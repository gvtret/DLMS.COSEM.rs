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 ContentType="image/tiff"/>
  <Default Extension="tiff" ContentType="image/tiff"/>
  <Default Extension="vsd" ContentType="application/vnd.visio"/>
  <Default Extension="wmf" ContentType="image/x-wmf"/>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7991AD" w14:textId="77777777" w:rsidR="009E27A3" w:rsidRDefault="009E27A3" w:rsidP="009E27A3">
      <w:pPr>
        <w:tabs>
          <w:tab w:val="right" w:pos="6804"/>
        </w:tabs>
        <w:ind w:left="-2835"/>
        <w:rPr>
          <w:rFonts w:ascii="Univers" w:hAnsi="Univers"/>
        </w:rPr>
      </w:pPr>
      <w:bookmarkStart w:id="0" w:name="_top"/>
      <w:bookmarkEnd w:id="0"/>
    </w:p>
    <w:p w14:paraId="60D69135" w14:textId="77777777" w:rsidR="00C54625" w:rsidRDefault="00C54625" w:rsidP="00383880">
      <w:pPr>
        <w:jc w:val="center"/>
        <w:rPr>
          <w:sz w:val="24"/>
        </w:rPr>
      </w:pPr>
      <w:r>
        <w:rPr>
          <w:sz w:val="24"/>
        </w:rPr>
        <w:t>CONTENTS</w:t>
      </w:r>
    </w:p>
    <w:p w14:paraId="228D85A8" w14:textId="77777777" w:rsidR="00C54625" w:rsidRDefault="00C54625" w:rsidP="00383880">
      <w:pPr>
        <w:pStyle w:val="PARAGRAPH"/>
      </w:pPr>
    </w:p>
    <w:p w14:paraId="5F082267" w14:textId="2130D8CE" w:rsidR="00DC4BE9" w:rsidRDefault="00C54625">
      <w:pPr>
        <w:pStyle w:val="TOC1"/>
        <w:rPr>
          <w:rFonts w:asciiTheme="minorHAnsi" w:eastAsiaTheme="minorEastAsia" w:hAnsiTheme="minorHAnsi"/>
          <w:spacing w:val="0"/>
          <w:sz w:val="22"/>
          <w:szCs w:val="22"/>
          <w:lang w:eastAsia="en-GB"/>
        </w:rPr>
      </w:pPr>
      <w:r>
        <w:fldChar w:fldCharType="begin"/>
      </w:r>
      <w:r>
        <w:instrText xml:space="preserve"> TOC \o "1-3" \h \z \u </w:instrText>
      </w:r>
      <w:r>
        <w:fldChar w:fldCharType="separate"/>
      </w:r>
      <w:hyperlink w:anchor="_Toc97127140" w:history="1">
        <w:r w:rsidR="00DC4BE9" w:rsidRPr="001332F7">
          <w:rPr>
            <w:rStyle w:val="Hyperlink"/>
          </w:rPr>
          <w:t>FOREWORD</w:t>
        </w:r>
        <w:r w:rsidR="00DC4BE9">
          <w:rPr>
            <w:webHidden/>
          </w:rPr>
          <w:tab/>
        </w:r>
        <w:r w:rsidR="00DC4BE9">
          <w:rPr>
            <w:webHidden/>
          </w:rPr>
          <w:fldChar w:fldCharType="begin"/>
        </w:r>
        <w:r w:rsidR="00DC4BE9">
          <w:rPr>
            <w:webHidden/>
          </w:rPr>
          <w:instrText xml:space="preserve"> PAGEREF _Toc97127140 \h </w:instrText>
        </w:r>
        <w:r w:rsidR="00DC4BE9">
          <w:rPr>
            <w:webHidden/>
          </w:rPr>
        </w:r>
        <w:r w:rsidR="00DC4BE9">
          <w:rPr>
            <w:webHidden/>
          </w:rPr>
          <w:fldChar w:fldCharType="separate"/>
        </w:r>
        <w:r w:rsidR="00DC4BE9">
          <w:rPr>
            <w:webHidden/>
          </w:rPr>
          <w:t>12</w:t>
        </w:r>
        <w:r w:rsidR="00DC4BE9">
          <w:rPr>
            <w:webHidden/>
          </w:rPr>
          <w:fldChar w:fldCharType="end"/>
        </w:r>
      </w:hyperlink>
    </w:p>
    <w:p w14:paraId="561CA50E" w14:textId="57E6B2A8" w:rsidR="00DC4BE9" w:rsidRDefault="000355BB">
      <w:pPr>
        <w:pStyle w:val="TOC1"/>
        <w:rPr>
          <w:rFonts w:asciiTheme="minorHAnsi" w:eastAsiaTheme="minorEastAsia" w:hAnsiTheme="minorHAnsi"/>
          <w:spacing w:val="0"/>
          <w:sz w:val="22"/>
          <w:szCs w:val="22"/>
          <w:lang w:eastAsia="en-GB"/>
        </w:rPr>
      </w:pPr>
      <w:hyperlink w:anchor="_Toc97127141" w:history="1">
        <w:r w:rsidR="00DC4BE9" w:rsidRPr="001332F7">
          <w:rPr>
            <w:rStyle w:val="Hyperlink"/>
          </w:rPr>
          <w:t>INTRODUCTION</w:t>
        </w:r>
        <w:r w:rsidR="00DC4BE9">
          <w:rPr>
            <w:webHidden/>
          </w:rPr>
          <w:tab/>
        </w:r>
        <w:r w:rsidR="00DC4BE9">
          <w:rPr>
            <w:webHidden/>
          </w:rPr>
          <w:fldChar w:fldCharType="begin"/>
        </w:r>
        <w:r w:rsidR="00DC4BE9">
          <w:rPr>
            <w:webHidden/>
          </w:rPr>
          <w:instrText xml:space="preserve"> PAGEREF _Toc97127141 \h </w:instrText>
        </w:r>
        <w:r w:rsidR="00DC4BE9">
          <w:rPr>
            <w:webHidden/>
          </w:rPr>
        </w:r>
        <w:r w:rsidR="00DC4BE9">
          <w:rPr>
            <w:webHidden/>
          </w:rPr>
          <w:fldChar w:fldCharType="separate"/>
        </w:r>
        <w:r w:rsidR="00DC4BE9">
          <w:rPr>
            <w:webHidden/>
          </w:rPr>
          <w:t>15</w:t>
        </w:r>
        <w:r w:rsidR="00DC4BE9">
          <w:rPr>
            <w:webHidden/>
          </w:rPr>
          <w:fldChar w:fldCharType="end"/>
        </w:r>
      </w:hyperlink>
    </w:p>
    <w:p w14:paraId="23F4E98C" w14:textId="4955F819" w:rsidR="00DC4BE9" w:rsidRDefault="000355BB">
      <w:pPr>
        <w:pStyle w:val="TOC1"/>
        <w:rPr>
          <w:rFonts w:asciiTheme="minorHAnsi" w:eastAsiaTheme="minorEastAsia" w:hAnsiTheme="minorHAnsi"/>
          <w:spacing w:val="0"/>
          <w:sz w:val="22"/>
          <w:szCs w:val="22"/>
          <w:lang w:eastAsia="en-GB"/>
        </w:rPr>
      </w:pPr>
      <w:hyperlink w:anchor="_Toc97127142" w:history="1">
        <w:r w:rsidR="00DC4BE9" w:rsidRPr="001332F7">
          <w:rPr>
            <w:rStyle w:val="Hyperlink"/>
          </w:rPr>
          <w:t>1</w:t>
        </w:r>
        <w:r w:rsidR="00DC4BE9">
          <w:rPr>
            <w:rFonts w:asciiTheme="minorHAnsi" w:eastAsiaTheme="minorEastAsia" w:hAnsiTheme="minorHAnsi"/>
            <w:spacing w:val="0"/>
            <w:sz w:val="22"/>
            <w:szCs w:val="22"/>
            <w:lang w:eastAsia="en-GB"/>
          </w:rPr>
          <w:tab/>
        </w:r>
        <w:r w:rsidR="00DC4BE9" w:rsidRPr="001332F7">
          <w:rPr>
            <w:rStyle w:val="Hyperlink"/>
          </w:rPr>
          <w:t>Scope</w:t>
        </w:r>
        <w:r w:rsidR="00DC4BE9">
          <w:rPr>
            <w:webHidden/>
          </w:rPr>
          <w:tab/>
        </w:r>
        <w:r w:rsidR="00DC4BE9">
          <w:rPr>
            <w:webHidden/>
          </w:rPr>
          <w:fldChar w:fldCharType="begin"/>
        </w:r>
        <w:r w:rsidR="00DC4BE9">
          <w:rPr>
            <w:webHidden/>
          </w:rPr>
          <w:instrText xml:space="preserve"> PAGEREF _Toc97127142 \h </w:instrText>
        </w:r>
        <w:r w:rsidR="00DC4BE9">
          <w:rPr>
            <w:webHidden/>
          </w:rPr>
        </w:r>
        <w:r w:rsidR="00DC4BE9">
          <w:rPr>
            <w:webHidden/>
          </w:rPr>
          <w:fldChar w:fldCharType="separate"/>
        </w:r>
        <w:r w:rsidR="00DC4BE9">
          <w:rPr>
            <w:webHidden/>
          </w:rPr>
          <w:t>16</w:t>
        </w:r>
        <w:r w:rsidR="00DC4BE9">
          <w:rPr>
            <w:webHidden/>
          </w:rPr>
          <w:fldChar w:fldCharType="end"/>
        </w:r>
      </w:hyperlink>
    </w:p>
    <w:p w14:paraId="05B06313" w14:textId="6EFB1C34" w:rsidR="00DC4BE9" w:rsidRDefault="000355BB">
      <w:pPr>
        <w:pStyle w:val="TOC1"/>
        <w:rPr>
          <w:rFonts w:asciiTheme="minorHAnsi" w:eastAsiaTheme="minorEastAsia" w:hAnsiTheme="minorHAnsi"/>
          <w:spacing w:val="0"/>
          <w:sz w:val="22"/>
          <w:szCs w:val="22"/>
          <w:lang w:eastAsia="en-GB"/>
        </w:rPr>
      </w:pPr>
      <w:hyperlink w:anchor="_Toc97127143" w:history="1">
        <w:r w:rsidR="00DC4BE9" w:rsidRPr="001332F7">
          <w:rPr>
            <w:rStyle w:val="Hyperlink"/>
          </w:rPr>
          <w:t>2</w:t>
        </w:r>
        <w:r w:rsidR="00DC4BE9">
          <w:rPr>
            <w:rFonts w:asciiTheme="minorHAnsi" w:eastAsiaTheme="minorEastAsia" w:hAnsiTheme="minorHAnsi"/>
            <w:spacing w:val="0"/>
            <w:sz w:val="22"/>
            <w:szCs w:val="22"/>
            <w:lang w:eastAsia="en-GB"/>
          </w:rPr>
          <w:tab/>
        </w:r>
        <w:r w:rsidR="00DC4BE9" w:rsidRPr="001332F7">
          <w:rPr>
            <w:rStyle w:val="Hyperlink"/>
          </w:rPr>
          <w:t>Normative references</w:t>
        </w:r>
        <w:r w:rsidR="00DC4BE9">
          <w:rPr>
            <w:webHidden/>
          </w:rPr>
          <w:tab/>
        </w:r>
        <w:r w:rsidR="00DC4BE9">
          <w:rPr>
            <w:webHidden/>
          </w:rPr>
          <w:fldChar w:fldCharType="begin"/>
        </w:r>
        <w:r w:rsidR="00DC4BE9">
          <w:rPr>
            <w:webHidden/>
          </w:rPr>
          <w:instrText xml:space="preserve"> PAGEREF _Toc97127143 \h </w:instrText>
        </w:r>
        <w:r w:rsidR="00DC4BE9">
          <w:rPr>
            <w:webHidden/>
          </w:rPr>
        </w:r>
        <w:r w:rsidR="00DC4BE9">
          <w:rPr>
            <w:webHidden/>
          </w:rPr>
          <w:fldChar w:fldCharType="separate"/>
        </w:r>
        <w:r w:rsidR="00DC4BE9">
          <w:rPr>
            <w:webHidden/>
          </w:rPr>
          <w:t>16</w:t>
        </w:r>
        <w:r w:rsidR="00DC4BE9">
          <w:rPr>
            <w:webHidden/>
          </w:rPr>
          <w:fldChar w:fldCharType="end"/>
        </w:r>
      </w:hyperlink>
    </w:p>
    <w:p w14:paraId="5AD580C1" w14:textId="6677AF4E" w:rsidR="00DC4BE9" w:rsidRDefault="000355BB">
      <w:pPr>
        <w:pStyle w:val="TOC1"/>
        <w:rPr>
          <w:rFonts w:asciiTheme="minorHAnsi" w:eastAsiaTheme="minorEastAsia" w:hAnsiTheme="minorHAnsi"/>
          <w:spacing w:val="0"/>
          <w:sz w:val="22"/>
          <w:szCs w:val="22"/>
          <w:lang w:eastAsia="en-GB"/>
        </w:rPr>
      </w:pPr>
      <w:hyperlink w:anchor="_Toc97127164" w:history="1">
        <w:r w:rsidR="00DC4BE9" w:rsidRPr="001332F7">
          <w:rPr>
            <w:rStyle w:val="Hyperlink"/>
          </w:rPr>
          <w:t>3</w:t>
        </w:r>
        <w:r w:rsidR="00DC4BE9">
          <w:rPr>
            <w:rFonts w:asciiTheme="minorHAnsi" w:eastAsiaTheme="minorEastAsia" w:hAnsiTheme="minorHAnsi"/>
            <w:spacing w:val="0"/>
            <w:sz w:val="22"/>
            <w:szCs w:val="22"/>
            <w:lang w:eastAsia="en-GB"/>
          </w:rPr>
          <w:tab/>
        </w:r>
        <w:r w:rsidR="00DC4BE9" w:rsidRPr="001332F7">
          <w:rPr>
            <w:rStyle w:val="Hyperlink"/>
          </w:rPr>
          <w:t>Terms, definitions, abbreviations and symbols</w:t>
        </w:r>
        <w:r w:rsidR="00DC4BE9">
          <w:rPr>
            <w:webHidden/>
          </w:rPr>
          <w:tab/>
        </w:r>
        <w:r w:rsidR="00DC4BE9">
          <w:rPr>
            <w:webHidden/>
          </w:rPr>
          <w:fldChar w:fldCharType="begin"/>
        </w:r>
        <w:r w:rsidR="00DC4BE9">
          <w:rPr>
            <w:webHidden/>
          </w:rPr>
          <w:instrText xml:space="preserve"> PAGEREF _Toc97127164 \h </w:instrText>
        </w:r>
        <w:r w:rsidR="00DC4BE9">
          <w:rPr>
            <w:webHidden/>
          </w:rPr>
        </w:r>
        <w:r w:rsidR="00DC4BE9">
          <w:rPr>
            <w:webHidden/>
          </w:rPr>
          <w:fldChar w:fldCharType="separate"/>
        </w:r>
        <w:r w:rsidR="00DC4BE9">
          <w:rPr>
            <w:webHidden/>
          </w:rPr>
          <w:t>17</w:t>
        </w:r>
        <w:r w:rsidR="00DC4BE9">
          <w:rPr>
            <w:webHidden/>
          </w:rPr>
          <w:fldChar w:fldCharType="end"/>
        </w:r>
      </w:hyperlink>
    </w:p>
    <w:p w14:paraId="4BB95670" w14:textId="7A9CF136" w:rsidR="00DC4BE9" w:rsidRDefault="000355BB">
      <w:pPr>
        <w:pStyle w:val="TOC2"/>
        <w:rPr>
          <w:rFonts w:asciiTheme="minorHAnsi" w:eastAsiaTheme="minorEastAsia" w:hAnsiTheme="minorHAnsi"/>
          <w:spacing w:val="0"/>
          <w:sz w:val="22"/>
          <w:szCs w:val="22"/>
          <w:lang w:eastAsia="en-GB"/>
        </w:rPr>
      </w:pPr>
      <w:hyperlink w:anchor="_Toc97127165" w:history="1">
        <w:r w:rsidR="00DC4BE9" w:rsidRPr="001332F7">
          <w:rPr>
            <w:rStyle w:val="Hyperlink"/>
          </w:rPr>
          <w:t>3.1</w:t>
        </w:r>
        <w:r w:rsidR="00DC4BE9">
          <w:rPr>
            <w:rFonts w:asciiTheme="minorHAnsi" w:eastAsiaTheme="minorEastAsia" w:hAnsiTheme="minorHAnsi"/>
            <w:spacing w:val="0"/>
            <w:sz w:val="22"/>
            <w:szCs w:val="22"/>
            <w:lang w:eastAsia="en-GB"/>
          </w:rPr>
          <w:tab/>
        </w:r>
        <w:r w:rsidR="00DC4BE9" w:rsidRPr="001332F7">
          <w:rPr>
            <w:rStyle w:val="Hyperlink"/>
          </w:rPr>
          <w:t>General DLMS®/COSEM definitions</w:t>
        </w:r>
        <w:r w:rsidR="00DC4BE9">
          <w:rPr>
            <w:webHidden/>
          </w:rPr>
          <w:tab/>
        </w:r>
        <w:r w:rsidR="00DC4BE9">
          <w:rPr>
            <w:webHidden/>
          </w:rPr>
          <w:fldChar w:fldCharType="begin"/>
        </w:r>
        <w:r w:rsidR="00DC4BE9">
          <w:rPr>
            <w:webHidden/>
          </w:rPr>
          <w:instrText xml:space="preserve"> PAGEREF _Toc97127165 \h </w:instrText>
        </w:r>
        <w:r w:rsidR="00DC4BE9">
          <w:rPr>
            <w:webHidden/>
          </w:rPr>
        </w:r>
        <w:r w:rsidR="00DC4BE9">
          <w:rPr>
            <w:webHidden/>
          </w:rPr>
          <w:fldChar w:fldCharType="separate"/>
        </w:r>
        <w:r w:rsidR="00DC4BE9">
          <w:rPr>
            <w:webHidden/>
          </w:rPr>
          <w:t>17</w:t>
        </w:r>
        <w:r w:rsidR="00DC4BE9">
          <w:rPr>
            <w:webHidden/>
          </w:rPr>
          <w:fldChar w:fldCharType="end"/>
        </w:r>
      </w:hyperlink>
    </w:p>
    <w:p w14:paraId="2035D6DD" w14:textId="094CDA42" w:rsidR="00DC4BE9" w:rsidRDefault="000355BB">
      <w:pPr>
        <w:pStyle w:val="TOC2"/>
        <w:rPr>
          <w:rFonts w:asciiTheme="minorHAnsi" w:eastAsiaTheme="minorEastAsia" w:hAnsiTheme="minorHAnsi"/>
          <w:spacing w:val="0"/>
          <w:sz w:val="22"/>
          <w:szCs w:val="22"/>
          <w:lang w:eastAsia="en-GB"/>
        </w:rPr>
      </w:pPr>
      <w:hyperlink w:anchor="_Toc97127166" w:history="1">
        <w:r w:rsidR="00DC4BE9" w:rsidRPr="001332F7">
          <w:rPr>
            <w:rStyle w:val="Hyperlink"/>
          </w:rPr>
          <w:t>3.2</w:t>
        </w:r>
        <w:r w:rsidR="00DC4BE9">
          <w:rPr>
            <w:rFonts w:asciiTheme="minorHAnsi" w:eastAsiaTheme="minorEastAsia" w:hAnsiTheme="minorHAnsi"/>
            <w:spacing w:val="0"/>
            <w:sz w:val="22"/>
            <w:szCs w:val="22"/>
            <w:lang w:eastAsia="en-GB"/>
          </w:rPr>
          <w:tab/>
        </w:r>
        <w:r w:rsidR="00DC4BE9" w:rsidRPr="001332F7">
          <w:rPr>
            <w:rStyle w:val="Hyperlink"/>
          </w:rPr>
          <w:t>Definitions related to cryptographic security</w:t>
        </w:r>
        <w:r w:rsidR="00DC4BE9">
          <w:rPr>
            <w:webHidden/>
          </w:rPr>
          <w:tab/>
        </w:r>
        <w:r w:rsidR="00DC4BE9">
          <w:rPr>
            <w:webHidden/>
          </w:rPr>
          <w:fldChar w:fldCharType="begin"/>
        </w:r>
        <w:r w:rsidR="00DC4BE9">
          <w:rPr>
            <w:webHidden/>
          </w:rPr>
          <w:instrText xml:space="preserve"> PAGEREF _Toc97127166 \h </w:instrText>
        </w:r>
        <w:r w:rsidR="00DC4BE9">
          <w:rPr>
            <w:webHidden/>
          </w:rPr>
        </w:r>
        <w:r w:rsidR="00DC4BE9">
          <w:rPr>
            <w:webHidden/>
          </w:rPr>
          <w:fldChar w:fldCharType="separate"/>
        </w:r>
        <w:r w:rsidR="00DC4BE9">
          <w:rPr>
            <w:webHidden/>
          </w:rPr>
          <w:t>22</w:t>
        </w:r>
        <w:r w:rsidR="00DC4BE9">
          <w:rPr>
            <w:webHidden/>
          </w:rPr>
          <w:fldChar w:fldCharType="end"/>
        </w:r>
      </w:hyperlink>
    </w:p>
    <w:p w14:paraId="4C809D66" w14:textId="1B3872B6" w:rsidR="00DC4BE9" w:rsidRDefault="000355BB">
      <w:pPr>
        <w:pStyle w:val="TOC2"/>
        <w:rPr>
          <w:rFonts w:asciiTheme="minorHAnsi" w:eastAsiaTheme="minorEastAsia" w:hAnsiTheme="minorHAnsi"/>
          <w:spacing w:val="0"/>
          <w:sz w:val="22"/>
          <w:szCs w:val="22"/>
          <w:lang w:eastAsia="en-GB"/>
        </w:rPr>
      </w:pPr>
      <w:hyperlink w:anchor="_Toc97127167" w:history="1">
        <w:r w:rsidR="00DC4BE9" w:rsidRPr="001332F7">
          <w:rPr>
            <w:rStyle w:val="Hyperlink"/>
          </w:rPr>
          <w:t>3.3</w:t>
        </w:r>
        <w:r w:rsidR="00DC4BE9">
          <w:rPr>
            <w:rFonts w:asciiTheme="minorHAnsi" w:eastAsiaTheme="minorEastAsia" w:hAnsiTheme="minorHAnsi"/>
            <w:spacing w:val="0"/>
            <w:sz w:val="22"/>
            <w:szCs w:val="22"/>
            <w:lang w:eastAsia="en-GB"/>
          </w:rPr>
          <w:tab/>
        </w:r>
        <w:r w:rsidR="00DC4BE9" w:rsidRPr="001332F7">
          <w:rPr>
            <w:rStyle w:val="Hyperlink"/>
          </w:rPr>
          <w:t>Definitions and abbreviations related to the Galois/Counter Mode</w:t>
        </w:r>
        <w:r w:rsidR="00DC4BE9">
          <w:rPr>
            <w:webHidden/>
          </w:rPr>
          <w:tab/>
        </w:r>
        <w:r w:rsidR="00DC4BE9">
          <w:rPr>
            <w:webHidden/>
          </w:rPr>
          <w:fldChar w:fldCharType="begin"/>
        </w:r>
        <w:r w:rsidR="00DC4BE9">
          <w:rPr>
            <w:webHidden/>
          </w:rPr>
          <w:instrText xml:space="preserve"> PAGEREF _Toc97127167 \h </w:instrText>
        </w:r>
        <w:r w:rsidR="00DC4BE9">
          <w:rPr>
            <w:webHidden/>
          </w:rPr>
        </w:r>
        <w:r w:rsidR="00DC4BE9">
          <w:rPr>
            <w:webHidden/>
          </w:rPr>
          <w:fldChar w:fldCharType="separate"/>
        </w:r>
        <w:r w:rsidR="00DC4BE9">
          <w:rPr>
            <w:webHidden/>
          </w:rPr>
          <w:t>32</w:t>
        </w:r>
        <w:r w:rsidR="00DC4BE9">
          <w:rPr>
            <w:webHidden/>
          </w:rPr>
          <w:fldChar w:fldCharType="end"/>
        </w:r>
      </w:hyperlink>
    </w:p>
    <w:p w14:paraId="7D2325F9" w14:textId="4CEF4EF5" w:rsidR="00DC4BE9" w:rsidRDefault="000355BB">
      <w:pPr>
        <w:pStyle w:val="TOC2"/>
        <w:rPr>
          <w:rFonts w:asciiTheme="minorHAnsi" w:eastAsiaTheme="minorEastAsia" w:hAnsiTheme="minorHAnsi"/>
          <w:spacing w:val="0"/>
          <w:sz w:val="22"/>
          <w:szCs w:val="22"/>
          <w:lang w:eastAsia="en-GB"/>
        </w:rPr>
      </w:pPr>
      <w:hyperlink w:anchor="_Toc97127168" w:history="1">
        <w:r w:rsidR="00DC4BE9" w:rsidRPr="001332F7">
          <w:rPr>
            <w:rStyle w:val="Hyperlink"/>
          </w:rPr>
          <w:t>3.4</w:t>
        </w:r>
        <w:r w:rsidR="00DC4BE9">
          <w:rPr>
            <w:rFonts w:asciiTheme="minorHAnsi" w:eastAsiaTheme="minorEastAsia" w:hAnsiTheme="minorHAnsi"/>
            <w:spacing w:val="0"/>
            <w:sz w:val="22"/>
            <w:szCs w:val="22"/>
            <w:lang w:eastAsia="en-GB"/>
          </w:rPr>
          <w:tab/>
        </w:r>
        <w:r w:rsidR="00DC4BE9" w:rsidRPr="001332F7">
          <w:rPr>
            <w:rStyle w:val="Hyperlink"/>
          </w:rPr>
          <w:t>General abbreviations</w:t>
        </w:r>
        <w:r w:rsidR="00DC4BE9">
          <w:rPr>
            <w:webHidden/>
          </w:rPr>
          <w:tab/>
        </w:r>
        <w:r w:rsidR="00DC4BE9">
          <w:rPr>
            <w:webHidden/>
          </w:rPr>
          <w:fldChar w:fldCharType="begin"/>
        </w:r>
        <w:r w:rsidR="00DC4BE9">
          <w:rPr>
            <w:webHidden/>
          </w:rPr>
          <w:instrText xml:space="preserve"> PAGEREF _Toc97127168 \h </w:instrText>
        </w:r>
        <w:r w:rsidR="00DC4BE9">
          <w:rPr>
            <w:webHidden/>
          </w:rPr>
        </w:r>
        <w:r w:rsidR="00DC4BE9">
          <w:rPr>
            <w:webHidden/>
          </w:rPr>
          <w:fldChar w:fldCharType="separate"/>
        </w:r>
        <w:r w:rsidR="00DC4BE9">
          <w:rPr>
            <w:webHidden/>
          </w:rPr>
          <w:t>34</w:t>
        </w:r>
        <w:r w:rsidR="00DC4BE9">
          <w:rPr>
            <w:webHidden/>
          </w:rPr>
          <w:fldChar w:fldCharType="end"/>
        </w:r>
      </w:hyperlink>
    </w:p>
    <w:p w14:paraId="4874AC14" w14:textId="6B80B8C2" w:rsidR="00DC4BE9" w:rsidRDefault="000355BB">
      <w:pPr>
        <w:pStyle w:val="TOC2"/>
        <w:rPr>
          <w:rFonts w:asciiTheme="minorHAnsi" w:eastAsiaTheme="minorEastAsia" w:hAnsiTheme="minorHAnsi"/>
          <w:spacing w:val="0"/>
          <w:sz w:val="22"/>
          <w:szCs w:val="22"/>
          <w:lang w:eastAsia="en-GB"/>
        </w:rPr>
      </w:pPr>
      <w:hyperlink w:anchor="_Toc97127169" w:history="1">
        <w:r w:rsidR="00DC4BE9" w:rsidRPr="001332F7">
          <w:rPr>
            <w:rStyle w:val="Hyperlink"/>
          </w:rPr>
          <w:t>3.5</w:t>
        </w:r>
        <w:r w:rsidR="00DC4BE9">
          <w:rPr>
            <w:rFonts w:asciiTheme="minorHAnsi" w:eastAsiaTheme="minorEastAsia" w:hAnsiTheme="minorHAnsi"/>
            <w:spacing w:val="0"/>
            <w:sz w:val="22"/>
            <w:szCs w:val="22"/>
            <w:lang w:eastAsia="en-GB"/>
          </w:rPr>
          <w:tab/>
        </w:r>
        <w:r w:rsidR="00DC4BE9" w:rsidRPr="001332F7">
          <w:rPr>
            <w:rStyle w:val="Hyperlink"/>
          </w:rPr>
          <w:t>Symbols related to the Galois/Counter Mode</w:t>
        </w:r>
        <w:r w:rsidR="00DC4BE9">
          <w:rPr>
            <w:webHidden/>
          </w:rPr>
          <w:tab/>
        </w:r>
        <w:r w:rsidR="00DC4BE9">
          <w:rPr>
            <w:webHidden/>
          </w:rPr>
          <w:fldChar w:fldCharType="begin"/>
        </w:r>
        <w:r w:rsidR="00DC4BE9">
          <w:rPr>
            <w:webHidden/>
          </w:rPr>
          <w:instrText xml:space="preserve"> PAGEREF _Toc97127169 \h </w:instrText>
        </w:r>
        <w:r w:rsidR="00DC4BE9">
          <w:rPr>
            <w:webHidden/>
          </w:rPr>
        </w:r>
        <w:r w:rsidR="00DC4BE9">
          <w:rPr>
            <w:webHidden/>
          </w:rPr>
          <w:fldChar w:fldCharType="separate"/>
        </w:r>
        <w:r w:rsidR="00DC4BE9">
          <w:rPr>
            <w:webHidden/>
          </w:rPr>
          <w:t>38</w:t>
        </w:r>
        <w:r w:rsidR="00DC4BE9">
          <w:rPr>
            <w:webHidden/>
          </w:rPr>
          <w:fldChar w:fldCharType="end"/>
        </w:r>
      </w:hyperlink>
    </w:p>
    <w:p w14:paraId="3EFA6763" w14:textId="1361D33F" w:rsidR="00DC4BE9" w:rsidRDefault="000355BB">
      <w:pPr>
        <w:pStyle w:val="TOC2"/>
        <w:rPr>
          <w:rFonts w:asciiTheme="minorHAnsi" w:eastAsiaTheme="minorEastAsia" w:hAnsiTheme="minorHAnsi"/>
          <w:spacing w:val="0"/>
          <w:sz w:val="22"/>
          <w:szCs w:val="22"/>
          <w:lang w:eastAsia="en-GB"/>
        </w:rPr>
      </w:pPr>
      <w:hyperlink w:anchor="_Toc97127171" w:history="1">
        <w:r w:rsidR="00DC4BE9" w:rsidRPr="001332F7">
          <w:rPr>
            <w:rStyle w:val="Hyperlink"/>
          </w:rPr>
          <w:t>3.6</w:t>
        </w:r>
        <w:r w:rsidR="00DC4BE9">
          <w:rPr>
            <w:rFonts w:asciiTheme="minorHAnsi" w:eastAsiaTheme="minorEastAsia" w:hAnsiTheme="minorHAnsi"/>
            <w:spacing w:val="0"/>
            <w:sz w:val="22"/>
            <w:szCs w:val="22"/>
            <w:lang w:eastAsia="en-GB"/>
          </w:rPr>
          <w:tab/>
        </w:r>
        <w:r w:rsidR="00DC4BE9" w:rsidRPr="001332F7">
          <w:rPr>
            <w:rStyle w:val="Hyperlink"/>
          </w:rPr>
          <w:t>Symbols related the ECDSA algorithm</w:t>
        </w:r>
        <w:r w:rsidR="00DC4BE9">
          <w:rPr>
            <w:webHidden/>
          </w:rPr>
          <w:tab/>
        </w:r>
        <w:r w:rsidR="00DC4BE9">
          <w:rPr>
            <w:webHidden/>
          </w:rPr>
          <w:fldChar w:fldCharType="begin"/>
        </w:r>
        <w:r w:rsidR="00DC4BE9">
          <w:rPr>
            <w:webHidden/>
          </w:rPr>
          <w:instrText xml:space="preserve"> PAGEREF _Toc97127171 \h </w:instrText>
        </w:r>
        <w:r w:rsidR="00DC4BE9">
          <w:rPr>
            <w:webHidden/>
          </w:rPr>
        </w:r>
        <w:r w:rsidR="00DC4BE9">
          <w:rPr>
            <w:webHidden/>
          </w:rPr>
          <w:fldChar w:fldCharType="separate"/>
        </w:r>
        <w:r w:rsidR="00DC4BE9">
          <w:rPr>
            <w:webHidden/>
          </w:rPr>
          <w:t>38</w:t>
        </w:r>
        <w:r w:rsidR="00DC4BE9">
          <w:rPr>
            <w:webHidden/>
          </w:rPr>
          <w:fldChar w:fldCharType="end"/>
        </w:r>
      </w:hyperlink>
    </w:p>
    <w:p w14:paraId="275D1EED" w14:textId="3D6C11E3" w:rsidR="00DC4BE9" w:rsidRDefault="000355BB">
      <w:pPr>
        <w:pStyle w:val="TOC2"/>
        <w:rPr>
          <w:rFonts w:asciiTheme="minorHAnsi" w:eastAsiaTheme="minorEastAsia" w:hAnsiTheme="minorHAnsi"/>
          <w:spacing w:val="0"/>
          <w:sz w:val="22"/>
          <w:szCs w:val="22"/>
          <w:lang w:eastAsia="en-GB"/>
        </w:rPr>
      </w:pPr>
      <w:hyperlink w:anchor="_Toc97127172" w:history="1">
        <w:r w:rsidR="00DC4BE9" w:rsidRPr="001332F7">
          <w:rPr>
            <w:rStyle w:val="Hyperlink"/>
          </w:rPr>
          <w:t>3.7</w:t>
        </w:r>
        <w:r w:rsidR="00DC4BE9">
          <w:rPr>
            <w:rFonts w:asciiTheme="minorHAnsi" w:eastAsiaTheme="minorEastAsia" w:hAnsiTheme="minorHAnsi"/>
            <w:spacing w:val="0"/>
            <w:sz w:val="22"/>
            <w:szCs w:val="22"/>
            <w:lang w:eastAsia="en-GB"/>
          </w:rPr>
          <w:tab/>
        </w:r>
        <w:r w:rsidR="00DC4BE9" w:rsidRPr="001332F7">
          <w:rPr>
            <w:rStyle w:val="Hyperlink"/>
          </w:rPr>
          <w:t>Symbols related to the key agreement algorithms</w:t>
        </w:r>
        <w:r w:rsidR="00DC4BE9">
          <w:rPr>
            <w:webHidden/>
          </w:rPr>
          <w:tab/>
        </w:r>
        <w:r w:rsidR="00DC4BE9">
          <w:rPr>
            <w:webHidden/>
          </w:rPr>
          <w:fldChar w:fldCharType="begin"/>
        </w:r>
        <w:r w:rsidR="00DC4BE9">
          <w:rPr>
            <w:webHidden/>
          </w:rPr>
          <w:instrText xml:space="preserve"> PAGEREF _Toc97127172 \h </w:instrText>
        </w:r>
        <w:r w:rsidR="00DC4BE9">
          <w:rPr>
            <w:webHidden/>
          </w:rPr>
        </w:r>
        <w:r w:rsidR="00DC4BE9">
          <w:rPr>
            <w:webHidden/>
          </w:rPr>
          <w:fldChar w:fldCharType="separate"/>
        </w:r>
        <w:r w:rsidR="00DC4BE9">
          <w:rPr>
            <w:webHidden/>
          </w:rPr>
          <w:t>39</w:t>
        </w:r>
        <w:r w:rsidR="00DC4BE9">
          <w:rPr>
            <w:webHidden/>
          </w:rPr>
          <w:fldChar w:fldCharType="end"/>
        </w:r>
      </w:hyperlink>
    </w:p>
    <w:p w14:paraId="3A783B65" w14:textId="553BAA2D" w:rsidR="00DC4BE9" w:rsidRDefault="000355BB">
      <w:pPr>
        <w:pStyle w:val="TOC1"/>
        <w:rPr>
          <w:rFonts w:asciiTheme="minorHAnsi" w:eastAsiaTheme="minorEastAsia" w:hAnsiTheme="minorHAnsi"/>
          <w:spacing w:val="0"/>
          <w:sz w:val="22"/>
          <w:szCs w:val="22"/>
          <w:lang w:eastAsia="en-GB"/>
        </w:rPr>
      </w:pPr>
      <w:hyperlink w:anchor="_Toc97127173" w:history="1">
        <w:r w:rsidR="00DC4BE9" w:rsidRPr="001332F7">
          <w:rPr>
            <w:rStyle w:val="Hyperlink"/>
          </w:rPr>
          <w:t>4</w:t>
        </w:r>
        <w:r w:rsidR="00DC4BE9">
          <w:rPr>
            <w:rFonts w:asciiTheme="minorHAnsi" w:eastAsiaTheme="minorEastAsia" w:hAnsiTheme="minorHAnsi"/>
            <w:spacing w:val="0"/>
            <w:sz w:val="22"/>
            <w:szCs w:val="22"/>
            <w:lang w:eastAsia="en-GB"/>
          </w:rPr>
          <w:tab/>
        </w:r>
        <w:r w:rsidR="00DC4BE9" w:rsidRPr="001332F7">
          <w:rPr>
            <w:rStyle w:val="Hyperlink"/>
          </w:rPr>
          <w:t>Overview of DLMS®/COSEM</w:t>
        </w:r>
        <w:r w:rsidR="00DC4BE9">
          <w:rPr>
            <w:webHidden/>
          </w:rPr>
          <w:tab/>
        </w:r>
        <w:r w:rsidR="00DC4BE9">
          <w:rPr>
            <w:webHidden/>
          </w:rPr>
          <w:fldChar w:fldCharType="begin"/>
        </w:r>
        <w:r w:rsidR="00DC4BE9">
          <w:rPr>
            <w:webHidden/>
          </w:rPr>
          <w:instrText xml:space="preserve"> PAGEREF _Toc97127173 \h </w:instrText>
        </w:r>
        <w:r w:rsidR="00DC4BE9">
          <w:rPr>
            <w:webHidden/>
          </w:rPr>
        </w:r>
        <w:r w:rsidR="00DC4BE9">
          <w:rPr>
            <w:webHidden/>
          </w:rPr>
          <w:fldChar w:fldCharType="separate"/>
        </w:r>
        <w:r w:rsidR="00DC4BE9">
          <w:rPr>
            <w:webHidden/>
          </w:rPr>
          <w:t>39</w:t>
        </w:r>
        <w:r w:rsidR="00DC4BE9">
          <w:rPr>
            <w:webHidden/>
          </w:rPr>
          <w:fldChar w:fldCharType="end"/>
        </w:r>
      </w:hyperlink>
    </w:p>
    <w:p w14:paraId="318B6E9B" w14:textId="7E3B5C80" w:rsidR="00DC4BE9" w:rsidRDefault="000355BB">
      <w:pPr>
        <w:pStyle w:val="TOC2"/>
        <w:rPr>
          <w:rFonts w:asciiTheme="minorHAnsi" w:eastAsiaTheme="minorEastAsia" w:hAnsiTheme="minorHAnsi"/>
          <w:spacing w:val="0"/>
          <w:sz w:val="22"/>
          <w:szCs w:val="22"/>
          <w:lang w:eastAsia="en-GB"/>
        </w:rPr>
      </w:pPr>
      <w:hyperlink w:anchor="_Toc97127174" w:history="1">
        <w:r w:rsidR="00DC4BE9" w:rsidRPr="001332F7">
          <w:rPr>
            <w:rStyle w:val="Hyperlink"/>
          </w:rPr>
          <w:t>4.1</w:t>
        </w:r>
        <w:r w:rsidR="00DC4BE9">
          <w:rPr>
            <w:rFonts w:asciiTheme="minorHAnsi" w:eastAsiaTheme="minorEastAsia" w:hAnsiTheme="minorHAnsi"/>
            <w:spacing w:val="0"/>
            <w:sz w:val="22"/>
            <w:szCs w:val="22"/>
            <w:lang w:eastAsia="en-GB"/>
          </w:rPr>
          <w:tab/>
        </w:r>
        <w:r w:rsidR="00DC4BE9" w:rsidRPr="001332F7">
          <w:rPr>
            <w:rStyle w:val="Hyperlink"/>
          </w:rPr>
          <w:t>Information exchange in DLMS®/COSEM</w:t>
        </w:r>
        <w:r w:rsidR="00DC4BE9">
          <w:rPr>
            <w:webHidden/>
          </w:rPr>
          <w:tab/>
        </w:r>
        <w:r w:rsidR="00DC4BE9">
          <w:rPr>
            <w:webHidden/>
          </w:rPr>
          <w:fldChar w:fldCharType="begin"/>
        </w:r>
        <w:r w:rsidR="00DC4BE9">
          <w:rPr>
            <w:webHidden/>
          </w:rPr>
          <w:instrText xml:space="preserve"> PAGEREF _Toc97127174 \h </w:instrText>
        </w:r>
        <w:r w:rsidR="00DC4BE9">
          <w:rPr>
            <w:webHidden/>
          </w:rPr>
        </w:r>
        <w:r w:rsidR="00DC4BE9">
          <w:rPr>
            <w:webHidden/>
          </w:rPr>
          <w:fldChar w:fldCharType="separate"/>
        </w:r>
        <w:r w:rsidR="00DC4BE9">
          <w:rPr>
            <w:webHidden/>
          </w:rPr>
          <w:t>39</w:t>
        </w:r>
        <w:r w:rsidR="00DC4BE9">
          <w:rPr>
            <w:webHidden/>
          </w:rPr>
          <w:fldChar w:fldCharType="end"/>
        </w:r>
      </w:hyperlink>
    </w:p>
    <w:p w14:paraId="4D1EECC6" w14:textId="62571E86" w:rsidR="00DC4BE9" w:rsidRDefault="000355BB">
      <w:pPr>
        <w:pStyle w:val="TOC3"/>
        <w:rPr>
          <w:rFonts w:asciiTheme="minorHAnsi" w:eastAsiaTheme="minorEastAsia" w:hAnsiTheme="minorHAnsi"/>
          <w:spacing w:val="0"/>
          <w:sz w:val="22"/>
          <w:szCs w:val="22"/>
          <w:lang w:eastAsia="en-GB"/>
        </w:rPr>
      </w:pPr>
      <w:hyperlink w:anchor="_Toc97127175" w:history="1">
        <w:r w:rsidR="00DC4BE9" w:rsidRPr="001332F7">
          <w:rPr>
            <w:rStyle w:val="Hyperlink"/>
          </w:rPr>
          <w:t>4.1.1</w:t>
        </w:r>
        <w:r w:rsidR="00DC4BE9">
          <w:rPr>
            <w:rFonts w:asciiTheme="minorHAnsi" w:eastAsiaTheme="minorEastAsia" w:hAnsiTheme="minorHAnsi"/>
            <w:spacing w:val="0"/>
            <w:sz w:val="22"/>
            <w:szCs w:val="22"/>
            <w:lang w:eastAsia="en-GB"/>
          </w:rPr>
          <w:tab/>
        </w:r>
        <w:r w:rsidR="00DC4BE9" w:rsidRPr="001332F7">
          <w:rPr>
            <w:rStyle w:val="Hyperlink"/>
          </w:rPr>
          <w:t>General</w:t>
        </w:r>
        <w:r w:rsidR="00DC4BE9">
          <w:rPr>
            <w:webHidden/>
          </w:rPr>
          <w:tab/>
        </w:r>
        <w:r w:rsidR="00DC4BE9">
          <w:rPr>
            <w:webHidden/>
          </w:rPr>
          <w:fldChar w:fldCharType="begin"/>
        </w:r>
        <w:r w:rsidR="00DC4BE9">
          <w:rPr>
            <w:webHidden/>
          </w:rPr>
          <w:instrText xml:space="preserve"> PAGEREF _Toc97127175 \h </w:instrText>
        </w:r>
        <w:r w:rsidR="00DC4BE9">
          <w:rPr>
            <w:webHidden/>
          </w:rPr>
        </w:r>
        <w:r w:rsidR="00DC4BE9">
          <w:rPr>
            <w:webHidden/>
          </w:rPr>
          <w:fldChar w:fldCharType="separate"/>
        </w:r>
        <w:r w:rsidR="00DC4BE9">
          <w:rPr>
            <w:webHidden/>
          </w:rPr>
          <w:t>39</w:t>
        </w:r>
        <w:r w:rsidR="00DC4BE9">
          <w:rPr>
            <w:webHidden/>
          </w:rPr>
          <w:fldChar w:fldCharType="end"/>
        </w:r>
      </w:hyperlink>
    </w:p>
    <w:p w14:paraId="366E582C" w14:textId="4C2C2F1E" w:rsidR="00DC4BE9" w:rsidRDefault="000355BB">
      <w:pPr>
        <w:pStyle w:val="TOC3"/>
        <w:rPr>
          <w:rFonts w:asciiTheme="minorHAnsi" w:eastAsiaTheme="minorEastAsia" w:hAnsiTheme="minorHAnsi"/>
          <w:spacing w:val="0"/>
          <w:sz w:val="22"/>
          <w:szCs w:val="22"/>
          <w:lang w:eastAsia="en-GB"/>
        </w:rPr>
      </w:pPr>
      <w:hyperlink w:anchor="_Toc97127176" w:history="1">
        <w:r w:rsidR="00DC4BE9" w:rsidRPr="001332F7">
          <w:rPr>
            <w:rStyle w:val="Hyperlink"/>
          </w:rPr>
          <w:t>4.1.2</w:t>
        </w:r>
        <w:r w:rsidR="00DC4BE9">
          <w:rPr>
            <w:rFonts w:asciiTheme="minorHAnsi" w:eastAsiaTheme="minorEastAsia" w:hAnsiTheme="minorHAnsi"/>
            <w:spacing w:val="0"/>
            <w:sz w:val="22"/>
            <w:szCs w:val="22"/>
            <w:lang w:eastAsia="en-GB"/>
          </w:rPr>
          <w:tab/>
        </w:r>
        <w:r w:rsidR="00DC4BE9" w:rsidRPr="001332F7">
          <w:rPr>
            <w:rStyle w:val="Hyperlink"/>
          </w:rPr>
          <w:t>Communication model</w:t>
        </w:r>
        <w:r w:rsidR="00DC4BE9">
          <w:rPr>
            <w:webHidden/>
          </w:rPr>
          <w:tab/>
        </w:r>
        <w:r w:rsidR="00DC4BE9">
          <w:rPr>
            <w:webHidden/>
          </w:rPr>
          <w:fldChar w:fldCharType="begin"/>
        </w:r>
        <w:r w:rsidR="00DC4BE9">
          <w:rPr>
            <w:webHidden/>
          </w:rPr>
          <w:instrText xml:space="preserve"> PAGEREF _Toc97127176 \h </w:instrText>
        </w:r>
        <w:r w:rsidR="00DC4BE9">
          <w:rPr>
            <w:webHidden/>
          </w:rPr>
        </w:r>
        <w:r w:rsidR="00DC4BE9">
          <w:rPr>
            <w:webHidden/>
          </w:rPr>
          <w:fldChar w:fldCharType="separate"/>
        </w:r>
        <w:r w:rsidR="00DC4BE9">
          <w:rPr>
            <w:webHidden/>
          </w:rPr>
          <w:t>40</w:t>
        </w:r>
        <w:r w:rsidR="00DC4BE9">
          <w:rPr>
            <w:webHidden/>
          </w:rPr>
          <w:fldChar w:fldCharType="end"/>
        </w:r>
      </w:hyperlink>
    </w:p>
    <w:p w14:paraId="42396D92" w14:textId="7F959CC3" w:rsidR="00DC4BE9" w:rsidRDefault="000355BB">
      <w:pPr>
        <w:pStyle w:val="TOC3"/>
        <w:rPr>
          <w:rFonts w:asciiTheme="minorHAnsi" w:eastAsiaTheme="minorEastAsia" w:hAnsiTheme="minorHAnsi"/>
          <w:spacing w:val="0"/>
          <w:sz w:val="22"/>
          <w:szCs w:val="22"/>
          <w:lang w:eastAsia="en-GB"/>
        </w:rPr>
      </w:pPr>
      <w:hyperlink w:anchor="_Toc97127177" w:history="1">
        <w:r w:rsidR="00DC4BE9" w:rsidRPr="001332F7">
          <w:rPr>
            <w:rStyle w:val="Hyperlink"/>
          </w:rPr>
          <w:t>4.1.3</w:t>
        </w:r>
        <w:r w:rsidR="00DC4BE9">
          <w:rPr>
            <w:rFonts w:asciiTheme="minorHAnsi" w:eastAsiaTheme="minorEastAsia" w:hAnsiTheme="minorHAnsi"/>
            <w:spacing w:val="0"/>
            <w:sz w:val="22"/>
            <w:szCs w:val="22"/>
            <w:lang w:eastAsia="en-GB"/>
          </w:rPr>
          <w:tab/>
        </w:r>
        <w:r w:rsidR="00DC4BE9" w:rsidRPr="001332F7">
          <w:rPr>
            <w:rStyle w:val="Hyperlink"/>
          </w:rPr>
          <w:t>Naming and addressing</w:t>
        </w:r>
        <w:r w:rsidR="00DC4BE9">
          <w:rPr>
            <w:webHidden/>
          </w:rPr>
          <w:tab/>
        </w:r>
        <w:r w:rsidR="00DC4BE9">
          <w:rPr>
            <w:webHidden/>
          </w:rPr>
          <w:fldChar w:fldCharType="begin"/>
        </w:r>
        <w:r w:rsidR="00DC4BE9">
          <w:rPr>
            <w:webHidden/>
          </w:rPr>
          <w:instrText xml:space="preserve"> PAGEREF _Toc97127177 \h </w:instrText>
        </w:r>
        <w:r w:rsidR="00DC4BE9">
          <w:rPr>
            <w:webHidden/>
          </w:rPr>
        </w:r>
        <w:r w:rsidR="00DC4BE9">
          <w:rPr>
            <w:webHidden/>
          </w:rPr>
          <w:fldChar w:fldCharType="separate"/>
        </w:r>
        <w:r w:rsidR="00DC4BE9">
          <w:rPr>
            <w:webHidden/>
          </w:rPr>
          <w:t>41</w:t>
        </w:r>
        <w:r w:rsidR="00DC4BE9">
          <w:rPr>
            <w:webHidden/>
          </w:rPr>
          <w:fldChar w:fldCharType="end"/>
        </w:r>
      </w:hyperlink>
    </w:p>
    <w:p w14:paraId="302D4EDC" w14:textId="46F5B026" w:rsidR="00DC4BE9" w:rsidRDefault="000355BB">
      <w:pPr>
        <w:pStyle w:val="TOC3"/>
        <w:rPr>
          <w:rFonts w:asciiTheme="minorHAnsi" w:eastAsiaTheme="minorEastAsia" w:hAnsiTheme="minorHAnsi"/>
          <w:spacing w:val="0"/>
          <w:sz w:val="22"/>
          <w:szCs w:val="22"/>
          <w:lang w:eastAsia="en-GB"/>
        </w:rPr>
      </w:pPr>
      <w:hyperlink w:anchor="_Toc97127178" w:history="1">
        <w:r w:rsidR="00DC4BE9" w:rsidRPr="001332F7">
          <w:rPr>
            <w:rStyle w:val="Hyperlink"/>
          </w:rPr>
          <w:t>4.1.4</w:t>
        </w:r>
        <w:r w:rsidR="00DC4BE9">
          <w:rPr>
            <w:rFonts w:asciiTheme="minorHAnsi" w:eastAsiaTheme="minorEastAsia" w:hAnsiTheme="minorHAnsi"/>
            <w:spacing w:val="0"/>
            <w:sz w:val="22"/>
            <w:szCs w:val="22"/>
            <w:lang w:eastAsia="en-GB"/>
          </w:rPr>
          <w:tab/>
        </w:r>
        <w:r w:rsidR="00DC4BE9" w:rsidRPr="001332F7">
          <w:rPr>
            <w:rStyle w:val="Hyperlink"/>
          </w:rPr>
          <w:t>Connection oriented operation</w:t>
        </w:r>
        <w:r w:rsidR="00DC4BE9">
          <w:rPr>
            <w:webHidden/>
          </w:rPr>
          <w:tab/>
        </w:r>
        <w:r w:rsidR="00DC4BE9">
          <w:rPr>
            <w:webHidden/>
          </w:rPr>
          <w:fldChar w:fldCharType="begin"/>
        </w:r>
        <w:r w:rsidR="00DC4BE9">
          <w:rPr>
            <w:webHidden/>
          </w:rPr>
          <w:instrText xml:space="preserve"> PAGEREF _Toc97127178 \h </w:instrText>
        </w:r>
        <w:r w:rsidR="00DC4BE9">
          <w:rPr>
            <w:webHidden/>
          </w:rPr>
        </w:r>
        <w:r w:rsidR="00DC4BE9">
          <w:rPr>
            <w:webHidden/>
          </w:rPr>
          <w:fldChar w:fldCharType="separate"/>
        </w:r>
        <w:r w:rsidR="00DC4BE9">
          <w:rPr>
            <w:webHidden/>
          </w:rPr>
          <w:t>44</w:t>
        </w:r>
        <w:r w:rsidR="00DC4BE9">
          <w:rPr>
            <w:webHidden/>
          </w:rPr>
          <w:fldChar w:fldCharType="end"/>
        </w:r>
      </w:hyperlink>
    </w:p>
    <w:p w14:paraId="55371913" w14:textId="364AE7F6" w:rsidR="00DC4BE9" w:rsidRDefault="000355BB">
      <w:pPr>
        <w:pStyle w:val="TOC3"/>
        <w:rPr>
          <w:rFonts w:asciiTheme="minorHAnsi" w:eastAsiaTheme="minorEastAsia" w:hAnsiTheme="minorHAnsi"/>
          <w:spacing w:val="0"/>
          <w:sz w:val="22"/>
          <w:szCs w:val="22"/>
          <w:lang w:eastAsia="en-GB"/>
        </w:rPr>
      </w:pPr>
      <w:hyperlink w:anchor="_Toc97127179" w:history="1">
        <w:r w:rsidR="00DC4BE9" w:rsidRPr="001332F7">
          <w:rPr>
            <w:rStyle w:val="Hyperlink"/>
          </w:rPr>
          <w:t>4.1.5</w:t>
        </w:r>
        <w:r w:rsidR="00DC4BE9">
          <w:rPr>
            <w:rFonts w:asciiTheme="minorHAnsi" w:eastAsiaTheme="minorEastAsia" w:hAnsiTheme="minorHAnsi"/>
            <w:spacing w:val="0"/>
            <w:sz w:val="22"/>
            <w:szCs w:val="22"/>
            <w:lang w:eastAsia="en-GB"/>
          </w:rPr>
          <w:tab/>
        </w:r>
        <w:r w:rsidR="00DC4BE9" w:rsidRPr="001332F7">
          <w:rPr>
            <w:rStyle w:val="Hyperlink"/>
          </w:rPr>
          <w:t>Application associations</w:t>
        </w:r>
        <w:r w:rsidR="00DC4BE9">
          <w:rPr>
            <w:webHidden/>
          </w:rPr>
          <w:tab/>
        </w:r>
        <w:r w:rsidR="00DC4BE9">
          <w:rPr>
            <w:webHidden/>
          </w:rPr>
          <w:fldChar w:fldCharType="begin"/>
        </w:r>
        <w:r w:rsidR="00DC4BE9">
          <w:rPr>
            <w:webHidden/>
          </w:rPr>
          <w:instrText xml:space="preserve"> PAGEREF _Toc97127179 \h </w:instrText>
        </w:r>
        <w:r w:rsidR="00DC4BE9">
          <w:rPr>
            <w:webHidden/>
          </w:rPr>
        </w:r>
        <w:r w:rsidR="00DC4BE9">
          <w:rPr>
            <w:webHidden/>
          </w:rPr>
          <w:fldChar w:fldCharType="separate"/>
        </w:r>
        <w:r w:rsidR="00DC4BE9">
          <w:rPr>
            <w:webHidden/>
          </w:rPr>
          <w:t>45</w:t>
        </w:r>
        <w:r w:rsidR="00DC4BE9">
          <w:rPr>
            <w:webHidden/>
          </w:rPr>
          <w:fldChar w:fldCharType="end"/>
        </w:r>
      </w:hyperlink>
    </w:p>
    <w:p w14:paraId="3DC9CEDC" w14:textId="5BFC0E6D" w:rsidR="00DC4BE9" w:rsidRDefault="000355BB">
      <w:pPr>
        <w:pStyle w:val="TOC3"/>
        <w:rPr>
          <w:rFonts w:asciiTheme="minorHAnsi" w:eastAsiaTheme="minorEastAsia" w:hAnsiTheme="minorHAnsi"/>
          <w:spacing w:val="0"/>
          <w:sz w:val="22"/>
          <w:szCs w:val="22"/>
          <w:lang w:eastAsia="en-GB"/>
        </w:rPr>
      </w:pPr>
      <w:hyperlink w:anchor="_Toc97127180" w:history="1">
        <w:r w:rsidR="00DC4BE9" w:rsidRPr="001332F7">
          <w:rPr>
            <w:rStyle w:val="Hyperlink"/>
          </w:rPr>
          <w:t>4.1.6</w:t>
        </w:r>
        <w:r w:rsidR="00DC4BE9">
          <w:rPr>
            <w:rFonts w:asciiTheme="minorHAnsi" w:eastAsiaTheme="minorEastAsia" w:hAnsiTheme="minorHAnsi"/>
            <w:spacing w:val="0"/>
            <w:sz w:val="22"/>
            <w:szCs w:val="22"/>
            <w:lang w:eastAsia="en-GB"/>
          </w:rPr>
          <w:tab/>
        </w:r>
        <w:r w:rsidR="00DC4BE9" w:rsidRPr="001332F7">
          <w:rPr>
            <w:rStyle w:val="Hyperlink"/>
          </w:rPr>
          <w:t>Messaging patterns</w:t>
        </w:r>
        <w:r w:rsidR="00DC4BE9">
          <w:rPr>
            <w:webHidden/>
          </w:rPr>
          <w:tab/>
        </w:r>
        <w:r w:rsidR="00DC4BE9">
          <w:rPr>
            <w:webHidden/>
          </w:rPr>
          <w:fldChar w:fldCharType="begin"/>
        </w:r>
        <w:r w:rsidR="00DC4BE9">
          <w:rPr>
            <w:webHidden/>
          </w:rPr>
          <w:instrText xml:space="preserve"> PAGEREF _Toc97127180 \h </w:instrText>
        </w:r>
        <w:r w:rsidR="00DC4BE9">
          <w:rPr>
            <w:webHidden/>
          </w:rPr>
        </w:r>
        <w:r w:rsidR="00DC4BE9">
          <w:rPr>
            <w:webHidden/>
          </w:rPr>
          <w:fldChar w:fldCharType="separate"/>
        </w:r>
        <w:r w:rsidR="00DC4BE9">
          <w:rPr>
            <w:webHidden/>
          </w:rPr>
          <w:t>47</w:t>
        </w:r>
        <w:r w:rsidR="00DC4BE9">
          <w:rPr>
            <w:webHidden/>
          </w:rPr>
          <w:fldChar w:fldCharType="end"/>
        </w:r>
      </w:hyperlink>
    </w:p>
    <w:p w14:paraId="0211A96A" w14:textId="0605923E" w:rsidR="00DC4BE9" w:rsidRDefault="000355BB">
      <w:pPr>
        <w:pStyle w:val="TOC3"/>
        <w:rPr>
          <w:rFonts w:asciiTheme="minorHAnsi" w:eastAsiaTheme="minorEastAsia" w:hAnsiTheme="minorHAnsi"/>
          <w:spacing w:val="0"/>
          <w:sz w:val="22"/>
          <w:szCs w:val="22"/>
          <w:lang w:eastAsia="en-GB"/>
        </w:rPr>
      </w:pPr>
      <w:hyperlink w:anchor="_Toc97127181" w:history="1">
        <w:r w:rsidR="00DC4BE9" w:rsidRPr="001332F7">
          <w:rPr>
            <w:rStyle w:val="Hyperlink"/>
          </w:rPr>
          <w:t>4.1.7</w:t>
        </w:r>
        <w:r w:rsidR="00DC4BE9">
          <w:rPr>
            <w:rFonts w:asciiTheme="minorHAnsi" w:eastAsiaTheme="minorEastAsia" w:hAnsiTheme="minorHAnsi"/>
            <w:spacing w:val="0"/>
            <w:sz w:val="22"/>
            <w:szCs w:val="22"/>
            <w:lang w:eastAsia="en-GB"/>
          </w:rPr>
          <w:tab/>
        </w:r>
        <w:r w:rsidR="00DC4BE9" w:rsidRPr="001332F7">
          <w:rPr>
            <w:rStyle w:val="Hyperlink"/>
          </w:rPr>
          <w:t>Data exchange between third parties and DLMS®/COSEM servers</w:t>
        </w:r>
        <w:r w:rsidR="00DC4BE9">
          <w:rPr>
            <w:webHidden/>
          </w:rPr>
          <w:tab/>
        </w:r>
        <w:r w:rsidR="00DC4BE9">
          <w:rPr>
            <w:webHidden/>
          </w:rPr>
          <w:fldChar w:fldCharType="begin"/>
        </w:r>
        <w:r w:rsidR="00DC4BE9">
          <w:rPr>
            <w:webHidden/>
          </w:rPr>
          <w:instrText xml:space="preserve"> PAGEREF _Toc97127181 \h </w:instrText>
        </w:r>
        <w:r w:rsidR="00DC4BE9">
          <w:rPr>
            <w:webHidden/>
          </w:rPr>
        </w:r>
        <w:r w:rsidR="00DC4BE9">
          <w:rPr>
            <w:webHidden/>
          </w:rPr>
          <w:fldChar w:fldCharType="separate"/>
        </w:r>
        <w:r w:rsidR="00DC4BE9">
          <w:rPr>
            <w:webHidden/>
          </w:rPr>
          <w:t>47</w:t>
        </w:r>
        <w:r w:rsidR="00DC4BE9">
          <w:rPr>
            <w:webHidden/>
          </w:rPr>
          <w:fldChar w:fldCharType="end"/>
        </w:r>
      </w:hyperlink>
    </w:p>
    <w:p w14:paraId="7A9CF2AA" w14:textId="7A4B5670" w:rsidR="00DC4BE9" w:rsidRDefault="000355BB">
      <w:pPr>
        <w:pStyle w:val="TOC3"/>
        <w:rPr>
          <w:rFonts w:asciiTheme="minorHAnsi" w:eastAsiaTheme="minorEastAsia" w:hAnsiTheme="minorHAnsi"/>
          <w:spacing w:val="0"/>
          <w:sz w:val="22"/>
          <w:szCs w:val="22"/>
          <w:lang w:eastAsia="en-GB"/>
        </w:rPr>
      </w:pPr>
      <w:hyperlink w:anchor="_Toc97127182" w:history="1">
        <w:r w:rsidR="00DC4BE9" w:rsidRPr="001332F7">
          <w:rPr>
            <w:rStyle w:val="Hyperlink"/>
          </w:rPr>
          <w:t>4.1.8</w:t>
        </w:r>
        <w:r w:rsidR="00DC4BE9">
          <w:rPr>
            <w:rFonts w:asciiTheme="minorHAnsi" w:eastAsiaTheme="minorEastAsia" w:hAnsiTheme="minorHAnsi"/>
            <w:spacing w:val="0"/>
            <w:sz w:val="22"/>
            <w:szCs w:val="22"/>
            <w:lang w:eastAsia="en-GB"/>
          </w:rPr>
          <w:tab/>
        </w:r>
        <w:r w:rsidR="00DC4BE9" w:rsidRPr="001332F7">
          <w:rPr>
            <w:rStyle w:val="Hyperlink"/>
          </w:rPr>
          <w:t>Communication profiles</w:t>
        </w:r>
        <w:r w:rsidR="00DC4BE9">
          <w:rPr>
            <w:webHidden/>
          </w:rPr>
          <w:tab/>
        </w:r>
        <w:r w:rsidR="00DC4BE9">
          <w:rPr>
            <w:webHidden/>
          </w:rPr>
          <w:fldChar w:fldCharType="begin"/>
        </w:r>
        <w:r w:rsidR="00DC4BE9">
          <w:rPr>
            <w:webHidden/>
          </w:rPr>
          <w:instrText xml:space="preserve"> PAGEREF _Toc97127182 \h </w:instrText>
        </w:r>
        <w:r w:rsidR="00DC4BE9">
          <w:rPr>
            <w:webHidden/>
          </w:rPr>
        </w:r>
        <w:r w:rsidR="00DC4BE9">
          <w:rPr>
            <w:webHidden/>
          </w:rPr>
          <w:fldChar w:fldCharType="separate"/>
        </w:r>
        <w:r w:rsidR="00DC4BE9">
          <w:rPr>
            <w:webHidden/>
          </w:rPr>
          <w:t>48</w:t>
        </w:r>
        <w:r w:rsidR="00DC4BE9">
          <w:rPr>
            <w:webHidden/>
          </w:rPr>
          <w:fldChar w:fldCharType="end"/>
        </w:r>
      </w:hyperlink>
    </w:p>
    <w:p w14:paraId="72165593" w14:textId="599E1EDF" w:rsidR="00DC4BE9" w:rsidRDefault="000355BB">
      <w:pPr>
        <w:pStyle w:val="TOC3"/>
        <w:rPr>
          <w:rFonts w:asciiTheme="minorHAnsi" w:eastAsiaTheme="minorEastAsia" w:hAnsiTheme="minorHAnsi"/>
          <w:spacing w:val="0"/>
          <w:sz w:val="22"/>
          <w:szCs w:val="22"/>
          <w:lang w:eastAsia="en-GB"/>
        </w:rPr>
      </w:pPr>
      <w:hyperlink w:anchor="_Toc97127183" w:history="1">
        <w:r w:rsidR="00DC4BE9" w:rsidRPr="001332F7">
          <w:rPr>
            <w:rStyle w:val="Hyperlink"/>
          </w:rPr>
          <w:t>4.1.9</w:t>
        </w:r>
        <w:r w:rsidR="00DC4BE9">
          <w:rPr>
            <w:rFonts w:asciiTheme="minorHAnsi" w:eastAsiaTheme="minorEastAsia" w:hAnsiTheme="minorHAnsi"/>
            <w:spacing w:val="0"/>
            <w:sz w:val="22"/>
            <w:szCs w:val="22"/>
            <w:lang w:eastAsia="en-GB"/>
          </w:rPr>
          <w:tab/>
        </w:r>
        <w:r w:rsidR="00DC4BE9" w:rsidRPr="001332F7">
          <w:rPr>
            <w:rStyle w:val="Hyperlink"/>
          </w:rPr>
          <w:t>Model of a DLMS®/COSEM metering system</w:t>
        </w:r>
        <w:r w:rsidR="00DC4BE9">
          <w:rPr>
            <w:webHidden/>
          </w:rPr>
          <w:tab/>
        </w:r>
        <w:r w:rsidR="00DC4BE9">
          <w:rPr>
            <w:webHidden/>
          </w:rPr>
          <w:fldChar w:fldCharType="begin"/>
        </w:r>
        <w:r w:rsidR="00DC4BE9">
          <w:rPr>
            <w:webHidden/>
          </w:rPr>
          <w:instrText xml:space="preserve"> PAGEREF _Toc97127183 \h </w:instrText>
        </w:r>
        <w:r w:rsidR="00DC4BE9">
          <w:rPr>
            <w:webHidden/>
          </w:rPr>
        </w:r>
        <w:r w:rsidR="00DC4BE9">
          <w:rPr>
            <w:webHidden/>
          </w:rPr>
          <w:fldChar w:fldCharType="separate"/>
        </w:r>
        <w:r w:rsidR="00DC4BE9">
          <w:rPr>
            <w:webHidden/>
          </w:rPr>
          <w:t>49</w:t>
        </w:r>
        <w:r w:rsidR="00DC4BE9">
          <w:rPr>
            <w:webHidden/>
          </w:rPr>
          <w:fldChar w:fldCharType="end"/>
        </w:r>
      </w:hyperlink>
    </w:p>
    <w:p w14:paraId="5DDDD5DF" w14:textId="3842290F" w:rsidR="00DC4BE9" w:rsidRDefault="000355BB">
      <w:pPr>
        <w:pStyle w:val="TOC3"/>
        <w:rPr>
          <w:rFonts w:asciiTheme="minorHAnsi" w:eastAsiaTheme="minorEastAsia" w:hAnsiTheme="minorHAnsi"/>
          <w:spacing w:val="0"/>
          <w:sz w:val="22"/>
          <w:szCs w:val="22"/>
          <w:lang w:eastAsia="en-GB"/>
        </w:rPr>
      </w:pPr>
      <w:hyperlink w:anchor="_Toc97127184" w:history="1">
        <w:r w:rsidR="00DC4BE9" w:rsidRPr="001332F7">
          <w:rPr>
            <w:rStyle w:val="Hyperlink"/>
          </w:rPr>
          <w:t>4.1.10</w:t>
        </w:r>
        <w:r w:rsidR="00DC4BE9">
          <w:rPr>
            <w:rFonts w:asciiTheme="minorHAnsi" w:eastAsiaTheme="minorEastAsia" w:hAnsiTheme="minorHAnsi"/>
            <w:spacing w:val="0"/>
            <w:sz w:val="22"/>
            <w:szCs w:val="22"/>
            <w:lang w:eastAsia="en-GB"/>
          </w:rPr>
          <w:tab/>
        </w:r>
        <w:r w:rsidR="00DC4BE9" w:rsidRPr="001332F7">
          <w:rPr>
            <w:rStyle w:val="Hyperlink"/>
          </w:rPr>
          <w:t>Model of DLMS®/COSEM servers</w:t>
        </w:r>
        <w:r w:rsidR="00DC4BE9">
          <w:rPr>
            <w:webHidden/>
          </w:rPr>
          <w:tab/>
        </w:r>
        <w:r w:rsidR="00DC4BE9">
          <w:rPr>
            <w:webHidden/>
          </w:rPr>
          <w:fldChar w:fldCharType="begin"/>
        </w:r>
        <w:r w:rsidR="00DC4BE9">
          <w:rPr>
            <w:webHidden/>
          </w:rPr>
          <w:instrText xml:space="preserve"> PAGEREF _Toc97127184 \h </w:instrText>
        </w:r>
        <w:r w:rsidR="00DC4BE9">
          <w:rPr>
            <w:webHidden/>
          </w:rPr>
        </w:r>
        <w:r w:rsidR="00DC4BE9">
          <w:rPr>
            <w:webHidden/>
          </w:rPr>
          <w:fldChar w:fldCharType="separate"/>
        </w:r>
        <w:r w:rsidR="00DC4BE9">
          <w:rPr>
            <w:webHidden/>
          </w:rPr>
          <w:t>50</w:t>
        </w:r>
        <w:r w:rsidR="00DC4BE9">
          <w:rPr>
            <w:webHidden/>
          </w:rPr>
          <w:fldChar w:fldCharType="end"/>
        </w:r>
      </w:hyperlink>
    </w:p>
    <w:p w14:paraId="2262B464" w14:textId="40D692B2" w:rsidR="00DC4BE9" w:rsidRDefault="000355BB">
      <w:pPr>
        <w:pStyle w:val="TOC3"/>
        <w:rPr>
          <w:rFonts w:asciiTheme="minorHAnsi" w:eastAsiaTheme="minorEastAsia" w:hAnsiTheme="minorHAnsi"/>
          <w:spacing w:val="0"/>
          <w:sz w:val="22"/>
          <w:szCs w:val="22"/>
          <w:lang w:eastAsia="en-GB"/>
        </w:rPr>
      </w:pPr>
      <w:hyperlink w:anchor="_Toc97127185" w:history="1">
        <w:r w:rsidR="00DC4BE9" w:rsidRPr="001332F7">
          <w:rPr>
            <w:rStyle w:val="Hyperlink"/>
          </w:rPr>
          <w:t>4.1.11</w:t>
        </w:r>
        <w:r w:rsidR="00DC4BE9">
          <w:rPr>
            <w:rFonts w:asciiTheme="minorHAnsi" w:eastAsiaTheme="minorEastAsia" w:hAnsiTheme="minorHAnsi"/>
            <w:spacing w:val="0"/>
            <w:sz w:val="22"/>
            <w:szCs w:val="22"/>
            <w:lang w:eastAsia="en-GB"/>
          </w:rPr>
          <w:tab/>
        </w:r>
        <w:r w:rsidR="00DC4BE9" w:rsidRPr="001332F7">
          <w:rPr>
            <w:rStyle w:val="Hyperlink"/>
          </w:rPr>
          <w:t>Model of a DLMS®/COSEM client</w:t>
        </w:r>
        <w:r w:rsidR="00DC4BE9">
          <w:rPr>
            <w:webHidden/>
          </w:rPr>
          <w:tab/>
        </w:r>
        <w:r w:rsidR="00DC4BE9">
          <w:rPr>
            <w:webHidden/>
          </w:rPr>
          <w:fldChar w:fldCharType="begin"/>
        </w:r>
        <w:r w:rsidR="00DC4BE9">
          <w:rPr>
            <w:webHidden/>
          </w:rPr>
          <w:instrText xml:space="preserve"> PAGEREF _Toc97127185 \h </w:instrText>
        </w:r>
        <w:r w:rsidR="00DC4BE9">
          <w:rPr>
            <w:webHidden/>
          </w:rPr>
        </w:r>
        <w:r w:rsidR="00DC4BE9">
          <w:rPr>
            <w:webHidden/>
          </w:rPr>
          <w:fldChar w:fldCharType="separate"/>
        </w:r>
        <w:r w:rsidR="00DC4BE9">
          <w:rPr>
            <w:webHidden/>
          </w:rPr>
          <w:t>52</w:t>
        </w:r>
        <w:r w:rsidR="00DC4BE9">
          <w:rPr>
            <w:webHidden/>
          </w:rPr>
          <w:fldChar w:fldCharType="end"/>
        </w:r>
      </w:hyperlink>
    </w:p>
    <w:p w14:paraId="3FAF14C7" w14:textId="19B27E70" w:rsidR="00DC4BE9" w:rsidRDefault="000355BB">
      <w:pPr>
        <w:pStyle w:val="TOC3"/>
        <w:rPr>
          <w:rFonts w:asciiTheme="minorHAnsi" w:eastAsiaTheme="minorEastAsia" w:hAnsiTheme="minorHAnsi"/>
          <w:spacing w:val="0"/>
          <w:sz w:val="22"/>
          <w:szCs w:val="22"/>
          <w:lang w:eastAsia="en-GB"/>
        </w:rPr>
      </w:pPr>
      <w:hyperlink w:anchor="_Toc97127186" w:history="1">
        <w:r w:rsidR="00DC4BE9" w:rsidRPr="001332F7">
          <w:rPr>
            <w:rStyle w:val="Hyperlink"/>
          </w:rPr>
          <w:t>4.1.12</w:t>
        </w:r>
        <w:r w:rsidR="00DC4BE9">
          <w:rPr>
            <w:rFonts w:asciiTheme="minorHAnsi" w:eastAsiaTheme="minorEastAsia" w:hAnsiTheme="minorHAnsi"/>
            <w:spacing w:val="0"/>
            <w:sz w:val="22"/>
            <w:szCs w:val="22"/>
            <w:lang w:eastAsia="en-GB"/>
          </w:rPr>
          <w:tab/>
        </w:r>
        <w:r w:rsidR="00DC4BE9" w:rsidRPr="001332F7">
          <w:rPr>
            <w:rStyle w:val="Hyperlink"/>
          </w:rPr>
          <w:t>Interoperability and interconnectivity in DLMS®/COSEM</w:t>
        </w:r>
        <w:r w:rsidR="00DC4BE9">
          <w:rPr>
            <w:webHidden/>
          </w:rPr>
          <w:tab/>
        </w:r>
        <w:r w:rsidR="00DC4BE9">
          <w:rPr>
            <w:webHidden/>
          </w:rPr>
          <w:fldChar w:fldCharType="begin"/>
        </w:r>
        <w:r w:rsidR="00DC4BE9">
          <w:rPr>
            <w:webHidden/>
          </w:rPr>
          <w:instrText xml:space="preserve"> PAGEREF _Toc97127186 \h </w:instrText>
        </w:r>
        <w:r w:rsidR="00DC4BE9">
          <w:rPr>
            <w:webHidden/>
          </w:rPr>
        </w:r>
        <w:r w:rsidR="00DC4BE9">
          <w:rPr>
            <w:webHidden/>
          </w:rPr>
          <w:fldChar w:fldCharType="separate"/>
        </w:r>
        <w:r w:rsidR="00DC4BE9">
          <w:rPr>
            <w:webHidden/>
          </w:rPr>
          <w:t>53</w:t>
        </w:r>
        <w:r w:rsidR="00DC4BE9">
          <w:rPr>
            <w:webHidden/>
          </w:rPr>
          <w:fldChar w:fldCharType="end"/>
        </w:r>
      </w:hyperlink>
    </w:p>
    <w:p w14:paraId="3ABCF5D4" w14:textId="055E3964" w:rsidR="00DC4BE9" w:rsidRDefault="000355BB">
      <w:pPr>
        <w:pStyle w:val="TOC3"/>
        <w:rPr>
          <w:rFonts w:asciiTheme="minorHAnsi" w:eastAsiaTheme="minorEastAsia" w:hAnsiTheme="minorHAnsi"/>
          <w:spacing w:val="0"/>
          <w:sz w:val="22"/>
          <w:szCs w:val="22"/>
          <w:lang w:eastAsia="en-GB"/>
        </w:rPr>
      </w:pPr>
      <w:hyperlink w:anchor="_Toc97127187" w:history="1">
        <w:r w:rsidR="00DC4BE9" w:rsidRPr="001332F7">
          <w:rPr>
            <w:rStyle w:val="Hyperlink"/>
          </w:rPr>
          <w:t>4.1.13</w:t>
        </w:r>
        <w:r w:rsidR="00DC4BE9">
          <w:rPr>
            <w:rFonts w:asciiTheme="minorHAnsi" w:eastAsiaTheme="minorEastAsia" w:hAnsiTheme="minorHAnsi"/>
            <w:spacing w:val="0"/>
            <w:sz w:val="22"/>
            <w:szCs w:val="22"/>
            <w:lang w:eastAsia="en-GB"/>
          </w:rPr>
          <w:tab/>
        </w:r>
        <w:r w:rsidR="00DC4BE9" w:rsidRPr="001332F7">
          <w:rPr>
            <w:rStyle w:val="Hyperlink"/>
          </w:rPr>
          <w:t>Ensuring interconnectivity: the protocol identification service</w:t>
        </w:r>
        <w:r w:rsidR="00DC4BE9">
          <w:rPr>
            <w:webHidden/>
          </w:rPr>
          <w:tab/>
        </w:r>
        <w:r w:rsidR="00DC4BE9">
          <w:rPr>
            <w:webHidden/>
          </w:rPr>
          <w:fldChar w:fldCharType="begin"/>
        </w:r>
        <w:r w:rsidR="00DC4BE9">
          <w:rPr>
            <w:webHidden/>
          </w:rPr>
          <w:instrText xml:space="preserve"> PAGEREF _Toc97127187 \h </w:instrText>
        </w:r>
        <w:r w:rsidR="00DC4BE9">
          <w:rPr>
            <w:webHidden/>
          </w:rPr>
        </w:r>
        <w:r w:rsidR="00DC4BE9">
          <w:rPr>
            <w:webHidden/>
          </w:rPr>
          <w:fldChar w:fldCharType="separate"/>
        </w:r>
        <w:r w:rsidR="00DC4BE9">
          <w:rPr>
            <w:webHidden/>
          </w:rPr>
          <w:t>53</w:t>
        </w:r>
        <w:r w:rsidR="00DC4BE9">
          <w:rPr>
            <w:webHidden/>
          </w:rPr>
          <w:fldChar w:fldCharType="end"/>
        </w:r>
      </w:hyperlink>
    </w:p>
    <w:p w14:paraId="7E2F9031" w14:textId="53EECAE4" w:rsidR="00DC4BE9" w:rsidRDefault="000355BB">
      <w:pPr>
        <w:pStyle w:val="TOC3"/>
        <w:rPr>
          <w:rFonts w:asciiTheme="minorHAnsi" w:eastAsiaTheme="minorEastAsia" w:hAnsiTheme="minorHAnsi"/>
          <w:spacing w:val="0"/>
          <w:sz w:val="22"/>
          <w:szCs w:val="22"/>
          <w:lang w:eastAsia="en-GB"/>
        </w:rPr>
      </w:pPr>
      <w:hyperlink w:anchor="_Toc97127188" w:history="1">
        <w:r w:rsidR="00DC4BE9" w:rsidRPr="001332F7">
          <w:rPr>
            <w:rStyle w:val="Hyperlink"/>
          </w:rPr>
          <w:t>4.1.14</w:t>
        </w:r>
        <w:r w:rsidR="00DC4BE9">
          <w:rPr>
            <w:rFonts w:asciiTheme="minorHAnsi" w:eastAsiaTheme="minorEastAsia" w:hAnsiTheme="minorHAnsi"/>
            <w:spacing w:val="0"/>
            <w:sz w:val="22"/>
            <w:szCs w:val="22"/>
            <w:lang w:eastAsia="en-GB"/>
          </w:rPr>
          <w:tab/>
        </w:r>
        <w:r w:rsidR="00DC4BE9" w:rsidRPr="001332F7">
          <w:rPr>
            <w:rStyle w:val="Hyperlink"/>
          </w:rPr>
          <w:t>System integration and meter installation</w:t>
        </w:r>
        <w:r w:rsidR="00DC4BE9">
          <w:rPr>
            <w:webHidden/>
          </w:rPr>
          <w:tab/>
        </w:r>
        <w:r w:rsidR="00DC4BE9">
          <w:rPr>
            <w:webHidden/>
          </w:rPr>
          <w:fldChar w:fldCharType="begin"/>
        </w:r>
        <w:r w:rsidR="00DC4BE9">
          <w:rPr>
            <w:webHidden/>
          </w:rPr>
          <w:instrText xml:space="preserve"> PAGEREF _Toc97127188 \h </w:instrText>
        </w:r>
        <w:r w:rsidR="00DC4BE9">
          <w:rPr>
            <w:webHidden/>
          </w:rPr>
        </w:r>
        <w:r w:rsidR="00DC4BE9">
          <w:rPr>
            <w:webHidden/>
          </w:rPr>
          <w:fldChar w:fldCharType="separate"/>
        </w:r>
        <w:r w:rsidR="00DC4BE9">
          <w:rPr>
            <w:webHidden/>
          </w:rPr>
          <w:t>54</w:t>
        </w:r>
        <w:r w:rsidR="00DC4BE9">
          <w:rPr>
            <w:webHidden/>
          </w:rPr>
          <w:fldChar w:fldCharType="end"/>
        </w:r>
      </w:hyperlink>
    </w:p>
    <w:p w14:paraId="01BBA144" w14:textId="77FE6731" w:rsidR="00DC4BE9" w:rsidRDefault="000355BB">
      <w:pPr>
        <w:pStyle w:val="TOC2"/>
        <w:rPr>
          <w:rFonts w:asciiTheme="minorHAnsi" w:eastAsiaTheme="minorEastAsia" w:hAnsiTheme="minorHAnsi"/>
          <w:spacing w:val="0"/>
          <w:sz w:val="22"/>
          <w:szCs w:val="22"/>
          <w:lang w:eastAsia="en-GB"/>
        </w:rPr>
      </w:pPr>
      <w:hyperlink w:anchor="_Toc97127189" w:history="1">
        <w:r w:rsidR="00DC4BE9" w:rsidRPr="001332F7">
          <w:rPr>
            <w:rStyle w:val="Hyperlink"/>
          </w:rPr>
          <w:t>4.2</w:t>
        </w:r>
        <w:r w:rsidR="00DC4BE9">
          <w:rPr>
            <w:rFonts w:asciiTheme="minorHAnsi" w:eastAsiaTheme="minorEastAsia" w:hAnsiTheme="minorHAnsi"/>
            <w:spacing w:val="0"/>
            <w:sz w:val="22"/>
            <w:szCs w:val="22"/>
            <w:lang w:eastAsia="en-GB"/>
          </w:rPr>
          <w:tab/>
        </w:r>
        <w:r w:rsidR="00DC4BE9" w:rsidRPr="001332F7">
          <w:rPr>
            <w:rStyle w:val="Hyperlink"/>
          </w:rPr>
          <w:t>DLMS®/COSEM application layer main features</w:t>
        </w:r>
        <w:r w:rsidR="00DC4BE9">
          <w:rPr>
            <w:webHidden/>
          </w:rPr>
          <w:tab/>
        </w:r>
        <w:r w:rsidR="00DC4BE9">
          <w:rPr>
            <w:webHidden/>
          </w:rPr>
          <w:fldChar w:fldCharType="begin"/>
        </w:r>
        <w:r w:rsidR="00DC4BE9">
          <w:rPr>
            <w:webHidden/>
          </w:rPr>
          <w:instrText xml:space="preserve"> PAGEREF _Toc97127189 \h </w:instrText>
        </w:r>
        <w:r w:rsidR="00DC4BE9">
          <w:rPr>
            <w:webHidden/>
          </w:rPr>
        </w:r>
        <w:r w:rsidR="00DC4BE9">
          <w:rPr>
            <w:webHidden/>
          </w:rPr>
          <w:fldChar w:fldCharType="separate"/>
        </w:r>
        <w:r w:rsidR="00DC4BE9">
          <w:rPr>
            <w:webHidden/>
          </w:rPr>
          <w:t>55</w:t>
        </w:r>
        <w:r w:rsidR="00DC4BE9">
          <w:rPr>
            <w:webHidden/>
          </w:rPr>
          <w:fldChar w:fldCharType="end"/>
        </w:r>
      </w:hyperlink>
    </w:p>
    <w:p w14:paraId="16264BC1" w14:textId="322052FD" w:rsidR="00DC4BE9" w:rsidRDefault="000355BB">
      <w:pPr>
        <w:pStyle w:val="TOC3"/>
        <w:rPr>
          <w:rFonts w:asciiTheme="minorHAnsi" w:eastAsiaTheme="minorEastAsia" w:hAnsiTheme="minorHAnsi"/>
          <w:spacing w:val="0"/>
          <w:sz w:val="22"/>
          <w:szCs w:val="22"/>
          <w:lang w:eastAsia="en-GB"/>
        </w:rPr>
      </w:pPr>
      <w:hyperlink w:anchor="_Toc97127190" w:history="1">
        <w:r w:rsidR="00DC4BE9" w:rsidRPr="001332F7">
          <w:rPr>
            <w:rStyle w:val="Hyperlink"/>
          </w:rPr>
          <w:t>4.2.1</w:t>
        </w:r>
        <w:r w:rsidR="00DC4BE9">
          <w:rPr>
            <w:rFonts w:asciiTheme="minorHAnsi" w:eastAsiaTheme="minorEastAsia" w:hAnsiTheme="minorHAnsi"/>
            <w:spacing w:val="0"/>
            <w:sz w:val="22"/>
            <w:szCs w:val="22"/>
            <w:lang w:eastAsia="en-GB"/>
          </w:rPr>
          <w:tab/>
        </w:r>
        <w:r w:rsidR="00DC4BE9" w:rsidRPr="001332F7">
          <w:rPr>
            <w:rStyle w:val="Hyperlink"/>
          </w:rPr>
          <w:t>General</w:t>
        </w:r>
        <w:r w:rsidR="00DC4BE9">
          <w:rPr>
            <w:webHidden/>
          </w:rPr>
          <w:tab/>
        </w:r>
        <w:r w:rsidR="00DC4BE9">
          <w:rPr>
            <w:webHidden/>
          </w:rPr>
          <w:fldChar w:fldCharType="begin"/>
        </w:r>
        <w:r w:rsidR="00DC4BE9">
          <w:rPr>
            <w:webHidden/>
          </w:rPr>
          <w:instrText xml:space="preserve"> PAGEREF _Toc97127190 \h </w:instrText>
        </w:r>
        <w:r w:rsidR="00DC4BE9">
          <w:rPr>
            <w:webHidden/>
          </w:rPr>
        </w:r>
        <w:r w:rsidR="00DC4BE9">
          <w:rPr>
            <w:webHidden/>
          </w:rPr>
          <w:fldChar w:fldCharType="separate"/>
        </w:r>
        <w:r w:rsidR="00DC4BE9">
          <w:rPr>
            <w:webHidden/>
          </w:rPr>
          <w:t>55</w:t>
        </w:r>
        <w:r w:rsidR="00DC4BE9">
          <w:rPr>
            <w:webHidden/>
          </w:rPr>
          <w:fldChar w:fldCharType="end"/>
        </w:r>
      </w:hyperlink>
    </w:p>
    <w:p w14:paraId="5634D85F" w14:textId="3A55798D" w:rsidR="00DC4BE9" w:rsidRDefault="000355BB">
      <w:pPr>
        <w:pStyle w:val="TOC3"/>
        <w:rPr>
          <w:rFonts w:asciiTheme="minorHAnsi" w:eastAsiaTheme="minorEastAsia" w:hAnsiTheme="minorHAnsi"/>
          <w:spacing w:val="0"/>
          <w:sz w:val="22"/>
          <w:szCs w:val="22"/>
          <w:lang w:eastAsia="en-GB"/>
        </w:rPr>
      </w:pPr>
      <w:hyperlink w:anchor="_Toc97127191" w:history="1">
        <w:r w:rsidR="00DC4BE9" w:rsidRPr="001332F7">
          <w:rPr>
            <w:rStyle w:val="Hyperlink"/>
          </w:rPr>
          <w:t>4.2.2</w:t>
        </w:r>
        <w:r w:rsidR="00DC4BE9">
          <w:rPr>
            <w:rFonts w:asciiTheme="minorHAnsi" w:eastAsiaTheme="minorEastAsia" w:hAnsiTheme="minorHAnsi"/>
            <w:spacing w:val="0"/>
            <w:sz w:val="22"/>
            <w:szCs w:val="22"/>
            <w:lang w:eastAsia="en-GB"/>
          </w:rPr>
          <w:tab/>
        </w:r>
        <w:r w:rsidR="00DC4BE9" w:rsidRPr="001332F7">
          <w:rPr>
            <w:rStyle w:val="Hyperlink"/>
          </w:rPr>
          <w:t>DLMS®/COSEM application layer structure</w:t>
        </w:r>
        <w:r w:rsidR="00DC4BE9">
          <w:rPr>
            <w:webHidden/>
          </w:rPr>
          <w:tab/>
        </w:r>
        <w:r w:rsidR="00DC4BE9">
          <w:rPr>
            <w:webHidden/>
          </w:rPr>
          <w:fldChar w:fldCharType="begin"/>
        </w:r>
        <w:r w:rsidR="00DC4BE9">
          <w:rPr>
            <w:webHidden/>
          </w:rPr>
          <w:instrText xml:space="preserve"> PAGEREF _Toc97127191 \h </w:instrText>
        </w:r>
        <w:r w:rsidR="00DC4BE9">
          <w:rPr>
            <w:webHidden/>
          </w:rPr>
        </w:r>
        <w:r w:rsidR="00DC4BE9">
          <w:rPr>
            <w:webHidden/>
          </w:rPr>
          <w:fldChar w:fldCharType="separate"/>
        </w:r>
        <w:r w:rsidR="00DC4BE9">
          <w:rPr>
            <w:webHidden/>
          </w:rPr>
          <w:t>55</w:t>
        </w:r>
        <w:r w:rsidR="00DC4BE9">
          <w:rPr>
            <w:webHidden/>
          </w:rPr>
          <w:fldChar w:fldCharType="end"/>
        </w:r>
      </w:hyperlink>
    </w:p>
    <w:p w14:paraId="445D9A44" w14:textId="302C08CA" w:rsidR="00DC4BE9" w:rsidRDefault="000355BB">
      <w:pPr>
        <w:pStyle w:val="TOC3"/>
        <w:rPr>
          <w:rFonts w:asciiTheme="minorHAnsi" w:eastAsiaTheme="minorEastAsia" w:hAnsiTheme="minorHAnsi"/>
          <w:spacing w:val="0"/>
          <w:sz w:val="22"/>
          <w:szCs w:val="22"/>
          <w:lang w:eastAsia="en-GB"/>
        </w:rPr>
      </w:pPr>
      <w:hyperlink w:anchor="_Toc97127192" w:history="1">
        <w:r w:rsidR="00DC4BE9" w:rsidRPr="001332F7">
          <w:rPr>
            <w:rStyle w:val="Hyperlink"/>
          </w:rPr>
          <w:t>4.2.3</w:t>
        </w:r>
        <w:r w:rsidR="00DC4BE9">
          <w:rPr>
            <w:rFonts w:asciiTheme="minorHAnsi" w:eastAsiaTheme="minorEastAsia" w:hAnsiTheme="minorHAnsi"/>
            <w:spacing w:val="0"/>
            <w:sz w:val="22"/>
            <w:szCs w:val="22"/>
            <w:lang w:eastAsia="en-GB"/>
          </w:rPr>
          <w:tab/>
        </w:r>
        <w:r w:rsidR="00DC4BE9" w:rsidRPr="001332F7">
          <w:rPr>
            <w:rStyle w:val="Hyperlink"/>
          </w:rPr>
          <w:t>The Association Control Service Element, ACSE</w:t>
        </w:r>
        <w:r w:rsidR="00DC4BE9">
          <w:rPr>
            <w:webHidden/>
          </w:rPr>
          <w:tab/>
        </w:r>
        <w:r w:rsidR="00DC4BE9">
          <w:rPr>
            <w:webHidden/>
          </w:rPr>
          <w:fldChar w:fldCharType="begin"/>
        </w:r>
        <w:r w:rsidR="00DC4BE9">
          <w:rPr>
            <w:webHidden/>
          </w:rPr>
          <w:instrText xml:space="preserve"> PAGEREF _Toc97127192 \h </w:instrText>
        </w:r>
        <w:r w:rsidR="00DC4BE9">
          <w:rPr>
            <w:webHidden/>
          </w:rPr>
        </w:r>
        <w:r w:rsidR="00DC4BE9">
          <w:rPr>
            <w:webHidden/>
          </w:rPr>
          <w:fldChar w:fldCharType="separate"/>
        </w:r>
        <w:r w:rsidR="00DC4BE9">
          <w:rPr>
            <w:webHidden/>
          </w:rPr>
          <w:t>56</w:t>
        </w:r>
        <w:r w:rsidR="00DC4BE9">
          <w:rPr>
            <w:webHidden/>
          </w:rPr>
          <w:fldChar w:fldCharType="end"/>
        </w:r>
      </w:hyperlink>
    </w:p>
    <w:p w14:paraId="55F3EFCE" w14:textId="35E24E9F" w:rsidR="00DC4BE9" w:rsidRDefault="000355BB">
      <w:pPr>
        <w:pStyle w:val="TOC3"/>
        <w:rPr>
          <w:rFonts w:asciiTheme="minorHAnsi" w:eastAsiaTheme="minorEastAsia" w:hAnsiTheme="minorHAnsi"/>
          <w:spacing w:val="0"/>
          <w:sz w:val="22"/>
          <w:szCs w:val="22"/>
          <w:lang w:eastAsia="en-GB"/>
        </w:rPr>
      </w:pPr>
      <w:hyperlink w:anchor="_Toc97127193" w:history="1">
        <w:r w:rsidR="00DC4BE9" w:rsidRPr="001332F7">
          <w:rPr>
            <w:rStyle w:val="Hyperlink"/>
          </w:rPr>
          <w:t>4.2.4</w:t>
        </w:r>
        <w:r w:rsidR="00DC4BE9">
          <w:rPr>
            <w:rFonts w:asciiTheme="minorHAnsi" w:eastAsiaTheme="minorEastAsia" w:hAnsiTheme="minorHAnsi"/>
            <w:spacing w:val="0"/>
            <w:sz w:val="22"/>
            <w:szCs w:val="22"/>
            <w:lang w:eastAsia="en-GB"/>
          </w:rPr>
          <w:tab/>
        </w:r>
        <w:r w:rsidR="00DC4BE9" w:rsidRPr="001332F7">
          <w:rPr>
            <w:rStyle w:val="Hyperlink"/>
          </w:rPr>
          <w:t>The xDLMS application service element</w:t>
        </w:r>
        <w:r w:rsidR="00DC4BE9">
          <w:rPr>
            <w:webHidden/>
          </w:rPr>
          <w:tab/>
        </w:r>
        <w:r w:rsidR="00DC4BE9">
          <w:rPr>
            <w:webHidden/>
          </w:rPr>
          <w:fldChar w:fldCharType="begin"/>
        </w:r>
        <w:r w:rsidR="00DC4BE9">
          <w:rPr>
            <w:webHidden/>
          </w:rPr>
          <w:instrText xml:space="preserve"> PAGEREF _Toc97127193 \h </w:instrText>
        </w:r>
        <w:r w:rsidR="00DC4BE9">
          <w:rPr>
            <w:webHidden/>
          </w:rPr>
        </w:r>
        <w:r w:rsidR="00DC4BE9">
          <w:rPr>
            <w:webHidden/>
          </w:rPr>
          <w:fldChar w:fldCharType="separate"/>
        </w:r>
        <w:r w:rsidR="00DC4BE9">
          <w:rPr>
            <w:webHidden/>
          </w:rPr>
          <w:t>57</w:t>
        </w:r>
        <w:r w:rsidR="00DC4BE9">
          <w:rPr>
            <w:webHidden/>
          </w:rPr>
          <w:fldChar w:fldCharType="end"/>
        </w:r>
      </w:hyperlink>
    </w:p>
    <w:p w14:paraId="0A438828" w14:textId="60F3001D" w:rsidR="00DC4BE9" w:rsidRDefault="000355BB">
      <w:pPr>
        <w:pStyle w:val="TOC3"/>
        <w:rPr>
          <w:rFonts w:asciiTheme="minorHAnsi" w:eastAsiaTheme="minorEastAsia" w:hAnsiTheme="minorHAnsi"/>
          <w:spacing w:val="0"/>
          <w:sz w:val="22"/>
          <w:szCs w:val="22"/>
          <w:lang w:eastAsia="en-GB"/>
        </w:rPr>
      </w:pPr>
      <w:hyperlink w:anchor="_Toc97127194" w:history="1">
        <w:r w:rsidR="00DC4BE9" w:rsidRPr="001332F7">
          <w:rPr>
            <w:rStyle w:val="Hyperlink"/>
          </w:rPr>
          <w:t>4.2.5</w:t>
        </w:r>
        <w:r w:rsidR="00DC4BE9">
          <w:rPr>
            <w:rFonts w:asciiTheme="minorHAnsi" w:eastAsiaTheme="minorEastAsia" w:hAnsiTheme="minorHAnsi"/>
            <w:spacing w:val="0"/>
            <w:sz w:val="22"/>
            <w:szCs w:val="22"/>
            <w:lang w:eastAsia="en-GB"/>
          </w:rPr>
          <w:tab/>
        </w:r>
        <w:r w:rsidR="00DC4BE9" w:rsidRPr="001332F7">
          <w:rPr>
            <w:rStyle w:val="Hyperlink"/>
          </w:rPr>
          <w:t>Layer management services</w:t>
        </w:r>
        <w:r w:rsidR="00DC4BE9">
          <w:rPr>
            <w:webHidden/>
          </w:rPr>
          <w:tab/>
        </w:r>
        <w:r w:rsidR="00DC4BE9">
          <w:rPr>
            <w:webHidden/>
          </w:rPr>
          <w:fldChar w:fldCharType="begin"/>
        </w:r>
        <w:r w:rsidR="00DC4BE9">
          <w:rPr>
            <w:webHidden/>
          </w:rPr>
          <w:instrText xml:space="preserve"> PAGEREF _Toc97127194 \h </w:instrText>
        </w:r>
        <w:r w:rsidR="00DC4BE9">
          <w:rPr>
            <w:webHidden/>
          </w:rPr>
        </w:r>
        <w:r w:rsidR="00DC4BE9">
          <w:rPr>
            <w:webHidden/>
          </w:rPr>
          <w:fldChar w:fldCharType="separate"/>
        </w:r>
        <w:r w:rsidR="00DC4BE9">
          <w:rPr>
            <w:webHidden/>
          </w:rPr>
          <w:t>65</w:t>
        </w:r>
        <w:r w:rsidR="00DC4BE9">
          <w:rPr>
            <w:webHidden/>
          </w:rPr>
          <w:fldChar w:fldCharType="end"/>
        </w:r>
      </w:hyperlink>
    </w:p>
    <w:p w14:paraId="5BCB2399" w14:textId="0D458E70" w:rsidR="00DC4BE9" w:rsidRDefault="000355BB">
      <w:pPr>
        <w:pStyle w:val="TOC3"/>
        <w:rPr>
          <w:rFonts w:asciiTheme="minorHAnsi" w:eastAsiaTheme="minorEastAsia" w:hAnsiTheme="minorHAnsi"/>
          <w:spacing w:val="0"/>
          <w:sz w:val="22"/>
          <w:szCs w:val="22"/>
          <w:lang w:eastAsia="en-GB"/>
        </w:rPr>
      </w:pPr>
      <w:hyperlink w:anchor="_Toc97127195" w:history="1">
        <w:r w:rsidR="00DC4BE9" w:rsidRPr="001332F7">
          <w:rPr>
            <w:rStyle w:val="Hyperlink"/>
          </w:rPr>
          <w:t>4.2.6</w:t>
        </w:r>
        <w:r w:rsidR="00DC4BE9">
          <w:rPr>
            <w:rFonts w:asciiTheme="minorHAnsi" w:eastAsiaTheme="minorEastAsia" w:hAnsiTheme="minorHAnsi"/>
            <w:spacing w:val="0"/>
            <w:sz w:val="22"/>
            <w:szCs w:val="22"/>
            <w:lang w:eastAsia="en-GB"/>
          </w:rPr>
          <w:tab/>
        </w:r>
        <w:r w:rsidR="00DC4BE9" w:rsidRPr="001332F7">
          <w:rPr>
            <w:rStyle w:val="Hyperlink"/>
          </w:rPr>
          <w:t>Summary of DLMS®/COSEM application layer services</w:t>
        </w:r>
        <w:r w:rsidR="00DC4BE9">
          <w:rPr>
            <w:webHidden/>
          </w:rPr>
          <w:tab/>
        </w:r>
        <w:r w:rsidR="00DC4BE9">
          <w:rPr>
            <w:webHidden/>
          </w:rPr>
          <w:fldChar w:fldCharType="begin"/>
        </w:r>
        <w:r w:rsidR="00DC4BE9">
          <w:rPr>
            <w:webHidden/>
          </w:rPr>
          <w:instrText xml:space="preserve"> PAGEREF _Toc97127195 \h </w:instrText>
        </w:r>
        <w:r w:rsidR="00DC4BE9">
          <w:rPr>
            <w:webHidden/>
          </w:rPr>
        </w:r>
        <w:r w:rsidR="00DC4BE9">
          <w:rPr>
            <w:webHidden/>
          </w:rPr>
          <w:fldChar w:fldCharType="separate"/>
        </w:r>
        <w:r w:rsidR="00DC4BE9">
          <w:rPr>
            <w:webHidden/>
          </w:rPr>
          <w:t>65</w:t>
        </w:r>
        <w:r w:rsidR="00DC4BE9">
          <w:rPr>
            <w:webHidden/>
          </w:rPr>
          <w:fldChar w:fldCharType="end"/>
        </w:r>
      </w:hyperlink>
    </w:p>
    <w:p w14:paraId="1B217FD9" w14:textId="37E046CC" w:rsidR="00DC4BE9" w:rsidRDefault="000355BB">
      <w:pPr>
        <w:pStyle w:val="TOC3"/>
        <w:rPr>
          <w:rFonts w:asciiTheme="minorHAnsi" w:eastAsiaTheme="minorEastAsia" w:hAnsiTheme="minorHAnsi"/>
          <w:spacing w:val="0"/>
          <w:sz w:val="22"/>
          <w:szCs w:val="22"/>
          <w:lang w:eastAsia="en-GB"/>
        </w:rPr>
      </w:pPr>
      <w:hyperlink w:anchor="_Toc97127196" w:history="1">
        <w:r w:rsidR="00DC4BE9" w:rsidRPr="001332F7">
          <w:rPr>
            <w:rStyle w:val="Hyperlink"/>
          </w:rPr>
          <w:t>4.2.7</w:t>
        </w:r>
        <w:r w:rsidR="00DC4BE9">
          <w:rPr>
            <w:rFonts w:asciiTheme="minorHAnsi" w:eastAsiaTheme="minorEastAsia" w:hAnsiTheme="minorHAnsi"/>
            <w:spacing w:val="0"/>
            <w:sz w:val="22"/>
            <w:szCs w:val="22"/>
            <w:lang w:eastAsia="en-GB"/>
          </w:rPr>
          <w:tab/>
        </w:r>
        <w:r w:rsidR="00DC4BE9" w:rsidRPr="001332F7">
          <w:rPr>
            <w:rStyle w:val="Hyperlink"/>
          </w:rPr>
          <w:t>DLMS®/COSEM application layer protocols</w:t>
        </w:r>
        <w:r w:rsidR="00DC4BE9">
          <w:rPr>
            <w:webHidden/>
          </w:rPr>
          <w:tab/>
        </w:r>
        <w:r w:rsidR="00DC4BE9">
          <w:rPr>
            <w:webHidden/>
          </w:rPr>
          <w:fldChar w:fldCharType="begin"/>
        </w:r>
        <w:r w:rsidR="00DC4BE9">
          <w:rPr>
            <w:webHidden/>
          </w:rPr>
          <w:instrText xml:space="preserve"> PAGEREF _Toc97127196 \h </w:instrText>
        </w:r>
        <w:r w:rsidR="00DC4BE9">
          <w:rPr>
            <w:webHidden/>
          </w:rPr>
        </w:r>
        <w:r w:rsidR="00DC4BE9">
          <w:rPr>
            <w:webHidden/>
          </w:rPr>
          <w:fldChar w:fldCharType="separate"/>
        </w:r>
        <w:r w:rsidR="00DC4BE9">
          <w:rPr>
            <w:webHidden/>
          </w:rPr>
          <w:t>66</w:t>
        </w:r>
        <w:r w:rsidR="00DC4BE9">
          <w:rPr>
            <w:webHidden/>
          </w:rPr>
          <w:fldChar w:fldCharType="end"/>
        </w:r>
      </w:hyperlink>
    </w:p>
    <w:p w14:paraId="6F326472" w14:textId="30E40F4D" w:rsidR="00DC4BE9" w:rsidRDefault="000355BB">
      <w:pPr>
        <w:pStyle w:val="TOC1"/>
        <w:rPr>
          <w:rFonts w:asciiTheme="minorHAnsi" w:eastAsiaTheme="minorEastAsia" w:hAnsiTheme="minorHAnsi"/>
          <w:spacing w:val="0"/>
          <w:sz w:val="22"/>
          <w:szCs w:val="22"/>
          <w:lang w:eastAsia="en-GB"/>
        </w:rPr>
      </w:pPr>
      <w:hyperlink w:anchor="_Toc97127197" w:history="1">
        <w:r w:rsidR="00DC4BE9" w:rsidRPr="001332F7">
          <w:rPr>
            <w:rStyle w:val="Hyperlink"/>
          </w:rPr>
          <w:t>5</w:t>
        </w:r>
        <w:r w:rsidR="00DC4BE9">
          <w:rPr>
            <w:rFonts w:asciiTheme="minorHAnsi" w:eastAsiaTheme="minorEastAsia" w:hAnsiTheme="minorHAnsi"/>
            <w:spacing w:val="0"/>
            <w:sz w:val="22"/>
            <w:szCs w:val="22"/>
            <w:lang w:eastAsia="en-GB"/>
          </w:rPr>
          <w:tab/>
        </w:r>
        <w:r w:rsidR="00DC4BE9" w:rsidRPr="001332F7">
          <w:rPr>
            <w:rStyle w:val="Hyperlink"/>
          </w:rPr>
          <w:t>Information security in DLMS®/COSEM</w:t>
        </w:r>
        <w:r w:rsidR="00DC4BE9">
          <w:rPr>
            <w:webHidden/>
          </w:rPr>
          <w:tab/>
        </w:r>
        <w:r w:rsidR="00DC4BE9">
          <w:rPr>
            <w:webHidden/>
          </w:rPr>
          <w:fldChar w:fldCharType="begin"/>
        </w:r>
        <w:r w:rsidR="00DC4BE9">
          <w:rPr>
            <w:webHidden/>
          </w:rPr>
          <w:instrText xml:space="preserve"> PAGEREF _Toc97127197 \h </w:instrText>
        </w:r>
        <w:r w:rsidR="00DC4BE9">
          <w:rPr>
            <w:webHidden/>
          </w:rPr>
        </w:r>
        <w:r w:rsidR="00DC4BE9">
          <w:rPr>
            <w:webHidden/>
          </w:rPr>
          <w:fldChar w:fldCharType="separate"/>
        </w:r>
        <w:r w:rsidR="00DC4BE9">
          <w:rPr>
            <w:webHidden/>
          </w:rPr>
          <w:t>67</w:t>
        </w:r>
        <w:r w:rsidR="00DC4BE9">
          <w:rPr>
            <w:webHidden/>
          </w:rPr>
          <w:fldChar w:fldCharType="end"/>
        </w:r>
      </w:hyperlink>
    </w:p>
    <w:p w14:paraId="7B446797" w14:textId="23B0DEA6" w:rsidR="00DC4BE9" w:rsidRDefault="000355BB">
      <w:pPr>
        <w:pStyle w:val="TOC2"/>
        <w:rPr>
          <w:rFonts w:asciiTheme="minorHAnsi" w:eastAsiaTheme="minorEastAsia" w:hAnsiTheme="minorHAnsi"/>
          <w:spacing w:val="0"/>
          <w:sz w:val="22"/>
          <w:szCs w:val="22"/>
          <w:lang w:eastAsia="en-GB"/>
        </w:rPr>
      </w:pPr>
      <w:hyperlink w:anchor="_Toc97127198" w:history="1">
        <w:r w:rsidR="00DC4BE9" w:rsidRPr="001332F7">
          <w:rPr>
            <w:rStyle w:val="Hyperlink"/>
          </w:rPr>
          <w:t>5.1</w:t>
        </w:r>
        <w:r w:rsidR="00DC4BE9">
          <w:rPr>
            <w:rFonts w:asciiTheme="minorHAnsi" w:eastAsiaTheme="minorEastAsia" w:hAnsiTheme="minorHAnsi"/>
            <w:spacing w:val="0"/>
            <w:sz w:val="22"/>
            <w:szCs w:val="22"/>
            <w:lang w:eastAsia="en-GB"/>
          </w:rPr>
          <w:tab/>
        </w:r>
        <w:r w:rsidR="00DC4BE9" w:rsidRPr="001332F7">
          <w:rPr>
            <w:rStyle w:val="Hyperlink"/>
          </w:rPr>
          <w:t>Overview</w:t>
        </w:r>
        <w:r w:rsidR="00DC4BE9">
          <w:rPr>
            <w:webHidden/>
          </w:rPr>
          <w:tab/>
        </w:r>
        <w:r w:rsidR="00DC4BE9">
          <w:rPr>
            <w:webHidden/>
          </w:rPr>
          <w:fldChar w:fldCharType="begin"/>
        </w:r>
        <w:r w:rsidR="00DC4BE9">
          <w:rPr>
            <w:webHidden/>
          </w:rPr>
          <w:instrText xml:space="preserve"> PAGEREF _Toc97127198 \h </w:instrText>
        </w:r>
        <w:r w:rsidR="00DC4BE9">
          <w:rPr>
            <w:webHidden/>
          </w:rPr>
        </w:r>
        <w:r w:rsidR="00DC4BE9">
          <w:rPr>
            <w:webHidden/>
          </w:rPr>
          <w:fldChar w:fldCharType="separate"/>
        </w:r>
        <w:r w:rsidR="00DC4BE9">
          <w:rPr>
            <w:webHidden/>
          </w:rPr>
          <w:t>67</w:t>
        </w:r>
        <w:r w:rsidR="00DC4BE9">
          <w:rPr>
            <w:webHidden/>
          </w:rPr>
          <w:fldChar w:fldCharType="end"/>
        </w:r>
      </w:hyperlink>
    </w:p>
    <w:p w14:paraId="0A470791" w14:textId="2D67E2C8" w:rsidR="00DC4BE9" w:rsidRDefault="000355BB">
      <w:pPr>
        <w:pStyle w:val="TOC2"/>
        <w:rPr>
          <w:rFonts w:asciiTheme="minorHAnsi" w:eastAsiaTheme="minorEastAsia" w:hAnsiTheme="minorHAnsi"/>
          <w:spacing w:val="0"/>
          <w:sz w:val="22"/>
          <w:szCs w:val="22"/>
          <w:lang w:eastAsia="en-GB"/>
        </w:rPr>
      </w:pPr>
      <w:hyperlink w:anchor="_Toc97127199" w:history="1">
        <w:r w:rsidR="00DC4BE9" w:rsidRPr="001332F7">
          <w:rPr>
            <w:rStyle w:val="Hyperlink"/>
          </w:rPr>
          <w:t>5.2</w:t>
        </w:r>
        <w:r w:rsidR="00DC4BE9">
          <w:rPr>
            <w:rFonts w:asciiTheme="minorHAnsi" w:eastAsiaTheme="minorEastAsia" w:hAnsiTheme="minorHAnsi"/>
            <w:spacing w:val="0"/>
            <w:sz w:val="22"/>
            <w:szCs w:val="22"/>
            <w:lang w:eastAsia="en-GB"/>
          </w:rPr>
          <w:tab/>
        </w:r>
        <w:r w:rsidR="00DC4BE9" w:rsidRPr="001332F7">
          <w:rPr>
            <w:rStyle w:val="Hyperlink"/>
          </w:rPr>
          <w:t>The DLMS®/COSEM security concept</w:t>
        </w:r>
        <w:r w:rsidR="00DC4BE9">
          <w:rPr>
            <w:webHidden/>
          </w:rPr>
          <w:tab/>
        </w:r>
        <w:r w:rsidR="00DC4BE9">
          <w:rPr>
            <w:webHidden/>
          </w:rPr>
          <w:fldChar w:fldCharType="begin"/>
        </w:r>
        <w:r w:rsidR="00DC4BE9">
          <w:rPr>
            <w:webHidden/>
          </w:rPr>
          <w:instrText xml:space="preserve"> PAGEREF _Toc97127199 \h </w:instrText>
        </w:r>
        <w:r w:rsidR="00DC4BE9">
          <w:rPr>
            <w:webHidden/>
          </w:rPr>
        </w:r>
        <w:r w:rsidR="00DC4BE9">
          <w:rPr>
            <w:webHidden/>
          </w:rPr>
          <w:fldChar w:fldCharType="separate"/>
        </w:r>
        <w:r w:rsidR="00DC4BE9">
          <w:rPr>
            <w:webHidden/>
          </w:rPr>
          <w:t>67</w:t>
        </w:r>
        <w:r w:rsidR="00DC4BE9">
          <w:rPr>
            <w:webHidden/>
          </w:rPr>
          <w:fldChar w:fldCharType="end"/>
        </w:r>
      </w:hyperlink>
    </w:p>
    <w:p w14:paraId="61F9F4F4" w14:textId="121EF3CD" w:rsidR="00DC4BE9" w:rsidRDefault="000355BB">
      <w:pPr>
        <w:pStyle w:val="TOC3"/>
        <w:rPr>
          <w:rFonts w:asciiTheme="minorHAnsi" w:eastAsiaTheme="minorEastAsia" w:hAnsiTheme="minorHAnsi"/>
          <w:spacing w:val="0"/>
          <w:sz w:val="22"/>
          <w:szCs w:val="22"/>
          <w:lang w:eastAsia="en-GB"/>
        </w:rPr>
      </w:pPr>
      <w:hyperlink w:anchor="_Toc97127200" w:history="1">
        <w:r w:rsidR="00DC4BE9" w:rsidRPr="001332F7">
          <w:rPr>
            <w:rStyle w:val="Hyperlink"/>
          </w:rPr>
          <w:t>5.2.1</w:t>
        </w:r>
        <w:r w:rsidR="00DC4BE9">
          <w:rPr>
            <w:rFonts w:asciiTheme="minorHAnsi" w:eastAsiaTheme="minorEastAsia" w:hAnsiTheme="minorHAnsi"/>
            <w:spacing w:val="0"/>
            <w:sz w:val="22"/>
            <w:szCs w:val="22"/>
            <w:lang w:eastAsia="en-GB"/>
          </w:rPr>
          <w:tab/>
        </w:r>
        <w:r w:rsidR="00DC4BE9" w:rsidRPr="001332F7">
          <w:rPr>
            <w:rStyle w:val="Hyperlink"/>
          </w:rPr>
          <w:t>Overview</w:t>
        </w:r>
        <w:r w:rsidR="00DC4BE9">
          <w:rPr>
            <w:webHidden/>
          </w:rPr>
          <w:tab/>
        </w:r>
        <w:r w:rsidR="00DC4BE9">
          <w:rPr>
            <w:webHidden/>
          </w:rPr>
          <w:fldChar w:fldCharType="begin"/>
        </w:r>
        <w:r w:rsidR="00DC4BE9">
          <w:rPr>
            <w:webHidden/>
          </w:rPr>
          <w:instrText xml:space="preserve"> PAGEREF _Toc97127200 \h </w:instrText>
        </w:r>
        <w:r w:rsidR="00DC4BE9">
          <w:rPr>
            <w:webHidden/>
          </w:rPr>
        </w:r>
        <w:r w:rsidR="00DC4BE9">
          <w:rPr>
            <w:webHidden/>
          </w:rPr>
          <w:fldChar w:fldCharType="separate"/>
        </w:r>
        <w:r w:rsidR="00DC4BE9">
          <w:rPr>
            <w:webHidden/>
          </w:rPr>
          <w:t>67</w:t>
        </w:r>
        <w:r w:rsidR="00DC4BE9">
          <w:rPr>
            <w:webHidden/>
          </w:rPr>
          <w:fldChar w:fldCharType="end"/>
        </w:r>
      </w:hyperlink>
    </w:p>
    <w:p w14:paraId="4D372615" w14:textId="173D0336" w:rsidR="00DC4BE9" w:rsidRDefault="000355BB">
      <w:pPr>
        <w:pStyle w:val="TOC3"/>
        <w:rPr>
          <w:rFonts w:asciiTheme="minorHAnsi" w:eastAsiaTheme="minorEastAsia" w:hAnsiTheme="minorHAnsi"/>
          <w:spacing w:val="0"/>
          <w:sz w:val="22"/>
          <w:szCs w:val="22"/>
          <w:lang w:eastAsia="en-GB"/>
        </w:rPr>
      </w:pPr>
      <w:hyperlink w:anchor="_Toc97127201" w:history="1">
        <w:r w:rsidR="00DC4BE9" w:rsidRPr="001332F7">
          <w:rPr>
            <w:rStyle w:val="Hyperlink"/>
          </w:rPr>
          <w:t>5.2.2</w:t>
        </w:r>
        <w:r w:rsidR="00DC4BE9">
          <w:rPr>
            <w:rFonts w:asciiTheme="minorHAnsi" w:eastAsiaTheme="minorEastAsia" w:hAnsiTheme="minorHAnsi"/>
            <w:spacing w:val="0"/>
            <w:sz w:val="22"/>
            <w:szCs w:val="22"/>
            <w:lang w:eastAsia="en-GB"/>
          </w:rPr>
          <w:tab/>
        </w:r>
        <w:r w:rsidR="00DC4BE9" w:rsidRPr="001332F7">
          <w:rPr>
            <w:rStyle w:val="Hyperlink"/>
          </w:rPr>
          <w:t>Identification and authentication</w:t>
        </w:r>
        <w:r w:rsidR="00DC4BE9">
          <w:rPr>
            <w:webHidden/>
          </w:rPr>
          <w:tab/>
        </w:r>
        <w:r w:rsidR="00DC4BE9">
          <w:rPr>
            <w:webHidden/>
          </w:rPr>
          <w:fldChar w:fldCharType="begin"/>
        </w:r>
        <w:r w:rsidR="00DC4BE9">
          <w:rPr>
            <w:webHidden/>
          </w:rPr>
          <w:instrText xml:space="preserve"> PAGEREF _Toc97127201 \h </w:instrText>
        </w:r>
        <w:r w:rsidR="00DC4BE9">
          <w:rPr>
            <w:webHidden/>
          </w:rPr>
        </w:r>
        <w:r w:rsidR="00DC4BE9">
          <w:rPr>
            <w:webHidden/>
          </w:rPr>
          <w:fldChar w:fldCharType="separate"/>
        </w:r>
        <w:r w:rsidR="00DC4BE9">
          <w:rPr>
            <w:webHidden/>
          </w:rPr>
          <w:t>67</w:t>
        </w:r>
        <w:r w:rsidR="00DC4BE9">
          <w:rPr>
            <w:webHidden/>
          </w:rPr>
          <w:fldChar w:fldCharType="end"/>
        </w:r>
      </w:hyperlink>
    </w:p>
    <w:p w14:paraId="57BCCD9E" w14:textId="5DDB4F38" w:rsidR="00DC4BE9" w:rsidRDefault="000355BB">
      <w:pPr>
        <w:pStyle w:val="TOC3"/>
        <w:rPr>
          <w:rFonts w:asciiTheme="minorHAnsi" w:eastAsiaTheme="minorEastAsia" w:hAnsiTheme="minorHAnsi"/>
          <w:spacing w:val="0"/>
          <w:sz w:val="22"/>
          <w:szCs w:val="22"/>
          <w:lang w:eastAsia="en-GB"/>
        </w:rPr>
      </w:pPr>
      <w:hyperlink w:anchor="_Toc97127202" w:history="1">
        <w:r w:rsidR="00DC4BE9" w:rsidRPr="001332F7">
          <w:rPr>
            <w:rStyle w:val="Hyperlink"/>
          </w:rPr>
          <w:t>5.2.3</w:t>
        </w:r>
        <w:r w:rsidR="00DC4BE9">
          <w:rPr>
            <w:rFonts w:asciiTheme="minorHAnsi" w:eastAsiaTheme="minorEastAsia" w:hAnsiTheme="minorHAnsi"/>
            <w:spacing w:val="0"/>
            <w:sz w:val="22"/>
            <w:szCs w:val="22"/>
            <w:lang w:eastAsia="en-GB"/>
          </w:rPr>
          <w:tab/>
        </w:r>
        <w:r w:rsidR="00DC4BE9" w:rsidRPr="001332F7">
          <w:rPr>
            <w:rStyle w:val="Hyperlink"/>
          </w:rPr>
          <w:t>Security context</w:t>
        </w:r>
        <w:r w:rsidR="00DC4BE9">
          <w:rPr>
            <w:webHidden/>
          </w:rPr>
          <w:tab/>
        </w:r>
        <w:r w:rsidR="00DC4BE9">
          <w:rPr>
            <w:webHidden/>
          </w:rPr>
          <w:fldChar w:fldCharType="begin"/>
        </w:r>
        <w:r w:rsidR="00DC4BE9">
          <w:rPr>
            <w:webHidden/>
          </w:rPr>
          <w:instrText xml:space="preserve"> PAGEREF _Toc97127202 \h </w:instrText>
        </w:r>
        <w:r w:rsidR="00DC4BE9">
          <w:rPr>
            <w:webHidden/>
          </w:rPr>
        </w:r>
        <w:r w:rsidR="00DC4BE9">
          <w:rPr>
            <w:webHidden/>
          </w:rPr>
          <w:fldChar w:fldCharType="separate"/>
        </w:r>
        <w:r w:rsidR="00DC4BE9">
          <w:rPr>
            <w:webHidden/>
          </w:rPr>
          <w:t>71</w:t>
        </w:r>
        <w:r w:rsidR="00DC4BE9">
          <w:rPr>
            <w:webHidden/>
          </w:rPr>
          <w:fldChar w:fldCharType="end"/>
        </w:r>
      </w:hyperlink>
    </w:p>
    <w:p w14:paraId="01290603" w14:textId="2A010422" w:rsidR="00DC4BE9" w:rsidRDefault="000355BB">
      <w:pPr>
        <w:pStyle w:val="TOC3"/>
        <w:rPr>
          <w:rFonts w:asciiTheme="minorHAnsi" w:eastAsiaTheme="minorEastAsia" w:hAnsiTheme="minorHAnsi"/>
          <w:spacing w:val="0"/>
          <w:sz w:val="22"/>
          <w:szCs w:val="22"/>
          <w:lang w:eastAsia="en-GB"/>
        </w:rPr>
      </w:pPr>
      <w:hyperlink w:anchor="_Toc97127203" w:history="1">
        <w:r w:rsidR="00DC4BE9" w:rsidRPr="001332F7">
          <w:rPr>
            <w:rStyle w:val="Hyperlink"/>
          </w:rPr>
          <w:t>5.2.4</w:t>
        </w:r>
        <w:r w:rsidR="00DC4BE9">
          <w:rPr>
            <w:rFonts w:asciiTheme="minorHAnsi" w:eastAsiaTheme="minorEastAsia" w:hAnsiTheme="minorHAnsi"/>
            <w:spacing w:val="0"/>
            <w:sz w:val="22"/>
            <w:szCs w:val="22"/>
            <w:lang w:eastAsia="en-GB"/>
          </w:rPr>
          <w:tab/>
        </w:r>
        <w:r w:rsidR="00DC4BE9" w:rsidRPr="001332F7">
          <w:rPr>
            <w:rStyle w:val="Hyperlink"/>
          </w:rPr>
          <w:t>Access rights</w:t>
        </w:r>
        <w:r w:rsidR="00DC4BE9">
          <w:rPr>
            <w:webHidden/>
          </w:rPr>
          <w:tab/>
        </w:r>
        <w:r w:rsidR="00DC4BE9">
          <w:rPr>
            <w:webHidden/>
          </w:rPr>
          <w:fldChar w:fldCharType="begin"/>
        </w:r>
        <w:r w:rsidR="00DC4BE9">
          <w:rPr>
            <w:webHidden/>
          </w:rPr>
          <w:instrText xml:space="preserve"> PAGEREF _Toc97127203 \h </w:instrText>
        </w:r>
        <w:r w:rsidR="00DC4BE9">
          <w:rPr>
            <w:webHidden/>
          </w:rPr>
        </w:r>
        <w:r w:rsidR="00DC4BE9">
          <w:rPr>
            <w:webHidden/>
          </w:rPr>
          <w:fldChar w:fldCharType="separate"/>
        </w:r>
        <w:r w:rsidR="00DC4BE9">
          <w:rPr>
            <w:webHidden/>
          </w:rPr>
          <w:t>71</w:t>
        </w:r>
        <w:r w:rsidR="00DC4BE9">
          <w:rPr>
            <w:webHidden/>
          </w:rPr>
          <w:fldChar w:fldCharType="end"/>
        </w:r>
      </w:hyperlink>
    </w:p>
    <w:p w14:paraId="1DD84BE0" w14:textId="4B2D83A8" w:rsidR="00DC4BE9" w:rsidRDefault="000355BB">
      <w:pPr>
        <w:pStyle w:val="TOC3"/>
        <w:rPr>
          <w:rFonts w:asciiTheme="minorHAnsi" w:eastAsiaTheme="minorEastAsia" w:hAnsiTheme="minorHAnsi"/>
          <w:spacing w:val="0"/>
          <w:sz w:val="22"/>
          <w:szCs w:val="22"/>
          <w:lang w:eastAsia="en-GB"/>
        </w:rPr>
      </w:pPr>
      <w:hyperlink w:anchor="_Toc97127204" w:history="1">
        <w:r w:rsidR="00DC4BE9" w:rsidRPr="001332F7">
          <w:rPr>
            <w:rStyle w:val="Hyperlink"/>
          </w:rPr>
          <w:t>5.2.5</w:t>
        </w:r>
        <w:r w:rsidR="00DC4BE9">
          <w:rPr>
            <w:rFonts w:asciiTheme="minorHAnsi" w:eastAsiaTheme="minorEastAsia" w:hAnsiTheme="minorHAnsi"/>
            <w:spacing w:val="0"/>
            <w:sz w:val="22"/>
            <w:szCs w:val="22"/>
            <w:lang w:eastAsia="en-GB"/>
          </w:rPr>
          <w:tab/>
        </w:r>
        <w:r w:rsidR="00DC4BE9" w:rsidRPr="001332F7">
          <w:rPr>
            <w:rStyle w:val="Hyperlink"/>
          </w:rPr>
          <w:t>Application layer message security</w:t>
        </w:r>
        <w:r w:rsidR="00DC4BE9">
          <w:rPr>
            <w:webHidden/>
          </w:rPr>
          <w:tab/>
        </w:r>
        <w:r w:rsidR="00DC4BE9">
          <w:rPr>
            <w:webHidden/>
          </w:rPr>
          <w:fldChar w:fldCharType="begin"/>
        </w:r>
        <w:r w:rsidR="00DC4BE9">
          <w:rPr>
            <w:webHidden/>
          </w:rPr>
          <w:instrText xml:space="preserve"> PAGEREF _Toc97127204 \h </w:instrText>
        </w:r>
        <w:r w:rsidR="00DC4BE9">
          <w:rPr>
            <w:webHidden/>
          </w:rPr>
        </w:r>
        <w:r w:rsidR="00DC4BE9">
          <w:rPr>
            <w:webHidden/>
          </w:rPr>
          <w:fldChar w:fldCharType="separate"/>
        </w:r>
        <w:r w:rsidR="00DC4BE9">
          <w:rPr>
            <w:webHidden/>
          </w:rPr>
          <w:t>72</w:t>
        </w:r>
        <w:r w:rsidR="00DC4BE9">
          <w:rPr>
            <w:webHidden/>
          </w:rPr>
          <w:fldChar w:fldCharType="end"/>
        </w:r>
      </w:hyperlink>
    </w:p>
    <w:p w14:paraId="0DE39F5B" w14:textId="6F7F9E8B" w:rsidR="00DC4BE9" w:rsidRDefault="000355BB">
      <w:pPr>
        <w:pStyle w:val="TOC3"/>
        <w:rPr>
          <w:rFonts w:asciiTheme="minorHAnsi" w:eastAsiaTheme="minorEastAsia" w:hAnsiTheme="minorHAnsi"/>
          <w:spacing w:val="0"/>
          <w:sz w:val="22"/>
          <w:szCs w:val="22"/>
          <w:lang w:eastAsia="en-GB"/>
        </w:rPr>
      </w:pPr>
      <w:hyperlink w:anchor="_Toc97127205" w:history="1">
        <w:r w:rsidR="00DC4BE9" w:rsidRPr="001332F7">
          <w:rPr>
            <w:rStyle w:val="Hyperlink"/>
          </w:rPr>
          <w:t>5.2.6</w:t>
        </w:r>
        <w:r w:rsidR="00DC4BE9">
          <w:rPr>
            <w:rFonts w:asciiTheme="minorHAnsi" w:eastAsiaTheme="minorEastAsia" w:hAnsiTheme="minorHAnsi"/>
            <w:spacing w:val="0"/>
            <w:sz w:val="22"/>
            <w:szCs w:val="22"/>
            <w:lang w:eastAsia="en-GB"/>
          </w:rPr>
          <w:tab/>
        </w:r>
        <w:r w:rsidR="00DC4BE9" w:rsidRPr="001332F7">
          <w:rPr>
            <w:rStyle w:val="Hyperlink"/>
          </w:rPr>
          <w:t>COSEM data security</w:t>
        </w:r>
        <w:r w:rsidR="00DC4BE9">
          <w:rPr>
            <w:webHidden/>
          </w:rPr>
          <w:tab/>
        </w:r>
        <w:r w:rsidR="00DC4BE9">
          <w:rPr>
            <w:webHidden/>
          </w:rPr>
          <w:fldChar w:fldCharType="begin"/>
        </w:r>
        <w:r w:rsidR="00DC4BE9">
          <w:rPr>
            <w:webHidden/>
          </w:rPr>
          <w:instrText xml:space="preserve"> PAGEREF _Toc97127205 \h </w:instrText>
        </w:r>
        <w:r w:rsidR="00DC4BE9">
          <w:rPr>
            <w:webHidden/>
          </w:rPr>
        </w:r>
        <w:r w:rsidR="00DC4BE9">
          <w:rPr>
            <w:webHidden/>
          </w:rPr>
          <w:fldChar w:fldCharType="separate"/>
        </w:r>
        <w:r w:rsidR="00DC4BE9">
          <w:rPr>
            <w:webHidden/>
          </w:rPr>
          <w:t>74</w:t>
        </w:r>
        <w:r w:rsidR="00DC4BE9">
          <w:rPr>
            <w:webHidden/>
          </w:rPr>
          <w:fldChar w:fldCharType="end"/>
        </w:r>
      </w:hyperlink>
    </w:p>
    <w:p w14:paraId="70650FE7" w14:textId="28606999" w:rsidR="00DC4BE9" w:rsidRDefault="000355BB">
      <w:pPr>
        <w:pStyle w:val="TOC2"/>
        <w:rPr>
          <w:rFonts w:asciiTheme="minorHAnsi" w:eastAsiaTheme="minorEastAsia" w:hAnsiTheme="minorHAnsi"/>
          <w:spacing w:val="0"/>
          <w:sz w:val="22"/>
          <w:szCs w:val="22"/>
          <w:lang w:eastAsia="en-GB"/>
        </w:rPr>
      </w:pPr>
      <w:hyperlink w:anchor="_Toc97127206" w:history="1">
        <w:r w:rsidR="00DC4BE9" w:rsidRPr="001332F7">
          <w:rPr>
            <w:rStyle w:val="Hyperlink"/>
          </w:rPr>
          <w:t>5.3</w:t>
        </w:r>
        <w:r w:rsidR="00DC4BE9">
          <w:rPr>
            <w:rFonts w:asciiTheme="minorHAnsi" w:eastAsiaTheme="minorEastAsia" w:hAnsiTheme="minorHAnsi"/>
            <w:spacing w:val="0"/>
            <w:sz w:val="22"/>
            <w:szCs w:val="22"/>
            <w:lang w:eastAsia="en-GB"/>
          </w:rPr>
          <w:tab/>
        </w:r>
        <w:r w:rsidR="00DC4BE9" w:rsidRPr="001332F7">
          <w:rPr>
            <w:rStyle w:val="Hyperlink"/>
          </w:rPr>
          <w:t>Cryptographic algorithms</w:t>
        </w:r>
        <w:r w:rsidR="00DC4BE9">
          <w:rPr>
            <w:webHidden/>
          </w:rPr>
          <w:tab/>
        </w:r>
        <w:r w:rsidR="00DC4BE9">
          <w:rPr>
            <w:webHidden/>
          </w:rPr>
          <w:fldChar w:fldCharType="begin"/>
        </w:r>
        <w:r w:rsidR="00DC4BE9">
          <w:rPr>
            <w:webHidden/>
          </w:rPr>
          <w:instrText xml:space="preserve"> PAGEREF _Toc97127206 \h </w:instrText>
        </w:r>
        <w:r w:rsidR="00DC4BE9">
          <w:rPr>
            <w:webHidden/>
          </w:rPr>
        </w:r>
        <w:r w:rsidR="00DC4BE9">
          <w:rPr>
            <w:webHidden/>
          </w:rPr>
          <w:fldChar w:fldCharType="separate"/>
        </w:r>
        <w:r w:rsidR="00DC4BE9">
          <w:rPr>
            <w:webHidden/>
          </w:rPr>
          <w:t>74</w:t>
        </w:r>
        <w:r w:rsidR="00DC4BE9">
          <w:rPr>
            <w:webHidden/>
          </w:rPr>
          <w:fldChar w:fldCharType="end"/>
        </w:r>
      </w:hyperlink>
    </w:p>
    <w:p w14:paraId="70200F0F" w14:textId="30EA3416" w:rsidR="00DC4BE9" w:rsidRDefault="000355BB">
      <w:pPr>
        <w:pStyle w:val="TOC3"/>
        <w:rPr>
          <w:rFonts w:asciiTheme="minorHAnsi" w:eastAsiaTheme="minorEastAsia" w:hAnsiTheme="minorHAnsi"/>
          <w:spacing w:val="0"/>
          <w:sz w:val="22"/>
          <w:szCs w:val="22"/>
          <w:lang w:eastAsia="en-GB"/>
        </w:rPr>
      </w:pPr>
      <w:hyperlink w:anchor="_Toc97127207" w:history="1">
        <w:r w:rsidR="00DC4BE9" w:rsidRPr="001332F7">
          <w:rPr>
            <w:rStyle w:val="Hyperlink"/>
          </w:rPr>
          <w:t>5.3.1</w:t>
        </w:r>
        <w:r w:rsidR="00DC4BE9">
          <w:rPr>
            <w:rFonts w:asciiTheme="minorHAnsi" w:eastAsiaTheme="minorEastAsia" w:hAnsiTheme="minorHAnsi"/>
            <w:spacing w:val="0"/>
            <w:sz w:val="22"/>
            <w:szCs w:val="22"/>
            <w:lang w:eastAsia="en-GB"/>
          </w:rPr>
          <w:tab/>
        </w:r>
        <w:r w:rsidR="00DC4BE9" w:rsidRPr="001332F7">
          <w:rPr>
            <w:rStyle w:val="Hyperlink"/>
          </w:rPr>
          <w:t>Overview</w:t>
        </w:r>
        <w:r w:rsidR="00DC4BE9">
          <w:rPr>
            <w:webHidden/>
          </w:rPr>
          <w:tab/>
        </w:r>
        <w:r w:rsidR="00DC4BE9">
          <w:rPr>
            <w:webHidden/>
          </w:rPr>
          <w:fldChar w:fldCharType="begin"/>
        </w:r>
        <w:r w:rsidR="00DC4BE9">
          <w:rPr>
            <w:webHidden/>
          </w:rPr>
          <w:instrText xml:space="preserve"> PAGEREF _Toc97127207 \h </w:instrText>
        </w:r>
        <w:r w:rsidR="00DC4BE9">
          <w:rPr>
            <w:webHidden/>
          </w:rPr>
        </w:r>
        <w:r w:rsidR="00DC4BE9">
          <w:rPr>
            <w:webHidden/>
          </w:rPr>
          <w:fldChar w:fldCharType="separate"/>
        </w:r>
        <w:r w:rsidR="00DC4BE9">
          <w:rPr>
            <w:webHidden/>
          </w:rPr>
          <w:t>74</w:t>
        </w:r>
        <w:r w:rsidR="00DC4BE9">
          <w:rPr>
            <w:webHidden/>
          </w:rPr>
          <w:fldChar w:fldCharType="end"/>
        </w:r>
      </w:hyperlink>
    </w:p>
    <w:p w14:paraId="18EE9788" w14:textId="619D9AF1" w:rsidR="00DC4BE9" w:rsidRDefault="000355BB">
      <w:pPr>
        <w:pStyle w:val="TOC3"/>
        <w:rPr>
          <w:rFonts w:asciiTheme="minorHAnsi" w:eastAsiaTheme="minorEastAsia" w:hAnsiTheme="minorHAnsi"/>
          <w:spacing w:val="0"/>
          <w:sz w:val="22"/>
          <w:szCs w:val="22"/>
          <w:lang w:eastAsia="en-GB"/>
        </w:rPr>
      </w:pPr>
      <w:hyperlink w:anchor="_Toc97127208" w:history="1">
        <w:r w:rsidR="00DC4BE9" w:rsidRPr="001332F7">
          <w:rPr>
            <w:rStyle w:val="Hyperlink"/>
          </w:rPr>
          <w:t>5.3.2</w:t>
        </w:r>
        <w:r w:rsidR="00DC4BE9">
          <w:rPr>
            <w:rFonts w:asciiTheme="minorHAnsi" w:eastAsiaTheme="minorEastAsia" w:hAnsiTheme="minorHAnsi"/>
            <w:spacing w:val="0"/>
            <w:sz w:val="22"/>
            <w:szCs w:val="22"/>
            <w:lang w:eastAsia="en-GB"/>
          </w:rPr>
          <w:tab/>
        </w:r>
        <w:r w:rsidR="00DC4BE9" w:rsidRPr="001332F7">
          <w:rPr>
            <w:rStyle w:val="Hyperlink"/>
          </w:rPr>
          <w:t>Hash function</w:t>
        </w:r>
        <w:r w:rsidR="00DC4BE9">
          <w:rPr>
            <w:webHidden/>
          </w:rPr>
          <w:tab/>
        </w:r>
        <w:r w:rsidR="00DC4BE9">
          <w:rPr>
            <w:webHidden/>
          </w:rPr>
          <w:fldChar w:fldCharType="begin"/>
        </w:r>
        <w:r w:rsidR="00DC4BE9">
          <w:rPr>
            <w:webHidden/>
          </w:rPr>
          <w:instrText xml:space="preserve"> PAGEREF _Toc97127208 \h </w:instrText>
        </w:r>
        <w:r w:rsidR="00DC4BE9">
          <w:rPr>
            <w:webHidden/>
          </w:rPr>
        </w:r>
        <w:r w:rsidR="00DC4BE9">
          <w:rPr>
            <w:webHidden/>
          </w:rPr>
          <w:fldChar w:fldCharType="separate"/>
        </w:r>
        <w:r w:rsidR="00DC4BE9">
          <w:rPr>
            <w:webHidden/>
          </w:rPr>
          <w:t>74</w:t>
        </w:r>
        <w:r w:rsidR="00DC4BE9">
          <w:rPr>
            <w:webHidden/>
          </w:rPr>
          <w:fldChar w:fldCharType="end"/>
        </w:r>
      </w:hyperlink>
    </w:p>
    <w:p w14:paraId="1437F13C" w14:textId="4ABB4795" w:rsidR="00DC4BE9" w:rsidRDefault="000355BB">
      <w:pPr>
        <w:pStyle w:val="TOC3"/>
        <w:rPr>
          <w:rFonts w:asciiTheme="minorHAnsi" w:eastAsiaTheme="minorEastAsia" w:hAnsiTheme="minorHAnsi"/>
          <w:spacing w:val="0"/>
          <w:sz w:val="22"/>
          <w:szCs w:val="22"/>
          <w:lang w:eastAsia="en-GB"/>
        </w:rPr>
      </w:pPr>
      <w:hyperlink w:anchor="_Toc97127209" w:history="1">
        <w:r w:rsidR="00DC4BE9" w:rsidRPr="001332F7">
          <w:rPr>
            <w:rStyle w:val="Hyperlink"/>
          </w:rPr>
          <w:t>5.3.3</w:t>
        </w:r>
        <w:r w:rsidR="00DC4BE9">
          <w:rPr>
            <w:rFonts w:asciiTheme="minorHAnsi" w:eastAsiaTheme="minorEastAsia" w:hAnsiTheme="minorHAnsi"/>
            <w:spacing w:val="0"/>
            <w:sz w:val="22"/>
            <w:szCs w:val="22"/>
            <w:lang w:eastAsia="en-GB"/>
          </w:rPr>
          <w:tab/>
        </w:r>
        <w:r w:rsidR="00DC4BE9" w:rsidRPr="001332F7">
          <w:rPr>
            <w:rStyle w:val="Hyperlink"/>
          </w:rPr>
          <w:t>Symmetric key algorithms</w:t>
        </w:r>
        <w:r w:rsidR="00DC4BE9">
          <w:rPr>
            <w:webHidden/>
          </w:rPr>
          <w:tab/>
        </w:r>
        <w:r w:rsidR="00DC4BE9">
          <w:rPr>
            <w:webHidden/>
          </w:rPr>
          <w:fldChar w:fldCharType="begin"/>
        </w:r>
        <w:r w:rsidR="00DC4BE9">
          <w:rPr>
            <w:webHidden/>
          </w:rPr>
          <w:instrText xml:space="preserve"> PAGEREF _Toc97127209 \h </w:instrText>
        </w:r>
        <w:r w:rsidR="00DC4BE9">
          <w:rPr>
            <w:webHidden/>
          </w:rPr>
        </w:r>
        <w:r w:rsidR="00DC4BE9">
          <w:rPr>
            <w:webHidden/>
          </w:rPr>
          <w:fldChar w:fldCharType="separate"/>
        </w:r>
        <w:r w:rsidR="00DC4BE9">
          <w:rPr>
            <w:webHidden/>
          </w:rPr>
          <w:t>75</w:t>
        </w:r>
        <w:r w:rsidR="00DC4BE9">
          <w:rPr>
            <w:webHidden/>
          </w:rPr>
          <w:fldChar w:fldCharType="end"/>
        </w:r>
      </w:hyperlink>
    </w:p>
    <w:p w14:paraId="412E4072" w14:textId="7CF47E20" w:rsidR="00DC4BE9" w:rsidRDefault="000355BB">
      <w:pPr>
        <w:pStyle w:val="TOC3"/>
        <w:rPr>
          <w:rFonts w:asciiTheme="minorHAnsi" w:eastAsiaTheme="minorEastAsia" w:hAnsiTheme="minorHAnsi"/>
          <w:spacing w:val="0"/>
          <w:sz w:val="22"/>
          <w:szCs w:val="22"/>
          <w:lang w:eastAsia="en-GB"/>
        </w:rPr>
      </w:pPr>
      <w:hyperlink w:anchor="_Toc97127210" w:history="1">
        <w:r w:rsidR="00DC4BE9" w:rsidRPr="001332F7">
          <w:rPr>
            <w:rStyle w:val="Hyperlink"/>
          </w:rPr>
          <w:t>5.3.4</w:t>
        </w:r>
        <w:r w:rsidR="00DC4BE9">
          <w:rPr>
            <w:rFonts w:asciiTheme="minorHAnsi" w:eastAsiaTheme="minorEastAsia" w:hAnsiTheme="minorHAnsi"/>
            <w:spacing w:val="0"/>
            <w:sz w:val="22"/>
            <w:szCs w:val="22"/>
            <w:lang w:eastAsia="en-GB"/>
          </w:rPr>
          <w:tab/>
        </w:r>
        <w:r w:rsidR="00DC4BE9" w:rsidRPr="001332F7">
          <w:rPr>
            <w:rStyle w:val="Hyperlink"/>
          </w:rPr>
          <w:t>Public key algorithms</w:t>
        </w:r>
        <w:r w:rsidR="00DC4BE9">
          <w:rPr>
            <w:webHidden/>
          </w:rPr>
          <w:tab/>
        </w:r>
        <w:r w:rsidR="00DC4BE9">
          <w:rPr>
            <w:webHidden/>
          </w:rPr>
          <w:fldChar w:fldCharType="begin"/>
        </w:r>
        <w:r w:rsidR="00DC4BE9">
          <w:rPr>
            <w:webHidden/>
          </w:rPr>
          <w:instrText xml:space="preserve"> PAGEREF _Toc97127210 \h </w:instrText>
        </w:r>
        <w:r w:rsidR="00DC4BE9">
          <w:rPr>
            <w:webHidden/>
          </w:rPr>
        </w:r>
        <w:r w:rsidR="00DC4BE9">
          <w:rPr>
            <w:webHidden/>
          </w:rPr>
          <w:fldChar w:fldCharType="separate"/>
        </w:r>
        <w:r w:rsidR="00DC4BE9">
          <w:rPr>
            <w:webHidden/>
          </w:rPr>
          <w:t>82</w:t>
        </w:r>
        <w:r w:rsidR="00DC4BE9">
          <w:rPr>
            <w:webHidden/>
          </w:rPr>
          <w:fldChar w:fldCharType="end"/>
        </w:r>
      </w:hyperlink>
    </w:p>
    <w:p w14:paraId="266B315A" w14:textId="31661B2F" w:rsidR="00DC4BE9" w:rsidRDefault="000355BB">
      <w:pPr>
        <w:pStyle w:val="TOC3"/>
        <w:rPr>
          <w:rFonts w:asciiTheme="minorHAnsi" w:eastAsiaTheme="minorEastAsia" w:hAnsiTheme="minorHAnsi"/>
          <w:spacing w:val="0"/>
          <w:sz w:val="22"/>
          <w:szCs w:val="22"/>
          <w:lang w:eastAsia="en-GB"/>
        </w:rPr>
      </w:pPr>
      <w:hyperlink w:anchor="_Toc97127211" w:history="1">
        <w:r w:rsidR="00DC4BE9" w:rsidRPr="001332F7">
          <w:rPr>
            <w:rStyle w:val="Hyperlink"/>
          </w:rPr>
          <w:t>5.3.5</w:t>
        </w:r>
        <w:r w:rsidR="00DC4BE9">
          <w:rPr>
            <w:rFonts w:asciiTheme="minorHAnsi" w:eastAsiaTheme="minorEastAsia" w:hAnsiTheme="minorHAnsi"/>
            <w:spacing w:val="0"/>
            <w:sz w:val="22"/>
            <w:szCs w:val="22"/>
            <w:lang w:eastAsia="en-GB"/>
          </w:rPr>
          <w:tab/>
        </w:r>
        <w:r w:rsidR="00DC4BE9" w:rsidRPr="001332F7">
          <w:rPr>
            <w:rStyle w:val="Hyperlink"/>
          </w:rPr>
          <w:t>Random number generation</w:t>
        </w:r>
        <w:r w:rsidR="00DC4BE9">
          <w:rPr>
            <w:webHidden/>
          </w:rPr>
          <w:tab/>
        </w:r>
        <w:r w:rsidR="00DC4BE9">
          <w:rPr>
            <w:webHidden/>
          </w:rPr>
          <w:fldChar w:fldCharType="begin"/>
        </w:r>
        <w:r w:rsidR="00DC4BE9">
          <w:rPr>
            <w:webHidden/>
          </w:rPr>
          <w:instrText xml:space="preserve"> PAGEREF _Toc97127211 \h </w:instrText>
        </w:r>
        <w:r w:rsidR="00DC4BE9">
          <w:rPr>
            <w:webHidden/>
          </w:rPr>
        </w:r>
        <w:r w:rsidR="00DC4BE9">
          <w:rPr>
            <w:webHidden/>
          </w:rPr>
          <w:fldChar w:fldCharType="separate"/>
        </w:r>
        <w:r w:rsidR="00DC4BE9">
          <w:rPr>
            <w:webHidden/>
          </w:rPr>
          <w:t>93</w:t>
        </w:r>
        <w:r w:rsidR="00DC4BE9">
          <w:rPr>
            <w:webHidden/>
          </w:rPr>
          <w:fldChar w:fldCharType="end"/>
        </w:r>
      </w:hyperlink>
    </w:p>
    <w:p w14:paraId="79511EA9" w14:textId="7D0E01BB" w:rsidR="00DC4BE9" w:rsidRDefault="000355BB">
      <w:pPr>
        <w:pStyle w:val="TOC3"/>
        <w:rPr>
          <w:rFonts w:asciiTheme="minorHAnsi" w:eastAsiaTheme="minorEastAsia" w:hAnsiTheme="minorHAnsi"/>
          <w:spacing w:val="0"/>
          <w:sz w:val="22"/>
          <w:szCs w:val="22"/>
          <w:lang w:eastAsia="en-GB"/>
        </w:rPr>
      </w:pPr>
      <w:hyperlink w:anchor="_Toc97127212" w:history="1">
        <w:r w:rsidR="00DC4BE9" w:rsidRPr="001332F7">
          <w:rPr>
            <w:rStyle w:val="Hyperlink"/>
          </w:rPr>
          <w:t>5.3.6</w:t>
        </w:r>
        <w:r w:rsidR="00DC4BE9">
          <w:rPr>
            <w:rFonts w:asciiTheme="minorHAnsi" w:eastAsiaTheme="minorEastAsia" w:hAnsiTheme="minorHAnsi"/>
            <w:spacing w:val="0"/>
            <w:sz w:val="22"/>
            <w:szCs w:val="22"/>
            <w:lang w:eastAsia="en-GB"/>
          </w:rPr>
          <w:tab/>
        </w:r>
        <w:r w:rsidR="00DC4BE9" w:rsidRPr="001332F7">
          <w:rPr>
            <w:rStyle w:val="Hyperlink"/>
          </w:rPr>
          <w:t>Compression</w:t>
        </w:r>
        <w:r w:rsidR="00DC4BE9">
          <w:rPr>
            <w:webHidden/>
          </w:rPr>
          <w:tab/>
        </w:r>
        <w:r w:rsidR="00DC4BE9">
          <w:rPr>
            <w:webHidden/>
          </w:rPr>
          <w:fldChar w:fldCharType="begin"/>
        </w:r>
        <w:r w:rsidR="00DC4BE9">
          <w:rPr>
            <w:webHidden/>
          </w:rPr>
          <w:instrText xml:space="preserve"> PAGEREF _Toc97127212 \h </w:instrText>
        </w:r>
        <w:r w:rsidR="00DC4BE9">
          <w:rPr>
            <w:webHidden/>
          </w:rPr>
        </w:r>
        <w:r w:rsidR="00DC4BE9">
          <w:rPr>
            <w:webHidden/>
          </w:rPr>
          <w:fldChar w:fldCharType="separate"/>
        </w:r>
        <w:r w:rsidR="00DC4BE9">
          <w:rPr>
            <w:webHidden/>
          </w:rPr>
          <w:t>93</w:t>
        </w:r>
        <w:r w:rsidR="00DC4BE9">
          <w:rPr>
            <w:webHidden/>
          </w:rPr>
          <w:fldChar w:fldCharType="end"/>
        </w:r>
      </w:hyperlink>
    </w:p>
    <w:p w14:paraId="381238D9" w14:textId="5ADC5D70" w:rsidR="00DC4BE9" w:rsidRDefault="000355BB">
      <w:pPr>
        <w:pStyle w:val="TOC3"/>
        <w:rPr>
          <w:rFonts w:asciiTheme="minorHAnsi" w:eastAsiaTheme="minorEastAsia" w:hAnsiTheme="minorHAnsi"/>
          <w:spacing w:val="0"/>
          <w:sz w:val="22"/>
          <w:szCs w:val="22"/>
          <w:lang w:eastAsia="en-GB"/>
        </w:rPr>
      </w:pPr>
      <w:hyperlink w:anchor="_Toc97127213" w:history="1">
        <w:r w:rsidR="00DC4BE9" w:rsidRPr="001332F7">
          <w:rPr>
            <w:rStyle w:val="Hyperlink"/>
          </w:rPr>
          <w:t>5.3.7</w:t>
        </w:r>
        <w:r w:rsidR="00DC4BE9">
          <w:rPr>
            <w:rFonts w:asciiTheme="minorHAnsi" w:eastAsiaTheme="minorEastAsia" w:hAnsiTheme="minorHAnsi"/>
            <w:spacing w:val="0"/>
            <w:sz w:val="22"/>
            <w:szCs w:val="22"/>
            <w:lang w:eastAsia="en-GB"/>
          </w:rPr>
          <w:tab/>
        </w:r>
        <w:r w:rsidR="00DC4BE9" w:rsidRPr="001332F7">
          <w:rPr>
            <w:rStyle w:val="Hyperlink"/>
          </w:rPr>
          <w:t>Security suite</w:t>
        </w:r>
        <w:r w:rsidR="00DC4BE9">
          <w:rPr>
            <w:webHidden/>
          </w:rPr>
          <w:tab/>
        </w:r>
        <w:r w:rsidR="00DC4BE9">
          <w:rPr>
            <w:webHidden/>
          </w:rPr>
          <w:fldChar w:fldCharType="begin"/>
        </w:r>
        <w:r w:rsidR="00DC4BE9">
          <w:rPr>
            <w:webHidden/>
          </w:rPr>
          <w:instrText xml:space="preserve"> PAGEREF _Toc97127213 \h </w:instrText>
        </w:r>
        <w:r w:rsidR="00DC4BE9">
          <w:rPr>
            <w:webHidden/>
          </w:rPr>
        </w:r>
        <w:r w:rsidR="00DC4BE9">
          <w:rPr>
            <w:webHidden/>
          </w:rPr>
          <w:fldChar w:fldCharType="separate"/>
        </w:r>
        <w:r w:rsidR="00DC4BE9">
          <w:rPr>
            <w:webHidden/>
          </w:rPr>
          <w:t>93</w:t>
        </w:r>
        <w:r w:rsidR="00DC4BE9">
          <w:rPr>
            <w:webHidden/>
          </w:rPr>
          <w:fldChar w:fldCharType="end"/>
        </w:r>
      </w:hyperlink>
    </w:p>
    <w:p w14:paraId="2E1BB5A0" w14:textId="0E1B8691" w:rsidR="00DC4BE9" w:rsidRDefault="000355BB">
      <w:pPr>
        <w:pStyle w:val="TOC2"/>
        <w:rPr>
          <w:rFonts w:asciiTheme="minorHAnsi" w:eastAsiaTheme="minorEastAsia" w:hAnsiTheme="minorHAnsi"/>
          <w:spacing w:val="0"/>
          <w:sz w:val="22"/>
          <w:szCs w:val="22"/>
          <w:lang w:eastAsia="en-GB"/>
        </w:rPr>
      </w:pPr>
      <w:hyperlink w:anchor="_Toc97127214" w:history="1">
        <w:r w:rsidR="00DC4BE9" w:rsidRPr="001332F7">
          <w:rPr>
            <w:rStyle w:val="Hyperlink"/>
          </w:rPr>
          <w:t>5.4</w:t>
        </w:r>
        <w:r w:rsidR="00DC4BE9">
          <w:rPr>
            <w:rFonts w:asciiTheme="minorHAnsi" w:eastAsiaTheme="minorEastAsia" w:hAnsiTheme="minorHAnsi"/>
            <w:spacing w:val="0"/>
            <w:sz w:val="22"/>
            <w:szCs w:val="22"/>
            <w:lang w:eastAsia="en-GB"/>
          </w:rPr>
          <w:tab/>
        </w:r>
        <w:r w:rsidR="00DC4BE9" w:rsidRPr="001332F7">
          <w:rPr>
            <w:rStyle w:val="Hyperlink"/>
          </w:rPr>
          <w:t>Cryptographic keys – overview</w:t>
        </w:r>
        <w:r w:rsidR="00DC4BE9">
          <w:rPr>
            <w:webHidden/>
          </w:rPr>
          <w:tab/>
        </w:r>
        <w:r w:rsidR="00DC4BE9">
          <w:rPr>
            <w:webHidden/>
          </w:rPr>
          <w:fldChar w:fldCharType="begin"/>
        </w:r>
        <w:r w:rsidR="00DC4BE9">
          <w:rPr>
            <w:webHidden/>
          </w:rPr>
          <w:instrText xml:space="preserve"> PAGEREF _Toc97127214 \h </w:instrText>
        </w:r>
        <w:r w:rsidR="00DC4BE9">
          <w:rPr>
            <w:webHidden/>
          </w:rPr>
        </w:r>
        <w:r w:rsidR="00DC4BE9">
          <w:rPr>
            <w:webHidden/>
          </w:rPr>
          <w:fldChar w:fldCharType="separate"/>
        </w:r>
        <w:r w:rsidR="00DC4BE9">
          <w:rPr>
            <w:webHidden/>
          </w:rPr>
          <w:t>94</w:t>
        </w:r>
        <w:r w:rsidR="00DC4BE9">
          <w:rPr>
            <w:webHidden/>
          </w:rPr>
          <w:fldChar w:fldCharType="end"/>
        </w:r>
      </w:hyperlink>
    </w:p>
    <w:p w14:paraId="781377F7" w14:textId="413F0005" w:rsidR="00DC4BE9" w:rsidRDefault="000355BB">
      <w:pPr>
        <w:pStyle w:val="TOC2"/>
        <w:rPr>
          <w:rFonts w:asciiTheme="minorHAnsi" w:eastAsiaTheme="minorEastAsia" w:hAnsiTheme="minorHAnsi"/>
          <w:spacing w:val="0"/>
          <w:sz w:val="22"/>
          <w:szCs w:val="22"/>
          <w:lang w:eastAsia="en-GB"/>
        </w:rPr>
      </w:pPr>
      <w:hyperlink w:anchor="_Toc97127215" w:history="1">
        <w:r w:rsidR="00DC4BE9" w:rsidRPr="001332F7">
          <w:rPr>
            <w:rStyle w:val="Hyperlink"/>
          </w:rPr>
          <w:t>5.5</w:t>
        </w:r>
        <w:r w:rsidR="00DC4BE9">
          <w:rPr>
            <w:rFonts w:asciiTheme="minorHAnsi" w:eastAsiaTheme="minorEastAsia" w:hAnsiTheme="minorHAnsi"/>
            <w:spacing w:val="0"/>
            <w:sz w:val="22"/>
            <w:szCs w:val="22"/>
            <w:lang w:eastAsia="en-GB"/>
          </w:rPr>
          <w:tab/>
        </w:r>
        <w:r w:rsidR="00DC4BE9" w:rsidRPr="001332F7">
          <w:rPr>
            <w:rStyle w:val="Hyperlink"/>
          </w:rPr>
          <w:t>Key used with symmetric key algorithms</w:t>
        </w:r>
        <w:r w:rsidR="00DC4BE9">
          <w:rPr>
            <w:webHidden/>
          </w:rPr>
          <w:tab/>
        </w:r>
        <w:r w:rsidR="00DC4BE9">
          <w:rPr>
            <w:webHidden/>
          </w:rPr>
          <w:fldChar w:fldCharType="begin"/>
        </w:r>
        <w:r w:rsidR="00DC4BE9">
          <w:rPr>
            <w:webHidden/>
          </w:rPr>
          <w:instrText xml:space="preserve"> PAGEREF _Toc97127215 \h </w:instrText>
        </w:r>
        <w:r w:rsidR="00DC4BE9">
          <w:rPr>
            <w:webHidden/>
          </w:rPr>
        </w:r>
        <w:r w:rsidR="00DC4BE9">
          <w:rPr>
            <w:webHidden/>
          </w:rPr>
          <w:fldChar w:fldCharType="separate"/>
        </w:r>
        <w:r w:rsidR="00DC4BE9">
          <w:rPr>
            <w:webHidden/>
          </w:rPr>
          <w:t>94</w:t>
        </w:r>
        <w:r w:rsidR="00DC4BE9">
          <w:rPr>
            <w:webHidden/>
          </w:rPr>
          <w:fldChar w:fldCharType="end"/>
        </w:r>
      </w:hyperlink>
    </w:p>
    <w:p w14:paraId="1DEE2B74" w14:textId="5D9CB296" w:rsidR="00DC4BE9" w:rsidRDefault="000355BB">
      <w:pPr>
        <w:pStyle w:val="TOC3"/>
        <w:rPr>
          <w:rFonts w:asciiTheme="minorHAnsi" w:eastAsiaTheme="minorEastAsia" w:hAnsiTheme="minorHAnsi"/>
          <w:spacing w:val="0"/>
          <w:sz w:val="22"/>
          <w:szCs w:val="22"/>
          <w:lang w:eastAsia="en-GB"/>
        </w:rPr>
      </w:pPr>
      <w:hyperlink w:anchor="_Toc97127216" w:history="1">
        <w:r w:rsidR="00DC4BE9" w:rsidRPr="001332F7">
          <w:rPr>
            <w:rStyle w:val="Hyperlink"/>
          </w:rPr>
          <w:t>5.5.1</w:t>
        </w:r>
        <w:r w:rsidR="00DC4BE9">
          <w:rPr>
            <w:rFonts w:asciiTheme="minorHAnsi" w:eastAsiaTheme="minorEastAsia" w:hAnsiTheme="minorHAnsi"/>
            <w:spacing w:val="0"/>
            <w:sz w:val="22"/>
            <w:szCs w:val="22"/>
            <w:lang w:eastAsia="en-GB"/>
          </w:rPr>
          <w:tab/>
        </w:r>
        <w:r w:rsidR="00DC4BE9" w:rsidRPr="001332F7">
          <w:rPr>
            <w:rStyle w:val="Hyperlink"/>
          </w:rPr>
          <w:t>Symmetric keys types</w:t>
        </w:r>
        <w:r w:rsidR="00DC4BE9">
          <w:rPr>
            <w:webHidden/>
          </w:rPr>
          <w:tab/>
        </w:r>
        <w:r w:rsidR="00DC4BE9">
          <w:rPr>
            <w:webHidden/>
          </w:rPr>
          <w:fldChar w:fldCharType="begin"/>
        </w:r>
        <w:r w:rsidR="00DC4BE9">
          <w:rPr>
            <w:webHidden/>
          </w:rPr>
          <w:instrText xml:space="preserve"> PAGEREF _Toc97127216 \h </w:instrText>
        </w:r>
        <w:r w:rsidR="00DC4BE9">
          <w:rPr>
            <w:webHidden/>
          </w:rPr>
        </w:r>
        <w:r w:rsidR="00DC4BE9">
          <w:rPr>
            <w:webHidden/>
          </w:rPr>
          <w:fldChar w:fldCharType="separate"/>
        </w:r>
        <w:r w:rsidR="00DC4BE9">
          <w:rPr>
            <w:webHidden/>
          </w:rPr>
          <w:t>94</w:t>
        </w:r>
        <w:r w:rsidR="00DC4BE9">
          <w:rPr>
            <w:webHidden/>
          </w:rPr>
          <w:fldChar w:fldCharType="end"/>
        </w:r>
      </w:hyperlink>
    </w:p>
    <w:p w14:paraId="5505CA32" w14:textId="52E3CC97" w:rsidR="00DC4BE9" w:rsidRDefault="000355BB">
      <w:pPr>
        <w:pStyle w:val="TOC3"/>
        <w:rPr>
          <w:rFonts w:asciiTheme="minorHAnsi" w:eastAsiaTheme="minorEastAsia" w:hAnsiTheme="minorHAnsi"/>
          <w:spacing w:val="0"/>
          <w:sz w:val="22"/>
          <w:szCs w:val="22"/>
          <w:lang w:eastAsia="en-GB"/>
        </w:rPr>
      </w:pPr>
      <w:hyperlink w:anchor="_Toc97127217" w:history="1">
        <w:r w:rsidR="00DC4BE9" w:rsidRPr="001332F7">
          <w:rPr>
            <w:rStyle w:val="Hyperlink"/>
          </w:rPr>
          <w:t>5.5.2</w:t>
        </w:r>
        <w:r w:rsidR="00DC4BE9">
          <w:rPr>
            <w:rFonts w:asciiTheme="minorHAnsi" w:eastAsiaTheme="minorEastAsia" w:hAnsiTheme="minorHAnsi"/>
            <w:spacing w:val="0"/>
            <w:sz w:val="22"/>
            <w:szCs w:val="22"/>
            <w:lang w:eastAsia="en-GB"/>
          </w:rPr>
          <w:tab/>
        </w:r>
        <w:r w:rsidR="00DC4BE9" w:rsidRPr="001332F7">
          <w:rPr>
            <w:rStyle w:val="Hyperlink"/>
          </w:rPr>
          <w:t>Key information with general-ciphering APDU and data protection</w:t>
        </w:r>
        <w:r w:rsidR="00DC4BE9">
          <w:rPr>
            <w:webHidden/>
          </w:rPr>
          <w:tab/>
        </w:r>
        <w:r w:rsidR="00DC4BE9">
          <w:rPr>
            <w:webHidden/>
          </w:rPr>
          <w:fldChar w:fldCharType="begin"/>
        </w:r>
        <w:r w:rsidR="00DC4BE9">
          <w:rPr>
            <w:webHidden/>
          </w:rPr>
          <w:instrText xml:space="preserve"> PAGEREF _Toc97127217 \h </w:instrText>
        </w:r>
        <w:r w:rsidR="00DC4BE9">
          <w:rPr>
            <w:webHidden/>
          </w:rPr>
        </w:r>
        <w:r w:rsidR="00DC4BE9">
          <w:rPr>
            <w:webHidden/>
          </w:rPr>
          <w:fldChar w:fldCharType="separate"/>
        </w:r>
        <w:r w:rsidR="00DC4BE9">
          <w:rPr>
            <w:webHidden/>
          </w:rPr>
          <w:t>96</w:t>
        </w:r>
        <w:r w:rsidR="00DC4BE9">
          <w:rPr>
            <w:webHidden/>
          </w:rPr>
          <w:fldChar w:fldCharType="end"/>
        </w:r>
      </w:hyperlink>
    </w:p>
    <w:p w14:paraId="5A2ABDD3" w14:textId="1AB0E50D" w:rsidR="00DC4BE9" w:rsidRDefault="000355BB">
      <w:pPr>
        <w:pStyle w:val="TOC3"/>
        <w:rPr>
          <w:rFonts w:asciiTheme="minorHAnsi" w:eastAsiaTheme="minorEastAsia" w:hAnsiTheme="minorHAnsi"/>
          <w:spacing w:val="0"/>
          <w:sz w:val="22"/>
          <w:szCs w:val="22"/>
          <w:lang w:eastAsia="en-GB"/>
        </w:rPr>
      </w:pPr>
      <w:hyperlink w:anchor="_Toc97127218" w:history="1">
        <w:r w:rsidR="00DC4BE9" w:rsidRPr="001332F7">
          <w:rPr>
            <w:rStyle w:val="Hyperlink"/>
          </w:rPr>
          <w:t>5.5.3</w:t>
        </w:r>
        <w:r w:rsidR="00DC4BE9">
          <w:rPr>
            <w:rFonts w:asciiTheme="minorHAnsi" w:eastAsiaTheme="minorEastAsia" w:hAnsiTheme="minorHAnsi"/>
            <w:spacing w:val="0"/>
            <w:sz w:val="22"/>
            <w:szCs w:val="22"/>
            <w:lang w:eastAsia="en-GB"/>
          </w:rPr>
          <w:tab/>
        </w:r>
        <w:r w:rsidR="00DC4BE9" w:rsidRPr="001332F7">
          <w:rPr>
            <w:rStyle w:val="Hyperlink"/>
          </w:rPr>
          <w:t>Key identification</w:t>
        </w:r>
        <w:r w:rsidR="00DC4BE9">
          <w:rPr>
            <w:webHidden/>
          </w:rPr>
          <w:tab/>
        </w:r>
        <w:r w:rsidR="00DC4BE9">
          <w:rPr>
            <w:webHidden/>
          </w:rPr>
          <w:fldChar w:fldCharType="begin"/>
        </w:r>
        <w:r w:rsidR="00DC4BE9">
          <w:rPr>
            <w:webHidden/>
          </w:rPr>
          <w:instrText xml:space="preserve"> PAGEREF _Toc97127218 \h </w:instrText>
        </w:r>
        <w:r w:rsidR="00DC4BE9">
          <w:rPr>
            <w:webHidden/>
          </w:rPr>
        </w:r>
        <w:r w:rsidR="00DC4BE9">
          <w:rPr>
            <w:webHidden/>
          </w:rPr>
          <w:fldChar w:fldCharType="separate"/>
        </w:r>
        <w:r w:rsidR="00DC4BE9">
          <w:rPr>
            <w:webHidden/>
          </w:rPr>
          <w:t>97</w:t>
        </w:r>
        <w:r w:rsidR="00DC4BE9">
          <w:rPr>
            <w:webHidden/>
          </w:rPr>
          <w:fldChar w:fldCharType="end"/>
        </w:r>
      </w:hyperlink>
    </w:p>
    <w:p w14:paraId="34C12371" w14:textId="38219586" w:rsidR="00DC4BE9" w:rsidRDefault="000355BB">
      <w:pPr>
        <w:pStyle w:val="TOC3"/>
        <w:rPr>
          <w:rFonts w:asciiTheme="minorHAnsi" w:eastAsiaTheme="minorEastAsia" w:hAnsiTheme="minorHAnsi"/>
          <w:spacing w:val="0"/>
          <w:sz w:val="22"/>
          <w:szCs w:val="22"/>
          <w:lang w:eastAsia="en-GB"/>
        </w:rPr>
      </w:pPr>
      <w:hyperlink w:anchor="_Toc97127219" w:history="1">
        <w:r w:rsidR="00DC4BE9" w:rsidRPr="001332F7">
          <w:rPr>
            <w:rStyle w:val="Hyperlink"/>
          </w:rPr>
          <w:t>5.5.4</w:t>
        </w:r>
        <w:r w:rsidR="00DC4BE9">
          <w:rPr>
            <w:rFonts w:asciiTheme="minorHAnsi" w:eastAsiaTheme="minorEastAsia" w:hAnsiTheme="minorHAnsi"/>
            <w:spacing w:val="0"/>
            <w:sz w:val="22"/>
            <w:szCs w:val="22"/>
            <w:lang w:eastAsia="en-GB"/>
          </w:rPr>
          <w:tab/>
        </w:r>
        <w:r w:rsidR="00DC4BE9" w:rsidRPr="001332F7">
          <w:rPr>
            <w:rStyle w:val="Hyperlink"/>
          </w:rPr>
          <w:t>Key wrapping</w:t>
        </w:r>
        <w:r w:rsidR="00DC4BE9">
          <w:rPr>
            <w:webHidden/>
          </w:rPr>
          <w:tab/>
        </w:r>
        <w:r w:rsidR="00DC4BE9">
          <w:rPr>
            <w:webHidden/>
          </w:rPr>
          <w:fldChar w:fldCharType="begin"/>
        </w:r>
        <w:r w:rsidR="00DC4BE9">
          <w:rPr>
            <w:webHidden/>
          </w:rPr>
          <w:instrText xml:space="preserve"> PAGEREF _Toc97127219 \h </w:instrText>
        </w:r>
        <w:r w:rsidR="00DC4BE9">
          <w:rPr>
            <w:webHidden/>
          </w:rPr>
        </w:r>
        <w:r w:rsidR="00DC4BE9">
          <w:rPr>
            <w:webHidden/>
          </w:rPr>
          <w:fldChar w:fldCharType="separate"/>
        </w:r>
        <w:r w:rsidR="00DC4BE9">
          <w:rPr>
            <w:webHidden/>
          </w:rPr>
          <w:t>97</w:t>
        </w:r>
        <w:r w:rsidR="00DC4BE9">
          <w:rPr>
            <w:webHidden/>
          </w:rPr>
          <w:fldChar w:fldCharType="end"/>
        </w:r>
      </w:hyperlink>
    </w:p>
    <w:p w14:paraId="70796D15" w14:textId="0A859634" w:rsidR="00DC4BE9" w:rsidRDefault="000355BB">
      <w:pPr>
        <w:pStyle w:val="TOC3"/>
        <w:rPr>
          <w:rFonts w:asciiTheme="minorHAnsi" w:eastAsiaTheme="minorEastAsia" w:hAnsiTheme="minorHAnsi"/>
          <w:spacing w:val="0"/>
          <w:sz w:val="22"/>
          <w:szCs w:val="22"/>
          <w:lang w:eastAsia="en-GB"/>
        </w:rPr>
      </w:pPr>
      <w:hyperlink w:anchor="_Toc97127220" w:history="1">
        <w:r w:rsidR="00DC4BE9" w:rsidRPr="001332F7">
          <w:rPr>
            <w:rStyle w:val="Hyperlink"/>
          </w:rPr>
          <w:t>5.5.5</w:t>
        </w:r>
        <w:r w:rsidR="00DC4BE9">
          <w:rPr>
            <w:rFonts w:asciiTheme="minorHAnsi" w:eastAsiaTheme="minorEastAsia" w:hAnsiTheme="minorHAnsi"/>
            <w:spacing w:val="0"/>
            <w:sz w:val="22"/>
            <w:szCs w:val="22"/>
            <w:lang w:eastAsia="en-GB"/>
          </w:rPr>
          <w:tab/>
        </w:r>
        <w:r w:rsidR="00DC4BE9" w:rsidRPr="001332F7">
          <w:rPr>
            <w:rStyle w:val="Hyperlink"/>
          </w:rPr>
          <w:t>Key agreement</w:t>
        </w:r>
        <w:r w:rsidR="00DC4BE9">
          <w:rPr>
            <w:webHidden/>
          </w:rPr>
          <w:tab/>
        </w:r>
        <w:r w:rsidR="00DC4BE9">
          <w:rPr>
            <w:webHidden/>
          </w:rPr>
          <w:fldChar w:fldCharType="begin"/>
        </w:r>
        <w:r w:rsidR="00DC4BE9">
          <w:rPr>
            <w:webHidden/>
          </w:rPr>
          <w:instrText xml:space="preserve"> PAGEREF _Toc97127220 \h </w:instrText>
        </w:r>
        <w:r w:rsidR="00DC4BE9">
          <w:rPr>
            <w:webHidden/>
          </w:rPr>
        </w:r>
        <w:r w:rsidR="00DC4BE9">
          <w:rPr>
            <w:webHidden/>
          </w:rPr>
          <w:fldChar w:fldCharType="separate"/>
        </w:r>
        <w:r w:rsidR="00DC4BE9">
          <w:rPr>
            <w:webHidden/>
          </w:rPr>
          <w:t>98</w:t>
        </w:r>
        <w:r w:rsidR="00DC4BE9">
          <w:rPr>
            <w:webHidden/>
          </w:rPr>
          <w:fldChar w:fldCharType="end"/>
        </w:r>
      </w:hyperlink>
    </w:p>
    <w:p w14:paraId="7D5A9FF5" w14:textId="6DFA1A39" w:rsidR="00DC4BE9" w:rsidRDefault="000355BB">
      <w:pPr>
        <w:pStyle w:val="TOC3"/>
        <w:rPr>
          <w:rFonts w:asciiTheme="minorHAnsi" w:eastAsiaTheme="minorEastAsia" w:hAnsiTheme="minorHAnsi"/>
          <w:spacing w:val="0"/>
          <w:sz w:val="22"/>
          <w:szCs w:val="22"/>
          <w:lang w:eastAsia="en-GB"/>
        </w:rPr>
      </w:pPr>
      <w:hyperlink w:anchor="_Toc97127221" w:history="1">
        <w:r w:rsidR="00DC4BE9" w:rsidRPr="001332F7">
          <w:rPr>
            <w:rStyle w:val="Hyperlink"/>
          </w:rPr>
          <w:t>5.5.6</w:t>
        </w:r>
        <w:r w:rsidR="00DC4BE9">
          <w:rPr>
            <w:rFonts w:asciiTheme="minorHAnsi" w:eastAsiaTheme="minorEastAsia" w:hAnsiTheme="minorHAnsi"/>
            <w:spacing w:val="0"/>
            <w:sz w:val="22"/>
            <w:szCs w:val="22"/>
            <w:lang w:eastAsia="en-GB"/>
          </w:rPr>
          <w:tab/>
        </w:r>
        <w:r w:rsidR="00DC4BE9" w:rsidRPr="001332F7">
          <w:rPr>
            <w:rStyle w:val="Hyperlink"/>
          </w:rPr>
          <w:t>Symmetric key cryptoperiods</w:t>
        </w:r>
        <w:r w:rsidR="00DC4BE9">
          <w:rPr>
            <w:webHidden/>
          </w:rPr>
          <w:tab/>
        </w:r>
        <w:r w:rsidR="00DC4BE9">
          <w:rPr>
            <w:webHidden/>
          </w:rPr>
          <w:fldChar w:fldCharType="begin"/>
        </w:r>
        <w:r w:rsidR="00DC4BE9">
          <w:rPr>
            <w:webHidden/>
          </w:rPr>
          <w:instrText xml:space="preserve"> PAGEREF _Toc97127221 \h </w:instrText>
        </w:r>
        <w:r w:rsidR="00DC4BE9">
          <w:rPr>
            <w:webHidden/>
          </w:rPr>
        </w:r>
        <w:r w:rsidR="00DC4BE9">
          <w:rPr>
            <w:webHidden/>
          </w:rPr>
          <w:fldChar w:fldCharType="separate"/>
        </w:r>
        <w:r w:rsidR="00DC4BE9">
          <w:rPr>
            <w:webHidden/>
          </w:rPr>
          <w:t>98</w:t>
        </w:r>
        <w:r w:rsidR="00DC4BE9">
          <w:rPr>
            <w:webHidden/>
          </w:rPr>
          <w:fldChar w:fldCharType="end"/>
        </w:r>
      </w:hyperlink>
    </w:p>
    <w:p w14:paraId="18B77869" w14:textId="04B158C4" w:rsidR="00DC4BE9" w:rsidRDefault="000355BB">
      <w:pPr>
        <w:pStyle w:val="TOC2"/>
        <w:rPr>
          <w:rFonts w:asciiTheme="minorHAnsi" w:eastAsiaTheme="minorEastAsia" w:hAnsiTheme="minorHAnsi"/>
          <w:spacing w:val="0"/>
          <w:sz w:val="22"/>
          <w:szCs w:val="22"/>
          <w:lang w:eastAsia="en-GB"/>
        </w:rPr>
      </w:pPr>
      <w:hyperlink w:anchor="_Toc97127222" w:history="1">
        <w:r w:rsidR="00DC4BE9" w:rsidRPr="001332F7">
          <w:rPr>
            <w:rStyle w:val="Hyperlink"/>
          </w:rPr>
          <w:t>5.6</w:t>
        </w:r>
        <w:r w:rsidR="00DC4BE9">
          <w:rPr>
            <w:rFonts w:asciiTheme="minorHAnsi" w:eastAsiaTheme="minorEastAsia" w:hAnsiTheme="minorHAnsi"/>
            <w:spacing w:val="0"/>
            <w:sz w:val="22"/>
            <w:szCs w:val="22"/>
            <w:lang w:eastAsia="en-GB"/>
          </w:rPr>
          <w:tab/>
        </w:r>
        <w:r w:rsidR="00DC4BE9" w:rsidRPr="001332F7">
          <w:rPr>
            <w:rStyle w:val="Hyperlink"/>
          </w:rPr>
          <w:t>Keys used with public key algorithms</w:t>
        </w:r>
        <w:r w:rsidR="00DC4BE9">
          <w:rPr>
            <w:webHidden/>
          </w:rPr>
          <w:tab/>
        </w:r>
        <w:r w:rsidR="00DC4BE9">
          <w:rPr>
            <w:webHidden/>
          </w:rPr>
          <w:fldChar w:fldCharType="begin"/>
        </w:r>
        <w:r w:rsidR="00DC4BE9">
          <w:rPr>
            <w:webHidden/>
          </w:rPr>
          <w:instrText xml:space="preserve"> PAGEREF _Toc97127222 \h </w:instrText>
        </w:r>
        <w:r w:rsidR="00DC4BE9">
          <w:rPr>
            <w:webHidden/>
          </w:rPr>
        </w:r>
        <w:r w:rsidR="00DC4BE9">
          <w:rPr>
            <w:webHidden/>
          </w:rPr>
          <w:fldChar w:fldCharType="separate"/>
        </w:r>
        <w:r w:rsidR="00DC4BE9">
          <w:rPr>
            <w:webHidden/>
          </w:rPr>
          <w:t>100</w:t>
        </w:r>
        <w:r w:rsidR="00DC4BE9">
          <w:rPr>
            <w:webHidden/>
          </w:rPr>
          <w:fldChar w:fldCharType="end"/>
        </w:r>
      </w:hyperlink>
    </w:p>
    <w:p w14:paraId="5193181B" w14:textId="66DA96DE" w:rsidR="00DC4BE9" w:rsidRDefault="000355BB">
      <w:pPr>
        <w:pStyle w:val="TOC3"/>
        <w:rPr>
          <w:rFonts w:asciiTheme="minorHAnsi" w:eastAsiaTheme="minorEastAsia" w:hAnsiTheme="minorHAnsi"/>
          <w:spacing w:val="0"/>
          <w:sz w:val="22"/>
          <w:szCs w:val="22"/>
          <w:lang w:eastAsia="en-GB"/>
        </w:rPr>
      </w:pPr>
      <w:hyperlink w:anchor="_Toc97127223" w:history="1">
        <w:r w:rsidR="00DC4BE9" w:rsidRPr="001332F7">
          <w:rPr>
            <w:rStyle w:val="Hyperlink"/>
          </w:rPr>
          <w:t>5.6.1</w:t>
        </w:r>
        <w:r w:rsidR="00DC4BE9">
          <w:rPr>
            <w:rFonts w:asciiTheme="minorHAnsi" w:eastAsiaTheme="minorEastAsia" w:hAnsiTheme="minorHAnsi"/>
            <w:spacing w:val="0"/>
            <w:sz w:val="22"/>
            <w:szCs w:val="22"/>
            <w:lang w:eastAsia="en-GB"/>
          </w:rPr>
          <w:tab/>
        </w:r>
        <w:r w:rsidR="00DC4BE9" w:rsidRPr="001332F7">
          <w:rPr>
            <w:rStyle w:val="Hyperlink"/>
          </w:rPr>
          <w:t>Overview</w:t>
        </w:r>
        <w:r w:rsidR="00DC4BE9">
          <w:rPr>
            <w:webHidden/>
          </w:rPr>
          <w:tab/>
        </w:r>
        <w:r w:rsidR="00DC4BE9">
          <w:rPr>
            <w:webHidden/>
          </w:rPr>
          <w:fldChar w:fldCharType="begin"/>
        </w:r>
        <w:r w:rsidR="00DC4BE9">
          <w:rPr>
            <w:webHidden/>
          </w:rPr>
          <w:instrText xml:space="preserve"> PAGEREF _Toc97127223 \h </w:instrText>
        </w:r>
        <w:r w:rsidR="00DC4BE9">
          <w:rPr>
            <w:webHidden/>
          </w:rPr>
        </w:r>
        <w:r w:rsidR="00DC4BE9">
          <w:rPr>
            <w:webHidden/>
          </w:rPr>
          <w:fldChar w:fldCharType="separate"/>
        </w:r>
        <w:r w:rsidR="00DC4BE9">
          <w:rPr>
            <w:webHidden/>
          </w:rPr>
          <w:t>100</w:t>
        </w:r>
        <w:r w:rsidR="00DC4BE9">
          <w:rPr>
            <w:webHidden/>
          </w:rPr>
          <w:fldChar w:fldCharType="end"/>
        </w:r>
      </w:hyperlink>
    </w:p>
    <w:p w14:paraId="131093FC" w14:textId="772A649E" w:rsidR="00DC4BE9" w:rsidRDefault="000355BB">
      <w:pPr>
        <w:pStyle w:val="TOC3"/>
        <w:rPr>
          <w:rFonts w:asciiTheme="minorHAnsi" w:eastAsiaTheme="minorEastAsia" w:hAnsiTheme="minorHAnsi"/>
          <w:spacing w:val="0"/>
          <w:sz w:val="22"/>
          <w:szCs w:val="22"/>
          <w:lang w:eastAsia="en-GB"/>
        </w:rPr>
      </w:pPr>
      <w:hyperlink w:anchor="_Toc97127224" w:history="1">
        <w:r w:rsidR="00DC4BE9" w:rsidRPr="001332F7">
          <w:rPr>
            <w:rStyle w:val="Hyperlink"/>
          </w:rPr>
          <w:t>5.6.2</w:t>
        </w:r>
        <w:r w:rsidR="00DC4BE9">
          <w:rPr>
            <w:rFonts w:asciiTheme="minorHAnsi" w:eastAsiaTheme="minorEastAsia" w:hAnsiTheme="minorHAnsi"/>
            <w:spacing w:val="0"/>
            <w:sz w:val="22"/>
            <w:szCs w:val="22"/>
            <w:lang w:eastAsia="en-GB"/>
          </w:rPr>
          <w:tab/>
        </w:r>
        <w:r w:rsidR="00DC4BE9" w:rsidRPr="001332F7">
          <w:rPr>
            <w:rStyle w:val="Hyperlink"/>
          </w:rPr>
          <w:t>Key pair generation</w:t>
        </w:r>
        <w:r w:rsidR="00DC4BE9">
          <w:rPr>
            <w:webHidden/>
          </w:rPr>
          <w:tab/>
        </w:r>
        <w:r w:rsidR="00DC4BE9">
          <w:rPr>
            <w:webHidden/>
          </w:rPr>
          <w:fldChar w:fldCharType="begin"/>
        </w:r>
        <w:r w:rsidR="00DC4BE9">
          <w:rPr>
            <w:webHidden/>
          </w:rPr>
          <w:instrText xml:space="preserve"> PAGEREF _Toc97127224 \h </w:instrText>
        </w:r>
        <w:r w:rsidR="00DC4BE9">
          <w:rPr>
            <w:webHidden/>
          </w:rPr>
        </w:r>
        <w:r w:rsidR="00DC4BE9">
          <w:rPr>
            <w:webHidden/>
          </w:rPr>
          <w:fldChar w:fldCharType="separate"/>
        </w:r>
        <w:r w:rsidR="00DC4BE9">
          <w:rPr>
            <w:webHidden/>
          </w:rPr>
          <w:t>100</w:t>
        </w:r>
        <w:r w:rsidR="00DC4BE9">
          <w:rPr>
            <w:webHidden/>
          </w:rPr>
          <w:fldChar w:fldCharType="end"/>
        </w:r>
      </w:hyperlink>
    </w:p>
    <w:p w14:paraId="7E09EBA8" w14:textId="3A54C775" w:rsidR="00DC4BE9" w:rsidRDefault="000355BB">
      <w:pPr>
        <w:pStyle w:val="TOC3"/>
        <w:rPr>
          <w:rFonts w:asciiTheme="minorHAnsi" w:eastAsiaTheme="minorEastAsia" w:hAnsiTheme="minorHAnsi"/>
          <w:spacing w:val="0"/>
          <w:sz w:val="22"/>
          <w:szCs w:val="22"/>
          <w:lang w:eastAsia="en-GB"/>
        </w:rPr>
      </w:pPr>
      <w:hyperlink w:anchor="_Toc97127225" w:history="1">
        <w:r w:rsidR="00DC4BE9" w:rsidRPr="001332F7">
          <w:rPr>
            <w:rStyle w:val="Hyperlink"/>
          </w:rPr>
          <w:t>5.6.3</w:t>
        </w:r>
        <w:r w:rsidR="00DC4BE9">
          <w:rPr>
            <w:rFonts w:asciiTheme="minorHAnsi" w:eastAsiaTheme="minorEastAsia" w:hAnsiTheme="minorHAnsi"/>
            <w:spacing w:val="0"/>
            <w:sz w:val="22"/>
            <w:szCs w:val="22"/>
            <w:lang w:eastAsia="en-GB"/>
          </w:rPr>
          <w:tab/>
        </w:r>
        <w:r w:rsidR="00DC4BE9" w:rsidRPr="001332F7">
          <w:rPr>
            <w:rStyle w:val="Hyperlink"/>
          </w:rPr>
          <w:t>Public key certificates and infrastructure</w:t>
        </w:r>
        <w:r w:rsidR="00DC4BE9">
          <w:rPr>
            <w:webHidden/>
          </w:rPr>
          <w:tab/>
        </w:r>
        <w:r w:rsidR="00DC4BE9">
          <w:rPr>
            <w:webHidden/>
          </w:rPr>
          <w:fldChar w:fldCharType="begin"/>
        </w:r>
        <w:r w:rsidR="00DC4BE9">
          <w:rPr>
            <w:webHidden/>
          </w:rPr>
          <w:instrText xml:space="preserve"> PAGEREF _Toc97127225 \h </w:instrText>
        </w:r>
        <w:r w:rsidR="00DC4BE9">
          <w:rPr>
            <w:webHidden/>
          </w:rPr>
        </w:r>
        <w:r w:rsidR="00DC4BE9">
          <w:rPr>
            <w:webHidden/>
          </w:rPr>
          <w:fldChar w:fldCharType="separate"/>
        </w:r>
        <w:r w:rsidR="00DC4BE9">
          <w:rPr>
            <w:webHidden/>
          </w:rPr>
          <w:t>100</w:t>
        </w:r>
        <w:r w:rsidR="00DC4BE9">
          <w:rPr>
            <w:webHidden/>
          </w:rPr>
          <w:fldChar w:fldCharType="end"/>
        </w:r>
      </w:hyperlink>
    </w:p>
    <w:p w14:paraId="5DA28650" w14:textId="059A4AFA" w:rsidR="00DC4BE9" w:rsidRDefault="000355BB">
      <w:pPr>
        <w:pStyle w:val="TOC3"/>
        <w:rPr>
          <w:rFonts w:asciiTheme="minorHAnsi" w:eastAsiaTheme="minorEastAsia" w:hAnsiTheme="minorHAnsi"/>
          <w:spacing w:val="0"/>
          <w:sz w:val="22"/>
          <w:szCs w:val="22"/>
          <w:lang w:eastAsia="en-GB"/>
        </w:rPr>
      </w:pPr>
      <w:hyperlink w:anchor="_Toc97127226" w:history="1">
        <w:r w:rsidR="00DC4BE9" w:rsidRPr="001332F7">
          <w:rPr>
            <w:rStyle w:val="Hyperlink"/>
          </w:rPr>
          <w:t>5.6.4</w:t>
        </w:r>
        <w:r w:rsidR="00DC4BE9">
          <w:rPr>
            <w:rFonts w:asciiTheme="minorHAnsi" w:eastAsiaTheme="minorEastAsia" w:hAnsiTheme="minorHAnsi"/>
            <w:spacing w:val="0"/>
            <w:sz w:val="22"/>
            <w:szCs w:val="22"/>
            <w:lang w:eastAsia="en-GB"/>
          </w:rPr>
          <w:tab/>
        </w:r>
        <w:r w:rsidR="00DC4BE9" w:rsidRPr="001332F7">
          <w:rPr>
            <w:rStyle w:val="Hyperlink"/>
          </w:rPr>
          <w:t>Certificate and certificate extension profile</w:t>
        </w:r>
        <w:r w:rsidR="00DC4BE9">
          <w:rPr>
            <w:webHidden/>
          </w:rPr>
          <w:tab/>
        </w:r>
        <w:r w:rsidR="00DC4BE9">
          <w:rPr>
            <w:webHidden/>
          </w:rPr>
          <w:fldChar w:fldCharType="begin"/>
        </w:r>
        <w:r w:rsidR="00DC4BE9">
          <w:rPr>
            <w:webHidden/>
          </w:rPr>
          <w:instrText xml:space="preserve"> PAGEREF _Toc97127226 \h </w:instrText>
        </w:r>
        <w:r w:rsidR="00DC4BE9">
          <w:rPr>
            <w:webHidden/>
          </w:rPr>
        </w:r>
        <w:r w:rsidR="00DC4BE9">
          <w:rPr>
            <w:webHidden/>
          </w:rPr>
          <w:fldChar w:fldCharType="separate"/>
        </w:r>
        <w:r w:rsidR="00DC4BE9">
          <w:rPr>
            <w:webHidden/>
          </w:rPr>
          <w:t>104</w:t>
        </w:r>
        <w:r w:rsidR="00DC4BE9">
          <w:rPr>
            <w:webHidden/>
          </w:rPr>
          <w:fldChar w:fldCharType="end"/>
        </w:r>
      </w:hyperlink>
    </w:p>
    <w:p w14:paraId="3F0795B0" w14:textId="104259F7" w:rsidR="00DC4BE9" w:rsidRDefault="000355BB">
      <w:pPr>
        <w:pStyle w:val="TOC3"/>
        <w:rPr>
          <w:rFonts w:asciiTheme="minorHAnsi" w:eastAsiaTheme="minorEastAsia" w:hAnsiTheme="minorHAnsi"/>
          <w:spacing w:val="0"/>
          <w:sz w:val="22"/>
          <w:szCs w:val="22"/>
          <w:lang w:eastAsia="en-GB"/>
        </w:rPr>
      </w:pPr>
      <w:hyperlink w:anchor="_Toc97127227" w:history="1">
        <w:r w:rsidR="00DC4BE9" w:rsidRPr="001332F7">
          <w:rPr>
            <w:rStyle w:val="Hyperlink"/>
          </w:rPr>
          <w:t>5.6.5</w:t>
        </w:r>
        <w:r w:rsidR="00DC4BE9">
          <w:rPr>
            <w:rFonts w:asciiTheme="minorHAnsi" w:eastAsiaTheme="minorEastAsia" w:hAnsiTheme="minorHAnsi"/>
            <w:spacing w:val="0"/>
            <w:sz w:val="22"/>
            <w:szCs w:val="22"/>
            <w:lang w:eastAsia="en-GB"/>
          </w:rPr>
          <w:tab/>
        </w:r>
        <w:r w:rsidR="00DC4BE9" w:rsidRPr="001332F7">
          <w:rPr>
            <w:rStyle w:val="Hyperlink"/>
          </w:rPr>
          <w:t>Suite B end entity certificate types to be supported by DLMS®/COSEM servers</w:t>
        </w:r>
        <w:r w:rsidR="00DC4BE9">
          <w:rPr>
            <w:webHidden/>
          </w:rPr>
          <w:tab/>
        </w:r>
        <w:r w:rsidR="00DC4BE9">
          <w:rPr>
            <w:webHidden/>
          </w:rPr>
          <w:fldChar w:fldCharType="begin"/>
        </w:r>
        <w:r w:rsidR="00DC4BE9">
          <w:rPr>
            <w:webHidden/>
          </w:rPr>
          <w:instrText xml:space="preserve"> PAGEREF _Toc97127227 \h </w:instrText>
        </w:r>
        <w:r w:rsidR="00DC4BE9">
          <w:rPr>
            <w:webHidden/>
          </w:rPr>
        </w:r>
        <w:r w:rsidR="00DC4BE9">
          <w:rPr>
            <w:webHidden/>
          </w:rPr>
          <w:fldChar w:fldCharType="separate"/>
        </w:r>
        <w:r w:rsidR="00DC4BE9">
          <w:rPr>
            <w:webHidden/>
          </w:rPr>
          <w:t>112</w:t>
        </w:r>
        <w:r w:rsidR="00DC4BE9">
          <w:rPr>
            <w:webHidden/>
          </w:rPr>
          <w:fldChar w:fldCharType="end"/>
        </w:r>
      </w:hyperlink>
    </w:p>
    <w:p w14:paraId="2106469F" w14:textId="00466274" w:rsidR="00DC4BE9" w:rsidRDefault="000355BB">
      <w:pPr>
        <w:pStyle w:val="TOC3"/>
        <w:rPr>
          <w:rFonts w:asciiTheme="minorHAnsi" w:eastAsiaTheme="minorEastAsia" w:hAnsiTheme="minorHAnsi"/>
          <w:spacing w:val="0"/>
          <w:sz w:val="22"/>
          <w:szCs w:val="22"/>
          <w:lang w:eastAsia="en-GB"/>
        </w:rPr>
      </w:pPr>
      <w:hyperlink w:anchor="_Toc97127228" w:history="1">
        <w:r w:rsidR="00DC4BE9" w:rsidRPr="001332F7">
          <w:rPr>
            <w:rStyle w:val="Hyperlink"/>
          </w:rPr>
          <w:t>5.6.6</w:t>
        </w:r>
        <w:r w:rsidR="00DC4BE9">
          <w:rPr>
            <w:rFonts w:asciiTheme="minorHAnsi" w:eastAsiaTheme="minorEastAsia" w:hAnsiTheme="minorHAnsi"/>
            <w:spacing w:val="0"/>
            <w:sz w:val="22"/>
            <w:szCs w:val="22"/>
            <w:lang w:eastAsia="en-GB"/>
          </w:rPr>
          <w:tab/>
        </w:r>
        <w:r w:rsidR="00DC4BE9" w:rsidRPr="001332F7">
          <w:rPr>
            <w:rStyle w:val="Hyperlink"/>
          </w:rPr>
          <w:t>Management of certificates</w:t>
        </w:r>
        <w:r w:rsidR="00DC4BE9">
          <w:rPr>
            <w:webHidden/>
          </w:rPr>
          <w:tab/>
        </w:r>
        <w:r w:rsidR="00DC4BE9">
          <w:rPr>
            <w:webHidden/>
          </w:rPr>
          <w:fldChar w:fldCharType="begin"/>
        </w:r>
        <w:r w:rsidR="00DC4BE9">
          <w:rPr>
            <w:webHidden/>
          </w:rPr>
          <w:instrText xml:space="preserve"> PAGEREF _Toc97127228 \h </w:instrText>
        </w:r>
        <w:r w:rsidR="00DC4BE9">
          <w:rPr>
            <w:webHidden/>
          </w:rPr>
        </w:r>
        <w:r w:rsidR="00DC4BE9">
          <w:rPr>
            <w:webHidden/>
          </w:rPr>
          <w:fldChar w:fldCharType="separate"/>
        </w:r>
        <w:r w:rsidR="00DC4BE9">
          <w:rPr>
            <w:webHidden/>
          </w:rPr>
          <w:t>113</w:t>
        </w:r>
        <w:r w:rsidR="00DC4BE9">
          <w:rPr>
            <w:webHidden/>
          </w:rPr>
          <w:fldChar w:fldCharType="end"/>
        </w:r>
      </w:hyperlink>
    </w:p>
    <w:p w14:paraId="08D018C2" w14:textId="5EA683CE" w:rsidR="00DC4BE9" w:rsidRDefault="000355BB">
      <w:pPr>
        <w:pStyle w:val="TOC2"/>
        <w:rPr>
          <w:rFonts w:asciiTheme="minorHAnsi" w:eastAsiaTheme="minorEastAsia" w:hAnsiTheme="minorHAnsi"/>
          <w:spacing w:val="0"/>
          <w:sz w:val="22"/>
          <w:szCs w:val="22"/>
          <w:lang w:eastAsia="en-GB"/>
        </w:rPr>
      </w:pPr>
      <w:hyperlink w:anchor="_Toc97127229" w:history="1">
        <w:r w:rsidR="00DC4BE9" w:rsidRPr="001332F7">
          <w:rPr>
            <w:rStyle w:val="Hyperlink"/>
          </w:rPr>
          <w:t>5.7</w:t>
        </w:r>
        <w:r w:rsidR="00DC4BE9">
          <w:rPr>
            <w:rFonts w:asciiTheme="minorHAnsi" w:eastAsiaTheme="minorEastAsia" w:hAnsiTheme="minorHAnsi"/>
            <w:spacing w:val="0"/>
            <w:sz w:val="22"/>
            <w:szCs w:val="22"/>
            <w:lang w:eastAsia="en-GB"/>
          </w:rPr>
          <w:tab/>
        </w:r>
        <w:r w:rsidR="00DC4BE9" w:rsidRPr="001332F7">
          <w:rPr>
            <w:rStyle w:val="Hyperlink"/>
          </w:rPr>
          <w:t>Applying cryptographic protection</w:t>
        </w:r>
        <w:r w:rsidR="00DC4BE9">
          <w:rPr>
            <w:webHidden/>
          </w:rPr>
          <w:tab/>
        </w:r>
        <w:r w:rsidR="00DC4BE9">
          <w:rPr>
            <w:webHidden/>
          </w:rPr>
          <w:fldChar w:fldCharType="begin"/>
        </w:r>
        <w:r w:rsidR="00DC4BE9">
          <w:rPr>
            <w:webHidden/>
          </w:rPr>
          <w:instrText xml:space="preserve"> PAGEREF _Toc97127229 \h </w:instrText>
        </w:r>
        <w:r w:rsidR="00DC4BE9">
          <w:rPr>
            <w:webHidden/>
          </w:rPr>
        </w:r>
        <w:r w:rsidR="00DC4BE9">
          <w:rPr>
            <w:webHidden/>
          </w:rPr>
          <w:fldChar w:fldCharType="separate"/>
        </w:r>
        <w:r w:rsidR="00DC4BE9">
          <w:rPr>
            <w:webHidden/>
          </w:rPr>
          <w:t>117</w:t>
        </w:r>
        <w:r w:rsidR="00DC4BE9">
          <w:rPr>
            <w:webHidden/>
          </w:rPr>
          <w:fldChar w:fldCharType="end"/>
        </w:r>
      </w:hyperlink>
    </w:p>
    <w:p w14:paraId="32527988" w14:textId="1FBC1822" w:rsidR="00DC4BE9" w:rsidRDefault="000355BB">
      <w:pPr>
        <w:pStyle w:val="TOC3"/>
        <w:rPr>
          <w:rFonts w:asciiTheme="minorHAnsi" w:eastAsiaTheme="minorEastAsia" w:hAnsiTheme="minorHAnsi"/>
          <w:spacing w:val="0"/>
          <w:sz w:val="22"/>
          <w:szCs w:val="22"/>
          <w:lang w:eastAsia="en-GB"/>
        </w:rPr>
      </w:pPr>
      <w:hyperlink w:anchor="_Toc97127230" w:history="1">
        <w:r w:rsidR="00DC4BE9" w:rsidRPr="001332F7">
          <w:rPr>
            <w:rStyle w:val="Hyperlink"/>
          </w:rPr>
          <w:t>5.7.1</w:t>
        </w:r>
        <w:r w:rsidR="00DC4BE9">
          <w:rPr>
            <w:rFonts w:asciiTheme="minorHAnsi" w:eastAsiaTheme="minorEastAsia" w:hAnsiTheme="minorHAnsi"/>
            <w:spacing w:val="0"/>
            <w:sz w:val="22"/>
            <w:szCs w:val="22"/>
            <w:lang w:eastAsia="en-GB"/>
          </w:rPr>
          <w:tab/>
        </w:r>
        <w:r w:rsidR="00DC4BE9" w:rsidRPr="001332F7">
          <w:rPr>
            <w:rStyle w:val="Hyperlink"/>
          </w:rPr>
          <w:t>Overview</w:t>
        </w:r>
        <w:r w:rsidR="00DC4BE9">
          <w:rPr>
            <w:webHidden/>
          </w:rPr>
          <w:tab/>
        </w:r>
        <w:r w:rsidR="00DC4BE9">
          <w:rPr>
            <w:webHidden/>
          </w:rPr>
          <w:fldChar w:fldCharType="begin"/>
        </w:r>
        <w:r w:rsidR="00DC4BE9">
          <w:rPr>
            <w:webHidden/>
          </w:rPr>
          <w:instrText xml:space="preserve"> PAGEREF _Toc97127230 \h </w:instrText>
        </w:r>
        <w:r w:rsidR="00DC4BE9">
          <w:rPr>
            <w:webHidden/>
          </w:rPr>
        </w:r>
        <w:r w:rsidR="00DC4BE9">
          <w:rPr>
            <w:webHidden/>
          </w:rPr>
          <w:fldChar w:fldCharType="separate"/>
        </w:r>
        <w:r w:rsidR="00DC4BE9">
          <w:rPr>
            <w:webHidden/>
          </w:rPr>
          <w:t>117</w:t>
        </w:r>
        <w:r w:rsidR="00DC4BE9">
          <w:rPr>
            <w:webHidden/>
          </w:rPr>
          <w:fldChar w:fldCharType="end"/>
        </w:r>
      </w:hyperlink>
    </w:p>
    <w:p w14:paraId="210D32F2" w14:textId="2F97C122" w:rsidR="00DC4BE9" w:rsidRDefault="000355BB">
      <w:pPr>
        <w:pStyle w:val="TOC3"/>
        <w:rPr>
          <w:rFonts w:asciiTheme="minorHAnsi" w:eastAsiaTheme="minorEastAsia" w:hAnsiTheme="minorHAnsi"/>
          <w:spacing w:val="0"/>
          <w:sz w:val="22"/>
          <w:szCs w:val="22"/>
          <w:lang w:eastAsia="en-GB"/>
        </w:rPr>
      </w:pPr>
      <w:hyperlink w:anchor="_Toc97127231" w:history="1">
        <w:r w:rsidR="00DC4BE9" w:rsidRPr="001332F7">
          <w:rPr>
            <w:rStyle w:val="Hyperlink"/>
          </w:rPr>
          <w:t>5.7.2</w:t>
        </w:r>
        <w:r w:rsidR="00DC4BE9">
          <w:rPr>
            <w:rFonts w:asciiTheme="minorHAnsi" w:eastAsiaTheme="minorEastAsia" w:hAnsiTheme="minorHAnsi"/>
            <w:spacing w:val="0"/>
            <w:sz w:val="22"/>
            <w:szCs w:val="22"/>
            <w:lang w:eastAsia="en-GB"/>
          </w:rPr>
          <w:tab/>
        </w:r>
        <w:r w:rsidR="00DC4BE9" w:rsidRPr="001332F7">
          <w:rPr>
            <w:rStyle w:val="Hyperlink"/>
          </w:rPr>
          <w:t>Protecting xDLMS APDUs</w:t>
        </w:r>
        <w:r w:rsidR="00DC4BE9">
          <w:rPr>
            <w:webHidden/>
          </w:rPr>
          <w:tab/>
        </w:r>
        <w:r w:rsidR="00DC4BE9">
          <w:rPr>
            <w:webHidden/>
          </w:rPr>
          <w:fldChar w:fldCharType="begin"/>
        </w:r>
        <w:r w:rsidR="00DC4BE9">
          <w:rPr>
            <w:webHidden/>
          </w:rPr>
          <w:instrText xml:space="preserve"> PAGEREF _Toc97127231 \h </w:instrText>
        </w:r>
        <w:r w:rsidR="00DC4BE9">
          <w:rPr>
            <w:webHidden/>
          </w:rPr>
        </w:r>
        <w:r w:rsidR="00DC4BE9">
          <w:rPr>
            <w:webHidden/>
          </w:rPr>
          <w:fldChar w:fldCharType="separate"/>
        </w:r>
        <w:r w:rsidR="00DC4BE9">
          <w:rPr>
            <w:webHidden/>
          </w:rPr>
          <w:t>117</w:t>
        </w:r>
        <w:r w:rsidR="00DC4BE9">
          <w:rPr>
            <w:webHidden/>
          </w:rPr>
          <w:fldChar w:fldCharType="end"/>
        </w:r>
      </w:hyperlink>
    </w:p>
    <w:p w14:paraId="12682DE8" w14:textId="47D29454" w:rsidR="00DC4BE9" w:rsidRDefault="000355BB">
      <w:pPr>
        <w:pStyle w:val="TOC3"/>
        <w:rPr>
          <w:rFonts w:asciiTheme="minorHAnsi" w:eastAsiaTheme="minorEastAsia" w:hAnsiTheme="minorHAnsi"/>
          <w:spacing w:val="0"/>
          <w:sz w:val="22"/>
          <w:szCs w:val="22"/>
          <w:lang w:eastAsia="en-GB"/>
        </w:rPr>
      </w:pPr>
      <w:hyperlink w:anchor="_Toc97127232" w:history="1">
        <w:r w:rsidR="00DC4BE9" w:rsidRPr="001332F7">
          <w:rPr>
            <w:rStyle w:val="Hyperlink"/>
          </w:rPr>
          <w:t>5.7.3</w:t>
        </w:r>
        <w:r w:rsidR="00DC4BE9">
          <w:rPr>
            <w:rFonts w:asciiTheme="minorHAnsi" w:eastAsiaTheme="minorEastAsia" w:hAnsiTheme="minorHAnsi"/>
            <w:spacing w:val="0"/>
            <w:sz w:val="22"/>
            <w:szCs w:val="22"/>
            <w:lang w:eastAsia="en-GB"/>
          </w:rPr>
          <w:tab/>
        </w:r>
        <w:r w:rsidR="00DC4BE9" w:rsidRPr="001332F7">
          <w:rPr>
            <w:rStyle w:val="Hyperlink"/>
          </w:rPr>
          <w:t>Multi-layer protection by multiple parties</w:t>
        </w:r>
        <w:r w:rsidR="00DC4BE9">
          <w:rPr>
            <w:webHidden/>
          </w:rPr>
          <w:tab/>
        </w:r>
        <w:r w:rsidR="00DC4BE9">
          <w:rPr>
            <w:webHidden/>
          </w:rPr>
          <w:fldChar w:fldCharType="begin"/>
        </w:r>
        <w:r w:rsidR="00DC4BE9">
          <w:rPr>
            <w:webHidden/>
          </w:rPr>
          <w:instrText xml:space="preserve"> PAGEREF _Toc97127232 \h </w:instrText>
        </w:r>
        <w:r w:rsidR="00DC4BE9">
          <w:rPr>
            <w:webHidden/>
          </w:rPr>
        </w:r>
        <w:r w:rsidR="00DC4BE9">
          <w:rPr>
            <w:webHidden/>
          </w:rPr>
          <w:fldChar w:fldCharType="separate"/>
        </w:r>
        <w:r w:rsidR="00DC4BE9">
          <w:rPr>
            <w:webHidden/>
          </w:rPr>
          <w:t>131</w:t>
        </w:r>
        <w:r w:rsidR="00DC4BE9">
          <w:rPr>
            <w:webHidden/>
          </w:rPr>
          <w:fldChar w:fldCharType="end"/>
        </w:r>
      </w:hyperlink>
    </w:p>
    <w:p w14:paraId="41B5D567" w14:textId="3B9D4DE7" w:rsidR="00DC4BE9" w:rsidRDefault="000355BB">
      <w:pPr>
        <w:pStyle w:val="TOC3"/>
        <w:rPr>
          <w:rFonts w:asciiTheme="minorHAnsi" w:eastAsiaTheme="minorEastAsia" w:hAnsiTheme="minorHAnsi"/>
          <w:spacing w:val="0"/>
          <w:sz w:val="22"/>
          <w:szCs w:val="22"/>
          <w:lang w:eastAsia="en-GB"/>
        </w:rPr>
      </w:pPr>
      <w:hyperlink w:anchor="_Toc97127233" w:history="1">
        <w:r w:rsidR="00DC4BE9" w:rsidRPr="001332F7">
          <w:rPr>
            <w:rStyle w:val="Hyperlink"/>
          </w:rPr>
          <w:t>5.7.4</w:t>
        </w:r>
        <w:r w:rsidR="00DC4BE9">
          <w:rPr>
            <w:rFonts w:asciiTheme="minorHAnsi" w:eastAsiaTheme="minorEastAsia" w:hAnsiTheme="minorHAnsi"/>
            <w:spacing w:val="0"/>
            <w:sz w:val="22"/>
            <w:szCs w:val="22"/>
            <w:lang w:eastAsia="en-GB"/>
          </w:rPr>
          <w:tab/>
        </w:r>
        <w:r w:rsidR="00DC4BE9" w:rsidRPr="001332F7">
          <w:rPr>
            <w:rStyle w:val="Hyperlink"/>
          </w:rPr>
          <w:t>HLS authentication mechanisms</w:t>
        </w:r>
        <w:r w:rsidR="00DC4BE9">
          <w:rPr>
            <w:webHidden/>
          </w:rPr>
          <w:tab/>
        </w:r>
        <w:r w:rsidR="00DC4BE9">
          <w:rPr>
            <w:webHidden/>
          </w:rPr>
          <w:fldChar w:fldCharType="begin"/>
        </w:r>
        <w:r w:rsidR="00DC4BE9">
          <w:rPr>
            <w:webHidden/>
          </w:rPr>
          <w:instrText xml:space="preserve"> PAGEREF _Toc97127233 \h </w:instrText>
        </w:r>
        <w:r w:rsidR="00DC4BE9">
          <w:rPr>
            <w:webHidden/>
          </w:rPr>
        </w:r>
        <w:r w:rsidR="00DC4BE9">
          <w:rPr>
            <w:webHidden/>
          </w:rPr>
          <w:fldChar w:fldCharType="separate"/>
        </w:r>
        <w:r w:rsidR="00DC4BE9">
          <w:rPr>
            <w:webHidden/>
          </w:rPr>
          <w:t>132</w:t>
        </w:r>
        <w:r w:rsidR="00DC4BE9">
          <w:rPr>
            <w:webHidden/>
          </w:rPr>
          <w:fldChar w:fldCharType="end"/>
        </w:r>
      </w:hyperlink>
    </w:p>
    <w:p w14:paraId="77C8AC21" w14:textId="1D2B2318" w:rsidR="00DC4BE9" w:rsidRDefault="000355BB">
      <w:pPr>
        <w:pStyle w:val="TOC3"/>
        <w:rPr>
          <w:rFonts w:asciiTheme="minorHAnsi" w:eastAsiaTheme="minorEastAsia" w:hAnsiTheme="minorHAnsi"/>
          <w:spacing w:val="0"/>
          <w:sz w:val="22"/>
          <w:szCs w:val="22"/>
          <w:lang w:eastAsia="en-GB"/>
        </w:rPr>
      </w:pPr>
      <w:hyperlink w:anchor="_Toc97127234" w:history="1">
        <w:r w:rsidR="00DC4BE9" w:rsidRPr="001332F7">
          <w:rPr>
            <w:rStyle w:val="Hyperlink"/>
          </w:rPr>
          <w:t>5.7.5</w:t>
        </w:r>
        <w:r w:rsidR="00DC4BE9">
          <w:rPr>
            <w:rFonts w:asciiTheme="minorHAnsi" w:eastAsiaTheme="minorEastAsia" w:hAnsiTheme="minorHAnsi"/>
            <w:spacing w:val="0"/>
            <w:sz w:val="22"/>
            <w:szCs w:val="22"/>
            <w:lang w:eastAsia="en-GB"/>
          </w:rPr>
          <w:tab/>
        </w:r>
        <w:r w:rsidR="00DC4BE9" w:rsidRPr="001332F7">
          <w:rPr>
            <w:rStyle w:val="Hyperlink"/>
          </w:rPr>
          <w:t>Protecting COSEM data</w:t>
        </w:r>
        <w:r w:rsidR="00DC4BE9">
          <w:rPr>
            <w:webHidden/>
          </w:rPr>
          <w:tab/>
        </w:r>
        <w:r w:rsidR="00DC4BE9">
          <w:rPr>
            <w:webHidden/>
          </w:rPr>
          <w:fldChar w:fldCharType="begin"/>
        </w:r>
        <w:r w:rsidR="00DC4BE9">
          <w:rPr>
            <w:webHidden/>
          </w:rPr>
          <w:instrText xml:space="preserve"> PAGEREF _Toc97127234 \h </w:instrText>
        </w:r>
        <w:r w:rsidR="00DC4BE9">
          <w:rPr>
            <w:webHidden/>
          </w:rPr>
        </w:r>
        <w:r w:rsidR="00DC4BE9">
          <w:rPr>
            <w:webHidden/>
          </w:rPr>
          <w:fldChar w:fldCharType="separate"/>
        </w:r>
        <w:r w:rsidR="00DC4BE9">
          <w:rPr>
            <w:webHidden/>
          </w:rPr>
          <w:t>134</w:t>
        </w:r>
        <w:r w:rsidR="00DC4BE9">
          <w:rPr>
            <w:webHidden/>
          </w:rPr>
          <w:fldChar w:fldCharType="end"/>
        </w:r>
      </w:hyperlink>
    </w:p>
    <w:p w14:paraId="6880546A" w14:textId="63B9BFBA" w:rsidR="00DC4BE9" w:rsidRDefault="000355BB">
      <w:pPr>
        <w:pStyle w:val="TOC1"/>
        <w:rPr>
          <w:rFonts w:asciiTheme="minorHAnsi" w:eastAsiaTheme="minorEastAsia" w:hAnsiTheme="minorHAnsi"/>
          <w:spacing w:val="0"/>
          <w:sz w:val="22"/>
          <w:szCs w:val="22"/>
          <w:lang w:eastAsia="en-GB"/>
        </w:rPr>
      </w:pPr>
      <w:hyperlink w:anchor="_Toc97127235" w:history="1">
        <w:r w:rsidR="00DC4BE9" w:rsidRPr="001332F7">
          <w:rPr>
            <w:rStyle w:val="Hyperlink"/>
          </w:rPr>
          <w:t>6</w:t>
        </w:r>
        <w:r w:rsidR="00DC4BE9">
          <w:rPr>
            <w:rFonts w:asciiTheme="minorHAnsi" w:eastAsiaTheme="minorEastAsia" w:hAnsiTheme="minorHAnsi"/>
            <w:spacing w:val="0"/>
            <w:sz w:val="22"/>
            <w:szCs w:val="22"/>
            <w:lang w:eastAsia="en-GB"/>
          </w:rPr>
          <w:tab/>
        </w:r>
        <w:r w:rsidR="00DC4BE9" w:rsidRPr="001332F7">
          <w:rPr>
            <w:rStyle w:val="Hyperlink"/>
          </w:rPr>
          <w:t>DLMS®/COSEM application layer service specification</w:t>
        </w:r>
        <w:r w:rsidR="00DC4BE9">
          <w:rPr>
            <w:webHidden/>
          </w:rPr>
          <w:tab/>
        </w:r>
        <w:r w:rsidR="00DC4BE9">
          <w:rPr>
            <w:webHidden/>
          </w:rPr>
          <w:fldChar w:fldCharType="begin"/>
        </w:r>
        <w:r w:rsidR="00DC4BE9">
          <w:rPr>
            <w:webHidden/>
          </w:rPr>
          <w:instrText xml:space="preserve"> PAGEREF _Toc97127235 \h </w:instrText>
        </w:r>
        <w:r w:rsidR="00DC4BE9">
          <w:rPr>
            <w:webHidden/>
          </w:rPr>
        </w:r>
        <w:r w:rsidR="00DC4BE9">
          <w:rPr>
            <w:webHidden/>
          </w:rPr>
          <w:fldChar w:fldCharType="separate"/>
        </w:r>
        <w:r w:rsidR="00DC4BE9">
          <w:rPr>
            <w:webHidden/>
          </w:rPr>
          <w:t>136</w:t>
        </w:r>
        <w:r w:rsidR="00DC4BE9">
          <w:rPr>
            <w:webHidden/>
          </w:rPr>
          <w:fldChar w:fldCharType="end"/>
        </w:r>
      </w:hyperlink>
    </w:p>
    <w:p w14:paraId="1E334C0A" w14:textId="72CB2E30" w:rsidR="00DC4BE9" w:rsidRDefault="000355BB">
      <w:pPr>
        <w:pStyle w:val="TOC2"/>
        <w:rPr>
          <w:rFonts w:asciiTheme="minorHAnsi" w:eastAsiaTheme="minorEastAsia" w:hAnsiTheme="minorHAnsi"/>
          <w:spacing w:val="0"/>
          <w:sz w:val="22"/>
          <w:szCs w:val="22"/>
          <w:lang w:eastAsia="en-GB"/>
        </w:rPr>
      </w:pPr>
      <w:hyperlink w:anchor="_Toc97127236" w:history="1">
        <w:r w:rsidR="00DC4BE9" w:rsidRPr="001332F7">
          <w:rPr>
            <w:rStyle w:val="Hyperlink"/>
          </w:rPr>
          <w:t>6.1</w:t>
        </w:r>
        <w:r w:rsidR="00DC4BE9">
          <w:rPr>
            <w:rFonts w:asciiTheme="minorHAnsi" w:eastAsiaTheme="minorEastAsia" w:hAnsiTheme="minorHAnsi"/>
            <w:spacing w:val="0"/>
            <w:sz w:val="22"/>
            <w:szCs w:val="22"/>
            <w:lang w:eastAsia="en-GB"/>
          </w:rPr>
          <w:tab/>
        </w:r>
        <w:r w:rsidR="00DC4BE9" w:rsidRPr="001332F7">
          <w:rPr>
            <w:rStyle w:val="Hyperlink"/>
          </w:rPr>
          <w:t>Service primitives and parameters</w:t>
        </w:r>
        <w:r w:rsidR="00DC4BE9">
          <w:rPr>
            <w:webHidden/>
          </w:rPr>
          <w:tab/>
        </w:r>
        <w:r w:rsidR="00DC4BE9">
          <w:rPr>
            <w:webHidden/>
          </w:rPr>
          <w:fldChar w:fldCharType="begin"/>
        </w:r>
        <w:r w:rsidR="00DC4BE9">
          <w:rPr>
            <w:webHidden/>
          </w:rPr>
          <w:instrText xml:space="preserve"> PAGEREF _Toc97127236 \h </w:instrText>
        </w:r>
        <w:r w:rsidR="00DC4BE9">
          <w:rPr>
            <w:webHidden/>
          </w:rPr>
        </w:r>
        <w:r w:rsidR="00DC4BE9">
          <w:rPr>
            <w:webHidden/>
          </w:rPr>
          <w:fldChar w:fldCharType="separate"/>
        </w:r>
        <w:r w:rsidR="00DC4BE9">
          <w:rPr>
            <w:webHidden/>
          </w:rPr>
          <w:t>136</w:t>
        </w:r>
        <w:r w:rsidR="00DC4BE9">
          <w:rPr>
            <w:webHidden/>
          </w:rPr>
          <w:fldChar w:fldCharType="end"/>
        </w:r>
      </w:hyperlink>
    </w:p>
    <w:p w14:paraId="30F8D3D5" w14:textId="73BE21AE" w:rsidR="00DC4BE9" w:rsidRDefault="000355BB">
      <w:pPr>
        <w:pStyle w:val="TOC2"/>
        <w:rPr>
          <w:rFonts w:asciiTheme="minorHAnsi" w:eastAsiaTheme="minorEastAsia" w:hAnsiTheme="minorHAnsi"/>
          <w:spacing w:val="0"/>
          <w:sz w:val="22"/>
          <w:szCs w:val="22"/>
          <w:lang w:eastAsia="en-GB"/>
        </w:rPr>
      </w:pPr>
      <w:hyperlink w:anchor="_Toc97127237" w:history="1">
        <w:r w:rsidR="00DC4BE9" w:rsidRPr="001332F7">
          <w:rPr>
            <w:rStyle w:val="Hyperlink"/>
          </w:rPr>
          <w:t>6.2</w:t>
        </w:r>
        <w:r w:rsidR="00DC4BE9">
          <w:rPr>
            <w:rFonts w:asciiTheme="minorHAnsi" w:eastAsiaTheme="minorEastAsia" w:hAnsiTheme="minorHAnsi"/>
            <w:spacing w:val="0"/>
            <w:sz w:val="22"/>
            <w:szCs w:val="22"/>
            <w:lang w:eastAsia="en-GB"/>
          </w:rPr>
          <w:tab/>
        </w:r>
        <w:r w:rsidR="00DC4BE9" w:rsidRPr="001332F7">
          <w:rPr>
            <w:rStyle w:val="Hyperlink"/>
          </w:rPr>
          <w:t>The COSEM-OPEN service</w:t>
        </w:r>
        <w:r w:rsidR="00DC4BE9">
          <w:rPr>
            <w:webHidden/>
          </w:rPr>
          <w:tab/>
        </w:r>
        <w:r w:rsidR="00DC4BE9">
          <w:rPr>
            <w:webHidden/>
          </w:rPr>
          <w:fldChar w:fldCharType="begin"/>
        </w:r>
        <w:r w:rsidR="00DC4BE9">
          <w:rPr>
            <w:webHidden/>
          </w:rPr>
          <w:instrText xml:space="preserve"> PAGEREF _Toc97127237 \h </w:instrText>
        </w:r>
        <w:r w:rsidR="00DC4BE9">
          <w:rPr>
            <w:webHidden/>
          </w:rPr>
        </w:r>
        <w:r w:rsidR="00DC4BE9">
          <w:rPr>
            <w:webHidden/>
          </w:rPr>
          <w:fldChar w:fldCharType="separate"/>
        </w:r>
        <w:r w:rsidR="00DC4BE9">
          <w:rPr>
            <w:webHidden/>
          </w:rPr>
          <w:t>138</w:t>
        </w:r>
        <w:r w:rsidR="00DC4BE9">
          <w:rPr>
            <w:webHidden/>
          </w:rPr>
          <w:fldChar w:fldCharType="end"/>
        </w:r>
      </w:hyperlink>
    </w:p>
    <w:p w14:paraId="54E34EB2" w14:textId="6AEC6279" w:rsidR="00DC4BE9" w:rsidRDefault="000355BB">
      <w:pPr>
        <w:pStyle w:val="TOC2"/>
        <w:rPr>
          <w:rFonts w:asciiTheme="minorHAnsi" w:eastAsiaTheme="minorEastAsia" w:hAnsiTheme="minorHAnsi"/>
          <w:spacing w:val="0"/>
          <w:sz w:val="22"/>
          <w:szCs w:val="22"/>
          <w:lang w:eastAsia="en-GB"/>
        </w:rPr>
      </w:pPr>
      <w:hyperlink w:anchor="_Toc97127238" w:history="1">
        <w:r w:rsidR="00DC4BE9" w:rsidRPr="001332F7">
          <w:rPr>
            <w:rStyle w:val="Hyperlink"/>
          </w:rPr>
          <w:t>6.3</w:t>
        </w:r>
        <w:r w:rsidR="00DC4BE9">
          <w:rPr>
            <w:rFonts w:asciiTheme="minorHAnsi" w:eastAsiaTheme="minorEastAsia" w:hAnsiTheme="minorHAnsi"/>
            <w:spacing w:val="0"/>
            <w:sz w:val="22"/>
            <w:szCs w:val="22"/>
            <w:lang w:eastAsia="en-GB"/>
          </w:rPr>
          <w:tab/>
        </w:r>
        <w:r w:rsidR="00DC4BE9" w:rsidRPr="001332F7">
          <w:rPr>
            <w:rStyle w:val="Hyperlink"/>
          </w:rPr>
          <w:t>The COSEM-RELEASE service</w:t>
        </w:r>
        <w:r w:rsidR="00DC4BE9">
          <w:rPr>
            <w:webHidden/>
          </w:rPr>
          <w:tab/>
        </w:r>
        <w:r w:rsidR="00DC4BE9">
          <w:rPr>
            <w:webHidden/>
          </w:rPr>
          <w:fldChar w:fldCharType="begin"/>
        </w:r>
        <w:r w:rsidR="00DC4BE9">
          <w:rPr>
            <w:webHidden/>
          </w:rPr>
          <w:instrText xml:space="preserve"> PAGEREF _Toc97127238 \h </w:instrText>
        </w:r>
        <w:r w:rsidR="00DC4BE9">
          <w:rPr>
            <w:webHidden/>
          </w:rPr>
        </w:r>
        <w:r w:rsidR="00DC4BE9">
          <w:rPr>
            <w:webHidden/>
          </w:rPr>
          <w:fldChar w:fldCharType="separate"/>
        </w:r>
        <w:r w:rsidR="00DC4BE9">
          <w:rPr>
            <w:webHidden/>
          </w:rPr>
          <w:t>143</w:t>
        </w:r>
        <w:r w:rsidR="00DC4BE9">
          <w:rPr>
            <w:webHidden/>
          </w:rPr>
          <w:fldChar w:fldCharType="end"/>
        </w:r>
      </w:hyperlink>
    </w:p>
    <w:p w14:paraId="2F4EE4F9" w14:textId="647C48CB" w:rsidR="00DC4BE9" w:rsidRDefault="000355BB">
      <w:pPr>
        <w:pStyle w:val="TOC2"/>
        <w:rPr>
          <w:rFonts w:asciiTheme="minorHAnsi" w:eastAsiaTheme="minorEastAsia" w:hAnsiTheme="minorHAnsi"/>
          <w:spacing w:val="0"/>
          <w:sz w:val="22"/>
          <w:szCs w:val="22"/>
          <w:lang w:eastAsia="en-GB"/>
        </w:rPr>
      </w:pPr>
      <w:hyperlink w:anchor="_Toc97127239" w:history="1">
        <w:r w:rsidR="00DC4BE9" w:rsidRPr="001332F7">
          <w:rPr>
            <w:rStyle w:val="Hyperlink"/>
          </w:rPr>
          <w:t>6.4</w:t>
        </w:r>
        <w:r w:rsidR="00DC4BE9">
          <w:rPr>
            <w:rFonts w:asciiTheme="minorHAnsi" w:eastAsiaTheme="minorEastAsia" w:hAnsiTheme="minorHAnsi"/>
            <w:spacing w:val="0"/>
            <w:sz w:val="22"/>
            <w:szCs w:val="22"/>
            <w:lang w:eastAsia="en-GB"/>
          </w:rPr>
          <w:tab/>
        </w:r>
        <w:r w:rsidR="00DC4BE9" w:rsidRPr="001332F7">
          <w:rPr>
            <w:rStyle w:val="Hyperlink"/>
          </w:rPr>
          <w:t>COSEM-ABORT service</w:t>
        </w:r>
        <w:r w:rsidR="00DC4BE9">
          <w:rPr>
            <w:webHidden/>
          </w:rPr>
          <w:tab/>
        </w:r>
        <w:r w:rsidR="00DC4BE9">
          <w:rPr>
            <w:webHidden/>
          </w:rPr>
          <w:fldChar w:fldCharType="begin"/>
        </w:r>
        <w:r w:rsidR="00DC4BE9">
          <w:rPr>
            <w:webHidden/>
          </w:rPr>
          <w:instrText xml:space="preserve"> PAGEREF _Toc97127239 \h </w:instrText>
        </w:r>
        <w:r w:rsidR="00DC4BE9">
          <w:rPr>
            <w:webHidden/>
          </w:rPr>
        </w:r>
        <w:r w:rsidR="00DC4BE9">
          <w:rPr>
            <w:webHidden/>
          </w:rPr>
          <w:fldChar w:fldCharType="separate"/>
        </w:r>
        <w:r w:rsidR="00DC4BE9">
          <w:rPr>
            <w:webHidden/>
          </w:rPr>
          <w:t>146</w:t>
        </w:r>
        <w:r w:rsidR="00DC4BE9">
          <w:rPr>
            <w:webHidden/>
          </w:rPr>
          <w:fldChar w:fldCharType="end"/>
        </w:r>
      </w:hyperlink>
    </w:p>
    <w:p w14:paraId="00B2E3ED" w14:textId="1328A248" w:rsidR="00DC4BE9" w:rsidRDefault="000355BB">
      <w:pPr>
        <w:pStyle w:val="TOC2"/>
        <w:rPr>
          <w:rFonts w:asciiTheme="minorHAnsi" w:eastAsiaTheme="minorEastAsia" w:hAnsiTheme="minorHAnsi"/>
          <w:spacing w:val="0"/>
          <w:sz w:val="22"/>
          <w:szCs w:val="22"/>
          <w:lang w:eastAsia="en-GB"/>
        </w:rPr>
      </w:pPr>
      <w:hyperlink w:anchor="_Toc97127240" w:history="1">
        <w:r w:rsidR="00DC4BE9" w:rsidRPr="001332F7">
          <w:rPr>
            <w:rStyle w:val="Hyperlink"/>
          </w:rPr>
          <w:t>6.5</w:t>
        </w:r>
        <w:r w:rsidR="00DC4BE9">
          <w:rPr>
            <w:rFonts w:asciiTheme="minorHAnsi" w:eastAsiaTheme="minorEastAsia" w:hAnsiTheme="minorHAnsi"/>
            <w:spacing w:val="0"/>
            <w:sz w:val="22"/>
            <w:szCs w:val="22"/>
            <w:lang w:eastAsia="en-GB"/>
          </w:rPr>
          <w:tab/>
        </w:r>
        <w:r w:rsidR="00DC4BE9" w:rsidRPr="001332F7">
          <w:rPr>
            <w:rStyle w:val="Hyperlink"/>
          </w:rPr>
          <w:t>Protection and general block transfer parameters</w:t>
        </w:r>
        <w:r w:rsidR="00DC4BE9">
          <w:rPr>
            <w:webHidden/>
          </w:rPr>
          <w:tab/>
        </w:r>
        <w:r w:rsidR="00DC4BE9">
          <w:rPr>
            <w:webHidden/>
          </w:rPr>
          <w:fldChar w:fldCharType="begin"/>
        </w:r>
        <w:r w:rsidR="00DC4BE9">
          <w:rPr>
            <w:webHidden/>
          </w:rPr>
          <w:instrText xml:space="preserve"> PAGEREF _Toc97127240 \h </w:instrText>
        </w:r>
        <w:r w:rsidR="00DC4BE9">
          <w:rPr>
            <w:webHidden/>
          </w:rPr>
        </w:r>
        <w:r w:rsidR="00DC4BE9">
          <w:rPr>
            <w:webHidden/>
          </w:rPr>
          <w:fldChar w:fldCharType="separate"/>
        </w:r>
        <w:r w:rsidR="00DC4BE9">
          <w:rPr>
            <w:webHidden/>
          </w:rPr>
          <w:t>147</w:t>
        </w:r>
        <w:r w:rsidR="00DC4BE9">
          <w:rPr>
            <w:webHidden/>
          </w:rPr>
          <w:fldChar w:fldCharType="end"/>
        </w:r>
      </w:hyperlink>
    </w:p>
    <w:p w14:paraId="69DEA8CD" w14:textId="3BB77961" w:rsidR="00DC4BE9" w:rsidRDefault="000355BB">
      <w:pPr>
        <w:pStyle w:val="TOC2"/>
        <w:rPr>
          <w:rFonts w:asciiTheme="minorHAnsi" w:eastAsiaTheme="minorEastAsia" w:hAnsiTheme="minorHAnsi"/>
          <w:spacing w:val="0"/>
          <w:sz w:val="22"/>
          <w:szCs w:val="22"/>
          <w:lang w:eastAsia="en-GB"/>
        </w:rPr>
      </w:pPr>
      <w:hyperlink w:anchor="_Toc97127241" w:history="1">
        <w:r w:rsidR="00DC4BE9" w:rsidRPr="001332F7">
          <w:rPr>
            <w:rStyle w:val="Hyperlink"/>
          </w:rPr>
          <w:t>6.6</w:t>
        </w:r>
        <w:r w:rsidR="00DC4BE9">
          <w:rPr>
            <w:rFonts w:asciiTheme="minorHAnsi" w:eastAsiaTheme="minorEastAsia" w:hAnsiTheme="minorHAnsi"/>
            <w:spacing w:val="0"/>
            <w:sz w:val="22"/>
            <w:szCs w:val="22"/>
            <w:lang w:eastAsia="en-GB"/>
          </w:rPr>
          <w:tab/>
        </w:r>
        <w:r w:rsidR="00DC4BE9" w:rsidRPr="001332F7">
          <w:rPr>
            <w:rStyle w:val="Hyperlink"/>
          </w:rPr>
          <w:t>The GET service</w:t>
        </w:r>
        <w:r w:rsidR="00DC4BE9">
          <w:rPr>
            <w:webHidden/>
          </w:rPr>
          <w:tab/>
        </w:r>
        <w:r w:rsidR="00DC4BE9">
          <w:rPr>
            <w:webHidden/>
          </w:rPr>
          <w:fldChar w:fldCharType="begin"/>
        </w:r>
        <w:r w:rsidR="00DC4BE9">
          <w:rPr>
            <w:webHidden/>
          </w:rPr>
          <w:instrText xml:space="preserve"> PAGEREF _Toc97127241 \h </w:instrText>
        </w:r>
        <w:r w:rsidR="00DC4BE9">
          <w:rPr>
            <w:webHidden/>
          </w:rPr>
        </w:r>
        <w:r w:rsidR="00DC4BE9">
          <w:rPr>
            <w:webHidden/>
          </w:rPr>
          <w:fldChar w:fldCharType="separate"/>
        </w:r>
        <w:r w:rsidR="00DC4BE9">
          <w:rPr>
            <w:webHidden/>
          </w:rPr>
          <w:t>153</w:t>
        </w:r>
        <w:r w:rsidR="00DC4BE9">
          <w:rPr>
            <w:webHidden/>
          </w:rPr>
          <w:fldChar w:fldCharType="end"/>
        </w:r>
      </w:hyperlink>
    </w:p>
    <w:p w14:paraId="1DFEB909" w14:textId="6AF39F83" w:rsidR="00DC4BE9" w:rsidRDefault="000355BB">
      <w:pPr>
        <w:pStyle w:val="TOC2"/>
        <w:rPr>
          <w:rFonts w:asciiTheme="minorHAnsi" w:eastAsiaTheme="minorEastAsia" w:hAnsiTheme="minorHAnsi"/>
          <w:spacing w:val="0"/>
          <w:sz w:val="22"/>
          <w:szCs w:val="22"/>
          <w:lang w:eastAsia="en-GB"/>
        </w:rPr>
      </w:pPr>
      <w:hyperlink w:anchor="_Toc97127242" w:history="1">
        <w:r w:rsidR="00DC4BE9" w:rsidRPr="001332F7">
          <w:rPr>
            <w:rStyle w:val="Hyperlink"/>
          </w:rPr>
          <w:t>6.7</w:t>
        </w:r>
        <w:r w:rsidR="00DC4BE9">
          <w:rPr>
            <w:rFonts w:asciiTheme="minorHAnsi" w:eastAsiaTheme="minorEastAsia" w:hAnsiTheme="minorHAnsi"/>
            <w:spacing w:val="0"/>
            <w:sz w:val="22"/>
            <w:szCs w:val="22"/>
            <w:lang w:eastAsia="en-GB"/>
          </w:rPr>
          <w:tab/>
        </w:r>
        <w:r w:rsidR="00DC4BE9" w:rsidRPr="001332F7">
          <w:rPr>
            <w:rStyle w:val="Hyperlink"/>
          </w:rPr>
          <w:t>The SET service</w:t>
        </w:r>
        <w:r w:rsidR="00DC4BE9">
          <w:rPr>
            <w:webHidden/>
          </w:rPr>
          <w:tab/>
        </w:r>
        <w:r w:rsidR="00DC4BE9">
          <w:rPr>
            <w:webHidden/>
          </w:rPr>
          <w:fldChar w:fldCharType="begin"/>
        </w:r>
        <w:r w:rsidR="00DC4BE9">
          <w:rPr>
            <w:webHidden/>
          </w:rPr>
          <w:instrText xml:space="preserve"> PAGEREF _Toc97127242 \h </w:instrText>
        </w:r>
        <w:r w:rsidR="00DC4BE9">
          <w:rPr>
            <w:webHidden/>
          </w:rPr>
        </w:r>
        <w:r w:rsidR="00DC4BE9">
          <w:rPr>
            <w:webHidden/>
          </w:rPr>
          <w:fldChar w:fldCharType="separate"/>
        </w:r>
        <w:r w:rsidR="00DC4BE9">
          <w:rPr>
            <w:webHidden/>
          </w:rPr>
          <w:t>155</w:t>
        </w:r>
        <w:r w:rsidR="00DC4BE9">
          <w:rPr>
            <w:webHidden/>
          </w:rPr>
          <w:fldChar w:fldCharType="end"/>
        </w:r>
      </w:hyperlink>
    </w:p>
    <w:p w14:paraId="500D572D" w14:textId="79F3C104" w:rsidR="00DC4BE9" w:rsidRDefault="000355BB">
      <w:pPr>
        <w:pStyle w:val="TOC2"/>
        <w:rPr>
          <w:rFonts w:asciiTheme="minorHAnsi" w:eastAsiaTheme="minorEastAsia" w:hAnsiTheme="minorHAnsi"/>
          <w:spacing w:val="0"/>
          <w:sz w:val="22"/>
          <w:szCs w:val="22"/>
          <w:lang w:eastAsia="en-GB"/>
        </w:rPr>
      </w:pPr>
      <w:hyperlink w:anchor="_Toc97127243" w:history="1">
        <w:r w:rsidR="00DC4BE9" w:rsidRPr="001332F7">
          <w:rPr>
            <w:rStyle w:val="Hyperlink"/>
          </w:rPr>
          <w:t>6.8</w:t>
        </w:r>
        <w:r w:rsidR="00DC4BE9">
          <w:rPr>
            <w:rFonts w:asciiTheme="minorHAnsi" w:eastAsiaTheme="minorEastAsia" w:hAnsiTheme="minorHAnsi"/>
            <w:spacing w:val="0"/>
            <w:sz w:val="22"/>
            <w:szCs w:val="22"/>
            <w:lang w:eastAsia="en-GB"/>
          </w:rPr>
          <w:tab/>
        </w:r>
        <w:r w:rsidR="00DC4BE9" w:rsidRPr="001332F7">
          <w:rPr>
            <w:rStyle w:val="Hyperlink"/>
          </w:rPr>
          <w:t>The ACTION service</w:t>
        </w:r>
        <w:r w:rsidR="00DC4BE9">
          <w:rPr>
            <w:webHidden/>
          </w:rPr>
          <w:tab/>
        </w:r>
        <w:r w:rsidR="00DC4BE9">
          <w:rPr>
            <w:webHidden/>
          </w:rPr>
          <w:fldChar w:fldCharType="begin"/>
        </w:r>
        <w:r w:rsidR="00DC4BE9">
          <w:rPr>
            <w:webHidden/>
          </w:rPr>
          <w:instrText xml:space="preserve"> PAGEREF _Toc97127243 \h </w:instrText>
        </w:r>
        <w:r w:rsidR="00DC4BE9">
          <w:rPr>
            <w:webHidden/>
          </w:rPr>
        </w:r>
        <w:r w:rsidR="00DC4BE9">
          <w:rPr>
            <w:webHidden/>
          </w:rPr>
          <w:fldChar w:fldCharType="separate"/>
        </w:r>
        <w:r w:rsidR="00DC4BE9">
          <w:rPr>
            <w:webHidden/>
          </w:rPr>
          <w:t>158</w:t>
        </w:r>
        <w:r w:rsidR="00DC4BE9">
          <w:rPr>
            <w:webHidden/>
          </w:rPr>
          <w:fldChar w:fldCharType="end"/>
        </w:r>
      </w:hyperlink>
    </w:p>
    <w:p w14:paraId="2AD62913" w14:textId="72846FCA" w:rsidR="00DC4BE9" w:rsidRDefault="000355BB">
      <w:pPr>
        <w:pStyle w:val="TOC2"/>
        <w:rPr>
          <w:rFonts w:asciiTheme="minorHAnsi" w:eastAsiaTheme="minorEastAsia" w:hAnsiTheme="minorHAnsi"/>
          <w:spacing w:val="0"/>
          <w:sz w:val="22"/>
          <w:szCs w:val="22"/>
          <w:lang w:eastAsia="en-GB"/>
        </w:rPr>
      </w:pPr>
      <w:hyperlink w:anchor="_Toc97127244" w:history="1">
        <w:r w:rsidR="00DC4BE9" w:rsidRPr="001332F7">
          <w:rPr>
            <w:rStyle w:val="Hyperlink"/>
          </w:rPr>
          <w:t>6.9</w:t>
        </w:r>
        <w:r w:rsidR="00DC4BE9">
          <w:rPr>
            <w:rFonts w:asciiTheme="minorHAnsi" w:eastAsiaTheme="minorEastAsia" w:hAnsiTheme="minorHAnsi"/>
            <w:spacing w:val="0"/>
            <w:sz w:val="22"/>
            <w:szCs w:val="22"/>
            <w:lang w:eastAsia="en-GB"/>
          </w:rPr>
          <w:tab/>
        </w:r>
        <w:r w:rsidR="00DC4BE9" w:rsidRPr="001332F7">
          <w:rPr>
            <w:rStyle w:val="Hyperlink"/>
          </w:rPr>
          <w:t>The ACCESS service</w:t>
        </w:r>
        <w:r w:rsidR="00DC4BE9">
          <w:rPr>
            <w:webHidden/>
          </w:rPr>
          <w:tab/>
        </w:r>
        <w:r w:rsidR="00DC4BE9">
          <w:rPr>
            <w:webHidden/>
          </w:rPr>
          <w:fldChar w:fldCharType="begin"/>
        </w:r>
        <w:r w:rsidR="00DC4BE9">
          <w:rPr>
            <w:webHidden/>
          </w:rPr>
          <w:instrText xml:space="preserve"> PAGEREF _Toc97127244 \h </w:instrText>
        </w:r>
        <w:r w:rsidR="00DC4BE9">
          <w:rPr>
            <w:webHidden/>
          </w:rPr>
        </w:r>
        <w:r w:rsidR="00DC4BE9">
          <w:rPr>
            <w:webHidden/>
          </w:rPr>
          <w:fldChar w:fldCharType="separate"/>
        </w:r>
        <w:r w:rsidR="00DC4BE9">
          <w:rPr>
            <w:webHidden/>
          </w:rPr>
          <w:t>162</w:t>
        </w:r>
        <w:r w:rsidR="00DC4BE9">
          <w:rPr>
            <w:webHidden/>
          </w:rPr>
          <w:fldChar w:fldCharType="end"/>
        </w:r>
      </w:hyperlink>
    </w:p>
    <w:p w14:paraId="74F27B91" w14:textId="715CE39D" w:rsidR="00DC4BE9" w:rsidRDefault="000355BB">
      <w:pPr>
        <w:pStyle w:val="TOC3"/>
        <w:rPr>
          <w:rFonts w:asciiTheme="minorHAnsi" w:eastAsiaTheme="minorEastAsia" w:hAnsiTheme="minorHAnsi"/>
          <w:spacing w:val="0"/>
          <w:sz w:val="22"/>
          <w:szCs w:val="22"/>
          <w:lang w:eastAsia="en-GB"/>
        </w:rPr>
      </w:pPr>
      <w:hyperlink w:anchor="_Toc97127245" w:history="1">
        <w:r w:rsidR="00DC4BE9" w:rsidRPr="001332F7">
          <w:rPr>
            <w:rStyle w:val="Hyperlink"/>
          </w:rPr>
          <w:t>6.9.1</w:t>
        </w:r>
        <w:r w:rsidR="00DC4BE9">
          <w:rPr>
            <w:rFonts w:asciiTheme="minorHAnsi" w:eastAsiaTheme="minorEastAsia" w:hAnsiTheme="minorHAnsi"/>
            <w:spacing w:val="0"/>
            <w:sz w:val="22"/>
            <w:szCs w:val="22"/>
            <w:lang w:eastAsia="en-GB"/>
          </w:rPr>
          <w:tab/>
        </w:r>
        <w:r w:rsidR="00DC4BE9" w:rsidRPr="001332F7">
          <w:rPr>
            <w:rStyle w:val="Hyperlink"/>
          </w:rPr>
          <w:t>Overview – Main features</w:t>
        </w:r>
        <w:r w:rsidR="00DC4BE9">
          <w:rPr>
            <w:webHidden/>
          </w:rPr>
          <w:tab/>
        </w:r>
        <w:r w:rsidR="00DC4BE9">
          <w:rPr>
            <w:webHidden/>
          </w:rPr>
          <w:fldChar w:fldCharType="begin"/>
        </w:r>
        <w:r w:rsidR="00DC4BE9">
          <w:rPr>
            <w:webHidden/>
          </w:rPr>
          <w:instrText xml:space="preserve"> PAGEREF _Toc97127245 \h </w:instrText>
        </w:r>
        <w:r w:rsidR="00DC4BE9">
          <w:rPr>
            <w:webHidden/>
          </w:rPr>
        </w:r>
        <w:r w:rsidR="00DC4BE9">
          <w:rPr>
            <w:webHidden/>
          </w:rPr>
          <w:fldChar w:fldCharType="separate"/>
        </w:r>
        <w:r w:rsidR="00DC4BE9">
          <w:rPr>
            <w:webHidden/>
          </w:rPr>
          <w:t>162</w:t>
        </w:r>
        <w:r w:rsidR="00DC4BE9">
          <w:rPr>
            <w:webHidden/>
          </w:rPr>
          <w:fldChar w:fldCharType="end"/>
        </w:r>
      </w:hyperlink>
    </w:p>
    <w:p w14:paraId="157B5653" w14:textId="0224E12E" w:rsidR="00DC4BE9" w:rsidRDefault="000355BB">
      <w:pPr>
        <w:pStyle w:val="TOC3"/>
        <w:rPr>
          <w:rFonts w:asciiTheme="minorHAnsi" w:eastAsiaTheme="minorEastAsia" w:hAnsiTheme="minorHAnsi"/>
          <w:spacing w:val="0"/>
          <w:sz w:val="22"/>
          <w:szCs w:val="22"/>
          <w:lang w:eastAsia="en-GB"/>
        </w:rPr>
      </w:pPr>
      <w:hyperlink w:anchor="_Toc97127246" w:history="1">
        <w:r w:rsidR="00DC4BE9" w:rsidRPr="001332F7">
          <w:rPr>
            <w:rStyle w:val="Hyperlink"/>
          </w:rPr>
          <w:t>6.9.2</w:t>
        </w:r>
        <w:r w:rsidR="00DC4BE9">
          <w:rPr>
            <w:rFonts w:asciiTheme="minorHAnsi" w:eastAsiaTheme="minorEastAsia" w:hAnsiTheme="minorHAnsi"/>
            <w:spacing w:val="0"/>
            <w:sz w:val="22"/>
            <w:szCs w:val="22"/>
            <w:lang w:eastAsia="en-GB"/>
          </w:rPr>
          <w:tab/>
        </w:r>
        <w:r w:rsidR="00DC4BE9" w:rsidRPr="001332F7">
          <w:rPr>
            <w:rStyle w:val="Hyperlink"/>
          </w:rPr>
          <w:t>Service specification</w:t>
        </w:r>
        <w:r w:rsidR="00DC4BE9">
          <w:rPr>
            <w:webHidden/>
          </w:rPr>
          <w:tab/>
        </w:r>
        <w:r w:rsidR="00DC4BE9">
          <w:rPr>
            <w:webHidden/>
          </w:rPr>
          <w:fldChar w:fldCharType="begin"/>
        </w:r>
        <w:r w:rsidR="00DC4BE9">
          <w:rPr>
            <w:webHidden/>
          </w:rPr>
          <w:instrText xml:space="preserve"> PAGEREF _Toc97127246 \h </w:instrText>
        </w:r>
        <w:r w:rsidR="00DC4BE9">
          <w:rPr>
            <w:webHidden/>
          </w:rPr>
        </w:r>
        <w:r w:rsidR="00DC4BE9">
          <w:rPr>
            <w:webHidden/>
          </w:rPr>
          <w:fldChar w:fldCharType="separate"/>
        </w:r>
        <w:r w:rsidR="00DC4BE9">
          <w:rPr>
            <w:webHidden/>
          </w:rPr>
          <w:t>164</w:t>
        </w:r>
        <w:r w:rsidR="00DC4BE9">
          <w:rPr>
            <w:webHidden/>
          </w:rPr>
          <w:fldChar w:fldCharType="end"/>
        </w:r>
      </w:hyperlink>
    </w:p>
    <w:p w14:paraId="37AB7051" w14:textId="40156F5F" w:rsidR="00DC4BE9" w:rsidRDefault="000355BB">
      <w:pPr>
        <w:pStyle w:val="TOC2"/>
        <w:rPr>
          <w:rFonts w:asciiTheme="minorHAnsi" w:eastAsiaTheme="minorEastAsia" w:hAnsiTheme="minorHAnsi"/>
          <w:spacing w:val="0"/>
          <w:sz w:val="22"/>
          <w:szCs w:val="22"/>
          <w:lang w:eastAsia="en-GB"/>
        </w:rPr>
      </w:pPr>
      <w:hyperlink w:anchor="_Toc97127247" w:history="1">
        <w:r w:rsidR="00DC4BE9" w:rsidRPr="001332F7">
          <w:rPr>
            <w:rStyle w:val="Hyperlink"/>
          </w:rPr>
          <w:t>6.10</w:t>
        </w:r>
        <w:r w:rsidR="00DC4BE9">
          <w:rPr>
            <w:rFonts w:asciiTheme="minorHAnsi" w:eastAsiaTheme="minorEastAsia" w:hAnsiTheme="minorHAnsi"/>
            <w:spacing w:val="0"/>
            <w:sz w:val="22"/>
            <w:szCs w:val="22"/>
            <w:lang w:eastAsia="en-GB"/>
          </w:rPr>
          <w:tab/>
        </w:r>
        <w:r w:rsidR="00DC4BE9" w:rsidRPr="001332F7">
          <w:rPr>
            <w:rStyle w:val="Hyperlink"/>
          </w:rPr>
          <w:t>The DataNotification service</w:t>
        </w:r>
        <w:r w:rsidR="00DC4BE9">
          <w:rPr>
            <w:webHidden/>
          </w:rPr>
          <w:tab/>
        </w:r>
        <w:r w:rsidR="00DC4BE9">
          <w:rPr>
            <w:webHidden/>
          </w:rPr>
          <w:fldChar w:fldCharType="begin"/>
        </w:r>
        <w:r w:rsidR="00DC4BE9">
          <w:rPr>
            <w:webHidden/>
          </w:rPr>
          <w:instrText xml:space="preserve"> PAGEREF _Toc97127247 \h </w:instrText>
        </w:r>
        <w:r w:rsidR="00DC4BE9">
          <w:rPr>
            <w:webHidden/>
          </w:rPr>
        </w:r>
        <w:r w:rsidR="00DC4BE9">
          <w:rPr>
            <w:webHidden/>
          </w:rPr>
          <w:fldChar w:fldCharType="separate"/>
        </w:r>
        <w:r w:rsidR="00DC4BE9">
          <w:rPr>
            <w:webHidden/>
          </w:rPr>
          <w:t>169</w:t>
        </w:r>
        <w:r w:rsidR="00DC4BE9">
          <w:rPr>
            <w:webHidden/>
          </w:rPr>
          <w:fldChar w:fldCharType="end"/>
        </w:r>
      </w:hyperlink>
    </w:p>
    <w:p w14:paraId="470095D0" w14:textId="57B3AB1B" w:rsidR="00DC4BE9" w:rsidRDefault="000355BB">
      <w:pPr>
        <w:pStyle w:val="TOC2"/>
        <w:rPr>
          <w:rFonts w:asciiTheme="minorHAnsi" w:eastAsiaTheme="minorEastAsia" w:hAnsiTheme="minorHAnsi"/>
          <w:spacing w:val="0"/>
          <w:sz w:val="22"/>
          <w:szCs w:val="22"/>
          <w:lang w:eastAsia="en-GB"/>
        </w:rPr>
      </w:pPr>
      <w:hyperlink w:anchor="_Toc97127248" w:history="1">
        <w:r w:rsidR="00DC4BE9" w:rsidRPr="001332F7">
          <w:rPr>
            <w:rStyle w:val="Hyperlink"/>
          </w:rPr>
          <w:t>6.11</w:t>
        </w:r>
        <w:r w:rsidR="00DC4BE9">
          <w:rPr>
            <w:rFonts w:asciiTheme="minorHAnsi" w:eastAsiaTheme="minorEastAsia" w:hAnsiTheme="minorHAnsi"/>
            <w:spacing w:val="0"/>
            <w:sz w:val="22"/>
            <w:szCs w:val="22"/>
            <w:lang w:eastAsia="en-GB"/>
          </w:rPr>
          <w:tab/>
        </w:r>
        <w:r w:rsidR="00DC4BE9" w:rsidRPr="001332F7">
          <w:rPr>
            <w:rStyle w:val="Hyperlink"/>
          </w:rPr>
          <w:t>The EventNotification service</w:t>
        </w:r>
        <w:r w:rsidR="00DC4BE9">
          <w:rPr>
            <w:webHidden/>
          </w:rPr>
          <w:tab/>
        </w:r>
        <w:r w:rsidR="00DC4BE9">
          <w:rPr>
            <w:webHidden/>
          </w:rPr>
          <w:fldChar w:fldCharType="begin"/>
        </w:r>
        <w:r w:rsidR="00DC4BE9">
          <w:rPr>
            <w:webHidden/>
          </w:rPr>
          <w:instrText xml:space="preserve"> PAGEREF _Toc97127248 \h </w:instrText>
        </w:r>
        <w:r w:rsidR="00DC4BE9">
          <w:rPr>
            <w:webHidden/>
          </w:rPr>
        </w:r>
        <w:r w:rsidR="00DC4BE9">
          <w:rPr>
            <w:webHidden/>
          </w:rPr>
          <w:fldChar w:fldCharType="separate"/>
        </w:r>
        <w:r w:rsidR="00DC4BE9">
          <w:rPr>
            <w:webHidden/>
          </w:rPr>
          <w:t>170</w:t>
        </w:r>
        <w:r w:rsidR="00DC4BE9">
          <w:rPr>
            <w:webHidden/>
          </w:rPr>
          <w:fldChar w:fldCharType="end"/>
        </w:r>
      </w:hyperlink>
    </w:p>
    <w:p w14:paraId="7C8023DA" w14:textId="5BFC4A2B" w:rsidR="00DC4BE9" w:rsidRDefault="000355BB">
      <w:pPr>
        <w:pStyle w:val="TOC2"/>
        <w:rPr>
          <w:rFonts w:asciiTheme="minorHAnsi" w:eastAsiaTheme="minorEastAsia" w:hAnsiTheme="minorHAnsi"/>
          <w:spacing w:val="0"/>
          <w:sz w:val="22"/>
          <w:szCs w:val="22"/>
          <w:lang w:eastAsia="en-GB"/>
        </w:rPr>
      </w:pPr>
      <w:hyperlink w:anchor="_Toc97127249" w:history="1">
        <w:r w:rsidR="00DC4BE9" w:rsidRPr="001332F7">
          <w:rPr>
            <w:rStyle w:val="Hyperlink"/>
          </w:rPr>
          <w:t>6.12</w:t>
        </w:r>
        <w:r w:rsidR="00DC4BE9">
          <w:rPr>
            <w:rFonts w:asciiTheme="minorHAnsi" w:eastAsiaTheme="minorEastAsia" w:hAnsiTheme="minorHAnsi"/>
            <w:spacing w:val="0"/>
            <w:sz w:val="22"/>
            <w:szCs w:val="22"/>
            <w:lang w:eastAsia="en-GB"/>
          </w:rPr>
          <w:tab/>
        </w:r>
        <w:r w:rsidR="00DC4BE9" w:rsidRPr="001332F7">
          <w:rPr>
            <w:rStyle w:val="Hyperlink"/>
          </w:rPr>
          <w:t>The TriggerEventNotificationSending service</w:t>
        </w:r>
        <w:r w:rsidR="00DC4BE9">
          <w:rPr>
            <w:webHidden/>
          </w:rPr>
          <w:tab/>
        </w:r>
        <w:r w:rsidR="00DC4BE9">
          <w:rPr>
            <w:webHidden/>
          </w:rPr>
          <w:fldChar w:fldCharType="begin"/>
        </w:r>
        <w:r w:rsidR="00DC4BE9">
          <w:rPr>
            <w:webHidden/>
          </w:rPr>
          <w:instrText xml:space="preserve"> PAGEREF _Toc97127249 \h </w:instrText>
        </w:r>
        <w:r w:rsidR="00DC4BE9">
          <w:rPr>
            <w:webHidden/>
          </w:rPr>
        </w:r>
        <w:r w:rsidR="00DC4BE9">
          <w:rPr>
            <w:webHidden/>
          </w:rPr>
          <w:fldChar w:fldCharType="separate"/>
        </w:r>
        <w:r w:rsidR="00DC4BE9">
          <w:rPr>
            <w:webHidden/>
          </w:rPr>
          <w:t>172</w:t>
        </w:r>
        <w:r w:rsidR="00DC4BE9">
          <w:rPr>
            <w:webHidden/>
          </w:rPr>
          <w:fldChar w:fldCharType="end"/>
        </w:r>
      </w:hyperlink>
    </w:p>
    <w:p w14:paraId="5AEC537C" w14:textId="5BA11AD2" w:rsidR="00DC4BE9" w:rsidRDefault="000355BB">
      <w:pPr>
        <w:pStyle w:val="TOC2"/>
        <w:rPr>
          <w:rFonts w:asciiTheme="minorHAnsi" w:eastAsiaTheme="minorEastAsia" w:hAnsiTheme="minorHAnsi"/>
          <w:spacing w:val="0"/>
          <w:sz w:val="22"/>
          <w:szCs w:val="22"/>
          <w:lang w:eastAsia="en-GB"/>
        </w:rPr>
      </w:pPr>
      <w:hyperlink w:anchor="_Toc97127250" w:history="1">
        <w:r w:rsidR="00DC4BE9" w:rsidRPr="001332F7">
          <w:rPr>
            <w:rStyle w:val="Hyperlink"/>
          </w:rPr>
          <w:t>6.13</w:t>
        </w:r>
        <w:r w:rsidR="00DC4BE9">
          <w:rPr>
            <w:rFonts w:asciiTheme="minorHAnsi" w:eastAsiaTheme="minorEastAsia" w:hAnsiTheme="minorHAnsi"/>
            <w:spacing w:val="0"/>
            <w:sz w:val="22"/>
            <w:szCs w:val="22"/>
            <w:lang w:eastAsia="en-GB"/>
          </w:rPr>
          <w:tab/>
        </w:r>
        <w:r w:rsidR="00DC4BE9" w:rsidRPr="001332F7">
          <w:rPr>
            <w:rStyle w:val="Hyperlink"/>
          </w:rPr>
          <w:t>Variable access specification</w:t>
        </w:r>
        <w:r w:rsidR="00DC4BE9">
          <w:rPr>
            <w:webHidden/>
          </w:rPr>
          <w:tab/>
        </w:r>
        <w:r w:rsidR="00DC4BE9">
          <w:rPr>
            <w:webHidden/>
          </w:rPr>
          <w:fldChar w:fldCharType="begin"/>
        </w:r>
        <w:r w:rsidR="00DC4BE9">
          <w:rPr>
            <w:webHidden/>
          </w:rPr>
          <w:instrText xml:space="preserve"> PAGEREF _Toc97127250 \h </w:instrText>
        </w:r>
        <w:r w:rsidR="00DC4BE9">
          <w:rPr>
            <w:webHidden/>
          </w:rPr>
        </w:r>
        <w:r w:rsidR="00DC4BE9">
          <w:rPr>
            <w:webHidden/>
          </w:rPr>
          <w:fldChar w:fldCharType="separate"/>
        </w:r>
        <w:r w:rsidR="00DC4BE9">
          <w:rPr>
            <w:webHidden/>
          </w:rPr>
          <w:t>172</w:t>
        </w:r>
        <w:r w:rsidR="00DC4BE9">
          <w:rPr>
            <w:webHidden/>
          </w:rPr>
          <w:fldChar w:fldCharType="end"/>
        </w:r>
      </w:hyperlink>
    </w:p>
    <w:p w14:paraId="374BAE77" w14:textId="41290A99" w:rsidR="00DC4BE9" w:rsidRDefault="000355BB">
      <w:pPr>
        <w:pStyle w:val="TOC2"/>
        <w:rPr>
          <w:rFonts w:asciiTheme="minorHAnsi" w:eastAsiaTheme="minorEastAsia" w:hAnsiTheme="minorHAnsi"/>
          <w:spacing w:val="0"/>
          <w:sz w:val="22"/>
          <w:szCs w:val="22"/>
          <w:lang w:eastAsia="en-GB"/>
        </w:rPr>
      </w:pPr>
      <w:hyperlink w:anchor="_Toc97127251" w:history="1">
        <w:r w:rsidR="00DC4BE9" w:rsidRPr="001332F7">
          <w:rPr>
            <w:rStyle w:val="Hyperlink"/>
          </w:rPr>
          <w:t>6.14</w:t>
        </w:r>
        <w:r w:rsidR="00DC4BE9">
          <w:rPr>
            <w:rFonts w:asciiTheme="minorHAnsi" w:eastAsiaTheme="minorEastAsia" w:hAnsiTheme="minorHAnsi"/>
            <w:spacing w:val="0"/>
            <w:sz w:val="22"/>
            <w:szCs w:val="22"/>
            <w:lang w:eastAsia="en-GB"/>
          </w:rPr>
          <w:tab/>
        </w:r>
        <w:r w:rsidR="00DC4BE9" w:rsidRPr="001332F7">
          <w:rPr>
            <w:rStyle w:val="Hyperlink"/>
          </w:rPr>
          <w:t>The Read service</w:t>
        </w:r>
        <w:r w:rsidR="00DC4BE9">
          <w:rPr>
            <w:webHidden/>
          </w:rPr>
          <w:tab/>
        </w:r>
        <w:r w:rsidR="00DC4BE9">
          <w:rPr>
            <w:webHidden/>
          </w:rPr>
          <w:fldChar w:fldCharType="begin"/>
        </w:r>
        <w:r w:rsidR="00DC4BE9">
          <w:rPr>
            <w:webHidden/>
          </w:rPr>
          <w:instrText xml:space="preserve"> PAGEREF _Toc97127251 \h </w:instrText>
        </w:r>
        <w:r w:rsidR="00DC4BE9">
          <w:rPr>
            <w:webHidden/>
          </w:rPr>
        </w:r>
        <w:r w:rsidR="00DC4BE9">
          <w:rPr>
            <w:webHidden/>
          </w:rPr>
          <w:fldChar w:fldCharType="separate"/>
        </w:r>
        <w:r w:rsidR="00DC4BE9">
          <w:rPr>
            <w:webHidden/>
          </w:rPr>
          <w:t>173</w:t>
        </w:r>
        <w:r w:rsidR="00DC4BE9">
          <w:rPr>
            <w:webHidden/>
          </w:rPr>
          <w:fldChar w:fldCharType="end"/>
        </w:r>
      </w:hyperlink>
    </w:p>
    <w:p w14:paraId="6D70CCB7" w14:textId="6C52CB65" w:rsidR="00DC4BE9" w:rsidRDefault="000355BB">
      <w:pPr>
        <w:pStyle w:val="TOC2"/>
        <w:rPr>
          <w:rFonts w:asciiTheme="minorHAnsi" w:eastAsiaTheme="minorEastAsia" w:hAnsiTheme="minorHAnsi"/>
          <w:spacing w:val="0"/>
          <w:sz w:val="22"/>
          <w:szCs w:val="22"/>
          <w:lang w:eastAsia="en-GB"/>
        </w:rPr>
      </w:pPr>
      <w:hyperlink w:anchor="_Toc97127252" w:history="1">
        <w:r w:rsidR="00DC4BE9" w:rsidRPr="001332F7">
          <w:rPr>
            <w:rStyle w:val="Hyperlink"/>
          </w:rPr>
          <w:t>6.15</w:t>
        </w:r>
        <w:r w:rsidR="00DC4BE9">
          <w:rPr>
            <w:rFonts w:asciiTheme="minorHAnsi" w:eastAsiaTheme="minorEastAsia" w:hAnsiTheme="minorHAnsi"/>
            <w:spacing w:val="0"/>
            <w:sz w:val="22"/>
            <w:szCs w:val="22"/>
            <w:lang w:eastAsia="en-GB"/>
          </w:rPr>
          <w:tab/>
        </w:r>
        <w:r w:rsidR="00DC4BE9" w:rsidRPr="001332F7">
          <w:rPr>
            <w:rStyle w:val="Hyperlink"/>
          </w:rPr>
          <w:t>The Write service</w:t>
        </w:r>
        <w:r w:rsidR="00DC4BE9">
          <w:rPr>
            <w:webHidden/>
          </w:rPr>
          <w:tab/>
        </w:r>
        <w:r w:rsidR="00DC4BE9">
          <w:rPr>
            <w:webHidden/>
          </w:rPr>
          <w:fldChar w:fldCharType="begin"/>
        </w:r>
        <w:r w:rsidR="00DC4BE9">
          <w:rPr>
            <w:webHidden/>
          </w:rPr>
          <w:instrText xml:space="preserve"> PAGEREF _Toc97127252 \h </w:instrText>
        </w:r>
        <w:r w:rsidR="00DC4BE9">
          <w:rPr>
            <w:webHidden/>
          </w:rPr>
        </w:r>
        <w:r w:rsidR="00DC4BE9">
          <w:rPr>
            <w:webHidden/>
          </w:rPr>
          <w:fldChar w:fldCharType="separate"/>
        </w:r>
        <w:r w:rsidR="00DC4BE9">
          <w:rPr>
            <w:webHidden/>
          </w:rPr>
          <w:t>178</w:t>
        </w:r>
        <w:r w:rsidR="00DC4BE9">
          <w:rPr>
            <w:webHidden/>
          </w:rPr>
          <w:fldChar w:fldCharType="end"/>
        </w:r>
      </w:hyperlink>
    </w:p>
    <w:p w14:paraId="1B6A7F3F" w14:textId="2D0044FB" w:rsidR="00DC4BE9" w:rsidRDefault="000355BB">
      <w:pPr>
        <w:pStyle w:val="TOC2"/>
        <w:rPr>
          <w:rFonts w:asciiTheme="minorHAnsi" w:eastAsiaTheme="minorEastAsia" w:hAnsiTheme="minorHAnsi"/>
          <w:spacing w:val="0"/>
          <w:sz w:val="22"/>
          <w:szCs w:val="22"/>
          <w:lang w:eastAsia="en-GB"/>
        </w:rPr>
      </w:pPr>
      <w:hyperlink w:anchor="_Toc97127253" w:history="1">
        <w:r w:rsidR="00DC4BE9" w:rsidRPr="001332F7">
          <w:rPr>
            <w:rStyle w:val="Hyperlink"/>
          </w:rPr>
          <w:t>6.16</w:t>
        </w:r>
        <w:r w:rsidR="00DC4BE9">
          <w:rPr>
            <w:rFonts w:asciiTheme="minorHAnsi" w:eastAsiaTheme="minorEastAsia" w:hAnsiTheme="minorHAnsi"/>
            <w:spacing w:val="0"/>
            <w:sz w:val="22"/>
            <w:szCs w:val="22"/>
            <w:lang w:eastAsia="en-GB"/>
          </w:rPr>
          <w:tab/>
        </w:r>
        <w:r w:rsidR="00DC4BE9" w:rsidRPr="001332F7">
          <w:rPr>
            <w:rStyle w:val="Hyperlink"/>
          </w:rPr>
          <w:t>The UnconfirmedWrite service</w:t>
        </w:r>
        <w:r w:rsidR="00DC4BE9">
          <w:rPr>
            <w:webHidden/>
          </w:rPr>
          <w:tab/>
        </w:r>
        <w:r w:rsidR="00DC4BE9">
          <w:rPr>
            <w:webHidden/>
          </w:rPr>
          <w:fldChar w:fldCharType="begin"/>
        </w:r>
        <w:r w:rsidR="00DC4BE9">
          <w:rPr>
            <w:webHidden/>
          </w:rPr>
          <w:instrText xml:space="preserve"> PAGEREF _Toc97127253 \h </w:instrText>
        </w:r>
        <w:r w:rsidR="00DC4BE9">
          <w:rPr>
            <w:webHidden/>
          </w:rPr>
        </w:r>
        <w:r w:rsidR="00DC4BE9">
          <w:rPr>
            <w:webHidden/>
          </w:rPr>
          <w:fldChar w:fldCharType="separate"/>
        </w:r>
        <w:r w:rsidR="00DC4BE9">
          <w:rPr>
            <w:webHidden/>
          </w:rPr>
          <w:t>181</w:t>
        </w:r>
        <w:r w:rsidR="00DC4BE9">
          <w:rPr>
            <w:webHidden/>
          </w:rPr>
          <w:fldChar w:fldCharType="end"/>
        </w:r>
      </w:hyperlink>
    </w:p>
    <w:p w14:paraId="5FA0439D" w14:textId="05051594" w:rsidR="00DC4BE9" w:rsidRDefault="000355BB">
      <w:pPr>
        <w:pStyle w:val="TOC2"/>
        <w:rPr>
          <w:rFonts w:asciiTheme="minorHAnsi" w:eastAsiaTheme="minorEastAsia" w:hAnsiTheme="minorHAnsi"/>
          <w:spacing w:val="0"/>
          <w:sz w:val="22"/>
          <w:szCs w:val="22"/>
          <w:lang w:eastAsia="en-GB"/>
        </w:rPr>
      </w:pPr>
      <w:hyperlink w:anchor="_Toc97127254" w:history="1">
        <w:r w:rsidR="00DC4BE9" w:rsidRPr="001332F7">
          <w:rPr>
            <w:rStyle w:val="Hyperlink"/>
          </w:rPr>
          <w:t>6.17</w:t>
        </w:r>
        <w:r w:rsidR="00DC4BE9">
          <w:rPr>
            <w:rFonts w:asciiTheme="minorHAnsi" w:eastAsiaTheme="minorEastAsia" w:hAnsiTheme="minorHAnsi"/>
            <w:spacing w:val="0"/>
            <w:sz w:val="22"/>
            <w:szCs w:val="22"/>
            <w:lang w:eastAsia="en-GB"/>
          </w:rPr>
          <w:tab/>
        </w:r>
        <w:r w:rsidR="00DC4BE9" w:rsidRPr="001332F7">
          <w:rPr>
            <w:rStyle w:val="Hyperlink"/>
          </w:rPr>
          <w:t>The InformationReport service</w:t>
        </w:r>
        <w:r w:rsidR="00DC4BE9">
          <w:rPr>
            <w:webHidden/>
          </w:rPr>
          <w:tab/>
        </w:r>
        <w:r w:rsidR="00DC4BE9">
          <w:rPr>
            <w:webHidden/>
          </w:rPr>
          <w:fldChar w:fldCharType="begin"/>
        </w:r>
        <w:r w:rsidR="00DC4BE9">
          <w:rPr>
            <w:webHidden/>
          </w:rPr>
          <w:instrText xml:space="preserve"> PAGEREF _Toc97127254 \h </w:instrText>
        </w:r>
        <w:r w:rsidR="00DC4BE9">
          <w:rPr>
            <w:webHidden/>
          </w:rPr>
        </w:r>
        <w:r w:rsidR="00DC4BE9">
          <w:rPr>
            <w:webHidden/>
          </w:rPr>
          <w:fldChar w:fldCharType="separate"/>
        </w:r>
        <w:r w:rsidR="00DC4BE9">
          <w:rPr>
            <w:webHidden/>
          </w:rPr>
          <w:t>184</w:t>
        </w:r>
        <w:r w:rsidR="00DC4BE9">
          <w:rPr>
            <w:webHidden/>
          </w:rPr>
          <w:fldChar w:fldCharType="end"/>
        </w:r>
      </w:hyperlink>
    </w:p>
    <w:p w14:paraId="224ED2ED" w14:textId="105EA4C5" w:rsidR="00DC4BE9" w:rsidRDefault="000355BB">
      <w:pPr>
        <w:pStyle w:val="TOC2"/>
        <w:rPr>
          <w:rFonts w:asciiTheme="minorHAnsi" w:eastAsiaTheme="minorEastAsia" w:hAnsiTheme="minorHAnsi"/>
          <w:spacing w:val="0"/>
          <w:sz w:val="22"/>
          <w:szCs w:val="22"/>
          <w:lang w:eastAsia="en-GB"/>
        </w:rPr>
      </w:pPr>
      <w:hyperlink w:anchor="_Toc97127255" w:history="1">
        <w:r w:rsidR="00DC4BE9" w:rsidRPr="001332F7">
          <w:rPr>
            <w:rStyle w:val="Hyperlink"/>
          </w:rPr>
          <w:t>6.18</w:t>
        </w:r>
        <w:r w:rsidR="00DC4BE9">
          <w:rPr>
            <w:rFonts w:asciiTheme="minorHAnsi" w:eastAsiaTheme="minorEastAsia" w:hAnsiTheme="minorHAnsi"/>
            <w:spacing w:val="0"/>
            <w:sz w:val="22"/>
            <w:szCs w:val="22"/>
            <w:lang w:eastAsia="en-GB"/>
          </w:rPr>
          <w:tab/>
        </w:r>
        <w:r w:rsidR="00DC4BE9" w:rsidRPr="001332F7">
          <w:rPr>
            <w:rStyle w:val="Hyperlink"/>
          </w:rPr>
          <w:t>Client side layer management services: the SetMapperTable.request</w:t>
        </w:r>
        <w:r w:rsidR="00DC4BE9">
          <w:rPr>
            <w:webHidden/>
          </w:rPr>
          <w:tab/>
        </w:r>
        <w:r w:rsidR="00DC4BE9">
          <w:rPr>
            <w:webHidden/>
          </w:rPr>
          <w:fldChar w:fldCharType="begin"/>
        </w:r>
        <w:r w:rsidR="00DC4BE9">
          <w:rPr>
            <w:webHidden/>
          </w:rPr>
          <w:instrText xml:space="preserve"> PAGEREF _Toc97127255 \h </w:instrText>
        </w:r>
        <w:r w:rsidR="00DC4BE9">
          <w:rPr>
            <w:webHidden/>
          </w:rPr>
        </w:r>
        <w:r w:rsidR="00DC4BE9">
          <w:rPr>
            <w:webHidden/>
          </w:rPr>
          <w:fldChar w:fldCharType="separate"/>
        </w:r>
        <w:r w:rsidR="00DC4BE9">
          <w:rPr>
            <w:webHidden/>
          </w:rPr>
          <w:t>185</w:t>
        </w:r>
        <w:r w:rsidR="00DC4BE9">
          <w:rPr>
            <w:webHidden/>
          </w:rPr>
          <w:fldChar w:fldCharType="end"/>
        </w:r>
      </w:hyperlink>
    </w:p>
    <w:p w14:paraId="44FE8F5C" w14:textId="03DF8C9B" w:rsidR="00DC4BE9" w:rsidRDefault="000355BB">
      <w:pPr>
        <w:pStyle w:val="TOC2"/>
        <w:rPr>
          <w:rFonts w:asciiTheme="minorHAnsi" w:eastAsiaTheme="minorEastAsia" w:hAnsiTheme="minorHAnsi"/>
          <w:spacing w:val="0"/>
          <w:sz w:val="22"/>
          <w:szCs w:val="22"/>
          <w:lang w:eastAsia="en-GB"/>
        </w:rPr>
      </w:pPr>
      <w:hyperlink w:anchor="_Toc97127256" w:history="1">
        <w:r w:rsidR="00DC4BE9" w:rsidRPr="001332F7">
          <w:rPr>
            <w:rStyle w:val="Hyperlink"/>
          </w:rPr>
          <w:t>6.19</w:t>
        </w:r>
        <w:r w:rsidR="00DC4BE9">
          <w:rPr>
            <w:rFonts w:asciiTheme="minorHAnsi" w:eastAsiaTheme="minorEastAsia" w:hAnsiTheme="minorHAnsi"/>
            <w:spacing w:val="0"/>
            <w:sz w:val="22"/>
            <w:szCs w:val="22"/>
            <w:lang w:eastAsia="en-GB"/>
          </w:rPr>
          <w:tab/>
        </w:r>
        <w:r w:rsidR="00DC4BE9" w:rsidRPr="001332F7">
          <w:rPr>
            <w:rStyle w:val="Hyperlink"/>
          </w:rPr>
          <w:t>Summary of services and LN/SN data transfer service mapping</w:t>
        </w:r>
        <w:r w:rsidR="00DC4BE9">
          <w:rPr>
            <w:webHidden/>
          </w:rPr>
          <w:tab/>
        </w:r>
        <w:r w:rsidR="00DC4BE9">
          <w:rPr>
            <w:webHidden/>
          </w:rPr>
          <w:fldChar w:fldCharType="begin"/>
        </w:r>
        <w:r w:rsidR="00DC4BE9">
          <w:rPr>
            <w:webHidden/>
          </w:rPr>
          <w:instrText xml:space="preserve"> PAGEREF _Toc97127256 \h </w:instrText>
        </w:r>
        <w:r w:rsidR="00DC4BE9">
          <w:rPr>
            <w:webHidden/>
          </w:rPr>
        </w:r>
        <w:r w:rsidR="00DC4BE9">
          <w:rPr>
            <w:webHidden/>
          </w:rPr>
          <w:fldChar w:fldCharType="separate"/>
        </w:r>
        <w:r w:rsidR="00DC4BE9">
          <w:rPr>
            <w:webHidden/>
          </w:rPr>
          <w:t>185</w:t>
        </w:r>
        <w:r w:rsidR="00DC4BE9">
          <w:rPr>
            <w:webHidden/>
          </w:rPr>
          <w:fldChar w:fldCharType="end"/>
        </w:r>
      </w:hyperlink>
    </w:p>
    <w:p w14:paraId="74CE9E46" w14:textId="24DB918F" w:rsidR="00DC4BE9" w:rsidRDefault="000355BB">
      <w:pPr>
        <w:pStyle w:val="TOC1"/>
        <w:rPr>
          <w:rFonts w:asciiTheme="minorHAnsi" w:eastAsiaTheme="minorEastAsia" w:hAnsiTheme="minorHAnsi"/>
          <w:spacing w:val="0"/>
          <w:sz w:val="22"/>
          <w:szCs w:val="22"/>
          <w:lang w:eastAsia="en-GB"/>
        </w:rPr>
      </w:pPr>
      <w:hyperlink w:anchor="_Toc97127257" w:history="1">
        <w:r w:rsidR="00DC4BE9" w:rsidRPr="001332F7">
          <w:rPr>
            <w:rStyle w:val="Hyperlink"/>
          </w:rPr>
          <w:t>7</w:t>
        </w:r>
        <w:r w:rsidR="00DC4BE9">
          <w:rPr>
            <w:rFonts w:asciiTheme="minorHAnsi" w:eastAsiaTheme="minorEastAsia" w:hAnsiTheme="minorHAnsi"/>
            <w:spacing w:val="0"/>
            <w:sz w:val="22"/>
            <w:szCs w:val="22"/>
            <w:lang w:eastAsia="en-GB"/>
          </w:rPr>
          <w:tab/>
        </w:r>
        <w:r w:rsidR="00DC4BE9" w:rsidRPr="001332F7">
          <w:rPr>
            <w:rStyle w:val="Hyperlink"/>
          </w:rPr>
          <w:t>DLMS®/COSEM application layer protocol specification</w:t>
        </w:r>
        <w:r w:rsidR="00DC4BE9">
          <w:rPr>
            <w:webHidden/>
          </w:rPr>
          <w:tab/>
        </w:r>
        <w:r w:rsidR="00DC4BE9">
          <w:rPr>
            <w:webHidden/>
          </w:rPr>
          <w:fldChar w:fldCharType="begin"/>
        </w:r>
        <w:r w:rsidR="00DC4BE9">
          <w:rPr>
            <w:webHidden/>
          </w:rPr>
          <w:instrText xml:space="preserve"> PAGEREF _Toc97127257 \h </w:instrText>
        </w:r>
        <w:r w:rsidR="00DC4BE9">
          <w:rPr>
            <w:webHidden/>
          </w:rPr>
        </w:r>
        <w:r w:rsidR="00DC4BE9">
          <w:rPr>
            <w:webHidden/>
          </w:rPr>
          <w:fldChar w:fldCharType="separate"/>
        </w:r>
        <w:r w:rsidR="00DC4BE9">
          <w:rPr>
            <w:webHidden/>
          </w:rPr>
          <w:t>187</w:t>
        </w:r>
        <w:r w:rsidR="00DC4BE9">
          <w:rPr>
            <w:webHidden/>
          </w:rPr>
          <w:fldChar w:fldCharType="end"/>
        </w:r>
      </w:hyperlink>
    </w:p>
    <w:p w14:paraId="359AEC2D" w14:textId="1CC8FE35" w:rsidR="00DC4BE9" w:rsidRDefault="000355BB">
      <w:pPr>
        <w:pStyle w:val="TOC2"/>
        <w:rPr>
          <w:rFonts w:asciiTheme="minorHAnsi" w:eastAsiaTheme="minorEastAsia" w:hAnsiTheme="minorHAnsi"/>
          <w:spacing w:val="0"/>
          <w:sz w:val="22"/>
          <w:szCs w:val="22"/>
          <w:lang w:eastAsia="en-GB"/>
        </w:rPr>
      </w:pPr>
      <w:hyperlink w:anchor="_Toc97127258" w:history="1">
        <w:r w:rsidR="00DC4BE9" w:rsidRPr="001332F7">
          <w:rPr>
            <w:rStyle w:val="Hyperlink"/>
          </w:rPr>
          <w:t>7.1</w:t>
        </w:r>
        <w:r w:rsidR="00DC4BE9">
          <w:rPr>
            <w:rFonts w:asciiTheme="minorHAnsi" w:eastAsiaTheme="minorEastAsia" w:hAnsiTheme="minorHAnsi"/>
            <w:spacing w:val="0"/>
            <w:sz w:val="22"/>
            <w:szCs w:val="22"/>
            <w:lang w:eastAsia="en-GB"/>
          </w:rPr>
          <w:tab/>
        </w:r>
        <w:r w:rsidR="00DC4BE9" w:rsidRPr="001332F7">
          <w:rPr>
            <w:rStyle w:val="Hyperlink"/>
          </w:rPr>
          <w:t>The control function</w:t>
        </w:r>
        <w:r w:rsidR="00DC4BE9">
          <w:rPr>
            <w:webHidden/>
          </w:rPr>
          <w:tab/>
        </w:r>
        <w:r w:rsidR="00DC4BE9">
          <w:rPr>
            <w:webHidden/>
          </w:rPr>
          <w:fldChar w:fldCharType="begin"/>
        </w:r>
        <w:r w:rsidR="00DC4BE9">
          <w:rPr>
            <w:webHidden/>
          </w:rPr>
          <w:instrText xml:space="preserve"> PAGEREF _Toc97127258 \h </w:instrText>
        </w:r>
        <w:r w:rsidR="00DC4BE9">
          <w:rPr>
            <w:webHidden/>
          </w:rPr>
        </w:r>
        <w:r w:rsidR="00DC4BE9">
          <w:rPr>
            <w:webHidden/>
          </w:rPr>
          <w:fldChar w:fldCharType="separate"/>
        </w:r>
        <w:r w:rsidR="00DC4BE9">
          <w:rPr>
            <w:webHidden/>
          </w:rPr>
          <w:t>187</w:t>
        </w:r>
        <w:r w:rsidR="00DC4BE9">
          <w:rPr>
            <w:webHidden/>
          </w:rPr>
          <w:fldChar w:fldCharType="end"/>
        </w:r>
      </w:hyperlink>
    </w:p>
    <w:p w14:paraId="136340DC" w14:textId="4D71BDEE" w:rsidR="00DC4BE9" w:rsidRDefault="000355BB">
      <w:pPr>
        <w:pStyle w:val="TOC3"/>
        <w:rPr>
          <w:rFonts w:asciiTheme="minorHAnsi" w:eastAsiaTheme="minorEastAsia" w:hAnsiTheme="minorHAnsi"/>
          <w:spacing w:val="0"/>
          <w:sz w:val="22"/>
          <w:szCs w:val="22"/>
          <w:lang w:eastAsia="en-GB"/>
        </w:rPr>
      </w:pPr>
      <w:hyperlink w:anchor="_Toc97127259" w:history="1">
        <w:r w:rsidR="00DC4BE9" w:rsidRPr="001332F7">
          <w:rPr>
            <w:rStyle w:val="Hyperlink"/>
          </w:rPr>
          <w:t>7.1.1</w:t>
        </w:r>
        <w:r w:rsidR="00DC4BE9">
          <w:rPr>
            <w:rFonts w:asciiTheme="minorHAnsi" w:eastAsiaTheme="minorEastAsia" w:hAnsiTheme="minorHAnsi"/>
            <w:spacing w:val="0"/>
            <w:sz w:val="22"/>
            <w:szCs w:val="22"/>
            <w:lang w:eastAsia="en-GB"/>
          </w:rPr>
          <w:tab/>
        </w:r>
        <w:r w:rsidR="00DC4BE9" w:rsidRPr="001332F7">
          <w:rPr>
            <w:rStyle w:val="Hyperlink"/>
          </w:rPr>
          <w:t>State definitions of the client side control function</w:t>
        </w:r>
        <w:r w:rsidR="00DC4BE9">
          <w:rPr>
            <w:webHidden/>
          </w:rPr>
          <w:tab/>
        </w:r>
        <w:r w:rsidR="00DC4BE9">
          <w:rPr>
            <w:webHidden/>
          </w:rPr>
          <w:fldChar w:fldCharType="begin"/>
        </w:r>
        <w:r w:rsidR="00DC4BE9">
          <w:rPr>
            <w:webHidden/>
          </w:rPr>
          <w:instrText xml:space="preserve"> PAGEREF _Toc97127259 \h </w:instrText>
        </w:r>
        <w:r w:rsidR="00DC4BE9">
          <w:rPr>
            <w:webHidden/>
          </w:rPr>
        </w:r>
        <w:r w:rsidR="00DC4BE9">
          <w:rPr>
            <w:webHidden/>
          </w:rPr>
          <w:fldChar w:fldCharType="separate"/>
        </w:r>
        <w:r w:rsidR="00DC4BE9">
          <w:rPr>
            <w:webHidden/>
          </w:rPr>
          <w:t>187</w:t>
        </w:r>
        <w:r w:rsidR="00DC4BE9">
          <w:rPr>
            <w:webHidden/>
          </w:rPr>
          <w:fldChar w:fldCharType="end"/>
        </w:r>
      </w:hyperlink>
    </w:p>
    <w:p w14:paraId="61BBE879" w14:textId="5F56D0EB" w:rsidR="00DC4BE9" w:rsidRDefault="000355BB">
      <w:pPr>
        <w:pStyle w:val="TOC3"/>
        <w:rPr>
          <w:rFonts w:asciiTheme="minorHAnsi" w:eastAsiaTheme="minorEastAsia" w:hAnsiTheme="minorHAnsi"/>
          <w:spacing w:val="0"/>
          <w:sz w:val="22"/>
          <w:szCs w:val="22"/>
          <w:lang w:eastAsia="en-GB"/>
        </w:rPr>
      </w:pPr>
      <w:hyperlink w:anchor="_Toc97127260" w:history="1">
        <w:r w:rsidR="00DC4BE9" w:rsidRPr="001332F7">
          <w:rPr>
            <w:rStyle w:val="Hyperlink"/>
          </w:rPr>
          <w:t>7.1.2</w:t>
        </w:r>
        <w:r w:rsidR="00DC4BE9">
          <w:rPr>
            <w:rFonts w:asciiTheme="minorHAnsi" w:eastAsiaTheme="minorEastAsia" w:hAnsiTheme="minorHAnsi"/>
            <w:spacing w:val="0"/>
            <w:sz w:val="22"/>
            <w:szCs w:val="22"/>
            <w:lang w:eastAsia="en-GB"/>
          </w:rPr>
          <w:tab/>
        </w:r>
        <w:r w:rsidR="00DC4BE9" w:rsidRPr="001332F7">
          <w:rPr>
            <w:rStyle w:val="Hyperlink"/>
          </w:rPr>
          <w:t>State definitions of the server side control function</w:t>
        </w:r>
        <w:r w:rsidR="00DC4BE9">
          <w:rPr>
            <w:webHidden/>
          </w:rPr>
          <w:tab/>
        </w:r>
        <w:r w:rsidR="00DC4BE9">
          <w:rPr>
            <w:webHidden/>
          </w:rPr>
          <w:fldChar w:fldCharType="begin"/>
        </w:r>
        <w:r w:rsidR="00DC4BE9">
          <w:rPr>
            <w:webHidden/>
          </w:rPr>
          <w:instrText xml:space="preserve"> PAGEREF _Toc97127260 \h </w:instrText>
        </w:r>
        <w:r w:rsidR="00DC4BE9">
          <w:rPr>
            <w:webHidden/>
          </w:rPr>
        </w:r>
        <w:r w:rsidR="00DC4BE9">
          <w:rPr>
            <w:webHidden/>
          </w:rPr>
          <w:fldChar w:fldCharType="separate"/>
        </w:r>
        <w:r w:rsidR="00DC4BE9">
          <w:rPr>
            <w:webHidden/>
          </w:rPr>
          <w:t>188</w:t>
        </w:r>
        <w:r w:rsidR="00DC4BE9">
          <w:rPr>
            <w:webHidden/>
          </w:rPr>
          <w:fldChar w:fldCharType="end"/>
        </w:r>
      </w:hyperlink>
    </w:p>
    <w:p w14:paraId="00D25EC6" w14:textId="28DBA744" w:rsidR="00DC4BE9" w:rsidRDefault="000355BB">
      <w:pPr>
        <w:pStyle w:val="TOC2"/>
        <w:rPr>
          <w:rFonts w:asciiTheme="minorHAnsi" w:eastAsiaTheme="minorEastAsia" w:hAnsiTheme="minorHAnsi"/>
          <w:spacing w:val="0"/>
          <w:sz w:val="22"/>
          <w:szCs w:val="22"/>
          <w:lang w:eastAsia="en-GB"/>
        </w:rPr>
      </w:pPr>
      <w:hyperlink w:anchor="_Toc97127261" w:history="1">
        <w:r w:rsidR="00DC4BE9" w:rsidRPr="001332F7">
          <w:rPr>
            <w:rStyle w:val="Hyperlink"/>
          </w:rPr>
          <w:t>7.2</w:t>
        </w:r>
        <w:r w:rsidR="00DC4BE9">
          <w:rPr>
            <w:rFonts w:asciiTheme="minorHAnsi" w:eastAsiaTheme="minorEastAsia" w:hAnsiTheme="minorHAnsi"/>
            <w:spacing w:val="0"/>
            <w:sz w:val="22"/>
            <w:szCs w:val="22"/>
            <w:lang w:eastAsia="en-GB"/>
          </w:rPr>
          <w:tab/>
        </w:r>
        <w:r w:rsidR="00DC4BE9" w:rsidRPr="001332F7">
          <w:rPr>
            <w:rStyle w:val="Hyperlink"/>
          </w:rPr>
          <w:t>The ACSE services and APDUs</w:t>
        </w:r>
        <w:r w:rsidR="00DC4BE9">
          <w:rPr>
            <w:webHidden/>
          </w:rPr>
          <w:tab/>
        </w:r>
        <w:r w:rsidR="00DC4BE9">
          <w:rPr>
            <w:webHidden/>
          </w:rPr>
          <w:fldChar w:fldCharType="begin"/>
        </w:r>
        <w:r w:rsidR="00DC4BE9">
          <w:rPr>
            <w:webHidden/>
          </w:rPr>
          <w:instrText xml:space="preserve"> PAGEREF _Toc97127261 \h </w:instrText>
        </w:r>
        <w:r w:rsidR="00DC4BE9">
          <w:rPr>
            <w:webHidden/>
          </w:rPr>
        </w:r>
        <w:r w:rsidR="00DC4BE9">
          <w:rPr>
            <w:webHidden/>
          </w:rPr>
          <w:fldChar w:fldCharType="separate"/>
        </w:r>
        <w:r w:rsidR="00DC4BE9">
          <w:rPr>
            <w:webHidden/>
          </w:rPr>
          <w:t>190</w:t>
        </w:r>
        <w:r w:rsidR="00DC4BE9">
          <w:rPr>
            <w:webHidden/>
          </w:rPr>
          <w:fldChar w:fldCharType="end"/>
        </w:r>
      </w:hyperlink>
    </w:p>
    <w:p w14:paraId="218A8C3A" w14:textId="1F3807C0" w:rsidR="00DC4BE9" w:rsidRDefault="000355BB">
      <w:pPr>
        <w:pStyle w:val="TOC3"/>
        <w:rPr>
          <w:rFonts w:asciiTheme="minorHAnsi" w:eastAsiaTheme="minorEastAsia" w:hAnsiTheme="minorHAnsi"/>
          <w:spacing w:val="0"/>
          <w:sz w:val="22"/>
          <w:szCs w:val="22"/>
          <w:lang w:eastAsia="en-GB"/>
        </w:rPr>
      </w:pPr>
      <w:hyperlink w:anchor="_Toc97127262" w:history="1">
        <w:r w:rsidR="00DC4BE9" w:rsidRPr="001332F7">
          <w:rPr>
            <w:rStyle w:val="Hyperlink"/>
          </w:rPr>
          <w:t>7.2.1</w:t>
        </w:r>
        <w:r w:rsidR="00DC4BE9">
          <w:rPr>
            <w:rFonts w:asciiTheme="minorHAnsi" w:eastAsiaTheme="minorEastAsia" w:hAnsiTheme="minorHAnsi"/>
            <w:spacing w:val="0"/>
            <w:sz w:val="22"/>
            <w:szCs w:val="22"/>
            <w:lang w:eastAsia="en-GB"/>
          </w:rPr>
          <w:tab/>
        </w:r>
        <w:r w:rsidR="00DC4BE9" w:rsidRPr="001332F7">
          <w:rPr>
            <w:rStyle w:val="Hyperlink"/>
          </w:rPr>
          <w:t>ACSE functional units, services and service parameters</w:t>
        </w:r>
        <w:r w:rsidR="00DC4BE9">
          <w:rPr>
            <w:webHidden/>
          </w:rPr>
          <w:tab/>
        </w:r>
        <w:r w:rsidR="00DC4BE9">
          <w:rPr>
            <w:webHidden/>
          </w:rPr>
          <w:fldChar w:fldCharType="begin"/>
        </w:r>
        <w:r w:rsidR="00DC4BE9">
          <w:rPr>
            <w:webHidden/>
          </w:rPr>
          <w:instrText xml:space="preserve"> PAGEREF _Toc97127262 \h </w:instrText>
        </w:r>
        <w:r w:rsidR="00DC4BE9">
          <w:rPr>
            <w:webHidden/>
          </w:rPr>
        </w:r>
        <w:r w:rsidR="00DC4BE9">
          <w:rPr>
            <w:webHidden/>
          </w:rPr>
          <w:fldChar w:fldCharType="separate"/>
        </w:r>
        <w:r w:rsidR="00DC4BE9">
          <w:rPr>
            <w:webHidden/>
          </w:rPr>
          <w:t>190</w:t>
        </w:r>
        <w:r w:rsidR="00DC4BE9">
          <w:rPr>
            <w:webHidden/>
          </w:rPr>
          <w:fldChar w:fldCharType="end"/>
        </w:r>
      </w:hyperlink>
    </w:p>
    <w:p w14:paraId="5B324CAF" w14:textId="6F9A8EF0" w:rsidR="00DC4BE9" w:rsidRDefault="000355BB">
      <w:pPr>
        <w:pStyle w:val="TOC3"/>
        <w:rPr>
          <w:rFonts w:asciiTheme="minorHAnsi" w:eastAsiaTheme="minorEastAsia" w:hAnsiTheme="minorHAnsi"/>
          <w:spacing w:val="0"/>
          <w:sz w:val="22"/>
          <w:szCs w:val="22"/>
          <w:lang w:eastAsia="en-GB"/>
        </w:rPr>
      </w:pPr>
      <w:hyperlink w:anchor="_Toc97127263" w:history="1">
        <w:r w:rsidR="00DC4BE9" w:rsidRPr="001332F7">
          <w:rPr>
            <w:rStyle w:val="Hyperlink"/>
          </w:rPr>
          <w:t>7.2.2</w:t>
        </w:r>
        <w:r w:rsidR="00DC4BE9">
          <w:rPr>
            <w:rFonts w:asciiTheme="minorHAnsi" w:eastAsiaTheme="minorEastAsia" w:hAnsiTheme="minorHAnsi"/>
            <w:spacing w:val="0"/>
            <w:sz w:val="22"/>
            <w:szCs w:val="22"/>
            <w:lang w:eastAsia="en-GB"/>
          </w:rPr>
          <w:tab/>
        </w:r>
        <w:r w:rsidR="00DC4BE9" w:rsidRPr="001332F7">
          <w:rPr>
            <w:rStyle w:val="Hyperlink"/>
          </w:rPr>
          <w:t>Registered COSEM names</w:t>
        </w:r>
        <w:r w:rsidR="00DC4BE9">
          <w:rPr>
            <w:webHidden/>
          </w:rPr>
          <w:tab/>
        </w:r>
        <w:r w:rsidR="00DC4BE9">
          <w:rPr>
            <w:webHidden/>
          </w:rPr>
          <w:fldChar w:fldCharType="begin"/>
        </w:r>
        <w:r w:rsidR="00DC4BE9">
          <w:rPr>
            <w:webHidden/>
          </w:rPr>
          <w:instrText xml:space="preserve"> PAGEREF _Toc97127263 \h </w:instrText>
        </w:r>
        <w:r w:rsidR="00DC4BE9">
          <w:rPr>
            <w:webHidden/>
          </w:rPr>
        </w:r>
        <w:r w:rsidR="00DC4BE9">
          <w:rPr>
            <w:webHidden/>
          </w:rPr>
          <w:fldChar w:fldCharType="separate"/>
        </w:r>
        <w:r w:rsidR="00DC4BE9">
          <w:rPr>
            <w:webHidden/>
          </w:rPr>
          <w:t>194</w:t>
        </w:r>
        <w:r w:rsidR="00DC4BE9">
          <w:rPr>
            <w:webHidden/>
          </w:rPr>
          <w:fldChar w:fldCharType="end"/>
        </w:r>
      </w:hyperlink>
    </w:p>
    <w:p w14:paraId="33B4C315" w14:textId="51AF448D" w:rsidR="00DC4BE9" w:rsidRDefault="000355BB">
      <w:pPr>
        <w:pStyle w:val="TOC3"/>
        <w:rPr>
          <w:rFonts w:asciiTheme="minorHAnsi" w:eastAsiaTheme="minorEastAsia" w:hAnsiTheme="minorHAnsi"/>
          <w:spacing w:val="0"/>
          <w:sz w:val="22"/>
          <w:szCs w:val="22"/>
          <w:lang w:eastAsia="en-GB"/>
        </w:rPr>
      </w:pPr>
      <w:hyperlink w:anchor="_Toc97127264" w:history="1">
        <w:r w:rsidR="00DC4BE9" w:rsidRPr="001332F7">
          <w:rPr>
            <w:rStyle w:val="Hyperlink"/>
          </w:rPr>
          <w:t>7.2.3</w:t>
        </w:r>
        <w:r w:rsidR="00DC4BE9">
          <w:rPr>
            <w:rFonts w:asciiTheme="minorHAnsi" w:eastAsiaTheme="minorEastAsia" w:hAnsiTheme="minorHAnsi"/>
            <w:spacing w:val="0"/>
            <w:sz w:val="22"/>
            <w:szCs w:val="22"/>
            <w:lang w:eastAsia="en-GB"/>
          </w:rPr>
          <w:tab/>
        </w:r>
        <w:r w:rsidR="00DC4BE9" w:rsidRPr="001332F7">
          <w:rPr>
            <w:rStyle w:val="Hyperlink"/>
          </w:rPr>
          <w:t>APDU encoding rules</w:t>
        </w:r>
        <w:r w:rsidR="00DC4BE9">
          <w:rPr>
            <w:webHidden/>
          </w:rPr>
          <w:tab/>
        </w:r>
        <w:r w:rsidR="00DC4BE9">
          <w:rPr>
            <w:webHidden/>
          </w:rPr>
          <w:fldChar w:fldCharType="begin"/>
        </w:r>
        <w:r w:rsidR="00DC4BE9">
          <w:rPr>
            <w:webHidden/>
          </w:rPr>
          <w:instrText xml:space="preserve"> PAGEREF _Toc97127264 \h </w:instrText>
        </w:r>
        <w:r w:rsidR="00DC4BE9">
          <w:rPr>
            <w:webHidden/>
          </w:rPr>
        </w:r>
        <w:r w:rsidR="00DC4BE9">
          <w:rPr>
            <w:webHidden/>
          </w:rPr>
          <w:fldChar w:fldCharType="separate"/>
        </w:r>
        <w:r w:rsidR="00DC4BE9">
          <w:rPr>
            <w:webHidden/>
          </w:rPr>
          <w:t>197</w:t>
        </w:r>
        <w:r w:rsidR="00DC4BE9">
          <w:rPr>
            <w:webHidden/>
          </w:rPr>
          <w:fldChar w:fldCharType="end"/>
        </w:r>
      </w:hyperlink>
    </w:p>
    <w:p w14:paraId="38ACD532" w14:textId="6C7BA3C4" w:rsidR="00DC4BE9" w:rsidRDefault="000355BB">
      <w:pPr>
        <w:pStyle w:val="TOC3"/>
        <w:rPr>
          <w:rFonts w:asciiTheme="minorHAnsi" w:eastAsiaTheme="minorEastAsia" w:hAnsiTheme="minorHAnsi"/>
          <w:spacing w:val="0"/>
          <w:sz w:val="22"/>
          <w:szCs w:val="22"/>
          <w:lang w:eastAsia="en-GB"/>
        </w:rPr>
      </w:pPr>
      <w:hyperlink w:anchor="_Toc97127265" w:history="1">
        <w:r w:rsidR="00DC4BE9" w:rsidRPr="001332F7">
          <w:rPr>
            <w:rStyle w:val="Hyperlink"/>
          </w:rPr>
          <w:t>7.2.4</w:t>
        </w:r>
        <w:r w:rsidR="00DC4BE9">
          <w:rPr>
            <w:rFonts w:asciiTheme="minorHAnsi" w:eastAsiaTheme="minorEastAsia" w:hAnsiTheme="minorHAnsi"/>
            <w:spacing w:val="0"/>
            <w:sz w:val="22"/>
            <w:szCs w:val="22"/>
            <w:lang w:eastAsia="en-GB"/>
          </w:rPr>
          <w:tab/>
        </w:r>
        <w:r w:rsidR="00DC4BE9" w:rsidRPr="001332F7">
          <w:rPr>
            <w:rStyle w:val="Hyperlink"/>
          </w:rPr>
          <w:t>Protocol for application association establishment</w:t>
        </w:r>
        <w:r w:rsidR="00DC4BE9">
          <w:rPr>
            <w:webHidden/>
          </w:rPr>
          <w:tab/>
        </w:r>
        <w:r w:rsidR="00DC4BE9">
          <w:rPr>
            <w:webHidden/>
          </w:rPr>
          <w:fldChar w:fldCharType="begin"/>
        </w:r>
        <w:r w:rsidR="00DC4BE9">
          <w:rPr>
            <w:webHidden/>
          </w:rPr>
          <w:instrText xml:space="preserve"> PAGEREF _Toc97127265 \h </w:instrText>
        </w:r>
        <w:r w:rsidR="00DC4BE9">
          <w:rPr>
            <w:webHidden/>
          </w:rPr>
        </w:r>
        <w:r w:rsidR="00DC4BE9">
          <w:rPr>
            <w:webHidden/>
          </w:rPr>
          <w:fldChar w:fldCharType="separate"/>
        </w:r>
        <w:r w:rsidR="00DC4BE9">
          <w:rPr>
            <w:webHidden/>
          </w:rPr>
          <w:t>197</w:t>
        </w:r>
        <w:r w:rsidR="00DC4BE9">
          <w:rPr>
            <w:webHidden/>
          </w:rPr>
          <w:fldChar w:fldCharType="end"/>
        </w:r>
      </w:hyperlink>
    </w:p>
    <w:p w14:paraId="597BAD77" w14:textId="1DE3F15C" w:rsidR="00DC4BE9" w:rsidRDefault="000355BB">
      <w:pPr>
        <w:pStyle w:val="TOC3"/>
        <w:rPr>
          <w:rFonts w:asciiTheme="minorHAnsi" w:eastAsiaTheme="minorEastAsia" w:hAnsiTheme="minorHAnsi"/>
          <w:spacing w:val="0"/>
          <w:sz w:val="22"/>
          <w:szCs w:val="22"/>
          <w:lang w:eastAsia="en-GB"/>
        </w:rPr>
      </w:pPr>
      <w:hyperlink w:anchor="_Toc97127266" w:history="1">
        <w:r w:rsidR="00DC4BE9" w:rsidRPr="001332F7">
          <w:rPr>
            <w:rStyle w:val="Hyperlink"/>
          </w:rPr>
          <w:t>7.2.5</w:t>
        </w:r>
        <w:r w:rsidR="00DC4BE9">
          <w:rPr>
            <w:rFonts w:asciiTheme="minorHAnsi" w:eastAsiaTheme="minorEastAsia" w:hAnsiTheme="minorHAnsi"/>
            <w:spacing w:val="0"/>
            <w:sz w:val="22"/>
            <w:szCs w:val="22"/>
            <w:lang w:eastAsia="en-GB"/>
          </w:rPr>
          <w:tab/>
        </w:r>
        <w:r w:rsidR="00DC4BE9" w:rsidRPr="001332F7">
          <w:rPr>
            <w:rStyle w:val="Hyperlink"/>
          </w:rPr>
          <w:t>Protocol for application association release</w:t>
        </w:r>
        <w:r w:rsidR="00DC4BE9">
          <w:rPr>
            <w:webHidden/>
          </w:rPr>
          <w:tab/>
        </w:r>
        <w:r w:rsidR="00DC4BE9">
          <w:rPr>
            <w:webHidden/>
          </w:rPr>
          <w:fldChar w:fldCharType="begin"/>
        </w:r>
        <w:r w:rsidR="00DC4BE9">
          <w:rPr>
            <w:webHidden/>
          </w:rPr>
          <w:instrText xml:space="preserve"> PAGEREF _Toc97127266 \h </w:instrText>
        </w:r>
        <w:r w:rsidR="00DC4BE9">
          <w:rPr>
            <w:webHidden/>
          </w:rPr>
        </w:r>
        <w:r w:rsidR="00DC4BE9">
          <w:rPr>
            <w:webHidden/>
          </w:rPr>
          <w:fldChar w:fldCharType="separate"/>
        </w:r>
        <w:r w:rsidR="00DC4BE9">
          <w:rPr>
            <w:webHidden/>
          </w:rPr>
          <w:t>203</w:t>
        </w:r>
        <w:r w:rsidR="00DC4BE9">
          <w:rPr>
            <w:webHidden/>
          </w:rPr>
          <w:fldChar w:fldCharType="end"/>
        </w:r>
      </w:hyperlink>
    </w:p>
    <w:p w14:paraId="78BA80F3" w14:textId="39471361" w:rsidR="00DC4BE9" w:rsidRDefault="000355BB">
      <w:pPr>
        <w:pStyle w:val="TOC2"/>
        <w:rPr>
          <w:rFonts w:asciiTheme="minorHAnsi" w:eastAsiaTheme="minorEastAsia" w:hAnsiTheme="minorHAnsi"/>
          <w:spacing w:val="0"/>
          <w:sz w:val="22"/>
          <w:szCs w:val="22"/>
          <w:lang w:eastAsia="en-GB"/>
        </w:rPr>
      </w:pPr>
      <w:hyperlink w:anchor="_Toc97127267" w:history="1">
        <w:r w:rsidR="00DC4BE9" w:rsidRPr="001332F7">
          <w:rPr>
            <w:rStyle w:val="Hyperlink"/>
          </w:rPr>
          <w:t>7.3</w:t>
        </w:r>
        <w:r w:rsidR="00DC4BE9">
          <w:rPr>
            <w:rFonts w:asciiTheme="minorHAnsi" w:eastAsiaTheme="minorEastAsia" w:hAnsiTheme="minorHAnsi"/>
            <w:spacing w:val="0"/>
            <w:sz w:val="22"/>
            <w:szCs w:val="22"/>
            <w:lang w:eastAsia="en-GB"/>
          </w:rPr>
          <w:tab/>
        </w:r>
        <w:r w:rsidR="00DC4BE9" w:rsidRPr="001332F7">
          <w:rPr>
            <w:rStyle w:val="Hyperlink"/>
          </w:rPr>
          <w:t>Protocol for the data transfer services</w:t>
        </w:r>
        <w:r w:rsidR="00DC4BE9">
          <w:rPr>
            <w:webHidden/>
          </w:rPr>
          <w:tab/>
        </w:r>
        <w:r w:rsidR="00DC4BE9">
          <w:rPr>
            <w:webHidden/>
          </w:rPr>
          <w:fldChar w:fldCharType="begin"/>
        </w:r>
        <w:r w:rsidR="00DC4BE9">
          <w:rPr>
            <w:webHidden/>
          </w:rPr>
          <w:instrText xml:space="preserve"> PAGEREF _Toc97127267 \h </w:instrText>
        </w:r>
        <w:r w:rsidR="00DC4BE9">
          <w:rPr>
            <w:webHidden/>
          </w:rPr>
        </w:r>
        <w:r w:rsidR="00DC4BE9">
          <w:rPr>
            <w:webHidden/>
          </w:rPr>
          <w:fldChar w:fldCharType="separate"/>
        </w:r>
        <w:r w:rsidR="00DC4BE9">
          <w:rPr>
            <w:webHidden/>
          </w:rPr>
          <w:t>206</w:t>
        </w:r>
        <w:r w:rsidR="00DC4BE9">
          <w:rPr>
            <w:webHidden/>
          </w:rPr>
          <w:fldChar w:fldCharType="end"/>
        </w:r>
      </w:hyperlink>
    </w:p>
    <w:p w14:paraId="25F1D880" w14:textId="21F931EC" w:rsidR="00DC4BE9" w:rsidRDefault="000355BB">
      <w:pPr>
        <w:pStyle w:val="TOC3"/>
        <w:rPr>
          <w:rFonts w:asciiTheme="minorHAnsi" w:eastAsiaTheme="minorEastAsia" w:hAnsiTheme="minorHAnsi"/>
          <w:spacing w:val="0"/>
          <w:sz w:val="22"/>
          <w:szCs w:val="22"/>
          <w:lang w:eastAsia="en-GB"/>
        </w:rPr>
      </w:pPr>
      <w:hyperlink w:anchor="_Toc97127268" w:history="1">
        <w:r w:rsidR="00DC4BE9" w:rsidRPr="001332F7">
          <w:rPr>
            <w:rStyle w:val="Hyperlink"/>
          </w:rPr>
          <w:t>7.3.1</w:t>
        </w:r>
        <w:r w:rsidR="00DC4BE9">
          <w:rPr>
            <w:rFonts w:asciiTheme="minorHAnsi" w:eastAsiaTheme="minorEastAsia" w:hAnsiTheme="minorHAnsi"/>
            <w:spacing w:val="0"/>
            <w:sz w:val="22"/>
            <w:szCs w:val="22"/>
            <w:lang w:eastAsia="en-GB"/>
          </w:rPr>
          <w:tab/>
        </w:r>
        <w:r w:rsidR="00DC4BE9" w:rsidRPr="001332F7">
          <w:rPr>
            <w:rStyle w:val="Hyperlink"/>
          </w:rPr>
          <w:t>Negotiation of services and options – the conformance block</w:t>
        </w:r>
        <w:r w:rsidR="00DC4BE9">
          <w:rPr>
            <w:webHidden/>
          </w:rPr>
          <w:tab/>
        </w:r>
        <w:r w:rsidR="00DC4BE9">
          <w:rPr>
            <w:webHidden/>
          </w:rPr>
          <w:fldChar w:fldCharType="begin"/>
        </w:r>
        <w:r w:rsidR="00DC4BE9">
          <w:rPr>
            <w:webHidden/>
          </w:rPr>
          <w:instrText xml:space="preserve"> PAGEREF _Toc97127268 \h </w:instrText>
        </w:r>
        <w:r w:rsidR="00DC4BE9">
          <w:rPr>
            <w:webHidden/>
          </w:rPr>
        </w:r>
        <w:r w:rsidR="00DC4BE9">
          <w:rPr>
            <w:webHidden/>
          </w:rPr>
          <w:fldChar w:fldCharType="separate"/>
        </w:r>
        <w:r w:rsidR="00DC4BE9">
          <w:rPr>
            <w:webHidden/>
          </w:rPr>
          <w:t>206</w:t>
        </w:r>
        <w:r w:rsidR="00DC4BE9">
          <w:rPr>
            <w:webHidden/>
          </w:rPr>
          <w:fldChar w:fldCharType="end"/>
        </w:r>
      </w:hyperlink>
    </w:p>
    <w:p w14:paraId="4A0B6178" w14:textId="4AD1C4F1" w:rsidR="00DC4BE9" w:rsidRDefault="000355BB">
      <w:pPr>
        <w:pStyle w:val="TOC3"/>
        <w:rPr>
          <w:rFonts w:asciiTheme="minorHAnsi" w:eastAsiaTheme="minorEastAsia" w:hAnsiTheme="minorHAnsi"/>
          <w:spacing w:val="0"/>
          <w:sz w:val="22"/>
          <w:szCs w:val="22"/>
          <w:lang w:eastAsia="en-GB"/>
        </w:rPr>
      </w:pPr>
      <w:hyperlink w:anchor="_Toc97127269" w:history="1">
        <w:r w:rsidR="00DC4BE9" w:rsidRPr="001332F7">
          <w:rPr>
            <w:rStyle w:val="Hyperlink"/>
          </w:rPr>
          <w:t>7.3.2</w:t>
        </w:r>
        <w:r w:rsidR="00DC4BE9">
          <w:rPr>
            <w:rFonts w:asciiTheme="minorHAnsi" w:eastAsiaTheme="minorEastAsia" w:hAnsiTheme="minorHAnsi"/>
            <w:spacing w:val="0"/>
            <w:sz w:val="22"/>
            <w:szCs w:val="22"/>
            <w:lang w:eastAsia="en-GB"/>
          </w:rPr>
          <w:tab/>
        </w:r>
        <w:r w:rsidR="00DC4BE9" w:rsidRPr="001332F7">
          <w:rPr>
            <w:rStyle w:val="Hyperlink"/>
          </w:rPr>
          <w:t>Confirmed and unconfirmed service invocations</w:t>
        </w:r>
        <w:r w:rsidR="00DC4BE9">
          <w:rPr>
            <w:webHidden/>
          </w:rPr>
          <w:tab/>
        </w:r>
        <w:r w:rsidR="00DC4BE9">
          <w:rPr>
            <w:webHidden/>
          </w:rPr>
          <w:fldChar w:fldCharType="begin"/>
        </w:r>
        <w:r w:rsidR="00DC4BE9">
          <w:rPr>
            <w:webHidden/>
          </w:rPr>
          <w:instrText xml:space="preserve"> PAGEREF _Toc97127269 \h </w:instrText>
        </w:r>
        <w:r w:rsidR="00DC4BE9">
          <w:rPr>
            <w:webHidden/>
          </w:rPr>
        </w:r>
        <w:r w:rsidR="00DC4BE9">
          <w:rPr>
            <w:webHidden/>
          </w:rPr>
          <w:fldChar w:fldCharType="separate"/>
        </w:r>
        <w:r w:rsidR="00DC4BE9">
          <w:rPr>
            <w:webHidden/>
          </w:rPr>
          <w:t>207</w:t>
        </w:r>
        <w:r w:rsidR="00DC4BE9">
          <w:rPr>
            <w:webHidden/>
          </w:rPr>
          <w:fldChar w:fldCharType="end"/>
        </w:r>
      </w:hyperlink>
    </w:p>
    <w:p w14:paraId="31A71090" w14:textId="5109BA39" w:rsidR="00DC4BE9" w:rsidRDefault="000355BB">
      <w:pPr>
        <w:pStyle w:val="TOC3"/>
        <w:rPr>
          <w:rFonts w:asciiTheme="minorHAnsi" w:eastAsiaTheme="minorEastAsia" w:hAnsiTheme="minorHAnsi"/>
          <w:spacing w:val="0"/>
          <w:sz w:val="22"/>
          <w:szCs w:val="22"/>
          <w:lang w:eastAsia="en-GB"/>
        </w:rPr>
      </w:pPr>
      <w:hyperlink w:anchor="_Toc97127270" w:history="1">
        <w:r w:rsidR="00DC4BE9" w:rsidRPr="001332F7">
          <w:rPr>
            <w:rStyle w:val="Hyperlink"/>
          </w:rPr>
          <w:t>7.3.3</w:t>
        </w:r>
        <w:r w:rsidR="00DC4BE9">
          <w:rPr>
            <w:rFonts w:asciiTheme="minorHAnsi" w:eastAsiaTheme="minorEastAsia" w:hAnsiTheme="minorHAnsi"/>
            <w:spacing w:val="0"/>
            <w:sz w:val="22"/>
            <w:szCs w:val="22"/>
            <w:lang w:eastAsia="en-GB"/>
          </w:rPr>
          <w:tab/>
        </w:r>
        <w:r w:rsidR="00DC4BE9" w:rsidRPr="001332F7">
          <w:rPr>
            <w:rStyle w:val="Hyperlink"/>
          </w:rPr>
          <w:t>Protocol for the GET service</w:t>
        </w:r>
        <w:r w:rsidR="00DC4BE9">
          <w:rPr>
            <w:webHidden/>
          </w:rPr>
          <w:tab/>
        </w:r>
        <w:r w:rsidR="00DC4BE9">
          <w:rPr>
            <w:webHidden/>
          </w:rPr>
          <w:fldChar w:fldCharType="begin"/>
        </w:r>
        <w:r w:rsidR="00DC4BE9">
          <w:rPr>
            <w:webHidden/>
          </w:rPr>
          <w:instrText xml:space="preserve"> PAGEREF _Toc97127270 \h </w:instrText>
        </w:r>
        <w:r w:rsidR="00DC4BE9">
          <w:rPr>
            <w:webHidden/>
          </w:rPr>
        </w:r>
        <w:r w:rsidR="00DC4BE9">
          <w:rPr>
            <w:webHidden/>
          </w:rPr>
          <w:fldChar w:fldCharType="separate"/>
        </w:r>
        <w:r w:rsidR="00DC4BE9">
          <w:rPr>
            <w:webHidden/>
          </w:rPr>
          <w:t>209</w:t>
        </w:r>
        <w:r w:rsidR="00DC4BE9">
          <w:rPr>
            <w:webHidden/>
          </w:rPr>
          <w:fldChar w:fldCharType="end"/>
        </w:r>
      </w:hyperlink>
    </w:p>
    <w:p w14:paraId="7133213A" w14:textId="7132B659" w:rsidR="00DC4BE9" w:rsidRDefault="000355BB">
      <w:pPr>
        <w:pStyle w:val="TOC3"/>
        <w:rPr>
          <w:rFonts w:asciiTheme="minorHAnsi" w:eastAsiaTheme="minorEastAsia" w:hAnsiTheme="minorHAnsi"/>
          <w:spacing w:val="0"/>
          <w:sz w:val="22"/>
          <w:szCs w:val="22"/>
          <w:lang w:eastAsia="en-GB"/>
        </w:rPr>
      </w:pPr>
      <w:hyperlink w:anchor="_Toc97127271" w:history="1">
        <w:r w:rsidR="00DC4BE9" w:rsidRPr="001332F7">
          <w:rPr>
            <w:rStyle w:val="Hyperlink"/>
          </w:rPr>
          <w:t>7.3.4</w:t>
        </w:r>
        <w:r w:rsidR="00DC4BE9">
          <w:rPr>
            <w:rFonts w:asciiTheme="minorHAnsi" w:eastAsiaTheme="minorEastAsia" w:hAnsiTheme="minorHAnsi"/>
            <w:spacing w:val="0"/>
            <w:sz w:val="22"/>
            <w:szCs w:val="22"/>
            <w:lang w:eastAsia="en-GB"/>
          </w:rPr>
          <w:tab/>
        </w:r>
        <w:r w:rsidR="00DC4BE9" w:rsidRPr="001332F7">
          <w:rPr>
            <w:rStyle w:val="Hyperlink"/>
          </w:rPr>
          <w:t>Protocol for the SET service</w:t>
        </w:r>
        <w:r w:rsidR="00DC4BE9">
          <w:rPr>
            <w:webHidden/>
          </w:rPr>
          <w:tab/>
        </w:r>
        <w:r w:rsidR="00DC4BE9">
          <w:rPr>
            <w:webHidden/>
          </w:rPr>
          <w:fldChar w:fldCharType="begin"/>
        </w:r>
        <w:r w:rsidR="00DC4BE9">
          <w:rPr>
            <w:webHidden/>
          </w:rPr>
          <w:instrText xml:space="preserve"> PAGEREF _Toc97127271 \h </w:instrText>
        </w:r>
        <w:r w:rsidR="00DC4BE9">
          <w:rPr>
            <w:webHidden/>
          </w:rPr>
        </w:r>
        <w:r w:rsidR="00DC4BE9">
          <w:rPr>
            <w:webHidden/>
          </w:rPr>
          <w:fldChar w:fldCharType="separate"/>
        </w:r>
        <w:r w:rsidR="00DC4BE9">
          <w:rPr>
            <w:webHidden/>
          </w:rPr>
          <w:t>212</w:t>
        </w:r>
        <w:r w:rsidR="00DC4BE9">
          <w:rPr>
            <w:webHidden/>
          </w:rPr>
          <w:fldChar w:fldCharType="end"/>
        </w:r>
      </w:hyperlink>
    </w:p>
    <w:p w14:paraId="518EA1C2" w14:textId="1C074892" w:rsidR="00DC4BE9" w:rsidRDefault="000355BB">
      <w:pPr>
        <w:pStyle w:val="TOC3"/>
        <w:rPr>
          <w:rFonts w:asciiTheme="minorHAnsi" w:eastAsiaTheme="minorEastAsia" w:hAnsiTheme="minorHAnsi"/>
          <w:spacing w:val="0"/>
          <w:sz w:val="22"/>
          <w:szCs w:val="22"/>
          <w:lang w:eastAsia="en-GB"/>
        </w:rPr>
      </w:pPr>
      <w:hyperlink w:anchor="_Toc97127272" w:history="1">
        <w:r w:rsidR="00DC4BE9" w:rsidRPr="001332F7">
          <w:rPr>
            <w:rStyle w:val="Hyperlink"/>
          </w:rPr>
          <w:t>7.3.5</w:t>
        </w:r>
        <w:r w:rsidR="00DC4BE9">
          <w:rPr>
            <w:rFonts w:asciiTheme="minorHAnsi" w:eastAsiaTheme="minorEastAsia" w:hAnsiTheme="minorHAnsi"/>
            <w:spacing w:val="0"/>
            <w:sz w:val="22"/>
            <w:szCs w:val="22"/>
            <w:lang w:eastAsia="en-GB"/>
          </w:rPr>
          <w:tab/>
        </w:r>
        <w:r w:rsidR="00DC4BE9" w:rsidRPr="001332F7">
          <w:rPr>
            <w:rStyle w:val="Hyperlink"/>
          </w:rPr>
          <w:t>Protocol for the ACTION service</w:t>
        </w:r>
        <w:r w:rsidR="00DC4BE9">
          <w:rPr>
            <w:webHidden/>
          </w:rPr>
          <w:tab/>
        </w:r>
        <w:r w:rsidR="00DC4BE9">
          <w:rPr>
            <w:webHidden/>
          </w:rPr>
          <w:fldChar w:fldCharType="begin"/>
        </w:r>
        <w:r w:rsidR="00DC4BE9">
          <w:rPr>
            <w:webHidden/>
          </w:rPr>
          <w:instrText xml:space="preserve"> PAGEREF _Toc97127272 \h </w:instrText>
        </w:r>
        <w:r w:rsidR="00DC4BE9">
          <w:rPr>
            <w:webHidden/>
          </w:rPr>
        </w:r>
        <w:r w:rsidR="00DC4BE9">
          <w:rPr>
            <w:webHidden/>
          </w:rPr>
          <w:fldChar w:fldCharType="separate"/>
        </w:r>
        <w:r w:rsidR="00DC4BE9">
          <w:rPr>
            <w:webHidden/>
          </w:rPr>
          <w:t>215</w:t>
        </w:r>
        <w:r w:rsidR="00DC4BE9">
          <w:rPr>
            <w:webHidden/>
          </w:rPr>
          <w:fldChar w:fldCharType="end"/>
        </w:r>
      </w:hyperlink>
    </w:p>
    <w:p w14:paraId="67E07AB2" w14:textId="1D11783F" w:rsidR="00DC4BE9" w:rsidRDefault="000355BB">
      <w:pPr>
        <w:pStyle w:val="TOC3"/>
        <w:rPr>
          <w:rFonts w:asciiTheme="minorHAnsi" w:eastAsiaTheme="minorEastAsia" w:hAnsiTheme="minorHAnsi"/>
          <w:spacing w:val="0"/>
          <w:sz w:val="22"/>
          <w:szCs w:val="22"/>
          <w:lang w:eastAsia="en-GB"/>
        </w:rPr>
      </w:pPr>
      <w:hyperlink w:anchor="_Toc97127273" w:history="1">
        <w:r w:rsidR="00DC4BE9" w:rsidRPr="001332F7">
          <w:rPr>
            <w:rStyle w:val="Hyperlink"/>
          </w:rPr>
          <w:t>7.3.6</w:t>
        </w:r>
        <w:r w:rsidR="00DC4BE9">
          <w:rPr>
            <w:rFonts w:asciiTheme="minorHAnsi" w:eastAsiaTheme="minorEastAsia" w:hAnsiTheme="minorHAnsi"/>
            <w:spacing w:val="0"/>
            <w:sz w:val="22"/>
            <w:szCs w:val="22"/>
            <w:lang w:eastAsia="en-GB"/>
          </w:rPr>
          <w:tab/>
        </w:r>
        <w:r w:rsidR="00DC4BE9" w:rsidRPr="001332F7">
          <w:rPr>
            <w:rStyle w:val="Hyperlink"/>
          </w:rPr>
          <w:t>Protocol for the ACCESS service</w:t>
        </w:r>
        <w:r w:rsidR="00DC4BE9">
          <w:rPr>
            <w:webHidden/>
          </w:rPr>
          <w:tab/>
        </w:r>
        <w:r w:rsidR="00DC4BE9">
          <w:rPr>
            <w:webHidden/>
          </w:rPr>
          <w:fldChar w:fldCharType="begin"/>
        </w:r>
        <w:r w:rsidR="00DC4BE9">
          <w:rPr>
            <w:webHidden/>
          </w:rPr>
          <w:instrText xml:space="preserve"> PAGEREF _Toc97127273 \h </w:instrText>
        </w:r>
        <w:r w:rsidR="00DC4BE9">
          <w:rPr>
            <w:webHidden/>
          </w:rPr>
        </w:r>
        <w:r w:rsidR="00DC4BE9">
          <w:rPr>
            <w:webHidden/>
          </w:rPr>
          <w:fldChar w:fldCharType="separate"/>
        </w:r>
        <w:r w:rsidR="00DC4BE9">
          <w:rPr>
            <w:webHidden/>
          </w:rPr>
          <w:t>217</w:t>
        </w:r>
        <w:r w:rsidR="00DC4BE9">
          <w:rPr>
            <w:webHidden/>
          </w:rPr>
          <w:fldChar w:fldCharType="end"/>
        </w:r>
      </w:hyperlink>
    </w:p>
    <w:p w14:paraId="29CFFC18" w14:textId="29CDEF4E" w:rsidR="00DC4BE9" w:rsidRDefault="000355BB">
      <w:pPr>
        <w:pStyle w:val="TOC3"/>
        <w:rPr>
          <w:rFonts w:asciiTheme="minorHAnsi" w:eastAsiaTheme="minorEastAsia" w:hAnsiTheme="minorHAnsi"/>
          <w:spacing w:val="0"/>
          <w:sz w:val="22"/>
          <w:szCs w:val="22"/>
          <w:lang w:eastAsia="en-GB"/>
        </w:rPr>
      </w:pPr>
      <w:hyperlink w:anchor="_Toc97127274" w:history="1">
        <w:r w:rsidR="00DC4BE9" w:rsidRPr="001332F7">
          <w:rPr>
            <w:rStyle w:val="Hyperlink"/>
          </w:rPr>
          <w:t>7.3.7</w:t>
        </w:r>
        <w:r w:rsidR="00DC4BE9">
          <w:rPr>
            <w:rFonts w:asciiTheme="minorHAnsi" w:eastAsiaTheme="minorEastAsia" w:hAnsiTheme="minorHAnsi"/>
            <w:spacing w:val="0"/>
            <w:sz w:val="22"/>
            <w:szCs w:val="22"/>
            <w:lang w:eastAsia="en-GB"/>
          </w:rPr>
          <w:tab/>
        </w:r>
        <w:r w:rsidR="00DC4BE9" w:rsidRPr="001332F7">
          <w:rPr>
            <w:rStyle w:val="Hyperlink"/>
          </w:rPr>
          <w:t>Protocol of the DataNotification service</w:t>
        </w:r>
        <w:r w:rsidR="00DC4BE9">
          <w:rPr>
            <w:webHidden/>
          </w:rPr>
          <w:tab/>
        </w:r>
        <w:r w:rsidR="00DC4BE9">
          <w:rPr>
            <w:webHidden/>
          </w:rPr>
          <w:fldChar w:fldCharType="begin"/>
        </w:r>
        <w:r w:rsidR="00DC4BE9">
          <w:rPr>
            <w:webHidden/>
          </w:rPr>
          <w:instrText xml:space="preserve"> PAGEREF _Toc97127274 \h </w:instrText>
        </w:r>
        <w:r w:rsidR="00DC4BE9">
          <w:rPr>
            <w:webHidden/>
          </w:rPr>
        </w:r>
        <w:r w:rsidR="00DC4BE9">
          <w:rPr>
            <w:webHidden/>
          </w:rPr>
          <w:fldChar w:fldCharType="separate"/>
        </w:r>
        <w:r w:rsidR="00DC4BE9">
          <w:rPr>
            <w:webHidden/>
          </w:rPr>
          <w:t>219</w:t>
        </w:r>
        <w:r w:rsidR="00DC4BE9">
          <w:rPr>
            <w:webHidden/>
          </w:rPr>
          <w:fldChar w:fldCharType="end"/>
        </w:r>
      </w:hyperlink>
    </w:p>
    <w:p w14:paraId="2B07011B" w14:textId="169C55CF" w:rsidR="00DC4BE9" w:rsidRDefault="000355BB">
      <w:pPr>
        <w:pStyle w:val="TOC3"/>
        <w:rPr>
          <w:rFonts w:asciiTheme="minorHAnsi" w:eastAsiaTheme="minorEastAsia" w:hAnsiTheme="minorHAnsi"/>
          <w:spacing w:val="0"/>
          <w:sz w:val="22"/>
          <w:szCs w:val="22"/>
          <w:lang w:eastAsia="en-GB"/>
        </w:rPr>
      </w:pPr>
      <w:hyperlink w:anchor="_Toc97127278" w:history="1">
        <w:r w:rsidR="00DC4BE9" w:rsidRPr="001332F7">
          <w:rPr>
            <w:rStyle w:val="Hyperlink"/>
          </w:rPr>
          <w:t>7.3.8</w:t>
        </w:r>
        <w:r w:rsidR="00DC4BE9">
          <w:rPr>
            <w:rFonts w:asciiTheme="minorHAnsi" w:eastAsiaTheme="minorEastAsia" w:hAnsiTheme="minorHAnsi"/>
            <w:spacing w:val="0"/>
            <w:sz w:val="22"/>
            <w:szCs w:val="22"/>
            <w:lang w:eastAsia="en-GB"/>
          </w:rPr>
          <w:tab/>
        </w:r>
        <w:r w:rsidR="00DC4BE9" w:rsidRPr="001332F7">
          <w:rPr>
            <w:rStyle w:val="Hyperlink"/>
          </w:rPr>
          <w:t>Protocol for the EventNotification service</w:t>
        </w:r>
        <w:r w:rsidR="00DC4BE9">
          <w:rPr>
            <w:webHidden/>
          </w:rPr>
          <w:tab/>
        </w:r>
        <w:r w:rsidR="00DC4BE9">
          <w:rPr>
            <w:webHidden/>
          </w:rPr>
          <w:fldChar w:fldCharType="begin"/>
        </w:r>
        <w:r w:rsidR="00DC4BE9">
          <w:rPr>
            <w:webHidden/>
          </w:rPr>
          <w:instrText xml:space="preserve"> PAGEREF _Toc97127278 \h </w:instrText>
        </w:r>
        <w:r w:rsidR="00DC4BE9">
          <w:rPr>
            <w:webHidden/>
          </w:rPr>
        </w:r>
        <w:r w:rsidR="00DC4BE9">
          <w:rPr>
            <w:webHidden/>
          </w:rPr>
          <w:fldChar w:fldCharType="separate"/>
        </w:r>
        <w:r w:rsidR="00DC4BE9">
          <w:rPr>
            <w:webHidden/>
          </w:rPr>
          <w:t>222</w:t>
        </w:r>
        <w:r w:rsidR="00DC4BE9">
          <w:rPr>
            <w:webHidden/>
          </w:rPr>
          <w:fldChar w:fldCharType="end"/>
        </w:r>
      </w:hyperlink>
    </w:p>
    <w:p w14:paraId="46C24139" w14:textId="4755E34A" w:rsidR="00DC4BE9" w:rsidRDefault="000355BB">
      <w:pPr>
        <w:pStyle w:val="TOC3"/>
        <w:rPr>
          <w:rFonts w:asciiTheme="minorHAnsi" w:eastAsiaTheme="minorEastAsia" w:hAnsiTheme="minorHAnsi"/>
          <w:spacing w:val="0"/>
          <w:sz w:val="22"/>
          <w:szCs w:val="22"/>
          <w:lang w:eastAsia="en-GB"/>
        </w:rPr>
      </w:pPr>
      <w:hyperlink w:anchor="_Toc97127279" w:history="1">
        <w:r w:rsidR="00DC4BE9" w:rsidRPr="001332F7">
          <w:rPr>
            <w:rStyle w:val="Hyperlink"/>
          </w:rPr>
          <w:t>7.3.9</w:t>
        </w:r>
        <w:r w:rsidR="00DC4BE9">
          <w:rPr>
            <w:rFonts w:asciiTheme="minorHAnsi" w:eastAsiaTheme="minorEastAsia" w:hAnsiTheme="minorHAnsi"/>
            <w:spacing w:val="0"/>
            <w:sz w:val="22"/>
            <w:szCs w:val="22"/>
            <w:lang w:eastAsia="en-GB"/>
          </w:rPr>
          <w:tab/>
        </w:r>
        <w:r w:rsidR="00DC4BE9" w:rsidRPr="001332F7">
          <w:rPr>
            <w:rStyle w:val="Hyperlink"/>
          </w:rPr>
          <w:t>Protocol for the Read service</w:t>
        </w:r>
        <w:r w:rsidR="00DC4BE9">
          <w:rPr>
            <w:webHidden/>
          </w:rPr>
          <w:tab/>
        </w:r>
        <w:r w:rsidR="00DC4BE9">
          <w:rPr>
            <w:webHidden/>
          </w:rPr>
          <w:fldChar w:fldCharType="begin"/>
        </w:r>
        <w:r w:rsidR="00DC4BE9">
          <w:rPr>
            <w:webHidden/>
          </w:rPr>
          <w:instrText xml:space="preserve"> PAGEREF _Toc97127279 \h </w:instrText>
        </w:r>
        <w:r w:rsidR="00DC4BE9">
          <w:rPr>
            <w:webHidden/>
          </w:rPr>
        </w:r>
        <w:r w:rsidR="00DC4BE9">
          <w:rPr>
            <w:webHidden/>
          </w:rPr>
          <w:fldChar w:fldCharType="separate"/>
        </w:r>
        <w:r w:rsidR="00DC4BE9">
          <w:rPr>
            <w:webHidden/>
          </w:rPr>
          <w:t>223</w:t>
        </w:r>
        <w:r w:rsidR="00DC4BE9">
          <w:rPr>
            <w:webHidden/>
          </w:rPr>
          <w:fldChar w:fldCharType="end"/>
        </w:r>
      </w:hyperlink>
    </w:p>
    <w:p w14:paraId="254D0E70" w14:textId="3573425D" w:rsidR="00DC4BE9" w:rsidRDefault="000355BB">
      <w:pPr>
        <w:pStyle w:val="TOC3"/>
        <w:rPr>
          <w:rFonts w:asciiTheme="minorHAnsi" w:eastAsiaTheme="minorEastAsia" w:hAnsiTheme="minorHAnsi"/>
          <w:spacing w:val="0"/>
          <w:sz w:val="22"/>
          <w:szCs w:val="22"/>
          <w:lang w:eastAsia="en-GB"/>
        </w:rPr>
      </w:pPr>
      <w:hyperlink w:anchor="_Toc97127280" w:history="1">
        <w:r w:rsidR="00DC4BE9" w:rsidRPr="001332F7">
          <w:rPr>
            <w:rStyle w:val="Hyperlink"/>
          </w:rPr>
          <w:t>7.3.10</w:t>
        </w:r>
        <w:r w:rsidR="00DC4BE9">
          <w:rPr>
            <w:rFonts w:asciiTheme="minorHAnsi" w:eastAsiaTheme="minorEastAsia" w:hAnsiTheme="minorHAnsi"/>
            <w:spacing w:val="0"/>
            <w:sz w:val="22"/>
            <w:szCs w:val="22"/>
            <w:lang w:eastAsia="en-GB"/>
          </w:rPr>
          <w:tab/>
        </w:r>
        <w:r w:rsidR="00DC4BE9" w:rsidRPr="001332F7">
          <w:rPr>
            <w:rStyle w:val="Hyperlink"/>
          </w:rPr>
          <w:t>Protocol for the Write service</w:t>
        </w:r>
        <w:r w:rsidR="00DC4BE9">
          <w:rPr>
            <w:webHidden/>
          </w:rPr>
          <w:tab/>
        </w:r>
        <w:r w:rsidR="00DC4BE9">
          <w:rPr>
            <w:webHidden/>
          </w:rPr>
          <w:fldChar w:fldCharType="begin"/>
        </w:r>
        <w:r w:rsidR="00DC4BE9">
          <w:rPr>
            <w:webHidden/>
          </w:rPr>
          <w:instrText xml:space="preserve"> PAGEREF _Toc97127280 \h </w:instrText>
        </w:r>
        <w:r w:rsidR="00DC4BE9">
          <w:rPr>
            <w:webHidden/>
          </w:rPr>
        </w:r>
        <w:r w:rsidR="00DC4BE9">
          <w:rPr>
            <w:webHidden/>
          </w:rPr>
          <w:fldChar w:fldCharType="separate"/>
        </w:r>
        <w:r w:rsidR="00DC4BE9">
          <w:rPr>
            <w:webHidden/>
          </w:rPr>
          <w:t>226</w:t>
        </w:r>
        <w:r w:rsidR="00DC4BE9">
          <w:rPr>
            <w:webHidden/>
          </w:rPr>
          <w:fldChar w:fldCharType="end"/>
        </w:r>
      </w:hyperlink>
    </w:p>
    <w:p w14:paraId="182F934A" w14:textId="6EB8A8A1" w:rsidR="00DC4BE9" w:rsidRDefault="000355BB">
      <w:pPr>
        <w:pStyle w:val="TOC3"/>
        <w:rPr>
          <w:rFonts w:asciiTheme="minorHAnsi" w:eastAsiaTheme="minorEastAsia" w:hAnsiTheme="minorHAnsi"/>
          <w:spacing w:val="0"/>
          <w:sz w:val="22"/>
          <w:szCs w:val="22"/>
          <w:lang w:eastAsia="en-GB"/>
        </w:rPr>
      </w:pPr>
      <w:hyperlink w:anchor="_Toc97127281" w:history="1">
        <w:r w:rsidR="00DC4BE9" w:rsidRPr="001332F7">
          <w:rPr>
            <w:rStyle w:val="Hyperlink"/>
          </w:rPr>
          <w:t>7.3.11</w:t>
        </w:r>
        <w:r w:rsidR="00DC4BE9">
          <w:rPr>
            <w:rFonts w:asciiTheme="minorHAnsi" w:eastAsiaTheme="minorEastAsia" w:hAnsiTheme="minorHAnsi"/>
            <w:spacing w:val="0"/>
            <w:sz w:val="22"/>
            <w:szCs w:val="22"/>
            <w:lang w:eastAsia="en-GB"/>
          </w:rPr>
          <w:tab/>
        </w:r>
        <w:r w:rsidR="00DC4BE9" w:rsidRPr="001332F7">
          <w:rPr>
            <w:rStyle w:val="Hyperlink"/>
          </w:rPr>
          <w:t>Protocol for the UnconfirmedWrite service</w:t>
        </w:r>
        <w:r w:rsidR="00DC4BE9">
          <w:rPr>
            <w:webHidden/>
          </w:rPr>
          <w:tab/>
        </w:r>
        <w:r w:rsidR="00DC4BE9">
          <w:rPr>
            <w:webHidden/>
          </w:rPr>
          <w:fldChar w:fldCharType="begin"/>
        </w:r>
        <w:r w:rsidR="00DC4BE9">
          <w:rPr>
            <w:webHidden/>
          </w:rPr>
          <w:instrText xml:space="preserve"> PAGEREF _Toc97127281 \h </w:instrText>
        </w:r>
        <w:r w:rsidR="00DC4BE9">
          <w:rPr>
            <w:webHidden/>
          </w:rPr>
        </w:r>
        <w:r w:rsidR="00DC4BE9">
          <w:rPr>
            <w:webHidden/>
          </w:rPr>
          <w:fldChar w:fldCharType="separate"/>
        </w:r>
        <w:r w:rsidR="00DC4BE9">
          <w:rPr>
            <w:webHidden/>
          </w:rPr>
          <w:t>231</w:t>
        </w:r>
        <w:r w:rsidR="00DC4BE9">
          <w:rPr>
            <w:webHidden/>
          </w:rPr>
          <w:fldChar w:fldCharType="end"/>
        </w:r>
      </w:hyperlink>
    </w:p>
    <w:p w14:paraId="743244FD" w14:textId="42DDD059" w:rsidR="00DC4BE9" w:rsidRDefault="000355BB">
      <w:pPr>
        <w:pStyle w:val="TOC3"/>
        <w:rPr>
          <w:rFonts w:asciiTheme="minorHAnsi" w:eastAsiaTheme="minorEastAsia" w:hAnsiTheme="minorHAnsi"/>
          <w:spacing w:val="0"/>
          <w:sz w:val="22"/>
          <w:szCs w:val="22"/>
          <w:lang w:eastAsia="en-GB"/>
        </w:rPr>
      </w:pPr>
      <w:hyperlink w:anchor="_Toc97127282" w:history="1">
        <w:r w:rsidR="00DC4BE9" w:rsidRPr="001332F7">
          <w:rPr>
            <w:rStyle w:val="Hyperlink"/>
          </w:rPr>
          <w:t>7.3.12</w:t>
        </w:r>
        <w:r w:rsidR="00DC4BE9">
          <w:rPr>
            <w:rFonts w:asciiTheme="minorHAnsi" w:eastAsiaTheme="minorEastAsia" w:hAnsiTheme="minorHAnsi"/>
            <w:spacing w:val="0"/>
            <w:sz w:val="22"/>
            <w:szCs w:val="22"/>
            <w:lang w:eastAsia="en-GB"/>
          </w:rPr>
          <w:tab/>
        </w:r>
        <w:r w:rsidR="00DC4BE9" w:rsidRPr="001332F7">
          <w:rPr>
            <w:rStyle w:val="Hyperlink"/>
          </w:rPr>
          <w:t>Protocol for the InformationReport service</w:t>
        </w:r>
        <w:r w:rsidR="00DC4BE9">
          <w:rPr>
            <w:webHidden/>
          </w:rPr>
          <w:tab/>
        </w:r>
        <w:r w:rsidR="00DC4BE9">
          <w:rPr>
            <w:webHidden/>
          </w:rPr>
          <w:fldChar w:fldCharType="begin"/>
        </w:r>
        <w:r w:rsidR="00DC4BE9">
          <w:rPr>
            <w:webHidden/>
          </w:rPr>
          <w:instrText xml:space="preserve"> PAGEREF _Toc97127282 \h </w:instrText>
        </w:r>
        <w:r w:rsidR="00DC4BE9">
          <w:rPr>
            <w:webHidden/>
          </w:rPr>
        </w:r>
        <w:r w:rsidR="00DC4BE9">
          <w:rPr>
            <w:webHidden/>
          </w:rPr>
          <w:fldChar w:fldCharType="separate"/>
        </w:r>
        <w:r w:rsidR="00DC4BE9">
          <w:rPr>
            <w:webHidden/>
          </w:rPr>
          <w:t>232</w:t>
        </w:r>
        <w:r w:rsidR="00DC4BE9">
          <w:rPr>
            <w:webHidden/>
          </w:rPr>
          <w:fldChar w:fldCharType="end"/>
        </w:r>
      </w:hyperlink>
    </w:p>
    <w:p w14:paraId="478D8636" w14:textId="5975F2D5" w:rsidR="00DC4BE9" w:rsidRDefault="000355BB">
      <w:pPr>
        <w:pStyle w:val="TOC3"/>
        <w:rPr>
          <w:rFonts w:asciiTheme="minorHAnsi" w:eastAsiaTheme="minorEastAsia" w:hAnsiTheme="minorHAnsi"/>
          <w:spacing w:val="0"/>
          <w:sz w:val="22"/>
          <w:szCs w:val="22"/>
          <w:lang w:eastAsia="en-GB"/>
        </w:rPr>
      </w:pPr>
      <w:hyperlink w:anchor="_Toc97127283" w:history="1">
        <w:r w:rsidR="00DC4BE9" w:rsidRPr="001332F7">
          <w:rPr>
            <w:rStyle w:val="Hyperlink"/>
          </w:rPr>
          <w:t>7.3.13</w:t>
        </w:r>
        <w:r w:rsidR="00DC4BE9">
          <w:rPr>
            <w:rFonts w:asciiTheme="minorHAnsi" w:eastAsiaTheme="minorEastAsia" w:hAnsiTheme="minorHAnsi"/>
            <w:spacing w:val="0"/>
            <w:sz w:val="22"/>
            <w:szCs w:val="22"/>
            <w:lang w:eastAsia="en-GB"/>
          </w:rPr>
          <w:tab/>
        </w:r>
        <w:r w:rsidR="00DC4BE9" w:rsidRPr="001332F7">
          <w:rPr>
            <w:rStyle w:val="Hyperlink"/>
          </w:rPr>
          <w:t>Protocol of general block transfer mechanism</w:t>
        </w:r>
        <w:r w:rsidR="00DC4BE9">
          <w:rPr>
            <w:webHidden/>
          </w:rPr>
          <w:tab/>
        </w:r>
        <w:r w:rsidR="00DC4BE9">
          <w:rPr>
            <w:webHidden/>
          </w:rPr>
          <w:fldChar w:fldCharType="begin"/>
        </w:r>
        <w:r w:rsidR="00DC4BE9">
          <w:rPr>
            <w:webHidden/>
          </w:rPr>
          <w:instrText xml:space="preserve"> PAGEREF _Toc97127283 \h </w:instrText>
        </w:r>
        <w:r w:rsidR="00DC4BE9">
          <w:rPr>
            <w:webHidden/>
          </w:rPr>
        </w:r>
        <w:r w:rsidR="00DC4BE9">
          <w:rPr>
            <w:webHidden/>
          </w:rPr>
          <w:fldChar w:fldCharType="separate"/>
        </w:r>
        <w:r w:rsidR="00DC4BE9">
          <w:rPr>
            <w:webHidden/>
          </w:rPr>
          <w:t>232</w:t>
        </w:r>
        <w:r w:rsidR="00DC4BE9">
          <w:rPr>
            <w:webHidden/>
          </w:rPr>
          <w:fldChar w:fldCharType="end"/>
        </w:r>
      </w:hyperlink>
    </w:p>
    <w:p w14:paraId="1B629977" w14:textId="3E930F8A" w:rsidR="00DC4BE9" w:rsidRDefault="000355BB">
      <w:pPr>
        <w:pStyle w:val="TOC3"/>
        <w:rPr>
          <w:rFonts w:asciiTheme="minorHAnsi" w:eastAsiaTheme="minorEastAsia" w:hAnsiTheme="minorHAnsi"/>
          <w:spacing w:val="0"/>
          <w:sz w:val="22"/>
          <w:szCs w:val="22"/>
          <w:lang w:eastAsia="en-GB"/>
        </w:rPr>
      </w:pPr>
      <w:hyperlink w:anchor="_Toc97127284" w:history="1">
        <w:r w:rsidR="00DC4BE9" w:rsidRPr="001332F7">
          <w:rPr>
            <w:rStyle w:val="Hyperlink"/>
            <w:lang w:val="en-US"/>
          </w:rPr>
          <w:t>7.3.14</w:t>
        </w:r>
        <w:r w:rsidR="00DC4BE9">
          <w:rPr>
            <w:rFonts w:asciiTheme="minorHAnsi" w:eastAsiaTheme="minorEastAsia" w:hAnsiTheme="minorHAnsi"/>
            <w:spacing w:val="0"/>
            <w:sz w:val="22"/>
            <w:szCs w:val="22"/>
            <w:lang w:eastAsia="en-GB"/>
          </w:rPr>
          <w:tab/>
        </w:r>
        <w:r w:rsidR="00DC4BE9" w:rsidRPr="001332F7">
          <w:rPr>
            <w:rStyle w:val="Hyperlink"/>
            <w:lang w:val="en-US"/>
          </w:rPr>
          <w:t>Protocol of exception mechanism</w:t>
        </w:r>
        <w:r w:rsidR="00DC4BE9">
          <w:rPr>
            <w:webHidden/>
          </w:rPr>
          <w:tab/>
        </w:r>
        <w:r w:rsidR="00DC4BE9">
          <w:rPr>
            <w:webHidden/>
          </w:rPr>
          <w:fldChar w:fldCharType="begin"/>
        </w:r>
        <w:r w:rsidR="00DC4BE9">
          <w:rPr>
            <w:webHidden/>
          </w:rPr>
          <w:instrText xml:space="preserve"> PAGEREF _Toc97127284 \h </w:instrText>
        </w:r>
        <w:r w:rsidR="00DC4BE9">
          <w:rPr>
            <w:webHidden/>
          </w:rPr>
        </w:r>
        <w:r w:rsidR="00DC4BE9">
          <w:rPr>
            <w:webHidden/>
          </w:rPr>
          <w:fldChar w:fldCharType="separate"/>
        </w:r>
        <w:r w:rsidR="00DC4BE9">
          <w:rPr>
            <w:webHidden/>
          </w:rPr>
          <w:t>256</w:t>
        </w:r>
        <w:r w:rsidR="00DC4BE9">
          <w:rPr>
            <w:webHidden/>
          </w:rPr>
          <w:fldChar w:fldCharType="end"/>
        </w:r>
      </w:hyperlink>
    </w:p>
    <w:p w14:paraId="30A62786" w14:textId="0B9A252D" w:rsidR="00DC4BE9" w:rsidRDefault="000355BB">
      <w:pPr>
        <w:pStyle w:val="TOC1"/>
        <w:rPr>
          <w:rFonts w:asciiTheme="minorHAnsi" w:eastAsiaTheme="minorEastAsia" w:hAnsiTheme="minorHAnsi"/>
          <w:spacing w:val="0"/>
          <w:sz w:val="22"/>
          <w:szCs w:val="22"/>
          <w:lang w:eastAsia="en-GB"/>
        </w:rPr>
      </w:pPr>
      <w:hyperlink w:anchor="_Toc97127286" w:history="1">
        <w:r w:rsidR="00DC4BE9" w:rsidRPr="001332F7">
          <w:rPr>
            <w:rStyle w:val="Hyperlink"/>
          </w:rPr>
          <w:t>8</w:t>
        </w:r>
        <w:r w:rsidR="00DC4BE9">
          <w:rPr>
            <w:rFonts w:asciiTheme="minorHAnsi" w:eastAsiaTheme="minorEastAsia" w:hAnsiTheme="minorHAnsi"/>
            <w:spacing w:val="0"/>
            <w:sz w:val="22"/>
            <w:szCs w:val="22"/>
            <w:lang w:eastAsia="en-GB"/>
          </w:rPr>
          <w:tab/>
        </w:r>
        <w:r w:rsidR="00DC4BE9" w:rsidRPr="001332F7">
          <w:rPr>
            <w:rStyle w:val="Hyperlink"/>
          </w:rPr>
          <w:t>Abstract syntax of ACSE and COSEM APDUs</w:t>
        </w:r>
        <w:r w:rsidR="00DC4BE9">
          <w:rPr>
            <w:webHidden/>
          </w:rPr>
          <w:tab/>
        </w:r>
        <w:r w:rsidR="00DC4BE9">
          <w:rPr>
            <w:webHidden/>
          </w:rPr>
          <w:fldChar w:fldCharType="begin"/>
        </w:r>
        <w:r w:rsidR="00DC4BE9">
          <w:rPr>
            <w:webHidden/>
          </w:rPr>
          <w:instrText xml:space="preserve"> PAGEREF _Toc97127286 \h </w:instrText>
        </w:r>
        <w:r w:rsidR="00DC4BE9">
          <w:rPr>
            <w:webHidden/>
          </w:rPr>
        </w:r>
        <w:r w:rsidR="00DC4BE9">
          <w:rPr>
            <w:webHidden/>
          </w:rPr>
          <w:fldChar w:fldCharType="separate"/>
        </w:r>
        <w:r w:rsidR="00DC4BE9">
          <w:rPr>
            <w:webHidden/>
          </w:rPr>
          <w:t>258</w:t>
        </w:r>
        <w:r w:rsidR="00DC4BE9">
          <w:rPr>
            <w:webHidden/>
          </w:rPr>
          <w:fldChar w:fldCharType="end"/>
        </w:r>
      </w:hyperlink>
    </w:p>
    <w:p w14:paraId="7147097B" w14:textId="1632CC25" w:rsidR="00DC4BE9" w:rsidRDefault="000355BB">
      <w:pPr>
        <w:pStyle w:val="TOC1"/>
        <w:rPr>
          <w:rFonts w:asciiTheme="minorHAnsi" w:eastAsiaTheme="minorEastAsia" w:hAnsiTheme="minorHAnsi"/>
          <w:spacing w:val="0"/>
          <w:sz w:val="22"/>
          <w:szCs w:val="22"/>
          <w:lang w:eastAsia="en-GB"/>
        </w:rPr>
      </w:pPr>
      <w:hyperlink w:anchor="_Toc97127287" w:history="1">
        <w:r w:rsidR="00DC4BE9" w:rsidRPr="001332F7">
          <w:rPr>
            <w:rStyle w:val="Hyperlink"/>
            <w:lang w:val="fr-FR"/>
          </w:rPr>
          <w:t>9</w:t>
        </w:r>
        <w:r w:rsidR="00DC4BE9">
          <w:rPr>
            <w:rFonts w:asciiTheme="minorHAnsi" w:eastAsiaTheme="minorEastAsia" w:hAnsiTheme="minorHAnsi"/>
            <w:spacing w:val="0"/>
            <w:sz w:val="22"/>
            <w:szCs w:val="22"/>
            <w:lang w:eastAsia="en-GB"/>
          </w:rPr>
          <w:tab/>
        </w:r>
        <w:r w:rsidR="00DC4BE9" w:rsidRPr="001332F7">
          <w:rPr>
            <w:rStyle w:val="Hyperlink"/>
            <w:lang w:val="fr-FR"/>
          </w:rPr>
          <w:t>COSEM APDU XML schema</w:t>
        </w:r>
        <w:r w:rsidR="00DC4BE9">
          <w:rPr>
            <w:webHidden/>
          </w:rPr>
          <w:tab/>
        </w:r>
        <w:r w:rsidR="00DC4BE9">
          <w:rPr>
            <w:webHidden/>
          </w:rPr>
          <w:fldChar w:fldCharType="begin"/>
        </w:r>
        <w:r w:rsidR="00DC4BE9">
          <w:rPr>
            <w:webHidden/>
          </w:rPr>
          <w:instrText xml:space="preserve"> PAGEREF _Toc97127287 \h </w:instrText>
        </w:r>
        <w:r w:rsidR="00DC4BE9">
          <w:rPr>
            <w:webHidden/>
          </w:rPr>
        </w:r>
        <w:r w:rsidR="00DC4BE9">
          <w:rPr>
            <w:webHidden/>
          </w:rPr>
          <w:fldChar w:fldCharType="separate"/>
        </w:r>
        <w:r w:rsidR="00DC4BE9">
          <w:rPr>
            <w:webHidden/>
          </w:rPr>
          <w:t>280</w:t>
        </w:r>
        <w:r w:rsidR="00DC4BE9">
          <w:rPr>
            <w:webHidden/>
          </w:rPr>
          <w:fldChar w:fldCharType="end"/>
        </w:r>
      </w:hyperlink>
    </w:p>
    <w:p w14:paraId="4D43B0AA" w14:textId="479FFE5C" w:rsidR="00DC4BE9" w:rsidRDefault="000355BB">
      <w:pPr>
        <w:pStyle w:val="TOC2"/>
        <w:rPr>
          <w:rFonts w:asciiTheme="minorHAnsi" w:eastAsiaTheme="minorEastAsia" w:hAnsiTheme="minorHAnsi"/>
          <w:spacing w:val="0"/>
          <w:sz w:val="22"/>
          <w:szCs w:val="22"/>
          <w:lang w:eastAsia="en-GB"/>
        </w:rPr>
      </w:pPr>
      <w:hyperlink w:anchor="_Toc97127288" w:history="1">
        <w:r w:rsidR="00DC4BE9" w:rsidRPr="001332F7">
          <w:rPr>
            <w:rStyle w:val="Hyperlink"/>
          </w:rPr>
          <w:t>9.1</w:t>
        </w:r>
        <w:r w:rsidR="00DC4BE9">
          <w:rPr>
            <w:rFonts w:asciiTheme="minorHAnsi" w:eastAsiaTheme="minorEastAsia" w:hAnsiTheme="minorHAnsi"/>
            <w:spacing w:val="0"/>
            <w:sz w:val="22"/>
            <w:szCs w:val="22"/>
            <w:lang w:eastAsia="en-GB"/>
          </w:rPr>
          <w:tab/>
        </w:r>
        <w:r w:rsidR="00DC4BE9" w:rsidRPr="001332F7">
          <w:rPr>
            <w:rStyle w:val="Hyperlink"/>
          </w:rPr>
          <w:t>General</w:t>
        </w:r>
        <w:r w:rsidR="00DC4BE9">
          <w:rPr>
            <w:webHidden/>
          </w:rPr>
          <w:tab/>
        </w:r>
        <w:r w:rsidR="00DC4BE9">
          <w:rPr>
            <w:webHidden/>
          </w:rPr>
          <w:fldChar w:fldCharType="begin"/>
        </w:r>
        <w:r w:rsidR="00DC4BE9">
          <w:rPr>
            <w:webHidden/>
          </w:rPr>
          <w:instrText xml:space="preserve"> PAGEREF _Toc97127288 \h </w:instrText>
        </w:r>
        <w:r w:rsidR="00DC4BE9">
          <w:rPr>
            <w:webHidden/>
          </w:rPr>
        </w:r>
        <w:r w:rsidR="00DC4BE9">
          <w:rPr>
            <w:webHidden/>
          </w:rPr>
          <w:fldChar w:fldCharType="separate"/>
        </w:r>
        <w:r w:rsidR="00DC4BE9">
          <w:rPr>
            <w:webHidden/>
          </w:rPr>
          <w:t>280</w:t>
        </w:r>
        <w:r w:rsidR="00DC4BE9">
          <w:rPr>
            <w:webHidden/>
          </w:rPr>
          <w:fldChar w:fldCharType="end"/>
        </w:r>
      </w:hyperlink>
    </w:p>
    <w:p w14:paraId="38DD42B3" w14:textId="639DF435" w:rsidR="00DC4BE9" w:rsidRDefault="000355BB">
      <w:pPr>
        <w:pStyle w:val="TOC2"/>
        <w:rPr>
          <w:rFonts w:asciiTheme="minorHAnsi" w:eastAsiaTheme="minorEastAsia" w:hAnsiTheme="minorHAnsi"/>
          <w:spacing w:val="0"/>
          <w:sz w:val="22"/>
          <w:szCs w:val="22"/>
          <w:lang w:eastAsia="en-GB"/>
        </w:rPr>
      </w:pPr>
      <w:hyperlink w:anchor="_Toc97127289" w:history="1">
        <w:r w:rsidR="00DC4BE9" w:rsidRPr="001332F7">
          <w:rPr>
            <w:rStyle w:val="Hyperlink"/>
          </w:rPr>
          <w:t>9.2</w:t>
        </w:r>
        <w:r w:rsidR="00DC4BE9">
          <w:rPr>
            <w:rFonts w:asciiTheme="minorHAnsi" w:eastAsiaTheme="minorEastAsia" w:hAnsiTheme="minorHAnsi"/>
            <w:spacing w:val="0"/>
            <w:sz w:val="22"/>
            <w:szCs w:val="22"/>
            <w:lang w:eastAsia="en-GB"/>
          </w:rPr>
          <w:tab/>
        </w:r>
        <w:r w:rsidR="00DC4BE9" w:rsidRPr="001332F7">
          <w:rPr>
            <w:rStyle w:val="Hyperlink"/>
          </w:rPr>
          <w:t>XML Schema</w:t>
        </w:r>
        <w:r w:rsidR="00DC4BE9">
          <w:rPr>
            <w:webHidden/>
          </w:rPr>
          <w:tab/>
        </w:r>
        <w:r w:rsidR="00DC4BE9">
          <w:rPr>
            <w:webHidden/>
          </w:rPr>
          <w:fldChar w:fldCharType="begin"/>
        </w:r>
        <w:r w:rsidR="00DC4BE9">
          <w:rPr>
            <w:webHidden/>
          </w:rPr>
          <w:instrText xml:space="preserve"> PAGEREF _Toc97127289 \h </w:instrText>
        </w:r>
        <w:r w:rsidR="00DC4BE9">
          <w:rPr>
            <w:webHidden/>
          </w:rPr>
        </w:r>
        <w:r w:rsidR="00DC4BE9">
          <w:rPr>
            <w:webHidden/>
          </w:rPr>
          <w:fldChar w:fldCharType="separate"/>
        </w:r>
        <w:r w:rsidR="00DC4BE9">
          <w:rPr>
            <w:webHidden/>
          </w:rPr>
          <w:t>280</w:t>
        </w:r>
        <w:r w:rsidR="00DC4BE9">
          <w:rPr>
            <w:webHidden/>
          </w:rPr>
          <w:fldChar w:fldCharType="end"/>
        </w:r>
      </w:hyperlink>
    </w:p>
    <w:p w14:paraId="1B5497CF" w14:textId="624479AB" w:rsidR="00DC4BE9" w:rsidRDefault="000355BB">
      <w:pPr>
        <w:pStyle w:val="TOC1"/>
        <w:rPr>
          <w:rFonts w:asciiTheme="minorHAnsi" w:eastAsiaTheme="minorEastAsia" w:hAnsiTheme="minorHAnsi"/>
          <w:spacing w:val="0"/>
          <w:sz w:val="22"/>
          <w:szCs w:val="22"/>
          <w:lang w:eastAsia="en-GB"/>
        </w:rPr>
      </w:pPr>
      <w:hyperlink w:anchor="_Toc97127290" w:history="1">
        <w:r w:rsidR="00DC4BE9" w:rsidRPr="001332F7">
          <w:rPr>
            <w:rStyle w:val="Hyperlink"/>
          </w:rPr>
          <w:t>Annex A (normative)  Using the DLMS/COSEM application layer  in various communications profiles</w:t>
        </w:r>
        <w:r w:rsidR="00DC4BE9">
          <w:rPr>
            <w:webHidden/>
          </w:rPr>
          <w:tab/>
        </w:r>
        <w:r w:rsidR="00DC4BE9">
          <w:rPr>
            <w:webHidden/>
          </w:rPr>
          <w:fldChar w:fldCharType="begin"/>
        </w:r>
        <w:r w:rsidR="00DC4BE9">
          <w:rPr>
            <w:webHidden/>
          </w:rPr>
          <w:instrText xml:space="preserve"> PAGEREF _Toc97127290 \h </w:instrText>
        </w:r>
        <w:r w:rsidR="00DC4BE9">
          <w:rPr>
            <w:webHidden/>
          </w:rPr>
        </w:r>
        <w:r w:rsidR="00DC4BE9">
          <w:rPr>
            <w:webHidden/>
          </w:rPr>
          <w:fldChar w:fldCharType="separate"/>
        </w:r>
        <w:r w:rsidR="00DC4BE9">
          <w:rPr>
            <w:webHidden/>
          </w:rPr>
          <w:t>310</w:t>
        </w:r>
        <w:r w:rsidR="00DC4BE9">
          <w:rPr>
            <w:webHidden/>
          </w:rPr>
          <w:fldChar w:fldCharType="end"/>
        </w:r>
      </w:hyperlink>
    </w:p>
    <w:p w14:paraId="17509E51" w14:textId="112241E4" w:rsidR="00DC4BE9" w:rsidRDefault="000355BB">
      <w:pPr>
        <w:pStyle w:val="TOC2"/>
        <w:rPr>
          <w:rFonts w:asciiTheme="minorHAnsi" w:eastAsiaTheme="minorEastAsia" w:hAnsiTheme="minorHAnsi"/>
          <w:spacing w:val="0"/>
          <w:sz w:val="22"/>
          <w:szCs w:val="22"/>
          <w:lang w:eastAsia="en-GB"/>
        </w:rPr>
      </w:pPr>
      <w:hyperlink w:anchor="_Toc97127291" w:history="1">
        <w:r w:rsidR="00DC4BE9" w:rsidRPr="001332F7">
          <w:rPr>
            <w:rStyle w:val="Hyperlink"/>
          </w:rPr>
          <w:t>A.1</w:t>
        </w:r>
        <w:r w:rsidR="00DC4BE9">
          <w:rPr>
            <w:rFonts w:asciiTheme="minorHAnsi" w:eastAsiaTheme="minorEastAsia" w:hAnsiTheme="minorHAnsi"/>
            <w:spacing w:val="0"/>
            <w:sz w:val="22"/>
            <w:szCs w:val="22"/>
            <w:lang w:eastAsia="en-GB"/>
          </w:rPr>
          <w:tab/>
        </w:r>
        <w:r w:rsidR="00DC4BE9" w:rsidRPr="001332F7">
          <w:rPr>
            <w:rStyle w:val="Hyperlink"/>
          </w:rPr>
          <w:t>General</w:t>
        </w:r>
        <w:r w:rsidR="00DC4BE9">
          <w:rPr>
            <w:webHidden/>
          </w:rPr>
          <w:tab/>
        </w:r>
        <w:r w:rsidR="00DC4BE9">
          <w:rPr>
            <w:webHidden/>
          </w:rPr>
          <w:fldChar w:fldCharType="begin"/>
        </w:r>
        <w:r w:rsidR="00DC4BE9">
          <w:rPr>
            <w:webHidden/>
          </w:rPr>
          <w:instrText xml:space="preserve"> PAGEREF _Toc97127291 \h </w:instrText>
        </w:r>
        <w:r w:rsidR="00DC4BE9">
          <w:rPr>
            <w:webHidden/>
          </w:rPr>
        </w:r>
        <w:r w:rsidR="00DC4BE9">
          <w:rPr>
            <w:webHidden/>
          </w:rPr>
          <w:fldChar w:fldCharType="separate"/>
        </w:r>
        <w:r w:rsidR="00DC4BE9">
          <w:rPr>
            <w:webHidden/>
          </w:rPr>
          <w:t>310</w:t>
        </w:r>
        <w:r w:rsidR="00DC4BE9">
          <w:rPr>
            <w:webHidden/>
          </w:rPr>
          <w:fldChar w:fldCharType="end"/>
        </w:r>
      </w:hyperlink>
    </w:p>
    <w:p w14:paraId="0AD65329" w14:textId="59861353" w:rsidR="00DC4BE9" w:rsidRDefault="000355BB">
      <w:pPr>
        <w:pStyle w:val="TOC2"/>
        <w:rPr>
          <w:rFonts w:asciiTheme="minorHAnsi" w:eastAsiaTheme="minorEastAsia" w:hAnsiTheme="minorHAnsi"/>
          <w:spacing w:val="0"/>
          <w:sz w:val="22"/>
          <w:szCs w:val="22"/>
          <w:lang w:eastAsia="en-GB"/>
        </w:rPr>
      </w:pPr>
      <w:hyperlink w:anchor="_Toc97127292" w:history="1">
        <w:r w:rsidR="00DC4BE9" w:rsidRPr="001332F7">
          <w:rPr>
            <w:rStyle w:val="Hyperlink"/>
          </w:rPr>
          <w:t>A.2</w:t>
        </w:r>
        <w:r w:rsidR="00DC4BE9">
          <w:rPr>
            <w:rFonts w:asciiTheme="minorHAnsi" w:eastAsiaTheme="minorEastAsia" w:hAnsiTheme="minorHAnsi"/>
            <w:spacing w:val="0"/>
            <w:sz w:val="22"/>
            <w:szCs w:val="22"/>
            <w:lang w:eastAsia="en-GB"/>
          </w:rPr>
          <w:tab/>
        </w:r>
        <w:r w:rsidR="00DC4BE9" w:rsidRPr="001332F7">
          <w:rPr>
            <w:rStyle w:val="Hyperlink"/>
          </w:rPr>
          <w:t>Targeted communication environments</w:t>
        </w:r>
        <w:r w:rsidR="00DC4BE9">
          <w:rPr>
            <w:webHidden/>
          </w:rPr>
          <w:tab/>
        </w:r>
        <w:r w:rsidR="00DC4BE9">
          <w:rPr>
            <w:webHidden/>
          </w:rPr>
          <w:fldChar w:fldCharType="begin"/>
        </w:r>
        <w:r w:rsidR="00DC4BE9">
          <w:rPr>
            <w:webHidden/>
          </w:rPr>
          <w:instrText xml:space="preserve"> PAGEREF _Toc97127292 \h </w:instrText>
        </w:r>
        <w:r w:rsidR="00DC4BE9">
          <w:rPr>
            <w:webHidden/>
          </w:rPr>
        </w:r>
        <w:r w:rsidR="00DC4BE9">
          <w:rPr>
            <w:webHidden/>
          </w:rPr>
          <w:fldChar w:fldCharType="separate"/>
        </w:r>
        <w:r w:rsidR="00DC4BE9">
          <w:rPr>
            <w:webHidden/>
          </w:rPr>
          <w:t>310</w:t>
        </w:r>
        <w:r w:rsidR="00DC4BE9">
          <w:rPr>
            <w:webHidden/>
          </w:rPr>
          <w:fldChar w:fldCharType="end"/>
        </w:r>
      </w:hyperlink>
    </w:p>
    <w:p w14:paraId="5B40F52E" w14:textId="2524B267" w:rsidR="00DC4BE9" w:rsidRDefault="000355BB">
      <w:pPr>
        <w:pStyle w:val="TOC2"/>
        <w:rPr>
          <w:rFonts w:asciiTheme="minorHAnsi" w:eastAsiaTheme="minorEastAsia" w:hAnsiTheme="minorHAnsi"/>
          <w:spacing w:val="0"/>
          <w:sz w:val="22"/>
          <w:szCs w:val="22"/>
          <w:lang w:eastAsia="en-GB"/>
        </w:rPr>
      </w:pPr>
      <w:hyperlink w:anchor="_Toc97127293" w:history="1">
        <w:r w:rsidR="00DC4BE9" w:rsidRPr="001332F7">
          <w:rPr>
            <w:rStyle w:val="Hyperlink"/>
          </w:rPr>
          <w:t>A.3</w:t>
        </w:r>
        <w:r w:rsidR="00DC4BE9">
          <w:rPr>
            <w:rFonts w:asciiTheme="minorHAnsi" w:eastAsiaTheme="minorEastAsia" w:hAnsiTheme="minorHAnsi"/>
            <w:spacing w:val="0"/>
            <w:sz w:val="22"/>
            <w:szCs w:val="22"/>
            <w:lang w:eastAsia="en-GB"/>
          </w:rPr>
          <w:tab/>
        </w:r>
        <w:r w:rsidR="00DC4BE9" w:rsidRPr="001332F7">
          <w:rPr>
            <w:rStyle w:val="Hyperlink"/>
          </w:rPr>
          <w:t>The structure of the profile</w:t>
        </w:r>
        <w:r w:rsidR="00DC4BE9">
          <w:rPr>
            <w:webHidden/>
          </w:rPr>
          <w:tab/>
        </w:r>
        <w:r w:rsidR="00DC4BE9">
          <w:rPr>
            <w:webHidden/>
          </w:rPr>
          <w:fldChar w:fldCharType="begin"/>
        </w:r>
        <w:r w:rsidR="00DC4BE9">
          <w:rPr>
            <w:webHidden/>
          </w:rPr>
          <w:instrText xml:space="preserve"> PAGEREF _Toc97127293 \h </w:instrText>
        </w:r>
        <w:r w:rsidR="00DC4BE9">
          <w:rPr>
            <w:webHidden/>
          </w:rPr>
        </w:r>
        <w:r w:rsidR="00DC4BE9">
          <w:rPr>
            <w:webHidden/>
          </w:rPr>
          <w:fldChar w:fldCharType="separate"/>
        </w:r>
        <w:r w:rsidR="00DC4BE9">
          <w:rPr>
            <w:webHidden/>
          </w:rPr>
          <w:t>310</w:t>
        </w:r>
        <w:r w:rsidR="00DC4BE9">
          <w:rPr>
            <w:webHidden/>
          </w:rPr>
          <w:fldChar w:fldCharType="end"/>
        </w:r>
      </w:hyperlink>
    </w:p>
    <w:p w14:paraId="660AC2C5" w14:textId="3AFE27E4" w:rsidR="00DC4BE9" w:rsidRDefault="000355BB">
      <w:pPr>
        <w:pStyle w:val="TOC2"/>
        <w:rPr>
          <w:rFonts w:asciiTheme="minorHAnsi" w:eastAsiaTheme="minorEastAsia" w:hAnsiTheme="minorHAnsi"/>
          <w:spacing w:val="0"/>
          <w:sz w:val="22"/>
          <w:szCs w:val="22"/>
          <w:lang w:eastAsia="en-GB"/>
        </w:rPr>
      </w:pPr>
      <w:hyperlink w:anchor="_Toc97127294" w:history="1">
        <w:r w:rsidR="00DC4BE9" w:rsidRPr="001332F7">
          <w:rPr>
            <w:rStyle w:val="Hyperlink"/>
          </w:rPr>
          <w:t>A.4</w:t>
        </w:r>
        <w:r w:rsidR="00DC4BE9">
          <w:rPr>
            <w:rFonts w:asciiTheme="minorHAnsi" w:eastAsiaTheme="minorEastAsia" w:hAnsiTheme="minorHAnsi"/>
            <w:spacing w:val="0"/>
            <w:sz w:val="22"/>
            <w:szCs w:val="22"/>
            <w:lang w:eastAsia="en-GB"/>
          </w:rPr>
          <w:tab/>
        </w:r>
        <w:r w:rsidR="00DC4BE9" w:rsidRPr="001332F7">
          <w:rPr>
            <w:rStyle w:val="Hyperlink"/>
          </w:rPr>
          <w:t>Identification and addressing schemes</w:t>
        </w:r>
        <w:r w:rsidR="00DC4BE9">
          <w:rPr>
            <w:webHidden/>
          </w:rPr>
          <w:tab/>
        </w:r>
        <w:r w:rsidR="00DC4BE9">
          <w:rPr>
            <w:webHidden/>
          </w:rPr>
          <w:fldChar w:fldCharType="begin"/>
        </w:r>
        <w:r w:rsidR="00DC4BE9">
          <w:rPr>
            <w:webHidden/>
          </w:rPr>
          <w:instrText xml:space="preserve"> PAGEREF _Toc97127294 \h </w:instrText>
        </w:r>
        <w:r w:rsidR="00DC4BE9">
          <w:rPr>
            <w:webHidden/>
          </w:rPr>
        </w:r>
        <w:r w:rsidR="00DC4BE9">
          <w:rPr>
            <w:webHidden/>
          </w:rPr>
          <w:fldChar w:fldCharType="separate"/>
        </w:r>
        <w:r w:rsidR="00DC4BE9">
          <w:rPr>
            <w:webHidden/>
          </w:rPr>
          <w:t>310</w:t>
        </w:r>
        <w:r w:rsidR="00DC4BE9">
          <w:rPr>
            <w:webHidden/>
          </w:rPr>
          <w:fldChar w:fldCharType="end"/>
        </w:r>
      </w:hyperlink>
    </w:p>
    <w:p w14:paraId="45DEF055" w14:textId="080639A9" w:rsidR="00DC4BE9" w:rsidRDefault="000355BB">
      <w:pPr>
        <w:pStyle w:val="TOC2"/>
        <w:rPr>
          <w:rFonts w:asciiTheme="minorHAnsi" w:eastAsiaTheme="minorEastAsia" w:hAnsiTheme="minorHAnsi"/>
          <w:spacing w:val="0"/>
          <w:sz w:val="22"/>
          <w:szCs w:val="22"/>
          <w:lang w:eastAsia="en-GB"/>
        </w:rPr>
      </w:pPr>
      <w:hyperlink w:anchor="_Toc97127295" w:history="1">
        <w:r w:rsidR="00DC4BE9" w:rsidRPr="001332F7">
          <w:rPr>
            <w:rStyle w:val="Hyperlink"/>
          </w:rPr>
          <w:t>A.5</w:t>
        </w:r>
        <w:r w:rsidR="00DC4BE9">
          <w:rPr>
            <w:rFonts w:asciiTheme="minorHAnsi" w:eastAsiaTheme="minorEastAsia" w:hAnsiTheme="minorHAnsi"/>
            <w:spacing w:val="0"/>
            <w:sz w:val="22"/>
            <w:szCs w:val="22"/>
            <w:lang w:eastAsia="en-GB"/>
          </w:rPr>
          <w:tab/>
        </w:r>
        <w:r w:rsidR="00DC4BE9" w:rsidRPr="001332F7">
          <w:rPr>
            <w:rStyle w:val="Hyperlink"/>
          </w:rPr>
          <w:t>Supporting layer services and service mapping</w:t>
        </w:r>
        <w:r w:rsidR="00DC4BE9">
          <w:rPr>
            <w:webHidden/>
          </w:rPr>
          <w:tab/>
        </w:r>
        <w:r w:rsidR="00DC4BE9">
          <w:rPr>
            <w:webHidden/>
          </w:rPr>
          <w:fldChar w:fldCharType="begin"/>
        </w:r>
        <w:r w:rsidR="00DC4BE9">
          <w:rPr>
            <w:webHidden/>
          </w:rPr>
          <w:instrText xml:space="preserve"> PAGEREF _Toc97127295 \h </w:instrText>
        </w:r>
        <w:r w:rsidR="00DC4BE9">
          <w:rPr>
            <w:webHidden/>
          </w:rPr>
        </w:r>
        <w:r w:rsidR="00DC4BE9">
          <w:rPr>
            <w:webHidden/>
          </w:rPr>
          <w:fldChar w:fldCharType="separate"/>
        </w:r>
        <w:r w:rsidR="00DC4BE9">
          <w:rPr>
            <w:webHidden/>
          </w:rPr>
          <w:t>311</w:t>
        </w:r>
        <w:r w:rsidR="00DC4BE9">
          <w:rPr>
            <w:webHidden/>
          </w:rPr>
          <w:fldChar w:fldCharType="end"/>
        </w:r>
      </w:hyperlink>
    </w:p>
    <w:p w14:paraId="14B6D4E2" w14:textId="66B15D87" w:rsidR="00DC4BE9" w:rsidRDefault="000355BB">
      <w:pPr>
        <w:pStyle w:val="TOC2"/>
        <w:rPr>
          <w:rFonts w:asciiTheme="minorHAnsi" w:eastAsiaTheme="minorEastAsia" w:hAnsiTheme="minorHAnsi"/>
          <w:spacing w:val="0"/>
          <w:sz w:val="22"/>
          <w:szCs w:val="22"/>
          <w:lang w:eastAsia="en-GB"/>
        </w:rPr>
      </w:pPr>
      <w:hyperlink w:anchor="_Toc97127296" w:history="1">
        <w:r w:rsidR="00DC4BE9" w:rsidRPr="001332F7">
          <w:rPr>
            <w:rStyle w:val="Hyperlink"/>
          </w:rPr>
          <w:t>A.6</w:t>
        </w:r>
        <w:r w:rsidR="00DC4BE9">
          <w:rPr>
            <w:rFonts w:asciiTheme="minorHAnsi" w:eastAsiaTheme="minorEastAsia" w:hAnsiTheme="minorHAnsi"/>
            <w:spacing w:val="0"/>
            <w:sz w:val="22"/>
            <w:szCs w:val="22"/>
            <w:lang w:eastAsia="en-GB"/>
          </w:rPr>
          <w:tab/>
        </w:r>
        <w:r w:rsidR="00DC4BE9" w:rsidRPr="001332F7">
          <w:rPr>
            <w:rStyle w:val="Hyperlink"/>
          </w:rPr>
          <w:t>Communication profile specific parameters of the COSEM AL services</w:t>
        </w:r>
        <w:r w:rsidR="00DC4BE9">
          <w:rPr>
            <w:webHidden/>
          </w:rPr>
          <w:tab/>
        </w:r>
        <w:r w:rsidR="00DC4BE9">
          <w:rPr>
            <w:webHidden/>
          </w:rPr>
          <w:fldChar w:fldCharType="begin"/>
        </w:r>
        <w:r w:rsidR="00DC4BE9">
          <w:rPr>
            <w:webHidden/>
          </w:rPr>
          <w:instrText xml:space="preserve"> PAGEREF _Toc97127296 \h </w:instrText>
        </w:r>
        <w:r w:rsidR="00DC4BE9">
          <w:rPr>
            <w:webHidden/>
          </w:rPr>
        </w:r>
        <w:r w:rsidR="00DC4BE9">
          <w:rPr>
            <w:webHidden/>
          </w:rPr>
          <w:fldChar w:fldCharType="separate"/>
        </w:r>
        <w:r w:rsidR="00DC4BE9">
          <w:rPr>
            <w:webHidden/>
          </w:rPr>
          <w:t>311</w:t>
        </w:r>
        <w:r w:rsidR="00DC4BE9">
          <w:rPr>
            <w:webHidden/>
          </w:rPr>
          <w:fldChar w:fldCharType="end"/>
        </w:r>
      </w:hyperlink>
    </w:p>
    <w:p w14:paraId="45119A13" w14:textId="1D77F584" w:rsidR="00DC4BE9" w:rsidRDefault="000355BB">
      <w:pPr>
        <w:pStyle w:val="TOC2"/>
        <w:rPr>
          <w:rFonts w:asciiTheme="minorHAnsi" w:eastAsiaTheme="minorEastAsia" w:hAnsiTheme="minorHAnsi"/>
          <w:spacing w:val="0"/>
          <w:sz w:val="22"/>
          <w:szCs w:val="22"/>
          <w:lang w:eastAsia="en-GB"/>
        </w:rPr>
      </w:pPr>
      <w:hyperlink w:anchor="_Toc97127297" w:history="1">
        <w:r w:rsidR="00DC4BE9" w:rsidRPr="001332F7">
          <w:rPr>
            <w:rStyle w:val="Hyperlink"/>
          </w:rPr>
          <w:t>A.7</w:t>
        </w:r>
        <w:r w:rsidR="00DC4BE9">
          <w:rPr>
            <w:rFonts w:asciiTheme="minorHAnsi" w:eastAsiaTheme="minorEastAsia" w:hAnsiTheme="minorHAnsi"/>
            <w:spacing w:val="0"/>
            <w:sz w:val="22"/>
            <w:szCs w:val="22"/>
            <w:lang w:eastAsia="en-GB"/>
          </w:rPr>
          <w:tab/>
        </w:r>
        <w:r w:rsidR="00DC4BE9" w:rsidRPr="001332F7">
          <w:rPr>
            <w:rStyle w:val="Hyperlink"/>
          </w:rPr>
          <w:t>Specific considerations / constraints using certain services within a given profile</w:t>
        </w:r>
        <w:r w:rsidR="00DC4BE9">
          <w:rPr>
            <w:webHidden/>
          </w:rPr>
          <w:tab/>
        </w:r>
        <w:r w:rsidR="00DC4BE9">
          <w:rPr>
            <w:webHidden/>
          </w:rPr>
          <w:fldChar w:fldCharType="begin"/>
        </w:r>
        <w:r w:rsidR="00DC4BE9">
          <w:rPr>
            <w:webHidden/>
          </w:rPr>
          <w:instrText xml:space="preserve"> PAGEREF _Toc97127297 \h </w:instrText>
        </w:r>
        <w:r w:rsidR="00DC4BE9">
          <w:rPr>
            <w:webHidden/>
          </w:rPr>
        </w:r>
        <w:r w:rsidR="00DC4BE9">
          <w:rPr>
            <w:webHidden/>
          </w:rPr>
          <w:fldChar w:fldCharType="separate"/>
        </w:r>
        <w:r w:rsidR="00DC4BE9">
          <w:rPr>
            <w:webHidden/>
          </w:rPr>
          <w:t>311</w:t>
        </w:r>
        <w:r w:rsidR="00DC4BE9">
          <w:rPr>
            <w:webHidden/>
          </w:rPr>
          <w:fldChar w:fldCharType="end"/>
        </w:r>
      </w:hyperlink>
    </w:p>
    <w:p w14:paraId="4F5098AD" w14:textId="33FF541C" w:rsidR="00DC4BE9" w:rsidRDefault="000355BB">
      <w:pPr>
        <w:pStyle w:val="TOC2"/>
        <w:rPr>
          <w:rFonts w:asciiTheme="minorHAnsi" w:eastAsiaTheme="minorEastAsia" w:hAnsiTheme="minorHAnsi"/>
          <w:spacing w:val="0"/>
          <w:sz w:val="22"/>
          <w:szCs w:val="22"/>
          <w:lang w:eastAsia="en-GB"/>
        </w:rPr>
      </w:pPr>
      <w:hyperlink w:anchor="_Toc97127298" w:history="1">
        <w:r w:rsidR="00DC4BE9" w:rsidRPr="001332F7">
          <w:rPr>
            <w:rStyle w:val="Hyperlink"/>
          </w:rPr>
          <w:t>A.8</w:t>
        </w:r>
        <w:r w:rsidR="00DC4BE9">
          <w:rPr>
            <w:rFonts w:asciiTheme="minorHAnsi" w:eastAsiaTheme="minorEastAsia" w:hAnsiTheme="minorHAnsi"/>
            <w:spacing w:val="0"/>
            <w:sz w:val="22"/>
            <w:szCs w:val="22"/>
            <w:lang w:eastAsia="en-GB"/>
          </w:rPr>
          <w:tab/>
        </w:r>
        <w:r w:rsidR="00DC4BE9" w:rsidRPr="001332F7">
          <w:rPr>
            <w:rStyle w:val="Hyperlink"/>
          </w:rPr>
          <w:t>The 3-layer, connection-oriented, HDLC based communication profile</w:t>
        </w:r>
        <w:r w:rsidR="00DC4BE9">
          <w:rPr>
            <w:webHidden/>
          </w:rPr>
          <w:tab/>
        </w:r>
        <w:r w:rsidR="00DC4BE9">
          <w:rPr>
            <w:webHidden/>
          </w:rPr>
          <w:fldChar w:fldCharType="begin"/>
        </w:r>
        <w:r w:rsidR="00DC4BE9">
          <w:rPr>
            <w:webHidden/>
          </w:rPr>
          <w:instrText xml:space="preserve"> PAGEREF _Toc97127298 \h </w:instrText>
        </w:r>
        <w:r w:rsidR="00DC4BE9">
          <w:rPr>
            <w:webHidden/>
          </w:rPr>
        </w:r>
        <w:r w:rsidR="00DC4BE9">
          <w:rPr>
            <w:webHidden/>
          </w:rPr>
          <w:fldChar w:fldCharType="separate"/>
        </w:r>
        <w:r w:rsidR="00DC4BE9">
          <w:rPr>
            <w:webHidden/>
          </w:rPr>
          <w:t>311</w:t>
        </w:r>
        <w:r w:rsidR="00DC4BE9">
          <w:rPr>
            <w:webHidden/>
          </w:rPr>
          <w:fldChar w:fldCharType="end"/>
        </w:r>
      </w:hyperlink>
    </w:p>
    <w:p w14:paraId="61FE1384" w14:textId="7F71B4AE" w:rsidR="00DC4BE9" w:rsidRDefault="000355BB">
      <w:pPr>
        <w:pStyle w:val="TOC2"/>
        <w:rPr>
          <w:rFonts w:asciiTheme="minorHAnsi" w:eastAsiaTheme="minorEastAsia" w:hAnsiTheme="minorHAnsi"/>
          <w:spacing w:val="0"/>
          <w:sz w:val="22"/>
          <w:szCs w:val="22"/>
          <w:lang w:eastAsia="en-GB"/>
        </w:rPr>
      </w:pPr>
      <w:hyperlink w:anchor="_Toc97127299" w:history="1">
        <w:r w:rsidR="00DC4BE9" w:rsidRPr="001332F7">
          <w:rPr>
            <w:rStyle w:val="Hyperlink"/>
          </w:rPr>
          <w:t>A.9</w:t>
        </w:r>
        <w:r w:rsidR="00DC4BE9">
          <w:rPr>
            <w:rFonts w:asciiTheme="minorHAnsi" w:eastAsiaTheme="minorEastAsia" w:hAnsiTheme="minorHAnsi"/>
            <w:spacing w:val="0"/>
            <w:sz w:val="22"/>
            <w:szCs w:val="22"/>
            <w:lang w:eastAsia="en-GB"/>
          </w:rPr>
          <w:tab/>
        </w:r>
        <w:r w:rsidR="00DC4BE9" w:rsidRPr="001332F7">
          <w:rPr>
            <w:rStyle w:val="Hyperlink"/>
          </w:rPr>
          <w:t>The TCP-UDP/IP based communication profiles (COSEM_on_IP)</w:t>
        </w:r>
        <w:r w:rsidR="00DC4BE9">
          <w:rPr>
            <w:webHidden/>
          </w:rPr>
          <w:tab/>
        </w:r>
        <w:r w:rsidR="00DC4BE9">
          <w:rPr>
            <w:webHidden/>
          </w:rPr>
          <w:fldChar w:fldCharType="begin"/>
        </w:r>
        <w:r w:rsidR="00DC4BE9">
          <w:rPr>
            <w:webHidden/>
          </w:rPr>
          <w:instrText xml:space="preserve"> PAGEREF _Toc97127299 \h </w:instrText>
        </w:r>
        <w:r w:rsidR="00DC4BE9">
          <w:rPr>
            <w:webHidden/>
          </w:rPr>
        </w:r>
        <w:r w:rsidR="00DC4BE9">
          <w:rPr>
            <w:webHidden/>
          </w:rPr>
          <w:fldChar w:fldCharType="separate"/>
        </w:r>
        <w:r w:rsidR="00DC4BE9">
          <w:rPr>
            <w:webHidden/>
          </w:rPr>
          <w:t>311</w:t>
        </w:r>
        <w:r w:rsidR="00DC4BE9">
          <w:rPr>
            <w:webHidden/>
          </w:rPr>
          <w:fldChar w:fldCharType="end"/>
        </w:r>
      </w:hyperlink>
    </w:p>
    <w:p w14:paraId="6B3F93A8" w14:textId="6396B979" w:rsidR="00DC4BE9" w:rsidRDefault="000355BB">
      <w:pPr>
        <w:pStyle w:val="TOC2"/>
        <w:rPr>
          <w:rFonts w:asciiTheme="minorHAnsi" w:eastAsiaTheme="minorEastAsia" w:hAnsiTheme="minorHAnsi"/>
          <w:spacing w:val="0"/>
          <w:sz w:val="22"/>
          <w:szCs w:val="22"/>
          <w:lang w:eastAsia="en-GB"/>
        </w:rPr>
      </w:pPr>
      <w:hyperlink w:anchor="_Toc97127300" w:history="1">
        <w:r w:rsidR="00DC4BE9" w:rsidRPr="001332F7">
          <w:rPr>
            <w:rStyle w:val="Hyperlink"/>
          </w:rPr>
          <w:t>A.10</w:t>
        </w:r>
        <w:r w:rsidR="00DC4BE9">
          <w:rPr>
            <w:rFonts w:asciiTheme="minorHAnsi" w:eastAsiaTheme="minorEastAsia" w:hAnsiTheme="minorHAnsi"/>
            <w:spacing w:val="0"/>
            <w:sz w:val="22"/>
            <w:szCs w:val="22"/>
            <w:lang w:eastAsia="en-GB"/>
          </w:rPr>
          <w:tab/>
        </w:r>
        <w:r w:rsidR="00DC4BE9" w:rsidRPr="001332F7">
          <w:rPr>
            <w:rStyle w:val="Hyperlink"/>
          </w:rPr>
          <w:t>The wired and wireless M-Bus communication profiles</w:t>
        </w:r>
        <w:r w:rsidR="00DC4BE9">
          <w:rPr>
            <w:webHidden/>
          </w:rPr>
          <w:tab/>
        </w:r>
        <w:r w:rsidR="00DC4BE9">
          <w:rPr>
            <w:webHidden/>
          </w:rPr>
          <w:fldChar w:fldCharType="begin"/>
        </w:r>
        <w:r w:rsidR="00DC4BE9">
          <w:rPr>
            <w:webHidden/>
          </w:rPr>
          <w:instrText xml:space="preserve"> PAGEREF _Toc97127300 \h </w:instrText>
        </w:r>
        <w:r w:rsidR="00DC4BE9">
          <w:rPr>
            <w:webHidden/>
          </w:rPr>
        </w:r>
        <w:r w:rsidR="00DC4BE9">
          <w:rPr>
            <w:webHidden/>
          </w:rPr>
          <w:fldChar w:fldCharType="separate"/>
        </w:r>
        <w:r w:rsidR="00DC4BE9">
          <w:rPr>
            <w:webHidden/>
          </w:rPr>
          <w:t>311</w:t>
        </w:r>
        <w:r w:rsidR="00DC4BE9">
          <w:rPr>
            <w:webHidden/>
          </w:rPr>
          <w:fldChar w:fldCharType="end"/>
        </w:r>
      </w:hyperlink>
    </w:p>
    <w:p w14:paraId="011072AB" w14:textId="54E68B7E" w:rsidR="00DC4BE9" w:rsidRDefault="000355BB">
      <w:pPr>
        <w:pStyle w:val="TOC2"/>
        <w:rPr>
          <w:rFonts w:asciiTheme="minorHAnsi" w:eastAsiaTheme="minorEastAsia" w:hAnsiTheme="minorHAnsi"/>
          <w:spacing w:val="0"/>
          <w:sz w:val="22"/>
          <w:szCs w:val="22"/>
          <w:lang w:eastAsia="en-GB"/>
        </w:rPr>
      </w:pPr>
      <w:hyperlink w:anchor="_Toc97127301" w:history="1">
        <w:r w:rsidR="00DC4BE9" w:rsidRPr="001332F7">
          <w:rPr>
            <w:rStyle w:val="Hyperlink"/>
          </w:rPr>
          <w:t>A.11</w:t>
        </w:r>
        <w:r w:rsidR="00DC4BE9">
          <w:rPr>
            <w:rFonts w:asciiTheme="minorHAnsi" w:eastAsiaTheme="minorEastAsia" w:hAnsiTheme="minorHAnsi"/>
            <w:spacing w:val="0"/>
            <w:sz w:val="22"/>
            <w:szCs w:val="22"/>
            <w:lang w:eastAsia="en-GB"/>
          </w:rPr>
          <w:tab/>
        </w:r>
        <w:r w:rsidR="00DC4BE9" w:rsidRPr="001332F7">
          <w:rPr>
            <w:rStyle w:val="Hyperlink"/>
          </w:rPr>
          <w:t>The S-FSK PLC profile</w:t>
        </w:r>
        <w:r w:rsidR="00DC4BE9">
          <w:rPr>
            <w:webHidden/>
          </w:rPr>
          <w:tab/>
        </w:r>
        <w:r w:rsidR="00DC4BE9">
          <w:rPr>
            <w:webHidden/>
          </w:rPr>
          <w:fldChar w:fldCharType="begin"/>
        </w:r>
        <w:r w:rsidR="00DC4BE9">
          <w:rPr>
            <w:webHidden/>
          </w:rPr>
          <w:instrText xml:space="preserve"> PAGEREF _Toc97127301 \h </w:instrText>
        </w:r>
        <w:r w:rsidR="00DC4BE9">
          <w:rPr>
            <w:webHidden/>
          </w:rPr>
        </w:r>
        <w:r w:rsidR="00DC4BE9">
          <w:rPr>
            <w:webHidden/>
          </w:rPr>
          <w:fldChar w:fldCharType="separate"/>
        </w:r>
        <w:r w:rsidR="00DC4BE9">
          <w:rPr>
            <w:webHidden/>
          </w:rPr>
          <w:t>311</w:t>
        </w:r>
        <w:r w:rsidR="00DC4BE9">
          <w:rPr>
            <w:webHidden/>
          </w:rPr>
          <w:fldChar w:fldCharType="end"/>
        </w:r>
      </w:hyperlink>
    </w:p>
    <w:p w14:paraId="6F0BCD7B" w14:textId="3637CE82" w:rsidR="00DC4BE9" w:rsidRDefault="000355BB">
      <w:pPr>
        <w:pStyle w:val="TOC1"/>
        <w:rPr>
          <w:rFonts w:asciiTheme="minorHAnsi" w:eastAsiaTheme="minorEastAsia" w:hAnsiTheme="minorHAnsi"/>
          <w:spacing w:val="0"/>
          <w:sz w:val="22"/>
          <w:szCs w:val="22"/>
          <w:lang w:eastAsia="en-GB"/>
        </w:rPr>
      </w:pPr>
      <w:hyperlink w:anchor="_Toc97127302" w:history="1">
        <w:r w:rsidR="00DC4BE9" w:rsidRPr="001332F7">
          <w:rPr>
            <w:rStyle w:val="Hyperlink"/>
          </w:rPr>
          <w:t>Annex B (normative)  SMS short wrapper</w:t>
        </w:r>
        <w:r w:rsidR="00DC4BE9">
          <w:rPr>
            <w:webHidden/>
          </w:rPr>
          <w:tab/>
        </w:r>
        <w:r w:rsidR="00DC4BE9">
          <w:rPr>
            <w:webHidden/>
          </w:rPr>
          <w:fldChar w:fldCharType="begin"/>
        </w:r>
        <w:r w:rsidR="00DC4BE9">
          <w:rPr>
            <w:webHidden/>
          </w:rPr>
          <w:instrText xml:space="preserve"> PAGEREF _Toc97127302 \h </w:instrText>
        </w:r>
        <w:r w:rsidR="00DC4BE9">
          <w:rPr>
            <w:webHidden/>
          </w:rPr>
        </w:r>
        <w:r w:rsidR="00DC4BE9">
          <w:rPr>
            <w:webHidden/>
          </w:rPr>
          <w:fldChar w:fldCharType="separate"/>
        </w:r>
        <w:r w:rsidR="00DC4BE9">
          <w:rPr>
            <w:webHidden/>
          </w:rPr>
          <w:t>312</w:t>
        </w:r>
        <w:r w:rsidR="00DC4BE9">
          <w:rPr>
            <w:webHidden/>
          </w:rPr>
          <w:fldChar w:fldCharType="end"/>
        </w:r>
      </w:hyperlink>
    </w:p>
    <w:p w14:paraId="32D6CCD7" w14:textId="43549322" w:rsidR="00DC4BE9" w:rsidRDefault="000355BB">
      <w:pPr>
        <w:pStyle w:val="TOC1"/>
        <w:rPr>
          <w:rFonts w:asciiTheme="minorHAnsi" w:eastAsiaTheme="minorEastAsia" w:hAnsiTheme="minorHAnsi"/>
          <w:spacing w:val="0"/>
          <w:sz w:val="22"/>
          <w:szCs w:val="22"/>
          <w:lang w:eastAsia="en-GB"/>
        </w:rPr>
      </w:pPr>
      <w:hyperlink w:anchor="_Toc97127303" w:history="1">
        <w:r w:rsidR="00DC4BE9" w:rsidRPr="001332F7">
          <w:rPr>
            <w:rStyle w:val="Hyperlink"/>
          </w:rPr>
          <w:t>Annex C (normative)  Gateway protocol</w:t>
        </w:r>
        <w:r w:rsidR="00DC4BE9">
          <w:rPr>
            <w:webHidden/>
          </w:rPr>
          <w:tab/>
        </w:r>
        <w:r w:rsidR="00DC4BE9">
          <w:rPr>
            <w:webHidden/>
          </w:rPr>
          <w:fldChar w:fldCharType="begin"/>
        </w:r>
        <w:r w:rsidR="00DC4BE9">
          <w:rPr>
            <w:webHidden/>
          </w:rPr>
          <w:instrText xml:space="preserve"> PAGEREF _Toc97127303 \h </w:instrText>
        </w:r>
        <w:r w:rsidR="00DC4BE9">
          <w:rPr>
            <w:webHidden/>
          </w:rPr>
        </w:r>
        <w:r w:rsidR="00DC4BE9">
          <w:rPr>
            <w:webHidden/>
          </w:rPr>
          <w:fldChar w:fldCharType="separate"/>
        </w:r>
        <w:r w:rsidR="00DC4BE9">
          <w:rPr>
            <w:webHidden/>
          </w:rPr>
          <w:t>313</w:t>
        </w:r>
        <w:r w:rsidR="00DC4BE9">
          <w:rPr>
            <w:webHidden/>
          </w:rPr>
          <w:fldChar w:fldCharType="end"/>
        </w:r>
      </w:hyperlink>
    </w:p>
    <w:p w14:paraId="757D1B5C" w14:textId="1D456C46" w:rsidR="00DC4BE9" w:rsidRDefault="000355BB">
      <w:pPr>
        <w:pStyle w:val="TOC2"/>
        <w:rPr>
          <w:rFonts w:asciiTheme="minorHAnsi" w:eastAsiaTheme="minorEastAsia" w:hAnsiTheme="minorHAnsi"/>
          <w:spacing w:val="0"/>
          <w:sz w:val="22"/>
          <w:szCs w:val="22"/>
          <w:lang w:eastAsia="en-GB"/>
        </w:rPr>
      </w:pPr>
      <w:hyperlink w:anchor="_Toc97127304" w:history="1">
        <w:r w:rsidR="00DC4BE9" w:rsidRPr="001332F7">
          <w:rPr>
            <w:rStyle w:val="Hyperlink"/>
          </w:rPr>
          <w:t>C.1</w:t>
        </w:r>
        <w:r w:rsidR="00DC4BE9">
          <w:rPr>
            <w:rFonts w:asciiTheme="minorHAnsi" w:eastAsiaTheme="minorEastAsia" w:hAnsiTheme="minorHAnsi"/>
            <w:spacing w:val="0"/>
            <w:sz w:val="22"/>
            <w:szCs w:val="22"/>
            <w:lang w:eastAsia="en-GB"/>
          </w:rPr>
          <w:tab/>
        </w:r>
        <w:r w:rsidR="00DC4BE9" w:rsidRPr="001332F7">
          <w:rPr>
            <w:rStyle w:val="Hyperlink"/>
          </w:rPr>
          <w:t>General</w:t>
        </w:r>
        <w:r w:rsidR="00DC4BE9">
          <w:rPr>
            <w:webHidden/>
          </w:rPr>
          <w:tab/>
        </w:r>
        <w:r w:rsidR="00DC4BE9">
          <w:rPr>
            <w:webHidden/>
          </w:rPr>
          <w:fldChar w:fldCharType="begin"/>
        </w:r>
        <w:r w:rsidR="00DC4BE9">
          <w:rPr>
            <w:webHidden/>
          </w:rPr>
          <w:instrText xml:space="preserve"> PAGEREF _Toc97127304 \h </w:instrText>
        </w:r>
        <w:r w:rsidR="00DC4BE9">
          <w:rPr>
            <w:webHidden/>
          </w:rPr>
        </w:r>
        <w:r w:rsidR="00DC4BE9">
          <w:rPr>
            <w:webHidden/>
          </w:rPr>
          <w:fldChar w:fldCharType="separate"/>
        </w:r>
        <w:r w:rsidR="00DC4BE9">
          <w:rPr>
            <w:webHidden/>
          </w:rPr>
          <w:t>313</w:t>
        </w:r>
        <w:r w:rsidR="00DC4BE9">
          <w:rPr>
            <w:webHidden/>
          </w:rPr>
          <w:fldChar w:fldCharType="end"/>
        </w:r>
      </w:hyperlink>
    </w:p>
    <w:p w14:paraId="5B8F8EA8" w14:textId="50E706FF" w:rsidR="00DC4BE9" w:rsidRDefault="000355BB">
      <w:pPr>
        <w:pStyle w:val="TOC2"/>
        <w:rPr>
          <w:rFonts w:asciiTheme="minorHAnsi" w:eastAsiaTheme="minorEastAsia" w:hAnsiTheme="minorHAnsi"/>
          <w:spacing w:val="0"/>
          <w:sz w:val="22"/>
          <w:szCs w:val="22"/>
          <w:lang w:eastAsia="en-GB"/>
        </w:rPr>
      </w:pPr>
      <w:hyperlink w:anchor="_Toc97127305" w:history="1">
        <w:r w:rsidR="00DC4BE9" w:rsidRPr="001332F7">
          <w:rPr>
            <w:rStyle w:val="Hyperlink"/>
          </w:rPr>
          <w:t>C.2</w:t>
        </w:r>
        <w:r w:rsidR="00DC4BE9">
          <w:rPr>
            <w:rFonts w:asciiTheme="minorHAnsi" w:eastAsiaTheme="minorEastAsia" w:hAnsiTheme="minorHAnsi"/>
            <w:spacing w:val="0"/>
            <w:sz w:val="22"/>
            <w:szCs w:val="22"/>
            <w:lang w:eastAsia="en-GB"/>
          </w:rPr>
          <w:tab/>
        </w:r>
        <w:r w:rsidR="00DC4BE9" w:rsidRPr="001332F7">
          <w:rPr>
            <w:rStyle w:val="Hyperlink"/>
          </w:rPr>
          <w:t>The gateway protocol</w:t>
        </w:r>
        <w:r w:rsidR="00DC4BE9">
          <w:rPr>
            <w:webHidden/>
          </w:rPr>
          <w:tab/>
        </w:r>
        <w:r w:rsidR="00DC4BE9">
          <w:rPr>
            <w:webHidden/>
          </w:rPr>
          <w:fldChar w:fldCharType="begin"/>
        </w:r>
        <w:r w:rsidR="00DC4BE9">
          <w:rPr>
            <w:webHidden/>
          </w:rPr>
          <w:instrText xml:space="preserve"> PAGEREF _Toc97127305 \h </w:instrText>
        </w:r>
        <w:r w:rsidR="00DC4BE9">
          <w:rPr>
            <w:webHidden/>
          </w:rPr>
        </w:r>
        <w:r w:rsidR="00DC4BE9">
          <w:rPr>
            <w:webHidden/>
          </w:rPr>
          <w:fldChar w:fldCharType="separate"/>
        </w:r>
        <w:r w:rsidR="00DC4BE9">
          <w:rPr>
            <w:webHidden/>
          </w:rPr>
          <w:t>314</w:t>
        </w:r>
        <w:r w:rsidR="00DC4BE9">
          <w:rPr>
            <w:webHidden/>
          </w:rPr>
          <w:fldChar w:fldCharType="end"/>
        </w:r>
      </w:hyperlink>
    </w:p>
    <w:p w14:paraId="2D60B526" w14:textId="352B28BD" w:rsidR="00DC4BE9" w:rsidRDefault="000355BB">
      <w:pPr>
        <w:pStyle w:val="TOC2"/>
        <w:rPr>
          <w:rFonts w:asciiTheme="minorHAnsi" w:eastAsiaTheme="minorEastAsia" w:hAnsiTheme="minorHAnsi"/>
          <w:spacing w:val="0"/>
          <w:sz w:val="22"/>
          <w:szCs w:val="22"/>
          <w:lang w:eastAsia="en-GB"/>
        </w:rPr>
      </w:pPr>
      <w:hyperlink w:anchor="_Toc97127306" w:history="1">
        <w:r w:rsidR="00DC4BE9" w:rsidRPr="001332F7">
          <w:rPr>
            <w:rStyle w:val="Hyperlink"/>
          </w:rPr>
          <w:t>C.3</w:t>
        </w:r>
        <w:r w:rsidR="00DC4BE9">
          <w:rPr>
            <w:rFonts w:asciiTheme="minorHAnsi" w:eastAsiaTheme="minorEastAsia" w:hAnsiTheme="minorHAnsi"/>
            <w:spacing w:val="0"/>
            <w:sz w:val="22"/>
            <w:szCs w:val="22"/>
            <w:lang w:eastAsia="en-GB"/>
          </w:rPr>
          <w:tab/>
        </w:r>
        <w:r w:rsidR="00DC4BE9" w:rsidRPr="001332F7">
          <w:rPr>
            <w:rStyle w:val="Hyperlink"/>
          </w:rPr>
          <w:t>HES in the WAN/NN acting as Initiator (Pull operation)</w:t>
        </w:r>
        <w:r w:rsidR="00DC4BE9">
          <w:rPr>
            <w:webHidden/>
          </w:rPr>
          <w:tab/>
        </w:r>
        <w:r w:rsidR="00DC4BE9">
          <w:rPr>
            <w:webHidden/>
          </w:rPr>
          <w:fldChar w:fldCharType="begin"/>
        </w:r>
        <w:r w:rsidR="00DC4BE9">
          <w:rPr>
            <w:webHidden/>
          </w:rPr>
          <w:instrText xml:space="preserve"> PAGEREF _Toc97127306 \h </w:instrText>
        </w:r>
        <w:r w:rsidR="00DC4BE9">
          <w:rPr>
            <w:webHidden/>
          </w:rPr>
        </w:r>
        <w:r w:rsidR="00DC4BE9">
          <w:rPr>
            <w:webHidden/>
          </w:rPr>
          <w:fldChar w:fldCharType="separate"/>
        </w:r>
        <w:r w:rsidR="00DC4BE9">
          <w:rPr>
            <w:webHidden/>
          </w:rPr>
          <w:t>315</w:t>
        </w:r>
        <w:r w:rsidR="00DC4BE9">
          <w:rPr>
            <w:webHidden/>
          </w:rPr>
          <w:fldChar w:fldCharType="end"/>
        </w:r>
      </w:hyperlink>
    </w:p>
    <w:p w14:paraId="72123EC7" w14:textId="3216AC15" w:rsidR="00DC4BE9" w:rsidRDefault="000355BB">
      <w:pPr>
        <w:pStyle w:val="TOC2"/>
        <w:rPr>
          <w:rFonts w:asciiTheme="minorHAnsi" w:eastAsiaTheme="minorEastAsia" w:hAnsiTheme="minorHAnsi"/>
          <w:spacing w:val="0"/>
          <w:sz w:val="22"/>
          <w:szCs w:val="22"/>
          <w:lang w:eastAsia="en-GB"/>
        </w:rPr>
      </w:pPr>
      <w:hyperlink w:anchor="_Toc97127307" w:history="1">
        <w:r w:rsidR="00DC4BE9" w:rsidRPr="001332F7">
          <w:rPr>
            <w:rStyle w:val="Hyperlink"/>
          </w:rPr>
          <w:t>C.4</w:t>
        </w:r>
        <w:r w:rsidR="00DC4BE9">
          <w:rPr>
            <w:rFonts w:asciiTheme="minorHAnsi" w:eastAsiaTheme="minorEastAsia" w:hAnsiTheme="minorHAnsi"/>
            <w:spacing w:val="0"/>
            <w:sz w:val="22"/>
            <w:szCs w:val="22"/>
            <w:lang w:eastAsia="en-GB"/>
          </w:rPr>
          <w:tab/>
        </w:r>
        <w:r w:rsidR="00DC4BE9" w:rsidRPr="001332F7">
          <w:rPr>
            <w:rStyle w:val="Hyperlink"/>
          </w:rPr>
          <w:t>End devices in the LAN acting as Initiators (Push operation)</w:t>
        </w:r>
        <w:r w:rsidR="00DC4BE9">
          <w:rPr>
            <w:webHidden/>
          </w:rPr>
          <w:tab/>
        </w:r>
        <w:r w:rsidR="00DC4BE9">
          <w:rPr>
            <w:webHidden/>
          </w:rPr>
          <w:fldChar w:fldCharType="begin"/>
        </w:r>
        <w:r w:rsidR="00DC4BE9">
          <w:rPr>
            <w:webHidden/>
          </w:rPr>
          <w:instrText xml:space="preserve"> PAGEREF _Toc97127307 \h </w:instrText>
        </w:r>
        <w:r w:rsidR="00DC4BE9">
          <w:rPr>
            <w:webHidden/>
          </w:rPr>
        </w:r>
        <w:r w:rsidR="00DC4BE9">
          <w:rPr>
            <w:webHidden/>
          </w:rPr>
          <w:fldChar w:fldCharType="separate"/>
        </w:r>
        <w:r w:rsidR="00DC4BE9">
          <w:rPr>
            <w:webHidden/>
          </w:rPr>
          <w:t>316</w:t>
        </w:r>
        <w:r w:rsidR="00DC4BE9">
          <w:rPr>
            <w:webHidden/>
          </w:rPr>
          <w:fldChar w:fldCharType="end"/>
        </w:r>
      </w:hyperlink>
    </w:p>
    <w:p w14:paraId="40FF5F8A" w14:textId="283F6FE2" w:rsidR="00DC4BE9" w:rsidRDefault="000355BB">
      <w:pPr>
        <w:pStyle w:val="TOC3"/>
        <w:rPr>
          <w:rFonts w:asciiTheme="minorHAnsi" w:eastAsiaTheme="minorEastAsia" w:hAnsiTheme="minorHAnsi"/>
          <w:spacing w:val="0"/>
          <w:sz w:val="22"/>
          <w:szCs w:val="22"/>
          <w:lang w:eastAsia="en-GB"/>
        </w:rPr>
      </w:pPr>
      <w:hyperlink w:anchor="_Toc97127308" w:history="1">
        <w:r w:rsidR="00DC4BE9" w:rsidRPr="001332F7">
          <w:rPr>
            <w:rStyle w:val="Hyperlink"/>
          </w:rPr>
          <w:t>C.4.1</w:t>
        </w:r>
        <w:r w:rsidR="00DC4BE9">
          <w:rPr>
            <w:rFonts w:asciiTheme="minorHAnsi" w:eastAsiaTheme="minorEastAsia" w:hAnsiTheme="minorHAnsi"/>
            <w:spacing w:val="0"/>
            <w:sz w:val="22"/>
            <w:szCs w:val="22"/>
            <w:lang w:eastAsia="en-GB"/>
          </w:rPr>
          <w:tab/>
        </w:r>
        <w:r w:rsidR="00DC4BE9" w:rsidRPr="001332F7">
          <w:rPr>
            <w:rStyle w:val="Hyperlink"/>
          </w:rPr>
          <w:t>General</w:t>
        </w:r>
        <w:r w:rsidR="00DC4BE9">
          <w:rPr>
            <w:webHidden/>
          </w:rPr>
          <w:tab/>
        </w:r>
        <w:r w:rsidR="00DC4BE9">
          <w:rPr>
            <w:webHidden/>
          </w:rPr>
          <w:fldChar w:fldCharType="begin"/>
        </w:r>
        <w:r w:rsidR="00DC4BE9">
          <w:rPr>
            <w:webHidden/>
          </w:rPr>
          <w:instrText xml:space="preserve"> PAGEREF _Toc97127308 \h </w:instrText>
        </w:r>
        <w:r w:rsidR="00DC4BE9">
          <w:rPr>
            <w:webHidden/>
          </w:rPr>
        </w:r>
        <w:r w:rsidR="00DC4BE9">
          <w:rPr>
            <w:webHidden/>
          </w:rPr>
          <w:fldChar w:fldCharType="separate"/>
        </w:r>
        <w:r w:rsidR="00DC4BE9">
          <w:rPr>
            <w:webHidden/>
          </w:rPr>
          <w:t>316</w:t>
        </w:r>
        <w:r w:rsidR="00DC4BE9">
          <w:rPr>
            <w:webHidden/>
          </w:rPr>
          <w:fldChar w:fldCharType="end"/>
        </w:r>
      </w:hyperlink>
    </w:p>
    <w:p w14:paraId="200105BB" w14:textId="387CA91F" w:rsidR="00DC4BE9" w:rsidRDefault="000355BB">
      <w:pPr>
        <w:pStyle w:val="TOC3"/>
        <w:rPr>
          <w:rFonts w:asciiTheme="minorHAnsi" w:eastAsiaTheme="minorEastAsia" w:hAnsiTheme="minorHAnsi"/>
          <w:spacing w:val="0"/>
          <w:sz w:val="22"/>
          <w:szCs w:val="22"/>
          <w:lang w:eastAsia="en-GB"/>
        </w:rPr>
      </w:pPr>
      <w:hyperlink w:anchor="_Toc97127309" w:history="1">
        <w:r w:rsidR="00DC4BE9" w:rsidRPr="001332F7">
          <w:rPr>
            <w:rStyle w:val="Hyperlink"/>
          </w:rPr>
          <w:t>C.4.2</w:t>
        </w:r>
        <w:r w:rsidR="00DC4BE9">
          <w:rPr>
            <w:rFonts w:asciiTheme="minorHAnsi" w:eastAsiaTheme="minorEastAsia" w:hAnsiTheme="minorHAnsi"/>
            <w:spacing w:val="0"/>
            <w:sz w:val="22"/>
            <w:szCs w:val="22"/>
            <w:lang w:eastAsia="en-GB"/>
          </w:rPr>
          <w:tab/>
        </w:r>
        <w:r w:rsidR="00DC4BE9" w:rsidRPr="001332F7">
          <w:rPr>
            <w:rStyle w:val="Hyperlink"/>
          </w:rPr>
          <w:t>End device with WAN/NN knowledge</w:t>
        </w:r>
        <w:r w:rsidR="00DC4BE9">
          <w:rPr>
            <w:webHidden/>
          </w:rPr>
          <w:tab/>
        </w:r>
        <w:r w:rsidR="00DC4BE9">
          <w:rPr>
            <w:webHidden/>
          </w:rPr>
          <w:fldChar w:fldCharType="begin"/>
        </w:r>
        <w:r w:rsidR="00DC4BE9">
          <w:rPr>
            <w:webHidden/>
          </w:rPr>
          <w:instrText xml:space="preserve"> PAGEREF _Toc97127309 \h </w:instrText>
        </w:r>
        <w:r w:rsidR="00DC4BE9">
          <w:rPr>
            <w:webHidden/>
          </w:rPr>
        </w:r>
        <w:r w:rsidR="00DC4BE9">
          <w:rPr>
            <w:webHidden/>
          </w:rPr>
          <w:fldChar w:fldCharType="separate"/>
        </w:r>
        <w:r w:rsidR="00DC4BE9">
          <w:rPr>
            <w:webHidden/>
          </w:rPr>
          <w:t>316</w:t>
        </w:r>
        <w:r w:rsidR="00DC4BE9">
          <w:rPr>
            <w:webHidden/>
          </w:rPr>
          <w:fldChar w:fldCharType="end"/>
        </w:r>
      </w:hyperlink>
    </w:p>
    <w:p w14:paraId="62458D2E" w14:textId="74E9F233" w:rsidR="00DC4BE9" w:rsidRDefault="000355BB">
      <w:pPr>
        <w:pStyle w:val="TOC3"/>
        <w:rPr>
          <w:rFonts w:asciiTheme="minorHAnsi" w:eastAsiaTheme="minorEastAsia" w:hAnsiTheme="minorHAnsi"/>
          <w:spacing w:val="0"/>
          <w:sz w:val="22"/>
          <w:szCs w:val="22"/>
          <w:lang w:eastAsia="en-GB"/>
        </w:rPr>
      </w:pPr>
      <w:hyperlink w:anchor="_Toc97127310" w:history="1">
        <w:r w:rsidR="00DC4BE9" w:rsidRPr="001332F7">
          <w:rPr>
            <w:rStyle w:val="Hyperlink"/>
          </w:rPr>
          <w:t>C.4.3</w:t>
        </w:r>
        <w:r w:rsidR="00DC4BE9">
          <w:rPr>
            <w:rFonts w:asciiTheme="minorHAnsi" w:eastAsiaTheme="minorEastAsia" w:hAnsiTheme="minorHAnsi"/>
            <w:spacing w:val="0"/>
            <w:sz w:val="22"/>
            <w:szCs w:val="22"/>
            <w:lang w:eastAsia="en-GB"/>
          </w:rPr>
          <w:tab/>
        </w:r>
        <w:r w:rsidR="00DC4BE9" w:rsidRPr="001332F7">
          <w:rPr>
            <w:rStyle w:val="Hyperlink"/>
          </w:rPr>
          <w:t>End devices without WAN/NN knowledge</w:t>
        </w:r>
        <w:r w:rsidR="00DC4BE9">
          <w:rPr>
            <w:webHidden/>
          </w:rPr>
          <w:tab/>
        </w:r>
        <w:r w:rsidR="00DC4BE9">
          <w:rPr>
            <w:webHidden/>
          </w:rPr>
          <w:fldChar w:fldCharType="begin"/>
        </w:r>
        <w:r w:rsidR="00DC4BE9">
          <w:rPr>
            <w:webHidden/>
          </w:rPr>
          <w:instrText xml:space="preserve"> PAGEREF _Toc97127310 \h </w:instrText>
        </w:r>
        <w:r w:rsidR="00DC4BE9">
          <w:rPr>
            <w:webHidden/>
          </w:rPr>
        </w:r>
        <w:r w:rsidR="00DC4BE9">
          <w:rPr>
            <w:webHidden/>
          </w:rPr>
          <w:fldChar w:fldCharType="separate"/>
        </w:r>
        <w:r w:rsidR="00DC4BE9">
          <w:rPr>
            <w:webHidden/>
          </w:rPr>
          <w:t>316</w:t>
        </w:r>
        <w:r w:rsidR="00DC4BE9">
          <w:rPr>
            <w:webHidden/>
          </w:rPr>
          <w:fldChar w:fldCharType="end"/>
        </w:r>
      </w:hyperlink>
    </w:p>
    <w:p w14:paraId="21460B09" w14:textId="0D4025FF" w:rsidR="00DC4BE9" w:rsidRDefault="000355BB">
      <w:pPr>
        <w:pStyle w:val="TOC2"/>
        <w:rPr>
          <w:rFonts w:asciiTheme="minorHAnsi" w:eastAsiaTheme="minorEastAsia" w:hAnsiTheme="minorHAnsi"/>
          <w:spacing w:val="0"/>
          <w:sz w:val="22"/>
          <w:szCs w:val="22"/>
          <w:lang w:eastAsia="en-GB"/>
        </w:rPr>
      </w:pPr>
      <w:hyperlink w:anchor="_Toc97127311" w:history="1">
        <w:r w:rsidR="00DC4BE9" w:rsidRPr="001332F7">
          <w:rPr>
            <w:rStyle w:val="Hyperlink"/>
          </w:rPr>
          <w:t>C.5</w:t>
        </w:r>
        <w:r w:rsidR="00DC4BE9">
          <w:rPr>
            <w:rFonts w:asciiTheme="minorHAnsi" w:eastAsiaTheme="minorEastAsia" w:hAnsiTheme="minorHAnsi"/>
            <w:spacing w:val="0"/>
            <w:sz w:val="22"/>
            <w:szCs w:val="22"/>
            <w:lang w:eastAsia="en-GB"/>
          </w:rPr>
          <w:tab/>
        </w:r>
        <w:r w:rsidR="00DC4BE9" w:rsidRPr="001332F7">
          <w:rPr>
            <w:rStyle w:val="Hyperlink"/>
          </w:rPr>
          <w:t>Security</w:t>
        </w:r>
        <w:r w:rsidR="00DC4BE9">
          <w:rPr>
            <w:webHidden/>
          </w:rPr>
          <w:tab/>
        </w:r>
        <w:r w:rsidR="00DC4BE9">
          <w:rPr>
            <w:webHidden/>
          </w:rPr>
          <w:fldChar w:fldCharType="begin"/>
        </w:r>
        <w:r w:rsidR="00DC4BE9">
          <w:rPr>
            <w:webHidden/>
          </w:rPr>
          <w:instrText xml:space="preserve"> PAGEREF _Toc97127311 \h </w:instrText>
        </w:r>
        <w:r w:rsidR="00DC4BE9">
          <w:rPr>
            <w:webHidden/>
          </w:rPr>
        </w:r>
        <w:r w:rsidR="00DC4BE9">
          <w:rPr>
            <w:webHidden/>
          </w:rPr>
          <w:fldChar w:fldCharType="separate"/>
        </w:r>
        <w:r w:rsidR="00DC4BE9">
          <w:rPr>
            <w:webHidden/>
          </w:rPr>
          <w:t>317</w:t>
        </w:r>
        <w:r w:rsidR="00DC4BE9">
          <w:rPr>
            <w:webHidden/>
          </w:rPr>
          <w:fldChar w:fldCharType="end"/>
        </w:r>
      </w:hyperlink>
    </w:p>
    <w:p w14:paraId="17220C46" w14:textId="084B755B" w:rsidR="00DC4BE9" w:rsidRDefault="000355BB">
      <w:pPr>
        <w:pStyle w:val="TOC1"/>
        <w:rPr>
          <w:rFonts w:asciiTheme="minorHAnsi" w:eastAsiaTheme="minorEastAsia" w:hAnsiTheme="minorHAnsi"/>
          <w:spacing w:val="0"/>
          <w:sz w:val="22"/>
          <w:szCs w:val="22"/>
          <w:lang w:eastAsia="en-GB"/>
        </w:rPr>
      </w:pPr>
      <w:hyperlink w:anchor="_Toc97127312" w:history="1">
        <w:r w:rsidR="00DC4BE9" w:rsidRPr="001332F7">
          <w:rPr>
            <w:rStyle w:val="Hyperlink"/>
          </w:rPr>
          <w:t>Annex D (informative)  AARQ and AARE encoding examples</w:t>
        </w:r>
        <w:r w:rsidR="00DC4BE9">
          <w:rPr>
            <w:webHidden/>
          </w:rPr>
          <w:tab/>
        </w:r>
        <w:r w:rsidR="00DC4BE9">
          <w:rPr>
            <w:webHidden/>
          </w:rPr>
          <w:fldChar w:fldCharType="begin"/>
        </w:r>
        <w:r w:rsidR="00DC4BE9">
          <w:rPr>
            <w:webHidden/>
          </w:rPr>
          <w:instrText xml:space="preserve"> PAGEREF _Toc97127312 \h </w:instrText>
        </w:r>
        <w:r w:rsidR="00DC4BE9">
          <w:rPr>
            <w:webHidden/>
          </w:rPr>
        </w:r>
        <w:r w:rsidR="00DC4BE9">
          <w:rPr>
            <w:webHidden/>
          </w:rPr>
          <w:fldChar w:fldCharType="separate"/>
        </w:r>
        <w:r w:rsidR="00DC4BE9">
          <w:rPr>
            <w:webHidden/>
          </w:rPr>
          <w:t>318</w:t>
        </w:r>
        <w:r w:rsidR="00DC4BE9">
          <w:rPr>
            <w:webHidden/>
          </w:rPr>
          <w:fldChar w:fldCharType="end"/>
        </w:r>
      </w:hyperlink>
    </w:p>
    <w:p w14:paraId="103D8F28" w14:textId="1D7685B2" w:rsidR="00DC4BE9" w:rsidRDefault="000355BB">
      <w:pPr>
        <w:pStyle w:val="TOC2"/>
        <w:rPr>
          <w:rFonts w:asciiTheme="minorHAnsi" w:eastAsiaTheme="minorEastAsia" w:hAnsiTheme="minorHAnsi"/>
          <w:spacing w:val="0"/>
          <w:sz w:val="22"/>
          <w:szCs w:val="22"/>
          <w:lang w:eastAsia="en-GB"/>
        </w:rPr>
      </w:pPr>
      <w:hyperlink w:anchor="_Toc97127313" w:history="1">
        <w:r w:rsidR="00DC4BE9" w:rsidRPr="001332F7">
          <w:rPr>
            <w:rStyle w:val="Hyperlink"/>
          </w:rPr>
          <w:t>D.1</w:t>
        </w:r>
        <w:r w:rsidR="00DC4BE9">
          <w:rPr>
            <w:rFonts w:asciiTheme="minorHAnsi" w:eastAsiaTheme="minorEastAsia" w:hAnsiTheme="minorHAnsi"/>
            <w:spacing w:val="0"/>
            <w:sz w:val="22"/>
            <w:szCs w:val="22"/>
            <w:lang w:eastAsia="en-GB"/>
          </w:rPr>
          <w:tab/>
        </w:r>
        <w:r w:rsidR="00DC4BE9" w:rsidRPr="001332F7">
          <w:rPr>
            <w:rStyle w:val="Hyperlink"/>
          </w:rPr>
          <w:t>General</w:t>
        </w:r>
        <w:r w:rsidR="00DC4BE9">
          <w:rPr>
            <w:webHidden/>
          </w:rPr>
          <w:tab/>
        </w:r>
        <w:r w:rsidR="00DC4BE9">
          <w:rPr>
            <w:webHidden/>
          </w:rPr>
          <w:fldChar w:fldCharType="begin"/>
        </w:r>
        <w:r w:rsidR="00DC4BE9">
          <w:rPr>
            <w:webHidden/>
          </w:rPr>
          <w:instrText xml:space="preserve"> PAGEREF _Toc97127313 \h </w:instrText>
        </w:r>
        <w:r w:rsidR="00DC4BE9">
          <w:rPr>
            <w:webHidden/>
          </w:rPr>
        </w:r>
        <w:r w:rsidR="00DC4BE9">
          <w:rPr>
            <w:webHidden/>
          </w:rPr>
          <w:fldChar w:fldCharType="separate"/>
        </w:r>
        <w:r w:rsidR="00DC4BE9">
          <w:rPr>
            <w:webHidden/>
          </w:rPr>
          <w:t>318</w:t>
        </w:r>
        <w:r w:rsidR="00DC4BE9">
          <w:rPr>
            <w:webHidden/>
          </w:rPr>
          <w:fldChar w:fldCharType="end"/>
        </w:r>
      </w:hyperlink>
    </w:p>
    <w:p w14:paraId="24A9AE13" w14:textId="00F41C11" w:rsidR="00DC4BE9" w:rsidRDefault="000355BB">
      <w:pPr>
        <w:pStyle w:val="TOC2"/>
        <w:rPr>
          <w:rFonts w:asciiTheme="minorHAnsi" w:eastAsiaTheme="minorEastAsia" w:hAnsiTheme="minorHAnsi"/>
          <w:spacing w:val="0"/>
          <w:sz w:val="22"/>
          <w:szCs w:val="22"/>
          <w:lang w:eastAsia="en-GB"/>
        </w:rPr>
      </w:pPr>
      <w:hyperlink w:anchor="_Toc97127314" w:history="1">
        <w:r w:rsidR="00DC4BE9" w:rsidRPr="001332F7">
          <w:rPr>
            <w:rStyle w:val="Hyperlink"/>
          </w:rPr>
          <w:t>D.2</w:t>
        </w:r>
        <w:r w:rsidR="00DC4BE9">
          <w:rPr>
            <w:rFonts w:asciiTheme="minorHAnsi" w:eastAsiaTheme="minorEastAsia" w:hAnsiTheme="minorHAnsi"/>
            <w:spacing w:val="0"/>
            <w:sz w:val="22"/>
            <w:szCs w:val="22"/>
            <w:lang w:eastAsia="en-GB"/>
          </w:rPr>
          <w:tab/>
        </w:r>
        <w:r w:rsidR="00DC4BE9" w:rsidRPr="001332F7">
          <w:rPr>
            <w:rStyle w:val="Hyperlink"/>
          </w:rPr>
          <w:t>Encoding of the xDLMS InitiateRequest / InitiateResponse APDU</w:t>
        </w:r>
        <w:r w:rsidR="00DC4BE9">
          <w:rPr>
            <w:webHidden/>
          </w:rPr>
          <w:tab/>
        </w:r>
        <w:r w:rsidR="00DC4BE9">
          <w:rPr>
            <w:webHidden/>
          </w:rPr>
          <w:fldChar w:fldCharType="begin"/>
        </w:r>
        <w:r w:rsidR="00DC4BE9">
          <w:rPr>
            <w:webHidden/>
          </w:rPr>
          <w:instrText xml:space="preserve"> PAGEREF _Toc97127314 \h </w:instrText>
        </w:r>
        <w:r w:rsidR="00DC4BE9">
          <w:rPr>
            <w:webHidden/>
          </w:rPr>
        </w:r>
        <w:r w:rsidR="00DC4BE9">
          <w:rPr>
            <w:webHidden/>
          </w:rPr>
          <w:fldChar w:fldCharType="separate"/>
        </w:r>
        <w:r w:rsidR="00DC4BE9">
          <w:rPr>
            <w:webHidden/>
          </w:rPr>
          <w:t>318</w:t>
        </w:r>
        <w:r w:rsidR="00DC4BE9">
          <w:rPr>
            <w:webHidden/>
          </w:rPr>
          <w:fldChar w:fldCharType="end"/>
        </w:r>
      </w:hyperlink>
    </w:p>
    <w:p w14:paraId="1C87DFC1" w14:textId="308C6F61" w:rsidR="00DC4BE9" w:rsidRDefault="000355BB">
      <w:pPr>
        <w:pStyle w:val="TOC2"/>
        <w:rPr>
          <w:rFonts w:asciiTheme="minorHAnsi" w:eastAsiaTheme="minorEastAsia" w:hAnsiTheme="minorHAnsi"/>
          <w:spacing w:val="0"/>
          <w:sz w:val="22"/>
          <w:szCs w:val="22"/>
          <w:lang w:eastAsia="en-GB"/>
        </w:rPr>
      </w:pPr>
      <w:hyperlink w:anchor="_Toc97127315" w:history="1">
        <w:r w:rsidR="00DC4BE9" w:rsidRPr="001332F7">
          <w:rPr>
            <w:rStyle w:val="Hyperlink"/>
          </w:rPr>
          <w:t>D.3</w:t>
        </w:r>
        <w:r w:rsidR="00DC4BE9">
          <w:rPr>
            <w:rFonts w:asciiTheme="minorHAnsi" w:eastAsiaTheme="minorEastAsia" w:hAnsiTheme="minorHAnsi"/>
            <w:spacing w:val="0"/>
            <w:sz w:val="22"/>
            <w:szCs w:val="22"/>
            <w:lang w:eastAsia="en-GB"/>
          </w:rPr>
          <w:tab/>
        </w:r>
        <w:r w:rsidR="00DC4BE9" w:rsidRPr="001332F7">
          <w:rPr>
            <w:rStyle w:val="Hyperlink"/>
          </w:rPr>
          <w:t>Specification of the AARQ and AARE APDUs</w:t>
        </w:r>
        <w:r w:rsidR="00DC4BE9">
          <w:rPr>
            <w:webHidden/>
          </w:rPr>
          <w:tab/>
        </w:r>
        <w:r w:rsidR="00DC4BE9">
          <w:rPr>
            <w:webHidden/>
          </w:rPr>
          <w:fldChar w:fldCharType="begin"/>
        </w:r>
        <w:r w:rsidR="00DC4BE9">
          <w:rPr>
            <w:webHidden/>
          </w:rPr>
          <w:instrText xml:space="preserve"> PAGEREF _Toc97127315 \h </w:instrText>
        </w:r>
        <w:r w:rsidR="00DC4BE9">
          <w:rPr>
            <w:webHidden/>
          </w:rPr>
        </w:r>
        <w:r w:rsidR="00DC4BE9">
          <w:rPr>
            <w:webHidden/>
          </w:rPr>
          <w:fldChar w:fldCharType="separate"/>
        </w:r>
        <w:r w:rsidR="00DC4BE9">
          <w:rPr>
            <w:webHidden/>
          </w:rPr>
          <w:t>321</w:t>
        </w:r>
        <w:r w:rsidR="00DC4BE9">
          <w:rPr>
            <w:webHidden/>
          </w:rPr>
          <w:fldChar w:fldCharType="end"/>
        </w:r>
      </w:hyperlink>
    </w:p>
    <w:p w14:paraId="239FA237" w14:textId="548869BA" w:rsidR="00DC4BE9" w:rsidRDefault="000355BB">
      <w:pPr>
        <w:pStyle w:val="TOC2"/>
        <w:rPr>
          <w:rFonts w:asciiTheme="minorHAnsi" w:eastAsiaTheme="minorEastAsia" w:hAnsiTheme="minorHAnsi"/>
          <w:spacing w:val="0"/>
          <w:sz w:val="22"/>
          <w:szCs w:val="22"/>
          <w:lang w:eastAsia="en-GB"/>
        </w:rPr>
      </w:pPr>
      <w:hyperlink w:anchor="_Toc97127316" w:history="1">
        <w:r w:rsidR="00DC4BE9" w:rsidRPr="001332F7">
          <w:rPr>
            <w:rStyle w:val="Hyperlink"/>
          </w:rPr>
          <w:t>D.4</w:t>
        </w:r>
        <w:r w:rsidR="00DC4BE9">
          <w:rPr>
            <w:rFonts w:asciiTheme="minorHAnsi" w:eastAsiaTheme="minorEastAsia" w:hAnsiTheme="minorHAnsi"/>
            <w:spacing w:val="0"/>
            <w:sz w:val="22"/>
            <w:szCs w:val="22"/>
            <w:lang w:eastAsia="en-GB"/>
          </w:rPr>
          <w:tab/>
        </w:r>
        <w:r w:rsidR="00DC4BE9" w:rsidRPr="001332F7">
          <w:rPr>
            <w:rStyle w:val="Hyperlink"/>
          </w:rPr>
          <w:t>Data for the examples</w:t>
        </w:r>
        <w:r w:rsidR="00DC4BE9">
          <w:rPr>
            <w:webHidden/>
          </w:rPr>
          <w:tab/>
        </w:r>
        <w:r w:rsidR="00DC4BE9">
          <w:rPr>
            <w:webHidden/>
          </w:rPr>
          <w:fldChar w:fldCharType="begin"/>
        </w:r>
        <w:r w:rsidR="00DC4BE9">
          <w:rPr>
            <w:webHidden/>
          </w:rPr>
          <w:instrText xml:space="preserve"> PAGEREF _Toc97127316 \h </w:instrText>
        </w:r>
        <w:r w:rsidR="00DC4BE9">
          <w:rPr>
            <w:webHidden/>
          </w:rPr>
        </w:r>
        <w:r w:rsidR="00DC4BE9">
          <w:rPr>
            <w:webHidden/>
          </w:rPr>
          <w:fldChar w:fldCharType="separate"/>
        </w:r>
        <w:r w:rsidR="00DC4BE9">
          <w:rPr>
            <w:webHidden/>
          </w:rPr>
          <w:t>322</w:t>
        </w:r>
        <w:r w:rsidR="00DC4BE9">
          <w:rPr>
            <w:webHidden/>
          </w:rPr>
          <w:fldChar w:fldCharType="end"/>
        </w:r>
      </w:hyperlink>
    </w:p>
    <w:p w14:paraId="3E1EED2D" w14:textId="6B629135" w:rsidR="00DC4BE9" w:rsidRDefault="000355BB">
      <w:pPr>
        <w:pStyle w:val="TOC2"/>
        <w:rPr>
          <w:rFonts w:asciiTheme="minorHAnsi" w:eastAsiaTheme="minorEastAsia" w:hAnsiTheme="minorHAnsi"/>
          <w:spacing w:val="0"/>
          <w:sz w:val="22"/>
          <w:szCs w:val="22"/>
          <w:lang w:eastAsia="en-GB"/>
        </w:rPr>
      </w:pPr>
      <w:hyperlink w:anchor="_Toc97127317" w:history="1">
        <w:r w:rsidR="00DC4BE9" w:rsidRPr="001332F7">
          <w:rPr>
            <w:rStyle w:val="Hyperlink"/>
          </w:rPr>
          <w:t>D.5</w:t>
        </w:r>
        <w:r w:rsidR="00DC4BE9">
          <w:rPr>
            <w:rFonts w:asciiTheme="minorHAnsi" w:eastAsiaTheme="minorEastAsia" w:hAnsiTheme="minorHAnsi"/>
            <w:spacing w:val="0"/>
            <w:sz w:val="22"/>
            <w:szCs w:val="22"/>
            <w:lang w:eastAsia="en-GB"/>
          </w:rPr>
          <w:tab/>
        </w:r>
        <w:r w:rsidR="00DC4BE9" w:rsidRPr="001332F7">
          <w:rPr>
            <w:rStyle w:val="Hyperlink"/>
          </w:rPr>
          <w:t>Encoding of the AARQ APDU</w:t>
        </w:r>
        <w:r w:rsidR="00DC4BE9">
          <w:rPr>
            <w:webHidden/>
          </w:rPr>
          <w:tab/>
        </w:r>
        <w:r w:rsidR="00DC4BE9">
          <w:rPr>
            <w:webHidden/>
          </w:rPr>
          <w:fldChar w:fldCharType="begin"/>
        </w:r>
        <w:r w:rsidR="00DC4BE9">
          <w:rPr>
            <w:webHidden/>
          </w:rPr>
          <w:instrText xml:space="preserve"> PAGEREF _Toc97127317 \h </w:instrText>
        </w:r>
        <w:r w:rsidR="00DC4BE9">
          <w:rPr>
            <w:webHidden/>
          </w:rPr>
        </w:r>
        <w:r w:rsidR="00DC4BE9">
          <w:rPr>
            <w:webHidden/>
          </w:rPr>
          <w:fldChar w:fldCharType="separate"/>
        </w:r>
        <w:r w:rsidR="00DC4BE9">
          <w:rPr>
            <w:webHidden/>
          </w:rPr>
          <w:t>323</w:t>
        </w:r>
        <w:r w:rsidR="00DC4BE9">
          <w:rPr>
            <w:webHidden/>
          </w:rPr>
          <w:fldChar w:fldCharType="end"/>
        </w:r>
      </w:hyperlink>
    </w:p>
    <w:p w14:paraId="437D9EFB" w14:textId="324CDC59" w:rsidR="00DC4BE9" w:rsidRDefault="000355BB">
      <w:pPr>
        <w:pStyle w:val="TOC2"/>
        <w:rPr>
          <w:rFonts w:asciiTheme="minorHAnsi" w:eastAsiaTheme="minorEastAsia" w:hAnsiTheme="minorHAnsi"/>
          <w:spacing w:val="0"/>
          <w:sz w:val="22"/>
          <w:szCs w:val="22"/>
          <w:lang w:eastAsia="en-GB"/>
        </w:rPr>
      </w:pPr>
      <w:hyperlink w:anchor="_Toc97127318" w:history="1">
        <w:r w:rsidR="00DC4BE9" w:rsidRPr="001332F7">
          <w:rPr>
            <w:rStyle w:val="Hyperlink"/>
          </w:rPr>
          <w:t>D.6</w:t>
        </w:r>
        <w:r w:rsidR="00DC4BE9">
          <w:rPr>
            <w:rFonts w:asciiTheme="minorHAnsi" w:eastAsiaTheme="minorEastAsia" w:hAnsiTheme="minorHAnsi"/>
            <w:spacing w:val="0"/>
            <w:sz w:val="22"/>
            <w:szCs w:val="22"/>
            <w:lang w:eastAsia="en-GB"/>
          </w:rPr>
          <w:tab/>
        </w:r>
        <w:r w:rsidR="00DC4BE9" w:rsidRPr="001332F7">
          <w:rPr>
            <w:rStyle w:val="Hyperlink"/>
          </w:rPr>
          <w:t>Encoding of the AARE APDU</w:t>
        </w:r>
        <w:r w:rsidR="00DC4BE9">
          <w:rPr>
            <w:webHidden/>
          </w:rPr>
          <w:tab/>
        </w:r>
        <w:r w:rsidR="00DC4BE9">
          <w:rPr>
            <w:webHidden/>
          </w:rPr>
          <w:fldChar w:fldCharType="begin"/>
        </w:r>
        <w:r w:rsidR="00DC4BE9">
          <w:rPr>
            <w:webHidden/>
          </w:rPr>
          <w:instrText xml:space="preserve"> PAGEREF _Toc97127318 \h </w:instrText>
        </w:r>
        <w:r w:rsidR="00DC4BE9">
          <w:rPr>
            <w:webHidden/>
          </w:rPr>
        </w:r>
        <w:r w:rsidR="00DC4BE9">
          <w:rPr>
            <w:webHidden/>
          </w:rPr>
          <w:fldChar w:fldCharType="separate"/>
        </w:r>
        <w:r w:rsidR="00DC4BE9">
          <w:rPr>
            <w:webHidden/>
          </w:rPr>
          <w:t>327</w:t>
        </w:r>
        <w:r w:rsidR="00DC4BE9">
          <w:rPr>
            <w:webHidden/>
          </w:rPr>
          <w:fldChar w:fldCharType="end"/>
        </w:r>
      </w:hyperlink>
    </w:p>
    <w:p w14:paraId="4548CF89" w14:textId="53550E18" w:rsidR="00DC4BE9" w:rsidRDefault="000355BB">
      <w:pPr>
        <w:pStyle w:val="TOC1"/>
        <w:rPr>
          <w:rFonts w:asciiTheme="minorHAnsi" w:eastAsiaTheme="minorEastAsia" w:hAnsiTheme="minorHAnsi"/>
          <w:spacing w:val="0"/>
          <w:sz w:val="22"/>
          <w:szCs w:val="22"/>
          <w:lang w:eastAsia="en-GB"/>
        </w:rPr>
      </w:pPr>
      <w:hyperlink w:anchor="_Toc97127319" w:history="1">
        <w:r w:rsidR="00DC4BE9" w:rsidRPr="001332F7">
          <w:rPr>
            <w:rStyle w:val="Hyperlink"/>
          </w:rPr>
          <w:t>Annex E (informative)  Encoding examples: AARQ and AARE APDUs  using a ciphered application context</w:t>
        </w:r>
        <w:r w:rsidR="00DC4BE9">
          <w:rPr>
            <w:webHidden/>
          </w:rPr>
          <w:tab/>
        </w:r>
        <w:r w:rsidR="00DC4BE9">
          <w:rPr>
            <w:webHidden/>
          </w:rPr>
          <w:fldChar w:fldCharType="begin"/>
        </w:r>
        <w:r w:rsidR="00DC4BE9">
          <w:rPr>
            <w:webHidden/>
          </w:rPr>
          <w:instrText xml:space="preserve"> PAGEREF _Toc97127319 \h </w:instrText>
        </w:r>
        <w:r w:rsidR="00DC4BE9">
          <w:rPr>
            <w:webHidden/>
          </w:rPr>
        </w:r>
        <w:r w:rsidR="00DC4BE9">
          <w:rPr>
            <w:webHidden/>
          </w:rPr>
          <w:fldChar w:fldCharType="separate"/>
        </w:r>
        <w:r w:rsidR="00DC4BE9">
          <w:rPr>
            <w:webHidden/>
          </w:rPr>
          <w:t>333</w:t>
        </w:r>
        <w:r w:rsidR="00DC4BE9">
          <w:rPr>
            <w:webHidden/>
          </w:rPr>
          <w:fldChar w:fldCharType="end"/>
        </w:r>
      </w:hyperlink>
    </w:p>
    <w:p w14:paraId="154E9822" w14:textId="0B5A4750" w:rsidR="00DC4BE9" w:rsidRDefault="000355BB">
      <w:pPr>
        <w:pStyle w:val="TOC2"/>
        <w:rPr>
          <w:rFonts w:asciiTheme="minorHAnsi" w:eastAsiaTheme="minorEastAsia" w:hAnsiTheme="minorHAnsi"/>
          <w:spacing w:val="0"/>
          <w:sz w:val="22"/>
          <w:szCs w:val="22"/>
          <w:lang w:eastAsia="en-GB"/>
        </w:rPr>
      </w:pPr>
      <w:hyperlink w:anchor="_Toc97127320" w:history="1">
        <w:r w:rsidR="00DC4BE9" w:rsidRPr="001332F7">
          <w:rPr>
            <w:rStyle w:val="Hyperlink"/>
          </w:rPr>
          <w:t>E.1</w:t>
        </w:r>
        <w:r w:rsidR="00DC4BE9">
          <w:rPr>
            <w:rFonts w:asciiTheme="minorHAnsi" w:eastAsiaTheme="minorEastAsia" w:hAnsiTheme="minorHAnsi"/>
            <w:spacing w:val="0"/>
            <w:sz w:val="22"/>
            <w:szCs w:val="22"/>
            <w:lang w:eastAsia="en-GB"/>
          </w:rPr>
          <w:tab/>
        </w:r>
        <w:r w:rsidR="00DC4BE9" w:rsidRPr="001332F7">
          <w:rPr>
            <w:rStyle w:val="Hyperlink"/>
          </w:rPr>
          <w:t>A-XDR encoding of the xDLMS InitiateRequest APDU, carrying a dedicated key</w:t>
        </w:r>
        <w:r w:rsidR="00DC4BE9">
          <w:rPr>
            <w:webHidden/>
          </w:rPr>
          <w:tab/>
        </w:r>
        <w:r w:rsidR="00DC4BE9">
          <w:rPr>
            <w:webHidden/>
          </w:rPr>
          <w:fldChar w:fldCharType="begin"/>
        </w:r>
        <w:r w:rsidR="00DC4BE9">
          <w:rPr>
            <w:webHidden/>
          </w:rPr>
          <w:instrText xml:space="preserve"> PAGEREF _Toc97127320 \h </w:instrText>
        </w:r>
        <w:r w:rsidR="00DC4BE9">
          <w:rPr>
            <w:webHidden/>
          </w:rPr>
        </w:r>
        <w:r w:rsidR="00DC4BE9">
          <w:rPr>
            <w:webHidden/>
          </w:rPr>
          <w:fldChar w:fldCharType="separate"/>
        </w:r>
        <w:r w:rsidR="00DC4BE9">
          <w:rPr>
            <w:webHidden/>
          </w:rPr>
          <w:t>333</w:t>
        </w:r>
        <w:r w:rsidR="00DC4BE9">
          <w:rPr>
            <w:webHidden/>
          </w:rPr>
          <w:fldChar w:fldCharType="end"/>
        </w:r>
      </w:hyperlink>
    </w:p>
    <w:p w14:paraId="032F1045" w14:textId="5715CCC7" w:rsidR="00DC4BE9" w:rsidRDefault="000355BB">
      <w:pPr>
        <w:pStyle w:val="TOC2"/>
        <w:rPr>
          <w:rFonts w:asciiTheme="minorHAnsi" w:eastAsiaTheme="minorEastAsia" w:hAnsiTheme="minorHAnsi"/>
          <w:spacing w:val="0"/>
          <w:sz w:val="22"/>
          <w:szCs w:val="22"/>
          <w:lang w:eastAsia="en-GB"/>
        </w:rPr>
      </w:pPr>
      <w:hyperlink w:anchor="_Toc97127321" w:history="1">
        <w:r w:rsidR="00DC4BE9" w:rsidRPr="001332F7">
          <w:rPr>
            <w:rStyle w:val="Hyperlink"/>
          </w:rPr>
          <w:t>E.2</w:t>
        </w:r>
        <w:r w:rsidR="00DC4BE9">
          <w:rPr>
            <w:rFonts w:asciiTheme="minorHAnsi" w:eastAsiaTheme="minorEastAsia" w:hAnsiTheme="minorHAnsi"/>
            <w:spacing w:val="0"/>
            <w:sz w:val="22"/>
            <w:szCs w:val="22"/>
            <w:lang w:eastAsia="en-GB"/>
          </w:rPr>
          <w:tab/>
        </w:r>
        <w:r w:rsidR="00DC4BE9" w:rsidRPr="001332F7">
          <w:rPr>
            <w:rStyle w:val="Hyperlink"/>
          </w:rPr>
          <w:t>Authenticated encryption of the xDLMS InitiateRequest APDU</w:t>
        </w:r>
        <w:r w:rsidR="00DC4BE9">
          <w:rPr>
            <w:webHidden/>
          </w:rPr>
          <w:tab/>
        </w:r>
        <w:r w:rsidR="00DC4BE9">
          <w:rPr>
            <w:webHidden/>
          </w:rPr>
          <w:fldChar w:fldCharType="begin"/>
        </w:r>
        <w:r w:rsidR="00DC4BE9">
          <w:rPr>
            <w:webHidden/>
          </w:rPr>
          <w:instrText xml:space="preserve"> PAGEREF _Toc97127321 \h </w:instrText>
        </w:r>
        <w:r w:rsidR="00DC4BE9">
          <w:rPr>
            <w:webHidden/>
          </w:rPr>
        </w:r>
        <w:r w:rsidR="00DC4BE9">
          <w:rPr>
            <w:webHidden/>
          </w:rPr>
          <w:fldChar w:fldCharType="separate"/>
        </w:r>
        <w:r w:rsidR="00DC4BE9">
          <w:rPr>
            <w:webHidden/>
          </w:rPr>
          <w:t>334</w:t>
        </w:r>
        <w:r w:rsidR="00DC4BE9">
          <w:rPr>
            <w:webHidden/>
          </w:rPr>
          <w:fldChar w:fldCharType="end"/>
        </w:r>
      </w:hyperlink>
    </w:p>
    <w:p w14:paraId="3F8FD838" w14:textId="04B2667D" w:rsidR="00DC4BE9" w:rsidRDefault="000355BB">
      <w:pPr>
        <w:pStyle w:val="TOC2"/>
        <w:rPr>
          <w:rFonts w:asciiTheme="minorHAnsi" w:eastAsiaTheme="minorEastAsia" w:hAnsiTheme="minorHAnsi"/>
          <w:spacing w:val="0"/>
          <w:sz w:val="22"/>
          <w:szCs w:val="22"/>
          <w:lang w:eastAsia="en-GB"/>
        </w:rPr>
      </w:pPr>
      <w:hyperlink w:anchor="_Toc97127322" w:history="1">
        <w:r w:rsidR="00DC4BE9" w:rsidRPr="001332F7">
          <w:rPr>
            <w:rStyle w:val="Hyperlink"/>
          </w:rPr>
          <w:t>E.3</w:t>
        </w:r>
        <w:r w:rsidR="00DC4BE9">
          <w:rPr>
            <w:rFonts w:asciiTheme="minorHAnsi" w:eastAsiaTheme="minorEastAsia" w:hAnsiTheme="minorHAnsi"/>
            <w:spacing w:val="0"/>
            <w:sz w:val="22"/>
            <w:szCs w:val="22"/>
            <w:lang w:eastAsia="en-GB"/>
          </w:rPr>
          <w:tab/>
        </w:r>
        <w:r w:rsidR="00DC4BE9" w:rsidRPr="001332F7">
          <w:rPr>
            <w:rStyle w:val="Hyperlink"/>
          </w:rPr>
          <w:t>The AARQ APDU</w:t>
        </w:r>
        <w:r w:rsidR="00DC4BE9">
          <w:rPr>
            <w:webHidden/>
          </w:rPr>
          <w:tab/>
        </w:r>
        <w:r w:rsidR="00DC4BE9">
          <w:rPr>
            <w:webHidden/>
          </w:rPr>
          <w:fldChar w:fldCharType="begin"/>
        </w:r>
        <w:r w:rsidR="00DC4BE9">
          <w:rPr>
            <w:webHidden/>
          </w:rPr>
          <w:instrText xml:space="preserve"> PAGEREF _Toc97127322 \h </w:instrText>
        </w:r>
        <w:r w:rsidR="00DC4BE9">
          <w:rPr>
            <w:webHidden/>
          </w:rPr>
        </w:r>
        <w:r w:rsidR="00DC4BE9">
          <w:rPr>
            <w:webHidden/>
          </w:rPr>
          <w:fldChar w:fldCharType="separate"/>
        </w:r>
        <w:r w:rsidR="00DC4BE9">
          <w:rPr>
            <w:webHidden/>
          </w:rPr>
          <w:t>335</w:t>
        </w:r>
        <w:r w:rsidR="00DC4BE9">
          <w:rPr>
            <w:webHidden/>
          </w:rPr>
          <w:fldChar w:fldCharType="end"/>
        </w:r>
      </w:hyperlink>
    </w:p>
    <w:p w14:paraId="0C66BC2F" w14:textId="50109547" w:rsidR="00DC4BE9" w:rsidRDefault="000355BB">
      <w:pPr>
        <w:pStyle w:val="TOC2"/>
        <w:rPr>
          <w:rFonts w:asciiTheme="minorHAnsi" w:eastAsiaTheme="minorEastAsia" w:hAnsiTheme="minorHAnsi"/>
          <w:spacing w:val="0"/>
          <w:sz w:val="22"/>
          <w:szCs w:val="22"/>
          <w:lang w:eastAsia="en-GB"/>
        </w:rPr>
      </w:pPr>
      <w:hyperlink w:anchor="_Toc97127323" w:history="1">
        <w:r w:rsidR="00DC4BE9" w:rsidRPr="001332F7">
          <w:rPr>
            <w:rStyle w:val="Hyperlink"/>
          </w:rPr>
          <w:t>E.4</w:t>
        </w:r>
        <w:r w:rsidR="00DC4BE9">
          <w:rPr>
            <w:rFonts w:asciiTheme="minorHAnsi" w:eastAsiaTheme="minorEastAsia" w:hAnsiTheme="minorHAnsi"/>
            <w:spacing w:val="0"/>
            <w:sz w:val="22"/>
            <w:szCs w:val="22"/>
            <w:lang w:eastAsia="en-GB"/>
          </w:rPr>
          <w:tab/>
        </w:r>
        <w:r w:rsidR="00DC4BE9" w:rsidRPr="001332F7">
          <w:rPr>
            <w:rStyle w:val="Hyperlink"/>
          </w:rPr>
          <w:t>A-XDR encoding of the xDLMS InitiateResponse APDU</w:t>
        </w:r>
        <w:r w:rsidR="00DC4BE9">
          <w:rPr>
            <w:webHidden/>
          </w:rPr>
          <w:tab/>
        </w:r>
        <w:r w:rsidR="00DC4BE9">
          <w:rPr>
            <w:webHidden/>
          </w:rPr>
          <w:fldChar w:fldCharType="begin"/>
        </w:r>
        <w:r w:rsidR="00DC4BE9">
          <w:rPr>
            <w:webHidden/>
          </w:rPr>
          <w:instrText xml:space="preserve"> PAGEREF _Toc97127323 \h </w:instrText>
        </w:r>
        <w:r w:rsidR="00DC4BE9">
          <w:rPr>
            <w:webHidden/>
          </w:rPr>
        </w:r>
        <w:r w:rsidR="00DC4BE9">
          <w:rPr>
            <w:webHidden/>
          </w:rPr>
          <w:fldChar w:fldCharType="separate"/>
        </w:r>
        <w:r w:rsidR="00DC4BE9">
          <w:rPr>
            <w:webHidden/>
          </w:rPr>
          <w:t>337</w:t>
        </w:r>
        <w:r w:rsidR="00DC4BE9">
          <w:rPr>
            <w:webHidden/>
          </w:rPr>
          <w:fldChar w:fldCharType="end"/>
        </w:r>
      </w:hyperlink>
    </w:p>
    <w:p w14:paraId="5C4E0767" w14:textId="5FB4967F" w:rsidR="00DC4BE9" w:rsidRDefault="000355BB">
      <w:pPr>
        <w:pStyle w:val="TOC2"/>
        <w:rPr>
          <w:rFonts w:asciiTheme="minorHAnsi" w:eastAsiaTheme="minorEastAsia" w:hAnsiTheme="minorHAnsi"/>
          <w:spacing w:val="0"/>
          <w:sz w:val="22"/>
          <w:szCs w:val="22"/>
          <w:lang w:eastAsia="en-GB"/>
        </w:rPr>
      </w:pPr>
      <w:hyperlink w:anchor="_Toc97127325" w:history="1">
        <w:r w:rsidR="00DC4BE9" w:rsidRPr="001332F7">
          <w:rPr>
            <w:rStyle w:val="Hyperlink"/>
          </w:rPr>
          <w:t>E.5</w:t>
        </w:r>
        <w:r w:rsidR="00DC4BE9">
          <w:rPr>
            <w:rFonts w:asciiTheme="minorHAnsi" w:eastAsiaTheme="minorEastAsia" w:hAnsiTheme="minorHAnsi"/>
            <w:spacing w:val="0"/>
            <w:sz w:val="22"/>
            <w:szCs w:val="22"/>
            <w:lang w:eastAsia="en-GB"/>
          </w:rPr>
          <w:tab/>
        </w:r>
        <w:r w:rsidR="00DC4BE9" w:rsidRPr="001332F7">
          <w:rPr>
            <w:rStyle w:val="Hyperlink"/>
          </w:rPr>
          <w:t>Authenticated encryption of the xDLMS InitiateResponse APDU</w:t>
        </w:r>
        <w:r w:rsidR="00DC4BE9">
          <w:rPr>
            <w:webHidden/>
          </w:rPr>
          <w:tab/>
        </w:r>
        <w:r w:rsidR="00DC4BE9">
          <w:rPr>
            <w:webHidden/>
          </w:rPr>
          <w:fldChar w:fldCharType="begin"/>
        </w:r>
        <w:r w:rsidR="00DC4BE9">
          <w:rPr>
            <w:webHidden/>
          </w:rPr>
          <w:instrText xml:space="preserve"> PAGEREF _Toc97127325 \h </w:instrText>
        </w:r>
        <w:r w:rsidR="00DC4BE9">
          <w:rPr>
            <w:webHidden/>
          </w:rPr>
        </w:r>
        <w:r w:rsidR="00DC4BE9">
          <w:rPr>
            <w:webHidden/>
          </w:rPr>
          <w:fldChar w:fldCharType="separate"/>
        </w:r>
        <w:r w:rsidR="00DC4BE9">
          <w:rPr>
            <w:webHidden/>
          </w:rPr>
          <w:t>338</w:t>
        </w:r>
        <w:r w:rsidR="00DC4BE9">
          <w:rPr>
            <w:webHidden/>
          </w:rPr>
          <w:fldChar w:fldCharType="end"/>
        </w:r>
      </w:hyperlink>
    </w:p>
    <w:p w14:paraId="387EDA54" w14:textId="51BF96C7" w:rsidR="00DC4BE9" w:rsidRDefault="000355BB">
      <w:pPr>
        <w:pStyle w:val="TOC2"/>
        <w:rPr>
          <w:rFonts w:asciiTheme="minorHAnsi" w:eastAsiaTheme="minorEastAsia" w:hAnsiTheme="minorHAnsi"/>
          <w:spacing w:val="0"/>
          <w:sz w:val="22"/>
          <w:szCs w:val="22"/>
          <w:lang w:eastAsia="en-GB"/>
        </w:rPr>
      </w:pPr>
      <w:hyperlink w:anchor="_Toc97127326" w:history="1">
        <w:r w:rsidR="00DC4BE9" w:rsidRPr="001332F7">
          <w:rPr>
            <w:rStyle w:val="Hyperlink"/>
          </w:rPr>
          <w:t>E.6</w:t>
        </w:r>
        <w:r w:rsidR="00DC4BE9">
          <w:rPr>
            <w:rFonts w:asciiTheme="minorHAnsi" w:eastAsiaTheme="minorEastAsia" w:hAnsiTheme="minorHAnsi"/>
            <w:spacing w:val="0"/>
            <w:sz w:val="22"/>
            <w:szCs w:val="22"/>
            <w:lang w:eastAsia="en-GB"/>
          </w:rPr>
          <w:tab/>
        </w:r>
        <w:r w:rsidR="00DC4BE9" w:rsidRPr="001332F7">
          <w:rPr>
            <w:rStyle w:val="Hyperlink"/>
          </w:rPr>
          <w:t>The AARE APDU</w:t>
        </w:r>
        <w:r w:rsidR="00DC4BE9">
          <w:rPr>
            <w:webHidden/>
          </w:rPr>
          <w:tab/>
        </w:r>
        <w:r w:rsidR="00DC4BE9">
          <w:rPr>
            <w:webHidden/>
          </w:rPr>
          <w:fldChar w:fldCharType="begin"/>
        </w:r>
        <w:r w:rsidR="00DC4BE9">
          <w:rPr>
            <w:webHidden/>
          </w:rPr>
          <w:instrText xml:space="preserve"> PAGEREF _Toc97127326 \h </w:instrText>
        </w:r>
        <w:r w:rsidR="00DC4BE9">
          <w:rPr>
            <w:webHidden/>
          </w:rPr>
        </w:r>
        <w:r w:rsidR="00DC4BE9">
          <w:rPr>
            <w:webHidden/>
          </w:rPr>
          <w:fldChar w:fldCharType="separate"/>
        </w:r>
        <w:r w:rsidR="00DC4BE9">
          <w:rPr>
            <w:webHidden/>
          </w:rPr>
          <w:t>339</w:t>
        </w:r>
        <w:r w:rsidR="00DC4BE9">
          <w:rPr>
            <w:webHidden/>
          </w:rPr>
          <w:fldChar w:fldCharType="end"/>
        </w:r>
      </w:hyperlink>
    </w:p>
    <w:p w14:paraId="758A8F2C" w14:textId="4629196B" w:rsidR="00DC4BE9" w:rsidRDefault="000355BB">
      <w:pPr>
        <w:pStyle w:val="TOC2"/>
        <w:rPr>
          <w:rFonts w:asciiTheme="minorHAnsi" w:eastAsiaTheme="minorEastAsia" w:hAnsiTheme="minorHAnsi"/>
          <w:spacing w:val="0"/>
          <w:sz w:val="22"/>
          <w:szCs w:val="22"/>
          <w:lang w:eastAsia="en-GB"/>
        </w:rPr>
      </w:pPr>
      <w:hyperlink w:anchor="_Toc97127327" w:history="1">
        <w:r w:rsidR="00DC4BE9" w:rsidRPr="001332F7">
          <w:rPr>
            <w:rStyle w:val="Hyperlink"/>
          </w:rPr>
          <w:t>E.7</w:t>
        </w:r>
        <w:r w:rsidR="00DC4BE9">
          <w:rPr>
            <w:rFonts w:asciiTheme="minorHAnsi" w:eastAsiaTheme="minorEastAsia" w:hAnsiTheme="minorHAnsi"/>
            <w:spacing w:val="0"/>
            <w:sz w:val="22"/>
            <w:szCs w:val="22"/>
            <w:lang w:eastAsia="en-GB"/>
          </w:rPr>
          <w:tab/>
        </w:r>
        <w:r w:rsidR="00DC4BE9" w:rsidRPr="001332F7">
          <w:rPr>
            <w:rStyle w:val="Hyperlink"/>
          </w:rPr>
          <w:t>The RLRQ APDU (carrying a ciphered xDLMS InitiateRequest APDU)</w:t>
        </w:r>
        <w:r w:rsidR="00DC4BE9">
          <w:rPr>
            <w:webHidden/>
          </w:rPr>
          <w:tab/>
        </w:r>
        <w:r w:rsidR="00DC4BE9">
          <w:rPr>
            <w:webHidden/>
          </w:rPr>
          <w:fldChar w:fldCharType="begin"/>
        </w:r>
        <w:r w:rsidR="00DC4BE9">
          <w:rPr>
            <w:webHidden/>
          </w:rPr>
          <w:instrText xml:space="preserve"> PAGEREF _Toc97127327 \h </w:instrText>
        </w:r>
        <w:r w:rsidR="00DC4BE9">
          <w:rPr>
            <w:webHidden/>
          </w:rPr>
        </w:r>
        <w:r w:rsidR="00DC4BE9">
          <w:rPr>
            <w:webHidden/>
          </w:rPr>
          <w:fldChar w:fldCharType="separate"/>
        </w:r>
        <w:r w:rsidR="00DC4BE9">
          <w:rPr>
            <w:webHidden/>
          </w:rPr>
          <w:t>341</w:t>
        </w:r>
        <w:r w:rsidR="00DC4BE9">
          <w:rPr>
            <w:webHidden/>
          </w:rPr>
          <w:fldChar w:fldCharType="end"/>
        </w:r>
      </w:hyperlink>
    </w:p>
    <w:p w14:paraId="5FA36FD6" w14:textId="1443A81E" w:rsidR="00DC4BE9" w:rsidRDefault="000355BB">
      <w:pPr>
        <w:pStyle w:val="TOC2"/>
        <w:rPr>
          <w:rFonts w:asciiTheme="minorHAnsi" w:eastAsiaTheme="minorEastAsia" w:hAnsiTheme="minorHAnsi"/>
          <w:spacing w:val="0"/>
          <w:sz w:val="22"/>
          <w:szCs w:val="22"/>
          <w:lang w:eastAsia="en-GB"/>
        </w:rPr>
      </w:pPr>
      <w:hyperlink w:anchor="_Toc97127328" w:history="1">
        <w:r w:rsidR="00DC4BE9" w:rsidRPr="001332F7">
          <w:rPr>
            <w:rStyle w:val="Hyperlink"/>
          </w:rPr>
          <w:t>E.8</w:t>
        </w:r>
        <w:r w:rsidR="00DC4BE9">
          <w:rPr>
            <w:rFonts w:asciiTheme="minorHAnsi" w:eastAsiaTheme="minorEastAsia" w:hAnsiTheme="minorHAnsi"/>
            <w:spacing w:val="0"/>
            <w:sz w:val="22"/>
            <w:szCs w:val="22"/>
            <w:lang w:eastAsia="en-GB"/>
          </w:rPr>
          <w:tab/>
        </w:r>
        <w:r w:rsidR="00DC4BE9" w:rsidRPr="001332F7">
          <w:rPr>
            <w:rStyle w:val="Hyperlink"/>
          </w:rPr>
          <w:t>The RLRE APDU (carrying a ciphered xDLMS InitiateResponse APDU)</w:t>
        </w:r>
        <w:r w:rsidR="00DC4BE9">
          <w:rPr>
            <w:webHidden/>
          </w:rPr>
          <w:tab/>
        </w:r>
        <w:r w:rsidR="00DC4BE9">
          <w:rPr>
            <w:webHidden/>
          </w:rPr>
          <w:fldChar w:fldCharType="begin"/>
        </w:r>
        <w:r w:rsidR="00DC4BE9">
          <w:rPr>
            <w:webHidden/>
          </w:rPr>
          <w:instrText xml:space="preserve"> PAGEREF _Toc97127328 \h </w:instrText>
        </w:r>
        <w:r w:rsidR="00DC4BE9">
          <w:rPr>
            <w:webHidden/>
          </w:rPr>
        </w:r>
        <w:r w:rsidR="00DC4BE9">
          <w:rPr>
            <w:webHidden/>
          </w:rPr>
          <w:fldChar w:fldCharType="separate"/>
        </w:r>
        <w:r w:rsidR="00DC4BE9">
          <w:rPr>
            <w:webHidden/>
          </w:rPr>
          <w:t>342</w:t>
        </w:r>
        <w:r w:rsidR="00DC4BE9">
          <w:rPr>
            <w:webHidden/>
          </w:rPr>
          <w:fldChar w:fldCharType="end"/>
        </w:r>
      </w:hyperlink>
    </w:p>
    <w:p w14:paraId="1C065177" w14:textId="5149BA1F" w:rsidR="00DC4BE9" w:rsidRDefault="000355BB">
      <w:pPr>
        <w:pStyle w:val="TOC1"/>
        <w:rPr>
          <w:rFonts w:asciiTheme="minorHAnsi" w:eastAsiaTheme="minorEastAsia" w:hAnsiTheme="minorHAnsi"/>
          <w:spacing w:val="0"/>
          <w:sz w:val="22"/>
          <w:szCs w:val="22"/>
          <w:lang w:eastAsia="en-GB"/>
        </w:rPr>
      </w:pPr>
      <w:hyperlink w:anchor="_Toc97127329" w:history="1">
        <w:r w:rsidR="00DC4BE9" w:rsidRPr="001332F7">
          <w:rPr>
            <w:rStyle w:val="Hyperlink"/>
          </w:rPr>
          <w:t>Annex F (informative)  Data transfer service examples</w:t>
        </w:r>
        <w:r w:rsidR="00DC4BE9">
          <w:rPr>
            <w:webHidden/>
          </w:rPr>
          <w:tab/>
        </w:r>
        <w:r w:rsidR="00DC4BE9">
          <w:rPr>
            <w:webHidden/>
          </w:rPr>
          <w:fldChar w:fldCharType="begin"/>
        </w:r>
        <w:r w:rsidR="00DC4BE9">
          <w:rPr>
            <w:webHidden/>
          </w:rPr>
          <w:instrText xml:space="preserve"> PAGEREF _Toc97127329 \h </w:instrText>
        </w:r>
        <w:r w:rsidR="00DC4BE9">
          <w:rPr>
            <w:webHidden/>
          </w:rPr>
        </w:r>
        <w:r w:rsidR="00DC4BE9">
          <w:rPr>
            <w:webHidden/>
          </w:rPr>
          <w:fldChar w:fldCharType="separate"/>
        </w:r>
        <w:r w:rsidR="00DC4BE9">
          <w:rPr>
            <w:webHidden/>
          </w:rPr>
          <w:t>343</w:t>
        </w:r>
        <w:r w:rsidR="00DC4BE9">
          <w:rPr>
            <w:webHidden/>
          </w:rPr>
          <w:fldChar w:fldCharType="end"/>
        </w:r>
      </w:hyperlink>
    </w:p>
    <w:p w14:paraId="39700B36" w14:textId="3391513C" w:rsidR="00DC4BE9" w:rsidRDefault="000355BB">
      <w:pPr>
        <w:pStyle w:val="TOC2"/>
        <w:rPr>
          <w:rFonts w:asciiTheme="minorHAnsi" w:eastAsiaTheme="minorEastAsia" w:hAnsiTheme="minorHAnsi"/>
          <w:spacing w:val="0"/>
          <w:sz w:val="22"/>
          <w:szCs w:val="22"/>
          <w:lang w:eastAsia="en-GB"/>
        </w:rPr>
      </w:pPr>
      <w:hyperlink w:anchor="_Toc97127330" w:history="1">
        <w:r w:rsidR="00DC4BE9" w:rsidRPr="001332F7">
          <w:rPr>
            <w:rStyle w:val="Hyperlink"/>
          </w:rPr>
          <w:t>F.1</w:t>
        </w:r>
        <w:r w:rsidR="00DC4BE9">
          <w:rPr>
            <w:rFonts w:asciiTheme="minorHAnsi" w:eastAsiaTheme="minorEastAsia" w:hAnsiTheme="minorHAnsi"/>
            <w:spacing w:val="0"/>
            <w:sz w:val="22"/>
            <w:szCs w:val="22"/>
            <w:lang w:eastAsia="en-GB"/>
          </w:rPr>
          <w:tab/>
        </w:r>
        <w:r w:rsidR="00DC4BE9" w:rsidRPr="001332F7">
          <w:rPr>
            <w:rStyle w:val="Hyperlink"/>
          </w:rPr>
          <w:t>GET / Read, SET / Write examples</w:t>
        </w:r>
        <w:r w:rsidR="00DC4BE9">
          <w:rPr>
            <w:webHidden/>
          </w:rPr>
          <w:tab/>
        </w:r>
        <w:r w:rsidR="00DC4BE9">
          <w:rPr>
            <w:webHidden/>
          </w:rPr>
          <w:fldChar w:fldCharType="begin"/>
        </w:r>
        <w:r w:rsidR="00DC4BE9">
          <w:rPr>
            <w:webHidden/>
          </w:rPr>
          <w:instrText xml:space="preserve"> PAGEREF _Toc97127330 \h </w:instrText>
        </w:r>
        <w:r w:rsidR="00DC4BE9">
          <w:rPr>
            <w:webHidden/>
          </w:rPr>
        </w:r>
        <w:r w:rsidR="00DC4BE9">
          <w:rPr>
            <w:webHidden/>
          </w:rPr>
          <w:fldChar w:fldCharType="separate"/>
        </w:r>
        <w:r w:rsidR="00DC4BE9">
          <w:rPr>
            <w:webHidden/>
          </w:rPr>
          <w:t>343</w:t>
        </w:r>
        <w:r w:rsidR="00DC4BE9">
          <w:rPr>
            <w:webHidden/>
          </w:rPr>
          <w:fldChar w:fldCharType="end"/>
        </w:r>
      </w:hyperlink>
    </w:p>
    <w:p w14:paraId="1A6AED50" w14:textId="38F4219E" w:rsidR="00DC4BE9" w:rsidRDefault="000355BB">
      <w:pPr>
        <w:pStyle w:val="TOC2"/>
        <w:rPr>
          <w:rFonts w:asciiTheme="minorHAnsi" w:eastAsiaTheme="minorEastAsia" w:hAnsiTheme="minorHAnsi"/>
          <w:spacing w:val="0"/>
          <w:sz w:val="22"/>
          <w:szCs w:val="22"/>
          <w:lang w:eastAsia="en-GB"/>
        </w:rPr>
      </w:pPr>
      <w:hyperlink w:anchor="_Toc97127331" w:history="1">
        <w:r w:rsidR="00DC4BE9" w:rsidRPr="001332F7">
          <w:rPr>
            <w:rStyle w:val="Hyperlink"/>
          </w:rPr>
          <w:t>F.2</w:t>
        </w:r>
        <w:r w:rsidR="00DC4BE9">
          <w:rPr>
            <w:rFonts w:asciiTheme="minorHAnsi" w:eastAsiaTheme="minorEastAsia" w:hAnsiTheme="minorHAnsi"/>
            <w:spacing w:val="0"/>
            <w:sz w:val="22"/>
            <w:szCs w:val="22"/>
            <w:lang w:eastAsia="en-GB"/>
          </w:rPr>
          <w:tab/>
        </w:r>
        <w:r w:rsidR="00DC4BE9" w:rsidRPr="001332F7">
          <w:rPr>
            <w:rStyle w:val="Hyperlink"/>
          </w:rPr>
          <w:t>ACCESS service example</w:t>
        </w:r>
        <w:r w:rsidR="00DC4BE9">
          <w:rPr>
            <w:webHidden/>
          </w:rPr>
          <w:tab/>
        </w:r>
        <w:r w:rsidR="00DC4BE9">
          <w:rPr>
            <w:webHidden/>
          </w:rPr>
          <w:fldChar w:fldCharType="begin"/>
        </w:r>
        <w:r w:rsidR="00DC4BE9">
          <w:rPr>
            <w:webHidden/>
          </w:rPr>
          <w:instrText xml:space="preserve"> PAGEREF _Toc97127331 \h </w:instrText>
        </w:r>
        <w:r w:rsidR="00DC4BE9">
          <w:rPr>
            <w:webHidden/>
          </w:rPr>
        </w:r>
        <w:r w:rsidR="00DC4BE9">
          <w:rPr>
            <w:webHidden/>
          </w:rPr>
          <w:fldChar w:fldCharType="separate"/>
        </w:r>
        <w:r w:rsidR="00DC4BE9">
          <w:rPr>
            <w:webHidden/>
          </w:rPr>
          <w:t>366</w:t>
        </w:r>
        <w:r w:rsidR="00DC4BE9">
          <w:rPr>
            <w:webHidden/>
          </w:rPr>
          <w:fldChar w:fldCharType="end"/>
        </w:r>
      </w:hyperlink>
    </w:p>
    <w:p w14:paraId="131ECF9C" w14:textId="0ADD7E84" w:rsidR="00DC4BE9" w:rsidRDefault="000355BB">
      <w:pPr>
        <w:pStyle w:val="TOC2"/>
        <w:rPr>
          <w:rFonts w:asciiTheme="minorHAnsi" w:eastAsiaTheme="minorEastAsia" w:hAnsiTheme="minorHAnsi"/>
          <w:spacing w:val="0"/>
          <w:sz w:val="22"/>
          <w:szCs w:val="22"/>
          <w:lang w:eastAsia="en-GB"/>
        </w:rPr>
      </w:pPr>
      <w:hyperlink w:anchor="_Toc97127332" w:history="1">
        <w:r w:rsidR="00DC4BE9" w:rsidRPr="001332F7">
          <w:rPr>
            <w:rStyle w:val="Hyperlink"/>
          </w:rPr>
          <w:t>F.3</w:t>
        </w:r>
        <w:r w:rsidR="00DC4BE9">
          <w:rPr>
            <w:rFonts w:asciiTheme="minorHAnsi" w:eastAsiaTheme="minorEastAsia" w:hAnsiTheme="minorHAnsi"/>
            <w:spacing w:val="0"/>
            <w:sz w:val="22"/>
            <w:szCs w:val="22"/>
            <w:lang w:eastAsia="en-GB"/>
          </w:rPr>
          <w:tab/>
        </w:r>
        <w:r w:rsidR="00DC4BE9" w:rsidRPr="001332F7">
          <w:rPr>
            <w:rStyle w:val="Hyperlink"/>
          </w:rPr>
          <w:t>Compact array encoding example</w:t>
        </w:r>
        <w:r w:rsidR="00DC4BE9">
          <w:rPr>
            <w:webHidden/>
          </w:rPr>
          <w:tab/>
        </w:r>
        <w:r w:rsidR="00DC4BE9">
          <w:rPr>
            <w:webHidden/>
          </w:rPr>
          <w:fldChar w:fldCharType="begin"/>
        </w:r>
        <w:r w:rsidR="00DC4BE9">
          <w:rPr>
            <w:webHidden/>
          </w:rPr>
          <w:instrText xml:space="preserve"> PAGEREF _Toc97127332 \h </w:instrText>
        </w:r>
        <w:r w:rsidR="00DC4BE9">
          <w:rPr>
            <w:webHidden/>
          </w:rPr>
        </w:r>
        <w:r w:rsidR="00DC4BE9">
          <w:rPr>
            <w:webHidden/>
          </w:rPr>
          <w:fldChar w:fldCharType="separate"/>
        </w:r>
        <w:r w:rsidR="00DC4BE9">
          <w:rPr>
            <w:webHidden/>
          </w:rPr>
          <w:t>368</w:t>
        </w:r>
        <w:r w:rsidR="00DC4BE9">
          <w:rPr>
            <w:webHidden/>
          </w:rPr>
          <w:fldChar w:fldCharType="end"/>
        </w:r>
      </w:hyperlink>
    </w:p>
    <w:p w14:paraId="200F5A55" w14:textId="1C1A86FE" w:rsidR="00DC4BE9" w:rsidRDefault="000355BB">
      <w:pPr>
        <w:pStyle w:val="TOC3"/>
        <w:rPr>
          <w:rFonts w:asciiTheme="minorHAnsi" w:eastAsiaTheme="minorEastAsia" w:hAnsiTheme="minorHAnsi"/>
          <w:spacing w:val="0"/>
          <w:sz w:val="22"/>
          <w:szCs w:val="22"/>
          <w:lang w:eastAsia="en-GB"/>
        </w:rPr>
      </w:pPr>
      <w:hyperlink w:anchor="_Toc97127333" w:history="1">
        <w:r w:rsidR="00DC4BE9" w:rsidRPr="001332F7">
          <w:rPr>
            <w:rStyle w:val="Hyperlink"/>
          </w:rPr>
          <w:t>F.3.1</w:t>
        </w:r>
        <w:r w:rsidR="00DC4BE9">
          <w:rPr>
            <w:rFonts w:asciiTheme="minorHAnsi" w:eastAsiaTheme="minorEastAsia" w:hAnsiTheme="minorHAnsi"/>
            <w:spacing w:val="0"/>
            <w:sz w:val="22"/>
            <w:szCs w:val="22"/>
            <w:lang w:eastAsia="en-GB"/>
          </w:rPr>
          <w:tab/>
        </w:r>
        <w:r w:rsidR="00DC4BE9" w:rsidRPr="001332F7">
          <w:rPr>
            <w:rStyle w:val="Hyperlink"/>
          </w:rPr>
          <w:t>General</w:t>
        </w:r>
        <w:r w:rsidR="00DC4BE9">
          <w:rPr>
            <w:webHidden/>
          </w:rPr>
          <w:tab/>
        </w:r>
        <w:r w:rsidR="00DC4BE9">
          <w:rPr>
            <w:webHidden/>
          </w:rPr>
          <w:fldChar w:fldCharType="begin"/>
        </w:r>
        <w:r w:rsidR="00DC4BE9">
          <w:rPr>
            <w:webHidden/>
          </w:rPr>
          <w:instrText xml:space="preserve"> PAGEREF _Toc97127333 \h </w:instrText>
        </w:r>
        <w:r w:rsidR="00DC4BE9">
          <w:rPr>
            <w:webHidden/>
          </w:rPr>
        </w:r>
        <w:r w:rsidR="00DC4BE9">
          <w:rPr>
            <w:webHidden/>
          </w:rPr>
          <w:fldChar w:fldCharType="separate"/>
        </w:r>
        <w:r w:rsidR="00DC4BE9">
          <w:rPr>
            <w:webHidden/>
          </w:rPr>
          <w:t>368</w:t>
        </w:r>
        <w:r w:rsidR="00DC4BE9">
          <w:rPr>
            <w:webHidden/>
          </w:rPr>
          <w:fldChar w:fldCharType="end"/>
        </w:r>
      </w:hyperlink>
    </w:p>
    <w:p w14:paraId="08092D5F" w14:textId="2018D016" w:rsidR="00DC4BE9" w:rsidRDefault="000355BB">
      <w:pPr>
        <w:pStyle w:val="TOC3"/>
        <w:rPr>
          <w:rFonts w:asciiTheme="minorHAnsi" w:eastAsiaTheme="minorEastAsia" w:hAnsiTheme="minorHAnsi"/>
          <w:spacing w:val="0"/>
          <w:sz w:val="22"/>
          <w:szCs w:val="22"/>
          <w:lang w:eastAsia="en-GB"/>
        </w:rPr>
      </w:pPr>
      <w:hyperlink w:anchor="_Toc97127334" w:history="1">
        <w:r w:rsidR="00DC4BE9" w:rsidRPr="001332F7">
          <w:rPr>
            <w:rStyle w:val="Hyperlink"/>
          </w:rPr>
          <w:t>F.3.2</w:t>
        </w:r>
        <w:r w:rsidR="00DC4BE9">
          <w:rPr>
            <w:rFonts w:asciiTheme="minorHAnsi" w:eastAsiaTheme="minorEastAsia" w:hAnsiTheme="minorHAnsi"/>
            <w:spacing w:val="0"/>
            <w:sz w:val="22"/>
            <w:szCs w:val="22"/>
            <w:lang w:eastAsia="en-GB"/>
          </w:rPr>
          <w:tab/>
        </w:r>
        <w:r w:rsidR="00DC4BE9" w:rsidRPr="001332F7">
          <w:rPr>
            <w:rStyle w:val="Hyperlink"/>
          </w:rPr>
          <w:t>The specification of compact-array</w:t>
        </w:r>
        <w:r w:rsidR="00DC4BE9">
          <w:rPr>
            <w:webHidden/>
          </w:rPr>
          <w:tab/>
        </w:r>
        <w:r w:rsidR="00DC4BE9">
          <w:rPr>
            <w:webHidden/>
          </w:rPr>
          <w:fldChar w:fldCharType="begin"/>
        </w:r>
        <w:r w:rsidR="00DC4BE9">
          <w:rPr>
            <w:webHidden/>
          </w:rPr>
          <w:instrText xml:space="preserve"> PAGEREF _Toc97127334 \h </w:instrText>
        </w:r>
        <w:r w:rsidR="00DC4BE9">
          <w:rPr>
            <w:webHidden/>
          </w:rPr>
        </w:r>
        <w:r w:rsidR="00DC4BE9">
          <w:rPr>
            <w:webHidden/>
          </w:rPr>
          <w:fldChar w:fldCharType="separate"/>
        </w:r>
        <w:r w:rsidR="00DC4BE9">
          <w:rPr>
            <w:webHidden/>
          </w:rPr>
          <w:t>368</w:t>
        </w:r>
        <w:r w:rsidR="00DC4BE9">
          <w:rPr>
            <w:webHidden/>
          </w:rPr>
          <w:fldChar w:fldCharType="end"/>
        </w:r>
      </w:hyperlink>
    </w:p>
    <w:p w14:paraId="631E5BB8" w14:textId="11D552AA" w:rsidR="00DC4BE9" w:rsidRDefault="000355BB">
      <w:pPr>
        <w:pStyle w:val="TOC3"/>
        <w:rPr>
          <w:rFonts w:asciiTheme="minorHAnsi" w:eastAsiaTheme="minorEastAsia" w:hAnsiTheme="minorHAnsi"/>
          <w:spacing w:val="0"/>
          <w:sz w:val="22"/>
          <w:szCs w:val="22"/>
          <w:lang w:eastAsia="en-GB"/>
        </w:rPr>
      </w:pPr>
      <w:hyperlink w:anchor="_Toc97127335" w:history="1">
        <w:r w:rsidR="00DC4BE9" w:rsidRPr="001332F7">
          <w:rPr>
            <w:rStyle w:val="Hyperlink"/>
            <w:lang w:val="en-US"/>
          </w:rPr>
          <w:t>F.3.3</w:t>
        </w:r>
        <w:r w:rsidR="00DC4BE9">
          <w:rPr>
            <w:rFonts w:asciiTheme="minorHAnsi" w:eastAsiaTheme="minorEastAsia" w:hAnsiTheme="minorHAnsi"/>
            <w:spacing w:val="0"/>
            <w:sz w:val="22"/>
            <w:szCs w:val="22"/>
            <w:lang w:eastAsia="en-GB"/>
          </w:rPr>
          <w:tab/>
        </w:r>
        <w:r w:rsidR="00DC4BE9" w:rsidRPr="001332F7">
          <w:rPr>
            <w:rStyle w:val="Hyperlink"/>
            <w:lang w:val="en-US"/>
          </w:rPr>
          <w:t>Example 1: Compact array encoding an array of five long-unsigned values</w:t>
        </w:r>
        <w:r w:rsidR="00DC4BE9">
          <w:rPr>
            <w:webHidden/>
          </w:rPr>
          <w:tab/>
        </w:r>
        <w:r w:rsidR="00DC4BE9">
          <w:rPr>
            <w:webHidden/>
          </w:rPr>
          <w:fldChar w:fldCharType="begin"/>
        </w:r>
        <w:r w:rsidR="00DC4BE9">
          <w:rPr>
            <w:webHidden/>
          </w:rPr>
          <w:instrText xml:space="preserve"> PAGEREF _Toc97127335 \h </w:instrText>
        </w:r>
        <w:r w:rsidR="00DC4BE9">
          <w:rPr>
            <w:webHidden/>
          </w:rPr>
        </w:r>
        <w:r w:rsidR="00DC4BE9">
          <w:rPr>
            <w:webHidden/>
          </w:rPr>
          <w:fldChar w:fldCharType="separate"/>
        </w:r>
        <w:r w:rsidR="00DC4BE9">
          <w:rPr>
            <w:webHidden/>
          </w:rPr>
          <w:t>370</w:t>
        </w:r>
        <w:r w:rsidR="00DC4BE9">
          <w:rPr>
            <w:webHidden/>
          </w:rPr>
          <w:fldChar w:fldCharType="end"/>
        </w:r>
      </w:hyperlink>
    </w:p>
    <w:p w14:paraId="1EB18341" w14:textId="6324CC8D" w:rsidR="00DC4BE9" w:rsidRDefault="000355BB">
      <w:pPr>
        <w:pStyle w:val="TOC3"/>
        <w:rPr>
          <w:rFonts w:asciiTheme="minorHAnsi" w:eastAsiaTheme="minorEastAsia" w:hAnsiTheme="minorHAnsi"/>
          <w:spacing w:val="0"/>
          <w:sz w:val="22"/>
          <w:szCs w:val="22"/>
          <w:lang w:eastAsia="en-GB"/>
        </w:rPr>
      </w:pPr>
      <w:hyperlink w:anchor="_Toc97127336" w:history="1">
        <w:r w:rsidR="00DC4BE9" w:rsidRPr="001332F7">
          <w:rPr>
            <w:rStyle w:val="Hyperlink"/>
            <w:lang w:val="en-US"/>
          </w:rPr>
          <w:t>F.3.4</w:t>
        </w:r>
        <w:r w:rsidR="00DC4BE9">
          <w:rPr>
            <w:rFonts w:asciiTheme="minorHAnsi" w:eastAsiaTheme="minorEastAsia" w:hAnsiTheme="minorHAnsi"/>
            <w:spacing w:val="0"/>
            <w:sz w:val="22"/>
            <w:szCs w:val="22"/>
            <w:lang w:eastAsia="en-GB"/>
          </w:rPr>
          <w:tab/>
        </w:r>
        <w:r w:rsidR="00DC4BE9" w:rsidRPr="001332F7">
          <w:rPr>
            <w:rStyle w:val="Hyperlink"/>
            <w:lang w:val="en-US"/>
          </w:rPr>
          <w:t>Example 2: Compact-array encoding of five octet-string values</w:t>
        </w:r>
        <w:r w:rsidR="00DC4BE9">
          <w:rPr>
            <w:webHidden/>
          </w:rPr>
          <w:tab/>
        </w:r>
        <w:r w:rsidR="00DC4BE9">
          <w:rPr>
            <w:webHidden/>
          </w:rPr>
          <w:fldChar w:fldCharType="begin"/>
        </w:r>
        <w:r w:rsidR="00DC4BE9">
          <w:rPr>
            <w:webHidden/>
          </w:rPr>
          <w:instrText xml:space="preserve"> PAGEREF _Toc97127336 \h </w:instrText>
        </w:r>
        <w:r w:rsidR="00DC4BE9">
          <w:rPr>
            <w:webHidden/>
          </w:rPr>
        </w:r>
        <w:r w:rsidR="00DC4BE9">
          <w:rPr>
            <w:webHidden/>
          </w:rPr>
          <w:fldChar w:fldCharType="separate"/>
        </w:r>
        <w:r w:rsidR="00DC4BE9">
          <w:rPr>
            <w:webHidden/>
          </w:rPr>
          <w:t>370</w:t>
        </w:r>
        <w:r w:rsidR="00DC4BE9">
          <w:rPr>
            <w:webHidden/>
          </w:rPr>
          <w:fldChar w:fldCharType="end"/>
        </w:r>
      </w:hyperlink>
    </w:p>
    <w:p w14:paraId="1B050D30" w14:textId="1452ED7C" w:rsidR="00DC4BE9" w:rsidRDefault="000355BB">
      <w:pPr>
        <w:pStyle w:val="TOC3"/>
        <w:rPr>
          <w:rFonts w:asciiTheme="minorHAnsi" w:eastAsiaTheme="minorEastAsia" w:hAnsiTheme="minorHAnsi"/>
          <w:spacing w:val="0"/>
          <w:sz w:val="22"/>
          <w:szCs w:val="22"/>
          <w:lang w:eastAsia="en-GB"/>
        </w:rPr>
      </w:pPr>
      <w:hyperlink w:anchor="_Toc97127337" w:history="1">
        <w:r w:rsidR="00DC4BE9" w:rsidRPr="001332F7">
          <w:rPr>
            <w:rStyle w:val="Hyperlink"/>
          </w:rPr>
          <w:t>F.3.5</w:t>
        </w:r>
        <w:r w:rsidR="00DC4BE9">
          <w:rPr>
            <w:rFonts w:asciiTheme="minorHAnsi" w:eastAsiaTheme="minorEastAsia" w:hAnsiTheme="minorHAnsi"/>
            <w:spacing w:val="0"/>
            <w:sz w:val="22"/>
            <w:szCs w:val="22"/>
            <w:lang w:eastAsia="en-GB"/>
          </w:rPr>
          <w:tab/>
        </w:r>
        <w:r w:rsidR="00DC4BE9" w:rsidRPr="001332F7">
          <w:rPr>
            <w:rStyle w:val="Hyperlink"/>
          </w:rPr>
          <w:t>Example 3: Encoding of the buffer of a Profile generic object</w:t>
        </w:r>
        <w:r w:rsidR="00DC4BE9">
          <w:rPr>
            <w:webHidden/>
          </w:rPr>
          <w:tab/>
        </w:r>
        <w:r w:rsidR="00DC4BE9">
          <w:rPr>
            <w:webHidden/>
          </w:rPr>
          <w:fldChar w:fldCharType="begin"/>
        </w:r>
        <w:r w:rsidR="00DC4BE9">
          <w:rPr>
            <w:webHidden/>
          </w:rPr>
          <w:instrText xml:space="preserve"> PAGEREF _Toc97127337 \h </w:instrText>
        </w:r>
        <w:r w:rsidR="00DC4BE9">
          <w:rPr>
            <w:webHidden/>
          </w:rPr>
        </w:r>
        <w:r w:rsidR="00DC4BE9">
          <w:rPr>
            <w:webHidden/>
          </w:rPr>
          <w:fldChar w:fldCharType="separate"/>
        </w:r>
        <w:r w:rsidR="00DC4BE9">
          <w:rPr>
            <w:webHidden/>
          </w:rPr>
          <w:t>371</w:t>
        </w:r>
        <w:r w:rsidR="00DC4BE9">
          <w:rPr>
            <w:webHidden/>
          </w:rPr>
          <w:fldChar w:fldCharType="end"/>
        </w:r>
      </w:hyperlink>
    </w:p>
    <w:p w14:paraId="2BD7A33C" w14:textId="5067102D" w:rsidR="00DC4BE9" w:rsidRDefault="000355BB">
      <w:pPr>
        <w:pStyle w:val="TOC2"/>
        <w:rPr>
          <w:rFonts w:asciiTheme="minorHAnsi" w:eastAsiaTheme="minorEastAsia" w:hAnsiTheme="minorHAnsi"/>
          <w:spacing w:val="0"/>
          <w:sz w:val="22"/>
          <w:szCs w:val="22"/>
          <w:lang w:eastAsia="en-GB"/>
        </w:rPr>
      </w:pPr>
      <w:hyperlink w:anchor="_Toc97127338" w:history="1">
        <w:r w:rsidR="00DC4BE9" w:rsidRPr="001332F7">
          <w:rPr>
            <w:rStyle w:val="Hyperlink"/>
            <w:highlight w:val="yellow"/>
          </w:rPr>
          <w:t>F.4</w:t>
        </w:r>
        <w:r w:rsidR="00DC4BE9">
          <w:rPr>
            <w:rFonts w:asciiTheme="minorHAnsi" w:eastAsiaTheme="minorEastAsia" w:hAnsiTheme="minorHAnsi"/>
            <w:spacing w:val="0"/>
            <w:sz w:val="22"/>
            <w:szCs w:val="22"/>
            <w:lang w:eastAsia="en-GB"/>
          </w:rPr>
          <w:tab/>
        </w:r>
        <w:r w:rsidR="00DC4BE9" w:rsidRPr="001332F7">
          <w:rPr>
            <w:rStyle w:val="Hyperlink"/>
            <w:highlight w:val="yellow"/>
          </w:rPr>
          <w:t>Profile generic IC buffer attribute encoding examples</w:t>
        </w:r>
        <w:r w:rsidR="00DC4BE9">
          <w:rPr>
            <w:webHidden/>
          </w:rPr>
          <w:tab/>
        </w:r>
        <w:r w:rsidR="00DC4BE9">
          <w:rPr>
            <w:webHidden/>
          </w:rPr>
          <w:fldChar w:fldCharType="begin"/>
        </w:r>
        <w:r w:rsidR="00DC4BE9">
          <w:rPr>
            <w:webHidden/>
          </w:rPr>
          <w:instrText xml:space="preserve"> PAGEREF _Toc97127338 \h </w:instrText>
        </w:r>
        <w:r w:rsidR="00DC4BE9">
          <w:rPr>
            <w:webHidden/>
          </w:rPr>
        </w:r>
        <w:r w:rsidR="00DC4BE9">
          <w:rPr>
            <w:webHidden/>
          </w:rPr>
          <w:fldChar w:fldCharType="separate"/>
        </w:r>
        <w:r w:rsidR="00DC4BE9">
          <w:rPr>
            <w:webHidden/>
          </w:rPr>
          <w:t>373</w:t>
        </w:r>
        <w:r w:rsidR="00DC4BE9">
          <w:rPr>
            <w:webHidden/>
          </w:rPr>
          <w:fldChar w:fldCharType="end"/>
        </w:r>
      </w:hyperlink>
    </w:p>
    <w:p w14:paraId="0A9E0280" w14:textId="79C2BD7A" w:rsidR="00DC4BE9" w:rsidRDefault="000355BB">
      <w:pPr>
        <w:pStyle w:val="TOC3"/>
        <w:rPr>
          <w:rFonts w:asciiTheme="minorHAnsi" w:eastAsiaTheme="minorEastAsia" w:hAnsiTheme="minorHAnsi"/>
          <w:spacing w:val="0"/>
          <w:sz w:val="22"/>
          <w:szCs w:val="22"/>
          <w:lang w:eastAsia="en-GB"/>
        </w:rPr>
      </w:pPr>
      <w:hyperlink w:anchor="_Toc97127339" w:history="1">
        <w:r w:rsidR="00DC4BE9" w:rsidRPr="001332F7">
          <w:rPr>
            <w:rStyle w:val="Hyperlink"/>
            <w:highlight w:val="yellow"/>
          </w:rPr>
          <w:t>F.4.1</w:t>
        </w:r>
        <w:r w:rsidR="00DC4BE9">
          <w:rPr>
            <w:rFonts w:asciiTheme="minorHAnsi" w:eastAsiaTheme="minorEastAsia" w:hAnsiTheme="minorHAnsi"/>
            <w:spacing w:val="0"/>
            <w:sz w:val="22"/>
            <w:szCs w:val="22"/>
            <w:lang w:eastAsia="en-GB"/>
          </w:rPr>
          <w:tab/>
        </w:r>
        <w:r w:rsidR="00DC4BE9" w:rsidRPr="001332F7">
          <w:rPr>
            <w:rStyle w:val="Hyperlink"/>
            <w:highlight w:val="yellow"/>
          </w:rPr>
          <w:t>General</w:t>
        </w:r>
        <w:r w:rsidR="00DC4BE9">
          <w:rPr>
            <w:webHidden/>
          </w:rPr>
          <w:tab/>
        </w:r>
        <w:r w:rsidR="00DC4BE9">
          <w:rPr>
            <w:webHidden/>
          </w:rPr>
          <w:fldChar w:fldCharType="begin"/>
        </w:r>
        <w:r w:rsidR="00DC4BE9">
          <w:rPr>
            <w:webHidden/>
          </w:rPr>
          <w:instrText xml:space="preserve"> PAGEREF _Toc97127339 \h </w:instrText>
        </w:r>
        <w:r w:rsidR="00DC4BE9">
          <w:rPr>
            <w:webHidden/>
          </w:rPr>
        </w:r>
        <w:r w:rsidR="00DC4BE9">
          <w:rPr>
            <w:webHidden/>
          </w:rPr>
          <w:fldChar w:fldCharType="separate"/>
        </w:r>
        <w:r w:rsidR="00DC4BE9">
          <w:rPr>
            <w:webHidden/>
          </w:rPr>
          <w:t>373</w:t>
        </w:r>
        <w:r w:rsidR="00DC4BE9">
          <w:rPr>
            <w:webHidden/>
          </w:rPr>
          <w:fldChar w:fldCharType="end"/>
        </w:r>
      </w:hyperlink>
    </w:p>
    <w:p w14:paraId="6AD2A9D6" w14:textId="50079169" w:rsidR="00DC4BE9" w:rsidRDefault="000355BB">
      <w:pPr>
        <w:pStyle w:val="TOC3"/>
        <w:rPr>
          <w:rFonts w:asciiTheme="minorHAnsi" w:eastAsiaTheme="minorEastAsia" w:hAnsiTheme="minorHAnsi"/>
          <w:spacing w:val="0"/>
          <w:sz w:val="22"/>
          <w:szCs w:val="22"/>
          <w:lang w:eastAsia="en-GB"/>
        </w:rPr>
      </w:pPr>
      <w:hyperlink w:anchor="_Toc97127340" w:history="1">
        <w:r w:rsidR="00DC4BE9" w:rsidRPr="001332F7">
          <w:rPr>
            <w:rStyle w:val="Hyperlink"/>
            <w:highlight w:val="yellow"/>
          </w:rPr>
          <w:t>F.4.2</w:t>
        </w:r>
        <w:r w:rsidR="00DC4BE9">
          <w:rPr>
            <w:rFonts w:asciiTheme="minorHAnsi" w:eastAsiaTheme="minorEastAsia" w:hAnsiTheme="minorHAnsi"/>
            <w:spacing w:val="0"/>
            <w:sz w:val="22"/>
            <w:szCs w:val="22"/>
            <w:lang w:eastAsia="en-GB"/>
          </w:rPr>
          <w:tab/>
        </w:r>
        <w:r w:rsidR="00DC4BE9" w:rsidRPr="001332F7">
          <w:rPr>
            <w:rStyle w:val="Hyperlink"/>
            <w:highlight w:val="yellow"/>
          </w:rPr>
          <w:t>Get-response with Profile generic normal encoding example</w:t>
        </w:r>
        <w:r w:rsidR="00DC4BE9">
          <w:rPr>
            <w:webHidden/>
          </w:rPr>
          <w:tab/>
        </w:r>
        <w:r w:rsidR="00DC4BE9">
          <w:rPr>
            <w:webHidden/>
          </w:rPr>
          <w:fldChar w:fldCharType="begin"/>
        </w:r>
        <w:r w:rsidR="00DC4BE9">
          <w:rPr>
            <w:webHidden/>
          </w:rPr>
          <w:instrText xml:space="preserve"> PAGEREF _Toc97127340 \h </w:instrText>
        </w:r>
        <w:r w:rsidR="00DC4BE9">
          <w:rPr>
            <w:webHidden/>
          </w:rPr>
        </w:r>
        <w:r w:rsidR="00DC4BE9">
          <w:rPr>
            <w:webHidden/>
          </w:rPr>
          <w:fldChar w:fldCharType="separate"/>
        </w:r>
        <w:r w:rsidR="00DC4BE9">
          <w:rPr>
            <w:webHidden/>
          </w:rPr>
          <w:t>373</w:t>
        </w:r>
        <w:r w:rsidR="00DC4BE9">
          <w:rPr>
            <w:webHidden/>
          </w:rPr>
          <w:fldChar w:fldCharType="end"/>
        </w:r>
      </w:hyperlink>
    </w:p>
    <w:p w14:paraId="2ECA5F91" w14:textId="0137D8D5" w:rsidR="00DC4BE9" w:rsidRDefault="000355BB">
      <w:pPr>
        <w:pStyle w:val="TOC3"/>
        <w:rPr>
          <w:rFonts w:asciiTheme="minorHAnsi" w:eastAsiaTheme="minorEastAsia" w:hAnsiTheme="minorHAnsi"/>
          <w:spacing w:val="0"/>
          <w:sz w:val="22"/>
          <w:szCs w:val="22"/>
          <w:lang w:eastAsia="en-GB"/>
        </w:rPr>
      </w:pPr>
      <w:hyperlink w:anchor="_Toc97127341" w:history="1">
        <w:r w:rsidR="00DC4BE9" w:rsidRPr="001332F7">
          <w:rPr>
            <w:rStyle w:val="Hyperlink"/>
            <w:highlight w:val="yellow"/>
          </w:rPr>
          <w:t>F.4.3</w:t>
        </w:r>
        <w:r w:rsidR="00DC4BE9">
          <w:rPr>
            <w:rFonts w:asciiTheme="minorHAnsi" w:eastAsiaTheme="minorEastAsia" w:hAnsiTheme="minorHAnsi"/>
            <w:spacing w:val="0"/>
            <w:sz w:val="22"/>
            <w:szCs w:val="22"/>
            <w:lang w:eastAsia="en-GB"/>
          </w:rPr>
          <w:tab/>
        </w:r>
        <w:r w:rsidR="00DC4BE9" w:rsidRPr="001332F7">
          <w:rPr>
            <w:rStyle w:val="Hyperlink"/>
            <w:highlight w:val="yellow"/>
          </w:rPr>
          <w:t>Get-response with Profile generic null-data compressed encoding example</w:t>
        </w:r>
        <w:r w:rsidR="00DC4BE9">
          <w:rPr>
            <w:webHidden/>
          </w:rPr>
          <w:tab/>
        </w:r>
        <w:r w:rsidR="00DC4BE9">
          <w:rPr>
            <w:webHidden/>
          </w:rPr>
          <w:fldChar w:fldCharType="begin"/>
        </w:r>
        <w:r w:rsidR="00DC4BE9">
          <w:rPr>
            <w:webHidden/>
          </w:rPr>
          <w:instrText xml:space="preserve"> PAGEREF _Toc97127341 \h </w:instrText>
        </w:r>
        <w:r w:rsidR="00DC4BE9">
          <w:rPr>
            <w:webHidden/>
          </w:rPr>
        </w:r>
        <w:r w:rsidR="00DC4BE9">
          <w:rPr>
            <w:webHidden/>
          </w:rPr>
          <w:fldChar w:fldCharType="separate"/>
        </w:r>
        <w:r w:rsidR="00DC4BE9">
          <w:rPr>
            <w:webHidden/>
          </w:rPr>
          <w:t>378</w:t>
        </w:r>
        <w:r w:rsidR="00DC4BE9">
          <w:rPr>
            <w:webHidden/>
          </w:rPr>
          <w:fldChar w:fldCharType="end"/>
        </w:r>
      </w:hyperlink>
    </w:p>
    <w:p w14:paraId="24C11C03" w14:textId="5B5435F2" w:rsidR="00DC4BE9" w:rsidRDefault="000355BB">
      <w:pPr>
        <w:pStyle w:val="TOC3"/>
        <w:rPr>
          <w:rFonts w:asciiTheme="minorHAnsi" w:eastAsiaTheme="minorEastAsia" w:hAnsiTheme="minorHAnsi"/>
          <w:spacing w:val="0"/>
          <w:sz w:val="22"/>
          <w:szCs w:val="22"/>
          <w:lang w:eastAsia="en-GB"/>
        </w:rPr>
      </w:pPr>
      <w:hyperlink w:anchor="_Toc97127342" w:history="1">
        <w:r w:rsidR="00DC4BE9" w:rsidRPr="001332F7">
          <w:rPr>
            <w:rStyle w:val="Hyperlink"/>
            <w:highlight w:val="yellow"/>
          </w:rPr>
          <w:t>F.4.4</w:t>
        </w:r>
        <w:r w:rsidR="00DC4BE9">
          <w:rPr>
            <w:rFonts w:asciiTheme="minorHAnsi" w:eastAsiaTheme="minorEastAsia" w:hAnsiTheme="minorHAnsi"/>
            <w:spacing w:val="0"/>
            <w:sz w:val="22"/>
            <w:szCs w:val="22"/>
            <w:lang w:eastAsia="en-GB"/>
          </w:rPr>
          <w:tab/>
        </w:r>
        <w:r w:rsidR="00DC4BE9" w:rsidRPr="001332F7">
          <w:rPr>
            <w:rStyle w:val="Hyperlink"/>
            <w:highlight w:val="yellow"/>
          </w:rPr>
          <w:t>Get-response with Profile generic compact-array encoding example</w:t>
        </w:r>
        <w:r w:rsidR="00DC4BE9">
          <w:rPr>
            <w:webHidden/>
          </w:rPr>
          <w:tab/>
        </w:r>
        <w:r w:rsidR="00DC4BE9">
          <w:rPr>
            <w:webHidden/>
          </w:rPr>
          <w:fldChar w:fldCharType="begin"/>
        </w:r>
        <w:r w:rsidR="00DC4BE9">
          <w:rPr>
            <w:webHidden/>
          </w:rPr>
          <w:instrText xml:space="preserve"> PAGEREF _Toc97127342 \h </w:instrText>
        </w:r>
        <w:r w:rsidR="00DC4BE9">
          <w:rPr>
            <w:webHidden/>
          </w:rPr>
        </w:r>
        <w:r w:rsidR="00DC4BE9">
          <w:rPr>
            <w:webHidden/>
          </w:rPr>
          <w:fldChar w:fldCharType="separate"/>
        </w:r>
        <w:r w:rsidR="00DC4BE9">
          <w:rPr>
            <w:webHidden/>
          </w:rPr>
          <w:t>382</w:t>
        </w:r>
        <w:r w:rsidR="00DC4BE9">
          <w:rPr>
            <w:webHidden/>
          </w:rPr>
          <w:fldChar w:fldCharType="end"/>
        </w:r>
      </w:hyperlink>
    </w:p>
    <w:p w14:paraId="1F5C6CDE" w14:textId="2FB8E414" w:rsidR="00DC4BE9" w:rsidRDefault="000355BB">
      <w:pPr>
        <w:pStyle w:val="TOC3"/>
        <w:rPr>
          <w:rFonts w:asciiTheme="minorHAnsi" w:eastAsiaTheme="minorEastAsia" w:hAnsiTheme="minorHAnsi"/>
          <w:spacing w:val="0"/>
          <w:sz w:val="22"/>
          <w:szCs w:val="22"/>
          <w:lang w:eastAsia="en-GB"/>
        </w:rPr>
      </w:pPr>
      <w:hyperlink w:anchor="_Toc97127343" w:history="1">
        <w:r w:rsidR="00DC4BE9" w:rsidRPr="001332F7">
          <w:rPr>
            <w:rStyle w:val="Hyperlink"/>
            <w:highlight w:val="yellow"/>
          </w:rPr>
          <w:t>F.4.5</w:t>
        </w:r>
        <w:r w:rsidR="00DC4BE9">
          <w:rPr>
            <w:rFonts w:asciiTheme="minorHAnsi" w:eastAsiaTheme="minorEastAsia" w:hAnsiTheme="minorHAnsi"/>
            <w:spacing w:val="0"/>
            <w:sz w:val="22"/>
            <w:szCs w:val="22"/>
            <w:lang w:eastAsia="en-GB"/>
          </w:rPr>
          <w:tab/>
        </w:r>
        <w:r w:rsidR="00DC4BE9" w:rsidRPr="001332F7">
          <w:rPr>
            <w:rStyle w:val="Hyperlink"/>
            <w:highlight w:val="yellow"/>
          </w:rPr>
          <w:t>Get-response with Profile generic null-data and delta-value encoding example</w:t>
        </w:r>
        <w:r w:rsidR="00DC4BE9">
          <w:rPr>
            <w:webHidden/>
          </w:rPr>
          <w:tab/>
        </w:r>
        <w:r w:rsidR="00DC4BE9">
          <w:rPr>
            <w:webHidden/>
          </w:rPr>
          <w:fldChar w:fldCharType="begin"/>
        </w:r>
        <w:r w:rsidR="00DC4BE9">
          <w:rPr>
            <w:webHidden/>
          </w:rPr>
          <w:instrText xml:space="preserve"> PAGEREF _Toc97127343 \h </w:instrText>
        </w:r>
        <w:r w:rsidR="00DC4BE9">
          <w:rPr>
            <w:webHidden/>
          </w:rPr>
        </w:r>
        <w:r w:rsidR="00DC4BE9">
          <w:rPr>
            <w:webHidden/>
          </w:rPr>
          <w:fldChar w:fldCharType="separate"/>
        </w:r>
        <w:r w:rsidR="00DC4BE9">
          <w:rPr>
            <w:webHidden/>
          </w:rPr>
          <w:t>387</w:t>
        </w:r>
        <w:r w:rsidR="00DC4BE9">
          <w:rPr>
            <w:webHidden/>
          </w:rPr>
          <w:fldChar w:fldCharType="end"/>
        </w:r>
      </w:hyperlink>
    </w:p>
    <w:p w14:paraId="37C948F4" w14:textId="74910517" w:rsidR="00DC4BE9" w:rsidRDefault="000355BB">
      <w:pPr>
        <w:pStyle w:val="TOC3"/>
        <w:rPr>
          <w:rFonts w:asciiTheme="minorHAnsi" w:eastAsiaTheme="minorEastAsia" w:hAnsiTheme="minorHAnsi"/>
          <w:spacing w:val="0"/>
          <w:sz w:val="22"/>
          <w:szCs w:val="22"/>
          <w:lang w:eastAsia="en-GB"/>
        </w:rPr>
      </w:pPr>
      <w:hyperlink w:anchor="_Toc97127344" w:history="1">
        <w:r w:rsidR="00DC4BE9" w:rsidRPr="001332F7">
          <w:rPr>
            <w:rStyle w:val="Hyperlink"/>
            <w:highlight w:val="yellow"/>
          </w:rPr>
          <w:t>F.4.6</w:t>
        </w:r>
        <w:r w:rsidR="00DC4BE9">
          <w:rPr>
            <w:rFonts w:asciiTheme="minorHAnsi" w:eastAsiaTheme="minorEastAsia" w:hAnsiTheme="minorHAnsi"/>
            <w:spacing w:val="0"/>
            <w:sz w:val="22"/>
            <w:szCs w:val="22"/>
            <w:lang w:eastAsia="en-GB"/>
          </w:rPr>
          <w:tab/>
        </w:r>
        <w:r w:rsidR="00DC4BE9" w:rsidRPr="001332F7">
          <w:rPr>
            <w:rStyle w:val="Hyperlink"/>
            <w:highlight w:val="yellow"/>
          </w:rPr>
          <w:t>Comparison of various encoding methods for Get-response APDU</w:t>
        </w:r>
        <w:r w:rsidR="00DC4BE9">
          <w:rPr>
            <w:webHidden/>
          </w:rPr>
          <w:tab/>
        </w:r>
        <w:r w:rsidR="00DC4BE9">
          <w:rPr>
            <w:webHidden/>
          </w:rPr>
          <w:fldChar w:fldCharType="begin"/>
        </w:r>
        <w:r w:rsidR="00DC4BE9">
          <w:rPr>
            <w:webHidden/>
          </w:rPr>
          <w:instrText xml:space="preserve"> PAGEREF _Toc97127344 \h </w:instrText>
        </w:r>
        <w:r w:rsidR="00DC4BE9">
          <w:rPr>
            <w:webHidden/>
          </w:rPr>
        </w:r>
        <w:r w:rsidR="00DC4BE9">
          <w:rPr>
            <w:webHidden/>
          </w:rPr>
          <w:fldChar w:fldCharType="separate"/>
        </w:r>
        <w:r w:rsidR="00DC4BE9">
          <w:rPr>
            <w:webHidden/>
          </w:rPr>
          <w:t>391</w:t>
        </w:r>
        <w:r w:rsidR="00DC4BE9">
          <w:rPr>
            <w:webHidden/>
          </w:rPr>
          <w:fldChar w:fldCharType="end"/>
        </w:r>
      </w:hyperlink>
    </w:p>
    <w:p w14:paraId="40009D58" w14:textId="195F0448" w:rsidR="00DC4BE9" w:rsidRDefault="000355BB">
      <w:pPr>
        <w:pStyle w:val="TOC3"/>
        <w:rPr>
          <w:rFonts w:asciiTheme="minorHAnsi" w:eastAsiaTheme="minorEastAsia" w:hAnsiTheme="minorHAnsi"/>
          <w:spacing w:val="0"/>
          <w:sz w:val="22"/>
          <w:szCs w:val="22"/>
          <w:lang w:eastAsia="en-GB"/>
        </w:rPr>
      </w:pPr>
      <w:hyperlink w:anchor="_Toc97127345" w:history="1">
        <w:r w:rsidR="00DC4BE9" w:rsidRPr="001332F7">
          <w:rPr>
            <w:rStyle w:val="Hyperlink"/>
            <w:highlight w:val="yellow"/>
          </w:rPr>
          <w:t>F.4.7</w:t>
        </w:r>
        <w:r w:rsidR="00DC4BE9">
          <w:rPr>
            <w:rFonts w:asciiTheme="minorHAnsi" w:eastAsiaTheme="minorEastAsia" w:hAnsiTheme="minorHAnsi"/>
            <w:spacing w:val="0"/>
            <w:sz w:val="22"/>
            <w:szCs w:val="22"/>
            <w:lang w:eastAsia="en-GB"/>
          </w:rPr>
          <w:tab/>
        </w:r>
        <w:r w:rsidR="00DC4BE9" w:rsidRPr="001332F7">
          <w:rPr>
            <w:rStyle w:val="Hyperlink"/>
            <w:highlight w:val="yellow"/>
          </w:rPr>
          <w:t>Combination of the various encoding methods and V.44 compression</w:t>
        </w:r>
        <w:r w:rsidR="00DC4BE9">
          <w:rPr>
            <w:webHidden/>
          </w:rPr>
          <w:tab/>
        </w:r>
        <w:r w:rsidR="00DC4BE9">
          <w:rPr>
            <w:webHidden/>
          </w:rPr>
          <w:fldChar w:fldCharType="begin"/>
        </w:r>
        <w:r w:rsidR="00DC4BE9">
          <w:rPr>
            <w:webHidden/>
          </w:rPr>
          <w:instrText xml:space="preserve"> PAGEREF _Toc97127345 \h </w:instrText>
        </w:r>
        <w:r w:rsidR="00DC4BE9">
          <w:rPr>
            <w:webHidden/>
          </w:rPr>
        </w:r>
        <w:r w:rsidR="00DC4BE9">
          <w:rPr>
            <w:webHidden/>
          </w:rPr>
          <w:fldChar w:fldCharType="separate"/>
        </w:r>
        <w:r w:rsidR="00DC4BE9">
          <w:rPr>
            <w:webHidden/>
          </w:rPr>
          <w:t>391</w:t>
        </w:r>
        <w:r w:rsidR="00DC4BE9">
          <w:rPr>
            <w:webHidden/>
          </w:rPr>
          <w:fldChar w:fldCharType="end"/>
        </w:r>
      </w:hyperlink>
    </w:p>
    <w:p w14:paraId="72A1179A" w14:textId="27383030" w:rsidR="00DC4BE9" w:rsidRDefault="000355BB">
      <w:pPr>
        <w:pStyle w:val="TOC1"/>
        <w:rPr>
          <w:rFonts w:asciiTheme="minorHAnsi" w:eastAsiaTheme="minorEastAsia" w:hAnsiTheme="minorHAnsi"/>
          <w:spacing w:val="0"/>
          <w:sz w:val="22"/>
          <w:szCs w:val="22"/>
          <w:lang w:eastAsia="en-GB"/>
        </w:rPr>
      </w:pPr>
      <w:hyperlink w:anchor="_Toc97127346" w:history="1">
        <w:r w:rsidR="00DC4BE9" w:rsidRPr="001332F7">
          <w:rPr>
            <w:rStyle w:val="Hyperlink"/>
            <w:lang w:val="fr-FR"/>
          </w:rPr>
          <w:t>Annex G (normative)  NSA Suite B elliptic curves and domain parameters</w:t>
        </w:r>
        <w:r w:rsidR="00DC4BE9">
          <w:rPr>
            <w:webHidden/>
          </w:rPr>
          <w:tab/>
        </w:r>
        <w:r w:rsidR="00DC4BE9">
          <w:rPr>
            <w:webHidden/>
          </w:rPr>
          <w:fldChar w:fldCharType="begin"/>
        </w:r>
        <w:r w:rsidR="00DC4BE9">
          <w:rPr>
            <w:webHidden/>
          </w:rPr>
          <w:instrText xml:space="preserve"> PAGEREF _Toc97127346 \h </w:instrText>
        </w:r>
        <w:r w:rsidR="00DC4BE9">
          <w:rPr>
            <w:webHidden/>
          </w:rPr>
        </w:r>
        <w:r w:rsidR="00DC4BE9">
          <w:rPr>
            <w:webHidden/>
          </w:rPr>
          <w:fldChar w:fldCharType="separate"/>
        </w:r>
        <w:r w:rsidR="00DC4BE9">
          <w:rPr>
            <w:webHidden/>
          </w:rPr>
          <w:t>393</w:t>
        </w:r>
        <w:r w:rsidR="00DC4BE9">
          <w:rPr>
            <w:webHidden/>
          </w:rPr>
          <w:fldChar w:fldCharType="end"/>
        </w:r>
      </w:hyperlink>
    </w:p>
    <w:p w14:paraId="29135899" w14:textId="46514AD5" w:rsidR="00DC4BE9" w:rsidRDefault="000355BB">
      <w:pPr>
        <w:pStyle w:val="TOC1"/>
        <w:rPr>
          <w:rFonts w:asciiTheme="minorHAnsi" w:eastAsiaTheme="minorEastAsia" w:hAnsiTheme="minorHAnsi"/>
          <w:spacing w:val="0"/>
          <w:sz w:val="22"/>
          <w:szCs w:val="22"/>
          <w:lang w:eastAsia="en-GB"/>
        </w:rPr>
      </w:pPr>
      <w:hyperlink w:anchor="_Toc97127347" w:history="1">
        <w:r w:rsidR="00DC4BE9" w:rsidRPr="001332F7">
          <w:rPr>
            <w:rStyle w:val="Hyperlink"/>
          </w:rPr>
          <w:t>Annex H (informative)  Example of an End entity signature certificate using P-256 signed with P-256</w:t>
        </w:r>
        <w:r w:rsidR="00DC4BE9">
          <w:rPr>
            <w:webHidden/>
          </w:rPr>
          <w:tab/>
        </w:r>
        <w:r w:rsidR="00DC4BE9">
          <w:rPr>
            <w:webHidden/>
          </w:rPr>
          <w:fldChar w:fldCharType="begin"/>
        </w:r>
        <w:r w:rsidR="00DC4BE9">
          <w:rPr>
            <w:webHidden/>
          </w:rPr>
          <w:instrText xml:space="preserve"> PAGEREF _Toc97127347 \h </w:instrText>
        </w:r>
        <w:r w:rsidR="00DC4BE9">
          <w:rPr>
            <w:webHidden/>
          </w:rPr>
        </w:r>
        <w:r w:rsidR="00DC4BE9">
          <w:rPr>
            <w:webHidden/>
          </w:rPr>
          <w:fldChar w:fldCharType="separate"/>
        </w:r>
        <w:r w:rsidR="00DC4BE9">
          <w:rPr>
            <w:webHidden/>
          </w:rPr>
          <w:t>395</w:t>
        </w:r>
        <w:r w:rsidR="00DC4BE9">
          <w:rPr>
            <w:webHidden/>
          </w:rPr>
          <w:fldChar w:fldCharType="end"/>
        </w:r>
      </w:hyperlink>
    </w:p>
    <w:p w14:paraId="663A9D8D" w14:textId="0A67BCE3" w:rsidR="00DC4BE9" w:rsidRDefault="000355BB">
      <w:pPr>
        <w:pStyle w:val="TOC1"/>
        <w:rPr>
          <w:rFonts w:asciiTheme="minorHAnsi" w:eastAsiaTheme="minorEastAsia" w:hAnsiTheme="minorHAnsi"/>
          <w:spacing w:val="0"/>
          <w:sz w:val="22"/>
          <w:szCs w:val="22"/>
          <w:lang w:eastAsia="en-GB"/>
        </w:rPr>
      </w:pPr>
      <w:hyperlink w:anchor="_Toc97127348" w:history="1">
        <w:r w:rsidR="00DC4BE9" w:rsidRPr="001332F7">
          <w:rPr>
            <w:rStyle w:val="Hyperlink"/>
          </w:rPr>
          <w:t>Annex I</w:t>
        </w:r>
        <w:r w:rsidR="00DC4BE9" w:rsidRPr="001332F7">
          <w:rPr>
            <w:rStyle w:val="Hyperlink"/>
            <w:lang w:val="hu-HU"/>
          </w:rPr>
          <w:t xml:space="preserve"> (</w:t>
        </w:r>
        <w:r w:rsidR="00DC4BE9" w:rsidRPr="001332F7">
          <w:rPr>
            <w:rStyle w:val="Hyperlink"/>
          </w:rPr>
          <w:t>normative)  Use of key agreement schemes in DLMS®/COSEM</w:t>
        </w:r>
        <w:r w:rsidR="00DC4BE9">
          <w:rPr>
            <w:webHidden/>
          </w:rPr>
          <w:tab/>
        </w:r>
        <w:r w:rsidR="00DC4BE9">
          <w:rPr>
            <w:webHidden/>
          </w:rPr>
          <w:fldChar w:fldCharType="begin"/>
        </w:r>
        <w:r w:rsidR="00DC4BE9">
          <w:rPr>
            <w:webHidden/>
          </w:rPr>
          <w:instrText xml:space="preserve"> PAGEREF _Toc97127348 \h </w:instrText>
        </w:r>
        <w:r w:rsidR="00DC4BE9">
          <w:rPr>
            <w:webHidden/>
          </w:rPr>
        </w:r>
        <w:r w:rsidR="00DC4BE9">
          <w:rPr>
            <w:webHidden/>
          </w:rPr>
          <w:fldChar w:fldCharType="separate"/>
        </w:r>
        <w:r w:rsidR="00DC4BE9">
          <w:rPr>
            <w:webHidden/>
          </w:rPr>
          <w:t>397</w:t>
        </w:r>
        <w:r w:rsidR="00DC4BE9">
          <w:rPr>
            <w:webHidden/>
          </w:rPr>
          <w:fldChar w:fldCharType="end"/>
        </w:r>
      </w:hyperlink>
    </w:p>
    <w:p w14:paraId="71BB1E5C" w14:textId="3A331FC2" w:rsidR="00DC4BE9" w:rsidRDefault="000355BB">
      <w:pPr>
        <w:pStyle w:val="TOC2"/>
        <w:rPr>
          <w:rFonts w:asciiTheme="minorHAnsi" w:eastAsiaTheme="minorEastAsia" w:hAnsiTheme="minorHAnsi"/>
          <w:spacing w:val="0"/>
          <w:sz w:val="22"/>
          <w:szCs w:val="22"/>
          <w:lang w:eastAsia="en-GB"/>
        </w:rPr>
      </w:pPr>
      <w:hyperlink w:anchor="_Toc97127349" w:history="1">
        <w:r w:rsidR="00DC4BE9" w:rsidRPr="001332F7">
          <w:rPr>
            <w:rStyle w:val="Hyperlink"/>
          </w:rPr>
          <w:t>I.1</w:t>
        </w:r>
        <w:r w:rsidR="00DC4BE9">
          <w:rPr>
            <w:rFonts w:asciiTheme="minorHAnsi" w:eastAsiaTheme="minorEastAsia" w:hAnsiTheme="minorHAnsi"/>
            <w:spacing w:val="0"/>
            <w:sz w:val="22"/>
            <w:szCs w:val="22"/>
            <w:lang w:eastAsia="en-GB"/>
          </w:rPr>
          <w:tab/>
        </w:r>
        <w:r w:rsidR="00DC4BE9" w:rsidRPr="001332F7">
          <w:rPr>
            <w:rStyle w:val="Hyperlink"/>
          </w:rPr>
          <w:t>Ephemeral Unified Model C(2e, 0s, ECC CDH) scheme</w:t>
        </w:r>
        <w:r w:rsidR="00DC4BE9">
          <w:rPr>
            <w:webHidden/>
          </w:rPr>
          <w:tab/>
        </w:r>
        <w:r w:rsidR="00DC4BE9">
          <w:rPr>
            <w:webHidden/>
          </w:rPr>
          <w:fldChar w:fldCharType="begin"/>
        </w:r>
        <w:r w:rsidR="00DC4BE9">
          <w:rPr>
            <w:webHidden/>
          </w:rPr>
          <w:instrText xml:space="preserve"> PAGEREF _Toc97127349 \h </w:instrText>
        </w:r>
        <w:r w:rsidR="00DC4BE9">
          <w:rPr>
            <w:webHidden/>
          </w:rPr>
        </w:r>
        <w:r w:rsidR="00DC4BE9">
          <w:rPr>
            <w:webHidden/>
          </w:rPr>
          <w:fldChar w:fldCharType="separate"/>
        </w:r>
        <w:r w:rsidR="00DC4BE9">
          <w:rPr>
            <w:webHidden/>
          </w:rPr>
          <w:t>397</w:t>
        </w:r>
        <w:r w:rsidR="00DC4BE9">
          <w:rPr>
            <w:webHidden/>
          </w:rPr>
          <w:fldChar w:fldCharType="end"/>
        </w:r>
      </w:hyperlink>
    </w:p>
    <w:p w14:paraId="32889E18" w14:textId="33647F58" w:rsidR="00DC4BE9" w:rsidRDefault="000355BB">
      <w:pPr>
        <w:pStyle w:val="TOC2"/>
        <w:rPr>
          <w:rFonts w:asciiTheme="minorHAnsi" w:eastAsiaTheme="minorEastAsia" w:hAnsiTheme="minorHAnsi"/>
          <w:spacing w:val="0"/>
          <w:sz w:val="22"/>
          <w:szCs w:val="22"/>
          <w:lang w:eastAsia="en-GB"/>
        </w:rPr>
      </w:pPr>
      <w:hyperlink w:anchor="_Toc97127350" w:history="1">
        <w:r w:rsidR="00DC4BE9" w:rsidRPr="001332F7">
          <w:rPr>
            <w:rStyle w:val="Hyperlink"/>
          </w:rPr>
          <w:t>I.2</w:t>
        </w:r>
        <w:r w:rsidR="00DC4BE9">
          <w:rPr>
            <w:rFonts w:asciiTheme="minorHAnsi" w:eastAsiaTheme="minorEastAsia" w:hAnsiTheme="minorHAnsi"/>
            <w:spacing w:val="0"/>
            <w:sz w:val="22"/>
            <w:szCs w:val="22"/>
            <w:lang w:eastAsia="en-GB"/>
          </w:rPr>
          <w:tab/>
        </w:r>
        <w:r w:rsidR="00DC4BE9" w:rsidRPr="001332F7">
          <w:rPr>
            <w:rStyle w:val="Hyperlink"/>
          </w:rPr>
          <w:t>One-Pass Diffie-Hellman C(1e, 1s, ECC CDH) scheme</w:t>
        </w:r>
        <w:r w:rsidR="00DC4BE9">
          <w:rPr>
            <w:webHidden/>
          </w:rPr>
          <w:tab/>
        </w:r>
        <w:r w:rsidR="00DC4BE9">
          <w:rPr>
            <w:webHidden/>
          </w:rPr>
          <w:fldChar w:fldCharType="begin"/>
        </w:r>
        <w:r w:rsidR="00DC4BE9">
          <w:rPr>
            <w:webHidden/>
          </w:rPr>
          <w:instrText xml:space="preserve"> PAGEREF _Toc97127350 \h </w:instrText>
        </w:r>
        <w:r w:rsidR="00DC4BE9">
          <w:rPr>
            <w:webHidden/>
          </w:rPr>
        </w:r>
        <w:r w:rsidR="00DC4BE9">
          <w:rPr>
            <w:webHidden/>
          </w:rPr>
          <w:fldChar w:fldCharType="separate"/>
        </w:r>
        <w:r w:rsidR="00DC4BE9">
          <w:rPr>
            <w:webHidden/>
          </w:rPr>
          <w:t>400</w:t>
        </w:r>
        <w:r w:rsidR="00DC4BE9">
          <w:rPr>
            <w:webHidden/>
          </w:rPr>
          <w:fldChar w:fldCharType="end"/>
        </w:r>
      </w:hyperlink>
    </w:p>
    <w:p w14:paraId="3E25BD22" w14:textId="09558533" w:rsidR="00DC4BE9" w:rsidRDefault="000355BB">
      <w:pPr>
        <w:pStyle w:val="TOC2"/>
        <w:rPr>
          <w:rFonts w:asciiTheme="minorHAnsi" w:eastAsiaTheme="minorEastAsia" w:hAnsiTheme="minorHAnsi"/>
          <w:spacing w:val="0"/>
          <w:sz w:val="22"/>
          <w:szCs w:val="22"/>
          <w:lang w:eastAsia="en-GB"/>
        </w:rPr>
      </w:pPr>
      <w:hyperlink w:anchor="_Toc97127351" w:history="1">
        <w:r w:rsidR="00DC4BE9" w:rsidRPr="001332F7">
          <w:rPr>
            <w:rStyle w:val="Hyperlink"/>
          </w:rPr>
          <w:t>I.3</w:t>
        </w:r>
        <w:r w:rsidR="00DC4BE9">
          <w:rPr>
            <w:rFonts w:asciiTheme="minorHAnsi" w:eastAsiaTheme="minorEastAsia" w:hAnsiTheme="minorHAnsi"/>
            <w:spacing w:val="0"/>
            <w:sz w:val="22"/>
            <w:szCs w:val="22"/>
            <w:lang w:eastAsia="en-GB"/>
          </w:rPr>
          <w:tab/>
        </w:r>
        <w:r w:rsidR="00DC4BE9" w:rsidRPr="001332F7">
          <w:rPr>
            <w:rStyle w:val="Hyperlink"/>
          </w:rPr>
          <w:t>Static Unified Model C(0e, 2s, ECC CDH) scheme</w:t>
        </w:r>
        <w:r w:rsidR="00DC4BE9">
          <w:rPr>
            <w:webHidden/>
          </w:rPr>
          <w:tab/>
        </w:r>
        <w:r w:rsidR="00DC4BE9">
          <w:rPr>
            <w:webHidden/>
          </w:rPr>
          <w:fldChar w:fldCharType="begin"/>
        </w:r>
        <w:r w:rsidR="00DC4BE9">
          <w:rPr>
            <w:webHidden/>
          </w:rPr>
          <w:instrText xml:space="preserve"> PAGEREF _Toc97127351 \h </w:instrText>
        </w:r>
        <w:r w:rsidR="00DC4BE9">
          <w:rPr>
            <w:webHidden/>
          </w:rPr>
        </w:r>
        <w:r w:rsidR="00DC4BE9">
          <w:rPr>
            <w:webHidden/>
          </w:rPr>
          <w:fldChar w:fldCharType="separate"/>
        </w:r>
        <w:r w:rsidR="00DC4BE9">
          <w:rPr>
            <w:webHidden/>
          </w:rPr>
          <w:t>403</w:t>
        </w:r>
        <w:r w:rsidR="00DC4BE9">
          <w:rPr>
            <w:webHidden/>
          </w:rPr>
          <w:fldChar w:fldCharType="end"/>
        </w:r>
      </w:hyperlink>
    </w:p>
    <w:p w14:paraId="48D5A6F4" w14:textId="0AF434E2" w:rsidR="00DC4BE9" w:rsidRDefault="000355BB">
      <w:pPr>
        <w:pStyle w:val="TOC1"/>
        <w:rPr>
          <w:rFonts w:asciiTheme="minorHAnsi" w:eastAsiaTheme="minorEastAsia" w:hAnsiTheme="minorHAnsi"/>
          <w:spacing w:val="0"/>
          <w:sz w:val="22"/>
          <w:szCs w:val="22"/>
          <w:lang w:eastAsia="en-GB"/>
        </w:rPr>
      </w:pPr>
      <w:hyperlink w:anchor="_Toc97127352" w:history="1">
        <w:r w:rsidR="00DC4BE9" w:rsidRPr="001332F7">
          <w:rPr>
            <w:rStyle w:val="Hyperlink"/>
          </w:rPr>
          <w:t>Annex J (informative)  Exchanging protected xDLMS APDUs between TP and server</w:t>
        </w:r>
        <w:r w:rsidR="00DC4BE9">
          <w:rPr>
            <w:webHidden/>
          </w:rPr>
          <w:tab/>
        </w:r>
        <w:r w:rsidR="00DC4BE9">
          <w:rPr>
            <w:webHidden/>
          </w:rPr>
          <w:fldChar w:fldCharType="begin"/>
        </w:r>
        <w:r w:rsidR="00DC4BE9">
          <w:rPr>
            <w:webHidden/>
          </w:rPr>
          <w:instrText xml:space="preserve"> PAGEREF _Toc97127352 \h </w:instrText>
        </w:r>
        <w:r w:rsidR="00DC4BE9">
          <w:rPr>
            <w:webHidden/>
          </w:rPr>
        </w:r>
        <w:r w:rsidR="00DC4BE9">
          <w:rPr>
            <w:webHidden/>
          </w:rPr>
          <w:fldChar w:fldCharType="separate"/>
        </w:r>
        <w:r w:rsidR="00DC4BE9">
          <w:rPr>
            <w:webHidden/>
          </w:rPr>
          <w:t>407</w:t>
        </w:r>
        <w:r w:rsidR="00DC4BE9">
          <w:rPr>
            <w:webHidden/>
          </w:rPr>
          <w:fldChar w:fldCharType="end"/>
        </w:r>
      </w:hyperlink>
    </w:p>
    <w:p w14:paraId="4772C42B" w14:textId="68B8E1BC" w:rsidR="00DC4BE9" w:rsidRDefault="000355BB">
      <w:pPr>
        <w:pStyle w:val="TOC2"/>
        <w:rPr>
          <w:rFonts w:asciiTheme="minorHAnsi" w:eastAsiaTheme="minorEastAsia" w:hAnsiTheme="minorHAnsi"/>
          <w:spacing w:val="0"/>
          <w:sz w:val="22"/>
          <w:szCs w:val="22"/>
          <w:lang w:eastAsia="en-GB"/>
        </w:rPr>
      </w:pPr>
      <w:hyperlink w:anchor="_Toc97127353" w:history="1">
        <w:r w:rsidR="00DC4BE9" w:rsidRPr="001332F7">
          <w:rPr>
            <w:rStyle w:val="Hyperlink"/>
          </w:rPr>
          <w:t>J.1</w:t>
        </w:r>
        <w:r w:rsidR="00DC4BE9">
          <w:rPr>
            <w:rFonts w:asciiTheme="minorHAnsi" w:eastAsiaTheme="minorEastAsia" w:hAnsiTheme="minorHAnsi"/>
            <w:spacing w:val="0"/>
            <w:sz w:val="22"/>
            <w:szCs w:val="22"/>
            <w:lang w:eastAsia="en-GB"/>
          </w:rPr>
          <w:tab/>
        </w:r>
        <w:r w:rsidR="00DC4BE9" w:rsidRPr="001332F7">
          <w:rPr>
            <w:rStyle w:val="Hyperlink"/>
          </w:rPr>
          <w:t>General</w:t>
        </w:r>
        <w:r w:rsidR="00DC4BE9">
          <w:rPr>
            <w:webHidden/>
          </w:rPr>
          <w:tab/>
        </w:r>
        <w:r w:rsidR="00DC4BE9">
          <w:rPr>
            <w:webHidden/>
          </w:rPr>
          <w:fldChar w:fldCharType="begin"/>
        </w:r>
        <w:r w:rsidR="00DC4BE9">
          <w:rPr>
            <w:webHidden/>
          </w:rPr>
          <w:instrText xml:space="preserve"> PAGEREF _Toc97127353 \h </w:instrText>
        </w:r>
        <w:r w:rsidR="00DC4BE9">
          <w:rPr>
            <w:webHidden/>
          </w:rPr>
        </w:r>
        <w:r w:rsidR="00DC4BE9">
          <w:rPr>
            <w:webHidden/>
          </w:rPr>
          <w:fldChar w:fldCharType="separate"/>
        </w:r>
        <w:r w:rsidR="00DC4BE9">
          <w:rPr>
            <w:webHidden/>
          </w:rPr>
          <w:t>407</w:t>
        </w:r>
        <w:r w:rsidR="00DC4BE9">
          <w:rPr>
            <w:webHidden/>
          </w:rPr>
          <w:fldChar w:fldCharType="end"/>
        </w:r>
      </w:hyperlink>
    </w:p>
    <w:p w14:paraId="18DC842F" w14:textId="7700DDA1" w:rsidR="00DC4BE9" w:rsidRDefault="000355BB">
      <w:pPr>
        <w:pStyle w:val="TOC2"/>
        <w:rPr>
          <w:rFonts w:asciiTheme="minorHAnsi" w:eastAsiaTheme="minorEastAsia" w:hAnsiTheme="minorHAnsi"/>
          <w:spacing w:val="0"/>
          <w:sz w:val="22"/>
          <w:szCs w:val="22"/>
          <w:lang w:eastAsia="en-GB"/>
        </w:rPr>
      </w:pPr>
      <w:hyperlink w:anchor="_Toc97127354" w:history="1">
        <w:r w:rsidR="00DC4BE9" w:rsidRPr="001332F7">
          <w:rPr>
            <w:rStyle w:val="Hyperlink"/>
          </w:rPr>
          <w:t>J.2</w:t>
        </w:r>
        <w:r w:rsidR="00DC4BE9">
          <w:rPr>
            <w:rFonts w:asciiTheme="minorHAnsi" w:eastAsiaTheme="minorEastAsia" w:hAnsiTheme="minorHAnsi"/>
            <w:spacing w:val="0"/>
            <w:sz w:val="22"/>
            <w:szCs w:val="22"/>
            <w:lang w:eastAsia="en-GB"/>
          </w:rPr>
          <w:tab/>
        </w:r>
        <w:r w:rsidR="00DC4BE9" w:rsidRPr="001332F7">
          <w:rPr>
            <w:rStyle w:val="Hyperlink"/>
          </w:rPr>
          <w:t>Example 1: Protection is the same in the two directions</w:t>
        </w:r>
        <w:r w:rsidR="00DC4BE9">
          <w:rPr>
            <w:webHidden/>
          </w:rPr>
          <w:tab/>
        </w:r>
        <w:r w:rsidR="00DC4BE9">
          <w:rPr>
            <w:webHidden/>
          </w:rPr>
          <w:fldChar w:fldCharType="begin"/>
        </w:r>
        <w:r w:rsidR="00DC4BE9">
          <w:rPr>
            <w:webHidden/>
          </w:rPr>
          <w:instrText xml:space="preserve"> PAGEREF _Toc97127354 \h </w:instrText>
        </w:r>
        <w:r w:rsidR="00DC4BE9">
          <w:rPr>
            <w:webHidden/>
          </w:rPr>
        </w:r>
        <w:r w:rsidR="00DC4BE9">
          <w:rPr>
            <w:webHidden/>
          </w:rPr>
          <w:fldChar w:fldCharType="separate"/>
        </w:r>
        <w:r w:rsidR="00DC4BE9">
          <w:rPr>
            <w:webHidden/>
          </w:rPr>
          <w:t>407</w:t>
        </w:r>
        <w:r w:rsidR="00DC4BE9">
          <w:rPr>
            <w:webHidden/>
          </w:rPr>
          <w:fldChar w:fldCharType="end"/>
        </w:r>
      </w:hyperlink>
    </w:p>
    <w:p w14:paraId="5EC7BB64" w14:textId="159CC031" w:rsidR="00DC4BE9" w:rsidRDefault="000355BB">
      <w:pPr>
        <w:pStyle w:val="TOC2"/>
        <w:rPr>
          <w:rFonts w:asciiTheme="minorHAnsi" w:eastAsiaTheme="minorEastAsia" w:hAnsiTheme="minorHAnsi"/>
          <w:spacing w:val="0"/>
          <w:sz w:val="22"/>
          <w:szCs w:val="22"/>
          <w:lang w:eastAsia="en-GB"/>
        </w:rPr>
      </w:pPr>
      <w:hyperlink w:anchor="_Toc97127355" w:history="1">
        <w:r w:rsidR="00DC4BE9" w:rsidRPr="001332F7">
          <w:rPr>
            <w:rStyle w:val="Hyperlink"/>
          </w:rPr>
          <w:t>J.3</w:t>
        </w:r>
        <w:r w:rsidR="00DC4BE9">
          <w:rPr>
            <w:rFonts w:asciiTheme="minorHAnsi" w:eastAsiaTheme="minorEastAsia" w:hAnsiTheme="minorHAnsi"/>
            <w:spacing w:val="0"/>
            <w:sz w:val="22"/>
            <w:szCs w:val="22"/>
            <w:lang w:eastAsia="en-GB"/>
          </w:rPr>
          <w:tab/>
        </w:r>
        <w:r w:rsidR="00DC4BE9" w:rsidRPr="001332F7">
          <w:rPr>
            <w:rStyle w:val="Hyperlink"/>
          </w:rPr>
          <w:t>Example 2: Protection is different in the two directions</w:t>
        </w:r>
        <w:r w:rsidR="00DC4BE9">
          <w:rPr>
            <w:webHidden/>
          </w:rPr>
          <w:tab/>
        </w:r>
        <w:r w:rsidR="00DC4BE9">
          <w:rPr>
            <w:webHidden/>
          </w:rPr>
          <w:fldChar w:fldCharType="begin"/>
        </w:r>
        <w:r w:rsidR="00DC4BE9">
          <w:rPr>
            <w:webHidden/>
          </w:rPr>
          <w:instrText xml:space="preserve"> PAGEREF _Toc97127355 \h </w:instrText>
        </w:r>
        <w:r w:rsidR="00DC4BE9">
          <w:rPr>
            <w:webHidden/>
          </w:rPr>
        </w:r>
        <w:r w:rsidR="00DC4BE9">
          <w:rPr>
            <w:webHidden/>
          </w:rPr>
          <w:fldChar w:fldCharType="separate"/>
        </w:r>
        <w:r w:rsidR="00DC4BE9">
          <w:rPr>
            <w:webHidden/>
          </w:rPr>
          <w:t>408</w:t>
        </w:r>
        <w:r w:rsidR="00DC4BE9">
          <w:rPr>
            <w:webHidden/>
          </w:rPr>
          <w:fldChar w:fldCharType="end"/>
        </w:r>
      </w:hyperlink>
    </w:p>
    <w:p w14:paraId="2F6CCDA3" w14:textId="76548FDC" w:rsidR="00DC4BE9" w:rsidRDefault="000355BB">
      <w:pPr>
        <w:pStyle w:val="TOC1"/>
        <w:rPr>
          <w:rFonts w:asciiTheme="minorHAnsi" w:eastAsiaTheme="minorEastAsia" w:hAnsiTheme="minorHAnsi"/>
          <w:spacing w:val="0"/>
          <w:sz w:val="22"/>
          <w:szCs w:val="22"/>
          <w:lang w:eastAsia="en-GB"/>
        </w:rPr>
      </w:pPr>
      <w:hyperlink w:anchor="_Toc97127356" w:history="1">
        <w:r w:rsidR="00DC4BE9" w:rsidRPr="001332F7">
          <w:rPr>
            <w:rStyle w:val="Hyperlink"/>
          </w:rPr>
          <w:t>Annex K (informative)  Significant technical changes with respect  to IEC 62056-5-3:2016</w:t>
        </w:r>
        <w:r w:rsidR="00DC4BE9">
          <w:rPr>
            <w:webHidden/>
          </w:rPr>
          <w:tab/>
        </w:r>
        <w:r w:rsidR="00DC4BE9">
          <w:rPr>
            <w:webHidden/>
          </w:rPr>
          <w:fldChar w:fldCharType="begin"/>
        </w:r>
        <w:r w:rsidR="00DC4BE9">
          <w:rPr>
            <w:webHidden/>
          </w:rPr>
          <w:instrText xml:space="preserve"> PAGEREF _Toc97127356 \h </w:instrText>
        </w:r>
        <w:r w:rsidR="00DC4BE9">
          <w:rPr>
            <w:webHidden/>
          </w:rPr>
        </w:r>
        <w:r w:rsidR="00DC4BE9">
          <w:rPr>
            <w:webHidden/>
          </w:rPr>
          <w:fldChar w:fldCharType="separate"/>
        </w:r>
        <w:r w:rsidR="00DC4BE9">
          <w:rPr>
            <w:webHidden/>
          </w:rPr>
          <w:t>410</w:t>
        </w:r>
        <w:r w:rsidR="00DC4BE9">
          <w:rPr>
            <w:webHidden/>
          </w:rPr>
          <w:fldChar w:fldCharType="end"/>
        </w:r>
      </w:hyperlink>
    </w:p>
    <w:p w14:paraId="7C19A5AD" w14:textId="2AB3C44D" w:rsidR="00DC4BE9" w:rsidRDefault="000355BB">
      <w:pPr>
        <w:pStyle w:val="TOC1"/>
        <w:rPr>
          <w:rFonts w:asciiTheme="minorHAnsi" w:eastAsiaTheme="minorEastAsia" w:hAnsiTheme="minorHAnsi"/>
          <w:spacing w:val="0"/>
          <w:sz w:val="22"/>
          <w:szCs w:val="22"/>
          <w:lang w:eastAsia="en-GB"/>
        </w:rPr>
      </w:pPr>
      <w:hyperlink w:anchor="_Toc97127357" w:history="1">
        <w:r w:rsidR="00DC4BE9" w:rsidRPr="001332F7">
          <w:rPr>
            <w:rStyle w:val="Hyperlink"/>
          </w:rPr>
          <w:t>Bibliography</w:t>
        </w:r>
        <w:r w:rsidR="00DC4BE9">
          <w:rPr>
            <w:webHidden/>
          </w:rPr>
          <w:tab/>
        </w:r>
        <w:r w:rsidR="00DC4BE9">
          <w:rPr>
            <w:webHidden/>
          </w:rPr>
          <w:fldChar w:fldCharType="begin"/>
        </w:r>
        <w:r w:rsidR="00DC4BE9">
          <w:rPr>
            <w:webHidden/>
          </w:rPr>
          <w:instrText xml:space="preserve"> PAGEREF _Toc97127357 \h </w:instrText>
        </w:r>
        <w:r w:rsidR="00DC4BE9">
          <w:rPr>
            <w:webHidden/>
          </w:rPr>
        </w:r>
        <w:r w:rsidR="00DC4BE9">
          <w:rPr>
            <w:webHidden/>
          </w:rPr>
          <w:fldChar w:fldCharType="separate"/>
        </w:r>
        <w:r w:rsidR="00DC4BE9">
          <w:rPr>
            <w:webHidden/>
          </w:rPr>
          <w:t>413</w:t>
        </w:r>
        <w:r w:rsidR="00DC4BE9">
          <w:rPr>
            <w:webHidden/>
          </w:rPr>
          <w:fldChar w:fldCharType="end"/>
        </w:r>
      </w:hyperlink>
    </w:p>
    <w:p w14:paraId="7EF5D847" w14:textId="6638D715" w:rsidR="00DC4BE9" w:rsidRDefault="000355BB">
      <w:pPr>
        <w:pStyle w:val="TOC1"/>
        <w:rPr>
          <w:rFonts w:asciiTheme="minorHAnsi" w:eastAsiaTheme="minorEastAsia" w:hAnsiTheme="minorHAnsi"/>
          <w:spacing w:val="0"/>
          <w:sz w:val="22"/>
          <w:szCs w:val="22"/>
          <w:lang w:eastAsia="en-GB"/>
        </w:rPr>
      </w:pPr>
      <w:hyperlink w:anchor="_Toc97127358" w:history="1">
        <w:r w:rsidR="00DC4BE9" w:rsidRPr="001332F7">
          <w:rPr>
            <w:rStyle w:val="Hyperlink"/>
          </w:rPr>
          <w:t>Index</w:t>
        </w:r>
        <w:r w:rsidR="00DC4BE9">
          <w:rPr>
            <w:webHidden/>
          </w:rPr>
          <w:tab/>
        </w:r>
        <w:r w:rsidR="00DC4BE9">
          <w:rPr>
            <w:webHidden/>
          </w:rPr>
          <w:fldChar w:fldCharType="begin"/>
        </w:r>
        <w:r w:rsidR="00DC4BE9">
          <w:rPr>
            <w:webHidden/>
          </w:rPr>
          <w:instrText xml:space="preserve"> PAGEREF _Toc97127358 \h </w:instrText>
        </w:r>
        <w:r w:rsidR="00DC4BE9">
          <w:rPr>
            <w:webHidden/>
          </w:rPr>
        </w:r>
        <w:r w:rsidR="00DC4BE9">
          <w:rPr>
            <w:webHidden/>
          </w:rPr>
          <w:fldChar w:fldCharType="separate"/>
        </w:r>
        <w:r w:rsidR="00DC4BE9">
          <w:rPr>
            <w:webHidden/>
          </w:rPr>
          <w:t>419</w:t>
        </w:r>
        <w:r w:rsidR="00DC4BE9">
          <w:rPr>
            <w:webHidden/>
          </w:rPr>
          <w:fldChar w:fldCharType="end"/>
        </w:r>
      </w:hyperlink>
    </w:p>
    <w:p w14:paraId="6A7BB278" w14:textId="38771481" w:rsidR="00C54625" w:rsidRDefault="00C54625" w:rsidP="00383880">
      <w:pPr>
        <w:pStyle w:val="TOC1"/>
      </w:pPr>
      <w:r>
        <w:fldChar w:fldCharType="end"/>
      </w:r>
    </w:p>
    <w:p w14:paraId="59A2FC32" w14:textId="412E9DD3" w:rsidR="00DC4BE9" w:rsidRDefault="00C54625">
      <w:pPr>
        <w:pStyle w:val="TableofFigures"/>
        <w:rPr>
          <w:rFonts w:asciiTheme="minorHAnsi" w:eastAsiaTheme="minorEastAsia" w:hAnsiTheme="minorHAnsi"/>
          <w:spacing w:val="0"/>
          <w:sz w:val="22"/>
          <w:szCs w:val="22"/>
          <w:lang w:eastAsia="en-GB"/>
        </w:rPr>
      </w:pPr>
      <w:r>
        <w:fldChar w:fldCharType="begin"/>
      </w:r>
      <w:r>
        <w:instrText xml:space="preserve"> TOC \t "FIGURE-title" \c \h</w:instrText>
      </w:r>
      <w:r>
        <w:fldChar w:fldCharType="separate"/>
      </w:r>
      <w:hyperlink w:anchor="_Toc97127359" w:history="1">
        <w:r w:rsidR="00DC4BE9" w:rsidRPr="00B55100">
          <w:rPr>
            <w:rStyle w:val="Hyperlink"/>
          </w:rPr>
          <w:t>Figure 1 – Client–server model and communication protocols</w:t>
        </w:r>
        <w:r w:rsidR="00DC4BE9">
          <w:tab/>
        </w:r>
        <w:r w:rsidR="00DC4BE9">
          <w:fldChar w:fldCharType="begin"/>
        </w:r>
        <w:r w:rsidR="00DC4BE9">
          <w:instrText xml:space="preserve"> PAGEREF _Toc97127359 \h </w:instrText>
        </w:r>
        <w:r w:rsidR="00DC4BE9">
          <w:fldChar w:fldCharType="separate"/>
        </w:r>
        <w:r w:rsidR="00DC4BE9">
          <w:t>41</w:t>
        </w:r>
        <w:r w:rsidR="00DC4BE9">
          <w:fldChar w:fldCharType="end"/>
        </w:r>
      </w:hyperlink>
    </w:p>
    <w:p w14:paraId="5CB1E5F3" w14:textId="53B44DE3" w:rsidR="00DC4BE9" w:rsidRDefault="000355BB">
      <w:pPr>
        <w:pStyle w:val="TableofFigures"/>
        <w:rPr>
          <w:rFonts w:asciiTheme="minorHAnsi" w:eastAsiaTheme="minorEastAsia" w:hAnsiTheme="minorHAnsi"/>
          <w:spacing w:val="0"/>
          <w:sz w:val="22"/>
          <w:szCs w:val="22"/>
          <w:lang w:eastAsia="en-GB"/>
        </w:rPr>
      </w:pPr>
      <w:hyperlink w:anchor="_Toc97127360" w:history="1">
        <w:r w:rsidR="00DC4BE9" w:rsidRPr="00B55100">
          <w:rPr>
            <w:rStyle w:val="Hyperlink"/>
          </w:rPr>
          <w:t>Figure 2 – Naming and addressing in DLMS®/COSEM</w:t>
        </w:r>
        <w:r w:rsidR="00DC4BE9">
          <w:tab/>
        </w:r>
        <w:r w:rsidR="00DC4BE9">
          <w:fldChar w:fldCharType="begin"/>
        </w:r>
        <w:r w:rsidR="00DC4BE9">
          <w:instrText xml:space="preserve"> PAGEREF _Toc97127360 \h </w:instrText>
        </w:r>
        <w:r w:rsidR="00DC4BE9">
          <w:fldChar w:fldCharType="separate"/>
        </w:r>
        <w:r w:rsidR="00DC4BE9">
          <w:t>42</w:t>
        </w:r>
        <w:r w:rsidR="00DC4BE9">
          <w:fldChar w:fldCharType="end"/>
        </w:r>
      </w:hyperlink>
    </w:p>
    <w:p w14:paraId="2FCF88AD" w14:textId="747C1AA4" w:rsidR="00DC4BE9" w:rsidRDefault="000355BB">
      <w:pPr>
        <w:pStyle w:val="TableofFigures"/>
        <w:rPr>
          <w:rFonts w:asciiTheme="minorHAnsi" w:eastAsiaTheme="minorEastAsia" w:hAnsiTheme="minorHAnsi"/>
          <w:spacing w:val="0"/>
          <w:sz w:val="22"/>
          <w:szCs w:val="22"/>
          <w:lang w:eastAsia="en-GB"/>
        </w:rPr>
      </w:pPr>
      <w:hyperlink w:anchor="_Toc97127361" w:history="1">
        <w:r w:rsidR="00DC4BE9" w:rsidRPr="00B55100">
          <w:rPr>
            <w:rStyle w:val="Hyperlink"/>
          </w:rPr>
          <w:t>Figure 3 – A complete communication session in the CO environment</w:t>
        </w:r>
        <w:r w:rsidR="00DC4BE9">
          <w:tab/>
        </w:r>
        <w:r w:rsidR="00DC4BE9">
          <w:fldChar w:fldCharType="begin"/>
        </w:r>
        <w:r w:rsidR="00DC4BE9">
          <w:instrText xml:space="preserve"> PAGEREF _Toc97127361 \h </w:instrText>
        </w:r>
        <w:r w:rsidR="00DC4BE9">
          <w:fldChar w:fldCharType="separate"/>
        </w:r>
        <w:r w:rsidR="00DC4BE9">
          <w:t>45</w:t>
        </w:r>
        <w:r w:rsidR="00DC4BE9">
          <w:fldChar w:fldCharType="end"/>
        </w:r>
      </w:hyperlink>
    </w:p>
    <w:p w14:paraId="47BB0FD1" w14:textId="0D06F0EC" w:rsidR="00DC4BE9" w:rsidRDefault="000355BB">
      <w:pPr>
        <w:pStyle w:val="TableofFigures"/>
        <w:rPr>
          <w:rFonts w:asciiTheme="minorHAnsi" w:eastAsiaTheme="minorEastAsia" w:hAnsiTheme="minorHAnsi"/>
          <w:spacing w:val="0"/>
          <w:sz w:val="22"/>
          <w:szCs w:val="22"/>
          <w:lang w:eastAsia="en-GB"/>
        </w:rPr>
      </w:pPr>
      <w:hyperlink w:anchor="_Toc97127362" w:history="1">
        <w:r w:rsidR="00DC4BE9" w:rsidRPr="00B55100">
          <w:rPr>
            <w:rStyle w:val="Hyperlink"/>
          </w:rPr>
          <w:t>Figure 4 – DLMS®/COSEM messaging patterns</w:t>
        </w:r>
        <w:r w:rsidR="00DC4BE9">
          <w:tab/>
        </w:r>
        <w:r w:rsidR="00DC4BE9">
          <w:fldChar w:fldCharType="begin"/>
        </w:r>
        <w:r w:rsidR="00DC4BE9">
          <w:instrText xml:space="preserve"> PAGEREF _Toc97127362 \h </w:instrText>
        </w:r>
        <w:r w:rsidR="00DC4BE9">
          <w:fldChar w:fldCharType="separate"/>
        </w:r>
        <w:r w:rsidR="00DC4BE9">
          <w:t>47</w:t>
        </w:r>
        <w:r w:rsidR="00DC4BE9">
          <w:fldChar w:fldCharType="end"/>
        </w:r>
      </w:hyperlink>
    </w:p>
    <w:p w14:paraId="6E5A9CE4" w14:textId="49FCE8A1" w:rsidR="00DC4BE9" w:rsidRDefault="000355BB">
      <w:pPr>
        <w:pStyle w:val="TableofFigures"/>
        <w:rPr>
          <w:rFonts w:asciiTheme="minorHAnsi" w:eastAsiaTheme="minorEastAsia" w:hAnsiTheme="minorHAnsi"/>
          <w:spacing w:val="0"/>
          <w:sz w:val="22"/>
          <w:szCs w:val="22"/>
          <w:lang w:eastAsia="en-GB"/>
        </w:rPr>
      </w:pPr>
      <w:hyperlink w:anchor="_Toc97127363" w:history="1">
        <w:r w:rsidR="00DC4BE9" w:rsidRPr="00B55100">
          <w:rPr>
            <w:rStyle w:val="Hyperlink"/>
          </w:rPr>
          <w:t>Figure 5 – DLMS®/COSEM generic communication profile</w:t>
        </w:r>
        <w:r w:rsidR="00DC4BE9">
          <w:tab/>
        </w:r>
        <w:r w:rsidR="00DC4BE9">
          <w:fldChar w:fldCharType="begin"/>
        </w:r>
        <w:r w:rsidR="00DC4BE9">
          <w:instrText xml:space="preserve"> PAGEREF _Toc97127363 \h </w:instrText>
        </w:r>
        <w:r w:rsidR="00DC4BE9">
          <w:fldChar w:fldCharType="separate"/>
        </w:r>
        <w:r w:rsidR="00DC4BE9">
          <w:t>49</w:t>
        </w:r>
        <w:r w:rsidR="00DC4BE9">
          <w:fldChar w:fldCharType="end"/>
        </w:r>
      </w:hyperlink>
    </w:p>
    <w:p w14:paraId="2541BA1C" w14:textId="24579F13" w:rsidR="00DC4BE9" w:rsidRDefault="000355BB">
      <w:pPr>
        <w:pStyle w:val="TableofFigures"/>
        <w:rPr>
          <w:rFonts w:asciiTheme="minorHAnsi" w:eastAsiaTheme="minorEastAsia" w:hAnsiTheme="minorHAnsi"/>
          <w:spacing w:val="0"/>
          <w:sz w:val="22"/>
          <w:szCs w:val="22"/>
          <w:lang w:eastAsia="en-GB"/>
        </w:rPr>
      </w:pPr>
      <w:hyperlink w:anchor="_Toc97127364" w:history="1">
        <w:r w:rsidR="00DC4BE9" w:rsidRPr="00B55100">
          <w:rPr>
            <w:rStyle w:val="Hyperlink"/>
          </w:rPr>
          <w:t>Figure 6 – Model of a DLMS®/COSEM metering system</w:t>
        </w:r>
        <w:r w:rsidR="00DC4BE9">
          <w:tab/>
        </w:r>
        <w:r w:rsidR="00DC4BE9">
          <w:fldChar w:fldCharType="begin"/>
        </w:r>
        <w:r w:rsidR="00DC4BE9">
          <w:instrText xml:space="preserve"> PAGEREF _Toc97127364 \h </w:instrText>
        </w:r>
        <w:r w:rsidR="00DC4BE9">
          <w:fldChar w:fldCharType="separate"/>
        </w:r>
        <w:r w:rsidR="00DC4BE9">
          <w:t>50</w:t>
        </w:r>
        <w:r w:rsidR="00DC4BE9">
          <w:fldChar w:fldCharType="end"/>
        </w:r>
      </w:hyperlink>
    </w:p>
    <w:p w14:paraId="658D9192" w14:textId="6C4A5E73" w:rsidR="00DC4BE9" w:rsidRDefault="000355BB">
      <w:pPr>
        <w:pStyle w:val="TableofFigures"/>
        <w:rPr>
          <w:rFonts w:asciiTheme="minorHAnsi" w:eastAsiaTheme="minorEastAsia" w:hAnsiTheme="minorHAnsi"/>
          <w:spacing w:val="0"/>
          <w:sz w:val="22"/>
          <w:szCs w:val="22"/>
          <w:lang w:eastAsia="en-GB"/>
        </w:rPr>
      </w:pPr>
      <w:hyperlink w:anchor="_Toc97127365" w:history="1">
        <w:r w:rsidR="00DC4BE9" w:rsidRPr="00B55100">
          <w:rPr>
            <w:rStyle w:val="Hyperlink"/>
          </w:rPr>
          <w:t>Figure 7 – DLMS®/COSEM server model</w:t>
        </w:r>
        <w:r w:rsidR="00DC4BE9">
          <w:tab/>
        </w:r>
        <w:r w:rsidR="00DC4BE9">
          <w:fldChar w:fldCharType="begin"/>
        </w:r>
        <w:r w:rsidR="00DC4BE9">
          <w:instrText xml:space="preserve"> PAGEREF _Toc97127365 \h </w:instrText>
        </w:r>
        <w:r w:rsidR="00DC4BE9">
          <w:fldChar w:fldCharType="separate"/>
        </w:r>
        <w:r w:rsidR="00DC4BE9">
          <w:t>51</w:t>
        </w:r>
        <w:r w:rsidR="00DC4BE9">
          <w:fldChar w:fldCharType="end"/>
        </w:r>
      </w:hyperlink>
    </w:p>
    <w:p w14:paraId="0316803C" w14:textId="470B5801" w:rsidR="00DC4BE9" w:rsidRDefault="000355BB">
      <w:pPr>
        <w:pStyle w:val="TableofFigures"/>
        <w:rPr>
          <w:rFonts w:asciiTheme="minorHAnsi" w:eastAsiaTheme="minorEastAsia" w:hAnsiTheme="minorHAnsi"/>
          <w:spacing w:val="0"/>
          <w:sz w:val="22"/>
          <w:szCs w:val="22"/>
          <w:lang w:eastAsia="en-GB"/>
        </w:rPr>
      </w:pPr>
      <w:hyperlink w:anchor="_Toc97127366" w:history="1">
        <w:r w:rsidR="00DC4BE9" w:rsidRPr="00B55100">
          <w:rPr>
            <w:rStyle w:val="Hyperlink"/>
          </w:rPr>
          <w:t>Figure 8 – Model of a DLMS®/COSEM client using multiple protocol stacks</w:t>
        </w:r>
        <w:r w:rsidR="00DC4BE9">
          <w:tab/>
        </w:r>
        <w:r w:rsidR="00DC4BE9">
          <w:fldChar w:fldCharType="begin"/>
        </w:r>
        <w:r w:rsidR="00DC4BE9">
          <w:instrText xml:space="preserve"> PAGEREF _Toc97127366 \h </w:instrText>
        </w:r>
        <w:r w:rsidR="00DC4BE9">
          <w:fldChar w:fldCharType="separate"/>
        </w:r>
        <w:r w:rsidR="00DC4BE9">
          <w:t>52</w:t>
        </w:r>
        <w:r w:rsidR="00DC4BE9">
          <w:fldChar w:fldCharType="end"/>
        </w:r>
      </w:hyperlink>
    </w:p>
    <w:p w14:paraId="11422A62" w14:textId="4DF46303" w:rsidR="00DC4BE9" w:rsidRDefault="000355BB">
      <w:pPr>
        <w:pStyle w:val="TableofFigures"/>
        <w:rPr>
          <w:rFonts w:asciiTheme="minorHAnsi" w:eastAsiaTheme="minorEastAsia" w:hAnsiTheme="minorHAnsi"/>
          <w:spacing w:val="0"/>
          <w:sz w:val="22"/>
          <w:szCs w:val="22"/>
          <w:lang w:eastAsia="en-GB"/>
        </w:rPr>
      </w:pPr>
      <w:hyperlink w:anchor="_Toc97127367" w:history="1">
        <w:r w:rsidR="00DC4BE9" w:rsidRPr="00B55100">
          <w:rPr>
            <w:rStyle w:val="Hyperlink"/>
          </w:rPr>
          <w:t>Figure 9 – The structure of the DLMS®/COSEM application layers</w:t>
        </w:r>
        <w:r w:rsidR="00DC4BE9">
          <w:tab/>
        </w:r>
        <w:r w:rsidR="00DC4BE9">
          <w:fldChar w:fldCharType="begin"/>
        </w:r>
        <w:r w:rsidR="00DC4BE9">
          <w:instrText xml:space="preserve"> PAGEREF _Toc97127367 \h </w:instrText>
        </w:r>
        <w:r w:rsidR="00DC4BE9">
          <w:fldChar w:fldCharType="separate"/>
        </w:r>
        <w:r w:rsidR="00DC4BE9">
          <w:t>55</w:t>
        </w:r>
        <w:r w:rsidR="00DC4BE9">
          <w:fldChar w:fldCharType="end"/>
        </w:r>
      </w:hyperlink>
    </w:p>
    <w:p w14:paraId="3260A801" w14:textId="201E50EA" w:rsidR="00DC4BE9" w:rsidRDefault="000355BB">
      <w:pPr>
        <w:pStyle w:val="TableofFigures"/>
        <w:rPr>
          <w:rFonts w:asciiTheme="minorHAnsi" w:eastAsiaTheme="minorEastAsia" w:hAnsiTheme="minorHAnsi"/>
          <w:spacing w:val="0"/>
          <w:sz w:val="22"/>
          <w:szCs w:val="22"/>
          <w:lang w:eastAsia="en-GB"/>
        </w:rPr>
      </w:pPr>
      <w:hyperlink w:anchor="_Toc97127368" w:history="1">
        <w:r w:rsidR="00DC4BE9" w:rsidRPr="00B55100">
          <w:rPr>
            <w:rStyle w:val="Hyperlink"/>
          </w:rPr>
          <w:t>Figure 10 – The concept of composable xDLMS messages</w:t>
        </w:r>
        <w:r w:rsidR="00DC4BE9">
          <w:tab/>
        </w:r>
        <w:r w:rsidR="00DC4BE9">
          <w:fldChar w:fldCharType="begin"/>
        </w:r>
        <w:r w:rsidR="00DC4BE9">
          <w:instrText xml:space="preserve"> PAGEREF _Toc97127368 \h </w:instrText>
        </w:r>
        <w:r w:rsidR="00DC4BE9">
          <w:fldChar w:fldCharType="separate"/>
        </w:r>
        <w:r w:rsidR="00DC4BE9">
          <w:t>62</w:t>
        </w:r>
        <w:r w:rsidR="00DC4BE9">
          <w:fldChar w:fldCharType="end"/>
        </w:r>
      </w:hyperlink>
    </w:p>
    <w:p w14:paraId="4119F3E6" w14:textId="7CD77FA1" w:rsidR="00DC4BE9" w:rsidRDefault="000355BB">
      <w:pPr>
        <w:pStyle w:val="TableofFigures"/>
        <w:rPr>
          <w:rFonts w:asciiTheme="minorHAnsi" w:eastAsiaTheme="minorEastAsia" w:hAnsiTheme="minorHAnsi"/>
          <w:spacing w:val="0"/>
          <w:sz w:val="22"/>
          <w:szCs w:val="22"/>
          <w:lang w:eastAsia="en-GB"/>
        </w:rPr>
      </w:pPr>
      <w:hyperlink w:anchor="_Toc97127369" w:history="1">
        <w:r w:rsidR="00DC4BE9" w:rsidRPr="00B55100">
          <w:rPr>
            <w:rStyle w:val="Hyperlink"/>
          </w:rPr>
          <w:t>Figure 11 – Summary of DLMS®/COSEM AL services</w:t>
        </w:r>
        <w:r w:rsidR="00DC4BE9">
          <w:tab/>
        </w:r>
        <w:r w:rsidR="00DC4BE9">
          <w:fldChar w:fldCharType="begin"/>
        </w:r>
        <w:r w:rsidR="00DC4BE9">
          <w:instrText xml:space="preserve"> PAGEREF _Toc97127369 \h </w:instrText>
        </w:r>
        <w:r w:rsidR="00DC4BE9">
          <w:fldChar w:fldCharType="separate"/>
        </w:r>
        <w:r w:rsidR="00DC4BE9">
          <w:t>66</w:t>
        </w:r>
        <w:r w:rsidR="00DC4BE9">
          <w:fldChar w:fldCharType="end"/>
        </w:r>
      </w:hyperlink>
    </w:p>
    <w:p w14:paraId="1BAE879D" w14:textId="0EAAD50E" w:rsidR="00DC4BE9" w:rsidRDefault="000355BB">
      <w:pPr>
        <w:pStyle w:val="TableofFigures"/>
        <w:rPr>
          <w:rFonts w:asciiTheme="minorHAnsi" w:eastAsiaTheme="minorEastAsia" w:hAnsiTheme="minorHAnsi"/>
          <w:spacing w:val="0"/>
          <w:sz w:val="22"/>
          <w:szCs w:val="22"/>
          <w:lang w:eastAsia="en-GB"/>
        </w:rPr>
      </w:pPr>
      <w:hyperlink w:anchor="_Toc97127370" w:history="1">
        <w:r w:rsidR="00DC4BE9" w:rsidRPr="00B55100">
          <w:rPr>
            <w:rStyle w:val="Hyperlink"/>
          </w:rPr>
          <w:t>Figure 12 – Authentication mechanisms</w:t>
        </w:r>
        <w:r w:rsidR="00DC4BE9">
          <w:tab/>
        </w:r>
        <w:r w:rsidR="00DC4BE9">
          <w:fldChar w:fldCharType="begin"/>
        </w:r>
        <w:r w:rsidR="00DC4BE9">
          <w:instrText xml:space="preserve"> PAGEREF _Toc97127370 \h </w:instrText>
        </w:r>
        <w:r w:rsidR="00DC4BE9">
          <w:fldChar w:fldCharType="separate"/>
        </w:r>
        <w:r w:rsidR="00DC4BE9">
          <w:t>69</w:t>
        </w:r>
        <w:r w:rsidR="00DC4BE9">
          <w:fldChar w:fldCharType="end"/>
        </w:r>
      </w:hyperlink>
    </w:p>
    <w:p w14:paraId="11954956" w14:textId="3BD717C6" w:rsidR="00DC4BE9" w:rsidRDefault="000355BB">
      <w:pPr>
        <w:pStyle w:val="TableofFigures"/>
        <w:rPr>
          <w:rFonts w:asciiTheme="minorHAnsi" w:eastAsiaTheme="minorEastAsia" w:hAnsiTheme="minorHAnsi"/>
          <w:spacing w:val="0"/>
          <w:sz w:val="22"/>
          <w:szCs w:val="22"/>
          <w:lang w:eastAsia="en-GB"/>
        </w:rPr>
      </w:pPr>
      <w:hyperlink w:anchor="_Toc97127371" w:history="1">
        <w:r w:rsidR="00DC4BE9" w:rsidRPr="00B55100">
          <w:rPr>
            <w:rStyle w:val="Hyperlink"/>
          </w:rPr>
          <w:t>Figure 13 – Client – server message security concept</w:t>
        </w:r>
        <w:r w:rsidR="00DC4BE9">
          <w:tab/>
        </w:r>
        <w:r w:rsidR="00DC4BE9">
          <w:fldChar w:fldCharType="begin"/>
        </w:r>
        <w:r w:rsidR="00DC4BE9">
          <w:instrText xml:space="preserve"> PAGEREF _Toc97127371 \h </w:instrText>
        </w:r>
        <w:r w:rsidR="00DC4BE9">
          <w:fldChar w:fldCharType="separate"/>
        </w:r>
        <w:r w:rsidR="00DC4BE9">
          <w:t>72</w:t>
        </w:r>
        <w:r w:rsidR="00DC4BE9">
          <w:fldChar w:fldCharType="end"/>
        </w:r>
      </w:hyperlink>
    </w:p>
    <w:p w14:paraId="272B1DAB" w14:textId="5F7EB50D" w:rsidR="00DC4BE9" w:rsidRDefault="000355BB">
      <w:pPr>
        <w:pStyle w:val="TableofFigures"/>
        <w:rPr>
          <w:rFonts w:asciiTheme="minorHAnsi" w:eastAsiaTheme="minorEastAsia" w:hAnsiTheme="minorHAnsi"/>
          <w:spacing w:val="0"/>
          <w:sz w:val="22"/>
          <w:szCs w:val="22"/>
          <w:lang w:eastAsia="en-GB"/>
        </w:rPr>
      </w:pPr>
      <w:hyperlink w:anchor="_Toc97127372" w:history="1">
        <w:r w:rsidR="00DC4BE9" w:rsidRPr="00B55100">
          <w:rPr>
            <w:rStyle w:val="Hyperlink"/>
          </w:rPr>
          <w:t>Figure 14 – End-to-end message security concept</w:t>
        </w:r>
        <w:r w:rsidR="00DC4BE9">
          <w:tab/>
        </w:r>
        <w:r w:rsidR="00DC4BE9">
          <w:fldChar w:fldCharType="begin"/>
        </w:r>
        <w:r w:rsidR="00DC4BE9">
          <w:instrText xml:space="preserve"> PAGEREF _Toc97127372 \h </w:instrText>
        </w:r>
        <w:r w:rsidR="00DC4BE9">
          <w:fldChar w:fldCharType="separate"/>
        </w:r>
        <w:r w:rsidR="00DC4BE9">
          <w:t>73</w:t>
        </w:r>
        <w:r w:rsidR="00DC4BE9">
          <w:fldChar w:fldCharType="end"/>
        </w:r>
      </w:hyperlink>
    </w:p>
    <w:p w14:paraId="3C1DF027" w14:textId="7023DAF7" w:rsidR="00DC4BE9" w:rsidRDefault="000355BB">
      <w:pPr>
        <w:pStyle w:val="TableofFigures"/>
        <w:rPr>
          <w:rFonts w:asciiTheme="minorHAnsi" w:eastAsiaTheme="minorEastAsia" w:hAnsiTheme="minorHAnsi"/>
          <w:spacing w:val="0"/>
          <w:sz w:val="22"/>
          <w:szCs w:val="22"/>
          <w:lang w:eastAsia="en-GB"/>
        </w:rPr>
      </w:pPr>
      <w:hyperlink w:anchor="_Toc97127373" w:history="1">
        <w:r w:rsidR="00DC4BE9" w:rsidRPr="00B55100">
          <w:rPr>
            <w:rStyle w:val="Hyperlink"/>
          </w:rPr>
          <w:t>Figure 15 – Hash function</w:t>
        </w:r>
        <w:r w:rsidR="00DC4BE9">
          <w:tab/>
        </w:r>
        <w:r w:rsidR="00DC4BE9">
          <w:fldChar w:fldCharType="begin"/>
        </w:r>
        <w:r w:rsidR="00DC4BE9">
          <w:instrText xml:space="preserve"> PAGEREF _Toc97127373 \h </w:instrText>
        </w:r>
        <w:r w:rsidR="00DC4BE9">
          <w:fldChar w:fldCharType="separate"/>
        </w:r>
        <w:r w:rsidR="00DC4BE9">
          <w:t>75</w:t>
        </w:r>
        <w:r w:rsidR="00DC4BE9">
          <w:fldChar w:fldCharType="end"/>
        </w:r>
      </w:hyperlink>
    </w:p>
    <w:p w14:paraId="6392E97F" w14:textId="531427C8" w:rsidR="00DC4BE9" w:rsidRDefault="000355BB">
      <w:pPr>
        <w:pStyle w:val="TableofFigures"/>
        <w:rPr>
          <w:rFonts w:asciiTheme="minorHAnsi" w:eastAsiaTheme="minorEastAsia" w:hAnsiTheme="minorHAnsi"/>
          <w:spacing w:val="0"/>
          <w:sz w:val="22"/>
          <w:szCs w:val="22"/>
          <w:lang w:eastAsia="en-GB"/>
        </w:rPr>
      </w:pPr>
      <w:hyperlink w:anchor="_Toc97127374" w:history="1">
        <w:r w:rsidR="00DC4BE9" w:rsidRPr="00B55100">
          <w:rPr>
            <w:rStyle w:val="Hyperlink"/>
          </w:rPr>
          <w:t>Figure 16 – Encryption and decryption</w:t>
        </w:r>
        <w:r w:rsidR="00DC4BE9">
          <w:tab/>
        </w:r>
        <w:r w:rsidR="00DC4BE9">
          <w:fldChar w:fldCharType="begin"/>
        </w:r>
        <w:r w:rsidR="00DC4BE9">
          <w:instrText xml:space="preserve"> PAGEREF _Toc97127374 \h </w:instrText>
        </w:r>
        <w:r w:rsidR="00DC4BE9">
          <w:fldChar w:fldCharType="separate"/>
        </w:r>
        <w:r w:rsidR="00DC4BE9">
          <w:t>76</w:t>
        </w:r>
        <w:r w:rsidR="00DC4BE9">
          <w:fldChar w:fldCharType="end"/>
        </w:r>
      </w:hyperlink>
    </w:p>
    <w:p w14:paraId="1614AB78" w14:textId="7F809973" w:rsidR="00DC4BE9" w:rsidRDefault="000355BB">
      <w:pPr>
        <w:pStyle w:val="TableofFigures"/>
        <w:rPr>
          <w:rFonts w:asciiTheme="minorHAnsi" w:eastAsiaTheme="minorEastAsia" w:hAnsiTheme="minorHAnsi"/>
          <w:spacing w:val="0"/>
          <w:sz w:val="22"/>
          <w:szCs w:val="22"/>
          <w:lang w:eastAsia="en-GB"/>
        </w:rPr>
      </w:pPr>
      <w:hyperlink w:anchor="_Toc97127375" w:history="1">
        <w:r w:rsidR="00DC4BE9" w:rsidRPr="00B55100">
          <w:rPr>
            <w:rStyle w:val="Hyperlink"/>
            <w:lang w:val="fr-FR"/>
          </w:rPr>
          <w:t>Figure 17 – Message Authentication Codes (MACs)</w:t>
        </w:r>
        <w:r w:rsidR="00DC4BE9">
          <w:tab/>
        </w:r>
        <w:r w:rsidR="00DC4BE9">
          <w:fldChar w:fldCharType="begin"/>
        </w:r>
        <w:r w:rsidR="00DC4BE9">
          <w:instrText xml:space="preserve"> PAGEREF _Toc97127375 \h </w:instrText>
        </w:r>
        <w:r w:rsidR="00DC4BE9">
          <w:fldChar w:fldCharType="separate"/>
        </w:r>
        <w:r w:rsidR="00DC4BE9">
          <w:t>77</w:t>
        </w:r>
        <w:r w:rsidR="00DC4BE9">
          <w:fldChar w:fldCharType="end"/>
        </w:r>
      </w:hyperlink>
    </w:p>
    <w:p w14:paraId="3202D783" w14:textId="2AAFA199" w:rsidR="00DC4BE9" w:rsidRDefault="000355BB">
      <w:pPr>
        <w:pStyle w:val="TableofFigures"/>
        <w:rPr>
          <w:rFonts w:asciiTheme="minorHAnsi" w:eastAsiaTheme="minorEastAsia" w:hAnsiTheme="minorHAnsi"/>
          <w:spacing w:val="0"/>
          <w:sz w:val="22"/>
          <w:szCs w:val="22"/>
          <w:lang w:eastAsia="en-GB"/>
        </w:rPr>
      </w:pPr>
      <w:hyperlink w:anchor="_Toc97127376" w:history="1">
        <w:r w:rsidR="00DC4BE9" w:rsidRPr="00B55100">
          <w:rPr>
            <w:rStyle w:val="Hyperlink"/>
          </w:rPr>
          <w:t>Figure 18 – GCM functions</w:t>
        </w:r>
        <w:r w:rsidR="00DC4BE9">
          <w:tab/>
        </w:r>
        <w:r w:rsidR="00DC4BE9">
          <w:fldChar w:fldCharType="begin"/>
        </w:r>
        <w:r w:rsidR="00DC4BE9">
          <w:instrText xml:space="preserve"> PAGEREF _Toc97127376 \h </w:instrText>
        </w:r>
        <w:r w:rsidR="00DC4BE9">
          <w:fldChar w:fldCharType="separate"/>
        </w:r>
        <w:r w:rsidR="00DC4BE9">
          <w:t>79</w:t>
        </w:r>
        <w:r w:rsidR="00DC4BE9">
          <w:fldChar w:fldCharType="end"/>
        </w:r>
      </w:hyperlink>
    </w:p>
    <w:p w14:paraId="321289EB" w14:textId="091E1C43" w:rsidR="00DC4BE9" w:rsidRDefault="000355BB">
      <w:pPr>
        <w:pStyle w:val="TableofFigures"/>
        <w:rPr>
          <w:rFonts w:asciiTheme="minorHAnsi" w:eastAsiaTheme="minorEastAsia" w:hAnsiTheme="minorHAnsi"/>
          <w:spacing w:val="0"/>
          <w:sz w:val="22"/>
          <w:szCs w:val="22"/>
          <w:lang w:eastAsia="en-GB"/>
        </w:rPr>
      </w:pPr>
      <w:hyperlink w:anchor="_Toc97127377" w:history="1">
        <w:r w:rsidR="00DC4BE9" w:rsidRPr="00B55100">
          <w:rPr>
            <w:rStyle w:val="Hyperlink"/>
          </w:rPr>
          <w:t>Figure 19 – Digital signatures</w:t>
        </w:r>
        <w:r w:rsidR="00DC4BE9">
          <w:tab/>
        </w:r>
        <w:r w:rsidR="00DC4BE9">
          <w:fldChar w:fldCharType="begin"/>
        </w:r>
        <w:r w:rsidR="00DC4BE9">
          <w:instrText xml:space="preserve"> PAGEREF _Toc97127377 \h </w:instrText>
        </w:r>
        <w:r w:rsidR="00DC4BE9">
          <w:fldChar w:fldCharType="separate"/>
        </w:r>
        <w:r w:rsidR="00DC4BE9">
          <w:t>85</w:t>
        </w:r>
        <w:r w:rsidR="00DC4BE9">
          <w:fldChar w:fldCharType="end"/>
        </w:r>
      </w:hyperlink>
    </w:p>
    <w:p w14:paraId="0C41C13C" w14:textId="770D7E6A" w:rsidR="00DC4BE9" w:rsidRDefault="000355BB">
      <w:pPr>
        <w:pStyle w:val="TableofFigures"/>
        <w:rPr>
          <w:rFonts w:asciiTheme="minorHAnsi" w:eastAsiaTheme="minorEastAsia" w:hAnsiTheme="minorHAnsi"/>
          <w:spacing w:val="0"/>
          <w:sz w:val="22"/>
          <w:szCs w:val="22"/>
          <w:lang w:eastAsia="en-GB"/>
        </w:rPr>
      </w:pPr>
      <w:hyperlink w:anchor="_Toc97127378" w:history="1">
        <w:r w:rsidR="00DC4BE9" w:rsidRPr="00B55100">
          <w:rPr>
            <w:rStyle w:val="Hyperlink"/>
          </w:rPr>
          <w:t>Figure 20 – C(2e, 0s) scheme: each party contributes only an ephemeral key pair</w:t>
        </w:r>
        <w:r w:rsidR="00DC4BE9">
          <w:tab/>
        </w:r>
        <w:r w:rsidR="00DC4BE9">
          <w:fldChar w:fldCharType="begin"/>
        </w:r>
        <w:r w:rsidR="00DC4BE9">
          <w:instrText xml:space="preserve"> PAGEREF _Toc97127378 \h </w:instrText>
        </w:r>
        <w:r w:rsidR="00DC4BE9">
          <w:fldChar w:fldCharType="separate"/>
        </w:r>
        <w:r w:rsidR="00DC4BE9">
          <w:t>87</w:t>
        </w:r>
        <w:r w:rsidR="00DC4BE9">
          <w:fldChar w:fldCharType="end"/>
        </w:r>
      </w:hyperlink>
    </w:p>
    <w:p w14:paraId="519ECB80" w14:textId="75908875" w:rsidR="00DC4BE9" w:rsidRDefault="000355BB">
      <w:pPr>
        <w:pStyle w:val="TableofFigures"/>
        <w:rPr>
          <w:rFonts w:asciiTheme="minorHAnsi" w:eastAsiaTheme="minorEastAsia" w:hAnsiTheme="minorHAnsi"/>
          <w:spacing w:val="0"/>
          <w:sz w:val="22"/>
          <w:szCs w:val="22"/>
          <w:lang w:eastAsia="en-GB"/>
        </w:rPr>
      </w:pPr>
      <w:hyperlink w:anchor="_Toc97127379" w:history="1">
        <w:r w:rsidR="00DC4BE9" w:rsidRPr="00B55100">
          <w:rPr>
            <w:rStyle w:val="Hyperlink"/>
          </w:rPr>
          <w:t>Figure 21 – C(1e, 1s) schemes: party U contributes an ephemeral key pair, and party V contributes a static key pair</w:t>
        </w:r>
        <w:r w:rsidR="00DC4BE9">
          <w:tab/>
        </w:r>
        <w:r w:rsidR="00DC4BE9">
          <w:fldChar w:fldCharType="begin"/>
        </w:r>
        <w:r w:rsidR="00DC4BE9">
          <w:instrText xml:space="preserve"> PAGEREF _Toc97127379 \h </w:instrText>
        </w:r>
        <w:r w:rsidR="00DC4BE9">
          <w:fldChar w:fldCharType="separate"/>
        </w:r>
        <w:r w:rsidR="00DC4BE9">
          <w:t>88</w:t>
        </w:r>
        <w:r w:rsidR="00DC4BE9">
          <w:fldChar w:fldCharType="end"/>
        </w:r>
      </w:hyperlink>
    </w:p>
    <w:p w14:paraId="53F1C9E3" w14:textId="48FDC122" w:rsidR="00DC4BE9" w:rsidRDefault="000355BB">
      <w:pPr>
        <w:pStyle w:val="TableofFigures"/>
        <w:rPr>
          <w:rFonts w:asciiTheme="minorHAnsi" w:eastAsiaTheme="minorEastAsia" w:hAnsiTheme="minorHAnsi"/>
          <w:spacing w:val="0"/>
          <w:sz w:val="22"/>
          <w:szCs w:val="22"/>
          <w:lang w:eastAsia="en-GB"/>
        </w:rPr>
      </w:pPr>
      <w:hyperlink w:anchor="_Toc97127380" w:history="1">
        <w:r w:rsidR="00DC4BE9" w:rsidRPr="00B55100">
          <w:rPr>
            <w:rStyle w:val="Hyperlink"/>
          </w:rPr>
          <w:t>Figure 22 – C(0e, 2s) scheme: each party contributes only a static key pair</w:t>
        </w:r>
        <w:r w:rsidR="00DC4BE9">
          <w:tab/>
        </w:r>
        <w:r w:rsidR="00DC4BE9">
          <w:fldChar w:fldCharType="begin"/>
        </w:r>
        <w:r w:rsidR="00DC4BE9">
          <w:instrText xml:space="preserve"> PAGEREF _Toc97127380 \h </w:instrText>
        </w:r>
        <w:r w:rsidR="00DC4BE9">
          <w:fldChar w:fldCharType="separate"/>
        </w:r>
        <w:r w:rsidR="00DC4BE9">
          <w:t>90</w:t>
        </w:r>
        <w:r w:rsidR="00DC4BE9">
          <w:fldChar w:fldCharType="end"/>
        </w:r>
      </w:hyperlink>
    </w:p>
    <w:p w14:paraId="7DDAE1E0" w14:textId="2A97E21D" w:rsidR="00DC4BE9" w:rsidRDefault="000355BB">
      <w:pPr>
        <w:pStyle w:val="TableofFigures"/>
        <w:rPr>
          <w:rFonts w:asciiTheme="minorHAnsi" w:eastAsiaTheme="minorEastAsia" w:hAnsiTheme="minorHAnsi"/>
          <w:spacing w:val="0"/>
          <w:sz w:val="22"/>
          <w:szCs w:val="22"/>
          <w:lang w:eastAsia="en-GB"/>
        </w:rPr>
      </w:pPr>
      <w:hyperlink w:anchor="_Toc97127381" w:history="1">
        <w:r w:rsidR="00DC4BE9" w:rsidRPr="00B55100">
          <w:rPr>
            <w:rStyle w:val="Hyperlink"/>
          </w:rPr>
          <w:t>Figure 23 – Architecture of a Public Key Infrastructure (example)</w:t>
        </w:r>
        <w:r w:rsidR="00DC4BE9">
          <w:tab/>
        </w:r>
        <w:r w:rsidR="00DC4BE9">
          <w:fldChar w:fldCharType="begin"/>
        </w:r>
        <w:r w:rsidR="00DC4BE9">
          <w:instrText xml:space="preserve"> PAGEREF _Toc97127381 \h </w:instrText>
        </w:r>
        <w:r w:rsidR="00DC4BE9">
          <w:fldChar w:fldCharType="separate"/>
        </w:r>
        <w:r w:rsidR="00DC4BE9">
          <w:t>103</w:t>
        </w:r>
        <w:r w:rsidR="00DC4BE9">
          <w:fldChar w:fldCharType="end"/>
        </w:r>
      </w:hyperlink>
    </w:p>
    <w:p w14:paraId="51185B77" w14:textId="015EFB50" w:rsidR="00DC4BE9" w:rsidRDefault="000355BB">
      <w:pPr>
        <w:pStyle w:val="TableofFigures"/>
        <w:rPr>
          <w:rFonts w:asciiTheme="minorHAnsi" w:eastAsiaTheme="minorEastAsia" w:hAnsiTheme="minorHAnsi"/>
          <w:spacing w:val="0"/>
          <w:sz w:val="22"/>
          <w:szCs w:val="22"/>
          <w:lang w:eastAsia="en-GB"/>
        </w:rPr>
      </w:pPr>
      <w:hyperlink w:anchor="_Toc97127382" w:history="1">
        <w:r w:rsidR="00DC4BE9" w:rsidRPr="00B55100">
          <w:rPr>
            <w:rStyle w:val="Hyperlink"/>
          </w:rPr>
          <w:t>Figure 24 – MSC for provisioning the server with CA certificates</w:t>
        </w:r>
        <w:r w:rsidR="00DC4BE9">
          <w:tab/>
        </w:r>
        <w:r w:rsidR="00DC4BE9">
          <w:fldChar w:fldCharType="begin"/>
        </w:r>
        <w:r w:rsidR="00DC4BE9">
          <w:instrText xml:space="preserve"> PAGEREF _Toc97127382 \h </w:instrText>
        </w:r>
        <w:r w:rsidR="00DC4BE9">
          <w:fldChar w:fldCharType="separate"/>
        </w:r>
        <w:r w:rsidR="00DC4BE9">
          <w:t>114</w:t>
        </w:r>
        <w:r w:rsidR="00DC4BE9">
          <w:fldChar w:fldCharType="end"/>
        </w:r>
      </w:hyperlink>
    </w:p>
    <w:p w14:paraId="2E79BF45" w14:textId="58CFE5C8" w:rsidR="00DC4BE9" w:rsidRDefault="000355BB">
      <w:pPr>
        <w:pStyle w:val="TableofFigures"/>
        <w:rPr>
          <w:rFonts w:asciiTheme="minorHAnsi" w:eastAsiaTheme="minorEastAsia" w:hAnsiTheme="minorHAnsi"/>
          <w:spacing w:val="0"/>
          <w:sz w:val="22"/>
          <w:szCs w:val="22"/>
          <w:lang w:eastAsia="en-GB"/>
        </w:rPr>
      </w:pPr>
      <w:hyperlink w:anchor="_Toc97127383" w:history="1">
        <w:r w:rsidR="00DC4BE9" w:rsidRPr="00B55100">
          <w:rPr>
            <w:rStyle w:val="Hyperlink"/>
          </w:rPr>
          <w:t>Figure 25 – MSC for security personalisation of the server</w:t>
        </w:r>
        <w:r w:rsidR="00DC4BE9">
          <w:tab/>
        </w:r>
        <w:r w:rsidR="00DC4BE9">
          <w:fldChar w:fldCharType="begin"/>
        </w:r>
        <w:r w:rsidR="00DC4BE9">
          <w:instrText xml:space="preserve"> PAGEREF _Toc97127383 \h </w:instrText>
        </w:r>
        <w:r w:rsidR="00DC4BE9">
          <w:fldChar w:fldCharType="separate"/>
        </w:r>
        <w:r w:rsidR="00DC4BE9">
          <w:t>114</w:t>
        </w:r>
        <w:r w:rsidR="00DC4BE9">
          <w:fldChar w:fldCharType="end"/>
        </w:r>
      </w:hyperlink>
    </w:p>
    <w:p w14:paraId="0FAB8825" w14:textId="420E7B95" w:rsidR="00DC4BE9" w:rsidRDefault="000355BB">
      <w:pPr>
        <w:pStyle w:val="TableofFigures"/>
        <w:rPr>
          <w:rFonts w:asciiTheme="minorHAnsi" w:eastAsiaTheme="minorEastAsia" w:hAnsiTheme="minorHAnsi"/>
          <w:spacing w:val="0"/>
          <w:sz w:val="22"/>
          <w:szCs w:val="22"/>
          <w:lang w:eastAsia="en-GB"/>
        </w:rPr>
      </w:pPr>
      <w:hyperlink w:anchor="_Toc97127384" w:history="1">
        <w:r w:rsidR="00DC4BE9" w:rsidRPr="00B55100">
          <w:rPr>
            <w:rStyle w:val="Hyperlink"/>
          </w:rPr>
          <w:t>Figure 26 – Provisioning the server with the certificate of the client</w:t>
        </w:r>
        <w:r w:rsidR="00DC4BE9">
          <w:tab/>
        </w:r>
        <w:r w:rsidR="00DC4BE9">
          <w:fldChar w:fldCharType="begin"/>
        </w:r>
        <w:r w:rsidR="00DC4BE9">
          <w:instrText xml:space="preserve"> PAGEREF _Toc97127384 \h </w:instrText>
        </w:r>
        <w:r w:rsidR="00DC4BE9">
          <w:fldChar w:fldCharType="separate"/>
        </w:r>
        <w:r w:rsidR="00DC4BE9">
          <w:t>115</w:t>
        </w:r>
        <w:r w:rsidR="00DC4BE9">
          <w:fldChar w:fldCharType="end"/>
        </w:r>
      </w:hyperlink>
    </w:p>
    <w:p w14:paraId="4292B142" w14:textId="4CA84494" w:rsidR="00DC4BE9" w:rsidRDefault="000355BB">
      <w:pPr>
        <w:pStyle w:val="TableofFigures"/>
        <w:rPr>
          <w:rFonts w:asciiTheme="minorHAnsi" w:eastAsiaTheme="minorEastAsia" w:hAnsiTheme="minorHAnsi"/>
          <w:spacing w:val="0"/>
          <w:sz w:val="22"/>
          <w:szCs w:val="22"/>
          <w:lang w:eastAsia="en-GB"/>
        </w:rPr>
      </w:pPr>
      <w:hyperlink w:anchor="_Toc97127385" w:history="1">
        <w:r w:rsidR="00DC4BE9" w:rsidRPr="00B55100">
          <w:rPr>
            <w:rStyle w:val="Hyperlink"/>
          </w:rPr>
          <w:t>Figure 27 – Provisioning the client / third party with a certificate of the server</w:t>
        </w:r>
        <w:r w:rsidR="00DC4BE9">
          <w:tab/>
        </w:r>
        <w:r w:rsidR="00DC4BE9">
          <w:fldChar w:fldCharType="begin"/>
        </w:r>
        <w:r w:rsidR="00DC4BE9">
          <w:instrText xml:space="preserve"> PAGEREF _Toc97127385 \h </w:instrText>
        </w:r>
        <w:r w:rsidR="00DC4BE9">
          <w:fldChar w:fldCharType="separate"/>
        </w:r>
        <w:r w:rsidR="00DC4BE9">
          <w:t>116</w:t>
        </w:r>
        <w:r w:rsidR="00DC4BE9">
          <w:fldChar w:fldCharType="end"/>
        </w:r>
      </w:hyperlink>
    </w:p>
    <w:p w14:paraId="10A70533" w14:textId="0199CE29" w:rsidR="00DC4BE9" w:rsidRDefault="000355BB">
      <w:pPr>
        <w:pStyle w:val="TableofFigures"/>
        <w:rPr>
          <w:rFonts w:asciiTheme="minorHAnsi" w:eastAsiaTheme="minorEastAsia" w:hAnsiTheme="minorHAnsi"/>
          <w:spacing w:val="0"/>
          <w:sz w:val="22"/>
          <w:szCs w:val="22"/>
          <w:lang w:eastAsia="en-GB"/>
        </w:rPr>
      </w:pPr>
      <w:hyperlink w:anchor="_Toc97127386" w:history="1">
        <w:r w:rsidR="00DC4BE9" w:rsidRPr="00B55100">
          <w:rPr>
            <w:rStyle w:val="Hyperlink"/>
          </w:rPr>
          <w:t>Figure 28 – Remove certificate from the server</w:t>
        </w:r>
        <w:r w:rsidR="00DC4BE9">
          <w:tab/>
        </w:r>
        <w:r w:rsidR="00DC4BE9">
          <w:fldChar w:fldCharType="begin"/>
        </w:r>
        <w:r w:rsidR="00DC4BE9">
          <w:instrText xml:space="preserve"> PAGEREF _Toc97127386 \h </w:instrText>
        </w:r>
        <w:r w:rsidR="00DC4BE9">
          <w:fldChar w:fldCharType="separate"/>
        </w:r>
        <w:r w:rsidR="00DC4BE9">
          <w:t>117</w:t>
        </w:r>
        <w:r w:rsidR="00DC4BE9">
          <w:fldChar w:fldCharType="end"/>
        </w:r>
      </w:hyperlink>
    </w:p>
    <w:p w14:paraId="727F2F4B" w14:textId="294D533A" w:rsidR="00DC4BE9" w:rsidRDefault="000355BB">
      <w:pPr>
        <w:pStyle w:val="TableofFigures"/>
        <w:rPr>
          <w:rFonts w:asciiTheme="minorHAnsi" w:eastAsiaTheme="minorEastAsia" w:hAnsiTheme="minorHAnsi"/>
          <w:spacing w:val="0"/>
          <w:sz w:val="22"/>
          <w:szCs w:val="22"/>
          <w:lang w:eastAsia="en-GB"/>
        </w:rPr>
      </w:pPr>
      <w:hyperlink w:anchor="_Toc97127387" w:history="1">
        <w:r w:rsidR="00DC4BE9" w:rsidRPr="00B55100">
          <w:rPr>
            <w:rStyle w:val="Hyperlink"/>
          </w:rPr>
          <w:t>Figure 29 – Cryptographic protection of information using AES-GCM</w:t>
        </w:r>
        <w:r w:rsidR="00DC4BE9">
          <w:tab/>
        </w:r>
        <w:r w:rsidR="00DC4BE9">
          <w:fldChar w:fldCharType="begin"/>
        </w:r>
        <w:r w:rsidR="00DC4BE9">
          <w:instrText xml:space="preserve"> PAGEREF _Toc97127387 \h </w:instrText>
        </w:r>
        <w:r w:rsidR="00DC4BE9">
          <w:fldChar w:fldCharType="separate"/>
        </w:r>
        <w:r w:rsidR="00DC4BE9">
          <w:t>120</w:t>
        </w:r>
        <w:r w:rsidR="00DC4BE9">
          <w:fldChar w:fldCharType="end"/>
        </w:r>
      </w:hyperlink>
    </w:p>
    <w:p w14:paraId="1446522D" w14:textId="20A62AB1" w:rsidR="00DC4BE9" w:rsidRDefault="000355BB">
      <w:pPr>
        <w:pStyle w:val="TableofFigures"/>
        <w:rPr>
          <w:rFonts w:asciiTheme="minorHAnsi" w:eastAsiaTheme="minorEastAsia" w:hAnsiTheme="minorHAnsi"/>
          <w:spacing w:val="0"/>
          <w:sz w:val="22"/>
          <w:szCs w:val="22"/>
          <w:lang w:eastAsia="en-GB"/>
        </w:rPr>
      </w:pPr>
      <w:hyperlink w:anchor="_Toc97127388" w:history="1">
        <w:r w:rsidR="00DC4BE9" w:rsidRPr="00B55100">
          <w:rPr>
            <w:rStyle w:val="Hyperlink"/>
          </w:rPr>
          <w:t>Figure 30 – Structure of service-specific global / dedicated ciphering xDLMS APDUs</w:t>
        </w:r>
        <w:r w:rsidR="00DC4BE9">
          <w:tab/>
        </w:r>
        <w:r w:rsidR="00DC4BE9">
          <w:fldChar w:fldCharType="begin"/>
        </w:r>
        <w:r w:rsidR="00DC4BE9">
          <w:instrText xml:space="preserve"> PAGEREF _Toc97127388 \h </w:instrText>
        </w:r>
        <w:r w:rsidR="00DC4BE9">
          <w:fldChar w:fldCharType="separate"/>
        </w:r>
        <w:r w:rsidR="00DC4BE9">
          <w:t>122</w:t>
        </w:r>
        <w:r w:rsidR="00DC4BE9">
          <w:fldChar w:fldCharType="end"/>
        </w:r>
      </w:hyperlink>
    </w:p>
    <w:p w14:paraId="68CB3A9F" w14:textId="74C54616" w:rsidR="00DC4BE9" w:rsidRDefault="000355BB">
      <w:pPr>
        <w:pStyle w:val="TableofFigures"/>
        <w:rPr>
          <w:rFonts w:asciiTheme="minorHAnsi" w:eastAsiaTheme="minorEastAsia" w:hAnsiTheme="minorHAnsi"/>
          <w:spacing w:val="0"/>
          <w:sz w:val="22"/>
          <w:szCs w:val="22"/>
          <w:lang w:eastAsia="en-GB"/>
        </w:rPr>
      </w:pPr>
      <w:hyperlink w:anchor="_Toc97127389" w:history="1">
        <w:r w:rsidR="00DC4BE9" w:rsidRPr="00B55100">
          <w:rPr>
            <w:rStyle w:val="Hyperlink"/>
          </w:rPr>
          <w:t>Figure 31 – Structure of general-glo-ciphering and general-ded-ciphering xDLMS APDUs</w:t>
        </w:r>
        <w:r w:rsidR="00DC4BE9">
          <w:tab/>
        </w:r>
        <w:r w:rsidR="00DC4BE9">
          <w:fldChar w:fldCharType="begin"/>
        </w:r>
        <w:r w:rsidR="00DC4BE9">
          <w:instrText xml:space="preserve"> PAGEREF _Toc97127389 \h </w:instrText>
        </w:r>
        <w:r w:rsidR="00DC4BE9">
          <w:fldChar w:fldCharType="separate"/>
        </w:r>
        <w:r w:rsidR="00DC4BE9">
          <w:t>123</w:t>
        </w:r>
        <w:r w:rsidR="00DC4BE9">
          <w:fldChar w:fldCharType="end"/>
        </w:r>
      </w:hyperlink>
    </w:p>
    <w:p w14:paraId="5794E164" w14:textId="4DCC8869" w:rsidR="00DC4BE9" w:rsidRDefault="000355BB">
      <w:pPr>
        <w:pStyle w:val="TableofFigures"/>
        <w:rPr>
          <w:rFonts w:asciiTheme="minorHAnsi" w:eastAsiaTheme="minorEastAsia" w:hAnsiTheme="minorHAnsi"/>
          <w:spacing w:val="0"/>
          <w:sz w:val="22"/>
          <w:szCs w:val="22"/>
          <w:lang w:eastAsia="en-GB"/>
        </w:rPr>
      </w:pPr>
      <w:hyperlink w:anchor="_Toc97127390" w:history="1">
        <w:r w:rsidR="00DC4BE9" w:rsidRPr="00B55100">
          <w:rPr>
            <w:rStyle w:val="Hyperlink"/>
          </w:rPr>
          <w:t>Figure 32 – Structure of general-ciphering xDLMS APDUs</w:t>
        </w:r>
        <w:r w:rsidR="00DC4BE9">
          <w:tab/>
        </w:r>
        <w:r w:rsidR="00DC4BE9">
          <w:fldChar w:fldCharType="begin"/>
        </w:r>
        <w:r w:rsidR="00DC4BE9">
          <w:instrText xml:space="preserve"> PAGEREF _Toc97127390 \h </w:instrText>
        </w:r>
        <w:r w:rsidR="00DC4BE9">
          <w:fldChar w:fldCharType="separate"/>
        </w:r>
        <w:r w:rsidR="00DC4BE9">
          <w:t>124</w:t>
        </w:r>
        <w:r w:rsidR="00DC4BE9">
          <w:fldChar w:fldCharType="end"/>
        </w:r>
      </w:hyperlink>
    </w:p>
    <w:p w14:paraId="0597AE4C" w14:textId="7153AC75" w:rsidR="00DC4BE9" w:rsidRDefault="000355BB">
      <w:pPr>
        <w:pStyle w:val="TableofFigures"/>
        <w:rPr>
          <w:rFonts w:asciiTheme="minorHAnsi" w:eastAsiaTheme="minorEastAsia" w:hAnsiTheme="minorHAnsi"/>
          <w:spacing w:val="0"/>
          <w:sz w:val="22"/>
          <w:szCs w:val="22"/>
          <w:lang w:eastAsia="en-GB"/>
        </w:rPr>
      </w:pPr>
      <w:hyperlink w:anchor="_Toc97127391" w:history="1">
        <w:r w:rsidR="00DC4BE9" w:rsidRPr="00B55100">
          <w:rPr>
            <w:rStyle w:val="Hyperlink"/>
          </w:rPr>
          <w:t>Figure 33 – Structure of general-signing APDUs</w:t>
        </w:r>
        <w:r w:rsidR="00DC4BE9">
          <w:tab/>
        </w:r>
        <w:r w:rsidR="00DC4BE9">
          <w:fldChar w:fldCharType="begin"/>
        </w:r>
        <w:r w:rsidR="00DC4BE9">
          <w:instrText xml:space="preserve"> PAGEREF _Toc97127391 \h </w:instrText>
        </w:r>
        <w:r w:rsidR="00DC4BE9">
          <w:fldChar w:fldCharType="separate"/>
        </w:r>
        <w:r w:rsidR="00DC4BE9">
          <w:t>131</w:t>
        </w:r>
        <w:r w:rsidR="00DC4BE9">
          <w:fldChar w:fldCharType="end"/>
        </w:r>
      </w:hyperlink>
    </w:p>
    <w:p w14:paraId="27063B7B" w14:textId="004CE7F6" w:rsidR="00DC4BE9" w:rsidRDefault="000355BB">
      <w:pPr>
        <w:pStyle w:val="TableofFigures"/>
        <w:rPr>
          <w:rFonts w:asciiTheme="minorHAnsi" w:eastAsiaTheme="minorEastAsia" w:hAnsiTheme="minorHAnsi"/>
          <w:spacing w:val="0"/>
          <w:sz w:val="22"/>
          <w:szCs w:val="22"/>
          <w:lang w:eastAsia="en-GB"/>
        </w:rPr>
      </w:pPr>
      <w:hyperlink w:anchor="_Toc97127392" w:history="1">
        <w:r w:rsidR="00DC4BE9" w:rsidRPr="00B55100">
          <w:rPr>
            <w:rStyle w:val="Hyperlink"/>
          </w:rPr>
          <w:t>Figure 34 – Service primitives</w:t>
        </w:r>
        <w:r w:rsidR="00DC4BE9">
          <w:tab/>
        </w:r>
        <w:r w:rsidR="00DC4BE9">
          <w:fldChar w:fldCharType="begin"/>
        </w:r>
        <w:r w:rsidR="00DC4BE9">
          <w:instrText xml:space="preserve"> PAGEREF _Toc97127392 \h </w:instrText>
        </w:r>
        <w:r w:rsidR="00DC4BE9">
          <w:fldChar w:fldCharType="separate"/>
        </w:r>
        <w:r w:rsidR="00DC4BE9">
          <w:t>136</w:t>
        </w:r>
        <w:r w:rsidR="00DC4BE9">
          <w:fldChar w:fldCharType="end"/>
        </w:r>
      </w:hyperlink>
    </w:p>
    <w:p w14:paraId="3524950E" w14:textId="5D45130A" w:rsidR="00DC4BE9" w:rsidRDefault="000355BB">
      <w:pPr>
        <w:pStyle w:val="TableofFigures"/>
        <w:rPr>
          <w:rFonts w:asciiTheme="minorHAnsi" w:eastAsiaTheme="minorEastAsia" w:hAnsiTheme="minorHAnsi"/>
          <w:spacing w:val="0"/>
          <w:sz w:val="22"/>
          <w:szCs w:val="22"/>
          <w:lang w:eastAsia="en-GB"/>
        </w:rPr>
      </w:pPr>
      <w:hyperlink w:anchor="_Toc97127393" w:history="1">
        <w:r w:rsidR="00DC4BE9" w:rsidRPr="00B55100">
          <w:rPr>
            <w:rStyle w:val="Hyperlink"/>
          </w:rPr>
          <w:t>Figure 35 – Time sequence diagrams</w:t>
        </w:r>
        <w:r w:rsidR="00DC4BE9">
          <w:tab/>
        </w:r>
        <w:r w:rsidR="00DC4BE9">
          <w:fldChar w:fldCharType="begin"/>
        </w:r>
        <w:r w:rsidR="00DC4BE9">
          <w:instrText xml:space="preserve"> PAGEREF _Toc97127393 \h </w:instrText>
        </w:r>
        <w:r w:rsidR="00DC4BE9">
          <w:fldChar w:fldCharType="separate"/>
        </w:r>
        <w:r w:rsidR="00DC4BE9">
          <w:t>137</w:t>
        </w:r>
        <w:r w:rsidR="00DC4BE9">
          <w:fldChar w:fldCharType="end"/>
        </w:r>
      </w:hyperlink>
    </w:p>
    <w:p w14:paraId="57771CD7" w14:textId="7169EE3F" w:rsidR="00DC4BE9" w:rsidRDefault="000355BB">
      <w:pPr>
        <w:pStyle w:val="TableofFigures"/>
        <w:rPr>
          <w:rFonts w:asciiTheme="minorHAnsi" w:eastAsiaTheme="minorEastAsia" w:hAnsiTheme="minorHAnsi"/>
          <w:spacing w:val="0"/>
          <w:sz w:val="22"/>
          <w:szCs w:val="22"/>
          <w:lang w:eastAsia="en-GB"/>
        </w:rPr>
      </w:pPr>
      <w:hyperlink w:anchor="_Toc97127394" w:history="1">
        <w:r w:rsidR="00DC4BE9" w:rsidRPr="00B55100">
          <w:rPr>
            <w:rStyle w:val="Hyperlink"/>
          </w:rPr>
          <w:t>Figure 36 – Additional service parameters to control cryptographic protection and GBT</w:t>
        </w:r>
        <w:r w:rsidR="00DC4BE9">
          <w:tab/>
        </w:r>
        <w:r w:rsidR="00DC4BE9">
          <w:fldChar w:fldCharType="begin"/>
        </w:r>
        <w:r w:rsidR="00DC4BE9">
          <w:instrText xml:space="preserve"> PAGEREF _Toc97127394 \h </w:instrText>
        </w:r>
        <w:r w:rsidR="00DC4BE9">
          <w:fldChar w:fldCharType="separate"/>
        </w:r>
        <w:r w:rsidR="00DC4BE9">
          <w:t>148</w:t>
        </w:r>
        <w:r w:rsidR="00DC4BE9">
          <w:fldChar w:fldCharType="end"/>
        </w:r>
      </w:hyperlink>
    </w:p>
    <w:p w14:paraId="0F9A4D62" w14:textId="72A42FF1" w:rsidR="00DC4BE9" w:rsidRDefault="000355BB">
      <w:pPr>
        <w:pStyle w:val="TableofFigures"/>
        <w:rPr>
          <w:rFonts w:asciiTheme="minorHAnsi" w:eastAsiaTheme="minorEastAsia" w:hAnsiTheme="minorHAnsi"/>
          <w:spacing w:val="0"/>
          <w:sz w:val="22"/>
          <w:szCs w:val="22"/>
          <w:lang w:eastAsia="en-GB"/>
        </w:rPr>
      </w:pPr>
      <w:hyperlink w:anchor="_Toc97127395" w:history="1">
        <w:r w:rsidR="00DC4BE9" w:rsidRPr="00B55100">
          <w:rPr>
            <w:rStyle w:val="Hyperlink"/>
          </w:rPr>
          <w:t>Figure 37 – Partial state machine for the client side control function</w:t>
        </w:r>
        <w:r w:rsidR="00DC4BE9">
          <w:tab/>
        </w:r>
        <w:r w:rsidR="00DC4BE9">
          <w:fldChar w:fldCharType="begin"/>
        </w:r>
        <w:r w:rsidR="00DC4BE9">
          <w:instrText xml:space="preserve"> PAGEREF _Toc97127395 \h </w:instrText>
        </w:r>
        <w:r w:rsidR="00DC4BE9">
          <w:fldChar w:fldCharType="separate"/>
        </w:r>
        <w:r w:rsidR="00DC4BE9">
          <w:t>187</w:t>
        </w:r>
        <w:r w:rsidR="00DC4BE9">
          <w:fldChar w:fldCharType="end"/>
        </w:r>
      </w:hyperlink>
    </w:p>
    <w:p w14:paraId="2D9763F2" w14:textId="05E706C3" w:rsidR="00DC4BE9" w:rsidRDefault="000355BB">
      <w:pPr>
        <w:pStyle w:val="TableofFigures"/>
        <w:rPr>
          <w:rFonts w:asciiTheme="minorHAnsi" w:eastAsiaTheme="minorEastAsia" w:hAnsiTheme="minorHAnsi"/>
          <w:spacing w:val="0"/>
          <w:sz w:val="22"/>
          <w:szCs w:val="22"/>
          <w:lang w:eastAsia="en-GB"/>
        </w:rPr>
      </w:pPr>
      <w:hyperlink w:anchor="_Toc97127396" w:history="1">
        <w:r w:rsidR="00DC4BE9" w:rsidRPr="00B55100">
          <w:rPr>
            <w:rStyle w:val="Hyperlink"/>
          </w:rPr>
          <w:t>Figure 38 – Partial state machine for the server side control function</w:t>
        </w:r>
        <w:r w:rsidR="00DC4BE9">
          <w:tab/>
        </w:r>
        <w:r w:rsidR="00DC4BE9">
          <w:fldChar w:fldCharType="begin"/>
        </w:r>
        <w:r w:rsidR="00DC4BE9">
          <w:instrText xml:space="preserve"> PAGEREF _Toc97127396 \h </w:instrText>
        </w:r>
        <w:r w:rsidR="00DC4BE9">
          <w:fldChar w:fldCharType="separate"/>
        </w:r>
        <w:r w:rsidR="00DC4BE9">
          <w:t>189</w:t>
        </w:r>
        <w:r w:rsidR="00DC4BE9">
          <w:fldChar w:fldCharType="end"/>
        </w:r>
      </w:hyperlink>
    </w:p>
    <w:p w14:paraId="23E20F5C" w14:textId="10CB31F6" w:rsidR="00DC4BE9" w:rsidRDefault="000355BB">
      <w:pPr>
        <w:pStyle w:val="TableofFigures"/>
        <w:rPr>
          <w:rFonts w:asciiTheme="minorHAnsi" w:eastAsiaTheme="minorEastAsia" w:hAnsiTheme="minorHAnsi"/>
          <w:spacing w:val="0"/>
          <w:sz w:val="22"/>
          <w:szCs w:val="22"/>
          <w:lang w:eastAsia="en-GB"/>
        </w:rPr>
      </w:pPr>
      <w:hyperlink w:anchor="_Toc97127397" w:history="1">
        <w:r w:rsidR="00DC4BE9" w:rsidRPr="00B55100">
          <w:rPr>
            <w:rStyle w:val="Hyperlink"/>
          </w:rPr>
          <w:t>Figure 39 – MSC for successful AA establishment preceded by a  successful lower layer connection establishment</w:t>
        </w:r>
        <w:r w:rsidR="00DC4BE9">
          <w:tab/>
        </w:r>
        <w:r w:rsidR="00DC4BE9">
          <w:fldChar w:fldCharType="begin"/>
        </w:r>
        <w:r w:rsidR="00DC4BE9">
          <w:instrText xml:space="preserve"> PAGEREF _Toc97127397 \h </w:instrText>
        </w:r>
        <w:r w:rsidR="00DC4BE9">
          <w:fldChar w:fldCharType="separate"/>
        </w:r>
        <w:r w:rsidR="00DC4BE9">
          <w:t>199</w:t>
        </w:r>
        <w:r w:rsidR="00DC4BE9">
          <w:fldChar w:fldCharType="end"/>
        </w:r>
      </w:hyperlink>
    </w:p>
    <w:p w14:paraId="32740B19" w14:textId="7957629E" w:rsidR="00DC4BE9" w:rsidRDefault="000355BB">
      <w:pPr>
        <w:pStyle w:val="TableofFigures"/>
        <w:rPr>
          <w:rFonts w:asciiTheme="minorHAnsi" w:eastAsiaTheme="minorEastAsia" w:hAnsiTheme="minorHAnsi"/>
          <w:spacing w:val="0"/>
          <w:sz w:val="22"/>
          <w:szCs w:val="22"/>
          <w:lang w:eastAsia="en-GB"/>
        </w:rPr>
      </w:pPr>
      <w:hyperlink w:anchor="_Toc97127398" w:history="1">
        <w:r w:rsidR="00DC4BE9" w:rsidRPr="00B55100">
          <w:rPr>
            <w:rStyle w:val="Hyperlink"/>
          </w:rPr>
          <w:t>Figure 40 – Graceful AA release using the A-RELEASE service</w:t>
        </w:r>
        <w:r w:rsidR="00DC4BE9">
          <w:tab/>
        </w:r>
        <w:r w:rsidR="00DC4BE9">
          <w:fldChar w:fldCharType="begin"/>
        </w:r>
        <w:r w:rsidR="00DC4BE9">
          <w:instrText xml:space="preserve"> PAGEREF _Toc97127398 \h </w:instrText>
        </w:r>
        <w:r w:rsidR="00DC4BE9">
          <w:fldChar w:fldCharType="separate"/>
        </w:r>
        <w:r w:rsidR="00DC4BE9">
          <w:t>204</w:t>
        </w:r>
        <w:r w:rsidR="00DC4BE9">
          <w:fldChar w:fldCharType="end"/>
        </w:r>
      </w:hyperlink>
    </w:p>
    <w:p w14:paraId="28DA8D48" w14:textId="73E2669B" w:rsidR="00DC4BE9" w:rsidRDefault="000355BB">
      <w:pPr>
        <w:pStyle w:val="TableofFigures"/>
        <w:rPr>
          <w:rFonts w:asciiTheme="minorHAnsi" w:eastAsiaTheme="minorEastAsia" w:hAnsiTheme="minorHAnsi"/>
          <w:spacing w:val="0"/>
          <w:sz w:val="22"/>
          <w:szCs w:val="22"/>
          <w:lang w:eastAsia="en-GB"/>
        </w:rPr>
      </w:pPr>
      <w:hyperlink w:anchor="_Toc97127399" w:history="1">
        <w:r w:rsidR="00DC4BE9" w:rsidRPr="00B55100">
          <w:rPr>
            <w:rStyle w:val="Hyperlink"/>
          </w:rPr>
          <w:t>Figure 41 – Graceful AA release by disconnecting the supporting layer</w:t>
        </w:r>
        <w:r w:rsidR="00DC4BE9">
          <w:tab/>
        </w:r>
        <w:r w:rsidR="00DC4BE9">
          <w:fldChar w:fldCharType="begin"/>
        </w:r>
        <w:r w:rsidR="00DC4BE9">
          <w:instrText xml:space="preserve"> PAGEREF _Toc97127399 \h </w:instrText>
        </w:r>
        <w:r w:rsidR="00DC4BE9">
          <w:fldChar w:fldCharType="separate"/>
        </w:r>
        <w:r w:rsidR="00DC4BE9">
          <w:t>205</w:t>
        </w:r>
        <w:r w:rsidR="00DC4BE9">
          <w:fldChar w:fldCharType="end"/>
        </w:r>
      </w:hyperlink>
    </w:p>
    <w:p w14:paraId="636ADCC5" w14:textId="14FF7EE0" w:rsidR="00DC4BE9" w:rsidRDefault="000355BB">
      <w:pPr>
        <w:pStyle w:val="TableofFigures"/>
        <w:rPr>
          <w:rFonts w:asciiTheme="minorHAnsi" w:eastAsiaTheme="minorEastAsia" w:hAnsiTheme="minorHAnsi"/>
          <w:spacing w:val="0"/>
          <w:sz w:val="22"/>
          <w:szCs w:val="22"/>
          <w:lang w:eastAsia="en-GB"/>
        </w:rPr>
      </w:pPr>
      <w:hyperlink w:anchor="_Toc97127400" w:history="1">
        <w:r w:rsidR="00DC4BE9" w:rsidRPr="00B55100">
          <w:rPr>
            <w:rStyle w:val="Hyperlink"/>
          </w:rPr>
          <w:t>Figure 42 – Aborting an AA following a PH-ABORT.indication</w:t>
        </w:r>
        <w:r w:rsidR="00DC4BE9">
          <w:tab/>
        </w:r>
        <w:r w:rsidR="00DC4BE9">
          <w:fldChar w:fldCharType="begin"/>
        </w:r>
        <w:r w:rsidR="00DC4BE9">
          <w:instrText xml:space="preserve"> PAGEREF _Toc97127400 \h </w:instrText>
        </w:r>
        <w:r w:rsidR="00DC4BE9">
          <w:fldChar w:fldCharType="separate"/>
        </w:r>
        <w:r w:rsidR="00DC4BE9">
          <w:t>206</w:t>
        </w:r>
        <w:r w:rsidR="00DC4BE9">
          <w:fldChar w:fldCharType="end"/>
        </w:r>
      </w:hyperlink>
    </w:p>
    <w:p w14:paraId="15A454B3" w14:textId="6C1BA473" w:rsidR="00DC4BE9" w:rsidRDefault="000355BB">
      <w:pPr>
        <w:pStyle w:val="TableofFigures"/>
        <w:rPr>
          <w:rFonts w:asciiTheme="minorHAnsi" w:eastAsiaTheme="minorEastAsia" w:hAnsiTheme="minorHAnsi"/>
          <w:spacing w:val="0"/>
          <w:sz w:val="22"/>
          <w:szCs w:val="22"/>
          <w:lang w:eastAsia="en-GB"/>
        </w:rPr>
      </w:pPr>
      <w:hyperlink w:anchor="_Toc97127401" w:history="1">
        <w:r w:rsidR="00DC4BE9" w:rsidRPr="00B55100">
          <w:rPr>
            <w:rStyle w:val="Hyperlink"/>
          </w:rPr>
          <w:t>Figure 43 – MSC of the GET service</w:t>
        </w:r>
        <w:r w:rsidR="00DC4BE9">
          <w:tab/>
        </w:r>
        <w:r w:rsidR="00DC4BE9">
          <w:fldChar w:fldCharType="begin"/>
        </w:r>
        <w:r w:rsidR="00DC4BE9">
          <w:instrText xml:space="preserve"> PAGEREF _Toc97127401 \h </w:instrText>
        </w:r>
        <w:r w:rsidR="00DC4BE9">
          <w:fldChar w:fldCharType="separate"/>
        </w:r>
        <w:r w:rsidR="00DC4BE9">
          <w:t>210</w:t>
        </w:r>
        <w:r w:rsidR="00DC4BE9">
          <w:fldChar w:fldCharType="end"/>
        </w:r>
      </w:hyperlink>
    </w:p>
    <w:p w14:paraId="5C52166A" w14:textId="074E07C3" w:rsidR="00DC4BE9" w:rsidRDefault="000355BB">
      <w:pPr>
        <w:pStyle w:val="TableofFigures"/>
        <w:rPr>
          <w:rFonts w:asciiTheme="minorHAnsi" w:eastAsiaTheme="minorEastAsia" w:hAnsiTheme="minorHAnsi"/>
          <w:spacing w:val="0"/>
          <w:sz w:val="22"/>
          <w:szCs w:val="22"/>
          <w:lang w:eastAsia="en-GB"/>
        </w:rPr>
      </w:pPr>
      <w:hyperlink w:anchor="_Toc97127402" w:history="1">
        <w:r w:rsidR="00DC4BE9" w:rsidRPr="00B55100">
          <w:rPr>
            <w:rStyle w:val="Hyperlink"/>
          </w:rPr>
          <w:t>Figure 44 – MSC of the GET service with block transfer</w:t>
        </w:r>
        <w:r w:rsidR="00DC4BE9">
          <w:tab/>
        </w:r>
        <w:r w:rsidR="00DC4BE9">
          <w:fldChar w:fldCharType="begin"/>
        </w:r>
        <w:r w:rsidR="00DC4BE9">
          <w:instrText xml:space="preserve"> PAGEREF _Toc97127402 \h </w:instrText>
        </w:r>
        <w:r w:rsidR="00DC4BE9">
          <w:fldChar w:fldCharType="separate"/>
        </w:r>
        <w:r w:rsidR="00DC4BE9">
          <w:t>210</w:t>
        </w:r>
        <w:r w:rsidR="00DC4BE9">
          <w:fldChar w:fldCharType="end"/>
        </w:r>
      </w:hyperlink>
    </w:p>
    <w:p w14:paraId="5432D3F9" w14:textId="4E628F64" w:rsidR="00DC4BE9" w:rsidRDefault="000355BB">
      <w:pPr>
        <w:pStyle w:val="TableofFigures"/>
        <w:rPr>
          <w:rFonts w:asciiTheme="minorHAnsi" w:eastAsiaTheme="minorEastAsia" w:hAnsiTheme="minorHAnsi"/>
          <w:spacing w:val="0"/>
          <w:sz w:val="22"/>
          <w:szCs w:val="22"/>
          <w:lang w:eastAsia="en-GB"/>
        </w:rPr>
      </w:pPr>
      <w:hyperlink w:anchor="_Toc97127403" w:history="1">
        <w:r w:rsidR="00DC4BE9" w:rsidRPr="00B55100">
          <w:rPr>
            <w:rStyle w:val="Hyperlink"/>
          </w:rPr>
          <w:t>Figure 45 – MSC of the GET service with block transfer, long GET aborted</w:t>
        </w:r>
        <w:r w:rsidR="00DC4BE9">
          <w:tab/>
        </w:r>
        <w:r w:rsidR="00DC4BE9">
          <w:fldChar w:fldCharType="begin"/>
        </w:r>
        <w:r w:rsidR="00DC4BE9">
          <w:instrText xml:space="preserve"> PAGEREF _Toc97127403 \h </w:instrText>
        </w:r>
        <w:r w:rsidR="00DC4BE9">
          <w:fldChar w:fldCharType="separate"/>
        </w:r>
        <w:r w:rsidR="00DC4BE9">
          <w:t>212</w:t>
        </w:r>
        <w:r w:rsidR="00DC4BE9">
          <w:fldChar w:fldCharType="end"/>
        </w:r>
      </w:hyperlink>
    </w:p>
    <w:p w14:paraId="3CFACDC6" w14:textId="5F0AD48E" w:rsidR="00DC4BE9" w:rsidRDefault="000355BB">
      <w:pPr>
        <w:pStyle w:val="TableofFigures"/>
        <w:rPr>
          <w:rFonts w:asciiTheme="minorHAnsi" w:eastAsiaTheme="minorEastAsia" w:hAnsiTheme="minorHAnsi"/>
          <w:spacing w:val="0"/>
          <w:sz w:val="22"/>
          <w:szCs w:val="22"/>
          <w:lang w:eastAsia="en-GB"/>
        </w:rPr>
      </w:pPr>
      <w:hyperlink w:anchor="_Toc97127404" w:history="1">
        <w:r w:rsidR="00DC4BE9" w:rsidRPr="00B55100">
          <w:rPr>
            <w:rStyle w:val="Hyperlink"/>
          </w:rPr>
          <w:t>Figure 46 – MSC of the SET service</w:t>
        </w:r>
        <w:r w:rsidR="00DC4BE9">
          <w:tab/>
        </w:r>
        <w:r w:rsidR="00DC4BE9">
          <w:fldChar w:fldCharType="begin"/>
        </w:r>
        <w:r w:rsidR="00DC4BE9">
          <w:instrText xml:space="preserve"> PAGEREF _Toc97127404 \h </w:instrText>
        </w:r>
        <w:r w:rsidR="00DC4BE9">
          <w:fldChar w:fldCharType="separate"/>
        </w:r>
        <w:r w:rsidR="00DC4BE9">
          <w:t>213</w:t>
        </w:r>
        <w:r w:rsidR="00DC4BE9">
          <w:fldChar w:fldCharType="end"/>
        </w:r>
      </w:hyperlink>
    </w:p>
    <w:p w14:paraId="7CB5085B" w14:textId="17B8398F" w:rsidR="00DC4BE9" w:rsidRDefault="000355BB">
      <w:pPr>
        <w:pStyle w:val="TableofFigures"/>
        <w:rPr>
          <w:rFonts w:asciiTheme="minorHAnsi" w:eastAsiaTheme="minorEastAsia" w:hAnsiTheme="minorHAnsi"/>
          <w:spacing w:val="0"/>
          <w:sz w:val="22"/>
          <w:szCs w:val="22"/>
          <w:lang w:eastAsia="en-GB"/>
        </w:rPr>
      </w:pPr>
      <w:hyperlink w:anchor="_Toc97127405" w:history="1">
        <w:r w:rsidR="00DC4BE9" w:rsidRPr="00B55100">
          <w:rPr>
            <w:rStyle w:val="Hyperlink"/>
          </w:rPr>
          <w:t>Figure 47 – MSC of the SET service with block transfer</w:t>
        </w:r>
        <w:r w:rsidR="00DC4BE9">
          <w:tab/>
        </w:r>
        <w:r w:rsidR="00DC4BE9">
          <w:fldChar w:fldCharType="begin"/>
        </w:r>
        <w:r w:rsidR="00DC4BE9">
          <w:instrText xml:space="preserve"> PAGEREF _Toc97127405 \h </w:instrText>
        </w:r>
        <w:r w:rsidR="00DC4BE9">
          <w:fldChar w:fldCharType="separate"/>
        </w:r>
        <w:r w:rsidR="00DC4BE9">
          <w:t>214</w:t>
        </w:r>
        <w:r w:rsidR="00DC4BE9">
          <w:fldChar w:fldCharType="end"/>
        </w:r>
      </w:hyperlink>
    </w:p>
    <w:p w14:paraId="480E8CAF" w14:textId="5C899368" w:rsidR="00DC4BE9" w:rsidRDefault="000355BB">
      <w:pPr>
        <w:pStyle w:val="TableofFigures"/>
        <w:rPr>
          <w:rFonts w:asciiTheme="minorHAnsi" w:eastAsiaTheme="minorEastAsia" w:hAnsiTheme="minorHAnsi"/>
          <w:spacing w:val="0"/>
          <w:sz w:val="22"/>
          <w:szCs w:val="22"/>
          <w:lang w:eastAsia="en-GB"/>
        </w:rPr>
      </w:pPr>
      <w:hyperlink w:anchor="_Toc97127406" w:history="1">
        <w:r w:rsidR="00DC4BE9" w:rsidRPr="00B55100">
          <w:rPr>
            <w:rStyle w:val="Hyperlink"/>
          </w:rPr>
          <w:t>Figure 48 – MSC of the ACTION service</w:t>
        </w:r>
        <w:r w:rsidR="00DC4BE9">
          <w:tab/>
        </w:r>
        <w:r w:rsidR="00DC4BE9">
          <w:fldChar w:fldCharType="begin"/>
        </w:r>
        <w:r w:rsidR="00DC4BE9">
          <w:instrText xml:space="preserve"> PAGEREF _Toc97127406 \h </w:instrText>
        </w:r>
        <w:r w:rsidR="00DC4BE9">
          <w:fldChar w:fldCharType="separate"/>
        </w:r>
        <w:r w:rsidR="00DC4BE9">
          <w:t>216</w:t>
        </w:r>
        <w:r w:rsidR="00DC4BE9">
          <w:fldChar w:fldCharType="end"/>
        </w:r>
      </w:hyperlink>
    </w:p>
    <w:p w14:paraId="7137F8B4" w14:textId="40EEB896" w:rsidR="00DC4BE9" w:rsidRDefault="000355BB">
      <w:pPr>
        <w:pStyle w:val="TableofFigures"/>
        <w:rPr>
          <w:rFonts w:asciiTheme="minorHAnsi" w:eastAsiaTheme="minorEastAsia" w:hAnsiTheme="minorHAnsi"/>
          <w:spacing w:val="0"/>
          <w:sz w:val="22"/>
          <w:szCs w:val="22"/>
          <w:lang w:eastAsia="en-GB"/>
        </w:rPr>
      </w:pPr>
      <w:hyperlink w:anchor="_Toc97127407" w:history="1">
        <w:r w:rsidR="00DC4BE9" w:rsidRPr="00B55100">
          <w:rPr>
            <w:rStyle w:val="Hyperlink"/>
          </w:rPr>
          <w:t>Figure 49 – MSC of the ACTION service with block transfer</w:t>
        </w:r>
        <w:r w:rsidR="00DC4BE9">
          <w:tab/>
        </w:r>
        <w:r w:rsidR="00DC4BE9">
          <w:fldChar w:fldCharType="begin"/>
        </w:r>
        <w:r w:rsidR="00DC4BE9">
          <w:instrText xml:space="preserve"> PAGEREF _Toc97127407 \h </w:instrText>
        </w:r>
        <w:r w:rsidR="00DC4BE9">
          <w:fldChar w:fldCharType="separate"/>
        </w:r>
        <w:r w:rsidR="00DC4BE9">
          <w:t>217</w:t>
        </w:r>
        <w:r w:rsidR="00DC4BE9">
          <w:fldChar w:fldCharType="end"/>
        </w:r>
      </w:hyperlink>
    </w:p>
    <w:p w14:paraId="0B4CF726" w14:textId="6764AB9B" w:rsidR="00DC4BE9" w:rsidRDefault="000355BB">
      <w:pPr>
        <w:pStyle w:val="TableofFigures"/>
        <w:rPr>
          <w:rFonts w:asciiTheme="minorHAnsi" w:eastAsiaTheme="minorEastAsia" w:hAnsiTheme="minorHAnsi"/>
          <w:spacing w:val="0"/>
          <w:sz w:val="22"/>
          <w:szCs w:val="22"/>
          <w:lang w:eastAsia="en-GB"/>
        </w:rPr>
      </w:pPr>
      <w:hyperlink w:anchor="_Toc97127408" w:history="1">
        <w:r w:rsidR="00DC4BE9" w:rsidRPr="00B55100">
          <w:rPr>
            <w:rStyle w:val="Hyperlink"/>
          </w:rPr>
          <w:t>Figure 50 – Access Service with long response</w:t>
        </w:r>
        <w:r w:rsidR="00DC4BE9">
          <w:tab/>
        </w:r>
        <w:r w:rsidR="00DC4BE9">
          <w:fldChar w:fldCharType="begin"/>
        </w:r>
        <w:r w:rsidR="00DC4BE9">
          <w:instrText xml:space="preserve"> PAGEREF _Toc97127408 \h </w:instrText>
        </w:r>
        <w:r w:rsidR="00DC4BE9">
          <w:fldChar w:fldCharType="separate"/>
        </w:r>
        <w:r w:rsidR="00DC4BE9">
          <w:t>218</w:t>
        </w:r>
        <w:r w:rsidR="00DC4BE9">
          <w:fldChar w:fldCharType="end"/>
        </w:r>
      </w:hyperlink>
    </w:p>
    <w:p w14:paraId="22B213B2" w14:textId="28387026" w:rsidR="00DC4BE9" w:rsidRDefault="000355BB">
      <w:pPr>
        <w:pStyle w:val="TableofFigures"/>
        <w:rPr>
          <w:rFonts w:asciiTheme="minorHAnsi" w:eastAsiaTheme="minorEastAsia" w:hAnsiTheme="minorHAnsi"/>
          <w:spacing w:val="0"/>
          <w:sz w:val="22"/>
          <w:szCs w:val="22"/>
          <w:lang w:eastAsia="en-GB"/>
        </w:rPr>
      </w:pPr>
      <w:hyperlink w:anchor="_Toc97127409" w:history="1">
        <w:r w:rsidR="00DC4BE9" w:rsidRPr="00B55100">
          <w:rPr>
            <w:rStyle w:val="Hyperlink"/>
          </w:rPr>
          <w:t>Figure 51 – Access Service with long request and response</w:t>
        </w:r>
        <w:r w:rsidR="00DC4BE9">
          <w:tab/>
        </w:r>
        <w:r w:rsidR="00DC4BE9">
          <w:fldChar w:fldCharType="begin"/>
        </w:r>
        <w:r w:rsidR="00DC4BE9">
          <w:instrText xml:space="preserve"> PAGEREF _Toc97127409 \h </w:instrText>
        </w:r>
        <w:r w:rsidR="00DC4BE9">
          <w:fldChar w:fldCharType="separate"/>
        </w:r>
        <w:r w:rsidR="00DC4BE9">
          <w:t>219</w:t>
        </w:r>
        <w:r w:rsidR="00DC4BE9">
          <w:fldChar w:fldCharType="end"/>
        </w:r>
      </w:hyperlink>
    </w:p>
    <w:p w14:paraId="24AA518F" w14:textId="6D6DC8A4" w:rsidR="00DC4BE9" w:rsidRDefault="000355BB">
      <w:pPr>
        <w:pStyle w:val="TableofFigures"/>
        <w:rPr>
          <w:rFonts w:asciiTheme="minorHAnsi" w:eastAsiaTheme="minorEastAsia" w:hAnsiTheme="minorHAnsi"/>
          <w:spacing w:val="0"/>
          <w:sz w:val="22"/>
          <w:szCs w:val="22"/>
          <w:lang w:eastAsia="en-GB"/>
        </w:rPr>
      </w:pPr>
      <w:hyperlink w:anchor="_Toc97127410" w:history="1">
        <w:r w:rsidR="00DC4BE9" w:rsidRPr="00B55100">
          <w:rPr>
            <w:rStyle w:val="Hyperlink"/>
          </w:rPr>
          <w:t xml:space="preserve">Figure 52 – </w:t>
        </w:r>
        <w:r w:rsidR="00DC4BE9" w:rsidRPr="00B55100">
          <w:rPr>
            <w:rStyle w:val="Hyperlink"/>
            <w:highlight w:val="yellow"/>
          </w:rPr>
          <w:t>MSC for the DataNotification service, case 1)</w:t>
        </w:r>
        <w:r w:rsidR="00DC4BE9">
          <w:tab/>
        </w:r>
        <w:r w:rsidR="00DC4BE9">
          <w:fldChar w:fldCharType="begin"/>
        </w:r>
        <w:r w:rsidR="00DC4BE9">
          <w:instrText xml:space="preserve"> PAGEREF _Toc97127410 \h </w:instrText>
        </w:r>
        <w:r w:rsidR="00DC4BE9">
          <w:fldChar w:fldCharType="separate"/>
        </w:r>
        <w:r w:rsidR="00DC4BE9">
          <w:t>220</w:t>
        </w:r>
        <w:r w:rsidR="00DC4BE9">
          <w:fldChar w:fldCharType="end"/>
        </w:r>
      </w:hyperlink>
    </w:p>
    <w:p w14:paraId="35078FC6" w14:textId="6411EC2C" w:rsidR="00DC4BE9" w:rsidRDefault="000355BB">
      <w:pPr>
        <w:pStyle w:val="TableofFigures"/>
        <w:rPr>
          <w:rFonts w:asciiTheme="minorHAnsi" w:eastAsiaTheme="minorEastAsia" w:hAnsiTheme="minorHAnsi"/>
          <w:spacing w:val="0"/>
          <w:sz w:val="22"/>
          <w:szCs w:val="22"/>
          <w:lang w:eastAsia="en-GB"/>
        </w:rPr>
      </w:pPr>
      <w:hyperlink w:anchor="_Toc97127411" w:history="1">
        <w:r w:rsidR="00DC4BE9" w:rsidRPr="00B55100">
          <w:rPr>
            <w:rStyle w:val="Hyperlink"/>
          </w:rPr>
          <w:t xml:space="preserve">Figure 53 – </w:t>
        </w:r>
        <w:r w:rsidR="00DC4BE9" w:rsidRPr="00B55100">
          <w:rPr>
            <w:rStyle w:val="Hyperlink"/>
            <w:highlight w:val="yellow"/>
          </w:rPr>
          <w:t>MSC for the DataNotification service, case 2)</w:t>
        </w:r>
        <w:r w:rsidR="00DC4BE9">
          <w:tab/>
        </w:r>
        <w:r w:rsidR="00DC4BE9">
          <w:fldChar w:fldCharType="begin"/>
        </w:r>
        <w:r w:rsidR="00DC4BE9">
          <w:instrText xml:space="preserve"> PAGEREF _Toc97127411 \h </w:instrText>
        </w:r>
        <w:r w:rsidR="00DC4BE9">
          <w:fldChar w:fldCharType="separate"/>
        </w:r>
        <w:r w:rsidR="00DC4BE9">
          <w:t>221</w:t>
        </w:r>
        <w:r w:rsidR="00DC4BE9">
          <w:fldChar w:fldCharType="end"/>
        </w:r>
      </w:hyperlink>
    </w:p>
    <w:p w14:paraId="7E237AF0" w14:textId="470C8943" w:rsidR="00DC4BE9" w:rsidRDefault="000355BB">
      <w:pPr>
        <w:pStyle w:val="TableofFigures"/>
        <w:rPr>
          <w:rFonts w:asciiTheme="minorHAnsi" w:eastAsiaTheme="minorEastAsia" w:hAnsiTheme="minorHAnsi"/>
          <w:spacing w:val="0"/>
          <w:sz w:val="22"/>
          <w:szCs w:val="22"/>
          <w:lang w:eastAsia="en-GB"/>
        </w:rPr>
      </w:pPr>
      <w:hyperlink w:anchor="_Toc97127412" w:history="1">
        <w:r w:rsidR="00DC4BE9" w:rsidRPr="00B55100">
          <w:rPr>
            <w:rStyle w:val="Hyperlink"/>
          </w:rPr>
          <w:t xml:space="preserve">Figure 54 – </w:t>
        </w:r>
        <w:r w:rsidR="00DC4BE9" w:rsidRPr="00B55100">
          <w:rPr>
            <w:rStyle w:val="Hyperlink"/>
            <w:highlight w:val="yellow"/>
          </w:rPr>
          <w:t>MSC for the DataNotification service, case 3)</w:t>
        </w:r>
        <w:r w:rsidR="00DC4BE9">
          <w:tab/>
        </w:r>
        <w:r w:rsidR="00DC4BE9">
          <w:fldChar w:fldCharType="begin"/>
        </w:r>
        <w:r w:rsidR="00DC4BE9">
          <w:instrText xml:space="preserve"> PAGEREF _Toc97127412 \h </w:instrText>
        </w:r>
        <w:r w:rsidR="00DC4BE9">
          <w:fldChar w:fldCharType="separate"/>
        </w:r>
        <w:r w:rsidR="00DC4BE9">
          <w:t>222</w:t>
        </w:r>
        <w:r w:rsidR="00DC4BE9">
          <w:fldChar w:fldCharType="end"/>
        </w:r>
      </w:hyperlink>
    </w:p>
    <w:p w14:paraId="32304B7D" w14:textId="7F892FD0" w:rsidR="00DC4BE9" w:rsidRDefault="000355BB">
      <w:pPr>
        <w:pStyle w:val="TableofFigures"/>
        <w:rPr>
          <w:rFonts w:asciiTheme="minorHAnsi" w:eastAsiaTheme="minorEastAsia" w:hAnsiTheme="minorHAnsi"/>
          <w:spacing w:val="0"/>
          <w:sz w:val="22"/>
          <w:szCs w:val="22"/>
          <w:lang w:eastAsia="en-GB"/>
        </w:rPr>
      </w:pPr>
      <w:hyperlink w:anchor="_Toc97127413" w:history="1">
        <w:r w:rsidR="00DC4BE9" w:rsidRPr="00B55100">
          <w:rPr>
            <w:rStyle w:val="Hyperlink"/>
          </w:rPr>
          <w:t>Figure 55 – MSC of the Read service used for reading an attribute</w:t>
        </w:r>
        <w:r w:rsidR="00DC4BE9">
          <w:tab/>
        </w:r>
        <w:r w:rsidR="00DC4BE9">
          <w:fldChar w:fldCharType="begin"/>
        </w:r>
        <w:r w:rsidR="00DC4BE9">
          <w:instrText xml:space="preserve"> PAGEREF _Toc97127413 \h </w:instrText>
        </w:r>
        <w:r w:rsidR="00DC4BE9">
          <w:fldChar w:fldCharType="separate"/>
        </w:r>
        <w:r w:rsidR="00DC4BE9">
          <w:t>225</w:t>
        </w:r>
        <w:r w:rsidR="00DC4BE9">
          <w:fldChar w:fldCharType="end"/>
        </w:r>
      </w:hyperlink>
    </w:p>
    <w:p w14:paraId="01CCCF75" w14:textId="77FFB5AA" w:rsidR="00DC4BE9" w:rsidRDefault="000355BB">
      <w:pPr>
        <w:pStyle w:val="TableofFigures"/>
        <w:rPr>
          <w:rFonts w:asciiTheme="minorHAnsi" w:eastAsiaTheme="minorEastAsia" w:hAnsiTheme="minorHAnsi"/>
          <w:spacing w:val="0"/>
          <w:sz w:val="22"/>
          <w:szCs w:val="22"/>
          <w:lang w:eastAsia="en-GB"/>
        </w:rPr>
      </w:pPr>
      <w:hyperlink w:anchor="_Toc97127414" w:history="1">
        <w:r w:rsidR="00DC4BE9" w:rsidRPr="00B55100">
          <w:rPr>
            <w:rStyle w:val="Hyperlink"/>
          </w:rPr>
          <w:t>Figure 56 – MSC of the Read service used for invoking a method</w:t>
        </w:r>
        <w:r w:rsidR="00DC4BE9">
          <w:tab/>
        </w:r>
        <w:r w:rsidR="00DC4BE9">
          <w:fldChar w:fldCharType="begin"/>
        </w:r>
        <w:r w:rsidR="00DC4BE9">
          <w:instrText xml:space="preserve"> PAGEREF _Toc97127414 \h </w:instrText>
        </w:r>
        <w:r w:rsidR="00DC4BE9">
          <w:fldChar w:fldCharType="separate"/>
        </w:r>
        <w:r w:rsidR="00DC4BE9">
          <w:t>225</w:t>
        </w:r>
        <w:r w:rsidR="00DC4BE9">
          <w:fldChar w:fldCharType="end"/>
        </w:r>
      </w:hyperlink>
    </w:p>
    <w:p w14:paraId="293F7533" w14:textId="3238B344" w:rsidR="00DC4BE9" w:rsidRDefault="000355BB">
      <w:pPr>
        <w:pStyle w:val="TableofFigures"/>
        <w:rPr>
          <w:rFonts w:asciiTheme="minorHAnsi" w:eastAsiaTheme="minorEastAsia" w:hAnsiTheme="minorHAnsi"/>
          <w:spacing w:val="0"/>
          <w:sz w:val="22"/>
          <w:szCs w:val="22"/>
          <w:lang w:eastAsia="en-GB"/>
        </w:rPr>
      </w:pPr>
      <w:hyperlink w:anchor="_Toc97127415" w:history="1">
        <w:r w:rsidR="00DC4BE9" w:rsidRPr="00B55100">
          <w:rPr>
            <w:rStyle w:val="Hyperlink"/>
          </w:rPr>
          <w:t>Figure 57 – MSC of the Read Service used for reading an attribute, with block transfer</w:t>
        </w:r>
        <w:r w:rsidR="00DC4BE9">
          <w:tab/>
        </w:r>
        <w:r w:rsidR="00DC4BE9">
          <w:fldChar w:fldCharType="begin"/>
        </w:r>
        <w:r w:rsidR="00DC4BE9">
          <w:instrText xml:space="preserve"> PAGEREF _Toc97127415 \h </w:instrText>
        </w:r>
        <w:r w:rsidR="00DC4BE9">
          <w:fldChar w:fldCharType="separate"/>
        </w:r>
        <w:r w:rsidR="00DC4BE9">
          <w:t>226</w:t>
        </w:r>
        <w:r w:rsidR="00DC4BE9">
          <w:fldChar w:fldCharType="end"/>
        </w:r>
      </w:hyperlink>
    </w:p>
    <w:p w14:paraId="027FFA21" w14:textId="71E2CAC1" w:rsidR="00DC4BE9" w:rsidRDefault="000355BB">
      <w:pPr>
        <w:pStyle w:val="TableofFigures"/>
        <w:rPr>
          <w:rFonts w:asciiTheme="minorHAnsi" w:eastAsiaTheme="minorEastAsia" w:hAnsiTheme="minorHAnsi"/>
          <w:spacing w:val="0"/>
          <w:sz w:val="22"/>
          <w:szCs w:val="22"/>
          <w:lang w:eastAsia="en-GB"/>
        </w:rPr>
      </w:pPr>
      <w:hyperlink w:anchor="_Toc97127416" w:history="1">
        <w:r w:rsidR="00DC4BE9" w:rsidRPr="00B55100">
          <w:rPr>
            <w:rStyle w:val="Hyperlink"/>
          </w:rPr>
          <w:t>Figure 58 – MSC of the Write service used for writing an attribute</w:t>
        </w:r>
        <w:r w:rsidR="00DC4BE9">
          <w:tab/>
        </w:r>
        <w:r w:rsidR="00DC4BE9">
          <w:fldChar w:fldCharType="begin"/>
        </w:r>
        <w:r w:rsidR="00DC4BE9">
          <w:instrText xml:space="preserve"> PAGEREF _Toc97127416 \h </w:instrText>
        </w:r>
        <w:r w:rsidR="00DC4BE9">
          <w:fldChar w:fldCharType="separate"/>
        </w:r>
        <w:r w:rsidR="00DC4BE9">
          <w:t>229</w:t>
        </w:r>
        <w:r w:rsidR="00DC4BE9">
          <w:fldChar w:fldCharType="end"/>
        </w:r>
      </w:hyperlink>
    </w:p>
    <w:p w14:paraId="02AB6AE1" w14:textId="2D306051" w:rsidR="00DC4BE9" w:rsidRDefault="000355BB">
      <w:pPr>
        <w:pStyle w:val="TableofFigures"/>
        <w:rPr>
          <w:rFonts w:asciiTheme="minorHAnsi" w:eastAsiaTheme="minorEastAsia" w:hAnsiTheme="minorHAnsi"/>
          <w:spacing w:val="0"/>
          <w:sz w:val="22"/>
          <w:szCs w:val="22"/>
          <w:lang w:eastAsia="en-GB"/>
        </w:rPr>
      </w:pPr>
      <w:hyperlink w:anchor="_Toc97127417" w:history="1">
        <w:r w:rsidR="00DC4BE9" w:rsidRPr="00B55100">
          <w:rPr>
            <w:rStyle w:val="Hyperlink"/>
          </w:rPr>
          <w:t>Figure 59 – MSC of the Write service used for invoking a method</w:t>
        </w:r>
        <w:r w:rsidR="00DC4BE9">
          <w:tab/>
        </w:r>
        <w:r w:rsidR="00DC4BE9">
          <w:fldChar w:fldCharType="begin"/>
        </w:r>
        <w:r w:rsidR="00DC4BE9">
          <w:instrText xml:space="preserve"> PAGEREF _Toc97127417 \h </w:instrText>
        </w:r>
        <w:r w:rsidR="00DC4BE9">
          <w:fldChar w:fldCharType="separate"/>
        </w:r>
        <w:r w:rsidR="00DC4BE9">
          <w:t>230</w:t>
        </w:r>
        <w:r w:rsidR="00DC4BE9">
          <w:fldChar w:fldCharType="end"/>
        </w:r>
      </w:hyperlink>
    </w:p>
    <w:p w14:paraId="052FF7A3" w14:textId="1577A741" w:rsidR="00DC4BE9" w:rsidRDefault="000355BB">
      <w:pPr>
        <w:pStyle w:val="TableofFigures"/>
        <w:rPr>
          <w:rFonts w:asciiTheme="minorHAnsi" w:eastAsiaTheme="minorEastAsia" w:hAnsiTheme="minorHAnsi"/>
          <w:spacing w:val="0"/>
          <w:sz w:val="22"/>
          <w:szCs w:val="22"/>
          <w:lang w:eastAsia="en-GB"/>
        </w:rPr>
      </w:pPr>
      <w:hyperlink w:anchor="_Toc97127418" w:history="1">
        <w:r w:rsidR="00DC4BE9" w:rsidRPr="00B55100">
          <w:rPr>
            <w:rStyle w:val="Hyperlink"/>
          </w:rPr>
          <w:t>Figure 60 – MSC of the Write Service used for  writing an attribute, with block transfer</w:t>
        </w:r>
        <w:r w:rsidR="00DC4BE9">
          <w:tab/>
        </w:r>
        <w:r w:rsidR="00DC4BE9">
          <w:fldChar w:fldCharType="begin"/>
        </w:r>
        <w:r w:rsidR="00DC4BE9">
          <w:instrText xml:space="preserve"> PAGEREF _Toc97127418 \h </w:instrText>
        </w:r>
        <w:r w:rsidR="00DC4BE9">
          <w:fldChar w:fldCharType="separate"/>
        </w:r>
        <w:r w:rsidR="00DC4BE9">
          <w:t>230</w:t>
        </w:r>
        <w:r w:rsidR="00DC4BE9">
          <w:fldChar w:fldCharType="end"/>
        </w:r>
      </w:hyperlink>
    </w:p>
    <w:p w14:paraId="1C3BCDAD" w14:textId="7673DBF3" w:rsidR="00DC4BE9" w:rsidRDefault="000355BB">
      <w:pPr>
        <w:pStyle w:val="TableofFigures"/>
        <w:rPr>
          <w:rFonts w:asciiTheme="minorHAnsi" w:eastAsiaTheme="minorEastAsia" w:hAnsiTheme="minorHAnsi"/>
          <w:spacing w:val="0"/>
          <w:sz w:val="22"/>
          <w:szCs w:val="22"/>
          <w:lang w:eastAsia="en-GB"/>
        </w:rPr>
      </w:pPr>
      <w:hyperlink w:anchor="_Toc97127419" w:history="1">
        <w:r w:rsidR="00DC4BE9" w:rsidRPr="00B55100">
          <w:rPr>
            <w:rStyle w:val="Hyperlink"/>
          </w:rPr>
          <w:t>Figure 61 – MSC of the Unconfirmed Write service used for writing an attribute</w:t>
        </w:r>
        <w:r w:rsidR="00DC4BE9">
          <w:tab/>
        </w:r>
        <w:r w:rsidR="00DC4BE9">
          <w:fldChar w:fldCharType="begin"/>
        </w:r>
        <w:r w:rsidR="00DC4BE9">
          <w:instrText xml:space="preserve"> PAGEREF _Toc97127419 \h </w:instrText>
        </w:r>
        <w:r w:rsidR="00DC4BE9">
          <w:fldChar w:fldCharType="separate"/>
        </w:r>
        <w:r w:rsidR="00DC4BE9">
          <w:t>232</w:t>
        </w:r>
        <w:r w:rsidR="00DC4BE9">
          <w:fldChar w:fldCharType="end"/>
        </w:r>
      </w:hyperlink>
    </w:p>
    <w:p w14:paraId="3D4E312A" w14:textId="27168637" w:rsidR="00DC4BE9" w:rsidRDefault="000355BB">
      <w:pPr>
        <w:pStyle w:val="TableofFigures"/>
        <w:rPr>
          <w:rFonts w:asciiTheme="minorHAnsi" w:eastAsiaTheme="minorEastAsia" w:hAnsiTheme="minorHAnsi"/>
          <w:spacing w:val="0"/>
          <w:sz w:val="22"/>
          <w:szCs w:val="22"/>
          <w:lang w:eastAsia="en-GB"/>
        </w:rPr>
      </w:pPr>
      <w:hyperlink w:anchor="_Toc97127420" w:history="1">
        <w:r w:rsidR="00DC4BE9" w:rsidRPr="00B55100">
          <w:rPr>
            <w:rStyle w:val="Hyperlink"/>
          </w:rPr>
          <w:t>Figure 62 – Partial service invocations and GBT APDUs</w:t>
        </w:r>
        <w:r w:rsidR="00DC4BE9">
          <w:tab/>
        </w:r>
        <w:r w:rsidR="00DC4BE9">
          <w:fldChar w:fldCharType="begin"/>
        </w:r>
        <w:r w:rsidR="00DC4BE9">
          <w:instrText xml:space="preserve"> PAGEREF _Toc97127420 \h </w:instrText>
        </w:r>
        <w:r w:rsidR="00DC4BE9">
          <w:fldChar w:fldCharType="separate"/>
        </w:r>
        <w:r w:rsidR="00DC4BE9">
          <w:t>234</w:t>
        </w:r>
        <w:r w:rsidR="00DC4BE9">
          <w:fldChar w:fldCharType="end"/>
        </w:r>
      </w:hyperlink>
    </w:p>
    <w:p w14:paraId="7BC0F7AD" w14:textId="5709813F" w:rsidR="00DC4BE9" w:rsidRDefault="000355BB">
      <w:pPr>
        <w:pStyle w:val="TableofFigures"/>
        <w:rPr>
          <w:rFonts w:asciiTheme="minorHAnsi" w:eastAsiaTheme="minorEastAsia" w:hAnsiTheme="minorHAnsi"/>
          <w:spacing w:val="0"/>
          <w:sz w:val="22"/>
          <w:szCs w:val="22"/>
          <w:lang w:eastAsia="en-GB"/>
        </w:rPr>
      </w:pPr>
      <w:hyperlink w:anchor="_Toc97127421" w:history="1">
        <w:r w:rsidR="00DC4BE9" w:rsidRPr="00B55100">
          <w:rPr>
            <w:rStyle w:val="Hyperlink"/>
          </w:rPr>
          <w:t>Figure 63 – The GBT procedure</w:t>
        </w:r>
        <w:r w:rsidR="00DC4BE9">
          <w:tab/>
        </w:r>
        <w:r w:rsidR="00DC4BE9">
          <w:fldChar w:fldCharType="begin"/>
        </w:r>
        <w:r w:rsidR="00DC4BE9">
          <w:instrText xml:space="preserve"> PAGEREF _Toc97127421 \h </w:instrText>
        </w:r>
        <w:r w:rsidR="00DC4BE9">
          <w:fldChar w:fldCharType="separate"/>
        </w:r>
        <w:r w:rsidR="00DC4BE9">
          <w:t>237</w:t>
        </w:r>
        <w:r w:rsidR="00DC4BE9">
          <w:fldChar w:fldCharType="end"/>
        </w:r>
      </w:hyperlink>
    </w:p>
    <w:p w14:paraId="34EAA115" w14:textId="4689A4BD" w:rsidR="00DC4BE9" w:rsidRDefault="000355BB">
      <w:pPr>
        <w:pStyle w:val="TableofFigures"/>
        <w:rPr>
          <w:rFonts w:asciiTheme="minorHAnsi" w:eastAsiaTheme="minorEastAsia" w:hAnsiTheme="minorHAnsi"/>
          <w:spacing w:val="0"/>
          <w:sz w:val="22"/>
          <w:szCs w:val="22"/>
          <w:lang w:eastAsia="en-GB"/>
        </w:rPr>
      </w:pPr>
      <w:hyperlink w:anchor="_Toc97127422" w:history="1">
        <w:r w:rsidR="00DC4BE9" w:rsidRPr="00B55100">
          <w:rPr>
            <w:rStyle w:val="Hyperlink"/>
          </w:rPr>
          <w:t xml:space="preserve">Figure 64 – </w:t>
        </w:r>
        <w:r w:rsidR="00DC4BE9" w:rsidRPr="00B55100">
          <w:rPr>
            <w:rStyle w:val="Hyperlink"/>
            <w:highlight w:val="yellow"/>
          </w:rPr>
          <w:t>Send GBT APDU stream sub-procedure</w:t>
        </w:r>
        <w:r w:rsidR="00DC4BE9">
          <w:tab/>
        </w:r>
        <w:r w:rsidR="00DC4BE9">
          <w:fldChar w:fldCharType="begin"/>
        </w:r>
        <w:r w:rsidR="00DC4BE9">
          <w:instrText xml:space="preserve"> PAGEREF _Toc97127422 \h </w:instrText>
        </w:r>
        <w:r w:rsidR="00DC4BE9">
          <w:fldChar w:fldCharType="separate"/>
        </w:r>
        <w:r w:rsidR="00DC4BE9">
          <w:t>241</w:t>
        </w:r>
        <w:r w:rsidR="00DC4BE9">
          <w:fldChar w:fldCharType="end"/>
        </w:r>
      </w:hyperlink>
    </w:p>
    <w:p w14:paraId="28327893" w14:textId="1A6CEFFE" w:rsidR="00DC4BE9" w:rsidRDefault="000355BB">
      <w:pPr>
        <w:pStyle w:val="TableofFigures"/>
        <w:rPr>
          <w:rFonts w:asciiTheme="minorHAnsi" w:eastAsiaTheme="minorEastAsia" w:hAnsiTheme="minorHAnsi"/>
          <w:spacing w:val="0"/>
          <w:sz w:val="22"/>
          <w:szCs w:val="22"/>
          <w:lang w:eastAsia="en-GB"/>
        </w:rPr>
      </w:pPr>
      <w:hyperlink w:anchor="_Toc97127423" w:history="1">
        <w:r w:rsidR="00DC4BE9" w:rsidRPr="00B55100">
          <w:rPr>
            <w:rStyle w:val="Hyperlink"/>
          </w:rPr>
          <w:t xml:space="preserve">Figure 65 – </w:t>
        </w:r>
        <w:r w:rsidR="00DC4BE9" w:rsidRPr="00B55100">
          <w:rPr>
            <w:rStyle w:val="Hyperlink"/>
            <w:highlight w:val="yellow"/>
          </w:rPr>
          <w:t>Process GBT APDU sub-procedure</w:t>
        </w:r>
        <w:r w:rsidR="00DC4BE9">
          <w:tab/>
        </w:r>
        <w:r w:rsidR="00DC4BE9">
          <w:fldChar w:fldCharType="begin"/>
        </w:r>
        <w:r w:rsidR="00DC4BE9">
          <w:instrText xml:space="preserve"> PAGEREF _Toc97127423 \h </w:instrText>
        </w:r>
        <w:r w:rsidR="00DC4BE9">
          <w:fldChar w:fldCharType="separate"/>
        </w:r>
        <w:r w:rsidR="00DC4BE9">
          <w:t>244</w:t>
        </w:r>
        <w:r w:rsidR="00DC4BE9">
          <w:fldChar w:fldCharType="end"/>
        </w:r>
      </w:hyperlink>
    </w:p>
    <w:p w14:paraId="33485FFE" w14:textId="7F17FBAC" w:rsidR="00DC4BE9" w:rsidRDefault="000355BB">
      <w:pPr>
        <w:pStyle w:val="TableofFigures"/>
        <w:rPr>
          <w:rFonts w:asciiTheme="minorHAnsi" w:eastAsiaTheme="minorEastAsia" w:hAnsiTheme="minorHAnsi"/>
          <w:spacing w:val="0"/>
          <w:sz w:val="22"/>
          <w:szCs w:val="22"/>
          <w:lang w:eastAsia="en-GB"/>
        </w:rPr>
      </w:pPr>
      <w:hyperlink w:anchor="_Toc97127424" w:history="1">
        <w:r w:rsidR="00DC4BE9" w:rsidRPr="00B55100">
          <w:rPr>
            <w:rStyle w:val="Hyperlink"/>
          </w:rPr>
          <w:t>Figure 66 –</w:t>
        </w:r>
        <w:r w:rsidR="00DC4BE9">
          <w:tab/>
        </w:r>
        <w:r w:rsidR="00DC4BE9">
          <w:fldChar w:fldCharType="begin"/>
        </w:r>
        <w:r w:rsidR="00DC4BE9">
          <w:instrText xml:space="preserve"> PAGEREF _Toc97127424 \h </w:instrText>
        </w:r>
        <w:r w:rsidR="00DC4BE9">
          <w:fldChar w:fldCharType="separate"/>
        </w:r>
        <w:r w:rsidR="00DC4BE9">
          <w:t>246</w:t>
        </w:r>
        <w:r w:rsidR="00DC4BE9">
          <w:fldChar w:fldCharType="end"/>
        </w:r>
      </w:hyperlink>
    </w:p>
    <w:p w14:paraId="7A975CC6" w14:textId="7190A55B" w:rsidR="00DC4BE9" w:rsidRDefault="000355BB">
      <w:pPr>
        <w:pStyle w:val="TableofFigures"/>
        <w:rPr>
          <w:rFonts w:asciiTheme="minorHAnsi" w:eastAsiaTheme="minorEastAsia" w:hAnsiTheme="minorHAnsi"/>
          <w:spacing w:val="0"/>
          <w:sz w:val="22"/>
          <w:szCs w:val="22"/>
          <w:lang w:eastAsia="en-GB"/>
        </w:rPr>
      </w:pPr>
      <w:hyperlink w:anchor="_Toc97127425" w:history="1">
        <w:r w:rsidR="00DC4BE9" w:rsidRPr="00B55100">
          <w:rPr>
            <w:rStyle w:val="Hyperlink"/>
            <w:highlight w:val="yellow"/>
          </w:rPr>
          <w:t>Check RQ and fill gaps sub-procedure</w:t>
        </w:r>
        <w:r w:rsidR="00DC4BE9">
          <w:tab/>
        </w:r>
        <w:r w:rsidR="00DC4BE9">
          <w:fldChar w:fldCharType="begin"/>
        </w:r>
        <w:r w:rsidR="00DC4BE9">
          <w:instrText xml:space="preserve"> PAGEREF _Toc97127425 \h </w:instrText>
        </w:r>
        <w:r w:rsidR="00DC4BE9">
          <w:fldChar w:fldCharType="separate"/>
        </w:r>
        <w:r w:rsidR="00DC4BE9">
          <w:t>246</w:t>
        </w:r>
        <w:r w:rsidR="00DC4BE9">
          <w:fldChar w:fldCharType="end"/>
        </w:r>
      </w:hyperlink>
    </w:p>
    <w:p w14:paraId="1BCF1F67" w14:textId="6667F418" w:rsidR="00DC4BE9" w:rsidRDefault="000355BB">
      <w:pPr>
        <w:pStyle w:val="TableofFigures"/>
        <w:rPr>
          <w:rFonts w:asciiTheme="minorHAnsi" w:eastAsiaTheme="minorEastAsia" w:hAnsiTheme="minorHAnsi"/>
          <w:spacing w:val="0"/>
          <w:sz w:val="22"/>
          <w:szCs w:val="22"/>
          <w:lang w:eastAsia="en-GB"/>
        </w:rPr>
      </w:pPr>
      <w:hyperlink w:anchor="_Toc97127426" w:history="1">
        <w:r w:rsidR="00DC4BE9" w:rsidRPr="00B55100">
          <w:rPr>
            <w:rStyle w:val="Hyperlink"/>
          </w:rPr>
          <w:t>Figure 67 – GET service with GBT, switching to streaming</w:t>
        </w:r>
        <w:r w:rsidR="00DC4BE9">
          <w:tab/>
        </w:r>
        <w:r w:rsidR="00DC4BE9">
          <w:fldChar w:fldCharType="begin"/>
        </w:r>
        <w:r w:rsidR="00DC4BE9">
          <w:instrText xml:space="preserve"> PAGEREF _Toc97127426 \h </w:instrText>
        </w:r>
        <w:r w:rsidR="00DC4BE9">
          <w:fldChar w:fldCharType="separate"/>
        </w:r>
        <w:r w:rsidR="00DC4BE9">
          <w:t>248</w:t>
        </w:r>
        <w:r w:rsidR="00DC4BE9">
          <w:fldChar w:fldCharType="end"/>
        </w:r>
      </w:hyperlink>
    </w:p>
    <w:p w14:paraId="73F4757A" w14:textId="6F8FF327" w:rsidR="00DC4BE9" w:rsidRDefault="000355BB">
      <w:pPr>
        <w:pStyle w:val="TableofFigures"/>
        <w:rPr>
          <w:rFonts w:asciiTheme="minorHAnsi" w:eastAsiaTheme="minorEastAsia" w:hAnsiTheme="minorHAnsi"/>
          <w:spacing w:val="0"/>
          <w:sz w:val="22"/>
          <w:szCs w:val="22"/>
          <w:lang w:eastAsia="en-GB"/>
        </w:rPr>
      </w:pPr>
      <w:hyperlink w:anchor="_Toc97127427" w:history="1">
        <w:r w:rsidR="00DC4BE9" w:rsidRPr="00B55100">
          <w:rPr>
            <w:rStyle w:val="Hyperlink"/>
          </w:rPr>
          <w:t>Figure 68 – GET service with partial invocations, GBT and streaming, recovery of 4</w:t>
        </w:r>
        <w:r w:rsidR="00DC4BE9" w:rsidRPr="00B55100">
          <w:rPr>
            <w:rStyle w:val="Hyperlink"/>
            <w:position w:val="6"/>
          </w:rPr>
          <w:t>th</w:t>
        </w:r>
        <w:r w:rsidR="00DC4BE9" w:rsidRPr="00B55100">
          <w:rPr>
            <w:rStyle w:val="Hyperlink"/>
          </w:rPr>
          <w:t xml:space="preserve"> block sent in the 2nd stream</w:t>
        </w:r>
        <w:r w:rsidR="00DC4BE9">
          <w:tab/>
        </w:r>
        <w:r w:rsidR="00DC4BE9">
          <w:fldChar w:fldCharType="begin"/>
        </w:r>
        <w:r w:rsidR="00DC4BE9">
          <w:instrText xml:space="preserve"> PAGEREF _Toc97127427 \h </w:instrText>
        </w:r>
        <w:r w:rsidR="00DC4BE9">
          <w:fldChar w:fldCharType="separate"/>
        </w:r>
        <w:r w:rsidR="00DC4BE9">
          <w:t>249</w:t>
        </w:r>
        <w:r w:rsidR="00DC4BE9">
          <w:fldChar w:fldCharType="end"/>
        </w:r>
      </w:hyperlink>
    </w:p>
    <w:p w14:paraId="044BB8F8" w14:textId="46F93545" w:rsidR="00DC4BE9" w:rsidRDefault="000355BB">
      <w:pPr>
        <w:pStyle w:val="TableofFigures"/>
        <w:rPr>
          <w:rFonts w:asciiTheme="minorHAnsi" w:eastAsiaTheme="minorEastAsia" w:hAnsiTheme="minorHAnsi"/>
          <w:spacing w:val="0"/>
          <w:sz w:val="22"/>
          <w:szCs w:val="22"/>
          <w:lang w:eastAsia="en-GB"/>
        </w:rPr>
      </w:pPr>
      <w:hyperlink w:anchor="_Toc97127428" w:history="1">
        <w:r w:rsidR="00DC4BE9" w:rsidRPr="00B55100">
          <w:rPr>
            <w:rStyle w:val="Hyperlink"/>
          </w:rPr>
          <w:t>Figure 69 – GET service with partial invocations, GBT and streaming, recovery of 4</w:t>
        </w:r>
        <w:r w:rsidR="00DC4BE9" w:rsidRPr="00B55100">
          <w:rPr>
            <w:rStyle w:val="Hyperlink"/>
            <w:position w:val="6"/>
          </w:rPr>
          <w:t>th</w:t>
        </w:r>
        <w:r w:rsidR="00DC4BE9" w:rsidRPr="00B55100">
          <w:rPr>
            <w:rStyle w:val="Hyperlink"/>
          </w:rPr>
          <w:t xml:space="preserve"> and 5</w:t>
        </w:r>
        <w:r w:rsidR="00DC4BE9" w:rsidRPr="00B55100">
          <w:rPr>
            <w:rStyle w:val="Hyperlink"/>
            <w:position w:val="6"/>
          </w:rPr>
          <w:t>th</w:t>
        </w:r>
        <w:r w:rsidR="00DC4BE9" w:rsidRPr="00B55100">
          <w:rPr>
            <w:rStyle w:val="Hyperlink"/>
          </w:rPr>
          <w:t xml:space="preserve"> block</w:t>
        </w:r>
        <w:r w:rsidR="00DC4BE9">
          <w:tab/>
        </w:r>
        <w:r w:rsidR="00DC4BE9">
          <w:fldChar w:fldCharType="begin"/>
        </w:r>
        <w:r w:rsidR="00DC4BE9">
          <w:instrText xml:space="preserve"> PAGEREF _Toc97127428 \h </w:instrText>
        </w:r>
        <w:r w:rsidR="00DC4BE9">
          <w:fldChar w:fldCharType="separate"/>
        </w:r>
        <w:r w:rsidR="00DC4BE9">
          <w:t>251</w:t>
        </w:r>
        <w:r w:rsidR="00DC4BE9">
          <w:fldChar w:fldCharType="end"/>
        </w:r>
      </w:hyperlink>
    </w:p>
    <w:p w14:paraId="6803A815" w14:textId="1C442FF1" w:rsidR="00DC4BE9" w:rsidRDefault="000355BB">
      <w:pPr>
        <w:pStyle w:val="TableofFigures"/>
        <w:rPr>
          <w:rFonts w:asciiTheme="minorHAnsi" w:eastAsiaTheme="minorEastAsia" w:hAnsiTheme="minorHAnsi"/>
          <w:spacing w:val="0"/>
          <w:sz w:val="22"/>
          <w:szCs w:val="22"/>
          <w:lang w:eastAsia="en-GB"/>
        </w:rPr>
      </w:pPr>
      <w:hyperlink w:anchor="_Toc97127429" w:history="1">
        <w:r w:rsidR="00DC4BE9" w:rsidRPr="00B55100">
          <w:rPr>
            <w:rStyle w:val="Hyperlink"/>
          </w:rPr>
          <w:t>Figure 70 – GET service with partial invocations, GBT and streaming, recovery of last block</w:t>
        </w:r>
        <w:r w:rsidR="00DC4BE9">
          <w:tab/>
        </w:r>
        <w:r w:rsidR="00DC4BE9">
          <w:fldChar w:fldCharType="begin"/>
        </w:r>
        <w:r w:rsidR="00DC4BE9">
          <w:instrText xml:space="preserve"> PAGEREF _Toc97127429 \h </w:instrText>
        </w:r>
        <w:r w:rsidR="00DC4BE9">
          <w:fldChar w:fldCharType="separate"/>
        </w:r>
        <w:r w:rsidR="00DC4BE9">
          <w:t>252</w:t>
        </w:r>
        <w:r w:rsidR="00DC4BE9">
          <w:fldChar w:fldCharType="end"/>
        </w:r>
      </w:hyperlink>
    </w:p>
    <w:p w14:paraId="6F540AFD" w14:textId="570EB4FC" w:rsidR="00DC4BE9" w:rsidRDefault="000355BB">
      <w:pPr>
        <w:pStyle w:val="TableofFigures"/>
        <w:rPr>
          <w:rFonts w:asciiTheme="minorHAnsi" w:eastAsiaTheme="minorEastAsia" w:hAnsiTheme="minorHAnsi"/>
          <w:spacing w:val="0"/>
          <w:sz w:val="22"/>
          <w:szCs w:val="22"/>
          <w:lang w:eastAsia="en-GB"/>
        </w:rPr>
      </w:pPr>
      <w:hyperlink w:anchor="_Toc97127430" w:history="1">
        <w:r w:rsidR="00DC4BE9" w:rsidRPr="00B55100">
          <w:rPr>
            <w:rStyle w:val="Hyperlink"/>
          </w:rPr>
          <w:t>Figure 71 – SET service with GBT, with server not supporting streaming, recovery of 3rd block</w:t>
        </w:r>
        <w:r w:rsidR="00DC4BE9">
          <w:tab/>
        </w:r>
        <w:r w:rsidR="00DC4BE9">
          <w:fldChar w:fldCharType="begin"/>
        </w:r>
        <w:r w:rsidR="00DC4BE9">
          <w:instrText xml:space="preserve"> PAGEREF _Toc97127430 \h </w:instrText>
        </w:r>
        <w:r w:rsidR="00DC4BE9">
          <w:fldChar w:fldCharType="separate"/>
        </w:r>
        <w:r w:rsidR="00DC4BE9">
          <w:t>253</w:t>
        </w:r>
        <w:r w:rsidR="00DC4BE9">
          <w:fldChar w:fldCharType="end"/>
        </w:r>
      </w:hyperlink>
    </w:p>
    <w:p w14:paraId="06367231" w14:textId="1B47285C" w:rsidR="00DC4BE9" w:rsidRDefault="000355BB">
      <w:pPr>
        <w:pStyle w:val="TableofFigures"/>
        <w:rPr>
          <w:rFonts w:asciiTheme="minorHAnsi" w:eastAsiaTheme="minorEastAsia" w:hAnsiTheme="minorHAnsi"/>
          <w:spacing w:val="0"/>
          <w:sz w:val="22"/>
          <w:szCs w:val="22"/>
          <w:lang w:eastAsia="en-GB"/>
        </w:rPr>
      </w:pPr>
      <w:hyperlink w:anchor="_Toc97127431" w:history="1">
        <w:r w:rsidR="00DC4BE9" w:rsidRPr="00B55100">
          <w:rPr>
            <w:rStyle w:val="Hyperlink"/>
          </w:rPr>
          <w:t>Figure 72 – ACTION-WITH-LIST service with bi-directional GBT and block recovery</w:t>
        </w:r>
        <w:r w:rsidR="00DC4BE9">
          <w:tab/>
        </w:r>
        <w:r w:rsidR="00DC4BE9">
          <w:fldChar w:fldCharType="begin"/>
        </w:r>
        <w:r w:rsidR="00DC4BE9">
          <w:instrText xml:space="preserve"> PAGEREF _Toc97127431 \h </w:instrText>
        </w:r>
        <w:r w:rsidR="00DC4BE9">
          <w:fldChar w:fldCharType="separate"/>
        </w:r>
        <w:r w:rsidR="00DC4BE9">
          <w:t>254</w:t>
        </w:r>
        <w:r w:rsidR="00DC4BE9">
          <w:fldChar w:fldCharType="end"/>
        </w:r>
      </w:hyperlink>
    </w:p>
    <w:p w14:paraId="71C77307" w14:textId="4EA6932D" w:rsidR="00DC4BE9" w:rsidRDefault="000355BB">
      <w:pPr>
        <w:pStyle w:val="TableofFigures"/>
        <w:rPr>
          <w:rFonts w:asciiTheme="minorHAnsi" w:eastAsiaTheme="minorEastAsia" w:hAnsiTheme="minorHAnsi"/>
          <w:spacing w:val="0"/>
          <w:sz w:val="22"/>
          <w:szCs w:val="22"/>
          <w:lang w:eastAsia="en-GB"/>
        </w:rPr>
      </w:pPr>
      <w:hyperlink w:anchor="_Toc97127432" w:history="1">
        <w:r w:rsidR="00DC4BE9" w:rsidRPr="00B55100">
          <w:rPr>
            <w:rStyle w:val="Hyperlink"/>
          </w:rPr>
          <w:t>Figure 73 – DataNotification service with GBT with partial invocation</w:t>
        </w:r>
        <w:r w:rsidR="00DC4BE9">
          <w:tab/>
        </w:r>
        <w:r w:rsidR="00DC4BE9">
          <w:fldChar w:fldCharType="begin"/>
        </w:r>
        <w:r w:rsidR="00DC4BE9">
          <w:instrText xml:space="preserve"> PAGEREF _Toc97127432 \h </w:instrText>
        </w:r>
        <w:r w:rsidR="00DC4BE9">
          <w:fldChar w:fldCharType="separate"/>
        </w:r>
        <w:r w:rsidR="00DC4BE9">
          <w:t>256</w:t>
        </w:r>
        <w:r w:rsidR="00DC4BE9">
          <w:fldChar w:fldCharType="end"/>
        </w:r>
      </w:hyperlink>
    </w:p>
    <w:p w14:paraId="0B94BA59" w14:textId="2B865AD6" w:rsidR="00DC4BE9" w:rsidRDefault="000355BB">
      <w:pPr>
        <w:pStyle w:val="TableofFigures"/>
        <w:rPr>
          <w:rFonts w:asciiTheme="minorHAnsi" w:eastAsiaTheme="minorEastAsia" w:hAnsiTheme="minorHAnsi"/>
          <w:spacing w:val="0"/>
          <w:sz w:val="22"/>
          <w:szCs w:val="22"/>
          <w:lang w:eastAsia="en-GB"/>
        </w:rPr>
      </w:pPr>
      <w:hyperlink w:anchor="_Toc97127433" w:history="1">
        <w:r w:rsidR="00DC4BE9" w:rsidRPr="00B55100">
          <w:rPr>
            <w:rStyle w:val="Hyperlink"/>
          </w:rPr>
          <w:t>Figure B.1 – Short wrapper</w:t>
        </w:r>
        <w:r w:rsidR="00DC4BE9">
          <w:tab/>
        </w:r>
        <w:r w:rsidR="00DC4BE9">
          <w:fldChar w:fldCharType="begin"/>
        </w:r>
        <w:r w:rsidR="00DC4BE9">
          <w:instrText xml:space="preserve"> PAGEREF _Toc97127433 \h </w:instrText>
        </w:r>
        <w:r w:rsidR="00DC4BE9">
          <w:fldChar w:fldCharType="separate"/>
        </w:r>
        <w:r w:rsidR="00DC4BE9">
          <w:t>312</w:t>
        </w:r>
        <w:r w:rsidR="00DC4BE9">
          <w:fldChar w:fldCharType="end"/>
        </w:r>
      </w:hyperlink>
    </w:p>
    <w:p w14:paraId="63BDA3E6" w14:textId="64D73121" w:rsidR="00DC4BE9" w:rsidRDefault="000355BB">
      <w:pPr>
        <w:pStyle w:val="TableofFigures"/>
        <w:rPr>
          <w:rFonts w:asciiTheme="minorHAnsi" w:eastAsiaTheme="minorEastAsia" w:hAnsiTheme="minorHAnsi"/>
          <w:spacing w:val="0"/>
          <w:sz w:val="22"/>
          <w:szCs w:val="22"/>
          <w:lang w:eastAsia="en-GB"/>
        </w:rPr>
      </w:pPr>
      <w:hyperlink w:anchor="_Toc97127434" w:history="1">
        <w:r w:rsidR="00DC4BE9" w:rsidRPr="00B55100">
          <w:rPr>
            <w:rStyle w:val="Hyperlink"/>
          </w:rPr>
          <w:t>Figure C.1 – General architecture with gateway</w:t>
        </w:r>
        <w:r w:rsidR="00DC4BE9">
          <w:tab/>
        </w:r>
        <w:r w:rsidR="00DC4BE9">
          <w:fldChar w:fldCharType="begin"/>
        </w:r>
        <w:r w:rsidR="00DC4BE9">
          <w:instrText xml:space="preserve"> PAGEREF _Toc97127434 \h </w:instrText>
        </w:r>
        <w:r w:rsidR="00DC4BE9">
          <w:fldChar w:fldCharType="separate"/>
        </w:r>
        <w:r w:rsidR="00DC4BE9">
          <w:t>313</w:t>
        </w:r>
        <w:r w:rsidR="00DC4BE9">
          <w:fldChar w:fldCharType="end"/>
        </w:r>
      </w:hyperlink>
    </w:p>
    <w:p w14:paraId="7D4597E7" w14:textId="5157DBA4" w:rsidR="00DC4BE9" w:rsidRDefault="000355BB">
      <w:pPr>
        <w:pStyle w:val="TableofFigures"/>
        <w:rPr>
          <w:rFonts w:asciiTheme="minorHAnsi" w:eastAsiaTheme="minorEastAsia" w:hAnsiTheme="minorHAnsi"/>
          <w:spacing w:val="0"/>
          <w:sz w:val="22"/>
          <w:szCs w:val="22"/>
          <w:lang w:eastAsia="en-GB"/>
        </w:rPr>
      </w:pPr>
      <w:hyperlink w:anchor="_Toc97127435" w:history="1">
        <w:r w:rsidR="00DC4BE9" w:rsidRPr="00B55100">
          <w:rPr>
            <w:rStyle w:val="Hyperlink"/>
          </w:rPr>
          <w:t>Figure C.2 – The fields used for pre-fixing the COSEM APDUs</w:t>
        </w:r>
        <w:r w:rsidR="00DC4BE9">
          <w:tab/>
        </w:r>
        <w:r w:rsidR="00DC4BE9">
          <w:fldChar w:fldCharType="begin"/>
        </w:r>
        <w:r w:rsidR="00DC4BE9">
          <w:instrText xml:space="preserve"> PAGEREF _Toc97127435 \h </w:instrText>
        </w:r>
        <w:r w:rsidR="00DC4BE9">
          <w:fldChar w:fldCharType="separate"/>
        </w:r>
        <w:r w:rsidR="00DC4BE9">
          <w:t>314</w:t>
        </w:r>
        <w:r w:rsidR="00DC4BE9">
          <w:fldChar w:fldCharType="end"/>
        </w:r>
      </w:hyperlink>
    </w:p>
    <w:p w14:paraId="71E16197" w14:textId="30DDFE60" w:rsidR="00DC4BE9" w:rsidRDefault="000355BB">
      <w:pPr>
        <w:pStyle w:val="TableofFigures"/>
        <w:rPr>
          <w:rFonts w:asciiTheme="minorHAnsi" w:eastAsiaTheme="minorEastAsia" w:hAnsiTheme="minorHAnsi"/>
          <w:spacing w:val="0"/>
          <w:sz w:val="22"/>
          <w:szCs w:val="22"/>
          <w:lang w:eastAsia="en-GB"/>
        </w:rPr>
      </w:pPr>
      <w:hyperlink w:anchor="_Toc97127436" w:history="1">
        <w:r w:rsidR="00DC4BE9" w:rsidRPr="00B55100">
          <w:rPr>
            <w:rStyle w:val="Hyperlink"/>
          </w:rPr>
          <w:t>Figure C.3 – Pull message sequence chart</w:t>
        </w:r>
        <w:r w:rsidR="00DC4BE9">
          <w:tab/>
        </w:r>
        <w:r w:rsidR="00DC4BE9">
          <w:fldChar w:fldCharType="begin"/>
        </w:r>
        <w:r w:rsidR="00DC4BE9">
          <w:instrText xml:space="preserve"> PAGEREF _Toc97127436 \h </w:instrText>
        </w:r>
        <w:r w:rsidR="00DC4BE9">
          <w:fldChar w:fldCharType="separate"/>
        </w:r>
        <w:r w:rsidR="00DC4BE9">
          <w:t>315</w:t>
        </w:r>
        <w:r w:rsidR="00DC4BE9">
          <w:fldChar w:fldCharType="end"/>
        </w:r>
      </w:hyperlink>
    </w:p>
    <w:p w14:paraId="6E69D49D" w14:textId="4186C21D" w:rsidR="00DC4BE9" w:rsidRDefault="000355BB">
      <w:pPr>
        <w:pStyle w:val="TableofFigures"/>
        <w:rPr>
          <w:rFonts w:asciiTheme="minorHAnsi" w:eastAsiaTheme="minorEastAsia" w:hAnsiTheme="minorHAnsi"/>
          <w:spacing w:val="0"/>
          <w:sz w:val="22"/>
          <w:szCs w:val="22"/>
          <w:lang w:eastAsia="en-GB"/>
        </w:rPr>
      </w:pPr>
      <w:hyperlink w:anchor="_Toc97127437" w:history="1">
        <w:r w:rsidR="00DC4BE9" w:rsidRPr="00B55100">
          <w:rPr>
            <w:rStyle w:val="Hyperlink"/>
          </w:rPr>
          <w:t>Figure C.4 – Push message sequence chart</w:t>
        </w:r>
        <w:r w:rsidR="00DC4BE9">
          <w:tab/>
        </w:r>
        <w:r w:rsidR="00DC4BE9">
          <w:fldChar w:fldCharType="begin"/>
        </w:r>
        <w:r w:rsidR="00DC4BE9">
          <w:instrText xml:space="preserve"> PAGEREF _Toc97127437 \h </w:instrText>
        </w:r>
        <w:r w:rsidR="00DC4BE9">
          <w:fldChar w:fldCharType="separate"/>
        </w:r>
        <w:r w:rsidR="00DC4BE9">
          <w:t>316</w:t>
        </w:r>
        <w:r w:rsidR="00DC4BE9">
          <w:fldChar w:fldCharType="end"/>
        </w:r>
      </w:hyperlink>
    </w:p>
    <w:p w14:paraId="6D0E877D" w14:textId="68938FE7" w:rsidR="00DC4BE9" w:rsidRDefault="000355BB">
      <w:pPr>
        <w:pStyle w:val="TableofFigures"/>
        <w:rPr>
          <w:rFonts w:asciiTheme="minorHAnsi" w:eastAsiaTheme="minorEastAsia" w:hAnsiTheme="minorHAnsi"/>
          <w:spacing w:val="0"/>
          <w:sz w:val="22"/>
          <w:szCs w:val="22"/>
          <w:lang w:eastAsia="en-GB"/>
        </w:rPr>
      </w:pPr>
      <w:hyperlink w:anchor="_Toc97127438" w:history="1">
        <w:r w:rsidR="00DC4BE9" w:rsidRPr="00B55100">
          <w:rPr>
            <w:rStyle w:val="Hyperlink"/>
          </w:rPr>
          <w:t>Figure I. 1 – MSC for key agreement using the  Ephemeral Unified Model C(2e, 0s, ECC CDH) scheme</w:t>
        </w:r>
        <w:r w:rsidR="00DC4BE9">
          <w:tab/>
        </w:r>
        <w:r w:rsidR="00DC4BE9">
          <w:fldChar w:fldCharType="begin"/>
        </w:r>
        <w:r w:rsidR="00DC4BE9">
          <w:instrText xml:space="preserve"> PAGEREF _Toc97127438 \h </w:instrText>
        </w:r>
        <w:r w:rsidR="00DC4BE9">
          <w:fldChar w:fldCharType="separate"/>
        </w:r>
        <w:r w:rsidR="00DC4BE9">
          <w:t>397</w:t>
        </w:r>
        <w:r w:rsidR="00DC4BE9">
          <w:fldChar w:fldCharType="end"/>
        </w:r>
      </w:hyperlink>
    </w:p>
    <w:p w14:paraId="6170BB5F" w14:textId="4278BC11" w:rsidR="00DC4BE9" w:rsidRDefault="000355BB">
      <w:pPr>
        <w:pStyle w:val="TableofFigures"/>
        <w:rPr>
          <w:rFonts w:asciiTheme="minorHAnsi" w:eastAsiaTheme="minorEastAsia" w:hAnsiTheme="minorHAnsi"/>
          <w:spacing w:val="0"/>
          <w:sz w:val="22"/>
          <w:szCs w:val="22"/>
          <w:lang w:eastAsia="en-GB"/>
        </w:rPr>
      </w:pPr>
      <w:hyperlink w:anchor="_Toc97127439" w:history="1">
        <w:r w:rsidR="00DC4BE9" w:rsidRPr="00B55100">
          <w:rPr>
            <w:rStyle w:val="Hyperlink"/>
          </w:rPr>
          <w:t>Figure I. 2 – Ciphered xDLMS APDU protected by an ephemeral key established using the One-pass Diffie-Hellman (1e, 1s, ECC CDH) scheme</w:t>
        </w:r>
        <w:r w:rsidR="00DC4BE9">
          <w:tab/>
        </w:r>
        <w:r w:rsidR="00DC4BE9">
          <w:fldChar w:fldCharType="begin"/>
        </w:r>
        <w:r w:rsidR="00DC4BE9">
          <w:instrText xml:space="preserve"> PAGEREF _Toc97127439 \h </w:instrText>
        </w:r>
        <w:r w:rsidR="00DC4BE9">
          <w:fldChar w:fldCharType="separate"/>
        </w:r>
        <w:r w:rsidR="00DC4BE9">
          <w:t>400</w:t>
        </w:r>
        <w:r w:rsidR="00DC4BE9">
          <w:fldChar w:fldCharType="end"/>
        </w:r>
      </w:hyperlink>
    </w:p>
    <w:p w14:paraId="3CD11A2E" w14:textId="7838EB73" w:rsidR="00DC4BE9" w:rsidRDefault="000355BB">
      <w:pPr>
        <w:pStyle w:val="TableofFigures"/>
        <w:rPr>
          <w:rFonts w:asciiTheme="minorHAnsi" w:eastAsiaTheme="minorEastAsia" w:hAnsiTheme="minorHAnsi"/>
          <w:spacing w:val="0"/>
          <w:sz w:val="22"/>
          <w:szCs w:val="22"/>
          <w:lang w:eastAsia="en-GB"/>
        </w:rPr>
      </w:pPr>
      <w:hyperlink w:anchor="_Toc97127440" w:history="1">
        <w:r w:rsidR="00DC4BE9" w:rsidRPr="00B55100">
          <w:rPr>
            <w:rStyle w:val="Hyperlink"/>
          </w:rPr>
          <w:t>Figure I. 3 – Ciphered xDLMS APDU protected by an ephemeral  key established using the Static Unified Model C(0e, 2s, ECC CDH) scheme</w:t>
        </w:r>
        <w:r w:rsidR="00DC4BE9">
          <w:tab/>
        </w:r>
        <w:r w:rsidR="00DC4BE9">
          <w:fldChar w:fldCharType="begin"/>
        </w:r>
        <w:r w:rsidR="00DC4BE9">
          <w:instrText xml:space="preserve"> PAGEREF _Toc97127440 \h </w:instrText>
        </w:r>
        <w:r w:rsidR="00DC4BE9">
          <w:fldChar w:fldCharType="separate"/>
        </w:r>
        <w:r w:rsidR="00DC4BE9">
          <w:t>404</w:t>
        </w:r>
        <w:r w:rsidR="00DC4BE9">
          <w:fldChar w:fldCharType="end"/>
        </w:r>
      </w:hyperlink>
    </w:p>
    <w:p w14:paraId="3CE63B6A" w14:textId="3AA85C77" w:rsidR="00DC4BE9" w:rsidRDefault="000355BB">
      <w:pPr>
        <w:pStyle w:val="TableofFigures"/>
        <w:rPr>
          <w:rFonts w:asciiTheme="minorHAnsi" w:eastAsiaTheme="minorEastAsia" w:hAnsiTheme="minorHAnsi"/>
          <w:spacing w:val="0"/>
          <w:sz w:val="22"/>
          <w:szCs w:val="22"/>
          <w:lang w:eastAsia="en-GB"/>
        </w:rPr>
      </w:pPr>
      <w:hyperlink w:anchor="_Toc97127441" w:history="1">
        <w:r w:rsidR="00DC4BE9" w:rsidRPr="00B55100">
          <w:rPr>
            <w:rStyle w:val="Hyperlink"/>
          </w:rPr>
          <w:t>Figure J.1 – Exchanging protected xDLMS APDUs between TP and server: example 1</w:t>
        </w:r>
        <w:r w:rsidR="00DC4BE9">
          <w:tab/>
        </w:r>
        <w:r w:rsidR="00DC4BE9">
          <w:fldChar w:fldCharType="begin"/>
        </w:r>
        <w:r w:rsidR="00DC4BE9">
          <w:instrText xml:space="preserve"> PAGEREF _Toc97127441 \h </w:instrText>
        </w:r>
        <w:r w:rsidR="00DC4BE9">
          <w:fldChar w:fldCharType="separate"/>
        </w:r>
        <w:r w:rsidR="00DC4BE9">
          <w:t>408</w:t>
        </w:r>
        <w:r w:rsidR="00DC4BE9">
          <w:fldChar w:fldCharType="end"/>
        </w:r>
      </w:hyperlink>
    </w:p>
    <w:p w14:paraId="67823024" w14:textId="201D06AF" w:rsidR="00DC4BE9" w:rsidRDefault="000355BB">
      <w:pPr>
        <w:pStyle w:val="TableofFigures"/>
        <w:rPr>
          <w:rFonts w:asciiTheme="minorHAnsi" w:eastAsiaTheme="minorEastAsia" w:hAnsiTheme="minorHAnsi"/>
          <w:spacing w:val="0"/>
          <w:sz w:val="22"/>
          <w:szCs w:val="22"/>
          <w:lang w:eastAsia="en-GB"/>
        </w:rPr>
      </w:pPr>
      <w:hyperlink w:anchor="_Toc97127442" w:history="1">
        <w:r w:rsidR="00DC4BE9" w:rsidRPr="00B55100">
          <w:rPr>
            <w:rStyle w:val="Hyperlink"/>
          </w:rPr>
          <w:t>Figure J.2 – Exchanging protected xDLMS APDUs between TP and server: example 2</w:t>
        </w:r>
        <w:r w:rsidR="00DC4BE9">
          <w:tab/>
        </w:r>
        <w:r w:rsidR="00DC4BE9">
          <w:fldChar w:fldCharType="begin"/>
        </w:r>
        <w:r w:rsidR="00DC4BE9">
          <w:instrText xml:space="preserve"> PAGEREF _Toc97127442 \h </w:instrText>
        </w:r>
        <w:r w:rsidR="00DC4BE9">
          <w:fldChar w:fldCharType="separate"/>
        </w:r>
        <w:r w:rsidR="00DC4BE9">
          <w:t>409</w:t>
        </w:r>
        <w:r w:rsidR="00DC4BE9">
          <w:fldChar w:fldCharType="end"/>
        </w:r>
      </w:hyperlink>
    </w:p>
    <w:p w14:paraId="414B2656" w14:textId="087DBEBB" w:rsidR="00C54625" w:rsidRDefault="00C54625" w:rsidP="00383880">
      <w:pPr>
        <w:pStyle w:val="TOC1"/>
      </w:pPr>
      <w:r>
        <w:fldChar w:fldCharType="end"/>
      </w:r>
    </w:p>
    <w:p w14:paraId="0070DCF0" w14:textId="45E1738E" w:rsidR="00DC4BE9" w:rsidRDefault="00C54625">
      <w:pPr>
        <w:pStyle w:val="TableofFigures"/>
        <w:rPr>
          <w:rFonts w:asciiTheme="minorHAnsi" w:eastAsiaTheme="minorEastAsia" w:hAnsiTheme="minorHAnsi"/>
          <w:spacing w:val="0"/>
          <w:sz w:val="22"/>
          <w:szCs w:val="22"/>
          <w:lang w:eastAsia="en-GB"/>
        </w:rPr>
      </w:pPr>
      <w:r>
        <w:fldChar w:fldCharType="begin"/>
      </w:r>
      <w:r>
        <w:instrText xml:space="preserve"> TOC \t "TABLE-title" \c \h</w:instrText>
      </w:r>
      <w:r>
        <w:fldChar w:fldCharType="separate"/>
      </w:r>
      <w:hyperlink w:anchor="_Toc97127443" w:history="1">
        <w:r w:rsidR="00DC4BE9" w:rsidRPr="00B45A16">
          <w:rPr>
            <w:rStyle w:val="Hyperlink"/>
          </w:rPr>
          <w:t>Table 1 – Client and server SAPs</w:t>
        </w:r>
        <w:r w:rsidR="00DC4BE9">
          <w:tab/>
        </w:r>
        <w:r w:rsidR="00DC4BE9">
          <w:fldChar w:fldCharType="begin"/>
        </w:r>
        <w:r w:rsidR="00DC4BE9">
          <w:instrText xml:space="preserve"> PAGEREF _Toc97127443 \h </w:instrText>
        </w:r>
        <w:r w:rsidR="00DC4BE9">
          <w:fldChar w:fldCharType="separate"/>
        </w:r>
        <w:r w:rsidR="00DC4BE9">
          <w:t>43</w:t>
        </w:r>
        <w:r w:rsidR="00DC4BE9">
          <w:fldChar w:fldCharType="end"/>
        </w:r>
      </w:hyperlink>
    </w:p>
    <w:p w14:paraId="04D88BE1" w14:textId="34DDE6E6" w:rsidR="00DC4BE9" w:rsidRDefault="000355BB">
      <w:pPr>
        <w:pStyle w:val="TableofFigures"/>
        <w:rPr>
          <w:rFonts w:asciiTheme="minorHAnsi" w:eastAsiaTheme="minorEastAsia" w:hAnsiTheme="minorHAnsi"/>
          <w:spacing w:val="0"/>
          <w:sz w:val="22"/>
          <w:szCs w:val="22"/>
          <w:lang w:eastAsia="en-GB"/>
        </w:rPr>
      </w:pPr>
      <w:hyperlink w:anchor="_Toc97127444" w:history="1">
        <w:r w:rsidR="00DC4BE9" w:rsidRPr="00B45A16">
          <w:rPr>
            <w:rStyle w:val="Hyperlink"/>
          </w:rPr>
          <w:t>Table 2 – Clarification of the meaning of PDU size for DLMS®/COSEM</w:t>
        </w:r>
        <w:r w:rsidR="00DC4BE9">
          <w:tab/>
        </w:r>
        <w:r w:rsidR="00DC4BE9">
          <w:fldChar w:fldCharType="begin"/>
        </w:r>
        <w:r w:rsidR="00DC4BE9">
          <w:instrText xml:space="preserve"> PAGEREF _Toc97127444 \h </w:instrText>
        </w:r>
        <w:r w:rsidR="00DC4BE9">
          <w:fldChar w:fldCharType="separate"/>
        </w:r>
        <w:r w:rsidR="00DC4BE9">
          <w:t>65</w:t>
        </w:r>
        <w:r w:rsidR="00DC4BE9">
          <w:fldChar w:fldCharType="end"/>
        </w:r>
      </w:hyperlink>
    </w:p>
    <w:p w14:paraId="027ADC0F" w14:textId="7E1F1E56" w:rsidR="00DC4BE9" w:rsidRDefault="000355BB">
      <w:pPr>
        <w:pStyle w:val="TableofFigures"/>
        <w:rPr>
          <w:rFonts w:asciiTheme="minorHAnsi" w:eastAsiaTheme="minorEastAsia" w:hAnsiTheme="minorHAnsi"/>
          <w:spacing w:val="0"/>
          <w:sz w:val="22"/>
          <w:szCs w:val="22"/>
          <w:lang w:eastAsia="en-GB"/>
        </w:rPr>
      </w:pPr>
      <w:hyperlink w:anchor="_Toc97127445" w:history="1">
        <w:r w:rsidR="00DC4BE9" w:rsidRPr="00B45A16">
          <w:rPr>
            <w:rStyle w:val="Hyperlink"/>
          </w:rPr>
          <w:t>Table 3 – Elliptic curves in DLMS®/COSEM security suites</w:t>
        </w:r>
        <w:r w:rsidR="00DC4BE9">
          <w:tab/>
        </w:r>
        <w:r w:rsidR="00DC4BE9">
          <w:fldChar w:fldCharType="begin"/>
        </w:r>
        <w:r w:rsidR="00DC4BE9">
          <w:instrText xml:space="preserve"> PAGEREF _Toc97127445 \h </w:instrText>
        </w:r>
        <w:r w:rsidR="00DC4BE9">
          <w:fldChar w:fldCharType="separate"/>
        </w:r>
        <w:r w:rsidR="00DC4BE9">
          <w:t>83</w:t>
        </w:r>
        <w:r w:rsidR="00DC4BE9">
          <w:fldChar w:fldCharType="end"/>
        </w:r>
      </w:hyperlink>
    </w:p>
    <w:p w14:paraId="3E58D598" w14:textId="48A55CBC" w:rsidR="00DC4BE9" w:rsidRDefault="000355BB">
      <w:pPr>
        <w:pStyle w:val="TableofFigures"/>
        <w:rPr>
          <w:rFonts w:asciiTheme="minorHAnsi" w:eastAsiaTheme="minorEastAsia" w:hAnsiTheme="minorHAnsi"/>
          <w:spacing w:val="0"/>
          <w:sz w:val="22"/>
          <w:szCs w:val="22"/>
          <w:lang w:eastAsia="en-GB"/>
        </w:rPr>
      </w:pPr>
      <w:hyperlink w:anchor="_Toc97127446" w:history="1">
        <w:r w:rsidR="00DC4BE9" w:rsidRPr="00B45A16">
          <w:rPr>
            <w:rStyle w:val="Hyperlink"/>
          </w:rPr>
          <w:t>Table 4 – Ephemeral Unified Model key agreement scheme summary</w:t>
        </w:r>
        <w:r w:rsidR="00DC4BE9">
          <w:tab/>
        </w:r>
        <w:r w:rsidR="00DC4BE9">
          <w:fldChar w:fldCharType="begin"/>
        </w:r>
        <w:r w:rsidR="00DC4BE9">
          <w:instrText xml:space="preserve"> PAGEREF _Toc97127446 \h </w:instrText>
        </w:r>
        <w:r w:rsidR="00DC4BE9">
          <w:fldChar w:fldCharType="separate"/>
        </w:r>
        <w:r w:rsidR="00DC4BE9">
          <w:t>87</w:t>
        </w:r>
        <w:r w:rsidR="00DC4BE9">
          <w:fldChar w:fldCharType="end"/>
        </w:r>
      </w:hyperlink>
    </w:p>
    <w:p w14:paraId="7106EDE1" w14:textId="61CA86DF" w:rsidR="00DC4BE9" w:rsidRDefault="000355BB">
      <w:pPr>
        <w:pStyle w:val="TableofFigures"/>
        <w:rPr>
          <w:rFonts w:asciiTheme="minorHAnsi" w:eastAsiaTheme="minorEastAsia" w:hAnsiTheme="minorHAnsi"/>
          <w:spacing w:val="0"/>
          <w:sz w:val="22"/>
          <w:szCs w:val="22"/>
          <w:lang w:eastAsia="en-GB"/>
        </w:rPr>
      </w:pPr>
      <w:hyperlink w:anchor="_Toc97127447" w:history="1">
        <w:r w:rsidR="00DC4BE9" w:rsidRPr="00B45A16">
          <w:rPr>
            <w:rStyle w:val="Hyperlink"/>
          </w:rPr>
          <w:t>Table 5 – One-pass Diffie-Hellman key agreement scheme summary</w:t>
        </w:r>
        <w:r w:rsidR="00DC4BE9">
          <w:tab/>
        </w:r>
        <w:r w:rsidR="00DC4BE9">
          <w:fldChar w:fldCharType="begin"/>
        </w:r>
        <w:r w:rsidR="00DC4BE9">
          <w:instrText xml:space="preserve"> PAGEREF _Toc97127447 \h </w:instrText>
        </w:r>
        <w:r w:rsidR="00DC4BE9">
          <w:fldChar w:fldCharType="separate"/>
        </w:r>
        <w:r w:rsidR="00DC4BE9">
          <w:t>89</w:t>
        </w:r>
        <w:r w:rsidR="00DC4BE9">
          <w:fldChar w:fldCharType="end"/>
        </w:r>
      </w:hyperlink>
    </w:p>
    <w:p w14:paraId="31E0BEF6" w14:textId="423845AC" w:rsidR="00DC4BE9" w:rsidRDefault="000355BB">
      <w:pPr>
        <w:pStyle w:val="TableofFigures"/>
        <w:rPr>
          <w:rFonts w:asciiTheme="minorHAnsi" w:eastAsiaTheme="minorEastAsia" w:hAnsiTheme="minorHAnsi"/>
          <w:spacing w:val="0"/>
          <w:sz w:val="22"/>
          <w:szCs w:val="22"/>
          <w:lang w:eastAsia="en-GB"/>
        </w:rPr>
      </w:pPr>
      <w:hyperlink w:anchor="_Toc97127448" w:history="1">
        <w:r w:rsidR="00DC4BE9" w:rsidRPr="00B45A16">
          <w:rPr>
            <w:rStyle w:val="Hyperlink"/>
          </w:rPr>
          <w:t>Table 6 – Static Unified Model key agreement scheme summary</w:t>
        </w:r>
        <w:r w:rsidR="00DC4BE9">
          <w:tab/>
        </w:r>
        <w:r w:rsidR="00DC4BE9">
          <w:fldChar w:fldCharType="begin"/>
        </w:r>
        <w:r w:rsidR="00DC4BE9">
          <w:instrText xml:space="preserve"> PAGEREF _Toc97127448 \h </w:instrText>
        </w:r>
        <w:r w:rsidR="00DC4BE9">
          <w:fldChar w:fldCharType="separate"/>
        </w:r>
        <w:r w:rsidR="00DC4BE9">
          <w:t>91</w:t>
        </w:r>
        <w:r w:rsidR="00DC4BE9">
          <w:fldChar w:fldCharType="end"/>
        </w:r>
      </w:hyperlink>
    </w:p>
    <w:p w14:paraId="160A9E57" w14:textId="6E65CDF4" w:rsidR="00DC4BE9" w:rsidRDefault="000355BB">
      <w:pPr>
        <w:pStyle w:val="TableofFigures"/>
        <w:rPr>
          <w:rFonts w:asciiTheme="minorHAnsi" w:eastAsiaTheme="minorEastAsia" w:hAnsiTheme="minorHAnsi"/>
          <w:spacing w:val="0"/>
          <w:sz w:val="22"/>
          <w:szCs w:val="22"/>
          <w:lang w:eastAsia="en-GB"/>
        </w:rPr>
      </w:pPr>
      <w:hyperlink w:anchor="_Toc97127449" w:history="1">
        <w:r w:rsidR="00DC4BE9" w:rsidRPr="00B45A16">
          <w:rPr>
            <w:rStyle w:val="Hyperlink"/>
          </w:rPr>
          <w:t xml:space="preserve">Table 7 – </w:t>
        </w:r>
        <w:r w:rsidR="00DC4BE9" w:rsidRPr="00B45A16">
          <w:rPr>
            <w:rStyle w:val="Hyperlink"/>
            <w:rFonts w:ascii="Times New Roman" w:hAnsi="Times New Roman" w:cs="Times New Roman"/>
            <w:i/>
          </w:rPr>
          <w:t xml:space="preserve">OtherInfo </w:t>
        </w:r>
        <w:r w:rsidR="00DC4BE9" w:rsidRPr="00B45A16">
          <w:rPr>
            <w:rStyle w:val="Hyperlink"/>
          </w:rPr>
          <w:t>subfields and substrings</w:t>
        </w:r>
        <w:r w:rsidR="00DC4BE9">
          <w:tab/>
        </w:r>
        <w:r w:rsidR="00DC4BE9">
          <w:fldChar w:fldCharType="begin"/>
        </w:r>
        <w:r w:rsidR="00DC4BE9">
          <w:instrText xml:space="preserve"> PAGEREF _Toc97127449 \h </w:instrText>
        </w:r>
        <w:r w:rsidR="00DC4BE9">
          <w:fldChar w:fldCharType="separate"/>
        </w:r>
        <w:r w:rsidR="00DC4BE9">
          <w:t>92</w:t>
        </w:r>
        <w:r w:rsidR="00DC4BE9">
          <w:fldChar w:fldCharType="end"/>
        </w:r>
      </w:hyperlink>
    </w:p>
    <w:p w14:paraId="30692136" w14:textId="728CE5BD" w:rsidR="00DC4BE9" w:rsidRDefault="000355BB">
      <w:pPr>
        <w:pStyle w:val="TableofFigures"/>
        <w:rPr>
          <w:rFonts w:asciiTheme="minorHAnsi" w:eastAsiaTheme="minorEastAsia" w:hAnsiTheme="minorHAnsi"/>
          <w:spacing w:val="0"/>
          <w:sz w:val="22"/>
          <w:szCs w:val="22"/>
          <w:lang w:eastAsia="en-GB"/>
        </w:rPr>
      </w:pPr>
      <w:hyperlink w:anchor="_Toc97127450" w:history="1">
        <w:r w:rsidR="00DC4BE9" w:rsidRPr="00B45A16">
          <w:rPr>
            <w:rStyle w:val="Hyperlink"/>
          </w:rPr>
          <w:t>Table 8 – Security algorithm ID-s</w:t>
        </w:r>
        <w:r w:rsidR="00DC4BE9">
          <w:tab/>
        </w:r>
        <w:r w:rsidR="00DC4BE9">
          <w:fldChar w:fldCharType="begin"/>
        </w:r>
        <w:r w:rsidR="00DC4BE9">
          <w:instrText xml:space="preserve"> PAGEREF _Toc97127450 \h </w:instrText>
        </w:r>
        <w:r w:rsidR="00DC4BE9">
          <w:fldChar w:fldCharType="separate"/>
        </w:r>
        <w:r w:rsidR="00DC4BE9">
          <w:t>92</w:t>
        </w:r>
        <w:r w:rsidR="00DC4BE9">
          <w:fldChar w:fldCharType="end"/>
        </w:r>
      </w:hyperlink>
    </w:p>
    <w:p w14:paraId="4C2BD189" w14:textId="75AB251C" w:rsidR="00DC4BE9" w:rsidRDefault="000355BB">
      <w:pPr>
        <w:pStyle w:val="TableofFigures"/>
        <w:rPr>
          <w:rFonts w:asciiTheme="minorHAnsi" w:eastAsiaTheme="minorEastAsia" w:hAnsiTheme="minorHAnsi"/>
          <w:spacing w:val="0"/>
          <w:sz w:val="22"/>
          <w:szCs w:val="22"/>
          <w:lang w:eastAsia="en-GB"/>
        </w:rPr>
      </w:pPr>
      <w:hyperlink w:anchor="_Toc97127451" w:history="1">
        <w:r w:rsidR="00DC4BE9" w:rsidRPr="00B45A16">
          <w:rPr>
            <w:rStyle w:val="Hyperlink"/>
          </w:rPr>
          <w:t>Table 9 – DLMS®/COSEM security suites</w:t>
        </w:r>
        <w:r w:rsidR="00DC4BE9">
          <w:tab/>
        </w:r>
        <w:r w:rsidR="00DC4BE9">
          <w:fldChar w:fldCharType="begin"/>
        </w:r>
        <w:r w:rsidR="00DC4BE9">
          <w:instrText xml:space="preserve"> PAGEREF _Toc97127451 \h </w:instrText>
        </w:r>
        <w:r w:rsidR="00DC4BE9">
          <w:fldChar w:fldCharType="separate"/>
        </w:r>
        <w:r w:rsidR="00DC4BE9">
          <w:t>94</w:t>
        </w:r>
        <w:r w:rsidR="00DC4BE9">
          <w:fldChar w:fldCharType="end"/>
        </w:r>
      </w:hyperlink>
    </w:p>
    <w:p w14:paraId="48124218" w14:textId="67AB0978" w:rsidR="00DC4BE9" w:rsidRDefault="000355BB">
      <w:pPr>
        <w:pStyle w:val="TableofFigures"/>
        <w:rPr>
          <w:rFonts w:asciiTheme="minorHAnsi" w:eastAsiaTheme="minorEastAsia" w:hAnsiTheme="minorHAnsi"/>
          <w:spacing w:val="0"/>
          <w:sz w:val="22"/>
          <w:szCs w:val="22"/>
          <w:lang w:eastAsia="en-GB"/>
        </w:rPr>
      </w:pPr>
      <w:hyperlink w:anchor="_Toc97127452" w:history="1">
        <w:r w:rsidR="00DC4BE9" w:rsidRPr="00B45A16">
          <w:rPr>
            <w:rStyle w:val="Hyperlink"/>
          </w:rPr>
          <w:t>Table 10 – Symmetric keys types</w:t>
        </w:r>
        <w:r w:rsidR="00DC4BE9">
          <w:tab/>
        </w:r>
        <w:r w:rsidR="00DC4BE9">
          <w:fldChar w:fldCharType="begin"/>
        </w:r>
        <w:r w:rsidR="00DC4BE9">
          <w:instrText xml:space="preserve"> PAGEREF _Toc97127452 \h </w:instrText>
        </w:r>
        <w:r w:rsidR="00DC4BE9">
          <w:fldChar w:fldCharType="separate"/>
        </w:r>
        <w:r w:rsidR="00DC4BE9">
          <w:t>96</w:t>
        </w:r>
        <w:r w:rsidR="00DC4BE9">
          <w:fldChar w:fldCharType="end"/>
        </w:r>
      </w:hyperlink>
    </w:p>
    <w:p w14:paraId="7F7E7DF0" w14:textId="75A53912" w:rsidR="00DC4BE9" w:rsidRDefault="000355BB">
      <w:pPr>
        <w:pStyle w:val="TableofFigures"/>
        <w:rPr>
          <w:rFonts w:asciiTheme="minorHAnsi" w:eastAsiaTheme="minorEastAsia" w:hAnsiTheme="minorHAnsi"/>
          <w:spacing w:val="0"/>
          <w:sz w:val="22"/>
          <w:szCs w:val="22"/>
          <w:lang w:eastAsia="en-GB"/>
        </w:rPr>
      </w:pPr>
      <w:hyperlink w:anchor="_Toc97127453" w:history="1">
        <w:r w:rsidR="00DC4BE9" w:rsidRPr="00B45A16">
          <w:rPr>
            <w:rStyle w:val="Hyperlink"/>
          </w:rPr>
          <w:t>Table 11 – Key information with general-ciphering APDU and data protection</w:t>
        </w:r>
        <w:r w:rsidR="00DC4BE9">
          <w:tab/>
        </w:r>
        <w:r w:rsidR="00DC4BE9">
          <w:fldChar w:fldCharType="begin"/>
        </w:r>
        <w:r w:rsidR="00DC4BE9">
          <w:instrText xml:space="preserve"> PAGEREF _Toc97127453 \h </w:instrText>
        </w:r>
        <w:r w:rsidR="00DC4BE9">
          <w:fldChar w:fldCharType="separate"/>
        </w:r>
        <w:r w:rsidR="00DC4BE9">
          <w:t>97</w:t>
        </w:r>
        <w:r w:rsidR="00DC4BE9">
          <w:fldChar w:fldCharType="end"/>
        </w:r>
      </w:hyperlink>
    </w:p>
    <w:p w14:paraId="32B25D9E" w14:textId="78567482" w:rsidR="00DC4BE9" w:rsidRDefault="000355BB">
      <w:pPr>
        <w:pStyle w:val="TableofFigures"/>
        <w:rPr>
          <w:rFonts w:asciiTheme="minorHAnsi" w:eastAsiaTheme="minorEastAsia" w:hAnsiTheme="minorHAnsi"/>
          <w:spacing w:val="0"/>
          <w:sz w:val="22"/>
          <w:szCs w:val="22"/>
          <w:lang w:eastAsia="en-GB"/>
        </w:rPr>
      </w:pPr>
      <w:hyperlink w:anchor="_Toc97127454" w:history="1">
        <w:r w:rsidR="00DC4BE9" w:rsidRPr="00B45A16">
          <w:rPr>
            <w:rStyle w:val="Hyperlink"/>
          </w:rPr>
          <w:t>Table 12 – Asymmetric keys types and their use</w:t>
        </w:r>
        <w:r w:rsidR="00DC4BE9">
          <w:tab/>
        </w:r>
        <w:r w:rsidR="00DC4BE9">
          <w:fldChar w:fldCharType="begin"/>
        </w:r>
        <w:r w:rsidR="00DC4BE9">
          <w:instrText xml:space="preserve"> PAGEREF _Toc97127454 \h </w:instrText>
        </w:r>
        <w:r w:rsidR="00DC4BE9">
          <w:fldChar w:fldCharType="separate"/>
        </w:r>
        <w:r w:rsidR="00DC4BE9">
          <w:t>100</w:t>
        </w:r>
        <w:r w:rsidR="00DC4BE9">
          <w:fldChar w:fldCharType="end"/>
        </w:r>
      </w:hyperlink>
    </w:p>
    <w:p w14:paraId="7FBE52EE" w14:textId="4A0ED49D" w:rsidR="00DC4BE9" w:rsidRDefault="000355BB">
      <w:pPr>
        <w:pStyle w:val="TableofFigures"/>
        <w:rPr>
          <w:rFonts w:asciiTheme="minorHAnsi" w:eastAsiaTheme="minorEastAsia" w:hAnsiTheme="minorHAnsi"/>
          <w:spacing w:val="0"/>
          <w:sz w:val="22"/>
          <w:szCs w:val="22"/>
          <w:lang w:eastAsia="en-GB"/>
        </w:rPr>
      </w:pPr>
      <w:hyperlink w:anchor="_Toc97127455" w:history="1">
        <w:r w:rsidR="00DC4BE9" w:rsidRPr="00B45A16">
          <w:rPr>
            <w:rStyle w:val="Hyperlink"/>
          </w:rPr>
          <w:t>Table 13 – X.509 v3 Certificate structure</w:t>
        </w:r>
        <w:r w:rsidR="00DC4BE9">
          <w:tab/>
        </w:r>
        <w:r w:rsidR="00DC4BE9">
          <w:fldChar w:fldCharType="begin"/>
        </w:r>
        <w:r w:rsidR="00DC4BE9">
          <w:instrText xml:space="preserve"> PAGEREF _Toc97127455 \h </w:instrText>
        </w:r>
        <w:r w:rsidR="00DC4BE9">
          <w:fldChar w:fldCharType="separate"/>
        </w:r>
        <w:r w:rsidR="00DC4BE9">
          <w:t>104</w:t>
        </w:r>
        <w:r w:rsidR="00DC4BE9">
          <w:fldChar w:fldCharType="end"/>
        </w:r>
      </w:hyperlink>
    </w:p>
    <w:p w14:paraId="4380812D" w14:textId="720A12DB" w:rsidR="00DC4BE9" w:rsidRDefault="000355BB">
      <w:pPr>
        <w:pStyle w:val="TableofFigures"/>
        <w:rPr>
          <w:rFonts w:asciiTheme="minorHAnsi" w:eastAsiaTheme="minorEastAsia" w:hAnsiTheme="minorHAnsi"/>
          <w:spacing w:val="0"/>
          <w:sz w:val="22"/>
          <w:szCs w:val="22"/>
          <w:lang w:eastAsia="en-GB"/>
        </w:rPr>
      </w:pPr>
      <w:hyperlink w:anchor="_Toc97127456" w:history="1">
        <w:r w:rsidR="00DC4BE9" w:rsidRPr="00B45A16">
          <w:rPr>
            <w:rStyle w:val="Hyperlink"/>
          </w:rPr>
          <w:t>Table 14 – X.509 v3 tbsCertificate fields</w:t>
        </w:r>
        <w:r w:rsidR="00DC4BE9">
          <w:tab/>
        </w:r>
        <w:r w:rsidR="00DC4BE9">
          <w:fldChar w:fldCharType="begin"/>
        </w:r>
        <w:r w:rsidR="00DC4BE9">
          <w:instrText xml:space="preserve"> PAGEREF _Toc97127456 \h </w:instrText>
        </w:r>
        <w:r w:rsidR="00DC4BE9">
          <w:fldChar w:fldCharType="separate"/>
        </w:r>
        <w:r w:rsidR="00DC4BE9">
          <w:t>105</w:t>
        </w:r>
        <w:r w:rsidR="00DC4BE9">
          <w:fldChar w:fldCharType="end"/>
        </w:r>
      </w:hyperlink>
    </w:p>
    <w:p w14:paraId="33E879FC" w14:textId="1ED8F7A6" w:rsidR="00DC4BE9" w:rsidRDefault="000355BB">
      <w:pPr>
        <w:pStyle w:val="TableofFigures"/>
        <w:rPr>
          <w:rFonts w:asciiTheme="minorHAnsi" w:eastAsiaTheme="minorEastAsia" w:hAnsiTheme="minorHAnsi"/>
          <w:spacing w:val="0"/>
          <w:sz w:val="22"/>
          <w:szCs w:val="22"/>
          <w:lang w:eastAsia="en-GB"/>
        </w:rPr>
      </w:pPr>
      <w:hyperlink w:anchor="_Toc97127457" w:history="1">
        <w:r w:rsidR="00DC4BE9" w:rsidRPr="00B45A16">
          <w:rPr>
            <w:rStyle w:val="Hyperlink"/>
          </w:rPr>
          <w:t>Table 15 – Naming scheme for the Root-CA instance (informative)</w:t>
        </w:r>
        <w:r w:rsidR="00DC4BE9">
          <w:tab/>
        </w:r>
        <w:r w:rsidR="00DC4BE9">
          <w:fldChar w:fldCharType="begin"/>
        </w:r>
        <w:r w:rsidR="00DC4BE9">
          <w:instrText xml:space="preserve"> PAGEREF _Toc97127457 \h </w:instrText>
        </w:r>
        <w:r w:rsidR="00DC4BE9">
          <w:fldChar w:fldCharType="separate"/>
        </w:r>
        <w:r w:rsidR="00DC4BE9">
          <w:t>106</w:t>
        </w:r>
        <w:r w:rsidR="00DC4BE9">
          <w:fldChar w:fldCharType="end"/>
        </w:r>
      </w:hyperlink>
    </w:p>
    <w:p w14:paraId="789C7BD4" w14:textId="657DD3AB" w:rsidR="00DC4BE9" w:rsidRDefault="000355BB">
      <w:pPr>
        <w:pStyle w:val="TableofFigures"/>
        <w:rPr>
          <w:rFonts w:asciiTheme="minorHAnsi" w:eastAsiaTheme="minorEastAsia" w:hAnsiTheme="minorHAnsi"/>
          <w:spacing w:val="0"/>
          <w:sz w:val="22"/>
          <w:szCs w:val="22"/>
          <w:lang w:eastAsia="en-GB"/>
        </w:rPr>
      </w:pPr>
      <w:hyperlink w:anchor="_Toc97127458" w:history="1">
        <w:r w:rsidR="00DC4BE9" w:rsidRPr="00B45A16">
          <w:rPr>
            <w:rStyle w:val="Hyperlink"/>
          </w:rPr>
          <w:t>Table 16 – Naming scheme for the Sub-CA instance (informative)</w:t>
        </w:r>
        <w:r w:rsidR="00DC4BE9">
          <w:tab/>
        </w:r>
        <w:r w:rsidR="00DC4BE9">
          <w:fldChar w:fldCharType="begin"/>
        </w:r>
        <w:r w:rsidR="00DC4BE9">
          <w:instrText xml:space="preserve"> PAGEREF _Toc97127458 \h </w:instrText>
        </w:r>
        <w:r w:rsidR="00DC4BE9">
          <w:fldChar w:fldCharType="separate"/>
        </w:r>
        <w:r w:rsidR="00DC4BE9">
          <w:t>106</w:t>
        </w:r>
        <w:r w:rsidR="00DC4BE9">
          <w:fldChar w:fldCharType="end"/>
        </w:r>
      </w:hyperlink>
    </w:p>
    <w:p w14:paraId="26477891" w14:textId="5064E5FD" w:rsidR="00DC4BE9" w:rsidRDefault="000355BB">
      <w:pPr>
        <w:pStyle w:val="TableofFigures"/>
        <w:rPr>
          <w:rFonts w:asciiTheme="minorHAnsi" w:eastAsiaTheme="minorEastAsia" w:hAnsiTheme="minorHAnsi"/>
          <w:spacing w:val="0"/>
          <w:sz w:val="22"/>
          <w:szCs w:val="22"/>
          <w:lang w:eastAsia="en-GB"/>
        </w:rPr>
      </w:pPr>
      <w:hyperlink w:anchor="_Toc97127459" w:history="1">
        <w:r w:rsidR="00DC4BE9" w:rsidRPr="00B45A16">
          <w:rPr>
            <w:rStyle w:val="Hyperlink"/>
          </w:rPr>
          <w:t>Table 17 – Naming scheme for the end entity instance</w:t>
        </w:r>
        <w:r w:rsidR="00DC4BE9">
          <w:tab/>
        </w:r>
        <w:r w:rsidR="00DC4BE9">
          <w:fldChar w:fldCharType="begin"/>
        </w:r>
        <w:r w:rsidR="00DC4BE9">
          <w:instrText xml:space="preserve"> PAGEREF _Toc97127459 \h </w:instrText>
        </w:r>
        <w:r w:rsidR="00DC4BE9">
          <w:fldChar w:fldCharType="separate"/>
        </w:r>
        <w:r w:rsidR="00DC4BE9">
          <w:t>107</w:t>
        </w:r>
        <w:r w:rsidR="00DC4BE9">
          <w:fldChar w:fldCharType="end"/>
        </w:r>
      </w:hyperlink>
    </w:p>
    <w:p w14:paraId="1EE91298" w14:textId="00532672" w:rsidR="00DC4BE9" w:rsidRDefault="000355BB">
      <w:pPr>
        <w:pStyle w:val="TableofFigures"/>
        <w:rPr>
          <w:rFonts w:asciiTheme="minorHAnsi" w:eastAsiaTheme="minorEastAsia" w:hAnsiTheme="minorHAnsi"/>
          <w:spacing w:val="0"/>
          <w:sz w:val="22"/>
          <w:szCs w:val="22"/>
          <w:lang w:eastAsia="en-GB"/>
        </w:rPr>
      </w:pPr>
      <w:hyperlink w:anchor="_Toc97127460" w:history="1">
        <w:r w:rsidR="00DC4BE9" w:rsidRPr="00B45A16">
          <w:rPr>
            <w:rStyle w:val="Hyperlink"/>
          </w:rPr>
          <w:t>Table 18 – X.509 v3 Certificate extensions</w:t>
        </w:r>
        <w:r w:rsidR="00DC4BE9">
          <w:tab/>
        </w:r>
        <w:r w:rsidR="00DC4BE9">
          <w:fldChar w:fldCharType="begin"/>
        </w:r>
        <w:r w:rsidR="00DC4BE9">
          <w:instrText xml:space="preserve"> PAGEREF _Toc97127460 \h </w:instrText>
        </w:r>
        <w:r w:rsidR="00DC4BE9">
          <w:fldChar w:fldCharType="separate"/>
        </w:r>
        <w:r w:rsidR="00DC4BE9">
          <w:t>109</w:t>
        </w:r>
        <w:r w:rsidR="00DC4BE9">
          <w:fldChar w:fldCharType="end"/>
        </w:r>
      </w:hyperlink>
    </w:p>
    <w:p w14:paraId="6E7B025F" w14:textId="4EB57E8A" w:rsidR="00DC4BE9" w:rsidRDefault="000355BB">
      <w:pPr>
        <w:pStyle w:val="TableofFigures"/>
        <w:rPr>
          <w:rFonts w:asciiTheme="minorHAnsi" w:eastAsiaTheme="minorEastAsia" w:hAnsiTheme="minorHAnsi"/>
          <w:spacing w:val="0"/>
          <w:sz w:val="22"/>
          <w:szCs w:val="22"/>
          <w:lang w:eastAsia="en-GB"/>
        </w:rPr>
      </w:pPr>
      <w:hyperlink w:anchor="_Toc97127461" w:history="1">
        <w:r w:rsidR="00DC4BE9" w:rsidRPr="00B45A16">
          <w:rPr>
            <w:rStyle w:val="Hyperlink"/>
          </w:rPr>
          <w:t>Table 19 – Key Usage extensions</w:t>
        </w:r>
        <w:r w:rsidR="00DC4BE9">
          <w:tab/>
        </w:r>
        <w:r w:rsidR="00DC4BE9">
          <w:fldChar w:fldCharType="begin"/>
        </w:r>
        <w:r w:rsidR="00DC4BE9">
          <w:instrText xml:space="preserve"> PAGEREF _Toc97127461 \h </w:instrText>
        </w:r>
        <w:r w:rsidR="00DC4BE9">
          <w:fldChar w:fldCharType="separate"/>
        </w:r>
        <w:r w:rsidR="00DC4BE9">
          <w:t>110</w:t>
        </w:r>
        <w:r w:rsidR="00DC4BE9">
          <w:fldChar w:fldCharType="end"/>
        </w:r>
      </w:hyperlink>
    </w:p>
    <w:p w14:paraId="0016D659" w14:textId="34A20DCE" w:rsidR="00DC4BE9" w:rsidRDefault="000355BB">
      <w:pPr>
        <w:pStyle w:val="TableofFigures"/>
        <w:rPr>
          <w:rFonts w:asciiTheme="minorHAnsi" w:eastAsiaTheme="minorEastAsia" w:hAnsiTheme="minorHAnsi"/>
          <w:spacing w:val="0"/>
          <w:sz w:val="22"/>
          <w:szCs w:val="22"/>
          <w:lang w:eastAsia="en-GB"/>
        </w:rPr>
      </w:pPr>
      <w:hyperlink w:anchor="_Toc97127462" w:history="1">
        <w:r w:rsidR="00DC4BE9" w:rsidRPr="00B45A16">
          <w:rPr>
            <w:rStyle w:val="Hyperlink"/>
          </w:rPr>
          <w:t>Table 20 – Subject Alternative Name values</w:t>
        </w:r>
        <w:r w:rsidR="00DC4BE9">
          <w:tab/>
        </w:r>
        <w:r w:rsidR="00DC4BE9">
          <w:fldChar w:fldCharType="begin"/>
        </w:r>
        <w:r w:rsidR="00DC4BE9">
          <w:instrText xml:space="preserve"> PAGEREF _Toc97127462 \h </w:instrText>
        </w:r>
        <w:r w:rsidR="00DC4BE9">
          <w:fldChar w:fldCharType="separate"/>
        </w:r>
        <w:r w:rsidR="00DC4BE9">
          <w:t>111</w:t>
        </w:r>
        <w:r w:rsidR="00DC4BE9">
          <w:fldChar w:fldCharType="end"/>
        </w:r>
      </w:hyperlink>
    </w:p>
    <w:p w14:paraId="0729D41A" w14:textId="2AC2AA3E" w:rsidR="00DC4BE9" w:rsidRDefault="000355BB">
      <w:pPr>
        <w:pStyle w:val="TableofFigures"/>
        <w:rPr>
          <w:rFonts w:asciiTheme="minorHAnsi" w:eastAsiaTheme="minorEastAsia" w:hAnsiTheme="minorHAnsi"/>
          <w:spacing w:val="0"/>
          <w:sz w:val="22"/>
          <w:szCs w:val="22"/>
          <w:lang w:eastAsia="en-GB"/>
        </w:rPr>
      </w:pPr>
      <w:hyperlink w:anchor="_Toc97127463" w:history="1">
        <w:r w:rsidR="00DC4BE9" w:rsidRPr="00B45A16">
          <w:rPr>
            <w:rStyle w:val="Hyperlink"/>
          </w:rPr>
          <w:t>Table 21 – Issuer Alternative Name values</w:t>
        </w:r>
        <w:r w:rsidR="00DC4BE9">
          <w:tab/>
        </w:r>
        <w:r w:rsidR="00DC4BE9">
          <w:fldChar w:fldCharType="begin"/>
        </w:r>
        <w:r w:rsidR="00DC4BE9">
          <w:instrText xml:space="preserve"> PAGEREF _Toc97127463 \h </w:instrText>
        </w:r>
        <w:r w:rsidR="00DC4BE9">
          <w:fldChar w:fldCharType="separate"/>
        </w:r>
        <w:r w:rsidR="00DC4BE9">
          <w:t>111</w:t>
        </w:r>
        <w:r w:rsidR="00DC4BE9">
          <w:fldChar w:fldCharType="end"/>
        </w:r>
      </w:hyperlink>
    </w:p>
    <w:p w14:paraId="6ABA8CA9" w14:textId="3568D798" w:rsidR="00DC4BE9" w:rsidRDefault="000355BB">
      <w:pPr>
        <w:pStyle w:val="TableofFigures"/>
        <w:rPr>
          <w:rFonts w:asciiTheme="minorHAnsi" w:eastAsiaTheme="minorEastAsia" w:hAnsiTheme="minorHAnsi"/>
          <w:spacing w:val="0"/>
          <w:sz w:val="22"/>
          <w:szCs w:val="22"/>
          <w:lang w:eastAsia="en-GB"/>
        </w:rPr>
      </w:pPr>
      <w:hyperlink w:anchor="_Toc97127464" w:history="1">
        <w:r w:rsidR="00DC4BE9" w:rsidRPr="00B45A16">
          <w:rPr>
            <w:rStyle w:val="Hyperlink"/>
          </w:rPr>
          <w:t>Table 22 – Basic constraints extension values</w:t>
        </w:r>
        <w:r w:rsidR="00DC4BE9">
          <w:tab/>
        </w:r>
        <w:r w:rsidR="00DC4BE9">
          <w:fldChar w:fldCharType="begin"/>
        </w:r>
        <w:r w:rsidR="00DC4BE9">
          <w:instrText xml:space="preserve"> PAGEREF _Toc97127464 \h </w:instrText>
        </w:r>
        <w:r w:rsidR="00DC4BE9">
          <w:fldChar w:fldCharType="separate"/>
        </w:r>
        <w:r w:rsidR="00DC4BE9">
          <w:t>111</w:t>
        </w:r>
        <w:r w:rsidR="00DC4BE9">
          <w:fldChar w:fldCharType="end"/>
        </w:r>
      </w:hyperlink>
    </w:p>
    <w:p w14:paraId="11B32521" w14:textId="5D8C60DC" w:rsidR="00DC4BE9" w:rsidRDefault="000355BB">
      <w:pPr>
        <w:pStyle w:val="TableofFigures"/>
        <w:rPr>
          <w:rFonts w:asciiTheme="minorHAnsi" w:eastAsiaTheme="minorEastAsia" w:hAnsiTheme="minorHAnsi"/>
          <w:spacing w:val="0"/>
          <w:sz w:val="22"/>
          <w:szCs w:val="22"/>
          <w:lang w:eastAsia="en-GB"/>
        </w:rPr>
      </w:pPr>
      <w:hyperlink w:anchor="_Toc97127465" w:history="1">
        <w:r w:rsidR="00DC4BE9" w:rsidRPr="00B45A16">
          <w:rPr>
            <w:rStyle w:val="Hyperlink"/>
          </w:rPr>
          <w:t>Table 23 – Certificates handled by DLMS®/COSEM end entities</w:t>
        </w:r>
        <w:r w:rsidR="00DC4BE9">
          <w:tab/>
        </w:r>
        <w:r w:rsidR="00DC4BE9">
          <w:fldChar w:fldCharType="begin"/>
        </w:r>
        <w:r w:rsidR="00DC4BE9">
          <w:instrText xml:space="preserve"> PAGEREF _Toc97127465 \h </w:instrText>
        </w:r>
        <w:r w:rsidR="00DC4BE9">
          <w:fldChar w:fldCharType="separate"/>
        </w:r>
        <w:r w:rsidR="00DC4BE9">
          <w:t>112</w:t>
        </w:r>
        <w:r w:rsidR="00DC4BE9">
          <w:fldChar w:fldCharType="end"/>
        </w:r>
      </w:hyperlink>
    </w:p>
    <w:p w14:paraId="20A41C50" w14:textId="12644298" w:rsidR="00DC4BE9" w:rsidRDefault="000355BB">
      <w:pPr>
        <w:pStyle w:val="TableofFigures"/>
        <w:rPr>
          <w:rFonts w:asciiTheme="minorHAnsi" w:eastAsiaTheme="minorEastAsia" w:hAnsiTheme="minorHAnsi"/>
          <w:spacing w:val="0"/>
          <w:sz w:val="22"/>
          <w:szCs w:val="22"/>
          <w:lang w:eastAsia="en-GB"/>
        </w:rPr>
      </w:pPr>
      <w:hyperlink w:anchor="_Toc97127466" w:history="1">
        <w:r w:rsidR="00DC4BE9" w:rsidRPr="00B45A16">
          <w:rPr>
            <w:rStyle w:val="Hyperlink"/>
          </w:rPr>
          <w:t>Table 24 – Security policy values (“Security setup” version 1)</w:t>
        </w:r>
        <w:r w:rsidR="00DC4BE9">
          <w:tab/>
        </w:r>
        <w:r w:rsidR="00DC4BE9">
          <w:fldChar w:fldCharType="begin"/>
        </w:r>
        <w:r w:rsidR="00DC4BE9">
          <w:instrText xml:space="preserve"> PAGEREF _Toc97127466 \h </w:instrText>
        </w:r>
        <w:r w:rsidR="00DC4BE9">
          <w:fldChar w:fldCharType="separate"/>
        </w:r>
        <w:r w:rsidR="00DC4BE9">
          <w:t>118</w:t>
        </w:r>
        <w:r w:rsidR="00DC4BE9">
          <w:fldChar w:fldCharType="end"/>
        </w:r>
      </w:hyperlink>
    </w:p>
    <w:p w14:paraId="52DEDAD0" w14:textId="4A519C7A" w:rsidR="00DC4BE9" w:rsidRDefault="000355BB">
      <w:pPr>
        <w:pStyle w:val="TableofFigures"/>
        <w:rPr>
          <w:rFonts w:asciiTheme="minorHAnsi" w:eastAsiaTheme="minorEastAsia" w:hAnsiTheme="minorHAnsi"/>
          <w:spacing w:val="0"/>
          <w:sz w:val="22"/>
          <w:szCs w:val="22"/>
          <w:lang w:eastAsia="en-GB"/>
        </w:rPr>
      </w:pPr>
      <w:hyperlink w:anchor="_Toc97127467" w:history="1">
        <w:r w:rsidR="00DC4BE9" w:rsidRPr="00B45A16">
          <w:rPr>
            <w:rStyle w:val="Hyperlink"/>
          </w:rPr>
          <w:t>Table 25 – Access rights values (“Association LN” ver 3 “Association SN” ver 4)</w:t>
        </w:r>
        <w:r w:rsidR="00DC4BE9">
          <w:tab/>
        </w:r>
        <w:r w:rsidR="00DC4BE9">
          <w:fldChar w:fldCharType="begin"/>
        </w:r>
        <w:r w:rsidR="00DC4BE9">
          <w:instrText xml:space="preserve"> PAGEREF _Toc97127467 \h </w:instrText>
        </w:r>
        <w:r w:rsidR="00DC4BE9">
          <w:fldChar w:fldCharType="separate"/>
        </w:r>
        <w:r w:rsidR="00DC4BE9">
          <w:t>118</w:t>
        </w:r>
        <w:r w:rsidR="00DC4BE9">
          <w:fldChar w:fldCharType="end"/>
        </w:r>
      </w:hyperlink>
    </w:p>
    <w:p w14:paraId="4A7D4EC7" w14:textId="35BC9C0A" w:rsidR="00DC4BE9" w:rsidRDefault="000355BB">
      <w:pPr>
        <w:pStyle w:val="TableofFigures"/>
        <w:rPr>
          <w:rFonts w:asciiTheme="minorHAnsi" w:eastAsiaTheme="minorEastAsia" w:hAnsiTheme="minorHAnsi"/>
          <w:spacing w:val="0"/>
          <w:sz w:val="22"/>
          <w:szCs w:val="22"/>
          <w:lang w:eastAsia="en-GB"/>
        </w:rPr>
      </w:pPr>
      <w:hyperlink w:anchor="_Toc97127468" w:history="1">
        <w:r w:rsidR="00DC4BE9" w:rsidRPr="00B45A16">
          <w:rPr>
            <w:rStyle w:val="Hyperlink"/>
          </w:rPr>
          <w:t>Table 26 – Ciphered xDLMS APDUs</w:t>
        </w:r>
        <w:r w:rsidR="00DC4BE9">
          <w:tab/>
        </w:r>
        <w:r w:rsidR="00DC4BE9">
          <w:fldChar w:fldCharType="begin"/>
        </w:r>
        <w:r w:rsidR="00DC4BE9">
          <w:instrText xml:space="preserve"> PAGEREF _Toc97127468 \h </w:instrText>
        </w:r>
        <w:r w:rsidR="00DC4BE9">
          <w:fldChar w:fldCharType="separate"/>
        </w:r>
        <w:r w:rsidR="00DC4BE9">
          <w:t>119</w:t>
        </w:r>
        <w:r w:rsidR="00DC4BE9">
          <w:fldChar w:fldCharType="end"/>
        </w:r>
      </w:hyperlink>
    </w:p>
    <w:p w14:paraId="444413BD" w14:textId="6A240C0A" w:rsidR="00DC4BE9" w:rsidRDefault="000355BB">
      <w:pPr>
        <w:pStyle w:val="TableofFigures"/>
        <w:rPr>
          <w:rFonts w:asciiTheme="minorHAnsi" w:eastAsiaTheme="minorEastAsia" w:hAnsiTheme="minorHAnsi"/>
          <w:spacing w:val="0"/>
          <w:sz w:val="22"/>
          <w:szCs w:val="22"/>
          <w:lang w:eastAsia="en-GB"/>
        </w:rPr>
      </w:pPr>
      <w:hyperlink w:anchor="_Toc97127469" w:history="1">
        <w:r w:rsidR="00DC4BE9" w:rsidRPr="00B45A16">
          <w:rPr>
            <w:rStyle w:val="Hyperlink"/>
          </w:rPr>
          <w:t>Table 27 – Security control byte</w:t>
        </w:r>
        <w:r w:rsidR="00DC4BE9">
          <w:tab/>
        </w:r>
        <w:r w:rsidR="00DC4BE9">
          <w:fldChar w:fldCharType="begin"/>
        </w:r>
        <w:r w:rsidR="00DC4BE9">
          <w:instrText xml:space="preserve"> PAGEREF _Toc97127469 \h </w:instrText>
        </w:r>
        <w:r w:rsidR="00DC4BE9">
          <w:fldChar w:fldCharType="separate"/>
        </w:r>
        <w:r w:rsidR="00DC4BE9">
          <w:t>121</w:t>
        </w:r>
        <w:r w:rsidR="00DC4BE9">
          <w:fldChar w:fldCharType="end"/>
        </w:r>
      </w:hyperlink>
    </w:p>
    <w:p w14:paraId="02B625A3" w14:textId="6C270DD3" w:rsidR="00DC4BE9" w:rsidRDefault="000355BB">
      <w:pPr>
        <w:pStyle w:val="TableofFigures"/>
        <w:rPr>
          <w:rFonts w:asciiTheme="minorHAnsi" w:eastAsiaTheme="minorEastAsia" w:hAnsiTheme="minorHAnsi"/>
          <w:spacing w:val="0"/>
          <w:sz w:val="22"/>
          <w:szCs w:val="22"/>
          <w:lang w:eastAsia="en-GB"/>
        </w:rPr>
      </w:pPr>
      <w:hyperlink w:anchor="_Toc97127470" w:history="1">
        <w:r w:rsidR="00DC4BE9" w:rsidRPr="00B45A16">
          <w:rPr>
            <w:rStyle w:val="Hyperlink"/>
          </w:rPr>
          <w:t>Table 28 – Plaintext and Additional Authenticated Data</w:t>
        </w:r>
        <w:r w:rsidR="00DC4BE9">
          <w:tab/>
        </w:r>
        <w:r w:rsidR="00DC4BE9">
          <w:fldChar w:fldCharType="begin"/>
        </w:r>
        <w:r w:rsidR="00DC4BE9">
          <w:instrText xml:space="preserve"> PAGEREF _Toc97127470 \h </w:instrText>
        </w:r>
        <w:r w:rsidR="00DC4BE9">
          <w:fldChar w:fldCharType="separate"/>
        </w:r>
        <w:r w:rsidR="00DC4BE9">
          <w:t>121</w:t>
        </w:r>
        <w:r w:rsidR="00DC4BE9">
          <w:fldChar w:fldCharType="end"/>
        </w:r>
      </w:hyperlink>
    </w:p>
    <w:p w14:paraId="20CE87E1" w14:textId="7F4F22F3" w:rsidR="00DC4BE9" w:rsidRDefault="000355BB">
      <w:pPr>
        <w:pStyle w:val="TableofFigures"/>
        <w:rPr>
          <w:rFonts w:asciiTheme="minorHAnsi" w:eastAsiaTheme="minorEastAsia" w:hAnsiTheme="minorHAnsi"/>
          <w:spacing w:val="0"/>
          <w:sz w:val="22"/>
          <w:szCs w:val="22"/>
          <w:lang w:eastAsia="en-GB"/>
        </w:rPr>
      </w:pPr>
      <w:hyperlink w:anchor="_Toc97127471" w:history="1">
        <w:r w:rsidR="00DC4BE9" w:rsidRPr="00B45A16">
          <w:rPr>
            <w:rStyle w:val="Hyperlink"/>
          </w:rPr>
          <w:t>Table 29 – Use of the fields of the ciphering xDLMS APDUs</w:t>
        </w:r>
        <w:r w:rsidR="00DC4BE9">
          <w:tab/>
        </w:r>
        <w:r w:rsidR="00DC4BE9">
          <w:fldChar w:fldCharType="begin"/>
        </w:r>
        <w:r w:rsidR="00DC4BE9">
          <w:instrText xml:space="preserve"> PAGEREF _Toc97127471 \h </w:instrText>
        </w:r>
        <w:r w:rsidR="00DC4BE9">
          <w:fldChar w:fldCharType="separate"/>
        </w:r>
        <w:r w:rsidR="00DC4BE9">
          <w:t>125</w:t>
        </w:r>
        <w:r w:rsidR="00DC4BE9">
          <w:fldChar w:fldCharType="end"/>
        </w:r>
      </w:hyperlink>
    </w:p>
    <w:p w14:paraId="2E3F75EB" w14:textId="421325DB" w:rsidR="00DC4BE9" w:rsidRDefault="000355BB">
      <w:pPr>
        <w:pStyle w:val="TableofFigures"/>
        <w:rPr>
          <w:rFonts w:asciiTheme="minorHAnsi" w:eastAsiaTheme="minorEastAsia" w:hAnsiTheme="minorHAnsi"/>
          <w:spacing w:val="0"/>
          <w:sz w:val="22"/>
          <w:szCs w:val="22"/>
          <w:lang w:eastAsia="en-GB"/>
        </w:rPr>
      </w:pPr>
      <w:hyperlink w:anchor="_Toc97127472" w:history="1">
        <w:r w:rsidR="00DC4BE9" w:rsidRPr="00B45A16">
          <w:rPr>
            <w:rStyle w:val="Hyperlink"/>
          </w:rPr>
          <w:t>Table 30 – Example: glo-get-request xDLMS APDU</w:t>
        </w:r>
        <w:r w:rsidR="00DC4BE9">
          <w:tab/>
        </w:r>
        <w:r w:rsidR="00DC4BE9">
          <w:fldChar w:fldCharType="begin"/>
        </w:r>
        <w:r w:rsidR="00DC4BE9">
          <w:instrText xml:space="preserve"> PAGEREF _Toc97127472 \h </w:instrText>
        </w:r>
        <w:r w:rsidR="00DC4BE9">
          <w:fldChar w:fldCharType="separate"/>
        </w:r>
        <w:r w:rsidR="00DC4BE9">
          <w:t>126</w:t>
        </w:r>
        <w:r w:rsidR="00DC4BE9">
          <w:fldChar w:fldCharType="end"/>
        </w:r>
      </w:hyperlink>
    </w:p>
    <w:p w14:paraId="539B852C" w14:textId="3CD98C9C" w:rsidR="00DC4BE9" w:rsidRDefault="000355BB">
      <w:pPr>
        <w:pStyle w:val="TableofFigures"/>
        <w:rPr>
          <w:rFonts w:asciiTheme="minorHAnsi" w:eastAsiaTheme="minorEastAsia" w:hAnsiTheme="minorHAnsi"/>
          <w:spacing w:val="0"/>
          <w:sz w:val="22"/>
          <w:szCs w:val="22"/>
          <w:lang w:eastAsia="en-GB"/>
        </w:rPr>
      </w:pPr>
      <w:hyperlink w:anchor="_Toc97127473" w:history="1">
        <w:r w:rsidR="00DC4BE9" w:rsidRPr="00B45A16">
          <w:rPr>
            <w:rStyle w:val="Hyperlink"/>
          </w:rPr>
          <w:t>Table 31 – ACCESS service with general-ciphering, One-Pass Diffie-Hellman  C(1e, 1s, ECC CDH) key agreement scheme</w:t>
        </w:r>
        <w:r w:rsidR="00DC4BE9">
          <w:tab/>
        </w:r>
        <w:r w:rsidR="00DC4BE9">
          <w:fldChar w:fldCharType="begin"/>
        </w:r>
        <w:r w:rsidR="00DC4BE9">
          <w:instrText xml:space="preserve"> PAGEREF _Toc97127473 \h </w:instrText>
        </w:r>
        <w:r w:rsidR="00DC4BE9">
          <w:fldChar w:fldCharType="separate"/>
        </w:r>
        <w:r w:rsidR="00DC4BE9">
          <w:t>127</w:t>
        </w:r>
        <w:r w:rsidR="00DC4BE9">
          <w:fldChar w:fldCharType="end"/>
        </w:r>
      </w:hyperlink>
    </w:p>
    <w:p w14:paraId="1050C9CC" w14:textId="637E83EC" w:rsidR="00DC4BE9" w:rsidRDefault="000355BB">
      <w:pPr>
        <w:pStyle w:val="TableofFigures"/>
        <w:rPr>
          <w:rFonts w:asciiTheme="minorHAnsi" w:eastAsiaTheme="minorEastAsia" w:hAnsiTheme="minorHAnsi"/>
          <w:spacing w:val="0"/>
          <w:sz w:val="22"/>
          <w:szCs w:val="22"/>
          <w:lang w:eastAsia="en-GB"/>
        </w:rPr>
      </w:pPr>
      <w:hyperlink w:anchor="_Toc97127474" w:history="1">
        <w:r w:rsidR="00DC4BE9" w:rsidRPr="00B45A16">
          <w:rPr>
            <w:rStyle w:val="Hyperlink"/>
          </w:rPr>
          <w:t>Table 32 – DLMS®/COSEM HLS authentication mechanisms</w:t>
        </w:r>
        <w:r w:rsidR="00DC4BE9">
          <w:tab/>
        </w:r>
        <w:r w:rsidR="00DC4BE9">
          <w:fldChar w:fldCharType="begin"/>
        </w:r>
        <w:r w:rsidR="00DC4BE9">
          <w:instrText xml:space="preserve"> PAGEREF _Toc97127474 \h </w:instrText>
        </w:r>
        <w:r w:rsidR="00DC4BE9">
          <w:fldChar w:fldCharType="separate"/>
        </w:r>
        <w:r w:rsidR="00DC4BE9">
          <w:t>132</w:t>
        </w:r>
        <w:r w:rsidR="00DC4BE9">
          <w:fldChar w:fldCharType="end"/>
        </w:r>
      </w:hyperlink>
    </w:p>
    <w:p w14:paraId="065A3E4D" w14:textId="5D84673A" w:rsidR="00DC4BE9" w:rsidRDefault="000355BB">
      <w:pPr>
        <w:pStyle w:val="TableofFigures"/>
        <w:rPr>
          <w:rFonts w:asciiTheme="minorHAnsi" w:eastAsiaTheme="minorEastAsia" w:hAnsiTheme="minorHAnsi"/>
          <w:spacing w:val="0"/>
          <w:sz w:val="22"/>
          <w:szCs w:val="22"/>
          <w:lang w:eastAsia="en-GB"/>
        </w:rPr>
      </w:pPr>
      <w:hyperlink w:anchor="_Toc97127475" w:history="1">
        <w:r w:rsidR="00DC4BE9" w:rsidRPr="00B45A16">
          <w:rPr>
            <w:rStyle w:val="Hyperlink"/>
          </w:rPr>
          <w:t>Table 33 – HLS example using authentication-mechanism 5 with GMAC</w:t>
        </w:r>
        <w:r w:rsidR="00DC4BE9">
          <w:tab/>
        </w:r>
        <w:r w:rsidR="00DC4BE9">
          <w:fldChar w:fldCharType="begin"/>
        </w:r>
        <w:r w:rsidR="00DC4BE9">
          <w:instrText xml:space="preserve"> PAGEREF _Toc97127475 \h </w:instrText>
        </w:r>
        <w:r w:rsidR="00DC4BE9">
          <w:fldChar w:fldCharType="separate"/>
        </w:r>
        <w:r w:rsidR="00DC4BE9">
          <w:t>133</w:t>
        </w:r>
        <w:r w:rsidR="00DC4BE9">
          <w:fldChar w:fldCharType="end"/>
        </w:r>
      </w:hyperlink>
    </w:p>
    <w:p w14:paraId="4F14C35F" w14:textId="4426607C" w:rsidR="00DC4BE9" w:rsidRDefault="000355BB">
      <w:pPr>
        <w:pStyle w:val="TableofFigures"/>
        <w:rPr>
          <w:rFonts w:asciiTheme="minorHAnsi" w:eastAsiaTheme="minorEastAsia" w:hAnsiTheme="minorHAnsi"/>
          <w:spacing w:val="0"/>
          <w:sz w:val="22"/>
          <w:szCs w:val="22"/>
          <w:lang w:eastAsia="en-GB"/>
        </w:rPr>
      </w:pPr>
      <w:hyperlink w:anchor="_Toc97127476" w:history="1">
        <w:r w:rsidR="00DC4BE9" w:rsidRPr="00B45A16">
          <w:rPr>
            <w:rStyle w:val="Hyperlink"/>
          </w:rPr>
          <w:t>Table 34 – HLS example using authentication-mechanism 7 with ECDSA</w:t>
        </w:r>
        <w:r w:rsidR="00DC4BE9">
          <w:tab/>
        </w:r>
        <w:r w:rsidR="00DC4BE9">
          <w:fldChar w:fldCharType="begin"/>
        </w:r>
        <w:r w:rsidR="00DC4BE9">
          <w:instrText xml:space="preserve"> PAGEREF _Toc97127476 \h </w:instrText>
        </w:r>
        <w:r w:rsidR="00DC4BE9">
          <w:fldChar w:fldCharType="separate"/>
        </w:r>
        <w:r w:rsidR="00DC4BE9">
          <w:t>134</w:t>
        </w:r>
        <w:r w:rsidR="00DC4BE9">
          <w:fldChar w:fldCharType="end"/>
        </w:r>
      </w:hyperlink>
    </w:p>
    <w:p w14:paraId="6A980494" w14:textId="7672B682" w:rsidR="00DC4BE9" w:rsidRDefault="000355BB">
      <w:pPr>
        <w:pStyle w:val="TableofFigures"/>
        <w:rPr>
          <w:rFonts w:asciiTheme="minorHAnsi" w:eastAsiaTheme="minorEastAsia" w:hAnsiTheme="minorHAnsi"/>
          <w:spacing w:val="0"/>
          <w:sz w:val="22"/>
          <w:szCs w:val="22"/>
          <w:lang w:eastAsia="en-GB"/>
        </w:rPr>
      </w:pPr>
      <w:hyperlink w:anchor="_Toc97127477" w:history="1">
        <w:r w:rsidR="00DC4BE9" w:rsidRPr="00B45A16">
          <w:rPr>
            <w:rStyle w:val="Hyperlink"/>
          </w:rPr>
          <w:t>Table 35 – Codes for AL service parameters</w:t>
        </w:r>
        <w:r w:rsidR="00DC4BE9">
          <w:tab/>
        </w:r>
        <w:r w:rsidR="00DC4BE9">
          <w:fldChar w:fldCharType="begin"/>
        </w:r>
        <w:r w:rsidR="00DC4BE9">
          <w:instrText xml:space="preserve"> PAGEREF _Toc97127477 \h </w:instrText>
        </w:r>
        <w:r w:rsidR="00DC4BE9">
          <w:fldChar w:fldCharType="separate"/>
        </w:r>
        <w:r w:rsidR="00DC4BE9">
          <w:t>138</w:t>
        </w:r>
        <w:r w:rsidR="00DC4BE9">
          <w:fldChar w:fldCharType="end"/>
        </w:r>
      </w:hyperlink>
    </w:p>
    <w:p w14:paraId="64F47F46" w14:textId="5A7A5D5A" w:rsidR="00DC4BE9" w:rsidRDefault="000355BB">
      <w:pPr>
        <w:pStyle w:val="TableofFigures"/>
        <w:rPr>
          <w:rFonts w:asciiTheme="minorHAnsi" w:eastAsiaTheme="minorEastAsia" w:hAnsiTheme="minorHAnsi"/>
          <w:spacing w:val="0"/>
          <w:sz w:val="22"/>
          <w:szCs w:val="22"/>
          <w:lang w:eastAsia="en-GB"/>
        </w:rPr>
      </w:pPr>
      <w:hyperlink w:anchor="_Toc97127478" w:history="1">
        <w:r w:rsidR="00DC4BE9" w:rsidRPr="00B45A16">
          <w:rPr>
            <w:rStyle w:val="Hyperlink"/>
          </w:rPr>
          <w:t>Table 36 – Service parameters of the COSEM-OPEN service primitives</w:t>
        </w:r>
        <w:r w:rsidR="00DC4BE9">
          <w:tab/>
        </w:r>
        <w:r w:rsidR="00DC4BE9">
          <w:fldChar w:fldCharType="begin"/>
        </w:r>
        <w:r w:rsidR="00DC4BE9">
          <w:instrText xml:space="preserve"> PAGEREF _Toc97127478 \h </w:instrText>
        </w:r>
        <w:r w:rsidR="00DC4BE9">
          <w:fldChar w:fldCharType="separate"/>
        </w:r>
        <w:r w:rsidR="00DC4BE9">
          <w:t>139</w:t>
        </w:r>
        <w:r w:rsidR="00DC4BE9">
          <w:fldChar w:fldCharType="end"/>
        </w:r>
      </w:hyperlink>
    </w:p>
    <w:p w14:paraId="12C394A6" w14:textId="0B7875D5" w:rsidR="00DC4BE9" w:rsidRDefault="000355BB">
      <w:pPr>
        <w:pStyle w:val="TableofFigures"/>
        <w:rPr>
          <w:rFonts w:asciiTheme="minorHAnsi" w:eastAsiaTheme="minorEastAsia" w:hAnsiTheme="minorHAnsi"/>
          <w:spacing w:val="0"/>
          <w:sz w:val="22"/>
          <w:szCs w:val="22"/>
          <w:lang w:eastAsia="en-GB"/>
        </w:rPr>
      </w:pPr>
      <w:hyperlink w:anchor="_Toc97127479" w:history="1">
        <w:r w:rsidR="00DC4BE9" w:rsidRPr="00B45A16">
          <w:rPr>
            <w:rStyle w:val="Hyperlink"/>
          </w:rPr>
          <w:t>Table 37 – Service parameters of the COSEM-RELEASE service primitives</w:t>
        </w:r>
        <w:r w:rsidR="00DC4BE9">
          <w:tab/>
        </w:r>
        <w:r w:rsidR="00DC4BE9">
          <w:fldChar w:fldCharType="begin"/>
        </w:r>
        <w:r w:rsidR="00DC4BE9">
          <w:instrText xml:space="preserve"> PAGEREF _Toc97127479 \h </w:instrText>
        </w:r>
        <w:r w:rsidR="00DC4BE9">
          <w:fldChar w:fldCharType="separate"/>
        </w:r>
        <w:r w:rsidR="00DC4BE9">
          <w:t>144</w:t>
        </w:r>
        <w:r w:rsidR="00DC4BE9">
          <w:fldChar w:fldCharType="end"/>
        </w:r>
      </w:hyperlink>
    </w:p>
    <w:p w14:paraId="742A4D36" w14:textId="325ED3C3" w:rsidR="00DC4BE9" w:rsidRDefault="000355BB">
      <w:pPr>
        <w:pStyle w:val="TableofFigures"/>
        <w:rPr>
          <w:rFonts w:asciiTheme="minorHAnsi" w:eastAsiaTheme="minorEastAsia" w:hAnsiTheme="minorHAnsi"/>
          <w:spacing w:val="0"/>
          <w:sz w:val="22"/>
          <w:szCs w:val="22"/>
          <w:lang w:eastAsia="en-GB"/>
        </w:rPr>
      </w:pPr>
      <w:hyperlink w:anchor="_Toc97127480" w:history="1">
        <w:r w:rsidR="00DC4BE9" w:rsidRPr="00B45A16">
          <w:rPr>
            <w:rStyle w:val="Hyperlink"/>
          </w:rPr>
          <w:t>Table 38 – Service parameters of the COSEM-ABORT service primitives</w:t>
        </w:r>
        <w:r w:rsidR="00DC4BE9">
          <w:tab/>
        </w:r>
        <w:r w:rsidR="00DC4BE9">
          <w:fldChar w:fldCharType="begin"/>
        </w:r>
        <w:r w:rsidR="00DC4BE9">
          <w:instrText xml:space="preserve"> PAGEREF _Toc97127480 \h </w:instrText>
        </w:r>
        <w:r w:rsidR="00DC4BE9">
          <w:fldChar w:fldCharType="separate"/>
        </w:r>
        <w:r w:rsidR="00DC4BE9">
          <w:t>146</w:t>
        </w:r>
        <w:r w:rsidR="00DC4BE9">
          <w:fldChar w:fldCharType="end"/>
        </w:r>
      </w:hyperlink>
    </w:p>
    <w:p w14:paraId="15E11791" w14:textId="1C1B6519" w:rsidR="00DC4BE9" w:rsidRDefault="000355BB">
      <w:pPr>
        <w:pStyle w:val="TableofFigures"/>
        <w:rPr>
          <w:rFonts w:asciiTheme="minorHAnsi" w:eastAsiaTheme="minorEastAsia" w:hAnsiTheme="minorHAnsi"/>
          <w:spacing w:val="0"/>
          <w:sz w:val="22"/>
          <w:szCs w:val="22"/>
          <w:lang w:eastAsia="en-GB"/>
        </w:rPr>
      </w:pPr>
      <w:hyperlink w:anchor="_Toc97127481" w:history="1">
        <w:r w:rsidR="00DC4BE9" w:rsidRPr="00B45A16">
          <w:rPr>
            <w:rStyle w:val="Hyperlink"/>
          </w:rPr>
          <w:t>Table 39 – Additional service parameters</w:t>
        </w:r>
        <w:r w:rsidR="00DC4BE9">
          <w:tab/>
        </w:r>
        <w:r w:rsidR="00DC4BE9">
          <w:fldChar w:fldCharType="begin"/>
        </w:r>
        <w:r w:rsidR="00DC4BE9">
          <w:instrText xml:space="preserve"> PAGEREF _Toc97127481 \h </w:instrText>
        </w:r>
        <w:r w:rsidR="00DC4BE9">
          <w:fldChar w:fldCharType="separate"/>
        </w:r>
        <w:r w:rsidR="00DC4BE9">
          <w:t>149</w:t>
        </w:r>
        <w:r w:rsidR="00DC4BE9">
          <w:fldChar w:fldCharType="end"/>
        </w:r>
      </w:hyperlink>
    </w:p>
    <w:p w14:paraId="7751CE65" w14:textId="4438767F" w:rsidR="00DC4BE9" w:rsidRDefault="000355BB">
      <w:pPr>
        <w:pStyle w:val="TableofFigures"/>
        <w:rPr>
          <w:rFonts w:asciiTheme="minorHAnsi" w:eastAsiaTheme="minorEastAsia" w:hAnsiTheme="minorHAnsi"/>
          <w:spacing w:val="0"/>
          <w:sz w:val="22"/>
          <w:szCs w:val="22"/>
          <w:lang w:eastAsia="en-GB"/>
        </w:rPr>
      </w:pPr>
      <w:hyperlink w:anchor="_Toc97127482" w:history="1">
        <w:r w:rsidR="00DC4BE9" w:rsidRPr="00B45A16">
          <w:rPr>
            <w:rStyle w:val="Hyperlink"/>
          </w:rPr>
          <w:t>Table 40 – Security parameters</w:t>
        </w:r>
        <w:r w:rsidR="00DC4BE9">
          <w:tab/>
        </w:r>
        <w:r w:rsidR="00DC4BE9">
          <w:fldChar w:fldCharType="begin"/>
        </w:r>
        <w:r w:rsidR="00DC4BE9">
          <w:instrText xml:space="preserve"> PAGEREF _Toc97127482 \h </w:instrText>
        </w:r>
        <w:r w:rsidR="00DC4BE9">
          <w:fldChar w:fldCharType="separate"/>
        </w:r>
        <w:r w:rsidR="00DC4BE9">
          <w:t>150</w:t>
        </w:r>
        <w:r w:rsidR="00DC4BE9">
          <w:fldChar w:fldCharType="end"/>
        </w:r>
      </w:hyperlink>
    </w:p>
    <w:p w14:paraId="1867E5CA" w14:textId="6A5E7278" w:rsidR="00DC4BE9" w:rsidRDefault="000355BB">
      <w:pPr>
        <w:pStyle w:val="TableofFigures"/>
        <w:rPr>
          <w:rFonts w:asciiTheme="minorHAnsi" w:eastAsiaTheme="minorEastAsia" w:hAnsiTheme="minorHAnsi"/>
          <w:spacing w:val="0"/>
          <w:sz w:val="22"/>
          <w:szCs w:val="22"/>
          <w:lang w:eastAsia="en-GB"/>
        </w:rPr>
      </w:pPr>
      <w:hyperlink w:anchor="_Toc97127483" w:history="1">
        <w:r w:rsidR="00DC4BE9" w:rsidRPr="00B45A16">
          <w:rPr>
            <w:rStyle w:val="Hyperlink"/>
          </w:rPr>
          <w:t>Table 41 – APDUs used with security protection types</w:t>
        </w:r>
        <w:r w:rsidR="00DC4BE9">
          <w:tab/>
        </w:r>
        <w:r w:rsidR="00DC4BE9">
          <w:fldChar w:fldCharType="begin"/>
        </w:r>
        <w:r w:rsidR="00DC4BE9">
          <w:instrText xml:space="preserve"> PAGEREF _Toc97127483 \h </w:instrText>
        </w:r>
        <w:r w:rsidR="00DC4BE9">
          <w:fldChar w:fldCharType="separate"/>
        </w:r>
        <w:r w:rsidR="00DC4BE9">
          <w:t>152</w:t>
        </w:r>
        <w:r w:rsidR="00DC4BE9">
          <w:fldChar w:fldCharType="end"/>
        </w:r>
      </w:hyperlink>
    </w:p>
    <w:p w14:paraId="64E73BD7" w14:textId="30D52F3F" w:rsidR="00DC4BE9" w:rsidRDefault="000355BB">
      <w:pPr>
        <w:pStyle w:val="TableofFigures"/>
        <w:rPr>
          <w:rFonts w:asciiTheme="minorHAnsi" w:eastAsiaTheme="minorEastAsia" w:hAnsiTheme="minorHAnsi"/>
          <w:spacing w:val="0"/>
          <w:sz w:val="22"/>
          <w:szCs w:val="22"/>
          <w:lang w:eastAsia="en-GB"/>
        </w:rPr>
      </w:pPr>
      <w:hyperlink w:anchor="_Toc97127484" w:history="1">
        <w:r w:rsidR="00DC4BE9" w:rsidRPr="00B45A16">
          <w:rPr>
            <w:rStyle w:val="Hyperlink"/>
          </w:rPr>
          <w:t>Table 42 – Service parameters of the GET service</w:t>
        </w:r>
        <w:r w:rsidR="00DC4BE9">
          <w:tab/>
        </w:r>
        <w:r w:rsidR="00DC4BE9">
          <w:fldChar w:fldCharType="begin"/>
        </w:r>
        <w:r w:rsidR="00DC4BE9">
          <w:instrText xml:space="preserve"> PAGEREF _Toc97127484 \h </w:instrText>
        </w:r>
        <w:r w:rsidR="00DC4BE9">
          <w:fldChar w:fldCharType="separate"/>
        </w:r>
        <w:r w:rsidR="00DC4BE9">
          <w:t>153</w:t>
        </w:r>
        <w:r w:rsidR="00DC4BE9">
          <w:fldChar w:fldCharType="end"/>
        </w:r>
      </w:hyperlink>
    </w:p>
    <w:p w14:paraId="15EF8F8F" w14:textId="2681C171" w:rsidR="00DC4BE9" w:rsidRDefault="000355BB">
      <w:pPr>
        <w:pStyle w:val="TableofFigures"/>
        <w:rPr>
          <w:rFonts w:asciiTheme="minorHAnsi" w:eastAsiaTheme="minorEastAsia" w:hAnsiTheme="minorHAnsi"/>
          <w:spacing w:val="0"/>
          <w:sz w:val="22"/>
          <w:szCs w:val="22"/>
          <w:lang w:eastAsia="en-GB"/>
        </w:rPr>
      </w:pPr>
      <w:hyperlink w:anchor="_Toc97127485" w:history="1">
        <w:r w:rsidR="00DC4BE9" w:rsidRPr="00B45A16">
          <w:rPr>
            <w:rStyle w:val="Hyperlink"/>
          </w:rPr>
          <w:t>Table 43 – GET service request and response types</w:t>
        </w:r>
        <w:r w:rsidR="00DC4BE9">
          <w:tab/>
        </w:r>
        <w:r w:rsidR="00DC4BE9">
          <w:fldChar w:fldCharType="begin"/>
        </w:r>
        <w:r w:rsidR="00DC4BE9">
          <w:instrText xml:space="preserve"> PAGEREF _Toc97127485 \h </w:instrText>
        </w:r>
        <w:r w:rsidR="00DC4BE9">
          <w:fldChar w:fldCharType="separate"/>
        </w:r>
        <w:r w:rsidR="00DC4BE9">
          <w:t>154</w:t>
        </w:r>
        <w:r w:rsidR="00DC4BE9">
          <w:fldChar w:fldCharType="end"/>
        </w:r>
      </w:hyperlink>
    </w:p>
    <w:p w14:paraId="22631C5F" w14:textId="346BD898" w:rsidR="00DC4BE9" w:rsidRDefault="000355BB">
      <w:pPr>
        <w:pStyle w:val="TableofFigures"/>
        <w:rPr>
          <w:rFonts w:asciiTheme="minorHAnsi" w:eastAsiaTheme="minorEastAsia" w:hAnsiTheme="minorHAnsi"/>
          <w:spacing w:val="0"/>
          <w:sz w:val="22"/>
          <w:szCs w:val="22"/>
          <w:lang w:eastAsia="en-GB"/>
        </w:rPr>
      </w:pPr>
      <w:hyperlink w:anchor="_Toc97127486" w:history="1">
        <w:r w:rsidR="00DC4BE9" w:rsidRPr="00B45A16">
          <w:rPr>
            <w:rStyle w:val="Hyperlink"/>
          </w:rPr>
          <w:t>Table 44 – Service parameters of the SET service</w:t>
        </w:r>
        <w:r w:rsidR="00DC4BE9">
          <w:tab/>
        </w:r>
        <w:r w:rsidR="00DC4BE9">
          <w:fldChar w:fldCharType="begin"/>
        </w:r>
        <w:r w:rsidR="00DC4BE9">
          <w:instrText xml:space="preserve"> PAGEREF _Toc97127486 \h </w:instrText>
        </w:r>
        <w:r w:rsidR="00DC4BE9">
          <w:fldChar w:fldCharType="separate"/>
        </w:r>
        <w:r w:rsidR="00DC4BE9">
          <w:t>156</w:t>
        </w:r>
        <w:r w:rsidR="00DC4BE9">
          <w:fldChar w:fldCharType="end"/>
        </w:r>
      </w:hyperlink>
    </w:p>
    <w:p w14:paraId="4F441D8F" w14:textId="179835E5" w:rsidR="00DC4BE9" w:rsidRDefault="000355BB">
      <w:pPr>
        <w:pStyle w:val="TableofFigures"/>
        <w:rPr>
          <w:rFonts w:asciiTheme="minorHAnsi" w:eastAsiaTheme="minorEastAsia" w:hAnsiTheme="minorHAnsi"/>
          <w:spacing w:val="0"/>
          <w:sz w:val="22"/>
          <w:szCs w:val="22"/>
          <w:lang w:eastAsia="en-GB"/>
        </w:rPr>
      </w:pPr>
      <w:hyperlink w:anchor="_Toc97127487" w:history="1">
        <w:r w:rsidR="00DC4BE9" w:rsidRPr="00B45A16">
          <w:rPr>
            <w:rStyle w:val="Hyperlink"/>
          </w:rPr>
          <w:t>Table 45 – SET service request and response types</w:t>
        </w:r>
        <w:r w:rsidR="00DC4BE9">
          <w:tab/>
        </w:r>
        <w:r w:rsidR="00DC4BE9">
          <w:fldChar w:fldCharType="begin"/>
        </w:r>
        <w:r w:rsidR="00DC4BE9">
          <w:instrText xml:space="preserve"> PAGEREF _Toc97127487 \h </w:instrText>
        </w:r>
        <w:r w:rsidR="00DC4BE9">
          <w:fldChar w:fldCharType="separate"/>
        </w:r>
        <w:r w:rsidR="00DC4BE9">
          <w:t>157</w:t>
        </w:r>
        <w:r w:rsidR="00DC4BE9">
          <w:fldChar w:fldCharType="end"/>
        </w:r>
      </w:hyperlink>
    </w:p>
    <w:p w14:paraId="032EE7DF" w14:textId="2FA05FC6" w:rsidR="00DC4BE9" w:rsidRDefault="000355BB">
      <w:pPr>
        <w:pStyle w:val="TableofFigures"/>
        <w:rPr>
          <w:rFonts w:asciiTheme="minorHAnsi" w:eastAsiaTheme="minorEastAsia" w:hAnsiTheme="minorHAnsi"/>
          <w:spacing w:val="0"/>
          <w:sz w:val="22"/>
          <w:szCs w:val="22"/>
          <w:lang w:eastAsia="en-GB"/>
        </w:rPr>
      </w:pPr>
      <w:hyperlink w:anchor="_Toc97127488" w:history="1">
        <w:r w:rsidR="00DC4BE9" w:rsidRPr="00B45A16">
          <w:rPr>
            <w:rStyle w:val="Hyperlink"/>
          </w:rPr>
          <w:t>Table 46 – Service parameters of the ACTION service</w:t>
        </w:r>
        <w:r w:rsidR="00DC4BE9">
          <w:tab/>
        </w:r>
        <w:r w:rsidR="00DC4BE9">
          <w:fldChar w:fldCharType="begin"/>
        </w:r>
        <w:r w:rsidR="00DC4BE9">
          <w:instrText xml:space="preserve"> PAGEREF _Toc97127488 \h </w:instrText>
        </w:r>
        <w:r w:rsidR="00DC4BE9">
          <w:fldChar w:fldCharType="separate"/>
        </w:r>
        <w:r w:rsidR="00DC4BE9">
          <w:t>159</w:t>
        </w:r>
        <w:r w:rsidR="00DC4BE9">
          <w:fldChar w:fldCharType="end"/>
        </w:r>
      </w:hyperlink>
    </w:p>
    <w:p w14:paraId="3981FF39" w14:textId="47B5FF5C" w:rsidR="00DC4BE9" w:rsidRDefault="000355BB">
      <w:pPr>
        <w:pStyle w:val="TableofFigures"/>
        <w:rPr>
          <w:rFonts w:asciiTheme="minorHAnsi" w:eastAsiaTheme="minorEastAsia" w:hAnsiTheme="minorHAnsi"/>
          <w:spacing w:val="0"/>
          <w:sz w:val="22"/>
          <w:szCs w:val="22"/>
          <w:lang w:eastAsia="en-GB"/>
        </w:rPr>
      </w:pPr>
      <w:hyperlink w:anchor="_Toc97127489" w:history="1">
        <w:r w:rsidR="00DC4BE9" w:rsidRPr="00B45A16">
          <w:rPr>
            <w:rStyle w:val="Hyperlink"/>
          </w:rPr>
          <w:t>Table 47 – ACTION service request and response types</w:t>
        </w:r>
        <w:r w:rsidR="00DC4BE9">
          <w:tab/>
        </w:r>
        <w:r w:rsidR="00DC4BE9">
          <w:fldChar w:fldCharType="begin"/>
        </w:r>
        <w:r w:rsidR="00DC4BE9">
          <w:instrText xml:space="preserve"> PAGEREF _Toc97127489 \h </w:instrText>
        </w:r>
        <w:r w:rsidR="00DC4BE9">
          <w:fldChar w:fldCharType="separate"/>
        </w:r>
        <w:r w:rsidR="00DC4BE9">
          <w:t>160</w:t>
        </w:r>
        <w:r w:rsidR="00DC4BE9">
          <w:fldChar w:fldCharType="end"/>
        </w:r>
      </w:hyperlink>
    </w:p>
    <w:p w14:paraId="4B2903CD" w14:textId="5E2E88F4" w:rsidR="00DC4BE9" w:rsidRDefault="000355BB">
      <w:pPr>
        <w:pStyle w:val="TableofFigures"/>
        <w:rPr>
          <w:rFonts w:asciiTheme="minorHAnsi" w:eastAsiaTheme="minorEastAsia" w:hAnsiTheme="minorHAnsi"/>
          <w:spacing w:val="0"/>
          <w:sz w:val="22"/>
          <w:szCs w:val="22"/>
          <w:lang w:eastAsia="en-GB"/>
        </w:rPr>
      </w:pPr>
      <w:hyperlink w:anchor="_Toc97127490" w:history="1">
        <w:r w:rsidR="00DC4BE9" w:rsidRPr="00B45A16">
          <w:rPr>
            <w:rStyle w:val="Hyperlink"/>
          </w:rPr>
          <w:t>Table 48 – Service parameters of the ACCESS service</w:t>
        </w:r>
        <w:r w:rsidR="00DC4BE9">
          <w:tab/>
        </w:r>
        <w:r w:rsidR="00DC4BE9">
          <w:fldChar w:fldCharType="begin"/>
        </w:r>
        <w:r w:rsidR="00DC4BE9">
          <w:instrText xml:space="preserve"> PAGEREF _Toc97127490 \h </w:instrText>
        </w:r>
        <w:r w:rsidR="00DC4BE9">
          <w:fldChar w:fldCharType="separate"/>
        </w:r>
        <w:r w:rsidR="00DC4BE9">
          <w:t>166</w:t>
        </w:r>
        <w:r w:rsidR="00DC4BE9">
          <w:fldChar w:fldCharType="end"/>
        </w:r>
      </w:hyperlink>
    </w:p>
    <w:p w14:paraId="7F83B4FF" w14:textId="4CF31D7D" w:rsidR="00DC4BE9" w:rsidRDefault="000355BB">
      <w:pPr>
        <w:pStyle w:val="TableofFigures"/>
        <w:rPr>
          <w:rFonts w:asciiTheme="minorHAnsi" w:eastAsiaTheme="minorEastAsia" w:hAnsiTheme="minorHAnsi"/>
          <w:spacing w:val="0"/>
          <w:sz w:val="22"/>
          <w:szCs w:val="22"/>
          <w:lang w:eastAsia="en-GB"/>
        </w:rPr>
      </w:pPr>
      <w:hyperlink w:anchor="_Toc97127491" w:history="1">
        <w:r w:rsidR="00DC4BE9" w:rsidRPr="00B45A16">
          <w:rPr>
            <w:rStyle w:val="Hyperlink"/>
          </w:rPr>
          <w:t>Table 49 – Service parameters of the DataNotification service primitives</w:t>
        </w:r>
        <w:r w:rsidR="00DC4BE9">
          <w:tab/>
        </w:r>
        <w:r w:rsidR="00DC4BE9">
          <w:fldChar w:fldCharType="begin"/>
        </w:r>
        <w:r w:rsidR="00DC4BE9">
          <w:instrText xml:space="preserve"> PAGEREF _Toc97127491 \h </w:instrText>
        </w:r>
        <w:r w:rsidR="00DC4BE9">
          <w:fldChar w:fldCharType="separate"/>
        </w:r>
        <w:r w:rsidR="00DC4BE9">
          <w:t>169</w:t>
        </w:r>
        <w:r w:rsidR="00DC4BE9">
          <w:fldChar w:fldCharType="end"/>
        </w:r>
      </w:hyperlink>
    </w:p>
    <w:p w14:paraId="7AC39F8E" w14:textId="3F6957C0" w:rsidR="00DC4BE9" w:rsidRDefault="000355BB">
      <w:pPr>
        <w:pStyle w:val="TableofFigures"/>
        <w:rPr>
          <w:rFonts w:asciiTheme="minorHAnsi" w:eastAsiaTheme="minorEastAsia" w:hAnsiTheme="minorHAnsi"/>
          <w:spacing w:val="0"/>
          <w:sz w:val="22"/>
          <w:szCs w:val="22"/>
          <w:lang w:eastAsia="en-GB"/>
        </w:rPr>
      </w:pPr>
      <w:hyperlink w:anchor="_Toc97127492" w:history="1">
        <w:r w:rsidR="00DC4BE9" w:rsidRPr="00B45A16">
          <w:rPr>
            <w:rStyle w:val="Hyperlink"/>
          </w:rPr>
          <w:t>Table 50 – Service parameters of the EventNotification service primitives</w:t>
        </w:r>
        <w:r w:rsidR="00DC4BE9">
          <w:tab/>
        </w:r>
        <w:r w:rsidR="00DC4BE9">
          <w:fldChar w:fldCharType="begin"/>
        </w:r>
        <w:r w:rsidR="00DC4BE9">
          <w:instrText xml:space="preserve"> PAGEREF _Toc97127492 \h </w:instrText>
        </w:r>
        <w:r w:rsidR="00DC4BE9">
          <w:fldChar w:fldCharType="separate"/>
        </w:r>
        <w:r w:rsidR="00DC4BE9">
          <w:t>171</w:t>
        </w:r>
        <w:r w:rsidR="00DC4BE9">
          <w:fldChar w:fldCharType="end"/>
        </w:r>
      </w:hyperlink>
    </w:p>
    <w:p w14:paraId="3DCD13C8" w14:textId="12BEC114" w:rsidR="00DC4BE9" w:rsidRDefault="000355BB">
      <w:pPr>
        <w:pStyle w:val="TableofFigures"/>
        <w:rPr>
          <w:rFonts w:asciiTheme="minorHAnsi" w:eastAsiaTheme="minorEastAsia" w:hAnsiTheme="minorHAnsi"/>
          <w:spacing w:val="0"/>
          <w:sz w:val="22"/>
          <w:szCs w:val="22"/>
          <w:lang w:eastAsia="en-GB"/>
        </w:rPr>
      </w:pPr>
      <w:hyperlink w:anchor="_Toc97127493" w:history="1">
        <w:r w:rsidR="00DC4BE9" w:rsidRPr="00B45A16">
          <w:rPr>
            <w:rStyle w:val="Hyperlink"/>
          </w:rPr>
          <w:t>Table 51 – Service parameters of the TriggerEventNotificationSending.request service primitive</w:t>
        </w:r>
        <w:r w:rsidR="00DC4BE9">
          <w:tab/>
        </w:r>
        <w:r w:rsidR="00DC4BE9">
          <w:fldChar w:fldCharType="begin"/>
        </w:r>
        <w:r w:rsidR="00DC4BE9">
          <w:instrText xml:space="preserve"> PAGEREF _Toc97127493 \h </w:instrText>
        </w:r>
        <w:r w:rsidR="00DC4BE9">
          <w:fldChar w:fldCharType="separate"/>
        </w:r>
        <w:r w:rsidR="00DC4BE9">
          <w:t>172</w:t>
        </w:r>
        <w:r w:rsidR="00DC4BE9">
          <w:fldChar w:fldCharType="end"/>
        </w:r>
      </w:hyperlink>
    </w:p>
    <w:p w14:paraId="7F7CA99B" w14:textId="6F8B2DB3" w:rsidR="00DC4BE9" w:rsidRDefault="000355BB">
      <w:pPr>
        <w:pStyle w:val="TableofFigures"/>
        <w:rPr>
          <w:rFonts w:asciiTheme="minorHAnsi" w:eastAsiaTheme="minorEastAsia" w:hAnsiTheme="minorHAnsi"/>
          <w:spacing w:val="0"/>
          <w:sz w:val="22"/>
          <w:szCs w:val="22"/>
          <w:lang w:eastAsia="en-GB"/>
        </w:rPr>
      </w:pPr>
      <w:hyperlink w:anchor="_Toc97127494" w:history="1">
        <w:r w:rsidR="00DC4BE9" w:rsidRPr="00B45A16">
          <w:rPr>
            <w:rStyle w:val="Hyperlink"/>
          </w:rPr>
          <w:t>Table 52 – Variable Access Specification</w:t>
        </w:r>
        <w:r w:rsidR="00DC4BE9">
          <w:tab/>
        </w:r>
        <w:r w:rsidR="00DC4BE9">
          <w:fldChar w:fldCharType="begin"/>
        </w:r>
        <w:r w:rsidR="00DC4BE9">
          <w:instrText xml:space="preserve"> PAGEREF _Toc97127494 \h </w:instrText>
        </w:r>
        <w:r w:rsidR="00DC4BE9">
          <w:fldChar w:fldCharType="separate"/>
        </w:r>
        <w:r w:rsidR="00DC4BE9">
          <w:t>173</w:t>
        </w:r>
        <w:r w:rsidR="00DC4BE9">
          <w:fldChar w:fldCharType="end"/>
        </w:r>
      </w:hyperlink>
    </w:p>
    <w:p w14:paraId="6C83AA39" w14:textId="4200EA22" w:rsidR="00DC4BE9" w:rsidRDefault="000355BB">
      <w:pPr>
        <w:pStyle w:val="TableofFigures"/>
        <w:rPr>
          <w:rFonts w:asciiTheme="minorHAnsi" w:eastAsiaTheme="minorEastAsia" w:hAnsiTheme="minorHAnsi"/>
          <w:spacing w:val="0"/>
          <w:sz w:val="22"/>
          <w:szCs w:val="22"/>
          <w:lang w:eastAsia="en-GB"/>
        </w:rPr>
      </w:pPr>
      <w:hyperlink w:anchor="_Toc97127495" w:history="1">
        <w:r w:rsidR="00DC4BE9" w:rsidRPr="00B45A16">
          <w:rPr>
            <w:rStyle w:val="Hyperlink"/>
          </w:rPr>
          <w:t>Table 53 – Service parameters of the Read service</w:t>
        </w:r>
        <w:r w:rsidR="00DC4BE9">
          <w:tab/>
        </w:r>
        <w:r w:rsidR="00DC4BE9">
          <w:fldChar w:fldCharType="begin"/>
        </w:r>
        <w:r w:rsidR="00DC4BE9">
          <w:instrText xml:space="preserve"> PAGEREF _Toc97127495 \h </w:instrText>
        </w:r>
        <w:r w:rsidR="00DC4BE9">
          <w:fldChar w:fldCharType="separate"/>
        </w:r>
        <w:r w:rsidR="00DC4BE9">
          <w:t>174</w:t>
        </w:r>
        <w:r w:rsidR="00DC4BE9">
          <w:fldChar w:fldCharType="end"/>
        </w:r>
      </w:hyperlink>
    </w:p>
    <w:p w14:paraId="122643EC" w14:textId="67EF4C59" w:rsidR="00DC4BE9" w:rsidRDefault="000355BB">
      <w:pPr>
        <w:pStyle w:val="TableofFigures"/>
        <w:rPr>
          <w:rFonts w:asciiTheme="minorHAnsi" w:eastAsiaTheme="minorEastAsia" w:hAnsiTheme="minorHAnsi"/>
          <w:spacing w:val="0"/>
          <w:sz w:val="22"/>
          <w:szCs w:val="22"/>
          <w:lang w:eastAsia="en-GB"/>
        </w:rPr>
      </w:pPr>
      <w:hyperlink w:anchor="_Toc97127496" w:history="1">
        <w:r w:rsidR="00DC4BE9" w:rsidRPr="00B45A16">
          <w:rPr>
            <w:rStyle w:val="Hyperlink"/>
          </w:rPr>
          <w:t>Table 54 – Use of the Variable_Access_Specification variants  and the Read.response choices</w:t>
        </w:r>
        <w:r w:rsidR="00DC4BE9">
          <w:tab/>
        </w:r>
        <w:r w:rsidR="00DC4BE9">
          <w:fldChar w:fldCharType="begin"/>
        </w:r>
        <w:r w:rsidR="00DC4BE9">
          <w:instrText xml:space="preserve"> PAGEREF _Toc97127496 \h </w:instrText>
        </w:r>
        <w:r w:rsidR="00DC4BE9">
          <w:fldChar w:fldCharType="separate"/>
        </w:r>
        <w:r w:rsidR="00DC4BE9">
          <w:t>175</w:t>
        </w:r>
        <w:r w:rsidR="00DC4BE9">
          <w:fldChar w:fldCharType="end"/>
        </w:r>
      </w:hyperlink>
    </w:p>
    <w:p w14:paraId="610867E9" w14:textId="0872E0F8" w:rsidR="00DC4BE9" w:rsidRDefault="000355BB">
      <w:pPr>
        <w:pStyle w:val="TableofFigures"/>
        <w:rPr>
          <w:rFonts w:asciiTheme="minorHAnsi" w:eastAsiaTheme="minorEastAsia" w:hAnsiTheme="minorHAnsi"/>
          <w:spacing w:val="0"/>
          <w:sz w:val="22"/>
          <w:szCs w:val="22"/>
          <w:lang w:eastAsia="en-GB"/>
        </w:rPr>
      </w:pPr>
      <w:hyperlink w:anchor="_Toc97127497" w:history="1">
        <w:r w:rsidR="00DC4BE9" w:rsidRPr="00B45A16">
          <w:rPr>
            <w:rStyle w:val="Hyperlink"/>
          </w:rPr>
          <w:t>Table 55 – Service parameters of the Write service</w:t>
        </w:r>
        <w:r w:rsidR="00DC4BE9">
          <w:tab/>
        </w:r>
        <w:r w:rsidR="00DC4BE9">
          <w:fldChar w:fldCharType="begin"/>
        </w:r>
        <w:r w:rsidR="00DC4BE9">
          <w:instrText xml:space="preserve"> PAGEREF _Toc97127497 \h </w:instrText>
        </w:r>
        <w:r w:rsidR="00DC4BE9">
          <w:fldChar w:fldCharType="separate"/>
        </w:r>
        <w:r w:rsidR="00DC4BE9">
          <w:t>179</w:t>
        </w:r>
        <w:r w:rsidR="00DC4BE9">
          <w:fldChar w:fldCharType="end"/>
        </w:r>
      </w:hyperlink>
    </w:p>
    <w:p w14:paraId="1A8731CF" w14:textId="542A4A41" w:rsidR="00DC4BE9" w:rsidRDefault="000355BB">
      <w:pPr>
        <w:pStyle w:val="TableofFigures"/>
        <w:rPr>
          <w:rFonts w:asciiTheme="minorHAnsi" w:eastAsiaTheme="minorEastAsia" w:hAnsiTheme="minorHAnsi"/>
          <w:spacing w:val="0"/>
          <w:sz w:val="22"/>
          <w:szCs w:val="22"/>
          <w:lang w:eastAsia="en-GB"/>
        </w:rPr>
      </w:pPr>
      <w:hyperlink w:anchor="_Toc97127498" w:history="1">
        <w:r w:rsidR="00DC4BE9" w:rsidRPr="00B45A16">
          <w:rPr>
            <w:rStyle w:val="Hyperlink"/>
          </w:rPr>
          <w:t>Table 56 – Use of the Variable_Access_Specification variants  and the Write.response choices</w:t>
        </w:r>
        <w:r w:rsidR="00DC4BE9">
          <w:tab/>
        </w:r>
        <w:r w:rsidR="00DC4BE9">
          <w:fldChar w:fldCharType="begin"/>
        </w:r>
        <w:r w:rsidR="00DC4BE9">
          <w:instrText xml:space="preserve"> PAGEREF _Toc97127498 \h </w:instrText>
        </w:r>
        <w:r w:rsidR="00DC4BE9">
          <w:fldChar w:fldCharType="separate"/>
        </w:r>
        <w:r w:rsidR="00DC4BE9">
          <w:t>180</w:t>
        </w:r>
        <w:r w:rsidR="00DC4BE9">
          <w:fldChar w:fldCharType="end"/>
        </w:r>
      </w:hyperlink>
    </w:p>
    <w:p w14:paraId="4F8E95B6" w14:textId="73F65F6C" w:rsidR="00DC4BE9" w:rsidRDefault="000355BB">
      <w:pPr>
        <w:pStyle w:val="TableofFigures"/>
        <w:rPr>
          <w:rFonts w:asciiTheme="minorHAnsi" w:eastAsiaTheme="minorEastAsia" w:hAnsiTheme="minorHAnsi"/>
          <w:spacing w:val="0"/>
          <w:sz w:val="22"/>
          <w:szCs w:val="22"/>
          <w:lang w:eastAsia="en-GB"/>
        </w:rPr>
      </w:pPr>
      <w:hyperlink w:anchor="_Toc97127499" w:history="1">
        <w:r w:rsidR="00DC4BE9" w:rsidRPr="00B45A16">
          <w:rPr>
            <w:rStyle w:val="Hyperlink"/>
          </w:rPr>
          <w:t>Table 57 – Service parameters of the UnconfirmedWrite service</w:t>
        </w:r>
        <w:r w:rsidR="00DC4BE9">
          <w:tab/>
        </w:r>
        <w:r w:rsidR="00DC4BE9">
          <w:fldChar w:fldCharType="begin"/>
        </w:r>
        <w:r w:rsidR="00DC4BE9">
          <w:instrText xml:space="preserve"> PAGEREF _Toc97127499 \h </w:instrText>
        </w:r>
        <w:r w:rsidR="00DC4BE9">
          <w:fldChar w:fldCharType="separate"/>
        </w:r>
        <w:r w:rsidR="00DC4BE9">
          <w:t>182</w:t>
        </w:r>
        <w:r w:rsidR="00DC4BE9">
          <w:fldChar w:fldCharType="end"/>
        </w:r>
      </w:hyperlink>
    </w:p>
    <w:p w14:paraId="2C1233D8" w14:textId="1DC9D6CD" w:rsidR="00DC4BE9" w:rsidRDefault="000355BB">
      <w:pPr>
        <w:pStyle w:val="TableofFigures"/>
        <w:rPr>
          <w:rFonts w:asciiTheme="minorHAnsi" w:eastAsiaTheme="minorEastAsia" w:hAnsiTheme="minorHAnsi"/>
          <w:spacing w:val="0"/>
          <w:sz w:val="22"/>
          <w:szCs w:val="22"/>
          <w:lang w:eastAsia="en-GB"/>
        </w:rPr>
      </w:pPr>
      <w:hyperlink w:anchor="_Toc97127500" w:history="1">
        <w:r w:rsidR="00DC4BE9" w:rsidRPr="00B45A16">
          <w:rPr>
            <w:rStyle w:val="Hyperlink"/>
          </w:rPr>
          <w:t>Table 58 – Use of the Variable_Access_Specification variants</w:t>
        </w:r>
        <w:r w:rsidR="00DC4BE9">
          <w:tab/>
        </w:r>
        <w:r w:rsidR="00DC4BE9">
          <w:fldChar w:fldCharType="begin"/>
        </w:r>
        <w:r w:rsidR="00DC4BE9">
          <w:instrText xml:space="preserve"> PAGEREF _Toc97127500 \h </w:instrText>
        </w:r>
        <w:r w:rsidR="00DC4BE9">
          <w:fldChar w:fldCharType="separate"/>
        </w:r>
        <w:r w:rsidR="00DC4BE9">
          <w:t>182</w:t>
        </w:r>
        <w:r w:rsidR="00DC4BE9">
          <w:fldChar w:fldCharType="end"/>
        </w:r>
      </w:hyperlink>
    </w:p>
    <w:p w14:paraId="515BBF4F" w14:textId="4B383543" w:rsidR="00DC4BE9" w:rsidRDefault="000355BB">
      <w:pPr>
        <w:pStyle w:val="TableofFigures"/>
        <w:rPr>
          <w:rFonts w:asciiTheme="minorHAnsi" w:eastAsiaTheme="minorEastAsia" w:hAnsiTheme="minorHAnsi"/>
          <w:spacing w:val="0"/>
          <w:sz w:val="22"/>
          <w:szCs w:val="22"/>
          <w:lang w:eastAsia="en-GB"/>
        </w:rPr>
      </w:pPr>
      <w:hyperlink w:anchor="_Toc97127501" w:history="1">
        <w:r w:rsidR="00DC4BE9" w:rsidRPr="00B45A16">
          <w:rPr>
            <w:rStyle w:val="Hyperlink"/>
          </w:rPr>
          <w:t>Table 59 – Service parameters of the InformationReport service</w:t>
        </w:r>
        <w:r w:rsidR="00DC4BE9">
          <w:tab/>
        </w:r>
        <w:r w:rsidR="00DC4BE9">
          <w:fldChar w:fldCharType="begin"/>
        </w:r>
        <w:r w:rsidR="00DC4BE9">
          <w:instrText xml:space="preserve"> PAGEREF _Toc97127501 \h </w:instrText>
        </w:r>
        <w:r w:rsidR="00DC4BE9">
          <w:fldChar w:fldCharType="separate"/>
        </w:r>
        <w:r w:rsidR="00DC4BE9">
          <w:t>184</w:t>
        </w:r>
        <w:r w:rsidR="00DC4BE9">
          <w:fldChar w:fldCharType="end"/>
        </w:r>
      </w:hyperlink>
    </w:p>
    <w:p w14:paraId="47C70B5F" w14:textId="0334EBC8" w:rsidR="00DC4BE9" w:rsidRDefault="000355BB">
      <w:pPr>
        <w:pStyle w:val="TableofFigures"/>
        <w:rPr>
          <w:rFonts w:asciiTheme="minorHAnsi" w:eastAsiaTheme="minorEastAsia" w:hAnsiTheme="minorHAnsi"/>
          <w:spacing w:val="0"/>
          <w:sz w:val="22"/>
          <w:szCs w:val="22"/>
          <w:lang w:eastAsia="en-GB"/>
        </w:rPr>
      </w:pPr>
      <w:hyperlink w:anchor="_Toc97127502" w:history="1">
        <w:r w:rsidR="00DC4BE9" w:rsidRPr="00B45A16">
          <w:rPr>
            <w:rStyle w:val="Hyperlink"/>
          </w:rPr>
          <w:t>Table 60 – Service parameters of the SetMapperTable.request service primitives</w:t>
        </w:r>
        <w:r w:rsidR="00DC4BE9">
          <w:tab/>
        </w:r>
        <w:r w:rsidR="00DC4BE9">
          <w:fldChar w:fldCharType="begin"/>
        </w:r>
        <w:r w:rsidR="00DC4BE9">
          <w:instrText xml:space="preserve"> PAGEREF _Toc97127502 \h </w:instrText>
        </w:r>
        <w:r w:rsidR="00DC4BE9">
          <w:fldChar w:fldCharType="separate"/>
        </w:r>
        <w:r w:rsidR="00DC4BE9">
          <w:t>185</w:t>
        </w:r>
        <w:r w:rsidR="00DC4BE9">
          <w:fldChar w:fldCharType="end"/>
        </w:r>
      </w:hyperlink>
    </w:p>
    <w:p w14:paraId="3A0C14E7" w14:textId="4D39D7CB" w:rsidR="00DC4BE9" w:rsidRDefault="000355BB">
      <w:pPr>
        <w:pStyle w:val="TableofFigures"/>
        <w:rPr>
          <w:rFonts w:asciiTheme="minorHAnsi" w:eastAsiaTheme="minorEastAsia" w:hAnsiTheme="minorHAnsi"/>
          <w:spacing w:val="0"/>
          <w:sz w:val="22"/>
          <w:szCs w:val="22"/>
          <w:lang w:eastAsia="en-GB"/>
        </w:rPr>
      </w:pPr>
      <w:hyperlink w:anchor="_Toc97127503" w:history="1">
        <w:r w:rsidR="00DC4BE9" w:rsidRPr="00B45A16">
          <w:rPr>
            <w:rStyle w:val="Hyperlink"/>
          </w:rPr>
          <w:t>Table 61 – Summary of ACSE services</w:t>
        </w:r>
        <w:r w:rsidR="00DC4BE9">
          <w:tab/>
        </w:r>
        <w:r w:rsidR="00DC4BE9">
          <w:fldChar w:fldCharType="begin"/>
        </w:r>
        <w:r w:rsidR="00DC4BE9">
          <w:instrText xml:space="preserve"> PAGEREF _Toc97127503 \h </w:instrText>
        </w:r>
        <w:r w:rsidR="00DC4BE9">
          <w:fldChar w:fldCharType="separate"/>
        </w:r>
        <w:r w:rsidR="00DC4BE9">
          <w:t>185</w:t>
        </w:r>
        <w:r w:rsidR="00DC4BE9">
          <w:fldChar w:fldCharType="end"/>
        </w:r>
      </w:hyperlink>
    </w:p>
    <w:p w14:paraId="7C8AB024" w14:textId="5FFB7840" w:rsidR="00DC4BE9" w:rsidRDefault="000355BB">
      <w:pPr>
        <w:pStyle w:val="TableofFigures"/>
        <w:rPr>
          <w:rFonts w:asciiTheme="minorHAnsi" w:eastAsiaTheme="minorEastAsia" w:hAnsiTheme="minorHAnsi"/>
          <w:spacing w:val="0"/>
          <w:sz w:val="22"/>
          <w:szCs w:val="22"/>
          <w:lang w:eastAsia="en-GB"/>
        </w:rPr>
      </w:pPr>
      <w:hyperlink w:anchor="_Toc97127504" w:history="1">
        <w:r w:rsidR="00DC4BE9" w:rsidRPr="00B45A16">
          <w:rPr>
            <w:rStyle w:val="Hyperlink"/>
          </w:rPr>
          <w:t>Table 62 – Summary of xDLMS services</w:t>
        </w:r>
        <w:r w:rsidR="00DC4BE9">
          <w:tab/>
        </w:r>
        <w:r w:rsidR="00DC4BE9">
          <w:fldChar w:fldCharType="begin"/>
        </w:r>
        <w:r w:rsidR="00DC4BE9">
          <w:instrText xml:space="preserve"> PAGEREF _Toc97127504 \h </w:instrText>
        </w:r>
        <w:r w:rsidR="00DC4BE9">
          <w:fldChar w:fldCharType="separate"/>
        </w:r>
        <w:r w:rsidR="00DC4BE9">
          <w:t>186</w:t>
        </w:r>
        <w:r w:rsidR="00DC4BE9">
          <w:fldChar w:fldCharType="end"/>
        </w:r>
      </w:hyperlink>
    </w:p>
    <w:p w14:paraId="6F944731" w14:textId="04049FCE" w:rsidR="00DC4BE9" w:rsidRDefault="000355BB">
      <w:pPr>
        <w:pStyle w:val="TableofFigures"/>
        <w:rPr>
          <w:rFonts w:asciiTheme="minorHAnsi" w:eastAsiaTheme="minorEastAsia" w:hAnsiTheme="minorHAnsi"/>
          <w:spacing w:val="0"/>
          <w:sz w:val="22"/>
          <w:szCs w:val="22"/>
          <w:lang w:eastAsia="en-GB"/>
        </w:rPr>
      </w:pPr>
      <w:hyperlink w:anchor="_Toc97127505" w:history="1">
        <w:r w:rsidR="00DC4BE9" w:rsidRPr="00B45A16">
          <w:rPr>
            <w:rStyle w:val="Hyperlink"/>
          </w:rPr>
          <w:t>Table 63 – Functional Unit APDUs and their fields</w:t>
        </w:r>
        <w:r w:rsidR="00DC4BE9">
          <w:tab/>
        </w:r>
        <w:r w:rsidR="00DC4BE9">
          <w:fldChar w:fldCharType="begin"/>
        </w:r>
        <w:r w:rsidR="00DC4BE9">
          <w:instrText xml:space="preserve"> PAGEREF _Toc97127505 \h </w:instrText>
        </w:r>
        <w:r w:rsidR="00DC4BE9">
          <w:fldChar w:fldCharType="separate"/>
        </w:r>
        <w:r w:rsidR="00DC4BE9">
          <w:t>192</w:t>
        </w:r>
        <w:r w:rsidR="00DC4BE9">
          <w:fldChar w:fldCharType="end"/>
        </w:r>
      </w:hyperlink>
    </w:p>
    <w:p w14:paraId="267C1538" w14:textId="571CBB91" w:rsidR="00DC4BE9" w:rsidRDefault="000355BB">
      <w:pPr>
        <w:pStyle w:val="TableofFigures"/>
        <w:rPr>
          <w:rFonts w:asciiTheme="minorHAnsi" w:eastAsiaTheme="minorEastAsia" w:hAnsiTheme="minorHAnsi"/>
          <w:spacing w:val="0"/>
          <w:sz w:val="22"/>
          <w:szCs w:val="22"/>
          <w:lang w:eastAsia="en-GB"/>
        </w:rPr>
      </w:pPr>
      <w:hyperlink w:anchor="_Toc97127506" w:history="1">
        <w:r w:rsidR="00DC4BE9" w:rsidRPr="00B45A16">
          <w:rPr>
            <w:rStyle w:val="Hyperlink"/>
          </w:rPr>
          <w:t>Table 64 – COSEM application context names</w:t>
        </w:r>
        <w:r w:rsidR="00DC4BE9">
          <w:tab/>
        </w:r>
        <w:r w:rsidR="00DC4BE9">
          <w:fldChar w:fldCharType="begin"/>
        </w:r>
        <w:r w:rsidR="00DC4BE9">
          <w:instrText xml:space="preserve"> PAGEREF _Toc97127506 \h </w:instrText>
        </w:r>
        <w:r w:rsidR="00DC4BE9">
          <w:fldChar w:fldCharType="separate"/>
        </w:r>
        <w:r w:rsidR="00DC4BE9">
          <w:t>195</w:t>
        </w:r>
        <w:r w:rsidR="00DC4BE9">
          <w:fldChar w:fldCharType="end"/>
        </w:r>
      </w:hyperlink>
    </w:p>
    <w:p w14:paraId="0146C6E9" w14:textId="0407D1F0" w:rsidR="00DC4BE9" w:rsidRDefault="000355BB">
      <w:pPr>
        <w:pStyle w:val="TableofFigures"/>
        <w:rPr>
          <w:rFonts w:asciiTheme="minorHAnsi" w:eastAsiaTheme="minorEastAsia" w:hAnsiTheme="minorHAnsi"/>
          <w:spacing w:val="0"/>
          <w:sz w:val="22"/>
          <w:szCs w:val="22"/>
          <w:lang w:eastAsia="en-GB"/>
        </w:rPr>
      </w:pPr>
      <w:hyperlink w:anchor="_Toc97127507" w:history="1">
        <w:r w:rsidR="00DC4BE9" w:rsidRPr="00B45A16">
          <w:rPr>
            <w:rStyle w:val="Hyperlink"/>
          </w:rPr>
          <w:t>Table 65 – COSEM authentication mechanism names</w:t>
        </w:r>
        <w:r w:rsidR="00DC4BE9">
          <w:tab/>
        </w:r>
        <w:r w:rsidR="00DC4BE9">
          <w:fldChar w:fldCharType="begin"/>
        </w:r>
        <w:r w:rsidR="00DC4BE9">
          <w:instrText xml:space="preserve"> PAGEREF _Toc97127507 \h </w:instrText>
        </w:r>
        <w:r w:rsidR="00DC4BE9">
          <w:fldChar w:fldCharType="separate"/>
        </w:r>
        <w:r w:rsidR="00DC4BE9">
          <w:t>196</w:t>
        </w:r>
        <w:r w:rsidR="00DC4BE9">
          <w:fldChar w:fldCharType="end"/>
        </w:r>
      </w:hyperlink>
    </w:p>
    <w:p w14:paraId="134989A7" w14:textId="7AB33609" w:rsidR="00DC4BE9" w:rsidRDefault="000355BB">
      <w:pPr>
        <w:pStyle w:val="TableofFigures"/>
        <w:rPr>
          <w:rFonts w:asciiTheme="minorHAnsi" w:eastAsiaTheme="minorEastAsia" w:hAnsiTheme="minorHAnsi"/>
          <w:spacing w:val="0"/>
          <w:sz w:val="22"/>
          <w:szCs w:val="22"/>
          <w:lang w:eastAsia="en-GB"/>
        </w:rPr>
      </w:pPr>
      <w:hyperlink w:anchor="_Toc97127508" w:history="1">
        <w:r w:rsidR="00DC4BE9" w:rsidRPr="00B45A16">
          <w:rPr>
            <w:rStyle w:val="Hyperlink"/>
          </w:rPr>
          <w:t>Table 66 – Cryptographic algorithm ID-s</w:t>
        </w:r>
        <w:r w:rsidR="00DC4BE9">
          <w:tab/>
        </w:r>
        <w:r w:rsidR="00DC4BE9">
          <w:fldChar w:fldCharType="begin"/>
        </w:r>
        <w:r w:rsidR="00DC4BE9">
          <w:instrText xml:space="preserve"> PAGEREF _Toc97127508 \h </w:instrText>
        </w:r>
        <w:r w:rsidR="00DC4BE9">
          <w:fldChar w:fldCharType="separate"/>
        </w:r>
        <w:r w:rsidR="00DC4BE9">
          <w:t>197</w:t>
        </w:r>
        <w:r w:rsidR="00DC4BE9">
          <w:fldChar w:fldCharType="end"/>
        </w:r>
      </w:hyperlink>
    </w:p>
    <w:p w14:paraId="07327735" w14:textId="4398D06A" w:rsidR="00DC4BE9" w:rsidRDefault="000355BB">
      <w:pPr>
        <w:pStyle w:val="TableofFigures"/>
        <w:rPr>
          <w:rFonts w:asciiTheme="minorHAnsi" w:eastAsiaTheme="minorEastAsia" w:hAnsiTheme="minorHAnsi"/>
          <w:spacing w:val="0"/>
          <w:sz w:val="22"/>
          <w:szCs w:val="22"/>
          <w:lang w:eastAsia="en-GB"/>
        </w:rPr>
      </w:pPr>
      <w:hyperlink w:anchor="_Toc97127509" w:history="1">
        <w:r w:rsidR="00DC4BE9" w:rsidRPr="00B45A16">
          <w:rPr>
            <w:rStyle w:val="Hyperlink"/>
          </w:rPr>
          <w:t>Table 67 – xDLMS Conformance block</w:t>
        </w:r>
        <w:r w:rsidR="00DC4BE9">
          <w:tab/>
        </w:r>
        <w:r w:rsidR="00DC4BE9">
          <w:fldChar w:fldCharType="begin"/>
        </w:r>
        <w:r w:rsidR="00DC4BE9">
          <w:instrText xml:space="preserve"> PAGEREF _Toc97127509 \h </w:instrText>
        </w:r>
        <w:r w:rsidR="00DC4BE9">
          <w:fldChar w:fldCharType="separate"/>
        </w:r>
        <w:r w:rsidR="00DC4BE9">
          <w:t>207</w:t>
        </w:r>
        <w:r w:rsidR="00DC4BE9">
          <w:fldChar w:fldCharType="end"/>
        </w:r>
      </w:hyperlink>
    </w:p>
    <w:p w14:paraId="3613D953" w14:textId="7EC65D6C" w:rsidR="00DC4BE9" w:rsidRDefault="000355BB">
      <w:pPr>
        <w:pStyle w:val="TableofFigures"/>
        <w:rPr>
          <w:rFonts w:asciiTheme="minorHAnsi" w:eastAsiaTheme="minorEastAsia" w:hAnsiTheme="minorHAnsi"/>
          <w:spacing w:val="0"/>
          <w:sz w:val="22"/>
          <w:szCs w:val="22"/>
          <w:lang w:eastAsia="en-GB"/>
        </w:rPr>
      </w:pPr>
      <w:hyperlink w:anchor="_Toc97127510" w:history="1">
        <w:r w:rsidR="00DC4BE9" w:rsidRPr="00B45A16">
          <w:rPr>
            <w:rStyle w:val="Hyperlink"/>
          </w:rPr>
          <w:t>Table 68 – GET service types and APDUs</w:t>
        </w:r>
        <w:r w:rsidR="00DC4BE9">
          <w:tab/>
        </w:r>
        <w:r w:rsidR="00DC4BE9">
          <w:fldChar w:fldCharType="begin"/>
        </w:r>
        <w:r w:rsidR="00DC4BE9">
          <w:instrText xml:space="preserve"> PAGEREF _Toc97127510 \h </w:instrText>
        </w:r>
        <w:r w:rsidR="00DC4BE9">
          <w:fldChar w:fldCharType="separate"/>
        </w:r>
        <w:r w:rsidR="00DC4BE9">
          <w:t>209</w:t>
        </w:r>
        <w:r w:rsidR="00DC4BE9">
          <w:fldChar w:fldCharType="end"/>
        </w:r>
      </w:hyperlink>
    </w:p>
    <w:p w14:paraId="328515AA" w14:textId="732B5DB2" w:rsidR="00DC4BE9" w:rsidRDefault="000355BB">
      <w:pPr>
        <w:pStyle w:val="TableofFigures"/>
        <w:rPr>
          <w:rFonts w:asciiTheme="minorHAnsi" w:eastAsiaTheme="minorEastAsia" w:hAnsiTheme="minorHAnsi"/>
          <w:spacing w:val="0"/>
          <w:sz w:val="22"/>
          <w:szCs w:val="22"/>
          <w:lang w:eastAsia="en-GB"/>
        </w:rPr>
      </w:pPr>
      <w:hyperlink w:anchor="_Toc97127511" w:history="1">
        <w:r w:rsidR="00DC4BE9" w:rsidRPr="00B45A16">
          <w:rPr>
            <w:rStyle w:val="Hyperlink"/>
          </w:rPr>
          <w:t>Table 69 – SET service types and APDUs</w:t>
        </w:r>
        <w:r w:rsidR="00DC4BE9">
          <w:tab/>
        </w:r>
        <w:r w:rsidR="00DC4BE9">
          <w:fldChar w:fldCharType="begin"/>
        </w:r>
        <w:r w:rsidR="00DC4BE9">
          <w:instrText xml:space="preserve"> PAGEREF _Toc97127511 \h </w:instrText>
        </w:r>
        <w:r w:rsidR="00DC4BE9">
          <w:fldChar w:fldCharType="separate"/>
        </w:r>
        <w:r w:rsidR="00DC4BE9">
          <w:t>213</w:t>
        </w:r>
        <w:r w:rsidR="00DC4BE9">
          <w:fldChar w:fldCharType="end"/>
        </w:r>
      </w:hyperlink>
    </w:p>
    <w:p w14:paraId="369CE816" w14:textId="6530F8CE" w:rsidR="00DC4BE9" w:rsidRDefault="000355BB">
      <w:pPr>
        <w:pStyle w:val="TableofFigures"/>
        <w:rPr>
          <w:rFonts w:asciiTheme="minorHAnsi" w:eastAsiaTheme="minorEastAsia" w:hAnsiTheme="minorHAnsi"/>
          <w:spacing w:val="0"/>
          <w:sz w:val="22"/>
          <w:szCs w:val="22"/>
          <w:lang w:eastAsia="en-GB"/>
        </w:rPr>
      </w:pPr>
      <w:hyperlink w:anchor="_Toc97127512" w:history="1">
        <w:r w:rsidR="00DC4BE9" w:rsidRPr="00B45A16">
          <w:rPr>
            <w:rStyle w:val="Hyperlink"/>
          </w:rPr>
          <w:t>Table 70 – ACTION service types and APDUs</w:t>
        </w:r>
        <w:r w:rsidR="00DC4BE9">
          <w:tab/>
        </w:r>
        <w:r w:rsidR="00DC4BE9">
          <w:fldChar w:fldCharType="begin"/>
        </w:r>
        <w:r w:rsidR="00DC4BE9">
          <w:instrText xml:space="preserve"> PAGEREF _Toc97127512 \h </w:instrText>
        </w:r>
        <w:r w:rsidR="00DC4BE9">
          <w:fldChar w:fldCharType="separate"/>
        </w:r>
        <w:r w:rsidR="00DC4BE9">
          <w:t>216</w:t>
        </w:r>
        <w:r w:rsidR="00DC4BE9">
          <w:fldChar w:fldCharType="end"/>
        </w:r>
      </w:hyperlink>
    </w:p>
    <w:p w14:paraId="3C8058DA" w14:textId="687180C1" w:rsidR="00DC4BE9" w:rsidRDefault="000355BB">
      <w:pPr>
        <w:pStyle w:val="TableofFigures"/>
        <w:rPr>
          <w:rFonts w:asciiTheme="minorHAnsi" w:eastAsiaTheme="minorEastAsia" w:hAnsiTheme="minorHAnsi"/>
          <w:spacing w:val="0"/>
          <w:sz w:val="22"/>
          <w:szCs w:val="22"/>
          <w:lang w:eastAsia="en-GB"/>
        </w:rPr>
      </w:pPr>
      <w:hyperlink w:anchor="_Toc97127513" w:history="1">
        <w:r w:rsidR="00DC4BE9" w:rsidRPr="00B45A16">
          <w:rPr>
            <w:rStyle w:val="Hyperlink"/>
          </w:rPr>
          <w:t>Table 71 – Mapping between the GET and the Read services</w:t>
        </w:r>
        <w:r w:rsidR="00DC4BE9">
          <w:tab/>
        </w:r>
        <w:r w:rsidR="00DC4BE9">
          <w:fldChar w:fldCharType="begin"/>
        </w:r>
        <w:r w:rsidR="00DC4BE9">
          <w:instrText xml:space="preserve"> PAGEREF _Toc97127513 \h </w:instrText>
        </w:r>
        <w:r w:rsidR="00DC4BE9">
          <w:fldChar w:fldCharType="separate"/>
        </w:r>
        <w:r w:rsidR="00DC4BE9">
          <w:t>223</w:t>
        </w:r>
        <w:r w:rsidR="00DC4BE9">
          <w:fldChar w:fldCharType="end"/>
        </w:r>
      </w:hyperlink>
    </w:p>
    <w:p w14:paraId="22DD7A44" w14:textId="7128CA09" w:rsidR="00DC4BE9" w:rsidRDefault="000355BB">
      <w:pPr>
        <w:pStyle w:val="TableofFigures"/>
        <w:rPr>
          <w:rFonts w:asciiTheme="minorHAnsi" w:eastAsiaTheme="minorEastAsia" w:hAnsiTheme="minorHAnsi"/>
          <w:spacing w:val="0"/>
          <w:sz w:val="22"/>
          <w:szCs w:val="22"/>
          <w:lang w:eastAsia="en-GB"/>
        </w:rPr>
      </w:pPr>
      <w:hyperlink w:anchor="_Toc97127514" w:history="1">
        <w:r w:rsidR="00DC4BE9" w:rsidRPr="00B45A16">
          <w:rPr>
            <w:rStyle w:val="Hyperlink"/>
          </w:rPr>
          <w:t>Table 72 – Mapping between the ACTION and the Read services</w:t>
        </w:r>
        <w:r w:rsidR="00DC4BE9">
          <w:tab/>
        </w:r>
        <w:r w:rsidR="00DC4BE9">
          <w:fldChar w:fldCharType="begin"/>
        </w:r>
        <w:r w:rsidR="00DC4BE9">
          <w:instrText xml:space="preserve"> PAGEREF _Toc97127514 \h </w:instrText>
        </w:r>
        <w:r w:rsidR="00DC4BE9">
          <w:fldChar w:fldCharType="separate"/>
        </w:r>
        <w:r w:rsidR="00DC4BE9">
          <w:t>224</w:t>
        </w:r>
        <w:r w:rsidR="00DC4BE9">
          <w:fldChar w:fldCharType="end"/>
        </w:r>
      </w:hyperlink>
    </w:p>
    <w:p w14:paraId="25A838BA" w14:textId="71A50DAC" w:rsidR="00DC4BE9" w:rsidRDefault="000355BB">
      <w:pPr>
        <w:pStyle w:val="TableofFigures"/>
        <w:rPr>
          <w:rFonts w:asciiTheme="minorHAnsi" w:eastAsiaTheme="minorEastAsia" w:hAnsiTheme="minorHAnsi"/>
          <w:spacing w:val="0"/>
          <w:sz w:val="22"/>
          <w:szCs w:val="22"/>
          <w:lang w:eastAsia="en-GB"/>
        </w:rPr>
      </w:pPr>
      <w:hyperlink w:anchor="_Toc97127515" w:history="1">
        <w:r w:rsidR="00DC4BE9" w:rsidRPr="00B45A16">
          <w:rPr>
            <w:rStyle w:val="Hyperlink"/>
          </w:rPr>
          <w:t>Table 73 – Mapping between the SET and the Write services</w:t>
        </w:r>
        <w:r w:rsidR="00DC4BE9">
          <w:tab/>
        </w:r>
        <w:r w:rsidR="00DC4BE9">
          <w:fldChar w:fldCharType="begin"/>
        </w:r>
        <w:r w:rsidR="00DC4BE9">
          <w:instrText xml:space="preserve"> PAGEREF _Toc97127515 \h </w:instrText>
        </w:r>
        <w:r w:rsidR="00DC4BE9">
          <w:fldChar w:fldCharType="separate"/>
        </w:r>
        <w:r w:rsidR="00DC4BE9">
          <w:t>227</w:t>
        </w:r>
        <w:r w:rsidR="00DC4BE9">
          <w:fldChar w:fldCharType="end"/>
        </w:r>
      </w:hyperlink>
    </w:p>
    <w:p w14:paraId="41950FFC" w14:textId="1F7662D4" w:rsidR="00DC4BE9" w:rsidRDefault="000355BB">
      <w:pPr>
        <w:pStyle w:val="TableofFigures"/>
        <w:rPr>
          <w:rFonts w:asciiTheme="minorHAnsi" w:eastAsiaTheme="minorEastAsia" w:hAnsiTheme="minorHAnsi"/>
          <w:spacing w:val="0"/>
          <w:sz w:val="22"/>
          <w:szCs w:val="22"/>
          <w:lang w:eastAsia="en-GB"/>
        </w:rPr>
      </w:pPr>
      <w:hyperlink w:anchor="_Toc97127516" w:history="1">
        <w:r w:rsidR="00DC4BE9" w:rsidRPr="00B45A16">
          <w:rPr>
            <w:rStyle w:val="Hyperlink"/>
          </w:rPr>
          <w:t>Table 74 – Mapping between the ACTION and the Write service</w:t>
        </w:r>
        <w:r w:rsidR="00DC4BE9">
          <w:tab/>
        </w:r>
        <w:r w:rsidR="00DC4BE9">
          <w:fldChar w:fldCharType="begin"/>
        </w:r>
        <w:r w:rsidR="00DC4BE9">
          <w:instrText xml:space="preserve"> PAGEREF _Toc97127516 \h </w:instrText>
        </w:r>
        <w:r w:rsidR="00DC4BE9">
          <w:fldChar w:fldCharType="separate"/>
        </w:r>
        <w:r w:rsidR="00DC4BE9">
          <w:t>228</w:t>
        </w:r>
        <w:r w:rsidR="00DC4BE9">
          <w:fldChar w:fldCharType="end"/>
        </w:r>
      </w:hyperlink>
    </w:p>
    <w:p w14:paraId="0E931D47" w14:textId="47F9F9AB" w:rsidR="00DC4BE9" w:rsidRDefault="000355BB">
      <w:pPr>
        <w:pStyle w:val="TableofFigures"/>
        <w:rPr>
          <w:rFonts w:asciiTheme="minorHAnsi" w:eastAsiaTheme="minorEastAsia" w:hAnsiTheme="minorHAnsi"/>
          <w:spacing w:val="0"/>
          <w:sz w:val="22"/>
          <w:szCs w:val="22"/>
          <w:lang w:eastAsia="en-GB"/>
        </w:rPr>
      </w:pPr>
      <w:hyperlink w:anchor="_Toc97127517" w:history="1">
        <w:r w:rsidR="00DC4BE9" w:rsidRPr="00B45A16">
          <w:rPr>
            <w:rStyle w:val="Hyperlink"/>
          </w:rPr>
          <w:t>Table 75 – Mapping between the SET and the UnconfirmedWrite services</w:t>
        </w:r>
        <w:r w:rsidR="00DC4BE9">
          <w:tab/>
        </w:r>
        <w:r w:rsidR="00DC4BE9">
          <w:fldChar w:fldCharType="begin"/>
        </w:r>
        <w:r w:rsidR="00DC4BE9">
          <w:instrText xml:space="preserve"> PAGEREF _Toc97127517 \h </w:instrText>
        </w:r>
        <w:r w:rsidR="00DC4BE9">
          <w:fldChar w:fldCharType="separate"/>
        </w:r>
        <w:r w:rsidR="00DC4BE9">
          <w:t>231</w:t>
        </w:r>
        <w:r w:rsidR="00DC4BE9">
          <w:fldChar w:fldCharType="end"/>
        </w:r>
      </w:hyperlink>
    </w:p>
    <w:p w14:paraId="3CD6E165" w14:textId="7734E961" w:rsidR="00DC4BE9" w:rsidRDefault="000355BB">
      <w:pPr>
        <w:pStyle w:val="TableofFigures"/>
        <w:rPr>
          <w:rFonts w:asciiTheme="minorHAnsi" w:eastAsiaTheme="minorEastAsia" w:hAnsiTheme="minorHAnsi"/>
          <w:spacing w:val="0"/>
          <w:sz w:val="22"/>
          <w:szCs w:val="22"/>
          <w:lang w:eastAsia="en-GB"/>
        </w:rPr>
      </w:pPr>
      <w:hyperlink w:anchor="_Toc97127518" w:history="1">
        <w:r w:rsidR="00DC4BE9" w:rsidRPr="00B45A16">
          <w:rPr>
            <w:rStyle w:val="Hyperlink"/>
          </w:rPr>
          <w:t>Table 76 – Mapping between the ACTION and the UnconfirmedWrite services</w:t>
        </w:r>
        <w:r w:rsidR="00DC4BE9">
          <w:tab/>
        </w:r>
        <w:r w:rsidR="00DC4BE9">
          <w:fldChar w:fldCharType="begin"/>
        </w:r>
        <w:r w:rsidR="00DC4BE9">
          <w:instrText xml:space="preserve"> PAGEREF _Toc97127518 \h </w:instrText>
        </w:r>
        <w:r w:rsidR="00DC4BE9">
          <w:fldChar w:fldCharType="separate"/>
        </w:r>
        <w:r w:rsidR="00DC4BE9">
          <w:t>231</w:t>
        </w:r>
        <w:r w:rsidR="00DC4BE9">
          <w:fldChar w:fldCharType="end"/>
        </w:r>
      </w:hyperlink>
    </w:p>
    <w:p w14:paraId="1A91A6CD" w14:textId="5BBE4970" w:rsidR="00DC4BE9" w:rsidRDefault="000355BB">
      <w:pPr>
        <w:pStyle w:val="TableofFigures"/>
        <w:rPr>
          <w:rFonts w:asciiTheme="minorHAnsi" w:eastAsiaTheme="minorEastAsia" w:hAnsiTheme="minorHAnsi"/>
          <w:spacing w:val="0"/>
          <w:sz w:val="22"/>
          <w:szCs w:val="22"/>
          <w:lang w:eastAsia="en-GB"/>
        </w:rPr>
      </w:pPr>
      <w:hyperlink w:anchor="_Toc97127519" w:history="1">
        <w:r w:rsidR="00DC4BE9" w:rsidRPr="00B45A16">
          <w:rPr>
            <w:rStyle w:val="Hyperlink"/>
          </w:rPr>
          <w:t>Table 77 – Mapping between the EventNotification and InformationReport services</w:t>
        </w:r>
        <w:r w:rsidR="00DC4BE9">
          <w:tab/>
        </w:r>
        <w:r w:rsidR="00DC4BE9">
          <w:fldChar w:fldCharType="begin"/>
        </w:r>
        <w:r w:rsidR="00DC4BE9">
          <w:instrText xml:space="preserve"> PAGEREF _Toc97127519 \h </w:instrText>
        </w:r>
        <w:r w:rsidR="00DC4BE9">
          <w:fldChar w:fldCharType="separate"/>
        </w:r>
        <w:r w:rsidR="00DC4BE9">
          <w:t>232</w:t>
        </w:r>
        <w:r w:rsidR="00DC4BE9">
          <w:fldChar w:fldCharType="end"/>
        </w:r>
      </w:hyperlink>
    </w:p>
    <w:p w14:paraId="60B8C868" w14:textId="02EAC0C5" w:rsidR="00DC4BE9" w:rsidRDefault="000355BB">
      <w:pPr>
        <w:pStyle w:val="TableofFigures"/>
        <w:rPr>
          <w:rFonts w:asciiTheme="minorHAnsi" w:eastAsiaTheme="minorEastAsia" w:hAnsiTheme="minorHAnsi"/>
          <w:spacing w:val="0"/>
          <w:sz w:val="22"/>
          <w:szCs w:val="22"/>
          <w:lang w:eastAsia="en-GB"/>
        </w:rPr>
      </w:pPr>
      <w:hyperlink w:anchor="_Toc97127520" w:history="1">
        <w:r w:rsidR="00DC4BE9" w:rsidRPr="00B45A16">
          <w:rPr>
            <w:rStyle w:val="Hyperlink"/>
          </w:rPr>
          <w:t xml:space="preserve">Table 78 – </w:t>
        </w:r>
        <w:r w:rsidR="00DC4BE9" w:rsidRPr="00B45A16">
          <w:rPr>
            <w:rStyle w:val="Hyperlink"/>
            <w:highlight w:val="yellow"/>
          </w:rPr>
          <w:t>GBT procedure state variables</w:t>
        </w:r>
        <w:r w:rsidR="00DC4BE9">
          <w:tab/>
        </w:r>
        <w:r w:rsidR="00DC4BE9">
          <w:fldChar w:fldCharType="begin"/>
        </w:r>
        <w:r w:rsidR="00DC4BE9">
          <w:instrText xml:space="preserve"> PAGEREF _Toc97127520 \h </w:instrText>
        </w:r>
        <w:r w:rsidR="00DC4BE9">
          <w:fldChar w:fldCharType="separate"/>
        </w:r>
        <w:r w:rsidR="00DC4BE9">
          <w:t>239</w:t>
        </w:r>
        <w:r w:rsidR="00DC4BE9">
          <w:fldChar w:fldCharType="end"/>
        </w:r>
      </w:hyperlink>
    </w:p>
    <w:p w14:paraId="2BED37FE" w14:textId="64C1D0BA" w:rsidR="00DC4BE9" w:rsidRDefault="000355BB">
      <w:pPr>
        <w:pStyle w:val="TableofFigures"/>
        <w:rPr>
          <w:rFonts w:asciiTheme="minorHAnsi" w:eastAsiaTheme="minorEastAsia" w:hAnsiTheme="minorHAnsi"/>
          <w:spacing w:val="0"/>
          <w:sz w:val="22"/>
          <w:szCs w:val="22"/>
          <w:lang w:eastAsia="en-GB"/>
        </w:rPr>
      </w:pPr>
      <w:hyperlink w:anchor="_Toc97127521" w:history="1">
        <w:r w:rsidR="00DC4BE9" w:rsidRPr="00B45A16">
          <w:rPr>
            <w:rStyle w:val="Hyperlink"/>
          </w:rPr>
          <w:t>Table 79 – xDLMS exception mechanism</w:t>
        </w:r>
        <w:r w:rsidR="00DC4BE9">
          <w:tab/>
        </w:r>
        <w:r w:rsidR="00DC4BE9">
          <w:fldChar w:fldCharType="begin"/>
        </w:r>
        <w:r w:rsidR="00DC4BE9">
          <w:instrText xml:space="preserve"> PAGEREF _Toc97127521 \h </w:instrText>
        </w:r>
        <w:r w:rsidR="00DC4BE9">
          <w:fldChar w:fldCharType="separate"/>
        </w:r>
        <w:r w:rsidR="00DC4BE9">
          <w:t>257</w:t>
        </w:r>
        <w:r w:rsidR="00DC4BE9">
          <w:fldChar w:fldCharType="end"/>
        </w:r>
      </w:hyperlink>
    </w:p>
    <w:p w14:paraId="4689C891" w14:textId="5C49A110" w:rsidR="00DC4BE9" w:rsidRDefault="000355BB">
      <w:pPr>
        <w:pStyle w:val="TableofFigures"/>
        <w:rPr>
          <w:rFonts w:asciiTheme="minorHAnsi" w:eastAsiaTheme="minorEastAsia" w:hAnsiTheme="minorHAnsi"/>
          <w:spacing w:val="0"/>
          <w:sz w:val="22"/>
          <w:szCs w:val="22"/>
          <w:lang w:eastAsia="en-GB"/>
        </w:rPr>
      </w:pPr>
      <w:hyperlink w:anchor="_Toc97127522" w:history="1">
        <w:r w:rsidR="00DC4BE9" w:rsidRPr="00B45A16">
          <w:rPr>
            <w:rStyle w:val="Hyperlink"/>
          </w:rPr>
          <w:t>Table B.1 – Reserved Application Processes</w:t>
        </w:r>
        <w:r w:rsidR="00DC4BE9">
          <w:tab/>
        </w:r>
        <w:r w:rsidR="00DC4BE9">
          <w:fldChar w:fldCharType="begin"/>
        </w:r>
        <w:r w:rsidR="00DC4BE9">
          <w:instrText xml:space="preserve"> PAGEREF _Toc97127522 \h </w:instrText>
        </w:r>
        <w:r w:rsidR="00DC4BE9">
          <w:fldChar w:fldCharType="separate"/>
        </w:r>
        <w:r w:rsidR="00DC4BE9">
          <w:t>312</w:t>
        </w:r>
        <w:r w:rsidR="00DC4BE9">
          <w:fldChar w:fldCharType="end"/>
        </w:r>
      </w:hyperlink>
    </w:p>
    <w:p w14:paraId="2EE02C7B" w14:textId="57BCE580" w:rsidR="00DC4BE9" w:rsidRDefault="000355BB">
      <w:pPr>
        <w:pStyle w:val="TableofFigures"/>
        <w:rPr>
          <w:rFonts w:asciiTheme="minorHAnsi" w:eastAsiaTheme="minorEastAsia" w:hAnsiTheme="minorHAnsi"/>
          <w:spacing w:val="0"/>
          <w:sz w:val="22"/>
          <w:szCs w:val="22"/>
          <w:lang w:eastAsia="en-GB"/>
        </w:rPr>
      </w:pPr>
      <w:hyperlink w:anchor="_Toc97127523" w:history="1">
        <w:r w:rsidR="00DC4BE9" w:rsidRPr="00B45A16">
          <w:rPr>
            <w:rStyle w:val="Hyperlink"/>
          </w:rPr>
          <w:t>Table D.1 – Conformance block</w:t>
        </w:r>
        <w:r w:rsidR="00DC4BE9">
          <w:tab/>
        </w:r>
        <w:r w:rsidR="00DC4BE9">
          <w:fldChar w:fldCharType="begin"/>
        </w:r>
        <w:r w:rsidR="00DC4BE9">
          <w:instrText xml:space="preserve"> PAGEREF _Toc97127523 \h </w:instrText>
        </w:r>
        <w:r w:rsidR="00DC4BE9">
          <w:fldChar w:fldCharType="separate"/>
        </w:r>
        <w:r w:rsidR="00DC4BE9">
          <w:t>319</w:t>
        </w:r>
        <w:r w:rsidR="00DC4BE9">
          <w:fldChar w:fldCharType="end"/>
        </w:r>
      </w:hyperlink>
    </w:p>
    <w:p w14:paraId="6917414C" w14:textId="56F07EF5" w:rsidR="00DC4BE9" w:rsidRDefault="000355BB">
      <w:pPr>
        <w:pStyle w:val="TableofFigures"/>
        <w:rPr>
          <w:rFonts w:asciiTheme="minorHAnsi" w:eastAsiaTheme="minorEastAsia" w:hAnsiTheme="minorHAnsi"/>
          <w:spacing w:val="0"/>
          <w:sz w:val="22"/>
          <w:szCs w:val="22"/>
          <w:lang w:eastAsia="en-GB"/>
        </w:rPr>
      </w:pPr>
      <w:hyperlink w:anchor="_Toc97127524" w:history="1">
        <w:r w:rsidR="00DC4BE9" w:rsidRPr="00B45A16">
          <w:rPr>
            <w:rStyle w:val="Hyperlink"/>
          </w:rPr>
          <w:t>Table D.2 – A-XDR encoding of the xDLMS InitiateRequest APDU</w:t>
        </w:r>
        <w:r w:rsidR="00DC4BE9">
          <w:tab/>
        </w:r>
        <w:r w:rsidR="00DC4BE9">
          <w:fldChar w:fldCharType="begin"/>
        </w:r>
        <w:r w:rsidR="00DC4BE9">
          <w:instrText xml:space="preserve"> PAGEREF _Toc97127524 \h </w:instrText>
        </w:r>
        <w:r w:rsidR="00DC4BE9">
          <w:fldChar w:fldCharType="separate"/>
        </w:r>
        <w:r w:rsidR="00DC4BE9">
          <w:t>320</w:t>
        </w:r>
        <w:r w:rsidR="00DC4BE9">
          <w:fldChar w:fldCharType="end"/>
        </w:r>
      </w:hyperlink>
    </w:p>
    <w:p w14:paraId="3C30FFEA" w14:textId="08491590" w:rsidR="00DC4BE9" w:rsidRDefault="000355BB">
      <w:pPr>
        <w:pStyle w:val="TableofFigures"/>
        <w:rPr>
          <w:rFonts w:asciiTheme="minorHAnsi" w:eastAsiaTheme="minorEastAsia" w:hAnsiTheme="minorHAnsi"/>
          <w:spacing w:val="0"/>
          <w:sz w:val="22"/>
          <w:szCs w:val="22"/>
          <w:lang w:eastAsia="en-GB"/>
        </w:rPr>
      </w:pPr>
      <w:hyperlink w:anchor="_Toc97127525" w:history="1">
        <w:r w:rsidR="00DC4BE9" w:rsidRPr="00B45A16">
          <w:rPr>
            <w:rStyle w:val="Hyperlink"/>
          </w:rPr>
          <w:t>Table D.3 – A-XDR encoding of the xDLMS InitiateResponse APDU</w:t>
        </w:r>
        <w:r w:rsidR="00DC4BE9">
          <w:tab/>
        </w:r>
        <w:r w:rsidR="00DC4BE9">
          <w:fldChar w:fldCharType="begin"/>
        </w:r>
        <w:r w:rsidR="00DC4BE9">
          <w:instrText xml:space="preserve"> PAGEREF _Toc97127525 \h </w:instrText>
        </w:r>
        <w:r w:rsidR="00DC4BE9">
          <w:fldChar w:fldCharType="separate"/>
        </w:r>
        <w:r w:rsidR="00DC4BE9">
          <w:t>321</w:t>
        </w:r>
        <w:r w:rsidR="00DC4BE9">
          <w:fldChar w:fldCharType="end"/>
        </w:r>
      </w:hyperlink>
    </w:p>
    <w:p w14:paraId="3ED67EC9" w14:textId="7DED6400" w:rsidR="00DC4BE9" w:rsidRDefault="000355BB">
      <w:pPr>
        <w:pStyle w:val="TableofFigures"/>
        <w:rPr>
          <w:rFonts w:asciiTheme="minorHAnsi" w:eastAsiaTheme="minorEastAsia" w:hAnsiTheme="minorHAnsi"/>
          <w:spacing w:val="0"/>
          <w:sz w:val="22"/>
          <w:szCs w:val="22"/>
          <w:lang w:eastAsia="en-GB"/>
        </w:rPr>
      </w:pPr>
      <w:hyperlink w:anchor="_Toc97127526" w:history="1">
        <w:r w:rsidR="00DC4BE9" w:rsidRPr="00B45A16">
          <w:rPr>
            <w:rStyle w:val="Hyperlink"/>
          </w:rPr>
          <w:t>Table D.4 – BER encoding of the AARQ APDU</w:t>
        </w:r>
        <w:r w:rsidR="00DC4BE9">
          <w:tab/>
        </w:r>
        <w:r w:rsidR="00DC4BE9">
          <w:fldChar w:fldCharType="begin"/>
        </w:r>
        <w:r w:rsidR="00DC4BE9">
          <w:instrText xml:space="preserve"> PAGEREF _Toc97127526 \h </w:instrText>
        </w:r>
        <w:r w:rsidR="00DC4BE9">
          <w:fldChar w:fldCharType="separate"/>
        </w:r>
        <w:r w:rsidR="00DC4BE9">
          <w:t>325</w:t>
        </w:r>
        <w:r w:rsidR="00DC4BE9">
          <w:fldChar w:fldCharType="end"/>
        </w:r>
      </w:hyperlink>
    </w:p>
    <w:p w14:paraId="45CAC980" w14:textId="2A9C53C5" w:rsidR="00DC4BE9" w:rsidRDefault="000355BB">
      <w:pPr>
        <w:pStyle w:val="TableofFigures"/>
        <w:rPr>
          <w:rFonts w:asciiTheme="minorHAnsi" w:eastAsiaTheme="minorEastAsia" w:hAnsiTheme="minorHAnsi"/>
          <w:spacing w:val="0"/>
          <w:sz w:val="22"/>
          <w:szCs w:val="22"/>
          <w:lang w:eastAsia="en-GB"/>
        </w:rPr>
      </w:pPr>
      <w:hyperlink w:anchor="_Toc97127527" w:history="1">
        <w:r w:rsidR="00DC4BE9" w:rsidRPr="00B45A16">
          <w:rPr>
            <w:rStyle w:val="Hyperlink"/>
          </w:rPr>
          <w:t>Table D.5 – Complete AARQ APDU</w:t>
        </w:r>
        <w:r w:rsidR="00DC4BE9">
          <w:tab/>
        </w:r>
        <w:r w:rsidR="00DC4BE9">
          <w:fldChar w:fldCharType="begin"/>
        </w:r>
        <w:r w:rsidR="00DC4BE9">
          <w:instrText xml:space="preserve"> PAGEREF _Toc97127527 \h </w:instrText>
        </w:r>
        <w:r w:rsidR="00DC4BE9">
          <w:fldChar w:fldCharType="separate"/>
        </w:r>
        <w:r w:rsidR="00DC4BE9">
          <w:t>326</w:t>
        </w:r>
        <w:r w:rsidR="00DC4BE9">
          <w:fldChar w:fldCharType="end"/>
        </w:r>
      </w:hyperlink>
    </w:p>
    <w:p w14:paraId="0FA0FD3C" w14:textId="0B6E8B9E" w:rsidR="00DC4BE9" w:rsidRDefault="000355BB">
      <w:pPr>
        <w:pStyle w:val="TableofFigures"/>
        <w:rPr>
          <w:rFonts w:asciiTheme="minorHAnsi" w:eastAsiaTheme="minorEastAsia" w:hAnsiTheme="minorHAnsi"/>
          <w:spacing w:val="0"/>
          <w:sz w:val="22"/>
          <w:szCs w:val="22"/>
          <w:lang w:eastAsia="en-GB"/>
        </w:rPr>
      </w:pPr>
      <w:hyperlink w:anchor="_Toc97127528" w:history="1">
        <w:r w:rsidR="00DC4BE9" w:rsidRPr="00B45A16">
          <w:rPr>
            <w:rStyle w:val="Hyperlink"/>
          </w:rPr>
          <w:t xml:space="preserve">Table D.6 – </w:t>
        </w:r>
        <w:r w:rsidR="00DC4BE9" w:rsidRPr="00B45A16">
          <w:rPr>
            <w:rStyle w:val="Hyperlink"/>
            <w:iCs/>
          </w:rPr>
          <w:t>BER encoding of the AARE APDU</w:t>
        </w:r>
        <w:r w:rsidR="00DC4BE9">
          <w:tab/>
        </w:r>
        <w:r w:rsidR="00DC4BE9">
          <w:fldChar w:fldCharType="begin"/>
        </w:r>
        <w:r w:rsidR="00DC4BE9">
          <w:instrText xml:space="preserve"> PAGEREF _Toc97127528 \h </w:instrText>
        </w:r>
        <w:r w:rsidR="00DC4BE9">
          <w:fldChar w:fldCharType="separate"/>
        </w:r>
        <w:r w:rsidR="00DC4BE9">
          <w:t>328</w:t>
        </w:r>
        <w:r w:rsidR="00DC4BE9">
          <w:fldChar w:fldCharType="end"/>
        </w:r>
      </w:hyperlink>
    </w:p>
    <w:p w14:paraId="2E1F9015" w14:textId="06958598" w:rsidR="00DC4BE9" w:rsidRDefault="000355BB">
      <w:pPr>
        <w:pStyle w:val="TableofFigures"/>
        <w:rPr>
          <w:rFonts w:asciiTheme="minorHAnsi" w:eastAsiaTheme="minorEastAsia" w:hAnsiTheme="minorHAnsi"/>
          <w:spacing w:val="0"/>
          <w:sz w:val="22"/>
          <w:szCs w:val="22"/>
          <w:lang w:eastAsia="en-GB"/>
        </w:rPr>
      </w:pPr>
      <w:hyperlink w:anchor="_Toc97127529" w:history="1">
        <w:r w:rsidR="00DC4BE9" w:rsidRPr="00B45A16">
          <w:rPr>
            <w:rStyle w:val="Hyperlink"/>
          </w:rPr>
          <w:t>Table D.7 – The complete AARE APDU</w:t>
        </w:r>
        <w:r w:rsidR="00DC4BE9">
          <w:tab/>
        </w:r>
        <w:r w:rsidR="00DC4BE9">
          <w:fldChar w:fldCharType="begin"/>
        </w:r>
        <w:r w:rsidR="00DC4BE9">
          <w:instrText xml:space="preserve"> PAGEREF _Toc97127529 \h </w:instrText>
        </w:r>
        <w:r w:rsidR="00DC4BE9">
          <w:fldChar w:fldCharType="separate"/>
        </w:r>
        <w:r w:rsidR="00DC4BE9">
          <w:t>332</w:t>
        </w:r>
        <w:r w:rsidR="00DC4BE9">
          <w:fldChar w:fldCharType="end"/>
        </w:r>
      </w:hyperlink>
    </w:p>
    <w:p w14:paraId="0BE752B1" w14:textId="52C17FE4" w:rsidR="00DC4BE9" w:rsidRDefault="000355BB">
      <w:pPr>
        <w:pStyle w:val="TableofFigures"/>
        <w:rPr>
          <w:rFonts w:asciiTheme="minorHAnsi" w:eastAsiaTheme="minorEastAsia" w:hAnsiTheme="minorHAnsi"/>
          <w:spacing w:val="0"/>
          <w:sz w:val="22"/>
          <w:szCs w:val="22"/>
          <w:lang w:eastAsia="en-GB"/>
        </w:rPr>
      </w:pPr>
      <w:hyperlink w:anchor="_Toc97127530" w:history="1">
        <w:r w:rsidR="00DC4BE9" w:rsidRPr="00B45A16">
          <w:rPr>
            <w:rStyle w:val="Hyperlink"/>
          </w:rPr>
          <w:t>Table E.1 – A-XDR encoding of the xDLMS InitiateRequest APDU</w:t>
        </w:r>
        <w:r w:rsidR="00DC4BE9">
          <w:tab/>
        </w:r>
        <w:r w:rsidR="00DC4BE9">
          <w:fldChar w:fldCharType="begin"/>
        </w:r>
        <w:r w:rsidR="00DC4BE9">
          <w:instrText xml:space="preserve"> PAGEREF _Toc97127530 \h </w:instrText>
        </w:r>
        <w:r w:rsidR="00DC4BE9">
          <w:fldChar w:fldCharType="separate"/>
        </w:r>
        <w:r w:rsidR="00DC4BE9">
          <w:t>334</w:t>
        </w:r>
        <w:r w:rsidR="00DC4BE9">
          <w:fldChar w:fldCharType="end"/>
        </w:r>
      </w:hyperlink>
    </w:p>
    <w:p w14:paraId="445C1AB4" w14:textId="67E39A79" w:rsidR="00DC4BE9" w:rsidRDefault="000355BB">
      <w:pPr>
        <w:pStyle w:val="TableofFigures"/>
        <w:rPr>
          <w:rFonts w:asciiTheme="minorHAnsi" w:eastAsiaTheme="minorEastAsia" w:hAnsiTheme="minorHAnsi"/>
          <w:spacing w:val="0"/>
          <w:sz w:val="22"/>
          <w:szCs w:val="22"/>
          <w:lang w:eastAsia="en-GB"/>
        </w:rPr>
      </w:pPr>
      <w:hyperlink w:anchor="_Toc97127531" w:history="1">
        <w:r w:rsidR="00DC4BE9" w:rsidRPr="00B45A16">
          <w:rPr>
            <w:rStyle w:val="Hyperlink"/>
          </w:rPr>
          <w:t>Table E.2 – Authenticated encryption of the xDLMS InitiateRequest APDU</w:t>
        </w:r>
        <w:r w:rsidR="00DC4BE9">
          <w:tab/>
        </w:r>
        <w:r w:rsidR="00DC4BE9">
          <w:fldChar w:fldCharType="begin"/>
        </w:r>
        <w:r w:rsidR="00DC4BE9">
          <w:instrText xml:space="preserve"> PAGEREF _Toc97127531 \h </w:instrText>
        </w:r>
        <w:r w:rsidR="00DC4BE9">
          <w:fldChar w:fldCharType="separate"/>
        </w:r>
        <w:r w:rsidR="00DC4BE9">
          <w:t>335</w:t>
        </w:r>
        <w:r w:rsidR="00DC4BE9">
          <w:fldChar w:fldCharType="end"/>
        </w:r>
      </w:hyperlink>
    </w:p>
    <w:p w14:paraId="1C795365" w14:textId="5C4251E4" w:rsidR="00DC4BE9" w:rsidRDefault="000355BB">
      <w:pPr>
        <w:pStyle w:val="TableofFigures"/>
        <w:rPr>
          <w:rFonts w:asciiTheme="minorHAnsi" w:eastAsiaTheme="minorEastAsia" w:hAnsiTheme="minorHAnsi"/>
          <w:spacing w:val="0"/>
          <w:sz w:val="22"/>
          <w:szCs w:val="22"/>
          <w:lang w:eastAsia="en-GB"/>
        </w:rPr>
      </w:pPr>
      <w:hyperlink w:anchor="_Toc97127532" w:history="1">
        <w:r w:rsidR="00DC4BE9" w:rsidRPr="00B45A16">
          <w:rPr>
            <w:rStyle w:val="Hyperlink"/>
          </w:rPr>
          <w:t xml:space="preserve">Table E.3 – </w:t>
        </w:r>
        <w:r w:rsidR="00DC4BE9" w:rsidRPr="00B45A16">
          <w:rPr>
            <w:rStyle w:val="Hyperlink"/>
            <w:iCs/>
          </w:rPr>
          <w:t xml:space="preserve">BER </w:t>
        </w:r>
        <w:r w:rsidR="00DC4BE9" w:rsidRPr="00B45A16">
          <w:rPr>
            <w:rStyle w:val="Hyperlink"/>
          </w:rPr>
          <w:t>encoding</w:t>
        </w:r>
        <w:r w:rsidR="00DC4BE9" w:rsidRPr="00B45A16">
          <w:rPr>
            <w:rStyle w:val="Hyperlink"/>
            <w:iCs/>
          </w:rPr>
          <w:t xml:space="preserve"> of the AARQ APDU</w:t>
        </w:r>
        <w:r w:rsidR="00DC4BE9">
          <w:tab/>
        </w:r>
        <w:r w:rsidR="00DC4BE9">
          <w:fldChar w:fldCharType="begin"/>
        </w:r>
        <w:r w:rsidR="00DC4BE9">
          <w:instrText xml:space="preserve"> PAGEREF _Toc97127532 \h </w:instrText>
        </w:r>
        <w:r w:rsidR="00DC4BE9">
          <w:fldChar w:fldCharType="separate"/>
        </w:r>
        <w:r w:rsidR="00DC4BE9">
          <w:t>336</w:t>
        </w:r>
        <w:r w:rsidR="00DC4BE9">
          <w:fldChar w:fldCharType="end"/>
        </w:r>
      </w:hyperlink>
    </w:p>
    <w:p w14:paraId="758101A9" w14:textId="4F7D0A97" w:rsidR="00DC4BE9" w:rsidRDefault="000355BB">
      <w:pPr>
        <w:pStyle w:val="TableofFigures"/>
        <w:rPr>
          <w:rFonts w:asciiTheme="minorHAnsi" w:eastAsiaTheme="minorEastAsia" w:hAnsiTheme="minorHAnsi"/>
          <w:spacing w:val="0"/>
          <w:sz w:val="22"/>
          <w:szCs w:val="22"/>
          <w:lang w:eastAsia="en-GB"/>
        </w:rPr>
      </w:pPr>
      <w:hyperlink w:anchor="_Toc97127533" w:history="1">
        <w:r w:rsidR="00DC4BE9" w:rsidRPr="00B45A16">
          <w:rPr>
            <w:rStyle w:val="Hyperlink"/>
          </w:rPr>
          <w:t>Table E.4 – A-XDR encoding of the xDLMS InitiateResponse APDU</w:t>
        </w:r>
        <w:r w:rsidR="00DC4BE9">
          <w:tab/>
        </w:r>
        <w:r w:rsidR="00DC4BE9">
          <w:fldChar w:fldCharType="begin"/>
        </w:r>
        <w:r w:rsidR="00DC4BE9">
          <w:instrText xml:space="preserve"> PAGEREF _Toc97127533 \h </w:instrText>
        </w:r>
        <w:r w:rsidR="00DC4BE9">
          <w:fldChar w:fldCharType="separate"/>
        </w:r>
        <w:r w:rsidR="00DC4BE9">
          <w:t>338</w:t>
        </w:r>
        <w:r w:rsidR="00DC4BE9">
          <w:fldChar w:fldCharType="end"/>
        </w:r>
      </w:hyperlink>
    </w:p>
    <w:p w14:paraId="7129A488" w14:textId="1EBAA499" w:rsidR="00DC4BE9" w:rsidRDefault="000355BB">
      <w:pPr>
        <w:pStyle w:val="TableofFigures"/>
        <w:rPr>
          <w:rFonts w:asciiTheme="minorHAnsi" w:eastAsiaTheme="minorEastAsia" w:hAnsiTheme="minorHAnsi"/>
          <w:spacing w:val="0"/>
          <w:sz w:val="22"/>
          <w:szCs w:val="22"/>
          <w:lang w:eastAsia="en-GB"/>
        </w:rPr>
      </w:pPr>
      <w:hyperlink w:anchor="_Toc97127534" w:history="1">
        <w:r w:rsidR="00DC4BE9" w:rsidRPr="00B45A16">
          <w:rPr>
            <w:rStyle w:val="Hyperlink"/>
          </w:rPr>
          <w:t>Table E.5 – Authenticated encryption of the xDLMS InitiateResponse APDU</w:t>
        </w:r>
        <w:r w:rsidR="00DC4BE9">
          <w:tab/>
        </w:r>
        <w:r w:rsidR="00DC4BE9">
          <w:fldChar w:fldCharType="begin"/>
        </w:r>
        <w:r w:rsidR="00DC4BE9">
          <w:instrText xml:space="preserve"> PAGEREF _Toc97127534 \h </w:instrText>
        </w:r>
        <w:r w:rsidR="00DC4BE9">
          <w:fldChar w:fldCharType="separate"/>
        </w:r>
        <w:r w:rsidR="00DC4BE9">
          <w:t>339</w:t>
        </w:r>
        <w:r w:rsidR="00DC4BE9">
          <w:fldChar w:fldCharType="end"/>
        </w:r>
      </w:hyperlink>
    </w:p>
    <w:p w14:paraId="6599E439" w14:textId="58EAB625" w:rsidR="00DC4BE9" w:rsidRDefault="000355BB">
      <w:pPr>
        <w:pStyle w:val="TableofFigures"/>
        <w:rPr>
          <w:rFonts w:asciiTheme="minorHAnsi" w:eastAsiaTheme="minorEastAsia" w:hAnsiTheme="minorHAnsi"/>
          <w:spacing w:val="0"/>
          <w:sz w:val="22"/>
          <w:szCs w:val="22"/>
          <w:lang w:eastAsia="en-GB"/>
        </w:rPr>
      </w:pPr>
      <w:hyperlink w:anchor="_Toc97127535" w:history="1">
        <w:r w:rsidR="00DC4BE9" w:rsidRPr="00B45A16">
          <w:rPr>
            <w:rStyle w:val="Hyperlink"/>
          </w:rPr>
          <w:t>Table E.6 – BER encoding of the AARE APDU</w:t>
        </w:r>
        <w:r w:rsidR="00DC4BE9">
          <w:tab/>
        </w:r>
        <w:r w:rsidR="00DC4BE9">
          <w:fldChar w:fldCharType="begin"/>
        </w:r>
        <w:r w:rsidR="00DC4BE9">
          <w:instrText xml:space="preserve"> PAGEREF _Toc97127535 \h </w:instrText>
        </w:r>
        <w:r w:rsidR="00DC4BE9">
          <w:fldChar w:fldCharType="separate"/>
        </w:r>
        <w:r w:rsidR="00DC4BE9">
          <w:t>340</w:t>
        </w:r>
        <w:r w:rsidR="00DC4BE9">
          <w:fldChar w:fldCharType="end"/>
        </w:r>
      </w:hyperlink>
    </w:p>
    <w:p w14:paraId="5BD5516C" w14:textId="6BC737BA" w:rsidR="00DC4BE9" w:rsidRDefault="000355BB">
      <w:pPr>
        <w:pStyle w:val="TableofFigures"/>
        <w:rPr>
          <w:rFonts w:asciiTheme="minorHAnsi" w:eastAsiaTheme="minorEastAsia" w:hAnsiTheme="minorHAnsi"/>
          <w:spacing w:val="0"/>
          <w:sz w:val="22"/>
          <w:szCs w:val="22"/>
          <w:lang w:eastAsia="en-GB"/>
        </w:rPr>
      </w:pPr>
      <w:hyperlink w:anchor="_Toc97127536" w:history="1">
        <w:r w:rsidR="00DC4BE9" w:rsidRPr="00B45A16">
          <w:rPr>
            <w:rStyle w:val="Hyperlink"/>
          </w:rPr>
          <w:t>Table E.7 – BER encoding of the RLRQ APDU</w:t>
        </w:r>
        <w:r w:rsidR="00DC4BE9">
          <w:tab/>
        </w:r>
        <w:r w:rsidR="00DC4BE9">
          <w:fldChar w:fldCharType="begin"/>
        </w:r>
        <w:r w:rsidR="00DC4BE9">
          <w:instrText xml:space="preserve"> PAGEREF _Toc97127536 \h </w:instrText>
        </w:r>
        <w:r w:rsidR="00DC4BE9">
          <w:fldChar w:fldCharType="separate"/>
        </w:r>
        <w:r w:rsidR="00DC4BE9">
          <w:t>341</w:t>
        </w:r>
        <w:r w:rsidR="00DC4BE9">
          <w:fldChar w:fldCharType="end"/>
        </w:r>
      </w:hyperlink>
    </w:p>
    <w:p w14:paraId="21A17999" w14:textId="6516CD6D" w:rsidR="00DC4BE9" w:rsidRDefault="000355BB">
      <w:pPr>
        <w:pStyle w:val="TableofFigures"/>
        <w:rPr>
          <w:rFonts w:asciiTheme="minorHAnsi" w:eastAsiaTheme="minorEastAsia" w:hAnsiTheme="minorHAnsi"/>
          <w:spacing w:val="0"/>
          <w:sz w:val="22"/>
          <w:szCs w:val="22"/>
          <w:lang w:eastAsia="en-GB"/>
        </w:rPr>
      </w:pPr>
      <w:hyperlink w:anchor="_Toc97127537" w:history="1">
        <w:r w:rsidR="00DC4BE9" w:rsidRPr="00B45A16">
          <w:rPr>
            <w:rStyle w:val="Hyperlink"/>
          </w:rPr>
          <w:t>Table E.8 – BER encoding of the RLRE APDU</w:t>
        </w:r>
        <w:r w:rsidR="00DC4BE9">
          <w:tab/>
        </w:r>
        <w:r w:rsidR="00DC4BE9">
          <w:fldChar w:fldCharType="begin"/>
        </w:r>
        <w:r w:rsidR="00DC4BE9">
          <w:instrText xml:space="preserve"> PAGEREF _Toc97127537 \h </w:instrText>
        </w:r>
        <w:r w:rsidR="00DC4BE9">
          <w:fldChar w:fldCharType="separate"/>
        </w:r>
        <w:r w:rsidR="00DC4BE9">
          <w:t>342</w:t>
        </w:r>
        <w:r w:rsidR="00DC4BE9">
          <w:fldChar w:fldCharType="end"/>
        </w:r>
      </w:hyperlink>
    </w:p>
    <w:p w14:paraId="4AC2A27F" w14:textId="10F2BA86" w:rsidR="00DC4BE9" w:rsidRDefault="000355BB">
      <w:pPr>
        <w:pStyle w:val="TableofFigures"/>
        <w:rPr>
          <w:rFonts w:asciiTheme="minorHAnsi" w:eastAsiaTheme="minorEastAsia" w:hAnsiTheme="minorHAnsi"/>
          <w:spacing w:val="0"/>
          <w:sz w:val="22"/>
          <w:szCs w:val="22"/>
          <w:lang w:eastAsia="en-GB"/>
        </w:rPr>
      </w:pPr>
      <w:hyperlink w:anchor="_Toc97127538" w:history="1">
        <w:r w:rsidR="00DC4BE9" w:rsidRPr="00B45A16">
          <w:rPr>
            <w:rStyle w:val="Hyperlink"/>
          </w:rPr>
          <w:t>Table F.1 – The objects used in the examples</w:t>
        </w:r>
        <w:r w:rsidR="00DC4BE9">
          <w:tab/>
        </w:r>
        <w:r w:rsidR="00DC4BE9">
          <w:fldChar w:fldCharType="begin"/>
        </w:r>
        <w:r w:rsidR="00DC4BE9">
          <w:instrText xml:space="preserve"> PAGEREF _Toc97127538 \h </w:instrText>
        </w:r>
        <w:r w:rsidR="00DC4BE9">
          <w:fldChar w:fldCharType="separate"/>
        </w:r>
        <w:r w:rsidR="00DC4BE9">
          <w:t>343</w:t>
        </w:r>
        <w:r w:rsidR="00DC4BE9">
          <w:fldChar w:fldCharType="end"/>
        </w:r>
      </w:hyperlink>
    </w:p>
    <w:p w14:paraId="27E0B9A8" w14:textId="142DD17D" w:rsidR="00DC4BE9" w:rsidRDefault="000355BB">
      <w:pPr>
        <w:pStyle w:val="TableofFigures"/>
        <w:rPr>
          <w:rFonts w:asciiTheme="minorHAnsi" w:eastAsiaTheme="minorEastAsia" w:hAnsiTheme="minorHAnsi"/>
          <w:spacing w:val="0"/>
          <w:sz w:val="22"/>
          <w:szCs w:val="22"/>
          <w:lang w:eastAsia="en-GB"/>
        </w:rPr>
      </w:pPr>
      <w:hyperlink w:anchor="_Toc97127539" w:history="1">
        <w:r w:rsidR="00DC4BE9" w:rsidRPr="00B45A16">
          <w:rPr>
            <w:rStyle w:val="Hyperlink"/>
          </w:rPr>
          <w:t>Table F.2 – Example: Reading the value of a single attribute without block transfer</w:t>
        </w:r>
        <w:r w:rsidR="00DC4BE9">
          <w:tab/>
        </w:r>
        <w:r w:rsidR="00DC4BE9">
          <w:fldChar w:fldCharType="begin"/>
        </w:r>
        <w:r w:rsidR="00DC4BE9">
          <w:instrText xml:space="preserve"> PAGEREF _Toc97127539 \h </w:instrText>
        </w:r>
        <w:r w:rsidR="00DC4BE9">
          <w:fldChar w:fldCharType="separate"/>
        </w:r>
        <w:r w:rsidR="00DC4BE9">
          <w:t>344</w:t>
        </w:r>
        <w:r w:rsidR="00DC4BE9">
          <w:fldChar w:fldCharType="end"/>
        </w:r>
      </w:hyperlink>
    </w:p>
    <w:p w14:paraId="733F1B80" w14:textId="321264DA" w:rsidR="00DC4BE9" w:rsidRDefault="000355BB">
      <w:pPr>
        <w:pStyle w:val="TableofFigures"/>
        <w:rPr>
          <w:rFonts w:asciiTheme="minorHAnsi" w:eastAsiaTheme="minorEastAsia" w:hAnsiTheme="minorHAnsi"/>
          <w:spacing w:val="0"/>
          <w:sz w:val="22"/>
          <w:szCs w:val="22"/>
          <w:lang w:eastAsia="en-GB"/>
        </w:rPr>
      </w:pPr>
      <w:hyperlink w:anchor="_Toc97127540" w:history="1">
        <w:r w:rsidR="00DC4BE9" w:rsidRPr="00B45A16">
          <w:rPr>
            <w:rStyle w:val="Hyperlink"/>
          </w:rPr>
          <w:t>Table F.3 – Example: Reading the value of a list of attributes without block transfer</w:t>
        </w:r>
        <w:r w:rsidR="00DC4BE9">
          <w:tab/>
        </w:r>
        <w:r w:rsidR="00DC4BE9">
          <w:fldChar w:fldCharType="begin"/>
        </w:r>
        <w:r w:rsidR="00DC4BE9">
          <w:instrText xml:space="preserve"> PAGEREF _Toc97127540 \h </w:instrText>
        </w:r>
        <w:r w:rsidR="00DC4BE9">
          <w:fldChar w:fldCharType="separate"/>
        </w:r>
        <w:r w:rsidR="00DC4BE9">
          <w:t>346</w:t>
        </w:r>
        <w:r w:rsidR="00DC4BE9">
          <w:fldChar w:fldCharType="end"/>
        </w:r>
      </w:hyperlink>
    </w:p>
    <w:p w14:paraId="570EE38D" w14:textId="62063DB6" w:rsidR="00DC4BE9" w:rsidRDefault="000355BB">
      <w:pPr>
        <w:pStyle w:val="TableofFigures"/>
        <w:rPr>
          <w:rFonts w:asciiTheme="minorHAnsi" w:eastAsiaTheme="minorEastAsia" w:hAnsiTheme="minorHAnsi"/>
          <w:spacing w:val="0"/>
          <w:sz w:val="22"/>
          <w:szCs w:val="22"/>
          <w:lang w:eastAsia="en-GB"/>
        </w:rPr>
      </w:pPr>
      <w:hyperlink w:anchor="_Toc97127541" w:history="1">
        <w:r w:rsidR="00DC4BE9" w:rsidRPr="00B45A16">
          <w:rPr>
            <w:rStyle w:val="Hyperlink"/>
          </w:rPr>
          <w:t>Table F.4 – Example: Reading the value of a single attribute with block transfer</w:t>
        </w:r>
        <w:r w:rsidR="00DC4BE9">
          <w:tab/>
        </w:r>
        <w:r w:rsidR="00DC4BE9">
          <w:fldChar w:fldCharType="begin"/>
        </w:r>
        <w:r w:rsidR="00DC4BE9">
          <w:instrText xml:space="preserve"> PAGEREF _Toc97127541 \h </w:instrText>
        </w:r>
        <w:r w:rsidR="00DC4BE9">
          <w:fldChar w:fldCharType="separate"/>
        </w:r>
        <w:r w:rsidR="00DC4BE9">
          <w:t>348</w:t>
        </w:r>
        <w:r w:rsidR="00DC4BE9">
          <w:fldChar w:fldCharType="end"/>
        </w:r>
      </w:hyperlink>
    </w:p>
    <w:p w14:paraId="713C8158" w14:textId="2EDB311C" w:rsidR="00DC4BE9" w:rsidRDefault="000355BB">
      <w:pPr>
        <w:pStyle w:val="TableofFigures"/>
        <w:rPr>
          <w:rFonts w:asciiTheme="minorHAnsi" w:eastAsiaTheme="minorEastAsia" w:hAnsiTheme="minorHAnsi"/>
          <w:spacing w:val="0"/>
          <w:sz w:val="22"/>
          <w:szCs w:val="22"/>
          <w:lang w:eastAsia="en-GB"/>
        </w:rPr>
      </w:pPr>
      <w:hyperlink w:anchor="_Toc97127542" w:history="1">
        <w:r w:rsidR="00DC4BE9" w:rsidRPr="00B45A16">
          <w:rPr>
            <w:rStyle w:val="Hyperlink"/>
          </w:rPr>
          <w:t>Table F.5 – Example: Reading the value of a list of attributes with block transfer</w:t>
        </w:r>
        <w:r w:rsidR="00DC4BE9">
          <w:tab/>
        </w:r>
        <w:r w:rsidR="00DC4BE9">
          <w:fldChar w:fldCharType="begin"/>
        </w:r>
        <w:r w:rsidR="00DC4BE9">
          <w:instrText xml:space="preserve"> PAGEREF _Toc97127542 \h </w:instrText>
        </w:r>
        <w:r w:rsidR="00DC4BE9">
          <w:fldChar w:fldCharType="separate"/>
        </w:r>
        <w:r w:rsidR="00DC4BE9">
          <w:t>351</w:t>
        </w:r>
        <w:r w:rsidR="00DC4BE9">
          <w:fldChar w:fldCharType="end"/>
        </w:r>
      </w:hyperlink>
    </w:p>
    <w:p w14:paraId="393B071A" w14:textId="71FA291D" w:rsidR="00DC4BE9" w:rsidRDefault="000355BB">
      <w:pPr>
        <w:pStyle w:val="TableofFigures"/>
        <w:rPr>
          <w:rFonts w:asciiTheme="minorHAnsi" w:eastAsiaTheme="minorEastAsia" w:hAnsiTheme="minorHAnsi"/>
          <w:spacing w:val="0"/>
          <w:sz w:val="22"/>
          <w:szCs w:val="22"/>
          <w:lang w:eastAsia="en-GB"/>
        </w:rPr>
      </w:pPr>
      <w:hyperlink w:anchor="_Toc97127543" w:history="1">
        <w:r w:rsidR="00DC4BE9" w:rsidRPr="00B45A16">
          <w:rPr>
            <w:rStyle w:val="Hyperlink"/>
          </w:rPr>
          <w:t>Table F.6 – Example: Writing the value of a single attribute without block transfer</w:t>
        </w:r>
        <w:r w:rsidR="00DC4BE9">
          <w:tab/>
        </w:r>
        <w:r w:rsidR="00DC4BE9">
          <w:fldChar w:fldCharType="begin"/>
        </w:r>
        <w:r w:rsidR="00DC4BE9">
          <w:instrText xml:space="preserve"> PAGEREF _Toc97127543 \h </w:instrText>
        </w:r>
        <w:r w:rsidR="00DC4BE9">
          <w:fldChar w:fldCharType="separate"/>
        </w:r>
        <w:r w:rsidR="00DC4BE9">
          <w:t>354</w:t>
        </w:r>
        <w:r w:rsidR="00DC4BE9">
          <w:fldChar w:fldCharType="end"/>
        </w:r>
      </w:hyperlink>
    </w:p>
    <w:p w14:paraId="288C4D49" w14:textId="7230F09E" w:rsidR="00DC4BE9" w:rsidRDefault="000355BB">
      <w:pPr>
        <w:pStyle w:val="TableofFigures"/>
        <w:rPr>
          <w:rFonts w:asciiTheme="minorHAnsi" w:eastAsiaTheme="minorEastAsia" w:hAnsiTheme="minorHAnsi"/>
          <w:spacing w:val="0"/>
          <w:sz w:val="22"/>
          <w:szCs w:val="22"/>
          <w:lang w:eastAsia="en-GB"/>
        </w:rPr>
      </w:pPr>
      <w:hyperlink w:anchor="_Toc97127544" w:history="1">
        <w:r w:rsidR="00DC4BE9" w:rsidRPr="00B45A16">
          <w:rPr>
            <w:rStyle w:val="Hyperlink"/>
          </w:rPr>
          <w:t>Table F.7 – Example: Writing the value of a list of attributes without block transfer</w:t>
        </w:r>
        <w:r w:rsidR="00DC4BE9">
          <w:tab/>
        </w:r>
        <w:r w:rsidR="00DC4BE9">
          <w:fldChar w:fldCharType="begin"/>
        </w:r>
        <w:r w:rsidR="00DC4BE9">
          <w:instrText xml:space="preserve"> PAGEREF _Toc97127544 \h </w:instrText>
        </w:r>
        <w:r w:rsidR="00DC4BE9">
          <w:fldChar w:fldCharType="separate"/>
        </w:r>
        <w:r w:rsidR="00DC4BE9">
          <w:t>355</w:t>
        </w:r>
        <w:r w:rsidR="00DC4BE9">
          <w:fldChar w:fldCharType="end"/>
        </w:r>
      </w:hyperlink>
    </w:p>
    <w:p w14:paraId="297D9F05" w14:textId="721E93D1" w:rsidR="00DC4BE9" w:rsidRDefault="000355BB">
      <w:pPr>
        <w:pStyle w:val="TableofFigures"/>
        <w:rPr>
          <w:rFonts w:asciiTheme="minorHAnsi" w:eastAsiaTheme="minorEastAsia" w:hAnsiTheme="minorHAnsi"/>
          <w:spacing w:val="0"/>
          <w:sz w:val="22"/>
          <w:szCs w:val="22"/>
          <w:lang w:eastAsia="en-GB"/>
        </w:rPr>
      </w:pPr>
      <w:hyperlink w:anchor="_Toc97127545" w:history="1">
        <w:r w:rsidR="00DC4BE9" w:rsidRPr="00B45A16">
          <w:rPr>
            <w:rStyle w:val="Hyperlink"/>
          </w:rPr>
          <w:t>Table F.8 – Example: Writing the value of a single attribute with block transfer</w:t>
        </w:r>
        <w:r w:rsidR="00DC4BE9">
          <w:tab/>
        </w:r>
        <w:r w:rsidR="00DC4BE9">
          <w:fldChar w:fldCharType="begin"/>
        </w:r>
        <w:r w:rsidR="00DC4BE9">
          <w:instrText xml:space="preserve"> PAGEREF _Toc97127545 \h </w:instrText>
        </w:r>
        <w:r w:rsidR="00DC4BE9">
          <w:fldChar w:fldCharType="separate"/>
        </w:r>
        <w:r w:rsidR="00DC4BE9">
          <w:t>357</w:t>
        </w:r>
        <w:r w:rsidR="00DC4BE9">
          <w:fldChar w:fldCharType="end"/>
        </w:r>
      </w:hyperlink>
    </w:p>
    <w:p w14:paraId="534A50D1" w14:textId="134A9FAA" w:rsidR="00DC4BE9" w:rsidRDefault="000355BB">
      <w:pPr>
        <w:pStyle w:val="TableofFigures"/>
        <w:rPr>
          <w:rFonts w:asciiTheme="minorHAnsi" w:eastAsiaTheme="minorEastAsia" w:hAnsiTheme="minorHAnsi"/>
          <w:spacing w:val="0"/>
          <w:sz w:val="22"/>
          <w:szCs w:val="22"/>
          <w:lang w:eastAsia="en-GB"/>
        </w:rPr>
      </w:pPr>
      <w:hyperlink w:anchor="_Toc97127546" w:history="1">
        <w:r w:rsidR="00DC4BE9" w:rsidRPr="00B45A16">
          <w:rPr>
            <w:rStyle w:val="Hyperlink"/>
          </w:rPr>
          <w:t>Table F.9 – Example: Writing the value of a list of attributes with block transfer</w:t>
        </w:r>
        <w:r w:rsidR="00DC4BE9">
          <w:tab/>
        </w:r>
        <w:r w:rsidR="00DC4BE9">
          <w:fldChar w:fldCharType="begin"/>
        </w:r>
        <w:r w:rsidR="00DC4BE9">
          <w:instrText xml:space="preserve"> PAGEREF _Toc97127546 \h </w:instrText>
        </w:r>
        <w:r w:rsidR="00DC4BE9">
          <w:fldChar w:fldCharType="separate"/>
        </w:r>
        <w:r w:rsidR="00DC4BE9">
          <w:t>360</w:t>
        </w:r>
        <w:r w:rsidR="00DC4BE9">
          <w:fldChar w:fldCharType="end"/>
        </w:r>
      </w:hyperlink>
    </w:p>
    <w:p w14:paraId="650B3F22" w14:textId="5A830E21" w:rsidR="00DC4BE9" w:rsidRDefault="000355BB">
      <w:pPr>
        <w:pStyle w:val="TableofFigures"/>
        <w:rPr>
          <w:rFonts w:asciiTheme="minorHAnsi" w:eastAsiaTheme="minorEastAsia" w:hAnsiTheme="minorHAnsi"/>
          <w:spacing w:val="0"/>
          <w:sz w:val="22"/>
          <w:szCs w:val="22"/>
          <w:lang w:eastAsia="en-GB"/>
        </w:rPr>
      </w:pPr>
      <w:hyperlink w:anchor="_Toc97127547" w:history="1">
        <w:r w:rsidR="00DC4BE9" w:rsidRPr="00B45A16">
          <w:rPr>
            <w:rStyle w:val="Hyperlink"/>
          </w:rPr>
          <w:t>Table F.10 – Example: ACCESS service without block transfer</w:t>
        </w:r>
        <w:r w:rsidR="00DC4BE9">
          <w:tab/>
        </w:r>
        <w:r w:rsidR="00DC4BE9">
          <w:fldChar w:fldCharType="begin"/>
        </w:r>
        <w:r w:rsidR="00DC4BE9">
          <w:instrText xml:space="preserve"> PAGEREF _Toc97127547 \h </w:instrText>
        </w:r>
        <w:r w:rsidR="00DC4BE9">
          <w:fldChar w:fldCharType="separate"/>
        </w:r>
        <w:r w:rsidR="00DC4BE9">
          <w:t>366</w:t>
        </w:r>
        <w:r w:rsidR="00DC4BE9">
          <w:fldChar w:fldCharType="end"/>
        </w:r>
      </w:hyperlink>
    </w:p>
    <w:p w14:paraId="7B81FA0D" w14:textId="3DAAD422" w:rsidR="00DC4BE9" w:rsidRDefault="000355BB">
      <w:pPr>
        <w:pStyle w:val="TableofFigures"/>
        <w:rPr>
          <w:rFonts w:asciiTheme="minorHAnsi" w:eastAsiaTheme="minorEastAsia" w:hAnsiTheme="minorHAnsi"/>
          <w:spacing w:val="0"/>
          <w:sz w:val="22"/>
          <w:szCs w:val="22"/>
          <w:lang w:eastAsia="en-GB"/>
        </w:rPr>
      </w:pPr>
      <w:hyperlink w:anchor="_Toc97127548" w:history="1">
        <w:r w:rsidR="00DC4BE9" w:rsidRPr="00B45A16">
          <w:rPr>
            <w:rStyle w:val="Hyperlink"/>
            <w:highlight w:val="yellow"/>
          </w:rPr>
          <w:t>Table F.11 – Profile generic buffer – get-response with normal encoding</w:t>
        </w:r>
        <w:r w:rsidR="00DC4BE9">
          <w:tab/>
        </w:r>
        <w:r w:rsidR="00DC4BE9">
          <w:fldChar w:fldCharType="begin"/>
        </w:r>
        <w:r w:rsidR="00DC4BE9">
          <w:instrText xml:space="preserve"> PAGEREF _Toc97127548 \h </w:instrText>
        </w:r>
        <w:r w:rsidR="00DC4BE9">
          <w:fldChar w:fldCharType="separate"/>
        </w:r>
        <w:r w:rsidR="00DC4BE9">
          <w:t>373</w:t>
        </w:r>
        <w:r w:rsidR="00DC4BE9">
          <w:fldChar w:fldCharType="end"/>
        </w:r>
      </w:hyperlink>
    </w:p>
    <w:p w14:paraId="4462CAD8" w14:textId="1C8718A3" w:rsidR="00DC4BE9" w:rsidRDefault="000355BB">
      <w:pPr>
        <w:pStyle w:val="TableofFigures"/>
        <w:rPr>
          <w:rFonts w:asciiTheme="minorHAnsi" w:eastAsiaTheme="minorEastAsia" w:hAnsiTheme="minorHAnsi"/>
          <w:spacing w:val="0"/>
          <w:sz w:val="22"/>
          <w:szCs w:val="22"/>
          <w:lang w:eastAsia="en-GB"/>
        </w:rPr>
      </w:pPr>
      <w:hyperlink w:anchor="_Toc97127549" w:history="1">
        <w:r w:rsidR="00DC4BE9" w:rsidRPr="00B45A16">
          <w:rPr>
            <w:rStyle w:val="Hyperlink"/>
            <w:highlight w:val="yellow"/>
          </w:rPr>
          <w:t>Table F.12 – Profile generic buffer – get-response with null-data compression</w:t>
        </w:r>
        <w:r w:rsidR="00DC4BE9">
          <w:tab/>
        </w:r>
        <w:r w:rsidR="00DC4BE9">
          <w:fldChar w:fldCharType="begin"/>
        </w:r>
        <w:r w:rsidR="00DC4BE9">
          <w:instrText xml:space="preserve"> PAGEREF _Toc97127549 \h </w:instrText>
        </w:r>
        <w:r w:rsidR="00DC4BE9">
          <w:fldChar w:fldCharType="separate"/>
        </w:r>
        <w:r w:rsidR="00DC4BE9">
          <w:t>378</w:t>
        </w:r>
        <w:r w:rsidR="00DC4BE9">
          <w:fldChar w:fldCharType="end"/>
        </w:r>
      </w:hyperlink>
    </w:p>
    <w:p w14:paraId="1D0C9FB4" w14:textId="53A3093D" w:rsidR="00DC4BE9" w:rsidRDefault="000355BB">
      <w:pPr>
        <w:pStyle w:val="TableofFigures"/>
        <w:rPr>
          <w:rFonts w:asciiTheme="minorHAnsi" w:eastAsiaTheme="minorEastAsia" w:hAnsiTheme="minorHAnsi"/>
          <w:spacing w:val="0"/>
          <w:sz w:val="22"/>
          <w:szCs w:val="22"/>
          <w:lang w:eastAsia="en-GB"/>
        </w:rPr>
      </w:pPr>
      <w:hyperlink w:anchor="_Toc97127550" w:history="1">
        <w:r w:rsidR="00DC4BE9" w:rsidRPr="00B45A16">
          <w:rPr>
            <w:rStyle w:val="Hyperlink"/>
            <w:highlight w:val="yellow"/>
          </w:rPr>
          <w:t>Table F.13 – Profile generic buffer – get-response with compact-array encoding</w:t>
        </w:r>
        <w:r w:rsidR="00DC4BE9">
          <w:tab/>
        </w:r>
        <w:r w:rsidR="00DC4BE9">
          <w:fldChar w:fldCharType="begin"/>
        </w:r>
        <w:r w:rsidR="00DC4BE9">
          <w:instrText xml:space="preserve"> PAGEREF _Toc97127550 \h </w:instrText>
        </w:r>
        <w:r w:rsidR="00DC4BE9">
          <w:fldChar w:fldCharType="separate"/>
        </w:r>
        <w:r w:rsidR="00DC4BE9">
          <w:t>382</w:t>
        </w:r>
        <w:r w:rsidR="00DC4BE9">
          <w:fldChar w:fldCharType="end"/>
        </w:r>
      </w:hyperlink>
    </w:p>
    <w:p w14:paraId="08579110" w14:textId="6894072A" w:rsidR="00DC4BE9" w:rsidRDefault="000355BB">
      <w:pPr>
        <w:pStyle w:val="TableofFigures"/>
        <w:rPr>
          <w:rFonts w:asciiTheme="minorHAnsi" w:eastAsiaTheme="minorEastAsia" w:hAnsiTheme="minorHAnsi"/>
          <w:spacing w:val="0"/>
          <w:sz w:val="22"/>
          <w:szCs w:val="22"/>
          <w:lang w:eastAsia="en-GB"/>
        </w:rPr>
      </w:pPr>
      <w:hyperlink w:anchor="_Toc97127551" w:history="1">
        <w:r w:rsidR="00DC4BE9" w:rsidRPr="00B45A16">
          <w:rPr>
            <w:rStyle w:val="Hyperlink"/>
            <w:highlight w:val="yellow"/>
          </w:rPr>
          <w:t>Table F.14 – Profile generic buffer – Get-response with null-data and delta-value encoding</w:t>
        </w:r>
        <w:r w:rsidR="00DC4BE9">
          <w:tab/>
        </w:r>
        <w:r w:rsidR="00DC4BE9">
          <w:fldChar w:fldCharType="begin"/>
        </w:r>
        <w:r w:rsidR="00DC4BE9">
          <w:instrText xml:space="preserve"> PAGEREF _Toc97127551 \h </w:instrText>
        </w:r>
        <w:r w:rsidR="00DC4BE9">
          <w:fldChar w:fldCharType="separate"/>
        </w:r>
        <w:r w:rsidR="00DC4BE9">
          <w:t>387</w:t>
        </w:r>
        <w:r w:rsidR="00DC4BE9">
          <w:fldChar w:fldCharType="end"/>
        </w:r>
      </w:hyperlink>
    </w:p>
    <w:p w14:paraId="2264D008" w14:textId="1153AA39" w:rsidR="00DC4BE9" w:rsidRDefault="000355BB">
      <w:pPr>
        <w:pStyle w:val="TableofFigures"/>
        <w:rPr>
          <w:rFonts w:asciiTheme="minorHAnsi" w:eastAsiaTheme="minorEastAsia" w:hAnsiTheme="minorHAnsi"/>
          <w:spacing w:val="0"/>
          <w:sz w:val="22"/>
          <w:szCs w:val="22"/>
          <w:lang w:eastAsia="en-GB"/>
        </w:rPr>
      </w:pPr>
      <w:hyperlink w:anchor="_Toc97127552" w:history="1">
        <w:r w:rsidR="00DC4BE9" w:rsidRPr="00B45A16">
          <w:rPr>
            <w:rStyle w:val="Hyperlink"/>
          </w:rPr>
          <w:t xml:space="preserve">Table F.15 – </w:t>
        </w:r>
        <w:r w:rsidR="00DC4BE9" w:rsidRPr="00B45A16">
          <w:rPr>
            <w:rStyle w:val="Hyperlink"/>
            <w:highlight w:val="yellow"/>
          </w:rPr>
          <w:t>Comparison of various encoding methods for get-response APDU</w:t>
        </w:r>
        <w:r w:rsidR="00DC4BE9">
          <w:tab/>
        </w:r>
        <w:r w:rsidR="00DC4BE9">
          <w:fldChar w:fldCharType="begin"/>
        </w:r>
        <w:r w:rsidR="00DC4BE9">
          <w:instrText xml:space="preserve"> PAGEREF _Toc97127552 \h </w:instrText>
        </w:r>
        <w:r w:rsidR="00DC4BE9">
          <w:fldChar w:fldCharType="separate"/>
        </w:r>
        <w:r w:rsidR="00DC4BE9">
          <w:t>392</w:t>
        </w:r>
        <w:r w:rsidR="00DC4BE9">
          <w:fldChar w:fldCharType="end"/>
        </w:r>
      </w:hyperlink>
    </w:p>
    <w:p w14:paraId="108D85BF" w14:textId="57A5C7C2" w:rsidR="00DC4BE9" w:rsidRDefault="000355BB">
      <w:pPr>
        <w:pStyle w:val="TableofFigures"/>
        <w:rPr>
          <w:rFonts w:asciiTheme="minorHAnsi" w:eastAsiaTheme="minorEastAsia" w:hAnsiTheme="minorHAnsi"/>
          <w:spacing w:val="0"/>
          <w:sz w:val="22"/>
          <w:szCs w:val="22"/>
          <w:lang w:eastAsia="en-GB"/>
        </w:rPr>
      </w:pPr>
      <w:hyperlink w:anchor="_Toc97127553" w:history="1">
        <w:r w:rsidR="00DC4BE9" w:rsidRPr="00B45A16">
          <w:rPr>
            <w:rStyle w:val="Hyperlink"/>
          </w:rPr>
          <w:t xml:space="preserve">Table F.16 – </w:t>
        </w:r>
        <w:r w:rsidR="00DC4BE9" w:rsidRPr="00B45A16">
          <w:rPr>
            <w:rStyle w:val="Hyperlink"/>
            <w:highlight w:val="yellow"/>
          </w:rPr>
          <w:t>Combination of the various encoding methods and V.44 compression for get-response APDU</w:t>
        </w:r>
        <w:r w:rsidR="00DC4BE9">
          <w:tab/>
        </w:r>
        <w:r w:rsidR="00DC4BE9">
          <w:fldChar w:fldCharType="begin"/>
        </w:r>
        <w:r w:rsidR="00DC4BE9">
          <w:instrText xml:space="preserve"> PAGEREF _Toc97127553 \h </w:instrText>
        </w:r>
        <w:r w:rsidR="00DC4BE9">
          <w:fldChar w:fldCharType="separate"/>
        </w:r>
        <w:r w:rsidR="00DC4BE9">
          <w:t>392</w:t>
        </w:r>
        <w:r w:rsidR="00DC4BE9">
          <w:fldChar w:fldCharType="end"/>
        </w:r>
      </w:hyperlink>
    </w:p>
    <w:p w14:paraId="2050A4C4" w14:textId="26F35062" w:rsidR="00DC4BE9" w:rsidRDefault="000355BB">
      <w:pPr>
        <w:pStyle w:val="TableofFigures"/>
        <w:rPr>
          <w:rFonts w:asciiTheme="minorHAnsi" w:eastAsiaTheme="minorEastAsia" w:hAnsiTheme="minorHAnsi"/>
          <w:spacing w:val="0"/>
          <w:sz w:val="22"/>
          <w:szCs w:val="22"/>
          <w:lang w:eastAsia="en-GB"/>
        </w:rPr>
      </w:pPr>
      <w:hyperlink w:anchor="_Toc97127554" w:history="1">
        <w:r w:rsidR="00DC4BE9" w:rsidRPr="00B45A16">
          <w:rPr>
            <w:rStyle w:val="Hyperlink"/>
          </w:rPr>
          <w:t>Table G.1 – ECC_P256_Domain_Parameters</w:t>
        </w:r>
        <w:r w:rsidR="00DC4BE9">
          <w:tab/>
        </w:r>
        <w:r w:rsidR="00DC4BE9">
          <w:fldChar w:fldCharType="begin"/>
        </w:r>
        <w:r w:rsidR="00DC4BE9">
          <w:instrText xml:space="preserve"> PAGEREF _Toc97127554 \h </w:instrText>
        </w:r>
        <w:r w:rsidR="00DC4BE9">
          <w:fldChar w:fldCharType="separate"/>
        </w:r>
        <w:r w:rsidR="00DC4BE9">
          <w:t>393</w:t>
        </w:r>
        <w:r w:rsidR="00DC4BE9">
          <w:fldChar w:fldCharType="end"/>
        </w:r>
      </w:hyperlink>
    </w:p>
    <w:p w14:paraId="50CDA568" w14:textId="6AA8BC4D" w:rsidR="00DC4BE9" w:rsidRDefault="000355BB">
      <w:pPr>
        <w:pStyle w:val="TableofFigures"/>
        <w:rPr>
          <w:rFonts w:asciiTheme="minorHAnsi" w:eastAsiaTheme="minorEastAsia" w:hAnsiTheme="minorHAnsi"/>
          <w:spacing w:val="0"/>
          <w:sz w:val="22"/>
          <w:szCs w:val="22"/>
          <w:lang w:eastAsia="en-GB"/>
        </w:rPr>
      </w:pPr>
      <w:hyperlink w:anchor="_Toc97127555" w:history="1">
        <w:r w:rsidR="00DC4BE9" w:rsidRPr="00B45A16">
          <w:rPr>
            <w:rStyle w:val="Hyperlink"/>
          </w:rPr>
          <w:t>Table G.2 – ECC_P384_Domain_Parameters</w:t>
        </w:r>
        <w:r w:rsidR="00DC4BE9">
          <w:tab/>
        </w:r>
        <w:r w:rsidR="00DC4BE9">
          <w:fldChar w:fldCharType="begin"/>
        </w:r>
        <w:r w:rsidR="00DC4BE9">
          <w:instrText xml:space="preserve"> PAGEREF _Toc97127555 \h </w:instrText>
        </w:r>
        <w:r w:rsidR="00DC4BE9">
          <w:fldChar w:fldCharType="separate"/>
        </w:r>
        <w:r w:rsidR="00DC4BE9">
          <w:t>394</w:t>
        </w:r>
        <w:r w:rsidR="00DC4BE9">
          <w:fldChar w:fldCharType="end"/>
        </w:r>
      </w:hyperlink>
    </w:p>
    <w:p w14:paraId="7C4F5514" w14:textId="570F9D2F" w:rsidR="00DC4BE9" w:rsidRDefault="000355BB">
      <w:pPr>
        <w:pStyle w:val="TableofFigures"/>
        <w:rPr>
          <w:rFonts w:asciiTheme="minorHAnsi" w:eastAsiaTheme="minorEastAsia" w:hAnsiTheme="minorHAnsi"/>
          <w:spacing w:val="0"/>
          <w:sz w:val="22"/>
          <w:szCs w:val="22"/>
          <w:lang w:eastAsia="en-GB"/>
        </w:rPr>
      </w:pPr>
      <w:hyperlink w:anchor="_Toc97127556" w:history="1">
        <w:r w:rsidR="00DC4BE9" w:rsidRPr="00B45A16">
          <w:rPr>
            <w:rStyle w:val="Hyperlink"/>
          </w:rPr>
          <w:t>Table I. 1 – Test vector for key agreement using the Ephemeral Unified Model C(2e, 0s, ECC CDH) scheme</w:t>
        </w:r>
        <w:r w:rsidR="00DC4BE9">
          <w:tab/>
        </w:r>
        <w:r w:rsidR="00DC4BE9">
          <w:fldChar w:fldCharType="begin"/>
        </w:r>
        <w:r w:rsidR="00DC4BE9">
          <w:instrText xml:space="preserve"> PAGEREF _Toc97127556 \h </w:instrText>
        </w:r>
        <w:r w:rsidR="00DC4BE9">
          <w:fldChar w:fldCharType="separate"/>
        </w:r>
        <w:r w:rsidR="00DC4BE9">
          <w:t>398</w:t>
        </w:r>
        <w:r w:rsidR="00DC4BE9">
          <w:fldChar w:fldCharType="end"/>
        </w:r>
      </w:hyperlink>
    </w:p>
    <w:p w14:paraId="0A7FD95A" w14:textId="5AF609BB" w:rsidR="00DC4BE9" w:rsidRDefault="000355BB">
      <w:pPr>
        <w:pStyle w:val="TableofFigures"/>
        <w:rPr>
          <w:rFonts w:asciiTheme="minorHAnsi" w:eastAsiaTheme="minorEastAsia" w:hAnsiTheme="minorHAnsi"/>
          <w:spacing w:val="0"/>
          <w:sz w:val="22"/>
          <w:szCs w:val="22"/>
          <w:lang w:eastAsia="en-GB"/>
        </w:rPr>
      </w:pPr>
      <w:hyperlink w:anchor="_Toc97127557" w:history="1">
        <w:r w:rsidR="00DC4BE9" w:rsidRPr="00B45A16">
          <w:rPr>
            <w:rStyle w:val="Hyperlink"/>
          </w:rPr>
          <w:t>Table I. 2 – Test vector for key agreement using the One-pass Diffie-Hellman (1e, 1s, ECC CDH) scheme</w:t>
        </w:r>
        <w:r w:rsidR="00DC4BE9">
          <w:tab/>
        </w:r>
        <w:r w:rsidR="00DC4BE9">
          <w:fldChar w:fldCharType="begin"/>
        </w:r>
        <w:r w:rsidR="00DC4BE9">
          <w:instrText xml:space="preserve"> PAGEREF _Toc97127557 \h </w:instrText>
        </w:r>
        <w:r w:rsidR="00DC4BE9">
          <w:fldChar w:fldCharType="separate"/>
        </w:r>
        <w:r w:rsidR="00DC4BE9">
          <w:t>401</w:t>
        </w:r>
        <w:r w:rsidR="00DC4BE9">
          <w:fldChar w:fldCharType="end"/>
        </w:r>
      </w:hyperlink>
    </w:p>
    <w:p w14:paraId="65C2198D" w14:textId="284D2AF8" w:rsidR="00DC4BE9" w:rsidRDefault="000355BB">
      <w:pPr>
        <w:pStyle w:val="TableofFigures"/>
        <w:rPr>
          <w:rFonts w:asciiTheme="minorHAnsi" w:eastAsiaTheme="minorEastAsia" w:hAnsiTheme="minorHAnsi"/>
          <w:spacing w:val="0"/>
          <w:sz w:val="22"/>
          <w:szCs w:val="22"/>
          <w:lang w:eastAsia="en-GB"/>
        </w:rPr>
      </w:pPr>
      <w:hyperlink w:anchor="_Toc97127558" w:history="1">
        <w:r w:rsidR="00DC4BE9" w:rsidRPr="00B45A16">
          <w:rPr>
            <w:rStyle w:val="Hyperlink"/>
          </w:rPr>
          <w:t>Table I. 3 –  Test vector for key agreement using the Static-Unified Model (0e, 2s, ECC CDH) scheme</w:t>
        </w:r>
        <w:r w:rsidR="00DC4BE9">
          <w:tab/>
        </w:r>
        <w:r w:rsidR="00DC4BE9">
          <w:fldChar w:fldCharType="begin"/>
        </w:r>
        <w:r w:rsidR="00DC4BE9">
          <w:instrText xml:space="preserve"> PAGEREF _Toc97127558 \h </w:instrText>
        </w:r>
        <w:r w:rsidR="00DC4BE9">
          <w:fldChar w:fldCharType="separate"/>
        </w:r>
        <w:r w:rsidR="00DC4BE9">
          <w:t>405</w:t>
        </w:r>
        <w:r w:rsidR="00DC4BE9">
          <w:fldChar w:fldCharType="end"/>
        </w:r>
      </w:hyperlink>
    </w:p>
    <w:p w14:paraId="2B45A442" w14:textId="625B177A" w:rsidR="00C54625" w:rsidRDefault="00C54625" w:rsidP="00383880">
      <w:r>
        <w:fldChar w:fldCharType="end"/>
      </w:r>
    </w:p>
    <w:p w14:paraId="29BB3605" w14:textId="77777777" w:rsidR="00C54625" w:rsidRDefault="00C54625">
      <w:pPr>
        <w:rPr>
          <w:sz w:val="24"/>
        </w:rPr>
      </w:pPr>
      <w:r>
        <w:rPr>
          <w:sz w:val="24"/>
        </w:rPr>
        <w:br w:type="page"/>
      </w:r>
    </w:p>
    <w:p w14:paraId="0E142095" w14:textId="77777777" w:rsidR="004D4676" w:rsidRDefault="004D4676">
      <w:pPr>
        <w:pStyle w:val="PARAGRAPH"/>
        <w:jc w:val="center"/>
      </w:pPr>
      <w:r>
        <w:rPr>
          <w:sz w:val="24"/>
        </w:rPr>
        <w:lastRenderedPageBreak/>
        <w:t>INTERNATIONAL ELECTROTECHNICAL COMMISSION</w:t>
      </w:r>
    </w:p>
    <w:p w14:paraId="3532A189" w14:textId="77777777" w:rsidR="004D4676" w:rsidRDefault="004D4676">
      <w:pPr>
        <w:pStyle w:val="PARAGRAPH"/>
        <w:spacing w:before="0"/>
        <w:jc w:val="center"/>
        <w:rPr>
          <w:spacing w:val="0"/>
        </w:rPr>
      </w:pPr>
      <w:r>
        <w:rPr>
          <w:spacing w:val="0"/>
        </w:rPr>
        <w:t>____________</w:t>
      </w:r>
    </w:p>
    <w:p w14:paraId="726BE174" w14:textId="77777777" w:rsidR="004D4676" w:rsidRDefault="004D4676">
      <w:pPr>
        <w:pStyle w:val="MAIN-TITLE"/>
      </w:pPr>
    </w:p>
    <w:p w14:paraId="2FB5136E" w14:textId="77777777" w:rsidR="004D4676" w:rsidRPr="00347160" w:rsidRDefault="004D4676" w:rsidP="004D4676">
      <w:pPr>
        <w:pStyle w:val="MAIN-TITLE"/>
      </w:pPr>
      <w:r w:rsidRPr="00347160">
        <w:t xml:space="preserve">ELECTRICITY METERING DATA EXCHANGE – </w:t>
      </w:r>
    </w:p>
    <w:p w14:paraId="50B73934" w14:textId="77777777" w:rsidR="004D4676" w:rsidRPr="00347160" w:rsidRDefault="004D4676" w:rsidP="004D4676">
      <w:pPr>
        <w:pStyle w:val="MAIN-TITLE"/>
      </w:pPr>
      <w:r w:rsidRPr="00347160">
        <w:t xml:space="preserve">THE DLMS/COSEM SUITE – </w:t>
      </w:r>
    </w:p>
    <w:p w14:paraId="201A5C5B" w14:textId="77777777" w:rsidR="004D4676" w:rsidRPr="00347160" w:rsidRDefault="004D4676" w:rsidP="004D4676">
      <w:pPr>
        <w:pStyle w:val="MAIN-TITLE"/>
      </w:pPr>
    </w:p>
    <w:p w14:paraId="2E55C815" w14:textId="77777777" w:rsidR="004D4676" w:rsidRDefault="004D4676" w:rsidP="004D4676">
      <w:pPr>
        <w:pStyle w:val="MAIN-TITLE"/>
      </w:pPr>
      <w:r w:rsidRPr="00347160">
        <w:t>Part 5-3: DLMS/COSEM application layer</w:t>
      </w:r>
    </w:p>
    <w:p w14:paraId="2BE989DF" w14:textId="77777777" w:rsidR="004D4676" w:rsidRDefault="004D4676">
      <w:pPr>
        <w:pStyle w:val="MAIN-TITLE"/>
      </w:pPr>
    </w:p>
    <w:p w14:paraId="395B0B5A" w14:textId="77777777" w:rsidR="004D4676" w:rsidRDefault="004D4676">
      <w:pPr>
        <w:pStyle w:val="HEADINGNonumber"/>
        <w:ind w:left="397" w:hanging="397"/>
      </w:pPr>
      <w:bookmarkStart w:id="1" w:name="_Toc97127140"/>
      <w:r>
        <w:t>FOREWORD</w:t>
      </w:r>
      <w:bookmarkEnd w:id="1"/>
    </w:p>
    <w:p w14:paraId="74CF3F47" w14:textId="77777777" w:rsidR="004D4676" w:rsidRDefault="004D4676">
      <w:pPr>
        <w:pStyle w:val="FOREWORD"/>
      </w:pPr>
      <w:r>
        <w:t>1)</w:t>
      </w:r>
      <w:r>
        <w:tab/>
        <w:t>The International Electrotechnical Commission (IEC) is a worldwide organization for standardization comprising all national electrotechnical committees (IEC National Committees). The object of IEC is to promote international co-operation on all questions concerning standardization in the electrical and electronic fields. To this end and in addition to other activities, IEC publishes International Standards, Technical Specifications, Technical Reports, Publicly Available Specifications (PAS) and Guides (hereafter referred to as “IEC Publication(s)”). Their preparation is entrusted to technical committees; any IEC National Committee interested in the subject dealt with may participate in this preparatory work. International, governmental and non-governmental organizations liaising with the IEC also participate in this preparation. IEC collaborates closely with the International Organization for Standardization (ISO) in accordance with conditions determined by agreement between the two organizations.</w:t>
      </w:r>
    </w:p>
    <w:p w14:paraId="4DBB80DA" w14:textId="77777777" w:rsidR="004D4676" w:rsidRDefault="004D4676">
      <w:pPr>
        <w:pStyle w:val="FOREWORD"/>
      </w:pPr>
      <w:r>
        <w:t>2)</w:t>
      </w:r>
      <w:r>
        <w:tab/>
        <w:t xml:space="preserve">The formal decisions or agreements of IEC on technical matters express, as nearly as possible, an international consensus of opinion on the relevant subjects since each technical committee has representation from all interested IEC National Committees. </w:t>
      </w:r>
    </w:p>
    <w:p w14:paraId="2D4B00FD" w14:textId="77777777" w:rsidR="004D4676" w:rsidRDefault="004D4676">
      <w:pPr>
        <w:pStyle w:val="FOREWORD"/>
      </w:pPr>
      <w:r>
        <w:t>3)</w:t>
      </w:r>
      <w:r>
        <w:tab/>
        <w:t>IEC Publications have the form of recommendations for international use and are accepted by IEC National Committees in that sense. While all reasonable efforts are made to ensure that the technical content of IEC Publications is accurate, IEC cannot be held responsible for the way in which they are used or for any misinterpretation by any end user.</w:t>
      </w:r>
    </w:p>
    <w:p w14:paraId="3171C2ED" w14:textId="77777777" w:rsidR="004D4676" w:rsidRDefault="004D4676">
      <w:pPr>
        <w:pStyle w:val="FOREWORD"/>
      </w:pPr>
      <w:r>
        <w:t>4)</w:t>
      </w:r>
      <w:r>
        <w:tab/>
        <w:t>In order to promote international uniformity, IEC National Committees undertake to apply IEC Publications transparently to the maximum extent possible in their national and regional publications. Any divergence between any IEC Publication and the corresponding national or regional publication shall be clearly indicated in the latter.</w:t>
      </w:r>
    </w:p>
    <w:p w14:paraId="744FCFD7" w14:textId="77777777" w:rsidR="004D4676" w:rsidRDefault="004D4676">
      <w:pPr>
        <w:pStyle w:val="FOREWORD"/>
      </w:pPr>
      <w:r>
        <w:rPr>
          <w:lang w:eastAsia="en-GB"/>
        </w:rPr>
        <w:t>5)</w:t>
      </w:r>
      <w:r>
        <w:rPr>
          <w:lang w:eastAsia="en-GB"/>
        </w:rPr>
        <w:tab/>
        <w:t>IEC itself does not provide any attestation of conformity. Independent certification bodies provide conformity assessment services and, in some areas, access to IEC marks of conformity. IEC is not responsible for any services carried out by independent certification bodies.</w:t>
      </w:r>
    </w:p>
    <w:p w14:paraId="34E571D4" w14:textId="77777777" w:rsidR="004D4676" w:rsidRDefault="004D4676">
      <w:pPr>
        <w:pStyle w:val="FOREWORD"/>
      </w:pPr>
      <w:r>
        <w:t>6)</w:t>
      </w:r>
      <w:r>
        <w:tab/>
        <w:t>All users should ensure that they have the latest edition of this publication.</w:t>
      </w:r>
    </w:p>
    <w:p w14:paraId="614C9C45" w14:textId="77777777" w:rsidR="004D4676" w:rsidRDefault="004D4676">
      <w:pPr>
        <w:pStyle w:val="FOREWORD"/>
      </w:pPr>
      <w:r>
        <w:t>7)</w:t>
      </w:r>
      <w:r>
        <w:tab/>
        <w:t xml:space="preserve">No liability shall attach to IEC or its directors, employees, servants or agents including individual experts and members of its technical committees and IEC National Committees for any personal injury, property damage or other damage of any nature whatsoever, whether direct or indirect, or for costs (including legal fees) and expenses arising out of the publication, use of, or reliance upon, this IEC Publication or any other IEC Publications. </w:t>
      </w:r>
    </w:p>
    <w:p w14:paraId="5313DD21" w14:textId="77777777" w:rsidR="004D4676" w:rsidRDefault="004D4676">
      <w:pPr>
        <w:pStyle w:val="FOREWORD"/>
      </w:pPr>
      <w:r>
        <w:t>8)</w:t>
      </w:r>
      <w:r>
        <w:tab/>
        <w:t>Attention is drawn to the Normative references cited in this publication. Use of the referenced publications is indispensable for the correct application of this publication.</w:t>
      </w:r>
    </w:p>
    <w:p w14:paraId="3C172191" w14:textId="77777777" w:rsidR="004D4676" w:rsidRDefault="004D4676">
      <w:pPr>
        <w:pStyle w:val="FOREWORD"/>
      </w:pPr>
      <w:r>
        <w:t>9)</w:t>
      </w:r>
      <w:r>
        <w:tab/>
        <w:t>Attention is drawn to the possibility that some of the elements of this IEC Publication may be the subject of patent rights. IEC shall not be held responsible for identifying any or all such patent rights.</w:t>
      </w:r>
    </w:p>
    <w:p w14:paraId="5E6F84B3" w14:textId="77777777" w:rsidR="004D4676" w:rsidRPr="00CC20A0" w:rsidRDefault="004D4676" w:rsidP="004D4676">
      <w:pPr>
        <w:pStyle w:val="PARAGRAPH"/>
        <w:rPr>
          <w:sz w:val="16"/>
          <w:szCs w:val="16"/>
        </w:rPr>
      </w:pPr>
      <w:r w:rsidRPr="00CC20A0">
        <w:rPr>
          <w:sz w:val="16"/>
          <w:szCs w:val="16"/>
        </w:rPr>
        <w:t>The International Electrotechnical Commission (IEC) draws attention to the fact that it is claimed that compliance with this International Standard may involve the use of a maintenance service concerning the stack of protocols on which the present standard IEC 62056-5-3 is based.</w:t>
      </w:r>
    </w:p>
    <w:p w14:paraId="7742BCBD" w14:textId="77777777" w:rsidR="004D4676" w:rsidRPr="00CC20A0" w:rsidRDefault="004D4676" w:rsidP="004D4676">
      <w:pPr>
        <w:pStyle w:val="PARAGRAPH"/>
        <w:rPr>
          <w:sz w:val="16"/>
          <w:szCs w:val="16"/>
        </w:rPr>
      </w:pPr>
      <w:r w:rsidRPr="00CC20A0">
        <w:rPr>
          <w:sz w:val="16"/>
          <w:szCs w:val="16"/>
        </w:rPr>
        <w:t>The IEC takes no position concerning the evidence, validity and scope of this maintenance service.</w:t>
      </w:r>
    </w:p>
    <w:p w14:paraId="564F8636" w14:textId="77777777" w:rsidR="004D4676" w:rsidRPr="00CC20A0" w:rsidRDefault="004D4676" w:rsidP="004D4676">
      <w:pPr>
        <w:pStyle w:val="PARAGRAPH"/>
        <w:rPr>
          <w:sz w:val="16"/>
          <w:szCs w:val="16"/>
        </w:rPr>
      </w:pPr>
      <w:r w:rsidRPr="00CC20A0">
        <w:rPr>
          <w:sz w:val="16"/>
          <w:szCs w:val="16"/>
        </w:rPr>
        <w:t>The provider of the maintenance service has assured the IEC that he is willing to provide services under reasonable and non-discriminatory terms and conditions for applicants throughout the world. In this respect, the statement of the provider of the maintenance service is registered with the IEC. Information may be obtained from:</w:t>
      </w:r>
    </w:p>
    <w:p w14:paraId="43DCA0A8" w14:textId="77777777" w:rsidR="004D4676" w:rsidRPr="00CC20A0" w:rsidRDefault="004D4676" w:rsidP="004D4676">
      <w:pPr>
        <w:pStyle w:val="PARAGRAPH"/>
        <w:jc w:val="center"/>
        <w:rPr>
          <w:sz w:val="16"/>
          <w:szCs w:val="16"/>
        </w:rPr>
      </w:pPr>
      <w:r w:rsidRPr="00CC20A0">
        <w:rPr>
          <w:sz w:val="16"/>
          <w:szCs w:val="16"/>
        </w:rPr>
        <w:lastRenderedPageBreak/>
        <w:t>DLMS</w:t>
      </w:r>
      <w:r w:rsidRPr="00F51CE1">
        <w:rPr>
          <w:rStyle w:val="FootnoteReference"/>
        </w:rPr>
        <w:footnoteReference w:id="2"/>
      </w:r>
      <w:r w:rsidRPr="00CC20A0">
        <w:rPr>
          <w:sz w:val="16"/>
          <w:szCs w:val="16"/>
        </w:rPr>
        <w:t xml:space="preserve"> User Association</w:t>
      </w:r>
      <w:r w:rsidRPr="00CC20A0">
        <w:rPr>
          <w:sz w:val="16"/>
          <w:szCs w:val="16"/>
        </w:rPr>
        <w:br/>
        <w:t>Zug/Switzerland</w:t>
      </w:r>
      <w:r w:rsidRPr="00CC20A0">
        <w:rPr>
          <w:sz w:val="16"/>
          <w:szCs w:val="16"/>
        </w:rPr>
        <w:br/>
        <w:t>www.dlms.com</w:t>
      </w:r>
    </w:p>
    <w:p w14:paraId="020C1B1C" w14:textId="77777777" w:rsidR="004D4676" w:rsidRPr="00347160" w:rsidRDefault="004D4676" w:rsidP="004D4676">
      <w:pPr>
        <w:pStyle w:val="PARAGRAPH"/>
      </w:pPr>
      <w:r w:rsidRPr="00347160">
        <w:t xml:space="preserve">International Standard </w:t>
      </w:r>
      <w:r>
        <w:t>IEC 6</w:t>
      </w:r>
      <w:r w:rsidRPr="00347160">
        <w:t>2056-5-3 has been prepared by IEC technical committee 13: Electri</w:t>
      </w:r>
      <w:r>
        <w:t xml:space="preserve">cal energy measurement and </w:t>
      </w:r>
      <w:r w:rsidRPr="00347160">
        <w:t>control.</w:t>
      </w:r>
    </w:p>
    <w:p w14:paraId="2578BEFD" w14:textId="62DE5987" w:rsidR="004D4676" w:rsidRPr="00347160" w:rsidRDefault="004D4676" w:rsidP="004D4676">
      <w:pPr>
        <w:pStyle w:val="PARAGRAPH"/>
      </w:pPr>
      <w:r w:rsidRPr="00347160">
        <w:t xml:space="preserve">This </w:t>
      </w:r>
      <w:ins w:id="2" w:author="John Cowburn" w:date="2022-02-23T12:03:00Z">
        <w:r w:rsidR="00385A7A" w:rsidRPr="00385A7A">
          <w:rPr>
            <w:highlight w:val="yellow"/>
          </w:rPr>
          <w:t>fourth</w:t>
        </w:r>
      </w:ins>
      <w:del w:id="3" w:author="John Cowburn" w:date="2022-02-23T12:03:00Z">
        <w:r w:rsidDel="00385A7A">
          <w:delText>third</w:delText>
        </w:r>
      </w:del>
      <w:r>
        <w:t xml:space="preserve"> </w:t>
      </w:r>
      <w:r w:rsidRPr="00347160">
        <w:t xml:space="preserve">edition cancels and replaces </w:t>
      </w:r>
      <w:r w:rsidR="00F51CE1">
        <w:t xml:space="preserve">the second edition of </w:t>
      </w:r>
      <w:r>
        <w:t>IEC 6</w:t>
      </w:r>
      <w:r w:rsidRPr="00347160">
        <w:t>2056-5-3</w:t>
      </w:r>
      <w:r w:rsidR="00383880">
        <w:t>,</w:t>
      </w:r>
      <w:r w:rsidRPr="00347160">
        <w:t xml:space="preserve"> published in </w:t>
      </w:r>
      <w:r w:rsidRPr="000E72DC">
        <w:t>201</w:t>
      </w:r>
      <w:ins w:id="4" w:author="John Cowburn" w:date="2022-02-23T16:16:00Z">
        <w:r w:rsidR="00130D95">
          <w:t>7</w:t>
        </w:r>
      </w:ins>
      <w:del w:id="5" w:author="John Cowburn" w:date="2022-02-23T16:16:00Z">
        <w:r w:rsidR="00383880" w:rsidRPr="000E72DC" w:rsidDel="00130D95">
          <w:delText>6</w:delText>
        </w:r>
      </w:del>
      <w:r w:rsidRPr="000E72DC">
        <w:t>.</w:t>
      </w:r>
      <w:r w:rsidRPr="00347160">
        <w:t xml:space="preserve"> It constitutes a technical revision.</w:t>
      </w:r>
    </w:p>
    <w:p w14:paraId="2443C422" w14:textId="77777777" w:rsidR="004D4676" w:rsidRDefault="004D4676" w:rsidP="004D4676">
      <w:pPr>
        <w:pStyle w:val="PARAGRAPH"/>
      </w:pPr>
      <w:r w:rsidRPr="00347160">
        <w:t xml:space="preserve">The significant technical changes with respect to </w:t>
      </w:r>
      <w:r w:rsidR="00F51CE1">
        <w:t>the previous edition</w:t>
      </w:r>
      <w:r w:rsidRPr="00347160">
        <w:t xml:space="preserve"> are listed in </w:t>
      </w:r>
      <w:r w:rsidRPr="00347160">
        <w:fldChar w:fldCharType="begin" w:fldLock="1"/>
      </w:r>
      <w:r w:rsidRPr="00347160">
        <w:instrText xml:space="preserve"> REF _Ref408245352 \r \h  \* MERGEFORMAT </w:instrText>
      </w:r>
      <w:r w:rsidRPr="00347160">
        <w:fldChar w:fldCharType="separate"/>
      </w:r>
      <w:r>
        <w:t>Annex K</w:t>
      </w:r>
      <w:r w:rsidRPr="00347160">
        <w:fldChar w:fldCharType="end"/>
      </w:r>
      <w:r>
        <w:t xml:space="preserve"> (Informative)</w:t>
      </w:r>
      <w:r w:rsidRPr="00347160">
        <w:t>.</w:t>
      </w:r>
    </w:p>
    <w:p w14:paraId="56C81D20" w14:textId="77777777" w:rsidR="004D4676" w:rsidRDefault="004D4676" w:rsidP="004D4676">
      <w:pPr>
        <w:pStyle w:val="PARAGRAPH"/>
      </w:pPr>
      <w:r>
        <w:t>The text of this standard is based on the following documents:</w:t>
      </w:r>
    </w:p>
    <w:tbl>
      <w:tblPr>
        <w:tblW w:w="453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2268"/>
        <w:gridCol w:w="2267"/>
      </w:tblGrid>
      <w:tr w:rsidR="004D4676" w:rsidRPr="00B946AC" w14:paraId="1D3D5A06" w14:textId="77777777" w:rsidTr="00521E1B">
        <w:trPr>
          <w:cantSplit/>
          <w:jc w:val="center"/>
        </w:trPr>
        <w:tc>
          <w:tcPr>
            <w:tcW w:w="2268" w:type="dxa"/>
          </w:tcPr>
          <w:p w14:paraId="5612271F" w14:textId="77777777" w:rsidR="004D4676" w:rsidRPr="00B946AC" w:rsidRDefault="004D4676" w:rsidP="00521E1B">
            <w:pPr>
              <w:keepNext/>
              <w:spacing w:before="60" w:after="60"/>
              <w:jc w:val="center"/>
              <w:rPr>
                <w:sz w:val="16"/>
                <w:szCs w:val="16"/>
              </w:rPr>
            </w:pPr>
            <w:r w:rsidRPr="00B946AC">
              <w:rPr>
                <w:sz w:val="16"/>
                <w:szCs w:val="16"/>
              </w:rPr>
              <w:t>FDIS</w:t>
            </w:r>
          </w:p>
        </w:tc>
        <w:tc>
          <w:tcPr>
            <w:tcW w:w="2268" w:type="dxa"/>
          </w:tcPr>
          <w:p w14:paraId="1173A994" w14:textId="77777777" w:rsidR="004D4676" w:rsidRPr="00B946AC" w:rsidRDefault="004D4676" w:rsidP="00521E1B">
            <w:pPr>
              <w:keepNext/>
              <w:spacing w:before="60" w:after="60"/>
              <w:jc w:val="center"/>
              <w:rPr>
                <w:sz w:val="16"/>
                <w:szCs w:val="16"/>
              </w:rPr>
            </w:pPr>
            <w:r w:rsidRPr="00B946AC">
              <w:rPr>
                <w:sz w:val="16"/>
                <w:szCs w:val="16"/>
              </w:rPr>
              <w:t>Report on voting</w:t>
            </w:r>
          </w:p>
        </w:tc>
      </w:tr>
      <w:tr w:rsidR="004D4676" w:rsidRPr="00B946AC" w14:paraId="7B0CC057" w14:textId="77777777" w:rsidTr="00521E1B">
        <w:trPr>
          <w:cantSplit/>
          <w:jc w:val="center"/>
        </w:trPr>
        <w:tc>
          <w:tcPr>
            <w:tcW w:w="2268" w:type="dxa"/>
          </w:tcPr>
          <w:p w14:paraId="55B3680D" w14:textId="77777777" w:rsidR="004D4676" w:rsidRPr="00B946AC" w:rsidRDefault="004D4676" w:rsidP="00521E1B">
            <w:pPr>
              <w:keepNext/>
              <w:spacing w:before="60" w:after="60"/>
              <w:jc w:val="center"/>
              <w:rPr>
                <w:sz w:val="16"/>
                <w:szCs w:val="16"/>
              </w:rPr>
            </w:pPr>
            <w:r>
              <w:rPr>
                <w:sz w:val="16"/>
                <w:szCs w:val="16"/>
              </w:rPr>
              <w:t>13</w:t>
            </w:r>
            <w:r w:rsidRPr="00B946AC">
              <w:rPr>
                <w:sz w:val="16"/>
                <w:szCs w:val="16"/>
              </w:rPr>
              <w:t>/XX/FDIS</w:t>
            </w:r>
          </w:p>
        </w:tc>
        <w:tc>
          <w:tcPr>
            <w:tcW w:w="2268" w:type="dxa"/>
          </w:tcPr>
          <w:p w14:paraId="5EABACB0" w14:textId="77777777" w:rsidR="004D4676" w:rsidRPr="00B946AC" w:rsidRDefault="004D4676" w:rsidP="00521E1B">
            <w:pPr>
              <w:keepNext/>
              <w:spacing w:before="60" w:after="60"/>
              <w:jc w:val="center"/>
              <w:rPr>
                <w:sz w:val="16"/>
                <w:szCs w:val="16"/>
              </w:rPr>
            </w:pPr>
            <w:r>
              <w:rPr>
                <w:sz w:val="16"/>
                <w:szCs w:val="16"/>
              </w:rPr>
              <w:t>13</w:t>
            </w:r>
            <w:r w:rsidRPr="00B946AC">
              <w:rPr>
                <w:sz w:val="16"/>
                <w:szCs w:val="16"/>
              </w:rPr>
              <w:t>/XX/RVD</w:t>
            </w:r>
          </w:p>
        </w:tc>
      </w:tr>
    </w:tbl>
    <w:p w14:paraId="333BB2BB" w14:textId="77777777" w:rsidR="004D4676" w:rsidRDefault="004D4676">
      <w:pPr>
        <w:pStyle w:val="PARAGRAPH"/>
      </w:pPr>
      <w:r>
        <w:br/>
        <w:t>Full information on the voting for the approval of this standard can be found in the report on voting indicated in the above table.</w:t>
      </w:r>
    </w:p>
    <w:p w14:paraId="144483C8" w14:textId="77777777" w:rsidR="004D4676" w:rsidRDefault="004D4676">
      <w:pPr>
        <w:pStyle w:val="PARAGRAPH"/>
      </w:pPr>
      <w:r>
        <w:t>This publication has been drafted in accordance with the ISO/IEC Directives, Part 2.</w:t>
      </w:r>
    </w:p>
    <w:p w14:paraId="23804CF3" w14:textId="04F4AE04" w:rsidR="004D4676" w:rsidRDefault="004D4676">
      <w:pPr>
        <w:pStyle w:val="PARAGRAPH"/>
      </w:pPr>
      <w:r w:rsidRPr="00347160">
        <w:rPr>
          <w:rFonts w:eastAsia="SimSun"/>
        </w:rPr>
        <w:t xml:space="preserve">A list of all the parts in the </w:t>
      </w:r>
      <w:r>
        <w:rPr>
          <w:rFonts w:eastAsia="SimSun"/>
        </w:rPr>
        <w:t>IEC 6</w:t>
      </w:r>
      <w:r w:rsidRPr="00347160">
        <w:rPr>
          <w:rFonts w:eastAsia="SimSun"/>
        </w:rPr>
        <w:t xml:space="preserve">2056 series, published under the general title </w:t>
      </w:r>
      <w:r w:rsidRPr="00347160">
        <w:rPr>
          <w:rFonts w:eastAsia="SimSun"/>
          <w:i/>
        </w:rPr>
        <w:t xml:space="preserve">Electricity metering data exchange– The </w:t>
      </w:r>
      <w:del w:id="6" w:author="John Cowburn" w:date="2021-04-16T14:04:00Z">
        <w:r w:rsidRPr="00347160" w:rsidDel="00635BE8">
          <w:rPr>
            <w:rFonts w:eastAsia="SimSun"/>
            <w:i/>
          </w:rPr>
          <w:delText>DLMS</w:delText>
        </w:r>
      </w:del>
      <w:ins w:id="7" w:author="John Cowburn" w:date="2021-04-16T14:04:00Z">
        <w:r w:rsidR="00635BE8">
          <w:rPr>
            <w:rFonts w:eastAsia="SimSun"/>
            <w:i/>
          </w:rPr>
          <w:t>DLMS®</w:t>
        </w:r>
      </w:ins>
      <w:r w:rsidRPr="00347160">
        <w:rPr>
          <w:rFonts w:eastAsia="SimSun"/>
          <w:i/>
        </w:rPr>
        <w:t>/COSEM suite</w:t>
      </w:r>
      <w:r w:rsidRPr="00347160">
        <w:rPr>
          <w:rFonts w:eastAsia="SimSun"/>
        </w:rPr>
        <w:t>, can be found on the IEC website.</w:t>
      </w:r>
    </w:p>
    <w:p w14:paraId="0C14D016" w14:textId="77777777" w:rsidR="004D4676" w:rsidRPr="000F5F82" w:rsidRDefault="004D4676">
      <w:pPr>
        <w:pStyle w:val="PARAGRAPH"/>
      </w:pPr>
      <w:r w:rsidRPr="000F5F82">
        <w:rPr>
          <w:rFonts w:eastAsia="SimSun"/>
        </w:rPr>
        <w:t xml:space="preserve">The committee has decided that the contents of this publication will remain unchanged until the </w:t>
      </w:r>
      <w:r>
        <w:rPr>
          <w:rFonts w:eastAsia="SimSun"/>
        </w:rPr>
        <w:t>stability</w:t>
      </w:r>
      <w:r w:rsidRPr="000F5F82">
        <w:rPr>
          <w:rFonts w:eastAsia="SimSun"/>
        </w:rPr>
        <w:t xml:space="preserve"> date</w:t>
      </w:r>
      <w:r>
        <w:rPr>
          <w:rFonts w:eastAsia="SimSun"/>
        </w:rPr>
        <w:t xml:space="preserve"> </w:t>
      </w:r>
      <w:r w:rsidRPr="000F5F82">
        <w:rPr>
          <w:rFonts w:eastAsia="SimSun"/>
        </w:rPr>
        <w:t xml:space="preserve">indicated on the IEC website under "http://webstore.iec.ch" in the data related to the specific publication. At this date, the publication will be </w:t>
      </w:r>
    </w:p>
    <w:p w14:paraId="157F8C40" w14:textId="77777777" w:rsidR="004D4676" w:rsidRPr="000F5F82" w:rsidRDefault="004D4676" w:rsidP="00521922">
      <w:pPr>
        <w:pStyle w:val="ListBullet"/>
      </w:pPr>
      <w:r w:rsidRPr="000F5F82">
        <w:t>reconfirmed,</w:t>
      </w:r>
    </w:p>
    <w:p w14:paraId="593425D3" w14:textId="77777777" w:rsidR="004D4676" w:rsidRPr="000F5F82" w:rsidRDefault="004D4676" w:rsidP="00521922">
      <w:pPr>
        <w:pStyle w:val="ListBullet"/>
      </w:pPr>
      <w:r w:rsidRPr="000F5F82">
        <w:t>withdrawn,</w:t>
      </w:r>
    </w:p>
    <w:p w14:paraId="409C00CB" w14:textId="77777777" w:rsidR="004D4676" w:rsidRPr="000F5F82" w:rsidRDefault="004D4676" w:rsidP="00521922">
      <w:pPr>
        <w:pStyle w:val="ListBullet"/>
      </w:pPr>
      <w:r w:rsidRPr="000F5F82">
        <w:t>replaced by a revised edition, or</w:t>
      </w:r>
    </w:p>
    <w:p w14:paraId="3BD7503A" w14:textId="77777777" w:rsidR="004D4676" w:rsidRPr="000F5F82" w:rsidRDefault="004D4676" w:rsidP="00521922">
      <w:pPr>
        <w:pStyle w:val="ListBullet"/>
      </w:pPr>
      <w:r w:rsidRPr="000F5F82">
        <w:t>amended.</w:t>
      </w:r>
    </w:p>
    <w:p w14:paraId="4E2D8ACD" w14:textId="77777777" w:rsidR="004D4676" w:rsidRDefault="004D4676">
      <w:pPr>
        <w:pStyle w:val="PARAGRAPH"/>
      </w:pPr>
    </w:p>
    <w:p w14:paraId="4432AA1F" w14:textId="77777777" w:rsidR="004D4676" w:rsidRDefault="004D4676">
      <w:pPr>
        <w:pStyle w:val="PARAGRAPH"/>
        <w:pBdr>
          <w:top w:val="single" w:sz="4" w:space="1" w:color="auto"/>
          <w:left w:val="single" w:sz="4" w:space="4" w:color="auto"/>
          <w:bottom w:val="single" w:sz="4" w:space="1" w:color="auto"/>
          <w:right w:val="single" w:sz="4" w:space="4" w:color="auto"/>
        </w:pBdr>
        <w:ind w:left="113" w:right="113"/>
      </w:pPr>
      <w:r>
        <w:t>The National Committees are requested to note that for this publication the stability date is 2021.</w:t>
      </w:r>
    </w:p>
    <w:p w14:paraId="66B54452" w14:textId="77777777" w:rsidR="004D4676" w:rsidRPr="00985A04" w:rsidRDefault="004D4676">
      <w:pPr>
        <w:pStyle w:val="PARAGRAPH"/>
        <w:pBdr>
          <w:top w:val="single" w:sz="4" w:space="1" w:color="auto"/>
          <w:left w:val="single" w:sz="4" w:space="4" w:color="auto"/>
          <w:bottom w:val="single" w:sz="4" w:space="1" w:color="auto"/>
          <w:right w:val="single" w:sz="4" w:space="4" w:color="auto"/>
        </w:pBdr>
        <w:ind w:left="113" w:right="113"/>
        <w:rPr>
          <w:smallCaps/>
        </w:rPr>
      </w:pPr>
      <w:r w:rsidRPr="00985A04">
        <w:rPr>
          <w:smallCaps/>
        </w:rPr>
        <w:t>this text is included for the information of the national committees and will be deleted at the publication stage.</w:t>
      </w:r>
    </w:p>
    <w:p w14:paraId="530AEE8E" w14:textId="77777777" w:rsidR="00C60BA6" w:rsidRPr="00347160" w:rsidRDefault="00C60BA6" w:rsidP="00162259">
      <w:pPr>
        <w:pStyle w:val="List"/>
      </w:pPr>
      <w:bookmarkStart w:id="8" w:name="_Ref277777666"/>
      <w:bookmarkStart w:id="9" w:name="_Toc277948244"/>
      <w:bookmarkStart w:id="10" w:name="_Toc279392000"/>
    </w:p>
    <w:p w14:paraId="656EA596" w14:textId="77777777" w:rsidR="00077BDE" w:rsidRPr="00347160" w:rsidRDefault="00077BDE" w:rsidP="00162259">
      <w:pPr>
        <w:pStyle w:val="PARAGRAPH"/>
      </w:pPr>
      <w:bookmarkStart w:id="11" w:name="_Toc315174281"/>
    </w:p>
    <w:tbl>
      <w:tblPr>
        <w:tblW w:w="9070" w:type="dxa"/>
        <w:jc w:val="center"/>
        <w:tblLayout w:type="fixed"/>
        <w:tblLook w:val="00A0" w:firstRow="1" w:lastRow="0" w:firstColumn="1" w:lastColumn="0" w:noHBand="0" w:noVBand="0"/>
      </w:tblPr>
      <w:tblGrid>
        <w:gridCol w:w="9070"/>
      </w:tblGrid>
      <w:tr w:rsidR="00162259" w:rsidRPr="00347160" w14:paraId="24C417CB" w14:textId="77777777" w:rsidTr="00077BDE">
        <w:trPr>
          <w:cantSplit/>
          <w:jc w:val="center"/>
        </w:trPr>
        <w:tc>
          <w:tcPr>
            <w:tcW w:w="9207" w:type="dxa"/>
            <w:tcBorders>
              <w:top w:val="single" w:sz="6" w:space="0" w:color="000000"/>
              <w:left w:val="single" w:sz="6" w:space="0" w:color="000000"/>
              <w:bottom w:val="single" w:sz="6" w:space="0" w:color="000000"/>
              <w:right w:val="single" w:sz="6" w:space="0" w:color="000000"/>
            </w:tcBorders>
            <w:shd w:val="clear" w:color="auto" w:fill="auto"/>
          </w:tcPr>
          <w:p w14:paraId="60D349D3" w14:textId="77777777" w:rsidR="00162259" w:rsidRPr="00347160" w:rsidRDefault="00162259" w:rsidP="00521E1B">
            <w:pPr>
              <w:keepNext/>
              <w:adjustRightInd w:val="0"/>
              <w:spacing w:before="120" w:after="120"/>
              <w:rPr>
                <w:b/>
                <w:bCs/>
                <w:color w:val="000000"/>
              </w:rPr>
            </w:pPr>
            <w:r w:rsidRPr="00347160">
              <w:rPr>
                <w:b/>
                <w:bCs/>
                <w:color w:val="000000"/>
              </w:rPr>
              <w:lastRenderedPageBreak/>
              <w:t>IMPORTANT – The 'colour inside' logo on the cover page of this publication indicates that it contains colours which are considered to be useful for the correct understanding of its contents. Users should therefore print this document using a colour printer.</w:t>
            </w:r>
          </w:p>
        </w:tc>
      </w:tr>
      <w:bookmarkEnd w:id="11"/>
    </w:tbl>
    <w:p w14:paraId="11D18F0E" w14:textId="77777777" w:rsidR="00162259" w:rsidRPr="00347160" w:rsidRDefault="00162259" w:rsidP="004D4676">
      <w:pPr>
        <w:pStyle w:val="PARAGRAPH"/>
      </w:pPr>
    </w:p>
    <w:p w14:paraId="2F69CA6D" w14:textId="77777777" w:rsidR="004D4676" w:rsidRDefault="004D4676">
      <w:pPr>
        <w:rPr>
          <w:sz w:val="24"/>
        </w:rPr>
      </w:pPr>
      <w:bookmarkStart w:id="12" w:name="_Toc406524119"/>
      <w:bookmarkStart w:id="13" w:name="_Toc437856326"/>
      <w:r>
        <w:br w:type="page"/>
      </w:r>
    </w:p>
    <w:p w14:paraId="0887963C" w14:textId="77777777" w:rsidR="00162259" w:rsidRPr="004D4676" w:rsidRDefault="00162259" w:rsidP="004D4676">
      <w:pPr>
        <w:pStyle w:val="HEADINGNonumber"/>
      </w:pPr>
      <w:bookmarkStart w:id="14" w:name="_Toc97127141"/>
      <w:r w:rsidRPr="004D4676">
        <w:lastRenderedPageBreak/>
        <w:t>INTRODUCTION</w:t>
      </w:r>
      <w:bookmarkEnd w:id="12"/>
      <w:bookmarkEnd w:id="13"/>
      <w:bookmarkEnd w:id="14"/>
    </w:p>
    <w:p w14:paraId="549B3F15" w14:textId="47F5A768" w:rsidR="00C60BA6" w:rsidRPr="00347160" w:rsidRDefault="00F24039" w:rsidP="004D4676">
      <w:pPr>
        <w:pStyle w:val="PARAGRAPH"/>
      </w:pPr>
      <w:r>
        <w:t xml:space="preserve">This </w:t>
      </w:r>
      <w:ins w:id="15" w:author="John Cowburn" w:date="2021-03-24T13:18:00Z">
        <w:r w:rsidR="006353B3">
          <w:t>fourth</w:t>
        </w:r>
      </w:ins>
      <w:del w:id="16" w:author="John Cowburn" w:date="2021-03-24T13:18:00Z">
        <w:r w:rsidDel="006353B3">
          <w:delText>third</w:delText>
        </w:r>
      </w:del>
      <w:r w:rsidR="00C60BA6" w:rsidRPr="00347160">
        <w:t xml:space="preserve"> edition of </w:t>
      </w:r>
      <w:r w:rsidR="00077BDE">
        <w:t>IEC 6</w:t>
      </w:r>
      <w:r w:rsidR="00C60BA6" w:rsidRPr="00347160">
        <w:t xml:space="preserve">2056-5-3 has been prepared by IEC TC13 WG14 with a significant contribution of the </w:t>
      </w:r>
      <w:del w:id="17" w:author="John Cowburn" w:date="2021-04-16T13:51:00Z">
        <w:r w:rsidR="00C60BA6" w:rsidRPr="00347160" w:rsidDel="00635BE8">
          <w:delText>DLMS</w:delText>
        </w:r>
      </w:del>
      <w:ins w:id="18" w:author="John Cowburn" w:date="2021-04-16T13:51:00Z">
        <w:r w:rsidR="00635BE8">
          <w:t>DLMS®</w:t>
        </w:r>
      </w:ins>
      <w:r w:rsidR="00C60BA6" w:rsidRPr="00347160">
        <w:t xml:space="preserve"> User Association</w:t>
      </w:r>
      <w:r w:rsidR="00020C5F">
        <w:t>,</w:t>
      </w:r>
      <w:r w:rsidR="00C60BA6" w:rsidRPr="00347160">
        <w:t xml:space="preserve"> its </w:t>
      </w:r>
      <w:ins w:id="19" w:author="John Cowburn" w:date="2021-03-24T13:17:00Z">
        <w:r w:rsidR="006353B3">
          <w:t>A</w:t>
        </w:r>
      </w:ins>
      <w:del w:id="20" w:author="John Cowburn" w:date="2021-03-24T13:17:00Z">
        <w:r w:rsidR="00C60BA6" w:rsidRPr="00347160" w:rsidDel="006353B3">
          <w:delText>D</w:delText>
        </w:r>
      </w:del>
      <w:r w:rsidR="00C60BA6" w:rsidRPr="00347160">
        <w:t>-type liaison partner.</w:t>
      </w:r>
    </w:p>
    <w:p w14:paraId="62CFE6D0" w14:textId="7F2FF7F2" w:rsidR="00C60BA6" w:rsidDel="006353B3" w:rsidRDefault="00C60BA6" w:rsidP="006353B3">
      <w:pPr>
        <w:pStyle w:val="PARAGRAPH"/>
        <w:rPr>
          <w:del w:id="21" w:author="John Cowburn" w:date="2021-03-24T13:17:00Z"/>
        </w:rPr>
      </w:pPr>
      <w:r w:rsidRPr="00347160">
        <w:t xml:space="preserve">This edition is in line with </w:t>
      </w:r>
      <w:r w:rsidR="00FB025D">
        <w:fldChar w:fldCharType="begin" w:fldLock="1"/>
      </w:r>
      <w:r w:rsidR="00FB025D">
        <w:instrText xml:space="preserve"> REF DLMSUA_1000_2_GB8 \h </w:instrText>
      </w:r>
      <w:r w:rsidR="00FB025D">
        <w:fldChar w:fldCharType="separate"/>
      </w:r>
      <w:del w:id="22" w:author="John Cowburn" w:date="2021-04-16T13:51:00Z">
        <w:r w:rsidR="00811F07" w:rsidDel="00635BE8">
          <w:delText>DLMS</w:delText>
        </w:r>
      </w:del>
      <w:ins w:id="23" w:author="John Cowburn" w:date="2021-04-16T13:51:00Z">
        <w:r w:rsidR="00635BE8">
          <w:t>DLMS®</w:t>
        </w:r>
      </w:ins>
      <w:r w:rsidR="00811F07">
        <w:t xml:space="preserve"> UA 1000-2, the “Green Book” Ed. </w:t>
      </w:r>
      <w:ins w:id="24" w:author="John Cowburn" w:date="2021-03-24T13:15:00Z">
        <w:r w:rsidR="006353B3">
          <w:t>10:2020</w:t>
        </w:r>
      </w:ins>
      <w:del w:id="25" w:author="John Cowburn" w:date="2021-03-24T13:15:00Z">
        <w:r w:rsidR="00811F07" w:rsidDel="006353B3">
          <w:delText>8.1:2015</w:delText>
        </w:r>
      </w:del>
      <w:r w:rsidR="00FB025D">
        <w:fldChar w:fldCharType="end"/>
      </w:r>
      <w:ins w:id="26" w:author="John Cowburn" w:date="2021-03-24T13:15:00Z">
        <w:r w:rsidR="006353B3">
          <w:t xml:space="preserve"> and</w:t>
        </w:r>
      </w:ins>
      <w:ins w:id="27" w:author="John Cowburn" w:date="2021-03-24T13:16:00Z">
        <w:r w:rsidR="006353B3">
          <w:t xml:space="preserve"> </w:t>
        </w:r>
        <w:r w:rsidR="006353B3">
          <w:fldChar w:fldCharType="begin" w:fldLock="1"/>
        </w:r>
        <w:r w:rsidR="006353B3">
          <w:instrText xml:space="preserve"> REF DLMSUA_1000_2_GB8 \h </w:instrText>
        </w:r>
      </w:ins>
      <w:ins w:id="28" w:author="John Cowburn" w:date="2021-03-24T13:16:00Z">
        <w:r w:rsidR="006353B3">
          <w:fldChar w:fldCharType="separate"/>
        </w:r>
      </w:ins>
      <w:ins w:id="29" w:author="John Cowburn" w:date="2021-04-16T13:51:00Z">
        <w:r w:rsidR="00635BE8">
          <w:t>DLMS®</w:t>
        </w:r>
      </w:ins>
      <w:ins w:id="30" w:author="John Cowburn" w:date="2021-03-24T13:16:00Z">
        <w:r w:rsidR="006353B3">
          <w:t xml:space="preserve"> UA 1000-2, the “Green Book” Ed. 10 Amendment 1 2021</w:t>
        </w:r>
        <w:r w:rsidR="006353B3">
          <w:fldChar w:fldCharType="end"/>
        </w:r>
      </w:ins>
      <w:ins w:id="31" w:author="John Cowburn" w:date="2021-03-24T13:15:00Z">
        <w:r w:rsidR="006353B3">
          <w:t xml:space="preserve"> </w:t>
        </w:r>
      </w:ins>
      <w:r w:rsidR="00F24039">
        <w:t>.</w:t>
      </w:r>
      <w:r w:rsidR="008C0F33">
        <w:t xml:space="preserve"> </w:t>
      </w:r>
      <w:del w:id="32" w:author="John Cowburn" w:date="2021-03-24T13:17:00Z">
        <w:r w:rsidRPr="00347160" w:rsidDel="006353B3">
          <w:delText xml:space="preserve">The main new features </w:delText>
        </w:r>
        <w:r w:rsidR="00F24039" w:rsidDel="006353B3">
          <w:delText xml:space="preserve">are the ACCESS service, the new security suites 1 and 2 supporting </w:delText>
        </w:r>
        <w:r w:rsidR="008C0F33" w:rsidDel="006353B3">
          <w:delText>symmetric</w:delText>
        </w:r>
        <w:r w:rsidR="00F24039" w:rsidDel="006353B3">
          <w:delText xml:space="preserve"> key and public key </w:delText>
        </w:r>
        <w:r w:rsidR="008C0F33" w:rsidDel="006353B3">
          <w:delText>cryptography</w:delText>
        </w:r>
        <w:r w:rsidRPr="00347160" w:rsidDel="006353B3">
          <w:delText xml:space="preserve">, </w:delText>
        </w:r>
        <w:r w:rsidR="00F24039" w:rsidDel="006353B3">
          <w:delText>the general p</w:delText>
        </w:r>
        <w:r w:rsidR="00CB1AEA" w:rsidDel="006353B3">
          <w:delText>rotection mechanism and the XML</w:delText>
        </w:r>
        <w:r w:rsidR="00F24039" w:rsidDel="006353B3">
          <w:delText xml:space="preserve"> schema for COSEM APDUs.</w:delText>
        </w:r>
      </w:del>
    </w:p>
    <w:p w14:paraId="5CD69FC3" w14:textId="25D7FBFC" w:rsidR="00F51CE1" w:rsidRPr="00347160" w:rsidRDefault="00F51CE1" w:rsidP="006353B3">
      <w:pPr>
        <w:pStyle w:val="PARAGRAPH"/>
      </w:pPr>
      <w:del w:id="33" w:author="John Cowburn" w:date="2021-03-24T13:17:00Z">
        <w:r w:rsidRPr="00347160" w:rsidDel="006353B3">
          <w:delText xml:space="preserve">Clause </w:delText>
        </w:r>
        <w:r w:rsidRPr="00347160" w:rsidDel="006353B3">
          <w:fldChar w:fldCharType="begin" w:fldLock="1"/>
        </w:r>
        <w:r w:rsidRPr="00347160" w:rsidDel="006353B3">
          <w:delInstrText xml:space="preserve"> REF _Ref406404652 \r \h  \* MERGEFORMAT </w:delInstrText>
        </w:r>
        <w:r w:rsidRPr="00347160" w:rsidDel="006353B3">
          <w:fldChar w:fldCharType="separate"/>
        </w:r>
        <w:r w:rsidDel="006353B3">
          <w:delText>5</w:delText>
        </w:r>
        <w:r w:rsidRPr="00347160" w:rsidDel="006353B3">
          <w:fldChar w:fldCharType="end"/>
        </w:r>
        <w:r w:rsidRPr="00347160" w:rsidDel="006353B3">
          <w:delText xml:space="preserve"> is based on parts of NIST documents. Reprinted courtesy of the National Institute of Standards and Technology, Technology Administration, U.S. Department of Commerce.</w:delText>
        </w:r>
      </w:del>
    </w:p>
    <w:p w14:paraId="30BBF2C1" w14:textId="77777777" w:rsidR="00162259" w:rsidRPr="00347160" w:rsidRDefault="00162259" w:rsidP="00162259">
      <w:pPr>
        <w:pStyle w:val="MAIN-TITLE"/>
        <w:pageBreakBefore/>
      </w:pPr>
      <w:r w:rsidRPr="00347160">
        <w:lastRenderedPageBreak/>
        <w:t xml:space="preserve">ELECTRICITY METERING DATA EXCHANGE – </w:t>
      </w:r>
    </w:p>
    <w:p w14:paraId="355C93B5" w14:textId="5C7A4367" w:rsidR="00162259" w:rsidRPr="00347160" w:rsidRDefault="00162259" w:rsidP="00162259">
      <w:pPr>
        <w:pStyle w:val="MAIN-TITLE"/>
      </w:pPr>
      <w:r w:rsidRPr="00347160">
        <w:t xml:space="preserve">THE </w:t>
      </w:r>
      <w:del w:id="34" w:author="John Cowburn" w:date="2021-04-16T13:51:00Z">
        <w:r w:rsidRPr="00347160" w:rsidDel="00635BE8">
          <w:delText>DLMS</w:delText>
        </w:r>
      </w:del>
      <w:ins w:id="35" w:author="John Cowburn" w:date="2021-04-16T13:51:00Z">
        <w:r w:rsidR="00635BE8">
          <w:t>DLMS®</w:t>
        </w:r>
      </w:ins>
      <w:r w:rsidRPr="00347160">
        <w:t xml:space="preserve">/COSEM SUITE – </w:t>
      </w:r>
    </w:p>
    <w:p w14:paraId="3B9B4612" w14:textId="77777777" w:rsidR="00162259" w:rsidRPr="00347160" w:rsidRDefault="00162259" w:rsidP="00162259">
      <w:pPr>
        <w:pStyle w:val="MAIN-TITLE"/>
      </w:pPr>
    </w:p>
    <w:p w14:paraId="4EDBE6AC" w14:textId="06E4B068" w:rsidR="00162259" w:rsidRPr="00347160" w:rsidRDefault="00162259" w:rsidP="00162259">
      <w:pPr>
        <w:pStyle w:val="MAIN-TITLE"/>
      </w:pPr>
      <w:r w:rsidRPr="00347160">
        <w:t xml:space="preserve">Part 5-3: </w:t>
      </w:r>
      <w:del w:id="36" w:author="John Cowburn" w:date="2021-04-16T13:51:00Z">
        <w:r w:rsidRPr="00347160" w:rsidDel="00635BE8">
          <w:delText>DLMS</w:delText>
        </w:r>
      </w:del>
      <w:ins w:id="37" w:author="John Cowburn" w:date="2021-04-16T13:51:00Z">
        <w:r w:rsidR="00635BE8">
          <w:t>DLMS®</w:t>
        </w:r>
      </w:ins>
      <w:r w:rsidRPr="00347160">
        <w:t>/COSEM application layer</w:t>
      </w:r>
    </w:p>
    <w:p w14:paraId="652D2EEC" w14:textId="77777777" w:rsidR="00162259" w:rsidRPr="00347160" w:rsidRDefault="00162259" w:rsidP="00162259">
      <w:pPr>
        <w:pStyle w:val="MAIN-TITLE"/>
      </w:pPr>
    </w:p>
    <w:p w14:paraId="116DF6CB" w14:textId="77777777" w:rsidR="00162259" w:rsidRPr="00347160" w:rsidRDefault="00162259" w:rsidP="00162259">
      <w:pPr>
        <w:pStyle w:val="MAIN-TITLE"/>
      </w:pPr>
    </w:p>
    <w:p w14:paraId="42A1822B" w14:textId="77777777" w:rsidR="00162259" w:rsidRPr="00347160" w:rsidRDefault="00162259" w:rsidP="00162259">
      <w:pPr>
        <w:pStyle w:val="MAIN-TITLE"/>
      </w:pPr>
    </w:p>
    <w:p w14:paraId="490B7CD8" w14:textId="77777777" w:rsidR="002422A8" w:rsidRPr="002422A8" w:rsidRDefault="00162259" w:rsidP="004D4676">
      <w:pPr>
        <w:pStyle w:val="Heading1"/>
      </w:pPr>
      <w:bookmarkStart w:id="38" w:name="_Toc279396943"/>
      <w:bookmarkStart w:id="39" w:name="_Toc299013302"/>
      <w:bookmarkStart w:id="40" w:name="_Toc315426332"/>
      <w:bookmarkStart w:id="41" w:name="_Toc406524120"/>
      <w:bookmarkStart w:id="42" w:name="_Toc437856327"/>
      <w:bookmarkStart w:id="43" w:name="_Toc97127142"/>
      <w:r w:rsidRPr="00347160">
        <w:t>Scope</w:t>
      </w:r>
      <w:bookmarkEnd w:id="8"/>
      <w:bookmarkEnd w:id="9"/>
      <w:bookmarkEnd w:id="10"/>
      <w:bookmarkEnd w:id="38"/>
      <w:bookmarkEnd w:id="39"/>
      <w:bookmarkEnd w:id="40"/>
      <w:bookmarkEnd w:id="41"/>
      <w:bookmarkEnd w:id="42"/>
      <w:bookmarkEnd w:id="43"/>
    </w:p>
    <w:p w14:paraId="58C14069" w14:textId="0EEC51AE" w:rsidR="00162259" w:rsidRPr="00347160" w:rsidRDefault="00162259" w:rsidP="004D4676">
      <w:pPr>
        <w:pStyle w:val="PARAGRAPH"/>
      </w:pPr>
      <w:r w:rsidRPr="00347160">
        <w:t xml:space="preserve">This part of </w:t>
      </w:r>
      <w:r w:rsidR="00077BDE">
        <w:t>IEC 6</w:t>
      </w:r>
      <w:r w:rsidRPr="00347160">
        <w:t xml:space="preserve">2056 </w:t>
      </w:r>
      <w:bookmarkStart w:id="44" w:name="_Hlk63177408"/>
      <w:r w:rsidRPr="00347160">
        <w:t xml:space="preserve">specifies the </w:t>
      </w:r>
      <w:del w:id="45" w:author="John Cowburn" w:date="2021-04-16T13:51:00Z">
        <w:r w:rsidRPr="00347160" w:rsidDel="00635BE8">
          <w:delText>DLMS</w:delText>
        </w:r>
      </w:del>
      <w:ins w:id="46" w:author="John Cowburn" w:date="2021-04-16T13:51:00Z">
        <w:r w:rsidR="00635BE8">
          <w:t>DLMS®</w:t>
        </w:r>
      </w:ins>
      <w:r w:rsidRPr="00347160">
        <w:t xml:space="preserve">/COSEM application layer in terms of structure, services and protocols </w:t>
      </w:r>
      <w:bookmarkStart w:id="47" w:name="_Hlk63177311"/>
      <w:r w:rsidRPr="00347160">
        <w:t xml:space="preserve">for </w:t>
      </w:r>
      <w:del w:id="48" w:author="John Cowburn" w:date="2021-04-16T13:51:00Z">
        <w:r w:rsidR="006822C8" w:rsidDel="00635BE8">
          <w:delText>DLMS</w:delText>
        </w:r>
      </w:del>
      <w:ins w:id="49" w:author="John Cowburn" w:date="2021-04-16T13:51:00Z">
        <w:r w:rsidR="00635BE8">
          <w:t>DLMS®</w:t>
        </w:r>
      </w:ins>
      <w:r w:rsidR="006822C8">
        <w:t>/</w:t>
      </w:r>
      <w:r w:rsidRPr="00347160">
        <w:t xml:space="preserve">COSEM clients and </w:t>
      </w:r>
      <w:r w:rsidR="00F24039">
        <w:t xml:space="preserve">servers, and defines rules to specify </w:t>
      </w:r>
      <w:r w:rsidRPr="00347160">
        <w:t xml:space="preserve">the </w:t>
      </w:r>
      <w:del w:id="50" w:author="John Cowburn" w:date="2021-04-16T13:51:00Z">
        <w:r w:rsidRPr="00347160" w:rsidDel="00635BE8">
          <w:delText>DLMS</w:delText>
        </w:r>
      </w:del>
      <w:ins w:id="51" w:author="John Cowburn" w:date="2021-04-16T13:51:00Z">
        <w:r w:rsidR="00635BE8">
          <w:t>DLMS®</w:t>
        </w:r>
      </w:ins>
      <w:r w:rsidRPr="00347160">
        <w:t>/COS</w:t>
      </w:r>
      <w:r w:rsidR="00F24039">
        <w:t xml:space="preserve">EM </w:t>
      </w:r>
      <w:r w:rsidRPr="00347160">
        <w:t>communication profiles.</w:t>
      </w:r>
    </w:p>
    <w:p w14:paraId="08D0E31A" w14:textId="5A72C92F" w:rsidR="00162259" w:rsidRPr="00347160" w:rsidRDefault="00162259" w:rsidP="004D4676">
      <w:pPr>
        <w:pStyle w:val="PARAGRAPH"/>
      </w:pPr>
      <w:r w:rsidRPr="00347160">
        <w:t xml:space="preserve">It defines services for establishing and releasing application associations, and data communication services for accessing the methods and attributes of COSEM interface objects, defined in </w:t>
      </w:r>
      <w:ins w:id="52" w:author="John Cowburn" w:date="2021-03-24T14:01:00Z">
        <w:r w:rsidR="00382E8A">
          <w:fldChar w:fldCharType="begin"/>
        </w:r>
        <w:r w:rsidR="00382E8A">
          <w:instrText xml:space="preserve"> REF IEC62056_6_2 \h </w:instrText>
        </w:r>
      </w:ins>
      <w:r w:rsidR="00382E8A">
        <w:fldChar w:fldCharType="separate"/>
      </w:r>
      <w:r w:rsidR="00DC4BE9">
        <w:rPr>
          <w:color w:val="000000"/>
        </w:rPr>
        <w:t>IEC 6</w:t>
      </w:r>
      <w:r w:rsidR="00DC4BE9" w:rsidRPr="00347160">
        <w:rPr>
          <w:color w:val="000000"/>
        </w:rPr>
        <w:t>2056-6-2:</w:t>
      </w:r>
      <w:ins w:id="53" w:author="John Cowburn" w:date="2021-03-24T13:24:00Z">
        <w:r w:rsidR="00DC4BE9">
          <w:rPr>
            <w:color w:val="000000"/>
          </w:rPr>
          <w:t>2021</w:t>
        </w:r>
      </w:ins>
      <w:ins w:id="54" w:author="John Cowburn" w:date="2021-03-24T14:01:00Z">
        <w:r w:rsidR="00382E8A">
          <w:fldChar w:fldCharType="end"/>
        </w:r>
      </w:ins>
      <w:del w:id="55" w:author="John Cowburn" w:date="2021-03-24T14:01:00Z">
        <w:r w:rsidRPr="00347160" w:rsidDel="00382E8A">
          <w:fldChar w:fldCharType="begin" w:fldLock="1"/>
        </w:r>
        <w:r w:rsidRPr="00347160" w:rsidDel="00382E8A">
          <w:delInstrText xml:space="preserve"> REF IEC62056_62_IC \h </w:delInstrText>
        </w:r>
        <w:r w:rsidR="00C60BA6" w:rsidRPr="00347160" w:rsidDel="00382E8A">
          <w:delInstrText xml:space="preserve"> \* MERGEFORMAT </w:delInstrText>
        </w:r>
        <w:r w:rsidRPr="00347160" w:rsidDel="00382E8A">
          <w:fldChar w:fldCharType="separate"/>
        </w:r>
        <w:r w:rsidR="00077BDE" w:rsidDel="00382E8A">
          <w:rPr>
            <w:color w:val="000000"/>
          </w:rPr>
          <w:delText>IEC 6</w:delText>
        </w:r>
        <w:r w:rsidR="00811F07" w:rsidRPr="00347160" w:rsidDel="00382E8A">
          <w:rPr>
            <w:color w:val="000000"/>
          </w:rPr>
          <w:delText>2056-6-2</w:delText>
        </w:r>
        <w:r w:rsidRPr="00347160" w:rsidDel="00382E8A">
          <w:fldChar w:fldCharType="end"/>
        </w:r>
      </w:del>
      <w:r w:rsidRPr="00347160">
        <w:t xml:space="preserve"> using either logical name (LN) or short name (SN) referencing.</w:t>
      </w:r>
    </w:p>
    <w:bookmarkEnd w:id="44"/>
    <w:bookmarkEnd w:id="47"/>
    <w:p w14:paraId="50A4FF96" w14:textId="77777777" w:rsidR="00162259" w:rsidRPr="00347160" w:rsidRDefault="00623B1B" w:rsidP="004D4676">
      <w:pPr>
        <w:pStyle w:val="PARAGRAPH"/>
      </w:pPr>
      <w:r w:rsidRPr="00347160">
        <w:fldChar w:fldCharType="begin" w:fldLock="1"/>
      </w:r>
      <w:r w:rsidRPr="00347160">
        <w:instrText xml:space="preserve"> REF _Ref406425519 \r \h </w:instrText>
      </w:r>
      <w:r w:rsidR="00C60BA6" w:rsidRPr="00347160">
        <w:instrText xml:space="preserve"> \* MERGEFORMAT </w:instrText>
      </w:r>
      <w:r w:rsidRPr="00347160">
        <w:fldChar w:fldCharType="separate"/>
      </w:r>
      <w:r w:rsidR="00811F07">
        <w:t>Annex A</w:t>
      </w:r>
      <w:r w:rsidRPr="00347160">
        <w:fldChar w:fldCharType="end"/>
      </w:r>
      <w:r w:rsidRPr="00347160">
        <w:t xml:space="preserve"> </w:t>
      </w:r>
      <w:r w:rsidR="00162259" w:rsidRPr="00347160">
        <w:t>(normative) defines how to use the COSEM application layer in various communication profiles. It specifies how various communication profiles</w:t>
      </w:r>
      <w:r w:rsidR="00162259" w:rsidRPr="00347160">
        <w:fldChar w:fldCharType="begin"/>
      </w:r>
      <w:r w:rsidR="00162259" w:rsidRPr="00347160">
        <w:instrText xml:space="preserve"> XE "Communication profile" </w:instrText>
      </w:r>
      <w:r w:rsidR="00162259" w:rsidRPr="00347160">
        <w:fldChar w:fldCharType="end"/>
      </w:r>
      <w:r w:rsidR="00162259" w:rsidRPr="00347160">
        <w:t xml:space="preserve"> can be constructed for exchanging data with metering equipment using the COSE</w:t>
      </w:r>
      <w:r w:rsidR="00F24039">
        <w:t xml:space="preserve">M interface model, and what are </w:t>
      </w:r>
      <w:r w:rsidR="00162259" w:rsidRPr="00347160">
        <w:t xml:space="preserve">the necessary elements to specify in each communication profile. The actual, media-specific communication profiles are specified in separate parts of the </w:t>
      </w:r>
      <w:r w:rsidR="00077BDE">
        <w:t>IEC 6</w:t>
      </w:r>
      <w:r w:rsidR="00162259" w:rsidRPr="00347160">
        <w:t>2056 series.</w:t>
      </w:r>
    </w:p>
    <w:p w14:paraId="64EDFE99" w14:textId="77777777" w:rsidR="00623B1B" w:rsidRDefault="00623B1B" w:rsidP="004D4676">
      <w:pPr>
        <w:pStyle w:val="PARAGRAPH"/>
      </w:pPr>
      <w:r w:rsidRPr="00347160">
        <w:fldChar w:fldCharType="begin" w:fldLock="1"/>
      </w:r>
      <w:r w:rsidRPr="00347160">
        <w:instrText xml:space="preserve"> REF _Ref406425520 \r \h </w:instrText>
      </w:r>
      <w:r w:rsidR="00C60BA6" w:rsidRPr="00347160">
        <w:instrText xml:space="preserve"> \* MERGEFORMAT </w:instrText>
      </w:r>
      <w:r w:rsidRPr="00347160">
        <w:fldChar w:fldCharType="separate"/>
      </w:r>
      <w:r w:rsidR="00811F07">
        <w:t>Annex B</w:t>
      </w:r>
      <w:r w:rsidRPr="00347160">
        <w:fldChar w:fldCharType="end"/>
      </w:r>
      <w:r w:rsidRPr="00347160">
        <w:t xml:space="preserve"> (normative) specifies the SMS short wrapper</w:t>
      </w:r>
      <w:r w:rsidR="00C84860" w:rsidRPr="00347160">
        <w:t>.</w:t>
      </w:r>
    </w:p>
    <w:p w14:paraId="194D1D02" w14:textId="77777777" w:rsidR="00751721" w:rsidRPr="00347160" w:rsidRDefault="00751721" w:rsidP="004D4676">
      <w:pPr>
        <w:pStyle w:val="PARAGRAPH"/>
      </w:pPr>
      <w:r>
        <w:fldChar w:fldCharType="begin" w:fldLock="1"/>
      </w:r>
      <w:r>
        <w:instrText xml:space="preserve"> REF _Ref421543167 \r \h </w:instrText>
      </w:r>
      <w:r>
        <w:fldChar w:fldCharType="separate"/>
      </w:r>
      <w:r w:rsidR="00811F07">
        <w:t>Annex C</w:t>
      </w:r>
      <w:r>
        <w:fldChar w:fldCharType="end"/>
      </w:r>
      <w:r>
        <w:t xml:space="preserve"> (normative) specifies the gateway protocol.</w:t>
      </w:r>
    </w:p>
    <w:p w14:paraId="3E5E9F02" w14:textId="77777777" w:rsidR="00162259" w:rsidRPr="00347160" w:rsidRDefault="00623B1B" w:rsidP="004D4676">
      <w:pPr>
        <w:pStyle w:val="PARAGRAPH"/>
      </w:pPr>
      <w:r w:rsidRPr="00347160">
        <w:fldChar w:fldCharType="begin" w:fldLock="1"/>
      </w:r>
      <w:r w:rsidRPr="00347160">
        <w:instrText xml:space="preserve"> REF _Ref406425523 \r \h </w:instrText>
      </w:r>
      <w:r w:rsidR="00C60BA6" w:rsidRPr="00347160">
        <w:instrText xml:space="preserve"> \* MERGEFORMAT </w:instrText>
      </w:r>
      <w:r w:rsidRPr="00347160">
        <w:fldChar w:fldCharType="separate"/>
      </w:r>
      <w:r w:rsidR="00811F07">
        <w:t>Annex D</w:t>
      </w:r>
      <w:r w:rsidRPr="00347160">
        <w:fldChar w:fldCharType="end"/>
      </w:r>
      <w:r w:rsidR="00162259" w:rsidRPr="00347160">
        <w:t xml:space="preserve">, </w:t>
      </w:r>
      <w:r w:rsidR="00162259" w:rsidRPr="00347160">
        <w:fldChar w:fldCharType="begin" w:fldLock="1"/>
      </w:r>
      <w:r w:rsidR="00162259" w:rsidRPr="00347160">
        <w:instrText xml:space="preserve"> REF _Ref275423133 \r \h </w:instrText>
      </w:r>
      <w:r w:rsidR="00C60BA6" w:rsidRPr="00347160">
        <w:instrText xml:space="preserve"> \* MERGEFORMAT </w:instrText>
      </w:r>
      <w:r w:rsidR="00162259" w:rsidRPr="00347160">
        <w:fldChar w:fldCharType="separate"/>
      </w:r>
      <w:r w:rsidR="00811F07">
        <w:t>Annex E</w:t>
      </w:r>
      <w:r w:rsidR="00162259" w:rsidRPr="00347160">
        <w:fldChar w:fldCharType="end"/>
      </w:r>
      <w:r w:rsidR="00162259" w:rsidRPr="00347160">
        <w:t xml:space="preserve"> and </w:t>
      </w:r>
      <w:r w:rsidR="00162259" w:rsidRPr="00347160">
        <w:fldChar w:fldCharType="begin" w:fldLock="1"/>
      </w:r>
      <w:r w:rsidR="00162259" w:rsidRPr="00347160">
        <w:instrText xml:space="preserve"> REF _Ref275423149 \r \h </w:instrText>
      </w:r>
      <w:r w:rsidR="00C60BA6" w:rsidRPr="00347160">
        <w:instrText xml:space="preserve"> \* MERGEFORMAT </w:instrText>
      </w:r>
      <w:r w:rsidR="00162259" w:rsidRPr="00347160">
        <w:fldChar w:fldCharType="separate"/>
      </w:r>
      <w:r w:rsidR="00811F07">
        <w:t>Annex F</w:t>
      </w:r>
      <w:r w:rsidR="00162259" w:rsidRPr="00347160">
        <w:fldChar w:fldCharType="end"/>
      </w:r>
      <w:r w:rsidR="00162259" w:rsidRPr="00347160">
        <w:t xml:space="preserve"> (informative) include encoding examples for APDUs.</w:t>
      </w:r>
    </w:p>
    <w:p w14:paraId="4F06DBEE" w14:textId="77777777" w:rsidR="00162259" w:rsidRDefault="00162259" w:rsidP="004D4676">
      <w:pPr>
        <w:pStyle w:val="PARAGRAPH"/>
      </w:pPr>
      <w:r w:rsidRPr="00347160">
        <w:fldChar w:fldCharType="begin" w:fldLock="1"/>
      </w:r>
      <w:r w:rsidRPr="00347160">
        <w:instrText xml:space="preserve"> REF _Ref277757192 \r \h </w:instrText>
      </w:r>
      <w:r w:rsidR="00C60BA6" w:rsidRPr="00347160">
        <w:instrText xml:space="preserve"> \* MERGEFORMAT </w:instrText>
      </w:r>
      <w:r w:rsidRPr="00347160">
        <w:fldChar w:fldCharType="separate"/>
      </w:r>
      <w:r w:rsidR="00811F07">
        <w:t>Annex G</w:t>
      </w:r>
      <w:r w:rsidRPr="00347160">
        <w:fldChar w:fldCharType="end"/>
      </w:r>
      <w:r w:rsidR="00CB1AEA">
        <w:t xml:space="preserve"> (normative) provides </w:t>
      </w:r>
      <w:r w:rsidR="00CB1AEA" w:rsidRPr="00CB1AEA">
        <w:t>NSA Suite B elliptic curves and domain parameters</w:t>
      </w:r>
      <w:r w:rsidR="00751721">
        <w:t>.</w:t>
      </w:r>
    </w:p>
    <w:p w14:paraId="553008E2" w14:textId="77777777" w:rsidR="00CB1AEA" w:rsidRDefault="00CB1AEA" w:rsidP="004D4676">
      <w:pPr>
        <w:pStyle w:val="PARAGRAPH"/>
      </w:pPr>
      <w:r>
        <w:fldChar w:fldCharType="begin" w:fldLock="1"/>
      </w:r>
      <w:r>
        <w:instrText xml:space="preserve"> REF _Ref415144367 \r \h </w:instrText>
      </w:r>
      <w:r>
        <w:fldChar w:fldCharType="separate"/>
      </w:r>
      <w:r w:rsidR="00811F07">
        <w:t>Annex H</w:t>
      </w:r>
      <w:r>
        <w:fldChar w:fldCharType="end"/>
      </w:r>
      <w:r>
        <w:t xml:space="preserve"> (informative) provides an example of an End entity signature certificate using P-256 signed with P-256</w:t>
      </w:r>
      <w:r w:rsidR="00383880">
        <w:t>.</w:t>
      </w:r>
    </w:p>
    <w:p w14:paraId="2ED1B49F" w14:textId="5938CA41" w:rsidR="00CB1AEA" w:rsidRDefault="00CB1AEA" w:rsidP="004D4676">
      <w:pPr>
        <w:pStyle w:val="PARAGRAPH"/>
      </w:pPr>
      <w:r>
        <w:fldChar w:fldCharType="begin" w:fldLock="1"/>
      </w:r>
      <w:r>
        <w:instrText xml:space="preserve"> REF _Ref412412410 \r \h </w:instrText>
      </w:r>
      <w:r>
        <w:fldChar w:fldCharType="separate"/>
      </w:r>
      <w:r w:rsidR="00811F07">
        <w:t>Annex I</w:t>
      </w:r>
      <w:r>
        <w:fldChar w:fldCharType="end"/>
      </w:r>
      <w:r>
        <w:t xml:space="preserve"> (normative) specifies the use of key </w:t>
      </w:r>
      <w:r w:rsidR="00751721">
        <w:t xml:space="preserve">agreement schemes in </w:t>
      </w:r>
      <w:del w:id="56" w:author="John Cowburn" w:date="2021-04-16T13:52:00Z">
        <w:r w:rsidR="00751721" w:rsidDel="00635BE8">
          <w:delText>DLMS</w:delText>
        </w:r>
      </w:del>
      <w:ins w:id="57" w:author="John Cowburn" w:date="2021-04-16T13:52:00Z">
        <w:r w:rsidR="00635BE8">
          <w:t>DLMS®</w:t>
        </w:r>
      </w:ins>
      <w:r w:rsidR="00751721">
        <w:t>/COSEM.</w:t>
      </w:r>
    </w:p>
    <w:p w14:paraId="3E0B0E87" w14:textId="77777777" w:rsidR="00CB1AEA" w:rsidRPr="00347160" w:rsidRDefault="00CB1AEA" w:rsidP="004D4676">
      <w:pPr>
        <w:pStyle w:val="PARAGRAPH"/>
      </w:pPr>
      <w:r>
        <w:fldChar w:fldCharType="begin" w:fldLock="1"/>
      </w:r>
      <w:r>
        <w:instrText xml:space="preserve"> REF _Ref412413671 \r \h </w:instrText>
      </w:r>
      <w:r>
        <w:fldChar w:fldCharType="separate"/>
      </w:r>
      <w:r w:rsidR="00811F07">
        <w:t>Annex J</w:t>
      </w:r>
      <w:r>
        <w:fldChar w:fldCharType="end"/>
      </w:r>
      <w:r>
        <w:t xml:space="preserve"> (informative) provides examples of exchanging protected xD</w:t>
      </w:r>
      <w:r w:rsidR="008C0F33">
        <w:t xml:space="preserve">LMS APDUs between a third party </w:t>
      </w:r>
      <w:r w:rsidR="00751721">
        <w:t xml:space="preserve">and </w:t>
      </w:r>
      <w:r w:rsidR="008C0F33">
        <w:t xml:space="preserve">a </w:t>
      </w:r>
      <w:r w:rsidR="00751721">
        <w:t>server.</w:t>
      </w:r>
    </w:p>
    <w:p w14:paraId="493937EB" w14:textId="77777777" w:rsidR="0052318F" w:rsidRPr="00347160" w:rsidRDefault="0052318F" w:rsidP="004D4676">
      <w:pPr>
        <w:pStyle w:val="PARAGRAPH"/>
      </w:pPr>
      <w:r w:rsidRPr="00347160">
        <w:fldChar w:fldCharType="begin" w:fldLock="1"/>
      </w:r>
      <w:r w:rsidRPr="00347160">
        <w:instrText xml:space="preserve"> REF _Ref406585235 \r \h  \* MERGEFORMAT </w:instrText>
      </w:r>
      <w:r w:rsidRPr="00347160">
        <w:fldChar w:fldCharType="separate"/>
      </w:r>
      <w:r w:rsidR="00811F07">
        <w:t>Annex K</w:t>
      </w:r>
      <w:r w:rsidRPr="00347160">
        <w:fldChar w:fldCharType="end"/>
      </w:r>
      <w:r w:rsidR="00221B9D">
        <w:t xml:space="preserve"> (informative)</w:t>
      </w:r>
      <w:r w:rsidRPr="00347160">
        <w:t xml:space="preserve"> lists the main technical changes in this edition</w:t>
      </w:r>
      <w:r w:rsidR="00C84860" w:rsidRPr="00347160">
        <w:t xml:space="preserve"> </w:t>
      </w:r>
      <w:r w:rsidRPr="00347160">
        <w:t>of the standard.</w:t>
      </w:r>
    </w:p>
    <w:p w14:paraId="33231B46" w14:textId="77777777" w:rsidR="00162259" w:rsidRPr="00347160" w:rsidRDefault="00162259" w:rsidP="004D4676">
      <w:pPr>
        <w:pStyle w:val="Heading1"/>
      </w:pPr>
      <w:bookmarkStart w:id="58" w:name="_Ref277757361"/>
      <w:bookmarkStart w:id="59" w:name="_Toc277948245"/>
      <w:bookmarkStart w:id="60" w:name="_Toc279392001"/>
      <w:bookmarkStart w:id="61" w:name="_Toc279396944"/>
      <w:bookmarkStart w:id="62" w:name="_Toc299013303"/>
      <w:bookmarkStart w:id="63" w:name="_Toc315426333"/>
      <w:bookmarkStart w:id="64" w:name="_Toc406524121"/>
      <w:bookmarkStart w:id="65" w:name="_Ref421561716"/>
      <w:bookmarkStart w:id="66" w:name="_Ref421561717"/>
      <w:bookmarkStart w:id="67" w:name="_Toc437856328"/>
      <w:bookmarkStart w:id="68" w:name="_Toc97127143"/>
      <w:r w:rsidRPr="00347160">
        <w:t>Normative references</w:t>
      </w:r>
      <w:bookmarkEnd w:id="58"/>
      <w:bookmarkEnd w:id="59"/>
      <w:bookmarkEnd w:id="60"/>
      <w:bookmarkEnd w:id="61"/>
      <w:bookmarkEnd w:id="62"/>
      <w:bookmarkEnd w:id="63"/>
      <w:bookmarkEnd w:id="64"/>
      <w:bookmarkEnd w:id="65"/>
      <w:bookmarkEnd w:id="66"/>
      <w:bookmarkEnd w:id="67"/>
      <w:bookmarkEnd w:id="68"/>
    </w:p>
    <w:p w14:paraId="64DA0B4B" w14:textId="77777777" w:rsidR="004D4676" w:rsidRPr="00347160" w:rsidRDefault="00162259" w:rsidP="004D4676">
      <w:pPr>
        <w:pStyle w:val="PARAGRAPH"/>
        <w:rPr>
          <w:lang w:eastAsia="ja-JP"/>
        </w:rPr>
      </w:pPr>
      <w:r w:rsidRPr="00347160">
        <w:rPr>
          <w:lang w:eastAsia="ja-JP"/>
        </w:rPr>
        <w:t>The following documents, in whole or in part, are normatively referenced in this document and are indispensable for its application. For dated references, only the edition cited applies. For undated references, the latest edition of the referenced document (including any amendments) applies.</w:t>
      </w:r>
    </w:p>
    <w:p w14:paraId="1BF0254C" w14:textId="77777777" w:rsidR="00162259" w:rsidRPr="00347160" w:rsidRDefault="00077BDE" w:rsidP="004D4676">
      <w:pPr>
        <w:pStyle w:val="PARAGRAPH"/>
      </w:pPr>
      <w:bookmarkStart w:id="69" w:name="_Hlt273792024"/>
      <w:bookmarkStart w:id="70" w:name="IEC61334_4_41_DLMS"/>
      <w:bookmarkEnd w:id="69"/>
      <w:r>
        <w:t>IEC 6</w:t>
      </w:r>
      <w:r w:rsidR="00162259" w:rsidRPr="00347160">
        <w:t>1334-4-41:1996</w:t>
      </w:r>
      <w:bookmarkEnd w:id="70"/>
      <w:r w:rsidR="00162259" w:rsidRPr="00347160">
        <w:t xml:space="preserve">, </w:t>
      </w:r>
      <w:r w:rsidR="00162259" w:rsidRPr="004D4676">
        <w:rPr>
          <w:rStyle w:val="Emphasis"/>
        </w:rPr>
        <w:t>Distribution automation using distribution line carrier systems – Part 4: Data communication protocols – Section 41: Application protocols – Distribution line message specification</w:t>
      </w:r>
    </w:p>
    <w:p w14:paraId="66D3A169" w14:textId="77777777" w:rsidR="00162259" w:rsidRPr="00347160" w:rsidRDefault="00077BDE" w:rsidP="004D4676">
      <w:pPr>
        <w:pStyle w:val="PARAGRAPH"/>
      </w:pPr>
      <w:bookmarkStart w:id="71" w:name="IEC61334_6_AXDR"/>
      <w:r>
        <w:lastRenderedPageBreak/>
        <w:t>IEC 6</w:t>
      </w:r>
      <w:r w:rsidR="00162259" w:rsidRPr="00347160">
        <w:t>1334-6</w:t>
      </w:r>
      <w:bookmarkStart w:id="72" w:name="_Hlt512659063"/>
      <w:bookmarkEnd w:id="72"/>
      <w:r w:rsidR="00162259" w:rsidRPr="00347160">
        <w:t>:2000</w:t>
      </w:r>
      <w:bookmarkEnd w:id="71"/>
      <w:r w:rsidR="00162259" w:rsidRPr="00347160">
        <w:t xml:space="preserve">, </w:t>
      </w:r>
      <w:r w:rsidR="00162259" w:rsidRPr="004D4676">
        <w:rPr>
          <w:rStyle w:val="Emphasis"/>
        </w:rPr>
        <w:t>Distribution automation using distribution l</w:t>
      </w:r>
      <w:r w:rsidR="0052318F" w:rsidRPr="004D4676">
        <w:rPr>
          <w:rStyle w:val="Emphasis"/>
        </w:rPr>
        <w:t>ine carrier systems – Part 6: A</w:t>
      </w:r>
      <w:r w:rsidR="0052318F" w:rsidRPr="004D4676">
        <w:rPr>
          <w:rStyle w:val="Emphasis"/>
        </w:rPr>
        <w:noBreakHyphen/>
      </w:r>
      <w:r w:rsidR="00162259" w:rsidRPr="004D4676">
        <w:rPr>
          <w:rStyle w:val="Emphasis"/>
        </w:rPr>
        <w:t>XDR encoding rule</w:t>
      </w:r>
    </w:p>
    <w:p w14:paraId="5FE419F3" w14:textId="77777777" w:rsidR="00162259" w:rsidRPr="00347160" w:rsidRDefault="00162259" w:rsidP="004D4676">
      <w:pPr>
        <w:pStyle w:val="PARAGRAPH"/>
        <w:rPr>
          <w:rStyle w:val="Reference"/>
          <w:i/>
        </w:rPr>
      </w:pPr>
      <w:bookmarkStart w:id="73" w:name="GlossaryDLMS62051"/>
      <w:bookmarkStart w:id="74" w:name="IEC_TR_62051"/>
      <w:r w:rsidRPr="00347160">
        <w:rPr>
          <w:rStyle w:val="Reference"/>
        </w:rPr>
        <w:t>IEC</w:t>
      </w:r>
      <w:r w:rsidR="00474031">
        <w:rPr>
          <w:rStyle w:val="Reference"/>
        </w:rPr>
        <w:t xml:space="preserve"> </w:t>
      </w:r>
      <w:r w:rsidRPr="00347160">
        <w:t>TR</w:t>
      </w:r>
      <w:r w:rsidRPr="00347160">
        <w:rPr>
          <w:rStyle w:val="Reference"/>
        </w:rPr>
        <w:t> 62051:</w:t>
      </w:r>
      <w:r w:rsidRPr="00347160">
        <w:t>1999</w:t>
      </w:r>
      <w:bookmarkEnd w:id="73"/>
      <w:bookmarkEnd w:id="74"/>
      <w:r w:rsidRPr="00347160">
        <w:rPr>
          <w:rStyle w:val="Reference"/>
        </w:rPr>
        <w:t>,</w:t>
      </w:r>
      <w:r w:rsidRPr="00347160">
        <w:rPr>
          <w:rStyle w:val="Reference"/>
          <w:i/>
        </w:rPr>
        <w:t xml:space="preserve"> Electricity metering – Glossary of terms</w:t>
      </w:r>
    </w:p>
    <w:p w14:paraId="4CC47331" w14:textId="7DD4848B" w:rsidR="00162259" w:rsidRPr="00347160" w:rsidRDefault="00162259" w:rsidP="004D4676">
      <w:pPr>
        <w:pStyle w:val="PARAGRAPH"/>
        <w:rPr>
          <w:snapToGrid w:val="0"/>
          <w:lang w:eastAsia="fr-FR"/>
        </w:rPr>
      </w:pPr>
      <w:bookmarkStart w:id="75" w:name="GlossaryDLMS620511"/>
      <w:bookmarkStart w:id="76" w:name="IEC_TR_62051_1"/>
      <w:r w:rsidRPr="00347160">
        <w:t>IEC</w:t>
      </w:r>
      <w:r w:rsidR="00474031">
        <w:t xml:space="preserve"> </w:t>
      </w:r>
      <w:r w:rsidRPr="00347160">
        <w:t>TR 62051-1</w:t>
      </w:r>
      <w:bookmarkEnd w:id="75"/>
      <w:r w:rsidRPr="00347160">
        <w:t>:2004</w:t>
      </w:r>
      <w:bookmarkEnd w:id="76"/>
      <w:r w:rsidRPr="00347160">
        <w:t xml:space="preserve">, </w:t>
      </w:r>
      <w:r w:rsidRPr="004D4676">
        <w:rPr>
          <w:rStyle w:val="Emphasis"/>
        </w:rPr>
        <w:t xml:space="preserve">Electricity metering – Data exchange for meter reading, tariff and load control – Glossary of terms – Part 1: Terms related to data exchange with metering equipment using </w:t>
      </w:r>
      <w:del w:id="77" w:author="John Cowburn" w:date="2021-04-16T13:52:00Z">
        <w:r w:rsidRPr="004D4676" w:rsidDel="00635BE8">
          <w:rPr>
            <w:rStyle w:val="Emphasis"/>
          </w:rPr>
          <w:delText>DLMS</w:delText>
        </w:r>
      </w:del>
      <w:ins w:id="78" w:author="John Cowburn" w:date="2021-04-16T13:52:00Z">
        <w:r w:rsidR="00635BE8">
          <w:rPr>
            <w:rStyle w:val="Emphasis"/>
          </w:rPr>
          <w:t>DLMS®</w:t>
        </w:r>
      </w:ins>
      <w:r w:rsidRPr="004D4676">
        <w:rPr>
          <w:rStyle w:val="Emphasis"/>
        </w:rPr>
        <w:t>/COSEM</w:t>
      </w:r>
    </w:p>
    <w:p w14:paraId="2783F891" w14:textId="2608F181" w:rsidR="00162259" w:rsidRPr="00347160" w:rsidRDefault="00077BDE" w:rsidP="004D4676">
      <w:pPr>
        <w:pStyle w:val="PARAGRAPH"/>
      </w:pPr>
      <w:bookmarkStart w:id="79" w:name="IEC62056_6_2"/>
      <w:bookmarkStart w:id="80" w:name="IEC62056_62_IC"/>
      <w:r w:rsidRPr="00932AB9">
        <w:rPr>
          <w:color w:val="000000"/>
          <w:highlight w:val="yellow"/>
        </w:rPr>
        <w:t>IEC 6</w:t>
      </w:r>
      <w:r w:rsidR="00162259" w:rsidRPr="00932AB9">
        <w:rPr>
          <w:color w:val="000000"/>
          <w:highlight w:val="yellow"/>
        </w:rPr>
        <w:t>2056-6-2:</w:t>
      </w:r>
      <w:ins w:id="81" w:author="John Cowburn" w:date="2021-03-24T13:24:00Z">
        <w:r w:rsidR="00CA346F" w:rsidRPr="00932AB9">
          <w:rPr>
            <w:color w:val="000000"/>
            <w:highlight w:val="yellow"/>
          </w:rPr>
          <w:t>2021</w:t>
        </w:r>
      </w:ins>
      <w:bookmarkEnd w:id="79"/>
      <w:del w:id="82" w:author="John Cowburn" w:date="2021-03-24T13:24:00Z">
        <w:r w:rsidR="00162259" w:rsidRPr="00932AB9" w:rsidDel="00CA346F">
          <w:rPr>
            <w:color w:val="000000"/>
            <w:highlight w:val="yellow"/>
          </w:rPr>
          <w:delText>—</w:delText>
        </w:r>
      </w:del>
      <w:bookmarkEnd w:id="80"/>
      <w:r w:rsidR="00162259" w:rsidRPr="00932AB9">
        <w:rPr>
          <w:color w:val="000000"/>
          <w:highlight w:val="yellow"/>
        </w:rPr>
        <w:t>,</w:t>
      </w:r>
      <w:r w:rsidR="00162259" w:rsidRPr="00347160">
        <w:rPr>
          <w:color w:val="000000"/>
        </w:rPr>
        <w:t xml:space="preserve"> </w:t>
      </w:r>
      <w:r w:rsidR="00162259" w:rsidRPr="004D4676">
        <w:rPr>
          <w:rStyle w:val="Emphasis"/>
        </w:rPr>
        <w:t xml:space="preserve">Electricity metering data exchange – The </w:t>
      </w:r>
      <w:del w:id="83" w:author="John Cowburn" w:date="2021-04-16T13:52:00Z">
        <w:r w:rsidR="00162259" w:rsidRPr="004D4676" w:rsidDel="00635BE8">
          <w:rPr>
            <w:rStyle w:val="Emphasis"/>
          </w:rPr>
          <w:delText>DLMS</w:delText>
        </w:r>
      </w:del>
      <w:ins w:id="84" w:author="John Cowburn" w:date="2021-04-16T13:52:00Z">
        <w:r w:rsidR="00635BE8">
          <w:rPr>
            <w:rStyle w:val="Emphasis"/>
          </w:rPr>
          <w:t>DLMS®</w:t>
        </w:r>
      </w:ins>
      <w:r w:rsidR="00162259" w:rsidRPr="004D4676">
        <w:rPr>
          <w:rStyle w:val="Emphasis"/>
        </w:rPr>
        <w:t>/COSEM suite – Part 6-2: COSEM interface classes</w:t>
      </w:r>
    </w:p>
    <w:p w14:paraId="0CE39D62" w14:textId="00C46F68" w:rsidR="00162259" w:rsidRDefault="00077BDE" w:rsidP="004D4676">
      <w:pPr>
        <w:pStyle w:val="PARAGRAPH"/>
        <w:rPr>
          <w:iCs/>
        </w:rPr>
      </w:pPr>
      <w:bookmarkStart w:id="85" w:name="IEC62056_8_3_SFSK"/>
      <w:r>
        <w:rPr>
          <w:color w:val="000000"/>
        </w:rPr>
        <w:t>IEC 6</w:t>
      </w:r>
      <w:r w:rsidR="00162259" w:rsidRPr="00347160">
        <w:rPr>
          <w:color w:val="000000"/>
        </w:rPr>
        <w:t>2056-8-3</w:t>
      </w:r>
      <w:bookmarkEnd w:id="85"/>
      <w:r w:rsidR="00162259" w:rsidRPr="00347160">
        <w:rPr>
          <w:color w:val="000000"/>
        </w:rPr>
        <w:t xml:space="preserve">:2013, </w:t>
      </w:r>
      <w:r w:rsidR="00162259" w:rsidRPr="004D4676">
        <w:rPr>
          <w:rStyle w:val="Emphasis"/>
        </w:rPr>
        <w:t>Ele</w:t>
      </w:r>
      <w:bookmarkStart w:id="86" w:name="ISOIEC7498_1_OSI"/>
      <w:r w:rsidR="00162259" w:rsidRPr="004D4676">
        <w:rPr>
          <w:rStyle w:val="Emphasis"/>
        </w:rPr>
        <w:t xml:space="preserve">ctricity metering data exchange – The </w:t>
      </w:r>
      <w:del w:id="87" w:author="John Cowburn" w:date="2021-04-16T13:52:00Z">
        <w:r w:rsidR="00162259" w:rsidRPr="004D4676" w:rsidDel="00635BE8">
          <w:rPr>
            <w:rStyle w:val="Emphasis"/>
          </w:rPr>
          <w:delText>DLMS</w:delText>
        </w:r>
      </w:del>
      <w:ins w:id="88" w:author="John Cowburn" w:date="2021-04-16T13:52:00Z">
        <w:r w:rsidR="00635BE8">
          <w:rPr>
            <w:rStyle w:val="Emphasis"/>
          </w:rPr>
          <w:t>DLMS®</w:t>
        </w:r>
      </w:ins>
      <w:r w:rsidR="00162259" w:rsidRPr="004D4676">
        <w:rPr>
          <w:rStyle w:val="Emphasis"/>
        </w:rPr>
        <w:t>/COSEM suite – Part 8-3: Communication profile for PLC S-FSK neighbourhood networks</w:t>
      </w:r>
      <w:bookmarkEnd w:id="86"/>
    </w:p>
    <w:p w14:paraId="13196FC0" w14:textId="77777777" w:rsidR="00D83064" w:rsidRPr="00347160" w:rsidRDefault="00D83064" w:rsidP="004D4676">
      <w:pPr>
        <w:pStyle w:val="PARAGRAPH"/>
      </w:pPr>
      <w:bookmarkStart w:id="89" w:name="ISO_IEC_8824_ASN1"/>
      <w:r w:rsidRPr="00347160">
        <w:rPr>
          <w:color w:val="000000"/>
        </w:rPr>
        <w:t>ISO/IEC 8824-1:2008</w:t>
      </w:r>
      <w:bookmarkEnd w:id="89"/>
      <w:r w:rsidRPr="00347160">
        <w:rPr>
          <w:color w:val="000000"/>
        </w:rPr>
        <w:t xml:space="preserve">, </w:t>
      </w:r>
      <w:r w:rsidRPr="004D4676">
        <w:rPr>
          <w:rStyle w:val="Emphasis"/>
        </w:rPr>
        <w:t>Information technology – Abstract Syntax Notation One (ASN.1): Specification of basic notation</w:t>
      </w:r>
    </w:p>
    <w:p w14:paraId="51E0E69A" w14:textId="77777777" w:rsidR="00D83064" w:rsidRDefault="00D83064" w:rsidP="004D4676">
      <w:pPr>
        <w:pStyle w:val="PARAGRAPH"/>
      </w:pPr>
      <w:bookmarkStart w:id="90" w:name="ISO_IEC_8825_BER"/>
      <w:r w:rsidRPr="00347160">
        <w:rPr>
          <w:color w:val="000000"/>
        </w:rPr>
        <w:t>ISO/IEC 8825-1</w:t>
      </w:r>
      <w:bookmarkEnd w:id="90"/>
      <w:r w:rsidRPr="00347160">
        <w:rPr>
          <w:color w:val="000000"/>
        </w:rPr>
        <w:t xml:space="preserve">:2008, </w:t>
      </w:r>
      <w:r w:rsidRPr="004D4676">
        <w:rPr>
          <w:rStyle w:val="Emphasis"/>
        </w:rPr>
        <w:t>Information technology – ASN.1 encoding rules: Specification of Basic Encoding Rules (BER), Canonical Encoding Rules (CER) and Distinguished Encoding Rules (DER)</w:t>
      </w:r>
    </w:p>
    <w:p w14:paraId="3BFB7138" w14:textId="77777777" w:rsidR="00162259" w:rsidRDefault="00162259" w:rsidP="004D4676">
      <w:pPr>
        <w:pStyle w:val="PARAGRAPH"/>
        <w:rPr>
          <w:color w:val="000000"/>
        </w:rPr>
      </w:pPr>
      <w:bookmarkStart w:id="91" w:name="ISO_IEC8649_ACSE"/>
      <w:bookmarkStart w:id="92" w:name="ISO_IEC_15953"/>
      <w:r w:rsidRPr="00347160">
        <w:rPr>
          <w:color w:val="000000"/>
        </w:rPr>
        <w:t>ISO/IEC 15953</w:t>
      </w:r>
      <w:bookmarkEnd w:id="91"/>
      <w:r w:rsidRPr="00347160">
        <w:rPr>
          <w:color w:val="000000"/>
        </w:rPr>
        <w:t>:1999</w:t>
      </w:r>
      <w:bookmarkEnd w:id="92"/>
      <w:r w:rsidRPr="00347160">
        <w:rPr>
          <w:color w:val="000000"/>
        </w:rPr>
        <w:t xml:space="preserve">, </w:t>
      </w:r>
      <w:r w:rsidRPr="004D4676">
        <w:rPr>
          <w:rStyle w:val="Emphasis"/>
        </w:rPr>
        <w:t>Information technology – Open Systems Interconnection – Service definition for the Application Service Object Association Control Service Element</w:t>
      </w:r>
    </w:p>
    <w:p w14:paraId="383351ED" w14:textId="77777777" w:rsidR="003B1472" w:rsidRPr="00347160" w:rsidRDefault="002D12F2" w:rsidP="004D4676">
      <w:pPr>
        <w:pStyle w:val="NOTE"/>
        <w:rPr>
          <w:i/>
        </w:rPr>
      </w:pPr>
      <w:r w:rsidRPr="00FD1308">
        <w:t>NOTE</w:t>
      </w:r>
      <w:r w:rsidR="004D4676" w:rsidRPr="00FD1308">
        <w:t> </w:t>
      </w:r>
      <w:r w:rsidR="003B1472" w:rsidRPr="00FD1308">
        <w:t>This standar</w:t>
      </w:r>
      <w:r w:rsidR="006725E4" w:rsidRPr="00FD1308">
        <w:t xml:space="preserve">d </w:t>
      </w:r>
      <w:r w:rsidR="003B1472" w:rsidRPr="00FD1308">
        <w:t>cancels and replaces ISO/IEC 8649:1996 and its Amd. 1:1997 and Amd. 2:1998, of which it constitutes a technical revision.</w:t>
      </w:r>
    </w:p>
    <w:p w14:paraId="23DAD01C" w14:textId="77777777" w:rsidR="00D83064" w:rsidRDefault="00162259" w:rsidP="004D4676">
      <w:pPr>
        <w:pStyle w:val="PARAGRAPH"/>
        <w:rPr>
          <w:color w:val="000000"/>
        </w:rPr>
      </w:pPr>
      <w:bookmarkStart w:id="93" w:name="ISO_IEC_8650_1_OSI"/>
      <w:bookmarkStart w:id="94" w:name="ISO_IEC_15954"/>
      <w:r w:rsidRPr="00347160">
        <w:rPr>
          <w:color w:val="000000"/>
        </w:rPr>
        <w:t>ISO/IEC 15954</w:t>
      </w:r>
      <w:bookmarkEnd w:id="93"/>
      <w:r w:rsidRPr="00347160">
        <w:rPr>
          <w:color w:val="000000"/>
        </w:rPr>
        <w:t>:1999</w:t>
      </w:r>
      <w:bookmarkEnd w:id="94"/>
      <w:r w:rsidRPr="00347160">
        <w:rPr>
          <w:color w:val="000000"/>
        </w:rPr>
        <w:t xml:space="preserve">, </w:t>
      </w:r>
      <w:r w:rsidRPr="004D4676">
        <w:rPr>
          <w:rStyle w:val="Emphasis"/>
        </w:rPr>
        <w:t>Information technology – Open Systems Interconnection – Connection-mode protocol for the Application Service Object Association Control Service Element</w:t>
      </w:r>
    </w:p>
    <w:p w14:paraId="1C6E81F0" w14:textId="77777777" w:rsidR="003B1472" w:rsidRDefault="002D12F2" w:rsidP="004D4676">
      <w:pPr>
        <w:pStyle w:val="NOTE"/>
        <w:rPr>
          <w:i/>
          <w:color w:val="000000"/>
        </w:rPr>
      </w:pPr>
      <w:r w:rsidRPr="00FD1308">
        <w:t>NOTE</w:t>
      </w:r>
      <w:r w:rsidR="004D4676" w:rsidRPr="00FD1308">
        <w:t> </w:t>
      </w:r>
      <w:r w:rsidR="003B1472" w:rsidRPr="00FD1308">
        <w:t>This standard cancels and replaces ISO/IEC 8650-1:1999 and its Amd. 1:1997 and Amd. 2:1998, of which it constitutes a technical revision</w:t>
      </w:r>
      <w:r w:rsidR="003B1472" w:rsidRPr="00FD1308">
        <w:rPr>
          <w:iCs/>
        </w:rPr>
        <w:t>.</w:t>
      </w:r>
    </w:p>
    <w:p w14:paraId="567B9DC4" w14:textId="3229FB8B" w:rsidR="00D83064" w:rsidRPr="00D83064" w:rsidDel="00D070C8" w:rsidRDefault="00D83064" w:rsidP="004D4676">
      <w:pPr>
        <w:pStyle w:val="PARAGRAPH"/>
        <w:rPr>
          <w:moveFrom w:id="95" w:author="John Cowburn" w:date="2021-03-24T12:57:00Z"/>
          <w:color w:val="000000"/>
        </w:rPr>
      </w:pPr>
      <w:bookmarkStart w:id="96" w:name="ITU_T_V44"/>
      <w:moveFromRangeStart w:id="97" w:author="John Cowburn" w:date="2021-03-24T12:57:00Z" w:name="move67483059"/>
      <w:moveFrom w:id="98" w:author="John Cowburn" w:date="2021-03-24T12:57:00Z">
        <w:r w:rsidRPr="00D83064" w:rsidDel="00D070C8">
          <w:rPr>
            <w:color w:val="000000"/>
          </w:rPr>
          <w:t>ITU-T V.44: 2000</w:t>
        </w:r>
        <w:bookmarkEnd w:id="96"/>
        <w:r w:rsidRPr="00D83064" w:rsidDel="00D070C8">
          <w:rPr>
            <w:color w:val="000000"/>
          </w:rPr>
          <w:tab/>
          <w:t xml:space="preserve">, </w:t>
        </w:r>
        <w:r w:rsidRPr="004D4676" w:rsidDel="00D070C8">
          <w:rPr>
            <w:rStyle w:val="Emphasis"/>
          </w:rPr>
          <w:t>SERIES V: DATA COMMUNICATION OVER THE TELEPHONE NETWORK – Error control – V.44:2000, Data compression procedures</w:t>
        </w:r>
        <w:bookmarkStart w:id="99" w:name="_Toc96611127"/>
        <w:bookmarkStart w:id="100" w:name="_Toc97126304"/>
        <w:bookmarkStart w:id="101" w:name="_Toc97126724"/>
        <w:bookmarkStart w:id="102" w:name="_Toc97127144"/>
        <w:bookmarkEnd w:id="99"/>
        <w:bookmarkEnd w:id="100"/>
        <w:bookmarkEnd w:id="101"/>
        <w:bookmarkEnd w:id="102"/>
      </w:moveFrom>
    </w:p>
    <w:p w14:paraId="5F605047" w14:textId="39A1AC2B" w:rsidR="00D83064" w:rsidRPr="00D83064" w:rsidDel="00D070C8" w:rsidRDefault="00D83064" w:rsidP="004D4676">
      <w:pPr>
        <w:pStyle w:val="PARAGRAPH"/>
        <w:rPr>
          <w:moveFrom w:id="103" w:author="John Cowburn" w:date="2021-03-24T12:57:00Z"/>
          <w:color w:val="000000"/>
        </w:rPr>
      </w:pPr>
      <w:bookmarkStart w:id="104" w:name="ITU_T_X509_PKI"/>
      <w:moveFrom w:id="105" w:author="John Cowburn" w:date="2021-03-24T12:57:00Z">
        <w:r w:rsidRPr="00D83064" w:rsidDel="00D070C8">
          <w:rPr>
            <w:color w:val="000000"/>
          </w:rPr>
          <w:t>ITU-T X.509:200</w:t>
        </w:r>
        <w:r w:rsidR="00C13E2F" w:rsidDel="00D070C8">
          <w:rPr>
            <w:color w:val="000000"/>
          </w:rPr>
          <w:t>8</w:t>
        </w:r>
        <w:bookmarkEnd w:id="104"/>
        <w:r w:rsidRPr="00D83064" w:rsidDel="00D070C8">
          <w:rPr>
            <w:color w:val="000000"/>
          </w:rPr>
          <w:t xml:space="preserve">, </w:t>
        </w:r>
        <w:r w:rsidRPr="004D4676" w:rsidDel="00D070C8">
          <w:rPr>
            <w:rStyle w:val="Emphasis"/>
          </w:rPr>
          <w:t>SERIES X: DATA NETWORKS, OPEN SYSTEM COMMUNICATIONS AND SECURITY – Information technology – Open systems interconnection – The Directory: Public-key and attribute certificate frameworks</w:t>
        </w:r>
        <w:bookmarkStart w:id="106" w:name="_Toc96611128"/>
        <w:bookmarkStart w:id="107" w:name="_Toc97126305"/>
        <w:bookmarkStart w:id="108" w:name="_Toc97126725"/>
        <w:bookmarkStart w:id="109" w:name="_Toc97127145"/>
        <w:bookmarkEnd w:id="106"/>
        <w:bookmarkEnd w:id="107"/>
        <w:bookmarkEnd w:id="108"/>
        <w:bookmarkEnd w:id="109"/>
      </w:moveFrom>
    </w:p>
    <w:p w14:paraId="0CF49919" w14:textId="7A3571A9" w:rsidR="00D83064" w:rsidRPr="00D83064" w:rsidDel="00D070C8" w:rsidRDefault="00D83064" w:rsidP="004D4676">
      <w:pPr>
        <w:pStyle w:val="PARAGRAPH"/>
        <w:rPr>
          <w:moveFrom w:id="110" w:author="John Cowburn" w:date="2021-03-24T12:57:00Z"/>
          <w:color w:val="000000"/>
        </w:rPr>
      </w:pPr>
      <w:bookmarkStart w:id="111" w:name="ITU_T_X693"/>
      <w:moveFrom w:id="112" w:author="John Cowburn" w:date="2021-03-24T12:57:00Z">
        <w:r w:rsidRPr="00D83064" w:rsidDel="00D070C8">
          <w:rPr>
            <w:color w:val="000000"/>
          </w:rPr>
          <w:t>ITU-T X.693</w:t>
        </w:r>
        <w:bookmarkEnd w:id="111"/>
        <w:r w:rsidRPr="00D83064" w:rsidDel="00D070C8">
          <w:rPr>
            <w:color w:val="000000"/>
          </w:rPr>
          <w:t xml:space="preserve"> (11/2008)</w:t>
        </w:r>
        <w:r w:rsidRPr="00D83064" w:rsidDel="00D070C8">
          <w:rPr>
            <w:color w:val="000000"/>
          </w:rPr>
          <w:tab/>
        </w:r>
        <w:r w:rsidDel="00D070C8">
          <w:rPr>
            <w:color w:val="000000"/>
          </w:rPr>
          <w:t xml:space="preserve">, </w:t>
        </w:r>
        <w:r w:rsidRPr="004D4676" w:rsidDel="00D070C8">
          <w:rPr>
            <w:rStyle w:val="Emphasis"/>
          </w:rPr>
          <w:t>Information technology – ASN.1 encoding rules: XML Encoding Rules (XER)</w:t>
        </w:r>
        <w:bookmarkStart w:id="113" w:name="_Toc96611129"/>
        <w:bookmarkStart w:id="114" w:name="_Toc97126306"/>
        <w:bookmarkStart w:id="115" w:name="_Toc97126726"/>
        <w:bookmarkStart w:id="116" w:name="_Toc97127146"/>
        <w:bookmarkEnd w:id="113"/>
        <w:bookmarkEnd w:id="114"/>
        <w:bookmarkEnd w:id="115"/>
        <w:bookmarkEnd w:id="116"/>
      </w:moveFrom>
    </w:p>
    <w:p w14:paraId="1EA21DBD" w14:textId="34BCC8DE" w:rsidR="00D83064" w:rsidRPr="00D83064" w:rsidDel="00D070C8" w:rsidRDefault="00D83064" w:rsidP="004D4676">
      <w:pPr>
        <w:pStyle w:val="PARAGRAPH"/>
        <w:rPr>
          <w:moveFrom w:id="117" w:author="John Cowburn" w:date="2021-03-24T12:57:00Z"/>
          <w:color w:val="000000"/>
        </w:rPr>
      </w:pPr>
      <w:bookmarkStart w:id="118" w:name="ITU_T_X693Corr1"/>
      <w:moveFrom w:id="119" w:author="John Cowburn" w:date="2021-03-24T12:57:00Z">
        <w:r w:rsidRPr="00D83064" w:rsidDel="00D070C8">
          <w:rPr>
            <w:color w:val="000000"/>
          </w:rPr>
          <w:t>ITU-T X.693 Corrigendum 1</w:t>
        </w:r>
        <w:bookmarkEnd w:id="118"/>
        <w:r w:rsidRPr="00D83064" w:rsidDel="00D070C8">
          <w:rPr>
            <w:color w:val="000000"/>
          </w:rPr>
          <w:t xml:space="preserve"> (10/2011),</w:t>
        </w:r>
        <w:r w:rsidR="004D4676" w:rsidDel="00D070C8">
          <w:rPr>
            <w:color w:val="000000"/>
          </w:rPr>
          <w:t xml:space="preserve"> </w:t>
        </w:r>
        <w:r w:rsidRPr="004D4676" w:rsidDel="00D070C8">
          <w:rPr>
            <w:rStyle w:val="Emphasis"/>
          </w:rPr>
          <w:t>Information technology – ASN.1 encoding rules: XML Encoding Rules (XER) Technical Corrigendum 1</w:t>
        </w:r>
        <w:bookmarkStart w:id="120" w:name="_Toc96611130"/>
        <w:bookmarkStart w:id="121" w:name="_Toc97126307"/>
        <w:bookmarkStart w:id="122" w:name="_Toc97126727"/>
        <w:bookmarkStart w:id="123" w:name="_Toc97127147"/>
        <w:bookmarkEnd w:id="120"/>
        <w:bookmarkEnd w:id="121"/>
        <w:bookmarkEnd w:id="122"/>
        <w:bookmarkEnd w:id="123"/>
      </w:moveFrom>
    </w:p>
    <w:p w14:paraId="4C5BA457" w14:textId="517996E2" w:rsidR="00D83064" w:rsidRPr="00D83064" w:rsidDel="00D070C8" w:rsidRDefault="00D83064" w:rsidP="004D4676">
      <w:pPr>
        <w:pStyle w:val="PARAGRAPH"/>
        <w:rPr>
          <w:moveFrom w:id="124" w:author="John Cowburn" w:date="2021-03-24T12:57:00Z"/>
          <w:color w:val="000000"/>
        </w:rPr>
      </w:pPr>
      <w:bookmarkStart w:id="125" w:name="ITU_T_X694"/>
      <w:moveFrom w:id="126" w:author="John Cowburn" w:date="2021-03-24T12:57:00Z">
        <w:r w:rsidRPr="00D83064" w:rsidDel="00D070C8">
          <w:rPr>
            <w:color w:val="000000"/>
          </w:rPr>
          <w:t>ITU-T X.694</w:t>
        </w:r>
        <w:bookmarkEnd w:id="125"/>
        <w:r w:rsidRPr="00D83064" w:rsidDel="00D070C8">
          <w:rPr>
            <w:color w:val="000000"/>
          </w:rPr>
          <w:t xml:space="preserve"> (11/2008), </w:t>
        </w:r>
        <w:r w:rsidRPr="004D4676" w:rsidDel="00D070C8">
          <w:rPr>
            <w:rStyle w:val="Emphasis"/>
          </w:rPr>
          <w:t>Information technology – ASN.1 encoding rules: Mapping W3C XML schema definitions into ASN.1</w:t>
        </w:r>
        <w:bookmarkStart w:id="127" w:name="_Toc96611131"/>
        <w:bookmarkStart w:id="128" w:name="_Toc97126308"/>
        <w:bookmarkStart w:id="129" w:name="_Toc97126728"/>
        <w:bookmarkStart w:id="130" w:name="_Toc97127148"/>
        <w:bookmarkEnd w:id="127"/>
        <w:bookmarkEnd w:id="128"/>
        <w:bookmarkEnd w:id="129"/>
        <w:bookmarkEnd w:id="130"/>
      </w:moveFrom>
    </w:p>
    <w:p w14:paraId="72BC7EC9" w14:textId="40BE73E4" w:rsidR="00D83064" w:rsidDel="00D070C8" w:rsidRDefault="00D83064" w:rsidP="004D4676">
      <w:pPr>
        <w:pStyle w:val="PARAGRAPH"/>
        <w:rPr>
          <w:moveFrom w:id="131" w:author="John Cowburn" w:date="2021-03-24T12:57:00Z"/>
        </w:rPr>
      </w:pPr>
      <w:bookmarkStart w:id="132" w:name="ITU_T_X694_Corr"/>
      <w:moveFrom w:id="133" w:author="John Cowburn" w:date="2021-03-24T12:57:00Z">
        <w:r w:rsidRPr="00D83064" w:rsidDel="00D070C8">
          <w:t>ITU-T X.694 Corrigendum 1</w:t>
        </w:r>
        <w:bookmarkEnd w:id="132"/>
        <w:r w:rsidRPr="00D83064" w:rsidDel="00D070C8">
          <w:t xml:space="preserve"> (10/2011), </w:t>
        </w:r>
        <w:r w:rsidRPr="00D83064" w:rsidDel="00D070C8">
          <w:tab/>
          <w:t>Information technology – ASN.1 encoding rules: Mapping W3C XML schema definitions into ASN.1</w:t>
        </w:r>
        <w:r w:rsidR="008C0F33" w:rsidDel="00D070C8">
          <w:t xml:space="preserve"> </w:t>
        </w:r>
        <w:r w:rsidRPr="00D83064" w:rsidDel="00D070C8">
          <w:t>Technical Corrigendum 1</w:t>
        </w:r>
        <w:bookmarkStart w:id="134" w:name="_Toc96611132"/>
        <w:bookmarkStart w:id="135" w:name="_Toc97126309"/>
        <w:bookmarkStart w:id="136" w:name="_Toc97126729"/>
        <w:bookmarkStart w:id="137" w:name="_Toc97127149"/>
        <w:bookmarkEnd w:id="134"/>
        <w:bookmarkEnd w:id="135"/>
        <w:bookmarkEnd w:id="136"/>
        <w:bookmarkEnd w:id="137"/>
      </w:moveFrom>
    </w:p>
    <w:p w14:paraId="4458D569" w14:textId="2E9155E8" w:rsidR="00162259" w:rsidDel="00D070C8" w:rsidRDefault="00162259" w:rsidP="004D4676">
      <w:pPr>
        <w:pStyle w:val="PARAGRAPH"/>
        <w:rPr>
          <w:moveFrom w:id="138" w:author="John Cowburn" w:date="2021-03-24T12:57:00Z"/>
        </w:rPr>
      </w:pPr>
      <w:bookmarkStart w:id="139" w:name="FIPS_180_1_SHA"/>
      <w:bookmarkStart w:id="140" w:name="FIPS_180_4_SHA"/>
      <w:moveFrom w:id="141" w:author="John Cowburn" w:date="2021-03-24T12:57:00Z">
        <w:r w:rsidRPr="00347160" w:rsidDel="00D070C8">
          <w:t>FIPS PUB 180-</w:t>
        </w:r>
        <w:bookmarkEnd w:id="139"/>
        <w:r w:rsidR="00C84860" w:rsidRPr="00347160" w:rsidDel="00D070C8">
          <w:t>4:201</w:t>
        </w:r>
        <w:r w:rsidRPr="00347160" w:rsidDel="00D070C8">
          <w:t>2</w:t>
        </w:r>
        <w:bookmarkEnd w:id="140"/>
        <w:r w:rsidRPr="00347160" w:rsidDel="00D070C8">
          <w:t>, Secure hash standard</w:t>
        </w:r>
        <w:r w:rsidR="007D7B5B" w:rsidDel="00D070C8">
          <w:t xml:space="preserve"> (SHS)</w:t>
        </w:r>
        <w:bookmarkStart w:id="142" w:name="_Toc96611133"/>
        <w:bookmarkStart w:id="143" w:name="_Toc97126310"/>
        <w:bookmarkStart w:id="144" w:name="_Toc97126730"/>
        <w:bookmarkStart w:id="145" w:name="_Toc97127150"/>
        <w:bookmarkEnd w:id="142"/>
        <w:bookmarkEnd w:id="143"/>
        <w:bookmarkEnd w:id="144"/>
        <w:bookmarkEnd w:id="145"/>
      </w:moveFrom>
    </w:p>
    <w:p w14:paraId="1F0008AB" w14:textId="4D5463DF" w:rsidR="00D83064" w:rsidRPr="00347160" w:rsidDel="00D070C8" w:rsidRDefault="00D83064" w:rsidP="004D4676">
      <w:pPr>
        <w:pStyle w:val="PARAGRAPH"/>
        <w:rPr>
          <w:moveFrom w:id="146" w:author="John Cowburn" w:date="2021-03-24T12:57:00Z"/>
        </w:rPr>
      </w:pPr>
      <w:bookmarkStart w:id="147" w:name="FIPS_PUB_186_3"/>
      <w:bookmarkStart w:id="148" w:name="FIPS_PUB_186_4"/>
      <w:moveFrom w:id="149" w:author="John Cowburn" w:date="2021-03-24T12:57:00Z">
        <w:r w:rsidRPr="00D83064" w:rsidDel="00D070C8">
          <w:t>FIPS PUB 186-</w:t>
        </w:r>
        <w:bookmarkEnd w:id="147"/>
        <w:r w:rsidRPr="00D83064" w:rsidDel="00D070C8">
          <w:t>4:2013</w:t>
        </w:r>
        <w:bookmarkEnd w:id="148"/>
        <w:r w:rsidDel="00D070C8">
          <w:t>, Digital Signature Standard (DSS)</w:t>
        </w:r>
        <w:bookmarkStart w:id="150" w:name="_Toc96611134"/>
        <w:bookmarkStart w:id="151" w:name="_Toc97126311"/>
        <w:bookmarkStart w:id="152" w:name="_Toc97126731"/>
        <w:bookmarkStart w:id="153" w:name="_Toc97127151"/>
        <w:bookmarkEnd w:id="150"/>
        <w:bookmarkEnd w:id="151"/>
        <w:bookmarkEnd w:id="152"/>
        <w:bookmarkEnd w:id="153"/>
      </w:moveFrom>
    </w:p>
    <w:p w14:paraId="5F5954B2" w14:textId="6A494D7B" w:rsidR="00162259" w:rsidDel="00D070C8" w:rsidRDefault="00162259" w:rsidP="004D4676">
      <w:pPr>
        <w:pStyle w:val="PARAGRAPH"/>
        <w:rPr>
          <w:moveFrom w:id="154" w:author="John Cowburn" w:date="2021-03-24T12:57:00Z"/>
        </w:rPr>
      </w:pPr>
      <w:bookmarkStart w:id="155" w:name="FIPS_197_AES"/>
      <w:moveFrom w:id="156" w:author="John Cowburn" w:date="2021-03-24T12:57:00Z">
        <w:r w:rsidRPr="00347160" w:rsidDel="00D070C8">
          <w:t>FIPS PUB 197</w:t>
        </w:r>
        <w:bookmarkEnd w:id="155"/>
        <w:r w:rsidRPr="00347160" w:rsidDel="00D070C8">
          <w:t>:2001, Advanced Encryption Standard (AES)</w:t>
        </w:r>
        <w:bookmarkStart w:id="157" w:name="_Toc96611135"/>
        <w:bookmarkStart w:id="158" w:name="_Toc97126312"/>
        <w:bookmarkStart w:id="159" w:name="_Toc97126732"/>
        <w:bookmarkStart w:id="160" w:name="_Toc97127152"/>
        <w:bookmarkEnd w:id="157"/>
        <w:bookmarkEnd w:id="158"/>
        <w:bookmarkEnd w:id="159"/>
        <w:bookmarkEnd w:id="160"/>
      </w:moveFrom>
    </w:p>
    <w:p w14:paraId="011322EF" w14:textId="3F04A9F3" w:rsidR="00D83064" w:rsidRPr="00D83064" w:rsidDel="00D070C8" w:rsidRDefault="00D83064" w:rsidP="004D4676">
      <w:pPr>
        <w:pStyle w:val="PARAGRAPH"/>
        <w:rPr>
          <w:moveFrom w:id="161" w:author="John Cowburn" w:date="2021-03-24T12:57:00Z"/>
        </w:rPr>
      </w:pPr>
      <w:bookmarkStart w:id="162" w:name="NIST_SP80021_Guide"/>
      <w:moveFrom w:id="163" w:author="John Cowburn" w:date="2021-03-24T12:57:00Z">
        <w:r w:rsidRPr="00E905E9" w:rsidDel="00D070C8">
          <w:t>NIST SP 800-21:2005</w:t>
        </w:r>
        <w:bookmarkEnd w:id="162"/>
        <w:r w:rsidR="00E905E9" w:rsidDel="00D070C8">
          <w:t>,</w:t>
        </w:r>
        <w:r w:rsidRPr="00D83064" w:rsidDel="00D070C8">
          <w:tab/>
          <w:t>Guideline for Implementing Cryptography in the Federal Government</w:t>
        </w:r>
        <w:bookmarkStart w:id="164" w:name="_Toc96611136"/>
        <w:bookmarkStart w:id="165" w:name="_Toc97126313"/>
        <w:bookmarkStart w:id="166" w:name="_Toc97126733"/>
        <w:bookmarkStart w:id="167" w:name="_Toc97127153"/>
        <w:bookmarkEnd w:id="164"/>
        <w:bookmarkEnd w:id="165"/>
        <w:bookmarkEnd w:id="166"/>
        <w:bookmarkEnd w:id="167"/>
      </w:moveFrom>
    </w:p>
    <w:p w14:paraId="562FDE60" w14:textId="7E50BA65" w:rsidR="00E905E9" w:rsidRPr="00347160" w:rsidDel="00D070C8" w:rsidRDefault="00D83064" w:rsidP="004D4676">
      <w:pPr>
        <w:pStyle w:val="PARAGRAPH"/>
        <w:rPr>
          <w:moveFrom w:id="168" w:author="John Cowburn" w:date="2021-03-24T12:57:00Z"/>
        </w:rPr>
      </w:pPr>
      <w:bookmarkStart w:id="169" w:name="NISTSP800_32_PKI"/>
      <w:moveFrom w:id="170" w:author="John Cowburn" w:date="2021-03-24T12:57:00Z">
        <w:r w:rsidRPr="00E905E9" w:rsidDel="00D070C8">
          <w:t>NIST SP 800-32:2001</w:t>
        </w:r>
        <w:bookmarkEnd w:id="169"/>
        <w:r w:rsidR="00E905E9" w:rsidDel="00D070C8">
          <w:t>,</w:t>
        </w:r>
        <w:r w:rsidRPr="00D83064" w:rsidDel="00D070C8">
          <w:tab/>
        </w:r>
        <w:r w:rsidDel="00D070C8">
          <w:t>Introduction to Public Key Technology and the Federal PKI Infrastructure</w:t>
        </w:r>
        <w:bookmarkStart w:id="171" w:name="_Toc96611137"/>
        <w:bookmarkStart w:id="172" w:name="_Toc97126314"/>
        <w:bookmarkStart w:id="173" w:name="_Toc97126734"/>
        <w:bookmarkStart w:id="174" w:name="_Toc97127154"/>
        <w:bookmarkEnd w:id="171"/>
        <w:bookmarkEnd w:id="172"/>
        <w:bookmarkEnd w:id="173"/>
        <w:bookmarkEnd w:id="174"/>
      </w:moveFrom>
    </w:p>
    <w:p w14:paraId="0572E185" w14:textId="459918FD" w:rsidR="00162259" w:rsidDel="00D070C8" w:rsidRDefault="00162259" w:rsidP="004D4676">
      <w:pPr>
        <w:pStyle w:val="PARAGRAPH"/>
        <w:rPr>
          <w:moveFrom w:id="175" w:author="John Cowburn" w:date="2021-03-24T12:57:00Z"/>
        </w:rPr>
      </w:pPr>
      <w:bookmarkStart w:id="176" w:name="NIST_SP800_38D_GCM"/>
      <w:moveFrom w:id="177" w:author="John Cowburn" w:date="2021-03-24T12:57:00Z">
        <w:r w:rsidRPr="00347160" w:rsidDel="00D070C8">
          <w:t>NIST SP 800-38D:2007</w:t>
        </w:r>
        <w:bookmarkEnd w:id="176"/>
        <w:r w:rsidR="00E905E9" w:rsidDel="00D070C8">
          <w:t xml:space="preserve">, </w:t>
        </w:r>
        <w:r w:rsidRPr="00347160" w:rsidDel="00D070C8">
          <w:t>Recommendation for Block Cipher Modes of Operation: Galois/Counter Mode (GCM) and GMAC</w:t>
        </w:r>
        <w:bookmarkStart w:id="178" w:name="_Toc96611138"/>
        <w:bookmarkStart w:id="179" w:name="_Toc97126315"/>
        <w:bookmarkStart w:id="180" w:name="_Toc97126735"/>
        <w:bookmarkStart w:id="181" w:name="_Toc97127155"/>
        <w:bookmarkEnd w:id="178"/>
        <w:bookmarkEnd w:id="179"/>
        <w:bookmarkEnd w:id="180"/>
        <w:bookmarkEnd w:id="181"/>
      </w:moveFrom>
    </w:p>
    <w:p w14:paraId="234265B0" w14:textId="721E73D2" w:rsidR="00E905E9" w:rsidRPr="00E905E9" w:rsidDel="00D070C8" w:rsidRDefault="00E905E9" w:rsidP="004D4676">
      <w:pPr>
        <w:pStyle w:val="PARAGRAPH"/>
        <w:rPr>
          <w:moveFrom w:id="182" w:author="John Cowburn" w:date="2021-03-24T12:57:00Z"/>
        </w:rPr>
      </w:pPr>
      <w:bookmarkStart w:id="183" w:name="SP800_56_keyAgreement"/>
      <w:bookmarkStart w:id="184" w:name="NIST_SP_800_56A"/>
      <w:moveFrom w:id="185" w:author="John Cowburn" w:date="2021-03-24T12:57:00Z">
        <w:r w:rsidRPr="00E905E9" w:rsidDel="00D070C8">
          <w:t>NIST SP 800-56A</w:t>
        </w:r>
        <w:bookmarkEnd w:id="183"/>
        <w:r w:rsidRPr="00E905E9" w:rsidDel="00D070C8">
          <w:t xml:space="preserve"> Rev. 2: 2013</w:t>
        </w:r>
        <w:bookmarkEnd w:id="184"/>
        <w:r w:rsidDel="00D070C8">
          <w:t>,</w:t>
        </w:r>
        <w:r w:rsidRPr="00E905E9" w:rsidDel="00D070C8">
          <w:tab/>
        </w:r>
        <w:r w:rsidDel="00D070C8">
          <w:t>Recommendation for Pair-Wise Key Establishment Schemes Using Discrete Logarithm Cryptography</w:t>
        </w:r>
        <w:bookmarkStart w:id="186" w:name="_Toc96611139"/>
        <w:bookmarkStart w:id="187" w:name="_Toc97126316"/>
        <w:bookmarkStart w:id="188" w:name="_Toc97126736"/>
        <w:bookmarkStart w:id="189" w:name="_Toc97127156"/>
        <w:bookmarkEnd w:id="186"/>
        <w:bookmarkEnd w:id="187"/>
        <w:bookmarkEnd w:id="188"/>
        <w:bookmarkEnd w:id="189"/>
      </w:moveFrom>
    </w:p>
    <w:p w14:paraId="4543D785" w14:textId="0120EB5D" w:rsidR="00162259" w:rsidDel="00D070C8" w:rsidRDefault="00162259" w:rsidP="004D4676">
      <w:pPr>
        <w:pStyle w:val="PARAGRAPH"/>
        <w:rPr>
          <w:moveFrom w:id="190" w:author="John Cowburn" w:date="2021-03-24T12:57:00Z"/>
        </w:rPr>
      </w:pPr>
      <w:bookmarkStart w:id="191" w:name="NITST_SP800_57_Keymgmt"/>
      <w:bookmarkStart w:id="192" w:name="NIST_SP800_57_Keymgmt"/>
      <w:moveFrom w:id="193" w:author="John Cowburn" w:date="2021-03-24T12:57:00Z">
        <w:r w:rsidRPr="00347160" w:rsidDel="00D070C8">
          <w:t>NIST SP 800-57</w:t>
        </w:r>
        <w:bookmarkEnd w:id="191"/>
        <w:r w:rsidRPr="00347160" w:rsidDel="00D070C8">
          <w:t>:20</w:t>
        </w:r>
        <w:r w:rsidR="00B7357B" w:rsidDel="00D070C8">
          <w:t>12</w:t>
        </w:r>
        <w:bookmarkEnd w:id="192"/>
        <w:r w:rsidRPr="00347160" w:rsidDel="00D070C8">
          <w:t>, Recommendation for Key Management – Part 1: General (Revis</w:t>
        </w:r>
        <w:r w:rsidR="00286962" w:rsidDel="00D070C8">
          <w:t>ion 3</w:t>
        </w:r>
        <w:r w:rsidRPr="00347160" w:rsidDel="00D070C8">
          <w:t>)</w:t>
        </w:r>
        <w:bookmarkStart w:id="194" w:name="_Toc96611140"/>
        <w:bookmarkStart w:id="195" w:name="_Toc97126317"/>
        <w:bookmarkStart w:id="196" w:name="_Toc97126737"/>
        <w:bookmarkStart w:id="197" w:name="_Toc97127157"/>
        <w:bookmarkEnd w:id="194"/>
        <w:bookmarkEnd w:id="195"/>
        <w:bookmarkEnd w:id="196"/>
        <w:bookmarkEnd w:id="197"/>
      </w:moveFrom>
    </w:p>
    <w:p w14:paraId="56AFE733" w14:textId="76947D92" w:rsidR="00A3488C" w:rsidRPr="00E905E9" w:rsidDel="00D070C8" w:rsidRDefault="00A3488C" w:rsidP="004D4676">
      <w:pPr>
        <w:pStyle w:val="PARAGRAPH"/>
        <w:rPr>
          <w:moveFrom w:id="198" w:author="John Cowburn" w:date="2021-03-24T12:57:00Z"/>
        </w:rPr>
      </w:pPr>
      <w:bookmarkStart w:id="199" w:name="NSA1_ECDSA"/>
      <w:moveFrom w:id="200" w:author="John Cowburn" w:date="2021-03-24T12:57:00Z">
        <w:r w:rsidRPr="00E905E9" w:rsidDel="00D070C8">
          <w:t>NSA1</w:t>
        </w:r>
        <w:bookmarkEnd w:id="199"/>
        <w:r w:rsidRPr="00E905E9" w:rsidDel="00D070C8">
          <w:tab/>
        </w:r>
        <w:r w:rsidDel="00D070C8">
          <w:t xml:space="preserve">, </w:t>
        </w:r>
        <w:r w:rsidRPr="00E905E9" w:rsidDel="00D070C8">
          <w:t>Suite B Implementer’s Guide to FIPS 186-3 (ECDSA), Feb 3rd 2010</w:t>
        </w:r>
        <w:bookmarkStart w:id="201" w:name="_Toc96611141"/>
        <w:bookmarkStart w:id="202" w:name="_Toc97126318"/>
        <w:bookmarkStart w:id="203" w:name="_Toc97126738"/>
        <w:bookmarkStart w:id="204" w:name="_Toc97127158"/>
        <w:bookmarkEnd w:id="201"/>
        <w:bookmarkEnd w:id="202"/>
        <w:bookmarkEnd w:id="203"/>
        <w:bookmarkEnd w:id="204"/>
      </w:moveFrom>
    </w:p>
    <w:p w14:paraId="35458038" w14:textId="346D2B30" w:rsidR="00A3488C" w:rsidRPr="00E905E9" w:rsidDel="00D070C8" w:rsidRDefault="00A3488C" w:rsidP="004D4676">
      <w:pPr>
        <w:pStyle w:val="PARAGRAPH"/>
        <w:rPr>
          <w:moveFrom w:id="205" w:author="John Cowburn" w:date="2021-03-24T12:57:00Z"/>
        </w:rPr>
      </w:pPr>
      <w:bookmarkStart w:id="206" w:name="NSA2_KeyAgreement"/>
      <w:moveFrom w:id="207" w:author="John Cowburn" w:date="2021-03-24T12:57:00Z">
        <w:r w:rsidRPr="00E905E9" w:rsidDel="00D070C8">
          <w:t>NSA2</w:t>
        </w:r>
        <w:bookmarkEnd w:id="206"/>
        <w:r w:rsidRPr="00E905E9" w:rsidDel="00D070C8">
          <w:tab/>
        </w:r>
        <w:r w:rsidDel="00D070C8">
          <w:t xml:space="preserve">, </w:t>
        </w:r>
        <w:r w:rsidRPr="00E905E9" w:rsidDel="00D070C8">
          <w:t>Suite B Implementer’s Guide to NIST SP800-56A, 28th July 2009</w:t>
        </w:r>
        <w:bookmarkStart w:id="208" w:name="_Toc96611142"/>
        <w:bookmarkStart w:id="209" w:name="_Toc97126319"/>
        <w:bookmarkStart w:id="210" w:name="_Toc97126739"/>
        <w:bookmarkStart w:id="211" w:name="_Toc97127159"/>
        <w:bookmarkEnd w:id="208"/>
        <w:bookmarkEnd w:id="209"/>
        <w:bookmarkEnd w:id="210"/>
        <w:bookmarkEnd w:id="211"/>
      </w:moveFrom>
    </w:p>
    <w:p w14:paraId="4654C560" w14:textId="1AAEF40C" w:rsidR="00A3488C" w:rsidRPr="00E905E9" w:rsidDel="00D070C8" w:rsidRDefault="00A3488C" w:rsidP="004D4676">
      <w:pPr>
        <w:pStyle w:val="PARAGRAPH"/>
        <w:rPr>
          <w:moveFrom w:id="212" w:author="John Cowburn" w:date="2021-03-24T12:57:00Z"/>
        </w:rPr>
      </w:pPr>
      <w:bookmarkStart w:id="213" w:name="NSA3_CertProf"/>
      <w:moveFrom w:id="214" w:author="John Cowburn" w:date="2021-03-24T12:57:00Z">
        <w:r w:rsidRPr="00E905E9" w:rsidDel="00D070C8">
          <w:t>NSA3</w:t>
        </w:r>
        <w:bookmarkEnd w:id="213"/>
        <w:r w:rsidRPr="00E905E9" w:rsidDel="00D070C8">
          <w:tab/>
        </w:r>
        <w:r w:rsidDel="00D070C8">
          <w:t xml:space="preserve">, </w:t>
        </w:r>
        <w:r w:rsidRPr="00E905E9" w:rsidDel="00D070C8">
          <w:t>NSA Suite B Base Certificate and CRL Profile, 27th May 2008</w:t>
        </w:r>
        <w:bookmarkStart w:id="215" w:name="_Toc96611143"/>
        <w:bookmarkStart w:id="216" w:name="_Toc97126320"/>
        <w:bookmarkStart w:id="217" w:name="_Toc97126740"/>
        <w:bookmarkStart w:id="218" w:name="_Toc97127160"/>
        <w:bookmarkEnd w:id="215"/>
        <w:bookmarkEnd w:id="216"/>
        <w:bookmarkEnd w:id="217"/>
        <w:bookmarkEnd w:id="218"/>
      </w:moveFrom>
    </w:p>
    <w:p w14:paraId="3D24D655" w14:textId="6D878595" w:rsidR="00162259" w:rsidDel="00D070C8" w:rsidRDefault="00162259" w:rsidP="004D4676">
      <w:pPr>
        <w:pStyle w:val="PARAGRAPH"/>
        <w:rPr>
          <w:moveFrom w:id="219" w:author="John Cowburn" w:date="2021-03-24T12:57:00Z"/>
        </w:rPr>
      </w:pPr>
      <w:bookmarkStart w:id="220" w:name="RFC3994_Keywrap"/>
      <w:bookmarkStart w:id="221" w:name="RFC3394_Keywrap"/>
      <w:bookmarkStart w:id="222" w:name="STD0006_UDP"/>
      <w:moveFrom w:id="223" w:author="John Cowburn" w:date="2021-03-24T12:57:00Z">
        <w:r w:rsidRPr="004D4676" w:rsidDel="00D070C8">
          <w:t>RFC 3394</w:t>
        </w:r>
        <w:bookmarkEnd w:id="220"/>
        <w:bookmarkEnd w:id="221"/>
        <w:r w:rsidR="00C84860" w:rsidRPr="004D4676" w:rsidDel="00D070C8">
          <w:t xml:space="preserve">, </w:t>
        </w:r>
        <w:r w:rsidRPr="004D4676" w:rsidDel="00D070C8">
          <w:t>Advanced Encryption Standard (AES) Key Wrap Algorithm. Edited by J. Schaad (Soaring Hawk Consulting) and R. Housley (RSA Laboratories) September 2002</w:t>
        </w:r>
        <w:bookmarkEnd w:id="222"/>
        <w:r w:rsidR="00966CA4" w:rsidRPr="004D4676" w:rsidDel="00D070C8">
          <w:t xml:space="preserve"> </w:t>
        </w:r>
        <w:r w:rsidR="006353B3" w:rsidDel="00D070C8">
          <w:fldChar w:fldCharType="begin"/>
        </w:r>
        <w:r w:rsidR="006353B3" w:rsidDel="00D070C8">
          <w:instrText xml:space="preserve"> HYPERLINK "http://tools.ietf.org/html/rfc3394" </w:instrText>
        </w:r>
        <w:r w:rsidR="006353B3" w:rsidDel="00D070C8">
          <w:fldChar w:fldCharType="separate"/>
        </w:r>
        <w:r w:rsidR="00966CA4" w:rsidRPr="004D4676" w:rsidDel="00D070C8">
          <w:t>http://tools.ietf.org/html/rfc3394</w:t>
        </w:r>
        <w:r w:rsidR="006353B3" w:rsidDel="00D070C8">
          <w:fldChar w:fldCharType="end"/>
        </w:r>
        <w:bookmarkStart w:id="224" w:name="_Toc96611144"/>
        <w:bookmarkStart w:id="225" w:name="_Toc97126321"/>
        <w:bookmarkStart w:id="226" w:name="_Toc97126741"/>
        <w:bookmarkStart w:id="227" w:name="_Toc97127161"/>
        <w:bookmarkEnd w:id="224"/>
        <w:bookmarkEnd w:id="225"/>
        <w:bookmarkEnd w:id="226"/>
        <w:bookmarkEnd w:id="227"/>
      </w:moveFrom>
    </w:p>
    <w:p w14:paraId="493F4848" w14:textId="38D4C7E1" w:rsidR="00966CA4" w:rsidRPr="004D4676" w:rsidDel="00D070C8" w:rsidRDefault="00966CA4" w:rsidP="004D4676">
      <w:pPr>
        <w:pStyle w:val="PARAGRAPH"/>
        <w:rPr>
          <w:moveFrom w:id="228" w:author="John Cowburn" w:date="2021-03-24T12:57:00Z"/>
        </w:rPr>
      </w:pPr>
      <w:moveFrom w:id="229" w:author="John Cowburn" w:date="2021-03-24T12:57:00Z">
        <w:r w:rsidRPr="004D4676" w:rsidDel="00D070C8">
          <w:t>RFC 4108</w:t>
        </w:r>
        <w:r w:rsidRPr="004D4676" w:rsidDel="00D070C8">
          <w:tab/>
          <w:t xml:space="preserve">Using Cryptographic Message Syntax (CMS) to Protect Firmware Packages, 2005, </w:t>
        </w:r>
        <w:r w:rsidR="006353B3" w:rsidDel="00D070C8">
          <w:fldChar w:fldCharType="begin"/>
        </w:r>
        <w:r w:rsidR="006353B3" w:rsidDel="00D070C8">
          <w:instrText xml:space="preserve"> HYPERLINK "http://www.ietf.org/rfc/rfc4108" </w:instrText>
        </w:r>
        <w:r w:rsidR="006353B3" w:rsidDel="00D070C8">
          <w:fldChar w:fldCharType="separate"/>
        </w:r>
        <w:r w:rsidRPr="004D4676" w:rsidDel="00D070C8">
          <w:t>http://www.ietf.org/rfc/rfc4108</w:t>
        </w:r>
        <w:r w:rsidR="006353B3" w:rsidDel="00D070C8">
          <w:fldChar w:fldCharType="end"/>
        </w:r>
        <w:bookmarkStart w:id="230" w:name="_Toc96611145"/>
        <w:bookmarkStart w:id="231" w:name="_Toc97126322"/>
        <w:bookmarkStart w:id="232" w:name="_Toc97126742"/>
        <w:bookmarkStart w:id="233" w:name="_Toc97127162"/>
        <w:bookmarkEnd w:id="230"/>
        <w:bookmarkEnd w:id="231"/>
        <w:bookmarkEnd w:id="232"/>
        <w:bookmarkEnd w:id="233"/>
      </w:moveFrom>
    </w:p>
    <w:p w14:paraId="1BC4BDFC" w14:textId="2FB356F1" w:rsidR="00C84860" w:rsidDel="00D070C8" w:rsidRDefault="00BA3136" w:rsidP="004D4676">
      <w:pPr>
        <w:pStyle w:val="PARAGRAPH"/>
        <w:rPr>
          <w:moveFrom w:id="234" w:author="John Cowburn" w:date="2021-03-24T12:57:00Z"/>
          <w:iCs/>
        </w:rPr>
      </w:pPr>
      <w:bookmarkStart w:id="235" w:name="RFC5280"/>
      <w:moveFrom w:id="236" w:author="John Cowburn" w:date="2021-03-24T12:57:00Z">
        <w:r w:rsidRPr="004D4676" w:rsidDel="00D070C8">
          <w:t>RFC 5280</w:t>
        </w:r>
        <w:bookmarkEnd w:id="235"/>
        <w:r w:rsidRPr="004D4676" w:rsidDel="00D070C8">
          <w:t xml:space="preserve">, Internet X.509 Public Key Infrastructure Certificate and Certificate Revocation List (CRL) Profile, 2008, </w:t>
        </w:r>
        <w:r w:rsidR="006353B3" w:rsidDel="00D070C8">
          <w:fldChar w:fldCharType="begin"/>
        </w:r>
        <w:r w:rsidR="006353B3" w:rsidDel="00D070C8">
          <w:instrText xml:space="preserve"> HYPERLINK "http://www.ietf.org/rfc/rfc5280" </w:instrText>
        </w:r>
        <w:r w:rsidR="006353B3" w:rsidDel="00D070C8">
          <w:fldChar w:fldCharType="separate"/>
        </w:r>
        <w:r w:rsidR="00966CA4" w:rsidRPr="004D4676" w:rsidDel="00D070C8">
          <w:t>http://www.ietf.org/rfc/rfc5280</w:t>
        </w:r>
        <w:r w:rsidR="006353B3" w:rsidDel="00D070C8">
          <w:fldChar w:fldCharType="end"/>
        </w:r>
        <w:bookmarkStart w:id="237" w:name="_Toc96611146"/>
        <w:bookmarkStart w:id="238" w:name="_Toc97126323"/>
        <w:bookmarkStart w:id="239" w:name="_Toc97126743"/>
        <w:bookmarkStart w:id="240" w:name="_Toc97127163"/>
        <w:bookmarkEnd w:id="237"/>
        <w:bookmarkEnd w:id="238"/>
        <w:bookmarkEnd w:id="239"/>
        <w:bookmarkEnd w:id="240"/>
      </w:moveFrom>
    </w:p>
    <w:p w14:paraId="65B93F7E" w14:textId="77777777" w:rsidR="002422A8" w:rsidRPr="002422A8" w:rsidRDefault="00162259" w:rsidP="004D4676">
      <w:pPr>
        <w:pStyle w:val="Heading1"/>
      </w:pPr>
      <w:bookmarkStart w:id="241" w:name="_Ref277761977"/>
      <w:bookmarkStart w:id="242" w:name="_Toc277948246"/>
      <w:bookmarkStart w:id="243" w:name="_Toc279392002"/>
      <w:bookmarkStart w:id="244" w:name="_Toc279396945"/>
      <w:bookmarkStart w:id="245" w:name="_Toc299013304"/>
      <w:bookmarkStart w:id="246" w:name="_Toc315426334"/>
      <w:bookmarkStart w:id="247" w:name="_Toc406524122"/>
      <w:bookmarkStart w:id="248" w:name="_Toc437856329"/>
      <w:bookmarkStart w:id="249" w:name="_Toc97127164"/>
      <w:moveFromRangeEnd w:id="97"/>
      <w:r w:rsidRPr="00347160">
        <w:t>Terms, definitions</w:t>
      </w:r>
      <w:r w:rsidR="000E1A70">
        <w:t>,</w:t>
      </w:r>
      <w:r w:rsidRPr="00347160">
        <w:t xml:space="preserve"> abbreviations</w:t>
      </w:r>
      <w:bookmarkEnd w:id="241"/>
      <w:bookmarkEnd w:id="242"/>
      <w:bookmarkEnd w:id="243"/>
      <w:bookmarkEnd w:id="244"/>
      <w:bookmarkEnd w:id="245"/>
      <w:bookmarkEnd w:id="246"/>
      <w:bookmarkEnd w:id="247"/>
      <w:bookmarkEnd w:id="248"/>
      <w:r w:rsidR="000E1A70">
        <w:t xml:space="preserve"> and symbols</w:t>
      </w:r>
      <w:bookmarkEnd w:id="249"/>
    </w:p>
    <w:p w14:paraId="0EC5A18A" w14:textId="77777777" w:rsidR="002422A8" w:rsidRDefault="00162259" w:rsidP="004D4676">
      <w:pPr>
        <w:pStyle w:val="PARAGRAPH"/>
      </w:pPr>
      <w:r w:rsidRPr="00347160">
        <w:fldChar w:fldCharType="begin"/>
      </w:r>
      <w:r w:rsidRPr="00347160">
        <w:instrText xml:space="preserve"> XE "Definitions" </w:instrText>
      </w:r>
      <w:r w:rsidRPr="00347160">
        <w:fldChar w:fldCharType="end"/>
      </w:r>
      <w:r w:rsidRPr="00347160">
        <w:t xml:space="preserve">For the purposes of this document, the terms and definitions given in </w:t>
      </w:r>
      <w:r w:rsidR="00C34F43" w:rsidRPr="00347160">
        <w:fldChar w:fldCharType="begin" w:fldLock="1"/>
      </w:r>
      <w:r w:rsidR="00C34F43" w:rsidRPr="00347160">
        <w:instrText xml:space="preserve"> REF GlossaryDLMS62051 \h </w:instrText>
      </w:r>
      <w:r w:rsidR="00C60BA6" w:rsidRPr="00347160">
        <w:instrText xml:space="preserve"> \* MERGEFORMAT </w:instrText>
      </w:r>
      <w:r w:rsidR="00C34F43" w:rsidRPr="00347160">
        <w:fldChar w:fldCharType="separate"/>
      </w:r>
      <w:r w:rsidR="00811F07" w:rsidRPr="00347160">
        <w:rPr>
          <w:rStyle w:val="Reference"/>
        </w:rPr>
        <w:t>IEC</w:t>
      </w:r>
      <w:r w:rsidR="00383880">
        <w:t xml:space="preserve"> </w:t>
      </w:r>
      <w:r w:rsidR="00811F07" w:rsidRPr="00347160">
        <w:t>TR</w:t>
      </w:r>
      <w:r w:rsidR="00811F07" w:rsidRPr="00811F07">
        <w:t> 62051</w:t>
      </w:r>
      <w:r w:rsidR="00811F07" w:rsidRPr="00347160">
        <w:rPr>
          <w:rStyle w:val="Reference"/>
        </w:rPr>
        <w:t>:</w:t>
      </w:r>
      <w:r w:rsidR="00811F07" w:rsidRPr="00347160">
        <w:t>1999</w:t>
      </w:r>
      <w:r w:rsidR="00C34F43" w:rsidRPr="00347160">
        <w:fldChar w:fldCharType="end"/>
      </w:r>
      <w:r w:rsidR="00221B9D">
        <w:t>,</w:t>
      </w:r>
      <w:r w:rsidR="00C34F43" w:rsidRPr="00347160">
        <w:t xml:space="preserve"> </w:t>
      </w:r>
      <w:r w:rsidR="00221B9D">
        <w:t xml:space="preserve">in </w:t>
      </w:r>
      <w:r w:rsidRPr="00347160">
        <w:fldChar w:fldCharType="begin" w:fldLock="1"/>
      </w:r>
      <w:r w:rsidRPr="00347160">
        <w:instrText xml:space="preserve"> REF GlossaryDLMS620511 \h   \* MERGEFORMAT </w:instrText>
      </w:r>
      <w:r w:rsidRPr="00347160">
        <w:fldChar w:fldCharType="separate"/>
      </w:r>
      <w:r w:rsidR="00811F07" w:rsidRPr="00347160">
        <w:t>IEC</w:t>
      </w:r>
      <w:r w:rsidR="00383880">
        <w:t xml:space="preserve"> </w:t>
      </w:r>
      <w:r w:rsidR="00811F07" w:rsidRPr="00347160">
        <w:t>TR 62051-1</w:t>
      </w:r>
      <w:r w:rsidRPr="00347160">
        <w:fldChar w:fldCharType="end"/>
      </w:r>
      <w:r w:rsidR="00221B9D">
        <w:t xml:space="preserve">, in </w:t>
      </w:r>
      <w:r w:rsidR="00221B9D" w:rsidRPr="00347160">
        <w:fldChar w:fldCharType="begin" w:fldLock="1"/>
      </w:r>
      <w:r w:rsidR="00221B9D" w:rsidRPr="00347160">
        <w:instrText xml:space="preserve"> REF RFC_4106_UseofGCM \h  \* MERGEFORMAT </w:instrText>
      </w:r>
      <w:r w:rsidR="00221B9D" w:rsidRPr="00347160">
        <w:fldChar w:fldCharType="separate"/>
      </w:r>
      <w:r w:rsidR="00811F07" w:rsidRPr="00347160">
        <w:t>RFC 4106</w:t>
      </w:r>
      <w:r w:rsidR="00221B9D" w:rsidRPr="00347160">
        <w:fldChar w:fldCharType="end"/>
      </w:r>
      <w:r w:rsidR="00221B9D" w:rsidRPr="00347160">
        <w:t xml:space="preserve">, </w:t>
      </w:r>
      <w:r w:rsidRPr="00347160">
        <w:t>and the following apply.</w:t>
      </w:r>
    </w:p>
    <w:p w14:paraId="4ED2D9AA" w14:textId="16BAD4AA" w:rsidR="0000520F" w:rsidRPr="00E61DEA" w:rsidRDefault="0000520F" w:rsidP="004D4676">
      <w:pPr>
        <w:pStyle w:val="Heading2"/>
      </w:pPr>
      <w:bookmarkStart w:id="250" w:name="_Toc373340302"/>
      <w:bookmarkStart w:id="251" w:name="_Ref373582474"/>
      <w:bookmarkStart w:id="252" w:name="_Toc378104216"/>
      <w:bookmarkStart w:id="253" w:name="_Ref378485355"/>
      <w:bookmarkStart w:id="254" w:name="_Toc385259264"/>
      <w:bookmarkStart w:id="255" w:name="_Ref386893015"/>
      <w:bookmarkStart w:id="256" w:name="_Toc436206975"/>
      <w:bookmarkStart w:id="257" w:name="_Toc436826707"/>
      <w:bookmarkStart w:id="258" w:name="_Toc437856330"/>
      <w:bookmarkStart w:id="259" w:name="_Toc97127165"/>
      <w:bookmarkStart w:id="260" w:name="_Ref97196367"/>
      <w:r w:rsidRPr="00E61DEA">
        <w:t xml:space="preserve">General </w:t>
      </w:r>
      <w:del w:id="261" w:author="John Cowburn" w:date="2021-04-16T13:52:00Z">
        <w:r w:rsidRPr="00E61DEA" w:rsidDel="00635BE8">
          <w:delText>DLMS</w:delText>
        </w:r>
      </w:del>
      <w:ins w:id="262" w:author="John Cowburn" w:date="2021-04-16T13:52:00Z">
        <w:r w:rsidR="00635BE8">
          <w:t>DLMS®</w:t>
        </w:r>
      </w:ins>
      <w:r w:rsidRPr="00E61DEA">
        <w:t>/COSEM definitions</w:t>
      </w:r>
      <w:bookmarkEnd w:id="250"/>
      <w:bookmarkEnd w:id="251"/>
      <w:bookmarkEnd w:id="252"/>
      <w:bookmarkEnd w:id="253"/>
      <w:bookmarkEnd w:id="254"/>
      <w:bookmarkEnd w:id="255"/>
      <w:bookmarkEnd w:id="256"/>
      <w:bookmarkEnd w:id="257"/>
      <w:bookmarkEnd w:id="258"/>
      <w:bookmarkEnd w:id="259"/>
      <w:bookmarkEnd w:id="260"/>
    </w:p>
    <w:p w14:paraId="09F520E2" w14:textId="77777777" w:rsidR="0000520F" w:rsidRPr="00E61DEA" w:rsidRDefault="0000520F" w:rsidP="00903A8A">
      <w:pPr>
        <w:pStyle w:val="TERM-number3"/>
      </w:pPr>
    </w:p>
    <w:p w14:paraId="1BFB3494" w14:textId="77777777" w:rsidR="0000520F" w:rsidRPr="00E61DEA" w:rsidRDefault="0000520F" w:rsidP="0000520F">
      <w:pPr>
        <w:pStyle w:val="TERM"/>
      </w:pPr>
      <w:r w:rsidRPr="00E61DEA">
        <w:t>ACSE APDU</w:t>
      </w:r>
    </w:p>
    <w:p w14:paraId="0F1CC745" w14:textId="77777777" w:rsidR="0000520F" w:rsidRPr="00E61DEA" w:rsidRDefault="0000520F" w:rsidP="004D4676">
      <w:pPr>
        <w:pStyle w:val="TERM-definition"/>
      </w:pPr>
      <w:r w:rsidRPr="00E61DEA">
        <w:t>APDU used by the Association Control Service Element (ACSE)</w:t>
      </w:r>
    </w:p>
    <w:p w14:paraId="5E1549B4" w14:textId="77777777" w:rsidR="0000520F" w:rsidRPr="00E61DEA" w:rsidRDefault="0000520F" w:rsidP="00903A8A">
      <w:pPr>
        <w:pStyle w:val="TERM-number3"/>
      </w:pPr>
    </w:p>
    <w:p w14:paraId="71B95B99" w14:textId="77777777" w:rsidR="0000520F" w:rsidRPr="00E61DEA" w:rsidRDefault="0000520F" w:rsidP="0000520F">
      <w:pPr>
        <w:pStyle w:val="TERM"/>
      </w:pPr>
      <w:r w:rsidRPr="00E61DEA">
        <w:t>application association</w:t>
      </w:r>
    </w:p>
    <w:p w14:paraId="6EFBFB49" w14:textId="77777777" w:rsidR="0000520F" w:rsidRPr="00E61DEA" w:rsidRDefault="0000520F" w:rsidP="0000520F">
      <w:pPr>
        <w:pStyle w:val="TERM-definition"/>
      </w:pPr>
      <w:r w:rsidRPr="00E61DEA">
        <w:t>cooperative relationship between two application entities, formed by their exchange of application protocol control information through their use of presentation services</w:t>
      </w:r>
    </w:p>
    <w:p w14:paraId="53E3FF5A" w14:textId="77777777" w:rsidR="0000520F" w:rsidRPr="00E61DEA" w:rsidRDefault="0000520F" w:rsidP="00903A8A">
      <w:pPr>
        <w:pStyle w:val="TERM-number3"/>
      </w:pPr>
    </w:p>
    <w:p w14:paraId="6CC805D2" w14:textId="77777777" w:rsidR="0000520F" w:rsidRPr="00E61DEA" w:rsidRDefault="0000520F" w:rsidP="0000520F">
      <w:pPr>
        <w:pStyle w:val="TERM"/>
      </w:pPr>
      <w:r w:rsidRPr="00E61DEA">
        <w:t>application context</w:t>
      </w:r>
    </w:p>
    <w:p w14:paraId="5094393B" w14:textId="77777777" w:rsidR="0000520F" w:rsidRPr="00E61DEA" w:rsidRDefault="0000520F" w:rsidP="004D4676">
      <w:pPr>
        <w:pStyle w:val="TERM-definition"/>
      </w:pPr>
      <w:r w:rsidRPr="00E61DEA">
        <w:t>set of application service elements, related options and any other information necessary for the interworking of application entities in an application association</w:t>
      </w:r>
    </w:p>
    <w:p w14:paraId="616474A8" w14:textId="77777777" w:rsidR="0000520F" w:rsidRPr="00E61DEA" w:rsidRDefault="0000520F" w:rsidP="00903A8A">
      <w:pPr>
        <w:pStyle w:val="TERM-number3"/>
      </w:pPr>
    </w:p>
    <w:p w14:paraId="65DC4445" w14:textId="77777777" w:rsidR="0000520F" w:rsidRPr="00E61DEA" w:rsidRDefault="0000520F" w:rsidP="0000520F">
      <w:pPr>
        <w:pStyle w:val="TERM"/>
      </w:pPr>
      <w:r w:rsidRPr="00E61DEA">
        <w:t>application entity</w:t>
      </w:r>
    </w:p>
    <w:p w14:paraId="4E33F2D7" w14:textId="77777777" w:rsidR="0000520F" w:rsidRPr="00E61DEA" w:rsidRDefault="0000520F" w:rsidP="004D4676">
      <w:pPr>
        <w:pStyle w:val="TERM-definition"/>
      </w:pPr>
      <w:r w:rsidRPr="00E61DEA">
        <w:t>system-independent application activities that are made available as application services to the application agent, e.g., a set of application service elements that together perform all or part of the communication aspects of an application process</w:t>
      </w:r>
    </w:p>
    <w:p w14:paraId="39F811E6" w14:textId="77777777" w:rsidR="0000520F" w:rsidRPr="00E61DEA" w:rsidRDefault="0000520F" w:rsidP="00903A8A">
      <w:pPr>
        <w:pStyle w:val="TERM-number3"/>
      </w:pPr>
    </w:p>
    <w:p w14:paraId="7CD37EB1" w14:textId="77777777" w:rsidR="0000520F" w:rsidRPr="00E61DEA" w:rsidRDefault="0000520F" w:rsidP="0000520F">
      <w:pPr>
        <w:pStyle w:val="TERM"/>
      </w:pPr>
      <w:r w:rsidRPr="00E61DEA">
        <w:t>application process</w:t>
      </w:r>
    </w:p>
    <w:p w14:paraId="58B039D8" w14:textId="77777777" w:rsidR="0000520F" w:rsidRPr="00E61DEA" w:rsidRDefault="0000520F" w:rsidP="004D4676">
      <w:pPr>
        <w:pStyle w:val="TERM-definition"/>
      </w:pPr>
      <w:r w:rsidRPr="00E61DEA">
        <w:t>an element within a real open system which performs the information processi</w:t>
      </w:r>
      <w:r w:rsidR="009D33EA">
        <w:t>ng for a particular application</w:t>
      </w:r>
    </w:p>
    <w:p w14:paraId="7BA802E2" w14:textId="2BAB2720" w:rsidR="0000520F" w:rsidRPr="00E61DEA" w:rsidRDefault="0000520F" w:rsidP="0000520F">
      <w:pPr>
        <w:pStyle w:val="TERM-source"/>
      </w:pPr>
      <w:r w:rsidRPr="00E61DEA">
        <w:t xml:space="preserve">[SOURCE: </w:t>
      </w:r>
      <w:r w:rsidR="00FB314D">
        <w:fldChar w:fldCharType="begin"/>
      </w:r>
      <w:r w:rsidR="00FB314D">
        <w:instrText xml:space="preserve"> REF ISO_IEC_7498_1_OSI \h </w:instrText>
      </w:r>
      <w:r w:rsidR="00FB314D">
        <w:fldChar w:fldCharType="separate"/>
      </w:r>
      <w:r w:rsidR="00DC4BE9" w:rsidRPr="00347160">
        <w:t>ISO/IEC 7498</w:t>
      </w:r>
      <w:r w:rsidR="00DC4BE9">
        <w:t>-1:1994</w:t>
      </w:r>
      <w:r w:rsidR="00FB314D">
        <w:fldChar w:fldCharType="end"/>
      </w:r>
      <w:r w:rsidR="00333D3E">
        <w:t>,</w:t>
      </w:r>
      <w:r w:rsidRPr="00E61DEA">
        <w:t xml:space="preserve"> 4.1.4]</w:t>
      </w:r>
    </w:p>
    <w:p w14:paraId="77839C1F" w14:textId="77777777" w:rsidR="0000520F" w:rsidRPr="00E61DEA" w:rsidRDefault="0000520F" w:rsidP="00903A8A">
      <w:pPr>
        <w:pStyle w:val="TERM-number3"/>
      </w:pPr>
    </w:p>
    <w:p w14:paraId="0F095391" w14:textId="77777777" w:rsidR="0000520F" w:rsidRDefault="0000520F" w:rsidP="0000520F">
      <w:pPr>
        <w:pStyle w:val="TERM"/>
      </w:pPr>
      <w:r w:rsidRPr="00E61DEA">
        <w:t>authentication</w:t>
      </w:r>
      <w:r w:rsidRPr="00ED0C4C">
        <w:t xml:space="preserve"> mechanism</w:t>
      </w:r>
    </w:p>
    <w:p w14:paraId="73D7905A" w14:textId="77777777" w:rsidR="0000520F" w:rsidRDefault="0000520F" w:rsidP="004D4676">
      <w:pPr>
        <w:pStyle w:val="TERM-definition"/>
      </w:pPr>
      <w:r w:rsidRPr="00ED0C4C">
        <w:t>the specification of a specific set of authentication-function rules for defining, processing, and tra</w:t>
      </w:r>
      <w:r w:rsidR="009D33EA">
        <w:t>nsferring authentication-values</w:t>
      </w:r>
    </w:p>
    <w:p w14:paraId="2FC9D31E" w14:textId="4BF1EB29" w:rsidR="0000520F" w:rsidRDefault="0000520F" w:rsidP="0000520F">
      <w:pPr>
        <w:pStyle w:val="TERM-source"/>
        <w:rPr>
          <w:ins w:id="263" w:author="John Cowburn" w:date="2021-01-18T16:11:00Z"/>
        </w:rPr>
      </w:pPr>
      <w:r>
        <w:t xml:space="preserve">[SOURCE: </w:t>
      </w:r>
      <w:r w:rsidR="00FB314D">
        <w:fldChar w:fldCharType="begin"/>
      </w:r>
      <w:r w:rsidR="00FB314D">
        <w:instrText xml:space="preserve"> REF ISO_IEC_15953 \h </w:instrText>
      </w:r>
      <w:r w:rsidR="00FB314D">
        <w:fldChar w:fldCharType="separate"/>
      </w:r>
      <w:r w:rsidR="00DC4BE9" w:rsidRPr="00347160">
        <w:rPr>
          <w:color w:val="000000"/>
        </w:rPr>
        <w:t>ISO/IEC 15953:1999</w:t>
      </w:r>
      <w:r w:rsidR="00FB314D">
        <w:fldChar w:fldCharType="end"/>
      </w:r>
      <w:r w:rsidR="00333D3E">
        <w:t>,</w:t>
      </w:r>
      <w:r>
        <w:t xml:space="preserve"> 3.5.11]</w:t>
      </w:r>
    </w:p>
    <w:p w14:paraId="2E7E8FD0" w14:textId="619A49E8" w:rsidR="009B0029" w:rsidRPr="00CA346F" w:rsidRDefault="009B0029" w:rsidP="009B0029">
      <w:pPr>
        <w:pStyle w:val="TERM-number3"/>
        <w:rPr>
          <w:ins w:id="264" w:author="John Cowburn" w:date="2021-01-18T16:11:00Z"/>
          <w:highlight w:val="yellow"/>
        </w:rPr>
      </w:pPr>
      <w:ins w:id="265" w:author="John Cowburn" w:date="2021-01-18T16:11:00Z">
        <w:r>
          <w:br/>
        </w:r>
        <w:r w:rsidRPr="00CA346F">
          <w:rPr>
            <w:highlight w:val="yellow"/>
          </w:rPr>
          <w:t>block</w:t>
        </w:r>
      </w:ins>
    </w:p>
    <w:p w14:paraId="485FF3AE" w14:textId="77777777" w:rsidR="009B0029" w:rsidRDefault="009B0029" w:rsidP="009B0029">
      <w:pPr>
        <w:pStyle w:val="PARAGRAPH"/>
        <w:rPr>
          <w:ins w:id="266" w:author="John Cowburn" w:date="2021-01-18T16:11:00Z"/>
        </w:rPr>
      </w:pPr>
      <w:ins w:id="267" w:author="John Cowburn" w:date="2021-01-18T16:11:00Z">
        <w:r w:rsidRPr="00CA346F">
          <w:rPr>
            <w:highlight w:val="yellow"/>
          </w:rPr>
          <w:t>one portion of an xDLMS APDU; the payload of a GBT APDU</w:t>
        </w:r>
      </w:ins>
    </w:p>
    <w:p w14:paraId="433779EE" w14:textId="77124489" w:rsidR="009B0029" w:rsidRPr="009B0029" w:rsidDel="009B0029" w:rsidRDefault="009B0029" w:rsidP="009B0029">
      <w:pPr>
        <w:pStyle w:val="TERM-number"/>
        <w:numPr>
          <w:ilvl w:val="0"/>
          <w:numId w:val="0"/>
        </w:numPr>
        <w:rPr>
          <w:del w:id="268" w:author="John Cowburn" w:date="2021-01-18T16:11:00Z"/>
        </w:rPr>
      </w:pPr>
    </w:p>
    <w:p w14:paraId="6CB4FAA4" w14:textId="77777777" w:rsidR="0000520F" w:rsidRPr="00E61DEA" w:rsidRDefault="0000520F" w:rsidP="00903A8A">
      <w:pPr>
        <w:pStyle w:val="TERM-number3"/>
      </w:pPr>
    </w:p>
    <w:p w14:paraId="76005020" w14:textId="77777777" w:rsidR="0000520F" w:rsidRDefault="0000520F" w:rsidP="0000520F">
      <w:pPr>
        <w:pStyle w:val="TERM"/>
      </w:pPr>
      <w:r>
        <w:t>client</w:t>
      </w:r>
    </w:p>
    <w:p w14:paraId="050EC0DB" w14:textId="77777777" w:rsidR="0000520F" w:rsidRDefault="0000520F" w:rsidP="004D4676">
      <w:pPr>
        <w:pStyle w:val="TERM-definition"/>
      </w:pPr>
      <w:r w:rsidRPr="00E61DEA">
        <w:t>application process running</w:t>
      </w:r>
      <w:r>
        <w:t xml:space="preserve"> in the data collection system</w:t>
      </w:r>
    </w:p>
    <w:p w14:paraId="22095452" w14:textId="77777777" w:rsidR="0000520F" w:rsidRPr="00E61DEA" w:rsidRDefault="0000520F" w:rsidP="00903A8A">
      <w:pPr>
        <w:pStyle w:val="TERM-number3"/>
      </w:pPr>
    </w:p>
    <w:p w14:paraId="5AF4A18F" w14:textId="77777777" w:rsidR="0000520F" w:rsidRDefault="0000520F" w:rsidP="0000520F">
      <w:pPr>
        <w:pStyle w:val="TERM"/>
      </w:pPr>
      <w:r>
        <w:t>client/server</w:t>
      </w:r>
    </w:p>
    <w:p w14:paraId="75E6C7A2" w14:textId="77777777" w:rsidR="0000520F" w:rsidRDefault="0000520F" w:rsidP="004D4676">
      <w:pPr>
        <w:pStyle w:val="TERM-definition"/>
      </w:pPr>
      <w:r w:rsidRPr="00E61DEA">
        <w:t>relationship between two computer programs in which one program, the client, makes a service request from another program, the server, which fulfils the request</w:t>
      </w:r>
    </w:p>
    <w:p w14:paraId="31858624" w14:textId="00E1B8CC" w:rsidR="0000520F" w:rsidRDefault="0000520F" w:rsidP="00903A8A">
      <w:pPr>
        <w:pStyle w:val="TERM-number3"/>
        <w:rPr>
          <w:ins w:id="269" w:author="John Cowburn" w:date="2021-01-18T16:08:00Z"/>
        </w:rPr>
      </w:pPr>
    </w:p>
    <w:p w14:paraId="018FF32C" w14:textId="77777777" w:rsidR="009B0029" w:rsidRPr="00CA346F" w:rsidRDefault="009B0029" w:rsidP="009B0029">
      <w:pPr>
        <w:pStyle w:val="TERM"/>
        <w:rPr>
          <w:ins w:id="270" w:author="John Cowburn" w:date="2021-01-18T16:08:00Z"/>
          <w:highlight w:val="yellow"/>
        </w:rPr>
      </w:pPr>
      <w:ins w:id="271" w:author="John Cowburn" w:date="2021-01-18T16:08:00Z">
        <w:r w:rsidRPr="00CA346F">
          <w:rPr>
            <w:highlight w:val="yellow"/>
          </w:rPr>
          <w:t>confirmed GBT procedure</w:t>
        </w:r>
      </w:ins>
    </w:p>
    <w:p w14:paraId="0A709A8E" w14:textId="77777777" w:rsidR="009B0029" w:rsidRPr="00CA346F" w:rsidRDefault="009B0029" w:rsidP="009B0029">
      <w:pPr>
        <w:pStyle w:val="TERM-definition"/>
        <w:rPr>
          <w:ins w:id="272" w:author="John Cowburn" w:date="2021-01-18T16:08:00Z"/>
          <w:highlight w:val="yellow"/>
        </w:rPr>
      </w:pPr>
      <w:ins w:id="273" w:author="John Cowburn" w:date="2021-01-18T16:08:00Z">
        <w:r w:rsidRPr="00CA346F">
          <w:rPr>
            <w:highlight w:val="yellow"/>
          </w:rPr>
          <w:t>procedure in which the sender sends streams of GBT APDUs and at the end of each stream the recipient acknowledges the blocks received and attempts recovering any missing blocks</w:t>
        </w:r>
      </w:ins>
    </w:p>
    <w:p w14:paraId="1CE5FC93" w14:textId="77777777" w:rsidR="009B0029" w:rsidRPr="00CA346F" w:rsidRDefault="009B0029" w:rsidP="009B0029">
      <w:pPr>
        <w:pStyle w:val="TERM-note"/>
        <w:rPr>
          <w:ins w:id="274" w:author="John Cowburn" w:date="2021-01-18T16:08:00Z"/>
          <w:highlight w:val="yellow"/>
        </w:rPr>
      </w:pPr>
      <w:ins w:id="275" w:author="John Cowburn" w:date="2021-01-18T16:08:00Z">
        <w:r w:rsidRPr="00CA346F">
          <w:rPr>
            <w:highlight w:val="yellow"/>
          </w:rPr>
          <w:t>Note 1 to entry: A GBT stream consists of one or more GBT APDUs.</w:t>
        </w:r>
      </w:ins>
    </w:p>
    <w:p w14:paraId="3E176137" w14:textId="77777777" w:rsidR="009B0029" w:rsidRPr="000275A8" w:rsidRDefault="009B0029" w:rsidP="009B0029">
      <w:pPr>
        <w:pStyle w:val="TERM-note"/>
        <w:rPr>
          <w:ins w:id="276" w:author="John Cowburn" w:date="2021-01-18T16:08:00Z"/>
        </w:rPr>
      </w:pPr>
      <w:ins w:id="277" w:author="John Cowburn" w:date="2021-01-18T16:08:00Z">
        <w:r w:rsidRPr="00CA346F">
          <w:rPr>
            <w:highlight w:val="yellow"/>
          </w:rPr>
          <w:t>Note 2 to entry: In the case of a confirmed GBT stream the end of the stream is indicated by the streaming bit to set to FALSE (0). In the case of an unconfirmed GBT stream the end of the stream is indicated by the Final bit set to TRUE (1).</w:t>
        </w:r>
      </w:ins>
    </w:p>
    <w:p w14:paraId="6E7B0C33" w14:textId="77777777" w:rsidR="009B0029" w:rsidRPr="009B0029" w:rsidRDefault="009B0029" w:rsidP="009B0029">
      <w:pPr>
        <w:pStyle w:val="TERM"/>
      </w:pPr>
    </w:p>
    <w:p w14:paraId="6A77E951" w14:textId="34365441" w:rsidR="0000520F" w:rsidRDefault="009B0029" w:rsidP="009B0029">
      <w:pPr>
        <w:pStyle w:val="TERM-number3"/>
      </w:pPr>
      <w:ins w:id="278" w:author="John Cowburn" w:date="2021-01-18T16:10:00Z">
        <w:r>
          <w:br/>
        </w:r>
      </w:ins>
      <w:r w:rsidR="0000520F">
        <w:t>COSEM</w:t>
      </w:r>
    </w:p>
    <w:p w14:paraId="153ECB41" w14:textId="77777777" w:rsidR="0000520F" w:rsidRDefault="0000520F" w:rsidP="004D4676">
      <w:pPr>
        <w:pStyle w:val="TERM-definition"/>
      </w:pPr>
      <w:r w:rsidRPr="00E61DEA">
        <w:t>Companion Specification for Energy Metering; refers to the COSEM object model</w:t>
      </w:r>
    </w:p>
    <w:p w14:paraId="250835A3" w14:textId="77777777" w:rsidR="0000520F" w:rsidRPr="00E61DEA" w:rsidRDefault="0000520F" w:rsidP="00903A8A">
      <w:pPr>
        <w:pStyle w:val="TERM-number3"/>
      </w:pPr>
    </w:p>
    <w:p w14:paraId="46FE6A75" w14:textId="77777777" w:rsidR="0000520F" w:rsidRDefault="0000520F" w:rsidP="0000520F">
      <w:pPr>
        <w:pStyle w:val="TERM"/>
      </w:pPr>
      <w:r>
        <w:t>COSEM APDU</w:t>
      </w:r>
    </w:p>
    <w:p w14:paraId="2946E5D8" w14:textId="77777777" w:rsidR="0000520F" w:rsidRDefault="0000520F" w:rsidP="004D4676">
      <w:pPr>
        <w:pStyle w:val="TERM-definition"/>
      </w:pPr>
      <w:r>
        <w:t>c</w:t>
      </w:r>
      <w:r w:rsidRPr="009C591B">
        <w:t>ompris</w:t>
      </w:r>
      <w:r>
        <w:t>es ACSE APDUs and xDLMS APDUs</w:t>
      </w:r>
    </w:p>
    <w:p w14:paraId="1FEC530E" w14:textId="77777777" w:rsidR="0000520F" w:rsidRPr="00E61DEA" w:rsidRDefault="0000520F" w:rsidP="00903A8A">
      <w:pPr>
        <w:pStyle w:val="TERM-number3"/>
      </w:pPr>
    </w:p>
    <w:p w14:paraId="483B13C8" w14:textId="77777777" w:rsidR="0000520F" w:rsidRDefault="0000520F" w:rsidP="0000520F">
      <w:pPr>
        <w:pStyle w:val="TERM"/>
      </w:pPr>
      <w:r>
        <w:t>COSEM data</w:t>
      </w:r>
    </w:p>
    <w:p w14:paraId="1D72B560" w14:textId="77777777" w:rsidR="0000520F" w:rsidRDefault="0000520F" w:rsidP="004D4676">
      <w:pPr>
        <w:pStyle w:val="TERM-definition"/>
      </w:pPr>
      <w:r w:rsidRPr="00E61DEA">
        <w:t>COSEM object attribute values, method invocation and return parameters</w:t>
      </w:r>
    </w:p>
    <w:p w14:paraId="54A4F5EC" w14:textId="77777777" w:rsidR="0000520F" w:rsidRPr="00E61DEA" w:rsidRDefault="0000520F" w:rsidP="00903A8A">
      <w:pPr>
        <w:pStyle w:val="TERM-number3"/>
      </w:pPr>
    </w:p>
    <w:p w14:paraId="577B349A" w14:textId="77777777" w:rsidR="0000520F" w:rsidRDefault="0000520F" w:rsidP="0000520F">
      <w:pPr>
        <w:pStyle w:val="TERM"/>
      </w:pPr>
      <w:r>
        <w:t>COSEM interface c</w:t>
      </w:r>
      <w:r w:rsidRPr="00452239">
        <w:t>lass</w:t>
      </w:r>
    </w:p>
    <w:p w14:paraId="2C9DD7EE" w14:textId="77777777" w:rsidR="0000520F" w:rsidRDefault="0000520F" w:rsidP="004D4676">
      <w:pPr>
        <w:pStyle w:val="TERM-definition"/>
      </w:pPr>
      <w:r>
        <w:t>entity with specific set of attributes and methods modelling a certain function on its own or in relation with other COSEM interface classes</w:t>
      </w:r>
    </w:p>
    <w:p w14:paraId="3E719316" w14:textId="77777777" w:rsidR="0000520F" w:rsidRPr="00E61DEA" w:rsidRDefault="0000520F" w:rsidP="00903A8A">
      <w:pPr>
        <w:pStyle w:val="TERM-number3"/>
      </w:pPr>
    </w:p>
    <w:p w14:paraId="262493BA" w14:textId="77777777" w:rsidR="0000520F" w:rsidRDefault="0000520F" w:rsidP="0000520F">
      <w:pPr>
        <w:pStyle w:val="TERM"/>
      </w:pPr>
      <w:r>
        <w:t>COSEM object</w:t>
      </w:r>
    </w:p>
    <w:p w14:paraId="64440D27" w14:textId="77777777" w:rsidR="0000520F" w:rsidRDefault="0000520F" w:rsidP="004D4676">
      <w:pPr>
        <w:pStyle w:val="TERM-definition"/>
      </w:pPr>
      <w:r>
        <w:t>instance of a COSEM interface class</w:t>
      </w:r>
    </w:p>
    <w:p w14:paraId="21B96F0E" w14:textId="77777777" w:rsidR="0000520F" w:rsidRPr="00E61DEA" w:rsidRDefault="0000520F" w:rsidP="00903A8A">
      <w:pPr>
        <w:pStyle w:val="TERM-number3"/>
      </w:pPr>
    </w:p>
    <w:p w14:paraId="61E6366A" w14:textId="164B073C" w:rsidR="0000520F" w:rsidRDefault="0000520F" w:rsidP="0000520F">
      <w:pPr>
        <w:pStyle w:val="TERM"/>
      </w:pPr>
      <w:del w:id="279" w:author="John Cowburn" w:date="2021-04-16T13:52:00Z">
        <w:r w:rsidDel="00635BE8">
          <w:delText>DLMS</w:delText>
        </w:r>
      </w:del>
      <w:ins w:id="280" w:author="John Cowburn" w:date="2021-04-16T13:52:00Z">
        <w:r w:rsidR="00635BE8">
          <w:t>DLMS®</w:t>
        </w:r>
      </w:ins>
      <w:r>
        <w:t>/COSEM</w:t>
      </w:r>
    </w:p>
    <w:p w14:paraId="57C2618A" w14:textId="491CC1FC" w:rsidR="0000520F" w:rsidRDefault="0000520F" w:rsidP="004D4676">
      <w:pPr>
        <w:pStyle w:val="TERM-definition"/>
      </w:pPr>
      <w:r w:rsidRPr="00E61DEA">
        <w:t xml:space="preserve">refers to the application layer providing xDLMS services to access COSEM </w:t>
      </w:r>
      <w:r>
        <w:t xml:space="preserve">interface object </w:t>
      </w:r>
      <w:r w:rsidRPr="00E61DEA">
        <w:t>attributes.</w:t>
      </w:r>
      <w:r>
        <w:t xml:space="preserve"> </w:t>
      </w:r>
      <w:r w:rsidRPr="00E61DEA">
        <w:t xml:space="preserve">Also refers to the </w:t>
      </w:r>
      <w:del w:id="281" w:author="John Cowburn" w:date="2021-04-16T13:52:00Z">
        <w:r w:rsidRPr="00E61DEA" w:rsidDel="00635BE8">
          <w:delText>DLMS</w:delText>
        </w:r>
      </w:del>
      <w:ins w:id="282" w:author="John Cowburn" w:date="2021-04-16T13:52:00Z">
        <w:r w:rsidR="00635BE8">
          <w:t>DLMS®</w:t>
        </w:r>
      </w:ins>
      <w:r w:rsidRPr="00E61DEA">
        <w:t>/COSEM Application layer and the COSEM data model together.</w:t>
      </w:r>
    </w:p>
    <w:p w14:paraId="5724CD96" w14:textId="77777777" w:rsidR="0000520F" w:rsidRPr="00E61DEA" w:rsidRDefault="0000520F" w:rsidP="00903A8A">
      <w:pPr>
        <w:pStyle w:val="TERM-number3"/>
      </w:pPr>
    </w:p>
    <w:p w14:paraId="39EFE742" w14:textId="20619F33" w:rsidR="0000520F" w:rsidRDefault="0000520F" w:rsidP="0000520F">
      <w:pPr>
        <w:pStyle w:val="TERM"/>
      </w:pPr>
      <w:del w:id="283" w:author="John Cowburn" w:date="2021-04-16T13:52:00Z">
        <w:r w:rsidDel="00635BE8">
          <w:delText>DLMS</w:delText>
        </w:r>
      </w:del>
      <w:ins w:id="284" w:author="John Cowburn" w:date="2021-04-16T13:52:00Z">
        <w:r w:rsidR="00635BE8">
          <w:t>DLMS®</w:t>
        </w:r>
      </w:ins>
      <w:r>
        <w:t xml:space="preserve"> context</w:t>
      </w:r>
    </w:p>
    <w:p w14:paraId="43879ACE" w14:textId="24768B8C" w:rsidR="0000520F" w:rsidRDefault="0000520F" w:rsidP="004D4676">
      <w:pPr>
        <w:pStyle w:val="TERM-definition"/>
      </w:pPr>
      <w:r w:rsidRPr="00ED0C4C">
        <w:t xml:space="preserve">a specification of the service elements of </w:t>
      </w:r>
      <w:del w:id="285" w:author="John Cowburn" w:date="2021-04-16T13:52:00Z">
        <w:r w:rsidRPr="00ED0C4C" w:rsidDel="00635BE8">
          <w:delText>DLMS</w:delText>
        </w:r>
      </w:del>
      <w:ins w:id="286" w:author="John Cowburn" w:date="2021-04-16T13:52:00Z">
        <w:r w:rsidR="00635BE8">
          <w:t>DLMS®</w:t>
        </w:r>
      </w:ins>
      <w:r w:rsidRPr="00ED0C4C">
        <w:t xml:space="preserve"> and semantics of communication to be used during the lifetim</w:t>
      </w:r>
      <w:r w:rsidR="009D33EA">
        <w:t>e of an application association</w:t>
      </w:r>
    </w:p>
    <w:p w14:paraId="444AA3C8" w14:textId="77777777" w:rsidR="0000520F" w:rsidRDefault="0000520F" w:rsidP="0000520F">
      <w:pPr>
        <w:pStyle w:val="TERM-source"/>
      </w:pPr>
      <w:r>
        <w:t xml:space="preserve">[SOURCE: </w:t>
      </w:r>
      <w:r w:rsidRPr="005F4EDF">
        <w:fldChar w:fldCharType="begin" w:fldLock="1"/>
      </w:r>
      <w:r w:rsidRPr="005F4EDF">
        <w:instrText xml:space="preserve"> REF IEC61334_4_41_DLMS \h  \* MERGEFORMAT </w:instrText>
      </w:r>
      <w:r w:rsidRPr="005F4EDF">
        <w:fldChar w:fldCharType="separate"/>
      </w:r>
      <w:r w:rsidR="00077BDE">
        <w:t>IEC 6</w:t>
      </w:r>
      <w:r w:rsidR="00811F07" w:rsidRPr="00347160">
        <w:t>1334-4-41:1996</w:t>
      </w:r>
      <w:r w:rsidRPr="005F4EDF">
        <w:fldChar w:fldCharType="end"/>
      </w:r>
      <w:r w:rsidR="00333D3E">
        <w:t>,</w:t>
      </w:r>
      <w:r w:rsidRPr="005F4EDF">
        <w:t xml:space="preserve"> 3.3.5] </w:t>
      </w:r>
    </w:p>
    <w:p w14:paraId="7E7A0C6A" w14:textId="77777777" w:rsidR="0000520F" w:rsidRPr="00E61DEA" w:rsidRDefault="0000520F" w:rsidP="00903A8A">
      <w:pPr>
        <w:pStyle w:val="TERM-number3"/>
      </w:pPr>
    </w:p>
    <w:p w14:paraId="2B3B39C4" w14:textId="77777777" w:rsidR="0000520F" w:rsidRDefault="0000520F" w:rsidP="0000520F">
      <w:pPr>
        <w:pStyle w:val="TERM"/>
      </w:pPr>
      <w:r>
        <w:t>entity authentication</w:t>
      </w:r>
    </w:p>
    <w:p w14:paraId="1A23E667" w14:textId="77777777" w:rsidR="0000520F" w:rsidRDefault="0000520F" w:rsidP="004D4676">
      <w:pPr>
        <w:pStyle w:val="TERM-definition"/>
      </w:pPr>
      <w:r w:rsidRPr="00ED0C4C">
        <w:t>corroboration th</w:t>
      </w:r>
      <w:r w:rsidR="009D33EA">
        <w:t>at an entity is the one claimed</w:t>
      </w:r>
    </w:p>
    <w:p w14:paraId="6E4ABADB" w14:textId="0968D652" w:rsidR="0000520F" w:rsidRDefault="0000520F" w:rsidP="0000520F">
      <w:pPr>
        <w:pStyle w:val="TERM-source"/>
        <w:rPr>
          <w:ins w:id="287" w:author="John Cowburn" w:date="2021-01-18T16:13:00Z"/>
        </w:rPr>
      </w:pPr>
      <w:r w:rsidRPr="00ED0C4C">
        <w:t>[</w:t>
      </w:r>
      <w:r>
        <w:t xml:space="preserve">SOURCE: </w:t>
      </w:r>
      <w:r w:rsidR="004B0A18">
        <w:fldChar w:fldCharType="begin"/>
      </w:r>
      <w:r w:rsidR="004B0A18">
        <w:instrText xml:space="preserve"> REF ISO_IEC9798_1 \h </w:instrText>
      </w:r>
      <w:r w:rsidR="004B0A18">
        <w:fldChar w:fldCharType="separate"/>
      </w:r>
      <w:r w:rsidR="00DC4BE9">
        <w:t>ISO/IEC 9798-1:2010</w:t>
      </w:r>
      <w:r w:rsidR="004B0A18">
        <w:fldChar w:fldCharType="end"/>
      </w:r>
      <w:r w:rsidR="00333D3E">
        <w:t>,</w:t>
      </w:r>
      <w:r>
        <w:t xml:space="preserve"> </w:t>
      </w:r>
      <w:r w:rsidRPr="00ED0C4C">
        <w:t>3.14]</w:t>
      </w:r>
    </w:p>
    <w:p w14:paraId="0E48BBD3" w14:textId="77777777" w:rsidR="009A20DE" w:rsidRPr="00CA346F" w:rsidRDefault="009A20DE" w:rsidP="009A20DE">
      <w:pPr>
        <w:pStyle w:val="TERM-number3"/>
        <w:rPr>
          <w:ins w:id="288" w:author="John Cowburn" w:date="2021-01-18T16:13:00Z"/>
          <w:highlight w:val="yellow"/>
        </w:rPr>
      </w:pPr>
      <w:ins w:id="289" w:author="John Cowburn" w:date="2021-01-18T16:13:00Z">
        <w:r>
          <w:br/>
        </w:r>
        <w:r w:rsidRPr="00CA346F">
          <w:rPr>
            <w:highlight w:val="yellow"/>
          </w:rPr>
          <w:t>gap</w:t>
        </w:r>
      </w:ins>
    </w:p>
    <w:p w14:paraId="175A4567" w14:textId="77777777" w:rsidR="009A20DE" w:rsidRPr="00CA346F" w:rsidRDefault="009A20DE" w:rsidP="009A20DE">
      <w:pPr>
        <w:pStyle w:val="TERM-definition"/>
        <w:rPr>
          <w:ins w:id="290" w:author="John Cowburn" w:date="2021-01-18T16:13:00Z"/>
          <w:highlight w:val="yellow"/>
        </w:rPr>
      </w:pPr>
      <w:ins w:id="291" w:author="John Cowburn" w:date="2021-01-18T16:13:00Z">
        <w:r w:rsidRPr="00CA346F">
          <w:rPr>
            <w:highlight w:val="yellow"/>
          </w:rPr>
          <w:t>empty space i.e. missing blocks in the receive queue RQ</w:t>
        </w:r>
      </w:ins>
    </w:p>
    <w:p w14:paraId="7D253949" w14:textId="77777777" w:rsidR="009A20DE" w:rsidRPr="00CA346F" w:rsidRDefault="009A20DE" w:rsidP="009A20DE">
      <w:pPr>
        <w:pStyle w:val="TERM-note"/>
        <w:rPr>
          <w:ins w:id="292" w:author="John Cowburn" w:date="2021-01-18T16:13:00Z"/>
          <w:highlight w:val="yellow"/>
        </w:rPr>
      </w:pPr>
      <w:ins w:id="293" w:author="John Cowburn" w:date="2021-01-18T16:13:00Z">
        <w:r w:rsidRPr="00CA346F">
          <w:rPr>
            <w:highlight w:val="yellow"/>
          </w:rPr>
          <w:t>Note to entry:  A receive queue RQ may have one or more gaps. In each gap, one or more blocks may be missing.</w:t>
        </w:r>
      </w:ins>
    </w:p>
    <w:p w14:paraId="64B98935" w14:textId="6D068D0B" w:rsidR="009A20DE" w:rsidRPr="00CA346F" w:rsidRDefault="009A20DE" w:rsidP="009A20DE">
      <w:pPr>
        <w:pStyle w:val="TERM-number3"/>
        <w:rPr>
          <w:ins w:id="294" w:author="John Cowburn" w:date="2021-01-18T16:14:00Z"/>
          <w:highlight w:val="yellow"/>
        </w:rPr>
      </w:pPr>
      <w:ins w:id="295" w:author="John Cowburn" w:date="2021-01-18T16:14:00Z">
        <w:r w:rsidRPr="00CA346F">
          <w:rPr>
            <w:highlight w:val="yellow"/>
          </w:rPr>
          <w:br/>
          <w:t>GBT APDU</w:t>
        </w:r>
      </w:ins>
    </w:p>
    <w:p w14:paraId="3CD19A82" w14:textId="77777777" w:rsidR="009A20DE" w:rsidRPr="00CA346F" w:rsidRDefault="009A20DE" w:rsidP="009A20DE">
      <w:pPr>
        <w:pStyle w:val="TERM-definition"/>
        <w:rPr>
          <w:ins w:id="296" w:author="John Cowburn" w:date="2021-01-18T16:14:00Z"/>
          <w:highlight w:val="yellow"/>
        </w:rPr>
      </w:pPr>
      <w:ins w:id="297" w:author="John Cowburn" w:date="2021-01-18T16:14:00Z">
        <w:r w:rsidRPr="00CA346F">
          <w:rPr>
            <w:highlight w:val="yellow"/>
          </w:rPr>
          <w:t>xDLMS APDU with control information that carries a block of another xDLMS APDU or an empty block</w:t>
        </w:r>
      </w:ins>
    </w:p>
    <w:p w14:paraId="5021486A" w14:textId="77777777" w:rsidR="009A20DE" w:rsidRPr="00CA346F" w:rsidRDefault="009A20DE" w:rsidP="009A20DE">
      <w:pPr>
        <w:rPr>
          <w:ins w:id="298" w:author="John Cowburn" w:date="2021-01-18T16:14:00Z"/>
          <w:highlight w:val="yellow"/>
        </w:rPr>
      </w:pPr>
      <w:bookmarkStart w:id="299" w:name="_Toc45805757"/>
      <w:bookmarkEnd w:id="299"/>
    </w:p>
    <w:p w14:paraId="27E3E686" w14:textId="2F5DCF51" w:rsidR="009A20DE" w:rsidRPr="00CA346F" w:rsidRDefault="009A20DE" w:rsidP="009A20DE">
      <w:pPr>
        <w:pStyle w:val="TERM-number3"/>
        <w:rPr>
          <w:ins w:id="300" w:author="John Cowburn" w:date="2021-01-18T16:14:00Z"/>
          <w:highlight w:val="yellow"/>
        </w:rPr>
      </w:pPr>
      <w:ins w:id="301" w:author="John Cowburn" w:date="2021-01-18T16:14:00Z">
        <w:r w:rsidRPr="00CA346F">
          <w:rPr>
            <w:highlight w:val="yellow"/>
          </w:rPr>
          <w:br/>
          <w:t>GBT exchange</w:t>
        </w:r>
      </w:ins>
    </w:p>
    <w:p w14:paraId="6D0F5840" w14:textId="77777777" w:rsidR="009A20DE" w:rsidRPr="00CA346F" w:rsidRDefault="009A20DE" w:rsidP="009A20DE">
      <w:pPr>
        <w:pStyle w:val="TERM-definition"/>
        <w:rPr>
          <w:ins w:id="302" w:author="John Cowburn" w:date="2021-01-18T16:14:00Z"/>
          <w:highlight w:val="yellow"/>
        </w:rPr>
      </w:pPr>
      <w:ins w:id="303" w:author="John Cowburn" w:date="2021-01-18T16:14:00Z">
        <w:r w:rsidRPr="00CA346F">
          <w:rPr>
            <w:highlight w:val="yellow"/>
          </w:rPr>
          <w:t>exchanging GBT APDUs that carry the service primitives of the same service</w:t>
        </w:r>
      </w:ins>
    </w:p>
    <w:p w14:paraId="00B98A96" w14:textId="77777777" w:rsidR="009A20DE" w:rsidRPr="00CA346F" w:rsidRDefault="009A20DE" w:rsidP="009A20DE">
      <w:pPr>
        <w:rPr>
          <w:ins w:id="304" w:author="John Cowburn" w:date="2021-01-18T16:14:00Z"/>
          <w:highlight w:val="yellow"/>
        </w:rPr>
      </w:pPr>
      <w:bookmarkStart w:id="305" w:name="_Toc45805758"/>
      <w:bookmarkEnd w:id="305"/>
    </w:p>
    <w:p w14:paraId="69064F5E" w14:textId="3CE714B1" w:rsidR="009A20DE" w:rsidRPr="00CA346F" w:rsidRDefault="009A20DE" w:rsidP="009A20DE">
      <w:pPr>
        <w:pStyle w:val="TERM-number3"/>
        <w:rPr>
          <w:ins w:id="306" w:author="John Cowburn" w:date="2021-01-18T16:14:00Z"/>
          <w:highlight w:val="yellow"/>
        </w:rPr>
      </w:pPr>
      <w:ins w:id="307" w:author="John Cowburn" w:date="2021-01-18T16:14:00Z">
        <w:r w:rsidRPr="00CA346F">
          <w:rPr>
            <w:highlight w:val="yellow"/>
          </w:rPr>
          <w:br/>
          <w:t>GBT stream</w:t>
        </w:r>
      </w:ins>
    </w:p>
    <w:p w14:paraId="321FAFCD" w14:textId="77777777" w:rsidR="009A20DE" w:rsidRPr="00175A45" w:rsidRDefault="009A20DE" w:rsidP="009A20DE">
      <w:pPr>
        <w:pStyle w:val="TERM-definition"/>
        <w:rPr>
          <w:ins w:id="308" w:author="John Cowburn" w:date="2021-01-18T16:14:00Z"/>
        </w:rPr>
      </w:pPr>
      <w:ins w:id="309" w:author="John Cowburn" w:date="2021-01-18T16:14:00Z">
        <w:r w:rsidRPr="00CA346F">
          <w:rPr>
            <w:highlight w:val="yellow"/>
          </w:rPr>
          <w:t>a sequence of GBT APDUs</w:t>
        </w:r>
      </w:ins>
    </w:p>
    <w:p w14:paraId="04A82AEF" w14:textId="77777777" w:rsidR="009A20DE" w:rsidRPr="00E61DEA" w:rsidRDefault="009A20DE" w:rsidP="009A20DE">
      <w:pPr>
        <w:rPr>
          <w:ins w:id="310" w:author="John Cowburn" w:date="2021-01-18T16:14:00Z"/>
        </w:rPr>
      </w:pPr>
      <w:bookmarkStart w:id="311" w:name="_Toc45805759"/>
      <w:bookmarkEnd w:id="311"/>
    </w:p>
    <w:p w14:paraId="4283D609" w14:textId="0811A1F8" w:rsidR="009A20DE" w:rsidRPr="00CA346F" w:rsidRDefault="009A20DE" w:rsidP="009A20DE">
      <w:pPr>
        <w:pStyle w:val="TERM-number3"/>
        <w:rPr>
          <w:ins w:id="312" w:author="John Cowburn" w:date="2021-01-18T16:14:00Z"/>
          <w:highlight w:val="yellow"/>
        </w:rPr>
      </w:pPr>
      <w:ins w:id="313" w:author="John Cowburn" w:date="2021-01-18T16:14:00Z">
        <w:r>
          <w:lastRenderedPageBreak/>
          <w:br/>
        </w:r>
        <w:r w:rsidRPr="00CA346F">
          <w:rPr>
            <w:highlight w:val="yellow"/>
          </w:rPr>
          <w:t>general block transfer</w:t>
        </w:r>
      </w:ins>
    </w:p>
    <w:p w14:paraId="56B6EE7C" w14:textId="77777777" w:rsidR="009A20DE" w:rsidRPr="00CA346F" w:rsidRDefault="009A20DE" w:rsidP="009A20DE">
      <w:pPr>
        <w:pStyle w:val="TERM"/>
        <w:rPr>
          <w:ins w:id="314" w:author="John Cowburn" w:date="2021-01-18T16:14:00Z"/>
          <w:highlight w:val="yellow"/>
        </w:rPr>
      </w:pPr>
      <w:ins w:id="315" w:author="John Cowburn" w:date="2021-01-18T16:14:00Z">
        <w:r w:rsidRPr="00CA346F">
          <w:rPr>
            <w:highlight w:val="yellow"/>
          </w:rPr>
          <w:t>GBT</w:t>
        </w:r>
      </w:ins>
    </w:p>
    <w:p w14:paraId="42E7F55F" w14:textId="55233CA4" w:rsidR="009A20DE" w:rsidRPr="00CA346F" w:rsidRDefault="00635BE8" w:rsidP="009A20DE">
      <w:pPr>
        <w:pStyle w:val="TERM-definition"/>
        <w:rPr>
          <w:ins w:id="316" w:author="John Cowburn" w:date="2021-01-18T16:14:00Z"/>
          <w:highlight w:val="yellow"/>
        </w:rPr>
      </w:pPr>
      <w:ins w:id="317" w:author="John Cowburn" w:date="2021-04-16T13:52:00Z">
        <w:r>
          <w:rPr>
            <w:highlight w:val="yellow"/>
          </w:rPr>
          <w:t>DLMS®</w:t>
        </w:r>
      </w:ins>
      <w:ins w:id="318" w:author="John Cowburn" w:date="2021-01-18T16:14:00Z">
        <w:r w:rsidR="009A20DE" w:rsidRPr="00CA346F">
          <w:rPr>
            <w:highlight w:val="yellow"/>
          </w:rPr>
          <w:t>/COSEM application layer mechanism that can transfer any other xDLMS APDU that would be otherwise too long to fit into the maximum APDU size negotiated, in several blocks.</w:t>
        </w:r>
      </w:ins>
    </w:p>
    <w:p w14:paraId="5F366E4B" w14:textId="60C87A6C" w:rsidR="009A20DE" w:rsidRPr="009A20DE" w:rsidRDefault="009A20DE" w:rsidP="009A20DE">
      <w:pPr>
        <w:pStyle w:val="NOTE"/>
      </w:pPr>
      <w:ins w:id="319" w:author="John Cowburn" w:date="2021-01-18T16:14:00Z">
        <w:r w:rsidRPr="00CA346F">
          <w:rPr>
            <w:highlight w:val="yellow"/>
          </w:rPr>
          <w:t>Note to entry:  GBT can be forced by including GBT parameters in the .request service primitive.</w:t>
        </w:r>
      </w:ins>
    </w:p>
    <w:p w14:paraId="43EF61AA" w14:textId="77777777" w:rsidR="0000520F" w:rsidRPr="00E61DEA" w:rsidRDefault="0000520F" w:rsidP="00903A8A">
      <w:pPr>
        <w:pStyle w:val="TERM-number3"/>
      </w:pPr>
    </w:p>
    <w:p w14:paraId="51828535" w14:textId="77777777" w:rsidR="0000520F" w:rsidRDefault="0000520F" w:rsidP="0000520F">
      <w:pPr>
        <w:pStyle w:val="TERM"/>
      </w:pPr>
      <w:r w:rsidRPr="004D3129">
        <w:t>logical device</w:t>
      </w:r>
    </w:p>
    <w:p w14:paraId="173D22EA" w14:textId="77777777" w:rsidR="0000520F" w:rsidRDefault="0000520F" w:rsidP="004D4676">
      <w:pPr>
        <w:pStyle w:val="TERM-definition"/>
      </w:pPr>
      <w:r w:rsidRPr="00ED0C4C">
        <w:t xml:space="preserve">abstract entity within a physical device, representing a subset of the functionality modelled with </w:t>
      </w:r>
      <w:r>
        <w:t>COSEM objects</w:t>
      </w:r>
    </w:p>
    <w:p w14:paraId="1F712AA0" w14:textId="77777777" w:rsidR="0000520F" w:rsidRPr="00E61DEA" w:rsidRDefault="0000520F" w:rsidP="00903A8A">
      <w:pPr>
        <w:pStyle w:val="TERM-number3"/>
      </w:pPr>
    </w:p>
    <w:p w14:paraId="537CF7C4" w14:textId="77777777" w:rsidR="0000520F" w:rsidRDefault="0000520F" w:rsidP="0000520F">
      <w:pPr>
        <w:pStyle w:val="TERM"/>
      </w:pPr>
      <w:r>
        <w:t>master</w:t>
      </w:r>
    </w:p>
    <w:p w14:paraId="7C3A0A84" w14:textId="600FD320" w:rsidR="0000520F" w:rsidRDefault="0000520F" w:rsidP="004D4676">
      <w:pPr>
        <w:pStyle w:val="TERM-definition"/>
        <w:rPr>
          <w:ins w:id="320" w:author="John Cowburn" w:date="2021-01-18T16:15:00Z"/>
        </w:rPr>
      </w:pPr>
      <w:r>
        <w:t>c</w:t>
      </w:r>
      <w:r w:rsidRPr="000D7125">
        <w:t>entral station – station which takes the initiative and controls the data flow</w:t>
      </w:r>
    </w:p>
    <w:p w14:paraId="61292ED8" w14:textId="2DFE072D" w:rsidR="009A20DE" w:rsidRPr="00CA346F" w:rsidRDefault="009A20DE" w:rsidP="009A20DE">
      <w:pPr>
        <w:pStyle w:val="TERM-number3"/>
        <w:rPr>
          <w:ins w:id="321" w:author="John Cowburn" w:date="2021-01-18T16:16:00Z"/>
          <w:highlight w:val="yellow"/>
        </w:rPr>
      </w:pPr>
      <w:ins w:id="322" w:author="John Cowburn" w:date="2021-01-18T16:16:00Z">
        <w:r>
          <w:br/>
        </w:r>
        <w:r w:rsidRPr="00CA346F">
          <w:rPr>
            <w:highlight w:val="yellow"/>
          </w:rPr>
          <w:t>message</w:t>
        </w:r>
      </w:ins>
    </w:p>
    <w:p w14:paraId="5A2353F5" w14:textId="03F6EEB0" w:rsidR="009A20DE" w:rsidRPr="009A20DE" w:rsidRDefault="009A20DE" w:rsidP="009A20DE">
      <w:pPr>
        <w:pStyle w:val="TERM-number"/>
        <w:numPr>
          <w:ilvl w:val="0"/>
          <w:numId w:val="0"/>
        </w:numPr>
      </w:pPr>
      <w:ins w:id="323" w:author="John Cowburn" w:date="2021-01-18T16:16:00Z">
        <w:r w:rsidRPr="00CA346F">
          <w:rPr>
            <w:highlight w:val="yellow"/>
          </w:rPr>
          <w:t>xDLMS APDU carrying a service primitive in an encoded form, which may also be cryptographically protected</w:t>
        </w:r>
      </w:ins>
    </w:p>
    <w:p w14:paraId="59B274DE" w14:textId="77777777" w:rsidR="0000520F" w:rsidRPr="00E61DEA" w:rsidRDefault="0000520F" w:rsidP="00903A8A">
      <w:pPr>
        <w:pStyle w:val="TERM-number3"/>
      </w:pPr>
    </w:p>
    <w:p w14:paraId="2E3A5FDC" w14:textId="77777777" w:rsidR="0000520F" w:rsidRDefault="0000520F" w:rsidP="0000520F">
      <w:pPr>
        <w:pStyle w:val="TERM"/>
      </w:pPr>
      <w:r>
        <w:t>mutual authentication</w:t>
      </w:r>
    </w:p>
    <w:p w14:paraId="107C5464" w14:textId="77777777" w:rsidR="0000520F" w:rsidRDefault="0000520F" w:rsidP="004D4676">
      <w:pPr>
        <w:pStyle w:val="TERM-definition"/>
      </w:pPr>
      <w:r w:rsidRPr="00ED0C4C">
        <w:t>entity authentication which provides both entities with ass</w:t>
      </w:r>
      <w:r w:rsidR="009D33EA">
        <w:t>urance of each other's identity</w:t>
      </w:r>
    </w:p>
    <w:p w14:paraId="0CBE2F29" w14:textId="1E3A5808" w:rsidR="0000520F" w:rsidRPr="00F30BAC" w:rsidRDefault="004D4676" w:rsidP="0000520F">
      <w:pPr>
        <w:pStyle w:val="TERM-note"/>
      </w:pPr>
      <w:r>
        <w:t>Note </w:t>
      </w:r>
      <w:fldSimple w:instr=" SEQ note \r 1 \* MERGEFORMAT ">
        <w:r w:rsidR="00DC4BE9">
          <w:rPr>
            <w:noProof/>
          </w:rPr>
          <w:t>1</w:t>
        </w:r>
      </w:fldSimple>
      <w:r>
        <w:t xml:space="preserve"> to entry: </w:t>
      </w:r>
      <w:r w:rsidR="0000520F" w:rsidRPr="00F30BAC">
        <w:t xml:space="preserve">The </w:t>
      </w:r>
      <w:del w:id="324" w:author="John Cowburn" w:date="2021-04-16T13:52:00Z">
        <w:r w:rsidR="0000520F" w:rsidRPr="00F30BAC" w:rsidDel="00635BE8">
          <w:delText>DLMS</w:delText>
        </w:r>
      </w:del>
      <w:ins w:id="325" w:author="John Cowburn" w:date="2021-04-16T13:52:00Z">
        <w:r w:rsidR="00635BE8">
          <w:t>DLMS®</w:t>
        </w:r>
      </w:ins>
      <w:r w:rsidR="0000520F" w:rsidRPr="00F30BAC">
        <w:t>/COSEM HLS authentication mechanism provides mutual authentication.</w:t>
      </w:r>
    </w:p>
    <w:p w14:paraId="7723FF86" w14:textId="6B1C7CB1" w:rsidR="0000520F" w:rsidRDefault="0000520F" w:rsidP="0000520F">
      <w:pPr>
        <w:pStyle w:val="TERM-source"/>
        <w:rPr>
          <w:ins w:id="326" w:author="John Cowburn" w:date="2021-01-18T16:18:00Z"/>
        </w:rPr>
      </w:pPr>
      <w:r>
        <w:t>[</w:t>
      </w:r>
      <w:r w:rsidR="008462E8">
        <w:t xml:space="preserve">SOURCE: </w:t>
      </w:r>
      <w:r w:rsidR="008462E8">
        <w:fldChar w:fldCharType="begin"/>
      </w:r>
      <w:r w:rsidR="008462E8">
        <w:instrText xml:space="preserve"> REF ISO_IEC9798_1 \h </w:instrText>
      </w:r>
      <w:r w:rsidR="008462E8">
        <w:fldChar w:fldCharType="separate"/>
      </w:r>
      <w:r w:rsidR="00DC4BE9">
        <w:t>ISO/IEC 9798-1:2010</w:t>
      </w:r>
      <w:r w:rsidR="008462E8">
        <w:fldChar w:fldCharType="end"/>
      </w:r>
      <w:r w:rsidR="008462E8">
        <w:t xml:space="preserve">, </w:t>
      </w:r>
      <w:r w:rsidRPr="00ED0C4C">
        <w:t>3.18</w:t>
      </w:r>
      <w:r w:rsidR="00333D3E">
        <w:t>,</w:t>
      </w:r>
      <w:r>
        <w:t xml:space="preserve"> modified by adding Note 1</w:t>
      </w:r>
      <w:r w:rsidRPr="00ED0C4C">
        <w:t>]</w:t>
      </w:r>
    </w:p>
    <w:p w14:paraId="6326CE05" w14:textId="036D033C" w:rsidR="009A20DE" w:rsidRPr="00CA346F" w:rsidRDefault="009A20DE" w:rsidP="009A20DE">
      <w:pPr>
        <w:pStyle w:val="TERM-number3"/>
        <w:rPr>
          <w:ins w:id="327" w:author="John Cowburn" w:date="2021-01-18T16:18:00Z"/>
          <w:highlight w:val="yellow"/>
        </w:rPr>
      </w:pPr>
      <w:ins w:id="328" w:author="John Cowburn" w:date="2021-01-18T16:18:00Z">
        <w:r>
          <w:br/>
        </w:r>
        <w:r w:rsidRPr="00CA346F">
          <w:rPr>
            <w:highlight w:val="yellow"/>
          </w:rPr>
          <w:t>overflow</w:t>
        </w:r>
      </w:ins>
    </w:p>
    <w:p w14:paraId="6ECA54DE" w14:textId="5798DDDF" w:rsidR="009A20DE" w:rsidRPr="009A20DE" w:rsidRDefault="009A20DE" w:rsidP="009A20DE">
      <w:pPr>
        <w:pStyle w:val="TERM-definition"/>
      </w:pPr>
      <w:ins w:id="329" w:author="John Cowburn" w:date="2021-01-18T16:18:00Z">
        <w:r w:rsidRPr="00CA346F">
          <w:rPr>
            <w:highlight w:val="yellow"/>
          </w:rPr>
          <w:t>more GBT APDUs received in one stream than the size of the GBT window</w:t>
        </w:r>
      </w:ins>
    </w:p>
    <w:p w14:paraId="3B0EAA65" w14:textId="77777777" w:rsidR="0000520F" w:rsidRPr="00E61DEA" w:rsidRDefault="0000520F" w:rsidP="00903A8A">
      <w:pPr>
        <w:pStyle w:val="TERM-number3"/>
      </w:pPr>
    </w:p>
    <w:p w14:paraId="3CABC221" w14:textId="77777777" w:rsidR="0000520F" w:rsidRDefault="0000520F" w:rsidP="0000520F">
      <w:pPr>
        <w:pStyle w:val="TERM"/>
      </w:pPr>
      <w:r w:rsidRPr="001A17F5">
        <w:t>physical device</w:t>
      </w:r>
    </w:p>
    <w:p w14:paraId="244332DF" w14:textId="77777777" w:rsidR="0000520F" w:rsidRDefault="0000520F" w:rsidP="004D4676">
      <w:pPr>
        <w:pStyle w:val="TERM-definition"/>
      </w:pPr>
      <w:r w:rsidRPr="00ED0C4C">
        <w:t>physical metering equipment, the highest level element used in the COSEM interface model of metering equipment</w:t>
      </w:r>
    </w:p>
    <w:p w14:paraId="41036868" w14:textId="77777777" w:rsidR="0000520F" w:rsidRPr="00E61DEA" w:rsidRDefault="0000520F" w:rsidP="00903A8A">
      <w:pPr>
        <w:pStyle w:val="TERM-number3"/>
      </w:pPr>
    </w:p>
    <w:p w14:paraId="3AC93DFD" w14:textId="77777777" w:rsidR="0000520F" w:rsidRDefault="0000520F" w:rsidP="0000520F">
      <w:pPr>
        <w:pStyle w:val="TERM"/>
      </w:pPr>
      <w:r w:rsidRPr="001A17F5">
        <w:t>p</w:t>
      </w:r>
      <w:r>
        <w:t>ull operation</w:t>
      </w:r>
    </w:p>
    <w:p w14:paraId="555BF571" w14:textId="77777777" w:rsidR="0000520F" w:rsidRDefault="0000520F" w:rsidP="004D4676">
      <w:pPr>
        <w:pStyle w:val="TERM-definition"/>
      </w:pPr>
      <w:r w:rsidRPr="00ED0C4C">
        <w:t>style of communication where the request for a given transaction is initiated by the client</w:t>
      </w:r>
    </w:p>
    <w:p w14:paraId="43E3C46C" w14:textId="77777777" w:rsidR="0000520F" w:rsidRPr="00E61DEA" w:rsidRDefault="0000520F" w:rsidP="00903A8A">
      <w:pPr>
        <w:pStyle w:val="TERM-number3"/>
      </w:pPr>
    </w:p>
    <w:p w14:paraId="13F32AF2" w14:textId="77777777" w:rsidR="0000520F" w:rsidRDefault="0000520F" w:rsidP="0000520F">
      <w:pPr>
        <w:pStyle w:val="TERM"/>
      </w:pPr>
      <w:r w:rsidRPr="001A17F5">
        <w:t>p</w:t>
      </w:r>
      <w:r>
        <w:t>ush operation</w:t>
      </w:r>
    </w:p>
    <w:p w14:paraId="72C332DE" w14:textId="4EE6A9B8" w:rsidR="0000520F" w:rsidRDefault="0000520F" w:rsidP="004D4676">
      <w:pPr>
        <w:pStyle w:val="TERM-definition"/>
        <w:rPr>
          <w:ins w:id="330" w:author="John Cowburn" w:date="2021-01-18T16:19:00Z"/>
        </w:rPr>
      </w:pPr>
      <w:r w:rsidRPr="00ED0C4C">
        <w:t>style of communication where the request for a given transaction is initiated by the server</w:t>
      </w:r>
    </w:p>
    <w:p w14:paraId="4CCC831C" w14:textId="579D4C28" w:rsidR="009A20DE" w:rsidRPr="00CA346F" w:rsidRDefault="009A20DE" w:rsidP="009A20DE">
      <w:pPr>
        <w:pStyle w:val="TERM-number3"/>
        <w:rPr>
          <w:ins w:id="331" w:author="John Cowburn" w:date="2021-01-18T16:19:00Z"/>
          <w:highlight w:val="yellow"/>
        </w:rPr>
      </w:pPr>
      <w:ins w:id="332" w:author="John Cowburn" w:date="2021-01-18T16:19:00Z">
        <w:r>
          <w:br/>
        </w:r>
        <w:r w:rsidRPr="00CA346F">
          <w:rPr>
            <w:highlight w:val="yellow"/>
          </w:rPr>
          <w:t>receive queue</w:t>
        </w:r>
      </w:ins>
    </w:p>
    <w:p w14:paraId="5CCEA376" w14:textId="77777777" w:rsidR="009A20DE" w:rsidRPr="00CA346F" w:rsidRDefault="009A20DE" w:rsidP="009A20DE">
      <w:pPr>
        <w:pStyle w:val="TERM"/>
        <w:rPr>
          <w:ins w:id="333" w:author="John Cowburn" w:date="2021-01-18T16:19:00Z"/>
          <w:highlight w:val="yellow"/>
        </w:rPr>
      </w:pPr>
      <w:ins w:id="334" w:author="John Cowburn" w:date="2021-01-18T16:19:00Z">
        <w:r w:rsidRPr="00CA346F">
          <w:rPr>
            <w:highlight w:val="yellow"/>
          </w:rPr>
          <w:t>RQ</w:t>
        </w:r>
      </w:ins>
    </w:p>
    <w:p w14:paraId="0209CB65" w14:textId="790B23E7" w:rsidR="009A20DE" w:rsidRPr="00CA346F" w:rsidRDefault="009A20DE" w:rsidP="009A20DE">
      <w:pPr>
        <w:pStyle w:val="TERM-definition"/>
        <w:rPr>
          <w:ins w:id="335" w:author="John Cowburn" w:date="2021-01-18T16:20:00Z"/>
          <w:highlight w:val="yellow"/>
        </w:rPr>
      </w:pPr>
      <w:ins w:id="336" w:author="John Cowburn" w:date="2021-01-18T16:19:00Z">
        <w:r w:rsidRPr="00CA346F">
          <w:rPr>
            <w:highlight w:val="yellow"/>
          </w:rPr>
          <w:t>placeholder for the blocks of the APDU received in a GBT stream</w:t>
        </w:r>
      </w:ins>
    </w:p>
    <w:p w14:paraId="7CBCE0B1" w14:textId="3F82A4CF" w:rsidR="009A20DE" w:rsidRPr="00CA346F" w:rsidRDefault="009A20DE" w:rsidP="009A20DE">
      <w:pPr>
        <w:pStyle w:val="TERM-number3"/>
        <w:rPr>
          <w:ins w:id="337" w:author="John Cowburn" w:date="2021-01-18T16:20:00Z"/>
          <w:highlight w:val="yellow"/>
        </w:rPr>
      </w:pPr>
      <w:ins w:id="338" w:author="John Cowburn" w:date="2021-01-18T16:20:00Z">
        <w:r w:rsidRPr="00CA346F">
          <w:rPr>
            <w:highlight w:val="yellow"/>
          </w:rPr>
          <w:br/>
          <w:t>server</w:t>
        </w:r>
      </w:ins>
    </w:p>
    <w:p w14:paraId="7504DA49" w14:textId="77777777" w:rsidR="009A20DE" w:rsidRPr="00CA346F" w:rsidRDefault="009A20DE" w:rsidP="009A20DE">
      <w:pPr>
        <w:pStyle w:val="TERM-definition"/>
        <w:rPr>
          <w:ins w:id="339" w:author="John Cowburn" w:date="2021-01-18T16:20:00Z"/>
          <w:highlight w:val="yellow"/>
        </w:rPr>
      </w:pPr>
      <w:ins w:id="340" w:author="John Cowburn" w:date="2021-01-18T16:20:00Z">
        <w:r w:rsidRPr="00CA346F">
          <w:rPr>
            <w:highlight w:val="yellow"/>
          </w:rPr>
          <w:t>an application process running in a metering equipment</w:t>
        </w:r>
      </w:ins>
    </w:p>
    <w:p w14:paraId="5637299D" w14:textId="77777777" w:rsidR="009A20DE" w:rsidRPr="00CA346F" w:rsidRDefault="009A20DE" w:rsidP="009A20DE">
      <w:pPr>
        <w:rPr>
          <w:ins w:id="341" w:author="John Cowburn" w:date="2021-01-18T16:20:00Z"/>
          <w:highlight w:val="yellow"/>
        </w:rPr>
      </w:pPr>
      <w:bookmarkStart w:id="342" w:name="_Toc45805770"/>
      <w:bookmarkEnd w:id="342"/>
    </w:p>
    <w:p w14:paraId="1D44590F" w14:textId="11F981CD" w:rsidR="009A20DE" w:rsidRPr="00CA346F" w:rsidRDefault="009A20DE" w:rsidP="009A20DE">
      <w:pPr>
        <w:pStyle w:val="TERM-number3"/>
        <w:rPr>
          <w:ins w:id="343" w:author="John Cowburn" w:date="2021-01-18T16:20:00Z"/>
          <w:highlight w:val="yellow"/>
        </w:rPr>
      </w:pPr>
      <w:ins w:id="344" w:author="John Cowburn" w:date="2021-01-18T16:20:00Z">
        <w:r w:rsidRPr="00CA346F">
          <w:rPr>
            <w:highlight w:val="yellow"/>
          </w:rPr>
          <w:lastRenderedPageBreak/>
          <w:br/>
          <w:t>send queue</w:t>
        </w:r>
      </w:ins>
    </w:p>
    <w:p w14:paraId="621952F0" w14:textId="77777777" w:rsidR="009A20DE" w:rsidRPr="00CA346F" w:rsidRDefault="009A20DE" w:rsidP="009A20DE">
      <w:pPr>
        <w:pStyle w:val="TERM"/>
        <w:rPr>
          <w:ins w:id="345" w:author="John Cowburn" w:date="2021-01-18T16:20:00Z"/>
          <w:highlight w:val="yellow"/>
        </w:rPr>
      </w:pPr>
      <w:ins w:id="346" w:author="John Cowburn" w:date="2021-01-18T16:20:00Z">
        <w:r w:rsidRPr="00CA346F">
          <w:rPr>
            <w:highlight w:val="yellow"/>
          </w:rPr>
          <w:t>SQ</w:t>
        </w:r>
      </w:ins>
    </w:p>
    <w:p w14:paraId="008FADC3" w14:textId="77777777" w:rsidR="009A20DE" w:rsidRPr="00CA346F" w:rsidRDefault="009A20DE" w:rsidP="009A20DE">
      <w:pPr>
        <w:pStyle w:val="TERM-definition"/>
        <w:rPr>
          <w:ins w:id="347" w:author="John Cowburn" w:date="2021-01-18T16:20:00Z"/>
          <w:highlight w:val="yellow"/>
        </w:rPr>
      </w:pPr>
      <w:ins w:id="348" w:author="John Cowburn" w:date="2021-01-18T16:20:00Z">
        <w:r w:rsidRPr="00CA346F">
          <w:rPr>
            <w:highlight w:val="yellow"/>
          </w:rPr>
          <w:t>placeholder for the blocks of the APDU to be sent</w:t>
        </w:r>
      </w:ins>
    </w:p>
    <w:p w14:paraId="4A05D909" w14:textId="2BF55ED4" w:rsidR="009A20DE" w:rsidRPr="00CA346F" w:rsidRDefault="009A20DE" w:rsidP="009A20DE">
      <w:pPr>
        <w:pStyle w:val="TERM-number3"/>
        <w:rPr>
          <w:ins w:id="349" w:author="John Cowburn" w:date="2021-01-18T16:20:00Z"/>
          <w:highlight w:val="yellow"/>
        </w:rPr>
      </w:pPr>
      <w:bookmarkStart w:id="350" w:name="_Toc45805771"/>
      <w:bookmarkEnd w:id="350"/>
      <w:ins w:id="351" w:author="John Cowburn" w:date="2021-01-18T16:20:00Z">
        <w:r w:rsidRPr="00CA346F">
          <w:rPr>
            <w:highlight w:val="yellow"/>
          </w:rPr>
          <w:br/>
          <w:t>service-specific block transfer</w:t>
        </w:r>
      </w:ins>
    </w:p>
    <w:p w14:paraId="5D6418EE" w14:textId="6706F92D" w:rsidR="009A20DE" w:rsidRPr="00CA346F" w:rsidRDefault="00635BE8" w:rsidP="009A20DE">
      <w:pPr>
        <w:pStyle w:val="TERM-definition"/>
        <w:rPr>
          <w:ins w:id="352" w:author="John Cowburn" w:date="2021-01-18T16:20:00Z"/>
          <w:highlight w:val="yellow"/>
        </w:rPr>
      </w:pPr>
      <w:ins w:id="353" w:author="John Cowburn" w:date="2021-04-16T13:52:00Z">
        <w:r>
          <w:rPr>
            <w:highlight w:val="yellow"/>
          </w:rPr>
          <w:t>DLMS®</w:t>
        </w:r>
      </w:ins>
      <w:ins w:id="354" w:author="John Cowburn" w:date="2021-01-18T16:20:00Z">
        <w:r w:rsidR="009A20DE" w:rsidRPr="00CA346F">
          <w:rPr>
            <w:highlight w:val="yellow"/>
          </w:rPr>
          <w:t>/COSEM application layer mechanism that can transfer an xDLMS APDU corresponding to a specific service primitive, that would be otherwise too long to fit into the maximum APDU size negotiated, in several blocks</w:t>
        </w:r>
      </w:ins>
    </w:p>
    <w:p w14:paraId="50FE0360" w14:textId="7F43BE2F" w:rsidR="009A20DE" w:rsidRPr="00CA346F" w:rsidRDefault="009A20DE" w:rsidP="009A20DE">
      <w:pPr>
        <w:pStyle w:val="TERM-number3"/>
        <w:rPr>
          <w:ins w:id="355" w:author="John Cowburn" w:date="2021-01-18T16:20:00Z"/>
          <w:highlight w:val="yellow"/>
        </w:rPr>
      </w:pPr>
      <w:bookmarkStart w:id="356" w:name="_Toc45805772"/>
      <w:bookmarkEnd w:id="356"/>
      <w:ins w:id="357" w:author="John Cowburn" w:date="2021-01-18T16:20:00Z">
        <w:r w:rsidRPr="00CA346F">
          <w:rPr>
            <w:highlight w:val="yellow"/>
          </w:rPr>
          <w:br/>
          <w:t>streaming window</w:t>
        </w:r>
      </w:ins>
    </w:p>
    <w:p w14:paraId="3BD464B9" w14:textId="77777777" w:rsidR="009A20DE" w:rsidRPr="00CA346F" w:rsidRDefault="009A20DE" w:rsidP="009A20DE">
      <w:pPr>
        <w:pStyle w:val="TERM-definition"/>
        <w:rPr>
          <w:ins w:id="358" w:author="John Cowburn" w:date="2021-01-18T16:20:00Z"/>
          <w:highlight w:val="yellow"/>
        </w:rPr>
      </w:pPr>
      <w:ins w:id="359" w:author="John Cowburn" w:date="2021-01-18T16:20:00Z">
        <w:r w:rsidRPr="00CA346F">
          <w:rPr>
            <w:highlight w:val="yellow"/>
          </w:rPr>
          <w:t>number of GBT APDUs that can be received in a stream</w:t>
        </w:r>
      </w:ins>
    </w:p>
    <w:p w14:paraId="625147BC" w14:textId="64E402BD" w:rsidR="009A20DE" w:rsidRPr="00CA346F" w:rsidRDefault="009A20DE" w:rsidP="009A20DE">
      <w:pPr>
        <w:pStyle w:val="TERM-number3"/>
        <w:rPr>
          <w:ins w:id="360" w:author="John Cowburn" w:date="2021-01-18T16:20:00Z"/>
          <w:highlight w:val="yellow"/>
        </w:rPr>
      </w:pPr>
      <w:bookmarkStart w:id="361" w:name="_Toc45805773"/>
      <w:bookmarkEnd w:id="361"/>
      <w:ins w:id="362" w:author="John Cowburn" w:date="2021-01-18T16:20:00Z">
        <w:r w:rsidRPr="00CA346F">
          <w:rPr>
            <w:highlight w:val="yellow"/>
          </w:rPr>
          <w:br/>
          <w:t>slave</w:t>
        </w:r>
      </w:ins>
    </w:p>
    <w:p w14:paraId="6339F433" w14:textId="77777777" w:rsidR="009A20DE" w:rsidRPr="00CA346F" w:rsidRDefault="009A20DE" w:rsidP="009A20DE">
      <w:pPr>
        <w:pStyle w:val="TERM-definition"/>
        <w:rPr>
          <w:ins w:id="363" w:author="John Cowburn" w:date="2021-01-18T16:20:00Z"/>
          <w:highlight w:val="yellow"/>
        </w:rPr>
      </w:pPr>
      <w:ins w:id="364" w:author="John Cowburn" w:date="2021-01-18T16:20:00Z">
        <w:r w:rsidRPr="00CA346F">
          <w:rPr>
            <w:highlight w:val="yellow"/>
          </w:rPr>
          <w:t xml:space="preserve">station responding to requests of a master station. </w:t>
        </w:r>
      </w:ins>
    </w:p>
    <w:p w14:paraId="3B6D5199" w14:textId="7C17AC8A" w:rsidR="009A20DE" w:rsidRPr="009A20DE" w:rsidRDefault="009A20DE" w:rsidP="009A20DE">
      <w:pPr>
        <w:pStyle w:val="TERM-note"/>
      </w:pPr>
      <w:ins w:id="365" w:author="John Cowburn" w:date="2021-01-18T16:20:00Z">
        <w:r w:rsidRPr="00CA346F">
          <w:rPr>
            <w:highlight w:val="yellow"/>
          </w:rPr>
          <w:t>Note to entry: A meter is normally a slave station.</w:t>
        </w:r>
      </w:ins>
    </w:p>
    <w:p w14:paraId="45836E40" w14:textId="77777777" w:rsidR="0000520F" w:rsidRDefault="0000520F" w:rsidP="00903A8A">
      <w:pPr>
        <w:pStyle w:val="TERM-number3"/>
      </w:pPr>
    </w:p>
    <w:p w14:paraId="5E2973FA" w14:textId="77777777" w:rsidR="0000520F" w:rsidRDefault="0000520F" w:rsidP="0000520F">
      <w:pPr>
        <w:pStyle w:val="TERM"/>
      </w:pPr>
      <w:r>
        <w:t>system title</w:t>
      </w:r>
    </w:p>
    <w:p w14:paraId="775318C8" w14:textId="77777777" w:rsidR="0000520F" w:rsidRPr="00C80C09" w:rsidRDefault="0000520F" w:rsidP="0000520F">
      <w:pPr>
        <w:pStyle w:val="TERM-definition"/>
      </w:pPr>
      <w:r>
        <w:t>unique identifier of the system</w:t>
      </w:r>
    </w:p>
    <w:p w14:paraId="65C2ADD6" w14:textId="4CCE9954" w:rsidR="009A20DE" w:rsidRPr="00CA346F" w:rsidRDefault="009A20DE" w:rsidP="009A20DE">
      <w:pPr>
        <w:pStyle w:val="TERM-number3"/>
        <w:rPr>
          <w:ins w:id="366" w:author="John Cowburn" w:date="2021-01-18T16:22:00Z"/>
          <w:highlight w:val="yellow"/>
        </w:rPr>
      </w:pPr>
      <w:ins w:id="367" w:author="John Cowburn" w:date="2021-01-18T16:23:00Z">
        <w:r>
          <w:br/>
        </w:r>
      </w:ins>
      <w:ins w:id="368" w:author="John Cowburn" w:date="2021-01-18T16:22:00Z">
        <w:r w:rsidRPr="00CA346F">
          <w:rPr>
            <w:highlight w:val="yellow"/>
          </w:rPr>
          <w:t>unconfirmed GBT procedure</w:t>
        </w:r>
      </w:ins>
    </w:p>
    <w:p w14:paraId="7893D79C" w14:textId="77777777" w:rsidR="009A20DE" w:rsidRPr="00CA346F" w:rsidRDefault="009A20DE" w:rsidP="009A20DE">
      <w:pPr>
        <w:pStyle w:val="TERM-definition"/>
        <w:rPr>
          <w:ins w:id="369" w:author="John Cowburn" w:date="2021-01-18T16:22:00Z"/>
          <w:highlight w:val="yellow"/>
        </w:rPr>
      </w:pPr>
      <w:ins w:id="370" w:author="John Cowburn" w:date="2021-01-18T16:22:00Z">
        <w:r w:rsidRPr="00CA346F">
          <w:rPr>
            <w:highlight w:val="yellow"/>
          </w:rPr>
          <w:t>procedure in which the sender sends and the recipient receives a single stream of GBT APDUs, the recipient does not acknowledge the blocks received and does not attempt to recover any blocks lost</w:t>
        </w:r>
      </w:ins>
    </w:p>
    <w:p w14:paraId="5AC378F3" w14:textId="77777777" w:rsidR="009A20DE" w:rsidRPr="00175A45" w:rsidRDefault="009A20DE" w:rsidP="009A20DE">
      <w:pPr>
        <w:pStyle w:val="TERM-note"/>
        <w:rPr>
          <w:ins w:id="371" w:author="John Cowburn" w:date="2021-01-18T16:22:00Z"/>
        </w:rPr>
      </w:pPr>
      <w:ins w:id="372" w:author="John Cowburn" w:date="2021-01-18T16:22:00Z">
        <w:r w:rsidRPr="00CA346F">
          <w:rPr>
            <w:highlight w:val="yellow"/>
          </w:rPr>
          <w:t>Note to entry: This is used to carry unconfirmed service requests from the client to the server or unsolicited service requests from the server to the client.</w:t>
        </w:r>
      </w:ins>
    </w:p>
    <w:p w14:paraId="49EA9E20" w14:textId="77777777" w:rsidR="0000520F" w:rsidRPr="00E61DEA" w:rsidRDefault="0000520F" w:rsidP="00903A8A">
      <w:pPr>
        <w:pStyle w:val="TERM-number3"/>
      </w:pPr>
    </w:p>
    <w:p w14:paraId="48C11A00" w14:textId="0A4CAFDE" w:rsidR="0000520F" w:rsidDel="009848F3" w:rsidRDefault="0000520F" w:rsidP="0000520F">
      <w:pPr>
        <w:pStyle w:val="TERM"/>
        <w:rPr>
          <w:del w:id="373" w:author="John Cowburn" w:date="2021-01-18T16:23:00Z"/>
        </w:rPr>
      </w:pPr>
      <w:del w:id="374" w:author="John Cowburn" w:date="2021-01-18T16:23:00Z">
        <w:r w:rsidDel="009848F3">
          <w:delText>server</w:delText>
        </w:r>
      </w:del>
    </w:p>
    <w:p w14:paraId="330F4CD0" w14:textId="557B75C5" w:rsidR="0000520F" w:rsidRPr="001A17F5" w:rsidDel="009848F3" w:rsidRDefault="0000520F" w:rsidP="009848F3">
      <w:pPr>
        <w:pStyle w:val="TERM-definition"/>
        <w:rPr>
          <w:del w:id="375" w:author="John Cowburn" w:date="2021-01-18T16:23:00Z"/>
        </w:rPr>
      </w:pPr>
      <w:del w:id="376" w:author="John Cowburn" w:date="2021-01-18T16:23:00Z">
        <w:r w:rsidRPr="00ED0C4C" w:rsidDel="009848F3">
          <w:delText>application process r</w:delText>
        </w:r>
        <w:r w:rsidDel="009848F3">
          <w:delText>unning in a metering equipment</w:delText>
        </w:r>
      </w:del>
    </w:p>
    <w:p w14:paraId="6D02A718" w14:textId="71C9F45D" w:rsidR="00262447" w:rsidDel="009848F3" w:rsidRDefault="00262447" w:rsidP="009848F3">
      <w:pPr>
        <w:pStyle w:val="TERM-definition"/>
        <w:rPr>
          <w:del w:id="377" w:author="John Cowburn" w:date="2021-01-18T16:23:00Z"/>
        </w:rPr>
      </w:pPr>
    </w:p>
    <w:p w14:paraId="19D13444" w14:textId="6F8929E6" w:rsidR="0000520F" w:rsidDel="009848F3" w:rsidRDefault="0000520F" w:rsidP="009848F3">
      <w:pPr>
        <w:pStyle w:val="TERM-definition"/>
        <w:rPr>
          <w:del w:id="378" w:author="John Cowburn" w:date="2021-01-18T16:23:00Z"/>
        </w:rPr>
      </w:pPr>
      <w:del w:id="379" w:author="John Cowburn" w:date="2021-01-18T16:23:00Z">
        <w:r w:rsidDel="009848F3">
          <w:delText>slave</w:delText>
        </w:r>
      </w:del>
    </w:p>
    <w:p w14:paraId="09CEC197" w14:textId="315090E0" w:rsidR="0000520F" w:rsidDel="009848F3" w:rsidRDefault="0000520F" w:rsidP="009848F3">
      <w:pPr>
        <w:pStyle w:val="TERM-definition"/>
        <w:rPr>
          <w:del w:id="380" w:author="John Cowburn" w:date="2021-01-18T16:23:00Z"/>
        </w:rPr>
      </w:pPr>
      <w:del w:id="381" w:author="John Cowburn" w:date="2021-01-18T16:23:00Z">
        <w:r w:rsidDel="009848F3">
          <w:delText>s</w:delText>
        </w:r>
        <w:r w:rsidRPr="000D7125" w:rsidDel="009848F3">
          <w:delText>tation responding to requests of a master s</w:delText>
        </w:r>
        <w:r w:rsidR="009D33EA" w:rsidDel="009848F3">
          <w:delText>tation</w:delText>
        </w:r>
      </w:del>
    </w:p>
    <w:p w14:paraId="5BE569C3" w14:textId="6DE6581E" w:rsidR="0000520F" w:rsidDel="009848F3" w:rsidRDefault="004D4676" w:rsidP="009848F3">
      <w:pPr>
        <w:pStyle w:val="TERM-definition"/>
        <w:rPr>
          <w:del w:id="382" w:author="John Cowburn" w:date="2021-01-18T16:23:00Z"/>
        </w:rPr>
      </w:pPr>
      <w:del w:id="383" w:author="John Cowburn" w:date="2021-01-18T16:23:00Z">
        <w:r w:rsidDel="009848F3">
          <w:delText>Note </w:delText>
        </w:r>
        <w:r w:rsidR="003356B0" w:rsidDel="009848F3">
          <w:fldChar w:fldCharType="begin"/>
        </w:r>
        <w:r w:rsidR="003356B0" w:rsidDel="009848F3">
          <w:delInstrText xml:space="preserve"> SEQ note \r 1 \* MERGEFORMAT </w:delInstrText>
        </w:r>
        <w:r w:rsidR="003356B0" w:rsidDel="009848F3">
          <w:fldChar w:fldCharType="separate"/>
        </w:r>
        <w:r w:rsidR="006D0DF3" w:rsidDel="009848F3">
          <w:rPr>
            <w:noProof/>
          </w:rPr>
          <w:delText>1</w:delText>
        </w:r>
        <w:r w:rsidR="003356B0" w:rsidDel="009848F3">
          <w:rPr>
            <w:noProof/>
          </w:rPr>
          <w:fldChar w:fldCharType="end"/>
        </w:r>
        <w:r w:rsidDel="009848F3">
          <w:delText xml:space="preserve"> to entry: </w:delText>
        </w:r>
        <w:r w:rsidR="0000520F" w:rsidDel="009848F3">
          <w:delText>A meter</w:delText>
        </w:r>
        <w:r w:rsidR="0000520F" w:rsidRPr="000D7125" w:rsidDel="009848F3">
          <w:delText xml:space="preserve"> is normally a</w:delText>
        </w:r>
        <w:r w:rsidR="0000520F" w:rsidDel="009848F3">
          <w:delText xml:space="preserve"> </w:delText>
        </w:r>
        <w:r w:rsidR="0000520F" w:rsidRPr="000D7125" w:rsidDel="009848F3">
          <w:delText>slave station</w:delText>
        </w:r>
        <w:r w:rsidR="0000520F" w:rsidDel="009848F3">
          <w:delText>.</w:delText>
        </w:r>
      </w:del>
    </w:p>
    <w:p w14:paraId="0B17489E" w14:textId="7C61DBC2" w:rsidR="0000520F" w:rsidRPr="00E61DEA" w:rsidDel="009848F3" w:rsidRDefault="0000520F" w:rsidP="009848F3">
      <w:pPr>
        <w:pStyle w:val="TERM-definition"/>
        <w:rPr>
          <w:del w:id="384" w:author="John Cowburn" w:date="2021-01-18T16:23:00Z"/>
        </w:rPr>
      </w:pPr>
    </w:p>
    <w:p w14:paraId="174982A8" w14:textId="77777777" w:rsidR="0000520F" w:rsidRDefault="0000520F" w:rsidP="0000520F">
      <w:pPr>
        <w:pStyle w:val="TERM"/>
      </w:pPr>
      <w:r w:rsidRPr="00ED0C4C">
        <w:t>unilateral authentication</w:t>
      </w:r>
    </w:p>
    <w:p w14:paraId="7A2635C7" w14:textId="77777777" w:rsidR="0000520F" w:rsidRDefault="0000520F" w:rsidP="004D4676">
      <w:pPr>
        <w:pStyle w:val="TERM-definition"/>
      </w:pPr>
      <w:r w:rsidRPr="00ED0C4C">
        <w:t>entity authentication which provides one entity with assurance of the othe</w:t>
      </w:r>
      <w:r w:rsidR="009D33EA">
        <w:t>r's identity but not vice versa</w:t>
      </w:r>
    </w:p>
    <w:p w14:paraId="26EA0FD3" w14:textId="7AEA54F3" w:rsidR="0000520F" w:rsidRDefault="004D4676" w:rsidP="004D4676">
      <w:pPr>
        <w:pStyle w:val="TERM-note"/>
      </w:pPr>
      <w:r>
        <w:t>Note </w:t>
      </w:r>
      <w:fldSimple w:instr=" SEQ note \r 1 \* MERGEFORMAT ">
        <w:r w:rsidR="00DC4BE9">
          <w:rPr>
            <w:noProof/>
          </w:rPr>
          <w:t>1</w:t>
        </w:r>
      </w:fldSimple>
      <w:r>
        <w:t xml:space="preserve"> to entry: </w:t>
      </w:r>
      <w:r w:rsidR="0000520F">
        <w:t xml:space="preserve">The </w:t>
      </w:r>
      <w:del w:id="385" w:author="John Cowburn" w:date="2021-04-16T13:52:00Z">
        <w:r w:rsidR="0000520F" w:rsidDel="00635BE8">
          <w:delText>DLMS</w:delText>
        </w:r>
      </w:del>
      <w:ins w:id="386" w:author="John Cowburn" w:date="2021-04-16T13:52:00Z">
        <w:r w:rsidR="00635BE8">
          <w:t>DLMS®</w:t>
        </w:r>
      </w:ins>
      <w:r w:rsidR="0000520F">
        <w:t>/COSEM LLS</w:t>
      </w:r>
      <w:r w:rsidR="0000520F" w:rsidRPr="00ED0C4C">
        <w:t xml:space="preserve"> authentication mechanism provides unilateral authentication</w:t>
      </w:r>
      <w:r w:rsidR="0000520F">
        <w:t>.</w:t>
      </w:r>
    </w:p>
    <w:p w14:paraId="7C6DE74B" w14:textId="4F903530" w:rsidR="0000520F" w:rsidRPr="004D4676" w:rsidRDefault="0000520F" w:rsidP="004D4676">
      <w:pPr>
        <w:pStyle w:val="TERM-source"/>
      </w:pPr>
      <w:r w:rsidRPr="004D4676">
        <w:t>[</w:t>
      </w:r>
      <w:r w:rsidR="008462E8">
        <w:t xml:space="preserve">SOURCE: </w:t>
      </w:r>
      <w:r w:rsidR="008462E8">
        <w:fldChar w:fldCharType="begin"/>
      </w:r>
      <w:r w:rsidR="008462E8">
        <w:instrText xml:space="preserve"> REF ISO_IEC9798_1 \h </w:instrText>
      </w:r>
      <w:r w:rsidR="008462E8">
        <w:fldChar w:fldCharType="separate"/>
      </w:r>
      <w:r w:rsidR="00DC4BE9">
        <w:t>ISO/IEC 9798-1:2010</w:t>
      </w:r>
      <w:r w:rsidR="008462E8">
        <w:fldChar w:fldCharType="end"/>
      </w:r>
      <w:r w:rsidR="008462E8">
        <w:t xml:space="preserve">, </w:t>
      </w:r>
      <w:r w:rsidRPr="004D4676">
        <w:t>3.39]</w:t>
      </w:r>
    </w:p>
    <w:p w14:paraId="1F4F19B1" w14:textId="77777777" w:rsidR="0000520F" w:rsidRPr="00E61DEA" w:rsidRDefault="0000520F" w:rsidP="00903A8A">
      <w:pPr>
        <w:pStyle w:val="TERM-number3"/>
      </w:pPr>
    </w:p>
    <w:p w14:paraId="38994F14" w14:textId="77777777" w:rsidR="0000520F" w:rsidRDefault="0000520F" w:rsidP="0000520F">
      <w:pPr>
        <w:pStyle w:val="TERM"/>
      </w:pPr>
      <w:r>
        <w:t>xDLMS</w:t>
      </w:r>
    </w:p>
    <w:p w14:paraId="6C7B7972" w14:textId="38167536" w:rsidR="0000520F" w:rsidRDefault="0000520F" w:rsidP="004D4676">
      <w:pPr>
        <w:pStyle w:val="TERM-definition"/>
      </w:pPr>
      <w:r>
        <w:t xml:space="preserve">extended </w:t>
      </w:r>
      <w:del w:id="387" w:author="John Cowburn" w:date="2021-04-16T13:52:00Z">
        <w:r w:rsidDel="00635BE8">
          <w:delText>DLMS</w:delText>
        </w:r>
      </w:del>
      <w:ins w:id="388" w:author="John Cowburn" w:date="2021-04-16T13:52:00Z">
        <w:r w:rsidR="00635BE8">
          <w:t>DLMS®</w:t>
        </w:r>
      </w:ins>
      <w:r>
        <w:t xml:space="preserve">; refers to the </w:t>
      </w:r>
      <w:del w:id="389" w:author="John Cowburn" w:date="2021-04-16T13:52:00Z">
        <w:r w:rsidDel="00635BE8">
          <w:delText>DLMS</w:delText>
        </w:r>
      </w:del>
      <w:ins w:id="390" w:author="John Cowburn" w:date="2021-04-16T13:52:00Z">
        <w:r w:rsidR="00635BE8">
          <w:t>DLMS®</w:t>
        </w:r>
      </w:ins>
      <w:r>
        <w:t xml:space="preserve"> protocol with the extens</w:t>
      </w:r>
      <w:r w:rsidR="004E4A7E">
        <w:t>ions specified in this standard</w:t>
      </w:r>
    </w:p>
    <w:p w14:paraId="57EEF9AE" w14:textId="77777777" w:rsidR="0000520F" w:rsidRPr="00E61DEA" w:rsidRDefault="0000520F" w:rsidP="00903A8A">
      <w:pPr>
        <w:pStyle w:val="TERM-number3"/>
      </w:pPr>
    </w:p>
    <w:p w14:paraId="05ED7E60" w14:textId="77777777" w:rsidR="0000520F" w:rsidRDefault="0000520F" w:rsidP="0000520F">
      <w:pPr>
        <w:pStyle w:val="TERM"/>
      </w:pPr>
      <w:r>
        <w:t>xDLMS APDU</w:t>
      </w:r>
    </w:p>
    <w:p w14:paraId="0315ED83" w14:textId="77777777" w:rsidR="0000520F" w:rsidRDefault="0000520F" w:rsidP="004D4676">
      <w:pPr>
        <w:pStyle w:val="TERM-definition"/>
      </w:pPr>
      <w:r>
        <w:t>APDU used by the xDLMS Application Service Element (xDLMS A</w:t>
      </w:r>
      <w:r w:rsidRPr="009C591B">
        <w:t>SE)</w:t>
      </w:r>
    </w:p>
    <w:p w14:paraId="7B457CC0" w14:textId="77777777" w:rsidR="0000520F" w:rsidRPr="00E61DEA" w:rsidRDefault="0000520F" w:rsidP="00903A8A">
      <w:pPr>
        <w:pStyle w:val="TERM-number3"/>
      </w:pPr>
    </w:p>
    <w:p w14:paraId="33CFBA81" w14:textId="77777777" w:rsidR="0000520F" w:rsidRDefault="0000520F" w:rsidP="0000520F">
      <w:pPr>
        <w:pStyle w:val="TERM"/>
      </w:pPr>
      <w:r>
        <w:t>xDLMS message</w:t>
      </w:r>
    </w:p>
    <w:p w14:paraId="4332AEDF" w14:textId="77777777" w:rsidR="0000520F" w:rsidRPr="004D3129" w:rsidRDefault="0000520F" w:rsidP="004D4676">
      <w:pPr>
        <w:pStyle w:val="TERM-definition"/>
      </w:pPr>
      <w:r w:rsidRPr="00131E34">
        <w:t>xDLMS APDU exchanged between a client and a server or between a third party and a server</w:t>
      </w:r>
    </w:p>
    <w:p w14:paraId="0A6B69D8" w14:textId="77777777" w:rsidR="0000520F" w:rsidRPr="00C80C09" w:rsidRDefault="0000520F" w:rsidP="004D4676">
      <w:pPr>
        <w:pStyle w:val="Heading2"/>
      </w:pPr>
      <w:bookmarkStart w:id="391" w:name="_Toc373340303"/>
      <w:bookmarkStart w:id="392" w:name="_Toc378104217"/>
      <w:bookmarkStart w:id="393" w:name="_Ref378485391"/>
      <w:bookmarkStart w:id="394" w:name="_Ref378518167"/>
      <w:bookmarkStart w:id="395" w:name="_Toc385259265"/>
      <w:bookmarkStart w:id="396" w:name="_Ref386893840"/>
      <w:bookmarkStart w:id="397" w:name="_Toc436206976"/>
      <w:bookmarkStart w:id="398" w:name="_Toc436826708"/>
      <w:bookmarkStart w:id="399" w:name="_Toc437856331"/>
      <w:bookmarkStart w:id="400" w:name="_Toc97127166"/>
      <w:r w:rsidRPr="00C80C09">
        <w:lastRenderedPageBreak/>
        <w:t>Definitions related to cryptographic security</w:t>
      </w:r>
      <w:bookmarkEnd w:id="391"/>
      <w:bookmarkEnd w:id="392"/>
      <w:bookmarkEnd w:id="393"/>
      <w:bookmarkEnd w:id="394"/>
      <w:bookmarkEnd w:id="395"/>
      <w:bookmarkEnd w:id="396"/>
      <w:bookmarkEnd w:id="397"/>
      <w:bookmarkEnd w:id="398"/>
      <w:bookmarkEnd w:id="399"/>
      <w:bookmarkEnd w:id="400"/>
    </w:p>
    <w:p w14:paraId="55C84C39" w14:textId="77777777" w:rsidR="0000520F" w:rsidRPr="004A29E8" w:rsidRDefault="0000520F" w:rsidP="00903A8A">
      <w:pPr>
        <w:pStyle w:val="TERM-number3"/>
      </w:pPr>
    </w:p>
    <w:p w14:paraId="00210EDD" w14:textId="77777777" w:rsidR="0000520F" w:rsidRPr="004A29E8" w:rsidRDefault="0000520F" w:rsidP="0000520F">
      <w:pPr>
        <w:pStyle w:val="TERM"/>
      </w:pPr>
      <w:r w:rsidRPr="004A29E8">
        <w:t>access control</w:t>
      </w:r>
    </w:p>
    <w:p w14:paraId="0F43D3D5" w14:textId="77777777" w:rsidR="0000520F" w:rsidRDefault="009D33EA" w:rsidP="004D4676">
      <w:pPr>
        <w:pStyle w:val="TERM-definition"/>
      </w:pPr>
      <w:r>
        <w:t>r</w:t>
      </w:r>
      <w:r w:rsidR="0000520F" w:rsidRPr="00BA3DBB">
        <w:t>estricts access to resour</w:t>
      </w:r>
      <w:r>
        <w:t>ces to only privileged entities</w:t>
      </w:r>
    </w:p>
    <w:p w14:paraId="382257EA" w14:textId="77777777" w:rsidR="0000520F" w:rsidRPr="00B11D7C" w:rsidRDefault="0000520F" w:rsidP="0000520F">
      <w:pPr>
        <w:pStyle w:val="TERM-source"/>
      </w:pPr>
      <w:r>
        <w:t xml:space="preserve">[SOURCE: </w:t>
      </w:r>
      <w:r>
        <w:fldChar w:fldCharType="begin" w:fldLock="1"/>
      </w:r>
      <w:r>
        <w:instrText xml:space="preserve"> REF NIST_SP800_57_Keymgmt \h </w:instrText>
      </w:r>
      <w:r>
        <w:fldChar w:fldCharType="separate"/>
      </w:r>
      <w:r w:rsidR="00811F07" w:rsidRPr="00347160">
        <w:t>NIST SP 800-57:20</w:t>
      </w:r>
      <w:r w:rsidR="00811F07">
        <w:t>12</w:t>
      </w:r>
      <w:r>
        <w:fldChar w:fldCharType="end"/>
      </w:r>
      <w:r w:rsidR="004452D1">
        <w:t>,</w:t>
      </w:r>
      <w:r>
        <w:t xml:space="preserve"> </w:t>
      </w:r>
      <w:r w:rsidRPr="009300FE">
        <w:t>Part 1</w:t>
      </w:r>
      <w:r w:rsidRPr="00B11D7C">
        <w:t>]</w:t>
      </w:r>
    </w:p>
    <w:p w14:paraId="1893836F" w14:textId="77777777" w:rsidR="0000520F" w:rsidRPr="004A29E8" w:rsidRDefault="0000520F" w:rsidP="00903A8A">
      <w:pPr>
        <w:pStyle w:val="TERM-number3"/>
      </w:pPr>
    </w:p>
    <w:p w14:paraId="6E25F3B1" w14:textId="77777777" w:rsidR="0000520F" w:rsidRPr="004A29E8" w:rsidRDefault="0000520F" w:rsidP="0000520F">
      <w:pPr>
        <w:pStyle w:val="TERM"/>
      </w:pPr>
      <w:r w:rsidRPr="004A29E8">
        <w:t>asymmetric key algorithm</w:t>
      </w:r>
    </w:p>
    <w:p w14:paraId="4102BA3F" w14:textId="77777777" w:rsidR="0000520F" w:rsidRPr="004A29E8" w:rsidRDefault="0000520F" w:rsidP="0000520F">
      <w:pPr>
        <w:pStyle w:val="TERM-definition"/>
      </w:pPr>
      <w:r>
        <w:t>s</w:t>
      </w:r>
      <w:r w:rsidRPr="004A29E8">
        <w:t>ee Public key cryptographic algorithm</w:t>
      </w:r>
    </w:p>
    <w:p w14:paraId="20AFE0ED" w14:textId="77777777" w:rsidR="0000520F" w:rsidRPr="004A29E8" w:rsidRDefault="0000520F" w:rsidP="00903A8A">
      <w:pPr>
        <w:pStyle w:val="TERM-number3"/>
      </w:pPr>
    </w:p>
    <w:p w14:paraId="16549601" w14:textId="77777777" w:rsidR="0000520F" w:rsidRDefault="0000520F" w:rsidP="0000520F">
      <w:pPr>
        <w:pStyle w:val="TERM"/>
      </w:pPr>
      <w:r w:rsidRPr="004A29E8">
        <w:t>authentication</w:t>
      </w:r>
    </w:p>
    <w:p w14:paraId="460B56CA" w14:textId="77777777" w:rsidR="0000520F" w:rsidRDefault="0000520F" w:rsidP="004D4676">
      <w:pPr>
        <w:pStyle w:val="TERM-definition"/>
      </w:pPr>
      <w:r>
        <w:t>a process that establishes the source of information, provides assurance of an entity’s identity or provides assurance of the integrity of communications sessions, mes</w:t>
      </w:r>
      <w:r w:rsidR="009D33EA">
        <w:t>sages, documents or stored data</w:t>
      </w:r>
    </w:p>
    <w:p w14:paraId="3C0D6697" w14:textId="77777777" w:rsidR="0000520F" w:rsidRDefault="0000520F" w:rsidP="0000520F">
      <w:pPr>
        <w:pStyle w:val="TERM-source"/>
      </w:pPr>
      <w:r>
        <w:t>[SOURCE:</w:t>
      </w:r>
      <w:r w:rsidRPr="009300FE">
        <w:rPr>
          <w:i/>
        </w:rPr>
        <w:t xml:space="preserve"> </w:t>
      </w:r>
      <w:r w:rsidR="00B7357B">
        <w:fldChar w:fldCharType="begin" w:fldLock="1"/>
      </w:r>
      <w:r w:rsidR="00B7357B">
        <w:instrText xml:space="preserve"> REF NIST_SP800_57_Keymgmt \h </w:instrText>
      </w:r>
      <w:r w:rsidR="00B7357B">
        <w:fldChar w:fldCharType="separate"/>
      </w:r>
      <w:r w:rsidR="00811F07" w:rsidRPr="00347160">
        <w:t>NIST SP 800-57:20</w:t>
      </w:r>
      <w:r w:rsidR="00811F07">
        <w:t>12</w:t>
      </w:r>
      <w:r w:rsidR="00B7357B">
        <w:fldChar w:fldCharType="end"/>
      </w:r>
      <w:r w:rsidR="004452D1">
        <w:t>,</w:t>
      </w:r>
      <w:r w:rsidR="00B7357B">
        <w:t xml:space="preserve"> </w:t>
      </w:r>
      <w:r w:rsidRPr="009300FE">
        <w:t>Part 1</w:t>
      </w:r>
      <w:r>
        <w:t>]</w:t>
      </w:r>
    </w:p>
    <w:p w14:paraId="69257536" w14:textId="77777777" w:rsidR="0000520F" w:rsidRDefault="0000520F" w:rsidP="00903A8A">
      <w:pPr>
        <w:pStyle w:val="TERM-number3"/>
      </w:pPr>
    </w:p>
    <w:p w14:paraId="5D0E87F6" w14:textId="77777777" w:rsidR="0000520F" w:rsidRDefault="0000520F" w:rsidP="0000520F">
      <w:pPr>
        <w:pStyle w:val="TERM"/>
      </w:pPr>
      <w:r>
        <w:t>a</w:t>
      </w:r>
      <w:r w:rsidRPr="00ED0C4C">
        <w:t>uthentication code</w:t>
      </w:r>
    </w:p>
    <w:p w14:paraId="1182BF10" w14:textId="77777777" w:rsidR="0000520F" w:rsidRDefault="0000520F" w:rsidP="004D4676">
      <w:pPr>
        <w:pStyle w:val="TERM-definition"/>
      </w:pPr>
      <w:r>
        <w:t>a</w:t>
      </w:r>
      <w:r w:rsidRPr="00ED0C4C">
        <w:t xml:space="preserve"> cryp</w:t>
      </w:r>
      <w:r>
        <w:t xml:space="preserve">tographic checksum based on an </w:t>
      </w:r>
      <w:r w:rsidR="009D33EA">
        <w:t>a</w:t>
      </w:r>
      <w:r w:rsidRPr="00ED0C4C">
        <w:t>pproved security function (also known as a Me</w:t>
      </w:r>
      <w:r>
        <w:t>ssage Authentication Code)</w:t>
      </w:r>
    </w:p>
    <w:p w14:paraId="5FE8825B" w14:textId="77777777" w:rsidR="0000520F" w:rsidRDefault="0000520F" w:rsidP="0000520F">
      <w:pPr>
        <w:pStyle w:val="TERM-source"/>
      </w:pPr>
      <w:r>
        <w:t>[SOURCE</w:t>
      </w:r>
      <w:r w:rsidRPr="00ED0C4C">
        <w:t xml:space="preserve">: </w:t>
      </w:r>
      <w:r w:rsidR="00B7357B">
        <w:fldChar w:fldCharType="begin" w:fldLock="1"/>
      </w:r>
      <w:r w:rsidR="00B7357B">
        <w:instrText xml:space="preserve"> REF NIST_SP800_57_Keymgmt \h </w:instrText>
      </w:r>
      <w:r w:rsidR="00B7357B">
        <w:fldChar w:fldCharType="separate"/>
      </w:r>
      <w:r w:rsidR="00811F07" w:rsidRPr="00347160">
        <w:t>NIST SP 800-57:20</w:t>
      </w:r>
      <w:r w:rsidR="00811F07">
        <w:t>12</w:t>
      </w:r>
      <w:r w:rsidR="00B7357B">
        <w:fldChar w:fldCharType="end"/>
      </w:r>
      <w:r w:rsidR="004452D1">
        <w:t>,</w:t>
      </w:r>
      <w:r w:rsidR="00B7357B">
        <w:t xml:space="preserve"> </w:t>
      </w:r>
      <w:r w:rsidRPr="00ED0C4C">
        <w:t>Part 1</w:t>
      </w:r>
      <w:r>
        <w:t>]</w:t>
      </w:r>
    </w:p>
    <w:p w14:paraId="75DDCA14" w14:textId="77777777" w:rsidR="0000520F" w:rsidRPr="004A29E8" w:rsidRDefault="0000520F" w:rsidP="00903A8A">
      <w:pPr>
        <w:pStyle w:val="TERM-number3"/>
      </w:pPr>
    </w:p>
    <w:p w14:paraId="589E461E" w14:textId="77777777" w:rsidR="0000520F" w:rsidRPr="0015717F" w:rsidRDefault="0000520F" w:rsidP="0000520F">
      <w:pPr>
        <w:pStyle w:val="TERM"/>
      </w:pPr>
      <w:r>
        <w:t>c</w:t>
      </w:r>
      <w:r w:rsidRPr="0015717F">
        <w:t>ertificate</w:t>
      </w:r>
    </w:p>
    <w:p w14:paraId="4AF4D99E" w14:textId="77777777" w:rsidR="0000520F" w:rsidRDefault="0000520F" w:rsidP="004D4676">
      <w:pPr>
        <w:pStyle w:val="TERM-definition"/>
      </w:pPr>
      <w:r>
        <w:t>s</w:t>
      </w:r>
      <w:r w:rsidRPr="00ED0C4C">
        <w:t>ee public key certificate</w:t>
      </w:r>
    </w:p>
    <w:p w14:paraId="2E4D71BE" w14:textId="77777777" w:rsidR="0000520F" w:rsidRDefault="0000520F" w:rsidP="00903A8A">
      <w:pPr>
        <w:pStyle w:val="TERM-number3"/>
      </w:pPr>
    </w:p>
    <w:p w14:paraId="6C115CB7" w14:textId="77777777" w:rsidR="001877BE" w:rsidRDefault="0000520F" w:rsidP="0000520F">
      <w:pPr>
        <w:pStyle w:val="TERM"/>
      </w:pPr>
      <w:r w:rsidRPr="00ED0C4C">
        <w:t xml:space="preserve">Certification Authority </w:t>
      </w:r>
    </w:p>
    <w:p w14:paraId="711EB863" w14:textId="77777777" w:rsidR="0000520F" w:rsidRDefault="0000520F" w:rsidP="0000520F">
      <w:pPr>
        <w:pStyle w:val="TERM"/>
      </w:pPr>
      <w:r w:rsidRPr="00ED0C4C">
        <w:t>CA</w:t>
      </w:r>
    </w:p>
    <w:p w14:paraId="42949AFC" w14:textId="77777777" w:rsidR="0000520F" w:rsidRPr="00D32E40" w:rsidRDefault="0000520F" w:rsidP="004D4676">
      <w:pPr>
        <w:pStyle w:val="TERM-definition"/>
      </w:pPr>
      <w:r>
        <w:t>t</w:t>
      </w:r>
      <w:r w:rsidRPr="00ED0C4C">
        <w:t>he entity in a Public Key Infrastructure (PKI) that is responsible for issuing public key certificates and exac</w:t>
      </w:r>
      <w:r>
        <w:t>ting compliance to a PKI policy</w:t>
      </w:r>
    </w:p>
    <w:p w14:paraId="5A0A9A79" w14:textId="77777777" w:rsidR="0000520F" w:rsidRDefault="0000520F" w:rsidP="0000520F">
      <w:pPr>
        <w:pStyle w:val="TERM-source"/>
      </w:pPr>
      <w:r w:rsidRPr="004A29E8">
        <w:t>[SOURCE</w:t>
      </w:r>
      <w:r w:rsidRPr="00D32E40">
        <w:t xml:space="preserve">: </w:t>
      </w:r>
      <w:r w:rsidRPr="00D32E40">
        <w:fldChar w:fldCharType="begin" w:fldLock="1"/>
      </w:r>
      <w:r w:rsidRPr="00D32E40">
        <w:instrText xml:space="preserve"> REF NIST_SP_800_56A \h  \* MERGEFORMAT </w:instrText>
      </w:r>
      <w:r w:rsidRPr="00D32E40">
        <w:fldChar w:fldCharType="separate"/>
      </w:r>
      <w:r w:rsidR="00811F07" w:rsidRPr="00E905E9">
        <w:t>NIST SP 800-56A Rev. 2: 2013</w:t>
      </w:r>
      <w:r w:rsidRPr="00D32E40">
        <w:fldChar w:fldCharType="end"/>
      </w:r>
      <w:r w:rsidRPr="004A29E8">
        <w:t>]</w:t>
      </w:r>
    </w:p>
    <w:p w14:paraId="63D5077F" w14:textId="77777777" w:rsidR="0000520F" w:rsidRDefault="0000520F" w:rsidP="00903A8A">
      <w:pPr>
        <w:pStyle w:val="TERM-number3"/>
      </w:pPr>
    </w:p>
    <w:p w14:paraId="7E8D706B" w14:textId="77777777" w:rsidR="001877BE" w:rsidRDefault="0000520F" w:rsidP="0000520F">
      <w:pPr>
        <w:pStyle w:val="TERM"/>
      </w:pPr>
      <w:r w:rsidRPr="00ED0C4C">
        <w:t xml:space="preserve">Certificate Policy </w:t>
      </w:r>
    </w:p>
    <w:p w14:paraId="131EBE8C" w14:textId="77777777" w:rsidR="0000520F" w:rsidRDefault="0000520F" w:rsidP="0000520F">
      <w:pPr>
        <w:pStyle w:val="TERM"/>
      </w:pPr>
      <w:r w:rsidRPr="00ED0C4C">
        <w:t>CP</w:t>
      </w:r>
    </w:p>
    <w:p w14:paraId="1D80B623" w14:textId="77777777" w:rsidR="0000520F" w:rsidRPr="00ED0C4C" w:rsidRDefault="0000520F" w:rsidP="004D4676">
      <w:pPr>
        <w:pStyle w:val="TERM-definition"/>
      </w:pPr>
      <w:r>
        <w:t>a</w:t>
      </w:r>
      <w:r w:rsidRPr="00ED0C4C">
        <w:t xml:space="preserve"> specialized form of administrative policy tuned to electronic transactions performed during certificate management. A Certificate Policy addresses all aspects associated with the generation, production, distribution, accounting, compromise recovery, and administration of digital certificates. Indirectly, a certificate policy can also govern the transactions conducted using a communications system protected by a certificate-based security system. By controlling critical certificate extensions, such policies and associated enforcement technology can support provision of the security services required by particular applications.</w:t>
      </w:r>
    </w:p>
    <w:p w14:paraId="6DD815CF" w14:textId="77777777" w:rsidR="0000520F" w:rsidRDefault="0000520F" w:rsidP="0000520F">
      <w:pPr>
        <w:pStyle w:val="TERM-source"/>
      </w:pPr>
      <w:r w:rsidRPr="004A29E8">
        <w:t>[SOURCE:</w:t>
      </w:r>
      <w:r w:rsidRPr="00D32E40">
        <w:rPr>
          <w:i/>
        </w:rPr>
        <w:t xml:space="preserve"> </w:t>
      </w:r>
      <w:r w:rsidRPr="0078469F">
        <w:fldChar w:fldCharType="begin" w:fldLock="1"/>
      </w:r>
      <w:r w:rsidRPr="0078469F">
        <w:instrText xml:space="preserve"> REF NISTSP800_32_PKI \h  \* MERGEFORMAT </w:instrText>
      </w:r>
      <w:r w:rsidRPr="0078469F">
        <w:fldChar w:fldCharType="separate"/>
      </w:r>
      <w:r w:rsidR="00811F07" w:rsidRPr="00E905E9">
        <w:t>NIST SP 800-32:2001</w:t>
      </w:r>
      <w:r w:rsidRPr="0078469F">
        <w:fldChar w:fldCharType="end"/>
      </w:r>
      <w:r w:rsidRPr="0078469F">
        <w:t>]</w:t>
      </w:r>
    </w:p>
    <w:p w14:paraId="15C98FC7" w14:textId="77777777" w:rsidR="0000520F" w:rsidRDefault="0000520F" w:rsidP="00903A8A">
      <w:pPr>
        <w:pStyle w:val="TERM-number3"/>
      </w:pPr>
    </w:p>
    <w:p w14:paraId="709D7638" w14:textId="77777777" w:rsidR="0000520F" w:rsidRDefault="0000520F" w:rsidP="0000520F">
      <w:pPr>
        <w:pStyle w:val="TERM"/>
      </w:pPr>
      <w:r>
        <w:t>challenge</w:t>
      </w:r>
    </w:p>
    <w:p w14:paraId="63CD33A2" w14:textId="77777777" w:rsidR="0000520F" w:rsidRDefault="0000520F" w:rsidP="004D4676">
      <w:pPr>
        <w:pStyle w:val="TERM-definition"/>
      </w:pPr>
      <w:r>
        <w:t>a</w:t>
      </w:r>
      <w:r w:rsidRPr="00ED0C4C">
        <w:t xml:space="preserve"> time variant parameter generated by a verifier</w:t>
      </w:r>
    </w:p>
    <w:p w14:paraId="5242C044" w14:textId="76C5149D" w:rsidR="0000520F" w:rsidRPr="00D32E40" w:rsidRDefault="0000520F" w:rsidP="0000520F">
      <w:pPr>
        <w:pStyle w:val="TERM-source"/>
      </w:pPr>
      <w:r w:rsidRPr="004A29E8">
        <w:lastRenderedPageBreak/>
        <w:t>[SOURCE:</w:t>
      </w:r>
      <w:r w:rsidR="00877941">
        <w:t xml:space="preserve"> </w:t>
      </w:r>
      <w:r w:rsidR="00877941">
        <w:fldChar w:fldCharType="begin"/>
      </w:r>
      <w:r w:rsidR="00877941">
        <w:instrText xml:space="preserve"> REF ITU_T_X811 \h </w:instrText>
      </w:r>
      <w:r w:rsidR="00877941">
        <w:fldChar w:fldCharType="separate"/>
      </w:r>
      <w:r w:rsidR="00DC4BE9" w:rsidRPr="00ED0C4C">
        <w:t>ITU-T X.811:1995</w:t>
      </w:r>
      <w:r w:rsidR="00877941">
        <w:fldChar w:fldCharType="end"/>
      </w:r>
      <w:r w:rsidR="001877BE">
        <w:t>,</w:t>
      </w:r>
      <w:r>
        <w:t xml:space="preserve"> 3.8</w:t>
      </w:r>
      <w:r w:rsidRPr="004A29E8">
        <w:t>]</w:t>
      </w:r>
    </w:p>
    <w:p w14:paraId="65D6D88D" w14:textId="77777777" w:rsidR="0000520F" w:rsidRDefault="0000520F" w:rsidP="00903A8A">
      <w:pPr>
        <w:pStyle w:val="TERM-number3"/>
      </w:pPr>
    </w:p>
    <w:p w14:paraId="7E3E8FFB" w14:textId="77777777" w:rsidR="0000520F" w:rsidRDefault="0000520F" w:rsidP="0000520F">
      <w:pPr>
        <w:pStyle w:val="TERM"/>
      </w:pPr>
      <w:r>
        <w:t>ciphering</w:t>
      </w:r>
    </w:p>
    <w:p w14:paraId="41268C91" w14:textId="77777777" w:rsidR="0000520F" w:rsidRDefault="0000520F" w:rsidP="004D4676">
      <w:pPr>
        <w:pStyle w:val="TERM-definition"/>
      </w:pPr>
      <w:r>
        <w:t>a</w:t>
      </w:r>
      <w:r w:rsidRPr="00836FC1">
        <w:t>uthentication and / or encryption using symmetric key algorithms</w:t>
      </w:r>
    </w:p>
    <w:p w14:paraId="7EEB5E3B" w14:textId="77777777" w:rsidR="0000520F" w:rsidRDefault="0000520F" w:rsidP="00903A8A">
      <w:pPr>
        <w:pStyle w:val="TERM-number3"/>
      </w:pPr>
    </w:p>
    <w:p w14:paraId="268AE92F" w14:textId="77777777" w:rsidR="0000520F" w:rsidRDefault="0000520F" w:rsidP="0000520F">
      <w:pPr>
        <w:pStyle w:val="TERM"/>
      </w:pPr>
      <w:r>
        <w:t>ciphertext</w:t>
      </w:r>
    </w:p>
    <w:p w14:paraId="3A206B58" w14:textId="77777777" w:rsidR="0000520F" w:rsidRDefault="0000520F" w:rsidP="004D4676">
      <w:pPr>
        <w:pStyle w:val="TERM-definition"/>
      </w:pPr>
      <w:r>
        <w:t>d</w:t>
      </w:r>
      <w:r w:rsidRPr="00ED0C4C">
        <w:t>ata in its encrypted form</w:t>
      </w:r>
    </w:p>
    <w:p w14:paraId="08C2DC73" w14:textId="77777777" w:rsidR="0000520F" w:rsidRDefault="0000520F" w:rsidP="0000520F">
      <w:pPr>
        <w:pStyle w:val="TERM-source"/>
      </w:pPr>
      <w:r>
        <w:t>[SOURCE</w:t>
      </w:r>
      <w:r w:rsidRPr="00ED0C4C">
        <w:t xml:space="preserve">: </w:t>
      </w:r>
      <w:r w:rsidR="00B7357B">
        <w:fldChar w:fldCharType="begin" w:fldLock="1"/>
      </w:r>
      <w:r w:rsidR="00B7357B">
        <w:instrText xml:space="preserve"> REF NIST_SP800_57_Keymgmt \h </w:instrText>
      </w:r>
      <w:r w:rsidR="00B7357B">
        <w:fldChar w:fldCharType="separate"/>
      </w:r>
      <w:r w:rsidR="00811F07" w:rsidRPr="00347160">
        <w:t>NIST SP 800-57:20</w:t>
      </w:r>
      <w:r w:rsidR="00811F07">
        <w:t>12</w:t>
      </w:r>
      <w:r w:rsidR="00B7357B">
        <w:fldChar w:fldCharType="end"/>
      </w:r>
      <w:r w:rsidR="001877BE">
        <w:t xml:space="preserve">, </w:t>
      </w:r>
      <w:r w:rsidRPr="00ED0C4C">
        <w:t>Part 1</w:t>
      </w:r>
      <w:r>
        <w:t>]</w:t>
      </w:r>
    </w:p>
    <w:p w14:paraId="368FD436" w14:textId="77777777" w:rsidR="0000520F" w:rsidRDefault="0000520F" w:rsidP="00903A8A">
      <w:pPr>
        <w:pStyle w:val="TERM-number3"/>
      </w:pPr>
    </w:p>
    <w:p w14:paraId="46CCEA71" w14:textId="77777777" w:rsidR="0000520F" w:rsidRDefault="0000520F" w:rsidP="0000520F">
      <w:pPr>
        <w:pStyle w:val="TERM"/>
      </w:pPr>
      <w:r>
        <w:t>cofactor</w:t>
      </w:r>
    </w:p>
    <w:p w14:paraId="3E4ACE30" w14:textId="77777777" w:rsidR="0000520F" w:rsidRDefault="0000520F" w:rsidP="0000520F">
      <w:pPr>
        <w:pStyle w:val="TERM-definition"/>
      </w:pPr>
      <w:r>
        <w:t>t</w:t>
      </w:r>
      <w:r w:rsidRPr="00ED0C4C">
        <w:t>he order of the elliptic curve group divided by the (prime) order of the generator point (i.e. the base point) specified in the domain parameters</w:t>
      </w:r>
    </w:p>
    <w:p w14:paraId="56D4D8CF" w14:textId="77777777" w:rsidR="0000520F" w:rsidRDefault="0000520F" w:rsidP="0000520F">
      <w:pPr>
        <w:pStyle w:val="TERM-source"/>
      </w:pPr>
      <w:r w:rsidRPr="004A29E8">
        <w:t>[SOURCE</w:t>
      </w:r>
      <w:r w:rsidRPr="00D32E40">
        <w:t xml:space="preserve">: </w:t>
      </w:r>
      <w:r w:rsidRPr="00D32E40">
        <w:fldChar w:fldCharType="begin" w:fldLock="1"/>
      </w:r>
      <w:r w:rsidRPr="00D32E40">
        <w:instrText xml:space="preserve"> REF NIST_SP_800_56A \h  \* MERGEFORMAT </w:instrText>
      </w:r>
      <w:r w:rsidRPr="00D32E40">
        <w:fldChar w:fldCharType="separate"/>
      </w:r>
      <w:r w:rsidR="00811F07" w:rsidRPr="00E905E9">
        <w:t>NIST SP 800-56A Rev. 2: 2013</w:t>
      </w:r>
      <w:r w:rsidRPr="00D32E40">
        <w:fldChar w:fldCharType="end"/>
      </w:r>
      <w:r w:rsidRPr="004A29E8">
        <w:t>]</w:t>
      </w:r>
    </w:p>
    <w:p w14:paraId="3E8E6114" w14:textId="77777777" w:rsidR="0000520F" w:rsidRDefault="0000520F" w:rsidP="00903A8A">
      <w:pPr>
        <w:pStyle w:val="TERM-number3"/>
      </w:pPr>
    </w:p>
    <w:p w14:paraId="772F1AF9" w14:textId="77777777" w:rsidR="0000520F" w:rsidRDefault="0000520F" w:rsidP="0000520F">
      <w:pPr>
        <w:pStyle w:val="TERM"/>
      </w:pPr>
      <w:r>
        <w:t>confidentiality</w:t>
      </w:r>
    </w:p>
    <w:p w14:paraId="652AB313" w14:textId="77777777" w:rsidR="0000520F" w:rsidRPr="000C2518" w:rsidRDefault="0000520F" w:rsidP="004D4676">
      <w:pPr>
        <w:pStyle w:val="TERM-definition"/>
      </w:pPr>
      <w:r>
        <w:t>t</w:t>
      </w:r>
      <w:r w:rsidRPr="00ED0C4C">
        <w:t>he property that sensitive information is not disclosed to unauthorized entities</w:t>
      </w:r>
    </w:p>
    <w:p w14:paraId="3224BA0B" w14:textId="77777777" w:rsidR="0000520F" w:rsidRDefault="0000520F" w:rsidP="0000520F">
      <w:pPr>
        <w:pStyle w:val="TERM-source"/>
      </w:pPr>
      <w:r>
        <w:t>[SOURCE</w:t>
      </w:r>
      <w:r w:rsidRPr="00ED0C4C">
        <w:t xml:space="preserve">: </w:t>
      </w:r>
      <w:r w:rsidR="00B7357B">
        <w:fldChar w:fldCharType="begin" w:fldLock="1"/>
      </w:r>
      <w:r w:rsidR="00B7357B">
        <w:instrText xml:space="preserve"> REF NIST_SP800_57_Keymgmt \h </w:instrText>
      </w:r>
      <w:r w:rsidR="00B7357B">
        <w:fldChar w:fldCharType="separate"/>
      </w:r>
      <w:r w:rsidR="00811F07" w:rsidRPr="00347160">
        <w:t>NIST SP 800-57:20</w:t>
      </w:r>
      <w:r w:rsidR="00811F07">
        <w:t>12</w:t>
      </w:r>
      <w:r w:rsidR="00B7357B">
        <w:fldChar w:fldCharType="end"/>
      </w:r>
      <w:r w:rsidR="00877941">
        <w:t>,</w:t>
      </w:r>
      <w:r w:rsidR="00B7357B">
        <w:t xml:space="preserve"> </w:t>
      </w:r>
      <w:r w:rsidRPr="00ED0C4C">
        <w:t>Part 1</w:t>
      </w:r>
      <w:r>
        <w:t>]</w:t>
      </w:r>
    </w:p>
    <w:p w14:paraId="4601FF2E" w14:textId="77777777" w:rsidR="0000520F" w:rsidRDefault="0000520F" w:rsidP="00903A8A">
      <w:pPr>
        <w:pStyle w:val="TERM-number3"/>
      </w:pPr>
    </w:p>
    <w:p w14:paraId="55A7509D" w14:textId="77777777" w:rsidR="0000520F" w:rsidRDefault="0000520F" w:rsidP="0000520F">
      <w:pPr>
        <w:pStyle w:val="TERM"/>
      </w:pPr>
      <w:r>
        <w:t>c</w:t>
      </w:r>
      <w:r w:rsidRPr="00ED0C4C">
        <w:t xml:space="preserve">ryptographic </w:t>
      </w:r>
      <w:r>
        <w:t>a</w:t>
      </w:r>
      <w:r w:rsidRPr="00ED0C4C">
        <w:t>lgorithm</w:t>
      </w:r>
    </w:p>
    <w:p w14:paraId="0ECC8D20" w14:textId="77777777" w:rsidR="0000520F" w:rsidRPr="000C2518" w:rsidRDefault="0000520F" w:rsidP="004D4676">
      <w:pPr>
        <w:pStyle w:val="TERM-definition"/>
      </w:pPr>
      <w:r>
        <w:t>a</w:t>
      </w:r>
      <w:r w:rsidRPr="00ED0C4C">
        <w:t xml:space="preserve"> well-defined computational procedure that takes variable inputs including a cryptographic key and produces an output</w:t>
      </w:r>
    </w:p>
    <w:p w14:paraId="584EC24A" w14:textId="77777777" w:rsidR="0000520F" w:rsidRDefault="0000520F" w:rsidP="0000520F">
      <w:pPr>
        <w:pStyle w:val="TERM-source"/>
      </w:pPr>
      <w:r>
        <w:t>[SOURCE</w:t>
      </w:r>
      <w:r w:rsidRPr="00ED0C4C">
        <w:t xml:space="preserve">: </w:t>
      </w:r>
      <w:r w:rsidR="00B7357B">
        <w:fldChar w:fldCharType="begin" w:fldLock="1"/>
      </w:r>
      <w:r w:rsidR="00B7357B">
        <w:instrText xml:space="preserve"> REF NIST_SP800_57_Keymgmt \h </w:instrText>
      </w:r>
      <w:r w:rsidR="00B7357B">
        <w:fldChar w:fldCharType="separate"/>
      </w:r>
      <w:r w:rsidR="00811F07" w:rsidRPr="00347160">
        <w:t>NIST SP 800-57:20</w:t>
      </w:r>
      <w:r w:rsidR="00811F07">
        <w:t>12</w:t>
      </w:r>
      <w:r w:rsidR="00B7357B">
        <w:fldChar w:fldCharType="end"/>
      </w:r>
      <w:r w:rsidR="001877BE">
        <w:t>,</w:t>
      </w:r>
      <w:r w:rsidR="00B7357B">
        <w:t xml:space="preserve"> </w:t>
      </w:r>
      <w:r w:rsidRPr="00ED0C4C">
        <w:t>Part 1</w:t>
      </w:r>
      <w:r>
        <w:t>]</w:t>
      </w:r>
    </w:p>
    <w:p w14:paraId="60807D87" w14:textId="77777777" w:rsidR="0000520F" w:rsidRDefault="0000520F" w:rsidP="00903A8A">
      <w:pPr>
        <w:pStyle w:val="TERM-number3"/>
      </w:pPr>
    </w:p>
    <w:p w14:paraId="3C5C8C6B" w14:textId="77777777" w:rsidR="001877BE" w:rsidRDefault="0000520F" w:rsidP="0000520F">
      <w:pPr>
        <w:pStyle w:val="TERM"/>
      </w:pPr>
      <w:r>
        <w:t>c</w:t>
      </w:r>
      <w:r w:rsidRPr="00ED0C4C">
        <w:t xml:space="preserve">ryptographic </w:t>
      </w:r>
      <w:r>
        <w:t xml:space="preserve">key </w:t>
      </w:r>
    </w:p>
    <w:p w14:paraId="4583BFAF" w14:textId="77777777" w:rsidR="0000520F" w:rsidRDefault="0000520F" w:rsidP="0000520F">
      <w:pPr>
        <w:pStyle w:val="TERM"/>
      </w:pPr>
      <w:r>
        <w:t>key</w:t>
      </w:r>
    </w:p>
    <w:p w14:paraId="6A5D7C1B" w14:textId="77777777" w:rsidR="0000520F" w:rsidRDefault="0000520F" w:rsidP="004D4676">
      <w:pPr>
        <w:pStyle w:val="TERM-definition"/>
      </w:pPr>
      <w:r>
        <w:t>a</w:t>
      </w:r>
      <w:r w:rsidRPr="000C2518">
        <w:t xml:space="preserve"> parameter used in conjunction with a cryptographic algorithm that determines its operation in such a way that an entity with knowledge of the key can reproduce or reverse the operation, while an entity witho</w:t>
      </w:r>
      <w:r>
        <w:t>ut knowledge of the key cannot</w:t>
      </w:r>
    </w:p>
    <w:p w14:paraId="1F6F085A" w14:textId="113BC598" w:rsidR="0000520F" w:rsidRDefault="004D4676" w:rsidP="004D4676">
      <w:pPr>
        <w:pStyle w:val="TERM-note"/>
      </w:pPr>
      <w:r>
        <w:t>Note </w:t>
      </w:r>
      <w:fldSimple w:instr=" SEQ note \r 1 \* MERGEFORMAT ">
        <w:r w:rsidR="00DC4BE9">
          <w:rPr>
            <w:noProof/>
          </w:rPr>
          <w:t>1</w:t>
        </w:r>
      </w:fldSimple>
      <w:r>
        <w:t xml:space="preserve"> to entry: </w:t>
      </w:r>
    </w:p>
    <w:p w14:paraId="01A037CB" w14:textId="77777777" w:rsidR="0000520F" w:rsidRPr="000C2518" w:rsidRDefault="0000520F" w:rsidP="0000520F">
      <w:pPr>
        <w:pStyle w:val="TERM-note"/>
      </w:pPr>
      <w:r w:rsidRPr="000C2518">
        <w:t>Examples include:</w:t>
      </w:r>
    </w:p>
    <w:p w14:paraId="7A892B14" w14:textId="77777777" w:rsidR="0000520F" w:rsidRPr="000C2518" w:rsidRDefault="0000520F" w:rsidP="004D4676">
      <w:pPr>
        <w:pStyle w:val="TERM-note"/>
        <w:spacing w:before="0"/>
        <w:ind w:left="284" w:hanging="284"/>
      </w:pPr>
      <w:r w:rsidRPr="000C2518">
        <w:t xml:space="preserve">1. </w:t>
      </w:r>
      <w:r w:rsidR="004D4676">
        <w:tab/>
      </w:r>
      <w:r w:rsidRPr="000C2518">
        <w:t>The transformation of plaintext data into ciphertext data,</w:t>
      </w:r>
    </w:p>
    <w:p w14:paraId="7B469147" w14:textId="77777777" w:rsidR="0000520F" w:rsidRPr="000C2518" w:rsidRDefault="0000520F" w:rsidP="004D4676">
      <w:pPr>
        <w:pStyle w:val="TERM-note"/>
        <w:spacing w:before="0"/>
        <w:ind w:left="284" w:hanging="284"/>
      </w:pPr>
      <w:r w:rsidRPr="000C2518">
        <w:t xml:space="preserve">2. </w:t>
      </w:r>
      <w:r w:rsidR="004D4676">
        <w:tab/>
      </w:r>
      <w:r w:rsidRPr="000C2518">
        <w:t>The transformation of ciphertext data into plaintext data,</w:t>
      </w:r>
    </w:p>
    <w:p w14:paraId="5D4055A4" w14:textId="77777777" w:rsidR="0000520F" w:rsidRPr="000C2518" w:rsidRDefault="0000520F" w:rsidP="004D4676">
      <w:pPr>
        <w:pStyle w:val="TERM-note"/>
        <w:spacing w:before="0"/>
        <w:ind w:left="284" w:hanging="284"/>
      </w:pPr>
      <w:r w:rsidRPr="000C2518">
        <w:t xml:space="preserve">3. </w:t>
      </w:r>
      <w:r w:rsidR="004D4676">
        <w:tab/>
      </w:r>
      <w:r w:rsidRPr="000C2518">
        <w:t>The computation of a digital signature from data,</w:t>
      </w:r>
    </w:p>
    <w:p w14:paraId="0822505E" w14:textId="77777777" w:rsidR="0000520F" w:rsidRPr="000C2518" w:rsidRDefault="0000520F" w:rsidP="004D4676">
      <w:pPr>
        <w:pStyle w:val="TERM-note"/>
        <w:spacing w:before="0"/>
        <w:ind w:left="284" w:hanging="284"/>
      </w:pPr>
      <w:r w:rsidRPr="000C2518">
        <w:t xml:space="preserve">4. </w:t>
      </w:r>
      <w:r w:rsidR="004D4676">
        <w:tab/>
      </w:r>
      <w:r w:rsidRPr="000C2518">
        <w:t>The verification of a digital signature,</w:t>
      </w:r>
    </w:p>
    <w:p w14:paraId="2771ED2F" w14:textId="77777777" w:rsidR="0000520F" w:rsidRPr="000C2518" w:rsidRDefault="0000520F" w:rsidP="004D4676">
      <w:pPr>
        <w:pStyle w:val="TERM-note"/>
        <w:spacing w:before="0"/>
        <w:ind w:left="284" w:hanging="284"/>
      </w:pPr>
      <w:r w:rsidRPr="000C2518">
        <w:t xml:space="preserve">5. </w:t>
      </w:r>
      <w:r w:rsidR="004D4676">
        <w:tab/>
      </w:r>
      <w:r w:rsidRPr="000C2518">
        <w:t>The computation of an authentication code from data,</w:t>
      </w:r>
    </w:p>
    <w:p w14:paraId="58A4DF0B" w14:textId="77777777" w:rsidR="0000520F" w:rsidRPr="000C2518" w:rsidRDefault="0000520F" w:rsidP="004D4676">
      <w:pPr>
        <w:pStyle w:val="TERM-note"/>
        <w:spacing w:before="0"/>
        <w:ind w:left="284" w:hanging="284"/>
      </w:pPr>
      <w:r w:rsidRPr="000C2518">
        <w:t xml:space="preserve">6. </w:t>
      </w:r>
      <w:r w:rsidR="004D4676">
        <w:tab/>
      </w:r>
      <w:r w:rsidRPr="000C2518">
        <w:t>The verification of an authentication code from data and a received authentication code,</w:t>
      </w:r>
    </w:p>
    <w:p w14:paraId="480D80F6" w14:textId="77777777" w:rsidR="0000520F" w:rsidRPr="000C2518" w:rsidRDefault="0000520F" w:rsidP="004D4676">
      <w:pPr>
        <w:pStyle w:val="TERM-note"/>
        <w:spacing w:before="0"/>
        <w:ind w:left="284" w:hanging="284"/>
      </w:pPr>
      <w:r w:rsidRPr="00ED0C4C">
        <w:t xml:space="preserve">7. </w:t>
      </w:r>
      <w:r w:rsidR="004D4676">
        <w:tab/>
      </w:r>
      <w:r w:rsidRPr="00ED0C4C">
        <w:t>The computation of a shared secret that is used to derive keying material.</w:t>
      </w:r>
    </w:p>
    <w:p w14:paraId="491940A6" w14:textId="77777777" w:rsidR="0000520F" w:rsidRDefault="0000520F" w:rsidP="0000520F">
      <w:pPr>
        <w:pStyle w:val="TERM-source"/>
      </w:pPr>
      <w:r>
        <w:t>[SOURCE</w:t>
      </w:r>
      <w:r w:rsidRPr="00ED0C4C">
        <w:t xml:space="preserve">: </w:t>
      </w:r>
      <w:r w:rsidR="00B7357B">
        <w:fldChar w:fldCharType="begin" w:fldLock="1"/>
      </w:r>
      <w:r w:rsidR="00B7357B">
        <w:instrText xml:space="preserve"> REF NIST_SP800_57_Keymgmt \h </w:instrText>
      </w:r>
      <w:r w:rsidR="00B7357B">
        <w:fldChar w:fldCharType="separate"/>
      </w:r>
      <w:r w:rsidR="00811F07" w:rsidRPr="00347160">
        <w:t>NIST SP 800-57:20</w:t>
      </w:r>
      <w:r w:rsidR="00811F07">
        <w:t>12</w:t>
      </w:r>
      <w:r w:rsidR="00B7357B">
        <w:fldChar w:fldCharType="end"/>
      </w:r>
      <w:r w:rsidR="001877BE">
        <w:t>,</w:t>
      </w:r>
      <w:r w:rsidR="00B7357B">
        <w:t xml:space="preserve"> </w:t>
      </w:r>
      <w:r w:rsidRPr="00ED0C4C">
        <w:t>Part 1</w:t>
      </w:r>
      <w:r>
        <w:t>]</w:t>
      </w:r>
    </w:p>
    <w:p w14:paraId="68D1EDA1" w14:textId="77777777" w:rsidR="0000520F" w:rsidRDefault="0000520F" w:rsidP="00903A8A">
      <w:pPr>
        <w:pStyle w:val="TERM-number3"/>
      </w:pPr>
    </w:p>
    <w:p w14:paraId="589624B6" w14:textId="77777777" w:rsidR="0000520F" w:rsidRDefault="0000520F" w:rsidP="0000520F">
      <w:pPr>
        <w:pStyle w:val="TERM"/>
      </w:pPr>
      <w:r>
        <w:t>c</w:t>
      </w:r>
      <w:r w:rsidRPr="00ED0C4C">
        <w:t>rypto</w:t>
      </w:r>
      <w:r>
        <w:t>period</w:t>
      </w:r>
    </w:p>
    <w:p w14:paraId="130B3130" w14:textId="77777777" w:rsidR="0000520F" w:rsidRPr="009517DF" w:rsidRDefault="0000520F" w:rsidP="004D4676">
      <w:pPr>
        <w:pStyle w:val="TERM-definition"/>
      </w:pPr>
      <w:r>
        <w:t>t</w:t>
      </w:r>
      <w:r w:rsidRPr="00ED0C4C">
        <w:t>he time span during which a specific key is authorized for use or in which the keys for a given system or application may remain in effect</w:t>
      </w:r>
    </w:p>
    <w:p w14:paraId="2F6AB476" w14:textId="77777777" w:rsidR="0000520F" w:rsidRDefault="0000520F" w:rsidP="0000520F">
      <w:pPr>
        <w:pStyle w:val="TERM-source"/>
      </w:pPr>
      <w:r>
        <w:t>[SOURCE</w:t>
      </w:r>
      <w:r w:rsidRPr="00ED0C4C">
        <w:t xml:space="preserve">: </w:t>
      </w:r>
      <w:r w:rsidR="00B7357B">
        <w:fldChar w:fldCharType="begin" w:fldLock="1"/>
      </w:r>
      <w:r w:rsidR="00B7357B">
        <w:instrText xml:space="preserve"> REF NIST_SP800_57_Keymgmt \h </w:instrText>
      </w:r>
      <w:r w:rsidR="00B7357B">
        <w:fldChar w:fldCharType="separate"/>
      </w:r>
      <w:r w:rsidR="00811F07" w:rsidRPr="00347160">
        <w:t>NIST SP 800-57:20</w:t>
      </w:r>
      <w:r w:rsidR="00811F07">
        <w:t>12</w:t>
      </w:r>
      <w:r w:rsidR="00B7357B">
        <w:fldChar w:fldCharType="end"/>
      </w:r>
      <w:r w:rsidR="001877BE">
        <w:t>,</w:t>
      </w:r>
      <w:r w:rsidR="00B7357B">
        <w:t xml:space="preserve"> </w:t>
      </w:r>
      <w:r w:rsidRPr="00ED0C4C">
        <w:t>Part 1</w:t>
      </w:r>
      <w:r>
        <w:t>]</w:t>
      </w:r>
    </w:p>
    <w:p w14:paraId="2B99EB49" w14:textId="77777777" w:rsidR="0000520F" w:rsidRDefault="0000520F" w:rsidP="00903A8A">
      <w:pPr>
        <w:pStyle w:val="TERM-number3"/>
      </w:pPr>
    </w:p>
    <w:p w14:paraId="4AE40FE2" w14:textId="77777777" w:rsidR="0000520F" w:rsidRDefault="0000520F" w:rsidP="0000520F">
      <w:pPr>
        <w:pStyle w:val="TERM"/>
      </w:pPr>
      <w:r>
        <w:t>dedicated key</w:t>
      </w:r>
    </w:p>
    <w:p w14:paraId="2A422C11" w14:textId="750FF4DB" w:rsidR="0000520F" w:rsidRPr="009517DF" w:rsidRDefault="0000520F" w:rsidP="0000520F">
      <w:pPr>
        <w:pStyle w:val="TERM-definition"/>
      </w:pPr>
      <w:r>
        <w:t xml:space="preserve">in </w:t>
      </w:r>
      <w:del w:id="401" w:author="John Cowburn" w:date="2021-04-16T13:52:00Z">
        <w:r w:rsidDel="00635BE8">
          <w:delText>DLMS</w:delText>
        </w:r>
      </w:del>
      <w:ins w:id="402" w:author="John Cowburn" w:date="2021-04-16T13:52:00Z">
        <w:r w:rsidR="00635BE8">
          <w:t>DLMS®</w:t>
        </w:r>
      </w:ins>
      <w:r>
        <w:t>/COSEM, a symmetric key used within a single instance of an Application As</w:t>
      </w:r>
      <w:r w:rsidR="00B7357B">
        <w:t>sociation. See also session key</w:t>
      </w:r>
    </w:p>
    <w:p w14:paraId="47A14F48" w14:textId="77777777" w:rsidR="0000520F" w:rsidRDefault="0000520F" w:rsidP="00903A8A">
      <w:pPr>
        <w:pStyle w:val="TERM-number3"/>
      </w:pPr>
    </w:p>
    <w:p w14:paraId="126B6576" w14:textId="77777777" w:rsidR="0000520F" w:rsidRDefault="0000520F" w:rsidP="0000520F">
      <w:pPr>
        <w:pStyle w:val="TERM"/>
      </w:pPr>
      <w:r>
        <w:t>deprecated</w:t>
      </w:r>
    </w:p>
    <w:p w14:paraId="3D200D59" w14:textId="77777777" w:rsidR="0000520F" w:rsidRDefault="0000520F" w:rsidP="004D4676">
      <w:pPr>
        <w:pStyle w:val="TERM-definition"/>
      </w:pPr>
      <w:r>
        <w:t xml:space="preserve">not </w:t>
      </w:r>
      <w:r w:rsidRPr="00231360">
        <w:t>recommended for new implementations</w:t>
      </w:r>
    </w:p>
    <w:p w14:paraId="11ACF2FD" w14:textId="77777777" w:rsidR="0000520F" w:rsidRDefault="0000520F" w:rsidP="00903A8A">
      <w:pPr>
        <w:pStyle w:val="TERM-number3"/>
      </w:pPr>
    </w:p>
    <w:p w14:paraId="32F29DB7" w14:textId="77777777" w:rsidR="0000520F" w:rsidRDefault="0000520F" w:rsidP="0000520F">
      <w:pPr>
        <w:pStyle w:val="TERM"/>
      </w:pPr>
      <w:r>
        <w:t>digital signature</w:t>
      </w:r>
    </w:p>
    <w:p w14:paraId="20994C1A" w14:textId="77777777" w:rsidR="0000520F" w:rsidRPr="00AD5DB6" w:rsidRDefault="0000520F" w:rsidP="0000520F">
      <w:pPr>
        <w:pStyle w:val="TERM-definition"/>
      </w:pPr>
      <w:r>
        <w:t>t</w:t>
      </w:r>
      <w:r w:rsidRPr="00AD5DB6">
        <w:t>he result of a cryptographic transformation of data that, when properly implemented with supporting infrastructure and policy, provides the services of:</w:t>
      </w:r>
    </w:p>
    <w:p w14:paraId="34093406" w14:textId="77777777" w:rsidR="0000520F" w:rsidRPr="00AD5DB6" w:rsidRDefault="0000520F" w:rsidP="004D4676">
      <w:pPr>
        <w:pStyle w:val="ListNumberalt"/>
      </w:pPr>
      <w:r w:rsidRPr="00AD5DB6">
        <w:t>origin authentication</w:t>
      </w:r>
    </w:p>
    <w:p w14:paraId="601D94F5" w14:textId="77777777" w:rsidR="0000520F" w:rsidRPr="00AD5DB6" w:rsidRDefault="0000520F" w:rsidP="004D4676">
      <w:pPr>
        <w:pStyle w:val="ListNumberalt"/>
      </w:pPr>
      <w:r w:rsidRPr="00AD5DB6">
        <w:t>data integrity, and</w:t>
      </w:r>
    </w:p>
    <w:p w14:paraId="69E85F7B" w14:textId="77777777" w:rsidR="0000520F" w:rsidRDefault="0000520F" w:rsidP="004D4676">
      <w:pPr>
        <w:pStyle w:val="ListNumberalt"/>
      </w:pPr>
      <w:r w:rsidRPr="005C1397">
        <w:t>signer non-repudiation</w:t>
      </w:r>
    </w:p>
    <w:p w14:paraId="12A3E1C8" w14:textId="77777777" w:rsidR="0000520F" w:rsidRDefault="0000520F" w:rsidP="0000520F">
      <w:pPr>
        <w:pStyle w:val="TERM-source"/>
      </w:pPr>
      <w:r>
        <w:t>[SOURCE</w:t>
      </w:r>
      <w:r w:rsidRPr="00ED0C4C">
        <w:t xml:space="preserve">: </w:t>
      </w:r>
      <w:r w:rsidR="00B7357B">
        <w:fldChar w:fldCharType="begin" w:fldLock="1"/>
      </w:r>
      <w:r w:rsidR="00B7357B">
        <w:instrText xml:space="preserve"> REF NIST_SP800_57_Keymgmt \h </w:instrText>
      </w:r>
      <w:r w:rsidR="00B7357B">
        <w:fldChar w:fldCharType="separate"/>
      </w:r>
      <w:r w:rsidR="00811F07" w:rsidRPr="00347160">
        <w:t>NIST SP 800-57:20</w:t>
      </w:r>
      <w:r w:rsidR="00811F07">
        <w:t>12</w:t>
      </w:r>
      <w:r w:rsidR="00B7357B">
        <w:fldChar w:fldCharType="end"/>
      </w:r>
      <w:r w:rsidR="001877BE">
        <w:t>,</w:t>
      </w:r>
      <w:r w:rsidR="00B7357B">
        <w:t xml:space="preserve"> </w:t>
      </w:r>
      <w:r w:rsidRPr="00ED0C4C">
        <w:t>Part 1</w:t>
      </w:r>
      <w:r>
        <w:t>]</w:t>
      </w:r>
    </w:p>
    <w:p w14:paraId="34195EF1" w14:textId="77777777" w:rsidR="0000520F" w:rsidRDefault="0000520F" w:rsidP="00903A8A">
      <w:pPr>
        <w:pStyle w:val="TERM-number3"/>
      </w:pPr>
    </w:p>
    <w:p w14:paraId="4C5C209C" w14:textId="77777777" w:rsidR="0000520F" w:rsidRDefault="0000520F" w:rsidP="0000520F">
      <w:pPr>
        <w:pStyle w:val="TERM"/>
      </w:pPr>
      <w:r>
        <w:t>d</w:t>
      </w:r>
      <w:r w:rsidRPr="00ED0C4C">
        <w:t>irectly trusted CA</w:t>
      </w:r>
    </w:p>
    <w:p w14:paraId="055BF171" w14:textId="77777777" w:rsidR="0000520F" w:rsidRDefault="0000520F" w:rsidP="004D4676">
      <w:pPr>
        <w:pStyle w:val="TERM-definition"/>
      </w:pPr>
      <w:r>
        <w:t>a</w:t>
      </w:r>
      <w:r w:rsidRPr="00ED0C4C">
        <w:t xml:space="preserve"> directly trusted CA is a CA whose public key has been obtained and is being stored by an end entity in a secure, trusted manner, and whose public key is accepted by that end entity in the context of one or more applications</w:t>
      </w:r>
    </w:p>
    <w:p w14:paraId="334A3DB0" w14:textId="77777777" w:rsidR="0000520F" w:rsidRDefault="0000520F" w:rsidP="0000520F">
      <w:pPr>
        <w:pStyle w:val="TERM-source"/>
      </w:pPr>
      <w:r>
        <w:t>[SOURCE</w:t>
      </w:r>
      <w:r w:rsidRPr="00ED0C4C">
        <w:t>:</w:t>
      </w:r>
      <w:r w:rsidRPr="00A91825">
        <w:t xml:space="preserve"> </w:t>
      </w:r>
      <w:r w:rsidR="00E141B2" w:rsidRPr="00A91825">
        <w:fldChar w:fldCharType="begin" w:fldLock="1"/>
      </w:r>
      <w:r w:rsidR="00E141B2" w:rsidRPr="00A91825">
        <w:instrText xml:space="preserve"> REF ISO_IEC15945 \h  \* MERGEFORMAT </w:instrText>
      </w:r>
      <w:r w:rsidR="00E141B2" w:rsidRPr="00A91825">
        <w:fldChar w:fldCharType="separate"/>
      </w:r>
      <w:r w:rsidR="00811F07">
        <w:t>ISO/IEC 15945</w:t>
      </w:r>
      <w:r w:rsidR="00811F07" w:rsidRPr="00ED0C4C">
        <w:t>:2002</w:t>
      </w:r>
      <w:r w:rsidR="00E141B2" w:rsidRPr="00A91825">
        <w:fldChar w:fldCharType="end"/>
      </w:r>
      <w:r w:rsidR="001877BE">
        <w:t>,</w:t>
      </w:r>
      <w:r w:rsidR="00E141B2">
        <w:t xml:space="preserve"> </w:t>
      </w:r>
      <w:r w:rsidRPr="00A91825">
        <w:t>3.4]</w:t>
      </w:r>
    </w:p>
    <w:p w14:paraId="422D6746" w14:textId="77777777" w:rsidR="0000520F" w:rsidRDefault="0000520F" w:rsidP="00903A8A">
      <w:pPr>
        <w:pStyle w:val="TERM-number3"/>
      </w:pPr>
    </w:p>
    <w:p w14:paraId="62DFB634" w14:textId="77777777" w:rsidR="0000520F" w:rsidRDefault="0000520F" w:rsidP="0000520F">
      <w:pPr>
        <w:pStyle w:val="TERM"/>
      </w:pPr>
      <w:r>
        <w:t>d</w:t>
      </w:r>
      <w:r w:rsidRPr="00ED0C4C">
        <w:t>irectly trusted CA</w:t>
      </w:r>
      <w:r>
        <w:t xml:space="preserve"> key</w:t>
      </w:r>
    </w:p>
    <w:p w14:paraId="3B5DD78F" w14:textId="77777777" w:rsidR="0000520F" w:rsidRDefault="0000520F" w:rsidP="0000520F">
      <w:pPr>
        <w:pStyle w:val="TERM-definition"/>
      </w:pPr>
      <w:r>
        <w:t>a directly trusted CA key is a public key of a directly trusted CA. It has been obtained and is being stored by an end entity in a secure, trusted manner. It is used to verify certificates without being itself verified by means of a certificate created by another CA.</w:t>
      </w:r>
    </w:p>
    <w:p w14:paraId="1A236DA8" w14:textId="61CA0EB4" w:rsidR="0000520F" w:rsidRPr="00BB3524" w:rsidRDefault="004D4676" w:rsidP="004D4676">
      <w:pPr>
        <w:pStyle w:val="TERM-note"/>
      </w:pPr>
      <w:r>
        <w:t>Note </w:t>
      </w:r>
      <w:fldSimple w:instr=" SEQ note \r 1 \* MERGEFORMAT ">
        <w:r w:rsidR="00DC4BE9">
          <w:rPr>
            <w:noProof/>
          </w:rPr>
          <w:t>1</w:t>
        </w:r>
      </w:fldSimple>
      <w:r>
        <w:t xml:space="preserve"> to entry: </w:t>
      </w:r>
      <w:r w:rsidR="0000520F" w:rsidRPr="00BB3524">
        <w:t>Directly trusted CAs and directly trusted CA keys may vary from entity to entity. An entity may regard several CAs as directly trusted CAs</w:t>
      </w:r>
      <w:r w:rsidR="0000520F">
        <w:t>.</w:t>
      </w:r>
    </w:p>
    <w:p w14:paraId="5C327E4D" w14:textId="77777777" w:rsidR="0000520F" w:rsidRPr="00A91825" w:rsidRDefault="0000520F" w:rsidP="0000520F">
      <w:pPr>
        <w:pStyle w:val="TERM-source"/>
      </w:pPr>
      <w:r w:rsidRPr="00A91825">
        <w:t>[SOURCE:</w:t>
      </w:r>
      <w:r w:rsidR="00E141B2" w:rsidRPr="00E141B2">
        <w:t xml:space="preserve"> </w:t>
      </w:r>
      <w:r w:rsidR="00E141B2" w:rsidRPr="00A91825">
        <w:fldChar w:fldCharType="begin" w:fldLock="1"/>
      </w:r>
      <w:r w:rsidR="00E141B2" w:rsidRPr="00A91825">
        <w:instrText xml:space="preserve"> REF ISO_IEC15945 \h  \* MERGEFORMAT </w:instrText>
      </w:r>
      <w:r w:rsidR="00E141B2" w:rsidRPr="00A91825">
        <w:fldChar w:fldCharType="separate"/>
      </w:r>
      <w:r w:rsidR="00811F07">
        <w:t>ISO/IEC 15945</w:t>
      </w:r>
      <w:r w:rsidR="00811F07" w:rsidRPr="00ED0C4C">
        <w:t>:2002</w:t>
      </w:r>
      <w:r w:rsidR="00E141B2" w:rsidRPr="00A91825">
        <w:fldChar w:fldCharType="end"/>
      </w:r>
      <w:r w:rsidR="001877BE">
        <w:t>,</w:t>
      </w:r>
      <w:r w:rsidRPr="00A91825">
        <w:t xml:space="preserve"> 3.5]</w:t>
      </w:r>
    </w:p>
    <w:p w14:paraId="182439A0" w14:textId="77777777" w:rsidR="0000520F" w:rsidRDefault="0000520F" w:rsidP="00903A8A">
      <w:pPr>
        <w:pStyle w:val="TERM-number3"/>
      </w:pPr>
    </w:p>
    <w:p w14:paraId="40C366F2" w14:textId="77777777" w:rsidR="0000520F" w:rsidRDefault="0000520F" w:rsidP="0000520F">
      <w:pPr>
        <w:pStyle w:val="TERM"/>
      </w:pPr>
      <w:r>
        <w:t>d</w:t>
      </w:r>
      <w:r w:rsidRPr="00ED0C4C">
        <w:t>i</w:t>
      </w:r>
      <w:r>
        <w:t>stribution</w:t>
      </w:r>
    </w:p>
    <w:p w14:paraId="2351381E" w14:textId="77777777" w:rsidR="0000520F" w:rsidRDefault="0000520F" w:rsidP="004D4676">
      <w:pPr>
        <w:pStyle w:val="TERM-definition"/>
      </w:pPr>
      <w:r>
        <w:t>see key distribution</w:t>
      </w:r>
    </w:p>
    <w:p w14:paraId="7DE2A771" w14:textId="77777777" w:rsidR="0000520F" w:rsidRDefault="0000520F" w:rsidP="00903A8A">
      <w:pPr>
        <w:pStyle w:val="TERM-number3"/>
      </w:pPr>
    </w:p>
    <w:p w14:paraId="7B3EA45D" w14:textId="77777777" w:rsidR="0000520F" w:rsidRDefault="0000520F" w:rsidP="0000520F">
      <w:pPr>
        <w:pStyle w:val="TERM"/>
      </w:pPr>
      <w:r>
        <w:t>domain parameters</w:t>
      </w:r>
    </w:p>
    <w:p w14:paraId="2D348FFA" w14:textId="77777777" w:rsidR="0000520F" w:rsidRDefault="0000520F" w:rsidP="004D4676">
      <w:pPr>
        <w:pStyle w:val="TERM-definition"/>
      </w:pPr>
      <w:r>
        <w:t>t</w:t>
      </w:r>
      <w:r w:rsidRPr="00345388">
        <w:t>he parameters used with a cryptographic algorithm that are common to a domain of users</w:t>
      </w:r>
    </w:p>
    <w:p w14:paraId="54843DF7" w14:textId="77777777" w:rsidR="0000520F" w:rsidRDefault="0000520F" w:rsidP="0000520F">
      <w:pPr>
        <w:pStyle w:val="TERM-source"/>
      </w:pPr>
      <w:r w:rsidRPr="004A29E8">
        <w:t>[SOURCE</w:t>
      </w:r>
      <w:r w:rsidRPr="00D32E40">
        <w:t xml:space="preserve">: </w:t>
      </w:r>
      <w:r w:rsidRPr="00D32E40">
        <w:fldChar w:fldCharType="begin" w:fldLock="1"/>
      </w:r>
      <w:r w:rsidRPr="00D32E40">
        <w:instrText xml:space="preserve"> REF NIST_SP_800_56A \h  \* MERGEFORMAT </w:instrText>
      </w:r>
      <w:r w:rsidRPr="00D32E40">
        <w:fldChar w:fldCharType="separate"/>
      </w:r>
      <w:r w:rsidR="00811F07" w:rsidRPr="00E905E9">
        <w:t>NIST SP 800-56A Rev. 2: 2013</w:t>
      </w:r>
      <w:r w:rsidRPr="00D32E40">
        <w:fldChar w:fldCharType="end"/>
      </w:r>
      <w:r w:rsidRPr="004A29E8">
        <w:t>]</w:t>
      </w:r>
    </w:p>
    <w:p w14:paraId="704A05E4" w14:textId="77777777" w:rsidR="0000520F" w:rsidRDefault="0000520F" w:rsidP="00903A8A">
      <w:pPr>
        <w:pStyle w:val="TERM-number3"/>
      </w:pPr>
    </w:p>
    <w:p w14:paraId="62D101DF" w14:textId="77777777" w:rsidR="0000520F" w:rsidRDefault="0000520F" w:rsidP="0000520F">
      <w:pPr>
        <w:pStyle w:val="TERM"/>
      </w:pPr>
      <w:r>
        <w:t>encryption</w:t>
      </w:r>
    </w:p>
    <w:p w14:paraId="0741C692" w14:textId="77777777" w:rsidR="0000520F" w:rsidRDefault="0000520F" w:rsidP="0000520F">
      <w:pPr>
        <w:pStyle w:val="TERM-definition"/>
      </w:pPr>
      <w:r>
        <w:t>t</w:t>
      </w:r>
      <w:r w:rsidRPr="00AD5DB6">
        <w:t xml:space="preserve">he </w:t>
      </w:r>
      <w:r w:rsidRPr="00ED0C4C">
        <w:t>process of changing plaintext into ciphertext using a cryptographic algorithm and key</w:t>
      </w:r>
    </w:p>
    <w:p w14:paraId="016B7A80" w14:textId="77777777" w:rsidR="0000520F" w:rsidRDefault="0000520F" w:rsidP="0000520F">
      <w:pPr>
        <w:pStyle w:val="TERM-source"/>
      </w:pPr>
      <w:r>
        <w:t>[SOURCE</w:t>
      </w:r>
      <w:r w:rsidRPr="00ED0C4C">
        <w:t xml:space="preserve">: </w:t>
      </w:r>
      <w:r w:rsidR="00B7357B">
        <w:fldChar w:fldCharType="begin" w:fldLock="1"/>
      </w:r>
      <w:r w:rsidR="00B7357B">
        <w:instrText xml:space="preserve"> REF NIST_SP800_57_Keymgmt \h </w:instrText>
      </w:r>
      <w:r w:rsidR="00B7357B">
        <w:fldChar w:fldCharType="separate"/>
      </w:r>
      <w:r w:rsidR="00811F07" w:rsidRPr="00347160">
        <w:t>NIST SP 800-57:20</w:t>
      </w:r>
      <w:r w:rsidR="00811F07">
        <w:t>12</w:t>
      </w:r>
      <w:r w:rsidR="00B7357B">
        <w:fldChar w:fldCharType="end"/>
      </w:r>
      <w:r w:rsidR="001877BE">
        <w:t>,</w:t>
      </w:r>
      <w:r w:rsidR="00B7357B">
        <w:t xml:space="preserve"> </w:t>
      </w:r>
      <w:r w:rsidRPr="00ED0C4C">
        <w:t>Part 1</w:t>
      </w:r>
      <w:r>
        <w:t>]</w:t>
      </w:r>
    </w:p>
    <w:p w14:paraId="13474177" w14:textId="77777777" w:rsidR="0000520F" w:rsidRDefault="0000520F" w:rsidP="00903A8A">
      <w:pPr>
        <w:pStyle w:val="TERM-number3"/>
      </w:pPr>
    </w:p>
    <w:p w14:paraId="2FA73837" w14:textId="77777777" w:rsidR="0000520F" w:rsidRDefault="0000520F" w:rsidP="0000520F">
      <w:pPr>
        <w:pStyle w:val="TERM"/>
      </w:pPr>
      <w:r>
        <w:t>ephemeral key</w:t>
      </w:r>
    </w:p>
    <w:p w14:paraId="3D246DFC" w14:textId="77777777" w:rsidR="0000520F" w:rsidRDefault="0000520F" w:rsidP="004D4676">
      <w:pPr>
        <w:pStyle w:val="TERM-definition"/>
      </w:pPr>
      <w:r>
        <w:t>a</w:t>
      </w:r>
      <w:r w:rsidRPr="00ED0C4C">
        <w:t xml:space="preserve"> cryptographic key that is generated for each execution of a key establishment process and that meets other requirements of the key type (e.g., unique to each message or session). In some cases ephemeral keys are used more than once, within a single “session (e.g., broadcast applications) where the sender generates only one ephemeral key pair per message and the private key is combined separately with each recipient’s public key</w:t>
      </w:r>
      <w:r>
        <w:t>.</w:t>
      </w:r>
    </w:p>
    <w:p w14:paraId="399C3021" w14:textId="77777777" w:rsidR="0000520F" w:rsidRDefault="0000520F" w:rsidP="0000520F">
      <w:pPr>
        <w:pStyle w:val="TERM-source"/>
      </w:pPr>
      <w:r>
        <w:t>[SOURCE</w:t>
      </w:r>
      <w:r w:rsidRPr="00ED0C4C">
        <w:t xml:space="preserve">: </w:t>
      </w:r>
      <w:r w:rsidR="00B7357B">
        <w:fldChar w:fldCharType="begin" w:fldLock="1"/>
      </w:r>
      <w:r w:rsidR="00B7357B">
        <w:instrText xml:space="preserve"> REF NIST_SP800_57_Keymgmt \h </w:instrText>
      </w:r>
      <w:r w:rsidR="00B7357B">
        <w:fldChar w:fldCharType="separate"/>
      </w:r>
      <w:r w:rsidR="00811F07" w:rsidRPr="00347160">
        <w:t>NIST SP 800-57:20</w:t>
      </w:r>
      <w:r w:rsidR="00811F07">
        <w:t>12</w:t>
      </w:r>
      <w:r w:rsidR="00B7357B">
        <w:fldChar w:fldCharType="end"/>
      </w:r>
      <w:r w:rsidR="001877BE">
        <w:t>,</w:t>
      </w:r>
      <w:r w:rsidR="00B7357B">
        <w:t xml:space="preserve"> </w:t>
      </w:r>
      <w:r w:rsidRPr="00ED0C4C">
        <w:t>Part 1</w:t>
      </w:r>
      <w:r>
        <w:t>]</w:t>
      </w:r>
    </w:p>
    <w:p w14:paraId="37EF4066" w14:textId="77777777" w:rsidR="0000520F" w:rsidRDefault="0000520F" w:rsidP="00903A8A">
      <w:pPr>
        <w:pStyle w:val="TERM-number3"/>
      </w:pPr>
    </w:p>
    <w:p w14:paraId="70865DCC" w14:textId="77777777" w:rsidR="0000520F" w:rsidRDefault="0000520F" w:rsidP="0000520F">
      <w:pPr>
        <w:pStyle w:val="TERM"/>
      </w:pPr>
      <w:r>
        <w:t>global key</w:t>
      </w:r>
    </w:p>
    <w:p w14:paraId="6DC945A8" w14:textId="039C75BC" w:rsidR="0000520F" w:rsidRPr="00E233B2" w:rsidRDefault="0000520F" w:rsidP="004D4676">
      <w:pPr>
        <w:pStyle w:val="TERM-definition"/>
      </w:pPr>
      <w:r>
        <w:t xml:space="preserve">key that is intended for use for a relatively long period of time and is typically intended for use in many instances of a </w:t>
      </w:r>
      <w:del w:id="403" w:author="John Cowburn" w:date="2021-04-16T13:52:00Z">
        <w:r w:rsidDel="00635BE8">
          <w:delText>DLMS</w:delText>
        </w:r>
      </w:del>
      <w:ins w:id="404" w:author="John Cowburn" w:date="2021-04-16T13:52:00Z">
        <w:r w:rsidR="00635BE8">
          <w:t>DLMS®</w:t>
        </w:r>
      </w:ins>
      <w:r>
        <w:t>/COSEM Application Association, see also static symmetric key</w:t>
      </w:r>
    </w:p>
    <w:p w14:paraId="5D822342" w14:textId="77777777" w:rsidR="0000520F" w:rsidRDefault="0000520F" w:rsidP="00903A8A">
      <w:pPr>
        <w:pStyle w:val="TERM-number3"/>
      </w:pPr>
    </w:p>
    <w:p w14:paraId="648F8419" w14:textId="77777777" w:rsidR="0000520F" w:rsidRDefault="0000520F" w:rsidP="0000520F">
      <w:pPr>
        <w:pStyle w:val="TERM"/>
      </w:pPr>
      <w:r>
        <w:t>hash function</w:t>
      </w:r>
    </w:p>
    <w:p w14:paraId="70CBAD36" w14:textId="77777777" w:rsidR="0000520F" w:rsidRDefault="0000520F" w:rsidP="004D4676">
      <w:pPr>
        <w:pStyle w:val="TERM-definition"/>
      </w:pPr>
      <w:r>
        <w:t>a</w:t>
      </w:r>
      <w:r w:rsidRPr="00ED0C4C">
        <w:t xml:space="preserve"> </w:t>
      </w:r>
      <w:r>
        <w:t>function that maps a bit string of arbitrary length to a fixed-length bit string. Approved hash functions satisfy the following properties:</w:t>
      </w:r>
    </w:p>
    <w:p w14:paraId="50C0F3AB" w14:textId="77777777" w:rsidR="0000520F" w:rsidRDefault="0000520F" w:rsidP="00695ACD">
      <w:pPr>
        <w:pStyle w:val="ListNumberalt"/>
        <w:numPr>
          <w:ilvl w:val="0"/>
          <w:numId w:val="76"/>
        </w:numPr>
      </w:pPr>
      <w:r>
        <w:t>One-way: It is computationally infeasible to find any input that maps to any pre-specified output, and</w:t>
      </w:r>
    </w:p>
    <w:p w14:paraId="1550B520" w14:textId="77777777" w:rsidR="0000520F" w:rsidRDefault="0000520F" w:rsidP="004D4676">
      <w:pPr>
        <w:pStyle w:val="ListNumberalt"/>
      </w:pPr>
      <w:r>
        <w:t>Collision resistant: It is computationally infeasible to find any two distinct inputs that map to the same output.</w:t>
      </w:r>
    </w:p>
    <w:p w14:paraId="54414379" w14:textId="77777777" w:rsidR="0000520F" w:rsidRDefault="0000520F" w:rsidP="0000520F">
      <w:pPr>
        <w:pStyle w:val="TERM-source"/>
      </w:pPr>
      <w:r>
        <w:t>[SOURCE</w:t>
      </w:r>
      <w:r w:rsidRPr="00ED0C4C">
        <w:t xml:space="preserve">: </w:t>
      </w:r>
      <w:r w:rsidR="00B7357B">
        <w:fldChar w:fldCharType="begin" w:fldLock="1"/>
      </w:r>
      <w:r w:rsidR="00B7357B">
        <w:instrText xml:space="preserve"> REF NIST_SP800_57_Keymgmt \h </w:instrText>
      </w:r>
      <w:r w:rsidR="00B7357B">
        <w:fldChar w:fldCharType="separate"/>
      </w:r>
      <w:r w:rsidR="00811F07" w:rsidRPr="00347160">
        <w:t>NIST SP 800-57:20</w:t>
      </w:r>
      <w:r w:rsidR="00811F07">
        <w:t>12</w:t>
      </w:r>
      <w:r w:rsidR="00B7357B">
        <w:fldChar w:fldCharType="end"/>
      </w:r>
      <w:r w:rsidR="001877BE">
        <w:t>,</w:t>
      </w:r>
      <w:r w:rsidR="00B7357B">
        <w:t xml:space="preserve"> </w:t>
      </w:r>
      <w:r w:rsidRPr="00ED0C4C">
        <w:t>Part 1</w:t>
      </w:r>
      <w:r>
        <w:t>]</w:t>
      </w:r>
    </w:p>
    <w:p w14:paraId="66C6514C" w14:textId="77777777" w:rsidR="0000520F" w:rsidRDefault="0000520F" w:rsidP="00903A8A">
      <w:pPr>
        <w:pStyle w:val="TERM-number3"/>
      </w:pPr>
    </w:p>
    <w:p w14:paraId="6129B05E" w14:textId="77777777" w:rsidR="0000520F" w:rsidRDefault="0000520F" w:rsidP="0000520F">
      <w:pPr>
        <w:pStyle w:val="TERM"/>
      </w:pPr>
      <w:r>
        <w:t>hash value</w:t>
      </w:r>
    </w:p>
    <w:p w14:paraId="175FE53C" w14:textId="77777777" w:rsidR="0000520F" w:rsidRDefault="0000520F" w:rsidP="004D4676">
      <w:pPr>
        <w:pStyle w:val="TERM-definition"/>
      </w:pPr>
      <w:r>
        <w:t xml:space="preserve">the </w:t>
      </w:r>
      <w:r w:rsidRPr="00ED0C4C">
        <w:t>result of applying a hash function to information</w:t>
      </w:r>
    </w:p>
    <w:p w14:paraId="54E9F587" w14:textId="77777777" w:rsidR="0000520F" w:rsidRPr="009A320B" w:rsidRDefault="0000520F" w:rsidP="0000520F">
      <w:pPr>
        <w:pStyle w:val="TERM-source"/>
      </w:pPr>
      <w:r>
        <w:t>[SOURCE</w:t>
      </w:r>
      <w:r w:rsidRPr="00ED0C4C">
        <w:t xml:space="preserve">: </w:t>
      </w:r>
      <w:r w:rsidR="0016583B">
        <w:fldChar w:fldCharType="begin" w:fldLock="1"/>
      </w:r>
      <w:r w:rsidR="0016583B">
        <w:instrText xml:space="preserve"> REF NIST_SP800_57_Keymgmt \h </w:instrText>
      </w:r>
      <w:r w:rsidR="0016583B">
        <w:fldChar w:fldCharType="separate"/>
      </w:r>
      <w:r w:rsidR="00811F07" w:rsidRPr="00347160">
        <w:t>NIST SP 800-57:20</w:t>
      </w:r>
      <w:r w:rsidR="00811F07">
        <w:t>12</w:t>
      </w:r>
      <w:r w:rsidR="0016583B">
        <w:fldChar w:fldCharType="end"/>
      </w:r>
      <w:r w:rsidR="001877BE">
        <w:t>,</w:t>
      </w:r>
      <w:r w:rsidR="0016583B">
        <w:t xml:space="preserve"> </w:t>
      </w:r>
      <w:r w:rsidRPr="00ED0C4C">
        <w:t>Part 1</w:t>
      </w:r>
      <w:r>
        <w:t>]</w:t>
      </w:r>
    </w:p>
    <w:p w14:paraId="2E7D27DE" w14:textId="77777777" w:rsidR="0000520F" w:rsidRDefault="0000520F" w:rsidP="00903A8A">
      <w:pPr>
        <w:pStyle w:val="TERM-number3"/>
      </w:pPr>
    </w:p>
    <w:p w14:paraId="126F31BD" w14:textId="77777777" w:rsidR="001877BE" w:rsidRDefault="0000520F" w:rsidP="0000520F">
      <w:pPr>
        <w:pStyle w:val="TERM"/>
      </w:pPr>
      <w:r>
        <w:t>i</w:t>
      </w:r>
      <w:r w:rsidRPr="00E233B2">
        <w:t xml:space="preserve">nitialization vector </w:t>
      </w:r>
    </w:p>
    <w:p w14:paraId="4ED3DB14" w14:textId="77777777" w:rsidR="0000520F" w:rsidRDefault="0000520F" w:rsidP="0000520F">
      <w:pPr>
        <w:pStyle w:val="TERM"/>
      </w:pPr>
      <w:r w:rsidRPr="00E233B2">
        <w:t>IV</w:t>
      </w:r>
    </w:p>
    <w:p w14:paraId="308869AE" w14:textId="77777777" w:rsidR="0000520F" w:rsidRDefault="0000520F" w:rsidP="0000520F">
      <w:pPr>
        <w:pStyle w:val="TERM-definition"/>
      </w:pPr>
      <w:r>
        <w:t>a</w:t>
      </w:r>
      <w:r w:rsidRPr="00ED0C4C">
        <w:t xml:space="preserve"> </w:t>
      </w:r>
      <w:r w:rsidRPr="00E233B2">
        <w:t>vector used in defining the starting point of a cryptographic process</w:t>
      </w:r>
    </w:p>
    <w:p w14:paraId="7C4B02C3" w14:textId="77777777" w:rsidR="0000520F" w:rsidRDefault="0000520F" w:rsidP="0000520F">
      <w:pPr>
        <w:pStyle w:val="TERM-source"/>
      </w:pPr>
      <w:r>
        <w:t>[SOURCE</w:t>
      </w:r>
      <w:r w:rsidRPr="00ED0C4C">
        <w:t xml:space="preserve">: </w:t>
      </w:r>
      <w:r w:rsidR="0016583B">
        <w:fldChar w:fldCharType="begin" w:fldLock="1"/>
      </w:r>
      <w:r w:rsidR="0016583B">
        <w:instrText xml:space="preserve"> REF NIST_SP800_57_Keymgmt \h </w:instrText>
      </w:r>
      <w:r w:rsidR="0016583B">
        <w:fldChar w:fldCharType="separate"/>
      </w:r>
      <w:r w:rsidR="00811F07" w:rsidRPr="00347160">
        <w:t>NIST SP 800-57:20</w:t>
      </w:r>
      <w:r w:rsidR="00811F07">
        <w:t>12</w:t>
      </w:r>
      <w:r w:rsidR="0016583B">
        <w:fldChar w:fldCharType="end"/>
      </w:r>
      <w:r w:rsidR="001877BE">
        <w:t>,</w:t>
      </w:r>
      <w:r w:rsidR="0016583B">
        <w:t xml:space="preserve"> </w:t>
      </w:r>
      <w:r w:rsidRPr="00ED0C4C">
        <w:t>Part 1</w:t>
      </w:r>
      <w:r>
        <w:t>]</w:t>
      </w:r>
    </w:p>
    <w:p w14:paraId="64B5E8C6" w14:textId="77777777" w:rsidR="0000520F" w:rsidRDefault="0000520F" w:rsidP="00903A8A">
      <w:pPr>
        <w:pStyle w:val="TERM-number3"/>
      </w:pPr>
    </w:p>
    <w:p w14:paraId="31AFF089" w14:textId="77777777" w:rsidR="0000520F" w:rsidRDefault="0000520F" w:rsidP="0000520F">
      <w:pPr>
        <w:pStyle w:val="TERM"/>
      </w:pPr>
      <w:r>
        <w:t>identification</w:t>
      </w:r>
    </w:p>
    <w:p w14:paraId="45AB943B" w14:textId="77777777" w:rsidR="0000520F" w:rsidRDefault="0000520F" w:rsidP="004D4676">
      <w:pPr>
        <w:pStyle w:val="TERM-definition"/>
      </w:pPr>
      <w:r>
        <w:t>t</w:t>
      </w:r>
      <w:r w:rsidRPr="00E233B2">
        <w:t>he process of verifying the identity of a user, process, or device, usually as a prerequisite for granting access to resources in an IT system</w:t>
      </w:r>
    </w:p>
    <w:p w14:paraId="62627AD1" w14:textId="7951D4D9" w:rsidR="0000520F" w:rsidRDefault="0000520F" w:rsidP="0000520F">
      <w:pPr>
        <w:pStyle w:val="TERM-source"/>
      </w:pPr>
      <w:r>
        <w:t>[SOURCE</w:t>
      </w:r>
      <w:r w:rsidRPr="00ED0C4C">
        <w:t>:</w:t>
      </w:r>
      <w:r w:rsidR="00094C7C">
        <w:t xml:space="preserve"> </w:t>
      </w:r>
      <w:r w:rsidR="00094C7C">
        <w:fldChar w:fldCharType="begin"/>
      </w:r>
      <w:r w:rsidR="00094C7C">
        <w:instrText xml:space="preserve"> REF NISTSP800_47 \h </w:instrText>
      </w:r>
      <w:r w:rsidR="00094C7C">
        <w:fldChar w:fldCharType="separate"/>
      </w:r>
      <w:r w:rsidR="00DC4BE9" w:rsidRPr="006B6D43">
        <w:t>NIST SP 800-47</w:t>
      </w:r>
      <w:r w:rsidR="00DC4BE9">
        <w:t>:2002</w:t>
      </w:r>
      <w:r w:rsidR="00094C7C">
        <w:fldChar w:fldCharType="end"/>
      </w:r>
      <w:r>
        <w:t>]</w:t>
      </w:r>
    </w:p>
    <w:p w14:paraId="770E8687" w14:textId="77777777" w:rsidR="0000520F" w:rsidRDefault="0000520F" w:rsidP="00903A8A">
      <w:pPr>
        <w:pStyle w:val="TERM-number3"/>
      </w:pPr>
    </w:p>
    <w:p w14:paraId="034BEABF" w14:textId="77777777" w:rsidR="0000520F" w:rsidRDefault="0000520F" w:rsidP="0000520F">
      <w:pPr>
        <w:pStyle w:val="TERM"/>
      </w:pPr>
      <w:r>
        <w:t>key</w:t>
      </w:r>
    </w:p>
    <w:p w14:paraId="1279650D" w14:textId="77777777" w:rsidR="0000520F" w:rsidRDefault="0000520F" w:rsidP="0000520F">
      <w:pPr>
        <w:pStyle w:val="TERM-definition"/>
      </w:pPr>
      <w:r>
        <w:t xml:space="preserve">see </w:t>
      </w:r>
      <w:r w:rsidRPr="00ED0C4C">
        <w:t>cryptographic</w:t>
      </w:r>
      <w:r>
        <w:t xml:space="preserve"> key</w:t>
      </w:r>
    </w:p>
    <w:p w14:paraId="56265806" w14:textId="77777777" w:rsidR="0000520F" w:rsidRDefault="0000520F" w:rsidP="00903A8A">
      <w:pPr>
        <w:pStyle w:val="TERM-number3"/>
      </w:pPr>
    </w:p>
    <w:p w14:paraId="180BC6C8" w14:textId="77777777" w:rsidR="0000520F" w:rsidRDefault="0000520F" w:rsidP="0000520F">
      <w:pPr>
        <w:pStyle w:val="TERM"/>
      </w:pPr>
      <w:r>
        <w:t>key agreement</w:t>
      </w:r>
    </w:p>
    <w:p w14:paraId="16D5B004" w14:textId="77777777" w:rsidR="0000520F" w:rsidRDefault="0000520F" w:rsidP="004D4676">
      <w:pPr>
        <w:pStyle w:val="TERM-definition"/>
      </w:pPr>
      <w:r>
        <w:t>a</w:t>
      </w:r>
      <w:r w:rsidRPr="00FB7612">
        <w:t xml:space="preserve"> (pair-wise) key-establishment procedure in which the resultant secret keying material is a function of information contributed by both participants, so that neither party can predetermine the value of the secret keying material independently from the contributions of the other party</w:t>
      </w:r>
      <w:r>
        <w:t xml:space="preserve">. </w:t>
      </w:r>
      <w:r w:rsidRPr="001D5899">
        <w:t>Contrast with key-transport.</w:t>
      </w:r>
    </w:p>
    <w:p w14:paraId="1ECE3643" w14:textId="77777777" w:rsidR="0000520F" w:rsidRDefault="0000520F" w:rsidP="0000520F">
      <w:pPr>
        <w:pStyle w:val="TERM-source"/>
      </w:pPr>
      <w:r w:rsidRPr="004A29E8">
        <w:t>[SOURCE</w:t>
      </w:r>
      <w:r w:rsidRPr="00D32E40">
        <w:t xml:space="preserve">: </w:t>
      </w:r>
      <w:r w:rsidRPr="00D32E40">
        <w:fldChar w:fldCharType="begin" w:fldLock="1"/>
      </w:r>
      <w:r w:rsidRPr="00D32E40">
        <w:instrText xml:space="preserve"> REF NIST_SP_800_56A \h  \* MERGEFORMAT </w:instrText>
      </w:r>
      <w:r w:rsidRPr="00D32E40">
        <w:fldChar w:fldCharType="separate"/>
      </w:r>
      <w:r w:rsidR="00811F07" w:rsidRPr="00E905E9">
        <w:t>NIST SP 800-56A Rev. 2: 2013</w:t>
      </w:r>
      <w:r w:rsidRPr="00D32E40">
        <w:fldChar w:fldCharType="end"/>
      </w:r>
      <w:r w:rsidRPr="004A29E8">
        <w:t>]</w:t>
      </w:r>
    </w:p>
    <w:p w14:paraId="680473A4" w14:textId="77777777" w:rsidR="0000520F" w:rsidRDefault="0000520F" w:rsidP="00903A8A">
      <w:pPr>
        <w:pStyle w:val="TERM-number3"/>
      </w:pPr>
    </w:p>
    <w:p w14:paraId="0DD5497A" w14:textId="77777777" w:rsidR="0000520F" w:rsidRDefault="0000520F" w:rsidP="0000520F">
      <w:pPr>
        <w:pStyle w:val="TERM"/>
      </w:pPr>
      <w:r>
        <w:t>key-confirmation</w:t>
      </w:r>
    </w:p>
    <w:p w14:paraId="4A707A34" w14:textId="77777777" w:rsidR="0000520F" w:rsidRDefault="0000520F" w:rsidP="004D4676">
      <w:pPr>
        <w:pStyle w:val="TERM-definition"/>
      </w:pPr>
      <w:r>
        <w:t>a</w:t>
      </w:r>
      <w:r w:rsidRPr="00FB7612">
        <w:t xml:space="preserve"> procedure to provide assurance to one party (the key-confirmation recipient) that another party (the key-confirmation provider) actually possesses the correct secret keying material and/or shared secret</w:t>
      </w:r>
    </w:p>
    <w:p w14:paraId="580CEF29" w14:textId="77777777" w:rsidR="0000520F" w:rsidRDefault="0000520F" w:rsidP="0000520F">
      <w:pPr>
        <w:pStyle w:val="TERM-source"/>
      </w:pPr>
      <w:r w:rsidRPr="004A29E8">
        <w:t>[SOURCE</w:t>
      </w:r>
      <w:r w:rsidRPr="00D32E40">
        <w:t xml:space="preserve">: </w:t>
      </w:r>
      <w:r w:rsidRPr="00D32E40">
        <w:fldChar w:fldCharType="begin" w:fldLock="1"/>
      </w:r>
      <w:r w:rsidRPr="00D32E40">
        <w:instrText xml:space="preserve"> REF NIST_SP_800_56A \h  \* MERGEFORMAT </w:instrText>
      </w:r>
      <w:r w:rsidRPr="00D32E40">
        <w:fldChar w:fldCharType="separate"/>
      </w:r>
      <w:r w:rsidR="00811F07" w:rsidRPr="00E905E9">
        <w:t>NIST SP 800-56A Rev. 2: 2013</w:t>
      </w:r>
      <w:r w:rsidRPr="00D32E40">
        <w:fldChar w:fldCharType="end"/>
      </w:r>
      <w:r w:rsidRPr="004A29E8">
        <w:t>]</w:t>
      </w:r>
    </w:p>
    <w:p w14:paraId="033FE2AC" w14:textId="77777777" w:rsidR="0000520F" w:rsidRDefault="0000520F" w:rsidP="00903A8A">
      <w:pPr>
        <w:pStyle w:val="TERM-number3"/>
      </w:pPr>
    </w:p>
    <w:p w14:paraId="44E78DBE" w14:textId="77777777" w:rsidR="0000520F" w:rsidRDefault="0000520F" w:rsidP="0000520F">
      <w:pPr>
        <w:pStyle w:val="TERM"/>
      </w:pPr>
      <w:r>
        <w:t>key-derivation function</w:t>
      </w:r>
    </w:p>
    <w:p w14:paraId="023580C8" w14:textId="77777777" w:rsidR="0000520F" w:rsidRDefault="0000520F" w:rsidP="004D4676">
      <w:pPr>
        <w:pStyle w:val="TERM-definition"/>
      </w:pPr>
      <w:r>
        <w:t>a</w:t>
      </w:r>
      <w:r w:rsidRPr="00FB7612">
        <w:t xml:space="preserve"> function by which keying material is derived from a shared secret (or a key) and other information</w:t>
      </w:r>
    </w:p>
    <w:p w14:paraId="599A1919" w14:textId="77777777" w:rsidR="0000520F" w:rsidRDefault="0000520F" w:rsidP="0000520F">
      <w:pPr>
        <w:pStyle w:val="TERM-source"/>
      </w:pPr>
      <w:r w:rsidRPr="004A29E8">
        <w:t>[SOURCE</w:t>
      </w:r>
      <w:r w:rsidRPr="00D32E40">
        <w:t xml:space="preserve">: </w:t>
      </w:r>
      <w:r w:rsidRPr="00D32E40">
        <w:fldChar w:fldCharType="begin" w:fldLock="1"/>
      </w:r>
      <w:r w:rsidRPr="00D32E40">
        <w:instrText xml:space="preserve"> REF NIST_SP_800_56A \h  \* MERGEFORMAT </w:instrText>
      </w:r>
      <w:r w:rsidRPr="00D32E40">
        <w:fldChar w:fldCharType="separate"/>
      </w:r>
      <w:r w:rsidR="00811F07" w:rsidRPr="00E905E9">
        <w:t>NIST SP 800-56A Rev. 2: 2013</w:t>
      </w:r>
      <w:r w:rsidRPr="00D32E40">
        <w:fldChar w:fldCharType="end"/>
      </w:r>
      <w:r w:rsidRPr="004A29E8">
        <w:t>]</w:t>
      </w:r>
    </w:p>
    <w:p w14:paraId="07C1C6E1" w14:textId="77777777" w:rsidR="0000520F" w:rsidRDefault="0000520F" w:rsidP="00903A8A">
      <w:pPr>
        <w:pStyle w:val="TERM-number3"/>
      </w:pPr>
    </w:p>
    <w:p w14:paraId="2FF75458" w14:textId="77777777" w:rsidR="0000520F" w:rsidRDefault="0000520F" w:rsidP="0000520F">
      <w:pPr>
        <w:pStyle w:val="TERM"/>
      </w:pPr>
      <w:r>
        <w:t>key distribution</w:t>
      </w:r>
    </w:p>
    <w:p w14:paraId="3E6B8D0F" w14:textId="77777777" w:rsidR="0000520F" w:rsidRDefault="0000520F" w:rsidP="004D4676">
      <w:pPr>
        <w:pStyle w:val="TERM-definition"/>
      </w:pPr>
      <w:r>
        <w:t xml:space="preserve">the </w:t>
      </w:r>
      <w:r w:rsidRPr="00FB7612">
        <w:t>transport of a key and other keying material from an entity that either owns the key or generates the key to another entity that is intended to use the key</w:t>
      </w:r>
    </w:p>
    <w:p w14:paraId="3F0F512A" w14:textId="77777777" w:rsidR="0000520F" w:rsidRDefault="0000520F" w:rsidP="0000520F">
      <w:pPr>
        <w:pStyle w:val="TERM-source"/>
      </w:pPr>
      <w:r>
        <w:t>[SOURCE</w:t>
      </w:r>
      <w:r w:rsidRPr="00ED0C4C">
        <w:t xml:space="preserve">: </w:t>
      </w:r>
      <w:r w:rsidR="00BB0AA8">
        <w:fldChar w:fldCharType="begin" w:fldLock="1"/>
      </w:r>
      <w:r w:rsidR="00BB0AA8">
        <w:instrText xml:space="preserve"> REF NIST_SP800_57_Keymgmt \h </w:instrText>
      </w:r>
      <w:r w:rsidR="00BB0AA8">
        <w:fldChar w:fldCharType="separate"/>
      </w:r>
      <w:r w:rsidR="00811F07" w:rsidRPr="00347160">
        <w:t>NIST SP 800-57:20</w:t>
      </w:r>
      <w:r w:rsidR="00811F07">
        <w:t>12</w:t>
      </w:r>
      <w:r w:rsidR="00BB0AA8">
        <w:fldChar w:fldCharType="end"/>
      </w:r>
      <w:r w:rsidR="000C4E10">
        <w:t>,</w:t>
      </w:r>
      <w:r w:rsidR="00BB0AA8">
        <w:t xml:space="preserve"> </w:t>
      </w:r>
      <w:r w:rsidRPr="00ED0C4C">
        <w:t>Part 1</w:t>
      </w:r>
      <w:r>
        <w:t>]</w:t>
      </w:r>
    </w:p>
    <w:p w14:paraId="49A9947F" w14:textId="77777777" w:rsidR="0000520F" w:rsidRDefault="0000520F" w:rsidP="00903A8A">
      <w:pPr>
        <w:pStyle w:val="TERM-number3"/>
      </w:pPr>
    </w:p>
    <w:p w14:paraId="09B2969E" w14:textId="77777777" w:rsidR="0000520F" w:rsidRDefault="0000520F" w:rsidP="0000520F">
      <w:pPr>
        <w:pStyle w:val="TERM"/>
      </w:pPr>
      <w:r>
        <w:t>key-encrypting key</w:t>
      </w:r>
    </w:p>
    <w:p w14:paraId="2348F402" w14:textId="77777777" w:rsidR="0000520F" w:rsidRDefault="0000520F" w:rsidP="004D4676">
      <w:pPr>
        <w:pStyle w:val="TERM-definition"/>
      </w:pPr>
      <w:r>
        <w:t>a</w:t>
      </w:r>
      <w:r w:rsidRPr="00BB3A1E">
        <w:t xml:space="preserve"> cryptographic key that is used for the encryption or decryption of other keys</w:t>
      </w:r>
    </w:p>
    <w:p w14:paraId="40C5A494" w14:textId="10391121" w:rsidR="0000520F" w:rsidRDefault="004D4676" w:rsidP="004D4676">
      <w:pPr>
        <w:pStyle w:val="TERM-note"/>
      </w:pPr>
      <w:r>
        <w:t>Note </w:t>
      </w:r>
      <w:fldSimple w:instr=" SEQ note \r 1 \* MERGEFORMAT ">
        <w:r w:rsidR="00DC4BE9">
          <w:rPr>
            <w:noProof/>
          </w:rPr>
          <w:t>1</w:t>
        </w:r>
      </w:fldSimple>
      <w:r>
        <w:t xml:space="preserve"> to entry: </w:t>
      </w:r>
      <w:r w:rsidR="0000520F" w:rsidRPr="00ED0C4C">
        <w:t xml:space="preserve">In </w:t>
      </w:r>
      <w:del w:id="405" w:author="John Cowburn" w:date="2021-04-16T13:52:00Z">
        <w:r w:rsidR="0000520F" w:rsidRPr="00ED0C4C" w:rsidDel="00635BE8">
          <w:delText>DLMS</w:delText>
        </w:r>
      </w:del>
      <w:ins w:id="406" w:author="John Cowburn" w:date="2021-04-16T13:52:00Z">
        <w:r w:rsidR="00635BE8">
          <w:t>DLMS®</w:t>
        </w:r>
      </w:ins>
      <w:r w:rsidR="0000520F" w:rsidRPr="00ED0C4C">
        <w:t>/COSEM it is the master key</w:t>
      </w:r>
      <w:r w:rsidR="0000520F">
        <w:t>.</w:t>
      </w:r>
    </w:p>
    <w:p w14:paraId="79478FEA" w14:textId="77777777" w:rsidR="0000520F" w:rsidRDefault="0000520F" w:rsidP="0000520F">
      <w:pPr>
        <w:pStyle w:val="TERM-source"/>
      </w:pPr>
      <w:r>
        <w:t>[SOURCE</w:t>
      </w:r>
      <w:r w:rsidRPr="00ED0C4C">
        <w:t xml:space="preserve">: </w:t>
      </w:r>
      <w:r w:rsidR="00BB0AA8">
        <w:fldChar w:fldCharType="begin" w:fldLock="1"/>
      </w:r>
      <w:r w:rsidR="00BB0AA8">
        <w:instrText xml:space="preserve"> REF NIST_SP800_57_Keymgmt \h </w:instrText>
      </w:r>
      <w:r w:rsidR="00BB0AA8">
        <w:fldChar w:fldCharType="separate"/>
      </w:r>
      <w:r w:rsidR="00811F07" w:rsidRPr="00347160">
        <w:t>NIST SP 800-57:20</w:t>
      </w:r>
      <w:r w:rsidR="00811F07">
        <w:t>12</w:t>
      </w:r>
      <w:r w:rsidR="00BB0AA8">
        <w:fldChar w:fldCharType="end"/>
      </w:r>
      <w:r w:rsidR="000C4E10">
        <w:t>,</w:t>
      </w:r>
      <w:r w:rsidR="00BB0AA8">
        <w:t xml:space="preserve"> </w:t>
      </w:r>
      <w:r w:rsidRPr="00ED0C4C">
        <w:t>Part 1</w:t>
      </w:r>
      <w:r>
        <w:t>, modified by adding the Note]</w:t>
      </w:r>
    </w:p>
    <w:p w14:paraId="4968EF28" w14:textId="77777777" w:rsidR="0000520F" w:rsidRDefault="0000520F" w:rsidP="00903A8A">
      <w:pPr>
        <w:pStyle w:val="TERM-number3"/>
      </w:pPr>
    </w:p>
    <w:p w14:paraId="59ABA1C7" w14:textId="77777777" w:rsidR="0000520F" w:rsidRDefault="0000520F" w:rsidP="0000520F">
      <w:pPr>
        <w:pStyle w:val="TERM"/>
      </w:pPr>
      <w:r>
        <w:t>key establishment</w:t>
      </w:r>
    </w:p>
    <w:p w14:paraId="286A3DBD" w14:textId="77777777" w:rsidR="0000520F" w:rsidRDefault="0000520F" w:rsidP="004D4676">
      <w:pPr>
        <w:pStyle w:val="TERM-definition"/>
      </w:pPr>
      <w:r>
        <w:t>t</w:t>
      </w:r>
      <w:r w:rsidRPr="00BB3A1E">
        <w:t>he procedure that results in keying material that is shared among different parties</w:t>
      </w:r>
    </w:p>
    <w:p w14:paraId="0ECF4B76" w14:textId="77777777" w:rsidR="0000520F" w:rsidRDefault="0000520F" w:rsidP="0000520F">
      <w:pPr>
        <w:pStyle w:val="TERM-source"/>
      </w:pPr>
      <w:r w:rsidRPr="004A29E8">
        <w:t>[SOURCE</w:t>
      </w:r>
      <w:r w:rsidRPr="00D32E40">
        <w:t xml:space="preserve">: </w:t>
      </w:r>
      <w:r w:rsidRPr="00D32E40">
        <w:fldChar w:fldCharType="begin" w:fldLock="1"/>
      </w:r>
      <w:r w:rsidRPr="00D32E40">
        <w:instrText xml:space="preserve"> REF NIST_SP_800_56A \h  \* MERGEFORMAT </w:instrText>
      </w:r>
      <w:r w:rsidRPr="00D32E40">
        <w:fldChar w:fldCharType="separate"/>
      </w:r>
      <w:r w:rsidR="00811F07" w:rsidRPr="00E905E9">
        <w:t>NIST SP 800-56A Rev. 2: 2013</w:t>
      </w:r>
      <w:r w:rsidRPr="00D32E40">
        <w:fldChar w:fldCharType="end"/>
      </w:r>
      <w:r w:rsidRPr="004A29E8">
        <w:t>]</w:t>
      </w:r>
    </w:p>
    <w:p w14:paraId="418EB280" w14:textId="77777777" w:rsidR="0000520F" w:rsidRDefault="0000520F" w:rsidP="00903A8A">
      <w:pPr>
        <w:pStyle w:val="TERM-number3"/>
      </w:pPr>
    </w:p>
    <w:p w14:paraId="1A62C107" w14:textId="77777777" w:rsidR="0000520F" w:rsidRDefault="0000520F" w:rsidP="0000520F">
      <w:pPr>
        <w:pStyle w:val="TERM"/>
      </w:pPr>
      <w:r>
        <w:t>key pair</w:t>
      </w:r>
    </w:p>
    <w:p w14:paraId="5993EBEE" w14:textId="77777777" w:rsidR="0000520F" w:rsidRDefault="0000520F" w:rsidP="004D4676">
      <w:pPr>
        <w:pStyle w:val="TERM-definition"/>
      </w:pPr>
      <w:r>
        <w:t>a</w:t>
      </w:r>
      <w:r w:rsidRPr="00367262">
        <w:t xml:space="preserve"> public key and its corresponding private key; a key pair is u</w:t>
      </w:r>
      <w:r>
        <w:t>sed with a public key algorithm</w:t>
      </w:r>
    </w:p>
    <w:p w14:paraId="1ACEE0C1" w14:textId="77777777" w:rsidR="0000520F" w:rsidRDefault="0000520F" w:rsidP="0000520F">
      <w:pPr>
        <w:pStyle w:val="TERM-source"/>
      </w:pPr>
      <w:r>
        <w:t>[SOURCE</w:t>
      </w:r>
      <w:r w:rsidRPr="00ED0C4C">
        <w:t xml:space="preserve">: </w:t>
      </w:r>
      <w:r w:rsidR="00BB0AA8">
        <w:fldChar w:fldCharType="begin" w:fldLock="1"/>
      </w:r>
      <w:r w:rsidR="00BB0AA8">
        <w:instrText xml:space="preserve"> REF NIST_SP800_57_Keymgmt \h </w:instrText>
      </w:r>
      <w:r w:rsidR="00BB0AA8">
        <w:fldChar w:fldCharType="separate"/>
      </w:r>
      <w:r w:rsidR="00811F07" w:rsidRPr="00347160">
        <w:t>NIST SP 800-57:20</w:t>
      </w:r>
      <w:r w:rsidR="00811F07">
        <w:t>12</w:t>
      </w:r>
      <w:r w:rsidR="00BB0AA8">
        <w:fldChar w:fldCharType="end"/>
      </w:r>
      <w:r w:rsidR="000C4E10">
        <w:t>,</w:t>
      </w:r>
      <w:r w:rsidR="00BB0AA8">
        <w:t xml:space="preserve"> </w:t>
      </w:r>
      <w:r w:rsidRPr="00ED0C4C">
        <w:t>Part 1</w:t>
      </w:r>
      <w:r>
        <w:t>]</w:t>
      </w:r>
    </w:p>
    <w:p w14:paraId="0D91170C" w14:textId="77777777" w:rsidR="0000520F" w:rsidRDefault="0000520F" w:rsidP="00903A8A">
      <w:pPr>
        <w:pStyle w:val="TERM-number3"/>
      </w:pPr>
    </w:p>
    <w:p w14:paraId="122DCD0D" w14:textId="77777777" w:rsidR="0000520F" w:rsidRDefault="0000520F" w:rsidP="0000520F">
      <w:pPr>
        <w:pStyle w:val="TERM"/>
      </w:pPr>
      <w:r>
        <w:t>key revocation</w:t>
      </w:r>
    </w:p>
    <w:p w14:paraId="02202D37" w14:textId="77777777" w:rsidR="0000520F" w:rsidRDefault="0000520F" w:rsidP="004D4676">
      <w:pPr>
        <w:pStyle w:val="TERM-definition"/>
      </w:pPr>
      <w:r>
        <w:t>a</w:t>
      </w:r>
      <w:r w:rsidRPr="00367262">
        <w:t xml:space="preserve"> function in the lifecycle of keying material; a process whereby a notice is made available to affected entities that keying material should be removed from operational use prior to the end of the established crypt</w:t>
      </w:r>
      <w:r>
        <w:t>operiod of that keying material</w:t>
      </w:r>
    </w:p>
    <w:p w14:paraId="27734104" w14:textId="77777777" w:rsidR="0000520F" w:rsidRPr="009A320B" w:rsidRDefault="0000520F" w:rsidP="0000520F">
      <w:pPr>
        <w:pStyle w:val="TERM-source"/>
      </w:pPr>
      <w:r>
        <w:t>[SOURCE</w:t>
      </w:r>
      <w:r w:rsidRPr="00ED0C4C">
        <w:t xml:space="preserve">: </w:t>
      </w:r>
      <w:r w:rsidR="00BB0AA8">
        <w:fldChar w:fldCharType="begin" w:fldLock="1"/>
      </w:r>
      <w:r w:rsidR="00BB0AA8">
        <w:instrText xml:space="preserve"> REF NIST_SP800_57_Keymgmt \h </w:instrText>
      </w:r>
      <w:r w:rsidR="00BB0AA8">
        <w:fldChar w:fldCharType="separate"/>
      </w:r>
      <w:r w:rsidR="00811F07" w:rsidRPr="00347160">
        <w:t>NIST SP 800-57:20</w:t>
      </w:r>
      <w:r w:rsidR="00811F07">
        <w:t>12</w:t>
      </w:r>
      <w:r w:rsidR="00BB0AA8">
        <w:fldChar w:fldCharType="end"/>
      </w:r>
      <w:r w:rsidR="000C4E10">
        <w:t>,</w:t>
      </w:r>
      <w:r w:rsidR="00BB0AA8">
        <w:t xml:space="preserve"> </w:t>
      </w:r>
      <w:r w:rsidRPr="00ED0C4C">
        <w:t>Part 1</w:t>
      </w:r>
      <w:r>
        <w:t>]</w:t>
      </w:r>
    </w:p>
    <w:p w14:paraId="0B920C7A" w14:textId="77777777" w:rsidR="0000520F" w:rsidRDefault="0000520F" w:rsidP="00903A8A">
      <w:pPr>
        <w:pStyle w:val="TERM-number3"/>
      </w:pPr>
    </w:p>
    <w:p w14:paraId="7CF55C83" w14:textId="77777777" w:rsidR="0000520F" w:rsidRDefault="0000520F" w:rsidP="0000520F">
      <w:pPr>
        <w:pStyle w:val="TERM"/>
      </w:pPr>
      <w:r>
        <w:t>key-transport</w:t>
      </w:r>
    </w:p>
    <w:p w14:paraId="6BEB16A2" w14:textId="77777777" w:rsidR="0000520F" w:rsidRDefault="0000520F" w:rsidP="004D4676">
      <w:pPr>
        <w:pStyle w:val="TERM-definition"/>
      </w:pPr>
      <w:r>
        <w:t>a (pair-wise) key-</w:t>
      </w:r>
      <w:r w:rsidRPr="0082736A">
        <w:t xml:space="preserve">establishment procedure whereby one party (the sender) selects a value for the secret keying material and then securely distributes that value </w:t>
      </w:r>
      <w:r>
        <w:t xml:space="preserve">to another party (the receiver). </w:t>
      </w:r>
      <w:r w:rsidRPr="001D5899">
        <w:t>Contrast with key agreement.</w:t>
      </w:r>
    </w:p>
    <w:p w14:paraId="34D0273C" w14:textId="77777777" w:rsidR="0000520F" w:rsidRDefault="0000520F" w:rsidP="0000520F">
      <w:pPr>
        <w:pStyle w:val="TERM-source"/>
      </w:pPr>
      <w:r w:rsidRPr="004A29E8">
        <w:t>[SOURCE</w:t>
      </w:r>
      <w:r w:rsidRPr="00D32E40">
        <w:t xml:space="preserve">: </w:t>
      </w:r>
      <w:r w:rsidRPr="00D32E40">
        <w:fldChar w:fldCharType="begin" w:fldLock="1"/>
      </w:r>
      <w:r w:rsidRPr="00D32E40">
        <w:instrText xml:space="preserve"> REF NIST_SP_800_56A \h  \* MERGEFORMAT </w:instrText>
      </w:r>
      <w:r w:rsidRPr="00D32E40">
        <w:fldChar w:fldCharType="separate"/>
      </w:r>
      <w:r w:rsidR="00811F07" w:rsidRPr="00E905E9">
        <w:t>NIST SP 800-56A Rev. 2: 2013</w:t>
      </w:r>
      <w:r w:rsidRPr="00D32E40">
        <w:fldChar w:fldCharType="end"/>
      </w:r>
      <w:r w:rsidRPr="004A29E8">
        <w:t>]</w:t>
      </w:r>
    </w:p>
    <w:p w14:paraId="307DEF4E" w14:textId="77777777" w:rsidR="0000520F" w:rsidRDefault="0000520F" w:rsidP="00903A8A">
      <w:pPr>
        <w:pStyle w:val="TERM-number3"/>
      </w:pPr>
    </w:p>
    <w:p w14:paraId="6A525A40" w14:textId="77777777" w:rsidR="0000520F" w:rsidRDefault="0000520F" w:rsidP="0000520F">
      <w:pPr>
        <w:pStyle w:val="TERM"/>
      </w:pPr>
      <w:r>
        <w:t>key wrapping</w:t>
      </w:r>
    </w:p>
    <w:p w14:paraId="745D3E0F" w14:textId="77777777" w:rsidR="0000520F" w:rsidRDefault="0000520F" w:rsidP="0000520F">
      <w:pPr>
        <w:pStyle w:val="TERM-definition"/>
      </w:pPr>
      <w:r>
        <w:t>a</w:t>
      </w:r>
      <w:r w:rsidRPr="00367262">
        <w:t xml:space="preserve"> </w:t>
      </w:r>
      <w:r w:rsidRPr="0082736A">
        <w:t>method of encrypting keying material (along with associated integrity information) that provides both confidentiality and integrity protection using a symmetric key</w:t>
      </w:r>
    </w:p>
    <w:p w14:paraId="3822CC79" w14:textId="77777777" w:rsidR="0000520F" w:rsidRDefault="0000520F" w:rsidP="0000520F">
      <w:pPr>
        <w:pStyle w:val="TERM-source"/>
      </w:pPr>
      <w:r>
        <w:t>[SOURCE</w:t>
      </w:r>
      <w:r w:rsidRPr="00ED0C4C">
        <w:t xml:space="preserve">: </w:t>
      </w:r>
      <w:r w:rsidR="00BB0AA8">
        <w:fldChar w:fldCharType="begin" w:fldLock="1"/>
      </w:r>
      <w:r w:rsidR="00BB0AA8">
        <w:instrText xml:space="preserve"> REF NIST_SP800_57_Keymgmt \h </w:instrText>
      </w:r>
      <w:r w:rsidR="00BB0AA8">
        <w:fldChar w:fldCharType="separate"/>
      </w:r>
      <w:r w:rsidR="00811F07" w:rsidRPr="00347160">
        <w:t>NIST SP 800-57:20</w:t>
      </w:r>
      <w:r w:rsidR="00811F07">
        <w:t>12</w:t>
      </w:r>
      <w:r w:rsidR="00BB0AA8">
        <w:fldChar w:fldCharType="end"/>
      </w:r>
      <w:r w:rsidR="009C5F41">
        <w:t>,</w:t>
      </w:r>
      <w:r w:rsidR="00BB0AA8">
        <w:t xml:space="preserve"> </w:t>
      </w:r>
      <w:r w:rsidRPr="00ED0C4C">
        <w:t>Part 1</w:t>
      </w:r>
      <w:r>
        <w:t>]</w:t>
      </w:r>
    </w:p>
    <w:p w14:paraId="2A0AFDB9" w14:textId="77777777" w:rsidR="0000520F" w:rsidRDefault="0000520F" w:rsidP="00903A8A">
      <w:pPr>
        <w:pStyle w:val="TERM-number3"/>
      </w:pPr>
    </w:p>
    <w:p w14:paraId="02B46BCA" w14:textId="77777777" w:rsidR="009C5F41" w:rsidRDefault="0000520F" w:rsidP="0000520F">
      <w:pPr>
        <w:pStyle w:val="TERM"/>
      </w:pPr>
      <w:r>
        <w:t xml:space="preserve">message </w:t>
      </w:r>
      <w:r w:rsidRPr="00ED0C4C">
        <w:t xml:space="preserve">authentication code </w:t>
      </w:r>
    </w:p>
    <w:p w14:paraId="5E97E618" w14:textId="77777777" w:rsidR="0000520F" w:rsidRDefault="0000520F" w:rsidP="0000520F">
      <w:pPr>
        <w:pStyle w:val="TERM"/>
      </w:pPr>
      <w:r w:rsidRPr="00ED0C4C">
        <w:t>MAC</w:t>
      </w:r>
    </w:p>
    <w:p w14:paraId="04630C07" w14:textId="77777777" w:rsidR="0000520F" w:rsidRDefault="0000520F" w:rsidP="004D4676">
      <w:pPr>
        <w:pStyle w:val="TERM-definition"/>
      </w:pPr>
      <w:r>
        <w:t>a</w:t>
      </w:r>
      <w:r w:rsidRPr="00367262">
        <w:t xml:space="preserve"> </w:t>
      </w:r>
      <w:r w:rsidRPr="0082736A">
        <w:t>cryptographic checksum on data that uses a symmetric key to detect both accidental and intentional modifications of data</w:t>
      </w:r>
    </w:p>
    <w:p w14:paraId="66D122D6" w14:textId="77777777" w:rsidR="0000520F" w:rsidRDefault="0000520F" w:rsidP="0000520F">
      <w:pPr>
        <w:pStyle w:val="TERM-source"/>
      </w:pPr>
      <w:r>
        <w:t>[SOURCE</w:t>
      </w:r>
      <w:r w:rsidRPr="00ED0C4C">
        <w:t xml:space="preserve">: </w:t>
      </w:r>
      <w:r w:rsidR="00BB0AA8">
        <w:fldChar w:fldCharType="begin" w:fldLock="1"/>
      </w:r>
      <w:r w:rsidR="00BB0AA8">
        <w:instrText xml:space="preserve"> REF NIST_SP800_57_Keymgmt \h </w:instrText>
      </w:r>
      <w:r w:rsidR="00BB0AA8">
        <w:fldChar w:fldCharType="separate"/>
      </w:r>
      <w:r w:rsidR="00811F07" w:rsidRPr="00347160">
        <w:t>NIST SP 800-57:20</w:t>
      </w:r>
      <w:r w:rsidR="00811F07">
        <w:t>12</w:t>
      </w:r>
      <w:r w:rsidR="00BB0AA8">
        <w:fldChar w:fldCharType="end"/>
      </w:r>
      <w:r w:rsidR="009C5F41">
        <w:t>,</w:t>
      </w:r>
      <w:r w:rsidR="00BB0AA8">
        <w:t xml:space="preserve"> </w:t>
      </w:r>
      <w:r w:rsidRPr="00ED0C4C">
        <w:t>Part 1</w:t>
      </w:r>
      <w:r>
        <w:t>]</w:t>
      </w:r>
    </w:p>
    <w:p w14:paraId="003251B9" w14:textId="77777777" w:rsidR="0000520F" w:rsidRDefault="0000520F" w:rsidP="00903A8A">
      <w:pPr>
        <w:pStyle w:val="TERM-number3"/>
      </w:pPr>
    </w:p>
    <w:p w14:paraId="2575E1DA" w14:textId="77777777" w:rsidR="0000520F" w:rsidRDefault="0000520F" w:rsidP="004D4676">
      <w:pPr>
        <w:pStyle w:val="TERM"/>
      </w:pPr>
      <w:r>
        <w:t>message digest</w:t>
      </w:r>
    </w:p>
    <w:p w14:paraId="36663227" w14:textId="77777777" w:rsidR="0000520F" w:rsidRDefault="0000520F" w:rsidP="004D4676">
      <w:pPr>
        <w:pStyle w:val="TERM-definition"/>
        <w:rPr>
          <w:b/>
          <w:bCs/>
        </w:rPr>
      </w:pPr>
      <w:r>
        <w:t>t</w:t>
      </w:r>
      <w:r w:rsidRPr="0082736A">
        <w:t>he result of applying a hash function to a message. Also known</w:t>
      </w:r>
      <w:r>
        <w:t xml:space="preserve"> </w:t>
      </w:r>
      <w:r w:rsidRPr="0082736A">
        <w:t>as “hash value”</w:t>
      </w:r>
      <w:r>
        <w:t>.</w:t>
      </w:r>
    </w:p>
    <w:p w14:paraId="099ECEC0" w14:textId="77777777" w:rsidR="0000520F" w:rsidRDefault="0000520F" w:rsidP="0000520F">
      <w:pPr>
        <w:pStyle w:val="TERM-source"/>
      </w:pPr>
      <w:r>
        <w:t>[SOURCE</w:t>
      </w:r>
      <w:r w:rsidRPr="00ED0C4C">
        <w:t xml:space="preserve">: </w:t>
      </w:r>
      <w:r>
        <w:fldChar w:fldCharType="begin" w:fldLock="1"/>
      </w:r>
      <w:r>
        <w:instrText xml:space="preserve"> REF FIPS_PUB_186_4 \h </w:instrText>
      </w:r>
      <w:r>
        <w:fldChar w:fldCharType="separate"/>
      </w:r>
      <w:r w:rsidR="00811F07" w:rsidRPr="00D83064">
        <w:t>FIPS PUB 186-4:2013</w:t>
      </w:r>
      <w:r>
        <w:fldChar w:fldCharType="end"/>
      </w:r>
      <w:r>
        <w:t>]</w:t>
      </w:r>
    </w:p>
    <w:p w14:paraId="2C6E414A" w14:textId="77777777" w:rsidR="0000520F" w:rsidRDefault="0000520F" w:rsidP="00903A8A">
      <w:pPr>
        <w:pStyle w:val="TERM-number3"/>
      </w:pPr>
    </w:p>
    <w:p w14:paraId="1CCB8DCD" w14:textId="77777777" w:rsidR="0000520F" w:rsidRDefault="0000520F" w:rsidP="0000520F">
      <w:pPr>
        <w:pStyle w:val="TERM"/>
      </w:pPr>
      <w:r>
        <w:t>named curve</w:t>
      </w:r>
    </w:p>
    <w:p w14:paraId="480BA3C0" w14:textId="77777777" w:rsidR="0000520F" w:rsidRPr="004D4676" w:rsidRDefault="0000520F" w:rsidP="004D4676">
      <w:pPr>
        <w:pStyle w:val="TERM-definition"/>
      </w:pPr>
      <w:r>
        <w:t>a</w:t>
      </w:r>
      <w:r w:rsidRPr="00D81A0F">
        <w:t xml:space="preserve"> set of ECDH domain parameters is also known as a "curve". A curve is a "named curve" if the domain parameters are well known and defined and can be identified by an Object Identifier; otherwise, it is called a "custom curve".</w:t>
      </w:r>
    </w:p>
    <w:p w14:paraId="0195D206" w14:textId="42EF3D87" w:rsidR="0000520F" w:rsidRDefault="0000520F" w:rsidP="0000520F">
      <w:pPr>
        <w:pStyle w:val="TERM-source"/>
      </w:pPr>
      <w:r>
        <w:t>[SOURCE</w:t>
      </w:r>
      <w:r w:rsidRPr="00ED0C4C">
        <w:t>:</w:t>
      </w:r>
      <w:r w:rsidR="00094C7C">
        <w:t xml:space="preserve"> </w:t>
      </w:r>
      <w:r w:rsidR="00094C7C">
        <w:fldChar w:fldCharType="begin"/>
      </w:r>
      <w:r w:rsidR="00094C7C">
        <w:instrText xml:space="preserve"> REF RFC5349 \h </w:instrText>
      </w:r>
      <w:r w:rsidR="00094C7C">
        <w:fldChar w:fldCharType="separate"/>
      </w:r>
      <w:r w:rsidR="00DC4BE9">
        <w:rPr>
          <w:iCs/>
        </w:rPr>
        <w:t>RFC 5349</w:t>
      </w:r>
      <w:r w:rsidR="00094C7C">
        <w:fldChar w:fldCharType="end"/>
      </w:r>
      <w:r>
        <w:t>]</w:t>
      </w:r>
    </w:p>
    <w:p w14:paraId="6BA6D86A" w14:textId="77777777" w:rsidR="0000520F" w:rsidRDefault="0000520F" w:rsidP="00903A8A">
      <w:pPr>
        <w:pStyle w:val="TERM-number3"/>
      </w:pPr>
    </w:p>
    <w:p w14:paraId="7AC9491A" w14:textId="77777777" w:rsidR="0000520F" w:rsidRDefault="0000520F" w:rsidP="0000520F">
      <w:pPr>
        <w:pStyle w:val="TERM"/>
      </w:pPr>
      <w:r>
        <w:t>nonce</w:t>
      </w:r>
    </w:p>
    <w:p w14:paraId="170653B9" w14:textId="77777777" w:rsidR="0000520F" w:rsidRDefault="0000520F" w:rsidP="004D4676">
      <w:pPr>
        <w:pStyle w:val="TERM-definition"/>
      </w:pPr>
      <w:r>
        <w:t>a</w:t>
      </w:r>
      <w:r w:rsidRPr="0082736A">
        <w:t xml:space="preserve"> </w:t>
      </w:r>
      <w:r w:rsidRPr="00D81A0F">
        <w:t>time-varying value that has at most an acceptably small chance of repeating. For example, the nonce may be a random value that is generated anew for each use, a timestamp, a sequence number, or some combination of these.</w:t>
      </w:r>
    </w:p>
    <w:p w14:paraId="68C69B9F" w14:textId="77777777" w:rsidR="0000520F" w:rsidRDefault="0000520F" w:rsidP="0000520F">
      <w:pPr>
        <w:pStyle w:val="TERM-source"/>
      </w:pPr>
      <w:r w:rsidRPr="004A29E8">
        <w:t>[SOURCE</w:t>
      </w:r>
      <w:r w:rsidRPr="00D32E40">
        <w:t xml:space="preserve">: </w:t>
      </w:r>
      <w:r w:rsidRPr="00D32E40">
        <w:fldChar w:fldCharType="begin" w:fldLock="1"/>
      </w:r>
      <w:r w:rsidRPr="00D32E40">
        <w:instrText xml:space="preserve"> REF NIST_SP_800_56A \h  \* MERGEFORMAT </w:instrText>
      </w:r>
      <w:r w:rsidRPr="00D32E40">
        <w:fldChar w:fldCharType="separate"/>
      </w:r>
      <w:r w:rsidR="00811F07" w:rsidRPr="00E905E9">
        <w:t>NIST SP 800-56A Rev. 2: 2013</w:t>
      </w:r>
      <w:r w:rsidRPr="00D32E40">
        <w:fldChar w:fldCharType="end"/>
      </w:r>
      <w:r w:rsidRPr="004A29E8">
        <w:t>]</w:t>
      </w:r>
    </w:p>
    <w:p w14:paraId="264D248A" w14:textId="77777777" w:rsidR="0000520F" w:rsidRDefault="0000520F" w:rsidP="00903A8A">
      <w:pPr>
        <w:pStyle w:val="TERM-number3"/>
      </w:pPr>
    </w:p>
    <w:p w14:paraId="787F8CAF" w14:textId="77777777" w:rsidR="0000520F" w:rsidRDefault="0000520F" w:rsidP="0000520F">
      <w:pPr>
        <w:pStyle w:val="TERM"/>
      </w:pPr>
      <w:r>
        <w:t>non-repudiation</w:t>
      </w:r>
    </w:p>
    <w:p w14:paraId="50450B83" w14:textId="77777777" w:rsidR="0000520F" w:rsidRDefault="0000520F" w:rsidP="004D4676">
      <w:pPr>
        <w:pStyle w:val="TERM-definition"/>
      </w:pPr>
      <w:r>
        <w:t>a</w:t>
      </w:r>
      <w:r w:rsidRPr="00367262">
        <w:t xml:space="preserve"> </w:t>
      </w:r>
      <w:r w:rsidRPr="00D81A0F">
        <w:t>service that is used to provide assurance of the integrity and origin of data in such a way that the integrity and origin can be verified by a third party as having originated from a specific entity in possession of the private key of the claimed signatory</w:t>
      </w:r>
    </w:p>
    <w:p w14:paraId="03D776D6" w14:textId="77777777" w:rsidR="0000520F" w:rsidRDefault="0000520F" w:rsidP="0000520F">
      <w:pPr>
        <w:pStyle w:val="TERM-source"/>
      </w:pPr>
      <w:r>
        <w:t>[SOURCE</w:t>
      </w:r>
      <w:r w:rsidRPr="00ED0C4C">
        <w:t xml:space="preserve">: </w:t>
      </w:r>
      <w:r w:rsidR="0077161C">
        <w:fldChar w:fldCharType="begin" w:fldLock="1"/>
      </w:r>
      <w:r w:rsidR="0077161C">
        <w:instrText xml:space="preserve"> REF NIST_SP800_57_Keymgmt \h </w:instrText>
      </w:r>
      <w:r w:rsidR="0077161C">
        <w:fldChar w:fldCharType="separate"/>
      </w:r>
      <w:r w:rsidR="00811F07" w:rsidRPr="00347160">
        <w:t>NIST SP 800-57:20</w:t>
      </w:r>
      <w:r w:rsidR="00811F07">
        <w:t>12</w:t>
      </w:r>
      <w:r w:rsidR="0077161C">
        <w:fldChar w:fldCharType="end"/>
      </w:r>
      <w:r w:rsidR="009C5F41">
        <w:t>,</w:t>
      </w:r>
      <w:r w:rsidR="0077161C">
        <w:t xml:space="preserve"> </w:t>
      </w:r>
      <w:r w:rsidRPr="00ED0C4C">
        <w:t>Part 1</w:t>
      </w:r>
      <w:r>
        <w:t>]</w:t>
      </w:r>
    </w:p>
    <w:p w14:paraId="7BF6A5D6" w14:textId="77777777" w:rsidR="0000520F" w:rsidRDefault="0000520F" w:rsidP="00903A8A">
      <w:pPr>
        <w:pStyle w:val="TERM-number3"/>
      </w:pPr>
    </w:p>
    <w:p w14:paraId="4045087D" w14:textId="77777777" w:rsidR="0000520F" w:rsidRDefault="0000520F" w:rsidP="0000520F">
      <w:pPr>
        <w:pStyle w:val="TERM"/>
      </w:pPr>
      <w:r>
        <w:t>password</w:t>
      </w:r>
    </w:p>
    <w:p w14:paraId="33638618" w14:textId="77777777" w:rsidR="0000520F" w:rsidRDefault="0000520F" w:rsidP="004D4676">
      <w:pPr>
        <w:pStyle w:val="TERM-definition"/>
      </w:pPr>
      <w:r>
        <w:t>a</w:t>
      </w:r>
      <w:r w:rsidRPr="00367262">
        <w:t xml:space="preserve"> </w:t>
      </w:r>
      <w:r w:rsidRPr="00D81A0F">
        <w:t>string of characters (letters, numbers and other symbols) that are used to authenticate an identity or</w:t>
      </w:r>
      <w:r>
        <w:t xml:space="preserve"> to verify access authorization or to derive cryptographic ke</w:t>
      </w:r>
      <w:r w:rsidR="009D33EA">
        <w:t>ys</w:t>
      </w:r>
    </w:p>
    <w:p w14:paraId="0C1C02AA" w14:textId="77777777" w:rsidR="0000520F" w:rsidRDefault="0000520F" w:rsidP="0000520F">
      <w:pPr>
        <w:pStyle w:val="TERM-source"/>
      </w:pPr>
      <w:r>
        <w:t>[SOURCE</w:t>
      </w:r>
      <w:r w:rsidRPr="00ED0C4C">
        <w:t xml:space="preserve">: </w:t>
      </w:r>
      <w:r w:rsidR="0077161C">
        <w:fldChar w:fldCharType="begin" w:fldLock="1"/>
      </w:r>
      <w:r w:rsidR="0077161C">
        <w:instrText xml:space="preserve"> REF NIST_SP800_57_Keymgmt \h </w:instrText>
      </w:r>
      <w:r w:rsidR="0077161C">
        <w:fldChar w:fldCharType="separate"/>
      </w:r>
      <w:r w:rsidR="00811F07" w:rsidRPr="00347160">
        <w:t>NIST SP 800-57:20</w:t>
      </w:r>
      <w:r w:rsidR="00811F07">
        <w:t>12</w:t>
      </w:r>
      <w:r w:rsidR="0077161C">
        <w:fldChar w:fldCharType="end"/>
      </w:r>
      <w:r w:rsidR="009C5F41">
        <w:t>,</w:t>
      </w:r>
      <w:r w:rsidR="0077161C">
        <w:t xml:space="preserve"> </w:t>
      </w:r>
      <w:r w:rsidRPr="00ED0C4C">
        <w:t>Part 1</w:t>
      </w:r>
      <w:r>
        <w:t>]</w:t>
      </w:r>
    </w:p>
    <w:p w14:paraId="299EF339" w14:textId="77777777" w:rsidR="0000520F" w:rsidRDefault="0000520F" w:rsidP="00903A8A">
      <w:pPr>
        <w:pStyle w:val="TERM-number3"/>
      </w:pPr>
    </w:p>
    <w:p w14:paraId="51E5A5C7" w14:textId="77777777" w:rsidR="0000520F" w:rsidRDefault="0000520F" w:rsidP="0000520F">
      <w:pPr>
        <w:pStyle w:val="TERM"/>
      </w:pPr>
      <w:r>
        <w:t>plaintext</w:t>
      </w:r>
    </w:p>
    <w:p w14:paraId="7215957D" w14:textId="77777777" w:rsidR="0000520F" w:rsidRDefault="0000520F" w:rsidP="004D4676">
      <w:pPr>
        <w:pStyle w:val="TERM-definition"/>
      </w:pPr>
      <w:r>
        <w:t>i</w:t>
      </w:r>
      <w:r w:rsidRPr="00D81A0F">
        <w:t>ntelligible data that has meaning and can be understood without the application of decryption</w:t>
      </w:r>
    </w:p>
    <w:p w14:paraId="4114C037" w14:textId="77777777" w:rsidR="0000520F" w:rsidRDefault="0000520F" w:rsidP="0000520F">
      <w:pPr>
        <w:pStyle w:val="TERM-source"/>
      </w:pPr>
      <w:r>
        <w:t>[SOURCE</w:t>
      </w:r>
      <w:r w:rsidRPr="00ED0C4C">
        <w:t xml:space="preserve">: </w:t>
      </w:r>
      <w:r w:rsidR="0077161C">
        <w:fldChar w:fldCharType="begin" w:fldLock="1"/>
      </w:r>
      <w:r w:rsidR="0077161C">
        <w:instrText xml:space="preserve"> REF NIST_SP800_57_Keymgmt \h </w:instrText>
      </w:r>
      <w:r w:rsidR="0077161C">
        <w:fldChar w:fldCharType="separate"/>
      </w:r>
      <w:r w:rsidR="00811F07" w:rsidRPr="00347160">
        <w:t>NIST SP 800-57:20</w:t>
      </w:r>
      <w:r w:rsidR="00811F07">
        <w:t>12</w:t>
      </w:r>
      <w:r w:rsidR="0077161C">
        <w:fldChar w:fldCharType="end"/>
      </w:r>
      <w:r w:rsidR="009C5F41">
        <w:t>,</w:t>
      </w:r>
      <w:r w:rsidR="0077161C">
        <w:t xml:space="preserve"> </w:t>
      </w:r>
      <w:r w:rsidRPr="00ED0C4C">
        <w:t>Part 1</w:t>
      </w:r>
      <w:r>
        <w:t>]</w:t>
      </w:r>
    </w:p>
    <w:p w14:paraId="541ED5B8" w14:textId="77777777" w:rsidR="0000520F" w:rsidRDefault="0000520F" w:rsidP="00903A8A">
      <w:pPr>
        <w:pStyle w:val="TERM-number3"/>
      </w:pPr>
    </w:p>
    <w:p w14:paraId="3DF9E895" w14:textId="77777777" w:rsidR="0000520F" w:rsidRDefault="0000520F" w:rsidP="0000520F">
      <w:pPr>
        <w:pStyle w:val="TERM"/>
      </w:pPr>
      <w:r>
        <w:t>private key</w:t>
      </w:r>
    </w:p>
    <w:p w14:paraId="375C75D2" w14:textId="77777777" w:rsidR="0000520F" w:rsidRDefault="0000520F" w:rsidP="004D4676">
      <w:pPr>
        <w:pStyle w:val="TERM-definition"/>
      </w:pPr>
      <w:r>
        <w:t>a cryptographic key, used with a public key cryptographic algorithm, which is uniquely associated with an entity and is not made public. In an asymmetric (public) cryptosystem, the private key is associated with a public key. Depending on the algorithm, the private key may be used, for example, to:</w:t>
      </w:r>
    </w:p>
    <w:p w14:paraId="7120BD06" w14:textId="77777777" w:rsidR="0000520F" w:rsidRDefault="0000520F" w:rsidP="00695ACD">
      <w:pPr>
        <w:pStyle w:val="ListNumberalt"/>
        <w:numPr>
          <w:ilvl w:val="0"/>
          <w:numId w:val="77"/>
        </w:numPr>
      </w:pPr>
      <w:r>
        <w:t>Compute the corresponding public key,</w:t>
      </w:r>
    </w:p>
    <w:p w14:paraId="100070D1" w14:textId="77777777" w:rsidR="0000520F" w:rsidRDefault="0000520F" w:rsidP="00695ACD">
      <w:pPr>
        <w:pStyle w:val="ListNumberalt"/>
        <w:numPr>
          <w:ilvl w:val="0"/>
          <w:numId w:val="77"/>
        </w:numPr>
      </w:pPr>
      <w:r>
        <w:t>Compute a digital signature that may be verified by the corresponding public key,</w:t>
      </w:r>
    </w:p>
    <w:p w14:paraId="7BF4A91C" w14:textId="77777777" w:rsidR="0000520F" w:rsidRDefault="0000520F" w:rsidP="00695ACD">
      <w:pPr>
        <w:pStyle w:val="ListNumberalt"/>
        <w:numPr>
          <w:ilvl w:val="0"/>
          <w:numId w:val="77"/>
        </w:numPr>
      </w:pPr>
      <w:r>
        <w:t>Decrypt keys that were encrypted by the corresponding public key, or</w:t>
      </w:r>
    </w:p>
    <w:p w14:paraId="7408974C" w14:textId="77777777" w:rsidR="0000520F" w:rsidRDefault="0000520F" w:rsidP="00695ACD">
      <w:pPr>
        <w:pStyle w:val="ListNumberalt"/>
        <w:numPr>
          <w:ilvl w:val="0"/>
          <w:numId w:val="77"/>
        </w:numPr>
      </w:pPr>
      <w:r>
        <w:t>Compute a shared secret during a key-agreement transaction.</w:t>
      </w:r>
    </w:p>
    <w:p w14:paraId="08A12FD4" w14:textId="77777777" w:rsidR="0000520F" w:rsidRDefault="0000520F" w:rsidP="0000520F">
      <w:pPr>
        <w:pStyle w:val="TERM-source"/>
      </w:pPr>
      <w:r>
        <w:t>[SOURCE</w:t>
      </w:r>
      <w:r w:rsidRPr="00ED0C4C">
        <w:t xml:space="preserve">: </w:t>
      </w:r>
      <w:r w:rsidR="0077161C">
        <w:fldChar w:fldCharType="begin" w:fldLock="1"/>
      </w:r>
      <w:r w:rsidR="0077161C">
        <w:instrText xml:space="preserve"> REF NIST_SP800_57_Keymgmt \h </w:instrText>
      </w:r>
      <w:r w:rsidR="0077161C">
        <w:fldChar w:fldCharType="separate"/>
      </w:r>
      <w:r w:rsidR="00811F07" w:rsidRPr="00347160">
        <w:t>NIST SP 800-57:20</w:t>
      </w:r>
      <w:r w:rsidR="00811F07">
        <w:t>12</w:t>
      </w:r>
      <w:r w:rsidR="0077161C">
        <w:fldChar w:fldCharType="end"/>
      </w:r>
      <w:r w:rsidR="009C5F41">
        <w:t>,</w:t>
      </w:r>
      <w:r w:rsidR="0077161C">
        <w:t xml:space="preserve"> </w:t>
      </w:r>
      <w:r w:rsidRPr="00ED0C4C">
        <w:t>Part 1</w:t>
      </w:r>
      <w:r>
        <w:t>]</w:t>
      </w:r>
    </w:p>
    <w:p w14:paraId="2AB49D2D" w14:textId="77777777" w:rsidR="0000520F" w:rsidRDefault="0000520F" w:rsidP="00903A8A">
      <w:pPr>
        <w:pStyle w:val="TERM-number3"/>
      </w:pPr>
    </w:p>
    <w:p w14:paraId="6DFE93EC" w14:textId="77777777" w:rsidR="0000520F" w:rsidRDefault="0000520F" w:rsidP="0000520F">
      <w:pPr>
        <w:pStyle w:val="TERM"/>
      </w:pPr>
      <w:r>
        <w:t>protected</w:t>
      </w:r>
    </w:p>
    <w:p w14:paraId="5A7DB700" w14:textId="77777777" w:rsidR="0000520F" w:rsidRPr="00D81A0F" w:rsidRDefault="0000520F" w:rsidP="004D4676">
      <w:pPr>
        <w:pStyle w:val="TERM-definition"/>
      </w:pPr>
      <w:r>
        <w:t>c</w:t>
      </w:r>
      <w:r w:rsidRPr="00836FC1">
        <w:t>iphered and /or digitally signed. Protection may be applied to xDLMS APDUs</w:t>
      </w:r>
      <w:r>
        <w:t xml:space="preserve"> and/or to COSEM data.</w:t>
      </w:r>
    </w:p>
    <w:p w14:paraId="23E254FE" w14:textId="77777777" w:rsidR="0000520F" w:rsidRDefault="0000520F" w:rsidP="00903A8A">
      <w:pPr>
        <w:pStyle w:val="TERM-number3"/>
      </w:pPr>
    </w:p>
    <w:p w14:paraId="3CE34D85" w14:textId="77777777" w:rsidR="0000520F" w:rsidRDefault="0000520F" w:rsidP="0000520F">
      <w:pPr>
        <w:pStyle w:val="TERM"/>
      </w:pPr>
      <w:r>
        <w:t>public key</w:t>
      </w:r>
    </w:p>
    <w:p w14:paraId="7721B876" w14:textId="77777777" w:rsidR="0000520F" w:rsidRDefault="0000520F" w:rsidP="004D4676">
      <w:pPr>
        <w:pStyle w:val="TERM-definition"/>
      </w:pPr>
      <w:r>
        <w:t>a cryptographic key used with a public key cryptographic algorithm that is uniquely associated with an entity and that may be made public. In an asymmetric (public) cryptosystem, the public key is associated with a private key. The public key may be known by anyone and, depending on the algorithm, may be used, for example, to:</w:t>
      </w:r>
    </w:p>
    <w:p w14:paraId="63AE7C34" w14:textId="77777777" w:rsidR="0000520F" w:rsidRDefault="0000520F" w:rsidP="00695ACD">
      <w:pPr>
        <w:pStyle w:val="ListNumberalt"/>
        <w:numPr>
          <w:ilvl w:val="0"/>
          <w:numId w:val="78"/>
        </w:numPr>
      </w:pPr>
      <w:r>
        <w:t>Verify a digital signature that is signed by the corresponding private key,</w:t>
      </w:r>
    </w:p>
    <w:p w14:paraId="37DFC21D" w14:textId="77777777" w:rsidR="0000520F" w:rsidRDefault="0000520F" w:rsidP="00695ACD">
      <w:pPr>
        <w:pStyle w:val="ListNumberalt"/>
        <w:numPr>
          <w:ilvl w:val="0"/>
          <w:numId w:val="78"/>
        </w:numPr>
      </w:pPr>
      <w:r>
        <w:t>Encrypt keys that can be decrypted using the corresponding private key, or</w:t>
      </w:r>
    </w:p>
    <w:p w14:paraId="1E26A99B" w14:textId="77777777" w:rsidR="0000520F" w:rsidRDefault="0000520F" w:rsidP="00695ACD">
      <w:pPr>
        <w:pStyle w:val="ListNumberalt"/>
        <w:numPr>
          <w:ilvl w:val="0"/>
          <w:numId w:val="78"/>
        </w:numPr>
      </w:pPr>
      <w:r>
        <w:t>Compute a shared secret during a key-agreement transaction.</w:t>
      </w:r>
    </w:p>
    <w:p w14:paraId="4C455555" w14:textId="77777777" w:rsidR="0000520F" w:rsidRDefault="0000520F" w:rsidP="0000520F">
      <w:pPr>
        <w:pStyle w:val="TERM-source"/>
      </w:pPr>
      <w:r>
        <w:t>[SOURCE</w:t>
      </w:r>
      <w:r w:rsidRPr="00ED0C4C">
        <w:t xml:space="preserve">: </w:t>
      </w:r>
      <w:r w:rsidR="0077161C">
        <w:fldChar w:fldCharType="begin" w:fldLock="1"/>
      </w:r>
      <w:r w:rsidR="0077161C">
        <w:instrText xml:space="preserve"> REF NIST_SP800_57_Keymgmt \h </w:instrText>
      </w:r>
      <w:r w:rsidR="0077161C">
        <w:fldChar w:fldCharType="separate"/>
      </w:r>
      <w:r w:rsidR="00811F07" w:rsidRPr="00347160">
        <w:t>NIST SP 800-57:20</w:t>
      </w:r>
      <w:r w:rsidR="00811F07">
        <w:t>12</w:t>
      </w:r>
      <w:r w:rsidR="0077161C">
        <w:fldChar w:fldCharType="end"/>
      </w:r>
      <w:r w:rsidR="009C5F41">
        <w:t>,</w:t>
      </w:r>
      <w:r w:rsidR="0077161C">
        <w:t xml:space="preserve"> </w:t>
      </w:r>
      <w:r w:rsidRPr="00ED0C4C">
        <w:t>Part 1</w:t>
      </w:r>
      <w:r>
        <w:t>]</w:t>
      </w:r>
    </w:p>
    <w:p w14:paraId="1AE7764C" w14:textId="77777777" w:rsidR="0000520F" w:rsidRDefault="0000520F" w:rsidP="00903A8A">
      <w:pPr>
        <w:pStyle w:val="TERM-number3"/>
      </w:pPr>
    </w:p>
    <w:p w14:paraId="3CB201F9" w14:textId="77777777" w:rsidR="0000520F" w:rsidRDefault="0000520F" w:rsidP="0000520F">
      <w:pPr>
        <w:pStyle w:val="TERM"/>
      </w:pPr>
      <w:r>
        <w:t>p</w:t>
      </w:r>
      <w:r w:rsidRPr="00ED0C4C">
        <w:t>ublic-key certificate</w:t>
      </w:r>
    </w:p>
    <w:p w14:paraId="1402886C" w14:textId="77777777" w:rsidR="0000520F" w:rsidRDefault="0000520F" w:rsidP="004D4676">
      <w:pPr>
        <w:pStyle w:val="TERM-definition"/>
      </w:pPr>
      <w:r>
        <w:t>a</w:t>
      </w:r>
      <w:r w:rsidRPr="0000758C">
        <w:t xml:space="preserve"> data structure that contains an entity’s identifier(s), the entity's public key (including an indication of the associated set of domain parameters) and possibly other information, along with a signature on that data set that is generated by a trusted party, i.e. a certificate authority, thereby binding the public key to the included identifier(s).</w:t>
      </w:r>
    </w:p>
    <w:p w14:paraId="40385E57" w14:textId="77777777" w:rsidR="0000520F" w:rsidRDefault="0000520F" w:rsidP="0000520F">
      <w:pPr>
        <w:pStyle w:val="TERM-source"/>
      </w:pPr>
      <w:r w:rsidRPr="004A29E8">
        <w:t>[SOURCE</w:t>
      </w:r>
      <w:r w:rsidRPr="00D32E40">
        <w:t xml:space="preserve">: </w:t>
      </w:r>
      <w:r w:rsidRPr="00D32E40">
        <w:fldChar w:fldCharType="begin" w:fldLock="1"/>
      </w:r>
      <w:r w:rsidRPr="00D32E40">
        <w:instrText xml:space="preserve"> REF NIST_SP_800_56A \h  \* MERGEFORMAT </w:instrText>
      </w:r>
      <w:r w:rsidRPr="00D32E40">
        <w:fldChar w:fldCharType="separate"/>
      </w:r>
      <w:r w:rsidR="00811F07" w:rsidRPr="00E905E9">
        <w:t>NIST SP 800-56A Rev. 2: 2013</w:t>
      </w:r>
      <w:r w:rsidRPr="00D32E40">
        <w:fldChar w:fldCharType="end"/>
      </w:r>
      <w:r w:rsidRPr="004A29E8">
        <w:t>]</w:t>
      </w:r>
    </w:p>
    <w:p w14:paraId="4D8817E8" w14:textId="77777777" w:rsidR="0000520F" w:rsidRDefault="0000520F" w:rsidP="00903A8A">
      <w:pPr>
        <w:pStyle w:val="TERM-number3"/>
      </w:pPr>
    </w:p>
    <w:p w14:paraId="7909F31F" w14:textId="77777777" w:rsidR="0000520F" w:rsidRDefault="0000520F" w:rsidP="0000520F">
      <w:pPr>
        <w:pStyle w:val="TERM"/>
      </w:pPr>
      <w:r>
        <w:t>p</w:t>
      </w:r>
      <w:r w:rsidRPr="0000758C">
        <w:t>ublic key (asymmetric) cryptographic algorithm</w:t>
      </w:r>
    </w:p>
    <w:p w14:paraId="0DC0F648" w14:textId="77777777" w:rsidR="0000520F" w:rsidRDefault="0000520F" w:rsidP="004D4676">
      <w:pPr>
        <w:pStyle w:val="TERM-definition"/>
      </w:pPr>
      <w:r>
        <w:t>a</w:t>
      </w:r>
      <w:r w:rsidRPr="0000758C">
        <w:t xml:space="preserve"> cryptographic algorithm that uses two related keys, a public key and a private key. The two keys have the property that determining the private key from the public key is computationally infeasible.</w:t>
      </w:r>
    </w:p>
    <w:p w14:paraId="3EB4F21C" w14:textId="77777777" w:rsidR="0000520F" w:rsidRDefault="0000520F" w:rsidP="0000520F">
      <w:pPr>
        <w:pStyle w:val="TERM-source"/>
      </w:pPr>
      <w:r>
        <w:t>[SOURCE</w:t>
      </w:r>
      <w:r w:rsidRPr="00ED0C4C">
        <w:t xml:space="preserve">: </w:t>
      </w:r>
      <w:r w:rsidR="0077161C">
        <w:fldChar w:fldCharType="begin" w:fldLock="1"/>
      </w:r>
      <w:r w:rsidR="0077161C">
        <w:instrText xml:space="preserve"> REF NIST_SP800_57_Keymgmt \h </w:instrText>
      </w:r>
      <w:r w:rsidR="0077161C">
        <w:fldChar w:fldCharType="separate"/>
      </w:r>
      <w:r w:rsidR="00811F07" w:rsidRPr="00347160">
        <w:t>NIST SP 800-57:20</w:t>
      </w:r>
      <w:r w:rsidR="00811F07">
        <w:t>12</w:t>
      </w:r>
      <w:r w:rsidR="0077161C">
        <w:fldChar w:fldCharType="end"/>
      </w:r>
      <w:r w:rsidR="009C5F41">
        <w:t>,</w:t>
      </w:r>
      <w:r w:rsidR="0077161C">
        <w:t xml:space="preserve"> </w:t>
      </w:r>
      <w:r w:rsidRPr="00ED0C4C">
        <w:t>Part 1</w:t>
      </w:r>
      <w:r>
        <w:t>]</w:t>
      </w:r>
    </w:p>
    <w:p w14:paraId="3EB900BA" w14:textId="77777777" w:rsidR="0000520F" w:rsidRDefault="0000520F" w:rsidP="00903A8A">
      <w:pPr>
        <w:pStyle w:val="TERM-number3"/>
      </w:pPr>
    </w:p>
    <w:p w14:paraId="5A5DB044" w14:textId="77777777" w:rsidR="009C5F41" w:rsidRDefault="0000520F" w:rsidP="0000520F">
      <w:pPr>
        <w:pStyle w:val="TERM"/>
      </w:pPr>
      <w:r w:rsidRPr="0000758C">
        <w:t xml:space="preserve">Public Key Infrastructure </w:t>
      </w:r>
    </w:p>
    <w:p w14:paraId="57401298" w14:textId="77777777" w:rsidR="0000520F" w:rsidRDefault="0000520F" w:rsidP="0000520F">
      <w:pPr>
        <w:pStyle w:val="TERM"/>
      </w:pPr>
      <w:r w:rsidRPr="0000758C">
        <w:t>PKI</w:t>
      </w:r>
    </w:p>
    <w:p w14:paraId="50162EA7" w14:textId="77777777" w:rsidR="0000520F" w:rsidRDefault="0000520F" w:rsidP="004D4676">
      <w:pPr>
        <w:pStyle w:val="TERM-definition"/>
      </w:pPr>
      <w:r>
        <w:t>a</w:t>
      </w:r>
      <w:r w:rsidRPr="0000758C">
        <w:t xml:space="preserve"> framework that is established to issue, maintain and</w:t>
      </w:r>
      <w:r w:rsidR="009D33EA">
        <w:t xml:space="preserve"> revoke public key certificates</w:t>
      </w:r>
    </w:p>
    <w:p w14:paraId="7E08A9E9" w14:textId="77777777" w:rsidR="0000520F" w:rsidRDefault="0000520F" w:rsidP="0000520F">
      <w:pPr>
        <w:pStyle w:val="TERM-source"/>
      </w:pPr>
      <w:r>
        <w:t>[SOURCE</w:t>
      </w:r>
      <w:r w:rsidRPr="00ED0C4C">
        <w:t xml:space="preserve">: </w:t>
      </w:r>
      <w:r w:rsidR="0077161C">
        <w:fldChar w:fldCharType="begin" w:fldLock="1"/>
      </w:r>
      <w:r w:rsidR="0077161C">
        <w:instrText xml:space="preserve"> REF NIST_SP800_57_Keymgmt \h </w:instrText>
      </w:r>
      <w:r w:rsidR="0077161C">
        <w:fldChar w:fldCharType="separate"/>
      </w:r>
      <w:r w:rsidR="00811F07" w:rsidRPr="00347160">
        <w:t>NIST SP 800-57:20</w:t>
      </w:r>
      <w:r w:rsidR="00811F07">
        <w:t>12</w:t>
      </w:r>
      <w:r w:rsidR="0077161C">
        <w:fldChar w:fldCharType="end"/>
      </w:r>
      <w:r w:rsidR="009C5F41">
        <w:t>,</w:t>
      </w:r>
      <w:r w:rsidR="0077161C">
        <w:t xml:space="preserve"> </w:t>
      </w:r>
      <w:r w:rsidRPr="00ED0C4C">
        <w:t>Part 1</w:t>
      </w:r>
      <w:r>
        <w:t>]</w:t>
      </w:r>
    </w:p>
    <w:p w14:paraId="2D6B4968" w14:textId="77777777" w:rsidR="0000520F" w:rsidRDefault="0000520F" w:rsidP="00903A8A">
      <w:pPr>
        <w:pStyle w:val="TERM-number3"/>
      </w:pPr>
    </w:p>
    <w:p w14:paraId="07EBD4B4" w14:textId="77777777" w:rsidR="0000520F" w:rsidRDefault="0000520F" w:rsidP="0000520F">
      <w:pPr>
        <w:pStyle w:val="TERM"/>
      </w:pPr>
      <w:r>
        <w:t>r</w:t>
      </w:r>
      <w:r w:rsidR="00DE306F">
        <w:t xml:space="preserve">eceiver </w:t>
      </w:r>
      <w:r w:rsidR="009C5F41">
        <w:t>&lt;</w:t>
      </w:r>
      <w:r w:rsidR="00DE306F">
        <w:t>key-</w:t>
      </w:r>
      <w:r w:rsidRPr="004F4F87">
        <w:t>transport</w:t>
      </w:r>
      <w:r w:rsidR="009C5F41">
        <w:t>&gt;</w:t>
      </w:r>
    </w:p>
    <w:p w14:paraId="7D4BC086" w14:textId="77777777" w:rsidR="0000520F" w:rsidRDefault="0000520F" w:rsidP="0000520F">
      <w:pPr>
        <w:pStyle w:val="TERM-definition"/>
      </w:pPr>
      <w:r>
        <w:t>t</w:t>
      </w:r>
      <w:r w:rsidRPr="004F4F87">
        <w:t>he party that receives secret keying m</w:t>
      </w:r>
      <w:r>
        <w:t>aterial via a key-</w:t>
      </w:r>
      <w:r w:rsidRPr="004F4F87">
        <w:t>transport transaction. Contrast with sender.</w:t>
      </w:r>
    </w:p>
    <w:p w14:paraId="5E25CB4A" w14:textId="77777777" w:rsidR="0000520F" w:rsidRDefault="0000520F" w:rsidP="0000520F">
      <w:pPr>
        <w:pStyle w:val="TERM-source"/>
      </w:pPr>
      <w:r w:rsidRPr="004A29E8">
        <w:t>[SOURCE</w:t>
      </w:r>
      <w:r w:rsidRPr="00D32E40">
        <w:t xml:space="preserve">: </w:t>
      </w:r>
      <w:r w:rsidRPr="00D32E40">
        <w:fldChar w:fldCharType="begin" w:fldLock="1"/>
      </w:r>
      <w:r w:rsidRPr="00D32E40">
        <w:instrText xml:space="preserve"> REF NIST_SP_800_56A \h  \* MERGEFORMAT </w:instrText>
      </w:r>
      <w:r w:rsidRPr="00D32E40">
        <w:fldChar w:fldCharType="separate"/>
      </w:r>
      <w:r w:rsidR="00811F07" w:rsidRPr="00E905E9">
        <w:t>NIST SP 800-56A Rev. 2: 2013</w:t>
      </w:r>
      <w:r w:rsidRPr="00D32E40">
        <w:fldChar w:fldCharType="end"/>
      </w:r>
      <w:r w:rsidRPr="004A29E8">
        <w:t>]</w:t>
      </w:r>
    </w:p>
    <w:p w14:paraId="6AF4C466" w14:textId="77777777" w:rsidR="0000520F" w:rsidRDefault="0000520F" w:rsidP="00903A8A">
      <w:pPr>
        <w:pStyle w:val="TERM-number3"/>
      </w:pPr>
    </w:p>
    <w:p w14:paraId="4B1F7A2F" w14:textId="77777777" w:rsidR="0000520F" w:rsidRDefault="0000520F" w:rsidP="0000520F">
      <w:pPr>
        <w:pStyle w:val="TERM"/>
      </w:pPr>
      <w:r>
        <w:t>r</w:t>
      </w:r>
      <w:r w:rsidRPr="004F4F87">
        <w:t>e</w:t>
      </w:r>
      <w:r>
        <w:t>voke a certificate</w:t>
      </w:r>
    </w:p>
    <w:p w14:paraId="119F441B" w14:textId="77777777" w:rsidR="0000520F" w:rsidRDefault="0000520F" w:rsidP="004D4676">
      <w:pPr>
        <w:pStyle w:val="TERM-definition"/>
      </w:pPr>
      <w:r>
        <w:t>t</w:t>
      </w:r>
      <w:r w:rsidRPr="004F4F87">
        <w:t>o prematurely end the operational period of a certificate effective at a specific date and time</w:t>
      </w:r>
    </w:p>
    <w:p w14:paraId="260469EC" w14:textId="77777777" w:rsidR="0000520F" w:rsidRDefault="0000520F" w:rsidP="0000520F">
      <w:pPr>
        <w:pStyle w:val="TERM-source"/>
      </w:pPr>
      <w:r w:rsidRPr="004A29E8">
        <w:t>[SOURCE</w:t>
      </w:r>
      <w:r w:rsidRPr="004F4F87">
        <w:t xml:space="preserve">: </w:t>
      </w:r>
      <w:r w:rsidRPr="004F4F87">
        <w:fldChar w:fldCharType="begin" w:fldLock="1"/>
      </w:r>
      <w:r w:rsidRPr="004F4F87">
        <w:instrText xml:space="preserve"> REF NISTSP800_32_PKI \h  \* MERGEFORMAT </w:instrText>
      </w:r>
      <w:r w:rsidRPr="004F4F87">
        <w:fldChar w:fldCharType="separate"/>
      </w:r>
      <w:r w:rsidR="00811F07" w:rsidRPr="00E905E9">
        <w:t>NIST SP 800-32:2001</w:t>
      </w:r>
      <w:r w:rsidRPr="004F4F87">
        <w:fldChar w:fldCharType="end"/>
      </w:r>
      <w:r w:rsidRPr="004A29E8">
        <w:t>]</w:t>
      </w:r>
    </w:p>
    <w:p w14:paraId="1260395C" w14:textId="77777777" w:rsidR="0000520F" w:rsidRDefault="0000520F" w:rsidP="00903A8A">
      <w:pPr>
        <w:pStyle w:val="TERM-number3"/>
      </w:pPr>
    </w:p>
    <w:p w14:paraId="108541DC" w14:textId="77777777" w:rsidR="0000520F" w:rsidRDefault="0000520F" w:rsidP="0000520F">
      <w:pPr>
        <w:pStyle w:val="TERM"/>
      </w:pPr>
      <w:r w:rsidRPr="006D3098">
        <w:t>Root Certification Authority</w:t>
      </w:r>
    </w:p>
    <w:p w14:paraId="633C5AAE" w14:textId="77777777" w:rsidR="0000520F" w:rsidRDefault="0000520F" w:rsidP="004D4676">
      <w:pPr>
        <w:pStyle w:val="TERM-definition"/>
      </w:pPr>
      <w:r>
        <w:t>i</w:t>
      </w:r>
      <w:r w:rsidRPr="006D3098">
        <w:t>n a hierarchical Public Key Infrastructure, the Certification Authority whose public key serves as the most trusted datum (i.e., the beginning of trust paths) for a security domain</w:t>
      </w:r>
    </w:p>
    <w:p w14:paraId="1D6FA32C" w14:textId="77777777" w:rsidR="0000520F" w:rsidRDefault="0000520F" w:rsidP="0000520F">
      <w:pPr>
        <w:pStyle w:val="TERM-source"/>
      </w:pPr>
      <w:r w:rsidRPr="004A29E8">
        <w:t>[SOURCE</w:t>
      </w:r>
      <w:r w:rsidRPr="004F4F87">
        <w:t xml:space="preserve">: </w:t>
      </w:r>
      <w:r w:rsidRPr="004F4F87">
        <w:fldChar w:fldCharType="begin" w:fldLock="1"/>
      </w:r>
      <w:r w:rsidRPr="004F4F87">
        <w:instrText xml:space="preserve"> REF NISTSP800_32_PKI \h  \* MERGEFORMAT </w:instrText>
      </w:r>
      <w:r w:rsidRPr="004F4F87">
        <w:fldChar w:fldCharType="separate"/>
      </w:r>
      <w:r w:rsidR="00811F07" w:rsidRPr="00E905E9">
        <w:t>NIST SP 800-32:2001</w:t>
      </w:r>
      <w:r w:rsidRPr="004F4F87">
        <w:fldChar w:fldCharType="end"/>
      </w:r>
      <w:r w:rsidRPr="004A29E8">
        <w:t>]</w:t>
      </w:r>
    </w:p>
    <w:p w14:paraId="5ED3A048" w14:textId="77777777" w:rsidR="0000520F" w:rsidRDefault="0000520F" w:rsidP="00903A8A">
      <w:pPr>
        <w:pStyle w:val="TERM-number3"/>
      </w:pPr>
    </w:p>
    <w:p w14:paraId="77B8C710" w14:textId="77777777" w:rsidR="0000520F" w:rsidRDefault="0000520F" w:rsidP="0000520F">
      <w:pPr>
        <w:pStyle w:val="TERM"/>
      </w:pPr>
      <w:r>
        <w:t>secret key</w:t>
      </w:r>
    </w:p>
    <w:p w14:paraId="06B9BA03" w14:textId="77777777" w:rsidR="0000520F" w:rsidRDefault="0000520F" w:rsidP="004D4676">
      <w:pPr>
        <w:pStyle w:val="TERM-definition"/>
      </w:pPr>
      <w:r>
        <w:t>a</w:t>
      </w:r>
      <w:r w:rsidRPr="006D3098">
        <w:t xml:space="preserve"> cryptographic key that is used with a secret key (symmetric) cryptographic algorithm that is uniquely associated with one or more entities and is not made public. The use of the term “secret” in this context does not imply a classification level, but rather implies the need to protect the key from disclosure</w:t>
      </w:r>
    </w:p>
    <w:p w14:paraId="1E21A8AF" w14:textId="77777777" w:rsidR="0000520F" w:rsidRDefault="0000520F" w:rsidP="0000520F">
      <w:pPr>
        <w:pStyle w:val="TERM-source"/>
      </w:pPr>
      <w:r>
        <w:t>[SOURCE</w:t>
      </w:r>
      <w:r w:rsidRPr="00ED0C4C">
        <w:t xml:space="preserve">: </w:t>
      </w:r>
      <w:r w:rsidR="0077161C">
        <w:fldChar w:fldCharType="begin" w:fldLock="1"/>
      </w:r>
      <w:r w:rsidR="0077161C">
        <w:instrText xml:space="preserve"> REF NIST_SP800_57_Keymgmt \h </w:instrText>
      </w:r>
      <w:r w:rsidR="0077161C">
        <w:fldChar w:fldCharType="separate"/>
      </w:r>
      <w:r w:rsidR="00811F07" w:rsidRPr="00347160">
        <w:t>NIST SP 800-57:20</w:t>
      </w:r>
      <w:r w:rsidR="00811F07">
        <w:t>12</w:t>
      </w:r>
      <w:r w:rsidR="0077161C">
        <w:fldChar w:fldCharType="end"/>
      </w:r>
      <w:r w:rsidR="00FB6A41">
        <w:t>,</w:t>
      </w:r>
      <w:r w:rsidR="0077161C">
        <w:t xml:space="preserve"> </w:t>
      </w:r>
      <w:r w:rsidRPr="00ED0C4C">
        <w:t>Part 1</w:t>
      </w:r>
      <w:r>
        <w:t>]</w:t>
      </w:r>
    </w:p>
    <w:p w14:paraId="0C50FFC5" w14:textId="77777777" w:rsidR="0000520F" w:rsidRDefault="0000520F" w:rsidP="00903A8A">
      <w:pPr>
        <w:pStyle w:val="TERM-number3"/>
      </w:pPr>
    </w:p>
    <w:p w14:paraId="1A70D2E7" w14:textId="77777777" w:rsidR="0000520F" w:rsidRDefault="0000520F" w:rsidP="0000520F">
      <w:pPr>
        <w:pStyle w:val="TERM"/>
      </w:pPr>
      <w:r>
        <w:t>security services</w:t>
      </w:r>
    </w:p>
    <w:p w14:paraId="7557B371" w14:textId="77777777" w:rsidR="0000520F" w:rsidRDefault="0000520F" w:rsidP="0000520F">
      <w:pPr>
        <w:pStyle w:val="TERM-definition"/>
      </w:pPr>
      <w:r>
        <w:t>m</w:t>
      </w:r>
      <w:r w:rsidRPr="001C6E3A">
        <w:t>echanisms used to provide confidentiality, data integrity, authentication or non-repudiation of information</w:t>
      </w:r>
    </w:p>
    <w:p w14:paraId="408BF9DA" w14:textId="77777777" w:rsidR="0000520F" w:rsidRDefault="0000520F" w:rsidP="0000520F">
      <w:pPr>
        <w:pStyle w:val="TERM-source"/>
      </w:pPr>
      <w:r>
        <w:t>[SOURCE</w:t>
      </w:r>
      <w:r w:rsidRPr="00ED0C4C">
        <w:t xml:space="preserve">: </w:t>
      </w:r>
      <w:r w:rsidR="0077161C">
        <w:fldChar w:fldCharType="begin" w:fldLock="1"/>
      </w:r>
      <w:r w:rsidR="0077161C">
        <w:instrText xml:space="preserve"> REF NIST_SP800_57_Keymgmt \h </w:instrText>
      </w:r>
      <w:r w:rsidR="0077161C">
        <w:fldChar w:fldCharType="separate"/>
      </w:r>
      <w:r w:rsidR="00811F07" w:rsidRPr="00347160">
        <w:t>NIST SP 800-57:20</w:t>
      </w:r>
      <w:r w:rsidR="00811F07">
        <w:t>12</w:t>
      </w:r>
      <w:r w:rsidR="0077161C">
        <w:fldChar w:fldCharType="end"/>
      </w:r>
      <w:r w:rsidR="00FB6A41">
        <w:t>,</w:t>
      </w:r>
      <w:r w:rsidR="0077161C">
        <w:t xml:space="preserve"> </w:t>
      </w:r>
      <w:r w:rsidRPr="00ED0C4C">
        <w:t>Part 1</w:t>
      </w:r>
      <w:r>
        <w:t>]</w:t>
      </w:r>
    </w:p>
    <w:p w14:paraId="54FCE727" w14:textId="77777777" w:rsidR="0000520F" w:rsidRDefault="0000520F" w:rsidP="00903A8A">
      <w:pPr>
        <w:pStyle w:val="TERM-number3"/>
      </w:pPr>
    </w:p>
    <w:p w14:paraId="053C9D89" w14:textId="77777777" w:rsidR="00FB6A41" w:rsidRDefault="0000520F" w:rsidP="0000520F">
      <w:pPr>
        <w:pStyle w:val="TERM"/>
      </w:pPr>
      <w:r>
        <w:t xml:space="preserve">security strength </w:t>
      </w:r>
    </w:p>
    <w:p w14:paraId="0174467F" w14:textId="77777777" w:rsidR="0000520F" w:rsidRDefault="0000520F" w:rsidP="0000520F">
      <w:pPr>
        <w:pStyle w:val="TERM"/>
      </w:pPr>
      <w:r>
        <w:t>(also “bits of security”)</w:t>
      </w:r>
    </w:p>
    <w:p w14:paraId="64C132AD" w14:textId="77777777" w:rsidR="0000520F" w:rsidRDefault="0000520F" w:rsidP="004D4676">
      <w:pPr>
        <w:pStyle w:val="TERM-definition"/>
      </w:pPr>
      <w:r>
        <w:t>a</w:t>
      </w:r>
      <w:r w:rsidRPr="001C6E3A">
        <w:t xml:space="preserve"> number associated with the amount of work (that is, the number of operations) that is required to break a cryptographic algorithm or system</w:t>
      </w:r>
    </w:p>
    <w:p w14:paraId="62C20E0F" w14:textId="77777777" w:rsidR="0000520F" w:rsidRDefault="0000520F" w:rsidP="0000520F">
      <w:pPr>
        <w:pStyle w:val="TERM-source"/>
      </w:pPr>
      <w:r w:rsidRPr="004A29E8">
        <w:t>[SOURCE</w:t>
      </w:r>
      <w:r w:rsidRPr="00D32E40">
        <w:t xml:space="preserve">: </w:t>
      </w:r>
      <w:r w:rsidRPr="00D32E40">
        <w:fldChar w:fldCharType="begin" w:fldLock="1"/>
      </w:r>
      <w:r w:rsidRPr="00D32E40">
        <w:instrText xml:space="preserve"> REF NIST_SP_800_56A \h  \* MERGEFORMAT </w:instrText>
      </w:r>
      <w:r w:rsidRPr="00D32E40">
        <w:fldChar w:fldCharType="separate"/>
      </w:r>
      <w:r w:rsidR="00811F07" w:rsidRPr="00E905E9">
        <w:t>NIST SP 800-56A Rev. 2: 2013</w:t>
      </w:r>
      <w:r w:rsidRPr="00D32E40">
        <w:fldChar w:fldCharType="end"/>
      </w:r>
      <w:r w:rsidRPr="004A29E8">
        <w:t>]</w:t>
      </w:r>
    </w:p>
    <w:p w14:paraId="49A23A61" w14:textId="77777777" w:rsidR="0000520F" w:rsidRDefault="0000520F" w:rsidP="00903A8A">
      <w:pPr>
        <w:pStyle w:val="TERM-number3"/>
      </w:pPr>
    </w:p>
    <w:p w14:paraId="6FA66869" w14:textId="77777777" w:rsidR="0000520F" w:rsidRDefault="0000520F" w:rsidP="0000520F">
      <w:pPr>
        <w:pStyle w:val="TERM"/>
      </w:pPr>
      <w:r>
        <w:t>self-signed certificate</w:t>
      </w:r>
    </w:p>
    <w:p w14:paraId="5E0087CB" w14:textId="77777777" w:rsidR="0000520F" w:rsidRDefault="0000520F" w:rsidP="004D4676">
      <w:pPr>
        <w:pStyle w:val="TERM-definition"/>
      </w:pPr>
      <w:r>
        <w:t>a</w:t>
      </w:r>
      <w:r w:rsidRPr="00020B4C">
        <w:t xml:space="preserve"> public key certificate whose digital signature may be verified by the public key contained within the certificate. The signature on a self-signed certificate protects the integrity of the data, but does not guarantee authenticity of the information. The trust of self-signed certificates is based on the secure procedures used to distribute them.</w:t>
      </w:r>
    </w:p>
    <w:p w14:paraId="55665621" w14:textId="77777777" w:rsidR="0000520F" w:rsidRDefault="0000520F" w:rsidP="0000520F">
      <w:pPr>
        <w:pStyle w:val="TERM-source"/>
      </w:pPr>
      <w:r>
        <w:t>[SOURCE</w:t>
      </w:r>
      <w:r w:rsidRPr="00ED0C4C">
        <w:t xml:space="preserve">: </w:t>
      </w:r>
      <w:r w:rsidR="0077161C">
        <w:fldChar w:fldCharType="begin" w:fldLock="1"/>
      </w:r>
      <w:r w:rsidR="0077161C">
        <w:instrText xml:space="preserve"> REF NIST_SP800_57_Keymgmt \h </w:instrText>
      </w:r>
      <w:r w:rsidR="0077161C">
        <w:fldChar w:fldCharType="separate"/>
      </w:r>
      <w:r w:rsidR="00811F07" w:rsidRPr="00347160">
        <w:t>NIST SP 800-57:20</w:t>
      </w:r>
      <w:r w:rsidR="00811F07">
        <w:t>12</w:t>
      </w:r>
      <w:r w:rsidR="0077161C">
        <w:fldChar w:fldCharType="end"/>
      </w:r>
      <w:r w:rsidR="00FB6A41">
        <w:t>,</w:t>
      </w:r>
      <w:r w:rsidR="0077161C">
        <w:t xml:space="preserve"> </w:t>
      </w:r>
      <w:r w:rsidRPr="00ED0C4C">
        <w:t>Part 1</w:t>
      </w:r>
      <w:r>
        <w:t>]</w:t>
      </w:r>
    </w:p>
    <w:p w14:paraId="52031298" w14:textId="77777777" w:rsidR="0000520F" w:rsidRDefault="0000520F" w:rsidP="00903A8A">
      <w:pPr>
        <w:pStyle w:val="TERM-number3"/>
      </w:pPr>
    </w:p>
    <w:p w14:paraId="5AED2C8E" w14:textId="77777777" w:rsidR="0000520F" w:rsidRDefault="00DE306F" w:rsidP="0000520F">
      <w:pPr>
        <w:pStyle w:val="TERM"/>
      </w:pPr>
      <w:r>
        <w:t xml:space="preserve">sender </w:t>
      </w:r>
      <w:r w:rsidR="00FB6A41">
        <w:t>&lt;</w:t>
      </w:r>
      <w:r>
        <w:t>key-</w:t>
      </w:r>
      <w:r w:rsidR="0000520F">
        <w:t>transport</w:t>
      </w:r>
      <w:r w:rsidR="00FB6A41">
        <w:t>&gt;</w:t>
      </w:r>
    </w:p>
    <w:p w14:paraId="57D32D89" w14:textId="77777777" w:rsidR="0000520F" w:rsidRDefault="0000520F" w:rsidP="004D4676">
      <w:pPr>
        <w:pStyle w:val="TERM-definition"/>
      </w:pPr>
      <w:r>
        <w:t>t</w:t>
      </w:r>
      <w:r w:rsidRPr="00020B4C">
        <w:t>he party that sends secret keying material to the receiver in a key-transport transaction. Contrast with receiver.</w:t>
      </w:r>
    </w:p>
    <w:p w14:paraId="5B86B477" w14:textId="77777777" w:rsidR="0000520F" w:rsidRDefault="0000520F" w:rsidP="0000520F">
      <w:pPr>
        <w:pStyle w:val="TERM-source"/>
      </w:pPr>
      <w:r w:rsidRPr="004A29E8">
        <w:t>[SOURCE</w:t>
      </w:r>
      <w:r w:rsidRPr="00D32E40">
        <w:t xml:space="preserve">: </w:t>
      </w:r>
      <w:r w:rsidRPr="00D32E40">
        <w:fldChar w:fldCharType="begin" w:fldLock="1"/>
      </w:r>
      <w:r w:rsidRPr="00D32E40">
        <w:instrText xml:space="preserve"> REF NIST_SP_800_56A \h  \* MERGEFORMAT </w:instrText>
      </w:r>
      <w:r w:rsidRPr="00D32E40">
        <w:fldChar w:fldCharType="separate"/>
      </w:r>
      <w:r w:rsidR="00811F07" w:rsidRPr="00E905E9">
        <w:t>NIST SP 800-56A Rev. 2: 2013</w:t>
      </w:r>
      <w:r w:rsidRPr="00D32E40">
        <w:fldChar w:fldCharType="end"/>
      </w:r>
      <w:r w:rsidRPr="004A29E8">
        <w:t>]</w:t>
      </w:r>
    </w:p>
    <w:p w14:paraId="59C60EF2" w14:textId="77777777" w:rsidR="0000520F" w:rsidRDefault="0000520F" w:rsidP="00903A8A">
      <w:pPr>
        <w:pStyle w:val="TERM-number3"/>
      </w:pPr>
    </w:p>
    <w:p w14:paraId="1E385254" w14:textId="77777777" w:rsidR="0000520F" w:rsidRDefault="0000520F" w:rsidP="0000520F">
      <w:pPr>
        <w:pStyle w:val="TERM"/>
      </w:pPr>
      <w:r>
        <w:t>session key</w:t>
      </w:r>
    </w:p>
    <w:p w14:paraId="71BB1004" w14:textId="77777777" w:rsidR="009D33EA" w:rsidRDefault="0000520F" w:rsidP="004D4676">
      <w:pPr>
        <w:pStyle w:val="TERM-definition"/>
      </w:pPr>
      <w:r>
        <w:t xml:space="preserve">cryptographic key established for use for a relatively short period of time. </w:t>
      </w:r>
    </w:p>
    <w:p w14:paraId="30626FCD" w14:textId="104461A7" w:rsidR="0000520F" w:rsidRDefault="004D4676" w:rsidP="004D4676">
      <w:pPr>
        <w:pStyle w:val="TERM-note"/>
      </w:pPr>
      <w:r>
        <w:t>Note </w:t>
      </w:r>
      <w:fldSimple w:instr=" SEQ note \r 1 \* MERGEFORMAT ">
        <w:r w:rsidR="00DC4BE9">
          <w:rPr>
            <w:noProof/>
          </w:rPr>
          <w:t>1</w:t>
        </w:r>
      </w:fldSimple>
      <w:r>
        <w:t xml:space="preserve"> to entry: </w:t>
      </w:r>
      <w:r w:rsidR="0000520F">
        <w:t xml:space="preserve">In </w:t>
      </w:r>
      <w:del w:id="407" w:author="John Cowburn" w:date="2021-04-16T13:52:00Z">
        <w:r w:rsidR="0000520F" w:rsidDel="00635BE8">
          <w:delText>DLMS</w:delText>
        </w:r>
      </w:del>
      <w:ins w:id="408" w:author="John Cowburn" w:date="2021-04-16T13:52:00Z">
        <w:r w:rsidR="00635BE8">
          <w:t>DLMS®</w:t>
        </w:r>
      </w:ins>
      <w:r w:rsidR="0000520F">
        <w:t>/COSEM the dedicated key is a session key</w:t>
      </w:r>
      <w:r w:rsidR="0000520F" w:rsidRPr="00020B4C">
        <w:t>.</w:t>
      </w:r>
    </w:p>
    <w:p w14:paraId="4B67D92C" w14:textId="77777777" w:rsidR="0000520F" w:rsidRDefault="0000520F" w:rsidP="00903A8A">
      <w:pPr>
        <w:pStyle w:val="TERM-number3"/>
      </w:pPr>
    </w:p>
    <w:p w14:paraId="6A0354AF" w14:textId="77777777" w:rsidR="0000520F" w:rsidRDefault="0000520F" w:rsidP="0000520F">
      <w:pPr>
        <w:pStyle w:val="TERM"/>
      </w:pPr>
      <w:r>
        <w:t>shared secret</w:t>
      </w:r>
    </w:p>
    <w:p w14:paraId="1CD4A667" w14:textId="77777777" w:rsidR="0000520F" w:rsidRDefault="0000520F" w:rsidP="004D4676">
      <w:pPr>
        <w:pStyle w:val="TERM-definition"/>
      </w:pPr>
      <w:r>
        <w:t>a</w:t>
      </w:r>
      <w:r w:rsidRPr="009A1247">
        <w:t xml:space="preserve"> secret value that has been computed using a key agreement schem</w:t>
      </w:r>
      <w:r>
        <w:t>e and is used as input to a key-</w:t>
      </w:r>
      <w:r w:rsidRPr="009A1247">
        <w:t>derivation function</w:t>
      </w:r>
      <w:r>
        <w:t>/method</w:t>
      </w:r>
    </w:p>
    <w:p w14:paraId="25007551" w14:textId="77777777" w:rsidR="0000520F" w:rsidRDefault="0000520F" w:rsidP="0000520F">
      <w:pPr>
        <w:pStyle w:val="TERM-source"/>
      </w:pPr>
      <w:r>
        <w:t>[SOURCE</w:t>
      </w:r>
      <w:r w:rsidRPr="00ED0C4C">
        <w:t xml:space="preserve">: </w:t>
      </w:r>
      <w:r w:rsidR="0077161C">
        <w:fldChar w:fldCharType="begin" w:fldLock="1"/>
      </w:r>
      <w:r w:rsidR="0077161C">
        <w:instrText xml:space="preserve"> REF NIST_SP800_57_Keymgmt \h </w:instrText>
      </w:r>
      <w:r w:rsidR="0077161C">
        <w:fldChar w:fldCharType="separate"/>
      </w:r>
      <w:r w:rsidR="00811F07" w:rsidRPr="00347160">
        <w:t>NIST SP 800-57:20</w:t>
      </w:r>
      <w:r w:rsidR="00811F07">
        <w:t>12</w:t>
      </w:r>
      <w:r w:rsidR="0077161C">
        <w:fldChar w:fldCharType="end"/>
      </w:r>
      <w:r w:rsidR="00FB6A41">
        <w:t>,</w:t>
      </w:r>
      <w:r w:rsidR="0077161C">
        <w:t xml:space="preserve"> </w:t>
      </w:r>
      <w:r w:rsidRPr="00ED0C4C">
        <w:t>Part 1</w:t>
      </w:r>
      <w:r>
        <w:t>]</w:t>
      </w:r>
    </w:p>
    <w:p w14:paraId="1DA16B3C" w14:textId="77777777" w:rsidR="0000520F" w:rsidRDefault="0000520F" w:rsidP="00903A8A">
      <w:pPr>
        <w:pStyle w:val="TERM-number3"/>
      </w:pPr>
    </w:p>
    <w:p w14:paraId="549BA939" w14:textId="77777777" w:rsidR="0000520F" w:rsidRDefault="0000520F" w:rsidP="0000520F">
      <w:pPr>
        <w:pStyle w:val="TERM"/>
      </w:pPr>
      <w:r>
        <w:t>s</w:t>
      </w:r>
      <w:r w:rsidRPr="00ED0C4C">
        <w:t>ignature generation</w:t>
      </w:r>
    </w:p>
    <w:p w14:paraId="72B7D409" w14:textId="77777777" w:rsidR="0000520F" w:rsidRDefault="0000520F" w:rsidP="004D4676">
      <w:pPr>
        <w:pStyle w:val="TERM-definition"/>
      </w:pPr>
      <w:r>
        <w:t>u</w:t>
      </w:r>
      <w:r w:rsidRPr="009A1247">
        <w:t>ses a digital signature algorithm and a private key to generate a digital signature on data</w:t>
      </w:r>
    </w:p>
    <w:p w14:paraId="114E3F6E" w14:textId="77777777" w:rsidR="0000520F" w:rsidRDefault="0000520F" w:rsidP="0000520F">
      <w:pPr>
        <w:pStyle w:val="TERM-source"/>
      </w:pPr>
      <w:r>
        <w:t>[SOURCE</w:t>
      </w:r>
      <w:r w:rsidRPr="00ED0C4C">
        <w:t xml:space="preserve">: </w:t>
      </w:r>
      <w:r w:rsidR="0077161C">
        <w:fldChar w:fldCharType="begin" w:fldLock="1"/>
      </w:r>
      <w:r w:rsidR="0077161C">
        <w:instrText xml:space="preserve"> REF NIST_SP800_57_Keymgmt \h </w:instrText>
      </w:r>
      <w:r w:rsidR="0077161C">
        <w:fldChar w:fldCharType="separate"/>
      </w:r>
      <w:r w:rsidR="00811F07" w:rsidRPr="00347160">
        <w:t>NIST SP 800-57:20</w:t>
      </w:r>
      <w:r w:rsidR="00811F07">
        <w:t>12</w:t>
      </w:r>
      <w:r w:rsidR="0077161C">
        <w:fldChar w:fldCharType="end"/>
      </w:r>
      <w:r w:rsidR="00FB6A41">
        <w:t>,</w:t>
      </w:r>
      <w:r w:rsidR="0077161C">
        <w:t xml:space="preserve"> </w:t>
      </w:r>
      <w:r w:rsidRPr="00ED0C4C">
        <w:t>Part 1</w:t>
      </w:r>
      <w:r>
        <w:t>]</w:t>
      </w:r>
    </w:p>
    <w:p w14:paraId="01E410A4" w14:textId="77777777" w:rsidR="0000520F" w:rsidRDefault="0000520F" w:rsidP="00903A8A">
      <w:pPr>
        <w:pStyle w:val="TERM-number3"/>
      </w:pPr>
    </w:p>
    <w:p w14:paraId="255F2777" w14:textId="77777777" w:rsidR="0000520F" w:rsidRDefault="0000520F" w:rsidP="0000520F">
      <w:pPr>
        <w:pStyle w:val="TERM"/>
      </w:pPr>
      <w:r>
        <w:t>s</w:t>
      </w:r>
      <w:r w:rsidRPr="00ED0C4C">
        <w:t xml:space="preserve">ignature </w:t>
      </w:r>
      <w:r>
        <w:t>v</w:t>
      </w:r>
      <w:r w:rsidRPr="00ED0C4C">
        <w:t>e</w:t>
      </w:r>
      <w:r>
        <w:t>rification</w:t>
      </w:r>
    </w:p>
    <w:p w14:paraId="4E79C970" w14:textId="77777777" w:rsidR="0000520F" w:rsidRDefault="0000520F" w:rsidP="004D4676">
      <w:pPr>
        <w:pStyle w:val="TERM-definition"/>
      </w:pPr>
      <w:r>
        <w:t>u</w:t>
      </w:r>
      <w:r w:rsidRPr="009A1247">
        <w:t>ses a digital signature algorithm and a p</w:t>
      </w:r>
      <w:r>
        <w:t>ublic</w:t>
      </w:r>
      <w:r w:rsidRPr="009A1247">
        <w:t xml:space="preserve"> key to </w:t>
      </w:r>
      <w:r w:rsidRPr="00ED0C4C">
        <w:t>verify a digital signature</w:t>
      </w:r>
      <w:r>
        <w:t xml:space="preserve"> on data</w:t>
      </w:r>
    </w:p>
    <w:p w14:paraId="3131A9ED" w14:textId="77777777" w:rsidR="0000520F" w:rsidRDefault="0000520F" w:rsidP="0000520F">
      <w:pPr>
        <w:pStyle w:val="TERM-source"/>
      </w:pPr>
      <w:r>
        <w:t>[SOURCE</w:t>
      </w:r>
      <w:r w:rsidRPr="00ED0C4C">
        <w:t xml:space="preserve">: </w:t>
      </w:r>
      <w:r w:rsidR="0077161C">
        <w:fldChar w:fldCharType="begin" w:fldLock="1"/>
      </w:r>
      <w:r w:rsidR="0077161C">
        <w:instrText xml:space="preserve"> REF NIST_SP800_57_Keymgmt \h </w:instrText>
      </w:r>
      <w:r w:rsidR="0077161C">
        <w:fldChar w:fldCharType="separate"/>
      </w:r>
      <w:r w:rsidR="00811F07" w:rsidRPr="00347160">
        <w:t>NIST SP 800-57:20</w:t>
      </w:r>
      <w:r w:rsidR="00811F07">
        <w:t>12</w:t>
      </w:r>
      <w:r w:rsidR="0077161C">
        <w:fldChar w:fldCharType="end"/>
      </w:r>
      <w:r w:rsidR="00FB6A41">
        <w:t>,</w:t>
      </w:r>
      <w:r w:rsidR="0077161C">
        <w:t xml:space="preserve"> </w:t>
      </w:r>
      <w:r w:rsidRPr="00ED0C4C">
        <w:t>Part 1</w:t>
      </w:r>
      <w:r>
        <w:t>]</w:t>
      </w:r>
    </w:p>
    <w:p w14:paraId="5950B393" w14:textId="77777777" w:rsidR="0000520F" w:rsidRDefault="0000520F" w:rsidP="00903A8A">
      <w:pPr>
        <w:pStyle w:val="TERM-number3"/>
      </w:pPr>
    </w:p>
    <w:p w14:paraId="0805FD60" w14:textId="77777777" w:rsidR="0000520F" w:rsidRDefault="0000520F" w:rsidP="0000520F">
      <w:pPr>
        <w:pStyle w:val="TERM"/>
      </w:pPr>
      <w:r>
        <w:t>s</w:t>
      </w:r>
      <w:r w:rsidRPr="00ED0C4C">
        <w:t>ign</w:t>
      </w:r>
      <w:r>
        <w:t>ed data</w:t>
      </w:r>
    </w:p>
    <w:p w14:paraId="68D5FFB9" w14:textId="77777777" w:rsidR="0000520F" w:rsidRDefault="0000520F" w:rsidP="004D4676">
      <w:pPr>
        <w:pStyle w:val="TERM-definition"/>
      </w:pPr>
      <w:r>
        <w:t xml:space="preserve">data </w:t>
      </w:r>
      <w:r w:rsidRPr="00ED0C4C">
        <w:t>upon which a digi</w:t>
      </w:r>
      <w:r>
        <w:t>tal signature has been computed</w:t>
      </w:r>
    </w:p>
    <w:p w14:paraId="74C050B8" w14:textId="77777777" w:rsidR="0000520F" w:rsidRDefault="0000520F" w:rsidP="00903A8A">
      <w:pPr>
        <w:pStyle w:val="TERM-number3"/>
      </w:pPr>
    </w:p>
    <w:p w14:paraId="10E58DFF" w14:textId="77777777" w:rsidR="0000520F" w:rsidRDefault="0000520F" w:rsidP="0000520F">
      <w:pPr>
        <w:pStyle w:val="TERM"/>
      </w:pPr>
      <w:r>
        <w:t>static symmetric key</w:t>
      </w:r>
    </w:p>
    <w:p w14:paraId="51851985" w14:textId="132E3FEF" w:rsidR="0000520F" w:rsidRDefault="0000520F" w:rsidP="004D4676">
      <w:pPr>
        <w:pStyle w:val="TERM-definition"/>
      </w:pPr>
      <w:r>
        <w:t xml:space="preserve">key that is intended for use for a relatively long period of time and is typically intended for use in many instances of a </w:t>
      </w:r>
      <w:del w:id="409" w:author="John Cowburn" w:date="2021-04-16T13:52:00Z">
        <w:r w:rsidDel="00635BE8">
          <w:delText>DLMS</w:delText>
        </w:r>
      </w:del>
      <w:ins w:id="410" w:author="John Cowburn" w:date="2021-04-16T13:52:00Z">
        <w:r w:rsidR="00635BE8">
          <w:t>DLMS®</w:t>
        </w:r>
      </w:ins>
      <w:r>
        <w:t>/COSEM Application Association</w:t>
      </w:r>
    </w:p>
    <w:p w14:paraId="7A30F1C2" w14:textId="35536E36" w:rsidR="0000520F" w:rsidRDefault="004D4676" w:rsidP="004D4676">
      <w:pPr>
        <w:pStyle w:val="TERM-note"/>
      </w:pPr>
      <w:r>
        <w:t>Note </w:t>
      </w:r>
      <w:fldSimple w:instr=" SEQ note \r 1 \* MERGEFORMAT ">
        <w:r w:rsidR="00DC4BE9">
          <w:rPr>
            <w:noProof/>
          </w:rPr>
          <w:t>1</w:t>
        </w:r>
      </w:fldSimple>
      <w:r>
        <w:t xml:space="preserve"> to entry: </w:t>
      </w:r>
      <w:r w:rsidR="0000520F">
        <w:t xml:space="preserve">In </w:t>
      </w:r>
      <w:del w:id="411" w:author="John Cowburn" w:date="2021-04-16T13:52:00Z">
        <w:r w:rsidR="0000520F" w:rsidDel="00635BE8">
          <w:delText>DLMS</w:delText>
        </w:r>
      </w:del>
      <w:ins w:id="412" w:author="John Cowburn" w:date="2021-04-16T13:52:00Z">
        <w:r w:rsidR="00635BE8">
          <w:t>DLMS®</w:t>
        </w:r>
      </w:ins>
      <w:r w:rsidR="0000520F">
        <w:t>/COSEM it is known as global key.</w:t>
      </w:r>
    </w:p>
    <w:p w14:paraId="42B795A3" w14:textId="77777777" w:rsidR="0000520F" w:rsidRDefault="0000520F" w:rsidP="00903A8A">
      <w:pPr>
        <w:pStyle w:val="TERM-number3"/>
      </w:pPr>
    </w:p>
    <w:p w14:paraId="17F4794A" w14:textId="77777777" w:rsidR="0000520F" w:rsidRDefault="0000520F" w:rsidP="0000520F">
      <w:pPr>
        <w:pStyle w:val="TERM"/>
      </w:pPr>
      <w:r>
        <w:t>static key</w:t>
      </w:r>
    </w:p>
    <w:p w14:paraId="18DDD504" w14:textId="77777777" w:rsidR="0000520F" w:rsidRPr="008F582A" w:rsidRDefault="0000520F" w:rsidP="004D4676">
      <w:pPr>
        <w:pStyle w:val="TERM-definition"/>
      </w:pPr>
      <w:r>
        <w:t>a</w:t>
      </w:r>
      <w:r w:rsidRPr="00ED0C4C">
        <w:t xml:space="preserve"> key that is intended for use for a relatively long period of time and is typically intended for use in many instances of a cryptographic key establishment scheme. Contrast with an ephemeral key.</w:t>
      </w:r>
    </w:p>
    <w:p w14:paraId="1141B8B9" w14:textId="77777777" w:rsidR="0000520F" w:rsidRDefault="0000520F" w:rsidP="0000520F">
      <w:pPr>
        <w:pStyle w:val="TERM-source"/>
      </w:pPr>
      <w:r>
        <w:t>[SOURCE</w:t>
      </w:r>
      <w:r w:rsidRPr="00ED0C4C">
        <w:t xml:space="preserve">: </w:t>
      </w:r>
      <w:r w:rsidR="0077161C">
        <w:fldChar w:fldCharType="begin" w:fldLock="1"/>
      </w:r>
      <w:r w:rsidR="0077161C">
        <w:instrText xml:space="preserve"> REF NIST_SP800_57_Keymgmt \h </w:instrText>
      </w:r>
      <w:r w:rsidR="0077161C">
        <w:fldChar w:fldCharType="separate"/>
      </w:r>
      <w:r w:rsidR="00811F07" w:rsidRPr="00347160">
        <w:t>NIST SP 800-57:20</w:t>
      </w:r>
      <w:r w:rsidR="00811F07">
        <w:t>12</w:t>
      </w:r>
      <w:r w:rsidR="0077161C">
        <w:fldChar w:fldCharType="end"/>
      </w:r>
      <w:r w:rsidR="00FB6A41">
        <w:t>,</w:t>
      </w:r>
      <w:r w:rsidR="0077161C">
        <w:t xml:space="preserve"> </w:t>
      </w:r>
      <w:r w:rsidRPr="00ED0C4C">
        <w:t>Part 1</w:t>
      </w:r>
      <w:r>
        <w:t>]</w:t>
      </w:r>
    </w:p>
    <w:p w14:paraId="21584283" w14:textId="77777777" w:rsidR="0000520F" w:rsidRDefault="0000520F" w:rsidP="00903A8A">
      <w:pPr>
        <w:pStyle w:val="TERM-number3"/>
      </w:pPr>
    </w:p>
    <w:p w14:paraId="51FC62FF" w14:textId="77777777" w:rsidR="0000520F" w:rsidRDefault="0000520F" w:rsidP="0000520F">
      <w:pPr>
        <w:pStyle w:val="TERM"/>
      </w:pPr>
      <w:r w:rsidRPr="008F582A">
        <w:t>Subordinate Certification Authority</w:t>
      </w:r>
    </w:p>
    <w:p w14:paraId="5A6EAE72" w14:textId="77777777" w:rsidR="0000520F" w:rsidRPr="008F582A" w:rsidRDefault="0000520F" w:rsidP="004D4676">
      <w:pPr>
        <w:pStyle w:val="TERM-definition"/>
      </w:pPr>
      <w:r>
        <w:t>i</w:t>
      </w:r>
      <w:r w:rsidRPr="008F582A">
        <w:t>n a hierarchical PKI, a Certification Authority (CA) whose certificate signature key is certified by another CA, and whose activities a</w:t>
      </w:r>
      <w:r>
        <w:t>re constrained by that other CA</w:t>
      </w:r>
    </w:p>
    <w:p w14:paraId="63273523" w14:textId="77777777" w:rsidR="0000520F" w:rsidRDefault="0000520F" w:rsidP="0000520F">
      <w:pPr>
        <w:pStyle w:val="TERM-source"/>
      </w:pPr>
      <w:r>
        <w:t>[SOURCE</w:t>
      </w:r>
      <w:r w:rsidRPr="00ED0C4C">
        <w:t>:</w:t>
      </w:r>
      <w:r w:rsidRPr="008F582A">
        <w:rPr>
          <w:i/>
        </w:rPr>
        <w:t xml:space="preserve"> </w:t>
      </w:r>
      <w:r w:rsidRPr="008F582A">
        <w:fldChar w:fldCharType="begin" w:fldLock="1"/>
      </w:r>
      <w:r w:rsidRPr="008F582A">
        <w:instrText xml:space="preserve"> REF NISTSP800_32_PKI \h  \* MERGEFORMAT </w:instrText>
      </w:r>
      <w:r w:rsidRPr="008F582A">
        <w:fldChar w:fldCharType="separate"/>
      </w:r>
      <w:r w:rsidR="00811F07" w:rsidRPr="00E905E9">
        <w:t>NIST SP 800-32:2001</w:t>
      </w:r>
      <w:r w:rsidRPr="008F582A">
        <w:fldChar w:fldCharType="end"/>
      </w:r>
      <w:r>
        <w:t>]</w:t>
      </w:r>
    </w:p>
    <w:p w14:paraId="722E64DE" w14:textId="77777777" w:rsidR="0000520F" w:rsidRDefault="0000520F" w:rsidP="00903A8A">
      <w:pPr>
        <w:pStyle w:val="TERM-number3"/>
      </w:pPr>
    </w:p>
    <w:p w14:paraId="78E07ABA" w14:textId="77777777" w:rsidR="0000520F" w:rsidRDefault="0000520F" w:rsidP="0000520F">
      <w:pPr>
        <w:pStyle w:val="TERM"/>
      </w:pPr>
      <w:r>
        <w:t>symmetric key</w:t>
      </w:r>
    </w:p>
    <w:p w14:paraId="56D128EE" w14:textId="77777777" w:rsidR="0000520F" w:rsidRPr="008F582A" w:rsidRDefault="0000520F" w:rsidP="0000520F">
      <w:pPr>
        <w:pStyle w:val="TERM-definition"/>
      </w:pPr>
      <w:r>
        <w:t>a</w:t>
      </w:r>
      <w:r w:rsidRPr="008F582A">
        <w:t xml:space="preserve"> single cryptographic key that is used with a secret (symmetric) key algorithm</w:t>
      </w:r>
    </w:p>
    <w:p w14:paraId="311C19F0" w14:textId="77777777" w:rsidR="0000520F" w:rsidRDefault="0000520F" w:rsidP="0000520F">
      <w:pPr>
        <w:pStyle w:val="TERM-source"/>
      </w:pPr>
      <w:r>
        <w:t>[SOURCE</w:t>
      </w:r>
      <w:r w:rsidRPr="00ED0C4C">
        <w:t xml:space="preserve">: </w:t>
      </w:r>
      <w:r w:rsidR="0077161C">
        <w:fldChar w:fldCharType="begin" w:fldLock="1"/>
      </w:r>
      <w:r w:rsidR="0077161C">
        <w:instrText xml:space="preserve"> REF NIST_SP800_57_Keymgmt \h </w:instrText>
      </w:r>
      <w:r w:rsidR="0077161C">
        <w:fldChar w:fldCharType="separate"/>
      </w:r>
      <w:r w:rsidR="00811F07" w:rsidRPr="00347160">
        <w:t>NIST SP 800-57:20</w:t>
      </w:r>
      <w:r w:rsidR="00811F07">
        <w:t>12</w:t>
      </w:r>
      <w:r w:rsidR="0077161C">
        <w:fldChar w:fldCharType="end"/>
      </w:r>
      <w:r w:rsidR="00FB6A41">
        <w:t>,</w:t>
      </w:r>
      <w:r w:rsidR="0077161C">
        <w:t xml:space="preserve"> </w:t>
      </w:r>
      <w:r w:rsidRPr="00ED0C4C">
        <w:t>Part 1</w:t>
      </w:r>
      <w:r>
        <w:t>]</w:t>
      </w:r>
    </w:p>
    <w:p w14:paraId="1E1BE01C" w14:textId="77777777" w:rsidR="0000520F" w:rsidRDefault="0000520F" w:rsidP="00903A8A">
      <w:pPr>
        <w:pStyle w:val="TERM-number3"/>
      </w:pPr>
    </w:p>
    <w:p w14:paraId="2E71566F" w14:textId="77777777" w:rsidR="0000520F" w:rsidRDefault="0000520F" w:rsidP="0000520F">
      <w:pPr>
        <w:pStyle w:val="TERM"/>
      </w:pPr>
      <w:r>
        <w:t>symmetric key algorithm</w:t>
      </w:r>
    </w:p>
    <w:p w14:paraId="4D0DA602" w14:textId="77777777" w:rsidR="0000520F" w:rsidRPr="008F582A" w:rsidRDefault="0000520F" w:rsidP="0000520F">
      <w:pPr>
        <w:pStyle w:val="TERM-definition"/>
      </w:pPr>
      <w:r>
        <w:t>a</w:t>
      </w:r>
      <w:r w:rsidRPr="008F582A">
        <w:t xml:space="preserve"> cryptographic algorithm that uses the same secret key for an operation and its complement (e</w:t>
      </w:r>
      <w:r>
        <w:t>.g., encryption and decryption)</w:t>
      </w:r>
    </w:p>
    <w:p w14:paraId="1FA671B8" w14:textId="77777777" w:rsidR="0000520F" w:rsidRDefault="0000520F" w:rsidP="0000520F">
      <w:pPr>
        <w:pStyle w:val="TERM-source"/>
      </w:pPr>
      <w:r>
        <w:t>[SOURCE</w:t>
      </w:r>
      <w:r w:rsidRPr="00ED0C4C">
        <w:t xml:space="preserve">: </w:t>
      </w:r>
      <w:r w:rsidR="0077161C">
        <w:fldChar w:fldCharType="begin" w:fldLock="1"/>
      </w:r>
      <w:r w:rsidR="0077161C">
        <w:instrText xml:space="preserve"> REF NIST_SP800_57_Keymgmt \h </w:instrText>
      </w:r>
      <w:r w:rsidR="0077161C">
        <w:fldChar w:fldCharType="separate"/>
      </w:r>
      <w:r w:rsidR="00811F07" w:rsidRPr="00347160">
        <w:t>NIST SP 800-57:20</w:t>
      </w:r>
      <w:r w:rsidR="00811F07">
        <w:t>12</w:t>
      </w:r>
      <w:r w:rsidR="0077161C">
        <w:fldChar w:fldCharType="end"/>
      </w:r>
      <w:r w:rsidR="00FB6A41">
        <w:t>,</w:t>
      </w:r>
      <w:r w:rsidR="0077161C">
        <w:t xml:space="preserve"> </w:t>
      </w:r>
      <w:r w:rsidRPr="00ED0C4C">
        <w:t>Part 1</w:t>
      </w:r>
      <w:r>
        <w:t>]</w:t>
      </w:r>
    </w:p>
    <w:p w14:paraId="4F657543" w14:textId="77777777" w:rsidR="0000520F" w:rsidRDefault="0000520F" w:rsidP="00903A8A">
      <w:pPr>
        <w:pStyle w:val="TERM-number3"/>
      </w:pPr>
    </w:p>
    <w:p w14:paraId="025067E1" w14:textId="77777777" w:rsidR="0000520F" w:rsidRDefault="0000520F" w:rsidP="0000520F">
      <w:pPr>
        <w:pStyle w:val="TERM"/>
      </w:pPr>
      <w:r>
        <w:t>trust anchor</w:t>
      </w:r>
    </w:p>
    <w:p w14:paraId="61ADE2BA" w14:textId="77777777" w:rsidR="0000520F" w:rsidRPr="008F582A" w:rsidRDefault="0000520F" w:rsidP="0000520F">
      <w:pPr>
        <w:pStyle w:val="TERM-definition"/>
      </w:pPr>
      <w:r>
        <w:t>a</w:t>
      </w:r>
      <w:r w:rsidRPr="008F582A">
        <w:t xml:space="preserve"> public key and the name of a certification authority that is used to validate the first certificate in a sequence of certificates. The trust anchor public key is used to verify the signature on a certificate issued by a trust anchor certification authority. The security of the validation process depends upon the authenticity and integrity of the trust anchor. Trust anchors are often distributed as self-signed certificates</w:t>
      </w:r>
      <w:r>
        <w:t>.</w:t>
      </w:r>
    </w:p>
    <w:p w14:paraId="66DFD80E" w14:textId="77777777" w:rsidR="0000520F" w:rsidRDefault="0000520F" w:rsidP="0000520F">
      <w:pPr>
        <w:pStyle w:val="TERM-source"/>
      </w:pPr>
      <w:r>
        <w:t>[SOURCE</w:t>
      </w:r>
      <w:r w:rsidRPr="00ED0C4C">
        <w:t xml:space="preserve">: </w:t>
      </w:r>
      <w:r w:rsidR="0077161C">
        <w:fldChar w:fldCharType="begin" w:fldLock="1"/>
      </w:r>
      <w:r w:rsidR="0077161C">
        <w:instrText xml:space="preserve"> REF NIST_SP800_57_Keymgmt \h </w:instrText>
      </w:r>
      <w:r w:rsidR="0077161C">
        <w:fldChar w:fldCharType="separate"/>
      </w:r>
      <w:r w:rsidR="00811F07" w:rsidRPr="00347160">
        <w:t>NIST SP 800-57:20</w:t>
      </w:r>
      <w:r w:rsidR="00811F07">
        <w:t>12</w:t>
      </w:r>
      <w:r w:rsidR="0077161C">
        <w:fldChar w:fldCharType="end"/>
      </w:r>
      <w:r w:rsidR="00FB6A41">
        <w:t>,</w:t>
      </w:r>
      <w:r w:rsidR="0077161C">
        <w:t xml:space="preserve"> </w:t>
      </w:r>
      <w:r w:rsidRPr="00ED0C4C">
        <w:t>Part 1</w:t>
      </w:r>
      <w:r>
        <w:t>]</w:t>
      </w:r>
    </w:p>
    <w:p w14:paraId="347083CD" w14:textId="77777777" w:rsidR="0000520F" w:rsidRDefault="0000520F" w:rsidP="00903A8A">
      <w:pPr>
        <w:pStyle w:val="TERM-number3"/>
      </w:pPr>
    </w:p>
    <w:p w14:paraId="5B7D2CD5" w14:textId="77777777" w:rsidR="0000520F" w:rsidRDefault="0000520F" w:rsidP="0000520F">
      <w:pPr>
        <w:pStyle w:val="TERM"/>
      </w:pPr>
      <w:r>
        <w:t>trusted party</w:t>
      </w:r>
    </w:p>
    <w:p w14:paraId="6C2DCDA7" w14:textId="77777777" w:rsidR="0000520F" w:rsidRDefault="0000520F" w:rsidP="004D4676">
      <w:pPr>
        <w:pStyle w:val="TERM-definition"/>
      </w:pPr>
      <w:r>
        <w:t>a</w:t>
      </w:r>
      <w:r w:rsidRPr="008F582A">
        <w:t xml:space="preserve"> trusted party is a party that is trusted by an entity to faithfully perform certain services for that entity. An entity could be a trusted party for itself</w:t>
      </w:r>
      <w:r>
        <w:t>.</w:t>
      </w:r>
    </w:p>
    <w:p w14:paraId="34377D8C" w14:textId="77777777" w:rsidR="0000520F" w:rsidRDefault="0000520F" w:rsidP="0000520F">
      <w:pPr>
        <w:pStyle w:val="TERM-source"/>
      </w:pPr>
      <w:r w:rsidRPr="004A29E8">
        <w:t>[SOURCE</w:t>
      </w:r>
      <w:r w:rsidRPr="00D32E40">
        <w:t xml:space="preserve">: </w:t>
      </w:r>
      <w:r w:rsidRPr="00D32E40">
        <w:fldChar w:fldCharType="begin" w:fldLock="1"/>
      </w:r>
      <w:r w:rsidRPr="00D32E40">
        <w:instrText xml:space="preserve"> REF NIST_SP_800_56A \h  \* MERGEFORMAT </w:instrText>
      </w:r>
      <w:r w:rsidRPr="00D32E40">
        <w:fldChar w:fldCharType="separate"/>
      </w:r>
      <w:r w:rsidR="00811F07" w:rsidRPr="00E905E9">
        <w:t>NIST SP 800-56A Rev. 2: 2013</w:t>
      </w:r>
      <w:r w:rsidRPr="00D32E40">
        <w:fldChar w:fldCharType="end"/>
      </w:r>
      <w:r w:rsidRPr="004A29E8">
        <w:t>]</w:t>
      </w:r>
    </w:p>
    <w:p w14:paraId="4FD843B1" w14:textId="77777777" w:rsidR="0000520F" w:rsidRDefault="0000520F" w:rsidP="00903A8A">
      <w:pPr>
        <w:pStyle w:val="TERM-number3"/>
      </w:pPr>
    </w:p>
    <w:p w14:paraId="36A9C35B" w14:textId="77777777" w:rsidR="0000520F" w:rsidRDefault="0000520F" w:rsidP="0000520F">
      <w:pPr>
        <w:pStyle w:val="TERM"/>
      </w:pPr>
      <w:r>
        <w:t>trusted third party</w:t>
      </w:r>
    </w:p>
    <w:p w14:paraId="29B83CAC" w14:textId="77777777" w:rsidR="0000520F" w:rsidRDefault="0000520F" w:rsidP="0000520F">
      <w:pPr>
        <w:pStyle w:val="TERM-definition"/>
      </w:pPr>
      <w:r>
        <w:t>a</w:t>
      </w:r>
      <w:r w:rsidRPr="004D4909">
        <w:t xml:space="preserve"> third party, such as a CA, that is trusted by its clients to perform certain services. (By contrast, in a key establishment transaction, the participants, parties U and V, are considered to be the first and second parties.)</w:t>
      </w:r>
    </w:p>
    <w:p w14:paraId="1BFC5852" w14:textId="77777777" w:rsidR="0000520F" w:rsidRDefault="0000520F" w:rsidP="0000520F">
      <w:pPr>
        <w:pStyle w:val="TERM-source"/>
      </w:pPr>
      <w:r w:rsidRPr="004A29E8">
        <w:t>[SOURCE</w:t>
      </w:r>
      <w:r w:rsidRPr="00D32E40">
        <w:t xml:space="preserve">: </w:t>
      </w:r>
      <w:r w:rsidRPr="00D32E40">
        <w:fldChar w:fldCharType="begin" w:fldLock="1"/>
      </w:r>
      <w:r w:rsidRPr="00D32E40">
        <w:instrText xml:space="preserve"> REF NIST_SP_800_56A \h  \* MERGEFORMAT </w:instrText>
      </w:r>
      <w:r w:rsidRPr="00D32E40">
        <w:fldChar w:fldCharType="separate"/>
      </w:r>
      <w:r w:rsidR="00811F07" w:rsidRPr="00E905E9">
        <w:t>NIST SP 800-56A Rev. 2: 2013</w:t>
      </w:r>
      <w:r w:rsidRPr="00D32E40">
        <w:fldChar w:fldCharType="end"/>
      </w:r>
      <w:r w:rsidRPr="004A29E8">
        <w:t>]</w:t>
      </w:r>
    </w:p>
    <w:p w14:paraId="3AD5005B" w14:textId="77777777" w:rsidR="0000520F" w:rsidRDefault="0000520F" w:rsidP="00903A8A">
      <w:pPr>
        <w:pStyle w:val="TERM-number3"/>
      </w:pPr>
    </w:p>
    <w:p w14:paraId="187B703D" w14:textId="77777777" w:rsidR="0000520F" w:rsidRDefault="0000520F" w:rsidP="0000520F">
      <w:pPr>
        <w:pStyle w:val="TERM"/>
      </w:pPr>
      <w:r w:rsidRPr="004D4909">
        <w:t>X.509 certificate</w:t>
      </w:r>
    </w:p>
    <w:p w14:paraId="528D8B15" w14:textId="77777777" w:rsidR="0000520F" w:rsidRDefault="0000520F" w:rsidP="004D4676">
      <w:pPr>
        <w:pStyle w:val="TERM-definition"/>
      </w:pPr>
      <w:r>
        <w:t>the X.509 public-key certificate or the X.509 attribute certificate, as defined by the ISO/ITU-T X.509 standard. Most commonly (including in this document), an X.509 certificate refers to the X.509 public-key certificate.</w:t>
      </w:r>
    </w:p>
    <w:p w14:paraId="1B1D83F1" w14:textId="77777777" w:rsidR="0000520F" w:rsidRDefault="0000520F" w:rsidP="0000520F">
      <w:pPr>
        <w:pStyle w:val="TERM-source"/>
      </w:pPr>
      <w:r>
        <w:t xml:space="preserve"> [SOURCE</w:t>
      </w:r>
      <w:r w:rsidRPr="00ED0C4C">
        <w:t xml:space="preserve">: </w:t>
      </w:r>
      <w:r w:rsidR="0077161C">
        <w:fldChar w:fldCharType="begin" w:fldLock="1"/>
      </w:r>
      <w:r w:rsidR="0077161C">
        <w:instrText xml:space="preserve"> REF NIST_SP800_57_Keymgmt \h </w:instrText>
      </w:r>
      <w:r w:rsidR="0077161C">
        <w:fldChar w:fldCharType="separate"/>
      </w:r>
      <w:r w:rsidR="00811F07" w:rsidRPr="00347160">
        <w:t>NIST SP 800-57:20</w:t>
      </w:r>
      <w:r w:rsidR="00811F07">
        <w:t>12</w:t>
      </w:r>
      <w:r w:rsidR="0077161C">
        <w:fldChar w:fldCharType="end"/>
      </w:r>
      <w:r w:rsidR="00FB6A41">
        <w:t>,</w:t>
      </w:r>
      <w:r w:rsidR="0077161C">
        <w:t xml:space="preserve"> </w:t>
      </w:r>
      <w:r w:rsidRPr="00ED0C4C">
        <w:t>Part 1</w:t>
      </w:r>
      <w:r>
        <w:t>]</w:t>
      </w:r>
    </w:p>
    <w:p w14:paraId="565B69D3" w14:textId="77777777" w:rsidR="0000520F" w:rsidRDefault="0000520F" w:rsidP="00903A8A">
      <w:pPr>
        <w:pStyle w:val="TERM-number3"/>
      </w:pPr>
    </w:p>
    <w:p w14:paraId="0BF7A31D" w14:textId="77777777" w:rsidR="0000520F" w:rsidRDefault="0000520F" w:rsidP="0000520F">
      <w:pPr>
        <w:pStyle w:val="TERM"/>
      </w:pPr>
      <w:r>
        <w:t>X.509 public key certificate</w:t>
      </w:r>
    </w:p>
    <w:p w14:paraId="363952BF" w14:textId="77777777" w:rsidR="0000520F" w:rsidRDefault="0000520F" w:rsidP="004D4676">
      <w:pPr>
        <w:pStyle w:val="TERM-definition"/>
      </w:pPr>
      <w:r>
        <w:t>a digital certificate containing a public key for entity and a name for the entity, together with some other information that is rendered unforgeable by the digital signature of the certification authority that issued the certificate, encoded in the format defined in the ISO/ITU-T X.509 standard.</w:t>
      </w:r>
    </w:p>
    <w:p w14:paraId="5028409A" w14:textId="77777777" w:rsidR="0000520F" w:rsidRDefault="0000520F" w:rsidP="0000520F">
      <w:pPr>
        <w:pStyle w:val="TERM-source"/>
      </w:pPr>
      <w:r>
        <w:t>[SOURCE</w:t>
      </w:r>
      <w:r w:rsidRPr="00ED0C4C">
        <w:t xml:space="preserve">: </w:t>
      </w:r>
      <w:r w:rsidR="0077161C">
        <w:fldChar w:fldCharType="begin" w:fldLock="1"/>
      </w:r>
      <w:r w:rsidR="0077161C">
        <w:instrText xml:space="preserve"> REF NIST_SP800_57_Keymgmt \h </w:instrText>
      </w:r>
      <w:r w:rsidR="0077161C">
        <w:fldChar w:fldCharType="separate"/>
      </w:r>
      <w:r w:rsidR="00811F07" w:rsidRPr="00347160">
        <w:t>NIST SP 800-57:20</w:t>
      </w:r>
      <w:r w:rsidR="00811F07">
        <w:t>12</w:t>
      </w:r>
      <w:r w:rsidR="0077161C">
        <w:fldChar w:fldCharType="end"/>
      </w:r>
      <w:r w:rsidR="00FB6A41">
        <w:t>,</w:t>
      </w:r>
      <w:r w:rsidR="0077161C">
        <w:t xml:space="preserve"> </w:t>
      </w:r>
      <w:r w:rsidRPr="00ED0C4C">
        <w:t>Part 1</w:t>
      </w:r>
      <w:r>
        <w:t>]</w:t>
      </w:r>
    </w:p>
    <w:p w14:paraId="33433E45" w14:textId="77777777" w:rsidR="0000520F" w:rsidRDefault="0000520F" w:rsidP="004D4676">
      <w:pPr>
        <w:pStyle w:val="Heading2"/>
      </w:pPr>
      <w:bookmarkStart w:id="413" w:name="_Ref386894732"/>
      <w:bookmarkStart w:id="414" w:name="_Toc436206978"/>
      <w:bookmarkStart w:id="415" w:name="_Toc436826709"/>
      <w:bookmarkStart w:id="416" w:name="_Toc437856332"/>
      <w:bookmarkStart w:id="417" w:name="_Toc97127167"/>
      <w:r w:rsidRPr="00F37017">
        <w:t xml:space="preserve">Definitions and abbreviations </w:t>
      </w:r>
      <w:r>
        <w:t xml:space="preserve">related to </w:t>
      </w:r>
      <w:r w:rsidR="005E1AF3">
        <w:t>the Galois/Counter M</w:t>
      </w:r>
      <w:r w:rsidRPr="00F37017">
        <w:t>ode</w:t>
      </w:r>
      <w:bookmarkEnd w:id="413"/>
      <w:bookmarkEnd w:id="414"/>
      <w:bookmarkEnd w:id="415"/>
      <w:bookmarkEnd w:id="416"/>
      <w:bookmarkEnd w:id="417"/>
    </w:p>
    <w:p w14:paraId="35B8AD3E" w14:textId="77777777" w:rsidR="0000520F" w:rsidRPr="00F37017" w:rsidRDefault="0000520F" w:rsidP="004D4676">
      <w:pPr>
        <w:pStyle w:val="PARAGRAPH"/>
      </w:pPr>
      <w:r>
        <w:t>The source of the definitions</w:t>
      </w:r>
      <w:r w:rsidR="005910AC">
        <w:t xml:space="preserve"> 3.3.1 to 3.3.13</w:t>
      </w:r>
      <w:r>
        <w:t xml:space="preserve"> abbreviations and symbols in this subclause is </w:t>
      </w:r>
      <w:r>
        <w:fldChar w:fldCharType="begin" w:fldLock="1"/>
      </w:r>
      <w:r>
        <w:instrText xml:space="preserve"> REF NIST_SP800_38D_GCM \h </w:instrText>
      </w:r>
      <w:r>
        <w:fldChar w:fldCharType="separate"/>
      </w:r>
      <w:r w:rsidR="00811F07" w:rsidRPr="00347160">
        <w:t>NIST SP 800-38D:2007</w:t>
      </w:r>
      <w:r>
        <w:fldChar w:fldCharType="end"/>
      </w:r>
      <w:r>
        <w:t>.</w:t>
      </w:r>
    </w:p>
    <w:p w14:paraId="08DAE4A4" w14:textId="77777777" w:rsidR="0000520F" w:rsidRPr="00F37017" w:rsidRDefault="0000520F" w:rsidP="00903A8A">
      <w:pPr>
        <w:pStyle w:val="TERM-number3"/>
      </w:pPr>
    </w:p>
    <w:p w14:paraId="50821522" w14:textId="77777777" w:rsidR="00F60CD6" w:rsidRDefault="0000520F" w:rsidP="0000520F">
      <w:pPr>
        <w:pStyle w:val="TERM"/>
      </w:pPr>
      <w:r>
        <w:t xml:space="preserve">Additional Authenticated Data </w:t>
      </w:r>
    </w:p>
    <w:p w14:paraId="2971A3FA" w14:textId="77777777" w:rsidR="0000520F" w:rsidRDefault="0000520F" w:rsidP="0000520F">
      <w:pPr>
        <w:pStyle w:val="TERM"/>
      </w:pPr>
      <w:r>
        <w:t>AAD</w:t>
      </w:r>
    </w:p>
    <w:p w14:paraId="07AC7382" w14:textId="77777777" w:rsidR="0000520F" w:rsidRDefault="0000520F" w:rsidP="004D4676">
      <w:pPr>
        <w:pStyle w:val="TERM-definition"/>
      </w:pPr>
      <w:r w:rsidRPr="00ED0C4C">
        <w:t>input data to the authenticated encryption function that is au</w:t>
      </w:r>
      <w:r>
        <w:t>thenticated but not encrypted</w:t>
      </w:r>
    </w:p>
    <w:p w14:paraId="7DD7F2DA" w14:textId="77777777" w:rsidR="0000520F" w:rsidRDefault="0000520F" w:rsidP="00903A8A">
      <w:pPr>
        <w:pStyle w:val="TERM-number3"/>
      </w:pPr>
    </w:p>
    <w:p w14:paraId="608C90FA" w14:textId="77777777" w:rsidR="0000520F" w:rsidRDefault="0000520F" w:rsidP="0000520F">
      <w:pPr>
        <w:pStyle w:val="TERM"/>
      </w:pPr>
      <w:r>
        <w:t>a</w:t>
      </w:r>
      <w:r w:rsidRPr="00ED0C4C">
        <w:t>uthenticated decryption</w:t>
      </w:r>
    </w:p>
    <w:p w14:paraId="0BA2A35C" w14:textId="77777777" w:rsidR="0000520F" w:rsidRDefault="0000520F" w:rsidP="0000520F">
      <w:pPr>
        <w:pStyle w:val="TERM-definition"/>
      </w:pPr>
      <w:r w:rsidRPr="00ED0C4C">
        <w:t>function of GCM in which the ciphertext is decrypted into the plaintext, and the authenticity of the ciph</w:t>
      </w:r>
      <w:r>
        <w:t>ertext and the AAD are verified</w:t>
      </w:r>
    </w:p>
    <w:p w14:paraId="7961C068" w14:textId="77777777" w:rsidR="0000520F" w:rsidRPr="00547E42" w:rsidRDefault="0000520F" w:rsidP="00903A8A">
      <w:pPr>
        <w:pStyle w:val="TERM-number3"/>
      </w:pPr>
    </w:p>
    <w:p w14:paraId="361F5AA1" w14:textId="77777777" w:rsidR="0000520F" w:rsidRPr="00547E42" w:rsidRDefault="0000520F" w:rsidP="0000520F">
      <w:pPr>
        <w:pStyle w:val="TERM"/>
      </w:pPr>
      <w:r>
        <w:t>a</w:t>
      </w:r>
      <w:r w:rsidRPr="00ED0C4C">
        <w:t>uthenticated encryption</w:t>
      </w:r>
    </w:p>
    <w:p w14:paraId="6BE4AE46" w14:textId="77777777" w:rsidR="0000520F" w:rsidRDefault="0000520F" w:rsidP="004D4676">
      <w:pPr>
        <w:pStyle w:val="TERM-definition"/>
      </w:pPr>
      <w:r w:rsidRPr="00ED0C4C">
        <w:t>function of GCM in which the plaintext is encrypted into the ciphertext and an authentication tag is generate</w:t>
      </w:r>
      <w:r>
        <w:t>d on the AAD and the ciphertext</w:t>
      </w:r>
    </w:p>
    <w:p w14:paraId="3EFEA0D3" w14:textId="77777777" w:rsidR="0000520F" w:rsidRDefault="0000520F" w:rsidP="00903A8A">
      <w:pPr>
        <w:pStyle w:val="TERM-number3"/>
      </w:pPr>
    </w:p>
    <w:p w14:paraId="496C9FFC" w14:textId="77777777" w:rsidR="00F60CD6" w:rsidRDefault="0000520F" w:rsidP="0000520F">
      <w:pPr>
        <w:pStyle w:val="TERM"/>
      </w:pPr>
      <w:r>
        <w:t>a</w:t>
      </w:r>
      <w:r w:rsidRPr="00ED0C4C">
        <w:t>uthentication tag</w:t>
      </w:r>
      <w:r>
        <w:t xml:space="preserve"> </w:t>
      </w:r>
    </w:p>
    <w:p w14:paraId="67425E83" w14:textId="77777777" w:rsidR="0000520F" w:rsidRDefault="0000520F" w:rsidP="0000520F">
      <w:pPr>
        <w:pStyle w:val="TERM"/>
      </w:pPr>
      <w:r>
        <w:t>Tag, T</w:t>
      </w:r>
    </w:p>
    <w:p w14:paraId="7830AADE" w14:textId="77777777" w:rsidR="0000520F" w:rsidRPr="00A85347" w:rsidRDefault="0000520F" w:rsidP="004D4676">
      <w:pPr>
        <w:pStyle w:val="TERM-definition"/>
      </w:pPr>
      <w:r w:rsidRPr="00ED0C4C">
        <w:t>cryptographic checksum on data that is designed to reveal both accidental errors and the inten</w:t>
      </w:r>
      <w:r>
        <w:t>tional modification of the data</w:t>
      </w:r>
    </w:p>
    <w:p w14:paraId="7E17FA56" w14:textId="77777777" w:rsidR="0000520F" w:rsidRDefault="0000520F" w:rsidP="00903A8A">
      <w:pPr>
        <w:pStyle w:val="TERM-number3"/>
      </w:pPr>
    </w:p>
    <w:p w14:paraId="78EBA076" w14:textId="77777777" w:rsidR="0000520F" w:rsidRDefault="0000520F" w:rsidP="0000520F">
      <w:pPr>
        <w:pStyle w:val="TERM"/>
      </w:pPr>
      <w:r>
        <w:t>b</w:t>
      </w:r>
      <w:r w:rsidRPr="00ED0C4C">
        <w:t>lock cipher</w:t>
      </w:r>
    </w:p>
    <w:p w14:paraId="0277CC60" w14:textId="77777777" w:rsidR="0000520F" w:rsidRDefault="0000520F" w:rsidP="004D4676">
      <w:pPr>
        <w:pStyle w:val="TERM-definition"/>
      </w:pPr>
      <w:r w:rsidRPr="00ED0C4C">
        <w:t>parameterized family of permutations on bit strings of a fixed length; the parameter that determines the permutation</w:t>
      </w:r>
      <w:r>
        <w:t xml:space="preserve"> is a bit string called the key</w:t>
      </w:r>
    </w:p>
    <w:p w14:paraId="48E83BF1" w14:textId="77777777" w:rsidR="0000520F" w:rsidRPr="00547E42" w:rsidRDefault="0000520F" w:rsidP="00903A8A">
      <w:pPr>
        <w:pStyle w:val="TERM-number3"/>
      </w:pPr>
    </w:p>
    <w:p w14:paraId="105067D2" w14:textId="77777777" w:rsidR="0000520F" w:rsidRDefault="0000520F" w:rsidP="0000520F">
      <w:pPr>
        <w:pStyle w:val="TERM"/>
      </w:pPr>
      <w:r>
        <w:t>c</w:t>
      </w:r>
      <w:r w:rsidRPr="00ED0C4C">
        <w:t>iphertext</w:t>
      </w:r>
    </w:p>
    <w:p w14:paraId="77AB908B" w14:textId="77777777" w:rsidR="0000520F" w:rsidRDefault="0000520F" w:rsidP="004D4676">
      <w:pPr>
        <w:pStyle w:val="TERM-definition"/>
      </w:pPr>
      <w:r>
        <w:t>encrypted form of the plaintext</w:t>
      </w:r>
    </w:p>
    <w:p w14:paraId="0BD5199D" w14:textId="77777777" w:rsidR="0000520F" w:rsidRDefault="0000520F" w:rsidP="00903A8A">
      <w:pPr>
        <w:pStyle w:val="TERM-number3"/>
      </w:pPr>
    </w:p>
    <w:p w14:paraId="09444BEB" w14:textId="77777777" w:rsidR="0000520F" w:rsidRDefault="0000520F" w:rsidP="0000520F">
      <w:pPr>
        <w:pStyle w:val="TERM"/>
      </w:pPr>
      <w:r>
        <w:t>f</w:t>
      </w:r>
      <w:r w:rsidRPr="00ED0C4C">
        <w:t>ixed field</w:t>
      </w:r>
    </w:p>
    <w:p w14:paraId="1C212C79" w14:textId="77777777" w:rsidR="0000520F" w:rsidRDefault="0000520F" w:rsidP="004D4676">
      <w:pPr>
        <w:pStyle w:val="TERM-definition"/>
      </w:pPr>
      <w:r>
        <w:t>i</w:t>
      </w:r>
      <w:r w:rsidRPr="00ED0C4C">
        <w:t>n the deterministic construction of IVs, the field that identifies the device or context for the instance of the au</w:t>
      </w:r>
      <w:r>
        <w:t>thenticated encryption function</w:t>
      </w:r>
    </w:p>
    <w:p w14:paraId="3FB3D6FA" w14:textId="77777777" w:rsidR="0000520F" w:rsidRDefault="0000520F" w:rsidP="00903A8A">
      <w:pPr>
        <w:pStyle w:val="TERM-number3"/>
      </w:pPr>
    </w:p>
    <w:p w14:paraId="714B176C" w14:textId="77777777" w:rsidR="0000520F" w:rsidRDefault="0000520F" w:rsidP="0000520F">
      <w:pPr>
        <w:pStyle w:val="TERM"/>
      </w:pPr>
      <w:r>
        <w:t>fresh</w:t>
      </w:r>
    </w:p>
    <w:p w14:paraId="68CE8BEF" w14:textId="77777777" w:rsidR="0000520F" w:rsidRDefault="0000520F" w:rsidP="0000520F">
      <w:pPr>
        <w:pStyle w:val="TERM-definition"/>
      </w:pPr>
      <w:r>
        <w:t>f</w:t>
      </w:r>
      <w:r w:rsidRPr="00ED0C4C">
        <w:t>or a newly generated key, the property of being une</w:t>
      </w:r>
      <w:r>
        <w:t>qual to any previously used key</w:t>
      </w:r>
    </w:p>
    <w:p w14:paraId="56DB39D9" w14:textId="77777777" w:rsidR="0000520F" w:rsidRDefault="0000520F" w:rsidP="00903A8A">
      <w:pPr>
        <w:pStyle w:val="TERM-number3"/>
      </w:pPr>
    </w:p>
    <w:p w14:paraId="3347147F" w14:textId="77777777" w:rsidR="0000520F" w:rsidRDefault="0000520F" w:rsidP="0000520F">
      <w:pPr>
        <w:pStyle w:val="TERM"/>
      </w:pPr>
      <w:r>
        <w:t>GCM</w:t>
      </w:r>
    </w:p>
    <w:p w14:paraId="48EA1DBC" w14:textId="77777777" w:rsidR="0000520F" w:rsidRPr="00A85347" w:rsidRDefault="0000520F" w:rsidP="0000520F">
      <w:pPr>
        <w:pStyle w:val="TERM-definition"/>
      </w:pPr>
      <w:r>
        <w:t>Galois/Counter Mode</w:t>
      </w:r>
    </w:p>
    <w:p w14:paraId="588387B8" w14:textId="77777777" w:rsidR="0000520F" w:rsidRDefault="0000520F" w:rsidP="00903A8A">
      <w:pPr>
        <w:pStyle w:val="TERM-number3"/>
      </w:pPr>
    </w:p>
    <w:p w14:paraId="48FA7031" w14:textId="77777777" w:rsidR="00F60CD6" w:rsidRDefault="0000520F" w:rsidP="0000520F">
      <w:pPr>
        <w:pStyle w:val="TERM"/>
      </w:pPr>
      <w:r>
        <w:t>i</w:t>
      </w:r>
      <w:r w:rsidRPr="00ED0C4C">
        <w:t>nitializat</w:t>
      </w:r>
      <w:r>
        <w:t>ion V</w:t>
      </w:r>
      <w:r w:rsidRPr="00ED0C4C">
        <w:t>ector</w:t>
      </w:r>
      <w:r>
        <w:t xml:space="preserve"> </w:t>
      </w:r>
    </w:p>
    <w:p w14:paraId="4AAED32E" w14:textId="77777777" w:rsidR="0000520F" w:rsidRDefault="0000520F" w:rsidP="0000520F">
      <w:pPr>
        <w:pStyle w:val="TERM"/>
      </w:pPr>
      <w:r>
        <w:t>IV</w:t>
      </w:r>
    </w:p>
    <w:p w14:paraId="2FE85B36" w14:textId="77777777" w:rsidR="0000520F" w:rsidRDefault="0000520F" w:rsidP="004D4676">
      <w:pPr>
        <w:pStyle w:val="TERM-definition"/>
      </w:pPr>
      <w:r w:rsidRPr="00ED0C4C">
        <w:t>nonce that is associated with an invocation of authenticated encryption on</w:t>
      </w:r>
      <w:r>
        <w:t xml:space="preserve"> a particular plaintext and AAD</w:t>
      </w:r>
    </w:p>
    <w:p w14:paraId="7FFFF5BD" w14:textId="17457906" w:rsidR="0000520F" w:rsidRPr="00A85347" w:rsidRDefault="004D4676" w:rsidP="004D4676">
      <w:pPr>
        <w:pStyle w:val="TERM-note"/>
      </w:pPr>
      <w:r>
        <w:t>Note </w:t>
      </w:r>
      <w:fldSimple w:instr=" SEQ note \r 1 \* MERGEFORMAT ">
        <w:r w:rsidR="00DC4BE9">
          <w:rPr>
            <w:noProof/>
          </w:rPr>
          <w:t>1</w:t>
        </w:r>
      </w:fldSimple>
      <w:r>
        <w:t xml:space="preserve"> to entry: </w:t>
      </w:r>
      <w:r w:rsidR="0000520F" w:rsidRPr="00ED0C4C">
        <w:t>For the purposes of this standard, the invocation field is the invocation counter.</w:t>
      </w:r>
    </w:p>
    <w:p w14:paraId="19834CAC" w14:textId="77777777" w:rsidR="0000520F" w:rsidRDefault="0000520F" w:rsidP="00903A8A">
      <w:pPr>
        <w:pStyle w:val="TERM-number3"/>
      </w:pPr>
    </w:p>
    <w:p w14:paraId="5D212372" w14:textId="77777777" w:rsidR="0000520F" w:rsidRDefault="0000520F" w:rsidP="0000520F">
      <w:pPr>
        <w:pStyle w:val="TERM"/>
      </w:pPr>
      <w:r>
        <w:t>invocation field</w:t>
      </w:r>
    </w:p>
    <w:p w14:paraId="5B59B8C2" w14:textId="77777777" w:rsidR="0000520F" w:rsidRDefault="0000520F" w:rsidP="004D4676">
      <w:pPr>
        <w:pStyle w:val="TERM-definition"/>
      </w:pPr>
      <w:r>
        <w:t>i</w:t>
      </w:r>
      <w:r w:rsidRPr="00A85347">
        <w:t>n the deterministic construction of IVs, the field that identifies the sets of inputs to the authenticated encryption function in</w:t>
      </w:r>
      <w:r>
        <w:t xml:space="preserve"> a particular device or context</w:t>
      </w:r>
    </w:p>
    <w:p w14:paraId="1C11DD58" w14:textId="77777777" w:rsidR="0000520F" w:rsidRPr="00A85347" w:rsidRDefault="0000520F" w:rsidP="00903A8A">
      <w:pPr>
        <w:pStyle w:val="TERM-number3"/>
      </w:pPr>
    </w:p>
    <w:p w14:paraId="74653DE6" w14:textId="77777777" w:rsidR="0000520F" w:rsidRDefault="0000520F" w:rsidP="0000520F">
      <w:pPr>
        <w:pStyle w:val="TERM"/>
      </w:pPr>
      <w:r>
        <w:t>key</w:t>
      </w:r>
    </w:p>
    <w:p w14:paraId="6B04A4F3" w14:textId="77777777" w:rsidR="0000520F" w:rsidRPr="00A85347" w:rsidRDefault="0000520F" w:rsidP="0000520F">
      <w:pPr>
        <w:pStyle w:val="TERM-definition"/>
      </w:pPr>
      <w:r w:rsidRPr="00ED0C4C">
        <w:t>parameter of the block cipher that determines the selection of the forward cipher function from the family of perm</w:t>
      </w:r>
      <w:r>
        <w:t>utations</w:t>
      </w:r>
    </w:p>
    <w:p w14:paraId="2C38FCFC" w14:textId="77777777" w:rsidR="0000520F" w:rsidRDefault="0000520F" w:rsidP="00903A8A">
      <w:pPr>
        <w:pStyle w:val="TERM-number3"/>
      </w:pPr>
    </w:p>
    <w:p w14:paraId="214E0905" w14:textId="77777777" w:rsidR="00F60CD6" w:rsidRDefault="0000520F" w:rsidP="0000520F">
      <w:pPr>
        <w:pStyle w:val="TERM"/>
      </w:pPr>
      <w:r>
        <w:t>p</w:t>
      </w:r>
      <w:r w:rsidRPr="00ED0C4C">
        <w:t>laintext</w:t>
      </w:r>
      <w:r>
        <w:t xml:space="preserve"> </w:t>
      </w:r>
    </w:p>
    <w:p w14:paraId="49BCC481" w14:textId="77777777" w:rsidR="0000520F" w:rsidRPr="005A2605" w:rsidRDefault="0000520F" w:rsidP="0000520F">
      <w:pPr>
        <w:pStyle w:val="TERM"/>
        <w:rPr>
          <w:i/>
        </w:rPr>
      </w:pPr>
      <w:r w:rsidRPr="005A2605">
        <w:rPr>
          <w:i/>
        </w:rPr>
        <w:t>P</w:t>
      </w:r>
    </w:p>
    <w:p w14:paraId="69CB71D6" w14:textId="77777777" w:rsidR="0000520F" w:rsidRDefault="0000520F" w:rsidP="0000520F">
      <w:pPr>
        <w:pStyle w:val="TERM-definition"/>
      </w:pPr>
      <w:r w:rsidRPr="00ED0C4C">
        <w:t>input data to the authenticated encryption function that is b</w:t>
      </w:r>
      <w:r>
        <w:t>oth authenticated and encrypted</w:t>
      </w:r>
    </w:p>
    <w:p w14:paraId="3CDB0AF0" w14:textId="77777777" w:rsidR="0000520F" w:rsidRDefault="0000520F" w:rsidP="00903A8A">
      <w:pPr>
        <w:pStyle w:val="TERM-number3"/>
      </w:pPr>
    </w:p>
    <w:p w14:paraId="3A3F7E1E" w14:textId="77777777" w:rsidR="00F60CD6" w:rsidRDefault="0000520F" w:rsidP="0000520F">
      <w:pPr>
        <w:pStyle w:val="TERM"/>
      </w:pPr>
      <w:r>
        <w:t>s</w:t>
      </w:r>
      <w:r w:rsidRPr="00ED0C4C">
        <w:t>ecurity control byte</w:t>
      </w:r>
      <w:r>
        <w:t xml:space="preserve"> </w:t>
      </w:r>
    </w:p>
    <w:p w14:paraId="30D61213" w14:textId="77777777" w:rsidR="0000520F" w:rsidRDefault="0000520F" w:rsidP="0000520F">
      <w:pPr>
        <w:pStyle w:val="TERM"/>
      </w:pPr>
      <w:r w:rsidRPr="00C80C09">
        <w:rPr>
          <w:i/>
        </w:rPr>
        <w:t>SC</w:t>
      </w:r>
    </w:p>
    <w:p w14:paraId="1F804031" w14:textId="77777777" w:rsidR="0000520F" w:rsidRPr="00C80C09" w:rsidRDefault="0000520F" w:rsidP="004D4676">
      <w:pPr>
        <w:pStyle w:val="TERM-definition"/>
      </w:pPr>
      <w:r w:rsidRPr="00ED0C4C">
        <w:t>byte that provides infor</w:t>
      </w:r>
      <w:r>
        <w:t>mation on the ciphering applied</w:t>
      </w:r>
    </w:p>
    <w:p w14:paraId="162B50C0" w14:textId="77777777" w:rsidR="0000520F" w:rsidRDefault="0000520F" w:rsidP="00903A8A">
      <w:pPr>
        <w:pStyle w:val="TERM-number3"/>
      </w:pPr>
    </w:p>
    <w:p w14:paraId="16C58B07" w14:textId="77777777" w:rsidR="00F60CD6" w:rsidRDefault="0000520F" w:rsidP="0000520F">
      <w:pPr>
        <w:pStyle w:val="TERM"/>
      </w:pPr>
      <w:r>
        <w:t xml:space="preserve">security header </w:t>
      </w:r>
    </w:p>
    <w:p w14:paraId="337344A4" w14:textId="77777777" w:rsidR="0000520F" w:rsidRDefault="0000520F" w:rsidP="0000520F">
      <w:pPr>
        <w:pStyle w:val="TERM"/>
      </w:pPr>
      <w:r w:rsidRPr="00C80C09">
        <w:rPr>
          <w:i/>
        </w:rPr>
        <w:t>SH</w:t>
      </w:r>
    </w:p>
    <w:p w14:paraId="681D0AC9" w14:textId="77777777" w:rsidR="0000520F" w:rsidRPr="00A85347" w:rsidRDefault="0000520F" w:rsidP="004D4676">
      <w:pPr>
        <w:pStyle w:val="TERM-definition"/>
      </w:pPr>
      <w:r>
        <w:t>c</w:t>
      </w:r>
      <w:r w:rsidRPr="00ED0C4C">
        <w:t xml:space="preserve">oncatenation of the security control byte </w:t>
      </w:r>
      <w:r>
        <w:rPr>
          <w:rFonts w:ascii="Times New Roman" w:hAnsi="Times New Roman"/>
          <w:i/>
          <w:iCs/>
        </w:rPr>
        <w:t xml:space="preserve">SC </w:t>
      </w:r>
      <w:r w:rsidRPr="00ED0C4C">
        <w:t>and the invocation counter:</w:t>
      </w:r>
      <w:r w:rsidRPr="00ED0C4C">
        <w:rPr>
          <w:rFonts w:ascii="Times New Roman" w:hAnsi="Times New Roman"/>
          <w:i/>
          <w:iCs/>
        </w:rPr>
        <w:t xml:space="preserve"> SH = SC</w:t>
      </w:r>
      <w:r w:rsidRPr="00ED0C4C">
        <w:t xml:space="preserve"> II </w:t>
      </w:r>
      <w:r w:rsidRPr="00ED0C4C">
        <w:rPr>
          <w:rFonts w:ascii="Times New Roman" w:hAnsi="Times New Roman"/>
          <w:i/>
          <w:iCs/>
        </w:rPr>
        <w:t>IC.</w:t>
      </w:r>
    </w:p>
    <w:p w14:paraId="3D33BE9A" w14:textId="77777777" w:rsidR="0000520F" w:rsidRPr="00A84329" w:rsidRDefault="0000520F" w:rsidP="004D4676">
      <w:pPr>
        <w:pStyle w:val="Heading2"/>
      </w:pPr>
      <w:bookmarkStart w:id="418" w:name="_Ref386893940"/>
      <w:bookmarkStart w:id="419" w:name="_Toc436206977"/>
      <w:bookmarkStart w:id="420" w:name="_Toc436826710"/>
      <w:bookmarkStart w:id="421" w:name="_Toc437856333"/>
      <w:bookmarkStart w:id="422" w:name="_Toc97127168"/>
      <w:r w:rsidRPr="00A84329">
        <w:lastRenderedPageBreak/>
        <w:t>General abbreviations</w:t>
      </w:r>
      <w:bookmarkEnd w:id="418"/>
      <w:bookmarkEnd w:id="419"/>
      <w:bookmarkEnd w:id="420"/>
      <w:bookmarkEnd w:id="421"/>
      <w:bookmarkEnd w:id="422"/>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02"/>
        <w:gridCol w:w="7468"/>
      </w:tblGrid>
      <w:tr w:rsidR="0000520F" w:rsidRPr="000D7125" w14:paraId="71B0929D" w14:textId="77777777" w:rsidTr="00077BDE">
        <w:trPr>
          <w:cantSplit/>
          <w:tblHeader/>
          <w:jc w:val="center"/>
        </w:trPr>
        <w:tc>
          <w:tcPr>
            <w:tcW w:w="1608" w:type="dxa"/>
          </w:tcPr>
          <w:p w14:paraId="0523DDE9" w14:textId="77777777" w:rsidR="0000520F" w:rsidRPr="00937417" w:rsidRDefault="0000520F" w:rsidP="00521E1B">
            <w:pPr>
              <w:pStyle w:val="TABLE-cell"/>
              <w:keepNext/>
              <w:rPr>
                <w:b/>
              </w:rPr>
            </w:pPr>
            <w:r w:rsidRPr="00937417">
              <w:rPr>
                <w:b/>
              </w:rPr>
              <w:t>Abbreviation</w:t>
            </w:r>
          </w:p>
        </w:tc>
        <w:tc>
          <w:tcPr>
            <w:tcW w:w="7602" w:type="dxa"/>
          </w:tcPr>
          <w:p w14:paraId="4C04DD74" w14:textId="77777777" w:rsidR="0000520F" w:rsidRPr="000D7125" w:rsidRDefault="0000520F" w:rsidP="00521E1B">
            <w:pPr>
              <w:pStyle w:val="TABLE-col-heading"/>
              <w:jc w:val="left"/>
            </w:pPr>
            <w:r>
              <w:t>Meaning</w:t>
            </w:r>
          </w:p>
        </w:tc>
      </w:tr>
      <w:tr w:rsidR="0000520F" w:rsidRPr="000D7125" w14:paraId="2DA5F168" w14:textId="77777777" w:rsidTr="00077BDE">
        <w:trPr>
          <w:cantSplit/>
          <w:jc w:val="center"/>
        </w:trPr>
        <w:tc>
          <w:tcPr>
            <w:tcW w:w="1608" w:type="dxa"/>
          </w:tcPr>
          <w:p w14:paraId="1DF58B52" w14:textId="77777777" w:rsidR="0000520F" w:rsidRPr="000D7125" w:rsidRDefault="0000520F" w:rsidP="00521E1B">
            <w:pPr>
              <w:pStyle w:val="TABLE-cell"/>
              <w:keepNext/>
            </w:pPr>
            <w:r w:rsidRPr="000D7125">
              <w:t>.cnf</w:t>
            </w:r>
          </w:p>
        </w:tc>
        <w:tc>
          <w:tcPr>
            <w:tcW w:w="7602" w:type="dxa"/>
          </w:tcPr>
          <w:p w14:paraId="6FEE8D0C" w14:textId="77777777" w:rsidR="0000520F" w:rsidRPr="000D7125" w:rsidRDefault="0000520F" w:rsidP="00521E1B">
            <w:pPr>
              <w:pStyle w:val="TABLE-cell"/>
              <w:keepNext/>
            </w:pPr>
            <w:r w:rsidRPr="000D7125">
              <w:t>.confirm service primitive</w:t>
            </w:r>
          </w:p>
        </w:tc>
      </w:tr>
      <w:tr w:rsidR="0000520F" w:rsidRPr="000D7125" w14:paraId="29D064A7" w14:textId="77777777" w:rsidTr="00077BDE">
        <w:trPr>
          <w:cantSplit/>
          <w:jc w:val="center"/>
        </w:trPr>
        <w:tc>
          <w:tcPr>
            <w:tcW w:w="1608" w:type="dxa"/>
          </w:tcPr>
          <w:p w14:paraId="522AF9EC" w14:textId="77777777" w:rsidR="0000520F" w:rsidRPr="000D7125" w:rsidRDefault="0000520F" w:rsidP="00521E1B">
            <w:pPr>
              <w:pStyle w:val="TABLE-cell"/>
              <w:keepNext/>
            </w:pPr>
            <w:r w:rsidRPr="000D7125">
              <w:t>.ind</w:t>
            </w:r>
          </w:p>
        </w:tc>
        <w:tc>
          <w:tcPr>
            <w:tcW w:w="7602" w:type="dxa"/>
          </w:tcPr>
          <w:p w14:paraId="55C2B617" w14:textId="77777777" w:rsidR="0000520F" w:rsidRPr="000D7125" w:rsidRDefault="0000520F" w:rsidP="00521E1B">
            <w:pPr>
              <w:pStyle w:val="TABLE-cell"/>
              <w:keepNext/>
            </w:pPr>
            <w:r w:rsidRPr="000D7125">
              <w:t>.indication service primitive</w:t>
            </w:r>
          </w:p>
        </w:tc>
      </w:tr>
      <w:tr w:rsidR="0000520F" w:rsidRPr="000D7125" w14:paraId="655D2F92" w14:textId="77777777" w:rsidTr="00077BDE">
        <w:trPr>
          <w:cantSplit/>
          <w:jc w:val="center"/>
        </w:trPr>
        <w:tc>
          <w:tcPr>
            <w:tcW w:w="1608" w:type="dxa"/>
          </w:tcPr>
          <w:p w14:paraId="3AB21B68" w14:textId="77777777" w:rsidR="0000520F" w:rsidRPr="000D7125" w:rsidRDefault="0000520F" w:rsidP="00521E1B">
            <w:pPr>
              <w:pStyle w:val="TABLE-cell"/>
              <w:keepNext/>
            </w:pPr>
            <w:r w:rsidRPr="000D7125">
              <w:t>.req</w:t>
            </w:r>
          </w:p>
        </w:tc>
        <w:tc>
          <w:tcPr>
            <w:tcW w:w="7602" w:type="dxa"/>
          </w:tcPr>
          <w:p w14:paraId="5DD23C39" w14:textId="77777777" w:rsidR="0000520F" w:rsidRPr="000D7125" w:rsidRDefault="0000520F" w:rsidP="00521E1B">
            <w:pPr>
              <w:pStyle w:val="TABLE-cell"/>
              <w:keepNext/>
            </w:pPr>
            <w:r w:rsidRPr="000D7125">
              <w:t>.request service primitive</w:t>
            </w:r>
          </w:p>
        </w:tc>
      </w:tr>
      <w:tr w:rsidR="0000520F" w:rsidRPr="000D7125" w14:paraId="07707BB4" w14:textId="77777777" w:rsidTr="00077BDE">
        <w:trPr>
          <w:cantSplit/>
          <w:jc w:val="center"/>
        </w:trPr>
        <w:tc>
          <w:tcPr>
            <w:tcW w:w="1608" w:type="dxa"/>
          </w:tcPr>
          <w:p w14:paraId="42F6DE36" w14:textId="77777777" w:rsidR="0000520F" w:rsidRPr="000D7125" w:rsidRDefault="0000520F" w:rsidP="00521E1B">
            <w:pPr>
              <w:pStyle w:val="TABLE-cell"/>
              <w:keepNext/>
            </w:pPr>
            <w:r w:rsidRPr="000D7125">
              <w:t>.res</w:t>
            </w:r>
          </w:p>
        </w:tc>
        <w:tc>
          <w:tcPr>
            <w:tcW w:w="7602" w:type="dxa"/>
          </w:tcPr>
          <w:p w14:paraId="13B7A638" w14:textId="77777777" w:rsidR="0000520F" w:rsidRPr="000D7125" w:rsidRDefault="0000520F" w:rsidP="00521E1B">
            <w:pPr>
              <w:pStyle w:val="TABLE-cell"/>
              <w:keepNext/>
            </w:pPr>
            <w:r w:rsidRPr="000D7125">
              <w:t>.response service primitive</w:t>
            </w:r>
          </w:p>
        </w:tc>
      </w:tr>
      <w:tr w:rsidR="0000520F" w:rsidRPr="000D7125" w14:paraId="520CC3E9" w14:textId="77777777" w:rsidTr="00077BDE">
        <w:trPr>
          <w:cantSplit/>
          <w:jc w:val="center"/>
        </w:trPr>
        <w:tc>
          <w:tcPr>
            <w:tcW w:w="1608" w:type="dxa"/>
            <w:vAlign w:val="center"/>
          </w:tcPr>
          <w:p w14:paraId="01465534" w14:textId="77777777" w:rsidR="0000520F" w:rsidRPr="000D7125" w:rsidRDefault="0000520F" w:rsidP="00521E1B">
            <w:pPr>
              <w:pStyle w:val="TABLE-cell"/>
              <w:keepNext/>
            </w:pPr>
            <w:r w:rsidRPr="000D7125">
              <w:t>AA</w:t>
            </w:r>
          </w:p>
        </w:tc>
        <w:tc>
          <w:tcPr>
            <w:tcW w:w="7602" w:type="dxa"/>
          </w:tcPr>
          <w:p w14:paraId="023F50D6" w14:textId="77777777" w:rsidR="0000520F" w:rsidRPr="000D7125" w:rsidRDefault="0000520F" w:rsidP="00521E1B">
            <w:pPr>
              <w:pStyle w:val="TABLE-cell"/>
              <w:keepNext/>
            </w:pPr>
            <w:r w:rsidRPr="000D7125">
              <w:t>Application Association</w:t>
            </w:r>
          </w:p>
        </w:tc>
      </w:tr>
      <w:tr w:rsidR="0000520F" w:rsidRPr="000D7125" w14:paraId="76143CB5" w14:textId="77777777" w:rsidTr="00077BDE">
        <w:trPr>
          <w:cantSplit/>
          <w:jc w:val="center"/>
        </w:trPr>
        <w:tc>
          <w:tcPr>
            <w:tcW w:w="1608" w:type="dxa"/>
            <w:vAlign w:val="center"/>
          </w:tcPr>
          <w:p w14:paraId="4EC4A063" w14:textId="77777777" w:rsidR="0000520F" w:rsidRPr="000D7125" w:rsidRDefault="0000520F" w:rsidP="00521E1B">
            <w:pPr>
              <w:pStyle w:val="TABLE-cell"/>
              <w:keepNext/>
            </w:pPr>
            <w:r w:rsidRPr="000D7125">
              <w:t>AARE</w:t>
            </w:r>
          </w:p>
        </w:tc>
        <w:tc>
          <w:tcPr>
            <w:tcW w:w="7602" w:type="dxa"/>
          </w:tcPr>
          <w:p w14:paraId="6849E648" w14:textId="77777777" w:rsidR="0000520F" w:rsidRPr="000D7125" w:rsidRDefault="0000520F" w:rsidP="00521E1B">
            <w:pPr>
              <w:pStyle w:val="TABLE-cell"/>
              <w:keepNext/>
            </w:pPr>
            <w:r w:rsidRPr="000D7125">
              <w:t>A-Associate Response – an APDU of the ACSE</w:t>
            </w:r>
          </w:p>
        </w:tc>
      </w:tr>
      <w:tr w:rsidR="0000520F" w:rsidRPr="000D7125" w14:paraId="6C721A72" w14:textId="77777777" w:rsidTr="00077BDE">
        <w:trPr>
          <w:cantSplit/>
          <w:jc w:val="center"/>
        </w:trPr>
        <w:tc>
          <w:tcPr>
            <w:tcW w:w="1608" w:type="dxa"/>
            <w:vAlign w:val="center"/>
          </w:tcPr>
          <w:p w14:paraId="0169E2D2" w14:textId="77777777" w:rsidR="0000520F" w:rsidRPr="000D7125" w:rsidRDefault="0000520F" w:rsidP="00521E1B">
            <w:pPr>
              <w:pStyle w:val="TABLE-cell"/>
              <w:keepNext/>
            </w:pPr>
            <w:r w:rsidRPr="000D7125">
              <w:t>AARQ</w:t>
            </w:r>
          </w:p>
        </w:tc>
        <w:tc>
          <w:tcPr>
            <w:tcW w:w="7602" w:type="dxa"/>
          </w:tcPr>
          <w:p w14:paraId="562F3787" w14:textId="77777777" w:rsidR="0000520F" w:rsidRPr="000D7125" w:rsidRDefault="0000520F" w:rsidP="00521E1B">
            <w:pPr>
              <w:pStyle w:val="TABLE-cell"/>
              <w:keepNext/>
            </w:pPr>
            <w:r w:rsidRPr="000D7125">
              <w:t>A-Associate Request – an APDU of the ACSE</w:t>
            </w:r>
          </w:p>
        </w:tc>
      </w:tr>
      <w:tr w:rsidR="0000520F" w:rsidRPr="000D7125" w14:paraId="793390F3" w14:textId="77777777" w:rsidTr="00077BDE">
        <w:trPr>
          <w:cantSplit/>
          <w:jc w:val="center"/>
        </w:trPr>
        <w:tc>
          <w:tcPr>
            <w:tcW w:w="1608" w:type="dxa"/>
            <w:vAlign w:val="center"/>
          </w:tcPr>
          <w:p w14:paraId="706D7C00" w14:textId="77777777" w:rsidR="0000520F" w:rsidRPr="000D7125" w:rsidRDefault="0000520F" w:rsidP="00521E1B">
            <w:pPr>
              <w:pStyle w:val="TABLE-cell"/>
              <w:keepNext/>
            </w:pPr>
            <w:r w:rsidRPr="000D7125">
              <w:t>ACPM</w:t>
            </w:r>
          </w:p>
        </w:tc>
        <w:tc>
          <w:tcPr>
            <w:tcW w:w="7602" w:type="dxa"/>
          </w:tcPr>
          <w:p w14:paraId="333AFE1E" w14:textId="77777777" w:rsidR="0000520F" w:rsidRPr="000D7125" w:rsidRDefault="0000520F" w:rsidP="00521E1B">
            <w:pPr>
              <w:pStyle w:val="TABLE-cell"/>
              <w:keepNext/>
            </w:pPr>
            <w:r w:rsidRPr="000D7125">
              <w:t>Association Control Protocol Machine</w:t>
            </w:r>
          </w:p>
        </w:tc>
      </w:tr>
      <w:tr w:rsidR="0000520F" w:rsidRPr="000D7125" w14:paraId="5B2617B9" w14:textId="77777777" w:rsidTr="00077BDE">
        <w:trPr>
          <w:cantSplit/>
          <w:jc w:val="center"/>
        </w:trPr>
        <w:tc>
          <w:tcPr>
            <w:tcW w:w="1608" w:type="dxa"/>
            <w:vAlign w:val="center"/>
          </w:tcPr>
          <w:p w14:paraId="4A4CA221" w14:textId="77777777" w:rsidR="0000520F" w:rsidRPr="000D7125" w:rsidRDefault="0000520F" w:rsidP="00521E1B">
            <w:pPr>
              <w:pStyle w:val="TABLE-cell"/>
              <w:keepNext/>
            </w:pPr>
            <w:r w:rsidRPr="000D7125">
              <w:t>ACSE</w:t>
            </w:r>
          </w:p>
        </w:tc>
        <w:tc>
          <w:tcPr>
            <w:tcW w:w="7602" w:type="dxa"/>
          </w:tcPr>
          <w:p w14:paraId="78F49C88" w14:textId="77777777" w:rsidR="0000520F" w:rsidRPr="000D7125" w:rsidRDefault="0000520F" w:rsidP="00521E1B">
            <w:pPr>
              <w:pStyle w:val="TABLE-cell"/>
              <w:keepNext/>
            </w:pPr>
            <w:r w:rsidRPr="000D7125">
              <w:t>Association Control Service Element</w:t>
            </w:r>
          </w:p>
        </w:tc>
      </w:tr>
      <w:tr w:rsidR="0000520F" w:rsidRPr="000D7125" w14:paraId="79EC7ECC" w14:textId="77777777" w:rsidTr="00077BDE">
        <w:trPr>
          <w:cantSplit/>
          <w:jc w:val="center"/>
        </w:trPr>
        <w:tc>
          <w:tcPr>
            <w:tcW w:w="1608" w:type="dxa"/>
            <w:vAlign w:val="center"/>
          </w:tcPr>
          <w:p w14:paraId="5F68FA08" w14:textId="77777777" w:rsidR="0000520F" w:rsidRPr="000D7125" w:rsidRDefault="0000520F" w:rsidP="00521E1B">
            <w:pPr>
              <w:pStyle w:val="TABLE-cell"/>
              <w:keepNext/>
            </w:pPr>
            <w:r w:rsidRPr="000D7125">
              <w:t>AE</w:t>
            </w:r>
          </w:p>
        </w:tc>
        <w:tc>
          <w:tcPr>
            <w:tcW w:w="7602" w:type="dxa"/>
          </w:tcPr>
          <w:p w14:paraId="594CFF56" w14:textId="77777777" w:rsidR="0000520F" w:rsidRPr="000D7125" w:rsidRDefault="0000520F" w:rsidP="00521E1B">
            <w:pPr>
              <w:pStyle w:val="TABLE-cell"/>
              <w:keepNext/>
            </w:pPr>
            <w:r w:rsidRPr="000D7125">
              <w:t>Application Entity</w:t>
            </w:r>
          </w:p>
        </w:tc>
      </w:tr>
      <w:tr w:rsidR="0000520F" w:rsidRPr="000D7125" w14:paraId="5862F725" w14:textId="77777777" w:rsidTr="00077BDE">
        <w:trPr>
          <w:cantSplit/>
          <w:jc w:val="center"/>
        </w:trPr>
        <w:tc>
          <w:tcPr>
            <w:tcW w:w="1608" w:type="dxa"/>
            <w:vAlign w:val="center"/>
          </w:tcPr>
          <w:p w14:paraId="00C96248" w14:textId="77777777" w:rsidR="0000520F" w:rsidRPr="000D7125" w:rsidRDefault="0000520F" w:rsidP="00521E1B">
            <w:pPr>
              <w:pStyle w:val="TABLE-cell"/>
              <w:keepNext/>
            </w:pPr>
            <w:r w:rsidRPr="000D7125">
              <w:t>AES</w:t>
            </w:r>
          </w:p>
        </w:tc>
        <w:tc>
          <w:tcPr>
            <w:tcW w:w="7602" w:type="dxa"/>
          </w:tcPr>
          <w:p w14:paraId="48CC1589" w14:textId="77777777" w:rsidR="0000520F" w:rsidRPr="000D7125" w:rsidRDefault="0000520F" w:rsidP="00521E1B">
            <w:pPr>
              <w:pStyle w:val="TABLE-cell"/>
              <w:keepNext/>
            </w:pPr>
            <w:r w:rsidRPr="000D7125">
              <w:t xml:space="preserve">Advanced Encryption Standard </w:t>
            </w:r>
          </w:p>
        </w:tc>
      </w:tr>
      <w:tr w:rsidR="0000520F" w:rsidRPr="000D7125" w14:paraId="503382E5" w14:textId="77777777" w:rsidTr="00077BDE">
        <w:trPr>
          <w:cantSplit/>
          <w:jc w:val="center"/>
        </w:trPr>
        <w:tc>
          <w:tcPr>
            <w:tcW w:w="1608" w:type="dxa"/>
            <w:vAlign w:val="center"/>
          </w:tcPr>
          <w:p w14:paraId="67B02B98" w14:textId="77777777" w:rsidR="0000520F" w:rsidRPr="000D7125" w:rsidRDefault="0000520F" w:rsidP="00521E1B">
            <w:pPr>
              <w:pStyle w:val="TABLE-cell"/>
              <w:keepNext/>
            </w:pPr>
            <w:r w:rsidRPr="000D7125">
              <w:t>AL</w:t>
            </w:r>
          </w:p>
        </w:tc>
        <w:tc>
          <w:tcPr>
            <w:tcW w:w="7602" w:type="dxa"/>
          </w:tcPr>
          <w:p w14:paraId="6C85484C" w14:textId="77777777" w:rsidR="0000520F" w:rsidRPr="000D7125" w:rsidRDefault="0000520F" w:rsidP="00521E1B">
            <w:pPr>
              <w:pStyle w:val="TABLE-cell"/>
              <w:keepNext/>
            </w:pPr>
            <w:r w:rsidRPr="000D7125">
              <w:t>Application Layer</w:t>
            </w:r>
          </w:p>
        </w:tc>
      </w:tr>
      <w:tr w:rsidR="0000520F" w:rsidRPr="000D7125" w14:paraId="20602E89" w14:textId="77777777" w:rsidTr="00077BDE">
        <w:trPr>
          <w:cantSplit/>
          <w:jc w:val="center"/>
        </w:trPr>
        <w:tc>
          <w:tcPr>
            <w:tcW w:w="1608" w:type="dxa"/>
            <w:vAlign w:val="center"/>
          </w:tcPr>
          <w:p w14:paraId="63316B9F" w14:textId="77777777" w:rsidR="0000520F" w:rsidRPr="000D7125" w:rsidRDefault="0000520F" w:rsidP="00521E1B">
            <w:pPr>
              <w:pStyle w:val="TABLE-cell"/>
              <w:keepNext/>
            </w:pPr>
            <w:r w:rsidRPr="000D7125">
              <w:t>AP</w:t>
            </w:r>
          </w:p>
        </w:tc>
        <w:tc>
          <w:tcPr>
            <w:tcW w:w="7602" w:type="dxa"/>
          </w:tcPr>
          <w:p w14:paraId="79FAAA32" w14:textId="77777777" w:rsidR="0000520F" w:rsidRPr="000D7125" w:rsidRDefault="0000520F" w:rsidP="00521E1B">
            <w:pPr>
              <w:pStyle w:val="TABLE-cell"/>
              <w:keepNext/>
            </w:pPr>
            <w:r w:rsidRPr="000D7125">
              <w:t>Application Process</w:t>
            </w:r>
          </w:p>
        </w:tc>
      </w:tr>
      <w:tr w:rsidR="0000520F" w:rsidRPr="000D7125" w14:paraId="7D25C711" w14:textId="77777777" w:rsidTr="00077BDE">
        <w:trPr>
          <w:cantSplit/>
          <w:jc w:val="center"/>
        </w:trPr>
        <w:tc>
          <w:tcPr>
            <w:tcW w:w="1608" w:type="dxa"/>
          </w:tcPr>
          <w:p w14:paraId="24E606AD" w14:textId="77777777" w:rsidR="0000520F" w:rsidRPr="000D7125" w:rsidRDefault="0000520F" w:rsidP="00521E1B">
            <w:pPr>
              <w:pStyle w:val="TABLE-cell"/>
              <w:keepNext/>
            </w:pPr>
            <w:r w:rsidRPr="000D7125">
              <w:t>APDU</w:t>
            </w:r>
          </w:p>
        </w:tc>
        <w:tc>
          <w:tcPr>
            <w:tcW w:w="7602" w:type="dxa"/>
          </w:tcPr>
          <w:p w14:paraId="279AEA93" w14:textId="77777777" w:rsidR="0000520F" w:rsidRPr="000D7125" w:rsidRDefault="0000520F" w:rsidP="00521E1B">
            <w:pPr>
              <w:pStyle w:val="TABLE-cell"/>
              <w:keepNext/>
            </w:pPr>
            <w:r w:rsidRPr="000D7125">
              <w:t>Application Layer Protocol Data Unit</w:t>
            </w:r>
          </w:p>
        </w:tc>
      </w:tr>
      <w:tr w:rsidR="0000520F" w:rsidRPr="000D7125" w14:paraId="3D7D0F50" w14:textId="77777777" w:rsidTr="00077BDE">
        <w:trPr>
          <w:cantSplit/>
          <w:jc w:val="center"/>
        </w:trPr>
        <w:tc>
          <w:tcPr>
            <w:tcW w:w="1608" w:type="dxa"/>
          </w:tcPr>
          <w:p w14:paraId="2D52C3D3" w14:textId="77777777" w:rsidR="0000520F" w:rsidRPr="000D7125" w:rsidRDefault="0000520F" w:rsidP="00521E1B">
            <w:pPr>
              <w:pStyle w:val="TABLE-cell"/>
              <w:keepNext/>
            </w:pPr>
            <w:r w:rsidRPr="000D7125">
              <w:t>API</w:t>
            </w:r>
          </w:p>
        </w:tc>
        <w:tc>
          <w:tcPr>
            <w:tcW w:w="7602" w:type="dxa"/>
          </w:tcPr>
          <w:p w14:paraId="5B2F37D0" w14:textId="77777777" w:rsidR="0000520F" w:rsidRPr="000D7125" w:rsidRDefault="0000520F" w:rsidP="00521E1B">
            <w:pPr>
              <w:pStyle w:val="TABLE-cell"/>
              <w:keepNext/>
            </w:pPr>
            <w:r w:rsidRPr="000D7125">
              <w:t>Application Programming Interface</w:t>
            </w:r>
          </w:p>
        </w:tc>
      </w:tr>
      <w:tr w:rsidR="0000520F" w:rsidRPr="000D7125" w14:paraId="6B260DF6" w14:textId="77777777" w:rsidTr="00077BDE">
        <w:trPr>
          <w:cantSplit/>
          <w:jc w:val="center"/>
        </w:trPr>
        <w:tc>
          <w:tcPr>
            <w:tcW w:w="1608" w:type="dxa"/>
          </w:tcPr>
          <w:p w14:paraId="01C1475C" w14:textId="77777777" w:rsidR="0000520F" w:rsidRPr="000D7125" w:rsidRDefault="0000520F" w:rsidP="00521E1B">
            <w:pPr>
              <w:pStyle w:val="TABLE-cell"/>
              <w:keepNext/>
            </w:pPr>
            <w:r w:rsidRPr="000D7125">
              <w:t>ASE</w:t>
            </w:r>
          </w:p>
        </w:tc>
        <w:tc>
          <w:tcPr>
            <w:tcW w:w="7602" w:type="dxa"/>
          </w:tcPr>
          <w:p w14:paraId="6EDB38FC" w14:textId="77777777" w:rsidR="0000520F" w:rsidRPr="000D7125" w:rsidRDefault="0000520F" w:rsidP="00521E1B">
            <w:pPr>
              <w:pStyle w:val="TABLE-cell"/>
              <w:keepNext/>
            </w:pPr>
            <w:r w:rsidRPr="000D7125">
              <w:t>Application Service Element</w:t>
            </w:r>
          </w:p>
        </w:tc>
      </w:tr>
      <w:tr w:rsidR="0000520F" w:rsidRPr="000D7125" w14:paraId="7273FD58" w14:textId="77777777" w:rsidTr="00077BDE">
        <w:trPr>
          <w:cantSplit/>
          <w:jc w:val="center"/>
        </w:trPr>
        <w:tc>
          <w:tcPr>
            <w:tcW w:w="1608" w:type="dxa"/>
          </w:tcPr>
          <w:p w14:paraId="2DF29539" w14:textId="77777777" w:rsidR="0000520F" w:rsidRPr="000D7125" w:rsidRDefault="0000520F" w:rsidP="00521E1B">
            <w:pPr>
              <w:pStyle w:val="TABLE-cell"/>
              <w:keepNext/>
            </w:pPr>
            <w:r w:rsidRPr="000D7125">
              <w:t>ASO</w:t>
            </w:r>
          </w:p>
        </w:tc>
        <w:tc>
          <w:tcPr>
            <w:tcW w:w="7602" w:type="dxa"/>
          </w:tcPr>
          <w:p w14:paraId="4E53731D" w14:textId="77777777" w:rsidR="0000520F" w:rsidRPr="000D7125" w:rsidRDefault="0000520F" w:rsidP="00521E1B">
            <w:pPr>
              <w:pStyle w:val="TABLE-cell"/>
              <w:keepNext/>
            </w:pPr>
            <w:r w:rsidRPr="000D7125">
              <w:t>Application Service Object</w:t>
            </w:r>
          </w:p>
        </w:tc>
      </w:tr>
      <w:tr w:rsidR="0000520F" w:rsidRPr="000D7125" w14:paraId="66339517" w14:textId="77777777" w:rsidTr="00077BDE">
        <w:trPr>
          <w:cantSplit/>
          <w:jc w:val="center"/>
        </w:trPr>
        <w:tc>
          <w:tcPr>
            <w:tcW w:w="1608" w:type="dxa"/>
          </w:tcPr>
          <w:p w14:paraId="66CB02B1" w14:textId="77777777" w:rsidR="0000520F" w:rsidRPr="000D7125" w:rsidRDefault="0000520F" w:rsidP="00521E1B">
            <w:pPr>
              <w:pStyle w:val="TABLE-cell"/>
              <w:keepNext/>
            </w:pPr>
            <w:r w:rsidRPr="000D7125">
              <w:t>ATM</w:t>
            </w:r>
          </w:p>
        </w:tc>
        <w:tc>
          <w:tcPr>
            <w:tcW w:w="7602" w:type="dxa"/>
          </w:tcPr>
          <w:p w14:paraId="15332588" w14:textId="77777777" w:rsidR="0000520F" w:rsidRPr="000D7125" w:rsidRDefault="0000520F" w:rsidP="00521E1B">
            <w:pPr>
              <w:pStyle w:val="TABLE-cell"/>
              <w:keepNext/>
            </w:pPr>
            <w:r w:rsidRPr="000D7125">
              <w:t>Asynchronous Transfer Mode</w:t>
            </w:r>
          </w:p>
        </w:tc>
      </w:tr>
      <w:tr w:rsidR="0000520F" w:rsidRPr="000D7125" w14:paraId="2491022E" w14:textId="77777777" w:rsidTr="00077BDE">
        <w:trPr>
          <w:cantSplit/>
          <w:jc w:val="center"/>
        </w:trPr>
        <w:tc>
          <w:tcPr>
            <w:tcW w:w="1608" w:type="dxa"/>
          </w:tcPr>
          <w:p w14:paraId="63EB8685" w14:textId="77777777" w:rsidR="0000520F" w:rsidRPr="000D7125" w:rsidRDefault="0000520F" w:rsidP="00521E1B">
            <w:pPr>
              <w:pStyle w:val="TABLE-cell"/>
              <w:keepNext/>
            </w:pPr>
            <w:r w:rsidRPr="000D7125">
              <w:t>A-XDR</w:t>
            </w:r>
          </w:p>
        </w:tc>
        <w:tc>
          <w:tcPr>
            <w:tcW w:w="7602" w:type="dxa"/>
          </w:tcPr>
          <w:p w14:paraId="5D947D1F" w14:textId="77777777" w:rsidR="0000520F" w:rsidRPr="000D7125" w:rsidRDefault="0000520F" w:rsidP="00521E1B">
            <w:pPr>
              <w:pStyle w:val="TABLE-cell"/>
              <w:keepNext/>
            </w:pPr>
            <w:r w:rsidRPr="000D7125">
              <w:t>Adapted Extended Data Representation</w:t>
            </w:r>
          </w:p>
        </w:tc>
      </w:tr>
      <w:tr w:rsidR="0000520F" w:rsidRPr="000D7125" w14:paraId="43811AAC" w14:textId="77777777" w:rsidTr="00077BDE">
        <w:trPr>
          <w:cantSplit/>
          <w:jc w:val="center"/>
        </w:trPr>
        <w:tc>
          <w:tcPr>
            <w:tcW w:w="1608" w:type="dxa"/>
          </w:tcPr>
          <w:p w14:paraId="6A0D521C" w14:textId="77777777" w:rsidR="0000520F" w:rsidRPr="000D7125" w:rsidRDefault="0000520F" w:rsidP="00521E1B">
            <w:pPr>
              <w:pStyle w:val="TABLE-cell"/>
              <w:keepNext/>
            </w:pPr>
            <w:r w:rsidRPr="000D7125">
              <w:t>base_name</w:t>
            </w:r>
          </w:p>
        </w:tc>
        <w:tc>
          <w:tcPr>
            <w:tcW w:w="7602" w:type="dxa"/>
          </w:tcPr>
          <w:p w14:paraId="1C13ED3E" w14:textId="77777777" w:rsidR="0000520F" w:rsidRPr="000D7125" w:rsidRDefault="0000520F" w:rsidP="00521E1B">
            <w:pPr>
              <w:pStyle w:val="TABLE-cell"/>
              <w:keepNext/>
            </w:pPr>
            <w:r w:rsidRPr="000D7125">
              <w:t>The short_name corresponding to the first attribute (“logical_name”) of a COSEM object</w:t>
            </w:r>
            <w:r>
              <w:fldChar w:fldCharType="begin"/>
            </w:r>
            <w:r>
              <w:instrText xml:space="preserve"> XE "</w:instrText>
            </w:r>
            <w:r w:rsidRPr="00023EA9">
              <w:instrText>COSEM object</w:instrText>
            </w:r>
            <w:r>
              <w:instrText xml:space="preserve">" </w:instrText>
            </w:r>
            <w:r>
              <w:fldChar w:fldCharType="end"/>
            </w:r>
          </w:p>
        </w:tc>
      </w:tr>
      <w:tr w:rsidR="0000520F" w:rsidRPr="000D7125" w14:paraId="1846088A" w14:textId="77777777" w:rsidTr="00077BDE">
        <w:trPr>
          <w:cantSplit/>
          <w:jc w:val="center"/>
        </w:trPr>
        <w:tc>
          <w:tcPr>
            <w:tcW w:w="1608" w:type="dxa"/>
          </w:tcPr>
          <w:p w14:paraId="4AE90656" w14:textId="77777777" w:rsidR="0000520F" w:rsidRPr="000D7125" w:rsidRDefault="0000520F" w:rsidP="00521E1B">
            <w:pPr>
              <w:pStyle w:val="TABLE-cell"/>
              <w:keepNext/>
            </w:pPr>
            <w:r w:rsidRPr="000D7125">
              <w:t>BER</w:t>
            </w:r>
          </w:p>
        </w:tc>
        <w:tc>
          <w:tcPr>
            <w:tcW w:w="7602" w:type="dxa"/>
          </w:tcPr>
          <w:p w14:paraId="68A4E084" w14:textId="77777777" w:rsidR="0000520F" w:rsidRPr="000D7125" w:rsidRDefault="0000520F" w:rsidP="00521E1B">
            <w:pPr>
              <w:pStyle w:val="TABLE-cell"/>
              <w:keepNext/>
            </w:pPr>
            <w:r w:rsidRPr="000D7125">
              <w:t>Basic Encoding Rules</w:t>
            </w:r>
          </w:p>
        </w:tc>
      </w:tr>
      <w:tr w:rsidR="0000520F" w:rsidRPr="000D7125" w14:paraId="28170ED1" w14:textId="77777777" w:rsidTr="00077BDE">
        <w:trPr>
          <w:cantSplit/>
          <w:jc w:val="center"/>
        </w:trPr>
        <w:tc>
          <w:tcPr>
            <w:tcW w:w="1608" w:type="dxa"/>
          </w:tcPr>
          <w:p w14:paraId="51C24EC7" w14:textId="77777777" w:rsidR="0000520F" w:rsidRDefault="0000520F" w:rsidP="00521E1B">
            <w:pPr>
              <w:pStyle w:val="TABLE-cell"/>
              <w:keepNext/>
            </w:pPr>
            <w:r>
              <w:t>BD</w:t>
            </w:r>
          </w:p>
        </w:tc>
        <w:tc>
          <w:tcPr>
            <w:tcW w:w="7602" w:type="dxa"/>
          </w:tcPr>
          <w:p w14:paraId="26550E6C" w14:textId="77777777" w:rsidR="0000520F" w:rsidRDefault="0000520F" w:rsidP="00521E1B">
            <w:pPr>
              <w:pStyle w:val="TABLE-cell"/>
              <w:keepNext/>
            </w:pPr>
            <w:r>
              <w:t>Block Data</w:t>
            </w:r>
          </w:p>
        </w:tc>
      </w:tr>
      <w:tr w:rsidR="0000520F" w:rsidRPr="000D7125" w14:paraId="63E0B2F8" w14:textId="77777777" w:rsidTr="00077BDE">
        <w:trPr>
          <w:cantSplit/>
          <w:jc w:val="center"/>
        </w:trPr>
        <w:tc>
          <w:tcPr>
            <w:tcW w:w="1608" w:type="dxa"/>
          </w:tcPr>
          <w:p w14:paraId="17A029A4" w14:textId="77777777" w:rsidR="0000520F" w:rsidRPr="000D7125" w:rsidRDefault="0000520F" w:rsidP="00521E1B">
            <w:pPr>
              <w:pStyle w:val="TABLE-cell"/>
              <w:keepNext/>
            </w:pPr>
            <w:r>
              <w:t>BN</w:t>
            </w:r>
          </w:p>
        </w:tc>
        <w:tc>
          <w:tcPr>
            <w:tcW w:w="7602" w:type="dxa"/>
          </w:tcPr>
          <w:p w14:paraId="766A3784" w14:textId="77777777" w:rsidR="0000520F" w:rsidRPr="000D7125" w:rsidRDefault="0000520F" w:rsidP="00521E1B">
            <w:pPr>
              <w:pStyle w:val="TABLE-cell"/>
              <w:keepNext/>
            </w:pPr>
            <w:r>
              <w:t>Block Number</w:t>
            </w:r>
          </w:p>
        </w:tc>
      </w:tr>
      <w:tr w:rsidR="0000520F" w:rsidRPr="000D7125" w14:paraId="41E3097A" w14:textId="77777777" w:rsidTr="00077BDE">
        <w:trPr>
          <w:cantSplit/>
          <w:jc w:val="center"/>
        </w:trPr>
        <w:tc>
          <w:tcPr>
            <w:tcW w:w="1608" w:type="dxa"/>
          </w:tcPr>
          <w:p w14:paraId="3E3EC336" w14:textId="77777777" w:rsidR="0000520F" w:rsidRPr="000D7125" w:rsidRDefault="0000520F" w:rsidP="00521E1B">
            <w:pPr>
              <w:pStyle w:val="TABLE-cell"/>
              <w:keepNext/>
            </w:pPr>
            <w:r>
              <w:t>BNA</w:t>
            </w:r>
          </w:p>
        </w:tc>
        <w:tc>
          <w:tcPr>
            <w:tcW w:w="7602" w:type="dxa"/>
          </w:tcPr>
          <w:p w14:paraId="08D3D6C5" w14:textId="77777777" w:rsidR="0000520F" w:rsidRPr="000D7125" w:rsidRDefault="0000520F" w:rsidP="00521E1B">
            <w:pPr>
              <w:pStyle w:val="TABLE-cell"/>
              <w:keepNext/>
            </w:pPr>
            <w:r>
              <w:t>Block Number Acknowledged</w:t>
            </w:r>
          </w:p>
        </w:tc>
      </w:tr>
      <w:tr w:rsidR="0000520F" w:rsidRPr="000D7125" w14:paraId="3E02B8B2" w14:textId="77777777" w:rsidTr="00077BDE">
        <w:trPr>
          <w:cantSplit/>
          <w:jc w:val="center"/>
        </w:trPr>
        <w:tc>
          <w:tcPr>
            <w:tcW w:w="1608" w:type="dxa"/>
          </w:tcPr>
          <w:p w14:paraId="3DEF52DB" w14:textId="77777777" w:rsidR="0000520F" w:rsidRPr="000D7125" w:rsidRDefault="0000520F" w:rsidP="00521E1B">
            <w:pPr>
              <w:pStyle w:val="TABLE-cell"/>
              <w:keepNext/>
            </w:pPr>
            <w:r w:rsidRPr="000D7125">
              <w:t>BS</w:t>
            </w:r>
          </w:p>
        </w:tc>
        <w:tc>
          <w:tcPr>
            <w:tcW w:w="7602" w:type="dxa"/>
          </w:tcPr>
          <w:p w14:paraId="214A649E" w14:textId="77777777" w:rsidR="0000520F" w:rsidRPr="000D7125" w:rsidRDefault="0000520F" w:rsidP="00521E1B">
            <w:pPr>
              <w:pStyle w:val="TABLE-cell"/>
              <w:keepNext/>
            </w:pPr>
            <w:r w:rsidRPr="000D7125">
              <w:t>Bit string</w:t>
            </w:r>
          </w:p>
        </w:tc>
      </w:tr>
      <w:tr w:rsidR="0000520F" w:rsidRPr="000D7125" w14:paraId="665DBE50" w14:textId="77777777" w:rsidTr="00077BDE">
        <w:trPr>
          <w:cantSplit/>
          <w:jc w:val="center"/>
        </w:trPr>
        <w:tc>
          <w:tcPr>
            <w:tcW w:w="1608" w:type="dxa"/>
          </w:tcPr>
          <w:p w14:paraId="09746074" w14:textId="77777777" w:rsidR="0000520F" w:rsidRDefault="0000520F" w:rsidP="00521E1B">
            <w:pPr>
              <w:pStyle w:val="TABLE-cell"/>
              <w:keepNext/>
            </w:pPr>
            <w:r>
              <w:t>BTS</w:t>
            </w:r>
          </w:p>
        </w:tc>
        <w:tc>
          <w:tcPr>
            <w:tcW w:w="7602" w:type="dxa"/>
          </w:tcPr>
          <w:p w14:paraId="50A5092C" w14:textId="77777777" w:rsidR="0000520F" w:rsidRDefault="0000520F" w:rsidP="00521E1B">
            <w:pPr>
              <w:pStyle w:val="TABLE-cell"/>
              <w:keepNext/>
            </w:pPr>
            <w:r>
              <w:t>Block Transfer Streaming</w:t>
            </w:r>
          </w:p>
        </w:tc>
      </w:tr>
      <w:tr w:rsidR="0000520F" w:rsidRPr="000D7125" w14:paraId="6A8EF9FF" w14:textId="77777777" w:rsidTr="00077BDE">
        <w:trPr>
          <w:cantSplit/>
          <w:jc w:val="center"/>
        </w:trPr>
        <w:tc>
          <w:tcPr>
            <w:tcW w:w="1608" w:type="dxa"/>
          </w:tcPr>
          <w:p w14:paraId="355B0164" w14:textId="77777777" w:rsidR="0000520F" w:rsidRPr="000D7125" w:rsidRDefault="0000520F" w:rsidP="00521E1B">
            <w:pPr>
              <w:pStyle w:val="TABLE-cell"/>
              <w:keepNext/>
            </w:pPr>
            <w:r>
              <w:t>BTW</w:t>
            </w:r>
          </w:p>
        </w:tc>
        <w:tc>
          <w:tcPr>
            <w:tcW w:w="7602" w:type="dxa"/>
          </w:tcPr>
          <w:p w14:paraId="7F513C9B" w14:textId="77777777" w:rsidR="0000520F" w:rsidRPr="000D7125" w:rsidRDefault="0000520F" w:rsidP="00521E1B">
            <w:pPr>
              <w:pStyle w:val="TABLE-cell"/>
              <w:keepNext/>
            </w:pPr>
            <w:r>
              <w:t>Block Transfer Window</w:t>
            </w:r>
          </w:p>
        </w:tc>
      </w:tr>
      <w:tr w:rsidR="0000520F" w:rsidRPr="000D7125" w14:paraId="033F624D" w14:textId="77777777" w:rsidTr="00077BDE">
        <w:trPr>
          <w:cantSplit/>
          <w:jc w:val="center"/>
        </w:trPr>
        <w:tc>
          <w:tcPr>
            <w:tcW w:w="1608" w:type="dxa"/>
          </w:tcPr>
          <w:p w14:paraId="0A1996DD" w14:textId="77777777" w:rsidR="0000520F" w:rsidRPr="000D7125" w:rsidRDefault="0000520F" w:rsidP="00521E1B">
            <w:pPr>
              <w:pStyle w:val="TABLE-cell"/>
              <w:keepNext/>
            </w:pPr>
            <w:r w:rsidRPr="000D7125">
              <w:t>CA</w:t>
            </w:r>
          </w:p>
        </w:tc>
        <w:tc>
          <w:tcPr>
            <w:tcW w:w="7602" w:type="dxa"/>
          </w:tcPr>
          <w:p w14:paraId="12BD4CFE" w14:textId="77777777" w:rsidR="0000520F" w:rsidRPr="000D7125" w:rsidRDefault="0000520F" w:rsidP="00521E1B">
            <w:pPr>
              <w:pStyle w:val="TABLE-cell"/>
              <w:keepNext/>
            </w:pPr>
            <w:r w:rsidRPr="000D7125">
              <w:t>Certification Authority</w:t>
            </w:r>
          </w:p>
        </w:tc>
      </w:tr>
      <w:tr w:rsidR="0000520F" w:rsidRPr="000D7125" w14:paraId="449AD83F" w14:textId="77777777" w:rsidTr="00077BDE">
        <w:trPr>
          <w:cantSplit/>
          <w:jc w:val="center"/>
        </w:trPr>
        <w:tc>
          <w:tcPr>
            <w:tcW w:w="1608" w:type="dxa"/>
          </w:tcPr>
          <w:p w14:paraId="31AAD607" w14:textId="77777777" w:rsidR="0000520F" w:rsidRPr="000D7125" w:rsidRDefault="0000520F" w:rsidP="00521E1B">
            <w:pPr>
              <w:pStyle w:val="TABLE-cell"/>
              <w:keepNext/>
            </w:pPr>
            <w:r w:rsidRPr="000D7125">
              <w:t>CF</w:t>
            </w:r>
          </w:p>
        </w:tc>
        <w:tc>
          <w:tcPr>
            <w:tcW w:w="7602" w:type="dxa"/>
          </w:tcPr>
          <w:p w14:paraId="01E18AEA" w14:textId="77777777" w:rsidR="0000520F" w:rsidRPr="000D7125" w:rsidRDefault="0000520F" w:rsidP="00521E1B">
            <w:pPr>
              <w:pStyle w:val="TABLE-cell"/>
              <w:keepNext/>
            </w:pPr>
            <w:r w:rsidRPr="000D7125">
              <w:t>Control Function</w:t>
            </w:r>
          </w:p>
        </w:tc>
      </w:tr>
      <w:tr w:rsidR="0000520F" w:rsidRPr="000D7125" w14:paraId="0A478DCC" w14:textId="77777777" w:rsidTr="00077BDE">
        <w:trPr>
          <w:cantSplit/>
          <w:jc w:val="center"/>
        </w:trPr>
        <w:tc>
          <w:tcPr>
            <w:tcW w:w="1608" w:type="dxa"/>
          </w:tcPr>
          <w:p w14:paraId="0366CD4C" w14:textId="77777777" w:rsidR="0000520F" w:rsidRPr="000D7125" w:rsidRDefault="0000520F" w:rsidP="00521E1B">
            <w:pPr>
              <w:pStyle w:val="TABLE-cell"/>
              <w:keepNext/>
            </w:pPr>
            <w:r w:rsidRPr="000D7125">
              <w:t>CL</w:t>
            </w:r>
          </w:p>
        </w:tc>
        <w:tc>
          <w:tcPr>
            <w:tcW w:w="7602" w:type="dxa"/>
          </w:tcPr>
          <w:p w14:paraId="19DE9003" w14:textId="77777777" w:rsidR="0000520F" w:rsidRPr="000D7125" w:rsidRDefault="0000520F" w:rsidP="00521E1B">
            <w:pPr>
              <w:pStyle w:val="TABLE-cell"/>
              <w:keepNext/>
            </w:pPr>
            <w:r w:rsidRPr="000D7125">
              <w:t>Connectionless</w:t>
            </w:r>
          </w:p>
        </w:tc>
      </w:tr>
      <w:tr w:rsidR="0000520F" w:rsidRPr="000D7125" w14:paraId="621FF35D" w14:textId="77777777" w:rsidTr="00077BDE">
        <w:trPr>
          <w:cantSplit/>
          <w:jc w:val="center"/>
        </w:trPr>
        <w:tc>
          <w:tcPr>
            <w:tcW w:w="1608" w:type="dxa"/>
          </w:tcPr>
          <w:p w14:paraId="76178241" w14:textId="77777777" w:rsidR="0000520F" w:rsidRPr="000D7125" w:rsidRDefault="0000520F" w:rsidP="00521E1B">
            <w:pPr>
              <w:pStyle w:val="TABLE-cell"/>
              <w:keepNext/>
            </w:pPr>
            <w:r w:rsidRPr="000D7125">
              <w:t>class_id</w:t>
            </w:r>
          </w:p>
        </w:tc>
        <w:tc>
          <w:tcPr>
            <w:tcW w:w="7602" w:type="dxa"/>
          </w:tcPr>
          <w:p w14:paraId="7EECEBD3" w14:textId="77777777" w:rsidR="0000520F" w:rsidRPr="000D7125" w:rsidRDefault="0000520F" w:rsidP="00521E1B">
            <w:pPr>
              <w:pStyle w:val="TABLE-cell"/>
              <w:keepNext/>
            </w:pPr>
            <w:r>
              <w:t xml:space="preserve">COSEM interface class </w:t>
            </w:r>
            <w:r w:rsidRPr="000D7125">
              <w:t>identification code</w:t>
            </w:r>
          </w:p>
        </w:tc>
      </w:tr>
      <w:tr w:rsidR="0000520F" w:rsidRPr="000D7125" w14:paraId="5F2BD687" w14:textId="77777777" w:rsidTr="00077BDE">
        <w:trPr>
          <w:cantSplit/>
          <w:jc w:val="center"/>
        </w:trPr>
        <w:tc>
          <w:tcPr>
            <w:tcW w:w="1608" w:type="dxa"/>
          </w:tcPr>
          <w:p w14:paraId="7EC81E68" w14:textId="77777777" w:rsidR="0000520F" w:rsidRPr="000D7125" w:rsidRDefault="0000520F" w:rsidP="00521E1B">
            <w:pPr>
              <w:pStyle w:val="TABLE-cell"/>
              <w:keepNext/>
            </w:pPr>
            <w:r w:rsidRPr="000D7125">
              <w:t>CMP</w:t>
            </w:r>
          </w:p>
        </w:tc>
        <w:tc>
          <w:tcPr>
            <w:tcW w:w="7602" w:type="dxa"/>
          </w:tcPr>
          <w:p w14:paraId="5E438400" w14:textId="77777777" w:rsidR="0000520F" w:rsidRPr="000D7125" w:rsidRDefault="0000520F" w:rsidP="00521E1B">
            <w:pPr>
              <w:pStyle w:val="TABLE-cell"/>
              <w:keepNext/>
            </w:pPr>
            <w:r w:rsidRPr="000D7125">
              <w:t xml:space="preserve">Certificate Management Protocol. Refer to </w:t>
            </w:r>
            <w:r w:rsidR="00026027">
              <w:fldChar w:fldCharType="begin" w:fldLock="1"/>
            </w:r>
            <w:r w:rsidR="00026027">
              <w:instrText xml:space="preserve"> REF RFC4210_CMP \h </w:instrText>
            </w:r>
            <w:r w:rsidR="00026027">
              <w:fldChar w:fldCharType="separate"/>
            </w:r>
            <w:r w:rsidR="00811F07">
              <w:rPr>
                <w:iCs/>
              </w:rPr>
              <w:t>RFC 4210</w:t>
            </w:r>
            <w:r w:rsidR="00026027">
              <w:fldChar w:fldCharType="end"/>
            </w:r>
            <w:r w:rsidR="00026027">
              <w:t>.</w:t>
            </w:r>
          </w:p>
        </w:tc>
      </w:tr>
      <w:tr w:rsidR="0000520F" w:rsidRPr="000D7125" w14:paraId="25A19052" w14:textId="77777777" w:rsidTr="00077BDE">
        <w:trPr>
          <w:cantSplit/>
          <w:jc w:val="center"/>
        </w:trPr>
        <w:tc>
          <w:tcPr>
            <w:tcW w:w="1608" w:type="dxa"/>
          </w:tcPr>
          <w:p w14:paraId="2FD1F3C7" w14:textId="77777777" w:rsidR="0000520F" w:rsidRPr="000D7125" w:rsidRDefault="0000520F" w:rsidP="00521E1B">
            <w:pPr>
              <w:pStyle w:val="TABLE-cell"/>
              <w:keepNext/>
            </w:pPr>
            <w:r w:rsidRPr="000D7125">
              <w:t>CO</w:t>
            </w:r>
          </w:p>
        </w:tc>
        <w:tc>
          <w:tcPr>
            <w:tcW w:w="7602" w:type="dxa"/>
          </w:tcPr>
          <w:p w14:paraId="2481E100" w14:textId="77777777" w:rsidR="0000520F" w:rsidRPr="000D7125" w:rsidRDefault="0000520F" w:rsidP="00521E1B">
            <w:pPr>
              <w:pStyle w:val="TABLE-cell"/>
              <w:keepNext/>
            </w:pPr>
            <w:r w:rsidRPr="000D7125">
              <w:t>Connection-oriented</w:t>
            </w:r>
          </w:p>
        </w:tc>
      </w:tr>
      <w:tr w:rsidR="0000520F" w:rsidRPr="000D7125" w14:paraId="1872E429" w14:textId="77777777" w:rsidTr="00077BDE">
        <w:trPr>
          <w:cantSplit/>
          <w:jc w:val="center"/>
        </w:trPr>
        <w:tc>
          <w:tcPr>
            <w:tcW w:w="1608" w:type="dxa"/>
          </w:tcPr>
          <w:p w14:paraId="422A7307" w14:textId="77777777" w:rsidR="0000520F" w:rsidRPr="000D7125" w:rsidRDefault="0000520F" w:rsidP="00521E1B">
            <w:pPr>
              <w:pStyle w:val="TABLE-cell"/>
              <w:keepNext/>
            </w:pPr>
            <w:r w:rsidRPr="000D7125">
              <w:t>COSEM</w:t>
            </w:r>
          </w:p>
        </w:tc>
        <w:tc>
          <w:tcPr>
            <w:tcW w:w="7602" w:type="dxa"/>
          </w:tcPr>
          <w:p w14:paraId="718BBA31" w14:textId="77777777" w:rsidR="0000520F" w:rsidRPr="000D7125" w:rsidRDefault="0000520F" w:rsidP="00521E1B">
            <w:pPr>
              <w:pStyle w:val="TABLE-cell"/>
              <w:keepNext/>
            </w:pPr>
            <w:r w:rsidRPr="000D7125">
              <w:t>Companion Specification for Energy Metering</w:t>
            </w:r>
          </w:p>
        </w:tc>
      </w:tr>
      <w:tr w:rsidR="0000520F" w:rsidRPr="000D7125" w14:paraId="6F158FB1" w14:textId="77777777" w:rsidTr="00077BDE">
        <w:trPr>
          <w:cantSplit/>
          <w:jc w:val="center"/>
        </w:trPr>
        <w:tc>
          <w:tcPr>
            <w:tcW w:w="1608" w:type="dxa"/>
          </w:tcPr>
          <w:p w14:paraId="0AA7C433" w14:textId="77777777" w:rsidR="0000520F" w:rsidRPr="000D7125" w:rsidRDefault="0000520F" w:rsidP="00521E1B">
            <w:pPr>
              <w:pStyle w:val="TABLE-cell"/>
              <w:keepNext/>
            </w:pPr>
            <w:r w:rsidRPr="000D7125">
              <w:t>COSEM_on_IP</w:t>
            </w:r>
          </w:p>
        </w:tc>
        <w:tc>
          <w:tcPr>
            <w:tcW w:w="7602" w:type="dxa"/>
          </w:tcPr>
          <w:p w14:paraId="611EA10E" w14:textId="77777777" w:rsidR="0000520F" w:rsidRPr="000D7125" w:rsidRDefault="0000520F" w:rsidP="00521E1B">
            <w:pPr>
              <w:pStyle w:val="TABLE-cell"/>
              <w:keepNext/>
            </w:pPr>
            <w:r w:rsidRPr="000D7125">
              <w:t>The TCP-UDP/IP based COSEM communication profile</w:t>
            </w:r>
          </w:p>
        </w:tc>
      </w:tr>
      <w:tr w:rsidR="0000520F" w:rsidRPr="000D7125" w14:paraId="13CB28F2" w14:textId="77777777" w:rsidTr="00077BDE">
        <w:trPr>
          <w:cantSplit/>
          <w:jc w:val="center"/>
        </w:trPr>
        <w:tc>
          <w:tcPr>
            <w:tcW w:w="1608" w:type="dxa"/>
          </w:tcPr>
          <w:p w14:paraId="293671F0" w14:textId="77777777" w:rsidR="0000520F" w:rsidRPr="000D7125" w:rsidRDefault="0000520F" w:rsidP="00521E1B">
            <w:pPr>
              <w:pStyle w:val="TABLE-cell"/>
              <w:keepNext/>
            </w:pPr>
            <w:r w:rsidRPr="000D7125">
              <w:t>CRC</w:t>
            </w:r>
          </w:p>
        </w:tc>
        <w:tc>
          <w:tcPr>
            <w:tcW w:w="7602" w:type="dxa"/>
          </w:tcPr>
          <w:p w14:paraId="28BDC8C0" w14:textId="77777777" w:rsidR="0000520F" w:rsidRPr="000D7125" w:rsidRDefault="0000520F" w:rsidP="00521E1B">
            <w:pPr>
              <w:pStyle w:val="TABLE-cell"/>
              <w:keepNext/>
            </w:pPr>
            <w:r w:rsidRPr="000D7125">
              <w:t>Cyclic Redundancy Check</w:t>
            </w:r>
          </w:p>
        </w:tc>
      </w:tr>
      <w:tr w:rsidR="0000520F" w:rsidRPr="000D7125" w14:paraId="599C769E" w14:textId="77777777" w:rsidTr="00077BDE">
        <w:trPr>
          <w:cantSplit/>
          <w:jc w:val="center"/>
        </w:trPr>
        <w:tc>
          <w:tcPr>
            <w:tcW w:w="1608" w:type="dxa"/>
          </w:tcPr>
          <w:p w14:paraId="73EE926B" w14:textId="77777777" w:rsidR="0000520F" w:rsidRPr="000D7125" w:rsidRDefault="0000520F" w:rsidP="00521E1B">
            <w:pPr>
              <w:pStyle w:val="TABLE-cell"/>
              <w:keepNext/>
            </w:pPr>
            <w:r w:rsidRPr="000D7125">
              <w:t>CRL</w:t>
            </w:r>
          </w:p>
        </w:tc>
        <w:tc>
          <w:tcPr>
            <w:tcW w:w="7602" w:type="dxa"/>
          </w:tcPr>
          <w:p w14:paraId="22741027" w14:textId="77777777" w:rsidR="0000520F" w:rsidRPr="000D7125" w:rsidRDefault="0000520F" w:rsidP="00521E1B">
            <w:pPr>
              <w:pStyle w:val="TABLE-cell"/>
              <w:keepNext/>
            </w:pPr>
            <w:r w:rsidRPr="000D7125">
              <w:t xml:space="preserve">Certificate revocation list. Refer to </w:t>
            </w:r>
            <w:r w:rsidR="00026027">
              <w:fldChar w:fldCharType="begin" w:fldLock="1"/>
            </w:r>
            <w:r w:rsidR="00026027">
              <w:instrText xml:space="preserve"> REF RFC5280 \h </w:instrText>
            </w:r>
            <w:r w:rsidR="00026027">
              <w:fldChar w:fldCharType="separate"/>
            </w:r>
            <w:r w:rsidR="00811F07" w:rsidRPr="00BA3136">
              <w:rPr>
                <w:iCs/>
              </w:rPr>
              <w:t>RFC 5280</w:t>
            </w:r>
            <w:r w:rsidR="00026027">
              <w:fldChar w:fldCharType="end"/>
            </w:r>
            <w:r w:rsidR="00026027">
              <w:t>.</w:t>
            </w:r>
          </w:p>
        </w:tc>
      </w:tr>
      <w:tr w:rsidR="0000520F" w:rsidRPr="000D7125" w14:paraId="2623B6D2" w14:textId="77777777" w:rsidTr="00077BDE">
        <w:trPr>
          <w:cantSplit/>
          <w:jc w:val="center"/>
        </w:trPr>
        <w:tc>
          <w:tcPr>
            <w:tcW w:w="1608" w:type="dxa"/>
          </w:tcPr>
          <w:p w14:paraId="627F6C0E" w14:textId="77777777" w:rsidR="0000520F" w:rsidRPr="000D7125" w:rsidRDefault="0000520F" w:rsidP="00521E1B">
            <w:pPr>
              <w:pStyle w:val="TABLE-cell"/>
              <w:keepNext/>
            </w:pPr>
            <w:r w:rsidRPr="000D7125">
              <w:t>CSR</w:t>
            </w:r>
          </w:p>
        </w:tc>
        <w:tc>
          <w:tcPr>
            <w:tcW w:w="7602" w:type="dxa"/>
          </w:tcPr>
          <w:p w14:paraId="4D613B10" w14:textId="77777777" w:rsidR="0000520F" w:rsidRPr="000D7125" w:rsidRDefault="0000520F" w:rsidP="00521E1B">
            <w:pPr>
              <w:pStyle w:val="TABLE-cell"/>
              <w:keepNext/>
            </w:pPr>
            <w:r>
              <w:t>Certificate</w:t>
            </w:r>
            <w:r w:rsidRPr="000D7125">
              <w:t xml:space="preserve"> Signing Request</w:t>
            </w:r>
          </w:p>
        </w:tc>
      </w:tr>
      <w:tr w:rsidR="0000520F" w:rsidRPr="000D7125" w14:paraId="247542F7" w14:textId="77777777" w:rsidTr="00077BDE">
        <w:trPr>
          <w:cantSplit/>
          <w:jc w:val="center"/>
        </w:trPr>
        <w:tc>
          <w:tcPr>
            <w:tcW w:w="1608" w:type="dxa"/>
          </w:tcPr>
          <w:p w14:paraId="4329603E" w14:textId="77777777" w:rsidR="0000520F" w:rsidRPr="000D7125" w:rsidRDefault="0000520F" w:rsidP="00521E1B">
            <w:pPr>
              <w:pStyle w:val="TABLE-cell"/>
              <w:keepNext/>
            </w:pPr>
            <w:r w:rsidRPr="000D7125">
              <w:t>DCE</w:t>
            </w:r>
          </w:p>
        </w:tc>
        <w:tc>
          <w:tcPr>
            <w:tcW w:w="7602" w:type="dxa"/>
          </w:tcPr>
          <w:p w14:paraId="255E0F14" w14:textId="77777777" w:rsidR="0000520F" w:rsidRPr="000D7125" w:rsidRDefault="0000520F" w:rsidP="00521E1B">
            <w:pPr>
              <w:pStyle w:val="TABLE-cell"/>
              <w:keepNext/>
            </w:pPr>
            <w:r w:rsidRPr="000D7125">
              <w:t>Data Communication Equipment (communications interface or modem)</w:t>
            </w:r>
          </w:p>
        </w:tc>
      </w:tr>
      <w:tr w:rsidR="0000520F" w:rsidRPr="000D7125" w14:paraId="1BCF9764" w14:textId="77777777" w:rsidTr="00077BDE">
        <w:trPr>
          <w:cantSplit/>
          <w:jc w:val="center"/>
        </w:trPr>
        <w:tc>
          <w:tcPr>
            <w:tcW w:w="1608" w:type="dxa"/>
          </w:tcPr>
          <w:p w14:paraId="4196C942" w14:textId="77777777" w:rsidR="0000520F" w:rsidRPr="000D7125" w:rsidRDefault="0000520F" w:rsidP="00521E1B">
            <w:pPr>
              <w:pStyle w:val="TABLE-cell"/>
              <w:keepNext/>
            </w:pPr>
            <w:r w:rsidRPr="000D7125">
              <w:t>DCS</w:t>
            </w:r>
          </w:p>
        </w:tc>
        <w:tc>
          <w:tcPr>
            <w:tcW w:w="7602" w:type="dxa"/>
          </w:tcPr>
          <w:p w14:paraId="50B3C669" w14:textId="77777777" w:rsidR="0000520F" w:rsidRPr="000D7125" w:rsidRDefault="0000520F" w:rsidP="00521E1B">
            <w:pPr>
              <w:pStyle w:val="TABLE-cell"/>
              <w:keepNext/>
            </w:pPr>
            <w:r w:rsidRPr="000D7125">
              <w:t>Data Collection System</w:t>
            </w:r>
          </w:p>
        </w:tc>
      </w:tr>
      <w:tr w:rsidR="0000520F" w:rsidRPr="000D7125" w14:paraId="6F40D409" w14:textId="77777777" w:rsidTr="00077BDE">
        <w:trPr>
          <w:cantSplit/>
          <w:jc w:val="center"/>
        </w:trPr>
        <w:tc>
          <w:tcPr>
            <w:tcW w:w="1608" w:type="dxa"/>
          </w:tcPr>
          <w:p w14:paraId="05EFAABA" w14:textId="77777777" w:rsidR="0000520F" w:rsidRPr="000D7125" w:rsidRDefault="0000520F" w:rsidP="00521E1B">
            <w:pPr>
              <w:pStyle w:val="TABLE-cell"/>
              <w:keepNext/>
            </w:pPr>
            <w:r w:rsidRPr="000D7125">
              <w:t>DISC</w:t>
            </w:r>
          </w:p>
        </w:tc>
        <w:tc>
          <w:tcPr>
            <w:tcW w:w="7602" w:type="dxa"/>
          </w:tcPr>
          <w:p w14:paraId="56755B6A" w14:textId="77777777" w:rsidR="0000520F" w:rsidRPr="000D7125" w:rsidRDefault="0000520F" w:rsidP="00521E1B">
            <w:pPr>
              <w:pStyle w:val="TABLE-cell"/>
              <w:keepNext/>
            </w:pPr>
            <w:r w:rsidRPr="000D7125">
              <w:t>Disconnect (a HDLC frame type)</w:t>
            </w:r>
          </w:p>
        </w:tc>
      </w:tr>
      <w:tr w:rsidR="0000520F" w:rsidRPr="000D7125" w14:paraId="6643D399" w14:textId="77777777" w:rsidTr="00077BDE">
        <w:trPr>
          <w:cantSplit/>
          <w:jc w:val="center"/>
        </w:trPr>
        <w:tc>
          <w:tcPr>
            <w:tcW w:w="1608" w:type="dxa"/>
          </w:tcPr>
          <w:p w14:paraId="25135801" w14:textId="1AA3ACB2" w:rsidR="0000520F" w:rsidRPr="000D7125" w:rsidRDefault="0000520F" w:rsidP="00521E1B">
            <w:pPr>
              <w:pStyle w:val="TABLE-cell"/>
              <w:keepNext/>
            </w:pPr>
            <w:del w:id="423" w:author="John Cowburn" w:date="2021-04-16T13:52:00Z">
              <w:r w:rsidRPr="000D7125" w:rsidDel="00635BE8">
                <w:delText>DLMS</w:delText>
              </w:r>
            </w:del>
            <w:ins w:id="424" w:author="John Cowburn" w:date="2021-04-16T13:52:00Z">
              <w:r w:rsidR="00635BE8">
                <w:t>DLMS®</w:t>
              </w:r>
            </w:ins>
          </w:p>
        </w:tc>
        <w:tc>
          <w:tcPr>
            <w:tcW w:w="7602" w:type="dxa"/>
          </w:tcPr>
          <w:p w14:paraId="7223E637" w14:textId="77777777" w:rsidR="0000520F" w:rsidRPr="000D7125" w:rsidRDefault="0000520F" w:rsidP="00521E1B">
            <w:pPr>
              <w:pStyle w:val="TABLE-cell"/>
              <w:keepNext/>
            </w:pPr>
            <w:r w:rsidRPr="000D7125">
              <w:t>Device Language Message Specification</w:t>
            </w:r>
          </w:p>
        </w:tc>
      </w:tr>
      <w:tr w:rsidR="0000520F" w:rsidRPr="000D7125" w14:paraId="6ED1C85F" w14:textId="77777777" w:rsidTr="00077BDE">
        <w:trPr>
          <w:cantSplit/>
          <w:jc w:val="center"/>
        </w:trPr>
        <w:tc>
          <w:tcPr>
            <w:tcW w:w="1608" w:type="dxa"/>
          </w:tcPr>
          <w:p w14:paraId="53198C18" w14:textId="77777777" w:rsidR="0000520F" w:rsidRPr="000D7125" w:rsidRDefault="0000520F" w:rsidP="00521E1B">
            <w:pPr>
              <w:pStyle w:val="TABLE-cell"/>
              <w:keepNext/>
            </w:pPr>
            <w:r w:rsidRPr="000D7125">
              <w:t>DM</w:t>
            </w:r>
          </w:p>
        </w:tc>
        <w:tc>
          <w:tcPr>
            <w:tcW w:w="7602" w:type="dxa"/>
          </w:tcPr>
          <w:p w14:paraId="162043B2" w14:textId="77777777" w:rsidR="0000520F" w:rsidRPr="000D7125" w:rsidRDefault="0000520F" w:rsidP="00521E1B">
            <w:pPr>
              <w:pStyle w:val="TABLE-cell"/>
              <w:keepNext/>
            </w:pPr>
            <w:r w:rsidRPr="000D7125">
              <w:t>Disconnected Mode (a HDLC frame type)</w:t>
            </w:r>
          </w:p>
        </w:tc>
      </w:tr>
      <w:tr w:rsidR="0000520F" w:rsidRPr="000D7125" w14:paraId="7095FDF0" w14:textId="77777777" w:rsidTr="00077BDE">
        <w:trPr>
          <w:cantSplit/>
          <w:jc w:val="center"/>
        </w:trPr>
        <w:tc>
          <w:tcPr>
            <w:tcW w:w="1608" w:type="dxa"/>
          </w:tcPr>
          <w:p w14:paraId="0100D402" w14:textId="77777777" w:rsidR="0000520F" w:rsidRPr="000D7125" w:rsidRDefault="0000520F" w:rsidP="00521E1B">
            <w:pPr>
              <w:pStyle w:val="TABLE-cell"/>
              <w:keepNext/>
            </w:pPr>
            <w:r w:rsidRPr="000D7125">
              <w:lastRenderedPageBreak/>
              <w:t>DSA</w:t>
            </w:r>
          </w:p>
        </w:tc>
        <w:tc>
          <w:tcPr>
            <w:tcW w:w="7602" w:type="dxa"/>
          </w:tcPr>
          <w:p w14:paraId="17D20EFF" w14:textId="77777777" w:rsidR="0000520F" w:rsidRPr="000D7125" w:rsidRDefault="0000520F" w:rsidP="00521E1B">
            <w:pPr>
              <w:pStyle w:val="TABLE-cell"/>
              <w:keepNext/>
            </w:pPr>
            <w:r w:rsidRPr="000D7125">
              <w:t xml:space="preserve">Digital Signature Algorithm specified in </w:t>
            </w:r>
            <w:r w:rsidRPr="000D7125">
              <w:fldChar w:fldCharType="begin" w:fldLock="1"/>
            </w:r>
            <w:r w:rsidRPr="000D7125">
              <w:instrText xml:space="preserve"> REF FIPS_PUB_186_4 \h </w:instrText>
            </w:r>
            <w:r>
              <w:instrText xml:space="preserve"> \* MERGEFORMAT </w:instrText>
            </w:r>
            <w:r w:rsidRPr="000D7125">
              <w:fldChar w:fldCharType="separate"/>
            </w:r>
            <w:r w:rsidR="00811F07" w:rsidRPr="00D83064">
              <w:t>FIPS PUB 186-4:2013</w:t>
            </w:r>
            <w:r w:rsidRPr="000D7125">
              <w:fldChar w:fldCharType="end"/>
            </w:r>
          </w:p>
        </w:tc>
      </w:tr>
      <w:tr w:rsidR="0000520F" w:rsidRPr="000D7125" w14:paraId="6CB09C4F" w14:textId="77777777" w:rsidTr="00077BDE">
        <w:trPr>
          <w:cantSplit/>
          <w:jc w:val="center"/>
        </w:trPr>
        <w:tc>
          <w:tcPr>
            <w:tcW w:w="1608" w:type="dxa"/>
          </w:tcPr>
          <w:p w14:paraId="453BD975" w14:textId="77777777" w:rsidR="0000520F" w:rsidRPr="000D7125" w:rsidRDefault="0000520F" w:rsidP="00521E1B">
            <w:pPr>
              <w:pStyle w:val="TABLE-cell"/>
              <w:keepNext/>
            </w:pPr>
            <w:r w:rsidRPr="000D7125">
              <w:t>DSAP</w:t>
            </w:r>
          </w:p>
        </w:tc>
        <w:tc>
          <w:tcPr>
            <w:tcW w:w="7602" w:type="dxa"/>
          </w:tcPr>
          <w:p w14:paraId="24124A14" w14:textId="77777777" w:rsidR="0000520F" w:rsidRPr="000D7125" w:rsidRDefault="0000520F" w:rsidP="00521E1B">
            <w:pPr>
              <w:pStyle w:val="TABLE-cell"/>
              <w:keepNext/>
            </w:pPr>
            <w:r w:rsidRPr="000D7125">
              <w:t>Data Link Service Access Point</w:t>
            </w:r>
          </w:p>
        </w:tc>
      </w:tr>
      <w:tr w:rsidR="0000520F" w:rsidRPr="000D7125" w14:paraId="378D17A9" w14:textId="77777777" w:rsidTr="00077BDE">
        <w:trPr>
          <w:cantSplit/>
          <w:jc w:val="center"/>
        </w:trPr>
        <w:tc>
          <w:tcPr>
            <w:tcW w:w="1608" w:type="dxa"/>
          </w:tcPr>
          <w:p w14:paraId="4E6961A2" w14:textId="77777777" w:rsidR="0000520F" w:rsidRPr="000D7125" w:rsidRDefault="0000520F" w:rsidP="00521E1B">
            <w:pPr>
              <w:pStyle w:val="TABLE-cell"/>
              <w:keepNext/>
            </w:pPr>
            <w:r w:rsidRPr="000D7125">
              <w:t>DSO</w:t>
            </w:r>
          </w:p>
        </w:tc>
        <w:tc>
          <w:tcPr>
            <w:tcW w:w="7602" w:type="dxa"/>
          </w:tcPr>
          <w:p w14:paraId="3BD36316" w14:textId="77777777" w:rsidR="0000520F" w:rsidRPr="000D7125" w:rsidRDefault="0000520F" w:rsidP="00521E1B">
            <w:pPr>
              <w:pStyle w:val="TABLE-cell"/>
              <w:keepNext/>
            </w:pPr>
            <w:r w:rsidRPr="000D7125">
              <w:t>Energy Distribution System Operator</w:t>
            </w:r>
          </w:p>
        </w:tc>
      </w:tr>
      <w:tr w:rsidR="0000520F" w:rsidRPr="000D7125" w14:paraId="067295C6" w14:textId="77777777" w:rsidTr="00077BDE">
        <w:trPr>
          <w:cantSplit/>
          <w:jc w:val="center"/>
        </w:trPr>
        <w:tc>
          <w:tcPr>
            <w:tcW w:w="1608" w:type="dxa"/>
          </w:tcPr>
          <w:p w14:paraId="3AD191FA" w14:textId="77777777" w:rsidR="0000520F" w:rsidRPr="000D7125" w:rsidRDefault="0000520F" w:rsidP="00521E1B">
            <w:pPr>
              <w:pStyle w:val="TABLE-cell"/>
              <w:keepNext/>
            </w:pPr>
            <w:r w:rsidRPr="000D7125">
              <w:t>DTE</w:t>
            </w:r>
          </w:p>
        </w:tc>
        <w:tc>
          <w:tcPr>
            <w:tcW w:w="7602" w:type="dxa"/>
          </w:tcPr>
          <w:p w14:paraId="14D9E6A9" w14:textId="77777777" w:rsidR="0000520F" w:rsidRPr="000D7125" w:rsidRDefault="0000520F" w:rsidP="00521E1B">
            <w:pPr>
              <w:pStyle w:val="TABLE-cell"/>
              <w:keepNext/>
            </w:pPr>
            <w:r w:rsidRPr="000D7125">
              <w:t>Data Terminal Equipment (computers, terminals or printers)</w:t>
            </w:r>
          </w:p>
        </w:tc>
      </w:tr>
      <w:tr w:rsidR="0000520F" w:rsidRPr="000D7125" w14:paraId="4A191E77" w14:textId="77777777" w:rsidTr="00077BDE">
        <w:trPr>
          <w:cantSplit/>
          <w:jc w:val="center"/>
        </w:trPr>
        <w:tc>
          <w:tcPr>
            <w:tcW w:w="1608" w:type="dxa"/>
          </w:tcPr>
          <w:p w14:paraId="74E87F21" w14:textId="77777777" w:rsidR="0000520F" w:rsidRPr="000D7125" w:rsidRDefault="0000520F" w:rsidP="00521E1B">
            <w:pPr>
              <w:pStyle w:val="TABLE-cell"/>
              <w:keepNext/>
            </w:pPr>
            <w:r w:rsidRPr="000D7125">
              <w:t>ECC</w:t>
            </w:r>
          </w:p>
        </w:tc>
        <w:tc>
          <w:tcPr>
            <w:tcW w:w="7602" w:type="dxa"/>
          </w:tcPr>
          <w:p w14:paraId="166209A8" w14:textId="77777777" w:rsidR="0000520F" w:rsidRPr="000D7125" w:rsidRDefault="0000520F" w:rsidP="00521E1B">
            <w:pPr>
              <w:pStyle w:val="TABLE-cell"/>
              <w:keepNext/>
            </w:pPr>
            <w:r w:rsidRPr="000D7125">
              <w:t>Elliptic Curve Cryptography</w:t>
            </w:r>
          </w:p>
        </w:tc>
      </w:tr>
      <w:tr w:rsidR="0000520F" w:rsidRPr="000D7125" w14:paraId="3A191414" w14:textId="77777777" w:rsidTr="00077BDE">
        <w:trPr>
          <w:cantSplit/>
          <w:jc w:val="center"/>
        </w:trPr>
        <w:tc>
          <w:tcPr>
            <w:tcW w:w="1608" w:type="dxa"/>
          </w:tcPr>
          <w:p w14:paraId="40B28A0E" w14:textId="77777777" w:rsidR="0000520F" w:rsidRPr="000D7125" w:rsidRDefault="0000520F" w:rsidP="00521E1B">
            <w:pPr>
              <w:pStyle w:val="TABLE-cell"/>
              <w:keepNext/>
            </w:pPr>
            <w:r w:rsidRPr="000D7125">
              <w:t>ECDH</w:t>
            </w:r>
          </w:p>
        </w:tc>
        <w:tc>
          <w:tcPr>
            <w:tcW w:w="7602" w:type="dxa"/>
          </w:tcPr>
          <w:p w14:paraId="1C671839" w14:textId="77777777" w:rsidR="0000520F" w:rsidRPr="000D7125" w:rsidRDefault="0000520F" w:rsidP="00521E1B">
            <w:pPr>
              <w:pStyle w:val="TABLE-cell"/>
              <w:keepNext/>
            </w:pPr>
            <w:r w:rsidRPr="000D7125">
              <w:t>Elliptic Curve Diffie-Hellman key agreement protocol</w:t>
            </w:r>
          </w:p>
        </w:tc>
      </w:tr>
      <w:tr w:rsidR="0000520F" w:rsidRPr="000D7125" w14:paraId="39ACC36C" w14:textId="77777777" w:rsidTr="00077BDE">
        <w:trPr>
          <w:cantSplit/>
          <w:jc w:val="center"/>
        </w:trPr>
        <w:tc>
          <w:tcPr>
            <w:tcW w:w="1608" w:type="dxa"/>
          </w:tcPr>
          <w:p w14:paraId="6F242724" w14:textId="77777777" w:rsidR="0000520F" w:rsidRPr="000D7125" w:rsidRDefault="0000520F" w:rsidP="00521E1B">
            <w:pPr>
              <w:pStyle w:val="TABLE-cell"/>
              <w:keepNext/>
            </w:pPr>
            <w:r w:rsidRPr="000D7125">
              <w:t>ECDSA</w:t>
            </w:r>
          </w:p>
        </w:tc>
        <w:tc>
          <w:tcPr>
            <w:tcW w:w="7602" w:type="dxa"/>
          </w:tcPr>
          <w:p w14:paraId="58FE9526" w14:textId="77777777" w:rsidR="0000520F" w:rsidRPr="000D7125" w:rsidRDefault="0000520F" w:rsidP="00521E1B">
            <w:pPr>
              <w:pStyle w:val="TABLE-cell"/>
              <w:keepNext/>
            </w:pPr>
            <w:r w:rsidRPr="000D7125">
              <w:t xml:space="preserve">Elliptic Curve Digital Signature Algorithm specified in ANSI X9.62 and </w:t>
            </w:r>
            <w:r w:rsidRPr="000D7125">
              <w:fldChar w:fldCharType="begin" w:fldLock="1"/>
            </w:r>
            <w:r w:rsidRPr="000D7125">
              <w:instrText xml:space="preserve"> REF FIPS_PUB_186_4 \h </w:instrText>
            </w:r>
            <w:r>
              <w:instrText xml:space="preserve"> \* MERGEFORMAT </w:instrText>
            </w:r>
            <w:r w:rsidRPr="000D7125">
              <w:fldChar w:fldCharType="separate"/>
            </w:r>
            <w:r w:rsidR="00811F07" w:rsidRPr="00D83064">
              <w:t>FIPS PUB 186-4:2013</w:t>
            </w:r>
            <w:r w:rsidRPr="000D7125">
              <w:fldChar w:fldCharType="end"/>
            </w:r>
          </w:p>
        </w:tc>
      </w:tr>
      <w:tr w:rsidR="0000520F" w:rsidRPr="000D7125" w14:paraId="500BC077" w14:textId="77777777" w:rsidTr="00077BDE">
        <w:trPr>
          <w:cantSplit/>
          <w:jc w:val="center"/>
        </w:trPr>
        <w:tc>
          <w:tcPr>
            <w:tcW w:w="1608" w:type="dxa"/>
          </w:tcPr>
          <w:p w14:paraId="33D1E04D" w14:textId="77777777" w:rsidR="0000520F" w:rsidRPr="000D7125" w:rsidRDefault="0000520F" w:rsidP="00521E1B">
            <w:pPr>
              <w:pStyle w:val="TABLE-cell"/>
              <w:keepNext/>
            </w:pPr>
            <w:r w:rsidRPr="000D7125">
              <w:t>ECP</w:t>
            </w:r>
          </w:p>
        </w:tc>
        <w:tc>
          <w:tcPr>
            <w:tcW w:w="7602" w:type="dxa"/>
          </w:tcPr>
          <w:p w14:paraId="1596AA30" w14:textId="77777777" w:rsidR="0000520F" w:rsidRPr="000D7125" w:rsidRDefault="0000520F" w:rsidP="00521E1B">
            <w:pPr>
              <w:pStyle w:val="TABLE-cell"/>
              <w:keepNext/>
            </w:pPr>
            <w:r w:rsidRPr="000D7125">
              <w:t>Elliptic Curve Point</w:t>
            </w:r>
          </w:p>
        </w:tc>
      </w:tr>
      <w:tr w:rsidR="0000520F" w:rsidRPr="000D7125" w14:paraId="70532376" w14:textId="77777777" w:rsidTr="00077BDE">
        <w:trPr>
          <w:cantSplit/>
          <w:jc w:val="center"/>
        </w:trPr>
        <w:tc>
          <w:tcPr>
            <w:tcW w:w="1608" w:type="dxa"/>
          </w:tcPr>
          <w:p w14:paraId="6DE36494" w14:textId="77777777" w:rsidR="0000520F" w:rsidRPr="000D7125" w:rsidRDefault="0000520F" w:rsidP="00521E1B">
            <w:pPr>
              <w:pStyle w:val="TABLE-cell"/>
              <w:keepNext/>
            </w:pPr>
            <w:r w:rsidRPr="000D7125">
              <w:t>EUI-64</w:t>
            </w:r>
          </w:p>
        </w:tc>
        <w:tc>
          <w:tcPr>
            <w:tcW w:w="7602" w:type="dxa"/>
          </w:tcPr>
          <w:p w14:paraId="47966951" w14:textId="77777777" w:rsidR="0000520F" w:rsidRPr="000D7125" w:rsidRDefault="0000520F" w:rsidP="00521E1B">
            <w:pPr>
              <w:pStyle w:val="TABLE-cell"/>
              <w:keepNext/>
            </w:pPr>
            <w:r w:rsidRPr="000D7125">
              <w:t>64-bit Extended Unique Identifier</w:t>
            </w:r>
          </w:p>
        </w:tc>
      </w:tr>
      <w:tr w:rsidR="0000520F" w:rsidRPr="000D7125" w14:paraId="1D68C9EB" w14:textId="77777777" w:rsidTr="00077BDE">
        <w:trPr>
          <w:cantSplit/>
          <w:jc w:val="center"/>
        </w:trPr>
        <w:tc>
          <w:tcPr>
            <w:tcW w:w="1608" w:type="dxa"/>
          </w:tcPr>
          <w:p w14:paraId="40845A4E" w14:textId="77777777" w:rsidR="0000520F" w:rsidRPr="000D7125" w:rsidRDefault="0000520F" w:rsidP="00521E1B">
            <w:pPr>
              <w:pStyle w:val="TABLE-cell"/>
              <w:keepNext/>
            </w:pPr>
            <w:r w:rsidRPr="000D7125">
              <w:t>FCS</w:t>
            </w:r>
          </w:p>
        </w:tc>
        <w:tc>
          <w:tcPr>
            <w:tcW w:w="7602" w:type="dxa"/>
          </w:tcPr>
          <w:p w14:paraId="308946AB" w14:textId="77777777" w:rsidR="0000520F" w:rsidRPr="000D7125" w:rsidRDefault="0000520F" w:rsidP="00521E1B">
            <w:pPr>
              <w:pStyle w:val="TABLE-cell"/>
              <w:keepNext/>
            </w:pPr>
            <w:r w:rsidRPr="000D7125">
              <w:t>Frame Check Sequence</w:t>
            </w:r>
          </w:p>
        </w:tc>
      </w:tr>
      <w:tr w:rsidR="0000520F" w:rsidRPr="000D7125" w14:paraId="6BAA5218" w14:textId="77777777" w:rsidTr="00077BDE">
        <w:trPr>
          <w:cantSplit/>
          <w:jc w:val="center"/>
        </w:trPr>
        <w:tc>
          <w:tcPr>
            <w:tcW w:w="1608" w:type="dxa"/>
          </w:tcPr>
          <w:p w14:paraId="5816EDE6" w14:textId="77777777" w:rsidR="0000520F" w:rsidRPr="000D7125" w:rsidRDefault="0000520F" w:rsidP="00521E1B">
            <w:pPr>
              <w:pStyle w:val="TABLE-cell"/>
              <w:keepNext/>
            </w:pPr>
            <w:r w:rsidRPr="000D7125">
              <w:t>FDDI</w:t>
            </w:r>
          </w:p>
        </w:tc>
        <w:tc>
          <w:tcPr>
            <w:tcW w:w="7602" w:type="dxa"/>
          </w:tcPr>
          <w:p w14:paraId="02B16CDF" w14:textId="77777777" w:rsidR="0000520F" w:rsidRPr="000D7125" w:rsidRDefault="0000520F" w:rsidP="00521E1B">
            <w:pPr>
              <w:pStyle w:val="TABLE-cell"/>
              <w:keepNext/>
            </w:pPr>
            <w:r w:rsidRPr="000D7125">
              <w:t>Fibre Distributed Data Interface</w:t>
            </w:r>
          </w:p>
        </w:tc>
      </w:tr>
      <w:tr w:rsidR="0000520F" w:rsidRPr="000D7125" w14:paraId="0A4BE981" w14:textId="77777777" w:rsidTr="00077BDE">
        <w:trPr>
          <w:cantSplit/>
          <w:jc w:val="center"/>
        </w:trPr>
        <w:tc>
          <w:tcPr>
            <w:tcW w:w="1608" w:type="dxa"/>
          </w:tcPr>
          <w:p w14:paraId="001C4D93" w14:textId="77777777" w:rsidR="0000520F" w:rsidRPr="000D7125" w:rsidRDefault="0000520F" w:rsidP="00521E1B">
            <w:pPr>
              <w:pStyle w:val="TABLE-cell"/>
              <w:keepNext/>
            </w:pPr>
            <w:r w:rsidRPr="000D7125">
              <w:t>FE</w:t>
            </w:r>
          </w:p>
        </w:tc>
        <w:tc>
          <w:tcPr>
            <w:tcW w:w="7602" w:type="dxa"/>
          </w:tcPr>
          <w:p w14:paraId="58D8A557" w14:textId="77777777" w:rsidR="0000520F" w:rsidRPr="000D7125" w:rsidRDefault="0000520F" w:rsidP="00521E1B">
            <w:pPr>
              <w:pStyle w:val="TABLE-cell"/>
              <w:keepNext/>
            </w:pPr>
            <w:r w:rsidRPr="000D7125">
              <w:t>Field Element (in relation with public key algorithms)</w:t>
            </w:r>
          </w:p>
        </w:tc>
      </w:tr>
      <w:tr w:rsidR="0000520F" w:rsidRPr="000D7125" w14:paraId="0D2AE5D1" w14:textId="77777777" w:rsidTr="00077BDE">
        <w:trPr>
          <w:cantSplit/>
          <w:jc w:val="center"/>
        </w:trPr>
        <w:tc>
          <w:tcPr>
            <w:tcW w:w="1608" w:type="dxa"/>
          </w:tcPr>
          <w:p w14:paraId="1D49B522" w14:textId="77777777" w:rsidR="0000520F" w:rsidRPr="000D7125" w:rsidRDefault="0000520F" w:rsidP="00521E1B">
            <w:pPr>
              <w:pStyle w:val="TABLE-cell"/>
              <w:keepNext/>
            </w:pPr>
            <w:r w:rsidRPr="000D7125">
              <w:t>FIPS</w:t>
            </w:r>
          </w:p>
        </w:tc>
        <w:tc>
          <w:tcPr>
            <w:tcW w:w="7602" w:type="dxa"/>
          </w:tcPr>
          <w:p w14:paraId="2FB6A6D4" w14:textId="77777777" w:rsidR="0000520F" w:rsidRPr="000D7125" w:rsidRDefault="0000520F" w:rsidP="00521E1B">
            <w:pPr>
              <w:pStyle w:val="TABLE-cell"/>
              <w:keepNext/>
            </w:pPr>
            <w:r w:rsidRPr="000D7125">
              <w:t>Federal Information Processing Standard</w:t>
            </w:r>
          </w:p>
        </w:tc>
      </w:tr>
      <w:tr w:rsidR="0000520F" w:rsidRPr="000D7125" w14:paraId="678A80D1" w14:textId="77777777" w:rsidTr="00077BDE">
        <w:trPr>
          <w:cantSplit/>
          <w:jc w:val="center"/>
        </w:trPr>
        <w:tc>
          <w:tcPr>
            <w:tcW w:w="1608" w:type="dxa"/>
          </w:tcPr>
          <w:p w14:paraId="41BF2B63" w14:textId="77777777" w:rsidR="0000520F" w:rsidRPr="000D7125" w:rsidRDefault="0000520F" w:rsidP="00521E1B">
            <w:pPr>
              <w:pStyle w:val="TABLE-cell"/>
              <w:keepNext/>
            </w:pPr>
            <w:r w:rsidRPr="000D7125">
              <w:t>FRMR</w:t>
            </w:r>
          </w:p>
        </w:tc>
        <w:tc>
          <w:tcPr>
            <w:tcW w:w="7602" w:type="dxa"/>
          </w:tcPr>
          <w:p w14:paraId="5DF05219" w14:textId="77777777" w:rsidR="0000520F" w:rsidRPr="000D7125" w:rsidRDefault="0000520F" w:rsidP="00521E1B">
            <w:pPr>
              <w:pStyle w:val="TABLE-cell"/>
              <w:keepNext/>
            </w:pPr>
            <w:r w:rsidRPr="000D7125">
              <w:t>Frame Reject (a HDLC frame type)</w:t>
            </w:r>
          </w:p>
        </w:tc>
      </w:tr>
      <w:tr w:rsidR="0000520F" w:rsidRPr="000D7125" w14:paraId="359E8B1D" w14:textId="77777777" w:rsidTr="00077BDE">
        <w:trPr>
          <w:cantSplit/>
          <w:jc w:val="center"/>
        </w:trPr>
        <w:tc>
          <w:tcPr>
            <w:tcW w:w="1608" w:type="dxa"/>
          </w:tcPr>
          <w:p w14:paraId="477CB5CE" w14:textId="77777777" w:rsidR="0000520F" w:rsidRPr="000D7125" w:rsidRDefault="0000520F" w:rsidP="00521E1B">
            <w:pPr>
              <w:pStyle w:val="TABLE-cell"/>
              <w:keepNext/>
            </w:pPr>
            <w:r w:rsidRPr="000D7125">
              <w:t>FTP</w:t>
            </w:r>
          </w:p>
        </w:tc>
        <w:tc>
          <w:tcPr>
            <w:tcW w:w="7602" w:type="dxa"/>
          </w:tcPr>
          <w:p w14:paraId="16577E8C" w14:textId="77777777" w:rsidR="0000520F" w:rsidRPr="000D7125" w:rsidRDefault="0000520F" w:rsidP="00521E1B">
            <w:pPr>
              <w:pStyle w:val="TABLE-cell"/>
              <w:keepNext/>
            </w:pPr>
            <w:r w:rsidRPr="000D7125">
              <w:t>File Transfer Protocol</w:t>
            </w:r>
          </w:p>
        </w:tc>
      </w:tr>
      <w:tr w:rsidR="0000520F" w:rsidRPr="000D7125" w14:paraId="02A9EEED" w14:textId="77777777" w:rsidTr="00077BDE">
        <w:trPr>
          <w:cantSplit/>
          <w:jc w:val="center"/>
        </w:trPr>
        <w:tc>
          <w:tcPr>
            <w:tcW w:w="1608" w:type="dxa"/>
          </w:tcPr>
          <w:p w14:paraId="1E4BB19A" w14:textId="77777777" w:rsidR="0000520F" w:rsidRPr="000D7125" w:rsidRDefault="0000520F" w:rsidP="00521E1B">
            <w:pPr>
              <w:pStyle w:val="TABLE-cell"/>
              <w:keepNext/>
            </w:pPr>
            <w:r w:rsidRPr="000D7125">
              <w:t>GAK</w:t>
            </w:r>
          </w:p>
        </w:tc>
        <w:tc>
          <w:tcPr>
            <w:tcW w:w="7602" w:type="dxa"/>
          </w:tcPr>
          <w:p w14:paraId="58E92128" w14:textId="77777777" w:rsidR="0000520F" w:rsidRPr="000D7125" w:rsidRDefault="0000520F" w:rsidP="00521E1B">
            <w:pPr>
              <w:pStyle w:val="TABLE-cell"/>
              <w:keepNext/>
            </w:pPr>
            <w:r w:rsidRPr="000D7125">
              <w:t>Global Authentication Key</w:t>
            </w:r>
          </w:p>
        </w:tc>
      </w:tr>
      <w:tr w:rsidR="0000520F" w:rsidRPr="000D7125" w14:paraId="48248A9A" w14:textId="77777777" w:rsidTr="00077BDE">
        <w:trPr>
          <w:cantSplit/>
          <w:jc w:val="center"/>
        </w:trPr>
        <w:tc>
          <w:tcPr>
            <w:tcW w:w="1608" w:type="dxa"/>
          </w:tcPr>
          <w:p w14:paraId="4C3FA315" w14:textId="77777777" w:rsidR="0000520F" w:rsidRPr="000D7125" w:rsidRDefault="0000520F" w:rsidP="00521E1B">
            <w:pPr>
              <w:pStyle w:val="TABLE-cell"/>
              <w:keepNext/>
            </w:pPr>
            <w:r w:rsidRPr="000D7125">
              <w:t>GBEK</w:t>
            </w:r>
          </w:p>
        </w:tc>
        <w:tc>
          <w:tcPr>
            <w:tcW w:w="7602" w:type="dxa"/>
          </w:tcPr>
          <w:p w14:paraId="4060442F" w14:textId="77777777" w:rsidR="0000520F" w:rsidRPr="000D7125" w:rsidRDefault="0000520F" w:rsidP="00521E1B">
            <w:pPr>
              <w:pStyle w:val="TABLE-cell"/>
              <w:keepNext/>
            </w:pPr>
            <w:r w:rsidRPr="000D7125">
              <w:t>Global Broadcast Encryption Key</w:t>
            </w:r>
          </w:p>
        </w:tc>
      </w:tr>
      <w:tr w:rsidR="0000520F" w:rsidRPr="000D7125" w14:paraId="61493171" w14:textId="77777777" w:rsidTr="00077BDE">
        <w:trPr>
          <w:cantSplit/>
          <w:jc w:val="center"/>
        </w:trPr>
        <w:tc>
          <w:tcPr>
            <w:tcW w:w="1608" w:type="dxa"/>
          </w:tcPr>
          <w:p w14:paraId="3CE61362" w14:textId="77777777" w:rsidR="0000520F" w:rsidRPr="000D7125" w:rsidRDefault="0000520F" w:rsidP="00521E1B">
            <w:pPr>
              <w:pStyle w:val="TABLE-cell"/>
              <w:keepNext/>
            </w:pPr>
            <w:r>
              <w:t>GBT</w:t>
            </w:r>
          </w:p>
        </w:tc>
        <w:tc>
          <w:tcPr>
            <w:tcW w:w="7602" w:type="dxa"/>
          </w:tcPr>
          <w:p w14:paraId="61825D7B" w14:textId="77777777" w:rsidR="0000520F" w:rsidRPr="000D7125" w:rsidRDefault="0000520F" w:rsidP="00521E1B">
            <w:pPr>
              <w:pStyle w:val="TABLE-cell"/>
              <w:keepNext/>
            </w:pPr>
            <w:r>
              <w:t>General Block Transfer</w:t>
            </w:r>
          </w:p>
        </w:tc>
      </w:tr>
      <w:tr w:rsidR="0000520F" w:rsidRPr="000D7125" w14:paraId="08BAB999" w14:textId="77777777" w:rsidTr="00077BDE">
        <w:trPr>
          <w:cantSplit/>
          <w:jc w:val="center"/>
        </w:trPr>
        <w:tc>
          <w:tcPr>
            <w:tcW w:w="1608" w:type="dxa"/>
          </w:tcPr>
          <w:p w14:paraId="4FFA9C42" w14:textId="77777777" w:rsidR="0000520F" w:rsidRPr="000D7125" w:rsidRDefault="0000520F" w:rsidP="00521E1B">
            <w:pPr>
              <w:pStyle w:val="TABLE-cell"/>
              <w:keepNext/>
            </w:pPr>
            <w:r w:rsidRPr="000D7125">
              <w:t>GCM</w:t>
            </w:r>
          </w:p>
        </w:tc>
        <w:tc>
          <w:tcPr>
            <w:tcW w:w="7602" w:type="dxa"/>
          </w:tcPr>
          <w:p w14:paraId="5C497282" w14:textId="77777777" w:rsidR="0000520F" w:rsidRPr="000D7125" w:rsidRDefault="0000520F" w:rsidP="00521E1B">
            <w:pPr>
              <w:pStyle w:val="TABLE-cell"/>
              <w:keepNext/>
            </w:pPr>
            <w:r w:rsidRPr="000D7125">
              <w:t>Galois/Counter Mode (GCM), an algorithm for authenticated encryption with associated data</w:t>
            </w:r>
          </w:p>
        </w:tc>
      </w:tr>
      <w:tr w:rsidR="0000520F" w:rsidRPr="000D7125" w14:paraId="3D586021" w14:textId="77777777" w:rsidTr="00077BDE">
        <w:trPr>
          <w:cantSplit/>
          <w:jc w:val="center"/>
        </w:trPr>
        <w:tc>
          <w:tcPr>
            <w:tcW w:w="1608" w:type="dxa"/>
          </w:tcPr>
          <w:p w14:paraId="7E6EEA49" w14:textId="77777777" w:rsidR="0000520F" w:rsidRPr="000D7125" w:rsidRDefault="0000520F" w:rsidP="00521E1B">
            <w:pPr>
              <w:pStyle w:val="TABLE-cell"/>
              <w:keepNext/>
            </w:pPr>
            <w:r w:rsidRPr="000D7125">
              <w:t>GMAC</w:t>
            </w:r>
          </w:p>
        </w:tc>
        <w:tc>
          <w:tcPr>
            <w:tcW w:w="7602" w:type="dxa"/>
          </w:tcPr>
          <w:p w14:paraId="001EEC35" w14:textId="77777777" w:rsidR="0000520F" w:rsidRPr="000D7125" w:rsidRDefault="0000520F" w:rsidP="00521E1B">
            <w:pPr>
              <w:pStyle w:val="TABLE-cell"/>
              <w:keepNext/>
            </w:pPr>
            <w:r w:rsidRPr="000D7125">
              <w:t>A specialization of GCM for generating a message authentication code (MAC) on data that is not encrypted</w:t>
            </w:r>
          </w:p>
        </w:tc>
      </w:tr>
      <w:tr w:rsidR="0000520F" w:rsidRPr="000D7125" w14:paraId="7A5F9CCD" w14:textId="77777777" w:rsidTr="00077BDE">
        <w:trPr>
          <w:cantSplit/>
          <w:jc w:val="center"/>
        </w:trPr>
        <w:tc>
          <w:tcPr>
            <w:tcW w:w="1608" w:type="dxa"/>
          </w:tcPr>
          <w:p w14:paraId="026CB8A5" w14:textId="77777777" w:rsidR="0000520F" w:rsidRPr="000D7125" w:rsidRDefault="0000520F" w:rsidP="00521E1B">
            <w:pPr>
              <w:pStyle w:val="TABLE-cell"/>
              <w:keepNext/>
            </w:pPr>
            <w:r w:rsidRPr="000D7125">
              <w:t>GMT</w:t>
            </w:r>
          </w:p>
        </w:tc>
        <w:tc>
          <w:tcPr>
            <w:tcW w:w="7602" w:type="dxa"/>
          </w:tcPr>
          <w:p w14:paraId="1FF44DF6" w14:textId="77777777" w:rsidR="0000520F" w:rsidRPr="000D7125" w:rsidRDefault="0000520F" w:rsidP="00521E1B">
            <w:pPr>
              <w:pStyle w:val="TABLE-cell"/>
              <w:keepNext/>
            </w:pPr>
            <w:r w:rsidRPr="000D7125">
              <w:t>Greenwich Mean Time</w:t>
            </w:r>
          </w:p>
        </w:tc>
      </w:tr>
      <w:tr w:rsidR="0000520F" w:rsidRPr="000D7125" w14:paraId="1BA5AC4C" w14:textId="77777777" w:rsidTr="00077BDE">
        <w:trPr>
          <w:cantSplit/>
          <w:jc w:val="center"/>
        </w:trPr>
        <w:tc>
          <w:tcPr>
            <w:tcW w:w="1608" w:type="dxa"/>
          </w:tcPr>
          <w:p w14:paraId="410F4B6D" w14:textId="77777777" w:rsidR="0000520F" w:rsidRPr="000D7125" w:rsidRDefault="0000520F" w:rsidP="00521E1B">
            <w:pPr>
              <w:pStyle w:val="TABLE-cell"/>
              <w:keepNext/>
            </w:pPr>
            <w:r w:rsidRPr="000D7125">
              <w:t>GSM</w:t>
            </w:r>
          </w:p>
        </w:tc>
        <w:tc>
          <w:tcPr>
            <w:tcW w:w="7602" w:type="dxa"/>
          </w:tcPr>
          <w:p w14:paraId="02CD5E42" w14:textId="77777777" w:rsidR="0000520F" w:rsidRPr="000D7125" w:rsidRDefault="0000520F" w:rsidP="00521E1B">
            <w:pPr>
              <w:pStyle w:val="TABLE-cell"/>
              <w:keepNext/>
            </w:pPr>
            <w:r w:rsidRPr="000D7125">
              <w:t>Global System for Mobile communications</w:t>
            </w:r>
          </w:p>
        </w:tc>
      </w:tr>
      <w:tr w:rsidR="0000520F" w:rsidRPr="000D7125" w14:paraId="033748BC" w14:textId="77777777" w:rsidTr="00077BDE">
        <w:trPr>
          <w:cantSplit/>
          <w:jc w:val="center"/>
        </w:trPr>
        <w:tc>
          <w:tcPr>
            <w:tcW w:w="1608" w:type="dxa"/>
          </w:tcPr>
          <w:p w14:paraId="3DCF9A6E" w14:textId="77777777" w:rsidR="0000520F" w:rsidRPr="000D7125" w:rsidRDefault="0000520F" w:rsidP="00521E1B">
            <w:pPr>
              <w:pStyle w:val="TABLE-cell"/>
              <w:keepNext/>
            </w:pPr>
            <w:r w:rsidRPr="000D7125">
              <w:t>GUEK</w:t>
            </w:r>
          </w:p>
        </w:tc>
        <w:tc>
          <w:tcPr>
            <w:tcW w:w="7602" w:type="dxa"/>
          </w:tcPr>
          <w:p w14:paraId="60644EFE" w14:textId="77777777" w:rsidR="0000520F" w:rsidRPr="000D7125" w:rsidRDefault="0000520F" w:rsidP="00521E1B">
            <w:pPr>
              <w:pStyle w:val="TABLE-cell"/>
              <w:keepNext/>
            </w:pPr>
            <w:r w:rsidRPr="000D7125">
              <w:t>Global Unicast Encryption Key</w:t>
            </w:r>
          </w:p>
        </w:tc>
      </w:tr>
      <w:tr w:rsidR="0000520F" w:rsidRPr="000D7125" w14:paraId="3F874290" w14:textId="77777777" w:rsidTr="00077BDE">
        <w:trPr>
          <w:cantSplit/>
          <w:jc w:val="center"/>
        </w:trPr>
        <w:tc>
          <w:tcPr>
            <w:tcW w:w="1608" w:type="dxa"/>
          </w:tcPr>
          <w:p w14:paraId="7AEDFB55" w14:textId="77777777" w:rsidR="0000520F" w:rsidRPr="000D7125" w:rsidRDefault="0000520F" w:rsidP="00521E1B">
            <w:pPr>
              <w:pStyle w:val="TABLE-cell"/>
              <w:keepNext/>
            </w:pPr>
            <w:r>
              <w:t>GW</w:t>
            </w:r>
          </w:p>
        </w:tc>
        <w:tc>
          <w:tcPr>
            <w:tcW w:w="7602" w:type="dxa"/>
          </w:tcPr>
          <w:p w14:paraId="16CFDE13" w14:textId="77777777" w:rsidR="0000520F" w:rsidRPr="000D7125" w:rsidRDefault="0000520F" w:rsidP="00521E1B">
            <w:pPr>
              <w:pStyle w:val="TABLE-cell"/>
              <w:keepNext/>
            </w:pPr>
            <w:r>
              <w:t>Gateway</w:t>
            </w:r>
          </w:p>
        </w:tc>
      </w:tr>
      <w:tr w:rsidR="0000520F" w:rsidRPr="000D7125" w14:paraId="0D83AB4C" w14:textId="77777777" w:rsidTr="00077BDE">
        <w:trPr>
          <w:cantSplit/>
          <w:jc w:val="center"/>
        </w:trPr>
        <w:tc>
          <w:tcPr>
            <w:tcW w:w="1608" w:type="dxa"/>
          </w:tcPr>
          <w:p w14:paraId="431168FA" w14:textId="77777777" w:rsidR="0000520F" w:rsidRPr="000D7125" w:rsidRDefault="0000520F" w:rsidP="00521E1B">
            <w:pPr>
              <w:pStyle w:val="TABLE-cell"/>
              <w:keepNext/>
            </w:pPr>
            <w:r w:rsidRPr="000D7125">
              <w:t>HCS</w:t>
            </w:r>
          </w:p>
        </w:tc>
        <w:tc>
          <w:tcPr>
            <w:tcW w:w="7602" w:type="dxa"/>
          </w:tcPr>
          <w:p w14:paraId="0DF5106C" w14:textId="77777777" w:rsidR="0000520F" w:rsidRPr="000D7125" w:rsidRDefault="0000520F" w:rsidP="00521E1B">
            <w:pPr>
              <w:pStyle w:val="TABLE-cell"/>
              <w:keepNext/>
            </w:pPr>
            <w:r w:rsidRPr="000D7125">
              <w:t>Header Check Sequence</w:t>
            </w:r>
          </w:p>
        </w:tc>
      </w:tr>
      <w:tr w:rsidR="0000520F" w:rsidRPr="000D7125" w14:paraId="0ADCE516" w14:textId="77777777" w:rsidTr="00077BDE">
        <w:trPr>
          <w:cantSplit/>
          <w:jc w:val="center"/>
        </w:trPr>
        <w:tc>
          <w:tcPr>
            <w:tcW w:w="1608" w:type="dxa"/>
          </w:tcPr>
          <w:p w14:paraId="0F4F2E98" w14:textId="77777777" w:rsidR="0000520F" w:rsidRPr="000D7125" w:rsidRDefault="0000520F" w:rsidP="00521E1B">
            <w:pPr>
              <w:pStyle w:val="TABLE-cell"/>
              <w:keepNext/>
            </w:pPr>
            <w:r w:rsidRPr="000D7125">
              <w:t>HDLC</w:t>
            </w:r>
          </w:p>
        </w:tc>
        <w:tc>
          <w:tcPr>
            <w:tcW w:w="7602" w:type="dxa"/>
          </w:tcPr>
          <w:p w14:paraId="6BBB4898" w14:textId="77777777" w:rsidR="0000520F" w:rsidRPr="000D7125" w:rsidRDefault="0000520F" w:rsidP="00521E1B">
            <w:pPr>
              <w:pStyle w:val="TABLE-cell"/>
              <w:keepNext/>
            </w:pPr>
            <w:r w:rsidRPr="000D7125">
              <w:t>High-level Data Link Control</w:t>
            </w:r>
          </w:p>
        </w:tc>
      </w:tr>
      <w:tr w:rsidR="0000520F" w:rsidRPr="000D7125" w14:paraId="17207127" w14:textId="77777777" w:rsidTr="00077BDE">
        <w:trPr>
          <w:cantSplit/>
          <w:jc w:val="center"/>
        </w:trPr>
        <w:tc>
          <w:tcPr>
            <w:tcW w:w="1608" w:type="dxa"/>
          </w:tcPr>
          <w:p w14:paraId="574D25D4" w14:textId="77777777" w:rsidR="0000520F" w:rsidRPr="000D7125" w:rsidRDefault="0000520F" w:rsidP="00521E1B">
            <w:pPr>
              <w:pStyle w:val="TABLE-cell"/>
              <w:keepNext/>
            </w:pPr>
            <w:r w:rsidRPr="000D7125">
              <w:t>HES</w:t>
            </w:r>
          </w:p>
        </w:tc>
        <w:tc>
          <w:tcPr>
            <w:tcW w:w="7602" w:type="dxa"/>
          </w:tcPr>
          <w:p w14:paraId="45B10FA1" w14:textId="77777777" w:rsidR="0000520F" w:rsidRPr="000D7125" w:rsidRDefault="0000520F" w:rsidP="00521E1B">
            <w:pPr>
              <w:pStyle w:val="TABLE-cell"/>
              <w:keepNext/>
            </w:pPr>
            <w:r w:rsidRPr="000D7125">
              <w:t>Head End System, also known as Data Collection System</w:t>
            </w:r>
          </w:p>
          <w:p w14:paraId="34B1769F" w14:textId="77777777" w:rsidR="0000520F" w:rsidRPr="000D7125" w:rsidRDefault="0000520F" w:rsidP="00521E1B">
            <w:pPr>
              <w:pStyle w:val="NOTE"/>
              <w:keepNext/>
            </w:pPr>
            <w:r w:rsidRPr="000D7125">
              <w:t>NOTE</w:t>
            </w:r>
            <w:r w:rsidR="004D4676">
              <w:t> </w:t>
            </w:r>
            <w:r w:rsidRPr="000D7125">
              <w:t>The HES may be owned by the energy provider or the utility</w:t>
            </w:r>
          </w:p>
        </w:tc>
      </w:tr>
      <w:tr w:rsidR="0000520F" w:rsidRPr="000D7125" w14:paraId="7293AE07" w14:textId="77777777" w:rsidTr="00077BDE">
        <w:trPr>
          <w:cantSplit/>
          <w:jc w:val="center"/>
        </w:trPr>
        <w:tc>
          <w:tcPr>
            <w:tcW w:w="1608" w:type="dxa"/>
          </w:tcPr>
          <w:p w14:paraId="52A1B245" w14:textId="77777777" w:rsidR="0000520F" w:rsidRPr="000D7125" w:rsidRDefault="0000520F" w:rsidP="00521E1B">
            <w:pPr>
              <w:pStyle w:val="TABLE-cell"/>
              <w:keepNext/>
            </w:pPr>
            <w:r w:rsidRPr="000D7125">
              <w:t>HHU</w:t>
            </w:r>
          </w:p>
        </w:tc>
        <w:tc>
          <w:tcPr>
            <w:tcW w:w="7602" w:type="dxa"/>
          </w:tcPr>
          <w:p w14:paraId="2040D763" w14:textId="77777777" w:rsidR="0000520F" w:rsidRPr="000D7125" w:rsidRDefault="0000520F" w:rsidP="00521E1B">
            <w:pPr>
              <w:pStyle w:val="TABLE-cell"/>
              <w:keepNext/>
            </w:pPr>
            <w:r w:rsidRPr="000D7125">
              <w:t>Hand Held Unit</w:t>
            </w:r>
          </w:p>
        </w:tc>
      </w:tr>
      <w:tr w:rsidR="0000520F" w:rsidRPr="000D7125" w14:paraId="66D89380" w14:textId="77777777" w:rsidTr="00077BDE">
        <w:trPr>
          <w:cantSplit/>
          <w:jc w:val="center"/>
        </w:trPr>
        <w:tc>
          <w:tcPr>
            <w:tcW w:w="1608" w:type="dxa"/>
          </w:tcPr>
          <w:p w14:paraId="2688442C" w14:textId="77777777" w:rsidR="0000520F" w:rsidRPr="000D7125" w:rsidRDefault="0000520F" w:rsidP="00521E1B">
            <w:pPr>
              <w:pStyle w:val="TABLE-cell"/>
              <w:keepNext/>
            </w:pPr>
            <w:r w:rsidRPr="000D7125">
              <w:t>HLS</w:t>
            </w:r>
          </w:p>
        </w:tc>
        <w:tc>
          <w:tcPr>
            <w:tcW w:w="7602" w:type="dxa"/>
          </w:tcPr>
          <w:p w14:paraId="54AC08C0" w14:textId="77777777" w:rsidR="0000520F" w:rsidRPr="000D7125" w:rsidRDefault="0000520F" w:rsidP="00521E1B">
            <w:pPr>
              <w:pStyle w:val="TABLE-cell"/>
              <w:keepNext/>
            </w:pPr>
            <w:r w:rsidRPr="000D7125">
              <w:t>High Level Security (COSEM)</w:t>
            </w:r>
          </w:p>
        </w:tc>
      </w:tr>
      <w:tr w:rsidR="0000520F" w:rsidRPr="000D7125" w14:paraId="6430A9CA" w14:textId="77777777" w:rsidTr="00077BDE">
        <w:trPr>
          <w:cantSplit/>
          <w:jc w:val="center"/>
        </w:trPr>
        <w:tc>
          <w:tcPr>
            <w:tcW w:w="1608" w:type="dxa"/>
          </w:tcPr>
          <w:p w14:paraId="1D9F88F8" w14:textId="77777777" w:rsidR="0000520F" w:rsidRPr="000D7125" w:rsidRDefault="0000520F" w:rsidP="00521E1B">
            <w:pPr>
              <w:pStyle w:val="TABLE-cell"/>
              <w:keepNext/>
            </w:pPr>
            <w:r w:rsidRPr="000D7125">
              <w:t>HMAC</w:t>
            </w:r>
          </w:p>
        </w:tc>
        <w:tc>
          <w:tcPr>
            <w:tcW w:w="7602" w:type="dxa"/>
          </w:tcPr>
          <w:p w14:paraId="0C56420D" w14:textId="77777777" w:rsidR="0000520F" w:rsidRPr="000D7125" w:rsidRDefault="0000520F" w:rsidP="00521E1B">
            <w:pPr>
              <w:pStyle w:val="TABLE-cell"/>
              <w:keepNext/>
            </w:pPr>
            <w:r w:rsidRPr="000D7125">
              <w:t>Keyed-Hash Message Authentication Code specified in FIPS 198-1</w:t>
            </w:r>
          </w:p>
        </w:tc>
      </w:tr>
      <w:tr w:rsidR="0000520F" w:rsidRPr="000D7125" w14:paraId="5C794E8D" w14:textId="77777777" w:rsidTr="00077BDE">
        <w:trPr>
          <w:cantSplit/>
          <w:jc w:val="center"/>
        </w:trPr>
        <w:tc>
          <w:tcPr>
            <w:tcW w:w="1608" w:type="dxa"/>
          </w:tcPr>
          <w:p w14:paraId="39EE85A5" w14:textId="77777777" w:rsidR="0000520F" w:rsidRPr="000D7125" w:rsidRDefault="0000520F" w:rsidP="00521E1B">
            <w:pPr>
              <w:pStyle w:val="TABLE-cell"/>
              <w:keepNext/>
            </w:pPr>
            <w:r w:rsidRPr="000D7125">
              <w:t>HSM</w:t>
            </w:r>
          </w:p>
        </w:tc>
        <w:tc>
          <w:tcPr>
            <w:tcW w:w="7602" w:type="dxa"/>
          </w:tcPr>
          <w:p w14:paraId="0E89EDED" w14:textId="77777777" w:rsidR="0000520F" w:rsidRPr="000D7125" w:rsidRDefault="0000520F" w:rsidP="00521E1B">
            <w:pPr>
              <w:pStyle w:val="TABLE-cell"/>
              <w:keepNext/>
            </w:pPr>
            <w:r w:rsidRPr="000D7125">
              <w:t>Hardware Security Module</w:t>
            </w:r>
          </w:p>
        </w:tc>
      </w:tr>
      <w:tr w:rsidR="0000520F" w:rsidRPr="000D7125" w14:paraId="5F9B30FF" w14:textId="77777777" w:rsidTr="00077BDE">
        <w:trPr>
          <w:cantSplit/>
          <w:jc w:val="center"/>
        </w:trPr>
        <w:tc>
          <w:tcPr>
            <w:tcW w:w="1608" w:type="dxa"/>
          </w:tcPr>
          <w:p w14:paraId="34C74C91" w14:textId="77777777" w:rsidR="0000520F" w:rsidRPr="000D7125" w:rsidRDefault="0000520F" w:rsidP="00521E1B">
            <w:pPr>
              <w:pStyle w:val="TABLE-cell"/>
              <w:keepNext/>
            </w:pPr>
            <w:r w:rsidRPr="000D7125">
              <w:t>HTTP</w:t>
            </w:r>
          </w:p>
        </w:tc>
        <w:tc>
          <w:tcPr>
            <w:tcW w:w="7602" w:type="dxa"/>
          </w:tcPr>
          <w:p w14:paraId="5CD12C3E" w14:textId="77777777" w:rsidR="0000520F" w:rsidRPr="000D7125" w:rsidRDefault="0000520F" w:rsidP="00521E1B">
            <w:pPr>
              <w:pStyle w:val="TABLE-cell"/>
              <w:keepNext/>
            </w:pPr>
            <w:r w:rsidRPr="000D7125">
              <w:t>Hypertext Transfer Protocol</w:t>
            </w:r>
          </w:p>
        </w:tc>
      </w:tr>
      <w:tr w:rsidR="0000520F" w:rsidRPr="000D7125" w14:paraId="4A52126E" w14:textId="77777777" w:rsidTr="00077BDE">
        <w:trPr>
          <w:cantSplit/>
          <w:jc w:val="center"/>
        </w:trPr>
        <w:tc>
          <w:tcPr>
            <w:tcW w:w="1608" w:type="dxa"/>
          </w:tcPr>
          <w:p w14:paraId="5FB384BF" w14:textId="77777777" w:rsidR="0000520F" w:rsidRPr="000D7125" w:rsidRDefault="0000520F" w:rsidP="00521E1B">
            <w:pPr>
              <w:pStyle w:val="TABLE-cell"/>
              <w:keepNext/>
            </w:pPr>
            <w:r w:rsidRPr="000D7125">
              <w:t>I</w:t>
            </w:r>
          </w:p>
        </w:tc>
        <w:tc>
          <w:tcPr>
            <w:tcW w:w="7602" w:type="dxa"/>
          </w:tcPr>
          <w:p w14:paraId="04F872A0" w14:textId="77777777" w:rsidR="0000520F" w:rsidRPr="000D7125" w:rsidRDefault="0000520F" w:rsidP="00521E1B">
            <w:pPr>
              <w:pStyle w:val="TABLE-cell"/>
              <w:keepNext/>
            </w:pPr>
            <w:r w:rsidRPr="000D7125">
              <w:t>Information (a HDLC frame type)</w:t>
            </w:r>
          </w:p>
        </w:tc>
      </w:tr>
      <w:tr w:rsidR="0000520F" w:rsidRPr="000D7125" w14:paraId="3494639E" w14:textId="77777777" w:rsidTr="00077BDE">
        <w:trPr>
          <w:cantSplit/>
          <w:jc w:val="center"/>
        </w:trPr>
        <w:tc>
          <w:tcPr>
            <w:tcW w:w="1608" w:type="dxa"/>
          </w:tcPr>
          <w:p w14:paraId="4999E98A" w14:textId="77777777" w:rsidR="0000520F" w:rsidRPr="000D7125" w:rsidRDefault="0000520F" w:rsidP="00521E1B">
            <w:pPr>
              <w:pStyle w:val="TABLE-cell"/>
              <w:keepNext/>
            </w:pPr>
            <w:r w:rsidRPr="000D7125">
              <w:t>IANA</w:t>
            </w:r>
          </w:p>
        </w:tc>
        <w:tc>
          <w:tcPr>
            <w:tcW w:w="7602" w:type="dxa"/>
          </w:tcPr>
          <w:p w14:paraId="30A13C55" w14:textId="77777777" w:rsidR="0000520F" w:rsidRPr="000D7125" w:rsidRDefault="0000520F" w:rsidP="00521E1B">
            <w:pPr>
              <w:pStyle w:val="TABLE-cell"/>
              <w:keepNext/>
            </w:pPr>
            <w:r w:rsidRPr="000D7125">
              <w:t>Internet Assigned Numbers Authority</w:t>
            </w:r>
          </w:p>
        </w:tc>
      </w:tr>
      <w:tr w:rsidR="0000520F" w:rsidRPr="000D7125" w14:paraId="6F6EABA0" w14:textId="77777777" w:rsidTr="00077BDE">
        <w:trPr>
          <w:cantSplit/>
          <w:jc w:val="center"/>
        </w:trPr>
        <w:tc>
          <w:tcPr>
            <w:tcW w:w="1608" w:type="dxa"/>
          </w:tcPr>
          <w:p w14:paraId="3BBE7CF7" w14:textId="77777777" w:rsidR="0000520F" w:rsidRPr="000D7125" w:rsidRDefault="0000520F" w:rsidP="00521E1B">
            <w:pPr>
              <w:pStyle w:val="TABLE-cell"/>
              <w:keepNext/>
            </w:pPr>
            <w:r w:rsidRPr="000D7125">
              <w:t>IC</w:t>
            </w:r>
          </w:p>
        </w:tc>
        <w:tc>
          <w:tcPr>
            <w:tcW w:w="7602" w:type="dxa"/>
          </w:tcPr>
          <w:p w14:paraId="15CCDE09" w14:textId="77777777" w:rsidR="0000520F" w:rsidRPr="000D7125" w:rsidRDefault="0000520F" w:rsidP="00521E1B">
            <w:pPr>
              <w:pStyle w:val="TABLE-cell"/>
              <w:keepNext/>
            </w:pPr>
            <w:r w:rsidRPr="000D7125">
              <w:t>Interface Class</w:t>
            </w:r>
          </w:p>
        </w:tc>
      </w:tr>
      <w:tr w:rsidR="0000520F" w:rsidRPr="000D7125" w14:paraId="0D1A0DF1" w14:textId="77777777" w:rsidTr="00077BDE">
        <w:trPr>
          <w:cantSplit/>
          <w:jc w:val="center"/>
        </w:trPr>
        <w:tc>
          <w:tcPr>
            <w:tcW w:w="1608" w:type="dxa"/>
          </w:tcPr>
          <w:p w14:paraId="03BB0759" w14:textId="77777777" w:rsidR="0000520F" w:rsidRPr="000D7125" w:rsidRDefault="0000520F" w:rsidP="00521E1B">
            <w:pPr>
              <w:pStyle w:val="TABLE-cell"/>
              <w:keepNext/>
            </w:pPr>
            <w:r w:rsidRPr="000D7125">
              <w:t>IEEE</w:t>
            </w:r>
          </w:p>
        </w:tc>
        <w:tc>
          <w:tcPr>
            <w:tcW w:w="7602" w:type="dxa"/>
          </w:tcPr>
          <w:p w14:paraId="39159C4D" w14:textId="77777777" w:rsidR="0000520F" w:rsidRPr="000D7125" w:rsidRDefault="0000520F" w:rsidP="00521E1B">
            <w:pPr>
              <w:pStyle w:val="TABLE-cell"/>
              <w:keepNext/>
            </w:pPr>
            <w:r w:rsidRPr="000D7125">
              <w:t>Institute of Electrical and Electronics Engineers</w:t>
            </w:r>
          </w:p>
        </w:tc>
      </w:tr>
      <w:tr w:rsidR="0000520F" w:rsidRPr="000D7125" w14:paraId="6A063597" w14:textId="77777777" w:rsidTr="00077BDE">
        <w:trPr>
          <w:cantSplit/>
          <w:jc w:val="center"/>
        </w:trPr>
        <w:tc>
          <w:tcPr>
            <w:tcW w:w="1608" w:type="dxa"/>
          </w:tcPr>
          <w:p w14:paraId="3B959378" w14:textId="77777777" w:rsidR="0000520F" w:rsidRPr="000D7125" w:rsidRDefault="0000520F" w:rsidP="00521E1B">
            <w:pPr>
              <w:pStyle w:val="TABLE-cell"/>
              <w:keepNext/>
            </w:pPr>
            <w:r w:rsidRPr="000D7125">
              <w:t>IETF</w:t>
            </w:r>
          </w:p>
        </w:tc>
        <w:tc>
          <w:tcPr>
            <w:tcW w:w="7602" w:type="dxa"/>
          </w:tcPr>
          <w:p w14:paraId="74472FEB" w14:textId="77777777" w:rsidR="0000520F" w:rsidRPr="000D7125" w:rsidRDefault="0000520F" w:rsidP="00521E1B">
            <w:pPr>
              <w:pStyle w:val="TABLE-cell"/>
              <w:keepNext/>
            </w:pPr>
            <w:r w:rsidRPr="000D7125">
              <w:t>Internet Engineering Task Force</w:t>
            </w:r>
          </w:p>
        </w:tc>
      </w:tr>
      <w:tr w:rsidR="0000520F" w:rsidRPr="000D7125" w14:paraId="00873997" w14:textId="77777777" w:rsidTr="00077BDE">
        <w:trPr>
          <w:cantSplit/>
          <w:jc w:val="center"/>
        </w:trPr>
        <w:tc>
          <w:tcPr>
            <w:tcW w:w="1608" w:type="dxa"/>
          </w:tcPr>
          <w:p w14:paraId="0B42DF5D" w14:textId="77777777" w:rsidR="0000520F" w:rsidRPr="000D7125" w:rsidRDefault="0000520F" w:rsidP="00521E1B">
            <w:pPr>
              <w:pStyle w:val="TABLE-cell"/>
              <w:keepNext/>
            </w:pPr>
            <w:r w:rsidRPr="000D7125">
              <w:t>IP</w:t>
            </w:r>
          </w:p>
        </w:tc>
        <w:tc>
          <w:tcPr>
            <w:tcW w:w="7602" w:type="dxa"/>
          </w:tcPr>
          <w:p w14:paraId="1F7FAFC7" w14:textId="77777777" w:rsidR="0000520F" w:rsidRPr="000D7125" w:rsidRDefault="0000520F" w:rsidP="00521E1B">
            <w:pPr>
              <w:pStyle w:val="TABLE-cell"/>
              <w:keepNext/>
            </w:pPr>
            <w:r w:rsidRPr="000D7125">
              <w:t>Internet Protocol</w:t>
            </w:r>
          </w:p>
        </w:tc>
      </w:tr>
      <w:tr w:rsidR="0000520F" w:rsidRPr="000D7125" w14:paraId="2F1AE3BA" w14:textId="77777777" w:rsidTr="00077BDE">
        <w:trPr>
          <w:cantSplit/>
          <w:jc w:val="center"/>
        </w:trPr>
        <w:tc>
          <w:tcPr>
            <w:tcW w:w="1608" w:type="dxa"/>
          </w:tcPr>
          <w:p w14:paraId="5EB91698" w14:textId="77777777" w:rsidR="0000520F" w:rsidRPr="000D7125" w:rsidRDefault="0000520F" w:rsidP="00521E1B">
            <w:pPr>
              <w:pStyle w:val="TABLE-cell"/>
              <w:keepNext/>
            </w:pPr>
            <w:r w:rsidRPr="000D7125">
              <w:t>ISO</w:t>
            </w:r>
          </w:p>
        </w:tc>
        <w:tc>
          <w:tcPr>
            <w:tcW w:w="7602" w:type="dxa"/>
          </w:tcPr>
          <w:p w14:paraId="7DA49CA8" w14:textId="77777777" w:rsidR="0000520F" w:rsidRPr="000D7125" w:rsidRDefault="0000520F" w:rsidP="00521E1B">
            <w:pPr>
              <w:pStyle w:val="TABLE-cell"/>
              <w:keepNext/>
            </w:pPr>
            <w:r w:rsidRPr="000D7125">
              <w:t>International Organization for Standardization</w:t>
            </w:r>
          </w:p>
        </w:tc>
      </w:tr>
      <w:tr w:rsidR="0000520F" w:rsidRPr="000D7125" w14:paraId="53E0A00D" w14:textId="77777777" w:rsidTr="00077BDE">
        <w:trPr>
          <w:cantSplit/>
          <w:jc w:val="center"/>
        </w:trPr>
        <w:tc>
          <w:tcPr>
            <w:tcW w:w="1608" w:type="dxa"/>
          </w:tcPr>
          <w:p w14:paraId="359F1270" w14:textId="77777777" w:rsidR="0000520F" w:rsidRPr="000D7125" w:rsidRDefault="0000520F" w:rsidP="00521E1B">
            <w:pPr>
              <w:pStyle w:val="TABLE-cell"/>
              <w:keepNext/>
            </w:pPr>
            <w:r w:rsidRPr="000D7125">
              <w:t>IV</w:t>
            </w:r>
          </w:p>
        </w:tc>
        <w:tc>
          <w:tcPr>
            <w:tcW w:w="7602" w:type="dxa"/>
          </w:tcPr>
          <w:p w14:paraId="3293318C" w14:textId="77777777" w:rsidR="0000520F" w:rsidRPr="000D7125" w:rsidRDefault="0000520F" w:rsidP="00521E1B">
            <w:pPr>
              <w:pStyle w:val="TABLE-cell"/>
              <w:keepNext/>
            </w:pPr>
            <w:r w:rsidRPr="000D7125">
              <w:t>Initialization Vector</w:t>
            </w:r>
          </w:p>
        </w:tc>
      </w:tr>
      <w:tr w:rsidR="0000520F" w:rsidRPr="000D7125" w14:paraId="59DE57B6" w14:textId="77777777" w:rsidTr="00077BDE">
        <w:trPr>
          <w:cantSplit/>
          <w:jc w:val="center"/>
        </w:trPr>
        <w:tc>
          <w:tcPr>
            <w:tcW w:w="1608" w:type="dxa"/>
          </w:tcPr>
          <w:p w14:paraId="6B68E48B" w14:textId="77777777" w:rsidR="0000520F" w:rsidRPr="000D7125" w:rsidRDefault="0000520F" w:rsidP="00521E1B">
            <w:pPr>
              <w:pStyle w:val="TABLE-cell"/>
              <w:keepNext/>
            </w:pPr>
            <w:r w:rsidRPr="000D7125">
              <w:t>KEK</w:t>
            </w:r>
          </w:p>
        </w:tc>
        <w:tc>
          <w:tcPr>
            <w:tcW w:w="7602" w:type="dxa"/>
          </w:tcPr>
          <w:p w14:paraId="32148FD3" w14:textId="77777777" w:rsidR="0000520F" w:rsidRPr="000D7125" w:rsidRDefault="0000520F" w:rsidP="00521E1B">
            <w:pPr>
              <w:pStyle w:val="TABLE-cell"/>
              <w:keepNext/>
            </w:pPr>
            <w:r w:rsidRPr="000D7125">
              <w:t>Key Encrypting Key</w:t>
            </w:r>
          </w:p>
        </w:tc>
      </w:tr>
      <w:tr w:rsidR="0000520F" w:rsidRPr="000D7125" w14:paraId="75A70F87" w14:textId="77777777" w:rsidTr="00077BDE">
        <w:trPr>
          <w:cantSplit/>
          <w:jc w:val="center"/>
        </w:trPr>
        <w:tc>
          <w:tcPr>
            <w:tcW w:w="1608" w:type="dxa"/>
          </w:tcPr>
          <w:p w14:paraId="41D7B496" w14:textId="77777777" w:rsidR="0000520F" w:rsidRPr="000D7125" w:rsidRDefault="0000520F" w:rsidP="00521E1B">
            <w:pPr>
              <w:pStyle w:val="TABLE-cell"/>
              <w:keepNext/>
            </w:pPr>
            <w:r w:rsidRPr="000D7125">
              <w:t>LAN</w:t>
            </w:r>
          </w:p>
        </w:tc>
        <w:tc>
          <w:tcPr>
            <w:tcW w:w="7602" w:type="dxa"/>
          </w:tcPr>
          <w:p w14:paraId="0B37C5AC" w14:textId="77777777" w:rsidR="0000520F" w:rsidRPr="000D7125" w:rsidRDefault="0000520F" w:rsidP="00521E1B">
            <w:pPr>
              <w:pStyle w:val="TABLE-cell"/>
              <w:keepNext/>
            </w:pPr>
            <w:r w:rsidRPr="000D7125">
              <w:t>Local Area Network</w:t>
            </w:r>
          </w:p>
        </w:tc>
      </w:tr>
      <w:tr w:rsidR="0000520F" w:rsidRPr="000D7125" w14:paraId="7CF49EA4" w14:textId="77777777" w:rsidTr="00077BDE">
        <w:trPr>
          <w:cantSplit/>
          <w:jc w:val="center"/>
        </w:trPr>
        <w:tc>
          <w:tcPr>
            <w:tcW w:w="1608" w:type="dxa"/>
          </w:tcPr>
          <w:p w14:paraId="250BA927" w14:textId="77777777" w:rsidR="0000520F" w:rsidRPr="000D7125" w:rsidRDefault="0000520F" w:rsidP="00521E1B">
            <w:pPr>
              <w:pStyle w:val="TABLE-cell"/>
              <w:keepNext/>
            </w:pPr>
            <w:r>
              <w:lastRenderedPageBreak/>
              <w:t>LB</w:t>
            </w:r>
          </w:p>
        </w:tc>
        <w:tc>
          <w:tcPr>
            <w:tcW w:w="7602" w:type="dxa"/>
          </w:tcPr>
          <w:p w14:paraId="4B65016D" w14:textId="77777777" w:rsidR="0000520F" w:rsidRPr="000D7125" w:rsidRDefault="0000520F" w:rsidP="00521E1B">
            <w:pPr>
              <w:pStyle w:val="TABLE-cell"/>
              <w:keepNext/>
            </w:pPr>
            <w:r>
              <w:t>Last Block</w:t>
            </w:r>
          </w:p>
        </w:tc>
      </w:tr>
      <w:tr w:rsidR="0000520F" w:rsidRPr="000D7125" w14:paraId="766E7AED" w14:textId="77777777" w:rsidTr="00077BDE">
        <w:trPr>
          <w:cantSplit/>
          <w:jc w:val="center"/>
        </w:trPr>
        <w:tc>
          <w:tcPr>
            <w:tcW w:w="1608" w:type="dxa"/>
          </w:tcPr>
          <w:p w14:paraId="4F76F6EF" w14:textId="77777777" w:rsidR="0000520F" w:rsidRPr="000D7125" w:rsidRDefault="0000520F" w:rsidP="00521E1B">
            <w:pPr>
              <w:pStyle w:val="TABLE-cell"/>
              <w:keepNext/>
            </w:pPr>
            <w:r w:rsidRPr="000D7125">
              <w:t>LDN</w:t>
            </w:r>
          </w:p>
        </w:tc>
        <w:tc>
          <w:tcPr>
            <w:tcW w:w="7602" w:type="dxa"/>
          </w:tcPr>
          <w:p w14:paraId="21EC0452" w14:textId="77777777" w:rsidR="0000520F" w:rsidRPr="000D7125" w:rsidRDefault="0000520F" w:rsidP="00521E1B">
            <w:pPr>
              <w:pStyle w:val="TABLE-cell"/>
              <w:keepNext/>
            </w:pPr>
            <w:r w:rsidRPr="000D7125">
              <w:t>Logical Device Name</w:t>
            </w:r>
          </w:p>
        </w:tc>
      </w:tr>
      <w:tr w:rsidR="0000520F" w:rsidRPr="000D7125" w14:paraId="2355DBF5" w14:textId="77777777" w:rsidTr="00077BDE">
        <w:trPr>
          <w:cantSplit/>
          <w:jc w:val="center"/>
        </w:trPr>
        <w:tc>
          <w:tcPr>
            <w:tcW w:w="1608" w:type="dxa"/>
          </w:tcPr>
          <w:p w14:paraId="076EDEB2" w14:textId="77777777" w:rsidR="0000520F" w:rsidRPr="000D7125" w:rsidRDefault="0000520F" w:rsidP="00521E1B">
            <w:pPr>
              <w:pStyle w:val="TABLE-cell"/>
              <w:keepNext/>
            </w:pPr>
            <w:r w:rsidRPr="000D7125">
              <w:t>LLC</w:t>
            </w:r>
          </w:p>
        </w:tc>
        <w:tc>
          <w:tcPr>
            <w:tcW w:w="7602" w:type="dxa"/>
          </w:tcPr>
          <w:p w14:paraId="43620B3C" w14:textId="77777777" w:rsidR="0000520F" w:rsidRPr="000D7125" w:rsidRDefault="0000520F" w:rsidP="00521E1B">
            <w:pPr>
              <w:pStyle w:val="TABLE-cell"/>
              <w:keepNext/>
            </w:pPr>
            <w:r w:rsidRPr="000D7125">
              <w:t>Logical Link Control (Sublayer)</w:t>
            </w:r>
          </w:p>
        </w:tc>
      </w:tr>
      <w:tr w:rsidR="0000520F" w:rsidRPr="000D7125" w14:paraId="0D0D032F" w14:textId="77777777" w:rsidTr="00077BDE">
        <w:trPr>
          <w:cantSplit/>
          <w:jc w:val="center"/>
        </w:trPr>
        <w:tc>
          <w:tcPr>
            <w:tcW w:w="1608" w:type="dxa"/>
          </w:tcPr>
          <w:p w14:paraId="2FE413B5" w14:textId="77777777" w:rsidR="0000520F" w:rsidRPr="000D7125" w:rsidRDefault="0000520F" w:rsidP="00521E1B">
            <w:pPr>
              <w:pStyle w:val="TABLE-cell"/>
              <w:keepNext/>
            </w:pPr>
            <w:r w:rsidRPr="000D7125">
              <w:t>LLS</w:t>
            </w:r>
          </w:p>
        </w:tc>
        <w:tc>
          <w:tcPr>
            <w:tcW w:w="7602" w:type="dxa"/>
          </w:tcPr>
          <w:p w14:paraId="5BD4C817" w14:textId="77777777" w:rsidR="0000520F" w:rsidRPr="000D7125" w:rsidRDefault="0000520F" w:rsidP="00521E1B">
            <w:pPr>
              <w:pStyle w:val="TABLE-cell"/>
              <w:keepNext/>
            </w:pPr>
            <w:r w:rsidRPr="000D7125">
              <w:t>Low Level Security</w:t>
            </w:r>
          </w:p>
        </w:tc>
      </w:tr>
      <w:tr w:rsidR="0000520F" w:rsidRPr="000D7125" w14:paraId="6709B921" w14:textId="77777777" w:rsidTr="00077BDE">
        <w:trPr>
          <w:cantSplit/>
          <w:jc w:val="center"/>
        </w:trPr>
        <w:tc>
          <w:tcPr>
            <w:tcW w:w="1608" w:type="dxa"/>
          </w:tcPr>
          <w:p w14:paraId="473FD9F8" w14:textId="77777777" w:rsidR="0000520F" w:rsidRPr="000D7125" w:rsidRDefault="0000520F" w:rsidP="00521E1B">
            <w:pPr>
              <w:pStyle w:val="TABLE-cell"/>
              <w:keepNext/>
            </w:pPr>
            <w:r w:rsidRPr="000D7125">
              <w:t>LNAP</w:t>
            </w:r>
          </w:p>
        </w:tc>
        <w:tc>
          <w:tcPr>
            <w:tcW w:w="7602" w:type="dxa"/>
          </w:tcPr>
          <w:p w14:paraId="7799EC43" w14:textId="77777777" w:rsidR="0000520F" w:rsidRPr="000D7125" w:rsidRDefault="0000520F" w:rsidP="00521E1B">
            <w:pPr>
              <w:pStyle w:val="TABLE-cell"/>
              <w:keepNext/>
            </w:pPr>
            <w:r w:rsidRPr="000D7125">
              <w:t>Local Network Access Point</w:t>
            </w:r>
          </w:p>
        </w:tc>
      </w:tr>
      <w:tr w:rsidR="0000520F" w:rsidRPr="000D7125" w14:paraId="56AFA02B" w14:textId="77777777" w:rsidTr="00077BDE">
        <w:trPr>
          <w:cantSplit/>
          <w:jc w:val="center"/>
        </w:trPr>
        <w:tc>
          <w:tcPr>
            <w:tcW w:w="1608" w:type="dxa"/>
          </w:tcPr>
          <w:p w14:paraId="7B100B50" w14:textId="77777777" w:rsidR="0000520F" w:rsidRPr="000D7125" w:rsidRDefault="0000520F" w:rsidP="00521E1B">
            <w:pPr>
              <w:pStyle w:val="TABLE-cell"/>
              <w:keepNext/>
            </w:pPr>
            <w:r w:rsidRPr="000D7125">
              <w:t>LPDU</w:t>
            </w:r>
          </w:p>
        </w:tc>
        <w:tc>
          <w:tcPr>
            <w:tcW w:w="7602" w:type="dxa"/>
          </w:tcPr>
          <w:p w14:paraId="318F0495" w14:textId="77777777" w:rsidR="0000520F" w:rsidRPr="000D7125" w:rsidRDefault="0000520F" w:rsidP="00521E1B">
            <w:pPr>
              <w:pStyle w:val="TABLE-cell"/>
              <w:keepNext/>
            </w:pPr>
            <w:r w:rsidRPr="000D7125">
              <w:t>LLC Protocol Data Unit</w:t>
            </w:r>
          </w:p>
        </w:tc>
      </w:tr>
      <w:tr w:rsidR="0000520F" w:rsidRPr="000D7125" w14:paraId="0E65A095" w14:textId="77777777" w:rsidTr="00077BDE">
        <w:trPr>
          <w:cantSplit/>
          <w:jc w:val="center"/>
        </w:trPr>
        <w:tc>
          <w:tcPr>
            <w:tcW w:w="1608" w:type="dxa"/>
          </w:tcPr>
          <w:p w14:paraId="2AA07BDF" w14:textId="77777777" w:rsidR="0000520F" w:rsidRPr="000D7125" w:rsidRDefault="0000520F" w:rsidP="00521E1B">
            <w:pPr>
              <w:pStyle w:val="TABLE-cell"/>
              <w:keepNext/>
            </w:pPr>
            <w:r w:rsidRPr="000D7125">
              <w:t>L-SAP</w:t>
            </w:r>
          </w:p>
        </w:tc>
        <w:tc>
          <w:tcPr>
            <w:tcW w:w="7602" w:type="dxa"/>
          </w:tcPr>
          <w:p w14:paraId="69BCE337" w14:textId="77777777" w:rsidR="0000520F" w:rsidRPr="000D7125" w:rsidRDefault="0000520F" w:rsidP="00521E1B">
            <w:pPr>
              <w:pStyle w:val="TABLE-cell"/>
              <w:keepNext/>
            </w:pPr>
            <w:r w:rsidRPr="000D7125">
              <w:t>LLC sublayer Service Access Point</w:t>
            </w:r>
          </w:p>
        </w:tc>
      </w:tr>
      <w:tr w:rsidR="0000520F" w:rsidRPr="000D7125" w14:paraId="127955E9" w14:textId="77777777" w:rsidTr="00077BDE">
        <w:trPr>
          <w:cantSplit/>
          <w:jc w:val="center"/>
        </w:trPr>
        <w:tc>
          <w:tcPr>
            <w:tcW w:w="1608" w:type="dxa"/>
          </w:tcPr>
          <w:p w14:paraId="6BCE214F" w14:textId="77777777" w:rsidR="0000520F" w:rsidRPr="000D7125" w:rsidRDefault="0000520F" w:rsidP="00521E1B">
            <w:pPr>
              <w:pStyle w:val="TABLE-cell"/>
              <w:keepNext/>
            </w:pPr>
            <w:r w:rsidRPr="000D7125">
              <w:t>LSB</w:t>
            </w:r>
          </w:p>
        </w:tc>
        <w:tc>
          <w:tcPr>
            <w:tcW w:w="7602" w:type="dxa"/>
          </w:tcPr>
          <w:p w14:paraId="5DE0C1D8" w14:textId="77777777" w:rsidR="0000520F" w:rsidRPr="000D7125" w:rsidRDefault="0000520F" w:rsidP="00521E1B">
            <w:pPr>
              <w:pStyle w:val="TABLE-cell"/>
              <w:keepNext/>
            </w:pPr>
            <w:r w:rsidRPr="000D7125">
              <w:t>Least Significant Bit</w:t>
            </w:r>
          </w:p>
        </w:tc>
      </w:tr>
      <w:tr w:rsidR="0000520F" w:rsidRPr="000D7125" w14:paraId="1BB11FC5" w14:textId="77777777" w:rsidTr="00077BDE">
        <w:trPr>
          <w:cantSplit/>
          <w:jc w:val="center"/>
        </w:trPr>
        <w:tc>
          <w:tcPr>
            <w:tcW w:w="1608" w:type="dxa"/>
          </w:tcPr>
          <w:p w14:paraId="53E18856" w14:textId="77777777" w:rsidR="0000520F" w:rsidRPr="000D7125" w:rsidRDefault="0000520F" w:rsidP="00521E1B">
            <w:pPr>
              <w:pStyle w:val="TABLE-cell"/>
              <w:keepNext/>
            </w:pPr>
            <w:r w:rsidRPr="000D7125">
              <w:t>LSDU</w:t>
            </w:r>
          </w:p>
        </w:tc>
        <w:tc>
          <w:tcPr>
            <w:tcW w:w="7602" w:type="dxa"/>
          </w:tcPr>
          <w:p w14:paraId="0E382A08" w14:textId="77777777" w:rsidR="0000520F" w:rsidRPr="000D7125" w:rsidRDefault="0000520F" w:rsidP="00521E1B">
            <w:pPr>
              <w:pStyle w:val="TABLE-cell"/>
              <w:keepNext/>
            </w:pPr>
            <w:r w:rsidRPr="000D7125">
              <w:t>LLC Service Data Unit</w:t>
            </w:r>
          </w:p>
        </w:tc>
      </w:tr>
      <w:tr w:rsidR="0000520F" w:rsidRPr="000D7125" w14:paraId="2DAD8E59" w14:textId="77777777" w:rsidTr="00077BDE">
        <w:trPr>
          <w:cantSplit/>
          <w:jc w:val="center"/>
        </w:trPr>
        <w:tc>
          <w:tcPr>
            <w:tcW w:w="1608" w:type="dxa"/>
          </w:tcPr>
          <w:p w14:paraId="751C7825" w14:textId="77777777" w:rsidR="0000520F" w:rsidRPr="000D7125" w:rsidRDefault="0000520F" w:rsidP="00521E1B">
            <w:pPr>
              <w:pStyle w:val="TABLE-cell"/>
              <w:keepNext/>
            </w:pPr>
            <w:r w:rsidRPr="000D7125">
              <w:t>m</w:t>
            </w:r>
          </w:p>
        </w:tc>
        <w:tc>
          <w:tcPr>
            <w:tcW w:w="7602" w:type="dxa"/>
          </w:tcPr>
          <w:p w14:paraId="603A0A64" w14:textId="77777777" w:rsidR="0000520F" w:rsidRPr="000D7125" w:rsidRDefault="0000520F" w:rsidP="00521E1B">
            <w:pPr>
              <w:pStyle w:val="TABLE-cell"/>
              <w:keepNext/>
            </w:pPr>
            <w:r w:rsidRPr="000D7125">
              <w:t>mandatory, used in conjunction with attribute and method definitions</w:t>
            </w:r>
          </w:p>
        </w:tc>
      </w:tr>
      <w:tr w:rsidR="0000520F" w:rsidRPr="000D7125" w14:paraId="201FE889" w14:textId="77777777" w:rsidTr="00077BDE">
        <w:trPr>
          <w:cantSplit/>
          <w:jc w:val="center"/>
        </w:trPr>
        <w:tc>
          <w:tcPr>
            <w:tcW w:w="1608" w:type="dxa"/>
          </w:tcPr>
          <w:p w14:paraId="763AB502" w14:textId="77777777" w:rsidR="0000520F" w:rsidRPr="000D7125" w:rsidRDefault="0000520F" w:rsidP="00521E1B">
            <w:pPr>
              <w:pStyle w:val="TABLE-cell"/>
              <w:keepNext/>
            </w:pPr>
            <w:r w:rsidRPr="000D7125">
              <w:t>MAC</w:t>
            </w:r>
          </w:p>
        </w:tc>
        <w:tc>
          <w:tcPr>
            <w:tcW w:w="7602" w:type="dxa"/>
          </w:tcPr>
          <w:p w14:paraId="453F1546" w14:textId="77777777" w:rsidR="0000520F" w:rsidRPr="000D7125" w:rsidRDefault="0000520F" w:rsidP="00521E1B">
            <w:pPr>
              <w:pStyle w:val="TABLE-cell"/>
              <w:keepNext/>
            </w:pPr>
            <w:r w:rsidRPr="000D7125">
              <w:t>Medium Access Control (sublayer)</w:t>
            </w:r>
          </w:p>
        </w:tc>
      </w:tr>
      <w:tr w:rsidR="0000520F" w:rsidRPr="000D7125" w14:paraId="1908325F" w14:textId="77777777" w:rsidTr="00077BDE">
        <w:trPr>
          <w:cantSplit/>
          <w:jc w:val="center"/>
        </w:trPr>
        <w:tc>
          <w:tcPr>
            <w:tcW w:w="1608" w:type="dxa"/>
          </w:tcPr>
          <w:p w14:paraId="03289BE7" w14:textId="77777777" w:rsidR="0000520F" w:rsidRPr="000D7125" w:rsidRDefault="0000520F" w:rsidP="00521E1B">
            <w:pPr>
              <w:pStyle w:val="TABLE-cell"/>
              <w:keepNext/>
            </w:pPr>
            <w:r w:rsidRPr="000D7125">
              <w:t>MAC</w:t>
            </w:r>
          </w:p>
        </w:tc>
        <w:tc>
          <w:tcPr>
            <w:tcW w:w="7602" w:type="dxa"/>
          </w:tcPr>
          <w:p w14:paraId="47F18F03" w14:textId="77777777" w:rsidR="0000520F" w:rsidRPr="000D7125" w:rsidRDefault="0000520F" w:rsidP="00521E1B">
            <w:pPr>
              <w:pStyle w:val="TABLE-cell"/>
              <w:keepNext/>
            </w:pPr>
            <w:r w:rsidRPr="000D7125">
              <w:t>Message Authentication Code (cryptography)</w:t>
            </w:r>
          </w:p>
        </w:tc>
      </w:tr>
      <w:tr w:rsidR="0000520F" w:rsidRPr="000D7125" w14:paraId="07EEB2FC" w14:textId="77777777" w:rsidTr="00077BDE">
        <w:trPr>
          <w:cantSplit/>
          <w:jc w:val="center"/>
        </w:trPr>
        <w:tc>
          <w:tcPr>
            <w:tcW w:w="1608" w:type="dxa"/>
          </w:tcPr>
          <w:p w14:paraId="6A812D8B" w14:textId="77777777" w:rsidR="0000520F" w:rsidRPr="000D7125" w:rsidRDefault="0000520F" w:rsidP="00521E1B">
            <w:pPr>
              <w:pStyle w:val="TABLE-cell"/>
              <w:keepNext/>
            </w:pPr>
            <w:r w:rsidRPr="000D7125">
              <w:t>MIB</w:t>
            </w:r>
          </w:p>
        </w:tc>
        <w:tc>
          <w:tcPr>
            <w:tcW w:w="7602" w:type="dxa"/>
          </w:tcPr>
          <w:p w14:paraId="78BD0ED3" w14:textId="77777777" w:rsidR="0000520F" w:rsidRPr="000D7125" w:rsidRDefault="0000520F" w:rsidP="00521E1B">
            <w:pPr>
              <w:pStyle w:val="TABLE-cell"/>
              <w:keepNext/>
            </w:pPr>
            <w:r w:rsidRPr="000D7125">
              <w:t>Management Information Base</w:t>
            </w:r>
          </w:p>
        </w:tc>
      </w:tr>
      <w:tr w:rsidR="0000520F" w:rsidRPr="000D7125" w14:paraId="59BBDABD" w14:textId="77777777" w:rsidTr="00077BDE">
        <w:trPr>
          <w:cantSplit/>
          <w:jc w:val="center"/>
        </w:trPr>
        <w:tc>
          <w:tcPr>
            <w:tcW w:w="1608" w:type="dxa"/>
          </w:tcPr>
          <w:p w14:paraId="6B552A9C" w14:textId="77777777" w:rsidR="0000520F" w:rsidRPr="000D7125" w:rsidRDefault="0000520F" w:rsidP="00521E1B">
            <w:pPr>
              <w:pStyle w:val="TABLE-cell"/>
              <w:keepNext/>
            </w:pPr>
            <w:r w:rsidRPr="000D7125">
              <w:t>MSAP</w:t>
            </w:r>
          </w:p>
        </w:tc>
        <w:tc>
          <w:tcPr>
            <w:tcW w:w="7602" w:type="dxa"/>
          </w:tcPr>
          <w:p w14:paraId="3D50A44C" w14:textId="77777777" w:rsidR="0000520F" w:rsidRPr="000D7125" w:rsidRDefault="0000520F" w:rsidP="00521E1B">
            <w:pPr>
              <w:pStyle w:val="TABLE-cell"/>
              <w:keepNext/>
            </w:pPr>
            <w:r w:rsidRPr="000D7125">
              <w:t>MAC sublayer Service Access Point (in the HDLC based profile, it is equal to the HDLC address)</w:t>
            </w:r>
          </w:p>
        </w:tc>
      </w:tr>
      <w:tr w:rsidR="0000520F" w:rsidRPr="000D7125" w14:paraId="713A03FD" w14:textId="77777777" w:rsidTr="00077BDE">
        <w:trPr>
          <w:cantSplit/>
          <w:jc w:val="center"/>
        </w:trPr>
        <w:tc>
          <w:tcPr>
            <w:tcW w:w="1608" w:type="dxa"/>
          </w:tcPr>
          <w:p w14:paraId="16C36A6A" w14:textId="77777777" w:rsidR="0000520F" w:rsidRPr="000D7125" w:rsidRDefault="0000520F" w:rsidP="00521E1B">
            <w:pPr>
              <w:pStyle w:val="TABLE-cell"/>
              <w:keepNext/>
            </w:pPr>
            <w:r w:rsidRPr="000D7125">
              <w:t>MSB</w:t>
            </w:r>
          </w:p>
        </w:tc>
        <w:tc>
          <w:tcPr>
            <w:tcW w:w="7602" w:type="dxa"/>
          </w:tcPr>
          <w:p w14:paraId="61D6319B" w14:textId="77777777" w:rsidR="0000520F" w:rsidRPr="000D7125" w:rsidRDefault="0000520F" w:rsidP="00521E1B">
            <w:pPr>
              <w:pStyle w:val="TABLE-cell"/>
              <w:keepNext/>
            </w:pPr>
            <w:r w:rsidRPr="000D7125">
              <w:t>Most Significant Bit</w:t>
            </w:r>
          </w:p>
        </w:tc>
      </w:tr>
      <w:tr w:rsidR="0000520F" w:rsidRPr="000D7125" w14:paraId="1C26DF80" w14:textId="77777777" w:rsidTr="00077BDE">
        <w:trPr>
          <w:cantSplit/>
          <w:jc w:val="center"/>
        </w:trPr>
        <w:tc>
          <w:tcPr>
            <w:tcW w:w="1608" w:type="dxa"/>
          </w:tcPr>
          <w:p w14:paraId="59B7E457" w14:textId="77777777" w:rsidR="0000520F" w:rsidRPr="000D7125" w:rsidRDefault="0000520F" w:rsidP="00521E1B">
            <w:pPr>
              <w:pStyle w:val="TABLE-cell"/>
              <w:keepNext/>
            </w:pPr>
            <w:r w:rsidRPr="000D7125">
              <w:t>MSC</w:t>
            </w:r>
          </w:p>
        </w:tc>
        <w:tc>
          <w:tcPr>
            <w:tcW w:w="7602" w:type="dxa"/>
          </w:tcPr>
          <w:p w14:paraId="7EBFB8F1" w14:textId="77777777" w:rsidR="0000520F" w:rsidRPr="000D7125" w:rsidRDefault="0000520F" w:rsidP="00521E1B">
            <w:pPr>
              <w:pStyle w:val="TABLE-cell"/>
              <w:keepNext/>
            </w:pPr>
            <w:r w:rsidRPr="000D7125">
              <w:t>Message Sequence Chart</w:t>
            </w:r>
          </w:p>
        </w:tc>
      </w:tr>
      <w:tr w:rsidR="0000520F" w:rsidRPr="000D7125" w14:paraId="760597ED" w14:textId="77777777" w:rsidTr="00077BDE">
        <w:trPr>
          <w:cantSplit/>
          <w:jc w:val="center"/>
        </w:trPr>
        <w:tc>
          <w:tcPr>
            <w:tcW w:w="1608" w:type="dxa"/>
          </w:tcPr>
          <w:p w14:paraId="1A590559" w14:textId="77777777" w:rsidR="0000520F" w:rsidRPr="000D7125" w:rsidRDefault="0000520F" w:rsidP="00521E1B">
            <w:pPr>
              <w:pStyle w:val="TABLE-cell"/>
              <w:keepNext/>
            </w:pPr>
            <w:r w:rsidRPr="000D7125">
              <w:t>MSDU</w:t>
            </w:r>
          </w:p>
        </w:tc>
        <w:tc>
          <w:tcPr>
            <w:tcW w:w="7602" w:type="dxa"/>
          </w:tcPr>
          <w:p w14:paraId="642EE49F" w14:textId="77777777" w:rsidR="0000520F" w:rsidRPr="000D7125" w:rsidRDefault="0000520F" w:rsidP="00521E1B">
            <w:pPr>
              <w:pStyle w:val="TABLE-cell"/>
              <w:keepNext/>
            </w:pPr>
            <w:r w:rsidRPr="000D7125">
              <w:t>MAC Service Data Unit</w:t>
            </w:r>
          </w:p>
        </w:tc>
      </w:tr>
      <w:tr w:rsidR="0000520F" w:rsidRPr="000D7125" w14:paraId="524C7008" w14:textId="77777777" w:rsidTr="00077BDE">
        <w:trPr>
          <w:cantSplit/>
          <w:jc w:val="center"/>
        </w:trPr>
        <w:tc>
          <w:tcPr>
            <w:tcW w:w="1608" w:type="dxa"/>
          </w:tcPr>
          <w:p w14:paraId="4FA25C14" w14:textId="77777777" w:rsidR="0000520F" w:rsidRPr="000D7125" w:rsidRDefault="0000520F" w:rsidP="00521E1B">
            <w:pPr>
              <w:pStyle w:val="TABLE-cell"/>
              <w:keepNext/>
            </w:pPr>
            <w:r w:rsidRPr="000D7125">
              <w:t>N(R)</w:t>
            </w:r>
          </w:p>
        </w:tc>
        <w:tc>
          <w:tcPr>
            <w:tcW w:w="7602" w:type="dxa"/>
          </w:tcPr>
          <w:p w14:paraId="22B34435" w14:textId="77777777" w:rsidR="0000520F" w:rsidRPr="000D7125" w:rsidRDefault="0000520F" w:rsidP="00521E1B">
            <w:pPr>
              <w:pStyle w:val="TABLE-cell"/>
              <w:keepNext/>
            </w:pPr>
            <w:r w:rsidRPr="000D7125">
              <w:t>Receive sequence Number</w:t>
            </w:r>
          </w:p>
        </w:tc>
      </w:tr>
      <w:tr w:rsidR="0000520F" w:rsidRPr="000D7125" w14:paraId="7ED37E4F" w14:textId="77777777" w:rsidTr="00077BDE">
        <w:trPr>
          <w:cantSplit/>
          <w:jc w:val="center"/>
        </w:trPr>
        <w:tc>
          <w:tcPr>
            <w:tcW w:w="1608" w:type="dxa"/>
          </w:tcPr>
          <w:p w14:paraId="5972C762" w14:textId="77777777" w:rsidR="0000520F" w:rsidRPr="000D7125" w:rsidRDefault="0000520F" w:rsidP="00521E1B">
            <w:pPr>
              <w:pStyle w:val="TABLE-cell"/>
              <w:keepNext/>
            </w:pPr>
            <w:r w:rsidRPr="000D7125">
              <w:t>N(S)</w:t>
            </w:r>
          </w:p>
        </w:tc>
        <w:tc>
          <w:tcPr>
            <w:tcW w:w="7602" w:type="dxa"/>
          </w:tcPr>
          <w:p w14:paraId="2357EAB2" w14:textId="77777777" w:rsidR="0000520F" w:rsidRPr="000D7125" w:rsidRDefault="0000520F" w:rsidP="00521E1B">
            <w:pPr>
              <w:pStyle w:val="TABLE-cell"/>
              <w:keepNext/>
            </w:pPr>
            <w:r w:rsidRPr="000D7125">
              <w:t>Send sequence Number</w:t>
            </w:r>
          </w:p>
        </w:tc>
      </w:tr>
      <w:tr w:rsidR="0000520F" w:rsidRPr="000D7125" w14:paraId="60C1D248" w14:textId="77777777" w:rsidTr="00077BDE">
        <w:trPr>
          <w:cantSplit/>
          <w:jc w:val="center"/>
        </w:trPr>
        <w:tc>
          <w:tcPr>
            <w:tcW w:w="1608" w:type="dxa"/>
          </w:tcPr>
          <w:p w14:paraId="12A1A020" w14:textId="77777777" w:rsidR="0000520F" w:rsidRPr="000D7125" w:rsidRDefault="0000520F" w:rsidP="00521E1B">
            <w:pPr>
              <w:pStyle w:val="TABLE-cell"/>
              <w:keepNext/>
            </w:pPr>
            <w:r w:rsidRPr="000D7125">
              <w:t>NDM</w:t>
            </w:r>
          </w:p>
        </w:tc>
        <w:tc>
          <w:tcPr>
            <w:tcW w:w="7602" w:type="dxa"/>
          </w:tcPr>
          <w:p w14:paraId="5D88B62D" w14:textId="77777777" w:rsidR="0000520F" w:rsidRPr="000D7125" w:rsidRDefault="0000520F" w:rsidP="00521E1B">
            <w:pPr>
              <w:pStyle w:val="TABLE-cell"/>
              <w:keepNext/>
            </w:pPr>
            <w:r w:rsidRPr="000D7125">
              <w:t>Normal Disconnected Mode</w:t>
            </w:r>
          </w:p>
        </w:tc>
      </w:tr>
      <w:tr w:rsidR="0000520F" w:rsidRPr="000D7125" w14:paraId="4EA4C693" w14:textId="77777777" w:rsidTr="00077BDE">
        <w:trPr>
          <w:cantSplit/>
          <w:jc w:val="center"/>
        </w:trPr>
        <w:tc>
          <w:tcPr>
            <w:tcW w:w="1608" w:type="dxa"/>
          </w:tcPr>
          <w:p w14:paraId="06AD109E" w14:textId="77777777" w:rsidR="0000520F" w:rsidRPr="000D7125" w:rsidRDefault="0000520F" w:rsidP="00521E1B">
            <w:pPr>
              <w:pStyle w:val="TABLE-cell"/>
              <w:keepNext/>
            </w:pPr>
            <w:r w:rsidRPr="000D7125">
              <w:t>NIST</w:t>
            </w:r>
          </w:p>
        </w:tc>
        <w:tc>
          <w:tcPr>
            <w:tcW w:w="7602" w:type="dxa"/>
          </w:tcPr>
          <w:p w14:paraId="38632590" w14:textId="77777777" w:rsidR="0000520F" w:rsidRPr="000D7125" w:rsidRDefault="0000520F" w:rsidP="00521E1B">
            <w:pPr>
              <w:pStyle w:val="TABLE-cell"/>
              <w:keepNext/>
            </w:pPr>
            <w:r w:rsidRPr="000D7125">
              <w:t>National Institute of Standards and Technology</w:t>
            </w:r>
          </w:p>
        </w:tc>
      </w:tr>
      <w:tr w:rsidR="0000520F" w:rsidRPr="000D7125" w14:paraId="351A4CDB" w14:textId="77777777" w:rsidTr="00077BDE">
        <w:trPr>
          <w:cantSplit/>
          <w:jc w:val="center"/>
        </w:trPr>
        <w:tc>
          <w:tcPr>
            <w:tcW w:w="1608" w:type="dxa"/>
          </w:tcPr>
          <w:p w14:paraId="2262D743" w14:textId="77777777" w:rsidR="0000520F" w:rsidRPr="000D7125" w:rsidRDefault="0000520F" w:rsidP="00521E1B">
            <w:pPr>
              <w:pStyle w:val="TABLE-cell"/>
              <w:keepNext/>
            </w:pPr>
            <w:r w:rsidRPr="000D7125">
              <w:t>NNAP</w:t>
            </w:r>
          </w:p>
        </w:tc>
        <w:tc>
          <w:tcPr>
            <w:tcW w:w="7602" w:type="dxa"/>
          </w:tcPr>
          <w:p w14:paraId="44E8E15C" w14:textId="77777777" w:rsidR="0000520F" w:rsidRPr="000D7125" w:rsidRDefault="0000520F" w:rsidP="00521E1B">
            <w:pPr>
              <w:pStyle w:val="TABLE-cell"/>
              <w:keepNext/>
            </w:pPr>
            <w:r w:rsidRPr="000D7125">
              <w:t>Neighbourhood Network Access Point</w:t>
            </w:r>
          </w:p>
        </w:tc>
      </w:tr>
      <w:tr w:rsidR="0000520F" w:rsidRPr="000D7125" w14:paraId="1FE95065" w14:textId="77777777" w:rsidTr="00077BDE">
        <w:trPr>
          <w:cantSplit/>
          <w:jc w:val="center"/>
        </w:trPr>
        <w:tc>
          <w:tcPr>
            <w:tcW w:w="1608" w:type="dxa"/>
          </w:tcPr>
          <w:p w14:paraId="4D033D82" w14:textId="77777777" w:rsidR="0000520F" w:rsidRPr="000D7125" w:rsidRDefault="0000520F" w:rsidP="00521E1B">
            <w:pPr>
              <w:pStyle w:val="TABLE-cell"/>
              <w:keepNext/>
            </w:pPr>
            <w:r w:rsidRPr="000D7125">
              <w:t>NRM</w:t>
            </w:r>
          </w:p>
        </w:tc>
        <w:tc>
          <w:tcPr>
            <w:tcW w:w="7602" w:type="dxa"/>
          </w:tcPr>
          <w:p w14:paraId="105B76CD" w14:textId="77777777" w:rsidR="0000520F" w:rsidRPr="000D7125" w:rsidRDefault="0000520F" w:rsidP="00521E1B">
            <w:pPr>
              <w:pStyle w:val="TABLE-cell"/>
              <w:keepNext/>
            </w:pPr>
            <w:r w:rsidRPr="000D7125">
              <w:t>Normal Response Mode</w:t>
            </w:r>
          </w:p>
        </w:tc>
      </w:tr>
      <w:tr w:rsidR="0000520F" w:rsidRPr="000D7125" w14:paraId="2A6D76C9" w14:textId="77777777" w:rsidTr="00077BDE">
        <w:trPr>
          <w:cantSplit/>
          <w:jc w:val="center"/>
        </w:trPr>
        <w:tc>
          <w:tcPr>
            <w:tcW w:w="1608" w:type="dxa"/>
          </w:tcPr>
          <w:p w14:paraId="54BDF5D4" w14:textId="77777777" w:rsidR="0000520F" w:rsidRPr="000D7125" w:rsidRDefault="0000520F" w:rsidP="00521E1B">
            <w:pPr>
              <w:pStyle w:val="TABLE-cell"/>
              <w:keepNext/>
            </w:pPr>
            <w:r w:rsidRPr="000D7125">
              <w:t>o</w:t>
            </w:r>
          </w:p>
        </w:tc>
        <w:tc>
          <w:tcPr>
            <w:tcW w:w="7602" w:type="dxa"/>
          </w:tcPr>
          <w:p w14:paraId="168C9644" w14:textId="77777777" w:rsidR="0000520F" w:rsidRPr="000D7125" w:rsidRDefault="0000520F" w:rsidP="00521E1B">
            <w:pPr>
              <w:pStyle w:val="TABLE-cell"/>
              <w:keepNext/>
            </w:pPr>
            <w:r w:rsidRPr="000D7125">
              <w:t>optional, used in conjunction with attribute and method definitions</w:t>
            </w:r>
          </w:p>
        </w:tc>
      </w:tr>
      <w:tr w:rsidR="0000520F" w:rsidRPr="000D7125" w14:paraId="3DE83E43" w14:textId="77777777" w:rsidTr="00077BDE">
        <w:trPr>
          <w:cantSplit/>
          <w:jc w:val="center"/>
        </w:trPr>
        <w:tc>
          <w:tcPr>
            <w:tcW w:w="1608" w:type="dxa"/>
          </w:tcPr>
          <w:p w14:paraId="4472CCD1" w14:textId="77777777" w:rsidR="0000520F" w:rsidRPr="000D7125" w:rsidRDefault="0000520F" w:rsidP="00521E1B">
            <w:pPr>
              <w:pStyle w:val="TABLE-cell"/>
              <w:keepNext/>
            </w:pPr>
            <w:r w:rsidRPr="000D7125">
              <w:t>OBIS</w:t>
            </w:r>
          </w:p>
        </w:tc>
        <w:tc>
          <w:tcPr>
            <w:tcW w:w="7602" w:type="dxa"/>
          </w:tcPr>
          <w:p w14:paraId="032858ED" w14:textId="77777777" w:rsidR="0000520F" w:rsidRPr="000D7125" w:rsidRDefault="0000520F" w:rsidP="00521E1B">
            <w:pPr>
              <w:pStyle w:val="TABLE-cell"/>
              <w:keepNext/>
            </w:pPr>
            <w:r w:rsidRPr="000D7125">
              <w:t>Object Identification System</w:t>
            </w:r>
          </w:p>
        </w:tc>
      </w:tr>
      <w:tr w:rsidR="0000520F" w:rsidRPr="000D7125" w14:paraId="14E9E183" w14:textId="77777777" w:rsidTr="00077BDE">
        <w:trPr>
          <w:cantSplit/>
          <w:jc w:val="center"/>
        </w:trPr>
        <w:tc>
          <w:tcPr>
            <w:tcW w:w="1608" w:type="dxa"/>
          </w:tcPr>
          <w:p w14:paraId="11A952BB" w14:textId="77777777" w:rsidR="0000520F" w:rsidRPr="000D7125" w:rsidRDefault="0000520F" w:rsidP="00521E1B">
            <w:pPr>
              <w:pStyle w:val="TABLE-cell"/>
              <w:keepNext/>
            </w:pPr>
            <w:r w:rsidRPr="000D7125">
              <w:t>OCSP</w:t>
            </w:r>
          </w:p>
        </w:tc>
        <w:tc>
          <w:tcPr>
            <w:tcW w:w="7602" w:type="dxa"/>
          </w:tcPr>
          <w:p w14:paraId="27D797DE" w14:textId="77777777" w:rsidR="0000520F" w:rsidRPr="000D7125" w:rsidRDefault="0000520F" w:rsidP="00521E1B">
            <w:pPr>
              <w:pStyle w:val="TABLE-cell"/>
              <w:keepNext/>
            </w:pPr>
            <w:r w:rsidRPr="000D7125">
              <w:t>Online Certificate Status Protocol</w:t>
            </w:r>
          </w:p>
        </w:tc>
      </w:tr>
      <w:tr w:rsidR="0000520F" w:rsidRPr="000D7125" w14:paraId="684B823B" w14:textId="77777777" w:rsidTr="00077BDE">
        <w:trPr>
          <w:cantSplit/>
          <w:jc w:val="center"/>
        </w:trPr>
        <w:tc>
          <w:tcPr>
            <w:tcW w:w="1608" w:type="dxa"/>
          </w:tcPr>
          <w:p w14:paraId="6B7D2B77" w14:textId="77777777" w:rsidR="0000520F" w:rsidRPr="000D7125" w:rsidRDefault="0000520F" w:rsidP="00521E1B">
            <w:pPr>
              <w:pStyle w:val="TABLE-cell"/>
              <w:keepNext/>
            </w:pPr>
            <w:r w:rsidRPr="000D7125">
              <w:t>OID</w:t>
            </w:r>
          </w:p>
        </w:tc>
        <w:tc>
          <w:tcPr>
            <w:tcW w:w="7602" w:type="dxa"/>
          </w:tcPr>
          <w:p w14:paraId="3BF95C02" w14:textId="77777777" w:rsidR="0000520F" w:rsidRPr="000D7125" w:rsidRDefault="0000520F" w:rsidP="00521E1B">
            <w:pPr>
              <w:pStyle w:val="TABLE-cell"/>
              <w:keepNext/>
            </w:pPr>
            <w:r w:rsidRPr="000D7125">
              <w:t>Object Identifier</w:t>
            </w:r>
          </w:p>
        </w:tc>
      </w:tr>
      <w:tr w:rsidR="0000520F" w:rsidRPr="000D7125" w14:paraId="34AF143B" w14:textId="77777777" w:rsidTr="00077BDE">
        <w:trPr>
          <w:cantSplit/>
          <w:jc w:val="center"/>
        </w:trPr>
        <w:tc>
          <w:tcPr>
            <w:tcW w:w="1608" w:type="dxa"/>
          </w:tcPr>
          <w:p w14:paraId="33CFF28B" w14:textId="77777777" w:rsidR="0000520F" w:rsidRPr="000D7125" w:rsidRDefault="0000520F" w:rsidP="00521E1B">
            <w:pPr>
              <w:pStyle w:val="TABLE-cell"/>
              <w:keepNext/>
            </w:pPr>
            <w:r w:rsidRPr="000D7125">
              <w:t>OOB</w:t>
            </w:r>
          </w:p>
        </w:tc>
        <w:tc>
          <w:tcPr>
            <w:tcW w:w="7602" w:type="dxa"/>
          </w:tcPr>
          <w:p w14:paraId="4B98818E" w14:textId="77777777" w:rsidR="0000520F" w:rsidRPr="000D7125" w:rsidRDefault="0000520F" w:rsidP="00521E1B">
            <w:pPr>
              <w:pStyle w:val="TABLE-cell"/>
              <w:keepNext/>
            </w:pPr>
            <w:r w:rsidRPr="000D7125">
              <w:t>Out of Band</w:t>
            </w:r>
          </w:p>
        </w:tc>
      </w:tr>
      <w:tr w:rsidR="0000520F" w:rsidRPr="000D7125" w14:paraId="23F386BC" w14:textId="77777777" w:rsidTr="00077BDE">
        <w:trPr>
          <w:cantSplit/>
          <w:jc w:val="center"/>
        </w:trPr>
        <w:tc>
          <w:tcPr>
            <w:tcW w:w="1608" w:type="dxa"/>
          </w:tcPr>
          <w:p w14:paraId="3BA7E7A3" w14:textId="77777777" w:rsidR="0000520F" w:rsidRPr="000D7125" w:rsidRDefault="0000520F" w:rsidP="00521E1B">
            <w:pPr>
              <w:pStyle w:val="TABLE-cell"/>
              <w:keepNext/>
            </w:pPr>
            <w:r w:rsidRPr="000D7125">
              <w:t>OS</w:t>
            </w:r>
          </w:p>
        </w:tc>
        <w:tc>
          <w:tcPr>
            <w:tcW w:w="7602" w:type="dxa"/>
          </w:tcPr>
          <w:p w14:paraId="336E27A4" w14:textId="77777777" w:rsidR="0000520F" w:rsidRPr="000D7125" w:rsidRDefault="0000520F" w:rsidP="00521E1B">
            <w:pPr>
              <w:pStyle w:val="TABLE-cell"/>
              <w:keepNext/>
            </w:pPr>
            <w:r w:rsidRPr="000D7125">
              <w:t>Octet string</w:t>
            </w:r>
          </w:p>
        </w:tc>
      </w:tr>
      <w:tr w:rsidR="0000520F" w:rsidRPr="000D7125" w14:paraId="72D9DDD6" w14:textId="77777777" w:rsidTr="00077BDE">
        <w:trPr>
          <w:cantSplit/>
          <w:jc w:val="center"/>
        </w:trPr>
        <w:tc>
          <w:tcPr>
            <w:tcW w:w="1608" w:type="dxa"/>
          </w:tcPr>
          <w:p w14:paraId="5084B110" w14:textId="77777777" w:rsidR="0000520F" w:rsidRPr="000D7125" w:rsidRDefault="0000520F" w:rsidP="00521E1B">
            <w:pPr>
              <w:pStyle w:val="TABLE-cell"/>
              <w:keepNext/>
            </w:pPr>
            <w:r w:rsidRPr="000D7125">
              <w:t>OSI</w:t>
            </w:r>
          </w:p>
        </w:tc>
        <w:tc>
          <w:tcPr>
            <w:tcW w:w="7602" w:type="dxa"/>
          </w:tcPr>
          <w:p w14:paraId="0D8999B1" w14:textId="77777777" w:rsidR="0000520F" w:rsidRPr="000D7125" w:rsidRDefault="0000520F" w:rsidP="00521E1B">
            <w:pPr>
              <w:pStyle w:val="TABLE-cell"/>
              <w:keepNext/>
            </w:pPr>
            <w:r w:rsidRPr="000D7125">
              <w:t>Open System Interconnection</w:t>
            </w:r>
          </w:p>
        </w:tc>
      </w:tr>
      <w:tr w:rsidR="0000520F" w:rsidRPr="000D7125" w14:paraId="16EC961E" w14:textId="77777777" w:rsidTr="00077BDE">
        <w:trPr>
          <w:cantSplit/>
          <w:jc w:val="center"/>
        </w:trPr>
        <w:tc>
          <w:tcPr>
            <w:tcW w:w="1608" w:type="dxa"/>
          </w:tcPr>
          <w:p w14:paraId="2B203FF9" w14:textId="77777777" w:rsidR="0000520F" w:rsidRPr="000D7125" w:rsidRDefault="0000520F" w:rsidP="00521E1B">
            <w:pPr>
              <w:pStyle w:val="TABLE-cell"/>
              <w:keepNext/>
            </w:pPr>
            <w:r w:rsidRPr="000D7125">
              <w:t>OTA</w:t>
            </w:r>
          </w:p>
        </w:tc>
        <w:tc>
          <w:tcPr>
            <w:tcW w:w="7602" w:type="dxa"/>
          </w:tcPr>
          <w:p w14:paraId="0F42F639" w14:textId="77777777" w:rsidR="0000520F" w:rsidRPr="000D7125" w:rsidRDefault="0000520F" w:rsidP="00521E1B">
            <w:pPr>
              <w:pStyle w:val="TABLE-cell"/>
              <w:keepNext/>
            </w:pPr>
            <w:r w:rsidRPr="000D7125">
              <w:t>Over The Air</w:t>
            </w:r>
          </w:p>
        </w:tc>
      </w:tr>
      <w:tr w:rsidR="0000520F" w:rsidRPr="000D7125" w14:paraId="0668A019" w14:textId="77777777" w:rsidTr="00077BDE">
        <w:trPr>
          <w:cantSplit/>
          <w:jc w:val="center"/>
        </w:trPr>
        <w:tc>
          <w:tcPr>
            <w:tcW w:w="1608" w:type="dxa"/>
          </w:tcPr>
          <w:p w14:paraId="0D47B33A" w14:textId="77777777" w:rsidR="0000520F" w:rsidRPr="000D7125" w:rsidRDefault="0000520F" w:rsidP="00521E1B">
            <w:pPr>
              <w:pStyle w:val="TABLE-cell"/>
              <w:keepNext/>
            </w:pPr>
            <w:r w:rsidRPr="000D7125">
              <w:t>P/F</w:t>
            </w:r>
          </w:p>
        </w:tc>
        <w:tc>
          <w:tcPr>
            <w:tcW w:w="7602" w:type="dxa"/>
          </w:tcPr>
          <w:p w14:paraId="12B35FA3" w14:textId="77777777" w:rsidR="0000520F" w:rsidRPr="000D7125" w:rsidRDefault="0000520F" w:rsidP="00521E1B">
            <w:pPr>
              <w:pStyle w:val="TABLE-cell"/>
              <w:keepNext/>
            </w:pPr>
            <w:r w:rsidRPr="000D7125">
              <w:t>Poll/Final</w:t>
            </w:r>
          </w:p>
        </w:tc>
      </w:tr>
      <w:tr w:rsidR="0000520F" w:rsidRPr="000D7125" w14:paraId="4EAEAC66" w14:textId="77777777" w:rsidTr="00077BDE">
        <w:trPr>
          <w:cantSplit/>
          <w:jc w:val="center"/>
        </w:trPr>
        <w:tc>
          <w:tcPr>
            <w:tcW w:w="1608" w:type="dxa"/>
          </w:tcPr>
          <w:p w14:paraId="76D2952D" w14:textId="77777777" w:rsidR="0000520F" w:rsidRPr="000D7125" w:rsidRDefault="0000520F" w:rsidP="00521E1B">
            <w:pPr>
              <w:pStyle w:val="TABLE-cell"/>
              <w:keepNext/>
            </w:pPr>
            <w:r w:rsidRPr="000D7125">
              <w:t>PAR</w:t>
            </w:r>
          </w:p>
        </w:tc>
        <w:tc>
          <w:tcPr>
            <w:tcW w:w="7602" w:type="dxa"/>
          </w:tcPr>
          <w:p w14:paraId="07B1E519" w14:textId="77777777" w:rsidR="0000520F" w:rsidRPr="000D7125" w:rsidRDefault="0000520F" w:rsidP="00521E1B">
            <w:pPr>
              <w:pStyle w:val="TABLE-cell"/>
              <w:keepNext/>
            </w:pPr>
            <w:r w:rsidRPr="000D7125">
              <w:t>Positive Acknowledgement with Retransmission</w:t>
            </w:r>
          </w:p>
        </w:tc>
      </w:tr>
      <w:tr w:rsidR="0000520F" w:rsidRPr="000D7125" w14:paraId="57681D52" w14:textId="77777777" w:rsidTr="00077BDE">
        <w:trPr>
          <w:cantSplit/>
          <w:jc w:val="center"/>
        </w:trPr>
        <w:tc>
          <w:tcPr>
            <w:tcW w:w="1608" w:type="dxa"/>
          </w:tcPr>
          <w:p w14:paraId="1E18A75D" w14:textId="77777777" w:rsidR="0000520F" w:rsidRPr="000D7125" w:rsidRDefault="0000520F" w:rsidP="00521E1B">
            <w:pPr>
              <w:pStyle w:val="TABLE-cell"/>
              <w:keepNext/>
            </w:pPr>
            <w:r w:rsidRPr="000D7125">
              <w:t>PDU</w:t>
            </w:r>
          </w:p>
        </w:tc>
        <w:tc>
          <w:tcPr>
            <w:tcW w:w="7602" w:type="dxa"/>
          </w:tcPr>
          <w:p w14:paraId="32D95A40" w14:textId="77777777" w:rsidR="0000520F" w:rsidRPr="000D7125" w:rsidRDefault="0000520F" w:rsidP="00521E1B">
            <w:pPr>
              <w:pStyle w:val="TABLE-cell"/>
              <w:keepNext/>
            </w:pPr>
            <w:r w:rsidRPr="000D7125">
              <w:t>Protocol data unit</w:t>
            </w:r>
          </w:p>
        </w:tc>
      </w:tr>
      <w:tr w:rsidR="0000520F" w:rsidRPr="000D7125" w14:paraId="68A0C36F" w14:textId="77777777" w:rsidTr="00077BDE">
        <w:trPr>
          <w:cantSplit/>
          <w:jc w:val="center"/>
        </w:trPr>
        <w:tc>
          <w:tcPr>
            <w:tcW w:w="1608" w:type="dxa"/>
          </w:tcPr>
          <w:p w14:paraId="5039A4FC" w14:textId="77777777" w:rsidR="0000520F" w:rsidRPr="000D7125" w:rsidRDefault="0000520F" w:rsidP="00521E1B">
            <w:pPr>
              <w:pStyle w:val="TABLE-cell"/>
              <w:keepNext/>
            </w:pPr>
            <w:r w:rsidRPr="000D7125">
              <w:t>PhL</w:t>
            </w:r>
          </w:p>
        </w:tc>
        <w:tc>
          <w:tcPr>
            <w:tcW w:w="7602" w:type="dxa"/>
          </w:tcPr>
          <w:p w14:paraId="4E7B3B5A" w14:textId="77777777" w:rsidR="0000520F" w:rsidRPr="000D7125" w:rsidRDefault="0000520F" w:rsidP="00521E1B">
            <w:pPr>
              <w:pStyle w:val="TABLE-cell"/>
              <w:keepNext/>
            </w:pPr>
            <w:r w:rsidRPr="000D7125">
              <w:t>Physical Layer</w:t>
            </w:r>
          </w:p>
        </w:tc>
      </w:tr>
      <w:tr w:rsidR="0000520F" w:rsidRPr="000D7125" w14:paraId="5B3659AC" w14:textId="77777777" w:rsidTr="00077BDE">
        <w:trPr>
          <w:cantSplit/>
          <w:jc w:val="center"/>
        </w:trPr>
        <w:tc>
          <w:tcPr>
            <w:tcW w:w="1608" w:type="dxa"/>
          </w:tcPr>
          <w:p w14:paraId="7A766E0F" w14:textId="77777777" w:rsidR="0000520F" w:rsidRPr="000D7125" w:rsidRDefault="0000520F" w:rsidP="00521E1B">
            <w:pPr>
              <w:pStyle w:val="TABLE-cell"/>
              <w:keepNext/>
            </w:pPr>
            <w:r w:rsidRPr="000D7125">
              <w:t>PHSDU</w:t>
            </w:r>
          </w:p>
        </w:tc>
        <w:tc>
          <w:tcPr>
            <w:tcW w:w="7602" w:type="dxa"/>
          </w:tcPr>
          <w:p w14:paraId="2C693581" w14:textId="77777777" w:rsidR="0000520F" w:rsidRPr="000D7125" w:rsidRDefault="0000520F" w:rsidP="00521E1B">
            <w:pPr>
              <w:pStyle w:val="TABLE-cell"/>
              <w:keepNext/>
            </w:pPr>
            <w:r w:rsidRPr="000D7125">
              <w:t>PH SDU</w:t>
            </w:r>
          </w:p>
        </w:tc>
      </w:tr>
      <w:tr w:rsidR="0000520F" w:rsidRPr="000D7125" w14:paraId="5D39EE80" w14:textId="77777777" w:rsidTr="00077BDE">
        <w:trPr>
          <w:cantSplit/>
          <w:jc w:val="center"/>
        </w:trPr>
        <w:tc>
          <w:tcPr>
            <w:tcW w:w="1608" w:type="dxa"/>
          </w:tcPr>
          <w:p w14:paraId="4F1B0415" w14:textId="77777777" w:rsidR="0000520F" w:rsidRPr="000D7125" w:rsidRDefault="0000520F" w:rsidP="00521E1B">
            <w:pPr>
              <w:pStyle w:val="TABLE-cell"/>
              <w:keepNext/>
            </w:pPr>
            <w:r w:rsidRPr="000D7125">
              <w:t>PKCS</w:t>
            </w:r>
          </w:p>
        </w:tc>
        <w:tc>
          <w:tcPr>
            <w:tcW w:w="7602" w:type="dxa"/>
          </w:tcPr>
          <w:p w14:paraId="5A788958" w14:textId="77777777" w:rsidR="0000520F" w:rsidRPr="000D7125" w:rsidRDefault="0000520F" w:rsidP="00521E1B">
            <w:pPr>
              <w:pStyle w:val="TABLE-cell"/>
              <w:keepNext/>
            </w:pPr>
            <w:r w:rsidRPr="000D7125">
              <w:t>Public Key Cryptography Standard, established by RSA Laboratories</w:t>
            </w:r>
          </w:p>
        </w:tc>
      </w:tr>
      <w:tr w:rsidR="0000520F" w:rsidRPr="000D7125" w14:paraId="6D958369" w14:textId="77777777" w:rsidTr="00077BDE">
        <w:trPr>
          <w:cantSplit/>
          <w:jc w:val="center"/>
        </w:trPr>
        <w:tc>
          <w:tcPr>
            <w:tcW w:w="1608" w:type="dxa"/>
          </w:tcPr>
          <w:p w14:paraId="127F962B" w14:textId="77777777" w:rsidR="0000520F" w:rsidRPr="000D7125" w:rsidRDefault="0000520F" w:rsidP="00521E1B">
            <w:pPr>
              <w:pStyle w:val="TABLE-cell"/>
              <w:keepNext/>
            </w:pPr>
            <w:r w:rsidRPr="000D7125">
              <w:t>PKI</w:t>
            </w:r>
          </w:p>
        </w:tc>
        <w:tc>
          <w:tcPr>
            <w:tcW w:w="7602" w:type="dxa"/>
          </w:tcPr>
          <w:p w14:paraId="43B0B827" w14:textId="77777777" w:rsidR="0000520F" w:rsidRPr="000D7125" w:rsidRDefault="0000520F" w:rsidP="00521E1B">
            <w:pPr>
              <w:pStyle w:val="TABLE-cell"/>
              <w:keepNext/>
            </w:pPr>
            <w:r w:rsidRPr="000D7125">
              <w:t>Public Key Infrastructure</w:t>
            </w:r>
          </w:p>
        </w:tc>
      </w:tr>
      <w:tr w:rsidR="0000520F" w:rsidRPr="000D7125" w14:paraId="035AAB8B" w14:textId="77777777" w:rsidTr="00077BDE">
        <w:trPr>
          <w:cantSplit/>
          <w:jc w:val="center"/>
        </w:trPr>
        <w:tc>
          <w:tcPr>
            <w:tcW w:w="1608" w:type="dxa"/>
          </w:tcPr>
          <w:p w14:paraId="1BDF4BC8" w14:textId="77777777" w:rsidR="0000520F" w:rsidRPr="000D7125" w:rsidRDefault="0000520F" w:rsidP="00521E1B">
            <w:pPr>
              <w:pStyle w:val="TABLE-cell"/>
              <w:keepNext/>
            </w:pPr>
            <w:r w:rsidRPr="000D7125">
              <w:t>PLC</w:t>
            </w:r>
          </w:p>
        </w:tc>
        <w:tc>
          <w:tcPr>
            <w:tcW w:w="7602" w:type="dxa"/>
          </w:tcPr>
          <w:p w14:paraId="606AFC37" w14:textId="77777777" w:rsidR="0000520F" w:rsidRPr="000D7125" w:rsidRDefault="0000520F" w:rsidP="00521E1B">
            <w:pPr>
              <w:pStyle w:val="TABLE-cell"/>
              <w:keepNext/>
            </w:pPr>
            <w:r w:rsidRPr="000D7125">
              <w:t>Power line carrier</w:t>
            </w:r>
          </w:p>
        </w:tc>
      </w:tr>
      <w:tr w:rsidR="0000520F" w:rsidRPr="000D7125" w14:paraId="68B8C396" w14:textId="77777777" w:rsidTr="00077BDE">
        <w:trPr>
          <w:cantSplit/>
          <w:jc w:val="center"/>
        </w:trPr>
        <w:tc>
          <w:tcPr>
            <w:tcW w:w="1608" w:type="dxa"/>
          </w:tcPr>
          <w:p w14:paraId="487393A4" w14:textId="77777777" w:rsidR="0000520F" w:rsidRPr="000D7125" w:rsidRDefault="0000520F" w:rsidP="00521E1B">
            <w:pPr>
              <w:pStyle w:val="TABLE-cell"/>
              <w:keepNext/>
            </w:pPr>
            <w:r w:rsidRPr="000D7125">
              <w:t>PPP</w:t>
            </w:r>
          </w:p>
        </w:tc>
        <w:tc>
          <w:tcPr>
            <w:tcW w:w="7602" w:type="dxa"/>
          </w:tcPr>
          <w:p w14:paraId="14F3D17F" w14:textId="77777777" w:rsidR="0000520F" w:rsidRPr="000D7125" w:rsidRDefault="0000520F" w:rsidP="00521E1B">
            <w:pPr>
              <w:pStyle w:val="TABLE-cell"/>
              <w:keepNext/>
            </w:pPr>
            <w:r w:rsidRPr="000D7125">
              <w:t>Point-to-Point Protocol</w:t>
            </w:r>
          </w:p>
        </w:tc>
      </w:tr>
      <w:tr w:rsidR="0000520F" w:rsidRPr="000D7125" w14:paraId="1E3AF7AA" w14:textId="77777777" w:rsidTr="00077BDE">
        <w:trPr>
          <w:cantSplit/>
          <w:jc w:val="center"/>
        </w:trPr>
        <w:tc>
          <w:tcPr>
            <w:tcW w:w="1608" w:type="dxa"/>
          </w:tcPr>
          <w:p w14:paraId="13343227" w14:textId="77777777" w:rsidR="0000520F" w:rsidRPr="000D7125" w:rsidRDefault="0000520F" w:rsidP="00521E1B">
            <w:pPr>
              <w:pStyle w:val="TABLE-cell"/>
              <w:keepNext/>
            </w:pPr>
            <w:r w:rsidRPr="000D7125">
              <w:t>PSDU</w:t>
            </w:r>
          </w:p>
        </w:tc>
        <w:tc>
          <w:tcPr>
            <w:tcW w:w="7602" w:type="dxa"/>
          </w:tcPr>
          <w:p w14:paraId="5474C1C8" w14:textId="77777777" w:rsidR="0000520F" w:rsidRPr="000D7125" w:rsidRDefault="0000520F" w:rsidP="00521E1B">
            <w:pPr>
              <w:pStyle w:val="TABLE-cell"/>
              <w:keepNext/>
            </w:pPr>
            <w:r w:rsidRPr="000D7125">
              <w:t>Physical layer Service Data Unit</w:t>
            </w:r>
          </w:p>
        </w:tc>
      </w:tr>
      <w:tr w:rsidR="0000520F" w:rsidRPr="000D7125" w14:paraId="399A472F" w14:textId="77777777" w:rsidTr="00077BDE">
        <w:trPr>
          <w:cantSplit/>
          <w:jc w:val="center"/>
        </w:trPr>
        <w:tc>
          <w:tcPr>
            <w:tcW w:w="1608" w:type="dxa"/>
          </w:tcPr>
          <w:p w14:paraId="573BFEB6" w14:textId="77777777" w:rsidR="0000520F" w:rsidRPr="000D7125" w:rsidRDefault="0000520F" w:rsidP="00521E1B">
            <w:pPr>
              <w:pStyle w:val="TABLE-cell"/>
              <w:keepNext/>
            </w:pPr>
            <w:r w:rsidRPr="000D7125">
              <w:t>PSTN</w:t>
            </w:r>
          </w:p>
        </w:tc>
        <w:tc>
          <w:tcPr>
            <w:tcW w:w="7602" w:type="dxa"/>
          </w:tcPr>
          <w:p w14:paraId="33A770AC" w14:textId="77777777" w:rsidR="0000520F" w:rsidRPr="000D7125" w:rsidRDefault="0000520F" w:rsidP="00521E1B">
            <w:pPr>
              <w:pStyle w:val="TABLE-cell"/>
              <w:keepNext/>
            </w:pPr>
            <w:r w:rsidRPr="000D7125">
              <w:t>Public Switched Telephone Network</w:t>
            </w:r>
          </w:p>
        </w:tc>
      </w:tr>
      <w:tr w:rsidR="0000520F" w:rsidRPr="000D7125" w14:paraId="0AFC6C90" w14:textId="77777777" w:rsidTr="00077BDE">
        <w:trPr>
          <w:cantSplit/>
          <w:jc w:val="center"/>
        </w:trPr>
        <w:tc>
          <w:tcPr>
            <w:tcW w:w="1608" w:type="dxa"/>
          </w:tcPr>
          <w:p w14:paraId="6EA9A199" w14:textId="77777777" w:rsidR="0000520F" w:rsidRPr="000D7125" w:rsidRDefault="0000520F" w:rsidP="00521E1B">
            <w:pPr>
              <w:pStyle w:val="TABLE-cell"/>
              <w:keepNext/>
            </w:pPr>
            <w:r w:rsidRPr="000D7125">
              <w:t>RA</w:t>
            </w:r>
          </w:p>
        </w:tc>
        <w:tc>
          <w:tcPr>
            <w:tcW w:w="7602" w:type="dxa"/>
          </w:tcPr>
          <w:p w14:paraId="7CA96E61" w14:textId="77777777" w:rsidR="0000520F" w:rsidRPr="000D7125" w:rsidRDefault="0000520F" w:rsidP="00521E1B">
            <w:pPr>
              <w:pStyle w:val="TABLE-cell"/>
              <w:keepNext/>
            </w:pPr>
            <w:r w:rsidRPr="000D7125">
              <w:t>Registration Authority</w:t>
            </w:r>
          </w:p>
        </w:tc>
      </w:tr>
      <w:tr w:rsidR="0000520F" w:rsidRPr="000D7125" w14:paraId="55F6779A" w14:textId="77777777" w:rsidTr="00077BDE">
        <w:trPr>
          <w:cantSplit/>
          <w:jc w:val="center"/>
        </w:trPr>
        <w:tc>
          <w:tcPr>
            <w:tcW w:w="1608" w:type="dxa"/>
          </w:tcPr>
          <w:p w14:paraId="10DD8464" w14:textId="77777777" w:rsidR="0000520F" w:rsidRPr="000D7125" w:rsidRDefault="0000520F" w:rsidP="00521E1B">
            <w:pPr>
              <w:pStyle w:val="TABLE-cell"/>
              <w:keepNext/>
            </w:pPr>
            <w:r w:rsidRPr="000D7125">
              <w:lastRenderedPageBreak/>
              <w:t>RLRE</w:t>
            </w:r>
          </w:p>
        </w:tc>
        <w:tc>
          <w:tcPr>
            <w:tcW w:w="7602" w:type="dxa"/>
          </w:tcPr>
          <w:p w14:paraId="1D2CAD06" w14:textId="77777777" w:rsidR="0000520F" w:rsidRPr="000D7125" w:rsidRDefault="0000520F" w:rsidP="00521E1B">
            <w:pPr>
              <w:pStyle w:val="TABLE-cell"/>
              <w:keepNext/>
            </w:pPr>
            <w:r w:rsidRPr="000D7125">
              <w:t>A-Release Response – an APDU of the ACSE</w:t>
            </w:r>
          </w:p>
        </w:tc>
      </w:tr>
      <w:tr w:rsidR="0000520F" w:rsidRPr="000D7125" w14:paraId="47B56657" w14:textId="77777777" w:rsidTr="00077BDE">
        <w:trPr>
          <w:cantSplit/>
          <w:jc w:val="center"/>
        </w:trPr>
        <w:tc>
          <w:tcPr>
            <w:tcW w:w="1608" w:type="dxa"/>
          </w:tcPr>
          <w:p w14:paraId="6B57202A" w14:textId="77777777" w:rsidR="0000520F" w:rsidRPr="000D7125" w:rsidRDefault="0000520F" w:rsidP="00521E1B">
            <w:pPr>
              <w:pStyle w:val="TABLE-cell"/>
              <w:keepNext/>
            </w:pPr>
            <w:r w:rsidRPr="000D7125">
              <w:t>RLRQ</w:t>
            </w:r>
          </w:p>
        </w:tc>
        <w:tc>
          <w:tcPr>
            <w:tcW w:w="7602" w:type="dxa"/>
          </w:tcPr>
          <w:p w14:paraId="0879E791" w14:textId="77777777" w:rsidR="0000520F" w:rsidRPr="000D7125" w:rsidRDefault="0000520F" w:rsidP="00521E1B">
            <w:pPr>
              <w:pStyle w:val="TABLE-cell"/>
              <w:keepNext/>
            </w:pPr>
            <w:r w:rsidRPr="000D7125">
              <w:t>A-Release Request – an APDU of the ACSE</w:t>
            </w:r>
          </w:p>
        </w:tc>
      </w:tr>
      <w:tr w:rsidR="0000520F" w:rsidRPr="000D7125" w14:paraId="7DFA950C" w14:textId="77777777" w:rsidTr="00077BDE">
        <w:trPr>
          <w:cantSplit/>
          <w:jc w:val="center"/>
        </w:trPr>
        <w:tc>
          <w:tcPr>
            <w:tcW w:w="1608" w:type="dxa"/>
          </w:tcPr>
          <w:p w14:paraId="1523E815" w14:textId="77777777" w:rsidR="0000520F" w:rsidRPr="000D7125" w:rsidRDefault="0000520F" w:rsidP="00521E1B">
            <w:pPr>
              <w:pStyle w:val="TABLE-cell"/>
              <w:keepNext/>
            </w:pPr>
            <w:r w:rsidRPr="000D7125">
              <w:t>RNG</w:t>
            </w:r>
          </w:p>
        </w:tc>
        <w:tc>
          <w:tcPr>
            <w:tcW w:w="7602" w:type="dxa"/>
          </w:tcPr>
          <w:p w14:paraId="1D8B2441" w14:textId="77777777" w:rsidR="0000520F" w:rsidRPr="000D7125" w:rsidRDefault="0000520F" w:rsidP="00521E1B">
            <w:pPr>
              <w:pStyle w:val="TABLE-cell"/>
              <w:keepNext/>
            </w:pPr>
            <w:r w:rsidRPr="000D7125">
              <w:t>Random Number Generator</w:t>
            </w:r>
          </w:p>
        </w:tc>
      </w:tr>
      <w:tr w:rsidR="0000520F" w:rsidRPr="000D7125" w14:paraId="0882681D" w14:textId="77777777" w:rsidTr="00077BDE">
        <w:trPr>
          <w:cantSplit/>
          <w:jc w:val="center"/>
        </w:trPr>
        <w:tc>
          <w:tcPr>
            <w:tcW w:w="1608" w:type="dxa"/>
          </w:tcPr>
          <w:p w14:paraId="1134D97C" w14:textId="77777777" w:rsidR="0000520F" w:rsidRPr="000D7125" w:rsidRDefault="0000520F" w:rsidP="00521E1B">
            <w:pPr>
              <w:pStyle w:val="TABLE-cell"/>
              <w:keepNext/>
            </w:pPr>
            <w:r w:rsidRPr="000D7125">
              <w:t>RNR</w:t>
            </w:r>
          </w:p>
        </w:tc>
        <w:tc>
          <w:tcPr>
            <w:tcW w:w="7602" w:type="dxa"/>
          </w:tcPr>
          <w:p w14:paraId="338821B8" w14:textId="77777777" w:rsidR="0000520F" w:rsidRPr="000D7125" w:rsidRDefault="0000520F" w:rsidP="00521E1B">
            <w:pPr>
              <w:pStyle w:val="TABLE-cell"/>
              <w:keepNext/>
            </w:pPr>
            <w:r w:rsidRPr="000D7125">
              <w:t>Receive Not Ready (a HDLC frame type)</w:t>
            </w:r>
          </w:p>
        </w:tc>
      </w:tr>
      <w:tr w:rsidR="0000520F" w:rsidRPr="000D7125" w14:paraId="6D446FC2" w14:textId="77777777" w:rsidTr="00077BDE">
        <w:trPr>
          <w:cantSplit/>
          <w:jc w:val="center"/>
        </w:trPr>
        <w:tc>
          <w:tcPr>
            <w:tcW w:w="1608" w:type="dxa"/>
          </w:tcPr>
          <w:p w14:paraId="0DE0D2F7" w14:textId="77777777" w:rsidR="0000520F" w:rsidRPr="000D7125" w:rsidRDefault="0000520F" w:rsidP="00521E1B">
            <w:pPr>
              <w:pStyle w:val="TABLE-cell"/>
              <w:keepNext/>
            </w:pPr>
            <w:r w:rsidRPr="000D7125">
              <w:t>RR</w:t>
            </w:r>
          </w:p>
        </w:tc>
        <w:tc>
          <w:tcPr>
            <w:tcW w:w="7602" w:type="dxa"/>
          </w:tcPr>
          <w:p w14:paraId="050A0A93" w14:textId="77777777" w:rsidR="0000520F" w:rsidRPr="000D7125" w:rsidRDefault="0000520F" w:rsidP="00521E1B">
            <w:pPr>
              <w:pStyle w:val="TABLE-cell"/>
              <w:keepNext/>
            </w:pPr>
            <w:r w:rsidRPr="000D7125">
              <w:t>Receive Ready (a HDLC frame type)</w:t>
            </w:r>
          </w:p>
        </w:tc>
      </w:tr>
      <w:tr w:rsidR="0000520F" w:rsidRPr="000D7125" w14:paraId="39AA86E9" w14:textId="77777777" w:rsidTr="00077BDE">
        <w:trPr>
          <w:cantSplit/>
          <w:jc w:val="center"/>
        </w:trPr>
        <w:tc>
          <w:tcPr>
            <w:tcW w:w="1608" w:type="dxa"/>
          </w:tcPr>
          <w:p w14:paraId="758054D1" w14:textId="77777777" w:rsidR="0000520F" w:rsidRPr="000D7125" w:rsidRDefault="0000520F" w:rsidP="00521E1B">
            <w:pPr>
              <w:pStyle w:val="TABLE-cell"/>
              <w:keepNext/>
            </w:pPr>
            <w:r w:rsidRPr="000D7125">
              <w:t>RSA</w:t>
            </w:r>
          </w:p>
        </w:tc>
        <w:tc>
          <w:tcPr>
            <w:tcW w:w="7602" w:type="dxa"/>
          </w:tcPr>
          <w:p w14:paraId="5742D321" w14:textId="77777777" w:rsidR="0000520F" w:rsidRPr="000D7125" w:rsidRDefault="0000520F" w:rsidP="00521E1B">
            <w:pPr>
              <w:pStyle w:val="TABLE-cell"/>
              <w:keepNext/>
            </w:pPr>
            <w:r w:rsidRPr="000D7125">
              <w:t>Algorithm developed by Rivest, Shamir and Adelman; specified in ANS X9.31 and PKCS #1.</w:t>
            </w:r>
          </w:p>
        </w:tc>
      </w:tr>
      <w:tr w:rsidR="0000520F" w:rsidRPr="000D7125" w14:paraId="28D71015" w14:textId="77777777" w:rsidTr="00077BDE">
        <w:trPr>
          <w:cantSplit/>
          <w:jc w:val="center"/>
        </w:trPr>
        <w:tc>
          <w:tcPr>
            <w:tcW w:w="1608" w:type="dxa"/>
          </w:tcPr>
          <w:p w14:paraId="5E065E07" w14:textId="77777777" w:rsidR="0000520F" w:rsidRPr="000D7125" w:rsidRDefault="0000520F" w:rsidP="00521E1B">
            <w:pPr>
              <w:pStyle w:val="TABLE-cell"/>
              <w:keepNext/>
            </w:pPr>
            <w:r w:rsidRPr="000D7125">
              <w:t>SAP</w:t>
            </w:r>
          </w:p>
        </w:tc>
        <w:tc>
          <w:tcPr>
            <w:tcW w:w="7602" w:type="dxa"/>
          </w:tcPr>
          <w:p w14:paraId="35521407" w14:textId="77777777" w:rsidR="0000520F" w:rsidRPr="000D7125" w:rsidRDefault="0000520F" w:rsidP="00521E1B">
            <w:pPr>
              <w:pStyle w:val="TABLE-cell"/>
              <w:keepNext/>
            </w:pPr>
            <w:r w:rsidRPr="000D7125">
              <w:t>Service Access Point</w:t>
            </w:r>
          </w:p>
        </w:tc>
      </w:tr>
      <w:tr w:rsidR="0000520F" w:rsidRPr="000D7125" w14:paraId="3CA1A858" w14:textId="77777777" w:rsidTr="00077BDE">
        <w:trPr>
          <w:cantSplit/>
          <w:jc w:val="center"/>
        </w:trPr>
        <w:tc>
          <w:tcPr>
            <w:tcW w:w="1608" w:type="dxa"/>
          </w:tcPr>
          <w:p w14:paraId="5D90D0AA" w14:textId="77777777" w:rsidR="0000520F" w:rsidRPr="000D7125" w:rsidRDefault="0000520F" w:rsidP="00521E1B">
            <w:pPr>
              <w:pStyle w:val="TABLE-cell"/>
              <w:keepNext/>
            </w:pPr>
            <w:r w:rsidRPr="000D7125">
              <w:t>SDU</w:t>
            </w:r>
          </w:p>
        </w:tc>
        <w:tc>
          <w:tcPr>
            <w:tcW w:w="7602" w:type="dxa"/>
          </w:tcPr>
          <w:p w14:paraId="17A1FE33" w14:textId="77777777" w:rsidR="0000520F" w:rsidRPr="000D7125" w:rsidRDefault="0000520F" w:rsidP="00521E1B">
            <w:pPr>
              <w:pStyle w:val="TABLE-cell"/>
              <w:keepNext/>
            </w:pPr>
            <w:r w:rsidRPr="000D7125">
              <w:t>Service Data Unit</w:t>
            </w:r>
          </w:p>
        </w:tc>
      </w:tr>
      <w:tr w:rsidR="0000520F" w:rsidRPr="000D7125" w14:paraId="56BC559A" w14:textId="77777777" w:rsidTr="00077BDE">
        <w:trPr>
          <w:cantSplit/>
          <w:jc w:val="center"/>
        </w:trPr>
        <w:tc>
          <w:tcPr>
            <w:tcW w:w="1608" w:type="dxa"/>
          </w:tcPr>
          <w:p w14:paraId="20C40C31" w14:textId="77777777" w:rsidR="0000520F" w:rsidRPr="000D7125" w:rsidRDefault="0000520F" w:rsidP="00521E1B">
            <w:pPr>
              <w:pStyle w:val="TABLE-cell"/>
              <w:keepNext/>
            </w:pPr>
            <w:r w:rsidRPr="000D7125">
              <w:t>SHA</w:t>
            </w:r>
          </w:p>
        </w:tc>
        <w:tc>
          <w:tcPr>
            <w:tcW w:w="7602" w:type="dxa"/>
          </w:tcPr>
          <w:p w14:paraId="1C146D93" w14:textId="77777777" w:rsidR="0000520F" w:rsidRPr="000D7125" w:rsidRDefault="0000520F" w:rsidP="00521E1B">
            <w:pPr>
              <w:pStyle w:val="TABLE-cell"/>
              <w:keepNext/>
            </w:pPr>
            <w:r w:rsidRPr="000D7125">
              <w:t xml:space="preserve">Secure Hash Algorithm; specified in </w:t>
            </w:r>
            <w:r w:rsidR="00E141B2">
              <w:fldChar w:fldCharType="begin" w:fldLock="1"/>
            </w:r>
            <w:r w:rsidR="00E141B2">
              <w:instrText xml:space="preserve"> REF FIPS_180_4_SHA \h </w:instrText>
            </w:r>
            <w:r w:rsidR="00E141B2">
              <w:fldChar w:fldCharType="separate"/>
            </w:r>
            <w:r w:rsidR="00811F07" w:rsidRPr="00347160">
              <w:t>FIPS PUB 180-4:2012</w:t>
            </w:r>
            <w:r w:rsidR="00E141B2">
              <w:fldChar w:fldCharType="end"/>
            </w:r>
            <w:r w:rsidR="00E141B2">
              <w:t>.</w:t>
            </w:r>
          </w:p>
        </w:tc>
      </w:tr>
      <w:tr w:rsidR="0000520F" w:rsidRPr="000D7125" w14:paraId="23B0DBA9" w14:textId="77777777" w:rsidTr="00077BDE">
        <w:trPr>
          <w:cantSplit/>
          <w:jc w:val="center"/>
        </w:trPr>
        <w:tc>
          <w:tcPr>
            <w:tcW w:w="1608" w:type="dxa"/>
          </w:tcPr>
          <w:p w14:paraId="122CCD70" w14:textId="77777777" w:rsidR="0000520F" w:rsidRPr="000D7125" w:rsidRDefault="0000520F" w:rsidP="00521E1B">
            <w:pPr>
              <w:pStyle w:val="TABLE-cell"/>
              <w:keepNext/>
            </w:pPr>
            <w:r w:rsidRPr="000D7125">
              <w:t>SNMP</w:t>
            </w:r>
          </w:p>
        </w:tc>
        <w:tc>
          <w:tcPr>
            <w:tcW w:w="7602" w:type="dxa"/>
          </w:tcPr>
          <w:p w14:paraId="5BD20905" w14:textId="77777777" w:rsidR="0000520F" w:rsidRPr="000D7125" w:rsidRDefault="0000520F" w:rsidP="00521E1B">
            <w:pPr>
              <w:pStyle w:val="TABLE-cell"/>
              <w:keepNext/>
            </w:pPr>
            <w:r w:rsidRPr="000D7125">
              <w:t>Simple Network Management Protocol</w:t>
            </w:r>
          </w:p>
        </w:tc>
      </w:tr>
      <w:tr w:rsidR="0000520F" w:rsidRPr="000D7125" w14:paraId="17204CC6" w14:textId="77777777" w:rsidTr="00077BDE">
        <w:trPr>
          <w:cantSplit/>
          <w:jc w:val="center"/>
        </w:trPr>
        <w:tc>
          <w:tcPr>
            <w:tcW w:w="1608" w:type="dxa"/>
          </w:tcPr>
          <w:p w14:paraId="52E7A9E0" w14:textId="77777777" w:rsidR="0000520F" w:rsidRPr="000D7125" w:rsidRDefault="0000520F" w:rsidP="00521E1B">
            <w:pPr>
              <w:pStyle w:val="TABLE-cell"/>
              <w:keepNext/>
            </w:pPr>
            <w:r w:rsidRPr="000D7125">
              <w:t>SNRM</w:t>
            </w:r>
          </w:p>
        </w:tc>
        <w:tc>
          <w:tcPr>
            <w:tcW w:w="7602" w:type="dxa"/>
          </w:tcPr>
          <w:p w14:paraId="1C6CDB28" w14:textId="77777777" w:rsidR="0000520F" w:rsidRPr="000D7125" w:rsidRDefault="0000520F" w:rsidP="00521E1B">
            <w:pPr>
              <w:pStyle w:val="TABLE-cell"/>
              <w:keepNext/>
            </w:pPr>
            <w:r w:rsidRPr="000D7125">
              <w:t>Set Normal Response Mode (a HDLC frame type)</w:t>
            </w:r>
          </w:p>
        </w:tc>
      </w:tr>
      <w:tr w:rsidR="0000520F" w:rsidRPr="000D7125" w14:paraId="2F0B407A" w14:textId="77777777" w:rsidTr="00077BDE">
        <w:trPr>
          <w:cantSplit/>
          <w:jc w:val="center"/>
        </w:trPr>
        <w:tc>
          <w:tcPr>
            <w:tcW w:w="1608" w:type="dxa"/>
          </w:tcPr>
          <w:p w14:paraId="4D2E0718" w14:textId="77777777" w:rsidR="0000520F" w:rsidRPr="000D7125" w:rsidRDefault="0000520F" w:rsidP="00521E1B">
            <w:pPr>
              <w:pStyle w:val="TABLE-cell"/>
              <w:keepNext/>
            </w:pPr>
            <w:r>
              <w:t>STR</w:t>
            </w:r>
          </w:p>
        </w:tc>
        <w:tc>
          <w:tcPr>
            <w:tcW w:w="7602" w:type="dxa"/>
          </w:tcPr>
          <w:p w14:paraId="79D30246" w14:textId="77777777" w:rsidR="0000520F" w:rsidRPr="000D7125" w:rsidRDefault="0000520F" w:rsidP="00521E1B">
            <w:pPr>
              <w:pStyle w:val="TABLE-cell"/>
              <w:keepNext/>
            </w:pPr>
            <w:r>
              <w:t>Streaming</w:t>
            </w:r>
          </w:p>
        </w:tc>
      </w:tr>
      <w:tr w:rsidR="0000520F" w:rsidRPr="000D7125" w14:paraId="6AD54394" w14:textId="77777777" w:rsidTr="00077BDE">
        <w:trPr>
          <w:cantSplit/>
          <w:jc w:val="center"/>
        </w:trPr>
        <w:tc>
          <w:tcPr>
            <w:tcW w:w="1608" w:type="dxa"/>
          </w:tcPr>
          <w:p w14:paraId="5DB54456" w14:textId="77777777" w:rsidR="0000520F" w:rsidRPr="000D7125" w:rsidRDefault="0000520F" w:rsidP="00521E1B">
            <w:pPr>
              <w:pStyle w:val="TABLE-cell"/>
              <w:keepNext/>
            </w:pPr>
            <w:r w:rsidRPr="000D7125">
              <w:t>tbsCertificate</w:t>
            </w:r>
          </w:p>
        </w:tc>
        <w:tc>
          <w:tcPr>
            <w:tcW w:w="7602" w:type="dxa"/>
          </w:tcPr>
          <w:p w14:paraId="0E0B840B" w14:textId="77777777" w:rsidR="0000520F" w:rsidRPr="000D7125" w:rsidRDefault="0000520F" w:rsidP="00521E1B">
            <w:pPr>
              <w:pStyle w:val="TABLE-cell"/>
              <w:keepNext/>
            </w:pPr>
            <w:r w:rsidRPr="000D7125">
              <w:t>To be signed certificate</w:t>
            </w:r>
          </w:p>
        </w:tc>
      </w:tr>
      <w:tr w:rsidR="0000520F" w:rsidRPr="000D7125" w14:paraId="6445ABF0" w14:textId="77777777" w:rsidTr="00077BDE">
        <w:trPr>
          <w:cantSplit/>
          <w:jc w:val="center"/>
        </w:trPr>
        <w:tc>
          <w:tcPr>
            <w:tcW w:w="1608" w:type="dxa"/>
          </w:tcPr>
          <w:p w14:paraId="128E7DB4" w14:textId="77777777" w:rsidR="0000520F" w:rsidRPr="000D7125" w:rsidRDefault="0000520F" w:rsidP="00521E1B">
            <w:pPr>
              <w:pStyle w:val="TABLE-cell"/>
              <w:keepNext/>
            </w:pPr>
            <w:r w:rsidRPr="000D7125">
              <w:t>TCP</w:t>
            </w:r>
          </w:p>
        </w:tc>
        <w:tc>
          <w:tcPr>
            <w:tcW w:w="7602" w:type="dxa"/>
          </w:tcPr>
          <w:p w14:paraId="7F791C75" w14:textId="77777777" w:rsidR="0000520F" w:rsidRPr="000D7125" w:rsidRDefault="0000520F" w:rsidP="00521E1B">
            <w:pPr>
              <w:pStyle w:val="TABLE-cell"/>
              <w:keepNext/>
            </w:pPr>
            <w:r w:rsidRPr="000D7125">
              <w:t>Transmission Control Protocol</w:t>
            </w:r>
          </w:p>
        </w:tc>
      </w:tr>
      <w:tr w:rsidR="0000520F" w:rsidRPr="000D7125" w14:paraId="08925732" w14:textId="77777777" w:rsidTr="00077BDE">
        <w:trPr>
          <w:cantSplit/>
          <w:jc w:val="center"/>
        </w:trPr>
        <w:tc>
          <w:tcPr>
            <w:tcW w:w="1608" w:type="dxa"/>
          </w:tcPr>
          <w:p w14:paraId="5FE204B5" w14:textId="77777777" w:rsidR="0000520F" w:rsidRPr="000D7125" w:rsidRDefault="0000520F" w:rsidP="00521E1B">
            <w:pPr>
              <w:pStyle w:val="TABLE-cell"/>
              <w:keepNext/>
            </w:pPr>
            <w:r w:rsidRPr="000D7125">
              <w:t>TDEA</w:t>
            </w:r>
          </w:p>
        </w:tc>
        <w:tc>
          <w:tcPr>
            <w:tcW w:w="7602" w:type="dxa"/>
          </w:tcPr>
          <w:p w14:paraId="7CDB6A84" w14:textId="77777777" w:rsidR="0000520F" w:rsidRPr="000D7125" w:rsidRDefault="0000520F" w:rsidP="00521E1B">
            <w:pPr>
              <w:pStyle w:val="TABLE-cell"/>
              <w:keepNext/>
            </w:pPr>
            <w:r w:rsidRPr="000D7125">
              <w:t>Triple Data Encryption Algorithm</w:t>
            </w:r>
          </w:p>
        </w:tc>
      </w:tr>
      <w:tr w:rsidR="0000520F" w:rsidRPr="000D7125" w14:paraId="7614DB8D" w14:textId="77777777" w:rsidTr="00077BDE">
        <w:trPr>
          <w:cantSplit/>
          <w:jc w:val="center"/>
        </w:trPr>
        <w:tc>
          <w:tcPr>
            <w:tcW w:w="1608" w:type="dxa"/>
          </w:tcPr>
          <w:p w14:paraId="7127DBC6" w14:textId="77777777" w:rsidR="0000520F" w:rsidRPr="000D7125" w:rsidRDefault="0000520F" w:rsidP="00521E1B">
            <w:pPr>
              <w:pStyle w:val="TABLE-cell"/>
              <w:keepNext/>
            </w:pPr>
            <w:r w:rsidRPr="000D7125">
              <w:t>TL</w:t>
            </w:r>
          </w:p>
        </w:tc>
        <w:tc>
          <w:tcPr>
            <w:tcW w:w="7602" w:type="dxa"/>
          </w:tcPr>
          <w:p w14:paraId="21272721" w14:textId="77777777" w:rsidR="0000520F" w:rsidRPr="000D7125" w:rsidRDefault="0000520F" w:rsidP="00521E1B">
            <w:pPr>
              <w:pStyle w:val="TABLE-cell"/>
              <w:keepNext/>
            </w:pPr>
            <w:r w:rsidRPr="000D7125">
              <w:t>Transport Layer</w:t>
            </w:r>
          </w:p>
        </w:tc>
      </w:tr>
      <w:tr w:rsidR="0000520F" w:rsidRPr="000D7125" w14:paraId="35AB63AD" w14:textId="77777777" w:rsidTr="00077BDE">
        <w:trPr>
          <w:cantSplit/>
          <w:jc w:val="center"/>
        </w:trPr>
        <w:tc>
          <w:tcPr>
            <w:tcW w:w="1608" w:type="dxa"/>
          </w:tcPr>
          <w:p w14:paraId="1937A3C4" w14:textId="77777777" w:rsidR="0000520F" w:rsidRPr="000D7125" w:rsidRDefault="0000520F" w:rsidP="00521E1B">
            <w:pPr>
              <w:pStyle w:val="TABLE-cell"/>
              <w:keepNext/>
            </w:pPr>
            <w:r w:rsidRPr="000D7125">
              <w:t>TPDU</w:t>
            </w:r>
          </w:p>
        </w:tc>
        <w:tc>
          <w:tcPr>
            <w:tcW w:w="7602" w:type="dxa"/>
          </w:tcPr>
          <w:p w14:paraId="06924D47" w14:textId="77777777" w:rsidR="0000520F" w:rsidRPr="000D7125" w:rsidRDefault="0000520F" w:rsidP="00521E1B">
            <w:pPr>
              <w:pStyle w:val="TABLE-cell"/>
              <w:keepNext/>
            </w:pPr>
            <w:r w:rsidRPr="000D7125">
              <w:t>Transport Layer Protocol Data Unit</w:t>
            </w:r>
          </w:p>
        </w:tc>
      </w:tr>
      <w:tr w:rsidR="0000520F" w:rsidRPr="000D7125" w14:paraId="744FD976" w14:textId="77777777" w:rsidTr="00077BDE">
        <w:trPr>
          <w:cantSplit/>
          <w:jc w:val="center"/>
        </w:trPr>
        <w:tc>
          <w:tcPr>
            <w:tcW w:w="1608" w:type="dxa"/>
          </w:tcPr>
          <w:p w14:paraId="0B1BB73F" w14:textId="77777777" w:rsidR="0000520F" w:rsidRPr="000D7125" w:rsidRDefault="0000520F" w:rsidP="00521E1B">
            <w:pPr>
              <w:pStyle w:val="TABLE-cell"/>
              <w:keepNext/>
            </w:pPr>
            <w:r w:rsidRPr="000D7125">
              <w:t>TWA</w:t>
            </w:r>
          </w:p>
        </w:tc>
        <w:tc>
          <w:tcPr>
            <w:tcW w:w="7602" w:type="dxa"/>
          </w:tcPr>
          <w:p w14:paraId="4151A5BB" w14:textId="77777777" w:rsidR="0000520F" w:rsidRPr="000D7125" w:rsidRDefault="0000520F" w:rsidP="00521E1B">
            <w:pPr>
              <w:pStyle w:val="TABLE-cell"/>
              <w:keepNext/>
            </w:pPr>
            <w:r w:rsidRPr="000D7125">
              <w:t>Two Way Alternate</w:t>
            </w:r>
          </w:p>
        </w:tc>
      </w:tr>
      <w:tr w:rsidR="0000520F" w:rsidRPr="000D7125" w14:paraId="50A316BB" w14:textId="77777777" w:rsidTr="00077BDE">
        <w:trPr>
          <w:cantSplit/>
          <w:jc w:val="center"/>
        </w:trPr>
        <w:tc>
          <w:tcPr>
            <w:tcW w:w="1608" w:type="dxa"/>
          </w:tcPr>
          <w:p w14:paraId="36567E9A" w14:textId="77777777" w:rsidR="0000520F" w:rsidRPr="000D7125" w:rsidRDefault="0000520F" w:rsidP="00521E1B">
            <w:pPr>
              <w:pStyle w:val="TABLE-cell"/>
              <w:keepNext/>
            </w:pPr>
            <w:r w:rsidRPr="000D7125">
              <w:t>UA</w:t>
            </w:r>
          </w:p>
        </w:tc>
        <w:tc>
          <w:tcPr>
            <w:tcW w:w="7602" w:type="dxa"/>
          </w:tcPr>
          <w:p w14:paraId="2F43A1CE" w14:textId="77777777" w:rsidR="0000520F" w:rsidRPr="000D7125" w:rsidRDefault="0000520F" w:rsidP="00521E1B">
            <w:pPr>
              <w:pStyle w:val="TABLE-cell"/>
              <w:keepNext/>
            </w:pPr>
            <w:r w:rsidRPr="000D7125">
              <w:t>Unnumbered Acknowledge (a HDLC frame type)</w:t>
            </w:r>
          </w:p>
        </w:tc>
      </w:tr>
      <w:tr w:rsidR="0000520F" w:rsidRPr="000D7125" w14:paraId="72C60C3C" w14:textId="77777777" w:rsidTr="00077BDE">
        <w:trPr>
          <w:cantSplit/>
          <w:jc w:val="center"/>
        </w:trPr>
        <w:tc>
          <w:tcPr>
            <w:tcW w:w="1608" w:type="dxa"/>
          </w:tcPr>
          <w:p w14:paraId="1BABD4EF" w14:textId="77777777" w:rsidR="0000520F" w:rsidRPr="000D7125" w:rsidRDefault="0000520F" w:rsidP="00521E1B">
            <w:pPr>
              <w:pStyle w:val="TABLE-cell"/>
              <w:keepNext/>
            </w:pPr>
            <w:r w:rsidRPr="000D7125">
              <w:t>UDP</w:t>
            </w:r>
          </w:p>
        </w:tc>
        <w:tc>
          <w:tcPr>
            <w:tcW w:w="7602" w:type="dxa"/>
          </w:tcPr>
          <w:p w14:paraId="2A1495DD" w14:textId="77777777" w:rsidR="0000520F" w:rsidRPr="000D7125" w:rsidRDefault="0000520F" w:rsidP="00521E1B">
            <w:pPr>
              <w:pStyle w:val="TABLE-cell"/>
              <w:keepNext/>
            </w:pPr>
            <w:r w:rsidRPr="000D7125">
              <w:t>User Datagram Protocol</w:t>
            </w:r>
          </w:p>
        </w:tc>
      </w:tr>
      <w:tr w:rsidR="0000520F" w:rsidRPr="000D7125" w14:paraId="55CC9617" w14:textId="77777777" w:rsidTr="00077BDE">
        <w:trPr>
          <w:cantSplit/>
          <w:jc w:val="center"/>
        </w:trPr>
        <w:tc>
          <w:tcPr>
            <w:tcW w:w="1608" w:type="dxa"/>
          </w:tcPr>
          <w:p w14:paraId="32D0488B" w14:textId="77777777" w:rsidR="0000520F" w:rsidRPr="000D7125" w:rsidRDefault="0000520F" w:rsidP="00521E1B">
            <w:pPr>
              <w:pStyle w:val="TABLE-cell"/>
              <w:keepNext/>
            </w:pPr>
            <w:r w:rsidRPr="000D7125">
              <w:t>UI</w:t>
            </w:r>
          </w:p>
        </w:tc>
        <w:tc>
          <w:tcPr>
            <w:tcW w:w="7602" w:type="dxa"/>
          </w:tcPr>
          <w:p w14:paraId="7B7BC1F4" w14:textId="77777777" w:rsidR="0000520F" w:rsidRPr="000D7125" w:rsidRDefault="0000520F" w:rsidP="00521E1B">
            <w:pPr>
              <w:pStyle w:val="TABLE-cell"/>
              <w:keepNext/>
            </w:pPr>
            <w:r w:rsidRPr="000D7125">
              <w:t>Unnumbered Information (a HDLC frame type)</w:t>
            </w:r>
          </w:p>
        </w:tc>
      </w:tr>
      <w:tr w:rsidR="0000520F" w:rsidRPr="000D7125" w14:paraId="1B12E453" w14:textId="77777777" w:rsidTr="00077BDE">
        <w:trPr>
          <w:cantSplit/>
          <w:jc w:val="center"/>
        </w:trPr>
        <w:tc>
          <w:tcPr>
            <w:tcW w:w="1608" w:type="dxa"/>
          </w:tcPr>
          <w:p w14:paraId="24A6D24A" w14:textId="77777777" w:rsidR="0000520F" w:rsidRPr="000D7125" w:rsidRDefault="0000520F" w:rsidP="00521E1B">
            <w:pPr>
              <w:pStyle w:val="TABLE-cell"/>
              <w:keepNext/>
            </w:pPr>
            <w:r w:rsidRPr="000D7125">
              <w:t>UNC</w:t>
            </w:r>
          </w:p>
        </w:tc>
        <w:tc>
          <w:tcPr>
            <w:tcW w:w="7602" w:type="dxa"/>
          </w:tcPr>
          <w:p w14:paraId="2EDE23DF" w14:textId="77777777" w:rsidR="0000520F" w:rsidRPr="000D7125" w:rsidRDefault="0000520F" w:rsidP="00521E1B">
            <w:pPr>
              <w:pStyle w:val="TABLE-cell"/>
              <w:keepNext/>
            </w:pPr>
            <w:r w:rsidRPr="000D7125">
              <w:t>Unbalanced operation Normal response mode Class</w:t>
            </w:r>
          </w:p>
        </w:tc>
      </w:tr>
      <w:tr w:rsidR="0000520F" w:rsidRPr="000D7125" w14:paraId="73621730" w14:textId="77777777" w:rsidTr="00077BDE">
        <w:trPr>
          <w:cantSplit/>
          <w:jc w:val="center"/>
        </w:trPr>
        <w:tc>
          <w:tcPr>
            <w:tcW w:w="1608" w:type="dxa"/>
          </w:tcPr>
          <w:p w14:paraId="3ECE147A" w14:textId="77777777" w:rsidR="0000520F" w:rsidRPr="000D7125" w:rsidRDefault="0000520F" w:rsidP="00521E1B">
            <w:pPr>
              <w:pStyle w:val="TABLE-cell"/>
              <w:keepNext/>
            </w:pPr>
            <w:r w:rsidRPr="000D7125">
              <w:t>USS</w:t>
            </w:r>
          </w:p>
        </w:tc>
        <w:tc>
          <w:tcPr>
            <w:tcW w:w="7602" w:type="dxa"/>
          </w:tcPr>
          <w:p w14:paraId="02F45B60" w14:textId="77777777" w:rsidR="0000520F" w:rsidRPr="000D7125" w:rsidRDefault="0000520F" w:rsidP="00521E1B">
            <w:pPr>
              <w:pStyle w:val="TABLE-cell"/>
              <w:keepNext/>
            </w:pPr>
            <w:r w:rsidRPr="000D7125">
              <w:t>Unnumbered Send Status</w:t>
            </w:r>
          </w:p>
        </w:tc>
      </w:tr>
      <w:tr w:rsidR="0000520F" w:rsidRPr="000D7125" w14:paraId="598F8855" w14:textId="77777777" w:rsidTr="00077BDE">
        <w:trPr>
          <w:cantSplit/>
          <w:jc w:val="center"/>
        </w:trPr>
        <w:tc>
          <w:tcPr>
            <w:tcW w:w="1608" w:type="dxa"/>
          </w:tcPr>
          <w:p w14:paraId="152077D1" w14:textId="77777777" w:rsidR="0000520F" w:rsidRPr="000D7125" w:rsidRDefault="0000520F" w:rsidP="00521E1B">
            <w:pPr>
              <w:pStyle w:val="TABLE-cell"/>
              <w:keepNext/>
            </w:pPr>
            <w:r w:rsidRPr="000D7125">
              <w:t>V(R)</w:t>
            </w:r>
          </w:p>
        </w:tc>
        <w:tc>
          <w:tcPr>
            <w:tcW w:w="7602" w:type="dxa"/>
          </w:tcPr>
          <w:p w14:paraId="19A13C35" w14:textId="77777777" w:rsidR="0000520F" w:rsidRPr="000D7125" w:rsidRDefault="0000520F" w:rsidP="00521E1B">
            <w:pPr>
              <w:pStyle w:val="TABLE-cell"/>
              <w:keepNext/>
            </w:pPr>
            <w:r w:rsidRPr="000D7125">
              <w:t>Receive state Variable</w:t>
            </w:r>
          </w:p>
        </w:tc>
      </w:tr>
      <w:tr w:rsidR="0000520F" w:rsidRPr="000D7125" w14:paraId="6314371F" w14:textId="77777777" w:rsidTr="00077BDE">
        <w:trPr>
          <w:cantSplit/>
          <w:jc w:val="center"/>
        </w:trPr>
        <w:tc>
          <w:tcPr>
            <w:tcW w:w="1608" w:type="dxa"/>
          </w:tcPr>
          <w:p w14:paraId="726DFEDD" w14:textId="77777777" w:rsidR="0000520F" w:rsidRPr="000D7125" w:rsidRDefault="0000520F" w:rsidP="00521E1B">
            <w:pPr>
              <w:pStyle w:val="TABLE-cell"/>
              <w:keepNext/>
            </w:pPr>
            <w:r w:rsidRPr="000D7125">
              <w:t>V(S)</w:t>
            </w:r>
          </w:p>
        </w:tc>
        <w:tc>
          <w:tcPr>
            <w:tcW w:w="7602" w:type="dxa"/>
          </w:tcPr>
          <w:p w14:paraId="00D76A43" w14:textId="77777777" w:rsidR="0000520F" w:rsidRPr="000D7125" w:rsidRDefault="0000520F" w:rsidP="00521E1B">
            <w:pPr>
              <w:pStyle w:val="TABLE-cell"/>
              <w:keepNext/>
            </w:pPr>
            <w:r w:rsidRPr="000D7125">
              <w:t>Send state Variable</w:t>
            </w:r>
          </w:p>
        </w:tc>
      </w:tr>
      <w:tr w:rsidR="0000520F" w:rsidRPr="000D7125" w14:paraId="7FD4375F" w14:textId="77777777" w:rsidTr="00077BDE">
        <w:trPr>
          <w:cantSplit/>
          <w:jc w:val="center"/>
        </w:trPr>
        <w:tc>
          <w:tcPr>
            <w:tcW w:w="1608" w:type="dxa"/>
          </w:tcPr>
          <w:p w14:paraId="1993959A" w14:textId="77777777" w:rsidR="0000520F" w:rsidRPr="000D7125" w:rsidRDefault="0000520F" w:rsidP="00521E1B">
            <w:pPr>
              <w:pStyle w:val="TABLE-cell"/>
              <w:keepNext/>
            </w:pPr>
            <w:r w:rsidRPr="000D7125">
              <w:t>VAA</w:t>
            </w:r>
          </w:p>
        </w:tc>
        <w:tc>
          <w:tcPr>
            <w:tcW w:w="7602" w:type="dxa"/>
          </w:tcPr>
          <w:p w14:paraId="4DDF051E" w14:textId="77777777" w:rsidR="0000520F" w:rsidRPr="000D7125" w:rsidRDefault="0000520F" w:rsidP="00521E1B">
            <w:pPr>
              <w:pStyle w:val="TABLE-cell"/>
              <w:keepNext/>
            </w:pPr>
            <w:r w:rsidRPr="000D7125">
              <w:t>Virtual Application Association</w:t>
            </w:r>
          </w:p>
        </w:tc>
      </w:tr>
      <w:tr w:rsidR="0000520F" w:rsidRPr="000D7125" w14:paraId="30F5B932" w14:textId="77777777" w:rsidTr="00077BDE">
        <w:trPr>
          <w:cantSplit/>
          <w:jc w:val="center"/>
        </w:trPr>
        <w:tc>
          <w:tcPr>
            <w:tcW w:w="1608" w:type="dxa"/>
          </w:tcPr>
          <w:p w14:paraId="0B5D31CC" w14:textId="77777777" w:rsidR="0000520F" w:rsidRPr="000D7125" w:rsidRDefault="0000520F" w:rsidP="00521E1B">
            <w:pPr>
              <w:pStyle w:val="TABLE-cell"/>
              <w:keepNext/>
            </w:pPr>
            <w:r w:rsidRPr="000D7125">
              <w:t>WPDU</w:t>
            </w:r>
          </w:p>
        </w:tc>
        <w:tc>
          <w:tcPr>
            <w:tcW w:w="7602" w:type="dxa"/>
          </w:tcPr>
          <w:p w14:paraId="114C235F" w14:textId="77777777" w:rsidR="0000520F" w:rsidRPr="000D7125" w:rsidRDefault="0000520F" w:rsidP="00521E1B">
            <w:pPr>
              <w:pStyle w:val="TABLE-cell"/>
              <w:keepNext/>
            </w:pPr>
            <w:r w:rsidRPr="000D7125">
              <w:t>Wrapper Protocol Data Unit</w:t>
            </w:r>
          </w:p>
        </w:tc>
      </w:tr>
      <w:tr w:rsidR="0000520F" w14:paraId="556647D0" w14:textId="77777777" w:rsidTr="00077BDE">
        <w:trPr>
          <w:cantSplit/>
          <w:jc w:val="center"/>
        </w:trPr>
        <w:tc>
          <w:tcPr>
            <w:tcW w:w="1608" w:type="dxa"/>
          </w:tcPr>
          <w:p w14:paraId="5DCE8A28" w14:textId="77777777" w:rsidR="0000520F" w:rsidRPr="000D7125" w:rsidRDefault="0000520F" w:rsidP="00521E1B">
            <w:pPr>
              <w:pStyle w:val="TABLE-cell"/>
              <w:keepNext/>
            </w:pPr>
            <w:r>
              <w:t>xDLMS ASE</w:t>
            </w:r>
          </w:p>
        </w:tc>
        <w:tc>
          <w:tcPr>
            <w:tcW w:w="7602" w:type="dxa"/>
          </w:tcPr>
          <w:p w14:paraId="5796F5F3" w14:textId="6887FB6F" w:rsidR="0000520F" w:rsidRDefault="0000520F" w:rsidP="00521E1B">
            <w:pPr>
              <w:pStyle w:val="TABLE-cell"/>
              <w:keepNext/>
            </w:pPr>
            <w:r w:rsidRPr="000D7125">
              <w:t xml:space="preserve">Extended </w:t>
            </w:r>
            <w:del w:id="425" w:author="John Cowburn" w:date="2021-04-16T13:52:00Z">
              <w:r w:rsidRPr="000D7125" w:rsidDel="00635BE8">
                <w:delText>DLMS</w:delText>
              </w:r>
            </w:del>
            <w:ins w:id="426" w:author="John Cowburn" w:date="2021-04-16T13:52:00Z">
              <w:r w:rsidR="00635BE8">
                <w:t>DLMS®</w:t>
              </w:r>
            </w:ins>
            <w:r w:rsidRPr="000D7125">
              <w:t xml:space="preserve"> Application Service Element</w:t>
            </w:r>
          </w:p>
        </w:tc>
      </w:tr>
      <w:tr w:rsidR="0000520F" w14:paraId="0D70DB7F" w14:textId="77777777" w:rsidTr="00077BDE">
        <w:trPr>
          <w:cantSplit/>
          <w:jc w:val="center"/>
        </w:trPr>
        <w:tc>
          <w:tcPr>
            <w:tcW w:w="9210" w:type="dxa"/>
            <w:gridSpan w:val="2"/>
          </w:tcPr>
          <w:p w14:paraId="4FDDDCEA" w14:textId="77777777" w:rsidR="0000520F" w:rsidRPr="000D7125" w:rsidRDefault="0000520F" w:rsidP="00521E1B">
            <w:pPr>
              <w:pStyle w:val="TABLE-cell"/>
              <w:keepNext/>
            </w:pPr>
            <w:r w:rsidRPr="000D7125">
              <w:t>See also list of abbreviations specific to a cryptographic algorithm in the relevant clauses.</w:t>
            </w:r>
          </w:p>
        </w:tc>
      </w:tr>
    </w:tbl>
    <w:p w14:paraId="3DA14C7C" w14:textId="77777777" w:rsidR="004D4676" w:rsidRDefault="004D4676" w:rsidP="004D4676">
      <w:pPr>
        <w:pStyle w:val="NOTE"/>
      </w:pPr>
      <w:bookmarkStart w:id="427" w:name="_Toc436826711"/>
      <w:bookmarkStart w:id="428" w:name="_Toc437856334"/>
    </w:p>
    <w:p w14:paraId="70001779" w14:textId="77777777" w:rsidR="0000520F" w:rsidRPr="00A85347" w:rsidRDefault="0000520F" w:rsidP="004D4676">
      <w:pPr>
        <w:pStyle w:val="Heading2"/>
      </w:pPr>
      <w:bookmarkStart w:id="429" w:name="_Toc97127169"/>
      <w:r>
        <w:lastRenderedPageBreak/>
        <w:t>Symbols related to the Galois/Counter Mode</w:t>
      </w:r>
      <w:bookmarkEnd w:id="427"/>
      <w:bookmarkEnd w:id="428"/>
      <w:bookmarkEnd w:id="429"/>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67"/>
        <w:gridCol w:w="8003"/>
      </w:tblGrid>
      <w:tr w:rsidR="0000520F" w:rsidRPr="00ED0C4C" w14:paraId="55E22BD7" w14:textId="77777777" w:rsidTr="00077BDE">
        <w:trPr>
          <w:cantSplit/>
          <w:tblHeader/>
          <w:jc w:val="center"/>
        </w:trPr>
        <w:tc>
          <w:tcPr>
            <w:tcW w:w="1078" w:type="dxa"/>
          </w:tcPr>
          <w:p w14:paraId="4E916269" w14:textId="77777777" w:rsidR="0000520F" w:rsidRPr="00ED0C4C" w:rsidRDefault="0000520F" w:rsidP="00521E1B">
            <w:pPr>
              <w:pStyle w:val="TABLE-col-heading"/>
            </w:pPr>
            <w:r w:rsidRPr="00ED0C4C">
              <w:t>Symbol</w:t>
            </w:r>
          </w:p>
        </w:tc>
        <w:tc>
          <w:tcPr>
            <w:tcW w:w="8326" w:type="dxa"/>
          </w:tcPr>
          <w:p w14:paraId="3A792DE3" w14:textId="77777777" w:rsidR="0000520F" w:rsidRPr="00ED0C4C" w:rsidRDefault="0000520F" w:rsidP="00521E1B">
            <w:pPr>
              <w:pStyle w:val="TABLE-col-heading"/>
            </w:pPr>
            <w:r w:rsidRPr="00ED0C4C">
              <w:t>Meaning</w:t>
            </w:r>
          </w:p>
        </w:tc>
      </w:tr>
      <w:tr w:rsidR="0000520F" w:rsidRPr="00ED0C4C" w14:paraId="037B511B" w14:textId="77777777" w:rsidTr="00077BDE">
        <w:trPr>
          <w:cantSplit/>
          <w:jc w:val="center"/>
        </w:trPr>
        <w:tc>
          <w:tcPr>
            <w:tcW w:w="1078" w:type="dxa"/>
            <w:vAlign w:val="center"/>
          </w:tcPr>
          <w:p w14:paraId="60B8B0CB" w14:textId="77777777" w:rsidR="0000520F" w:rsidRPr="00ED0C4C" w:rsidRDefault="0000520F" w:rsidP="00521E1B">
            <w:pPr>
              <w:pStyle w:val="TABLE-cell"/>
              <w:keepNext/>
              <w:jc w:val="center"/>
              <w:rPr>
                <w:rFonts w:ascii="Times New Roman" w:hAnsi="Times New Roman"/>
                <w:i/>
                <w:iCs/>
              </w:rPr>
            </w:pPr>
            <w:r w:rsidRPr="00ED0C4C">
              <w:rPr>
                <w:rFonts w:ascii="Times New Roman" w:hAnsi="Times New Roman"/>
                <w:i/>
                <w:iCs/>
              </w:rPr>
              <w:t>A</w:t>
            </w:r>
          </w:p>
        </w:tc>
        <w:tc>
          <w:tcPr>
            <w:tcW w:w="8326" w:type="dxa"/>
          </w:tcPr>
          <w:p w14:paraId="286345D9" w14:textId="77777777" w:rsidR="0000520F" w:rsidRPr="00ED0C4C" w:rsidRDefault="0000520F" w:rsidP="00521E1B">
            <w:pPr>
              <w:pStyle w:val="TABLE-cell"/>
              <w:keepNext/>
              <w:tabs>
                <w:tab w:val="center" w:pos="3866"/>
              </w:tabs>
            </w:pPr>
            <w:r>
              <w:t>Additional Authenticated Data, AAD</w:t>
            </w:r>
          </w:p>
        </w:tc>
      </w:tr>
      <w:tr w:rsidR="0000520F" w:rsidRPr="00ED0C4C" w14:paraId="2FF8F73B" w14:textId="77777777" w:rsidTr="00077BDE">
        <w:trPr>
          <w:cantSplit/>
          <w:jc w:val="center"/>
        </w:trPr>
        <w:tc>
          <w:tcPr>
            <w:tcW w:w="1078" w:type="dxa"/>
            <w:vAlign w:val="center"/>
          </w:tcPr>
          <w:p w14:paraId="2CE31FEC" w14:textId="77777777" w:rsidR="0000520F" w:rsidRPr="00ED0C4C" w:rsidRDefault="0000520F" w:rsidP="00521E1B">
            <w:pPr>
              <w:pStyle w:val="TABLE-cell"/>
              <w:keepNext/>
              <w:jc w:val="center"/>
              <w:rPr>
                <w:rFonts w:ascii="Times New Roman" w:hAnsi="Times New Roman"/>
                <w:i/>
                <w:iCs/>
              </w:rPr>
            </w:pPr>
            <w:r>
              <w:rPr>
                <w:rFonts w:ascii="Times New Roman" w:hAnsi="Times New Roman"/>
                <w:i/>
                <w:iCs/>
              </w:rPr>
              <w:t>AK</w:t>
            </w:r>
          </w:p>
        </w:tc>
        <w:tc>
          <w:tcPr>
            <w:tcW w:w="8326" w:type="dxa"/>
          </w:tcPr>
          <w:p w14:paraId="204C7388" w14:textId="77777777" w:rsidR="0000520F" w:rsidRPr="00ED0C4C" w:rsidRDefault="009D33EA" w:rsidP="00521E1B">
            <w:pPr>
              <w:pStyle w:val="TABLE-cell"/>
              <w:keepNext/>
            </w:pPr>
            <w:r>
              <w:t>Authentica</w:t>
            </w:r>
            <w:r w:rsidR="0000520F">
              <w:t>t</w:t>
            </w:r>
            <w:r>
              <w:t>i</w:t>
            </w:r>
            <w:r w:rsidR="0000520F">
              <w:t>on key, a parameter that is part of the AAD</w:t>
            </w:r>
          </w:p>
        </w:tc>
      </w:tr>
      <w:tr w:rsidR="0000520F" w:rsidRPr="00ED0C4C" w14:paraId="38E6712D" w14:textId="77777777" w:rsidTr="00077BDE">
        <w:trPr>
          <w:cantSplit/>
          <w:jc w:val="center"/>
        </w:trPr>
        <w:tc>
          <w:tcPr>
            <w:tcW w:w="1078" w:type="dxa"/>
            <w:vAlign w:val="center"/>
          </w:tcPr>
          <w:p w14:paraId="7D316F91" w14:textId="77777777" w:rsidR="0000520F" w:rsidRPr="00ED0C4C" w:rsidRDefault="0000520F" w:rsidP="00521E1B">
            <w:pPr>
              <w:pStyle w:val="TABLE-cell"/>
              <w:keepNext/>
              <w:jc w:val="center"/>
              <w:rPr>
                <w:rFonts w:ascii="Times New Roman" w:hAnsi="Times New Roman"/>
                <w:i/>
                <w:iCs/>
              </w:rPr>
            </w:pPr>
            <w:r w:rsidRPr="00ED0C4C">
              <w:rPr>
                <w:rFonts w:ascii="Times New Roman" w:hAnsi="Times New Roman"/>
                <w:i/>
                <w:iCs/>
              </w:rPr>
              <w:t>C</w:t>
            </w:r>
          </w:p>
        </w:tc>
        <w:tc>
          <w:tcPr>
            <w:tcW w:w="8326" w:type="dxa"/>
          </w:tcPr>
          <w:p w14:paraId="6C920569" w14:textId="77777777" w:rsidR="0000520F" w:rsidRPr="00ED0C4C" w:rsidRDefault="0000520F" w:rsidP="00521E1B">
            <w:pPr>
              <w:pStyle w:val="TABLE-cell"/>
              <w:keepNext/>
            </w:pPr>
            <w:r>
              <w:t>Ciphertext</w:t>
            </w:r>
          </w:p>
        </w:tc>
      </w:tr>
      <w:tr w:rsidR="0000520F" w:rsidRPr="00ED0C4C" w14:paraId="53A72423" w14:textId="77777777" w:rsidTr="00077BDE">
        <w:trPr>
          <w:cantSplit/>
          <w:jc w:val="center"/>
        </w:trPr>
        <w:tc>
          <w:tcPr>
            <w:tcW w:w="1078" w:type="dxa"/>
            <w:vAlign w:val="center"/>
          </w:tcPr>
          <w:p w14:paraId="7B9091B4" w14:textId="77777777" w:rsidR="0000520F" w:rsidRPr="00ED0C4C" w:rsidRDefault="0000520F" w:rsidP="00521E1B">
            <w:pPr>
              <w:pStyle w:val="TABLE-cell"/>
              <w:keepNext/>
              <w:jc w:val="center"/>
              <w:rPr>
                <w:rFonts w:ascii="Times New Roman" w:hAnsi="Times New Roman"/>
                <w:i/>
                <w:iCs/>
              </w:rPr>
            </w:pPr>
            <w:r w:rsidRPr="00ED0C4C">
              <w:rPr>
                <w:rFonts w:ascii="Times New Roman" w:hAnsi="Times New Roman"/>
                <w:i/>
                <w:iCs/>
              </w:rPr>
              <w:t>EK</w:t>
            </w:r>
          </w:p>
        </w:tc>
        <w:tc>
          <w:tcPr>
            <w:tcW w:w="8326" w:type="dxa"/>
          </w:tcPr>
          <w:p w14:paraId="743295BB" w14:textId="77777777" w:rsidR="0000520F" w:rsidRPr="00ED0C4C" w:rsidRDefault="0000520F" w:rsidP="00521E1B">
            <w:pPr>
              <w:pStyle w:val="TABLE-cell"/>
              <w:keepNext/>
              <w:rPr>
                <w:i/>
                <w:iCs/>
              </w:rPr>
            </w:pPr>
            <w:r w:rsidRPr="00ED0C4C">
              <w:t>Encryption key</w:t>
            </w:r>
            <w:r>
              <w:t>, i.e. the block cipher key</w:t>
            </w:r>
          </w:p>
        </w:tc>
      </w:tr>
      <w:tr w:rsidR="0000520F" w:rsidRPr="00ED0C4C" w14:paraId="5F373910" w14:textId="77777777" w:rsidTr="00077BDE">
        <w:trPr>
          <w:cantSplit/>
          <w:jc w:val="center"/>
        </w:trPr>
        <w:tc>
          <w:tcPr>
            <w:tcW w:w="1078" w:type="dxa"/>
            <w:vAlign w:val="center"/>
          </w:tcPr>
          <w:p w14:paraId="4E2240A2" w14:textId="77777777" w:rsidR="0000520F" w:rsidRPr="00ED0C4C" w:rsidRDefault="0000520F" w:rsidP="00521E1B">
            <w:pPr>
              <w:pStyle w:val="TABLE-cell"/>
              <w:keepNext/>
              <w:jc w:val="center"/>
              <w:rPr>
                <w:rFonts w:ascii="Times New Roman" w:hAnsi="Times New Roman"/>
                <w:i/>
                <w:iCs/>
              </w:rPr>
            </w:pPr>
            <w:r>
              <w:rPr>
                <w:rFonts w:ascii="Times New Roman" w:hAnsi="Times New Roman"/>
                <w:i/>
                <w:iCs/>
              </w:rPr>
              <w:t>I</w:t>
            </w:r>
            <w:r w:rsidRPr="00ED0C4C">
              <w:rPr>
                <w:rFonts w:ascii="Times New Roman" w:hAnsi="Times New Roman"/>
                <w:i/>
                <w:iCs/>
              </w:rPr>
              <w:t>C</w:t>
            </w:r>
          </w:p>
        </w:tc>
        <w:tc>
          <w:tcPr>
            <w:tcW w:w="8326" w:type="dxa"/>
          </w:tcPr>
          <w:p w14:paraId="1316729A" w14:textId="77777777" w:rsidR="0000520F" w:rsidRPr="00ED0C4C" w:rsidRDefault="0000520F" w:rsidP="00521E1B">
            <w:pPr>
              <w:pStyle w:val="TABLE-cell"/>
              <w:keepNext/>
            </w:pPr>
            <w:r w:rsidRPr="00ED0C4C">
              <w:t>Invocation counter</w:t>
            </w:r>
            <w:r>
              <w:t>,</w:t>
            </w:r>
            <w:r w:rsidRPr="00ED0C4C">
              <w:t xml:space="preserve"> </w:t>
            </w:r>
            <w:r>
              <w:t>p</w:t>
            </w:r>
            <w:r w:rsidRPr="00ED0C4C">
              <w:t>art of the initialization vector. See also invocation field.</w:t>
            </w:r>
          </w:p>
        </w:tc>
      </w:tr>
      <w:tr w:rsidR="0000520F" w:rsidRPr="00ED0C4C" w14:paraId="6D498764" w14:textId="77777777" w:rsidTr="00077BDE">
        <w:trPr>
          <w:cantSplit/>
          <w:jc w:val="center"/>
        </w:trPr>
        <w:tc>
          <w:tcPr>
            <w:tcW w:w="1078" w:type="dxa"/>
            <w:vAlign w:val="center"/>
          </w:tcPr>
          <w:p w14:paraId="649500B7" w14:textId="77777777" w:rsidR="0000520F" w:rsidRPr="00F32D23" w:rsidRDefault="0000520F" w:rsidP="00521E1B">
            <w:pPr>
              <w:pStyle w:val="TABLE-cell"/>
              <w:keepNext/>
              <w:jc w:val="center"/>
              <w:rPr>
                <w:rFonts w:ascii="Times New Roman" w:hAnsi="Times New Roman"/>
                <w:i/>
                <w:iCs/>
              </w:rPr>
            </w:pPr>
            <w:r w:rsidRPr="00F32D23">
              <w:rPr>
                <w:rFonts w:ascii="Times New Roman" w:hAnsi="Times New Roman"/>
                <w:i/>
                <w:iCs/>
              </w:rPr>
              <w:t>IV</w:t>
            </w:r>
          </w:p>
        </w:tc>
        <w:tc>
          <w:tcPr>
            <w:tcW w:w="8326" w:type="dxa"/>
          </w:tcPr>
          <w:p w14:paraId="43494785" w14:textId="77777777" w:rsidR="0000520F" w:rsidRPr="00ED0C4C" w:rsidRDefault="0000520F" w:rsidP="00521E1B">
            <w:pPr>
              <w:pStyle w:val="TABLE-cell"/>
              <w:keepNext/>
            </w:pPr>
            <w:r>
              <w:t>Initialization V</w:t>
            </w:r>
            <w:r w:rsidRPr="00ED0C4C">
              <w:t>ector</w:t>
            </w:r>
          </w:p>
        </w:tc>
      </w:tr>
      <w:tr w:rsidR="0000520F" w:rsidRPr="00ED0C4C" w14:paraId="17C20B6C" w14:textId="77777777" w:rsidTr="00077BDE">
        <w:trPr>
          <w:cantSplit/>
          <w:jc w:val="center"/>
        </w:trPr>
        <w:tc>
          <w:tcPr>
            <w:tcW w:w="1078" w:type="dxa"/>
            <w:vAlign w:val="center"/>
          </w:tcPr>
          <w:p w14:paraId="38DBEB82" w14:textId="77777777" w:rsidR="0000520F" w:rsidRPr="00ED0C4C" w:rsidRDefault="0000520F" w:rsidP="00521E1B">
            <w:pPr>
              <w:pStyle w:val="TABLE-cell"/>
              <w:keepNext/>
              <w:jc w:val="center"/>
              <w:rPr>
                <w:rFonts w:ascii="Times New Roman" w:hAnsi="Times New Roman"/>
                <w:i/>
                <w:iCs/>
              </w:rPr>
            </w:pPr>
            <w:r w:rsidRPr="00F32D23">
              <w:rPr>
                <w:rFonts w:ascii="Times New Roman" w:hAnsi="Times New Roman"/>
                <w:iCs/>
              </w:rPr>
              <w:t>len</w:t>
            </w:r>
            <w:r w:rsidRPr="00ED0C4C">
              <w:rPr>
                <w:rFonts w:ascii="Times New Roman" w:hAnsi="Times New Roman"/>
                <w:i/>
                <w:iCs/>
              </w:rPr>
              <w:t>(X)</w:t>
            </w:r>
          </w:p>
        </w:tc>
        <w:tc>
          <w:tcPr>
            <w:tcW w:w="8326" w:type="dxa"/>
          </w:tcPr>
          <w:p w14:paraId="67E6AE85" w14:textId="77777777" w:rsidR="0000520F" w:rsidRPr="00ED0C4C" w:rsidRDefault="0000520F" w:rsidP="00521E1B">
            <w:pPr>
              <w:pStyle w:val="TABLE-cell"/>
              <w:keepNext/>
            </w:pPr>
            <w:r w:rsidRPr="00ED0C4C">
              <w:t xml:space="preserve">The bit length of the bit string </w:t>
            </w:r>
            <w:r w:rsidRPr="00F32D23">
              <w:rPr>
                <w:rFonts w:ascii="Times New Roman" w:hAnsi="Times New Roman"/>
                <w:i/>
                <w:iCs/>
              </w:rPr>
              <w:t>X</w:t>
            </w:r>
            <w:r w:rsidRPr="00ED0C4C">
              <w:t>.</w:t>
            </w:r>
          </w:p>
        </w:tc>
      </w:tr>
      <w:tr w:rsidR="0000520F" w:rsidRPr="00ED0C4C" w14:paraId="7E41E644" w14:textId="77777777" w:rsidTr="00077BDE">
        <w:trPr>
          <w:cantSplit/>
          <w:jc w:val="center"/>
        </w:trPr>
        <w:tc>
          <w:tcPr>
            <w:tcW w:w="1078" w:type="dxa"/>
            <w:vAlign w:val="center"/>
          </w:tcPr>
          <w:p w14:paraId="0A3CDF51" w14:textId="77777777" w:rsidR="0000520F" w:rsidRPr="00ED0C4C" w:rsidRDefault="0000520F" w:rsidP="00521E1B">
            <w:pPr>
              <w:pStyle w:val="TABLE-cell"/>
              <w:keepNext/>
              <w:jc w:val="center"/>
              <w:rPr>
                <w:rFonts w:ascii="Times New Roman" w:hAnsi="Times New Roman"/>
                <w:i/>
                <w:iCs/>
              </w:rPr>
            </w:pPr>
            <w:r w:rsidRPr="00F32D23">
              <w:rPr>
                <w:rFonts w:ascii="Times New Roman" w:hAnsi="Times New Roman"/>
                <w:iCs/>
              </w:rPr>
              <w:t>LEN</w:t>
            </w:r>
            <w:r w:rsidRPr="00ED0C4C">
              <w:rPr>
                <w:rFonts w:ascii="Times New Roman" w:hAnsi="Times New Roman"/>
                <w:i/>
                <w:iCs/>
              </w:rPr>
              <w:t>(X)</w:t>
            </w:r>
          </w:p>
        </w:tc>
        <w:tc>
          <w:tcPr>
            <w:tcW w:w="8326" w:type="dxa"/>
          </w:tcPr>
          <w:p w14:paraId="5C4FD8ED" w14:textId="77777777" w:rsidR="0000520F" w:rsidRPr="00ED0C4C" w:rsidRDefault="0000520F" w:rsidP="00521E1B">
            <w:pPr>
              <w:pStyle w:val="TABLE-cell"/>
              <w:keepNext/>
            </w:pPr>
            <w:r w:rsidRPr="00ED0C4C">
              <w:t xml:space="preserve">The octet length of the octet string </w:t>
            </w:r>
            <w:r w:rsidRPr="00F32D23">
              <w:rPr>
                <w:rFonts w:ascii="Times New Roman" w:hAnsi="Times New Roman"/>
                <w:i/>
                <w:iCs/>
              </w:rPr>
              <w:t>X</w:t>
            </w:r>
            <w:r w:rsidRPr="00ED0C4C">
              <w:t>.</w:t>
            </w:r>
          </w:p>
        </w:tc>
      </w:tr>
      <w:tr w:rsidR="0000520F" w:rsidRPr="00ED0C4C" w14:paraId="2066357E" w14:textId="77777777" w:rsidTr="00077BDE">
        <w:trPr>
          <w:cantSplit/>
          <w:jc w:val="center"/>
        </w:trPr>
        <w:tc>
          <w:tcPr>
            <w:tcW w:w="1078" w:type="dxa"/>
            <w:vAlign w:val="center"/>
          </w:tcPr>
          <w:p w14:paraId="412BCDAB" w14:textId="77777777" w:rsidR="0000520F" w:rsidRPr="00ED0C4C" w:rsidRDefault="0000520F" w:rsidP="00521E1B">
            <w:pPr>
              <w:pStyle w:val="TABLE-cell"/>
              <w:keepNext/>
              <w:jc w:val="center"/>
              <w:rPr>
                <w:rFonts w:ascii="Times New Roman" w:hAnsi="Times New Roman"/>
                <w:i/>
                <w:iCs/>
              </w:rPr>
            </w:pPr>
            <w:r w:rsidRPr="00ED0C4C">
              <w:rPr>
                <w:rFonts w:ascii="Times New Roman" w:hAnsi="Times New Roman"/>
                <w:i/>
                <w:iCs/>
              </w:rPr>
              <w:t>P</w:t>
            </w:r>
          </w:p>
        </w:tc>
        <w:tc>
          <w:tcPr>
            <w:tcW w:w="8326" w:type="dxa"/>
            <w:vAlign w:val="center"/>
          </w:tcPr>
          <w:p w14:paraId="487DE27A" w14:textId="77777777" w:rsidR="0000520F" w:rsidRPr="00ED0C4C" w:rsidRDefault="0000520F" w:rsidP="00521E1B">
            <w:pPr>
              <w:pStyle w:val="TABLE-cell"/>
              <w:keepNext/>
            </w:pPr>
            <w:r>
              <w:t>Plaintext</w:t>
            </w:r>
          </w:p>
        </w:tc>
      </w:tr>
      <w:tr w:rsidR="0000520F" w:rsidRPr="00ED0C4C" w14:paraId="336F8E5B" w14:textId="77777777" w:rsidTr="00077BDE">
        <w:trPr>
          <w:cantSplit/>
          <w:jc w:val="center"/>
        </w:trPr>
        <w:tc>
          <w:tcPr>
            <w:tcW w:w="1078" w:type="dxa"/>
            <w:vAlign w:val="center"/>
          </w:tcPr>
          <w:p w14:paraId="0C1EEE14" w14:textId="77777777" w:rsidR="0000520F" w:rsidRPr="00ED0C4C" w:rsidRDefault="0000520F" w:rsidP="00521E1B">
            <w:pPr>
              <w:pStyle w:val="TABLE-cell"/>
              <w:keepNext/>
              <w:jc w:val="center"/>
              <w:rPr>
                <w:rFonts w:ascii="Times New Roman" w:hAnsi="Times New Roman"/>
                <w:i/>
                <w:iCs/>
              </w:rPr>
            </w:pPr>
            <w:r w:rsidRPr="00ED0C4C">
              <w:rPr>
                <w:rFonts w:ascii="Times New Roman" w:hAnsi="Times New Roman"/>
                <w:i/>
                <w:iCs/>
              </w:rPr>
              <w:t>SC</w:t>
            </w:r>
          </w:p>
        </w:tc>
        <w:tc>
          <w:tcPr>
            <w:tcW w:w="8326" w:type="dxa"/>
            <w:vAlign w:val="center"/>
          </w:tcPr>
          <w:p w14:paraId="19A03DCD" w14:textId="77777777" w:rsidR="0000520F" w:rsidRPr="00ED0C4C" w:rsidRDefault="0000520F" w:rsidP="00521E1B">
            <w:pPr>
              <w:pStyle w:val="TABLE-cell"/>
              <w:keepNext/>
            </w:pPr>
            <w:r>
              <w:t>Security Control Byte</w:t>
            </w:r>
          </w:p>
        </w:tc>
      </w:tr>
      <w:tr w:rsidR="0000520F" w:rsidRPr="00ED0C4C" w14:paraId="09C66A82" w14:textId="77777777" w:rsidTr="00077BDE">
        <w:trPr>
          <w:cantSplit/>
          <w:jc w:val="center"/>
        </w:trPr>
        <w:tc>
          <w:tcPr>
            <w:tcW w:w="1078" w:type="dxa"/>
            <w:vAlign w:val="center"/>
          </w:tcPr>
          <w:p w14:paraId="59B50B54" w14:textId="77777777" w:rsidR="0000520F" w:rsidRPr="00ED0C4C" w:rsidRDefault="0000520F" w:rsidP="00521E1B">
            <w:pPr>
              <w:pStyle w:val="TABLE-cell"/>
              <w:keepNext/>
              <w:jc w:val="center"/>
              <w:rPr>
                <w:rFonts w:ascii="Times New Roman" w:hAnsi="Times New Roman"/>
                <w:i/>
                <w:iCs/>
              </w:rPr>
            </w:pPr>
            <w:r w:rsidRPr="00ED0C4C">
              <w:rPr>
                <w:rFonts w:ascii="Times New Roman" w:hAnsi="Times New Roman"/>
                <w:i/>
                <w:iCs/>
              </w:rPr>
              <w:t>SH</w:t>
            </w:r>
          </w:p>
        </w:tc>
        <w:tc>
          <w:tcPr>
            <w:tcW w:w="8326" w:type="dxa"/>
            <w:vAlign w:val="center"/>
          </w:tcPr>
          <w:p w14:paraId="1180804B" w14:textId="77777777" w:rsidR="0000520F" w:rsidRPr="00ED0C4C" w:rsidRDefault="0000520F" w:rsidP="00521E1B">
            <w:pPr>
              <w:pStyle w:val="TABLE-cell"/>
              <w:keepNext/>
            </w:pPr>
            <w:r>
              <w:t>Security H</w:t>
            </w:r>
            <w:r w:rsidRPr="00ED0C4C">
              <w:t>eader</w:t>
            </w:r>
          </w:p>
        </w:tc>
      </w:tr>
      <w:tr w:rsidR="0000520F" w:rsidRPr="00ED0C4C" w14:paraId="11DAF663" w14:textId="77777777" w:rsidTr="00077BDE">
        <w:trPr>
          <w:cantSplit/>
          <w:jc w:val="center"/>
        </w:trPr>
        <w:tc>
          <w:tcPr>
            <w:tcW w:w="1078" w:type="dxa"/>
            <w:vAlign w:val="center"/>
          </w:tcPr>
          <w:p w14:paraId="1BF0A59E" w14:textId="77777777" w:rsidR="0000520F" w:rsidRPr="00ED0C4C" w:rsidRDefault="0000520F" w:rsidP="00521E1B">
            <w:pPr>
              <w:pStyle w:val="TABLE-cell"/>
              <w:keepNext/>
              <w:jc w:val="center"/>
              <w:rPr>
                <w:rFonts w:ascii="Times New Roman" w:hAnsi="Times New Roman"/>
                <w:i/>
                <w:iCs/>
              </w:rPr>
            </w:pPr>
            <w:r w:rsidRPr="00ED0C4C">
              <w:rPr>
                <w:rFonts w:ascii="Times New Roman" w:hAnsi="Times New Roman"/>
                <w:i/>
                <w:iCs/>
              </w:rPr>
              <w:t>Sys-T</w:t>
            </w:r>
          </w:p>
        </w:tc>
        <w:tc>
          <w:tcPr>
            <w:tcW w:w="8326" w:type="dxa"/>
            <w:vAlign w:val="center"/>
          </w:tcPr>
          <w:p w14:paraId="7A0E4E33" w14:textId="77777777" w:rsidR="0000520F" w:rsidRPr="00ED0C4C" w:rsidRDefault="0000520F" w:rsidP="00521E1B">
            <w:pPr>
              <w:pStyle w:val="TABLE-cell"/>
              <w:keepNext/>
            </w:pPr>
            <w:r w:rsidRPr="00ED0C4C">
              <w:t>System title</w:t>
            </w:r>
          </w:p>
        </w:tc>
      </w:tr>
      <w:tr w:rsidR="0000520F" w:rsidRPr="00ED0C4C" w14:paraId="5E737762" w14:textId="77777777" w:rsidTr="00077BDE">
        <w:trPr>
          <w:cantSplit/>
          <w:jc w:val="center"/>
        </w:trPr>
        <w:tc>
          <w:tcPr>
            <w:tcW w:w="1078" w:type="dxa"/>
            <w:vAlign w:val="center"/>
          </w:tcPr>
          <w:p w14:paraId="182AF12F" w14:textId="77777777" w:rsidR="0000520F" w:rsidRPr="00ED0C4C" w:rsidRDefault="0000520F" w:rsidP="00521E1B">
            <w:pPr>
              <w:pStyle w:val="TABLE-cell"/>
              <w:keepNext/>
              <w:jc w:val="center"/>
              <w:rPr>
                <w:rFonts w:ascii="Times New Roman" w:hAnsi="Times New Roman"/>
                <w:i/>
                <w:iCs/>
              </w:rPr>
            </w:pPr>
            <w:r w:rsidRPr="00ED0C4C">
              <w:rPr>
                <w:rFonts w:ascii="Times New Roman" w:hAnsi="Times New Roman"/>
                <w:i/>
                <w:iCs/>
              </w:rPr>
              <w:t>T</w:t>
            </w:r>
          </w:p>
        </w:tc>
        <w:tc>
          <w:tcPr>
            <w:tcW w:w="8326" w:type="dxa"/>
            <w:vAlign w:val="center"/>
          </w:tcPr>
          <w:p w14:paraId="42735AE9" w14:textId="77777777" w:rsidR="0000520F" w:rsidRPr="00ED0C4C" w:rsidRDefault="0000520F" w:rsidP="00521E1B">
            <w:pPr>
              <w:pStyle w:val="TABLE-cell"/>
              <w:keepNext/>
            </w:pPr>
            <w:r>
              <w:t>Authentication tag</w:t>
            </w:r>
          </w:p>
        </w:tc>
      </w:tr>
      <w:tr w:rsidR="0000520F" w:rsidRPr="00ED0C4C" w14:paraId="2E4E065D" w14:textId="77777777" w:rsidTr="00077BDE">
        <w:trPr>
          <w:cantSplit/>
          <w:jc w:val="center"/>
        </w:trPr>
        <w:tc>
          <w:tcPr>
            <w:tcW w:w="1078" w:type="dxa"/>
            <w:vAlign w:val="center"/>
          </w:tcPr>
          <w:p w14:paraId="0EB7C32C" w14:textId="77777777" w:rsidR="0000520F" w:rsidRPr="00260F38" w:rsidRDefault="0000520F" w:rsidP="00521E1B">
            <w:pPr>
              <w:pStyle w:val="TABLE-cell"/>
              <w:keepNext/>
              <w:jc w:val="center"/>
              <w:rPr>
                <w:i/>
              </w:rPr>
            </w:pPr>
            <w:r w:rsidRPr="00260F38">
              <w:rPr>
                <w:i/>
              </w:rPr>
              <w:t>t</w:t>
            </w:r>
          </w:p>
        </w:tc>
        <w:tc>
          <w:tcPr>
            <w:tcW w:w="8326" w:type="dxa"/>
          </w:tcPr>
          <w:p w14:paraId="3AC716EC" w14:textId="77777777" w:rsidR="0000520F" w:rsidRPr="00ED0C4C" w:rsidRDefault="0000520F" w:rsidP="00521E1B">
            <w:pPr>
              <w:pStyle w:val="TABLE-cell"/>
              <w:keepNext/>
            </w:pPr>
            <w:r w:rsidRPr="00ED0C4C">
              <w:t>The bit length of the authentication tag.</w:t>
            </w:r>
          </w:p>
          <w:p w14:paraId="02C72E76" w14:textId="77777777" w:rsidR="0000520F" w:rsidRPr="00ED0C4C" w:rsidRDefault="0000520F" w:rsidP="00521E1B">
            <w:pPr>
              <w:pStyle w:val="TABLE-cell"/>
              <w:keepNext/>
            </w:pPr>
            <w:r w:rsidRPr="00ED0C4C">
              <w:t>NOTE</w:t>
            </w:r>
            <w:r w:rsidRPr="00ED0C4C">
              <w:tab/>
              <w:t xml:space="preserve">This is the same as </w:t>
            </w:r>
            <w:r w:rsidRPr="00F32D23">
              <w:rPr>
                <w:rFonts w:ascii="Times New Roman" w:hAnsi="Times New Roman"/>
                <w:iCs/>
              </w:rPr>
              <w:t>len</w:t>
            </w:r>
            <w:r w:rsidRPr="00EB5E73">
              <w:rPr>
                <w:rFonts w:ascii="Times New Roman" w:hAnsi="Times New Roman"/>
                <w:i/>
                <w:iCs/>
              </w:rPr>
              <w:t>(T)</w:t>
            </w:r>
          </w:p>
        </w:tc>
      </w:tr>
      <w:tr w:rsidR="0000520F" w:rsidRPr="00ED0C4C" w14:paraId="5D27BCF4" w14:textId="77777777" w:rsidTr="00077BDE">
        <w:trPr>
          <w:cantSplit/>
          <w:jc w:val="center"/>
        </w:trPr>
        <w:tc>
          <w:tcPr>
            <w:tcW w:w="1078" w:type="dxa"/>
            <w:vAlign w:val="center"/>
          </w:tcPr>
          <w:p w14:paraId="0256D8AF" w14:textId="77777777" w:rsidR="0000520F" w:rsidRPr="00ED0C4C" w:rsidRDefault="0000520F" w:rsidP="00521E1B">
            <w:pPr>
              <w:pStyle w:val="TABLE-cell"/>
              <w:keepNext/>
              <w:jc w:val="center"/>
            </w:pPr>
            <w:r w:rsidRPr="00ED0C4C">
              <w:rPr>
                <w:rFonts w:ascii="Times New Roman" w:hAnsi="Times New Roman"/>
                <w:i/>
                <w:iCs/>
              </w:rPr>
              <w:t>X</w:t>
            </w:r>
            <w:r w:rsidRPr="00ED0C4C">
              <w:t xml:space="preserve"> II </w:t>
            </w:r>
            <w:r w:rsidRPr="00ED0C4C">
              <w:rPr>
                <w:rFonts w:ascii="Times New Roman" w:hAnsi="Times New Roman"/>
                <w:i/>
                <w:iCs/>
              </w:rPr>
              <w:t>Y</w:t>
            </w:r>
          </w:p>
        </w:tc>
        <w:tc>
          <w:tcPr>
            <w:tcW w:w="8326" w:type="dxa"/>
          </w:tcPr>
          <w:p w14:paraId="58C37336" w14:textId="77777777" w:rsidR="0000520F" w:rsidRPr="00ED0C4C" w:rsidRDefault="0000520F" w:rsidP="00521E1B">
            <w:pPr>
              <w:pStyle w:val="TABLE-cell"/>
              <w:keepNext/>
            </w:pPr>
            <w:r w:rsidRPr="00ED0C4C">
              <w:t xml:space="preserve">Concatenation of two strings, </w:t>
            </w:r>
            <w:r w:rsidRPr="00ED0C4C">
              <w:rPr>
                <w:rFonts w:ascii="Times New Roman" w:hAnsi="Times New Roman"/>
                <w:i/>
                <w:iCs/>
              </w:rPr>
              <w:t>X</w:t>
            </w:r>
            <w:r w:rsidRPr="00ED0C4C">
              <w:t xml:space="preserve"> and </w:t>
            </w:r>
            <w:r w:rsidRPr="00ED0C4C">
              <w:rPr>
                <w:rFonts w:ascii="Times New Roman" w:hAnsi="Times New Roman"/>
                <w:i/>
                <w:iCs/>
              </w:rPr>
              <w:t>Y.</w:t>
            </w:r>
          </w:p>
        </w:tc>
      </w:tr>
    </w:tbl>
    <w:p w14:paraId="5888C16B" w14:textId="77777777" w:rsidR="004D4676" w:rsidDel="00727B40" w:rsidRDefault="004D4676" w:rsidP="004D4676">
      <w:pPr>
        <w:pStyle w:val="NOTE"/>
        <w:rPr>
          <w:del w:id="430" w:author="Gyozo" w:date="2016-09-09T16:28:00Z"/>
          <w:highlight w:val="yellow"/>
        </w:rPr>
      </w:pPr>
      <w:bookmarkStart w:id="431" w:name="_Toc96611153"/>
      <w:bookmarkStart w:id="432" w:name="_Toc97126330"/>
      <w:bookmarkStart w:id="433" w:name="_Toc97126750"/>
      <w:bookmarkStart w:id="434" w:name="_Toc97127170"/>
      <w:bookmarkStart w:id="435" w:name="_Toc378104220"/>
      <w:bookmarkStart w:id="436" w:name="_Ref378485460"/>
      <w:bookmarkStart w:id="437" w:name="_Ref378485470"/>
      <w:bookmarkStart w:id="438" w:name="_Toc385259268"/>
      <w:bookmarkStart w:id="439" w:name="_Ref386894811"/>
      <w:bookmarkStart w:id="440" w:name="_Toc436206979"/>
      <w:bookmarkStart w:id="441" w:name="_Toc436826712"/>
      <w:bookmarkStart w:id="442" w:name="_Toc437856335"/>
      <w:bookmarkStart w:id="443" w:name="_Toc373340306"/>
      <w:bookmarkEnd w:id="431"/>
      <w:bookmarkEnd w:id="432"/>
      <w:bookmarkEnd w:id="433"/>
      <w:bookmarkEnd w:id="434"/>
    </w:p>
    <w:p w14:paraId="11710B7A" w14:textId="77777777" w:rsidR="0000520F" w:rsidRPr="00A84329" w:rsidRDefault="0000520F" w:rsidP="004D4676">
      <w:pPr>
        <w:pStyle w:val="Heading2"/>
      </w:pPr>
      <w:bookmarkStart w:id="444" w:name="_Toc97127171"/>
      <w:r w:rsidRPr="00A84329">
        <w:t>Symbols related the ECDSA algorithm</w:t>
      </w:r>
      <w:bookmarkEnd w:id="435"/>
      <w:bookmarkEnd w:id="436"/>
      <w:bookmarkEnd w:id="437"/>
      <w:bookmarkEnd w:id="438"/>
      <w:bookmarkEnd w:id="439"/>
      <w:bookmarkEnd w:id="440"/>
      <w:bookmarkEnd w:id="441"/>
      <w:bookmarkEnd w:id="442"/>
      <w:bookmarkEnd w:id="444"/>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77"/>
        <w:gridCol w:w="7993"/>
      </w:tblGrid>
      <w:tr w:rsidR="0000520F" w:rsidRPr="00ED0C4C" w14:paraId="45F799FD" w14:textId="77777777" w:rsidTr="00077BDE">
        <w:trPr>
          <w:cantSplit/>
          <w:tblHeader/>
          <w:jc w:val="center"/>
        </w:trPr>
        <w:tc>
          <w:tcPr>
            <w:tcW w:w="1087" w:type="dxa"/>
          </w:tcPr>
          <w:p w14:paraId="38D2067C" w14:textId="77777777" w:rsidR="0000520F" w:rsidRPr="00ED0C4C" w:rsidRDefault="0000520F" w:rsidP="00521E1B">
            <w:pPr>
              <w:pStyle w:val="TABLE-col-heading"/>
            </w:pPr>
            <w:r w:rsidRPr="00ED0C4C">
              <w:t>Symbol</w:t>
            </w:r>
          </w:p>
        </w:tc>
        <w:tc>
          <w:tcPr>
            <w:tcW w:w="8280" w:type="dxa"/>
          </w:tcPr>
          <w:p w14:paraId="6C4FA19B" w14:textId="77777777" w:rsidR="0000520F" w:rsidRPr="00ED0C4C" w:rsidRDefault="0000520F" w:rsidP="00521E1B">
            <w:pPr>
              <w:pStyle w:val="TABLE-col-heading"/>
            </w:pPr>
            <w:r w:rsidRPr="00ED0C4C">
              <w:t>Meaning</w:t>
            </w:r>
          </w:p>
        </w:tc>
      </w:tr>
      <w:tr w:rsidR="0000520F" w:rsidRPr="00ED0C4C" w14:paraId="7B2E2328" w14:textId="77777777" w:rsidTr="00077BDE">
        <w:trPr>
          <w:cantSplit/>
          <w:jc w:val="center"/>
        </w:trPr>
        <w:tc>
          <w:tcPr>
            <w:tcW w:w="1087" w:type="dxa"/>
            <w:vAlign w:val="center"/>
          </w:tcPr>
          <w:p w14:paraId="46DB614A" w14:textId="77777777" w:rsidR="0000520F" w:rsidRPr="00ED0C4C" w:rsidRDefault="0000520F" w:rsidP="00521E1B">
            <w:pPr>
              <w:pStyle w:val="TABLE-cell"/>
              <w:keepNext/>
              <w:rPr>
                <w:rFonts w:ascii="Times New Roman" w:hAnsi="Times New Roman"/>
                <w:i/>
                <w:iCs/>
              </w:rPr>
            </w:pPr>
            <w:r w:rsidRPr="00ED0C4C">
              <w:rPr>
                <w:rFonts w:ascii="Times New Roman" w:hAnsi="Times New Roman"/>
                <w:i/>
                <w:iCs/>
              </w:rPr>
              <w:t>d</w:t>
            </w:r>
          </w:p>
        </w:tc>
        <w:tc>
          <w:tcPr>
            <w:tcW w:w="8280" w:type="dxa"/>
          </w:tcPr>
          <w:p w14:paraId="693040AD" w14:textId="77777777" w:rsidR="0000520F" w:rsidRPr="00ED0C4C" w:rsidRDefault="0000520F" w:rsidP="00521E1B">
            <w:pPr>
              <w:pStyle w:val="TABLE-cell"/>
              <w:keepNext/>
            </w:pPr>
            <w:r w:rsidRPr="00ED0C4C">
              <w:t xml:space="preserve">The ECDSA private key, which is an integer in the interval </w:t>
            </w:r>
            <w:r w:rsidRPr="00ED0C4C">
              <w:rPr>
                <w:rFonts w:ascii="Times New Roman" w:hAnsi="Times New Roman"/>
                <w:iCs/>
              </w:rPr>
              <w:t xml:space="preserve">[1, </w:t>
            </w:r>
            <w:r w:rsidRPr="00ED0C4C">
              <w:rPr>
                <w:rFonts w:ascii="Times New Roman" w:hAnsi="Times New Roman"/>
                <w:i/>
                <w:iCs/>
              </w:rPr>
              <w:t>n</w:t>
            </w:r>
            <w:r w:rsidRPr="00ED0C4C">
              <w:rPr>
                <w:rFonts w:ascii="Times New Roman" w:hAnsi="Times New Roman"/>
                <w:iCs/>
              </w:rPr>
              <w:t xml:space="preserve"> − 1].</w:t>
            </w:r>
          </w:p>
        </w:tc>
      </w:tr>
      <w:tr w:rsidR="0000520F" w:rsidRPr="00ED0C4C" w14:paraId="5BA9A9D4" w14:textId="77777777" w:rsidTr="00077BDE">
        <w:trPr>
          <w:cantSplit/>
          <w:jc w:val="center"/>
        </w:trPr>
        <w:tc>
          <w:tcPr>
            <w:tcW w:w="1087" w:type="dxa"/>
            <w:vAlign w:val="center"/>
          </w:tcPr>
          <w:p w14:paraId="3407AE77" w14:textId="77777777" w:rsidR="0000520F" w:rsidRPr="00ED0C4C" w:rsidRDefault="0000520F" w:rsidP="00521E1B">
            <w:pPr>
              <w:pStyle w:val="TABLE-cell"/>
              <w:keepNext/>
              <w:rPr>
                <w:rFonts w:ascii="Times New Roman" w:hAnsi="Times New Roman"/>
                <w:i/>
                <w:iCs/>
              </w:rPr>
            </w:pPr>
            <w:r w:rsidRPr="00ED0C4C">
              <w:rPr>
                <w:rFonts w:ascii="Times New Roman" w:hAnsi="Times New Roman"/>
                <w:i/>
                <w:iCs/>
              </w:rPr>
              <w:t xml:space="preserve">Q = </w:t>
            </w:r>
            <w:r>
              <w:rPr>
                <w:rFonts w:ascii="Times New Roman" w:hAnsi="Times New Roman"/>
                <w:i/>
                <w:iCs/>
              </w:rPr>
              <w:br/>
            </w:r>
            <w:r w:rsidRPr="00ED0C4C">
              <w:rPr>
                <w:rFonts w:ascii="Times New Roman" w:hAnsi="Times New Roman"/>
                <w:i/>
                <w:iCs/>
              </w:rPr>
              <w:t>(x</w:t>
            </w:r>
            <w:r w:rsidRPr="002F7A07">
              <w:rPr>
                <w:rStyle w:val="SUBscript-small"/>
                <w:rFonts w:ascii="Times New Roman" w:hAnsi="Times New Roman" w:cs="Times New Roman"/>
                <w:i/>
              </w:rPr>
              <w:t>Q</w:t>
            </w:r>
            <w:r w:rsidRPr="00ED0C4C">
              <w:rPr>
                <w:rFonts w:ascii="Times New Roman" w:hAnsi="Times New Roman"/>
                <w:i/>
                <w:iCs/>
              </w:rPr>
              <w:t>, y</w:t>
            </w:r>
            <w:r w:rsidRPr="002F7A07">
              <w:rPr>
                <w:rStyle w:val="SUBscript-small"/>
                <w:rFonts w:ascii="Times New Roman" w:hAnsi="Times New Roman" w:cs="Times New Roman"/>
                <w:i/>
              </w:rPr>
              <w:t>Q</w:t>
            </w:r>
            <w:r w:rsidRPr="00ED0C4C">
              <w:rPr>
                <w:rFonts w:ascii="Times New Roman" w:hAnsi="Times New Roman"/>
                <w:i/>
                <w:iCs/>
              </w:rPr>
              <w:t>)</w:t>
            </w:r>
          </w:p>
        </w:tc>
        <w:tc>
          <w:tcPr>
            <w:tcW w:w="8280" w:type="dxa"/>
          </w:tcPr>
          <w:p w14:paraId="25BCEBAA" w14:textId="77777777" w:rsidR="0000520F" w:rsidRPr="00ED0C4C" w:rsidRDefault="0000520F" w:rsidP="00521E1B">
            <w:pPr>
              <w:pStyle w:val="TABLE-cell"/>
              <w:keepNext/>
            </w:pPr>
            <w:r w:rsidRPr="00ED0C4C">
              <w:t xml:space="preserve">An ECDSA public key. The coordinates </w:t>
            </w:r>
            <w:r w:rsidRPr="00ED0C4C">
              <w:rPr>
                <w:rFonts w:ascii="Times New Roman" w:hAnsi="Times New Roman"/>
                <w:i/>
                <w:iCs/>
              </w:rPr>
              <w:t>x</w:t>
            </w:r>
            <w:r w:rsidRPr="002F7A07">
              <w:rPr>
                <w:rStyle w:val="SUBscript-small"/>
                <w:rFonts w:ascii="Times New Roman" w:hAnsi="Times New Roman" w:cs="Times New Roman"/>
                <w:i/>
              </w:rPr>
              <w:t>Q</w:t>
            </w:r>
            <w:r w:rsidRPr="00ED0C4C">
              <w:t xml:space="preserve"> and </w:t>
            </w:r>
            <w:r w:rsidRPr="00ED0C4C">
              <w:rPr>
                <w:rFonts w:ascii="Times New Roman" w:hAnsi="Times New Roman"/>
                <w:i/>
                <w:iCs/>
              </w:rPr>
              <w:t>y</w:t>
            </w:r>
            <w:r w:rsidRPr="002F7A07">
              <w:rPr>
                <w:rStyle w:val="SUBscript-small"/>
                <w:rFonts w:ascii="Times New Roman" w:hAnsi="Times New Roman" w:cs="Times New Roman"/>
                <w:i/>
              </w:rPr>
              <w:t>Q</w:t>
            </w:r>
            <w:r w:rsidRPr="00ED0C4C">
              <w:t xml:space="preserve"> are integers in the interval </w:t>
            </w:r>
            <w:r w:rsidRPr="00ED0C4C">
              <w:rPr>
                <w:rFonts w:ascii="Times New Roman" w:hAnsi="Times New Roman"/>
                <w:iCs/>
              </w:rPr>
              <w:t xml:space="preserve">[0, </w:t>
            </w:r>
            <w:r w:rsidRPr="00ED0C4C">
              <w:rPr>
                <w:rFonts w:ascii="Times New Roman" w:hAnsi="Times New Roman"/>
                <w:i/>
                <w:iCs/>
              </w:rPr>
              <w:t>q</w:t>
            </w:r>
            <w:r w:rsidRPr="00ED0C4C">
              <w:rPr>
                <w:rFonts w:ascii="Times New Roman" w:hAnsi="Times New Roman"/>
                <w:iCs/>
              </w:rPr>
              <w:t xml:space="preserve"> − 1],</w:t>
            </w:r>
            <w:r>
              <w:t xml:space="preserve"> and </w:t>
            </w:r>
            <w:r w:rsidRPr="00ED0C4C">
              <w:rPr>
                <w:rFonts w:ascii="Times New Roman" w:hAnsi="Times New Roman"/>
                <w:i/>
                <w:iCs/>
              </w:rPr>
              <w:t>Q = dG.</w:t>
            </w:r>
          </w:p>
        </w:tc>
      </w:tr>
      <w:tr w:rsidR="0000520F" w:rsidRPr="00ED0C4C" w14:paraId="123F98DE" w14:textId="77777777" w:rsidTr="00077BDE">
        <w:trPr>
          <w:cantSplit/>
          <w:jc w:val="center"/>
        </w:trPr>
        <w:tc>
          <w:tcPr>
            <w:tcW w:w="1087" w:type="dxa"/>
            <w:vAlign w:val="center"/>
          </w:tcPr>
          <w:p w14:paraId="16E51863" w14:textId="77777777" w:rsidR="0000520F" w:rsidRPr="00ED0C4C" w:rsidRDefault="0000520F" w:rsidP="00521E1B">
            <w:pPr>
              <w:pStyle w:val="TABLE-cell"/>
              <w:keepNext/>
              <w:rPr>
                <w:rFonts w:ascii="Times New Roman" w:hAnsi="Times New Roman"/>
                <w:i/>
                <w:iCs/>
              </w:rPr>
            </w:pPr>
            <w:r w:rsidRPr="00ED0C4C">
              <w:rPr>
                <w:rFonts w:ascii="Times New Roman" w:hAnsi="Times New Roman"/>
                <w:i/>
                <w:iCs/>
              </w:rPr>
              <w:t>k</w:t>
            </w:r>
          </w:p>
        </w:tc>
        <w:tc>
          <w:tcPr>
            <w:tcW w:w="8280" w:type="dxa"/>
          </w:tcPr>
          <w:p w14:paraId="6DE556CB" w14:textId="77777777" w:rsidR="0000520F" w:rsidRPr="00ED0C4C" w:rsidRDefault="0000520F" w:rsidP="00521E1B">
            <w:pPr>
              <w:pStyle w:val="TABLE-cell"/>
              <w:keepNext/>
            </w:pPr>
            <w:r w:rsidRPr="00ED0C4C">
              <w:t xml:space="preserve">The ECDSA per-message secret number, which is an integer in the interval </w:t>
            </w:r>
            <w:r w:rsidRPr="00ED0C4C">
              <w:rPr>
                <w:rFonts w:ascii="Times New Roman" w:hAnsi="Times New Roman"/>
                <w:iCs/>
              </w:rPr>
              <w:t xml:space="preserve">[1, </w:t>
            </w:r>
            <w:r w:rsidRPr="00ED0C4C">
              <w:rPr>
                <w:rFonts w:ascii="Times New Roman" w:hAnsi="Times New Roman"/>
                <w:i/>
                <w:iCs/>
              </w:rPr>
              <w:t>n</w:t>
            </w:r>
            <w:r w:rsidRPr="00ED0C4C">
              <w:rPr>
                <w:rFonts w:ascii="Times New Roman" w:hAnsi="Times New Roman"/>
                <w:iCs/>
              </w:rPr>
              <w:t xml:space="preserve"> − 1].</w:t>
            </w:r>
          </w:p>
        </w:tc>
      </w:tr>
      <w:tr w:rsidR="0000520F" w:rsidRPr="00ED0C4C" w14:paraId="63C96101" w14:textId="77777777" w:rsidTr="00077BDE">
        <w:trPr>
          <w:cantSplit/>
          <w:jc w:val="center"/>
        </w:trPr>
        <w:tc>
          <w:tcPr>
            <w:tcW w:w="1087" w:type="dxa"/>
            <w:vAlign w:val="center"/>
          </w:tcPr>
          <w:p w14:paraId="2CD83E83" w14:textId="77777777" w:rsidR="0000520F" w:rsidRPr="00ED0C4C" w:rsidRDefault="0000520F" w:rsidP="00521E1B">
            <w:pPr>
              <w:pStyle w:val="TABLE-cell"/>
              <w:keepNext/>
              <w:rPr>
                <w:rFonts w:ascii="Times New Roman" w:hAnsi="Times New Roman"/>
                <w:i/>
                <w:iCs/>
              </w:rPr>
            </w:pPr>
            <w:r w:rsidRPr="00ED0C4C">
              <w:rPr>
                <w:rFonts w:ascii="Times New Roman" w:hAnsi="Times New Roman"/>
                <w:i/>
                <w:iCs/>
              </w:rPr>
              <w:t>r</w:t>
            </w:r>
          </w:p>
        </w:tc>
        <w:tc>
          <w:tcPr>
            <w:tcW w:w="8280" w:type="dxa"/>
          </w:tcPr>
          <w:p w14:paraId="7EE2F476" w14:textId="77777777" w:rsidR="0000520F" w:rsidRPr="00ED0C4C" w:rsidRDefault="0000520F" w:rsidP="00521E1B">
            <w:pPr>
              <w:pStyle w:val="TABLE-cell"/>
              <w:keepNext/>
            </w:pPr>
            <w:r w:rsidRPr="00ED0C4C">
              <w:t xml:space="preserve">One component of an ECDSA digital signature. It is an integer in </w:t>
            </w:r>
            <w:r w:rsidRPr="00ED0C4C">
              <w:rPr>
                <w:rFonts w:ascii="Times New Roman" w:hAnsi="Times New Roman"/>
                <w:iCs/>
              </w:rPr>
              <w:t xml:space="preserve">[1, </w:t>
            </w:r>
            <w:r w:rsidRPr="00ED0C4C">
              <w:rPr>
                <w:rFonts w:ascii="Times New Roman" w:hAnsi="Times New Roman"/>
                <w:i/>
                <w:iCs/>
              </w:rPr>
              <w:t>n</w:t>
            </w:r>
            <w:r w:rsidRPr="00ED0C4C">
              <w:rPr>
                <w:rFonts w:ascii="Times New Roman" w:hAnsi="Times New Roman"/>
                <w:iCs/>
              </w:rPr>
              <w:t xml:space="preserve"> − 1].</w:t>
            </w:r>
            <w:r w:rsidRPr="00ED0C4C">
              <w:t xml:space="preserve"> See the definition of </w:t>
            </w:r>
            <w:r w:rsidRPr="00ED0C4C">
              <w:rPr>
                <w:rFonts w:ascii="Times New Roman" w:hAnsi="Times New Roman"/>
                <w:i/>
                <w:iCs/>
              </w:rPr>
              <w:t>(r, s).</w:t>
            </w:r>
          </w:p>
        </w:tc>
      </w:tr>
      <w:tr w:rsidR="0000520F" w:rsidRPr="00ED0C4C" w14:paraId="35909A8F" w14:textId="77777777" w:rsidTr="00077BDE">
        <w:trPr>
          <w:cantSplit/>
          <w:jc w:val="center"/>
        </w:trPr>
        <w:tc>
          <w:tcPr>
            <w:tcW w:w="1087" w:type="dxa"/>
            <w:vAlign w:val="center"/>
          </w:tcPr>
          <w:p w14:paraId="3F9B533B" w14:textId="77777777" w:rsidR="0000520F" w:rsidRPr="00ED0C4C" w:rsidRDefault="0000520F" w:rsidP="00521E1B">
            <w:pPr>
              <w:pStyle w:val="TABLE-cell"/>
              <w:keepNext/>
              <w:rPr>
                <w:rFonts w:ascii="Times New Roman" w:hAnsi="Times New Roman"/>
                <w:i/>
                <w:iCs/>
              </w:rPr>
            </w:pPr>
            <w:r w:rsidRPr="00ED0C4C">
              <w:rPr>
                <w:rFonts w:ascii="Times New Roman" w:hAnsi="Times New Roman"/>
                <w:i/>
                <w:iCs/>
              </w:rPr>
              <w:t>s</w:t>
            </w:r>
          </w:p>
        </w:tc>
        <w:tc>
          <w:tcPr>
            <w:tcW w:w="8280" w:type="dxa"/>
          </w:tcPr>
          <w:p w14:paraId="44D4DF8A" w14:textId="77777777" w:rsidR="0000520F" w:rsidRPr="00ED0C4C" w:rsidRDefault="0000520F" w:rsidP="00521E1B">
            <w:pPr>
              <w:pStyle w:val="TABLE-cell"/>
              <w:keepNext/>
            </w:pPr>
            <w:r w:rsidRPr="00ED0C4C">
              <w:t xml:space="preserve">One component of an ECDSA digital signature. It is an integer in </w:t>
            </w:r>
            <w:r w:rsidRPr="00ED0C4C">
              <w:rPr>
                <w:rFonts w:ascii="Times New Roman" w:hAnsi="Times New Roman"/>
                <w:iCs/>
              </w:rPr>
              <w:t xml:space="preserve">[1, </w:t>
            </w:r>
            <w:r w:rsidRPr="00ED0C4C">
              <w:rPr>
                <w:rFonts w:ascii="Times New Roman" w:hAnsi="Times New Roman"/>
                <w:i/>
                <w:iCs/>
              </w:rPr>
              <w:t>n</w:t>
            </w:r>
            <w:r w:rsidRPr="00ED0C4C">
              <w:rPr>
                <w:rFonts w:ascii="Times New Roman" w:hAnsi="Times New Roman"/>
                <w:iCs/>
              </w:rPr>
              <w:t xml:space="preserve"> − 1].</w:t>
            </w:r>
            <w:r w:rsidRPr="00ED0C4C">
              <w:t xml:space="preserve"> See the definition of </w:t>
            </w:r>
            <w:r w:rsidRPr="00ED0C4C">
              <w:rPr>
                <w:rFonts w:ascii="Times New Roman" w:hAnsi="Times New Roman"/>
                <w:i/>
                <w:iCs/>
              </w:rPr>
              <w:t>(r, s).</w:t>
            </w:r>
          </w:p>
        </w:tc>
      </w:tr>
      <w:tr w:rsidR="0000520F" w:rsidRPr="00ED0C4C" w14:paraId="33CEA4A4" w14:textId="77777777" w:rsidTr="00077BDE">
        <w:trPr>
          <w:cantSplit/>
          <w:jc w:val="center"/>
        </w:trPr>
        <w:tc>
          <w:tcPr>
            <w:tcW w:w="1087" w:type="dxa"/>
            <w:vAlign w:val="center"/>
          </w:tcPr>
          <w:p w14:paraId="0786293C" w14:textId="77777777" w:rsidR="0000520F" w:rsidRPr="00ED0C4C" w:rsidRDefault="0000520F" w:rsidP="00521E1B">
            <w:pPr>
              <w:pStyle w:val="TABLE-cell"/>
              <w:keepNext/>
              <w:rPr>
                <w:rFonts w:ascii="Times New Roman" w:hAnsi="Times New Roman"/>
                <w:i/>
                <w:iCs/>
              </w:rPr>
            </w:pPr>
            <w:r w:rsidRPr="00ED0C4C">
              <w:rPr>
                <w:rFonts w:ascii="Times New Roman" w:hAnsi="Times New Roman"/>
                <w:i/>
                <w:iCs/>
              </w:rPr>
              <w:t>(r, s)</w:t>
            </w:r>
          </w:p>
        </w:tc>
        <w:tc>
          <w:tcPr>
            <w:tcW w:w="8280" w:type="dxa"/>
          </w:tcPr>
          <w:p w14:paraId="40E888A3" w14:textId="77777777" w:rsidR="0000520F" w:rsidRPr="00ED0C4C" w:rsidRDefault="0000520F" w:rsidP="00521E1B">
            <w:pPr>
              <w:pStyle w:val="TABLE-cell"/>
              <w:keepNext/>
            </w:pPr>
            <w:r w:rsidRPr="00ED0C4C">
              <w:t xml:space="preserve">An ECDSA digital signature, where </w:t>
            </w:r>
            <w:r w:rsidRPr="00ED0C4C">
              <w:rPr>
                <w:rFonts w:ascii="Times New Roman" w:hAnsi="Times New Roman"/>
                <w:i/>
                <w:iCs/>
              </w:rPr>
              <w:t>r</w:t>
            </w:r>
            <w:r w:rsidRPr="00ED0C4C">
              <w:t xml:space="preserve"> and </w:t>
            </w:r>
            <w:r w:rsidRPr="00ED0C4C">
              <w:rPr>
                <w:rFonts w:ascii="Times New Roman" w:hAnsi="Times New Roman"/>
                <w:i/>
                <w:iCs/>
              </w:rPr>
              <w:t>s</w:t>
            </w:r>
            <w:r w:rsidRPr="00ED0C4C">
              <w:t xml:space="preserve"> are the digital signature components.</w:t>
            </w:r>
          </w:p>
        </w:tc>
      </w:tr>
      <w:tr w:rsidR="0000520F" w:rsidRPr="00ED0C4C" w14:paraId="78140AB0" w14:textId="77777777" w:rsidTr="00077BDE">
        <w:trPr>
          <w:cantSplit/>
          <w:jc w:val="center"/>
        </w:trPr>
        <w:tc>
          <w:tcPr>
            <w:tcW w:w="1087" w:type="dxa"/>
            <w:vAlign w:val="center"/>
          </w:tcPr>
          <w:p w14:paraId="198EEFBD" w14:textId="77777777" w:rsidR="0000520F" w:rsidRPr="00ED0C4C" w:rsidRDefault="0000520F" w:rsidP="00521E1B">
            <w:pPr>
              <w:pStyle w:val="TABLE-cell"/>
              <w:keepNext/>
              <w:rPr>
                <w:rFonts w:ascii="Times New Roman" w:hAnsi="Times New Roman"/>
                <w:i/>
                <w:iCs/>
              </w:rPr>
            </w:pPr>
            <w:r w:rsidRPr="00ED0C4C">
              <w:rPr>
                <w:rFonts w:ascii="Times New Roman" w:hAnsi="Times New Roman"/>
                <w:i/>
                <w:iCs/>
              </w:rPr>
              <w:t>M</w:t>
            </w:r>
          </w:p>
        </w:tc>
        <w:tc>
          <w:tcPr>
            <w:tcW w:w="8280" w:type="dxa"/>
          </w:tcPr>
          <w:p w14:paraId="1B8FD611" w14:textId="77777777" w:rsidR="0000520F" w:rsidRPr="00ED0C4C" w:rsidRDefault="0000520F" w:rsidP="00521E1B">
            <w:pPr>
              <w:pStyle w:val="TABLE-cell"/>
              <w:keepNext/>
              <w:tabs>
                <w:tab w:val="left" w:pos="6376"/>
              </w:tabs>
            </w:pPr>
            <w:r w:rsidRPr="00ED0C4C">
              <w:t>The message that is signed using the digital signature algorithm.</w:t>
            </w:r>
          </w:p>
        </w:tc>
      </w:tr>
      <w:tr w:rsidR="0000520F" w:rsidRPr="00ED0C4C" w14:paraId="6F3F2B24" w14:textId="77777777" w:rsidTr="00077BDE">
        <w:trPr>
          <w:cantSplit/>
          <w:jc w:val="center"/>
        </w:trPr>
        <w:tc>
          <w:tcPr>
            <w:tcW w:w="1087" w:type="dxa"/>
            <w:vAlign w:val="center"/>
          </w:tcPr>
          <w:p w14:paraId="33EAEAD7" w14:textId="77777777" w:rsidR="0000520F" w:rsidRPr="00ED0C4C" w:rsidRDefault="0000520F" w:rsidP="00521E1B">
            <w:pPr>
              <w:pStyle w:val="TABLE-cell"/>
              <w:keepNext/>
              <w:rPr>
                <w:rFonts w:ascii="Times New Roman" w:hAnsi="Times New Roman"/>
                <w:i/>
                <w:iCs/>
              </w:rPr>
            </w:pPr>
            <w:r w:rsidRPr="00ED0C4C">
              <w:rPr>
                <w:rFonts w:ascii="Times New Roman" w:hAnsi="Times New Roman"/>
                <w:iCs/>
              </w:rPr>
              <w:t>Hash</w:t>
            </w:r>
            <w:r w:rsidRPr="00ED0C4C">
              <w:rPr>
                <w:rFonts w:ascii="Times New Roman" w:hAnsi="Times New Roman"/>
                <w:i/>
                <w:iCs/>
              </w:rPr>
              <w:t>(M)</w:t>
            </w:r>
          </w:p>
        </w:tc>
        <w:tc>
          <w:tcPr>
            <w:tcW w:w="8280" w:type="dxa"/>
          </w:tcPr>
          <w:p w14:paraId="563FF8F8" w14:textId="77777777" w:rsidR="0000520F" w:rsidRPr="00ED0C4C" w:rsidRDefault="0000520F" w:rsidP="00521E1B">
            <w:pPr>
              <w:pStyle w:val="TABLE-cell"/>
              <w:keepNext/>
              <w:tabs>
                <w:tab w:val="left" w:pos="6376"/>
              </w:tabs>
            </w:pPr>
            <w:r w:rsidRPr="00ED0C4C">
              <w:t>The result of a hash computation (message digest or hash value) on message M using an approved hash function.</w:t>
            </w:r>
          </w:p>
        </w:tc>
      </w:tr>
    </w:tbl>
    <w:p w14:paraId="6566F73E" w14:textId="77777777" w:rsidR="004D4676" w:rsidRDefault="004D4676" w:rsidP="004D4676">
      <w:pPr>
        <w:pStyle w:val="NOTE"/>
        <w:rPr>
          <w:highlight w:val="yellow"/>
        </w:rPr>
      </w:pPr>
      <w:bookmarkStart w:id="445" w:name="_Toc378104221"/>
      <w:bookmarkStart w:id="446" w:name="_Toc385259269"/>
      <w:bookmarkStart w:id="447" w:name="_Ref386895116"/>
      <w:bookmarkStart w:id="448" w:name="_Toc436206980"/>
      <w:bookmarkStart w:id="449" w:name="_Toc436826713"/>
      <w:bookmarkStart w:id="450" w:name="_Toc437856336"/>
    </w:p>
    <w:p w14:paraId="3A27E668" w14:textId="77777777" w:rsidR="0000520F" w:rsidRPr="00A84329" w:rsidRDefault="0000520F" w:rsidP="004D4676">
      <w:pPr>
        <w:pStyle w:val="Heading2"/>
      </w:pPr>
      <w:bookmarkStart w:id="451" w:name="_Toc97127172"/>
      <w:r w:rsidRPr="00A84329">
        <w:lastRenderedPageBreak/>
        <w:t>Symbols related to the key agreement algorithms</w:t>
      </w:r>
      <w:bookmarkEnd w:id="443"/>
      <w:bookmarkEnd w:id="445"/>
      <w:bookmarkEnd w:id="446"/>
      <w:bookmarkEnd w:id="447"/>
      <w:bookmarkEnd w:id="448"/>
      <w:bookmarkEnd w:id="449"/>
      <w:bookmarkEnd w:id="450"/>
      <w:bookmarkEnd w:id="451"/>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42"/>
        <w:gridCol w:w="7928"/>
      </w:tblGrid>
      <w:tr w:rsidR="0000520F" w:rsidRPr="00ED0C4C" w14:paraId="4B21B37A" w14:textId="77777777" w:rsidTr="00077BDE">
        <w:trPr>
          <w:cantSplit/>
          <w:tblHeader/>
          <w:jc w:val="center"/>
        </w:trPr>
        <w:tc>
          <w:tcPr>
            <w:tcW w:w="1161" w:type="dxa"/>
          </w:tcPr>
          <w:p w14:paraId="27BEF84D" w14:textId="77777777" w:rsidR="0000520F" w:rsidRPr="00ED0C4C" w:rsidRDefault="0000520F" w:rsidP="00521E1B">
            <w:pPr>
              <w:pStyle w:val="TABLE-col-heading"/>
            </w:pPr>
            <w:r w:rsidRPr="00ED0C4C">
              <w:t>Symbol</w:t>
            </w:r>
          </w:p>
        </w:tc>
        <w:tc>
          <w:tcPr>
            <w:tcW w:w="8354" w:type="dxa"/>
          </w:tcPr>
          <w:p w14:paraId="6448779D" w14:textId="77777777" w:rsidR="0000520F" w:rsidRPr="00ED0C4C" w:rsidRDefault="0000520F" w:rsidP="00521E1B">
            <w:pPr>
              <w:pStyle w:val="TABLE-col-heading"/>
            </w:pPr>
            <w:r w:rsidRPr="00ED0C4C">
              <w:t>Meaning</w:t>
            </w:r>
          </w:p>
        </w:tc>
      </w:tr>
      <w:tr w:rsidR="0000520F" w:rsidRPr="00ED0C4C" w14:paraId="1822F6D9" w14:textId="77777777" w:rsidTr="00077BDE">
        <w:trPr>
          <w:cantSplit/>
          <w:jc w:val="center"/>
        </w:trPr>
        <w:tc>
          <w:tcPr>
            <w:tcW w:w="1161" w:type="dxa"/>
            <w:vAlign w:val="center"/>
          </w:tcPr>
          <w:p w14:paraId="66EF294F" w14:textId="77777777" w:rsidR="0000520F" w:rsidRPr="00ED0C4C" w:rsidRDefault="0000520F" w:rsidP="00521E1B">
            <w:pPr>
              <w:pStyle w:val="TABLE-cell"/>
              <w:keepNext/>
              <w:rPr>
                <w:rFonts w:ascii="Times New Roman" w:hAnsi="Times New Roman"/>
                <w:i/>
                <w:iCs/>
              </w:rPr>
            </w:pPr>
            <w:r w:rsidRPr="00ED0C4C">
              <w:rPr>
                <w:rFonts w:ascii="Times New Roman" w:hAnsi="Times New Roman" w:cs="Times New Roman"/>
                <w:i/>
                <w:iCs/>
                <w:spacing w:val="0"/>
                <w:lang w:eastAsia="en-GB"/>
              </w:rPr>
              <w:t>d</w:t>
            </w:r>
            <w:r w:rsidRPr="002F7A07">
              <w:rPr>
                <w:rStyle w:val="SUBscript-small"/>
                <w:rFonts w:ascii="Times New Roman" w:hAnsi="Times New Roman" w:cs="Times New Roman"/>
                <w:i/>
              </w:rPr>
              <w:t>e, U</w:t>
            </w:r>
            <w:r w:rsidRPr="00ED0C4C">
              <w:rPr>
                <w:rFonts w:ascii="Times New Roman" w:hAnsi="Times New Roman" w:cs="Times New Roman"/>
                <w:i/>
                <w:iCs/>
                <w:spacing w:val="0"/>
                <w:lang w:eastAsia="en-GB"/>
              </w:rPr>
              <w:t>, d</w:t>
            </w:r>
            <w:r w:rsidRPr="002F7A07">
              <w:rPr>
                <w:rStyle w:val="SUBscript-small"/>
                <w:rFonts w:ascii="Times New Roman" w:hAnsi="Times New Roman" w:cs="Times New Roman"/>
                <w:i/>
              </w:rPr>
              <w:t>e ,V</w:t>
            </w:r>
          </w:p>
        </w:tc>
        <w:tc>
          <w:tcPr>
            <w:tcW w:w="8354" w:type="dxa"/>
          </w:tcPr>
          <w:p w14:paraId="00109B50" w14:textId="77777777" w:rsidR="0000520F" w:rsidRPr="00ED0C4C" w:rsidRDefault="0000520F" w:rsidP="00521E1B">
            <w:pPr>
              <w:pStyle w:val="TABLE-cell"/>
              <w:keepNext/>
            </w:pPr>
            <w:r w:rsidRPr="00ED0C4C">
              <w:t>Party U’s and Party V’s ephemeral private keys. These are integers in the range [1, n-1].</w:t>
            </w:r>
          </w:p>
        </w:tc>
      </w:tr>
      <w:tr w:rsidR="0000520F" w:rsidRPr="00ED0C4C" w14:paraId="40B59235" w14:textId="77777777" w:rsidTr="00077BDE">
        <w:trPr>
          <w:cantSplit/>
          <w:jc w:val="center"/>
        </w:trPr>
        <w:tc>
          <w:tcPr>
            <w:tcW w:w="1161" w:type="dxa"/>
            <w:vAlign w:val="center"/>
          </w:tcPr>
          <w:p w14:paraId="1064B1D0" w14:textId="77777777" w:rsidR="0000520F" w:rsidRPr="00ED0C4C" w:rsidRDefault="0000520F" w:rsidP="00521E1B">
            <w:pPr>
              <w:pStyle w:val="TABLE-cell"/>
              <w:keepNext/>
              <w:rPr>
                <w:rFonts w:ascii="Times New Roman" w:hAnsi="Times New Roman"/>
                <w:i/>
                <w:iCs/>
              </w:rPr>
            </w:pPr>
            <w:r w:rsidRPr="00ED0C4C">
              <w:rPr>
                <w:rFonts w:ascii="Times New Roman" w:hAnsi="Times New Roman" w:cs="Times New Roman"/>
                <w:i/>
                <w:iCs/>
                <w:spacing w:val="0"/>
                <w:lang w:eastAsia="en-GB"/>
              </w:rPr>
              <w:t>d</w:t>
            </w:r>
            <w:r w:rsidRPr="002F7A07">
              <w:rPr>
                <w:rStyle w:val="SUBscript-small"/>
                <w:rFonts w:ascii="Times New Roman" w:hAnsi="Times New Roman" w:cs="Times New Roman"/>
                <w:i/>
              </w:rPr>
              <w:t>s, U</w:t>
            </w:r>
            <w:r w:rsidRPr="00ED0C4C">
              <w:rPr>
                <w:rFonts w:ascii="Times New Roman" w:hAnsi="Times New Roman" w:cs="Times New Roman"/>
                <w:i/>
                <w:iCs/>
                <w:spacing w:val="0"/>
                <w:lang w:eastAsia="en-GB"/>
              </w:rPr>
              <w:t>, d</w:t>
            </w:r>
            <w:r w:rsidRPr="002F7A07">
              <w:rPr>
                <w:rStyle w:val="SUBscript-small"/>
                <w:rFonts w:ascii="Times New Roman" w:hAnsi="Times New Roman" w:cs="Times New Roman"/>
                <w:i/>
              </w:rPr>
              <w:t>s ,V</w:t>
            </w:r>
          </w:p>
        </w:tc>
        <w:tc>
          <w:tcPr>
            <w:tcW w:w="8354" w:type="dxa"/>
          </w:tcPr>
          <w:p w14:paraId="02062491" w14:textId="77777777" w:rsidR="0000520F" w:rsidRPr="00ED0C4C" w:rsidRDefault="0000520F" w:rsidP="00521E1B">
            <w:pPr>
              <w:pStyle w:val="TABLE-cell"/>
              <w:keepNext/>
            </w:pPr>
            <w:r w:rsidRPr="00ED0C4C">
              <w:t>Party U’s and Party V’s static private keys. These are integers in the range [1, n-1].</w:t>
            </w:r>
          </w:p>
        </w:tc>
      </w:tr>
      <w:tr w:rsidR="0000520F" w:rsidRPr="00ED0C4C" w14:paraId="679C1E22" w14:textId="77777777" w:rsidTr="00077BDE">
        <w:trPr>
          <w:cantSplit/>
          <w:jc w:val="center"/>
        </w:trPr>
        <w:tc>
          <w:tcPr>
            <w:tcW w:w="1161" w:type="dxa"/>
            <w:vAlign w:val="center"/>
          </w:tcPr>
          <w:p w14:paraId="10B6C023" w14:textId="77777777" w:rsidR="0000520F" w:rsidRPr="00F37017" w:rsidRDefault="0000520F" w:rsidP="00521E1B">
            <w:pPr>
              <w:pStyle w:val="TABLE-cell"/>
              <w:keepNext/>
              <w:rPr>
                <w:rFonts w:ascii="Times New Roman" w:hAnsi="Times New Roman" w:cs="Times New Roman"/>
                <w:iCs/>
                <w:spacing w:val="0"/>
                <w:lang w:eastAsia="en-GB"/>
              </w:rPr>
            </w:pPr>
            <w:r w:rsidRPr="00F37017">
              <w:rPr>
                <w:rFonts w:ascii="Times New Roman" w:hAnsi="Times New Roman" w:cs="Times New Roman"/>
                <w:iCs/>
                <w:spacing w:val="0"/>
                <w:lang w:eastAsia="en-GB"/>
              </w:rPr>
              <w:t>ID</w:t>
            </w:r>
            <w:r w:rsidRPr="002F7A07">
              <w:rPr>
                <w:rStyle w:val="SUBscript-small"/>
                <w:rFonts w:ascii="Times New Roman" w:hAnsi="Times New Roman" w:cs="Times New Roman"/>
              </w:rPr>
              <w:t>U</w:t>
            </w:r>
          </w:p>
        </w:tc>
        <w:tc>
          <w:tcPr>
            <w:tcW w:w="8354" w:type="dxa"/>
          </w:tcPr>
          <w:p w14:paraId="4DF5BE8E" w14:textId="77777777" w:rsidR="0000520F" w:rsidRPr="00ED0C4C" w:rsidRDefault="0000520F" w:rsidP="00521E1B">
            <w:pPr>
              <w:pStyle w:val="TABLE-cell"/>
              <w:keepNext/>
            </w:pPr>
            <w:r w:rsidRPr="00ED0C4C">
              <w:t>The identifier of Party U (the initiator)</w:t>
            </w:r>
          </w:p>
        </w:tc>
      </w:tr>
      <w:tr w:rsidR="0000520F" w:rsidRPr="00ED0C4C" w14:paraId="5CE74FA9" w14:textId="77777777" w:rsidTr="00077BDE">
        <w:trPr>
          <w:cantSplit/>
          <w:jc w:val="center"/>
        </w:trPr>
        <w:tc>
          <w:tcPr>
            <w:tcW w:w="1161" w:type="dxa"/>
            <w:vAlign w:val="center"/>
          </w:tcPr>
          <w:p w14:paraId="6B3CE24E" w14:textId="77777777" w:rsidR="0000520F" w:rsidRPr="00F37017" w:rsidRDefault="0000520F" w:rsidP="00521E1B">
            <w:pPr>
              <w:pStyle w:val="TABLE-cell"/>
              <w:keepNext/>
              <w:rPr>
                <w:rFonts w:ascii="Times New Roman" w:hAnsi="Times New Roman" w:cs="Times New Roman"/>
                <w:iCs/>
                <w:spacing w:val="0"/>
                <w:lang w:eastAsia="en-GB"/>
              </w:rPr>
            </w:pPr>
            <w:r w:rsidRPr="00F37017">
              <w:rPr>
                <w:rFonts w:ascii="Times New Roman" w:hAnsi="Times New Roman" w:cs="Times New Roman"/>
                <w:iCs/>
                <w:spacing w:val="0"/>
                <w:lang w:eastAsia="en-GB"/>
              </w:rPr>
              <w:t>ID</w:t>
            </w:r>
            <w:r w:rsidRPr="002F7A07">
              <w:rPr>
                <w:rStyle w:val="SUBscript-small"/>
                <w:rFonts w:ascii="Times New Roman" w:hAnsi="Times New Roman" w:cs="Times New Roman"/>
              </w:rPr>
              <w:t>V</w:t>
            </w:r>
          </w:p>
        </w:tc>
        <w:tc>
          <w:tcPr>
            <w:tcW w:w="8354" w:type="dxa"/>
          </w:tcPr>
          <w:p w14:paraId="19C2B004" w14:textId="77777777" w:rsidR="0000520F" w:rsidRPr="00ED0C4C" w:rsidRDefault="0000520F" w:rsidP="00521E1B">
            <w:pPr>
              <w:pStyle w:val="TABLE-cell"/>
              <w:keepNext/>
            </w:pPr>
            <w:r w:rsidRPr="00ED0C4C">
              <w:t>The identifier of Party V (the responder)</w:t>
            </w:r>
          </w:p>
        </w:tc>
      </w:tr>
      <w:tr w:rsidR="0000520F" w:rsidRPr="00ED0C4C" w14:paraId="66FBAEF0" w14:textId="77777777" w:rsidTr="00077BDE">
        <w:trPr>
          <w:cantSplit/>
          <w:jc w:val="center"/>
        </w:trPr>
        <w:tc>
          <w:tcPr>
            <w:tcW w:w="1161" w:type="dxa"/>
            <w:vAlign w:val="center"/>
          </w:tcPr>
          <w:p w14:paraId="30E7E7CD" w14:textId="77777777" w:rsidR="0000520F" w:rsidRPr="00ED0C4C" w:rsidRDefault="0000520F" w:rsidP="00521E1B">
            <w:pPr>
              <w:pStyle w:val="TABLE-cell"/>
              <w:keepNext/>
              <w:rPr>
                <w:rFonts w:ascii="Times New Roman" w:hAnsi="Times New Roman"/>
                <w:i/>
                <w:iCs/>
              </w:rPr>
            </w:pPr>
            <w:r w:rsidRPr="00ED0C4C">
              <w:rPr>
                <w:rFonts w:ascii="Times New Roman" w:hAnsi="Times New Roman" w:cs="Times New Roman"/>
                <w:i/>
                <w:iCs/>
                <w:spacing w:val="0"/>
                <w:lang w:eastAsia="en-GB"/>
              </w:rPr>
              <w:t>Q</w:t>
            </w:r>
            <w:r w:rsidRPr="002F7A07">
              <w:rPr>
                <w:rStyle w:val="SUBscript-small"/>
                <w:rFonts w:ascii="Times New Roman" w:hAnsi="Times New Roman" w:cs="Times New Roman"/>
                <w:i/>
              </w:rPr>
              <w:t>e, U</w:t>
            </w:r>
            <w:r w:rsidRPr="00ED0C4C">
              <w:rPr>
                <w:rFonts w:ascii="Times New Roman" w:hAnsi="Times New Roman" w:cs="Times New Roman"/>
                <w:i/>
                <w:iCs/>
                <w:spacing w:val="0"/>
                <w:lang w:eastAsia="en-GB"/>
              </w:rPr>
              <w:t>, Q</w:t>
            </w:r>
            <w:r w:rsidRPr="002F7A07">
              <w:rPr>
                <w:rStyle w:val="SUBscript-small"/>
                <w:rFonts w:ascii="Times New Roman" w:hAnsi="Times New Roman" w:cs="Times New Roman"/>
                <w:i/>
              </w:rPr>
              <w:t>e ,V</w:t>
            </w:r>
          </w:p>
        </w:tc>
        <w:tc>
          <w:tcPr>
            <w:tcW w:w="8354" w:type="dxa"/>
          </w:tcPr>
          <w:p w14:paraId="4BB48268" w14:textId="77777777" w:rsidR="0000520F" w:rsidRPr="00ED0C4C" w:rsidRDefault="0000520F" w:rsidP="00521E1B">
            <w:pPr>
              <w:pStyle w:val="TABLE-cell"/>
              <w:keepNext/>
            </w:pPr>
            <w:r w:rsidRPr="00ED0C4C">
              <w:t>Party U’s and Party V’s ephemeral public keys. T</w:t>
            </w:r>
            <w:r>
              <w:t xml:space="preserve">hese are points on the elliptic </w:t>
            </w:r>
            <w:r w:rsidRPr="00ED0C4C">
              <w:t>curve defined by the domain parameters.</w:t>
            </w:r>
          </w:p>
        </w:tc>
      </w:tr>
      <w:tr w:rsidR="0000520F" w:rsidRPr="00ED0C4C" w14:paraId="21D3021B" w14:textId="77777777" w:rsidTr="00077BDE">
        <w:trPr>
          <w:cantSplit/>
          <w:jc w:val="center"/>
        </w:trPr>
        <w:tc>
          <w:tcPr>
            <w:tcW w:w="1161" w:type="dxa"/>
            <w:vAlign w:val="center"/>
          </w:tcPr>
          <w:p w14:paraId="60732140" w14:textId="77777777" w:rsidR="0000520F" w:rsidRPr="00ED0C4C" w:rsidRDefault="0000520F" w:rsidP="00521E1B">
            <w:pPr>
              <w:pStyle w:val="TABLE-cell"/>
              <w:keepNext/>
              <w:rPr>
                <w:rFonts w:ascii="Times New Roman" w:hAnsi="Times New Roman" w:cs="Times New Roman"/>
                <w:i/>
                <w:iCs/>
                <w:spacing w:val="0"/>
                <w:lang w:eastAsia="en-GB"/>
              </w:rPr>
            </w:pPr>
            <w:r w:rsidRPr="00ED0C4C">
              <w:rPr>
                <w:rFonts w:ascii="Times New Roman" w:hAnsi="Times New Roman" w:cs="Times New Roman"/>
                <w:i/>
                <w:iCs/>
                <w:spacing w:val="0"/>
                <w:lang w:eastAsia="en-GB"/>
              </w:rPr>
              <w:t>Q</w:t>
            </w:r>
            <w:r w:rsidRPr="002F7A07">
              <w:rPr>
                <w:rStyle w:val="SUBscript-small"/>
                <w:rFonts w:ascii="Times New Roman" w:hAnsi="Times New Roman" w:cs="Times New Roman"/>
                <w:i/>
              </w:rPr>
              <w:t xml:space="preserve">s, U </w:t>
            </w:r>
            <w:r w:rsidRPr="00ED0C4C">
              <w:rPr>
                <w:rFonts w:ascii="Times New Roman" w:hAnsi="Times New Roman" w:cs="Times New Roman"/>
                <w:i/>
                <w:iCs/>
                <w:spacing w:val="0"/>
                <w:lang w:eastAsia="en-GB"/>
              </w:rPr>
              <w:t>, Q</w:t>
            </w:r>
            <w:r w:rsidRPr="002F7A07">
              <w:rPr>
                <w:rStyle w:val="SUBscript-small"/>
                <w:rFonts w:ascii="Times New Roman" w:hAnsi="Times New Roman" w:cs="Times New Roman"/>
                <w:i/>
              </w:rPr>
              <w:t>s ,V</w:t>
            </w:r>
          </w:p>
        </w:tc>
        <w:tc>
          <w:tcPr>
            <w:tcW w:w="8354" w:type="dxa"/>
          </w:tcPr>
          <w:p w14:paraId="3BCF7BF4" w14:textId="77777777" w:rsidR="0000520F" w:rsidRPr="00ED0C4C" w:rsidRDefault="0000520F" w:rsidP="00521E1B">
            <w:pPr>
              <w:pStyle w:val="TABLE-cell"/>
              <w:keepNext/>
            </w:pPr>
            <w:r w:rsidRPr="00ED0C4C">
              <w:t>Party U’s and Party V’s static public keys. These a</w:t>
            </w:r>
            <w:r>
              <w:t xml:space="preserve">re points on the elliptic curve </w:t>
            </w:r>
            <w:r w:rsidRPr="00ED0C4C">
              <w:t>defined by the domain parameters.</w:t>
            </w:r>
          </w:p>
        </w:tc>
      </w:tr>
      <w:tr w:rsidR="0000520F" w:rsidRPr="00ED0C4C" w14:paraId="2A9413BE" w14:textId="77777777" w:rsidTr="00077BDE">
        <w:trPr>
          <w:cantSplit/>
          <w:jc w:val="center"/>
        </w:trPr>
        <w:tc>
          <w:tcPr>
            <w:tcW w:w="1161" w:type="dxa"/>
            <w:vAlign w:val="center"/>
          </w:tcPr>
          <w:p w14:paraId="37047DB5" w14:textId="77777777" w:rsidR="0000520F" w:rsidRPr="002F7A07" w:rsidRDefault="0000520F" w:rsidP="00521E1B">
            <w:pPr>
              <w:pStyle w:val="TABLE-cell"/>
              <w:keepNext/>
            </w:pPr>
            <w:r w:rsidRPr="00714543">
              <w:rPr>
                <w:rFonts w:ascii="Times New Roman" w:hAnsi="Times New Roman"/>
                <w:iCs/>
              </w:rPr>
              <w:t>U, V</w:t>
            </w:r>
          </w:p>
        </w:tc>
        <w:tc>
          <w:tcPr>
            <w:tcW w:w="8354" w:type="dxa"/>
          </w:tcPr>
          <w:p w14:paraId="42574F90" w14:textId="77777777" w:rsidR="0000520F" w:rsidRPr="00ED0C4C" w:rsidRDefault="0000520F" w:rsidP="00521E1B">
            <w:pPr>
              <w:pStyle w:val="TABLE-cell"/>
              <w:keepNext/>
              <w:rPr>
                <w:iCs/>
              </w:rPr>
            </w:pPr>
            <w:r w:rsidRPr="00714543">
              <w:rPr>
                <w:iCs/>
              </w:rPr>
              <w:t>Represent the two parties in a (pair-wise) key establishment scheme.</w:t>
            </w:r>
          </w:p>
        </w:tc>
      </w:tr>
      <w:tr w:rsidR="0000520F" w:rsidRPr="00ED0C4C" w14:paraId="3DC14511" w14:textId="77777777" w:rsidTr="00077BDE">
        <w:trPr>
          <w:cantSplit/>
          <w:jc w:val="center"/>
        </w:trPr>
        <w:tc>
          <w:tcPr>
            <w:tcW w:w="1161" w:type="dxa"/>
            <w:vAlign w:val="center"/>
          </w:tcPr>
          <w:p w14:paraId="0DC61DFE" w14:textId="77777777" w:rsidR="0000520F" w:rsidRPr="00ED0C4C" w:rsidRDefault="0000520F" w:rsidP="00521E1B">
            <w:pPr>
              <w:pStyle w:val="TABLE-cell"/>
              <w:keepNext/>
              <w:rPr>
                <w:rFonts w:ascii="Times New Roman" w:hAnsi="Times New Roman"/>
                <w:i/>
                <w:iCs/>
              </w:rPr>
            </w:pPr>
            <w:r w:rsidRPr="00ED0C4C">
              <w:rPr>
                <w:rFonts w:ascii="Times New Roman" w:hAnsi="Times New Roman"/>
                <w:i/>
                <w:iCs/>
              </w:rPr>
              <w:t>Z</w:t>
            </w:r>
          </w:p>
        </w:tc>
        <w:tc>
          <w:tcPr>
            <w:tcW w:w="8354" w:type="dxa"/>
          </w:tcPr>
          <w:p w14:paraId="04795512" w14:textId="77777777" w:rsidR="0000520F" w:rsidRPr="00ED0C4C" w:rsidRDefault="0000520F" w:rsidP="00521E1B">
            <w:pPr>
              <w:pStyle w:val="TABLE-cell"/>
              <w:keepNext/>
              <w:rPr>
                <w:iCs/>
              </w:rPr>
            </w:pPr>
            <w:r w:rsidRPr="00ED0C4C">
              <w:rPr>
                <w:iCs/>
              </w:rPr>
              <w:t xml:space="preserve">A shared secret (represented as a byte string) that is used to derive secret keying material using a key derivation method. </w:t>
            </w:r>
            <w:r w:rsidRPr="00ED0C4C">
              <w:rPr>
                <w:i/>
                <w:iCs/>
              </w:rPr>
              <w:t xml:space="preserve">Source: </w:t>
            </w:r>
            <w:r w:rsidRPr="00ED0C4C">
              <w:rPr>
                <w:i/>
                <w:iCs/>
              </w:rPr>
              <w:fldChar w:fldCharType="begin" w:fldLock="1"/>
            </w:r>
            <w:r w:rsidRPr="00ED0C4C">
              <w:rPr>
                <w:i/>
                <w:iCs/>
              </w:rPr>
              <w:instrText xml:space="preserve"> REF NIST_SP_800_56A \h  \* MERGEFORMAT </w:instrText>
            </w:r>
            <w:r w:rsidRPr="00ED0C4C">
              <w:rPr>
                <w:i/>
                <w:iCs/>
              </w:rPr>
            </w:r>
            <w:r w:rsidRPr="00ED0C4C">
              <w:rPr>
                <w:i/>
                <w:iCs/>
              </w:rPr>
              <w:fldChar w:fldCharType="separate"/>
            </w:r>
            <w:r w:rsidR="00811F07" w:rsidRPr="00811F07">
              <w:rPr>
                <w:i/>
              </w:rPr>
              <w:t>NIST SP 800-56A Rev. 2: 2013</w:t>
            </w:r>
            <w:r w:rsidRPr="00ED0C4C">
              <w:rPr>
                <w:i/>
                <w:iCs/>
              </w:rPr>
              <w:fldChar w:fldCharType="end"/>
            </w:r>
          </w:p>
        </w:tc>
      </w:tr>
    </w:tbl>
    <w:p w14:paraId="3A83797D" w14:textId="132CE5F3" w:rsidR="00162259" w:rsidRPr="00A84329" w:rsidRDefault="00162259" w:rsidP="004D4676">
      <w:pPr>
        <w:pStyle w:val="Heading1"/>
      </w:pPr>
      <w:bookmarkStart w:id="452" w:name="_Toc465774532"/>
      <w:bookmarkStart w:id="453" w:name="_Toc466721625"/>
      <w:bookmarkStart w:id="454" w:name="_Toc466721763"/>
      <w:bookmarkStart w:id="455" w:name="_Toc468762772"/>
      <w:bookmarkStart w:id="456" w:name="_Toc475980239"/>
      <w:bookmarkStart w:id="457" w:name="_Ref479329949"/>
      <w:bookmarkStart w:id="458" w:name="_Toc481414531"/>
      <w:bookmarkStart w:id="459" w:name="_Toc510240128"/>
      <w:bookmarkStart w:id="460" w:name="_Toc510241400"/>
      <w:bookmarkStart w:id="461" w:name="_Toc520528623"/>
      <w:bookmarkStart w:id="462" w:name="_Toc62885239"/>
      <w:bookmarkStart w:id="463" w:name="_Toc68357022"/>
      <w:bookmarkStart w:id="464" w:name="_Toc247390585"/>
      <w:bookmarkStart w:id="465" w:name="_Toc249289450"/>
      <w:bookmarkStart w:id="466" w:name="_Toc277948249"/>
      <w:bookmarkStart w:id="467" w:name="_Toc279392005"/>
      <w:bookmarkStart w:id="468" w:name="_Toc279396948"/>
      <w:bookmarkStart w:id="469" w:name="_Toc299013307"/>
      <w:bookmarkStart w:id="470" w:name="_Toc315426337"/>
      <w:bookmarkStart w:id="471" w:name="_Toc406524125"/>
      <w:bookmarkStart w:id="472" w:name="_Toc437856337"/>
      <w:bookmarkStart w:id="473" w:name="_Toc97127173"/>
      <w:r w:rsidRPr="00A84329">
        <w:t>Overview</w:t>
      </w:r>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r w:rsidR="004E55B0" w:rsidRPr="00A84329">
        <w:t xml:space="preserve"> of </w:t>
      </w:r>
      <w:del w:id="474" w:author="John Cowburn" w:date="2021-04-16T13:52:00Z">
        <w:r w:rsidR="004E55B0" w:rsidRPr="00A84329" w:rsidDel="00635BE8">
          <w:delText>DLMS</w:delText>
        </w:r>
      </w:del>
      <w:ins w:id="475" w:author="John Cowburn" w:date="2021-04-16T13:52:00Z">
        <w:r w:rsidR="00635BE8">
          <w:t>DLMS®</w:t>
        </w:r>
      </w:ins>
      <w:r w:rsidR="004E55B0" w:rsidRPr="00A84329">
        <w:t>/COSEM</w:t>
      </w:r>
      <w:bookmarkEnd w:id="472"/>
      <w:bookmarkEnd w:id="473"/>
    </w:p>
    <w:p w14:paraId="60D881DB" w14:textId="530DA5E4" w:rsidR="00C25A48" w:rsidRPr="00A84329" w:rsidRDefault="00C25A48" w:rsidP="004D4676">
      <w:pPr>
        <w:pStyle w:val="Heading2"/>
      </w:pPr>
      <w:bookmarkStart w:id="476" w:name="_Toc392500924"/>
      <w:bookmarkStart w:id="477" w:name="_Ref388957566"/>
      <w:bookmarkStart w:id="478" w:name="_Ref412120114"/>
      <w:bookmarkStart w:id="479" w:name="_Toc437856338"/>
      <w:bookmarkStart w:id="480" w:name="_Toc97127174"/>
      <w:r w:rsidRPr="00A84329">
        <w:t xml:space="preserve">Information exchange in </w:t>
      </w:r>
      <w:del w:id="481" w:author="John Cowburn" w:date="2021-04-16T13:52:00Z">
        <w:r w:rsidRPr="00A84329" w:rsidDel="00635BE8">
          <w:delText>DLMS</w:delText>
        </w:r>
      </w:del>
      <w:ins w:id="482" w:author="John Cowburn" w:date="2021-04-16T13:52:00Z">
        <w:r w:rsidR="00635BE8">
          <w:t>DLMS®</w:t>
        </w:r>
      </w:ins>
      <w:r w:rsidRPr="00A84329">
        <w:t>/COSEM</w:t>
      </w:r>
      <w:bookmarkEnd w:id="476"/>
      <w:bookmarkEnd w:id="477"/>
      <w:bookmarkEnd w:id="478"/>
      <w:bookmarkEnd w:id="479"/>
      <w:bookmarkEnd w:id="480"/>
    </w:p>
    <w:p w14:paraId="6CFA9967" w14:textId="77777777" w:rsidR="001778C9" w:rsidRPr="00A84329" w:rsidRDefault="001778C9" w:rsidP="004D4676">
      <w:pPr>
        <w:pStyle w:val="Heading3"/>
      </w:pPr>
      <w:bookmarkStart w:id="483" w:name="_Toc392500925"/>
      <w:bookmarkStart w:id="484" w:name="_Ref389052368"/>
      <w:bookmarkStart w:id="485" w:name="_Ref421557544"/>
      <w:bookmarkStart w:id="486" w:name="_Toc437856339"/>
      <w:bookmarkStart w:id="487" w:name="_Toc97127175"/>
      <w:r w:rsidRPr="00A84329">
        <w:t>General</w:t>
      </w:r>
      <w:bookmarkEnd w:id="483"/>
      <w:bookmarkEnd w:id="484"/>
      <w:bookmarkEnd w:id="485"/>
      <w:bookmarkEnd w:id="486"/>
      <w:bookmarkEnd w:id="487"/>
    </w:p>
    <w:p w14:paraId="64DC055E" w14:textId="5982B0FB" w:rsidR="001778C9" w:rsidRDefault="001778C9" w:rsidP="004D4676">
      <w:pPr>
        <w:pStyle w:val="PARAGRAPH"/>
      </w:pPr>
      <w:r>
        <w:t xml:space="preserve">This </w:t>
      </w:r>
      <w:r w:rsidR="004F7291">
        <w:t>subc</w:t>
      </w:r>
      <w:r>
        <w:t xml:space="preserve">lause </w:t>
      </w:r>
      <w:r w:rsidR="00C25A48">
        <w:fldChar w:fldCharType="begin" w:fldLock="1"/>
      </w:r>
      <w:r w:rsidR="00C25A48">
        <w:instrText xml:space="preserve"> REF _Ref412120114 \r \h </w:instrText>
      </w:r>
      <w:r w:rsidR="00C25A48">
        <w:fldChar w:fldCharType="separate"/>
      </w:r>
      <w:r w:rsidR="00811F07">
        <w:t>4.1</w:t>
      </w:r>
      <w:r w:rsidR="00C25A48">
        <w:fldChar w:fldCharType="end"/>
      </w:r>
      <w:r w:rsidR="00C25A48">
        <w:t xml:space="preserve"> </w:t>
      </w:r>
      <w:r>
        <w:t xml:space="preserve">introduces the main concepts of information exchange in </w:t>
      </w:r>
      <w:del w:id="488" w:author="John Cowburn" w:date="2021-04-16T13:52:00Z">
        <w:r w:rsidDel="00635BE8">
          <w:delText>DLMS</w:delText>
        </w:r>
      </w:del>
      <w:ins w:id="489" w:author="John Cowburn" w:date="2021-04-16T13:52:00Z">
        <w:r w:rsidR="00635BE8">
          <w:t>DLMS®</w:t>
        </w:r>
      </w:ins>
      <w:r>
        <w:t>/COSEM.</w:t>
      </w:r>
    </w:p>
    <w:p w14:paraId="67C6D837" w14:textId="106202C8" w:rsidR="001778C9" w:rsidRDefault="001778C9" w:rsidP="004D4676">
      <w:pPr>
        <w:pStyle w:val="PARAGRAPH"/>
        <w:rPr>
          <w:color w:val="000000"/>
        </w:rPr>
      </w:pPr>
      <w:r>
        <w:rPr>
          <w:color w:val="000000"/>
        </w:rPr>
        <w:t xml:space="preserve">The objective of </w:t>
      </w:r>
      <w:del w:id="490" w:author="John Cowburn" w:date="2021-04-16T13:52:00Z">
        <w:r w:rsidDel="00635BE8">
          <w:rPr>
            <w:color w:val="000000"/>
          </w:rPr>
          <w:delText>DLMS</w:delText>
        </w:r>
      </w:del>
      <w:ins w:id="491" w:author="John Cowburn" w:date="2021-04-16T13:52:00Z">
        <w:r w:rsidR="00635BE8">
          <w:rPr>
            <w:color w:val="000000"/>
          </w:rPr>
          <w:t>DLMS®</w:t>
        </w:r>
      </w:ins>
      <w:r>
        <w:rPr>
          <w:color w:val="000000"/>
        </w:rPr>
        <w:t>/COSEM is to specify a standard for a business domain oriented interface object model for metering devices and systems, as well as services to access the objects. Communication profiles to transport the messages through various communication media are also specified.</w:t>
      </w:r>
    </w:p>
    <w:p w14:paraId="5261937D" w14:textId="77777777" w:rsidR="001778C9" w:rsidRDefault="001778C9" w:rsidP="004D4676">
      <w:pPr>
        <w:pStyle w:val="PARAGRAPH"/>
        <w:rPr>
          <w:color w:val="000000"/>
        </w:rPr>
      </w:pPr>
      <w:r>
        <w:t>The term "metering devices" is an abstraction; consequently “metering device” may be any type of device for which this abstraction is suitable.</w:t>
      </w:r>
    </w:p>
    <w:p w14:paraId="046416A1" w14:textId="166F8816" w:rsidR="001778C9" w:rsidRDefault="001778C9" w:rsidP="004D4676">
      <w:pPr>
        <w:pStyle w:val="PARAGRAPH"/>
      </w:pPr>
      <w:r>
        <w:t>The COSEM object</w:t>
      </w:r>
      <w:r>
        <w:fldChar w:fldCharType="begin"/>
      </w:r>
      <w:r>
        <w:instrText xml:space="preserve"> XE "COSEM object" </w:instrText>
      </w:r>
      <w:r>
        <w:fldChar w:fldCharType="end"/>
      </w:r>
      <w:r>
        <w:t xml:space="preserve"> model</w:t>
      </w:r>
      <w:r>
        <w:fldChar w:fldCharType="begin"/>
      </w:r>
      <w:r>
        <w:instrText xml:space="preserve"> XE "COSEM object model" </w:instrText>
      </w:r>
      <w:r>
        <w:fldChar w:fldCharType="end"/>
      </w:r>
      <w:r>
        <w:t xml:space="preserve"> is specified in </w:t>
      </w:r>
      <w:ins w:id="492" w:author="John Cowburn" w:date="2021-03-24T13:26:00Z">
        <w:r w:rsidR="00CA346F" w:rsidRPr="00284622">
          <w:rPr>
            <w:highlight w:val="yellow"/>
          </w:rPr>
          <w:fldChar w:fldCharType="begin"/>
        </w:r>
        <w:r w:rsidR="00CA346F" w:rsidRPr="00284622">
          <w:rPr>
            <w:highlight w:val="yellow"/>
          </w:rPr>
          <w:instrText xml:space="preserve"> REF IEC62056_6_2 \h </w:instrText>
        </w:r>
      </w:ins>
      <w:r w:rsidR="00CA346F" w:rsidRPr="00284622">
        <w:rPr>
          <w:highlight w:val="yellow"/>
        </w:rPr>
      </w:r>
      <w:r w:rsidR="00284622">
        <w:rPr>
          <w:highlight w:val="yellow"/>
        </w:rPr>
        <w:instrText xml:space="preserve"> \* MERGEFORMAT </w:instrText>
      </w:r>
      <w:r w:rsidR="00CA346F" w:rsidRPr="00284622">
        <w:rPr>
          <w:highlight w:val="yellow"/>
        </w:rPr>
        <w:fldChar w:fldCharType="separate"/>
      </w:r>
      <w:r w:rsidR="00DC4BE9" w:rsidRPr="00284622">
        <w:rPr>
          <w:color w:val="000000"/>
          <w:highlight w:val="yellow"/>
        </w:rPr>
        <w:t>IEC 62056-6-2:</w:t>
      </w:r>
      <w:ins w:id="493" w:author="John Cowburn" w:date="2021-03-24T13:24:00Z">
        <w:r w:rsidR="00DC4BE9" w:rsidRPr="00284622">
          <w:rPr>
            <w:color w:val="000000"/>
            <w:highlight w:val="yellow"/>
          </w:rPr>
          <w:t>2021</w:t>
        </w:r>
      </w:ins>
      <w:ins w:id="494" w:author="John Cowburn" w:date="2021-03-24T13:26:00Z">
        <w:r w:rsidR="00CA346F" w:rsidRPr="00284622">
          <w:rPr>
            <w:highlight w:val="yellow"/>
          </w:rPr>
          <w:fldChar w:fldCharType="end"/>
        </w:r>
      </w:ins>
      <w:del w:id="495" w:author="John Cowburn" w:date="2021-03-24T13:26:00Z">
        <w:r w:rsidR="00C25A48" w:rsidDel="00CA346F">
          <w:fldChar w:fldCharType="begin" w:fldLock="1"/>
        </w:r>
        <w:r w:rsidR="00C25A48" w:rsidDel="00CA346F">
          <w:delInstrText xml:space="preserve"> REF IEC62056_62_IC \h </w:delInstrText>
        </w:r>
        <w:r w:rsidR="00C25A48" w:rsidDel="00CA346F">
          <w:fldChar w:fldCharType="separate"/>
        </w:r>
        <w:r w:rsidR="00077BDE" w:rsidDel="00CA346F">
          <w:delText>IEC 6</w:delText>
        </w:r>
        <w:r w:rsidR="00811F07" w:rsidRPr="00347160" w:rsidDel="00CA346F">
          <w:delText>2056-6-2:—</w:delText>
        </w:r>
        <w:r w:rsidR="00C25A48" w:rsidDel="00CA346F">
          <w:fldChar w:fldCharType="end"/>
        </w:r>
      </w:del>
      <w:r>
        <w:t>. The COSEM objects provide a view of the functionality of metering devices through their communication interfaces.</w:t>
      </w:r>
    </w:p>
    <w:p w14:paraId="0EC4C767" w14:textId="06648E5C" w:rsidR="001778C9" w:rsidRDefault="00C25A48" w:rsidP="004D4676">
      <w:pPr>
        <w:pStyle w:val="PARAGRAPH"/>
      </w:pPr>
      <w:r>
        <w:t xml:space="preserve">This International Standard </w:t>
      </w:r>
      <w:r w:rsidR="001778C9">
        <w:t xml:space="preserve">specifies the </w:t>
      </w:r>
      <w:del w:id="496" w:author="John Cowburn" w:date="2021-04-16T13:52:00Z">
        <w:r w:rsidR="001778C9" w:rsidDel="00635BE8">
          <w:delText>DLMS</w:delText>
        </w:r>
      </w:del>
      <w:ins w:id="497" w:author="John Cowburn" w:date="2021-04-16T13:52:00Z">
        <w:r w:rsidR="00635BE8">
          <w:t>DLMS®</w:t>
        </w:r>
      </w:ins>
      <w:r w:rsidR="001778C9">
        <w:t>/COSEM applicatio</w:t>
      </w:r>
      <w:r>
        <w:t xml:space="preserve">n layer and the rules for specifying </w:t>
      </w:r>
      <w:del w:id="498" w:author="John Cowburn" w:date="2021-04-16T13:52:00Z">
        <w:r w:rsidDel="00635BE8">
          <w:delText>DLMS</w:delText>
        </w:r>
      </w:del>
      <w:ins w:id="499" w:author="John Cowburn" w:date="2021-04-16T13:52:00Z">
        <w:r w:rsidR="00635BE8">
          <w:t>DLMS®</w:t>
        </w:r>
      </w:ins>
      <w:r>
        <w:t xml:space="preserve">/COSEM communication profiles; see </w:t>
      </w:r>
      <w:r>
        <w:fldChar w:fldCharType="begin" w:fldLock="1"/>
      </w:r>
      <w:r>
        <w:instrText xml:space="preserve"> REF _Ref406425519 \r \h </w:instrText>
      </w:r>
      <w:r>
        <w:fldChar w:fldCharType="separate"/>
      </w:r>
      <w:r w:rsidR="00811F07">
        <w:t>Annex A</w:t>
      </w:r>
      <w:r>
        <w:fldChar w:fldCharType="end"/>
      </w:r>
      <w:r>
        <w:t>.</w:t>
      </w:r>
    </w:p>
    <w:p w14:paraId="2E2274A3" w14:textId="17B4BF92" w:rsidR="001778C9" w:rsidRDefault="001778C9" w:rsidP="004D4676">
      <w:pPr>
        <w:pStyle w:val="PARAGRAPH"/>
      </w:pPr>
      <w:r>
        <w:t xml:space="preserve">The key characteristics of data exchange using </w:t>
      </w:r>
      <w:del w:id="500" w:author="John Cowburn" w:date="2021-04-16T13:52:00Z">
        <w:r w:rsidDel="00635BE8">
          <w:delText>DLMS</w:delText>
        </w:r>
      </w:del>
      <w:ins w:id="501" w:author="John Cowburn" w:date="2021-04-16T13:52:00Z">
        <w:r w:rsidR="00635BE8">
          <w:t>DLMS®</w:t>
        </w:r>
      </w:ins>
      <w:r>
        <w:t>/COSEM are the following:</w:t>
      </w:r>
    </w:p>
    <w:p w14:paraId="7AE17038" w14:textId="77777777" w:rsidR="001778C9" w:rsidRDefault="001778C9" w:rsidP="00521922">
      <w:pPr>
        <w:pStyle w:val="ListBullet"/>
      </w:pPr>
      <w:r>
        <w:t>metering devices can be accessed by various parties: client</w:t>
      </w:r>
      <w:r>
        <w:fldChar w:fldCharType="begin"/>
      </w:r>
      <w:r>
        <w:instrText xml:space="preserve"> XE "Client" </w:instrText>
      </w:r>
      <w:r>
        <w:fldChar w:fldCharType="end"/>
      </w:r>
      <w:r>
        <w:t>s and third parties</w:t>
      </w:r>
      <w:r>
        <w:fldChar w:fldCharType="begin"/>
      </w:r>
      <w:r>
        <w:instrText xml:space="preserve"> XE "Third party" </w:instrText>
      </w:r>
      <w:r>
        <w:fldChar w:fldCharType="end"/>
      </w:r>
      <w:r>
        <w:t>;</w:t>
      </w:r>
    </w:p>
    <w:p w14:paraId="359B20D6" w14:textId="2B60E8EA" w:rsidR="001778C9" w:rsidRDefault="001778C9" w:rsidP="00521922">
      <w:pPr>
        <w:pStyle w:val="ListBullet"/>
      </w:pPr>
      <w:r>
        <w:t xml:space="preserve">mechanisms to control access to the resources of the metering device are provided; these mechanisms are made available by the </w:t>
      </w:r>
      <w:del w:id="502" w:author="John Cowburn" w:date="2021-04-16T13:52:00Z">
        <w:r w:rsidDel="00635BE8">
          <w:delText>DLMS</w:delText>
        </w:r>
      </w:del>
      <w:ins w:id="503" w:author="John Cowburn" w:date="2021-04-16T13:52:00Z">
        <w:r w:rsidR="00635BE8">
          <w:t>DLMS®</w:t>
        </w:r>
      </w:ins>
      <w:r>
        <w:t>/COSEM AL and the COSEM objects (“Association SN</w:t>
      </w:r>
      <w:r>
        <w:fldChar w:fldCharType="begin"/>
      </w:r>
      <w:r>
        <w:instrText xml:space="preserve"> XE "Association SN" </w:instrText>
      </w:r>
      <w:r>
        <w:fldChar w:fldCharType="end"/>
      </w:r>
      <w:r>
        <w:t xml:space="preserve"> </w:t>
      </w:r>
      <w:r>
        <w:fldChar w:fldCharType="begin"/>
      </w:r>
      <w:r>
        <w:instrText xml:space="preserve"> XE "Association LN" </w:instrText>
      </w:r>
      <w:r>
        <w:fldChar w:fldCharType="end"/>
      </w:r>
      <w:r>
        <w:t xml:space="preserve"> / LN” object, “Security setup</w:t>
      </w:r>
      <w:r>
        <w:fldChar w:fldCharType="begin"/>
      </w:r>
      <w:r>
        <w:instrText xml:space="preserve"> XE "Security setup" </w:instrText>
      </w:r>
      <w:r>
        <w:fldChar w:fldCharType="end"/>
      </w:r>
      <w:r>
        <w:t>” object);</w:t>
      </w:r>
    </w:p>
    <w:p w14:paraId="1B477B66" w14:textId="77777777" w:rsidR="001778C9" w:rsidRDefault="001778C9" w:rsidP="00521922">
      <w:pPr>
        <w:pStyle w:val="ListBullet"/>
      </w:pPr>
      <w:r>
        <w:t>security and privacy is ensured by applying cryptographical protection to xDLMS messages and to COSEM data;</w:t>
      </w:r>
    </w:p>
    <w:p w14:paraId="2055C0BD" w14:textId="77777777" w:rsidR="001778C9" w:rsidRDefault="001778C9" w:rsidP="00521922">
      <w:pPr>
        <w:pStyle w:val="ListBullet"/>
      </w:pPr>
      <w:r>
        <w:t>low overhead and efficiency is ensured by various mechanisms including selective access</w:t>
      </w:r>
      <w:r>
        <w:fldChar w:fldCharType="begin"/>
      </w:r>
      <w:r>
        <w:instrText xml:space="preserve"> XE "Selective access" </w:instrText>
      </w:r>
      <w:r>
        <w:fldChar w:fldCharType="end"/>
      </w:r>
      <w:r>
        <w:t>, compact encoding and compression</w:t>
      </w:r>
      <w:r>
        <w:fldChar w:fldCharType="begin"/>
      </w:r>
      <w:r>
        <w:instrText xml:space="preserve"> XE "Compression" </w:instrText>
      </w:r>
      <w:r>
        <w:fldChar w:fldCharType="end"/>
      </w:r>
      <w:r>
        <w:t>;</w:t>
      </w:r>
    </w:p>
    <w:p w14:paraId="14CFCD7B" w14:textId="77777777" w:rsidR="001778C9" w:rsidRDefault="001778C9" w:rsidP="00521922">
      <w:pPr>
        <w:pStyle w:val="ListBullet"/>
      </w:pPr>
      <w:r>
        <w:t>at a metering site, there may be single or multiple metering devices. In the case of multiple metering devices at a metering site, a single access point can be made available;</w:t>
      </w:r>
    </w:p>
    <w:p w14:paraId="030AB1B7" w14:textId="77777777" w:rsidR="001778C9" w:rsidRDefault="001778C9" w:rsidP="00521922">
      <w:pPr>
        <w:pStyle w:val="ListBullet"/>
      </w:pPr>
      <w:r>
        <w:t>data exchange may take place either remotely or locally. Depending on the capabilities of the metering device, local and remote data exchange may be performed simultaneously without interfering with each other;</w:t>
      </w:r>
    </w:p>
    <w:p w14:paraId="4C507EA4" w14:textId="77777777" w:rsidR="001778C9" w:rsidRDefault="001778C9" w:rsidP="00521922">
      <w:pPr>
        <w:pStyle w:val="ListBullet"/>
      </w:pPr>
      <w:r>
        <w:t>various communication media can be used on local networks</w:t>
      </w:r>
      <w:r>
        <w:fldChar w:fldCharType="begin"/>
      </w:r>
      <w:r>
        <w:instrText xml:space="preserve"> XE "Local Network" </w:instrText>
      </w:r>
      <w:r>
        <w:fldChar w:fldCharType="end"/>
      </w:r>
      <w:r>
        <w:t xml:space="preserve"> (LN), neighbourhood networks</w:t>
      </w:r>
      <w:r>
        <w:fldChar w:fldCharType="begin"/>
      </w:r>
      <w:r>
        <w:instrText xml:space="preserve"> XE "Neighbourhood Network" </w:instrText>
      </w:r>
      <w:r>
        <w:fldChar w:fldCharType="end"/>
      </w:r>
      <w:r>
        <w:t xml:space="preserve"> (NN) and wide area networks</w:t>
      </w:r>
      <w:r>
        <w:fldChar w:fldCharType="begin"/>
      </w:r>
      <w:r>
        <w:instrText xml:space="preserve"> XE "Wide Area Network" </w:instrText>
      </w:r>
      <w:r>
        <w:fldChar w:fldCharType="end"/>
      </w:r>
      <w:r>
        <w:t xml:space="preserve"> (WAN).</w:t>
      </w:r>
    </w:p>
    <w:p w14:paraId="47172628" w14:textId="48D815B7" w:rsidR="001778C9" w:rsidRDefault="001778C9" w:rsidP="004D4676">
      <w:pPr>
        <w:pStyle w:val="PARAGRAPH"/>
      </w:pPr>
      <w:r>
        <w:lastRenderedPageBreak/>
        <w:t xml:space="preserve">The key element to ensure that the above requirements are met is the Application Association (AA) </w:t>
      </w:r>
      <w:r>
        <w:fldChar w:fldCharType="begin"/>
      </w:r>
      <w:r>
        <w:instrText xml:space="preserve"> XE "Application association" </w:instrText>
      </w:r>
      <w:r>
        <w:fldChar w:fldCharType="end"/>
      </w:r>
      <w:r>
        <w:t xml:space="preserve"> – determining the contexts of the data exchange – provided by the </w:t>
      </w:r>
      <w:del w:id="504" w:author="John Cowburn" w:date="2021-04-16T13:52:00Z">
        <w:r w:rsidDel="00635BE8">
          <w:delText>DLMS</w:delText>
        </w:r>
      </w:del>
      <w:ins w:id="505" w:author="John Cowburn" w:date="2021-04-16T13:52:00Z">
        <w:r w:rsidR="00635BE8">
          <w:t>DLMS®</w:t>
        </w:r>
      </w:ins>
      <w:r>
        <w:t>/COSEM AL. For details, see the relevant clauses below.</w:t>
      </w:r>
    </w:p>
    <w:p w14:paraId="5E1FAF6F" w14:textId="77777777" w:rsidR="001778C9" w:rsidRPr="007E706D" w:rsidRDefault="001778C9" w:rsidP="004D4676">
      <w:pPr>
        <w:pStyle w:val="Heading3"/>
      </w:pPr>
      <w:bookmarkStart w:id="506" w:name="_Toc392500926"/>
      <w:bookmarkStart w:id="507" w:name="_Ref388973176"/>
      <w:bookmarkStart w:id="508" w:name="_Ref421557569"/>
      <w:bookmarkStart w:id="509" w:name="_Toc437856340"/>
      <w:bookmarkStart w:id="510" w:name="_Toc97127176"/>
      <w:r w:rsidRPr="007E706D">
        <w:t>Communication model</w:t>
      </w:r>
      <w:bookmarkEnd w:id="506"/>
      <w:bookmarkEnd w:id="507"/>
      <w:bookmarkEnd w:id="508"/>
      <w:bookmarkEnd w:id="509"/>
      <w:bookmarkEnd w:id="510"/>
    </w:p>
    <w:p w14:paraId="009A2C8A" w14:textId="55036095" w:rsidR="001778C9" w:rsidRDefault="001778C9" w:rsidP="004D4676">
      <w:pPr>
        <w:pStyle w:val="PARAGRAPH"/>
      </w:pPr>
      <w:del w:id="511" w:author="John Cowburn" w:date="2021-04-16T13:53:00Z">
        <w:r w:rsidDel="00635BE8">
          <w:delText>DLMS</w:delText>
        </w:r>
      </w:del>
      <w:ins w:id="512" w:author="John Cowburn" w:date="2021-04-16T13:53:00Z">
        <w:r w:rsidR="00635BE8">
          <w:t>DLMS®</w:t>
        </w:r>
      </w:ins>
      <w:r>
        <w:t>/COSEM uses the concepts of the Open Systems Interconnection (OSI) model</w:t>
      </w:r>
      <w:r>
        <w:fldChar w:fldCharType="begin"/>
      </w:r>
      <w:r>
        <w:instrText xml:space="preserve"> XE "OSI model" </w:instrText>
      </w:r>
      <w:r>
        <w:fldChar w:fldCharType="end"/>
      </w:r>
      <w:r>
        <w:t xml:space="preserve"> to model information exchange between meters and data collection systems.</w:t>
      </w:r>
    </w:p>
    <w:p w14:paraId="35AB5D3C" w14:textId="77777777" w:rsidR="001778C9" w:rsidRDefault="001778C9" w:rsidP="004D4676">
      <w:pPr>
        <w:pStyle w:val="NOTE"/>
      </w:pPr>
      <w:r>
        <w:t>NOTE</w:t>
      </w:r>
      <w:r w:rsidR="004D4676">
        <w:t> </w:t>
      </w:r>
      <w:r>
        <w:t>Information in this context comprises xDLMS messages and COSEM data.</w:t>
      </w:r>
    </w:p>
    <w:p w14:paraId="0A249BFF" w14:textId="66D3E57E" w:rsidR="001778C9" w:rsidRDefault="001778C9" w:rsidP="004D4676">
      <w:pPr>
        <w:pStyle w:val="PARAGRAPH"/>
      </w:pPr>
      <w:r>
        <w:t>Concepts, names and terminology used below relate to the OSI reference model described in</w:t>
      </w:r>
      <w:r w:rsidR="00FB314D">
        <w:t xml:space="preserve"> </w:t>
      </w:r>
      <w:r w:rsidR="00FB314D">
        <w:fldChar w:fldCharType="begin"/>
      </w:r>
      <w:r w:rsidR="00FB314D">
        <w:instrText xml:space="preserve"> REF ISO_IEC_7498_1_OSI \h </w:instrText>
      </w:r>
      <w:r w:rsidR="00FB314D">
        <w:fldChar w:fldCharType="separate"/>
      </w:r>
      <w:r w:rsidR="00DC4BE9" w:rsidRPr="00347160">
        <w:t>ISO/IEC 7498</w:t>
      </w:r>
      <w:r w:rsidR="00DC4BE9">
        <w:t>-1:1994</w:t>
      </w:r>
      <w:r w:rsidR="00FB314D">
        <w:fldChar w:fldCharType="end"/>
      </w:r>
      <w:r>
        <w:t>. Their use is outlined in this clause and further developed in other clauses.</w:t>
      </w:r>
    </w:p>
    <w:p w14:paraId="3981325F" w14:textId="77777777" w:rsidR="001778C9" w:rsidRDefault="001778C9" w:rsidP="004D4676">
      <w:pPr>
        <w:pStyle w:val="PARAGRAPH"/>
      </w:pPr>
      <w:r>
        <w:t>Application functions of metering devices and data collection systems are modelled by application processes</w:t>
      </w:r>
      <w:r>
        <w:fldChar w:fldCharType="begin"/>
      </w:r>
      <w:r>
        <w:instrText xml:space="preserve"> XE "Application process" </w:instrText>
      </w:r>
      <w:r>
        <w:fldChar w:fldCharType="end"/>
      </w:r>
      <w:r>
        <w:t xml:space="preserve"> (APs).</w:t>
      </w:r>
    </w:p>
    <w:p w14:paraId="2C762AD9" w14:textId="77777777" w:rsidR="001778C9" w:rsidRDefault="001778C9" w:rsidP="004D4676">
      <w:pPr>
        <w:pStyle w:val="PARAGRAPH"/>
      </w:pPr>
      <w:r>
        <w:t>Communication between APs is modelled by communication between application entities</w:t>
      </w:r>
      <w:r>
        <w:fldChar w:fldCharType="begin"/>
      </w:r>
      <w:r>
        <w:instrText xml:space="preserve"> XE "Application entity" </w:instrText>
      </w:r>
      <w:r>
        <w:fldChar w:fldCharType="end"/>
      </w:r>
      <w:r>
        <w:t xml:space="preserve"> (AEs). An AE represents the communication functions of an AP. There may be multiple sets of OSI communication functions in an AP, so a single AP may be represented by multiple AEs. However, each AE represents a single AP. An AE contains a set of communication capabilities called application service elements (ASEs). An ASE is a coherent set of integrated functions. These ASEs may be used independently or in combination. See also </w:t>
      </w:r>
      <w:r>
        <w:fldChar w:fldCharType="begin" w:fldLock="1"/>
      </w:r>
      <w:r>
        <w:instrText xml:space="preserve"> REF _Ref388888334 \r \h </w:instrText>
      </w:r>
      <w:r>
        <w:fldChar w:fldCharType="separate"/>
      </w:r>
      <w:r w:rsidR="00811F07">
        <w:t>4.2.2</w:t>
      </w:r>
      <w:r>
        <w:fldChar w:fldCharType="end"/>
      </w:r>
      <w:r>
        <w:t>.</w:t>
      </w:r>
    </w:p>
    <w:p w14:paraId="4C56937C" w14:textId="77777777" w:rsidR="001778C9" w:rsidRDefault="001778C9" w:rsidP="004D4676">
      <w:pPr>
        <w:pStyle w:val="PARAGRAPH"/>
      </w:pPr>
      <w:r>
        <w:t>Data exchange between data collection systems and metering devices is based on the client/server model</w:t>
      </w:r>
      <w:r>
        <w:fldChar w:fldCharType="begin"/>
      </w:r>
      <w:r>
        <w:instrText xml:space="preserve"> XE "Client/server model" </w:instrText>
      </w:r>
      <w:r>
        <w:fldChar w:fldCharType="end"/>
      </w:r>
      <w:r>
        <w:t xml:space="preserve"> where data collection systems play the role of the client and metering devices play the role of the server. The client</w:t>
      </w:r>
      <w:r>
        <w:fldChar w:fldCharType="begin"/>
      </w:r>
      <w:r>
        <w:instrText xml:space="preserve"> XE "Client" </w:instrText>
      </w:r>
      <w:r>
        <w:fldChar w:fldCharType="end"/>
      </w:r>
      <w:r>
        <w:t xml:space="preserve"> sends service requests to the server</w:t>
      </w:r>
      <w:r>
        <w:fldChar w:fldCharType="begin"/>
      </w:r>
      <w:r>
        <w:instrText xml:space="preserve"> XE "Server" </w:instrText>
      </w:r>
      <w:r>
        <w:fldChar w:fldCharType="end"/>
      </w:r>
      <w:r>
        <w:t xml:space="preserve"> which sends service responses. In addition the server may initiate unsolicited service requests to inform the client about events or to send data on pre-configured conditions. See also </w:t>
      </w:r>
      <w:r>
        <w:fldChar w:fldCharType="begin" w:fldLock="1"/>
      </w:r>
      <w:r>
        <w:instrText xml:space="preserve"> REF _Ref373696536 \r \h </w:instrText>
      </w:r>
      <w:r>
        <w:fldChar w:fldCharType="separate"/>
      </w:r>
      <w:r w:rsidR="00811F07">
        <w:t>4.1.6</w:t>
      </w:r>
      <w:r>
        <w:fldChar w:fldCharType="end"/>
      </w:r>
      <w:r>
        <w:t>.</w:t>
      </w:r>
    </w:p>
    <w:p w14:paraId="3064CEEB" w14:textId="77777777" w:rsidR="001778C9" w:rsidRDefault="001778C9" w:rsidP="004D4676">
      <w:pPr>
        <w:pStyle w:val="PARAGRAPH"/>
      </w:pPr>
      <w:r>
        <w:t xml:space="preserve">In general, the client and the server APs are located in separate devices. Therefore, message exchange takes place via a protocol stack as shown in </w:t>
      </w:r>
      <w:r>
        <w:fldChar w:fldCharType="begin" w:fldLock="1"/>
      </w:r>
      <w:r>
        <w:instrText xml:space="preserve"> REF _Ref388964487 \h  \* MERGEFORMAT </w:instrText>
      </w:r>
      <w:r>
        <w:fldChar w:fldCharType="separate"/>
      </w:r>
      <w:r w:rsidR="00811F07" w:rsidRPr="00811F07">
        <w:t xml:space="preserve">Figure </w:t>
      </w:r>
      <w:r w:rsidR="00811F07" w:rsidRPr="00811F07">
        <w:rPr>
          <w:noProof/>
        </w:rPr>
        <w:t>1</w:t>
      </w:r>
      <w:r>
        <w:fldChar w:fldCharType="end"/>
      </w:r>
      <w:r>
        <w:t>.</w:t>
      </w:r>
    </w:p>
    <w:p w14:paraId="2662E32A" w14:textId="77777777" w:rsidR="001778C9" w:rsidRDefault="001778C9" w:rsidP="004D4676">
      <w:pPr>
        <w:pStyle w:val="FIGURE"/>
      </w:pPr>
      <w:r>
        <w:rPr>
          <w:noProof/>
          <w:lang w:eastAsia="en-GB"/>
        </w:rPr>
        <w:lastRenderedPageBreak/>
        <w:drawing>
          <wp:inline distT="0" distB="0" distL="0" distR="0" wp14:anchorId="4449C8B8" wp14:editId="2D55556B">
            <wp:extent cx="5910606" cy="3976777"/>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09247" cy="3975863"/>
                    </a:xfrm>
                    <a:prstGeom prst="rect">
                      <a:avLst/>
                    </a:prstGeom>
                    <a:noFill/>
                    <a:ln>
                      <a:noFill/>
                    </a:ln>
                  </pic:spPr>
                </pic:pic>
              </a:graphicData>
            </a:graphic>
          </wp:inline>
        </w:drawing>
      </w:r>
    </w:p>
    <w:p w14:paraId="3AB19B46" w14:textId="77777777" w:rsidR="001778C9" w:rsidRPr="007E706D" w:rsidRDefault="001778C9" w:rsidP="001778C9">
      <w:pPr>
        <w:pStyle w:val="NOTE"/>
        <w:jc w:val="right"/>
        <w:rPr>
          <w:i/>
          <w:vanish/>
        </w:rPr>
      </w:pPr>
      <w:bookmarkStart w:id="513" w:name="_Ref388963098"/>
      <w:r w:rsidRPr="007E706D">
        <w:rPr>
          <w:i/>
          <w:vanish/>
        </w:rPr>
        <w:t>ClientServerModel_140527.emf</w:t>
      </w:r>
    </w:p>
    <w:p w14:paraId="4A9E9E2D" w14:textId="55D39FDD" w:rsidR="001778C9" w:rsidRPr="007E706D" w:rsidRDefault="004D4676" w:rsidP="004D4676">
      <w:pPr>
        <w:pStyle w:val="FIGURE-title"/>
      </w:pPr>
      <w:bookmarkStart w:id="514" w:name="_Toc392501576"/>
      <w:bookmarkStart w:id="515" w:name="_Toc437856656"/>
      <w:bookmarkStart w:id="516" w:name="_Toc97127359"/>
      <w:bookmarkEnd w:id="513"/>
      <w:r w:rsidRPr="007E706D">
        <w:t xml:space="preserve">Figure </w:t>
      </w:r>
      <w:fldSimple w:instr=" SEQ Figure \* ARABIC ">
        <w:r w:rsidR="00DC4BE9">
          <w:rPr>
            <w:noProof/>
          </w:rPr>
          <w:t>1</w:t>
        </w:r>
      </w:fldSimple>
      <w:r w:rsidRPr="007E706D">
        <w:t xml:space="preserve"> </w:t>
      </w:r>
      <w:r w:rsidR="001778C9" w:rsidRPr="007E706D">
        <w:t>– Client–server model and communication protocols</w:t>
      </w:r>
      <w:bookmarkEnd w:id="514"/>
      <w:bookmarkEnd w:id="515"/>
      <w:bookmarkEnd w:id="516"/>
    </w:p>
    <w:p w14:paraId="422704B5" w14:textId="77777777" w:rsidR="001778C9" w:rsidRPr="007E706D" w:rsidRDefault="001778C9" w:rsidP="004D4676">
      <w:pPr>
        <w:pStyle w:val="Heading3"/>
      </w:pPr>
      <w:bookmarkStart w:id="517" w:name="_Toc392500927"/>
      <w:bookmarkStart w:id="518" w:name="_Toc385259273"/>
      <w:bookmarkStart w:id="519" w:name="_Toc378104225"/>
      <w:bookmarkStart w:id="520" w:name="_Toc373340310"/>
      <w:bookmarkStart w:id="521" w:name="_Ref348469156"/>
      <w:bookmarkStart w:id="522" w:name="_Ref421557581"/>
      <w:bookmarkStart w:id="523" w:name="_Toc437856341"/>
      <w:bookmarkStart w:id="524" w:name="_Toc97127177"/>
      <w:r w:rsidRPr="007E706D">
        <w:t>Naming and addressing</w:t>
      </w:r>
      <w:bookmarkEnd w:id="517"/>
      <w:bookmarkEnd w:id="518"/>
      <w:bookmarkEnd w:id="519"/>
      <w:bookmarkEnd w:id="520"/>
      <w:bookmarkEnd w:id="521"/>
      <w:bookmarkEnd w:id="522"/>
      <w:bookmarkEnd w:id="523"/>
      <w:bookmarkEnd w:id="524"/>
    </w:p>
    <w:p w14:paraId="6DEC5DDB" w14:textId="77777777" w:rsidR="001778C9" w:rsidRPr="007E706D" w:rsidRDefault="001778C9" w:rsidP="004D4676">
      <w:pPr>
        <w:pStyle w:val="Heading4"/>
      </w:pPr>
      <w:bookmarkStart w:id="525" w:name="_Toc392500928"/>
      <w:bookmarkStart w:id="526" w:name="_Toc385259274"/>
      <w:bookmarkStart w:id="527" w:name="_Toc378104226"/>
      <w:bookmarkStart w:id="528" w:name="_Toc437856342"/>
      <w:r w:rsidRPr="007E706D">
        <w:t>General</w:t>
      </w:r>
      <w:bookmarkEnd w:id="525"/>
      <w:bookmarkEnd w:id="526"/>
      <w:bookmarkEnd w:id="527"/>
      <w:bookmarkEnd w:id="528"/>
    </w:p>
    <w:p w14:paraId="1FD98D0D" w14:textId="1121873F" w:rsidR="001778C9" w:rsidRDefault="001778C9" w:rsidP="004D4676">
      <w:pPr>
        <w:pStyle w:val="PARAGRAPH"/>
      </w:pPr>
      <w:r>
        <w:t xml:space="preserve">Naming and addressing are important aspects in communication systems. A name identifies a communicating entity. An address identifies where that entity can be found. Names are mapped to addresses; this is known as the process of binding. </w:t>
      </w:r>
      <w:r>
        <w:fldChar w:fldCharType="begin" w:fldLock="1"/>
      </w:r>
      <w:r>
        <w:instrText xml:space="preserve"> REF _Ref384471818 \h  \* MERGEFORMAT </w:instrText>
      </w:r>
      <w:r>
        <w:fldChar w:fldCharType="separate"/>
      </w:r>
      <w:r w:rsidR="00811F07" w:rsidRPr="00811F07">
        <w:t>Figure 2</w:t>
      </w:r>
      <w:r>
        <w:fldChar w:fldCharType="end"/>
      </w:r>
      <w:r>
        <w:t xml:space="preserve"> shows the main elements of naming and addressing in </w:t>
      </w:r>
      <w:del w:id="529" w:author="John Cowburn" w:date="2021-04-16T13:53:00Z">
        <w:r w:rsidDel="00635BE8">
          <w:delText>DLMS</w:delText>
        </w:r>
      </w:del>
      <w:ins w:id="530" w:author="John Cowburn" w:date="2021-04-16T13:53:00Z">
        <w:r w:rsidR="00635BE8">
          <w:t>DLMS®</w:t>
        </w:r>
      </w:ins>
      <w:r>
        <w:t>/COSEM.</w:t>
      </w:r>
    </w:p>
    <w:p w14:paraId="7804F42D" w14:textId="77777777" w:rsidR="001778C9" w:rsidRDefault="001778C9" w:rsidP="004D4676">
      <w:pPr>
        <w:pStyle w:val="FIGURE"/>
      </w:pPr>
      <w:r>
        <w:rPr>
          <w:noProof/>
          <w:lang w:eastAsia="en-GB"/>
        </w:rPr>
        <w:lastRenderedPageBreak/>
        <w:drawing>
          <wp:inline distT="0" distB="0" distL="0" distR="0" wp14:anchorId="48B640C3" wp14:editId="77829A50">
            <wp:extent cx="6191250" cy="53467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1250" cy="5346700"/>
                    </a:xfrm>
                    <a:prstGeom prst="rect">
                      <a:avLst/>
                    </a:prstGeom>
                    <a:noFill/>
                    <a:ln>
                      <a:noFill/>
                    </a:ln>
                  </pic:spPr>
                </pic:pic>
              </a:graphicData>
            </a:graphic>
          </wp:inline>
        </w:drawing>
      </w:r>
    </w:p>
    <w:p w14:paraId="711854FC" w14:textId="77777777" w:rsidR="001778C9" w:rsidRPr="007E706D" w:rsidRDefault="001778C9" w:rsidP="001778C9">
      <w:pPr>
        <w:pStyle w:val="NOTE"/>
        <w:jc w:val="right"/>
        <w:rPr>
          <w:i/>
          <w:vanish/>
        </w:rPr>
      </w:pPr>
      <w:bookmarkStart w:id="531" w:name="_Ref373587023"/>
      <w:bookmarkStart w:id="532" w:name="_Toc378104439"/>
      <w:r w:rsidRPr="007E706D">
        <w:rPr>
          <w:i/>
          <w:vanish/>
        </w:rPr>
        <w:t>Naming_Addressing_GK140627.wmf</w:t>
      </w:r>
    </w:p>
    <w:p w14:paraId="4D814474" w14:textId="1C3C4E37" w:rsidR="001778C9" w:rsidRPr="007E706D" w:rsidRDefault="004D4676" w:rsidP="004D4676">
      <w:pPr>
        <w:pStyle w:val="FIGURE-title"/>
      </w:pPr>
      <w:bookmarkStart w:id="533" w:name="_Toc392501577"/>
      <w:bookmarkStart w:id="534" w:name="_Toc385259511"/>
      <w:bookmarkStart w:id="535" w:name="_Toc437856657"/>
      <w:bookmarkStart w:id="536" w:name="_Toc97127360"/>
      <w:bookmarkEnd w:id="531"/>
      <w:r w:rsidRPr="007E706D">
        <w:t xml:space="preserve">Figure </w:t>
      </w:r>
      <w:fldSimple w:instr=" SEQ Figure \* ARABIC ">
        <w:r w:rsidR="00DC4BE9">
          <w:rPr>
            <w:noProof/>
          </w:rPr>
          <w:t>2</w:t>
        </w:r>
      </w:fldSimple>
      <w:r w:rsidRPr="007E706D">
        <w:t xml:space="preserve"> </w:t>
      </w:r>
      <w:r w:rsidR="001778C9" w:rsidRPr="007E706D">
        <w:t xml:space="preserve">– Naming and addressing in </w:t>
      </w:r>
      <w:del w:id="537" w:author="John Cowburn" w:date="2021-04-16T13:53:00Z">
        <w:r w:rsidR="001778C9" w:rsidRPr="007E706D" w:rsidDel="00635BE8">
          <w:delText>DLMS</w:delText>
        </w:r>
      </w:del>
      <w:ins w:id="538" w:author="John Cowburn" w:date="2021-04-16T13:53:00Z">
        <w:r w:rsidR="00635BE8">
          <w:t>DLMS®</w:t>
        </w:r>
      </w:ins>
      <w:r w:rsidR="001778C9" w:rsidRPr="007E706D">
        <w:t>/COSEM</w:t>
      </w:r>
      <w:bookmarkEnd w:id="532"/>
      <w:bookmarkEnd w:id="533"/>
      <w:bookmarkEnd w:id="534"/>
      <w:bookmarkEnd w:id="535"/>
      <w:bookmarkEnd w:id="536"/>
    </w:p>
    <w:p w14:paraId="732BE82F" w14:textId="77777777" w:rsidR="001778C9" w:rsidRPr="007E706D" w:rsidRDefault="001778C9" w:rsidP="004D4676">
      <w:pPr>
        <w:pStyle w:val="Heading4"/>
      </w:pPr>
      <w:bookmarkStart w:id="539" w:name="_Toc392500929"/>
      <w:bookmarkStart w:id="540" w:name="_Toc385259275"/>
      <w:bookmarkStart w:id="541" w:name="_Ref383705586"/>
      <w:bookmarkStart w:id="542" w:name="_Toc378104227"/>
      <w:bookmarkStart w:id="543" w:name="_Ref373584219"/>
      <w:bookmarkStart w:id="544" w:name="_Toc373340312"/>
      <w:bookmarkStart w:id="545" w:name="_Toc437856343"/>
      <w:r w:rsidRPr="007E706D">
        <w:t>Naming</w:t>
      </w:r>
      <w:bookmarkEnd w:id="539"/>
      <w:bookmarkEnd w:id="540"/>
      <w:bookmarkEnd w:id="541"/>
      <w:bookmarkEnd w:id="542"/>
      <w:bookmarkEnd w:id="543"/>
      <w:bookmarkEnd w:id="544"/>
      <w:bookmarkEnd w:id="545"/>
      <w:r w:rsidRPr="007E706D">
        <w:fldChar w:fldCharType="begin"/>
      </w:r>
      <w:r w:rsidRPr="007E706D">
        <w:instrText xml:space="preserve"> XE "Naming" </w:instrText>
      </w:r>
      <w:r w:rsidRPr="007E706D">
        <w:fldChar w:fldCharType="end"/>
      </w:r>
    </w:p>
    <w:p w14:paraId="76774F4D" w14:textId="07C8A313" w:rsidR="001778C9" w:rsidRDefault="001778C9" w:rsidP="004D4676">
      <w:pPr>
        <w:pStyle w:val="PARAGRAPH"/>
      </w:pPr>
      <w:del w:id="546" w:author="John Cowburn" w:date="2021-04-16T13:53:00Z">
        <w:r w:rsidDel="00635BE8">
          <w:delText>DLMS</w:delText>
        </w:r>
      </w:del>
      <w:ins w:id="547" w:author="John Cowburn" w:date="2021-04-16T13:53:00Z">
        <w:r w:rsidR="00635BE8">
          <w:t>DLMS®</w:t>
        </w:r>
      </w:ins>
      <w:r>
        <w:t xml:space="preserve">/COSEM entities, including clients, servers as well as third party systems shall be uniquely named by their </w:t>
      </w:r>
      <w:r>
        <w:rPr>
          <w:i/>
        </w:rPr>
        <w:t>system title</w:t>
      </w:r>
      <w:r>
        <w:rPr>
          <w:i/>
        </w:rPr>
        <w:fldChar w:fldCharType="begin"/>
      </w:r>
      <w:r>
        <w:instrText xml:space="preserve"> XE "System title" </w:instrText>
      </w:r>
      <w:r>
        <w:rPr>
          <w:i/>
        </w:rPr>
        <w:fldChar w:fldCharType="end"/>
      </w:r>
      <w:r>
        <w:t>. System titles shall be permanently assigned.</w:t>
      </w:r>
    </w:p>
    <w:p w14:paraId="5A2A4378" w14:textId="77777777" w:rsidR="001778C9" w:rsidRDefault="001778C9" w:rsidP="004D4676">
      <w:pPr>
        <w:pStyle w:val="PARAGRAPH"/>
      </w:pPr>
      <w:r>
        <w:t>Server</w:t>
      </w:r>
      <w:r>
        <w:fldChar w:fldCharType="begin"/>
      </w:r>
      <w:r>
        <w:instrText xml:space="preserve"> XE "Server" </w:instrText>
      </w:r>
      <w:r>
        <w:fldChar w:fldCharType="end"/>
      </w:r>
      <w:r>
        <w:t xml:space="preserve"> physical devices may host one or more logical devices</w:t>
      </w:r>
      <w:r>
        <w:fldChar w:fldCharType="begin"/>
      </w:r>
      <w:r>
        <w:instrText xml:space="preserve"> XE "Logical device" </w:instrText>
      </w:r>
      <w:r>
        <w:fldChar w:fldCharType="end"/>
      </w:r>
      <w:r>
        <w:t xml:space="preserve"> (LDs). LDs shall be uniquely identified by their Logical Device Name (LDN). LDs hosted by the same physical device</w:t>
      </w:r>
      <w:r>
        <w:fldChar w:fldCharType="begin"/>
      </w:r>
      <w:r>
        <w:instrText xml:space="preserve"> XE "Physical device" </w:instrText>
      </w:r>
      <w:r>
        <w:fldChar w:fldCharType="end"/>
      </w:r>
      <w:r>
        <w:t xml:space="preserve"> share the system title. System titles are specified in </w:t>
      </w:r>
      <w:r>
        <w:fldChar w:fldCharType="begin" w:fldLock="1"/>
      </w:r>
      <w:r>
        <w:instrText xml:space="preserve"> REF _Ref386895670 \r \h </w:instrText>
      </w:r>
      <w:r>
        <w:fldChar w:fldCharType="separate"/>
      </w:r>
      <w:r w:rsidR="00811F07">
        <w:t>4.1.3.4</w:t>
      </w:r>
      <w:r>
        <w:fldChar w:fldCharType="end"/>
      </w:r>
      <w:r>
        <w:t xml:space="preserve">. Logical device names are specified in </w:t>
      </w:r>
      <w:r>
        <w:fldChar w:fldCharType="begin" w:fldLock="1"/>
      </w:r>
      <w:r>
        <w:instrText xml:space="preserve"> REF _Ref375299121 \r \h  \* MERGEFORMAT </w:instrText>
      </w:r>
      <w:r>
        <w:fldChar w:fldCharType="separate"/>
      </w:r>
      <w:r w:rsidR="00811F07">
        <w:t>4.1.3.5</w:t>
      </w:r>
      <w:r>
        <w:fldChar w:fldCharType="end"/>
      </w:r>
      <w:r>
        <w:t>.</w:t>
      </w:r>
    </w:p>
    <w:p w14:paraId="226B2E3C" w14:textId="77777777" w:rsidR="001778C9" w:rsidRPr="007E706D" w:rsidRDefault="001778C9" w:rsidP="004D4676">
      <w:pPr>
        <w:pStyle w:val="Heading4"/>
      </w:pPr>
      <w:bookmarkStart w:id="548" w:name="_Toc392500930"/>
      <w:bookmarkStart w:id="549" w:name="_Toc385259276"/>
      <w:bookmarkStart w:id="550" w:name="_Ref384635481"/>
      <w:bookmarkStart w:id="551" w:name="_Ref382393694"/>
      <w:bookmarkStart w:id="552" w:name="_Ref378522410"/>
      <w:bookmarkStart w:id="553" w:name="_Toc378104228"/>
      <w:bookmarkStart w:id="554" w:name="_Ref373697178"/>
      <w:bookmarkStart w:id="555" w:name="_Ref373352606"/>
      <w:bookmarkStart w:id="556" w:name="_Toc373340313"/>
      <w:bookmarkStart w:id="557" w:name="_Toc437856344"/>
      <w:r w:rsidRPr="007E706D">
        <w:t>Addressing</w:t>
      </w:r>
      <w:bookmarkEnd w:id="548"/>
      <w:bookmarkEnd w:id="549"/>
      <w:bookmarkEnd w:id="550"/>
      <w:bookmarkEnd w:id="551"/>
      <w:bookmarkEnd w:id="552"/>
      <w:bookmarkEnd w:id="553"/>
      <w:bookmarkEnd w:id="554"/>
      <w:bookmarkEnd w:id="555"/>
      <w:bookmarkEnd w:id="556"/>
      <w:bookmarkEnd w:id="557"/>
      <w:r w:rsidRPr="007E706D">
        <w:fldChar w:fldCharType="begin"/>
      </w:r>
      <w:r w:rsidRPr="007E706D">
        <w:instrText xml:space="preserve"> XE "Addressing" </w:instrText>
      </w:r>
      <w:r w:rsidRPr="007E706D">
        <w:fldChar w:fldCharType="end"/>
      </w:r>
    </w:p>
    <w:p w14:paraId="04D96CE5" w14:textId="77777777" w:rsidR="001778C9" w:rsidRDefault="001778C9" w:rsidP="004D4676">
      <w:pPr>
        <w:pStyle w:val="PARAGRAPH"/>
      </w:pPr>
      <w:r>
        <w:t>Each physical device shall have an appropriate address. It depends on the communication profile and may be a phone number, a MAC address, an IP network address or a combination of these.</w:t>
      </w:r>
    </w:p>
    <w:p w14:paraId="24335067" w14:textId="77777777" w:rsidR="001778C9" w:rsidRDefault="001778C9" w:rsidP="004D4676">
      <w:pPr>
        <w:pStyle w:val="NOTE"/>
      </w:pPr>
      <w:r>
        <w:t>NOTE</w:t>
      </w:r>
      <w:r w:rsidR="004D4676">
        <w:t> </w:t>
      </w:r>
      <w:r>
        <w:t>For example, in the case of the 3-layer, connection-oriented, HDLC based communication profile, the lower HDLC address is the MAC address.</w:t>
      </w:r>
    </w:p>
    <w:p w14:paraId="5FA056A2" w14:textId="77777777" w:rsidR="001778C9" w:rsidRDefault="001778C9" w:rsidP="004D4676">
      <w:pPr>
        <w:pStyle w:val="PARAGRAPH"/>
      </w:pPr>
      <w:r>
        <w:lastRenderedPageBreak/>
        <w:t>Physical device addresses may be pre-configured or may be assigned during a registration</w:t>
      </w:r>
      <w:r>
        <w:fldChar w:fldCharType="begin"/>
      </w:r>
      <w:r>
        <w:instrText xml:space="preserve"> XE "Registration" </w:instrText>
      </w:r>
      <w:r>
        <w:fldChar w:fldCharType="end"/>
      </w:r>
      <w:r>
        <w:t xml:space="preserve"> process, which also involves binding</w:t>
      </w:r>
      <w:r>
        <w:fldChar w:fldCharType="begin"/>
      </w:r>
      <w:r>
        <w:instrText xml:space="preserve"> XE "Binding" </w:instrText>
      </w:r>
      <w:r>
        <w:fldChar w:fldCharType="end"/>
      </w:r>
      <w:r>
        <w:t xml:space="preserve"> between the addresses and the system titles.</w:t>
      </w:r>
    </w:p>
    <w:p w14:paraId="25286F2D" w14:textId="434E4EBD" w:rsidR="001778C9" w:rsidRDefault="001778C9" w:rsidP="004D4676">
      <w:pPr>
        <w:pStyle w:val="PARAGRAPH"/>
      </w:pPr>
      <w:r>
        <w:t xml:space="preserve">Each </w:t>
      </w:r>
      <w:del w:id="558" w:author="John Cowburn" w:date="2021-04-16T13:53:00Z">
        <w:r w:rsidDel="00635BE8">
          <w:delText>DLMS</w:delText>
        </w:r>
      </w:del>
      <w:ins w:id="559" w:author="John Cowburn" w:date="2021-04-16T13:53:00Z">
        <w:r w:rsidR="00635BE8">
          <w:t>DLMS®</w:t>
        </w:r>
      </w:ins>
      <w:r>
        <w:t>/COSEM client and each server – a COSEM logical device – is bound to a Service Access Point</w:t>
      </w:r>
      <w:r>
        <w:fldChar w:fldCharType="begin"/>
      </w:r>
      <w:r>
        <w:instrText xml:space="preserve"> XE "Service Access Point" </w:instrText>
      </w:r>
      <w:r>
        <w:fldChar w:fldCharType="end"/>
      </w:r>
      <w:r>
        <w:t xml:space="preserve"> (SAP). The SAPs reside in the supporting layer of the </w:t>
      </w:r>
      <w:del w:id="560" w:author="John Cowburn" w:date="2021-04-16T13:53:00Z">
        <w:r w:rsidDel="00635BE8">
          <w:delText>DLMS</w:delText>
        </w:r>
      </w:del>
      <w:ins w:id="561" w:author="John Cowburn" w:date="2021-04-16T13:53:00Z">
        <w:r w:rsidR="00635BE8">
          <w:t>DLMS®</w:t>
        </w:r>
      </w:ins>
      <w:r>
        <w:t>/COSEM AL. Depending on the communication profile the SAP may be a TCP-UDP/IP wrapper address, an upper HDLC address, an LLC address etc. On the server side, this binding is modelled by the “SAP Assignment</w:t>
      </w:r>
      <w:r>
        <w:fldChar w:fldCharType="begin"/>
      </w:r>
      <w:r>
        <w:instrText xml:space="preserve"> XE "SAP Assignment" </w:instrText>
      </w:r>
      <w:r>
        <w:fldChar w:fldCharType="end"/>
      </w:r>
      <w:r>
        <w:t xml:space="preserve">” IC; </w:t>
      </w:r>
      <w:r w:rsidRPr="00737FB9">
        <w:t xml:space="preserve">see </w:t>
      </w:r>
      <w:ins w:id="562" w:author="John Cowburn" w:date="2021-03-24T13:26:00Z">
        <w:r w:rsidR="00CA346F" w:rsidRPr="00806C68">
          <w:rPr>
            <w:highlight w:val="yellow"/>
          </w:rPr>
          <w:fldChar w:fldCharType="begin"/>
        </w:r>
        <w:r w:rsidR="00CA346F" w:rsidRPr="00806C68">
          <w:rPr>
            <w:highlight w:val="yellow"/>
          </w:rPr>
          <w:instrText xml:space="preserve"> REF IEC62056_6_2 \h </w:instrText>
        </w:r>
      </w:ins>
      <w:r w:rsidR="00CA346F" w:rsidRPr="00806C68">
        <w:rPr>
          <w:highlight w:val="yellow"/>
        </w:rPr>
      </w:r>
      <w:r w:rsidR="00806C68">
        <w:rPr>
          <w:highlight w:val="yellow"/>
        </w:rPr>
        <w:instrText xml:space="preserve"> \* MERGEFORMAT </w:instrText>
      </w:r>
      <w:r w:rsidR="00CA346F" w:rsidRPr="00806C68">
        <w:rPr>
          <w:highlight w:val="yellow"/>
        </w:rPr>
        <w:fldChar w:fldCharType="separate"/>
      </w:r>
      <w:r w:rsidR="00DC4BE9" w:rsidRPr="00806C68">
        <w:rPr>
          <w:color w:val="000000"/>
          <w:highlight w:val="yellow"/>
        </w:rPr>
        <w:t>IEC 62056-6-2:</w:t>
      </w:r>
      <w:ins w:id="563" w:author="John Cowburn" w:date="2021-03-24T13:24:00Z">
        <w:r w:rsidR="00DC4BE9" w:rsidRPr="00806C68">
          <w:rPr>
            <w:color w:val="000000"/>
            <w:highlight w:val="yellow"/>
          </w:rPr>
          <w:t>2021</w:t>
        </w:r>
      </w:ins>
      <w:ins w:id="564" w:author="John Cowburn" w:date="2021-03-24T13:26:00Z">
        <w:r w:rsidR="00CA346F" w:rsidRPr="00806C68">
          <w:rPr>
            <w:highlight w:val="yellow"/>
          </w:rPr>
          <w:fldChar w:fldCharType="end"/>
        </w:r>
      </w:ins>
      <w:del w:id="565" w:author="John Cowburn" w:date="2021-03-24T14:02:00Z">
        <w:r w:rsidR="00D94665" w:rsidRPr="00806C68" w:rsidDel="00382E8A">
          <w:rPr>
            <w:highlight w:val="yellow"/>
          </w:rPr>
          <w:fldChar w:fldCharType="begin" w:fldLock="1"/>
        </w:r>
        <w:r w:rsidR="00D94665" w:rsidRPr="00806C68" w:rsidDel="00382E8A">
          <w:rPr>
            <w:highlight w:val="yellow"/>
          </w:rPr>
          <w:delInstrText xml:space="preserve"> REF IEC62056_62_IC \h  \* MERGEFORMAT </w:delInstrText>
        </w:r>
        <w:r w:rsidR="00D94665" w:rsidRPr="00806C68" w:rsidDel="00382E8A">
          <w:rPr>
            <w:highlight w:val="yellow"/>
          </w:rPr>
        </w:r>
        <w:r w:rsidR="00D94665" w:rsidRPr="00806C68" w:rsidDel="00382E8A">
          <w:rPr>
            <w:highlight w:val="yellow"/>
          </w:rPr>
          <w:fldChar w:fldCharType="separate"/>
        </w:r>
        <w:r w:rsidR="00077BDE" w:rsidRPr="00806C68" w:rsidDel="00382E8A">
          <w:rPr>
            <w:color w:val="000000"/>
            <w:highlight w:val="yellow"/>
          </w:rPr>
          <w:delText>I</w:delText>
        </w:r>
      </w:del>
      <w:del w:id="566" w:author="John Cowburn" w:date="2021-03-24T13:27:00Z">
        <w:r w:rsidR="00077BDE" w:rsidRPr="00806C68" w:rsidDel="00CA346F">
          <w:rPr>
            <w:color w:val="000000"/>
            <w:highlight w:val="yellow"/>
          </w:rPr>
          <w:delText>EC 6</w:delText>
        </w:r>
        <w:r w:rsidR="00811F07" w:rsidRPr="00806C68" w:rsidDel="00CA346F">
          <w:rPr>
            <w:color w:val="000000"/>
            <w:highlight w:val="yellow"/>
          </w:rPr>
          <w:delText>2056-6-2:—</w:delText>
        </w:r>
      </w:del>
      <w:del w:id="567" w:author="John Cowburn" w:date="2021-03-24T14:02:00Z">
        <w:r w:rsidR="00D94665" w:rsidRPr="00806C68" w:rsidDel="00382E8A">
          <w:rPr>
            <w:highlight w:val="yellow"/>
          </w:rPr>
          <w:fldChar w:fldCharType="end"/>
        </w:r>
      </w:del>
      <w:r w:rsidR="00D94665" w:rsidRPr="00806C68">
        <w:rPr>
          <w:highlight w:val="yellow"/>
        </w:rPr>
        <w:t xml:space="preserve">, </w:t>
      </w:r>
      <w:ins w:id="568" w:author="John Cowburn" w:date="2021-03-24T13:27:00Z">
        <w:r w:rsidR="00CA346F" w:rsidRPr="00806C68">
          <w:rPr>
            <w:highlight w:val="yellow"/>
          </w:rPr>
          <w:t>4.4.5</w:t>
        </w:r>
      </w:ins>
      <w:del w:id="569" w:author="John Cowburn" w:date="2021-03-24T13:27:00Z">
        <w:r w:rsidR="00D94665" w:rsidRPr="00806C68" w:rsidDel="00CA346F">
          <w:rPr>
            <w:highlight w:val="yellow"/>
          </w:rPr>
          <w:delText>5.3.</w:delText>
        </w:r>
        <w:r w:rsidRPr="00806C68" w:rsidDel="00CA346F">
          <w:rPr>
            <w:highlight w:val="yellow"/>
          </w:rPr>
          <w:delText>5</w:delText>
        </w:r>
      </w:del>
      <w:r w:rsidRPr="00806C68">
        <w:rPr>
          <w:highlight w:val="yellow"/>
        </w:rPr>
        <w:t>.</w:t>
      </w:r>
    </w:p>
    <w:p w14:paraId="1B3DE186" w14:textId="77777777" w:rsidR="001778C9" w:rsidRDefault="001778C9" w:rsidP="004D4676">
      <w:pPr>
        <w:pStyle w:val="PARAGRAPH"/>
      </w:pPr>
      <w:r>
        <w:t xml:space="preserve">The values of the SAPs on the client and the server side are specified in </w:t>
      </w:r>
      <w:r>
        <w:fldChar w:fldCharType="begin" w:fldLock="1"/>
      </w:r>
      <w:r>
        <w:instrText xml:space="preserve"> REF _Ref386029776 \h  \* MERGEFORMAT </w:instrText>
      </w:r>
      <w:r>
        <w:fldChar w:fldCharType="separate"/>
      </w:r>
      <w:r w:rsidR="00811F07" w:rsidRPr="00811F07">
        <w:t xml:space="preserve">Table </w:t>
      </w:r>
      <w:r w:rsidR="00811F07" w:rsidRPr="00811F07">
        <w:rPr>
          <w:noProof/>
        </w:rPr>
        <w:t>1</w:t>
      </w:r>
      <w:r>
        <w:fldChar w:fldCharType="end"/>
      </w:r>
      <w:r>
        <w:t>. The length of the SAPs depends on the communication profile.</w:t>
      </w:r>
    </w:p>
    <w:p w14:paraId="300192CB" w14:textId="166C6D9C" w:rsidR="001778C9" w:rsidRDefault="004D4676" w:rsidP="004D4676">
      <w:pPr>
        <w:pStyle w:val="TABLE-title"/>
      </w:pPr>
      <w:bookmarkStart w:id="570" w:name="_Toc392501860"/>
      <w:bookmarkStart w:id="571" w:name="_Toc386405063"/>
      <w:bookmarkStart w:id="572" w:name="_Ref386391783"/>
      <w:bookmarkStart w:id="573" w:name="_Toc437856732"/>
      <w:bookmarkStart w:id="574" w:name="_Toc97127443"/>
      <w:r w:rsidRPr="007E706D">
        <w:t xml:space="preserve">Table </w:t>
      </w:r>
      <w:fldSimple w:instr=" SEQ Table \* ARABIC ">
        <w:r w:rsidR="00DC4BE9">
          <w:rPr>
            <w:noProof/>
          </w:rPr>
          <w:t>1</w:t>
        </w:r>
      </w:fldSimple>
      <w:r w:rsidRPr="007E706D">
        <w:t xml:space="preserve"> </w:t>
      </w:r>
      <w:r w:rsidR="001778C9" w:rsidRPr="007E706D">
        <w:t>– Client</w:t>
      </w:r>
      <w:r w:rsidR="001778C9" w:rsidRPr="007E706D">
        <w:fldChar w:fldCharType="begin"/>
      </w:r>
      <w:r w:rsidR="001778C9" w:rsidRPr="007E706D">
        <w:instrText xml:space="preserve"> XE "Client" </w:instrText>
      </w:r>
      <w:r w:rsidR="001778C9" w:rsidRPr="007E706D">
        <w:fldChar w:fldCharType="end"/>
      </w:r>
      <w:r w:rsidR="001778C9" w:rsidRPr="007E706D">
        <w:t xml:space="preserve"> and server</w:t>
      </w:r>
      <w:r w:rsidR="001778C9" w:rsidRPr="007E706D">
        <w:fldChar w:fldCharType="begin"/>
      </w:r>
      <w:r w:rsidR="001778C9" w:rsidRPr="007E706D">
        <w:instrText xml:space="preserve"> XE "Server" </w:instrText>
      </w:r>
      <w:r w:rsidR="001778C9" w:rsidRPr="007E706D">
        <w:fldChar w:fldCharType="end"/>
      </w:r>
      <w:r w:rsidR="001778C9" w:rsidRPr="007E706D">
        <w:t xml:space="preserve"> SAPs</w:t>
      </w:r>
      <w:bookmarkEnd w:id="570"/>
      <w:bookmarkEnd w:id="571"/>
      <w:bookmarkEnd w:id="572"/>
      <w:bookmarkEnd w:id="573"/>
      <w:bookmarkEnd w:id="574"/>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35"/>
        <w:gridCol w:w="3635"/>
      </w:tblGrid>
      <w:tr w:rsidR="001778C9" w14:paraId="2D3BE962" w14:textId="77777777" w:rsidTr="007E706D">
        <w:trPr>
          <w:cantSplit/>
          <w:jc w:val="center"/>
        </w:trPr>
        <w:tc>
          <w:tcPr>
            <w:tcW w:w="9070" w:type="dxa"/>
            <w:gridSpan w:val="2"/>
            <w:tcBorders>
              <w:top w:val="single" w:sz="4" w:space="0" w:color="auto"/>
              <w:left w:val="single" w:sz="4" w:space="0" w:color="auto"/>
              <w:bottom w:val="single" w:sz="4" w:space="0" w:color="auto"/>
              <w:right w:val="single" w:sz="4" w:space="0" w:color="auto"/>
            </w:tcBorders>
            <w:hideMark/>
          </w:tcPr>
          <w:p w14:paraId="476949AA" w14:textId="77777777" w:rsidR="001778C9" w:rsidRDefault="001778C9" w:rsidP="00521E1B">
            <w:pPr>
              <w:pStyle w:val="TABLE-col-heading"/>
            </w:pPr>
            <w:r>
              <w:t>Client SAPs</w:t>
            </w:r>
          </w:p>
        </w:tc>
      </w:tr>
      <w:tr w:rsidR="001778C9" w14:paraId="0E712C16" w14:textId="77777777" w:rsidTr="007E706D">
        <w:trPr>
          <w:cantSplit/>
          <w:jc w:val="center"/>
        </w:trPr>
        <w:tc>
          <w:tcPr>
            <w:tcW w:w="5435" w:type="dxa"/>
            <w:tcBorders>
              <w:top w:val="single" w:sz="4" w:space="0" w:color="auto"/>
              <w:left w:val="single" w:sz="4" w:space="0" w:color="auto"/>
              <w:bottom w:val="single" w:sz="4" w:space="0" w:color="auto"/>
              <w:right w:val="single" w:sz="4" w:space="0" w:color="auto"/>
            </w:tcBorders>
            <w:hideMark/>
          </w:tcPr>
          <w:p w14:paraId="6E751A48" w14:textId="77777777" w:rsidR="001778C9" w:rsidRDefault="001778C9" w:rsidP="00521E1B">
            <w:pPr>
              <w:pStyle w:val="TABLE-cell"/>
              <w:keepNext/>
            </w:pPr>
            <w:r>
              <w:t>No-station</w:t>
            </w:r>
          </w:p>
        </w:tc>
        <w:tc>
          <w:tcPr>
            <w:tcW w:w="3635" w:type="dxa"/>
            <w:tcBorders>
              <w:top w:val="single" w:sz="4" w:space="0" w:color="auto"/>
              <w:left w:val="single" w:sz="4" w:space="0" w:color="auto"/>
              <w:bottom w:val="single" w:sz="4" w:space="0" w:color="auto"/>
              <w:right w:val="single" w:sz="4" w:space="0" w:color="auto"/>
            </w:tcBorders>
            <w:hideMark/>
          </w:tcPr>
          <w:p w14:paraId="1D7E3984" w14:textId="77777777" w:rsidR="001778C9" w:rsidRDefault="001778C9" w:rsidP="00521E1B">
            <w:pPr>
              <w:pStyle w:val="TABLE-cell"/>
              <w:keepNext/>
              <w:jc w:val="center"/>
            </w:pPr>
            <w:r>
              <w:t>0x00</w:t>
            </w:r>
          </w:p>
        </w:tc>
      </w:tr>
      <w:tr w:rsidR="001778C9" w14:paraId="5F98F1FD" w14:textId="77777777" w:rsidTr="007E706D">
        <w:trPr>
          <w:cantSplit/>
          <w:jc w:val="center"/>
        </w:trPr>
        <w:tc>
          <w:tcPr>
            <w:tcW w:w="5435" w:type="dxa"/>
            <w:tcBorders>
              <w:top w:val="single" w:sz="4" w:space="0" w:color="auto"/>
              <w:left w:val="single" w:sz="4" w:space="0" w:color="auto"/>
              <w:bottom w:val="single" w:sz="4" w:space="0" w:color="auto"/>
              <w:right w:val="single" w:sz="4" w:space="0" w:color="auto"/>
            </w:tcBorders>
            <w:hideMark/>
          </w:tcPr>
          <w:p w14:paraId="26B50523" w14:textId="77777777" w:rsidR="001778C9" w:rsidRDefault="001778C9" w:rsidP="00521E1B">
            <w:pPr>
              <w:pStyle w:val="TABLE-cell"/>
              <w:keepNext/>
            </w:pPr>
            <w:r>
              <w:t>Client Management Process</w:t>
            </w:r>
            <w:r>
              <w:fldChar w:fldCharType="begin"/>
            </w:r>
            <w:r>
              <w:instrText xml:space="preserve"> XE "Client Management Process" </w:instrText>
            </w:r>
            <w:r>
              <w:fldChar w:fldCharType="end"/>
            </w:r>
            <w:r>
              <w:t xml:space="preserve"> / CIASE </w:t>
            </w:r>
            <w:r w:rsidRPr="004D4676">
              <w:rPr>
                <w:rStyle w:val="SUPerscript-small"/>
              </w:rPr>
              <w:t>1</w:t>
            </w:r>
          </w:p>
        </w:tc>
        <w:tc>
          <w:tcPr>
            <w:tcW w:w="3635" w:type="dxa"/>
            <w:tcBorders>
              <w:top w:val="single" w:sz="4" w:space="0" w:color="auto"/>
              <w:left w:val="single" w:sz="4" w:space="0" w:color="auto"/>
              <w:bottom w:val="single" w:sz="4" w:space="0" w:color="auto"/>
              <w:right w:val="single" w:sz="4" w:space="0" w:color="auto"/>
            </w:tcBorders>
            <w:hideMark/>
          </w:tcPr>
          <w:p w14:paraId="0992CB96" w14:textId="77777777" w:rsidR="001778C9" w:rsidRDefault="001778C9" w:rsidP="00521E1B">
            <w:pPr>
              <w:pStyle w:val="TABLE-cell"/>
              <w:keepNext/>
              <w:jc w:val="center"/>
            </w:pPr>
            <w:r>
              <w:t xml:space="preserve">0x01 </w:t>
            </w:r>
          </w:p>
        </w:tc>
      </w:tr>
      <w:tr w:rsidR="001778C9" w14:paraId="7AAC9A07" w14:textId="77777777" w:rsidTr="007E706D">
        <w:trPr>
          <w:cantSplit/>
          <w:jc w:val="center"/>
        </w:trPr>
        <w:tc>
          <w:tcPr>
            <w:tcW w:w="5435" w:type="dxa"/>
            <w:tcBorders>
              <w:top w:val="single" w:sz="4" w:space="0" w:color="auto"/>
              <w:left w:val="single" w:sz="4" w:space="0" w:color="auto"/>
              <w:bottom w:val="single" w:sz="4" w:space="0" w:color="auto"/>
              <w:right w:val="single" w:sz="4" w:space="0" w:color="auto"/>
            </w:tcBorders>
            <w:hideMark/>
          </w:tcPr>
          <w:p w14:paraId="09884F1B" w14:textId="77777777" w:rsidR="001778C9" w:rsidRDefault="001778C9" w:rsidP="00521E1B">
            <w:pPr>
              <w:pStyle w:val="TABLE-cell"/>
              <w:keepNext/>
            </w:pPr>
            <w:r>
              <w:t>Public Client</w:t>
            </w:r>
            <w:r>
              <w:fldChar w:fldCharType="begin"/>
            </w:r>
            <w:r>
              <w:instrText xml:space="preserve"> XE "Public Client" </w:instrText>
            </w:r>
            <w:r>
              <w:fldChar w:fldCharType="end"/>
            </w:r>
          </w:p>
        </w:tc>
        <w:tc>
          <w:tcPr>
            <w:tcW w:w="3635" w:type="dxa"/>
            <w:tcBorders>
              <w:top w:val="single" w:sz="4" w:space="0" w:color="auto"/>
              <w:left w:val="single" w:sz="4" w:space="0" w:color="auto"/>
              <w:bottom w:val="single" w:sz="4" w:space="0" w:color="auto"/>
              <w:right w:val="single" w:sz="4" w:space="0" w:color="auto"/>
            </w:tcBorders>
            <w:hideMark/>
          </w:tcPr>
          <w:p w14:paraId="4D4F6A44" w14:textId="77777777" w:rsidR="001778C9" w:rsidRDefault="001778C9" w:rsidP="00521E1B">
            <w:pPr>
              <w:pStyle w:val="TABLE-cell"/>
              <w:keepNext/>
              <w:jc w:val="center"/>
            </w:pPr>
            <w:r>
              <w:t xml:space="preserve">0x10 </w:t>
            </w:r>
          </w:p>
        </w:tc>
      </w:tr>
      <w:tr w:rsidR="001778C9" w14:paraId="3597B68E" w14:textId="77777777" w:rsidTr="007E706D">
        <w:trPr>
          <w:cantSplit/>
          <w:jc w:val="center"/>
        </w:trPr>
        <w:tc>
          <w:tcPr>
            <w:tcW w:w="5435" w:type="dxa"/>
            <w:vMerge w:val="restart"/>
            <w:tcBorders>
              <w:top w:val="single" w:sz="4" w:space="0" w:color="auto"/>
              <w:left w:val="single" w:sz="4" w:space="0" w:color="auto"/>
              <w:bottom w:val="single" w:sz="4" w:space="0" w:color="auto"/>
              <w:right w:val="single" w:sz="4" w:space="0" w:color="auto"/>
            </w:tcBorders>
            <w:vAlign w:val="center"/>
            <w:hideMark/>
          </w:tcPr>
          <w:p w14:paraId="4A9DEAE4" w14:textId="77777777" w:rsidR="001778C9" w:rsidRDefault="001778C9" w:rsidP="00521E1B">
            <w:pPr>
              <w:pStyle w:val="TABLE-cell"/>
              <w:keepNext/>
            </w:pPr>
            <w:r>
              <w:rPr>
                <w:i/>
              </w:rPr>
              <w:t>Open for client AP assignment</w:t>
            </w:r>
          </w:p>
        </w:tc>
        <w:tc>
          <w:tcPr>
            <w:tcW w:w="3635" w:type="dxa"/>
            <w:tcBorders>
              <w:top w:val="single" w:sz="4" w:space="0" w:color="auto"/>
              <w:left w:val="single" w:sz="4" w:space="0" w:color="auto"/>
              <w:bottom w:val="single" w:sz="4" w:space="0" w:color="auto"/>
              <w:right w:val="single" w:sz="4" w:space="0" w:color="auto"/>
            </w:tcBorders>
            <w:hideMark/>
          </w:tcPr>
          <w:p w14:paraId="2748F97B" w14:textId="77777777" w:rsidR="001778C9" w:rsidRDefault="001778C9" w:rsidP="00521E1B">
            <w:pPr>
              <w:pStyle w:val="TABLE-cell"/>
              <w:keepNext/>
              <w:jc w:val="center"/>
            </w:pPr>
            <w:r>
              <w:t>0x02 …0x0F</w:t>
            </w:r>
          </w:p>
        </w:tc>
      </w:tr>
      <w:tr w:rsidR="001778C9" w14:paraId="38ED7C5C" w14:textId="77777777" w:rsidTr="007E706D">
        <w:trPr>
          <w:cantSplit/>
          <w:jc w:val="center"/>
        </w:trPr>
        <w:tc>
          <w:tcPr>
            <w:tcW w:w="5435" w:type="dxa"/>
            <w:vMerge/>
            <w:tcBorders>
              <w:top w:val="single" w:sz="4" w:space="0" w:color="auto"/>
              <w:left w:val="single" w:sz="4" w:space="0" w:color="auto"/>
              <w:bottom w:val="single" w:sz="4" w:space="0" w:color="auto"/>
              <w:right w:val="single" w:sz="4" w:space="0" w:color="auto"/>
            </w:tcBorders>
            <w:vAlign w:val="center"/>
            <w:hideMark/>
          </w:tcPr>
          <w:p w14:paraId="18433B62" w14:textId="77777777" w:rsidR="001778C9" w:rsidRDefault="001778C9" w:rsidP="00521E1B">
            <w:pPr>
              <w:keepNext/>
              <w:rPr>
                <w:bCs/>
                <w:sz w:val="16"/>
              </w:rPr>
            </w:pPr>
          </w:p>
        </w:tc>
        <w:tc>
          <w:tcPr>
            <w:tcW w:w="3635" w:type="dxa"/>
            <w:tcBorders>
              <w:top w:val="single" w:sz="4" w:space="0" w:color="auto"/>
              <w:left w:val="single" w:sz="4" w:space="0" w:color="auto"/>
              <w:bottom w:val="single" w:sz="4" w:space="0" w:color="auto"/>
              <w:right w:val="single" w:sz="4" w:space="0" w:color="auto"/>
            </w:tcBorders>
            <w:hideMark/>
          </w:tcPr>
          <w:p w14:paraId="6649D140" w14:textId="77777777" w:rsidR="001778C9" w:rsidRDefault="001778C9" w:rsidP="00521E1B">
            <w:pPr>
              <w:pStyle w:val="TABLE-cell"/>
              <w:keepNext/>
              <w:jc w:val="center"/>
            </w:pPr>
            <w:r>
              <w:t>0x11 and up</w:t>
            </w:r>
          </w:p>
        </w:tc>
      </w:tr>
      <w:tr w:rsidR="001778C9" w14:paraId="73F283C2" w14:textId="77777777" w:rsidTr="007E706D">
        <w:trPr>
          <w:cantSplit/>
          <w:jc w:val="center"/>
        </w:trPr>
        <w:tc>
          <w:tcPr>
            <w:tcW w:w="9070" w:type="dxa"/>
            <w:gridSpan w:val="2"/>
            <w:tcBorders>
              <w:top w:val="single" w:sz="4" w:space="0" w:color="auto"/>
              <w:left w:val="single" w:sz="4" w:space="0" w:color="auto"/>
              <w:bottom w:val="single" w:sz="4" w:space="0" w:color="auto"/>
              <w:right w:val="single" w:sz="4" w:space="0" w:color="auto"/>
            </w:tcBorders>
            <w:hideMark/>
          </w:tcPr>
          <w:p w14:paraId="09C8B5C9" w14:textId="77777777" w:rsidR="001778C9" w:rsidRDefault="001778C9" w:rsidP="00521E1B">
            <w:pPr>
              <w:pStyle w:val="TABLE-col-heading"/>
            </w:pPr>
            <w:r>
              <w:t>Server SAPs</w:t>
            </w:r>
          </w:p>
        </w:tc>
      </w:tr>
      <w:tr w:rsidR="001778C9" w14:paraId="6E388A7F" w14:textId="77777777" w:rsidTr="007E706D">
        <w:trPr>
          <w:cantSplit/>
          <w:jc w:val="center"/>
        </w:trPr>
        <w:tc>
          <w:tcPr>
            <w:tcW w:w="5435" w:type="dxa"/>
            <w:tcBorders>
              <w:top w:val="single" w:sz="4" w:space="0" w:color="auto"/>
              <w:left w:val="single" w:sz="4" w:space="0" w:color="auto"/>
              <w:bottom w:val="single" w:sz="4" w:space="0" w:color="auto"/>
              <w:right w:val="single" w:sz="4" w:space="0" w:color="auto"/>
            </w:tcBorders>
            <w:hideMark/>
          </w:tcPr>
          <w:p w14:paraId="39B59BF8" w14:textId="77777777" w:rsidR="001778C9" w:rsidRDefault="001778C9" w:rsidP="00521E1B">
            <w:pPr>
              <w:pStyle w:val="TABLE-cell"/>
              <w:keepNext/>
            </w:pPr>
            <w:r>
              <w:t xml:space="preserve">No-station / CIASE </w:t>
            </w:r>
            <w:r w:rsidRPr="002F7A07">
              <w:rPr>
                <w:rStyle w:val="SUPerscript-small"/>
              </w:rPr>
              <w:t>1</w:t>
            </w:r>
          </w:p>
        </w:tc>
        <w:tc>
          <w:tcPr>
            <w:tcW w:w="3635" w:type="dxa"/>
            <w:tcBorders>
              <w:top w:val="single" w:sz="4" w:space="0" w:color="auto"/>
              <w:left w:val="single" w:sz="4" w:space="0" w:color="auto"/>
              <w:bottom w:val="single" w:sz="4" w:space="0" w:color="auto"/>
              <w:right w:val="single" w:sz="4" w:space="0" w:color="auto"/>
            </w:tcBorders>
            <w:hideMark/>
          </w:tcPr>
          <w:p w14:paraId="072D418E" w14:textId="77777777" w:rsidR="001778C9" w:rsidRDefault="001778C9" w:rsidP="00521E1B">
            <w:pPr>
              <w:pStyle w:val="TABLE-cell"/>
              <w:keepNext/>
              <w:jc w:val="center"/>
            </w:pPr>
            <w:r>
              <w:t>0x00</w:t>
            </w:r>
          </w:p>
        </w:tc>
      </w:tr>
      <w:tr w:rsidR="001778C9" w14:paraId="7452DF14" w14:textId="77777777" w:rsidTr="007E706D">
        <w:trPr>
          <w:cantSplit/>
          <w:jc w:val="center"/>
        </w:trPr>
        <w:tc>
          <w:tcPr>
            <w:tcW w:w="5435" w:type="dxa"/>
            <w:tcBorders>
              <w:top w:val="single" w:sz="4" w:space="0" w:color="auto"/>
              <w:left w:val="single" w:sz="4" w:space="0" w:color="auto"/>
              <w:bottom w:val="single" w:sz="4" w:space="0" w:color="auto"/>
              <w:right w:val="single" w:sz="4" w:space="0" w:color="auto"/>
            </w:tcBorders>
            <w:hideMark/>
          </w:tcPr>
          <w:p w14:paraId="0A2626E5" w14:textId="77777777" w:rsidR="001778C9" w:rsidRDefault="001778C9" w:rsidP="00521E1B">
            <w:pPr>
              <w:pStyle w:val="TABLE-cell"/>
              <w:keepNext/>
            </w:pPr>
            <w:r>
              <w:t>Management Logical Device</w:t>
            </w:r>
            <w:r>
              <w:fldChar w:fldCharType="begin"/>
            </w:r>
            <w:r>
              <w:instrText xml:space="preserve"> XE "Management Logical Device" </w:instrText>
            </w:r>
            <w:r>
              <w:fldChar w:fldCharType="end"/>
            </w:r>
          </w:p>
        </w:tc>
        <w:tc>
          <w:tcPr>
            <w:tcW w:w="3635" w:type="dxa"/>
            <w:tcBorders>
              <w:top w:val="single" w:sz="4" w:space="0" w:color="auto"/>
              <w:left w:val="single" w:sz="4" w:space="0" w:color="auto"/>
              <w:bottom w:val="single" w:sz="4" w:space="0" w:color="auto"/>
              <w:right w:val="single" w:sz="4" w:space="0" w:color="auto"/>
            </w:tcBorders>
            <w:hideMark/>
          </w:tcPr>
          <w:p w14:paraId="74AEE34C" w14:textId="77777777" w:rsidR="001778C9" w:rsidRDefault="001778C9" w:rsidP="00521E1B">
            <w:pPr>
              <w:pStyle w:val="TABLE-cell"/>
              <w:keepNext/>
              <w:jc w:val="center"/>
            </w:pPr>
            <w:r>
              <w:t>0x01</w:t>
            </w:r>
          </w:p>
        </w:tc>
      </w:tr>
      <w:tr w:rsidR="001778C9" w14:paraId="2C2EBD18" w14:textId="77777777" w:rsidTr="007E706D">
        <w:trPr>
          <w:cantSplit/>
          <w:jc w:val="center"/>
        </w:trPr>
        <w:tc>
          <w:tcPr>
            <w:tcW w:w="5435" w:type="dxa"/>
            <w:tcBorders>
              <w:top w:val="single" w:sz="4" w:space="0" w:color="auto"/>
              <w:left w:val="single" w:sz="4" w:space="0" w:color="auto"/>
              <w:bottom w:val="single" w:sz="4" w:space="0" w:color="auto"/>
              <w:right w:val="single" w:sz="4" w:space="0" w:color="auto"/>
            </w:tcBorders>
            <w:hideMark/>
          </w:tcPr>
          <w:p w14:paraId="2A4507DD" w14:textId="77777777" w:rsidR="001778C9" w:rsidRDefault="001778C9" w:rsidP="00521E1B">
            <w:pPr>
              <w:pStyle w:val="TABLE-cell"/>
              <w:keepNext/>
            </w:pPr>
            <w:r>
              <w:t>Reserved for future use</w:t>
            </w:r>
          </w:p>
        </w:tc>
        <w:tc>
          <w:tcPr>
            <w:tcW w:w="3635" w:type="dxa"/>
            <w:tcBorders>
              <w:top w:val="single" w:sz="4" w:space="0" w:color="auto"/>
              <w:left w:val="single" w:sz="4" w:space="0" w:color="auto"/>
              <w:bottom w:val="single" w:sz="4" w:space="0" w:color="auto"/>
              <w:right w:val="single" w:sz="4" w:space="0" w:color="auto"/>
            </w:tcBorders>
            <w:hideMark/>
          </w:tcPr>
          <w:p w14:paraId="354B7E08" w14:textId="77777777" w:rsidR="001778C9" w:rsidRDefault="001778C9" w:rsidP="00521E1B">
            <w:pPr>
              <w:pStyle w:val="TABLE-cell"/>
              <w:keepNext/>
              <w:jc w:val="center"/>
            </w:pPr>
            <w:r>
              <w:t>0x02…0x0F</w:t>
            </w:r>
          </w:p>
        </w:tc>
      </w:tr>
      <w:tr w:rsidR="001778C9" w14:paraId="360306BB" w14:textId="77777777" w:rsidTr="007E706D">
        <w:trPr>
          <w:cantSplit/>
          <w:jc w:val="center"/>
        </w:trPr>
        <w:tc>
          <w:tcPr>
            <w:tcW w:w="5435" w:type="dxa"/>
            <w:tcBorders>
              <w:top w:val="single" w:sz="4" w:space="0" w:color="auto"/>
              <w:left w:val="single" w:sz="4" w:space="0" w:color="auto"/>
              <w:bottom w:val="single" w:sz="4" w:space="0" w:color="auto"/>
              <w:right w:val="single" w:sz="4" w:space="0" w:color="auto"/>
            </w:tcBorders>
            <w:hideMark/>
          </w:tcPr>
          <w:p w14:paraId="18190070" w14:textId="77777777" w:rsidR="001778C9" w:rsidRDefault="001778C9" w:rsidP="00521E1B">
            <w:pPr>
              <w:pStyle w:val="TABLE-cell"/>
              <w:keepNext/>
            </w:pPr>
            <w:r>
              <w:rPr>
                <w:i/>
              </w:rPr>
              <w:t>Open for server SAP assignment</w:t>
            </w:r>
          </w:p>
        </w:tc>
        <w:tc>
          <w:tcPr>
            <w:tcW w:w="3635" w:type="dxa"/>
            <w:tcBorders>
              <w:top w:val="single" w:sz="4" w:space="0" w:color="auto"/>
              <w:left w:val="single" w:sz="4" w:space="0" w:color="auto"/>
              <w:bottom w:val="single" w:sz="4" w:space="0" w:color="auto"/>
              <w:right w:val="single" w:sz="4" w:space="0" w:color="auto"/>
            </w:tcBorders>
            <w:vAlign w:val="center"/>
            <w:hideMark/>
          </w:tcPr>
          <w:p w14:paraId="12327D71" w14:textId="77777777" w:rsidR="001778C9" w:rsidRDefault="001778C9" w:rsidP="00521E1B">
            <w:pPr>
              <w:pStyle w:val="TABLE-cell"/>
              <w:keepNext/>
              <w:jc w:val="center"/>
            </w:pPr>
            <w:r>
              <w:t>0x10 and up</w:t>
            </w:r>
          </w:p>
        </w:tc>
      </w:tr>
      <w:tr w:rsidR="001778C9" w14:paraId="466EE042" w14:textId="77777777" w:rsidTr="007E706D">
        <w:trPr>
          <w:cantSplit/>
          <w:jc w:val="center"/>
        </w:trPr>
        <w:tc>
          <w:tcPr>
            <w:tcW w:w="5435" w:type="dxa"/>
            <w:tcBorders>
              <w:top w:val="single" w:sz="4" w:space="0" w:color="auto"/>
              <w:left w:val="single" w:sz="4" w:space="0" w:color="auto"/>
              <w:bottom w:val="single" w:sz="4" w:space="0" w:color="auto"/>
              <w:right w:val="single" w:sz="4" w:space="0" w:color="auto"/>
            </w:tcBorders>
            <w:hideMark/>
          </w:tcPr>
          <w:p w14:paraId="2D2613FE" w14:textId="77777777" w:rsidR="001778C9" w:rsidRDefault="001778C9" w:rsidP="00521E1B">
            <w:pPr>
              <w:pStyle w:val="TABLE-cell"/>
              <w:keepNext/>
            </w:pPr>
            <w:r>
              <w:t>All-station (Broadcast)</w:t>
            </w:r>
          </w:p>
        </w:tc>
        <w:tc>
          <w:tcPr>
            <w:tcW w:w="3635" w:type="dxa"/>
            <w:tcBorders>
              <w:top w:val="single" w:sz="4" w:space="0" w:color="auto"/>
              <w:left w:val="single" w:sz="4" w:space="0" w:color="auto"/>
              <w:bottom w:val="single" w:sz="4" w:space="0" w:color="auto"/>
              <w:right w:val="single" w:sz="4" w:space="0" w:color="auto"/>
            </w:tcBorders>
            <w:vAlign w:val="center"/>
            <w:hideMark/>
          </w:tcPr>
          <w:p w14:paraId="28D9CBDF" w14:textId="77777777" w:rsidR="001778C9" w:rsidRDefault="001778C9" w:rsidP="00521E1B">
            <w:pPr>
              <w:pStyle w:val="TABLE-cell"/>
              <w:keepNext/>
              <w:jc w:val="center"/>
            </w:pPr>
            <w:r>
              <w:t>Communication profile specific</w:t>
            </w:r>
          </w:p>
        </w:tc>
      </w:tr>
      <w:tr w:rsidR="001778C9" w14:paraId="1DD60AFA" w14:textId="77777777" w:rsidTr="007E706D">
        <w:trPr>
          <w:cantSplit/>
          <w:jc w:val="center"/>
        </w:trPr>
        <w:tc>
          <w:tcPr>
            <w:tcW w:w="9070" w:type="dxa"/>
            <w:gridSpan w:val="2"/>
            <w:tcBorders>
              <w:top w:val="single" w:sz="4" w:space="0" w:color="auto"/>
              <w:left w:val="single" w:sz="4" w:space="0" w:color="auto"/>
              <w:bottom w:val="single" w:sz="4" w:space="0" w:color="auto"/>
              <w:right w:val="single" w:sz="4" w:space="0" w:color="auto"/>
            </w:tcBorders>
            <w:hideMark/>
          </w:tcPr>
          <w:p w14:paraId="269E314C" w14:textId="7D2728E5" w:rsidR="001778C9" w:rsidRDefault="001778C9" w:rsidP="00521E1B">
            <w:pPr>
              <w:pStyle w:val="TABFIGfootnote"/>
              <w:keepNext/>
            </w:pPr>
            <w:r w:rsidRPr="004D4676">
              <w:rPr>
                <w:rStyle w:val="SUPerscript-small"/>
              </w:rPr>
              <w:t xml:space="preserve">1 </w:t>
            </w:r>
            <w:r w:rsidR="004D4676">
              <w:tab/>
            </w:r>
            <w:r>
              <w:t xml:space="preserve">In the case of the </w:t>
            </w:r>
            <w:del w:id="575" w:author="John Cowburn" w:date="2021-04-16T13:53:00Z">
              <w:r w:rsidDel="00635BE8">
                <w:delText>DLMS</w:delText>
              </w:r>
            </w:del>
            <w:ins w:id="576" w:author="John Cowburn" w:date="2021-04-16T13:53:00Z">
              <w:r w:rsidR="00635BE8">
                <w:t>DLMS®</w:t>
              </w:r>
            </w:ins>
            <w:r>
              <w:t>/COSEM S-FSK PLC profile, see</w:t>
            </w:r>
            <w:r w:rsidR="00BC6275">
              <w:t xml:space="preserve"> </w:t>
            </w:r>
            <w:r w:rsidR="00BC6275">
              <w:fldChar w:fldCharType="begin" w:fldLock="1"/>
            </w:r>
            <w:r w:rsidR="00BC6275">
              <w:instrText xml:space="preserve"> REF IEC62056_8_3_SFSK \h </w:instrText>
            </w:r>
            <w:r w:rsidR="00BC6275">
              <w:fldChar w:fldCharType="separate"/>
            </w:r>
            <w:r w:rsidR="00077BDE">
              <w:rPr>
                <w:color w:val="000000"/>
              </w:rPr>
              <w:t>IEC 6</w:t>
            </w:r>
            <w:r w:rsidR="00811F07" w:rsidRPr="00347160">
              <w:rPr>
                <w:color w:val="000000"/>
              </w:rPr>
              <w:t>2056-8-3</w:t>
            </w:r>
            <w:r w:rsidR="00BC6275">
              <w:fldChar w:fldCharType="end"/>
            </w:r>
            <w:r>
              <w:t>.</w:t>
            </w:r>
          </w:p>
        </w:tc>
      </w:tr>
      <w:tr w:rsidR="001778C9" w14:paraId="57538D66" w14:textId="77777777" w:rsidTr="007E706D">
        <w:trPr>
          <w:cantSplit/>
          <w:jc w:val="center"/>
        </w:trPr>
        <w:tc>
          <w:tcPr>
            <w:tcW w:w="9070" w:type="dxa"/>
            <w:gridSpan w:val="2"/>
            <w:tcBorders>
              <w:top w:val="single" w:sz="4" w:space="0" w:color="auto"/>
              <w:left w:val="single" w:sz="4" w:space="0" w:color="auto"/>
              <w:bottom w:val="single" w:sz="4" w:space="0" w:color="auto"/>
              <w:right w:val="single" w:sz="4" w:space="0" w:color="auto"/>
            </w:tcBorders>
            <w:hideMark/>
          </w:tcPr>
          <w:p w14:paraId="376FCE8B" w14:textId="77777777" w:rsidR="001778C9" w:rsidRDefault="001778C9" w:rsidP="00521E1B">
            <w:pPr>
              <w:pStyle w:val="NOTE"/>
              <w:keepNext/>
            </w:pPr>
            <w:r>
              <w:t>NOTE</w:t>
            </w:r>
            <w:r w:rsidR="004D4676">
              <w:t> </w:t>
            </w:r>
            <w:r>
              <w:t>Depending on the supporting layer, the SAPs may be represented on one or more bytes.</w:t>
            </w:r>
          </w:p>
        </w:tc>
      </w:tr>
    </w:tbl>
    <w:p w14:paraId="3B647944" w14:textId="77777777" w:rsidR="007E706D" w:rsidRDefault="007E706D"/>
    <w:p w14:paraId="188CFF2C" w14:textId="77777777" w:rsidR="001778C9" w:rsidRPr="0013262F" w:rsidRDefault="001778C9" w:rsidP="004D4676">
      <w:pPr>
        <w:pStyle w:val="Heading4"/>
      </w:pPr>
      <w:bookmarkStart w:id="577" w:name="_Toc392500931"/>
      <w:bookmarkStart w:id="578" w:name="_Ref386914598"/>
      <w:bookmarkStart w:id="579" w:name="_Ref386914565"/>
      <w:bookmarkStart w:id="580" w:name="_Ref386911823"/>
      <w:bookmarkStart w:id="581" w:name="_Ref386895918"/>
      <w:bookmarkStart w:id="582" w:name="_Ref386895670"/>
      <w:bookmarkStart w:id="583" w:name="_Toc385259277"/>
      <w:bookmarkStart w:id="584" w:name="_Toc378104229"/>
      <w:bookmarkStart w:id="585" w:name="_Toc373340314"/>
      <w:bookmarkStart w:id="586" w:name="_Ref421557632"/>
      <w:bookmarkStart w:id="587" w:name="_Toc437856345"/>
      <w:r w:rsidRPr="0013262F">
        <w:t>System title</w:t>
      </w:r>
      <w:bookmarkEnd w:id="577"/>
      <w:bookmarkEnd w:id="578"/>
      <w:bookmarkEnd w:id="579"/>
      <w:bookmarkEnd w:id="580"/>
      <w:bookmarkEnd w:id="581"/>
      <w:bookmarkEnd w:id="582"/>
      <w:bookmarkEnd w:id="583"/>
      <w:bookmarkEnd w:id="584"/>
      <w:bookmarkEnd w:id="585"/>
      <w:bookmarkEnd w:id="586"/>
      <w:bookmarkEnd w:id="587"/>
      <w:r w:rsidRPr="0013262F">
        <w:fldChar w:fldCharType="begin"/>
      </w:r>
      <w:r w:rsidRPr="0013262F">
        <w:instrText xml:space="preserve"> XE "System title" </w:instrText>
      </w:r>
      <w:r w:rsidRPr="0013262F">
        <w:fldChar w:fldCharType="end"/>
      </w:r>
    </w:p>
    <w:p w14:paraId="7425E9D0" w14:textId="05E66606" w:rsidR="001778C9" w:rsidRDefault="001778C9" w:rsidP="004D4676">
      <w:pPr>
        <w:pStyle w:val="PARAGRAPH"/>
      </w:pPr>
      <w:r>
        <w:t xml:space="preserve">The system title </w:t>
      </w:r>
      <w:r>
        <w:rPr>
          <w:rFonts w:ascii="Times New Roman" w:hAnsi="Times New Roman"/>
          <w:i/>
          <w:iCs/>
        </w:rPr>
        <w:t>Sys-T</w:t>
      </w:r>
      <w:r>
        <w:t xml:space="preserve"> shall uniquely identify each </w:t>
      </w:r>
      <w:del w:id="588" w:author="John Cowburn" w:date="2021-04-16T13:53:00Z">
        <w:r w:rsidDel="00635BE8">
          <w:delText>DLMS</w:delText>
        </w:r>
      </w:del>
      <w:ins w:id="589" w:author="John Cowburn" w:date="2021-04-16T13:53:00Z">
        <w:r w:rsidR="00635BE8">
          <w:t>DLMS®</w:t>
        </w:r>
      </w:ins>
      <w:r>
        <w:t>/COSEM entity that may be server, a client or a third party that can access servers via clients. The system title:</w:t>
      </w:r>
    </w:p>
    <w:p w14:paraId="6D87BE8E" w14:textId="77777777" w:rsidR="001778C9" w:rsidRDefault="001778C9" w:rsidP="00521922">
      <w:pPr>
        <w:pStyle w:val="ListBullet"/>
      </w:pPr>
      <w:r>
        <w:t>shall be 8 octets long;</w:t>
      </w:r>
    </w:p>
    <w:p w14:paraId="0BA6404E" w14:textId="77777777" w:rsidR="001778C9" w:rsidRDefault="001778C9" w:rsidP="00521922">
      <w:pPr>
        <w:pStyle w:val="ListBullet"/>
      </w:pPr>
      <w:r>
        <w:t>shall be unique.</w:t>
      </w:r>
    </w:p>
    <w:p w14:paraId="03FDA76A" w14:textId="77777777" w:rsidR="001778C9" w:rsidRDefault="001778C9" w:rsidP="00E87D88">
      <w:pPr>
        <w:pStyle w:val="PARAGRAPH"/>
        <w:autoSpaceDE w:val="0"/>
      </w:pPr>
      <w:r>
        <w:t>The leading (i.e., the 3 leftmost) octets should hold the three-letter manufacturer ID</w:t>
      </w:r>
      <w:r>
        <w:fldChar w:fldCharType="begin"/>
      </w:r>
      <w:r>
        <w:instrText xml:space="preserve"> XE "Three-letter manufacturer ID" </w:instrText>
      </w:r>
      <w:r>
        <w:fldChar w:fldCharType="end"/>
      </w:r>
      <w:r w:rsidR="00E87D88">
        <w:rPr>
          <w:rFonts w:ascii="ZWAdobeF" w:hAnsi="ZWAdobeF" w:cs="ZWAdobeF"/>
          <w:spacing w:val="0"/>
          <w:sz w:val="2"/>
          <w:szCs w:val="2"/>
        </w:rPr>
        <w:t>3F</w:t>
      </w:r>
      <w:r>
        <w:rPr>
          <w:rStyle w:val="FootnoteReference"/>
          <w:rFonts w:eastAsiaTheme="majorEastAsia"/>
        </w:rPr>
        <w:footnoteReference w:id="3"/>
      </w:r>
      <w:r>
        <w:t xml:space="preserve">. This is the same as the leading three octets of the Logical Device Name, see </w:t>
      </w:r>
      <w:r>
        <w:fldChar w:fldCharType="begin" w:fldLock="1"/>
      </w:r>
      <w:r>
        <w:instrText xml:space="preserve"> REF _Ref375300127 \r \h  \* MERGEFORMAT </w:instrText>
      </w:r>
      <w:r>
        <w:fldChar w:fldCharType="separate"/>
      </w:r>
      <w:r w:rsidR="00811F07">
        <w:t>4.1.3.5</w:t>
      </w:r>
      <w:r>
        <w:fldChar w:fldCharType="end"/>
      </w:r>
      <w:r>
        <w:t>. The remaining 5 octets shall ensure uniqueness.</w:t>
      </w:r>
    </w:p>
    <w:p w14:paraId="350C2E07" w14:textId="77777777" w:rsidR="001778C9" w:rsidRDefault="001778C9" w:rsidP="004D4676">
      <w:pPr>
        <w:pStyle w:val="NOTE"/>
      </w:pPr>
      <w:r>
        <w:t>NOTE</w:t>
      </w:r>
      <w:r w:rsidR="004D4676">
        <w:t> </w:t>
      </w:r>
      <w:r>
        <w:t>It can be derived for example from the last 12 digits of the manufacturing number, up to 999 999 999 999. This value converts to 0xE8D4A50FFF. Values above this, up to 0xFFFFFFFFFF (decimal 1 099 511 627 775) can also be used, but these values cannot be mapped to the last 12 digits of the manufacturing number.</w:t>
      </w:r>
    </w:p>
    <w:p w14:paraId="2F4E95F1" w14:textId="77777777" w:rsidR="001778C9" w:rsidRDefault="001778C9" w:rsidP="004D4676">
      <w:pPr>
        <w:pStyle w:val="PARAGRAPH"/>
      </w:pPr>
      <w:r>
        <w:t>Project specific companion specifications may specify a different structure. In that case, the details should be specified by the naming authority designated as such for the project.</w:t>
      </w:r>
    </w:p>
    <w:p w14:paraId="74DAF864" w14:textId="77777777" w:rsidR="001778C9" w:rsidRDefault="001778C9" w:rsidP="004D4676">
      <w:pPr>
        <w:pStyle w:val="PARAGRAPH"/>
      </w:pPr>
      <w:r>
        <w:lastRenderedPageBreak/>
        <w:t xml:space="preserve">The use of the system title in cryptographic protection of xDLMS messages and COSEM data is further specified in </w:t>
      </w:r>
      <w:bookmarkStart w:id="590" w:name="_Ref373588318"/>
      <w:bookmarkStart w:id="591" w:name="_Ref373583747"/>
      <w:bookmarkStart w:id="592" w:name="_Toc373340315"/>
      <w:r>
        <w:fldChar w:fldCharType="begin" w:fldLock="1"/>
      </w:r>
      <w:r>
        <w:instrText xml:space="preserve"> REF _Ref373344976 \r \h  \* MERGEFORMAT </w:instrText>
      </w:r>
      <w:r>
        <w:fldChar w:fldCharType="separate"/>
      </w:r>
      <w:r w:rsidR="00811F07">
        <w:t>5.3</w:t>
      </w:r>
      <w:r>
        <w:fldChar w:fldCharType="end"/>
      </w:r>
      <w:r>
        <w:t xml:space="preserve"> and </w:t>
      </w:r>
      <w:r>
        <w:fldChar w:fldCharType="begin" w:fldLock="1"/>
      </w:r>
      <w:r>
        <w:instrText xml:space="preserve"> REF _Ref373601384 \r \h  \* MERGEFORMAT </w:instrText>
      </w:r>
      <w:r>
        <w:fldChar w:fldCharType="separate"/>
      </w:r>
      <w:r w:rsidR="00811F07">
        <w:t>5.7</w:t>
      </w:r>
      <w:r>
        <w:fldChar w:fldCharType="end"/>
      </w:r>
      <w:r>
        <w:t>.</w:t>
      </w:r>
    </w:p>
    <w:p w14:paraId="0F781D3A" w14:textId="77777777" w:rsidR="001778C9" w:rsidRDefault="001778C9" w:rsidP="004D4676">
      <w:pPr>
        <w:pStyle w:val="PARAGRAPH"/>
      </w:pPr>
      <w:r>
        <w:t>Before the cryptographic security algorithms can be used – this requires a ciphered application context – the peers have to exchange system titles. The following possibilities are available:</w:t>
      </w:r>
    </w:p>
    <w:p w14:paraId="0E05E828" w14:textId="77777777" w:rsidR="001778C9" w:rsidRDefault="001778C9" w:rsidP="00521922">
      <w:pPr>
        <w:pStyle w:val="ListBullet"/>
      </w:pPr>
      <w:r>
        <w:t>during the communication media specific registration process. For example, when the S-FSK PLC profile is used</w:t>
      </w:r>
      <w:r>
        <w:fldChar w:fldCharType="begin"/>
      </w:r>
      <w:r>
        <w:instrText xml:space="preserve"> XE "S-FSK PLC environment" </w:instrText>
      </w:r>
      <w:r>
        <w:fldChar w:fldCharType="end"/>
      </w:r>
      <w:r>
        <w:t>, system titles are exchanged during the registration process using the CIASE protocol</w:t>
      </w:r>
      <w:r>
        <w:fldChar w:fldCharType="begin"/>
      </w:r>
      <w:r>
        <w:instrText xml:space="preserve"> XE "CIASE protocol" </w:instrText>
      </w:r>
      <w:r>
        <w:fldChar w:fldCharType="end"/>
      </w:r>
      <w:r>
        <w:t>; see</w:t>
      </w:r>
      <w:r w:rsidR="00BC347F">
        <w:t xml:space="preserve"> </w:t>
      </w:r>
      <w:r w:rsidR="00BC347F">
        <w:fldChar w:fldCharType="begin" w:fldLock="1"/>
      </w:r>
      <w:r w:rsidR="00BC347F">
        <w:instrText xml:space="preserve"> REF IEC62056_8_3_SFSK \h </w:instrText>
      </w:r>
      <w:r w:rsidR="00BC347F">
        <w:fldChar w:fldCharType="separate"/>
      </w:r>
      <w:r w:rsidR="00077BDE">
        <w:rPr>
          <w:color w:val="000000"/>
        </w:rPr>
        <w:t>IEC 6</w:t>
      </w:r>
      <w:r w:rsidR="00811F07" w:rsidRPr="00347160">
        <w:rPr>
          <w:color w:val="000000"/>
        </w:rPr>
        <w:t>2056-8-3</w:t>
      </w:r>
      <w:r w:rsidR="00BC347F">
        <w:fldChar w:fldCharType="end"/>
      </w:r>
      <w:r>
        <w:t>;</w:t>
      </w:r>
    </w:p>
    <w:p w14:paraId="13A7EED9" w14:textId="77777777" w:rsidR="001778C9" w:rsidRDefault="001778C9" w:rsidP="00521922">
      <w:pPr>
        <w:pStyle w:val="ListBullet"/>
      </w:pPr>
      <w:r>
        <w:t xml:space="preserve">in all communication profiles, system titles may be exchanged during AA establishment using the COSEM-OPEN service, see </w:t>
      </w:r>
      <w:r>
        <w:fldChar w:fldCharType="begin" w:fldLock="1"/>
      </w:r>
      <w:r>
        <w:instrText xml:space="preserve"> REF _Ref215145888 \r \h  \* MERGEFORMAT </w:instrText>
      </w:r>
      <w:r>
        <w:fldChar w:fldCharType="separate"/>
      </w:r>
      <w:r w:rsidR="00811F07">
        <w:t>6.2</w:t>
      </w:r>
      <w:r>
        <w:fldChar w:fldCharType="end"/>
      </w:r>
      <w:r>
        <w:t>, carried the AARQ / AARE APDU. If the system titles sent / received during AA establishment are not the same as the ones exchanged during the registration process, the AA shall be rejected;</w:t>
      </w:r>
    </w:p>
    <w:p w14:paraId="2C82A3AB" w14:textId="007C79CC" w:rsidR="001778C9" w:rsidRDefault="001778C9" w:rsidP="00521922">
      <w:pPr>
        <w:pStyle w:val="ListBullet"/>
      </w:pPr>
      <w:r>
        <w:t xml:space="preserve">by writing the </w:t>
      </w:r>
      <w:r>
        <w:rPr>
          <w:i/>
        </w:rPr>
        <w:t>client_system_title</w:t>
      </w:r>
      <w:r>
        <w:fldChar w:fldCharType="begin"/>
      </w:r>
      <w:r>
        <w:instrText xml:space="preserve"> XE "client_system_title" </w:instrText>
      </w:r>
      <w:r>
        <w:fldChar w:fldCharType="end"/>
      </w:r>
      <w:r>
        <w:t xml:space="preserve"> attribute and by reading the </w:t>
      </w:r>
      <w:r>
        <w:rPr>
          <w:i/>
        </w:rPr>
        <w:t>server_system_title</w:t>
      </w:r>
      <w:r w:rsidRPr="00BC57BA">
        <w:fldChar w:fldCharType="begin"/>
      </w:r>
      <w:r w:rsidRPr="00BC57BA">
        <w:instrText xml:space="preserve"> XE "server_system_title" </w:instrText>
      </w:r>
      <w:r w:rsidRPr="00BC57BA">
        <w:fldChar w:fldCharType="end"/>
      </w:r>
      <w:r w:rsidRPr="00BC57BA">
        <w:t xml:space="preserve"> attribute of “Security setup” objects, see </w:t>
      </w:r>
      <w:r w:rsidR="00D94665" w:rsidRPr="003D4A5D">
        <w:rPr>
          <w:highlight w:val="yellow"/>
        </w:rPr>
        <w:fldChar w:fldCharType="begin" w:fldLock="1"/>
      </w:r>
      <w:r w:rsidR="00D94665" w:rsidRPr="003D4A5D">
        <w:rPr>
          <w:highlight w:val="yellow"/>
        </w:rPr>
        <w:instrText xml:space="preserve"> REF IEC62056_62_IC \h  \* MERGEFORMAT </w:instrText>
      </w:r>
      <w:r w:rsidR="00D94665" w:rsidRPr="003D4A5D">
        <w:rPr>
          <w:highlight w:val="yellow"/>
        </w:rPr>
      </w:r>
      <w:r w:rsidR="00D94665" w:rsidRPr="003D4A5D">
        <w:rPr>
          <w:highlight w:val="yellow"/>
        </w:rPr>
        <w:fldChar w:fldCharType="separate"/>
      </w:r>
      <w:r w:rsidR="00077BDE" w:rsidRPr="003D4A5D">
        <w:rPr>
          <w:color w:val="000000"/>
          <w:highlight w:val="yellow"/>
        </w:rPr>
        <w:t>I</w:t>
      </w:r>
      <w:ins w:id="593" w:author="John Cowburn" w:date="2021-03-24T13:28:00Z">
        <w:r w:rsidR="00CA346F" w:rsidRPr="003D4A5D">
          <w:rPr>
            <w:color w:val="000000"/>
            <w:highlight w:val="yellow"/>
          </w:rPr>
          <w:fldChar w:fldCharType="begin"/>
        </w:r>
        <w:r w:rsidR="00CA346F" w:rsidRPr="003D4A5D">
          <w:rPr>
            <w:color w:val="000000"/>
            <w:highlight w:val="yellow"/>
          </w:rPr>
          <w:instrText xml:space="preserve"> REF IEC62056_6_2 \h </w:instrText>
        </w:r>
      </w:ins>
      <w:r w:rsidR="00CA346F" w:rsidRPr="003D4A5D">
        <w:rPr>
          <w:color w:val="000000"/>
          <w:highlight w:val="yellow"/>
        </w:rPr>
      </w:r>
      <w:r w:rsidR="003D4A5D">
        <w:rPr>
          <w:color w:val="000000"/>
          <w:highlight w:val="yellow"/>
        </w:rPr>
        <w:instrText xml:space="preserve"> \* MERGEFORMAT </w:instrText>
      </w:r>
      <w:r w:rsidR="00CA346F" w:rsidRPr="003D4A5D">
        <w:rPr>
          <w:color w:val="000000"/>
          <w:highlight w:val="yellow"/>
        </w:rPr>
        <w:fldChar w:fldCharType="separate"/>
      </w:r>
      <w:r w:rsidR="00DC4BE9" w:rsidRPr="003D4A5D">
        <w:rPr>
          <w:color w:val="000000"/>
          <w:highlight w:val="yellow"/>
        </w:rPr>
        <w:t>IEC 62056-6-2:</w:t>
      </w:r>
      <w:ins w:id="594" w:author="John Cowburn" w:date="2021-03-24T13:24:00Z">
        <w:r w:rsidR="00DC4BE9" w:rsidRPr="003D4A5D">
          <w:rPr>
            <w:color w:val="000000"/>
            <w:highlight w:val="yellow"/>
          </w:rPr>
          <w:t>2021</w:t>
        </w:r>
      </w:ins>
      <w:ins w:id="595" w:author="John Cowburn" w:date="2021-03-24T13:28:00Z">
        <w:r w:rsidR="00CA346F" w:rsidRPr="003D4A5D">
          <w:rPr>
            <w:color w:val="000000"/>
            <w:highlight w:val="yellow"/>
          </w:rPr>
          <w:fldChar w:fldCharType="end"/>
        </w:r>
      </w:ins>
      <w:del w:id="596" w:author="John Cowburn" w:date="2021-03-24T13:28:00Z">
        <w:r w:rsidR="00077BDE" w:rsidRPr="003D4A5D" w:rsidDel="00CA346F">
          <w:rPr>
            <w:color w:val="000000"/>
            <w:highlight w:val="yellow"/>
          </w:rPr>
          <w:delText>EC 6</w:delText>
        </w:r>
        <w:r w:rsidR="00811F07" w:rsidRPr="003D4A5D" w:rsidDel="00CA346F">
          <w:rPr>
            <w:color w:val="000000"/>
            <w:highlight w:val="yellow"/>
          </w:rPr>
          <w:delText>2056-6-2:—</w:delText>
        </w:r>
      </w:del>
      <w:r w:rsidR="00D94665" w:rsidRPr="003D4A5D">
        <w:rPr>
          <w:highlight w:val="yellow"/>
        </w:rPr>
        <w:fldChar w:fldCharType="end"/>
      </w:r>
      <w:r w:rsidR="00D94665" w:rsidRPr="003D4A5D">
        <w:rPr>
          <w:highlight w:val="yellow"/>
        </w:rPr>
        <w:t xml:space="preserve">, </w:t>
      </w:r>
      <w:ins w:id="597" w:author="John Cowburn" w:date="2021-03-24T13:28:00Z">
        <w:r w:rsidR="00CA346F" w:rsidRPr="003D4A5D">
          <w:rPr>
            <w:highlight w:val="yellow"/>
          </w:rPr>
          <w:t>4.4.7</w:t>
        </w:r>
      </w:ins>
      <w:del w:id="598" w:author="John Cowburn" w:date="2021-03-24T13:28:00Z">
        <w:r w:rsidR="00D94665" w:rsidRPr="00BC57BA" w:rsidDel="00CA346F">
          <w:delText>5.3.7</w:delText>
        </w:r>
      </w:del>
      <w:r w:rsidRPr="00BC57BA">
        <w:t>.</w:t>
      </w:r>
    </w:p>
    <w:p w14:paraId="2ACDB0BD" w14:textId="77777777" w:rsidR="001778C9" w:rsidRDefault="001778C9" w:rsidP="004D4676">
      <w:pPr>
        <w:pStyle w:val="PARAGRAPH"/>
      </w:pPr>
      <w:r>
        <w:t>In the case of broadcast</w:t>
      </w:r>
      <w:r>
        <w:fldChar w:fldCharType="begin"/>
      </w:r>
      <w:r>
        <w:instrText xml:space="preserve"> XE "Broadcast" </w:instrText>
      </w:r>
      <w:r>
        <w:fldChar w:fldCharType="end"/>
      </w:r>
      <w:r>
        <w:t xml:space="preserve"> communication, only the client sends the system title to the server.</w:t>
      </w:r>
    </w:p>
    <w:p w14:paraId="3001FF6E" w14:textId="77777777" w:rsidR="001778C9" w:rsidRPr="00C90C1B" w:rsidRDefault="001778C9" w:rsidP="004D4676">
      <w:pPr>
        <w:pStyle w:val="Heading4"/>
      </w:pPr>
      <w:bookmarkStart w:id="599" w:name="_Toc392500932"/>
      <w:bookmarkStart w:id="600" w:name="_Toc385259278"/>
      <w:bookmarkStart w:id="601" w:name="_Toc378104230"/>
      <w:bookmarkStart w:id="602" w:name="_Ref375300127"/>
      <w:bookmarkStart w:id="603" w:name="_Ref375299121"/>
      <w:bookmarkStart w:id="604" w:name="_Ref375299085"/>
      <w:bookmarkStart w:id="605" w:name="_Toc437856346"/>
      <w:r w:rsidRPr="00C90C1B">
        <w:t>Logical Device Name</w:t>
      </w:r>
      <w:bookmarkEnd w:id="590"/>
      <w:bookmarkEnd w:id="591"/>
      <w:bookmarkEnd w:id="592"/>
      <w:bookmarkEnd w:id="599"/>
      <w:bookmarkEnd w:id="600"/>
      <w:bookmarkEnd w:id="601"/>
      <w:bookmarkEnd w:id="602"/>
      <w:bookmarkEnd w:id="603"/>
      <w:bookmarkEnd w:id="604"/>
      <w:bookmarkEnd w:id="605"/>
      <w:r w:rsidRPr="00C90C1B">
        <w:fldChar w:fldCharType="begin"/>
      </w:r>
      <w:r w:rsidRPr="00C90C1B">
        <w:instrText xml:space="preserve"> XE "Logical Device Name" </w:instrText>
      </w:r>
      <w:r w:rsidRPr="00C90C1B">
        <w:fldChar w:fldCharType="end"/>
      </w:r>
    </w:p>
    <w:p w14:paraId="57B0DE59" w14:textId="01B63086" w:rsidR="001778C9" w:rsidRDefault="001778C9" w:rsidP="004D4676">
      <w:pPr>
        <w:pStyle w:val="PARAGRAPH"/>
      </w:pPr>
      <w:r w:rsidRPr="00BC57BA">
        <w:t xml:space="preserve">Logical Device Name (LDN) shall be as specified in </w:t>
      </w:r>
      <w:ins w:id="606" w:author="John Cowburn" w:date="2021-03-24T13:28:00Z">
        <w:r w:rsidR="00CA346F" w:rsidRPr="003D4A5D">
          <w:rPr>
            <w:highlight w:val="yellow"/>
          </w:rPr>
          <w:fldChar w:fldCharType="begin"/>
        </w:r>
        <w:r w:rsidR="00CA346F" w:rsidRPr="003D4A5D">
          <w:rPr>
            <w:highlight w:val="yellow"/>
          </w:rPr>
          <w:instrText xml:space="preserve"> REF IEC62056_6_2 \h </w:instrText>
        </w:r>
      </w:ins>
      <w:r w:rsidR="00CA346F" w:rsidRPr="003D4A5D">
        <w:rPr>
          <w:highlight w:val="yellow"/>
        </w:rPr>
      </w:r>
      <w:r w:rsidR="003D4A5D">
        <w:rPr>
          <w:highlight w:val="yellow"/>
        </w:rPr>
        <w:instrText xml:space="preserve"> \* MERGEFORMAT </w:instrText>
      </w:r>
      <w:r w:rsidR="00CA346F" w:rsidRPr="003D4A5D">
        <w:rPr>
          <w:highlight w:val="yellow"/>
        </w:rPr>
        <w:fldChar w:fldCharType="separate"/>
      </w:r>
      <w:r w:rsidR="00DC4BE9" w:rsidRPr="003D4A5D">
        <w:rPr>
          <w:color w:val="000000"/>
          <w:highlight w:val="yellow"/>
        </w:rPr>
        <w:t>IEC 62056-6-2:</w:t>
      </w:r>
      <w:ins w:id="607" w:author="John Cowburn" w:date="2021-03-24T13:24:00Z">
        <w:r w:rsidR="00DC4BE9" w:rsidRPr="003D4A5D">
          <w:rPr>
            <w:color w:val="000000"/>
            <w:highlight w:val="yellow"/>
          </w:rPr>
          <w:t>2021</w:t>
        </w:r>
      </w:ins>
      <w:ins w:id="608" w:author="John Cowburn" w:date="2021-03-24T13:28:00Z">
        <w:r w:rsidR="00CA346F" w:rsidRPr="003D4A5D">
          <w:rPr>
            <w:highlight w:val="yellow"/>
          </w:rPr>
          <w:fldChar w:fldCharType="end"/>
        </w:r>
      </w:ins>
      <w:del w:id="609" w:author="John Cowburn" w:date="2021-03-24T13:28:00Z">
        <w:r w:rsidR="00D94665" w:rsidRPr="003D4A5D" w:rsidDel="00CA346F">
          <w:rPr>
            <w:highlight w:val="yellow"/>
          </w:rPr>
          <w:fldChar w:fldCharType="begin" w:fldLock="1"/>
        </w:r>
        <w:r w:rsidR="00D94665" w:rsidRPr="003D4A5D" w:rsidDel="00CA346F">
          <w:rPr>
            <w:highlight w:val="yellow"/>
          </w:rPr>
          <w:delInstrText xml:space="preserve"> REF IEC62056_62_IC \h  \* MERGEFORMAT </w:delInstrText>
        </w:r>
        <w:r w:rsidR="00D94665" w:rsidRPr="003D4A5D" w:rsidDel="00CA346F">
          <w:rPr>
            <w:highlight w:val="yellow"/>
          </w:rPr>
        </w:r>
        <w:r w:rsidR="00D94665" w:rsidRPr="003D4A5D" w:rsidDel="00CA346F">
          <w:rPr>
            <w:highlight w:val="yellow"/>
          </w:rPr>
          <w:fldChar w:fldCharType="separate"/>
        </w:r>
        <w:r w:rsidR="00077BDE" w:rsidRPr="003D4A5D" w:rsidDel="00CA346F">
          <w:rPr>
            <w:color w:val="000000"/>
            <w:highlight w:val="yellow"/>
          </w:rPr>
          <w:delText>IEC 6</w:delText>
        </w:r>
        <w:r w:rsidR="00811F07" w:rsidRPr="003D4A5D" w:rsidDel="00CA346F">
          <w:rPr>
            <w:color w:val="000000"/>
            <w:highlight w:val="yellow"/>
          </w:rPr>
          <w:delText>2056-6-2:—</w:delText>
        </w:r>
        <w:r w:rsidR="00D94665" w:rsidRPr="003D4A5D" w:rsidDel="00CA346F">
          <w:rPr>
            <w:highlight w:val="yellow"/>
          </w:rPr>
          <w:fldChar w:fldCharType="end"/>
        </w:r>
      </w:del>
      <w:r w:rsidR="00D94665" w:rsidRPr="003D4A5D">
        <w:rPr>
          <w:highlight w:val="yellow"/>
        </w:rPr>
        <w:t xml:space="preserve">, </w:t>
      </w:r>
      <w:r w:rsidR="00BC57BA" w:rsidRPr="003D4A5D">
        <w:rPr>
          <w:highlight w:val="yellow"/>
        </w:rPr>
        <w:t>4.</w:t>
      </w:r>
      <w:ins w:id="610" w:author="John Cowburn" w:date="2021-03-24T13:23:00Z">
        <w:r w:rsidR="00CA346F" w:rsidRPr="003D4A5D">
          <w:rPr>
            <w:highlight w:val="yellow"/>
          </w:rPr>
          <w:t>1.4.6</w:t>
        </w:r>
      </w:ins>
      <w:del w:id="611" w:author="John Cowburn" w:date="2021-03-24T13:23:00Z">
        <w:r w:rsidRPr="003D4A5D" w:rsidDel="00CA346F">
          <w:rPr>
            <w:highlight w:val="yellow"/>
          </w:rPr>
          <w:delText>8.2</w:delText>
        </w:r>
      </w:del>
      <w:r w:rsidRPr="003D4A5D">
        <w:rPr>
          <w:highlight w:val="yellow"/>
        </w:rPr>
        <w:t>.</w:t>
      </w:r>
    </w:p>
    <w:p w14:paraId="374EEFCC" w14:textId="77777777" w:rsidR="001778C9" w:rsidRPr="00263295" w:rsidRDefault="001778C9" w:rsidP="004D4676">
      <w:pPr>
        <w:pStyle w:val="Heading4"/>
      </w:pPr>
      <w:bookmarkStart w:id="612" w:name="_Ref342549521"/>
      <w:bookmarkStart w:id="613" w:name="_Toc339091152"/>
      <w:bookmarkStart w:id="614" w:name="_Ref373588897"/>
      <w:bookmarkStart w:id="615" w:name="_Toc373340316"/>
      <w:bookmarkStart w:id="616" w:name="_Toc378104231"/>
      <w:bookmarkStart w:id="617" w:name="_Ref375300937"/>
      <w:bookmarkStart w:id="618" w:name="_Toc392500933"/>
      <w:bookmarkStart w:id="619" w:name="_Toc385259279"/>
      <w:bookmarkStart w:id="620" w:name="_Ref378522611"/>
      <w:bookmarkStart w:id="621" w:name="_Ref378522371"/>
      <w:bookmarkStart w:id="622" w:name="_Ref378522330"/>
      <w:bookmarkStart w:id="623" w:name="_Ref421557729"/>
      <w:bookmarkStart w:id="624" w:name="_Toc437856347"/>
      <w:r w:rsidRPr="00263295">
        <w:t>Client</w:t>
      </w:r>
      <w:bookmarkEnd w:id="612"/>
      <w:bookmarkEnd w:id="613"/>
      <w:r w:rsidRPr="00263295">
        <w:t xml:space="preserve"> </w:t>
      </w:r>
      <w:bookmarkEnd w:id="614"/>
      <w:bookmarkEnd w:id="615"/>
      <w:r w:rsidRPr="00263295">
        <w:t>user</w:t>
      </w:r>
      <w:bookmarkEnd w:id="616"/>
      <w:bookmarkEnd w:id="617"/>
      <w:r w:rsidRPr="00263295">
        <w:t xml:space="preserve"> identification</w:t>
      </w:r>
      <w:bookmarkEnd w:id="618"/>
      <w:bookmarkEnd w:id="619"/>
      <w:bookmarkEnd w:id="620"/>
      <w:bookmarkEnd w:id="621"/>
      <w:bookmarkEnd w:id="622"/>
      <w:bookmarkEnd w:id="623"/>
      <w:bookmarkEnd w:id="624"/>
    </w:p>
    <w:p w14:paraId="6A523B6D" w14:textId="5937EE53" w:rsidR="001778C9" w:rsidRPr="00263295" w:rsidRDefault="001778C9" w:rsidP="001778C9">
      <w:pPr>
        <w:pStyle w:val="PARAGRAPH"/>
      </w:pPr>
      <w:r w:rsidRPr="00263295">
        <w:t>The client user identification</w:t>
      </w:r>
      <w:r w:rsidRPr="00263295">
        <w:fldChar w:fldCharType="begin"/>
      </w:r>
      <w:r w:rsidRPr="00263295">
        <w:instrText xml:space="preserve"> XE "Client user identification" </w:instrText>
      </w:r>
      <w:r w:rsidRPr="00263295">
        <w:fldChar w:fldCharType="end"/>
      </w:r>
      <w:r w:rsidRPr="00263295">
        <w:t xml:space="preserve"> mechanism allows a server to distinguish between different users on the client side and to log their activities accessing the meter. It is specified</w:t>
      </w:r>
      <w:r w:rsidR="00D94665" w:rsidRPr="00263295">
        <w:t xml:space="preserve"> in</w:t>
      </w:r>
      <w:r w:rsidRPr="00263295">
        <w:t xml:space="preserve"> </w:t>
      </w:r>
      <w:ins w:id="625" w:author="John Cowburn" w:date="2021-03-24T13:29:00Z">
        <w:r w:rsidR="00CA346F" w:rsidRPr="003D4A5D">
          <w:rPr>
            <w:highlight w:val="yellow"/>
          </w:rPr>
          <w:fldChar w:fldCharType="begin"/>
        </w:r>
        <w:r w:rsidR="00CA346F" w:rsidRPr="003D4A5D">
          <w:rPr>
            <w:highlight w:val="yellow"/>
          </w:rPr>
          <w:instrText xml:space="preserve"> REF IEC62056_6_2 \h </w:instrText>
        </w:r>
      </w:ins>
      <w:r w:rsidR="00CA346F" w:rsidRPr="003D4A5D">
        <w:rPr>
          <w:highlight w:val="yellow"/>
        </w:rPr>
      </w:r>
      <w:r w:rsidR="003D4A5D">
        <w:rPr>
          <w:highlight w:val="yellow"/>
        </w:rPr>
        <w:instrText xml:space="preserve"> \* MERGEFORMAT </w:instrText>
      </w:r>
      <w:r w:rsidR="00CA346F" w:rsidRPr="003D4A5D">
        <w:rPr>
          <w:highlight w:val="yellow"/>
        </w:rPr>
        <w:fldChar w:fldCharType="separate"/>
      </w:r>
      <w:r w:rsidR="00DC4BE9" w:rsidRPr="003D4A5D">
        <w:rPr>
          <w:color w:val="000000"/>
          <w:highlight w:val="yellow"/>
        </w:rPr>
        <w:t>IEC 62056-6-2:</w:t>
      </w:r>
      <w:ins w:id="626" w:author="John Cowburn" w:date="2021-03-24T13:24:00Z">
        <w:r w:rsidR="00DC4BE9" w:rsidRPr="003D4A5D">
          <w:rPr>
            <w:color w:val="000000"/>
            <w:highlight w:val="yellow"/>
          </w:rPr>
          <w:t>2021</w:t>
        </w:r>
      </w:ins>
      <w:ins w:id="627" w:author="John Cowburn" w:date="2021-03-24T13:29:00Z">
        <w:r w:rsidR="00CA346F" w:rsidRPr="003D4A5D">
          <w:rPr>
            <w:highlight w:val="yellow"/>
          </w:rPr>
          <w:fldChar w:fldCharType="end"/>
        </w:r>
      </w:ins>
      <w:del w:id="628" w:author="John Cowburn" w:date="2021-03-24T13:29:00Z">
        <w:r w:rsidR="00D94665" w:rsidRPr="003D4A5D" w:rsidDel="00CA346F">
          <w:rPr>
            <w:highlight w:val="yellow"/>
          </w:rPr>
          <w:fldChar w:fldCharType="begin" w:fldLock="1"/>
        </w:r>
        <w:r w:rsidR="00D94665" w:rsidRPr="003D4A5D" w:rsidDel="00CA346F">
          <w:rPr>
            <w:highlight w:val="yellow"/>
          </w:rPr>
          <w:delInstrText xml:space="preserve"> REF IEC62056_62_IC \h  \* MERGEFORMAT </w:delInstrText>
        </w:r>
        <w:r w:rsidR="00D94665" w:rsidRPr="003D4A5D" w:rsidDel="00CA346F">
          <w:rPr>
            <w:highlight w:val="yellow"/>
          </w:rPr>
        </w:r>
        <w:r w:rsidR="00D94665" w:rsidRPr="003D4A5D" w:rsidDel="00CA346F">
          <w:rPr>
            <w:highlight w:val="yellow"/>
          </w:rPr>
          <w:fldChar w:fldCharType="separate"/>
        </w:r>
        <w:r w:rsidR="00077BDE" w:rsidRPr="003D4A5D" w:rsidDel="00CA346F">
          <w:rPr>
            <w:color w:val="000000"/>
            <w:highlight w:val="yellow"/>
          </w:rPr>
          <w:delText>IEC 6</w:delText>
        </w:r>
        <w:r w:rsidR="00811F07" w:rsidRPr="003D4A5D" w:rsidDel="00CA346F">
          <w:rPr>
            <w:color w:val="000000"/>
            <w:highlight w:val="yellow"/>
          </w:rPr>
          <w:delText>2056-6-2:—</w:delText>
        </w:r>
        <w:r w:rsidR="00D94665" w:rsidRPr="003D4A5D" w:rsidDel="00CA346F">
          <w:rPr>
            <w:highlight w:val="yellow"/>
          </w:rPr>
          <w:fldChar w:fldCharType="end"/>
        </w:r>
      </w:del>
      <w:r w:rsidR="00D94665" w:rsidRPr="003D4A5D">
        <w:rPr>
          <w:highlight w:val="yellow"/>
        </w:rPr>
        <w:t xml:space="preserve">, </w:t>
      </w:r>
      <w:ins w:id="629" w:author="John Cowburn" w:date="2021-03-24T13:31:00Z">
        <w:r w:rsidR="00CA346F" w:rsidRPr="003D4A5D">
          <w:rPr>
            <w:highlight w:val="yellow"/>
          </w:rPr>
          <w:t>4.4.2</w:t>
        </w:r>
      </w:ins>
      <w:del w:id="630" w:author="John Cowburn" w:date="2021-03-24T13:31:00Z">
        <w:r w:rsidR="00BC57BA" w:rsidRPr="00263295" w:rsidDel="00CA346F">
          <w:delText>5.3.2</w:delText>
        </w:r>
      </w:del>
      <w:r w:rsidRPr="00263295">
        <w:t xml:space="preserve">. Naming of client users is outside the </w:t>
      </w:r>
      <w:r w:rsidR="00773F91" w:rsidRPr="00263295">
        <w:t>s</w:t>
      </w:r>
      <w:r w:rsidRPr="00263295">
        <w:t xml:space="preserve">cope of this </w:t>
      </w:r>
      <w:r w:rsidR="00265437" w:rsidRPr="00263295">
        <w:t>International Standard</w:t>
      </w:r>
      <w:r w:rsidRPr="00263295">
        <w:t>.</w:t>
      </w:r>
    </w:p>
    <w:p w14:paraId="6FBEA806" w14:textId="77777777" w:rsidR="001778C9" w:rsidRPr="00263295" w:rsidRDefault="001778C9" w:rsidP="00B57722">
      <w:pPr>
        <w:pStyle w:val="Heading3"/>
      </w:pPr>
      <w:bookmarkStart w:id="631" w:name="_Hlt513624710"/>
      <w:bookmarkStart w:id="632" w:name="_Toc510240127"/>
      <w:bookmarkStart w:id="633" w:name="_Toc510241399"/>
      <w:bookmarkStart w:id="634" w:name="_Toc513785736"/>
      <w:bookmarkStart w:id="635" w:name="_Ref175735239"/>
      <w:bookmarkStart w:id="636" w:name="_Ref175739436"/>
      <w:bookmarkStart w:id="637" w:name="_Toc247390356"/>
      <w:bookmarkStart w:id="638" w:name="_Ref386897965"/>
      <w:bookmarkStart w:id="639" w:name="_Toc392500934"/>
      <w:bookmarkStart w:id="640" w:name="_Ref421557746"/>
      <w:bookmarkStart w:id="641" w:name="_Toc437856348"/>
      <w:bookmarkStart w:id="642" w:name="_Toc97127178"/>
      <w:bookmarkEnd w:id="631"/>
      <w:r w:rsidRPr="00263295">
        <w:t>Connection oriented operation</w:t>
      </w:r>
      <w:bookmarkEnd w:id="632"/>
      <w:bookmarkEnd w:id="633"/>
      <w:bookmarkEnd w:id="634"/>
      <w:bookmarkEnd w:id="635"/>
      <w:bookmarkEnd w:id="636"/>
      <w:bookmarkEnd w:id="637"/>
      <w:bookmarkEnd w:id="638"/>
      <w:bookmarkEnd w:id="639"/>
      <w:bookmarkEnd w:id="640"/>
      <w:bookmarkEnd w:id="641"/>
      <w:bookmarkEnd w:id="642"/>
    </w:p>
    <w:p w14:paraId="0040EFCF" w14:textId="4B98ABD4" w:rsidR="001778C9" w:rsidRDefault="001778C9" w:rsidP="004D4676">
      <w:pPr>
        <w:pStyle w:val="PARAGRAPH"/>
      </w:pPr>
      <w:r>
        <w:t xml:space="preserve">The </w:t>
      </w:r>
      <w:del w:id="643" w:author="John Cowburn" w:date="2021-04-16T13:53:00Z">
        <w:r w:rsidDel="00635BE8">
          <w:delText>DLMS</w:delText>
        </w:r>
      </w:del>
      <w:ins w:id="644" w:author="John Cowburn" w:date="2021-04-16T13:53:00Z">
        <w:r w:rsidR="00635BE8">
          <w:t>DLMS®</w:t>
        </w:r>
      </w:ins>
      <w:r>
        <w:t>/COSEM AL is connection oriented</w:t>
      </w:r>
      <w:r>
        <w:fldChar w:fldCharType="begin"/>
      </w:r>
      <w:r>
        <w:instrText xml:space="preserve"> XE "Connection oriented" </w:instrText>
      </w:r>
      <w:r>
        <w:fldChar w:fldCharType="end"/>
      </w:r>
      <w:r>
        <w:t xml:space="preserve">. See also </w:t>
      </w:r>
      <w:r>
        <w:fldChar w:fldCharType="begin" w:fldLock="1"/>
      </w:r>
      <w:r>
        <w:instrText xml:space="preserve"> REF _Ref388888331 \r \h </w:instrText>
      </w:r>
      <w:r>
        <w:fldChar w:fldCharType="separate"/>
      </w:r>
      <w:r w:rsidR="00811F07">
        <w:t>4.2.3</w:t>
      </w:r>
      <w:r>
        <w:fldChar w:fldCharType="end"/>
      </w:r>
      <w:r>
        <w:t>.</w:t>
      </w:r>
    </w:p>
    <w:p w14:paraId="563C94F7" w14:textId="77777777" w:rsidR="001778C9" w:rsidRDefault="001778C9" w:rsidP="004D4676">
      <w:pPr>
        <w:pStyle w:val="PARAGRAPH"/>
      </w:pPr>
      <w:r>
        <w:t xml:space="preserve">A communication session consists of three phases, as it is shown in </w:t>
      </w:r>
      <w:r>
        <w:fldChar w:fldCharType="begin" w:fldLock="1"/>
      </w:r>
      <w:r>
        <w:instrText xml:space="preserve"> REF _Ref510256052 \h  \* MERGEFORMAT </w:instrText>
      </w:r>
      <w:r>
        <w:fldChar w:fldCharType="separate"/>
      </w:r>
      <w:r w:rsidR="00811F07" w:rsidRPr="00266D57">
        <w:t xml:space="preserve">Figure </w:t>
      </w:r>
      <w:r w:rsidR="00811F07">
        <w:t>3</w:t>
      </w:r>
      <w:r>
        <w:fldChar w:fldCharType="end"/>
      </w:r>
      <w:r>
        <w:t>:</w:t>
      </w:r>
    </w:p>
    <w:p w14:paraId="6D2BAD7B" w14:textId="77777777" w:rsidR="001778C9" w:rsidRDefault="001778C9" w:rsidP="00521922">
      <w:pPr>
        <w:pStyle w:val="ListBullet"/>
      </w:pPr>
      <w:r>
        <w:t>first, an application level connection, called Application Association (AA)</w:t>
      </w:r>
      <w:r>
        <w:fldChar w:fldCharType="begin"/>
      </w:r>
      <w:r>
        <w:instrText xml:space="preserve"> XE "Application association" </w:instrText>
      </w:r>
      <w:r>
        <w:fldChar w:fldCharType="end"/>
      </w:r>
      <w:r>
        <w:t xml:space="preserve">, is established between a client and a server AE; see also </w:t>
      </w:r>
      <w:r>
        <w:fldChar w:fldCharType="begin" w:fldLock="1"/>
      </w:r>
      <w:r>
        <w:instrText xml:space="preserve"> REF _Ref388888331 \r \h </w:instrText>
      </w:r>
      <w:r w:rsidR="00521922">
        <w:instrText xml:space="preserve"> \* MERGEFORMAT </w:instrText>
      </w:r>
      <w:r>
        <w:fldChar w:fldCharType="separate"/>
      </w:r>
      <w:r w:rsidR="00811F07">
        <w:t>4.2.3</w:t>
      </w:r>
      <w:r>
        <w:fldChar w:fldCharType="end"/>
      </w:r>
      <w:r>
        <w:t xml:space="preserve">. Before initiating the establishment of an AA, the peer PhLs of the client and server side protocol stacks have to be connected. The intermediate layers may have to be connected or not. Each layer, which needs to be connected, may support one or more connections simultaneously; </w:t>
      </w:r>
    </w:p>
    <w:p w14:paraId="3FAB4989" w14:textId="77777777" w:rsidR="001778C9" w:rsidRDefault="001778C9" w:rsidP="00521922">
      <w:pPr>
        <w:pStyle w:val="ListBullet"/>
      </w:pPr>
      <w:r>
        <w:t>once the AA is established, message exchange can take place;</w:t>
      </w:r>
    </w:p>
    <w:p w14:paraId="2930DE5E" w14:textId="77777777" w:rsidR="001778C9" w:rsidRDefault="001778C9" w:rsidP="00521922">
      <w:pPr>
        <w:pStyle w:val="ListBullet"/>
      </w:pPr>
      <w:r>
        <w:t>at the end of the data exchange, the AA is released.</w:t>
      </w:r>
    </w:p>
    <w:p w14:paraId="52CF8E92" w14:textId="77777777" w:rsidR="001778C9" w:rsidRDefault="001778C9" w:rsidP="004D4676">
      <w:pPr>
        <w:pStyle w:val="FIGURE"/>
      </w:pPr>
      <w:r>
        <w:rPr>
          <w:noProof/>
          <w:lang w:eastAsia="en-GB"/>
        </w:rPr>
        <w:lastRenderedPageBreak/>
        <w:drawing>
          <wp:inline distT="0" distB="0" distL="0" distR="0" wp14:anchorId="1C3471BB" wp14:editId="22FBD3E6">
            <wp:extent cx="4838700" cy="21844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38700" cy="2184400"/>
                    </a:xfrm>
                    <a:prstGeom prst="rect">
                      <a:avLst/>
                    </a:prstGeom>
                    <a:noFill/>
                    <a:ln>
                      <a:noFill/>
                    </a:ln>
                  </pic:spPr>
                </pic:pic>
              </a:graphicData>
            </a:graphic>
          </wp:inline>
        </w:drawing>
      </w:r>
    </w:p>
    <w:p w14:paraId="7F9D4962" w14:textId="77777777" w:rsidR="001778C9" w:rsidRPr="00266D57" w:rsidRDefault="001778C9" w:rsidP="001778C9">
      <w:pPr>
        <w:pStyle w:val="NOTE"/>
        <w:jc w:val="right"/>
        <w:rPr>
          <w:i/>
          <w:vanish/>
        </w:rPr>
      </w:pPr>
      <w:r w:rsidRPr="00266D57">
        <w:rPr>
          <w:i/>
          <w:vanish/>
        </w:rPr>
        <w:t>CO commSession_GK170703.wmf</w:t>
      </w:r>
    </w:p>
    <w:p w14:paraId="50152658" w14:textId="06A396AF" w:rsidR="001778C9" w:rsidRDefault="001778C9" w:rsidP="004D4676">
      <w:pPr>
        <w:pStyle w:val="FIGURE-title"/>
      </w:pPr>
      <w:bookmarkStart w:id="645" w:name="_Hlt510245968"/>
      <w:bookmarkStart w:id="646" w:name="_Ref510256052"/>
      <w:bookmarkStart w:id="647" w:name="_Ref510256042"/>
      <w:bookmarkStart w:id="648" w:name="_Toc510622648"/>
      <w:bookmarkStart w:id="649" w:name="_Toc511462289"/>
      <w:bookmarkStart w:id="650" w:name="_Toc513770236"/>
      <w:bookmarkStart w:id="651" w:name="_Toc249289689"/>
      <w:bookmarkStart w:id="652" w:name="_Toc392501578"/>
      <w:bookmarkStart w:id="653" w:name="_Toc437856658"/>
      <w:bookmarkStart w:id="654" w:name="_Toc97127361"/>
      <w:bookmarkEnd w:id="645"/>
      <w:r w:rsidRPr="00266D57">
        <w:t xml:space="preserve">Figure </w:t>
      </w:r>
      <w:fldSimple w:instr=" SEQ Figure \* ARABIC ">
        <w:r w:rsidR="00DC4BE9">
          <w:rPr>
            <w:noProof/>
          </w:rPr>
          <w:t>3</w:t>
        </w:r>
      </w:fldSimple>
      <w:bookmarkEnd w:id="646"/>
      <w:r w:rsidRPr="00266D57">
        <w:t xml:space="preserve"> – A complete communication session in the CO environment</w:t>
      </w:r>
      <w:bookmarkEnd w:id="647"/>
      <w:bookmarkEnd w:id="648"/>
      <w:bookmarkEnd w:id="649"/>
      <w:bookmarkEnd w:id="650"/>
      <w:bookmarkEnd w:id="651"/>
      <w:bookmarkEnd w:id="652"/>
      <w:bookmarkEnd w:id="653"/>
      <w:bookmarkEnd w:id="654"/>
    </w:p>
    <w:p w14:paraId="566CCD9E" w14:textId="77777777" w:rsidR="001778C9" w:rsidRDefault="001778C9" w:rsidP="001778C9">
      <w:pPr>
        <w:pStyle w:val="PARAGRAPH"/>
      </w:pPr>
      <w:r>
        <w:t>For the purposes of very simple devices, one-way communicating devices, and for multicasting and broadcasting pre-established AAs</w:t>
      </w:r>
      <w:r>
        <w:fldChar w:fldCharType="begin"/>
      </w:r>
      <w:r>
        <w:instrText xml:space="preserve"> XE "Application association, pre-established" </w:instrText>
      </w:r>
      <w:r>
        <w:fldChar w:fldCharType="end"/>
      </w:r>
      <w:r>
        <w:t xml:space="preserve"> are also allowed. For such AAs the full communication session may include only the message exchange phase: it can be considered that the connection establishment phase has been already done somewhere in the past. Pre-established AAs cannot be released. See also </w:t>
      </w:r>
      <w:r>
        <w:fldChar w:fldCharType="begin" w:fldLock="1"/>
      </w:r>
      <w:r>
        <w:instrText xml:space="preserve"> REF _Ref69790118 \r \h </w:instrText>
      </w:r>
      <w:r>
        <w:fldChar w:fldCharType="separate"/>
      </w:r>
      <w:r w:rsidR="00811F07">
        <w:t>7.2.4.4</w:t>
      </w:r>
      <w:r>
        <w:fldChar w:fldCharType="end"/>
      </w:r>
      <w:r>
        <w:t>.</w:t>
      </w:r>
    </w:p>
    <w:p w14:paraId="27190376" w14:textId="77777777" w:rsidR="001778C9" w:rsidRPr="00263295" w:rsidRDefault="001778C9" w:rsidP="004D4676">
      <w:pPr>
        <w:pStyle w:val="Heading3"/>
      </w:pPr>
      <w:bookmarkStart w:id="655" w:name="_Toc392500935"/>
      <w:bookmarkStart w:id="656" w:name="_Ref386898050"/>
      <w:bookmarkStart w:id="657" w:name="_Ref386897825"/>
      <w:bookmarkStart w:id="658" w:name="_Ref386897805"/>
      <w:bookmarkStart w:id="659" w:name="_Ref421557841"/>
      <w:bookmarkStart w:id="660" w:name="_Toc437856349"/>
      <w:bookmarkStart w:id="661" w:name="_Toc97127179"/>
      <w:bookmarkStart w:id="662" w:name="_Toc247390359"/>
      <w:bookmarkStart w:id="663" w:name="_Ref175739764"/>
      <w:bookmarkStart w:id="664" w:name="_Toc69627975"/>
      <w:r w:rsidRPr="00263295">
        <w:t>Application associations</w:t>
      </w:r>
      <w:bookmarkEnd w:id="655"/>
      <w:bookmarkEnd w:id="656"/>
      <w:bookmarkEnd w:id="657"/>
      <w:bookmarkEnd w:id="658"/>
      <w:bookmarkEnd w:id="659"/>
      <w:bookmarkEnd w:id="660"/>
      <w:bookmarkEnd w:id="661"/>
    </w:p>
    <w:p w14:paraId="05A69046" w14:textId="77777777" w:rsidR="001778C9" w:rsidRPr="00263295" w:rsidRDefault="001778C9" w:rsidP="004D4676">
      <w:pPr>
        <w:pStyle w:val="Heading4"/>
      </w:pPr>
      <w:bookmarkStart w:id="665" w:name="_Toc392500936"/>
      <w:bookmarkStart w:id="666" w:name="_Toc385259283"/>
      <w:bookmarkStart w:id="667" w:name="_Toc378104235"/>
      <w:bookmarkStart w:id="668" w:name="_Toc373340318"/>
      <w:bookmarkStart w:id="669" w:name="_Toc437856350"/>
      <w:r w:rsidRPr="00263295">
        <w:t>General</w:t>
      </w:r>
      <w:bookmarkEnd w:id="665"/>
      <w:bookmarkEnd w:id="666"/>
      <w:bookmarkEnd w:id="667"/>
      <w:bookmarkEnd w:id="668"/>
      <w:bookmarkEnd w:id="669"/>
    </w:p>
    <w:p w14:paraId="61F98F11" w14:textId="77777777" w:rsidR="001778C9" w:rsidRDefault="001778C9" w:rsidP="004D4676">
      <w:pPr>
        <w:pStyle w:val="PARAGRAPH"/>
      </w:pPr>
      <w:r>
        <w:t>Application Associations (AAs) are logical connections between a client</w:t>
      </w:r>
      <w:r>
        <w:fldChar w:fldCharType="begin"/>
      </w:r>
      <w:r>
        <w:instrText xml:space="preserve"> XE "Client" </w:instrText>
      </w:r>
      <w:r>
        <w:fldChar w:fldCharType="end"/>
      </w:r>
      <w:r>
        <w:t xml:space="preserve"> and a server</w:t>
      </w:r>
      <w:r>
        <w:fldChar w:fldCharType="begin"/>
      </w:r>
      <w:r>
        <w:instrText xml:space="preserve"> XE "Server" </w:instrText>
      </w:r>
      <w:r>
        <w:fldChar w:fldCharType="end"/>
      </w:r>
      <w:r>
        <w:t xml:space="preserve"> AE. AAs may be established on the request of a client using the services of the connection-oriented ACSE of the AL or may be pre-established. They may be confirmed or unconfirmed. See also </w:t>
      </w:r>
      <w:r>
        <w:fldChar w:fldCharType="begin" w:fldLock="1"/>
      </w:r>
      <w:r>
        <w:instrText xml:space="preserve"> REF _Ref388888331 \r \h </w:instrText>
      </w:r>
      <w:r>
        <w:fldChar w:fldCharType="separate"/>
      </w:r>
      <w:r w:rsidR="00811F07">
        <w:t>4.2.3</w:t>
      </w:r>
      <w:r>
        <w:fldChar w:fldCharType="end"/>
      </w:r>
      <w:r>
        <w:t>.</w:t>
      </w:r>
    </w:p>
    <w:p w14:paraId="3DF25D83" w14:textId="77777777" w:rsidR="001778C9" w:rsidRDefault="001778C9" w:rsidP="004D4676">
      <w:pPr>
        <w:pStyle w:val="NOTE"/>
      </w:pPr>
      <w:r>
        <w:t>NOTE 1</w:t>
      </w:r>
      <w:r w:rsidR="004D4676">
        <w:t> </w:t>
      </w:r>
      <w:r>
        <w:t>A pre-established AA can be considered to have been established in the past.</w:t>
      </w:r>
    </w:p>
    <w:p w14:paraId="15FA385E" w14:textId="77777777" w:rsidR="001778C9" w:rsidRDefault="001778C9" w:rsidP="004D4676">
      <w:pPr>
        <w:pStyle w:val="NOTE"/>
      </w:pPr>
      <w:r>
        <w:t>NOTE 2</w:t>
      </w:r>
      <w:r w:rsidR="004D4676">
        <w:t> </w:t>
      </w:r>
      <w:r>
        <w:t>Servers cannot initiate the establishment of an AA.</w:t>
      </w:r>
    </w:p>
    <w:p w14:paraId="3B513674" w14:textId="77777777" w:rsidR="001778C9" w:rsidRDefault="001778C9" w:rsidP="004D4676">
      <w:pPr>
        <w:pStyle w:val="PARAGRAPH"/>
      </w:pPr>
      <w:r>
        <w:t>A COSEM logical device may support one or more AAs, each with a different client. Each AA determines the contexts in which information exchange takes place.</w:t>
      </w:r>
    </w:p>
    <w:p w14:paraId="35A2E4D8" w14:textId="77777777" w:rsidR="001778C9" w:rsidRDefault="001778C9" w:rsidP="004D4676">
      <w:pPr>
        <w:pStyle w:val="PARAGRAPH"/>
      </w:pPr>
      <w:r>
        <w:t>A confirmed AA</w:t>
      </w:r>
      <w:r>
        <w:fldChar w:fldCharType="begin"/>
      </w:r>
      <w:r>
        <w:instrText xml:space="preserve"> XE "Application association, confirmed" </w:instrText>
      </w:r>
      <w:r>
        <w:fldChar w:fldCharType="end"/>
      </w:r>
      <w:r>
        <w:t xml:space="preserve"> is proposed by the client and accepted by the server provided that:</w:t>
      </w:r>
    </w:p>
    <w:p w14:paraId="4532111A" w14:textId="77777777" w:rsidR="001778C9" w:rsidRDefault="001778C9" w:rsidP="00521922">
      <w:pPr>
        <w:pStyle w:val="ListBullet"/>
      </w:pPr>
      <w:r>
        <w:t xml:space="preserve">the user of the client is known by the server, see </w:t>
      </w:r>
      <w:r>
        <w:fldChar w:fldCharType="begin" w:fldLock="1"/>
      </w:r>
      <w:r>
        <w:instrText xml:space="preserve"> REF _Ref375300937 \r \h  \* MERGEFORMAT </w:instrText>
      </w:r>
      <w:r>
        <w:fldChar w:fldCharType="separate"/>
      </w:r>
      <w:r w:rsidR="00811F07">
        <w:t>4.1.3.6</w:t>
      </w:r>
      <w:r>
        <w:fldChar w:fldCharType="end"/>
      </w:r>
      <w:r>
        <w:t>;</w:t>
      </w:r>
    </w:p>
    <w:p w14:paraId="2CC6FC18" w14:textId="77777777" w:rsidR="001778C9" w:rsidRDefault="001778C9" w:rsidP="00521922">
      <w:pPr>
        <w:pStyle w:val="ListBullet"/>
      </w:pPr>
      <w:r>
        <w:t>the application context</w:t>
      </w:r>
      <w:r>
        <w:fldChar w:fldCharType="begin"/>
      </w:r>
      <w:r>
        <w:instrText xml:space="preserve"> XE "Application context" </w:instrText>
      </w:r>
      <w:r>
        <w:fldChar w:fldCharType="end"/>
      </w:r>
      <w:r>
        <w:t xml:space="preserve"> proposed by the client – see </w:t>
      </w:r>
      <w:r>
        <w:fldChar w:fldCharType="begin" w:fldLock="1"/>
      </w:r>
      <w:r>
        <w:instrText xml:space="preserve"> REF _Ref375301081 \r \h  \* MERGEFORMAT </w:instrText>
      </w:r>
      <w:r>
        <w:fldChar w:fldCharType="separate"/>
      </w:r>
      <w:r w:rsidR="00811F07">
        <w:t>4.1.5.2</w:t>
      </w:r>
      <w:r>
        <w:fldChar w:fldCharType="end"/>
      </w:r>
      <w:r>
        <w:t xml:space="preserve"> – is acceptable for the server;</w:t>
      </w:r>
    </w:p>
    <w:p w14:paraId="68C202E7" w14:textId="77777777" w:rsidR="001778C9" w:rsidRDefault="001778C9" w:rsidP="00521922">
      <w:pPr>
        <w:pStyle w:val="ListBullet"/>
      </w:pPr>
      <w:r>
        <w:t>the authentication mechanism</w:t>
      </w:r>
      <w:r>
        <w:fldChar w:fldCharType="begin"/>
      </w:r>
      <w:r>
        <w:instrText xml:space="preserve"> XE "Authentication mechanism" </w:instrText>
      </w:r>
      <w:r>
        <w:fldChar w:fldCharType="end"/>
      </w:r>
      <w:r>
        <w:t xml:space="preserve"> proposed by the client – see </w:t>
      </w:r>
      <w:r>
        <w:fldChar w:fldCharType="begin" w:fldLock="1"/>
      </w:r>
      <w:r>
        <w:instrText xml:space="preserve"> REF _Ref375301124 \r \h  \* MERGEFORMAT </w:instrText>
      </w:r>
      <w:r>
        <w:fldChar w:fldCharType="separate"/>
      </w:r>
      <w:r w:rsidR="00811F07">
        <w:t>4.1.5.3</w:t>
      </w:r>
      <w:r>
        <w:fldChar w:fldCharType="end"/>
      </w:r>
      <w:r>
        <w:t xml:space="preserve"> – is acceptable for the server and the authentication is successful;</w:t>
      </w:r>
    </w:p>
    <w:p w14:paraId="75F63E1E" w14:textId="77777777" w:rsidR="001778C9" w:rsidRDefault="001778C9" w:rsidP="00521922">
      <w:pPr>
        <w:pStyle w:val="ListBullet"/>
      </w:pPr>
      <w:r>
        <w:t>the elements of the xDLMS context</w:t>
      </w:r>
      <w:r>
        <w:fldChar w:fldCharType="begin"/>
      </w:r>
      <w:r>
        <w:instrText xml:space="preserve"> XE "xDLMS context" </w:instrText>
      </w:r>
      <w:r>
        <w:fldChar w:fldCharType="end"/>
      </w:r>
      <w:r>
        <w:t xml:space="preserve"> – see </w:t>
      </w:r>
      <w:r>
        <w:fldChar w:fldCharType="begin" w:fldLock="1"/>
      </w:r>
      <w:r>
        <w:instrText xml:space="preserve"> REF _Ref375301101 \r \h  \* MERGEFORMAT </w:instrText>
      </w:r>
      <w:r>
        <w:fldChar w:fldCharType="separate"/>
      </w:r>
      <w:r w:rsidR="00811F07">
        <w:t>4.1.5.4</w:t>
      </w:r>
      <w:r>
        <w:fldChar w:fldCharType="end"/>
      </w:r>
      <w:r>
        <w:t xml:space="preserve"> – can be successfully negotiated between the client and the server.</w:t>
      </w:r>
    </w:p>
    <w:p w14:paraId="02B9FBD0" w14:textId="77777777" w:rsidR="001778C9" w:rsidRDefault="001778C9" w:rsidP="004D4676">
      <w:pPr>
        <w:pStyle w:val="PARAGRAPH"/>
      </w:pPr>
      <w:r>
        <w:t>An unconfirmed AA</w:t>
      </w:r>
      <w:r>
        <w:fldChar w:fldCharType="begin"/>
      </w:r>
      <w:r>
        <w:instrText xml:space="preserve"> XE "Application association, unconfirmed" </w:instrText>
      </w:r>
      <w:r>
        <w:fldChar w:fldCharType="end"/>
      </w:r>
      <w:r>
        <w:t xml:space="preserve"> is also proposed by a client with the assumption that the server will accept it. No negotiation takes place. Unconfirmed AAs are useful for sending broadcast messages from the client to servers.</w:t>
      </w:r>
    </w:p>
    <w:p w14:paraId="33FE183B" w14:textId="77777777" w:rsidR="001778C9" w:rsidRDefault="001778C9" w:rsidP="004D4676">
      <w:pPr>
        <w:pStyle w:val="PARAGRAPH"/>
        <w:rPr>
          <w:i/>
        </w:rPr>
      </w:pPr>
      <w:r>
        <w:t xml:space="preserve">AAs are modelled by COSEM “Association SN / LN” objects that hold the SAPs identifying the associated partners, the name of the </w:t>
      </w:r>
      <w:r>
        <w:rPr>
          <w:i/>
        </w:rPr>
        <w:t>application context</w:t>
      </w:r>
      <w:r>
        <w:t xml:space="preserve">, the name of the </w:t>
      </w:r>
      <w:r>
        <w:rPr>
          <w:i/>
        </w:rPr>
        <w:t>authentication mechanism</w:t>
      </w:r>
      <w:r>
        <w:t xml:space="preserve">, and the </w:t>
      </w:r>
      <w:r>
        <w:rPr>
          <w:i/>
        </w:rPr>
        <w:t>xDLMS context.</w:t>
      </w:r>
    </w:p>
    <w:p w14:paraId="35F455B8" w14:textId="65629EA0" w:rsidR="001778C9" w:rsidRDefault="001778C9" w:rsidP="004D4676">
      <w:pPr>
        <w:pStyle w:val="PARAGRAPH"/>
      </w:pPr>
      <w:r>
        <w:lastRenderedPageBreak/>
        <w:t>The “Association SN / LN” objects also determine a specific set of access rights</w:t>
      </w:r>
      <w:r>
        <w:fldChar w:fldCharType="begin"/>
      </w:r>
      <w:r>
        <w:instrText xml:space="preserve"> XE "Access right" </w:instrText>
      </w:r>
      <w:r>
        <w:fldChar w:fldCharType="end"/>
      </w:r>
      <w:r>
        <w:t xml:space="preserve"> to COSEM object</w:t>
      </w:r>
      <w:r>
        <w:fldChar w:fldCharType="begin"/>
      </w:r>
      <w:r>
        <w:instrText xml:space="preserve"> XE "COSEM object" </w:instrText>
      </w:r>
      <w:r>
        <w:fldChar w:fldCharType="end"/>
      </w:r>
      <w:r>
        <w:t xml:space="preserve"> attributes and methods and they point to (reference) a “Security setup” object that hold the elements of the security context</w:t>
      </w:r>
      <w:r>
        <w:fldChar w:fldCharType="begin"/>
      </w:r>
      <w:r>
        <w:instrText xml:space="preserve"> XE "Security context" </w:instrText>
      </w:r>
      <w:r>
        <w:fldChar w:fldCharType="end"/>
      </w:r>
      <w:r>
        <w:t>. The access rights and the security context may be different in each AA.</w:t>
      </w:r>
      <w:r w:rsidR="0013262F">
        <w:t xml:space="preserve"> </w:t>
      </w:r>
      <w:r>
        <w:t>These objects are specif</w:t>
      </w:r>
      <w:r w:rsidRPr="00E307A0">
        <w:t>ied in</w:t>
      </w:r>
      <w:r w:rsidR="00592D14" w:rsidRPr="00E307A0">
        <w:t xml:space="preserve"> </w:t>
      </w:r>
      <w:ins w:id="670" w:author="John Cowburn" w:date="2021-03-24T13:31:00Z">
        <w:r w:rsidR="00CA346F" w:rsidRPr="00727297">
          <w:rPr>
            <w:highlight w:val="yellow"/>
          </w:rPr>
          <w:fldChar w:fldCharType="begin"/>
        </w:r>
        <w:r w:rsidR="00CA346F" w:rsidRPr="00727297">
          <w:rPr>
            <w:highlight w:val="yellow"/>
          </w:rPr>
          <w:instrText xml:space="preserve"> REF IEC62056_6_2 \h </w:instrText>
        </w:r>
      </w:ins>
      <w:r w:rsidR="00CA346F" w:rsidRPr="00727297">
        <w:rPr>
          <w:highlight w:val="yellow"/>
        </w:rPr>
      </w:r>
      <w:r w:rsidR="00727297">
        <w:rPr>
          <w:highlight w:val="yellow"/>
        </w:rPr>
        <w:instrText xml:space="preserve"> \* MERGEFORMAT </w:instrText>
      </w:r>
      <w:r w:rsidR="00CA346F" w:rsidRPr="00727297">
        <w:rPr>
          <w:highlight w:val="yellow"/>
        </w:rPr>
        <w:fldChar w:fldCharType="separate"/>
      </w:r>
      <w:r w:rsidR="00DC4BE9" w:rsidRPr="00727297">
        <w:rPr>
          <w:color w:val="000000"/>
          <w:highlight w:val="yellow"/>
        </w:rPr>
        <w:t>IEC 62056-6-2:</w:t>
      </w:r>
      <w:ins w:id="671" w:author="John Cowburn" w:date="2021-03-24T13:24:00Z">
        <w:r w:rsidR="00DC4BE9" w:rsidRPr="00727297">
          <w:rPr>
            <w:color w:val="000000"/>
            <w:highlight w:val="yellow"/>
          </w:rPr>
          <w:t>2021</w:t>
        </w:r>
      </w:ins>
      <w:ins w:id="672" w:author="John Cowburn" w:date="2021-03-24T13:31:00Z">
        <w:r w:rsidR="00CA346F" w:rsidRPr="00727297">
          <w:rPr>
            <w:highlight w:val="yellow"/>
          </w:rPr>
          <w:fldChar w:fldCharType="end"/>
        </w:r>
      </w:ins>
      <w:del w:id="673" w:author="John Cowburn" w:date="2021-03-24T13:31:00Z">
        <w:r w:rsidR="00592D14" w:rsidRPr="00727297" w:rsidDel="00CA346F">
          <w:rPr>
            <w:highlight w:val="yellow"/>
          </w:rPr>
          <w:fldChar w:fldCharType="begin" w:fldLock="1"/>
        </w:r>
        <w:r w:rsidR="00592D14" w:rsidRPr="00727297" w:rsidDel="00CA346F">
          <w:rPr>
            <w:highlight w:val="yellow"/>
          </w:rPr>
          <w:delInstrText xml:space="preserve"> REF IEC62056_62_IC \h  \* MERGEFORMAT </w:delInstrText>
        </w:r>
        <w:r w:rsidR="00592D14" w:rsidRPr="00727297" w:rsidDel="00CA346F">
          <w:rPr>
            <w:highlight w:val="yellow"/>
          </w:rPr>
        </w:r>
        <w:r w:rsidR="00592D14" w:rsidRPr="00727297" w:rsidDel="00CA346F">
          <w:rPr>
            <w:highlight w:val="yellow"/>
          </w:rPr>
          <w:fldChar w:fldCharType="separate"/>
        </w:r>
        <w:r w:rsidR="00077BDE" w:rsidRPr="00727297" w:rsidDel="00CA346F">
          <w:rPr>
            <w:color w:val="000000"/>
            <w:highlight w:val="yellow"/>
          </w:rPr>
          <w:delText>IEC 6</w:delText>
        </w:r>
        <w:r w:rsidR="00811F07" w:rsidRPr="00727297" w:rsidDel="00CA346F">
          <w:rPr>
            <w:color w:val="000000"/>
            <w:highlight w:val="yellow"/>
          </w:rPr>
          <w:delText>2056-6-2:—</w:delText>
        </w:r>
        <w:r w:rsidR="00592D14" w:rsidRPr="00727297" w:rsidDel="00CA346F">
          <w:rPr>
            <w:highlight w:val="yellow"/>
          </w:rPr>
          <w:fldChar w:fldCharType="end"/>
        </w:r>
      </w:del>
      <w:r w:rsidR="00592D14" w:rsidRPr="00727297">
        <w:rPr>
          <w:highlight w:val="yellow"/>
        </w:rPr>
        <w:t xml:space="preserve">, </w:t>
      </w:r>
      <w:ins w:id="674" w:author="John Cowburn" w:date="2021-03-24T13:32:00Z">
        <w:r w:rsidR="00CA346F" w:rsidRPr="00727297">
          <w:rPr>
            <w:highlight w:val="yellow"/>
          </w:rPr>
          <w:t>4.4.3</w:t>
        </w:r>
      </w:ins>
      <w:del w:id="675" w:author="John Cowburn" w:date="2021-03-24T13:32:00Z">
        <w:r w:rsidR="00592D14" w:rsidRPr="00727297" w:rsidDel="00CA346F">
          <w:rPr>
            <w:highlight w:val="yellow"/>
          </w:rPr>
          <w:delText>5.3.3</w:delText>
        </w:r>
      </w:del>
      <w:ins w:id="676" w:author="John Cowburn" w:date="2021-03-24T13:32:00Z">
        <w:r w:rsidR="00CA346F" w:rsidRPr="00727297">
          <w:rPr>
            <w:highlight w:val="yellow"/>
          </w:rPr>
          <w:t>, 4.4.4</w:t>
        </w:r>
      </w:ins>
      <w:del w:id="677" w:author="John Cowburn" w:date="2021-03-24T13:32:00Z">
        <w:r w:rsidR="00592D14" w:rsidRPr="00727297" w:rsidDel="00CA346F">
          <w:rPr>
            <w:highlight w:val="yellow"/>
          </w:rPr>
          <w:delText>, 5.3.4</w:delText>
        </w:r>
      </w:del>
      <w:r w:rsidR="00592D14" w:rsidRPr="00727297">
        <w:rPr>
          <w:highlight w:val="yellow"/>
        </w:rPr>
        <w:t>.</w:t>
      </w:r>
    </w:p>
    <w:p w14:paraId="79894CDB" w14:textId="77777777" w:rsidR="001778C9" w:rsidRPr="00521922" w:rsidRDefault="001778C9" w:rsidP="004D4676">
      <w:pPr>
        <w:pStyle w:val="Heading4"/>
      </w:pPr>
      <w:bookmarkStart w:id="678" w:name="_Toc392500937"/>
      <w:bookmarkStart w:id="679" w:name="_Toc385259284"/>
      <w:bookmarkStart w:id="680" w:name="_Toc378104236"/>
      <w:bookmarkStart w:id="681" w:name="_Ref375301081"/>
      <w:bookmarkStart w:id="682" w:name="_Toc373340319"/>
      <w:bookmarkStart w:id="683" w:name="_Toc437856351"/>
      <w:r w:rsidRPr="00521922">
        <w:t>Application context</w:t>
      </w:r>
      <w:bookmarkEnd w:id="678"/>
      <w:bookmarkEnd w:id="679"/>
      <w:bookmarkEnd w:id="680"/>
      <w:bookmarkEnd w:id="681"/>
      <w:bookmarkEnd w:id="682"/>
      <w:bookmarkEnd w:id="683"/>
      <w:r w:rsidRPr="00521922">
        <w:fldChar w:fldCharType="begin"/>
      </w:r>
      <w:r w:rsidRPr="00521922">
        <w:instrText xml:space="preserve"> XE "Application context" </w:instrText>
      </w:r>
      <w:r w:rsidRPr="00521922">
        <w:fldChar w:fldCharType="end"/>
      </w:r>
    </w:p>
    <w:p w14:paraId="235665AC" w14:textId="77777777" w:rsidR="001778C9" w:rsidRPr="00521922" w:rsidRDefault="001778C9" w:rsidP="004D4676">
      <w:pPr>
        <w:pStyle w:val="PARAGRAPH"/>
      </w:pPr>
      <w:r w:rsidRPr="00521922">
        <w:t>The application context determines:</w:t>
      </w:r>
    </w:p>
    <w:p w14:paraId="4487318E" w14:textId="77777777" w:rsidR="001778C9" w:rsidRPr="00521922" w:rsidRDefault="001778C9" w:rsidP="00521922">
      <w:pPr>
        <w:pStyle w:val="ListBullet"/>
      </w:pPr>
      <w:r w:rsidRPr="00521922">
        <w:t>the set of Application Service Elements (ASEs) present in the AL;</w:t>
      </w:r>
    </w:p>
    <w:p w14:paraId="1184E5A9" w14:textId="77777777" w:rsidR="001778C9" w:rsidRPr="00521922" w:rsidRDefault="001778C9" w:rsidP="00521922">
      <w:pPr>
        <w:pStyle w:val="ListBullet"/>
      </w:pPr>
      <w:r w:rsidRPr="00521922">
        <w:t>the referencing style of COSEM object</w:t>
      </w:r>
      <w:r w:rsidRPr="00521922">
        <w:fldChar w:fldCharType="begin"/>
      </w:r>
      <w:r w:rsidRPr="00521922">
        <w:instrText xml:space="preserve"> XE "COSEM object" </w:instrText>
      </w:r>
      <w:r w:rsidRPr="00521922">
        <w:fldChar w:fldCharType="end"/>
      </w:r>
      <w:r w:rsidRPr="00521922">
        <w:t xml:space="preserve"> attributes and methods: short name (SN) referencing</w:t>
      </w:r>
      <w:r w:rsidRPr="00521922">
        <w:fldChar w:fldCharType="begin"/>
      </w:r>
      <w:r w:rsidRPr="00521922">
        <w:instrText xml:space="preserve"> XE "Short Name referencing" </w:instrText>
      </w:r>
      <w:r w:rsidRPr="00521922">
        <w:fldChar w:fldCharType="end"/>
      </w:r>
      <w:r w:rsidRPr="00521922">
        <w:t xml:space="preserve"> or logical name (LN) referencing</w:t>
      </w:r>
      <w:r w:rsidRPr="00521922">
        <w:fldChar w:fldCharType="begin"/>
      </w:r>
      <w:r w:rsidRPr="00521922">
        <w:instrText xml:space="preserve"> XE "Logical Name referencing" </w:instrText>
      </w:r>
      <w:r w:rsidRPr="00521922">
        <w:fldChar w:fldCharType="end"/>
      </w:r>
      <w:r w:rsidRPr="00521922">
        <w:t xml:space="preserve">. See also </w:t>
      </w:r>
      <w:r w:rsidRPr="00521922">
        <w:fldChar w:fldCharType="begin" w:fldLock="1"/>
      </w:r>
      <w:r w:rsidRPr="00521922">
        <w:instrText xml:space="preserve"> REF _Ref388884785 \r \h </w:instrText>
      </w:r>
      <w:r w:rsidR="00521922">
        <w:instrText xml:space="preserve"> \* MERGEFORMAT </w:instrText>
      </w:r>
      <w:r w:rsidRPr="00521922">
        <w:fldChar w:fldCharType="separate"/>
      </w:r>
      <w:r w:rsidR="00811F07" w:rsidRPr="00521922">
        <w:t>4.2.4.3.1</w:t>
      </w:r>
      <w:r w:rsidRPr="00521922">
        <w:fldChar w:fldCharType="end"/>
      </w:r>
      <w:r w:rsidRPr="00521922">
        <w:t>;</w:t>
      </w:r>
    </w:p>
    <w:p w14:paraId="326B4C67" w14:textId="77777777" w:rsidR="001778C9" w:rsidRPr="00521922" w:rsidRDefault="001778C9" w:rsidP="00521922">
      <w:pPr>
        <w:pStyle w:val="ListBullet"/>
      </w:pPr>
      <w:r w:rsidRPr="00521922">
        <w:t>the transfer syntax</w:t>
      </w:r>
      <w:r w:rsidRPr="00521922">
        <w:fldChar w:fldCharType="begin"/>
      </w:r>
      <w:r w:rsidRPr="00521922">
        <w:instrText xml:space="preserve"> XE "Transfer syntax" </w:instrText>
      </w:r>
      <w:r w:rsidRPr="00521922">
        <w:fldChar w:fldCharType="end"/>
      </w:r>
      <w:r w:rsidRPr="00521922">
        <w:t>;</w:t>
      </w:r>
    </w:p>
    <w:p w14:paraId="595ED43F" w14:textId="77777777" w:rsidR="001778C9" w:rsidRPr="00521922" w:rsidRDefault="001778C9" w:rsidP="00521922">
      <w:pPr>
        <w:pStyle w:val="ListBullet"/>
      </w:pPr>
      <w:r w:rsidRPr="00521922">
        <w:t>whether ciphering is used or not.</w:t>
      </w:r>
    </w:p>
    <w:p w14:paraId="26016402" w14:textId="77777777" w:rsidR="001778C9" w:rsidRPr="00521922" w:rsidRDefault="001778C9" w:rsidP="004D4676">
      <w:pPr>
        <w:pStyle w:val="PARAGRAPH"/>
      </w:pPr>
      <w:r w:rsidRPr="00521922">
        <w:t xml:space="preserve">Application contexts are identified by names, see </w:t>
      </w:r>
      <w:r w:rsidRPr="00521922">
        <w:fldChar w:fldCharType="begin" w:fldLock="1"/>
      </w:r>
      <w:r w:rsidRPr="00521922">
        <w:instrText xml:space="preserve"> REF _Ref386898425 \r \h </w:instrText>
      </w:r>
      <w:r w:rsidR="00521922">
        <w:instrText xml:space="preserve"> \* MERGEFORMAT </w:instrText>
      </w:r>
      <w:r w:rsidRPr="00521922">
        <w:fldChar w:fldCharType="separate"/>
      </w:r>
      <w:r w:rsidR="00811F07" w:rsidRPr="00521922">
        <w:t>7.2.2.2</w:t>
      </w:r>
      <w:r w:rsidRPr="00521922">
        <w:fldChar w:fldCharType="end"/>
      </w:r>
      <w:r w:rsidRPr="00521922">
        <w:t>.</w:t>
      </w:r>
    </w:p>
    <w:p w14:paraId="1E666284" w14:textId="77777777" w:rsidR="001778C9" w:rsidRPr="00521922" w:rsidRDefault="001778C9" w:rsidP="004D4676">
      <w:pPr>
        <w:pStyle w:val="Heading4"/>
      </w:pPr>
      <w:bookmarkStart w:id="684" w:name="_Toc392500938"/>
      <w:bookmarkStart w:id="685" w:name="_Toc385259285"/>
      <w:bookmarkStart w:id="686" w:name="_Toc378104237"/>
      <w:bookmarkStart w:id="687" w:name="_Ref375301917"/>
      <w:bookmarkStart w:id="688" w:name="_Ref375301124"/>
      <w:bookmarkStart w:id="689" w:name="_Toc373340320"/>
      <w:bookmarkStart w:id="690" w:name="_Toc437856352"/>
      <w:r w:rsidRPr="00521922">
        <w:t>Authentication</w:t>
      </w:r>
      <w:bookmarkEnd w:id="684"/>
      <w:bookmarkEnd w:id="685"/>
      <w:bookmarkEnd w:id="686"/>
      <w:bookmarkEnd w:id="687"/>
      <w:bookmarkEnd w:id="688"/>
      <w:bookmarkEnd w:id="689"/>
      <w:bookmarkEnd w:id="690"/>
      <w:r w:rsidRPr="00521922">
        <w:fldChar w:fldCharType="begin"/>
      </w:r>
      <w:r w:rsidRPr="00521922">
        <w:instrText xml:space="preserve"> XE "Authentication" </w:instrText>
      </w:r>
      <w:r w:rsidRPr="00521922">
        <w:fldChar w:fldCharType="end"/>
      </w:r>
    </w:p>
    <w:p w14:paraId="58DE27DC" w14:textId="77777777" w:rsidR="001778C9" w:rsidRDefault="001778C9" w:rsidP="004D4676">
      <w:pPr>
        <w:pStyle w:val="PARAGRAPH"/>
      </w:pPr>
      <w:r>
        <w:t>In communication systems entity authentication is a fundamentally important security service. The goal of entity authentication is to establish whether the claimant of a certain identity is in fact who it claims to be. In order to achieve this goal, there should be a pre-existing relation which links the entity to a secret.</w:t>
      </w:r>
    </w:p>
    <w:p w14:paraId="5DAC0ED1" w14:textId="40F70097" w:rsidR="001778C9" w:rsidRDefault="001778C9" w:rsidP="004D4676">
      <w:pPr>
        <w:pStyle w:val="PARAGRAPH"/>
      </w:pPr>
      <w:r>
        <w:t xml:space="preserve">In </w:t>
      </w:r>
      <w:del w:id="691" w:author="John Cowburn" w:date="2021-04-16T13:53:00Z">
        <w:r w:rsidDel="00635BE8">
          <w:delText>DLMS</w:delText>
        </w:r>
      </w:del>
      <w:ins w:id="692" w:author="John Cowburn" w:date="2021-04-16T13:53:00Z">
        <w:r w:rsidR="00635BE8">
          <w:t>DLMS®</w:t>
        </w:r>
      </w:ins>
      <w:r>
        <w:t>/COSEM, authentication takes place during AA establishment.</w:t>
      </w:r>
    </w:p>
    <w:p w14:paraId="2CC15758" w14:textId="77777777" w:rsidR="001778C9" w:rsidRDefault="001778C9" w:rsidP="004D4676">
      <w:pPr>
        <w:pStyle w:val="PARAGRAPH"/>
      </w:pPr>
      <w:r>
        <w:t>In confirmed AAs either the client (unilateral authentication) or both the client and the server (mutual authentication) can authenticate itself.</w:t>
      </w:r>
    </w:p>
    <w:p w14:paraId="1040A8A2" w14:textId="77777777" w:rsidR="001778C9" w:rsidRDefault="001778C9" w:rsidP="004D4676">
      <w:pPr>
        <w:pStyle w:val="PARAGRAPH"/>
      </w:pPr>
      <w:r>
        <w:t>In an unconfirmed AA, only the client can authenticate itself.</w:t>
      </w:r>
    </w:p>
    <w:p w14:paraId="1B920447" w14:textId="77777777" w:rsidR="001778C9" w:rsidRDefault="001778C9" w:rsidP="004D4676">
      <w:pPr>
        <w:pStyle w:val="PARAGRAPH"/>
      </w:pPr>
      <w:r>
        <w:t xml:space="preserve">In pre-established AAs, authentication of the communicating partners is not available. </w:t>
      </w:r>
    </w:p>
    <w:p w14:paraId="4BBADED3" w14:textId="77777777" w:rsidR="001778C9" w:rsidRDefault="001778C9" w:rsidP="004D4676">
      <w:pPr>
        <w:pStyle w:val="PARAGRAPH"/>
      </w:pPr>
      <w:r>
        <w:t>Once the AA is established, COSEM object</w:t>
      </w:r>
      <w:r>
        <w:fldChar w:fldCharType="begin"/>
      </w:r>
      <w:r>
        <w:instrText xml:space="preserve"> XE "COSEM object" </w:instrText>
      </w:r>
      <w:r>
        <w:fldChar w:fldCharType="end"/>
      </w:r>
      <w:r>
        <w:t xml:space="preserve"> attributes and methods can be accessed using xDLMS services subject to the prevailing security context and access rights in the given AA.</w:t>
      </w:r>
    </w:p>
    <w:p w14:paraId="5B0325FC" w14:textId="77777777" w:rsidR="001778C9" w:rsidRPr="00521922" w:rsidRDefault="001778C9" w:rsidP="004D4676">
      <w:pPr>
        <w:pStyle w:val="PARAGRAPH"/>
      </w:pPr>
      <w:r>
        <w:t>The authentication mechanisms</w:t>
      </w:r>
      <w:r>
        <w:fldChar w:fldCharType="begin"/>
      </w:r>
      <w:r>
        <w:instrText xml:space="preserve"> XE "COSEM authentication mechanism" </w:instrText>
      </w:r>
      <w:r>
        <w:fldChar w:fldCharType="end"/>
      </w:r>
      <w:r>
        <w:t xml:space="preserve"> are specified in </w:t>
      </w:r>
      <w:r>
        <w:fldChar w:fldCharType="begin" w:fldLock="1"/>
      </w:r>
      <w:r>
        <w:instrText xml:space="preserve"> REF _Ref373604169 \r \h  \* MERGEFORMAT </w:instrText>
      </w:r>
      <w:r>
        <w:fldChar w:fldCharType="separate"/>
      </w:r>
      <w:r w:rsidR="00811F07">
        <w:t>5.2.2.2</w:t>
      </w:r>
      <w:r>
        <w:fldChar w:fldCharType="end"/>
      </w:r>
      <w:r>
        <w:t xml:space="preserve">. The authentication mechanisms are identified </w:t>
      </w:r>
      <w:r w:rsidRPr="00521922">
        <w:t xml:space="preserve">by names, see </w:t>
      </w:r>
      <w:r w:rsidRPr="00521922">
        <w:fldChar w:fldCharType="begin" w:fldLock="1"/>
      </w:r>
      <w:r w:rsidRPr="00521922">
        <w:instrText xml:space="preserve"> REF _Ref392185495 \r \h </w:instrText>
      </w:r>
      <w:r w:rsidR="00521922">
        <w:instrText xml:space="preserve"> \* MERGEFORMAT </w:instrText>
      </w:r>
      <w:r w:rsidRPr="00521922">
        <w:fldChar w:fldCharType="separate"/>
      </w:r>
      <w:r w:rsidR="00811F07" w:rsidRPr="00521922">
        <w:t>7.2.2.3</w:t>
      </w:r>
      <w:r w:rsidRPr="00521922">
        <w:fldChar w:fldCharType="end"/>
      </w:r>
      <w:r w:rsidRPr="00521922">
        <w:t>.</w:t>
      </w:r>
    </w:p>
    <w:p w14:paraId="22D50C84" w14:textId="77777777" w:rsidR="001778C9" w:rsidRPr="00521922" w:rsidRDefault="001778C9" w:rsidP="00B57722">
      <w:pPr>
        <w:pStyle w:val="Heading4"/>
      </w:pPr>
      <w:bookmarkStart w:id="693" w:name="_Toc392500939"/>
      <w:bookmarkStart w:id="694" w:name="_Toc385259286"/>
      <w:bookmarkStart w:id="695" w:name="_Toc378104238"/>
      <w:bookmarkStart w:id="696" w:name="_Ref375301101"/>
      <w:bookmarkStart w:id="697" w:name="_Toc373340321"/>
      <w:bookmarkStart w:id="698" w:name="_Toc437856353"/>
      <w:r w:rsidRPr="00521922">
        <w:t>xDLMS context</w:t>
      </w:r>
      <w:bookmarkEnd w:id="693"/>
      <w:bookmarkEnd w:id="694"/>
      <w:bookmarkEnd w:id="695"/>
      <w:bookmarkEnd w:id="696"/>
      <w:bookmarkEnd w:id="697"/>
      <w:bookmarkEnd w:id="698"/>
      <w:r w:rsidRPr="00521922">
        <w:fldChar w:fldCharType="begin"/>
      </w:r>
      <w:r w:rsidRPr="00521922">
        <w:instrText xml:space="preserve"> XE "xDLMS context" </w:instrText>
      </w:r>
      <w:r w:rsidRPr="00521922">
        <w:fldChar w:fldCharType="end"/>
      </w:r>
    </w:p>
    <w:p w14:paraId="624DE0DE" w14:textId="77777777" w:rsidR="001778C9" w:rsidRPr="00521922" w:rsidRDefault="001778C9" w:rsidP="004D4676">
      <w:pPr>
        <w:pStyle w:val="PARAGRAPH"/>
      </w:pPr>
      <w:r w:rsidRPr="00521922">
        <w:t xml:space="preserve">The xDLMS context determines the set of xDLMS services and capabilities that can be used in a given AA. See </w:t>
      </w:r>
      <w:r w:rsidRPr="00521922">
        <w:fldChar w:fldCharType="begin" w:fldLock="1"/>
      </w:r>
      <w:r w:rsidRPr="00521922">
        <w:instrText xml:space="preserve"> REF _Ref387096197 \r \h </w:instrText>
      </w:r>
      <w:r w:rsidR="00521922">
        <w:instrText xml:space="preserve"> \* MERGEFORMAT </w:instrText>
      </w:r>
      <w:r w:rsidRPr="00521922">
        <w:fldChar w:fldCharType="separate"/>
      </w:r>
      <w:r w:rsidR="00811F07" w:rsidRPr="00521922">
        <w:t>4.2.4</w:t>
      </w:r>
      <w:r w:rsidRPr="00521922">
        <w:fldChar w:fldCharType="end"/>
      </w:r>
      <w:r w:rsidRPr="00521922">
        <w:t>.</w:t>
      </w:r>
    </w:p>
    <w:p w14:paraId="60B89856" w14:textId="77777777" w:rsidR="001778C9" w:rsidRPr="00521922" w:rsidRDefault="001778C9" w:rsidP="00B57722">
      <w:pPr>
        <w:pStyle w:val="Heading4"/>
      </w:pPr>
      <w:bookmarkStart w:id="699" w:name="_Toc392500940"/>
      <w:bookmarkStart w:id="700" w:name="_Toc385259287"/>
      <w:bookmarkStart w:id="701" w:name="_Ref378439728"/>
      <w:bookmarkStart w:id="702" w:name="_Toc378104240"/>
      <w:bookmarkStart w:id="703" w:name="_Ref373356781"/>
      <w:bookmarkStart w:id="704" w:name="_Toc373340323"/>
      <w:bookmarkStart w:id="705" w:name="_Toc437856354"/>
      <w:r w:rsidRPr="00521922">
        <w:t>Security context</w:t>
      </w:r>
      <w:bookmarkEnd w:id="699"/>
      <w:bookmarkEnd w:id="700"/>
      <w:bookmarkEnd w:id="701"/>
      <w:bookmarkEnd w:id="702"/>
      <w:bookmarkEnd w:id="703"/>
      <w:bookmarkEnd w:id="704"/>
      <w:bookmarkEnd w:id="705"/>
      <w:r w:rsidRPr="00521922">
        <w:fldChar w:fldCharType="begin"/>
      </w:r>
      <w:r w:rsidRPr="00521922">
        <w:instrText xml:space="preserve"> XE "Security context" </w:instrText>
      </w:r>
      <w:r w:rsidRPr="00521922">
        <w:fldChar w:fldCharType="end"/>
      </w:r>
    </w:p>
    <w:p w14:paraId="24B90677" w14:textId="77777777" w:rsidR="001778C9" w:rsidRPr="00521922" w:rsidRDefault="001778C9" w:rsidP="004D4676">
      <w:pPr>
        <w:pStyle w:val="PARAGRAPH"/>
      </w:pPr>
      <w:r w:rsidRPr="00521922">
        <w:t xml:space="preserve">The security context is relevant when the application context stipulates ciphering. It comprises the security suite, the security policy, the security keys and other security material. See also </w:t>
      </w:r>
      <w:r w:rsidRPr="00521922">
        <w:fldChar w:fldCharType="begin" w:fldLock="1"/>
      </w:r>
      <w:r w:rsidRPr="00521922">
        <w:instrText xml:space="preserve"> REF _Ref373355278 \r \h  \* MERGEFORMAT </w:instrText>
      </w:r>
      <w:r w:rsidRPr="00521922">
        <w:fldChar w:fldCharType="separate"/>
      </w:r>
      <w:r w:rsidR="00811F07" w:rsidRPr="00521922">
        <w:t>5.2.3</w:t>
      </w:r>
      <w:r w:rsidRPr="00521922">
        <w:fldChar w:fldCharType="end"/>
      </w:r>
      <w:r w:rsidRPr="00521922">
        <w:t>. It is managed by “Security setup” objects.</w:t>
      </w:r>
    </w:p>
    <w:p w14:paraId="6939DA4C" w14:textId="77777777" w:rsidR="001778C9" w:rsidRPr="00521922" w:rsidRDefault="001778C9" w:rsidP="00B57722">
      <w:pPr>
        <w:pStyle w:val="Heading4"/>
      </w:pPr>
      <w:bookmarkStart w:id="706" w:name="_Toc392500941"/>
      <w:bookmarkStart w:id="707" w:name="_Toc385259288"/>
      <w:bookmarkStart w:id="708" w:name="_Toc378104239"/>
      <w:bookmarkStart w:id="709" w:name="_Toc373340322"/>
      <w:bookmarkStart w:id="710" w:name="_Toc437856355"/>
      <w:r w:rsidRPr="00521922">
        <w:t>Access rights</w:t>
      </w:r>
      <w:bookmarkEnd w:id="706"/>
      <w:bookmarkEnd w:id="707"/>
      <w:bookmarkEnd w:id="708"/>
      <w:bookmarkEnd w:id="709"/>
      <w:bookmarkEnd w:id="710"/>
      <w:r w:rsidRPr="00521922">
        <w:fldChar w:fldCharType="begin"/>
      </w:r>
      <w:r w:rsidRPr="00521922">
        <w:instrText xml:space="preserve"> XE "Access right" </w:instrText>
      </w:r>
      <w:r w:rsidRPr="00521922">
        <w:fldChar w:fldCharType="end"/>
      </w:r>
    </w:p>
    <w:p w14:paraId="6B7871FE" w14:textId="77777777" w:rsidR="001778C9" w:rsidRPr="00521922" w:rsidRDefault="001778C9" w:rsidP="004D4676">
      <w:pPr>
        <w:pStyle w:val="PARAGRAPH"/>
      </w:pPr>
      <w:r w:rsidRPr="00521922">
        <w:t>Access rights determine the rights of the client(s) to access COSEM object</w:t>
      </w:r>
      <w:r w:rsidRPr="00521922">
        <w:fldChar w:fldCharType="begin"/>
      </w:r>
      <w:r w:rsidRPr="00521922">
        <w:instrText xml:space="preserve"> XE "COSEM object" </w:instrText>
      </w:r>
      <w:r w:rsidRPr="00521922">
        <w:fldChar w:fldCharType="end"/>
      </w:r>
      <w:r w:rsidRPr="00521922">
        <w:t xml:space="preserve"> attributes and methods within an AA. The set of access rights depend on the role of the client and is pre-configured in the server. See also </w:t>
      </w:r>
      <w:r w:rsidRPr="00521922">
        <w:fldChar w:fldCharType="begin" w:fldLock="1"/>
      </w:r>
      <w:r w:rsidRPr="00521922">
        <w:instrText xml:space="preserve"> REF _Ref373606221 \r \h  \* MERGEFORMAT </w:instrText>
      </w:r>
      <w:r w:rsidRPr="00521922">
        <w:fldChar w:fldCharType="separate"/>
      </w:r>
      <w:r w:rsidR="00811F07" w:rsidRPr="00521922">
        <w:t>5.2.4</w:t>
      </w:r>
      <w:r w:rsidRPr="00521922">
        <w:fldChar w:fldCharType="end"/>
      </w:r>
      <w:r w:rsidRPr="00521922">
        <w:t>.</w:t>
      </w:r>
    </w:p>
    <w:p w14:paraId="06BA1C0E" w14:textId="77777777" w:rsidR="001778C9" w:rsidRPr="00521922" w:rsidRDefault="001778C9" w:rsidP="004D4676">
      <w:pPr>
        <w:pStyle w:val="NOTE"/>
      </w:pPr>
      <w:r w:rsidRPr="00521922">
        <w:lastRenderedPageBreak/>
        <w:t>NOTE</w:t>
      </w:r>
      <w:r w:rsidR="004D4676" w:rsidRPr="00521922">
        <w:t> </w:t>
      </w:r>
      <w:r w:rsidRPr="00521922">
        <w:t>The roles and the related access rights are subject to project specific companion specifications. Examples for roles are meter reader, meter service / communication service / energy provider, manufacturer, end user</w:t>
      </w:r>
      <w:r w:rsidR="00773F91" w:rsidRPr="00521922">
        <w:t>,</w:t>
      </w:r>
      <w:r w:rsidRPr="00521922">
        <w:t xml:space="preserve"> etc.</w:t>
      </w:r>
    </w:p>
    <w:p w14:paraId="2CD30573" w14:textId="77777777" w:rsidR="001778C9" w:rsidRPr="00521922" w:rsidRDefault="001778C9" w:rsidP="004D4676">
      <w:pPr>
        <w:pStyle w:val="Heading3"/>
      </w:pPr>
      <w:bookmarkStart w:id="711" w:name="_Toc392500942"/>
      <w:bookmarkStart w:id="712" w:name="_Toc385259289"/>
      <w:bookmarkStart w:id="713" w:name="_Toc378104241"/>
      <w:bookmarkStart w:id="714" w:name="_Ref373696558"/>
      <w:bookmarkStart w:id="715" w:name="_Ref373696536"/>
      <w:bookmarkStart w:id="716" w:name="_Ref421557860"/>
      <w:bookmarkStart w:id="717" w:name="_Toc437856356"/>
      <w:bookmarkStart w:id="718" w:name="_Toc97127180"/>
      <w:bookmarkStart w:id="719" w:name="_Ref97196375"/>
      <w:r w:rsidRPr="00521922">
        <w:t>Messaging patterns</w:t>
      </w:r>
      <w:bookmarkEnd w:id="711"/>
      <w:bookmarkEnd w:id="712"/>
      <w:bookmarkEnd w:id="713"/>
      <w:bookmarkEnd w:id="714"/>
      <w:bookmarkEnd w:id="715"/>
      <w:bookmarkEnd w:id="716"/>
      <w:bookmarkEnd w:id="717"/>
      <w:bookmarkEnd w:id="718"/>
      <w:bookmarkEnd w:id="719"/>
      <w:r w:rsidRPr="00521922">
        <w:fldChar w:fldCharType="begin"/>
      </w:r>
      <w:r w:rsidRPr="00521922">
        <w:instrText xml:space="preserve"> XE "Messaging patterns" </w:instrText>
      </w:r>
      <w:r w:rsidRPr="00521922">
        <w:fldChar w:fldCharType="end"/>
      </w:r>
    </w:p>
    <w:p w14:paraId="3684E7BE" w14:textId="19ED3B21" w:rsidR="001778C9" w:rsidRDefault="001778C9" w:rsidP="004D4676">
      <w:pPr>
        <w:pStyle w:val="PARAGRAPH"/>
      </w:pPr>
      <w:r>
        <w:t xml:space="preserve">The messaging patterns available between a </w:t>
      </w:r>
      <w:del w:id="720" w:author="John Cowburn" w:date="2021-04-16T13:53:00Z">
        <w:r w:rsidDel="00635BE8">
          <w:delText>DLMS</w:delText>
        </w:r>
      </w:del>
      <w:ins w:id="721" w:author="John Cowburn" w:date="2021-04-16T13:53:00Z">
        <w:r w:rsidR="00635BE8">
          <w:t>DLMS®</w:t>
        </w:r>
      </w:ins>
      <w:r>
        <w:t xml:space="preserve">/COSEM client and server are shown in </w:t>
      </w:r>
      <w:r>
        <w:fldChar w:fldCharType="begin" w:fldLock="1"/>
      </w:r>
      <w:r>
        <w:instrText xml:space="preserve"> REF _Ref383799065 \h  \* MERGEFORMAT </w:instrText>
      </w:r>
      <w:r>
        <w:fldChar w:fldCharType="separate"/>
      </w:r>
      <w:r w:rsidR="00811F07" w:rsidRPr="00811F07">
        <w:t>Figure 4</w:t>
      </w:r>
      <w:r>
        <w:fldChar w:fldCharType="end"/>
      </w:r>
      <w:r>
        <w:t>.</w:t>
      </w:r>
    </w:p>
    <w:p w14:paraId="23BB2B22" w14:textId="1097E49F" w:rsidR="001778C9" w:rsidRDefault="00F81B37" w:rsidP="004D4676">
      <w:pPr>
        <w:pStyle w:val="FIGURE"/>
        <w:rPr>
          <w:highlight w:val="yellow"/>
        </w:rPr>
      </w:pPr>
      <w:ins w:id="722" w:author="John Cowburn" w:date="2021-01-18T16:32:00Z">
        <w:r w:rsidRPr="00952318">
          <w:rPr>
            <w:noProof/>
            <w:highlight w:val="yellow"/>
          </w:rPr>
          <w:drawing>
            <wp:inline distT="0" distB="0" distL="0" distR="0" wp14:anchorId="2C1C0A8C" wp14:editId="5B8EAA8C">
              <wp:extent cx="5759450" cy="4381088"/>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4381088"/>
                      </a:xfrm>
                      <a:prstGeom prst="rect">
                        <a:avLst/>
                      </a:prstGeom>
                      <a:noFill/>
                      <a:ln>
                        <a:noFill/>
                      </a:ln>
                    </pic:spPr>
                  </pic:pic>
                </a:graphicData>
              </a:graphic>
            </wp:inline>
          </w:drawing>
        </w:r>
      </w:ins>
      <w:del w:id="723" w:author="John Cowburn" w:date="2021-01-18T16:32:00Z">
        <w:r w:rsidR="001778C9" w:rsidDel="00F81B37">
          <w:rPr>
            <w:noProof/>
            <w:lang w:eastAsia="en-GB"/>
          </w:rPr>
          <w:drawing>
            <wp:inline distT="0" distB="0" distL="0" distR="0" wp14:anchorId="31FCE48A" wp14:editId="2E2A6E1F">
              <wp:extent cx="5831457" cy="3193844"/>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2695" cy="3194522"/>
                      </a:xfrm>
                      <a:prstGeom prst="rect">
                        <a:avLst/>
                      </a:prstGeom>
                      <a:noFill/>
                      <a:ln>
                        <a:noFill/>
                      </a:ln>
                    </pic:spPr>
                  </pic:pic>
                </a:graphicData>
              </a:graphic>
            </wp:inline>
          </w:drawing>
        </w:r>
      </w:del>
    </w:p>
    <w:p w14:paraId="5E727949" w14:textId="77777777" w:rsidR="001778C9" w:rsidRPr="00521922" w:rsidRDefault="001778C9" w:rsidP="001778C9">
      <w:pPr>
        <w:pStyle w:val="NOTE"/>
        <w:jc w:val="right"/>
        <w:rPr>
          <w:i/>
          <w:vanish/>
        </w:rPr>
      </w:pPr>
      <w:bookmarkStart w:id="724" w:name="_Ref348015096"/>
      <w:bookmarkStart w:id="725" w:name="_Toc378104440"/>
      <w:r w:rsidRPr="00521922">
        <w:rPr>
          <w:i/>
          <w:vanish/>
        </w:rPr>
        <w:t>Message patterns_GK140624.emf</w:t>
      </w:r>
    </w:p>
    <w:p w14:paraId="68A3DFBA" w14:textId="3B930752" w:rsidR="001778C9" w:rsidRPr="00521922" w:rsidRDefault="001778C9" w:rsidP="001778C9">
      <w:pPr>
        <w:pStyle w:val="FIGURE-title"/>
      </w:pPr>
      <w:bookmarkStart w:id="726" w:name="_Ref383799065"/>
      <w:bookmarkStart w:id="727" w:name="_Toc392501579"/>
      <w:bookmarkStart w:id="728" w:name="_Toc385259512"/>
      <w:bookmarkStart w:id="729" w:name="_Toc437856659"/>
      <w:bookmarkStart w:id="730" w:name="_Toc97127362"/>
      <w:r w:rsidRPr="00521922">
        <w:t xml:space="preserve">Figure </w:t>
      </w:r>
      <w:fldSimple w:instr=" SEQ Figure \* ARABIC ">
        <w:r w:rsidR="00DC4BE9">
          <w:rPr>
            <w:noProof/>
          </w:rPr>
          <w:t>4</w:t>
        </w:r>
      </w:fldSimple>
      <w:bookmarkEnd w:id="724"/>
      <w:bookmarkEnd w:id="726"/>
      <w:r w:rsidRPr="00521922">
        <w:t xml:space="preserve"> – </w:t>
      </w:r>
      <w:bookmarkEnd w:id="725"/>
      <w:del w:id="731" w:author="John Cowburn" w:date="2021-04-16T13:53:00Z">
        <w:r w:rsidRPr="00521922" w:rsidDel="00635BE8">
          <w:delText>DLMS</w:delText>
        </w:r>
      </w:del>
      <w:ins w:id="732" w:author="John Cowburn" w:date="2021-04-16T13:53:00Z">
        <w:r w:rsidR="00635BE8">
          <w:t>DLMS®</w:t>
        </w:r>
      </w:ins>
      <w:r w:rsidRPr="00521922">
        <w:t>/COSEM messaging patterns</w:t>
      </w:r>
      <w:bookmarkEnd w:id="727"/>
      <w:bookmarkEnd w:id="728"/>
      <w:bookmarkEnd w:id="729"/>
      <w:bookmarkEnd w:id="730"/>
    </w:p>
    <w:p w14:paraId="71CAC639" w14:textId="77777777" w:rsidR="001778C9" w:rsidRDefault="00E307A0" w:rsidP="004D4676">
      <w:pPr>
        <w:pStyle w:val="PARAGRAPH"/>
      </w:pPr>
      <w:r>
        <w:t>In confirmed AAs:</w:t>
      </w:r>
    </w:p>
    <w:p w14:paraId="0B2368E1" w14:textId="77777777" w:rsidR="001778C9" w:rsidRDefault="001778C9" w:rsidP="00521922">
      <w:pPr>
        <w:pStyle w:val="ListBullet"/>
      </w:pPr>
      <w:r>
        <w:t>the client</w:t>
      </w:r>
      <w:r>
        <w:fldChar w:fldCharType="begin"/>
      </w:r>
      <w:r>
        <w:instrText xml:space="preserve"> XE "Client" </w:instrText>
      </w:r>
      <w:r>
        <w:fldChar w:fldCharType="end"/>
      </w:r>
      <w:r>
        <w:t xml:space="preserve"> can send confirmed service requests and the server</w:t>
      </w:r>
      <w:r>
        <w:fldChar w:fldCharType="begin"/>
      </w:r>
      <w:r>
        <w:instrText xml:space="preserve"> XE "Server" </w:instrText>
      </w:r>
      <w:r>
        <w:fldChar w:fldCharType="end"/>
      </w:r>
      <w:r>
        <w:t xml:space="preserve"> responds: </w:t>
      </w:r>
      <w:r>
        <w:rPr>
          <w:i/>
        </w:rPr>
        <w:t>pull operation</w:t>
      </w:r>
      <w:r>
        <w:fldChar w:fldCharType="begin"/>
      </w:r>
      <w:r>
        <w:instrText xml:space="preserve"> XE "Pull operation" </w:instrText>
      </w:r>
      <w:r>
        <w:fldChar w:fldCharType="end"/>
      </w:r>
      <w:r>
        <w:t>;</w:t>
      </w:r>
    </w:p>
    <w:p w14:paraId="687B3011" w14:textId="77777777" w:rsidR="001778C9" w:rsidRDefault="001778C9" w:rsidP="00521922">
      <w:pPr>
        <w:pStyle w:val="ListBullet"/>
      </w:pPr>
      <w:r>
        <w:t>the client can send unconfirmed service requests. The server does not respond;</w:t>
      </w:r>
    </w:p>
    <w:p w14:paraId="58EFDC15" w14:textId="77777777" w:rsidR="001778C9" w:rsidRDefault="001778C9" w:rsidP="00521922">
      <w:pPr>
        <w:pStyle w:val="ListBullet"/>
      </w:pPr>
      <w:r>
        <w:t xml:space="preserve">the server can send unsolicited service requests to the client: </w:t>
      </w:r>
      <w:r>
        <w:rPr>
          <w:i/>
        </w:rPr>
        <w:t>push operation</w:t>
      </w:r>
      <w:r>
        <w:fldChar w:fldCharType="begin"/>
      </w:r>
      <w:r>
        <w:instrText xml:space="preserve"> XE "Push operation" </w:instrText>
      </w:r>
      <w:r>
        <w:fldChar w:fldCharType="end"/>
      </w:r>
      <w:r>
        <w:t>.</w:t>
      </w:r>
    </w:p>
    <w:p w14:paraId="04DAFEA7" w14:textId="77777777" w:rsidR="001778C9" w:rsidRDefault="001778C9" w:rsidP="001778C9">
      <w:pPr>
        <w:pStyle w:val="NOTE"/>
        <w:ind w:left="340"/>
      </w:pPr>
      <w:r>
        <w:t>NOTE</w:t>
      </w:r>
      <w:r w:rsidR="004D4676">
        <w:t> </w:t>
      </w:r>
      <w:r>
        <w:t>The unsolicited services may be InformationReport</w:t>
      </w:r>
      <w:r>
        <w:fldChar w:fldCharType="begin"/>
      </w:r>
      <w:r>
        <w:instrText xml:space="preserve"> XE "InformationReport service" </w:instrText>
      </w:r>
      <w:r>
        <w:fldChar w:fldCharType="end"/>
      </w:r>
      <w:r>
        <w:t xml:space="preserve"> (with SN referencing), EventNotification</w:t>
      </w:r>
      <w:r>
        <w:fldChar w:fldCharType="begin"/>
      </w:r>
      <w:r>
        <w:instrText xml:space="preserve"> XE "EventNotification service" </w:instrText>
      </w:r>
      <w:r>
        <w:fldChar w:fldCharType="end"/>
      </w:r>
      <w:r>
        <w:t xml:space="preserve"> (with LN referencing) or DataNotification</w:t>
      </w:r>
      <w:r>
        <w:fldChar w:fldCharType="begin"/>
      </w:r>
      <w:r>
        <w:instrText xml:space="preserve"> XE "DataNotification service" </w:instrText>
      </w:r>
      <w:r>
        <w:fldChar w:fldCharType="end"/>
      </w:r>
      <w:r>
        <w:t xml:space="preserve"> (used both with SN and LN referencing).</w:t>
      </w:r>
    </w:p>
    <w:p w14:paraId="60680B28" w14:textId="77777777" w:rsidR="001778C9" w:rsidRDefault="001778C9" w:rsidP="004D4676">
      <w:pPr>
        <w:pStyle w:val="PARAGRAPH"/>
      </w:pPr>
      <w:r>
        <w:t>In unconfirmed AAs:</w:t>
      </w:r>
    </w:p>
    <w:p w14:paraId="1280EA1B" w14:textId="77777777" w:rsidR="001778C9" w:rsidRDefault="001778C9" w:rsidP="00521922">
      <w:pPr>
        <w:pStyle w:val="ListBullet"/>
      </w:pPr>
      <w:r>
        <w:t>only the client can initiate service requests and only unconfirmed ones. The server cannot respond and it cannot initiate service requests.</w:t>
      </w:r>
    </w:p>
    <w:p w14:paraId="76A1C8D9" w14:textId="0BED2074" w:rsidR="001778C9" w:rsidRPr="00521922" w:rsidRDefault="001778C9" w:rsidP="00521922">
      <w:pPr>
        <w:pStyle w:val="Heading3"/>
        <w:ind w:left="850" w:hanging="850"/>
      </w:pPr>
      <w:bookmarkStart w:id="733" w:name="_Toc392500943"/>
      <w:bookmarkStart w:id="734" w:name="_Toc385259291"/>
      <w:bookmarkStart w:id="735" w:name="_Toc378104243"/>
      <w:bookmarkStart w:id="736" w:name="_Ref373696692"/>
      <w:bookmarkStart w:id="737" w:name="_Ref373696679"/>
      <w:bookmarkStart w:id="738" w:name="_Ref421557877"/>
      <w:bookmarkStart w:id="739" w:name="_Toc437856357"/>
      <w:bookmarkStart w:id="740" w:name="_Toc97127181"/>
      <w:bookmarkStart w:id="741" w:name="_Ref387085535"/>
      <w:bookmarkStart w:id="742" w:name="_Ref386902233"/>
      <w:bookmarkStart w:id="743" w:name="_Toc385259290"/>
      <w:bookmarkStart w:id="744" w:name="_Ref384475702"/>
      <w:bookmarkStart w:id="745" w:name="_Toc378104242"/>
      <w:bookmarkStart w:id="746" w:name="_Toc373340325"/>
      <w:bookmarkStart w:id="747" w:name="_Ref97196378"/>
      <w:r w:rsidRPr="00521922">
        <w:t xml:space="preserve">Data exchange between third parties and </w:t>
      </w:r>
      <w:del w:id="748" w:author="John Cowburn" w:date="2021-04-16T13:53:00Z">
        <w:r w:rsidRPr="00521922" w:rsidDel="00635BE8">
          <w:delText>DLMS</w:delText>
        </w:r>
      </w:del>
      <w:ins w:id="749" w:author="John Cowburn" w:date="2021-04-16T13:53:00Z">
        <w:r w:rsidR="00635BE8">
          <w:t>DLMS®</w:t>
        </w:r>
      </w:ins>
      <w:r w:rsidRPr="00521922">
        <w:t>/COSEM servers</w:t>
      </w:r>
      <w:bookmarkEnd w:id="733"/>
      <w:bookmarkEnd w:id="734"/>
      <w:bookmarkEnd w:id="735"/>
      <w:bookmarkEnd w:id="736"/>
      <w:bookmarkEnd w:id="737"/>
      <w:bookmarkEnd w:id="738"/>
      <w:bookmarkEnd w:id="739"/>
      <w:bookmarkEnd w:id="740"/>
      <w:bookmarkEnd w:id="747"/>
    </w:p>
    <w:p w14:paraId="37A33221" w14:textId="7F8EEB8E" w:rsidR="001778C9" w:rsidRPr="00521922" w:rsidRDefault="001778C9" w:rsidP="004D4676">
      <w:pPr>
        <w:pStyle w:val="PARAGRAPH"/>
      </w:pPr>
      <w:r w:rsidRPr="00521922">
        <w:t>Third parties</w:t>
      </w:r>
      <w:r w:rsidRPr="00521922">
        <w:fldChar w:fldCharType="begin"/>
      </w:r>
      <w:r w:rsidRPr="00521922">
        <w:instrText xml:space="preserve"> XE "Third party" </w:instrText>
      </w:r>
      <w:r w:rsidRPr="00521922">
        <w:fldChar w:fldCharType="end"/>
      </w:r>
      <w:r w:rsidRPr="00521922">
        <w:t xml:space="preserve"> – that are outside the </w:t>
      </w:r>
      <w:del w:id="750" w:author="John Cowburn" w:date="2021-04-16T13:53:00Z">
        <w:r w:rsidRPr="00521922" w:rsidDel="00635BE8">
          <w:delText>DLMS</w:delText>
        </w:r>
      </w:del>
      <w:ins w:id="751" w:author="John Cowburn" w:date="2021-04-16T13:53:00Z">
        <w:r w:rsidR="00635BE8">
          <w:t>DLMS®</w:t>
        </w:r>
      </w:ins>
      <w:r w:rsidRPr="00521922">
        <w:t>/COSEM client-server relationship – may also exchange information with servers, using a client as a broker</w:t>
      </w:r>
      <w:r w:rsidRPr="00521922">
        <w:fldChar w:fldCharType="begin"/>
      </w:r>
      <w:r w:rsidRPr="00521922">
        <w:instrText xml:space="preserve"> XE "Broker" </w:instrText>
      </w:r>
      <w:r w:rsidRPr="00521922">
        <w:fldChar w:fldCharType="end"/>
      </w:r>
      <w:r w:rsidRPr="00521922">
        <w:t>. To support end-to-end security</w:t>
      </w:r>
      <w:r w:rsidRPr="00521922">
        <w:fldChar w:fldCharType="begin"/>
      </w:r>
      <w:r w:rsidRPr="00521922">
        <w:instrText xml:space="preserve"> XE "End-to-end security" </w:instrText>
      </w:r>
      <w:r w:rsidRPr="00521922">
        <w:fldChar w:fldCharType="end"/>
      </w:r>
      <w:r w:rsidRPr="00521922">
        <w:t>, such third parties shall be “</w:t>
      </w:r>
      <w:del w:id="752" w:author="John Cowburn" w:date="2021-04-16T13:53:00Z">
        <w:r w:rsidRPr="00521922" w:rsidDel="00635BE8">
          <w:delText>DLMS</w:delText>
        </w:r>
      </w:del>
      <w:ins w:id="753" w:author="John Cowburn" w:date="2021-04-16T13:53:00Z">
        <w:r w:rsidR="00635BE8">
          <w:t>DLMS®</w:t>
        </w:r>
      </w:ins>
      <w:r w:rsidRPr="00521922">
        <w:t>/COSEM aware</w:t>
      </w:r>
      <w:r w:rsidRPr="00521922">
        <w:fldChar w:fldCharType="begin"/>
      </w:r>
      <w:r w:rsidRPr="00521922">
        <w:instrText xml:space="preserve"> XE "DLMS/COSEM aware" </w:instrText>
      </w:r>
      <w:r w:rsidRPr="00521922">
        <w:fldChar w:fldCharType="end"/>
      </w:r>
      <w:r w:rsidRPr="00521922">
        <w:t xml:space="preserve">” meaning that they shall be able to send messages to the client that contain properly formatted xDLMS APDUs carrying properly </w:t>
      </w:r>
      <w:r w:rsidRPr="00521922">
        <w:lastRenderedPageBreak/>
        <w:t xml:space="preserve">formatted COSEM data, and that they shall be able to process messages received from the server via the client. See also </w:t>
      </w:r>
      <w:r w:rsidRPr="00521922">
        <w:fldChar w:fldCharType="begin" w:fldLock="1"/>
      </w:r>
      <w:r w:rsidRPr="00521922">
        <w:instrText xml:space="preserve"> REF _Ref373697523 \r \h  \* MERGEFORMAT </w:instrText>
      </w:r>
      <w:r w:rsidRPr="00521922">
        <w:fldChar w:fldCharType="separate"/>
      </w:r>
      <w:r w:rsidR="00811F07" w:rsidRPr="00521922">
        <w:t>5.2.5</w:t>
      </w:r>
      <w:r w:rsidRPr="00521922">
        <w:fldChar w:fldCharType="end"/>
      </w:r>
      <w:r w:rsidRPr="00521922">
        <w:t xml:space="preserve">, </w:t>
      </w:r>
      <w:r w:rsidRPr="00521922">
        <w:fldChar w:fldCharType="begin" w:fldLock="1"/>
      </w:r>
      <w:r w:rsidRPr="00521922">
        <w:instrText xml:space="preserve"> REF _Ref383586731 \h  \* MERGEFORMAT </w:instrText>
      </w:r>
      <w:r w:rsidRPr="00521922">
        <w:fldChar w:fldCharType="separate"/>
      </w:r>
      <w:r w:rsidR="00811F07" w:rsidRPr="00521922">
        <w:t xml:space="preserve">Figure </w:t>
      </w:r>
      <w:r w:rsidR="00811F07" w:rsidRPr="00521922">
        <w:rPr>
          <w:noProof/>
        </w:rPr>
        <w:t>14</w:t>
      </w:r>
      <w:r w:rsidRPr="00521922">
        <w:fldChar w:fldCharType="end"/>
      </w:r>
      <w:r w:rsidRPr="00521922">
        <w:t>.</w:t>
      </w:r>
    </w:p>
    <w:p w14:paraId="0AC6FB3A" w14:textId="77777777" w:rsidR="001778C9" w:rsidRPr="00521922" w:rsidRDefault="001778C9" w:rsidP="004D4676">
      <w:pPr>
        <w:pStyle w:val="NOTE"/>
        <w:rPr>
          <w:sz w:val="20"/>
          <w:szCs w:val="20"/>
        </w:rPr>
      </w:pPr>
      <w:r w:rsidRPr="00521922">
        <w:rPr>
          <w:sz w:val="20"/>
          <w:szCs w:val="20"/>
        </w:rPr>
        <w:t>Messages from the server to the third party may be solicited or unsolicited.</w:t>
      </w:r>
    </w:p>
    <w:p w14:paraId="0EA08E61" w14:textId="77777777" w:rsidR="001778C9" w:rsidRPr="00521922" w:rsidRDefault="001778C9" w:rsidP="00B57722">
      <w:pPr>
        <w:pStyle w:val="Heading3"/>
      </w:pPr>
      <w:bookmarkStart w:id="754" w:name="_Toc392500944"/>
      <w:bookmarkStart w:id="755" w:name="_Ref388973185"/>
      <w:bookmarkStart w:id="756" w:name="_Ref421557896"/>
      <w:bookmarkStart w:id="757" w:name="_Toc437856358"/>
      <w:bookmarkStart w:id="758" w:name="_Toc97127182"/>
      <w:bookmarkStart w:id="759" w:name="_Ref97196382"/>
      <w:r w:rsidRPr="00521922">
        <w:t>Communication profiles</w:t>
      </w:r>
      <w:bookmarkEnd w:id="741"/>
      <w:bookmarkEnd w:id="742"/>
      <w:bookmarkEnd w:id="743"/>
      <w:bookmarkEnd w:id="744"/>
      <w:bookmarkEnd w:id="745"/>
      <w:bookmarkEnd w:id="754"/>
      <w:bookmarkEnd w:id="755"/>
      <w:bookmarkEnd w:id="756"/>
      <w:bookmarkEnd w:id="757"/>
      <w:bookmarkEnd w:id="758"/>
      <w:bookmarkEnd w:id="759"/>
      <w:r w:rsidRPr="00521922">
        <w:fldChar w:fldCharType="begin"/>
      </w:r>
      <w:r w:rsidRPr="00521922">
        <w:instrText xml:space="preserve"> XE "Communication profile" </w:instrText>
      </w:r>
      <w:r w:rsidRPr="00521922">
        <w:fldChar w:fldCharType="end"/>
      </w:r>
    </w:p>
    <w:p w14:paraId="4082DC74" w14:textId="0AC7BD30" w:rsidR="001778C9" w:rsidRDefault="001778C9" w:rsidP="004D4676">
      <w:pPr>
        <w:pStyle w:val="PARAGRAPH"/>
      </w:pPr>
      <w:r>
        <w:t xml:space="preserve">Communication profiles specify how the </w:t>
      </w:r>
      <w:del w:id="760" w:author="John Cowburn" w:date="2021-04-16T13:53:00Z">
        <w:r w:rsidDel="00635BE8">
          <w:delText>DLMS</w:delText>
        </w:r>
      </w:del>
      <w:ins w:id="761" w:author="John Cowburn" w:date="2021-04-16T13:53:00Z">
        <w:r w:rsidR="00635BE8">
          <w:t>DLMS®</w:t>
        </w:r>
      </w:ins>
      <w:r>
        <w:t>/COSEM AL</w:t>
      </w:r>
      <w:r>
        <w:fldChar w:fldCharType="begin"/>
      </w:r>
      <w:r>
        <w:instrText xml:space="preserve"> XE "DLMS/COSEM AL" </w:instrText>
      </w:r>
      <w:r>
        <w:fldChar w:fldCharType="end"/>
      </w:r>
      <w:r>
        <w:t xml:space="preserve"> and the COSEM data model modelling the Application Process</w:t>
      </w:r>
      <w:r>
        <w:fldChar w:fldCharType="begin"/>
      </w:r>
      <w:r>
        <w:instrText xml:space="preserve"> XE "Application process" </w:instrText>
      </w:r>
      <w:r>
        <w:fldChar w:fldCharType="end"/>
      </w:r>
      <w:r>
        <w:t xml:space="preserve"> (AP) are supported by the lower, communication media specific protocol layers.</w:t>
      </w:r>
    </w:p>
    <w:p w14:paraId="77503756" w14:textId="5555F0C8" w:rsidR="001778C9" w:rsidRDefault="001778C9" w:rsidP="004D4676">
      <w:pPr>
        <w:pStyle w:val="PARAGRAPH"/>
      </w:pPr>
      <w:r>
        <w:t>Communication profiles comprise a number of protocol layers. Each layer has a distinct task and provides services to its upper layer and uses services of its supporting layer(s). The client</w:t>
      </w:r>
      <w:r>
        <w:fldChar w:fldCharType="begin"/>
      </w:r>
      <w:r>
        <w:instrText xml:space="preserve"> XE "Client" </w:instrText>
      </w:r>
      <w:r>
        <w:fldChar w:fldCharType="end"/>
      </w:r>
      <w:r>
        <w:t xml:space="preserve"> and server</w:t>
      </w:r>
      <w:r>
        <w:fldChar w:fldCharType="begin"/>
      </w:r>
      <w:r>
        <w:instrText xml:space="preserve"> XE "Server" </w:instrText>
      </w:r>
      <w:r>
        <w:fldChar w:fldCharType="end"/>
      </w:r>
      <w:r>
        <w:t xml:space="preserve"> COSEM APs use the services of the highest protocol layer, that of the </w:t>
      </w:r>
      <w:del w:id="762" w:author="John Cowburn" w:date="2021-04-16T13:53:00Z">
        <w:r w:rsidDel="00635BE8">
          <w:delText>DLMS</w:delText>
        </w:r>
      </w:del>
      <w:ins w:id="763" w:author="John Cowburn" w:date="2021-04-16T13:53:00Z">
        <w:r w:rsidR="00635BE8">
          <w:t>DLMS®</w:t>
        </w:r>
      </w:ins>
      <w:r>
        <w:t>/COSEM AL. This is the only protocol layer containing COSEM specific element(s): the xDLMS ASE</w:t>
      </w:r>
      <w:r>
        <w:fldChar w:fldCharType="begin"/>
      </w:r>
      <w:r>
        <w:instrText xml:space="preserve"> XE "xDLMS ASE" </w:instrText>
      </w:r>
      <w:r>
        <w:fldChar w:fldCharType="end"/>
      </w:r>
      <w:r>
        <w:t xml:space="preserve">; see </w:t>
      </w:r>
      <w:r>
        <w:fldChar w:fldCharType="begin" w:fldLock="1"/>
      </w:r>
      <w:r>
        <w:instrText xml:space="preserve"> REF _Ref174723957 \r \h </w:instrText>
      </w:r>
      <w:r>
        <w:fldChar w:fldCharType="separate"/>
      </w:r>
      <w:r w:rsidR="00811F07">
        <w:t>4.2.4</w:t>
      </w:r>
      <w:r>
        <w:fldChar w:fldCharType="end"/>
      </w:r>
      <w:r>
        <w:t xml:space="preserve">. It may be supported by any layer capable of providing the services required by the </w:t>
      </w:r>
      <w:del w:id="764" w:author="John Cowburn" w:date="2021-04-16T13:53:00Z">
        <w:r w:rsidDel="00635BE8">
          <w:delText>DLMS</w:delText>
        </w:r>
      </w:del>
      <w:ins w:id="765" w:author="John Cowburn" w:date="2021-04-16T13:53:00Z">
        <w:r w:rsidR="00635BE8">
          <w:t>DLMS®</w:t>
        </w:r>
      </w:ins>
      <w:r>
        <w:t>/COSEM AL. The number and type of lower layers depend on the communication media used.</w:t>
      </w:r>
    </w:p>
    <w:p w14:paraId="5B67DF58" w14:textId="3D030AAE" w:rsidR="001778C9" w:rsidRDefault="001778C9" w:rsidP="004D4676">
      <w:pPr>
        <w:pStyle w:val="PARAGRAPH"/>
      </w:pPr>
      <w:r>
        <w:t xml:space="preserve">A given set of protocol layers with the </w:t>
      </w:r>
      <w:del w:id="766" w:author="John Cowburn" w:date="2021-04-16T13:53:00Z">
        <w:r w:rsidDel="00635BE8">
          <w:delText>DLMS</w:delText>
        </w:r>
      </w:del>
      <w:ins w:id="767" w:author="John Cowburn" w:date="2021-04-16T13:53:00Z">
        <w:r w:rsidR="00635BE8">
          <w:t>DLMS®</w:t>
        </w:r>
      </w:ins>
      <w:r>
        <w:t>/COSEM AL and the COSEM object</w:t>
      </w:r>
      <w:r>
        <w:fldChar w:fldCharType="begin"/>
      </w:r>
      <w:r>
        <w:instrText xml:space="preserve"> XE "COSEM object" </w:instrText>
      </w:r>
      <w:r>
        <w:fldChar w:fldCharType="end"/>
      </w:r>
      <w:r>
        <w:t xml:space="preserve"> model on top constitutes a particular </w:t>
      </w:r>
      <w:del w:id="768" w:author="John Cowburn" w:date="2021-04-16T13:53:00Z">
        <w:r w:rsidDel="00635BE8">
          <w:delText>DLMS</w:delText>
        </w:r>
      </w:del>
      <w:ins w:id="769" w:author="John Cowburn" w:date="2021-04-16T13:53:00Z">
        <w:r w:rsidR="00635BE8">
          <w:t>DLMS®</w:t>
        </w:r>
      </w:ins>
      <w:r>
        <w:t>/COSEM communication profile. Each profile is characterized by the protocol layers included and their parameters.</w:t>
      </w:r>
    </w:p>
    <w:p w14:paraId="3AF00B9C" w14:textId="5BC0F069" w:rsidR="001778C9" w:rsidRDefault="001778C9" w:rsidP="004D4676">
      <w:pPr>
        <w:pStyle w:val="PARAGRAPH"/>
      </w:pPr>
      <w:r>
        <w:fldChar w:fldCharType="begin" w:fldLock="1"/>
      </w:r>
      <w:r>
        <w:instrText xml:space="preserve"> REF _Ref238222212 \h  \* MERGEFORMAT </w:instrText>
      </w:r>
      <w:r>
        <w:fldChar w:fldCharType="separate"/>
      </w:r>
      <w:r w:rsidR="00811F07" w:rsidRPr="00811F07">
        <w:t xml:space="preserve">Figure </w:t>
      </w:r>
      <w:r w:rsidR="00811F07" w:rsidRPr="00811F07">
        <w:rPr>
          <w:noProof/>
        </w:rPr>
        <w:t>5</w:t>
      </w:r>
      <w:r>
        <w:fldChar w:fldCharType="end"/>
      </w:r>
      <w:r>
        <w:t xml:space="preserve"> shows a generic </w:t>
      </w:r>
      <w:del w:id="770" w:author="John Cowburn" w:date="2021-04-16T13:53:00Z">
        <w:r w:rsidDel="00635BE8">
          <w:delText>DLMS</w:delText>
        </w:r>
      </w:del>
      <w:ins w:id="771" w:author="John Cowburn" w:date="2021-04-16T13:53:00Z">
        <w:r w:rsidR="00635BE8">
          <w:t>DLMS®</w:t>
        </w:r>
      </w:ins>
      <w:r>
        <w:t>/COSEM communication profile, including:</w:t>
      </w:r>
    </w:p>
    <w:p w14:paraId="25FA34F1" w14:textId="77777777" w:rsidR="001778C9" w:rsidRDefault="001778C9" w:rsidP="00521922">
      <w:pPr>
        <w:pStyle w:val="ListBullet"/>
      </w:pPr>
      <w:r>
        <w:t>the COSEM object</w:t>
      </w:r>
      <w:r>
        <w:fldChar w:fldCharType="begin"/>
      </w:r>
      <w:r>
        <w:instrText xml:space="preserve"> XE "COSEM object" </w:instrText>
      </w:r>
      <w:r>
        <w:fldChar w:fldCharType="end"/>
      </w:r>
      <w:r>
        <w:t xml:space="preserve"> model modelling the Application Process. For each communication media, media-specific setup interface classes</w:t>
      </w:r>
      <w:r>
        <w:fldChar w:fldCharType="begin"/>
      </w:r>
      <w:r>
        <w:instrText xml:space="preserve"> XE "Interface class:Communication media setup" </w:instrText>
      </w:r>
      <w:r>
        <w:fldChar w:fldCharType="end"/>
      </w:r>
      <w:r>
        <w:t xml:space="preserve"> are specified;</w:t>
      </w:r>
    </w:p>
    <w:p w14:paraId="0ACDD027" w14:textId="3F7319CE" w:rsidR="001778C9" w:rsidRDefault="001778C9" w:rsidP="00521922">
      <w:pPr>
        <w:pStyle w:val="ListBullet"/>
      </w:pPr>
      <w:r>
        <w:t xml:space="preserve">the </w:t>
      </w:r>
      <w:del w:id="772" w:author="John Cowburn" w:date="2021-04-16T13:53:00Z">
        <w:r w:rsidDel="00635BE8">
          <w:delText>DLMS</w:delText>
        </w:r>
      </w:del>
      <w:ins w:id="773" w:author="John Cowburn" w:date="2021-04-16T13:53:00Z">
        <w:r w:rsidR="00635BE8">
          <w:t>DLMS®</w:t>
        </w:r>
      </w:ins>
      <w:r>
        <w:t>/COSEM application layer;</w:t>
      </w:r>
    </w:p>
    <w:p w14:paraId="14B73067" w14:textId="674F0CFC" w:rsidR="001778C9" w:rsidRDefault="001778C9" w:rsidP="00521922">
      <w:pPr>
        <w:pStyle w:val="ListBullet"/>
      </w:pPr>
      <w:r>
        <w:t xml:space="preserve">the </w:t>
      </w:r>
      <w:del w:id="774" w:author="John Cowburn" w:date="2021-04-16T13:53:00Z">
        <w:r w:rsidDel="00635BE8">
          <w:delText>DLMS</w:delText>
        </w:r>
      </w:del>
      <w:ins w:id="775" w:author="John Cowburn" w:date="2021-04-16T13:53:00Z">
        <w:r w:rsidR="00635BE8">
          <w:t>DLMS®</w:t>
        </w:r>
      </w:ins>
      <w:r>
        <w:t>/COSEM transport layer</w:t>
      </w:r>
      <w:r>
        <w:fldChar w:fldCharType="begin"/>
      </w:r>
      <w:r>
        <w:instrText xml:space="preserve"> XE "DLMS/COSEM transport layer" </w:instrText>
      </w:r>
      <w:r>
        <w:fldChar w:fldCharType="end"/>
      </w:r>
      <w:r>
        <w:t>, present in internet capable profiles;</w:t>
      </w:r>
    </w:p>
    <w:p w14:paraId="52C896CA" w14:textId="544907C5" w:rsidR="001778C9" w:rsidRDefault="001778C9" w:rsidP="00521922">
      <w:pPr>
        <w:pStyle w:val="ListBullet"/>
      </w:pPr>
      <w:r>
        <w:t>the convergence layers</w:t>
      </w:r>
      <w:r>
        <w:fldChar w:fldCharType="begin"/>
      </w:r>
      <w:r>
        <w:instrText xml:space="preserve"> XE "Convergence layer" </w:instrText>
      </w:r>
      <w:r>
        <w:fldChar w:fldCharType="end"/>
      </w:r>
      <w:r>
        <w:t xml:space="preserve"> that bind the MAC layer to the </w:t>
      </w:r>
      <w:del w:id="776" w:author="John Cowburn" w:date="2021-04-16T13:53:00Z">
        <w:r w:rsidDel="00635BE8">
          <w:delText>DLMS</w:delText>
        </w:r>
      </w:del>
      <w:ins w:id="777" w:author="John Cowburn" w:date="2021-04-16T13:53:00Z">
        <w:r w:rsidR="00635BE8">
          <w:t>DLMS®</w:t>
        </w:r>
      </w:ins>
      <w:r>
        <w:t xml:space="preserve">/COSEM AL either directly or through the </w:t>
      </w:r>
      <w:del w:id="778" w:author="John Cowburn" w:date="2021-04-16T13:53:00Z">
        <w:r w:rsidDel="00635BE8">
          <w:delText>DLMS</w:delText>
        </w:r>
      </w:del>
      <w:ins w:id="779" w:author="John Cowburn" w:date="2021-04-16T13:53:00Z">
        <w:r w:rsidR="00635BE8">
          <w:t>DLMS®</w:t>
        </w:r>
      </w:ins>
      <w:r>
        <w:t>/COSEM transport layer;</w:t>
      </w:r>
    </w:p>
    <w:p w14:paraId="744DA623" w14:textId="77777777" w:rsidR="001778C9" w:rsidRDefault="001778C9" w:rsidP="00521922">
      <w:pPr>
        <w:pStyle w:val="ListBullet"/>
      </w:pPr>
      <w:r>
        <w:t>the media specific physical and MAC layers; and</w:t>
      </w:r>
    </w:p>
    <w:p w14:paraId="61EB75FD" w14:textId="77777777" w:rsidR="001778C9" w:rsidRDefault="001778C9" w:rsidP="00521922">
      <w:pPr>
        <w:pStyle w:val="ListBullet"/>
      </w:pPr>
      <w:r>
        <w:t>the connection managers</w:t>
      </w:r>
      <w:r>
        <w:fldChar w:fldCharType="begin"/>
      </w:r>
      <w:r>
        <w:instrText xml:space="preserve"> XE "Connection managers" </w:instrText>
      </w:r>
      <w:r>
        <w:fldChar w:fldCharType="end"/>
      </w:r>
      <w:r>
        <w:t>.</w:t>
      </w:r>
    </w:p>
    <w:p w14:paraId="211A4CB2" w14:textId="77777777" w:rsidR="001778C9" w:rsidRDefault="001778C9" w:rsidP="004D4676">
      <w:pPr>
        <w:pStyle w:val="PARAGRAPH"/>
      </w:pPr>
      <w:r>
        <w:t>A single physical device may support more than one communication profile to allow data exchange using various communication media. In such cases it is the task of the client side AP to decide which communication profile should be used.</w:t>
      </w:r>
    </w:p>
    <w:p w14:paraId="08FCFDB8" w14:textId="77777777" w:rsidR="001778C9" w:rsidRDefault="001778C9" w:rsidP="004D4676">
      <w:pPr>
        <w:pStyle w:val="FIGURE"/>
      </w:pPr>
      <w:r>
        <w:rPr>
          <w:noProof/>
          <w:lang w:eastAsia="en-GB"/>
        </w:rPr>
        <w:lastRenderedPageBreak/>
        <w:drawing>
          <wp:inline distT="0" distB="0" distL="0" distR="0" wp14:anchorId="7E4D8825" wp14:editId="7F6CF7D6">
            <wp:extent cx="5791200" cy="48895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200" cy="4889500"/>
                    </a:xfrm>
                    <a:prstGeom prst="rect">
                      <a:avLst/>
                    </a:prstGeom>
                    <a:noFill/>
                    <a:ln>
                      <a:noFill/>
                    </a:ln>
                  </pic:spPr>
                </pic:pic>
              </a:graphicData>
            </a:graphic>
          </wp:inline>
        </w:drawing>
      </w:r>
    </w:p>
    <w:p w14:paraId="6C9E2008" w14:textId="77777777" w:rsidR="001778C9" w:rsidRPr="00521922" w:rsidRDefault="001778C9" w:rsidP="001778C9">
      <w:pPr>
        <w:pStyle w:val="NOTE"/>
        <w:jc w:val="right"/>
        <w:rPr>
          <w:i/>
          <w:vanish/>
        </w:rPr>
      </w:pPr>
      <w:r w:rsidRPr="00521922">
        <w:rPr>
          <w:i/>
          <w:vanish/>
        </w:rPr>
        <w:t>DLMS_generic_profile_GK140630.wmf</w:t>
      </w:r>
    </w:p>
    <w:p w14:paraId="093FC8D9" w14:textId="4F8A68AC" w:rsidR="001778C9" w:rsidRDefault="001778C9" w:rsidP="001778C9">
      <w:pPr>
        <w:pStyle w:val="FIGURE-title"/>
      </w:pPr>
      <w:bookmarkStart w:id="780" w:name="_Ref389050880"/>
      <w:bookmarkStart w:id="781" w:name="_Ref238222212"/>
      <w:bookmarkStart w:id="782" w:name="_Toc392501580"/>
      <w:bookmarkStart w:id="783" w:name="_Toc249289688"/>
      <w:bookmarkStart w:id="784" w:name="_Toc244918906"/>
      <w:bookmarkStart w:id="785" w:name="_Toc437856660"/>
      <w:bookmarkStart w:id="786" w:name="_Toc97127363"/>
      <w:r w:rsidRPr="00521922">
        <w:t xml:space="preserve">Figure </w:t>
      </w:r>
      <w:fldSimple w:instr=" SEQ Figure \* ARABIC ">
        <w:r w:rsidR="00DC4BE9">
          <w:rPr>
            <w:noProof/>
          </w:rPr>
          <w:t>5</w:t>
        </w:r>
      </w:fldSimple>
      <w:bookmarkEnd w:id="780"/>
      <w:bookmarkEnd w:id="781"/>
      <w:r w:rsidRPr="00521922">
        <w:t xml:space="preserve"> – </w:t>
      </w:r>
      <w:del w:id="787" w:author="John Cowburn" w:date="2021-04-16T13:53:00Z">
        <w:r w:rsidRPr="00521922" w:rsidDel="00635BE8">
          <w:delText>DLMS</w:delText>
        </w:r>
      </w:del>
      <w:ins w:id="788" w:author="John Cowburn" w:date="2021-04-16T13:53:00Z">
        <w:r w:rsidR="00635BE8">
          <w:t>DLMS®</w:t>
        </w:r>
      </w:ins>
      <w:r w:rsidRPr="00521922">
        <w:t>/COSEM generic communication profile</w:t>
      </w:r>
      <w:bookmarkEnd w:id="782"/>
      <w:bookmarkEnd w:id="783"/>
      <w:bookmarkEnd w:id="784"/>
      <w:bookmarkEnd w:id="785"/>
      <w:bookmarkEnd w:id="786"/>
      <w:r w:rsidRPr="00521922">
        <w:fldChar w:fldCharType="begin"/>
      </w:r>
      <w:r w:rsidRPr="00521922">
        <w:instrText xml:space="preserve"> XE "Generic communication profile" </w:instrText>
      </w:r>
      <w:r w:rsidRPr="00521922">
        <w:fldChar w:fldCharType="end"/>
      </w:r>
    </w:p>
    <w:p w14:paraId="6F08DCB5" w14:textId="69A516DE" w:rsidR="001778C9" w:rsidRPr="00BC347F" w:rsidRDefault="00BC6275" w:rsidP="004D4676">
      <w:pPr>
        <w:pStyle w:val="PARAGRAPH"/>
      </w:pPr>
      <w:r>
        <w:t xml:space="preserve">Using the </w:t>
      </w:r>
      <w:del w:id="789" w:author="John Cowburn" w:date="2021-04-16T13:53:00Z">
        <w:r w:rsidR="003128CC" w:rsidDel="00635BE8">
          <w:delText>DLMS</w:delText>
        </w:r>
      </w:del>
      <w:ins w:id="790" w:author="John Cowburn" w:date="2021-04-16T13:53:00Z">
        <w:r w:rsidR="00635BE8">
          <w:t>DLMS®</w:t>
        </w:r>
      </w:ins>
      <w:r w:rsidR="003128CC">
        <w:t>/</w:t>
      </w:r>
      <w:r>
        <w:t>COSEM application layer in various communications profiles</w:t>
      </w:r>
      <w:r w:rsidRPr="00BC347F">
        <w:t xml:space="preserve"> </w:t>
      </w:r>
      <w:r>
        <w:t xml:space="preserve">Communication is </w:t>
      </w:r>
      <w:r w:rsidR="001778C9" w:rsidRPr="00BC347F">
        <w:t>specified in</w:t>
      </w:r>
      <w:r w:rsidR="00BC347F">
        <w:t xml:space="preserve"> </w:t>
      </w:r>
      <w:r w:rsidR="00BC347F">
        <w:fldChar w:fldCharType="begin" w:fldLock="1"/>
      </w:r>
      <w:r w:rsidR="00BC347F">
        <w:instrText xml:space="preserve"> REF _Ref406425519 \n \h </w:instrText>
      </w:r>
      <w:r w:rsidR="00BC347F">
        <w:fldChar w:fldCharType="separate"/>
      </w:r>
      <w:r w:rsidR="00811F07">
        <w:t>Annex A</w:t>
      </w:r>
      <w:r w:rsidR="00BC347F">
        <w:fldChar w:fldCharType="end"/>
      </w:r>
      <w:r>
        <w:t xml:space="preserve">. Communication profile standards are specified in other parts of the </w:t>
      </w:r>
      <w:r w:rsidR="00077BDE">
        <w:t>IEC 6</w:t>
      </w:r>
      <w:r>
        <w:t xml:space="preserve">2056 </w:t>
      </w:r>
      <w:del w:id="791" w:author="John Cowburn" w:date="2021-04-16T13:53:00Z">
        <w:r w:rsidDel="00635BE8">
          <w:delText>DLMS</w:delText>
        </w:r>
      </w:del>
      <w:ins w:id="792" w:author="John Cowburn" w:date="2021-04-16T13:53:00Z">
        <w:r w:rsidR="00635BE8">
          <w:t>DLMS®</w:t>
        </w:r>
      </w:ins>
      <w:r>
        <w:t>/COSEM suite:</w:t>
      </w:r>
    </w:p>
    <w:p w14:paraId="42080E94" w14:textId="77777777" w:rsidR="00BC6275" w:rsidRDefault="00BC6275" w:rsidP="00521922">
      <w:pPr>
        <w:pStyle w:val="ListBullet"/>
      </w:pPr>
      <w:r>
        <w:t xml:space="preserve">the 3-layer, connection-oriented, HDLC based communication profile, is specified in </w:t>
      </w:r>
      <w:r>
        <w:fldChar w:fldCharType="begin" w:fldLock="1"/>
      </w:r>
      <w:r>
        <w:instrText xml:space="preserve"> REF IEC62056_7_6_HDLC \h </w:instrText>
      </w:r>
      <w:r>
        <w:fldChar w:fldCharType="separate"/>
      </w:r>
      <w:r w:rsidR="00077BDE">
        <w:t>IEC 6</w:t>
      </w:r>
      <w:r w:rsidR="00811F07" w:rsidRPr="00347160">
        <w:t>2056-7-6</w:t>
      </w:r>
      <w:r>
        <w:fldChar w:fldCharType="end"/>
      </w:r>
      <w:r>
        <w:t>;</w:t>
      </w:r>
    </w:p>
    <w:p w14:paraId="4A24234D" w14:textId="77777777" w:rsidR="00BC6275" w:rsidRDefault="00BC6275" w:rsidP="00521922">
      <w:pPr>
        <w:pStyle w:val="ListBullet"/>
      </w:pPr>
      <w:r>
        <w:t xml:space="preserve">the TCP-UDP/IP based communication profiles (COSEM_on_IP), is specified in </w:t>
      </w:r>
      <w:r>
        <w:fldChar w:fldCharType="begin" w:fldLock="1"/>
      </w:r>
      <w:r>
        <w:instrText xml:space="preserve"> REF IEC62056_9_7_TCPUDPIP \h </w:instrText>
      </w:r>
      <w:r>
        <w:fldChar w:fldCharType="separate"/>
      </w:r>
      <w:r w:rsidR="00077BDE">
        <w:t>IEC 6</w:t>
      </w:r>
      <w:r w:rsidR="00811F07" w:rsidRPr="00347160">
        <w:t>2056-9-7</w:t>
      </w:r>
      <w:r>
        <w:fldChar w:fldCharType="end"/>
      </w:r>
      <w:r w:rsidR="00A35AEE">
        <w:t>;</w:t>
      </w:r>
    </w:p>
    <w:p w14:paraId="676B0B26" w14:textId="48005B6D" w:rsidR="00BC6275" w:rsidRPr="00906EE3" w:rsidRDefault="00BC6275" w:rsidP="00521922">
      <w:pPr>
        <w:pStyle w:val="ListBullet"/>
      </w:pPr>
      <w:r w:rsidRPr="00906EE3">
        <w:t xml:space="preserve">the S-FSK PLC profile, is specified in </w:t>
      </w:r>
      <w:r w:rsidRPr="00906EE3">
        <w:fldChar w:fldCharType="begin" w:fldLock="1"/>
      </w:r>
      <w:r w:rsidRPr="00906EE3">
        <w:instrText xml:space="preserve"> REF IEC62056_8_3_SFSK \h </w:instrText>
      </w:r>
      <w:r w:rsidR="00906EE3">
        <w:instrText xml:space="preserve"> \* MERGEFORMAT </w:instrText>
      </w:r>
      <w:r w:rsidRPr="00906EE3">
        <w:fldChar w:fldCharType="separate"/>
      </w:r>
      <w:r w:rsidR="00077BDE" w:rsidRPr="00906EE3">
        <w:rPr>
          <w:color w:val="000000"/>
        </w:rPr>
        <w:t>IEC 6</w:t>
      </w:r>
      <w:r w:rsidR="00811F07" w:rsidRPr="00906EE3">
        <w:rPr>
          <w:color w:val="000000"/>
        </w:rPr>
        <w:t>2056-8-3</w:t>
      </w:r>
      <w:r w:rsidRPr="00906EE3">
        <w:fldChar w:fldCharType="end"/>
      </w:r>
      <w:ins w:id="793" w:author="John Cowburn" w:date="2022-03-03T09:19:00Z">
        <w:r w:rsidR="002F7EA1">
          <w:t>;</w:t>
        </w:r>
      </w:ins>
      <w:del w:id="794" w:author="John Cowburn" w:date="2022-03-03T09:19:00Z">
        <w:r w:rsidRPr="00906EE3" w:rsidDel="002F7EA1">
          <w:delText>.</w:delText>
        </w:r>
      </w:del>
    </w:p>
    <w:p w14:paraId="1097AA44" w14:textId="3A648B07" w:rsidR="006539AD" w:rsidRDefault="006539AD" w:rsidP="00521922">
      <w:pPr>
        <w:pStyle w:val="ListBullet"/>
        <w:rPr>
          <w:ins w:id="795" w:author="John Cowburn" w:date="2022-03-03T09:18:00Z"/>
        </w:rPr>
      </w:pPr>
      <w:r w:rsidRPr="00906EE3">
        <w:t>the wired and wireless M-Bus profil</w:t>
      </w:r>
      <w:r w:rsidR="009C5F5F" w:rsidRPr="00906EE3">
        <w:t xml:space="preserve">e is specified in </w:t>
      </w:r>
      <w:commentRangeStart w:id="796"/>
      <w:r w:rsidR="009C5F5F" w:rsidRPr="00906EE3">
        <w:fldChar w:fldCharType="begin"/>
      </w:r>
      <w:r w:rsidR="009C5F5F" w:rsidRPr="00906EE3">
        <w:instrText xml:space="preserve"> REF IEC62056_7_3_MBus \h  \* MERGEFORMAT </w:instrText>
      </w:r>
      <w:r w:rsidR="009C5F5F" w:rsidRPr="00906EE3">
        <w:fldChar w:fldCharType="separate"/>
      </w:r>
      <w:r w:rsidR="00DC4BE9">
        <w:t>IEC 62056-7-3:</w:t>
      </w:r>
      <w:ins w:id="797" w:author="John Cowburn" w:date="2021-03-24T13:03:00Z">
        <w:r w:rsidR="00DC4BE9">
          <w:t>2017</w:t>
        </w:r>
      </w:ins>
      <w:r w:rsidR="009C5F5F" w:rsidRPr="00906EE3">
        <w:fldChar w:fldCharType="end"/>
      </w:r>
      <w:commentRangeEnd w:id="796"/>
      <w:r w:rsidR="001F5486">
        <w:rPr>
          <w:rStyle w:val="CommentReference"/>
        </w:rPr>
        <w:commentReference w:id="796"/>
      </w:r>
      <w:ins w:id="798" w:author="John Cowburn" w:date="2022-03-03T09:19:00Z">
        <w:r w:rsidR="002F7EA1">
          <w:t>;</w:t>
        </w:r>
      </w:ins>
      <w:del w:id="799" w:author="John Cowburn" w:date="2022-03-03T09:19:00Z">
        <w:r w:rsidR="009C5F5F" w:rsidRPr="00906EE3" w:rsidDel="002F7EA1">
          <w:delText>.</w:delText>
        </w:r>
        <w:r w:rsidRPr="00906EE3" w:rsidDel="002F7EA1">
          <w:delText xml:space="preserve"> </w:delText>
        </w:r>
      </w:del>
    </w:p>
    <w:p w14:paraId="3B61AE56" w14:textId="1419BDCA" w:rsidR="00CA2D0E" w:rsidRPr="001266AD" w:rsidRDefault="00CA2D0E" w:rsidP="00CA2D0E">
      <w:pPr>
        <w:pStyle w:val="ListBullet"/>
        <w:rPr>
          <w:ins w:id="800" w:author="John Cowburn" w:date="2021-01-18T16:36:00Z"/>
          <w:highlight w:val="yellow"/>
        </w:rPr>
      </w:pPr>
      <w:ins w:id="801" w:author="John Cowburn" w:date="2022-03-03T09:18:00Z">
        <w:r w:rsidRPr="001266AD">
          <w:rPr>
            <w:highlight w:val="yellow"/>
          </w:rPr>
          <w:t xml:space="preserve">the Wi-SUN profile specified in IEC </w:t>
        </w:r>
      </w:ins>
      <w:ins w:id="802" w:author="John Cowburn" w:date="2022-03-03T09:19:00Z">
        <w:r w:rsidR="002F7EA1" w:rsidRPr="001266AD">
          <w:rPr>
            <w:highlight w:val="yellow"/>
          </w:rPr>
          <w:t>62056-8-11:2022;</w:t>
        </w:r>
      </w:ins>
    </w:p>
    <w:p w14:paraId="1C676A20" w14:textId="50B82102" w:rsidR="001F5486" w:rsidRPr="001266AD" w:rsidRDefault="001F5486" w:rsidP="001F5486">
      <w:pPr>
        <w:pStyle w:val="ListBullet"/>
        <w:rPr>
          <w:ins w:id="803" w:author="John Cowburn" w:date="2021-01-18T16:36:00Z"/>
          <w:highlight w:val="yellow"/>
        </w:rPr>
      </w:pPr>
      <w:ins w:id="804" w:author="John Cowburn" w:date="2021-01-18T16:36:00Z">
        <w:r w:rsidRPr="001266AD">
          <w:rPr>
            <w:highlight w:val="yellow"/>
          </w:rPr>
          <w:t>the LPWAN profile that can be used over LoRaWAN net</w:t>
        </w:r>
      </w:ins>
      <w:ins w:id="805" w:author="John Cowburn" w:date="2021-03-25T11:28:00Z">
        <w:r w:rsidR="00455A3B" w:rsidRPr="001266AD">
          <w:rPr>
            <w:highlight w:val="yellow"/>
          </w:rPr>
          <w:t>w</w:t>
        </w:r>
      </w:ins>
      <w:ins w:id="806" w:author="John Cowburn" w:date="2021-01-18T16:36:00Z">
        <w:r w:rsidRPr="001266AD">
          <w:rPr>
            <w:highlight w:val="yellow"/>
          </w:rPr>
          <w:t xml:space="preserve">orks, </w:t>
        </w:r>
      </w:ins>
      <w:ins w:id="807" w:author="John Cowburn" w:date="2021-03-25T11:27:00Z">
        <w:r w:rsidR="009F6576" w:rsidRPr="001266AD">
          <w:rPr>
            <w:highlight w:val="yellow"/>
          </w:rPr>
          <w:t>s</w:t>
        </w:r>
      </w:ins>
      <w:ins w:id="808" w:author="John Cowburn" w:date="2021-01-18T16:36:00Z">
        <w:r w:rsidRPr="001266AD">
          <w:rPr>
            <w:highlight w:val="yellow"/>
          </w:rPr>
          <w:t>pecified in I</w:t>
        </w:r>
      </w:ins>
      <w:ins w:id="809" w:author="John Cowburn" w:date="2021-01-18T16:37:00Z">
        <w:r w:rsidRPr="001266AD">
          <w:rPr>
            <w:highlight w:val="yellow"/>
          </w:rPr>
          <w:t xml:space="preserve">EC </w:t>
        </w:r>
      </w:ins>
      <w:ins w:id="810" w:author="John Cowburn" w:date="2022-03-03T09:19:00Z">
        <w:r w:rsidR="002F7EA1" w:rsidRPr="001266AD">
          <w:rPr>
            <w:highlight w:val="yellow"/>
          </w:rPr>
          <w:t>62056-8-12:2022</w:t>
        </w:r>
      </w:ins>
      <w:commentRangeStart w:id="811"/>
      <w:commentRangeEnd w:id="811"/>
      <w:ins w:id="812" w:author="John Cowburn" w:date="2021-01-18T16:37:00Z">
        <w:r w:rsidRPr="001266AD">
          <w:rPr>
            <w:rStyle w:val="CommentReference"/>
            <w:highlight w:val="yellow"/>
          </w:rPr>
          <w:commentReference w:id="811"/>
        </w:r>
      </w:ins>
      <w:ins w:id="813" w:author="John Cowburn" w:date="2022-03-03T09:19:00Z">
        <w:r w:rsidR="002F7EA1" w:rsidRPr="001266AD">
          <w:rPr>
            <w:highlight w:val="yellow"/>
          </w:rPr>
          <w:t>.</w:t>
        </w:r>
      </w:ins>
    </w:p>
    <w:p w14:paraId="2F7C2F18" w14:textId="725CA11B" w:rsidR="001F5486" w:rsidRPr="00906EE3" w:rsidDel="001266AD" w:rsidRDefault="001F5486" w:rsidP="000008ED">
      <w:pPr>
        <w:pStyle w:val="ListBullet"/>
        <w:numPr>
          <w:ilvl w:val="0"/>
          <w:numId w:val="0"/>
        </w:numPr>
        <w:ind w:left="340"/>
        <w:rPr>
          <w:del w:id="814" w:author="John Cowburn" w:date="2022-03-03T09:21:00Z"/>
        </w:rPr>
      </w:pPr>
    </w:p>
    <w:p w14:paraId="256BB70A" w14:textId="77777777" w:rsidR="00BC6275" w:rsidRDefault="00BC6275" w:rsidP="004D4676">
      <w:pPr>
        <w:pStyle w:val="NOTE"/>
      </w:pPr>
      <w:bookmarkStart w:id="815" w:name="_Toc392500945"/>
      <w:bookmarkStart w:id="816" w:name="_Ref391742762"/>
      <w:bookmarkStart w:id="817" w:name="_Toc385259292"/>
      <w:bookmarkStart w:id="818" w:name="_Ref384040391"/>
      <w:r>
        <w:t>NOTE</w:t>
      </w:r>
      <w:r w:rsidR="004D4676">
        <w:t> </w:t>
      </w:r>
      <w:r>
        <w:t>Further communication profiles may be specified in the future.</w:t>
      </w:r>
    </w:p>
    <w:p w14:paraId="3059C749" w14:textId="15E802C5" w:rsidR="001778C9" w:rsidRPr="0013262F" w:rsidRDefault="001778C9" w:rsidP="00B57722">
      <w:pPr>
        <w:pStyle w:val="Heading3"/>
      </w:pPr>
      <w:bookmarkStart w:id="819" w:name="_Ref421557926"/>
      <w:bookmarkStart w:id="820" w:name="_Toc437856359"/>
      <w:bookmarkStart w:id="821" w:name="_Toc97127183"/>
      <w:r w:rsidRPr="0013262F">
        <w:t xml:space="preserve">Model of a </w:t>
      </w:r>
      <w:del w:id="822" w:author="John Cowburn" w:date="2021-04-16T13:53:00Z">
        <w:r w:rsidRPr="0013262F" w:rsidDel="00635BE8">
          <w:delText>DLMS</w:delText>
        </w:r>
      </w:del>
      <w:ins w:id="823" w:author="John Cowburn" w:date="2021-04-16T13:53:00Z">
        <w:r w:rsidR="00635BE8">
          <w:t>DLMS®</w:t>
        </w:r>
      </w:ins>
      <w:r w:rsidRPr="0013262F">
        <w:t>/COSEM metering system</w:t>
      </w:r>
      <w:bookmarkEnd w:id="815"/>
      <w:bookmarkEnd w:id="816"/>
      <w:bookmarkEnd w:id="819"/>
      <w:bookmarkEnd w:id="820"/>
      <w:bookmarkEnd w:id="821"/>
    </w:p>
    <w:p w14:paraId="7F3F0E63" w14:textId="37C6C6F2" w:rsidR="001778C9" w:rsidRDefault="001778C9" w:rsidP="004D4676">
      <w:pPr>
        <w:pStyle w:val="PARAGRAPH"/>
      </w:pPr>
      <w:r w:rsidRPr="00B57385">
        <w:fldChar w:fldCharType="begin" w:fldLock="1"/>
      </w:r>
      <w:r w:rsidRPr="00B57385">
        <w:instrText xml:space="preserve"> REF _Ref173682400 \h </w:instrText>
      </w:r>
      <w:r w:rsidR="00B57385">
        <w:instrText xml:space="preserve"> \* MERGEFORMAT </w:instrText>
      </w:r>
      <w:r w:rsidRPr="00B57385">
        <w:fldChar w:fldCharType="separate"/>
      </w:r>
      <w:r w:rsidR="00811F07" w:rsidRPr="00266D57">
        <w:t xml:space="preserve">Figure </w:t>
      </w:r>
      <w:r w:rsidR="00811F07">
        <w:rPr>
          <w:noProof/>
        </w:rPr>
        <w:t>6</w:t>
      </w:r>
      <w:r w:rsidRPr="00B57385">
        <w:fldChar w:fldCharType="end"/>
      </w:r>
      <w:r>
        <w:t xml:space="preserve"> shows a model of a </w:t>
      </w:r>
      <w:del w:id="824" w:author="John Cowburn" w:date="2021-04-16T13:53:00Z">
        <w:r w:rsidDel="00635BE8">
          <w:delText>DLMS</w:delText>
        </w:r>
      </w:del>
      <w:ins w:id="825" w:author="John Cowburn" w:date="2021-04-16T13:53:00Z">
        <w:r w:rsidR="00635BE8">
          <w:t>DLMS®</w:t>
        </w:r>
      </w:ins>
      <w:r>
        <w:t>/COSEM metering system.</w:t>
      </w:r>
    </w:p>
    <w:p w14:paraId="3117E81F" w14:textId="77777777" w:rsidR="001778C9" w:rsidRDefault="001778C9" w:rsidP="004D4676">
      <w:pPr>
        <w:pStyle w:val="PARAGRAPH"/>
      </w:pPr>
      <w:r>
        <w:t>Metering equipment</w:t>
      </w:r>
      <w:r>
        <w:fldChar w:fldCharType="begin"/>
      </w:r>
      <w:r>
        <w:instrText xml:space="preserve"> XE "Metering equipment" </w:instrText>
      </w:r>
      <w:r>
        <w:fldChar w:fldCharType="end"/>
      </w:r>
      <w:r>
        <w:t xml:space="preserve"> are modelled as a set of logical devices</w:t>
      </w:r>
      <w:r>
        <w:fldChar w:fldCharType="begin"/>
      </w:r>
      <w:r>
        <w:instrText xml:space="preserve"> XE "Logical device" </w:instrText>
      </w:r>
      <w:r>
        <w:fldChar w:fldCharType="end"/>
      </w:r>
      <w:r>
        <w:t>, hosted in a single physical device</w:t>
      </w:r>
      <w:r>
        <w:fldChar w:fldCharType="begin"/>
      </w:r>
      <w:r>
        <w:instrText xml:space="preserve"> XE "Physical device" </w:instrText>
      </w:r>
      <w:r>
        <w:fldChar w:fldCharType="end"/>
      </w:r>
      <w:r>
        <w:t xml:space="preserve">. Each logical device represents a server AP and models a subset of the functionality of </w:t>
      </w:r>
      <w:r>
        <w:lastRenderedPageBreak/>
        <w:t>the metering equipment as these are seen through its communication interfaces. The various functions are modelled using COSEM objects</w:t>
      </w:r>
      <w:r>
        <w:fldChar w:fldCharType="begin"/>
      </w:r>
      <w:r>
        <w:instrText xml:space="preserve"> XE "COSEM object" </w:instrText>
      </w:r>
      <w:r>
        <w:fldChar w:fldCharType="end"/>
      </w:r>
      <w:r>
        <w:t>.</w:t>
      </w:r>
    </w:p>
    <w:p w14:paraId="7D30C659" w14:textId="77777777" w:rsidR="001778C9" w:rsidRDefault="001778C9" w:rsidP="004D4676">
      <w:pPr>
        <w:pStyle w:val="FIGURE"/>
      </w:pPr>
      <w:r>
        <w:rPr>
          <w:noProof/>
          <w:lang w:eastAsia="en-GB"/>
        </w:rPr>
        <w:drawing>
          <wp:inline distT="0" distB="0" distL="0" distR="0" wp14:anchorId="126CCB73" wp14:editId="72C5B43F">
            <wp:extent cx="6191250" cy="213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91250" cy="2133600"/>
                    </a:xfrm>
                    <a:prstGeom prst="rect">
                      <a:avLst/>
                    </a:prstGeom>
                    <a:noFill/>
                    <a:ln>
                      <a:noFill/>
                    </a:ln>
                  </pic:spPr>
                </pic:pic>
              </a:graphicData>
            </a:graphic>
          </wp:inline>
        </w:drawing>
      </w:r>
    </w:p>
    <w:p w14:paraId="53364369" w14:textId="77777777" w:rsidR="001778C9" w:rsidRPr="00266D57" w:rsidRDefault="001778C9" w:rsidP="001778C9">
      <w:pPr>
        <w:pStyle w:val="NOTE"/>
        <w:jc w:val="right"/>
        <w:rPr>
          <w:i/>
          <w:vanish/>
        </w:rPr>
      </w:pPr>
      <w:bookmarkStart w:id="826" w:name="_MON_1323013886"/>
      <w:bookmarkStart w:id="827" w:name="_MON_1322895769"/>
      <w:bookmarkStart w:id="828" w:name="_MON_1322895857"/>
      <w:bookmarkEnd w:id="826"/>
      <w:bookmarkEnd w:id="827"/>
      <w:bookmarkEnd w:id="828"/>
      <w:r w:rsidRPr="00266D57">
        <w:rPr>
          <w:i/>
          <w:vanish/>
        </w:rPr>
        <w:t>Client&amp;server_GK140628.emf</w:t>
      </w:r>
    </w:p>
    <w:p w14:paraId="63C4EF61" w14:textId="53B39159" w:rsidR="001778C9" w:rsidRDefault="001778C9" w:rsidP="001778C9">
      <w:pPr>
        <w:pStyle w:val="FIGURE-title"/>
      </w:pPr>
      <w:bookmarkStart w:id="829" w:name="_Ref173682400"/>
      <w:bookmarkStart w:id="830" w:name="_Toc69627983"/>
      <w:bookmarkStart w:id="831" w:name="_Toc392501581"/>
      <w:bookmarkStart w:id="832" w:name="_Toc437856661"/>
      <w:bookmarkStart w:id="833" w:name="_Toc97127364"/>
      <w:r w:rsidRPr="00266D57">
        <w:t xml:space="preserve">Figure </w:t>
      </w:r>
      <w:fldSimple w:instr=" SEQ Figure \* ARABIC ">
        <w:r w:rsidR="00DC4BE9">
          <w:rPr>
            <w:noProof/>
          </w:rPr>
          <w:t>6</w:t>
        </w:r>
      </w:fldSimple>
      <w:bookmarkEnd w:id="829"/>
      <w:r w:rsidRPr="00266D57">
        <w:t xml:space="preserve"> – Model of a </w:t>
      </w:r>
      <w:del w:id="834" w:author="John Cowburn" w:date="2021-04-16T13:53:00Z">
        <w:r w:rsidRPr="00266D57" w:rsidDel="00635BE8">
          <w:delText>DLMS</w:delText>
        </w:r>
      </w:del>
      <w:ins w:id="835" w:author="John Cowburn" w:date="2021-04-16T13:53:00Z">
        <w:r w:rsidR="00635BE8">
          <w:t>DLMS®</w:t>
        </w:r>
      </w:ins>
      <w:r w:rsidRPr="00266D57">
        <w:t xml:space="preserve">/COSEM metering </w:t>
      </w:r>
      <w:bookmarkEnd w:id="830"/>
      <w:r w:rsidRPr="00266D57">
        <w:t>system</w:t>
      </w:r>
      <w:bookmarkEnd w:id="831"/>
      <w:bookmarkEnd w:id="832"/>
      <w:bookmarkEnd w:id="833"/>
    </w:p>
    <w:p w14:paraId="15204D15" w14:textId="77777777" w:rsidR="001778C9" w:rsidRDefault="001778C9" w:rsidP="004D4676">
      <w:pPr>
        <w:pStyle w:val="PARAGRAPH"/>
      </w:pPr>
      <w:r>
        <w:t>Data collection systems</w:t>
      </w:r>
      <w:r>
        <w:fldChar w:fldCharType="begin"/>
      </w:r>
      <w:r>
        <w:instrText xml:space="preserve"> XE "Data collection system" </w:instrText>
      </w:r>
      <w:r>
        <w:fldChar w:fldCharType="end"/>
      </w:r>
      <w:r>
        <w:t xml:space="preserve"> are modelled as a set of client APs</w:t>
      </w:r>
      <w:r w:rsidR="009D56C0">
        <w:t xml:space="preserve"> that may be hosted by one or several physical devices</w:t>
      </w:r>
      <w:r>
        <w:t>. Each client AP may have different roles and access rights, granted by the metering equipment.</w:t>
      </w:r>
    </w:p>
    <w:p w14:paraId="1339E73D" w14:textId="77777777" w:rsidR="001778C9" w:rsidRDefault="001778C9" w:rsidP="001778C9">
      <w:pPr>
        <w:pStyle w:val="PARAGRAPH"/>
      </w:pPr>
      <w:r>
        <w:t>The Public Client</w:t>
      </w:r>
      <w:r>
        <w:fldChar w:fldCharType="begin"/>
      </w:r>
      <w:r>
        <w:instrText xml:space="preserve"> XE "Public Client" </w:instrText>
      </w:r>
      <w:r>
        <w:fldChar w:fldCharType="end"/>
      </w:r>
      <w:r>
        <w:t xml:space="preserve"> and the Management Logical Device</w:t>
      </w:r>
      <w:r>
        <w:fldChar w:fldCharType="begin"/>
      </w:r>
      <w:r>
        <w:instrText xml:space="preserve"> XE "Management Logical Device" </w:instrText>
      </w:r>
      <w:r>
        <w:fldChar w:fldCharType="end"/>
      </w:r>
      <w:r>
        <w:t xml:space="preserve"> APs have a special role and they shall be always present.</w:t>
      </w:r>
    </w:p>
    <w:p w14:paraId="2F68C303" w14:textId="0433EA84" w:rsidR="001778C9" w:rsidRDefault="001778C9" w:rsidP="004D4676">
      <w:pPr>
        <w:pStyle w:val="PARAGRAPH"/>
      </w:pPr>
      <w:r w:rsidRPr="00A35AEE">
        <w:t xml:space="preserve">See more in </w:t>
      </w:r>
      <w:ins w:id="836" w:author="John Cowburn" w:date="2021-03-24T13:32:00Z">
        <w:r w:rsidR="00CA346F" w:rsidRPr="00AB1DFF">
          <w:rPr>
            <w:highlight w:val="yellow"/>
          </w:rPr>
          <w:fldChar w:fldCharType="begin"/>
        </w:r>
        <w:r w:rsidR="00CA346F" w:rsidRPr="00AB1DFF">
          <w:rPr>
            <w:highlight w:val="yellow"/>
          </w:rPr>
          <w:instrText xml:space="preserve"> REF IEC62056_6_2 \h </w:instrText>
        </w:r>
      </w:ins>
      <w:r w:rsidR="00CA346F" w:rsidRPr="00AB1DFF">
        <w:rPr>
          <w:highlight w:val="yellow"/>
        </w:rPr>
      </w:r>
      <w:r w:rsidR="00AB1DFF">
        <w:rPr>
          <w:highlight w:val="yellow"/>
        </w:rPr>
        <w:instrText xml:space="preserve"> \* MERGEFORMAT </w:instrText>
      </w:r>
      <w:r w:rsidR="00CA346F" w:rsidRPr="00AB1DFF">
        <w:rPr>
          <w:highlight w:val="yellow"/>
        </w:rPr>
        <w:fldChar w:fldCharType="separate"/>
      </w:r>
      <w:r w:rsidR="00DC4BE9" w:rsidRPr="00AB1DFF">
        <w:rPr>
          <w:color w:val="000000"/>
          <w:highlight w:val="yellow"/>
        </w:rPr>
        <w:t>IEC 62056-6-2:</w:t>
      </w:r>
      <w:ins w:id="837" w:author="John Cowburn" w:date="2021-03-24T13:24:00Z">
        <w:r w:rsidR="00DC4BE9" w:rsidRPr="00AB1DFF">
          <w:rPr>
            <w:color w:val="000000"/>
            <w:highlight w:val="yellow"/>
          </w:rPr>
          <w:t>2021</w:t>
        </w:r>
      </w:ins>
      <w:ins w:id="838" w:author="John Cowburn" w:date="2021-03-24T13:32:00Z">
        <w:r w:rsidR="00CA346F" w:rsidRPr="00AB1DFF">
          <w:rPr>
            <w:highlight w:val="yellow"/>
          </w:rPr>
          <w:fldChar w:fldCharType="end"/>
        </w:r>
      </w:ins>
      <w:del w:id="839" w:author="John Cowburn" w:date="2021-03-24T13:32:00Z">
        <w:r w:rsidR="00592D14" w:rsidRPr="00AB1DFF" w:rsidDel="00CA346F">
          <w:rPr>
            <w:highlight w:val="yellow"/>
          </w:rPr>
          <w:fldChar w:fldCharType="begin" w:fldLock="1"/>
        </w:r>
        <w:r w:rsidR="00592D14" w:rsidRPr="00AB1DFF" w:rsidDel="00CA346F">
          <w:rPr>
            <w:highlight w:val="yellow"/>
          </w:rPr>
          <w:delInstrText xml:space="preserve"> REF IEC62056_62_IC \h  \* MERGEFORMAT </w:delInstrText>
        </w:r>
        <w:r w:rsidR="00592D14" w:rsidRPr="00AB1DFF" w:rsidDel="00CA346F">
          <w:rPr>
            <w:highlight w:val="yellow"/>
          </w:rPr>
        </w:r>
        <w:r w:rsidR="00592D14" w:rsidRPr="00AB1DFF" w:rsidDel="00CA346F">
          <w:rPr>
            <w:highlight w:val="yellow"/>
          </w:rPr>
          <w:fldChar w:fldCharType="separate"/>
        </w:r>
        <w:r w:rsidR="00077BDE" w:rsidRPr="00AB1DFF" w:rsidDel="00CA346F">
          <w:rPr>
            <w:color w:val="000000"/>
            <w:highlight w:val="yellow"/>
          </w:rPr>
          <w:delText>IEC 6</w:delText>
        </w:r>
        <w:r w:rsidR="00811F07" w:rsidRPr="00AB1DFF" w:rsidDel="00CA346F">
          <w:rPr>
            <w:color w:val="000000"/>
            <w:highlight w:val="yellow"/>
          </w:rPr>
          <w:delText>2056-6-2:—</w:delText>
        </w:r>
        <w:r w:rsidR="00592D14" w:rsidRPr="00AB1DFF" w:rsidDel="00CA346F">
          <w:rPr>
            <w:highlight w:val="yellow"/>
          </w:rPr>
          <w:fldChar w:fldCharType="end"/>
        </w:r>
      </w:del>
      <w:r w:rsidR="00592D14" w:rsidRPr="00AB1DFF">
        <w:rPr>
          <w:highlight w:val="yellow"/>
        </w:rPr>
        <w:t xml:space="preserve">, </w:t>
      </w:r>
      <w:r w:rsidRPr="00AB1DFF">
        <w:rPr>
          <w:highlight w:val="yellow"/>
        </w:rPr>
        <w:t>4.</w:t>
      </w:r>
      <w:ins w:id="840" w:author="John Cowburn" w:date="2021-03-24T13:35:00Z">
        <w:r w:rsidR="00CA346F" w:rsidRPr="00AB1DFF">
          <w:rPr>
            <w:highlight w:val="yellow"/>
          </w:rPr>
          <w:t>1.</w:t>
        </w:r>
      </w:ins>
      <w:r w:rsidRPr="00AB1DFF">
        <w:rPr>
          <w:highlight w:val="yellow"/>
        </w:rPr>
        <w:t>7 and 4</w:t>
      </w:r>
      <w:ins w:id="841" w:author="John Cowburn" w:date="2021-03-24T13:35:00Z">
        <w:r w:rsidR="00CA346F" w:rsidRPr="00AB1DFF">
          <w:rPr>
            <w:highlight w:val="yellow"/>
          </w:rPr>
          <w:t>.1</w:t>
        </w:r>
      </w:ins>
      <w:r w:rsidRPr="00AB1DFF">
        <w:rPr>
          <w:highlight w:val="yellow"/>
        </w:rPr>
        <w:t>.8.</w:t>
      </w:r>
    </w:p>
    <w:p w14:paraId="610E183D" w14:textId="139D9973" w:rsidR="001778C9" w:rsidRPr="009C5F5F" w:rsidRDefault="001778C9" w:rsidP="00B57722">
      <w:pPr>
        <w:pStyle w:val="Heading3"/>
      </w:pPr>
      <w:bookmarkStart w:id="842" w:name="_Toc392500946"/>
      <w:bookmarkStart w:id="843" w:name="_Ref386956687"/>
      <w:bookmarkStart w:id="844" w:name="_Toc247390360"/>
      <w:bookmarkStart w:id="845" w:name="_Toc69627977"/>
      <w:bookmarkStart w:id="846" w:name="_Ref421557981"/>
      <w:bookmarkStart w:id="847" w:name="_Toc437856360"/>
      <w:bookmarkStart w:id="848" w:name="_Toc97127184"/>
      <w:r w:rsidRPr="009C5F5F">
        <w:t xml:space="preserve">Model of </w:t>
      </w:r>
      <w:del w:id="849" w:author="John Cowburn" w:date="2021-04-16T13:54:00Z">
        <w:r w:rsidRPr="009C5F5F" w:rsidDel="00635BE8">
          <w:delText>DLMS</w:delText>
        </w:r>
      </w:del>
      <w:ins w:id="850" w:author="John Cowburn" w:date="2021-04-16T13:54:00Z">
        <w:r w:rsidR="00635BE8">
          <w:t>DLMS®</w:t>
        </w:r>
      </w:ins>
      <w:r w:rsidRPr="009C5F5F">
        <w:t>/COSEM servers</w:t>
      </w:r>
      <w:bookmarkEnd w:id="842"/>
      <w:bookmarkEnd w:id="843"/>
      <w:bookmarkEnd w:id="844"/>
      <w:bookmarkEnd w:id="845"/>
      <w:bookmarkEnd w:id="846"/>
      <w:bookmarkEnd w:id="847"/>
      <w:bookmarkEnd w:id="848"/>
      <w:r w:rsidRPr="009C5F5F">
        <w:fldChar w:fldCharType="begin"/>
      </w:r>
      <w:r w:rsidRPr="009C5F5F">
        <w:instrText xml:space="preserve"> XE "DLMS/COSEM server model" </w:instrText>
      </w:r>
      <w:r w:rsidRPr="009C5F5F">
        <w:fldChar w:fldCharType="end"/>
      </w:r>
    </w:p>
    <w:bookmarkStart w:id="851" w:name="_Toc247390361"/>
    <w:bookmarkStart w:id="852" w:name="_Toc69627978"/>
    <w:p w14:paraId="74C4C74E" w14:textId="514FFEAF" w:rsidR="001778C9" w:rsidRDefault="001778C9" w:rsidP="004D4676">
      <w:pPr>
        <w:pStyle w:val="PARAGRAPH"/>
      </w:pPr>
      <w:r>
        <w:fldChar w:fldCharType="begin" w:fldLock="1"/>
      </w:r>
      <w:r>
        <w:instrText xml:space="preserve"> REF _Ref173768410 \h  \* MERGEFORMAT </w:instrText>
      </w:r>
      <w:r>
        <w:fldChar w:fldCharType="separate"/>
      </w:r>
      <w:r w:rsidR="00811F07" w:rsidRPr="00EB745F">
        <w:t xml:space="preserve">Figure </w:t>
      </w:r>
      <w:r w:rsidR="00811F07">
        <w:t>7</w:t>
      </w:r>
      <w:r>
        <w:fldChar w:fldCharType="end"/>
      </w:r>
      <w:r>
        <w:t xml:space="preserve"> shows the model of two </w:t>
      </w:r>
      <w:del w:id="853" w:author="John Cowburn" w:date="2021-04-16T13:54:00Z">
        <w:r w:rsidDel="00635BE8">
          <w:delText>DLMS</w:delText>
        </w:r>
      </w:del>
      <w:ins w:id="854" w:author="John Cowburn" w:date="2021-04-16T13:54:00Z">
        <w:r w:rsidR="00635BE8">
          <w:t>DLMS®</w:t>
        </w:r>
      </w:ins>
      <w:r>
        <w:t>/COSEM servers as an example. One of them uses a 3-layer, CO, HDLC based communication profile, and the other one uses a TCP-UDP/IP based communication profile.</w:t>
      </w:r>
    </w:p>
    <w:p w14:paraId="3C1EF1CC" w14:textId="77777777" w:rsidR="001778C9" w:rsidRDefault="001778C9" w:rsidP="004D4676">
      <w:pPr>
        <w:pStyle w:val="PARAGRAPH"/>
      </w:pPr>
      <w:r>
        <w:t>The metering equipment on the left hand side comprises “n” logical devices and supports the 3-layer, CO, HDLC based communication profile.</w:t>
      </w:r>
    </w:p>
    <w:p w14:paraId="0A2EFFB2" w14:textId="30D64241" w:rsidR="001778C9" w:rsidRDefault="001778C9" w:rsidP="004D4676">
      <w:pPr>
        <w:pStyle w:val="PARAGRAPH"/>
      </w:pPr>
      <w:r>
        <w:t xml:space="preserve">The </w:t>
      </w:r>
      <w:del w:id="855" w:author="John Cowburn" w:date="2021-04-16T13:54:00Z">
        <w:r w:rsidDel="00635BE8">
          <w:delText>DLMS</w:delText>
        </w:r>
      </w:del>
      <w:ins w:id="856" w:author="John Cowburn" w:date="2021-04-16T13:54:00Z">
        <w:r w:rsidR="00635BE8">
          <w:t>DLMS®</w:t>
        </w:r>
      </w:ins>
      <w:r>
        <w:t>/COSEM AL</w:t>
      </w:r>
      <w:r>
        <w:fldChar w:fldCharType="begin"/>
      </w:r>
      <w:r>
        <w:instrText xml:space="preserve"> XE "DLMS/COSEM AL" </w:instrText>
      </w:r>
      <w:r>
        <w:fldChar w:fldCharType="end"/>
      </w:r>
      <w:r>
        <w:t xml:space="preserve"> is supported by the HDLC based data link layer</w:t>
      </w:r>
      <w:r>
        <w:fldChar w:fldCharType="begin"/>
      </w:r>
      <w:r>
        <w:instrText xml:space="preserve"> XE "HDLC based data link layer" </w:instrText>
      </w:r>
      <w:r>
        <w:fldChar w:fldCharType="end"/>
      </w:r>
      <w:r>
        <w:t>. Its main role is to provide a reliable data transfer between the peer layers. It also provides addressing of the logical devices in such a way, that each logical device is bound to a single HDLC address. The Management Logical Device</w:t>
      </w:r>
      <w:r>
        <w:fldChar w:fldCharType="begin"/>
      </w:r>
      <w:r>
        <w:instrText xml:space="preserve"> XE "Management Logical Device" </w:instrText>
      </w:r>
      <w:r>
        <w:fldChar w:fldCharType="end"/>
      </w:r>
      <w:r>
        <w:t xml:space="preserve"> is always bound to the address 0x01. To allow creating a local network so that several metering devices at a given metering site can be reached through a single access point, another address, the physical address</w:t>
      </w:r>
      <w:r>
        <w:fldChar w:fldCharType="begin"/>
      </w:r>
      <w:r>
        <w:instrText xml:space="preserve"> XE "Physical address" </w:instrText>
      </w:r>
      <w:r>
        <w:fldChar w:fldCharType="end"/>
      </w:r>
      <w:r>
        <w:t xml:space="preserve"> is also provided by the data link layer. The logical device addresses are referred to as upper HDLC addresses, while the physical device address is referred to as a lower HDLC address. See also</w:t>
      </w:r>
      <w:r w:rsidR="00977278">
        <w:t xml:space="preserve"> </w:t>
      </w:r>
      <w:r w:rsidR="00977278">
        <w:fldChar w:fldCharType="begin" w:fldLock="1"/>
      </w:r>
      <w:r w:rsidR="00977278">
        <w:instrText xml:space="preserve"> REF IEC62056_7_6_HDLC \h </w:instrText>
      </w:r>
      <w:r w:rsidR="00977278">
        <w:fldChar w:fldCharType="separate"/>
      </w:r>
      <w:r w:rsidR="00077BDE">
        <w:t>IEC 6</w:t>
      </w:r>
      <w:r w:rsidR="00811F07" w:rsidRPr="00347160">
        <w:t>2056-7-6</w:t>
      </w:r>
      <w:r w:rsidR="00977278">
        <w:fldChar w:fldCharType="end"/>
      </w:r>
      <w:r w:rsidR="00977278">
        <w:t>.</w:t>
      </w:r>
    </w:p>
    <w:p w14:paraId="4814084F" w14:textId="77777777" w:rsidR="001778C9" w:rsidRDefault="001778C9" w:rsidP="004D4676">
      <w:pPr>
        <w:pStyle w:val="PARAGRAPH"/>
      </w:pPr>
      <w:r>
        <w:t>The PhL</w:t>
      </w:r>
      <w:r>
        <w:fldChar w:fldCharType="begin"/>
      </w:r>
      <w:r>
        <w:instrText xml:space="preserve"> XE "Physical layer" </w:instrText>
      </w:r>
      <w:r>
        <w:fldChar w:fldCharType="end"/>
      </w:r>
      <w:r>
        <w:t xml:space="preserve"> supporting the data link layer provides serial bit transmission between physical devices hosting the client and server applications. This allows using various interfaces, like RS 232, RS 485, 20 mA current loop, etc. to transfer data locally through PSTN and GSM networks etc.</w:t>
      </w:r>
    </w:p>
    <w:p w14:paraId="438FA4D4" w14:textId="77777777" w:rsidR="001778C9" w:rsidRDefault="001778C9" w:rsidP="004D4676">
      <w:pPr>
        <w:pStyle w:val="PARAGRAPH"/>
      </w:pPr>
      <w:r>
        <w:t>The metering equipment on the right hand side comprises “m” logical devices.</w:t>
      </w:r>
    </w:p>
    <w:p w14:paraId="78B32298" w14:textId="032F8AF6" w:rsidR="001778C9" w:rsidRDefault="001778C9" w:rsidP="004D4676">
      <w:pPr>
        <w:pStyle w:val="PARAGRAPH"/>
      </w:pPr>
      <w:r>
        <w:t xml:space="preserve">The </w:t>
      </w:r>
      <w:del w:id="857" w:author="John Cowburn" w:date="2021-04-16T13:54:00Z">
        <w:r w:rsidDel="00635BE8">
          <w:delText>DLMS</w:delText>
        </w:r>
      </w:del>
      <w:ins w:id="858" w:author="John Cowburn" w:date="2021-04-16T13:54:00Z">
        <w:r w:rsidR="00635BE8">
          <w:t>DLMS®</w:t>
        </w:r>
      </w:ins>
      <w:r>
        <w:t xml:space="preserve">/COSEM AL is supported by the </w:t>
      </w:r>
      <w:del w:id="859" w:author="John Cowburn" w:date="2021-04-16T13:54:00Z">
        <w:r w:rsidDel="00635BE8">
          <w:delText>DLMS</w:delText>
        </w:r>
      </w:del>
      <w:ins w:id="860" w:author="John Cowburn" w:date="2021-04-16T13:54:00Z">
        <w:r w:rsidR="00635BE8">
          <w:t>DLMS®</w:t>
        </w:r>
      </w:ins>
      <w:r>
        <w:t>/COSEM TL</w:t>
      </w:r>
      <w:r>
        <w:fldChar w:fldCharType="begin"/>
      </w:r>
      <w:r>
        <w:instrText xml:space="preserve"> XE "DLMS/COSEM transport layer" </w:instrText>
      </w:r>
      <w:r>
        <w:fldChar w:fldCharType="end"/>
      </w:r>
      <w:r>
        <w:t xml:space="preserve">, comprising the internet TCP or UDP layer and a wrapper. The main role of the wrapper is to adapt the OSI-style service </w:t>
      </w:r>
      <w:r>
        <w:lastRenderedPageBreak/>
        <w:t xml:space="preserve">set, provided by the </w:t>
      </w:r>
      <w:del w:id="861" w:author="John Cowburn" w:date="2021-04-16T13:54:00Z">
        <w:r w:rsidDel="00635BE8">
          <w:delText>DLMS</w:delText>
        </w:r>
      </w:del>
      <w:ins w:id="862" w:author="John Cowburn" w:date="2021-04-16T13:54:00Z">
        <w:r w:rsidR="00635BE8">
          <w:t>DLMS®</w:t>
        </w:r>
      </w:ins>
      <w:r>
        <w:t>/COSEM TL to and from TCP and UDP function calls. It also provides addressing for the logical devices, binding them to a SAP called wrapper port</w:t>
      </w:r>
      <w:r>
        <w:fldChar w:fldCharType="begin"/>
      </w:r>
      <w:r>
        <w:instrText xml:space="preserve"> XE "Wrapper port" </w:instrText>
      </w:r>
      <w:r>
        <w:fldChar w:fldCharType="end"/>
      </w:r>
      <w:r>
        <w:t>. The Management Logical Device is always bound to wrapper port 0x01. Finally, the wrapper provides information about the length of the APDUs transmitted, to help the peer to recognise the end of the APDU. This is necessary due the streaming nature of TCP.</w:t>
      </w:r>
    </w:p>
    <w:p w14:paraId="0B43094C" w14:textId="77777777" w:rsidR="001778C9" w:rsidRDefault="001778C9" w:rsidP="004D4676">
      <w:pPr>
        <w:pStyle w:val="FIGURE"/>
      </w:pPr>
      <w:r>
        <w:rPr>
          <w:noProof/>
          <w:lang w:eastAsia="en-GB"/>
        </w:rPr>
        <w:drawing>
          <wp:inline distT="0" distB="0" distL="0" distR="0" wp14:anchorId="25A0BAF1" wp14:editId="22307250">
            <wp:extent cx="6033119" cy="4968815"/>
            <wp:effectExtent l="0" t="0" r="635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34112" cy="4969633"/>
                    </a:xfrm>
                    <a:prstGeom prst="rect">
                      <a:avLst/>
                    </a:prstGeom>
                    <a:noFill/>
                    <a:ln>
                      <a:noFill/>
                    </a:ln>
                  </pic:spPr>
                </pic:pic>
              </a:graphicData>
            </a:graphic>
          </wp:inline>
        </w:drawing>
      </w:r>
    </w:p>
    <w:p w14:paraId="25C867A0" w14:textId="77777777" w:rsidR="001778C9" w:rsidRDefault="001778C9" w:rsidP="001778C9">
      <w:pPr>
        <w:pStyle w:val="NOTE"/>
        <w:jc w:val="right"/>
      </w:pPr>
      <w:r>
        <w:rPr>
          <w:i/>
          <w:vanish/>
        </w:rPr>
        <w:t>server_GK140528.emf</w:t>
      </w:r>
    </w:p>
    <w:p w14:paraId="143C35C0" w14:textId="5F4169BF" w:rsidR="001778C9" w:rsidRDefault="001778C9" w:rsidP="001778C9">
      <w:pPr>
        <w:pStyle w:val="FIGURE-title"/>
      </w:pPr>
      <w:bookmarkStart w:id="863" w:name="_Ref173768410"/>
      <w:bookmarkStart w:id="864" w:name="_Toc392501582"/>
      <w:bookmarkStart w:id="865" w:name="_Toc69627985"/>
      <w:bookmarkStart w:id="866" w:name="_Toc437856662"/>
      <w:bookmarkStart w:id="867" w:name="_Toc97127365"/>
      <w:r w:rsidRPr="00EB745F">
        <w:t xml:space="preserve">Figure </w:t>
      </w:r>
      <w:fldSimple w:instr=" SEQ Figure \* ARABIC ">
        <w:r w:rsidR="00DC4BE9">
          <w:rPr>
            <w:noProof/>
          </w:rPr>
          <w:t>7</w:t>
        </w:r>
      </w:fldSimple>
      <w:bookmarkEnd w:id="863"/>
      <w:r w:rsidRPr="00EB745F">
        <w:t xml:space="preserve"> – </w:t>
      </w:r>
      <w:del w:id="868" w:author="John Cowburn" w:date="2021-04-16T13:54:00Z">
        <w:r w:rsidRPr="00EB745F" w:rsidDel="00635BE8">
          <w:delText>DLMS</w:delText>
        </w:r>
      </w:del>
      <w:ins w:id="869" w:author="John Cowburn" w:date="2021-04-16T13:54:00Z">
        <w:r w:rsidR="00635BE8">
          <w:t>DLMS®</w:t>
        </w:r>
      </w:ins>
      <w:r w:rsidRPr="00EB745F">
        <w:t>/COSEM server model</w:t>
      </w:r>
      <w:bookmarkEnd w:id="864"/>
      <w:bookmarkEnd w:id="865"/>
      <w:bookmarkEnd w:id="866"/>
      <w:bookmarkEnd w:id="867"/>
    </w:p>
    <w:p w14:paraId="64E6CB4F" w14:textId="5BD6EA35" w:rsidR="001778C9" w:rsidRDefault="001778C9" w:rsidP="0013262F">
      <w:pPr>
        <w:pStyle w:val="PARAGRAPH"/>
        <w:pageBreakBefore/>
      </w:pPr>
      <w:r>
        <w:lastRenderedPageBreak/>
        <w:t xml:space="preserve">Through the wrapper, the </w:t>
      </w:r>
      <w:del w:id="870" w:author="John Cowburn" w:date="2021-04-16T13:54:00Z">
        <w:r w:rsidDel="00635BE8">
          <w:delText>DLMS</w:delText>
        </w:r>
      </w:del>
      <w:ins w:id="871" w:author="John Cowburn" w:date="2021-04-16T13:54:00Z">
        <w:r w:rsidR="00635BE8">
          <w:t>DLMS®</w:t>
        </w:r>
      </w:ins>
      <w:r>
        <w:t>/COSEM AL is bound to a TCP or UDP port number</w:t>
      </w:r>
      <w:r>
        <w:fldChar w:fldCharType="begin"/>
      </w:r>
      <w:r>
        <w:instrText xml:space="preserve"> XE "Port number" </w:instrText>
      </w:r>
      <w:r>
        <w:fldChar w:fldCharType="end"/>
      </w:r>
      <w:r>
        <w:t xml:space="preserve">, which is used for the </w:t>
      </w:r>
      <w:del w:id="872" w:author="John Cowburn" w:date="2021-04-16T13:54:00Z">
        <w:r w:rsidDel="00635BE8">
          <w:delText>DLMS</w:delText>
        </w:r>
      </w:del>
      <w:ins w:id="873" w:author="John Cowburn" w:date="2021-04-16T13:54:00Z">
        <w:r w:rsidR="00635BE8">
          <w:t>DLMS®</w:t>
        </w:r>
      </w:ins>
      <w:r>
        <w:t>/COSEM application. The presence of the TCP and UDP layers allows incorporating other internet applications, like FTP</w:t>
      </w:r>
      <w:r>
        <w:fldChar w:fldCharType="begin"/>
      </w:r>
      <w:r>
        <w:instrText xml:space="preserve"> XE "FTP" </w:instrText>
      </w:r>
      <w:r>
        <w:fldChar w:fldCharType="end"/>
      </w:r>
      <w:r>
        <w:t xml:space="preserve"> or HTTP</w:t>
      </w:r>
      <w:r>
        <w:fldChar w:fldCharType="begin"/>
      </w:r>
      <w:r>
        <w:instrText xml:space="preserve"> XE "HTTP" </w:instrText>
      </w:r>
      <w:r>
        <w:fldChar w:fldCharType="end"/>
      </w:r>
      <w:r>
        <w:t>, bound to their standard ports respectively.</w:t>
      </w:r>
    </w:p>
    <w:p w14:paraId="05127743" w14:textId="77777777" w:rsidR="001778C9" w:rsidRDefault="001778C9" w:rsidP="004D4676">
      <w:pPr>
        <w:pStyle w:val="PARAGRAPH"/>
      </w:pPr>
      <w:r>
        <w:t>The TCP layer is supported by the IP layer, which is in turn may be supported by any set of lower layers depending on the communication media to be used (for example Ethernet</w:t>
      </w:r>
      <w:r>
        <w:fldChar w:fldCharType="begin"/>
      </w:r>
      <w:r>
        <w:instrText xml:space="preserve"> XE "Ethernet" </w:instrText>
      </w:r>
      <w:r>
        <w:fldChar w:fldCharType="end"/>
      </w:r>
      <w:r>
        <w:t>, PPP, IEEE 802, or IP-capable PLC lower layers</w:t>
      </w:r>
      <w:r w:rsidR="00773F91">
        <w:t>,</w:t>
      </w:r>
      <w:r>
        <w:t xml:space="preserve"> etc.).</w:t>
      </w:r>
    </w:p>
    <w:p w14:paraId="3075E57C" w14:textId="4E1F93D1" w:rsidR="001778C9" w:rsidRDefault="001778C9" w:rsidP="004D4676">
      <w:pPr>
        <w:pStyle w:val="PARAGRAPH"/>
      </w:pPr>
      <w:r>
        <w:t xml:space="preserve">Obviously, in a single server it is possible to implement several protocol stacks, with the common </w:t>
      </w:r>
      <w:del w:id="874" w:author="John Cowburn" w:date="2021-04-16T13:54:00Z">
        <w:r w:rsidDel="00635BE8">
          <w:delText>DLMS</w:delText>
        </w:r>
      </w:del>
      <w:ins w:id="875" w:author="John Cowburn" w:date="2021-04-16T13:54:00Z">
        <w:r w:rsidR="00635BE8">
          <w:t>DLMS®</w:t>
        </w:r>
      </w:ins>
      <w:r>
        <w:t xml:space="preserve">/COSEM AL being supported by distinct sets of lower layers. This allows the server to exchange data via various communication media with clients in different AAs. Such a structure would be similar to the structure of a </w:t>
      </w:r>
      <w:del w:id="876" w:author="John Cowburn" w:date="2021-04-16T13:54:00Z">
        <w:r w:rsidDel="00635BE8">
          <w:delText>DLMS</w:delText>
        </w:r>
      </w:del>
      <w:ins w:id="877" w:author="John Cowburn" w:date="2021-04-16T13:54:00Z">
        <w:r w:rsidR="00635BE8">
          <w:t>DLMS®</w:t>
        </w:r>
      </w:ins>
      <w:r>
        <w:t>/COSEM client show below.</w:t>
      </w:r>
    </w:p>
    <w:p w14:paraId="35F19CF7" w14:textId="5B0904F6" w:rsidR="001778C9" w:rsidRPr="009C5F5F" w:rsidRDefault="001778C9" w:rsidP="00B57722">
      <w:pPr>
        <w:pStyle w:val="Heading3"/>
      </w:pPr>
      <w:bookmarkStart w:id="878" w:name="_Toc392500947"/>
      <w:bookmarkStart w:id="879" w:name="_Ref386903717"/>
      <w:bookmarkStart w:id="880" w:name="_Ref421558030"/>
      <w:bookmarkStart w:id="881" w:name="_Toc437856361"/>
      <w:bookmarkStart w:id="882" w:name="_Toc97127185"/>
      <w:r w:rsidRPr="009C5F5F">
        <w:t xml:space="preserve">Model of a </w:t>
      </w:r>
      <w:del w:id="883" w:author="John Cowburn" w:date="2021-04-16T13:54:00Z">
        <w:r w:rsidRPr="009C5F5F" w:rsidDel="00635BE8">
          <w:delText>DLMS</w:delText>
        </w:r>
      </w:del>
      <w:ins w:id="884" w:author="John Cowburn" w:date="2021-04-16T13:54:00Z">
        <w:r w:rsidR="00635BE8">
          <w:t>DLMS®</w:t>
        </w:r>
      </w:ins>
      <w:r w:rsidRPr="009C5F5F">
        <w:t>/COSEM client</w:t>
      </w:r>
      <w:bookmarkEnd w:id="851"/>
      <w:bookmarkEnd w:id="852"/>
      <w:bookmarkEnd w:id="878"/>
      <w:bookmarkEnd w:id="879"/>
      <w:bookmarkEnd w:id="880"/>
      <w:bookmarkEnd w:id="881"/>
      <w:bookmarkEnd w:id="882"/>
      <w:r w:rsidRPr="009C5F5F">
        <w:fldChar w:fldCharType="begin"/>
      </w:r>
      <w:r w:rsidRPr="009C5F5F">
        <w:instrText xml:space="preserve"> XE "DLMS/COSEM client model" </w:instrText>
      </w:r>
      <w:r w:rsidRPr="009C5F5F">
        <w:fldChar w:fldCharType="end"/>
      </w:r>
    </w:p>
    <w:p w14:paraId="111F7E2F" w14:textId="7D72C99C" w:rsidR="001778C9" w:rsidRDefault="001778C9" w:rsidP="004D4676">
      <w:pPr>
        <w:pStyle w:val="PARAGRAPH"/>
      </w:pPr>
      <w:r>
        <w:fldChar w:fldCharType="begin" w:fldLock="1"/>
      </w:r>
      <w:r>
        <w:instrText xml:space="preserve"> REF _Ref69691737 \h  \* MERGEFORMAT </w:instrText>
      </w:r>
      <w:r>
        <w:fldChar w:fldCharType="separate"/>
      </w:r>
      <w:r w:rsidR="00811F07" w:rsidRPr="00266D57">
        <w:t xml:space="preserve">Figure </w:t>
      </w:r>
      <w:r w:rsidR="00811F07">
        <w:t>8</w:t>
      </w:r>
      <w:r>
        <w:fldChar w:fldCharType="end"/>
      </w:r>
      <w:r>
        <w:t xml:space="preserve"> shows the model of a </w:t>
      </w:r>
      <w:del w:id="885" w:author="John Cowburn" w:date="2021-04-16T13:54:00Z">
        <w:r w:rsidDel="00635BE8">
          <w:delText>DLMS</w:delText>
        </w:r>
      </w:del>
      <w:ins w:id="886" w:author="John Cowburn" w:date="2021-04-16T13:54:00Z">
        <w:r w:rsidR="00635BE8">
          <w:t>DLMS®</w:t>
        </w:r>
      </w:ins>
      <w:r>
        <w:t>/COSEM client</w:t>
      </w:r>
      <w:r>
        <w:fldChar w:fldCharType="begin"/>
      </w:r>
      <w:r>
        <w:instrText xml:space="preserve"> XE "DLMS/COSEM client" </w:instrText>
      </w:r>
      <w:r>
        <w:fldChar w:fldCharType="end"/>
      </w:r>
      <w:r>
        <w:t xml:space="preserve"> as an example.</w:t>
      </w:r>
    </w:p>
    <w:p w14:paraId="00388B5F" w14:textId="77777777" w:rsidR="001778C9" w:rsidRDefault="001778C9" w:rsidP="004D4676">
      <w:pPr>
        <w:pStyle w:val="FIGURE"/>
      </w:pPr>
      <w:r>
        <w:rPr>
          <w:noProof/>
          <w:lang w:eastAsia="en-GB"/>
        </w:rPr>
        <w:drawing>
          <wp:inline distT="0" distB="0" distL="0" distR="0" wp14:anchorId="379E3AD5" wp14:editId="4C43DA11">
            <wp:extent cx="6021902" cy="5218981"/>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2037" cy="5219098"/>
                    </a:xfrm>
                    <a:prstGeom prst="rect">
                      <a:avLst/>
                    </a:prstGeom>
                    <a:noFill/>
                    <a:ln>
                      <a:noFill/>
                    </a:ln>
                  </pic:spPr>
                </pic:pic>
              </a:graphicData>
            </a:graphic>
          </wp:inline>
        </w:drawing>
      </w:r>
    </w:p>
    <w:p w14:paraId="14477B21" w14:textId="77777777" w:rsidR="001778C9" w:rsidRPr="00266D57" w:rsidRDefault="001778C9" w:rsidP="001778C9">
      <w:pPr>
        <w:pStyle w:val="NOTE"/>
        <w:jc w:val="right"/>
        <w:rPr>
          <w:i/>
          <w:vanish/>
        </w:rPr>
      </w:pPr>
      <w:r w:rsidRPr="00266D57">
        <w:rPr>
          <w:i/>
          <w:vanish/>
        </w:rPr>
        <w:t>client_GK140528.emf</w:t>
      </w:r>
    </w:p>
    <w:p w14:paraId="154B5CA3" w14:textId="13903873" w:rsidR="001778C9" w:rsidRDefault="001778C9" w:rsidP="001778C9">
      <w:pPr>
        <w:pStyle w:val="FIGURE-title"/>
      </w:pPr>
      <w:bookmarkStart w:id="887" w:name="_Ref69691737"/>
      <w:bookmarkStart w:id="888" w:name="_Toc392501583"/>
      <w:bookmarkStart w:id="889" w:name="_Toc69627986"/>
      <w:bookmarkStart w:id="890" w:name="_Toc437856663"/>
      <w:bookmarkStart w:id="891" w:name="_Toc97127366"/>
      <w:r w:rsidRPr="00266D57">
        <w:t xml:space="preserve">Figure </w:t>
      </w:r>
      <w:fldSimple w:instr=" SEQ Figure \* ARABIC ">
        <w:r w:rsidR="00DC4BE9">
          <w:rPr>
            <w:noProof/>
          </w:rPr>
          <w:t>8</w:t>
        </w:r>
      </w:fldSimple>
      <w:bookmarkEnd w:id="887"/>
      <w:r w:rsidRPr="00266D57">
        <w:t xml:space="preserve"> – Model of a </w:t>
      </w:r>
      <w:del w:id="892" w:author="John Cowburn" w:date="2021-04-16T13:54:00Z">
        <w:r w:rsidRPr="00266D57" w:rsidDel="00635BE8">
          <w:delText>DLMS</w:delText>
        </w:r>
      </w:del>
      <w:ins w:id="893" w:author="John Cowburn" w:date="2021-04-16T13:54:00Z">
        <w:r w:rsidR="00635BE8">
          <w:t>DLMS®</w:t>
        </w:r>
      </w:ins>
      <w:r w:rsidRPr="00266D57">
        <w:t>/COSEM client using multiple protocol stacks</w:t>
      </w:r>
      <w:bookmarkEnd w:id="888"/>
      <w:bookmarkEnd w:id="889"/>
      <w:bookmarkEnd w:id="890"/>
      <w:bookmarkEnd w:id="891"/>
    </w:p>
    <w:p w14:paraId="072D8B2D" w14:textId="77777777" w:rsidR="0013262F" w:rsidRDefault="0013262F" w:rsidP="0013262F">
      <w:pPr>
        <w:pStyle w:val="PARAGRAPH"/>
        <w:pageBreakBefore/>
      </w:pPr>
      <w:r>
        <w:lastRenderedPageBreak/>
        <w:t>The model of the client – obviously – is very similar to the model of the servers:</w:t>
      </w:r>
    </w:p>
    <w:p w14:paraId="7940FE97" w14:textId="6A3CE8D0" w:rsidR="0013262F" w:rsidRDefault="0013262F" w:rsidP="00695ACD">
      <w:pPr>
        <w:pStyle w:val="ListBullet"/>
        <w:numPr>
          <w:ilvl w:val="0"/>
          <w:numId w:val="49"/>
        </w:numPr>
      </w:pPr>
      <w:r>
        <w:t xml:space="preserve">in this particular model, the </w:t>
      </w:r>
      <w:del w:id="894" w:author="John Cowburn" w:date="2021-04-16T13:54:00Z">
        <w:r w:rsidDel="00635BE8">
          <w:delText>DLMS</w:delText>
        </w:r>
      </w:del>
      <w:ins w:id="895" w:author="John Cowburn" w:date="2021-04-16T13:54:00Z">
        <w:r w:rsidR="00635BE8">
          <w:t>DLMS®</w:t>
        </w:r>
      </w:ins>
      <w:r>
        <w:t xml:space="preserve">/COSEM AL is supported either by the HDLC based data link layer or the </w:t>
      </w:r>
      <w:del w:id="896" w:author="John Cowburn" w:date="2021-04-16T13:54:00Z">
        <w:r w:rsidDel="00635BE8">
          <w:delText>DLMS</w:delText>
        </w:r>
      </w:del>
      <w:ins w:id="897" w:author="John Cowburn" w:date="2021-04-16T13:54:00Z">
        <w:r w:rsidR="00635BE8">
          <w:t>DLMS®</w:t>
        </w:r>
      </w:ins>
      <w:r>
        <w:t>/COSEM TL, meaning that the AL uses the services of one or the other as determined by the APs. In other words, the APDUs are received from or sent through the appropriate supporting layer</w:t>
      </w:r>
      <w:r>
        <w:fldChar w:fldCharType="begin"/>
      </w:r>
      <w:r>
        <w:instrText xml:space="preserve"> XE "Supporting layer" </w:instrText>
      </w:r>
      <w:r>
        <w:fldChar w:fldCharType="end"/>
      </w:r>
      <w:r>
        <w:t>, which in turn use the services of its supporting layer respectively;</w:t>
      </w:r>
    </w:p>
    <w:p w14:paraId="4D73D08F" w14:textId="77777777" w:rsidR="0013262F" w:rsidRDefault="0013262F" w:rsidP="00695ACD">
      <w:pPr>
        <w:pStyle w:val="ListBullet"/>
        <w:numPr>
          <w:ilvl w:val="0"/>
          <w:numId w:val="49"/>
        </w:numPr>
      </w:pPr>
      <w:r>
        <w:t>unlike on the server side, the addressing provided by the HDLC layer has a single level only, that of the Service Access Points</w:t>
      </w:r>
      <w:r>
        <w:fldChar w:fldCharType="begin"/>
      </w:r>
      <w:r>
        <w:instrText xml:space="preserve"> XE "Service Access Point" </w:instrText>
      </w:r>
      <w:r>
        <w:fldChar w:fldCharType="end"/>
      </w:r>
      <w:r>
        <w:t xml:space="preserve"> (SAP) of each Application Process (AP).</w:t>
      </w:r>
    </w:p>
    <w:p w14:paraId="6F14EAF8" w14:textId="77777777" w:rsidR="001778C9" w:rsidRDefault="001778C9" w:rsidP="004D4676">
      <w:pPr>
        <w:pStyle w:val="PARAGRAPH"/>
      </w:pPr>
      <w:r>
        <w:t>As explained, client APs and server APs are identified by their SAPs. Therefore, an AA between a client and a server side AP can be identified by a pair of client and server SAPs.</w:t>
      </w:r>
    </w:p>
    <w:p w14:paraId="108710F3" w14:textId="00BDA2DF" w:rsidR="001778C9" w:rsidRDefault="001778C9" w:rsidP="004D4676">
      <w:pPr>
        <w:pStyle w:val="PARAGRAPH"/>
      </w:pPr>
      <w:r>
        <w:t xml:space="preserve">The </w:t>
      </w:r>
      <w:del w:id="898" w:author="John Cowburn" w:date="2021-04-16T13:54:00Z">
        <w:r w:rsidDel="00635BE8">
          <w:delText>DLMS</w:delText>
        </w:r>
      </w:del>
      <w:ins w:id="899" w:author="John Cowburn" w:date="2021-04-16T13:54:00Z">
        <w:r w:rsidR="00635BE8">
          <w:t>DLMS®</w:t>
        </w:r>
      </w:ins>
      <w:r>
        <w:t>/COSEM AL may be capable to support one or more AAs simultaneously. Likewise, lower layers may be capable of supporting more than one connection with their peer layers. This allows data exchange between clients and servers simultaneously via different ports and communication media.</w:t>
      </w:r>
    </w:p>
    <w:p w14:paraId="28A200A3" w14:textId="4781FD32" w:rsidR="001778C9" w:rsidRPr="009C5F5F" w:rsidRDefault="001778C9" w:rsidP="00B57722">
      <w:pPr>
        <w:pStyle w:val="Heading3"/>
      </w:pPr>
      <w:bookmarkStart w:id="900" w:name="_Toc392500948"/>
      <w:bookmarkStart w:id="901" w:name="_Ref386903925"/>
      <w:bookmarkStart w:id="902" w:name="_Ref249153545"/>
      <w:bookmarkStart w:id="903" w:name="_Toc247390357"/>
      <w:bookmarkStart w:id="904" w:name="_Toc481315988"/>
      <w:bookmarkStart w:id="905" w:name="_Toc481314516"/>
      <w:bookmarkStart w:id="906" w:name="_Ref421558042"/>
      <w:bookmarkStart w:id="907" w:name="_Toc437856362"/>
      <w:bookmarkStart w:id="908" w:name="_Toc97127186"/>
      <w:bookmarkEnd w:id="746"/>
      <w:bookmarkEnd w:id="817"/>
      <w:bookmarkEnd w:id="818"/>
      <w:r w:rsidRPr="009C5F5F">
        <w:t>Interoperability</w:t>
      </w:r>
      <w:r w:rsidRPr="009C5F5F">
        <w:fldChar w:fldCharType="begin"/>
      </w:r>
      <w:r w:rsidRPr="009C5F5F">
        <w:instrText xml:space="preserve"> XE "Interoperability" </w:instrText>
      </w:r>
      <w:r w:rsidRPr="009C5F5F">
        <w:fldChar w:fldCharType="end"/>
      </w:r>
      <w:r w:rsidRPr="009C5F5F">
        <w:t xml:space="preserve"> and interconnectivity</w:t>
      </w:r>
      <w:r w:rsidRPr="009C5F5F">
        <w:fldChar w:fldCharType="begin"/>
      </w:r>
      <w:r w:rsidRPr="009C5F5F">
        <w:instrText xml:space="preserve"> XE "Interconnectivity" </w:instrText>
      </w:r>
      <w:r w:rsidRPr="009C5F5F">
        <w:fldChar w:fldCharType="end"/>
      </w:r>
      <w:r w:rsidRPr="009C5F5F">
        <w:t xml:space="preserve"> in </w:t>
      </w:r>
      <w:del w:id="909" w:author="John Cowburn" w:date="2021-04-16T13:54:00Z">
        <w:r w:rsidRPr="009C5F5F" w:rsidDel="00635BE8">
          <w:delText>DLMS</w:delText>
        </w:r>
      </w:del>
      <w:ins w:id="910" w:author="John Cowburn" w:date="2021-04-16T13:54:00Z">
        <w:r w:rsidR="00635BE8">
          <w:t>DLMS®</w:t>
        </w:r>
      </w:ins>
      <w:r w:rsidRPr="009C5F5F">
        <w:t>/COSEM</w:t>
      </w:r>
      <w:bookmarkEnd w:id="900"/>
      <w:bookmarkEnd w:id="901"/>
      <w:bookmarkEnd w:id="902"/>
      <w:bookmarkEnd w:id="903"/>
      <w:bookmarkEnd w:id="904"/>
      <w:bookmarkEnd w:id="905"/>
      <w:bookmarkEnd w:id="906"/>
      <w:bookmarkEnd w:id="907"/>
      <w:bookmarkEnd w:id="908"/>
    </w:p>
    <w:p w14:paraId="69FF3631" w14:textId="54D3E897" w:rsidR="001778C9" w:rsidRDefault="001778C9" w:rsidP="004D4676">
      <w:pPr>
        <w:pStyle w:val="PARAGRAPH"/>
      </w:pPr>
      <w:r>
        <w:t xml:space="preserve">In the </w:t>
      </w:r>
      <w:del w:id="911" w:author="John Cowburn" w:date="2021-04-16T13:54:00Z">
        <w:r w:rsidDel="00635BE8">
          <w:delText>DLMS</w:delText>
        </w:r>
      </w:del>
      <w:ins w:id="912" w:author="John Cowburn" w:date="2021-04-16T13:54:00Z">
        <w:r w:rsidR="00635BE8">
          <w:t>DLMS®</w:t>
        </w:r>
      </w:ins>
      <w:r>
        <w:t>/COSEM environment, interoperability and interconnectivity is defined between client and server AEs. A client and a server AE must be interoperable and interconnectable to ensure data exchange between the two systems.</w:t>
      </w:r>
    </w:p>
    <w:p w14:paraId="7ECEF2DA" w14:textId="77777777" w:rsidR="001778C9" w:rsidRDefault="001778C9" w:rsidP="004D4676">
      <w:pPr>
        <w:pStyle w:val="PARAGRAPH"/>
      </w:pPr>
      <w:r>
        <w:t>Using the COSEM object</w:t>
      </w:r>
      <w:r>
        <w:fldChar w:fldCharType="begin"/>
      </w:r>
      <w:r>
        <w:instrText xml:space="preserve"> XE "COSEM object" </w:instrText>
      </w:r>
      <w:r>
        <w:fldChar w:fldCharType="end"/>
      </w:r>
      <w:r>
        <w:t xml:space="preserve"> model to model metering of all kinds of energy, over all communication media ensures </w:t>
      </w:r>
      <w:r>
        <w:rPr>
          <w:i/>
        </w:rPr>
        <w:t>semantic interoperability</w:t>
      </w:r>
      <w:r>
        <w:t>, i.e. an unambiguous, shared meaning between clients and servers using different communication media. The semantic elements are the COSEM objects, their logical name i.e. the OBIS code, the definition of their attributes and methods and the data types that can be used.</w:t>
      </w:r>
    </w:p>
    <w:p w14:paraId="64479B77" w14:textId="606E1139" w:rsidR="001778C9" w:rsidRDefault="001778C9" w:rsidP="004D4676">
      <w:pPr>
        <w:pStyle w:val="PARAGRAPH"/>
      </w:pPr>
      <w:r>
        <w:t xml:space="preserve">Using the </w:t>
      </w:r>
      <w:del w:id="913" w:author="John Cowburn" w:date="2021-04-16T13:54:00Z">
        <w:r w:rsidDel="00635BE8">
          <w:delText>DLMS</w:delText>
        </w:r>
      </w:del>
      <w:ins w:id="914" w:author="John Cowburn" w:date="2021-04-16T13:54:00Z">
        <w:r w:rsidR="00635BE8">
          <w:t>DLMS®</w:t>
        </w:r>
      </w:ins>
      <w:r>
        <w:t xml:space="preserve">/COSEM AL over all communication media ensures </w:t>
      </w:r>
      <w:r>
        <w:rPr>
          <w:i/>
        </w:rPr>
        <w:t>syntactic interoperability</w:t>
      </w:r>
      <w:r>
        <w:fldChar w:fldCharType="begin"/>
      </w:r>
      <w:r>
        <w:instrText xml:space="preserve"> XE "Syntactic interoperability" </w:instrText>
      </w:r>
      <w:r>
        <w:fldChar w:fldCharType="end"/>
      </w:r>
      <w:r>
        <w:t xml:space="preserve">, which is a pre-requisite of </w:t>
      </w:r>
      <w:r>
        <w:rPr>
          <w:i/>
        </w:rPr>
        <w:t>semantic interoperability</w:t>
      </w:r>
      <w:r>
        <w:fldChar w:fldCharType="begin"/>
      </w:r>
      <w:r>
        <w:instrText xml:space="preserve"> XE "Semantic interoperability" </w:instrText>
      </w:r>
      <w:r>
        <w:fldChar w:fldCharType="end"/>
      </w:r>
      <w:r>
        <w:t>. Syntactic interoperability comprises the ability to establish AAs between clients and server using various application contexts, authentication mechanisms, xDLMS contexts and security contexts as well as the standard structure and encoding of all messages exchanged.</w:t>
      </w:r>
    </w:p>
    <w:p w14:paraId="2A241141" w14:textId="77777777" w:rsidR="001778C9" w:rsidRDefault="001778C9" w:rsidP="004D4676">
      <w:pPr>
        <w:pStyle w:val="PARAGRAPH"/>
      </w:pPr>
      <w:r>
        <w:rPr>
          <w:i/>
        </w:rPr>
        <w:t>I</w:t>
      </w:r>
      <w:r>
        <w:rPr>
          <w:i/>
          <w:iCs/>
        </w:rPr>
        <w:t>nterconnectivity</w:t>
      </w:r>
      <w:r>
        <w:t xml:space="preserve"> is a protocol level notion: in order to be able to exchange messages, the client and the server AEs should be </w:t>
      </w:r>
      <w:r w:rsidRPr="008456B4">
        <w:rPr>
          <w:i/>
        </w:rPr>
        <w:t>interconnectable</w:t>
      </w:r>
      <w:r>
        <w:t xml:space="preserve"> and </w:t>
      </w:r>
      <w:r w:rsidRPr="008456B4">
        <w:rPr>
          <w:i/>
        </w:rPr>
        <w:t>interconnected</w:t>
      </w:r>
      <w:r>
        <w:t>.</w:t>
      </w:r>
    </w:p>
    <w:p w14:paraId="44B6A91B" w14:textId="77777777" w:rsidR="001778C9" w:rsidRDefault="001778C9" w:rsidP="004D4676">
      <w:pPr>
        <w:pStyle w:val="PARAGRAPH"/>
      </w:pPr>
      <w:r>
        <w:t xml:space="preserve">Before the two AEs can establish an AA, they must be </w:t>
      </w:r>
      <w:r>
        <w:rPr>
          <w:i/>
          <w:iCs/>
        </w:rPr>
        <w:t>interconnected</w:t>
      </w:r>
      <w:r>
        <w:t xml:space="preserve">. The two AEs are interconnected, if each peer protocol layer of both sides, which needs to be connected, is connected. In order to be interconnected, the client and server AEs should be interconnectable and shall establish the required connections. Two AEs are </w:t>
      </w:r>
      <w:r>
        <w:rPr>
          <w:i/>
          <w:iCs/>
        </w:rPr>
        <w:t>interconnectable</w:t>
      </w:r>
      <w:r>
        <w:t xml:space="preserve"> if they use the same communication profile.</w:t>
      </w:r>
    </w:p>
    <w:p w14:paraId="2E823705" w14:textId="2D782B85" w:rsidR="001778C9" w:rsidRDefault="001778C9" w:rsidP="004D4676">
      <w:pPr>
        <w:pStyle w:val="PARAGRAPH"/>
      </w:pPr>
      <w:r>
        <w:t xml:space="preserve">With this, interconnectivity in </w:t>
      </w:r>
      <w:del w:id="915" w:author="John Cowburn" w:date="2021-04-16T13:54:00Z">
        <w:r w:rsidDel="00635BE8">
          <w:delText>DLMS</w:delText>
        </w:r>
      </w:del>
      <w:ins w:id="916" w:author="John Cowburn" w:date="2021-04-16T13:54:00Z">
        <w:r w:rsidR="00635BE8">
          <w:t>DLMS®</w:t>
        </w:r>
      </w:ins>
      <w:r>
        <w:t xml:space="preserve">/COSEM is ensured by the ability of the </w:t>
      </w:r>
      <w:del w:id="917" w:author="John Cowburn" w:date="2021-04-16T13:54:00Z">
        <w:r w:rsidDel="00635BE8">
          <w:delText>DLMS</w:delText>
        </w:r>
      </w:del>
      <w:ins w:id="918" w:author="John Cowburn" w:date="2021-04-16T13:54:00Z">
        <w:r w:rsidR="00635BE8">
          <w:t>DLMS®</w:t>
        </w:r>
      </w:ins>
      <w:r>
        <w:t>/COSEM AE to establish a connection between all peer layers, which need to be connected.</w:t>
      </w:r>
    </w:p>
    <w:p w14:paraId="548575DC" w14:textId="77777777" w:rsidR="001778C9" w:rsidRPr="009C5F5F" w:rsidRDefault="001778C9" w:rsidP="00B57722">
      <w:pPr>
        <w:pStyle w:val="Heading3"/>
      </w:pPr>
      <w:bookmarkStart w:id="919" w:name="_Toc392500949"/>
      <w:bookmarkStart w:id="920" w:name="_Ref386956775"/>
      <w:bookmarkStart w:id="921" w:name="_Ref386903992"/>
      <w:bookmarkStart w:id="922" w:name="_Toc247390358"/>
      <w:bookmarkStart w:id="923" w:name="_Toc481315989"/>
      <w:bookmarkStart w:id="924" w:name="_Toc481314517"/>
      <w:bookmarkStart w:id="925" w:name="_Ref421558060"/>
      <w:bookmarkStart w:id="926" w:name="_Toc437856363"/>
      <w:bookmarkStart w:id="927" w:name="_Toc97127187"/>
      <w:r w:rsidRPr="009C5F5F">
        <w:t>Ensuring interconnectivity: the protocol identification service</w:t>
      </w:r>
      <w:bookmarkEnd w:id="919"/>
      <w:bookmarkEnd w:id="920"/>
      <w:bookmarkEnd w:id="921"/>
      <w:bookmarkEnd w:id="922"/>
      <w:bookmarkEnd w:id="923"/>
      <w:bookmarkEnd w:id="924"/>
      <w:bookmarkEnd w:id="925"/>
      <w:bookmarkEnd w:id="926"/>
      <w:bookmarkEnd w:id="927"/>
      <w:r w:rsidRPr="009C5F5F">
        <w:fldChar w:fldCharType="begin"/>
      </w:r>
      <w:r w:rsidRPr="009C5F5F">
        <w:instrText xml:space="preserve"> XE "Protocol identification service" </w:instrText>
      </w:r>
      <w:r w:rsidRPr="009C5F5F">
        <w:fldChar w:fldCharType="end"/>
      </w:r>
    </w:p>
    <w:p w14:paraId="1F0757DC" w14:textId="52658AFB" w:rsidR="001778C9" w:rsidRDefault="001778C9" w:rsidP="004D4676">
      <w:pPr>
        <w:pStyle w:val="PARAGRAPH"/>
      </w:pPr>
      <w:r>
        <w:t xml:space="preserve">In </w:t>
      </w:r>
      <w:del w:id="928" w:author="John Cowburn" w:date="2021-04-16T13:54:00Z">
        <w:r w:rsidDel="00635BE8">
          <w:delText>DLMS</w:delText>
        </w:r>
      </w:del>
      <w:ins w:id="929" w:author="John Cowburn" w:date="2021-04-16T13:54:00Z">
        <w:r w:rsidR="00635BE8">
          <w:t>DLMS®</w:t>
        </w:r>
      </w:ins>
      <w:r>
        <w:t xml:space="preserve">/COSEM, AA establishment is always initiated by the client AE. However, in some cases, it may not have knowledge about the protocol stack used by an unknown server device (for example when the server has initiated the physical connection establishment). In such cases, the client AE </w:t>
      </w:r>
      <w:r w:rsidR="008456B4">
        <w:t>needs to</w:t>
      </w:r>
      <w:r>
        <w:t xml:space="preserve"> obtain information about the protocol stack implemented in the server.</w:t>
      </w:r>
    </w:p>
    <w:p w14:paraId="77C24BB7" w14:textId="77777777" w:rsidR="001778C9" w:rsidRDefault="001778C9" w:rsidP="004D4676">
      <w:pPr>
        <w:pStyle w:val="PARAGRAPH"/>
      </w:pPr>
      <w:r>
        <w:lastRenderedPageBreak/>
        <w:t>A specific, application level service is available for this purpose: the protocol identification service. It is an optional application level service, allowing the client AE to obtain information – after establishing a physical connection – about the protocol stack implemented in the server. The protocol identification service uses directly the data transfer services (PH-DATA.request /.indication) of the PhL; it bypasses the other protocol layers. It is recommended to support it in all communication profiles that have access to the PhL.</w:t>
      </w:r>
      <w:bookmarkEnd w:id="662"/>
      <w:bookmarkEnd w:id="663"/>
      <w:bookmarkEnd w:id="664"/>
    </w:p>
    <w:p w14:paraId="73DF9F8B" w14:textId="77777777" w:rsidR="001778C9" w:rsidRPr="009C5F5F" w:rsidRDefault="001778C9" w:rsidP="00B57722">
      <w:pPr>
        <w:pStyle w:val="Heading3"/>
      </w:pPr>
      <w:bookmarkStart w:id="930" w:name="_Toc392500950"/>
      <w:bookmarkStart w:id="931" w:name="_Ref389730587"/>
      <w:bookmarkStart w:id="932" w:name="_Toc247390364"/>
      <w:bookmarkStart w:id="933" w:name="_Toc69627981"/>
      <w:bookmarkStart w:id="934" w:name="_Ref421558110"/>
      <w:bookmarkStart w:id="935" w:name="_Toc437856364"/>
      <w:bookmarkStart w:id="936" w:name="_Toc97127188"/>
      <w:r w:rsidRPr="009C5F5F">
        <w:t>System integration</w:t>
      </w:r>
      <w:r w:rsidRPr="009C5F5F">
        <w:fldChar w:fldCharType="begin"/>
      </w:r>
      <w:r w:rsidRPr="009C5F5F">
        <w:instrText xml:space="preserve"> XE "System integration" </w:instrText>
      </w:r>
      <w:r w:rsidRPr="009C5F5F">
        <w:fldChar w:fldCharType="end"/>
      </w:r>
      <w:r w:rsidRPr="009C5F5F">
        <w:t xml:space="preserve"> and meter installation</w:t>
      </w:r>
      <w:bookmarkEnd w:id="930"/>
      <w:bookmarkEnd w:id="931"/>
      <w:bookmarkEnd w:id="932"/>
      <w:bookmarkEnd w:id="933"/>
      <w:bookmarkEnd w:id="934"/>
      <w:bookmarkEnd w:id="935"/>
      <w:bookmarkEnd w:id="936"/>
      <w:r w:rsidRPr="009C5F5F">
        <w:fldChar w:fldCharType="begin"/>
      </w:r>
      <w:r w:rsidRPr="009C5F5F">
        <w:instrText xml:space="preserve"> XE "Meter installation" </w:instrText>
      </w:r>
      <w:r w:rsidRPr="009C5F5F">
        <w:fldChar w:fldCharType="end"/>
      </w:r>
    </w:p>
    <w:p w14:paraId="64F87F45" w14:textId="193246A6" w:rsidR="001778C9" w:rsidRDefault="001778C9" w:rsidP="004D4676">
      <w:pPr>
        <w:pStyle w:val="PARAGRAPH"/>
      </w:pPr>
      <w:r>
        <w:t xml:space="preserve">System integration is supported by </w:t>
      </w:r>
      <w:del w:id="937" w:author="John Cowburn" w:date="2021-04-16T13:54:00Z">
        <w:r w:rsidDel="00635BE8">
          <w:delText>DLMS</w:delText>
        </w:r>
      </w:del>
      <w:ins w:id="938" w:author="John Cowburn" w:date="2021-04-16T13:54:00Z">
        <w:r w:rsidR="00635BE8">
          <w:t>DLMS®</w:t>
        </w:r>
      </w:ins>
      <w:r>
        <w:t>/COSEM in a number of ways.</w:t>
      </w:r>
    </w:p>
    <w:p w14:paraId="2C3769F0" w14:textId="77777777" w:rsidR="001778C9" w:rsidRDefault="001778C9" w:rsidP="004D4676">
      <w:pPr>
        <w:pStyle w:val="PARAGRAPH"/>
      </w:pPr>
      <w:r>
        <w:t>A possible process is described here.</w:t>
      </w:r>
    </w:p>
    <w:p w14:paraId="64E7D6EE" w14:textId="77777777" w:rsidR="001778C9" w:rsidRDefault="001778C9" w:rsidP="004D4676">
      <w:pPr>
        <w:pStyle w:val="PARAGRAPH"/>
      </w:pPr>
      <w:r>
        <w:t xml:space="preserve">As shown in </w:t>
      </w:r>
      <w:r>
        <w:fldChar w:fldCharType="begin" w:fldLock="1"/>
      </w:r>
      <w:r>
        <w:instrText xml:space="preserve"> REF _Ref173682400 \h  \* MERGEFORMAT </w:instrText>
      </w:r>
      <w:r>
        <w:fldChar w:fldCharType="separate"/>
      </w:r>
      <w:r w:rsidR="00811F07" w:rsidRPr="00266D57">
        <w:t xml:space="preserve">Figure </w:t>
      </w:r>
      <w:r w:rsidR="00811F07">
        <w:t>6</w:t>
      </w:r>
      <w:r>
        <w:fldChar w:fldCharType="end"/>
      </w:r>
      <w:r>
        <w:t>, the presence of a Public Client</w:t>
      </w:r>
      <w:r>
        <w:fldChar w:fldCharType="begin"/>
      </w:r>
      <w:r>
        <w:instrText xml:space="preserve"> XE "Public Client" </w:instrText>
      </w:r>
      <w:r>
        <w:fldChar w:fldCharType="end"/>
      </w:r>
      <w:r>
        <w:t xml:space="preserve"> (bound to address 0x10 in any profile) is mandatory in each client system. Its main role is to reveal the structure of an unknown – for example newly installed – metering equipment. This takes place within a mandatory AA between the Public Client and the Management Logical Device, with no security precautions. Once the structure is known, data can be accessed with using the proper authentication mechanisms and cryptographic protection of the xDLMS messages and COSEM data.</w:t>
      </w:r>
    </w:p>
    <w:p w14:paraId="2D2D51E3" w14:textId="77777777" w:rsidR="001778C9" w:rsidRDefault="001778C9" w:rsidP="004D4676">
      <w:pPr>
        <w:pStyle w:val="PARAGRAPH"/>
      </w:pPr>
      <w:r>
        <w:t>When a new meter is installed in the system, it may generate an event report to the client. Once this is detected, the client can retrieve the internal structure of the meter, and then send the necessary configuration information (for example tariff schedules and installation specific parameters) to the meter. With this, the meter is ready to use.</w:t>
      </w:r>
    </w:p>
    <w:p w14:paraId="3EAB3ABF" w14:textId="57C79311" w:rsidR="001778C9" w:rsidRPr="001778C9" w:rsidRDefault="001778C9" w:rsidP="004D4676">
      <w:pPr>
        <w:pStyle w:val="PARAGRAPH"/>
      </w:pPr>
      <w:r>
        <w:t xml:space="preserve">System integration is also facilitated by the availability of the </w:t>
      </w:r>
      <w:del w:id="939" w:author="John Cowburn" w:date="2021-04-16T13:54:00Z">
        <w:r w:rsidDel="00635BE8">
          <w:delText>DLMS</w:delText>
        </w:r>
      </w:del>
      <w:ins w:id="940" w:author="John Cowburn" w:date="2021-04-16T13:54:00Z">
        <w:r w:rsidR="00635BE8">
          <w:t>DLMS®</w:t>
        </w:r>
      </w:ins>
      <w:r>
        <w:t>/COSEM conformance testing</w:t>
      </w:r>
      <w:r>
        <w:fldChar w:fldCharType="begin"/>
      </w:r>
      <w:r>
        <w:instrText xml:space="preserve"> XE "Conformance testing" </w:instrText>
      </w:r>
      <w:r>
        <w:fldChar w:fldCharType="end"/>
      </w:r>
      <w:r>
        <w:t>, described in the Yellow Book,</w:t>
      </w:r>
      <w:r w:rsidR="00977278">
        <w:t xml:space="preserve"> </w:t>
      </w:r>
      <w:r w:rsidR="00977278">
        <w:fldChar w:fldCharType="begin" w:fldLock="1"/>
      </w:r>
      <w:r w:rsidR="00977278">
        <w:instrText xml:space="preserve"> REF DLMSUA100_1_YB \h </w:instrText>
      </w:r>
      <w:r w:rsidR="00977278">
        <w:fldChar w:fldCharType="separate"/>
      </w:r>
      <w:del w:id="941" w:author="John Cowburn" w:date="2021-04-16T13:54:00Z">
        <w:r w:rsidR="00811F07" w:rsidDel="00635BE8">
          <w:delText>DLMS</w:delText>
        </w:r>
      </w:del>
      <w:ins w:id="942" w:author="John Cowburn" w:date="2021-04-16T13:54:00Z">
        <w:r w:rsidR="00635BE8">
          <w:t>DLMS®</w:t>
        </w:r>
      </w:ins>
      <w:r w:rsidR="00811F07">
        <w:t xml:space="preserve"> UA 1001-1</w:t>
      </w:r>
      <w:r w:rsidR="00977278">
        <w:fldChar w:fldCharType="end"/>
      </w:r>
      <w:r>
        <w:t>. With this, correct implementation of the specification in metering equipme</w:t>
      </w:r>
      <w:r w:rsidR="003128CC">
        <w:t>nt can be tested and certified.</w:t>
      </w:r>
    </w:p>
    <w:p w14:paraId="49F97D97" w14:textId="2C10C0F3" w:rsidR="00162259" w:rsidRPr="000A0C07" w:rsidRDefault="00162259" w:rsidP="000C3FA4">
      <w:pPr>
        <w:pStyle w:val="Heading2"/>
        <w:pageBreakBefore/>
      </w:pPr>
      <w:bookmarkStart w:id="943" w:name="_Toc510240130"/>
      <w:bookmarkStart w:id="944" w:name="_Toc510241402"/>
      <w:bookmarkStart w:id="945" w:name="_Toc520528625"/>
      <w:bookmarkStart w:id="946" w:name="_Toc62885241"/>
      <w:bookmarkStart w:id="947" w:name="_Toc68357024"/>
      <w:bookmarkStart w:id="948" w:name="_Ref173987056"/>
      <w:bookmarkStart w:id="949" w:name="_Ref173993176"/>
      <w:bookmarkStart w:id="950" w:name="_Ref174723510"/>
      <w:bookmarkStart w:id="951" w:name="_Ref174723513"/>
      <w:bookmarkStart w:id="952" w:name="_Ref176083899"/>
      <w:bookmarkStart w:id="953" w:name="_Toc247390586"/>
      <w:bookmarkStart w:id="954" w:name="_Toc249289451"/>
      <w:bookmarkStart w:id="955" w:name="_Ref277765361"/>
      <w:bookmarkStart w:id="956" w:name="_Ref277765375"/>
      <w:bookmarkStart w:id="957" w:name="_Toc277948250"/>
      <w:bookmarkStart w:id="958" w:name="_Toc279392006"/>
      <w:bookmarkStart w:id="959" w:name="_Toc279396949"/>
      <w:bookmarkStart w:id="960" w:name="_Toc299013308"/>
      <w:bookmarkStart w:id="961" w:name="_Toc315426338"/>
      <w:bookmarkStart w:id="962" w:name="_Toc406524126"/>
      <w:bookmarkStart w:id="963" w:name="_Ref421558176"/>
      <w:bookmarkStart w:id="964" w:name="_Ref421609500"/>
      <w:bookmarkStart w:id="965" w:name="_Toc437856365"/>
      <w:del w:id="966" w:author="John Cowburn" w:date="2021-04-16T13:54:00Z">
        <w:r w:rsidRPr="000A0C07" w:rsidDel="00635BE8">
          <w:lastRenderedPageBreak/>
          <w:delText>DLMS</w:delText>
        </w:r>
      </w:del>
      <w:bookmarkStart w:id="967" w:name="_Toc97127189"/>
      <w:ins w:id="968" w:author="John Cowburn" w:date="2021-04-16T13:54:00Z">
        <w:r w:rsidR="00635BE8">
          <w:t>DLMS®</w:t>
        </w:r>
      </w:ins>
      <w:r w:rsidRPr="000A0C07">
        <w:t xml:space="preserve">/COSEM application layer </w:t>
      </w:r>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r w:rsidR="004E55B0" w:rsidRPr="000A0C07">
        <w:t>main features</w:t>
      </w:r>
      <w:bookmarkEnd w:id="964"/>
      <w:bookmarkEnd w:id="965"/>
      <w:bookmarkEnd w:id="967"/>
    </w:p>
    <w:p w14:paraId="0353D949" w14:textId="77777777" w:rsidR="000C3FA4" w:rsidRPr="000A0C07" w:rsidRDefault="000C3FA4" w:rsidP="004E55B0">
      <w:pPr>
        <w:pStyle w:val="Heading3"/>
      </w:pPr>
      <w:bookmarkStart w:id="969" w:name="_Toc392501171"/>
      <w:bookmarkStart w:id="970" w:name="_Ref390974993"/>
      <w:bookmarkStart w:id="971" w:name="_Toc437856366"/>
      <w:bookmarkStart w:id="972" w:name="_Toc97127190"/>
      <w:r w:rsidRPr="000A0C07">
        <w:t>General</w:t>
      </w:r>
      <w:bookmarkEnd w:id="969"/>
      <w:bookmarkEnd w:id="970"/>
      <w:bookmarkEnd w:id="971"/>
      <w:bookmarkEnd w:id="972"/>
    </w:p>
    <w:p w14:paraId="42C36750" w14:textId="01A293D6" w:rsidR="000C3FA4" w:rsidRPr="000A0C07" w:rsidRDefault="000C3FA4" w:rsidP="004D4676">
      <w:pPr>
        <w:pStyle w:val="PARAGRAPH"/>
      </w:pPr>
      <w:r w:rsidRPr="000A0C07">
        <w:t xml:space="preserve">This subclause </w:t>
      </w:r>
      <w:r w:rsidR="00F82F01" w:rsidRPr="000A0C07">
        <w:fldChar w:fldCharType="begin" w:fldLock="1"/>
      </w:r>
      <w:r w:rsidR="00F82F01" w:rsidRPr="000A0C07">
        <w:instrText xml:space="preserve"> REF _Ref421609500 \r \h </w:instrText>
      </w:r>
      <w:r w:rsidR="000A0C07">
        <w:instrText xml:space="preserve"> \* MERGEFORMAT </w:instrText>
      </w:r>
      <w:r w:rsidR="00F82F01" w:rsidRPr="000A0C07">
        <w:fldChar w:fldCharType="separate"/>
      </w:r>
      <w:r w:rsidR="00811F07" w:rsidRPr="000A0C07">
        <w:t>4.2</w:t>
      </w:r>
      <w:r w:rsidR="00F82F01" w:rsidRPr="000A0C07">
        <w:fldChar w:fldCharType="end"/>
      </w:r>
      <w:r w:rsidR="00F82F01" w:rsidRPr="000A0C07">
        <w:t xml:space="preserve"> </w:t>
      </w:r>
      <w:r w:rsidRPr="000A0C07">
        <w:t xml:space="preserve">provides an overview of the main features provided by the </w:t>
      </w:r>
      <w:del w:id="973" w:author="John Cowburn" w:date="2021-04-16T13:54:00Z">
        <w:r w:rsidRPr="000A0C07" w:rsidDel="00635BE8">
          <w:delText>DLMS</w:delText>
        </w:r>
      </w:del>
      <w:ins w:id="974" w:author="John Cowburn" w:date="2021-04-16T13:54:00Z">
        <w:r w:rsidR="00635BE8">
          <w:t>DLMS®</w:t>
        </w:r>
      </w:ins>
      <w:r w:rsidRPr="000A0C07">
        <w:t>/COSEM AL.</w:t>
      </w:r>
    </w:p>
    <w:p w14:paraId="5D5F3ED5" w14:textId="19D4C843" w:rsidR="000C3FA4" w:rsidRPr="000A0C07" w:rsidRDefault="000C3FA4" w:rsidP="004E55B0">
      <w:pPr>
        <w:pStyle w:val="Heading3"/>
      </w:pPr>
      <w:bookmarkStart w:id="975" w:name="_Toc392501172"/>
      <w:bookmarkStart w:id="976" w:name="_Ref388888334"/>
      <w:bookmarkStart w:id="977" w:name="_Toc437856367"/>
      <w:del w:id="978" w:author="John Cowburn" w:date="2021-04-16T13:54:00Z">
        <w:r w:rsidRPr="000A0C07" w:rsidDel="00635BE8">
          <w:delText>DLMS</w:delText>
        </w:r>
      </w:del>
      <w:bookmarkStart w:id="979" w:name="_Toc97127191"/>
      <w:ins w:id="980" w:author="John Cowburn" w:date="2021-04-16T13:54:00Z">
        <w:r w:rsidR="00635BE8">
          <w:t>DLMS®</w:t>
        </w:r>
      </w:ins>
      <w:r w:rsidRPr="000A0C07">
        <w:t>/COSEM application layer structure</w:t>
      </w:r>
      <w:bookmarkEnd w:id="975"/>
      <w:bookmarkEnd w:id="976"/>
      <w:bookmarkEnd w:id="977"/>
      <w:bookmarkEnd w:id="979"/>
      <w:r w:rsidRPr="000A0C07">
        <w:fldChar w:fldCharType="begin"/>
      </w:r>
      <w:r w:rsidRPr="000A0C07">
        <w:instrText xml:space="preserve"> XE "DLMS/COSEM AL, structure" </w:instrText>
      </w:r>
      <w:r w:rsidRPr="000A0C07">
        <w:fldChar w:fldCharType="end"/>
      </w:r>
    </w:p>
    <w:p w14:paraId="29FA48E6" w14:textId="6E99C207" w:rsidR="000C3FA4" w:rsidRDefault="000C3FA4" w:rsidP="004D4676">
      <w:pPr>
        <w:pStyle w:val="PARAGRAPH"/>
      </w:pPr>
      <w:r>
        <w:t xml:space="preserve">The structure of the client and server </w:t>
      </w:r>
      <w:del w:id="981" w:author="John Cowburn" w:date="2021-04-16T13:54:00Z">
        <w:r w:rsidDel="00635BE8">
          <w:delText>DLMS</w:delText>
        </w:r>
      </w:del>
      <w:ins w:id="982" w:author="John Cowburn" w:date="2021-04-16T13:54:00Z">
        <w:r w:rsidR="00635BE8">
          <w:t>DLMS®</w:t>
        </w:r>
      </w:ins>
      <w:r>
        <w:t xml:space="preserve">/COSEM application layers is shown in </w:t>
      </w:r>
      <w:r>
        <w:fldChar w:fldCharType="begin" w:fldLock="1"/>
      </w:r>
      <w:r>
        <w:instrText xml:space="preserve"> REF _Ref388733991 \h  \* MERGEFORMAT </w:instrText>
      </w:r>
      <w:r>
        <w:fldChar w:fldCharType="separate"/>
      </w:r>
      <w:r w:rsidR="00811F07">
        <w:t xml:space="preserve">Figure </w:t>
      </w:r>
      <w:r w:rsidR="00811F07">
        <w:rPr>
          <w:noProof/>
        </w:rPr>
        <w:t>9</w:t>
      </w:r>
      <w:r>
        <w:fldChar w:fldCharType="end"/>
      </w:r>
      <w:r>
        <w:t>.</w:t>
      </w:r>
    </w:p>
    <w:p w14:paraId="01CB5907" w14:textId="77777777" w:rsidR="000C3FA4" w:rsidRDefault="00F04567" w:rsidP="004D4676">
      <w:pPr>
        <w:pStyle w:val="FIGURE"/>
      </w:pPr>
      <w:r>
        <w:rPr>
          <w:noProof/>
          <w:lang w:eastAsia="en-GB"/>
        </w:rPr>
        <w:drawing>
          <wp:inline distT="0" distB="0" distL="0" distR="0" wp14:anchorId="62118C19" wp14:editId="563897B0">
            <wp:extent cx="5760085" cy="486092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_Structure_GK151204.wmf"/>
                    <pic:cNvPicPr/>
                  </pic:nvPicPr>
                  <pic:blipFill>
                    <a:blip r:embed="rId24">
                      <a:extLst>
                        <a:ext uri="{28A0092B-C50C-407E-A947-70E740481C1C}">
                          <a14:useLocalDpi xmlns:a14="http://schemas.microsoft.com/office/drawing/2010/main" val="0"/>
                        </a:ext>
                      </a:extLst>
                    </a:blip>
                    <a:stretch>
                      <a:fillRect/>
                    </a:stretch>
                  </pic:blipFill>
                  <pic:spPr>
                    <a:xfrm>
                      <a:off x="0" y="0"/>
                      <a:ext cx="5760085" cy="4860925"/>
                    </a:xfrm>
                    <a:prstGeom prst="rect">
                      <a:avLst/>
                    </a:prstGeom>
                  </pic:spPr>
                </pic:pic>
              </a:graphicData>
            </a:graphic>
          </wp:inline>
        </w:drawing>
      </w:r>
    </w:p>
    <w:p w14:paraId="7123213B" w14:textId="77777777" w:rsidR="000C3FA4" w:rsidRDefault="00F04567" w:rsidP="000C3FA4">
      <w:pPr>
        <w:pStyle w:val="NOTE"/>
        <w:jc w:val="right"/>
        <w:rPr>
          <w:i/>
          <w:vanish/>
        </w:rPr>
      </w:pPr>
      <w:bookmarkStart w:id="983" w:name="_Ref510251658"/>
      <w:bookmarkStart w:id="984" w:name="_Toc68357401"/>
      <w:bookmarkStart w:id="985" w:name="_Toc62885079"/>
      <w:bookmarkStart w:id="986" w:name="_Toc511462290"/>
      <w:bookmarkStart w:id="987" w:name="_Toc510622649"/>
      <w:r>
        <w:rPr>
          <w:i/>
          <w:vanish/>
        </w:rPr>
        <w:t>AL_Structure_GK151204</w:t>
      </w:r>
      <w:r w:rsidR="000C3FA4">
        <w:rPr>
          <w:i/>
          <w:vanish/>
        </w:rPr>
        <w:t>.wmf</w:t>
      </w:r>
    </w:p>
    <w:p w14:paraId="6BBEBD68" w14:textId="02AEF7CF" w:rsidR="000C3FA4" w:rsidRDefault="000C3FA4" w:rsidP="000C3FA4">
      <w:pPr>
        <w:pStyle w:val="FIGURE-title"/>
      </w:pPr>
      <w:bookmarkStart w:id="988" w:name="_Ref388733991"/>
      <w:bookmarkStart w:id="989" w:name="_Toc392501635"/>
      <w:bookmarkStart w:id="990" w:name="_Toc437856664"/>
      <w:bookmarkStart w:id="991" w:name="_Toc97127367"/>
      <w:r>
        <w:t xml:space="preserve">Figure </w:t>
      </w:r>
      <w:fldSimple w:instr=" SEQ Figure \* ARABIC ">
        <w:r w:rsidR="00DC4BE9">
          <w:rPr>
            <w:noProof/>
          </w:rPr>
          <w:t>9</w:t>
        </w:r>
      </w:fldSimple>
      <w:bookmarkEnd w:id="983"/>
      <w:bookmarkEnd w:id="988"/>
      <w:r>
        <w:t xml:space="preserve"> – The structure of the </w:t>
      </w:r>
      <w:del w:id="992" w:author="John Cowburn" w:date="2021-04-16T13:54:00Z">
        <w:r w:rsidDel="00635BE8">
          <w:delText>DLMS</w:delText>
        </w:r>
      </w:del>
      <w:ins w:id="993" w:author="John Cowburn" w:date="2021-04-16T13:54:00Z">
        <w:r w:rsidR="00635BE8">
          <w:t>DLMS®</w:t>
        </w:r>
      </w:ins>
      <w:r>
        <w:t xml:space="preserve">/COSEM </w:t>
      </w:r>
      <w:bookmarkEnd w:id="984"/>
      <w:bookmarkEnd w:id="985"/>
      <w:bookmarkEnd w:id="986"/>
      <w:bookmarkEnd w:id="987"/>
      <w:r>
        <w:t>application layers</w:t>
      </w:r>
      <w:bookmarkEnd w:id="989"/>
      <w:bookmarkEnd w:id="990"/>
      <w:bookmarkEnd w:id="991"/>
    </w:p>
    <w:p w14:paraId="0F7541FC" w14:textId="1E54E3EA" w:rsidR="000C3FA4" w:rsidRDefault="000C3FA4" w:rsidP="004D4676">
      <w:pPr>
        <w:pStyle w:val="PARAGRAPH"/>
      </w:pPr>
      <w:r>
        <w:t xml:space="preserve">The main component of the </w:t>
      </w:r>
      <w:del w:id="994" w:author="John Cowburn" w:date="2021-04-16T13:54:00Z">
        <w:r w:rsidDel="00635BE8">
          <w:delText>DLMS</w:delText>
        </w:r>
      </w:del>
      <w:ins w:id="995" w:author="John Cowburn" w:date="2021-04-16T13:54:00Z">
        <w:r w:rsidR="00635BE8">
          <w:t>DLMS®</w:t>
        </w:r>
      </w:ins>
      <w:r>
        <w:t>/COSEM AL is the Application Service Object</w:t>
      </w:r>
      <w:r>
        <w:fldChar w:fldCharType="begin"/>
      </w:r>
      <w:r>
        <w:instrText xml:space="preserve"> XE "Application Service Object" </w:instrText>
      </w:r>
      <w:r>
        <w:fldChar w:fldCharType="end"/>
      </w:r>
      <w:r>
        <w:t xml:space="preserve"> (ASO). It provides services to its service user, the COSEM Application Process</w:t>
      </w:r>
      <w:r>
        <w:fldChar w:fldCharType="begin"/>
      </w:r>
      <w:r>
        <w:instrText xml:space="preserve"> XE "Application process" </w:instrText>
      </w:r>
      <w:r>
        <w:fldChar w:fldCharType="end"/>
      </w:r>
      <w:r>
        <w:t xml:space="preserve"> (APs) and uses services provided by the supporting layer. It contains three mandatory components both on the client and on the server side:</w:t>
      </w:r>
    </w:p>
    <w:p w14:paraId="2071161F" w14:textId="77777777" w:rsidR="000C3FA4" w:rsidRDefault="000C3FA4" w:rsidP="00521922">
      <w:pPr>
        <w:pStyle w:val="ListBullet"/>
      </w:pPr>
      <w:r>
        <w:t>the Association Control Service Element</w:t>
      </w:r>
      <w:r>
        <w:fldChar w:fldCharType="begin"/>
      </w:r>
      <w:r>
        <w:instrText xml:space="preserve"> XE "Association Control Service Element" </w:instrText>
      </w:r>
      <w:r>
        <w:fldChar w:fldCharType="end"/>
      </w:r>
      <w:r>
        <w:t>, ACSE;</w:t>
      </w:r>
    </w:p>
    <w:p w14:paraId="2D6A783B" w14:textId="6D64237B" w:rsidR="000C3FA4" w:rsidRDefault="000C3FA4" w:rsidP="00521922">
      <w:pPr>
        <w:pStyle w:val="ListBullet"/>
      </w:pPr>
      <w:r>
        <w:t xml:space="preserve">the extended </w:t>
      </w:r>
      <w:del w:id="996" w:author="John Cowburn" w:date="2021-04-16T13:54:00Z">
        <w:r w:rsidDel="00635BE8">
          <w:delText>DLMS</w:delText>
        </w:r>
      </w:del>
      <w:ins w:id="997" w:author="John Cowburn" w:date="2021-04-16T13:54:00Z">
        <w:r w:rsidR="00635BE8">
          <w:t>DLMS®</w:t>
        </w:r>
      </w:ins>
      <w:r>
        <w:t xml:space="preserve"> Application Service Element, xDLMS ASE</w:t>
      </w:r>
      <w:r>
        <w:fldChar w:fldCharType="begin"/>
      </w:r>
      <w:r>
        <w:instrText xml:space="preserve"> XE "xDLMS ASE" </w:instrText>
      </w:r>
      <w:r>
        <w:fldChar w:fldCharType="end"/>
      </w:r>
      <w:r>
        <w:t>;</w:t>
      </w:r>
    </w:p>
    <w:p w14:paraId="68934885" w14:textId="77777777" w:rsidR="000C3FA4" w:rsidRDefault="000C3FA4" w:rsidP="00521922">
      <w:pPr>
        <w:pStyle w:val="ListBullet"/>
      </w:pPr>
      <w:r>
        <w:t>the Control Function</w:t>
      </w:r>
      <w:r>
        <w:fldChar w:fldCharType="begin"/>
      </w:r>
      <w:r>
        <w:instrText xml:space="preserve"> XE "Control function" </w:instrText>
      </w:r>
      <w:r>
        <w:fldChar w:fldCharType="end"/>
      </w:r>
      <w:r>
        <w:t>, CF.</w:t>
      </w:r>
    </w:p>
    <w:p w14:paraId="75521564" w14:textId="77777777" w:rsidR="000C3FA4" w:rsidRDefault="000C3FA4" w:rsidP="004D4676">
      <w:pPr>
        <w:pStyle w:val="PARAGRAPH"/>
      </w:pPr>
      <w:r>
        <w:t>On the client side, there is a fourth, opti</w:t>
      </w:r>
      <w:r w:rsidR="0030793E">
        <w:t xml:space="preserve">onal element, called the Client </w:t>
      </w:r>
      <w:r>
        <w:t>SN_Mapper</w:t>
      </w:r>
      <w:r w:rsidR="003128CC">
        <w:t xml:space="preserve"> ASE.</w:t>
      </w:r>
      <w:r>
        <w:fldChar w:fldCharType="begin"/>
      </w:r>
      <w:r w:rsidR="00DC7687">
        <w:instrText xml:space="preserve"> XE "Client </w:instrText>
      </w:r>
      <w:r>
        <w:instrText>SN_Mapper</w:instrText>
      </w:r>
      <w:r w:rsidR="00F04567">
        <w:instrText xml:space="preserve"> ASE</w:instrText>
      </w:r>
      <w:r>
        <w:instrText xml:space="preserve">" </w:instrText>
      </w:r>
      <w:r>
        <w:fldChar w:fldCharType="end"/>
      </w:r>
    </w:p>
    <w:p w14:paraId="690B9FED" w14:textId="77777777" w:rsidR="000C3FA4" w:rsidRDefault="000C3FA4" w:rsidP="004D4676">
      <w:pPr>
        <w:pStyle w:val="PARAGRAPH"/>
      </w:pPr>
      <w:r>
        <w:lastRenderedPageBreak/>
        <w:t>The ACSE provides services to establish and release application associations (AAs)</w:t>
      </w:r>
      <w:r>
        <w:fldChar w:fldCharType="begin"/>
      </w:r>
      <w:r>
        <w:instrText xml:space="preserve"> XE "Application association" </w:instrText>
      </w:r>
      <w:r>
        <w:fldChar w:fldCharType="end"/>
      </w:r>
      <w:r>
        <w:t xml:space="preserve">. See </w:t>
      </w:r>
      <w:r>
        <w:fldChar w:fldCharType="begin" w:fldLock="1"/>
      </w:r>
      <w:r>
        <w:instrText xml:space="preserve"> REF _Ref388865145 \r \h </w:instrText>
      </w:r>
      <w:r>
        <w:fldChar w:fldCharType="separate"/>
      </w:r>
      <w:r w:rsidR="00811F07">
        <w:t>4.2.3</w:t>
      </w:r>
      <w:r>
        <w:fldChar w:fldCharType="end"/>
      </w:r>
      <w:r>
        <w:t>.</w:t>
      </w:r>
    </w:p>
    <w:p w14:paraId="7E033803" w14:textId="77777777" w:rsidR="000C3FA4" w:rsidRDefault="000C3FA4" w:rsidP="004D4676">
      <w:pPr>
        <w:pStyle w:val="PARAGRAPH"/>
      </w:pPr>
      <w:r>
        <w:t xml:space="preserve">The xDLMS ASE provides services to transport data between COSEM APs. See </w:t>
      </w:r>
      <w:r>
        <w:fldChar w:fldCharType="begin" w:fldLock="1"/>
      </w:r>
      <w:r>
        <w:instrText xml:space="preserve"> REF _Ref174723957 \r \h  \* MERGEFORMAT </w:instrText>
      </w:r>
      <w:r>
        <w:fldChar w:fldCharType="separate"/>
      </w:r>
      <w:r w:rsidR="00811F07">
        <w:t>4.2.4</w:t>
      </w:r>
      <w:r>
        <w:fldChar w:fldCharType="end"/>
      </w:r>
      <w:r>
        <w:t>.</w:t>
      </w:r>
    </w:p>
    <w:p w14:paraId="5C88C107" w14:textId="77777777" w:rsidR="000C3FA4" w:rsidRDefault="000C3FA4" w:rsidP="004D4676">
      <w:pPr>
        <w:pStyle w:val="PARAGRAPH"/>
        <w:rPr>
          <w:spacing w:val="6"/>
        </w:rPr>
      </w:pPr>
      <w:r>
        <w:rPr>
          <w:spacing w:val="6"/>
        </w:rPr>
        <w:t xml:space="preserve">The Control Function (CF) </w:t>
      </w:r>
      <w:r>
        <w:t xml:space="preserve">element specifies how the ASO services invoke the appropriate service primitives of the ACSE, the xDLMS ASE and the services of the supporting layer. See also </w:t>
      </w:r>
      <w:r w:rsidR="00977278">
        <w:fldChar w:fldCharType="begin" w:fldLock="1"/>
      </w:r>
      <w:r w:rsidR="00977278">
        <w:instrText xml:space="preserve"> REF _Ref412409699 \n \h </w:instrText>
      </w:r>
      <w:r w:rsidR="00977278">
        <w:fldChar w:fldCharType="separate"/>
      </w:r>
      <w:r w:rsidR="00811F07">
        <w:t>7.1</w:t>
      </w:r>
      <w:r w:rsidR="00977278">
        <w:fldChar w:fldCharType="end"/>
      </w:r>
      <w:r w:rsidR="00977278">
        <w:t>.</w:t>
      </w:r>
    </w:p>
    <w:p w14:paraId="0561FFCA" w14:textId="0D7B71C4" w:rsidR="000C3FA4" w:rsidRPr="00C04CD3" w:rsidRDefault="000C3FA4" w:rsidP="004D4676">
      <w:pPr>
        <w:pStyle w:val="NOTE"/>
        <w:rPr>
          <w:sz w:val="20"/>
          <w:szCs w:val="20"/>
        </w:rPr>
      </w:pPr>
      <w:r w:rsidRPr="00C04CD3">
        <w:rPr>
          <w:sz w:val="20"/>
          <w:szCs w:val="20"/>
        </w:rPr>
        <w:t xml:space="preserve">Both the client and the server </w:t>
      </w:r>
      <w:del w:id="998" w:author="John Cowburn" w:date="2021-04-16T13:54:00Z">
        <w:r w:rsidRPr="00C04CD3" w:rsidDel="00635BE8">
          <w:rPr>
            <w:sz w:val="20"/>
            <w:szCs w:val="20"/>
          </w:rPr>
          <w:delText>DLMS</w:delText>
        </w:r>
      </w:del>
      <w:ins w:id="999" w:author="John Cowburn" w:date="2021-04-16T13:54:00Z">
        <w:r w:rsidR="00635BE8">
          <w:rPr>
            <w:sz w:val="20"/>
            <w:szCs w:val="20"/>
          </w:rPr>
          <w:t>DLMS®</w:t>
        </w:r>
      </w:ins>
      <w:r w:rsidRPr="00C04CD3">
        <w:rPr>
          <w:sz w:val="20"/>
          <w:szCs w:val="20"/>
        </w:rPr>
        <w:t>/COSEM ASO may contain other, optional application protocol components.</w:t>
      </w:r>
    </w:p>
    <w:p w14:paraId="1B9E9E7C" w14:textId="77777777" w:rsidR="000C3FA4" w:rsidRDefault="00DC7687" w:rsidP="004D4676">
      <w:pPr>
        <w:pStyle w:val="PARAGRAPH"/>
      </w:pPr>
      <w:bookmarkStart w:id="1000" w:name="_Hlt513685845"/>
      <w:bookmarkEnd w:id="1000"/>
      <w:r>
        <w:t xml:space="preserve">The optional Client </w:t>
      </w:r>
      <w:r w:rsidR="000C3FA4">
        <w:t>SN_Mapper ASE is present in the client side AL ASO, when the server uses SN referencing. It provides mapping between services using LN and SN referencing. Se</w:t>
      </w:r>
      <w:bookmarkStart w:id="1001" w:name="_Hlt510705968"/>
      <w:bookmarkEnd w:id="1001"/>
      <w:r w:rsidR="000C3FA4">
        <w:t xml:space="preserve">e </w:t>
      </w:r>
      <w:r w:rsidR="000C3FA4">
        <w:fldChar w:fldCharType="begin" w:fldLock="1"/>
      </w:r>
      <w:r w:rsidR="000C3FA4">
        <w:instrText xml:space="preserve"> REF _Ref388906233 \r \h </w:instrText>
      </w:r>
      <w:r w:rsidR="000C3FA4">
        <w:fldChar w:fldCharType="separate"/>
      </w:r>
      <w:r w:rsidR="00811F07">
        <w:t>4.2.5</w:t>
      </w:r>
      <w:r w:rsidR="000C3FA4">
        <w:fldChar w:fldCharType="end"/>
      </w:r>
      <w:r w:rsidR="000C3FA4">
        <w:t>.</w:t>
      </w:r>
    </w:p>
    <w:p w14:paraId="2F32B412" w14:textId="3FC1C464" w:rsidR="000C3FA4" w:rsidRDefault="000C3FA4" w:rsidP="004D4676">
      <w:pPr>
        <w:pStyle w:val="PARAGRAPH"/>
      </w:pPr>
      <w:bookmarkStart w:id="1002" w:name="_Hlt495844859"/>
      <w:bookmarkStart w:id="1003" w:name="_Hlt511460718"/>
      <w:bookmarkEnd w:id="1002"/>
      <w:r>
        <w:t xml:space="preserve">The </w:t>
      </w:r>
      <w:del w:id="1004" w:author="John Cowburn" w:date="2021-04-16T13:54:00Z">
        <w:r w:rsidDel="00635BE8">
          <w:delText>DLMS</w:delText>
        </w:r>
      </w:del>
      <w:ins w:id="1005" w:author="John Cowburn" w:date="2021-04-16T13:54:00Z">
        <w:r w:rsidR="00635BE8">
          <w:t>DLMS®</w:t>
        </w:r>
      </w:ins>
      <w:r>
        <w:t>/COSEM AL performs also some functions of the OSI presentation layer</w:t>
      </w:r>
      <w:r>
        <w:fldChar w:fldCharType="begin"/>
      </w:r>
      <w:r>
        <w:instrText xml:space="preserve"> XE "Presentation layer" </w:instrText>
      </w:r>
      <w:r>
        <w:fldChar w:fldCharType="end"/>
      </w:r>
      <w:r>
        <w:t>:</w:t>
      </w:r>
    </w:p>
    <w:p w14:paraId="4732D2C8" w14:textId="77777777" w:rsidR="000C3FA4" w:rsidRDefault="000C3FA4" w:rsidP="00521922">
      <w:pPr>
        <w:pStyle w:val="ListBullet"/>
      </w:pPr>
      <w:r>
        <w:t xml:space="preserve">encoding and decoding the ACSE APDUs and the xDLMS APDUs, see also </w:t>
      </w:r>
      <w:r>
        <w:fldChar w:fldCharType="begin" w:fldLock="1"/>
      </w:r>
      <w:r>
        <w:instrText xml:space="preserve"> REF _Ref391669755 \r \h </w:instrText>
      </w:r>
      <w:r>
        <w:fldChar w:fldCharType="separate"/>
      </w:r>
      <w:r w:rsidR="00811F07">
        <w:t>7.2.3</w:t>
      </w:r>
      <w:r>
        <w:fldChar w:fldCharType="end"/>
      </w:r>
      <w:r>
        <w:t>;</w:t>
      </w:r>
    </w:p>
    <w:p w14:paraId="03CD1DFF" w14:textId="77777777" w:rsidR="000C3FA4" w:rsidRPr="000A0C07" w:rsidRDefault="000C3FA4" w:rsidP="00521922">
      <w:pPr>
        <w:pStyle w:val="ListBullet"/>
      </w:pPr>
      <w:r>
        <w:t xml:space="preserve">alternatively, generating </w:t>
      </w:r>
      <w:r w:rsidRPr="000A0C07">
        <w:t>and using XML documents</w:t>
      </w:r>
      <w:r w:rsidRPr="000A0C07">
        <w:fldChar w:fldCharType="begin"/>
      </w:r>
      <w:r w:rsidRPr="000A0C07">
        <w:instrText xml:space="preserve"> XE "XML document" </w:instrText>
      </w:r>
      <w:r w:rsidRPr="000A0C07">
        <w:fldChar w:fldCharType="end"/>
      </w:r>
      <w:r w:rsidRPr="000A0C07">
        <w:t xml:space="preserve"> representing ACSE and xDLMS APDUs;</w:t>
      </w:r>
    </w:p>
    <w:p w14:paraId="6F048338" w14:textId="77777777" w:rsidR="000C3FA4" w:rsidRPr="000A0C07" w:rsidRDefault="000C3FA4" w:rsidP="00521922">
      <w:pPr>
        <w:pStyle w:val="ListBullet"/>
      </w:pPr>
      <w:r w:rsidRPr="000A0C07">
        <w:t>applying compression</w:t>
      </w:r>
      <w:r w:rsidRPr="000A0C07">
        <w:fldChar w:fldCharType="begin"/>
      </w:r>
      <w:r w:rsidRPr="000A0C07">
        <w:instrText xml:space="preserve"> XE "Compression" </w:instrText>
      </w:r>
      <w:r w:rsidRPr="000A0C07">
        <w:fldChar w:fldCharType="end"/>
      </w:r>
      <w:r w:rsidRPr="000A0C07">
        <w:t xml:space="preserve"> and decompression;</w:t>
      </w:r>
    </w:p>
    <w:p w14:paraId="1B2AF568" w14:textId="77777777" w:rsidR="000C3FA4" w:rsidRPr="000A0C07" w:rsidRDefault="000C3FA4" w:rsidP="00521922">
      <w:pPr>
        <w:pStyle w:val="ListBullet"/>
      </w:pPr>
      <w:r w:rsidRPr="000A0C07">
        <w:t>applying, verifying and removing cryptographic protection</w:t>
      </w:r>
      <w:r w:rsidRPr="000A0C07">
        <w:fldChar w:fldCharType="begin"/>
      </w:r>
      <w:r w:rsidRPr="000A0C07">
        <w:instrText xml:space="preserve"> XE "Cryptographic protection" </w:instrText>
      </w:r>
      <w:r w:rsidRPr="000A0C07">
        <w:fldChar w:fldCharType="end"/>
      </w:r>
      <w:r w:rsidRPr="000A0C07">
        <w:t>.</w:t>
      </w:r>
      <w:bookmarkStart w:id="1006" w:name="_Toc68357026"/>
      <w:bookmarkStart w:id="1007" w:name="_Toc62885243"/>
      <w:bookmarkStart w:id="1008" w:name="_Toc520528627"/>
      <w:bookmarkStart w:id="1009" w:name="_Toc510241404"/>
      <w:bookmarkStart w:id="1010" w:name="_Toc510240132"/>
      <w:bookmarkEnd w:id="1003"/>
    </w:p>
    <w:p w14:paraId="5A154636" w14:textId="77777777" w:rsidR="000C3FA4" w:rsidRPr="000A0C07" w:rsidRDefault="000C3FA4" w:rsidP="008916D0">
      <w:pPr>
        <w:pStyle w:val="Heading3"/>
      </w:pPr>
      <w:bookmarkStart w:id="1011" w:name="_Ref388865145"/>
      <w:bookmarkStart w:id="1012" w:name="_Toc392501173"/>
      <w:bookmarkStart w:id="1013" w:name="_Ref388888331"/>
      <w:bookmarkStart w:id="1014" w:name="_Toc437856368"/>
      <w:bookmarkStart w:id="1015" w:name="_Toc97127192"/>
      <w:bookmarkEnd w:id="1006"/>
      <w:bookmarkEnd w:id="1007"/>
      <w:bookmarkEnd w:id="1008"/>
      <w:bookmarkEnd w:id="1009"/>
      <w:bookmarkEnd w:id="1010"/>
      <w:r w:rsidRPr="000A0C07">
        <w:t>The Association Control Service Element</w:t>
      </w:r>
      <w:bookmarkEnd w:id="1011"/>
      <w:r w:rsidRPr="000A0C07">
        <w:fldChar w:fldCharType="begin"/>
      </w:r>
      <w:r w:rsidRPr="000A0C07">
        <w:instrText xml:space="preserve"> XE "Association Control Service Element" </w:instrText>
      </w:r>
      <w:r w:rsidRPr="000A0C07">
        <w:fldChar w:fldCharType="end"/>
      </w:r>
      <w:r w:rsidRPr="000A0C07">
        <w:t>, ACSE</w:t>
      </w:r>
      <w:bookmarkEnd w:id="1012"/>
      <w:bookmarkEnd w:id="1013"/>
      <w:bookmarkEnd w:id="1014"/>
      <w:bookmarkEnd w:id="1015"/>
    </w:p>
    <w:p w14:paraId="7D335EA1" w14:textId="6F4C3F79" w:rsidR="000C3FA4" w:rsidRDefault="000C3FA4" w:rsidP="004D4676">
      <w:pPr>
        <w:pStyle w:val="PARAGRAPH"/>
        <w:rPr>
          <w:color w:val="000000"/>
        </w:rPr>
      </w:pPr>
      <w:r>
        <w:t xml:space="preserve">For the purposes of </w:t>
      </w:r>
      <w:del w:id="1016" w:author="John Cowburn" w:date="2021-04-16T13:54:00Z">
        <w:r w:rsidDel="00635BE8">
          <w:delText>DLMS</w:delText>
        </w:r>
      </w:del>
      <w:ins w:id="1017" w:author="John Cowburn" w:date="2021-04-16T13:54:00Z">
        <w:r w:rsidR="00635BE8">
          <w:t>DLMS®</w:t>
        </w:r>
      </w:ins>
      <w:r>
        <w:t>/COSEM connection oriented (CO) communication profiles, the CO ACSE</w:t>
      </w:r>
      <w:r>
        <w:fldChar w:fldCharType="begin"/>
      </w:r>
      <w:r>
        <w:instrText xml:space="preserve"> XE "ACSE, connection oriented" </w:instrText>
      </w:r>
      <w:r>
        <w:fldChar w:fldCharType="end"/>
      </w:r>
      <w:r>
        <w:t xml:space="preserve">, specified in </w:t>
      </w:r>
      <w:r w:rsidR="00977278">
        <w:fldChar w:fldCharType="begin" w:fldLock="1"/>
      </w:r>
      <w:r w:rsidR="00977278">
        <w:instrText xml:space="preserve"> REF ISO_IEC_15953 \h </w:instrText>
      </w:r>
      <w:r w:rsidR="00977278">
        <w:fldChar w:fldCharType="separate"/>
      </w:r>
      <w:r w:rsidR="00811F07" w:rsidRPr="00347160">
        <w:rPr>
          <w:color w:val="000000"/>
        </w:rPr>
        <w:t>ISO/IEC 15953:1999</w:t>
      </w:r>
      <w:r w:rsidR="00977278">
        <w:fldChar w:fldCharType="end"/>
      </w:r>
      <w:r w:rsidR="00977278">
        <w:t xml:space="preserve"> </w:t>
      </w:r>
      <w:r>
        <w:t xml:space="preserve">and </w:t>
      </w:r>
      <w:r w:rsidR="00977278">
        <w:fldChar w:fldCharType="begin" w:fldLock="1"/>
      </w:r>
      <w:r w:rsidR="00977278">
        <w:instrText xml:space="preserve"> REF ISO_IEC_15954 \h </w:instrText>
      </w:r>
      <w:r w:rsidR="00977278">
        <w:fldChar w:fldCharType="separate"/>
      </w:r>
      <w:r w:rsidR="00811F07" w:rsidRPr="00347160">
        <w:rPr>
          <w:color w:val="000000"/>
        </w:rPr>
        <w:t>ISO/IEC 15954:1999</w:t>
      </w:r>
      <w:r w:rsidR="00977278">
        <w:fldChar w:fldCharType="end"/>
      </w:r>
      <w:r w:rsidR="00977278">
        <w:t xml:space="preserve"> </w:t>
      </w:r>
      <w:r>
        <w:t>is used.</w:t>
      </w:r>
    </w:p>
    <w:p w14:paraId="36C23E99" w14:textId="77777777" w:rsidR="000C3FA4" w:rsidRDefault="000C3FA4" w:rsidP="004D4676">
      <w:pPr>
        <w:pStyle w:val="PARAGRAPH"/>
        <w:rPr>
          <w:color w:val="000000"/>
        </w:rPr>
      </w:pPr>
      <w:r>
        <w:rPr>
          <w:color w:val="000000"/>
        </w:rPr>
        <w:t>The services provided for application association establishment and release are the following:</w:t>
      </w:r>
    </w:p>
    <w:p w14:paraId="54E85404" w14:textId="77777777" w:rsidR="000C3FA4" w:rsidRDefault="000C3FA4" w:rsidP="00521922">
      <w:pPr>
        <w:pStyle w:val="ListBullet"/>
      </w:pPr>
      <w:r>
        <w:t>COSEM-OPEN;</w:t>
      </w:r>
    </w:p>
    <w:p w14:paraId="6FEBEE86" w14:textId="77777777" w:rsidR="000C3FA4" w:rsidRDefault="000C3FA4" w:rsidP="00521922">
      <w:pPr>
        <w:pStyle w:val="ListBullet"/>
      </w:pPr>
      <w:r>
        <w:t>COSEM-RELEASE;</w:t>
      </w:r>
    </w:p>
    <w:p w14:paraId="492A790D" w14:textId="77777777" w:rsidR="000C3FA4" w:rsidRDefault="000C3FA4" w:rsidP="00521922">
      <w:pPr>
        <w:pStyle w:val="ListBullet"/>
      </w:pPr>
      <w:r>
        <w:t>COSEM-ABORT.</w:t>
      </w:r>
    </w:p>
    <w:p w14:paraId="7D72B0A0" w14:textId="77777777" w:rsidR="000C3FA4" w:rsidRDefault="000C3FA4" w:rsidP="004D4676">
      <w:pPr>
        <w:pStyle w:val="PARAGRAPH"/>
      </w:pPr>
      <w:r>
        <w:t>The COSEM-OPEN service</w:t>
      </w:r>
      <w:r>
        <w:fldChar w:fldCharType="begin"/>
      </w:r>
      <w:r>
        <w:instrText xml:space="preserve"> XE "COSEM-OPEN service" </w:instrText>
      </w:r>
      <w:r>
        <w:fldChar w:fldCharType="end"/>
      </w:r>
      <w:r>
        <w:t xml:space="preserve"> is used to establish AAs. It is based on the ACSE A-ASSOCIATE service</w:t>
      </w:r>
      <w:r>
        <w:fldChar w:fldCharType="begin"/>
      </w:r>
      <w:r>
        <w:instrText xml:space="preserve"> XE "A-ASSOCIATE service" </w:instrText>
      </w:r>
      <w:r>
        <w:fldChar w:fldCharType="end"/>
      </w:r>
      <w:r>
        <w:t>. It causes the start of use of an AA by those ASE procedures identified by the value of the Application_Context_Name</w:t>
      </w:r>
      <w:r>
        <w:fldChar w:fldCharType="begin"/>
      </w:r>
      <w:r>
        <w:instrText xml:space="preserve"> XE "Application context name" </w:instrText>
      </w:r>
      <w:r>
        <w:fldChar w:fldCharType="end"/>
      </w:r>
      <w:r>
        <w:t>, Security_Mechanism_Name</w:t>
      </w:r>
      <w:r>
        <w:fldChar w:fldCharType="begin"/>
      </w:r>
      <w:r>
        <w:instrText xml:space="preserve"> XE "Authentication mechanism name" </w:instrText>
      </w:r>
      <w:r>
        <w:fldChar w:fldCharType="end"/>
      </w:r>
      <w:r>
        <w:t xml:space="preserve"> and xDLMS context parameters</w:t>
      </w:r>
      <w:r>
        <w:fldChar w:fldCharType="begin"/>
      </w:r>
      <w:r>
        <w:instrText xml:space="preserve"> XE "xDLMS context" </w:instrText>
      </w:r>
      <w:r>
        <w:fldChar w:fldCharType="end"/>
      </w:r>
      <w:r>
        <w:t>. AAs may be established in different ways:</w:t>
      </w:r>
    </w:p>
    <w:p w14:paraId="33EEE037" w14:textId="77777777" w:rsidR="000C3FA4" w:rsidRDefault="000C3FA4" w:rsidP="00521922">
      <w:pPr>
        <w:pStyle w:val="ListBullet"/>
      </w:pPr>
      <w:r>
        <w:t>confirmed AAs</w:t>
      </w:r>
      <w:r>
        <w:fldChar w:fldCharType="begin"/>
      </w:r>
      <w:r>
        <w:instrText xml:space="preserve"> XE "AA, confirmed" </w:instrText>
      </w:r>
      <w:r>
        <w:fldChar w:fldCharType="end"/>
      </w:r>
      <w:r>
        <w:t xml:space="preserve"> are established via a message exchange – using the COSEM-OPEN service – between the client and the server to negotiate the contexts</w:t>
      </w:r>
      <w:r>
        <w:fldChar w:fldCharType="begin"/>
      </w:r>
      <w:r>
        <w:instrText xml:space="preserve"> XE "Context negotiation" </w:instrText>
      </w:r>
      <w:r>
        <w:fldChar w:fldCharType="end"/>
      </w:r>
      <w:r>
        <w:t>. Confirmed AAs can be established between a single client and a single server;</w:t>
      </w:r>
    </w:p>
    <w:p w14:paraId="6E1C5BA5" w14:textId="77777777" w:rsidR="000C3FA4" w:rsidRDefault="000C3FA4" w:rsidP="00521922">
      <w:pPr>
        <w:pStyle w:val="ListBullet"/>
      </w:pPr>
      <w:r>
        <w:t>unconfirmed AAs</w:t>
      </w:r>
      <w:r>
        <w:fldChar w:fldCharType="begin"/>
      </w:r>
      <w:r>
        <w:instrText xml:space="preserve"> XE "AA, unconfirmed" </w:instrText>
      </w:r>
      <w:r>
        <w:fldChar w:fldCharType="end"/>
      </w:r>
      <w:r>
        <w:t xml:space="preserve"> are established via a message sent – using the COSEM-OPEN service – from the client to the server, using the parameters of the contexts supposed to be supported by the server. Unconfirmed AAs can be established between a client and one or multiple servers;</w:t>
      </w:r>
    </w:p>
    <w:p w14:paraId="50F4B596" w14:textId="77777777" w:rsidR="000C3FA4" w:rsidRDefault="000C3FA4" w:rsidP="00521922">
      <w:pPr>
        <w:pStyle w:val="ListBullet"/>
      </w:pPr>
      <w:r>
        <w:t>pre-established AAs</w:t>
      </w:r>
      <w:r>
        <w:fldChar w:fldCharType="begin"/>
      </w:r>
      <w:r>
        <w:instrText xml:space="preserve"> XE "AA, pre-established" </w:instrText>
      </w:r>
      <w:r>
        <w:fldChar w:fldCharType="end"/>
      </w:r>
      <w:r>
        <w:t xml:space="preserve"> may pre-exist. In this case, the COSEM-OPEN service is not used. The client has to be aware of the contexts supported by the server. A pre-established AA can be confirmed or unconfirmed.</w:t>
      </w:r>
    </w:p>
    <w:p w14:paraId="56E72404" w14:textId="77777777" w:rsidR="000C3FA4" w:rsidRDefault="000C3FA4" w:rsidP="004D4676">
      <w:pPr>
        <w:pStyle w:val="PARAGRAPH"/>
      </w:pPr>
      <w:r>
        <w:t>The COSEM-RELEASE service</w:t>
      </w:r>
      <w:r>
        <w:fldChar w:fldCharType="begin"/>
      </w:r>
      <w:r>
        <w:instrText xml:space="preserve"> XE "COSEM-RELEASE service" </w:instrText>
      </w:r>
      <w:r>
        <w:fldChar w:fldCharType="end"/>
      </w:r>
      <w:r>
        <w:t xml:space="preserve"> is used to release AAs. If successful, it causes the completion of the use of the AA without loss of information in transit (graceful release</w:t>
      </w:r>
      <w:r>
        <w:fldChar w:fldCharType="begin"/>
      </w:r>
      <w:r>
        <w:instrText xml:space="preserve"> XE "Graceful release" </w:instrText>
      </w:r>
      <w:r>
        <w:fldChar w:fldCharType="end"/>
      </w:r>
      <w:r>
        <w:t>). In some communication profiles – for example in the TCP-UDP/IP based profile – the COSEM-RELEASE service is based on the ACSE A-RELEASE service</w:t>
      </w:r>
      <w:r>
        <w:fldChar w:fldCharType="begin"/>
      </w:r>
      <w:r>
        <w:instrText xml:space="preserve"> XE "A-RELEASE service" </w:instrText>
      </w:r>
      <w:r>
        <w:fldChar w:fldCharType="end"/>
      </w:r>
      <w:r>
        <w:t xml:space="preserve">. In some other communication profiles – for example in the 3-layer, CO, HDLC based profile – there is a one-to-one relationship between a confirmed AA and the supporting protocol layer connection. In such </w:t>
      </w:r>
      <w:r>
        <w:lastRenderedPageBreak/>
        <w:t>profiles AAs can be released simply by disconnecting the corresponding supporting layer connection. Pre-established AAs cannot be released.</w:t>
      </w:r>
    </w:p>
    <w:p w14:paraId="7C5D9633" w14:textId="77777777" w:rsidR="000C3FA4" w:rsidRDefault="000C3FA4" w:rsidP="004D4676">
      <w:pPr>
        <w:pStyle w:val="PARAGRAPH"/>
      </w:pPr>
      <w:r>
        <w:t>The COSEM-ABORT service</w:t>
      </w:r>
      <w:r>
        <w:fldChar w:fldCharType="begin"/>
      </w:r>
      <w:r>
        <w:instrText xml:space="preserve"> XE "COSEM-ABORT service" </w:instrText>
      </w:r>
      <w:r>
        <w:fldChar w:fldCharType="end"/>
      </w:r>
      <w:r>
        <w:t xml:space="preserve"> causes the abnormal release of an AA with the possible loss of information in transit. It does not rely on the ACSE A-ABORT service.</w:t>
      </w:r>
    </w:p>
    <w:p w14:paraId="2D58202F" w14:textId="77777777" w:rsidR="000C3FA4" w:rsidRDefault="000C3FA4" w:rsidP="004D4676">
      <w:pPr>
        <w:pStyle w:val="PARAGRAPH"/>
      </w:pPr>
      <w:r>
        <w:t xml:space="preserve">The COSEM-OPEN service is specified in </w:t>
      </w:r>
      <w:r>
        <w:fldChar w:fldCharType="begin" w:fldLock="1"/>
      </w:r>
      <w:r>
        <w:instrText xml:space="preserve"> REF _Ref215145888 \r \h  \* MERGEFORMAT </w:instrText>
      </w:r>
      <w:r>
        <w:fldChar w:fldCharType="separate"/>
      </w:r>
      <w:r w:rsidR="00811F07">
        <w:t>6.2</w:t>
      </w:r>
      <w:r>
        <w:fldChar w:fldCharType="end"/>
      </w:r>
      <w:r>
        <w:t xml:space="preserve">, the COSEM-RELEASE service in </w:t>
      </w:r>
      <w:r>
        <w:fldChar w:fldCharType="begin" w:fldLock="1"/>
      </w:r>
      <w:r>
        <w:instrText xml:space="preserve"> REF _Ref508618707 \r \h  \* MERGEFORMAT </w:instrText>
      </w:r>
      <w:r>
        <w:fldChar w:fldCharType="separate"/>
      </w:r>
      <w:r w:rsidR="00811F07">
        <w:t>6.3</w:t>
      </w:r>
      <w:r>
        <w:fldChar w:fldCharType="end"/>
      </w:r>
      <w:r>
        <w:t xml:space="preserve"> and the COSEM-ABORT service in </w:t>
      </w:r>
      <w:r>
        <w:fldChar w:fldCharType="begin" w:fldLock="1"/>
      </w:r>
      <w:r>
        <w:instrText xml:space="preserve"> REF _Ref247354800 \r \h  \* MERGEFORMAT </w:instrText>
      </w:r>
      <w:r>
        <w:fldChar w:fldCharType="separate"/>
      </w:r>
      <w:r w:rsidR="00811F07">
        <w:t>6.4</w:t>
      </w:r>
      <w:r>
        <w:fldChar w:fldCharType="end"/>
      </w:r>
      <w:r>
        <w:t>.</w:t>
      </w:r>
    </w:p>
    <w:p w14:paraId="28D77614" w14:textId="77777777" w:rsidR="000C3FA4" w:rsidRPr="000A0C07" w:rsidRDefault="000C3FA4" w:rsidP="008916D0">
      <w:pPr>
        <w:pStyle w:val="Heading3"/>
      </w:pPr>
      <w:bookmarkStart w:id="1018" w:name="_Hlt510667195"/>
      <w:bookmarkStart w:id="1019" w:name="_Ref174723957"/>
      <w:bookmarkStart w:id="1020" w:name="_Toc247390591"/>
      <w:bookmarkStart w:id="1021" w:name="_Toc392501174"/>
      <w:bookmarkStart w:id="1022" w:name="_Toc437856369"/>
      <w:bookmarkStart w:id="1023" w:name="_Toc97127193"/>
      <w:bookmarkStart w:id="1024" w:name="_Toc247390590"/>
      <w:bookmarkStart w:id="1025" w:name="_Ref387096197"/>
      <w:bookmarkEnd w:id="1018"/>
      <w:r w:rsidRPr="000A0C07">
        <w:t>The xDLMS application service element</w:t>
      </w:r>
      <w:bookmarkEnd w:id="1019"/>
      <w:bookmarkEnd w:id="1020"/>
      <w:bookmarkEnd w:id="1021"/>
      <w:bookmarkEnd w:id="1022"/>
      <w:bookmarkEnd w:id="1023"/>
      <w:r w:rsidRPr="000A0C07">
        <w:fldChar w:fldCharType="begin"/>
      </w:r>
      <w:r w:rsidRPr="000A0C07">
        <w:instrText xml:space="preserve"> XE "xDLMS ASE" </w:instrText>
      </w:r>
      <w:r w:rsidRPr="000A0C07">
        <w:fldChar w:fldCharType="end"/>
      </w:r>
    </w:p>
    <w:p w14:paraId="6CD9B049" w14:textId="77777777" w:rsidR="000C3FA4" w:rsidRPr="000A0C07" w:rsidRDefault="000C3FA4" w:rsidP="008916D0">
      <w:pPr>
        <w:pStyle w:val="Heading4"/>
      </w:pPr>
      <w:bookmarkStart w:id="1026" w:name="_Toc392501175"/>
      <w:bookmarkStart w:id="1027" w:name="_Toc437856370"/>
      <w:r w:rsidRPr="000A0C07">
        <w:t>Overview</w:t>
      </w:r>
      <w:bookmarkEnd w:id="1026"/>
      <w:bookmarkEnd w:id="1027"/>
    </w:p>
    <w:p w14:paraId="764CC43F" w14:textId="3DF21FB7" w:rsidR="000C3FA4" w:rsidRPr="000A0C07" w:rsidRDefault="000C3FA4" w:rsidP="004D4676">
      <w:pPr>
        <w:pStyle w:val="PARAGRAPH"/>
        <w:rPr>
          <w:color w:val="000000"/>
        </w:rPr>
      </w:pPr>
      <w:r w:rsidRPr="000A0C07">
        <w:rPr>
          <w:color w:val="000000"/>
        </w:rPr>
        <w:t xml:space="preserve">To access attributes and methods of COSEM objects, the services of the xDLMS ASE are used. It is based on the </w:t>
      </w:r>
      <w:del w:id="1028" w:author="John Cowburn" w:date="2021-04-16T13:54:00Z">
        <w:r w:rsidRPr="000A0C07" w:rsidDel="00635BE8">
          <w:delText>DLMS</w:delText>
        </w:r>
      </w:del>
      <w:ins w:id="1029" w:author="John Cowburn" w:date="2021-04-16T13:54:00Z">
        <w:r w:rsidR="00635BE8">
          <w:t>DLMS®</w:t>
        </w:r>
      </w:ins>
      <w:r w:rsidRPr="000A0C07">
        <w:t xml:space="preserve"> standard, </w:t>
      </w:r>
      <w:r w:rsidRPr="000A0C07">
        <w:fldChar w:fldCharType="begin" w:fldLock="1"/>
      </w:r>
      <w:r w:rsidRPr="000A0C07">
        <w:instrText xml:space="preserve"> REF IEC61334_4_41_DLMS \h  \* MERGEFORMAT </w:instrText>
      </w:r>
      <w:r w:rsidRPr="000A0C07">
        <w:fldChar w:fldCharType="separate"/>
      </w:r>
      <w:r w:rsidR="00077BDE" w:rsidRPr="000A0C07">
        <w:t>IEC 6</w:t>
      </w:r>
      <w:r w:rsidR="00811F07" w:rsidRPr="000A0C07">
        <w:t>1334-4-41:1996</w:t>
      </w:r>
      <w:r w:rsidRPr="000A0C07">
        <w:fldChar w:fldCharType="end"/>
      </w:r>
      <w:r w:rsidRPr="000A0C07">
        <w:t xml:space="preserve">. This </w:t>
      </w:r>
      <w:r w:rsidR="00265437" w:rsidRPr="000A0C07">
        <w:t>International Standard</w:t>
      </w:r>
      <w:r w:rsidRPr="000A0C07">
        <w:t xml:space="preserve"> specifies a range of extensions to extend functionality while maintaining backward compatibility. The extensions comprise the following:</w:t>
      </w:r>
    </w:p>
    <w:p w14:paraId="7A119C18" w14:textId="77777777" w:rsidR="000C3FA4" w:rsidRPr="000A0C07" w:rsidRDefault="000C3FA4" w:rsidP="00521922">
      <w:pPr>
        <w:pStyle w:val="ListBullet"/>
      </w:pPr>
      <w:r w:rsidRPr="000A0C07">
        <w:t xml:space="preserve">additional services, see </w:t>
      </w:r>
      <w:r w:rsidRPr="000A0C07">
        <w:fldChar w:fldCharType="begin" w:fldLock="1"/>
      </w:r>
      <w:r w:rsidRPr="000A0C07">
        <w:instrText xml:space="preserve"> REF _Ref388886443 \r \h </w:instrText>
      </w:r>
      <w:r w:rsidR="000A0C07">
        <w:instrText xml:space="preserve"> \* MERGEFORMAT </w:instrText>
      </w:r>
      <w:r w:rsidRPr="000A0C07">
        <w:fldChar w:fldCharType="separate"/>
      </w:r>
      <w:r w:rsidR="00811F07" w:rsidRPr="000A0C07">
        <w:t>4.2.4.3</w:t>
      </w:r>
      <w:r w:rsidRPr="000A0C07">
        <w:fldChar w:fldCharType="end"/>
      </w:r>
      <w:r w:rsidRPr="000A0C07">
        <w:t>;</w:t>
      </w:r>
    </w:p>
    <w:p w14:paraId="109E44A0" w14:textId="77777777" w:rsidR="000C3FA4" w:rsidRPr="000A0C07" w:rsidRDefault="000C3FA4" w:rsidP="00521922">
      <w:pPr>
        <w:pStyle w:val="ListBullet"/>
      </w:pPr>
      <w:r w:rsidRPr="000A0C07">
        <w:t xml:space="preserve">additional mechanisms, see </w:t>
      </w:r>
      <w:r w:rsidRPr="000A0C07">
        <w:fldChar w:fldCharType="begin" w:fldLock="1"/>
      </w:r>
      <w:r w:rsidRPr="000A0C07">
        <w:instrText xml:space="preserve"> REF _Ref388876852 \r \h  \* MERGEFORMAT </w:instrText>
      </w:r>
      <w:r w:rsidRPr="000A0C07">
        <w:fldChar w:fldCharType="separate"/>
      </w:r>
      <w:r w:rsidR="00811F07" w:rsidRPr="000A0C07">
        <w:t>4.2.4.4</w:t>
      </w:r>
      <w:r w:rsidRPr="000A0C07">
        <w:fldChar w:fldCharType="end"/>
      </w:r>
      <w:r w:rsidRPr="000A0C07">
        <w:t>;</w:t>
      </w:r>
    </w:p>
    <w:p w14:paraId="22BB6400" w14:textId="77777777" w:rsidR="000C3FA4" w:rsidRPr="000A0C07" w:rsidRDefault="000C3FA4" w:rsidP="00521922">
      <w:pPr>
        <w:pStyle w:val="ListBullet"/>
      </w:pPr>
      <w:r w:rsidRPr="000A0C07">
        <w:t xml:space="preserve">additional data types, see </w:t>
      </w:r>
      <w:r w:rsidRPr="000A0C07">
        <w:fldChar w:fldCharType="begin" w:fldLock="1"/>
      </w:r>
      <w:r w:rsidRPr="000A0C07">
        <w:instrText xml:space="preserve"> REF _Ref388876853 \r \h  \* MERGEFORMAT </w:instrText>
      </w:r>
      <w:r w:rsidRPr="000A0C07">
        <w:fldChar w:fldCharType="separate"/>
      </w:r>
      <w:r w:rsidR="00811F07" w:rsidRPr="000A0C07">
        <w:t>4.2.4.5</w:t>
      </w:r>
      <w:r w:rsidRPr="000A0C07">
        <w:fldChar w:fldCharType="end"/>
      </w:r>
      <w:r w:rsidRPr="000A0C07">
        <w:t>;</w:t>
      </w:r>
    </w:p>
    <w:p w14:paraId="09F81E7B" w14:textId="77558962" w:rsidR="000C3FA4" w:rsidRPr="000A0C07" w:rsidRDefault="000C3FA4" w:rsidP="00521922">
      <w:pPr>
        <w:pStyle w:val="ListBullet"/>
      </w:pPr>
      <w:r w:rsidRPr="000A0C07">
        <w:t xml:space="preserve">new </w:t>
      </w:r>
      <w:del w:id="1030" w:author="John Cowburn" w:date="2021-04-16T13:54:00Z">
        <w:r w:rsidRPr="000A0C07" w:rsidDel="00635BE8">
          <w:delText>DLMS</w:delText>
        </w:r>
      </w:del>
      <w:ins w:id="1031" w:author="John Cowburn" w:date="2021-04-16T13:54:00Z">
        <w:r w:rsidR="00635BE8">
          <w:t>DLMS®</w:t>
        </w:r>
      </w:ins>
      <w:r w:rsidRPr="000A0C07">
        <w:t xml:space="preserve"> version number, see </w:t>
      </w:r>
      <w:r w:rsidRPr="000A0C07">
        <w:fldChar w:fldCharType="begin" w:fldLock="1"/>
      </w:r>
      <w:r w:rsidRPr="000A0C07">
        <w:instrText xml:space="preserve"> REF _Ref388876854 \r \h  \* MERGEFORMAT </w:instrText>
      </w:r>
      <w:r w:rsidRPr="000A0C07">
        <w:fldChar w:fldCharType="separate"/>
      </w:r>
      <w:r w:rsidR="00811F07" w:rsidRPr="000A0C07">
        <w:t>4.2.4.6</w:t>
      </w:r>
      <w:r w:rsidRPr="000A0C07">
        <w:fldChar w:fldCharType="end"/>
      </w:r>
      <w:r w:rsidRPr="000A0C07">
        <w:t>;</w:t>
      </w:r>
    </w:p>
    <w:p w14:paraId="0EB61D4B" w14:textId="77777777" w:rsidR="000C3FA4" w:rsidRPr="000A0C07" w:rsidRDefault="000C3FA4" w:rsidP="00521922">
      <w:pPr>
        <w:pStyle w:val="ListBullet"/>
      </w:pPr>
      <w:r w:rsidRPr="000A0C07">
        <w:t xml:space="preserve">new conformance block, see </w:t>
      </w:r>
      <w:r w:rsidRPr="000A0C07">
        <w:fldChar w:fldCharType="begin" w:fldLock="1"/>
      </w:r>
      <w:r w:rsidRPr="000A0C07">
        <w:instrText xml:space="preserve"> REF _Ref388876855 \r \h  \* MERGEFORMAT </w:instrText>
      </w:r>
      <w:r w:rsidRPr="000A0C07">
        <w:fldChar w:fldCharType="separate"/>
      </w:r>
      <w:r w:rsidR="00811F07" w:rsidRPr="000A0C07">
        <w:t>4.2.4.7</w:t>
      </w:r>
      <w:r w:rsidRPr="000A0C07">
        <w:fldChar w:fldCharType="end"/>
      </w:r>
      <w:r w:rsidRPr="000A0C07">
        <w:t>;</w:t>
      </w:r>
    </w:p>
    <w:p w14:paraId="7B8E7A18" w14:textId="77777777" w:rsidR="000C3FA4" w:rsidRPr="000A0C07" w:rsidRDefault="000C3FA4" w:rsidP="00521922">
      <w:pPr>
        <w:pStyle w:val="ListBullet"/>
      </w:pPr>
      <w:r w:rsidRPr="000A0C07">
        <w:t xml:space="preserve">clarification of the meaning of the PDU size, see </w:t>
      </w:r>
      <w:r w:rsidRPr="000A0C07">
        <w:fldChar w:fldCharType="begin" w:fldLock="1"/>
      </w:r>
      <w:r w:rsidRPr="000A0C07">
        <w:instrText xml:space="preserve"> REF _Ref388876856 \r \h  \* MERGEFORMAT </w:instrText>
      </w:r>
      <w:r w:rsidRPr="000A0C07">
        <w:fldChar w:fldCharType="separate"/>
      </w:r>
      <w:r w:rsidR="00811F07" w:rsidRPr="000A0C07">
        <w:t>4.2.4.8</w:t>
      </w:r>
      <w:r w:rsidRPr="000A0C07">
        <w:fldChar w:fldCharType="end"/>
      </w:r>
      <w:r w:rsidRPr="000A0C07">
        <w:t>.</w:t>
      </w:r>
    </w:p>
    <w:p w14:paraId="23EEDF3C" w14:textId="77777777" w:rsidR="000C3FA4" w:rsidRPr="000A0C07" w:rsidRDefault="000C3FA4" w:rsidP="008916D0">
      <w:pPr>
        <w:pStyle w:val="Heading4"/>
      </w:pPr>
      <w:bookmarkStart w:id="1032" w:name="_Toc392501176"/>
      <w:bookmarkStart w:id="1033" w:name="_Toc437856371"/>
      <w:bookmarkStart w:id="1034" w:name="_Ref388876851"/>
      <w:bookmarkEnd w:id="1024"/>
      <w:bookmarkEnd w:id="1025"/>
      <w:r w:rsidRPr="000A0C07">
        <w:t>The xDLMS initiate service</w:t>
      </w:r>
      <w:bookmarkEnd w:id="1032"/>
      <w:bookmarkEnd w:id="1033"/>
      <w:r w:rsidRPr="000A0C07">
        <w:fldChar w:fldCharType="begin"/>
      </w:r>
      <w:r w:rsidRPr="000A0C07">
        <w:instrText xml:space="preserve"> XE "xDLMS initiate service" </w:instrText>
      </w:r>
      <w:r w:rsidRPr="000A0C07">
        <w:fldChar w:fldCharType="end"/>
      </w:r>
    </w:p>
    <w:p w14:paraId="1DF6C5A9" w14:textId="77777777" w:rsidR="000C3FA4" w:rsidRPr="000A0C07" w:rsidRDefault="000C3FA4" w:rsidP="004D4676">
      <w:pPr>
        <w:pStyle w:val="PARAGRAPH"/>
      </w:pPr>
      <w:r w:rsidRPr="000A0C07">
        <w:t>To establish the xDLMS context the xDLMS Initiate service</w:t>
      </w:r>
      <w:r w:rsidR="00E8640D" w:rsidRPr="000A0C07">
        <w:t xml:space="preserve"> </w:t>
      </w:r>
      <w:r w:rsidR="00C04CD3" w:rsidRPr="000A0C07">
        <w:t>―</w:t>
      </w:r>
      <w:r w:rsidR="00E8640D" w:rsidRPr="000A0C07">
        <w:t xml:space="preserve"> </w:t>
      </w:r>
      <w:r w:rsidRPr="000A0C07">
        <w:t xml:space="preserve">specified in </w:t>
      </w:r>
      <w:r w:rsidRPr="000A0C07">
        <w:fldChar w:fldCharType="begin" w:fldLock="1"/>
      </w:r>
      <w:r w:rsidRPr="000A0C07">
        <w:instrText xml:space="preserve"> REF IEC61334_4_41_DLMS \h </w:instrText>
      </w:r>
      <w:r w:rsidR="000A0C07">
        <w:instrText xml:space="preserve"> \* MERGEFORMAT </w:instrText>
      </w:r>
      <w:r w:rsidRPr="000A0C07">
        <w:fldChar w:fldCharType="separate"/>
      </w:r>
      <w:r w:rsidR="00077BDE" w:rsidRPr="000A0C07">
        <w:t>IEC 6</w:t>
      </w:r>
      <w:r w:rsidR="00811F07" w:rsidRPr="000A0C07">
        <w:t>1334-4-41:1996</w:t>
      </w:r>
      <w:r w:rsidRPr="000A0C07">
        <w:fldChar w:fldCharType="end"/>
      </w:r>
      <w:r w:rsidR="00BD2537" w:rsidRPr="000A0C07">
        <w:t>,</w:t>
      </w:r>
      <w:r w:rsidRPr="000A0C07">
        <w:t xml:space="preserve"> 5.2 </w:t>
      </w:r>
      <w:r w:rsidR="00C04CD3" w:rsidRPr="000A0C07">
        <w:t>―</w:t>
      </w:r>
      <w:r w:rsidR="00E8640D" w:rsidRPr="000A0C07">
        <w:t xml:space="preserve"> </w:t>
      </w:r>
      <w:r w:rsidRPr="000A0C07">
        <w:t xml:space="preserve">is used. This service is integrated in the COSEM-OPEN service, see </w:t>
      </w:r>
      <w:r w:rsidRPr="000A0C07">
        <w:fldChar w:fldCharType="begin" w:fldLock="1"/>
      </w:r>
      <w:r w:rsidRPr="000A0C07">
        <w:instrText xml:space="preserve"> REF _Ref215145888 \r \h </w:instrText>
      </w:r>
      <w:r w:rsidR="000A0C07">
        <w:instrText xml:space="preserve"> \* MERGEFORMAT </w:instrText>
      </w:r>
      <w:r w:rsidRPr="000A0C07">
        <w:fldChar w:fldCharType="separate"/>
      </w:r>
      <w:r w:rsidR="00811F07" w:rsidRPr="000A0C07">
        <w:t>6.2</w:t>
      </w:r>
      <w:r w:rsidRPr="000A0C07">
        <w:fldChar w:fldCharType="end"/>
      </w:r>
      <w:r w:rsidRPr="000A0C07">
        <w:t>.</w:t>
      </w:r>
    </w:p>
    <w:p w14:paraId="1F09951A" w14:textId="77777777" w:rsidR="000C3FA4" w:rsidRPr="000A0C07" w:rsidRDefault="000C3FA4" w:rsidP="008916D0">
      <w:pPr>
        <w:pStyle w:val="Heading4"/>
      </w:pPr>
      <w:bookmarkStart w:id="1035" w:name="_Toc392501177"/>
      <w:bookmarkStart w:id="1036" w:name="_Ref388886443"/>
      <w:bookmarkStart w:id="1037" w:name="_Toc437856372"/>
      <w:r w:rsidRPr="000A0C07">
        <w:t>COSEM object</w:t>
      </w:r>
      <w:r w:rsidRPr="000A0C07">
        <w:fldChar w:fldCharType="begin"/>
      </w:r>
      <w:r w:rsidRPr="000A0C07">
        <w:instrText xml:space="preserve"> XE "COSEM object" </w:instrText>
      </w:r>
      <w:r w:rsidRPr="000A0C07">
        <w:fldChar w:fldCharType="end"/>
      </w:r>
      <w:r w:rsidRPr="000A0C07">
        <w:t xml:space="preserve"> related xDLMS services</w:t>
      </w:r>
      <w:bookmarkEnd w:id="1034"/>
      <w:bookmarkEnd w:id="1035"/>
      <w:bookmarkEnd w:id="1036"/>
      <w:bookmarkEnd w:id="1037"/>
    </w:p>
    <w:p w14:paraId="4DA9BC78" w14:textId="77777777" w:rsidR="000C3FA4" w:rsidRPr="000A0C07" w:rsidRDefault="000C3FA4" w:rsidP="008916D0">
      <w:pPr>
        <w:pStyle w:val="Heading5"/>
      </w:pPr>
      <w:bookmarkStart w:id="1038" w:name="_Toc392501178"/>
      <w:bookmarkStart w:id="1039" w:name="_Ref388884785"/>
      <w:bookmarkStart w:id="1040" w:name="_Toc437856373"/>
      <w:bookmarkStart w:id="1041" w:name="_Ref97196386"/>
      <w:r w:rsidRPr="000A0C07">
        <w:t>General</w:t>
      </w:r>
      <w:bookmarkEnd w:id="1038"/>
      <w:bookmarkEnd w:id="1039"/>
      <w:bookmarkEnd w:id="1040"/>
      <w:bookmarkEnd w:id="1041"/>
    </w:p>
    <w:p w14:paraId="03B02003" w14:textId="77777777" w:rsidR="000C3FA4" w:rsidRDefault="000C3FA4" w:rsidP="000C3FA4">
      <w:pPr>
        <w:pStyle w:val="PARAGRAPH"/>
      </w:pPr>
      <w:r>
        <w:t>COSEM object related xDLMS services are used to access COSEM object</w:t>
      </w:r>
      <w:r>
        <w:fldChar w:fldCharType="begin"/>
      </w:r>
      <w:r>
        <w:instrText xml:space="preserve"> XE "COSEM object" </w:instrText>
      </w:r>
      <w:r>
        <w:fldChar w:fldCharType="end"/>
      </w:r>
      <w:r>
        <w:t xml:space="preserve"> attributes and methods.</w:t>
      </w:r>
    </w:p>
    <w:p w14:paraId="16C8D375" w14:textId="2CFEDE43" w:rsidR="000C3FA4" w:rsidRDefault="00CA346F" w:rsidP="000C3FA4">
      <w:pPr>
        <w:pStyle w:val="PARAGRAPH"/>
      </w:pPr>
      <w:ins w:id="1042" w:author="John Cowburn" w:date="2021-03-24T13:36:00Z">
        <w:r w:rsidRPr="000E71EA">
          <w:rPr>
            <w:highlight w:val="yellow"/>
          </w:rPr>
          <w:fldChar w:fldCharType="begin"/>
        </w:r>
        <w:r w:rsidRPr="000E71EA">
          <w:rPr>
            <w:highlight w:val="yellow"/>
          </w:rPr>
          <w:instrText xml:space="preserve"> REF IEC62056_6_2 \h </w:instrText>
        </w:r>
      </w:ins>
      <w:r w:rsidRPr="000E71EA">
        <w:rPr>
          <w:highlight w:val="yellow"/>
        </w:rPr>
      </w:r>
      <w:r w:rsidR="000E71EA">
        <w:rPr>
          <w:highlight w:val="yellow"/>
        </w:rPr>
        <w:instrText xml:space="preserve"> \* MERGEFORMAT </w:instrText>
      </w:r>
      <w:r w:rsidRPr="000E71EA">
        <w:rPr>
          <w:highlight w:val="yellow"/>
        </w:rPr>
        <w:fldChar w:fldCharType="separate"/>
      </w:r>
      <w:r w:rsidR="00DC4BE9" w:rsidRPr="000E71EA">
        <w:rPr>
          <w:color w:val="000000"/>
          <w:highlight w:val="yellow"/>
        </w:rPr>
        <w:t>IEC 62056-6-2:</w:t>
      </w:r>
      <w:ins w:id="1043" w:author="John Cowburn" w:date="2021-03-24T13:24:00Z">
        <w:r w:rsidR="00DC4BE9" w:rsidRPr="000E71EA">
          <w:rPr>
            <w:color w:val="000000"/>
            <w:highlight w:val="yellow"/>
          </w:rPr>
          <w:t>2021</w:t>
        </w:r>
      </w:ins>
      <w:ins w:id="1044" w:author="John Cowburn" w:date="2021-03-24T13:36:00Z">
        <w:r w:rsidRPr="000E71EA">
          <w:rPr>
            <w:highlight w:val="yellow"/>
          </w:rPr>
          <w:fldChar w:fldCharType="end"/>
        </w:r>
      </w:ins>
      <w:del w:id="1045" w:author="John Cowburn" w:date="2021-03-24T13:36:00Z">
        <w:r w:rsidR="002D12F2" w:rsidRPr="000E71EA" w:rsidDel="00CA346F">
          <w:rPr>
            <w:highlight w:val="yellow"/>
          </w:rPr>
          <w:fldChar w:fldCharType="begin" w:fldLock="1"/>
        </w:r>
        <w:r w:rsidR="002D12F2" w:rsidRPr="000E71EA" w:rsidDel="00CA346F">
          <w:rPr>
            <w:highlight w:val="yellow"/>
          </w:rPr>
          <w:delInstrText xml:space="preserve"> REF IEC62056_62_IC \h </w:delInstrText>
        </w:r>
        <w:r w:rsidR="002D12F2" w:rsidRPr="000E71EA" w:rsidDel="00CA346F">
          <w:rPr>
            <w:highlight w:val="yellow"/>
          </w:rPr>
        </w:r>
      </w:del>
      <w:r w:rsidR="000E71EA">
        <w:rPr>
          <w:highlight w:val="yellow"/>
        </w:rPr>
        <w:instrText xml:space="preserve"> \* MERGEFORMAT </w:instrText>
      </w:r>
      <w:del w:id="1046" w:author="John Cowburn" w:date="2021-03-24T13:36:00Z">
        <w:r w:rsidR="002D12F2" w:rsidRPr="000E71EA" w:rsidDel="00CA346F">
          <w:rPr>
            <w:highlight w:val="yellow"/>
          </w:rPr>
          <w:fldChar w:fldCharType="separate"/>
        </w:r>
        <w:r w:rsidR="00077BDE" w:rsidRPr="000E71EA" w:rsidDel="00CA346F">
          <w:rPr>
            <w:color w:val="000000"/>
            <w:highlight w:val="yellow"/>
          </w:rPr>
          <w:delText>IEC 6</w:delText>
        </w:r>
        <w:r w:rsidR="00811F07" w:rsidRPr="000E71EA" w:rsidDel="00CA346F">
          <w:rPr>
            <w:color w:val="000000"/>
            <w:highlight w:val="yellow"/>
          </w:rPr>
          <w:delText>2056-6-2:—</w:delText>
        </w:r>
        <w:r w:rsidR="002D12F2" w:rsidRPr="000E71EA" w:rsidDel="00CA346F">
          <w:rPr>
            <w:highlight w:val="yellow"/>
          </w:rPr>
          <w:fldChar w:fldCharType="end"/>
        </w:r>
      </w:del>
      <w:r w:rsidR="002D12F2" w:rsidRPr="000E71EA">
        <w:rPr>
          <w:highlight w:val="yellow"/>
        </w:rPr>
        <w:t xml:space="preserve"> 4</w:t>
      </w:r>
      <w:r w:rsidR="000C3FA4" w:rsidRPr="000E71EA">
        <w:rPr>
          <w:highlight w:val="yellow"/>
        </w:rPr>
        <w:t>.</w:t>
      </w:r>
      <w:ins w:id="1047" w:author="John Cowburn" w:date="2021-03-24T13:36:00Z">
        <w:r w:rsidRPr="000E71EA">
          <w:rPr>
            <w:highlight w:val="yellow"/>
          </w:rPr>
          <w:t>1.</w:t>
        </w:r>
      </w:ins>
      <w:r w:rsidR="000C3FA4" w:rsidRPr="000E71EA">
        <w:rPr>
          <w:highlight w:val="yellow"/>
        </w:rPr>
        <w:t>2</w:t>
      </w:r>
      <w:r w:rsidR="000C3FA4">
        <w:t xml:space="preserve"> specifies two referencing methods:</w:t>
      </w:r>
    </w:p>
    <w:p w14:paraId="3164E41B" w14:textId="77777777" w:rsidR="000C3FA4" w:rsidRDefault="000C3FA4" w:rsidP="00521922">
      <w:pPr>
        <w:pStyle w:val="ListBullet"/>
      </w:pPr>
      <w:r>
        <w:t>Logical Name (LN) referencing</w:t>
      </w:r>
      <w:r>
        <w:fldChar w:fldCharType="begin"/>
      </w:r>
      <w:r>
        <w:instrText xml:space="preserve"> XE "Logical Name referencing" </w:instrText>
      </w:r>
      <w:r>
        <w:fldChar w:fldCharType="end"/>
      </w:r>
      <w:r>
        <w:t>; and</w:t>
      </w:r>
    </w:p>
    <w:p w14:paraId="068FA6EB" w14:textId="77777777" w:rsidR="000C3FA4" w:rsidRDefault="000C3FA4" w:rsidP="00521922">
      <w:pPr>
        <w:pStyle w:val="ListBullet"/>
      </w:pPr>
      <w:r>
        <w:t>Short Name (SN) referencing</w:t>
      </w:r>
      <w:r>
        <w:fldChar w:fldCharType="begin"/>
      </w:r>
      <w:r>
        <w:instrText xml:space="preserve"> XE "Short Name referencing" </w:instrText>
      </w:r>
      <w:r>
        <w:fldChar w:fldCharType="end"/>
      </w:r>
      <w:r>
        <w:t>.</w:t>
      </w:r>
    </w:p>
    <w:p w14:paraId="5003474F" w14:textId="77777777" w:rsidR="000C3FA4" w:rsidRDefault="000C3FA4" w:rsidP="000C3FA4">
      <w:pPr>
        <w:pStyle w:val="PARAGRAPH"/>
      </w:pPr>
      <w:r>
        <w:t xml:space="preserve">For more information on referencing methods, see </w:t>
      </w:r>
      <w:r>
        <w:fldChar w:fldCharType="begin" w:fldLock="1"/>
      </w:r>
      <w:r>
        <w:instrText xml:space="preserve"> REF _Ref388881328 \r \h </w:instrText>
      </w:r>
      <w:r>
        <w:fldChar w:fldCharType="separate"/>
      </w:r>
      <w:r w:rsidR="00811F07">
        <w:t>4.2.4.4.2</w:t>
      </w:r>
      <w:r>
        <w:fldChar w:fldCharType="end"/>
      </w:r>
      <w:r>
        <w:t>.</w:t>
      </w:r>
    </w:p>
    <w:p w14:paraId="28D3758C" w14:textId="77777777" w:rsidR="000C3FA4" w:rsidRDefault="000C3FA4" w:rsidP="004D4676">
      <w:pPr>
        <w:pStyle w:val="PARAGRAPH"/>
      </w:pPr>
      <w:r>
        <w:t>Therefore, two distinct xDLMS service sets are specified: one exclusively using Logical Name (LN) referencing and the other exclusively using short name (SN) referencing. It can be considered that there are two different xDLMS ASEs: one providing services with LN referencing and the other with SN referencing. The client ASO always uses the xDLMS ASE with LN referencing. The server ASO may use either the xDLMS ASE with LN referencing or the xDLMS ASE with SN referencing or both.</w:t>
      </w:r>
    </w:p>
    <w:p w14:paraId="53513926" w14:textId="77777777" w:rsidR="000C3FA4" w:rsidRDefault="000C3FA4" w:rsidP="004D4676">
      <w:pPr>
        <w:pStyle w:val="PARAGRAPH"/>
      </w:pPr>
      <w:r>
        <w:t>These services may be:</w:t>
      </w:r>
    </w:p>
    <w:p w14:paraId="6E0A56F8" w14:textId="77777777" w:rsidR="000C3FA4" w:rsidRDefault="000C3FA4" w:rsidP="00521922">
      <w:pPr>
        <w:pStyle w:val="ListBullet"/>
      </w:pPr>
      <w:r>
        <w:t>requested / solicited by the client; or</w:t>
      </w:r>
    </w:p>
    <w:p w14:paraId="1DB76514" w14:textId="77777777" w:rsidR="000C3FA4" w:rsidRDefault="000C3FA4" w:rsidP="00521922">
      <w:pPr>
        <w:pStyle w:val="ListBullet"/>
      </w:pPr>
      <w:r>
        <w:t>unsolicited: these are always initiated by the server without a previous request from the client.</w:t>
      </w:r>
    </w:p>
    <w:p w14:paraId="1FAD62D8" w14:textId="77777777" w:rsidR="000C3FA4" w:rsidRDefault="000C3FA4" w:rsidP="004D4676">
      <w:pPr>
        <w:pStyle w:val="PARAGRAPH"/>
      </w:pPr>
      <w:r>
        <w:lastRenderedPageBreak/>
        <w:t xml:space="preserve">Services requested by the client may be also (see </w:t>
      </w:r>
      <w:r>
        <w:fldChar w:fldCharType="begin" w:fldLock="1"/>
      </w:r>
      <w:r>
        <w:instrText xml:space="preserve"> REF _Ref174725991 \r \h </w:instrText>
      </w:r>
      <w:r>
        <w:fldChar w:fldCharType="separate"/>
      </w:r>
      <w:r w:rsidR="00811F07">
        <w:t>7.3.2</w:t>
      </w:r>
      <w:r>
        <w:fldChar w:fldCharType="end"/>
      </w:r>
      <w:r>
        <w:t>):</w:t>
      </w:r>
    </w:p>
    <w:p w14:paraId="59B5C33F" w14:textId="77777777" w:rsidR="000C3FA4" w:rsidRDefault="000C3FA4" w:rsidP="00521922">
      <w:pPr>
        <w:pStyle w:val="ListBullet"/>
      </w:pPr>
      <w:r>
        <w:t>confirmed</w:t>
      </w:r>
      <w:r>
        <w:fldChar w:fldCharType="begin"/>
      </w:r>
      <w:r>
        <w:instrText xml:space="preserve"> XE "Confirmed service" </w:instrText>
      </w:r>
      <w:r>
        <w:fldChar w:fldCharType="end"/>
      </w:r>
      <w:r>
        <w:t>: in this case, the server provides a response to the request;</w:t>
      </w:r>
    </w:p>
    <w:p w14:paraId="1AAE642D" w14:textId="02E9A8C4" w:rsidR="00105518" w:rsidRDefault="000C3FA4" w:rsidP="00105518">
      <w:pPr>
        <w:pStyle w:val="ListBullet"/>
        <w:rPr>
          <w:ins w:id="1048" w:author="John Cowburn" w:date="2021-02-02T18:33:00Z"/>
        </w:rPr>
      </w:pPr>
      <w:r>
        <w:t>unconfirmed</w:t>
      </w:r>
      <w:r>
        <w:fldChar w:fldCharType="begin"/>
      </w:r>
      <w:r>
        <w:instrText xml:space="preserve"> XE "Unconfirmed service" </w:instrText>
      </w:r>
      <w:r>
        <w:fldChar w:fldCharType="end"/>
      </w:r>
      <w:r>
        <w:t>: in this case, the server does not provide a response to the request.</w:t>
      </w:r>
    </w:p>
    <w:p w14:paraId="2F45D2F0" w14:textId="77777777" w:rsidR="00105518" w:rsidRPr="00E67ACB" w:rsidRDefault="00105518" w:rsidP="00105518">
      <w:pPr>
        <w:pStyle w:val="PARAGRAPH"/>
        <w:rPr>
          <w:ins w:id="1049" w:author="John Cowburn" w:date="2021-02-02T18:33:00Z"/>
          <w:highlight w:val="yellow"/>
        </w:rPr>
      </w:pPr>
      <w:ins w:id="1050" w:author="John Cowburn" w:date="2021-02-02T18:33:00Z">
        <w:r w:rsidRPr="00E67ACB">
          <w:rPr>
            <w:highlight w:val="yellow"/>
          </w:rPr>
          <w:t xml:space="preserve">Unsolicited DataNotification from the server may be also (see 9.3.10): </w:t>
        </w:r>
      </w:ins>
    </w:p>
    <w:p w14:paraId="24BA0AB2" w14:textId="77777777" w:rsidR="00105518" w:rsidRPr="00E67ACB" w:rsidRDefault="00105518" w:rsidP="00105518">
      <w:pPr>
        <w:pStyle w:val="ListBullet"/>
        <w:rPr>
          <w:ins w:id="1051" w:author="John Cowburn" w:date="2021-02-02T18:33:00Z"/>
          <w:highlight w:val="yellow"/>
        </w:rPr>
      </w:pPr>
      <w:ins w:id="1052" w:author="John Cowburn" w:date="2021-02-02T18:33:00Z">
        <w:r w:rsidRPr="00E67ACB">
          <w:rPr>
            <w:highlight w:val="yellow"/>
          </w:rPr>
          <w:t>confirmed: in this case, the client provides a response to acknowledge the receipt of the unsolicited DataNotification</w:t>
        </w:r>
      </w:ins>
    </w:p>
    <w:p w14:paraId="10390969" w14:textId="77777777" w:rsidR="00105518" w:rsidRPr="00E67ACB" w:rsidRDefault="00105518" w:rsidP="00105518">
      <w:pPr>
        <w:pStyle w:val="ListBullet"/>
        <w:rPr>
          <w:ins w:id="1053" w:author="John Cowburn" w:date="2021-02-02T18:33:00Z"/>
          <w:highlight w:val="yellow"/>
        </w:rPr>
      </w:pPr>
      <w:ins w:id="1054" w:author="John Cowburn" w:date="2021-02-02T18:33:00Z">
        <w:r w:rsidRPr="00E67ACB">
          <w:rPr>
            <w:highlight w:val="yellow"/>
          </w:rPr>
          <w:t>unconfirmed: in this case, the client does not provide a response to the unsolicited DataNotification.</w:t>
        </w:r>
      </w:ins>
    </w:p>
    <w:p w14:paraId="40410D77" w14:textId="77777777" w:rsidR="00105518" w:rsidRDefault="00105518" w:rsidP="00105518">
      <w:pPr>
        <w:pStyle w:val="ListBullet"/>
        <w:numPr>
          <w:ilvl w:val="0"/>
          <w:numId w:val="0"/>
        </w:numPr>
      </w:pPr>
    </w:p>
    <w:p w14:paraId="6082DBE0" w14:textId="1C0F5C37" w:rsidR="000C3FA4" w:rsidRDefault="000C3FA4" w:rsidP="004D4676">
      <w:pPr>
        <w:pStyle w:val="PARAGRAPH"/>
      </w:pPr>
      <w:r>
        <w:t xml:space="preserve">The additional services – which are not based on </w:t>
      </w:r>
      <w:del w:id="1055" w:author="John Cowburn" w:date="2021-04-16T13:55:00Z">
        <w:r w:rsidDel="00635BE8">
          <w:delText>DLMS</w:delText>
        </w:r>
      </w:del>
      <w:ins w:id="1056" w:author="John Cowburn" w:date="2021-04-16T13:55:00Z">
        <w:r w:rsidR="00635BE8">
          <w:t>DLMS®</w:t>
        </w:r>
      </w:ins>
      <w:r>
        <w:t xml:space="preserve"> services specified in </w:t>
      </w:r>
      <w:r>
        <w:fldChar w:fldCharType="begin" w:fldLock="1"/>
      </w:r>
      <w:r>
        <w:instrText xml:space="preserve"> REF IEC61334_4_41_DLMS \h  \* MERGEFORMAT </w:instrText>
      </w:r>
      <w:r>
        <w:fldChar w:fldCharType="separate"/>
      </w:r>
      <w:r w:rsidR="00077BDE">
        <w:t>IEC 6</w:t>
      </w:r>
      <w:r w:rsidR="00811F07" w:rsidRPr="00347160">
        <w:t>1334-4-41:1996</w:t>
      </w:r>
      <w:r>
        <w:fldChar w:fldCharType="end"/>
      </w:r>
      <w:r>
        <w:t xml:space="preserve"> – are:</w:t>
      </w:r>
    </w:p>
    <w:p w14:paraId="173A1664" w14:textId="77777777" w:rsidR="000C3FA4" w:rsidRDefault="000C3FA4" w:rsidP="00521922">
      <w:pPr>
        <w:pStyle w:val="ListBullet"/>
      </w:pPr>
      <w:r>
        <w:t>the GET, SET, ACTION and ACCESS used to access COSEM object</w:t>
      </w:r>
      <w:r>
        <w:fldChar w:fldCharType="begin"/>
      </w:r>
      <w:r>
        <w:instrText xml:space="preserve"> XE "COSEM object" </w:instrText>
      </w:r>
      <w:r>
        <w:fldChar w:fldCharType="end"/>
      </w:r>
      <w:r>
        <w:t xml:space="preserve"> attributes and methods using LN referencing;</w:t>
      </w:r>
    </w:p>
    <w:p w14:paraId="2A79B107" w14:textId="77777777" w:rsidR="000C3FA4" w:rsidRDefault="000C3FA4" w:rsidP="00521922">
      <w:pPr>
        <w:pStyle w:val="ListBullet"/>
      </w:pPr>
      <w:r>
        <w:t>the DataNotification service</w:t>
      </w:r>
      <w:r>
        <w:fldChar w:fldCharType="begin"/>
      </w:r>
      <w:r>
        <w:instrText xml:space="preserve"> XE "DataNotification service" </w:instrText>
      </w:r>
      <w:r>
        <w:fldChar w:fldCharType="end"/>
      </w:r>
      <w:r>
        <w:t xml:space="preserve"> </w:t>
      </w:r>
      <w:r>
        <w:rPr>
          <w:color w:val="000000"/>
        </w:rPr>
        <w:t>used by the server to push data to the client;</w:t>
      </w:r>
    </w:p>
    <w:p w14:paraId="198923F3" w14:textId="77777777" w:rsidR="000C3FA4" w:rsidRDefault="000C3FA4" w:rsidP="00695ACD">
      <w:pPr>
        <w:pStyle w:val="ListBullet"/>
        <w:numPr>
          <w:ilvl w:val="0"/>
          <w:numId w:val="50"/>
        </w:numPr>
      </w:pPr>
      <w:r>
        <w:t>the EventNotification service</w:t>
      </w:r>
      <w:r>
        <w:fldChar w:fldCharType="begin"/>
      </w:r>
      <w:r>
        <w:instrText xml:space="preserve"> XE "EventNotification service" </w:instrText>
      </w:r>
      <w:r>
        <w:fldChar w:fldCharType="end"/>
      </w:r>
      <w:r>
        <w:t xml:space="preserve"> used by the server to notify the client about events that occur in the server.</w:t>
      </w:r>
    </w:p>
    <w:p w14:paraId="3D34E2EA" w14:textId="77777777" w:rsidR="000C3FA4" w:rsidRPr="000A0C07" w:rsidRDefault="000C3FA4" w:rsidP="008916D0">
      <w:pPr>
        <w:pStyle w:val="Heading5"/>
      </w:pPr>
      <w:bookmarkStart w:id="1057" w:name="_Toc392501179"/>
      <w:bookmarkStart w:id="1058" w:name="_Toc437856374"/>
      <w:r w:rsidRPr="000A0C07">
        <w:t>xDLMS services used by the client with LN referencing</w:t>
      </w:r>
      <w:bookmarkEnd w:id="1057"/>
      <w:bookmarkEnd w:id="1058"/>
    </w:p>
    <w:p w14:paraId="30F20958" w14:textId="77777777" w:rsidR="000C3FA4" w:rsidRPr="000A0C07" w:rsidRDefault="000C3FA4" w:rsidP="004D4676">
      <w:pPr>
        <w:pStyle w:val="PARAGRAPH"/>
      </w:pPr>
      <w:r w:rsidRPr="000A0C07">
        <w:t>In the case of LN referencing, COSEM object</w:t>
      </w:r>
      <w:r w:rsidRPr="000A0C07">
        <w:fldChar w:fldCharType="begin"/>
      </w:r>
      <w:r w:rsidRPr="000A0C07">
        <w:instrText xml:space="preserve"> XE "COSEM object" </w:instrText>
      </w:r>
      <w:r w:rsidRPr="000A0C07">
        <w:fldChar w:fldCharType="end"/>
      </w:r>
      <w:r w:rsidRPr="000A0C07">
        <w:t xml:space="preserve"> attributes and methods are referenced via the identifier of the COSEM object instance to which they belong. For this referencing method, the following additional services are specified:</w:t>
      </w:r>
    </w:p>
    <w:p w14:paraId="505D42BE" w14:textId="77777777" w:rsidR="000C3FA4" w:rsidRPr="000A0C07" w:rsidRDefault="000C3FA4" w:rsidP="00695ACD">
      <w:pPr>
        <w:pStyle w:val="ListBullet"/>
        <w:numPr>
          <w:ilvl w:val="0"/>
          <w:numId w:val="50"/>
        </w:numPr>
      </w:pPr>
      <w:r w:rsidRPr="000A0C07">
        <w:t>the GET service</w:t>
      </w:r>
      <w:r w:rsidRPr="000A0C07">
        <w:fldChar w:fldCharType="begin"/>
      </w:r>
      <w:r w:rsidRPr="000A0C07">
        <w:instrText xml:space="preserve"> XE "GET service" </w:instrText>
      </w:r>
      <w:r w:rsidRPr="000A0C07">
        <w:fldChar w:fldCharType="end"/>
      </w:r>
      <w:r w:rsidRPr="000A0C07">
        <w:t xml:space="preserve"> is used by the client to request the server to return the value of one or more attributes, see </w:t>
      </w:r>
      <w:r w:rsidRPr="000A0C07">
        <w:fldChar w:fldCharType="begin" w:fldLock="1"/>
      </w:r>
      <w:r w:rsidRPr="000A0C07">
        <w:instrText xml:space="preserve"> REF _Ref245367372 \r \h  \* MERGEFORMAT </w:instrText>
      </w:r>
      <w:r w:rsidRPr="000A0C07">
        <w:fldChar w:fldCharType="separate"/>
      </w:r>
      <w:r w:rsidR="00811F07" w:rsidRPr="000A0C07">
        <w:t>6.6</w:t>
      </w:r>
      <w:r w:rsidRPr="000A0C07">
        <w:fldChar w:fldCharType="end"/>
      </w:r>
      <w:r w:rsidRPr="000A0C07">
        <w:t>;</w:t>
      </w:r>
    </w:p>
    <w:p w14:paraId="24D661B2" w14:textId="77777777" w:rsidR="000C3FA4" w:rsidRPr="000A0C07" w:rsidRDefault="000C3FA4" w:rsidP="00695ACD">
      <w:pPr>
        <w:pStyle w:val="ListBullet"/>
        <w:numPr>
          <w:ilvl w:val="0"/>
          <w:numId w:val="50"/>
        </w:numPr>
      </w:pPr>
      <w:r w:rsidRPr="000A0C07">
        <w:t>the SET service</w:t>
      </w:r>
      <w:r w:rsidRPr="000A0C07">
        <w:fldChar w:fldCharType="begin"/>
      </w:r>
      <w:r w:rsidRPr="000A0C07">
        <w:instrText xml:space="preserve"> XE "SET service" </w:instrText>
      </w:r>
      <w:r w:rsidRPr="000A0C07">
        <w:fldChar w:fldCharType="end"/>
      </w:r>
      <w:r w:rsidRPr="000A0C07">
        <w:t xml:space="preserve"> is used by the client to request the server to replace the content of one or more attributes, see </w:t>
      </w:r>
      <w:r w:rsidRPr="000A0C07">
        <w:fldChar w:fldCharType="begin" w:fldLock="1"/>
      </w:r>
      <w:r w:rsidRPr="000A0C07">
        <w:instrText xml:space="preserve"> REF _Ref174193192 \r \h  \* MERGEFORMAT </w:instrText>
      </w:r>
      <w:r w:rsidRPr="000A0C07">
        <w:fldChar w:fldCharType="separate"/>
      </w:r>
      <w:r w:rsidR="00811F07" w:rsidRPr="000A0C07">
        <w:t>6.7</w:t>
      </w:r>
      <w:r w:rsidRPr="000A0C07">
        <w:fldChar w:fldCharType="end"/>
      </w:r>
      <w:r w:rsidRPr="000A0C07">
        <w:t>;</w:t>
      </w:r>
    </w:p>
    <w:p w14:paraId="4F6EA801" w14:textId="77777777" w:rsidR="000C3FA4" w:rsidRPr="000A0C07" w:rsidRDefault="000C3FA4" w:rsidP="00695ACD">
      <w:pPr>
        <w:pStyle w:val="ListBullet"/>
        <w:numPr>
          <w:ilvl w:val="0"/>
          <w:numId w:val="50"/>
        </w:numPr>
      </w:pPr>
      <w:r w:rsidRPr="000A0C07">
        <w:t>the ACTION service</w:t>
      </w:r>
      <w:r w:rsidRPr="000A0C07">
        <w:fldChar w:fldCharType="begin"/>
      </w:r>
      <w:r w:rsidRPr="000A0C07">
        <w:instrText xml:space="preserve"> XE "ACTION service" </w:instrText>
      </w:r>
      <w:r w:rsidRPr="000A0C07">
        <w:fldChar w:fldCharType="end"/>
      </w:r>
      <w:r w:rsidRPr="000A0C07">
        <w:t xml:space="preserve"> is used </w:t>
      </w:r>
      <w:r w:rsidRPr="000A0C07">
        <w:rPr>
          <w:color w:val="000000"/>
        </w:rPr>
        <w:t xml:space="preserve">by the client </w:t>
      </w:r>
      <w:r w:rsidRPr="000A0C07">
        <w:t xml:space="preserve">to request the server to invoke one or more methods. Invoking methods may imply sending method invocation parameters and receiving return parameters, see </w:t>
      </w:r>
      <w:r w:rsidRPr="000A0C07">
        <w:fldChar w:fldCharType="begin" w:fldLock="1"/>
      </w:r>
      <w:r w:rsidRPr="000A0C07">
        <w:instrText xml:space="preserve"> REF _Ref174193216 \r \h  \* MERGEFORMAT </w:instrText>
      </w:r>
      <w:r w:rsidRPr="000A0C07">
        <w:fldChar w:fldCharType="separate"/>
      </w:r>
      <w:r w:rsidR="00811F07" w:rsidRPr="000A0C07">
        <w:t>6.8</w:t>
      </w:r>
      <w:r w:rsidRPr="000A0C07">
        <w:fldChar w:fldCharType="end"/>
      </w:r>
      <w:r w:rsidRPr="000A0C07">
        <w:t>;</w:t>
      </w:r>
    </w:p>
    <w:p w14:paraId="63300CFF" w14:textId="77777777" w:rsidR="000C3FA4" w:rsidRPr="000A0C07" w:rsidRDefault="000C3FA4" w:rsidP="00695ACD">
      <w:pPr>
        <w:pStyle w:val="ListBullet"/>
        <w:numPr>
          <w:ilvl w:val="0"/>
          <w:numId w:val="50"/>
        </w:numPr>
      </w:pPr>
      <w:r w:rsidRPr="000A0C07">
        <w:t>the ACCESS service</w:t>
      </w:r>
      <w:r w:rsidRPr="000A0C07">
        <w:fldChar w:fldCharType="begin"/>
      </w:r>
      <w:r w:rsidRPr="000A0C07">
        <w:instrText xml:space="preserve"> XE "ACCESS service" </w:instrText>
      </w:r>
      <w:r w:rsidRPr="000A0C07">
        <w:fldChar w:fldCharType="end"/>
      </w:r>
      <w:r w:rsidRPr="000A0C07">
        <w:t>, a unified service which can be used by the client to access multiple attributes and/or methods with a single .request; see</w:t>
      </w:r>
      <w:r w:rsidR="00977278" w:rsidRPr="000A0C07">
        <w:t xml:space="preserve"> </w:t>
      </w:r>
      <w:r w:rsidR="00977278" w:rsidRPr="000A0C07">
        <w:fldChar w:fldCharType="begin" w:fldLock="1"/>
      </w:r>
      <w:r w:rsidR="00977278" w:rsidRPr="000A0C07">
        <w:instrText xml:space="preserve"> REF _Ref412410276 \n \h </w:instrText>
      </w:r>
      <w:r w:rsidR="000A0C07">
        <w:instrText xml:space="preserve"> \* MERGEFORMAT </w:instrText>
      </w:r>
      <w:r w:rsidR="00977278" w:rsidRPr="000A0C07">
        <w:fldChar w:fldCharType="separate"/>
      </w:r>
      <w:r w:rsidR="00811F07" w:rsidRPr="000A0C07">
        <w:t>6.9</w:t>
      </w:r>
      <w:r w:rsidR="00977278" w:rsidRPr="000A0C07">
        <w:fldChar w:fldCharType="end"/>
      </w:r>
      <w:r w:rsidRPr="000A0C07">
        <w:t>.</w:t>
      </w:r>
    </w:p>
    <w:p w14:paraId="456F7C49" w14:textId="77777777" w:rsidR="000C3FA4" w:rsidRPr="000A0C07" w:rsidRDefault="000C3FA4" w:rsidP="004D4676">
      <w:pPr>
        <w:pStyle w:val="PARAGRAPH"/>
      </w:pPr>
      <w:r w:rsidRPr="000A0C07">
        <w:t>These services can be invoked by the client in a confirmed or unconfirmed manner.</w:t>
      </w:r>
    </w:p>
    <w:p w14:paraId="60FFDAB4" w14:textId="77777777" w:rsidR="000C3FA4" w:rsidRPr="000A0C07" w:rsidRDefault="000C3FA4" w:rsidP="008916D0">
      <w:pPr>
        <w:pStyle w:val="Heading5"/>
      </w:pPr>
      <w:bookmarkStart w:id="1059" w:name="_Toc392501180"/>
      <w:bookmarkStart w:id="1060" w:name="_Toc437856375"/>
      <w:r w:rsidRPr="000A0C07">
        <w:t>xDLMS services used by the client with SN referencing</w:t>
      </w:r>
      <w:bookmarkEnd w:id="1059"/>
      <w:bookmarkEnd w:id="1060"/>
    </w:p>
    <w:p w14:paraId="52761198" w14:textId="104A4561" w:rsidR="000C3FA4" w:rsidRDefault="000C3FA4" w:rsidP="000C3FA4">
      <w:pPr>
        <w:pStyle w:val="PARAGRAPH"/>
      </w:pPr>
      <w:r>
        <w:t>In the case of SN referencing, COSEM object</w:t>
      </w:r>
      <w:r>
        <w:fldChar w:fldCharType="begin"/>
      </w:r>
      <w:r>
        <w:instrText xml:space="preserve"> XE "COSEM object" </w:instrText>
      </w:r>
      <w:r>
        <w:fldChar w:fldCharType="end"/>
      </w:r>
      <w:r>
        <w:t xml:space="preserve"> attributes and methods are mapped to </w:t>
      </w:r>
      <w:del w:id="1061" w:author="John Cowburn" w:date="2021-04-16T13:55:00Z">
        <w:r w:rsidDel="00635BE8">
          <w:delText>DLMS</w:delText>
        </w:r>
      </w:del>
      <w:ins w:id="1062" w:author="John Cowburn" w:date="2021-04-16T13:55:00Z">
        <w:r w:rsidR="00635BE8">
          <w:t>DLMS®</w:t>
        </w:r>
      </w:ins>
      <w:r>
        <w:t xml:space="preserve"> named variables specified in </w:t>
      </w:r>
      <w:r>
        <w:fldChar w:fldCharType="begin" w:fldLock="1"/>
      </w:r>
      <w:r>
        <w:instrText xml:space="preserve"> REF IEC61334_4_41_DLMS \h  \* MERGEFORMAT </w:instrText>
      </w:r>
      <w:r>
        <w:fldChar w:fldCharType="separate"/>
      </w:r>
      <w:r w:rsidR="00077BDE">
        <w:t>IEC 6</w:t>
      </w:r>
      <w:r w:rsidR="00811F07" w:rsidRPr="00347160">
        <w:t>1334-4-41:1996</w:t>
      </w:r>
      <w:r>
        <w:fldChar w:fldCharType="end"/>
      </w:r>
      <w:r w:rsidR="00BD2537">
        <w:t>,</w:t>
      </w:r>
      <w:r>
        <w:t xml:space="preserve"> 10.1.2.</w:t>
      </w:r>
    </w:p>
    <w:p w14:paraId="168DC4C5" w14:textId="18252371" w:rsidR="000C3FA4" w:rsidRDefault="000C3FA4" w:rsidP="000C3FA4">
      <w:pPr>
        <w:pStyle w:val="PARAGRAPH"/>
      </w:pPr>
      <w:r>
        <w:t xml:space="preserve">The xDLMS services using SN referencing are based on the </w:t>
      </w:r>
      <w:del w:id="1063" w:author="John Cowburn" w:date="2021-04-16T13:55:00Z">
        <w:r w:rsidDel="00635BE8">
          <w:delText>DLMS</w:delText>
        </w:r>
      </w:del>
      <w:ins w:id="1064" w:author="John Cowburn" w:date="2021-04-16T13:55:00Z">
        <w:r w:rsidR="00635BE8">
          <w:t>DLMS®</w:t>
        </w:r>
      </w:ins>
      <w:r>
        <w:t xml:space="preserve"> variable access services, specified in </w:t>
      </w:r>
      <w:r>
        <w:fldChar w:fldCharType="begin" w:fldLock="1"/>
      </w:r>
      <w:r>
        <w:instrText xml:space="preserve"> REF IEC61334_4_41_DLMS \h  \* MERGEFORMAT </w:instrText>
      </w:r>
      <w:r>
        <w:fldChar w:fldCharType="separate"/>
      </w:r>
      <w:r w:rsidR="00077BDE">
        <w:t>IEC 6</w:t>
      </w:r>
      <w:r w:rsidR="00811F07" w:rsidRPr="00347160">
        <w:t>1334-4-41:1996</w:t>
      </w:r>
      <w:r>
        <w:fldChar w:fldCharType="end"/>
      </w:r>
      <w:r w:rsidR="009D33EA">
        <w:t xml:space="preserve">, </w:t>
      </w:r>
      <w:r>
        <w:t>10.4 – 10.6 and they are the following:</w:t>
      </w:r>
    </w:p>
    <w:p w14:paraId="57C27728" w14:textId="77777777" w:rsidR="000C3FA4" w:rsidRDefault="000C3FA4" w:rsidP="00695ACD">
      <w:pPr>
        <w:pStyle w:val="ListBullet"/>
        <w:numPr>
          <w:ilvl w:val="0"/>
          <w:numId w:val="50"/>
        </w:numPr>
      </w:pPr>
      <w:r>
        <w:t>the Read service</w:t>
      </w:r>
      <w:r>
        <w:fldChar w:fldCharType="begin"/>
      </w:r>
      <w:r>
        <w:instrText xml:space="preserve"> XE "Read service" </w:instrText>
      </w:r>
      <w:r>
        <w:fldChar w:fldCharType="end"/>
      </w:r>
      <w:r>
        <w:t xml:space="preserve"> is used by the client to request the server to return the value of one or more attributes or to invoke one or more methods when return parameters are expected. It is a confirmed service. See </w:t>
      </w:r>
      <w:r>
        <w:fldChar w:fldCharType="begin" w:fldLock="1"/>
      </w:r>
      <w:r>
        <w:instrText xml:space="preserve"> REF _Ref247365818 \r \h  \* MERGEFORMAT </w:instrText>
      </w:r>
      <w:r>
        <w:fldChar w:fldCharType="separate"/>
      </w:r>
      <w:r w:rsidR="00811F07">
        <w:t>6.14</w:t>
      </w:r>
      <w:r>
        <w:fldChar w:fldCharType="end"/>
      </w:r>
      <w:r>
        <w:t>;</w:t>
      </w:r>
    </w:p>
    <w:p w14:paraId="5A621F35" w14:textId="77777777" w:rsidR="000C3FA4" w:rsidRDefault="000C3FA4" w:rsidP="00695ACD">
      <w:pPr>
        <w:pStyle w:val="ListBullet"/>
        <w:numPr>
          <w:ilvl w:val="0"/>
          <w:numId w:val="50"/>
        </w:numPr>
      </w:pPr>
      <w:r>
        <w:t>the Write service</w:t>
      </w:r>
      <w:r>
        <w:fldChar w:fldCharType="begin"/>
      </w:r>
      <w:r>
        <w:instrText xml:space="preserve"> XE "Write service" </w:instrText>
      </w:r>
      <w:r>
        <w:fldChar w:fldCharType="end"/>
      </w:r>
      <w:r>
        <w:t xml:space="preserve"> is used by the client to request the server to replace the content of one or more attributes or to invoke one or more methods when no return parameters are expected. It is a confirmed service. See </w:t>
      </w:r>
      <w:r>
        <w:fldChar w:fldCharType="begin" w:fldLock="1"/>
      </w:r>
      <w:r>
        <w:instrText xml:space="preserve"> REF _Ref247365840 \r \h  \* MERGEFORMAT </w:instrText>
      </w:r>
      <w:r>
        <w:fldChar w:fldCharType="separate"/>
      </w:r>
      <w:r w:rsidR="00811F07">
        <w:t>6.15</w:t>
      </w:r>
      <w:r>
        <w:fldChar w:fldCharType="end"/>
      </w:r>
      <w:r>
        <w:t>;</w:t>
      </w:r>
    </w:p>
    <w:p w14:paraId="015420C1" w14:textId="77777777" w:rsidR="000C3FA4" w:rsidRDefault="000C3FA4" w:rsidP="00695ACD">
      <w:pPr>
        <w:pStyle w:val="ListBullet"/>
        <w:numPr>
          <w:ilvl w:val="0"/>
          <w:numId w:val="50"/>
        </w:numPr>
        <w:rPr>
          <w:kern w:val="28"/>
        </w:rPr>
      </w:pPr>
      <w:r>
        <w:lastRenderedPageBreak/>
        <w:t>the UnconfirmedWrite service</w:t>
      </w:r>
      <w:r>
        <w:fldChar w:fldCharType="begin"/>
      </w:r>
      <w:r>
        <w:instrText xml:space="preserve"> XE "UnconfirmedWrite service" </w:instrText>
      </w:r>
      <w:r>
        <w:fldChar w:fldCharType="end"/>
      </w:r>
      <w:r>
        <w:t xml:space="preserve"> is used </w:t>
      </w:r>
      <w:r>
        <w:rPr>
          <w:color w:val="000000"/>
        </w:rPr>
        <w:t xml:space="preserve">by the client to request the server to replace the content </w:t>
      </w:r>
      <w:r>
        <w:t xml:space="preserve">of one or more attributes or to invoke one or more methods </w:t>
      </w:r>
      <w:r>
        <w:rPr>
          <w:color w:val="000000"/>
        </w:rPr>
        <w:t>when no return parameters are expected.</w:t>
      </w:r>
      <w:r>
        <w:t xml:space="preserve"> It is an unconfirmed service. See </w:t>
      </w:r>
      <w:r>
        <w:fldChar w:fldCharType="begin" w:fldLock="1"/>
      </w:r>
      <w:r>
        <w:instrText xml:space="preserve"> REF _Ref246384835 \r \h  \* MERGEFORMAT </w:instrText>
      </w:r>
      <w:r>
        <w:fldChar w:fldCharType="separate"/>
      </w:r>
      <w:r w:rsidR="00811F07">
        <w:t>6.16</w:t>
      </w:r>
      <w:r>
        <w:fldChar w:fldCharType="end"/>
      </w:r>
      <w:r>
        <w:t>.</w:t>
      </w:r>
    </w:p>
    <w:p w14:paraId="13794031" w14:textId="77777777" w:rsidR="000C3FA4" w:rsidRPr="000A0C07" w:rsidRDefault="000C3FA4" w:rsidP="000C3FA4">
      <w:pPr>
        <w:pStyle w:val="PARAGRAPH"/>
      </w:pPr>
      <w:r>
        <w:t>New var</w:t>
      </w:r>
      <w:r w:rsidRPr="000A0C07">
        <w:t>iants of the Variable_Access_Specification</w:t>
      </w:r>
      <w:r w:rsidRPr="000A0C07">
        <w:fldChar w:fldCharType="begin"/>
      </w:r>
      <w:r w:rsidRPr="000A0C07">
        <w:instrText xml:space="preserve"> XE "Variable_Access_Specification" </w:instrText>
      </w:r>
      <w:r w:rsidRPr="000A0C07">
        <w:fldChar w:fldCharType="end"/>
      </w:r>
      <w:r w:rsidRPr="000A0C07">
        <w:t xml:space="preserve"> service parameter (see </w:t>
      </w:r>
      <w:r w:rsidR="00977278" w:rsidRPr="000A0C07">
        <w:fldChar w:fldCharType="begin" w:fldLock="1"/>
      </w:r>
      <w:r w:rsidR="00977278" w:rsidRPr="000A0C07">
        <w:instrText xml:space="preserve"> REF _Ref412410373 \n \h </w:instrText>
      </w:r>
      <w:r w:rsidR="000A0C07">
        <w:instrText xml:space="preserve"> \* MERGEFORMAT </w:instrText>
      </w:r>
      <w:r w:rsidR="00977278" w:rsidRPr="000A0C07">
        <w:fldChar w:fldCharType="separate"/>
      </w:r>
      <w:r w:rsidR="00811F07" w:rsidRPr="000A0C07">
        <w:t>6.13</w:t>
      </w:r>
      <w:r w:rsidR="00977278" w:rsidRPr="000A0C07">
        <w:fldChar w:fldCharType="end"/>
      </w:r>
      <w:r w:rsidR="00650EB1" w:rsidRPr="000A0C07">
        <w:t>)</w:t>
      </w:r>
      <w:r w:rsidRPr="000A0C07">
        <w:t xml:space="preserve">, the Read.response and the Write.response services have been added to support selective access – see </w:t>
      </w:r>
      <w:r w:rsidRPr="000A0C07">
        <w:fldChar w:fldCharType="begin" w:fldLock="1"/>
      </w:r>
      <w:r w:rsidRPr="000A0C07">
        <w:instrText xml:space="preserve"> REF _Ref174791094 \r \h </w:instrText>
      </w:r>
      <w:r w:rsidR="000A0C07">
        <w:instrText xml:space="preserve"> \* MERGEFORMAT </w:instrText>
      </w:r>
      <w:r w:rsidRPr="000A0C07">
        <w:fldChar w:fldCharType="separate"/>
      </w:r>
      <w:r w:rsidR="00811F07" w:rsidRPr="000A0C07">
        <w:t>4.2.4.3.5</w:t>
      </w:r>
      <w:r w:rsidRPr="000A0C07">
        <w:fldChar w:fldCharType="end"/>
      </w:r>
      <w:r w:rsidRPr="000A0C07">
        <w:t xml:space="preserve"> – and block transfer, see </w:t>
      </w:r>
      <w:r w:rsidRPr="000A0C07">
        <w:fldChar w:fldCharType="begin" w:fldLock="1"/>
      </w:r>
      <w:r w:rsidRPr="000A0C07">
        <w:instrText xml:space="preserve"> REF _Ref388905856 \r \h </w:instrText>
      </w:r>
      <w:r w:rsidR="000A0C07">
        <w:instrText xml:space="preserve"> \* MERGEFORMAT </w:instrText>
      </w:r>
      <w:r w:rsidRPr="000A0C07">
        <w:fldChar w:fldCharType="separate"/>
      </w:r>
      <w:r w:rsidR="00811F07" w:rsidRPr="000A0C07">
        <w:t>4.2.4.4.5</w:t>
      </w:r>
      <w:r w:rsidRPr="000A0C07">
        <w:fldChar w:fldCharType="end"/>
      </w:r>
      <w:r w:rsidRPr="000A0C07">
        <w:t>.</w:t>
      </w:r>
    </w:p>
    <w:p w14:paraId="2DA0547F" w14:textId="77777777" w:rsidR="000C3FA4" w:rsidRPr="000A0C07" w:rsidRDefault="000C3FA4" w:rsidP="008916D0">
      <w:pPr>
        <w:pStyle w:val="Heading5"/>
      </w:pPr>
      <w:bookmarkStart w:id="1065" w:name="_Toc392501181"/>
      <w:bookmarkStart w:id="1066" w:name="_Ref249279208"/>
      <w:bookmarkStart w:id="1067" w:name="_Ref249279035"/>
      <w:bookmarkStart w:id="1068" w:name="_Toc437856376"/>
      <w:r w:rsidRPr="000A0C07">
        <w:t>Unsolicited services</w:t>
      </w:r>
      <w:bookmarkEnd w:id="1065"/>
      <w:bookmarkEnd w:id="1066"/>
      <w:bookmarkEnd w:id="1067"/>
      <w:bookmarkEnd w:id="1068"/>
      <w:r w:rsidRPr="000A0C07">
        <w:fldChar w:fldCharType="begin"/>
      </w:r>
      <w:r w:rsidRPr="000A0C07">
        <w:instrText xml:space="preserve"> XE "Unsolicited service" </w:instrText>
      </w:r>
      <w:r w:rsidRPr="000A0C07">
        <w:fldChar w:fldCharType="end"/>
      </w:r>
    </w:p>
    <w:p w14:paraId="7AD6500E" w14:textId="77777777" w:rsidR="000C3FA4" w:rsidRDefault="000C3FA4" w:rsidP="000C3FA4">
      <w:pPr>
        <w:pStyle w:val="PARAGRAPH"/>
      </w:pPr>
      <w:bookmarkStart w:id="1069" w:name="_Toc247390597"/>
      <w:r>
        <w:t>Unsolicited services are initiated by the server, on pre-defined conditions, e.g. schedules, triggers or events, to inform the client of the value of one or more attributes, as though they had been requested by the client.</w:t>
      </w:r>
    </w:p>
    <w:p w14:paraId="0ACA2F53" w14:textId="77777777" w:rsidR="002D12F2" w:rsidRDefault="002D12F2" w:rsidP="002D12F2">
      <w:pPr>
        <w:pStyle w:val="PARAGRAPH"/>
      </w:pPr>
      <w:r>
        <w:t>To support push operation</w:t>
      </w:r>
      <w:r>
        <w:fldChar w:fldCharType="begin"/>
      </w:r>
      <w:r>
        <w:instrText xml:space="preserve"> XE "Push operation" </w:instrText>
      </w:r>
      <w:r>
        <w:fldChar w:fldCharType="end"/>
      </w:r>
      <w:r>
        <w:t>, the DataNotification service</w:t>
      </w:r>
      <w:r>
        <w:fldChar w:fldCharType="begin"/>
      </w:r>
      <w:r>
        <w:instrText xml:space="preserve"> XE "DataNotification service" </w:instrText>
      </w:r>
      <w:r>
        <w:fldChar w:fldCharType="end"/>
      </w:r>
      <w:r>
        <w:t xml:space="preserve"> is available, see </w:t>
      </w:r>
      <w:r>
        <w:fldChar w:fldCharType="begin" w:fldLock="1"/>
      </w:r>
      <w:r>
        <w:instrText xml:space="preserve"> REF _Ref372910901 \r \h </w:instrText>
      </w:r>
      <w:r>
        <w:fldChar w:fldCharType="separate"/>
      </w:r>
      <w:r w:rsidR="00811F07">
        <w:t>6.10</w:t>
      </w:r>
      <w:r>
        <w:fldChar w:fldCharType="end"/>
      </w:r>
      <w:r w:rsidR="000A0C07">
        <w:t xml:space="preserve">. It can be used </w:t>
      </w:r>
      <w:r>
        <w:t xml:space="preserve">in application contexts using either SN referencing </w:t>
      </w:r>
      <w:r w:rsidR="000A0C07">
        <w:t xml:space="preserve">or </w:t>
      </w:r>
      <w:r>
        <w:t>LN referencing.</w:t>
      </w:r>
    </w:p>
    <w:p w14:paraId="0986332F" w14:textId="3A9994E8" w:rsidR="002D12F2" w:rsidRDefault="00A058C9" w:rsidP="004D4676">
      <w:pPr>
        <w:pStyle w:val="NOTE"/>
      </w:pPr>
      <w:r>
        <w:t>NOTE</w:t>
      </w:r>
      <w:r w:rsidR="004D4676">
        <w:t> </w:t>
      </w:r>
      <w:r w:rsidR="002D12F2" w:rsidRPr="002D12F2">
        <w:t>The DataNotification service is used in conjunction with “Push setup” COSEM objects</w:t>
      </w:r>
      <w:r w:rsidR="00BD2537">
        <w:t>,</w:t>
      </w:r>
      <w:r w:rsidR="002D12F2" w:rsidRPr="002D12F2">
        <w:t xml:space="preserve"> see </w:t>
      </w:r>
      <w:ins w:id="1070" w:author="John Cowburn" w:date="2021-03-24T13:36:00Z">
        <w:r w:rsidR="00CA346F" w:rsidRPr="00114822">
          <w:rPr>
            <w:highlight w:val="yellow"/>
          </w:rPr>
          <w:fldChar w:fldCharType="begin"/>
        </w:r>
        <w:r w:rsidR="00CA346F" w:rsidRPr="00114822">
          <w:rPr>
            <w:highlight w:val="yellow"/>
          </w:rPr>
          <w:instrText xml:space="preserve"> REF IEC62056_6_2 \h </w:instrText>
        </w:r>
      </w:ins>
      <w:r w:rsidR="00CA346F" w:rsidRPr="00114822">
        <w:rPr>
          <w:highlight w:val="yellow"/>
        </w:rPr>
      </w:r>
      <w:r w:rsidR="00114822">
        <w:rPr>
          <w:highlight w:val="yellow"/>
        </w:rPr>
        <w:instrText xml:space="preserve"> \* MERGEFORMAT </w:instrText>
      </w:r>
      <w:r w:rsidR="00CA346F" w:rsidRPr="00114822">
        <w:rPr>
          <w:highlight w:val="yellow"/>
        </w:rPr>
        <w:fldChar w:fldCharType="separate"/>
      </w:r>
      <w:r w:rsidR="00DC4BE9" w:rsidRPr="00114822">
        <w:rPr>
          <w:color w:val="000000"/>
          <w:highlight w:val="yellow"/>
        </w:rPr>
        <w:t>IEC 62056-6-2:</w:t>
      </w:r>
      <w:ins w:id="1071" w:author="John Cowburn" w:date="2021-03-24T13:24:00Z">
        <w:r w:rsidR="00DC4BE9" w:rsidRPr="00114822">
          <w:rPr>
            <w:color w:val="000000"/>
            <w:highlight w:val="yellow"/>
          </w:rPr>
          <w:t>2021</w:t>
        </w:r>
      </w:ins>
      <w:ins w:id="1072" w:author="John Cowburn" w:date="2021-03-24T13:36:00Z">
        <w:r w:rsidR="00CA346F" w:rsidRPr="00114822">
          <w:rPr>
            <w:highlight w:val="yellow"/>
          </w:rPr>
          <w:fldChar w:fldCharType="end"/>
        </w:r>
      </w:ins>
      <w:del w:id="1073" w:author="John Cowburn" w:date="2021-03-24T13:36:00Z">
        <w:r w:rsidR="002D12F2" w:rsidRPr="00114822" w:rsidDel="00CA346F">
          <w:rPr>
            <w:highlight w:val="yellow"/>
          </w:rPr>
          <w:fldChar w:fldCharType="begin" w:fldLock="1"/>
        </w:r>
        <w:r w:rsidR="002D12F2" w:rsidRPr="00114822" w:rsidDel="00CA346F">
          <w:rPr>
            <w:highlight w:val="yellow"/>
          </w:rPr>
          <w:delInstrText xml:space="preserve"> REF IEC62056_62_IC \h  \* MERGEFORMAT </w:delInstrText>
        </w:r>
        <w:r w:rsidR="002D12F2" w:rsidRPr="00114822" w:rsidDel="00CA346F">
          <w:rPr>
            <w:highlight w:val="yellow"/>
          </w:rPr>
        </w:r>
        <w:r w:rsidR="002D12F2" w:rsidRPr="00114822" w:rsidDel="00CA346F">
          <w:rPr>
            <w:highlight w:val="yellow"/>
          </w:rPr>
          <w:fldChar w:fldCharType="separate"/>
        </w:r>
        <w:r w:rsidR="00077BDE" w:rsidRPr="00114822" w:rsidDel="00CA346F">
          <w:rPr>
            <w:color w:val="000000"/>
            <w:highlight w:val="yellow"/>
          </w:rPr>
          <w:delText>IEC 6</w:delText>
        </w:r>
        <w:r w:rsidR="00811F07" w:rsidRPr="00114822" w:rsidDel="00CA346F">
          <w:rPr>
            <w:color w:val="000000"/>
            <w:highlight w:val="yellow"/>
          </w:rPr>
          <w:delText>2056-6-2:—</w:delText>
        </w:r>
        <w:r w:rsidR="002D12F2" w:rsidRPr="00114822" w:rsidDel="00CA346F">
          <w:rPr>
            <w:highlight w:val="yellow"/>
          </w:rPr>
          <w:fldChar w:fldCharType="end"/>
        </w:r>
      </w:del>
      <w:r w:rsidR="002D12F2" w:rsidRPr="00114822">
        <w:rPr>
          <w:highlight w:val="yellow"/>
        </w:rPr>
        <w:t xml:space="preserve">, </w:t>
      </w:r>
      <w:ins w:id="1074" w:author="John Cowburn" w:date="2021-03-24T13:38:00Z">
        <w:r w:rsidR="00CA346F" w:rsidRPr="00114822">
          <w:rPr>
            <w:highlight w:val="yellow"/>
          </w:rPr>
          <w:t>4.4.8</w:t>
        </w:r>
      </w:ins>
      <w:del w:id="1075" w:author="John Cowburn" w:date="2021-03-24T13:38:00Z">
        <w:r w:rsidR="002D12F2" w:rsidRPr="00114822" w:rsidDel="00CA346F">
          <w:rPr>
            <w:highlight w:val="yellow"/>
          </w:rPr>
          <w:delText>5.3.8</w:delText>
        </w:r>
      </w:del>
      <w:r w:rsidR="002D12F2" w:rsidRPr="00114822">
        <w:rPr>
          <w:highlight w:val="yellow"/>
        </w:rPr>
        <w:t>.</w:t>
      </w:r>
    </w:p>
    <w:p w14:paraId="7C66561B" w14:textId="77777777" w:rsidR="000C3FA4" w:rsidRDefault="000C3FA4" w:rsidP="000C3FA4">
      <w:pPr>
        <w:pStyle w:val="PARAGRAPH"/>
      </w:pPr>
      <w:r>
        <w:rPr>
          <w:kern w:val="28"/>
        </w:rPr>
        <w:t>To support event notification, the following unsolicited services are available:</w:t>
      </w:r>
    </w:p>
    <w:p w14:paraId="7D02474F" w14:textId="77777777" w:rsidR="000C3FA4" w:rsidRDefault="000C3FA4" w:rsidP="00695ACD">
      <w:pPr>
        <w:pStyle w:val="ListBullet"/>
        <w:numPr>
          <w:ilvl w:val="0"/>
          <w:numId w:val="50"/>
        </w:numPr>
      </w:pPr>
      <w:r>
        <w:t>with LN referencing</w:t>
      </w:r>
      <w:r w:rsidR="00552794">
        <w:t xml:space="preserve">, </w:t>
      </w:r>
      <w:r>
        <w:t>the EventNotification service</w:t>
      </w:r>
      <w:r>
        <w:fldChar w:fldCharType="begin"/>
      </w:r>
      <w:r>
        <w:instrText xml:space="preserve"> XE "EventNotification service" </w:instrText>
      </w:r>
      <w:r>
        <w:fldChar w:fldCharType="end"/>
      </w:r>
      <w:r>
        <w:t xml:space="preserve">, see </w:t>
      </w:r>
      <w:r w:rsidR="009F5F3E">
        <w:fldChar w:fldCharType="begin" w:fldLock="1"/>
      </w:r>
      <w:r w:rsidR="009F5F3E">
        <w:instrText xml:space="preserve"> REF _Ref174190208 \n \h </w:instrText>
      </w:r>
      <w:r w:rsidR="009F5F3E">
        <w:fldChar w:fldCharType="separate"/>
      </w:r>
      <w:r w:rsidR="00811F07">
        <w:t>6.11</w:t>
      </w:r>
      <w:r w:rsidR="009F5F3E">
        <w:fldChar w:fldCharType="end"/>
      </w:r>
      <w:r>
        <w:t>;</w:t>
      </w:r>
    </w:p>
    <w:p w14:paraId="5B76AB7E" w14:textId="77777777" w:rsidR="000C3FA4" w:rsidRDefault="000C3FA4" w:rsidP="00695ACD">
      <w:pPr>
        <w:pStyle w:val="ListBullet"/>
        <w:numPr>
          <w:ilvl w:val="0"/>
          <w:numId w:val="50"/>
        </w:numPr>
      </w:pPr>
      <w:r>
        <w:t>with SN referencing, the InformationReport service,</w:t>
      </w:r>
      <w:r>
        <w:fldChar w:fldCharType="begin"/>
      </w:r>
      <w:r>
        <w:instrText xml:space="preserve"> XE "InformationReport service" </w:instrText>
      </w:r>
      <w:r>
        <w:fldChar w:fldCharType="end"/>
      </w:r>
      <w:r>
        <w:t xml:space="preserve"> see </w:t>
      </w:r>
      <w:r>
        <w:fldChar w:fldCharType="begin" w:fldLock="1"/>
      </w:r>
      <w:r>
        <w:instrText xml:space="preserve"> REF _Ref174193350 \r \h  \* MERGEFORMAT </w:instrText>
      </w:r>
      <w:r>
        <w:fldChar w:fldCharType="separate"/>
      </w:r>
      <w:r w:rsidR="00811F07">
        <w:t>6.17</w:t>
      </w:r>
      <w:r>
        <w:fldChar w:fldCharType="end"/>
      </w:r>
      <w:bookmarkStart w:id="1076" w:name="_Hlt513685954"/>
      <w:bookmarkEnd w:id="1076"/>
      <w:r w:rsidR="00650EB1">
        <w:t xml:space="preserve">. </w:t>
      </w:r>
      <w:r>
        <w:t xml:space="preserve">This service is based on </w:t>
      </w:r>
      <w:r w:rsidR="00552794">
        <w:fldChar w:fldCharType="begin" w:fldLock="1"/>
      </w:r>
      <w:r w:rsidR="00552794">
        <w:instrText xml:space="preserve"> REF IEC61334_4_41_DLMS \h  \* MERGEFORMAT </w:instrText>
      </w:r>
      <w:r w:rsidR="00552794">
        <w:fldChar w:fldCharType="separate"/>
      </w:r>
      <w:r w:rsidR="00552794">
        <w:t>IEC 6</w:t>
      </w:r>
      <w:r w:rsidR="00552794" w:rsidRPr="00347160">
        <w:t>1334-4-41:1996</w:t>
      </w:r>
      <w:r w:rsidR="00552794">
        <w:fldChar w:fldCharType="end"/>
      </w:r>
      <w:r w:rsidR="00BD2537">
        <w:t>,</w:t>
      </w:r>
      <w:r>
        <w:t xml:space="preserve"> 10.7.</w:t>
      </w:r>
    </w:p>
    <w:p w14:paraId="729DDC1C" w14:textId="77777777" w:rsidR="000C3FA4" w:rsidRDefault="000C3FA4" w:rsidP="008916D0">
      <w:pPr>
        <w:pStyle w:val="Heading5"/>
      </w:pPr>
      <w:bookmarkStart w:id="1077" w:name="_Toc392501182"/>
      <w:bookmarkStart w:id="1078" w:name="_Toc247390599"/>
      <w:bookmarkStart w:id="1079" w:name="_Ref174791094"/>
      <w:bookmarkStart w:id="1080" w:name="_Toc437856377"/>
      <w:bookmarkEnd w:id="1069"/>
      <w:r>
        <w:t>Selective access</w:t>
      </w:r>
      <w:bookmarkEnd w:id="1077"/>
      <w:bookmarkEnd w:id="1078"/>
      <w:bookmarkEnd w:id="1079"/>
      <w:bookmarkEnd w:id="1080"/>
      <w:r>
        <w:fldChar w:fldCharType="begin"/>
      </w:r>
      <w:r>
        <w:instrText xml:space="preserve"> XE "Selective access" </w:instrText>
      </w:r>
      <w:r>
        <w:fldChar w:fldCharType="end"/>
      </w:r>
    </w:p>
    <w:p w14:paraId="2D12081F" w14:textId="77777777" w:rsidR="000C3FA4" w:rsidRDefault="000C3FA4" w:rsidP="004D4676">
      <w:pPr>
        <w:pStyle w:val="PARAGRAPH"/>
      </w:pPr>
      <w:r>
        <w:t>In the case of some COSEM interface classes, selective access to attributes is available, meaning that either the whole attribute or a selected portion of it can be accessed as required. For this purpose, access selectors and parameters are specified as part of the specification of the relevant attributes.</w:t>
      </w:r>
    </w:p>
    <w:p w14:paraId="27CE611C" w14:textId="77777777" w:rsidR="000C3FA4" w:rsidRDefault="000C3FA4" w:rsidP="004D4676">
      <w:pPr>
        <w:pStyle w:val="PARAGRAPH"/>
      </w:pPr>
      <w:r>
        <w:t xml:space="preserve">To use this possibility, attribute-related services can be invoked with access selection parameters. In the case of LN referencing, this feature is called Selective access; see </w:t>
      </w:r>
      <w:r>
        <w:fldChar w:fldCharType="begin" w:fldLock="1"/>
      </w:r>
      <w:r>
        <w:instrText xml:space="preserve"> REF _Ref245367372 \r \h  \* MERGEFORMAT </w:instrText>
      </w:r>
      <w:r>
        <w:fldChar w:fldCharType="separate"/>
      </w:r>
      <w:r w:rsidR="00811F07">
        <w:t>6.6</w:t>
      </w:r>
      <w:r>
        <w:fldChar w:fldCharType="end"/>
      </w:r>
      <w:r>
        <w:t xml:space="preserve"> and </w:t>
      </w:r>
      <w:r>
        <w:fldChar w:fldCharType="begin" w:fldLock="1"/>
      </w:r>
      <w:r>
        <w:instrText xml:space="preserve"> REF _Ref174193192 \r \h  \* MERGEFORMAT </w:instrText>
      </w:r>
      <w:r>
        <w:fldChar w:fldCharType="separate"/>
      </w:r>
      <w:r w:rsidR="00811F07">
        <w:t>6.7</w:t>
      </w:r>
      <w:r>
        <w:fldChar w:fldCharType="end"/>
      </w:r>
      <w:r>
        <w:t xml:space="preserve">. It is a negotiable feature; see </w:t>
      </w:r>
      <w:r>
        <w:fldChar w:fldCharType="begin" w:fldLock="1"/>
      </w:r>
      <w:r>
        <w:instrText xml:space="preserve"> REF _Ref174724942 \r \h  \* MERGEFORMAT </w:instrText>
      </w:r>
      <w:r>
        <w:fldChar w:fldCharType="separate"/>
      </w:r>
      <w:r w:rsidR="00811F07">
        <w:t>7.3.1</w:t>
      </w:r>
      <w:r>
        <w:fldChar w:fldCharType="end"/>
      </w:r>
      <w:r>
        <w:t>. In the case of SN referencing, this feature is called Parameterized access</w:t>
      </w:r>
      <w:r>
        <w:fldChar w:fldCharType="begin"/>
      </w:r>
      <w:r>
        <w:instrText xml:space="preserve"> XE "Parameterized access" </w:instrText>
      </w:r>
      <w:r>
        <w:fldChar w:fldCharType="end"/>
      </w:r>
      <w:r>
        <w:t xml:space="preserve">; see </w:t>
      </w:r>
      <w:r>
        <w:fldChar w:fldCharType="begin" w:fldLock="1"/>
      </w:r>
      <w:r>
        <w:instrText xml:space="preserve"> REF _Ref247366101 \r \h  \* MERGEFORMAT </w:instrText>
      </w:r>
      <w:r>
        <w:fldChar w:fldCharType="separate"/>
      </w:r>
      <w:r w:rsidR="00811F07">
        <w:t>6.14</w:t>
      </w:r>
      <w:r>
        <w:fldChar w:fldCharType="end"/>
      </w:r>
      <w:r>
        <w:t xml:space="preserve">, </w:t>
      </w:r>
      <w:r>
        <w:fldChar w:fldCharType="begin" w:fldLock="1"/>
      </w:r>
      <w:r>
        <w:instrText xml:space="preserve"> REF _Ref247366103 \r \h  \* MERGEFORMAT </w:instrText>
      </w:r>
      <w:r>
        <w:fldChar w:fldCharType="separate"/>
      </w:r>
      <w:r w:rsidR="00811F07">
        <w:t>6.15</w:t>
      </w:r>
      <w:r>
        <w:fldChar w:fldCharType="end"/>
      </w:r>
      <w:r>
        <w:t xml:space="preserve"> and </w:t>
      </w:r>
      <w:r>
        <w:fldChar w:fldCharType="begin" w:fldLock="1"/>
      </w:r>
      <w:r>
        <w:instrText xml:space="preserve"> REF _Ref246384835 \r \h  \* MERGEFORMAT </w:instrText>
      </w:r>
      <w:r>
        <w:fldChar w:fldCharType="separate"/>
      </w:r>
      <w:r w:rsidR="00811F07">
        <w:t>6.16</w:t>
      </w:r>
      <w:r>
        <w:fldChar w:fldCharType="end"/>
      </w:r>
      <w:r>
        <w:t xml:space="preserve">. It is a negotiable feature; see </w:t>
      </w:r>
      <w:r>
        <w:fldChar w:fldCharType="begin" w:fldLock="1"/>
      </w:r>
      <w:r>
        <w:instrText xml:space="preserve"> REF _Ref174724942 \r \h  \* MERGEFORMAT </w:instrText>
      </w:r>
      <w:r>
        <w:fldChar w:fldCharType="separate"/>
      </w:r>
      <w:r w:rsidR="00811F07">
        <w:t>7.3.1</w:t>
      </w:r>
      <w:r>
        <w:fldChar w:fldCharType="end"/>
      </w:r>
      <w:r>
        <w:t>.</w:t>
      </w:r>
    </w:p>
    <w:p w14:paraId="33702C77" w14:textId="77777777" w:rsidR="000C3FA4" w:rsidRDefault="000C3FA4" w:rsidP="008916D0">
      <w:pPr>
        <w:pStyle w:val="Heading5"/>
      </w:pPr>
      <w:bookmarkStart w:id="1081" w:name="_Toc392501183"/>
      <w:bookmarkStart w:id="1082" w:name="_Toc247390600"/>
      <w:bookmarkStart w:id="1083" w:name="_Ref174790884"/>
      <w:bookmarkStart w:id="1084" w:name="_Toc437856378"/>
      <w:r>
        <w:t>Multiple references</w:t>
      </w:r>
      <w:bookmarkEnd w:id="1081"/>
      <w:bookmarkEnd w:id="1082"/>
      <w:bookmarkEnd w:id="1083"/>
      <w:bookmarkEnd w:id="1084"/>
      <w:r>
        <w:fldChar w:fldCharType="begin"/>
      </w:r>
      <w:r>
        <w:instrText xml:space="preserve"> XE "Multiple references" </w:instrText>
      </w:r>
      <w:r>
        <w:fldChar w:fldCharType="end"/>
      </w:r>
    </w:p>
    <w:p w14:paraId="71669B08" w14:textId="77777777" w:rsidR="000C3FA4" w:rsidRDefault="000C3FA4" w:rsidP="004D4676">
      <w:pPr>
        <w:pStyle w:val="PARAGRAPH"/>
        <w:rPr>
          <w:color w:val="000000"/>
        </w:rPr>
      </w:pPr>
      <w:r>
        <w:t>In a COSEM object</w:t>
      </w:r>
      <w:r>
        <w:fldChar w:fldCharType="begin"/>
      </w:r>
      <w:r>
        <w:instrText xml:space="preserve"> XE "COSEM object" </w:instrText>
      </w:r>
      <w:r>
        <w:fldChar w:fldCharType="end"/>
      </w:r>
      <w:r>
        <w:t xml:space="preserve"> related service invocation, it is possible to reference one or several named variables</w:t>
      </w:r>
      <w:r>
        <w:fldChar w:fldCharType="begin"/>
      </w:r>
      <w:r>
        <w:instrText xml:space="preserve"> XE "DLMS named variable" </w:instrText>
      </w:r>
      <w:r>
        <w:fldChar w:fldCharType="end"/>
      </w:r>
      <w:r>
        <w:t xml:space="preserve">, attributes and/or methods. </w:t>
      </w:r>
      <w:r>
        <w:rPr>
          <w:color w:val="000000"/>
        </w:rPr>
        <w:t xml:space="preserve">Using multiple references is a negotiable feature. See </w:t>
      </w:r>
      <w:r>
        <w:rPr>
          <w:color w:val="000000"/>
        </w:rPr>
        <w:fldChar w:fldCharType="begin" w:fldLock="1"/>
      </w:r>
      <w:r>
        <w:rPr>
          <w:color w:val="000000"/>
        </w:rPr>
        <w:instrText xml:space="preserve"> REF _Ref174724942 \r \h  \* MERGEFORMAT </w:instrText>
      </w:r>
      <w:r>
        <w:rPr>
          <w:color w:val="000000"/>
        </w:rPr>
      </w:r>
      <w:r>
        <w:rPr>
          <w:color w:val="000000"/>
        </w:rPr>
        <w:fldChar w:fldCharType="separate"/>
      </w:r>
      <w:r w:rsidR="00811F07">
        <w:rPr>
          <w:color w:val="000000"/>
        </w:rPr>
        <w:t>7.3.1</w:t>
      </w:r>
      <w:r>
        <w:rPr>
          <w:color w:val="000000"/>
        </w:rPr>
        <w:fldChar w:fldCharType="end"/>
      </w:r>
      <w:r>
        <w:rPr>
          <w:color w:val="000000"/>
        </w:rPr>
        <w:t>.</w:t>
      </w:r>
    </w:p>
    <w:p w14:paraId="08567EE4" w14:textId="77777777" w:rsidR="000C3FA4" w:rsidRDefault="000C3FA4" w:rsidP="008916D0">
      <w:pPr>
        <w:pStyle w:val="Heading5"/>
      </w:pPr>
      <w:bookmarkStart w:id="1085" w:name="_Toc392501184"/>
      <w:bookmarkStart w:id="1086" w:name="_Ref249279327"/>
      <w:bookmarkStart w:id="1087" w:name="_Toc437856379"/>
      <w:r>
        <w:t>Attribute_0 referencing</w:t>
      </w:r>
      <w:bookmarkEnd w:id="1085"/>
      <w:bookmarkEnd w:id="1086"/>
      <w:bookmarkEnd w:id="1087"/>
      <w:r>
        <w:fldChar w:fldCharType="begin"/>
      </w:r>
      <w:r>
        <w:instrText xml:space="preserve"> XE "Attribute_0 referencing" </w:instrText>
      </w:r>
      <w:r>
        <w:fldChar w:fldCharType="end"/>
      </w:r>
    </w:p>
    <w:p w14:paraId="794EA367" w14:textId="77777777" w:rsidR="000C3FA4" w:rsidRDefault="000C3FA4" w:rsidP="000C3FA4">
      <w:pPr>
        <w:pStyle w:val="PARAGRAPH"/>
      </w:pPr>
      <w:r>
        <w:t>With the GET, SET and ACCESS services a special feature, Attribute_0 referencing is available. By convention, attributes of COSEM objects are numbered from 1 to n, where Attribute_1 is the logical name of the COSEM object</w:t>
      </w:r>
      <w:r>
        <w:fldChar w:fldCharType="begin"/>
      </w:r>
      <w:r>
        <w:instrText xml:space="preserve"> XE "COSEM object" </w:instrText>
      </w:r>
      <w:r>
        <w:fldChar w:fldCharType="end"/>
      </w:r>
      <w:r>
        <w:t xml:space="preserve">. Attribute_0 has a special meaning: it </w:t>
      </w:r>
      <w:bookmarkStart w:id="1088" w:name="_Hlt510706524"/>
      <w:r>
        <w:t xml:space="preserve">references </w:t>
      </w:r>
      <w:bookmarkEnd w:id="1088"/>
      <w:r>
        <w:t>all attributes with positive index (public attributes</w:t>
      </w:r>
      <w:r>
        <w:fldChar w:fldCharType="begin"/>
      </w:r>
      <w:r>
        <w:instrText xml:space="preserve"> XE "Public attribute" </w:instrText>
      </w:r>
      <w:r>
        <w:fldChar w:fldCharType="end"/>
      </w:r>
      <w:r>
        <w:t xml:space="preserve">). The use of Attribute_0 referencing with the GET service is explained in </w:t>
      </w:r>
      <w:r>
        <w:fldChar w:fldCharType="begin" w:fldLock="1"/>
      </w:r>
      <w:r>
        <w:instrText xml:space="preserve"> REF _Ref245367372 \r \h  \* MERGEFORMAT </w:instrText>
      </w:r>
      <w:r>
        <w:fldChar w:fldCharType="separate"/>
      </w:r>
      <w:r w:rsidR="00811F07">
        <w:t>6.6</w:t>
      </w:r>
      <w:r>
        <w:fldChar w:fldCharType="end"/>
      </w:r>
      <w:r>
        <w:t xml:space="preserve">, with the SET service in </w:t>
      </w:r>
      <w:r>
        <w:fldChar w:fldCharType="begin" w:fldLock="1"/>
      </w:r>
      <w:r>
        <w:instrText xml:space="preserve"> REF _Ref174193192 \r \h  \* MERGEFORMAT </w:instrText>
      </w:r>
      <w:r>
        <w:fldChar w:fldCharType="separate"/>
      </w:r>
      <w:r w:rsidR="00811F07">
        <w:t>6.7</w:t>
      </w:r>
      <w:r>
        <w:fldChar w:fldCharType="end"/>
      </w:r>
      <w:r>
        <w:t xml:space="preserve"> and with the ACCESS service in</w:t>
      </w:r>
      <w:r w:rsidR="00650EB1">
        <w:t xml:space="preserve"> </w:t>
      </w:r>
      <w:r w:rsidR="00650EB1">
        <w:fldChar w:fldCharType="begin" w:fldLock="1"/>
      </w:r>
      <w:r w:rsidR="00650EB1">
        <w:instrText xml:space="preserve"> REF _Ref412410276 \r \h </w:instrText>
      </w:r>
      <w:r w:rsidR="00650EB1">
        <w:fldChar w:fldCharType="separate"/>
      </w:r>
      <w:r w:rsidR="00811F07">
        <w:t>6.9</w:t>
      </w:r>
      <w:r w:rsidR="00650EB1">
        <w:fldChar w:fldCharType="end"/>
      </w:r>
      <w:r>
        <w:t>.</w:t>
      </w:r>
    </w:p>
    <w:p w14:paraId="58DF978F" w14:textId="63B82C62" w:rsidR="000C3FA4" w:rsidRDefault="000C3FA4" w:rsidP="004D4676">
      <w:pPr>
        <w:pStyle w:val="NOTE"/>
      </w:pPr>
      <w:r w:rsidRPr="002D12F2">
        <w:t>NOTE</w:t>
      </w:r>
      <w:r w:rsidR="004D4676">
        <w:t> </w:t>
      </w:r>
      <w:r w:rsidRPr="002D12F2">
        <w:t>As specified in</w:t>
      </w:r>
      <w:r w:rsidR="008F5F20" w:rsidRPr="002D12F2">
        <w:t xml:space="preserve"> </w:t>
      </w:r>
      <w:ins w:id="1089" w:author="John Cowburn" w:date="2021-03-24T13:39:00Z">
        <w:r w:rsidR="00CA346F">
          <w:fldChar w:fldCharType="begin"/>
        </w:r>
        <w:r w:rsidR="00CA346F">
          <w:instrText xml:space="preserve"> REF IEC62056_6_2 \h </w:instrText>
        </w:r>
      </w:ins>
      <w:r w:rsidR="00CA346F">
        <w:fldChar w:fldCharType="separate"/>
      </w:r>
      <w:r w:rsidR="00DC4BE9">
        <w:rPr>
          <w:color w:val="000000"/>
        </w:rPr>
        <w:t>IEC 6</w:t>
      </w:r>
      <w:r w:rsidR="00DC4BE9" w:rsidRPr="00347160">
        <w:rPr>
          <w:color w:val="000000"/>
        </w:rPr>
        <w:t>2056-6-2:</w:t>
      </w:r>
      <w:ins w:id="1090" w:author="John Cowburn" w:date="2021-03-24T13:24:00Z">
        <w:r w:rsidR="00DC4BE9">
          <w:rPr>
            <w:color w:val="000000"/>
          </w:rPr>
          <w:t>2021</w:t>
        </w:r>
      </w:ins>
      <w:ins w:id="1091" w:author="John Cowburn" w:date="2021-03-24T13:39:00Z">
        <w:r w:rsidR="00CA346F">
          <w:fldChar w:fldCharType="end"/>
        </w:r>
      </w:ins>
      <w:del w:id="1092" w:author="John Cowburn" w:date="2021-03-24T13:39:00Z">
        <w:r w:rsidR="008F5F20" w:rsidRPr="002D12F2" w:rsidDel="00CA346F">
          <w:fldChar w:fldCharType="begin" w:fldLock="1"/>
        </w:r>
        <w:r w:rsidR="008F5F20" w:rsidRPr="002D12F2" w:rsidDel="00CA346F">
          <w:delInstrText xml:space="preserve"> REF IEC62056_62_IC \h  \* MERGEFORMAT </w:delInstrText>
        </w:r>
        <w:r w:rsidR="008F5F20" w:rsidRPr="002D12F2" w:rsidDel="00CA346F">
          <w:fldChar w:fldCharType="separate"/>
        </w:r>
        <w:r w:rsidR="00077BDE" w:rsidDel="00CA346F">
          <w:rPr>
            <w:color w:val="000000"/>
          </w:rPr>
          <w:delText>IEC 6</w:delText>
        </w:r>
        <w:r w:rsidR="00811F07" w:rsidRPr="00347160" w:rsidDel="00CA346F">
          <w:rPr>
            <w:color w:val="000000"/>
          </w:rPr>
          <w:delText>2056-6-2:—</w:delText>
        </w:r>
        <w:r w:rsidR="008F5F20" w:rsidRPr="002D12F2" w:rsidDel="00CA346F">
          <w:fldChar w:fldCharType="end"/>
        </w:r>
      </w:del>
      <w:r w:rsidR="008F5F20" w:rsidRPr="002D12F2">
        <w:t xml:space="preserve">, </w:t>
      </w:r>
      <w:r w:rsidRPr="002D12F2">
        <w:t>4.</w:t>
      </w:r>
      <w:ins w:id="1093" w:author="John Cowburn" w:date="2021-03-24T13:41:00Z">
        <w:r w:rsidR="00CA346F">
          <w:t>1.</w:t>
        </w:r>
      </w:ins>
      <w:r w:rsidRPr="002D12F2">
        <w:t>2, manufacturers may add proprietary methods and/or attributes to any object, using negative numbers.</w:t>
      </w:r>
    </w:p>
    <w:p w14:paraId="14C62D95" w14:textId="77777777" w:rsidR="000C3FA4" w:rsidRDefault="000C3FA4" w:rsidP="004D4676">
      <w:pPr>
        <w:pStyle w:val="PARAGRAPH"/>
      </w:pPr>
      <w:r>
        <w:t xml:space="preserve">Attribute_0 referencing is a negotiable feature, see </w:t>
      </w:r>
      <w:r>
        <w:fldChar w:fldCharType="begin" w:fldLock="1"/>
      </w:r>
      <w:r>
        <w:instrText xml:space="preserve"> REF _Ref174724942 \r \h  \* MERGEFORMAT </w:instrText>
      </w:r>
      <w:r>
        <w:fldChar w:fldCharType="separate"/>
      </w:r>
      <w:r w:rsidR="00811F07">
        <w:t>7.3.1</w:t>
      </w:r>
      <w:r>
        <w:fldChar w:fldCharType="end"/>
      </w:r>
      <w:r>
        <w:t>.</w:t>
      </w:r>
    </w:p>
    <w:p w14:paraId="11CF5E6F" w14:textId="77777777" w:rsidR="000C3FA4" w:rsidRPr="000A0C07" w:rsidRDefault="000C3FA4" w:rsidP="008916D0">
      <w:pPr>
        <w:pStyle w:val="Heading4"/>
      </w:pPr>
      <w:bookmarkStart w:id="1094" w:name="_Toc392501185"/>
      <w:bookmarkStart w:id="1095" w:name="_Ref388876852"/>
      <w:bookmarkStart w:id="1096" w:name="_Toc437856380"/>
      <w:r w:rsidRPr="000A0C07">
        <w:lastRenderedPageBreak/>
        <w:t>Additional mechanisms</w:t>
      </w:r>
      <w:bookmarkEnd w:id="1094"/>
      <w:bookmarkEnd w:id="1095"/>
      <w:bookmarkEnd w:id="1096"/>
    </w:p>
    <w:p w14:paraId="5B668FBB" w14:textId="77777777" w:rsidR="000C3FA4" w:rsidRPr="000A0C07" w:rsidRDefault="000C3FA4" w:rsidP="008916D0">
      <w:pPr>
        <w:pStyle w:val="Heading5"/>
      </w:pPr>
      <w:bookmarkStart w:id="1097" w:name="_Toc392501186"/>
      <w:bookmarkStart w:id="1098" w:name="_Ref391372220"/>
      <w:bookmarkStart w:id="1099" w:name="_Toc437856381"/>
      <w:r w:rsidRPr="000A0C07">
        <w:t>Overview</w:t>
      </w:r>
      <w:bookmarkEnd w:id="1097"/>
      <w:bookmarkEnd w:id="1098"/>
      <w:bookmarkEnd w:id="1099"/>
    </w:p>
    <w:p w14:paraId="08A4D6BF" w14:textId="590CF4E9" w:rsidR="000C3FA4" w:rsidRPr="000A0C07" w:rsidRDefault="000C3FA4" w:rsidP="004D4676">
      <w:pPr>
        <w:pStyle w:val="PARAGRAPH"/>
      </w:pPr>
      <w:r w:rsidRPr="000A0C07">
        <w:t xml:space="preserve">xDLMS specifies several new mechanisms – compared to </w:t>
      </w:r>
      <w:del w:id="1100" w:author="John Cowburn" w:date="2021-04-16T13:55:00Z">
        <w:r w:rsidRPr="000A0C07" w:rsidDel="00635BE8">
          <w:delText>DLMS</w:delText>
        </w:r>
      </w:del>
      <w:ins w:id="1101" w:author="John Cowburn" w:date="2021-04-16T13:55:00Z">
        <w:r w:rsidR="00635BE8">
          <w:t>DLMS®</w:t>
        </w:r>
      </w:ins>
      <w:r w:rsidRPr="000A0C07">
        <w:t xml:space="preserve"> as specified in </w:t>
      </w:r>
      <w:r w:rsidRPr="000A0C07">
        <w:fldChar w:fldCharType="begin" w:fldLock="1"/>
      </w:r>
      <w:r w:rsidRPr="000A0C07">
        <w:instrText xml:space="preserve"> REF IEC61334_4_41_DLMS \h </w:instrText>
      </w:r>
      <w:r w:rsidR="000A0C07">
        <w:instrText xml:space="preserve"> \* MERGEFORMAT </w:instrText>
      </w:r>
      <w:r w:rsidRPr="000A0C07">
        <w:fldChar w:fldCharType="separate"/>
      </w:r>
      <w:r w:rsidR="00077BDE" w:rsidRPr="000A0C07">
        <w:t>IEC 6</w:t>
      </w:r>
      <w:r w:rsidR="00811F07" w:rsidRPr="000A0C07">
        <w:t>1334-4-41:1996</w:t>
      </w:r>
      <w:r w:rsidRPr="000A0C07">
        <w:fldChar w:fldCharType="end"/>
      </w:r>
      <w:r w:rsidRPr="000A0C07">
        <w:t xml:space="preserve"> – to improve functionality, flexibility and efficiency. The additional mechanisms are:</w:t>
      </w:r>
    </w:p>
    <w:p w14:paraId="36CF20C0" w14:textId="77777777" w:rsidR="000C3FA4" w:rsidRPr="000A0C07" w:rsidRDefault="000C3FA4" w:rsidP="00695ACD">
      <w:pPr>
        <w:pStyle w:val="ListBullet"/>
        <w:numPr>
          <w:ilvl w:val="0"/>
          <w:numId w:val="50"/>
        </w:numPr>
      </w:pPr>
      <w:r w:rsidRPr="000A0C07">
        <w:t>referencing using logical names;</w:t>
      </w:r>
    </w:p>
    <w:p w14:paraId="4328248A" w14:textId="77777777" w:rsidR="000C3FA4" w:rsidRPr="000A0C07" w:rsidRDefault="000C3FA4" w:rsidP="00695ACD">
      <w:pPr>
        <w:pStyle w:val="ListBullet"/>
        <w:numPr>
          <w:ilvl w:val="0"/>
          <w:numId w:val="50"/>
        </w:numPr>
      </w:pPr>
      <w:r w:rsidRPr="000A0C07">
        <w:t>identification of service invocations;</w:t>
      </w:r>
    </w:p>
    <w:p w14:paraId="760EA436" w14:textId="77777777" w:rsidR="000C3FA4" w:rsidRPr="000A0C07" w:rsidRDefault="000C3FA4" w:rsidP="00695ACD">
      <w:pPr>
        <w:pStyle w:val="ListBullet"/>
        <w:numPr>
          <w:ilvl w:val="0"/>
          <w:numId w:val="50"/>
        </w:numPr>
      </w:pPr>
      <w:r w:rsidRPr="000A0C07">
        <w:t>priority handling;</w:t>
      </w:r>
    </w:p>
    <w:p w14:paraId="2ABEA2E8" w14:textId="77777777" w:rsidR="000C3FA4" w:rsidRPr="000A0C07" w:rsidRDefault="000C3FA4" w:rsidP="00695ACD">
      <w:pPr>
        <w:pStyle w:val="ListBullet"/>
        <w:numPr>
          <w:ilvl w:val="0"/>
          <w:numId w:val="50"/>
        </w:numPr>
      </w:pPr>
      <w:r w:rsidRPr="000A0C07">
        <w:t>transferring long application messages;</w:t>
      </w:r>
    </w:p>
    <w:p w14:paraId="6E7C5859" w14:textId="77777777" w:rsidR="000C3FA4" w:rsidRPr="000A0C07" w:rsidRDefault="000C3FA4" w:rsidP="00695ACD">
      <w:pPr>
        <w:pStyle w:val="ListBullet"/>
        <w:numPr>
          <w:ilvl w:val="0"/>
          <w:numId w:val="50"/>
        </w:numPr>
      </w:pPr>
      <w:r w:rsidRPr="000A0C07">
        <w:t>composable xDLMS messages;</w:t>
      </w:r>
    </w:p>
    <w:p w14:paraId="335645C5" w14:textId="77777777" w:rsidR="000C3FA4" w:rsidRPr="000A0C07" w:rsidRDefault="000C3FA4" w:rsidP="00695ACD">
      <w:pPr>
        <w:pStyle w:val="ListBullet"/>
        <w:numPr>
          <w:ilvl w:val="0"/>
          <w:numId w:val="50"/>
        </w:numPr>
      </w:pPr>
      <w:r w:rsidRPr="000A0C07">
        <w:t>compression and decompression;</w:t>
      </w:r>
    </w:p>
    <w:p w14:paraId="0FBF5EBA" w14:textId="77777777" w:rsidR="000C3FA4" w:rsidRPr="000A0C07" w:rsidRDefault="000C3FA4" w:rsidP="00695ACD">
      <w:pPr>
        <w:pStyle w:val="ListBullet"/>
        <w:numPr>
          <w:ilvl w:val="0"/>
          <w:numId w:val="50"/>
        </w:numPr>
      </w:pPr>
      <w:r w:rsidRPr="000A0C07">
        <w:t>general cryptographic protection;</w:t>
      </w:r>
    </w:p>
    <w:p w14:paraId="3BA1B5F9" w14:textId="77777777" w:rsidR="000C3FA4" w:rsidRPr="000A0C07" w:rsidRDefault="000C3FA4" w:rsidP="00695ACD">
      <w:pPr>
        <w:pStyle w:val="ListBullet"/>
        <w:numPr>
          <w:ilvl w:val="0"/>
          <w:numId w:val="50"/>
        </w:numPr>
      </w:pPr>
      <w:r w:rsidRPr="000A0C07">
        <w:t>general block transfer.</w:t>
      </w:r>
    </w:p>
    <w:p w14:paraId="45CEF855" w14:textId="77777777" w:rsidR="000C3FA4" w:rsidRPr="000A0C07" w:rsidRDefault="000C3FA4" w:rsidP="008916D0">
      <w:pPr>
        <w:pStyle w:val="Heading5"/>
      </w:pPr>
      <w:bookmarkStart w:id="1102" w:name="_Toc392501187"/>
      <w:bookmarkStart w:id="1103" w:name="_Ref388881328"/>
      <w:bookmarkStart w:id="1104" w:name="_Toc437856382"/>
      <w:r w:rsidRPr="000A0C07">
        <w:t>Referencing methods and service mapping</w:t>
      </w:r>
      <w:bookmarkEnd w:id="1102"/>
      <w:bookmarkEnd w:id="1103"/>
      <w:bookmarkEnd w:id="1104"/>
    </w:p>
    <w:p w14:paraId="3019BDC8" w14:textId="51A10E85" w:rsidR="000C3FA4" w:rsidRDefault="000C3FA4" w:rsidP="004D4676">
      <w:pPr>
        <w:pStyle w:val="PARAGRAPH"/>
        <w:rPr>
          <w:color w:val="000000"/>
          <w:kern w:val="28"/>
        </w:rPr>
      </w:pPr>
      <w:r>
        <w:rPr>
          <w:color w:val="000000"/>
          <w:kern w:val="28"/>
        </w:rPr>
        <w:t>To access COSEM object</w:t>
      </w:r>
      <w:r>
        <w:rPr>
          <w:color w:val="000000"/>
          <w:kern w:val="28"/>
        </w:rPr>
        <w:fldChar w:fldCharType="begin"/>
      </w:r>
      <w:r>
        <w:instrText xml:space="preserve"> XE "COSEM object" </w:instrText>
      </w:r>
      <w:r>
        <w:rPr>
          <w:color w:val="000000"/>
          <w:kern w:val="28"/>
        </w:rPr>
        <w:fldChar w:fldCharType="end"/>
      </w:r>
      <w:r>
        <w:rPr>
          <w:color w:val="000000"/>
          <w:kern w:val="28"/>
        </w:rPr>
        <w:t xml:space="preserve"> attributes and methods with the xDLMS services, they have to be referenced. </w:t>
      </w:r>
      <w:r>
        <w:t xml:space="preserve">As already mentioned in </w:t>
      </w:r>
      <w:r>
        <w:fldChar w:fldCharType="begin" w:fldLock="1"/>
      </w:r>
      <w:r>
        <w:instrText xml:space="preserve"> REF _Ref388884785 \r \h </w:instrText>
      </w:r>
      <w:r>
        <w:fldChar w:fldCharType="separate"/>
      </w:r>
      <w:r w:rsidR="00811F07">
        <w:t>4.2.4.3.1</w:t>
      </w:r>
      <w:r>
        <w:fldChar w:fldCharType="end"/>
      </w:r>
      <w:r w:rsidR="00020C5F">
        <w:t xml:space="preserve">, </w:t>
      </w:r>
      <w:ins w:id="1105" w:author="John Cowburn" w:date="2021-03-24T13:41:00Z">
        <w:r w:rsidR="00CA346F" w:rsidRPr="00114822">
          <w:rPr>
            <w:highlight w:val="yellow"/>
          </w:rPr>
          <w:fldChar w:fldCharType="begin"/>
        </w:r>
        <w:r w:rsidR="00CA346F" w:rsidRPr="00114822">
          <w:rPr>
            <w:highlight w:val="yellow"/>
          </w:rPr>
          <w:instrText xml:space="preserve"> REF IEC62056_6_2 \h </w:instrText>
        </w:r>
      </w:ins>
      <w:r w:rsidR="00CA346F" w:rsidRPr="00114822">
        <w:rPr>
          <w:highlight w:val="yellow"/>
        </w:rPr>
      </w:r>
      <w:r w:rsidR="00114822">
        <w:rPr>
          <w:highlight w:val="yellow"/>
        </w:rPr>
        <w:instrText xml:space="preserve"> \* MERGEFORMAT </w:instrText>
      </w:r>
      <w:r w:rsidR="00CA346F" w:rsidRPr="00114822">
        <w:rPr>
          <w:highlight w:val="yellow"/>
        </w:rPr>
        <w:fldChar w:fldCharType="separate"/>
      </w:r>
      <w:r w:rsidR="00DC4BE9" w:rsidRPr="00114822">
        <w:rPr>
          <w:color w:val="000000"/>
          <w:highlight w:val="yellow"/>
        </w:rPr>
        <w:t>IEC 62056-6-2:</w:t>
      </w:r>
      <w:ins w:id="1106" w:author="John Cowburn" w:date="2021-03-24T13:24:00Z">
        <w:r w:rsidR="00DC4BE9" w:rsidRPr="00114822">
          <w:rPr>
            <w:color w:val="000000"/>
            <w:highlight w:val="yellow"/>
          </w:rPr>
          <w:t>2021</w:t>
        </w:r>
      </w:ins>
      <w:ins w:id="1107" w:author="John Cowburn" w:date="2021-03-24T13:41:00Z">
        <w:r w:rsidR="00CA346F" w:rsidRPr="00114822">
          <w:rPr>
            <w:highlight w:val="yellow"/>
          </w:rPr>
          <w:fldChar w:fldCharType="end"/>
        </w:r>
      </w:ins>
      <w:del w:id="1108" w:author="John Cowburn" w:date="2021-03-24T13:41:00Z">
        <w:r w:rsidR="00020C5F" w:rsidDel="00CA346F">
          <w:fldChar w:fldCharType="begin" w:fldLock="1"/>
        </w:r>
        <w:r w:rsidR="00020C5F" w:rsidDel="00CA346F">
          <w:delInstrText xml:space="preserve"> REF IEC62056_62_IC \h </w:delInstrText>
        </w:r>
        <w:r w:rsidR="00020C5F" w:rsidDel="00CA346F">
          <w:fldChar w:fldCharType="separate"/>
        </w:r>
        <w:r w:rsidR="00077BDE" w:rsidDel="00CA346F">
          <w:rPr>
            <w:color w:val="000000"/>
          </w:rPr>
          <w:delText>IEC 6</w:delText>
        </w:r>
        <w:r w:rsidR="00811F07" w:rsidRPr="00347160" w:rsidDel="00CA346F">
          <w:rPr>
            <w:color w:val="000000"/>
          </w:rPr>
          <w:delText>2056-6-2:—</w:delText>
        </w:r>
        <w:r w:rsidR="00020C5F" w:rsidDel="00CA346F">
          <w:fldChar w:fldCharType="end"/>
        </w:r>
      </w:del>
      <w:r w:rsidR="00020C5F">
        <w:t>, 4.</w:t>
      </w:r>
      <w:ins w:id="1109" w:author="John Cowburn" w:date="2021-03-24T13:41:00Z">
        <w:r w:rsidR="00CA346F">
          <w:t>1.</w:t>
        </w:r>
      </w:ins>
      <w:r>
        <w:t>2 specifies two referencing methods:</w:t>
      </w:r>
    </w:p>
    <w:p w14:paraId="66926085" w14:textId="77777777" w:rsidR="000C3FA4" w:rsidRDefault="000C3FA4" w:rsidP="00521922">
      <w:pPr>
        <w:pStyle w:val="ListBullet"/>
      </w:pPr>
      <w:r>
        <w:t>Logical Name (LN) referencing</w:t>
      </w:r>
      <w:r>
        <w:fldChar w:fldCharType="begin"/>
      </w:r>
      <w:r>
        <w:instrText xml:space="preserve"> XE "Logical Name referencing" </w:instrText>
      </w:r>
      <w:r>
        <w:fldChar w:fldCharType="end"/>
      </w:r>
      <w:r>
        <w:t>; and</w:t>
      </w:r>
    </w:p>
    <w:p w14:paraId="188DB75E" w14:textId="77777777" w:rsidR="000C3FA4" w:rsidRDefault="000C3FA4" w:rsidP="00521922">
      <w:pPr>
        <w:pStyle w:val="ListBullet"/>
      </w:pPr>
      <w:r>
        <w:t>Short Name (SN) referencing</w:t>
      </w:r>
      <w:r>
        <w:fldChar w:fldCharType="begin"/>
      </w:r>
      <w:r>
        <w:instrText xml:space="preserve"> XE "Short Name referencing" </w:instrText>
      </w:r>
      <w:r>
        <w:fldChar w:fldCharType="end"/>
      </w:r>
      <w:r>
        <w:t>.</w:t>
      </w:r>
    </w:p>
    <w:p w14:paraId="0FC05DF4" w14:textId="1BE97750" w:rsidR="000C3FA4" w:rsidRDefault="000C3FA4" w:rsidP="004D4676">
      <w:pPr>
        <w:pStyle w:val="PARAGRAPH"/>
      </w:pPr>
      <w:r>
        <w:t>In the case of LN referencing, COSEM object</w:t>
      </w:r>
      <w:r>
        <w:fldChar w:fldCharType="begin"/>
      </w:r>
      <w:r>
        <w:instrText xml:space="preserve"> XE "COSEM object" </w:instrText>
      </w:r>
      <w:r>
        <w:fldChar w:fldCharType="end"/>
      </w:r>
      <w:r>
        <w:t xml:space="preserve"> attributes and methods are referenced via the logical name</w:t>
      </w:r>
      <w:r>
        <w:fldChar w:fldCharType="begin"/>
      </w:r>
      <w:r>
        <w:instrText xml:space="preserve"> XE "Logical name" </w:instrText>
      </w:r>
      <w:r>
        <w:fldChar w:fldCharType="end"/>
      </w:r>
      <w:r>
        <w:t xml:space="preserve"> (COSEM_Object_Instance_ID) of the COSEM object instance to which they belong. In the case of SN referencing, COSEM object attributes and methods are mapped to </w:t>
      </w:r>
      <w:del w:id="1110" w:author="John Cowburn" w:date="2021-04-16T13:55:00Z">
        <w:r w:rsidDel="00635BE8">
          <w:delText>DLMS</w:delText>
        </w:r>
      </w:del>
      <w:ins w:id="1111" w:author="John Cowburn" w:date="2021-04-16T13:55:00Z">
        <w:r w:rsidR="00635BE8">
          <w:t>DLMS®</w:t>
        </w:r>
      </w:ins>
      <w:r>
        <w:t xml:space="preserve"> named variables</w:t>
      </w:r>
      <w:r>
        <w:fldChar w:fldCharType="begin"/>
      </w:r>
      <w:r>
        <w:instrText xml:space="preserve"> XE "DLMS named variable" </w:instrText>
      </w:r>
      <w:r>
        <w:fldChar w:fldCharType="end"/>
      </w:r>
      <w:r>
        <w:t>.</w:t>
      </w:r>
    </w:p>
    <w:p w14:paraId="61E11415" w14:textId="77777777" w:rsidR="000C3FA4" w:rsidRDefault="000C3FA4" w:rsidP="004D4676">
      <w:pPr>
        <w:pStyle w:val="PARAGRAPH"/>
        <w:rPr>
          <w:color w:val="000000"/>
          <w:kern w:val="28"/>
        </w:rPr>
      </w:pPr>
      <w:r>
        <w:rPr>
          <w:color w:val="000000"/>
          <w:kern w:val="28"/>
        </w:rPr>
        <w:t>Accordingly, there are two xDLMS ASEs specified: one using xDLMS services with LN referencing and one using xDLMS services with SN referencing.</w:t>
      </w:r>
    </w:p>
    <w:p w14:paraId="12CC5D8C" w14:textId="3084DAB9" w:rsidR="000C3FA4" w:rsidRDefault="000C3FA4" w:rsidP="004D4676">
      <w:pPr>
        <w:pStyle w:val="PARAGRAPH"/>
      </w:pPr>
      <w:r>
        <w:t xml:space="preserve">On the client side, in order to handle the different referencing methods transparently for the AP, the AL uses the xDLMS ASE with LN referencing. Using a unique, standardized service set between COSEM client APs and the communication protocol – hiding the particularities of </w:t>
      </w:r>
      <w:del w:id="1112" w:author="John Cowburn" w:date="2021-04-16T13:55:00Z">
        <w:r w:rsidDel="00635BE8">
          <w:delText>DLMS</w:delText>
        </w:r>
      </w:del>
      <w:ins w:id="1113" w:author="John Cowburn" w:date="2021-04-16T13:55:00Z">
        <w:r w:rsidR="00635BE8">
          <w:t>DLMS®</w:t>
        </w:r>
      </w:ins>
      <w:r>
        <w:t>/COSEM servers using different referencing methods – allows specifying an Application Programming Interface</w:t>
      </w:r>
      <w:r>
        <w:fldChar w:fldCharType="begin"/>
      </w:r>
      <w:r>
        <w:instrText xml:space="preserve"> XE "Application Programming Interface" </w:instrText>
      </w:r>
      <w:r>
        <w:fldChar w:fldCharType="end"/>
      </w:r>
      <w:r>
        <w:t>, API. This is an explicitly specified interface corresponding to this service set for applications running in a given computing environment (for example Windows, UNIX, etc.) Using this – public – API specification, client applications can be developed without knowledge about particularities of a given server</w:t>
      </w:r>
      <w:bookmarkStart w:id="1114" w:name="_Hlt503773701"/>
      <w:bookmarkEnd w:id="1114"/>
      <w:r>
        <w:t>.</w:t>
      </w:r>
    </w:p>
    <w:p w14:paraId="452D7743" w14:textId="77777777" w:rsidR="000C3FA4" w:rsidRDefault="000C3FA4" w:rsidP="004D4676">
      <w:pPr>
        <w:pStyle w:val="PARAGRAPH"/>
      </w:pPr>
      <w:r>
        <w:t>On the server side, either the xDLMS ASE with LN referencing or the xDLMS ASE with SN referencing or both xDLMS ASEs can be used.</w:t>
      </w:r>
    </w:p>
    <w:p w14:paraId="7C45100A" w14:textId="77777777" w:rsidR="000C3FA4" w:rsidRDefault="000C3FA4" w:rsidP="004D4676">
      <w:pPr>
        <w:pStyle w:val="PARAGRAPH"/>
      </w:pPr>
      <w:r>
        <w:t>In the case of confirmed AAs</w:t>
      </w:r>
      <w:r>
        <w:fldChar w:fldCharType="begin"/>
      </w:r>
      <w:r>
        <w:instrText xml:space="preserve"> XE "AA, confirmed" </w:instrText>
      </w:r>
      <w:r>
        <w:fldChar w:fldCharType="end"/>
      </w:r>
      <w:r>
        <w:t>, the referencing method is negotiated during the AA establishment phase via the COSEM application context</w:t>
      </w:r>
      <w:r>
        <w:fldChar w:fldCharType="begin"/>
      </w:r>
      <w:r>
        <w:instrText xml:space="preserve"> XE "COSEM application context" </w:instrText>
      </w:r>
      <w:r>
        <w:fldChar w:fldCharType="end"/>
      </w:r>
      <w:r>
        <w:t>. It shall not change during the lifetime of the AA established. Using LN or SN services within a given AA is exclusive.</w:t>
      </w:r>
    </w:p>
    <w:p w14:paraId="00855383" w14:textId="77777777" w:rsidR="000C3FA4" w:rsidRDefault="000C3FA4" w:rsidP="000C3FA4">
      <w:pPr>
        <w:pStyle w:val="PARAGRAPH"/>
      </w:pPr>
      <w:r>
        <w:t>In the case of unconfirmed</w:t>
      </w:r>
      <w:r>
        <w:fldChar w:fldCharType="begin"/>
      </w:r>
      <w:r>
        <w:instrText xml:space="preserve"> XE "AA, unconfirmed" </w:instrText>
      </w:r>
      <w:r>
        <w:fldChar w:fldCharType="end"/>
      </w:r>
      <w:r>
        <w:t xml:space="preserve"> and pre-established</w:t>
      </w:r>
      <w:r>
        <w:fldChar w:fldCharType="begin"/>
      </w:r>
      <w:r>
        <w:instrText xml:space="preserve"> XE "AA, pre-established" </w:instrText>
      </w:r>
      <w:r>
        <w:fldChar w:fldCharType="end"/>
      </w:r>
      <w:r>
        <w:t xml:space="preserve"> AAs, the client AL is expected to know the referencing method supported by the server.</w:t>
      </w:r>
    </w:p>
    <w:p w14:paraId="15E17014" w14:textId="77777777" w:rsidR="000C3FA4" w:rsidRDefault="000C3FA4" w:rsidP="000C3FA4">
      <w:pPr>
        <w:pStyle w:val="PARAGRAPH"/>
      </w:pPr>
      <w:r>
        <w:t>When the server uses LN referencing, the services are the same on both sides. When the server use</w:t>
      </w:r>
      <w:r w:rsidR="00DC7687">
        <w:t xml:space="preserve">s SN referencing the Client </w:t>
      </w:r>
      <w:r>
        <w:t xml:space="preserve">SN_Mapper ASE in the client maps the SN referencing into LN referencing or vice versa. See </w:t>
      </w:r>
      <w:r>
        <w:fldChar w:fldCharType="begin" w:fldLock="1"/>
      </w:r>
      <w:r>
        <w:instrText xml:space="preserve"> REF _Ref388888334 \r \h </w:instrText>
      </w:r>
      <w:r>
        <w:fldChar w:fldCharType="separate"/>
      </w:r>
      <w:r w:rsidR="00811F07">
        <w:t>4.2.2</w:t>
      </w:r>
      <w:r>
        <w:fldChar w:fldCharType="end"/>
      </w:r>
      <w:r>
        <w:t xml:space="preserve"> and </w:t>
      </w:r>
      <w:r>
        <w:fldChar w:fldCharType="begin" w:fldLock="1"/>
      </w:r>
      <w:r>
        <w:instrText xml:space="preserve"> REF _Ref388907438 \r \h </w:instrText>
      </w:r>
      <w:r>
        <w:fldChar w:fldCharType="separate"/>
      </w:r>
      <w:r w:rsidR="00811F07">
        <w:t>4.2.5</w:t>
      </w:r>
      <w:r>
        <w:fldChar w:fldCharType="end"/>
      </w:r>
      <w:r>
        <w:t>.</w:t>
      </w:r>
    </w:p>
    <w:p w14:paraId="04957E8B" w14:textId="77777777" w:rsidR="000C3FA4" w:rsidRPr="000A0C07" w:rsidRDefault="000C3FA4" w:rsidP="008916D0">
      <w:pPr>
        <w:pStyle w:val="Heading5"/>
      </w:pPr>
      <w:bookmarkStart w:id="1115" w:name="_Toc392501188"/>
      <w:bookmarkStart w:id="1116" w:name="_Ref386908493"/>
      <w:bookmarkStart w:id="1117" w:name="_Toc437856383"/>
      <w:r w:rsidRPr="000A0C07">
        <w:lastRenderedPageBreak/>
        <w:t>Identification of service invocations</w:t>
      </w:r>
      <w:r w:rsidRPr="000A0C07">
        <w:fldChar w:fldCharType="begin"/>
      </w:r>
      <w:r w:rsidRPr="000A0C07">
        <w:instrText xml:space="preserve"> XE "Identifying service invocations" </w:instrText>
      </w:r>
      <w:r w:rsidRPr="000A0C07">
        <w:fldChar w:fldCharType="end"/>
      </w:r>
      <w:r w:rsidRPr="000A0C07">
        <w:t>: the Invoke_Id parameter</w:t>
      </w:r>
      <w:bookmarkEnd w:id="1115"/>
      <w:bookmarkEnd w:id="1116"/>
      <w:bookmarkEnd w:id="1117"/>
      <w:r w:rsidRPr="000A0C07">
        <w:fldChar w:fldCharType="begin"/>
      </w:r>
      <w:r w:rsidRPr="000A0C07">
        <w:instrText xml:space="preserve"> XE "Invoke_Id" </w:instrText>
      </w:r>
      <w:r w:rsidRPr="000A0C07">
        <w:fldChar w:fldCharType="end"/>
      </w:r>
    </w:p>
    <w:p w14:paraId="76246037" w14:textId="77777777" w:rsidR="000C3FA4" w:rsidRPr="00545099" w:rsidRDefault="000C3FA4" w:rsidP="00545099">
      <w:pPr>
        <w:pStyle w:val="PARAGRAPH"/>
        <w:spacing w:after="120"/>
        <w:rPr>
          <w:color w:val="000000"/>
        </w:rPr>
      </w:pPr>
      <w:r>
        <w:rPr>
          <w:color w:val="000000"/>
        </w:rPr>
        <w:t>In the client/server model, requests are sent by the client and responses are sent by the server. The client is allowed to send several requests before receiving the response to the previous ones</w:t>
      </w:r>
      <w:r w:rsidR="00545099">
        <w:rPr>
          <w:color w:val="000000"/>
        </w:rPr>
        <w:t>, p</w:t>
      </w:r>
      <w:r w:rsidR="00545099" w:rsidRPr="00545099">
        <w:rPr>
          <w:color w:val="000000"/>
        </w:rPr>
        <w:t>rovided that this is allowed by the lower layers</w:t>
      </w:r>
      <w:r>
        <w:rPr>
          <w:color w:val="000000"/>
        </w:rPr>
        <w:t>.</w:t>
      </w:r>
    </w:p>
    <w:p w14:paraId="6C8C0BA3" w14:textId="77777777" w:rsidR="000C3FA4" w:rsidRDefault="000C3FA4" w:rsidP="000C3FA4">
      <w:pPr>
        <w:pStyle w:val="PARAGRAPH"/>
        <w:spacing w:after="120"/>
        <w:rPr>
          <w:color w:val="000000"/>
        </w:rPr>
      </w:pPr>
      <w:r>
        <w:rPr>
          <w:color w:val="000000"/>
        </w:rPr>
        <w:t>Therefore – to be able to identify which response corresponds to each request – it is necessary to include a reference in the request.</w:t>
      </w:r>
    </w:p>
    <w:p w14:paraId="53A752CA" w14:textId="77777777" w:rsidR="000C3FA4" w:rsidRDefault="000C3FA4" w:rsidP="000C3FA4">
      <w:pPr>
        <w:pStyle w:val="PARAGRAPH"/>
        <w:spacing w:after="120"/>
        <w:rPr>
          <w:color w:val="000000"/>
        </w:rPr>
      </w:pPr>
      <w:r>
        <w:rPr>
          <w:color w:val="000000"/>
        </w:rPr>
        <w:t>The Invoke_Id parameter is used for this purpose. The value of this parameter is assigned by the client so that each request carries a different Invoke_Id. The server shall copy the Invoke_Id into the corresponding response.</w:t>
      </w:r>
    </w:p>
    <w:p w14:paraId="552002D9" w14:textId="77777777" w:rsidR="00474322" w:rsidRDefault="00474322" w:rsidP="00474322">
      <w:pPr>
        <w:pStyle w:val="PARAGRAPH"/>
        <w:rPr>
          <w:color w:val="000000"/>
        </w:rPr>
      </w:pPr>
      <w:r>
        <w:t xml:space="preserve">In the ACCESS and the DataNotification service – see </w:t>
      </w:r>
      <w:r>
        <w:fldChar w:fldCharType="begin" w:fldLock="1"/>
      </w:r>
      <w:r>
        <w:instrText xml:space="preserve"> REF _Ref412410728 \n \h </w:instrText>
      </w:r>
      <w:r>
        <w:fldChar w:fldCharType="separate"/>
      </w:r>
      <w:r w:rsidR="00811F07">
        <w:t>6.9</w:t>
      </w:r>
      <w:r>
        <w:fldChar w:fldCharType="end"/>
      </w:r>
      <w:r>
        <w:t xml:space="preserve"> and </w:t>
      </w:r>
      <w:r>
        <w:fldChar w:fldCharType="begin" w:fldLock="1"/>
      </w:r>
      <w:r>
        <w:instrText xml:space="preserve"> REF _Ref372910901 \r \h  \* MERGEFORMAT </w:instrText>
      </w:r>
      <w:r>
        <w:fldChar w:fldCharType="separate"/>
      </w:r>
      <w:r w:rsidR="00811F07">
        <w:t>6.10</w:t>
      </w:r>
      <w:r>
        <w:fldChar w:fldCharType="end"/>
      </w:r>
      <w:r>
        <w:t xml:space="preserve"> – the Long-Invoke-Id</w:t>
      </w:r>
      <w:r>
        <w:fldChar w:fldCharType="begin"/>
      </w:r>
      <w:r>
        <w:instrText xml:space="preserve"> XE "Invoke-Id, long" </w:instrText>
      </w:r>
      <w:r>
        <w:fldChar w:fldCharType="end"/>
      </w:r>
      <w:r>
        <w:t xml:space="preserve"> parameter is used instead of the Invoke_Id parameter.</w:t>
      </w:r>
    </w:p>
    <w:p w14:paraId="481A1526" w14:textId="77777777" w:rsidR="000C3FA4" w:rsidRDefault="000C3FA4" w:rsidP="000C3FA4">
      <w:pPr>
        <w:pStyle w:val="PARAGRAPH"/>
        <w:rPr>
          <w:color w:val="000000"/>
        </w:rPr>
      </w:pPr>
      <w:r>
        <w:rPr>
          <w:color w:val="000000"/>
        </w:rPr>
        <w:t>The EventNotification service does not contain the Invoke_Id parameter.</w:t>
      </w:r>
    </w:p>
    <w:p w14:paraId="2BAA363C" w14:textId="77777777" w:rsidR="000C3FA4" w:rsidRDefault="000C3FA4" w:rsidP="000C3FA4">
      <w:pPr>
        <w:pStyle w:val="PARAGRAPH"/>
        <w:spacing w:after="120"/>
      </w:pPr>
      <w:r>
        <w:rPr>
          <w:color w:val="000000"/>
        </w:rPr>
        <w:t>This feature is available only with LN referencing.</w:t>
      </w:r>
    </w:p>
    <w:p w14:paraId="3BEF770F" w14:textId="77777777" w:rsidR="000C3FA4" w:rsidRPr="00FF1790" w:rsidRDefault="000C3FA4" w:rsidP="008916D0">
      <w:pPr>
        <w:pStyle w:val="Heading5"/>
      </w:pPr>
      <w:bookmarkStart w:id="1118" w:name="_Toc247390598"/>
      <w:bookmarkStart w:id="1119" w:name="_Toc392501189"/>
      <w:bookmarkStart w:id="1120" w:name="_Toc437856384"/>
      <w:r w:rsidRPr="00FF1790">
        <w:t>Priority</w:t>
      </w:r>
      <w:bookmarkEnd w:id="1118"/>
      <w:r w:rsidRPr="00FF1790">
        <w:t xml:space="preserve"> handling</w:t>
      </w:r>
      <w:bookmarkEnd w:id="1119"/>
      <w:bookmarkEnd w:id="1120"/>
    </w:p>
    <w:p w14:paraId="6CB75D6D" w14:textId="77777777" w:rsidR="000C3FA4" w:rsidRDefault="000C3FA4" w:rsidP="004D4676">
      <w:pPr>
        <w:pStyle w:val="PARAGRAPH"/>
      </w:pPr>
      <w:r>
        <w:t>For data transfer services using LN referencing,</w:t>
      </w:r>
      <w:r>
        <w:fldChar w:fldCharType="begin"/>
      </w:r>
      <w:r>
        <w:instrText xml:space="preserve"> XE "Priority" </w:instrText>
      </w:r>
      <w:r>
        <w:fldChar w:fldCharType="end"/>
      </w:r>
      <w:r>
        <w:t xml:space="preserve"> two priority levels are available: normal (FALSE) and high (TRUE). This feature allows receiving a response to a new request before the response to a previous request is completed.</w:t>
      </w:r>
    </w:p>
    <w:p w14:paraId="51881CC7" w14:textId="77777777" w:rsidR="000C3FA4" w:rsidRDefault="000C3FA4" w:rsidP="004D4676">
      <w:pPr>
        <w:pStyle w:val="PARAGRAPH"/>
      </w:pPr>
      <w:r>
        <w:t xml:space="preserve">Normally, the server serves incoming service requests in the order of reception (FIFS, First In, First Served). However, a request with the priority parameter set to high (TRUE) is served before the previous requests with priority set to normal (FALSE). The response carries the same priority flag as that of the corresponding request. Managing priority is a negotiable feature; see </w:t>
      </w:r>
      <w:r>
        <w:fldChar w:fldCharType="begin" w:fldLock="1"/>
      </w:r>
      <w:r>
        <w:instrText xml:space="preserve"> REF _Ref174726628 \r \h  \* MERGEFORMAT </w:instrText>
      </w:r>
      <w:r>
        <w:fldChar w:fldCharType="separate"/>
      </w:r>
      <w:r w:rsidR="00811F07">
        <w:t>7.3.1</w:t>
      </w:r>
      <w:r>
        <w:fldChar w:fldCharType="end"/>
      </w:r>
      <w:r>
        <w:t>.</w:t>
      </w:r>
    </w:p>
    <w:p w14:paraId="6DC4D3A2" w14:textId="77777777" w:rsidR="000C3FA4" w:rsidRDefault="000C3FA4" w:rsidP="004D4676">
      <w:pPr>
        <w:pStyle w:val="NOTE"/>
        <w:rPr>
          <w:color w:val="000000"/>
        </w:rPr>
      </w:pPr>
      <w:r>
        <w:t>NOTE 1</w:t>
      </w:r>
      <w:r w:rsidR="004D4676">
        <w:t> </w:t>
      </w:r>
      <w:r>
        <w:t>As service invocations are identified with an Invoke_Id, services with the same priority can be served in any order.</w:t>
      </w:r>
    </w:p>
    <w:p w14:paraId="32F7E9C9" w14:textId="77777777" w:rsidR="000C3FA4" w:rsidRDefault="000C3FA4" w:rsidP="004D4676">
      <w:pPr>
        <w:pStyle w:val="NOTE"/>
      </w:pPr>
      <w:r>
        <w:t>NOTE 2</w:t>
      </w:r>
      <w:r w:rsidR="004D4676">
        <w:t> </w:t>
      </w:r>
      <w:r>
        <w:t>If the feature is not supported, requests with HIGH priority are served with NORMAL priority.</w:t>
      </w:r>
    </w:p>
    <w:p w14:paraId="6BD08847" w14:textId="77777777" w:rsidR="000C3FA4" w:rsidRDefault="000C3FA4" w:rsidP="004D4676">
      <w:pPr>
        <w:pStyle w:val="PARAGRAPH"/>
      </w:pPr>
      <w:r>
        <w:t>This feature is not available with services using SN referencing. The server treats the services on a FIFS basis.</w:t>
      </w:r>
    </w:p>
    <w:p w14:paraId="3A08F7D7" w14:textId="77777777" w:rsidR="000C3FA4" w:rsidRPr="000A0C07" w:rsidRDefault="000C3FA4" w:rsidP="008916D0">
      <w:pPr>
        <w:pStyle w:val="Heading5"/>
      </w:pPr>
      <w:bookmarkStart w:id="1121" w:name="_Toc392501190"/>
      <w:bookmarkStart w:id="1122" w:name="_Ref388905856"/>
      <w:bookmarkStart w:id="1123" w:name="_Toc437856385"/>
      <w:bookmarkStart w:id="1124" w:name="_Ref97196391"/>
      <w:r w:rsidRPr="000A0C07">
        <w:t>Transferring long messages</w:t>
      </w:r>
      <w:bookmarkEnd w:id="1121"/>
      <w:bookmarkEnd w:id="1122"/>
      <w:bookmarkEnd w:id="1123"/>
      <w:bookmarkEnd w:id="1124"/>
      <w:r w:rsidRPr="000A0C07">
        <w:fldChar w:fldCharType="begin"/>
      </w:r>
      <w:r w:rsidRPr="000A0C07">
        <w:instrText xml:space="preserve"> XE "Long service parameters" </w:instrText>
      </w:r>
      <w:r w:rsidRPr="000A0C07">
        <w:fldChar w:fldCharType="end"/>
      </w:r>
    </w:p>
    <w:p w14:paraId="0518CA40" w14:textId="77777777" w:rsidR="000C3FA4" w:rsidRDefault="000C3FA4" w:rsidP="004D4676">
      <w:pPr>
        <w:pStyle w:val="PARAGRAPH"/>
      </w:pPr>
      <w:r>
        <w:t>The xDLMS service primitives are carried in an encoded form by xDLMS APDUs. This encoded form may be longer than the Client / Server Max Receive PDU Size negotiated. To transfer such ‘long’ messages, there are two mechanisms available:</w:t>
      </w:r>
    </w:p>
    <w:p w14:paraId="2313B63E" w14:textId="77777777" w:rsidR="000C3FA4" w:rsidRDefault="000C3FA4" w:rsidP="00695ACD">
      <w:pPr>
        <w:pStyle w:val="ListNumber"/>
        <w:numPr>
          <w:ilvl w:val="0"/>
          <w:numId w:val="51"/>
        </w:numPr>
        <w:snapToGrid/>
        <w:rPr>
          <w:color w:val="000000"/>
        </w:rPr>
      </w:pPr>
      <w:r>
        <w:rPr>
          <w:color w:val="000000"/>
        </w:rPr>
        <w:t>the general block transfer</w:t>
      </w:r>
      <w:r>
        <w:rPr>
          <w:color w:val="000000"/>
        </w:rPr>
        <w:fldChar w:fldCharType="begin"/>
      </w:r>
      <w:r>
        <w:instrText xml:space="preserve"> XE "</w:instrText>
      </w:r>
      <w:r>
        <w:rPr>
          <w:color w:val="000000"/>
        </w:rPr>
        <w:instrText>General block transfer</w:instrText>
      </w:r>
      <w:r>
        <w:instrText xml:space="preserve">" </w:instrText>
      </w:r>
      <w:r>
        <w:rPr>
          <w:color w:val="000000"/>
        </w:rPr>
        <w:fldChar w:fldCharType="end"/>
      </w:r>
      <w:r>
        <w:rPr>
          <w:color w:val="000000"/>
        </w:rPr>
        <w:t xml:space="preserve"> (GBT) mechanism specified in </w:t>
      </w:r>
      <w:r>
        <w:rPr>
          <w:color w:val="000000"/>
        </w:rPr>
        <w:fldChar w:fldCharType="begin" w:fldLock="1"/>
      </w:r>
      <w:r>
        <w:rPr>
          <w:color w:val="000000"/>
        </w:rPr>
        <w:instrText xml:space="preserve"> REF _Ref388904419 \r \h </w:instrText>
      </w:r>
      <w:r>
        <w:rPr>
          <w:color w:val="000000"/>
        </w:rPr>
      </w:r>
      <w:r>
        <w:rPr>
          <w:color w:val="000000"/>
        </w:rPr>
        <w:fldChar w:fldCharType="separate"/>
      </w:r>
      <w:r w:rsidR="00811F07">
        <w:rPr>
          <w:color w:val="000000"/>
        </w:rPr>
        <w:t>4.2.4.4.9</w:t>
      </w:r>
      <w:r>
        <w:rPr>
          <w:color w:val="000000"/>
        </w:rPr>
        <w:fldChar w:fldCharType="end"/>
      </w:r>
      <w:r>
        <w:rPr>
          <w:color w:val="000000"/>
        </w:rPr>
        <w:t>;</w:t>
      </w:r>
    </w:p>
    <w:p w14:paraId="4823A09F" w14:textId="77777777" w:rsidR="00385A7A" w:rsidRDefault="00385A7A" w:rsidP="00695ACD">
      <w:pPr>
        <w:pStyle w:val="ListNumber"/>
        <w:numPr>
          <w:ilvl w:val="0"/>
          <w:numId w:val="51"/>
        </w:numPr>
        <w:snapToGrid/>
        <w:rPr>
          <w:ins w:id="1125" w:author="John Cowburn" w:date="2022-02-23T12:08:00Z"/>
          <w:color w:val="000000"/>
        </w:rPr>
      </w:pPr>
      <w:ins w:id="1126" w:author="John Cowburn" w:date="2022-02-23T12:07:00Z">
        <w:r>
          <w:t xml:space="preserve">the </w:t>
        </w:r>
      </w:ins>
      <w:r w:rsidR="000C3FA4">
        <w:t>service-specific block transfer</w:t>
      </w:r>
      <w:r w:rsidR="000C3FA4">
        <w:fldChar w:fldCharType="begin"/>
      </w:r>
      <w:r w:rsidR="000C3FA4">
        <w:instrText xml:space="preserve"> XE "Block transfer, service-specific" </w:instrText>
      </w:r>
      <w:r w:rsidR="000C3FA4">
        <w:fldChar w:fldCharType="end"/>
      </w:r>
      <w:r w:rsidR="000C3FA4">
        <w:t xml:space="preserve"> mechanism. </w:t>
      </w:r>
    </w:p>
    <w:p w14:paraId="1578186B" w14:textId="63E9EDF1" w:rsidR="00385A7A" w:rsidRPr="006D186B" w:rsidRDefault="00385A7A" w:rsidP="00385A7A">
      <w:pPr>
        <w:pStyle w:val="PARAGRAPH"/>
        <w:rPr>
          <w:ins w:id="1127" w:author="John Cowburn" w:date="2022-02-23T12:09:00Z"/>
          <w:highlight w:val="yellow"/>
        </w:rPr>
      </w:pPr>
      <w:ins w:id="1128" w:author="John Cowburn" w:date="2022-02-23T12:09:00Z">
        <w:r w:rsidRPr="006D186B">
          <w:rPr>
            <w:highlight w:val="yellow"/>
          </w:rPr>
          <w:t xml:space="preserve">Using the general or the service-specific block transfer mechanism is a negotiable feature; see </w:t>
        </w:r>
        <w:r w:rsidRPr="006D186B">
          <w:rPr>
            <w:highlight w:val="yellow"/>
          </w:rPr>
          <w:fldChar w:fldCharType="begin"/>
        </w:r>
        <w:r w:rsidRPr="006D186B">
          <w:rPr>
            <w:highlight w:val="yellow"/>
          </w:rPr>
          <w:instrText xml:space="preserve"> REF _Ref174724942 \r \h  \* MERGEFORMAT </w:instrText>
        </w:r>
      </w:ins>
      <w:r w:rsidRPr="006D186B">
        <w:rPr>
          <w:highlight w:val="yellow"/>
        </w:rPr>
      </w:r>
      <w:ins w:id="1129" w:author="John Cowburn" w:date="2022-02-23T12:09:00Z">
        <w:r w:rsidRPr="006D186B">
          <w:rPr>
            <w:highlight w:val="yellow"/>
          </w:rPr>
          <w:fldChar w:fldCharType="separate"/>
        </w:r>
      </w:ins>
      <w:r w:rsidR="00DC4BE9">
        <w:rPr>
          <w:highlight w:val="yellow"/>
        </w:rPr>
        <w:t>7.3.1</w:t>
      </w:r>
      <w:ins w:id="1130" w:author="John Cowburn" w:date="2022-02-23T12:09:00Z">
        <w:r w:rsidRPr="006D186B">
          <w:rPr>
            <w:highlight w:val="yellow"/>
          </w:rPr>
          <w:fldChar w:fldCharType="end"/>
        </w:r>
        <w:r w:rsidRPr="006D186B">
          <w:rPr>
            <w:highlight w:val="yellow"/>
          </w:rPr>
          <w:t>.</w:t>
        </w:r>
      </w:ins>
    </w:p>
    <w:p w14:paraId="3B4D873B" w14:textId="4C66449D" w:rsidR="00385A7A" w:rsidRPr="006D186B" w:rsidRDefault="00385A7A" w:rsidP="00385A7A">
      <w:pPr>
        <w:pStyle w:val="PARAGRAPH"/>
        <w:rPr>
          <w:ins w:id="1131" w:author="John Cowburn" w:date="2022-02-23T12:09:00Z"/>
          <w:highlight w:val="yellow"/>
        </w:rPr>
      </w:pPr>
      <w:ins w:id="1132" w:author="John Cowburn" w:date="2022-02-23T12:09:00Z">
        <w:r w:rsidRPr="006D186B">
          <w:rPr>
            <w:highlight w:val="yellow"/>
          </w:rPr>
          <w:t>An APDU that fits in the Client / Server Max Receive PDU Size negotiated may be too long to fit in a single frame / packet of the supporting protocol layer. Such APDUs may be transported if the supporting protocol layer provide(s) segmentation</w:t>
        </w:r>
      </w:ins>
      <w:ins w:id="1133" w:author="John Cowburn" w:date="2022-02-23T16:40:00Z">
        <w:r w:rsidR="006D186B" w:rsidRPr="006D186B">
          <w:rPr>
            <w:highlight w:val="yellow"/>
          </w:rPr>
          <w:t>.</w:t>
        </w:r>
      </w:ins>
    </w:p>
    <w:p w14:paraId="2849AB6A" w14:textId="77777777" w:rsidR="00385A7A" w:rsidRPr="006D186B" w:rsidRDefault="00385A7A" w:rsidP="00385A7A">
      <w:pPr>
        <w:pStyle w:val="PARAGRAPH"/>
        <w:rPr>
          <w:ins w:id="1134" w:author="John Cowburn" w:date="2022-02-23T12:09:00Z"/>
          <w:highlight w:val="yellow"/>
        </w:rPr>
      </w:pPr>
      <w:ins w:id="1135" w:author="John Cowburn" w:date="2022-02-23T12:09:00Z">
        <w:r w:rsidRPr="006D186B">
          <w:rPr>
            <w:highlight w:val="yellow"/>
          </w:rPr>
          <w:t>Service-specific block transfer mechanism is available with:</w:t>
        </w:r>
      </w:ins>
    </w:p>
    <w:p w14:paraId="2D41D834" w14:textId="77777777" w:rsidR="00385A7A" w:rsidRPr="006D186B" w:rsidRDefault="00385A7A" w:rsidP="00385A7A">
      <w:pPr>
        <w:pStyle w:val="ListBullet"/>
        <w:rPr>
          <w:ins w:id="1136" w:author="John Cowburn" w:date="2022-02-23T12:09:00Z"/>
          <w:highlight w:val="yellow"/>
        </w:rPr>
      </w:pPr>
      <w:ins w:id="1137" w:author="John Cowburn" w:date="2022-02-23T12:09:00Z">
        <w:r w:rsidRPr="006D186B">
          <w:rPr>
            <w:highlight w:val="yellow"/>
          </w:rPr>
          <w:t>confirmed services using LN referencing: GET, SET, ACTION;</w:t>
        </w:r>
      </w:ins>
    </w:p>
    <w:p w14:paraId="520FFC6F" w14:textId="77777777" w:rsidR="00385A7A" w:rsidRPr="006D186B" w:rsidRDefault="00385A7A" w:rsidP="00385A7A">
      <w:pPr>
        <w:pStyle w:val="ListBullet"/>
        <w:rPr>
          <w:ins w:id="1138" w:author="John Cowburn" w:date="2022-02-23T12:09:00Z"/>
          <w:highlight w:val="yellow"/>
        </w:rPr>
      </w:pPr>
      <w:ins w:id="1139" w:author="John Cowburn" w:date="2022-02-23T12:09:00Z">
        <w:r w:rsidRPr="006D186B">
          <w:rPr>
            <w:highlight w:val="yellow"/>
          </w:rPr>
          <w:lastRenderedPageBreak/>
          <w:t>confirmed services using SN referencing: Read, Write.</w:t>
        </w:r>
      </w:ins>
    </w:p>
    <w:p w14:paraId="4A541B58" w14:textId="77777777" w:rsidR="00385A7A" w:rsidRPr="006D186B" w:rsidRDefault="00385A7A" w:rsidP="00385A7A">
      <w:pPr>
        <w:pStyle w:val="PARAGRAPH"/>
        <w:rPr>
          <w:ins w:id="1140" w:author="John Cowburn" w:date="2022-02-23T12:09:00Z"/>
          <w:highlight w:val="yellow"/>
        </w:rPr>
      </w:pPr>
      <w:ins w:id="1141" w:author="John Cowburn" w:date="2022-02-23T12:09:00Z">
        <w:r w:rsidRPr="006D186B">
          <w:rPr>
            <w:highlight w:val="yellow"/>
          </w:rPr>
          <w:t>and the related APDUs.</w:t>
        </w:r>
      </w:ins>
    </w:p>
    <w:p w14:paraId="17A9E3D3" w14:textId="77777777" w:rsidR="00385A7A" w:rsidRPr="006D186B" w:rsidRDefault="00385A7A" w:rsidP="00385A7A">
      <w:pPr>
        <w:pStyle w:val="PARAGRAPH"/>
        <w:rPr>
          <w:ins w:id="1142" w:author="John Cowburn" w:date="2022-02-23T12:09:00Z"/>
          <w:highlight w:val="yellow"/>
        </w:rPr>
      </w:pPr>
      <w:ins w:id="1143" w:author="John Cowburn" w:date="2022-02-23T12:09:00Z">
        <w:r w:rsidRPr="006D186B">
          <w:rPr>
            <w:highlight w:val="yellow"/>
          </w:rPr>
          <w:t>Service-specific block transfer is not available with:</w:t>
        </w:r>
      </w:ins>
    </w:p>
    <w:p w14:paraId="6B95DBDC" w14:textId="77777777" w:rsidR="00385A7A" w:rsidRPr="006D186B" w:rsidRDefault="00385A7A" w:rsidP="00385A7A">
      <w:pPr>
        <w:pStyle w:val="ListBullet"/>
        <w:rPr>
          <w:ins w:id="1144" w:author="John Cowburn" w:date="2022-02-23T12:09:00Z"/>
          <w:highlight w:val="yellow"/>
        </w:rPr>
      </w:pPr>
      <w:ins w:id="1145" w:author="John Cowburn" w:date="2022-02-23T12:09:00Z">
        <w:r w:rsidRPr="006D186B">
          <w:rPr>
            <w:highlight w:val="yellow"/>
          </w:rPr>
          <w:t>unconfirmed services;</w:t>
        </w:r>
      </w:ins>
    </w:p>
    <w:p w14:paraId="6F206853" w14:textId="77777777" w:rsidR="00385A7A" w:rsidRPr="006D186B" w:rsidRDefault="00385A7A" w:rsidP="00385A7A">
      <w:pPr>
        <w:pStyle w:val="ListBullet"/>
        <w:rPr>
          <w:ins w:id="1146" w:author="John Cowburn" w:date="2022-02-23T12:09:00Z"/>
          <w:highlight w:val="yellow"/>
        </w:rPr>
      </w:pPr>
      <w:ins w:id="1147" w:author="John Cowburn" w:date="2022-02-23T12:09:00Z">
        <w:r w:rsidRPr="006D186B">
          <w:rPr>
            <w:highlight w:val="yellow"/>
          </w:rPr>
          <w:t>unsolicited services (DataNotification, EventNotification and InformationReport);</w:t>
        </w:r>
      </w:ins>
    </w:p>
    <w:p w14:paraId="494F3D73" w14:textId="77777777" w:rsidR="00385A7A" w:rsidRPr="006D186B" w:rsidRDefault="00385A7A" w:rsidP="00385A7A">
      <w:pPr>
        <w:pStyle w:val="ListBullet"/>
        <w:rPr>
          <w:ins w:id="1148" w:author="John Cowburn" w:date="2022-02-23T12:09:00Z"/>
          <w:highlight w:val="yellow"/>
        </w:rPr>
      </w:pPr>
      <w:ins w:id="1149" w:author="John Cowburn" w:date="2022-02-23T12:09:00Z">
        <w:r w:rsidRPr="006D186B">
          <w:rPr>
            <w:highlight w:val="yellow"/>
          </w:rPr>
          <w:t>the ACCESS service</w:t>
        </w:r>
      </w:ins>
    </w:p>
    <w:p w14:paraId="7FF54402" w14:textId="77777777" w:rsidR="00385A7A" w:rsidRPr="006D186B" w:rsidRDefault="00385A7A" w:rsidP="00385A7A">
      <w:pPr>
        <w:pStyle w:val="PARAGRAPH"/>
        <w:rPr>
          <w:ins w:id="1150" w:author="John Cowburn" w:date="2022-02-23T12:09:00Z"/>
          <w:highlight w:val="yellow"/>
        </w:rPr>
      </w:pPr>
      <w:ins w:id="1151" w:author="John Cowburn" w:date="2022-02-23T12:09:00Z">
        <w:r w:rsidRPr="006D186B">
          <w:rPr>
            <w:highlight w:val="yellow"/>
          </w:rPr>
          <w:t>and the related APDUs.</w:t>
        </w:r>
      </w:ins>
    </w:p>
    <w:p w14:paraId="7F3EFBC1" w14:textId="77777777" w:rsidR="00385A7A" w:rsidRPr="006D186B" w:rsidRDefault="00385A7A" w:rsidP="00385A7A">
      <w:pPr>
        <w:pStyle w:val="PARAGRAPH"/>
        <w:rPr>
          <w:ins w:id="1152" w:author="John Cowburn" w:date="2022-02-23T12:09:00Z"/>
          <w:highlight w:val="yellow"/>
        </w:rPr>
      </w:pPr>
      <w:ins w:id="1153" w:author="John Cowburn" w:date="2022-02-23T12:09:00Z">
        <w:r w:rsidRPr="006D186B">
          <w:rPr>
            <w:highlight w:val="yellow"/>
          </w:rPr>
          <w:t>With service-specific block transfer, the reception of each block has to be acknowledged before the next block can be sent. A recovery mechanism for lost blocks is not available. When global key or dedicated key ciphering is required, it is applied to the APDU carrying a block – or an acknowledgement of a block – of the long message. This creates considerable computing and transport overhead. Service specific digital signature is not available.</w:t>
        </w:r>
      </w:ins>
    </w:p>
    <w:p w14:paraId="2E4D2535" w14:textId="3C168846" w:rsidR="00385A7A" w:rsidRPr="00776239" w:rsidRDefault="00385A7A" w:rsidP="00385A7A">
      <w:pPr>
        <w:pStyle w:val="PARAGRAPH"/>
        <w:rPr>
          <w:ins w:id="1154" w:author="John Cowburn" w:date="2022-02-23T12:09:00Z"/>
        </w:rPr>
      </w:pPr>
      <w:ins w:id="1155" w:author="John Cowburn" w:date="2022-02-23T12:09:00Z">
        <w:r w:rsidRPr="006D186B">
          <w:rPr>
            <w:highlight w:val="yellow"/>
          </w:rPr>
          <w:t>Conversely, the GBT mechanism can be used with any xDLMS APDU including the general-ciphering and general-signing APDUs. It provides bidirectional block transfer, streaming and lost block recovery. When cryptographic protection is required, it is applied to the complete APDU and then the protected APDU is transferred in blocks, as specified in</w:t>
        </w:r>
      </w:ins>
      <w:ins w:id="1156" w:author="John Cowburn" w:date="2022-02-23T16:41:00Z">
        <w:r w:rsidR="006D186B" w:rsidRPr="006D186B">
          <w:rPr>
            <w:highlight w:val="yellow"/>
          </w:rPr>
          <w:t xml:space="preserve"> </w:t>
        </w:r>
        <w:r w:rsidR="006D186B" w:rsidRPr="006D186B">
          <w:rPr>
            <w:highlight w:val="yellow"/>
          </w:rPr>
          <w:fldChar w:fldCharType="begin"/>
        </w:r>
        <w:r w:rsidR="006D186B" w:rsidRPr="006D186B">
          <w:rPr>
            <w:highlight w:val="yellow"/>
          </w:rPr>
          <w:instrText xml:space="preserve"> REF _Ref96526920 \w \h </w:instrText>
        </w:r>
      </w:ins>
      <w:r w:rsidR="006D186B">
        <w:rPr>
          <w:highlight w:val="yellow"/>
        </w:rPr>
        <w:instrText xml:space="preserve"> \* MERGEFORMAT </w:instrText>
      </w:r>
      <w:r w:rsidR="006D186B" w:rsidRPr="006D186B">
        <w:rPr>
          <w:highlight w:val="yellow"/>
        </w:rPr>
      </w:r>
      <w:r w:rsidR="006D186B" w:rsidRPr="006D186B">
        <w:rPr>
          <w:highlight w:val="yellow"/>
        </w:rPr>
        <w:fldChar w:fldCharType="separate"/>
      </w:r>
      <w:r w:rsidR="00DC4BE9">
        <w:rPr>
          <w:highlight w:val="yellow"/>
        </w:rPr>
        <w:t>4.2.4.4.6</w:t>
      </w:r>
      <w:ins w:id="1157" w:author="John Cowburn" w:date="2022-02-23T16:41:00Z">
        <w:r w:rsidR="006D186B" w:rsidRPr="006D186B">
          <w:rPr>
            <w:highlight w:val="yellow"/>
          </w:rPr>
          <w:fldChar w:fldCharType="end"/>
        </w:r>
      </w:ins>
      <w:ins w:id="1158" w:author="John Cowburn" w:date="2022-02-23T12:09:00Z">
        <w:r w:rsidRPr="006D186B">
          <w:rPr>
            <w:highlight w:val="yellow"/>
          </w:rPr>
          <w:t>.</w:t>
        </w:r>
      </w:ins>
    </w:p>
    <w:p w14:paraId="46433CD1" w14:textId="2D93A04E" w:rsidR="000C3FA4" w:rsidRPr="00385A7A" w:rsidDel="00385A7A" w:rsidRDefault="000C3FA4" w:rsidP="00385A7A">
      <w:pPr>
        <w:pStyle w:val="ListNumber"/>
        <w:numPr>
          <w:ilvl w:val="0"/>
          <w:numId w:val="0"/>
        </w:numPr>
        <w:snapToGrid/>
        <w:rPr>
          <w:del w:id="1159" w:author="John Cowburn" w:date="2022-02-23T12:09:00Z"/>
          <w:color w:val="000000"/>
        </w:rPr>
      </w:pPr>
      <w:del w:id="1160" w:author="John Cowburn" w:date="2022-02-23T12:09:00Z">
        <w:r w:rsidDel="00385A7A">
          <w:delText xml:space="preserve">This mechanism is available with the GET, SET, ACTION, Read and Write services. </w:delText>
        </w:r>
        <w:r w:rsidRPr="00385A7A" w:rsidDel="00385A7A">
          <w:rPr>
            <w:color w:val="000000"/>
          </w:rPr>
          <w:delText>I</w:delText>
        </w:r>
        <w:r w:rsidDel="00385A7A">
          <w:delText>n this case, the service primitive invocations contain only one part – one block – of the data (e.g. attribute values), so that the encoded form fits in a single APDU.</w:delText>
        </w:r>
      </w:del>
    </w:p>
    <w:p w14:paraId="1C810508" w14:textId="75C1C4F7" w:rsidR="000C3FA4" w:rsidDel="00385A7A" w:rsidRDefault="000C3FA4" w:rsidP="000C3FA4">
      <w:pPr>
        <w:pStyle w:val="NOTE"/>
        <w:ind w:firstLine="360"/>
        <w:rPr>
          <w:del w:id="1161" w:author="John Cowburn" w:date="2022-02-23T12:09:00Z"/>
        </w:rPr>
      </w:pPr>
      <w:del w:id="1162" w:author="John Cowburn" w:date="2022-02-23T12:09:00Z">
        <w:r w:rsidDel="00385A7A">
          <w:delText>NOTE</w:delText>
        </w:r>
        <w:r w:rsidR="004D4676" w:rsidDel="00385A7A">
          <w:delText> </w:delText>
        </w:r>
        <w:r w:rsidDel="00385A7A">
          <w:delText>There is no block-recovery mechanism with the service-specific block transfer mechanism.</w:delText>
        </w:r>
      </w:del>
    </w:p>
    <w:p w14:paraId="1CAAB4FD" w14:textId="21559BEF" w:rsidR="000C3FA4" w:rsidDel="00385A7A" w:rsidRDefault="000C3FA4" w:rsidP="004D4676">
      <w:pPr>
        <w:pStyle w:val="PARAGRAPH"/>
        <w:rPr>
          <w:del w:id="1163" w:author="John Cowburn" w:date="2022-02-23T12:09:00Z"/>
          <w:color w:val="000000"/>
        </w:rPr>
      </w:pPr>
      <w:del w:id="1164" w:author="John Cowburn" w:date="2022-02-23T12:09:00Z">
        <w:r w:rsidDel="00385A7A">
          <w:delText xml:space="preserve">Using the general or the service-specific block transfer mechanism is a negotiable feature, see </w:delText>
        </w:r>
        <w:r w:rsidDel="00385A7A">
          <w:fldChar w:fldCharType="begin" w:fldLock="1"/>
        </w:r>
        <w:r w:rsidDel="00385A7A">
          <w:delInstrText xml:space="preserve"> REF _Ref174724942 \r \h </w:delInstrText>
        </w:r>
        <w:r w:rsidDel="00385A7A">
          <w:fldChar w:fldCharType="separate"/>
        </w:r>
        <w:r w:rsidR="00811F07" w:rsidDel="00385A7A">
          <w:delText>7.3.1</w:delText>
        </w:r>
        <w:r w:rsidDel="00385A7A">
          <w:fldChar w:fldCharType="end"/>
        </w:r>
        <w:r w:rsidDel="00385A7A">
          <w:delText>.</w:delText>
        </w:r>
      </w:del>
    </w:p>
    <w:p w14:paraId="31DAB889" w14:textId="7BFF8AAD" w:rsidR="00385A7A" w:rsidRDefault="000C3FA4" w:rsidP="004D4676">
      <w:pPr>
        <w:pStyle w:val="PARAGRAPH"/>
        <w:rPr>
          <w:color w:val="000000"/>
        </w:rPr>
      </w:pPr>
      <w:del w:id="1165" w:author="John Cowburn" w:date="2022-02-23T12:09:00Z">
        <w:r w:rsidDel="00385A7A">
          <w:delText xml:space="preserve">An APDU that fits in the Client / Server Max Receive PDU Size negotiated may be too long to fit in a single frame / packet of the supporting layer. Such APDUs may be transported if the supporting layer </w:delText>
        </w:r>
        <w:r w:rsidDel="00385A7A">
          <w:rPr>
            <w:color w:val="000000"/>
          </w:rPr>
          <w:delText>provide(s) segmentation; see</w:delText>
        </w:r>
        <w:r w:rsidR="009F5F3E" w:rsidDel="00385A7A">
          <w:rPr>
            <w:color w:val="000000"/>
          </w:rPr>
          <w:delText xml:space="preserve"> </w:delText>
        </w:r>
        <w:r w:rsidR="009F5F3E" w:rsidDel="00385A7A">
          <w:rPr>
            <w:color w:val="000000"/>
          </w:rPr>
          <w:fldChar w:fldCharType="begin" w:fldLock="1"/>
        </w:r>
        <w:r w:rsidR="009F5F3E" w:rsidDel="00385A7A">
          <w:rPr>
            <w:color w:val="000000"/>
          </w:rPr>
          <w:delInstrText xml:space="preserve"> REF _Ref406425519 \n \h </w:delInstrText>
        </w:r>
        <w:r w:rsidR="009F5F3E" w:rsidDel="00385A7A">
          <w:rPr>
            <w:color w:val="000000"/>
          </w:rPr>
        </w:r>
        <w:r w:rsidR="009F5F3E" w:rsidDel="00385A7A">
          <w:rPr>
            <w:color w:val="000000"/>
          </w:rPr>
          <w:fldChar w:fldCharType="separate"/>
        </w:r>
        <w:r w:rsidR="00811F07" w:rsidDel="00385A7A">
          <w:rPr>
            <w:color w:val="000000"/>
          </w:rPr>
          <w:delText>Annex A</w:delText>
        </w:r>
        <w:r w:rsidR="009F5F3E" w:rsidDel="00385A7A">
          <w:rPr>
            <w:color w:val="000000"/>
          </w:rPr>
          <w:fldChar w:fldCharType="end"/>
        </w:r>
        <w:r w:rsidDel="00385A7A">
          <w:rPr>
            <w:color w:val="000000"/>
          </w:rPr>
          <w:delText>.</w:delText>
        </w:r>
      </w:del>
    </w:p>
    <w:p w14:paraId="5492A651" w14:textId="77777777" w:rsidR="000C3FA4" w:rsidRPr="000A0C07" w:rsidRDefault="000C3FA4" w:rsidP="008916D0">
      <w:pPr>
        <w:pStyle w:val="Heading5"/>
      </w:pPr>
      <w:bookmarkStart w:id="1166" w:name="_Toc392501191"/>
      <w:bookmarkStart w:id="1167" w:name="_Ref389735826"/>
      <w:bookmarkStart w:id="1168" w:name="_Toc437856386"/>
      <w:bookmarkStart w:id="1169" w:name="_Ref96526920"/>
      <w:bookmarkStart w:id="1170" w:name="_Toc385447170"/>
      <w:bookmarkStart w:id="1171" w:name="_Toc381041813"/>
      <w:bookmarkStart w:id="1172" w:name="_Toc378342735"/>
      <w:r w:rsidRPr="000A0C07">
        <w:t>Composable xDLMS messages</w:t>
      </w:r>
      <w:bookmarkEnd w:id="1166"/>
      <w:bookmarkEnd w:id="1167"/>
      <w:bookmarkEnd w:id="1168"/>
      <w:bookmarkEnd w:id="1169"/>
      <w:r w:rsidRPr="000A0C07">
        <w:fldChar w:fldCharType="begin"/>
      </w:r>
      <w:r w:rsidRPr="000A0C07">
        <w:instrText xml:space="preserve"> XE "Composable xDLMS messages" </w:instrText>
      </w:r>
      <w:r w:rsidRPr="000A0C07">
        <w:fldChar w:fldCharType="end"/>
      </w:r>
    </w:p>
    <w:p w14:paraId="19035A07" w14:textId="77777777" w:rsidR="000C3FA4" w:rsidRDefault="000C3FA4" w:rsidP="000C3FA4">
      <w:pPr>
        <w:pStyle w:val="PARAGRAPH"/>
      </w:pPr>
      <w:r>
        <w:t>The three important aspects of dealing with xDLMS messages are encoding / decoding, applying, verifying / removing cryptographic protection and block transfer.</w:t>
      </w:r>
    </w:p>
    <w:p w14:paraId="30A187E6" w14:textId="77777777" w:rsidR="000C3FA4" w:rsidRDefault="000C3FA4" w:rsidP="000C3FA4">
      <w:pPr>
        <w:pStyle w:val="PARAGRAPH"/>
      </w:pPr>
      <w:r>
        <w:t xml:space="preserve">The concept of composable xDLMS messages separates the three aspects, as shown in </w:t>
      </w:r>
      <w:r>
        <w:fldChar w:fldCharType="begin" w:fldLock="1"/>
      </w:r>
      <w:r>
        <w:instrText xml:space="preserve"> REF _Ref388902655 \h  \* MERGEFORMAT </w:instrText>
      </w:r>
      <w:r>
        <w:fldChar w:fldCharType="separate"/>
      </w:r>
      <w:r w:rsidR="00811F07" w:rsidRPr="00811F07">
        <w:t xml:space="preserve">Figure </w:t>
      </w:r>
      <w:r w:rsidR="00811F07" w:rsidRPr="00811F07">
        <w:rPr>
          <w:noProof/>
        </w:rPr>
        <w:t>10</w:t>
      </w:r>
      <w:r>
        <w:fldChar w:fldCharType="end"/>
      </w:r>
      <w:r w:rsidR="00474322">
        <w:t xml:space="preserve">. </w:t>
      </w:r>
      <w:r>
        <w:t xml:space="preserve">See also </w:t>
      </w:r>
      <w:r>
        <w:fldChar w:fldCharType="begin" w:fldLock="1"/>
      </w:r>
      <w:r>
        <w:instrText xml:space="preserve"> REF _Ref374434015 \h  \* MERGEFORMAT </w:instrText>
      </w:r>
      <w:r>
        <w:fldChar w:fldCharType="separate"/>
      </w:r>
      <w:r w:rsidR="00811F07" w:rsidRPr="00811F07">
        <w:t xml:space="preserve">Figure </w:t>
      </w:r>
      <w:r w:rsidR="00811F07" w:rsidRPr="00811F07">
        <w:rPr>
          <w:noProof/>
        </w:rPr>
        <w:t>36</w:t>
      </w:r>
      <w:r>
        <w:fldChar w:fldCharType="end"/>
      </w:r>
      <w:r>
        <w:t>.</w:t>
      </w:r>
    </w:p>
    <w:p w14:paraId="3FE755BA" w14:textId="77777777" w:rsidR="000C3FA4" w:rsidRPr="007F45C1" w:rsidRDefault="000C3FA4" w:rsidP="004D4676">
      <w:pPr>
        <w:pStyle w:val="FIGURE"/>
      </w:pPr>
      <w:r w:rsidRPr="007F45C1">
        <w:rPr>
          <w:noProof/>
          <w:lang w:eastAsia="en-GB"/>
        </w:rPr>
        <w:drawing>
          <wp:inline distT="0" distB="0" distL="0" distR="0" wp14:anchorId="54201766" wp14:editId="6E2E8370">
            <wp:extent cx="4166870" cy="182880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66870" cy="1828800"/>
                    </a:xfrm>
                    <a:prstGeom prst="rect">
                      <a:avLst/>
                    </a:prstGeom>
                    <a:noFill/>
                    <a:ln>
                      <a:noFill/>
                    </a:ln>
                  </pic:spPr>
                </pic:pic>
              </a:graphicData>
            </a:graphic>
          </wp:inline>
        </w:drawing>
      </w:r>
    </w:p>
    <w:p w14:paraId="28D08BE0" w14:textId="77777777" w:rsidR="000C3FA4" w:rsidRPr="007F45C1" w:rsidRDefault="000C3FA4" w:rsidP="000C3FA4">
      <w:pPr>
        <w:pStyle w:val="NOTE"/>
        <w:jc w:val="right"/>
        <w:rPr>
          <w:i/>
          <w:vanish/>
        </w:rPr>
      </w:pPr>
      <w:r w:rsidRPr="007F45C1">
        <w:rPr>
          <w:i/>
          <w:vanish/>
        </w:rPr>
        <w:t>Composable_messages_GK140628.wmf</w:t>
      </w:r>
    </w:p>
    <w:p w14:paraId="6392D8E7" w14:textId="7FDA79DC" w:rsidR="000C3FA4" w:rsidRDefault="000C3FA4" w:rsidP="000C3FA4">
      <w:pPr>
        <w:pStyle w:val="FIGURE-title"/>
      </w:pPr>
      <w:bookmarkStart w:id="1173" w:name="_Ref388902655"/>
      <w:bookmarkStart w:id="1174" w:name="_Toc392501636"/>
      <w:bookmarkStart w:id="1175" w:name="_Toc437856665"/>
      <w:bookmarkStart w:id="1176" w:name="_Toc97127368"/>
      <w:r w:rsidRPr="007F45C1">
        <w:t xml:space="preserve">Figure </w:t>
      </w:r>
      <w:fldSimple w:instr=" SEQ Figure \* ARABIC ">
        <w:r w:rsidR="00DC4BE9">
          <w:rPr>
            <w:noProof/>
          </w:rPr>
          <w:t>10</w:t>
        </w:r>
      </w:fldSimple>
      <w:bookmarkEnd w:id="1173"/>
      <w:r w:rsidRPr="007F45C1">
        <w:t xml:space="preserve"> – The concept of composable </w:t>
      </w:r>
      <w:bookmarkEnd w:id="1170"/>
      <w:bookmarkEnd w:id="1171"/>
      <w:bookmarkEnd w:id="1172"/>
      <w:r w:rsidRPr="007F45C1">
        <w:t>xDLMS messages</w:t>
      </w:r>
      <w:bookmarkEnd w:id="1174"/>
      <w:bookmarkEnd w:id="1175"/>
      <w:bookmarkEnd w:id="1176"/>
    </w:p>
    <w:p w14:paraId="13980F88" w14:textId="77777777" w:rsidR="000C3FA4" w:rsidRDefault="000C3FA4" w:rsidP="004D4676">
      <w:pPr>
        <w:pStyle w:val="PARAGRAPH"/>
      </w:pPr>
      <w:r>
        <w:t>Once the APDU corresponding to the service primitive invoked by the AP is built by the AL, the general protection</w:t>
      </w:r>
      <w:r>
        <w:fldChar w:fldCharType="begin"/>
      </w:r>
      <w:r>
        <w:instrText xml:space="preserve"> XE "General protection" </w:instrText>
      </w:r>
      <w:r>
        <w:fldChar w:fldCharType="end"/>
      </w:r>
      <w:r>
        <w:t xml:space="preserve"> mechanism can be used to apply cryptographic protection. When an unprotected or a protected APDU is too long to fit in the negotiated APDU size, then the general block transfer mechanism can be applied.</w:t>
      </w:r>
    </w:p>
    <w:p w14:paraId="4B988050" w14:textId="77777777" w:rsidR="000C3FA4" w:rsidRDefault="000C3FA4" w:rsidP="004D4676">
      <w:pPr>
        <w:pStyle w:val="PARAGRAPH"/>
      </w:pPr>
      <w:r>
        <w:t xml:space="preserve">These mechanisms </w:t>
      </w:r>
      <w:r w:rsidR="00474322">
        <w:t>can be applied with all xDLMS A</w:t>
      </w:r>
      <w:r>
        <w:t>P</w:t>
      </w:r>
      <w:r w:rsidR="00474322">
        <w:t>D</w:t>
      </w:r>
      <w:r>
        <w:t>Us.</w:t>
      </w:r>
    </w:p>
    <w:p w14:paraId="347F67D6" w14:textId="77777777" w:rsidR="000C3FA4" w:rsidRDefault="000C3FA4" w:rsidP="004D4676">
      <w:pPr>
        <w:pStyle w:val="NOTE"/>
      </w:pPr>
      <w:r>
        <w:lastRenderedPageBreak/>
        <w:t>NOTE 1</w:t>
      </w:r>
      <w:r w:rsidR="004D4676">
        <w:t> </w:t>
      </w:r>
      <w:r>
        <w:t>With the GET, SET, ACTION, EventNotification, Read and Write, UnconfirmedWrit</w:t>
      </w:r>
      <w:r w:rsidR="002D12F2">
        <w:t>e and InformationReport APDUs</w:t>
      </w:r>
      <w:r>
        <w:t>, service-specific cryptographic protection is available using specific service protection types and APDUs.</w:t>
      </w:r>
    </w:p>
    <w:p w14:paraId="16BF505D" w14:textId="77777777" w:rsidR="000C3FA4" w:rsidRDefault="000C3FA4" w:rsidP="004D4676">
      <w:pPr>
        <w:pStyle w:val="NOTE"/>
      </w:pPr>
      <w:r>
        <w:t>NOTE 2</w:t>
      </w:r>
      <w:r w:rsidR="004D4676">
        <w:t> </w:t>
      </w:r>
      <w:r>
        <w:t>With the GET, SET, ACTION, Read, Write, a</w:t>
      </w:r>
      <w:r w:rsidR="00CE319E">
        <w:t>nd UnconfirmedWrite and APDUs</w:t>
      </w:r>
      <w:r>
        <w:t>, service-specific block transfer is available using specific service request / response types and APDUs.</w:t>
      </w:r>
    </w:p>
    <w:p w14:paraId="447ACE89" w14:textId="77777777" w:rsidR="000C3FA4" w:rsidRPr="007F45C1" w:rsidRDefault="000C3FA4" w:rsidP="008916D0">
      <w:pPr>
        <w:pStyle w:val="Heading5"/>
      </w:pPr>
      <w:bookmarkStart w:id="1177" w:name="_Toc392501192"/>
      <w:bookmarkStart w:id="1178" w:name="_Ref390975525"/>
      <w:bookmarkStart w:id="1179" w:name="_Toc437856387"/>
      <w:bookmarkStart w:id="1180" w:name="_Toc374450345"/>
      <w:bookmarkStart w:id="1181" w:name="_Ref372808766"/>
      <w:r w:rsidRPr="007F45C1">
        <w:t>Compression</w:t>
      </w:r>
      <w:r w:rsidRPr="007F45C1">
        <w:fldChar w:fldCharType="begin"/>
      </w:r>
      <w:r w:rsidRPr="007F45C1">
        <w:instrText xml:space="preserve"> XE "Compression" </w:instrText>
      </w:r>
      <w:r w:rsidRPr="007F45C1">
        <w:fldChar w:fldCharType="end"/>
      </w:r>
      <w:r w:rsidRPr="007F45C1">
        <w:t xml:space="preserve"> and decompression</w:t>
      </w:r>
      <w:bookmarkEnd w:id="1177"/>
      <w:bookmarkEnd w:id="1178"/>
      <w:bookmarkEnd w:id="1179"/>
    </w:p>
    <w:p w14:paraId="365233F0" w14:textId="77777777" w:rsidR="000C3FA4" w:rsidRPr="007F45C1" w:rsidRDefault="000C3FA4" w:rsidP="004D4676">
      <w:pPr>
        <w:pStyle w:val="PARAGRAPH"/>
      </w:pPr>
      <w:r w:rsidRPr="007F45C1">
        <w:t xml:space="preserve">In order to optimize the use of communication media, it is possible to compress xDLMS APDUs to be sent and decompress xDLMS APDUs received. For details, see </w:t>
      </w:r>
      <w:r w:rsidRPr="007F45C1">
        <w:fldChar w:fldCharType="begin" w:fldLock="1"/>
      </w:r>
      <w:r w:rsidRPr="007F45C1">
        <w:instrText xml:space="preserve"> REF _Ref388736790 \r \h  \* MERGEFORMAT </w:instrText>
      </w:r>
      <w:r w:rsidRPr="007F45C1">
        <w:fldChar w:fldCharType="separate"/>
      </w:r>
      <w:r w:rsidR="00811F07" w:rsidRPr="007F45C1">
        <w:t>5.3.6</w:t>
      </w:r>
      <w:r w:rsidRPr="007F45C1">
        <w:fldChar w:fldCharType="end"/>
      </w:r>
      <w:r w:rsidRPr="007F45C1">
        <w:t>.</w:t>
      </w:r>
      <w:bookmarkEnd w:id="1180"/>
      <w:bookmarkEnd w:id="1181"/>
    </w:p>
    <w:p w14:paraId="0A9F53AF" w14:textId="77777777" w:rsidR="000C3FA4" w:rsidRPr="007F45C1" w:rsidRDefault="000C3FA4" w:rsidP="008916D0">
      <w:pPr>
        <w:pStyle w:val="Heading5"/>
      </w:pPr>
      <w:bookmarkStart w:id="1182" w:name="_Toc392501193"/>
      <w:bookmarkStart w:id="1183" w:name="_Toc437856388"/>
      <w:r w:rsidRPr="007F45C1">
        <w:t>General protection</w:t>
      </w:r>
      <w:bookmarkEnd w:id="1182"/>
      <w:bookmarkEnd w:id="1183"/>
      <w:r w:rsidRPr="007F45C1">
        <w:fldChar w:fldCharType="begin"/>
      </w:r>
      <w:r w:rsidRPr="007F45C1">
        <w:instrText xml:space="preserve"> XE "General protection" </w:instrText>
      </w:r>
      <w:r w:rsidRPr="007F45C1">
        <w:fldChar w:fldCharType="end"/>
      </w:r>
    </w:p>
    <w:p w14:paraId="1D5A1DB8" w14:textId="77777777" w:rsidR="000C3FA4" w:rsidRDefault="000C3FA4" w:rsidP="000C3FA4">
      <w:pPr>
        <w:pStyle w:val="PARAGRAPH"/>
      </w:pPr>
      <w:r>
        <w:t>This mechanism can be used to apply cryptographic protection to any xDLMS APDU and this allows applying multiple layers of protection</w:t>
      </w:r>
      <w:r>
        <w:fldChar w:fldCharType="begin"/>
      </w:r>
      <w:r>
        <w:instrText xml:space="preserve"> XE "Multi-layer protection" </w:instrText>
      </w:r>
      <w:r>
        <w:fldChar w:fldCharType="end"/>
      </w:r>
      <w:r>
        <w:t xml:space="preserve"> between the client and the server or between a third party and the server. See also </w:t>
      </w:r>
      <w:r>
        <w:fldChar w:fldCharType="begin" w:fldLock="1"/>
      </w:r>
      <w:r>
        <w:instrText xml:space="preserve"> REF _Ref373697523 \r \h </w:instrText>
      </w:r>
      <w:r>
        <w:fldChar w:fldCharType="separate"/>
      </w:r>
      <w:r w:rsidR="00811F07">
        <w:t>5.2.5</w:t>
      </w:r>
      <w:r>
        <w:fldChar w:fldCharType="end"/>
      </w:r>
    </w:p>
    <w:p w14:paraId="2532D7B7" w14:textId="77777777" w:rsidR="000C3FA4" w:rsidRDefault="000C3FA4" w:rsidP="004D4676">
      <w:pPr>
        <w:pStyle w:val="PARAGRAPH"/>
      </w:pPr>
      <w:r>
        <w:t xml:space="preserve">For this purpose, the following APDUs are available; see </w:t>
      </w:r>
      <w:r>
        <w:fldChar w:fldCharType="begin" w:fldLock="1"/>
      </w:r>
      <w:r>
        <w:instrText xml:space="preserve"> REF _Ref388903201 \r \h </w:instrText>
      </w:r>
      <w:r>
        <w:fldChar w:fldCharType="separate"/>
      </w:r>
      <w:r w:rsidR="00811F07">
        <w:t>5.7.2.3</w:t>
      </w:r>
      <w:r>
        <w:fldChar w:fldCharType="end"/>
      </w:r>
      <w:r>
        <w:t>:</w:t>
      </w:r>
    </w:p>
    <w:p w14:paraId="2A8A3FFA" w14:textId="77777777" w:rsidR="000C3FA4" w:rsidRDefault="000C3FA4" w:rsidP="00695ACD">
      <w:pPr>
        <w:pStyle w:val="ListBullet"/>
        <w:numPr>
          <w:ilvl w:val="0"/>
          <w:numId w:val="50"/>
        </w:numPr>
      </w:pPr>
      <w:r>
        <w:t>the general-ded-ciphering</w:t>
      </w:r>
      <w:r>
        <w:fldChar w:fldCharType="begin"/>
      </w:r>
      <w:r>
        <w:instrText xml:space="preserve"> XE "general-ded-ciphering" </w:instrText>
      </w:r>
      <w:r>
        <w:fldChar w:fldCharType="end"/>
      </w:r>
      <w:r>
        <w:t xml:space="preserve"> and the general-glo-ciphering</w:t>
      </w:r>
      <w:r>
        <w:fldChar w:fldCharType="begin"/>
      </w:r>
      <w:r>
        <w:instrText xml:space="preserve"> XE "general-glo-ciphering" </w:instrText>
      </w:r>
      <w:r>
        <w:fldChar w:fldCharType="end"/>
      </w:r>
      <w:r>
        <w:t xml:space="preserve"> APDUs;</w:t>
      </w:r>
    </w:p>
    <w:p w14:paraId="14C53204" w14:textId="77777777" w:rsidR="000C3FA4" w:rsidRDefault="000C3FA4" w:rsidP="00695ACD">
      <w:pPr>
        <w:pStyle w:val="ListBullet"/>
        <w:numPr>
          <w:ilvl w:val="0"/>
          <w:numId w:val="50"/>
        </w:numPr>
      </w:pPr>
      <w:r>
        <w:t>the general-ciphering</w:t>
      </w:r>
      <w:r>
        <w:fldChar w:fldCharType="begin"/>
      </w:r>
      <w:r>
        <w:instrText xml:space="preserve"> XE "general-ciphering" </w:instrText>
      </w:r>
      <w:r>
        <w:fldChar w:fldCharType="end"/>
      </w:r>
      <w:r>
        <w:t xml:space="preserve"> APDUs;</w:t>
      </w:r>
    </w:p>
    <w:p w14:paraId="6C1C6EE9" w14:textId="77777777" w:rsidR="000C3FA4" w:rsidRDefault="000C3FA4" w:rsidP="00695ACD">
      <w:pPr>
        <w:pStyle w:val="ListBullet"/>
        <w:numPr>
          <w:ilvl w:val="0"/>
          <w:numId w:val="50"/>
        </w:numPr>
      </w:pPr>
      <w:r>
        <w:t>the general-signing</w:t>
      </w:r>
      <w:r>
        <w:fldChar w:fldCharType="begin"/>
      </w:r>
      <w:r>
        <w:instrText xml:space="preserve"> XE "general-signing" </w:instrText>
      </w:r>
      <w:r>
        <w:fldChar w:fldCharType="end"/>
      </w:r>
      <w:r>
        <w:t xml:space="preserve"> APDU.</w:t>
      </w:r>
    </w:p>
    <w:p w14:paraId="19D7C7F9" w14:textId="77777777" w:rsidR="000C3FA4" w:rsidRDefault="000C3FA4" w:rsidP="004D4676">
      <w:pPr>
        <w:pStyle w:val="PARAGRAPH"/>
      </w:pPr>
      <w:r>
        <w:t xml:space="preserve">Using the general protection mechanism is a negotiable feature, </w:t>
      </w:r>
      <w:r>
        <w:rPr>
          <w:color w:val="000000"/>
        </w:rPr>
        <w:t>see</w:t>
      </w:r>
      <w:r>
        <w:t xml:space="preserve"> </w:t>
      </w:r>
      <w:r>
        <w:fldChar w:fldCharType="begin" w:fldLock="1"/>
      </w:r>
      <w:r>
        <w:instrText xml:space="preserve"> REF _Ref174724942 \r \h </w:instrText>
      </w:r>
      <w:r>
        <w:fldChar w:fldCharType="separate"/>
      </w:r>
      <w:r w:rsidR="00811F07">
        <w:t>7.3.1</w:t>
      </w:r>
      <w:r>
        <w:fldChar w:fldCharType="end"/>
      </w:r>
      <w:r>
        <w:t>.</w:t>
      </w:r>
    </w:p>
    <w:p w14:paraId="061F6185" w14:textId="77777777" w:rsidR="000C3FA4" w:rsidRPr="007F45C1" w:rsidRDefault="000C3FA4" w:rsidP="008916D0">
      <w:pPr>
        <w:pStyle w:val="Heading5"/>
      </w:pPr>
      <w:bookmarkStart w:id="1184" w:name="_Ref388904419"/>
      <w:bookmarkStart w:id="1185" w:name="_Toc392501194"/>
      <w:bookmarkStart w:id="1186" w:name="_Ref389736081"/>
      <w:bookmarkStart w:id="1187" w:name="_Toc437856389"/>
      <w:bookmarkStart w:id="1188" w:name="_Ref97196395"/>
      <w:r w:rsidRPr="007F45C1">
        <w:t>General block transfer</w:t>
      </w:r>
      <w:bookmarkEnd w:id="1184"/>
      <w:r w:rsidRPr="007F45C1">
        <w:fldChar w:fldCharType="begin"/>
      </w:r>
      <w:r w:rsidRPr="007F45C1">
        <w:instrText xml:space="preserve"> XE "Block transfer, general" </w:instrText>
      </w:r>
      <w:r w:rsidRPr="007F45C1">
        <w:fldChar w:fldCharType="end"/>
      </w:r>
      <w:r w:rsidRPr="007F45C1">
        <w:fldChar w:fldCharType="begin"/>
      </w:r>
      <w:r w:rsidRPr="007F45C1">
        <w:instrText xml:space="preserve"> XE "General block transfer" </w:instrText>
      </w:r>
      <w:r w:rsidRPr="007F45C1">
        <w:fldChar w:fldCharType="end"/>
      </w:r>
      <w:r w:rsidRPr="007F45C1">
        <w:t xml:space="preserve"> (GBT)</w:t>
      </w:r>
      <w:bookmarkEnd w:id="1185"/>
      <w:bookmarkEnd w:id="1186"/>
      <w:bookmarkEnd w:id="1187"/>
      <w:bookmarkEnd w:id="1188"/>
    </w:p>
    <w:p w14:paraId="7983392F" w14:textId="77777777" w:rsidR="006D186B" w:rsidRPr="006D186B" w:rsidRDefault="006D186B" w:rsidP="006D186B">
      <w:pPr>
        <w:pStyle w:val="PARAGRAPH"/>
        <w:rPr>
          <w:ins w:id="1189" w:author="John Cowburn" w:date="2022-02-23T16:44:00Z"/>
          <w:highlight w:val="yellow"/>
        </w:rPr>
      </w:pPr>
      <w:ins w:id="1190" w:author="John Cowburn" w:date="2022-02-23T16:44:00Z">
        <w:r w:rsidRPr="006D186B">
          <w:rPr>
            <w:highlight w:val="yellow"/>
          </w:rPr>
          <w:t xml:space="preserve">The GBT mechanism can be used to transfer any – short or long – xDLMS APDU in blocks. With GBT, the blocks are carried by general-block-transfer APDUs instead of service-specific “with-datablock” APDUs. </w:t>
        </w:r>
      </w:ins>
    </w:p>
    <w:p w14:paraId="3A35A621" w14:textId="77777777" w:rsidR="006D186B" w:rsidRPr="006D186B" w:rsidRDefault="006D186B" w:rsidP="006D186B">
      <w:pPr>
        <w:pStyle w:val="PARAGRAPH"/>
        <w:rPr>
          <w:ins w:id="1191" w:author="John Cowburn" w:date="2022-02-23T16:44:00Z"/>
          <w:highlight w:val="yellow"/>
        </w:rPr>
      </w:pPr>
      <w:ins w:id="1192" w:author="John Cowburn" w:date="2022-02-23T16:44:00Z">
        <w:r w:rsidRPr="006D186B">
          <w:rPr>
            <w:highlight w:val="yellow"/>
          </w:rPr>
          <w:t xml:space="preserve">The GBT mechanism supports bi-directional block transfer, streaming and lost block recovery: </w:t>
        </w:r>
      </w:ins>
    </w:p>
    <w:p w14:paraId="373302C0" w14:textId="77777777" w:rsidR="006D186B" w:rsidRPr="006D186B" w:rsidRDefault="006D186B" w:rsidP="006D186B">
      <w:pPr>
        <w:pStyle w:val="ListBullet"/>
        <w:spacing w:line="240" w:lineRule="auto"/>
        <w:jc w:val="both"/>
        <w:rPr>
          <w:ins w:id="1193" w:author="John Cowburn" w:date="2022-02-23T16:44:00Z"/>
          <w:highlight w:val="yellow"/>
        </w:rPr>
      </w:pPr>
      <w:ins w:id="1194" w:author="John Cowburn" w:date="2022-02-23T16:44:00Z">
        <w:r w:rsidRPr="006D186B">
          <w:rPr>
            <w:highlight w:val="yellow"/>
          </w:rPr>
          <w:t xml:space="preserve">bi-directional block transfer means that while one party is sending blocks, the other party not only confirms the blocks received but if it has blocks to send it can send them as well while it is still receiving blocks; </w:t>
        </w:r>
      </w:ins>
    </w:p>
    <w:p w14:paraId="3AFD5385" w14:textId="77777777" w:rsidR="006D186B" w:rsidRPr="006D186B" w:rsidRDefault="006D186B" w:rsidP="006D186B">
      <w:pPr>
        <w:pStyle w:val="NOTE"/>
        <w:ind w:left="340"/>
        <w:rPr>
          <w:ins w:id="1195" w:author="John Cowburn" w:date="2022-02-23T16:44:00Z"/>
          <w:highlight w:val="yellow"/>
        </w:rPr>
      </w:pPr>
      <w:ins w:id="1196" w:author="John Cowburn" w:date="2022-02-23T16:44:00Z">
        <w:r w:rsidRPr="006D186B">
          <w:rPr>
            <w:highlight w:val="yellow"/>
          </w:rPr>
          <w:t>NOTE</w:t>
        </w:r>
        <w:r w:rsidRPr="006D186B">
          <w:rPr>
            <w:highlight w:val="yellow"/>
          </w:rPr>
          <w:tab/>
          <w:t xml:space="preserve">Bi-directional block transfer is useful when long service parameters need to be transported in both directions. </w:t>
        </w:r>
      </w:ins>
    </w:p>
    <w:p w14:paraId="2379F201" w14:textId="77777777" w:rsidR="006D186B" w:rsidRPr="006D186B" w:rsidRDefault="006D186B" w:rsidP="006D186B">
      <w:pPr>
        <w:pStyle w:val="ListBullet"/>
        <w:spacing w:line="240" w:lineRule="auto"/>
        <w:jc w:val="both"/>
        <w:rPr>
          <w:ins w:id="1197" w:author="John Cowburn" w:date="2022-02-23T16:44:00Z"/>
          <w:highlight w:val="yellow"/>
        </w:rPr>
      </w:pPr>
      <w:ins w:id="1198" w:author="John Cowburn" w:date="2022-02-23T16:44:00Z">
        <w:r w:rsidRPr="006D186B">
          <w:rPr>
            <w:highlight w:val="yellow"/>
          </w:rPr>
          <w:t xml:space="preserve">streaming means that several blocks may be sent – streamed – by one party without an acknowledgement of each block from the other party; </w:t>
        </w:r>
      </w:ins>
    </w:p>
    <w:p w14:paraId="1845DE4B" w14:textId="77777777" w:rsidR="006D186B" w:rsidRPr="006D186B" w:rsidRDefault="006D186B" w:rsidP="006D186B">
      <w:pPr>
        <w:pStyle w:val="ListBullet"/>
        <w:spacing w:line="240" w:lineRule="auto"/>
        <w:jc w:val="both"/>
        <w:rPr>
          <w:ins w:id="1199" w:author="John Cowburn" w:date="2022-02-23T16:44:00Z"/>
          <w:highlight w:val="yellow"/>
        </w:rPr>
      </w:pPr>
      <w:ins w:id="1200" w:author="John Cowburn" w:date="2022-02-23T16:44:00Z">
        <w:r w:rsidRPr="006D186B">
          <w:rPr>
            <w:highlight w:val="yellow"/>
          </w:rPr>
          <w:t xml:space="preserve">lost block recovery means that if the reception of a block sent is not confirmed, it can be sent again. If streaming is used, lost block recovery takes place at the end of each streaming window. </w:t>
        </w:r>
      </w:ins>
    </w:p>
    <w:p w14:paraId="4B6D9320" w14:textId="44ABDCC4" w:rsidR="006D186B" w:rsidRPr="006D186B" w:rsidRDefault="006D186B" w:rsidP="006D186B">
      <w:pPr>
        <w:pStyle w:val="PARAGRAPH"/>
        <w:rPr>
          <w:ins w:id="1201" w:author="John Cowburn" w:date="2022-02-23T16:44:00Z"/>
          <w:highlight w:val="yellow"/>
        </w:rPr>
      </w:pPr>
      <w:ins w:id="1202" w:author="John Cowburn" w:date="2022-02-23T16:44:00Z">
        <w:r w:rsidRPr="006D186B">
          <w:rPr>
            <w:highlight w:val="yellow"/>
          </w:rPr>
          <w:t xml:space="preserve">The GBT mechanism is managed by the AL using the block transfer streaming parameters specified in </w:t>
        </w:r>
      </w:ins>
      <w:ins w:id="1203" w:author="John Cowburn" w:date="2022-02-23T16:48:00Z">
        <w:r w:rsidRPr="006D186B">
          <w:rPr>
            <w:highlight w:val="yellow"/>
          </w:rPr>
          <w:fldChar w:fldCharType="begin"/>
        </w:r>
        <w:r w:rsidRPr="006D186B">
          <w:rPr>
            <w:highlight w:val="yellow"/>
          </w:rPr>
          <w:instrText xml:space="preserve"> REF _Ref96527297 \w \h </w:instrText>
        </w:r>
      </w:ins>
      <w:r>
        <w:rPr>
          <w:highlight w:val="yellow"/>
        </w:rPr>
        <w:instrText xml:space="preserve"> \* MERGEFORMAT </w:instrText>
      </w:r>
      <w:r w:rsidRPr="006D186B">
        <w:rPr>
          <w:highlight w:val="yellow"/>
        </w:rPr>
      </w:r>
      <w:r w:rsidRPr="006D186B">
        <w:rPr>
          <w:highlight w:val="yellow"/>
        </w:rPr>
        <w:fldChar w:fldCharType="separate"/>
      </w:r>
      <w:r w:rsidR="00DC4BE9">
        <w:rPr>
          <w:highlight w:val="yellow"/>
        </w:rPr>
        <w:t>6.5</w:t>
      </w:r>
      <w:ins w:id="1204" w:author="John Cowburn" w:date="2022-02-23T16:48:00Z">
        <w:r w:rsidRPr="006D186B">
          <w:rPr>
            <w:highlight w:val="yellow"/>
          </w:rPr>
          <w:fldChar w:fldCharType="end"/>
        </w:r>
      </w:ins>
      <w:ins w:id="1205" w:author="John Cowburn" w:date="2022-02-23T16:47:00Z">
        <w:r w:rsidRPr="006D186B">
          <w:rPr>
            <w:highlight w:val="yellow"/>
          </w:rPr>
          <w:t>.</w:t>
        </w:r>
      </w:ins>
    </w:p>
    <w:p w14:paraId="45B20F16" w14:textId="2DA72F23" w:rsidR="006D186B" w:rsidRPr="006D186B" w:rsidRDefault="006D186B" w:rsidP="006D186B">
      <w:pPr>
        <w:pStyle w:val="PARAGRAPH"/>
        <w:rPr>
          <w:ins w:id="1206" w:author="John Cowburn" w:date="2022-02-23T16:44:00Z"/>
          <w:highlight w:val="yellow"/>
        </w:rPr>
      </w:pPr>
      <w:ins w:id="1207" w:author="John Cowburn" w:date="2022-02-23T16:44:00Z">
        <w:r w:rsidRPr="006D186B">
          <w:rPr>
            <w:highlight w:val="yellow"/>
          </w:rPr>
          <w:t xml:space="preserve">The protocol of the general block transfer mechanism is specified in </w:t>
        </w:r>
      </w:ins>
      <w:ins w:id="1208" w:author="John Cowburn" w:date="2022-02-23T16:50:00Z">
        <w:r w:rsidRPr="006D186B">
          <w:rPr>
            <w:highlight w:val="yellow"/>
          </w:rPr>
          <w:fldChar w:fldCharType="begin"/>
        </w:r>
        <w:r w:rsidRPr="006D186B">
          <w:rPr>
            <w:highlight w:val="yellow"/>
          </w:rPr>
          <w:instrText xml:space="preserve"> REF _Ref374907473 \w \h </w:instrText>
        </w:r>
      </w:ins>
      <w:r>
        <w:rPr>
          <w:highlight w:val="yellow"/>
        </w:rPr>
        <w:instrText xml:space="preserve"> \* MERGEFORMAT </w:instrText>
      </w:r>
      <w:r w:rsidRPr="006D186B">
        <w:rPr>
          <w:highlight w:val="yellow"/>
        </w:rPr>
      </w:r>
      <w:r w:rsidRPr="006D186B">
        <w:rPr>
          <w:highlight w:val="yellow"/>
        </w:rPr>
        <w:fldChar w:fldCharType="separate"/>
      </w:r>
      <w:r w:rsidR="00DC4BE9">
        <w:rPr>
          <w:highlight w:val="yellow"/>
        </w:rPr>
        <w:t>7.3.13</w:t>
      </w:r>
      <w:ins w:id="1209" w:author="John Cowburn" w:date="2022-02-23T16:50:00Z">
        <w:r w:rsidRPr="006D186B">
          <w:rPr>
            <w:highlight w:val="yellow"/>
          </w:rPr>
          <w:fldChar w:fldCharType="end"/>
        </w:r>
      </w:ins>
    </w:p>
    <w:p w14:paraId="5AF99E60" w14:textId="77777777" w:rsidR="006D186B" w:rsidRPr="006D186B" w:rsidRDefault="006D186B" w:rsidP="006D186B">
      <w:pPr>
        <w:pStyle w:val="PARAGRAPH"/>
        <w:rPr>
          <w:ins w:id="1210" w:author="John Cowburn" w:date="2022-02-23T16:44:00Z"/>
          <w:highlight w:val="yellow"/>
        </w:rPr>
      </w:pPr>
      <w:ins w:id="1211" w:author="John Cowburn" w:date="2022-02-23T16:44:00Z">
        <w:r w:rsidRPr="006D186B">
          <w:rPr>
            <w:highlight w:val="yellow"/>
          </w:rPr>
          <w:t>The GBT mechanism supports the following use cases:</w:t>
        </w:r>
      </w:ins>
    </w:p>
    <w:p w14:paraId="353DAB7B" w14:textId="77777777" w:rsidR="006D186B" w:rsidRPr="006D186B" w:rsidRDefault="006D186B" w:rsidP="00695ACD">
      <w:pPr>
        <w:pStyle w:val="ListNumber2"/>
        <w:numPr>
          <w:ilvl w:val="0"/>
          <w:numId w:val="73"/>
        </w:numPr>
        <w:tabs>
          <w:tab w:val="clear" w:pos="340"/>
          <w:tab w:val="clear" w:pos="680"/>
          <w:tab w:val="num" w:pos="323"/>
        </w:tabs>
        <w:spacing w:line="240" w:lineRule="auto"/>
        <w:ind w:left="323"/>
        <w:rPr>
          <w:ins w:id="1212" w:author="John Cowburn" w:date="2022-02-23T16:44:00Z"/>
          <w:highlight w:val="yellow"/>
        </w:rPr>
      </w:pPr>
      <w:ins w:id="1213" w:author="John Cowburn" w:date="2022-02-23T16:44:00Z">
        <w:r w:rsidRPr="006D186B">
          <w:rPr>
            <w:highlight w:val="yellow"/>
          </w:rPr>
          <w:t>short request by the client that leads to a long response from the server: the request may be sent with or without using GBT. If it is sent using GBT then the client may advertise its preferred GBT window size when the exchange is started. The server responds using GBT;</w:t>
        </w:r>
      </w:ins>
    </w:p>
    <w:p w14:paraId="19E86906" w14:textId="77777777" w:rsidR="006D186B" w:rsidRPr="006D186B" w:rsidRDefault="006D186B" w:rsidP="00695ACD">
      <w:pPr>
        <w:pStyle w:val="ListNumber2"/>
        <w:numPr>
          <w:ilvl w:val="0"/>
          <w:numId w:val="73"/>
        </w:numPr>
        <w:spacing w:line="240" w:lineRule="auto"/>
        <w:ind w:left="323"/>
        <w:rPr>
          <w:ins w:id="1214" w:author="John Cowburn" w:date="2022-02-23T16:44:00Z"/>
          <w:highlight w:val="yellow"/>
        </w:rPr>
      </w:pPr>
      <w:ins w:id="1215" w:author="John Cowburn" w:date="2022-02-23T16:44:00Z">
        <w:r w:rsidRPr="006D186B">
          <w:rPr>
            <w:highlight w:val="yellow"/>
          </w:rPr>
          <w:t>long request by the client: the client sends the request and the server sends the response using GBT, whatever is the length of the response;</w:t>
        </w:r>
      </w:ins>
    </w:p>
    <w:p w14:paraId="0411CEC5" w14:textId="77777777" w:rsidR="006D186B" w:rsidRPr="006D186B" w:rsidRDefault="006D186B" w:rsidP="00695ACD">
      <w:pPr>
        <w:pStyle w:val="ListNumber2"/>
        <w:numPr>
          <w:ilvl w:val="0"/>
          <w:numId w:val="73"/>
        </w:numPr>
        <w:spacing w:line="240" w:lineRule="auto"/>
        <w:ind w:left="323"/>
        <w:rPr>
          <w:ins w:id="1216" w:author="John Cowburn" w:date="2022-02-23T16:44:00Z"/>
          <w:highlight w:val="yellow"/>
        </w:rPr>
      </w:pPr>
      <w:ins w:id="1217" w:author="John Cowburn" w:date="2022-02-23T16:44:00Z">
        <w:r w:rsidRPr="006D186B">
          <w:rPr>
            <w:highlight w:val="yellow"/>
          </w:rPr>
          <w:lastRenderedPageBreak/>
          <w:t>long unconfirmed request by the client: the client sends the request using GBT;</w:t>
        </w:r>
      </w:ins>
    </w:p>
    <w:p w14:paraId="3A3608E6" w14:textId="77777777" w:rsidR="006D186B" w:rsidRPr="006D186B" w:rsidRDefault="006D186B" w:rsidP="00695ACD">
      <w:pPr>
        <w:pStyle w:val="ListNumber2"/>
        <w:numPr>
          <w:ilvl w:val="0"/>
          <w:numId w:val="73"/>
        </w:numPr>
        <w:spacing w:line="240" w:lineRule="auto"/>
        <w:ind w:left="323"/>
        <w:rPr>
          <w:ins w:id="1218" w:author="John Cowburn" w:date="2022-02-23T16:44:00Z"/>
          <w:highlight w:val="yellow"/>
        </w:rPr>
      </w:pPr>
      <w:ins w:id="1219" w:author="John Cowburn" w:date="2022-02-23T16:44:00Z">
        <w:r w:rsidRPr="006D186B">
          <w:rPr>
            <w:highlight w:val="yellow"/>
          </w:rPr>
          <w:t>long unsolicited request from the server: the server sends the unsolicited message using GBT.</w:t>
        </w:r>
      </w:ins>
    </w:p>
    <w:p w14:paraId="7CECD86B" w14:textId="1FF47037" w:rsidR="000C3FA4" w:rsidDel="006D186B" w:rsidRDefault="000C3FA4" w:rsidP="004D4676">
      <w:pPr>
        <w:pStyle w:val="PARAGRAPH"/>
        <w:rPr>
          <w:del w:id="1220" w:author="John Cowburn" w:date="2022-02-23T16:44:00Z"/>
          <w:color w:val="000000"/>
        </w:rPr>
      </w:pPr>
      <w:del w:id="1221" w:author="John Cowburn" w:date="2022-02-23T16:44:00Z">
        <w:r w:rsidDel="006D186B">
          <w:delText>This mechanism can be used to transfer any xDLMS APDU in blocks. With GBT, the blocks are carried by general-block-transfer APDUs instead of service-specific “with-datablock” APDUs.</w:delText>
        </w:r>
      </w:del>
    </w:p>
    <w:p w14:paraId="25378E6A" w14:textId="31269AD9" w:rsidR="000C3FA4" w:rsidDel="006D186B" w:rsidRDefault="000C3FA4" w:rsidP="000C3FA4">
      <w:pPr>
        <w:pStyle w:val="NOTE"/>
        <w:rPr>
          <w:del w:id="1222" w:author="John Cowburn" w:date="2022-02-23T16:44:00Z"/>
        </w:rPr>
      </w:pPr>
      <w:del w:id="1223" w:author="John Cowburn" w:date="2022-02-23T16:44:00Z">
        <w:r w:rsidDel="006D186B">
          <w:delText>NOTE 1</w:delText>
        </w:r>
        <w:r w:rsidR="004D4676" w:rsidDel="006D186B">
          <w:delText> </w:delText>
        </w:r>
        <w:r w:rsidDel="006D186B">
          <w:delText>The ACCESS and the DataNotification services do not provide a service-specific block transfer mechanism.</w:delText>
        </w:r>
      </w:del>
    </w:p>
    <w:p w14:paraId="5F5F30A1" w14:textId="143197C5" w:rsidR="000C3FA4" w:rsidDel="006D186B" w:rsidRDefault="000C3FA4" w:rsidP="004D4676">
      <w:pPr>
        <w:pStyle w:val="PARAGRAPH"/>
        <w:rPr>
          <w:del w:id="1224" w:author="John Cowburn" w:date="2022-02-23T16:44:00Z"/>
        </w:rPr>
      </w:pPr>
      <w:del w:id="1225" w:author="John Cowburn" w:date="2022-02-23T16:44:00Z">
        <w:r w:rsidDel="006D186B">
          <w:delText>The GBT mechanism supports bi-directional block transfer, streaming and lost block recovery:</w:delText>
        </w:r>
      </w:del>
    </w:p>
    <w:p w14:paraId="61D96C33" w14:textId="518332BA" w:rsidR="000C3FA4" w:rsidDel="006D186B" w:rsidRDefault="000C3FA4" w:rsidP="00695ACD">
      <w:pPr>
        <w:pStyle w:val="ListBullet"/>
        <w:numPr>
          <w:ilvl w:val="0"/>
          <w:numId w:val="50"/>
        </w:numPr>
        <w:rPr>
          <w:del w:id="1226" w:author="John Cowburn" w:date="2022-02-23T16:44:00Z"/>
        </w:rPr>
      </w:pPr>
      <w:del w:id="1227" w:author="John Cowburn" w:date="2022-02-23T16:44:00Z">
        <w:r w:rsidDel="006D186B">
          <w:delText>bi-directional block transfer</w:delText>
        </w:r>
        <w:r w:rsidDel="006D186B">
          <w:fldChar w:fldCharType="begin"/>
        </w:r>
        <w:r w:rsidDel="006D186B">
          <w:delInstrText xml:space="preserve"> XE "Block transfer, bi-directional" </w:delInstrText>
        </w:r>
        <w:r w:rsidDel="006D186B">
          <w:fldChar w:fldCharType="end"/>
        </w:r>
        <w:r w:rsidDel="006D186B">
          <w:delText xml:space="preserve"> means that while one party is sending blocks, the other party not only confirms the blocks received but if it has blocks to send it can send them as well while it is still receiving blocks;</w:delText>
        </w:r>
      </w:del>
    </w:p>
    <w:p w14:paraId="6D18C6F4" w14:textId="2A971F91" w:rsidR="000C3FA4" w:rsidDel="006D186B" w:rsidRDefault="000C3FA4" w:rsidP="000C3FA4">
      <w:pPr>
        <w:pStyle w:val="NOTE"/>
        <w:ind w:left="360"/>
        <w:rPr>
          <w:del w:id="1228" w:author="John Cowburn" w:date="2022-02-23T16:44:00Z"/>
        </w:rPr>
      </w:pPr>
      <w:del w:id="1229" w:author="John Cowburn" w:date="2022-02-23T16:44:00Z">
        <w:r w:rsidDel="006D186B">
          <w:delText>NOTE 2</w:delText>
        </w:r>
        <w:r w:rsidR="004D4676" w:rsidDel="006D186B">
          <w:delText> </w:delText>
        </w:r>
        <w:r w:rsidDel="006D186B">
          <w:delText>Bi-directional block transfer is useful when long service parameters need to be transported in both directions.</w:delText>
        </w:r>
      </w:del>
    </w:p>
    <w:p w14:paraId="6A956417" w14:textId="6AE24183" w:rsidR="000C3FA4" w:rsidDel="006D186B" w:rsidRDefault="000C3FA4" w:rsidP="00695ACD">
      <w:pPr>
        <w:pStyle w:val="ListBullet"/>
        <w:numPr>
          <w:ilvl w:val="0"/>
          <w:numId w:val="50"/>
        </w:numPr>
        <w:rPr>
          <w:del w:id="1230" w:author="John Cowburn" w:date="2022-02-23T16:44:00Z"/>
        </w:rPr>
      </w:pPr>
      <w:del w:id="1231" w:author="John Cowburn" w:date="2022-02-23T16:44:00Z">
        <w:r w:rsidDel="006D186B">
          <w:delText>streaming</w:delText>
        </w:r>
        <w:r w:rsidDel="006D186B">
          <w:fldChar w:fldCharType="begin"/>
        </w:r>
        <w:r w:rsidDel="006D186B">
          <w:delInstrText xml:space="preserve"> XE "Streaming" </w:delInstrText>
        </w:r>
        <w:r w:rsidDel="006D186B">
          <w:fldChar w:fldCharType="end"/>
        </w:r>
        <w:r w:rsidDel="006D186B">
          <w:delText xml:space="preserve"> means that several blocks may be sent – streamed – by one party without an acknowledgement of each block from the other party;</w:delText>
        </w:r>
      </w:del>
    </w:p>
    <w:p w14:paraId="002DC477" w14:textId="38D04DF2" w:rsidR="000C3FA4" w:rsidDel="006D186B" w:rsidRDefault="000C3FA4" w:rsidP="00695ACD">
      <w:pPr>
        <w:pStyle w:val="ListBullet"/>
        <w:numPr>
          <w:ilvl w:val="0"/>
          <w:numId w:val="50"/>
        </w:numPr>
        <w:rPr>
          <w:del w:id="1232" w:author="John Cowburn" w:date="2022-02-23T16:44:00Z"/>
        </w:rPr>
      </w:pPr>
      <w:del w:id="1233" w:author="John Cowburn" w:date="2022-02-23T16:44:00Z">
        <w:r w:rsidDel="006D186B">
          <w:delText>lost block recovery means</w:delText>
        </w:r>
        <w:r w:rsidDel="006D186B">
          <w:fldChar w:fldCharType="begin"/>
        </w:r>
        <w:r w:rsidDel="006D186B">
          <w:delInstrText xml:space="preserve"> XE "Lost block recovery" </w:delInstrText>
        </w:r>
        <w:r w:rsidDel="006D186B">
          <w:fldChar w:fldCharType="end"/>
        </w:r>
        <w:r w:rsidDel="006D186B">
          <w:delText xml:space="preserve"> that if the reception of a block is not confirmed, it can be sent again. If streaming is used, lost block recovery takes place at the end of the streaming window.</w:delText>
        </w:r>
      </w:del>
    </w:p>
    <w:p w14:paraId="76D6B13D" w14:textId="6401878D" w:rsidR="000C3FA4" w:rsidDel="006D186B" w:rsidRDefault="000C3FA4" w:rsidP="004D4676">
      <w:pPr>
        <w:pStyle w:val="PARAGRAPH"/>
        <w:rPr>
          <w:del w:id="1234" w:author="John Cowburn" w:date="2022-02-23T16:44:00Z"/>
        </w:rPr>
      </w:pPr>
      <w:del w:id="1235" w:author="John Cowburn" w:date="2022-02-23T16:44:00Z">
        <w:r w:rsidDel="006D186B">
          <w:delText>The GBT mechanism is managed by the AL using the block transfer streaming parameters specified in</w:delText>
        </w:r>
        <w:r w:rsidR="009F5F3E" w:rsidDel="006D186B">
          <w:delText xml:space="preserve"> </w:delText>
        </w:r>
        <w:r w:rsidR="009F5F3E" w:rsidDel="006D186B">
          <w:fldChar w:fldCharType="begin" w:fldLock="1"/>
        </w:r>
        <w:r w:rsidR="009F5F3E" w:rsidDel="006D186B">
          <w:delInstrText xml:space="preserve"> REF _Ref406419898 \n \h </w:delInstrText>
        </w:r>
        <w:r w:rsidR="009F5F3E" w:rsidDel="006D186B">
          <w:fldChar w:fldCharType="separate"/>
        </w:r>
        <w:r w:rsidR="00811F07" w:rsidDel="006D186B">
          <w:delText>8</w:delText>
        </w:r>
        <w:r w:rsidR="009F5F3E" w:rsidDel="006D186B">
          <w:fldChar w:fldCharType="end"/>
        </w:r>
        <w:r w:rsidR="009F5F3E" w:rsidDel="006D186B">
          <w:delText xml:space="preserve"> and </w:delText>
        </w:r>
        <w:r w:rsidR="009F5F3E" w:rsidDel="006D186B">
          <w:fldChar w:fldCharType="begin" w:fldLock="1"/>
        </w:r>
        <w:r w:rsidR="009F5F3E" w:rsidDel="006D186B">
          <w:delInstrText xml:space="preserve"> REF _Ref412411382 \n \h </w:delInstrText>
        </w:r>
        <w:r w:rsidR="009F5F3E" w:rsidDel="006D186B">
          <w:fldChar w:fldCharType="separate"/>
        </w:r>
        <w:r w:rsidR="00811F07" w:rsidDel="006D186B">
          <w:delText>9.2</w:delText>
        </w:r>
        <w:r w:rsidR="009F5F3E" w:rsidDel="006D186B">
          <w:fldChar w:fldCharType="end"/>
        </w:r>
        <w:r w:rsidDel="006D186B">
          <w:delText>.</w:delText>
        </w:r>
      </w:del>
    </w:p>
    <w:p w14:paraId="255A7137" w14:textId="7EACA99F" w:rsidR="000C3FA4" w:rsidDel="006D186B" w:rsidRDefault="000C3FA4" w:rsidP="004D4676">
      <w:pPr>
        <w:pStyle w:val="PARAGRAPH"/>
        <w:rPr>
          <w:del w:id="1236" w:author="John Cowburn" w:date="2022-02-23T16:44:00Z"/>
        </w:rPr>
      </w:pPr>
      <w:del w:id="1237" w:author="John Cowburn" w:date="2022-02-23T16:44:00Z">
        <w:r w:rsidDel="006D186B">
          <w:rPr>
            <w:color w:val="000000"/>
          </w:rPr>
          <w:delText>Using the general block transfer mechanism is a negotiable feature, see</w:delText>
        </w:r>
        <w:r w:rsidDel="006D186B">
          <w:delText xml:space="preserve"> </w:delText>
        </w:r>
        <w:r w:rsidDel="006D186B">
          <w:fldChar w:fldCharType="begin" w:fldLock="1"/>
        </w:r>
        <w:r w:rsidDel="006D186B">
          <w:delInstrText xml:space="preserve"> REF _Ref174724942 \r \h </w:delInstrText>
        </w:r>
        <w:r w:rsidDel="006D186B">
          <w:fldChar w:fldCharType="separate"/>
        </w:r>
        <w:r w:rsidR="00811F07" w:rsidDel="006D186B">
          <w:delText>7.3.1</w:delText>
        </w:r>
        <w:r w:rsidDel="006D186B">
          <w:fldChar w:fldCharType="end"/>
        </w:r>
        <w:r w:rsidDel="006D186B">
          <w:delText>.</w:delText>
        </w:r>
      </w:del>
    </w:p>
    <w:p w14:paraId="19B61D2E" w14:textId="48803522" w:rsidR="000C3FA4" w:rsidDel="006D186B" w:rsidRDefault="000C3FA4" w:rsidP="004D4676">
      <w:pPr>
        <w:pStyle w:val="PARAGRAPH"/>
        <w:rPr>
          <w:del w:id="1238" w:author="John Cowburn" w:date="2022-02-23T16:44:00Z"/>
        </w:rPr>
      </w:pPr>
      <w:del w:id="1239" w:author="John Cowburn" w:date="2022-02-23T16:44:00Z">
        <w:r w:rsidDel="006D186B">
          <w:delText xml:space="preserve">The protocol of the general block transfer mechanism is specified in </w:delText>
        </w:r>
        <w:r w:rsidR="00474322" w:rsidDel="006D186B">
          <w:fldChar w:fldCharType="begin" w:fldLock="1"/>
        </w:r>
        <w:r w:rsidR="00474322" w:rsidDel="006D186B">
          <w:delInstrText xml:space="preserve"> REF _Ref374907473 \r \h </w:delInstrText>
        </w:r>
        <w:r w:rsidR="00474322" w:rsidDel="006D186B">
          <w:fldChar w:fldCharType="separate"/>
        </w:r>
        <w:r w:rsidR="00811F07" w:rsidDel="006D186B">
          <w:delText>7.3.13</w:delText>
        </w:r>
        <w:r w:rsidR="00474322" w:rsidDel="006D186B">
          <w:fldChar w:fldCharType="end"/>
        </w:r>
      </w:del>
    </w:p>
    <w:p w14:paraId="7A8A2B26" w14:textId="77777777" w:rsidR="000C3FA4" w:rsidRDefault="000C3FA4" w:rsidP="008916D0">
      <w:pPr>
        <w:pStyle w:val="Heading4"/>
      </w:pPr>
      <w:bookmarkStart w:id="1240" w:name="_Toc392501195"/>
      <w:bookmarkStart w:id="1241" w:name="_Ref388876853"/>
      <w:bookmarkStart w:id="1242" w:name="_Toc437856390"/>
      <w:r>
        <w:t>Additional data types</w:t>
      </w:r>
      <w:bookmarkEnd w:id="1240"/>
      <w:bookmarkEnd w:id="1241"/>
      <w:bookmarkEnd w:id="1242"/>
    </w:p>
    <w:p w14:paraId="21A64EE9" w14:textId="77777777" w:rsidR="000C3FA4" w:rsidRDefault="000C3FA4" w:rsidP="004D4676">
      <w:pPr>
        <w:pStyle w:val="PARAGRAPH"/>
      </w:pPr>
      <w:r>
        <w:t xml:space="preserve">The additional data types are specified in </w:t>
      </w:r>
      <w:r w:rsidR="00D84938">
        <w:t xml:space="preserve">Clause </w:t>
      </w:r>
      <w:r w:rsidR="00D84938">
        <w:fldChar w:fldCharType="begin" w:fldLock="1"/>
      </w:r>
      <w:r w:rsidR="00D84938">
        <w:instrText xml:space="preserve"> REF _Ref406419898 \r \h </w:instrText>
      </w:r>
      <w:r w:rsidR="00D84938">
        <w:fldChar w:fldCharType="separate"/>
      </w:r>
      <w:r w:rsidR="00811F07">
        <w:t>8</w:t>
      </w:r>
      <w:r w:rsidR="00D84938">
        <w:fldChar w:fldCharType="end"/>
      </w:r>
      <w:r>
        <w:t xml:space="preserve"> and in </w:t>
      </w:r>
      <w:r w:rsidR="00D84938">
        <w:t xml:space="preserve">Clause </w:t>
      </w:r>
      <w:r>
        <w:fldChar w:fldCharType="begin" w:fldLock="1"/>
      </w:r>
      <w:r>
        <w:instrText xml:space="preserve"> REF _Ref386920104 \r \h </w:instrText>
      </w:r>
      <w:r>
        <w:fldChar w:fldCharType="separate"/>
      </w:r>
      <w:r w:rsidR="00811F07">
        <w:t>9</w:t>
      </w:r>
      <w:r>
        <w:fldChar w:fldCharType="end"/>
      </w:r>
      <w:r>
        <w:t>.</w:t>
      </w:r>
    </w:p>
    <w:p w14:paraId="042E0F19" w14:textId="77777777" w:rsidR="000C3FA4" w:rsidRDefault="000C3FA4" w:rsidP="008916D0">
      <w:pPr>
        <w:pStyle w:val="Heading4"/>
      </w:pPr>
      <w:bookmarkStart w:id="1243" w:name="_Toc392501196"/>
      <w:bookmarkStart w:id="1244" w:name="_Ref388876854"/>
      <w:bookmarkStart w:id="1245" w:name="_Toc437856391"/>
      <w:r>
        <w:t>xDLMS version</w:t>
      </w:r>
      <w:r>
        <w:fldChar w:fldCharType="begin"/>
      </w:r>
      <w:r>
        <w:instrText xml:space="preserve"> XE "xDLMS version" </w:instrText>
      </w:r>
      <w:r>
        <w:fldChar w:fldCharType="end"/>
      </w:r>
      <w:r>
        <w:t xml:space="preserve"> number</w:t>
      </w:r>
      <w:bookmarkEnd w:id="1243"/>
      <w:bookmarkEnd w:id="1244"/>
      <w:bookmarkEnd w:id="1245"/>
    </w:p>
    <w:p w14:paraId="7605EC60" w14:textId="51F90DDE" w:rsidR="000C3FA4" w:rsidRDefault="000C3FA4" w:rsidP="004D4676">
      <w:pPr>
        <w:pStyle w:val="PARAGRAPH"/>
      </w:pPr>
      <w:r>
        <w:t xml:space="preserve">The new </w:t>
      </w:r>
      <w:del w:id="1246" w:author="John Cowburn" w:date="2021-04-16T13:55:00Z">
        <w:r w:rsidDel="00635BE8">
          <w:delText>DLMS</w:delText>
        </w:r>
      </w:del>
      <w:ins w:id="1247" w:author="John Cowburn" w:date="2021-04-16T13:55:00Z">
        <w:r w:rsidR="00635BE8">
          <w:t>DLMS®</w:t>
        </w:r>
      </w:ins>
      <w:r>
        <w:t xml:space="preserve"> version number, corresponding to the first version of the xDLMS ASE is 6.</w:t>
      </w:r>
    </w:p>
    <w:p w14:paraId="5C4A04DA" w14:textId="77777777" w:rsidR="000C3FA4" w:rsidRPr="007F45C1" w:rsidRDefault="000C3FA4" w:rsidP="008916D0">
      <w:pPr>
        <w:pStyle w:val="Heading4"/>
      </w:pPr>
      <w:bookmarkStart w:id="1248" w:name="_Toc392501197"/>
      <w:bookmarkStart w:id="1249" w:name="_Ref388876855"/>
      <w:bookmarkStart w:id="1250" w:name="_Toc437856392"/>
      <w:r w:rsidRPr="007F45C1">
        <w:t>xDLMS conformance block</w:t>
      </w:r>
      <w:bookmarkEnd w:id="1248"/>
      <w:bookmarkEnd w:id="1249"/>
      <w:bookmarkEnd w:id="1250"/>
      <w:r w:rsidRPr="007F45C1">
        <w:fldChar w:fldCharType="begin"/>
      </w:r>
      <w:r w:rsidRPr="007F45C1">
        <w:instrText xml:space="preserve"> XE "xDLMS conformance block" </w:instrText>
      </w:r>
      <w:r w:rsidRPr="007F45C1">
        <w:fldChar w:fldCharType="end"/>
      </w:r>
      <w:r w:rsidRPr="007F45C1">
        <w:fldChar w:fldCharType="begin"/>
      </w:r>
      <w:r w:rsidRPr="007F45C1">
        <w:instrText xml:space="preserve"> XE "Conformance block" </w:instrText>
      </w:r>
      <w:r w:rsidRPr="007F45C1">
        <w:fldChar w:fldCharType="end"/>
      </w:r>
    </w:p>
    <w:p w14:paraId="1EA90147" w14:textId="4B0EDB79" w:rsidR="000C3FA4" w:rsidRDefault="000C3FA4" w:rsidP="004D4676">
      <w:pPr>
        <w:pStyle w:val="PARAGRAPH"/>
      </w:pPr>
      <w:r>
        <w:t xml:space="preserve">The xDLMS conformance block enables optimised </w:t>
      </w:r>
      <w:del w:id="1251" w:author="John Cowburn" w:date="2021-04-16T13:55:00Z">
        <w:r w:rsidDel="00635BE8">
          <w:delText>DLMS</w:delText>
        </w:r>
      </w:del>
      <w:ins w:id="1252" w:author="John Cowburn" w:date="2021-04-16T13:55:00Z">
        <w:r w:rsidR="00635BE8">
          <w:t>DLMS®</w:t>
        </w:r>
      </w:ins>
      <w:r>
        <w:t xml:space="preserve">/COSEM server implementations with extended functionality. It can be distinguished from the </w:t>
      </w:r>
      <w:del w:id="1253" w:author="John Cowburn" w:date="2021-04-16T13:55:00Z">
        <w:r w:rsidDel="00635BE8">
          <w:delText>DLMS</w:delText>
        </w:r>
      </w:del>
      <w:ins w:id="1254" w:author="John Cowburn" w:date="2021-04-16T13:55:00Z">
        <w:r w:rsidR="00635BE8">
          <w:t>DLMS®</w:t>
        </w:r>
      </w:ins>
      <w:r>
        <w:t xml:space="preserve"> conformance block by its tag "Application 31". See </w:t>
      </w:r>
      <w:r>
        <w:fldChar w:fldCharType="begin" w:fldLock="1"/>
      </w:r>
      <w:r>
        <w:instrText xml:space="preserve"> REF _Ref174724942 \r \h  \* MERGEFORMAT </w:instrText>
      </w:r>
      <w:r>
        <w:fldChar w:fldCharType="separate"/>
      </w:r>
      <w:r w:rsidR="00811F07">
        <w:t>7.3.1</w:t>
      </w:r>
      <w:r>
        <w:fldChar w:fldCharType="end"/>
      </w:r>
      <w:r>
        <w:t xml:space="preserve">, </w:t>
      </w:r>
      <w:r w:rsidR="00D84938">
        <w:t xml:space="preserve">Clause </w:t>
      </w:r>
      <w:r w:rsidR="00D84938">
        <w:fldChar w:fldCharType="begin" w:fldLock="1"/>
      </w:r>
      <w:r w:rsidR="00D84938">
        <w:instrText xml:space="preserve"> REF _Ref406419898 \r \h </w:instrText>
      </w:r>
      <w:r w:rsidR="00D84938">
        <w:fldChar w:fldCharType="separate"/>
      </w:r>
      <w:r w:rsidR="00811F07">
        <w:t>8</w:t>
      </w:r>
      <w:r w:rsidR="00D84938">
        <w:fldChar w:fldCharType="end"/>
      </w:r>
      <w:r w:rsidR="00D84938">
        <w:t xml:space="preserve"> and Clause </w:t>
      </w:r>
      <w:r w:rsidR="00D84938">
        <w:fldChar w:fldCharType="begin" w:fldLock="1"/>
      </w:r>
      <w:r w:rsidR="00D84938">
        <w:instrText xml:space="preserve"> REF _Ref386920104 \r \h </w:instrText>
      </w:r>
      <w:r w:rsidR="00D84938">
        <w:fldChar w:fldCharType="separate"/>
      </w:r>
      <w:r w:rsidR="00811F07">
        <w:t>9</w:t>
      </w:r>
      <w:r w:rsidR="00D84938">
        <w:fldChar w:fldCharType="end"/>
      </w:r>
      <w:r w:rsidR="00D84938">
        <w:t>.</w:t>
      </w:r>
    </w:p>
    <w:p w14:paraId="54A2D1B7" w14:textId="77777777" w:rsidR="000C3FA4" w:rsidRDefault="000C3FA4" w:rsidP="004D4676">
      <w:pPr>
        <w:pStyle w:val="PARAGRAPH"/>
      </w:pPr>
      <w:r>
        <w:t>The xDLMS conformance block is part of the xDLMS context.</w:t>
      </w:r>
    </w:p>
    <w:p w14:paraId="055439EB" w14:textId="77777777" w:rsidR="000C3FA4" w:rsidRDefault="000C3FA4" w:rsidP="000C3FA4">
      <w:pPr>
        <w:pStyle w:val="PARAGRAPH"/>
      </w:pPr>
      <w:r>
        <w:t>In the case of confirmed AAs, the conformance block is negotiated during the AA establishment phase via the xDLMS context</w:t>
      </w:r>
      <w:r>
        <w:fldChar w:fldCharType="begin"/>
      </w:r>
      <w:r>
        <w:instrText xml:space="preserve"> XE "COSEM application context" </w:instrText>
      </w:r>
      <w:r>
        <w:fldChar w:fldCharType="end"/>
      </w:r>
      <w:r>
        <w:t>. It shall not change during the lifetime of the AA established.</w:t>
      </w:r>
    </w:p>
    <w:p w14:paraId="0B3E9715" w14:textId="77777777" w:rsidR="000C3FA4" w:rsidRDefault="000C3FA4" w:rsidP="000C3FA4">
      <w:pPr>
        <w:pStyle w:val="PARAGRAPH"/>
      </w:pPr>
      <w:r>
        <w:t>In the case of unconfirmed and pre-established AAs, the client AL is expected to know the conformance block supported by the server.</w:t>
      </w:r>
    </w:p>
    <w:p w14:paraId="7B36C8A2" w14:textId="77777777" w:rsidR="000C3FA4" w:rsidRDefault="000C3FA4" w:rsidP="008916D0">
      <w:pPr>
        <w:pStyle w:val="Heading4"/>
      </w:pPr>
      <w:bookmarkStart w:id="1255" w:name="_Toc392501198"/>
      <w:bookmarkStart w:id="1256" w:name="_Ref388876856"/>
      <w:bookmarkStart w:id="1257" w:name="_Toc437856393"/>
      <w:r>
        <w:t>Maximum PDU size</w:t>
      </w:r>
      <w:bookmarkEnd w:id="1255"/>
      <w:bookmarkEnd w:id="1256"/>
      <w:bookmarkEnd w:id="1257"/>
    </w:p>
    <w:p w14:paraId="7FBBDE0B" w14:textId="77777777" w:rsidR="000C3FA4" w:rsidRDefault="000C3FA4" w:rsidP="004D4676">
      <w:pPr>
        <w:pStyle w:val="PARAGRAPH"/>
        <w:rPr>
          <w:color w:val="000000"/>
        </w:rPr>
      </w:pPr>
      <w:r>
        <w:t xml:space="preserve">To clarify the meaning of the maximum PDU size usable by the client and the server, the modifications shown in </w:t>
      </w:r>
      <w:r>
        <w:fldChar w:fldCharType="begin" w:fldLock="1"/>
      </w:r>
      <w:r>
        <w:instrText xml:space="preserve"> REF _Ref174725511 \h  \* MERGEFORMAT </w:instrText>
      </w:r>
      <w:r>
        <w:fldChar w:fldCharType="separate"/>
      </w:r>
      <w:r w:rsidR="00811F07">
        <w:t>Table 2</w:t>
      </w:r>
      <w:r>
        <w:fldChar w:fldCharType="end"/>
      </w:r>
      <w:r>
        <w:t xml:space="preserve"> have been made. </w:t>
      </w:r>
      <w:r>
        <w:rPr>
          <w:kern w:val="28"/>
        </w:rPr>
        <w:t>The xDLMS Initiate service uses these names for PDU sizes.</w:t>
      </w:r>
    </w:p>
    <w:p w14:paraId="65423B1D" w14:textId="156059DF" w:rsidR="000C3FA4" w:rsidRDefault="000C3FA4" w:rsidP="004D4676">
      <w:pPr>
        <w:pStyle w:val="TABLE-title"/>
      </w:pPr>
      <w:bookmarkStart w:id="1258" w:name="_Ref174725511"/>
      <w:bookmarkStart w:id="1259" w:name="_Toc392501871"/>
      <w:bookmarkStart w:id="1260" w:name="_Toc437856733"/>
      <w:bookmarkStart w:id="1261" w:name="_Toc97127444"/>
      <w:r>
        <w:lastRenderedPageBreak/>
        <w:t xml:space="preserve">Table </w:t>
      </w:r>
      <w:fldSimple w:instr=" SEQ Table \* ARABIC ">
        <w:r w:rsidR="00DC4BE9">
          <w:rPr>
            <w:noProof/>
          </w:rPr>
          <w:t>2</w:t>
        </w:r>
      </w:fldSimple>
      <w:bookmarkEnd w:id="1258"/>
      <w:r>
        <w:t xml:space="preserve"> – Clarification of the meaning of PDU size for </w:t>
      </w:r>
      <w:del w:id="1262" w:author="John Cowburn" w:date="2021-04-16T13:55:00Z">
        <w:r w:rsidDel="00635BE8">
          <w:delText>DLMS</w:delText>
        </w:r>
      </w:del>
      <w:ins w:id="1263" w:author="John Cowburn" w:date="2021-04-16T13:55:00Z">
        <w:r w:rsidR="00635BE8">
          <w:t>DLMS®</w:t>
        </w:r>
      </w:ins>
      <w:r>
        <w:t>/COSEM</w:t>
      </w:r>
      <w:bookmarkEnd w:id="1259"/>
      <w:bookmarkEnd w:id="1260"/>
      <w:bookmarkEnd w:id="1261"/>
    </w:p>
    <w:tbl>
      <w:tblPr>
        <w:tblW w:w="907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4535"/>
        <w:gridCol w:w="4535"/>
      </w:tblGrid>
      <w:tr w:rsidR="000C3FA4" w14:paraId="4C588C41" w14:textId="77777777" w:rsidTr="004D4676">
        <w:trPr>
          <w:cantSplit/>
          <w:tblHeader/>
          <w:jc w:val="center"/>
        </w:trPr>
        <w:tc>
          <w:tcPr>
            <w:tcW w:w="4535" w:type="dxa"/>
            <w:tcBorders>
              <w:top w:val="single" w:sz="6" w:space="0" w:color="auto"/>
              <w:left w:val="single" w:sz="6" w:space="0" w:color="auto"/>
              <w:bottom w:val="single" w:sz="6" w:space="0" w:color="auto"/>
              <w:right w:val="single" w:sz="6" w:space="0" w:color="auto"/>
            </w:tcBorders>
            <w:hideMark/>
          </w:tcPr>
          <w:p w14:paraId="38E2AFC3" w14:textId="77777777" w:rsidR="000C3FA4" w:rsidRDefault="000C3FA4" w:rsidP="00521E1B">
            <w:pPr>
              <w:pStyle w:val="TABLE-col-heading"/>
            </w:pPr>
            <w:r>
              <w:t>was:</w:t>
            </w:r>
          </w:p>
        </w:tc>
        <w:tc>
          <w:tcPr>
            <w:tcW w:w="4535" w:type="dxa"/>
            <w:tcBorders>
              <w:top w:val="single" w:sz="6" w:space="0" w:color="auto"/>
              <w:left w:val="single" w:sz="6" w:space="0" w:color="auto"/>
              <w:bottom w:val="single" w:sz="6" w:space="0" w:color="auto"/>
              <w:right w:val="single" w:sz="6" w:space="0" w:color="auto"/>
            </w:tcBorders>
            <w:hideMark/>
          </w:tcPr>
          <w:p w14:paraId="6B7D98B7" w14:textId="77777777" w:rsidR="000C3FA4" w:rsidRDefault="000C3FA4" w:rsidP="00521E1B">
            <w:pPr>
              <w:pStyle w:val="TABLE-col-heading"/>
            </w:pPr>
            <w:r>
              <w:t>new:</w:t>
            </w:r>
          </w:p>
        </w:tc>
      </w:tr>
      <w:tr w:rsidR="000C3FA4" w14:paraId="3FE672CF" w14:textId="77777777" w:rsidTr="004D4676">
        <w:trPr>
          <w:cantSplit/>
          <w:jc w:val="center"/>
        </w:trPr>
        <w:tc>
          <w:tcPr>
            <w:tcW w:w="4535" w:type="dxa"/>
            <w:tcBorders>
              <w:top w:val="single" w:sz="6" w:space="0" w:color="auto"/>
              <w:left w:val="single" w:sz="6" w:space="0" w:color="auto"/>
              <w:bottom w:val="single" w:sz="6" w:space="0" w:color="auto"/>
              <w:right w:val="single" w:sz="6" w:space="0" w:color="auto"/>
            </w:tcBorders>
            <w:hideMark/>
          </w:tcPr>
          <w:p w14:paraId="7C09897A" w14:textId="77777777" w:rsidR="000C3FA4" w:rsidRDefault="000C3FA4" w:rsidP="00BD2537">
            <w:pPr>
              <w:pStyle w:val="TABLE-col-heading"/>
            </w:pPr>
            <w:r>
              <w:fldChar w:fldCharType="begin" w:fldLock="1"/>
            </w:r>
            <w:r>
              <w:instrText xml:space="preserve"> REF IEC61334_4_41_DLMS \h  \* MERGEFORMAT </w:instrText>
            </w:r>
            <w:r>
              <w:fldChar w:fldCharType="separate"/>
            </w:r>
            <w:r w:rsidR="00077BDE">
              <w:t>IEC 6</w:t>
            </w:r>
            <w:r w:rsidR="00811F07" w:rsidRPr="00347160">
              <w:t>1334-4-41:1996</w:t>
            </w:r>
            <w:r>
              <w:fldChar w:fldCharType="end"/>
            </w:r>
            <w:r w:rsidR="00823C5E">
              <w:t>, 5.2.2, Table 3</w:t>
            </w:r>
          </w:p>
        </w:tc>
        <w:tc>
          <w:tcPr>
            <w:tcW w:w="4535" w:type="dxa"/>
            <w:tcBorders>
              <w:top w:val="single" w:sz="6" w:space="0" w:color="auto"/>
              <w:left w:val="single" w:sz="6" w:space="0" w:color="auto"/>
              <w:bottom w:val="single" w:sz="6" w:space="0" w:color="auto"/>
              <w:right w:val="single" w:sz="6" w:space="0" w:color="auto"/>
            </w:tcBorders>
          </w:tcPr>
          <w:p w14:paraId="14EC14CB" w14:textId="77777777" w:rsidR="000C3FA4" w:rsidRDefault="000C3FA4" w:rsidP="00521E1B">
            <w:pPr>
              <w:pStyle w:val="TABLE-col-heading"/>
            </w:pPr>
          </w:p>
        </w:tc>
      </w:tr>
      <w:tr w:rsidR="000C3FA4" w14:paraId="352DDDE4" w14:textId="77777777" w:rsidTr="004D4676">
        <w:trPr>
          <w:cantSplit/>
          <w:jc w:val="center"/>
        </w:trPr>
        <w:tc>
          <w:tcPr>
            <w:tcW w:w="4535" w:type="dxa"/>
            <w:tcBorders>
              <w:top w:val="single" w:sz="6" w:space="0" w:color="auto"/>
              <w:left w:val="single" w:sz="6" w:space="0" w:color="auto"/>
              <w:bottom w:val="single" w:sz="6" w:space="0" w:color="auto"/>
              <w:right w:val="single" w:sz="6" w:space="0" w:color="auto"/>
            </w:tcBorders>
            <w:hideMark/>
          </w:tcPr>
          <w:p w14:paraId="06CF387C" w14:textId="77777777" w:rsidR="000C3FA4" w:rsidRDefault="000C3FA4" w:rsidP="00521E1B">
            <w:pPr>
              <w:pStyle w:val="TABLE-cell"/>
              <w:keepNext/>
              <w:rPr>
                <w:color w:val="000000"/>
              </w:rPr>
            </w:pPr>
            <w:r>
              <w:rPr>
                <w:color w:val="000000"/>
              </w:rPr>
              <w:t>Proposed Max PDU Size</w:t>
            </w:r>
          </w:p>
        </w:tc>
        <w:tc>
          <w:tcPr>
            <w:tcW w:w="4535" w:type="dxa"/>
            <w:tcBorders>
              <w:top w:val="single" w:sz="6" w:space="0" w:color="auto"/>
              <w:left w:val="single" w:sz="6" w:space="0" w:color="auto"/>
              <w:bottom w:val="single" w:sz="6" w:space="0" w:color="auto"/>
              <w:right w:val="single" w:sz="6" w:space="0" w:color="auto"/>
            </w:tcBorders>
            <w:hideMark/>
          </w:tcPr>
          <w:p w14:paraId="56B692E2" w14:textId="77777777" w:rsidR="000C3FA4" w:rsidRDefault="000C3FA4" w:rsidP="00521E1B">
            <w:pPr>
              <w:pStyle w:val="TABLE-cell"/>
              <w:keepNext/>
              <w:rPr>
                <w:color w:val="000000"/>
              </w:rPr>
            </w:pPr>
            <w:r>
              <w:rPr>
                <w:color w:val="000000"/>
              </w:rPr>
              <w:t>Client Max Receive PDU Size</w:t>
            </w:r>
          </w:p>
        </w:tc>
      </w:tr>
      <w:tr w:rsidR="000C3FA4" w14:paraId="136A28F1" w14:textId="77777777" w:rsidTr="004D4676">
        <w:trPr>
          <w:cantSplit/>
          <w:jc w:val="center"/>
        </w:trPr>
        <w:tc>
          <w:tcPr>
            <w:tcW w:w="4535" w:type="dxa"/>
            <w:tcBorders>
              <w:top w:val="single" w:sz="6" w:space="0" w:color="auto"/>
              <w:left w:val="single" w:sz="6" w:space="0" w:color="auto"/>
              <w:bottom w:val="single" w:sz="6" w:space="0" w:color="auto"/>
              <w:right w:val="single" w:sz="6" w:space="0" w:color="auto"/>
            </w:tcBorders>
            <w:hideMark/>
          </w:tcPr>
          <w:p w14:paraId="3BA63BFC" w14:textId="77777777" w:rsidR="000C3FA4" w:rsidRDefault="000C3FA4" w:rsidP="00521E1B">
            <w:pPr>
              <w:pStyle w:val="TABLE-cell"/>
              <w:keepNext/>
              <w:rPr>
                <w:color w:val="000000"/>
              </w:rPr>
            </w:pPr>
            <w:r>
              <w:rPr>
                <w:color w:val="000000"/>
              </w:rPr>
              <w:t>Negotiated Max PDU Size</w:t>
            </w:r>
          </w:p>
        </w:tc>
        <w:tc>
          <w:tcPr>
            <w:tcW w:w="4535" w:type="dxa"/>
            <w:tcBorders>
              <w:top w:val="single" w:sz="6" w:space="0" w:color="auto"/>
              <w:left w:val="single" w:sz="6" w:space="0" w:color="auto"/>
              <w:bottom w:val="single" w:sz="6" w:space="0" w:color="auto"/>
              <w:right w:val="single" w:sz="6" w:space="0" w:color="auto"/>
            </w:tcBorders>
            <w:hideMark/>
          </w:tcPr>
          <w:p w14:paraId="73580950" w14:textId="77777777" w:rsidR="000C3FA4" w:rsidRDefault="000C3FA4" w:rsidP="00521E1B">
            <w:pPr>
              <w:pStyle w:val="TABLE-cell"/>
              <w:keepNext/>
              <w:rPr>
                <w:color w:val="000000"/>
              </w:rPr>
            </w:pPr>
            <w:r>
              <w:rPr>
                <w:color w:val="000000"/>
              </w:rPr>
              <w:t>Server Max Receive PDU Size</w:t>
            </w:r>
          </w:p>
        </w:tc>
      </w:tr>
      <w:tr w:rsidR="000C3FA4" w14:paraId="1C962C49" w14:textId="77777777" w:rsidTr="004D4676">
        <w:trPr>
          <w:cantSplit/>
          <w:jc w:val="center"/>
        </w:trPr>
        <w:tc>
          <w:tcPr>
            <w:tcW w:w="4535" w:type="dxa"/>
            <w:tcBorders>
              <w:top w:val="single" w:sz="6" w:space="0" w:color="auto"/>
              <w:left w:val="single" w:sz="6" w:space="0" w:color="auto"/>
              <w:bottom w:val="single" w:sz="6" w:space="0" w:color="auto"/>
              <w:right w:val="single" w:sz="6" w:space="0" w:color="auto"/>
            </w:tcBorders>
            <w:hideMark/>
          </w:tcPr>
          <w:p w14:paraId="6AB16829" w14:textId="77777777" w:rsidR="000C3FA4" w:rsidRDefault="000C3FA4" w:rsidP="00224CAE">
            <w:pPr>
              <w:pStyle w:val="TABLE-col-heading"/>
              <w:rPr>
                <w:color w:val="000000"/>
              </w:rPr>
            </w:pPr>
            <w:r>
              <w:fldChar w:fldCharType="begin" w:fldLock="1"/>
            </w:r>
            <w:r>
              <w:instrText xml:space="preserve"> REF IEC61334_4_41_DLMS \h  \* MERGEFORMAT </w:instrText>
            </w:r>
            <w:r>
              <w:fldChar w:fldCharType="separate"/>
            </w:r>
            <w:r w:rsidR="00077BDE">
              <w:t>IEC 6</w:t>
            </w:r>
            <w:r w:rsidR="00811F07" w:rsidRPr="00347160">
              <w:t>1334-4-41:1996</w:t>
            </w:r>
            <w:r>
              <w:fldChar w:fldCharType="end"/>
            </w:r>
            <w:r w:rsidR="00713960">
              <w:t>, 5.2.3, 7</w:t>
            </w:r>
            <w:r w:rsidR="00713960" w:rsidRPr="00713960">
              <w:rPr>
                <w:vertAlign w:val="superscript"/>
              </w:rPr>
              <w:t>th</w:t>
            </w:r>
            <w:r w:rsidR="00713960">
              <w:t xml:space="preserve"> paragraph</w:t>
            </w:r>
          </w:p>
        </w:tc>
        <w:tc>
          <w:tcPr>
            <w:tcW w:w="4535" w:type="dxa"/>
            <w:tcBorders>
              <w:top w:val="single" w:sz="6" w:space="0" w:color="auto"/>
              <w:left w:val="single" w:sz="6" w:space="0" w:color="auto"/>
              <w:bottom w:val="single" w:sz="6" w:space="0" w:color="auto"/>
              <w:right w:val="single" w:sz="6" w:space="0" w:color="auto"/>
            </w:tcBorders>
          </w:tcPr>
          <w:p w14:paraId="32F5D918" w14:textId="77777777" w:rsidR="000C3FA4" w:rsidRDefault="000C3FA4" w:rsidP="00521E1B">
            <w:pPr>
              <w:pStyle w:val="TABLE-cell"/>
              <w:keepNext/>
              <w:rPr>
                <w:color w:val="000000"/>
              </w:rPr>
            </w:pPr>
          </w:p>
        </w:tc>
      </w:tr>
      <w:tr w:rsidR="000C3FA4" w14:paraId="227D0922" w14:textId="77777777" w:rsidTr="004D4676">
        <w:trPr>
          <w:cantSplit/>
          <w:jc w:val="center"/>
        </w:trPr>
        <w:tc>
          <w:tcPr>
            <w:tcW w:w="4535" w:type="dxa"/>
            <w:tcBorders>
              <w:top w:val="single" w:sz="6" w:space="0" w:color="auto"/>
              <w:left w:val="single" w:sz="6" w:space="0" w:color="auto"/>
              <w:bottom w:val="single" w:sz="6" w:space="0" w:color="auto"/>
              <w:right w:val="single" w:sz="6" w:space="0" w:color="auto"/>
            </w:tcBorders>
            <w:hideMark/>
          </w:tcPr>
          <w:p w14:paraId="482DB9B2" w14:textId="4DF688BD" w:rsidR="000C3FA4" w:rsidRDefault="000C3FA4" w:rsidP="00521E1B">
            <w:pPr>
              <w:pStyle w:val="TABLE-cell"/>
              <w:keepNext/>
              <w:rPr>
                <w:color w:val="000000"/>
              </w:rPr>
            </w:pPr>
            <w:r>
              <w:rPr>
                <w:color w:val="000000"/>
              </w:rPr>
              <w:t xml:space="preserve">The Proposed Max PDU Size parameter, of type Unsigned16, proposes a maximum length expressed in bytes for the exchanged </w:t>
            </w:r>
            <w:del w:id="1264" w:author="John Cowburn" w:date="2021-04-16T13:55:00Z">
              <w:r w:rsidDel="00635BE8">
                <w:rPr>
                  <w:color w:val="000000"/>
                </w:rPr>
                <w:delText>DLMS</w:delText>
              </w:r>
            </w:del>
            <w:ins w:id="1265" w:author="John Cowburn" w:date="2021-04-16T13:55:00Z">
              <w:r w:rsidR="00635BE8">
                <w:rPr>
                  <w:color w:val="000000"/>
                </w:rPr>
                <w:t>DLMS®</w:t>
              </w:r>
            </w:ins>
            <w:r>
              <w:rPr>
                <w:color w:val="000000"/>
              </w:rPr>
              <w:t xml:space="preserve"> APDUs. The value proposed in an Initiate request </w:t>
            </w:r>
            <w:r w:rsidR="007B6FBB">
              <w:rPr>
                <w:color w:val="000000"/>
              </w:rPr>
              <w:t>shall</w:t>
            </w:r>
            <w:r>
              <w:rPr>
                <w:color w:val="000000"/>
              </w:rPr>
              <w:t xml:space="preserve"> be large enough to always permit the Initiate Error PDU transmission</w:t>
            </w:r>
          </w:p>
        </w:tc>
        <w:tc>
          <w:tcPr>
            <w:tcW w:w="4535" w:type="dxa"/>
            <w:tcBorders>
              <w:top w:val="single" w:sz="6" w:space="0" w:color="auto"/>
              <w:left w:val="single" w:sz="6" w:space="0" w:color="auto"/>
              <w:bottom w:val="single" w:sz="6" w:space="0" w:color="auto"/>
              <w:right w:val="single" w:sz="6" w:space="0" w:color="auto"/>
            </w:tcBorders>
            <w:hideMark/>
          </w:tcPr>
          <w:p w14:paraId="1D39BEF4" w14:textId="44A75A6A" w:rsidR="000C3FA4" w:rsidRDefault="000C3FA4" w:rsidP="00521E1B">
            <w:pPr>
              <w:pStyle w:val="TABLE-cell"/>
              <w:keepNext/>
              <w:rPr>
                <w:color w:val="000000"/>
              </w:rPr>
            </w:pPr>
            <w:r>
              <w:rPr>
                <w:color w:val="000000"/>
              </w:rPr>
              <w:t xml:space="preserve">The Client Max Receive PDU Size parameter, of type Unsigned16, contains the maximum length expressed in bytes for a </w:t>
            </w:r>
            <w:del w:id="1266" w:author="John Cowburn" w:date="2021-04-16T13:55:00Z">
              <w:r w:rsidDel="00635BE8">
                <w:rPr>
                  <w:color w:val="000000"/>
                </w:rPr>
                <w:delText>DLMS</w:delText>
              </w:r>
            </w:del>
            <w:ins w:id="1267" w:author="John Cowburn" w:date="2021-04-16T13:55:00Z">
              <w:r w:rsidR="00635BE8">
                <w:rPr>
                  <w:color w:val="000000"/>
                </w:rPr>
                <w:t>DLMS®</w:t>
              </w:r>
            </w:ins>
            <w:r>
              <w:rPr>
                <w:color w:val="000000"/>
              </w:rPr>
              <w:t xml:space="preserve"> APDU that the server may send. The client will discard any received PDUs that are longer than this maximum length. The value </w:t>
            </w:r>
            <w:r w:rsidR="007B6FBB">
              <w:rPr>
                <w:color w:val="000000"/>
              </w:rPr>
              <w:t>shall</w:t>
            </w:r>
            <w:r>
              <w:rPr>
                <w:color w:val="000000"/>
              </w:rPr>
              <w:t xml:space="preserve"> be large enough to always permit the AARE APDU transmission.</w:t>
            </w:r>
          </w:p>
          <w:p w14:paraId="4B5F4F96" w14:textId="77777777" w:rsidR="000C3FA4" w:rsidRDefault="000C3FA4" w:rsidP="00521E1B">
            <w:pPr>
              <w:pStyle w:val="TABLE-cell"/>
              <w:keepNext/>
              <w:rPr>
                <w:color w:val="000000"/>
              </w:rPr>
            </w:pPr>
            <w:r>
              <w:rPr>
                <w:color w:val="000000"/>
              </w:rPr>
              <w:t>Values below 12 are reserved. The value 0 indicates that there is no limit on the PDU size.</w:t>
            </w:r>
          </w:p>
        </w:tc>
      </w:tr>
      <w:tr w:rsidR="000C3FA4" w14:paraId="068F4D21" w14:textId="77777777" w:rsidTr="004D4676">
        <w:trPr>
          <w:cantSplit/>
          <w:jc w:val="center"/>
        </w:trPr>
        <w:tc>
          <w:tcPr>
            <w:tcW w:w="4535" w:type="dxa"/>
            <w:tcBorders>
              <w:top w:val="single" w:sz="6" w:space="0" w:color="auto"/>
              <w:left w:val="single" w:sz="6" w:space="0" w:color="auto"/>
              <w:bottom w:val="single" w:sz="6" w:space="0" w:color="auto"/>
              <w:right w:val="single" w:sz="6" w:space="0" w:color="auto"/>
            </w:tcBorders>
            <w:hideMark/>
          </w:tcPr>
          <w:p w14:paraId="31D41673" w14:textId="77777777" w:rsidR="000C3FA4" w:rsidRDefault="000C3FA4" w:rsidP="00BD2537">
            <w:pPr>
              <w:pStyle w:val="TABLE-col-heading"/>
            </w:pPr>
            <w:r>
              <w:fldChar w:fldCharType="begin" w:fldLock="1"/>
            </w:r>
            <w:r>
              <w:instrText xml:space="preserve"> REF IEC61334_4_41_DLMS \h  \* MERGEFORMAT </w:instrText>
            </w:r>
            <w:r>
              <w:fldChar w:fldCharType="separate"/>
            </w:r>
            <w:r w:rsidR="00077BDE">
              <w:t>IEC 6</w:t>
            </w:r>
            <w:r w:rsidR="00811F07" w:rsidRPr="00347160">
              <w:t>1334-4-41:1996</w:t>
            </w:r>
            <w:r>
              <w:fldChar w:fldCharType="end"/>
            </w:r>
            <w:r w:rsidR="00713960">
              <w:t>, 5.2.3, last paragraph</w:t>
            </w:r>
          </w:p>
        </w:tc>
        <w:tc>
          <w:tcPr>
            <w:tcW w:w="4535" w:type="dxa"/>
            <w:tcBorders>
              <w:top w:val="single" w:sz="6" w:space="0" w:color="auto"/>
              <w:left w:val="single" w:sz="6" w:space="0" w:color="auto"/>
              <w:bottom w:val="single" w:sz="6" w:space="0" w:color="auto"/>
              <w:right w:val="single" w:sz="6" w:space="0" w:color="auto"/>
            </w:tcBorders>
          </w:tcPr>
          <w:p w14:paraId="306DFCFD" w14:textId="77777777" w:rsidR="000C3FA4" w:rsidRDefault="000C3FA4" w:rsidP="00521E1B">
            <w:pPr>
              <w:pStyle w:val="TABLE-col-heading"/>
            </w:pPr>
          </w:p>
        </w:tc>
      </w:tr>
      <w:tr w:rsidR="000C3FA4" w14:paraId="146D389C" w14:textId="77777777" w:rsidTr="004D4676">
        <w:trPr>
          <w:cantSplit/>
          <w:jc w:val="center"/>
        </w:trPr>
        <w:tc>
          <w:tcPr>
            <w:tcW w:w="4535" w:type="dxa"/>
            <w:tcBorders>
              <w:top w:val="single" w:sz="6" w:space="0" w:color="auto"/>
              <w:left w:val="single" w:sz="6" w:space="0" w:color="auto"/>
              <w:bottom w:val="single" w:sz="6" w:space="0" w:color="auto"/>
              <w:right w:val="single" w:sz="6" w:space="0" w:color="auto"/>
            </w:tcBorders>
            <w:hideMark/>
          </w:tcPr>
          <w:p w14:paraId="428EAEF3" w14:textId="55F63F39" w:rsidR="000C3FA4" w:rsidRDefault="000C3FA4" w:rsidP="00521E1B">
            <w:pPr>
              <w:pStyle w:val="TABLE-cell"/>
              <w:keepNext/>
              <w:rPr>
                <w:b/>
                <w:color w:val="000000"/>
              </w:rPr>
            </w:pPr>
            <w:r>
              <w:rPr>
                <w:color w:val="000000"/>
              </w:rPr>
              <w:t xml:space="preserve">The Negotiated Max PDU Size parameter, of type Unsigned16, contains a maximum length expressed in bytes for the exchanged </w:t>
            </w:r>
            <w:del w:id="1268" w:author="John Cowburn" w:date="2021-04-16T13:55:00Z">
              <w:r w:rsidDel="00635BE8">
                <w:rPr>
                  <w:color w:val="000000"/>
                </w:rPr>
                <w:delText>DLMS</w:delText>
              </w:r>
            </w:del>
            <w:ins w:id="1269" w:author="John Cowburn" w:date="2021-04-16T13:55:00Z">
              <w:r w:rsidR="00635BE8">
                <w:rPr>
                  <w:color w:val="000000"/>
                </w:rPr>
                <w:t>DLMS®</w:t>
              </w:r>
            </w:ins>
            <w:r>
              <w:rPr>
                <w:color w:val="000000"/>
              </w:rPr>
              <w:t xml:space="preserve"> APDUs. A PDU that is longer than this maximum length will be discarded. This maximum length is computed as the minimum of the Proposed Max PDU Size and the maximum PDU size than the VDE-handler may support.</w:t>
            </w:r>
          </w:p>
        </w:tc>
        <w:tc>
          <w:tcPr>
            <w:tcW w:w="4535" w:type="dxa"/>
            <w:tcBorders>
              <w:top w:val="single" w:sz="6" w:space="0" w:color="auto"/>
              <w:left w:val="single" w:sz="6" w:space="0" w:color="auto"/>
              <w:bottom w:val="single" w:sz="6" w:space="0" w:color="auto"/>
              <w:right w:val="single" w:sz="6" w:space="0" w:color="auto"/>
            </w:tcBorders>
            <w:hideMark/>
          </w:tcPr>
          <w:p w14:paraId="76DA7073" w14:textId="6D067B98" w:rsidR="000C3FA4" w:rsidRDefault="000C3FA4" w:rsidP="00521E1B">
            <w:pPr>
              <w:pStyle w:val="TABLE-cell"/>
              <w:keepNext/>
              <w:rPr>
                <w:color w:val="000000"/>
              </w:rPr>
            </w:pPr>
            <w:r>
              <w:rPr>
                <w:color w:val="000000"/>
              </w:rPr>
              <w:t xml:space="preserve">The Server Max Receive PDU Size parameter, of type Unsigned16, contains the maximum length expressed in bytes for a </w:t>
            </w:r>
            <w:del w:id="1270" w:author="John Cowburn" w:date="2021-04-16T13:55:00Z">
              <w:r w:rsidDel="00635BE8">
                <w:rPr>
                  <w:color w:val="000000"/>
                </w:rPr>
                <w:delText>DLMS</w:delText>
              </w:r>
            </w:del>
            <w:ins w:id="1271" w:author="John Cowburn" w:date="2021-04-16T13:55:00Z">
              <w:r w:rsidR="00635BE8">
                <w:rPr>
                  <w:color w:val="000000"/>
                </w:rPr>
                <w:t>DLMS®</w:t>
              </w:r>
            </w:ins>
            <w:r>
              <w:rPr>
                <w:color w:val="000000"/>
              </w:rPr>
              <w:t xml:space="preserve"> APDU that the client may send. The server will discard any received PDUs that are longer than this maximum length.</w:t>
            </w:r>
          </w:p>
          <w:p w14:paraId="3518D341" w14:textId="77777777" w:rsidR="000C3FA4" w:rsidRDefault="000C3FA4" w:rsidP="00521E1B">
            <w:pPr>
              <w:pStyle w:val="TABLE-cell"/>
              <w:keepNext/>
              <w:rPr>
                <w:color w:val="000000"/>
              </w:rPr>
            </w:pPr>
            <w:r>
              <w:rPr>
                <w:color w:val="000000"/>
              </w:rPr>
              <w:t>Values below 12 are reserved. The value 0 indicates that there is no limit on the PDU size.</w:t>
            </w:r>
          </w:p>
        </w:tc>
      </w:tr>
    </w:tbl>
    <w:p w14:paraId="3D2183E6" w14:textId="77777777" w:rsidR="000C3FA4" w:rsidRDefault="000C3FA4" w:rsidP="008916D0">
      <w:pPr>
        <w:pStyle w:val="Heading3"/>
      </w:pPr>
      <w:bookmarkStart w:id="1272" w:name="_Toc392501199"/>
      <w:bookmarkStart w:id="1273" w:name="_Ref388907438"/>
      <w:bookmarkStart w:id="1274" w:name="_Ref388906233"/>
      <w:bookmarkStart w:id="1275" w:name="_Toc247390602"/>
      <w:bookmarkStart w:id="1276" w:name="_Toc68357028"/>
      <w:bookmarkStart w:id="1277" w:name="_Toc62885245"/>
      <w:bookmarkStart w:id="1278" w:name="_Toc520528629"/>
      <w:bookmarkStart w:id="1279" w:name="_Toc510241406"/>
      <w:bookmarkStart w:id="1280" w:name="_Toc510240134"/>
      <w:bookmarkStart w:id="1281" w:name="_Toc437856394"/>
      <w:bookmarkStart w:id="1282" w:name="_Toc97127194"/>
      <w:bookmarkStart w:id="1283" w:name="_Ref454713337"/>
      <w:bookmarkStart w:id="1284" w:name="_Ref454010831"/>
      <w:r>
        <w:t>Layer management services</w:t>
      </w:r>
      <w:bookmarkEnd w:id="1272"/>
      <w:bookmarkEnd w:id="1273"/>
      <w:bookmarkEnd w:id="1274"/>
      <w:bookmarkEnd w:id="1275"/>
      <w:bookmarkEnd w:id="1276"/>
      <w:bookmarkEnd w:id="1277"/>
      <w:bookmarkEnd w:id="1278"/>
      <w:bookmarkEnd w:id="1279"/>
      <w:bookmarkEnd w:id="1280"/>
      <w:bookmarkEnd w:id="1281"/>
      <w:bookmarkEnd w:id="1282"/>
      <w:r>
        <w:fldChar w:fldCharType="begin"/>
      </w:r>
      <w:r>
        <w:instrText xml:space="preserve"> XE “DLMS/COSEM AL, layer management services" </w:instrText>
      </w:r>
      <w:r>
        <w:fldChar w:fldCharType="end"/>
      </w:r>
    </w:p>
    <w:p w14:paraId="49CDF67B" w14:textId="77777777" w:rsidR="000C3FA4" w:rsidRDefault="000C3FA4" w:rsidP="004D4676">
      <w:pPr>
        <w:pStyle w:val="PARAGRAPH"/>
      </w:pPr>
      <w:r>
        <w:t xml:space="preserve">Layer management services have local importance only. Therefore, specification of these services is not within the Scope of this </w:t>
      </w:r>
      <w:r w:rsidR="00265437">
        <w:t>International Standard</w:t>
      </w:r>
      <w:r>
        <w:t>.</w:t>
      </w:r>
    </w:p>
    <w:p w14:paraId="7D75A40C" w14:textId="77777777" w:rsidR="000C3FA4" w:rsidRPr="007F45C1" w:rsidRDefault="000C3FA4" w:rsidP="004D4676">
      <w:pPr>
        <w:pStyle w:val="PARAGRAPH"/>
      </w:pPr>
      <w:r w:rsidRPr="007F45C1">
        <w:t>The specific SetMapperTable</w:t>
      </w:r>
      <w:r w:rsidRPr="007F45C1">
        <w:fldChar w:fldCharType="begin"/>
      </w:r>
      <w:r w:rsidRPr="007F45C1">
        <w:instrText xml:space="preserve"> XE "SetMapperTable" </w:instrText>
      </w:r>
      <w:r w:rsidRPr="007F45C1">
        <w:fldChar w:fldCharType="end"/>
      </w:r>
      <w:r w:rsidRPr="007F45C1">
        <w:t xml:space="preserve"> service is defined in </w:t>
      </w:r>
      <w:r w:rsidRPr="007F45C1">
        <w:fldChar w:fldCharType="begin" w:fldLock="1"/>
      </w:r>
      <w:r w:rsidRPr="007F45C1">
        <w:instrText xml:space="preserve"> REF _Ref503755402 \r \h  \* MERGEFORMAT </w:instrText>
      </w:r>
      <w:r w:rsidRPr="007F45C1">
        <w:fldChar w:fldCharType="separate"/>
      </w:r>
      <w:r w:rsidR="00811F07" w:rsidRPr="007F45C1">
        <w:t>6.18</w:t>
      </w:r>
      <w:r w:rsidRPr="007F45C1">
        <w:fldChar w:fldCharType="end"/>
      </w:r>
      <w:r w:rsidRPr="007F45C1">
        <w:t>.</w:t>
      </w:r>
    </w:p>
    <w:p w14:paraId="2523589F" w14:textId="6D4FAD34" w:rsidR="000C3FA4" w:rsidRPr="007F45C1" w:rsidRDefault="000C3FA4" w:rsidP="008916D0">
      <w:pPr>
        <w:pStyle w:val="Heading3"/>
      </w:pPr>
      <w:bookmarkStart w:id="1285" w:name="_Toc392501200"/>
      <w:bookmarkStart w:id="1286" w:name="_Ref388952355"/>
      <w:bookmarkStart w:id="1287" w:name="_Ref386909306"/>
      <w:bookmarkStart w:id="1288" w:name="_Ref386909286"/>
      <w:bookmarkStart w:id="1289" w:name="_Toc247390603"/>
      <w:bookmarkStart w:id="1290" w:name="_Toc437856395"/>
      <w:bookmarkStart w:id="1291" w:name="_Toc97127195"/>
      <w:bookmarkStart w:id="1292" w:name="_Ref97196399"/>
      <w:r w:rsidRPr="007F45C1">
        <w:t xml:space="preserve">Summary of </w:t>
      </w:r>
      <w:del w:id="1293" w:author="John Cowburn" w:date="2021-04-16T13:55:00Z">
        <w:r w:rsidRPr="007F45C1" w:rsidDel="00635BE8">
          <w:delText>DLMS</w:delText>
        </w:r>
      </w:del>
      <w:ins w:id="1294" w:author="John Cowburn" w:date="2021-04-16T13:55:00Z">
        <w:r w:rsidR="00635BE8">
          <w:t>DLMS®</w:t>
        </w:r>
      </w:ins>
      <w:r w:rsidRPr="007F45C1">
        <w:t>/COSEM application layer services</w:t>
      </w:r>
      <w:bookmarkEnd w:id="1285"/>
      <w:bookmarkEnd w:id="1286"/>
      <w:bookmarkEnd w:id="1287"/>
      <w:bookmarkEnd w:id="1288"/>
      <w:bookmarkEnd w:id="1289"/>
      <w:bookmarkEnd w:id="1290"/>
      <w:bookmarkEnd w:id="1291"/>
      <w:bookmarkEnd w:id="1292"/>
    </w:p>
    <w:p w14:paraId="580B93C4" w14:textId="40F3DF4C" w:rsidR="000C3FA4" w:rsidRDefault="000C3FA4" w:rsidP="004D4676">
      <w:pPr>
        <w:pStyle w:val="PARAGRAPH"/>
      </w:pPr>
      <w:r>
        <w:t xml:space="preserve">A summary of the services available at the top of the </w:t>
      </w:r>
      <w:del w:id="1295" w:author="John Cowburn" w:date="2021-04-16T13:55:00Z">
        <w:r w:rsidDel="00635BE8">
          <w:delText>DLMS</w:delText>
        </w:r>
      </w:del>
      <w:ins w:id="1296" w:author="John Cowburn" w:date="2021-04-16T13:55:00Z">
        <w:r w:rsidR="00635BE8">
          <w:t>DLMS®</w:t>
        </w:r>
      </w:ins>
      <w:r>
        <w:t xml:space="preserve">/COSEM AL is shown in </w:t>
      </w:r>
      <w:r>
        <w:fldChar w:fldCharType="begin" w:fldLock="1"/>
      </w:r>
      <w:r>
        <w:instrText xml:space="preserve"> REF _Ref370591469 \h  \* MERGEFORMAT </w:instrText>
      </w:r>
      <w:r>
        <w:fldChar w:fldCharType="separate"/>
      </w:r>
      <w:r w:rsidR="00811F07" w:rsidRPr="00811F07">
        <w:t xml:space="preserve">Figure </w:t>
      </w:r>
      <w:r w:rsidR="00811F07" w:rsidRPr="00811F07">
        <w:rPr>
          <w:noProof/>
        </w:rPr>
        <w:t>11</w:t>
      </w:r>
      <w:r>
        <w:fldChar w:fldCharType="end"/>
      </w:r>
      <w:r>
        <w:t>. Layer management services are not shown. Although the service primitives are different on the client and server side, the APDUs are the same.</w:t>
      </w:r>
    </w:p>
    <w:p w14:paraId="4F30B565" w14:textId="77777777" w:rsidR="000C3FA4" w:rsidRDefault="000C3FA4" w:rsidP="000C3FA4">
      <w:pPr>
        <w:pStyle w:val="NOTE"/>
      </w:pPr>
      <w:r>
        <w:t>NOTE 1</w:t>
      </w:r>
      <w:r w:rsidR="004D4676">
        <w:t> </w:t>
      </w:r>
      <w:r>
        <w:t>For example, when the client AP invokes a GET.request service primitive the client AL builds a GET-Request APDU. When this is received by the server AL, it invokes a GET.ind service primitive.</w:t>
      </w:r>
    </w:p>
    <w:p w14:paraId="1AABD2D0" w14:textId="269DAAE1" w:rsidR="000C3FA4" w:rsidRDefault="000C3FA4" w:rsidP="004D4676">
      <w:pPr>
        <w:pStyle w:val="PARAGRAPH"/>
      </w:pPr>
      <w:r>
        <w:t xml:space="preserve">The </w:t>
      </w:r>
      <w:del w:id="1297" w:author="John Cowburn" w:date="2021-04-16T13:55:00Z">
        <w:r w:rsidDel="00635BE8">
          <w:delText>DLMS</w:delText>
        </w:r>
      </w:del>
      <w:ins w:id="1298" w:author="John Cowburn" w:date="2021-04-16T13:55:00Z">
        <w:r w:rsidR="00635BE8">
          <w:t>DLMS®</w:t>
        </w:r>
      </w:ins>
      <w:r>
        <w:t xml:space="preserve">/COSEM AL services are specified in </w:t>
      </w:r>
      <w:r>
        <w:fldChar w:fldCharType="begin" w:fldLock="1"/>
      </w:r>
      <w:r>
        <w:instrText xml:space="preserve"> REF _Ref174206859 \r \h  \* MERGEFORMAT </w:instrText>
      </w:r>
      <w:r>
        <w:fldChar w:fldCharType="separate"/>
      </w:r>
      <w:r w:rsidR="00811F07">
        <w:t>6</w:t>
      </w:r>
      <w:r>
        <w:fldChar w:fldCharType="end"/>
      </w:r>
      <w:r>
        <w:t xml:space="preserve">. The </w:t>
      </w:r>
      <w:del w:id="1299" w:author="John Cowburn" w:date="2021-04-16T13:55:00Z">
        <w:r w:rsidDel="00635BE8">
          <w:delText>DLMS</w:delText>
        </w:r>
      </w:del>
      <w:ins w:id="1300" w:author="John Cowburn" w:date="2021-04-16T13:55:00Z">
        <w:r w:rsidR="00635BE8">
          <w:t>DLMS®</w:t>
        </w:r>
      </w:ins>
      <w:r>
        <w:t>/COSEM AL protocol is specified in</w:t>
      </w:r>
      <w:r w:rsidR="00EB0B55">
        <w:t xml:space="preserve"> </w:t>
      </w:r>
      <w:r w:rsidR="00EB0B55">
        <w:fldChar w:fldCharType="begin" w:fldLock="1"/>
      </w:r>
      <w:r w:rsidR="00EB0B55">
        <w:instrText xml:space="preserve"> REF _Ref412411497 \n \h </w:instrText>
      </w:r>
      <w:r w:rsidR="00EB0B55">
        <w:fldChar w:fldCharType="separate"/>
      </w:r>
      <w:r w:rsidR="00811F07">
        <w:t>7</w:t>
      </w:r>
      <w:r w:rsidR="00EB0B55">
        <w:fldChar w:fldCharType="end"/>
      </w:r>
      <w:r>
        <w:t xml:space="preserve">. The abstract syntax of the ACSE and xDLMS APDUs is specified in </w:t>
      </w:r>
      <w:r>
        <w:fldChar w:fldCharType="begin" w:fldLock="1"/>
      </w:r>
      <w:r>
        <w:instrText xml:space="preserve"> REF _Ref174512225 \r \h  \* MERGEFORMAT </w:instrText>
      </w:r>
      <w:r>
        <w:fldChar w:fldCharType="separate"/>
      </w:r>
      <w:r w:rsidR="00811F07">
        <w:t>7.3.13</w:t>
      </w:r>
      <w:r>
        <w:fldChar w:fldCharType="end"/>
      </w:r>
      <w:r>
        <w:t xml:space="preserve">. The XML schema is defined in </w:t>
      </w:r>
      <w:r>
        <w:fldChar w:fldCharType="begin" w:fldLock="1"/>
      </w:r>
      <w:r>
        <w:instrText xml:space="preserve"> REF _Ref386920104 \r \h </w:instrText>
      </w:r>
      <w:r>
        <w:fldChar w:fldCharType="separate"/>
      </w:r>
      <w:r w:rsidR="00811F07">
        <w:t>9</w:t>
      </w:r>
      <w:r>
        <w:fldChar w:fldCharType="end"/>
      </w:r>
      <w:r>
        <w:t>.</w:t>
      </w:r>
    </w:p>
    <w:p w14:paraId="4CC33759" w14:textId="77777777" w:rsidR="000C3FA4" w:rsidRDefault="000C3FA4" w:rsidP="004D4676">
      <w:pPr>
        <w:pStyle w:val="PARAGRAPH"/>
      </w:pPr>
      <w:r>
        <w:t>Encoding examples are provided in</w:t>
      </w:r>
      <w:r w:rsidR="00EB0B55">
        <w:t xml:space="preserve"> </w:t>
      </w:r>
      <w:r w:rsidR="00EB0B55">
        <w:fldChar w:fldCharType="begin" w:fldLock="1"/>
      </w:r>
      <w:r w:rsidR="00EB0B55">
        <w:instrText xml:space="preserve"> REF _Ref406425523 \n \h </w:instrText>
      </w:r>
      <w:r w:rsidR="00EB0B55">
        <w:fldChar w:fldCharType="separate"/>
      </w:r>
      <w:r w:rsidR="00811F07">
        <w:t>Annex D</w:t>
      </w:r>
      <w:r w:rsidR="00EB0B55">
        <w:fldChar w:fldCharType="end"/>
      </w:r>
      <w:r w:rsidR="00EB0B55">
        <w:t xml:space="preserve">, </w:t>
      </w:r>
      <w:r w:rsidR="00EB0B55">
        <w:fldChar w:fldCharType="begin" w:fldLock="1"/>
      </w:r>
      <w:r w:rsidR="00EB0B55">
        <w:instrText xml:space="preserve"> REF _Ref277782048 \n \h </w:instrText>
      </w:r>
      <w:r w:rsidR="00EB0B55">
        <w:fldChar w:fldCharType="separate"/>
      </w:r>
      <w:r w:rsidR="00811F07">
        <w:t>Annex E</w:t>
      </w:r>
      <w:r w:rsidR="00EB0B55">
        <w:fldChar w:fldCharType="end"/>
      </w:r>
      <w:r w:rsidR="00EB0B55">
        <w:t xml:space="preserve">, and </w:t>
      </w:r>
      <w:r w:rsidR="00EB0B55">
        <w:fldChar w:fldCharType="begin" w:fldLock="1"/>
      </w:r>
      <w:r w:rsidR="00EB0B55">
        <w:instrText xml:space="preserve"> REF _Ref277783698 \n \h </w:instrText>
      </w:r>
      <w:r w:rsidR="00EB0B55">
        <w:fldChar w:fldCharType="separate"/>
      </w:r>
      <w:r w:rsidR="00811F07">
        <w:t>Annex F</w:t>
      </w:r>
      <w:r w:rsidR="00EB0B55">
        <w:fldChar w:fldCharType="end"/>
      </w:r>
      <w:r>
        <w:t>.</w:t>
      </w:r>
    </w:p>
    <w:p w14:paraId="782F3D9A" w14:textId="153F9A2B" w:rsidR="000C3FA4" w:rsidRDefault="000C3FA4" w:rsidP="004D4676">
      <w:pPr>
        <w:pStyle w:val="FIGURE"/>
      </w:pPr>
      <w:bookmarkStart w:id="1301" w:name="_Toc247390604"/>
      <w:bookmarkStart w:id="1302" w:name="_Toc68357029"/>
      <w:bookmarkStart w:id="1303" w:name="_Toc62885246"/>
      <w:bookmarkStart w:id="1304" w:name="_Toc520528630"/>
      <w:bookmarkStart w:id="1305" w:name="_Toc510241407"/>
      <w:bookmarkStart w:id="1306" w:name="_Toc510240135"/>
      <w:bookmarkEnd w:id="1283"/>
      <w:bookmarkEnd w:id="1284"/>
      <w:del w:id="1307" w:author="John Cowburn" w:date="2021-02-02T18:35:00Z">
        <w:r w:rsidDel="00105518">
          <w:rPr>
            <w:noProof/>
            <w:lang w:eastAsia="en-GB"/>
          </w:rPr>
          <w:lastRenderedPageBreak/>
          <w:drawing>
            <wp:inline distT="0" distB="0" distL="0" distR="0" wp14:anchorId="0975424C" wp14:editId="28F9E129">
              <wp:extent cx="6193790" cy="41408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93790" cy="4140835"/>
                      </a:xfrm>
                      <a:prstGeom prst="rect">
                        <a:avLst/>
                      </a:prstGeom>
                      <a:noFill/>
                      <a:ln>
                        <a:noFill/>
                      </a:ln>
                    </pic:spPr>
                  </pic:pic>
                </a:graphicData>
              </a:graphic>
            </wp:inline>
          </w:drawing>
        </w:r>
      </w:del>
      <w:ins w:id="1308" w:author="John Cowburn" w:date="2021-02-02T18:35:00Z">
        <w:r w:rsidR="00105518" w:rsidRPr="00952318">
          <w:rPr>
            <w:noProof/>
            <w:highlight w:val="yellow"/>
            <w:lang w:eastAsia="sl-SI"/>
          </w:rPr>
          <w:drawing>
            <wp:inline distT="0" distB="0" distL="0" distR="0" wp14:anchorId="440A26E8" wp14:editId="53E003F5">
              <wp:extent cx="5759450" cy="3695076"/>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9450" cy="3695076"/>
                      </a:xfrm>
                      <a:prstGeom prst="rect">
                        <a:avLst/>
                      </a:prstGeom>
                      <a:noFill/>
                      <a:ln>
                        <a:noFill/>
                      </a:ln>
                    </pic:spPr>
                  </pic:pic>
                </a:graphicData>
              </a:graphic>
            </wp:inline>
          </w:drawing>
        </w:r>
      </w:ins>
    </w:p>
    <w:p w14:paraId="475B28D8" w14:textId="77777777" w:rsidR="000C3FA4" w:rsidRDefault="000C3FA4" w:rsidP="000C3FA4">
      <w:pPr>
        <w:pStyle w:val="NOTE"/>
        <w:jc w:val="right"/>
        <w:rPr>
          <w:i/>
          <w:vanish/>
        </w:rPr>
      </w:pPr>
      <w:r>
        <w:rPr>
          <w:i/>
          <w:vanish/>
        </w:rPr>
        <w:t>Summary of ALservices_GK140630.emf</w:t>
      </w:r>
    </w:p>
    <w:p w14:paraId="0F3AAF87" w14:textId="77777777" w:rsidR="000C3FA4" w:rsidRDefault="000C3FA4" w:rsidP="004D4676">
      <w:pPr>
        <w:pStyle w:val="NOTE"/>
      </w:pPr>
      <w:r>
        <w:t>NOTE 2</w:t>
      </w:r>
      <w:r w:rsidR="004D4676">
        <w:t> </w:t>
      </w:r>
      <w:r>
        <w:t>The client AP always uses LN referencing. If the server uses SN referencing then a map</w:t>
      </w:r>
      <w:r w:rsidR="00DC7687">
        <w:t xml:space="preserve">ping is performed by the Client </w:t>
      </w:r>
      <w:r>
        <w:t>SN_Mapper ASE. Consequently, the service primitives ZZ.ind and ZZ.res may be LN or SN service primitives. LN/SN service mapping is specified in 9.5.</w:t>
      </w:r>
    </w:p>
    <w:p w14:paraId="596C8557" w14:textId="77777777" w:rsidR="000C3FA4" w:rsidRDefault="000C3FA4" w:rsidP="004D4676">
      <w:pPr>
        <w:pStyle w:val="NOTE"/>
      </w:pPr>
      <w:r>
        <w:t>NOTE 3</w:t>
      </w:r>
      <w:r w:rsidR="004D4676">
        <w:t> </w:t>
      </w:r>
      <w:r>
        <w:t>The ACCESS service cannot be mapped to services using SN referencing.</w:t>
      </w:r>
    </w:p>
    <w:p w14:paraId="33443665" w14:textId="13E599C4" w:rsidR="000C3FA4" w:rsidRDefault="000C3FA4" w:rsidP="000C3FA4">
      <w:pPr>
        <w:pStyle w:val="FIGURE-title"/>
      </w:pPr>
      <w:bookmarkStart w:id="1309" w:name="_Ref370591469"/>
      <w:bookmarkStart w:id="1310" w:name="_Toc392501637"/>
      <w:bookmarkStart w:id="1311" w:name="_Toc374449445"/>
      <w:bookmarkStart w:id="1312" w:name="_Toc437856666"/>
      <w:bookmarkStart w:id="1313" w:name="_Toc97127369"/>
      <w:r w:rsidRPr="007F45C1">
        <w:t xml:space="preserve">Figure </w:t>
      </w:r>
      <w:fldSimple w:instr=" SEQ Figure \* ARABIC ">
        <w:r w:rsidR="00DC4BE9">
          <w:rPr>
            <w:noProof/>
          </w:rPr>
          <w:t>11</w:t>
        </w:r>
      </w:fldSimple>
      <w:bookmarkEnd w:id="1309"/>
      <w:r w:rsidRPr="007F45C1">
        <w:t xml:space="preserve"> – Summary of </w:t>
      </w:r>
      <w:del w:id="1314" w:author="John Cowburn" w:date="2021-04-16T13:55:00Z">
        <w:r w:rsidRPr="007F45C1" w:rsidDel="00635BE8">
          <w:delText>DLMS</w:delText>
        </w:r>
      </w:del>
      <w:ins w:id="1315" w:author="John Cowburn" w:date="2021-04-16T13:55:00Z">
        <w:r w:rsidR="00635BE8">
          <w:t>DLMS®</w:t>
        </w:r>
      </w:ins>
      <w:r w:rsidRPr="007F45C1">
        <w:t>/COSEM AL services</w:t>
      </w:r>
      <w:bookmarkEnd w:id="1310"/>
      <w:bookmarkEnd w:id="1311"/>
      <w:bookmarkEnd w:id="1312"/>
      <w:bookmarkEnd w:id="1313"/>
    </w:p>
    <w:p w14:paraId="5AE787B9" w14:textId="57C61D11" w:rsidR="000C3FA4" w:rsidRDefault="000C3FA4" w:rsidP="008916D0">
      <w:pPr>
        <w:pStyle w:val="Heading3"/>
      </w:pPr>
      <w:bookmarkStart w:id="1316" w:name="_Toc392501201"/>
      <w:bookmarkStart w:id="1317" w:name="_Toc437856396"/>
      <w:del w:id="1318" w:author="John Cowburn" w:date="2021-04-16T13:55:00Z">
        <w:r w:rsidDel="00635BE8">
          <w:delText>DLMS</w:delText>
        </w:r>
      </w:del>
      <w:bookmarkStart w:id="1319" w:name="_Toc97127196"/>
      <w:ins w:id="1320" w:author="John Cowburn" w:date="2021-04-16T13:55:00Z">
        <w:r w:rsidR="00635BE8">
          <w:t>DLMS®</w:t>
        </w:r>
      </w:ins>
      <w:r>
        <w:t>/COSEM application layer protocols</w:t>
      </w:r>
      <w:bookmarkEnd w:id="1301"/>
      <w:bookmarkEnd w:id="1302"/>
      <w:bookmarkEnd w:id="1303"/>
      <w:bookmarkEnd w:id="1304"/>
      <w:bookmarkEnd w:id="1305"/>
      <w:bookmarkEnd w:id="1306"/>
      <w:bookmarkEnd w:id="1316"/>
      <w:bookmarkEnd w:id="1317"/>
      <w:bookmarkEnd w:id="1319"/>
      <w:r>
        <w:fldChar w:fldCharType="begin"/>
      </w:r>
      <w:r>
        <w:instrText xml:space="preserve"> XE “DLMS/COSEM AL, protocol specification" </w:instrText>
      </w:r>
      <w:r>
        <w:fldChar w:fldCharType="end"/>
      </w:r>
    </w:p>
    <w:p w14:paraId="7F4EA589" w14:textId="2CE3A90B" w:rsidR="000C3FA4" w:rsidRDefault="000C3FA4" w:rsidP="004D4676">
      <w:pPr>
        <w:pStyle w:val="PARAGRAPH"/>
      </w:pPr>
      <w:r>
        <w:t xml:space="preserve">The </w:t>
      </w:r>
      <w:del w:id="1321" w:author="John Cowburn" w:date="2021-04-16T13:55:00Z">
        <w:r w:rsidDel="00635BE8">
          <w:delText>DLMS</w:delText>
        </w:r>
      </w:del>
      <w:ins w:id="1322" w:author="John Cowburn" w:date="2021-04-16T13:55:00Z">
        <w:r w:rsidR="00635BE8">
          <w:t>DLMS®</w:t>
        </w:r>
      </w:ins>
      <w:r>
        <w:t>/COSEM AL protocols specify the procedures for information transfer for AA control and authentication</w:t>
      </w:r>
      <w:r>
        <w:fldChar w:fldCharType="begin"/>
      </w:r>
      <w:r>
        <w:instrText xml:space="preserve"> XE "Authentication" </w:instrText>
      </w:r>
      <w:r>
        <w:fldChar w:fldCharType="end"/>
      </w:r>
      <w:r>
        <w:t xml:space="preserve"> using connection-oriented ACSE procedures</w:t>
      </w:r>
      <w:r>
        <w:fldChar w:fldCharType="begin"/>
      </w:r>
      <w:r>
        <w:instrText xml:space="preserve"> XE "ACSE procedures" </w:instrText>
      </w:r>
      <w:r>
        <w:fldChar w:fldCharType="end"/>
      </w:r>
      <w:r>
        <w:t>, and for data transfer between COSEM clients and servers using xDLMS procedures</w:t>
      </w:r>
      <w:r>
        <w:fldChar w:fldCharType="begin"/>
      </w:r>
      <w:r>
        <w:instrText xml:space="preserve"> XE "xDLMS procedures" </w:instrText>
      </w:r>
      <w:r>
        <w:fldChar w:fldCharType="end"/>
      </w:r>
      <w:r>
        <w:t xml:space="preserve">. Therefore, the </w:t>
      </w:r>
      <w:del w:id="1323" w:author="John Cowburn" w:date="2021-04-16T13:55:00Z">
        <w:r w:rsidDel="00635BE8">
          <w:delText>DLMS</w:delText>
        </w:r>
      </w:del>
      <w:ins w:id="1324" w:author="John Cowburn" w:date="2021-04-16T13:55:00Z">
        <w:r w:rsidR="00635BE8">
          <w:t>DLMS®</w:t>
        </w:r>
      </w:ins>
      <w:r>
        <w:t xml:space="preserve">/COSEM AL protocol is based on the ACSE standard as specified in </w:t>
      </w:r>
      <w:r w:rsidR="00EB0B55">
        <w:fldChar w:fldCharType="begin" w:fldLock="1"/>
      </w:r>
      <w:r w:rsidR="00EB0B55">
        <w:instrText xml:space="preserve"> REF ISO_IEC_15954 \h </w:instrText>
      </w:r>
      <w:r w:rsidR="00EB0B55">
        <w:fldChar w:fldCharType="separate"/>
      </w:r>
      <w:r w:rsidR="00811F07" w:rsidRPr="00347160">
        <w:t>ISO/IEC 15954:1999</w:t>
      </w:r>
      <w:r w:rsidR="00EB0B55">
        <w:fldChar w:fldCharType="end"/>
      </w:r>
      <w:r>
        <w:t xml:space="preserve"> and the </w:t>
      </w:r>
      <w:del w:id="1325" w:author="John Cowburn" w:date="2021-04-16T13:55:00Z">
        <w:r w:rsidDel="00635BE8">
          <w:delText>DLMS</w:delText>
        </w:r>
      </w:del>
      <w:ins w:id="1326" w:author="John Cowburn" w:date="2021-04-16T13:55:00Z">
        <w:r w:rsidR="00635BE8">
          <w:t>DLMS®</w:t>
        </w:r>
      </w:ins>
      <w:r>
        <w:t xml:space="preserve"> standard, as specified in </w:t>
      </w:r>
      <w:r>
        <w:fldChar w:fldCharType="begin" w:fldLock="1"/>
      </w:r>
      <w:r>
        <w:instrText xml:space="preserve"> REF IEC61334_4_41_DLMS \h  \* MERGEFORMAT </w:instrText>
      </w:r>
      <w:r>
        <w:fldChar w:fldCharType="separate"/>
      </w:r>
      <w:r w:rsidR="00077BDE">
        <w:t>IEC 6</w:t>
      </w:r>
      <w:r w:rsidR="00811F07" w:rsidRPr="00347160">
        <w:t>1334-4-41:1996</w:t>
      </w:r>
      <w:r>
        <w:fldChar w:fldCharType="end"/>
      </w:r>
      <w:r>
        <w:t xml:space="preserve">, with the extensions for </w:t>
      </w:r>
      <w:del w:id="1327" w:author="John Cowburn" w:date="2021-04-16T13:55:00Z">
        <w:r w:rsidDel="00635BE8">
          <w:delText>DLMS</w:delText>
        </w:r>
      </w:del>
      <w:ins w:id="1328" w:author="John Cowburn" w:date="2021-04-16T13:55:00Z">
        <w:r w:rsidR="00635BE8">
          <w:t>DLMS®</w:t>
        </w:r>
      </w:ins>
      <w:r>
        <w:t>/COSEM. The procedures are defined in terms of:</w:t>
      </w:r>
    </w:p>
    <w:p w14:paraId="0731771A" w14:textId="77777777" w:rsidR="000C3FA4" w:rsidRDefault="000C3FA4" w:rsidP="00695ACD">
      <w:pPr>
        <w:pStyle w:val="ListBullet"/>
        <w:numPr>
          <w:ilvl w:val="0"/>
          <w:numId w:val="52"/>
        </w:numPr>
      </w:pPr>
      <w:r>
        <w:t>the interactions between peer ACSE and xDLMS protocol machines through the use of services of the supporting protocol layer;</w:t>
      </w:r>
    </w:p>
    <w:p w14:paraId="0FB2DD84" w14:textId="77777777" w:rsidR="000C3FA4" w:rsidRDefault="000C3FA4" w:rsidP="00695ACD">
      <w:pPr>
        <w:pStyle w:val="ListBullet"/>
        <w:numPr>
          <w:ilvl w:val="0"/>
          <w:numId w:val="52"/>
        </w:numPr>
      </w:pPr>
      <w:r>
        <w:t>the interactions between the ACSE and xDLMS protocol machines and their service user.</w:t>
      </w:r>
    </w:p>
    <w:p w14:paraId="5BE8C5DA" w14:textId="7F375E44" w:rsidR="000C3FA4" w:rsidRPr="000C3FA4" w:rsidRDefault="000C3FA4" w:rsidP="004D4676">
      <w:pPr>
        <w:pStyle w:val="PARAGRAPH"/>
      </w:pPr>
      <w:r>
        <w:t xml:space="preserve">The </w:t>
      </w:r>
      <w:del w:id="1329" w:author="John Cowburn" w:date="2021-04-16T13:55:00Z">
        <w:r w:rsidDel="00635BE8">
          <w:delText>DLMS</w:delText>
        </w:r>
      </w:del>
      <w:ins w:id="1330" w:author="John Cowburn" w:date="2021-04-16T13:55:00Z">
        <w:r w:rsidR="00635BE8">
          <w:t>DLMS®</w:t>
        </w:r>
      </w:ins>
      <w:r>
        <w:t xml:space="preserve">/COSEM AL protocols are specified in </w:t>
      </w:r>
      <w:r>
        <w:fldChar w:fldCharType="begin" w:fldLock="1"/>
      </w:r>
      <w:r>
        <w:instrText xml:space="preserve"> REF _Ref174273830 \r \h  \* MERGEFORMAT </w:instrText>
      </w:r>
      <w:r>
        <w:fldChar w:fldCharType="separate"/>
      </w:r>
      <w:r w:rsidR="00811F07">
        <w:t>7</w:t>
      </w:r>
      <w:r>
        <w:fldChar w:fldCharType="end"/>
      </w:r>
      <w:r w:rsidR="001C321D">
        <w:t>.</w:t>
      </w:r>
    </w:p>
    <w:p w14:paraId="0BFB1F2E" w14:textId="46C64908" w:rsidR="00162259" w:rsidRPr="007F45C1" w:rsidRDefault="00162259" w:rsidP="000C3FA4">
      <w:pPr>
        <w:pStyle w:val="Heading1"/>
        <w:pageBreakBefore/>
      </w:pPr>
      <w:bookmarkStart w:id="1331" w:name="_Toc190405596"/>
      <w:bookmarkStart w:id="1332" w:name="_Toc207899555"/>
      <w:bookmarkStart w:id="1333" w:name="_Toc244960980"/>
      <w:bookmarkStart w:id="1334" w:name="_Ref246866422"/>
      <w:bookmarkStart w:id="1335" w:name="_Toc247390605"/>
      <w:bookmarkStart w:id="1336" w:name="_Ref247547526"/>
      <w:bookmarkStart w:id="1337" w:name="_Toc249289471"/>
      <w:bookmarkStart w:id="1338" w:name="_Ref277767802"/>
      <w:bookmarkStart w:id="1339" w:name="_Toc277948270"/>
      <w:bookmarkStart w:id="1340" w:name="_Toc279392014"/>
      <w:bookmarkStart w:id="1341" w:name="_Toc279396957"/>
      <w:bookmarkStart w:id="1342" w:name="_Toc299013316"/>
      <w:bookmarkStart w:id="1343" w:name="_Toc315426358"/>
      <w:bookmarkStart w:id="1344" w:name="_Ref406404652"/>
      <w:bookmarkStart w:id="1345" w:name="_Toc406524147"/>
      <w:bookmarkStart w:id="1346" w:name="_Ref421558211"/>
      <w:bookmarkStart w:id="1347" w:name="_Ref421561718"/>
      <w:bookmarkStart w:id="1348" w:name="_Ref421561719"/>
      <w:bookmarkStart w:id="1349" w:name="_Toc437856397"/>
      <w:bookmarkStart w:id="1350" w:name="_Toc97127197"/>
      <w:r w:rsidRPr="007F45C1">
        <w:lastRenderedPageBreak/>
        <w:t xml:space="preserve">Information security in </w:t>
      </w:r>
      <w:del w:id="1351" w:author="John Cowburn" w:date="2021-04-16T13:55:00Z">
        <w:r w:rsidRPr="007F45C1" w:rsidDel="00635BE8">
          <w:delText>DLMS</w:delText>
        </w:r>
      </w:del>
      <w:ins w:id="1352" w:author="John Cowburn" w:date="2021-04-16T13:55:00Z">
        <w:r w:rsidR="00635BE8">
          <w:t>DLMS®</w:t>
        </w:r>
      </w:ins>
      <w:r w:rsidRPr="007F45C1">
        <w:t>/COSEM</w:t>
      </w:r>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p>
    <w:p w14:paraId="3BE7D92A" w14:textId="77777777" w:rsidR="0012749B" w:rsidRPr="007F45C1" w:rsidRDefault="0012749B" w:rsidP="00C90C1B">
      <w:pPr>
        <w:pStyle w:val="Heading2"/>
      </w:pPr>
      <w:bookmarkStart w:id="1353" w:name="_Toc392501203"/>
      <w:bookmarkStart w:id="1354" w:name="_Toc386027356"/>
      <w:bookmarkStart w:id="1355" w:name="_Toc378104251"/>
      <w:bookmarkStart w:id="1356" w:name="_Toc437856398"/>
      <w:bookmarkStart w:id="1357" w:name="_Toc97127198"/>
      <w:bookmarkStart w:id="1358" w:name="_Toc190405616"/>
      <w:r w:rsidRPr="007F45C1">
        <w:t>Overview</w:t>
      </w:r>
      <w:bookmarkEnd w:id="1353"/>
      <w:bookmarkEnd w:id="1354"/>
      <w:bookmarkEnd w:id="1355"/>
      <w:bookmarkEnd w:id="1356"/>
      <w:bookmarkEnd w:id="1357"/>
    </w:p>
    <w:p w14:paraId="4882F59A" w14:textId="77777777" w:rsidR="0012749B" w:rsidRDefault="007F45C1" w:rsidP="004D4676">
      <w:pPr>
        <w:pStyle w:val="PARAGRAPH"/>
      </w:pPr>
      <w:r>
        <w:t>This C</w:t>
      </w:r>
      <w:r w:rsidR="0012749B">
        <w:t xml:space="preserve">lause </w:t>
      </w:r>
      <w:r>
        <w:t xml:space="preserve">5 </w:t>
      </w:r>
      <w:r w:rsidR="0012749B">
        <w:t>describes and specifies:</w:t>
      </w:r>
    </w:p>
    <w:p w14:paraId="6314EA83" w14:textId="747D1D14" w:rsidR="0012749B" w:rsidRDefault="0012749B" w:rsidP="00521922">
      <w:pPr>
        <w:pStyle w:val="ListBullet"/>
      </w:pPr>
      <w:r>
        <w:t xml:space="preserve">the </w:t>
      </w:r>
      <w:del w:id="1359" w:author="John Cowburn" w:date="2021-04-16T13:55:00Z">
        <w:r w:rsidDel="00635BE8">
          <w:delText>DLMS</w:delText>
        </w:r>
      </w:del>
      <w:ins w:id="1360" w:author="John Cowburn" w:date="2021-04-16T13:55:00Z">
        <w:r w:rsidR="00635BE8">
          <w:t>DLMS®</w:t>
        </w:r>
      </w:ins>
      <w:r>
        <w:t>/COSEM security concept</w:t>
      </w:r>
      <w:r>
        <w:fldChar w:fldCharType="begin"/>
      </w:r>
      <w:r>
        <w:instrText xml:space="preserve"> XE "Security concept" </w:instrText>
      </w:r>
      <w:r>
        <w:fldChar w:fldCharType="end"/>
      </w:r>
      <w:r>
        <w:t xml:space="preserve">, see </w:t>
      </w:r>
      <w:r>
        <w:fldChar w:fldCharType="begin" w:fldLock="1"/>
      </w:r>
      <w:r>
        <w:instrText xml:space="preserve"> REF _Ref373697099 \r \h  \* MERGEFORMAT </w:instrText>
      </w:r>
      <w:r>
        <w:fldChar w:fldCharType="separate"/>
      </w:r>
      <w:r w:rsidR="00811F07">
        <w:t>5.2</w:t>
      </w:r>
      <w:r>
        <w:fldChar w:fldCharType="end"/>
      </w:r>
      <w:r>
        <w:t>;</w:t>
      </w:r>
    </w:p>
    <w:p w14:paraId="34758E10" w14:textId="77777777" w:rsidR="0012749B" w:rsidRDefault="0012749B" w:rsidP="00521922">
      <w:pPr>
        <w:pStyle w:val="ListBullet"/>
      </w:pPr>
      <w:r>
        <w:t xml:space="preserve">the cryptographic algorithms selected, see </w:t>
      </w:r>
      <w:r>
        <w:fldChar w:fldCharType="begin" w:fldLock="1"/>
      </w:r>
      <w:r>
        <w:instrText xml:space="preserve"> REF _Ref373344976 \r \h  \* MERGEFORMAT </w:instrText>
      </w:r>
      <w:r>
        <w:fldChar w:fldCharType="separate"/>
      </w:r>
      <w:r w:rsidR="00811F07">
        <w:t>5.3</w:t>
      </w:r>
      <w:r>
        <w:fldChar w:fldCharType="end"/>
      </w:r>
      <w:r>
        <w:t>;</w:t>
      </w:r>
    </w:p>
    <w:p w14:paraId="1CD7D9ED" w14:textId="77777777" w:rsidR="0012749B" w:rsidRDefault="0012749B" w:rsidP="00521922">
      <w:pPr>
        <w:pStyle w:val="ListBullet"/>
      </w:pPr>
      <w:r>
        <w:t xml:space="preserve">the security keys, see </w:t>
      </w:r>
      <w:r>
        <w:fldChar w:fldCharType="begin" w:fldLock="1"/>
      </w:r>
      <w:r>
        <w:instrText xml:space="preserve"> REF _Ref347838520 \r \h  \* MERGEFORMAT </w:instrText>
      </w:r>
      <w:r>
        <w:fldChar w:fldCharType="separate"/>
      </w:r>
      <w:r w:rsidR="00811F07">
        <w:t>5.4</w:t>
      </w:r>
      <w:r>
        <w:fldChar w:fldCharType="end"/>
      </w:r>
      <w:r>
        <w:t xml:space="preserve">, </w:t>
      </w:r>
      <w:r>
        <w:fldChar w:fldCharType="begin" w:fldLock="1"/>
      </w:r>
      <w:r>
        <w:instrText xml:space="preserve"> REF _Ref373699938 \r \h  \* MERGEFORMAT </w:instrText>
      </w:r>
      <w:r>
        <w:fldChar w:fldCharType="separate"/>
      </w:r>
      <w:r w:rsidR="00811F07">
        <w:t>5.5</w:t>
      </w:r>
      <w:r>
        <w:fldChar w:fldCharType="end"/>
      </w:r>
      <w:r>
        <w:t xml:space="preserve"> and </w:t>
      </w:r>
      <w:r>
        <w:fldChar w:fldCharType="begin" w:fldLock="1"/>
      </w:r>
      <w:r>
        <w:instrText xml:space="preserve"> REF _Ref378013927 \r \h  \* MERGEFORMAT </w:instrText>
      </w:r>
      <w:r>
        <w:fldChar w:fldCharType="separate"/>
      </w:r>
      <w:r w:rsidR="00811F07">
        <w:t>5.6</w:t>
      </w:r>
      <w:r>
        <w:fldChar w:fldCharType="end"/>
      </w:r>
      <w:r>
        <w:t>;</w:t>
      </w:r>
    </w:p>
    <w:p w14:paraId="1FD011F8" w14:textId="77777777" w:rsidR="0012749B" w:rsidRDefault="0012749B" w:rsidP="00521922">
      <w:pPr>
        <w:pStyle w:val="ListBullet"/>
      </w:pPr>
      <w:r>
        <w:t xml:space="preserve">the use of the cryptographic algorithms for entity authentication, xDLMS APDU protection and COSEM data protection, see </w:t>
      </w:r>
      <w:r>
        <w:fldChar w:fldCharType="begin" w:fldLock="1"/>
      </w:r>
      <w:r>
        <w:instrText xml:space="preserve"> REF _Ref378521906 \r \h  \* MERGEFORMAT </w:instrText>
      </w:r>
      <w:r>
        <w:fldChar w:fldCharType="separate"/>
      </w:r>
      <w:r w:rsidR="00811F07">
        <w:t>5.7</w:t>
      </w:r>
      <w:r>
        <w:fldChar w:fldCharType="end"/>
      </w:r>
      <w:r>
        <w:t>.</w:t>
      </w:r>
    </w:p>
    <w:p w14:paraId="0C4E2BC4" w14:textId="451A3009" w:rsidR="0012749B" w:rsidRPr="00365E92" w:rsidRDefault="0012749B" w:rsidP="00DB73D4">
      <w:pPr>
        <w:pStyle w:val="Heading2"/>
      </w:pPr>
      <w:bookmarkStart w:id="1361" w:name="_Toc392501204"/>
      <w:bookmarkStart w:id="1362" w:name="_Toc386027357"/>
      <w:bookmarkStart w:id="1363" w:name="_Toc378104252"/>
      <w:bookmarkStart w:id="1364" w:name="_Ref373697099"/>
      <w:bookmarkStart w:id="1365" w:name="_Toc437856399"/>
      <w:bookmarkStart w:id="1366" w:name="_Toc97127199"/>
      <w:r w:rsidRPr="00365E92">
        <w:t xml:space="preserve">The </w:t>
      </w:r>
      <w:del w:id="1367" w:author="John Cowburn" w:date="2021-04-16T13:55:00Z">
        <w:r w:rsidRPr="00365E92" w:rsidDel="00635BE8">
          <w:delText>DLMS</w:delText>
        </w:r>
      </w:del>
      <w:ins w:id="1368" w:author="John Cowburn" w:date="2021-04-16T13:55:00Z">
        <w:r w:rsidR="00635BE8">
          <w:t>DLMS®</w:t>
        </w:r>
      </w:ins>
      <w:r w:rsidRPr="00365E92">
        <w:t>/COSEM security concept</w:t>
      </w:r>
      <w:bookmarkEnd w:id="1361"/>
      <w:bookmarkEnd w:id="1362"/>
      <w:bookmarkEnd w:id="1363"/>
      <w:bookmarkEnd w:id="1364"/>
      <w:bookmarkEnd w:id="1365"/>
      <w:bookmarkEnd w:id="1366"/>
      <w:r w:rsidRPr="00365E92">
        <w:fldChar w:fldCharType="begin"/>
      </w:r>
      <w:r w:rsidRPr="00365E92">
        <w:instrText xml:space="preserve"> XE "DLMS/COSEM security concept" </w:instrText>
      </w:r>
      <w:r w:rsidRPr="00365E92">
        <w:fldChar w:fldCharType="end"/>
      </w:r>
    </w:p>
    <w:p w14:paraId="2DF1BB6C" w14:textId="77777777" w:rsidR="0012749B" w:rsidRPr="00365E92" w:rsidRDefault="0012749B" w:rsidP="00DB73D4">
      <w:pPr>
        <w:pStyle w:val="Heading3"/>
      </w:pPr>
      <w:bookmarkStart w:id="1369" w:name="_Toc392501205"/>
      <w:bookmarkStart w:id="1370" w:name="_Toc386027358"/>
      <w:bookmarkStart w:id="1371" w:name="_Toc378104253"/>
      <w:bookmarkStart w:id="1372" w:name="_Toc437856400"/>
      <w:bookmarkStart w:id="1373" w:name="_Toc97127200"/>
      <w:r w:rsidRPr="00365E92">
        <w:t>Overview</w:t>
      </w:r>
      <w:bookmarkEnd w:id="1369"/>
      <w:bookmarkEnd w:id="1370"/>
      <w:bookmarkEnd w:id="1371"/>
      <w:bookmarkEnd w:id="1372"/>
      <w:bookmarkEnd w:id="1373"/>
    </w:p>
    <w:p w14:paraId="2DAFE112" w14:textId="57BBA2BE" w:rsidR="0012749B" w:rsidRDefault="0012749B" w:rsidP="004D4676">
      <w:pPr>
        <w:pStyle w:val="PARAGRAPH"/>
      </w:pPr>
      <w:r>
        <w:t xml:space="preserve">The resources of </w:t>
      </w:r>
      <w:del w:id="1374" w:author="John Cowburn" w:date="2021-04-16T13:55:00Z">
        <w:r w:rsidDel="00635BE8">
          <w:delText>DLMS</w:delText>
        </w:r>
      </w:del>
      <w:ins w:id="1375" w:author="John Cowburn" w:date="2021-04-16T13:55:00Z">
        <w:r w:rsidR="00635BE8">
          <w:t>DLMS®</w:t>
        </w:r>
      </w:ins>
      <w:r>
        <w:t>/COSEM servers – COSEM object</w:t>
      </w:r>
      <w:r>
        <w:fldChar w:fldCharType="begin"/>
      </w:r>
      <w:r>
        <w:instrText xml:space="preserve"> XE "COSEM object" </w:instrText>
      </w:r>
      <w:r>
        <w:fldChar w:fldCharType="end"/>
      </w:r>
      <w:r>
        <w:t xml:space="preserve"> attributes and methods – can be accessed by </w:t>
      </w:r>
      <w:del w:id="1376" w:author="John Cowburn" w:date="2021-04-16T13:55:00Z">
        <w:r w:rsidDel="00635BE8">
          <w:delText>DLMS</w:delText>
        </w:r>
      </w:del>
      <w:ins w:id="1377" w:author="John Cowburn" w:date="2021-04-16T13:55:00Z">
        <w:r w:rsidR="00635BE8">
          <w:t>DLMS®</w:t>
        </w:r>
      </w:ins>
      <w:r>
        <w:t xml:space="preserve">/COSEM clients within Application Associations, see also </w:t>
      </w:r>
      <w:r>
        <w:fldChar w:fldCharType="begin" w:fldLock="1"/>
      </w:r>
      <w:r>
        <w:instrText xml:space="preserve"> REF _Ref386897805 \r \h </w:instrText>
      </w:r>
      <w:r>
        <w:fldChar w:fldCharType="separate"/>
      </w:r>
      <w:r w:rsidR="00811F07">
        <w:t>4.1.5</w:t>
      </w:r>
      <w:r>
        <w:fldChar w:fldCharType="end"/>
      </w:r>
      <w:r>
        <w:t>.</w:t>
      </w:r>
    </w:p>
    <w:p w14:paraId="4F5A4A47" w14:textId="77777777" w:rsidR="0012749B" w:rsidRDefault="0012749B" w:rsidP="004D4676">
      <w:pPr>
        <w:pStyle w:val="PARAGRAPH"/>
      </w:pPr>
      <w:r>
        <w:t xml:space="preserve">During an AA establishment the client and the server have to identify themselves. The server may also require that the </w:t>
      </w:r>
      <w:r>
        <w:rPr>
          <w:i/>
        </w:rPr>
        <w:t>user</w:t>
      </w:r>
      <w:r>
        <w:t xml:space="preserve"> of a client identifies</w:t>
      </w:r>
      <w:r>
        <w:fldChar w:fldCharType="begin"/>
      </w:r>
      <w:r>
        <w:instrText xml:space="preserve"> XE "Client user identification" </w:instrText>
      </w:r>
      <w:r>
        <w:fldChar w:fldCharType="end"/>
      </w:r>
      <w:r>
        <w:t xml:space="preserve"> itself. Furthermore, the server may require that the client authenticates itself and the client may also require that the server authenticates itself. The identification</w:t>
      </w:r>
      <w:r>
        <w:fldChar w:fldCharType="begin"/>
      </w:r>
      <w:r>
        <w:instrText xml:space="preserve"> XE "Identification" </w:instrText>
      </w:r>
      <w:r>
        <w:fldChar w:fldCharType="end"/>
      </w:r>
      <w:r>
        <w:t xml:space="preserve"> and authentication</w:t>
      </w:r>
      <w:r>
        <w:fldChar w:fldCharType="begin"/>
      </w:r>
      <w:r>
        <w:instrText xml:space="preserve"> XE "Authentication" </w:instrText>
      </w:r>
      <w:r>
        <w:fldChar w:fldCharType="end"/>
      </w:r>
      <w:r>
        <w:t xml:space="preserve"> mechanisms are specified in </w:t>
      </w:r>
      <w:r>
        <w:fldChar w:fldCharType="begin" w:fldLock="1"/>
      </w:r>
      <w:r>
        <w:instrText xml:space="preserve"> REF _Ref373355277 \n \h </w:instrText>
      </w:r>
      <w:r>
        <w:fldChar w:fldCharType="separate"/>
      </w:r>
      <w:r w:rsidR="00811F07">
        <w:t>5.2.2</w:t>
      </w:r>
      <w:r>
        <w:fldChar w:fldCharType="end"/>
      </w:r>
      <w:r>
        <w:t>.</w:t>
      </w:r>
    </w:p>
    <w:p w14:paraId="55E05E5B" w14:textId="77777777" w:rsidR="0012749B" w:rsidRDefault="0012749B" w:rsidP="0012749B">
      <w:pPr>
        <w:pStyle w:val="PARAGRAPH"/>
      </w:pPr>
      <w:r>
        <w:t>Once an AA is established, xDLMS services can be used to access COSEM object</w:t>
      </w:r>
      <w:r>
        <w:fldChar w:fldCharType="begin"/>
      </w:r>
      <w:r>
        <w:instrText xml:space="preserve"> XE "COSEM object" </w:instrText>
      </w:r>
      <w:r>
        <w:fldChar w:fldCharType="end"/>
      </w:r>
      <w:r>
        <w:t xml:space="preserve"> attributes and methods, subject to the security context and access rights. See </w:t>
      </w:r>
      <w:r>
        <w:fldChar w:fldCharType="begin" w:fldLock="1"/>
      </w:r>
      <w:r>
        <w:instrText xml:space="preserve"> REF _Ref373355278 \n \h  \* MERGEFORMAT </w:instrText>
      </w:r>
      <w:r>
        <w:fldChar w:fldCharType="separate"/>
      </w:r>
      <w:r w:rsidR="00811F07">
        <w:t>5.2.3</w:t>
      </w:r>
      <w:r>
        <w:fldChar w:fldCharType="end"/>
      </w:r>
      <w:r>
        <w:t xml:space="preserve"> and </w:t>
      </w:r>
      <w:r>
        <w:fldChar w:fldCharType="begin" w:fldLock="1"/>
      </w:r>
      <w:r>
        <w:instrText xml:space="preserve"> REF _Ref373606221 \r \h </w:instrText>
      </w:r>
      <w:r>
        <w:fldChar w:fldCharType="separate"/>
      </w:r>
      <w:r w:rsidR="00811F07">
        <w:t>5.2.4</w:t>
      </w:r>
      <w:r>
        <w:fldChar w:fldCharType="end"/>
      </w:r>
      <w:r>
        <w:t>.</w:t>
      </w:r>
    </w:p>
    <w:p w14:paraId="1B90BDB9" w14:textId="77777777" w:rsidR="0012749B" w:rsidRDefault="0012749B" w:rsidP="0012749B">
      <w:pPr>
        <w:pStyle w:val="PARAGRAPH"/>
      </w:pPr>
      <w:r>
        <w:t>The xDLMS APDUs carrying the services primitives can be cryptographically protected. The required protection is determined by the security context</w:t>
      </w:r>
      <w:r>
        <w:fldChar w:fldCharType="begin"/>
      </w:r>
      <w:r>
        <w:instrText xml:space="preserve"> XE "Security context" </w:instrText>
      </w:r>
      <w:r>
        <w:fldChar w:fldCharType="end"/>
      </w:r>
      <w:r>
        <w:t xml:space="preserve"> and the access rights</w:t>
      </w:r>
      <w:r>
        <w:fldChar w:fldCharType="begin"/>
      </w:r>
      <w:r>
        <w:instrText xml:space="preserve"> XE "Access right" </w:instrText>
      </w:r>
      <w:r>
        <w:fldChar w:fldCharType="end"/>
      </w:r>
      <w:r>
        <w:t>. To support end-to-end security</w:t>
      </w:r>
      <w:r>
        <w:fldChar w:fldCharType="begin"/>
      </w:r>
      <w:r>
        <w:instrText xml:space="preserve"> XE "End-to-end security" </w:instrText>
      </w:r>
      <w:r>
        <w:fldChar w:fldCharType="end"/>
      </w:r>
      <w:r>
        <w:t xml:space="preserve"> between third parties and servers, such third parties can also access the resources of a server using a client as a broker. The concept of message protection is further explained in </w:t>
      </w:r>
      <w:r>
        <w:fldChar w:fldCharType="begin" w:fldLock="1"/>
      </w:r>
      <w:r>
        <w:instrText xml:space="preserve"> REF _Ref373355279 \n \h </w:instrText>
      </w:r>
      <w:r>
        <w:fldChar w:fldCharType="separate"/>
      </w:r>
      <w:r w:rsidR="00811F07">
        <w:t>5.2.5</w:t>
      </w:r>
      <w:r>
        <w:fldChar w:fldCharType="end"/>
      </w:r>
      <w:r>
        <w:t>.</w:t>
      </w:r>
    </w:p>
    <w:p w14:paraId="1ACB34EE" w14:textId="77777777" w:rsidR="0012749B" w:rsidRDefault="0012749B" w:rsidP="0012749B">
      <w:pPr>
        <w:pStyle w:val="PARAGRAPH"/>
      </w:pPr>
      <w:r>
        <w:t xml:space="preserve">Moreover, COSEM data carried by the xDLMS APDUs can be cryptographically protected; see </w:t>
      </w:r>
      <w:r>
        <w:fldChar w:fldCharType="begin" w:fldLock="1"/>
      </w:r>
      <w:r>
        <w:instrText xml:space="preserve"> REF _Ref373355464 \n \h </w:instrText>
      </w:r>
      <w:r>
        <w:fldChar w:fldCharType="separate"/>
      </w:r>
      <w:r w:rsidR="00811F07">
        <w:t>5.2.6</w:t>
      </w:r>
      <w:r>
        <w:fldChar w:fldCharType="end"/>
      </w:r>
      <w:r>
        <w:t>.</w:t>
      </w:r>
    </w:p>
    <w:p w14:paraId="00BA5652" w14:textId="633D40F6" w:rsidR="0012749B" w:rsidRDefault="0012749B" w:rsidP="004D4676">
      <w:pPr>
        <w:pStyle w:val="PARAGRAPH"/>
      </w:pPr>
      <w:r>
        <w:t xml:space="preserve">As these security mechanisms are applied on the application process / application layer level, they can be used in all </w:t>
      </w:r>
      <w:del w:id="1378" w:author="John Cowburn" w:date="2021-04-16T13:56:00Z">
        <w:r w:rsidDel="00635BE8">
          <w:delText>DLMS</w:delText>
        </w:r>
      </w:del>
      <w:ins w:id="1379" w:author="John Cowburn" w:date="2021-04-16T13:56:00Z">
        <w:r w:rsidR="00635BE8">
          <w:t>DLMS®</w:t>
        </w:r>
      </w:ins>
      <w:r>
        <w:t>/COSEM communication profiles.</w:t>
      </w:r>
    </w:p>
    <w:p w14:paraId="078E42B0" w14:textId="77777777" w:rsidR="0012749B" w:rsidRDefault="0012749B" w:rsidP="004D4676">
      <w:pPr>
        <w:pStyle w:val="NOTE"/>
      </w:pPr>
      <w:r>
        <w:t>NOTE</w:t>
      </w:r>
      <w:r w:rsidR="004D4676">
        <w:t> </w:t>
      </w:r>
      <w:r>
        <w:t>Lower layers may provide additional security.</w:t>
      </w:r>
    </w:p>
    <w:p w14:paraId="77A10492" w14:textId="77777777" w:rsidR="0012749B" w:rsidRPr="00365E92" w:rsidRDefault="0012749B" w:rsidP="00DB73D4">
      <w:pPr>
        <w:pStyle w:val="Heading3"/>
      </w:pPr>
      <w:bookmarkStart w:id="1380" w:name="_Toc392501206"/>
      <w:bookmarkStart w:id="1381" w:name="_Toc386027359"/>
      <w:bookmarkStart w:id="1382" w:name="_Toc378104254"/>
      <w:bookmarkStart w:id="1383" w:name="_Ref373355277"/>
      <w:bookmarkStart w:id="1384" w:name="_Toc437856401"/>
      <w:bookmarkStart w:id="1385" w:name="_Toc97127201"/>
      <w:r w:rsidRPr="00365E92">
        <w:t>Identification and authentication</w:t>
      </w:r>
      <w:bookmarkEnd w:id="1380"/>
      <w:bookmarkEnd w:id="1381"/>
      <w:bookmarkEnd w:id="1382"/>
      <w:bookmarkEnd w:id="1383"/>
      <w:bookmarkEnd w:id="1384"/>
      <w:bookmarkEnd w:id="1385"/>
    </w:p>
    <w:p w14:paraId="773947F0" w14:textId="77777777" w:rsidR="0012749B" w:rsidRPr="00365E92" w:rsidRDefault="0012749B" w:rsidP="00DB73D4">
      <w:pPr>
        <w:pStyle w:val="Heading4"/>
      </w:pPr>
      <w:bookmarkStart w:id="1386" w:name="_Toc392501207"/>
      <w:bookmarkStart w:id="1387" w:name="_Toc386027360"/>
      <w:bookmarkStart w:id="1388" w:name="_Toc378104255"/>
      <w:bookmarkStart w:id="1389" w:name="_Ref373697151"/>
      <w:bookmarkStart w:id="1390" w:name="_Toc437856402"/>
      <w:r w:rsidRPr="00365E92">
        <w:t>Identification</w:t>
      </w:r>
      <w:bookmarkEnd w:id="1386"/>
      <w:bookmarkEnd w:id="1387"/>
      <w:bookmarkEnd w:id="1388"/>
      <w:bookmarkEnd w:id="1389"/>
      <w:bookmarkEnd w:id="1390"/>
      <w:r w:rsidRPr="00365E92">
        <w:fldChar w:fldCharType="begin"/>
      </w:r>
      <w:r w:rsidRPr="00365E92">
        <w:instrText xml:space="preserve"> XE "Identification" </w:instrText>
      </w:r>
      <w:r w:rsidRPr="00365E92">
        <w:fldChar w:fldCharType="end"/>
      </w:r>
    </w:p>
    <w:p w14:paraId="6B89C430" w14:textId="45936527" w:rsidR="0012749B" w:rsidRPr="00365E92" w:rsidRDefault="0012749B" w:rsidP="0012749B">
      <w:pPr>
        <w:pStyle w:val="PARAGRAPH"/>
      </w:pPr>
      <w:r w:rsidRPr="00365E92">
        <w:t xml:space="preserve">As specified in </w:t>
      </w:r>
      <w:r w:rsidRPr="00365E92">
        <w:fldChar w:fldCharType="begin" w:fldLock="1"/>
      </w:r>
      <w:r w:rsidRPr="00365E92">
        <w:instrText xml:space="preserve"> REF _Ref382393694 \r \h  \* MERGEFORMAT </w:instrText>
      </w:r>
      <w:r w:rsidRPr="00365E92">
        <w:fldChar w:fldCharType="separate"/>
      </w:r>
      <w:r w:rsidR="00811F07" w:rsidRPr="00365E92">
        <w:t>4.1.3.3</w:t>
      </w:r>
      <w:r w:rsidRPr="00365E92">
        <w:fldChar w:fldCharType="end"/>
      </w:r>
      <w:r w:rsidRPr="00365E92">
        <w:t xml:space="preserve">, </w:t>
      </w:r>
      <w:del w:id="1391" w:author="John Cowburn" w:date="2021-04-16T13:56:00Z">
        <w:r w:rsidRPr="00365E92" w:rsidDel="00635BE8">
          <w:delText>DLMS</w:delText>
        </w:r>
      </w:del>
      <w:ins w:id="1392" w:author="John Cowburn" w:date="2021-04-16T13:56:00Z">
        <w:r w:rsidR="00635BE8">
          <w:t>DLMS®</w:t>
        </w:r>
      </w:ins>
      <w:r w:rsidRPr="00365E92">
        <w:t>/COSEM AEs are bound to Service Access Points</w:t>
      </w:r>
      <w:r w:rsidRPr="00365E92">
        <w:fldChar w:fldCharType="begin"/>
      </w:r>
      <w:r w:rsidRPr="00365E92">
        <w:instrText xml:space="preserve"> XE "Service Access Point" </w:instrText>
      </w:r>
      <w:r w:rsidRPr="00365E92">
        <w:fldChar w:fldCharType="end"/>
      </w:r>
      <w:r w:rsidRPr="00365E92">
        <w:t xml:space="preserve"> (SAPs) in the protocol layer supporting the AL. These SAPs are present in the PDUs carrying the xDLMS APDUs within an AA.</w:t>
      </w:r>
    </w:p>
    <w:p w14:paraId="1F3844F9" w14:textId="77777777" w:rsidR="0012749B" w:rsidRPr="00365E92" w:rsidRDefault="0012749B" w:rsidP="009724F7">
      <w:pPr>
        <w:pStyle w:val="PARAGRAPH"/>
      </w:pPr>
      <w:r w:rsidRPr="00365E92">
        <w:t>The client user identification</w:t>
      </w:r>
      <w:r w:rsidRPr="00365E92">
        <w:fldChar w:fldCharType="begin"/>
      </w:r>
      <w:r w:rsidRPr="00365E92">
        <w:instrText xml:space="preserve"> XE "Client user identification" </w:instrText>
      </w:r>
      <w:r w:rsidRPr="00365E92">
        <w:fldChar w:fldCharType="end"/>
      </w:r>
      <w:r w:rsidRPr="00365E92">
        <w:t xml:space="preserve"> mechanism enables the server to distinguish between different users on the client side</w:t>
      </w:r>
      <w:r w:rsidR="009724F7" w:rsidRPr="00365E92">
        <w:t>― that may be operators or third parties ―</w:t>
      </w:r>
      <w:r w:rsidRPr="00365E92">
        <w:t xml:space="preserve"> to log their activities accessing the meter. See also </w:t>
      </w:r>
      <w:r w:rsidRPr="00365E92">
        <w:fldChar w:fldCharType="begin" w:fldLock="1"/>
      </w:r>
      <w:r w:rsidRPr="00365E92">
        <w:instrText xml:space="preserve"> REF _Ref378522611 \r \h  \* MERGEFORMAT </w:instrText>
      </w:r>
      <w:r w:rsidRPr="00365E92">
        <w:fldChar w:fldCharType="separate"/>
      </w:r>
      <w:r w:rsidR="00811F07" w:rsidRPr="00365E92">
        <w:t>4.1.3.6</w:t>
      </w:r>
      <w:r w:rsidRPr="00365E92">
        <w:fldChar w:fldCharType="end"/>
      </w:r>
      <w:r w:rsidRPr="00365E92">
        <w:t>.</w:t>
      </w:r>
    </w:p>
    <w:p w14:paraId="4CBACEB6" w14:textId="77777777" w:rsidR="0012749B" w:rsidRPr="00365E92" w:rsidRDefault="0012749B" w:rsidP="00DB73D4">
      <w:pPr>
        <w:pStyle w:val="Heading4"/>
      </w:pPr>
      <w:bookmarkStart w:id="1393" w:name="_Ref373604169"/>
      <w:bookmarkStart w:id="1394" w:name="_Toc386027361"/>
      <w:bookmarkStart w:id="1395" w:name="_Toc378104256"/>
      <w:bookmarkStart w:id="1396" w:name="_Ref373697227"/>
      <w:bookmarkStart w:id="1397" w:name="_Toc392501208"/>
      <w:bookmarkStart w:id="1398" w:name="_Toc437856403"/>
      <w:r w:rsidRPr="00365E92">
        <w:lastRenderedPageBreak/>
        <w:t>Authentication</w:t>
      </w:r>
      <w:bookmarkEnd w:id="1393"/>
      <w:r w:rsidRPr="00365E92">
        <w:t xml:space="preserve"> </w:t>
      </w:r>
      <w:bookmarkEnd w:id="1394"/>
      <w:bookmarkEnd w:id="1395"/>
      <w:bookmarkEnd w:id="1396"/>
      <w:r w:rsidRPr="00365E92">
        <w:t>mechanisms</w:t>
      </w:r>
      <w:bookmarkEnd w:id="1397"/>
      <w:bookmarkEnd w:id="1398"/>
      <w:r w:rsidRPr="00365E92">
        <w:fldChar w:fldCharType="begin"/>
      </w:r>
      <w:r w:rsidRPr="00365E92">
        <w:instrText xml:space="preserve"> XE "Authentication mechanism" </w:instrText>
      </w:r>
      <w:r w:rsidRPr="00365E92">
        <w:fldChar w:fldCharType="end"/>
      </w:r>
    </w:p>
    <w:p w14:paraId="3598F62F" w14:textId="77777777" w:rsidR="0012749B" w:rsidRPr="00365E92" w:rsidRDefault="0012749B" w:rsidP="00DB73D4">
      <w:pPr>
        <w:pStyle w:val="Heading5"/>
      </w:pPr>
      <w:bookmarkStart w:id="1399" w:name="_Toc392501209"/>
      <w:bookmarkStart w:id="1400" w:name="_Toc386027362"/>
      <w:bookmarkStart w:id="1401" w:name="_Toc378104257"/>
      <w:bookmarkStart w:id="1402" w:name="_Toc437856404"/>
      <w:r w:rsidRPr="00365E92">
        <w:t>Overview</w:t>
      </w:r>
      <w:bookmarkEnd w:id="1399"/>
      <w:bookmarkEnd w:id="1400"/>
      <w:bookmarkEnd w:id="1401"/>
      <w:bookmarkEnd w:id="1402"/>
    </w:p>
    <w:p w14:paraId="4829294A" w14:textId="77777777" w:rsidR="0012749B" w:rsidRDefault="0012749B" w:rsidP="004D4676">
      <w:pPr>
        <w:pStyle w:val="PARAGRAPH"/>
      </w:pPr>
      <w:r>
        <w:t>The authentication mechanisms determine the protocol to be used by the communication entities to authenticate themselves during AA establishment. There are three different authentication mechanisms available with different authentication security levels:</w:t>
      </w:r>
    </w:p>
    <w:p w14:paraId="6E21C8E8" w14:textId="77777777" w:rsidR="0012749B" w:rsidRDefault="0012749B" w:rsidP="00521922">
      <w:pPr>
        <w:pStyle w:val="ListBullet"/>
      </w:pPr>
      <w:r>
        <w:t>no security</w:t>
      </w:r>
      <w:r w:rsidR="005D16E0">
        <w:t xml:space="preserve"> (Lowest Level Security) </w:t>
      </w:r>
      <w:r>
        <w:t>authentication</w:t>
      </w:r>
      <w:r w:rsidR="005D16E0">
        <w:t>;</w:t>
      </w:r>
      <w:r>
        <w:fldChar w:fldCharType="begin"/>
      </w:r>
      <w:r>
        <w:instrText xml:space="preserve"> XE "Authentication, Lowest Level Security" </w:instrText>
      </w:r>
      <w:r>
        <w:fldChar w:fldCharType="end"/>
      </w:r>
      <w:r>
        <w:fldChar w:fldCharType="begin"/>
      </w:r>
      <w:r>
        <w:instrText xml:space="preserve"> XE "Authentication, no security" </w:instrText>
      </w:r>
      <w:r>
        <w:fldChar w:fldCharType="end"/>
      </w:r>
      <w:r w:rsidR="003E5D95">
        <w:t xml:space="preserve"> </w:t>
      </w:r>
      <w:r>
        <w:t>see</w:t>
      </w:r>
      <w:bookmarkStart w:id="1403" w:name="_Toc339091239"/>
      <w:bookmarkStart w:id="1404" w:name="_Toc337837267"/>
      <w:bookmarkStart w:id="1405" w:name="_Toc334215692"/>
      <w:r>
        <w:t xml:space="preserve"> </w:t>
      </w:r>
      <w:r>
        <w:fldChar w:fldCharType="begin" w:fldLock="1"/>
      </w:r>
      <w:r>
        <w:instrText xml:space="preserve"> REF _Ref348458858 \r \h </w:instrText>
      </w:r>
      <w:r>
        <w:fldChar w:fldCharType="separate"/>
      </w:r>
      <w:r w:rsidR="00811F07">
        <w:t>5.2.2.2.2</w:t>
      </w:r>
      <w:r>
        <w:fldChar w:fldCharType="end"/>
      </w:r>
      <w:r>
        <w:t>;</w:t>
      </w:r>
    </w:p>
    <w:p w14:paraId="212561FF" w14:textId="77777777" w:rsidR="0012749B" w:rsidRDefault="0012749B" w:rsidP="00521922">
      <w:pPr>
        <w:pStyle w:val="ListBullet"/>
      </w:pPr>
      <w:r>
        <w:t>Low Level Security (LLS) authentication</w:t>
      </w:r>
      <w:r>
        <w:fldChar w:fldCharType="begin"/>
      </w:r>
      <w:r>
        <w:instrText xml:space="preserve"> XE "Authentication, Low Level Security" </w:instrText>
      </w:r>
      <w:r>
        <w:fldChar w:fldCharType="end"/>
      </w:r>
      <w:r>
        <w:fldChar w:fldCharType="begin"/>
      </w:r>
      <w:r>
        <w:instrText xml:space="preserve"> XE "Low Level Security authentication" </w:instrText>
      </w:r>
      <w:r>
        <w:fldChar w:fldCharType="end"/>
      </w:r>
      <w:r>
        <w:t xml:space="preserve">, see </w:t>
      </w:r>
      <w:r>
        <w:fldChar w:fldCharType="begin" w:fldLock="1"/>
      </w:r>
      <w:r>
        <w:instrText xml:space="preserve"> REF _Ref342661289 \r \h  \* MERGEFORMAT </w:instrText>
      </w:r>
      <w:r>
        <w:fldChar w:fldCharType="separate"/>
      </w:r>
      <w:r w:rsidR="00811F07">
        <w:t>5.2.2.2.3</w:t>
      </w:r>
      <w:r>
        <w:fldChar w:fldCharType="end"/>
      </w:r>
      <w:r>
        <w:t>;</w:t>
      </w:r>
    </w:p>
    <w:p w14:paraId="322D34E7" w14:textId="77777777" w:rsidR="0012749B" w:rsidRDefault="0012749B" w:rsidP="0012749B">
      <w:pPr>
        <w:pStyle w:val="NOTE"/>
        <w:ind w:left="360"/>
      </w:pPr>
      <w:r>
        <w:t>NOTE 1</w:t>
      </w:r>
      <w:r w:rsidR="004D4676">
        <w:t> </w:t>
      </w:r>
      <w:r>
        <w:t xml:space="preserve">In </w:t>
      </w:r>
      <w:r w:rsidR="00286962">
        <w:fldChar w:fldCharType="begin" w:fldLock="1"/>
      </w:r>
      <w:r w:rsidR="00286962">
        <w:instrText xml:space="preserve"> REF ITU_T_X811_Authentication \h </w:instrText>
      </w:r>
      <w:r w:rsidR="00286962">
        <w:fldChar w:fldCharType="separate"/>
      </w:r>
      <w:r w:rsidR="00811F07" w:rsidRPr="00ED0C4C">
        <w:t>ITU-T X.811</w:t>
      </w:r>
      <w:r w:rsidR="00286962">
        <w:fldChar w:fldCharType="end"/>
      </w:r>
      <w:r w:rsidR="00286962">
        <w:t xml:space="preserve"> </w:t>
      </w:r>
      <w:r>
        <w:t>this is known as unilateral authentication</w:t>
      </w:r>
      <w:r>
        <w:fldChar w:fldCharType="begin"/>
      </w:r>
      <w:r>
        <w:instrText xml:space="preserve"> XE "Unilateral authentication" </w:instrText>
      </w:r>
      <w:r>
        <w:fldChar w:fldCharType="end"/>
      </w:r>
      <w:r>
        <w:t>, class 0 mechanism.</w:t>
      </w:r>
    </w:p>
    <w:p w14:paraId="0B533D6A" w14:textId="77777777" w:rsidR="0012749B" w:rsidRDefault="0012749B" w:rsidP="00521922">
      <w:pPr>
        <w:pStyle w:val="ListBullet"/>
      </w:pPr>
      <w:r>
        <w:t>High Level Security (HLS) authentication</w:t>
      </w:r>
      <w:r>
        <w:fldChar w:fldCharType="begin"/>
      </w:r>
      <w:r>
        <w:instrText xml:space="preserve"> XE "Authentication, High Level Security" </w:instrText>
      </w:r>
      <w:r>
        <w:fldChar w:fldCharType="end"/>
      </w:r>
      <w:r>
        <w:fldChar w:fldCharType="begin"/>
      </w:r>
      <w:r>
        <w:instrText xml:space="preserve"> XE "High Level Security authentication" </w:instrText>
      </w:r>
      <w:r>
        <w:fldChar w:fldCharType="end"/>
      </w:r>
      <w:r>
        <w:t xml:space="preserve">, see </w:t>
      </w:r>
      <w:r>
        <w:fldChar w:fldCharType="begin" w:fldLock="1"/>
      </w:r>
      <w:r>
        <w:instrText xml:space="preserve"> REF _Ref342753811 \r \h  \* MERGEFORMAT </w:instrText>
      </w:r>
      <w:r>
        <w:fldChar w:fldCharType="separate"/>
      </w:r>
      <w:r w:rsidR="00811F07">
        <w:t>5.2.2.2.4</w:t>
      </w:r>
      <w:r>
        <w:fldChar w:fldCharType="end"/>
      </w:r>
      <w:r>
        <w:t>.</w:t>
      </w:r>
    </w:p>
    <w:p w14:paraId="1367C787" w14:textId="77777777" w:rsidR="0012749B" w:rsidRDefault="0012749B" w:rsidP="0012749B">
      <w:pPr>
        <w:pStyle w:val="NOTE"/>
        <w:ind w:left="360"/>
      </w:pPr>
      <w:r>
        <w:t>NOTE 2</w:t>
      </w:r>
      <w:r w:rsidR="004D4676">
        <w:t> </w:t>
      </w:r>
      <w:r>
        <w:t xml:space="preserve">In </w:t>
      </w:r>
      <w:r w:rsidR="00286962">
        <w:fldChar w:fldCharType="begin" w:fldLock="1"/>
      </w:r>
      <w:r w:rsidR="00286962">
        <w:instrText xml:space="preserve"> REF ITU_T_X811_Authentication \h </w:instrText>
      </w:r>
      <w:r w:rsidR="00286962">
        <w:fldChar w:fldCharType="separate"/>
      </w:r>
      <w:r w:rsidR="00811F07" w:rsidRPr="00ED0C4C">
        <w:t>ITU-T X.811</w:t>
      </w:r>
      <w:r w:rsidR="00286962">
        <w:fldChar w:fldCharType="end"/>
      </w:r>
      <w:r>
        <w:t xml:space="preserve"> this is known as mutual authentication</w:t>
      </w:r>
      <w:r>
        <w:fldChar w:fldCharType="begin"/>
      </w:r>
      <w:r>
        <w:instrText xml:space="preserve"> XE "Mutual authentication" </w:instrText>
      </w:r>
      <w:r>
        <w:fldChar w:fldCharType="end"/>
      </w:r>
      <w:r>
        <w:t xml:space="preserve"> using challenge mechanisms.</w:t>
      </w:r>
    </w:p>
    <w:p w14:paraId="0F5E4C7B" w14:textId="77777777" w:rsidR="009E14E2" w:rsidRDefault="0012749B" w:rsidP="004D4676">
      <w:pPr>
        <w:pStyle w:val="PARAGRAPH"/>
      </w:pPr>
      <w:r>
        <w:t xml:space="preserve">They are shown in </w:t>
      </w:r>
      <w:r>
        <w:fldChar w:fldCharType="begin" w:fldLock="1"/>
      </w:r>
      <w:r>
        <w:instrText xml:space="preserve"> REF _Ref373235519 \h  \* MERGEFORMAT </w:instrText>
      </w:r>
      <w:r>
        <w:fldChar w:fldCharType="separate"/>
      </w:r>
      <w:r w:rsidR="00811F07" w:rsidRPr="00811F07">
        <w:t xml:space="preserve">Figure </w:t>
      </w:r>
      <w:r w:rsidR="00811F07" w:rsidRPr="00811F07">
        <w:rPr>
          <w:noProof/>
        </w:rPr>
        <w:t>12</w:t>
      </w:r>
      <w:r>
        <w:fldChar w:fldCharType="end"/>
      </w:r>
      <w:r>
        <w:t>. Authentication mechanisms are identified by names, see</w:t>
      </w:r>
      <w:bookmarkEnd w:id="1403"/>
      <w:bookmarkEnd w:id="1404"/>
      <w:bookmarkEnd w:id="1405"/>
      <w:r>
        <w:t xml:space="preserve"> </w:t>
      </w:r>
      <w:r>
        <w:fldChar w:fldCharType="begin" w:fldLock="1"/>
      </w:r>
      <w:r>
        <w:instrText xml:space="preserve"> REF _Ref386909675 \r \h </w:instrText>
      </w:r>
      <w:r>
        <w:fldChar w:fldCharType="separate"/>
      </w:r>
      <w:r w:rsidR="00811F07">
        <w:t>7.2.2.3</w:t>
      </w:r>
      <w:r>
        <w:fldChar w:fldCharType="end"/>
      </w:r>
      <w:r>
        <w:t>.</w:t>
      </w:r>
    </w:p>
    <w:p w14:paraId="2FA8B445" w14:textId="77777777" w:rsidR="0012749B" w:rsidRDefault="0012749B" w:rsidP="004D4676">
      <w:pPr>
        <w:pStyle w:val="FIGURE"/>
      </w:pPr>
      <w:r>
        <w:rPr>
          <w:noProof/>
          <w:lang w:eastAsia="en-GB"/>
        </w:rPr>
        <w:lastRenderedPageBreak/>
        <w:drawing>
          <wp:inline distT="0" distB="0" distL="0" distR="0" wp14:anchorId="433EC814" wp14:editId="5A8E7B1C">
            <wp:extent cx="5943600" cy="5943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6188DA2" w14:textId="77777777" w:rsidR="0012749B" w:rsidRDefault="0012749B" w:rsidP="004D4676">
      <w:pPr>
        <w:pStyle w:val="NOTE"/>
      </w:pPr>
      <w:r>
        <w:t>NOTE 1</w:t>
      </w:r>
      <w:r w:rsidR="004D4676">
        <w:t> </w:t>
      </w:r>
      <w:r>
        <w:t xml:space="preserve">The COSEM-OPEN service primitives are carried by AARQ / AARE APDUs. The COSEM-RELEASE service primitives are carried by RLRQ / RLRE APDUs (when used). See </w:t>
      </w:r>
      <w:r>
        <w:fldChar w:fldCharType="begin" w:fldLock="1"/>
      </w:r>
      <w:r>
        <w:instrText xml:space="preserve"> REF _Ref215145888 \r \h </w:instrText>
      </w:r>
      <w:r>
        <w:fldChar w:fldCharType="separate"/>
      </w:r>
      <w:r w:rsidR="00811F07">
        <w:t>6.2</w:t>
      </w:r>
      <w:r>
        <w:fldChar w:fldCharType="end"/>
      </w:r>
      <w:r>
        <w:t xml:space="preserve"> and </w:t>
      </w:r>
      <w:r>
        <w:fldChar w:fldCharType="begin" w:fldLock="1"/>
      </w:r>
      <w:r>
        <w:instrText xml:space="preserve"> REF _Ref174286661 \r \h </w:instrText>
      </w:r>
      <w:r>
        <w:fldChar w:fldCharType="separate"/>
      </w:r>
      <w:r w:rsidR="00811F07">
        <w:t>6.3</w:t>
      </w:r>
      <w:r>
        <w:fldChar w:fldCharType="end"/>
      </w:r>
      <w:r>
        <w:t>.</w:t>
      </w:r>
    </w:p>
    <w:p w14:paraId="26FE8680" w14:textId="77777777" w:rsidR="0012749B" w:rsidRDefault="0012749B" w:rsidP="004D4676">
      <w:pPr>
        <w:pStyle w:val="NOTE"/>
      </w:pPr>
      <w:r>
        <w:t>NOTE 2</w:t>
      </w:r>
      <w:r w:rsidR="004D4676">
        <w:t> </w:t>
      </w:r>
      <w:r>
        <w:t>The elements (</w:t>
      </w:r>
      <w:r>
        <w:rPr>
          <w:i/>
        </w:rPr>
        <w:t xml:space="preserve">System_Title), (Certificate) and (Client_User_Id) </w:t>
      </w:r>
      <w:r>
        <w:t>are optional.</w:t>
      </w:r>
    </w:p>
    <w:p w14:paraId="0D7A9FB7" w14:textId="77777777" w:rsidR="0012749B" w:rsidRDefault="0012749B" w:rsidP="004D4676">
      <w:pPr>
        <w:pStyle w:val="NOTE"/>
      </w:pPr>
      <w:r>
        <w:t>NOTE 3</w:t>
      </w:r>
      <w:r w:rsidR="004D4676">
        <w:t> </w:t>
      </w:r>
      <w:r>
        <w:t>In pre-established AAs no authentication takes place.</w:t>
      </w:r>
    </w:p>
    <w:p w14:paraId="344DE056" w14:textId="77777777" w:rsidR="0012749B" w:rsidRDefault="0012749B" w:rsidP="004D4676">
      <w:pPr>
        <w:pStyle w:val="NOTE"/>
      </w:pPr>
      <w:r>
        <w:t>NOTE 4</w:t>
      </w:r>
      <w:r w:rsidR="004D4676">
        <w:t> </w:t>
      </w:r>
      <w:r>
        <w:t>The COSEM-RELEASE service can be cryptographically protected by including a ciphered xDLMS Initiate .request / .response APDU in the RLRQ.</w:t>
      </w:r>
    </w:p>
    <w:p w14:paraId="2AA40734" w14:textId="77777777" w:rsidR="0012749B" w:rsidRPr="00365E92" w:rsidRDefault="0012749B" w:rsidP="0012749B">
      <w:pPr>
        <w:pStyle w:val="NOTE"/>
        <w:jc w:val="right"/>
        <w:rPr>
          <w:i/>
          <w:vanish/>
        </w:rPr>
      </w:pPr>
      <w:r w:rsidRPr="00365E92">
        <w:rPr>
          <w:i/>
          <w:vanish/>
        </w:rPr>
        <w:t>CommPhases_AuthMech_GK140628.emf</w:t>
      </w:r>
    </w:p>
    <w:p w14:paraId="71B52610" w14:textId="7D3CD9BD" w:rsidR="0012749B" w:rsidRDefault="0012749B" w:rsidP="0012749B">
      <w:pPr>
        <w:pStyle w:val="FIGURE-title"/>
      </w:pPr>
      <w:bookmarkStart w:id="1406" w:name="_Ref373235519"/>
      <w:bookmarkStart w:id="1407" w:name="_Toc392501638"/>
      <w:bookmarkStart w:id="1408" w:name="_Toc386035035"/>
      <w:bookmarkStart w:id="1409" w:name="_Toc378104441"/>
      <w:bookmarkStart w:id="1410" w:name="_Ref373409950"/>
      <w:bookmarkStart w:id="1411" w:name="_Toc373246066"/>
      <w:bookmarkStart w:id="1412" w:name="_Toc437856667"/>
      <w:bookmarkStart w:id="1413" w:name="_Toc97127370"/>
      <w:r w:rsidRPr="00365E92">
        <w:t xml:space="preserve">Figure </w:t>
      </w:r>
      <w:fldSimple w:instr=" SEQ Figure \* ARABIC ">
        <w:r w:rsidR="00DC4BE9">
          <w:rPr>
            <w:noProof/>
          </w:rPr>
          <w:t>12</w:t>
        </w:r>
      </w:fldSimple>
      <w:bookmarkEnd w:id="1406"/>
      <w:r w:rsidRPr="00365E92">
        <w:t xml:space="preserve"> </w:t>
      </w:r>
      <w:bookmarkStart w:id="1414" w:name="_Ref373401385"/>
      <w:r w:rsidRPr="00365E92">
        <w:t>– Authentication mechanisms</w:t>
      </w:r>
      <w:bookmarkEnd w:id="1407"/>
      <w:bookmarkEnd w:id="1408"/>
      <w:bookmarkEnd w:id="1409"/>
      <w:bookmarkEnd w:id="1410"/>
      <w:bookmarkEnd w:id="1411"/>
      <w:bookmarkEnd w:id="1412"/>
      <w:bookmarkEnd w:id="1414"/>
      <w:bookmarkEnd w:id="1413"/>
    </w:p>
    <w:p w14:paraId="4D821B4A" w14:textId="77777777" w:rsidR="0012749B" w:rsidRDefault="0012749B" w:rsidP="004D4676">
      <w:pPr>
        <w:pStyle w:val="PARAGRAPH"/>
      </w:pPr>
      <w:r>
        <w:t>The security of the message exchange (in Phase 2) is independent of the client-server authentication during AA establishment (Phase 1). Even in the case where no client-server authentication takes place, cryptographically protected APDUs can be used to ensure message security.</w:t>
      </w:r>
    </w:p>
    <w:p w14:paraId="135DB9E1" w14:textId="77777777" w:rsidR="0012749B" w:rsidRDefault="0012749B" w:rsidP="00DB73D4">
      <w:pPr>
        <w:pStyle w:val="Heading5"/>
      </w:pPr>
      <w:bookmarkStart w:id="1415" w:name="_Ref348458858"/>
      <w:bookmarkStart w:id="1416" w:name="_Toc392501210"/>
      <w:bookmarkStart w:id="1417" w:name="_Toc386027363"/>
      <w:bookmarkStart w:id="1418" w:name="_Toc378104258"/>
      <w:bookmarkStart w:id="1419" w:name="_Ref373352986"/>
      <w:bookmarkStart w:id="1420" w:name="_Ref373352969"/>
      <w:bookmarkStart w:id="1421" w:name="_Toc437856405"/>
      <w:r>
        <w:lastRenderedPageBreak/>
        <w:t>No security</w:t>
      </w:r>
      <w:bookmarkEnd w:id="1415"/>
      <w:r w:rsidR="003E5D95">
        <w:t xml:space="preserve"> (Lowest Level S</w:t>
      </w:r>
      <w:r>
        <w:t>ecurity) authentication</w:t>
      </w:r>
      <w:bookmarkEnd w:id="1416"/>
      <w:bookmarkEnd w:id="1417"/>
      <w:bookmarkEnd w:id="1418"/>
      <w:bookmarkEnd w:id="1419"/>
      <w:bookmarkEnd w:id="1420"/>
      <w:bookmarkEnd w:id="1421"/>
      <w:r>
        <w:fldChar w:fldCharType="begin"/>
      </w:r>
      <w:r>
        <w:instrText xml:space="preserve"> XE "Authentication, no security" </w:instrText>
      </w:r>
      <w:r>
        <w:fldChar w:fldCharType="end"/>
      </w:r>
    </w:p>
    <w:p w14:paraId="0DB0B7F8" w14:textId="77777777" w:rsidR="0012749B" w:rsidRDefault="0012749B" w:rsidP="004D4676">
      <w:pPr>
        <w:pStyle w:val="PARAGRAPH"/>
      </w:pPr>
      <w:r>
        <w:t xml:space="preserve">The purpose of No </w:t>
      </w:r>
      <w:r w:rsidR="003E5D95">
        <w:t>security (Lowest Level S</w:t>
      </w:r>
      <w:r>
        <w:t>ecurity) authentication is to allow the client to retrieve some basic information from the server. This authentication mechanism does not require any authentication; the client can access the COSEM object</w:t>
      </w:r>
      <w:r>
        <w:fldChar w:fldCharType="begin"/>
      </w:r>
      <w:r>
        <w:instrText xml:space="preserve"> XE "COSEM object" </w:instrText>
      </w:r>
      <w:r>
        <w:fldChar w:fldCharType="end"/>
      </w:r>
      <w:r>
        <w:t xml:space="preserve"> attributes and methods within the security context and access rights prevailing in the given AA.</w:t>
      </w:r>
    </w:p>
    <w:p w14:paraId="4F8E66A8" w14:textId="77777777" w:rsidR="0012749B" w:rsidRDefault="0012749B" w:rsidP="00DB73D4">
      <w:pPr>
        <w:pStyle w:val="Heading5"/>
      </w:pPr>
      <w:bookmarkStart w:id="1422" w:name="_Ref342661289"/>
      <w:bookmarkStart w:id="1423" w:name="_Toc339091240"/>
      <w:bookmarkStart w:id="1424" w:name="_Toc337837268"/>
      <w:bookmarkStart w:id="1425" w:name="_Toc334215693"/>
      <w:bookmarkStart w:id="1426" w:name="_Toc392501211"/>
      <w:bookmarkStart w:id="1427" w:name="_Toc386027364"/>
      <w:bookmarkStart w:id="1428" w:name="_Toc378104259"/>
      <w:bookmarkStart w:id="1429" w:name="_Ref373353075"/>
      <w:bookmarkStart w:id="1430" w:name="_Toc437856406"/>
      <w:r>
        <w:t>Low Level Security (LLS)</w:t>
      </w:r>
      <w:bookmarkEnd w:id="1422"/>
      <w:bookmarkEnd w:id="1423"/>
      <w:bookmarkEnd w:id="1424"/>
      <w:bookmarkEnd w:id="1425"/>
      <w:r>
        <w:t xml:space="preserve"> authentication</w:t>
      </w:r>
      <w:bookmarkEnd w:id="1426"/>
      <w:bookmarkEnd w:id="1427"/>
      <w:bookmarkEnd w:id="1428"/>
      <w:bookmarkEnd w:id="1429"/>
      <w:bookmarkEnd w:id="1430"/>
      <w:r>
        <w:fldChar w:fldCharType="begin"/>
      </w:r>
      <w:r>
        <w:instrText xml:space="preserve"> XE "Authentication, Low Level Security" </w:instrText>
      </w:r>
      <w:r>
        <w:fldChar w:fldCharType="end"/>
      </w:r>
    </w:p>
    <w:p w14:paraId="25051266" w14:textId="77777777" w:rsidR="0012749B" w:rsidRDefault="0012749B" w:rsidP="0012749B">
      <w:pPr>
        <w:pStyle w:val="PARAGRAPH"/>
      </w:pPr>
      <w:r>
        <w:t>In this case, the server requires that the client authenticates itself by supplying a password</w:t>
      </w:r>
      <w:r>
        <w:fldChar w:fldCharType="begin"/>
      </w:r>
      <w:r>
        <w:instrText xml:space="preserve"> XE "Password" </w:instrText>
      </w:r>
      <w:r>
        <w:fldChar w:fldCharType="end"/>
      </w:r>
      <w:r>
        <w:t xml:space="preserve"> that is known by the server. The password is held by the current “Association SN / LN” object modelling the AA to be established. The “Association SN / LN” objects provide means to change the secret.</w:t>
      </w:r>
    </w:p>
    <w:p w14:paraId="4E9FA4F3" w14:textId="77777777" w:rsidR="0012749B" w:rsidRDefault="0012749B" w:rsidP="004D4676">
      <w:pPr>
        <w:pStyle w:val="PARAGRAPH"/>
      </w:pPr>
      <w:r>
        <w:t>If the password supplied is accepted, the AA can be established, otherwise it shall be rejected.</w:t>
      </w:r>
    </w:p>
    <w:p w14:paraId="5D87EC92" w14:textId="77777777" w:rsidR="0012749B" w:rsidRDefault="0012749B" w:rsidP="004D4676">
      <w:pPr>
        <w:pStyle w:val="PARAGRAPH"/>
      </w:pPr>
      <w:bookmarkStart w:id="1431" w:name="_Ref342661319"/>
      <w:bookmarkStart w:id="1432" w:name="_Ref341969588"/>
      <w:bookmarkStart w:id="1433" w:name="_Toc339091241"/>
      <w:bookmarkStart w:id="1434" w:name="_Toc337837269"/>
      <w:bookmarkStart w:id="1435" w:name="_Toc334215694"/>
      <w:r>
        <w:t xml:space="preserve">LLS authentication is supported by the COSEM-OPEN service – see </w:t>
      </w:r>
      <w:r>
        <w:fldChar w:fldCharType="begin" w:fldLock="1"/>
      </w:r>
      <w:r>
        <w:instrText xml:space="preserve"> REF _Ref215145888 \r \h </w:instrText>
      </w:r>
      <w:r>
        <w:fldChar w:fldCharType="separate"/>
      </w:r>
      <w:r w:rsidR="00811F07">
        <w:t>6.2</w:t>
      </w:r>
      <w:r>
        <w:fldChar w:fldCharType="end"/>
      </w:r>
      <w:r>
        <w:t xml:space="preserve"> – as follows:</w:t>
      </w:r>
    </w:p>
    <w:p w14:paraId="428B8544" w14:textId="77777777" w:rsidR="0012749B" w:rsidRDefault="0012749B" w:rsidP="00521922">
      <w:pPr>
        <w:pStyle w:val="ListBullet"/>
      </w:pPr>
      <w:r>
        <w:t>the client transmits a “secret” (a password) to the server, using the COSEM-OPEN.request service primitive;</w:t>
      </w:r>
    </w:p>
    <w:p w14:paraId="7D844E93" w14:textId="77777777" w:rsidR="0012749B" w:rsidRDefault="0012749B" w:rsidP="00521922">
      <w:pPr>
        <w:pStyle w:val="ListBullet"/>
      </w:pPr>
      <w:r>
        <w:t>the server checks if the “secret” is correct;</w:t>
      </w:r>
    </w:p>
    <w:p w14:paraId="57C76B8A" w14:textId="77777777" w:rsidR="0012749B" w:rsidRDefault="0012749B" w:rsidP="00521922">
      <w:pPr>
        <w:pStyle w:val="ListBullet"/>
      </w:pPr>
      <w:r>
        <w:t>if yes, the client is authenticated and the AA can be established. From this moment, the negotiated contexts are valid;</w:t>
      </w:r>
    </w:p>
    <w:p w14:paraId="18757D01" w14:textId="77777777" w:rsidR="0012749B" w:rsidRDefault="0012749B" w:rsidP="00521922">
      <w:pPr>
        <w:pStyle w:val="ListBullet"/>
      </w:pPr>
      <w:r>
        <w:t>if not, the AA shall be rejected;</w:t>
      </w:r>
    </w:p>
    <w:p w14:paraId="6E494A1B" w14:textId="77777777" w:rsidR="0012749B" w:rsidRDefault="0012749B" w:rsidP="00521922">
      <w:pPr>
        <w:pStyle w:val="ListBullet"/>
      </w:pPr>
      <w:r>
        <w:t>the result of establishing the AA shall be sent back by the server using the COSEM-OPEN.response service primitive, together with diagnostic information.</w:t>
      </w:r>
    </w:p>
    <w:p w14:paraId="0CACD73C" w14:textId="77777777" w:rsidR="0012749B" w:rsidRDefault="0012749B" w:rsidP="00DB73D4">
      <w:pPr>
        <w:pStyle w:val="Heading5"/>
      </w:pPr>
      <w:bookmarkStart w:id="1436" w:name="_Toc392501212"/>
      <w:bookmarkStart w:id="1437" w:name="_Toc386027365"/>
      <w:bookmarkStart w:id="1438" w:name="_Toc378104260"/>
      <w:bookmarkStart w:id="1439" w:name="_Ref342753811"/>
      <w:bookmarkStart w:id="1440" w:name="_Toc437856407"/>
      <w:r>
        <w:t>High Level Security (HLS)</w:t>
      </w:r>
      <w:bookmarkEnd w:id="1431"/>
      <w:bookmarkEnd w:id="1432"/>
      <w:bookmarkEnd w:id="1433"/>
      <w:bookmarkEnd w:id="1434"/>
      <w:bookmarkEnd w:id="1435"/>
      <w:r>
        <w:t xml:space="preserve"> authentication</w:t>
      </w:r>
      <w:bookmarkEnd w:id="1436"/>
      <w:bookmarkEnd w:id="1437"/>
      <w:bookmarkEnd w:id="1438"/>
      <w:bookmarkEnd w:id="1439"/>
      <w:bookmarkEnd w:id="1440"/>
      <w:r>
        <w:fldChar w:fldCharType="begin"/>
      </w:r>
      <w:r>
        <w:instrText xml:space="preserve"> XE "Authentication, High Level Security" </w:instrText>
      </w:r>
      <w:r>
        <w:fldChar w:fldCharType="end"/>
      </w:r>
    </w:p>
    <w:p w14:paraId="5DC9E226" w14:textId="77777777" w:rsidR="0012749B" w:rsidRDefault="0012749B" w:rsidP="0012749B">
      <w:pPr>
        <w:pStyle w:val="PARAGRAPH"/>
      </w:pPr>
      <w:r>
        <w:t xml:space="preserve">In this case, both the client and the server have to successfully authenticate themselves to establish an AA. HLS authentication is a four-pass process that is supported by the COSEM-OPEN service and the </w:t>
      </w:r>
      <w:r>
        <w:rPr>
          <w:i/>
        </w:rPr>
        <w:t>reply_to_HLS_authentication</w:t>
      </w:r>
      <w:r>
        <w:fldChar w:fldCharType="begin"/>
      </w:r>
      <w:r>
        <w:instrText xml:space="preserve"> XE "reply_to_HLS_authentication" </w:instrText>
      </w:r>
      <w:r>
        <w:fldChar w:fldCharType="end"/>
      </w:r>
      <w:r>
        <w:t xml:space="preserve"> method of the “Association SN / LN” interface class:</w:t>
      </w:r>
    </w:p>
    <w:p w14:paraId="24F5C557" w14:textId="77777777" w:rsidR="0012749B" w:rsidRDefault="0012749B" w:rsidP="00521922">
      <w:pPr>
        <w:pStyle w:val="ListBullet"/>
      </w:pPr>
      <w:r>
        <w:t xml:space="preserve">Pass 1: The client transmits a “challenge” </w:t>
      </w:r>
      <w:r>
        <w:rPr>
          <w:rFonts w:ascii="Times New Roman" w:hAnsi="Times New Roman" w:cs="Times New Roman"/>
          <w:i/>
        </w:rPr>
        <w:t>CtoS</w:t>
      </w:r>
      <w:r>
        <w:fldChar w:fldCharType="begin"/>
      </w:r>
      <w:r>
        <w:instrText xml:space="preserve"> XE "Challenge, </w:instrText>
      </w:r>
      <w:r>
        <w:rPr>
          <w:rFonts w:ascii="Times New Roman" w:hAnsi="Times New Roman" w:cs="Times New Roman"/>
          <w:i/>
        </w:rPr>
        <w:instrText>CtoS</w:instrText>
      </w:r>
      <w:r>
        <w:instrText xml:space="preserve">" </w:instrText>
      </w:r>
      <w:r>
        <w:fldChar w:fldCharType="end"/>
      </w:r>
      <w:r>
        <w:t xml:space="preserve"> and – depending on the authentication mechanism – additional information to the server;</w:t>
      </w:r>
    </w:p>
    <w:p w14:paraId="03A065EA" w14:textId="77777777" w:rsidR="0012749B" w:rsidRDefault="0012749B" w:rsidP="00521922">
      <w:pPr>
        <w:pStyle w:val="ListBullet"/>
      </w:pPr>
      <w:r>
        <w:t xml:space="preserve">Pass 2: The server transmits a “challenge” </w:t>
      </w:r>
      <w:r>
        <w:rPr>
          <w:rFonts w:ascii="Times New Roman" w:hAnsi="Times New Roman" w:cs="Times New Roman"/>
          <w:i/>
        </w:rPr>
        <w:t>StoC</w:t>
      </w:r>
      <w:r>
        <w:fldChar w:fldCharType="begin"/>
      </w:r>
      <w:r>
        <w:instrText xml:space="preserve"> XE "Challenge, </w:instrText>
      </w:r>
      <w:r>
        <w:rPr>
          <w:rFonts w:ascii="Times New Roman" w:hAnsi="Times New Roman" w:cs="Times New Roman"/>
          <w:i/>
        </w:rPr>
        <w:instrText>StoC</w:instrText>
      </w:r>
      <w:r>
        <w:instrText xml:space="preserve">" </w:instrText>
      </w:r>
      <w:r>
        <w:fldChar w:fldCharType="end"/>
      </w:r>
      <w:r>
        <w:t xml:space="preserve"> and – depending on the authentication mechanism – additional information to the client;</w:t>
      </w:r>
    </w:p>
    <w:p w14:paraId="3B72642D" w14:textId="77777777" w:rsidR="0012749B" w:rsidRDefault="0012749B" w:rsidP="004D4676">
      <w:pPr>
        <w:pStyle w:val="PARAGRAPH"/>
      </w:pPr>
      <w:r>
        <w:t xml:space="preserve">If </w:t>
      </w:r>
      <w:r>
        <w:rPr>
          <w:rFonts w:ascii="Times New Roman" w:hAnsi="Times New Roman" w:cs="Times New Roman"/>
          <w:i/>
        </w:rPr>
        <w:t>StoC</w:t>
      </w:r>
      <w:r>
        <w:t xml:space="preserve"> is the same as </w:t>
      </w:r>
      <w:r>
        <w:rPr>
          <w:rFonts w:ascii="Times New Roman" w:hAnsi="Times New Roman" w:cs="Times New Roman"/>
          <w:i/>
        </w:rPr>
        <w:t>CtoS</w:t>
      </w:r>
      <w:r>
        <w:t>, the client shall reject it and shall abort the AA establishment process.</w:t>
      </w:r>
    </w:p>
    <w:p w14:paraId="2E79E598" w14:textId="77777777" w:rsidR="0012749B" w:rsidRDefault="0012749B" w:rsidP="00521922">
      <w:pPr>
        <w:pStyle w:val="ListBullet"/>
      </w:pPr>
      <w:r>
        <w:t xml:space="preserve">Pass 3: The client processes </w:t>
      </w:r>
      <w:r>
        <w:rPr>
          <w:rFonts w:ascii="Times New Roman" w:hAnsi="Times New Roman" w:cs="Times New Roman"/>
          <w:i/>
        </w:rPr>
        <w:t>StoC</w:t>
      </w:r>
      <w:r>
        <w:t xml:space="preserve"> and the additional information according to the rules of the HLS authentication mechanism valid for the given AA and sends the result to the server. The server checks if f(</w:t>
      </w:r>
      <w:r>
        <w:rPr>
          <w:rFonts w:ascii="Times New Roman" w:hAnsi="Times New Roman" w:cs="Times New Roman"/>
          <w:i/>
        </w:rPr>
        <w:t>StoC</w:t>
      </w:r>
      <w:r>
        <w:t>) is the result of correct processing and – if so – it accepts the authentication of the client;</w:t>
      </w:r>
    </w:p>
    <w:p w14:paraId="1569CA7E" w14:textId="77777777" w:rsidR="0012749B" w:rsidRDefault="0012749B" w:rsidP="00521922">
      <w:pPr>
        <w:pStyle w:val="ListBullet"/>
      </w:pPr>
      <w:r>
        <w:t xml:space="preserve">Pass 4: The server processes then </w:t>
      </w:r>
      <w:r>
        <w:rPr>
          <w:rFonts w:ascii="Times New Roman" w:hAnsi="Times New Roman" w:cs="Times New Roman"/>
          <w:i/>
        </w:rPr>
        <w:t>CtoS</w:t>
      </w:r>
      <w:r>
        <w:t xml:space="preserve"> and the additional information according to the rules of the HLS authentication mechanism valid for the given AA and sends the result to the client. The client checks if f(</w:t>
      </w:r>
      <w:r>
        <w:rPr>
          <w:rFonts w:ascii="Times New Roman" w:hAnsi="Times New Roman" w:cs="Times New Roman"/>
          <w:i/>
        </w:rPr>
        <w:t>CtoS</w:t>
      </w:r>
      <w:r>
        <w:t>) is the result of correct processing and – if so – it accepts the authentication of the server.</w:t>
      </w:r>
    </w:p>
    <w:p w14:paraId="168A0830" w14:textId="77777777" w:rsidR="0012749B" w:rsidRDefault="0012749B" w:rsidP="004D4676">
      <w:pPr>
        <w:pStyle w:val="PARAGRAPH"/>
      </w:pPr>
      <w:r>
        <w:t>Pass 1 and Pass 2 are supported by the COSEM-OPEN service.</w:t>
      </w:r>
    </w:p>
    <w:p w14:paraId="4868C6B2" w14:textId="77777777" w:rsidR="001C321D" w:rsidRPr="00365E92" w:rsidRDefault="00205F69" w:rsidP="0012749B">
      <w:pPr>
        <w:pStyle w:val="PARAGRAPH"/>
      </w:pPr>
      <w:r w:rsidRPr="00365E92">
        <w:t xml:space="preserve">After Pass 2 – provided that the proposed application context and xDLMS context are acceptable – the server grants access to the method </w:t>
      </w:r>
      <w:r w:rsidRPr="00365E92">
        <w:rPr>
          <w:i/>
        </w:rPr>
        <w:t>reply_to_HLS_authentication</w:t>
      </w:r>
      <w:r w:rsidRPr="00365E92">
        <w:t xml:space="preserve"> of the current "Association SN / LN” object using the application context negotiated.</w:t>
      </w:r>
    </w:p>
    <w:p w14:paraId="769B6969" w14:textId="77777777" w:rsidR="00205F69" w:rsidRPr="00365E92" w:rsidRDefault="00205F69" w:rsidP="00205F69">
      <w:pPr>
        <w:pStyle w:val="PARAGRAPH"/>
      </w:pPr>
      <w:r w:rsidRPr="00365E92">
        <w:lastRenderedPageBreak/>
        <w:t xml:space="preserve">Pass 3 and Pass 4 are supported by the method </w:t>
      </w:r>
      <w:r w:rsidRPr="00365E92">
        <w:rPr>
          <w:i/>
        </w:rPr>
        <w:t>reply_to_HLS_authentication</w:t>
      </w:r>
      <w:r w:rsidRPr="00365E92">
        <w:t xml:space="preserve"> of the “Association SN / LN” object(s). If both passes 3 and 4 are successfully executed, then the AA is established with the application context and xDLMS context negotiated.</w:t>
      </w:r>
    </w:p>
    <w:p w14:paraId="4327DDAD" w14:textId="77777777" w:rsidR="00205F69" w:rsidRPr="009724F7" w:rsidRDefault="00205F69" w:rsidP="004D4676">
      <w:pPr>
        <w:pStyle w:val="NOTE"/>
        <w:rPr>
          <w:sz w:val="20"/>
          <w:szCs w:val="20"/>
        </w:rPr>
      </w:pPr>
      <w:r w:rsidRPr="009724F7">
        <w:rPr>
          <w:sz w:val="20"/>
          <w:szCs w:val="20"/>
        </w:rPr>
        <w:t>The dedicated-key, if transferred</w:t>
      </w:r>
      <w:r w:rsidR="001E705F" w:rsidRPr="009724F7">
        <w:rPr>
          <w:sz w:val="20"/>
          <w:szCs w:val="20"/>
        </w:rPr>
        <w:t>,</w:t>
      </w:r>
      <w:r w:rsidRPr="009724F7">
        <w:rPr>
          <w:sz w:val="20"/>
          <w:szCs w:val="20"/>
        </w:rPr>
        <w:t xml:space="preserve"> can be used from this moment.</w:t>
      </w:r>
    </w:p>
    <w:p w14:paraId="6B700B7D" w14:textId="77777777" w:rsidR="0012749B" w:rsidRDefault="00205F69" w:rsidP="004D4676">
      <w:pPr>
        <w:pStyle w:val="PARAGRAPH"/>
      </w:pPr>
      <w:r>
        <w:t>Otherwise, either the client or the server aborts</w:t>
      </w:r>
      <w:r w:rsidR="009724F7">
        <w:t>.</w:t>
      </w:r>
    </w:p>
    <w:p w14:paraId="4475ABDA" w14:textId="77777777" w:rsidR="0012749B" w:rsidRDefault="0012749B" w:rsidP="004D4676">
      <w:pPr>
        <w:pStyle w:val="PARAGRAPH"/>
      </w:pPr>
      <w:r>
        <w:t xml:space="preserve">There are several HLS authentication mechanisms available. These are further specified in </w:t>
      </w:r>
      <w:r>
        <w:fldChar w:fldCharType="begin" w:fldLock="1"/>
      </w:r>
      <w:r>
        <w:instrText xml:space="preserve"> REF _Ref392190702 \r \h </w:instrText>
      </w:r>
      <w:r>
        <w:fldChar w:fldCharType="separate"/>
      </w:r>
      <w:r w:rsidR="00811F07">
        <w:t>5.7.4</w:t>
      </w:r>
      <w:r>
        <w:fldChar w:fldCharType="end"/>
      </w:r>
      <w:r>
        <w:t>.</w:t>
      </w:r>
    </w:p>
    <w:p w14:paraId="714EA455" w14:textId="77777777" w:rsidR="0012749B" w:rsidRDefault="0012749B" w:rsidP="004D4676">
      <w:pPr>
        <w:pStyle w:val="PARAGRAPH"/>
      </w:pPr>
      <w:r>
        <w:t>In some HLS authentication mechanisms, the processing of the challenges involves the use of an HLS secret</w:t>
      </w:r>
      <w:r>
        <w:fldChar w:fldCharType="begin"/>
      </w:r>
      <w:r>
        <w:instrText xml:space="preserve"> XE "HLS secret" </w:instrText>
      </w:r>
      <w:r>
        <w:fldChar w:fldCharType="end"/>
      </w:r>
      <w:r>
        <w:t>.</w:t>
      </w:r>
    </w:p>
    <w:p w14:paraId="71033E6C" w14:textId="77777777" w:rsidR="0012749B" w:rsidRDefault="0012749B" w:rsidP="0012749B">
      <w:pPr>
        <w:pStyle w:val="PARAGRAPH"/>
      </w:pPr>
      <w:r>
        <w:t xml:space="preserve">The “Association SN / LN” interface class provides a method to change the HLS “secret”: </w:t>
      </w:r>
      <w:r>
        <w:rPr>
          <w:i/>
        </w:rPr>
        <w:t>change_HLS_secret</w:t>
      </w:r>
      <w:r>
        <w:fldChar w:fldCharType="begin"/>
      </w:r>
      <w:r>
        <w:instrText xml:space="preserve"> XE "</w:instrText>
      </w:r>
      <w:r>
        <w:rPr>
          <w:i/>
        </w:rPr>
        <w:instrText>change_HLS_secret</w:instrText>
      </w:r>
      <w:r>
        <w:instrText xml:space="preserve">" </w:instrText>
      </w:r>
      <w:r>
        <w:fldChar w:fldCharType="end"/>
      </w:r>
      <w:r>
        <w:t>.</w:t>
      </w:r>
    </w:p>
    <w:p w14:paraId="247EA4A8" w14:textId="77777777" w:rsidR="0012749B" w:rsidRDefault="0012749B" w:rsidP="004D4676">
      <w:pPr>
        <w:pStyle w:val="NOTE"/>
      </w:pPr>
      <w:r>
        <w:t>REMARK</w:t>
      </w:r>
      <w:r w:rsidR="004D4676">
        <w:t> </w:t>
      </w:r>
      <w:r>
        <w:t>After the client has issued the change_HLS_secret () – or change_LLS_secret () – method, it expects a response from the server acknowledging that the secret has been changed. It is possible that the server transmits the acknowledgement, but due to communication problems, the acknowledgement is not received at the client side. Therefore, the client does not know if the secret has been changed or not. For simplicity reasons, the server does not offer any special support for this case; i.e. it is left to the client to cope with this situation.</w:t>
      </w:r>
    </w:p>
    <w:p w14:paraId="297F7868" w14:textId="77777777" w:rsidR="0012749B" w:rsidRPr="00795A32" w:rsidRDefault="0012749B" w:rsidP="00DB73D4">
      <w:pPr>
        <w:pStyle w:val="Heading3"/>
      </w:pPr>
      <w:bookmarkStart w:id="1441" w:name="_Toc392501213"/>
      <w:bookmarkStart w:id="1442" w:name="_Toc386027366"/>
      <w:bookmarkStart w:id="1443" w:name="_Toc378104262"/>
      <w:bookmarkStart w:id="1444" w:name="_Ref373355278"/>
      <w:bookmarkStart w:id="1445" w:name="_Toc437856408"/>
      <w:bookmarkStart w:id="1446" w:name="_Toc97127202"/>
      <w:r w:rsidRPr="00795A32">
        <w:t>Security context</w:t>
      </w:r>
      <w:bookmarkEnd w:id="1441"/>
      <w:bookmarkEnd w:id="1442"/>
      <w:bookmarkEnd w:id="1443"/>
      <w:bookmarkEnd w:id="1444"/>
      <w:bookmarkEnd w:id="1445"/>
      <w:bookmarkEnd w:id="1446"/>
      <w:r w:rsidRPr="00795A32">
        <w:fldChar w:fldCharType="begin"/>
      </w:r>
      <w:r w:rsidRPr="00795A32">
        <w:instrText xml:space="preserve"> XE "Security context" </w:instrText>
      </w:r>
      <w:r w:rsidRPr="00795A32">
        <w:fldChar w:fldCharType="end"/>
      </w:r>
    </w:p>
    <w:p w14:paraId="1A3AEA2D" w14:textId="77777777" w:rsidR="0012749B" w:rsidRPr="00795A32" w:rsidRDefault="0012749B" w:rsidP="004D4676">
      <w:pPr>
        <w:pStyle w:val="PARAGRAPH"/>
      </w:pPr>
      <w:r w:rsidRPr="00795A32">
        <w:t>The security context defines security attributes relevant for cryptographic transformations and includes the following elements:</w:t>
      </w:r>
    </w:p>
    <w:p w14:paraId="61368342" w14:textId="77777777" w:rsidR="0012749B" w:rsidRPr="00795A32" w:rsidRDefault="0012749B" w:rsidP="00521922">
      <w:pPr>
        <w:pStyle w:val="ListBullet"/>
      </w:pPr>
      <w:r w:rsidRPr="00795A32">
        <w:t xml:space="preserve">the security suite, determining the security algorithms available, see </w:t>
      </w:r>
      <w:r w:rsidRPr="00795A32">
        <w:fldChar w:fldCharType="begin" w:fldLock="1"/>
      </w:r>
      <w:r w:rsidRPr="00795A32">
        <w:instrText xml:space="preserve"> REF _Ref347920385 \r \h  \* MERGEFORMAT </w:instrText>
      </w:r>
      <w:r w:rsidRPr="00795A32">
        <w:fldChar w:fldCharType="separate"/>
      </w:r>
      <w:r w:rsidR="00811F07" w:rsidRPr="00795A32">
        <w:t>5.3.7</w:t>
      </w:r>
      <w:r w:rsidRPr="00795A32">
        <w:fldChar w:fldCharType="end"/>
      </w:r>
      <w:r w:rsidRPr="00795A32">
        <w:t>;</w:t>
      </w:r>
    </w:p>
    <w:p w14:paraId="03565CB0" w14:textId="77777777" w:rsidR="0012749B" w:rsidRPr="00795A32" w:rsidRDefault="0012749B" w:rsidP="00521922">
      <w:pPr>
        <w:pStyle w:val="ListBullet"/>
      </w:pPr>
      <w:r w:rsidRPr="00795A32">
        <w:t>the security policy</w:t>
      </w:r>
      <w:r w:rsidRPr="00795A32">
        <w:fldChar w:fldCharType="begin"/>
      </w:r>
      <w:r w:rsidRPr="00795A32">
        <w:instrText xml:space="preserve"> XE "Security policy" </w:instrText>
      </w:r>
      <w:r w:rsidRPr="00795A32">
        <w:fldChar w:fldCharType="end"/>
      </w:r>
      <w:r w:rsidRPr="00795A32">
        <w:t xml:space="preserve">, determining the kind(s) of protection to be applied generally to all xDLMS APDUs exchanged within an AA. The possible security policies are specified in </w:t>
      </w:r>
      <w:r w:rsidRPr="00795A32">
        <w:fldChar w:fldCharType="begin" w:fldLock="1"/>
      </w:r>
      <w:r w:rsidRPr="00795A32">
        <w:instrText xml:space="preserve"> REF _Ref348296869 \r \h  \* MERGEFORMAT </w:instrText>
      </w:r>
      <w:r w:rsidRPr="00795A32">
        <w:fldChar w:fldCharType="separate"/>
      </w:r>
      <w:r w:rsidR="00811F07" w:rsidRPr="00795A32">
        <w:t>5.7.2.2</w:t>
      </w:r>
      <w:r w:rsidRPr="00795A32">
        <w:fldChar w:fldCharType="end"/>
      </w:r>
      <w:r w:rsidRPr="00795A32">
        <w:t>;</w:t>
      </w:r>
    </w:p>
    <w:p w14:paraId="232E7A05" w14:textId="77777777" w:rsidR="0012749B" w:rsidRPr="00795A32" w:rsidRDefault="0012749B" w:rsidP="00521922">
      <w:pPr>
        <w:pStyle w:val="ListBullet"/>
      </w:pPr>
      <w:r w:rsidRPr="00795A32">
        <w:t>the security material, relevant for the given security algorithms, that includes security keys, initialization vectors</w:t>
      </w:r>
      <w:r w:rsidRPr="00795A32">
        <w:fldChar w:fldCharType="begin"/>
      </w:r>
      <w:r w:rsidRPr="00795A32">
        <w:instrText xml:space="preserve"> XE "Initialization vector" </w:instrText>
      </w:r>
      <w:r w:rsidRPr="00795A32">
        <w:fldChar w:fldCharType="end"/>
      </w:r>
      <w:r w:rsidRPr="00795A32">
        <w:t>, public key certificates and the like. As the security material is specific for each security algorithm, the elements are specified in detail in the relevant clauses.</w:t>
      </w:r>
    </w:p>
    <w:p w14:paraId="490BE07E" w14:textId="16E9C526" w:rsidR="0012749B" w:rsidRPr="00795A32" w:rsidRDefault="0012749B" w:rsidP="0012749B">
      <w:pPr>
        <w:pStyle w:val="PARAGRAPH"/>
      </w:pPr>
      <w:r w:rsidRPr="00795A32">
        <w:t xml:space="preserve">The security context is managed by “Security setup” objects; </w:t>
      </w:r>
      <w:r w:rsidRPr="00846321">
        <w:rPr>
          <w:highlight w:val="yellow"/>
        </w:rPr>
        <w:t xml:space="preserve">see </w:t>
      </w:r>
      <w:r w:rsidR="006F331B" w:rsidRPr="00846321">
        <w:rPr>
          <w:highlight w:val="yellow"/>
        </w:rPr>
        <w:fldChar w:fldCharType="begin" w:fldLock="1"/>
      </w:r>
      <w:r w:rsidR="006F331B" w:rsidRPr="00846321">
        <w:rPr>
          <w:highlight w:val="yellow"/>
        </w:rPr>
        <w:instrText xml:space="preserve"> REF IEC62056_62_IC \h  \* MERGEFORMAT </w:instrText>
      </w:r>
      <w:r w:rsidR="006F331B" w:rsidRPr="00846321">
        <w:rPr>
          <w:highlight w:val="yellow"/>
        </w:rPr>
      </w:r>
      <w:r w:rsidR="006F331B" w:rsidRPr="00846321">
        <w:rPr>
          <w:highlight w:val="yellow"/>
        </w:rPr>
        <w:fldChar w:fldCharType="separate"/>
      </w:r>
      <w:del w:id="1447" w:author="John Cowburn" w:date="2022-03-03T09:39:00Z">
        <w:r w:rsidR="00077BDE" w:rsidRPr="00846321" w:rsidDel="00846321">
          <w:rPr>
            <w:color w:val="000000"/>
            <w:highlight w:val="yellow"/>
          </w:rPr>
          <w:delText>I</w:delText>
        </w:r>
      </w:del>
      <w:ins w:id="1448" w:author="John Cowburn" w:date="2021-03-24T13:42:00Z">
        <w:r w:rsidR="00CA346F" w:rsidRPr="00846321">
          <w:rPr>
            <w:color w:val="000000"/>
            <w:highlight w:val="yellow"/>
          </w:rPr>
          <w:fldChar w:fldCharType="begin"/>
        </w:r>
        <w:r w:rsidR="00CA346F" w:rsidRPr="00846321">
          <w:rPr>
            <w:color w:val="000000"/>
            <w:highlight w:val="yellow"/>
          </w:rPr>
          <w:instrText xml:space="preserve"> REF IEC62056_6_2 \h </w:instrText>
        </w:r>
      </w:ins>
      <w:r w:rsidR="00CA346F" w:rsidRPr="00846321">
        <w:rPr>
          <w:color w:val="000000"/>
          <w:highlight w:val="yellow"/>
        </w:rPr>
      </w:r>
      <w:r w:rsidR="00846321">
        <w:rPr>
          <w:color w:val="000000"/>
          <w:highlight w:val="yellow"/>
        </w:rPr>
        <w:instrText xml:space="preserve"> \* MERGEFORMAT </w:instrText>
      </w:r>
      <w:r w:rsidR="00CA346F" w:rsidRPr="00846321">
        <w:rPr>
          <w:color w:val="000000"/>
          <w:highlight w:val="yellow"/>
        </w:rPr>
        <w:fldChar w:fldCharType="separate"/>
      </w:r>
      <w:r w:rsidR="00DC4BE9" w:rsidRPr="00846321">
        <w:rPr>
          <w:color w:val="000000"/>
          <w:highlight w:val="yellow"/>
        </w:rPr>
        <w:t>IEC 62056-6-2:</w:t>
      </w:r>
      <w:ins w:id="1449" w:author="John Cowburn" w:date="2021-03-24T13:24:00Z">
        <w:r w:rsidR="00DC4BE9" w:rsidRPr="00846321">
          <w:rPr>
            <w:color w:val="000000"/>
            <w:highlight w:val="yellow"/>
          </w:rPr>
          <w:t>2021</w:t>
        </w:r>
      </w:ins>
      <w:ins w:id="1450" w:author="John Cowburn" w:date="2021-03-24T13:42:00Z">
        <w:r w:rsidR="00CA346F" w:rsidRPr="00846321">
          <w:rPr>
            <w:color w:val="000000"/>
            <w:highlight w:val="yellow"/>
          </w:rPr>
          <w:fldChar w:fldCharType="end"/>
        </w:r>
      </w:ins>
      <w:del w:id="1451" w:author="John Cowburn" w:date="2021-03-24T13:42:00Z">
        <w:r w:rsidR="00077BDE" w:rsidRPr="00846321" w:rsidDel="00CA346F">
          <w:rPr>
            <w:color w:val="000000"/>
            <w:highlight w:val="yellow"/>
          </w:rPr>
          <w:delText>EC 6</w:delText>
        </w:r>
        <w:r w:rsidR="00811F07" w:rsidRPr="00846321" w:rsidDel="00CA346F">
          <w:rPr>
            <w:color w:val="000000"/>
            <w:highlight w:val="yellow"/>
          </w:rPr>
          <w:delText>2056-6-2:—</w:delText>
        </w:r>
      </w:del>
      <w:r w:rsidR="006F331B" w:rsidRPr="00846321">
        <w:rPr>
          <w:highlight w:val="yellow"/>
        </w:rPr>
        <w:fldChar w:fldCharType="end"/>
      </w:r>
      <w:r w:rsidR="006F331B" w:rsidRPr="00846321">
        <w:rPr>
          <w:highlight w:val="yellow"/>
        </w:rPr>
        <w:t xml:space="preserve">, </w:t>
      </w:r>
      <w:ins w:id="1452" w:author="John Cowburn" w:date="2021-03-24T13:42:00Z">
        <w:r w:rsidR="00CA346F" w:rsidRPr="00846321">
          <w:rPr>
            <w:highlight w:val="yellow"/>
          </w:rPr>
          <w:t>4.4.7</w:t>
        </w:r>
      </w:ins>
      <w:del w:id="1453" w:author="John Cowburn" w:date="2021-03-24T13:42:00Z">
        <w:r w:rsidR="006F331B" w:rsidRPr="00795A32" w:rsidDel="00CA346F">
          <w:delText>5.3.</w:delText>
        </w:r>
        <w:r w:rsidRPr="00795A32" w:rsidDel="00CA346F">
          <w:delText>7</w:delText>
        </w:r>
      </w:del>
      <w:r w:rsidRPr="00795A32">
        <w:t>.</w:t>
      </w:r>
    </w:p>
    <w:p w14:paraId="67B010F8" w14:textId="77777777" w:rsidR="0012749B" w:rsidRPr="00795A32" w:rsidRDefault="0012749B" w:rsidP="00DB73D4">
      <w:pPr>
        <w:pStyle w:val="Heading3"/>
      </w:pPr>
      <w:bookmarkStart w:id="1454" w:name="_Toc392501214"/>
      <w:bookmarkStart w:id="1455" w:name="_Toc386027367"/>
      <w:bookmarkStart w:id="1456" w:name="_Toc378104261"/>
      <w:bookmarkStart w:id="1457" w:name="_Ref373606221"/>
      <w:bookmarkStart w:id="1458" w:name="_Toc437856409"/>
      <w:bookmarkStart w:id="1459" w:name="_Toc97127203"/>
      <w:r w:rsidRPr="00795A32">
        <w:t>Access rights</w:t>
      </w:r>
      <w:bookmarkEnd w:id="1454"/>
      <w:bookmarkEnd w:id="1455"/>
      <w:bookmarkEnd w:id="1456"/>
      <w:bookmarkEnd w:id="1457"/>
      <w:bookmarkEnd w:id="1458"/>
      <w:bookmarkEnd w:id="1459"/>
      <w:r w:rsidRPr="00795A32">
        <w:fldChar w:fldCharType="begin"/>
      </w:r>
      <w:r w:rsidRPr="00795A32">
        <w:instrText xml:space="preserve"> XE "Access right" </w:instrText>
      </w:r>
      <w:r w:rsidRPr="00795A32">
        <w:fldChar w:fldCharType="end"/>
      </w:r>
    </w:p>
    <w:p w14:paraId="6887FA12" w14:textId="77777777" w:rsidR="0012749B" w:rsidRPr="00795A32" w:rsidRDefault="0012749B" w:rsidP="004D4676">
      <w:pPr>
        <w:pStyle w:val="PARAGRAPH"/>
      </w:pPr>
      <w:r w:rsidRPr="00795A32">
        <w:t xml:space="preserve">Access rights to attributes may be: </w:t>
      </w:r>
      <w:r w:rsidRPr="00795A32">
        <w:rPr>
          <w:i/>
        </w:rPr>
        <w:t>no_access</w:t>
      </w:r>
      <w:r w:rsidRPr="00795A32">
        <w:t xml:space="preserve">, </w:t>
      </w:r>
      <w:r w:rsidRPr="00795A32">
        <w:rPr>
          <w:i/>
        </w:rPr>
        <w:t>read_only</w:t>
      </w:r>
      <w:r w:rsidRPr="00795A32">
        <w:t xml:space="preserve">, </w:t>
      </w:r>
      <w:r w:rsidRPr="00795A32">
        <w:rPr>
          <w:i/>
        </w:rPr>
        <w:t>write_only</w:t>
      </w:r>
      <w:r w:rsidRPr="00795A32">
        <w:t xml:space="preserve">, or </w:t>
      </w:r>
      <w:r w:rsidRPr="00795A32">
        <w:rPr>
          <w:i/>
        </w:rPr>
        <w:t>read_and_write</w:t>
      </w:r>
      <w:r w:rsidRPr="00795A32">
        <w:t xml:space="preserve">. Access rights to methods may be </w:t>
      </w:r>
      <w:r w:rsidRPr="00795A32">
        <w:rPr>
          <w:i/>
        </w:rPr>
        <w:t>no_access</w:t>
      </w:r>
      <w:r w:rsidRPr="00795A32">
        <w:t xml:space="preserve"> or </w:t>
      </w:r>
      <w:r w:rsidRPr="00795A32">
        <w:rPr>
          <w:i/>
        </w:rPr>
        <w:t>access</w:t>
      </w:r>
      <w:r w:rsidRPr="00795A32">
        <w:t>.</w:t>
      </w:r>
    </w:p>
    <w:p w14:paraId="439167AB" w14:textId="77777777" w:rsidR="0012749B" w:rsidRPr="00795A32" w:rsidRDefault="0012749B" w:rsidP="004D4676">
      <w:pPr>
        <w:pStyle w:val="PARAGRAPH"/>
      </w:pPr>
      <w:r w:rsidRPr="00795A32">
        <w:t>In addition, access rights may stipulate cryptographic protection to be applied to xDLMS APDUs carrying the service primitives used to access a particular COSEM object</w:t>
      </w:r>
      <w:r w:rsidRPr="00795A32">
        <w:fldChar w:fldCharType="begin"/>
      </w:r>
      <w:r w:rsidRPr="00795A32">
        <w:instrText xml:space="preserve"> XE "COSEM object" </w:instrText>
      </w:r>
      <w:r w:rsidRPr="00795A32">
        <w:fldChar w:fldCharType="end"/>
      </w:r>
      <w:r w:rsidRPr="00795A32">
        <w:t xml:space="preserve"> attribute / method. The protection required on the .request and on the .response can be independently configured.</w:t>
      </w:r>
    </w:p>
    <w:p w14:paraId="3C42F0E0" w14:textId="17035EF0" w:rsidR="0012749B" w:rsidRPr="00795A32" w:rsidRDefault="0012749B" w:rsidP="004D4676">
      <w:pPr>
        <w:pStyle w:val="PARAGRAPH"/>
      </w:pPr>
      <w:r w:rsidRPr="00795A32">
        <w:t xml:space="preserve">Access rights are held by the relevant “Association SN / LN” objects; see </w:t>
      </w:r>
      <w:ins w:id="1460" w:author="John Cowburn" w:date="2021-03-24T13:42:00Z">
        <w:r w:rsidR="00CA346F" w:rsidRPr="00846321">
          <w:rPr>
            <w:highlight w:val="yellow"/>
          </w:rPr>
          <w:fldChar w:fldCharType="begin"/>
        </w:r>
        <w:r w:rsidR="00CA346F" w:rsidRPr="00846321">
          <w:rPr>
            <w:highlight w:val="yellow"/>
          </w:rPr>
          <w:instrText xml:space="preserve"> REF IEC62056_6_2 \h </w:instrText>
        </w:r>
      </w:ins>
      <w:r w:rsidR="00CA346F" w:rsidRPr="00846321">
        <w:rPr>
          <w:highlight w:val="yellow"/>
        </w:rPr>
      </w:r>
      <w:r w:rsidR="00846321">
        <w:rPr>
          <w:highlight w:val="yellow"/>
        </w:rPr>
        <w:instrText xml:space="preserve"> \* MERGEFORMAT </w:instrText>
      </w:r>
      <w:r w:rsidR="00CA346F" w:rsidRPr="00846321">
        <w:rPr>
          <w:highlight w:val="yellow"/>
        </w:rPr>
        <w:fldChar w:fldCharType="separate"/>
      </w:r>
      <w:r w:rsidR="00DC4BE9" w:rsidRPr="00846321">
        <w:rPr>
          <w:color w:val="000000"/>
          <w:highlight w:val="yellow"/>
        </w:rPr>
        <w:t>IEC 62056-6-2:</w:t>
      </w:r>
      <w:ins w:id="1461" w:author="John Cowburn" w:date="2021-03-24T13:24:00Z">
        <w:r w:rsidR="00DC4BE9" w:rsidRPr="00846321">
          <w:rPr>
            <w:color w:val="000000"/>
            <w:highlight w:val="yellow"/>
          </w:rPr>
          <w:t>2021</w:t>
        </w:r>
      </w:ins>
      <w:ins w:id="1462" w:author="John Cowburn" w:date="2021-03-24T13:42:00Z">
        <w:r w:rsidR="00CA346F" w:rsidRPr="00846321">
          <w:rPr>
            <w:highlight w:val="yellow"/>
          </w:rPr>
          <w:fldChar w:fldCharType="end"/>
        </w:r>
      </w:ins>
      <w:del w:id="1463" w:author="John Cowburn" w:date="2021-03-24T13:42:00Z">
        <w:r w:rsidR="006F331B" w:rsidRPr="00846321" w:rsidDel="00CA346F">
          <w:rPr>
            <w:highlight w:val="yellow"/>
          </w:rPr>
          <w:fldChar w:fldCharType="begin" w:fldLock="1"/>
        </w:r>
        <w:r w:rsidR="006F331B" w:rsidRPr="00846321" w:rsidDel="00CA346F">
          <w:rPr>
            <w:highlight w:val="yellow"/>
          </w:rPr>
          <w:delInstrText xml:space="preserve"> REF IEC62056_62_IC \h  \* MERGEFORMAT </w:delInstrText>
        </w:r>
        <w:r w:rsidR="006F331B" w:rsidRPr="00846321" w:rsidDel="00CA346F">
          <w:rPr>
            <w:highlight w:val="yellow"/>
          </w:rPr>
        </w:r>
        <w:r w:rsidR="006F331B" w:rsidRPr="00846321" w:rsidDel="00CA346F">
          <w:rPr>
            <w:highlight w:val="yellow"/>
          </w:rPr>
          <w:fldChar w:fldCharType="separate"/>
        </w:r>
        <w:r w:rsidR="00077BDE" w:rsidRPr="00846321" w:rsidDel="00CA346F">
          <w:rPr>
            <w:color w:val="000000"/>
            <w:highlight w:val="yellow"/>
          </w:rPr>
          <w:delText>IEC 6</w:delText>
        </w:r>
        <w:r w:rsidR="00811F07" w:rsidRPr="00846321" w:rsidDel="00CA346F">
          <w:rPr>
            <w:color w:val="000000"/>
            <w:highlight w:val="yellow"/>
          </w:rPr>
          <w:delText>2056-6-2:—</w:delText>
        </w:r>
        <w:r w:rsidR="006F331B" w:rsidRPr="00846321" w:rsidDel="00CA346F">
          <w:rPr>
            <w:highlight w:val="yellow"/>
          </w:rPr>
          <w:fldChar w:fldCharType="end"/>
        </w:r>
      </w:del>
      <w:r w:rsidR="006F331B" w:rsidRPr="00846321">
        <w:rPr>
          <w:highlight w:val="yellow"/>
        </w:rPr>
        <w:t xml:space="preserve">, </w:t>
      </w:r>
      <w:ins w:id="1464" w:author="John Cowburn" w:date="2021-03-24T13:43:00Z">
        <w:r w:rsidR="00CA346F" w:rsidRPr="00846321">
          <w:rPr>
            <w:highlight w:val="yellow"/>
          </w:rPr>
          <w:t>4.4.3</w:t>
        </w:r>
      </w:ins>
      <w:del w:id="1465" w:author="John Cowburn" w:date="2021-03-24T13:43:00Z">
        <w:r w:rsidR="006F331B" w:rsidRPr="00846321" w:rsidDel="00CA346F">
          <w:rPr>
            <w:highlight w:val="yellow"/>
          </w:rPr>
          <w:delText>5.3.</w:delText>
        </w:r>
        <w:r w:rsidRPr="00846321" w:rsidDel="00CA346F">
          <w:rPr>
            <w:highlight w:val="yellow"/>
          </w:rPr>
          <w:delText>3</w:delText>
        </w:r>
      </w:del>
      <w:r w:rsidRPr="00846321">
        <w:rPr>
          <w:highlight w:val="yellow"/>
        </w:rPr>
        <w:t xml:space="preserve"> and </w:t>
      </w:r>
      <w:ins w:id="1466" w:author="John Cowburn" w:date="2021-03-24T13:43:00Z">
        <w:r w:rsidR="00CA346F" w:rsidRPr="00846321">
          <w:rPr>
            <w:highlight w:val="yellow"/>
          </w:rPr>
          <w:t>4.4.4</w:t>
        </w:r>
      </w:ins>
      <w:del w:id="1467" w:author="John Cowburn" w:date="2021-03-24T13:43:00Z">
        <w:r w:rsidR="006F331B" w:rsidRPr="00795A32" w:rsidDel="00CA346F">
          <w:delText>5.3.</w:delText>
        </w:r>
        <w:r w:rsidRPr="00795A32" w:rsidDel="00CA346F">
          <w:delText>4</w:delText>
        </w:r>
      </w:del>
      <w:r w:rsidRPr="00795A32">
        <w:t xml:space="preserve">. The possible access rights are specified in </w:t>
      </w:r>
      <w:r w:rsidRPr="00795A32">
        <w:fldChar w:fldCharType="begin" w:fldLock="1"/>
      </w:r>
      <w:r w:rsidRPr="00795A32">
        <w:instrText xml:space="preserve"> REF _Ref348296869 \r \h </w:instrText>
      </w:r>
      <w:r w:rsidR="00795A32">
        <w:instrText xml:space="preserve"> \* MERGEFORMAT </w:instrText>
      </w:r>
      <w:r w:rsidRPr="00795A32">
        <w:fldChar w:fldCharType="separate"/>
      </w:r>
      <w:r w:rsidR="00811F07" w:rsidRPr="00795A32">
        <w:t>5.7.2.2</w:t>
      </w:r>
      <w:r w:rsidRPr="00795A32">
        <w:fldChar w:fldCharType="end"/>
      </w:r>
      <w:r w:rsidRPr="00795A32">
        <w:t>.</w:t>
      </w:r>
    </w:p>
    <w:p w14:paraId="6F1F8E79" w14:textId="77777777" w:rsidR="0012749B" w:rsidRPr="00795A32" w:rsidRDefault="0012749B" w:rsidP="004D4676">
      <w:pPr>
        <w:pStyle w:val="PARAGRAPH"/>
      </w:pPr>
      <w:r w:rsidRPr="00795A32">
        <w:t>The protection to be applied shall meet the stronger of the requirement stipulated by the security policy and the access rights.</w:t>
      </w:r>
    </w:p>
    <w:p w14:paraId="28A9B4A4" w14:textId="77777777" w:rsidR="0012749B" w:rsidRPr="00795A32" w:rsidRDefault="0012749B" w:rsidP="00DB73D4">
      <w:pPr>
        <w:pStyle w:val="Heading3"/>
      </w:pPr>
      <w:bookmarkStart w:id="1468" w:name="_Ref373355279"/>
      <w:bookmarkStart w:id="1469" w:name="_Toc392501215"/>
      <w:bookmarkStart w:id="1470" w:name="_Toc386027368"/>
      <w:bookmarkStart w:id="1471" w:name="_Toc378104263"/>
      <w:bookmarkStart w:id="1472" w:name="_Ref373697680"/>
      <w:bookmarkStart w:id="1473" w:name="_Ref373697573"/>
      <w:bookmarkStart w:id="1474" w:name="_Ref373697541"/>
      <w:bookmarkStart w:id="1475" w:name="_Ref373697523"/>
      <w:bookmarkStart w:id="1476" w:name="_Toc437856410"/>
      <w:bookmarkStart w:id="1477" w:name="_Toc97127204"/>
      <w:bookmarkStart w:id="1478" w:name="_Ref97196403"/>
      <w:r w:rsidRPr="00795A32">
        <w:lastRenderedPageBreak/>
        <w:t xml:space="preserve">Application layer message </w:t>
      </w:r>
      <w:bookmarkEnd w:id="1468"/>
      <w:r w:rsidRPr="00795A32">
        <w:t>security</w:t>
      </w:r>
      <w:bookmarkEnd w:id="1469"/>
      <w:bookmarkEnd w:id="1470"/>
      <w:bookmarkEnd w:id="1471"/>
      <w:bookmarkEnd w:id="1472"/>
      <w:bookmarkEnd w:id="1473"/>
      <w:bookmarkEnd w:id="1474"/>
      <w:bookmarkEnd w:id="1475"/>
      <w:bookmarkEnd w:id="1476"/>
      <w:bookmarkEnd w:id="1477"/>
      <w:bookmarkEnd w:id="1478"/>
      <w:r w:rsidRPr="00795A32">
        <w:fldChar w:fldCharType="begin"/>
      </w:r>
      <w:r w:rsidRPr="00795A32">
        <w:instrText xml:space="preserve"> XE "Application layer message security" </w:instrText>
      </w:r>
      <w:r w:rsidRPr="00795A32">
        <w:fldChar w:fldCharType="end"/>
      </w:r>
    </w:p>
    <w:p w14:paraId="1183B4A6" w14:textId="039500A7" w:rsidR="0012749B" w:rsidRDefault="0012749B" w:rsidP="0012749B">
      <w:pPr>
        <w:pStyle w:val="PARAGRAPH"/>
      </w:pPr>
      <w:del w:id="1479" w:author="John Cowburn" w:date="2021-04-16T13:56:00Z">
        <w:r w:rsidDel="00635BE8">
          <w:delText>DLMS</w:delText>
        </w:r>
      </w:del>
      <w:ins w:id="1480" w:author="John Cowburn" w:date="2021-04-16T13:56:00Z">
        <w:r w:rsidR="00635BE8">
          <w:t>DLMS®</w:t>
        </w:r>
      </w:ins>
      <w:r>
        <w:t>/COSEM ensures AL level security by providing means to cryptographically protect xDLMS APDUs. The protection may be any combination of authentication</w:t>
      </w:r>
      <w:r>
        <w:fldChar w:fldCharType="begin"/>
      </w:r>
      <w:r>
        <w:instrText xml:space="preserve"> XE "Authentication" </w:instrText>
      </w:r>
      <w:r>
        <w:fldChar w:fldCharType="end"/>
      </w:r>
      <w:r>
        <w:t>, encryption</w:t>
      </w:r>
      <w:r>
        <w:fldChar w:fldCharType="begin"/>
      </w:r>
      <w:r>
        <w:instrText xml:space="preserve"> XE "Encryption" </w:instrText>
      </w:r>
      <w:r>
        <w:fldChar w:fldCharType="end"/>
      </w:r>
      <w:r>
        <w:t xml:space="preserve"> and digital signature</w:t>
      </w:r>
      <w:r>
        <w:fldChar w:fldCharType="begin"/>
      </w:r>
      <w:r>
        <w:instrText xml:space="preserve"> XE "Digital signature" </w:instrText>
      </w:r>
      <w:r>
        <w:fldChar w:fldCharType="end"/>
      </w:r>
      <w:r>
        <w:t xml:space="preserve"> and can be applied in a multi-layer</w:t>
      </w:r>
      <w:r>
        <w:fldChar w:fldCharType="begin"/>
      </w:r>
      <w:r>
        <w:instrText xml:space="preserve"> XE "Multi-layer protection" </w:instrText>
      </w:r>
      <w:r>
        <w:fldChar w:fldCharType="end"/>
      </w:r>
      <w:r>
        <w:t xml:space="preserve"> fashion by multiple parties. The protection is applied by the originator</w:t>
      </w:r>
      <w:r>
        <w:fldChar w:fldCharType="begin"/>
      </w:r>
      <w:r>
        <w:instrText xml:space="preserve"> XE "Originator" </w:instrText>
      </w:r>
      <w:r>
        <w:fldChar w:fldCharType="end"/>
      </w:r>
      <w:r>
        <w:t xml:space="preserve"> and is verified and removed by the recipient</w:t>
      </w:r>
      <w:r>
        <w:fldChar w:fldCharType="begin"/>
      </w:r>
      <w:r>
        <w:instrText xml:space="preserve"> XE "Recipient" </w:instrText>
      </w:r>
      <w:r>
        <w:fldChar w:fldCharType="end"/>
      </w:r>
      <w:r>
        <w:t>.</w:t>
      </w:r>
    </w:p>
    <w:p w14:paraId="04B5F935" w14:textId="77777777" w:rsidR="0012749B" w:rsidRDefault="0012749B" w:rsidP="0012749B">
      <w:pPr>
        <w:pStyle w:val="PARAGRAPH"/>
      </w:pPr>
      <w:r>
        <w:t>A request or response received shall be processed only if the protection on the message carrying the request or response could be successfully verified and removed.</w:t>
      </w:r>
    </w:p>
    <w:p w14:paraId="542622DF" w14:textId="77777777" w:rsidR="0012749B" w:rsidRPr="000D05D9" w:rsidRDefault="0012749B" w:rsidP="004D4676">
      <w:pPr>
        <w:pStyle w:val="NOTE"/>
        <w:rPr>
          <w:sz w:val="20"/>
          <w:szCs w:val="20"/>
        </w:rPr>
      </w:pPr>
      <w:r w:rsidRPr="000D05D9">
        <w:rPr>
          <w:sz w:val="20"/>
          <w:szCs w:val="20"/>
        </w:rPr>
        <w:t>Project specific companion specifications may specify additional criteria for accepting and processing messages.</w:t>
      </w:r>
    </w:p>
    <w:p w14:paraId="56149CD4" w14:textId="77777777" w:rsidR="0012749B" w:rsidRDefault="0012749B" w:rsidP="004D4676">
      <w:pPr>
        <w:pStyle w:val="PARAGRAPH"/>
      </w:pPr>
      <w:r>
        <w:t xml:space="preserve">The concept of message protection between a client and a server is shown in </w:t>
      </w:r>
      <w:r>
        <w:fldChar w:fldCharType="begin" w:fldLock="1"/>
      </w:r>
      <w:r>
        <w:instrText xml:space="preserve"> REF _Ref383586658 \h  \* MERGEFORMAT </w:instrText>
      </w:r>
      <w:r>
        <w:fldChar w:fldCharType="separate"/>
      </w:r>
      <w:r w:rsidR="00811F07" w:rsidRPr="00811F07">
        <w:t>Figure 13</w:t>
      </w:r>
      <w:r>
        <w:fldChar w:fldCharType="end"/>
      </w:r>
      <w:r>
        <w:t>.</w:t>
      </w:r>
    </w:p>
    <w:p w14:paraId="6FD1465B" w14:textId="61CFFE31" w:rsidR="0012749B" w:rsidRPr="00365E92" w:rsidRDefault="0012749B" w:rsidP="004D4676">
      <w:pPr>
        <w:pStyle w:val="FIGURE"/>
      </w:pPr>
      <w:del w:id="1481" w:author="John Cowburn" w:date="2021-02-03T10:52:00Z">
        <w:r w:rsidRPr="00365E92" w:rsidDel="000D13A5">
          <w:rPr>
            <w:noProof/>
            <w:lang w:eastAsia="en-GB"/>
          </w:rPr>
          <w:drawing>
            <wp:inline distT="0" distB="0" distL="0" distR="0" wp14:anchorId="2715C4D4" wp14:editId="379D72FB">
              <wp:extent cx="4916805" cy="42094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16805" cy="4209415"/>
                      </a:xfrm>
                      <a:prstGeom prst="rect">
                        <a:avLst/>
                      </a:prstGeom>
                      <a:noFill/>
                      <a:ln>
                        <a:noFill/>
                      </a:ln>
                    </pic:spPr>
                  </pic:pic>
                </a:graphicData>
              </a:graphic>
            </wp:inline>
          </w:drawing>
        </w:r>
      </w:del>
      <w:ins w:id="1482" w:author="John Cowburn" w:date="2021-02-03T10:52:00Z">
        <w:r w:rsidR="000D13A5" w:rsidRPr="00952318">
          <w:rPr>
            <w:noProof/>
            <w:highlight w:val="yellow"/>
            <w:lang w:eastAsia="sl-SI"/>
          </w:rPr>
          <w:drawing>
            <wp:inline distT="0" distB="0" distL="0" distR="0" wp14:anchorId="0357995D" wp14:editId="52A3260D">
              <wp:extent cx="5067935" cy="52527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7935" cy="5252720"/>
                      </a:xfrm>
                      <a:prstGeom prst="rect">
                        <a:avLst/>
                      </a:prstGeom>
                      <a:noFill/>
                      <a:ln>
                        <a:noFill/>
                      </a:ln>
                    </pic:spPr>
                  </pic:pic>
                </a:graphicData>
              </a:graphic>
            </wp:inline>
          </w:drawing>
        </w:r>
      </w:ins>
    </w:p>
    <w:p w14:paraId="4A850CFD" w14:textId="77777777" w:rsidR="0012749B" w:rsidRPr="00365E92" w:rsidRDefault="0012749B" w:rsidP="0012749B">
      <w:pPr>
        <w:pStyle w:val="NOTE"/>
        <w:jc w:val="right"/>
        <w:rPr>
          <w:i/>
          <w:vanish/>
        </w:rPr>
      </w:pPr>
      <w:bookmarkStart w:id="1483" w:name="_Ref381261706"/>
      <w:bookmarkStart w:id="1484" w:name="_Ref373614622"/>
      <w:bookmarkStart w:id="1485" w:name="_Toc378104442"/>
      <w:r w:rsidRPr="00365E92">
        <w:rPr>
          <w:i/>
          <w:vanish/>
        </w:rPr>
        <w:t>ClientServer secConcept_GK140125.wmf</w:t>
      </w:r>
    </w:p>
    <w:p w14:paraId="6D503088" w14:textId="1FF7CAB1" w:rsidR="0012749B" w:rsidRDefault="0012749B" w:rsidP="0012749B">
      <w:pPr>
        <w:pStyle w:val="FIGURE-title"/>
      </w:pPr>
      <w:bookmarkStart w:id="1486" w:name="_Ref383586658"/>
      <w:bookmarkStart w:id="1487" w:name="_Toc392501639"/>
      <w:bookmarkStart w:id="1488" w:name="_Toc386035036"/>
      <w:bookmarkStart w:id="1489" w:name="_Toc437856668"/>
      <w:bookmarkStart w:id="1490" w:name="_Toc97127371"/>
      <w:r w:rsidRPr="00365E92">
        <w:t xml:space="preserve">Figure </w:t>
      </w:r>
      <w:fldSimple w:instr=" SEQ Figure \* ARABIC ">
        <w:r w:rsidR="00DC4BE9">
          <w:rPr>
            <w:noProof/>
          </w:rPr>
          <w:t>13</w:t>
        </w:r>
      </w:fldSimple>
      <w:bookmarkEnd w:id="1483"/>
      <w:bookmarkEnd w:id="1484"/>
      <w:bookmarkEnd w:id="1486"/>
      <w:r w:rsidRPr="00365E92">
        <w:t xml:space="preserve"> – Client – server message security concept</w:t>
      </w:r>
      <w:bookmarkEnd w:id="1485"/>
      <w:bookmarkEnd w:id="1487"/>
      <w:bookmarkEnd w:id="1488"/>
      <w:bookmarkEnd w:id="1489"/>
      <w:bookmarkEnd w:id="1490"/>
      <w:r w:rsidRPr="00365E92">
        <w:fldChar w:fldCharType="begin"/>
      </w:r>
      <w:r w:rsidRPr="00365E92">
        <w:instrText xml:space="preserve"> XE "Message security, client - server" </w:instrText>
      </w:r>
      <w:r w:rsidRPr="00365E92">
        <w:fldChar w:fldCharType="end"/>
      </w:r>
    </w:p>
    <w:p w14:paraId="3862BD74" w14:textId="644B78FF" w:rsidR="0012749B" w:rsidRDefault="0012749B" w:rsidP="004D4676">
      <w:pPr>
        <w:pStyle w:val="PARAGRAPH"/>
      </w:pPr>
      <w:r>
        <w:t xml:space="preserve">To ensure end-to-end message security, third parties have to be able to exchange protected xDLMS service requests with </w:t>
      </w:r>
      <w:del w:id="1491" w:author="John Cowburn" w:date="2021-04-16T13:56:00Z">
        <w:r w:rsidDel="00635BE8">
          <w:delText>DLMS</w:delText>
        </w:r>
      </w:del>
      <w:ins w:id="1492" w:author="John Cowburn" w:date="2021-04-16T13:56:00Z">
        <w:r w:rsidR="00635BE8">
          <w:t>DLMS®</w:t>
        </w:r>
      </w:ins>
      <w:r>
        <w:t>/COSEM servers. In this case, the client acts as a broker, meaning that a third party is a user of one of the AAs between a client and a server the third party wants to reach.</w:t>
      </w:r>
    </w:p>
    <w:p w14:paraId="3F0AE248" w14:textId="77777777" w:rsidR="0012749B" w:rsidRDefault="0012749B" w:rsidP="004D4676">
      <w:pPr>
        <w:pStyle w:val="PARAGRAPH"/>
      </w:pPr>
      <w:r>
        <w:t xml:space="preserve">The concept of message protection between a third party and a server is shown in </w:t>
      </w:r>
      <w:r>
        <w:fldChar w:fldCharType="begin" w:fldLock="1"/>
      </w:r>
      <w:r>
        <w:instrText xml:space="preserve"> REF _Ref383586731 \h  \* MERGEFORMAT </w:instrText>
      </w:r>
      <w:r>
        <w:fldChar w:fldCharType="separate"/>
      </w:r>
      <w:r w:rsidR="00811F07" w:rsidRPr="00811F07">
        <w:t xml:space="preserve">Figure </w:t>
      </w:r>
      <w:r w:rsidR="00811F07" w:rsidRPr="00811F07">
        <w:rPr>
          <w:noProof/>
        </w:rPr>
        <w:t>14</w:t>
      </w:r>
      <w:r>
        <w:fldChar w:fldCharType="end"/>
      </w:r>
      <w:r>
        <w:t>.</w:t>
      </w:r>
    </w:p>
    <w:p w14:paraId="1F97C783" w14:textId="77777777" w:rsidR="005D1EA5" w:rsidRDefault="005D1EA5" w:rsidP="004D4676">
      <w:pPr>
        <w:pStyle w:val="PARAGRAPH"/>
      </w:pPr>
      <w:r>
        <w:lastRenderedPageBreak/>
        <w:t>The third party</w:t>
      </w:r>
      <w:r>
        <w:fldChar w:fldCharType="begin"/>
      </w:r>
      <w:r>
        <w:instrText xml:space="preserve"> XE "Third party" </w:instrText>
      </w:r>
      <w:r>
        <w:fldChar w:fldCharType="end"/>
      </w:r>
      <w:r>
        <w:t>:</w:t>
      </w:r>
    </w:p>
    <w:p w14:paraId="1CCDC0E3" w14:textId="13745900" w:rsidR="005D1EA5" w:rsidRDefault="005D1EA5" w:rsidP="00521922">
      <w:pPr>
        <w:pStyle w:val="ListBullet"/>
      </w:pPr>
      <w:r>
        <w:t xml:space="preserve">is </w:t>
      </w:r>
      <w:del w:id="1493" w:author="John Cowburn" w:date="2021-04-16T13:56:00Z">
        <w:r w:rsidDel="00635BE8">
          <w:delText>DLMS</w:delText>
        </w:r>
      </w:del>
      <w:ins w:id="1494" w:author="John Cowburn" w:date="2021-04-16T13:56:00Z">
        <w:r w:rsidR="00635BE8">
          <w:t>DLMS®</w:t>
        </w:r>
      </w:ins>
      <w:r>
        <w:t>/COSEM aware i.e. it can generate and process messages encapsulating xDLMS APDUs carrying COSEM object</w:t>
      </w:r>
      <w:r>
        <w:fldChar w:fldCharType="begin"/>
      </w:r>
      <w:r>
        <w:instrText xml:space="preserve"> XE "COSEM object" </w:instrText>
      </w:r>
      <w:r>
        <w:fldChar w:fldCharType="end"/>
      </w:r>
      <w:r>
        <w:t xml:space="preserve"> related service requests and responses;</w:t>
      </w:r>
    </w:p>
    <w:p w14:paraId="1C6D8535" w14:textId="77777777" w:rsidR="005D1EA5" w:rsidRDefault="005D1EA5" w:rsidP="00521922">
      <w:pPr>
        <w:pStyle w:val="ListBullet"/>
      </w:pPr>
      <w:r>
        <w:t>it is able to apply its own protection to the xDLMS APDU carrying the request;</w:t>
      </w:r>
    </w:p>
    <w:p w14:paraId="309BF355" w14:textId="77777777" w:rsidR="005D1EA5" w:rsidRDefault="005D1EA5" w:rsidP="00521922">
      <w:pPr>
        <w:pStyle w:val="ListBullet"/>
      </w:pPr>
      <w:r>
        <w:t>it is able to verify protection applied by the server and / or the client on the response.</w:t>
      </w:r>
    </w:p>
    <w:p w14:paraId="69D2DCBE" w14:textId="63FE2642" w:rsidR="005D1EA5" w:rsidRDefault="005D1EA5" w:rsidP="004D4676">
      <w:pPr>
        <w:pStyle w:val="PARAGRAPH"/>
      </w:pPr>
      <w:r>
        <w:t xml:space="preserve">The </w:t>
      </w:r>
      <w:del w:id="1495" w:author="John Cowburn" w:date="2021-04-16T13:56:00Z">
        <w:r w:rsidDel="00635BE8">
          <w:delText>DLMS</w:delText>
        </w:r>
      </w:del>
      <w:ins w:id="1496" w:author="John Cowburn" w:date="2021-04-16T13:56:00Z">
        <w:r w:rsidR="00635BE8">
          <w:t>DLMS®</w:t>
        </w:r>
      </w:ins>
      <w:r>
        <w:t>/COSEM client</w:t>
      </w:r>
      <w:r>
        <w:fldChar w:fldCharType="begin"/>
      </w:r>
      <w:r>
        <w:instrText xml:space="preserve"> XE "DLMS/COSEM client" </w:instrText>
      </w:r>
      <w:r>
        <w:fldChar w:fldCharType="end"/>
      </w:r>
      <w:r>
        <w:t>:</w:t>
      </w:r>
    </w:p>
    <w:p w14:paraId="596B4F32" w14:textId="77777777" w:rsidR="005D1EA5" w:rsidRDefault="005D1EA5" w:rsidP="00521922">
      <w:pPr>
        <w:pStyle w:val="ListBullet"/>
      </w:pPr>
      <w:r>
        <w:t>acts as a broker</w:t>
      </w:r>
      <w:r>
        <w:fldChar w:fldCharType="begin"/>
      </w:r>
      <w:r>
        <w:instrText xml:space="preserve"> XE "Broker" </w:instrText>
      </w:r>
      <w:r>
        <w:fldChar w:fldCharType="end"/>
      </w:r>
      <w:r>
        <w:t xml:space="preserve"> between the third party and the server;</w:t>
      </w:r>
    </w:p>
    <w:p w14:paraId="04CA19C5" w14:textId="77777777" w:rsidR="005D1EA5" w:rsidRDefault="005D1EA5" w:rsidP="00521922">
      <w:pPr>
        <w:pStyle w:val="ListBullet"/>
      </w:pPr>
      <w:r>
        <w:t>makes an appropriate AA available for use by the third party, based on information included in the TP – client message;</w:t>
      </w:r>
    </w:p>
    <w:p w14:paraId="584B3D8F" w14:textId="77777777" w:rsidR="005D1EA5" w:rsidRDefault="005D1EA5" w:rsidP="00521922">
      <w:pPr>
        <w:pStyle w:val="ListBullet"/>
      </w:pPr>
      <w:r>
        <w:t>verifies that the TP has the right to use that AA;</w:t>
      </w:r>
    </w:p>
    <w:p w14:paraId="59856A1E" w14:textId="77777777" w:rsidR="005D1EA5" w:rsidRDefault="005D1EA5" w:rsidP="005D1EA5">
      <w:pPr>
        <w:pStyle w:val="NOTE"/>
        <w:ind w:left="340"/>
      </w:pPr>
      <w:r>
        <w:t>NOTE 2</w:t>
      </w:r>
      <w:r w:rsidR="004D4676">
        <w:t> </w:t>
      </w:r>
      <w:r>
        <w:t>The way to verify this is outside the Scope of this International Standard.</w:t>
      </w:r>
    </w:p>
    <w:p w14:paraId="6E44F290" w14:textId="77777777" w:rsidR="005D1EA5" w:rsidRDefault="005D1EA5" w:rsidP="00521922">
      <w:pPr>
        <w:pStyle w:val="ListBullet"/>
      </w:pPr>
      <w:r>
        <w:t>it may verify the protection applied by the third party;</w:t>
      </w:r>
    </w:p>
    <w:p w14:paraId="661A6D34" w14:textId="77777777" w:rsidR="005D1EA5" w:rsidRDefault="005D1EA5" w:rsidP="00521922">
      <w:pPr>
        <w:pStyle w:val="ListBullet"/>
      </w:pPr>
      <w:r>
        <w:t>encapsulates the third party – client message into a general protected xDLMS APDU;</w:t>
      </w:r>
    </w:p>
    <w:p w14:paraId="1EDC5D80" w14:textId="77777777" w:rsidR="005D1EA5" w:rsidRDefault="005D1EA5" w:rsidP="00521922">
      <w:pPr>
        <w:pStyle w:val="ListBullet"/>
      </w:pPr>
      <w:r>
        <w:t>it may verify the protection applied by the server on the APDU encapsulating the COSEM object</w:t>
      </w:r>
      <w:r>
        <w:fldChar w:fldCharType="begin"/>
      </w:r>
      <w:r>
        <w:instrText xml:space="preserve"> XE "COSEM object" </w:instrText>
      </w:r>
      <w:r>
        <w:fldChar w:fldCharType="end"/>
      </w:r>
      <w:r>
        <w:t xml:space="preserve"> related service response or unsolicited service request; (in the case of Push operation);</w:t>
      </w:r>
    </w:p>
    <w:p w14:paraId="06FBC9C6" w14:textId="77777777" w:rsidR="005D1EA5" w:rsidRDefault="005D1EA5" w:rsidP="00521922">
      <w:pPr>
        <w:pStyle w:val="ListBullet"/>
      </w:pPr>
      <w:r>
        <w:t>it may apply its own protection to the protected xDLMS APDUs sent to the TP.</w:t>
      </w:r>
    </w:p>
    <w:p w14:paraId="04787558" w14:textId="4176B532" w:rsidR="0012749B" w:rsidRDefault="0012749B" w:rsidP="004D4676">
      <w:pPr>
        <w:pStyle w:val="FIGURE"/>
      </w:pPr>
      <w:del w:id="1497" w:author="John Cowburn" w:date="2021-02-03T10:53:00Z">
        <w:r w:rsidDel="000D13A5">
          <w:rPr>
            <w:noProof/>
            <w:lang w:eastAsia="en-GB"/>
          </w:rPr>
          <w:drawing>
            <wp:inline distT="0" distB="0" distL="0" distR="0" wp14:anchorId="153AC8E9" wp14:editId="6A6BC3BB">
              <wp:extent cx="6193790" cy="35020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93790" cy="3502025"/>
                      </a:xfrm>
                      <a:prstGeom prst="rect">
                        <a:avLst/>
                      </a:prstGeom>
                      <a:noFill/>
                      <a:ln>
                        <a:noFill/>
                      </a:ln>
                    </pic:spPr>
                  </pic:pic>
                </a:graphicData>
              </a:graphic>
            </wp:inline>
          </w:drawing>
        </w:r>
      </w:del>
      <w:ins w:id="1498" w:author="John Cowburn" w:date="2021-02-03T10:53:00Z">
        <w:r w:rsidR="000D13A5" w:rsidRPr="00952318">
          <w:rPr>
            <w:noProof/>
            <w:highlight w:val="yellow"/>
            <w:lang w:eastAsia="sl-SI"/>
          </w:rPr>
          <w:drawing>
            <wp:inline distT="0" distB="0" distL="0" distR="0" wp14:anchorId="02120EBE" wp14:editId="09CC3EC2">
              <wp:extent cx="5638800" cy="39690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41305" cy="3970773"/>
                      </a:xfrm>
                      <a:prstGeom prst="rect">
                        <a:avLst/>
                      </a:prstGeom>
                      <a:noFill/>
                      <a:ln>
                        <a:noFill/>
                      </a:ln>
                    </pic:spPr>
                  </pic:pic>
                </a:graphicData>
              </a:graphic>
            </wp:inline>
          </w:drawing>
        </w:r>
      </w:ins>
    </w:p>
    <w:p w14:paraId="1C3A5E3A" w14:textId="77777777" w:rsidR="0012749B" w:rsidRPr="00365E92" w:rsidRDefault="0012749B" w:rsidP="0012749B">
      <w:pPr>
        <w:pStyle w:val="NOTE"/>
        <w:jc w:val="right"/>
        <w:rPr>
          <w:i/>
          <w:vanish/>
        </w:rPr>
      </w:pPr>
      <w:bookmarkStart w:id="1499" w:name="_Ref373415605"/>
      <w:bookmarkStart w:id="1500" w:name="_Toc378104443"/>
      <w:r w:rsidRPr="00365E92">
        <w:rPr>
          <w:i/>
          <w:vanish/>
        </w:rPr>
        <w:t>E2E secConcept_GK140125.emf</w:t>
      </w:r>
    </w:p>
    <w:p w14:paraId="063DA5D3" w14:textId="48039844" w:rsidR="0012749B" w:rsidRDefault="0012749B" w:rsidP="004D4676">
      <w:pPr>
        <w:pStyle w:val="FIGURE-title"/>
      </w:pPr>
      <w:bookmarkStart w:id="1501" w:name="_Ref383586731"/>
      <w:bookmarkStart w:id="1502" w:name="_Toc392501640"/>
      <w:bookmarkStart w:id="1503" w:name="_Toc386035037"/>
      <w:bookmarkStart w:id="1504" w:name="_Toc437856669"/>
      <w:bookmarkStart w:id="1505" w:name="_Toc97127372"/>
      <w:r w:rsidRPr="00365E92">
        <w:t xml:space="preserve">Figure </w:t>
      </w:r>
      <w:fldSimple w:instr=" SEQ Figure \* ARABIC ">
        <w:r w:rsidR="00DC4BE9">
          <w:rPr>
            <w:noProof/>
          </w:rPr>
          <w:t>14</w:t>
        </w:r>
      </w:fldSimple>
      <w:bookmarkEnd w:id="1499"/>
      <w:bookmarkEnd w:id="1501"/>
      <w:r w:rsidRPr="00365E92">
        <w:t xml:space="preserve"> – End-to-end message security</w:t>
      </w:r>
      <w:r w:rsidRPr="00365E92">
        <w:fldChar w:fldCharType="begin"/>
      </w:r>
      <w:r w:rsidRPr="00365E92">
        <w:instrText xml:space="preserve"> XE "Message security, end-to-end" </w:instrText>
      </w:r>
      <w:r w:rsidRPr="00365E92">
        <w:fldChar w:fldCharType="end"/>
      </w:r>
      <w:r w:rsidRPr="00365E92">
        <w:t xml:space="preserve"> concept</w:t>
      </w:r>
      <w:bookmarkEnd w:id="1500"/>
      <w:bookmarkEnd w:id="1502"/>
      <w:bookmarkEnd w:id="1503"/>
      <w:bookmarkEnd w:id="1504"/>
      <w:bookmarkEnd w:id="1505"/>
    </w:p>
    <w:p w14:paraId="060F3F76" w14:textId="77777777" w:rsidR="0012749B" w:rsidRDefault="0012749B" w:rsidP="004D4676">
      <w:pPr>
        <w:pStyle w:val="PARAGRAPH"/>
      </w:pPr>
      <w:r>
        <w:t>The server:</w:t>
      </w:r>
    </w:p>
    <w:p w14:paraId="12024100" w14:textId="77777777" w:rsidR="0012749B" w:rsidRDefault="0012749B" w:rsidP="00521922">
      <w:pPr>
        <w:pStyle w:val="ListBullet"/>
      </w:pPr>
      <w:r>
        <w:t>shall (pre-)establish an AA with the client used by the third party;</w:t>
      </w:r>
    </w:p>
    <w:p w14:paraId="7B845A23" w14:textId="77777777" w:rsidR="0012749B" w:rsidRDefault="0012749B" w:rsidP="00521922">
      <w:pPr>
        <w:pStyle w:val="ListBullet"/>
      </w:pPr>
      <w:r>
        <w:t>it may check the identity of the third party using the AA;</w:t>
      </w:r>
    </w:p>
    <w:p w14:paraId="1F82F950" w14:textId="77777777" w:rsidR="0012749B" w:rsidRDefault="0012749B" w:rsidP="00521922">
      <w:pPr>
        <w:pStyle w:val="ListBullet"/>
      </w:pPr>
      <w:r>
        <w:lastRenderedPageBreak/>
        <w:t>it shall provide access to COSEM object</w:t>
      </w:r>
      <w:r>
        <w:fldChar w:fldCharType="begin"/>
      </w:r>
      <w:r>
        <w:instrText xml:space="preserve"> XE "COSEM object" </w:instrText>
      </w:r>
      <w:r>
        <w:fldChar w:fldCharType="end"/>
      </w:r>
      <w:r>
        <w:t xml:space="preserve"> attributes and methods as determined by the security policy and access rights once the protection(s) applied by the client and/or the third party have been successfully verified;</w:t>
      </w:r>
    </w:p>
    <w:p w14:paraId="7EA32AA1" w14:textId="77777777" w:rsidR="0012749B" w:rsidRDefault="0012749B" w:rsidP="00521922">
      <w:pPr>
        <w:pStyle w:val="ListBullet"/>
      </w:pPr>
      <w:r>
        <w:t>it shall prepare the response – or, in the case of Push operation</w:t>
      </w:r>
      <w:r>
        <w:fldChar w:fldCharType="begin"/>
      </w:r>
      <w:r>
        <w:instrText xml:space="preserve"> XE "Push operation" </w:instrText>
      </w:r>
      <w:r>
        <w:fldChar w:fldCharType="end"/>
      </w:r>
      <w:r>
        <w:t xml:space="preserve"> an unsolicited service request – and apply the protection determined by the protection applied on the incoming request, the access rights and the security policy.</w:t>
      </w:r>
    </w:p>
    <w:p w14:paraId="54A76802" w14:textId="77777777" w:rsidR="0012749B" w:rsidRDefault="0012749B" w:rsidP="004D4676">
      <w:pPr>
        <w:pStyle w:val="PARAGRAPH"/>
      </w:pPr>
      <w:r>
        <w:t xml:space="preserve">The application of cryptographic protection on xDLMS APDUs is specified in </w:t>
      </w:r>
      <w:r>
        <w:fldChar w:fldCharType="begin" w:fldLock="1"/>
      </w:r>
      <w:r>
        <w:instrText xml:space="preserve"> REF _Ref373414186 \r \h  \* MERGEFORMAT </w:instrText>
      </w:r>
      <w:r>
        <w:fldChar w:fldCharType="separate"/>
      </w:r>
      <w:r w:rsidR="00811F07">
        <w:t>5.7.2</w:t>
      </w:r>
      <w:r>
        <w:fldChar w:fldCharType="end"/>
      </w:r>
      <w:r>
        <w:t>.</w:t>
      </w:r>
    </w:p>
    <w:p w14:paraId="354E08F1" w14:textId="77777777" w:rsidR="0012749B" w:rsidRPr="00365E92" w:rsidRDefault="0012749B" w:rsidP="00DB73D4">
      <w:pPr>
        <w:pStyle w:val="Heading3"/>
      </w:pPr>
      <w:bookmarkStart w:id="1506" w:name="_Ref373355464"/>
      <w:bookmarkStart w:id="1507" w:name="_Toc392501216"/>
      <w:bookmarkStart w:id="1508" w:name="_Toc386027369"/>
      <w:bookmarkStart w:id="1509" w:name="_Toc378104264"/>
      <w:bookmarkStart w:id="1510" w:name="_Ref373697696"/>
      <w:bookmarkStart w:id="1511" w:name="_Toc437856411"/>
      <w:bookmarkStart w:id="1512" w:name="_Toc97127205"/>
      <w:r w:rsidRPr="00365E92">
        <w:t xml:space="preserve">COSEM data </w:t>
      </w:r>
      <w:bookmarkEnd w:id="1506"/>
      <w:r w:rsidRPr="00365E92">
        <w:t>security</w:t>
      </w:r>
      <w:bookmarkEnd w:id="1507"/>
      <w:bookmarkEnd w:id="1508"/>
      <w:bookmarkEnd w:id="1509"/>
      <w:bookmarkEnd w:id="1510"/>
      <w:bookmarkEnd w:id="1511"/>
      <w:bookmarkEnd w:id="1512"/>
      <w:r w:rsidRPr="00365E92">
        <w:fldChar w:fldCharType="begin"/>
      </w:r>
      <w:r w:rsidRPr="00365E92">
        <w:instrText xml:space="preserve"> XE "COSEM data security" </w:instrText>
      </w:r>
      <w:r w:rsidRPr="00365E92">
        <w:fldChar w:fldCharType="end"/>
      </w:r>
    </w:p>
    <w:p w14:paraId="0DB9D4D4" w14:textId="05DF05A9" w:rsidR="0012749B" w:rsidRPr="00365E92" w:rsidRDefault="0012749B" w:rsidP="004D4676">
      <w:pPr>
        <w:pStyle w:val="PARAGRAPH"/>
      </w:pPr>
      <w:r w:rsidRPr="00365E92">
        <w:t>COSEM data i.e. values of COSEM object</w:t>
      </w:r>
      <w:r w:rsidRPr="00365E92">
        <w:fldChar w:fldCharType="begin"/>
      </w:r>
      <w:r w:rsidRPr="00365E92">
        <w:instrText xml:space="preserve"> XE "COSEM object" </w:instrText>
      </w:r>
      <w:r w:rsidRPr="00365E92">
        <w:fldChar w:fldCharType="end"/>
      </w:r>
      <w:r w:rsidRPr="00365E92">
        <w:t xml:space="preserve"> attributes, method invocation parameters and return parameters can be also cryptographically protected. When this is required, the attributes and methods concerned are accessed indirectly, via “Data protection” objects, </w:t>
      </w:r>
      <w:r w:rsidR="00102A7C" w:rsidRPr="00365E92">
        <w:t xml:space="preserve">that </w:t>
      </w:r>
      <w:r w:rsidR="00F04A5C" w:rsidRPr="00365E92">
        <w:t>apply and verify / remove</w:t>
      </w:r>
      <w:r w:rsidRPr="00365E92">
        <w:t xml:space="preserve"> protection on COSEM data; see </w:t>
      </w:r>
      <w:ins w:id="1513" w:author="John Cowburn" w:date="2021-03-24T13:43:00Z">
        <w:r w:rsidR="00CA346F" w:rsidRPr="00AE4CB6">
          <w:rPr>
            <w:highlight w:val="yellow"/>
          </w:rPr>
          <w:fldChar w:fldCharType="begin"/>
        </w:r>
        <w:r w:rsidR="00CA346F" w:rsidRPr="00AE4CB6">
          <w:rPr>
            <w:highlight w:val="yellow"/>
          </w:rPr>
          <w:instrText xml:space="preserve"> REF IEC62056_6_2 \h </w:instrText>
        </w:r>
      </w:ins>
      <w:r w:rsidR="00CA346F" w:rsidRPr="00AE4CB6">
        <w:rPr>
          <w:highlight w:val="yellow"/>
        </w:rPr>
      </w:r>
      <w:r w:rsidR="00AE4CB6">
        <w:rPr>
          <w:highlight w:val="yellow"/>
        </w:rPr>
        <w:instrText xml:space="preserve"> \* MERGEFORMAT </w:instrText>
      </w:r>
      <w:r w:rsidR="00CA346F" w:rsidRPr="00AE4CB6">
        <w:rPr>
          <w:highlight w:val="yellow"/>
        </w:rPr>
        <w:fldChar w:fldCharType="separate"/>
      </w:r>
      <w:r w:rsidR="00DC4BE9" w:rsidRPr="00AE4CB6">
        <w:rPr>
          <w:color w:val="000000"/>
          <w:highlight w:val="yellow"/>
        </w:rPr>
        <w:t>IEC 62056-6-2:</w:t>
      </w:r>
      <w:ins w:id="1514" w:author="John Cowburn" w:date="2021-03-24T13:24:00Z">
        <w:r w:rsidR="00DC4BE9" w:rsidRPr="00AE4CB6">
          <w:rPr>
            <w:color w:val="000000"/>
            <w:highlight w:val="yellow"/>
          </w:rPr>
          <w:t>2021</w:t>
        </w:r>
      </w:ins>
      <w:ins w:id="1515" w:author="John Cowburn" w:date="2021-03-24T13:43:00Z">
        <w:r w:rsidR="00CA346F" w:rsidRPr="00AE4CB6">
          <w:rPr>
            <w:highlight w:val="yellow"/>
          </w:rPr>
          <w:fldChar w:fldCharType="end"/>
        </w:r>
      </w:ins>
      <w:del w:id="1516" w:author="John Cowburn" w:date="2021-03-24T13:43:00Z">
        <w:r w:rsidR="00B65C83" w:rsidRPr="00AE4CB6" w:rsidDel="00CA346F">
          <w:rPr>
            <w:highlight w:val="yellow"/>
          </w:rPr>
          <w:fldChar w:fldCharType="begin" w:fldLock="1"/>
        </w:r>
        <w:r w:rsidR="00B65C83" w:rsidRPr="00AE4CB6" w:rsidDel="00CA346F">
          <w:rPr>
            <w:highlight w:val="yellow"/>
          </w:rPr>
          <w:delInstrText xml:space="preserve"> REF IEC62056_62_IC \h  \* MERGEFORMAT </w:delInstrText>
        </w:r>
        <w:r w:rsidR="00B65C83" w:rsidRPr="00AE4CB6" w:rsidDel="00CA346F">
          <w:rPr>
            <w:highlight w:val="yellow"/>
          </w:rPr>
        </w:r>
        <w:r w:rsidR="00B65C83" w:rsidRPr="00AE4CB6" w:rsidDel="00CA346F">
          <w:rPr>
            <w:highlight w:val="yellow"/>
          </w:rPr>
          <w:fldChar w:fldCharType="separate"/>
        </w:r>
        <w:r w:rsidR="00077BDE" w:rsidRPr="00AE4CB6" w:rsidDel="00CA346F">
          <w:rPr>
            <w:color w:val="000000"/>
            <w:highlight w:val="yellow"/>
          </w:rPr>
          <w:delText>IEC 6</w:delText>
        </w:r>
        <w:r w:rsidR="00811F07" w:rsidRPr="00AE4CB6" w:rsidDel="00CA346F">
          <w:rPr>
            <w:color w:val="000000"/>
            <w:highlight w:val="yellow"/>
          </w:rPr>
          <w:delText>2056-6-2:—</w:delText>
        </w:r>
        <w:r w:rsidR="00B65C83" w:rsidRPr="00AE4CB6" w:rsidDel="00CA346F">
          <w:rPr>
            <w:highlight w:val="yellow"/>
          </w:rPr>
          <w:fldChar w:fldCharType="end"/>
        </w:r>
      </w:del>
      <w:r w:rsidR="00B65C83" w:rsidRPr="00AE4CB6">
        <w:rPr>
          <w:highlight w:val="yellow"/>
        </w:rPr>
        <w:t xml:space="preserve">, </w:t>
      </w:r>
      <w:ins w:id="1517" w:author="John Cowburn" w:date="2021-03-24T13:47:00Z">
        <w:r w:rsidR="00CA346F" w:rsidRPr="00AE4CB6">
          <w:rPr>
            <w:highlight w:val="yellow"/>
          </w:rPr>
          <w:t>4.4.9</w:t>
        </w:r>
      </w:ins>
      <w:del w:id="1518" w:author="John Cowburn" w:date="2021-03-24T13:47:00Z">
        <w:r w:rsidR="00B65C83" w:rsidRPr="00365E92" w:rsidDel="00CA346F">
          <w:delText>5.3.</w:delText>
        </w:r>
        <w:r w:rsidRPr="00365E92" w:rsidDel="00CA346F">
          <w:delText>9</w:delText>
        </w:r>
      </w:del>
      <w:r w:rsidRPr="00365E92">
        <w:t>.</w:t>
      </w:r>
    </w:p>
    <w:p w14:paraId="2D26833D" w14:textId="77777777" w:rsidR="0012749B" w:rsidRPr="00365E92" w:rsidRDefault="0012749B" w:rsidP="00ED52FD">
      <w:pPr>
        <w:pStyle w:val="PARAGRAPH"/>
      </w:pPr>
      <w:r w:rsidRPr="00365E92">
        <w:t xml:space="preserve">See also </w:t>
      </w:r>
      <w:r w:rsidRPr="00365E92">
        <w:fldChar w:fldCharType="begin" w:fldLock="1"/>
      </w:r>
      <w:r w:rsidRPr="00365E92">
        <w:instrText xml:space="preserve"> REF _Ref378529043 \r \h </w:instrText>
      </w:r>
      <w:r w:rsidR="00365E92">
        <w:instrText xml:space="preserve"> \* MERGEFORMAT </w:instrText>
      </w:r>
      <w:r w:rsidRPr="00365E92">
        <w:fldChar w:fldCharType="separate"/>
      </w:r>
      <w:r w:rsidR="00811F07" w:rsidRPr="00365E92">
        <w:t>5.7.5</w:t>
      </w:r>
      <w:r w:rsidRPr="00365E92">
        <w:fldChar w:fldCharType="end"/>
      </w:r>
      <w:r w:rsidRPr="00365E92">
        <w:t>.</w:t>
      </w:r>
    </w:p>
    <w:p w14:paraId="398573CF" w14:textId="77777777" w:rsidR="0012749B" w:rsidRPr="00365E92" w:rsidRDefault="0012749B" w:rsidP="00ED52FD">
      <w:pPr>
        <w:pStyle w:val="Heading2"/>
      </w:pPr>
      <w:bookmarkStart w:id="1519" w:name="_Toc378104265"/>
      <w:bookmarkStart w:id="1520" w:name="_Ref373344976"/>
      <w:bookmarkStart w:id="1521" w:name="_Toc373340333"/>
      <w:bookmarkStart w:id="1522" w:name="_Ref373327534"/>
      <w:bookmarkStart w:id="1523" w:name="_Ref373327533"/>
      <w:bookmarkStart w:id="1524" w:name="_Toc392501217"/>
      <w:bookmarkStart w:id="1525" w:name="_Toc386027370"/>
      <w:bookmarkStart w:id="1526" w:name="_Toc437856412"/>
      <w:bookmarkStart w:id="1527" w:name="_Toc97127206"/>
      <w:r w:rsidRPr="00365E92">
        <w:t>Cryptograph</w:t>
      </w:r>
      <w:bookmarkEnd w:id="1519"/>
      <w:bookmarkEnd w:id="1520"/>
      <w:bookmarkEnd w:id="1521"/>
      <w:bookmarkEnd w:id="1522"/>
      <w:bookmarkEnd w:id="1523"/>
      <w:r w:rsidRPr="00365E92">
        <w:t>ic algorithms</w:t>
      </w:r>
      <w:bookmarkEnd w:id="1524"/>
      <w:bookmarkEnd w:id="1525"/>
      <w:bookmarkEnd w:id="1526"/>
      <w:bookmarkEnd w:id="1527"/>
      <w:r w:rsidRPr="00365E92">
        <w:fldChar w:fldCharType="begin"/>
      </w:r>
      <w:r w:rsidRPr="00365E92">
        <w:instrText xml:space="preserve"> XE "Cryptographic algorithm" </w:instrText>
      </w:r>
      <w:r w:rsidRPr="00365E92">
        <w:fldChar w:fldCharType="end"/>
      </w:r>
    </w:p>
    <w:p w14:paraId="4FB88BF6" w14:textId="77777777" w:rsidR="0012749B" w:rsidRPr="00365E92" w:rsidRDefault="0012749B" w:rsidP="00DB73D4">
      <w:pPr>
        <w:pStyle w:val="Heading3"/>
      </w:pPr>
      <w:bookmarkStart w:id="1528" w:name="_Toc392501218"/>
      <w:bookmarkStart w:id="1529" w:name="_Toc386027371"/>
      <w:bookmarkStart w:id="1530" w:name="_Ref378109984"/>
      <w:bookmarkStart w:id="1531" w:name="_Ref378109979"/>
      <w:bookmarkStart w:id="1532" w:name="_Toc378104266"/>
      <w:bookmarkStart w:id="1533" w:name="_Toc437856413"/>
      <w:bookmarkStart w:id="1534" w:name="_Toc97127207"/>
      <w:r w:rsidRPr="00365E92">
        <w:t>Overview</w:t>
      </w:r>
      <w:bookmarkEnd w:id="1528"/>
      <w:bookmarkEnd w:id="1529"/>
      <w:bookmarkEnd w:id="1530"/>
      <w:bookmarkEnd w:id="1531"/>
      <w:bookmarkEnd w:id="1532"/>
      <w:bookmarkEnd w:id="1533"/>
      <w:bookmarkEnd w:id="1534"/>
    </w:p>
    <w:p w14:paraId="75DE4C4F" w14:textId="542A3F29" w:rsidR="0012749B" w:rsidRDefault="0012749B" w:rsidP="004D4676">
      <w:pPr>
        <w:pStyle w:val="PARAGRAPH"/>
      </w:pPr>
      <w:del w:id="1535" w:author="John Cowburn" w:date="2021-04-16T13:56:00Z">
        <w:r w:rsidDel="00635BE8">
          <w:delText>DLMS</w:delText>
        </w:r>
      </w:del>
      <w:ins w:id="1536" w:author="John Cowburn" w:date="2021-04-16T13:56:00Z">
        <w:r w:rsidR="00635BE8">
          <w:t>DLMS®</w:t>
        </w:r>
      </w:ins>
      <w:r>
        <w:t>/COSEM applies cryptography to protect the information.</w:t>
      </w:r>
    </w:p>
    <w:p w14:paraId="6C225AC6" w14:textId="77777777" w:rsidR="0012749B" w:rsidRDefault="0012749B" w:rsidP="004D4676">
      <w:pPr>
        <w:pStyle w:val="NOTE"/>
      </w:pPr>
      <w:r>
        <w:t>NOTE</w:t>
      </w:r>
      <w:r w:rsidR="004D4676">
        <w:t> </w:t>
      </w:r>
      <w:r>
        <w:t xml:space="preserve">The following text is quoted from </w:t>
      </w:r>
      <w:r>
        <w:fldChar w:fldCharType="begin" w:fldLock="1"/>
      </w:r>
      <w:r>
        <w:instrText xml:space="preserve"> REF NIST_SP80021_Guide \h </w:instrText>
      </w:r>
      <w:r>
        <w:fldChar w:fldCharType="separate"/>
      </w:r>
      <w:r w:rsidR="00811F07" w:rsidRPr="00E905E9">
        <w:t>NIST SP 800-21:2005</w:t>
      </w:r>
      <w:r>
        <w:fldChar w:fldCharType="end"/>
      </w:r>
      <w:r w:rsidR="00633DC5">
        <w:t>,</w:t>
      </w:r>
      <w:r>
        <w:t xml:space="preserve"> 3.1.</w:t>
      </w:r>
    </w:p>
    <w:p w14:paraId="7D01434E" w14:textId="77777777" w:rsidR="0012749B" w:rsidRDefault="0012749B" w:rsidP="004D4676">
      <w:pPr>
        <w:pStyle w:val="PARAGRAPH"/>
      </w:pPr>
      <w:r>
        <w:t>Cryptography is a branch of mathematics that is based on the transformation of data and can be used to provide several security services: confidentiality</w:t>
      </w:r>
      <w:r>
        <w:fldChar w:fldCharType="begin"/>
      </w:r>
      <w:r>
        <w:instrText xml:space="preserve"> XE "Confidentiality" </w:instrText>
      </w:r>
      <w:r>
        <w:fldChar w:fldCharType="end"/>
      </w:r>
      <w:r>
        <w:t>, data integrity</w:t>
      </w:r>
      <w:r>
        <w:fldChar w:fldCharType="begin"/>
      </w:r>
      <w:r>
        <w:instrText xml:space="preserve"> XE "Data integrity" </w:instrText>
      </w:r>
      <w:r>
        <w:fldChar w:fldCharType="end"/>
      </w:r>
      <w:r>
        <w:t>, authentication</w:t>
      </w:r>
      <w:r>
        <w:fldChar w:fldCharType="begin"/>
      </w:r>
      <w:r>
        <w:instrText xml:space="preserve"> XE "Authentication" </w:instrText>
      </w:r>
      <w:r>
        <w:fldChar w:fldCharType="end"/>
      </w:r>
      <w:r>
        <w:t>, authorization and non-repudiation</w:t>
      </w:r>
      <w:r>
        <w:fldChar w:fldCharType="begin"/>
      </w:r>
      <w:r>
        <w:instrText xml:space="preserve"> XE "Non-repudiation" </w:instrText>
      </w:r>
      <w:r>
        <w:fldChar w:fldCharType="end"/>
      </w:r>
      <w:r>
        <w:t xml:space="preserve">. Cryptography relies upon two basic components: an </w:t>
      </w:r>
      <w:r>
        <w:rPr>
          <w:i/>
          <w:iCs/>
        </w:rPr>
        <w:t>algorithm</w:t>
      </w:r>
      <w:r>
        <w:t xml:space="preserve"> (or cryptographic methodology) and a </w:t>
      </w:r>
      <w:r>
        <w:rPr>
          <w:i/>
          <w:iCs/>
        </w:rPr>
        <w:t>key</w:t>
      </w:r>
      <w:r>
        <w:t>. The algorithm is a mathematical function, and the key is a parameter used in the transformation.</w:t>
      </w:r>
    </w:p>
    <w:p w14:paraId="347FFE66" w14:textId="77777777" w:rsidR="0012749B" w:rsidRDefault="0012749B" w:rsidP="004D4676">
      <w:pPr>
        <w:pStyle w:val="PARAGRAPH"/>
      </w:pPr>
      <w:r>
        <w:t>A cryptographic algorithm</w:t>
      </w:r>
      <w:r>
        <w:fldChar w:fldCharType="begin"/>
      </w:r>
      <w:r>
        <w:instrText xml:space="preserve"> XE "Cryptographic algorithm" </w:instrText>
      </w:r>
      <w:r>
        <w:fldChar w:fldCharType="end"/>
      </w:r>
      <w:r>
        <w:t xml:space="preserve"> and key are used to apply cryptographic protection to data (e.g., encrypt the data or generate a digital signature) and to remove or check the protection (e.g., decrypt the encrypted data or verify the digital signature). There are three basic types of approved cryptographic algorithms:</w:t>
      </w:r>
    </w:p>
    <w:p w14:paraId="2D4F5AA9" w14:textId="77777777" w:rsidR="0012749B" w:rsidRDefault="0012749B" w:rsidP="00695ACD">
      <w:pPr>
        <w:pStyle w:val="ListBullet"/>
        <w:numPr>
          <w:ilvl w:val="0"/>
          <w:numId w:val="53"/>
        </w:numPr>
      </w:pPr>
      <w:r>
        <w:t>cryptographic hash functions</w:t>
      </w:r>
      <w:r>
        <w:fldChar w:fldCharType="begin"/>
      </w:r>
      <w:r>
        <w:instrText xml:space="preserve"> XE "Hash function" </w:instrText>
      </w:r>
      <w:r>
        <w:fldChar w:fldCharType="end"/>
      </w:r>
      <w:r>
        <w:t xml:space="preserve"> that do not require keys (although they can be used in a mode in which keys are used). A hash function is often used as a component of an algorithm to provide a security service. See </w:t>
      </w:r>
      <w:r>
        <w:fldChar w:fldCharType="begin" w:fldLock="1"/>
      </w:r>
      <w:r>
        <w:instrText xml:space="preserve"> REF _Ref347838336 \r \h  \* MERGEFORMAT </w:instrText>
      </w:r>
      <w:r>
        <w:fldChar w:fldCharType="separate"/>
      </w:r>
      <w:r w:rsidR="00811F07">
        <w:t>5.3.2</w:t>
      </w:r>
      <w:r>
        <w:fldChar w:fldCharType="end"/>
      </w:r>
      <w:r>
        <w:t>;</w:t>
      </w:r>
    </w:p>
    <w:p w14:paraId="5855C36F" w14:textId="77777777" w:rsidR="0012749B" w:rsidRDefault="0012749B" w:rsidP="00695ACD">
      <w:pPr>
        <w:pStyle w:val="ListBullet"/>
        <w:numPr>
          <w:ilvl w:val="0"/>
          <w:numId w:val="53"/>
        </w:numPr>
      </w:pPr>
      <w:r>
        <w:t>symmetric key algorithms</w:t>
      </w:r>
      <w:r>
        <w:fldChar w:fldCharType="begin"/>
      </w:r>
      <w:r>
        <w:instrText xml:space="preserve"> XE "Symmetric key algorithm" </w:instrText>
      </w:r>
      <w:r>
        <w:fldChar w:fldCharType="end"/>
      </w:r>
      <w:r>
        <w:t xml:space="preserve"> (often called secret key algorithms</w:t>
      </w:r>
      <w:r>
        <w:fldChar w:fldCharType="begin"/>
      </w:r>
      <w:r>
        <w:instrText xml:space="preserve"> XE "Secret key algorithm" </w:instrText>
      </w:r>
      <w:r>
        <w:fldChar w:fldCharType="end"/>
      </w:r>
      <w:r>
        <w:t xml:space="preserve">) that use a single key – shared by a sender and a receiver – to both apply the protection and to remove or check the protection. Symmetric key algorithms are relatively easy to implement and provide a high throughput. See </w:t>
      </w:r>
      <w:r>
        <w:fldChar w:fldCharType="begin" w:fldLock="1"/>
      </w:r>
      <w:r>
        <w:instrText xml:space="preserve"> REF _Ref348169021 \r \h  \* MERGEFORMAT </w:instrText>
      </w:r>
      <w:r>
        <w:fldChar w:fldCharType="separate"/>
      </w:r>
      <w:r w:rsidR="00811F07">
        <w:t>5.3.3</w:t>
      </w:r>
      <w:r>
        <w:fldChar w:fldCharType="end"/>
      </w:r>
      <w:r>
        <w:t>;</w:t>
      </w:r>
    </w:p>
    <w:p w14:paraId="6D376272" w14:textId="77777777" w:rsidR="0012749B" w:rsidRDefault="0012749B" w:rsidP="00695ACD">
      <w:pPr>
        <w:pStyle w:val="ListBullet"/>
        <w:numPr>
          <w:ilvl w:val="0"/>
          <w:numId w:val="53"/>
        </w:numPr>
      </w:pPr>
      <w:r>
        <w:t>asymmetric key algorithms</w:t>
      </w:r>
      <w:r>
        <w:fldChar w:fldCharType="begin"/>
      </w:r>
      <w:r>
        <w:instrText xml:space="preserve"> XE "Asymmetric key algorithm" </w:instrText>
      </w:r>
      <w:r>
        <w:fldChar w:fldCharType="end"/>
      </w:r>
      <w:r>
        <w:t xml:space="preserve"> (often called public key algorithms</w:t>
      </w:r>
      <w:r>
        <w:fldChar w:fldCharType="begin"/>
      </w:r>
      <w:r>
        <w:instrText xml:space="preserve"> XE "Public key algorithm" </w:instrText>
      </w:r>
      <w:r>
        <w:fldChar w:fldCharType="end"/>
      </w:r>
      <w:r>
        <w:t xml:space="preserve">) that use two keys (i.e., a key pair): a public key and a private key that are mathematically related to each other. Compared to symmetric key algorithms, implementation of asymmetric key algorithms is complex and requires much more computation. See </w:t>
      </w:r>
      <w:r>
        <w:fldChar w:fldCharType="begin" w:fldLock="1"/>
      </w:r>
      <w:r>
        <w:instrText xml:space="preserve"> REF _Ref342550568 \r \h  \* MERGEFORMAT </w:instrText>
      </w:r>
      <w:r>
        <w:fldChar w:fldCharType="separate"/>
      </w:r>
      <w:r w:rsidR="00811F07">
        <w:t>5.3.4</w:t>
      </w:r>
      <w:r>
        <w:fldChar w:fldCharType="end"/>
      </w:r>
      <w:r>
        <w:t>.</w:t>
      </w:r>
    </w:p>
    <w:p w14:paraId="00C8A98D" w14:textId="77777777" w:rsidR="0012749B" w:rsidRDefault="0012749B" w:rsidP="004D4676">
      <w:pPr>
        <w:pStyle w:val="PARAGRAPH"/>
      </w:pPr>
      <w:r>
        <w:t xml:space="preserve">In order to use cryptography, cryptographic keys must be “in place”, i.e., keys must be established for parties using cryptography. See </w:t>
      </w:r>
      <w:r>
        <w:fldChar w:fldCharType="begin" w:fldLock="1"/>
      </w:r>
      <w:r>
        <w:instrText xml:space="preserve"> REF _Ref347838520 \r \h  \* MERGEFORMAT </w:instrText>
      </w:r>
      <w:r>
        <w:fldChar w:fldCharType="separate"/>
      </w:r>
      <w:r w:rsidR="00811F07">
        <w:t>5.4</w:t>
      </w:r>
      <w:r>
        <w:fldChar w:fldCharType="end"/>
      </w:r>
      <w:r>
        <w:t>.</w:t>
      </w:r>
    </w:p>
    <w:p w14:paraId="2D1D3CB2" w14:textId="77777777" w:rsidR="0012749B" w:rsidRDefault="0012749B" w:rsidP="00DB73D4">
      <w:pPr>
        <w:pStyle w:val="Heading3"/>
      </w:pPr>
      <w:bookmarkStart w:id="1537" w:name="_Toc386027372"/>
      <w:bookmarkStart w:id="1538" w:name="_Toc378104267"/>
      <w:bookmarkStart w:id="1539" w:name="_Toc373340334"/>
      <w:bookmarkStart w:id="1540" w:name="_Ref347838336"/>
      <w:bookmarkStart w:id="1541" w:name="_Toc339091160"/>
      <w:bookmarkStart w:id="1542" w:name="_Toc337837240"/>
      <w:bookmarkStart w:id="1543" w:name="_Toc334215666"/>
      <w:bookmarkStart w:id="1544" w:name="_Toc392501219"/>
      <w:bookmarkStart w:id="1545" w:name="_Toc437856414"/>
      <w:bookmarkStart w:id="1546" w:name="_Toc97127208"/>
      <w:r>
        <w:t xml:space="preserve">Hash </w:t>
      </w:r>
      <w:bookmarkEnd w:id="1537"/>
      <w:bookmarkEnd w:id="1538"/>
      <w:bookmarkEnd w:id="1539"/>
      <w:bookmarkEnd w:id="1540"/>
      <w:bookmarkEnd w:id="1541"/>
      <w:bookmarkEnd w:id="1542"/>
      <w:bookmarkEnd w:id="1543"/>
      <w:r>
        <w:t>function</w:t>
      </w:r>
      <w:bookmarkEnd w:id="1544"/>
      <w:bookmarkEnd w:id="1545"/>
      <w:bookmarkEnd w:id="1546"/>
      <w:r>
        <w:fldChar w:fldCharType="begin"/>
      </w:r>
      <w:r>
        <w:instrText xml:space="preserve"> XE "Hash function" </w:instrText>
      </w:r>
      <w:r>
        <w:fldChar w:fldCharType="end"/>
      </w:r>
    </w:p>
    <w:p w14:paraId="55AE5487" w14:textId="77777777" w:rsidR="0012749B" w:rsidRDefault="0012749B" w:rsidP="004D4676">
      <w:pPr>
        <w:pStyle w:val="NOTE"/>
      </w:pPr>
      <w:r>
        <w:t>NOTE</w:t>
      </w:r>
      <w:r w:rsidR="004D4676">
        <w:t> </w:t>
      </w:r>
      <w:r>
        <w:t xml:space="preserve">The following text is quoted from </w:t>
      </w:r>
      <w:r>
        <w:fldChar w:fldCharType="begin" w:fldLock="1"/>
      </w:r>
      <w:r>
        <w:instrText xml:space="preserve"> REF NIST_SP80021_Guide \h </w:instrText>
      </w:r>
      <w:r>
        <w:fldChar w:fldCharType="separate"/>
      </w:r>
      <w:r w:rsidR="00811F07" w:rsidRPr="00E905E9">
        <w:t>NIST SP 800-21:2005</w:t>
      </w:r>
      <w:r>
        <w:fldChar w:fldCharType="end"/>
      </w:r>
      <w:r w:rsidR="00633DC5">
        <w:t>,</w:t>
      </w:r>
      <w:r>
        <w:t xml:space="preserve"> 3.2.</w:t>
      </w:r>
    </w:p>
    <w:p w14:paraId="1BED988C" w14:textId="77777777" w:rsidR="0012749B" w:rsidRDefault="0012749B" w:rsidP="004D4676">
      <w:pPr>
        <w:pStyle w:val="PARAGRAPH"/>
      </w:pPr>
      <w:r>
        <w:t xml:space="preserve">A hash function produces a short representation of a longer message. A good hash function is a one-way function: it is easy to compute the hash value from a particular input; however, </w:t>
      </w:r>
      <w:r>
        <w:lastRenderedPageBreak/>
        <w:t>backing up the process from the hash value back to the input is extremely difficult. With a good hash function, it is also extremely difficult to find two specific inputs that produce the same hash value. Because of these characteristics, hash functions are often used to determine whether or not data has changed.</w:t>
      </w:r>
    </w:p>
    <w:p w14:paraId="0501F866" w14:textId="77777777" w:rsidR="0012749B" w:rsidRDefault="0012749B" w:rsidP="004D4676">
      <w:pPr>
        <w:pStyle w:val="PARAGRAPH"/>
      </w:pPr>
      <w:r>
        <w:t xml:space="preserve">A hash function takes an input of arbitrary length and outputs a fixed length value. Common names for the output of a hash function include </w:t>
      </w:r>
      <w:r>
        <w:rPr>
          <w:i/>
          <w:iCs/>
        </w:rPr>
        <w:t>hash value</w:t>
      </w:r>
      <w:r>
        <w:fldChar w:fldCharType="begin"/>
      </w:r>
      <w:r>
        <w:instrText xml:space="preserve"> XE "Hash value" </w:instrText>
      </w:r>
      <w:r>
        <w:fldChar w:fldCharType="end"/>
      </w:r>
      <w:r>
        <w:t xml:space="preserve"> and </w:t>
      </w:r>
      <w:r>
        <w:rPr>
          <w:i/>
          <w:iCs/>
        </w:rPr>
        <w:t>message digest</w:t>
      </w:r>
      <w:r>
        <w:fldChar w:fldCharType="begin"/>
      </w:r>
      <w:r>
        <w:instrText xml:space="preserve"> XE "Message digest" </w:instrText>
      </w:r>
      <w:r>
        <w:fldChar w:fldCharType="end"/>
      </w:r>
      <w:r>
        <w:t xml:space="preserve">. </w:t>
      </w:r>
      <w:r>
        <w:fldChar w:fldCharType="begin" w:fldLock="1"/>
      </w:r>
      <w:r>
        <w:instrText xml:space="preserve"> REF _Ref347837338 \h  \* MERGEFORMAT </w:instrText>
      </w:r>
      <w:r>
        <w:fldChar w:fldCharType="separate"/>
      </w:r>
      <w:r w:rsidR="00811F07">
        <w:t>Figure 15</w:t>
      </w:r>
      <w:r>
        <w:fldChar w:fldCharType="end"/>
      </w:r>
      <w:r>
        <w:t xml:space="preserve"> depicts the use of a hash function.</w:t>
      </w:r>
    </w:p>
    <w:p w14:paraId="37A303BF" w14:textId="77777777" w:rsidR="0012749B" w:rsidRDefault="0012749B" w:rsidP="004D4676">
      <w:pPr>
        <w:pStyle w:val="PARAGRAPH"/>
      </w:pPr>
      <w:r>
        <w:t>A hash value (H1) is computed on data (M1). M1 and H1 are then saved or transmitted. At a later time, the correctness of the retrieved or received data is checked by labelling the received data as M2 (rather than M1) and computing a new hash value (H2) on the received value. If the newly computed hash value (H2) is equal to the retrieved or received hash value (H1), then it can be assumed that the retrieved or received data (M2) is the same as the original data (M1) (i.e., M1 = M2).</w:t>
      </w:r>
    </w:p>
    <w:p w14:paraId="03D3940D" w14:textId="77777777" w:rsidR="0012749B" w:rsidRDefault="0012749B" w:rsidP="004D4676">
      <w:pPr>
        <w:pStyle w:val="FIGURE"/>
      </w:pPr>
      <w:r>
        <w:rPr>
          <w:noProof/>
          <w:lang w:eastAsia="en-GB"/>
        </w:rPr>
        <w:drawing>
          <wp:inline distT="0" distB="0" distL="0" distR="0" wp14:anchorId="557E667C" wp14:editId="6D2E8786">
            <wp:extent cx="4511675" cy="1638935"/>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1675" cy="1638935"/>
                    </a:xfrm>
                    <a:prstGeom prst="rect">
                      <a:avLst/>
                    </a:prstGeom>
                    <a:noFill/>
                    <a:ln>
                      <a:noFill/>
                    </a:ln>
                  </pic:spPr>
                </pic:pic>
              </a:graphicData>
            </a:graphic>
          </wp:inline>
        </w:drawing>
      </w:r>
    </w:p>
    <w:p w14:paraId="66E36C25" w14:textId="7E574DD7" w:rsidR="0012749B" w:rsidRDefault="0012749B" w:rsidP="0012749B">
      <w:pPr>
        <w:pStyle w:val="FIGURE-title"/>
      </w:pPr>
      <w:bookmarkStart w:id="1547" w:name="_Ref347837338"/>
      <w:bookmarkStart w:id="1548" w:name="_Toc392501641"/>
      <w:bookmarkStart w:id="1549" w:name="_Toc386035038"/>
      <w:bookmarkStart w:id="1550" w:name="_Toc378104444"/>
      <w:bookmarkStart w:id="1551" w:name="_Toc337837367"/>
      <w:bookmarkStart w:id="1552" w:name="_Toc437856670"/>
      <w:bookmarkStart w:id="1553" w:name="_Toc97127373"/>
      <w:r>
        <w:t xml:space="preserve">Figure </w:t>
      </w:r>
      <w:fldSimple w:instr=" SEQ Figure \* ARABIC ">
        <w:r w:rsidR="00DC4BE9">
          <w:rPr>
            <w:noProof/>
          </w:rPr>
          <w:t>15</w:t>
        </w:r>
      </w:fldSimple>
      <w:bookmarkEnd w:id="1547"/>
      <w:r>
        <w:t xml:space="preserve"> – Hash function</w:t>
      </w:r>
      <w:bookmarkEnd w:id="1548"/>
      <w:bookmarkEnd w:id="1549"/>
      <w:bookmarkEnd w:id="1550"/>
      <w:bookmarkEnd w:id="1551"/>
      <w:bookmarkEnd w:id="1552"/>
      <w:bookmarkEnd w:id="1553"/>
    </w:p>
    <w:p w14:paraId="3DB8B4D6" w14:textId="0CA2163E" w:rsidR="0012749B" w:rsidRDefault="0012749B" w:rsidP="004D4676">
      <w:pPr>
        <w:pStyle w:val="PARAGRAPH"/>
      </w:pPr>
      <w:r>
        <w:t xml:space="preserve">Hash algorithms are used in </w:t>
      </w:r>
      <w:del w:id="1554" w:author="John Cowburn" w:date="2021-04-16T13:56:00Z">
        <w:r w:rsidDel="00635BE8">
          <w:delText>DLMS</w:delText>
        </w:r>
      </w:del>
      <w:ins w:id="1555" w:author="John Cowburn" w:date="2021-04-16T13:56:00Z">
        <w:r w:rsidR="00635BE8">
          <w:t>DLMS®</w:t>
        </w:r>
      </w:ins>
      <w:r>
        <w:t>/COSEM for the following purposes:</w:t>
      </w:r>
    </w:p>
    <w:p w14:paraId="71FE5712" w14:textId="77777777" w:rsidR="0012749B" w:rsidRDefault="0012749B" w:rsidP="00521922">
      <w:pPr>
        <w:pStyle w:val="ListBullet"/>
      </w:pPr>
      <w:r>
        <w:t xml:space="preserve">digital signature, see </w:t>
      </w:r>
      <w:r>
        <w:fldChar w:fldCharType="begin" w:fldLock="1"/>
      </w:r>
      <w:r>
        <w:instrText xml:space="preserve"> REF _Ref392422774 \r \h </w:instrText>
      </w:r>
      <w:r>
        <w:fldChar w:fldCharType="separate"/>
      </w:r>
      <w:r w:rsidR="00811F07">
        <w:t>5.3.4.4</w:t>
      </w:r>
      <w:r>
        <w:fldChar w:fldCharType="end"/>
      </w:r>
      <w:r>
        <w:t>;</w:t>
      </w:r>
    </w:p>
    <w:p w14:paraId="455F4BDE" w14:textId="77777777" w:rsidR="0012749B" w:rsidRDefault="0012749B" w:rsidP="00521922">
      <w:pPr>
        <w:pStyle w:val="ListBullet"/>
      </w:pPr>
      <w:r>
        <w:t xml:space="preserve">key agreement, see </w:t>
      </w:r>
      <w:r>
        <w:fldChar w:fldCharType="begin" w:fldLock="1"/>
      </w:r>
      <w:r>
        <w:instrText xml:space="preserve"> REF _Ref341969672 \r \h  \* MERGEFORMAT </w:instrText>
      </w:r>
      <w:r>
        <w:fldChar w:fldCharType="separate"/>
      </w:r>
      <w:r w:rsidR="00811F07">
        <w:t>5.3.4.6</w:t>
      </w:r>
      <w:r>
        <w:fldChar w:fldCharType="end"/>
      </w:r>
      <w:r>
        <w:t>; and</w:t>
      </w:r>
    </w:p>
    <w:p w14:paraId="73EE6713" w14:textId="77777777" w:rsidR="0012749B" w:rsidRDefault="0012749B" w:rsidP="00521922">
      <w:pPr>
        <w:pStyle w:val="ListBullet"/>
      </w:pPr>
      <w:r>
        <w:t xml:space="preserve">HLS authentication. The algorithm to be used depends on the authentication mechanism, see </w:t>
      </w:r>
      <w:r>
        <w:fldChar w:fldCharType="begin" w:fldLock="1"/>
      </w:r>
      <w:r>
        <w:instrText xml:space="preserve"> REF _Ref392422816 \r \h </w:instrText>
      </w:r>
      <w:r>
        <w:fldChar w:fldCharType="separate"/>
      </w:r>
      <w:r w:rsidR="00811F07">
        <w:t>5.7.4</w:t>
      </w:r>
      <w:r>
        <w:fldChar w:fldCharType="end"/>
      </w:r>
      <w:r>
        <w:t>.</w:t>
      </w:r>
    </w:p>
    <w:p w14:paraId="1BF54588" w14:textId="77777777" w:rsidR="0012749B" w:rsidRDefault="0012749B" w:rsidP="004D4676">
      <w:pPr>
        <w:pStyle w:val="PARAGRAPH"/>
      </w:pPr>
      <w:r>
        <w:t xml:space="preserve">For digital signature and key agreement the algorithm shall be as stipulated by the security suite, see </w:t>
      </w:r>
      <w:r>
        <w:fldChar w:fldCharType="begin" w:fldLock="1"/>
      </w:r>
      <w:r>
        <w:instrText xml:space="preserve"> REF _Ref334525035 \h  \* MERGEFORMAT </w:instrText>
      </w:r>
      <w:r>
        <w:fldChar w:fldCharType="separate"/>
      </w:r>
      <w:r w:rsidR="00811F07" w:rsidRPr="00811F07">
        <w:t>Table 9</w:t>
      </w:r>
      <w:r>
        <w:fldChar w:fldCharType="end"/>
      </w:r>
      <w:r>
        <w:t>.</w:t>
      </w:r>
    </w:p>
    <w:p w14:paraId="2B792F2D" w14:textId="77777777" w:rsidR="0012749B" w:rsidRDefault="0012749B" w:rsidP="004D4676">
      <w:pPr>
        <w:pStyle w:val="Heading3"/>
      </w:pPr>
      <w:bookmarkStart w:id="1556" w:name="_Toc392501220"/>
      <w:bookmarkStart w:id="1557" w:name="_Toc386027373"/>
      <w:bookmarkStart w:id="1558" w:name="_Toc378104268"/>
      <w:bookmarkStart w:id="1559" w:name="_Toc373340335"/>
      <w:bookmarkStart w:id="1560" w:name="_Ref348169021"/>
      <w:bookmarkStart w:id="1561" w:name="_Toc437856415"/>
      <w:bookmarkStart w:id="1562" w:name="_Toc97127209"/>
      <w:r>
        <w:t>Symmetric key algorithms</w:t>
      </w:r>
      <w:bookmarkEnd w:id="1556"/>
      <w:bookmarkEnd w:id="1557"/>
      <w:bookmarkEnd w:id="1558"/>
      <w:bookmarkEnd w:id="1559"/>
      <w:bookmarkEnd w:id="1560"/>
      <w:bookmarkEnd w:id="1561"/>
      <w:bookmarkEnd w:id="1562"/>
      <w:r>
        <w:fldChar w:fldCharType="begin"/>
      </w:r>
      <w:r>
        <w:instrText xml:space="preserve"> XE "Symmetric key algorithm" </w:instrText>
      </w:r>
      <w:r>
        <w:fldChar w:fldCharType="end"/>
      </w:r>
    </w:p>
    <w:p w14:paraId="631390BC" w14:textId="77777777" w:rsidR="0012749B" w:rsidRDefault="0012749B" w:rsidP="004D4676">
      <w:pPr>
        <w:pStyle w:val="Heading4"/>
      </w:pPr>
      <w:bookmarkStart w:id="1563" w:name="_Toc392501221"/>
      <w:bookmarkStart w:id="1564" w:name="_Ref390976438"/>
      <w:bookmarkStart w:id="1565" w:name="_Toc386027374"/>
      <w:bookmarkStart w:id="1566" w:name="_Toc378104269"/>
      <w:bookmarkStart w:id="1567" w:name="_Toc437856416"/>
      <w:r>
        <w:t>General</w:t>
      </w:r>
      <w:bookmarkEnd w:id="1563"/>
      <w:bookmarkEnd w:id="1564"/>
      <w:bookmarkEnd w:id="1565"/>
      <w:bookmarkEnd w:id="1566"/>
      <w:bookmarkEnd w:id="1567"/>
    </w:p>
    <w:p w14:paraId="00A46FC4" w14:textId="38083D9A" w:rsidR="0012749B" w:rsidRDefault="0012749B" w:rsidP="004D4676">
      <w:pPr>
        <w:pStyle w:val="PARAGRAPH"/>
      </w:pPr>
      <w:r>
        <w:t xml:space="preserve">Symmetric key algorithms are used in </w:t>
      </w:r>
      <w:del w:id="1568" w:author="John Cowburn" w:date="2021-04-16T13:56:00Z">
        <w:r w:rsidDel="00635BE8">
          <w:delText>DLMS</w:delText>
        </w:r>
      </w:del>
      <w:ins w:id="1569" w:author="John Cowburn" w:date="2021-04-16T13:56:00Z">
        <w:r w:rsidR="00635BE8">
          <w:t>DLMS®</w:t>
        </w:r>
      </w:ins>
      <w:r>
        <w:t>/COSEM for the following purposes:</w:t>
      </w:r>
    </w:p>
    <w:p w14:paraId="3F606228" w14:textId="77777777" w:rsidR="0012749B" w:rsidRDefault="0012749B" w:rsidP="00521922">
      <w:pPr>
        <w:pStyle w:val="ListBullet"/>
      </w:pPr>
      <w:r>
        <w:t>authentication</w:t>
      </w:r>
      <w:r>
        <w:fldChar w:fldCharType="begin"/>
      </w:r>
      <w:r>
        <w:instrText xml:space="preserve"> XE "Authentication" </w:instrText>
      </w:r>
      <w:r>
        <w:fldChar w:fldCharType="end"/>
      </w:r>
      <w:r>
        <w:t xml:space="preserve"> of communicating partners using HLS authentication mechanisms, see </w:t>
      </w:r>
      <w:r>
        <w:fldChar w:fldCharType="begin" w:fldLock="1"/>
      </w:r>
      <w:r>
        <w:instrText xml:space="preserve"> REF _Ref392422881 \r \h </w:instrText>
      </w:r>
      <w:r>
        <w:fldChar w:fldCharType="separate"/>
      </w:r>
      <w:r w:rsidR="00811F07">
        <w:t>5.7.4</w:t>
      </w:r>
      <w:r>
        <w:fldChar w:fldCharType="end"/>
      </w:r>
      <w:r>
        <w:t>;</w:t>
      </w:r>
    </w:p>
    <w:p w14:paraId="6FA27BF6" w14:textId="77777777" w:rsidR="0012749B" w:rsidRDefault="0012749B" w:rsidP="00521922">
      <w:pPr>
        <w:pStyle w:val="ListBullet"/>
      </w:pPr>
      <w:r>
        <w:t>authentication and encryption</w:t>
      </w:r>
      <w:r>
        <w:fldChar w:fldCharType="begin"/>
      </w:r>
      <w:r>
        <w:instrText xml:space="preserve"> XE "Encryption" </w:instrText>
      </w:r>
      <w:r>
        <w:fldChar w:fldCharType="end"/>
      </w:r>
      <w:r>
        <w:t xml:space="preserve"> of xDLMS messages, see </w:t>
      </w:r>
      <w:r>
        <w:fldChar w:fldCharType="begin" w:fldLock="1"/>
      </w:r>
      <w:r>
        <w:instrText xml:space="preserve"> REF _Ref378443151 \r \h </w:instrText>
      </w:r>
      <w:r>
        <w:fldChar w:fldCharType="separate"/>
      </w:r>
      <w:r w:rsidR="00811F07">
        <w:t>5.7.2</w:t>
      </w:r>
      <w:r>
        <w:fldChar w:fldCharType="end"/>
      </w:r>
      <w:r>
        <w:t>;</w:t>
      </w:r>
    </w:p>
    <w:p w14:paraId="477A7318" w14:textId="77777777" w:rsidR="0012749B" w:rsidRDefault="0012749B" w:rsidP="00521922">
      <w:pPr>
        <w:pStyle w:val="ListBullet"/>
      </w:pPr>
      <w:r>
        <w:t xml:space="preserve">authentication and encryption of COSEM data, see </w:t>
      </w:r>
      <w:r>
        <w:fldChar w:fldCharType="begin" w:fldLock="1"/>
      </w:r>
      <w:r>
        <w:instrText xml:space="preserve"> REF _Ref381273651 \r \h </w:instrText>
      </w:r>
      <w:r>
        <w:fldChar w:fldCharType="separate"/>
      </w:r>
      <w:r w:rsidR="00811F07">
        <w:t>5.7.5</w:t>
      </w:r>
      <w:r>
        <w:fldChar w:fldCharType="end"/>
      </w:r>
      <w:r>
        <w:t>.</w:t>
      </w:r>
    </w:p>
    <w:p w14:paraId="3F9E3AC2" w14:textId="77777777" w:rsidR="0012749B" w:rsidRDefault="0012749B" w:rsidP="004D4676">
      <w:pPr>
        <w:pStyle w:val="NOTE"/>
      </w:pPr>
      <w:r>
        <w:t>NOTE</w:t>
      </w:r>
      <w:r w:rsidR="004D4676">
        <w:t> </w:t>
      </w:r>
      <w:r>
        <w:t xml:space="preserve">The following text is quoted from </w:t>
      </w:r>
      <w:r>
        <w:fldChar w:fldCharType="begin" w:fldLock="1"/>
      </w:r>
      <w:r>
        <w:instrText xml:space="preserve"> REF NIST_SP80021_Guide \h </w:instrText>
      </w:r>
      <w:r>
        <w:fldChar w:fldCharType="separate"/>
      </w:r>
      <w:r w:rsidR="00811F07" w:rsidRPr="00E905E9">
        <w:t>NIST SP 800-21:2005</w:t>
      </w:r>
      <w:r>
        <w:fldChar w:fldCharType="end"/>
      </w:r>
      <w:r w:rsidR="00633DC5">
        <w:t>,</w:t>
      </w:r>
      <w:r>
        <w:t xml:space="preserve"> 3.3.</w:t>
      </w:r>
    </w:p>
    <w:p w14:paraId="3440F28E" w14:textId="77777777" w:rsidR="0012749B" w:rsidRDefault="0012749B" w:rsidP="004D4676">
      <w:pPr>
        <w:pStyle w:val="PARAGRAPH"/>
      </w:pPr>
      <w:r>
        <w:t xml:space="preserve">Symmetric key algorithms (often called secret key algorithms) use a single key to both apply the protection and to remove or check the protection. For example, the key used to encrypt data is also used to decrypt the encrypted data. This key must be kept secret if the data is to retain its cryptographic protection. Symmetric key algorithms are used to provide </w:t>
      </w:r>
      <w:r>
        <w:lastRenderedPageBreak/>
        <w:t>confidentiality</w:t>
      </w:r>
      <w:r>
        <w:fldChar w:fldCharType="begin"/>
      </w:r>
      <w:r>
        <w:instrText xml:space="preserve"> XE "Confidentiality" </w:instrText>
      </w:r>
      <w:r>
        <w:fldChar w:fldCharType="end"/>
      </w:r>
      <w:r>
        <w:t xml:space="preserve"> via encryption, or an assurance of authenticity</w:t>
      </w:r>
      <w:r>
        <w:fldChar w:fldCharType="begin"/>
      </w:r>
      <w:r>
        <w:instrText xml:space="preserve"> XE "Authenticity" </w:instrText>
      </w:r>
      <w:r>
        <w:fldChar w:fldCharType="end"/>
      </w:r>
      <w:r>
        <w:t xml:space="preserve"> or integrity</w:t>
      </w:r>
      <w:r>
        <w:fldChar w:fldCharType="begin"/>
      </w:r>
      <w:r>
        <w:instrText xml:space="preserve"> XE "Integrity" </w:instrText>
      </w:r>
      <w:r>
        <w:fldChar w:fldCharType="end"/>
      </w:r>
      <w:r>
        <w:t xml:space="preserve"> via authentication, or are used during key establishment.</w:t>
      </w:r>
    </w:p>
    <w:p w14:paraId="3AA5EF67" w14:textId="77777777" w:rsidR="0012749B" w:rsidRDefault="0012749B" w:rsidP="004D4676">
      <w:pPr>
        <w:pStyle w:val="PARAGRAPH"/>
      </w:pPr>
      <w:r>
        <w:t>Keys used for one purpose shall not be used for other purposes. (See</w:t>
      </w:r>
      <w:r w:rsidR="00286962">
        <w:t xml:space="preserve"> </w:t>
      </w:r>
      <w:r w:rsidR="00286962">
        <w:fldChar w:fldCharType="begin" w:fldLock="1"/>
      </w:r>
      <w:r w:rsidR="00286962">
        <w:instrText xml:space="preserve"> REF NIST_SP800_57_Keymgmt \h </w:instrText>
      </w:r>
      <w:r w:rsidR="00286962">
        <w:fldChar w:fldCharType="separate"/>
      </w:r>
      <w:r w:rsidR="00811F07" w:rsidRPr="00347160">
        <w:t>NIST SP 800-57:20</w:t>
      </w:r>
      <w:r w:rsidR="00811F07">
        <w:t>12</w:t>
      </w:r>
      <w:r w:rsidR="00286962">
        <w:fldChar w:fldCharType="end"/>
      </w:r>
      <w:r>
        <w:t>).</w:t>
      </w:r>
    </w:p>
    <w:p w14:paraId="0ADE16A4" w14:textId="77777777" w:rsidR="0012749B" w:rsidRDefault="0012749B" w:rsidP="00AE54B5">
      <w:pPr>
        <w:pStyle w:val="Heading4"/>
      </w:pPr>
      <w:bookmarkStart w:id="1570" w:name="_Toc392501222"/>
      <w:bookmarkStart w:id="1571" w:name="_Toc386027375"/>
      <w:bookmarkStart w:id="1572" w:name="_Toc378104270"/>
      <w:bookmarkStart w:id="1573" w:name="_Toc339091340"/>
      <w:bookmarkStart w:id="1574" w:name="_Toc337837342"/>
      <w:bookmarkStart w:id="1575" w:name="_Toc437856417"/>
      <w:r>
        <w:t>Encryption</w:t>
      </w:r>
      <w:r>
        <w:fldChar w:fldCharType="begin"/>
      </w:r>
      <w:r>
        <w:instrText xml:space="preserve"> XE "Encryption" </w:instrText>
      </w:r>
      <w:r>
        <w:fldChar w:fldCharType="end"/>
      </w:r>
      <w:r>
        <w:t xml:space="preserve"> and decryption</w:t>
      </w:r>
      <w:bookmarkEnd w:id="1570"/>
      <w:bookmarkEnd w:id="1571"/>
      <w:bookmarkEnd w:id="1572"/>
      <w:bookmarkEnd w:id="1573"/>
      <w:bookmarkEnd w:id="1574"/>
      <w:bookmarkEnd w:id="1575"/>
      <w:r>
        <w:fldChar w:fldCharType="begin"/>
      </w:r>
      <w:r>
        <w:instrText xml:space="preserve"> XE "</w:instrText>
      </w:r>
      <w:r>
        <w:rPr>
          <w:lang w:val="hu-HU"/>
        </w:rPr>
        <w:instrText>Decryption</w:instrText>
      </w:r>
      <w:r>
        <w:instrText xml:space="preserve">" </w:instrText>
      </w:r>
      <w:r>
        <w:fldChar w:fldCharType="end"/>
      </w:r>
    </w:p>
    <w:p w14:paraId="05174B5A" w14:textId="77777777" w:rsidR="0012749B" w:rsidRDefault="0012749B" w:rsidP="004D4676">
      <w:pPr>
        <w:pStyle w:val="NOTE"/>
      </w:pPr>
      <w:r>
        <w:t>NOTE</w:t>
      </w:r>
      <w:r w:rsidR="004D4676">
        <w:t> </w:t>
      </w:r>
      <w:r>
        <w:t xml:space="preserve">The following text is quoted from </w:t>
      </w:r>
      <w:r>
        <w:fldChar w:fldCharType="begin" w:fldLock="1"/>
      </w:r>
      <w:r>
        <w:instrText xml:space="preserve"> REF NIST_SP80021_Guide \h </w:instrText>
      </w:r>
      <w:r>
        <w:fldChar w:fldCharType="separate"/>
      </w:r>
      <w:r w:rsidR="00811F07" w:rsidRPr="00E905E9">
        <w:t>NIST SP 800-21:2005</w:t>
      </w:r>
      <w:r>
        <w:fldChar w:fldCharType="end"/>
      </w:r>
      <w:r w:rsidR="00633DC5">
        <w:t>,</w:t>
      </w:r>
      <w:r>
        <w:t xml:space="preserve"> 3.3.1.</w:t>
      </w:r>
    </w:p>
    <w:p w14:paraId="69B270E4" w14:textId="77777777" w:rsidR="0012749B" w:rsidRDefault="0012749B" w:rsidP="004D4676">
      <w:pPr>
        <w:pStyle w:val="PARAGRAPH"/>
      </w:pPr>
      <w:r>
        <w:t xml:space="preserve">Encryption is used to provide confidentiality for data. The data to be protected is called </w:t>
      </w:r>
      <w:r>
        <w:rPr>
          <w:i/>
          <w:iCs/>
        </w:rPr>
        <w:t>plaintext</w:t>
      </w:r>
      <w:r>
        <w:fldChar w:fldCharType="begin"/>
      </w:r>
      <w:r>
        <w:instrText xml:space="preserve"> XE "Plaintext" </w:instrText>
      </w:r>
      <w:r>
        <w:fldChar w:fldCharType="end"/>
      </w:r>
      <w:r>
        <w:t xml:space="preserve">. Encryption transforms the data into </w:t>
      </w:r>
      <w:r>
        <w:rPr>
          <w:i/>
          <w:iCs/>
        </w:rPr>
        <w:t>ciphertext</w:t>
      </w:r>
      <w:r>
        <w:t>. Ciphertext</w:t>
      </w:r>
      <w:r>
        <w:fldChar w:fldCharType="begin"/>
      </w:r>
      <w:r>
        <w:instrText xml:space="preserve"> XE "Ciphertext" </w:instrText>
      </w:r>
      <w:r>
        <w:fldChar w:fldCharType="end"/>
      </w:r>
      <w:r>
        <w:t xml:space="preserve"> can be transformed back into plaintext using decryption.</w:t>
      </w:r>
    </w:p>
    <w:p w14:paraId="7DA1D9AE" w14:textId="77777777" w:rsidR="0012749B" w:rsidRDefault="0012749B" w:rsidP="004D4676">
      <w:pPr>
        <w:pStyle w:val="PARAGRAPH"/>
      </w:pPr>
      <w:r>
        <w:t>Plaintext data can be recovered from ciphertext only by using the same key that was used to encrypt the data. Unauthorized recipients of the ciphertext who know the cryptographic algorithm but do not have the correct key should not be able to decrypt the ciphertext. However, anyone who has the key and the cryptographic algorithm can easily decrypt the ciphertext and obtain the original plaintext data.</w:t>
      </w:r>
    </w:p>
    <w:p w14:paraId="4528D5E8" w14:textId="77777777" w:rsidR="0012749B" w:rsidRDefault="0012749B" w:rsidP="004D4676">
      <w:pPr>
        <w:pStyle w:val="PARAGRAPH"/>
      </w:pPr>
      <w:r>
        <w:fldChar w:fldCharType="begin" w:fldLock="1"/>
      </w:r>
      <w:r>
        <w:instrText xml:space="preserve"> REF _Ref347839678 \h  \* MERGEFORMAT </w:instrText>
      </w:r>
      <w:r>
        <w:fldChar w:fldCharType="separate"/>
      </w:r>
      <w:r w:rsidR="00811F07">
        <w:t>Figure 16</w:t>
      </w:r>
      <w:r>
        <w:fldChar w:fldCharType="end"/>
      </w:r>
      <w:r>
        <w:t xml:space="preserve"> depicts the encryption and decryption processes. The plaintext (P) and a key (K) are used by the encryption process to produce the ciphertext (C). To decrypt, the ciphertext (C) and the same key (K) are used by the decryption process to recover the plaintext (P).</w:t>
      </w:r>
    </w:p>
    <w:p w14:paraId="4AA2FC1F" w14:textId="77777777" w:rsidR="0012749B" w:rsidRDefault="0012749B" w:rsidP="004D4676">
      <w:pPr>
        <w:pStyle w:val="FIGURE"/>
      </w:pPr>
      <w:r>
        <w:rPr>
          <w:noProof/>
          <w:lang w:eastAsia="en-GB"/>
        </w:rPr>
        <w:drawing>
          <wp:inline distT="0" distB="0" distL="0" distR="0" wp14:anchorId="2D120FC6" wp14:editId="28F3EE95">
            <wp:extent cx="4088765" cy="1104265"/>
            <wp:effectExtent l="0" t="0" r="698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8765" cy="1104265"/>
                    </a:xfrm>
                    <a:prstGeom prst="rect">
                      <a:avLst/>
                    </a:prstGeom>
                    <a:noFill/>
                    <a:ln>
                      <a:noFill/>
                    </a:ln>
                  </pic:spPr>
                </pic:pic>
              </a:graphicData>
            </a:graphic>
          </wp:inline>
        </w:drawing>
      </w:r>
    </w:p>
    <w:p w14:paraId="69AF1F1B" w14:textId="7B24DC30" w:rsidR="0012749B" w:rsidRDefault="0012749B" w:rsidP="0012749B">
      <w:pPr>
        <w:pStyle w:val="FIGURE-title"/>
      </w:pPr>
      <w:bookmarkStart w:id="1576" w:name="_Ref347839678"/>
      <w:bookmarkStart w:id="1577" w:name="_Toc392501642"/>
      <w:bookmarkStart w:id="1578" w:name="_Toc386035039"/>
      <w:bookmarkStart w:id="1579" w:name="_Toc378104445"/>
      <w:bookmarkStart w:id="1580" w:name="_Toc337837368"/>
      <w:bookmarkStart w:id="1581" w:name="_Toc437856671"/>
      <w:bookmarkStart w:id="1582" w:name="_Toc97127374"/>
      <w:r>
        <w:t xml:space="preserve">Figure </w:t>
      </w:r>
      <w:fldSimple w:instr=" SEQ Figure \* ARABIC ">
        <w:r w:rsidR="00DC4BE9">
          <w:rPr>
            <w:noProof/>
          </w:rPr>
          <w:t>16</w:t>
        </w:r>
      </w:fldSimple>
      <w:bookmarkEnd w:id="1576"/>
      <w:r>
        <w:t xml:space="preserve"> – Encryption and decryption</w:t>
      </w:r>
      <w:bookmarkEnd w:id="1577"/>
      <w:bookmarkEnd w:id="1578"/>
      <w:bookmarkEnd w:id="1579"/>
      <w:bookmarkEnd w:id="1580"/>
      <w:bookmarkEnd w:id="1581"/>
      <w:bookmarkEnd w:id="1582"/>
    </w:p>
    <w:p w14:paraId="7E493395" w14:textId="77777777" w:rsidR="0012749B" w:rsidRDefault="0012749B" w:rsidP="004D4676">
      <w:pPr>
        <w:pStyle w:val="PARAGRAPH"/>
      </w:pPr>
      <w:r>
        <w:t xml:space="preserve">With symmetric key block cipher algorithms, the same plaintext block and key will always produce the same ciphertext block. This property does not provide acceptable security. Therefore, cryptographic modes of operation have been defined to address this problem (see </w:t>
      </w:r>
      <w:r>
        <w:fldChar w:fldCharType="begin" w:fldLock="1"/>
      </w:r>
      <w:r>
        <w:instrText xml:space="preserve"> REF _Ref386910369 \r \h </w:instrText>
      </w:r>
      <w:r>
        <w:fldChar w:fldCharType="separate"/>
      </w:r>
      <w:r w:rsidR="00811F07">
        <w:t>5.3.3.4</w:t>
      </w:r>
      <w:r>
        <w:fldChar w:fldCharType="end"/>
      </w:r>
      <w:r>
        <w:t>).</w:t>
      </w:r>
    </w:p>
    <w:p w14:paraId="594CE718" w14:textId="77777777" w:rsidR="0012749B" w:rsidRDefault="0012749B" w:rsidP="00AE54B5">
      <w:pPr>
        <w:pStyle w:val="Heading4"/>
      </w:pPr>
      <w:bookmarkStart w:id="1583" w:name="_Toc392501223"/>
      <w:bookmarkStart w:id="1584" w:name="_Toc386027376"/>
      <w:bookmarkStart w:id="1585" w:name="_Toc378104271"/>
      <w:bookmarkStart w:id="1586" w:name="_Ref348805374"/>
      <w:bookmarkStart w:id="1587" w:name="_Toc339091163"/>
      <w:bookmarkStart w:id="1588" w:name="_Toc337837243"/>
      <w:bookmarkStart w:id="1589" w:name="_Toc334215669"/>
      <w:bookmarkStart w:id="1590" w:name="_Toc437856418"/>
      <w:r>
        <w:t>Advanced Encryption Standard</w:t>
      </w:r>
      <w:bookmarkEnd w:id="1583"/>
      <w:bookmarkEnd w:id="1584"/>
      <w:bookmarkEnd w:id="1585"/>
      <w:bookmarkEnd w:id="1586"/>
      <w:bookmarkEnd w:id="1587"/>
      <w:bookmarkEnd w:id="1588"/>
      <w:bookmarkEnd w:id="1589"/>
      <w:bookmarkEnd w:id="1590"/>
    </w:p>
    <w:p w14:paraId="764A693E" w14:textId="5F26D9E2" w:rsidR="0012749B" w:rsidRDefault="0012749B" w:rsidP="0012749B">
      <w:pPr>
        <w:pStyle w:val="PARAGRAPH"/>
      </w:pPr>
      <w:r>
        <w:t xml:space="preserve">For the purposes of </w:t>
      </w:r>
      <w:del w:id="1591" w:author="John Cowburn" w:date="2021-04-16T13:56:00Z">
        <w:r w:rsidDel="00635BE8">
          <w:delText>DLMS</w:delText>
        </w:r>
      </w:del>
      <w:ins w:id="1592" w:author="John Cowburn" w:date="2021-04-16T13:56:00Z">
        <w:r w:rsidR="00635BE8">
          <w:t>DLMS®</w:t>
        </w:r>
      </w:ins>
      <w:r>
        <w:t>/COSEM, the Advanced Encryption Standard</w:t>
      </w:r>
      <w:r>
        <w:fldChar w:fldCharType="begin"/>
      </w:r>
      <w:r>
        <w:instrText xml:space="preserve"> XE "Advanced Encryption Standard" </w:instrText>
      </w:r>
      <w:r>
        <w:fldChar w:fldCharType="end"/>
      </w:r>
      <w:r>
        <w:t xml:space="preserve"> (AES) as specified in FIPS PUB 197:2001 shall be used. AES operates on blocks (chunks) of data during an encryption or decryption operation. For this reason, AES is referred to as a block cipher algorithm</w:t>
      </w:r>
      <w:r>
        <w:fldChar w:fldCharType="begin"/>
      </w:r>
      <w:r>
        <w:instrText xml:space="preserve"> XE "Block cipher algorithm" </w:instrText>
      </w:r>
      <w:r>
        <w:fldChar w:fldCharType="end"/>
      </w:r>
      <w:r>
        <w:t>.</w:t>
      </w:r>
    </w:p>
    <w:p w14:paraId="1FB47473" w14:textId="77777777" w:rsidR="0012749B" w:rsidRDefault="0012749B" w:rsidP="004D4676">
      <w:pPr>
        <w:pStyle w:val="NOTE"/>
      </w:pPr>
      <w:r>
        <w:t>NOTE</w:t>
      </w:r>
      <w:r w:rsidR="004D4676">
        <w:t> </w:t>
      </w:r>
      <w:r>
        <w:t xml:space="preserve">The following text is quoted from </w:t>
      </w:r>
      <w:r>
        <w:fldChar w:fldCharType="begin" w:fldLock="1"/>
      </w:r>
      <w:r>
        <w:instrText xml:space="preserve"> REF NIST_SP80021_Guide \h </w:instrText>
      </w:r>
      <w:r>
        <w:fldChar w:fldCharType="separate"/>
      </w:r>
      <w:r w:rsidR="00811F07" w:rsidRPr="00E905E9">
        <w:t>NIST SP 800-21:2005</w:t>
      </w:r>
      <w:r>
        <w:fldChar w:fldCharType="end"/>
      </w:r>
      <w:r w:rsidR="00633DC5">
        <w:t>,</w:t>
      </w:r>
      <w:r>
        <w:t xml:space="preserve"> 3.3.1.3.</w:t>
      </w:r>
    </w:p>
    <w:p w14:paraId="68E41C3E" w14:textId="77777777" w:rsidR="0012749B" w:rsidRDefault="0012749B" w:rsidP="004D4676">
      <w:pPr>
        <w:pStyle w:val="PARAGRAPH"/>
      </w:pPr>
      <w:r>
        <w:t>AES encrypts and decrypts data in 128-bit blocks, using 128, 192 or 256 bit keys. All three key sizes are adequate.</w:t>
      </w:r>
    </w:p>
    <w:p w14:paraId="121C66C5" w14:textId="77777777" w:rsidR="0012749B" w:rsidRDefault="0012749B" w:rsidP="004D4676">
      <w:pPr>
        <w:pStyle w:val="PARAGRAPH"/>
        <w:rPr>
          <w:i/>
          <w:iCs/>
        </w:rPr>
      </w:pPr>
      <w:r>
        <w:t>AES offers a combination of security, performance, efficiency, ease of implementation, and flexibility. Specifically, the algorithm performs well in both hardware and software across a wide range of computing environments. Also, the very low memory requirements of the algorithm make it very well suited for restricted-space environments.</w:t>
      </w:r>
    </w:p>
    <w:p w14:paraId="669F4AC9" w14:textId="77777777" w:rsidR="0012749B" w:rsidRDefault="0012749B" w:rsidP="00AE54B5">
      <w:pPr>
        <w:pStyle w:val="Heading4"/>
      </w:pPr>
      <w:bookmarkStart w:id="1593" w:name="_Toc392501224"/>
      <w:bookmarkStart w:id="1594" w:name="_Ref386910369"/>
      <w:bookmarkStart w:id="1595" w:name="_Ref386910346"/>
      <w:bookmarkStart w:id="1596" w:name="_Toc386027377"/>
      <w:bookmarkStart w:id="1597" w:name="_Toc378104272"/>
      <w:bookmarkStart w:id="1598" w:name="_Toc339091342"/>
      <w:bookmarkStart w:id="1599" w:name="_Toc337837344"/>
      <w:bookmarkStart w:id="1600" w:name="_Toc437856419"/>
      <w:r>
        <w:lastRenderedPageBreak/>
        <w:t>Encryption Modes of Operation</w:t>
      </w:r>
      <w:bookmarkEnd w:id="1593"/>
      <w:bookmarkEnd w:id="1594"/>
      <w:bookmarkEnd w:id="1595"/>
      <w:bookmarkEnd w:id="1596"/>
      <w:bookmarkEnd w:id="1597"/>
      <w:bookmarkEnd w:id="1598"/>
      <w:bookmarkEnd w:id="1599"/>
      <w:bookmarkEnd w:id="1600"/>
      <w:r>
        <w:fldChar w:fldCharType="begin"/>
      </w:r>
      <w:r>
        <w:instrText xml:space="preserve"> XE "Encryption, Mode of Operation" </w:instrText>
      </w:r>
      <w:r>
        <w:fldChar w:fldCharType="end"/>
      </w:r>
    </w:p>
    <w:p w14:paraId="0804FC35" w14:textId="77777777" w:rsidR="0012749B" w:rsidRDefault="0012749B" w:rsidP="004D4676">
      <w:pPr>
        <w:pStyle w:val="NOTE"/>
      </w:pPr>
      <w:r>
        <w:t>NOTE</w:t>
      </w:r>
      <w:r w:rsidR="004D4676">
        <w:t> </w:t>
      </w:r>
      <w:r>
        <w:t xml:space="preserve">The following text is quoted from </w:t>
      </w:r>
      <w:r>
        <w:fldChar w:fldCharType="begin" w:fldLock="1"/>
      </w:r>
      <w:r>
        <w:instrText xml:space="preserve"> REF NIST_SP80021_Guide \h </w:instrText>
      </w:r>
      <w:r>
        <w:fldChar w:fldCharType="separate"/>
      </w:r>
      <w:r w:rsidR="00811F07" w:rsidRPr="00E905E9">
        <w:t>NIST SP 800-21:2005</w:t>
      </w:r>
      <w:r>
        <w:fldChar w:fldCharType="end"/>
      </w:r>
      <w:r w:rsidR="00633DC5">
        <w:t>,</w:t>
      </w:r>
      <w:r>
        <w:t xml:space="preserve"> 3.3.1.4.</w:t>
      </w:r>
    </w:p>
    <w:p w14:paraId="424C220B" w14:textId="77777777" w:rsidR="0012749B" w:rsidRDefault="0012749B" w:rsidP="0012749B">
      <w:pPr>
        <w:pStyle w:val="PARAGRAPH"/>
      </w:pPr>
      <w:r>
        <w:t>With a symmetric key block cipher</w:t>
      </w:r>
      <w:r>
        <w:fldChar w:fldCharType="begin"/>
      </w:r>
      <w:r>
        <w:instrText xml:space="preserve"> XE "Block cipher" </w:instrText>
      </w:r>
      <w:r>
        <w:fldChar w:fldCharType="end"/>
      </w:r>
      <w:r>
        <w:t xml:space="preserve"> algorithm, the same plaintext block will always encrypt to the same ciphertext block when the same symmetric key is used. If the multiple blocks in a typical message (data stream) are encrypted separately, an adversary could easily substitute individual blocks, possibly without detection. Furthermore, certain kinds of data patterns in the plaintext, such as repeated blocks, would be apparent in the ciphertext.</w:t>
      </w:r>
    </w:p>
    <w:p w14:paraId="7DC2E0F3" w14:textId="77777777" w:rsidR="0012749B" w:rsidRDefault="0012749B" w:rsidP="0012749B">
      <w:pPr>
        <w:pStyle w:val="PARAGRAPH"/>
      </w:pPr>
      <w:r>
        <w:t>Cryptographic modes of operation have been defined to address this problem by combining the basic cryptographic algorithm with variable initialization values (commonly known as initialization vectors</w:t>
      </w:r>
      <w:r>
        <w:fldChar w:fldCharType="begin"/>
      </w:r>
      <w:r>
        <w:instrText xml:space="preserve"> XE "Initialization vector" </w:instrText>
      </w:r>
      <w:r>
        <w:fldChar w:fldCharType="end"/>
      </w:r>
      <w:r>
        <w:t>) and feedback rules for the information derived from the cryptographic operation.</w:t>
      </w:r>
    </w:p>
    <w:p w14:paraId="383CCC21" w14:textId="77777777" w:rsidR="0012749B" w:rsidRDefault="0012749B" w:rsidP="004D4676">
      <w:pPr>
        <w:pStyle w:val="PARAGRAPH"/>
      </w:pPr>
      <w:r>
        <w:fldChar w:fldCharType="begin" w:fldLock="1"/>
      </w:r>
      <w:r>
        <w:instrText xml:space="preserve"> REF NIST_SP800_38D_GCM \h </w:instrText>
      </w:r>
      <w:r>
        <w:fldChar w:fldCharType="separate"/>
      </w:r>
      <w:r w:rsidR="00811F07" w:rsidRPr="00347160">
        <w:t>NIST SP 800-38D:2007</w:t>
      </w:r>
      <w:r>
        <w:fldChar w:fldCharType="end"/>
      </w:r>
      <w:r>
        <w:t xml:space="preserve"> specifies the Galois/Counter Mode</w:t>
      </w:r>
      <w:r>
        <w:fldChar w:fldCharType="begin"/>
      </w:r>
      <w:r>
        <w:instrText xml:space="preserve"> XE "Galois/Counter Mode" </w:instrText>
      </w:r>
      <w:r>
        <w:fldChar w:fldCharType="end"/>
      </w:r>
      <w:r>
        <w:t xml:space="preserve"> (GCM), an algorithm for authenticated encryption with associated data, and its specialization, GMAC, for generating a message authentication code (MAC) on data that is not encrypted. GCM and GMAC are modes of operation for an underlying approved symmetric key block cipher. See </w:t>
      </w:r>
      <w:r>
        <w:fldChar w:fldCharType="begin" w:fldLock="1"/>
      </w:r>
      <w:r>
        <w:instrText xml:space="preserve"> REF _Ref348805374 \r \h </w:instrText>
      </w:r>
      <w:r>
        <w:fldChar w:fldCharType="separate"/>
      </w:r>
      <w:r w:rsidR="00811F07">
        <w:t>5.3.3.3</w:t>
      </w:r>
      <w:r>
        <w:fldChar w:fldCharType="end"/>
      </w:r>
      <w:r>
        <w:t>.</w:t>
      </w:r>
    </w:p>
    <w:p w14:paraId="0F6FDF97" w14:textId="77777777" w:rsidR="0012749B" w:rsidRDefault="0012749B" w:rsidP="00AE54B5">
      <w:pPr>
        <w:pStyle w:val="Heading4"/>
      </w:pPr>
      <w:bookmarkStart w:id="1601" w:name="_Toc392501225"/>
      <w:bookmarkStart w:id="1602" w:name="_Toc386027378"/>
      <w:bookmarkStart w:id="1603" w:name="_Toc378104273"/>
      <w:bookmarkStart w:id="1604" w:name="_Toc339091343"/>
      <w:bookmarkStart w:id="1605" w:name="_Toc337837345"/>
      <w:bookmarkStart w:id="1606" w:name="_Toc437856420"/>
      <w:r>
        <w:t>Message Authentication Code</w:t>
      </w:r>
      <w:bookmarkEnd w:id="1601"/>
      <w:bookmarkEnd w:id="1602"/>
      <w:bookmarkEnd w:id="1603"/>
      <w:bookmarkEnd w:id="1604"/>
      <w:bookmarkEnd w:id="1605"/>
      <w:bookmarkEnd w:id="1606"/>
      <w:r>
        <w:fldChar w:fldCharType="begin"/>
      </w:r>
      <w:r>
        <w:instrText xml:space="preserve"> XE "Message Authentication Code" </w:instrText>
      </w:r>
      <w:r>
        <w:fldChar w:fldCharType="end"/>
      </w:r>
    </w:p>
    <w:p w14:paraId="51E14FEA" w14:textId="77777777" w:rsidR="0012749B" w:rsidRDefault="0012749B" w:rsidP="004D4676">
      <w:pPr>
        <w:pStyle w:val="NOTE"/>
      </w:pPr>
      <w:r>
        <w:t>NOTE</w:t>
      </w:r>
      <w:r w:rsidR="004D4676">
        <w:t> </w:t>
      </w:r>
      <w:r>
        <w:t xml:space="preserve">The following text is quoted from </w:t>
      </w:r>
      <w:r>
        <w:fldChar w:fldCharType="begin" w:fldLock="1"/>
      </w:r>
      <w:r>
        <w:instrText xml:space="preserve"> REF NIST_SP80021_Guide \h </w:instrText>
      </w:r>
      <w:r>
        <w:fldChar w:fldCharType="separate"/>
      </w:r>
      <w:r w:rsidR="00811F07" w:rsidRPr="00E905E9">
        <w:t>NIST SP 800-21:2005</w:t>
      </w:r>
      <w:r>
        <w:fldChar w:fldCharType="end"/>
      </w:r>
      <w:r w:rsidR="00633DC5">
        <w:t>,</w:t>
      </w:r>
      <w:r>
        <w:t xml:space="preserve"> 3.3.2.</w:t>
      </w:r>
    </w:p>
    <w:p w14:paraId="4BC3965B" w14:textId="77777777" w:rsidR="0012749B" w:rsidRDefault="0012749B" w:rsidP="004D4676">
      <w:pPr>
        <w:pStyle w:val="PARAGRAPH"/>
      </w:pPr>
      <w:r>
        <w:t>Message Authentication Codes (MACs) provide an assurance of authenticity and integrity. A MAC is a cryptographic checksum on the data that is used to provide assurance that the data has not changed or been altered and that the MAC was computed by the expected party (the sender). Typically, MACs are used between two parties that share a secret key to authenticate information exchanged between those parties.</w:t>
      </w:r>
    </w:p>
    <w:p w14:paraId="296BEC70" w14:textId="77777777" w:rsidR="0012749B" w:rsidRDefault="0012749B" w:rsidP="004D4676">
      <w:pPr>
        <w:pStyle w:val="PARAGRAPH"/>
      </w:pPr>
      <w:r>
        <w:fldChar w:fldCharType="begin" w:fldLock="1"/>
      </w:r>
      <w:r>
        <w:instrText xml:space="preserve"> REF _Ref347840797 \h </w:instrText>
      </w:r>
      <w:r>
        <w:fldChar w:fldCharType="separate"/>
      </w:r>
      <w:r w:rsidR="00811F07" w:rsidRPr="00077BDE">
        <w:t xml:space="preserve">Figure </w:t>
      </w:r>
      <w:r w:rsidR="00811F07" w:rsidRPr="00077BDE">
        <w:rPr>
          <w:noProof/>
        </w:rPr>
        <w:t>17</w:t>
      </w:r>
      <w:r>
        <w:fldChar w:fldCharType="end"/>
      </w:r>
      <w:r>
        <w:t xml:space="preserve"> depicts the use of message authentication codes (MACs).</w:t>
      </w:r>
    </w:p>
    <w:p w14:paraId="2C5A5430" w14:textId="77777777" w:rsidR="0012749B" w:rsidRDefault="0012749B" w:rsidP="004D4676">
      <w:pPr>
        <w:pStyle w:val="FIGURE"/>
      </w:pPr>
      <w:r>
        <w:rPr>
          <w:noProof/>
          <w:lang w:eastAsia="en-GB"/>
        </w:rPr>
        <w:drawing>
          <wp:inline distT="0" distB="0" distL="0" distR="0" wp14:anchorId="311480D4" wp14:editId="7A9F0F6B">
            <wp:extent cx="4692650" cy="18199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92650" cy="1819910"/>
                    </a:xfrm>
                    <a:prstGeom prst="rect">
                      <a:avLst/>
                    </a:prstGeom>
                    <a:noFill/>
                    <a:ln>
                      <a:noFill/>
                    </a:ln>
                  </pic:spPr>
                </pic:pic>
              </a:graphicData>
            </a:graphic>
          </wp:inline>
        </w:drawing>
      </w:r>
    </w:p>
    <w:p w14:paraId="205C8490" w14:textId="3894BC89" w:rsidR="0012749B" w:rsidRDefault="0012749B" w:rsidP="0012749B">
      <w:pPr>
        <w:pStyle w:val="FIGURE-title"/>
        <w:rPr>
          <w:lang w:val="fr-FR"/>
        </w:rPr>
      </w:pPr>
      <w:bookmarkStart w:id="1607" w:name="_Ref347840797"/>
      <w:bookmarkStart w:id="1608" w:name="_Toc392501643"/>
      <w:bookmarkStart w:id="1609" w:name="_Toc386035040"/>
      <w:bookmarkStart w:id="1610" w:name="_Toc378104446"/>
      <w:bookmarkStart w:id="1611" w:name="_Toc337837369"/>
      <w:bookmarkStart w:id="1612" w:name="_Toc437856672"/>
      <w:bookmarkStart w:id="1613" w:name="_Toc97127375"/>
      <w:r>
        <w:rPr>
          <w:lang w:val="fr-FR"/>
        </w:rPr>
        <w:t xml:space="preserve">Figure </w:t>
      </w:r>
      <w:r>
        <w:fldChar w:fldCharType="begin"/>
      </w:r>
      <w:r>
        <w:rPr>
          <w:lang w:val="fr-FR"/>
        </w:rPr>
        <w:instrText xml:space="preserve"> SEQ Figure \* ARABIC </w:instrText>
      </w:r>
      <w:r>
        <w:fldChar w:fldCharType="separate"/>
      </w:r>
      <w:r w:rsidR="00DC4BE9">
        <w:rPr>
          <w:noProof/>
          <w:lang w:val="fr-FR"/>
        </w:rPr>
        <w:t>17</w:t>
      </w:r>
      <w:r>
        <w:fldChar w:fldCharType="end"/>
      </w:r>
      <w:bookmarkEnd w:id="1607"/>
      <w:r>
        <w:rPr>
          <w:lang w:val="fr-FR"/>
        </w:rPr>
        <w:t xml:space="preserve"> – Message Authentication Codes (MACs)</w:t>
      </w:r>
      <w:bookmarkEnd w:id="1608"/>
      <w:bookmarkEnd w:id="1609"/>
      <w:bookmarkEnd w:id="1610"/>
      <w:bookmarkEnd w:id="1611"/>
      <w:bookmarkEnd w:id="1612"/>
      <w:bookmarkEnd w:id="1613"/>
    </w:p>
    <w:p w14:paraId="18565AF6" w14:textId="77777777" w:rsidR="0012749B" w:rsidRDefault="0012749B" w:rsidP="004D4676">
      <w:pPr>
        <w:pStyle w:val="PARAGRAPH"/>
      </w:pPr>
      <w:r>
        <w:t>A MAC (MAC1) is computed on data (M1) using a key (K). M1 and MAC1 are then saved or transmitted. At a later time, the authenticity of the retrieved or received data is checked by labelling the retrieved or received data as M2 and computing a MAC (MAC2) on it using the same key (K). If the retrieved or received MAC (MAC1) is the same as the newly computed MAC (MAC2), then it can be assumed that the retrieved or received data (M2) is the same as the original data (M1) (i.e., M1 = M2). The verifying party also knows who the sending party is because no one else knows the key.</w:t>
      </w:r>
    </w:p>
    <w:p w14:paraId="43EC5041" w14:textId="77777777" w:rsidR="0012749B" w:rsidRDefault="0012749B" w:rsidP="004D4676">
      <w:pPr>
        <w:pStyle w:val="PARAGRAPH"/>
      </w:pPr>
      <w:r>
        <w:t>Typically, MACs are used to detect data modifications that occur between the initial generation of the MAC and the verification of the received MAC. They do not detect errors that occur before the MAC is originally generated.</w:t>
      </w:r>
    </w:p>
    <w:p w14:paraId="5BCFB2FD" w14:textId="77777777" w:rsidR="0012749B" w:rsidRDefault="0012749B" w:rsidP="004D4676">
      <w:pPr>
        <w:pStyle w:val="PARAGRAPH"/>
      </w:pPr>
      <w:r>
        <w:lastRenderedPageBreak/>
        <w:t>Message integrity</w:t>
      </w:r>
      <w:r>
        <w:fldChar w:fldCharType="begin"/>
      </w:r>
      <w:r>
        <w:instrText xml:space="preserve"> XE "Message integrity" </w:instrText>
      </w:r>
      <w:r>
        <w:fldChar w:fldCharType="end"/>
      </w:r>
      <w:r>
        <w:t xml:space="preserve"> is frequently provided using non-cryptographic techniques known as error detection codes. However, these codes can be altered by an adversary to the adversary’s benefit. The use of an approved cryptographic mechanism, such as a MAC, addresses this problem. That is, the integrity provided by a MAC is based on the assumption that it is not possible to generate a MAC without knowing the cryptographic key. An adversary without knowledge of the key will be unable to modify data and then generate an authentic MAC on the modified data. It is therefore crucial that MAC keys be kept secret.</w:t>
      </w:r>
    </w:p>
    <w:p w14:paraId="4A128AE5" w14:textId="3A0511CD" w:rsidR="0012749B" w:rsidRDefault="0012749B" w:rsidP="004D4676">
      <w:pPr>
        <w:pStyle w:val="PARAGRAPH"/>
      </w:pPr>
      <w:r>
        <w:t xml:space="preserve">For the purposes of </w:t>
      </w:r>
      <w:del w:id="1614" w:author="John Cowburn" w:date="2021-04-16T13:56:00Z">
        <w:r w:rsidDel="00635BE8">
          <w:delText>DLMS</w:delText>
        </w:r>
      </w:del>
      <w:ins w:id="1615" w:author="John Cowburn" w:date="2021-04-16T13:56:00Z">
        <w:r w:rsidR="00635BE8">
          <w:t>DLMS®</w:t>
        </w:r>
      </w:ins>
      <w:r>
        <w:t xml:space="preserve">/COSEM, the GMAC algorithm as specified in </w:t>
      </w:r>
      <w:r>
        <w:fldChar w:fldCharType="begin" w:fldLock="1"/>
      </w:r>
      <w:r>
        <w:instrText xml:space="preserve"> REF _Ref386910488 \r \h </w:instrText>
      </w:r>
      <w:r>
        <w:fldChar w:fldCharType="separate"/>
      </w:r>
      <w:r w:rsidR="00811F07">
        <w:t>5.3.3.7.2</w:t>
      </w:r>
      <w:r>
        <w:fldChar w:fldCharType="end"/>
      </w:r>
      <w:r>
        <w:t xml:space="preserve"> shall be used.</w:t>
      </w:r>
    </w:p>
    <w:p w14:paraId="44675E1D" w14:textId="77777777" w:rsidR="0012749B" w:rsidRPr="0007545C" w:rsidRDefault="0012749B" w:rsidP="00AE54B5">
      <w:pPr>
        <w:pStyle w:val="Heading4"/>
      </w:pPr>
      <w:bookmarkStart w:id="1616" w:name="_Toc392501226"/>
      <w:bookmarkStart w:id="1617" w:name="_Toc386027379"/>
      <w:bookmarkStart w:id="1618" w:name="_Toc378104274"/>
      <w:bookmarkStart w:id="1619" w:name="_Toc437856421"/>
      <w:r w:rsidRPr="0007545C">
        <w:t>Key wrap</w:t>
      </w:r>
      <w:bookmarkEnd w:id="1616"/>
      <w:bookmarkEnd w:id="1617"/>
      <w:bookmarkEnd w:id="1618"/>
      <w:r w:rsidR="00217AB5" w:rsidRPr="0007545C">
        <w:t>p</w:t>
      </w:r>
      <w:r w:rsidR="00BD7C4D" w:rsidRPr="0007545C">
        <w:t>ing</w:t>
      </w:r>
      <w:bookmarkEnd w:id="1619"/>
      <w:r w:rsidRPr="0007545C">
        <w:fldChar w:fldCharType="begin"/>
      </w:r>
      <w:r w:rsidRPr="0007545C">
        <w:instrText xml:space="preserve"> XE "Key wrap</w:instrText>
      </w:r>
      <w:r w:rsidR="00BD7C4D" w:rsidRPr="0007545C">
        <w:instrText>ping</w:instrText>
      </w:r>
      <w:r w:rsidRPr="0007545C">
        <w:instrText xml:space="preserve">" </w:instrText>
      </w:r>
      <w:r w:rsidRPr="0007545C">
        <w:fldChar w:fldCharType="end"/>
      </w:r>
    </w:p>
    <w:p w14:paraId="4C926017" w14:textId="77777777" w:rsidR="0012749B" w:rsidRDefault="0012749B" w:rsidP="004D4676">
      <w:pPr>
        <w:pStyle w:val="NOTE"/>
        <w:rPr>
          <w:b/>
          <w:bCs/>
        </w:rPr>
      </w:pPr>
      <w:r>
        <w:t>NOTE</w:t>
      </w:r>
      <w:r w:rsidR="004D4676">
        <w:t> </w:t>
      </w:r>
      <w:r>
        <w:t xml:space="preserve">The following text is quoted from </w:t>
      </w:r>
      <w:r>
        <w:fldChar w:fldCharType="begin" w:fldLock="1"/>
      </w:r>
      <w:r>
        <w:instrText xml:space="preserve"> REF NIST_SP80021_Guide \h </w:instrText>
      </w:r>
      <w:r>
        <w:fldChar w:fldCharType="separate"/>
      </w:r>
      <w:r w:rsidR="00811F07" w:rsidRPr="00E905E9">
        <w:t>NIST SP 800-21:2005</w:t>
      </w:r>
      <w:r>
        <w:fldChar w:fldCharType="end"/>
      </w:r>
      <w:r w:rsidR="00A058C9">
        <w:t>,</w:t>
      </w:r>
      <w:r>
        <w:t xml:space="preserve"> 3.3.3.</w:t>
      </w:r>
    </w:p>
    <w:p w14:paraId="267D3F3A" w14:textId="77777777" w:rsidR="0012749B" w:rsidRDefault="0012749B" w:rsidP="004D4676">
      <w:pPr>
        <w:pStyle w:val="PARAGRAPH"/>
      </w:pPr>
      <w:r>
        <w:t>Symmetric key algorithms may be used to wrap (i.e., encrypt) keying material using a key-wrapping key</w:t>
      </w:r>
      <w:r>
        <w:fldChar w:fldCharType="begin"/>
      </w:r>
      <w:r>
        <w:instrText xml:space="preserve"> XE "Key wrapping key" </w:instrText>
      </w:r>
      <w:r>
        <w:fldChar w:fldCharType="end"/>
      </w:r>
      <w:r>
        <w:t xml:space="preserve"> (also known as a key encrypting key</w:t>
      </w:r>
      <w:r>
        <w:fldChar w:fldCharType="begin"/>
      </w:r>
      <w:r>
        <w:instrText xml:space="preserve"> XE "Key Encrypting Key, KEK" </w:instrText>
      </w:r>
      <w:r>
        <w:fldChar w:fldCharType="end"/>
      </w:r>
      <w:r>
        <w:t>). The wrapped keying material can then be stored or transmitted securely. Unwrapping the keying material requires the use of the same key-wrapping key that was used during the original wrapping process.</w:t>
      </w:r>
    </w:p>
    <w:p w14:paraId="2DEF6AFD" w14:textId="6DD51E13" w:rsidR="0012749B" w:rsidRDefault="0012749B" w:rsidP="004D4676">
      <w:pPr>
        <w:pStyle w:val="PARAGRAPH"/>
      </w:pPr>
      <w:r>
        <w:t xml:space="preserve">Key wrapping differs from simple encryption in that the wrapping process includes an integrity feature. During the unwrapping process, this integrity feature detects accidental or intentional modifications to the wrapped keying material. For the purposes of </w:t>
      </w:r>
      <w:del w:id="1620" w:author="John Cowburn" w:date="2021-04-16T13:56:00Z">
        <w:r w:rsidDel="00635BE8">
          <w:delText>DLMS</w:delText>
        </w:r>
      </w:del>
      <w:ins w:id="1621" w:author="John Cowburn" w:date="2021-04-16T13:56:00Z">
        <w:r w:rsidR="00635BE8">
          <w:t>DLMS®</w:t>
        </w:r>
      </w:ins>
      <w:r>
        <w:t xml:space="preserve">/COSEM the AES </w:t>
      </w:r>
      <w:r w:rsidR="00F04A5C">
        <w:t>key wrap algorithm shall be used</w:t>
      </w:r>
      <w:r>
        <w:t xml:space="preserve">; see </w:t>
      </w:r>
      <w:r>
        <w:fldChar w:fldCharType="begin" w:fldLock="1"/>
      </w:r>
      <w:r>
        <w:instrText xml:space="preserve"> REF _Ref378529429 \r \h  \* MERGEFORMAT </w:instrText>
      </w:r>
      <w:r>
        <w:fldChar w:fldCharType="separate"/>
      </w:r>
      <w:r w:rsidR="00811F07">
        <w:t>5.3.3.8</w:t>
      </w:r>
      <w:r>
        <w:fldChar w:fldCharType="end"/>
      </w:r>
      <w:r>
        <w:t>.</w:t>
      </w:r>
    </w:p>
    <w:p w14:paraId="54E83A5C" w14:textId="77777777" w:rsidR="0012749B" w:rsidRDefault="0012749B" w:rsidP="00AE54B5">
      <w:pPr>
        <w:pStyle w:val="Heading4"/>
      </w:pPr>
      <w:bookmarkStart w:id="1622" w:name="_Toc392501227"/>
      <w:bookmarkStart w:id="1623" w:name="_Toc386027380"/>
      <w:bookmarkStart w:id="1624" w:name="_Ref378456381"/>
      <w:bookmarkStart w:id="1625" w:name="_Ref378456380"/>
      <w:bookmarkStart w:id="1626" w:name="_Ref378447052"/>
      <w:bookmarkStart w:id="1627" w:name="_Toc378104275"/>
      <w:bookmarkStart w:id="1628" w:name="_Ref348805900"/>
      <w:bookmarkStart w:id="1629" w:name="_Ref347840678"/>
      <w:bookmarkStart w:id="1630" w:name="_Ref347840648"/>
      <w:bookmarkStart w:id="1631" w:name="_Ref339557392"/>
      <w:bookmarkStart w:id="1632" w:name="_Toc339091165"/>
      <w:bookmarkStart w:id="1633" w:name="_Toc337837245"/>
      <w:bookmarkStart w:id="1634" w:name="_Toc334215671"/>
      <w:bookmarkStart w:id="1635" w:name="_Toc437856422"/>
      <w:r>
        <w:t>Galois/Counter Mode</w:t>
      </w:r>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r>
        <w:fldChar w:fldCharType="begin"/>
      </w:r>
      <w:r>
        <w:instrText xml:space="preserve"> XE "Galois/Counter Mode" </w:instrText>
      </w:r>
      <w:r>
        <w:fldChar w:fldCharType="end"/>
      </w:r>
    </w:p>
    <w:p w14:paraId="6C13BC14" w14:textId="77777777" w:rsidR="0012749B" w:rsidRDefault="0012749B" w:rsidP="00AE54B5">
      <w:pPr>
        <w:pStyle w:val="Heading5"/>
      </w:pPr>
      <w:bookmarkStart w:id="1636" w:name="_Toc392501228"/>
      <w:bookmarkStart w:id="1637" w:name="_Toc386027381"/>
      <w:bookmarkStart w:id="1638" w:name="_Toc378104276"/>
      <w:bookmarkStart w:id="1639" w:name="_Toc437856423"/>
      <w:r>
        <w:t>General</w:t>
      </w:r>
      <w:bookmarkEnd w:id="1636"/>
      <w:bookmarkEnd w:id="1637"/>
      <w:bookmarkEnd w:id="1638"/>
      <w:bookmarkEnd w:id="1639"/>
    </w:p>
    <w:p w14:paraId="4C23313E" w14:textId="77777777" w:rsidR="0012749B" w:rsidRDefault="0012749B" w:rsidP="004D4676">
      <w:pPr>
        <w:pStyle w:val="NOTE"/>
      </w:pPr>
      <w:r>
        <w:t>NOTE</w:t>
      </w:r>
      <w:r w:rsidR="004D4676">
        <w:t> </w:t>
      </w:r>
      <w:r>
        <w:t xml:space="preserve">The following text is taken from </w:t>
      </w:r>
      <w:r>
        <w:fldChar w:fldCharType="begin" w:fldLock="1"/>
      </w:r>
      <w:r>
        <w:instrText xml:space="preserve"> REF NIST_SP800_38D_GCM \h </w:instrText>
      </w:r>
      <w:r>
        <w:fldChar w:fldCharType="separate"/>
      </w:r>
      <w:r w:rsidR="00811F07" w:rsidRPr="00347160">
        <w:t>NIST SP 800-38D:2007</w:t>
      </w:r>
      <w:r>
        <w:fldChar w:fldCharType="end"/>
      </w:r>
      <w:r w:rsidR="00A058C9">
        <w:t>,</w:t>
      </w:r>
      <w:r>
        <w:t xml:space="preserve"> Clause 3.</w:t>
      </w:r>
    </w:p>
    <w:p w14:paraId="7D24F99A" w14:textId="77777777" w:rsidR="0012749B" w:rsidRDefault="0012749B" w:rsidP="004D4676">
      <w:pPr>
        <w:pStyle w:val="PARAGRAPH"/>
      </w:pPr>
      <w:r>
        <w:t>Galois/Counter Mode (GCM) is an algorithm for authenticated encryption</w:t>
      </w:r>
      <w:r>
        <w:fldChar w:fldCharType="begin"/>
      </w:r>
      <w:r>
        <w:instrText xml:space="preserve"> XE "Authenticated encryption" </w:instrText>
      </w:r>
      <w:r>
        <w:fldChar w:fldCharType="end"/>
      </w:r>
      <w:r>
        <w:t xml:space="preserve"> with associated data. GCM is constructed from an approved symmetric key block cipher</w:t>
      </w:r>
      <w:r>
        <w:fldChar w:fldCharType="begin"/>
      </w:r>
      <w:r>
        <w:instrText xml:space="preserve"> XE "Symmetric key block cipher" </w:instrText>
      </w:r>
      <w:r>
        <w:fldChar w:fldCharType="end"/>
      </w:r>
      <w:r>
        <w:t xml:space="preserve"> with a block size of 128 bits, such as the Advanced Encryption Standard</w:t>
      </w:r>
      <w:r>
        <w:fldChar w:fldCharType="begin"/>
      </w:r>
      <w:r>
        <w:instrText xml:space="preserve"> XE "Advanced Encryption Standard" </w:instrText>
      </w:r>
      <w:r>
        <w:fldChar w:fldCharType="end"/>
      </w:r>
      <w:r>
        <w:t xml:space="preserve"> (AES) algorithm, see </w:t>
      </w:r>
      <w:r>
        <w:fldChar w:fldCharType="begin" w:fldLock="1"/>
      </w:r>
      <w:r>
        <w:instrText xml:space="preserve"> REF FIPS_197_AES \h </w:instrText>
      </w:r>
      <w:r>
        <w:fldChar w:fldCharType="separate"/>
      </w:r>
      <w:r w:rsidR="00811F07" w:rsidRPr="00347160">
        <w:t>FIPS PUB 197</w:t>
      </w:r>
      <w:r>
        <w:fldChar w:fldCharType="end"/>
      </w:r>
      <w:r>
        <w:t>. Thus, GCM is a mode of operation of the AES algorithm.</w:t>
      </w:r>
    </w:p>
    <w:p w14:paraId="0E88803C" w14:textId="77777777" w:rsidR="0012749B" w:rsidRDefault="0012749B" w:rsidP="004D4676">
      <w:pPr>
        <w:pStyle w:val="PARAGRAPH"/>
      </w:pPr>
      <w:r>
        <w:t>GCM provides assurance of the confidentiality of data using a variation of the Counter mode</w:t>
      </w:r>
      <w:r>
        <w:fldChar w:fldCharType="begin"/>
      </w:r>
      <w:r>
        <w:instrText xml:space="preserve"> XE "Counter mode" </w:instrText>
      </w:r>
      <w:r>
        <w:fldChar w:fldCharType="end"/>
      </w:r>
      <w:r>
        <w:t xml:space="preserve"> of operation for encryption.</w:t>
      </w:r>
    </w:p>
    <w:p w14:paraId="25AC37DE" w14:textId="77777777" w:rsidR="0012749B" w:rsidRDefault="0012749B" w:rsidP="004D4676">
      <w:pPr>
        <w:pStyle w:val="PARAGRAPH"/>
      </w:pPr>
      <w:r>
        <w:t>GCM provides assurance of the authenticity of the confidential data (up to about 64 gigabytes per invocation) using a universal hash function that is defined over a binary Galois (i.e., finite) field (GHASH). GCM can also provide authentication assurance for additional data</w:t>
      </w:r>
      <w:r>
        <w:fldChar w:fldCharType="begin"/>
      </w:r>
      <w:r>
        <w:instrText xml:space="preserve"> XE "Additional data" </w:instrText>
      </w:r>
      <w:r>
        <w:fldChar w:fldCharType="end"/>
      </w:r>
      <w:r>
        <w:t xml:space="preserve"> (of practically unlimited length per invocation) that is not encrypted.</w:t>
      </w:r>
    </w:p>
    <w:p w14:paraId="5AE810B8" w14:textId="77777777" w:rsidR="0012749B" w:rsidRDefault="0012749B" w:rsidP="004D4676">
      <w:pPr>
        <w:pStyle w:val="PARAGRAPH"/>
      </w:pPr>
      <w:r>
        <w:t>If the GCM input is restricted to data that is not to be encrypted, the resulting specialization of GCM, called GMAC, is simply an authentication mode on the input data.</w:t>
      </w:r>
    </w:p>
    <w:p w14:paraId="13D65137" w14:textId="77777777" w:rsidR="0012749B" w:rsidRDefault="0012749B" w:rsidP="004D4676">
      <w:pPr>
        <w:pStyle w:val="PARAGRAPH"/>
      </w:pPr>
      <w:r>
        <w:t>GCM provides stronger authentication assurance than a (non-cryptographic) checksum or error detecting code; in particular, GCM can detect both 1) accidental modifications of the data and 2) intentional, unauthorized modifications.</w:t>
      </w:r>
    </w:p>
    <w:p w14:paraId="1FF673D0" w14:textId="3D94D6CD" w:rsidR="0012749B" w:rsidRDefault="0012749B" w:rsidP="004D4676">
      <w:pPr>
        <w:pStyle w:val="PARAGRAPH"/>
      </w:pPr>
      <w:r>
        <w:t xml:space="preserve">In </w:t>
      </w:r>
      <w:del w:id="1640" w:author="John Cowburn" w:date="2021-04-16T13:56:00Z">
        <w:r w:rsidDel="00635BE8">
          <w:delText>DLMS</w:delText>
        </w:r>
      </w:del>
      <w:ins w:id="1641" w:author="John Cowburn" w:date="2021-04-16T13:56:00Z">
        <w:r w:rsidR="00635BE8">
          <w:t>DLMS®</w:t>
        </w:r>
      </w:ins>
      <w:r>
        <w:t>/COSEM, it is also possible to use GCM to provide confidentiality only: in this case, the authentication tags are simply not computed and checked.</w:t>
      </w:r>
    </w:p>
    <w:p w14:paraId="4CC5BB51" w14:textId="77777777" w:rsidR="0012749B" w:rsidRDefault="0012749B" w:rsidP="00AE54B5">
      <w:pPr>
        <w:pStyle w:val="Heading5"/>
      </w:pPr>
      <w:bookmarkStart w:id="1642" w:name="_Toc392501229"/>
      <w:bookmarkStart w:id="1643" w:name="_Ref386910488"/>
      <w:bookmarkStart w:id="1644" w:name="_Toc386027382"/>
      <w:bookmarkStart w:id="1645" w:name="_Toc378104277"/>
      <w:bookmarkStart w:id="1646" w:name="_Toc249289499"/>
      <w:bookmarkStart w:id="1647" w:name="_Toc437856424"/>
      <w:r>
        <w:t>GCM functions</w:t>
      </w:r>
      <w:bookmarkEnd w:id="1642"/>
      <w:bookmarkEnd w:id="1643"/>
      <w:bookmarkEnd w:id="1644"/>
      <w:bookmarkEnd w:id="1645"/>
      <w:bookmarkEnd w:id="1646"/>
      <w:bookmarkEnd w:id="1647"/>
    </w:p>
    <w:p w14:paraId="58AFFA93" w14:textId="77777777" w:rsidR="0012749B" w:rsidRDefault="0012749B" w:rsidP="004D4676">
      <w:pPr>
        <w:pStyle w:val="NOTE"/>
      </w:pPr>
      <w:r>
        <w:t>NOTE</w:t>
      </w:r>
      <w:r w:rsidR="004D4676">
        <w:t> </w:t>
      </w:r>
      <w:r>
        <w:t xml:space="preserve">The following is based on </w:t>
      </w:r>
      <w:r>
        <w:fldChar w:fldCharType="begin" w:fldLock="1"/>
      </w:r>
      <w:r>
        <w:instrText xml:space="preserve"> REF NIST_SP800_38D_GCM \h </w:instrText>
      </w:r>
      <w:r>
        <w:fldChar w:fldCharType="separate"/>
      </w:r>
      <w:r w:rsidR="00811F07" w:rsidRPr="00347160">
        <w:t>NIST SP 800-38D:2007</w:t>
      </w:r>
      <w:r>
        <w:fldChar w:fldCharType="end"/>
      </w:r>
      <w:r w:rsidR="00A058C9">
        <w:t>,</w:t>
      </w:r>
      <w:r>
        <w:t xml:space="preserve"> 5.2.</w:t>
      </w:r>
    </w:p>
    <w:p w14:paraId="722CC5AC" w14:textId="77777777" w:rsidR="0012749B" w:rsidRDefault="0012749B" w:rsidP="0012749B">
      <w:pPr>
        <w:pStyle w:val="PARAGRAPH"/>
      </w:pPr>
      <w:r>
        <w:lastRenderedPageBreak/>
        <w:t>The two functions that comprise GCM are called authenticated encryption</w:t>
      </w:r>
      <w:r>
        <w:fldChar w:fldCharType="begin"/>
      </w:r>
      <w:r>
        <w:instrText xml:space="preserve"> XE "Authenticated encryption" </w:instrText>
      </w:r>
      <w:r>
        <w:fldChar w:fldCharType="end"/>
      </w:r>
      <w:r>
        <w:t xml:space="preserve"> and authenticated decryption</w:t>
      </w:r>
      <w:r>
        <w:fldChar w:fldCharType="begin"/>
      </w:r>
      <w:r>
        <w:instrText xml:space="preserve"> XE "Authenticated decryption" </w:instrText>
      </w:r>
      <w:r>
        <w:fldChar w:fldCharType="end"/>
      </w:r>
      <w:r>
        <w:t xml:space="preserve">; see </w:t>
      </w:r>
      <w:r>
        <w:fldChar w:fldCharType="begin" w:fldLock="1"/>
      </w:r>
      <w:r>
        <w:instrText xml:space="preserve"> REF _Ref342047666 \h  \* MERGEFORMAT </w:instrText>
      </w:r>
      <w:r>
        <w:fldChar w:fldCharType="separate"/>
      </w:r>
      <w:r w:rsidR="00811F07" w:rsidRPr="00811F07">
        <w:t>Figure 18</w:t>
      </w:r>
      <w:r>
        <w:fldChar w:fldCharType="end"/>
      </w:r>
      <w:r>
        <w:t>.</w:t>
      </w:r>
    </w:p>
    <w:p w14:paraId="3AA84362" w14:textId="77777777" w:rsidR="0012749B" w:rsidRDefault="0012749B" w:rsidP="004D4676">
      <w:pPr>
        <w:pStyle w:val="FIGURE"/>
      </w:pPr>
      <w:r>
        <w:rPr>
          <w:noProof/>
          <w:lang w:eastAsia="en-GB"/>
        </w:rPr>
        <w:drawing>
          <wp:inline distT="0" distB="0" distL="0" distR="0" wp14:anchorId="431F63DF" wp14:editId="26474059">
            <wp:extent cx="4580890" cy="14839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0890" cy="1483995"/>
                    </a:xfrm>
                    <a:prstGeom prst="rect">
                      <a:avLst/>
                    </a:prstGeom>
                    <a:noFill/>
                    <a:ln>
                      <a:noFill/>
                    </a:ln>
                  </pic:spPr>
                </pic:pic>
              </a:graphicData>
            </a:graphic>
          </wp:inline>
        </w:drawing>
      </w:r>
    </w:p>
    <w:p w14:paraId="642DCFA8" w14:textId="01A86CF1" w:rsidR="0012749B" w:rsidRDefault="0012749B" w:rsidP="0012749B">
      <w:pPr>
        <w:pStyle w:val="FIGURE-title"/>
      </w:pPr>
      <w:bookmarkStart w:id="1648" w:name="_Ref342047666"/>
      <w:bookmarkStart w:id="1649" w:name="_Toc392501644"/>
      <w:bookmarkStart w:id="1650" w:name="_Toc386035041"/>
      <w:bookmarkStart w:id="1651" w:name="_Toc378104447"/>
      <w:bookmarkStart w:id="1652" w:name="_Toc437856673"/>
      <w:bookmarkStart w:id="1653" w:name="_Toc97127376"/>
      <w:r w:rsidRPr="004E275E">
        <w:t xml:space="preserve">Figure </w:t>
      </w:r>
      <w:fldSimple w:instr=" SEQ Figure \* ARABIC ">
        <w:r w:rsidR="00DC4BE9">
          <w:rPr>
            <w:noProof/>
          </w:rPr>
          <w:t>18</w:t>
        </w:r>
      </w:fldSimple>
      <w:bookmarkEnd w:id="1648"/>
      <w:r w:rsidRPr="004E275E">
        <w:t xml:space="preserve"> – GCM functions</w:t>
      </w:r>
      <w:bookmarkEnd w:id="1649"/>
      <w:bookmarkEnd w:id="1650"/>
      <w:bookmarkEnd w:id="1651"/>
      <w:bookmarkEnd w:id="1652"/>
      <w:bookmarkEnd w:id="1653"/>
    </w:p>
    <w:p w14:paraId="4C843DB1" w14:textId="77777777" w:rsidR="0012749B" w:rsidRDefault="0012749B" w:rsidP="004D4676">
      <w:pPr>
        <w:pStyle w:val="PARAGRAPH"/>
      </w:pPr>
      <w:r>
        <w:t>The authenticated encryption function encrypts the confidential data and computes an authentication tag</w:t>
      </w:r>
      <w:r>
        <w:fldChar w:fldCharType="begin"/>
      </w:r>
      <w:r>
        <w:instrText xml:space="preserve"> XE "Authentication tag" </w:instrText>
      </w:r>
      <w:r>
        <w:fldChar w:fldCharType="end"/>
      </w:r>
      <w:r>
        <w:t xml:space="preserve"> on both the confidential data and any additional, non-confidential data. The authenticated decryption function decrypts the confidential data, contingent on the verification of the tag.</w:t>
      </w:r>
    </w:p>
    <w:p w14:paraId="083F8B17" w14:textId="77777777" w:rsidR="0012749B" w:rsidRDefault="0012749B" w:rsidP="004D4676">
      <w:pPr>
        <w:pStyle w:val="PARAGRAPH"/>
      </w:pPr>
      <w:r>
        <w:t>When the input is restricted to non-confidential data, the resulting variant of GCM is called GMAC. For GMAC, the authenticated encryption and decryption functions become the functions for generating and verifying an authentication tag on the non-confidential data.</w:t>
      </w:r>
    </w:p>
    <w:p w14:paraId="08C7B864" w14:textId="77777777" w:rsidR="0012749B" w:rsidRDefault="0012749B" w:rsidP="004D4676">
      <w:pPr>
        <w:pStyle w:val="PARAGRAPH"/>
      </w:pPr>
      <w:r>
        <w:t>Finally, if authentication is not required, the authenticated encryption function encrypts the confidential data, but the authentication tag is not computed. The authenticated decryption function decrypts the confidential data, but no authentication tag is computed and verified.</w:t>
      </w:r>
    </w:p>
    <w:p w14:paraId="70F98F4B" w14:textId="556A9624" w:rsidR="0012749B" w:rsidRDefault="0012749B" w:rsidP="004D4676">
      <w:pPr>
        <w:pStyle w:val="PARAGRAPH"/>
      </w:pPr>
      <w:r>
        <w:t xml:space="preserve">In </w:t>
      </w:r>
      <w:del w:id="1654" w:author="John Cowburn" w:date="2021-04-16T13:56:00Z">
        <w:r w:rsidDel="00635BE8">
          <w:delText>DLMS</w:delText>
        </w:r>
      </w:del>
      <w:ins w:id="1655" w:author="John Cowburn" w:date="2021-04-16T13:56:00Z">
        <w:r w:rsidR="00635BE8">
          <w:t>DLMS®</w:t>
        </w:r>
      </w:ins>
      <w:r>
        <w:t xml:space="preserve">/COSEM, the use of authentication and encryption is indicated by bit 4 and bit 5 of the Security Control Byte, specified in </w:t>
      </w:r>
      <w:r>
        <w:fldChar w:fldCharType="begin" w:fldLock="1"/>
      </w:r>
      <w:r>
        <w:instrText xml:space="preserve"> REF _Ref348441864 \r \h </w:instrText>
      </w:r>
      <w:r>
        <w:fldChar w:fldCharType="separate"/>
      </w:r>
      <w:r w:rsidR="00811F07">
        <w:t>5.7.2.4</w:t>
      </w:r>
      <w:r>
        <w:fldChar w:fldCharType="end"/>
      </w:r>
      <w:r>
        <w:t>.</w:t>
      </w:r>
    </w:p>
    <w:p w14:paraId="30FB2E94" w14:textId="77777777" w:rsidR="0012749B" w:rsidRDefault="00633DC5" w:rsidP="004D4676">
      <w:pPr>
        <w:pStyle w:val="PARAGRAPH"/>
      </w:pPr>
      <w:r w:rsidRPr="004E275E">
        <w:t xml:space="preserve">a) </w:t>
      </w:r>
      <w:r w:rsidR="0012749B" w:rsidRPr="004E275E">
        <w:t xml:space="preserve">The authenticated encryption function </w:t>
      </w:r>
      <w:r w:rsidR="0012749B">
        <w:t xml:space="preserve">– given the selection of a block cipher key </w:t>
      </w:r>
      <w:r w:rsidR="0012749B">
        <w:rPr>
          <w:rFonts w:ascii="Times New Roman" w:hAnsi="Times New Roman"/>
          <w:i/>
          <w:iCs/>
        </w:rPr>
        <w:t>EK</w:t>
      </w:r>
      <w:r w:rsidR="0012749B">
        <w:t xml:space="preserve"> – has three input strings:</w:t>
      </w:r>
    </w:p>
    <w:p w14:paraId="2F36A0D5" w14:textId="77777777" w:rsidR="0012749B" w:rsidRDefault="0012749B" w:rsidP="00521922">
      <w:pPr>
        <w:pStyle w:val="ListBullet"/>
      </w:pPr>
      <w:r>
        <w:t>a plaintext</w:t>
      </w:r>
      <w:r>
        <w:fldChar w:fldCharType="begin"/>
      </w:r>
      <w:r>
        <w:instrText xml:space="preserve"> XE "Plaintext" </w:instrText>
      </w:r>
      <w:r>
        <w:fldChar w:fldCharType="end"/>
      </w:r>
      <w:r>
        <w:t xml:space="preserve">, denoted </w:t>
      </w:r>
      <w:r>
        <w:rPr>
          <w:rFonts w:ascii="Times New Roman" w:hAnsi="Times New Roman"/>
          <w:i/>
          <w:iCs/>
        </w:rPr>
        <w:t>P</w:t>
      </w:r>
      <w:r>
        <w:t>;</w:t>
      </w:r>
    </w:p>
    <w:p w14:paraId="5DC4E6A4" w14:textId="77777777" w:rsidR="0012749B" w:rsidRDefault="0012749B" w:rsidP="00521922">
      <w:pPr>
        <w:pStyle w:val="ListBullet"/>
      </w:pPr>
      <w:r>
        <w:t>Additional Authenticated Data</w:t>
      </w:r>
      <w:r>
        <w:fldChar w:fldCharType="begin"/>
      </w:r>
      <w:r>
        <w:instrText xml:space="preserve"> XE "Additional Authenticated Data" </w:instrText>
      </w:r>
      <w:r>
        <w:fldChar w:fldCharType="end"/>
      </w:r>
      <w:r>
        <w:t xml:space="preserve"> (AAD), denoted </w:t>
      </w:r>
      <w:r>
        <w:rPr>
          <w:rFonts w:ascii="Times New Roman" w:hAnsi="Times New Roman"/>
          <w:i/>
          <w:iCs/>
        </w:rPr>
        <w:t>A</w:t>
      </w:r>
      <w:r>
        <w:t>;</w:t>
      </w:r>
    </w:p>
    <w:p w14:paraId="65D1048E" w14:textId="77777777" w:rsidR="0012749B" w:rsidRDefault="0012749B" w:rsidP="00521922">
      <w:pPr>
        <w:pStyle w:val="ListBullet"/>
      </w:pPr>
      <w:r>
        <w:t>an initialization vector</w:t>
      </w:r>
      <w:r>
        <w:fldChar w:fldCharType="begin"/>
      </w:r>
      <w:r>
        <w:instrText xml:space="preserve"> XE "Initialization vector" </w:instrText>
      </w:r>
      <w:r>
        <w:fldChar w:fldCharType="end"/>
      </w:r>
      <w:r>
        <w:t xml:space="preserve"> (IV) denoted </w:t>
      </w:r>
      <w:r>
        <w:rPr>
          <w:rFonts w:ascii="Times New Roman" w:hAnsi="Times New Roman"/>
          <w:i/>
          <w:iCs/>
        </w:rPr>
        <w:t>IV</w:t>
      </w:r>
      <w:r>
        <w:t>.</w:t>
      </w:r>
    </w:p>
    <w:p w14:paraId="1EA8B9C4" w14:textId="77777777" w:rsidR="0012749B" w:rsidRDefault="0012749B" w:rsidP="004D4676">
      <w:pPr>
        <w:pStyle w:val="PARAGRAPH"/>
      </w:pPr>
      <w:r>
        <w:t>The plaintext</w:t>
      </w:r>
      <w:r>
        <w:fldChar w:fldCharType="begin"/>
      </w:r>
      <w:r>
        <w:instrText xml:space="preserve"> XE "Plaintext" </w:instrText>
      </w:r>
      <w:r>
        <w:fldChar w:fldCharType="end"/>
      </w:r>
      <w:r>
        <w:t xml:space="preserve"> and the AAD are the two categories of data that GCM protects. GCM protects the authenticity of the plaintext and the AAD; GCM also protects the confidentiality of the plaintext, while the AAD is left in the clear.</w:t>
      </w:r>
    </w:p>
    <w:p w14:paraId="49EB698C" w14:textId="77777777" w:rsidR="0012749B" w:rsidRDefault="0012749B" w:rsidP="004D4676">
      <w:pPr>
        <w:pStyle w:val="PARAGRAPH"/>
      </w:pPr>
      <w:r>
        <w:t>The IV is essentially a nonce</w:t>
      </w:r>
      <w:r>
        <w:fldChar w:fldCharType="begin"/>
      </w:r>
      <w:r>
        <w:instrText xml:space="preserve"> XE "Nonce" </w:instrText>
      </w:r>
      <w:r>
        <w:fldChar w:fldCharType="end"/>
      </w:r>
      <w:r>
        <w:t xml:space="preserve">, i.e. a value that is unique within the specified (security) context, which determines an invocation of the authenticated encryption function on the input data to be protected. See </w:t>
      </w:r>
      <w:r>
        <w:fldChar w:fldCharType="begin" w:fldLock="1"/>
      </w:r>
      <w:r>
        <w:instrText xml:space="preserve"> REF _Ref342049534 \r \h  \* MERGEFORMAT </w:instrText>
      </w:r>
      <w:r>
        <w:fldChar w:fldCharType="separate"/>
      </w:r>
      <w:r w:rsidR="00811F07">
        <w:t>5.3.3.7.3</w:t>
      </w:r>
      <w:r>
        <w:fldChar w:fldCharType="end"/>
      </w:r>
      <w:r>
        <w:t>.</w:t>
      </w:r>
    </w:p>
    <w:p w14:paraId="673CF56D" w14:textId="77777777" w:rsidR="0012749B" w:rsidRDefault="0012749B" w:rsidP="004D4676">
      <w:pPr>
        <w:pStyle w:val="PARAGRAPH"/>
      </w:pPr>
      <w:r>
        <w:t>The bit lengths of the input strings to the authenticated encryption function shall meet the following requirements:</w:t>
      </w:r>
    </w:p>
    <w:p w14:paraId="28A04113" w14:textId="77777777" w:rsidR="0012749B" w:rsidRDefault="0012749B" w:rsidP="00521922">
      <w:pPr>
        <w:pStyle w:val="ListBullet"/>
      </w:pPr>
      <w:r>
        <w:t>len(</w:t>
      </w:r>
      <w:r>
        <w:rPr>
          <w:rFonts w:ascii="Times New Roman" w:hAnsi="Times New Roman" w:cs="Times New Roman"/>
          <w:i/>
        </w:rPr>
        <w:t>P</w:t>
      </w:r>
      <w:r>
        <w:t>) &lt; 2</w:t>
      </w:r>
      <w:r w:rsidRPr="002F7A07">
        <w:rPr>
          <w:rStyle w:val="SUPerscript"/>
        </w:rPr>
        <w:t>39</w:t>
      </w:r>
      <w:r>
        <w:t>-256;</w:t>
      </w:r>
    </w:p>
    <w:p w14:paraId="26ED2DA7" w14:textId="77777777" w:rsidR="0012749B" w:rsidRDefault="0012749B" w:rsidP="00521922">
      <w:pPr>
        <w:pStyle w:val="ListBullet"/>
      </w:pPr>
      <w:r>
        <w:t>len(</w:t>
      </w:r>
      <w:r>
        <w:rPr>
          <w:rFonts w:ascii="Times New Roman" w:hAnsi="Times New Roman" w:cs="Times New Roman"/>
          <w:i/>
        </w:rPr>
        <w:t>A</w:t>
      </w:r>
      <w:r>
        <w:t>) &lt; 2</w:t>
      </w:r>
      <w:r w:rsidRPr="002F7A07">
        <w:rPr>
          <w:rStyle w:val="SUPerscript"/>
        </w:rPr>
        <w:t>64</w:t>
      </w:r>
      <w:r>
        <w:t>-1;</w:t>
      </w:r>
    </w:p>
    <w:p w14:paraId="73FD1889" w14:textId="77777777" w:rsidR="0012749B" w:rsidRDefault="0012749B" w:rsidP="00521922">
      <w:pPr>
        <w:pStyle w:val="ListBullet"/>
      </w:pPr>
      <w:r>
        <w:t xml:space="preserve">1 </w:t>
      </w:r>
      <w:r w:rsidR="004D4676" w:rsidRPr="004D4676">
        <w:sym w:font="Symbol" w:char="F0A3"/>
      </w:r>
      <w:r>
        <w:t xml:space="preserve"> len(</w:t>
      </w:r>
      <w:r>
        <w:rPr>
          <w:i/>
        </w:rPr>
        <w:t>IV</w:t>
      </w:r>
      <w:r>
        <w:t xml:space="preserve">) </w:t>
      </w:r>
      <w:r w:rsidR="004D4676" w:rsidRPr="004D4676">
        <w:sym w:font="Symbol" w:char="F0A3"/>
      </w:r>
      <w:r>
        <w:t xml:space="preserve"> 2</w:t>
      </w:r>
      <w:r w:rsidRPr="002F7A07">
        <w:rPr>
          <w:rStyle w:val="SUPerscript"/>
        </w:rPr>
        <w:t>64</w:t>
      </w:r>
      <w:r>
        <w:t>-1.</w:t>
      </w:r>
    </w:p>
    <w:p w14:paraId="4FA33ACD" w14:textId="77777777" w:rsidR="0012749B" w:rsidRDefault="0012749B" w:rsidP="004D4676">
      <w:pPr>
        <w:pStyle w:val="PARAGRAPH"/>
      </w:pPr>
      <w:r>
        <w:t xml:space="preserve">The bit lengths of </w:t>
      </w:r>
      <w:r>
        <w:rPr>
          <w:rFonts w:ascii="Times New Roman" w:hAnsi="Times New Roman"/>
          <w:i/>
          <w:iCs/>
        </w:rPr>
        <w:t>P</w:t>
      </w:r>
      <w:r>
        <w:t xml:space="preserve">, </w:t>
      </w:r>
      <w:r>
        <w:rPr>
          <w:rFonts w:ascii="Times New Roman" w:hAnsi="Times New Roman"/>
          <w:i/>
          <w:iCs/>
        </w:rPr>
        <w:t>A</w:t>
      </w:r>
      <w:r>
        <w:t xml:space="preserve"> and </w:t>
      </w:r>
      <w:r>
        <w:rPr>
          <w:rFonts w:ascii="Times New Roman" w:hAnsi="Times New Roman"/>
          <w:i/>
          <w:iCs/>
        </w:rPr>
        <w:t>IV</w:t>
      </w:r>
      <w:r>
        <w:t xml:space="preserve"> shall all be multiples of 8, so that these values are byte strings.</w:t>
      </w:r>
    </w:p>
    <w:p w14:paraId="4413AE34" w14:textId="77777777" w:rsidR="0012749B" w:rsidRDefault="0012749B" w:rsidP="004D4676">
      <w:pPr>
        <w:pStyle w:val="PARAGRAPH"/>
      </w:pPr>
      <w:r>
        <w:lastRenderedPageBreak/>
        <w:t>There are two outputs:</w:t>
      </w:r>
    </w:p>
    <w:p w14:paraId="420ED1AA" w14:textId="77777777" w:rsidR="0012749B" w:rsidRDefault="0012749B" w:rsidP="00521922">
      <w:pPr>
        <w:pStyle w:val="ListBullet"/>
      </w:pPr>
      <w:r>
        <w:t>a ciphertext</w:t>
      </w:r>
      <w:r>
        <w:fldChar w:fldCharType="begin"/>
      </w:r>
      <w:r>
        <w:instrText xml:space="preserve"> XE "Ciphertext" </w:instrText>
      </w:r>
      <w:r>
        <w:fldChar w:fldCharType="end"/>
      </w:r>
      <w:r>
        <w:t xml:space="preserve">, denoted </w:t>
      </w:r>
      <w:r>
        <w:rPr>
          <w:rFonts w:ascii="Times New Roman" w:hAnsi="Times New Roman" w:cs="Times New Roman"/>
          <w:i/>
        </w:rPr>
        <w:t>C</w:t>
      </w:r>
      <w:r>
        <w:t xml:space="preserve"> whose bit length is the same as that of the plaintext P;</w:t>
      </w:r>
    </w:p>
    <w:p w14:paraId="4D8E3941" w14:textId="77777777" w:rsidR="0012749B" w:rsidRDefault="0012749B" w:rsidP="00521922">
      <w:pPr>
        <w:pStyle w:val="ListBullet"/>
      </w:pPr>
      <w:r>
        <w:t>an authentication tag</w:t>
      </w:r>
      <w:r>
        <w:fldChar w:fldCharType="begin"/>
      </w:r>
      <w:r>
        <w:instrText xml:space="preserve"> XE "Authentication tag" </w:instrText>
      </w:r>
      <w:r>
        <w:fldChar w:fldCharType="end"/>
      </w:r>
      <w:r>
        <w:t xml:space="preserve">, or tag, for short, denoted </w:t>
      </w:r>
      <w:r>
        <w:rPr>
          <w:rFonts w:ascii="Times New Roman" w:hAnsi="Times New Roman" w:cs="Times New Roman"/>
          <w:i/>
        </w:rPr>
        <w:t>T</w:t>
      </w:r>
      <w:r>
        <w:t>.</w:t>
      </w:r>
    </w:p>
    <w:p w14:paraId="64374BED" w14:textId="77777777" w:rsidR="0012749B" w:rsidRPr="004E275E" w:rsidRDefault="00633DC5" w:rsidP="004D4676">
      <w:pPr>
        <w:pStyle w:val="PARAGRAPH"/>
      </w:pPr>
      <w:r w:rsidRPr="004E275E">
        <w:t xml:space="preserve">b) </w:t>
      </w:r>
      <w:r w:rsidR="0012749B" w:rsidRPr="004E275E">
        <w:t xml:space="preserve">The authenticated decryption function – given the selection of a block cipher key </w:t>
      </w:r>
      <w:r w:rsidR="0012749B" w:rsidRPr="004E275E">
        <w:rPr>
          <w:rFonts w:ascii="Times New Roman" w:hAnsi="Times New Roman"/>
          <w:i/>
          <w:iCs/>
        </w:rPr>
        <w:t>EK</w:t>
      </w:r>
      <w:r w:rsidR="0012749B" w:rsidRPr="004E275E">
        <w:t xml:space="preserve"> – has four input strings:</w:t>
      </w:r>
    </w:p>
    <w:p w14:paraId="3868B0B8" w14:textId="77777777" w:rsidR="0012749B" w:rsidRDefault="0012749B" w:rsidP="00521922">
      <w:pPr>
        <w:pStyle w:val="ListBullet"/>
      </w:pPr>
      <w:r>
        <w:t xml:space="preserve">the initialization vector, denoted </w:t>
      </w:r>
      <w:r>
        <w:rPr>
          <w:rFonts w:ascii="Times New Roman" w:hAnsi="Times New Roman"/>
          <w:i/>
          <w:iCs/>
        </w:rPr>
        <w:t>IV</w:t>
      </w:r>
      <w:r>
        <w:t>;</w:t>
      </w:r>
    </w:p>
    <w:p w14:paraId="235052B8" w14:textId="77777777" w:rsidR="0012749B" w:rsidRDefault="0012749B" w:rsidP="00521922">
      <w:pPr>
        <w:pStyle w:val="ListBullet"/>
      </w:pPr>
      <w:r>
        <w:t xml:space="preserve">the ciphertext, denoted </w:t>
      </w:r>
      <w:r>
        <w:rPr>
          <w:rFonts w:ascii="Times New Roman" w:hAnsi="Times New Roman"/>
          <w:i/>
          <w:iCs/>
        </w:rPr>
        <w:t>C</w:t>
      </w:r>
      <w:r>
        <w:t>;</w:t>
      </w:r>
    </w:p>
    <w:p w14:paraId="5B822872" w14:textId="77777777" w:rsidR="0012749B" w:rsidRDefault="0012749B" w:rsidP="00521922">
      <w:pPr>
        <w:pStyle w:val="ListBullet"/>
      </w:pPr>
      <w:r>
        <w:t xml:space="preserve">the Additional Authenticated Data (AAD), denoted </w:t>
      </w:r>
      <w:r>
        <w:rPr>
          <w:rFonts w:ascii="Times New Roman" w:hAnsi="Times New Roman"/>
          <w:i/>
          <w:iCs/>
        </w:rPr>
        <w:t>A</w:t>
      </w:r>
      <w:r>
        <w:t>;</w:t>
      </w:r>
    </w:p>
    <w:p w14:paraId="2B5681D2" w14:textId="77777777" w:rsidR="0012749B" w:rsidRDefault="0012749B" w:rsidP="00521922">
      <w:pPr>
        <w:pStyle w:val="ListBullet"/>
      </w:pPr>
      <w:r>
        <w:t xml:space="preserve">the authentication tag, denoted </w:t>
      </w:r>
      <w:r>
        <w:rPr>
          <w:rFonts w:ascii="Times New Roman" w:hAnsi="Times New Roman"/>
          <w:i/>
          <w:iCs/>
        </w:rPr>
        <w:t>T.</w:t>
      </w:r>
    </w:p>
    <w:p w14:paraId="30BF180D" w14:textId="77777777" w:rsidR="0012749B" w:rsidRDefault="0012749B" w:rsidP="0012749B">
      <w:pPr>
        <w:pStyle w:val="PARAGRAPH"/>
      </w:pPr>
      <w:r>
        <w:t>The output is one of the following:</w:t>
      </w:r>
    </w:p>
    <w:p w14:paraId="2E0A7E7E" w14:textId="77777777" w:rsidR="0012749B" w:rsidRDefault="0012749B" w:rsidP="00521922">
      <w:pPr>
        <w:pStyle w:val="ListBullet"/>
      </w:pPr>
      <w:r>
        <w:t xml:space="preserve">the plaintext </w:t>
      </w:r>
      <w:r>
        <w:rPr>
          <w:rFonts w:ascii="Times New Roman" w:hAnsi="Times New Roman"/>
          <w:i/>
          <w:iCs/>
        </w:rPr>
        <w:t>P</w:t>
      </w:r>
      <w:r>
        <w:t xml:space="preserve"> that corresponds to the ciphertext </w:t>
      </w:r>
      <w:r>
        <w:rPr>
          <w:rFonts w:ascii="Times New Roman" w:hAnsi="Times New Roman"/>
          <w:i/>
          <w:iCs/>
        </w:rPr>
        <w:t>C</w:t>
      </w:r>
      <w:r>
        <w:t>, or</w:t>
      </w:r>
    </w:p>
    <w:p w14:paraId="63A38475" w14:textId="77777777" w:rsidR="0012749B" w:rsidRDefault="0012749B" w:rsidP="00521922">
      <w:pPr>
        <w:pStyle w:val="ListBullet"/>
      </w:pPr>
      <w:r>
        <w:t xml:space="preserve">a special error code denoted </w:t>
      </w:r>
      <w:r>
        <w:rPr>
          <w:rFonts w:ascii="Times New Roman" w:hAnsi="Times New Roman"/>
          <w:i/>
          <w:iCs/>
        </w:rPr>
        <w:t>FAIL</w:t>
      </w:r>
      <w:r>
        <w:t xml:space="preserve"> in this </w:t>
      </w:r>
      <w:r w:rsidR="00265437">
        <w:t>International Standard</w:t>
      </w:r>
      <w:r>
        <w:t>.</w:t>
      </w:r>
    </w:p>
    <w:p w14:paraId="131D70CC" w14:textId="77777777" w:rsidR="0012749B" w:rsidRDefault="0012749B" w:rsidP="004D4676">
      <w:pPr>
        <w:pStyle w:val="PARAGRAPH"/>
      </w:pPr>
      <w:r>
        <w:t xml:space="preserve">The output </w:t>
      </w:r>
      <w:r>
        <w:rPr>
          <w:rFonts w:ascii="Times New Roman" w:hAnsi="Times New Roman"/>
          <w:i/>
          <w:iCs/>
        </w:rPr>
        <w:t>P</w:t>
      </w:r>
      <w:r>
        <w:t xml:space="preserve"> indicates that </w:t>
      </w:r>
      <w:r>
        <w:rPr>
          <w:rFonts w:ascii="Times New Roman" w:hAnsi="Times New Roman"/>
          <w:i/>
          <w:iCs/>
        </w:rPr>
        <w:t>T</w:t>
      </w:r>
      <w:r>
        <w:t xml:space="preserve"> is the correct authentication tag for </w:t>
      </w:r>
      <w:r>
        <w:rPr>
          <w:rFonts w:ascii="Times New Roman" w:hAnsi="Times New Roman"/>
          <w:i/>
          <w:iCs/>
        </w:rPr>
        <w:t>IV</w:t>
      </w:r>
      <w:r>
        <w:t xml:space="preserve">, </w:t>
      </w:r>
      <w:r>
        <w:rPr>
          <w:rFonts w:ascii="Times New Roman" w:hAnsi="Times New Roman"/>
          <w:i/>
          <w:iCs/>
        </w:rPr>
        <w:t>A</w:t>
      </w:r>
      <w:r>
        <w:t xml:space="preserve">, and </w:t>
      </w:r>
      <w:r>
        <w:rPr>
          <w:rFonts w:ascii="Times New Roman" w:hAnsi="Times New Roman"/>
          <w:i/>
          <w:iCs/>
        </w:rPr>
        <w:t>C</w:t>
      </w:r>
      <w:r>
        <w:t xml:space="preserve">; otherwise, the output is </w:t>
      </w:r>
      <w:r>
        <w:rPr>
          <w:rFonts w:ascii="Times New Roman" w:hAnsi="Times New Roman"/>
          <w:i/>
          <w:iCs/>
        </w:rPr>
        <w:t>FAIL</w:t>
      </w:r>
      <w:r>
        <w:t>.</w:t>
      </w:r>
    </w:p>
    <w:p w14:paraId="6B7CF1FC" w14:textId="77777777" w:rsidR="0012749B" w:rsidRDefault="0012749B" w:rsidP="00AE54B5">
      <w:pPr>
        <w:pStyle w:val="Heading5"/>
      </w:pPr>
      <w:bookmarkStart w:id="1656" w:name="_Toc392501230"/>
      <w:bookmarkStart w:id="1657" w:name="_Toc386027383"/>
      <w:bookmarkStart w:id="1658" w:name="_Toc378104278"/>
      <w:bookmarkStart w:id="1659" w:name="_Ref342049534"/>
      <w:bookmarkStart w:id="1660" w:name="_Ref342049509"/>
      <w:bookmarkStart w:id="1661" w:name="_Toc437856425"/>
      <w:r>
        <w:t>The initialization vector</w:t>
      </w:r>
      <w:r>
        <w:fldChar w:fldCharType="begin"/>
      </w:r>
      <w:r>
        <w:instrText xml:space="preserve"> XE "Initialization vector" </w:instrText>
      </w:r>
      <w:r>
        <w:fldChar w:fldCharType="end"/>
      </w:r>
      <w:r>
        <w:t xml:space="preserve">, </w:t>
      </w:r>
      <w:r>
        <w:rPr>
          <w:rFonts w:ascii="Times New Roman" w:hAnsi="Times New Roman"/>
          <w:i/>
          <w:iCs/>
        </w:rPr>
        <w:t>IV</w:t>
      </w:r>
      <w:bookmarkEnd w:id="1656"/>
      <w:bookmarkEnd w:id="1657"/>
      <w:bookmarkEnd w:id="1658"/>
      <w:bookmarkEnd w:id="1659"/>
      <w:bookmarkEnd w:id="1660"/>
      <w:bookmarkEnd w:id="1661"/>
    </w:p>
    <w:p w14:paraId="335C535F" w14:textId="53ED9876" w:rsidR="0012749B" w:rsidRDefault="0012749B" w:rsidP="004D4676">
      <w:pPr>
        <w:pStyle w:val="PARAGRAPH"/>
      </w:pPr>
      <w:r>
        <w:t xml:space="preserve">In </w:t>
      </w:r>
      <w:del w:id="1662" w:author="John Cowburn" w:date="2021-04-16T13:56:00Z">
        <w:r w:rsidDel="00635BE8">
          <w:delText>DLMS</w:delText>
        </w:r>
      </w:del>
      <w:ins w:id="1663" w:author="John Cowburn" w:date="2021-04-16T13:56:00Z">
        <w:r w:rsidR="00635BE8">
          <w:t>DLMS®</w:t>
        </w:r>
      </w:ins>
      <w:r>
        <w:t xml:space="preserve">/COSEM, for the construction of the initialization vector </w:t>
      </w:r>
      <w:r>
        <w:rPr>
          <w:rFonts w:ascii="Times New Roman" w:hAnsi="Times New Roman" w:cs="Times New Roman"/>
          <w:i/>
        </w:rPr>
        <w:t>IV</w:t>
      </w:r>
      <w:r>
        <w:t xml:space="preserve"> deterministic construction</w:t>
      </w:r>
      <w:r>
        <w:fldChar w:fldCharType="begin"/>
      </w:r>
      <w:r>
        <w:instrText xml:space="preserve"> XE "Deterministic construction" </w:instrText>
      </w:r>
      <w:r>
        <w:fldChar w:fldCharType="end"/>
      </w:r>
      <w:r>
        <w:t xml:space="preserve"> as specified in </w:t>
      </w:r>
      <w:r>
        <w:fldChar w:fldCharType="begin" w:fldLock="1"/>
      </w:r>
      <w:r>
        <w:instrText xml:space="preserve"> REF NIST_SP800_38D_GCM \h </w:instrText>
      </w:r>
      <w:r>
        <w:fldChar w:fldCharType="separate"/>
      </w:r>
      <w:r w:rsidR="00811F07" w:rsidRPr="00347160">
        <w:t>NIST SP 800-38D:2007</w:t>
      </w:r>
      <w:r>
        <w:fldChar w:fldCharType="end"/>
      </w:r>
      <w:r w:rsidR="00A058C9">
        <w:t>,</w:t>
      </w:r>
      <w:r>
        <w:t xml:space="preserve"> 8.2.1 shall be used: the </w:t>
      </w:r>
      <w:r>
        <w:rPr>
          <w:rFonts w:ascii="Times New Roman" w:hAnsi="Times New Roman" w:cs="Times New Roman"/>
          <w:i/>
        </w:rPr>
        <w:t>IV</w:t>
      </w:r>
      <w:r>
        <w:t xml:space="preserve"> is the concatenation of two fields, called the fixed field</w:t>
      </w:r>
      <w:r>
        <w:fldChar w:fldCharType="begin"/>
      </w:r>
      <w:r>
        <w:instrText xml:space="preserve"> XE "Fixed field" </w:instrText>
      </w:r>
      <w:r>
        <w:fldChar w:fldCharType="end"/>
      </w:r>
      <w:r>
        <w:t xml:space="preserve"> and the invocation field</w:t>
      </w:r>
      <w:r>
        <w:fldChar w:fldCharType="begin"/>
      </w:r>
      <w:r>
        <w:instrText xml:space="preserve"> XE "Invocation field" </w:instrText>
      </w:r>
      <w:r>
        <w:fldChar w:fldCharType="end"/>
      </w:r>
      <w:r>
        <w:t>. The fixed field shall identify the physical device, or, more generally, the (security) context for the instance of the authenticated encryption function. The invocation field shall identify the sets of inputs to the authenticated encryption function in that particular device.</w:t>
      </w:r>
    </w:p>
    <w:p w14:paraId="77F7430B" w14:textId="77777777" w:rsidR="0012749B" w:rsidRDefault="0012749B" w:rsidP="0012749B">
      <w:pPr>
        <w:pStyle w:val="PARAGRAPH"/>
      </w:pPr>
      <w:r>
        <w:t>For any given key, no two distinct physical devices shall share the same fixed field, and no two distinct sets of inputs to any single device shall share the same invocation field.</w:t>
      </w:r>
    </w:p>
    <w:p w14:paraId="63D3ED89" w14:textId="77777777" w:rsidR="0012749B" w:rsidRDefault="0012749B" w:rsidP="0012749B">
      <w:pPr>
        <w:pStyle w:val="PARAGRAPH"/>
      </w:pPr>
      <w:r>
        <w:t xml:space="preserve">The length of the </w:t>
      </w:r>
      <w:r>
        <w:rPr>
          <w:rFonts w:ascii="Times New Roman" w:hAnsi="Times New Roman" w:cs="Times New Roman"/>
          <w:i/>
        </w:rPr>
        <w:t>IV</w:t>
      </w:r>
      <w:r>
        <w:t xml:space="preserve"> shall be 96 bits (12 octets): </w:t>
      </w:r>
      <w:r w:rsidRPr="004E4A7E">
        <w:rPr>
          <w:rFonts w:ascii="Times New Roman" w:hAnsi="Times New Roman"/>
          <w:iCs/>
        </w:rPr>
        <w:t>len</w:t>
      </w:r>
      <w:r>
        <w:rPr>
          <w:rFonts w:ascii="Times New Roman" w:hAnsi="Times New Roman"/>
          <w:i/>
          <w:iCs/>
        </w:rPr>
        <w:t>(IV)</w:t>
      </w:r>
      <w:r>
        <w:t xml:space="preserve"> = 96. Within this:</w:t>
      </w:r>
    </w:p>
    <w:p w14:paraId="544C9A61" w14:textId="77777777" w:rsidR="0012749B" w:rsidRDefault="0012749B" w:rsidP="00521922">
      <w:pPr>
        <w:pStyle w:val="ListBullet"/>
      </w:pPr>
      <w:r>
        <w:t xml:space="preserve">the leading (i.e. the leftmost) 64 bits (8 octets) shall hold the fixed field. It shall contain the system title, see </w:t>
      </w:r>
      <w:r>
        <w:fldChar w:fldCharType="begin" w:fldLock="1"/>
      </w:r>
      <w:r>
        <w:instrText xml:space="preserve"> REF _Ref386911823 \r \h </w:instrText>
      </w:r>
      <w:r>
        <w:fldChar w:fldCharType="separate"/>
      </w:r>
      <w:r w:rsidR="00811F07">
        <w:t>4.1.3.4</w:t>
      </w:r>
      <w:r>
        <w:fldChar w:fldCharType="end"/>
      </w:r>
      <w:r>
        <w:t>;</w:t>
      </w:r>
    </w:p>
    <w:p w14:paraId="19CB4D83" w14:textId="77777777" w:rsidR="0012749B" w:rsidRDefault="0012749B" w:rsidP="00521922">
      <w:pPr>
        <w:pStyle w:val="ListBullet"/>
      </w:pPr>
      <w:r>
        <w:t>the trailing (i.e. the rightmost) 32 bits shall hold the invocation field. The invocation field shall be an integer counter.</w:t>
      </w:r>
    </w:p>
    <w:p w14:paraId="3B4B7E0B" w14:textId="07880094" w:rsidR="00603A20" w:rsidRPr="00603A20" w:rsidRDefault="00603A20" w:rsidP="00603A20">
      <w:pPr>
        <w:rPr>
          <w:ins w:id="1664" w:author="John Cowburn" w:date="2021-02-16T13:22:00Z"/>
          <w:highlight w:val="yellow"/>
        </w:rPr>
      </w:pPr>
      <w:ins w:id="1665" w:author="John Cowburn" w:date="2021-02-16T13:22:00Z">
        <w:r w:rsidRPr="00603A20">
          <w:rPr>
            <w:highlight w:val="yellow"/>
          </w:rPr>
          <w:t>Each encryption key (</w:t>
        </w:r>
      </w:ins>
      <w:ins w:id="1666" w:author="John Cowburn" w:date="2021-02-16T13:23:00Z">
        <w:r w:rsidRPr="00603A20">
          <w:rPr>
            <w:i/>
            <w:iCs/>
            <w:highlight w:val="yellow"/>
          </w:rPr>
          <w:t>EK</w:t>
        </w:r>
      </w:ins>
      <w:ins w:id="1667" w:author="John Cowburn" w:date="2021-02-16T13:22:00Z">
        <w:r w:rsidRPr="00603A20">
          <w:rPr>
            <w:highlight w:val="yellow"/>
          </w:rPr>
          <w:t>) has two invocation counters (</w:t>
        </w:r>
      </w:ins>
      <w:ins w:id="1668" w:author="John Cowburn" w:date="2021-02-16T13:23:00Z">
        <w:r w:rsidRPr="00603A20">
          <w:rPr>
            <w:i/>
            <w:iCs/>
            <w:highlight w:val="yellow"/>
          </w:rPr>
          <w:t>IC</w:t>
        </w:r>
      </w:ins>
      <w:ins w:id="1669" w:author="John Cowburn" w:date="2021-02-16T13:22:00Z">
        <w:r w:rsidRPr="00603A20">
          <w:rPr>
            <w:highlight w:val="yellow"/>
          </w:rPr>
          <w:t xml:space="preserve">) associated with it, one for the authenticated encryption function and the other for the authenticated decryption function.  The </w:t>
        </w:r>
      </w:ins>
      <w:ins w:id="1670" w:author="John Cowburn" w:date="2021-02-16T13:23:00Z">
        <w:r w:rsidRPr="00603A20">
          <w:rPr>
            <w:i/>
            <w:iCs/>
            <w:highlight w:val="yellow"/>
          </w:rPr>
          <w:t>EK</w:t>
        </w:r>
      </w:ins>
      <w:ins w:id="1671" w:author="John Cowburn" w:date="2021-02-16T13:22:00Z">
        <w:r w:rsidRPr="00603A20">
          <w:rPr>
            <w:highlight w:val="yellow"/>
          </w:rPr>
          <w:t xml:space="preserve"> is for block cyphering.  The following rules apply:</w:t>
        </w:r>
      </w:ins>
    </w:p>
    <w:p w14:paraId="5A2F2CE2" w14:textId="59224464" w:rsidR="00603A20" w:rsidRPr="00603A20" w:rsidRDefault="00603A20" w:rsidP="00695ACD">
      <w:pPr>
        <w:pStyle w:val="ListParagraph"/>
        <w:numPr>
          <w:ilvl w:val="0"/>
          <w:numId w:val="89"/>
        </w:numPr>
        <w:spacing w:line="276" w:lineRule="auto"/>
        <w:contextualSpacing/>
        <w:rPr>
          <w:ins w:id="1672" w:author="John Cowburn" w:date="2021-02-16T13:22:00Z"/>
          <w:highlight w:val="yellow"/>
        </w:rPr>
      </w:pPr>
      <w:ins w:id="1673" w:author="John Cowburn" w:date="2021-02-16T13:22:00Z">
        <w:r w:rsidRPr="00603A20">
          <w:rPr>
            <w:highlight w:val="yellow"/>
          </w:rPr>
          <w:t xml:space="preserve">when the key is established, the corresponding </w:t>
        </w:r>
      </w:ins>
      <w:ins w:id="1674" w:author="John Cowburn" w:date="2021-02-16T13:23:00Z">
        <w:r w:rsidRPr="00603A20">
          <w:rPr>
            <w:i/>
            <w:iCs/>
            <w:highlight w:val="yellow"/>
          </w:rPr>
          <w:t>IC</w:t>
        </w:r>
      </w:ins>
      <w:ins w:id="1675" w:author="John Cowburn" w:date="2021-07-06T11:14:00Z">
        <w:r w:rsidR="001273DA">
          <w:rPr>
            <w:i/>
            <w:iCs/>
            <w:highlight w:val="yellow"/>
          </w:rPr>
          <w:t xml:space="preserve">’s </w:t>
        </w:r>
        <w:r w:rsidR="001273DA" w:rsidRPr="001273DA">
          <w:rPr>
            <w:highlight w:val="yellow"/>
          </w:rPr>
          <w:t>are</w:t>
        </w:r>
      </w:ins>
      <w:ins w:id="1676" w:author="John Cowburn" w:date="2021-02-16T13:22:00Z">
        <w:r w:rsidRPr="00603A20">
          <w:rPr>
            <w:highlight w:val="yellow"/>
          </w:rPr>
          <w:t xml:space="preserve"> reset to 0;</w:t>
        </w:r>
      </w:ins>
    </w:p>
    <w:p w14:paraId="5ED9BF7A" w14:textId="04D8CC8B" w:rsidR="00603A20" w:rsidRPr="00603A20" w:rsidRDefault="00603A20" w:rsidP="00695ACD">
      <w:pPr>
        <w:pStyle w:val="ListParagraph"/>
        <w:numPr>
          <w:ilvl w:val="0"/>
          <w:numId w:val="89"/>
        </w:numPr>
        <w:spacing w:line="276" w:lineRule="auto"/>
        <w:contextualSpacing/>
        <w:rPr>
          <w:ins w:id="1677" w:author="John Cowburn" w:date="2021-02-16T13:22:00Z"/>
          <w:highlight w:val="yellow"/>
        </w:rPr>
      </w:pPr>
      <w:ins w:id="1678" w:author="John Cowburn" w:date="2021-02-16T13:22:00Z">
        <w:r w:rsidRPr="00603A20">
          <w:rPr>
            <w:highlight w:val="yellow"/>
          </w:rPr>
          <w:t xml:space="preserve">when the authenticated encryption function is used, the corresponding </w:t>
        </w:r>
      </w:ins>
      <w:ins w:id="1679" w:author="John Cowburn" w:date="2021-02-16T13:23:00Z">
        <w:r w:rsidRPr="00603A20">
          <w:rPr>
            <w:i/>
            <w:iCs/>
            <w:highlight w:val="yellow"/>
          </w:rPr>
          <w:t>IC</w:t>
        </w:r>
      </w:ins>
      <w:ins w:id="1680" w:author="John Cowburn" w:date="2021-02-16T13:22:00Z">
        <w:r w:rsidRPr="00603A20">
          <w:rPr>
            <w:highlight w:val="yellow"/>
          </w:rPr>
          <w:t xml:space="preserve"> is used after which it is incremented by 1. If the maximum value of the </w:t>
        </w:r>
      </w:ins>
      <w:ins w:id="1681" w:author="John Cowburn" w:date="2021-02-16T13:23:00Z">
        <w:r w:rsidRPr="00603A20">
          <w:rPr>
            <w:i/>
            <w:iCs/>
            <w:highlight w:val="yellow"/>
          </w:rPr>
          <w:t>IC</w:t>
        </w:r>
      </w:ins>
      <w:ins w:id="1682" w:author="John Cowburn" w:date="2021-02-16T13:22:00Z">
        <w:r w:rsidRPr="00603A20">
          <w:rPr>
            <w:highlight w:val="yellow"/>
          </w:rPr>
          <w:t xml:space="preserve"> has been reached, any further invocations of the authenticated encryption function shall return an error and the </w:t>
        </w:r>
      </w:ins>
      <w:ins w:id="1683" w:author="John Cowburn" w:date="2021-02-16T13:23:00Z">
        <w:r w:rsidRPr="00603A20">
          <w:rPr>
            <w:i/>
            <w:iCs/>
            <w:highlight w:val="yellow"/>
          </w:rPr>
          <w:t>IC</w:t>
        </w:r>
      </w:ins>
      <w:ins w:id="1684" w:author="John Cowburn" w:date="2021-02-16T13:22:00Z">
        <w:r w:rsidRPr="00603A20">
          <w:rPr>
            <w:highlight w:val="yellow"/>
          </w:rPr>
          <w:t xml:space="preserve"> shall not be incremented.</w:t>
        </w:r>
      </w:ins>
    </w:p>
    <w:p w14:paraId="6293A24E" w14:textId="4A71D4CB" w:rsidR="00603A20" w:rsidRPr="00603A20" w:rsidRDefault="00603A20" w:rsidP="00695ACD">
      <w:pPr>
        <w:pStyle w:val="ListParagraph"/>
        <w:numPr>
          <w:ilvl w:val="0"/>
          <w:numId w:val="89"/>
        </w:numPr>
        <w:spacing w:line="276" w:lineRule="auto"/>
        <w:contextualSpacing/>
        <w:rPr>
          <w:ins w:id="1685" w:author="John Cowburn" w:date="2021-02-16T13:22:00Z"/>
          <w:highlight w:val="yellow"/>
        </w:rPr>
      </w:pPr>
      <w:ins w:id="1686" w:author="John Cowburn" w:date="2021-02-16T13:22:00Z">
        <w:r w:rsidRPr="00603A20">
          <w:rPr>
            <w:highlight w:val="yellow"/>
          </w:rPr>
          <w:t>When the authenticat</w:t>
        </w:r>
      </w:ins>
      <w:ins w:id="1687" w:author="John Cowburn" w:date="2021-07-06T11:06:00Z">
        <w:r w:rsidR="001273DA">
          <w:rPr>
            <w:highlight w:val="yellow"/>
          </w:rPr>
          <w:t>ed</w:t>
        </w:r>
      </w:ins>
      <w:ins w:id="1688" w:author="John Cowburn" w:date="2021-02-16T13:22:00Z">
        <w:r w:rsidRPr="00603A20">
          <w:rPr>
            <w:highlight w:val="yellow"/>
          </w:rPr>
          <w:t xml:space="preserve"> decryption function is used, the value of the </w:t>
        </w:r>
      </w:ins>
      <w:ins w:id="1689" w:author="John Cowburn" w:date="2021-02-16T13:23:00Z">
        <w:r w:rsidRPr="00603A20">
          <w:rPr>
            <w:i/>
            <w:iCs/>
            <w:highlight w:val="yellow"/>
          </w:rPr>
          <w:t>IC</w:t>
        </w:r>
      </w:ins>
      <w:ins w:id="1690" w:author="John Cowburn" w:date="2021-02-16T13:22:00Z">
        <w:r w:rsidRPr="00603A20">
          <w:rPr>
            <w:highlight w:val="yellow"/>
          </w:rPr>
          <w:t xml:space="preserve"> is verified.  The value must be equal to or greater than the lowest acceptable value. </w:t>
        </w:r>
        <w:r w:rsidRPr="00603A20">
          <w:rPr>
            <w:highlight w:val="yellow"/>
          </w:rPr>
          <w:br/>
          <w:t xml:space="preserve">If the value being verified satisfies this requirement, the lowest acceptable is set to the </w:t>
        </w:r>
      </w:ins>
      <w:ins w:id="1691" w:author="John Cowburn" w:date="2021-02-16T13:23:00Z">
        <w:r w:rsidRPr="00603A20">
          <w:rPr>
            <w:i/>
            <w:iCs/>
            <w:highlight w:val="yellow"/>
          </w:rPr>
          <w:t>IC</w:t>
        </w:r>
      </w:ins>
      <w:ins w:id="1692" w:author="John Cowburn" w:date="2021-02-16T13:22:00Z">
        <w:r w:rsidRPr="00603A20">
          <w:rPr>
            <w:highlight w:val="yellow"/>
          </w:rPr>
          <w:t xml:space="preserve"> value verified plus 1 following the use of the authentication decryption function.   </w:t>
        </w:r>
        <w:r w:rsidRPr="00603A20">
          <w:rPr>
            <w:highlight w:val="yellow"/>
          </w:rPr>
          <w:br/>
          <w:t>If the value being verified is less than the lowest acceptable value, the verification fails and so does the authenticated decryption function.</w:t>
        </w:r>
        <w:r w:rsidRPr="00603A20">
          <w:rPr>
            <w:highlight w:val="yellow"/>
          </w:rPr>
          <w:br/>
          <w:t>If the value being verified is equal to the maximum value, the authenticated decryption function shall return an error.</w:t>
        </w:r>
      </w:ins>
    </w:p>
    <w:p w14:paraId="27695F00" w14:textId="6C263C31" w:rsidR="0012749B" w:rsidDel="00603A20" w:rsidRDefault="0012749B" w:rsidP="004D4676">
      <w:pPr>
        <w:pStyle w:val="PARAGRAPH"/>
        <w:rPr>
          <w:del w:id="1693" w:author="John Cowburn" w:date="2021-02-16T13:22:00Z"/>
        </w:rPr>
      </w:pPr>
      <w:del w:id="1694" w:author="John Cowburn" w:date="2021-02-16T13:22:00Z">
        <w:r w:rsidDel="00603A20">
          <w:lastRenderedPageBreak/>
          <w:delText>For each encryption key</w:delText>
        </w:r>
        <w:r w:rsidDel="00603A20">
          <w:fldChar w:fldCharType="begin"/>
        </w:r>
        <w:r w:rsidDel="00603A20">
          <w:delInstrText xml:space="preserve"> XE "Encryption key" </w:delInstrText>
        </w:r>
        <w:r w:rsidDel="00603A20">
          <w:fldChar w:fldCharType="end"/>
        </w:r>
        <w:r w:rsidDel="00603A20">
          <w:delText xml:space="preserve"> </w:delText>
        </w:r>
        <w:r w:rsidDel="00603A20">
          <w:rPr>
            <w:rFonts w:ascii="Times New Roman" w:hAnsi="Times New Roman" w:cs="Times New Roman"/>
            <w:i/>
          </w:rPr>
          <w:delText xml:space="preserve">EK </w:delText>
        </w:r>
        <w:r w:rsidDel="00603A20">
          <w:delText>(i.e. block cipher key</w:delText>
        </w:r>
        <w:r w:rsidDel="00603A20">
          <w:fldChar w:fldCharType="begin"/>
        </w:r>
        <w:r w:rsidDel="00603A20">
          <w:delInstrText xml:space="preserve"> XE "Block cipher key" </w:delInstrText>
        </w:r>
        <w:r w:rsidDel="00603A20">
          <w:fldChar w:fldCharType="end"/>
        </w:r>
        <w:r w:rsidDel="00603A20">
          <w:delText>) an invocation counter (</w:delText>
        </w:r>
        <w:r w:rsidDel="00603A20">
          <w:rPr>
            <w:rFonts w:ascii="Times New Roman" w:hAnsi="Times New Roman" w:cs="Times New Roman"/>
            <w:i/>
          </w:rPr>
          <w:delText>IC</w:delText>
        </w:r>
        <w:r w:rsidDel="00603A20">
          <w:delText>) is maintained separately for the authenticated encryption and the authenticated decryption function. The following rules apply:</w:delText>
        </w:r>
      </w:del>
    </w:p>
    <w:p w14:paraId="106E56A0" w14:textId="351C6142" w:rsidR="0012749B" w:rsidDel="00603A20" w:rsidRDefault="0012749B" w:rsidP="00521922">
      <w:pPr>
        <w:pStyle w:val="ListBullet"/>
        <w:rPr>
          <w:del w:id="1695" w:author="John Cowburn" w:date="2021-02-16T13:22:00Z"/>
        </w:rPr>
      </w:pPr>
      <w:del w:id="1696" w:author="John Cowburn" w:date="2021-02-16T13:22:00Z">
        <w:r w:rsidDel="00603A20">
          <w:delText xml:space="preserve">when the key is established the corresponding </w:delText>
        </w:r>
        <w:r w:rsidDel="00603A20">
          <w:rPr>
            <w:rFonts w:ascii="Times New Roman" w:hAnsi="Times New Roman" w:cs="Times New Roman"/>
            <w:i/>
          </w:rPr>
          <w:delText>IC</w:delText>
        </w:r>
        <w:r w:rsidDel="00603A20">
          <w:delText>s are reset to 0;</w:delText>
        </w:r>
      </w:del>
    </w:p>
    <w:p w14:paraId="73FDE082" w14:textId="2BB6FD18" w:rsidR="0012749B" w:rsidDel="00603A20" w:rsidRDefault="0012749B" w:rsidP="00521922">
      <w:pPr>
        <w:pStyle w:val="ListBullet"/>
        <w:rPr>
          <w:del w:id="1697" w:author="John Cowburn" w:date="2021-02-16T13:22:00Z"/>
        </w:rPr>
      </w:pPr>
      <w:del w:id="1698" w:author="John Cowburn" w:date="2021-02-16T13:22:00Z">
        <w:r w:rsidDel="00603A20">
          <w:delText xml:space="preserve">when the authenticated encryption function is used, the corresponding </w:delText>
        </w:r>
        <w:r w:rsidDel="00603A20">
          <w:rPr>
            <w:rFonts w:ascii="Times New Roman" w:hAnsi="Times New Roman" w:cs="Times New Roman"/>
            <w:i/>
          </w:rPr>
          <w:delText>IC</w:delText>
        </w:r>
        <w:r w:rsidDel="00603A20">
          <w:delText xml:space="preserve"> is used then it is incremented by 1. However, when the maximum value of the </w:delText>
        </w:r>
        <w:r w:rsidDel="00603A20">
          <w:rPr>
            <w:rFonts w:ascii="Times New Roman" w:hAnsi="Times New Roman" w:cs="Times New Roman"/>
            <w:i/>
          </w:rPr>
          <w:delText>IC</w:delText>
        </w:r>
        <w:r w:rsidDel="00603A20">
          <w:delText xml:space="preserve"> has been reached, any following invocation of the authenticated encryption function shall return an error and the </w:delText>
        </w:r>
        <w:r w:rsidDel="00603A20">
          <w:rPr>
            <w:rFonts w:ascii="Times New Roman" w:hAnsi="Times New Roman" w:cs="Times New Roman"/>
            <w:i/>
          </w:rPr>
          <w:delText>IC</w:delText>
        </w:r>
        <w:r w:rsidDel="00603A20">
          <w:delText xml:space="preserve"> shall not be incremented;</w:delText>
        </w:r>
      </w:del>
    </w:p>
    <w:p w14:paraId="6D9AD7C1" w14:textId="58B538A9" w:rsidR="0012749B" w:rsidDel="00603A20" w:rsidRDefault="0012749B" w:rsidP="00521922">
      <w:pPr>
        <w:pStyle w:val="ListBullet"/>
        <w:rPr>
          <w:del w:id="1699" w:author="John Cowburn" w:date="2021-02-16T13:22:00Z"/>
        </w:rPr>
      </w:pPr>
      <w:del w:id="1700" w:author="John Cowburn" w:date="2021-02-16T13:22:00Z">
        <w:r w:rsidDel="00603A20">
          <w:delText xml:space="preserve">when the authenticated decryption function is used, the value of the </w:delText>
        </w:r>
        <w:r w:rsidDel="00603A20">
          <w:rPr>
            <w:rFonts w:ascii="Times New Roman" w:hAnsi="Times New Roman" w:cs="Times New Roman"/>
            <w:i/>
          </w:rPr>
          <w:delText>IC</w:delText>
        </w:r>
        <w:r w:rsidDel="00603A20">
          <w:delText xml:space="preserve"> is verified. Verification of the</w:delText>
        </w:r>
        <w:r w:rsidDel="00603A20">
          <w:rPr>
            <w:rFonts w:ascii="Times New Roman" w:hAnsi="Times New Roman" w:cs="Times New Roman"/>
            <w:i/>
          </w:rPr>
          <w:delText xml:space="preserve"> IC </w:delText>
        </w:r>
        <w:r w:rsidDel="00603A20">
          <w:delText xml:space="preserve">fails – and with this, the authenticated decryption function fails – if the value being verified is smaller than the lowest acceptable value. If the verification is successful the lowest acceptable value is set to the value of the </w:delText>
        </w:r>
        <w:r w:rsidDel="00603A20">
          <w:rPr>
            <w:rFonts w:ascii="Times New Roman" w:hAnsi="Times New Roman" w:cs="Times New Roman"/>
            <w:i/>
          </w:rPr>
          <w:delText>IC</w:delText>
        </w:r>
        <w:r w:rsidDel="00603A20">
          <w:delText xml:space="preserve"> verified plus 1. If the value being verified is equal to the maximum value, the authenticated decryption function shall return an error.</w:delText>
        </w:r>
      </w:del>
    </w:p>
    <w:p w14:paraId="6854031E" w14:textId="75B57DCF" w:rsidR="0012749B" w:rsidRDefault="0012749B" w:rsidP="0012749B">
      <w:pPr>
        <w:pStyle w:val="NOTE"/>
        <w:ind w:left="360"/>
      </w:pPr>
      <w:r>
        <w:t>NOTE</w:t>
      </w:r>
      <w:r w:rsidR="004D4676">
        <w:t> </w:t>
      </w:r>
      <w:r>
        <w:t>The maxim</w:t>
      </w:r>
      <w:ins w:id="1701" w:author="John Cowburn" w:date="2021-02-16T13:22:00Z">
        <w:r w:rsidR="00603A20">
          <w:t>imum</w:t>
        </w:r>
      </w:ins>
      <w:del w:id="1702" w:author="John Cowburn" w:date="2021-02-16T13:22:00Z">
        <w:r w:rsidDel="00603A20">
          <w:delText>al</w:delText>
        </w:r>
      </w:del>
      <w:r>
        <w:t xml:space="preserve"> number of invocations is 2</w:t>
      </w:r>
      <w:r w:rsidRPr="002F7A07">
        <w:rPr>
          <w:rStyle w:val="SUPerscript-small"/>
        </w:rPr>
        <w:t>32</w:t>
      </w:r>
      <w:r>
        <w:t>-1.</w:t>
      </w:r>
    </w:p>
    <w:p w14:paraId="7A088769" w14:textId="77777777" w:rsidR="0012749B" w:rsidRDefault="0012749B" w:rsidP="004D4676">
      <w:pPr>
        <w:pStyle w:val="PARAGRAPH"/>
      </w:pPr>
      <w:r>
        <w:t>The bit length of the fixed field limits the number of distinct physical devices that can implement the authenticated encryption function for the given key to 2</w:t>
      </w:r>
      <w:r w:rsidRPr="002F7A07">
        <w:rPr>
          <w:rStyle w:val="SUPerscript"/>
        </w:rPr>
        <w:t>64</w:t>
      </w:r>
      <w:r>
        <w:t>. The bit length of the invocation field limits the number of invocations of the authenticated encryption function to 2</w:t>
      </w:r>
      <w:r w:rsidRPr="002F7A07">
        <w:rPr>
          <w:rStyle w:val="SUPerscript"/>
        </w:rPr>
        <w:t>32</w:t>
      </w:r>
      <w:r>
        <w:t xml:space="preserve"> with any given input sets without violating the uniqueness requirement.</w:t>
      </w:r>
    </w:p>
    <w:p w14:paraId="343FCE77" w14:textId="77777777" w:rsidR="0012749B" w:rsidRDefault="0012749B" w:rsidP="00AE54B5">
      <w:pPr>
        <w:pStyle w:val="Heading5"/>
      </w:pPr>
      <w:bookmarkStart w:id="1703" w:name="_Toc392501231"/>
      <w:bookmarkStart w:id="1704" w:name="_Ref387084823"/>
      <w:bookmarkStart w:id="1705" w:name="_Toc386027384"/>
      <w:bookmarkStart w:id="1706" w:name="_Ref378450074"/>
      <w:bookmarkStart w:id="1707" w:name="_Toc378104279"/>
      <w:bookmarkStart w:id="1708" w:name="_Toc437856426"/>
      <w:r>
        <w:t xml:space="preserve">The encryption key, </w:t>
      </w:r>
      <w:r>
        <w:rPr>
          <w:rFonts w:ascii="Times New Roman" w:hAnsi="Times New Roman"/>
          <w:i/>
          <w:iCs/>
        </w:rPr>
        <w:t>EK</w:t>
      </w:r>
      <w:bookmarkEnd w:id="1703"/>
      <w:bookmarkEnd w:id="1704"/>
      <w:bookmarkEnd w:id="1705"/>
      <w:bookmarkEnd w:id="1706"/>
      <w:bookmarkEnd w:id="1707"/>
      <w:bookmarkEnd w:id="1708"/>
    </w:p>
    <w:p w14:paraId="0EE086DF" w14:textId="35A3A0DF" w:rsidR="0012749B" w:rsidRDefault="0012749B" w:rsidP="0012749B">
      <w:pPr>
        <w:pStyle w:val="PARAGRAPH"/>
      </w:pPr>
      <w:r>
        <w:t>GCM uses a single key, the block cipher key</w:t>
      </w:r>
      <w:r>
        <w:fldChar w:fldCharType="begin"/>
      </w:r>
      <w:r>
        <w:instrText xml:space="preserve"> XE "Block cipher key" </w:instrText>
      </w:r>
      <w:r>
        <w:fldChar w:fldCharType="end"/>
      </w:r>
      <w:r>
        <w:t xml:space="preserve">. In </w:t>
      </w:r>
      <w:del w:id="1709" w:author="John Cowburn" w:date="2021-04-16T13:56:00Z">
        <w:r w:rsidDel="00635BE8">
          <w:delText>DLMS</w:delText>
        </w:r>
      </w:del>
      <w:ins w:id="1710" w:author="John Cowburn" w:date="2021-04-16T13:56:00Z">
        <w:r w:rsidR="00635BE8">
          <w:t>DLMS®</w:t>
        </w:r>
      </w:ins>
      <w:r>
        <w:t xml:space="preserve">/COSEM, this is known as the encryption key, denoted </w:t>
      </w:r>
      <w:r>
        <w:rPr>
          <w:rFonts w:ascii="Times New Roman" w:hAnsi="Times New Roman"/>
          <w:i/>
          <w:iCs/>
        </w:rPr>
        <w:t xml:space="preserve">EK. </w:t>
      </w:r>
      <w:r>
        <w:t xml:space="preserve">Its size </w:t>
      </w:r>
      <w:r>
        <w:rPr>
          <w:iCs/>
        </w:rPr>
        <w:t xml:space="preserve">depends </w:t>
      </w:r>
      <w:r>
        <w:t xml:space="preserve">on the security suite – see </w:t>
      </w:r>
      <w:r>
        <w:fldChar w:fldCharType="begin" w:fldLock="1"/>
      </w:r>
      <w:r>
        <w:instrText xml:space="preserve"> REF _Ref347920385 \r \h  \* MERGEFORMAT </w:instrText>
      </w:r>
      <w:r>
        <w:fldChar w:fldCharType="separate"/>
      </w:r>
      <w:r w:rsidR="00811F07">
        <w:t>5.3.7</w:t>
      </w:r>
      <w:r>
        <w:fldChar w:fldCharType="end"/>
      </w:r>
      <w:r>
        <w:t xml:space="preserve"> – and shall be:</w:t>
      </w:r>
    </w:p>
    <w:p w14:paraId="56A2D21B" w14:textId="77777777" w:rsidR="0012749B" w:rsidRDefault="0012749B" w:rsidP="00521922">
      <w:pPr>
        <w:pStyle w:val="ListBullet"/>
      </w:pPr>
      <w:r>
        <w:t xml:space="preserve">for security suite 0 and 1, 128 bits (16 octets): </w:t>
      </w:r>
      <w:r w:rsidRPr="004E4A7E">
        <w:rPr>
          <w:rFonts w:ascii="Times New Roman" w:hAnsi="Times New Roman"/>
          <w:iCs/>
        </w:rPr>
        <w:t>len</w:t>
      </w:r>
      <w:r>
        <w:rPr>
          <w:rFonts w:ascii="Times New Roman" w:hAnsi="Times New Roman"/>
          <w:i/>
          <w:iCs/>
        </w:rPr>
        <w:t>(EK)</w:t>
      </w:r>
      <w:r>
        <w:t xml:space="preserve"> = 128;</w:t>
      </w:r>
    </w:p>
    <w:p w14:paraId="3F633F62" w14:textId="77777777" w:rsidR="0012749B" w:rsidRDefault="0012749B" w:rsidP="00521922">
      <w:pPr>
        <w:pStyle w:val="ListBullet"/>
      </w:pPr>
      <w:r>
        <w:t xml:space="preserve">for security suite 2, 256 bits (32 octets): </w:t>
      </w:r>
      <w:r w:rsidRPr="004E4A7E">
        <w:rPr>
          <w:rFonts w:ascii="Times New Roman" w:hAnsi="Times New Roman"/>
          <w:iCs/>
        </w:rPr>
        <w:t>len</w:t>
      </w:r>
      <w:r>
        <w:rPr>
          <w:rFonts w:ascii="Times New Roman" w:hAnsi="Times New Roman"/>
          <w:i/>
          <w:iCs/>
        </w:rPr>
        <w:t>(EK)</w:t>
      </w:r>
      <w:r>
        <w:t xml:space="preserve"> = 256;</w:t>
      </w:r>
    </w:p>
    <w:p w14:paraId="5D8369D1" w14:textId="77777777" w:rsidR="0012749B" w:rsidRDefault="0012749B" w:rsidP="004D4676">
      <w:pPr>
        <w:pStyle w:val="PARAGRAPH"/>
      </w:pPr>
      <w:r>
        <w:t xml:space="preserve">The key shall be generated uniformly at random, or close to uniformly at random, i.e., so that each possible key is (nearly) equally likely to be generated. Consequently, the key will be fresh, i.e., unequal to any previous key, with high probability. The key shall be secret and shall be used exclusively for GCM with the chosen block cipher AES. Additional requirements on the establishment and management of keys are discussed in </w:t>
      </w:r>
      <w:r>
        <w:fldChar w:fldCharType="begin" w:fldLock="1"/>
      </w:r>
      <w:r>
        <w:instrText xml:space="preserve"> REF NIST_SP800_38D_GCM \h </w:instrText>
      </w:r>
      <w:r>
        <w:fldChar w:fldCharType="separate"/>
      </w:r>
      <w:r w:rsidR="00811F07" w:rsidRPr="00347160">
        <w:t>NIST SP 800-38D:2007</w:t>
      </w:r>
      <w:r>
        <w:fldChar w:fldCharType="end"/>
      </w:r>
      <w:r w:rsidR="00A058C9">
        <w:t>,</w:t>
      </w:r>
      <w:r>
        <w:t xml:space="preserve"> 8.1.</w:t>
      </w:r>
    </w:p>
    <w:p w14:paraId="157F6140" w14:textId="77777777" w:rsidR="0012749B" w:rsidRDefault="0012749B" w:rsidP="00AE54B5">
      <w:pPr>
        <w:pStyle w:val="Heading5"/>
      </w:pPr>
      <w:bookmarkStart w:id="1711" w:name="_Toc392501232"/>
      <w:bookmarkStart w:id="1712" w:name="_Ref389737961"/>
      <w:bookmarkStart w:id="1713" w:name="_Ref387084825"/>
      <w:bookmarkStart w:id="1714" w:name="_Ref387084824"/>
      <w:bookmarkStart w:id="1715" w:name="_Ref386913844"/>
      <w:bookmarkStart w:id="1716" w:name="_Toc386027385"/>
      <w:bookmarkStart w:id="1717" w:name="_Toc378104280"/>
      <w:bookmarkStart w:id="1718" w:name="_Toc437856427"/>
      <w:r>
        <w:t>The authentication key</w:t>
      </w:r>
      <w:r>
        <w:fldChar w:fldCharType="begin"/>
      </w:r>
      <w:r>
        <w:instrText xml:space="preserve"> XE "Authentication key" </w:instrText>
      </w:r>
      <w:r>
        <w:fldChar w:fldCharType="end"/>
      </w:r>
      <w:r>
        <w:t xml:space="preserve">, </w:t>
      </w:r>
      <w:r>
        <w:rPr>
          <w:rFonts w:ascii="Times New Roman" w:hAnsi="Times New Roman"/>
          <w:i/>
          <w:iCs/>
        </w:rPr>
        <w:t>AK</w:t>
      </w:r>
      <w:bookmarkEnd w:id="1711"/>
      <w:bookmarkEnd w:id="1712"/>
      <w:bookmarkEnd w:id="1713"/>
      <w:bookmarkEnd w:id="1714"/>
      <w:bookmarkEnd w:id="1715"/>
      <w:bookmarkEnd w:id="1716"/>
      <w:bookmarkEnd w:id="1717"/>
      <w:bookmarkEnd w:id="1718"/>
    </w:p>
    <w:p w14:paraId="52C2A46C" w14:textId="250B8117" w:rsidR="0012749B" w:rsidRDefault="0012749B" w:rsidP="004D4676">
      <w:pPr>
        <w:pStyle w:val="PARAGRAPH"/>
      </w:pPr>
      <w:r>
        <w:t xml:space="preserve">In </w:t>
      </w:r>
      <w:del w:id="1719" w:author="John Cowburn" w:date="2021-04-16T13:56:00Z">
        <w:r w:rsidDel="00635BE8">
          <w:delText>DLMS</w:delText>
        </w:r>
      </w:del>
      <w:ins w:id="1720" w:author="John Cowburn" w:date="2021-04-16T13:56:00Z">
        <w:r w:rsidR="00635BE8">
          <w:t>DLMS®</w:t>
        </w:r>
      </w:ins>
      <w:r>
        <w:t xml:space="preserve">/COSEM, for additional security, an authentication key denoted </w:t>
      </w:r>
      <w:r>
        <w:rPr>
          <w:rFonts w:ascii="Times New Roman" w:hAnsi="Times New Roman"/>
          <w:i/>
          <w:iCs/>
        </w:rPr>
        <w:t>AK</w:t>
      </w:r>
      <w:r>
        <w:t xml:space="preserve"> is also specified. When present, it shall be part of the Additional Authenticated Data, AAD</w:t>
      </w:r>
      <w:r>
        <w:fldChar w:fldCharType="begin"/>
      </w:r>
      <w:r>
        <w:instrText xml:space="preserve"> XE "Additional Authenticated Data" </w:instrText>
      </w:r>
      <w:r>
        <w:fldChar w:fldCharType="end"/>
      </w:r>
      <w:r>
        <w:t>. For its length and its generation, the same rules apply as for the encryption key.</w:t>
      </w:r>
    </w:p>
    <w:p w14:paraId="102AAAB7" w14:textId="77777777" w:rsidR="0012749B" w:rsidRPr="004E275E" w:rsidRDefault="0012749B" w:rsidP="00AE54B5">
      <w:pPr>
        <w:pStyle w:val="Heading5"/>
      </w:pPr>
      <w:bookmarkStart w:id="1721" w:name="_Toc392501233"/>
      <w:bookmarkStart w:id="1722" w:name="_Toc386027386"/>
      <w:bookmarkStart w:id="1723" w:name="_Ref380129367"/>
      <w:bookmarkStart w:id="1724" w:name="_Toc378104281"/>
      <w:bookmarkStart w:id="1725" w:name="_Toc437856428"/>
      <w:r w:rsidRPr="004E275E">
        <w:t>Length of the authentication tag</w:t>
      </w:r>
      <w:bookmarkEnd w:id="1721"/>
      <w:bookmarkEnd w:id="1722"/>
      <w:bookmarkEnd w:id="1723"/>
      <w:bookmarkEnd w:id="1724"/>
      <w:bookmarkEnd w:id="1725"/>
      <w:r w:rsidRPr="004E275E">
        <w:fldChar w:fldCharType="begin"/>
      </w:r>
      <w:r w:rsidRPr="004E275E">
        <w:instrText xml:space="preserve"> XE "Authentication tag" </w:instrText>
      </w:r>
      <w:r w:rsidRPr="004E275E">
        <w:fldChar w:fldCharType="end"/>
      </w:r>
    </w:p>
    <w:p w14:paraId="4FE3DC09" w14:textId="77777777" w:rsidR="0012749B" w:rsidRPr="004E275E" w:rsidRDefault="0012749B" w:rsidP="004D4676">
      <w:pPr>
        <w:pStyle w:val="PARAGRAPH"/>
      </w:pPr>
      <w:r w:rsidRPr="004E275E">
        <w:t xml:space="preserve">The bit length of the authentication tag, denoted </w:t>
      </w:r>
      <w:r w:rsidRPr="004E275E">
        <w:rPr>
          <w:rFonts w:ascii="Times New Roman" w:hAnsi="Times New Roman" w:cs="Times New Roman"/>
          <w:i/>
        </w:rPr>
        <w:t>t</w:t>
      </w:r>
      <w:r w:rsidRPr="004E275E">
        <w:t>, is a security parameter. In security suites 0, 1 and 2 its value shall be 96 bits.</w:t>
      </w:r>
    </w:p>
    <w:p w14:paraId="737D2FE4" w14:textId="77777777" w:rsidR="0012749B" w:rsidRPr="004E275E" w:rsidRDefault="0012749B" w:rsidP="00AE54B5">
      <w:pPr>
        <w:pStyle w:val="Heading4"/>
      </w:pPr>
      <w:bookmarkStart w:id="1726" w:name="_Toc392501234"/>
      <w:bookmarkStart w:id="1727" w:name="_Toc386027387"/>
      <w:bookmarkStart w:id="1728" w:name="_Ref378529429"/>
      <w:bookmarkStart w:id="1729" w:name="_Toc378104282"/>
      <w:bookmarkStart w:id="1730" w:name="_Ref342550497"/>
      <w:bookmarkStart w:id="1731" w:name="_Ref339652880"/>
      <w:bookmarkStart w:id="1732" w:name="_Ref339652588"/>
      <w:bookmarkStart w:id="1733" w:name="_Ref339565781"/>
      <w:bookmarkStart w:id="1734" w:name="_Toc339091175"/>
      <w:bookmarkStart w:id="1735" w:name="_Toc337837255"/>
      <w:bookmarkStart w:id="1736" w:name="_Toc334215681"/>
      <w:bookmarkStart w:id="1737" w:name="_Toc437856429"/>
      <w:r w:rsidRPr="004E275E">
        <w:t>AES key wrap</w:t>
      </w:r>
      <w:bookmarkEnd w:id="1726"/>
      <w:bookmarkEnd w:id="1727"/>
      <w:bookmarkEnd w:id="1728"/>
      <w:bookmarkEnd w:id="1729"/>
      <w:bookmarkEnd w:id="1730"/>
      <w:bookmarkEnd w:id="1731"/>
      <w:bookmarkEnd w:id="1732"/>
      <w:bookmarkEnd w:id="1733"/>
      <w:bookmarkEnd w:id="1734"/>
      <w:bookmarkEnd w:id="1735"/>
      <w:bookmarkEnd w:id="1736"/>
      <w:bookmarkEnd w:id="1737"/>
      <w:r w:rsidRPr="004E275E">
        <w:fldChar w:fldCharType="begin"/>
      </w:r>
      <w:r w:rsidRPr="004E275E">
        <w:instrText xml:space="preserve"> XE "AES key wrap" </w:instrText>
      </w:r>
      <w:r w:rsidRPr="004E275E">
        <w:fldChar w:fldCharType="end"/>
      </w:r>
    </w:p>
    <w:p w14:paraId="24A329E0" w14:textId="2DE0BC99" w:rsidR="0012749B" w:rsidRDefault="0012749B" w:rsidP="004D4676">
      <w:pPr>
        <w:pStyle w:val="PARAGRAPH"/>
      </w:pPr>
      <w:r w:rsidRPr="004E275E">
        <w:t xml:space="preserve">For wrapping key data </w:t>
      </w:r>
      <w:del w:id="1738" w:author="John Cowburn" w:date="2021-04-16T13:56:00Z">
        <w:r w:rsidRPr="004E275E" w:rsidDel="00635BE8">
          <w:delText>DLMS</w:delText>
        </w:r>
      </w:del>
      <w:ins w:id="1739" w:author="John Cowburn" w:date="2021-04-16T13:56:00Z">
        <w:r w:rsidR="00635BE8">
          <w:t>DLMS®</w:t>
        </w:r>
      </w:ins>
      <w:r w:rsidRPr="004E275E">
        <w:t xml:space="preserve">/COSEM has selected the AES key wrap algorithm specified in </w:t>
      </w:r>
      <w:r w:rsidRPr="004E275E">
        <w:fldChar w:fldCharType="begin" w:fldLock="1"/>
      </w:r>
      <w:r w:rsidRPr="004E275E">
        <w:instrText xml:space="preserve"> REF RFC3394_Keywrap \h </w:instrText>
      </w:r>
      <w:r w:rsidR="004E275E">
        <w:instrText xml:space="preserve"> \* MERGEFORMAT </w:instrText>
      </w:r>
      <w:r w:rsidRPr="004E275E">
        <w:fldChar w:fldCharType="separate"/>
      </w:r>
      <w:r w:rsidR="00811F07" w:rsidRPr="004E275E">
        <w:t>RFC 3394</w:t>
      </w:r>
      <w:r w:rsidRPr="004E275E">
        <w:fldChar w:fldCharType="end"/>
      </w:r>
      <w:r>
        <w:t xml:space="preserve">. The algorithm is designed to wrap or encrypt key data. It operates on blocks of 64 bits. Before being wrapped, the key data is parsed into </w:t>
      </w:r>
      <w:r>
        <w:rPr>
          <w:i/>
        </w:rPr>
        <w:t>n</w:t>
      </w:r>
      <w:r>
        <w:t xml:space="preserve"> blocks of 64 bits. The only restriction the key wrap algorithm places on </w:t>
      </w:r>
      <w:r>
        <w:rPr>
          <w:i/>
        </w:rPr>
        <w:t>n</w:t>
      </w:r>
      <w:r>
        <w:t xml:space="preserve"> is that </w:t>
      </w:r>
      <w:r>
        <w:rPr>
          <w:i/>
        </w:rPr>
        <w:t>n</w:t>
      </w:r>
      <w:r>
        <w:t xml:space="preserve"> has to be at least two.</w:t>
      </w:r>
    </w:p>
    <w:p w14:paraId="228A4D85" w14:textId="77777777" w:rsidR="0012749B" w:rsidRDefault="0012749B" w:rsidP="004D4676">
      <w:pPr>
        <w:pStyle w:val="PARAGRAPH"/>
      </w:pPr>
      <w:r>
        <w:t>The AES key wrap can be configured to use any of the three key sizes supported by the AES codebook: 128, 192, 256.</w:t>
      </w:r>
    </w:p>
    <w:p w14:paraId="2ECCA44F" w14:textId="77777777" w:rsidR="0012749B" w:rsidRDefault="0012749B" w:rsidP="004D4676">
      <w:pPr>
        <w:pStyle w:val="PARAGRAPH"/>
      </w:pPr>
      <w:r>
        <w:t>The two algorithms are key wrap and key unwrap.</w:t>
      </w:r>
    </w:p>
    <w:p w14:paraId="7BC83EFD" w14:textId="77777777" w:rsidR="0012749B" w:rsidRDefault="0012749B" w:rsidP="004D4676">
      <w:pPr>
        <w:pStyle w:val="PARAGRAPH"/>
      </w:pPr>
      <w:r>
        <w:t>The inputs to the key wrapping process are the Key Encrypting Key</w:t>
      </w:r>
      <w:r>
        <w:fldChar w:fldCharType="begin"/>
      </w:r>
      <w:r>
        <w:instrText xml:space="preserve"> XE "Key Encrypting Key, KEK" </w:instrText>
      </w:r>
      <w:r>
        <w:fldChar w:fldCharType="end"/>
      </w:r>
      <w:r>
        <w:t xml:space="preserve"> </w:t>
      </w:r>
      <w:r>
        <w:rPr>
          <w:rFonts w:ascii="Times New Roman" w:hAnsi="Times New Roman" w:cs="Times New Roman"/>
          <w:i/>
        </w:rPr>
        <w:t>KEK</w:t>
      </w:r>
      <w:r>
        <w:t xml:space="preserve"> and the plaintext to be wrapped. The plaintext consists of n 64-bit blocks, containing the key data being wrapped. The output is the ciphertext, (n+1) 64 bit values.</w:t>
      </w:r>
    </w:p>
    <w:p w14:paraId="4C257D60" w14:textId="77777777" w:rsidR="0012749B" w:rsidRDefault="0012749B" w:rsidP="004D4676">
      <w:pPr>
        <w:pStyle w:val="PARAGRAPH"/>
      </w:pPr>
      <w:r>
        <w:t xml:space="preserve">The inputs to the unwrap process are the </w:t>
      </w:r>
      <w:r>
        <w:rPr>
          <w:rFonts w:ascii="Times New Roman" w:hAnsi="Times New Roman" w:cs="Times New Roman"/>
          <w:i/>
        </w:rPr>
        <w:t>KEK</w:t>
      </w:r>
      <w:r>
        <w:t xml:space="preserve"> and (n+1) 64-bit blocks of ciphertext consisting of previously wrapped key. It returns n blocks of plaintext consisting of the n 64-bit blocks of the decrypted key data.</w:t>
      </w:r>
    </w:p>
    <w:p w14:paraId="5547A351" w14:textId="77A44D68" w:rsidR="0012749B" w:rsidRPr="004E275E" w:rsidRDefault="0012749B" w:rsidP="004D4676">
      <w:pPr>
        <w:pStyle w:val="PARAGRAPH"/>
      </w:pPr>
      <w:bookmarkStart w:id="1740" w:name="_Toc339091176"/>
      <w:bookmarkStart w:id="1741" w:name="_Toc337837256"/>
      <w:bookmarkStart w:id="1742" w:name="_Toc334215682"/>
      <w:bookmarkStart w:id="1743" w:name="_Ref334043662"/>
      <w:r w:rsidRPr="004E275E">
        <w:t xml:space="preserve">In </w:t>
      </w:r>
      <w:del w:id="1744" w:author="John Cowburn" w:date="2021-04-16T13:56:00Z">
        <w:r w:rsidRPr="004E275E" w:rsidDel="00635BE8">
          <w:delText>DLMS</w:delText>
        </w:r>
      </w:del>
      <w:ins w:id="1745" w:author="John Cowburn" w:date="2021-04-16T13:56:00Z">
        <w:r w:rsidR="00635BE8">
          <w:t>DLMS®</w:t>
        </w:r>
      </w:ins>
      <w:r w:rsidRPr="004E275E">
        <w:t xml:space="preserve">/COSEM, the size of </w:t>
      </w:r>
      <w:r w:rsidRPr="004E275E">
        <w:rPr>
          <w:rFonts w:ascii="Times New Roman" w:hAnsi="Times New Roman" w:cs="Times New Roman"/>
          <w:i/>
        </w:rPr>
        <w:t>KEK</w:t>
      </w:r>
      <w:r w:rsidRPr="004E275E">
        <w:t xml:space="preserve"> depends on the security suite – see </w:t>
      </w:r>
      <w:r w:rsidRPr="004E275E">
        <w:fldChar w:fldCharType="begin" w:fldLock="1"/>
      </w:r>
      <w:r w:rsidRPr="004E275E">
        <w:instrText xml:space="preserve"> REF _Ref347920385 \r \h </w:instrText>
      </w:r>
      <w:r w:rsidR="004E275E">
        <w:instrText xml:space="preserve"> \* MERGEFORMAT </w:instrText>
      </w:r>
      <w:r w:rsidRPr="004E275E">
        <w:fldChar w:fldCharType="separate"/>
      </w:r>
      <w:r w:rsidR="00811F07" w:rsidRPr="004E275E">
        <w:t>5.3.7</w:t>
      </w:r>
      <w:r w:rsidRPr="004E275E">
        <w:fldChar w:fldCharType="end"/>
      </w:r>
      <w:r w:rsidRPr="004E275E">
        <w:t xml:space="preserve"> – and shall be: </w:t>
      </w:r>
    </w:p>
    <w:p w14:paraId="3851334B" w14:textId="77777777" w:rsidR="0012749B" w:rsidRPr="004E275E" w:rsidRDefault="0012749B" w:rsidP="00521922">
      <w:pPr>
        <w:pStyle w:val="ListBullet"/>
      </w:pPr>
      <w:r w:rsidRPr="004E275E">
        <w:t xml:space="preserve">for security suite 0 and 1, 128 bits (16 octets): </w:t>
      </w:r>
      <w:r w:rsidRPr="004E275E">
        <w:rPr>
          <w:rFonts w:ascii="Times New Roman" w:hAnsi="Times New Roman"/>
          <w:iCs/>
        </w:rPr>
        <w:t>len</w:t>
      </w:r>
      <w:r w:rsidRPr="004E275E">
        <w:rPr>
          <w:rFonts w:ascii="Times New Roman" w:hAnsi="Times New Roman"/>
          <w:i/>
          <w:iCs/>
        </w:rPr>
        <w:t>(KEK)</w:t>
      </w:r>
      <w:r w:rsidRPr="004E275E">
        <w:t xml:space="preserve"> = 128;</w:t>
      </w:r>
    </w:p>
    <w:p w14:paraId="1E29880F" w14:textId="77777777" w:rsidR="0012749B" w:rsidRPr="004E275E" w:rsidRDefault="0012749B" w:rsidP="00521922">
      <w:pPr>
        <w:pStyle w:val="ListBullet"/>
      </w:pPr>
      <w:r w:rsidRPr="004E275E">
        <w:t xml:space="preserve">for security suite 2, 256 bits (32 octets): </w:t>
      </w:r>
      <w:r w:rsidRPr="004E275E">
        <w:rPr>
          <w:rFonts w:ascii="Times New Roman" w:hAnsi="Times New Roman"/>
          <w:iCs/>
        </w:rPr>
        <w:t>len</w:t>
      </w:r>
      <w:r w:rsidRPr="004E275E">
        <w:rPr>
          <w:rFonts w:ascii="Times New Roman" w:hAnsi="Times New Roman"/>
          <w:i/>
          <w:iCs/>
        </w:rPr>
        <w:t>(KEK)</w:t>
      </w:r>
      <w:r w:rsidRPr="004E275E">
        <w:t xml:space="preserve"> = 256.</w:t>
      </w:r>
    </w:p>
    <w:p w14:paraId="3A5569B0" w14:textId="77777777" w:rsidR="0012749B" w:rsidRPr="004E275E" w:rsidRDefault="0012749B" w:rsidP="00AE54B5">
      <w:pPr>
        <w:pStyle w:val="Heading3"/>
      </w:pPr>
      <w:bookmarkStart w:id="1746" w:name="_Toc392501235"/>
      <w:bookmarkStart w:id="1747" w:name="_Toc386027388"/>
      <w:bookmarkStart w:id="1748" w:name="_Toc378104283"/>
      <w:bookmarkStart w:id="1749" w:name="_Toc373340336"/>
      <w:bookmarkStart w:id="1750" w:name="_Ref342550568"/>
      <w:bookmarkStart w:id="1751" w:name="_Toc437856430"/>
      <w:bookmarkStart w:id="1752" w:name="_Toc97127210"/>
      <w:r w:rsidRPr="004E275E">
        <w:lastRenderedPageBreak/>
        <w:t xml:space="preserve">Public key </w:t>
      </w:r>
      <w:bookmarkEnd w:id="1740"/>
      <w:bookmarkEnd w:id="1741"/>
      <w:bookmarkEnd w:id="1742"/>
      <w:bookmarkEnd w:id="1743"/>
      <w:r w:rsidRPr="004E275E">
        <w:t>algorithms</w:t>
      </w:r>
      <w:bookmarkEnd w:id="1746"/>
      <w:bookmarkEnd w:id="1747"/>
      <w:bookmarkEnd w:id="1748"/>
      <w:bookmarkEnd w:id="1749"/>
      <w:bookmarkEnd w:id="1750"/>
      <w:bookmarkEnd w:id="1751"/>
      <w:bookmarkEnd w:id="1752"/>
      <w:r w:rsidRPr="004E275E">
        <w:fldChar w:fldCharType="begin"/>
      </w:r>
      <w:r w:rsidRPr="004E275E">
        <w:instrText xml:space="preserve"> XE "Public key algorithm" </w:instrText>
      </w:r>
      <w:r w:rsidRPr="004E275E">
        <w:fldChar w:fldCharType="end"/>
      </w:r>
    </w:p>
    <w:p w14:paraId="79C44E4A" w14:textId="77777777" w:rsidR="0012749B" w:rsidRPr="004E275E" w:rsidRDefault="0012749B" w:rsidP="00AE54B5">
      <w:pPr>
        <w:pStyle w:val="Heading4"/>
      </w:pPr>
      <w:bookmarkStart w:id="1753" w:name="_Toc392501236"/>
      <w:bookmarkStart w:id="1754" w:name="_Toc386027389"/>
      <w:bookmarkStart w:id="1755" w:name="_Toc378104284"/>
      <w:bookmarkStart w:id="1756" w:name="_Toc437856431"/>
      <w:r w:rsidRPr="004E275E">
        <w:t>General</w:t>
      </w:r>
      <w:bookmarkEnd w:id="1753"/>
      <w:bookmarkEnd w:id="1754"/>
      <w:bookmarkEnd w:id="1755"/>
      <w:bookmarkEnd w:id="1756"/>
    </w:p>
    <w:p w14:paraId="7AFC666A" w14:textId="635B21FB" w:rsidR="0012749B" w:rsidRDefault="0012749B" w:rsidP="004D4676">
      <w:pPr>
        <w:pStyle w:val="PARAGRAPH"/>
      </w:pPr>
      <w:r>
        <w:t>In general, public key cryptography systems use hard-to-solve problems as the basis of the algorithm. The RSA algorithm is based on the prime factorization of very large integers. Elliptic Curve Cryptography</w:t>
      </w:r>
      <w:r>
        <w:fldChar w:fldCharType="begin"/>
      </w:r>
      <w:r>
        <w:instrText xml:space="preserve"> XE "Elliptic curve cryptography" </w:instrText>
      </w:r>
      <w:r>
        <w:fldChar w:fldCharType="end"/>
      </w:r>
      <w:r>
        <w:t xml:space="preserve"> (ECC) is based on the difficulty of solving the Elliptic Curve Discrete Logarithm Problem (ECDLP). ECC provides similar levels of security compared to RSA but with significantly reduced key sizes. ECC is particularly suitable for embedded devices and therefore it has been selected for use in </w:t>
      </w:r>
      <w:del w:id="1757" w:author="John Cowburn" w:date="2021-04-16T13:56:00Z">
        <w:r w:rsidDel="00635BE8">
          <w:delText>DLMS</w:delText>
        </w:r>
      </w:del>
      <w:ins w:id="1758" w:author="John Cowburn" w:date="2021-04-16T13:56:00Z">
        <w:r w:rsidR="00635BE8">
          <w:t>DLMS®</w:t>
        </w:r>
      </w:ins>
      <w:r>
        <w:t>/COSEM.</w:t>
      </w:r>
    </w:p>
    <w:p w14:paraId="3FF1E253" w14:textId="657ABEE1" w:rsidR="0012749B" w:rsidRDefault="0012749B" w:rsidP="004D4676">
      <w:pPr>
        <w:pStyle w:val="PARAGRAPH"/>
      </w:pPr>
      <w:r>
        <w:t xml:space="preserve">Public key algorithms are used in </w:t>
      </w:r>
      <w:del w:id="1759" w:author="John Cowburn" w:date="2021-04-16T13:56:00Z">
        <w:r w:rsidDel="00635BE8">
          <w:delText>DLMS</w:delText>
        </w:r>
      </w:del>
      <w:ins w:id="1760" w:author="John Cowburn" w:date="2021-04-16T13:56:00Z">
        <w:r w:rsidR="00635BE8">
          <w:t>DLMS®</w:t>
        </w:r>
      </w:ins>
      <w:r>
        <w:t>/COSEM for the following purposes:</w:t>
      </w:r>
    </w:p>
    <w:p w14:paraId="3D8460B2" w14:textId="77777777" w:rsidR="0012749B" w:rsidRDefault="0012749B" w:rsidP="00521922">
      <w:pPr>
        <w:pStyle w:val="ListBullet"/>
      </w:pPr>
      <w:r>
        <w:t>authentication</w:t>
      </w:r>
      <w:r>
        <w:fldChar w:fldCharType="begin"/>
      </w:r>
      <w:r>
        <w:instrText xml:space="preserve"> XE "Authentication" </w:instrText>
      </w:r>
      <w:r>
        <w:fldChar w:fldCharType="end"/>
      </w:r>
      <w:r>
        <w:t xml:space="preserve"> of communicating partners;</w:t>
      </w:r>
    </w:p>
    <w:p w14:paraId="1A7E5EA3" w14:textId="77777777" w:rsidR="0012749B" w:rsidRDefault="0012749B" w:rsidP="00521922">
      <w:pPr>
        <w:pStyle w:val="ListBullet"/>
      </w:pPr>
      <w:r>
        <w:t>digital signature</w:t>
      </w:r>
      <w:r>
        <w:fldChar w:fldCharType="begin"/>
      </w:r>
      <w:r>
        <w:instrText xml:space="preserve"> XE "Digital signature" </w:instrText>
      </w:r>
      <w:r>
        <w:fldChar w:fldCharType="end"/>
      </w:r>
      <w:r>
        <w:t xml:space="preserve"> of xDLMS APDUs and COSEM data;</w:t>
      </w:r>
    </w:p>
    <w:p w14:paraId="7D01621C" w14:textId="77777777" w:rsidR="0012749B" w:rsidRDefault="0012749B" w:rsidP="00521922">
      <w:pPr>
        <w:pStyle w:val="ListBullet"/>
      </w:pPr>
      <w:r>
        <w:t>key agreement</w:t>
      </w:r>
      <w:r>
        <w:fldChar w:fldCharType="begin"/>
      </w:r>
      <w:r>
        <w:instrText xml:space="preserve"> XE "Key agreement" </w:instrText>
      </w:r>
      <w:r>
        <w:fldChar w:fldCharType="end"/>
      </w:r>
      <w:r>
        <w:t>.</w:t>
      </w:r>
    </w:p>
    <w:p w14:paraId="391DD6A4" w14:textId="77777777" w:rsidR="0012749B" w:rsidRDefault="0012749B" w:rsidP="004D4676">
      <w:pPr>
        <w:pStyle w:val="NOTE"/>
      </w:pPr>
      <w:r>
        <w:t>NOTE 1</w:t>
      </w:r>
      <w:r w:rsidR="004D4676">
        <w:t> </w:t>
      </w:r>
      <w:r>
        <w:t xml:space="preserve">The following text is quoted from </w:t>
      </w:r>
      <w:r>
        <w:fldChar w:fldCharType="begin" w:fldLock="1"/>
      </w:r>
      <w:r>
        <w:instrText xml:space="preserve"> REF NIST_SP80021_Guide \h </w:instrText>
      </w:r>
      <w:r>
        <w:fldChar w:fldCharType="separate"/>
      </w:r>
      <w:r w:rsidR="00811F07" w:rsidRPr="00E905E9">
        <w:t>NIST SP 800-21:2005</w:t>
      </w:r>
      <w:r>
        <w:fldChar w:fldCharType="end"/>
      </w:r>
      <w:r w:rsidR="00A058C9">
        <w:t>,</w:t>
      </w:r>
      <w:r>
        <w:t xml:space="preserve"> 3.4.</w:t>
      </w:r>
    </w:p>
    <w:p w14:paraId="48C01ED4" w14:textId="77777777" w:rsidR="0012749B" w:rsidRDefault="0012749B" w:rsidP="004D4676">
      <w:pPr>
        <w:pStyle w:val="PARAGRAPH"/>
      </w:pPr>
      <w:r>
        <w:t>Asymmetric key algorithms (often called public key algorithms) use two keys: a public key</w:t>
      </w:r>
      <w:r>
        <w:fldChar w:fldCharType="begin"/>
      </w:r>
      <w:r>
        <w:instrText xml:space="preserve"> XE "Public key" </w:instrText>
      </w:r>
      <w:r>
        <w:fldChar w:fldCharType="end"/>
      </w:r>
      <w:r>
        <w:t xml:space="preserve"> and a private key</w:t>
      </w:r>
      <w:r>
        <w:fldChar w:fldCharType="begin"/>
      </w:r>
      <w:r>
        <w:instrText xml:space="preserve"> XE "Private key" </w:instrText>
      </w:r>
      <w:r>
        <w:fldChar w:fldCharType="end"/>
      </w:r>
      <w:r>
        <w:t xml:space="preserve">, which are mathematically related to each other. The public key may be made public; the private key </w:t>
      </w:r>
      <w:r w:rsidR="00505E00">
        <w:t>must</w:t>
      </w:r>
      <w:r>
        <w:t xml:space="preserve"> remain secret if the data is to retain its cryptographic protection. Even though there is a relationship between the two keys, the private key cannot be determined from the public key. Which key to be used to apply versus remove or check the protection depends on the service to be provided. For example, a digital signature is computed using a private key and the signature is verified using the public key; for those algorithms also capable of encryption, the encryption is performed using the public key, and the decryption is performed using the private key.</w:t>
      </w:r>
    </w:p>
    <w:p w14:paraId="0D6B8F46" w14:textId="778B5D22" w:rsidR="0012749B" w:rsidRDefault="005C2C5F" w:rsidP="004D4676">
      <w:pPr>
        <w:pStyle w:val="NOTE"/>
      </w:pPr>
      <w:r>
        <w:t>NOTE 2</w:t>
      </w:r>
      <w:r w:rsidR="004D4676">
        <w:t> </w:t>
      </w:r>
      <w:r w:rsidRPr="005C2C5F">
        <w:t>Not all public key algorithms are capable of multiple functions, e.g., generating digital signatures and encryption.</w:t>
      </w:r>
      <w:r>
        <w:t xml:space="preserve"> </w:t>
      </w:r>
      <w:r w:rsidR="0012749B">
        <w:t xml:space="preserve">Asymmetric key algorithms are not used for encryption in </w:t>
      </w:r>
      <w:del w:id="1761" w:author="John Cowburn" w:date="2021-04-16T13:56:00Z">
        <w:r w:rsidR="0012749B" w:rsidDel="00635BE8">
          <w:delText>DLMS</w:delText>
        </w:r>
      </w:del>
      <w:ins w:id="1762" w:author="John Cowburn" w:date="2021-04-16T13:56:00Z">
        <w:r w:rsidR="00635BE8">
          <w:t>DLMS®</w:t>
        </w:r>
      </w:ins>
      <w:r w:rsidR="0012749B">
        <w:t>/COSEM.</w:t>
      </w:r>
    </w:p>
    <w:p w14:paraId="72642540" w14:textId="77777777" w:rsidR="0012749B" w:rsidRDefault="0012749B" w:rsidP="00B67C8A">
      <w:pPr>
        <w:pStyle w:val="PARAGRAPH"/>
      </w:pPr>
      <w:r>
        <w:t>Asymmetric key algorithms are used primarily as data integrity</w:t>
      </w:r>
      <w:r>
        <w:fldChar w:fldCharType="begin"/>
      </w:r>
      <w:r>
        <w:instrText xml:space="preserve"> XE "Data integrity" </w:instrText>
      </w:r>
      <w:r>
        <w:fldChar w:fldCharType="end"/>
      </w:r>
      <w:r>
        <w:t>, authentication</w:t>
      </w:r>
      <w:r>
        <w:fldChar w:fldCharType="begin"/>
      </w:r>
      <w:r>
        <w:instrText xml:space="preserve"> XE "Authentication" </w:instrText>
      </w:r>
      <w:r>
        <w:fldChar w:fldCharType="end"/>
      </w:r>
      <w:r>
        <w:t>, and non-repudiation</w:t>
      </w:r>
      <w:r>
        <w:fldChar w:fldCharType="begin"/>
      </w:r>
      <w:r>
        <w:instrText xml:space="preserve"> XE "Non-repudiation" </w:instrText>
      </w:r>
      <w:r>
        <w:fldChar w:fldCharType="end"/>
      </w:r>
      <w:r>
        <w:t xml:space="preserve"> mechanisms (i.e., digital signatures), as well as for key establishment.</w:t>
      </w:r>
    </w:p>
    <w:p w14:paraId="06F60AA1" w14:textId="77777777" w:rsidR="0012749B" w:rsidRDefault="0012749B" w:rsidP="00B67C8A">
      <w:pPr>
        <w:pStyle w:val="PARAGRAPH"/>
      </w:pPr>
      <w:r>
        <w:t>Some asymmetric key algorithms use domain parameters, which are additional values necessary for the operation of the cryptographic algorithm. These values are mathematically related to each other. Domain parameters are usually public and are used by a community of users for a substantial period of time.</w:t>
      </w:r>
    </w:p>
    <w:p w14:paraId="28027810" w14:textId="77777777" w:rsidR="0012749B" w:rsidRDefault="0012749B" w:rsidP="00B67C8A">
      <w:pPr>
        <w:pStyle w:val="PARAGRAPH"/>
      </w:pPr>
      <w:r>
        <w:t>The secure use of asymmetric key algorithms requires that users obtain certain assurances:</w:t>
      </w:r>
    </w:p>
    <w:p w14:paraId="01C4D2C9" w14:textId="77777777" w:rsidR="0012749B" w:rsidRDefault="0012749B" w:rsidP="00695ACD">
      <w:pPr>
        <w:pStyle w:val="ListBullet"/>
        <w:numPr>
          <w:ilvl w:val="0"/>
          <w:numId w:val="54"/>
        </w:numPr>
      </w:pPr>
      <w:r>
        <w:t>assurance of domain parameter</w:t>
      </w:r>
      <w:r>
        <w:fldChar w:fldCharType="begin"/>
      </w:r>
      <w:r>
        <w:instrText xml:space="preserve"> XE "Domain parameters" </w:instrText>
      </w:r>
      <w:r>
        <w:fldChar w:fldCharType="end"/>
      </w:r>
      <w:r>
        <w:t xml:space="preserve"> validity provides confidence that the domain parameters are mathematically correct;</w:t>
      </w:r>
    </w:p>
    <w:p w14:paraId="76D71BBE" w14:textId="77777777" w:rsidR="0012749B" w:rsidRDefault="0012749B" w:rsidP="00695ACD">
      <w:pPr>
        <w:pStyle w:val="ListBullet"/>
        <w:numPr>
          <w:ilvl w:val="0"/>
          <w:numId w:val="54"/>
        </w:numPr>
      </w:pPr>
      <w:r>
        <w:t>assurance of public key validity provides confidence that the public key appears to be a suitable key; and</w:t>
      </w:r>
    </w:p>
    <w:p w14:paraId="3550471B" w14:textId="77777777" w:rsidR="0012749B" w:rsidRDefault="0012749B" w:rsidP="00695ACD">
      <w:pPr>
        <w:pStyle w:val="ListBullet"/>
        <w:numPr>
          <w:ilvl w:val="0"/>
          <w:numId w:val="54"/>
        </w:numPr>
      </w:pPr>
      <w:r>
        <w:t>assurance of private key possession provides confidence that the party that is supposedly the owner of the private key really has the key.</w:t>
      </w:r>
    </w:p>
    <w:p w14:paraId="63C4A3C2" w14:textId="77777777" w:rsidR="0012749B" w:rsidRPr="004E275E" w:rsidRDefault="0012749B" w:rsidP="00B67C8A">
      <w:pPr>
        <w:pStyle w:val="PARAGRAPH"/>
      </w:pPr>
      <w:r>
        <w:t xml:space="preserve">Some asymmetric key algorithms may be used for multiple purposes (e.g., for both digital </w:t>
      </w:r>
      <w:r w:rsidRPr="004E275E">
        <w:t>signatures and key establishment). Keys used for one purpose shall not be used for other purposes.</w:t>
      </w:r>
    </w:p>
    <w:p w14:paraId="09CB3839" w14:textId="77777777" w:rsidR="0012749B" w:rsidRPr="004E275E" w:rsidRDefault="0012749B" w:rsidP="00B67C8A">
      <w:pPr>
        <w:pStyle w:val="Heading4"/>
      </w:pPr>
      <w:bookmarkStart w:id="1763" w:name="_Toc392501237"/>
      <w:bookmarkStart w:id="1764" w:name="_Toc386027390"/>
      <w:bookmarkStart w:id="1765" w:name="_Ref378110126"/>
      <w:bookmarkStart w:id="1766" w:name="_Ref378110112"/>
      <w:bookmarkStart w:id="1767" w:name="_Toc378104285"/>
      <w:bookmarkStart w:id="1768" w:name="_Ref373698308"/>
      <w:bookmarkStart w:id="1769" w:name="_Ref373698293"/>
      <w:bookmarkStart w:id="1770" w:name="_Toc339091178"/>
      <w:bookmarkStart w:id="1771" w:name="_Toc337837258"/>
      <w:bookmarkStart w:id="1772" w:name="_Toc334215684"/>
      <w:bookmarkStart w:id="1773" w:name="_Toc437856432"/>
      <w:r w:rsidRPr="004E275E">
        <w:lastRenderedPageBreak/>
        <w:t>Elliptic curve cryptography</w:t>
      </w:r>
      <w:bookmarkEnd w:id="1763"/>
      <w:bookmarkEnd w:id="1764"/>
      <w:bookmarkEnd w:id="1765"/>
      <w:bookmarkEnd w:id="1766"/>
      <w:bookmarkEnd w:id="1767"/>
      <w:bookmarkEnd w:id="1768"/>
      <w:bookmarkEnd w:id="1769"/>
      <w:bookmarkEnd w:id="1770"/>
      <w:bookmarkEnd w:id="1771"/>
      <w:bookmarkEnd w:id="1772"/>
      <w:bookmarkEnd w:id="1773"/>
      <w:r w:rsidRPr="004E275E">
        <w:fldChar w:fldCharType="begin"/>
      </w:r>
      <w:r w:rsidRPr="004E275E">
        <w:instrText xml:space="preserve"> XE "Elliptic curve cryptography" </w:instrText>
      </w:r>
      <w:r w:rsidRPr="004E275E">
        <w:fldChar w:fldCharType="end"/>
      </w:r>
    </w:p>
    <w:p w14:paraId="5438A804" w14:textId="77777777" w:rsidR="0012749B" w:rsidRPr="004E275E" w:rsidRDefault="0012749B" w:rsidP="00B67C8A">
      <w:pPr>
        <w:pStyle w:val="Heading5"/>
      </w:pPr>
      <w:bookmarkStart w:id="1774" w:name="_Toc392501238"/>
      <w:bookmarkStart w:id="1775" w:name="_Toc386027391"/>
      <w:bookmarkStart w:id="1776" w:name="_Toc378104286"/>
      <w:bookmarkStart w:id="1777" w:name="_Toc437856433"/>
      <w:r w:rsidRPr="004E275E">
        <w:t>General</w:t>
      </w:r>
      <w:bookmarkEnd w:id="1774"/>
      <w:bookmarkEnd w:id="1775"/>
      <w:bookmarkEnd w:id="1776"/>
      <w:bookmarkEnd w:id="1777"/>
    </w:p>
    <w:p w14:paraId="1C927BF8" w14:textId="77777777" w:rsidR="0012749B" w:rsidRDefault="0012749B" w:rsidP="0012749B">
      <w:pPr>
        <w:pStyle w:val="PARAGRAPH"/>
      </w:pPr>
      <w:r>
        <w:t>Elliptic curve cryptography involves arithmetic operations on an elliptic curve over a finite field. Elliptic curves can be defined over any field of numbers (i.e., real, integer, complex) although they are most often used over finite prime fields for applications in cryptography.</w:t>
      </w:r>
    </w:p>
    <w:p w14:paraId="3AAA9CC1" w14:textId="77777777" w:rsidR="0012749B" w:rsidRDefault="0012749B" w:rsidP="0012749B">
      <w:pPr>
        <w:pStyle w:val="PARAGRAPH"/>
      </w:pPr>
      <w:r>
        <w:t>An elliptic curve on a prime field consists of the set of real numbers (</w:t>
      </w:r>
      <w:r>
        <w:rPr>
          <w:rFonts w:ascii="Times New Roman" w:hAnsi="Times New Roman" w:cs="Times New Roman"/>
          <w:i/>
        </w:rPr>
        <w:t>x, y</w:t>
      </w:r>
      <w:r>
        <w:t>) that satisfy the equation:</w:t>
      </w:r>
    </w:p>
    <w:p w14:paraId="3E4C72C7" w14:textId="77777777" w:rsidR="0012749B" w:rsidRPr="000360D7" w:rsidRDefault="000355BB" w:rsidP="0012749B">
      <w:pPr>
        <w:pStyle w:val="PARAGRAPH"/>
      </w:pPr>
      <m:oMathPara>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+ax+b</m:t>
          </m:r>
        </m:oMath>
      </m:oMathPara>
    </w:p>
    <w:p w14:paraId="15DC0DE5" w14:textId="77777777" w:rsidR="0012749B" w:rsidRPr="000360D7" w:rsidRDefault="0012749B" w:rsidP="00B67C8A">
      <w:pPr>
        <w:pStyle w:val="PARAGRAPH"/>
      </w:pPr>
      <w:r w:rsidRPr="000360D7">
        <w:t>The set of all of the solutions to the equation forms the elliptic curve. Changing</w:t>
      </w:r>
      <w:r w:rsidRPr="000360D7">
        <w:rPr>
          <w:sz w:val="24"/>
          <w:szCs w:val="24"/>
        </w:rPr>
        <w:t xml:space="preserve"> </w:t>
      </w:r>
      <w:r w:rsidRPr="000360D7">
        <w:rPr>
          <w:rFonts w:ascii="Times New Roman" w:hAnsi="Times New Roman" w:cs="Times New Roman"/>
          <w:i/>
          <w:sz w:val="24"/>
          <w:szCs w:val="24"/>
        </w:rPr>
        <w:t>a</w:t>
      </w:r>
      <w:r w:rsidRPr="000360D7">
        <w:t xml:space="preserve"> and </w:t>
      </w:r>
      <w:r w:rsidRPr="000360D7">
        <w:rPr>
          <w:rFonts w:ascii="Times New Roman" w:hAnsi="Times New Roman" w:cs="Times New Roman"/>
          <w:i/>
          <w:sz w:val="24"/>
          <w:szCs w:val="24"/>
        </w:rPr>
        <w:t>b</w:t>
      </w:r>
      <w:r w:rsidRPr="000360D7">
        <w:t xml:space="preserve"> changes the shape of the curve, and small changes in these parameters can result in major changes in the set of (x, y) solutions.</w:t>
      </w:r>
    </w:p>
    <w:p w14:paraId="360DB640" w14:textId="77777777" w:rsidR="0012749B" w:rsidRPr="000360D7" w:rsidRDefault="0012749B" w:rsidP="007E0B29">
      <w:pPr>
        <w:pStyle w:val="Heading5"/>
      </w:pPr>
      <w:bookmarkStart w:id="1778" w:name="_Toc392501239"/>
      <w:bookmarkStart w:id="1779" w:name="_Toc386027392"/>
      <w:bookmarkStart w:id="1780" w:name="_Ref378110170"/>
      <w:bookmarkStart w:id="1781" w:name="_Ref378110165"/>
      <w:bookmarkStart w:id="1782" w:name="_Toc378104288"/>
      <w:bookmarkStart w:id="1783" w:name="_Toc325719625"/>
      <w:bookmarkStart w:id="1784" w:name="_Toc437856434"/>
      <w:bookmarkStart w:id="1785" w:name="_Toc334215686"/>
      <w:r w:rsidRPr="000360D7">
        <w:t>NIST recommended elliptic curves</w:t>
      </w:r>
      <w:bookmarkEnd w:id="1778"/>
      <w:bookmarkEnd w:id="1779"/>
      <w:bookmarkEnd w:id="1780"/>
      <w:bookmarkEnd w:id="1781"/>
      <w:bookmarkEnd w:id="1782"/>
      <w:bookmarkEnd w:id="1783"/>
      <w:bookmarkEnd w:id="1784"/>
      <w:r w:rsidRPr="000360D7">
        <w:fldChar w:fldCharType="begin"/>
      </w:r>
      <w:r w:rsidRPr="000360D7">
        <w:instrText xml:space="preserve"> XE "Elliptic curve" </w:instrText>
      </w:r>
      <w:r w:rsidRPr="000360D7">
        <w:fldChar w:fldCharType="end"/>
      </w:r>
    </w:p>
    <w:p w14:paraId="47158799" w14:textId="43C151AD" w:rsidR="0012749B" w:rsidRPr="000360D7" w:rsidRDefault="0012749B" w:rsidP="00B67C8A">
      <w:pPr>
        <w:pStyle w:val="PARAGRAPH"/>
      </w:pPr>
      <w:r w:rsidRPr="000360D7">
        <w:fldChar w:fldCharType="begin" w:fldLock="1"/>
      </w:r>
      <w:r w:rsidRPr="000360D7">
        <w:instrText xml:space="preserve"> REF FIPS_PUB_186_4 \h  \* MERGEFORMAT </w:instrText>
      </w:r>
      <w:r w:rsidRPr="000360D7">
        <w:fldChar w:fldCharType="separate"/>
      </w:r>
      <w:r w:rsidR="00811F07" w:rsidRPr="000360D7">
        <w:t>FIPS PUB 186-4:2013</w:t>
      </w:r>
      <w:r w:rsidRPr="000360D7">
        <w:fldChar w:fldCharType="end"/>
      </w:r>
      <w:r w:rsidRPr="000360D7">
        <w:t xml:space="preserve"> recommends five prime field elliptic curves over a prime field </w:t>
      </w:r>
      <w:r w:rsidRPr="000360D7">
        <w:rPr>
          <w:rFonts w:ascii="Times New Roman" w:hAnsi="Times New Roman" w:cs="Times New Roman"/>
          <w:i/>
        </w:rPr>
        <w:t>GF(p).</w:t>
      </w:r>
      <w:r w:rsidRPr="000360D7">
        <w:t xml:space="preserve"> Of these, the curves P-256 and P-384 have been selected for </w:t>
      </w:r>
      <w:del w:id="1786" w:author="John Cowburn" w:date="2021-04-16T13:56:00Z">
        <w:r w:rsidRPr="000360D7" w:rsidDel="00635BE8">
          <w:delText>DLMS</w:delText>
        </w:r>
      </w:del>
      <w:ins w:id="1787" w:author="John Cowburn" w:date="2021-04-16T13:56:00Z">
        <w:r w:rsidR="00635BE8">
          <w:t>DLMS®</w:t>
        </w:r>
      </w:ins>
      <w:r w:rsidRPr="000360D7">
        <w:t xml:space="preserve">/COSEM as shown in </w:t>
      </w:r>
      <w:r w:rsidRPr="000360D7">
        <w:fldChar w:fldCharType="begin" w:fldLock="1"/>
      </w:r>
      <w:r w:rsidRPr="000360D7">
        <w:instrText xml:space="preserve"> REF _Ref342550701 \h  \* MERGEFORMAT </w:instrText>
      </w:r>
      <w:r w:rsidRPr="000360D7">
        <w:fldChar w:fldCharType="separate"/>
      </w:r>
      <w:r w:rsidR="00811F07" w:rsidRPr="000360D7">
        <w:t>Table 3</w:t>
      </w:r>
      <w:r w:rsidRPr="000360D7">
        <w:fldChar w:fldCharType="end"/>
      </w:r>
      <w:r w:rsidRPr="000360D7">
        <w:t>.</w:t>
      </w:r>
    </w:p>
    <w:p w14:paraId="1FFFC3F6" w14:textId="25891FCB" w:rsidR="0012749B" w:rsidRPr="000360D7" w:rsidRDefault="0012749B" w:rsidP="0012749B">
      <w:pPr>
        <w:pStyle w:val="TABLE-title"/>
      </w:pPr>
      <w:bookmarkStart w:id="1788" w:name="_Ref342550701"/>
      <w:bookmarkStart w:id="1789" w:name="_Toc337837438"/>
      <w:bookmarkStart w:id="1790" w:name="_Toc337830828"/>
      <w:bookmarkStart w:id="1791" w:name="_Toc392501872"/>
      <w:bookmarkStart w:id="1792" w:name="_Toc386035062"/>
      <w:bookmarkStart w:id="1793" w:name="_Toc373340414"/>
      <w:bookmarkStart w:id="1794" w:name="_Toc342993522"/>
      <w:bookmarkStart w:id="1795" w:name="_Toc339092086"/>
      <w:bookmarkStart w:id="1796" w:name="_Toc339091659"/>
      <w:bookmarkStart w:id="1797" w:name="_Toc339091567"/>
      <w:bookmarkStart w:id="1798" w:name="_Toc339091474"/>
      <w:bookmarkStart w:id="1799" w:name="_Toc437856734"/>
      <w:bookmarkStart w:id="1800" w:name="_Toc97127445"/>
      <w:r w:rsidRPr="000360D7">
        <w:t xml:space="preserve">Table </w:t>
      </w:r>
      <w:fldSimple w:instr=" SEQ Table \* ARABIC ">
        <w:r w:rsidR="00DC4BE9">
          <w:rPr>
            <w:noProof/>
          </w:rPr>
          <w:t>3</w:t>
        </w:r>
      </w:fldSimple>
      <w:bookmarkEnd w:id="1788"/>
      <w:r w:rsidRPr="000360D7">
        <w:t xml:space="preserve"> – </w:t>
      </w:r>
      <w:bookmarkEnd w:id="1789"/>
      <w:bookmarkEnd w:id="1790"/>
      <w:r w:rsidRPr="000360D7">
        <w:t xml:space="preserve">Elliptic curves in </w:t>
      </w:r>
      <w:del w:id="1801" w:author="John Cowburn" w:date="2021-04-16T13:56:00Z">
        <w:r w:rsidRPr="000360D7" w:rsidDel="00635BE8">
          <w:delText>DLMS</w:delText>
        </w:r>
      </w:del>
      <w:ins w:id="1802" w:author="John Cowburn" w:date="2021-04-16T13:56:00Z">
        <w:r w:rsidR="00635BE8">
          <w:t>DLMS®</w:t>
        </w:r>
      </w:ins>
      <w:r w:rsidRPr="000360D7">
        <w:t>/COSEM security suites</w:t>
      </w:r>
      <w:bookmarkEnd w:id="1791"/>
      <w:bookmarkEnd w:id="1792"/>
      <w:bookmarkEnd w:id="1793"/>
      <w:bookmarkEnd w:id="1794"/>
      <w:bookmarkEnd w:id="1795"/>
      <w:bookmarkEnd w:id="1796"/>
      <w:bookmarkEnd w:id="1797"/>
      <w:bookmarkEnd w:id="1798"/>
      <w:bookmarkEnd w:id="1799"/>
      <w:bookmarkEnd w:id="1800"/>
    </w:p>
    <w:tbl>
      <w:tblPr>
        <w:tblW w:w="90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3"/>
        <w:gridCol w:w="3023"/>
        <w:gridCol w:w="3024"/>
      </w:tblGrid>
      <w:tr w:rsidR="0012749B" w:rsidRPr="000360D7" w14:paraId="52162EA7" w14:textId="77777777" w:rsidTr="00B67C8A">
        <w:trPr>
          <w:cantSplit/>
          <w:jc w:val="center"/>
        </w:trPr>
        <w:tc>
          <w:tcPr>
            <w:tcW w:w="3023" w:type="dxa"/>
            <w:tcBorders>
              <w:top w:val="single" w:sz="4" w:space="0" w:color="000000"/>
              <w:left w:val="single" w:sz="4" w:space="0" w:color="000000"/>
              <w:bottom w:val="single" w:sz="4" w:space="0" w:color="000000"/>
              <w:right w:val="single" w:sz="4" w:space="0" w:color="000000"/>
            </w:tcBorders>
            <w:hideMark/>
          </w:tcPr>
          <w:p w14:paraId="320D83DE" w14:textId="63D74D77" w:rsidR="0012749B" w:rsidRPr="000360D7" w:rsidRDefault="0012749B" w:rsidP="00521E1B">
            <w:pPr>
              <w:keepNext/>
              <w:snapToGrid w:val="0"/>
              <w:spacing w:before="60" w:after="60"/>
              <w:jc w:val="center"/>
              <w:rPr>
                <w:b/>
                <w:bCs/>
                <w:sz w:val="16"/>
                <w:szCs w:val="16"/>
              </w:rPr>
            </w:pPr>
            <w:del w:id="1803" w:author="John Cowburn" w:date="2021-04-16T13:56:00Z">
              <w:r w:rsidRPr="000360D7" w:rsidDel="00635BE8">
                <w:rPr>
                  <w:b/>
                  <w:bCs/>
                  <w:sz w:val="16"/>
                  <w:szCs w:val="16"/>
                </w:rPr>
                <w:delText>DLMS</w:delText>
              </w:r>
            </w:del>
            <w:ins w:id="1804" w:author="John Cowburn" w:date="2021-04-16T13:56:00Z">
              <w:r w:rsidR="00635BE8">
                <w:rPr>
                  <w:b/>
                  <w:bCs/>
                  <w:sz w:val="16"/>
                  <w:szCs w:val="16"/>
                </w:rPr>
                <w:t>DLMS®</w:t>
              </w:r>
            </w:ins>
            <w:r w:rsidRPr="000360D7">
              <w:rPr>
                <w:b/>
                <w:bCs/>
                <w:sz w:val="16"/>
                <w:szCs w:val="16"/>
              </w:rPr>
              <w:t xml:space="preserve"> security suite</w:t>
            </w:r>
          </w:p>
        </w:tc>
        <w:tc>
          <w:tcPr>
            <w:tcW w:w="3023" w:type="dxa"/>
            <w:tcBorders>
              <w:top w:val="single" w:sz="4" w:space="0" w:color="000000"/>
              <w:left w:val="single" w:sz="4" w:space="0" w:color="000000"/>
              <w:bottom w:val="single" w:sz="4" w:space="0" w:color="000000"/>
              <w:right w:val="single" w:sz="4" w:space="0" w:color="000000"/>
            </w:tcBorders>
            <w:hideMark/>
          </w:tcPr>
          <w:p w14:paraId="4B88AAC6" w14:textId="77777777" w:rsidR="0012749B" w:rsidRPr="000360D7" w:rsidRDefault="0012749B" w:rsidP="00521E1B">
            <w:pPr>
              <w:keepNext/>
              <w:snapToGrid w:val="0"/>
              <w:spacing w:before="60" w:after="60"/>
              <w:jc w:val="center"/>
              <w:rPr>
                <w:b/>
                <w:bCs/>
                <w:sz w:val="16"/>
                <w:szCs w:val="16"/>
              </w:rPr>
            </w:pPr>
            <w:r w:rsidRPr="000360D7">
              <w:rPr>
                <w:b/>
                <w:bCs/>
                <w:sz w:val="16"/>
                <w:szCs w:val="16"/>
              </w:rPr>
              <w:t xml:space="preserve">Curve name in </w:t>
            </w:r>
            <w:r w:rsidRPr="000360D7">
              <w:rPr>
                <w:sz w:val="16"/>
                <w:szCs w:val="16"/>
              </w:rPr>
              <w:fldChar w:fldCharType="begin" w:fldLock="1"/>
            </w:r>
            <w:r w:rsidRPr="000360D7">
              <w:rPr>
                <w:b/>
                <w:bCs/>
                <w:sz w:val="16"/>
                <w:szCs w:val="16"/>
              </w:rPr>
              <w:instrText xml:space="preserve"> REF FIPS_PUB_186_4 \h  \* MERGEFORMAT </w:instrText>
            </w:r>
            <w:r w:rsidRPr="000360D7">
              <w:rPr>
                <w:sz w:val="16"/>
                <w:szCs w:val="16"/>
              </w:rPr>
            </w:r>
            <w:r w:rsidRPr="000360D7">
              <w:rPr>
                <w:sz w:val="16"/>
                <w:szCs w:val="16"/>
              </w:rPr>
              <w:fldChar w:fldCharType="separate"/>
            </w:r>
            <w:r w:rsidR="00811F07" w:rsidRPr="000360D7">
              <w:rPr>
                <w:b/>
                <w:bCs/>
                <w:sz w:val="16"/>
                <w:szCs w:val="16"/>
              </w:rPr>
              <w:t>FIPS PUB 186-4</w:t>
            </w:r>
            <w:r w:rsidR="00811F07" w:rsidRPr="000360D7">
              <w:rPr>
                <w:sz w:val="16"/>
                <w:szCs w:val="16"/>
              </w:rPr>
              <w:t>:2013</w:t>
            </w:r>
            <w:r w:rsidRPr="000360D7">
              <w:rPr>
                <w:sz w:val="16"/>
                <w:szCs w:val="16"/>
              </w:rPr>
              <w:fldChar w:fldCharType="end"/>
            </w:r>
          </w:p>
        </w:tc>
        <w:tc>
          <w:tcPr>
            <w:tcW w:w="3024" w:type="dxa"/>
            <w:tcBorders>
              <w:top w:val="single" w:sz="4" w:space="0" w:color="000000"/>
              <w:left w:val="single" w:sz="4" w:space="0" w:color="000000"/>
              <w:bottom w:val="single" w:sz="4" w:space="0" w:color="000000"/>
              <w:right w:val="single" w:sz="4" w:space="0" w:color="000000"/>
            </w:tcBorders>
            <w:hideMark/>
          </w:tcPr>
          <w:p w14:paraId="550C4093" w14:textId="77777777" w:rsidR="0012749B" w:rsidRPr="000360D7" w:rsidRDefault="0012749B" w:rsidP="00521E1B">
            <w:pPr>
              <w:keepNext/>
              <w:snapToGrid w:val="0"/>
              <w:spacing w:before="60" w:after="60"/>
              <w:jc w:val="center"/>
              <w:rPr>
                <w:b/>
                <w:bCs/>
                <w:sz w:val="16"/>
                <w:szCs w:val="16"/>
              </w:rPr>
            </w:pPr>
            <w:r w:rsidRPr="000360D7">
              <w:rPr>
                <w:b/>
                <w:bCs/>
                <w:sz w:val="16"/>
                <w:szCs w:val="16"/>
              </w:rPr>
              <w:t>ASN.1 Object Identifier</w:t>
            </w:r>
          </w:p>
        </w:tc>
      </w:tr>
      <w:tr w:rsidR="0012749B" w:rsidRPr="000360D7" w14:paraId="44FBFB5E" w14:textId="77777777" w:rsidTr="00B67C8A">
        <w:trPr>
          <w:cantSplit/>
          <w:jc w:val="center"/>
        </w:trPr>
        <w:tc>
          <w:tcPr>
            <w:tcW w:w="3023" w:type="dxa"/>
            <w:tcBorders>
              <w:top w:val="single" w:sz="4" w:space="0" w:color="000000"/>
              <w:left w:val="single" w:sz="4" w:space="0" w:color="000000"/>
              <w:bottom w:val="single" w:sz="4" w:space="0" w:color="000000"/>
              <w:right w:val="single" w:sz="4" w:space="0" w:color="000000"/>
            </w:tcBorders>
            <w:hideMark/>
          </w:tcPr>
          <w:p w14:paraId="3808A20C" w14:textId="77777777" w:rsidR="0012749B" w:rsidRPr="000360D7" w:rsidRDefault="0012749B" w:rsidP="00521E1B">
            <w:pPr>
              <w:keepNext/>
              <w:snapToGrid w:val="0"/>
              <w:spacing w:before="60" w:after="60"/>
              <w:jc w:val="center"/>
              <w:rPr>
                <w:sz w:val="16"/>
                <w:szCs w:val="16"/>
              </w:rPr>
            </w:pPr>
            <w:r w:rsidRPr="000360D7">
              <w:rPr>
                <w:sz w:val="16"/>
                <w:szCs w:val="16"/>
              </w:rPr>
              <w:t>Suite 0</w:t>
            </w:r>
          </w:p>
        </w:tc>
        <w:tc>
          <w:tcPr>
            <w:tcW w:w="3023" w:type="dxa"/>
            <w:tcBorders>
              <w:top w:val="single" w:sz="4" w:space="0" w:color="000000"/>
              <w:left w:val="single" w:sz="4" w:space="0" w:color="000000"/>
              <w:bottom w:val="single" w:sz="4" w:space="0" w:color="000000"/>
              <w:right w:val="single" w:sz="4" w:space="0" w:color="000000"/>
            </w:tcBorders>
            <w:hideMark/>
          </w:tcPr>
          <w:p w14:paraId="3E3D76FC" w14:textId="77777777" w:rsidR="0012749B" w:rsidRPr="000360D7" w:rsidRDefault="0012749B" w:rsidP="00521E1B">
            <w:pPr>
              <w:keepNext/>
              <w:snapToGrid w:val="0"/>
              <w:spacing w:before="60" w:after="60"/>
              <w:jc w:val="center"/>
              <w:rPr>
                <w:sz w:val="16"/>
                <w:szCs w:val="16"/>
              </w:rPr>
            </w:pPr>
            <w:r w:rsidRPr="000360D7">
              <w:rPr>
                <w:sz w:val="16"/>
                <w:szCs w:val="16"/>
              </w:rPr>
              <w:t>–</w:t>
            </w:r>
          </w:p>
        </w:tc>
        <w:tc>
          <w:tcPr>
            <w:tcW w:w="3024" w:type="dxa"/>
            <w:tcBorders>
              <w:top w:val="single" w:sz="4" w:space="0" w:color="000000"/>
              <w:left w:val="single" w:sz="4" w:space="0" w:color="000000"/>
              <w:bottom w:val="single" w:sz="4" w:space="0" w:color="000000"/>
              <w:right w:val="single" w:sz="4" w:space="0" w:color="000000"/>
            </w:tcBorders>
            <w:hideMark/>
          </w:tcPr>
          <w:p w14:paraId="570A661B" w14:textId="77777777" w:rsidR="0012749B" w:rsidRPr="000360D7" w:rsidRDefault="0012749B" w:rsidP="00521E1B">
            <w:pPr>
              <w:keepNext/>
              <w:snapToGrid w:val="0"/>
              <w:spacing w:before="60" w:after="60"/>
              <w:jc w:val="center"/>
              <w:rPr>
                <w:sz w:val="16"/>
                <w:szCs w:val="16"/>
              </w:rPr>
            </w:pPr>
            <w:r w:rsidRPr="000360D7">
              <w:rPr>
                <w:sz w:val="16"/>
                <w:szCs w:val="16"/>
              </w:rPr>
              <w:t>–</w:t>
            </w:r>
          </w:p>
        </w:tc>
      </w:tr>
      <w:tr w:rsidR="0012749B" w:rsidRPr="000360D7" w14:paraId="5384AA3A" w14:textId="77777777" w:rsidTr="00B67C8A">
        <w:trPr>
          <w:cantSplit/>
          <w:jc w:val="center"/>
        </w:trPr>
        <w:tc>
          <w:tcPr>
            <w:tcW w:w="3023" w:type="dxa"/>
            <w:tcBorders>
              <w:top w:val="single" w:sz="4" w:space="0" w:color="000000"/>
              <w:left w:val="single" w:sz="4" w:space="0" w:color="000000"/>
              <w:bottom w:val="single" w:sz="4" w:space="0" w:color="000000"/>
              <w:right w:val="single" w:sz="4" w:space="0" w:color="000000"/>
            </w:tcBorders>
            <w:hideMark/>
          </w:tcPr>
          <w:p w14:paraId="11E70BA9" w14:textId="77777777" w:rsidR="0012749B" w:rsidRPr="000360D7" w:rsidRDefault="0012749B" w:rsidP="00521E1B">
            <w:pPr>
              <w:keepNext/>
              <w:snapToGrid w:val="0"/>
              <w:spacing w:before="60" w:after="60"/>
              <w:jc w:val="center"/>
              <w:rPr>
                <w:sz w:val="16"/>
                <w:szCs w:val="16"/>
              </w:rPr>
            </w:pPr>
            <w:r w:rsidRPr="000360D7">
              <w:rPr>
                <w:sz w:val="16"/>
                <w:szCs w:val="16"/>
              </w:rPr>
              <w:t>Suite 1</w:t>
            </w:r>
          </w:p>
        </w:tc>
        <w:tc>
          <w:tcPr>
            <w:tcW w:w="3023" w:type="dxa"/>
            <w:tcBorders>
              <w:top w:val="single" w:sz="4" w:space="0" w:color="000000"/>
              <w:left w:val="single" w:sz="4" w:space="0" w:color="000000"/>
              <w:bottom w:val="single" w:sz="4" w:space="0" w:color="000000"/>
              <w:right w:val="single" w:sz="4" w:space="0" w:color="000000"/>
            </w:tcBorders>
            <w:hideMark/>
          </w:tcPr>
          <w:p w14:paraId="67B702F2" w14:textId="77777777" w:rsidR="0012749B" w:rsidRPr="000360D7" w:rsidRDefault="0012749B" w:rsidP="00521E1B">
            <w:pPr>
              <w:keepNext/>
              <w:snapToGrid w:val="0"/>
              <w:spacing w:before="60" w:after="60"/>
              <w:jc w:val="center"/>
              <w:rPr>
                <w:sz w:val="16"/>
                <w:szCs w:val="16"/>
              </w:rPr>
            </w:pPr>
            <w:r w:rsidRPr="000360D7">
              <w:rPr>
                <w:sz w:val="16"/>
                <w:szCs w:val="16"/>
              </w:rPr>
              <w:t>NIST curve P-256</w:t>
            </w:r>
          </w:p>
        </w:tc>
        <w:tc>
          <w:tcPr>
            <w:tcW w:w="3024" w:type="dxa"/>
            <w:tcBorders>
              <w:top w:val="single" w:sz="4" w:space="0" w:color="000000"/>
              <w:left w:val="single" w:sz="4" w:space="0" w:color="000000"/>
              <w:bottom w:val="single" w:sz="4" w:space="0" w:color="000000"/>
              <w:right w:val="single" w:sz="4" w:space="0" w:color="000000"/>
            </w:tcBorders>
            <w:hideMark/>
          </w:tcPr>
          <w:p w14:paraId="72F8F2B9" w14:textId="77777777" w:rsidR="0012749B" w:rsidRPr="000360D7" w:rsidRDefault="0012749B" w:rsidP="00521E1B">
            <w:pPr>
              <w:keepNext/>
              <w:snapToGrid w:val="0"/>
              <w:spacing w:before="60" w:after="60"/>
              <w:jc w:val="center"/>
              <w:rPr>
                <w:sz w:val="16"/>
                <w:szCs w:val="16"/>
              </w:rPr>
            </w:pPr>
            <w:r w:rsidRPr="000360D7">
              <w:rPr>
                <w:sz w:val="16"/>
                <w:szCs w:val="16"/>
              </w:rPr>
              <w:t>1.2.840.10045.3.1.7</w:t>
            </w:r>
          </w:p>
        </w:tc>
      </w:tr>
      <w:tr w:rsidR="0012749B" w:rsidRPr="000360D7" w14:paraId="08C22569" w14:textId="77777777" w:rsidTr="00B67C8A">
        <w:trPr>
          <w:cantSplit/>
          <w:jc w:val="center"/>
        </w:trPr>
        <w:tc>
          <w:tcPr>
            <w:tcW w:w="3023" w:type="dxa"/>
            <w:tcBorders>
              <w:top w:val="single" w:sz="4" w:space="0" w:color="000000"/>
              <w:left w:val="single" w:sz="4" w:space="0" w:color="000000"/>
              <w:bottom w:val="single" w:sz="4" w:space="0" w:color="000000"/>
              <w:right w:val="single" w:sz="4" w:space="0" w:color="000000"/>
            </w:tcBorders>
            <w:hideMark/>
          </w:tcPr>
          <w:p w14:paraId="23835933" w14:textId="77777777" w:rsidR="0012749B" w:rsidRPr="000360D7" w:rsidRDefault="0012749B" w:rsidP="00521E1B">
            <w:pPr>
              <w:keepNext/>
              <w:snapToGrid w:val="0"/>
              <w:spacing w:before="60" w:after="60"/>
              <w:jc w:val="center"/>
              <w:rPr>
                <w:sz w:val="16"/>
                <w:szCs w:val="16"/>
              </w:rPr>
            </w:pPr>
            <w:r w:rsidRPr="000360D7">
              <w:rPr>
                <w:sz w:val="16"/>
                <w:szCs w:val="16"/>
              </w:rPr>
              <w:t>Suite 2</w:t>
            </w:r>
          </w:p>
        </w:tc>
        <w:tc>
          <w:tcPr>
            <w:tcW w:w="3023" w:type="dxa"/>
            <w:tcBorders>
              <w:top w:val="single" w:sz="4" w:space="0" w:color="000000"/>
              <w:left w:val="single" w:sz="4" w:space="0" w:color="000000"/>
              <w:bottom w:val="single" w:sz="4" w:space="0" w:color="000000"/>
              <w:right w:val="single" w:sz="4" w:space="0" w:color="000000"/>
            </w:tcBorders>
            <w:hideMark/>
          </w:tcPr>
          <w:p w14:paraId="0101C31C" w14:textId="77777777" w:rsidR="0012749B" w:rsidRPr="000360D7" w:rsidRDefault="0012749B" w:rsidP="00521E1B">
            <w:pPr>
              <w:keepNext/>
              <w:snapToGrid w:val="0"/>
              <w:spacing w:before="60" w:after="60"/>
              <w:jc w:val="center"/>
              <w:rPr>
                <w:sz w:val="16"/>
                <w:szCs w:val="16"/>
              </w:rPr>
            </w:pPr>
            <w:r w:rsidRPr="000360D7">
              <w:rPr>
                <w:sz w:val="16"/>
                <w:szCs w:val="16"/>
              </w:rPr>
              <w:t>NIST curve P-384</w:t>
            </w:r>
          </w:p>
        </w:tc>
        <w:tc>
          <w:tcPr>
            <w:tcW w:w="3024" w:type="dxa"/>
            <w:tcBorders>
              <w:top w:val="single" w:sz="4" w:space="0" w:color="000000"/>
              <w:left w:val="single" w:sz="4" w:space="0" w:color="000000"/>
              <w:bottom w:val="single" w:sz="4" w:space="0" w:color="000000"/>
              <w:right w:val="single" w:sz="4" w:space="0" w:color="000000"/>
            </w:tcBorders>
            <w:hideMark/>
          </w:tcPr>
          <w:p w14:paraId="3BA6CAE2" w14:textId="77777777" w:rsidR="0012749B" w:rsidRPr="000360D7" w:rsidRDefault="0012749B" w:rsidP="00521E1B">
            <w:pPr>
              <w:keepNext/>
              <w:snapToGrid w:val="0"/>
              <w:spacing w:before="60" w:after="60"/>
              <w:jc w:val="center"/>
              <w:rPr>
                <w:sz w:val="16"/>
                <w:szCs w:val="16"/>
              </w:rPr>
            </w:pPr>
            <w:r w:rsidRPr="000360D7">
              <w:rPr>
                <w:sz w:val="16"/>
                <w:szCs w:val="16"/>
              </w:rPr>
              <w:t>1.3.132.0.34</w:t>
            </w:r>
          </w:p>
        </w:tc>
      </w:tr>
      <w:tr w:rsidR="0012749B" w14:paraId="7CFDED94" w14:textId="77777777" w:rsidTr="00B67C8A">
        <w:trPr>
          <w:cantSplit/>
          <w:jc w:val="center"/>
        </w:trPr>
        <w:tc>
          <w:tcPr>
            <w:tcW w:w="9070" w:type="dxa"/>
            <w:gridSpan w:val="3"/>
            <w:tcBorders>
              <w:top w:val="single" w:sz="4" w:space="0" w:color="000000"/>
              <w:left w:val="single" w:sz="4" w:space="0" w:color="000000"/>
              <w:bottom w:val="single" w:sz="4" w:space="0" w:color="000000"/>
              <w:right w:val="single" w:sz="4" w:space="0" w:color="000000"/>
            </w:tcBorders>
            <w:hideMark/>
          </w:tcPr>
          <w:p w14:paraId="1B21DBE7" w14:textId="77777777" w:rsidR="0012749B" w:rsidRDefault="0012749B" w:rsidP="00521E1B">
            <w:pPr>
              <w:pStyle w:val="NOTE"/>
              <w:keepNext/>
            </w:pPr>
            <w:r w:rsidRPr="000360D7">
              <w:t>NOTE</w:t>
            </w:r>
            <w:r w:rsidR="00B67C8A" w:rsidRPr="000360D7">
              <w:t> </w:t>
            </w:r>
            <w:r w:rsidRPr="000360D7">
              <w:t xml:space="preserve">The ASN.1 Object Identifier appears in the Certificate under AlgorithmIdentifier: Parameters. See </w:t>
            </w:r>
            <w:r w:rsidRPr="000360D7">
              <w:fldChar w:fldCharType="begin" w:fldLock="1"/>
            </w:r>
            <w:r w:rsidRPr="000360D7">
              <w:instrText xml:space="preserve"> REF _Ref381197555 \r \h  \* MERGEFORMAT </w:instrText>
            </w:r>
            <w:r w:rsidRPr="000360D7">
              <w:fldChar w:fldCharType="separate"/>
            </w:r>
            <w:r w:rsidR="00811F07" w:rsidRPr="000360D7">
              <w:t>5.6.4.2</w:t>
            </w:r>
            <w:r w:rsidRPr="000360D7">
              <w:fldChar w:fldCharType="end"/>
            </w:r>
            <w:r w:rsidRPr="000360D7">
              <w:t>.</w:t>
            </w:r>
          </w:p>
        </w:tc>
      </w:tr>
    </w:tbl>
    <w:p w14:paraId="34903D9A" w14:textId="77777777" w:rsidR="00B67C8A" w:rsidRDefault="00B67C8A" w:rsidP="00B67C8A">
      <w:pPr>
        <w:pStyle w:val="NOTE"/>
        <w:rPr>
          <w:highlight w:val="yellow"/>
        </w:rPr>
      </w:pPr>
      <w:bookmarkStart w:id="1805" w:name="_Toc392501240"/>
      <w:bookmarkStart w:id="1806" w:name="_Toc386027393"/>
      <w:bookmarkStart w:id="1807" w:name="_Ref381276033"/>
      <w:bookmarkStart w:id="1808" w:name="_Toc437856435"/>
      <w:bookmarkStart w:id="1809" w:name="_Toc378104289"/>
      <w:bookmarkStart w:id="1810" w:name="_Ref373698390"/>
      <w:bookmarkStart w:id="1811" w:name="_Ref373698353"/>
      <w:bookmarkStart w:id="1812" w:name="_Ref341969644"/>
      <w:bookmarkStart w:id="1813" w:name="_Toc339091182"/>
      <w:bookmarkStart w:id="1814" w:name="_Toc337837261"/>
      <w:bookmarkStart w:id="1815" w:name="_Toc334215687"/>
      <w:bookmarkEnd w:id="1785"/>
    </w:p>
    <w:p w14:paraId="1C981A15" w14:textId="77777777" w:rsidR="0012749B" w:rsidRPr="006A5DE4" w:rsidRDefault="0012749B" w:rsidP="007E0B29">
      <w:pPr>
        <w:pStyle w:val="Heading4"/>
      </w:pPr>
      <w:r w:rsidRPr="006A5DE4">
        <w:t>Data conversions</w:t>
      </w:r>
      <w:bookmarkEnd w:id="1805"/>
      <w:bookmarkEnd w:id="1806"/>
      <w:bookmarkEnd w:id="1807"/>
      <w:bookmarkEnd w:id="1808"/>
      <w:r w:rsidRPr="006A5DE4">
        <w:fldChar w:fldCharType="begin"/>
      </w:r>
      <w:r w:rsidRPr="006A5DE4">
        <w:instrText xml:space="preserve"> XE "Data conversions" </w:instrText>
      </w:r>
      <w:r w:rsidRPr="006A5DE4">
        <w:fldChar w:fldCharType="end"/>
      </w:r>
    </w:p>
    <w:p w14:paraId="122D6901" w14:textId="77777777" w:rsidR="0012749B" w:rsidRPr="006A5DE4" w:rsidRDefault="0012749B" w:rsidP="007E0B29">
      <w:pPr>
        <w:pStyle w:val="Heading5"/>
      </w:pPr>
      <w:bookmarkStart w:id="1816" w:name="_Toc392501241"/>
      <w:bookmarkStart w:id="1817" w:name="_Toc386404855"/>
      <w:bookmarkStart w:id="1818" w:name="_Toc437856436"/>
      <w:r w:rsidRPr="006A5DE4">
        <w:t>Overview</w:t>
      </w:r>
      <w:bookmarkEnd w:id="1816"/>
      <w:bookmarkEnd w:id="1817"/>
      <w:bookmarkEnd w:id="1818"/>
    </w:p>
    <w:p w14:paraId="732208E0" w14:textId="50669171" w:rsidR="0012749B" w:rsidRDefault="0012749B" w:rsidP="00B67C8A">
      <w:pPr>
        <w:pStyle w:val="PARAGRAPH"/>
      </w:pPr>
      <w:r>
        <w:t xml:space="preserve">This clause describes the data conversion primitives that shall be used to convert between different data types used to specify public key algorithms: octet strings (OS), bit strings (BS), integers (I), field elements (FE) and elliptic curve points (ECP). </w:t>
      </w:r>
      <w:del w:id="1819" w:author="John Cowburn" w:date="2021-04-16T13:56:00Z">
        <w:r w:rsidDel="00635BE8">
          <w:delText>DLMS</w:delText>
        </w:r>
      </w:del>
      <w:ins w:id="1820" w:author="John Cowburn" w:date="2021-04-16T13:56:00Z">
        <w:r w:rsidR="00635BE8">
          <w:t>DLMS®</w:t>
        </w:r>
      </w:ins>
      <w:r>
        <w:t xml:space="preserve">/COSEM uses octet strings to represent elements of public key algorithms and uses conversion primitives between these data types from and to octet strings. The octet string </w:t>
      </w:r>
      <w:r>
        <w:rPr>
          <w:rFonts w:ascii="Times New Roman" w:hAnsi="Times New Roman" w:cs="Times New Roman"/>
          <w:i/>
        </w:rPr>
        <w:t>M</w:t>
      </w:r>
      <w:r w:rsidRPr="002F7A07">
        <w:rPr>
          <w:rStyle w:val="SUBscript"/>
          <w:rFonts w:ascii="Times New Roman" w:hAnsi="Times New Roman" w:cs="Times New Roman"/>
          <w:i/>
        </w:rPr>
        <w:t>d–1</w:t>
      </w:r>
      <w:r>
        <w:rPr>
          <w:rFonts w:ascii="Times New Roman" w:hAnsi="Times New Roman" w:cs="Times New Roman"/>
          <w:i/>
        </w:rPr>
        <w:t xml:space="preserve"> M</w:t>
      </w:r>
      <w:r w:rsidRPr="002F7A07">
        <w:rPr>
          <w:rStyle w:val="SUBscript"/>
          <w:rFonts w:ascii="Times New Roman" w:hAnsi="Times New Roman" w:cs="Times New Roman"/>
          <w:i/>
        </w:rPr>
        <w:t>d–2</w:t>
      </w:r>
      <w:r>
        <w:rPr>
          <w:rFonts w:ascii="Times New Roman" w:hAnsi="Times New Roman" w:cs="Times New Roman"/>
          <w:i/>
        </w:rPr>
        <w:t xml:space="preserve"> … M</w:t>
      </w:r>
      <w:r w:rsidRPr="002F7A07">
        <w:rPr>
          <w:rStyle w:val="SUBscript"/>
          <w:rFonts w:ascii="Times New Roman" w:hAnsi="Times New Roman" w:cs="Times New Roman"/>
          <w:i/>
        </w:rPr>
        <w:t>0</w:t>
      </w:r>
      <w:r w:rsidRPr="002F7A07">
        <w:t xml:space="preserve"> </w:t>
      </w:r>
      <w:r>
        <w:t xml:space="preserve">of length d is encoded as A-XDR OCTET STRING where the leftmost octet </w:t>
      </w:r>
      <w:r>
        <w:rPr>
          <w:rFonts w:ascii="Times New Roman" w:hAnsi="Times New Roman" w:cs="Times New Roman"/>
          <w:i/>
        </w:rPr>
        <w:t>M</w:t>
      </w:r>
      <w:r w:rsidRPr="002F7A07">
        <w:rPr>
          <w:rStyle w:val="SUBscript"/>
          <w:rFonts w:ascii="Times New Roman" w:hAnsi="Times New Roman" w:cs="Times New Roman"/>
          <w:i/>
        </w:rPr>
        <w:t>d–1</w:t>
      </w:r>
      <w:r>
        <w:t xml:space="preserve"> corresponds to first octet of the encoded value of the OCTET STRING.</w:t>
      </w:r>
    </w:p>
    <w:p w14:paraId="7BBB7E72" w14:textId="77777777" w:rsidR="0012749B" w:rsidRPr="006A5DE4" w:rsidRDefault="0012749B" w:rsidP="007E0B29">
      <w:pPr>
        <w:pStyle w:val="Heading5"/>
      </w:pPr>
      <w:bookmarkStart w:id="1821" w:name="_Toc392501242"/>
      <w:bookmarkStart w:id="1822" w:name="_Toc386404856"/>
      <w:bookmarkStart w:id="1823" w:name="_Ref384640174"/>
      <w:bookmarkStart w:id="1824" w:name="_Toc437856437"/>
      <w:r w:rsidRPr="006A5DE4">
        <w:t>Conversion between Bit Strings</w:t>
      </w:r>
      <w:r w:rsidRPr="006A5DE4">
        <w:fldChar w:fldCharType="begin"/>
      </w:r>
      <w:r w:rsidRPr="006A5DE4">
        <w:instrText xml:space="preserve"> XE "Bit String" </w:instrText>
      </w:r>
      <w:r w:rsidRPr="006A5DE4">
        <w:fldChar w:fldCharType="end"/>
      </w:r>
      <w:r w:rsidRPr="006A5DE4">
        <w:t xml:space="preserve"> and Octet Strings</w:t>
      </w:r>
      <w:r w:rsidRPr="006A5DE4">
        <w:fldChar w:fldCharType="begin"/>
      </w:r>
      <w:r w:rsidRPr="006A5DE4">
        <w:instrText xml:space="preserve"> XE "Octet String" </w:instrText>
      </w:r>
      <w:r w:rsidRPr="006A5DE4">
        <w:fldChar w:fldCharType="end"/>
      </w:r>
      <w:r w:rsidRPr="006A5DE4">
        <w:t xml:space="preserve"> (BS2OS)</w:t>
      </w:r>
      <w:bookmarkEnd w:id="1821"/>
      <w:bookmarkEnd w:id="1822"/>
      <w:bookmarkEnd w:id="1823"/>
      <w:bookmarkEnd w:id="1824"/>
    </w:p>
    <w:p w14:paraId="62EECC08" w14:textId="77777777" w:rsidR="0012749B" w:rsidRPr="006A5DE4" w:rsidRDefault="0012749B" w:rsidP="00B67C8A">
      <w:pPr>
        <w:pStyle w:val="PARAGRAPH"/>
      </w:pPr>
      <w:r w:rsidRPr="006A5DE4">
        <w:t xml:space="preserve">The data conversion primitive that converts a bit string to an octet string is called the Bit String to Octet String Conversion Primitive, or BS2OS. It takes the bit string as input and outputs the octet string. The bit string </w:t>
      </w:r>
      <w:r w:rsidRPr="006A5DE4">
        <w:rPr>
          <w:rStyle w:val="SUBscript"/>
          <w:rFonts w:ascii="Times New Roman" w:hAnsi="Times New Roman" w:cs="Times New Roman"/>
          <w:i/>
        </w:rPr>
        <w:t xml:space="preserve">bl–1 </w:t>
      </w:r>
      <w:r w:rsidRPr="006A5DE4">
        <w:rPr>
          <w:rFonts w:ascii="Times New Roman" w:hAnsi="Times New Roman" w:cs="Times New Roman"/>
          <w:i/>
        </w:rPr>
        <w:t>b</w:t>
      </w:r>
      <w:r w:rsidRPr="006A5DE4">
        <w:rPr>
          <w:rStyle w:val="SUBscript"/>
          <w:rFonts w:ascii="Times New Roman" w:hAnsi="Times New Roman" w:cs="Times New Roman"/>
          <w:i/>
        </w:rPr>
        <w:t>l–2</w:t>
      </w:r>
      <w:r w:rsidRPr="006A5DE4">
        <w:rPr>
          <w:rFonts w:ascii="Times New Roman" w:hAnsi="Times New Roman" w:cs="Times New Roman"/>
          <w:i/>
        </w:rPr>
        <w:t xml:space="preserve"> … b</w:t>
      </w:r>
      <w:r w:rsidRPr="006A5DE4">
        <w:rPr>
          <w:rStyle w:val="SUBscript"/>
          <w:rFonts w:ascii="Times New Roman" w:hAnsi="Times New Roman" w:cs="Times New Roman"/>
          <w:i/>
        </w:rPr>
        <w:t>0</w:t>
      </w:r>
      <w:r w:rsidRPr="006A5DE4">
        <w:t xml:space="preserve"> of length </w:t>
      </w:r>
      <w:r w:rsidRPr="006A5DE4">
        <w:rPr>
          <w:rFonts w:ascii="Times New Roman" w:hAnsi="Times New Roman" w:cs="Times New Roman"/>
          <w:i/>
        </w:rPr>
        <w:t>l</w:t>
      </w:r>
      <w:r w:rsidRPr="006A5DE4">
        <w:t xml:space="preserve"> shall be converted to an octet string </w:t>
      </w:r>
      <w:r w:rsidRPr="006A5DE4">
        <w:rPr>
          <w:rFonts w:ascii="Times New Roman" w:hAnsi="Times New Roman" w:cs="Times New Roman"/>
          <w:i/>
        </w:rPr>
        <w:t>M</w:t>
      </w:r>
      <w:r w:rsidRPr="006A5DE4">
        <w:rPr>
          <w:rStyle w:val="SUBscript"/>
          <w:rFonts w:ascii="Times New Roman" w:hAnsi="Times New Roman" w:cs="Times New Roman"/>
          <w:i/>
        </w:rPr>
        <w:t>d–1</w:t>
      </w:r>
      <w:r w:rsidRPr="006A5DE4">
        <w:rPr>
          <w:rFonts w:ascii="Times New Roman" w:hAnsi="Times New Roman" w:cs="Times New Roman"/>
          <w:i/>
        </w:rPr>
        <w:t xml:space="preserve"> M</w:t>
      </w:r>
      <w:r w:rsidRPr="006A5DE4">
        <w:rPr>
          <w:rStyle w:val="SUBscript"/>
          <w:rFonts w:ascii="Times New Roman" w:hAnsi="Times New Roman" w:cs="Times New Roman"/>
          <w:i/>
        </w:rPr>
        <w:t>d–2</w:t>
      </w:r>
      <w:r w:rsidRPr="006A5DE4">
        <w:rPr>
          <w:rFonts w:ascii="Times New Roman" w:hAnsi="Times New Roman" w:cs="Times New Roman"/>
          <w:i/>
        </w:rPr>
        <w:t xml:space="preserve"> … M</w:t>
      </w:r>
      <w:r w:rsidRPr="006A5DE4">
        <w:rPr>
          <w:rStyle w:val="SUBscript"/>
          <w:rFonts w:ascii="Times New Roman" w:hAnsi="Times New Roman" w:cs="Times New Roman"/>
          <w:i/>
        </w:rPr>
        <w:t>0</w:t>
      </w:r>
      <w:r w:rsidRPr="006A5DE4">
        <w:t xml:space="preserve"> of length </w:t>
      </w:r>
      <w:r w:rsidRPr="006A5DE4">
        <w:rPr>
          <w:rFonts w:ascii="Times New Roman" w:hAnsi="Times New Roman" w:cs="Times New Roman"/>
          <w:i/>
        </w:rPr>
        <w:t xml:space="preserve">d = </w:t>
      </w:r>
      <w:r w:rsidRPr="006A5DE4">
        <w:rPr>
          <w:rFonts w:ascii="Cambria Math" w:hAnsi="Cambria Math" w:cs="Cambria Math"/>
          <w:color w:val="2C0E25"/>
          <w:lang w:val="en"/>
        </w:rPr>
        <w:t>⌈</w:t>
      </w:r>
      <w:r w:rsidRPr="006A5DE4">
        <w:rPr>
          <w:rFonts w:ascii="Times New Roman" w:hAnsi="Times New Roman" w:cs="Times New Roman"/>
          <w:i/>
        </w:rPr>
        <w:t>l/8</w:t>
      </w:r>
      <w:r w:rsidRPr="006A5DE4">
        <w:rPr>
          <w:rFonts w:ascii="Cambria Math" w:hAnsi="Cambria Math" w:cs="Cambria Math"/>
          <w:color w:val="2C0E25"/>
          <w:lang w:val="en"/>
        </w:rPr>
        <w:t>⌉</w:t>
      </w:r>
      <w:r w:rsidRPr="006A5DE4">
        <w:t>.</w:t>
      </w:r>
    </w:p>
    <w:p w14:paraId="7E16290B" w14:textId="77777777" w:rsidR="0012749B" w:rsidRPr="006A5DE4" w:rsidRDefault="0012749B" w:rsidP="00B67C8A">
      <w:pPr>
        <w:pStyle w:val="PARAGRAPH"/>
      </w:pPr>
      <w:r w:rsidRPr="006A5DE4">
        <w:t xml:space="preserve">The conversion pads enough zeroes on the left to make the number of bits multiple of eight, and then breaks it into octets.  </w:t>
      </w:r>
    </w:p>
    <w:p w14:paraId="3331788B" w14:textId="77777777" w:rsidR="0012749B" w:rsidRPr="006A5DE4" w:rsidRDefault="0012749B" w:rsidP="00B67C8A">
      <w:pPr>
        <w:pStyle w:val="PARAGRAPH"/>
      </w:pPr>
      <w:r w:rsidRPr="006A5DE4">
        <w:lastRenderedPageBreak/>
        <w:t xml:space="preserve">More precisely, conversion shall be as follows: </w:t>
      </w:r>
    </w:p>
    <w:p w14:paraId="0BEA358E" w14:textId="77777777" w:rsidR="0012749B" w:rsidRPr="006A5DE4" w:rsidRDefault="0012749B" w:rsidP="00521922">
      <w:pPr>
        <w:pStyle w:val="ListBullet"/>
      </w:pPr>
      <w:r w:rsidRPr="006A5DE4">
        <w:t xml:space="preserve">for 0 ≤ </w:t>
      </w:r>
      <w:r w:rsidRPr="006A5DE4">
        <w:rPr>
          <w:rFonts w:ascii="Times New Roman" w:hAnsi="Times New Roman" w:cs="Times New Roman"/>
        </w:rPr>
        <w:t>i</w:t>
      </w:r>
      <w:r w:rsidRPr="006A5DE4">
        <w:t xml:space="preserve"> &lt; </w:t>
      </w:r>
      <w:r w:rsidRPr="006A5DE4">
        <w:rPr>
          <w:rFonts w:ascii="Times New Roman" w:hAnsi="Times New Roman" w:cs="Times New Roman"/>
        </w:rPr>
        <w:t>d – 1</w:t>
      </w:r>
      <w:r w:rsidRPr="006A5DE4">
        <w:t xml:space="preserve">, let the octet </w:t>
      </w:r>
      <w:r w:rsidRPr="006A5DE4">
        <w:rPr>
          <w:rFonts w:ascii="Times New Roman" w:hAnsi="Times New Roman" w:cs="Times New Roman"/>
        </w:rPr>
        <w:t>M</w:t>
      </w:r>
      <w:r w:rsidRPr="006A5DE4">
        <w:rPr>
          <w:rStyle w:val="SUBscript"/>
        </w:rPr>
        <w:t>i</w:t>
      </w:r>
      <w:r w:rsidRPr="006A5DE4">
        <w:t xml:space="preserve"> = </w:t>
      </w:r>
      <w:r w:rsidRPr="006A5DE4">
        <w:rPr>
          <w:rFonts w:ascii="Times New Roman" w:hAnsi="Times New Roman" w:cs="Times New Roman"/>
        </w:rPr>
        <w:t>b</w:t>
      </w:r>
      <w:r w:rsidRPr="006A5DE4">
        <w:rPr>
          <w:rStyle w:val="SUBscript"/>
        </w:rPr>
        <w:t>8i+7</w:t>
      </w:r>
      <w:r w:rsidRPr="006A5DE4">
        <w:rPr>
          <w:rFonts w:ascii="Times New Roman" w:hAnsi="Times New Roman" w:cs="Times New Roman"/>
        </w:rPr>
        <w:t xml:space="preserve"> b</w:t>
      </w:r>
      <w:r w:rsidRPr="006A5DE4">
        <w:rPr>
          <w:rStyle w:val="SUBscript"/>
        </w:rPr>
        <w:t>8i+6</w:t>
      </w:r>
      <w:r w:rsidRPr="006A5DE4">
        <w:rPr>
          <w:rFonts w:ascii="Times New Roman" w:hAnsi="Times New Roman" w:cs="Times New Roman"/>
        </w:rPr>
        <w:t xml:space="preserve"> ... b</w:t>
      </w:r>
      <w:r w:rsidRPr="006A5DE4">
        <w:rPr>
          <w:rStyle w:val="SUBscript"/>
        </w:rPr>
        <w:t>8i</w:t>
      </w:r>
      <w:r w:rsidRPr="006A5DE4">
        <w:t>,;</w:t>
      </w:r>
    </w:p>
    <w:p w14:paraId="33153FE2" w14:textId="77777777" w:rsidR="0012749B" w:rsidRPr="006A5DE4" w:rsidRDefault="0012749B" w:rsidP="00521922">
      <w:pPr>
        <w:pStyle w:val="ListBullet"/>
      </w:pPr>
      <w:r w:rsidRPr="006A5DE4">
        <w:t xml:space="preserve">the leftmost octet </w:t>
      </w:r>
      <w:r w:rsidRPr="006A5DE4">
        <w:rPr>
          <w:rFonts w:ascii="Times New Roman" w:hAnsi="Times New Roman" w:cs="Times New Roman"/>
        </w:rPr>
        <w:t>M</w:t>
      </w:r>
      <w:r w:rsidRPr="006A5DE4">
        <w:rPr>
          <w:rStyle w:val="SUBscript"/>
        </w:rPr>
        <w:t xml:space="preserve">d–1 </w:t>
      </w:r>
      <w:r w:rsidRPr="006A5DE4">
        <w:t xml:space="preserve">shall have its leftmost </w:t>
      </w:r>
      <w:r w:rsidRPr="006A5DE4">
        <w:rPr>
          <w:rFonts w:ascii="Times New Roman" w:hAnsi="Times New Roman" w:cs="Times New Roman"/>
        </w:rPr>
        <w:t>8d – l</w:t>
      </w:r>
      <w:r w:rsidRPr="006A5DE4">
        <w:t xml:space="preserve"> bits set to zero;</w:t>
      </w:r>
    </w:p>
    <w:p w14:paraId="51409CE3" w14:textId="77777777" w:rsidR="0012749B" w:rsidRPr="006A5DE4" w:rsidRDefault="0012749B" w:rsidP="00521922">
      <w:pPr>
        <w:pStyle w:val="ListBullet"/>
      </w:pPr>
      <w:r w:rsidRPr="006A5DE4">
        <w:t xml:space="preserve">its rightmost </w:t>
      </w:r>
      <w:r w:rsidRPr="006A5DE4">
        <w:rPr>
          <w:rFonts w:ascii="Times New Roman" w:hAnsi="Times New Roman" w:cs="Times New Roman"/>
        </w:rPr>
        <w:t>8 – (8d – l)</w:t>
      </w:r>
      <w:r w:rsidRPr="006A5DE4">
        <w:t xml:space="preserve"> bits shall be </w:t>
      </w:r>
      <w:r w:rsidRPr="006A5DE4">
        <w:rPr>
          <w:rFonts w:ascii="Times New Roman" w:hAnsi="Times New Roman" w:cs="Times New Roman"/>
        </w:rPr>
        <w:t>b</w:t>
      </w:r>
      <w:r w:rsidRPr="006A5DE4">
        <w:rPr>
          <w:rStyle w:val="SUBscript"/>
        </w:rPr>
        <w:t xml:space="preserve">l–1 </w:t>
      </w:r>
      <w:r w:rsidRPr="006A5DE4">
        <w:rPr>
          <w:rFonts w:ascii="Times New Roman" w:hAnsi="Times New Roman" w:cs="Times New Roman"/>
        </w:rPr>
        <w:t>b</w:t>
      </w:r>
      <w:r w:rsidRPr="006A5DE4">
        <w:rPr>
          <w:rStyle w:val="SUBscript"/>
        </w:rPr>
        <w:t xml:space="preserve">l–2 </w:t>
      </w:r>
      <w:r w:rsidRPr="006A5DE4">
        <w:rPr>
          <w:rFonts w:ascii="Times New Roman" w:hAnsi="Times New Roman" w:cs="Times New Roman"/>
        </w:rPr>
        <w:t>… b</w:t>
      </w:r>
      <w:r w:rsidRPr="006A5DE4">
        <w:rPr>
          <w:rStyle w:val="SUBscript"/>
        </w:rPr>
        <w:t>8d–8</w:t>
      </w:r>
      <w:r w:rsidRPr="006A5DE4">
        <w:t>.</w:t>
      </w:r>
    </w:p>
    <w:p w14:paraId="36CF9DDC" w14:textId="77777777" w:rsidR="0012749B" w:rsidRPr="006A5DE4" w:rsidRDefault="0012749B" w:rsidP="00B67C8A">
      <w:pPr>
        <w:pStyle w:val="Heading5"/>
      </w:pPr>
      <w:bookmarkStart w:id="1825" w:name="_Toc392501243"/>
      <w:bookmarkStart w:id="1826" w:name="_Toc386404857"/>
      <w:bookmarkStart w:id="1827" w:name="_Toc437856438"/>
      <w:r w:rsidRPr="006A5DE4">
        <w:t>Conversion between Octet Strings and Bit Strings (OS2BS)</w:t>
      </w:r>
      <w:bookmarkEnd w:id="1825"/>
      <w:bookmarkEnd w:id="1826"/>
      <w:bookmarkEnd w:id="1827"/>
    </w:p>
    <w:p w14:paraId="55E7E241" w14:textId="77777777" w:rsidR="0012749B" w:rsidRPr="006A5DE4" w:rsidRDefault="0012749B" w:rsidP="00B67C8A">
      <w:pPr>
        <w:pStyle w:val="PARAGRAPH"/>
      </w:pPr>
      <w:r w:rsidRPr="006A5DE4">
        <w:t xml:space="preserve">The data conversion primitive that converts an octet string to a bit string is called the Octet String to Bit String Conversion Primitive, or OS2BS. It takes the octet string as input and outputs the bit string. The octet string </w:t>
      </w:r>
      <w:r w:rsidRPr="006A5DE4">
        <w:rPr>
          <w:rFonts w:ascii="Times New Roman" w:hAnsi="Times New Roman" w:cs="Times New Roman"/>
          <w:i/>
        </w:rPr>
        <w:t>M</w:t>
      </w:r>
      <w:r w:rsidRPr="006A5DE4">
        <w:rPr>
          <w:rStyle w:val="SUBscript"/>
          <w:i/>
        </w:rPr>
        <w:t>d–1</w:t>
      </w:r>
      <w:r w:rsidRPr="006A5DE4">
        <w:rPr>
          <w:rFonts w:ascii="Times New Roman" w:hAnsi="Times New Roman" w:cs="Times New Roman"/>
          <w:i/>
        </w:rPr>
        <w:t xml:space="preserve"> M</w:t>
      </w:r>
      <w:r w:rsidRPr="006A5DE4">
        <w:rPr>
          <w:rStyle w:val="SUBscript"/>
          <w:i/>
        </w:rPr>
        <w:t>d–2</w:t>
      </w:r>
      <w:r w:rsidRPr="006A5DE4">
        <w:rPr>
          <w:rFonts w:ascii="Times New Roman" w:hAnsi="Times New Roman" w:cs="Times New Roman"/>
          <w:i/>
        </w:rPr>
        <w:t xml:space="preserve"> … M</w:t>
      </w:r>
      <w:r w:rsidRPr="006A5DE4">
        <w:rPr>
          <w:rStyle w:val="SUBscript"/>
          <w:i/>
        </w:rPr>
        <w:t>0</w:t>
      </w:r>
      <w:r w:rsidRPr="006A5DE4">
        <w:t xml:space="preserve"> of length d shall be converted to a bit string </w:t>
      </w:r>
      <w:r w:rsidRPr="006A5DE4">
        <w:rPr>
          <w:rFonts w:ascii="Times New Roman" w:hAnsi="Times New Roman" w:cs="Times New Roman"/>
          <w:i/>
        </w:rPr>
        <w:t>b</w:t>
      </w:r>
      <w:r w:rsidRPr="006A5DE4">
        <w:rPr>
          <w:rStyle w:val="SUBscript"/>
          <w:i/>
        </w:rPr>
        <w:t>l–1</w:t>
      </w:r>
      <w:r w:rsidRPr="006A5DE4">
        <w:rPr>
          <w:rFonts w:ascii="Times New Roman" w:hAnsi="Times New Roman" w:cs="Times New Roman"/>
          <w:i/>
        </w:rPr>
        <w:t xml:space="preserve"> b</w:t>
      </w:r>
      <w:r w:rsidRPr="006A5DE4">
        <w:rPr>
          <w:rStyle w:val="SUBscript"/>
          <w:i/>
        </w:rPr>
        <w:t>l–2</w:t>
      </w:r>
      <w:r w:rsidRPr="006A5DE4">
        <w:rPr>
          <w:rFonts w:ascii="Times New Roman" w:hAnsi="Times New Roman" w:cs="Times New Roman"/>
          <w:i/>
        </w:rPr>
        <w:t xml:space="preserve"> … b</w:t>
      </w:r>
      <w:r w:rsidRPr="006A5DE4">
        <w:rPr>
          <w:rStyle w:val="SUBscript"/>
          <w:i/>
        </w:rPr>
        <w:t>0</w:t>
      </w:r>
      <w:r w:rsidRPr="006A5DE4">
        <w:t xml:space="preserve"> of desired length </w:t>
      </w:r>
      <w:r w:rsidRPr="006A5DE4">
        <w:rPr>
          <w:rFonts w:ascii="Times New Roman" w:hAnsi="Times New Roman" w:cs="Times New Roman"/>
          <w:i/>
        </w:rPr>
        <w:t>l</w:t>
      </w:r>
      <w:r w:rsidRPr="006A5DE4">
        <w:t xml:space="preserve">. where </w:t>
      </w:r>
      <w:r w:rsidRPr="006A5DE4">
        <w:rPr>
          <w:rFonts w:ascii="Times New Roman" w:hAnsi="Times New Roman" w:cs="Times New Roman"/>
          <w:i/>
        </w:rPr>
        <w:t xml:space="preserve">d = </w:t>
      </w:r>
      <w:r w:rsidRPr="006A5DE4">
        <w:rPr>
          <w:rFonts w:ascii="Cambria Math" w:hAnsi="Cambria Math" w:cs="Cambria Math"/>
          <w:color w:val="2C0E25"/>
          <w:lang w:val="en"/>
        </w:rPr>
        <w:t>⌈</w:t>
      </w:r>
      <w:r w:rsidRPr="006A5DE4">
        <w:rPr>
          <w:rFonts w:ascii="Times New Roman" w:hAnsi="Times New Roman" w:cs="Times New Roman"/>
          <w:i/>
        </w:rPr>
        <w:t>l/8</w:t>
      </w:r>
      <w:r w:rsidRPr="006A5DE4">
        <w:rPr>
          <w:rFonts w:ascii="Cambria Math" w:hAnsi="Cambria Math" w:cs="Cambria Math"/>
        </w:rPr>
        <w:t>⌉</w:t>
      </w:r>
      <w:r w:rsidRPr="006A5DE4">
        <w:t xml:space="preserve"> and</w:t>
      </w:r>
      <w:r w:rsidRPr="006A5DE4">
        <w:rPr>
          <w:rFonts w:ascii="Cambria Math" w:hAnsi="Cambria Math" w:cs="Cambria Math"/>
          <w:color w:val="2C0E25"/>
          <w:lang w:val="en"/>
        </w:rPr>
        <w:t xml:space="preserve"> </w:t>
      </w:r>
      <w:r w:rsidRPr="006A5DE4">
        <w:t xml:space="preserve">the leftmost </w:t>
      </w:r>
      <w:r w:rsidRPr="006A5DE4">
        <w:rPr>
          <w:rFonts w:ascii="Times New Roman" w:hAnsi="Times New Roman" w:cs="Times New Roman"/>
          <w:i/>
        </w:rPr>
        <w:t>8d-l</w:t>
      </w:r>
      <w:r w:rsidRPr="006A5DE4">
        <w:t xml:space="preserve"> bits of the leftmost octet are zero.</w:t>
      </w:r>
    </w:p>
    <w:p w14:paraId="3BDFAF94" w14:textId="77777777" w:rsidR="0012749B" w:rsidRPr="006A5DE4" w:rsidRDefault="0012749B" w:rsidP="00B67C8A">
      <w:pPr>
        <w:pStyle w:val="PARAGRAPH"/>
      </w:pPr>
      <w:r w:rsidRPr="006A5DE4">
        <w:t xml:space="preserve">More precisely conversion shall be as follows: </w:t>
      </w:r>
    </w:p>
    <w:p w14:paraId="0F5FA40D" w14:textId="77777777" w:rsidR="0012749B" w:rsidRPr="006A5DE4" w:rsidRDefault="0012749B" w:rsidP="00521922">
      <w:pPr>
        <w:pStyle w:val="ListBullet"/>
      </w:pPr>
      <w:r w:rsidRPr="006A5DE4">
        <w:t xml:space="preserve">for 0 ≤ </w:t>
      </w:r>
      <w:r w:rsidRPr="006A5DE4">
        <w:rPr>
          <w:rFonts w:ascii="Times New Roman" w:hAnsi="Times New Roman" w:cs="Times New Roman"/>
        </w:rPr>
        <w:t>i</w:t>
      </w:r>
      <w:r w:rsidRPr="006A5DE4">
        <w:t xml:space="preserve"> &lt; </w:t>
      </w:r>
      <w:r w:rsidRPr="006A5DE4">
        <w:rPr>
          <w:rFonts w:ascii="Times New Roman" w:hAnsi="Times New Roman" w:cs="Times New Roman"/>
        </w:rPr>
        <w:t>l – 1</w:t>
      </w:r>
      <w:r w:rsidRPr="006A5DE4">
        <w:t xml:space="preserve">, let the bits </w:t>
      </w:r>
      <w:r w:rsidRPr="006A5DE4">
        <w:rPr>
          <w:rFonts w:ascii="Times New Roman" w:hAnsi="Times New Roman" w:cs="Times New Roman"/>
        </w:rPr>
        <w:t>b</w:t>
      </w:r>
      <w:r w:rsidRPr="006A5DE4">
        <w:rPr>
          <w:rStyle w:val="SUBscript"/>
        </w:rPr>
        <w:t>8i+7</w:t>
      </w:r>
      <w:r w:rsidRPr="006A5DE4">
        <w:rPr>
          <w:rFonts w:ascii="Times New Roman" w:hAnsi="Times New Roman" w:cs="Times New Roman"/>
        </w:rPr>
        <w:t xml:space="preserve"> b</w:t>
      </w:r>
      <w:r w:rsidRPr="006A5DE4">
        <w:rPr>
          <w:rStyle w:val="SUBscript"/>
        </w:rPr>
        <w:t>8i+6</w:t>
      </w:r>
      <w:r w:rsidRPr="006A5DE4">
        <w:rPr>
          <w:rFonts w:ascii="Times New Roman" w:hAnsi="Times New Roman" w:cs="Times New Roman"/>
        </w:rPr>
        <w:t xml:space="preserve"> ... b</w:t>
      </w:r>
      <w:r w:rsidRPr="006A5DE4">
        <w:rPr>
          <w:rStyle w:val="SUBscript"/>
        </w:rPr>
        <w:t xml:space="preserve">8i </w:t>
      </w:r>
      <w:r w:rsidRPr="006A5DE4">
        <w:t xml:space="preserve">= </w:t>
      </w:r>
      <w:r w:rsidRPr="006A5DE4">
        <w:rPr>
          <w:rFonts w:ascii="Times New Roman" w:hAnsi="Times New Roman" w:cs="Times New Roman"/>
        </w:rPr>
        <w:t>M</w:t>
      </w:r>
      <w:r w:rsidRPr="006A5DE4">
        <w:rPr>
          <w:rStyle w:val="SUBscript"/>
        </w:rPr>
        <w:t>i</w:t>
      </w:r>
      <w:r w:rsidRPr="006A5DE4">
        <w:t>;</w:t>
      </w:r>
    </w:p>
    <w:p w14:paraId="63252DAF" w14:textId="77777777" w:rsidR="0012749B" w:rsidRPr="006A5DE4" w:rsidRDefault="0012749B" w:rsidP="00521922">
      <w:pPr>
        <w:pStyle w:val="ListBullet"/>
      </w:pPr>
      <w:r w:rsidRPr="006A5DE4">
        <w:t xml:space="preserve">its leftmost </w:t>
      </w:r>
      <w:r w:rsidRPr="006A5DE4">
        <w:rPr>
          <w:rFonts w:ascii="Times New Roman" w:hAnsi="Times New Roman" w:cs="Times New Roman"/>
        </w:rPr>
        <w:t>(8d – l)</w:t>
      </w:r>
      <w:r w:rsidRPr="006A5DE4">
        <w:t xml:space="preserve"> bits of the leftmost octet shall be zero.</w:t>
      </w:r>
    </w:p>
    <w:p w14:paraId="24567DCC" w14:textId="77777777" w:rsidR="0012749B" w:rsidRPr="006A5DE4" w:rsidRDefault="0012749B" w:rsidP="00B67C8A">
      <w:pPr>
        <w:pStyle w:val="Heading5"/>
      </w:pPr>
      <w:bookmarkStart w:id="1828" w:name="_Toc392501244"/>
      <w:bookmarkStart w:id="1829" w:name="_Toc386404858"/>
      <w:bookmarkStart w:id="1830" w:name="_Toc437856439"/>
      <w:r w:rsidRPr="006A5DE4">
        <w:t>Conversion between Integers</w:t>
      </w:r>
      <w:r w:rsidRPr="006A5DE4">
        <w:fldChar w:fldCharType="begin"/>
      </w:r>
      <w:r w:rsidRPr="006A5DE4">
        <w:instrText xml:space="preserve"> XE "Integer" </w:instrText>
      </w:r>
      <w:r w:rsidRPr="006A5DE4">
        <w:fldChar w:fldCharType="end"/>
      </w:r>
      <w:r w:rsidRPr="006A5DE4">
        <w:t xml:space="preserve"> and Octet Strings (I2OS)</w:t>
      </w:r>
      <w:bookmarkEnd w:id="1828"/>
      <w:bookmarkEnd w:id="1829"/>
      <w:bookmarkEnd w:id="1830"/>
    </w:p>
    <w:p w14:paraId="2524D22E" w14:textId="77777777" w:rsidR="0012749B" w:rsidRPr="006A5DE4" w:rsidRDefault="0012749B" w:rsidP="00B67C8A">
      <w:pPr>
        <w:pStyle w:val="PARAGRAPH"/>
      </w:pPr>
      <w:r w:rsidRPr="006A5DE4">
        <w:t xml:space="preserve">The data conversion primitive that converts an integer to an octet string is called the Integer to Octet String Conversion Primitive, or I2OS. It takes a non-negative integer </w:t>
      </w:r>
      <w:r w:rsidRPr="006A5DE4">
        <w:rPr>
          <w:rFonts w:ascii="Times New Roman" w:hAnsi="Times New Roman" w:cs="Times New Roman"/>
          <w:i/>
        </w:rPr>
        <w:t>x</w:t>
      </w:r>
      <w:r w:rsidRPr="006A5DE4">
        <w:t xml:space="preserve"> and the desired length </w:t>
      </w:r>
      <w:r w:rsidRPr="006A5DE4">
        <w:rPr>
          <w:rFonts w:ascii="Times New Roman" w:hAnsi="Times New Roman" w:cs="Times New Roman"/>
          <w:i/>
        </w:rPr>
        <w:t>d</w:t>
      </w:r>
      <w:r w:rsidRPr="006A5DE4">
        <w:t xml:space="preserve"> of the octet string as input. The length </w:t>
      </w:r>
      <w:r w:rsidRPr="006A5DE4">
        <w:rPr>
          <w:rFonts w:ascii="Times New Roman" w:hAnsi="Times New Roman" w:cs="Times New Roman"/>
          <w:i/>
        </w:rPr>
        <w:t>d</w:t>
      </w:r>
      <w:r w:rsidRPr="006A5DE4">
        <w:t xml:space="preserve"> has to satisfy 256</w:t>
      </w:r>
      <w:r w:rsidRPr="006A5DE4">
        <w:rPr>
          <w:rStyle w:val="SUPerscript"/>
          <w:rFonts w:ascii="Times New Roman" w:hAnsi="Times New Roman" w:cs="Times New Roman"/>
          <w:i/>
        </w:rPr>
        <w:t>d</w:t>
      </w:r>
      <w:r w:rsidRPr="006A5DE4">
        <w:t xml:space="preserve"> &gt; </w:t>
      </w:r>
      <w:r w:rsidRPr="006A5DE4">
        <w:rPr>
          <w:rFonts w:ascii="Times New Roman" w:hAnsi="Times New Roman" w:cs="Times New Roman"/>
          <w:i/>
        </w:rPr>
        <w:t>x,</w:t>
      </w:r>
      <w:r w:rsidRPr="006A5DE4">
        <w:t xml:space="preserve"> otherwise it shall output “error”. I2OS outputs the corresponding octet string. </w:t>
      </w:r>
    </w:p>
    <w:p w14:paraId="109FE4BD" w14:textId="77777777" w:rsidR="0012749B" w:rsidRPr="006A5DE4" w:rsidRDefault="0012749B" w:rsidP="00B67C8A">
      <w:pPr>
        <w:pStyle w:val="PARAGRAPH"/>
      </w:pPr>
      <w:r w:rsidRPr="006A5DE4">
        <w:t xml:space="preserve">The integer </w:t>
      </w:r>
      <w:r w:rsidRPr="006A5DE4">
        <w:rPr>
          <w:rFonts w:ascii="Times New Roman" w:hAnsi="Times New Roman" w:cs="Times New Roman"/>
          <w:i/>
        </w:rPr>
        <w:t>x</w:t>
      </w:r>
      <w:r w:rsidRPr="006A5DE4">
        <w:t xml:space="preserve"> shall be written in its unique </w:t>
      </w:r>
      <w:r w:rsidRPr="006A5DE4">
        <w:rPr>
          <w:rFonts w:ascii="Times New Roman" w:hAnsi="Times New Roman" w:cs="Times New Roman"/>
          <w:i/>
        </w:rPr>
        <w:t>l</w:t>
      </w:r>
      <w:r w:rsidRPr="006A5DE4">
        <w:t>-digit representation base 256:</w:t>
      </w:r>
    </w:p>
    <w:p w14:paraId="6116D8B6" w14:textId="77777777" w:rsidR="0012749B" w:rsidRPr="006A5DE4" w:rsidRDefault="0012749B" w:rsidP="00521922">
      <w:pPr>
        <w:pStyle w:val="ListBullet"/>
      </w:pPr>
      <w:r w:rsidRPr="006A5DE4">
        <w:rPr>
          <w:rStyle w:val="VARIABLE"/>
        </w:rPr>
        <w:t xml:space="preserve">x </w:t>
      </w:r>
      <w:r w:rsidRPr="006A5DE4">
        <w:t xml:space="preserve">= </w:t>
      </w:r>
      <w:r w:rsidRPr="006A5DE4">
        <w:rPr>
          <w:rStyle w:val="VARIABLE"/>
        </w:rPr>
        <w:t>x</w:t>
      </w:r>
      <w:r w:rsidRPr="006A5DE4">
        <w:rPr>
          <w:rStyle w:val="SUPerscript"/>
          <w:i/>
        </w:rPr>
        <w:t>d-1</w:t>
      </w:r>
      <w:r w:rsidRPr="006A5DE4">
        <w:t>·256</w:t>
      </w:r>
      <w:r w:rsidRPr="006A5DE4">
        <w:rPr>
          <w:rStyle w:val="SUPerscript"/>
          <w:i/>
        </w:rPr>
        <w:t>d-1</w:t>
      </w:r>
      <w:r w:rsidRPr="006A5DE4">
        <w:t xml:space="preserve"> + </w:t>
      </w:r>
      <w:r w:rsidRPr="006A5DE4">
        <w:rPr>
          <w:rStyle w:val="VARIABLE"/>
        </w:rPr>
        <w:t>x</w:t>
      </w:r>
      <w:r w:rsidRPr="006A5DE4">
        <w:rPr>
          <w:rStyle w:val="SUPerscript"/>
          <w:i/>
        </w:rPr>
        <w:t>d-2</w:t>
      </w:r>
      <w:r w:rsidRPr="006A5DE4">
        <w:t xml:space="preserve"> · 256</w:t>
      </w:r>
      <w:r w:rsidRPr="006A5DE4">
        <w:rPr>
          <w:rStyle w:val="SUPerscript"/>
          <w:i/>
        </w:rPr>
        <w:t>d-2</w:t>
      </w:r>
      <w:r w:rsidRPr="006A5DE4">
        <w:t xml:space="preserve"> + ··· + x</w:t>
      </w:r>
      <w:r w:rsidRPr="006A5DE4">
        <w:rPr>
          <w:rStyle w:val="SUBscript"/>
        </w:rPr>
        <w:t>1</w:t>
      </w:r>
      <w:r w:rsidRPr="006A5DE4">
        <w:t xml:space="preserve"> · 256 + </w:t>
      </w:r>
      <w:r w:rsidRPr="006A5DE4">
        <w:rPr>
          <w:rStyle w:val="VARIABLE"/>
        </w:rPr>
        <w:t>x</w:t>
      </w:r>
      <w:r w:rsidRPr="006A5DE4">
        <w:rPr>
          <w:rStyle w:val="SUBscript"/>
        </w:rPr>
        <w:t>0</w:t>
      </w:r>
      <w:r w:rsidRPr="006A5DE4">
        <w:t xml:space="preserve">,; </w:t>
      </w:r>
    </w:p>
    <w:p w14:paraId="4484A4D8" w14:textId="77777777" w:rsidR="0012749B" w:rsidRPr="006A5DE4" w:rsidRDefault="0012749B" w:rsidP="00521922">
      <w:pPr>
        <w:pStyle w:val="ListBullet"/>
      </w:pPr>
      <w:r w:rsidRPr="006A5DE4">
        <w:t xml:space="preserve">where 0 ≤ </w:t>
      </w:r>
      <w:r w:rsidRPr="006A5DE4">
        <w:rPr>
          <w:rStyle w:val="VARIABLE"/>
        </w:rPr>
        <w:t>x</w:t>
      </w:r>
      <w:r w:rsidRPr="006A5DE4">
        <w:rPr>
          <w:rStyle w:val="SUBscript"/>
        </w:rPr>
        <w:t>i</w:t>
      </w:r>
      <w:r w:rsidRPr="006A5DE4">
        <w:t xml:space="preserve"> &lt; 256 for 0 ≤ i ≤ </w:t>
      </w:r>
      <w:r w:rsidRPr="006A5DE4">
        <w:rPr>
          <w:rStyle w:val="VARIABLE"/>
        </w:rPr>
        <w:t>d</w:t>
      </w:r>
      <w:r w:rsidRPr="006A5DE4">
        <w:t>-1;</w:t>
      </w:r>
    </w:p>
    <w:p w14:paraId="2FB4CD6F" w14:textId="77777777" w:rsidR="0012749B" w:rsidRPr="006A5DE4" w:rsidRDefault="0012749B" w:rsidP="00521922">
      <w:pPr>
        <w:pStyle w:val="ListBullet"/>
      </w:pPr>
      <w:r w:rsidRPr="006A5DE4">
        <w:rPr>
          <w:rStyle w:val="VARIABLE"/>
        </w:rPr>
        <w:t>M</w:t>
      </w:r>
      <w:r w:rsidRPr="006A5DE4">
        <w:rPr>
          <w:rStyle w:val="SUBscript"/>
        </w:rPr>
        <w:t>i</w:t>
      </w:r>
      <w:r w:rsidRPr="006A5DE4">
        <w:t xml:space="preserve"> = </w:t>
      </w:r>
      <w:r w:rsidRPr="006A5DE4">
        <w:rPr>
          <w:rStyle w:val="VARIABLE"/>
        </w:rPr>
        <w:t>x</w:t>
      </w:r>
      <w:r w:rsidRPr="006A5DE4">
        <w:rPr>
          <w:rStyle w:val="SUBscript"/>
        </w:rPr>
        <w:t>i</w:t>
      </w:r>
      <w:r w:rsidRPr="006A5DE4">
        <w:t xml:space="preserve">,  for 0 ≤ i ≤ </w:t>
      </w:r>
      <w:r w:rsidRPr="006A5DE4">
        <w:rPr>
          <w:rStyle w:val="VARIABLE"/>
        </w:rPr>
        <w:t>d</w:t>
      </w:r>
      <w:r w:rsidRPr="006A5DE4">
        <w:t>-1.</w:t>
      </w:r>
    </w:p>
    <w:p w14:paraId="4639E26E" w14:textId="77777777" w:rsidR="0012749B" w:rsidRPr="006A5DE4" w:rsidRDefault="0012749B" w:rsidP="00B67C8A">
      <w:pPr>
        <w:pStyle w:val="PARAGRAPH"/>
      </w:pPr>
      <w:r w:rsidRPr="006A5DE4">
        <w:t xml:space="preserve">The output octet string shall be </w:t>
      </w:r>
      <w:r w:rsidRPr="006A5DE4">
        <w:rPr>
          <w:rFonts w:ascii="Times New Roman" w:hAnsi="Times New Roman" w:cs="Times New Roman"/>
          <w:i/>
        </w:rPr>
        <w:t>M</w:t>
      </w:r>
      <w:r w:rsidRPr="006A5DE4">
        <w:rPr>
          <w:rStyle w:val="SUBscript"/>
          <w:i/>
        </w:rPr>
        <w:t>d-1</w:t>
      </w:r>
      <w:r w:rsidRPr="006A5DE4">
        <w:rPr>
          <w:rFonts w:ascii="Times New Roman" w:hAnsi="Times New Roman" w:cs="Times New Roman"/>
          <w:i/>
        </w:rPr>
        <w:t xml:space="preserve"> M</w:t>
      </w:r>
      <w:r w:rsidRPr="006A5DE4">
        <w:rPr>
          <w:rStyle w:val="SUBscript"/>
          <w:i/>
        </w:rPr>
        <w:t>d-2</w:t>
      </w:r>
      <w:r w:rsidRPr="006A5DE4">
        <w:rPr>
          <w:rFonts w:ascii="Times New Roman" w:hAnsi="Times New Roman" w:cs="Times New Roman"/>
          <w:i/>
        </w:rPr>
        <w:t xml:space="preserve"> … M</w:t>
      </w:r>
      <w:r w:rsidRPr="006A5DE4">
        <w:rPr>
          <w:rStyle w:val="SUBscript"/>
          <w:i/>
        </w:rPr>
        <w:t>0</w:t>
      </w:r>
      <w:r w:rsidRPr="006A5DE4">
        <w:t>.</w:t>
      </w:r>
    </w:p>
    <w:p w14:paraId="35B07E43" w14:textId="77777777" w:rsidR="0012749B" w:rsidRPr="006A5DE4" w:rsidRDefault="0012749B" w:rsidP="007E0B29">
      <w:pPr>
        <w:pStyle w:val="Heading5"/>
      </w:pPr>
      <w:bookmarkStart w:id="1831" w:name="_Toc392501245"/>
      <w:bookmarkStart w:id="1832" w:name="_Toc386404859"/>
      <w:bookmarkStart w:id="1833" w:name="_Toc437856440"/>
      <w:r w:rsidRPr="006A5DE4">
        <w:t>Conversion between Octet Strings and Integers (OS2I)</w:t>
      </w:r>
      <w:bookmarkEnd w:id="1831"/>
      <w:bookmarkEnd w:id="1832"/>
      <w:bookmarkEnd w:id="1833"/>
    </w:p>
    <w:p w14:paraId="4EE8A42F" w14:textId="77777777" w:rsidR="0012749B" w:rsidRDefault="0012749B" w:rsidP="00B67C8A">
      <w:pPr>
        <w:pStyle w:val="PARAGRAPH"/>
      </w:pPr>
      <w:r>
        <w:t xml:space="preserve">The data conversion primitive that converts an octet string to an integer is called the Octet String to Integer Conversion Primitive, or OS2I. It takes the octet string </w:t>
      </w:r>
      <w:r>
        <w:rPr>
          <w:rFonts w:ascii="Times New Roman" w:hAnsi="Times New Roman" w:cs="Times New Roman"/>
          <w:i/>
        </w:rPr>
        <w:t>M</w:t>
      </w:r>
      <w:r w:rsidRPr="002F7A07">
        <w:rPr>
          <w:rStyle w:val="SUBscript"/>
          <w:i/>
        </w:rPr>
        <w:t>d–1</w:t>
      </w:r>
      <w:r>
        <w:rPr>
          <w:rFonts w:ascii="Times New Roman" w:hAnsi="Times New Roman" w:cs="Times New Roman"/>
          <w:i/>
        </w:rPr>
        <w:t xml:space="preserve"> M</w:t>
      </w:r>
      <w:r w:rsidRPr="002F7A07">
        <w:rPr>
          <w:rStyle w:val="SUBscript"/>
          <w:i/>
        </w:rPr>
        <w:t>d–2</w:t>
      </w:r>
      <w:r>
        <w:rPr>
          <w:rFonts w:ascii="Times New Roman" w:hAnsi="Times New Roman" w:cs="Times New Roman"/>
          <w:i/>
        </w:rPr>
        <w:t xml:space="preserve"> … M</w:t>
      </w:r>
      <w:r w:rsidRPr="002F7A07">
        <w:rPr>
          <w:rStyle w:val="SUBscript"/>
          <w:i/>
        </w:rPr>
        <w:t>0</w:t>
      </w:r>
      <w:r w:rsidRPr="002F7A07">
        <w:t xml:space="preserve"> </w:t>
      </w:r>
      <w:r>
        <w:t xml:space="preserve">of length </w:t>
      </w:r>
      <w:r>
        <w:rPr>
          <w:rFonts w:ascii="Times New Roman" w:hAnsi="Times New Roman" w:cs="Times New Roman"/>
          <w:i/>
        </w:rPr>
        <w:t>d</w:t>
      </w:r>
      <w:r>
        <w:t xml:space="preserve"> as an input and outputs the corresponding integer </w:t>
      </w:r>
      <w:r>
        <w:rPr>
          <w:rFonts w:ascii="Times New Roman" w:hAnsi="Times New Roman" w:cs="Times New Roman"/>
          <w:i/>
        </w:rPr>
        <w:t>x</w:t>
      </w:r>
      <w:r>
        <w:t>. In the case of the octet string of length zero, the  conversion outputs integer 0.</w:t>
      </w:r>
    </w:p>
    <w:p w14:paraId="4DEF82BA" w14:textId="77777777" w:rsidR="0012749B" w:rsidRPr="006A5DE4" w:rsidRDefault="0012749B" w:rsidP="00B67C8A">
      <w:pPr>
        <w:pStyle w:val="PARAGRAPH"/>
      </w:pPr>
      <w:r>
        <w:t>Each octet is interpreted as a non-negative integer to the base 256. More precisely, c</w:t>
      </w:r>
      <w:r w:rsidRPr="006A5DE4">
        <w:t xml:space="preserve">onversion shall be as follows: </w:t>
      </w:r>
    </w:p>
    <w:p w14:paraId="787709BC" w14:textId="77777777" w:rsidR="0012749B" w:rsidRPr="006A5DE4" w:rsidRDefault="0012749B" w:rsidP="00521922">
      <w:pPr>
        <w:pStyle w:val="ListBullet"/>
      </w:pPr>
      <w:r w:rsidRPr="006A5DE4">
        <w:t>x</w:t>
      </w:r>
      <w:r w:rsidRPr="006A5DE4">
        <w:rPr>
          <w:rStyle w:val="SUBscript"/>
        </w:rPr>
        <w:t>i</w:t>
      </w:r>
      <w:r w:rsidRPr="006A5DE4">
        <w:t xml:space="preserve"> = </w:t>
      </w:r>
      <w:r w:rsidRPr="006A5DE4">
        <w:rPr>
          <w:rStyle w:val="VARIABLE"/>
        </w:rPr>
        <w:t>M</w:t>
      </w:r>
      <w:r w:rsidRPr="006A5DE4">
        <w:rPr>
          <w:rStyle w:val="SUBscript"/>
        </w:rPr>
        <w:t>i</w:t>
      </w:r>
      <w:r w:rsidRPr="006A5DE4">
        <w:t xml:space="preserve">,  for 0 ≤ i ≤ </w:t>
      </w:r>
      <w:r w:rsidRPr="006A5DE4">
        <w:rPr>
          <w:rStyle w:val="VARIABLE"/>
        </w:rPr>
        <w:t>d</w:t>
      </w:r>
      <w:r w:rsidRPr="006A5DE4">
        <w:t>-1;</w:t>
      </w:r>
    </w:p>
    <w:p w14:paraId="09BD6E48" w14:textId="77777777" w:rsidR="0012749B" w:rsidRPr="006A5DE4" w:rsidRDefault="0012749B" w:rsidP="00521922">
      <w:pPr>
        <w:pStyle w:val="ListBullet"/>
      </w:pPr>
      <w:r w:rsidRPr="006A5DE4">
        <w:rPr>
          <w:i/>
        </w:rPr>
        <w:t>x</w:t>
      </w:r>
      <w:r w:rsidRPr="006A5DE4">
        <w:t xml:space="preserve"> = </w:t>
      </w:r>
      <w:r w:rsidRPr="006A5DE4">
        <w:rPr>
          <w:i/>
        </w:rPr>
        <w:t>x</w:t>
      </w:r>
      <w:r w:rsidRPr="006A5DE4">
        <w:rPr>
          <w:rStyle w:val="SUBscript"/>
          <w:i/>
        </w:rPr>
        <w:t>d-1</w:t>
      </w:r>
      <w:r w:rsidRPr="006A5DE4">
        <w:t>·256</w:t>
      </w:r>
      <w:r w:rsidRPr="006A5DE4">
        <w:rPr>
          <w:rStyle w:val="SUPerscript"/>
          <w:i/>
        </w:rPr>
        <w:t>d-1</w:t>
      </w:r>
      <w:r w:rsidRPr="006A5DE4">
        <w:t xml:space="preserve"> + </w:t>
      </w:r>
      <w:r w:rsidRPr="006A5DE4">
        <w:rPr>
          <w:i/>
        </w:rPr>
        <w:t>x</w:t>
      </w:r>
      <w:r w:rsidRPr="006A5DE4">
        <w:rPr>
          <w:rStyle w:val="SUBscript"/>
          <w:i/>
        </w:rPr>
        <w:t>d-2</w:t>
      </w:r>
      <w:r w:rsidRPr="006A5DE4">
        <w:t xml:space="preserve"> · 256</w:t>
      </w:r>
      <w:r w:rsidRPr="006A5DE4">
        <w:rPr>
          <w:rStyle w:val="SUPerscript"/>
          <w:i/>
        </w:rPr>
        <w:t xml:space="preserve">d-2 </w:t>
      </w:r>
      <w:r w:rsidRPr="006A5DE4">
        <w:t>+ ··· + x</w:t>
      </w:r>
      <w:r w:rsidRPr="006A5DE4">
        <w:rPr>
          <w:rStyle w:val="SUBscript"/>
          <w:i/>
        </w:rPr>
        <w:t>1</w:t>
      </w:r>
      <w:r w:rsidRPr="006A5DE4">
        <w:t xml:space="preserve"> · 256 + x</w:t>
      </w:r>
      <w:r w:rsidRPr="006A5DE4">
        <w:rPr>
          <w:rStyle w:val="SUBscript"/>
          <w:i/>
        </w:rPr>
        <w:t>0</w:t>
      </w:r>
      <w:r w:rsidRPr="006A5DE4">
        <w:t xml:space="preserve">. </w:t>
      </w:r>
    </w:p>
    <w:p w14:paraId="433C72BC" w14:textId="77777777" w:rsidR="0012749B" w:rsidRPr="006A5DE4" w:rsidRDefault="0012749B" w:rsidP="007E0B29">
      <w:pPr>
        <w:pStyle w:val="Heading5"/>
      </w:pPr>
      <w:bookmarkStart w:id="1834" w:name="_Toc392501246"/>
      <w:bookmarkStart w:id="1835" w:name="_Toc386404860"/>
      <w:bookmarkStart w:id="1836" w:name="_Toc437856441"/>
      <w:r w:rsidRPr="006A5DE4">
        <w:t>Conversion between Field Elements</w:t>
      </w:r>
      <w:r w:rsidRPr="006A5DE4">
        <w:fldChar w:fldCharType="begin"/>
      </w:r>
      <w:r w:rsidRPr="006A5DE4">
        <w:instrText xml:space="preserve"> XE "Field Element" </w:instrText>
      </w:r>
      <w:r w:rsidRPr="006A5DE4">
        <w:fldChar w:fldCharType="end"/>
      </w:r>
      <w:r w:rsidRPr="006A5DE4">
        <w:t xml:space="preserve"> and Octet Strings (FE2OS)</w:t>
      </w:r>
      <w:bookmarkEnd w:id="1834"/>
      <w:bookmarkEnd w:id="1835"/>
      <w:bookmarkEnd w:id="1836"/>
    </w:p>
    <w:p w14:paraId="010A6114" w14:textId="77777777" w:rsidR="0012749B" w:rsidRPr="006A5DE4" w:rsidRDefault="0012749B" w:rsidP="00B67C8A">
      <w:pPr>
        <w:pStyle w:val="PARAGRAPH"/>
      </w:pPr>
      <w:r w:rsidRPr="006A5DE4">
        <w:t xml:space="preserve">The data conversion primitive that converts a field element to an octet string is called the Field Element to Octet String Conversion Primitive, or FE2OS. It takes a field element as input and outputs the corresponding octet string. A field element </w:t>
      </w:r>
      <w:r w:rsidRPr="006A5DE4">
        <w:rPr>
          <w:rFonts w:ascii="Times New Roman" w:hAnsi="Times New Roman" w:cs="Times New Roman"/>
          <w:i/>
        </w:rPr>
        <w:t>x</w:t>
      </w:r>
      <w:r w:rsidRPr="006A5DE4">
        <w:t xml:space="preserve"> </w:t>
      </w:r>
      <w:r w:rsidRPr="006A5DE4">
        <w:rPr>
          <w:rFonts w:ascii="Cambria Math" w:hAnsi="Cambria Math" w:cs="Cambria Math"/>
          <w:color w:val="2C0E25"/>
          <w:sz w:val="18"/>
          <w:szCs w:val="18"/>
          <w:lang w:val="en"/>
        </w:rPr>
        <w:t>∈</w:t>
      </w:r>
      <w:r w:rsidRPr="006A5DE4">
        <w:rPr>
          <w:lang w:val="en"/>
        </w:rPr>
        <w:t xml:space="preserve"> </w:t>
      </w:r>
      <w:r w:rsidRPr="006A5DE4">
        <w:rPr>
          <w:rFonts w:ascii="Times New Roman" w:hAnsi="Times New Roman" w:cs="Times New Roman"/>
          <w:i/>
        </w:rPr>
        <w:t>F</w:t>
      </w:r>
      <w:r w:rsidRPr="006A5DE4">
        <w:rPr>
          <w:rStyle w:val="SUBscript"/>
          <w:rFonts w:ascii="Times New Roman" w:hAnsi="Times New Roman" w:cs="Times New Roman"/>
          <w:i/>
        </w:rPr>
        <w:t>p</w:t>
      </w:r>
      <w:r w:rsidRPr="006A5DE4">
        <w:t xml:space="preserve"> is converted to an octet string </w:t>
      </w:r>
      <w:r w:rsidRPr="006A5DE4">
        <w:rPr>
          <w:rFonts w:ascii="Times New Roman" w:hAnsi="Times New Roman" w:cs="Times New Roman"/>
          <w:i/>
        </w:rPr>
        <w:t>M</w:t>
      </w:r>
      <w:r w:rsidRPr="006A5DE4">
        <w:rPr>
          <w:rStyle w:val="SUBscript"/>
          <w:rFonts w:ascii="Times New Roman" w:hAnsi="Times New Roman" w:cs="Times New Roman"/>
          <w:i/>
        </w:rPr>
        <w:t>d–1</w:t>
      </w:r>
      <w:r w:rsidRPr="006A5DE4">
        <w:rPr>
          <w:rFonts w:ascii="Times New Roman" w:hAnsi="Times New Roman" w:cs="Times New Roman"/>
          <w:i/>
        </w:rPr>
        <w:t xml:space="preserve"> M</w:t>
      </w:r>
      <w:r w:rsidRPr="006A5DE4">
        <w:rPr>
          <w:rStyle w:val="SUBscript"/>
          <w:rFonts w:ascii="Times New Roman" w:hAnsi="Times New Roman" w:cs="Times New Roman"/>
          <w:i/>
        </w:rPr>
        <w:t xml:space="preserve">d–2 </w:t>
      </w:r>
      <w:r w:rsidRPr="006A5DE4">
        <w:rPr>
          <w:rFonts w:ascii="Times New Roman" w:hAnsi="Times New Roman" w:cs="Times New Roman"/>
          <w:i/>
        </w:rPr>
        <w:t>… M</w:t>
      </w:r>
      <w:r w:rsidRPr="006A5DE4">
        <w:rPr>
          <w:rStyle w:val="SUBscript"/>
        </w:rPr>
        <w:t>0</w:t>
      </w:r>
      <w:r w:rsidRPr="006A5DE4">
        <w:t xml:space="preserve"> of length </w:t>
      </w:r>
      <w:r w:rsidRPr="006A5DE4">
        <w:rPr>
          <w:rFonts w:ascii="Times New Roman" w:hAnsi="Times New Roman" w:cs="Times New Roman"/>
          <w:i/>
        </w:rPr>
        <w:t xml:space="preserve">d = </w:t>
      </w:r>
      <w:r w:rsidRPr="006A5DE4">
        <w:rPr>
          <w:rFonts w:ascii="Cambria Math" w:hAnsi="Cambria Math" w:cs="Cambria Math"/>
          <w:color w:val="2C0E25"/>
          <w:lang w:val="en"/>
        </w:rPr>
        <w:t>⌈</w:t>
      </w:r>
      <w:r w:rsidRPr="006A5DE4">
        <w:rPr>
          <w:rFonts w:ascii="Times New Roman" w:hAnsi="Times New Roman" w:cs="Times New Roman"/>
          <w:i/>
        </w:rPr>
        <w:t>log256 p</w:t>
      </w:r>
      <w:r w:rsidRPr="006A5DE4">
        <w:rPr>
          <w:rFonts w:ascii="Cambria Math" w:hAnsi="Cambria Math" w:cs="Cambria Math"/>
        </w:rPr>
        <w:t>⌉</w:t>
      </w:r>
      <w:r w:rsidRPr="006A5DE4">
        <w:t xml:space="preserve"> by applying I2OS conversion primitive with parameter </w:t>
      </w:r>
      <w:r w:rsidRPr="006A5DE4">
        <w:rPr>
          <w:rFonts w:ascii="Times New Roman" w:hAnsi="Times New Roman" w:cs="Times New Roman"/>
          <w:i/>
        </w:rPr>
        <w:t>l</w:t>
      </w:r>
      <w:r w:rsidRPr="006A5DE4">
        <w:t xml:space="preserve">, where </w:t>
      </w:r>
    </w:p>
    <w:p w14:paraId="063AFA63" w14:textId="77777777" w:rsidR="0012749B" w:rsidRPr="00D070C8" w:rsidRDefault="0012749B" w:rsidP="00521922">
      <w:pPr>
        <w:pStyle w:val="ListBullet"/>
        <w:rPr>
          <w:lang w:val="es-ES"/>
        </w:rPr>
      </w:pPr>
      <w:r w:rsidRPr="00D070C8">
        <w:rPr>
          <w:lang w:val="es-ES"/>
        </w:rPr>
        <w:t>FE2OS(</w:t>
      </w:r>
      <w:r w:rsidRPr="00D070C8">
        <w:rPr>
          <w:rFonts w:ascii="Times New Roman" w:hAnsi="Times New Roman" w:cs="Times New Roman"/>
          <w:i/>
          <w:lang w:val="es-ES"/>
        </w:rPr>
        <w:t>x</w:t>
      </w:r>
      <w:r w:rsidRPr="00D070C8">
        <w:rPr>
          <w:lang w:val="es-ES"/>
        </w:rPr>
        <w:t>) = I2OS(</w:t>
      </w:r>
      <w:r w:rsidRPr="00D070C8">
        <w:rPr>
          <w:rFonts w:ascii="Times New Roman" w:hAnsi="Times New Roman" w:cs="Times New Roman"/>
          <w:i/>
          <w:lang w:val="es-ES"/>
        </w:rPr>
        <w:t>x, l</w:t>
      </w:r>
      <w:r w:rsidRPr="00D070C8">
        <w:rPr>
          <w:lang w:val="es-ES"/>
        </w:rPr>
        <w:t xml:space="preserve">). </w:t>
      </w:r>
    </w:p>
    <w:p w14:paraId="1FA44B56" w14:textId="77777777" w:rsidR="0012749B" w:rsidRPr="006A5DE4" w:rsidRDefault="0012749B" w:rsidP="007E0B29">
      <w:pPr>
        <w:pStyle w:val="Heading5"/>
      </w:pPr>
      <w:bookmarkStart w:id="1837" w:name="_Toc392501247"/>
      <w:bookmarkStart w:id="1838" w:name="_Toc386404861"/>
      <w:bookmarkStart w:id="1839" w:name="_Toc437856442"/>
      <w:r w:rsidRPr="006A5DE4">
        <w:lastRenderedPageBreak/>
        <w:t>Conversion between Octet Strings and Field Elements (OS2FE)</w:t>
      </w:r>
      <w:bookmarkEnd w:id="1837"/>
      <w:bookmarkEnd w:id="1838"/>
      <w:bookmarkEnd w:id="1839"/>
    </w:p>
    <w:p w14:paraId="7CEAD705" w14:textId="77777777" w:rsidR="0012749B" w:rsidRPr="006A5DE4" w:rsidRDefault="0012749B" w:rsidP="00B67C8A">
      <w:pPr>
        <w:pStyle w:val="PARAGRAPH"/>
      </w:pPr>
      <w:r w:rsidRPr="006A5DE4">
        <w:t xml:space="preserve">The data conversion primitive that converts an octet string to a field element is called the Octet String to Field Element Conversion Primitive, or OS2FE. It takes an octet string as input and outputs the corresponding field element. An octet string </w:t>
      </w:r>
      <w:r w:rsidRPr="006A5DE4">
        <w:rPr>
          <w:rFonts w:ascii="Times New Roman" w:hAnsi="Times New Roman" w:cs="Times New Roman"/>
          <w:i/>
        </w:rPr>
        <w:t>M</w:t>
      </w:r>
      <w:r w:rsidRPr="006A5DE4">
        <w:rPr>
          <w:rStyle w:val="SUBscript"/>
          <w:rFonts w:ascii="Times New Roman" w:hAnsi="Times New Roman" w:cs="Times New Roman"/>
          <w:i/>
        </w:rPr>
        <w:t>d–1</w:t>
      </w:r>
      <w:r w:rsidRPr="006A5DE4">
        <w:rPr>
          <w:rFonts w:ascii="Times New Roman" w:hAnsi="Times New Roman" w:cs="Times New Roman"/>
          <w:i/>
        </w:rPr>
        <w:t xml:space="preserve"> M</w:t>
      </w:r>
      <w:r w:rsidRPr="006A5DE4">
        <w:rPr>
          <w:rStyle w:val="SUBscript"/>
          <w:rFonts w:ascii="Times New Roman" w:hAnsi="Times New Roman" w:cs="Times New Roman"/>
          <w:i/>
        </w:rPr>
        <w:t>d–2</w:t>
      </w:r>
      <w:r w:rsidRPr="006A5DE4">
        <w:rPr>
          <w:rFonts w:ascii="Times New Roman" w:hAnsi="Times New Roman" w:cs="Times New Roman"/>
          <w:i/>
        </w:rPr>
        <w:t xml:space="preserve"> … M</w:t>
      </w:r>
      <w:r w:rsidRPr="006A5DE4">
        <w:rPr>
          <w:rStyle w:val="SUBscript"/>
          <w:rFonts w:ascii="Times New Roman" w:hAnsi="Times New Roman" w:cs="Times New Roman"/>
          <w:i/>
        </w:rPr>
        <w:t>0</w:t>
      </w:r>
      <w:r w:rsidRPr="006A5DE4">
        <w:t xml:space="preserve"> of length </w:t>
      </w:r>
      <w:r w:rsidRPr="006A5DE4">
        <w:rPr>
          <w:rFonts w:ascii="Times New Roman" w:hAnsi="Times New Roman" w:cs="Times New Roman"/>
          <w:i/>
        </w:rPr>
        <w:t xml:space="preserve">d </w:t>
      </w:r>
      <w:r w:rsidRPr="006A5DE4">
        <w:t xml:space="preserve">is converted to field element </w:t>
      </w:r>
      <w:r w:rsidRPr="006A5DE4">
        <w:rPr>
          <w:rFonts w:ascii="Times New Roman" w:hAnsi="Times New Roman" w:cs="Times New Roman"/>
          <w:i/>
        </w:rPr>
        <w:t>x</w:t>
      </w:r>
      <w:r w:rsidRPr="006A5DE4">
        <w:t xml:space="preserve"> </w:t>
      </w:r>
      <w:r w:rsidRPr="006A5DE4">
        <w:rPr>
          <w:rFonts w:ascii="Cambria Math" w:hAnsi="Cambria Math" w:cs="Cambria Math"/>
          <w:color w:val="2C0E25"/>
          <w:sz w:val="18"/>
          <w:szCs w:val="18"/>
          <w:lang w:val="en"/>
        </w:rPr>
        <w:t>∈</w:t>
      </w:r>
      <w:r w:rsidRPr="006A5DE4">
        <w:rPr>
          <w:lang w:val="en"/>
        </w:rPr>
        <w:t xml:space="preserve"> </w:t>
      </w:r>
      <w:r w:rsidRPr="006A5DE4">
        <w:rPr>
          <w:rFonts w:ascii="Times New Roman" w:hAnsi="Times New Roman" w:cs="Times New Roman"/>
          <w:i/>
        </w:rPr>
        <w:t>F</w:t>
      </w:r>
      <w:r w:rsidRPr="006A5DE4">
        <w:rPr>
          <w:rStyle w:val="SUBscript"/>
          <w:rFonts w:ascii="Times New Roman" w:hAnsi="Times New Roman" w:cs="Times New Roman"/>
          <w:i/>
        </w:rPr>
        <w:t>p</w:t>
      </w:r>
      <w:r w:rsidRPr="006A5DE4">
        <w:t xml:space="preserve"> by applying OS2I conversion primitive where:</w:t>
      </w:r>
    </w:p>
    <w:p w14:paraId="5847E53F" w14:textId="77777777" w:rsidR="0012749B" w:rsidRPr="00D070C8" w:rsidRDefault="0012749B" w:rsidP="00521922">
      <w:pPr>
        <w:pStyle w:val="ListBullet"/>
        <w:rPr>
          <w:lang w:val="es-ES"/>
        </w:rPr>
      </w:pPr>
      <w:r w:rsidRPr="00D070C8">
        <w:rPr>
          <w:lang w:val="es-ES"/>
        </w:rPr>
        <w:t>OS2FE(</w:t>
      </w:r>
      <w:r w:rsidRPr="00D070C8">
        <w:rPr>
          <w:rFonts w:ascii="Times New Roman" w:hAnsi="Times New Roman" w:cs="Times New Roman"/>
          <w:i/>
          <w:lang w:val="es-ES"/>
        </w:rPr>
        <w:t>x</w:t>
      </w:r>
      <w:r w:rsidRPr="00D070C8">
        <w:rPr>
          <w:lang w:val="es-ES"/>
        </w:rPr>
        <w:t>) = OS2I(</w:t>
      </w:r>
      <w:r w:rsidRPr="00D070C8">
        <w:rPr>
          <w:rFonts w:ascii="Times New Roman" w:hAnsi="Times New Roman" w:cs="Times New Roman"/>
          <w:i/>
          <w:lang w:val="es-ES"/>
        </w:rPr>
        <w:t>x</w:t>
      </w:r>
      <w:r w:rsidRPr="00D070C8">
        <w:rPr>
          <w:lang w:val="es-ES"/>
        </w:rPr>
        <w:t xml:space="preserve">) mod </w:t>
      </w:r>
      <w:r w:rsidRPr="00D070C8">
        <w:rPr>
          <w:rFonts w:ascii="Times New Roman" w:hAnsi="Times New Roman" w:cs="Times New Roman"/>
          <w:i/>
          <w:lang w:val="es-ES"/>
        </w:rPr>
        <w:t>p</w:t>
      </w:r>
      <w:r w:rsidRPr="00D070C8">
        <w:rPr>
          <w:lang w:val="es-ES"/>
        </w:rPr>
        <w:t>.</w:t>
      </w:r>
    </w:p>
    <w:p w14:paraId="59327EDF" w14:textId="77777777" w:rsidR="0012749B" w:rsidRPr="006A5DE4" w:rsidRDefault="0012749B" w:rsidP="007E0B29">
      <w:pPr>
        <w:pStyle w:val="Heading4"/>
      </w:pPr>
      <w:bookmarkStart w:id="1840" w:name="_Toc392501248"/>
      <w:bookmarkStart w:id="1841" w:name="_Ref392422774"/>
      <w:bookmarkStart w:id="1842" w:name="_Toc386027401"/>
      <w:bookmarkStart w:id="1843" w:name="_Toc437856443"/>
      <w:r w:rsidRPr="006A5DE4">
        <w:t>Digital signature</w:t>
      </w:r>
      <w:bookmarkEnd w:id="1809"/>
      <w:bookmarkEnd w:id="1810"/>
      <w:bookmarkEnd w:id="1811"/>
      <w:bookmarkEnd w:id="1812"/>
      <w:bookmarkEnd w:id="1813"/>
      <w:bookmarkEnd w:id="1814"/>
      <w:bookmarkEnd w:id="1815"/>
      <w:bookmarkEnd w:id="1840"/>
      <w:bookmarkEnd w:id="1841"/>
      <w:bookmarkEnd w:id="1842"/>
      <w:bookmarkEnd w:id="1843"/>
      <w:r w:rsidRPr="006A5DE4">
        <w:fldChar w:fldCharType="begin"/>
      </w:r>
      <w:r w:rsidRPr="006A5DE4">
        <w:instrText xml:space="preserve"> XE "Digital signature" </w:instrText>
      </w:r>
      <w:r w:rsidRPr="006A5DE4">
        <w:fldChar w:fldCharType="end"/>
      </w:r>
    </w:p>
    <w:p w14:paraId="013A1AD1" w14:textId="77777777" w:rsidR="0012749B" w:rsidRDefault="0012749B" w:rsidP="00B67C8A">
      <w:pPr>
        <w:pStyle w:val="NOTE"/>
      </w:pPr>
      <w:r>
        <w:t>NOTE</w:t>
      </w:r>
      <w:r w:rsidR="00B67C8A">
        <w:t> </w:t>
      </w:r>
      <w:r>
        <w:t xml:space="preserve">The following text is quoted from </w:t>
      </w:r>
      <w:r>
        <w:fldChar w:fldCharType="begin" w:fldLock="1"/>
      </w:r>
      <w:r>
        <w:instrText xml:space="preserve"> REF NIST_SP80021_Guide \h </w:instrText>
      </w:r>
      <w:r>
        <w:fldChar w:fldCharType="separate"/>
      </w:r>
      <w:r w:rsidR="00811F07" w:rsidRPr="00E905E9">
        <w:t>NIST SP 800-21:2005</w:t>
      </w:r>
      <w:r>
        <w:fldChar w:fldCharType="end"/>
      </w:r>
      <w:r w:rsidR="00A058C9">
        <w:t>,</w:t>
      </w:r>
      <w:r>
        <w:t xml:space="preserve"> 3.4.1.</w:t>
      </w:r>
    </w:p>
    <w:p w14:paraId="2D236352" w14:textId="77777777" w:rsidR="0012749B" w:rsidRDefault="0012749B" w:rsidP="00B67C8A">
      <w:pPr>
        <w:pStyle w:val="PARAGRAPH"/>
      </w:pPr>
      <w:r>
        <w:t>A digital signature is an electronic analogue of a written signature that can be used in proving to the recipient or a third party that the message was signed by the originator (a property known as non-repudiation). Digital signatures may also be generated for stored data and programs so that the integrity of the data and programs may be verified at a later time.</w:t>
      </w:r>
    </w:p>
    <w:p w14:paraId="41A61EC0" w14:textId="77777777" w:rsidR="0012749B" w:rsidRDefault="0012749B" w:rsidP="00B67C8A">
      <w:pPr>
        <w:pStyle w:val="PARAGRAPH"/>
      </w:pPr>
      <w:r>
        <w:t>Digital signatures authenticate the integrity of the signed data and the identity of the signatory. A digital signature is represented in a computer as a string of bits and is computed using a digital signature algorithm that provides the capability to generate and verify signatures. Signature generation uses a private key to generate a digital signature. Signature verification uses the public key that corresponds to, but is not the same as, the private key to verify the signature. Each signatory possesses a private and public key pair. Signature generation can be performed only by the possessor of the signatory's private key. However, anyone can verify the signature by employing the signatory's public key. The security of a digital signature system is dependent on maintaining the secrecy of a signatory’s private key. Therefore, users must guard against the unauthorized acquisition of their private keys.</w:t>
      </w:r>
    </w:p>
    <w:p w14:paraId="1CF6888D" w14:textId="77777777" w:rsidR="0012749B" w:rsidRPr="006A5DE4" w:rsidRDefault="0012749B" w:rsidP="00B67C8A">
      <w:pPr>
        <w:pStyle w:val="FIGURE"/>
      </w:pPr>
      <w:r w:rsidRPr="006A5DE4">
        <w:rPr>
          <w:noProof/>
          <w:lang w:eastAsia="en-GB"/>
        </w:rPr>
        <w:drawing>
          <wp:inline distT="0" distB="0" distL="0" distR="0" wp14:anchorId="167C641C" wp14:editId="3D194E7A">
            <wp:extent cx="5598795" cy="2009775"/>
            <wp:effectExtent l="0" t="0" r="190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8795" cy="2009775"/>
                    </a:xfrm>
                    <a:prstGeom prst="rect">
                      <a:avLst/>
                    </a:prstGeom>
                    <a:noFill/>
                    <a:ln>
                      <a:noFill/>
                    </a:ln>
                  </pic:spPr>
                </pic:pic>
              </a:graphicData>
            </a:graphic>
          </wp:inline>
        </w:drawing>
      </w:r>
    </w:p>
    <w:p w14:paraId="38E14E75" w14:textId="5988D192" w:rsidR="0012749B" w:rsidRPr="006A5DE4" w:rsidRDefault="0012749B" w:rsidP="0012749B">
      <w:pPr>
        <w:pStyle w:val="FIGURE-title"/>
      </w:pPr>
      <w:bookmarkStart w:id="1844" w:name="_Ref347922545"/>
      <w:bookmarkStart w:id="1845" w:name="_Toc392501645"/>
      <w:bookmarkStart w:id="1846" w:name="_Toc386035042"/>
      <w:bookmarkStart w:id="1847" w:name="_Toc378104448"/>
      <w:bookmarkStart w:id="1848" w:name="_Toc337837370"/>
      <w:bookmarkStart w:id="1849" w:name="_Toc437856674"/>
      <w:bookmarkStart w:id="1850" w:name="_Toc97127377"/>
      <w:r w:rsidRPr="006A5DE4">
        <w:t xml:space="preserve">Figure </w:t>
      </w:r>
      <w:fldSimple w:instr=" SEQ Figure \* ARABIC ">
        <w:r w:rsidR="00DC4BE9">
          <w:rPr>
            <w:noProof/>
          </w:rPr>
          <w:t>19</w:t>
        </w:r>
      </w:fldSimple>
      <w:bookmarkEnd w:id="1844"/>
      <w:r w:rsidRPr="006A5DE4">
        <w:t xml:space="preserve"> – Digital signatures</w:t>
      </w:r>
      <w:bookmarkEnd w:id="1845"/>
      <w:bookmarkEnd w:id="1846"/>
      <w:bookmarkEnd w:id="1847"/>
      <w:bookmarkEnd w:id="1848"/>
      <w:bookmarkEnd w:id="1849"/>
      <w:bookmarkEnd w:id="1850"/>
    </w:p>
    <w:p w14:paraId="368BB20D" w14:textId="77777777" w:rsidR="0012749B" w:rsidRPr="006A5DE4" w:rsidRDefault="0012749B" w:rsidP="00B67C8A">
      <w:pPr>
        <w:pStyle w:val="PARAGRAPH"/>
      </w:pPr>
      <w:r w:rsidRPr="006A5DE4">
        <w:fldChar w:fldCharType="begin" w:fldLock="1"/>
      </w:r>
      <w:r w:rsidRPr="006A5DE4">
        <w:instrText xml:space="preserve"> REF _Ref347922545 \h  \* MERGEFORMAT </w:instrText>
      </w:r>
      <w:r w:rsidRPr="006A5DE4">
        <w:fldChar w:fldCharType="separate"/>
      </w:r>
      <w:r w:rsidR="00811F07" w:rsidRPr="006A5DE4">
        <w:t>Figure 19</w:t>
      </w:r>
      <w:r w:rsidRPr="006A5DE4">
        <w:fldChar w:fldCharType="end"/>
      </w:r>
      <w:r w:rsidRPr="006A5DE4">
        <w:t xml:space="preserve"> depicts the digital signature process. A hash function (see </w:t>
      </w:r>
      <w:r w:rsidRPr="006A5DE4">
        <w:fldChar w:fldCharType="begin" w:fldLock="1"/>
      </w:r>
      <w:r w:rsidRPr="006A5DE4">
        <w:instrText xml:space="preserve"> REF _Ref347838336 \r \h </w:instrText>
      </w:r>
      <w:r w:rsidR="006A5DE4">
        <w:instrText xml:space="preserve"> \* MERGEFORMAT </w:instrText>
      </w:r>
      <w:r w:rsidRPr="006A5DE4">
        <w:fldChar w:fldCharType="separate"/>
      </w:r>
      <w:r w:rsidR="00811F07" w:rsidRPr="006A5DE4">
        <w:t>5.3.2</w:t>
      </w:r>
      <w:r w:rsidRPr="006A5DE4">
        <w:fldChar w:fldCharType="end"/>
      </w:r>
      <w:r w:rsidRPr="006A5DE4">
        <w:t>) is used in the signature generation process to obtain a condensed version of data to be signed, called a message digest or hash value. The message digest is then input to the digital signature algorithm to generate the digital signature. The digital signature is sent to the intended verifier along with the signed data (often called the message). The verifier of the message and signature verifies the signature by using the signatory's public key. The same hash function and digital signature algorithm must also be used in the verification process. Similar procedures may be used to generate and verify signatures for stored as well as transmitted data.</w:t>
      </w:r>
    </w:p>
    <w:p w14:paraId="283A6481" w14:textId="77777777" w:rsidR="0012749B" w:rsidRPr="006A5DE4" w:rsidRDefault="0012749B" w:rsidP="007E0B29">
      <w:pPr>
        <w:pStyle w:val="Heading4"/>
        <w:rPr>
          <w:lang w:val="fr-FR"/>
        </w:rPr>
      </w:pPr>
      <w:bookmarkStart w:id="1851" w:name="_Ref373698514"/>
      <w:bookmarkStart w:id="1852" w:name="_Ref373698471"/>
      <w:bookmarkStart w:id="1853" w:name="_Toc392501249"/>
      <w:bookmarkStart w:id="1854" w:name="_Toc386027402"/>
      <w:bookmarkStart w:id="1855" w:name="_Ref381702919"/>
      <w:bookmarkStart w:id="1856" w:name="_Ref381702911"/>
      <w:bookmarkStart w:id="1857" w:name="_Ref379489477"/>
      <w:bookmarkStart w:id="1858" w:name="_Ref378456383"/>
      <w:bookmarkStart w:id="1859" w:name="_Toc378104290"/>
      <w:bookmarkStart w:id="1860" w:name="_Toc437856444"/>
      <w:r w:rsidRPr="006A5DE4">
        <w:rPr>
          <w:lang w:val="fr-FR"/>
        </w:rPr>
        <w:t>Elliptic curve digital signature</w:t>
      </w:r>
      <w:bookmarkEnd w:id="1851"/>
      <w:bookmarkEnd w:id="1852"/>
      <w:r w:rsidRPr="006A5DE4">
        <w:rPr>
          <w:lang w:val="fr-FR"/>
        </w:rPr>
        <w:t xml:space="preserve"> (ECDSA)</w:t>
      </w:r>
      <w:bookmarkEnd w:id="1853"/>
      <w:bookmarkEnd w:id="1854"/>
      <w:bookmarkEnd w:id="1855"/>
      <w:bookmarkEnd w:id="1856"/>
      <w:bookmarkEnd w:id="1857"/>
      <w:bookmarkEnd w:id="1858"/>
      <w:bookmarkEnd w:id="1859"/>
      <w:bookmarkEnd w:id="1860"/>
      <w:r w:rsidRPr="006A5DE4">
        <w:fldChar w:fldCharType="begin"/>
      </w:r>
      <w:r w:rsidRPr="006A5DE4">
        <w:rPr>
          <w:lang w:val="fr-FR"/>
        </w:rPr>
        <w:instrText xml:space="preserve"> XE "Elliptic curve digital signature (ECDSA)" </w:instrText>
      </w:r>
      <w:r w:rsidRPr="006A5DE4">
        <w:fldChar w:fldCharType="end"/>
      </w:r>
    </w:p>
    <w:p w14:paraId="632E8326" w14:textId="67D86DEC" w:rsidR="0012749B" w:rsidRDefault="0012749B" w:rsidP="00B67C8A">
      <w:pPr>
        <w:pStyle w:val="PARAGRAPH"/>
      </w:pPr>
      <w:r>
        <w:t xml:space="preserve">For </w:t>
      </w:r>
      <w:del w:id="1861" w:author="John Cowburn" w:date="2021-04-16T13:57:00Z">
        <w:r w:rsidDel="00635BE8">
          <w:delText>DLMS</w:delText>
        </w:r>
      </w:del>
      <w:ins w:id="1862" w:author="John Cowburn" w:date="2021-04-16T13:57:00Z">
        <w:r w:rsidR="00635BE8">
          <w:t>DLMS®</w:t>
        </w:r>
      </w:ins>
      <w:r>
        <w:t xml:space="preserve">/COSEM the elliptic curve digital signature (ECDSA) algorithm as specified in </w:t>
      </w:r>
      <w:r>
        <w:fldChar w:fldCharType="begin" w:fldLock="1"/>
      </w:r>
      <w:r>
        <w:instrText xml:space="preserve"> REF FIPS_PUB_186_4 \h </w:instrText>
      </w:r>
      <w:r>
        <w:fldChar w:fldCharType="separate"/>
      </w:r>
      <w:r w:rsidR="00811F07" w:rsidRPr="00D83064">
        <w:t>FIPS PUB 186-4:2013</w:t>
      </w:r>
      <w:r>
        <w:fldChar w:fldCharType="end"/>
      </w:r>
      <w:r>
        <w:t xml:space="preserve"> has been selected. </w:t>
      </w:r>
      <w:r>
        <w:fldChar w:fldCharType="begin" w:fldLock="1"/>
      </w:r>
      <w:r>
        <w:instrText xml:space="preserve"> REF NSA1_ECDSA \h </w:instrText>
      </w:r>
      <w:r>
        <w:fldChar w:fldCharType="separate"/>
      </w:r>
      <w:r w:rsidR="00811F07" w:rsidRPr="00E905E9">
        <w:t>NSA1</w:t>
      </w:r>
      <w:r>
        <w:fldChar w:fldCharType="end"/>
      </w:r>
      <w:r>
        <w:t xml:space="preserve"> provides an implementation guide.</w:t>
      </w:r>
    </w:p>
    <w:p w14:paraId="0A6A444A" w14:textId="4BD7DF4D" w:rsidR="0012749B" w:rsidRDefault="0012749B" w:rsidP="00B67C8A">
      <w:pPr>
        <w:pStyle w:val="PARAGRAPH"/>
      </w:pPr>
      <w:r>
        <w:lastRenderedPageBreak/>
        <w:t xml:space="preserve">In </w:t>
      </w:r>
      <w:del w:id="1863" w:author="John Cowburn" w:date="2021-04-16T13:57:00Z">
        <w:r w:rsidDel="00635BE8">
          <w:delText>DLMS</w:delText>
        </w:r>
      </w:del>
      <w:ins w:id="1864" w:author="John Cowburn" w:date="2021-04-16T13:57:00Z">
        <w:r w:rsidR="00635BE8">
          <w:t>DLMS®</w:t>
        </w:r>
      </w:ins>
      <w:r>
        <w:t>/COSEM the elliptic curves and algorithms used shall be:</w:t>
      </w:r>
    </w:p>
    <w:p w14:paraId="29CA8B8C" w14:textId="77777777" w:rsidR="0012749B" w:rsidRDefault="0012749B" w:rsidP="00521922">
      <w:pPr>
        <w:pStyle w:val="ListBullet"/>
      </w:pPr>
      <w:r>
        <w:t>in the case of Security Suite</w:t>
      </w:r>
      <w:r>
        <w:fldChar w:fldCharType="begin"/>
      </w:r>
      <w:r>
        <w:instrText xml:space="preserve"> XE "Security suite" </w:instrText>
      </w:r>
      <w:r>
        <w:fldChar w:fldCharType="end"/>
      </w:r>
      <w:r>
        <w:t xml:space="preserve"> 1, the elliptic curve P-256 with the SHA-256 hash algorithm;</w:t>
      </w:r>
    </w:p>
    <w:p w14:paraId="5A584A55" w14:textId="77777777" w:rsidR="0012749B" w:rsidRDefault="0012749B" w:rsidP="00521922">
      <w:pPr>
        <w:pStyle w:val="ListBullet"/>
      </w:pPr>
      <w:r>
        <w:t>in the case of Security Suite 2, the elliptic curve</w:t>
      </w:r>
      <w:r>
        <w:fldChar w:fldCharType="begin"/>
      </w:r>
      <w:r>
        <w:instrText xml:space="preserve"> XE "Elliptic curve" </w:instrText>
      </w:r>
      <w:r>
        <w:fldChar w:fldCharType="end"/>
      </w:r>
      <w:r>
        <w:t xml:space="preserve"> P-384 with the SHA-384 hash algorithm.</w:t>
      </w:r>
    </w:p>
    <w:p w14:paraId="08287BDE" w14:textId="77777777" w:rsidR="0012749B" w:rsidRDefault="0012749B" w:rsidP="00B67C8A">
      <w:pPr>
        <w:pStyle w:val="PARAGRAPH"/>
      </w:pPr>
      <w:r>
        <w:t>The inputs to ECDSA digital signature generation are the following:</w:t>
      </w:r>
    </w:p>
    <w:p w14:paraId="1424B716" w14:textId="77777777" w:rsidR="0012749B" w:rsidRDefault="0012749B" w:rsidP="00521922">
      <w:pPr>
        <w:pStyle w:val="ListBullet"/>
      </w:pPr>
      <w:r>
        <w:t xml:space="preserve">the message </w:t>
      </w:r>
      <w:r>
        <w:rPr>
          <w:rFonts w:ascii="Times New Roman" w:hAnsi="Times New Roman" w:cs="Times New Roman"/>
          <w:i/>
        </w:rPr>
        <w:t>M</w:t>
      </w:r>
      <w:r>
        <w:t xml:space="preserve"> to be signed;</w:t>
      </w:r>
    </w:p>
    <w:p w14:paraId="5F908CC0" w14:textId="608A37D5" w:rsidR="0012749B" w:rsidRDefault="0012749B" w:rsidP="0012749B">
      <w:pPr>
        <w:pStyle w:val="NOTE"/>
        <w:ind w:left="360"/>
      </w:pPr>
      <w:r>
        <w:t>NOTE 1</w:t>
      </w:r>
      <w:r w:rsidR="00B67C8A">
        <w:t> </w:t>
      </w:r>
      <w:r>
        <w:t xml:space="preserve">In the </w:t>
      </w:r>
      <w:del w:id="1865" w:author="John Cowburn" w:date="2021-04-16T13:57:00Z">
        <w:r w:rsidDel="00635BE8">
          <w:delText>DLMS</w:delText>
        </w:r>
      </w:del>
      <w:ins w:id="1866" w:author="John Cowburn" w:date="2021-04-16T13:57:00Z">
        <w:r w:rsidR="00635BE8">
          <w:t>DLMS®</w:t>
        </w:r>
      </w:ins>
      <w:r>
        <w:t>/COSEM context “Message” may be a</w:t>
      </w:r>
      <w:r w:rsidR="005C2C5F">
        <w:t>n</w:t>
      </w:r>
      <w:r>
        <w:t xml:space="preserve"> xDLMS APDU, see </w:t>
      </w:r>
      <w:r>
        <w:fldChar w:fldCharType="begin" w:fldLock="1"/>
      </w:r>
      <w:r>
        <w:instrText xml:space="preserve"> REF _Ref378443151 \r \h </w:instrText>
      </w:r>
      <w:r>
        <w:fldChar w:fldCharType="separate"/>
      </w:r>
      <w:r w:rsidR="00811F07">
        <w:t>5.7.2</w:t>
      </w:r>
      <w:r>
        <w:fldChar w:fldCharType="end"/>
      </w:r>
      <w:r>
        <w:t xml:space="preserve"> or COSEM data, see </w:t>
      </w:r>
      <w:r>
        <w:fldChar w:fldCharType="begin" w:fldLock="1"/>
      </w:r>
      <w:r>
        <w:instrText xml:space="preserve"> REF _Ref381277296 \r \h </w:instrText>
      </w:r>
      <w:r>
        <w:fldChar w:fldCharType="separate"/>
      </w:r>
      <w:r w:rsidR="00811F07">
        <w:t>5.7.5</w:t>
      </w:r>
      <w:r>
        <w:fldChar w:fldCharType="end"/>
      </w:r>
      <w:r>
        <w:t>.</w:t>
      </w:r>
    </w:p>
    <w:p w14:paraId="47747FB6" w14:textId="77777777" w:rsidR="0012749B" w:rsidRDefault="0012749B" w:rsidP="00521922">
      <w:pPr>
        <w:pStyle w:val="ListBullet"/>
      </w:pPr>
      <w:r>
        <w:t>the private key</w:t>
      </w:r>
      <w:r>
        <w:fldChar w:fldCharType="begin"/>
      </w:r>
      <w:r>
        <w:instrText xml:space="preserve"> XE "Private key" </w:instrText>
      </w:r>
      <w:r>
        <w:fldChar w:fldCharType="end"/>
      </w:r>
      <w:r>
        <w:t xml:space="preserve"> of the signatory, </w:t>
      </w:r>
      <w:r>
        <w:rPr>
          <w:rFonts w:ascii="Times New Roman" w:hAnsi="Times New Roman" w:cs="Times New Roman"/>
          <w:i/>
        </w:rPr>
        <w:t>d</w:t>
      </w:r>
      <w:r>
        <w:t>.</w:t>
      </w:r>
    </w:p>
    <w:p w14:paraId="5B543A6A" w14:textId="77777777" w:rsidR="0012749B" w:rsidRDefault="0012749B" w:rsidP="00B67C8A">
      <w:pPr>
        <w:pStyle w:val="PARAGRAPH"/>
      </w:pPr>
      <w:r>
        <w:t xml:space="preserve">The output is the ECDSA signature </w:t>
      </w:r>
      <w:r>
        <w:rPr>
          <w:rFonts w:ascii="Times New Roman" w:hAnsi="Times New Roman" w:cs="Times New Roman"/>
          <w:i/>
        </w:rPr>
        <w:t xml:space="preserve">(r, s) </w:t>
      </w:r>
      <w:r>
        <w:t>over M.</w:t>
      </w:r>
    </w:p>
    <w:p w14:paraId="4951D16B" w14:textId="04BEBC15" w:rsidR="0012749B" w:rsidRDefault="0012749B" w:rsidP="00B67C8A">
      <w:pPr>
        <w:pStyle w:val="PARAGRAPH"/>
      </w:pPr>
      <w:r>
        <w:t xml:space="preserve">In </w:t>
      </w:r>
      <w:del w:id="1867" w:author="John Cowburn" w:date="2021-04-16T13:57:00Z">
        <w:r w:rsidDel="00635BE8">
          <w:delText>DLMS</w:delText>
        </w:r>
      </w:del>
      <w:ins w:id="1868" w:author="John Cowburn" w:date="2021-04-16T13:57:00Z">
        <w:r w:rsidR="00635BE8">
          <w:t>DLMS®</w:t>
        </w:r>
      </w:ins>
      <w:r>
        <w:t>/COSEM the plain format shall be used: the signature (</w:t>
      </w:r>
      <w:r>
        <w:rPr>
          <w:rFonts w:ascii="Times New Roman" w:hAnsi="Times New Roman" w:cs="Times New Roman"/>
          <w:i/>
        </w:rPr>
        <w:t>r, s</w:t>
      </w:r>
      <w:r>
        <w:t xml:space="preserve">) is encoded as octet string </w:t>
      </w:r>
      <w:r>
        <w:rPr>
          <w:rFonts w:ascii="Times New Roman" w:hAnsi="Times New Roman" w:cs="Times New Roman"/>
          <w:i/>
        </w:rPr>
        <w:t>R</w:t>
      </w:r>
      <w:r>
        <w:t xml:space="preserve"> II </w:t>
      </w:r>
      <w:r>
        <w:rPr>
          <w:rFonts w:ascii="Times New Roman" w:hAnsi="Times New Roman" w:cs="Times New Roman"/>
          <w:i/>
        </w:rPr>
        <w:t>S</w:t>
      </w:r>
      <w:r>
        <w:t xml:space="preserve">, i.e. as concatenation of the octet strings </w:t>
      </w:r>
      <w:r>
        <w:rPr>
          <w:rFonts w:ascii="Times New Roman" w:hAnsi="Times New Roman" w:cs="Times New Roman"/>
          <w:i/>
        </w:rPr>
        <w:t>R</w:t>
      </w:r>
      <w:r>
        <w:t xml:space="preserve"> = I2OS(</w:t>
      </w:r>
      <w:r>
        <w:rPr>
          <w:rFonts w:ascii="Times New Roman" w:hAnsi="Times New Roman" w:cs="Times New Roman"/>
          <w:i/>
        </w:rPr>
        <w:t>r, l</w:t>
      </w:r>
      <w:r>
        <w:t xml:space="preserve">) and </w:t>
      </w:r>
      <w:r>
        <w:rPr>
          <w:rFonts w:ascii="Times New Roman" w:hAnsi="Times New Roman" w:cs="Times New Roman"/>
          <w:i/>
        </w:rPr>
        <w:t>S</w:t>
      </w:r>
      <w:r>
        <w:t xml:space="preserve"> = I2OS(</w:t>
      </w:r>
      <w:r>
        <w:rPr>
          <w:rFonts w:ascii="Times New Roman" w:hAnsi="Times New Roman" w:cs="Times New Roman"/>
          <w:i/>
        </w:rPr>
        <w:t>s, l</w:t>
      </w:r>
      <w:r>
        <w:t xml:space="preserve">) with </w:t>
      </w:r>
      <w:r>
        <w:rPr>
          <w:rFonts w:ascii="Times New Roman" w:hAnsi="Times New Roman" w:cs="Times New Roman"/>
          <w:i/>
        </w:rPr>
        <w:t>l</w:t>
      </w:r>
      <w:r>
        <w:t xml:space="preserve"> = </w:t>
      </w:r>
      <w:r>
        <w:rPr>
          <w:rFonts w:ascii="Times New Roman" w:hAnsi="Times New Roman" w:cs="Times New Roman"/>
          <w:i/>
        </w:rPr>
        <w:t>[log</w:t>
      </w:r>
      <w:r w:rsidRPr="002F7A07">
        <w:rPr>
          <w:rStyle w:val="SUBscript"/>
          <w:rFonts w:ascii="Times New Roman" w:hAnsi="Times New Roman" w:cs="Times New Roman"/>
          <w:i/>
        </w:rPr>
        <w:t>256</w:t>
      </w:r>
      <w:r>
        <w:rPr>
          <w:rFonts w:ascii="Times New Roman" w:hAnsi="Times New Roman" w:cs="Times New Roman"/>
          <w:i/>
        </w:rPr>
        <w:t xml:space="preserve"> n]</w:t>
      </w:r>
      <w:r>
        <w:t xml:space="preserve">. Thus, the signature has a fixed length of 2 </w:t>
      </w:r>
      <w:r>
        <w:rPr>
          <w:rFonts w:ascii="Times New Roman" w:hAnsi="Times New Roman" w:cs="Times New Roman"/>
          <w:i/>
        </w:rPr>
        <w:t>l</w:t>
      </w:r>
      <w:r>
        <w:t xml:space="preserve"> octets.</w:t>
      </w:r>
    </w:p>
    <w:p w14:paraId="62DBD8B3" w14:textId="77777777" w:rsidR="0012749B" w:rsidRDefault="0012749B" w:rsidP="00B67C8A">
      <w:pPr>
        <w:pStyle w:val="NOTE"/>
      </w:pPr>
      <w:r>
        <w:t>NOTE 2</w:t>
      </w:r>
      <w:r w:rsidR="00B67C8A">
        <w:t> </w:t>
      </w:r>
      <w:r>
        <w:t xml:space="preserve">Here, </w:t>
      </w:r>
      <w:r>
        <w:rPr>
          <w:rFonts w:ascii="Times New Roman" w:hAnsi="Times New Roman" w:cs="Times New Roman"/>
          <w:i/>
        </w:rPr>
        <w:t>n</w:t>
      </w:r>
      <w:r>
        <w:t xml:space="preserve"> is the order of the base point </w:t>
      </w:r>
      <w:r>
        <w:rPr>
          <w:rFonts w:ascii="Times New Roman" w:hAnsi="Times New Roman" w:cs="Times New Roman"/>
          <w:i/>
        </w:rPr>
        <w:t>G</w:t>
      </w:r>
      <w:r>
        <w:t xml:space="preserve"> of the elliptic curve. I2OS is the </w:t>
      </w:r>
      <w:r>
        <w:rPr>
          <w:rFonts w:ascii="Times New Roman" w:hAnsi="Times New Roman" w:cs="Times New Roman"/>
        </w:rPr>
        <w:t xml:space="preserve">Integer to Octet String </w:t>
      </w:r>
      <w:r>
        <w:t xml:space="preserve">Conversion Primitive. See </w:t>
      </w:r>
      <w:r>
        <w:fldChar w:fldCharType="begin" w:fldLock="1"/>
      </w:r>
      <w:r>
        <w:instrText xml:space="preserve"> REF _Ref381276033 \r \h </w:instrText>
      </w:r>
      <w:r>
        <w:fldChar w:fldCharType="separate"/>
      </w:r>
      <w:r w:rsidR="00811F07">
        <w:t>5.3.4.3</w:t>
      </w:r>
      <w:r>
        <w:fldChar w:fldCharType="end"/>
      </w:r>
      <w:r>
        <w:t>.</w:t>
      </w:r>
    </w:p>
    <w:p w14:paraId="27153B46" w14:textId="77777777" w:rsidR="0012749B" w:rsidRDefault="0012749B" w:rsidP="00B67C8A">
      <w:pPr>
        <w:pStyle w:val="PARAGRAPH"/>
      </w:pPr>
      <w:r>
        <w:t>The inputs to the verification of the ECDSA digital signature generation are the following:</w:t>
      </w:r>
    </w:p>
    <w:p w14:paraId="748FA3A6" w14:textId="77777777" w:rsidR="0012749B" w:rsidRDefault="0012749B" w:rsidP="00521922">
      <w:pPr>
        <w:pStyle w:val="ListBullet"/>
      </w:pPr>
      <w:r>
        <w:t>the signed message</w:t>
      </w:r>
      <w:r>
        <w:rPr>
          <w:rFonts w:ascii="Times New Roman" w:hAnsi="Times New Roman" w:cs="Times New Roman"/>
          <w:i/>
        </w:rPr>
        <w:t xml:space="preserve"> M’</w:t>
      </w:r>
      <w:r>
        <w:t>;</w:t>
      </w:r>
    </w:p>
    <w:p w14:paraId="4586127D" w14:textId="77777777" w:rsidR="0012749B" w:rsidRDefault="0012749B" w:rsidP="00521922">
      <w:pPr>
        <w:pStyle w:val="ListBullet"/>
      </w:pPr>
      <w:r>
        <w:t>the received ECDSA signature (</w:t>
      </w:r>
      <w:r>
        <w:rPr>
          <w:rFonts w:ascii="Times New Roman" w:hAnsi="Times New Roman" w:cs="Times New Roman"/>
          <w:i/>
        </w:rPr>
        <w:t>r’, s’</w:t>
      </w:r>
      <w:r>
        <w:t>);</w:t>
      </w:r>
    </w:p>
    <w:p w14:paraId="43801090" w14:textId="77777777" w:rsidR="0012749B" w:rsidRDefault="0012749B" w:rsidP="00521922">
      <w:pPr>
        <w:pStyle w:val="ListBullet"/>
      </w:pPr>
      <w:r>
        <w:t>the authentic public key</w:t>
      </w:r>
      <w:r>
        <w:fldChar w:fldCharType="begin"/>
      </w:r>
      <w:r>
        <w:instrText xml:space="preserve"> XE "Public key" </w:instrText>
      </w:r>
      <w:r>
        <w:fldChar w:fldCharType="end"/>
      </w:r>
      <w:r>
        <w:t xml:space="preserve"> of the signatory, </w:t>
      </w:r>
      <w:r>
        <w:rPr>
          <w:rFonts w:ascii="Times New Roman" w:hAnsi="Times New Roman" w:cs="Times New Roman"/>
          <w:i/>
        </w:rPr>
        <w:t>Q</w:t>
      </w:r>
      <w:r>
        <w:t>.</w:t>
      </w:r>
    </w:p>
    <w:p w14:paraId="23084546" w14:textId="77777777" w:rsidR="0012749B" w:rsidRPr="006A5DE4" w:rsidRDefault="0012749B" w:rsidP="00B67C8A">
      <w:pPr>
        <w:pStyle w:val="PARAGRAPH"/>
      </w:pPr>
      <w:r w:rsidRPr="006A5DE4">
        <w:t xml:space="preserve">The process of generating and verifying the signatures shall be as specified in </w:t>
      </w:r>
      <w:r w:rsidRPr="006A5DE4">
        <w:fldChar w:fldCharType="begin" w:fldLock="1"/>
      </w:r>
      <w:r w:rsidRPr="006A5DE4">
        <w:instrText xml:space="preserve"> REF NSA1_ECDSA \h  \* MERGEFORMAT </w:instrText>
      </w:r>
      <w:r w:rsidRPr="006A5DE4">
        <w:fldChar w:fldCharType="separate"/>
      </w:r>
      <w:r w:rsidR="00811F07" w:rsidRPr="006A5DE4">
        <w:t>NSA1</w:t>
      </w:r>
      <w:r w:rsidRPr="006A5DE4">
        <w:fldChar w:fldCharType="end"/>
      </w:r>
      <w:r w:rsidR="00A058C9" w:rsidRPr="006A5DE4">
        <w:t>,</w:t>
      </w:r>
      <w:r w:rsidRPr="006A5DE4">
        <w:t xml:space="preserve"> 3.4.</w:t>
      </w:r>
    </w:p>
    <w:p w14:paraId="0F56438F" w14:textId="77777777" w:rsidR="0012749B" w:rsidRPr="006A5DE4" w:rsidRDefault="0012749B" w:rsidP="007E0B29">
      <w:pPr>
        <w:pStyle w:val="Heading4"/>
      </w:pPr>
      <w:bookmarkStart w:id="1869" w:name="_Toc392501250"/>
      <w:bookmarkStart w:id="1870" w:name="_Toc386027403"/>
      <w:bookmarkStart w:id="1871" w:name="_Toc378104291"/>
      <w:bookmarkStart w:id="1872" w:name="_Ref341969672"/>
      <w:bookmarkStart w:id="1873" w:name="_Toc437856445"/>
      <w:r w:rsidRPr="006A5DE4">
        <w:t>Key agreement</w:t>
      </w:r>
      <w:bookmarkEnd w:id="1869"/>
      <w:bookmarkEnd w:id="1870"/>
      <w:bookmarkEnd w:id="1871"/>
      <w:bookmarkEnd w:id="1872"/>
      <w:bookmarkEnd w:id="1873"/>
      <w:r w:rsidRPr="006A5DE4">
        <w:fldChar w:fldCharType="begin"/>
      </w:r>
      <w:r w:rsidRPr="006A5DE4">
        <w:instrText xml:space="preserve"> XE "Key agreement" </w:instrText>
      </w:r>
      <w:r w:rsidRPr="006A5DE4">
        <w:fldChar w:fldCharType="end"/>
      </w:r>
    </w:p>
    <w:p w14:paraId="7B6A701B" w14:textId="77777777" w:rsidR="0012749B" w:rsidRPr="006A5DE4" w:rsidRDefault="0012749B" w:rsidP="007E0B29">
      <w:pPr>
        <w:pStyle w:val="Heading5"/>
      </w:pPr>
      <w:bookmarkStart w:id="1874" w:name="_Toc392501251"/>
      <w:bookmarkStart w:id="1875" w:name="_Toc386027404"/>
      <w:bookmarkStart w:id="1876" w:name="_Toc378104292"/>
      <w:bookmarkStart w:id="1877" w:name="_Ref342551297"/>
      <w:bookmarkStart w:id="1878" w:name="_Toc339091325"/>
      <w:bookmarkStart w:id="1879" w:name="_Ref421555818"/>
      <w:bookmarkStart w:id="1880" w:name="_Toc437856446"/>
      <w:r w:rsidRPr="006A5DE4">
        <w:t>Overview</w:t>
      </w:r>
      <w:bookmarkEnd w:id="1874"/>
      <w:bookmarkEnd w:id="1875"/>
      <w:bookmarkEnd w:id="1876"/>
      <w:bookmarkEnd w:id="1877"/>
      <w:bookmarkEnd w:id="1878"/>
      <w:bookmarkEnd w:id="1879"/>
      <w:bookmarkEnd w:id="1880"/>
    </w:p>
    <w:p w14:paraId="3D5BADA0" w14:textId="77777777" w:rsidR="0012749B" w:rsidRPr="006A5DE4" w:rsidRDefault="0012749B" w:rsidP="00B67C8A">
      <w:pPr>
        <w:pStyle w:val="PARAGRAPH"/>
      </w:pPr>
      <w:r w:rsidRPr="006A5DE4">
        <w:t>Key agreement allows two entities to jointly compute a shared secret</w:t>
      </w:r>
      <w:r w:rsidRPr="006A5DE4">
        <w:fldChar w:fldCharType="begin"/>
      </w:r>
      <w:r w:rsidRPr="006A5DE4">
        <w:instrText xml:space="preserve"> XE "Shared secret" </w:instrText>
      </w:r>
      <w:r w:rsidRPr="006A5DE4">
        <w:fldChar w:fldCharType="end"/>
      </w:r>
      <w:r w:rsidRPr="006A5DE4">
        <w:t xml:space="preserve"> and derive secret keying material</w:t>
      </w:r>
      <w:r w:rsidRPr="006A5DE4">
        <w:fldChar w:fldCharType="begin"/>
      </w:r>
      <w:r w:rsidRPr="006A5DE4">
        <w:instrText xml:space="preserve"> XE "Secret keying material" </w:instrText>
      </w:r>
      <w:r w:rsidRPr="006A5DE4">
        <w:fldChar w:fldCharType="end"/>
      </w:r>
      <w:r w:rsidRPr="006A5DE4">
        <w:t xml:space="preserve"> from it. See also </w:t>
      </w:r>
      <w:r w:rsidRPr="006A5DE4">
        <w:fldChar w:fldCharType="begin" w:fldLock="1"/>
      </w:r>
      <w:r w:rsidRPr="006A5DE4">
        <w:instrText xml:space="preserve"> REF NIST_SP_800_56A \h </w:instrText>
      </w:r>
      <w:r w:rsidR="006A5DE4">
        <w:instrText xml:space="preserve"> \* MERGEFORMAT </w:instrText>
      </w:r>
      <w:r w:rsidRPr="006A5DE4">
        <w:fldChar w:fldCharType="separate"/>
      </w:r>
      <w:r w:rsidR="00811F07" w:rsidRPr="006A5DE4">
        <w:t>NIST SP 800-56A Rev. 2: 2013</w:t>
      </w:r>
      <w:r w:rsidRPr="006A5DE4">
        <w:fldChar w:fldCharType="end"/>
      </w:r>
      <w:r w:rsidRPr="006A5DE4">
        <w:t>.</w:t>
      </w:r>
    </w:p>
    <w:p w14:paraId="0120A9AC" w14:textId="17CD1789" w:rsidR="0012749B" w:rsidRPr="006A5DE4" w:rsidRDefault="0012749B" w:rsidP="00B67C8A">
      <w:pPr>
        <w:pStyle w:val="PARAGRAPH"/>
      </w:pPr>
      <w:r w:rsidRPr="006A5DE4">
        <w:t xml:space="preserve">For </w:t>
      </w:r>
      <w:del w:id="1881" w:author="John Cowburn" w:date="2021-04-16T13:57:00Z">
        <w:r w:rsidRPr="006A5DE4" w:rsidDel="00635BE8">
          <w:delText>DLMS</w:delText>
        </w:r>
      </w:del>
      <w:ins w:id="1882" w:author="John Cowburn" w:date="2021-04-16T13:57:00Z">
        <w:r w:rsidR="00635BE8">
          <w:t>DLMS®</w:t>
        </w:r>
      </w:ins>
      <w:r w:rsidRPr="006A5DE4">
        <w:t xml:space="preserve">/COSEM three elliptic curve key agreement schemes have been selected from </w:t>
      </w:r>
      <w:r w:rsidRPr="006A5DE4">
        <w:fldChar w:fldCharType="begin" w:fldLock="1"/>
      </w:r>
      <w:r w:rsidRPr="006A5DE4">
        <w:instrText xml:space="preserve"> REF NIST_SP_800_56A \h  \* MERGEFORMAT </w:instrText>
      </w:r>
      <w:r w:rsidRPr="006A5DE4">
        <w:fldChar w:fldCharType="separate"/>
      </w:r>
      <w:r w:rsidR="00811F07" w:rsidRPr="006A5DE4">
        <w:t>NIST SP 800-56A Rev. 2: 2013</w:t>
      </w:r>
      <w:r w:rsidRPr="006A5DE4">
        <w:fldChar w:fldCharType="end"/>
      </w:r>
      <w:r w:rsidRPr="006A5DE4">
        <w:t>:</w:t>
      </w:r>
    </w:p>
    <w:p w14:paraId="5D19D717" w14:textId="77777777" w:rsidR="0012749B" w:rsidRPr="006A5DE4" w:rsidRDefault="0012749B" w:rsidP="00521922">
      <w:pPr>
        <w:pStyle w:val="ListBullet"/>
      </w:pPr>
      <w:r w:rsidRPr="006A5DE4">
        <w:t>the Ephemeral Unified Model</w:t>
      </w:r>
      <w:r w:rsidRPr="006A5DE4">
        <w:fldChar w:fldCharType="begin"/>
      </w:r>
      <w:r w:rsidRPr="006A5DE4">
        <w:instrText xml:space="preserve"> XE "Ephemeral Unified Model" </w:instrText>
      </w:r>
      <w:r w:rsidRPr="006A5DE4">
        <w:fldChar w:fldCharType="end"/>
      </w:r>
      <w:r w:rsidRPr="006A5DE4">
        <w:t xml:space="preserve"> C(2e, 0s, ECC CDH) scheme;</w:t>
      </w:r>
    </w:p>
    <w:p w14:paraId="435D829F" w14:textId="77777777" w:rsidR="0012749B" w:rsidRPr="006A5DE4" w:rsidRDefault="0012749B" w:rsidP="00521922">
      <w:pPr>
        <w:pStyle w:val="ListBullet"/>
      </w:pPr>
      <w:r w:rsidRPr="006A5DE4">
        <w:t>the One-Pass Diffie-Hellman</w:t>
      </w:r>
      <w:r w:rsidRPr="006A5DE4">
        <w:fldChar w:fldCharType="begin"/>
      </w:r>
      <w:r w:rsidRPr="006A5DE4">
        <w:instrText xml:space="preserve"> XE "One-Pass Diffie-Hellman" </w:instrText>
      </w:r>
      <w:r w:rsidRPr="006A5DE4">
        <w:fldChar w:fldCharType="end"/>
      </w:r>
      <w:r w:rsidR="007D0168" w:rsidRPr="006A5DE4">
        <w:t xml:space="preserve"> C(1e, </w:t>
      </w:r>
      <w:r w:rsidRPr="006A5DE4">
        <w:t>1s, ECC CDH) scheme;</w:t>
      </w:r>
    </w:p>
    <w:p w14:paraId="7568D6F7" w14:textId="77777777" w:rsidR="0012749B" w:rsidRPr="006A5DE4" w:rsidRDefault="0012749B" w:rsidP="00521922">
      <w:pPr>
        <w:pStyle w:val="ListBullet"/>
      </w:pPr>
      <w:r w:rsidRPr="006A5DE4">
        <w:t>the Static Unified Model</w:t>
      </w:r>
      <w:r w:rsidRPr="006A5DE4">
        <w:fldChar w:fldCharType="begin"/>
      </w:r>
      <w:r w:rsidRPr="006A5DE4">
        <w:instrText xml:space="preserve"> XE "Static Unified Model" </w:instrText>
      </w:r>
      <w:r w:rsidRPr="006A5DE4">
        <w:fldChar w:fldCharType="end"/>
      </w:r>
      <w:r w:rsidRPr="006A5DE4">
        <w:t xml:space="preserve"> C(0e, 2s, ECC CDH) scheme.</w:t>
      </w:r>
    </w:p>
    <w:p w14:paraId="520BAD54" w14:textId="77777777" w:rsidR="0012749B" w:rsidRPr="006A5DE4" w:rsidRDefault="0012749B" w:rsidP="00B67C8A">
      <w:pPr>
        <w:pStyle w:val="NOTE"/>
      </w:pPr>
      <w:r w:rsidRPr="006A5DE4">
        <w:t>NOTE</w:t>
      </w:r>
      <w:r w:rsidR="00B67C8A" w:rsidRPr="006A5DE4">
        <w:t> </w:t>
      </w:r>
      <w:r w:rsidRPr="006A5DE4">
        <w:t>For NSA Suite B the first two schemes have been selected.</w:t>
      </w:r>
    </w:p>
    <w:p w14:paraId="25054310" w14:textId="77777777" w:rsidR="0012749B" w:rsidRPr="006A5DE4" w:rsidRDefault="0012749B" w:rsidP="007E0B29">
      <w:pPr>
        <w:pStyle w:val="Heading5"/>
      </w:pPr>
      <w:bookmarkStart w:id="1883" w:name="_Ref342551547"/>
      <w:bookmarkStart w:id="1884" w:name="_Ref339656210"/>
      <w:bookmarkStart w:id="1885" w:name="_Ref339267575"/>
      <w:bookmarkStart w:id="1886" w:name="_Toc339091326"/>
      <w:bookmarkStart w:id="1887" w:name="_Toc392501252"/>
      <w:bookmarkStart w:id="1888" w:name="_Toc386027405"/>
      <w:bookmarkStart w:id="1889" w:name="_Toc378104293"/>
      <w:bookmarkStart w:id="1890" w:name="_Ref373699006"/>
      <w:bookmarkStart w:id="1891" w:name="_Ref373699000"/>
      <w:bookmarkStart w:id="1892" w:name="_Ref421555848"/>
      <w:bookmarkStart w:id="1893" w:name="_Toc437856447"/>
      <w:bookmarkStart w:id="1894" w:name="_Ref96587318"/>
      <w:r w:rsidRPr="006A5DE4">
        <w:t>The Ephemeral Unified Model</w:t>
      </w:r>
      <w:r w:rsidRPr="006A5DE4">
        <w:fldChar w:fldCharType="begin"/>
      </w:r>
      <w:r w:rsidRPr="006A5DE4">
        <w:instrText xml:space="preserve"> XE "Key agreement, Ephemeral Unified Model" </w:instrText>
      </w:r>
      <w:r w:rsidRPr="006A5DE4">
        <w:fldChar w:fldCharType="end"/>
      </w:r>
      <w:r w:rsidRPr="006A5DE4">
        <w:t xml:space="preserve"> C(2e, 0s, ECC CDH)</w:t>
      </w:r>
      <w:bookmarkEnd w:id="1883"/>
      <w:bookmarkEnd w:id="1884"/>
      <w:bookmarkEnd w:id="1885"/>
      <w:bookmarkEnd w:id="1886"/>
      <w:r w:rsidRPr="006A5DE4">
        <w:t xml:space="preserve"> scheme</w:t>
      </w:r>
      <w:bookmarkEnd w:id="1887"/>
      <w:bookmarkEnd w:id="1888"/>
      <w:bookmarkEnd w:id="1889"/>
      <w:bookmarkEnd w:id="1890"/>
      <w:bookmarkEnd w:id="1891"/>
      <w:bookmarkEnd w:id="1892"/>
      <w:bookmarkEnd w:id="1893"/>
      <w:bookmarkEnd w:id="1894"/>
    </w:p>
    <w:p w14:paraId="55EA8498" w14:textId="77FA2F1D" w:rsidR="0012749B" w:rsidRDefault="0012749B" w:rsidP="00B67C8A">
      <w:pPr>
        <w:pStyle w:val="PARAGRAPH"/>
      </w:pPr>
      <w:r>
        <w:t xml:space="preserve">This scheme is for use between a </w:t>
      </w:r>
      <w:del w:id="1895" w:author="John Cowburn" w:date="2021-04-16T13:57:00Z">
        <w:r w:rsidDel="00635BE8">
          <w:delText>DLMS</w:delText>
        </w:r>
      </w:del>
      <w:ins w:id="1896" w:author="John Cowburn" w:date="2021-04-16T13:57:00Z">
        <w:r w:rsidR="00635BE8">
          <w:t>DLMS®</w:t>
        </w:r>
      </w:ins>
      <w:r>
        <w:t>/COSEM client and a server to agree on the master key, on global encryption keys and/or on the authentication key. The client plays the role of party U and the server plays the role of party V. The process is supported by the methods of the “Security setup” interface class</w:t>
      </w:r>
      <w:r>
        <w:fldChar w:fldCharType="begin"/>
      </w:r>
      <w:r>
        <w:instrText xml:space="preserve"> XE "\Security setup\ interface class" </w:instrText>
      </w:r>
      <w:r>
        <w:fldChar w:fldCharType="end"/>
      </w:r>
      <w:r>
        <w:t xml:space="preserve">; </w:t>
      </w:r>
      <w:r w:rsidRPr="00AE4CB6">
        <w:rPr>
          <w:highlight w:val="yellow"/>
        </w:rPr>
        <w:t xml:space="preserve">see </w:t>
      </w:r>
      <w:ins w:id="1897" w:author="John Cowburn" w:date="2021-03-24T13:47:00Z">
        <w:r w:rsidR="00CA346F" w:rsidRPr="00AE4CB6">
          <w:rPr>
            <w:highlight w:val="yellow"/>
          </w:rPr>
          <w:fldChar w:fldCharType="begin"/>
        </w:r>
        <w:r w:rsidR="00CA346F" w:rsidRPr="00AE4CB6">
          <w:rPr>
            <w:highlight w:val="yellow"/>
          </w:rPr>
          <w:instrText xml:space="preserve"> REF IEC62056_6_2 \h </w:instrText>
        </w:r>
      </w:ins>
      <w:r w:rsidR="00CA346F" w:rsidRPr="00AE4CB6">
        <w:rPr>
          <w:highlight w:val="yellow"/>
        </w:rPr>
      </w:r>
      <w:r w:rsidR="00AE4CB6">
        <w:rPr>
          <w:highlight w:val="yellow"/>
        </w:rPr>
        <w:instrText xml:space="preserve"> \* MERGEFORMAT </w:instrText>
      </w:r>
      <w:r w:rsidR="00CA346F" w:rsidRPr="00AE4CB6">
        <w:rPr>
          <w:highlight w:val="yellow"/>
        </w:rPr>
        <w:fldChar w:fldCharType="separate"/>
      </w:r>
      <w:r w:rsidR="00DC4BE9" w:rsidRPr="00AE4CB6">
        <w:rPr>
          <w:color w:val="000000"/>
          <w:highlight w:val="yellow"/>
        </w:rPr>
        <w:t>IEC 62056-6-2:</w:t>
      </w:r>
      <w:ins w:id="1898" w:author="John Cowburn" w:date="2021-03-24T13:24:00Z">
        <w:r w:rsidR="00DC4BE9" w:rsidRPr="00AE4CB6">
          <w:rPr>
            <w:color w:val="000000"/>
            <w:highlight w:val="yellow"/>
          </w:rPr>
          <w:t>2021</w:t>
        </w:r>
      </w:ins>
      <w:ins w:id="1899" w:author="John Cowburn" w:date="2021-03-24T13:47:00Z">
        <w:r w:rsidR="00CA346F" w:rsidRPr="00AE4CB6">
          <w:rPr>
            <w:highlight w:val="yellow"/>
          </w:rPr>
          <w:fldChar w:fldCharType="end"/>
        </w:r>
      </w:ins>
      <w:ins w:id="1900" w:author="John Cowburn" w:date="2021-03-24T13:48:00Z">
        <w:r w:rsidR="00CA346F" w:rsidRPr="00AE4CB6">
          <w:rPr>
            <w:highlight w:val="yellow"/>
          </w:rPr>
          <w:t>, 4.4.7</w:t>
        </w:r>
      </w:ins>
      <w:del w:id="1901" w:author="John Cowburn" w:date="2021-03-24T13:47:00Z">
        <w:r w:rsidR="0014559F" w:rsidRPr="0007545C" w:rsidDel="00CA346F">
          <w:fldChar w:fldCharType="begin" w:fldLock="1"/>
        </w:r>
        <w:r w:rsidR="0014559F" w:rsidRPr="0007545C" w:rsidDel="00CA346F">
          <w:delInstrText xml:space="preserve"> REF IEC62056_62_IC \h  \* MERGEFORMAT </w:delInstrText>
        </w:r>
        <w:r w:rsidR="0014559F" w:rsidRPr="0007545C" w:rsidDel="00CA346F">
          <w:fldChar w:fldCharType="separate"/>
        </w:r>
        <w:r w:rsidR="00077BDE" w:rsidDel="00CA346F">
          <w:rPr>
            <w:color w:val="000000"/>
          </w:rPr>
          <w:delText>IEC 6</w:delText>
        </w:r>
        <w:r w:rsidR="00811F07" w:rsidRPr="00347160" w:rsidDel="00CA346F">
          <w:rPr>
            <w:color w:val="000000"/>
          </w:rPr>
          <w:delText>2056-6-2:—</w:delText>
        </w:r>
        <w:r w:rsidR="0014559F" w:rsidRPr="0007545C" w:rsidDel="00CA346F">
          <w:fldChar w:fldCharType="end"/>
        </w:r>
      </w:del>
      <w:del w:id="1902" w:author="John Cowburn" w:date="2021-03-24T13:48:00Z">
        <w:r w:rsidR="0014559F" w:rsidRPr="0007545C" w:rsidDel="00CA346F">
          <w:delText>, 5.3.</w:delText>
        </w:r>
        <w:r w:rsidRPr="0007545C" w:rsidDel="00CA346F">
          <w:delText>7</w:delText>
        </w:r>
      </w:del>
      <w:r w:rsidRPr="0007545C">
        <w:t>.</w:t>
      </w:r>
    </w:p>
    <w:p w14:paraId="20ED9582" w14:textId="77777777" w:rsidR="0012749B" w:rsidRDefault="0012749B" w:rsidP="00B67C8A">
      <w:pPr>
        <w:pStyle w:val="PARAGRAPH"/>
      </w:pPr>
      <w:r>
        <w:t>The parties generate an ephemeral key pair from the domain parameters</w:t>
      </w:r>
      <w:r>
        <w:fldChar w:fldCharType="begin"/>
      </w:r>
      <w:r>
        <w:instrText xml:space="preserve"> XE "Domain parameters" </w:instrText>
      </w:r>
      <w:r>
        <w:fldChar w:fldCharType="end"/>
      </w:r>
      <w:r>
        <w:t xml:space="preserve"> </w:t>
      </w:r>
      <w:r>
        <w:rPr>
          <w:rFonts w:ascii="Times New Roman" w:hAnsi="Times New Roman" w:cs="Times New Roman"/>
          <w:i/>
        </w:rPr>
        <w:t>D</w:t>
      </w:r>
      <w:r>
        <w:t xml:space="preserve">. The parties exchange ephemeral public keys and then compute the shared secret </w:t>
      </w:r>
      <w:r>
        <w:rPr>
          <w:rFonts w:ascii="Times New Roman" w:hAnsi="Times New Roman" w:cs="Times New Roman"/>
          <w:i/>
        </w:rPr>
        <w:t>Z</w:t>
      </w:r>
      <w:r>
        <w:t xml:space="preserve"> using the domain parameters, their ephemeral private key</w:t>
      </w:r>
      <w:r>
        <w:fldChar w:fldCharType="begin"/>
      </w:r>
      <w:r>
        <w:instrText xml:space="preserve"> XE "Ephemeral private key" </w:instrText>
      </w:r>
      <w:r>
        <w:fldChar w:fldCharType="end"/>
      </w:r>
      <w:r>
        <w:t xml:space="preserve"> and the ephemeral public key</w:t>
      </w:r>
      <w:r>
        <w:fldChar w:fldCharType="begin"/>
      </w:r>
      <w:r>
        <w:instrText xml:space="preserve"> XE "Ephemeral public key" </w:instrText>
      </w:r>
      <w:r>
        <w:fldChar w:fldCharType="end"/>
      </w:r>
      <w:r>
        <w:t xml:space="preserve"> of the other party. The secret keying material is derived using the key derivation</w:t>
      </w:r>
      <w:r>
        <w:fldChar w:fldCharType="begin"/>
      </w:r>
      <w:r>
        <w:instrText xml:space="preserve"> XE "Key derivation" </w:instrText>
      </w:r>
      <w:r>
        <w:fldChar w:fldCharType="end"/>
      </w:r>
      <w:r>
        <w:t xml:space="preserve"> function specified in </w:t>
      </w:r>
      <w:r>
        <w:fldChar w:fldCharType="begin" w:fldLock="1"/>
      </w:r>
      <w:r>
        <w:instrText xml:space="preserve"> REF _Ref342163082 \r \h </w:instrText>
      </w:r>
      <w:r>
        <w:fldChar w:fldCharType="separate"/>
      </w:r>
      <w:r w:rsidR="00811F07">
        <w:t>5.3.4.6.5</w:t>
      </w:r>
      <w:r>
        <w:fldChar w:fldCharType="end"/>
      </w:r>
      <w:r>
        <w:t xml:space="preserve"> from the shared secret</w:t>
      </w:r>
      <w:r>
        <w:fldChar w:fldCharType="begin"/>
      </w:r>
      <w:r>
        <w:instrText xml:space="preserve"> XE "Shared secret" </w:instrText>
      </w:r>
      <w:r>
        <w:fldChar w:fldCharType="end"/>
      </w:r>
      <w:r>
        <w:t xml:space="preserve"> </w:t>
      </w:r>
      <w:r>
        <w:rPr>
          <w:rFonts w:ascii="Times New Roman" w:hAnsi="Times New Roman" w:cs="Times New Roman"/>
          <w:i/>
        </w:rPr>
        <w:t>Z</w:t>
      </w:r>
      <w:r>
        <w:t xml:space="preserve"> and other input</w:t>
      </w:r>
      <w:r>
        <w:fldChar w:fldCharType="begin"/>
      </w:r>
      <w:r>
        <w:instrText xml:space="preserve"> XE "Other input" </w:instrText>
      </w:r>
      <w:r>
        <w:fldChar w:fldCharType="end"/>
      </w:r>
      <w:r>
        <w:t>.</w:t>
      </w:r>
    </w:p>
    <w:p w14:paraId="558D7158" w14:textId="77777777" w:rsidR="0012749B" w:rsidRDefault="0012749B" w:rsidP="00B67C8A">
      <w:pPr>
        <w:pStyle w:val="PARAGRAPH"/>
      </w:pPr>
      <w:r>
        <w:lastRenderedPageBreak/>
        <w:t xml:space="preserve">The process is specified in detail in </w:t>
      </w:r>
      <w:r>
        <w:fldChar w:fldCharType="begin" w:fldLock="1"/>
      </w:r>
      <w:r>
        <w:instrText xml:space="preserve"> REF NIST_SP_800_56A \h  \* MERGEFORMAT </w:instrText>
      </w:r>
      <w:r>
        <w:fldChar w:fldCharType="separate"/>
      </w:r>
      <w:r w:rsidR="00811F07" w:rsidRPr="00E905E9">
        <w:t>NIST SP 800-56A Rev. 2: 2013</w:t>
      </w:r>
      <w:r>
        <w:fldChar w:fldCharType="end"/>
      </w:r>
      <w:r w:rsidR="00A058C9">
        <w:t>,</w:t>
      </w:r>
      <w:r>
        <w:t xml:space="preserve"> 6.1.2.2 and </w:t>
      </w:r>
      <w:r>
        <w:fldChar w:fldCharType="begin" w:fldLock="1"/>
      </w:r>
      <w:r>
        <w:instrText xml:space="preserve"> REF NSA2_KeyAgreement \h </w:instrText>
      </w:r>
      <w:r>
        <w:fldChar w:fldCharType="separate"/>
      </w:r>
      <w:r w:rsidR="00811F07" w:rsidRPr="00E905E9">
        <w:t>NSA2</w:t>
      </w:r>
      <w:r>
        <w:fldChar w:fldCharType="end"/>
      </w:r>
      <w:r w:rsidR="00A058C9">
        <w:t>,</w:t>
      </w:r>
      <w:r>
        <w:t xml:space="preserve"> 3.1 and it is shown in </w:t>
      </w:r>
      <w:r>
        <w:fldChar w:fldCharType="begin" w:fldLock="1"/>
      </w:r>
      <w:r>
        <w:instrText xml:space="preserve"> REF _Ref378532455 \h  \* MERGEFORMAT </w:instrText>
      </w:r>
      <w:r>
        <w:fldChar w:fldCharType="separate"/>
      </w:r>
      <w:r w:rsidR="00811F07" w:rsidRPr="00811F07">
        <w:t>Figure 20</w:t>
      </w:r>
      <w:r>
        <w:fldChar w:fldCharType="end"/>
      </w:r>
      <w:r>
        <w:t xml:space="preserve"> and </w:t>
      </w:r>
      <w:r>
        <w:fldChar w:fldCharType="begin" w:fldLock="1"/>
      </w:r>
      <w:r>
        <w:instrText xml:space="preserve"> REF _Ref339275737 \h  \* MERGEFORMAT </w:instrText>
      </w:r>
      <w:r>
        <w:fldChar w:fldCharType="separate"/>
      </w:r>
      <w:r w:rsidR="00811F07" w:rsidRPr="00811F07">
        <w:t>Table 4</w:t>
      </w:r>
      <w:r>
        <w:fldChar w:fldCharType="end"/>
      </w:r>
      <w:r>
        <w:t xml:space="preserve"> below.</w:t>
      </w:r>
    </w:p>
    <w:p w14:paraId="2E4223FF" w14:textId="77777777" w:rsidR="0012749B" w:rsidRPr="006A5DE4" w:rsidRDefault="0012749B" w:rsidP="00B67C8A">
      <w:pPr>
        <w:pStyle w:val="FIGURE"/>
      </w:pPr>
      <w:r w:rsidRPr="006A5DE4">
        <w:rPr>
          <w:noProof/>
          <w:lang w:eastAsia="en-GB"/>
        </w:rPr>
        <w:drawing>
          <wp:inline distT="0" distB="0" distL="0" distR="0" wp14:anchorId="0EE48307" wp14:editId="6F835BD0">
            <wp:extent cx="5969635" cy="25450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9635" cy="2545080"/>
                    </a:xfrm>
                    <a:prstGeom prst="rect">
                      <a:avLst/>
                    </a:prstGeom>
                    <a:noFill/>
                    <a:ln>
                      <a:noFill/>
                    </a:ln>
                  </pic:spPr>
                </pic:pic>
              </a:graphicData>
            </a:graphic>
          </wp:inline>
        </w:drawing>
      </w:r>
    </w:p>
    <w:p w14:paraId="3A6BBE1C" w14:textId="77777777" w:rsidR="0012749B" w:rsidRPr="006A5DE4" w:rsidRDefault="0012749B" w:rsidP="0012749B">
      <w:pPr>
        <w:pStyle w:val="NOTE"/>
        <w:jc w:val="right"/>
        <w:rPr>
          <w:i/>
          <w:vanish/>
        </w:rPr>
      </w:pPr>
      <w:bookmarkStart w:id="1903" w:name="_Ref339275155"/>
      <w:r w:rsidRPr="006A5DE4">
        <w:rPr>
          <w:i/>
          <w:vanish/>
        </w:rPr>
        <w:t>Ephemeral_Unified_GK140704.wmf</w:t>
      </w:r>
    </w:p>
    <w:p w14:paraId="52691528" w14:textId="77777777" w:rsidR="0012749B" w:rsidRPr="006A5DE4" w:rsidRDefault="0012749B" w:rsidP="00B67C8A">
      <w:pPr>
        <w:pStyle w:val="NOTE"/>
      </w:pPr>
      <w:r w:rsidRPr="006A5DE4">
        <w:t>NOTE</w:t>
      </w:r>
      <w:r w:rsidR="00B67C8A" w:rsidRPr="006A5DE4">
        <w:t> </w:t>
      </w:r>
      <w:r w:rsidRPr="006A5DE4">
        <w:t xml:space="preserve">This figure reproduces </w:t>
      </w:r>
      <w:r w:rsidRPr="006A5DE4">
        <w:fldChar w:fldCharType="begin" w:fldLock="1"/>
      </w:r>
      <w:r w:rsidRPr="006A5DE4">
        <w:instrText xml:space="preserve"> REF NSA2_KeyAgreement \h </w:instrText>
      </w:r>
      <w:r w:rsidR="006A5DE4">
        <w:instrText xml:space="preserve"> \* MERGEFORMAT </w:instrText>
      </w:r>
      <w:r w:rsidRPr="006A5DE4">
        <w:fldChar w:fldCharType="separate"/>
      </w:r>
      <w:r w:rsidR="00811F07" w:rsidRPr="006A5DE4">
        <w:t>NSA2</w:t>
      </w:r>
      <w:r w:rsidRPr="006A5DE4">
        <w:fldChar w:fldCharType="end"/>
      </w:r>
      <w:r w:rsidR="00505E00" w:rsidRPr="006A5DE4">
        <w:t>,</w:t>
      </w:r>
      <w:r w:rsidRPr="006A5DE4">
        <w:t xml:space="preserve"> Figure 1.</w:t>
      </w:r>
    </w:p>
    <w:p w14:paraId="245D8955" w14:textId="420527E4" w:rsidR="0012749B" w:rsidRPr="006A5DE4" w:rsidRDefault="0012749B" w:rsidP="0012749B">
      <w:pPr>
        <w:pStyle w:val="FIGURE-title"/>
      </w:pPr>
      <w:bookmarkStart w:id="1904" w:name="_Ref378532455"/>
      <w:bookmarkStart w:id="1905" w:name="_Toc378104449"/>
      <w:bookmarkStart w:id="1906" w:name="_Toc392501646"/>
      <w:bookmarkStart w:id="1907" w:name="_Toc386035043"/>
      <w:bookmarkStart w:id="1908" w:name="_Toc437856675"/>
      <w:bookmarkStart w:id="1909" w:name="_Toc97127378"/>
      <w:r w:rsidRPr="006A5DE4">
        <w:t xml:space="preserve">Figure </w:t>
      </w:r>
      <w:fldSimple w:instr=" SEQ Figure \* ARABIC ">
        <w:r w:rsidR="00DC4BE9">
          <w:rPr>
            <w:noProof/>
          </w:rPr>
          <w:t>20</w:t>
        </w:r>
      </w:fldSimple>
      <w:bookmarkEnd w:id="1903"/>
      <w:bookmarkEnd w:id="1904"/>
      <w:r w:rsidRPr="006A5DE4">
        <w:t xml:space="preserve"> – </w:t>
      </w:r>
      <w:bookmarkEnd w:id="1905"/>
      <w:r w:rsidRPr="006A5DE4">
        <w:t>C(2e, 0s) scheme: each party contributes only an ephemeral key pair</w:t>
      </w:r>
      <w:bookmarkEnd w:id="1906"/>
      <w:bookmarkEnd w:id="1907"/>
      <w:bookmarkEnd w:id="1908"/>
      <w:bookmarkEnd w:id="1909"/>
    </w:p>
    <w:p w14:paraId="336A47A3" w14:textId="77777777" w:rsidR="0012749B" w:rsidRDefault="0012749B" w:rsidP="00B67C8A">
      <w:pPr>
        <w:pStyle w:val="PARAGRAPH"/>
      </w:pPr>
      <w:r w:rsidRPr="006A5DE4">
        <w:t>Prerequisites:</w:t>
      </w:r>
    </w:p>
    <w:p w14:paraId="0F4B162E" w14:textId="77777777" w:rsidR="0012749B" w:rsidRDefault="0012749B" w:rsidP="00D66861">
      <w:pPr>
        <w:pStyle w:val="ListNumber2"/>
        <w:tabs>
          <w:tab w:val="clear" w:pos="340"/>
          <w:tab w:val="num" w:pos="360"/>
          <w:tab w:val="left" w:pos="680"/>
        </w:tabs>
        <w:ind w:left="360" w:hanging="360"/>
      </w:pPr>
      <w:r>
        <w:t xml:space="preserve">each party has an authentic copy of the same set of domain parameters, </w:t>
      </w:r>
      <w:r>
        <w:rPr>
          <w:rFonts w:ascii="Times New Roman" w:hAnsi="Times New Roman" w:cs="Times New Roman"/>
          <w:i/>
        </w:rPr>
        <w:t>D</w:t>
      </w:r>
      <w:r>
        <w:t xml:space="preserve">. </w:t>
      </w:r>
      <w:r>
        <w:rPr>
          <w:rFonts w:ascii="Times New Roman" w:hAnsi="Times New Roman" w:cs="Times New Roman"/>
          <w:i/>
        </w:rPr>
        <w:t>D</w:t>
      </w:r>
      <w:r>
        <w:t xml:space="preserve"> shall be selected from one of the two sets of domain parameters, see </w:t>
      </w:r>
      <w:r w:rsidR="00EB0B55">
        <w:fldChar w:fldCharType="begin" w:fldLock="1"/>
      </w:r>
      <w:r w:rsidR="00EB0B55">
        <w:instrText xml:space="preserve"> REF _Ref412412025 \n \h </w:instrText>
      </w:r>
      <w:r w:rsidR="00EB0B55">
        <w:fldChar w:fldCharType="separate"/>
      </w:r>
      <w:r w:rsidR="00811F07">
        <w:t>Annex G</w:t>
      </w:r>
      <w:r w:rsidR="00EB0B55">
        <w:fldChar w:fldCharType="end"/>
      </w:r>
      <w:r>
        <w:t>;</w:t>
      </w:r>
    </w:p>
    <w:p w14:paraId="4E9E8DA5" w14:textId="77777777" w:rsidR="0012749B" w:rsidRDefault="0012749B" w:rsidP="00D66861">
      <w:pPr>
        <w:pStyle w:val="ListNumber2"/>
        <w:tabs>
          <w:tab w:val="num" w:pos="3"/>
          <w:tab w:val="left" w:pos="680"/>
        </w:tabs>
        <w:ind w:left="360" w:hanging="360"/>
      </w:pPr>
      <w:r>
        <w:t>the parties have agreed on using the NIST Concatenation KDF</w:t>
      </w:r>
      <w:r>
        <w:fldChar w:fldCharType="begin"/>
      </w:r>
      <w:r>
        <w:instrText xml:space="preserve"> XE "NIST Concatenation KDF" </w:instrText>
      </w:r>
      <w:r>
        <w:fldChar w:fldCharType="end"/>
      </w:r>
      <w:r>
        <w:t xml:space="preserve">; see </w:t>
      </w:r>
      <w:r>
        <w:fldChar w:fldCharType="begin" w:fldLock="1"/>
      </w:r>
      <w:r>
        <w:instrText xml:space="preserve"> REF _Ref342163082 \r \h  \* MERGEFORMAT </w:instrText>
      </w:r>
      <w:r>
        <w:fldChar w:fldCharType="separate"/>
      </w:r>
      <w:r w:rsidR="00811F07">
        <w:t>5.3.4.6.5</w:t>
      </w:r>
      <w:r>
        <w:fldChar w:fldCharType="end"/>
      </w:r>
      <w:r>
        <w:t>. SHA-256 is the hash function to use with the domain parameters for P-256 and SHA-384 is the hash function to use with the domain parameters for P-384;</w:t>
      </w:r>
    </w:p>
    <w:p w14:paraId="33ACCFDB" w14:textId="77777777" w:rsidR="0012749B" w:rsidRPr="006A5DE4" w:rsidRDefault="0012749B" w:rsidP="00D66861">
      <w:pPr>
        <w:pStyle w:val="ListNumber2"/>
        <w:tabs>
          <w:tab w:val="num" w:pos="3"/>
          <w:tab w:val="left" w:pos="680"/>
        </w:tabs>
        <w:ind w:left="360" w:hanging="360"/>
      </w:pPr>
      <w:r>
        <w:t>prior to or during the k</w:t>
      </w:r>
      <w:r w:rsidRPr="006A5DE4">
        <w:t>ey agreement process, the parties obtain the identifier associated with the other party during the key agreement scheme.</w:t>
      </w:r>
    </w:p>
    <w:p w14:paraId="07AEC108" w14:textId="77777777" w:rsidR="0012749B" w:rsidRPr="006A5DE4" w:rsidRDefault="0012749B" w:rsidP="00B67C8A">
      <w:pPr>
        <w:pStyle w:val="NOTE"/>
      </w:pPr>
      <w:r w:rsidRPr="006A5DE4">
        <w:t xml:space="preserve">NOTE </w:t>
      </w:r>
      <w:r w:rsidR="00B67C8A" w:rsidRPr="006A5DE4">
        <w:t> </w:t>
      </w:r>
      <w:r w:rsidRPr="006A5DE4">
        <w:t xml:space="preserve">See also </w:t>
      </w:r>
      <w:r w:rsidRPr="006A5DE4">
        <w:fldChar w:fldCharType="begin" w:fldLock="1"/>
      </w:r>
      <w:r w:rsidRPr="006A5DE4">
        <w:instrText xml:space="preserve"> REF NIST_SP_800_56A \h </w:instrText>
      </w:r>
      <w:r w:rsidR="006A5DE4">
        <w:instrText xml:space="preserve"> \* MERGEFORMAT </w:instrText>
      </w:r>
      <w:r w:rsidRPr="006A5DE4">
        <w:fldChar w:fldCharType="separate"/>
      </w:r>
      <w:r w:rsidR="00811F07" w:rsidRPr="006A5DE4">
        <w:t>NIST SP 800-56A Rev. 2: 2013</w:t>
      </w:r>
      <w:r w:rsidRPr="006A5DE4">
        <w:fldChar w:fldCharType="end"/>
      </w:r>
      <w:r w:rsidRPr="006A5DE4">
        <w:t xml:space="preserve"> and </w:t>
      </w:r>
      <w:r w:rsidRPr="006A5DE4">
        <w:fldChar w:fldCharType="begin" w:fldLock="1"/>
      </w:r>
      <w:r w:rsidRPr="006A5DE4">
        <w:instrText xml:space="preserve"> REF NSA2_keyAgreement \h </w:instrText>
      </w:r>
      <w:r w:rsidR="006A5DE4">
        <w:instrText xml:space="preserve"> \* MERGEFORMAT </w:instrText>
      </w:r>
      <w:r w:rsidRPr="006A5DE4">
        <w:fldChar w:fldCharType="separate"/>
      </w:r>
      <w:r w:rsidR="00811F07" w:rsidRPr="006A5DE4">
        <w:t>NSA2</w:t>
      </w:r>
      <w:r w:rsidRPr="006A5DE4">
        <w:fldChar w:fldCharType="end"/>
      </w:r>
      <w:r w:rsidRPr="006A5DE4">
        <w:t xml:space="preserve"> for additional information on assurance on the validity of the domain parameters, the validity of the private and public key and the assurance of the possession of the private key.</w:t>
      </w:r>
    </w:p>
    <w:p w14:paraId="562FF36C" w14:textId="2B22170C" w:rsidR="0012749B" w:rsidRPr="006A5DE4" w:rsidRDefault="0012749B" w:rsidP="0012749B">
      <w:pPr>
        <w:pStyle w:val="TABLE-title"/>
      </w:pPr>
      <w:bookmarkStart w:id="1910" w:name="_Ref339275737"/>
      <w:bookmarkStart w:id="1911" w:name="_Toc392501873"/>
      <w:bookmarkStart w:id="1912" w:name="_Toc386035063"/>
      <w:bookmarkStart w:id="1913" w:name="_Toc437856735"/>
      <w:bookmarkStart w:id="1914" w:name="_Toc97127446"/>
      <w:r w:rsidRPr="006A5DE4">
        <w:t xml:space="preserve">Table </w:t>
      </w:r>
      <w:fldSimple w:instr=" SEQ Table \* ARABIC ">
        <w:r w:rsidR="00DC4BE9">
          <w:rPr>
            <w:noProof/>
          </w:rPr>
          <w:t>4</w:t>
        </w:r>
      </w:fldSimple>
      <w:bookmarkEnd w:id="1910"/>
      <w:r w:rsidRPr="006A5DE4">
        <w:t xml:space="preserve"> – Ephemeral Unified Model key agreement scheme summary</w:t>
      </w:r>
      <w:bookmarkEnd w:id="1911"/>
      <w:bookmarkEnd w:id="1912"/>
      <w:bookmarkEnd w:id="1913"/>
      <w:bookmarkEnd w:id="1914"/>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0"/>
        <w:gridCol w:w="3390"/>
        <w:gridCol w:w="3390"/>
      </w:tblGrid>
      <w:tr w:rsidR="0012749B" w:rsidRPr="006A5DE4" w14:paraId="18504E1D" w14:textId="77777777" w:rsidTr="00077BDE">
        <w:trPr>
          <w:cantSplit/>
          <w:jc w:val="center"/>
        </w:trPr>
        <w:tc>
          <w:tcPr>
            <w:tcW w:w="2250" w:type="dxa"/>
            <w:tcBorders>
              <w:top w:val="single" w:sz="4" w:space="0" w:color="auto"/>
              <w:left w:val="single" w:sz="4" w:space="0" w:color="auto"/>
              <w:bottom w:val="single" w:sz="4" w:space="0" w:color="auto"/>
              <w:right w:val="single" w:sz="4" w:space="0" w:color="auto"/>
            </w:tcBorders>
          </w:tcPr>
          <w:p w14:paraId="089A53D3" w14:textId="77777777" w:rsidR="0012749B" w:rsidRPr="006A5DE4" w:rsidRDefault="0012749B" w:rsidP="00521E1B">
            <w:pPr>
              <w:pStyle w:val="TABLE-cell"/>
              <w:keepNext/>
              <w:rPr>
                <w:rFonts w:eastAsia="Calibri"/>
                <w:szCs w:val="22"/>
              </w:rPr>
            </w:pPr>
          </w:p>
        </w:tc>
        <w:tc>
          <w:tcPr>
            <w:tcW w:w="3330" w:type="dxa"/>
            <w:tcBorders>
              <w:top w:val="single" w:sz="4" w:space="0" w:color="auto"/>
              <w:left w:val="single" w:sz="4" w:space="0" w:color="auto"/>
              <w:bottom w:val="single" w:sz="4" w:space="0" w:color="auto"/>
              <w:right w:val="single" w:sz="4" w:space="0" w:color="auto"/>
            </w:tcBorders>
            <w:hideMark/>
          </w:tcPr>
          <w:p w14:paraId="238E741C" w14:textId="77777777" w:rsidR="0012749B" w:rsidRPr="006A5DE4" w:rsidRDefault="0012749B" w:rsidP="00521E1B">
            <w:pPr>
              <w:pStyle w:val="TABLE-cell"/>
              <w:keepNext/>
              <w:jc w:val="center"/>
              <w:rPr>
                <w:rFonts w:eastAsia="Calibri"/>
                <w:b/>
                <w:szCs w:val="22"/>
              </w:rPr>
            </w:pPr>
            <w:r w:rsidRPr="006A5DE4">
              <w:rPr>
                <w:rFonts w:eastAsia="Calibri"/>
                <w:b/>
                <w:szCs w:val="22"/>
              </w:rPr>
              <w:t>Party U</w:t>
            </w:r>
          </w:p>
        </w:tc>
        <w:tc>
          <w:tcPr>
            <w:tcW w:w="3330" w:type="dxa"/>
            <w:tcBorders>
              <w:top w:val="single" w:sz="4" w:space="0" w:color="auto"/>
              <w:left w:val="single" w:sz="4" w:space="0" w:color="auto"/>
              <w:bottom w:val="single" w:sz="4" w:space="0" w:color="auto"/>
              <w:right w:val="single" w:sz="4" w:space="0" w:color="auto"/>
            </w:tcBorders>
            <w:hideMark/>
          </w:tcPr>
          <w:p w14:paraId="2B092154" w14:textId="77777777" w:rsidR="0012749B" w:rsidRPr="006A5DE4" w:rsidRDefault="0012749B" w:rsidP="00521E1B">
            <w:pPr>
              <w:pStyle w:val="TABLE-cell"/>
              <w:keepNext/>
              <w:jc w:val="center"/>
              <w:rPr>
                <w:rFonts w:eastAsia="Calibri"/>
                <w:b/>
                <w:szCs w:val="22"/>
              </w:rPr>
            </w:pPr>
            <w:r w:rsidRPr="006A5DE4">
              <w:rPr>
                <w:rFonts w:eastAsia="Calibri"/>
                <w:b/>
                <w:szCs w:val="22"/>
              </w:rPr>
              <w:t>Party V</w:t>
            </w:r>
          </w:p>
        </w:tc>
      </w:tr>
      <w:tr w:rsidR="0012749B" w:rsidRPr="006A5DE4" w14:paraId="3C01A5CD" w14:textId="77777777" w:rsidTr="00077BDE">
        <w:trPr>
          <w:cantSplit/>
          <w:jc w:val="center"/>
        </w:trPr>
        <w:tc>
          <w:tcPr>
            <w:tcW w:w="2250" w:type="dxa"/>
            <w:tcBorders>
              <w:top w:val="single" w:sz="4" w:space="0" w:color="auto"/>
              <w:left w:val="single" w:sz="4" w:space="0" w:color="auto"/>
              <w:bottom w:val="single" w:sz="4" w:space="0" w:color="auto"/>
              <w:right w:val="single" w:sz="4" w:space="0" w:color="auto"/>
            </w:tcBorders>
            <w:hideMark/>
          </w:tcPr>
          <w:p w14:paraId="5BD163A8" w14:textId="77777777" w:rsidR="0012749B" w:rsidRPr="006A5DE4" w:rsidRDefault="0012749B" w:rsidP="00521E1B">
            <w:pPr>
              <w:pStyle w:val="TABLE-cell"/>
              <w:keepNext/>
              <w:rPr>
                <w:rFonts w:eastAsia="Calibri"/>
                <w:szCs w:val="22"/>
              </w:rPr>
            </w:pPr>
            <w:r w:rsidRPr="006A5DE4">
              <w:rPr>
                <w:rFonts w:eastAsia="Calibri"/>
                <w:szCs w:val="22"/>
              </w:rPr>
              <w:t>Domain parameters</w:t>
            </w:r>
          </w:p>
        </w:tc>
        <w:tc>
          <w:tcPr>
            <w:tcW w:w="3330" w:type="dxa"/>
            <w:tcBorders>
              <w:top w:val="single" w:sz="4" w:space="0" w:color="auto"/>
              <w:left w:val="single" w:sz="4" w:space="0" w:color="auto"/>
              <w:bottom w:val="single" w:sz="4" w:space="0" w:color="auto"/>
              <w:right w:val="single" w:sz="4" w:space="0" w:color="auto"/>
            </w:tcBorders>
            <w:hideMark/>
          </w:tcPr>
          <w:p w14:paraId="0AE91BEC" w14:textId="77777777" w:rsidR="0012749B" w:rsidRPr="006A5DE4" w:rsidRDefault="0012749B" w:rsidP="00521E1B">
            <w:pPr>
              <w:pStyle w:val="TABLE-cell"/>
              <w:keepNext/>
              <w:rPr>
                <w:rFonts w:eastAsia="Calibri"/>
                <w:i/>
                <w:szCs w:val="22"/>
              </w:rPr>
            </w:pPr>
            <w:r w:rsidRPr="006A5DE4">
              <w:rPr>
                <w:rFonts w:eastAsia="Calibri"/>
                <w:i/>
                <w:szCs w:val="22"/>
              </w:rPr>
              <w:t>(</w:t>
            </w:r>
            <w:r w:rsidRPr="006A5DE4">
              <w:rPr>
                <w:rFonts w:ascii="Times New Roman" w:eastAsia="Calibri" w:hAnsi="Times New Roman" w:cs="Times New Roman"/>
                <w:i/>
                <w:szCs w:val="22"/>
              </w:rPr>
              <w:t>q, FR, a, b{,SEED}, G, n, h</w:t>
            </w:r>
            <w:r w:rsidRPr="006A5DE4">
              <w:rPr>
                <w:rFonts w:eastAsia="Calibri"/>
                <w:i/>
                <w:szCs w:val="22"/>
              </w:rPr>
              <w:t>)</w:t>
            </w:r>
          </w:p>
          <w:p w14:paraId="2BE0D1D3" w14:textId="77777777" w:rsidR="0012749B" w:rsidRPr="006A5DE4" w:rsidRDefault="0012749B" w:rsidP="00521E1B">
            <w:pPr>
              <w:pStyle w:val="TABLE-cell"/>
              <w:keepNext/>
              <w:rPr>
                <w:rFonts w:eastAsia="Calibri"/>
                <w:szCs w:val="22"/>
              </w:rPr>
            </w:pPr>
            <w:r w:rsidRPr="006A5DE4">
              <w:rPr>
                <w:rFonts w:eastAsia="Calibri"/>
                <w:szCs w:val="22"/>
              </w:rPr>
              <w:t>as determined by the security suite</w:t>
            </w:r>
          </w:p>
        </w:tc>
        <w:tc>
          <w:tcPr>
            <w:tcW w:w="3330" w:type="dxa"/>
            <w:tcBorders>
              <w:top w:val="single" w:sz="4" w:space="0" w:color="auto"/>
              <w:left w:val="single" w:sz="4" w:space="0" w:color="auto"/>
              <w:bottom w:val="single" w:sz="4" w:space="0" w:color="auto"/>
              <w:right w:val="single" w:sz="4" w:space="0" w:color="auto"/>
            </w:tcBorders>
            <w:hideMark/>
          </w:tcPr>
          <w:p w14:paraId="6ADE621E" w14:textId="77777777" w:rsidR="0012749B" w:rsidRPr="006A5DE4" w:rsidRDefault="0012749B" w:rsidP="00521E1B">
            <w:pPr>
              <w:pStyle w:val="TABLE-cell"/>
              <w:keepNext/>
              <w:rPr>
                <w:rFonts w:eastAsia="Calibri"/>
                <w:i/>
                <w:szCs w:val="22"/>
              </w:rPr>
            </w:pPr>
            <w:r w:rsidRPr="006A5DE4">
              <w:rPr>
                <w:rFonts w:eastAsia="Calibri"/>
                <w:i/>
                <w:szCs w:val="22"/>
              </w:rPr>
              <w:t>(</w:t>
            </w:r>
            <w:r w:rsidRPr="006A5DE4">
              <w:rPr>
                <w:rFonts w:ascii="Times New Roman" w:eastAsia="Calibri" w:hAnsi="Times New Roman" w:cs="Times New Roman"/>
                <w:i/>
                <w:szCs w:val="22"/>
              </w:rPr>
              <w:t>q, FR, a, b{,SEED}, G, n, h</w:t>
            </w:r>
            <w:r w:rsidRPr="006A5DE4">
              <w:rPr>
                <w:rFonts w:eastAsia="Calibri"/>
                <w:i/>
                <w:szCs w:val="22"/>
              </w:rPr>
              <w:t>)</w:t>
            </w:r>
          </w:p>
          <w:p w14:paraId="70670A43" w14:textId="77777777" w:rsidR="0012749B" w:rsidRPr="006A5DE4" w:rsidRDefault="0012749B" w:rsidP="00521E1B">
            <w:pPr>
              <w:pStyle w:val="TABLE-cell"/>
              <w:keepNext/>
              <w:rPr>
                <w:rFonts w:eastAsia="Calibri"/>
                <w:szCs w:val="22"/>
              </w:rPr>
            </w:pPr>
            <w:r w:rsidRPr="006A5DE4">
              <w:rPr>
                <w:rFonts w:eastAsia="Calibri"/>
                <w:szCs w:val="22"/>
              </w:rPr>
              <w:t>as determined by the security suite</w:t>
            </w:r>
          </w:p>
        </w:tc>
      </w:tr>
      <w:tr w:rsidR="0012749B" w:rsidRPr="006A5DE4" w14:paraId="57BEB22C" w14:textId="77777777" w:rsidTr="00077BDE">
        <w:trPr>
          <w:cantSplit/>
          <w:jc w:val="center"/>
        </w:trPr>
        <w:tc>
          <w:tcPr>
            <w:tcW w:w="2250" w:type="dxa"/>
            <w:tcBorders>
              <w:top w:val="single" w:sz="4" w:space="0" w:color="auto"/>
              <w:left w:val="single" w:sz="4" w:space="0" w:color="auto"/>
              <w:bottom w:val="single" w:sz="4" w:space="0" w:color="auto"/>
              <w:right w:val="single" w:sz="4" w:space="0" w:color="auto"/>
            </w:tcBorders>
            <w:hideMark/>
          </w:tcPr>
          <w:p w14:paraId="26426DE2" w14:textId="77777777" w:rsidR="0012749B" w:rsidRPr="006A5DE4" w:rsidRDefault="0012749B" w:rsidP="00521E1B">
            <w:pPr>
              <w:pStyle w:val="TABLE-cell"/>
              <w:keepNext/>
              <w:rPr>
                <w:rFonts w:eastAsia="Calibri"/>
                <w:szCs w:val="22"/>
              </w:rPr>
            </w:pPr>
            <w:r w:rsidRPr="006A5DE4">
              <w:rPr>
                <w:rFonts w:eastAsia="Calibri"/>
                <w:szCs w:val="22"/>
              </w:rPr>
              <w:t>Static data</w:t>
            </w:r>
          </w:p>
        </w:tc>
        <w:tc>
          <w:tcPr>
            <w:tcW w:w="3330" w:type="dxa"/>
            <w:tcBorders>
              <w:top w:val="single" w:sz="4" w:space="0" w:color="auto"/>
              <w:left w:val="single" w:sz="4" w:space="0" w:color="auto"/>
              <w:bottom w:val="single" w:sz="4" w:space="0" w:color="auto"/>
              <w:right w:val="single" w:sz="4" w:space="0" w:color="auto"/>
            </w:tcBorders>
            <w:hideMark/>
          </w:tcPr>
          <w:p w14:paraId="5D7E4AB8" w14:textId="77777777" w:rsidR="0012749B" w:rsidRPr="006A5DE4" w:rsidRDefault="0012749B" w:rsidP="00521E1B">
            <w:pPr>
              <w:pStyle w:val="TABLE-cell"/>
              <w:keepNext/>
              <w:rPr>
                <w:rFonts w:eastAsia="Calibri"/>
                <w:szCs w:val="22"/>
              </w:rPr>
            </w:pPr>
            <w:r w:rsidRPr="006A5DE4">
              <w:rPr>
                <w:rFonts w:eastAsia="Calibri"/>
                <w:szCs w:val="22"/>
              </w:rPr>
              <w:t>N/A</w:t>
            </w:r>
          </w:p>
        </w:tc>
        <w:tc>
          <w:tcPr>
            <w:tcW w:w="3330" w:type="dxa"/>
            <w:tcBorders>
              <w:top w:val="single" w:sz="4" w:space="0" w:color="auto"/>
              <w:left w:val="single" w:sz="4" w:space="0" w:color="auto"/>
              <w:bottom w:val="single" w:sz="4" w:space="0" w:color="auto"/>
              <w:right w:val="single" w:sz="4" w:space="0" w:color="auto"/>
            </w:tcBorders>
            <w:hideMark/>
          </w:tcPr>
          <w:p w14:paraId="510569F5" w14:textId="77777777" w:rsidR="0012749B" w:rsidRPr="006A5DE4" w:rsidRDefault="0012749B" w:rsidP="00521E1B">
            <w:pPr>
              <w:pStyle w:val="TABLE-cell"/>
              <w:keepNext/>
              <w:rPr>
                <w:rFonts w:eastAsia="Calibri"/>
                <w:szCs w:val="22"/>
              </w:rPr>
            </w:pPr>
            <w:r w:rsidRPr="006A5DE4">
              <w:rPr>
                <w:rFonts w:eastAsia="Calibri"/>
                <w:szCs w:val="22"/>
              </w:rPr>
              <w:t>N/A</w:t>
            </w:r>
          </w:p>
        </w:tc>
      </w:tr>
      <w:tr w:rsidR="0012749B" w:rsidRPr="006A5DE4" w14:paraId="3B7182C6" w14:textId="77777777" w:rsidTr="00077BDE">
        <w:trPr>
          <w:cantSplit/>
          <w:jc w:val="center"/>
        </w:trPr>
        <w:tc>
          <w:tcPr>
            <w:tcW w:w="2250" w:type="dxa"/>
            <w:tcBorders>
              <w:top w:val="single" w:sz="4" w:space="0" w:color="auto"/>
              <w:left w:val="single" w:sz="4" w:space="0" w:color="auto"/>
              <w:bottom w:val="single" w:sz="4" w:space="0" w:color="auto"/>
              <w:right w:val="single" w:sz="4" w:space="0" w:color="auto"/>
            </w:tcBorders>
            <w:hideMark/>
          </w:tcPr>
          <w:p w14:paraId="49C6177A" w14:textId="77777777" w:rsidR="0012749B" w:rsidRPr="006A5DE4" w:rsidRDefault="0012749B" w:rsidP="00521E1B">
            <w:pPr>
              <w:pStyle w:val="TABLE-cell"/>
              <w:keepNext/>
              <w:rPr>
                <w:rFonts w:eastAsia="Calibri"/>
                <w:szCs w:val="22"/>
              </w:rPr>
            </w:pPr>
            <w:r w:rsidRPr="006A5DE4">
              <w:rPr>
                <w:rFonts w:eastAsia="Calibri"/>
                <w:szCs w:val="22"/>
              </w:rPr>
              <w:t>Ephemeral data</w:t>
            </w:r>
          </w:p>
        </w:tc>
        <w:tc>
          <w:tcPr>
            <w:tcW w:w="3330" w:type="dxa"/>
            <w:tcBorders>
              <w:top w:val="single" w:sz="4" w:space="0" w:color="auto"/>
              <w:left w:val="single" w:sz="4" w:space="0" w:color="auto"/>
              <w:bottom w:val="single" w:sz="4" w:space="0" w:color="auto"/>
              <w:right w:val="single" w:sz="4" w:space="0" w:color="auto"/>
            </w:tcBorders>
            <w:hideMark/>
          </w:tcPr>
          <w:p w14:paraId="4F7F86D3" w14:textId="77777777" w:rsidR="0012749B" w:rsidRPr="006A5DE4" w:rsidRDefault="0012749B" w:rsidP="00521E1B">
            <w:pPr>
              <w:pStyle w:val="TABLE-cell"/>
              <w:keepNext/>
              <w:rPr>
                <w:rFonts w:eastAsia="Calibri"/>
                <w:szCs w:val="22"/>
              </w:rPr>
            </w:pPr>
            <w:r w:rsidRPr="006A5DE4">
              <w:rPr>
                <w:rFonts w:eastAsia="Calibri"/>
                <w:szCs w:val="22"/>
              </w:rPr>
              <w:t xml:space="preserve">Ephemeral private key, </w:t>
            </w:r>
            <w:r w:rsidRPr="006A5DE4">
              <w:rPr>
                <w:rFonts w:ascii="Times New Roman" w:eastAsia="Calibri" w:hAnsi="Times New Roman" w:cs="Times New Roman"/>
                <w:i/>
                <w:szCs w:val="22"/>
              </w:rPr>
              <w:t>d</w:t>
            </w:r>
            <w:r w:rsidRPr="006A5DE4">
              <w:rPr>
                <w:rStyle w:val="SUBscript-small"/>
                <w:rFonts w:ascii="Times New Roman" w:eastAsia="Calibri" w:hAnsi="Times New Roman" w:cs="Times New Roman"/>
                <w:i/>
              </w:rPr>
              <w:t>e, U</w:t>
            </w:r>
          </w:p>
          <w:p w14:paraId="6A642EE2" w14:textId="77777777" w:rsidR="0012749B" w:rsidRPr="006A5DE4" w:rsidRDefault="0012749B" w:rsidP="00521E1B">
            <w:pPr>
              <w:pStyle w:val="TABLE-cell"/>
              <w:keepNext/>
              <w:rPr>
                <w:rFonts w:eastAsia="Calibri"/>
                <w:szCs w:val="22"/>
              </w:rPr>
            </w:pPr>
            <w:r w:rsidRPr="006A5DE4">
              <w:rPr>
                <w:rFonts w:eastAsia="Calibri"/>
                <w:szCs w:val="22"/>
              </w:rPr>
              <w:t xml:space="preserve">Ephemeral public key, </w:t>
            </w:r>
            <w:r w:rsidRPr="006A5DE4">
              <w:rPr>
                <w:rFonts w:ascii="Times New Roman" w:eastAsia="Calibri" w:hAnsi="Times New Roman" w:cs="Times New Roman"/>
                <w:i/>
                <w:szCs w:val="22"/>
              </w:rPr>
              <w:t>Q</w:t>
            </w:r>
            <w:r w:rsidRPr="006A5DE4">
              <w:rPr>
                <w:rStyle w:val="SUBscript-small"/>
                <w:rFonts w:ascii="Times New Roman" w:eastAsia="Calibri" w:hAnsi="Times New Roman" w:cs="Times New Roman"/>
                <w:i/>
              </w:rPr>
              <w:t>e, U</w:t>
            </w:r>
          </w:p>
        </w:tc>
        <w:tc>
          <w:tcPr>
            <w:tcW w:w="3330" w:type="dxa"/>
            <w:tcBorders>
              <w:top w:val="single" w:sz="4" w:space="0" w:color="auto"/>
              <w:left w:val="single" w:sz="4" w:space="0" w:color="auto"/>
              <w:bottom w:val="single" w:sz="4" w:space="0" w:color="auto"/>
              <w:right w:val="single" w:sz="4" w:space="0" w:color="auto"/>
            </w:tcBorders>
            <w:hideMark/>
          </w:tcPr>
          <w:p w14:paraId="206772F7" w14:textId="77777777" w:rsidR="0012749B" w:rsidRPr="006A5DE4" w:rsidRDefault="0012749B" w:rsidP="00521E1B">
            <w:pPr>
              <w:pStyle w:val="TABLE-cell"/>
              <w:keepNext/>
              <w:rPr>
                <w:rFonts w:eastAsia="Calibri"/>
                <w:szCs w:val="22"/>
              </w:rPr>
            </w:pPr>
            <w:r w:rsidRPr="006A5DE4">
              <w:rPr>
                <w:rFonts w:eastAsia="Calibri"/>
                <w:szCs w:val="22"/>
              </w:rPr>
              <w:t xml:space="preserve">Ephemeral private key, </w:t>
            </w:r>
            <w:r w:rsidRPr="006A5DE4">
              <w:rPr>
                <w:rFonts w:ascii="Times New Roman" w:eastAsia="Calibri" w:hAnsi="Times New Roman" w:cs="Times New Roman"/>
                <w:i/>
                <w:szCs w:val="22"/>
              </w:rPr>
              <w:t>d</w:t>
            </w:r>
            <w:r w:rsidRPr="006A5DE4">
              <w:rPr>
                <w:rStyle w:val="SUBscript-small"/>
                <w:rFonts w:ascii="Times New Roman" w:eastAsia="Calibri" w:hAnsi="Times New Roman" w:cs="Times New Roman"/>
                <w:i/>
              </w:rPr>
              <w:t>e, V</w:t>
            </w:r>
          </w:p>
          <w:p w14:paraId="3BB21F8F" w14:textId="77777777" w:rsidR="0012749B" w:rsidRPr="006A5DE4" w:rsidRDefault="0012749B" w:rsidP="00521E1B">
            <w:pPr>
              <w:pStyle w:val="TABLE-cell"/>
              <w:keepNext/>
              <w:rPr>
                <w:rFonts w:eastAsia="Calibri"/>
                <w:szCs w:val="22"/>
              </w:rPr>
            </w:pPr>
            <w:r w:rsidRPr="006A5DE4">
              <w:rPr>
                <w:rFonts w:eastAsia="Calibri"/>
                <w:szCs w:val="22"/>
              </w:rPr>
              <w:t xml:space="preserve">Ephemeral public key, </w:t>
            </w:r>
            <w:r w:rsidRPr="006A5DE4">
              <w:rPr>
                <w:rFonts w:ascii="Times New Roman" w:eastAsia="Calibri" w:hAnsi="Times New Roman" w:cs="Times New Roman"/>
                <w:i/>
                <w:szCs w:val="22"/>
              </w:rPr>
              <w:t xml:space="preserve">Q </w:t>
            </w:r>
            <w:r w:rsidRPr="006A5DE4">
              <w:rPr>
                <w:rStyle w:val="SUBscript-small"/>
                <w:rFonts w:ascii="Times New Roman" w:eastAsia="Calibri" w:hAnsi="Times New Roman" w:cs="Times New Roman"/>
                <w:i/>
              </w:rPr>
              <w:t>e, V</w:t>
            </w:r>
          </w:p>
        </w:tc>
      </w:tr>
      <w:tr w:rsidR="0012749B" w:rsidRPr="006A5DE4" w14:paraId="3FE3DF21" w14:textId="77777777" w:rsidTr="00077BDE">
        <w:trPr>
          <w:cantSplit/>
          <w:jc w:val="center"/>
        </w:trPr>
        <w:tc>
          <w:tcPr>
            <w:tcW w:w="2250" w:type="dxa"/>
            <w:tcBorders>
              <w:top w:val="single" w:sz="4" w:space="0" w:color="auto"/>
              <w:left w:val="single" w:sz="4" w:space="0" w:color="auto"/>
              <w:bottom w:val="single" w:sz="4" w:space="0" w:color="auto"/>
              <w:right w:val="single" w:sz="4" w:space="0" w:color="auto"/>
            </w:tcBorders>
            <w:hideMark/>
          </w:tcPr>
          <w:p w14:paraId="0CB2A6E5" w14:textId="77777777" w:rsidR="0012749B" w:rsidRPr="006A5DE4" w:rsidRDefault="0012749B" w:rsidP="00521E1B">
            <w:pPr>
              <w:pStyle w:val="TABLE-cell"/>
              <w:keepNext/>
              <w:rPr>
                <w:rFonts w:eastAsia="Calibri"/>
                <w:szCs w:val="22"/>
              </w:rPr>
            </w:pPr>
            <w:r w:rsidRPr="006A5DE4">
              <w:rPr>
                <w:rFonts w:eastAsia="Calibri"/>
                <w:szCs w:val="22"/>
              </w:rPr>
              <w:t>Computation</w:t>
            </w:r>
          </w:p>
        </w:tc>
        <w:tc>
          <w:tcPr>
            <w:tcW w:w="3330" w:type="dxa"/>
            <w:tcBorders>
              <w:top w:val="single" w:sz="4" w:space="0" w:color="auto"/>
              <w:left w:val="single" w:sz="4" w:space="0" w:color="auto"/>
              <w:bottom w:val="single" w:sz="4" w:space="0" w:color="auto"/>
              <w:right w:val="single" w:sz="4" w:space="0" w:color="auto"/>
            </w:tcBorders>
            <w:hideMark/>
          </w:tcPr>
          <w:p w14:paraId="3CB9652D" w14:textId="77777777" w:rsidR="0012749B" w:rsidRPr="006A5DE4" w:rsidRDefault="0012749B" w:rsidP="00521E1B">
            <w:pPr>
              <w:pStyle w:val="TABLE-cell"/>
              <w:keepNext/>
              <w:rPr>
                <w:rFonts w:eastAsia="Calibri"/>
                <w:szCs w:val="22"/>
              </w:rPr>
            </w:pPr>
            <w:r w:rsidRPr="006A5DE4">
              <w:rPr>
                <w:rFonts w:eastAsia="Calibri"/>
                <w:szCs w:val="22"/>
              </w:rPr>
              <w:t xml:space="preserve">Compute </w:t>
            </w:r>
            <w:r w:rsidRPr="006A5DE4">
              <w:rPr>
                <w:rFonts w:ascii="Times New Roman" w:eastAsia="Calibri" w:hAnsi="Times New Roman" w:cs="Times New Roman"/>
                <w:i/>
                <w:szCs w:val="22"/>
              </w:rPr>
              <w:t>Z</w:t>
            </w:r>
            <w:r w:rsidRPr="006A5DE4">
              <w:rPr>
                <w:rFonts w:eastAsia="Calibri"/>
                <w:szCs w:val="22"/>
              </w:rPr>
              <w:t xml:space="preserve"> by calling ECC CDH using </w:t>
            </w:r>
            <w:r w:rsidRPr="006A5DE4">
              <w:rPr>
                <w:rFonts w:eastAsia="Calibri"/>
                <w:szCs w:val="22"/>
              </w:rPr>
              <w:br/>
            </w:r>
            <w:r w:rsidRPr="006A5DE4">
              <w:rPr>
                <w:rFonts w:ascii="Times New Roman" w:eastAsia="Calibri" w:hAnsi="Times New Roman" w:cs="Times New Roman"/>
                <w:i/>
                <w:szCs w:val="22"/>
              </w:rPr>
              <w:t>d</w:t>
            </w:r>
            <w:r w:rsidRPr="006A5DE4">
              <w:rPr>
                <w:rStyle w:val="SUBscript-small"/>
                <w:rFonts w:ascii="Times New Roman" w:eastAsia="Calibri" w:hAnsi="Times New Roman" w:cs="Times New Roman"/>
                <w:i/>
              </w:rPr>
              <w:t>e, U</w:t>
            </w:r>
            <w:r w:rsidRPr="006A5DE4">
              <w:rPr>
                <w:rFonts w:eastAsia="Calibri"/>
                <w:szCs w:val="22"/>
              </w:rPr>
              <w:t xml:space="preserve"> and </w:t>
            </w:r>
            <w:r w:rsidRPr="006A5DE4">
              <w:rPr>
                <w:rFonts w:ascii="Times New Roman" w:eastAsia="Calibri" w:hAnsi="Times New Roman" w:cs="Times New Roman"/>
                <w:i/>
                <w:szCs w:val="22"/>
              </w:rPr>
              <w:t>Q</w:t>
            </w:r>
            <w:r w:rsidRPr="006A5DE4">
              <w:rPr>
                <w:rStyle w:val="SUBscript-small"/>
                <w:rFonts w:ascii="Times New Roman" w:eastAsia="Calibri" w:hAnsi="Times New Roman" w:cs="Times New Roman"/>
                <w:i/>
              </w:rPr>
              <w:t>e, V</w:t>
            </w:r>
          </w:p>
        </w:tc>
        <w:tc>
          <w:tcPr>
            <w:tcW w:w="3330" w:type="dxa"/>
            <w:tcBorders>
              <w:top w:val="single" w:sz="4" w:space="0" w:color="auto"/>
              <w:left w:val="single" w:sz="4" w:space="0" w:color="auto"/>
              <w:bottom w:val="single" w:sz="4" w:space="0" w:color="auto"/>
              <w:right w:val="single" w:sz="4" w:space="0" w:color="auto"/>
            </w:tcBorders>
            <w:hideMark/>
          </w:tcPr>
          <w:p w14:paraId="2F6B3BDA" w14:textId="77777777" w:rsidR="0012749B" w:rsidRPr="006A5DE4" w:rsidRDefault="0012749B" w:rsidP="00521E1B">
            <w:pPr>
              <w:pStyle w:val="TABLE-cell"/>
              <w:keepNext/>
              <w:rPr>
                <w:rFonts w:eastAsia="Calibri"/>
              </w:rPr>
            </w:pPr>
            <w:r w:rsidRPr="006A5DE4">
              <w:rPr>
                <w:rFonts w:eastAsia="Calibri"/>
                <w:szCs w:val="22"/>
              </w:rPr>
              <w:t xml:space="preserve">Compute </w:t>
            </w:r>
            <w:r w:rsidRPr="006A5DE4">
              <w:rPr>
                <w:rFonts w:ascii="Times New Roman" w:eastAsia="Calibri" w:hAnsi="Times New Roman" w:cs="Times New Roman"/>
                <w:i/>
                <w:szCs w:val="22"/>
              </w:rPr>
              <w:t>Z</w:t>
            </w:r>
            <w:r w:rsidRPr="006A5DE4">
              <w:rPr>
                <w:rFonts w:eastAsia="Calibri"/>
                <w:szCs w:val="22"/>
              </w:rPr>
              <w:t xml:space="preserve"> by calling ECC CDH using </w:t>
            </w:r>
            <w:r w:rsidRPr="006A5DE4">
              <w:rPr>
                <w:rFonts w:eastAsia="Calibri"/>
                <w:szCs w:val="22"/>
              </w:rPr>
              <w:br/>
            </w:r>
            <w:r w:rsidRPr="006A5DE4">
              <w:rPr>
                <w:rFonts w:ascii="Times New Roman" w:eastAsia="Calibri" w:hAnsi="Times New Roman" w:cs="Times New Roman"/>
                <w:i/>
                <w:szCs w:val="22"/>
              </w:rPr>
              <w:t>d</w:t>
            </w:r>
            <w:r w:rsidRPr="006A5DE4">
              <w:rPr>
                <w:rStyle w:val="SUBscript-small"/>
                <w:rFonts w:ascii="Times New Roman" w:eastAsia="Calibri" w:hAnsi="Times New Roman" w:cs="Times New Roman"/>
                <w:i/>
              </w:rPr>
              <w:t>e, V</w:t>
            </w:r>
            <w:r w:rsidRPr="006A5DE4">
              <w:rPr>
                <w:rFonts w:eastAsia="Calibri"/>
                <w:szCs w:val="22"/>
              </w:rPr>
              <w:t xml:space="preserve"> and </w:t>
            </w:r>
            <w:r w:rsidRPr="006A5DE4">
              <w:rPr>
                <w:rFonts w:ascii="Times New Roman" w:eastAsia="Calibri" w:hAnsi="Times New Roman" w:cs="Times New Roman"/>
                <w:i/>
                <w:szCs w:val="22"/>
              </w:rPr>
              <w:t>Q</w:t>
            </w:r>
            <w:r w:rsidRPr="006A5DE4">
              <w:rPr>
                <w:rStyle w:val="SUBscript-small"/>
                <w:rFonts w:ascii="Times New Roman" w:eastAsia="Calibri" w:hAnsi="Times New Roman" w:cs="Times New Roman"/>
                <w:i/>
              </w:rPr>
              <w:t>e, U</w:t>
            </w:r>
          </w:p>
        </w:tc>
      </w:tr>
      <w:tr w:rsidR="0012749B" w:rsidRPr="006A5DE4" w14:paraId="706CC207" w14:textId="77777777" w:rsidTr="00077BDE">
        <w:trPr>
          <w:cantSplit/>
          <w:jc w:val="center"/>
        </w:trPr>
        <w:tc>
          <w:tcPr>
            <w:tcW w:w="2250" w:type="dxa"/>
            <w:tcBorders>
              <w:top w:val="single" w:sz="4" w:space="0" w:color="auto"/>
              <w:left w:val="single" w:sz="4" w:space="0" w:color="auto"/>
              <w:bottom w:val="single" w:sz="4" w:space="0" w:color="auto"/>
              <w:right w:val="single" w:sz="4" w:space="0" w:color="auto"/>
            </w:tcBorders>
            <w:hideMark/>
          </w:tcPr>
          <w:p w14:paraId="23F3D306" w14:textId="77777777" w:rsidR="0012749B" w:rsidRPr="006A5DE4" w:rsidRDefault="0012749B" w:rsidP="00521E1B">
            <w:pPr>
              <w:pStyle w:val="TABLE-cell"/>
              <w:keepNext/>
              <w:rPr>
                <w:rFonts w:eastAsia="Calibri"/>
                <w:szCs w:val="22"/>
              </w:rPr>
            </w:pPr>
            <w:r w:rsidRPr="006A5DE4">
              <w:rPr>
                <w:rFonts w:eastAsia="Calibri"/>
                <w:szCs w:val="22"/>
              </w:rPr>
              <w:t>Derive secret keying material</w:t>
            </w:r>
          </w:p>
        </w:tc>
        <w:tc>
          <w:tcPr>
            <w:tcW w:w="3330" w:type="dxa"/>
            <w:tcBorders>
              <w:top w:val="single" w:sz="4" w:space="0" w:color="auto"/>
              <w:left w:val="single" w:sz="4" w:space="0" w:color="auto"/>
              <w:bottom w:val="single" w:sz="4" w:space="0" w:color="auto"/>
              <w:right w:val="single" w:sz="4" w:space="0" w:color="auto"/>
            </w:tcBorders>
            <w:hideMark/>
          </w:tcPr>
          <w:p w14:paraId="5BF36572" w14:textId="77777777" w:rsidR="0012749B" w:rsidRPr="006A5DE4" w:rsidRDefault="0012749B" w:rsidP="00695ACD">
            <w:pPr>
              <w:pStyle w:val="TABLE-cell"/>
              <w:keepNext/>
              <w:numPr>
                <w:ilvl w:val="0"/>
                <w:numId w:val="55"/>
              </w:numPr>
              <w:rPr>
                <w:rFonts w:eastAsia="Calibri"/>
                <w:szCs w:val="22"/>
              </w:rPr>
            </w:pPr>
            <w:r w:rsidRPr="006A5DE4">
              <w:rPr>
                <w:rFonts w:eastAsia="Calibri"/>
                <w:szCs w:val="22"/>
              </w:rPr>
              <w:t>Compute kdf(</w:t>
            </w:r>
            <w:r w:rsidRPr="006A5DE4">
              <w:rPr>
                <w:rFonts w:ascii="Times New Roman" w:eastAsia="Calibri" w:hAnsi="Times New Roman" w:cs="Times New Roman"/>
                <w:i/>
                <w:szCs w:val="22"/>
              </w:rPr>
              <w:t>Z, OtherInput</w:t>
            </w:r>
            <w:r w:rsidRPr="006A5DE4">
              <w:rPr>
                <w:rFonts w:eastAsia="Calibri"/>
                <w:szCs w:val="22"/>
              </w:rPr>
              <w:t>)</w:t>
            </w:r>
          </w:p>
          <w:p w14:paraId="23879F35" w14:textId="77777777" w:rsidR="0012749B" w:rsidRPr="006A5DE4" w:rsidRDefault="0012749B" w:rsidP="00695ACD">
            <w:pPr>
              <w:pStyle w:val="TABLE-cell"/>
              <w:keepNext/>
              <w:numPr>
                <w:ilvl w:val="0"/>
                <w:numId w:val="55"/>
              </w:numPr>
              <w:rPr>
                <w:rFonts w:eastAsia="Calibri"/>
                <w:szCs w:val="22"/>
              </w:rPr>
            </w:pPr>
            <w:r w:rsidRPr="006A5DE4">
              <w:rPr>
                <w:rFonts w:eastAsia="Calibri"/>
                <w:szCs w:val="22"/>
              </w:rPr>
              <w:t xml:space="preserve">Destroy </w:t>
            </w:r>
            <w:r w:rsidRPr="006A5DE4">
              <w:rPr>
                <w:rFonts w:ascii="Times New Roman" w:eastAsia="Calibri" w:hAnsi="Times New Roman" w:cs="Times New Roman"/>
                <w:i/>
                <w:szCs w:val="22"/>
              </w:rPr>
              <w:t>Z</w:t>
            </w:r>
          </w:p>
        </w:tc>
        <w:tc>
          <w:tcPr>
            <w:tcW w:w="3330" w:type="dxa"/>
            <w:tcBorders>
              <w:top w:val="single" w:sz="4" w:space="0" w:color="auto"/>
              <w:left w:val="single" w:sz="4" w:space="0" w:color="auto"/>
              <w:bottom w:val="single" w:sz="4" w:space="0" w:color="auto"/>
              <w:right w:val="single" w:sz="4" w:space="0" w:color="auto"/>
            </w:tcBorders>
            <w:hideMark/>
          </w:tcPr>
          <w:p w14:paraId="24F37119" w14:textId="77777777" w:rsidR="0012749B" w:rsidRPr="006A5DE4" w:rsidRDefault="0012749B" w:rsidP="00695ACD">
            <w:pPr>
              <w:pStyle w:val="TABLE-cell"/>
              <w:keepNext/>
              <w:numPr>
                <w:ilvl w:val="0"/>
                <w:numId w:val="56"/>
              </w:numPr>
              <w:rPr>
                <w:rFonts w:eastAsia="Calibri"/>
                <w:szCs w:val="22"/>
              </w:rPr>
            </w:pPr>
            <w:r w:rsidRPr="006A5DE4">
              <w:rPr>
                <w:rFonts w:eastAsia="Calibri"/>
                <w:szCs w:val="22"/>
              </w:rPr>
              <w:t>Compute kdf(</w:t>
            </w:r>
            <w:r w:rsidRPr="006A5DE4">
              <w:rPr>
                <w:rFonts w:ascii="Times New Roman" w:eastAsia="Calibri" w:hAnsi="Times New Roman" w:cs="Times New Roman"/>
                <w:i/>
                <w:szCs w:val="22"/>
              </w:rPr>
              <w:t>Z</w:t>
            </w:r>
            <w:r w:rsidRPr="006A5DE4">
              <w:rPr>
                <w:rFonts w:eastAsia="Calibri"/>
              </w:rPr>
              <w:t>,</w:t>
            </w:r>
            <w:r w:rsidRPr="006A5DE4">
              <w:rPr>
                <w:rFonts w:ascii="Times New Roman" w:eastAsia="Calibri" w:hAnsi="Times New Roman" w:cs="Times New Roman"/>
                <w:i/>
                <w:szCs w:val="22"/>
              </w:rPr>
              <w:t xml:space="preserve"> OtherInput</w:t>
            </w:r>
            <w:r w:rsidRPr="006A5DE4">
              <w:rPr>
                <w:rFonts w:eastAsia="Calibri"/>
                <w:szCs w:val="22"/>
              </w:rPr>
              <w:t>)</w:t>
            </w:r>
          </w:p>
          <w:p w14:paraId="2A469271" w14:textId="77777777" w:rsidR="0012749B" w:rsidRPr="006A5DE4" w:rsidRDefault="0012749B" w:rsidP="00695ACD">
            <w:pPr>
              <w:pStyle w:val="TABLE-cell"/>
              <w:keepNext/>
              <w:numPr>
                <w:ilvl w:val="0"/>
                <w:numId w:val="56"/>
              </w:numPr>
              <w:rPr>
                <w:rFonts w:eastAsia="Calibri"/>
                <w:szCs w:val="22"/>
              </w:rPr>
            </w:pPr>
            <w:r w:rsidRPr="006A5DE4">
              <w:rPr>
                <w:rFonts w:eastAsia="Calibri"/>
                <w:szCs w:val="22"/>
              </w:rPr>
              <w:t xml:space="preserve">Destroy </w:t>
            </w:r>
            <w:r w:rsidRPr="006A5DE4">
              <w:rPr>
                <w:rFonts w:ascii="Times New Roman" w:eastAsia="Calibri" w:hAnsi="Times New Roman" w:cs="Times New Roman"/>
                <w:i/>
                <w:szCs w:val="22"/>
              </w:rPr>
              <w:t>Z</w:t>
            </w:r>
          </w:p>
        </w:tc>
      </w:tr>
      <w:tr w:rsidR="0012749B" w:rsidRPr="006A5DE4" w14:paraId="53316490" w14:textId="77777777" w:rsidTr="00077BDE">
        <w:trPr>
          <w:cantSplit/>
          <w:jc w:val="center"/>
        </w:trPr>
        <w:tc>
          <w:tcPr>
            <w:tcW w:w="8910" w:type="dxa"/>
            <w:gridSpan w:val="3"/>
            <w:tcBorders>
              <w:top w:val="single" w:sz="4" w:space="0" w:color="auto"/>
              <w:left w:val="single" w:sz="4" w:space="0" w:color="auto"/>
              <w:bottom w:val="single" w:sz="4" w:space="0" w:color="auto"/>
              <w:right w:val="single" w:sz="4" w:space="0" w:color="auto"/>
            </w:tcBorders>
            <w:hideMark/>
          </w:tcPr>
          <w:p w14:paraId="175C839A" w14:textId="77777777" w:rsidR="0012749B" w:rsidRPr="006A5DE4" w:rsidRDefault="0012749B" w:rsidP="00521E1B">
            <w:pPr>
              <w:pStyle w:val="NOTE"/>
              <w:keepNext/>
              <w:rPr>
                <w:rFonts w:eastAsia="Calibri"/>
              </w:rPr>
            </w:pPr>
            <w:r w:rsidRPr="006A5DE4">
              <w:rPr>
                <w:rFonts w:eastAsia="Calibri"/>
              </w:rPr>
              <w:t>NOTE</w:t>
            </w:r>
            <w:r w:rsidR="00B67C8A" w:rsidRPr="006A5DE4">
              <w:rPr>
                <w:rFonts w:eastAsia="Calibri"/>
              </w:rPr>
              <w:t> </w:t>
            </w:r>
            <w:r w:rsidRPr="006A5DE4">
              <w:rPr>
                <w:rFonts w:eastAsia="Calibri"/>
              </w:rPr>
              <w:t xml:space="preserve">This table is based on </w:t>
            </w:r>
            <w:r w:rsidRPr="006A5DE4">
              <w:fldChar w:fldCharType="begin" w:fldLock="1"/>
            </w:r>
            <w:r w:rsidRPr="006A5DE4">
              <w:rPr>
                <w:rFonts w:eastAsia="Calibri"/>
              </w:rPr>
              <w:instrText xml:space="preserve"> REF NIST_SP_800_56A \h </w:instrText>
            </w:r>
            <w:r w:rsidR="006A5DE4">
              <w:instrText xml:space="preserve"> \* MERGEFORMAT </w:instrText>
            </w:r>
            <w:r w:rsidRPr="006A5DE4">
              <w:fldChar w:fldCharType="separate"/>
            </w:r>
            <w:r w:rsidR="00811F07" w:rsidRPr="006A5DE4">
              <w:t>NIST SP 800-56A Rev. 2: 2013</w:t>
            </w:r>
            <w:r w:rsidRPr="006A5DE4">
              <w:fldChar w:fldCharType="end"/>
            </w:r>
            <w:r w:rsidRPr="006A5DE4">
              <w:rPr>
                <w:rFonts w:eastAsia="Calibri"/>
              </w:rPr>
              <w:t xml:space="preserve"> Table 18 and </w:t>
            </w:r>
            <w:r w:rsidRPr="006A5DE4">
              <w:fldChar w:fldCharType="begin" w:fldLock="1"/>
            </w:r>
            <w:r w:rsidRPr="006A5DE4">
              <w:rPr>
                <w:rFonts w:eastAsia="Calibri"/>
              </w:rPr>
              <w:instrText xml:space="preserve"> REF NSA2_keyAgreement \h  \* MERGEFORMAT </w:instrText>
            </w:r>
            <w:r w:rsidRPr="006A5DE4">
              <w:fldChar w:fldCharType="separate"/>
            </w:r>
            <w:r w:rsidR="00811F07" w:rsidRPr="006A5DE4">
              <w:rPr>
                <w:rFonts w:eastAsia="Calibri"/>
                <w:lang w:val="en-US"/>
              </w:rPr>
              <w:t>NSA2</w:t>
            </w:r>
            <w:r w:rsidRPr="006A5DE4">
              <w:fldChar w:fldCharType="end"/>
            </w:r>
            <w:r w:rsidRPr="006A5DE4">
              <w:rPr>
                <w:rFonts w:eastAsia="Calibri"/>
              </w:rPr>
              <w:t xml:space="preserve"> Table 1.</w:t>
            </w:r>
          </w:p>
        </w:tc>
      </w:tr>
    </w:tbl>
    <w:p w14:paraId="28EBDC4E" w14:textId="77777777" w:rsidR="006A5DE4" w:rsidRDefault="006A5DE4" w:rsidP="00B67C8A">
      <w:pPr>
        <w:pStyle w:val="PARAGRAPH"/>
      </w:pPr>
    </w:p>
    <w:p w14:paraId="7B6F56B4" w14:textId="77777777" w:rsidR="0012749B" w:rsidRPr="006A5DE4" w:rsidRDefault="0012749B" w:rsidP="00B67C8A">
      <w:pPr>
        <w:pStyle w:val="PARAGRAPH"/>
      </w:pPr>
      <w:r w:rsidRPr="006A5DE4">
        <w:lastRenderedPageBreak/>
        <w:t xml:space="preserve">The rationale for choosing a C(2e, 0s) scheme is specified in </w:t>
      </w:r>
      <w:r w:rsidRPr="006A5DE4">
        <w:fldChar w:fldCharType="begin" w:fldLock="1"/>
      </w:r>
      <w:r w:rsidRPr="006A5DE4">
        <w:instrText xml:space="preserve"> REF NIST_SP_800_56A \h  \* MERGEFORMAT </w:instrText>
      </w:r>
      <w:r w:rsidRPr="006A5DE4">
        <w:fldChar w:fldCharType="separate"/>
      </w:r>
      <w:r w:rsidR="00811F07" w:rsidRPr="006A5DE4">
        <w:t>NIST SP 800-56A Rev. 2: 2013</w:t>
      </w:r>
      <w:r w:rsidRPr="006A5DE4">
        <w:fldChar w:fldCharType="end"/>
      </w:r>
      <w:r w:rsidR="00A058C9" w:rsidRPr="006A5DE4">
        <w:t>,</w:t>
      </w:r>
      <w:r w:rsidRPr="006A5DE4">
        <w:t xml:space="preserve"> 8.2.</w:t>
      </w:r>
    </w:p>
    <w:p w14:paraId="795E2455" w14:textId="493BD78D" w:rsidR="0012749B" w:rsidRPr="006A5DE4" w:rsidRDefault="0012749B" w:rsidP="00B67C8A">
      <w:pPr>
        <w:pStyle w:val="PARAGRAPH"/>
      </w:pPr>
      <w:r w:rsidRPr="006A5DE4">
        <w:t xml:space="preserve">The use of this scheme in </w:t>
      </w:r>
      <w:del w:id="1915" w:author="John Cowburn" w:date="2021-04-16T13:57:00Z">
        <w:r w:rsidRPr="006A5DE4" w:rsidDel="00635BE8">
          <w:delText>DLMS</w:delText>
        </w:r>
      </w:del>
      <w:ins w:id="1916" w:author="John Cowburn" w:date="2021-04-16T13:57:00Z">
        <w:r w:rsidR="00635BE8">
          <w:t>DLMS®</w:t>
        </w:r>
      </w:ins>
      <w:r w:rsidRPr="006A5DE4">
        <w:t xml:space="preserve">/COSEM is further explained in </w:t>
      </w:r>
      <w:r w:rsidRPr="006A5DE4">
        <w:fldChar w:fldCharType="begin" w:fldLock="1"/>
      </w:r>
      <w:r w:rsidRPr="006A5DE4">
        <w:instrText xml:space="preserve"> REF _Ref382405187 \r \h </w:instrText>
      </w:r>
      <w:r w:rsidR="006A5DE4">
        <w:instrText xml:space="preserve"> \* MERGEFORMAT </w:instrText>
      </w:r>
      <w:r w:rsidRPr="006A5DE4">
        <w:fldChar w:fldCharType="separate"/>
      </w:r>
      <w:r w:rsidR="00811F07" w:rsidRPr="006A5DE4">
        <w:t>I.1</w:t>
      </w:r>
      <w:r w:rsidRPr="006A5DE4">
        <w:fldChar w:fldCharType="end"/>
      </w:r>
      <w:r w:rsidRPr="006A5DE4">
        <w:t>.</w:t>
      </w:r>
    </w:p>
    <w:p w14:paraId="2BA4D547" w14:textId="77777777" w:rsidR="0012749B" w:rsidRPr="006A5DE4" w:rsidRDefault="0012749B" w:rsidP="007E0B29">
      <w:pPr>
        <w:pStyle w:val="Heading5"/>
      </w:pPr>
      <w:bookmarkStart w:id="1917" w:name="_Ref339268124"/>
      <w:bookmarkStart w:id="1918" w:name="_Toc392501253"/>
      <w:bookmarkStart w:id="1919" w:name="_Toc386027406"/>
      <w:bookmarkStart w:id="1920" w:name="_Toc378104294"/>
      <w:bookmarkStart w:id="1921" w:name="_Ref373699170"/>
      <w:bookmarkStart w:id="1922" w:name="_Ref373699164"/>
      <w:bookmarkStart w:id="1923" w:name="_Ref373699106"/>
      <w:bookmarkStart w:id="1924" w:name="_Ref373699099"/>
      <w:bookmarkStart w:id="1925" w:name="_Toc437856448"/>
      <w:bookmarkStart w:id="1926" w:name="_Ref96587327"/>
      <w:bookmarkStart w:id="1927" w:name="_Ref96587335"/>
      <w:r w:rsidRPr="006A5DE4">
        <w:t>The One-Pass Diffie-Hellman</w:t>
      </w:r>
      <w:r w:rsidRPr="006A5DE4">
        <w:fldChar w:fldCharType="begin"/>
      </w:r>
      <w:r w:rsidRPr="006A5DE4">
        <w:instrText xml:space="preserve"> XE "Key agreement, One-Pass Diffie-Hellman" </w:instrText>
      </w:r>
      <w:r w:rsidRPr="006A5DE4">
        <w:fldChar w:fldCharType="end"/>
      </w:r>
      <w:r w:rsidRPr="006A5DE4">
        <w:t xml:space="preserve"> C(1e, 1s, ECC CDH)</w:t>
      </w:r>
      <w:bookmarkEnd w:id="1917"/>
      <w:r w:rsidRPr="006A5DE4">
        <w:t xml:space="preserve"> scheme</w:t>
      </w:r>
      <w:bookmarkEnd w:id="1918"/>
      <w:bookmarkEnd w:id="1919"/>
      <w:bookmarkEnd w:id="1920"/>
      <w:bookmarkEnd w:id="1921"/>
      <w:bookmarkEnd w:id="1922"/>
      <w:bookmarkEnd w:id="1923"/>
      <w:bookmarkEnd w:id="1924"/>
      <w:bookmarkEnd w:id="1925"/>
      <w:bookmarkEnd w:id="1926"/>
      <w:bookmarkEnd w:id="1927"/>
    </w:p>
    <w:p w14:paraId="6D96DD22" w14:textId="17074502" w:rsidR="0012749B" w:rsidRDefault="0012749B" w:rsidP="00B67C8A">
      <w:pPr>
        <w:pStyle w:val="PARAGRAPH"/>
      </w:pPr>
      <w:r>
        <w:t xml:space="preserve">This scheme is for use by a </w:t>
      </w:r>
      <w:del w:id="1928" w:author="John Cowburn" w:date="2021-04-16T13:57:00Z">
        <w:r w:rsidDel="00635BE8">
          <w:delText>DLMS</w:delText>
        </w:r>
      </w:del>
      <w:ins w:id="1929" w:author="John Cowburn" w:date="2021-04-16T13:57:00Z">
        <w:r w:rsidR="00635BE8">
          <w:t>DLMS®</w:t>
        </w:r>
      </w:ins>
      <w:r>
        <w:t>/COSEM server and another party to agree on an ephemeral encryption key to protect xDLMS APDUs or COSEM data. The party sending the message (the originator) plays the role of party U and the other party (the recipient) plays the role of party V.</w:t>
      </w:r>
    </w:p>
    <w:p w14:paraId="4FAE411C" w14:textId="77777777" w:rsidR="0012749B" w:rsidRDefault="0012749B" w:rsidP="00B67C8A">
      <w:pPr>
        <w:pStyle w:val="NOTE"/>
      </w:pPr>
      <w:r>
        <w:t>NOTE 1</w:t>
      </w:r>
      <w:r w:rsidR="00B67C8A">
        <w:t> </w:t>
      </w:r>
      <w:r>
        <w:t>The terms originator and recipient refer to fields of the general-ciphering APDU.</w:t>
      </w:r>
    </w:p>
    <w:p w14:paraId="6B04AE67" w14:textId="77777777" w:rsidR="0012749B" w:rsidRDefault="0012749B" w:rsidP="00B67C8A">
      <w:pPr>
        <w:pStyle w:val="PARAGRAPH"/>
      </w:pPr>
      <w:r>
        <w:t>For this scheme, party U generates an ephemeral key pair</w:t>
      </w:r>
      <w:r>
        <w:fldChar w:fldCharType="begin"/>
      </w:r>
      <w:r>
        <w:instrText xml:space="preserve"> XE "Ephemeral key pair" </w:instrText>
      </w:r>
      <w:r>
        <w:fldChar w:fldCharType="end"/>
      </w:r>
      <w:r>
        <w:t>; party V has only a static key pair</w:t>
      </w:r>
      <w:r>
        <w:fldChar w:fldCharType="begin"/>
      </w:r>
      <w:r>
        <w:instrText xml:space="preserve"> XE "Static key pair" </w:instrText>
      </w:r>
      <w:r>
        <w:fldChar w:fldCharType="end"/>
      </w:r>
      <w:r>
        <w:t>. Party U obtains Party V’s static public key in a trusted manner (for example, from a certificate signed by a trusted CA) and sends its ephemeral public key to party V. Each party derives the shared secret</w:t>
      </w:r>
      <w:r>
        <w:fldChar w:fldCharType="begin"/>
      </w:r>
      <w:r>
        <w:instrText xml:space="preserve"> XE "Shared secret" </w:instrText>
      </w:r>
      <w:r>
        <w:fldChar w:fldCharType="end"/>
      </w:r>
      <w:r>
        <w:t xml:space="preserve"> </w:t>
      </w:r>
      <w:r>
        <w:rPr>
          <w:rFonts w:ascii="Times New Roman" w:hAnsi="Times New Roman" w:cs="Times New Roman"/>
          <w:i/>
        </w:rPr>
        <w:t>Z</w:t>
      </w:r>
      <w:r>
        <w:t xml:space="preserve"> by using its own private key and the other party’s public key. Each party derives secret keying material</w:t>
      </w:r>
      <w:r>
        <w:fldChar w:fldCharType="begin"/>
      </w:r>
      <w:r>
        <w:instrText xml:space="preserve"> XE "Secret keying material" </w:instrText>
      </w:r>
      <w:r>
        <w:fldChar w:fldCharType="end"/>
      </w:r>
      <w:r>
        <w:t xml:space="preserve"> using the key derivation method specified in 9.2.3.4.6.5 from the shared secret </w:t>
      </w:r>
      <w:r>
        <w:rPr>
          <w:rFonts w:ascii="Times New Roman" w:hAnsi="Times New Roman" w:cs="Times New Roman"/>
          <w:i/>
        </w:rPr>
        <w:t>Z</w:t>
      </w:r>
      <w:r>
        <w:t xml:space="preserve"> and other input.</w:t>
      </w:r>
    </w:p>
    <w:p w14:paraId="2DA3A074" w14:textId="77777777" w:rsidR="0012749B" w:rsidRPr="006A5DE4" w:rsidRDefault="0012749B" w:rsidP="00B67C8A">
      <w:pPr>
        <w:pStyle w:val="FIGURE"/>
      </w:pPr>
      <w:r w:rsidRPr="006A5DE4">
        <w:rPr>
          <w:noProof/>
          <w:lang w:eastAsia="en-GB"/>
        </w:rPr>
        <w:drawing>
          <wp:inline distT="0" distB="0" distL="0" distR="0" wp14:anchorId="1D662437" wp14:editId="728809F3">
            <wp:extent cx="5969635" cy="25450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9635" cy="2545080"/>
                    </a:xfrm>
                    <a:prstGeom prst="rect">
                      <a:avLst/>
                    </a:prstGeom>
                    <a:noFill/>
                    <a:ln>
                      <a:noFill/>
                    </a:ln>
                  </pic:spPr>
                </pic:pic>
              </a:graphicData>
            </a:graphic>
          </wp:inline>
        </w:drawing>
      </w:r>
    </w:p>
    <w:p w14:paraId="794F3F81" w14:textId="77777777" w:rsidR="0012749B" w:rsidRPr="006A5DE4" w:rsidRDefault="0012749B" w:rsidP="0012749B">
      <w:pPr>
        <w:pStyle w:val="NOTE"/>
        <w:jc w:val="right"/>
        <w:rPr>
          <w:i/>
          <w:vanish/>
        </w:rPr>
      </w:pPr>
      <w:bookmarkStart w:id="1930" w:name="_Ref342132922"/>
      <w:r w:rsidRPr="006A5DE4">
        <w:rPr>
          <w:i/>
          <w:vanish/>
        </w:rPr>
        <w:t>OnePassDiffieHellman_GK140121.wmf</w:t>
      </w:r>
    </w:p>
    <w:p w14:paraId="70442EFF" w14:textId="77777777" w:rsidR="0012749B" w:rsidRPr="006A5DE4" w:rsidRDefault="0012749B" w:rsidP="00B67C8A">
      <w:pPr>
        <w:pStyle w:val="NOTE"/>
      </w:pPr>
      <w:r w:rsidRPr="006A5DE4">
        <w:t>NOTE</w:t>
      </w:r>
      <w:r w:rsidR="00B67C8A" w:rsidRPr="006A5DE4">
        <w:t> </w:t>
      </w:r>
      <w:r w:rsidRPr="006A5DE4">
        <w:t xml:space="preserve">This figure reproduces </w:t>
      </w:r>
      <w:r w:rsidRPr="006A5DE4">
        <w:fldChar w:fldCharType="begin" w:fldLock="1"/>
      </w:r>
      <w:r w:rsidRPr="006A5DE4">
        <w:instrText xml:space="preserve"> REF NSA2_KeyAgreement \h </w:instrText>
      </w:r>
      <w:r w:rsidR="006A5DE4">
        <w:instrText xml:space="preserve"> \* MERGEFORMAT </w:instrText>
      </w:r>
      <w:r w:rsidRPr="006A5DE4">
        <w:fldChar w:fldCharType="separate"/>
      </w:r>
      <w:r w:rsidR="00811F07" w:rsidRPr="006A5DE4">
        <w:t>NSA2</w:t>
      </w:r>
      <w:r w:rsidRPr="006A5DE4">
        <w:fldChar w:fldCharType="end"/>
      </w:r>
      <w:r w:rsidR="00D66861" w:rsidRPr="006A5DE4">
        <w:t>,</w:t>
      </w:r>
      <w:r w:rsidRPr="006A5DE4">
        <w:t xml:space="preserve"> Figure 2.</w:t>
      </w:r>
    </w:p>
    <w:p w14:paraId="02CBE5A6" w14:textId="04506684" w:rsidR="0012749B" w:rsidRDefault="0012749B" w:rsidP="0012749B">
      <w:pPr>
        <w:pStyle w:val="FIGURE-title"/>
      </w:pPr>
      <w:bookmarkStart w:id="1931" w:name="_Ref378149010"/>
      <w:bookmarkStart w:id="1932" w:name="_Toc378104450"/>
      <w:bookmarkStart w:id="1933" w:name="_Toc392501647"/>
      <w:bookmarkStart w:id="1934" w:name="_Toc386035044"/>
      <w:bookmarkStart w:id="1935" w:name="_Toc437856676"/>
      <w:bookmarkStart w:id="1936" w:name="_Toc97127379"/>
      <w:r w:rsidRPr="006A5DE4">
        <w:t xml:space="preserve">Figure </w:t>
      </w:r>
      <w:fldSimple w:instr=" SEQ Figure \* ARABIC ">
        <w:r w:rsidR="00DC4BE9">
          <w:rPr>
            <w:noProof/>
          </w:rPr>
          <w:t>21</w:t>
        </w:r>
      </w:fldSimple>
      <w:bookmarkEnd w:id="1930"/>
      <w:bookmarkEnd w:id="1931"/>
      <w:r w:rsidRPr="006A5DE4">
        <w:t xml:space="preserve"> </w:t>
      </w:r>
      <w:bookmarkEnd w:id="1932"/>
      <w:r w:rsidRPr="006A5DE4">
        <w:t>– C(1e, 1s) schemes: party U contributes an ephemeral key pair, and party V contributes a static key pair</w:t>
      </w:r>
      <w:bookmarkEnd w:id="1933"/>
      <w:bookmarkEnd w:id="1934"/>
      <w:bookmarkEnd w:id="1935"/>
      <w:bookmarkEnd w:id="1936"/>
    </w:p>
    <w:p w14:paraId="6335D244" w14:textId="77777777" w:rsidR="00F82F01" w:rsidRDefault="00F82F01" w:rsidP="00B67C8A">
      <w:pPr>
        <w:pStyle w:val="PARAGRAPH"/>
      </w:pPr>
      <w:r>
        <w:t xml:space="preserve">The process is specified in detail in </w:t>
      </w:r>
      <w:r>
        <w:fldChar w:fldCharType="begin" w:fldLock="1"/>
      </w:r>
      <w:r>
        <w:instrText xml:space="preserve"> REF NIST_SP_800_56A \h  \* MERGEFORMAT </w:instrText>
      </w:r>
      <w:r>
        <w:fldChar w:fldCharType="separate"/>
      </w:r>
      <w:r w:rsidR="00811F07" w:rsidRPr="00E905E9">
        <w:t>NIST SP 800-56A Rev. 2: 2013</w:t>
      </w:r>
      <w:r>
        <w:fldChar w:fldCharType="end"/>
      </w:r>
      <w:r w:rsidR="00A058C9">
        <w:t>,</w:t>
      </w:r>
      <w:r>
        <w:t xml:space="preserve"> 6.2.2.2 and </w:t>
      </w:r>
      <w:r>
        <w:fldChar w:fldCharType="begin" w:fldLock="1"/>
      </w:r>
      <w:r>
        <w:instrText xml:space="preserve"> REF NSA2_KeyAgreement \h </w:instrText>
      </w:r>
      <w:r>
        <w:fldChar w:fldCharType="separate"/>
      </w:r>
      <w:r w:rsidR="00811F07" w:rsidRPr="00E905E9">
        <w:t>NSA2</w:t>
      </w:r>
      <w:r>
        <w:fldChar w:fldCharType="end"/>
      </w:r>
      <w:r w:rsidR="00A058C9">
        <w:t>,</w:t>
      </w:r>
      <w:r>
        <w:t xml:space="preserve"> 3.2 and is shown in </w:t>
      </w:r>
      <w:r>
        <w:fldChar w:fldCharType="begin" w:fldLock="1"/>
      </w:r>
      <w:r>
        <w:instrText xml:space="preserve"> REF _Ref378149010 \h  \* MERGEFORMAT </w:instrText>
      </w:r>
      <w:r>
        <w:fldChar w:fldCharType="separate"/>
      </w:r>
      <w:r w:rsidR="00811F07" w:rsidRPr="00811F07">
        <w:t>Figure 21</w:t>
      </w:r>
      <w:r>
        <w:fldChar w:fldCharType="end"/>
      </w:r>
      <w:r>
        <w:t xml:space="preserve"> and </w:t>
      </w:r>
      <w:r>
        <w:fldChar w:fldCharType="begin" w:fldLock="1"/>
      </w:r>
      <w:r>
        <w:instrText xml:space="preserve"> REF _Ref342132923 \h  \* MERGEFORMAT </w:instrText>
      </w:r>
      <w:r>
        <w:fldChar w:fldCharType="separate"/>
      </w:r>
      <w:r w:rsidR="00811F07" w:rsidRPr="00811F07">
        <w:t>Table 5</w:t>
      </w:r>
      <w:r>
        <w:fldChar w:fldCharType="end"/>
      </w:r>
      <w:r>
        <w:t>.</w:t>
      </w:r>
    </w:p>
    <w:p w14:paraId="22D0670E" w14:textId="77777777" w:rsidR="0012749B" w:rsidRDefault="0012749B" w:rsidP="00B67C8A">
      <w:pPr>
        <w:pStyle w:val="PARAGRAPH"/>
      </w:pPr>
      <w:r>
        <w:t>Prerequisites:</w:t>
      </w:r>
    </w:p>
    <w:p w14:paraId="300E413B" w14:textId="19D2A1ED" w:rsidR="0012749B" w:rsidRPr="0003421B" w:rsidRDefault="0012749B" w:rsidP="00695ACD">
      <w:pPr>
        <w:pStyle w:val="ListNumberalt"/>
        <w:numPr>
          <w:ilvl w:val="0"/>
          <w:numId w:val="91"/>
        </w:numPr>
      </w:pPr>
      <w:r w:rsidRPr="0003421B">
        <w:t>each party shall have an authentic copy of the same set of domain parameters, D. D shall  be selected from one of the two sets of domain parameters, see</w:t>
      </w:r>
      <w:r w:rsidR="00041ED3" w:rsidRPr="0003421B">
        <w:t xml:space="preserve"> </w:t>
      </w:r>
      <w:r w:rsidR="00041ED3" w:rsidRPr="0003421B">
        <w:fldChar w:fldCharType="begin" w:fldLock="1"/>
      </w:r>
      <w:r w:rsidR="00041ED3" w:rsidRPr="0003421B">
        <w:instrText xml:space="preserve"> REF _Ref412412072 \n \h </w:instrText>
      </w:r>
      <w:r w:rsidR="0003421B">
        <w:instrText xml:space="preserve"> \* MERGEFORMAT </w:instrText>
      </w:r>
      <w:r w:rsidR="00041ED3" w:rsidRPr="0003421B">
        <w:fldChar w:fldCharType="separate"/>
      </w:r>
      <w:r w:rsidR="00811F07" w:rsidRPr="0003421B">
        <w:t>Annex G</w:t>
      </w:r>
      <w:r w:rsidR="00041ED3" w:rsidRPr="0003421B">
        <w:fldChar w:fldCharType="end"/>
      </w:r>
      <w:r w:rsidRPr="0003421B">
        <w:t>;</w:t>
      </w:r>
    </w:p>
    <w:p w14:paraId="2DE9304D" w14:textId="77777777" w:rsidR="0012749B" w:rsidRPr="0003421B" w:rsidRDefault="0012749B" w:rsidP="0003421B">
      <w:pPr>
        <w:pStyle w:val="ListNumberalt"/>
      </w:pPr>
      <w:r w:rsidRPr="0003421B">
        <w:t xml:space="preserve">party V shall have been designated as the owner of a static key pair that was generated as specified in </w:t>
      </w:r>
      <w:r w:rsidRPr="0003421B">
        <w:fldChar w:fldCharType="begin" w:fldLock="1"/>
      </w:r>
      <w:r w:rsidRPr="0003421B">
        <w:instrText xml:space="preserve"> REF _Ref342163037 \r \h  \* MERGEFORMAT </w:instrText>
      </w:r>
      <w:r w:rsidRPr="0003421B">
        <w:fldChar w:fldCharType="separate"/>
      </w:r>
      <w:r w:rsidR="00811F07" w:rsidRPr="0003421B">
        <w:t>5.6.2</w:t>
      </w:r>
      <w:r w:rsidRPr="0003421B">
        <w:fldChar w:fldCharType="end"/>
      </w:r>
      <w:r w:rsidRPr="0003421B">
        <w:t xml:space="preserve"> using the set of domain parameters, D;</w:t>
      </w:r>
    </w:p>
    <w:p w14:paraId="65EED8D4" w14:textId="77777777" w:rsidR="0012749B" w:rsidRPr="0003421B" w:rsidRDefault="0012749B" w:rsidP="0003421B">
      <w:pPr>
        <w:pStyle w:val="ListNumberalt"/>
      </w:pPr>
      <w:r w:rsidRPr="0003421B">
        <w:t xml:space="preserve">the parties have agreed on using the NIST Concatenation KDF, see </w:t>
      </w:r>
      <w:r w:rsidRPr="0003421B">
        <w:fldChar w:fldCharType="begin" w:fldLock="1"/>
      </w:r>
      <w:r w:rsidRPr="0003421B">
        <w:instrText xml:space="preserve"> REF _Ref342163082 \r \h  \* MERGEFORMAT </w:instrText>
      </w:r>
      <w:r w:rsidRPr="0003421B">
        <w:fldChar w:fldCharType="separate"/>
      </w:r>
      <w:r w:rsidR="00811F07" w:rsidRPr="0003421B">
        <w:t>5.3.4.6.5</w:t>
      </w:r>
      <w:r w:rsidRPr="0003421B">
        <w:fldChar w:fldCharType="end"/>
      </w:r>
      <w:r w:rsidRPr="0003421B">
        <w:t>. SHA-256 is the hash function to use with the domain parameters for P-256 and SHA-384 is the hash function to use with the domain parameters for P-384;</w:t>
      </w:r>
    </w:p>
    <w:p w14:paraId="17013B93" w14:textId="77777777" w:rsidR="0012749B" w:rsidRDefault="0012749B" w:rsidP="0003421B">
      <w:pPr>
        <w:pStyle w:val="ListNumberalt"/>
      </w:pPr>
      <w:r w:rsidRPr="0003421B">
        <w:lastRenderedPageBreak/>
        <w:t>prior to or during the key agreement process, the parties obtain the identifier associated with the other party during the key agreement scheme. Party U shall obtain the static public key that is bound to party V’s identifier. This static public key shall be obtained in a trusted manner (e.g., from a certificate signed by</w:t>
      </w:r>
      <w:r>
        <w:t xml:space="preserve"> a trusted CA).</w:t>
      </w:r>
    </w:p>
    <w:p w14:paraId="255721DD" w14:textId="77777777" w:rsidR="0012749B" w:rsidRPr="006A5DE4" w:rsidRDefault="0012749B" w:rsidP="00B67C8A">
      <w:pPr>
        <w:pStyle w:val="NOTE"/>
      </w:pPr>
      <w:r>
        <w:t>NOTE 2</w:t>
      </w:r>
      <w:r w:rsidR="00B67C8A">
        <w:t> </w:t>
      </w:r>
      <w:r>
        <w:t xml:space="preserve">See also </w:t>
      </w:r>
      <w:r w:rsidRPr="006A5DE4">
        <w:fldChar w:fldCharType="begin" w:fldLock="1"/>
      </w:r>
      <w:r w:rsidRPr="006A5DE4">
        <w:instrText xml:space="preserve"> REF NIST_SP_800_56A \h </w:instrText>
      </w:r>
      <w:r w:rsidR="006A5DE4">
        <w:instrText xml:space="preserve"> \* MERGEFORMAT </w:instrText>
      </w:r>
      <w:r w:rsidRPr="006A5DE4">
        <w:fldChar w:fldCharType="separate"/>
      </w:r>
      <w:r w:rsidR="00811F07" w:rsidRPr="006A5DE4">
        <w:t>NIST SP 800-56A Rev. 2: 2013</w:t>
      </w:r>
      <w:r w:rsidRPr="006A5DE4">
        <w:fldChar w:fldCharType="end"/>
      </w:r>
      <w:r w:rsidRPr="006A5DE4">
        <w:t xml:space="preserve"> and </w:t>
      </w:r>
      <w:r w:rsidRPr="006A5DE4">
        <w:fldChar w:fldCharType="begin" w:fldLock="1"/>
      </w:r>
      <w:r w:rsidRPr="006A5DE4">
        <w:instrText xml:space="preserve"> REF NSA2_keyAgreement \h </w:instrText>
      </w:r>
      <w:r w:rsidR="006A5DE4">
        <w:instrText xml:space="preserve"> \* MERGEFORMAT </w:instrText>
      </w:r>
      <w:r w:rsidRPr="006A5DE4">
        <w:fldChar w:fldCharType="separate"/>
      </w:r>
      <w:r w:rsidR="00811F07" w:rsidRPr="006A5DE4">
        <w:t>NSA2</w:t>
      </w:r>
      <w:r w:rsidRPr="006A5DE4">
        <w:fldChar w:fldCharType="end"/>
      </w:r>
      <w:r w:rsidRPr="006A5DE4">
        <w:t xml:space="preserve"> for additional information on assurance on the validity of the domain parameters, the validity of the private and public key and the assurance of the possession of the private key.</w:t>
      </w:r>
    </w:p>
    <w:p w14:paraId="1ABADC40" w14:textId="43B5F24A" w:rsidR="0012749B" w:rsidRDefault="0012749B" w:rsidP="0012749B">
      <w:pPr>
        <w:pStyle w:val="TABLE-title"/>
      </w:pPr>
      <w:bookmarkStart w:id="1937" w:name="_Ref342132923"/>
      <w:bookmarkStart w:id="1938" w:name="_Toc392501874"/>
      <w:bookmarkStart w:id="1939" w:name="_Toc386035064"/>
      <w:bookmarkStart w:id="1940" w:name="_Toc437856736"/>
      <w:bookmarkStart w:id="1941" w:name="_Toc97127447"/>
      <w:r w:rsidRPr="006A5DE4">
        <w:t xml:space="preserve">Table </w:t>
      </w:r>
      <w:fldSimple w:instr=" SEQ Table \* ARABIC ">
        <w:r w:rsidR="00DC4BE9">
          <w:rPr>
            <w:noProof/>
          </w:rPr>
          <w:t>5</w:t>
        </w:r>
      </w:fldSimple>
      <w:bookmarkEnd w:id="1937"/>
      <w:r w:rsidRPr="006A5DE4">
        <w:t xml:space="preserve"> – One-pass Diffie-Hellman key agreement scheme summary</w:t>
      </w:r>
      <w:bookmarkEnd w:id="1938"/>
      <w:bookmarkEnd w:id="1939"/>
      <w:bookmarkEnd w:id="1940"/>
      <w:bookmarkEnd w:id="1941"/>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0"/>
        <w:gridCol w:w="3390"/>
        <w:gridCol w:w="3390"/>
      </w:tblGrid>
      <w:tr w:rsidR="0012749B" w14:paraId="46FEFF51" w14:textId="77777777" w:rsidTr="00077BDE">
        <w:trPr>
          <w:cantSplit/>
          <w:jc w:val="center"/>
        </w:trPr>
        <w:tc>
          <w:tcPr>
            <w:tcW w:w="2250" w:type="dxa"/>
            <w:tcBorders>
              <w:top w:val="single" w:sz="4" w:space="0" w:color="auto"/>
              <w:left w:val="single" w:sz="4" w:space="0" w:color="auto"/>
              <w:bottom w:val="single" w:sz="4" w:space="0" w:color="auto"/>
              <w:right w:val="single" w:sz="4" w:space="0" w:color="auto"/>
            </w:tcBorders>
          </w:tcPr>
          <w:p w14:paraId="0DA0493D" w14:textId="77777777" w:rsidR="0012749B" w:rsidRDefault="0012749B" w:rsidP="00521E1B">
            <w:pPr>
              <w:pStyle w:val="TABLE-cell"/>
              <w:keepNext/>
              <w:rPr>
                <w:rFonts w:eastAsia="Calibri"/>
                <w:szCs w:val="22"/>
              </w:rPr>
            </w:pPr>
          </w:p>
        </w:tc>
        <w:tc>
          <w:tcPr>
            <w:tcW w:w="3330" w:type="dxa"/>
            <w:tcBorders>
              <w:top w:val="single" w:sz="4" w:space="0" w:color="auto"/>
              <w:left w:val="single" w:sz="4" w:space="0" w:color="auto"/>
              <w:bottom w:val="single" w:sz="4" w:space="0" w:color="auto"/>
              <w:right w:val="single" w:sz="4" w:space="0" w:color="auto"/>
            </w:tcBorders>
            <w:hideMark/>
          </w:tcPr>
          <w:p w14:paraId="59264F4C" w14:textId="77777777" w:rsidR="0012749B" w:rsidRDefault="0012749B" w:rsidP="00521E1B">
            <w:pPr>
              <w:pStyle w:val="TABLE-cell"/>
              <w:keepNext/>
              <w:rPr>
                <w:rFonts w:eastAsia="Calibri"/>
                <w:b/>
                <w:szCs w:val="22"/>
              </w:rPr>
            </w:pPr>
            <w:r>
              <w:rPr>
                <w:rFonts w:eastAsia="Calibri"/>
                <w:b/>
                <w:szCs w:val="22"/>
              </w:rPr>
              <w:t>Party U</w:t>
            </w:r>
          </w:p>
        </w:tc>
        <w:tc>
          <w:tcPr>
            <w:tcW w:w="3330" w:type="dxa"/>
            <w:tcBorders>
              <w:top w:val="single" w:sz="4" w:space="0" w:color="auto"/>
              <w:left w:val="single" w:sz="4" w:space="0" w:color="auto"/>
              <w:bottom w:val="single" w:sz="4" w:space="0" w:color="auto"/>
              <w:right w:val="single" w:sz="4" w:space="0" w:color="auto"/>
            </w:tcBorders>
            <w:hideMark/>
          </w:tcPr>
          <w:p w14:paraId="2DBD01E8" w14:textId="77777777" w:rsidR="0012749B" w:rsidRDefault="0012749B" w:rsidP="00521E1B">
            <w:pPr>
              <w:pStyle w:val="TABLE-cell"/>
              <w:keepNext/>
              <w:rPr>
                <w:rFonts w:eastAsia="Calibri"/>
                <w:b/>
                <w:szCs w:val="22"/>
              </w:rPr>
            </w:pPr>
            <w:r>
              <w:rPr>
                <w:rFonts w:eastAsia="Calibri"/>
                <w:b/>
                <w:szCs w:val="22"/>
              </w:rPr>
              <w:t>Party V</w:t>
            </w:r>
          </w:p>
        </w:tc>
      </w:tr>
      <w:tr w:rsidR="0012749B" w14:paraId="5E67C712" w14:textId="77777777" w:rsidTr="00077BDE">
        <w:trPr>
          <w:cantSplit/>
          <w:jc w:val="center"/>
        </w:trPr>
        <w:tc>
          <w:tcPr>
            <w:tcW w:w="2250" w:type="dxa"/>
            <w:tcBorders>
              <w:top w:val="single" w:sz="4" w:space="0" w:color="auto"/>
              <w:left w:val="single" w:sz="4" w:space="0" w:color="auto"/>
              <w:bottom w:val="single" w:sz="4" w:space="0" w:color="auto"/>
              <w:right w:val="single" w:sz="4" w:space="0" w:color="auto"/>
            </w:tcBorders>
            <w:hideMark/>
          </w:tcPr>
          <w:p w14:paraId="3F959EB1" w14:textId="77777777" w:rsidR="0012749B" w:rsidRDefault="0012749B" w:rsidP="00521E1B">
            <w:pPr>
              <w:pStyle w:val="TABLE-cell"/>
              <w:keepNext/>
              <w:rPr>
                <w:rFonts w:eastAsia="Calibri"/>
                <w:b/>
                <w:szCs w:val="22"/>
              </w:rPr>
            </w:pPr>
            <w:r>
              <w:rPr>
                <w:rFonts w:eastAsia="Calibri"/>
                <w:b/>
                <w:szCs w:val="22"/>
              </w:rPr>
              <w:t>Domain Parameters</w:t>
            </w:r>
          </w:p>
        </w:tc>
        <w:tc>
          <w:tcPr>
            <w:tcW w:w="3330" w:type="dxa"/>
            <w:tcBorders>
              <w:top w:val="single" w:sz="4" w:space="0" w:color="auto"/>
              <w:left w:val="single" w:sz="4" w:space="0" w:color="auto"/>
              <w:bottom w:val="single" w:sz="4" w:space="0" w:color="auto"/>
              <w:right w:val="single" w:sz="4" w:space="0" w:color="auto"/>
            </w:tcBorders>
            <w:hideMark/>
          </w:tcPr>
          <w:p w14:paraId="69F5C517" w14:textId="77777777" w:rsidR="0012749B" w:rsidRDefault="0012749B" w:rsidP="00521E1B">
            <w:pPr>
              <w:pStyle w:val="TABLE-cell"/>
              <w:keepNext/>
              <w:rPr>
                <w:rFonts w:eastAsia="Calibri"/>
                <w:i/>
                <w:szCs w:val="22"/>
              </w:rPr>
            </w:pPr>
            <w:r>
              <w:rPr>
                <w:rFonts w:eastAsia="Calibri"/>
                <w:i/>
                <w:szCs w:val="22"/>
              </w:rPr>
              <w:t>(</w:t>
            </w:r>
            <w:r>
              <w:rPr>
                <w:rFonts w:ascii="Times New Roman" w:eastAsia="Calibri" w:hAnsi="Times New Roman" w:cs="Times New Roman"/>
                <w:i/>
                <w:szCs w:val="22"/>
              </w:rPr>
              <w:t>q, FR, a, b{,SEED}, G, n, h</w:t>
            </w:r>
            <w:r>
              <w:rPr>
                <w:rFonts w:eastAsia="Calibri"/>
                <w:i/>
                <w:szCs w:val="22"/>
              </w:rPr>
              <w:t>)</w:t>
            </w:r>
          </w:p>
          <w:p w14:paraId="1496E690" w14:textId="77777777" w:rsidR="0012749B" w:rsidRDefault="0012749B" w:rsidP="00521E1B">
            <w:pPr>
              <w:pStyle w:val="TABLE-cell"/>
              <w:keepNext/>
              <w:rPr>
                <w:rFonts w:eastAsia="Calibri"/>
                <w:b/>
                <w:szCs w:val="22"/>
              </w:rPr>
            </w:pPr>
            <w:r>
              <w:rPr>
                <w:rFonts w:eastAsia="Calibri"/>
                <w:szCs w:val="22"/>
              </w:rPr>
              <w:t>As determined by the security suite</w:t>
            </w:r>
          </w:p>
        </w:tc>
        <w:tc>
          <w:tcPr>
            <w:tcW w:w="3330" w:type="dxa"/>
            <w:tcBorders>
              <w:top w:val="single" w:sz="4" w:space="0" w:color="auto"/>
              <w:left w:val="single" w:sz="4" w:space="0" w:color="auto"/>
              <w:bottom w:val="single" w:sz="4" w:space="0" w:color="auto"/>
              <w:right w:val="single" w:sz="4" w:space="0" w:color="auto"/>
            </w:tcBorders>
            <w:hideMark/>
          </w:tcPr>
          <w:p w14:paraId="7C17E8AB" w14:textId="77777777" w:rsidR="0012749B" w:rsidRDefault="0012749B" w:rsidP="00521E1B">
            <w:pPr>
              <w:pStyle w:val="TABLE-cell"/>
              <w:keepNext/>
              <w:rPr>
                <w:rFonts w:eastAsia="Calibri"/>
                <w:i/>
                <w:szCs w:val="22"/>
              </w:rPr>
            </w:pPr>
            <w:r>
              <w:rPr>
                <w:rFonts w:eastAsia="Calibri"/>
                <w:i/>
                <w:szCs w:val="22"/>
              </w:rPr>
              <w:t>(</w:t>
            </w:r>
            <w:r>
              <w:rPr>
                <w:rFonts w:ascii="Times New Roman" w:eastAsia="Calibri" w:hAnsi="Times New Roman" w:cs="Times New Roman"/>
                <w:i/>
                <w:szCs w:val="22"/>
              </w:rPr>
              <w:t>q, FR, a, b{,SEED}, G, n, h</w:t>
            </w:r>
            <w:r>
              <w:rPr>
                <w:rFonts w:eastAsia="Calibri"/>
                <w:i/>
                <w:szCs w:val="22"/>
              </w:rPr>
              <w:t>)</w:t>
            </w:r>
          </w:p>
          <w:p w14:paraId="3C45D777" w14:textId="77777777" w:rsidR="0012749B" w:rsidRDefault="0012749B" w:rsidP="00521E1B">
            <w:pPr>
              <w:pStyle w:val="TABLE-cell"/>
              <w:keepNext/>
              <w:rPr>
                <w:rFonts w:eastAsia="Calibri"/>
                <w:szCs w:val="22"/>
              </w:rPr>
            </w:pPr>
            <w:r>
              <w:rPr>
                <w:rFonts w:eastAsia="Calibri"/>
                <w:szCs w:val="22"/>
              </w:rPr>
              <w:t>As determined by the security suite</w:t>
            </w:r>
          </w:p>
        </w:tc>
      </w:tr>
      <w:tr w:rsidR="0012749B" w14:paraId="1618CB6A" w14:textId="77777777" w:rsidTr="00077BDE">
        <w:trPr>
          <w:cantSplit/>
          <w:jc w:val="center"/>
        </w:trPr>
        <w:tc>
          <w:tcPr>
            <w:tcW w:w="2250" w:type="dxa"/>
            <w:tcBorders>
              <w:top w:val="single" w:sz="4" w:space="0" w:color="auto"/>
              <w:left w:val="single" w:sz="4" w:space="0" w:color="auto"/>
              <w:bottom w:val="single" w:sz="4" w:space="0" w:color="auto"/>
              <w:right w:val="single" w:sz="4" w:space="0" w:color="auto"/>
            </w:tcBorders>
            <w:hideMark/>
          </w:tcPr>
          <w:p w14:paraId="4E4CEB62" w14:textId="77777777" w:rsidR="0012749B" w:rsidRDefault="0012749B" w:rsidP="00521E1B">
            <w:pPr>
              <w:pStyle w:val="TABLE-cell"/>
              <w:keepNext/>
              <w:rPr>
                <w:rFonts w:eastAsia="Calibri"/>
                <w:b/>
                <w:szCs w:val="22"/>
              </w:rPr>
            </w:pPr>
            <w:r>
              <w:rPr>
                <w:rFonts w:eastAsia="Calibri"/>
                <w:b/>
                <w:szCs w:val="22"/>
              </w:rPr>
              <w:t>Static Data</w:t>
            </w:r>
          </w:p>
        </w:tc>
        <w:tc>
          <w:tcPr>
            <w:tcW w:w="3330" w:type="dxa"/>
            <w:tcBorders>
              <w:top w:val="single" w:sz="4" w:space="0" w:color="auto"/>
              <w:left w:val="single" w:sz="4" w:space="0" w:color="auto"/>
              <w:bottom w:val="single" w:sz="4" w:space="0" w:color="auto"/>
              <w:right w:val="single" w:sz="4" w:space="0" w:color="auto"/>
            </w:tcBorders>
            <w:hideMark/>
          </w:tcPr>
          <w:p w14:paraId="77EEF361" w14:textId="77777777" w:rsidR="0012749B" w:rsidRDefault="0012749B" w:rsidP="00521E1B">
            <w:pPr>
              <w:pStyle w:val="TABLE-cell"/>
              <w:keepNext/>
              <w:rPr>
                <w:rFonts w:eastAsia="Calibri"/>
                <w:szCs w:val="22"/>
              </w:rPr>
            </w:pPr>
            <w:r>
              <w:rPr>
                <w:rFonts w:eastAsia="Calibri"/>
                <w:szCs w:val="22"/>
              </w:rPr>
              <w:t>N/A</w:t>
            </w:r>
          </w:p>
        </w:tc>
        <w:tc>
          <w:tcPr>
            <w:tcW w:w="3330" w:type="dxa"/>
            <w:tcBorders>
              <w:top w:val="single" w:sz="4" w:space="0" w:color="auto"/>
              <w:left w:val="single" w:sz="4" w:space="0" w:color="auto"/>
              <w:bottom w:val="single" w:sz="4" w:space="0" w:color="auto"/>
              <w:right w:val="single" w:sz="4" w:space="0" w:color="auto"/>
            </w:tcBorders>
            <w:hideMark/>
          </w:tcPr>
          <w:p w14:paraId="24FBB5D8" w14:textId="77777777" w:rsidR="0012749B" w:rsidRDefault="0012749B" w:rsidP="00521E1B">
            <w:pPr>
              <w:pStyle w:val="TABLE-cell"/>
              <w:keepNext/>
              <w:rPr>
                <w:rFonts w:eastAsia="Calibri"/>
                <w:szCs w:val="22"/>
              </w:rPr>
            </w:pPr>
            <w:r>
              <w:rPr>
                <w:rFonts w:eastAsia="Calibri"/>
                <w:szCs w:val="22"/>
              </w:rPr>
              <w:t xml:space="preserve">Static private key, </w:t>
            </w:r>
            <w:r>
              <w:rPr>
                <w:rFonts w:ascii="Times New Roman" w:eastAsia="Calibri" w:hAnsi="Times New Roman" w:cs="Times New Roman"/>
                <w:i/>
                <w:szCs w:val="22"/>
              </w:rPr>
              <w:t>d</w:t>
            </w:r>
            <w:r w:rsidRPr="002F7A07">
              <w:rPr>
                <w:rStyle w:val="SUBscript-small"/>
                <w:rFonts w:ascii="Times New Roman" w:eastAsia="Calibri" w:hAnsi="Times New Roman" w:cs="Times New Roman"/>
                <w:i/>
              </w:rPr>
              <w:t>s, V</w:t>
            </w:r>
          </w:p>
          <w:p w14:paraId="677BDEA2" w14:textId="77777777" w:rsidR="0012749B" w:rsidRDefault="0012749B" w:rsidP="00521E1B">
            <w:pPr>
              <w:pStyle w:val="TABLE-cell"/>
              <w:keepNext/>
              <w:rPr>
                <w:rFonts w:eastAsia="Calibri"/>
                <w:szCs w:val="22"/>
              </w:rPr>
            </w:pPr>
            <w:r>
              <w:rPr>
                <w:rFonts w:eastAsia="Calibri"/>
                <w:szCs w:val="22"/>
              </w:rPr>
              <w:t xml:space="preserve">Static public key, </w:t>
            </w:r>
            <w:r>
              <w:rPr>
                <w:rFonts w:ascii="Times New Roman" w:eastAsia="Calibri" w:hAnsi="Times New Roman" w:cs="Times New Roman"/>
                <w:i/>
                <w:szCs w:val="22"/>
              </w:rPr>
              <w:t>Q</w:t>
            </w:r>
            <w:r w:rsidRPr="002F7A07">
              <w:rPr>
                <w:rStyle w:val="SUBscript-small"/>
                <w:rFonts w:ascii="Times New Roman" w:eastAsia="Calibri" w:hAnsi="Times New Roman" w:cs="Times New Roman"/>
                <w:i/>
              </w:rPr>
              <w:t>s, V</w:t>
            </w:r>
          </w:p>
        </w:tc>
      </w:tr>
      <w:tr w:rsidR="0012749B" w14:paraId="52AE5A1F" w14:textId="77777777" w:rsidTr="00077BDE">
        <w:trPr>
          <w:cantSplit/>
          <w:jc w:val="center"/>
        </w:trPr>
        <w:tc>
          <w:tcPr>
            <w:tcW w:w="2250" w:type="dxa"/>
            <w:tcBorders>
              <w:top w:val="single" w:sz="4" w:space="0" w:color="auto"/>
              <w:left w:val="single" w:sz="4" w:space="0" w:color="auto"/>
              <w:bottom w:val="single" w:sz="4" w:space="0" w:color="auto"/>
              <w:right w:val="single" w:sz="4" w:space="0" w:color="auto"/>
            </w:tcBorders>
            <w:hideMark/>
          </w:tcPr>
          <w:p w14:paraId="50405DD3" w14:textId="77777777" w:rsidR="0012749B" w:rsidRDefault="0012749B" w:rsidP="00521E1B">
            <w:pPr>
              <w:pStyle w:val="TABLE-cell"/>
              <w:keepNext/>
              <w:rPr>
                <w:rFonts w:eastAsia="Calibri"/>
                <w:b/>
                <w:szCs w:val="22"/>
              </w:rPr>
            </w:pPr>
            <w:r>
              <w:rPr>
                <w:rFonts w:eastAsia="Calibri"/>
                <w:b/>
                <w:szCs w:val="22"/>
              </w:rPr>
              <w:t>Ephemeral Data</w:t>
            </w:r>
          </w:p>
        </w:tc>
        <w:tc>
          <w:tcPr>
            <w:tcW w:w="3330" w:type="dxa"/>
            <w:tcBorders>
              <w:top w:val="single" w:sz="4" w:space="0" w:color="auto"/>
              <w:left w:val="single" w:sz="4" w:space="0" w:color="auto"/>
              <w:bottom w:val="single" w:sz="4" w:space="0" w:color="auto"/>
              <w:right w:val="single" w:sz="4" w:space="0" w:color="auto"/>
            </w:tcBorders>
            <w:hideMark/>
          </w:tcPr>
          <w:p w14:paraId="505C49F5" w14:textId="77777777" w:rsidR="0012749B" w:rsidRDefault="0012749B" w:rsidP="00521E1B">
            <w:pPr>
              <w:pStyle w:val="TABLE-cell"/>
              <w:keepNext/>
              <w:rPr>
                <w:rFonts w:eastAsia="Calibri"/>
                <w:szCs w:val="22"/>
              </w:rPr>
            </w:pPr>
            <w:r>
              <w:rPr>
                <w:rFonts w:eastAsia="Calibri"/>
                <w:szCs w:val="22"/>
              </w:rPr>
              <w:t xml:space="preserve">Ephemeral private key, </w:t>
            </w:r>
            <w:r>
              <w:rPr>
                <w:rFonts w:ascii="Times New Roman" w:eastAsia="Calibri" w:hAnsi="Times New Roman" w:cs="Times New Roman"/>
                <w:i/>
                <w:szCs w:val="22"/>
              </w:rPr>
              <w:t>d</w:t>
            </w:r>
            <w:r w:rsidRPr="002F7A07">
              <w:rPr>
                <w:rStyle w:val="SUBscript-small"/>
                <w:rFonts w:ascii="Times New Roman" w:eastAsia="Calibri" w:hAnsi="Times New Roman" w:cs="Times New Roman"/>
                <w:i/>
              </w:rPr>
              <w:t>e, U</w:t>
            </w:r>
          </w:p>
          <w:p w14:paraId="7F8E21D4" w14:textId="77777777" w:rsidR="0012749B" w:rsidRDefault="0012749B" w:rsidP="00521E1B">
            <w:pPr>
              <w:pStyle w:val="TABLE-cell"/>
              <w:keepNext/>
              <w:rPr>
                <w:rFonts w:eastAsia="Calibri"/>
                <w:szCs w:val="22"/>
              </w:rPr>
            </w:pPr>
            <w:r>
              <w:rPr>
                <w:rFonts w:eastAsia="Calibri"/>
                <w:szCs w:val="22"/>
              </w:rPr>
              <w:t xml:space="preserve">Ephemeral public key, </w:t>
            </w:r>
            <w:r>
              <w:rPr>
                <w:rFonts w:ascii="Times New Roman" w:eastAsia="Calibri" w:hAnsi="Times New Roman" w:cs="Times New Roman"/>
                <w:i/>
                <w:szCs w:val="22"/>
              </w:rPr>
              <w:t>Q</w:t>
            </w:r>
            <w:r w:rsidRPr="002F7A07">
              <w:rPr>
                <w:rStyle w:val="SUBscript-small"/>
                <w:rFonts w:ascii="Times New Roman" w:eastAsia="Calibri" w:hAnsi="Times New Roman" w:cs="Times New Roman"/>
                <w:i/>
              </w:rPr>
              <w:t>e, U</w:t>
            </w:r>
          </w:p>
        </w:tc>
        <w:tc>
          <w:tcPr>
            <w:tcW w:w="3330" w:type="dxa"/>
            <w:tcBorders>
              <w:top w:val="single" w:sz="4" w:space="0" w:color="auto"/>
              <w:left w:val="single" w:sz="4" w:space="0" w:color="auto"/>
              <w:bottom w:val="single" w:sz="4" w:space="0" w:color="auto"/>
              <w:right w:val="single" w:sz="4" w:space="0" w:color="auto"/>
            </w:tcBorders>
            <w:hideMark/>
          </w:tcPr>
          <w:p w14:paraId="0AB4BC74" w14:textId="77777777" w:rsidR="0012749B" w:rsidRDefault="0012749B" w:rsidP="00521E1B">
            <w:pPr>
              <w:pStyle w:val="TABLE-cell"/>
              <w:keepNext/>
              <w:rPr>
                <w:rFonts w:eastAsia="Calibri"/>
                <w:szCs w:val="22"/>
              </w:rPr>
            </w:pPr>
            <w:r>
              <w:rPr>
                <w:rFonts w:eastAsia="Calibri"/>
                <w:szCs w:val="22"/>
              </w:rPr>
              <w:t>N/A</w:t>
            </w:r>
          </w:p>
        </w:tc>
      </w:tr>
      <w:tr w:rsidR="0012749B" w14:paraId="05E471CB" w14:textId="77777777" w:rsidTr="00077BDE">
        <w:trPr>
          <w:cantSplit/>
          <w:jc w:val="center"/>
        </w:trPr>
        <w:tc>
          <w:tcPr>
            <w:tcW w:w="2250" w:type="dxa"/>
            <w:tcBorders>
              <w:top w:val="single" w:sz="4" w:space="0" w:color="auto"/>
              <w:left w:val="single" w:sz="4" w:space="0" w:color="auto"/>
              <w:bottom w:val="single" w:sz="4" w:space="0" w:color="auto"/>
              <w:right w:val="single" w:sz="4" w:space="0" w:color="auto"/>
            </w:tcBorders>
            <w:hideMark/>
          </w:tcPr>
          <w:p w14:paraId="05C44902" w14:textId="77777777" w:rsidR="0012749B" w:rsidRDefault="0012749B" w:rsidP="00521E1B">
            <w:pPr>
              <w:pStyle w:val="TABLE-cell"/>
              <w:keepNext/>
              <w:rPr>
                <w:rFonts w:eastAsia="Calibri"/>
                <w:b/>
                <w:szCs w:val="22"/>
              </w:rPr>
            </w:pPr>
            <w:r>
              <w:rPr>
                <w:rFonts w:eastAsia="Calibri"/>
                <w:b/>
                <w:szCs w:val="22"/>
              </w:rPr>
              <w:t>Computation</w:t>
            </w:r>
          </w:p>
        </w:tc>
        <w:tc>
          <w:tcPr>
            <w:tcW w:w="3330" w:type="dxa"/>
            <w:tcBorders>
              <w:top w:val="single" w:sz="4" w:space="0" w:color="auto"/>
              <w:left w:val="single" w:sz="4" w:space="0" w:color="auto"/>
              <w:bottom w:val="single" w:sz="4" w:space="0" w:color="auto"/>
              <w:right w:val="single" w:sz="4" w:space="0" w:color="auto"/>
            </w:tcBorders>
            <w:hideMark/>
          </w:tcPr>
          <w:p w14:paraId="56317ADC" w14:textId="77777777" w:rsidR="0012749B" w:rsidRDefault="0012749B" w:rsidP="00521E1B">
            <w:pPr>
              <w:pStyle w:val="TABLE-cell"/>
              <w:keepNext/>
              <w:rPr>
                <w:rFonts w:eastAsia="Calibri"/>
                <w:szCs w:val="22"/>
              </w:rPr>
            </w:pPr>
            <w:r>
              <w:rPr>
                <w:rFonts w:eastAsia="Calibri"/>
                <w:szCs w:val="22"/>
              </w:rPr>
              <w:t xml:space="preserve">Compute </w:t>
            </w:r>
            <w:r>
              <w:rPr>
                <w:rFonts w:ascii="Times New Roman" w:eastAsia="Calibri" w:hAnsi="Times New Roman" w:cs="Times New Roman"/>
                <w:i/>
                <w:szCs w:val="22"/>
              </w:rPr>
              <w:t>Z</w:t>
            </w:r>
            <w:r>
              <w:rPr>
                <w:rFonts w:eastAsia="Calibri"/>
                <w:szCs w:val="22"/>
              </w:rPr>
              <w:t xml:space="preserve"> by calling ECC CDH using </w:t>
            </w:r>
            <w:r>
              <w:rPr>
                <w:rFonts w:eastAsia="Calibri"/>
                <w:szCs w:val="22"/>
              </w:rPr>
              <w:br/>
            </w:r>
            <w:r>
              <w:rPr>
                <w:rFonts w:ascii="Times New Roman" w:eastAsia="Calibri" w:hAnsi="Times New Roman" w:cs="Times New Roman"/>
                <w:i/>
                <w:szCs w:val="22"/>
              </w:rPr>
              <w:t>d</w:t>
            </w:r>
            <w:r w:rsidR="002F7A07" w:rsidRPr="002F7A07">
              <w:rPr>
                <w:rStyle w:val="SUBscript-small"/>
                <w:rFonts w:ascii="Times New Roman" w:eastAsia="Calibri" w:hAnsi="Times New Roman" w:cs="Times New Roman"/>
                <w:i/>
              </w:rPr>
              <w:t>e,</w:t>
            </w:r>
            <w:r w:rsidRPr="002F7A07">
              <w:rPr>
                <w:rStyle w:val="SUBscript-small"/>
                <w:rFonts w:ascii="Times New Roman" w:eastAsia="Calibri" w:hAnsi="Times New Roman" w:cs="Times New Roman"/>
                <w:i/>
              </w:rPr>
              <w:t xml:space="preserve"> U</w:t>
            </w:r>
            <w:r>
              <w:rPr>
                <w:rFonts w:eastAsia="Calibri"/>
                <w:szCs w:val="22"/>
              </w:rPr>
              <w:t xml:space="preserve"> and </w:t>
            </w:r>
            <w:r>
              <w:rPr>
                <w:rFonts w:ascii="Times New Roman" w:eastAsia="Calibri" w:hAnsi="Times New Roman" w:cs="Times New Roman"/>
                <w:i/>
                <w:szCs w:val="22"/>
              </w:rPr>
              <w:t>Q</w:t>
            </w:r>
            <w:r w:rsidRPr="002F7A07">
              <w:rPr>
                <w:rStyle w:val="SUBscript-small"/>
                <w:rFonts w:ascii="Times New Roman" w:eastAsia="Calibri" w:hAnsi="Times New Roman" w:cs="Times New Roman"/>
                <w:i/>
              </w:rPr>
              <w:t>s, V</w:t>
            </w:r>
            <w:r>
              <w:rPr>
                <w:rFonts w:eastAsia="Calibri"/>
                <w:szCs w:val="22"/>
              </w:rPr>
              <w:t xml:space="preserve"> </w:t>
            </w:r>
          </w:p>
        </w:tc>
        <w:tc>
          <w:tcPr>
            <w:tcW w:w="3330" w:type="dxa"/>
            <w:tcBorders>
              <w:top w:val="single" w:sz="4" w:space="0" w:color="auto"/>
              <w:left w:val="single" w:sz="4" w:space="0" w:color="auto"/>
              <w:bottom w:val="single" w:sz="4" w:space="0" w:color="auto"/>
              <w:right w:val="single" w:sz="4" w:space="0" w:color="auto"/>
            </w:tcBorders>
            <w:hideMark/>
          </w:tcPr>
          <w:p w14:paraId="43433F69" w14:textId="77777777" w:rsidR="0012749B" w:rsidRDefault="0012749B" w:rsidP="00521E1B">
            <w:pPr>
              <w:pStyle w:val="TABLE-cell"/>
              <w:keepNext/>
              <w:rPr>
                <w:rFonts w:eastAsia="Calibri"/>
                <w:szCs w:val="22"/>
              </w:rPr>
            </w:pPr>
            <w:r>
              <w:rPr>
                <w:rFonts w:eastAsia="Calibri"/>
                <w:szCs w:val="22"/>
              </w:rPr>
              <w:t xml:space="preserve">Compute </w:t>
            </w:r>
            <w:r>
              <w:rPr>
                <w:rFonts w:ascii="Times New Roman" w:eastAsia="Calibri" w:hAnsi="Times New Roman" w:cs="Times New Roman"/>
                <w:i/>
                <w:szCs w:val="22"/>
              </w:rPr>
              <w:t>Z</w:t>
            </w:r>
            <w:r>
              <w:rPr>
                <w:rFonts w:eastAsia="Calibri"/>
                <w:szCs w:val="22"/>
              </w:rPr>
              <w:t xml:space="preserve"> by calling ECC CDH using </w:t>
            </w:r>
            <w:r>
              <w:rPr>
                <w:rFonts w:eastAsia="Calibri"/>
                <w:szCs w:val="22"/>
              </w:rPr>
              <w:br/>
            </w:r>
            <w:r>
              <w:rPr>
                <w:rFonts w:ascii="Times New Roman" w:eastAsia="Calibri" w:hAnsi="Times New Roman" w:cs="Times New Roman"/>
                <w:i/>
                <w:szCs w:val="22"/>
              </w:rPr>
              <w:t>d</w:t>
            </w:r>
            <w:r w:rsidRPr="002F7A07">
              <w:rPr>
                <w:rStyle w:val="SUBscript-small"/>
                <w:rFonts w:ascii="Times New Roman" w:eastAsia="Calibri" w:hAnsi="Times New Roman" w:cs="Times New Roman"/>
                <w:i/>
              </w:rPr>
              <w:t>s, V</w:t>
            </w:r>
            <w:r>
              <w:rPr>
                <w:rFonts w:eastAsia="Calibri"/>
                <w:szCs w:val="22"/>
              </w:rPr>
              <w:t xml:space="preserve"> and </w:t>
            </w:r>
            <w:r>
              <w:rPr>
                <w:rFonts w:ascii="Times New Roman" w:eastAsia="Calibri" w:hAnsi="Times New Roman" w:cs="Times New Roman"/>
                <w:i/>
                <w:szCs w:val="22"/>
              </w:rPr>
              <w:t>Q</w:t>
            </w:r>
            <w:r w:rsidRPr="002F7A07">
              <w:rPr>
                <w:rStyle w:val="SUBscript-small"/>
                <w:rFonts w:ascii="Times New Roman" w:eastAsia="Calibri" w:hAnsi="Times New Roman" w:cs="Times New Roman"/>
                <w:i/>
              </w:rPr>
              <w:t>e ,U</w:t>
            </w:r>
          </w:p>
        </w:tc>
      </w:tr>
      <w:tr w:rsidR="0012749B" w14:paraId="64938A06" w14:textId="77777777" w:rsidTr="00077BDE">
        <w:trPr>
          <w:cantSplit/>
          <w:jc w:val="center"/>
        </w:trPr>
        <w:tc>
          <w:tcPr>
            <w:tcW w:w="2250" w:type="dxa"/>
            <w:tcBorders>
              <w:top w:val="single" w:sz="4" w:space="0" w:color="auto"/>
              <w:left w:val="single" w:sz="4" w:space="0" w:color="auto"/>
              <w:bottom w:val="single" w:sz="4" w:space="0" w:color="auto"/>
              <w:right w:val="single" w:sz="4" w:space="0" w:color="auto"/>
            </w:tcBorders>
            <w:hideMark/>
          </w:tcPr>
          <w:p w14:paraId="27EE39A3" w14:textId="77777777" w:rsidR="0012749B" w:rsidRDefault="0012749B" w:rsidP="00521E1B">
            <w:pPr>
              <w:pStyle w:val="TABLE-cell"/>
              <w:keepNext/>
              <w:rPr>
                <w:rFonts w:eastAsia="Calibri"/>
                <w:b/>
                <w:szCs w:val="22"/>
              </w:rPr>
            </w:pPr>
            <w:r>
              <w:rPr>
                <w:rFonts w:eastAsia="Calibri"/>
                <w:b/>
                <w:szCs w:val="22"/>
              </w:rPr>
              <w:t>Derive Secret Keying Material</w:t>
            </w:r>
          </w:p>
        </w:tc>
        <w:tc>
          <w:tcPr>
            <w:tcW w:w="3330" w:type="dxa"/>
            <w:tcBorders>
              <w:top w:val="single" w:sz="4" w:space="0" w:color="auto"/>
              <w:left w:val="single" w:sz="4" w:space="0" w:color="auto"/>
              <w:bottom w:val="single" w:sz="4" w:space="0" w:color="auto"/>
              <w:right w:val="single" w:sz="4" w:space="0" w:color="auto"/>
            </w:tcBorders>
            <w:hideMark/>
          </w:tcPr>
          <w:p w14:paraId="7925E13A" w14:textId="77777777" w:rsidR="0012749B" w:rsidRDefault="0012749B" w:rsidP="00695ACD">
            <w:pPr>
              <w:pStyle w:val="TABLE-cell"/>
              <w:keepNext/>
              <w:numPr>
                <w:ilvl w:val="0"/>
                <w:numId w:val="57"/>
              </w:numPr>
              <w:rPr>
                <w:rFonts w:eastAsia="Calibri"/>
                <w:szCs w:val="22"/>
              </w:rPr>
            </w:pPr>
            <w:r>
              <w:rPr>
                <w:rFonts w:eastAsia="Calibri"/>
                <w:szCs w:val="22"/>
              </w:rPr>
              <w:t>Compute kdf(</w:t>
            </w:r>
            <w:r>
              <w:rPr>
                <w:rFonts w:ascii="Times New Roman" w:eastAsia="Calibri" w:hAnsi="Times New Roman" w:cs="Times New Roman"/>
                <w:i/>
                <w:szCs w:val="22"/>
              </w:rPr>
              <w:t>Z, OtherInput</w:t>
            </w:r>
            <w:r>
              <w:rPr>
                <w:rFonts w:eastAsia="Calibri"/>
                <w:szCs w:val="22"/>
              </w:rPr>
              <w:t>)</w:t>
            </w:r>
          </w:p>
          <w:p w14:paraId="3D3E650F" w14:textId="77777777" w:rsidR="0012749B" w:rsidRDefault="0012749B" w:rsidP="00695ACD">
            <w:pPr>
              <w:pStyle w:val="TABLE-cell"/>
              <w:keepNext/>
              <w:numPr>
                <w:ilvl w:val="0"/>
                <w:numId w:val="57"/>
              </w:numPr>
              <w:rPr>
                <w:rFonts w:eastAsia="Calibri"/>
                <w:szCs w:val="22"/>
              </w:rPr>
            </w:pPr>
            <w:r>
              <w:rPr>
                <w:rFonts w:eastAsia="Calibri"/>
                <w:szCs w:val="22"/>
              </w:rPr>
              <w:t xml:space="preserve">Destroy </w:t>
            </w:r>
            <w:r>
              <w:rPr>
                <w:rFonts w:ascii="Times New Roman" w:eastAsia="Calibri" w:hAnsi="Times New Roman" w:cs="Times New Roman"/>
                <w:i/>
                <w:szCs w:val="22"/>
              </w:rPr>
              <w:t>Z</w:t>
            </w:r>
          </w:p>
        </w:tc>
        <w:tc>
          <w:tcPr>
            <w:tcW w:w="3330" w:type="dxa"/>
            <w:tcBorders>
              <w:top w:val="single" w:sz="4" w:space="0" w:color="auto"/>
              <w:left w:val="single" w:sz="4" w:space="0" w:color="auto"/>
              <w:bottom w:val="single" w:sz="4" w:space="0" w:color="auto"/>
              <w:right w:val="single" w:sz="4" w:space="0" w:color="auto"/>
            </w:tcBorders>
            <w:hideMark/>
          </w:tcPr>
          <w:p w14:paraId="1DB7B503" w14:textId="77777777" w:rsidR="0012749B" w:rsidRDefault="0012749B" w:rsidP="00695ACD">
            <w:pPr>
              <w:pStyle w:val="TABLE-cell"/>
              <w:keepNext/>
              <w:numPr>
                <w:ilvl w:val="0"/>
                <w:numId w:val="58"/>
              </w:numPr>
              <w:rPr>
                <w:rFonts w:eastAsia="Calibri"/>
                <w:szCs w:val="22"/>
              </w:rPr>
            </w:pPr>
            <w:r>
              <w:rPr>
                <w:rFonts w:eastAsia="Calibri"/>
                <w:szCs w:val="22"/>
              </w:rPr>
              <w:t>Compute kdf(</w:t>
            </w:r>
            <w:r>
              <w:rPr>
                <w:rFonts w:ascii="Times New Roman" w:eastAsia="Calibri" w:hAnsi="Times New Roman" w:cs="Times New Roman"/>
                <w:i/>
                <w:szCs w:val="22"/>
              </w:rPr>
              <w:t>Z</w:t>
            </w:r>
            <w:r w:rsidRPr="002F7A07">
              <w:rPr>
                <w:rFonts w:eastAsia="Calibri"/>
              </w:rPr>
              <w:t>,</w:t>
            </w:r>
            <w:r>
              <w:rPr>
                <w:rFonts w:ascii="Times New Roman" w:eastAsia="Calibri" w:hAnsi="Times New Roman" w:cs="Times New Roman"/>
                <w:i/>
                <w:szCs w:val="22"/>
              </w:rPr>
              <w:t xml:space="preserve"> OtherInput</w:t>
            </w:r>
            <w:r>
              <w:rPr>
                <w:rFonts w:eastAsia="Calibri"/>
                <w:szCs w:val="22"/>
              </w:rPr>
              <w:t>)</w:t>
            </w:r>
          </w:p>
          <w:p w14:paraId="2BA7EF49" w14:textId="77777777" w:rsidR="0012749B" w:rsidRDefault="0012749B" w:rsidP="00695ACD">
            <w:pPr>
              <w:pStyle w:val="TABLE-cell"/>
              <w:keepNext/>
              <w:numPr>
                <w:ilvl w:val="0"/>
                <w:numId w:val="58"/>
              </w:numPr>
              <w:rPr>
                <w:rFonts w:eastAsia="Calibri"/>
                <w:szCs w:val="22"/>
              </w:rPr>
            </w:pPr>
            <w:r>
              <w:rPr>
                <w:rFonts w:eastAsia="Calibri"/>
                <w:szCs w:val="22"/>
              </w:rPr>
              <w:t xml:space="preserve">Destroy </w:t>
            </w:r>
            <w:r>
              <w:rPr>
                <w:rFonts w:ascii="Times New Roman" w:eastAsia="Calibri" w:hAnsi="Times New Roman" w:cs="Times New Roman"/>
                <w:i/>
                <w:szCs w:val="22"/>
              </w:rPr>
              <w:t>Z</w:t>
            </w:r>
          </w:p>
        </w:tc>
      </w:tr>
      <w:tr w:rsidR="0012749B" w14:paraId="59954E51" w14:textId="77777777" w:rsidTr="00077BDE">
        <w:trPr>
          <w:cantSplit/>
          <w:jc w:val="center"/>
        </w:trPr>
        <w:tc>
          <w:tcPr>
            <w:tcW w:w="8910" w:type="dxa"/>
            <w:gridSpan w:val="3"/>
            <w:tcBorders>
              <w:top w:val="single" w:sz="4" w:space="0" w:color="auto"/>
              <w:left w:val="single" w:sz="4" w:space="0" w:color="auto"/>
              <w:bottom w:val="single" w:sz="4" w:space="0" w:color="auto"/>
              <w:right w:val="single" w:sz="4" w:space="0" w:color="auto"/>
            </w:tcBorders>
            <w:hideMark/>
          </w:tcPr>
          <w:p w14:paraId="0B230577" w14:textId="77777777" w:rsidR="0012749B" w:rsidRDefault="0012749B" w:rsidP="00521E1B">
            <w:pPr>
              <w:pStyle w:val="NOTE"/>
              <w:keepNext/>
              <w:rPr>
                <w:rFonts w:eastAsia="Calibri"/>
              </w:rPr>
            </w:pPr>
            <w:r>
              <w:rPr>
                <w:rFonts w:eastAsia="Calibri"/>
              </w:rPr>
              <w:t>NOTE</w:t>
            </w:r>
            <w:r w:rsidR="00B67C8A">
              <w:rPr>
                <w:rFonts w:eastAsia="Calibri"/>
              </w:rPr>
              <w:t> </w:t>
            </w:r>
            <w:r>
              <w:rPr>
                <w:rFonts w:eastAsia="Calibri"/>
              </w:rPr>
              <w:t xml:space="preserve">This table is based on </w:t>
            </w:r>
            <w:r>
              <w:fldChar w:fldCharType="begin" w:fldLock="1"/>
            </w:r>
            <w:r>
              <w:rPr>
                <w:rFonts w:eastAsia="Calibri"/>
              </w:rPr>
              <w:instrText xml:space="preserve"> REF NIST_SP_800_56A \h </w:instrText>
            </w:r>
            <w:r>
              <w:fldChar w:fldCharType="separate"/>
            </w:r>
            <w:r w:rsidR="00811F07" w:rsidRPr="00E905E9">
              <w:t>NIST SP 800-56A Rev. 2: 2013</w:t>
            </w:r>
            <w:r>
              <w:fldChar w:fldCharType="end"/>
            </w:r>
            <w:r>
              <w:rPr>
                <w:rFonts w:eastAsia="Calibri"/>
              </w:rPr>
              <w:t xml:space="preserve"> Table 24 and </w:t>
            </w:r>
            <w:r>
              <w:fldChar w:fldCharType="begin" w:fldLock="1"/>
            </w:r>
            <w:r>
              <w:rPr>
                <w:rFonts w:eastAsia="Calibri"/>
              </w:rPr>
              <w:instrText xml:space="preserve"> REF NSA2_keyAgreement \h  \* MERGEFORMAT </w:instrText>
            </w:r>
            <w:r>
              <w:fldChar w:fldCharType="separate"/>
            </w:r>
            <w:r w:rsidR="00811F07" w:rsidRPr="00811F07">
              <w:rPr>
                <w:rFonts w:eastAsia="Calibri"/>
                <w:b/>
                <w:lang w:val="en-US"/>
              </w:rPr>
              <w:t>NSA2</w:t>
            </w:r>
            <w:r>
              <w:fldChar w:fldCharType="end"/>
            </w:r>
            <w:r>
              <w:rPr>
                <w:rFonts w:eastAsia="Calibri"/>
              </w:rPr>
              <w:t xml:space="preserve"> Table 2.</w:t>
            </w:r>
          </w:p>
        </w:tc>
      </w:tr>
    </w:tbl>
    <w:p w14:paraId="4FEA5A15" w14:textId="77777777" w:rsidR="006A5DE4" w:rsidRDefault="006A5DE4" w:rsidP="00B67C8A">
      <w:pPr>
        <w:pStyle w:val="PARAGRAPH"/>
      </w:pPr>
    </w:p>
    <w:p w14:paraId="6C8EBD9B" w14:textId="77777777" w:rsidR="0012749B" w:rsidRDefault="0012749B" w:rsidP="00B67C8A">
      <w:pPr>
        <w:pStyle w:val="PARAGRAPH"/>
      </w:pPr>
      <w:r>
        <w:t xml:space="preserve">The rationale for choosing this scheme is specified in </w:t>
      </w:r>
      <w:r>
        <w:fldChar w:fldCharType="begin" w:fldLock="1"/>
      </w:r>
      <w:r>
        <w:instrText xml:space="preserve"> REF NIST_SP_800_56A \h  \* MERGEFORMAT </w:instrText>
      </w:r>
      <w:r>
        <w:fldChar w:fldCharType="separate"/>
      </w:r>
      <w:r w:rsidR="00811F07" w:rsidRPr="00E905E9">
        <w:t>NIST SP 800-56A Rev. 2: 2013</w:t>
      </w:r>
      <w:r>
        <w:fldChar w:fldCharType="end"/>
      </w:r>
      <w:r w:rsidR="00A058C9">
        <w:t>,</w:t>
      </w:r>
      <w:r>
        <w:t xml:space="preserve"> 8.4.</w:t>
      </w:r>
    </w:p>
    <w:p w14:paraId="3B0CC551" w14:textId="49C19195" w:rsidR="0012749B" w:rsidRDefault="0012749B" w:rsidP="00B67C8A">
      <w:pPr>
        <w:pStyle w:val="PARAGRAPH"/>
      </w:pPr>
      <w:r>
        <w:t xml:space="preserve">The use of this scheme in </w:t>
      </w:r>
      <w:del w:id="1942" w:author="John Cowburn" w:date="2021-04-16T13:57:00Z">
        <w:r w:rsidDel="00635BE8">
          <w:delText>DLMS</w:delText>
        </w:r>
      </w:del>
      <w:ins w:id="1943" w:author="John Cowburn" w:date="2021-04-16T13:57:00Z">
        <w:r w:rsidR="00635BE8">
          <w:t>DLMS®</w:t>
        </w:r>
      </w:ins>
      <w:r>
        <w:t xml:space="preserve">/COSEM is further explained </w:t>
      </w:r>
      <w:r w:rsidR="004C59B4">
        <w:t xml:space="preserve">in </w:t>
      </w:r>
      <w:r w:rsidR="007101DD">
        <w:t xml:space="preserve">Clause </w:t>
      </w:r>
      <w:r w:rsidRPr="002F47C5">
        <w:fldChar w:fldCharType="begin" w:fldLock="1"/>
      </w:r>
      <w:r w:rsidRPr="007101DD">
        <w:instrText xml:space="preserve"> REF _Ref339277460 \r \h  \* MERGEFORMAT </w:instrText>
      </w:r>
      <w:r w:rsidRPr="002F47C5">
        <w:fldChar w:fldCharType="separate"/>
      </w:r>
      <w:r w:rsidR="00811F07" w:rsidRPr="00D66861">
        <w:rPr>
          <w:bCs/>
          <w:lang w:val="en-US"/>
        </w:rPr>
        <w:t>I.2</w:t>
      </w:r>
      <w:r w:rsidRPr="002F47C5">
        <w:fldChar w:fldCharType="end"/>
      </w:r>
      <w:r>
        <w:t>.</w:t>
      </w:r>
    </w:p>
    <w:p w14:paraId="73FA7E61" w14:textId="77777777" w:rsidR="0012749B" w:rsidRPr="006A5DE4" w:rsidRDefault="0012749B" w:rsidP="007E0B29">
      <w:pPr>
        <w:pStyle w:val="Heading5"/>
      </w:pPr>
      <w:bookmarkStart w:id="1944" w:name="_Toc392501254"/>
      <w:bookmarkStart w:id="1945" w:name="_Toc386027407"/>
      <w:bookmarkStart w:id="1946" w:name="_Toc378104295"/>
      <w:bookmarkStart w:id="1947" w:name="_Ref373699196"/>
      <w:bookmarkStart w:id="1948" w:name="_Ref373699190"/>
      <w:bookmarkStart w:id="1949" w:name="_Toc437856449"/>
      <w:bookmarkStart w:id="1950" w:name="_Ref96587342"/>
      <w:r w:rsidRPr="006A5DE4">
        <w:t>The Static Unified Model</w:t>
      </w:r>
      <w:r w:rsidRPr="006A5DE4">
        <w:fldChar w:fldCharType="begin"/>
      </w:r>
      <w:r w:rsidRPr="006A5DE4">
        <w:instrText xml:space="preserve"> XE "Key agreement, Static Unified Model" </w:instrText>
      </w:r>
      <w:r w:rsidRPr="006A5DE4">
        <w:fldChar w:fldCharType="end"/>
      </w:r>
      <w:r w:rsidRPr="006A5DE4">
        <w:t xml:space="preserve"> C(0e, 2s, ECC CDH) scheme</w:t>
      </w:r>
      <w:bookmarkEnd w:id="1944"/>
      <w:bookmarkEnd w:id="1945"/>
      <w:bookmarkEnd w:id="1946"/>
      <w:bookmarkEnd w:id="1947"/>
      <w:bookmarkEnd w:id="1948"/>
      <w:bookmarkEnd w:id="1949"/>
      <w:bookmarkEnd w:id="1950"/>
    </w:p>
    <w:p w14:paraId="6BCF33CA" w14:textId="2DA9C50C" w:rsidR="0012749B" w:rsidRPr="006A5DE4" w:rsidRDefault="0012749B" w:rsidP="00B67C8A">
      <w:pPr>
        <w:pStyle w:val="PARAGRAPH"/>
      </w:pPr>
      <w:r w:rsidRPr="006A5DE4">
        <w:t xml:space="preserve">This scheme is for use by a </w:t>
      </w:r>
      <w:del w:id="1951" w:author="John Cowburn" w:date="2021-04-16T13:57:00Z">
        <w:r w:rsidRPr="006A5DE4" w:rsidDel="00635BE8">
          <w:delText>DLMS</w:delText>
        </w:r>
      </w:del>
      <w:ins w:id="1952" w:author="John Cowburn" w:date="2021-04-16T13:57:00Z">
        <w:r w:rsidR="00635BE8">
          <w:t>DLMS®</w:t>
        </w:r>
      </w:ins>
      <w:r w:rsidRPr="006A5DE4">
        <w:t>/COSEM server and another party to agree on an ephemeral encryption key to protect xDLMS APDUs or COSEM data. The party sending the message (the originator) plays the role of party U and the other party (the recipient) plays the role of party V.</w:t>
      </w:r>
    </w:p>
    <w:p w14:paraId="0702C399" w14:textId="77777777" w:rsidR="0012749B" w:rsidRPr="006A5DE4" w:rsidRDefault="0012749B" w:rsidP="00B67C8A">
      <w:pPr>
        <w:pStyle w:val="NOTE"/>
      </w:pPr>
      <w:r w:rsidRPr="006A5DE4">
        <w:t>NOTE 1</w:t>
      </w:r>
      <w:r w:rsidR="00B67C8A" w:rsidRPr="006A5DE4">
        <w:t> </w:t>
      </w:r>
      <w:r w:rsidRPr="006A5DE4">
        <w:t>The terms originator and recipient refer to fields of the general-ciphering APDU.</w:t>
      </w:r>
    </w:p>
    <w:p w14:paraId="101677C3" w14:textId="77777777" w:rsidR="0012749B" w:rsidRPr="006A5DE4" w:rsidRDefault="0012749B" w:rsidP="0012749B">
      <w:pPr>
        <w:pStyle w:val="PARAGRAPH"/>
      </w:pPr>
      <w:r w:rsidRPr="006A5DE4">
        <w:t>In this case, the parties use only static key pairs. Each party obtains the other party’s static public key</w:t>
      </w:r>
      <w:r w:rsidRPr="006A5DE4">
        <w:fldChar w:fldCharType="begin"/>
      </w:r>
      <w:r w:rsidRPr="006A5DE4">
        <w:instrText xml:space="preserve"> XE "Static public key" </w:instrText>
      </w:r>
      <w:r w:rsidRPr="006A5DE4">
        <w:fldChar w:fldCharType="end"/>
      </w:r>
      <w:r w:rsidRPr="006A5DE4">
        <w:t>. A nonce</w:t>
      </w:r>
      <w:r w:rsidRPr="006A5DE4">
        <w:fldChar w:fldCharType="begin"/>
      </w:r>
      <w:r w:rsidRPr="006A5DE4">
        <w:instrText xml:space="preserve"> XE "Nonce" </w:instrText>
      </w:r>
      <w:r w:rsidRPr="006A5DE4">
        <w:fldChar w:fldCharType="end"/>
      </w:r>
      <w:r w:rsidRPr="006A5DE4">
        <w:t xml:space="preserve">, </w:t>
      </w:r>
      <w:r w:rsidRPr="006A5DE4">
        <w:rPr>
          <w:rFonts w:ascii="Times New Roman" w:hAnsi="Times New Roman" w:cs="Times New Roman"/>
          <w:i/>
        </w:rPr>
        <w:t>Nonce</w:t>
      </w:r>
      <w:r w:rsidRPr="006A5DE4">
        <w:rPr>
          <w:rStyle w:val="SUBscript"/>
          <w:rFonts w:ascii="Times New Roman" w:hAnsi="Times New Roman" w:cs="Times New Roman"/>
          <w:i/>
        </w:rPr>
        <w:t>U</w:t>
      </w:r>
      <w:r w:rsidRPr="006A5DE4">
        <w:t>, is sent by party U to party V to ensure that the derived keying material is different for each key-establishment transaction.</w:t>
      </w:r>
    </w:p>
    <w:p w14:paraId="48FD29A3" w14:textId="77777777" w:rsidR="0012749B" w:rsidRPr="006A5DE4" w:rsidRDefault="0012749B" w:rsidP="0012749B">
      <w:pPr>
        <w:pStyle w:val="PARAGRAPH"/>
        <w:tabs>
          <w:tab w:val="left" w:pos="1134"/>
        </w:tabs>
      </w:pPr>
      <w:r w:rsidRPr="006A5DE4">
        <w:t>The parties derive the shared secret</w:t>
      </w:r>
      <w:r w:rsidRPr="006A5DE4">
        <w:fldChar w:fldCharType="begin"/>
      </w:r>
      <w:r w:rsidRPr="006A5DE4">
        <w:instrText xml:space="preserve"> XE "Shared secret" </w:instrText>
      </w:r>
      <w:r w:rsidRPr="006A5DE4">
        <w:fldChar w:fldCharType="end"/>
      </w:r>
      <w:r w:rsidRPr="006A5DE4">
        <w:t xml:space="preserve"> </w:t>
      </w:r>
      <w:r w:rsidRPr="006A5DE4">
        <w:rPr>
          <w:rFonts w:ascii="Times New Roman" w:hAnsi="Times New Roman" w:cs="Times New Roman"/>
          <w:i/>
        </w:rPr>
        <w:t>Z</w:t>
      </w:r>
      <w:r w:rsidRPr="006A5DE4">
        <w:t xml:space="preserve"> using their own static private key</w:t>
      </w:r>
      <w:r w:rsidRPr="006A5DE4">
        <w:fldChar w:fldCharType="begin"/>
      </w:r>
      <w:r w:rsidRPr="006A5DE4">
        <w:instrText xml:space="preserve"> XE "Static private key" </w:instrText>
      </w:r>
      <w:r w:rsidRPr="006A5DE4">
        <w:fldChar w:fldCharType="end"/>
      </w:r>
      <w:r w:rsidRPr="006A5DE4">
        <w:t xml:space="preserve"> and the other party’s static public key. Secret keying material</w:t>
      </w:r>
      <w:r w:rsidRPr="006A5DE4">
        <w:fldChar w:fldCharType="begin"/>
      </w:r>
      <w:r w:rsidRPr="006A5DE4">
        <w:instrText xml:space="preserve"> XE "Secret keying material" </w:instrText>
      </w:r>
      <w:r w:rsidRPr="006A5DE4">
        <w:fldChar w:fldCharType="end"/>
      </w:r>
      <w:r w:rsidRPr="006A5DE4">
        <w:t xml:space="preserve"> is derived using the key-derivation fun</w:t>
      </w:r>
      <w:r w:rsidR="00FA576D" w:rsidRPr="006A5DE4">
        <w:t xml:space="preserve">ction specified in </w:t>
      </w:r>
      <w:r w:rsidR="00FA576D" w:rsidRPr="006A5DE4">
        <w:fldChar w:fldCharType="begin" w:fldLock="1"/>
      </w:r>
      <w:r w:rsidR="00FA576D" w:rsidRPr="006A5DE4">
        <w:instrText xml:space="preserve"> REF _Ref421550355 \n \h </w:instrText>
      </w:r>
      <w:r w:rsidR="006A5DE4">
        <w:instrText xml:space="preserve"> \* MERGEFORMAT </w:instrText>
      </w:r>
      <w:r w:rsidR="00FA576D" w:rsidRPr="006A5DE4">
        <w:fldChar w:fldCharType="separate"/>
      </w:r>
      <w:r w:rsidR="00811F07" w:rsidRPr="006A5DE4">
        <w:t>5.3.4.6.5</w:t>
      </w:r>
      <w:r w:rsidR="00FA576D" w:rsidRPr="006A5DE4">
        <w:fldChar w:fldCharType="end"/>
      </w:r>
      <w:r w:rsidR="00FA576D" w:rsidRPr="006A5DE4">
        <w:t xml:space="preserve"> </w:t>
      </w:r>
      <w:r w:rsidRPr="006A5DE4">
        <w:t xml:space="preserve">the shared secret </w:t>
      </w:r>
      <w:r w:rsidRPr="006A5DE4">
        <w:rPr>
          <w:rFonts w:ascii="Times New Roman" w:hAnsi="Times New Roman" w:cs="Times New Roman"/>
          <w:i/>
        </w:rPr>
        <w:t>Z</w:t>
      </w:r>
      <w:r w:rsidRPr="006A5DE4">
        <w:t>, U and V’s identifier and the nonce.</w:t>
      </w:r>
    </w:p>
    <w:p w14:paraId="33333C17" w14:textId="77777777" w:rsidR="0012749B" w:rsidRDefault="0012749B" w:rsidP="0012749B">
      <w:pPr>
        <w:pStyle w:val="PARAGRAPH"/>
        <w:tabs>
          <w:tab w:val="left" w:pos="1134"/>
        </w:tabs>
      </w:pPr>
      <w:r w:rsidRPr="006A5DE4">
        <w:t xml:space="preserve">The process is shown in </w:t>
      </w:r>
      <w:r w:rsidRPr="006A5DE4">
        <w:fldChar w:fldCharType="begin" w:fldLock="1"/>
      </w:r>
      <w:r w:rsidRPr="006A5DE4">
        <w:instrText xml:space="preserve"> REF _Ref378533334 \h </w:instrText>
      </w:r>
      <w:r w:rsidR="006A5DE4">
        <w:instrText xml:space="preserve"> \* MERGEFORMAT </w:instrText>
      </w:r>
      <w:r w:rsidRPr="006A5DE4">
        <w:fldChar w:fldCharType="separate"/>
      </w:r>
      <w:r w:rsidR="00811F07" w:rsidRPr="006A5DE4">
        <w:t xml:space="preserve">Figure </w:t>
      </w:r>
      <w:r w:rsidR="00811F07" w:rsidRPr="006A5DE4">
        <w:rPr>
          <w:noProof/>
        </w:rPr>
        <w:t>22</w:t>
      </w:r>
      <w:r w:rsidRPr="006A5DE4">
        <w:fldChar w:fldCharType="end"/>
      </w:r>
      <w:r w:rsidRPr="006A5DE4">
        <w:t xml:space="preserve"> and </w:t>
      </w:r>
      <w:r w:rsidRPr="006A5DE4">
        <w:fldChar w:fldCharType="begin" w:fldLock="1"/>
      </w:r>
      <w:r w:rsidRPr="006A5DE4">
        <w:instrText xml:space="preserve"> REF _Ref378010190 \h </w:instrText>
      </w:r>
      <w:r w:rsidR="006A5DE4">
        <w:instrText xml:space="preserve"> \* MERGEFORMAT </w:instrText>
      </w:r>
      <w:r w:rsidRPr="006A5DE4">
        <w:fldChar w:fldCharType="separate"/>
      </w:r>
      <w:r w:rsidR="00811F07" w:rsidRPr="006A5DE4">
        <w:t xml:space="preserve">Table </w:t>
      </w:r>
      <w:r w:rsidR="00811F07" w:rsidRPr="006A5DE4">
        <w:rPr>
          <w:noProof/>
        </w:rPr>
        <w:t>6</w:t>
      </w:r>
      <w:r w:rsidRPr="006A5DE4">
        <w:fldChar w:fldCharType="end"/>
      </w:r>
      <w:r w:rsidRPr="006A5DE4">
        <w:t>.</w:t>
      </w:r>
    </w:p>
    <w:p w14:paraId="4F950B15" w14:textId="77777777" w:rsidR="0012749B" w:rsidRPr="006A5DE4" w:rsidRDefault="0012749B" w:rsidP="00B67C8A">
      <w:pPr>
        <w:pStyle w:val="FIGURE"/>
      </w:pPr>
      <w:r w:rsidRPr="006A5DE4">
        <w:rPr>
          <w:noProof/>
          <w:lang w:eastAsia="en-GB"/>
        </w:rPr>
        <w:lastRenderedPageBreak/>
        <w:drawing>
          <wp:inline distT="0" distB="0" distL="0" distR="0" wp14:anchorId="67F2A36A" wp14:editId="62740853">
            <wp:extent cx="5477510" cy="299339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7510" cy="2993390"/>
                    </a:xfrm>
                    <a:prstGeom prst="rect">
                      <a:avLst/>
                    </a:prstGeom>
                    <a:noFill/>
                    <a:ln>
                      <a:noFill/>
                    </a:ln>
                  </pic:spPr>
                </pic:pic>
              </a:graphicData>
            </a:graphic>
          </wp:inline>
        </w:drawing>
      </w:r>
    </w:p>
    <w:p w14:paraId="23D6FE78" w14:textId="77777777" w:rsidR="0012749B" w:rsidRPr="006A5DE4" w:rsidRDefault="0012749B" w:rsidP="0012749B">
      <w:pPr>
        <w:pStyle w:val="NOTE"/>
        <w:jc w:val="right"/>
        <w:rPr>
          <w:i/>
          <w:vanish/>
        </w:rPr>
      </w:pPr>
      <w:bookmarkStart w:id="1953" w:name="_Ref378010155"/>
      <w:r w:rsidRPr="006A5DE4">
        <w:rPr>
          <w:i/>
          <w:vanish/>
        </w:rPr>
        <w:t>StaticUnifiedDiffieHellman_140120.wmf</w:t>
      </w:r>
    </w:p>
    <w:p w14:paraId="09ED1345" w14:textId="77777777" w:rsidR="0012749B" w:rsidRPr="006A5DE4" w:rsidRDefault="0012749B" w:rsidP="00B67C8A">
      <w:pPr>
        <w:pStyle w:val="NOTE"/>
      </w:pPr>
      <w:r w:rsidRPr="006A5DE4">
        <w:t>NOTE</w:t>
      </w:r>
      <w:r w:rsidR="00B67C8A" w:rsidRPr="006A5DE4">
        <w:t> </w:t>
      </w:r>
      <w:r w:rsidRPr="006A5DE4">
        <w:t xml:space="preserve">This figure is based on </w:t>
      </w:r>
      <w:r w:rsidRPr="006A5DE4">
        <w:fldChar w:fldCharType="begin" w:fldLock="1"/>
      </w:r>
      <w:r w:rsidRPr="006A5DE4">
        <w:instrText xml:space="preserve"> REF NIST_SP_800_56A \h </w:instrText>
      </w:r>
      <w:r w:rsidR="006A5DE4">
        <w:instrText xml:space="preserve"> \* MERGEFORMAT </w:instrText>
      </w:r>
      <w:r w:rsidRPr="006A5DE4">
        <w:fldChar w:fldCharType="separate"/>
      </w:r>
      <w:r w:rsidR="00811F07" w:rsidRPr="006A5DE4">
        <w:t>NIST SP 800-56A Rev. 2: 2013</w:t>
      </w:r>
      <w:r w:rsidRPr="006A5DE4">
        <w:fldChar w:fldCharType="end"/>
      </w:r>
      <w:r w:rsidR="00212DB0" w:rsidRPr="006A5DE4">
        <w:t>,</w:t>
      </w:r>
      <w:r w:rsidRPr="006A5DE4">
        <w:t xml:space="preserve"> Figure 15.</w:t>
      </w:r>
    </w:p>
    <w:p w14:paraId="6708F117" w14:textId="1E421D70" w:rsidR="0012749B" w:rsidRDefault="0012749B" w:rsidP="0012749B">
      <w:pPr>
        <w:pStyle w:val="FIGURE-title"/>
      </w:pPr>
      <w:bookmarkStart w:id="1954" w:name="_Ref378533334"/>
      <w:bookmarkStart w:id="1955" w:name="_Toc378104451"/>
      <w:bookmarkStart w:id="1956" w:name="_Toc392501648"/>
      <w:bookmarkStart w:id="1957" w:name="_Toc386035045"/>
      <w:bookmarkStart w:id="1958" w:name="_Toc437856677"/>
      <w:bookmarkStart w:id="1959" w:name="_Toc97127380"/>
      <w:r w:rsidRPr="006A5DE4">
        <w:t xml:space="preserve">Figure </w:t>
      </w:r>
      <w:fldSimple w:instr=" SEQ Figure \* ARABIC ">
        <w:r w:rsidR="00DC4BE9">
          <w:rPr>
            <w:noProof/>
          </w:rPr>
          <w:t>22</w:t>
        </w:r>
      </w:fldSimple>
      <w:bookmarkEnd w:id="1953"/>
      <w:bookmarkEnd w:id="1954"/>
      <w:r w:rsidRPr="006A5DE4">
        <w:t xml:space="preserve"> – </w:t>
      </w:r>
      <w:bookmarkEnd w:id="1955"/>
      <w:r w:rsidRPr="006A5DE4">
        <w:t>C(0e, 2s) scheme: each party contributes only a static key pair</w:t>
      </w:r>
      <w:bookmarkEnd w:id="1956"/>
      <w:bookmarkEnd w:id="1957"/>
      <w:bookmarkEnd w:id="1958"/>
      <w:bookmarkEnd w:id="1959"/>
    </w:p>
    <w:p w14:paraId="5D15F3F1" w14:textId="77777777" w:rsidR="0012749B" w:rsidRDefault="0012749B" w:rsidP="00B67C8A">
      <w:pPr>
        <w:pStyle w:val="PARAGRAPH"/>
      </w:pPr>
      <w:r>
        <w:t>Prerequisites:</w:t>
      </w:r>
    </w:p>
    <w:p w14:paraId="2E3C56AB" w14:textId="120F11E5" w:rsidR="0012749B" w:rsidRPr="0003421B" w:rsidRDefault="0012749B" w:rsidP="00695ACD">
      <w:pPr>
        <w:pStyle w:val="ListNumberalt"/>
        <w:numPr>
          <w:ilvl w:val="0"/>
          <w:numId w:val="90"/>
        </w:numPr>
      </w:pPr>
      <w:r w:rsidRPr="0003421B">
        <w:t>each party shall have an authentic copy of the same set of domain parameters, D. D must be selected from one of the two sets of domain parameters, see</w:t>
      </w:r>
      <w:r w:rsidR="004A2F1E" w:rsidRPr="0003421B">
        <w:t xml:space="preserve"> </w:t>
      </w:r>
      <w:r w:rsidR="004A2F1E" w:rsidRPr="0003421B">
        <w:fldChar w:fldCharType="begin" w:fldLock="1"/>
      </w:r>
      <w:r w:rsidR="004A2F1E" w:rsidRPr="0003421B">
        <w:instrText xml:space="preserve"> REF _Ref412412025 \r \h </w:instrText>
      </w:r>
      <w:r w:rsidR="0003421B">
        <w:instrText xml:space="preserve"> \* MERGEFORMAT </w:instrText>
      </w:r>
      <w:r w:rsidR="004A2F1E" w:rsidRPr="0003421B">
        <w:fldChar w:fldCharType="separate"/>
      </w:r>
      <w:r w:rsidR="00811F07" w:rsidRPr="0003421B">
        <w:t>Annex G</w:t>
      </w:r>
      <w:r w:rsidR="004A2F1E" w:rsidRPr="0003421B">
        <w:fldChar w:fldCharType="end"/>
      </w:r>
      <w:r w:rsidRPr="0003421B">
        <w:t>;</w:t>
      </w:r>
    </w:p>
    <w:p w14:paraId="5BD5AA19" w14:textId="672E2647" w:rsidR="0012749B" w:rsidRPr="0003421B" w:rsidRDefault="0012749B" w:rsidP="0003421B">
      <w:pPr>
        <w:pStyle w:val="ListNumberalt"/>
      </w:pPr>
      <w:r w:rsidRPr="0003421B">
        <w:t xml:space="preserve">each party has been designated as the owner of a static key pair that was generated as specified in </w:t>
      </w:r>
      <w:r w:rsidRPr="0003421B">
        <w:fldChar w:fldCharType="begin" w:fldLock="1"/>
      </w:r>
      <w:r w:rsidRPr="0003421B">
        <w:instrText xml:space="preserve"> REF _Ref342163037 \r \h </w:instrText>
      </w:r>
      <w:r w:rsidR="0003421B">
        <w:instrText xml:space="preserve"> \* MERGEFORMAT </w:instrText>
      </w:r>
      <w:r w:rsidRPr="0003421B">
        <w:fldChar w:fldCharType="separate"/>
      </w:r>
      <w:r w:rsidR="00811F07" w:rsidRPr="0003421B">
        <w:t>5.6.2</w:t>
      </w:r>
      <w:r w:rsidRPr="0003421B">
        <w:fldChar w:fldCharType="end"/>
      </w:r>
      <w:r w:rsidRPr="0003421B">
        <w:t xml:space="preserve"> using the set of domain parameters, D;</w:t>
      </w:r>
    </w:p>
    <w:p w14:paraId="2EEB61F7" w14:textId="707F5273" w:rsidR="0012749B" w:rsidRPr="0003421B" w:rsidRDefault="0012749B" w:rsidP="0003421B">
      <w:pPr>
        <w:pStyle w:val="ListNumberalt"/>
      </w:pPr>
      <w:r w:rsidRPr="0003421B">
        <w:t xml:space="preserve">the parties have agreed on using the NIST Concatenation KDF, see </w:t>
      </w:r>
      <w:r w:rsidRPr="0003421B">
        <w:fldChar w:fldCharType="begin" w:fldLock="1"/>
      </w:r>
      <w:r w:rsidRPr="0003421B">
        <w:instrText xml:space="preserve"> REF _Ref342163082 \r \h </w:instrText>
      </w:r>
      <w:r w:rsidR="0003421B">
        <w:instrText xml:space="preserve"> \* MERGEFORMAT </w:instrText>
      </w:r>
      <w:r w:rsidRPr="0003421B">
        <w:fldChar w:fldCharType="separate"/>
      </w:r>
      <w:r w:rsidR="00811F07" w:rsidRPr="0003421B">
        <w:t>5.3.4.6.5</w:t>
      </w:r>
      <w:r w:rsidRPr="0003421B">
        <w:fldChar w:fldCharType="end"/>
      </w:r>
      <w:r w:rsidRPr="0003421B">
        <w:t>. SHA-256 is the hash function to use with the domain parameters for P-256 and SHA-384 is the hash function to use with the domain parameters for P-384;</w:t>
      </w:r>
    </w:p>
    <w:p w14:paraId="171A1541" w14:textId="77777777" w:rsidR="0012749B" w:rsidRPr="0003421B" w:rsidRDefault="0012749B" w:rsidP="0003421B">
      <w:pPr>
        <w:pStyle w:val="ListNumberalt"/>
      </w:pPr>
      <w:r w:rsidRPr="0003421B">
        <w:t>prior to or during the key agreement process, each party shall obtain the identifier associated with the other party during the key agreement scheme;</w:t>
      </w:r>
    </w:p>
    <w:p w14:paraId="5EAE0DE4" w14:textId="77777777" w:rsidR="0012749B" w:rsidRPr="0003421B" w:rsidRDefault="0012749B" w:rsidP="0003421B">
      <w:pPr>
        <w:pStyle w:val="ListNumberalt"/>
      </w:pPr>
      <w:r w:rsidRPr="0003421B">
        <w:t>both parties shall obtain the static public key of the other party that is bound to the identifier. These static public keys shall be obtained in a trusted manner (e.g., from a certificate signed by a trusted CA.</w:t>
      </w:r>
    </w:p>
    <w:p w14:paraId="5657D545" w14:textId="77777777" w:rsidR="0012749B" w:rsidRDefault="0012749B" w:rsidP="00B67C8A">
      <w:pPr>
        <w:pStyle w:val="NOTE"/>
      </w:pPr>
      <w:r>
        <w:t>NOTE 2</w:t>
      </w:r>
      <w:r w:rsidR="00B67C8A">
        <w:t> </w:t>
      </w:r>
      <w:r>
        <w:t xml:space="preserve">See also </w:t>
      </w:r>
      <w:r>
        <w:fldChar w:fldCharType="begin" w:fldLock="1"/>
      </w:r>
      <w:r>
        <w:instrText xml:space="preserve"> REF NIST_SP_800_56A \h </w:instrText>
      </w:r>
      <w:r>
        <w:fldChar w:fldCharType="separate"/>
      </w:r>
      <w:r w:rsidR="00811F07" w:rsidRPr="00E905E9">
        <w:t>NIST SP 800-56A Rev. 2: 2013</w:t>
      </w:r>
      <w:r>
        <w:fldChar w:fldCharType="end"/>
      </w:r>
      <w:r>
        <w:t xml:space="preserve"> for additional information on assurance on the validity of the domain parameters, the validity of the private and public key and the assurance of the possession of the private key.</w:t>
      </w:r>
    </w:p>
    <w:p w14:paraId="029D920F" w14:textId="03E9AB1F" w:rsidR="0012749B" w:rsidRDefault="0012749B" w:rsidP="0012749B">
      <w:pPr>
        <w:pStyle w:val="TABLE-title"/>
      </w:pPr>
      <w:bookmarkStart w:id="1960" w:name="_Ref378010190"/>
      <w:bookmarkStart w:id="1961" w:name="_Toc392501875"/>
      <w:bookmarkStart w:id="1962" w:name="_Toc386035065"/>
      <w:bookmarkStart w:id="1963" w:name="_Ref378010186"/>
      <w:bookmarkStart w:id="1964" w:name="_Toc437856737"/>
      <w:bookmarkStart w:id="1965" w:name="_Toc97127448"/>
      <w:r w:rsidRPr="006A5DE4">
        <w:lastRenderedPageBreak/>
        <w:t xml:space="preserve">Table </w:t>
      </w:r>
      <w:fldSimple w:instr=" SEQ Table \* ARABIC ">
        <w:r w:rsidR="00DC4BE9">
          <w:rPr>
            <w:noProof/>
          </w:rPr>
          <w:t>6</w:t>
        </w:r>
      </w:fldSimple>
      <w:bookmarkEnd w:id="1960"/>
      <w:r w:rsidRPr="006A5DE4">
        <w:t xml:space="preserve"> – Static Unified Model key agreement scheme summary</w:t>
      </w:r>
      <w:bookmarkEnd w:id="1961"/>
      <w:bookmarkEnd w:id="1962"/>
      <w:bookmarkEnd w:id="1963"/>
      <w:bookmarkEnd w:id="1964"/>
      <w:bookmarkEnd w:id="1965"/>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0"/>
        <w:gridCol w:w="3390"/>
        <w:gridCol w:w="3390"/>
      </w:tblGrid>
      <w:tr w:rsidR="0012749B" w14:paraId="2A60EC37" w14:textId="77777777" w:rsidTr="00077BDE">
        <w:trPr>
          <w:cantSplit/>
          <w:jc w:val="center"/>
        </w:trPr>
        <w:tc>
          <w:tcPr>
            <w:tcW w:w="2250" w:type="dxa"/>
            <w:tcBorders>
              <w:top w:val="single" w:sz="4" w:space="0" w:color="auto"/>
              <w:left w:val="single" w:sz="4" w:space="0" w:color="auto"/>
              <w:bottom w:val="single" w:sz="4" w:space="0" w:color="auto"/>
              <w:right w:val="single" w:sz="4" w:space="0" w:color="auto"/>
            </w:tcBorders>
          </w:tcPr>
          <w:p w14:paraId="71F902B1" w14:textId="77777777" w:rsidR="0012749B" w:rsidRDefault="0012749B" w:rsidP="00521E1B">
            <w:pPr>
              <w:pStyle w:val="TABLE-cell"/>
              <w:keepNext/>
              <w:rPr>
                <w:rFonts w:eastAsia="Calibri"/>
                <w:szCs w:val="22"/>
              </w:rPr>
            </w:pPr>
          </w:p>
        </w:tc>
        <w:tc>
          <w:tcPr>
            <w:tcW w:w="3330" w:type="dxa"/>
            <w:tcBorders>
              <w:top w:val="single" w:sz="4" w:space="0" w:color="auto"/>
              <w:left w:val="single" w:sz="4" w:space="0" w:color="auto"/>
              <w:bottom w:val="single" w:sz="4" w:space="0" w:color="auto"/>
              <w:right w:val="single" w:sz="4" w:space="0" w:color="auto"/>
            </w:tcBorders>
            <w:hideMark/>
          </w:tcPr>
          <w:p w14:paraId="78E937D0" w14:textId="77777777" w:rsidR="0012749B" w:rsidRDefault="0012749B" w:rsidP="00521E1B">
            <w:pPr>
              <w:pStyle w:val="TABLE-cell"/>
              <w:keepNext/>
              <w:rPr>
                <w:rFonts w:eastAsia="Calibri"/>
                <w:b/>
                <w:szCs w:val="22"/>
              </w:rPr>
            </w:pPr>
            <w:r>
              <w:rPr>
                <w:rFonts w:eastAsia="Calibri"/>
                <w:b/>
                <w:szCs w:val="22"/>
              </w:rPr>
              <w:t>Party U</w:t>
            </w:r>
          </w:p>
        </w:tc>
        <w:tc>
          <w:tcPr>
            <w:tcW w:w="3330" w:type="dxa"/>
            <w:tcBorders>
              <w:top w:val="single" w:sz="4" w:space="0" w:color="auto"/>
              <w:left w:val="single" w:sz="4" w:space="0" w:color="auto"/>
              <w:bottom w:val="single" w:sz="4" w:space="0" w:color="auto"/>
              <w:right w:val="single" w:sz="4" w:space="0" w:color="auto"/>
            </w:tcBorders>
            <w:hideMark/>
          </w:tcPr>
          <w:p w14:paraId="260F0C8B" w14:textId="77777777" w:rsidR="0012749B" w:rsidRDefault="0012749B" w:rsidP="00521E1B">
            <w:pPr>
              <w:pStyle w:val="TABLE-cell"/>
              <w:keepNext/>
              <w:rPr>
                <w:rFonts w:eastAsia="Calibri"/>
                <w:b/>
                <w:szCs w:val="22"/>
              </w:rPr>
            </w:pPr>
            <w:r>
              <w:rPr>
                <w:rFonts w:eastAsia="Calibri"/>
                <w:b/>
                <w:szCs w:val="22"/>
              </w:rPr>
              <w:t>Party V</w:t>
            </w:r>
          </w:p>
        </w:tc>
      </w:tr>
      <w:tr w:rsidR="0012749B" w14:paraId="24580056" w14:textId="77777777" w:rsidTr="00077BDE">
        <w:trPr>
          <w:cantSplit/>
          <w:jc w:val="center"/>
        </w:trPr>
        <w:tc>
          <w:tcPr>
            <w:tcW w:w="2250" w:type="dxa"/>
            <w:tcBorders>
              <w:top w:val="single" w:sz="4" w:space="0" w:color="auto"/>
              <w:left w:val="single" w:sz="4" w:space="0" w:color="auto"/>
              <w:bottom w:val="single" w:sz="4" w:space="0" w:color="auto"/>
              <w:right w:val="single" w:sz="4" w:space="0" w:color="auto"/>
            </w:tcBorders>
            <w:hideMark/>
          </w:tcPr>
          <w:p w14:paraId="6352CAE7" w14:textId="77777777" w:rsidR="0012749B" w:rsidRDefault="0012749B" w:rsidP="00521E1B">
            <w:pPr>
              <w:pStyle w:val="TABLE-cell"/>
              <w:keepNext/>
              <w:rPr>
                <w:rFonts w:eastAsia="Calibri"/>
                <w:b/>
                <w:szCs w:val="22"/>
              </w:rPr>
            </w:pPr>
            <w:r>
              <w:rPr>
                <w:rFonts w:eastAsia="Calibri"/>
                <w:b/>
                <w:szCs w:val="22"/>
              </w:rPr>
              <w:t>Domain Parameters</w:t>
            </w:r>
          </w:p>
        </w:tc>
        <w:tc>
          <w:tcPr>
            <w:tcW w:w="3330" w:type="dxa"/>
            <w:tcBorders>
              <w:top w:val="single" w:sz="4" w:space="0" w:color="auto"/>
              <w:left w:val="single" w:sz="4" w:space="0" w:color="auto"/>
              <w:bottom w:val="single" w:sz="4" w:space="0" w:color="auto"/>
              <w:right w:val="single" w:sz="4" w:space="0" w:color="auto"/>
            </w:tcBorders>
            <w:hideMark/>
          </w:tcPr>
          <w:p w14:paraId="7A3EE059" w14:textId="77777777" w:rsidR="0012749B" w:rsidRDefault="0012749B" w:rsidP="00521E1B">
            <w:pPr>
              <w:pStyle w:val="TABLE-cell"/>
              <w:keepNext/>
              <w:rPr>
                <w:rFonts w:eastAsia="Calibri"/>
                <w:i/>
                <w:szCs w:val="22"/>
              </w:rPr>
            </w:pPr>
            <w:r>
              <w:rPr>
                <w:rFonts w:eastAsia="Calibri"/>
                <w:i/>
                <w:szCs w:val="22"/>
              </w:rPr>
              <w:t>(</w:t>
            </w:r>
            <w:r>
              <w:rPr>
                <w:rFonts w:ascii="Times New Roman" w:eastAsia="Calibri" w:hAnsi="Times New Roman" w:cs="Times New Roman"/>
                <w:i/>
                <w:szCs w:val="22"/>
              </w:rPr>
              <w:t>q, FR, a, b{,SEED}, G, n, h</w:t>
            </w:r>
            <w:r>
              <w:rPr>
                <w:rFonts w:eastAsia="Calibri"/>
                <w:i/>
                <w:szCs w:val="22"/>
              </w:rPr>
              <w:t>)</w:t>
            </w:r>
          </w:p>
          <w:p w14:paraId="5931ADC4" w14:textId="77777777" w:rsidR="0012749B" w:rsidRDefault="0012749B" w:rsidP="00521E1B">
            <w:pPr>
              <w:pStyle w:val="TABLE-cell"/>
              <w:keepNext/>
              <w:rPr>
                <w:rFonts w:eastAsia="Calibri"/>
                <w:b/>
                <w:szCs w:val="22"/>
              </w:rPr>
            </w:pPr>
            <w:r>
              <w:rPr>
                <w:rFonts w:eastAsia="Calibri"/>
                <w:szCs w:val="22"/>
              </w:rPr>
              <w:t>As determined by the security suite</w:t>
            </w:r>
          </w:p>
        </w:tc>
        <w:tc>
          <w:tcPr>
            <w:tcW w:w="3330" w:type="dxa"/>
            <w:tcBorders>
              <w:top w:val="single" w:sz="4" w:space="0" w:color="auto"/>
              <w:left w:val="single" w:sz="4" w:space="0" w:color="auto"/>
              <w:bottom w:val="single" w:sz="4" w:space="0" w:color="auto"/>
              <w:right w:val="single" w:sz="4" w:space="0" w:color="auto"/>
            </w:tcBorders>
            <w:hideMark/>
          </w:tcPr>
          <w:p w14:paraId="61E426B8" w14:textId="77777777" w:rsidR="0012749B" w:rsidRDefault="0012749B" w:rsidP="00521E1B">
            <w:pPr>
              <w:pStyle w:val="TABLE-cell"/>
              <w:keepNext/>
              <w:rPr>
                <w:rFonts w:eastAsia="Calibri"/>
                <w:i/>
                <w:szCs w:val="22"/>
              </w:rPr>
            </w:pPr>
            <w:r>
              <w:rPr>
                <w:rFonts w:eastAsia="Calibri"/>
                <w:i/>
                <w:szCs w:val="22"/>
              </w:rPr>
              <w:t>(</w:t>
            </w:r>
            <w:r>
              <w:rPr>
                <w:rFonts w:ascii="Times New Roman" w:eastAsia="Calibri" w:hAnsi="Times New Roman" w:cs="Times New Roman"/>
                <w:i/>
                <w:szCs w:val="22"/>
              </w:rPr>
              <w:t>q, FR, a, b{,SEED}, G, n, h</w:t>
            </w:r>
            <w:r>
              <w:rPr>
                <w:rFonts w:eastAsia="Calibri"/>
                <w:i/>
                <w:szCs w:val="22"/>
              </w:rPr>
              <w:t>)</w:t>
            </w:r>
          </w:p>
          <w:p w14:paraId="08AE5DFA" w14:textId="77777777" w:rsidR="0012749B" w:rsidRDefault="0012749B" w:rsidP="00521E1B">
            <w:pPr>
              <w:pStyle w:val="TABLE-cell"/>
              <w:keepNext/>
              <w:rPr>
                <w:rFonts w:eastAsia="Calibri"/>
                <w:szCs w:val="22"/>
              </w:rPr>
            </w:pPr>
            <w:r>
              <w:rPr>
                <w:rFonts w:eastAsia="Calibri"/>
                <w:szCs w:val="22"/>
              </w:rPr>
              <w:t>As determined by the security suite</w:t>
            </w:r>
          </w:p>
        </w:tc>
      </w:tr>
      <w:tr w:rsidR="0012749B" w14:paraId="4CAE258B" w14:textId="77777777" w:rsidTr="00077BDE">
        <w:trPr>
          <w:cantSplit/>
          <w:jc w:val="center"/>
        </w:trPr>
        <w:tc>
          <w:tcPr>
            <w:tcW w:w="2250" w:type="dxa"/>
            <w:tcBorders>
              <w:top w:val="single" w:sz="4" w:space="0" w:color="auto"/>
              <w:left w:val="single" w:sz="4" w:space="0" w:color="auto"/>
              <w:bottom w:val="single" w:sz="4" w:space="0" w:color="auto"/>
              <w:right w:val="single" w:sz="4" w:space="0" w:color="auto"/>
            </w:tcBorders>
            <w:hideMark/>
          </w:tcPr>
          <w:p w14:paraId="5F11A5C7" w14:textId="77777777" w:rsidR="0012749B" w:rsidRDefault="0012749B" w:rsidP="00521E1B">
            <w:pPr>
              <w:pStyle w:val="TABLE-cell"/>
              <w:keepNext/>
              <w:rPr>
                <w:rFonts w:eastAsia="Calibri"/>
                <w:b/>
                <w:szCs w:val="22"/>
              </w:rPr>
            </w:pPr>
            <w:r>
              <w:rPr>
                <w:rFonts w:eastAsia="Calibri"/>
                <w:b/>
                <w:szCs w:val="22"/>
              </w:rPr>
              <w:t>Static Data</w:t>
            </w:r>
          </w:p>
        </w:tc>
        <w:tc>
          <w:tcPr>
            <w:tcW w:w="3330" w:type="dxa"/>
            <w:tcBorders>
              <w:top w:val="single" w:sz="4" w:space="0" w:color="auto"/>
              <w:left w:val="single" w:sz="4" w:space="0" w:color="auto"/>
              <w:bottom w:val="single" w:sz="4" w:space="0" w:color="auto"/>
              <w:right w:val="single" w:sz="4" w:space="0" w:color="auto"/>
            </w:tcBorders>
            <w:hideMark/>
          </w:tcPr>
          <w:p w14:paraId="4311A885" w14:textId="77777777" w:rsidR="0012749B" w:rsidRDefault="0012749B" w:rsidP="00521E1B">
            <w:pPr>
              <w:pStyle w:val="TABLE-cell"/>
              <w:keepNext/>
              <w:rPr>
                <w:rFonts w:eastAsia="Calibri"/>
                <w:szCs w:val="22"/>
              </w:rPr>
            </w:pPr>
            <w:r>
              <w:rPr>
                <w:rFonts w:eastAsia="Calibri"/>
                <w:szCs w:val="22"/>
              </w:rPr>
              <w:t xml:space="preserve">Static private key, </w:t>
            </w:r>
            <w:r>
              <w:rPr>
                <w:rFonts w:ascii="Times New Roman" w:eastAsia="Calibri" w:hAnsi="Times New Roman" w:cs="Times New Roman"/>
                <w:i/>
                <w:szCs w:val="22"/>
              </w:rPr>
              <w:t>d</w:t>
            </w:r>
            <w:r w:rsidRPr="002F7A07">
              <w:rPr>
                <w:rStyle w:val="SUBscript-small"/>
                <w:rFonts w:ascii="Times New Roman" w:eastAsia="Calibri" w:hAnsi="Times New Roman" w:cs="Times New Roman"/>
                <w:i/>
              </w:rPr>
              <w:t>s, U</w:t>
            </w:r>
          </w:p>
          <w:p w14:paraId="177ADF5E" w14:textId="77777777" w:rsidR="0012749B" w:rsidRDefault="0012749B" w:rsidP="00521E1B">
            <w:pPr>
              <w:pStyle w:val="TABLE-cell"/>
              <w:keepNext/>
              <w:rPr>
                <w:rFonts w:eastAsia="Calibri"/>
                <w:szCs w:val="22"/>
              </w:rPr>
            </w:pPr>
            <w:r>
              <w:rPr>
                <w:rFonts w:eastAsia="Calibri"/>
                <w:szCs w:val="22"/>
              </w:rPr>
              <w:t xml:space="preserve">Static public key, </w:t>
            </w:r>
            <w:r>
              <w:rPr>
                <w:rFonts w:ascii="Times New Roman" w:eastAsia="Calibri" w:hAnsi="Times New Roman" w:cs="Times New Roman"/>
                <w:i/>
                <w:szCs w:val="22"/>
              </w:rPr>
              <w:t>Q</w:t>
            </w:r>
            <w:r w:rsidRPr="002F7A07">
              <w:rPr>
                <w:rStyle w:val="SUBscript-small"/>
                <w:rFonts w:ascii="Times New Roman" w:eastAsia="Calibri" w:hAnsi="Times New Roman" w:cs="Times New Roman"/>
                <w:i/>
              </w:rPr>
              <w:t>s, U</w:t>
            </w:r>
          </w:p>
        </w:tc>
        <w:tc>
          <w:tcPr>
            <w:tcW w:w="3330" w:type="dxa"/>
            <w:tcBorders>
              <w:top w:val="single" w:sz="4" w:space="0" w:color="auto"/>
              <w:left w:val="single" w:sz="4" w:space="0" w:color="auto"/>
              <w:bottom w:val="single" w:sz="4" w:space="0" w:color="auto"/>
              <w:right w:val="single" w:sz="4" w:space="0" w:color="auto"/>
            </w:tcBorders>
            <w:hideMark/>
          </w:tcPr>
          <w:p w14:paraId="5FD7E5F3" w14:textId="77777777" w:rsidR="0012749B" w:rsidRDefault="0012749B" w:rsidP="00521E1B">
            <w:pPr>
              <w:pStyle w:val="TABLE-cell"/>
              <w:keepNext/>
              <w:rPr>
                <w:rFonts w:eastAsia="Calibri"/>
                <w:szCs w:val="22"/>
              </w:rPr>
            </w:pPr>
            <w:r>
              <w:rPr>
                <w:rFonts w:eastAsia="Calibri"/>
                <w:szCs w:val="22"/>
              </w:rPr>
              <w:t xml:space="preserve">Static private key, </w:t>
            </w:r>
            <w:r>
              <w:rPr>
                <w:rFonts w:ascii="Times New Roman" w:eastAsia="Calibri" w:hAnsi="Times New Roman" w:cs="Times New Roman"/>
                <w:i/>
                <w:szCs w:val="22"/>
              </w:rPr>
              <w:t>d</w:t>
            </w:r>
            <w:r w:rsidRPr="002F7A07">
              <w:rPr>
                <w:rStyle w:val="SUBscript-small"/>
                <w:rFonts w:ascii="Times New Roman" w:eastAsia="Calibri" w:hAnsi="Times New Roman" w:cs="Times New Roman"/>
                <w:i/>
              </w:rPr>
              <w:t>s, V</w:t>
            </w:r>
          </w:p>
          <w:p w14:paraId="789D7C15" w14:textId="77777777" w:rsidR="0012749B" w:rsidRDefault="0012749B" w:rsidP="00521E1B">
            <w:pPr>
              <w:pStyle w:val="TABLE-cell"/>
              <w:keepNext/>
              <w:rPr>
                <w:rFonts w:eastAsia="Calibri"/>
                <w:szCs w:val="22"/>
              </w:rPr>
            </w:pPr>
            <w:r>
              <w:rPr>
                <w:rFonts w:eastAsia="Calibri"/>
                <w:szCs w:val="22"/>
              </w:rPr>
              <w:t xml:space="preserve">Static public key, </w:t>
            </w:r>
            <w:r>
              <w:rPr>
                <w:rFonts w:ascii="Times New Roman" w:eastAsia="Calibri" w:hAnsi="Times New Roman" w:cs="Times New Roman"/>
                <w:i/>
                <w:szCs w:val="22"/>
              </w:rPr>
              <w:t>Q</w:t>
            </w:r>
            <w:r w:rsidRPr="002F7A07">
              <w:rPr>
                <w:rStyle w:val="SUBscript-small"/>
                <w:rFonts w:ascii="Times New Roman" w:eastAsia="Calibri" w:hAnsi="Times New Roman" w:cs="Times New Roman"/>
                <w:i/>
              </w:rPr>
              <w:t>s, V</w:t>
            </w:r>
          </w:p>
        </w:tc>
      </w:tr>
      <w:tr w:rsidR="0012749B" w14:paraId="31FA0848" w14:textId="77777777" w:rsidTr="00077BDE">
        <w:trPr>
          <w:cantSplit/>
          <w:jc w:val="center"/>
        </w:trPr>
        <w:tc>
          <w:tcPr>
            <w:tcW w:w="2250" w:type="dxa"/>
            <w:tcBorders>
              <w:top w:val="single" w:sz="4" w:space="0" w:color="auto"/>
              <w:left w:val="single" w:sz="4" w:space="0" w:color="auto"/>
              <w:bottom w:val="single" w:sz="4" w:space="0" w:color="auto"/>
              <w:right w:val="single" w:sz="4" w:space="0" w:color="auto"/>
            </w:tcBorders>
            <w:hideMark/>
          </w:tcPr>
          <w:p w14:paraId="4FE31F56" w14:textId="77777777" w:rsidR="0012749B" w:rsidRDefault="0012749B" w:rsidP="00521E1B">
            <w:pPr>
              <w:pStyle w:val="TABLE-cell"/>
              <w:keepNext/>
              <w:rPr>
                <w:rFonts w:eastAsia="Calibri"/>
                <w:b/>
                <w:szCs w:val="22"/>
              </w:rPr>
            </w:pPr>
            <w:r>
              <w:rPr>
                <w:rFonts w:eastAsia="Calibri"/>
                <w:b/>
                <w:szCs w:val="22"/>
              </w:rPr>
              <w:t>Ephemeral Data</w:t>
            </w:r>
          </w:p>
        </w:tc>
        <w:tc>
          <w:tcPr>
            <w:tcW w:w="3330" w:type="dxa"/>
            <w:tcBorders>
              <w:top w:val="single" w:sz="4" w:space="0" w:color="auto"/>
              <w:left w:val="single" w:sz="4" w:space="0" w:color="auto"/>
              <w:bottom w:val="single" w:sz="4" w:space="0" w:color="auto"/>
              <w:right w:val="single" w:sz="4" w:space="0" w:color="auto"/>
            </w:tcBorders>
            <w:hideMark/>
          </w:tcPr>
          <w:p w14:paraId="5735F7EA" w14:textId="77777777" w:rsidR="0012749B" w:rsidRDefault="0012749B" w:rsidP="00521E1B">
            <w:pPr>
              <w:pStyle w:val="TABLE-cell"/>
              <w:keepNext/>
              <w:rPr>
                <w:rFonts w:eastAsia="Calibri"/>
                <w:szCs w:val="22"/>
              </w:rPr>
            </w:pPr>
            <w:r>
              <w:rPr>
                <w:rFonts w:ascii="Times New Roman" w:eastAsia="Calibri" w:hAnsi="Times New Roman" w:cs="Times New Roman"/>
                <w:i/>
                <w:szCs w:val="22"/>
              </w:rPr>
              <w:t>Nonce</w:t>
            </w:r>
            <w:r w:rsidRPr="002F7A07">
              <w:rPr>
                <w:rStyle w:val="SUBscript-small"/>
                <w:rFonts w:ascii="Times New Roman" w:eastAsia="Calibri" w:hAnsi="Times New Roman" w:cs="Times New Roman"/>
                <w:i/>
              </w:rPr>
              <w:t>U</w:t>
            </w:r>
          </w:p>
        </w:tc>
        <w:tc>
          <w:tcPr>
            <w:tcW w:w="3330" w:type="dxa"/>
            <w:tcBorders>
              <w:top w:val="single" w:sz="4" w:space="0" w:color="auto"/>
              <w:left w:val="single" w:sz="4" w:space="0" w:color="auto"/>
              <w:bottom w:val="single" w:sz="4" w:space="0" w:color="auto"/>
              <w:right w:val="single" w:sz="4" w:space="0" w:color="auto"/>
            </w:tcBorders>
          </w:tcPr>
          <w:p w14:paraId="4C74A566" w14:textId="77777777" w:rsidR="0012749B" w:rsidRDefault="0012749B" w:rsidP="00521E1B">
            <w:pPr>
              <w:pStyle w:val="TABLE-cell"/>
              <w:keepNext/>
              <w:rPr>
                <w:rFonts w:eastAsia="Calibri"/>
                <w:szCs w:val="22"/>
              </w:rPr>
            </w:pPr>
          </w:p>
        </w:tc>
      </w:tr>
      <w:tr w:rsidR="0012749B" w14:paraId="6F3D4975" w14:textId="77777777" w:rsidTr="00077BDE">
        <w:trPr>
          <w:cantSplit/>
          <w:jc w:val="center"/>
        </w:trPr>
        <w:tc>
          <w:tcPr>
            <w:tcW w:w="2250" w:type="dxa"/>
            <w:tcBorders>
              <w:top w:val="single" w:sz="4" w:space="0" w:color="auto"/>
              <w:left w:val="single" w:sz="4" w:space="0" w:color="auto"/>
              <w:bottom w:val="single" w:sz="4" w:space="0" w:color="auto"/>
              <w:right w:val="single" w:sz="4" w:space="0" w:color="auto"/>
            </w:tcBorders>
            <w:hideMark/>
          </w:tcPr>
          <w:p w14:paraId="601C7DE8" w14:textId="77777777" w:rsidR="0012749B" w:rsidRDefault="0012749B" w:rsidP="00521E1B">
            <w:pPr>
              <w:pStyle w:val="TABLE-cell"/>
              <w:keepNext/>
              <w:rPr>
                <w:rFonts w:eastAsia="Calibri"/>
                <w:b/>
                <w:szCs w:val="22"/>
              </w:rPr>
            </w:pPr>
            <w:r>
              <w:rPr>
                <w:rFonts w:eastAsia="Calibri"/>
                <w:b/>
                <w:szCs w:val="22"/>
              </w:rPr>
              <w:t>Computation</w:t>
            </w:r>
          </w:p>
        </w:tc>
        <w:tc>
          <w:tcPr>
            <w:tcW w:w="3330" w:type="dxa"/>
            <w:tcBorders>
              <w:top w:val="single" w:sz="4" w:space="0" w:color="auto"/>
              <w:left w:val="single" w:sz="4" w:space="0" w:color="auto"/>
              <w:bottom w:val="single" w:sz="4" w:space="0" w:color="auto"/>
              <w:right w:val="single" w:sz="4" w:space="0" w:color="auto"/>
            </w:tcBorders>
            <w:hideMark/>
          </w:tcPr>
          <w:p w14:paraId="40171F9F" w14:textId="77777777" w:rsidR="0012749B" w:rsidRDefault="0012749B" w:rsidP="00521E1B">
            <w:pPr>
              <w:pStyle w:val="TABLE-cell"/>
              <w:keepNext/>
              <w:rPr>
                <w:rFonts w:eastAsia="Calibri"/>
                <w:szCs w:val="22"/>
              </w:rPr>
            </w:pPr>
            <w:r>
              <w:rPr>
                <w:rFonts w:eastAsia="Calibri"/>
                <w:szCs w:val="22"/>
              </w:rPr>
              <w:t xml:space="preserve">Compute </w:t>
            </w:r>
            <w:r>
              <w:rPr>
                <w:rFonts w:ascii="Times New Roman" w:eastAsia="Calibri" w:hAnsi="Times New Roman" w:cs="Times New Roman"/>
                <w:i/>
                <w:szCs w:val="22"/>
              </w:rPr>
              <w:t>Z</w:t>
            </w:r>
            <w:r>
              <w:rPr>
                <w:rFonts w:eastAsia="Calibri"/>
                <w:szCs w:val="22"/>
              </w:rPr>
              <w:t xml:space="preserve"> by calling ECC CDH using </w:t>
            </w:r>
            <w:r>
              <w:rPr>
                <w:rFonts w:eastAsia="Calibri"/>
                <w:szCs w:val="22"/>
              </w:rPr>
              <w:br/>
            </w:r>
            <w:r>
              <w:rPr>
                <w:rFonts w:ascii="Times New Roman" w:eastAsia="Calibri" w:hAnsi="Times New Roman" w:cs="Times New Roman"/>
                <w:i/>
                <w:szCs w:val="22"/>
              </w:rPr>
              <w:t>d</w:t>
            </w:r>
            <w:r w:rsidRPr="002F7A07">
              <w:rPr>
                <w:rStyle w:val="SUBscript-small"/>
                <w:rFonts w:ascii="Times New Roman" w:eastAsia="Calibri" w:hAnsi="Times New Roman" w:cs="Times New Roman"/>
                <w:i/>
              </w:rPr>
              <w:t>s, U</w:t>
            </w:r>
            <w:r>
              <w:rPr>
                <w:rFonts w:eastAsia="Calibri"/>
                <w:szCs w:val="22"/>
              </w:rPr>
              <w:t xml:space="preserve"> and </w:t>
            </w:r>
            <w:r>
              <w:rPr>
                <w:rFonts w:ascii="Times New Roman" w:eastAsia="Calibri" w:hAnsi="Times New Roman" w:cs="Times New Roman"/>
                <w:i/>
                <w:szCs w:val="22"/>
              </w:rPr>
              <w:t>Q</w:t>
            </w:r>
            <w:r w:rsidRPr="002F7A07">
              <w:rPr>
                <w:rStyle w:val="SUBscript-small"/>
                <w:rFonts w:ascii="Times New Roman" w:eastAsia="Calibri" w:hAnsi="Times New Roman" w:cs="Times New Roman"/>
                <w:i/>
              </w:rPr>
              <w:t xml:space="preserve">s, V </w:t>
            </w:r>
          </w:p>
        </w:tc>
        <w:tc>
          <w:tcPr>
            <w:tcW w:w="3330" w:type="dxa"/>
            <w:tcBorders>
              <w:top w:val="single" w:sz="4" w:space="0" w:color="auto"/>
              <w:left w:val="single" w:sz="4" w:space="0" w:color="auto"/>
              <w:bottom w:val="single" w:sz="4" w:space="0" w:color="auto"/>
              <w:right w:val="single" w:sz="4" w:space="0" w:color="auto"/>
            </w:tcBorders>
            <w:hideMark/>
          </w:tcPr>
          <w:p w14:paraId="5224F7A5" w14:textId="77777777" w:rsidR="0012749B" w:rsidRDefault="0012749B" w:rsidP="00521E1B">
            <w:pPr>
              <w:pStyle w:val="TABLE-cell"/>
              <w:keepNext/>
              <w:rPr>
                <w:rFonts w:eastAsia="Calibri"/>
                <w:szCs w:val="22"/>
              </w:rPr>
            </w:pPr>
            <w:r>
              <w:rPr>
                <w:rFonts w:eastAsia="Calibri"/>
                <w:szCs w:val="22"/>
              </w:rPr>
              <w:t xml:space="preserve">Compute </w:t>
            </w:r>
            <w:r>
              <w:rPr>
                <w:rFonts w:ascii="Times New Roman" w:eastAsia="Calibri" w:hAnsi="Times New Roman" w:cs="Times New Roman"/>
                <w:i/>
                <w:szCs w:val="22"/>
              </w:rPr>
              <w:t>Z</w:t>
            </w:r>
            <w:r>
              <w:rPr>
                <w:rFonts w:eastAsia="Calibri"/>
                <w:szCs w:val="22"/>
              </w:rPr>
              <w:t xml:space="preserve"> by calling ECC CDH using </w:t>
            </w:r>
            <w:r>
              <w:rPr>
                <w:rFonts w:eastAsia="Calibri"/>
                <w:szCs w:val="22"/>
              </w:rPr>
              <w:br/>
            </w:r>
            <w:r>
              <w:rPr>
                <w:rFonts w:ascii="Times New Roman" w:eastAsia="Calibri" w:hAnsi="Times New Roman" w:cs="Times New Roman"/>
                <w:i/>
                <w:szCs w:val="22"/>
              </w:rPr>
              <w:t>d</w:t>
            </w:r>
            <w:r w:rsidRPr="002F7A07">
              <w:rPr>
                <w:rStyle w:val="SUBscript-small"/>
                <w:rFonts w:ascii="Times New Roman" w:eastAsia="Calibri" w:hAnsi="Times New Roman" w:cs="Times New Roman"/>
                <w:i/>
              </w:rPr>
              <w:t>s, V</w:t>
            </w:r>
            <w:r>
              <w:rPr>
                <w:rFonts w:eastAsia="Calibri"/>
                <w:szCs w:val="22"/>
              </w:rPr>
              <w:t xml:space="preserve"> and </w:t>
            </w:r>
            <w:r>
              <w:rPr>
                <w:rFonts w:ascii="Times New Roman" w:eastAsia="Calibri" w:hAnsi="Times New Roman" w:cs="Times New Roman"/>
                <w:i/>
                <w:szCs w:val="22"/>
              </w:rPr>
              <w:t>Q</w:t>
            </w:r>
            <w:r w:rsidRPr="002F7A07">
              <w:rPr>
                <w:rStyle w:val="SUBscript-small"/>
                <w:rFonts w:ascii="Times New Roman" w:eastAsia="Calibri" w:hAnsi="Times New Roman" w:cs="Times New Roman"/>
                <w:i/>
              </w:rPr>
              <w:t>s ,U</w:t>
            </w:r>
          </w:p>
        </w:tc>
      </w:tr>
      <w:tr w:rsidR="0012749B" w14:paraId="0A99C62F" w14:textId="77777777" w:rsidTr="00077BDE">
        <w:trPr>
          <w:cantSplit/>
          <w:jc w:val="center"/>
        </w:trPr>
        <w:tc>
          <w:tcPr>
            <w:tcW w:w="2250" w:type="dxa"/>
            <w:tcBorders>
              <w:top w:val="single" w:sz="4" w:space="0" w:color="auto"/>
              <w:left w:val="single" w:sz="4" w:space="0" w:color="auto"/>
              <w:bottom w:val="single" w:sz="4" w:space="0" w:color="auto"/>
              <w:right w:val="single" w:sz="4" w:space="0" w:color="auto"/>
            </w:tcBorders>
            <w:hideMark/>
          </w:tcPr>
          <w:p w14:paraId="1D380983" w14:textId="77777777" w:rsidR="0012749B" w:rsidRDefault="0012749B" w:rsidP="00521E1B">
            <w:pPr>
              <w:pStyle w:val="TABLE-cell"/>
              <w:keepNext/>
              <w:rPr>
                <w:rFonts w:eastAsia="Calibri"/>
                <w:b/>
                <w:szCs w:val="22"/>
              </w:rPr>
            </w:pPr>
            <w:r>
              <w:rPr>
                <w:rFonts w:eastAsia="Calibri"/>
                <w:b/>
                <w:szCs w:val="22"/>
              </w:rPr>
              <w:t>Derive Secret Keying Material</w:t>
            </w:r>
          </w:p>
        </w:tc>
        <w:tc>
          <w:tcPr>
            <w:tcW w:w="3330" w:type="dxa"/>
            <w:tcBorders>
              <w:top w:val="single" w:sz="4" w:space="0" w:color="auto"/>
              <w:left w:val="single" w:sz="4" w:space="0" w:color="auto"/>
              <w:bottom w:val="single" w:sz="4" w:space="0" w:color="auto"/>
              <w:right w:val="single" w:sz="4" w:space="0" w:color="auto"/>
            </w:tcBorders>
            <w:hideMark/>
          </w:tcPr>
          <w:p w14:paraId="09D1B1BF" w14:textId="77777777" w:rsidR="0012749B" w:rsidRDefault="0012749B" w:rsidP="00695ACD">
            <w:pPr>
              <w:pStyle w:val="TABLE-cell"/>
              <w:keepNext/>
              <w:numPr>
                <w:ilvl w:val="0"/>
                <w:numId w:val="59"/>
              </w:numPr>
              <w:rPr>
                <w:rFonts w:eastAsia="Calibri"/>
                <w:szCs w:val="22"/>
              </w:rPr>
            </w:pPr>
            <w:r>
              <w:rPr>
                <w:rFonts w:eastAsia="Calibri"/>
                <w:szCs w:val="22"/>
              </w:rPr>
              <w:t xml:space="preserve">Compute </w:t>
            </w:r>
            <w:r>
              <w:rPr>
                <w:rFonts w:ascii="Times New Roman" w:eastAsia="Calibri" w:hAnsi="Times New Roman" w:cs="Times New Roman"/>
                <w:i/>
                <w:szCs w:val="22"/>
              </w:rPr>
              <w:t>DerivedKeyingMaterial</w:t>
            </w:r>
            <w:r>
              <w:rPr>
                <w:rFonts w:eastAsia="Calibri"/>
                <w:szCs w:val="22"/>
              </w:rPr>
              <w:t xml:space="preserve"> using </w:t>
            </w:r>
            <w:r>
              <w:rPr>
                <w:rFonts w:ascii="Times New Roman" w:eastAsia="Calibri" w:hAnsi="Times New Roman" w:cs="Times New Roman"/>
                <w:i/>
                <w:szCs w:val="22"/>
              </w:rPr>
              <w:t>Nonce</w:t>
            </w:r>
            <w:r w:rsidRPr="002F7A07">
              <w:rPr>
                <w:rStyle w:val="SUBscript-small"/>
                <w:rFonts w:ascii="Times New Roman" w:eastAsia="Calibri" w:hAnsi="Times New Roman" w:cs="Times New Roman"/>
                <w:i/>
              </w:rPr>
              <w:t>U</w:t>
            </w:r>
          </w:p>
          <w:p w14:paraId="4C9CA6FB" w14:textId="77777777" w:rsidR="0012749B" w:rsidRDefault="0012749B" w:rsidP="00695ACD">
            <w:pPr>
              <w:pStyle w:val="TABLE-cell"/>
              <w:keepNext/>
              <w:numPr>
                <w:ilvl w:val="0"/>
                <w:numId w:val="59"/>
              </w:numPr>
              <w:rPr>
                <w:rFonts w:eastAsia="Calibri"/>
                <w:szCs w:val="22"/>
              </w:rPr>
            </w:pPr>
            <w:r>
              <w:rPr>
                <w:rFonts w:eastAsia="Calibri"/>
                <w:szCs w:val="22"/>
              </w:rPr>
              <w:t xml:space="preserve">Destroy </w:t>
            </w:r>
            <w:r>
              <w:rPr>
                <w:rFonts w:ascii="Times New Roman" w:eastAsia="Calibri" w:hAnsi="Times New Roman" w:cs="Times New Roman"/>
                <w:i/>
                <w:szCs w:val="22"/>
              </w:rPr>
              <w:t>Z</w:t>
            </w:r>
          </w:p>
        </w:tc>
        <w:tc>
          <w:tcPr>
            <w:tcW w:w="3330" w:type="dxa"/>
            <w:tcBorders>
              <w:top w:val="single" w:sz="4" w:space="0" w:color="auto"/>
              <w:left w:val="single" w:sz="4" w:space="0" w:color="auto"/>
              <w:bottom w:val="single" w:sz="4" w:space="0" w:color="auto"/>
              <w:right w:val="single" w:sz="4" w:space="0" w:color="auto"/>
            </w:tcBorders>
            <w:hideMark/>
          </w:tcPr>
          <w:p w14:paraId="30BEC6AC" w14:textId="77777777" w:rsidR="0012749B" w:rsidRDefault="0012749B" w:rsidP="00695ACD">
            <w:pPr>
              <w:pStyle w:val="TABLE-cell"/>
              <w:keepNext/>
              <w:numPr>
                <w:ilvl w:val="0"/>
                <w:numId w:val="60"/>
              </w:numPr>
              <w:rPr>
                <w:rFonts w:eastAsia="Calibri"/>
                <w:szCs w:val="22"/>
              </w:rPr>
            </w:pPr>
            <w:r>
              <w:rPr>
                <w:rFonts w:eastAsia="Calibri"/>
                <w:szCs w:val="22"/>
              </w:rPr>
              <w:t xml:space="preserve">Compute </w:t>
            </w:r>
            <w:r>
              <w:rPr>
                <w:rFonts w:ascii="Times New Roman" w:eastAsia="Calibri" w:hAnsi="Times New Roman" w:cs="Times New Roman"/>
                <w:i/>
                <w:szCs w:val="22"/>
              </w:rPr>
              <w:t>DerivedKeyingMaterial</w:t>
            </w:r>
            <w:r>
              <w:rPr>
                <w:rFonts w:eastAsia="Calibri"/>
                <w:szCs w:val="22"/>
              </w:rPr>
              <w:t xml:space="preserve"> using </w:t>
            </w:r>
            <w:r>
              <w:rPr>
                <w:rFonts w:ascii="Times New Roman" w:eastAsia="Calibri" w:hAnsi="Times New Roman" w:cs="Times New Roman"/>
                <w:i/>
                <w:szCs w:val="22"/>
              </w:rPr>
              <w:t>Nonce</w:t>
            </w:r>
            <w:r w:rsidRPr="002F7A07">
              <w:rPr>
                <w:rStyle w:val="SUBscript-small"/>
                <w:rFonts w:ascii="Times New Roman" w:eastAsia="Calibri" w:hAnsi="Times New Roman" w:cs="Times New Roman"/>
                <w:i/>
              </w:rPr>
              <w:t>U</w:t>
            </w:r>
          </w:p>
          <w:p w14:paraId="21D88602" w14:textId="77777777" w:rsidR="0012749B" w:rsidRDefault="0012749B" w:rsidP="00695ACD">
            <w:pPr>
              <w:pStyle w:val="TABLE-cell"/>
              <w:keepNext/>
              <w:numPr>
                <w:ilvl w:val="0"/>
                <w:numId w:val="60"/>
              </w:numPr>
              <w:rPr>
                <w:rFonts w:eastAsia="Calibri"/>
                <w:szCs w:val="22"/>
              </w:rPr>
            </w:pPr>
            <w:r>
              <w:rPr>
                <w:rFonts w:eastAsia="Calibri"/>
                <w:szCs w:val="22"/>
              </w:rPr>
              <w:t xml:space="preserve">Destroy </w:t>
            </w:r>
            <w:r>
              <w:rPr>
                <w:rFonts w:ascii="Times New Roman" w:eastAsia="Calibri" w:hAnsi="Times New Roman" w:cs="Times New Roman"/>
                <w:i/>
                <w:szCs w:val="22"/>
              </w:rPr>
              <w:t>Z</w:t>
            </w:r>
          </w:p>
        </w:tc>
      </w:tr>
      <w:tr w:rsidR="0012749B" w14:paraId="3F868380" w14:textId="77777777" w:rsidTr="00077BDE">
        <w:trPr>
          <w:cantSplit/>
          <w:jc w:val="center"/>
        </w:trPr>
        <w:tc>
          <w:tcPr>
            <w:tcW w:w="8910" w:type="dxa"/>
            <w:gridSpan w:val="3"/>
            <w:tcBorders>
              <w:top w:val="single" w:sz="4" w:space="0" w:color="auto"/>
              <w:left w:val="single" w:sz="4" w:space="0" w:color="auto"/>
              <w:bottom w:val="single" w:sz="4" w:space="0" w:color="auto"/>
              <w:right w:val="single" w:sz="4" w:space="0" w:color="auto"/>
            </w:tcBorders>
            <w:hideMark/>
          </w:tcPr>
          <w:p w14:paraId="4854A92E" w14:textId="77777777" w:rsidR="0012749B" w:rsidRDefault="0012749B" w:rsidP="00521E1B">
            <w:pPr>
              <w:pStyle w:val="NOTE"/>
              <w:keepNext/>
              <w:rPr>
                <w:rFonts w:eastAsia="Calibri"/>
              </w:rPr>
            </w:pPr>
            <w:r>
              <w:rPr>
                <w:rFonts w:eastAsia="Calibri"/>
              </w:rPr>
              <w:t>NOTE 1</w:t>
            </w:r>
            <w:r w:rsidR="00B67C8A">
              <w:rPr>
                <w:rFonts w:eastAsia="Calibri"/>
              </w:rPr>
              <w:t> </w:t>
            </w:r>
            <w:r>
              <w:rPr>
                <w:rFonts w:eastAsia="Calibri"/>
              </w:rPr>
              <w:t xml:space="preserve">This table is based on </w:t>
            </w:r>
            <w:r>
              <w:fldChar w:fldCharType="begin" w:fldLock="1"/>
            </w:r>
            <w:r>
              <w:rPr>
                <w:rFonts w:eastAsia="Calibri"/>
              </w:rPr>
              <w:instrText xml:space="preserve"> REF NIST_SP_800_56A \h </w:instrText>
            </w:r>
            <w:r>
              <w:fldChar w:fldCharType="separate"/>
            </w:r>
            <w:r w:rsidR="00811F07" w:rsidRPr="00E905E9">
              <w:t>NIST SP 800-56A Rev. 2: 2013</w:t>
            </w:r>
            <w:r>
              <w:fldChar w:fldCharType="end"/>
            </w:r>
            <w:r w:rsidR="00212DB0">
              <w:t>,</w:t>
            </w:r>
            <w:r>
              <w:rPr>
                <w:rFonts w:eastAsia="Calibri"/>
              </w:rPr>
              <w:t xml:space="preserve"> Table 26.</w:t>
            </w:r>
          </w:p>
          <w:p w14:paraId="72EB14B6" w14:textId="77777777" w:rsidR="00B67C8A" w:rsidRPr="00B67C8A" w:rsidRDefault="00B67C8A" w:rsidP="00521E1B">
            <w:pPr>
              <w:pStyle w:val="NOTE"/>
              <w:keepNext/>
              <w:rPr>
                <w:rFonts w:eastAsia="Calibri"/>
              </w:rPr>
            </w:pPr>
            <w:r>
              <w:rPr>
                <w:rFonts w:eastAsia="Calibri"/>
              </w:rPr>
              <w:t>NOTE 2</w:t>
            </w:r>
            <w:r>
              <w:rPr>
                <w:rFonts w:eastAsia="Calibri"/>
              </w:rPr>
              <w:t> </w:t>
            </w:r>
            <w:r>
              <w:rPr>
                <w:rFonts w:eastAsia="Calibri"/>
              </w:rPr>
              <w:t xml:space="preserve">The value of </w:t>
            </w:r>
            <w:r>
              <w:rPr>
                <w:rFonts w:ascii="Times New Roman" w:eastAsia="Calibri" w:hAnsi="Times New Roman" w:cs="Times New Roman"/>
                <w:i/>
              </w:rPr>
              <w:t>Z</w:t>
            </w:r>
            <w:r>
              <w:rPr>
                <w:rFonts w:eastAsia="Calibri"/>
              </w:rPr>
              <w:t xml:space="preserve"> is the same in all C(0e, 2s) key-establishment transactions between the same two parties, therefore if it is ever compromised, then all of the keying material derived in past, current, and future C(0e, 2s) key-agreement transactions between these same two entities that employ these same static key pairs may be compromised as well. Any shared secret </w:t>
            </w:r>
            <w:r>
              <w:rPr>
                <w:rFonts w:ascii="Times New Roman" w:eastAsia="Calibri" w:hAnsi="Times New Roman" w:cs="Times New Roman"/>
                <w:i/>
              </w:rPr>
              <w:t>Z</w:t>
            </w:r>
            <w:r>
              <w:rPr>
                <w:rFonts w:eastAsia="Calibri"/>
              </w:rPr>
              <w:t xml:space="preserve"> that is not ‘zeroized’ shall be stored and used with the same security protections as private keys.</w:t>
            </w:r>
          </w:p>
        </w:tc>
      </w:tr>
    </w:tbl>
    <w:p w14:paraId="266FA93B" w14:textId="77777777" w:rsidR="006A5DE4" w:rsidRDefault="006A5DE4" w:rsidP="00B67C8A">
      <w:pPr>
        <w:pStyle w:val="PARAGRAPH"/>
      </w:pPr>
    </w:p>
    <w:p w14:paraId="24BC0D35" w14:textId="77777777" w:rsidR="0012749B" w:rsidRDefault="0012749B" w:rsidP="00B67C8A">
      <w:pPr>
        <w:pStyle w:val="PARAGRAPH"/>
      </w:pPr>
      <w:r>
        <w:t xml:space="preserve">The rationale for choosing this scheme is specified in </w:t>
      </w:r>
      <w:r>
        <w:fldChar w:fldCharType="begin" w:fldLock="1"/>
      </w:r>
      <w:r>
        <w:instrText xml:space="preserve"> REF NIST_SP_800_56A \h  \* MERGEFORMAT </w:instrText>
      </w:r>
      <w:r>
        <w:fldChar w:fldCharType="separate"/>
      </w:r>
      <w:r w:rsidR="00811F07" w:rsidRPr="00E905E9">
        <w:t>NIST SP 800-56A Rev. 2: 2013</w:t>
      </w:r>
      <w:r>
        <w:fldChar w:fldCharType="end"/>
      </w:r>
      <w:r w:rsidR="00A058C9">
        <w:t>,</w:t>
      </w:r>
      <w:r>
        <w:t xml:space="preserve"> 8.5.</w:t>
      </w:r>
    </w:p>
    <w:p w14:paraId="5D537CC0" w14:textId="43E4DDF2" w:rsidR="0012749B" w:rsidRDefault="0012749B" w:rsidP="00B67C8A">
      <w:pPr>
        <w:pStyle w:val="PARAGRAPH"/>
      </w:pPr>
      <w:r>
        <w:t xml:space="preserve">The use of this scheme in </w:t>
      </w:r>
      <w:del w:id="1966" w:author="John Cowburn" w:date="2021-04-16T13:57:00Z">
        <w:r w:rsidDel="00635BE8">
          <w:delText>DLMS</w:delText>
        </w:r>
      </w:del>
      <w:ins w:id="1967" w:author="John Cowburn" w:date="2021-04-16T13:57:00Z">
        <w:r w:rsidR="00635BE8">
          <w:t>DLMS®</w:t>
        </w:r>
      </w:ins>
      <w:r>
        <w:t>/COSEM is further explained</w:t>
      </w:r>
      <w:r w:rsidR="009B3517">
        <w:t xml:space="preserve"> in</w:t>
      </w:r>
      <w:r>
        <w:t xml:space="preserve"> </w:t>
      </w:r>
      <w:r w:rsidR="00212DB0">
        <w:t xml:space="preserve">Clause </w:t>
      </w:r>
      <w:r w:rsidRPr="00212DB0">
        <w:fldChar w:fldCharType="begin" w:fldLock="1"/>
      </w:r>
      <w:r w:rsidRPr="00212DB0">
        <w:instrText xml:space="preserve"> REF _Ref378096158 \r \h  \* MERGEFORMAT </w:instrText>
      </w:r>
      <w:r w:rsidRPr="00212DB0">
        <w:fldChar w:fldCharType="separate"/>
      </w:r>
      <w:r w:rsidR="00811F07" w:rsidRPr="009B3517">
        <w:rPr>
          <w:bCs/>
          <w:lang w:val="en-US"/>
        </w:rPr>
        <w:t>I.3</w:t>
      </w:r>
      <w:r w:rsidRPr="00212DB0">
        <w:fldChar w:fldCharType="end"/>
      </w:r>
      <w:r>
        <w:t>.</w:t>
      </w:r>
    </w:p>
    <w:p w14:paraId="66E5AB10" w14:textId="77777777" w:rsidR="0012749B" w:rsidRPr="006A5DE4" w:rsidRDefault="0012749B" w:rsidP="007E0B29">
      <w:pPr>
        <w:pStyle w:val="Heading5"/>
      </w:pPr>
      <w:bookmarkStart w:id="1968" w:name="_Toc392501255"/>
      <w:bookmarkStart w:id="1969" w:name="_Toc386027408"/>
      <w:bookmarkStart w:id="1970" w:name="_Toc378104296"/>
      <w:bookmarkStart w:id="1971" w:name="_Ref342163082"/>
      <w:bookmarkStart w:id="1972" w:name="_Ref421550355"/>
      <w:bookmarkStart w:id="1973" w:name="_Toc437856450"/>
      <w:bookmarkStart w:id="1974" w:name="_Toc334215689"/>
      <w:bookmarkStart w:id="1975" w:name="_Ref334123464"/>
      <w:bookmarkStart w:id="1976" w:name="_Ref334122791"/>
      <w:r w:rsidRPr="006A5DE4">
        <w:t>Key Derivation Function</w:t>
      </w:r>
      <w:r w:rsidRPr="006A5DE4">
        <w:fldChar w:fldCharType="begin"/>
      </w:r>
      <w:r w:rsidRPr="006A5DE4">
        <w:instrText xml:space="preserve"> XE "Key Derivation Function" </w:instrText>
      </w:r>
      <w:r w:rsidRPr="006A5DE4">
        <w:fldChar w:fldCharType="end"/>
      </w:r>
      <w:r w:rsidRPr="006A5DE4">
        <w:t xml:space="preserve"> – The NIST Concatenation KDF</w:t>
      </w:r>
      <w:bookmarkEnd w:id="1968"/>
      <w:bookmarkEnd w:id="1969"/>
      <w:bookmarkEnd w:id="1970"/>
      <w:bookmarkEnd w:id="1971"/>
      <w:bookmarkEnd w:id="1972"/>
      <w:bookmarkEnd w:id="1973"/>
    </w:p>
    <w:p w14:paraId="13E07270" w14:textId="77777777" w:rsidR="0012749B" w:rsidRDefault="0012749B" w:rsidP="00B67C8A">
      <w:pPr>
        <w:pStyle w:val="PARAGRAPH"/>
      </w:pPr>
      <w:r>
        <w:t xml:space="preserve">The NIST Concatenation KDF as specified in </w:t>
      </w:r>
      <w:r>
        <w:fldChar w:fldCharType="begin" w:fldLock="1"/>
      </w:r>
      <w:r>
        <w:instrText xml:space="preserve"> REF NIST_SP_800_56A \h </w:instrText>
      </w:r>
      <w:r>
        <w:fldChar w:fldCharType="separate"/>
      </w:r>
      <w:r w:rsidR="00811F07" w:rsidRPr="00E905E9">
        <w:t>NIST SP 800-56A Rev. 2: 2013</w:t>
      </w:r>
      <w:r>
        <w:fldChar w:fldCharType="end"/>
      </w:r>
      <w:r w:rsidR="00A058C9">
        <w:t>,</w:t>
      </w:r>
      <w:r>
        <w:t xml:space="preserve"> 5.8.1.1 and </w:t>
      </w:r>
      <w:r>
        <w:fldChar w:fldCharType="begin" w:fldLock="1"/>
      </w:r>
      <w:r>
        <w:instrText xml:space="preserve"> REF NSA2_KeyAgreement \h </w:instrText>
      </w:r>
      <w:r>
        <w:fldChar w:fldCharType="separate"/>
      </w:r>
      <w:r w:rsidR="00811F07" w:rsidRPr="00E905E9">
        <w:t>NSA2</w:t>
      </w:r>
      <w:r>
        <w:fldChar w:fldCharType="end"/>
      </w:r>
      <w:r w:rsidR="00212DB0">
        <w:t>,</w:t>
      </w:r>
      <w:r>
        <w:t xml:space="preserve"> Clause 5 shall be used. It is as follows:</w:t>
      </w:r>
    </w:p>
    <w:p w14:paraId="2492DC33" w14:textId="77777777" w:rsidR="0012749B" w:rsidRDefault="0012749B" w:rsidP="00B67C8A">
      <w:pPr>
        <w:pStyle w:val="PARAGRAPH"/>
      </w:pPr>
      <w:r>
        <w:rPr>
          <w:b/>
        </w:rPr>
        <w:t>Function call</w:t>
      </w:r>
      <w:r>
        <w:t xml:space="preserve">: </w:t>
      </w:r>
      <w:r>
        <w:rPr>
          <w:rFonts w:ascii="Times New Roman" w:hAnsi="Times New Roman" w:cs="Times New Roman"/>
        </w:rPr>
        <w:t>kdf(</w:t>
      </w:r>
      <w:r>
        <w:rPr>
          <w:rFonts w:ascii="Times New Roman" w:hAnsi="Times New Roman" w:cs="Times New Roman"/>
          <w:i/>
        </w:rPr>
        <w:t>Z, OtherInput</w:t>
      </w:r>
      <w:r>
        <w:rPr>
          <w:rFonts w:ascii="Times New Roman" w:hAnsi="Times New Roman" w:cs="Times New Roman"/>
        </w:rPr>
        <w:t>)</w:t>
      </w:r>
    </w:p>
    <w:p w14:paraId="31165C22" w14:textId="77777777" w:rsidR="0012749B" w:rsidRDefault="0012749B" w:rsidP="00B67C8A">
      <w:pPr>
        <w:pStyle w:val="PARAGRAPH"/>
      </w:pPr>
      <w:r>
        <w:t xml:space="preserve">where </w:t>
      </w:r>
      <w:r>
        <w:rPr>
          <w:rFonts w:ascii="Times New Roman" w:hAnsi="Times New Roman" w:cs="Times New Roman"/>
          <w:i/>
        </w:rPr>
        <w:t>OtherInput</w:t>
      </w:r>
      <w:r>
        <w:t xml:space="preserve"> consists of </w:t>
      </w:r>
      <w:r>
        <w:rPr>
          <w:rFonts w:ascii="Times New Roman" w:hAnsi="Times New Roman" w:cs="Times New Roman"/>
          <w:i/>
        </w:rPr>
        <w:t>keydatalen</w:t>
      </w:r>
      <w:r>
        <w:t xml:space="preserve"> and </w:t>
      </w:r>
      <w:r>
        <w:rPr>
          <w:rFonts w:ascii="Times New Roman" w:hAnsi="Times New Roman" w:cs="Times New Roman"/>
          <w:i/>
        </w:rPr>
        <w:t>OtherInfo</w:t>
      </w:r>
      <w:r>
        <w:t>.</w:t>
      </w:r>
    </w:p>
    <w:p w14:paraId="41D94264" w14:textId="77777777" w:rsidR="0012749B" w:rsidRDefault="0012749B" w:rsidP="0012749B">
      <w:pPr>
        <w:pStyle w:val="PARAGRAPH"/>
        <w:rPr>
          <w:b/>
        </w:rPr>
      </w:pPr>
      <w:r>
        <w:rPr>
          <w:b/>
        </w:rPr>
        <w:t>Implementation-Dependent Parameters:</w:t>
      </w:r>
    </w:p>
    <w:p w14:paraId="46D4DF74" w14:textId="77777777" w:rsidR="0012749B" w:rsidRDefault="0012749B" w:rsidP="00695ACD">
      <w:pPr>
        <w:pStyle w:val="ListNumberalt"/>
        <w:numPr>
          <w:ilvl w:val="0"/>
          <w:numId w:val="83"/>
        </w:numPr>
      </w:pPr>
      <w:r w:rsidRPr="009B3517">
        <w:rPr>
          <w:rFonts w:ascii="Times New Roman" w:hAnsi="Times New Roman" w:cs="Times New Roman"/>
          <w:i/>
        </w:rPr>
        <w:t>hashlen</w:t>
      </w:r>
      <w:r>
        <w:t xml:space="preserve">: an integer that indicates the length (in bits) of the output of the hash function, </w:t>
      </w:r>
      <w:r w:rsidRPr="009B3517">
        <w:rPr>
          <w:rFonts w:ascii="Times New Roman" w:hAnsi="Times New Roman" w:cs="Times New Roman"/>
          <w:i/>
        </w:rPr>
        <w:t>hash</w:t>
      </w:r>
      <w:r>
        <w:t>, used to derive blocks of secret keying material. This will be 256 (for SHA-256) in the case of security suite 1 and 384 (for SHA-384) in the case of security suite 2;</w:t>
      </w:r>
    </w:p>
    <w:p w14:paraId="6F8D38E8" w14:textId="77777777" w:rsidR="0012749B" w:rsidRDefault="0012749B" w:rsidP="00695ACD">
      <w:pPr>
        <w:pStyle w:val="ListNumberalt"/>
        <w:numPr>
          <w:ilvl w:val="0"/>
          <w:numId w:val="83"/>
        </w:numPr>
      </w:pPr>
      <w:r w:rsidRPr="009B3517">
        <w:rPr>
          <w:rFonts w:ascii="Times New Roman" w:hAnsi="Times New Roman" w:cs="Times New Roman"/>
          <w:i/>
        </w:rPr>
        <w:t>max_hash_inputlen</w:t>
      </w:r>
      <w:r>
        <w:t>: an integer that indicates the maximum length (in bits) of the bit string(s) input to the hash function.</w:t>
      </w:r>
    </w:p>
    <w:p w14:paraId="17CD1F55" w14:textId="77777777" w:rsidR="0012749B" w:rsidRPr="009B3517" w:rsidRDefault="0012749B" w:rsidP="00B67C8A">
      <w:pPr>
        <w:pStyle w:val="NOTE"/>
        <w:rPr>
          <w:sz w:val="20"/>
          <w:szCs w:val="20"/>
        </w:rPr>
      </w:pPr>
      <w:r w:rsidRPr="009B3517">
        <w:rPr>
          <w:sz w:val="20"/>
          <w:szCs w:val="20"/>
        </w:rPr>
        <w:t>The length shall be less than 264 bits for SHA-256 and less than 2128 bits for SHA-384.</w:t>
      </w:r>
    </w:p>
    <w:p w14:paraId="3337CDE1" w14:textId="77777777" w:rsidR="0012749B" w:rsidRDefault="0012749B" w:rsidP="00B67C8A">
      <w:pPr>
        <w:pStyle w:val="PARAGRAPH"/>
      </w:pPr>
      <w:r>
        <w:rPr>
          <w:b/>
        </w:rPr>
        <w:t>Function:</w:t>
      </w:r>
      <w:r>
        <w:t xml:space="preserve"> H: a hash function: SHA-256 in the case of security suite 1 and SHA-384 in the case of security suite 2.</w:t>
      </w:r>
    </w:p>
    <w:p w14:paraId="7EE20DF2" w14:textId="77777777" w:rsidR="0012749B" w:rsidRDefault="0012749B" w:rsidP="0012749B">
      <w:pPr>
        <w:pStyle w:val="PARAGRAPH"/>
        <w:rPr>
          <w:b/>
        </w:rPr>
      </w:pPr>
      <w:r>
        <w:rPr>
          <w:b/>
        </w:rPr>
        <w:t>Input:</w:t>
      </w:r>
    </w:p>
    <w:p w14:paraId="413DFB9E" w14:textId="77777777" w:rsidR="0012749B" w:rsidRDefault="0012749B" w:rsidP="00695ACD">
      <w:pPr>
        <w:pStyle w:val="ListNumberalt"/>
        <w:numPr>
          <w:ilvl w:val="0"/>
          <w:numId w:val="79"/>
        </w:numPr>
      </w:pPr>
      <w:r w:rsidRPr="00B67C8A">
        <w:rPr>
          <w:rFonts w:ascii="Times New Roman" w:hAnsi="Times New Roman" w:cs="Times New Roman"/>
          <w:i/>
        </w:rPr>
        <w:t>Z</w:t>
      </w:r>
      <w:r>
        <w:t xml:space="preserve">: a byte string that represents the shared secret </w:t>
      </w:r>
      <w:r w:rsidRPr="00B67C8A">
        <w:rPr>
          <w:rFonts w:ascii="Times New Roman" w:hAnsi="Times New Roman" w:cs="Times New Roman"/>
          <w:i/>
        </w:rPr>
        <w:t>z</w:t>
      </w:r>
      <w:r>
        <w:t>;</w:t>
      </w:r>
    </w:p>
    <w:p w14:paraId="01EABC3C" w14:textId="77777777" w:rsidR="0012749B" w:rsidRDefault="0012749B" w:rsidP="00695ACD">
      <w:pPr>
        <w:pStyle w:val="ListNumberalt"/>
        <w:numPr>
          <w:ilvl w:val="0"/>
          <w:numId w:val="79"/>
        </w:numPr>
      </w:pPr>
      <w:r w:rsidRPr="00B67C8A">
        <w:rPr>
          <w:rFonts w:ascii="Times New Roman" w:hAnsi="Times New Roman" w:cs="Times New Roman"/>
          <w:i/>
        </w:rPr>
        <w:t>keydatalen</w:t>
      </w:r>
      <w:r>
        <w:t>: an integer that indicates the length (in bits) of the secret keying material to be generated: 128 bit for security suite 1 and 256 bit for security suite 2;</w:t>
      </w:r>
    </w:p>
    <w:p w14:paraId="2544097D" w14:textId="77777777" w:rsidR="0012749B" w:rsidRDefault="0012749B" w:rsidP="00695ACD">
      <w:pPr>
        <w:pStyle w:val="ListNumberalt"/>
        <w:numPr>
          <w:ilvl w:val="0"/>
          <w:numId w:val="79"/>
        </w:numPr>
      </w:pPr>
      <w:r w:rsidRPr="00B67C8A">
        <w:rPr>
          <w:rFonts w:ascii="Times New Roman" w:hAnsi="Times New Roman" w:cs="Times New Roman"/>
          <w:i/>
        </w:rPr>
        <w:t>OtherInfo</w:t>
      </w:r>
      <w:r>
        <w:fldChar w:fldCharType="begin"/>
      </w:r>
      <w:r>
        <w:instrText xml:space="preserve"> XE "</w:instrText>
      </w:r>
      <w:r w:rsidRPr="00B67C8A">
        <w:rPr>
          <w:rFonts w:ascii="Times New Roman" w:hAnsi="Times New Roman" w:cs="Times New Roman"/>
          <w:i/>
        </w:rPr>
        <w:instrText>OtherInfo</w:instrText>
      </w:r>
      <w:r>
        <w:instrText xml:space="preserve">" </w:instrText>
      </w:r>
      <w:r>
        <w:fldChar w:fldCharType="end"/>
      </w:r>
      <w:r w:rsidRPr="00B67C8A">
        <w:rPr>
          <w:rFonts w:ascii="Times New Roman" w:hAnsi="Times New Roman" w:cs="Times New Roman"/>
          <w:i/>
        </w:rPr>
        <w:t>:</w:t>
      </w:r>
      <w:r>
        <w:t xml:space="preserve"> A bit string equal to the following concatenation:</w:t>
      </w:r>
    </w:p>
    <w:p w14:paraId="3E2CC306" w14:textId="77777777" w:rsidR="0012749B" w:rsidRDefault="0012749B" w:rsidP="00B67C8A">
      <w:pPr>
        <w:autoSpaceDE w:val="0"/>
        <w:autoSpaceDN w:val="0"/>
        <w:adjustRightInd w:val="0"/>
        <w:spacing w:after="100"/>
        <w:ind w:left="340"/>
        <w:rPr>
          <w:rFonts w:ascii="Times New Roman" w:hAnsi="Times New Roman" w:cs="Times New Roman"/>
          <w:lang w:eastAsia="en-GB"/>
        </w:rPr>
      </w:pPr>
      <w:r>
        <w:rPr>
          <w:rFonts w:ascii="Times New Roman" w:hAnsi="Times New Roman" w:cs="Times New Roman"/>
          <w:i/>
          <w:iCs/>
          <w:lang w:eastAsia="en-GB"/>
        </w:rPr>
        <w:lastRenderedPageBreak/>
        <w:t xml:space="preserve">AlgorithmID </w:t>
      </w:r>
      <w:r>
        <w:rPr>
          <w:rFonts w:ascii="Times New Roman" w:hAnsi="Times New Roman" w:cs="Times New Roman"/>
          <w:lang w:eastAsia="en-GB"/>
        </w:rPr>
        <w:t xml:space="preserve">|| </w:t>
      </w:r>
      <w:r>
        <w:rPr>
          <w:rFonts w:ascii="Times New Roman" w:hAnsi="Times New Roman" w:cs="Times New Roman"/>
          <w:i/>
          <w:iCs/>
          <w:lang w:eastAsia="en-GB"/>
        </w:rPr>
        <w:t xml:space="preserve">PartyUInfo </w:t>
      </w:r>
      <w:r>
        <w:rPr>
          <w:rFonts w:ascii="Times New Roman" w:hAnsi="Times New Roman" w:cs="Times New Roman"/>
          <w:lang w:eastAsia="en-GB"/>
        </w:rPr>
        <w:t xml:space="preserve">|| </w:t>
      </w:r>
      <w:r>
        <w:rPr>
          <w:rFonts w:ascii="Times New Roman" w:hAnsi="Times New Roman" w:cs="Times New Roman"/>
          <w:i/>
          <w:iCs/>
          <w:lang w:eastAsia="en-GB"/>
        </w:rPr>
        <w:t xml:space="preserve">PartyVInfo </w:t>
      </w:r>
      <w:r>
        <w:rPr>
          <w:rFonts w:ascii="Times New Roman" w:hAnsi="Times New Roman" w:cs="Times New Roman"/>
          <w:lang w:eastAsia="en-GB"/>
        </w:rPr>
        <w:t>{||</w:t>
      </w:r>
      <w:r>
        <w:rPr>
          <w:rFonts w:ascii="Times New Roman" w:hAnsi="Times New Roman" w:cs="Times New Roman"/>
          <w:i/>
          <w:iCs/>
          <w:lang w:eastAsia="en-GB"/>
        </w:rPr>
        <w:t>SuppPubInfo</w:t>
      </w:r>
      <w:r>
        <w:rPr>
          <w:rFonts w:ascii="Times New Roman" w:hAnsi="Times New Roman" w:cs="Times New Roman"/>
          <w:lang w:eastAsia="en-GB"/>
        </w:rPr>
        <w:t>}{||</w:t>
      </w:r>
      <w:r>
        <w:rPr>
          <w:rFonts w:ascii="Times New Roman" w:hAnsi="Times New Roman" w:cs="Times New Roman"/>
          <w:i/>
          <w:iCs/>
          <w:lang w:eastAsia="en-GB"/>
        </w:rPr>
        <w:t>SuppPrivInfo</w:t>
      </w:r>
      <w:r>
        <w:rPr>
          <w:rFonts w:ascii="Times New Roman" w:hAnsi="Times New Roman" w:cs="Times New Roman"/>
          <w:lang w:eastAsia="en-GB"/>
        </w:rPr>
        <w:t>}</w:t>
      </w:r>
    </w:p>
    <w:p w14:paraId="56429A04" w14:textId="77777777" w:rsidR="0012749B" w:rsidRDefault="0012749B" w:rsidP="00B67C8A">
      <w:pPr>
        <w:pStyle w:val="ListContinue"/>
        <w:rPr>
          <w:lang w:eastAsia="en-GB"/>
        </w:rPr>
      </w:pPr>
      <w:r>
        <w:rPr>
          <w:lang w:eastAsia="en-GB"/>
        </w:rPr>
        <w:t>where the subfields are defined as follows:</w:t>
      </w:r>
    </w:p>
    <w:p w14:paraId="541B6750" w14:textId="77777777" w:rsidR="0012749B" w:rsidRDefault="0012749B" w:rsidP="00A95610">
      <w:pPr>
        <w:pStyle w:val="ListNumberalt3"/>
      </w:pPr>
      <w:r w:rsidRPr="00B67C8A">
        <w:rPr>
          <w:rFonts w:ascii="Times New Roman" w:hAnsi="Times New Roman" w:cs="Times New Roman"/>
          <w:i/>
        </w:rPr>
        <w:t>AlgorithmID</w:t>
      </w:r>
      <w:r>
        <w:fldChar w:fldCharType="begin"/>
      </w:r>
      <w:r>
        <w:instrText xml:space="preserve"> XE "</w:instrText>
      </w:r>
      <w:r w:rsidRPr="00B67C8A">
        <w:rPr>
          <w:rFonts w:ascii="Times New Roman" w:hAnsi="Times New Roman" w:cs="Times New Roman"/>
          <w:i/>
        </w:rPr>
        <w:instrText>AlgorithmID</w:instrText>
      </w:r>
      <w:r>
        <w:instrText xml:space="preserve">" </w:instrText>
      </w:r>
      <w:r>
        <w:fldChar w:fldCharType="end"/>
      </w:r>
      <w:r>
        <w:t xml:space="preserve">: A bit string that indicates how the derived secret keying material will be parsed and for which algorithm(s) the derived secret keying material will be used. See </w:t>
      </w:r>
      <w:r>
        <w:fldChar w:fldCharType="begin" w:fldLock="1"/>
      </w:r>
      <w:r>
        <w:instrText xml:space="preserve"> REF _Ref381347003 \h  \* MERGEFORMAT </w:instrText>
      </w:r>
      <w:r>
        <w:fldChar w:fldCharType="separate"/>
      </w:r>
      <w:r w:rsidR="00811F07" w:rsidRPr="00811F07">
        <w:t>Table 8</w:t>
      </w:r>
      <w:r>
        <w:fldChar w:fldCharType="end"/>
      </w:r>
      <w:r>
        <w:t>;</w:t>
      </w:r>
    </w:p>
    <w:p w14:paraId="3A575C6D" w14:textId="77777777" w:rsidR="0012749B" w:rsidRDefault="0012749B" w:rsidP="00A95610">
      <w:pPr>
        <w:pStyle w:val="ListNumberalt3"/>
      </w:pPr>
      <w:r w:rsidRPr="00B67C8A">
        <w:rPr>
          <w:rFonts w:ascii="Times New Roman" w:hAnsi="Times New Roman" w:cs="Times New Roman"/>
          <w:i/>
        </w:rPr>
        <w:t>PartyUInfo</w:t>
      </w:r>
      <w:r>
        <w:fldChar w:fldCharType="begin"/>
      </w:r>
      <w:r>
        <w:instrText xml:space="preserve"> XE "</w:instrText>
      </w:r>
      <w:r w:rsidRPr="00B67C8A">
        <w:rPr>
          <w:rFonts w:ascii="Times New Roman" w:hAnsi="Times New Roman" w:cs="Times New Roman"/>
          <w:i/>
        </w:rPr>
        <w:instrText>PartyUInfo</w:instrText>
      </w:r>
      <w:r>
        <w:instrText xml:space="preserve">" </w:instrText>
      </w:r>
      <w:r>
        <w:fldChar w:fldCharType="end"/>
      </w:r>
      <w:r>
        <w:t>: A bit string containing public information that is required by the application using this KDF to be contributed by Party U to the key derivation process;</w:t>
      </w:r>
    </w:p>
    <w:p w14:paraId="44819ECF" w14:textId="77777777" w:rsidR="0012749B" w:rsidRDefault="0012749B" w:rsidP="00A95610">
      <w:pPr>
        <w:pStyle w:val="ListNumberalt3"/>
      </w:pPr>
      <w:r>
        <w:rPr>
          <w:rFonts w:ascii="Times New Roman" w:hAnsi="Times New Roman" w:cs="Times New Roman"/>
          <w:i/>
        </w:rPr>
        <w:t>PartyVInfo</w:t>
      </w:r>
      <w:r>
        <w:fldChar w:fldCharType="begin"/>
      </w:r>
      <w:r>
        <w:instrText xml:space="preserve"> XE "</w:instrText>
      </w:r>
      <w:r>
        <w:rPr>
          <w:rFonts w:ascii="Times New Roman" w:hAnsi="Times New Roman" w:cs="Times New Roman"/>
          <w:i/>
        </w:rPr>
        <w:instrText>PartyVInfo</w:instrText>
      </w:r>
      <w:r>
        <w:instrText xml:space="preserve">" </w:instrText>
      </w:r>
      <w:r>
        <w:fldChar w:fldCharType="end"/>
      </w:r>
      <w:r>
        <w:t>: A bit string containing public information that is required by the application using this KDF to be contributed by Party V to the key derivation process;</w:t>
      </w:r>
    </w:p>
    <w:p w14:paraId="3BB6438A" w14:textId="700FC170" w:rsidR="0012749B" w:rsidRDefault="0012749B" w:rsidP="00A95610">
      <w:pPr>
        <w:pStyle w:val="ListNumberalt3"/>
      </w:pPr>
      <w:r>
        <w:rPr>
          <w:lang w:eastAsia="en-GB"/>
        </w:rPr>
        <w:t>(</w:t>
      </w:r>
      <w:r>
        <w:t xml:space="preserve">Optional) </w:t>
      </w:r>
      <w:r>
        <w:rPr>
          <w:rFonts w:ascii="Times New Roman" w:hAnsi="Times New Roman" w:cs="Times New Roman"/>
          <w:i/>
        </w:rPr>
        <w:t>SuppPubInfo</w:t>
      </w:r>
      <w:r>
        <w:t xml:space="preserve">: A bit string containing additional, mutually known public information. Not used in </w:t>
      </w:r>
      <w:del w:id="1977" w:author="John Cowburn" w:date="2021-04-16T13:57:00Z">
        <w:r w:rsidDel="00635BE8">
          <w:delText>DLMS</w:delText>
        </w:r>
      </w:del>
      <w:ins w:id="1978" w:author="John Cowburn" w:date="2021-04-16T13:57:00Z">
        <w:r w:rsidR="00635BE8">
          <w:t>DLMS®</w:t>
        </w:r>
      </w:ins>
      <w:r>
        <w:t>/COSEM;</w:t>
      </w:r>
    </w:p>
    <w:p w14:paraId="5A49E4E4" w14:textId="7A1115AA" w:rsidR="0012749B" w:rsidRDefault="0012749B" w:rsidP="00A95610">
      <w:pPr>
        <w:pStyle w:val="ListNumberalt3"/>
      </w:pPr>
      <w:r>
        <w:t xml:space="preserve">(Optional) </w:t>
      </w:r>
      <w:r>
        <w:rPr>
          <w:rFonts w:ascii="Times New Roman" w:hAnsi="Times New Roman" w:cs="Times New Roman"/>
          <w:i/>
        </w:rPr>
        <w:t>SuppPrivInfo</w:t>
      </w:r>
      <w:r>
        <w:t xml:space="preserve">: A bit string containing additional, mutually known private information (for example, a shared secret symmetric key that has been communicated through a separate channel). Not used in </w:t>
      </w:r>
      <w:del w:id="1979" w:author="John Cowburn" w:date="2021-04-16T13:57:00Z">
        <w:r w:rsidDel="00635BE8">
          <w:delText>DLMS</w:delText>
        </w:r>
      </w:del>
      <w:ins w:id="1980" w:author="John Cowburn" w:date="2021-04-16T13:57:00Z">
        <w:r w:rsidR="00635BE8">
          <w:t>DLMS®</w:t>
        </w:r>
      </w:ins>
      <w:r>
        <w:t>/COSEM.</w:t>
      </w:r>
    </w:p>
    <w:p w14:paraId="5FDEDDE9" w14:textId="77777777" w:rsidR="0012749B" w:rsidRDefault="0012749B" w:rsidP="00B67C8A">
      <w:pPr>
        <w:pStyle w:val="PARAGRAPH"/>
      </w:pPr>
      <w:r>
        <w:rPr>
          <w:lang w:eastAsia="en-GB"/>
        </w:rPr>
        <w:t xml:space="preserve">The format and content of each subfield and substring is specified in </w:t>
      </w:r>
      <w:r>
        <w:fldChar w:fldCharType="begin" w:fldLock="1"/>
      </w:r>
      <w:r>
        <w:rPr>
          <w:lang w:eastAsia="en-GB"/>
        </w:rPr>
        <w:instrText xml:space="preserve"> REF _Ref381360992 \h  \* MERGEFORMAT </w:instrText>
      </w:r>
      <w:r>
        <w:fldChar w:fldCharType="separate"/>
      </w:r>
      <w:r w:rsidR="00811F07" w:rsidRPr="00811F07">
        <w:t>Table 7</w:t>
      </w:r>
      <w:r>
        <w:fldChar w:fldCharType="end"/>
      </w:r>
      <w:r>
        <w:rPr>
          <w:lang w:eastAsia="en-GB"/>
        </w:rPr>
        <w:t>.</w:t>
      </w:r>
    </w:p>
    <w:p w14:paraId="03F420BE" w14:textId="4045D6A0" w:rsidR="0012749B" w:rsidRDefault="0012749B" w:rsidP="00B67C8A">
      <w:pPr>
        <w:pStyle w:val="TABLE-title"/>
        <w:rPr>
          <w:i/>
        </w:rPr>
      </w:pPr>
      <w:bookmarkStart w:id="1981" w:name="_Ref381360992"/>
      <w:bookmarkStart w:id="1982" w:name="_Toc392501876"/>
      <w:bookmarkStart w:id="1983" w:name="_Toc386035066"/>
      <w:bookmarkStart w:id="1984" w:name="_Toc437856738"/>
      <w:bookmarkStart w:id="1985" w:name="_Toc97127449"/>
      <w:r w:rsidRPr="000B142C">
        <w:t xml:space="preserve">Table </w:t>
      </w:r>
      <w:fldSimple w:instr=" SEQ Table \* ARABIC ">
        <w:r w:rsidR="00DC4BE9">
          <w:rPr>
            <w:noProof/>
          </w:rPr>
          <w:t>7</w:t>
        </w:r>
      </w:fldSimple>
      <w:bookmarkEnd w:id="1981"/>
      <w:r w:rsidRPr="000B142C">
        <w:t xml:space="preserve"> – </w:t>
      </w:r>
      <w:r w:rsidRPr="000B142C">
        <w:rPr>
          <w:rFonts w:ascii="Times New Roman" w:hAnsi="Times New Roman" w:cs="Times New Roman"/>
          <w:i/>
        </w:rPr>
        <w:t xml:space="preserve">OtherInfo </w:t>
      </w:r>
      <w:r w:rsidRPr="000B142C">
        <w:t>subfields and substrings</w:t>
      </w:r>
      <w:bookmarkEnd w:id="1982"/>
      <w:bookmarkEnd w:id="1983"/>
      <w:bookmarkEnd w:id="1984"/>
      <w:bookmarkEnd w:id="1985"/>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991"/>
        <w:gridCol w:w="992"/>
        <w:gridCol w:w="995"/>
        <w:gridCol w:w="1018"/>
        <w:gridCol w:w="3591"/>
      </w:tblGrid>
      <w:tr w:rsidR="0012749B" w14:paraId="3ADE010D" w14:textId="77777777" w:rsidTr="00077BDE">
        <w:trPr>
          <w:cantSplit/>
          <w:jc w:val="center"/>
        </w:trPr>
        <w:tc>
          <w:tcPr>
            <w:tcW w:w="1484" w:type="dxa"/>
            <w:vMerge w:val="restart"/>
            <w:tcBorders>
              <w:top w:val="single" w:sz="4" w:space="0" w:color="auto"/>
              <w:left w:val="single" w:sz="4" w:space="0" w:color="auto"/>
              <w:bottom w:val="single" w:sz="4" w:space="0" w:color="auto"/>
              <w:right w:val="single" w:sz="4" w:space="0" w:color="auto"/>
            </w:tcBorders>
            <w:vAlign w:val="center"/>
            <w:hideMark/>
          </w:tcPr>
          <w:p w14:paraId="4798DE7B" w14:textId="77777777" w:rsidR="0012749B" w:rsidRDefault="0012749B" w:rsidP="00521E1B">
            <w:pPr>
              <w:pStyle w:val="TABLE-cell"/>
              <w:keepNext/>
              <w:rPr>
                <w:rFonts w:ascii="Times New Roman" w:hAnsi="Times New Roman" w:cs="Times New Roman"/>
                <w:b/>
                <w:i/>
              </w:rPr>
            </w:pPr>
            <w:r>
              <w:rPr>
                <w:rFonts w:ascii="Times New Roman" w:hAnsi="Times New Roman" w:cs="Times New Roman"/>
                <w:b/>
                <w:i/>
              </w:rPr>
              <w:t>Subfield</w:t>
            </w:r>
          </w:p>
          <w:p w14:paraId="4E9BFD22" w14:textId="77777777" w:rsidR="0012749B" w:rsidRDefault="0012749B" w:rsidP="00521E1B">
            <w:pPr>
              <w:pStyle w:val="TABLE-cell"/>
              <w:keepNext/>
            </w:pPr>
            <w:r>
              <w:tab/>
            </w:r>
            <w:r>
              <w:rPr>
                <w:rFonts w:ascii="Times New Roman" w:hAnsi="Times New Roman" w:cs="Times New Roman"/>
                <w:i/>
              </w:rPr>
              <w:t>Substring</w:t>
            </w:r>
          </w:p>
        </w:tc>
        <w:tc>
          <w:tcPr>
            <w:tcW w:w="2990" w:type="dxa"/>
            <w:gridSpan w:val="3"/>
            <w:tcBorders>
              <w:top w:val="single" w:sz="4" w:space="0" w:color="auto"/>
              <w:left w:val="single" w:sz="4" w:space="0" w:color="auto"/>
              <w:bottom w:val="single" w:sz="4" w:space="0" w:color="auto"/>
              <w:right w:val="single" w:sz="4" w:space="0" w:color="auto"/>
            </w:tcBorders>
            <w:vAlign w:val="center"/>
            <w:hideMark/>
          </w:tcPr>
          <w:p w14:paraId="514AE322" w14:textId="77777777" w:rsidR="0012749B" w:rsidRDefault="0012749B" w:rsidP="00521E1B">
            <w:pPr>
              <w:pStyle w:val="TABLE-col-heading"/>
            </w:pPr>
            <w:r>
              <w:t>Key agreement scheme</w:t>
            </w:r>
          </w:p>
        </w:tc>
        <w:tc>
          <w:tcPr>
            <w:tcW w:w="1021" w:type="dxa"/>
            <w:vMerge w:val="restart"/>
            <w:tcBorders>
              <w:top w:val="single" w:sz="4" w:space="0" w:color="auto"/>
              <w:left w:val="single" w:sz="4" w:space="0" w:color="auto"/>
              <w:bottom w:val="single" w:sz="4" w:space="0" w:color="auto"/>
              <w:right w:val="single" w:sz="4" w:space="0" w:color="auto"/>
            </w:tcBorders>
            <w:vAlign w:val="center"/>
            <w:hideMark/>
          </w:tcPr>
          <w:p w14:paraId="40F86AC4" w14:textId="77777777" w:rsidR="0012749B" w:rsidRDefault="0012749B" w:rsidP="00521E1B">
            <w:pPr>
              <w:pStyle w:val="TABLE-col-heading"/>
            </w:pPr>
            <w:r>
              <w:t>Length in octets</w:t>
            </w:r>
          </w:p>
        </w:tc>
        <w:tc>
          <w:tcPr>
            <w:tcW w:w="3628" w:type="dxa"/>
            <w:vMerge w:val="restart"/>
            <w:tcBorders>
              <w:top w:val="single" w:sz="4" w:space="0" w:color="auto"/>
              <w:left w:val="single" w:sz="4" w:space="0" w:color="auto"/>
              <w:bottom w:val="single" w:sz="4" w:space="0" w:color="auto"/>
              <w:right w:val="single" w:sz="4" w:space="0" w:color="auto"/>
            </w:tcBorders>
            <w:vAlign w:val="center"/>
            <w:hideMark/>
          </w:tcPr>
          <w:p w14:paraId="1524ABC2" w14:textId="77777777" w:rsidR="0012749B" w:rsidRDefault="0012749B" w:rsidP="00521E1B">
            <w:pPr>
              <w:pStyle w:val="TABLE-col-heading"/>
            </w:pPr>
            <w:r>
              <w:t>Value</w:t>
            </w:r>
          </w:p>
        </w:tc>
      </w:tr>
      <w:tr w:rsidR="0012749B" w14:paraId="2D0DDFDD" w14:textId="77777777" w:rsidTr="00077BDE">
        <w:trPr>
          <w:cantSplit/>
          <w:jc w:val="center"/>
        </w:trPr>
        <w:tc>
          <w:tcPr>
            <w:tcW w:w="1484" w:type="dxa"/>
            <w:vMerge/>
            <w:tcBorders>
              <w:top w:val="single" w:sz="4" w:space="0" w:color="auto"/>
              <w:left w:val="single" w:sz="4" w:space="0" w:color="auto"/>
              <w:bottom w:val="single" w:sz="4" w:space="0" w:color="auto"/>
              <w:right w:val="single" w:sz="4" w:space="0" w:color="auto"/>
            </w:tcBorders>
            <w:vAlign w:val="center"/>
            <w:hideMark/>
          </w:tcPr>
          <w:p w14:paraId="71DB25D0" w14:textId="77777777" w:rsidR="0012749B" w:rsidRDefault="0012749B" w:rsidP="00521E1B">
            <w:pPr>
              <w:keepNext/>
              <w:rPr>
                <w:bCs/>
                <w:sz w:val="16"/>
              </w:rPr>
            </w:pPr>
          </w:p>
        </w:tc>
        <w:tc>
          <w:tcPr>
            <w:tcW w:w="996" w:type="dxa"/>
            <w:tcBorders>
              <w:top w:val="single" w:sz="4" w:space="0" w:color="auto"/>
              <w:left w:val="single" w:sz="4" w:space="0" w:color="auto"/>
              <w:bottom w:val="single" w:sz="4" w:space="0" w:color="auto"/>
              <w:right w:val="single" w:sz="4" w:space="0" w:color="auto"/>
            </w:tcBorders>
            <w:vAlign w:val="center"/>
            <w:hideMark/>
          </w:tcPr>
          <w:p w14:paraId="7F469172" w14:textId="77777777" w:rsidR="0012749B" w:rsidRDefault="0012749B" w:rsidP="00521E1B">
            <w:pPr>
              <w:pStyle w:val="TABLE-col-heading"/>
            </w:pPr>
            <w:r>
              <w:t>C(2e, 0s)</w:t>
            </w:r>
          </w:p>
        </w:tc>
        <w:tc>
          <w:tcPr>
            <w:tcW w:w="997" w:type="dxa"/>
            <w:tcBorders>
              <w:top w:val="single" w:sz="4" w:space="0" w:color="auto"/>
              <w:left w:val="single" w:sz="4" w:space="0" w:color="auto"/>
              <w:bottom w:val="single" w:sz="4" w:space="0" w:color="auto"/>
              <w:right w:val="single" w:sz="4" w:space="0" w:color="auto"/>
            </w:tcBorders>
            <w:vAlign w:val="center"/>
            <w:hideMark/>
          </w:tcPr>
          <w:p w14:paraId="5146D067" w14:textId="77777777" w:rsidR="0012749B" w:rsidRDefault="0012749B" w:rsidP="00521E1B">
            <w:pPr>
              <w:pStyle w:val="TABLE-col-heading"/>
            </w:pPr>
            <w:r>
              <w:t>C(1e, 1s)</w:t>
            </w:r>
          </w:p>
        </w:tc>
        <w:tc>
          <w:tcPr>
            <w:tcW w:w="997" w:type="dxa"/>
            <w:tcBorders>
              <w:top w:val="single" w:sz="4" w:space="0" w:color="auto"/>
              <w:left w:val="single" w:sz="4" w:space="0" w:color="auto"/>
              <w:bottom w:val="single" w:sz="4" w:space="0" w:color="auto"/>
              <w:right w:val="single" w:sz="4" w:space="0" w:color="auto"/>
            </w:tcBorders>
            <w:vAlign w:val="center"/>
            <w:hideMark/>
          </w:tcPr>
          <w:p w14:paraId="24B5E15A" w14:textId="77777777" w:rsidR="0012749B" w:rsidRDefault="0012749B" w:rsidP="00521E1B">
            <w:pPr>
              <w:pStyle w:val="TABLE-col-heading"/>
            </w:pPr>
            <w:r>
              <w:t>C(0e, 2s)</w:t>
            </w:r>
          </w:p>
        </w:tc>
        <w:tc>
          <w:tcPr>
            <w:tcW w:w="1021" w:type="dxa"/>
            <w:vMerge/>
            <w:tcBorders>
              <w:top w:val="single" w:sz="4" w:space="0" w:color="auto"/>
              <w:left w:val="single" w:sz="4" w:space="0" w:color="auto"/>
              <w:bottom w:val="single" w:sz="4" w:space="0" w:color="auto"/>
              <w:right w:val="single" w:sz="4" w:space="0" w:color="auto"/>
            </w:tcBorders>
            <w:vAlign w:val="center"/>
            <w:hideMark/>
          </w:tcPr>
          <w:p w14:paraId="7092FCAE" w14:textId="77777777" w:rsidR="0012749B" w:rsidRDefault="0012749B" w:rsidP="00521E1B">
            <w:pPr>
              <w:keepNext/>
              <w:rPr>
                <w:b/>
                <w:bCs/>
                <w:sz w:val="16"/>
                <w:szCs w:val="16"/>
              </w:rPr>
            </w:pPr>
          </w:p>
        </w:tc>
        <w:tc>
          <w:tcPr>
            <w:tcW w:w="3628" w:type="dxa"/>
            <w:vMerge/>
            <w:tcBorders>
              <w:top w:val="single" w:sz="4" w:space="0" w:color="auto"/>
              <w:left w:val="single" w:sz="4" w:space="0" w:color="auto"/>
              <w:bottom w:val="single" w:sz="4" w:space="0" w:color="auto"/>
              <w:right w:val="single" w:sz="4" w:space="0" w:color="auto"/>
            </w:tcBorders>
            <w:vAlign w:val="center"/>
            <w:hideMark/>
          </w:tcPr>
          <w:p w14:paraId="51F487E3" w14:textId="77777777" w:rsidR="0012749B" w:rsidRDefault="0012749B" w:rsidP="00521E1B">
            <w:pPr>
              <w:keepNext/>
              <w:rPr>
                <w:b/>
                <w:bCs/>
                <w:sz w:val="16"/>
                <w:szCs w:val="16"/>
              </w:rPr>
            </w:pPr>
          </w:p>
        </w:tc>
      </w:tr>
      <w:tr w:rsidR="0012749B" w14:paraId="09414C02" w14:textId="77777777" w:rsidTr="00077BDE">
        <w:trPr>
          <w:cantSplit/>
          <w:jc w:val="center"/>
        </w:trPr>
        <w:tc>
          <w:tcPr>
            <w:tcW w:w="1484" w:type="dxa"/>
            <w:vMerge/>
            <w:tcBorders>
              <w:top w:val="single" w:sz="4" w:space="0" w:color="auto"/>
              <w:left w:val="single" w:sz="4" w:space="0" w:color="auto"/>
              <w:bottom w:val="single" w:sz="4" w:space="0" w:color="auto"/>
              <w:right w:val="single" w:sz="4" w:space="0" w:color="auto"/>
            </w:tcBorders>
            <w:vAlign w:val="center"/>
            <w:hideMark/>
          </w:tcPr>
          <w:p w14:paraId="0851F74E" w14:textId="77777777" w:rsidR="0012749B" w:rsidRDefault="0012749B" w:rsidP="00521E1B">
            <w:pPr>
              <w:keepNext/>
              <w:rPr>
                <w:bCs/>
                <w:sz w:val="16"/>
              </w:rPr>
            </w:pPr>
          </w:p>
        </w:tc>
        <w:tc>
          <w:tcPr>
            <w:tcW w:w="2990" w:type="dxa"/>
            <w:gridSpan w:val="3"/>
            <w:tcBorders>
              <w:top w:val="single" w:sz="4" w:space="0" w:color="auto"/>
              <w:left w:val="single" w:sz="4" w:space="0" w:color="auto"/>
              <w:bottom w:val="single" w:sz="4" w:space="0" w:color="auto"/>
              <w:right w:val="single" w:sz="4" w:space="0" w:color="auto"/>
            </w:tcBorders>
            <w:hideMark/>
          </w:tcPr>
          <w:p w14:paraId="4B8932E4" w14:textId="77777777" w:rsidR="0012749B" w:rsidRDefault="0012749B" w:rsidP="00521E1B">
            <w:pPr>
              <w:pStyle w:val="TABLE-col-heading"/>
            </w:pPr>
            <w:r>
              <w:t>Format</w:t>
            </w:r>
          </w:p>
        </w:tc>
        <w:tc>
          <w:tcPr>
            <w:tcW w:w="1021" w:type="dxa"/>
            <w:vMerge/>
            <w:tcBorders>
              <w:top w:val="single" w:sz="4" w:space="0" w:color="auto"/>
              <w:left w:val="single" w:sz="4" w:space="0" w:color="auto"/>
              <w:bottom w:val="single" w:sz="4" w:space="0" w:color="auto"/>
              <w:right w:val="single" w:sz="4" w:space="0" w:color="auto"/>
            </w:tcBorders>
            <w:vAlign w:val="center"/>
            <w:hideMark/>
          </w:tcPr>
          <w:p w14:paraId="69724093" w14:textId="77777777" w:rsidR="0012749B" w:rsidRDefault="0012749B" w:rsidP="00521E1B">
            <w:pPr>
              <w:keepNext/>
              <w:rPr>
                <w:b/>
                <w:bCs/>
                <w:sz w:val="16"/>
                <w:szCs w:val="16"/>
              </w:rPr>
            </w:pPr>
          </w:p>
        </w:tc>
        <w:tc>
          <w:tcPr>
            <w:tcW w:w="3628" w:type="dxa"/>
            <w:vMerge/>
            <w:tcBorders>
              <w:top w:val="single" w:sz="4" w:space="0" w:color="auto"/>
              <w:left w:val="single" w:sz="4" w:space="0" w:color="auto"/>
              <w:bottom w:val="single" w:sz="4" w:space="0" w:color="auto"/>
              <w:right w:val="single" w:sz="4" w:space="0" w:color="auto"/>
            </w:tcBorders>
            <w:vAlign w:val="center"/>
            <w:hideMark/>
          </w:tcPr>
          <w:p w14:paraId="5F2428E2" w14:textId="77777777" w:rsidR="0012749B" w:rsidRDefault="0012749B" w:rsidP="00521E1B">
            <w:pPr>
              <w:keepNext/>
              <w:rPr>
                <w:b/>
                <w:bCs/>
                <w:sz w:val="16"/>
                <w:szCs w:val="16"/>
              </w:rPr>
            </w:pPr>
          </w:p>
        </w:tc>
      </w:tr>
      <w:tr w:rsidR="0012749B" w14:paraId="05618BCD" w14:textId="77777777" w:rsidTr="00077BDE">
        <w:trPr>
          <w:cantSplit/>
          <w:jc w:val="center"/>
        </w:trPr>
        <w:tc>
          <w:tcPr>
            <w:tcW w:w="1484" w:type="dxa"/>
            <w:tcBorders>
              <w:top w:val="single" w:sz="4" w:space="0" w:color="auto"/>
              <w:left w:val="single" w:sz="4" w:space="0" w:color="auto"/>
              <w:bottom w:val="single" w:sz="4" w:space="0" w:color="auto"/>
              <w:right w:val="single" w:sz="4" w:space="0" w:color="auto"/>
            </w:tcBorders>
            <w:hideMark/>
          </w:tcPr>
          <w:p w14:paraId="290D9D67" w14:textId="77777777" w:rsidR="0012749B" w:rsidRDefault="0012749B" w:rsidP="00521E1B">
            <w:pPr>
              <w:pStyle w:val="TABLE-cell"/>
              <w:keepNext/>
              <w:rPr>
                <w:rFonts w:ascii="Times New Roman" w:hAnsi="Times New Roman" w:cs="Times New Roman"/>
                <w:b/>
                <w:i/>
              </w:rPr>
            </w:pPr>
            <w:r>
              <w:rPr>
                <w:rFonts w:ascii="Times New Roman" w:hAnsi="Times New Roman" w:cs="Times New Roman"/>
                <w:b/>
                <w:i/>
              </w:rPr>
              <w:t>AlgorithmID</w:t>
            </w:r>
          </w:p>
        </w:tc>
        <w:tc>
          <w:tcPr>
            <w:tcW w:w="996" w:type="dxa"/>
            <w:tcBorders>
              <w:top w:val="single" w:sz="4" w:space="0" w:color="auto"/>
              <w:left w:val="single" w:sz="4" w:space="0" w:color="auto"/>
              <w:bottom w:val="single" w:sz="4" w:space="0" w:color="auto"/>
              <w:right w:val="single" w:sz="4" w:space="0" w:color="auto"/>
            </w:tcBorders>
            <w:vAlign w:val="center"/>
            <w:hideMark/>
          </w:tcPr>
          <w:p w14:paraId="0A5C467F" w14:textId="77777777" w:rsidR="0012749B" w:rsidRDefault="0012749B" w:rsidP="00521E1B">
            <w:pPr>
              <w:pStyle w:val="TABLE-cell"/>
              <w:keepNext/>
              <w:jc w:val="center"/>
            </w:pPr>
            <w:r>
              <w:t>Fixed</w:t>
            </w:r>
          </w:p>
        </w:tc>
        <w:tc>
          <w:tcPr>
            <w:tcW w:w="997" w:type="dxa"/>
            <w:tcBorders>
              <w:top w:val="single" w:sz="4" w:space="0" w:color="auto"/>
              <w:left w:val="single" w:sz="4" w:space="0" w:color="auto"/>
              <w:bottom w:val="single" w:sz="4" w:space="0" w:color="auto"/>
              <w:right w:val="single" w:sz="4" w:space="0" w:color="auto"/>
            </w:tcBorders>
            <w:vAlign w:val="center"/>
            <w:hideMark/>
          </w:tcPr>
          <w:p w14:paraId="110933F5" w14:textId="77777777" w:rsidR="0012749B" w:rsidRDefault="0012749B" w:rsidP="00521E1B">
            <w:pPr>
              <w:pStyle w:val="TABLE-cell"/>
              <w:keepNext/>
              <w:jc w:val="center"/>
            </w:pPr>
            <w:r>
              <w:t>Fixed</w:t>
            </w:r>
          </w:p>
        </w:tc>
        <w:tc>
          <w:tcPr>
            <w:tcW w:w="997" w:type="dxa"/>
            <w:tcBorders>
              <w:top w:val="single" w:sz="4" w:space="0" w:color="auto"/>
              <w:left w:val="single" w:sz="4" w:space="0" w:color="auto"/>
              <w:bottom w:val="single" w:sz="4" w:space="0" w:color="auto"/>
              <w:right w:val="single" w:sz="4" w:space="0" w:color="auto"/>
            </w:tcBorders>
            <w:vAlign w:val="center"/>
            <w:hideMark/>
          </w:tcPr>
          <w:p w14:paraId="291AEBDD" w14:textId="77777777" w:rsidR="0012749B" w:rsidRDefault="0012749B" w:rsidP="00521E1B">
            <w:pPr>
              <w:pStyle w:val="TABLE-cell"/>
              <w:keepNext/>
              <w:jc w:val="center"/>
            </w:pPr>
            <w:r>
              <w:t>Fixed</w:t>
            </w:r>
          </w:p>
        </w:tc>
        <w:tc>
          <w:tcPr>
            <w:tcW w:w="1021" w:type="dxa"/>
            <w:tcBorders>
              <w:top w:val="single" w:sz="4" w:space="0" w:color="auto"/>
              <w:left w:val="single" w:sz="4" w:space="0" w:color="auto"/>
              <w:bottom w:val="single" w:sz="4" w:space="0" w:color="auto"/>
              <w:right w:val="single" w:sz="4" w:space="0" w:color="auto"/>
            </w:tcBorders>
            <w:vAlign w:val="center"/>
            <w:hideMark/>
          </w:tcPr>
          <w:p w14:paraId="08D7370F" w14:textId="77777777" w:rsidR="0012749B" w:rsidRDefault="0012749B" w:rsidP="00521E1B">
            <w:pPr>
              <w:pStyle w:val="TABLE-cell"/>
              <w:keepNext/>
              <w:jc w:val="center"/>
            </w:pPr>
            <w:r>
              <w:t>7</w:t>
            </w:r>
          </w:p>
        </w:tc>
        <w:tc>
          <w:tcPr>
            <w:tcW w:w="3628" w:type="dxa"/>
            <w:tcBorders>
              <w:top w:val="single" w:sz="4" w:space="0" w:color="auto"/>
              <w:left w:val="single" w:sz="4" w:space="0" w:color="auto"/>
              <w:bottom w:val="single" w:sz="4" w:space="0" w:color="auto"/>
              <w:right w:val="single" w:sz="4" w:space="0" w:color="auto"/>
            </w:tcBorders>
            <w:hideMark/>
          </w:tcPr>
          <w:p w14:paraId="4367EFA6" w14:textId="77777777" w:rsidR="0012749B" w:rsidRDefault="0012749B" w:rsidP="00521E1B">
            <w:pPr>
              <w:pStyle w:val="TABLE-cell"/>
              <w:keepNext/>
              <w:jc w:val="center"/>
            </w:pPr>
            <w:r>
              <w:t xml:space="preserve">See </w:t>
            </w:r>
            <w:r>
              <w:fldChar w:fldCharType="begin" w:fldLock="1"/>
            </w:r>
            <w:r>
              <w:instrText xml:space="preserve"> REF _Ref381347003 \h  \* MERGEFORMAT </w:instrText>
            </w:r>
            <w:r>
              <w:fldChar w:fldCharType="separate"/>
            </w:r>
            <w:r w:rsidR="00811F07" w:rsidRPr="00811F07">
              <w:t>Table 8</w:t>
            </w:r>
            <w:r>
              <w:fldChar w:fldCharType="end"/>
            </w:r>
          </w:p>
        </w:tc>
      </w:tr>
      <w:tr w:rsidR="0012749B" w14:paraId="0C2E4D97" w14:textId="77777777" w:rsidTr="00077BDE">
        <w:trPr>
          <w:cantSplit/>
          <w:jc w:val="center"/>
        </w:trPr>
        <w:tc>
          <w:tcPr>
            <w:tcW w:w="1484" w:type="dxa"/>
            <w:tcBorders>
              <w:top w:val="single" w:sz="4" w:space="0" w:color="auto"/>
              <w:left w:val="single" w:sz="4" w:space="0" w:color="auto"/>
              <w:bottom w:val="single" w:sz="4" w:space="0" w:color="auto"/>
              <w:right w:val="single" w:sz="4" w:space="0" w:color="auto"/>
            </w:tcBorders>
            <w:hideMark/>
          </w:tcPr>
          <w:p w14:paraId="0A3CD872" w14:textId="77777777" w:rsidR="0012749B" w:rsidRDefault="0012749B" w:rsidP="00521E1B">
            <w:pPr>
              <w:pStyle w:val="TABLE-cell"/>
              <w:keepNext/>
              <w:rPr>
                <w:rFonts w:ascii="Times New Roman" w:hAnsi="Times New Roman" w:cs="Times New Roman"/>
                <w:i/>
              </w:rPr>
            </w:pPr>
            <w:r>
              <w:rPr>
                <w:rFonts w:ascii="Times New Roman" w:hAnsi="Times New Roman" w:cs="Times New Roman"/>
                <w:b/>
                <w:i/>
              </w:rPr>
              <w:t>PartyUinfo</w:t>
            </w:r>
          </w:p>
        </w:tc>
        <w:tc>
          <w:tcPr>
            <w:tcW w:w="996" w:type="dxa"/>
            <w:tcBorders>
              <w:top w:val="single" w:sz="4" w:space="0" w:color="auto"/>
              <w:left w:val="single" w:sz="4" w:space="0" w:color="auto"/>
              <w:bottom w:val="single" w:sz="4" w:space="0" w:color="auto"/>
              <w:right w:val="single" w:sz="4" w:space="0" w:color="auto"/>
            </w:tcBorders>
            <w:vAlign w:val="center"/>
            <w:hideMark/>
          </w:tcPr>
          <w:p w14:paraId="5B483DE4" w14:textId="77777777" w:rsidR="0012749B" w:rsidRDefault="0012749B" w:rsidP="00521E1B">
            <w:pPr>
              <w:pStyle w:val="TABLE-cell"/>
              <w:keepNext/>
              <w:jc w:val="center"/>
            </w:pPr>
            <w:r>
              <w:t>Fixed</w:t>
            </w:r>
          </w:p>
        </w:tc>
        <w:tc>
          <w:tcPr>
            <w:tcW w:w="997" w:type="dxa"/>
            <w:tcBorders>
              <w:top w:val="single" w:sz="4" w:space="0" w:color="auto"/>
              <w:left w:val="single" w:sz="4" w:space="0" w:color="auto"/>
              <w:bottom w:val="single" w:sz="4" w:space="0" w:color="auto"/>
              <w:right w:val="single" w:sz="4" w:space="0" w:color="auto"/>
            </w:tcBorders>
            <w:vAlign w:val="center"/>
            <w:hideMark/>
          </w:tcPr>
          <w:p w14:paraId="7D7B41AB" w14:textId="77777777" w:rsidR="0012749B" w:rsidRDefault="0012749B" w:rsidP="00521E1B">
            <w:pPr>
              <w:pStyle w:val="TABLE-cell"/>
              <w:keepNext/>
              <w:jc w:val="center"/>
            </w:pPr>
            <w:r>
              <w:t>Fixed</w:t>
            </w:r>
          </w:p>
        </w:tc>
        <w:tc>
          <w:tcPr>
            <w:tcW w:w="997" w:type="dxa"/>
            <w:tcBorders>
              <w:top w:val="single" w:sz="4" w:space="0" w:color="auto"/>
              <w:left w:val="single" w:sz="4" w:space="0" w:color="auto"/>
              <w:bottom w:val="single" w:sz="4" w:space="0" w:color="auto"/>
              <w:right w:val="single" w:sz="4" w:space="0" w:color="auto"/>
            </w:tcBorders>
            <w:vAlign w:val="center"/>
            <w:hideMark/>
          </w:tcPr>
          <w:p w14:paraId="7C934842" w14:textId="77777777" w:rsidR="0012749B" w:rsidRDefault="0012749B" w:rsidP="00521E1B">
            <w:pPr>
              <w:pStyle w:val="TABLE-cell"/>
              <w:keepNext/>
              <w:jc w:val="center"/>
            </w:pPr>
            <w:r>
              <w:t>Variable</w:t>
            </w:r>
          </w:p>
        </w:tc>
        <w:tc>
          <w:tcPr>
            <w:tcW w:w="1021" w:type="dxa"/>
            <w:tcBorders>
              <w:top w:val="single" w:sz="4" w:space="0" w:color="auto"/>
              <w:left w:val="single" w:sz="4" w:space="0" w:color="auto"/>
              <w:bottom w:val="single" w:sz="4" w:space="0" w:color="auto"/>
              <w:right w:val="single" w:sz="4" w:space="0" w:color="auto"/>
            </w:tcBorders>
            <w:vAlign w:val="center"/>
            <w:hideMark/>
          </w:tcPr>
          <w:p w14:paraId="39481805" w14:textId="77777777" w:rsidR="0012749B" w:rsidRDefault="0012749B" w:rsidP="00521E1B">
            <w:pPr>
              <w:pStyle w:val="TABLE-cell"/>
              <w:keepNext/>
              <w:jc w:val="center"/>
            </w:pPr>
            <w:r>
              <w:t>8+n</w:t>
            </w:r>
          </w:p>
        </w:tc>
        <w:tc>
          <w:tcPr>
            <w:tcW w:w="3628" w:type="dxa"/>
            <w:tcBorders>
              <w:top w:val="single" w:sz="4" w:space="0" w:color="auto"/>
              <w:left w:val="single" w:sz="4" w:space="0" w:color="auto"/>
              <w:bottom w:val="single" w:sz="4" w:space="0" w:color="auto"/>
              <w:right w:val="single" w:sz="4" w:space="0" w:color="auto"/>
            </w:tcBorders>
            <w:hideMark/>
          </w:tcPr>
          <w:p w14:paraId="1DCE3E07" w14:textId="77777777" w:rsidR="0012749B" w:rsidRDefault="0012749B" w:rsidP="00521E1B">
            <w:pPr>
              <w:pStyle w:val="TABLE-cell"/>
              <w:keepNext/>
              <w:jc w:val="center"/>
            </w:pPr>
            <w:r>
              <w:t>–</w:t>
            </w:r>
          </w:p>
        </w:tc>
      </w:tr>
      <w:tr w:rsidR="0012749B" w14:paraId="0E06B00E" w14:textId="77777777" w:rsidTr="00077BDE">
        <w:trPr>
          <w:cantSplit/>
          <w:jc w:val="center"/>
        </w:trPr>
        <w:tc>
          <w:tcPr>
            <w:tcW w:w="1484" w:type="dxa"/>
            <w:tcBorders>
              <w:top w:val="single" w:sz="4" w:space="0" w:color="auto"/>
              <w:left w:val="single" w:sz="4" w:space="0" w:color="auto"/>
              <w:bottom w:val="single" w:sz="4" w:space="0" w:color="auto"/>
              <w:right w:val="single" w:sz="4" w:space="0" w:color="auto"/>
            </w:tcBorders>
            <w:hideMark/>
          </w:tcPr>
          <w:p w14:paraId="6763526D" w14:textId="77777777" w:rsidR="0012749B" w:rsidRPr="002F7A07" w:rsidRDefault="0012749B" w:rsidP="00521E1B">
            <w:pPr>
              <w:pStyle w:val="TABLE-cell"/>
              <w:keepNext/>
            </w:pPr>
            <w:r>
              <w:rPr>
                <w:rFonts w:ascii="Times New Roman" w:hAnsi="Times New Roman" w:cs="Times New Roman"/>
                <w:i/>
              </w:rPr>
              <w:tab/>
              <w:t>ID</w:t>
            </w:r>
            <w:r w:rsidRPr="002F7A07">
              <w:rPr>
                <w:rStyle w:val="SUBscript-small"/>
                <w:rFonts w:ascii="Times New Roman" w:hAnsi="Times New Roman" w:cs="Times New Roman"/>
                <w:i/>
              </w:rPr>
              <w:t>U</w:t>
            </w:r>
          </w:p>
        </w:tc>
        <w:tc>
          <w:tcPr>
            <w:tcW w:w="996" w:type="dxa"/>
            <w:tcBorders>
              <w:top w:val="single" w:sz="4" w:space="0" w:color="auto"/>
              <w:left w:val="single" w:sz="4" w:space="0" w:color="auto"/>
              <w:bottom w:val="single" w:sz="4" w:space="0" w:color="auto"/>
              <w:right w:val="single" w:sz="4" w:space="0" w:color="auto"/>
            </w:tcBorders>
            <w:vAlign w:val="center"/>
            <w:hideMark/>
          </w:tcPr>
          <w:p w14:paraId="685DFEC1" w14:textId="77777777" w:rsidR="0012749B" w:rsidRDefault="0012749B" w:rsidP="00521E1B">
            <w:pPr>
              <w:pStyle w:val="TABLE-cell"/>
              <w:keepNext/>
              <w:jc w:val="center"/>
            </w:pPr>
            <w:r>
              <w:t>Fixed</w:t>
            </w:r>
          </w:p>
        </w:tc>
        <w:tc>
          <w:tcPr>
            <w:tcW w:w="997" w:type="dxa"/>
            <w:tcBorders>
              <w:top w:val="single" w:sz="4" w:space="0" w:color="auto"/>
              <w:left w:val="single" w:sz="4" w:space="0" w:color="auto"/>
              <w:bottom w:val="single" w:sz="4" w:space="0" w:color="auto"/>
              <w:right w:val="single" w:sz="4" w:space="0" w:color="auto"/>
            </w:tcBorders>
            <w:vAlign w:val="center"/>
            <w:hideMark/>
          </w:tcPr>
          <w:p w14:paraId="7903262D" w14:textId="77777777" w:rsidR="0012749B" w:rsidRDefault="0012749B" w:rsidP="00521E1B">
            <w:pPr>
              <w:pStyle w:val="TABLE-cell"/>
              <w:keepNext/>
              <w:jc w:val="center"/>
            </w:pPr>
            <w:r>
              <w:t>Fixed</w:t>
            </w:r>
          </w:p>
        </w:tc>
        <w:tc>
          <w:tcPr>
            <w:tcW w:w="997" w:type="dxa"/>
            <w:tcBorders>
              <w:top w:val="single" w:sz="4" w:space="0" w:color="auto"/>
              <w:left w:val="single" w:sz="4" w:space="0" w:color="auto"/>
              <w:bottom w:val="single" w:sz="4" w:space="0" w:color="auto"/>
              <w:right w:val="single" w:sz="4" w:space="0" w:color="auto"/>
            </w:tcBorders>
            <w:vAlign w:val="center"/>
            <w:hideMark/>
          </w:tcPr>
          <w:p w14:paraId="08DC740D" w14:textId="77777777" w:rsidR="0012749B" w:rsidRDefault="0012749B" w:rsidP="00521E1B">
            <w:pPr>
              <w:pStyle w:val="TABLE-cell"/>
              <w:keepNext/>
              <w:jc w:val="center"/>
            </w:pPr>
            <w:r>
              <w:t>Fixed</w:t>
            </w:r>
          </w:p>
        </w:tc>
        <w:tc>
          <w:tcPr>
            <w:tcW w:w="1021" w:type="dxa"/>
            <w:tcBorders>
              <w:top w:val="single" w:sz="4" w:space="0" w:color="auto"/>
              <w:left w:val="single" w:sz="4" w:space="0" w:color="auto"/>
              <w:bottom w:val="single" w:sz="4" w:space="0" w:color="auto"/>
              <w:right w:val="single" w:sz="4" w:space="0" w:color="auto"/>
            </w:tcBorders>
            <w:vAlign w:val="center"/>
            <w:hideMark/>
          </w:tcPr>
          <w:p w14:paraId="0C5CD930" w14:textId="77777777" w:rsidR="0012749B" w:rsidRDefault="0012749B" w:rsidP="00521E1B">
            <w:pPr>
              <w:pStyle w:val="TABLE-cell"/>
              <w:keepNext/>
              <w:jc w:val="center"/>
            </w:pPr>
            <w:r>
              <w:t>8</w:t>
            </w:r>
          </w:p>
        </w:tc>
        <w:tc>
          <w:tcPr>
            <w:tcW w:w="3628" w:type="dxa"/>
            <w:tcBorders>
              <w:top w:val="single" w:sz="4" w:space="0" w:color="auto"/>
              <w:left w:val="single" w:sz="4" w:space="0" w:color="auto"/>
              <w:bottom w:val="single" w:sz="4" w:space="0" w:color="auto"/>
              <w:right w:val="single" w:sz="4" w:space="0" w:color="auto"/>
            </w:tcBorders>
            <w:hideMark/>
          </w:tcPr>
          <w:p w14:paraId="6104BE55" w14:textId="77777777" w:rsidR="0012749B" w:rsidRDefault="0012749B" w:rsidP="00521E1B">
            <w:pPr>
              <w:pStyle w:val="TABLE-cell"/>
              <w:keepNext/>
              <w:jc w:val="center"/>
            </w:pPr>
            <w:r>
              <w:t>originator-system-title</w:t>
            </w:r>
            <w:r>
              <w:fldChar w:fldCharType="begin"/>
            </w:r>
            <w:r>
              <w:instrText xml:space="preserve"> XE "originator-system-title" </w:instrText>
            </w:r>
            <w:r>
              <w:fldChar w:fldCharType="end"/>
            </w:r>
          </w:p>
        </w:tc>
      </w:tr>
      <w:tr w:rsidR="0012749B" w14:paraId="26062BFC" w14:textId="77777777" w:rsidTr="00077BDE">
        <w:trPr>
          <w:cantSplit/>
          <w:jc w:val="center"/>
        </w:trPr>
        <w:tc>
          <w:tcPr>
            <w:tcW w:w="1484" w:type="dxa"/>
            <w:tcBorders>
              <w:top w:val="single" w:sz="4" w:space="0" w:color="auto"/>
              <w:left w:val="single" w:sz="4" w:space="0" w:color="auto"/>
              <w:bottom w:val="single" w:sz="4" w:space="0" w:color="auto"/>
              <w:right w:val="single" w:sz="4" w:space="0" w:color="auto"/>
            </w:tcBorders>
            <w:hideMark/>
          </w:tcPr>
          <w:p w14:paraId="319CAF27" w14:textId="77777777" w:rsidR="0012749B" w:rsidRPr="002F7A07" w:rsidRDefault="0012749B" w:rsidP="00521E1B">
            <w:pPr>
              <w:pStyle w:val="TABLE-cell"/>
              <w:keepNext/>
            </w:pPr>
            <w:r>
              <w:rPr>
                <w:rFonts w:ascii="Times New Roman" w:hAnsi="Times New Roman" w:cs="Times New Roman"/>
                <w:i/>
              </w:rPr>
              <w:tab/>
              <w:t>NonceU</w:t>
            </w:r>
          </w:p>
        </w:tc>
        <w:tc>
          <w:tcPr>
            <w:tcW w:w="996" w:type="dxa"/>
            <w:tcBorders>
              <w:top w:val="single" w:sz="4" w:space="0" w:color="auto"/>
              <w:left w:val="single" w:sz="4" w:space="0" w:color="auto"/>
              <w:bottom w:val="single" w:sz="4" w:space="0" w:color="auto"/>
              <w:right w:val="single" w:sz="4" w:space="0" w:color="auto"/>
            </w:tcBorders>
            <w:vAlign w:val="center"/>
            <w:hideMark/>
          </w:tcPr>
          <w:p w14:paraId="62F82922" w14:textId="77777777" w:rsidR="0012749B" w:rsidRDefault="0012749B" w:rsidP="00521E1B">
            <w:pPr>
              <w:pStyle w:val="TABLE-cell"/>
              <w:keepNext/>
              <w:jc w:val="center"/>
            </w:pPr>
            <w:r>
              <w:t>–</w:t>
            </w:r>
          </w:p>
        </w:tc>
        <w:tc>
          <w:tcPr>
            <w:tcW w:w="997" w:type="dxa"/>
            <w:tcBorders>
              <w:top w:val="single" w:sz="4" w:space="0" w:color="auto"/>
              <w:left w:val="single" w:sz="4" w:space="0" w:color="auto"/>
              <w:bottom w:val="single" w:sz="4" w:space="0" w:color="auto"/>
              <w:right w:val="single" w:sz="4" w:space="0" w:color="auto"/>
            </w:tcBorders>
            <w:vAlign w:val="center"/>
            <w:hideMark/>
          </w:tcPr>
          <w:p w14:paraId="654EDF81" w14:textId="77777777" w:rsidR="0012749B" w:rsidRDefault="0012749B" w:rsidP="00521E1B">
            <w:pPr>
              <w:pStyle w:val="TABLE-cell"/>
              <w:keepNext/>
              <w:jc w:val="center"/>
            </w:pPr>
            <w:r>
              <w:t>–</w:t>
            </w:r>
          </w:p>
        </w:tc>
        <w:tc>
          <w:tcPr>
            <w:tcW w:w="997" w:type="dxa"/>
            <w:tcBorders>
              <w:top w:val="single" w:sz="4" w:space="0" w:color="auto"/>
              <w:left w:val="single" w:sz="4" w:space="0" w:color="auto"/>
              <w:bottom w:val="single" w:sz="4" w:space="0" w:color="auto"/>
              <w:right w:val="single" w:sz="4" w:space="0" w:color="auto"/>
            </w:tcBorders>
            <w:vAlign w:val="center"/>
            <w:hideMark/>
          </w:tcPr>
          <w:p w14:paraId="1DE1561F" w14:textId="77777777" w:rsidR="0012749B" w:rsidRDefault="0012749B" w:rsidP="00521E1B">
            <w:pPr>
              <w:pStyle w:val="TABLE-cell"/>
              <w:keepNext/>
              <w:jc w:val="center"/>
            </w:pPr>
            <w:r>
              <w:t>Variable</w:t>
            </w:r>
          </w:p>
        </w:tc>
        <w:tc>
          <w:tcPr>
            <w:tcW w:w="1021" w:type="dxa"/>
            <w:tcBorders>
              <w:top w:val="single" w:sz="4" w:space="0" w:color="auto"/>
              <w:left w:val="single" w:sz="4" w:space="0" w:color="auto"/>
              <w:bottom w:val="single" w:sz="4" w:space="0" w:color="auto"/>
              <w:right w:val="single" w:sz="4" w:space="0" w:color="auto"/>
            </w:tcBorders>
            <w:vAlign w:val="center"/>
            <w:hideMark/>
          </w:tcPr>
          <w:p w14:paraId="68B19935" w14:textId="77777777" w:rsidR="0012749B" w:rsidRDefault="0012749B" w:rsidP="00521E1B">
            <w:pPr>
              <w:pStyle w:val="TABLE-cell"/>
              <w:keepNext/>
              <w:jc w:val="center"/>
            </w:pPr>
            <w:r>
              <w:t>n</w:t>
            </w:r>
          </w:p>
        </w:tc>
        <w:tc>
          <w:tcPr>
            <w:tcW w:w="3628" w:type="dxa"/>
            <w:tcBorders>
              <w:top w:val="single" w:sz="4" w:space="0" w:color="auto"/>
              <w:left w:val="single" w:sz="4" w:space="0" w:color="auto"/>
              <w:bottom w:val="single" w:sz="4" w:space="0" w:color="auto"/>
              <w:right w:val="single" w:sz="4" w:space="0" w:color="auto"/>
            </w:tcBorders>
            <w:hideMark/>
          </w:tcPr>
          <w:p w14:paraId="004F7E12" w14:textId="77777777" w:rsidR="0012749B" w:rsidRDefault="0012749B" w:rsidP="00521E1B">
            <w:pPr>
              <w:pStyle w:val="TABLE-cell"/>
              <w:keepNext/>
              <w:jc w:val="center"/>
            </w:pPr>
            <w:r>
              <w:rPr>
                <w:rFonts w:ascii="Times New Roman" w:hAnsi="Times New Roman" w:cs="Times New Roman"/>
                <w:i/>
              </w:rPr>
              <w:t>Datalen</w:t>
            </w:r>
            <w:r>
              <w:t xml:space="preserve"> = length of transaction-id, shall be 1 octet</w:t>
            </w:r>
          </w:p>
          <w:p w14:paraId="04A416AA" w14:textId="77777777" w:rsidR="0012749B" w:rsidRDefault="0012749B" w:rsidP="00521E1B">
            <w:pPr>
              <w:pStyle w:val="TABLE-cell"/>
              <w:keepNext/>
              <w:jc w:val="center"/>
            </w:pPr>
            <w:r>
              <w:rPr>
                <w:rFonts w:ascii="Times New Roman" w:hAnsi="Times New Roman" w:cs="Times New Roman"/>
                <w:i/>
              </w:rPr>
              <w:t>Data</w:t>
            </w:r>
            <w:r>
              <w:t xml:space="preserve"> = value of transaction-id</w:t>
            </w:r>
          </w:p>
        </w:tc>
      </w:tr>
      <w:tr w:rsidR="0012749B" w14:paraId="0FA408BA" w14:textId="77777777" w:rsidTr="00077BDE">
        <w:trPr>
          <w:cantSplit/>
          <w:jc w:val="center"/>
        </w:trPr>
        <w:tc>
          <w:tcPr>
            <w:tcW w:w="1484" w:type="dxa"/>
            <w:tcBorders>
              <w:top w:val="single" w:sz="4" w:space="0" w:color="auto"/>
              <w:left w:val="single" w:sz="4" w:space="0" w:color="auto"/>
              <w:bottom w:val="single" w:sz="4" w:space="0" w:color="auto"/>
              <w:right w:val="single" w:sz="4" w:space="0" w:color="auto"/>
            </w:tcBorders>
            <w:hideMark/>
          </w:tcPr>
          <w:p w14:paraId="55D23B8C" w14:textId="77777777" w:rsidR="0012749B" w:rsidRPr="002F7A07" w:rsidRDefault="0012749B" w:rsidP="00521E1B">
            <w:pPr>
              <w:pStyle w:val="TABLE-cell"/>
              <w:keepNext/>
            </w:pPr>
            <w:r>
              <w:rPr>
                <w:rFonts w:ascii="Times New Roman" w:hAnsi="Times New Roman" w:cs="Times New Roman"/>
                <w:b/>
                <w:i/>
              </w:rPr>
              <w:t>PartyVInfo</w:t>
            </w:r>
          </w:p>
        </w:tc>
        <w:tc>
          <w:tcPr>
            <w:tcW w:w="996" w:type="dxa"/>
            <w:tcBorders>
              <w:top w:val="single" w:sz="4" w:space="0" w:color="auto"/>
              <w:left w:val="single" w:sz="4" w:space="0" w:color="auto"/>
              <w:bottom w:val="single" w:sz="4" w:space="0" w:color="auto"/>
              <w:right w:val="single" w:sz="4" w:space="0" w:color="auto"/>
            </w:tcBorders>
            <w:vAlign w:val="center"/>
            <w:hideMark/>
          </w:tcPr>
          <w:p w14:paraId="7D434B13" w14:textId="77777777" w:rsidR="0012749B" w:rsidRDefault="0012749B" w:rsidP="00521E1B">
            <w:pPr>
              <w:pStyle w:val="TABLE-cell"/>
              <w:keepNext/>
              <w:jc w:val="center"/>
            </w:pPr>
            <w:r>
              <w:t>Fixed</w:t>
            </w:r>
          </w:p>
        </w:tc>
        <w:tc>
          <w:tcPr>
            <w:tcW w:w="997" w:type="dxa"/>
            <w:tcBorders>
              <w:top w:val="single" w:sz="4" w:space="0" w:color="auto"/>
              <w:left w:val="single" w:sz="4" w:space="0" w:color="auto"/>
              <w:bottom w:val="single" w:sz="4" w:space="0" w:color="auto"/>
              <w:right w:val="single" w:sz="4" w:space="0" w:color="auto"/>
            </w:tcBorders>
            <w:vAlign w:val="center"/>
            <w:hideMark/>
          </w:tcPr>
          <w:p w14:paraId="19A41EED" w14:textId="77777777" w:rsidR="0012749B" w:rsidRDefault="0012749B" w:rsidP="00521E1B">
            <w:pPr>
              <w:pStyle w:val="TABLE-cell"/>
              <w:keepNext/>
              <w:jc w:val="center"/>
            </w:pPr>
            <w:r>
              <w:t>Fixed</w:t>
            </w:r>
          </w:p>
        </w:tc>
        <w:tc>
          <w:tcPr>
            <w:tcW w:w="997" w:type="dxa"/>
            <w:tcBorders>
              <w:top w:val="single" w:sz="4" w:space="0" w:color="auto"/>
              <w:left w:val="single" w:sz="4" w:space="0" w:color="auto"/>
              <w:bottom w:val="single" w:sz="4" w:space="0" w:color="auto"/>
              <w:right w:val="single" w:sz="4" w:space="0" w:color="auto"/>
            </w:tcBorders>
            <w:vAlign w:val="center"/>
            <w:hideMark/>
          </w:tcPr>
          <w:p w14:paraId="484329DD" w14:textId="77777777" w:rsidR="0012749B" w:rsidRDefault="0012749B" w:rsidP="00521E1B">
            <w:pPr>
              <w:pStyle w:val="TABLE-cell"/>
              <w:keepNext/>
              <w:jc w:val="center"/>
            </w:pPr>
            <w:r>
              <w:t>Fixed</w:t>
            </w:r>
          </w:p>
        </w:tc>
        <w:tc>
          <w:tcPr>
            <w:tcW w:w="1021" w:type="dxa"/>
            <w:tcBorders>
              <w:top w:val="single" w:sz="4" w:space="0" w:color="auto"/>
              <w:left w:val="single" w:sz="4" w:space="0" w:color="auto"/>
              <w:bottom w:val="single" w:sz="4" w:space="0" w:color="auto"/>
              <w:right w:val="single" w:sz="4" w:space="0" w:color="auto"/>
            </w:tcBorders>
            <w:vAlign w:val="center"/>
            <w:hideMark/>
          </w:tcPr>
          <w:p w14:paraId="53A9CCDD" w14:textId="77777777" w:rsidR="0012749B" w:rsidRDefault="0012749B" w:rsidP="00521E1B">
            <w:pPr>
              <w:pStyle w:val="TABLE-cell"/>
              <w:keepNext/>
              <w:jc w:val="center"/>
            </w:pPr>
            <w:r>
              <w:t>8</w:t>
            </w:r>
          </w:p>
        </w:tc>
        <w:tc>
          <w:tcPr>
            <w:tcW w:w="3628" w:type="dxa"/>
            <w:tcBorders>
              <w:top w:val="single" w:sz="4" w:space="0" w:color="auto"/>
              <w:left w:val="single" w:sz="4" w:space="0" w:color="auto"/>
              <w:bottom w:val="single" w:sz="4" w:space="0" w:color="auto"/>
              <w:right w:val="single" w:sz="4" w:space="0" w:color="auto"/>
            </w:tcBorders>
            <w:hideMark/>
          </w:tcPr>
          <w:p w14:paraId="3425225D" w14:textId="77777777" w:rsidR="0012749B" w:rsidRDefault="0012749B" w:rsidP="00521E1B">
            <w:pPr>
              <w:pStyle w:val="TABLE-cell"/>
              <w:keepNext/>
              <w:jc w:val="center"/>
            </w:pPr>
            <w:r>
              <w:t>–</w:t>
            </w:r>
          </w:p>
        </w:tc>
      </w:tr>
      <w:tr w:rsidR="0012749B" w14:paraId="7669FA22" w14:textId="77777777" w:rsidTr="00077BDE">
        <w:trPr>
          <w:cantSplit/>
          <w:jc w:val="center"/>
        </w:trPr>
        <w:tc>
          <w:tcPr>
            <w:tcW w:w="1484" w:type="dxa"/>
            <w:tcBorders>
              <w:top w:val="single" w:sz="4" w:space="0" w:color="auto"/>
              <w:left w:val="single" w:sz="4" w:space="0" w:color="auto"/>
              <w:bottom w:val="single" w:sz="4" w:space="0" w:color="auto"/>
              <w:right w:val="single" w:sz="4" w:space="0" w:color="auto"/>
            </w:tcBorders>
            <w:hideMark/>
          </w:tcPr>
          <w:p w14:paraId="22EF913A" w14:textId="77777777" w:rsidR="0012749B" w:rsidRPr="002F7A07" w:rsidRDefault="0012749B" w:rsidP="00521E1B">
            <w:pPr>
              <w:pStyle w:val="TABLE-cell"/>
              <w:keepNext/>
            </w:pPr>
            <w:r>
              <w:rPr>
                <w:rFonts w:ascii="Times New Roman" w:hAnsi="Times New Roman" w:cs="Times New Roman"/>
                <w:i/>
              </w:rPr>
              <w:tab/>
              <w:t>ID</w:t>
            </w:r>
            <w:r w:rsidRPr="002F7A07">
              <w:rPr>
                <w:rStyle w:val="SUBscript-small"/>
                <w:rFonts w:ascii="Times New Roman" w:hAnsi="Times New Roman" w:cs="Times New Roman"/>
                <w:i/>
              </w:rPr>
              <w:t>V</w:t>
            </w:r>
          </w:p>
        </w:tc>
        <w:tc>
          <w:tcPr>
            <w:tcW w:w="996" w:type="dxa"/>
            <w:tcBorders>
              <w:top w:val="single" w:sz="4" w:space="0" w:color="auto"/>
              <w:left w:val="single" w:sz="4" w:space="0" w:color="auto"/>
              <w:bottom w:val="single" w:sz="4" w:space="0" w:color="auto"/>
              <w:right w:val="single" w:sz="4" w:space="0" w:color="auto"/>
            </w:tcBorders>
            <w:vAlign w:val="center"/>
            <w:hideMark/>
          </w:tcPr>
          <w:p w14:paraId="5BA326C0" w14:textId="77777777" w:rsidR="0012749B" w:rsidRDefault="0012749B" w:rsidP="00521E1B">
            <w:pPr>
              <w:pStyle w:val="TABLE-cell"/>
              <w:keepNext/>
              <w:jc w:val="center"/>
            </w:pPr>
            <w:r>
              <w:t>Fixed</w:t>
            </w:r>
          </w:p>
        </w:tc>
        <w:tc>
          <w:tcPr>
            <w:tcW w:w="997" w:type="dxa"/>
            <w:tcBorders>
              <w:top w:val="single" w:sz="4" w:space="0" w:color="auto"/>
              <w:left w:val="single" w:sz="4" w:space="0" w:color="auto"/>
              <w:bottom w:val="single" w:sz="4" w:space="0" w:color="auto"/>
              <w:right w:val="single" w:sz="4" w:space="0" w:color="auto"/>
            </w:tcBorders>
            <w:vAlign w:val="center"/>
            <w:hideMark/>
          </w:tcPr>
          <w:p w14:paraId="1D1274EF" w14:textId="77777777" w:rsidR="0012749B" w:rsidRDefault="0012749B" w:rsidP="00521E1B">
            <w:pPr>
              <w:pStyle w:val="TABLE-cell"/>
              <w:keepNext/>
              <w:jc w:val="center"/>
            </w:pPr>
            <w:r>
              <w:t>Fixed</w:t>
            </w:r>
          </w:p>
        </w:tc>
        <w:tc>
          <w:tcPr>
            <w:tcW w:w="997" w:type="dxa"/>
            <w:tcBorders>
              <w:top w:val="single" w:sz="4" w:space="0" w:color="auto"/>
              <w:left w:val="single" w:sz="4" w:space="0" w:color="auto"/>
              <w:bottom w:val="single" w:sz="4" w:space="0" w:color="auto"/>
              <w:right w:val="single" w:sz="4" w:space="0" w:color="auto"/>
            </w:tcBorders>
            <w:vAlign w:val="center"/>
            <w:hideMark/>
          </w:tcPr>
          <w:p w14:paraId="681CBEDA" w14:textId="77777777" w:rsidR="0012749B" w:rsidRDefault="0012749B" w:rsidP="00521E1B">
            <w:pPr>
              <w:pStyle w:val="TABLE-cell"/>
              <w:keepNext/>
              <w:jc w:val="center"/>
            </w:pPr>
            <w:r>
              <w:t>Fixed</w:t>
            </w:r>
          </w:p>
        </w:tc>
        <w:tc>
          <w:tcPr>
            <w:tcW w:w="1021" w:type="dxa"/>
            <w:tcBorders>
              <w:top w:val="single" w:sz="4" w:space="0" w:color="auto"/>
              <w:left w:val="single" w:sz="4" w:space="0" w:color="auto"/>
              <w:bottom w:val="single" w:sz="4" w:space="0" w:color="auto"/>
              <w:right w:val="single" w:sz="4" w:space="0" w:color="auto"/>
            </w:tcBorders>
            <w:vAlign w:val="center"/>
            <w:hideMark/>
          </w:tcPr>
          <w:p w14:paraId="31D29CB8" w14:textId="77777777" w:rsidR="0012749B" w:rsidRDefault="0012749B" w:rsidP="00521E1B">
            <w:pPr>
              <w:pStyle w:val="TABLE-cell"/>
              <w:keepNext/>
              <w:jc w:val="center"/>
            </w:pPr>
            <w:r>
              <w:t>8</w:t>
            </w:r>
          </w:p>
        </w:tc>
        <w:tc>
          <w:tcPr>
            <w:tcW w:w="3628" w:type="dxa"/>
            <w:tcBorders>
              <w:top w:val="single" w:sz="4" w:space="0" w:color="auto"/>
              <w:left w:val="single" w:sz="4" w:space="0" w:color="auto"/>
              <w:bottom w:val="single" w:sz="4" w:space="0" w:color="auto"/>
              <w:right w:val="single" w:sz="4" w:space="0" w:color="auto"/>
            </w:tcBorders>
            <w:hideMark/>
          </w:tcPr>
          <w:p w14:paraId="77D30B6B" w14:textId="77777777" w:rsidR="0012749B" w:rsidRDefault="0012749B" w:rsidP="00521E1B">
            <w:pPr>
              <w:pStyle w:val="TABLE-cell"/>
              <w:keepNext/>
              <w:jc w:val="center"/>
            </w:pPr>
            <w:r>
              <w:t>recipient-system-title</w:t>
            </w:r>
            <w:r>
              <w:fldChar w:fldCharType="begin"/>
            </w:r>
            <w:r>
              <w:instrText xml:space="preserve"> XE "recipient-system-title" </w:instrText>
            </w:r>
            <w:r>
              <w:fldChar w:fldCharType="end"/>
            </w:r>
          </w:p>
        </w:tc>
      </w:tr>
      <w:tr w:rsidR="0012749B" w14:paraId="5D11DB13" w14:textId="77777777" w:rsidTr="00077BDE">
        <w:trPr>
          <w:cantSplit/>
          <w:jc w:val="center"/>
        </w:trPr>
        <w:tc>
          <w:tcPr>
            <w:tcW w:w="9123" w:type="dxa"/>
            <w:gridSpan w:val="6"/>
            <w:tcBorders>
              <w:top w:val="single" w:sz="4" w:space="0" w:color="auto"/>
              <w:left w:val="single" w:sz="4" w:space="0" w:color="auto"/>
              <w:bottom w:val="single" w:sz="4" w:space="0" w:color="auto"/>
              <w:right w:val="single" w:sz="4" w:space="0" w:color="auto"/>
            </w:tcBorders>
            <w:hideMark/>
          </w:tcPr>
          <w:p w14:paraId="5AADEAB4" w14:textId="77777777" w:rsidR="0012749B" w:rsidRDefault="0012749B" w:rsidP="00521E1B">
            <w:pPr>
              <w:pStyle w:val="TABLE-cell"/>
              <w:keepNext/>
            </w:pPr>
            <w:r>
              <w:t>“originator-system-title”, transaction-id” and “recipient-system-title” are the fields of the general-ciphering APDU</w:t>
            </w:r>
          </w:p>
        </w:tc>
      </w:tr>
    </w:tbl>
    <w:p w14:paraId="110E4005" w14:textId="77777777" w:rsidR="000B142C" w:rsidRDefault="000B142C" w:rsidP="00B67C8A">
      <w:pPr>
        <w:pStyle w:val="PARAGRAPH"/>
      </w:pPr>
    </w:p>
    <w:p w14:paraId="6ABACAAB" w14:textId="4A012416" w:rsidR="0012749B" w:rsidRDefault="0012749B" w:rsidP="00B67C8A">
      <w:pPr>
        <w:pStyle w:val="PARAGRAPH"/>
      </w:pPr>
      <w:r>
        <w:t xml:space="preserve">In </w:t>
      </w:r>
      <w:del w:id="1986" w:author="John Cowburn" w:date="2021-04-16T13:57:00Z">
        <w:r w:rsidDel="00635BE8">
          <w:delText>DLMS</w:delText>
        </w:r>
      </w:del>
      <w:ins w:id="1987" w:author="John Cowburn" w:date="2021-04-16T13:57:00Z">
        <w:r w:rsidR="00635BE8">
          <w:t>DLMS®</w:t>
        </w:r>
      </w:ins>
      <w:r>
        <w:t xml:space="preserve">/COSEM, key derivation delivers a single key for a given purpose. The length is as determined by the security suite. </w:t>
      </w:r>
      <w:r>
        <w:rPr>
          <w:rFonts w:ascii="Times New Roman" w:hAnsi="Times New Roman" w:cs="Times New Roman"/>
          <w:i/>
        </w:rPr>
        <w:t>AlgorithmId</w:t>
      </w:r>
      <w:r>
        <w:t xml:space="preserve"> shall be as specified in </w:t>
      </w:r>
      <w:r>
        <w:fldChar w:fldCharType="begin" w:fldLock="1"/>
      </w:r>
      <w:r>
        <w:instrText xml:space="preserve"> REF _Ref381347003 \h  \* MERGEFORMAT </w:instrText>
      </w:r>
      <w:r>
        <w:fldChar w:fldCharType="separate"/>
      </w:r>
      <w:r w:rsidR="00811F07" w:rsidRPr="00811F07">
        <w:t>Table 8</w:t>
      </w:r>
      <w:r>
        <w:fldChar w:fldCharType="end"/>
      </w:r>
      <w:r>
        <w:t xml:space="preserve">. See also </w:t>
      </w:r>
      <w:r>
        <w:fldChar w:fldCharType="begin" w:fldLock="1"/>
      </w:r>
      <w:r>
        <w:instrText xml:space="preserve"> REF _Ref383804383 \r \h  \* MERGEFORMAT </w:instrText>
      </w:r>
      <w:r>
        <w:fldChar w:fldCharType="separate"/>
      </w:r>
      <w:r w:rsidR="00811F07">
        <w:t>7.2.2.4</w:t>
      </w:r>
      <w:r>
        <w:fldChar w:fldCharType="end"/>
      </w:r>
      <w:r>
        <w:t>.</w:t>
      </w:r>
    </w:p>
    <w:p w14:paraId="1AFDED92" w14:textId="308ACD5F" w:rsidR="0012749B" w:rsidRDefault="0012749B" w:rsidP="00B67C8A">
      <w:pPr>
        <w:pStyle w:val="TABLE-title"/>
      </w:pPr>
      <w:bookmarkStart w:id="1988" w:name="_Ref381347003"/>
      <w:bookmarkStart w:id="1989" w:name="_Toc392501877"/>
      <w:bookmarkStart w:id="1990" w:name="_Toc386035067"/>
      <w:bookmarkStart w:id="1991" w:name="_Toc437856739"/>
      <w:bookmarkStart w:id="1992" w:name="_Toc97127450"/>
      <w:r w:rsidRPr="000D13A5">
        <w:t xml:space="preserve">Table </w:t>
      </w:r>
      <w:fldSimple w:instr=" SEQ Table \* ARABIC ">
        <w:r w:rsidR="00DC4BE9">
          <w:rPr>
            <w:noProof/>
          </w:rPr>
          <w:t>8</w:t>
        </w:r>
      </w:fldSimple>
      <w:bookmarkEnd w:id="1988"/>
      <w:r w:rsidRPr="000D13A5">
        <w:t xml:space="preserve"> – Security algorithm ID-s</w:t>
      </w:r>
      <w:bookmarkEnd w:id="1989"/>
      <w:bookmarkEnd w:id="1990"/>
      <w:bookmarkEnd w:id="1991"/>
      <w:bookmarkEnd w:id="1992"/>
      <w:r w:rsidRPr="000D13A5">
        <w:fldChar w:fldCharType="begin"/>
      </w:r>
      <w:r w:rsidRPr="000D13A5">
        <w:instrText xml:space="preserve"> XE "Security algorithm ID" </w:instrText>
      </w:r>
      <w:r w:rsidRPr="000D13A5">
        <w:fldChar w:fldCharType="end"/>
      </w:r>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4712"/>
        <w:gridCol w:w="2473"/>
      </w:tblGrid>
      <w:tr w:rsidR="0012749B" w14:paraId="6C7A903F" w14:textId="77777777" w:rsidTr="00077BDE">
        <w:trPr>
          <w:cantSplit/>
          <w:jc w:val="center"/>
        </w:trPr>
        <w:tc>
          <w:tcPr>
            <w:tcW w:w="1701" w:type="dxa"/>
            <w:tcBorders>
              <w:top w:val="single" w:sz="4" w:space="0" w:color="auto"/>
              <w:left w:val="single" w:sz="4" w:space="0" w:color="auto"/>
              <w:bottom w:val="single" w:sz="4" w:space="0" w:color="auto"/>
              <w:right w:val="single" w:sz="4" w:space="0" w:color="auto"/>
            </w:tcBorders>
            <w:hideMark/>
          </w:tcPr>
          <w:p w14:paraId="1A8FBFA6" w14:textId="77777777" w:rsidR="0012749B" w:rsidRDefault="0012749B" w:rsidP="00521E1B">
            <w:pPr>
              <w:pStyle w:val="TABLE-col-heading"/>
            </w:pPr>
            <w:r>
              <w:t>Algorithm</w:t>
            </w:r>
          </w:p>
        </w:tc>
        <w:tc>
          <w:tcPr>
            <w:tcW w:w="4252" w:type="dxa"/>
            <w:tcBorders>
              <w:top w:val="single" w:sz="4" w:space="0" w:color="auto"/>
              <w:left w:val="single" w:sz="4" w:space="0" w:color="auto"/>
              <w:bottom w:val="single" w:sz="4" w:space="0" w:color="auto"/>
              <w:right w:val="single" w:sz="4" w:space="0" w:color="auto"/>
            </w:tcBorders>
            <w:hideMark/>
          </w:tcPr>
          <w:p w14:paraId="17B81355" w14:textId="77777777" w:rsidR="0012749B" w:rsidRDefault="0012749B" w:rsidP="00521E1B">
            <w:pPr>
              <w:pStyle w:val="TABLE-col-heading"/>
              <w:rPr>
                <w:lang w:eastAsia="en-GB"/>
              </w:rPr>
            </w:pPr>
            <w:r>
              <w:rPr>
                <w:lang w:eastAsia="en-GB"/>
              </w:rPr>
              <w:t>COSEM cryptographic algorithm ID</w:t>
            </w:r>
          </w:p>
        </w:tc>
        <w:tc>
          <w:tcPr>
            <w:tcW w:w="2232" w:type="dxa"/>
            <w:tcBorders>
              <w:top w:val="single" w:sz="4" w:space="0" w:color="auto"/>
              <w:left w:val="single" w:sz="4" w:space="0" w:color="auto"/>
              <w:bottom w:val="single" w:sz="4" w:space="0" w:color="auto"/>
              <w:right w:val="single" w:sz="4" w:space="0" w:color="auto"/>
            </w:tcBorders>
            <w:hideMark/>
          </w:tcPr>
          <w:p w14:paraId="0BCA570F" w14:textId="77777777" w:rsidR="0012749B" w:rsidRDefault="0012749B" w:rsidP="00521E1B">
            <w:pPr>
              <w:pStyle w:val="TABLE-col-heading"/>
              <w:rPr>
                <w:lang w:eastAsia="en-GB"/>
              </w:rPr>
            </w:pPr>
            <w:r>
              <w:rPr>
                <w:lang w:eastAsia="en-GB"/>
              </w:rPr>
              <w:t>Encoded value</w:t>
            </w:r>
          </w:p>
        </w:tc>
      </w:tr>
      <w:tr w:rsidR="0012749B" w14:paraId="275D0684" w14:textId="77777777" w:rsidTr="00077BDE">
        <w:trPr>
          <w:cantSplit/>
          <w:jc w:val="center"/>
        </w:trPr>
        <w:tc>
          <w:tcPr>
            <w:tcW w:w="1701" w:type="dxa"/>
            <w:tcBorders>
              <w:top w:val="single" w:sz="4" w:space="0" w:color="auto"/>
              <w:left w:val="single" w:sz="4" w:space="0" w:color="auto"/>
              <w:bottom w:val="single" w:sz="4" w:space="0" w:color="auto"/>
              <w:right w:val="single" w:sz="4" w:space="0" w:color="auto"/>
            </w:tcBorders>
            <w:vAlign w:val="center"/>
            <w:hideMark/>
          </w:tcPr>
          <w:p w14:paraId="34FCAAC3" w14:textId="77777777" w:rsidR="0012749B" w:rsidRDefault="0012749B" w:rsidP="00521E1B">
            <w:pPr>
              <w:pStyle w:val="TABLE-cell"/>
              <w:keepNext/>
            </w:pPr>
            <w:r>
              <w:t>AES-GCM-128</w:t>
            </w:r>
          </w:p>
        </w:tc>
        <w:tc>
          <w:tcPr>
            <w:tcW w:w="4252" w:type="dxa"/>
            <w:tcBorders>
              <w:top w:val="single" w:sz="4" w:space="0" w:color="auto"/>
              <w:left w:val="single" w:sz="4" w:space="0" w:color="auto"/>
              <w:bottom w:val="single" w:sz="4" w:space="0" w:color="auto"/>
              <w:right w:val="single" w:sz="4" w:space="0" w:color="auto"/>
            </w:tcBorders>
            <w:vAlign w:val="center"/>
            <w:hideMark/>
          </w:tcPr>
          <w:p w14:paraId="5C2FC7A4" w14:textId="77777777" w:rsidR="0012749B" w:rsidRDefault="0012749B" w:rsidP="00521E1B">
            <w:pPr>
              <w:pStyle w:val="TABLE-cell"/>
              <w:keepNext/>
              <w:jc w:val="center"/>
              <w:rPr>
                <w:lang w:eastAsia="en-GB"/>
              </w:rPr>
            </w:pPr>
            <w:r>
              <w:rPr>
                <w:lang w:eastAsia="en-GB"/>
              </w:rPr>
              <w:t>2.16.756.5.8.3.0</w:t>
            </w:r>
          </w:p>
        </w:tc>
        <w:tc>
          <w:tcPr>
            <w:tcW w:w="2232" w:type="dxa"/>
            <w:tcBorders>
              <w:top w:val="single" w:sz="4" w:space="0" w:color="auto"/>
              <w:left w:val="single" w:sz="4" w:space="0" w:color="auto"/>
              <w:bottom w:val="single" w:sz="4" w:space="0" w:color="auto"/>
              <w:right w:val="single" w:sz="4" w:space="0" w:color="auto"/>
            </w:tcBorders>
            <w:vAlign w:val="center"/>
            <w:hideMark/>
          </w:tcPr>
          <w:p w14:paraId="300ABF63" w14:textId="77777777" w:rsidR="0012749B" w:rsidRDefault="0012749B" w:rsidP="00A64ACC">
            <w:pPr>
              <w:pStyle w:val="TABLE-cell"/>
              <w:keepNext/>
              <w:jc w:val="center"/>
              <w:rPr>
                <w:lang w:eastAsia="en-GB"/>
              </w:rPr>
            </w:pPr>
            <w:r>
              <w:rPr>
                <w:lang w:eastAsia="en-GB"/>
              </w:rPr>
              <w:t xml:space="preserve">60 85 74 </w:t>
            </w:r>
            <w:r w:rsidR="004C59B4">
              <w:rPr>
                <w:lang w:eastAsia="en-GB"/>
              </w:rPr>
              <w:t xml:space="preserve">05 </w:t>
            </w:r>
            <w:r>
              <w:rPr>
                <w:lang w:eastAsia="en-GB"/>
              </w:rPr>
              <w:t>08 03 00</w:t>
            </w:r>
          </w:p>
        </w:tc>
      </w:tr>
      <w:tr w:rsidR="0012749B" w14:paraId="0797925E" w14:textId="77777777" w:rsidTr="00077BDE">
        <w:trPr>
          <w:cantSplit/>
          <w:jc w:val="center"/>
        </w:trPr>
        <w:tc>
          <w:tcPr>
            <w:tcW w:w="1701" w:type="dxa"/>
            <w:tcBorders>
              <w:top w:val="single" w:sz="4" w:space="0" w:color="auto"/>
              <w:left w:val="single" w:sz="4" w:space="0" w:color="auto"/>
              <w:bottom w:val="single" w:sz="4" w:space="0" w:color="auto"/>
              <w:right w:val="single" w:sz="4" w:space="0" w:color="auto"/>
            </w:tcBorders>
            <w:vAlign w:val="center"/>
            <w:hideMark/>
          </w:tcPr>
          <w:p w14:paraId="36CFCFB8" w14:textId="77777777" w:rsidR="0012749B" w:rsidRDefault="0012749B" w:rsidP="00521E1B">
            <w:pPr>
              <w:pStyle w:val="TABLE-cell"/>
              <w:keepNext/>
            </w:pPr>
            <w:r>
              <w:t>AES-GCM-256</w:t>
            </w:r>
          </w:p>
        </w:tc>
        <w:tc>
          <w:tcPr>
            <w:tcW w:w="4252" w:type="dxa"/>
            <w:tcBorders>
              <w:top w:val="single" w:sz="4" w:space="0" w:color="auto"/>
              <w:left w:val="single" w:sz="4" w:space="0" w:color="auto"/>
              <w:bottom w:val="single" w:sz="4" w:space="0" w:color="auto"/>
              <w:right w:val="single" w:sz="4" w:space="0" w:color="auto"/>
            </w:tcBorders>
            <w:vAlign w:val="center"/>
            <w:hideMark/>
          </w:tcPr>
          <w:p w14:paraId="5D60908C" w14:textId="77777777" w:rsidR="0012749B" w:rsidRDefault="0012749B" w:rsidP="00521E1B">
            <w:pPr>
              <w:pStyle w:val="TABLE-cell"/>
              <w:keepNext/>
              <w:jc w:val="center"/>
              <w:rPr>
                <w:lang w:eastAsia="en-GB"/>
              </w:rPr>
            </w:pPr>
            <w:r>
              <w:rPr>
                <w:lang w:eastAsia="en-GB"/>
              </w:rPr>
              <w:t>2.16.756.5.8.3.1</w:t>
            </w:r>
          </w:p>
        </w:tc>
        <w:tc>
          <w:tcPr>
            <w:tcW w:w="2232" w:type="dxa"/>
            <w:tcBorders>
              <w:top w:val="single" w:sz="4" w:space="0" w:color="auto"/>
              <w:left w:val="single" w:sz="4" w:space="0" w:color="auto"/>
              <w:bottom w:val="single" w:sz="4" w:space="0" w:color="auto"/>
              <w:right w:val="single" w:sz="4" w:space="0" w:color="auto"/>
            </w:tcBorders>
            <w:vAlign w:val="center"/>
            <w:hideMark/>
          </w:tcPr>
          <w:p w14:paraId="5C96285E" w14:textId="77777777" w:rsidR="0012749B" w:rsidRDefault="0012749B" w:rsidP="00A64ACC">
            <w:pPr>
              <w:pStyle w:val="TABLE-cell"/>
              <w:keepNext/>
              <w:jc w:val="center"/>
              <w:rPr>
                <w:lang w:eastAsia="en-GB"/>
              </w:rPr>
            </w:pPr>
            <w:r>
              <w:rPr>
                <w:lang w:eastAsia="en-GB"/>
              </w:rPr>
              <w:t xml:space="preserve">60 85 74 </w:t>
            </w:r>
            <w:r w:rsidR="004C59B4">
              <w:rPr>
                <w:lang w:eastAsia="en-GB"/>
              </w:rPr>
              <w:t xml:space="preserve">05 </w:t>
            </w:r>
            <w:r>
              <w:rPr>
                <w:lang w:eastAsia="en-GB"/>
              </w:rPr>
              <w:t>08 03 01</w:t>
            </w:r>
          </w:p>
        </w:tc>
      </w:tr>
      <w:tr w:rsidR="0012749B" w14:paraId="178C3123" w14:textId="77777777" w:rsidTr="00077BDE">
        <w:trPr>
          <w:cantSplit/>
          <w:jc w:val="center"/>
        </w:trPr>
        <w:tc>
          <w:tcPr>
            <w:tcW w:w="1701" w:type="dxa"/>
            <w:tcBorders>
              <w:top w:val="single" w:sz="4" w:space="0" w:color="auto"/>
              <w:left w:val="single" w:sz="4" w:space="0" w:color="auto"/>
              <w:bottom w:val="single" w:sz="4" w:space="0" w:color="auto"/>
              <w:right w:val="single" w:sz="4" w:space="0" w:color="auto"/>
            </w:tcBorders>
            <w:vAlign w:val="center"/>
            <w:hideMark/>
          </w:tcPr>
          <w:p w14:paraId="5CD6C90F" w14:textId="77777777" w:rsidR="0012749B" w:rsidRDefault="0012749B" w:rsidP="00521E1B">
            <w:pPr>
              <w:pStyle w:val="TABLE-cell"/>
              <w:keepNext/>
            </w:pPr>
            <w:r>
              <w:t>AES-WRAP-128</w:t>
            </w:r>
          </w:p>
        </w:tc>
        <w:tc>
          <w:tcPr>
            <w:tcW w:w="4252" w:type="dxa"/>
            <w:tcBorders>
              <w:top w:val="single" w:sz="4" w:space="0" w:color="auto"/>
              <w:left w:val="single" w:sz="4" w:space="0" w:color="auto"/>
              <w:bottom w:val="single" w:sz="4" w:space="0" w:color="auto"/>
              <w:right w:val="single" w:sz="4" w:space="0" w:color="auto"/>
            </w:tcBorders>
            <w:vAlign w:val="center"/>
            <w:hideMark/>
          </w:tcPr>
          <w:p w14:paraId="36EC2508" w14:textId="77777777" w:rsidR="0012749B" w:rsidRDefault="0012749B" w:rsidP="00521E1B">
            <w:pPr>
              <w:pStyle w:val="TABLE-cell"/>
              <w:keepNext/>
              <w:jc w:val="center"/>
              <w:rPr>
                <w:lang w:eastAsia="en-GB"/>
              </w:rPr>
            </w:pPr>
            <w:r>
              <w:rPr>
                <w:lang w:eastAsia="en-GB"/>
              </w:rPr>
              <w:t>2.16.756.5.8.3.2</w:t>
            </w:r>
          </w:p>
        </w:tc>
        <w:tc>
          <w:tcPr>
            <w:tcW w:w="2232" w:type="dxa"/>
            <w:tcBorders>
              <w:top w:val="single" w:sz="4" w:space="0" w:color="auto"/>
              <w:left w:val="single" w:sz="4" w:space="0" w:color="auto"/>
              <w:bottom w:val="single" w:sz="4" w:space="0" w:color="auto"/>
              <w:right w:val="single" w:sz="4" w:space="0" w:color="auto"/>
            </w:tcBorders>
            <w:vAlign w:val="center"/>
            <w:hideMark/>
          </w:tcPr>
          <w:p w14:paraId="1C5582EB" w14:textId="77777777" w:rsidR="0012749B" w:rsidRDefault="0012749B" w:rsidP="00A64ACC">
            <w:pPr>
              <w:pStyle w:val="TABLE-cell"/>
              <w:keepNext/>
              <w:jc w:val="center"/>
              <w:rPr>
                <w:lang w:eastAsia="en-GB"/>
              </w:rPr>
            </w:pPr>
            <w:r>
              <w:rPr>
                <w:lang w:eastAsia="en-GB"/>
              </w:rPr>
              <w:t xml:space="preserve">60 85 74 </w:t>
            </w:r>
            <w:r w:rsidR="004C59B4">
              <w:rPr>
                <w:lang w:eastAsia="en-GB"/>
              </w:rPr>
              <w:t xml:space="preserve">05 </w:t>
            </w:r>
            <w:r>
              <w:rPr>
                <w:lang w:eastAsia="en-GB"/>
              </w:rPr>
              <w:t>08 03 02</w:t>
            </w:r>
          </w:p>
        </w:tc>
      </w:tr>
      <w:tr w:rsidR="0012749B" w14:paraId="5B3E8B3E" w14:textId="77777777" w:rsidTr="00077BDE">
        <w:trPr>
          <w:cantSplit/>
          <w:jc w:val="center"/>
        </w:trPr>
        <w:tc>
          <w:tcPr>
            <w:tcW w:w="1701" w:type="dxa"/>
            <w:tcBorders>
              <w:top w:val="single" w:sz="4" w:space="0" w:color="auto"/>
              <w:left w:val="single" w:sz="4" w:space="0" w:color="auto"/>
              <w:bottom w:val="single" w:sz="4" w:space="0" w:color="auto"/>
              <w:right w:val="single" w:sz="4" w:space="0" w:color="auto"/>
            </w:tcBorders>
            <w:vAlign w:val="center"/>
            <w:hideMark/>
          </w:tcPr>
          <w:p w14:paraId="7845D54B" w14:textId="77777777" w:rsidR="0012749B" w:rsidRDefault="0012749B" w:rsidP="00521E1B">
            <w:pPr>
              <w:pStyle w:val="TABLE-cell"/>
              <w:keepNext/>
            </w:pPr>
            <w:r>
              <w:t>AES-WRAP-256</w:t>
            </w:r>
          </w:p>
        </w:tc>
        <w:tc>
          <w:tcPr>
            <w:tcW w:w="4252" w:type="dxa"/>
            <w:tcBorders>
              <w:top w:val="single" w:sz="4" w:space="0" w:color="auto"/>
              <w:left w:val="single" w:sz="4" w:space="0" w:color="auto"/>
              <w:bottom w:val="single" w:sz="4" w:space="0" w:color="auto"/>
              <w:right w:val="single" w:sz="4" w:space="0" w:color="auto"/>
            </w:tcBorders>
            <w:vAlign w:val="center"/>
            <w:hideMark/>
          </w:tcPr>
          <w:p w14:paraId="2A148653" w14:textId="77777777" w:rsidR="0012749B" w:rsidRDefault="0012749B" w:rsidP="00521E1B">
            <w:pPr>
              <w:pStyle w:val="TABLE-cell"/>
              <w:keepNext/>
              <w:jc w:val="center"/>
              <w:rPr>
                <w:lang w:eastAsia="en-GB"/>
              </w:rPr>
            </w:pPr>
            <w:r>
              <w:rPr>
                <w:lang w:eastAsia="en-GB"/>
              </w:rPr>
              <w:t>2.16.756.5.8.3.3</w:t>
            </w:r>
          </w:p>
        </w:tc>
        <w:tc>
          <w:tcPr>
            <w:tcW w:w="2232" w:type="dxa"/>
            <w:tcBorders>
              <w:top w:val="single" w:sz="4" w:space="0" w:color="auto"/>
              <w:left w:val="single" w:sz="4" w:space="0" w:color="auto"/>
              <w:bottom w:val="single" w:sz="4" w:space="0" w:color="auto"/>
              <w:right w:val="single" w:sz="4" w:space="0" w:color="auto"/>
            </w:tcBorders>
            <w:vAlign w:val="center"/>
            <w:hideMark/>
          </w:tcPr>
          <w:p w14:paraId="7071DD2A" w14:textId="77777777" w:rsidR="0012749B" w:rsidRDefault="0012749B" w:rsidP="00A64ACC">
            <w:pPr>
              <w:pStyle w:val="TABLE-cell"/>
              <w:keepNext/>
              <w:jc w:val="center"/>
              <w:rPr>
                <w:lang w:eastAsia="en-GB"/>
              </w:rPr>
            </w:pPr>
            <w:r>
              <w:rPr>
                <w:lang w:eastAsia="en-GB"/>
              </w:rPr>
              <w:t xml:space="preserve">60 85 74 </w:t>
            </w:r>
            <w:r w:rsidR="004C59B4">
              <w:rPr>
                <w:lang w:eastAsia="en-GB"/>
              </w:rPr>
              <w:t xml:space="preserve">05 </w:t>
            </w:r>
            <w:r>
              <w:rPr>
                <w:lang w:eastAsia="en-GB"/>
              </w:rPr>
              <w:t>08 03 03</w:t>
            </w:r>
          </w:p>
        </w:tc>
      </w:tr>
    </w:tbl>
    <w:p w14:paraId="0970B473" w14:textId="77777777" w:rsidR="00B67C8A" w:rsidRDefault="00B67C8A" w:rsidP="00B67C8A">
      <w:pPr>
        <w:pStyle w:val="NOTE"/>
        <w:rPr>
          <w:highlight w:val="yellow"/>
        </w:rPr>
      </w:pPr>
      <w:bookmarkStart w:id="1993" w:name="_Toc392501256"/>
      <w:bookmarkStart w:id="1994" w:name="_Toc386027409"/>
      <w:bookmarkStart w:id="1995" w:name="_Toc378104297"/>
      <w:bookmarkStart w:id="1996" w:name="_Toc373340337"/>
      <w:bookmarkStart w:id="1997" w:name="_Ref342551874"/>
      <w:bookmarkStart w:id="1998" w:name="_Ref342551855"/>
      <w:bookmarkStart w:id="1999" w:name="_Toc437856451"/>
    </w:p>
    <w:p w14:paraId="43C75AF9" w14:textId="77777777" w:rsidR="0012749B" w:rsidRPr="000B142C" w:rsidRDefault="0012749B" w:rsidP="00B67C8A">
      <w:pPr>
        <w:pStyle w:val="Heading3"/>
      </w:pPr>
      <w:bookmarkStart w:id="2000" w:name="_Toc97127211"/>
      <w:r w:rsidRPr="000B142C">
        <w:lastRenderedPageBreak/>
        <w:t>Random number generation</w:t>
      </w:r>
      <w:bookmarkEnd w:id="1993"/>
      <w:bookmarkEnd w:id="1994"/>
      <w:bookmarkEnd w:id="1995"/>
      <w:bookmarkEnd w:id="1996"/>
      <w:bookmarkEnd w:id="1997"/>
      <w:bookmarkEnd w:id="1998"/>
      <w:bookmarkEnd w:id="1999"/>
      <w:bookmarkEnd w:id="2000"/>
      <w:r w:rsidRPr="000B142C">
        <w:fldChar w:fldCharType="begin"/>
      </w:r>
      <w:r w:rsidRPr="000B142C">
        <w:instrText xml:space="preserve"> XE "Random number generation" </w:instrText>
      </w:r>
      <w:r w:rsidRPr="000B142C">
        <w:fldChar w:fldCharType="end"/>
      </w:r>
    </w:p>
    <w:p w14:paraId="51F9C8F7" w14:textId="2496EB54" w:rsidR="0012749B" w:rsidRPr="000B142C" w:rsidRDefault="0012749B" w:rsidP="00B67C8A">
      <w:pPr>
        <w:pStyle w:val="PARAGRAPH"/>
        <w:rPr>
          <w:lang w:eastAsia="en-GB"/>
        </w:rPr>
      </w:pPr>
      <w:r w:rsidRPr="000B142C">
        <w:rPr>
          <w:lang w:eastAsia="en-GB"/>
        </w:rPr>
        <w:t xml:space="preserve">Strong random number generator (RNG) shall be provided to generate the random numbers required for the various algorithms used in </w:t>
      </w:r>
      <w:del w:id="2001" w:author="John Cowburn" w:date="2021-04-16T13:57:00Z">
        <w:r w:rsidRPr="000B142C" w:rsidDel="00635BE8">
          <w:rPr>
            <w:lang w:eastAsia="en-GB"/>
          </w:rPr>
          <w:delText>DLMS</w:delText>
        </w:r>
      </w:del>
      <w:ins w:id="2002" w:author="John Cowburn" w:date="2021-04-16T13:57:00Z">
        <w:r w:rsidR="00635BE8">
          <w:rPr>
            <w:lang w:eastAsia="en-GB"/>
          </w:rPr>
          <w:t>DLMS®</w:t>
        </w:r>
      </w:ins>
      <w:r w:rsidRPr="000B142C">
        <w:rPr>
          <w:lang w:eastAsia="en-GB"/>
        </w:rPr>
        <w:t>/COSEM. The RNG shall be preferably non-determin</w:t>
      </w:r>
      <w:r w:rsidR="002F1312" w:rsidRPr="000B142C">
        <w:rPr>
          <w:lang w:eastAsia="en-GB"/>
        </w:rPr>
        <w:t>istic. If a non-deterministic RB</w:t>
      </w:r>
      <w:r w:rsidRPr="000B142C">
        <w:rPr>
          <w:lang w:eastAsia="en-GB"/>
        </w:rPr>
        <w:t>G is not available, the system shall make use of sufficient entropy to create a good quality seed for a deterministic RNG.</w:t>
      </w:r>
    </w:p>
    <w:p w14:paraId="769F82A5" w14:textId="77777777" w:rsidR="0012749B" w:rsidRPr="000B142C" w:rsidRDefault="0012749B" w:rsidP="007E0B29">
      <w:pPr>
        <w:pStyle w:val="Heading3"/>
      </w:pPr>
      <w:bookmarkStart w:id="2003" w:name="_Toc392501257"/>
      <w:bookmarkStart w:id="2004" w:name="_Ref390978195"/>
      <w:bookmarkStart w:id="2005" w:name="_Ref389736242"/>
      <w:bookmarkStart w:id="2006" w:name="_Ref388736790"/>
      <w:bookmarkStart w:id="2007" w:name="_Ref388735559"/>
      <w:bookmarkStart w:id="2008" w:name="_Toc386027410"/>
      <w:bookmarkStart w:id="2009" w:name="_Ref378110319"/>
      <w:bookmarkStart w:id="2010" w:name="_Ref378110315"/>
      <w:bookmarkStart w:id="2011" w:name="_Toc378104298"/>
      <w:bookmarkStart w:id="2012" w:name="_Ref373699576"/>
      <w:bookmarkStart w:id="2013" w:name="_Ref373699558"/>
      <w:bookmarkStart w:id="2014" w:name="_Toc373340339"/>
      <w:bookmarkStart w:id="2015" w:name="_Toc437856452"/>
      <w:bookmarkStart w:id="2016" w:name="_Toc97127212"/>
      <w:r w:rsidRPr="000B142C">
        <w:t>Compression</w:t>
      </w:r>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r w:rsidRPr="000B142C">
        <w:fldChar w:fldCharType="begin"/>
      </w:r>
      <w:r w:rsidRPr="000B142C">
        <w:instrText xml:space="preserve"> XE "Compression" </w:instrText>
      </w:r>
      <w:r w:rsidRPr="000B142C">
        <w:fldChar w:fldCharType="end"/>
      </w:r>
    </w:p>
    <w:p w14:paraId="6063E8C1" w14:textId="77777777" w:rsidR="0012749B" w:rsidRDefault="0012749B" w:rsidP="00B67C8A">
      <w:pPr>
        <w:pStyle w:val="NOTE"/>
      </w:pPr>
      <w:r>
        <w:t>NOTE</w:t>
      </w:r>
      <w:r w:rsidR="00B67C8A">
        <w:t> </w:t>
      </w:r>
      <w:r>
        <w:t>Compression does not involve cryptography, but it is a transformation of the xDLMS APDU. For this reason, and as it is controlled together with symmetric key ciphering it is specified here.</w:t>
      </w:r>
    </w:p>
    <w:p w14:paraId="73E514D8" w14:textId="77777777" w:rsidR="0012749B" w:rsidRDefault="0012749B" w:rsidP="00B67C8A">
      <w:pPr>
        <w:pStyle w:val="PARAGRAPH"/>
      </w:pPr>
      <w:r>
        <w:t xml:space="preserve">Compression can be applied to COSEM data or xDLMS APDUs. This process can be combined with symmetric key ciphering. See </w:t>
      </w:r>
      <w:r>
        <w:fldChar w:fldCharType="begin" w:fldLock="1"/>
      </w:r>
      <w:r>
        <w:instrText xml:space="preserve"> REF _Ref378535568 \r \h  \* MERGEFORMAT </w:instrText>
      </w:r>
      <w:r>
        <w:fldChar w:fldCharType="separate"/>
      </w:r>
      <w:r w:rsidR="00811F07">
        <w:t>5.7.2.4.7</w:t>
      </w:r>
      <w:r>
        <w:fldChar w:fldCharType="end"/>
      </w:r>
      <w:r>
        <w:t xml:space="preserve"> and </w:t>
      </w:r>
      <w:r>
        <w:fldChar w:fldCharType="begin" w:fldLock="1"/>
      </w:r>
      <w:r>
        <w:instrText xml:space="preserve"> REF _Ref378535604 \r \h  \* MERGEFORMAT </w:instrText>
      </w:r>
      <w:r>
        <w:fldChar w:fldCharType="separate"/>
      </w:r>
      <w:r w:rsidR="00811F07">
        <w:t>5.7.2.4.8</w:t>
      </w:r>
      <w:r>
        <w:fldChar w:fldCharType="end"/>
      </w:r>
      <w:r>
        <w:t xml:space="preserve">. The compression algorithm shall be as specified in </w:t>
      </w:r>
      <w:r>
        <w:fldChar w:fldCharType="begin" w:fldLock="1"/>
      </w:r>
      <w:r>
        <w:instrText xml:space="preserve"> REF ITU_T_V44 \h  \* MERGEFORMAT </w:instrText>
      </w:r>
      <w:r>
        <w:fldChar w:fldCharType="separate"/>
      </w:r>
      <w:r w:rsidR="00811F07" w:rsidRPr="00811F07">
        <w:t>ITU-T V.44: 2000</w:t>
      </w:r>
      <w:r>
        <w:fldChar w:fldCharType="end"/>
      </w:r>
      <w:r>
        <w:t>. This algorithm has been selected for to meet the following requirements:</w:t>
      </w:r>
    </w:p>
    <w:p w14:paraId="365D8F6A" w14:textId="77777777" w:rsidR="0012749B" w:rsidRDefault="0012749B" w:rsidP="00521922">
      <w:pPr>
        <w:pStyle w:val="ListBullet"/>
      </w:pPr>
      <w:r>
        <w:t>low processing load;</w:t>
      </w:r>
    </w:p>
    <w:p w14:paraId="3E53B38B" w14:textId="77777777" w:rsidR="0012749B" w:rsidRDefault="0012749B" w:rsidP="00521922">
      <w:pPr>
        <w:pStyle w:val="ListBullet"/>
      </w:pPr>
      <w:r>
        <w:t>low memory requirements;</w:t>
      </w:r>
    </w:p>
    <w:p w14:paraId="2C1BB3C3" w14:textId="77777777" w:rsidR="0012749B" w:rsidRDefault="0012749B" w:rsidP="00521922">
      <w:pPr>
        <w:pStyle w:val="ListBullet"/>
      </w:pPr>
      <w:r>
        <w:t>low latency.</w:t>
      </w:r>
    </w:p>
    <w:p w14:paraId="3DCC18A1" w14:textId="77777777" w:rsidR="0012749B" w:rsidRPr="000B142C" w:rsidRDefault="0012749B" w:rsidP="00B67C8A">
      <w:pPr>
        <w:pStyle w:val="PARAGRAPH"/>
      </w:pPr>
      <w:r w:rsidRPr="000B142C">
        <w:t xml:space="preserve">The use of compression is indicated by bit 7 of the Security Control Byte, specified in </w:t>
      </w:r>
      <w:r w:rsidRPr="000B142C">
        <w:fldChar w:fldCharType="begin" w:fldLock="1"/>
      </w:r>
      <w:r w:rsidRPr="000B142C">
        <w:instrText xml:space="preserve"> REF _Ref348441864 \r \h  \* MERGEFORMAT </w:instrText>
      </w:r>
      <w:r w:rsidRPr="000B142C">
        <w:fldChar w:fldCharType="separate"/>
      </w:r>
      <w:r w:rsidR="00811F07" w:rsidRPr="000B142C">
        <w:t>5.7.2.4</w:t>
      </w:r>
      <w:r w:rsidRPr="000B142C">
        <w:fldChar w:fldCharType="end"/>
      </w:r>
      <w:r w:rsidRPr="000B142C">
        <w:t>.</w:t>
      </w:r>
    </w:p>
    <w:p w14:paraId="59D9BBB1" w14:textId="77777777" w:rsidR="0012749B" w:rsidRPr="000B142C" w:rsidRDefault="0012749B" w:rsidP="00B67C8A">
      <w:pPr>
        <w:pStyle w:val="Heading3"/>
      </w:pPr>
      <w:bookmarkStart w:id="2017" w:name="_Toc392501258"/>
      <w:bookmarkStart w:id="2018" w:name="_Toc386027411"/>
      <w:bookmarkStart w:id="2019" w:name="_Toc378104299"/>
      <w:bookmarkStart w:id="2020" w:name="_Toc373340340"/>
      <w:bookmarkStart w:id="2021" w:name="_Ref347920385"/>
      <w:bookmarkStart w:id="2022" w:name="_Toc437856453"/>
      <w:bookmarkStart w:id="2023" w:name="_Toc97127213"/>
      <w:r w:rsidRPr="000B142C">
        <w:t>Security suite</w:t>
      </w:r>
      <w:bookmarkEnd w:id="2017"/>
      <w:bookmarkEnd w:id="2018"/>
      <w:bookmarkEnd w:id="2019"/>
      <w:bookmarkEnd w:id="2020"/>
      <w:bookmarkEnd w:id="2021"/>
      <w:bookmarkEnd w:id="2022"/>
      <w:bookmarkEnd w:id="2023"/>
      <w:r w:rsidRPr="000B142C">
        <w:fldChar w:fldCharType="begin"/>
      </w:r>
      <w:r w:rsidRPr="000B142C">
        <w:instrText xml:space="preserve"> XE "Security suite" </w:instrText>
      </w:r>
      <w:r w:rsidRPr="000B142C">
        <w:fldChar w:fldCharType="end"/>
      </w:r>
    </w:p>
    <w:p w14:paraId="11026206" w14:textId="77777777" w:rsidR="0012749B" w:rsidRDefault="0012749B" w:rsidP="00B67C8A">
      <w:pPr>
        <w:pStyle w:val="PARAGRAPH"/>
      </w:pPr>
      <w:r>
        <w:t>A security suite determines the set of cryptographic algorithms available for the va</w:t>
      </w:r>
      <w:bookmarkStart w:id="2024" w:name="_Toc325392729"/>
      <w:bookmarkStart w:id="2025" w:name="_Toc249289806"/>
      <w:bookmarkStart w:id="2026" w:name="_Toc244961084"/>
      <w:bookmarkStart w:id="2027" w:name="_Ref203647519"/>
      <w:bookmarkStart w:id="2028" w:name="_Ref190420032"/>
      <w:bookmarkStart w:id="2029" w:name="_Ref190178171"/>
      <w:r>
        <w:t>rious cryptographic primitives and the key sizes.</w:t>
      </w:r>
    </w:p>
    <w:p w14:paraId="23774929" w14:textId="31860F4E" w:rsidR="0012749B" w:rsidRDefault="0012749B" w:rsidP="00B67C8A">
      <w:pPr>
        <w:pStyle w:val="PARAGRAPH"/>
      </w:pPr>
      <w:r>
        <w:t xml:space="preserve">The </w:t>
      </w:r>
      <w:del w:id="2030" w:author="John Cowburn" w:date="2021-04-16T13:57:00Z">
        <w:r w:rsidDel="00635BE8">
          <w:delText>DLMS</w:delText>
        </w:r>
      </w:del>
      <w:ins w:id="2031" w:author="John Cowburn" w:date="2021-04-16T13:57:00Z">
        <w:r w:rsidR="00635BE8">
          <w:t>DLMS®</w:t>
        </w:r>
      </w:ins>
      <w:r>
        <w:t xml:space="preserve">/COSEM security suites – see </w:t>
      </w:r>
      <w:r>
        <w:fldChar w:fldCharType="begin" w:fldLock="1"/>
      </w:r>
      <w:r>
        <w:instrText xml:space="preserve"> REF _Ref334525035 \h  \* MERGEFORMAT </w:instrText>
      </w:r>
      <w:r>
        <w:fldChar w:fldCharType="separate"/>
      </w:r>
      <w:r w:rsidR="00811F07" w:rsidRPr="00811F07">
        <w:t>Table 9</w:t>
      </w:r>
      <w:r>
        <w:fldChar w:fldCharType="end"/>
      </w:r>
      <w:r>
        <w:t xml:space="preserve"> – are based on NSA Suite B</w:t>
      </w:r>
      <w:r>
        <w:fldChar w:fldCharType="begin"/>
      </w:r>
      <w:r>
        <w:instrText xml:space="preserve"> XE "NSA Suite B" </w:instrText>
      </w:r>
      <w:r>
        <w:fldChar w:fldCharType="end"/>
      </w:r>
      <w:r>
        <w:t xml:space="preserve"> and include cryptographic algorithms for authentication, encryption, key agreement, digital signature and hashing specifically:</w:t>
      </w:r>
    </w:p>
    <w:p w14:paraId="323E8096" w14:textId="77777777" w:rsidR="0012749B" w:rsidRDefault="0012749B" w:rsidP="00695ACD">
      <w:pPr>
        <w:pStyle w:val="ListBullet"/>
        <w:numPr>
          <w:ilvl w:val="0"/>
          <w:numId w:val="54"/>
        </w:numPr>
      </w:pPr>
      <w:r>
        <w:t>authentication</w:t>
      </w:r>
      <w:r>
        <w:fldChar w:fldCharType="begin"/>
      </w:r>
      <w:r>
        <w:instrText xml:space="preserve"> XE "Authentication" </w:instrText>
      </w:r>
      <w:r>
        <w:fldChar w:fldCharType="end"/>
      </w:r>
      <w:r>
        <w:t xml:space="preserve"> and encryption</w:t>
      </w:r>
      <w:r>
        <w:fldChar w:fldCharType="begin"/>
      </w:r>
      <w:r>
        <w:instrText xml:space="preserve"> XE "Encryption" </w:instrText>
      </w:r>
      <w:r>
        <w:fldChar w:fldCharType="end"/>
      </w:r>
      <w:r>
        <w:t>: the Advanced Encryption Standard</w:t>
      </w:r>
      <w:r>
        <w:fldChar w:fldCharType="begin"/>
      </w:r>
      <w:r>
        <w:instrText xml:space="preserve"> XE "Advanced Encryption Standard" </w:instrText>
      </w:r>
      <w:r>
        <w:fldChar w:fldCharType="end"/>
      </w:r>
      <w:r>
        <w:t xml:space="preserve"> (AES) shall be used as specified in </w:t>
      </w:r>
      <w:r>
        <w:fldChar w:fldCharType="begin" w:fldLock="1"/>
      </w:r>
      <w:r>
        <w:instrText xml:space="preserve"> REF FIPS_197_AES \h </w:instrText>
      </w:r>
      <w:r>
        <w:fldChar w:fldCharType="separate"/>
      </w:r>
      <w:r w:rsidR="00811F07" w:rsidRPr="00347160">
        <w:t>FIPS PUB 197</w:t>
      </w:r>
      <w:r>
        <w:fldChar w:fldCharType="end"/>
      </w:r>
      <w:r>
        <w:t>, with key sizes</w:t>
      </w:r>
      <w:r>
        <w:fldChar w:fldCharType="begin"/>
      </w:r>
      <w:r>
        <w:instrText xml:space="preserve"> XE "Key size" </w:instrText>
      </w:r>
      <w:r>
        <w:fldChar w:fldCharType="end"/>
      </w:r>
      <w:r>
        <w:t xml:space="preserve"> of 128 and 256 bits. AES shall be used with the Galois/Counter Mode</w:t>
      </w:r>
      <w:r>
        <w:fldChar w:fldCharType="begin"/>
      </w:r>
      <w:r>
        <w:instrText xml:space="preserve"> XE "Galois/Counter Mode" </w:instrText>
      </w:r>
      <w:r>
        <w:fldChar w:fldCharType="end"/>
      </w:r>
      <w:r>
        <w:t xml:space="preserve"> (GCM) of operation specified in </w:t>
      </w:r>
      <w:r>
        <w:fldChar w:fldCharType="begin" w:fldLock="1"/>
      </w:r>
      <w:r>
        <w:instrText xml:space="preserve"> REF NIST_SP800_38D_GCM \h </w:instrText>
      </w:r>
      <w:r>
        <w:fldChar w:fldCharType="separate"/>
      </w:r>
      <w:r w:rsidR="00811F07" w:rsidRPr="00347160">
        <w:t>NIST SP 800-38D:2007</w:t>
      </w:r>
      <w:r>
        <w:fldChar w:fldCharType="end"/>
      </w:r>
      <w:r>
        <w:t>;</w:t>
      </w:r>
    </w:p>
    <w:p w14:paraId="22D7DA67" w14:textId="77777777" w:rsidR="0012749B" w:rsidRDefault="0012749B" w:rsidP="00695ACD">
      <w:pPr>
        <w:pStyle w:val="ListBullet"/>
        <w:numPr>
          <w:ilvl w:val="0"/>
          <w:numId w:val="54"/>
        </w:numPr>
      </w:pPr>
      <w:r>
        <w:t>digital signature</w:t>
      </w:r>
      <w:r>
        <w:fldChar w:fldCharType="begin"/>
      </w:r>
      <w:r>
        <w:instrText xml:space="preserve"> XE "Digital signature" </w:instrText>
      </w:r>
      <w:r>
        <w:fldChar w:fldCharType="end"/>
      </w:r>
      <w:r>
        <w:t xml:space="preserve">: the Elliptic Curve Digital Signature Algorithm (ECDSA) shall be used as specified </w:t>
      </w:r>
      <w:r>
        <w:fldChar w:fldCharType="begin" w:fldLock="1"/>
      </w:r>
      <w:r>
        <w:instrText xml:space="preserve"> REF FIPS_PUB_186_4 \h </w:instrText>
      </w:r>
      <w:r>
        <w:fldChar w:fldCharType="separate"/>
      </w:r>
      <w:r w:rsidR="00811F07" w:rsidRPr="00D83064">
        <w:t>FIPS PUB 186-4:2013</w:t>
      </w:r>
      <w:r>
        <w:fldChar w:fldCharType="end"/>
      </w:r>
      <w:r>
        <w:t xml:space="preserve"> and in </w:t>
      </w:r>
      <w:r>
        <w:fldChar w:fldCharType="begin" w:fldLock="1"/>
      </w:r>
      <w:r>
        <w:instrText xml:space="preserve"> REF NSA1_ECDSA \h  \* MERGEFORMAT </w:instrText>
      </w:r>
      <w:r>
        <w:fldChar w:fldCharType="separate"/>
      </w:r>
      <w:r w:rsidR="00811F07" w:rsidRPr="00E905E9">
        <w:t>NSA1</w:t>
      </w:r>
      <w:r>
        <w:fldChar w:fldCharType="end"/>
      </w:r>
      <w:r>
        <w:t>, using the curves P-256 or P-384;</w:t>
      </w:r>
    </w:p>
    <w:p w14:paraId="4DE26813" w14:textId="77777777" w:rsidR="0012749B" w:rsidRDefault="0012749B" w:rsidP="00695ACD">
      <w:pPr>
        <w:pStyle w:val="ListBullet"/>
        <w:numPr>
          <w:ilvl w:val="0"/>
          <w:numId w:val="54"/>
        </w:numPr>
      </w:pPr>
      <w:r>
        <w:t>key agreement</w:t>
      </w:r>
      <w:r>
        <w:fldChar w:fldCharType="begin"/>
      </w:r>
      <w:r>
        <w:instrText xml:space="preserve"> XE "Key agreement" </w:instrText>
      </w:r>
      <w:r>
        <w:fldChar w:fldCharType="end"/>
      </w:r>
      <w:r>
        <w:t xml:space="preserve">: </w:t>
      </w:r>
    </w:p>
    <w:p w14:paraId="01BF85C3" w14:textId="77777777" w:rsidR="0012749B" w:rsidRDefault="0012749B" w:rsidP="00521922">
      <w:pPr>
        <w:pStyle w:val="ListBullet2"/>
      </w:pPr>
      <w:r>
        <w:t xml:space="preserve">the Ephemeral Unified Model C(2e, 0s, ECC CDH) scheme, see </w:t>
      </w:r>
      <w:r>
        <w:fldChar w:fldCharType="begin" w:fldLock="1"/>
      </w:r>
      <w:r>
        <w:instrText xml:space="preserve"> REF _Ref373699000 \r \h </w:instrText>
      </w:r>
      <w:r>
        <w:fldChar w:fldCharType="separate"/>
      </w:r>
      <w:r w:rsidR="00811F07">
        <w:t>5.3.4.6.2</w:t>
      </w:r>
      <w:r>
        <w:fldChar w:fldCharType="end"/>
      </w:r>
      <w:r>
        <w:t>;</w:t>
      </w:r>
    </w:p>
    <w:p w14:paraId="2B7B29B0" w14:textId="77777777" w:rsidR="0012749B" w:rsidRDefault="0012749B" w:rsidP="00521922">
      <w:pPr>
        <w:pStyle w:val="ListBullet2"/>
      </w:pPr>
      <w:r>
        <w:t xml:space="preserve">the One-Pass Diffie-Hellman C(1e, 1s, ECC CDH) scheme, see </w:t>
      </w:r>
      <w:r>
        <w:fldChar w:fldCharType="begin" w:fldLock="1"/>
      </w:r>
      <w:r>
        <w:instrText xml:space="preserve"> REF _Ref373699099 \r \h </w:instrText>
      </w:r>
      <w:r>
        <w:fldChar w:fldCharType="separate"/>
      </w:r>
      <w:r w:rsidR="00811F07">
        <w:t>5.3.4.6.3</w:t>
      </w:r>
      <w:r>
        <w:fldChar w:fldCharType="end"/>
      </w:r>
      <w:r>
        <w:t>; and</w:t>
      </w:r>
    </w:p>
    <w:p w14:paraId="2EFAFFFC" w14:textId="77777777" w:rsidR="0012749B" w:rsidRDefault="0012749B" w:rsidP="00521922">
      <w:pPr>
        <w:pStyle w:val="ListBullet2"/>
      </w:pPr>
      <w:r>
        <w:t xml:space="preserve">the Static Unified Model C(0e, 2s, ECC CDH) scheme, see </w:t>
      </w:r>
      <w:r>
        <w:fldChar w:fldCharType="begin" w:fldLock="1"/>
      </w:r>
      <w:r>
        <w:instrText xml:space="preserve"> REF _Ref373699190 \r \h </w:instrText>
      </w:r>
      <w:r>
        <w:fldChar w:fldCharType="separate"/>
      </w:r>
      <w:r w:rsidR="00811F07">
        <w:t>5.3.4.6.4</w:t>
      </w:r>
      <w:r>
        <w:fldChar w:fldCharType="end"/>
      </w:r>
    </w:p>
    <w:p w14:paraId="6E3B361E" w14:textId="77777777" w:rsidR="0012749B" w:rsidRDefault="0012749B" w:rsidP="00521922">
      <w:pPr>
        <w:pStyle w:val="ListBullet2"/>
        <w:numPr>
          <w:ilvl w:val="0"/>
          <w:numId w:val="0"/>
        </w:numPr>
        <w:ind w:left="340"/>
      </w:pPr>
      <w:r>
        <w:t>shall be used using the elliptic curves P-256 or P-384.</w:t>
      </w:r>
    </w:p>
    <w:p w14:paraId="7098195A" w14:textId="77777777" w:rsidR="0012749B" w:rsidRDefault="0012749B" w:rsidP="00695ACD">
      <w:pPr>
        <w:pStyle w:val="ListBullet"/>
        <w:numPr>
          <w:ilvl w:val="0"/>
          <w:numId w:val="54"/>
        </w:numPr>
      </w:pPr>
      <w:r>
        <w:t>hashing: the Secure Hash Algorithms</w:t>
      </w:r>
      <w:r>
        <w:fldChar w:fldCharType="begin"/>
      </w:r>
      <w:r>
        <w:instrText xml:space="preserve"> XE "Secure Hash Algorithm" </w:instrText>
      </w:r>
      <w:r>
        <w:fldChar w:fldCharType="end"/>
      </w:r>
      <w:r>
        <w:t xml:space="preserve"> (SHA) SHA-256 and SHA-384 shall be used as specified in</w:t>
      </w:r>
      <w:r w:rsidR="007D7B5B">
        <w:t xml:space="preserve"> </w:t>
      </w:r>
      <w:r w:rsidR="007D7B5B">
        <w:fldChar w:fldCharType="begin" w:fldLock="1"/>
      </w:r>
      <w:r w:rsidR="007D7B5B">
        <w:instrText xml:space="preserve"> REF FIPS_180_4_SHA \h </w:instrText>
      </w:r>
      <w:r w:rsidR="007D7B5B">
        <w:fldChar w:fldCharType="separate"/>
      </w:r>
      <w:r w:rsidR="00811F07" w:rsidRPr="00347160">
        <w:t>FIPS PUB 180-4:2012</w:t>
      </w:r>
      <w:r w:rsidR="007D7B5B">
        <w:fldChar w:fldCharType="end"/>
      </w:r>
      <w:r>
        <w:t>.</w:t>
      </w:r>
    </w:p>
    <w:p w14:paraId="161186A9" w14:textId="77777777" w:rsidR="0012749B" w:rsidRDefault="0012749B" w:rsidP="00B67C8A">
      <w:pPr>
        <w:pStyle w:val="PARAGRAPH"/>
      </w:pPr>
      <w:r>
        <w:t>In addition, a key wrap</w:t>
      </w:r>
      <w:r w:rsidR="00BD7C4D">
        <w:t>ping</w:t>
      </w:r>
      <w:r>
        <w:fldChar w:fldCharType="begin"/>
      </w:r>
      <w:r>
        <w:instrText xml:space="preserve"> XE "Key wrap</w:instrText>
      </w:r>
      <w:r w:rsidR="00BD7C4D">
        <w:instrText>ping</w:instrText>
      </w:r>
      <w:r>
        <w:instrText xml:space="preserve">" </w:instrText>
      </w:r>
      <w:r>
        <w:fldChar w:fldCharType="end"/>
      </w:r>
      <w:r>
        <w:t xml:space="preserve"> and a compression algorithm are available.</w:t>
      </w:r>
    </w:p>
    <w:p w14:paraId="3967C9B3" w14:textId="3CD748E5" w:rsidR="0012749B" w:rsidRDefault="0012749B" w:rsidP="00B67C8A">
      <w:pPr>
        <w:pStyle w:val="TABLE-title"/>
      </w:pPr>
      <w:bookmarkStart w:id="2032" w:name="_Ref334525035"/>
      <w:bookmarkStart w:id="2033" w:name="_Toc392501878"/>
      <w:bookmarkStart w:id="2034" w:name="_Toc386035068"/>
      <w:bookmarkStart w:id="2035" w:name="_Toc373340415"/>
      <w:bookmarkStart w:id="2036" w:name="_Ref347929304"/>
      <w:bookmarkStart w:id="2037" w:name="_Toc342993520"/>
      <w:bookmarkStart w:id="2038" w:name="_Ref339232342"/>
      <w:bookmarkStart w:id="2039" w:name="_Toc339092080"/>
      <w:bookmarkStart w:id="2040" w:name="_Toc339091655"/>
      <w:bookmarkStart w:id="2041" w:name="_Toc339091563"/>
      <w:bookmarkStart w:id="2042" w:name="_Toc339091469"/>
      <w:bookmarkStart w:id="2043" w:name="_Toc337837434"/>
      <w:bookmarkStart w:id="2044" w:name="_Toc337830823"/>
      <w:bookmarkStart w:id="2045" w:name="_Toc334216058"/>
      <w:bookmarkStart w:id="2046" w:name="_Toc437856740"/>
      <w:bookmarkStart w:id="2047" w:name="_Toc97127451"/>
      <w:r w:rsidRPr="000B142C">
        <w:lastRenderedPageBreak/>
        <w:t xml:space="preserve">Table </w:t>
      </w:r>
      <w:fldSimple w:instr=" SEQ Table \* ARABIC ">
        <w:r w:rsidR="00DC4BE9">
          <w:rPr>
            <w:noProof/>
          </w:rPr>
          <w:t>9</w:t>
        </w:r>
      </w:fldSimple>
      <w:bookmarkEnd w:id="2032"/>
      <w:r w:rsidRPr="000B142C">
        <w:t xml:space="preserve"> </w:t>
      </w:r>
      <w:bookmarkStart w:id="2048" w:name="_Ref342549577"/>
      <w:r w:rsidRPr="000B142C">
        <w:t xml:space="preserve">– </w:t>
      </w:r>
      <w:del w:id="2049" w:author="John Cowburn" w:date="2021-04-16T13:57:00Z">
        <w:r w:rsidRPr="000B142C" w:rsidDel="00635BE8">
          <w:delText>DLMS</w:delText>
        </w:r>
      </w:del>
      <w:ins w:id="2050" w:author="John Cowburn" w:date="2021-04-16T13:57:00Z">
        <w:r w:rsidR="00635BE8">
          <w:t>DLMS®</w:t>
        </w:r>
      </w:ins>
      <w:r w:rsidRPr="000B142C">
        <w:t>/COSEM security suites</w:t>
      </w:r>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8"/>
      <w:bookmarkEnd w:id="2047"/>
    </w:p>
    <w:tbl>
      <w:tblPr>
        <w:tblW w:w="90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1E0" w:firstRow="1" w:lastRow="1" w:firstColumn="1" w:lastColumn="1" w:noHBand="0" w:noVBand="0"/>
      </w:tblPr>
      <w:tblGrid>
        <w:gridCol w:w="879"/>
        <w:gridCol w:w="1406"/>
        <w:gridCol w:w="1438"/>
        <w:gridCol w:w="1011"/>
        <w:gridCol w:w="1157"/>
        <w:gridCol w:w="813"/>
        <w:gridCol w:w="1012"/>
        <w:gridCol w:w="1354"/>
      </w:tblGrid>
      <w:tr w:rsidR="0012749B" w14:paraId="4DAB19BA" w14:textId="77777777" w:rsidTr="00B67C8A">
        <w:trPr>
          <w:cantSplit/>
          <w:jc w:val="center"/>
        </w:trPr>
        <w:tc>
          <w:tcPr>
            <w:tcW w:w="919" w:type="dxa"/>
            <w:tcBorders>
              <w:top w:val="single" w:sz="6" w:space="0" w:color="000000"/>
              <w:left w:val="single" w:sz="6" w:space="0" w:color="000000"/>
              <w:bottom w:val="single" w:sz="6" w:space="0" w:color="000000"/>
              <w:right w:val="single" w:sz="6" w:space="0" w:color="000000"/>
            </w:tcBorders>
            <w:vAlign w:val="center"/>
            <w:hideMark/>
          </w:tcPr>
          <w:p w14:paraId="5DB1BCBB" w14:textId="77777777" w:rsidR="0012749B" w:rsidRDefault="0012749B" w:rsidP="00521E1B">
            <w:pPr>
              <w:pStyle w:val="TABLE-col-heading"/>
            </w:pPr>
            <w:r>
              <w:t>Security Suite Id</w:t>
            </w:r>
          </w:p>
        </w:tc>
        <w:tc>
          <w:tcPr>
            <w:tcW w:w="1472" w:type="dxa"/>
            <w:tcBorders>
              <w:top w:val="single" w:sz="6" w:space="0" w:color="000000"/>
              <w:left w:val="single" w:sz="6" w:space="0" w:color="000000"/>
              <w:bottom w:val="single" w:sz="6" w:space="0" w:color="000000"/>
              <w:right w:val="single" w:sz="6" w:space="0" w:color="000000"/>
            </w:tcBorders>
            <w:vAlign w:val="center"/>
            <w:hideMark/>
          </w:tcPr>
          <w:p w14:paraId="06A23092" w14:textId="77777777" w:rsidR="0012749B" w:rsidRDefault="0012749B" w:rsidP="00521E1B">
            <w:pPr>
              <w:pStyle w:val="TABLE-col-heading"/>
            </w:pPr>
            <w:r>
              <w:t>Security suite name</w:t>
            </w:r>
          </w:p>
        </w:tc>
        <w:tc>
          <w:tcPr>
            <w:tcW w:w="1505" w:type="dxa"/>
            <w:tcBorders>
              <w:top w:val="single" w:sz="6" w:space="0" w:color="000000"/>
              <w:left w:val="single" w:sz="6" w:space="0" w:color="000000"/>
              <w:bottom w:val="single" w:sz="6" w:space="0" w:color="000000"/>
              <w:right w:val="single" w:sz="6" w:space="0" w:color="000000"/>
            </w:tcBorders>
            <w:vAlign w:val="center"/>
            <w:hideMark/>
          </w:tcPr>
          <w:p w14:paraId="172E1454" w14:textId="77777777" w:rsidR="0012749B" w:rsidRDefault="0012749B" w:rsidP="00521E1B">
            <w:pPr>
              <w:pStyle w:val="TABLE-col-heading"/>
            </w:pPr>
            <w:r>
              <w:t>Authenticated encryption</w:t>
            </w:r>
          </w:p>
        </w:tc>
        <w:tc>
          <w:tcPr>
            <w:tcW w:w="1057" w:type="dxa"/>
            <w:tcBorders>
              <w:top w:val="single" w:sz="6" w:space="0" w:color="000000"/>
              <w:left w:val="single" w:sz="6" w:space="0" w:color="000000"/>
              <w:bottom w:val="single" w:sz="6" w:space="0" w:color="000000"/>
              <w:right w:val="single" w:sz="6" w:space="0" w:color="000000"/>
            </w:tcBorders>
            <w:vAlign w:val="center"/>
            <w:hideMark/>
          </w:tcPr>
          <w:p w14:paraId="5DCE9256" w14:textId="77777777" w:rsidR="0012749B" w:rsidRDefault="0012749B" w:rsidP="00521E1B">
            <w:pPr>
              <w:pStyle w:val="TABLE-col-heading"/>
            </w:pPr>
            <w:r>
              <w:t>Digital signature</w:t>
            </w:r>
          </w:p>
        </w:tc>
        <w:tc>
          <w:tcPr>
            <w:tcW w:w="1211" w:type="dxa"/>
            <w:tcBorders>
              <w:top w:val="single" w:sz="6" w:space="0" w:color="000000"/>
              <w:left w:val="single" w:sz="6" w:space="0" w:color="000000"/>
              <w:bottom w:val="single" w:sz="6" w:space="0" w:color="000000"/>
              <w:right w:val="single" w:sz="6" w:space="0" w:color="000000"/>
            </w:tcBorders>
            <w:vAlign w:val="center"/>
            <w:hideMark/>
          </w:tcPr>
          <w:p w14:paraId="58D0D371" w14:textId="77777777" w:rsidR="0012749B" w:rsidRDefault="0012749B" w:rsidP="00521E1B">
            <w:pPr>
              <w:pStyle w:val="TABLE-col-heading"/>
            </w:pPr>
            <w:r>
              <w:t>Key agreement</w:t>
            </w:r>
          </w:p>
        </w:tc>
        <w:tc>
          <w:tcPr>
            <w:tcW w:w="850" w:type="dxa"/>
            <w:tcBorders>
              <w:top w:val="single" w:sz="6" w:space="0" w:color="000000"/>
              <w:left w:val="single" w:sz="6" w:space="0" w:color="000000"/>
              <w:bottom w:val="single" w:sz="6" w:space="0" w:color="000000"/>
              <w:right w:val="single" w:sz="6" w:space="0" w:color="000000"/>
            </w:tcBorders>
            <w:vAlign w:val="center"/>
            <w:hideMark/>
          </w:tcPr>
          <w:p w14:paraId="5E4C8CF6" w14:textId="77777777" w:rsidR="0012749B" w:rsidRDefault="0012749B" w:rsidP="00521E1B">
            <w:pPr>
              <w:pStyle w:val="TABLE-col-heading"/>
            </w:pPr>
            <w:r>
              <w:t>Hash</w:t>
            </w:r>
          </w:p>
        </w:tc>
        <w:tc>
          <w:tcPr>
            <w:tcW w:w="1058" w:type="dxa"/>
            <w:tcBorders>
              <w:top w:val="single" w:sz="6" w:space="0" w:color="000000"/>
              <w:left w:val="single" w:sz="6" w:space="0" w:color="000000"/>
              <w:bottom w:val="single" w:sz="6" w:space="0" w:color="000000"/>
              <w:right w:val="single" w:sz="6" w:space="0" w:color="000000"/>
            </w:tcBorders>
            <w:vAlign w:val="center"/>
            <w:hideMark/>
          </w:tcPr>
          <w:p w14:paraId="39C89D52" w14:textId="77777777" w:rsidR="0012749B" w:rsidRDefault="0012749B" w:rsidP="00521E1B">
            <w:pPr>
              <w:pStyle w:val="TABLE-col-heading"/>
            </w:pPr>
            <w:r>
              <w:t>Key</w:t>
            </w:r>
            <w:r w:rsidR="00DE306F">
              <w:t>-</w:t>
            </w:r>
            <w:r>
              <w:t xml:space="preserve"> transport</w:t>
            </w:r>
          </w:p>
        </w:tc>
        <w:tc>
          <w:tcPr>
            <w:tcW w:w="1417" w:type="dxa"/>
            <w:tcBorders>
              <w:top w:val="single" w:sz="6" w:space="0" w:color="000000"/>
              <w:left w:val="single" w:sz="6" w:space="0" w:color="000000"/>
              <w:bottom w:val="single" w:sz="6" w:space="0" w:color="000000"/>
              <w:right w:val="single" w:sz="6" w:space="0" w:color="000000"/>
            </w:tcBorders>
            <w:vAlign w:val="center"/>
            <w:hideMark/>
          </w:tcPr>
          <w:p w14:paraId="60483877" w14:textId="77777777" w:rsidR="0012749B" w:rsidRDefault="0012749B" w:rsidP="00521E1B">
            <w:pPr>
              <w:pStyle w:val="TABLE-col-heading"/>
            </w:pPr>
            <w:r>
              <w:t>Compression</w:t>
            </w:r>
          </w:p>
        </w:tc>
      </w:tr>
      <w:tr w:rsidR="0012749B" w14:paraId="6D499DD2" w14:textId="77777777" w:rsidTr="00B67C8A">
        <w:trPr>
          <w:cantSplit/>
          <w:jc w:val="center"/>
        </w:trPr>
        <w:tc>
          <w:tcPr>
            <w:tcW w:w="919" w:type="dxa"/>
            <w:tcBorders>
              <w:top w:val="single" w:sz="6" w:space="0" w:color="000000"/>
              <w:left w:val="single" w:sz="6" w:space="0" w:color="000000"/>
              <w:bottom w:val="single" w:sz="6" w:space="0" w:color="000000"/>
              <w:right w:val="single" w:sz="6" w:space="0" w:color="000000"/>
            </w:tcBorders>
            <w:vAlign w:val="center"/>
            <w:hideMark/>
          </w:tcPr>
          <w:p w14:paraId="3806CF02" w14:textId="77777777" w:rsidR="0012749B" w:rsidRDefault="0012749B" w:rsidP="00521E1B">
            <w:pPr>
              <w:pStyle w:val="TABLE-cell"/>
              <w:keepNext/>
              <w:jc w:val="center"/>
            </w:pPr>
            <w:r>
              <w:t>0</w:t>
            </w:r>
          </w:p>
        </w:tc>
        <w:tc>
          <w:tcPr>
            <w:tcW w:w="1472" w:type="dxa"/>
            <w:tcBorders>
              <w:top w:val="single" w:sz="6" w:space="0" w:color="000000"/>
              <w:left w:val="single" w:sz="6" w:space="0" w:color="000000"/>
              <w:bottom w:val="single" w:sz="6" w:space="0" w:color="000000"/>
              <w:right w:val="single" w:sz="6" w:space="0" w:color="000000"/>
            </w:tcBorders>
            <w:vAlign w:val="center"/>
            <w:hideMark/>
          </w:tcPr>
          <w:p w14:paraId="784062C7" w14:textId="77777777" w:rsidR="0012749B" w:rsidRDefault="0012749B" w:rsidP="00521E1B">
            <w:pPr>
              <w:pStyle w:val="TABLE-cell"/>
              <w:keepNext/>
              <w:jc w:val="center"/>
              <w:rPr>
                <w:b/>
                <w:bCs w:val="0"/>
              </w:rPr>
            </w:pPr>
            <w:r>
              <w:t>AES-GCM-128</w:t>
            </w:r>
          </w:p>
        </w:tc>
        <w:tc>
          <w:tcPr>
            <w:tcW w:w="1505" w:type="dxa"/>
            <w:tcBorders>
              <w:top w:val="single" w:sz="6" w:space="0" w:color="000000"/>
              <w:left w:val="single" w:sz="6" w:space="0" w:color="000000"/>
              <w:bottom w:val="single" w:sz="6" w:space="0" w:color="000000"/>
              <w:right w:val="single" w:sz="6" w:space="0" w:color="000000"/>
            </w:tcBorders>
            <w:vAlign w:val="center"/>
            <w:hideMark/>
          </w:tcPr>
          <w:p w14:paraId="591A7170" w14:textId="77777777" w:rsidR="0012749B" w:rsidRDefault="0012749B" w:rsidP="00521E1B">
            <w:pPr>
              <w:pStyle w:val="TABLE-cell"/>
              <w:keepNext/>
              <w:jc w:val="center"/>
              <w:rPr>
                <w:b/>
                <w:bCs w:val="0"/>
              </w:rPr>
            </w:pPr>
            <w:r>
              <w:t>AES-GCM-128</w:t>
            </w:r>
          </w:p>
        </w:tc>
        <w:tc>
          <w:tcPr>
            <w:tcW w:w="1057" w:type="dxa"/>
            <w:tcBorders>
              <w:top w:val="single" w:sz="6" w:space="0" w:color="000000"/>
              <w:left w:val="single" w:sz="6" w:space="0" w:color="000000"/>
              <w:bottom w:val="single" w:sz="6" w:space="0" w:color="000000"/>
              <w:right w:val="single" w:sz="6" w:space="0" w:color="000000"/>
            </w:tcBorders>
            <w:vAlign w:val="center"/>
            <w:hideMark/>
          </w:tcPr>
          <w:p w14:paraId="667ECD59" w14:textId="77777777" w:rsidR="0012749B" w:rsidRDefault="0012749B" w:rsidP="00521E1B">
            <w:pPr>
              <w:pStyle w:val="TABLE-cell"/>
              <w:keepNext/>
              <w:jc w:val="center"/>
              <w:rPr>
                <w:b/>
                <w:bCs w:val="0"/>
              </w:rPr>
            </w:pPr>
            <w:r>
              <w:t>–</w:t>
            </w:r>
          </w:p>
        </w:tc>
        <w:tc>
          <w:tcPr>
            <w:tcW w:w="1211" w:type="dxa"/>
            <w:tcBorders>
              <w:top w:val="single" w:sz="6" w:space="0" w:color="000000"/>
              <w:left w:val="single" w:sz="6" w:space="0" w:color="000000"/>
              <w:bottom w:val="single" w:sz="6" w:space="0" w:color="000000"/>
              <w:right w:val="single" w:sz="6" w:space="0" w:color="000000"/>
            </w:tcBorders>
            <w:vAlign w:val="center"/>
            <w:hideMark/>
          </w:tcPr>
          <w:p w14:paraId="2998AC3F" w14:textId="77777777" w:rsidR="0012749B" w:rsidRDefault="0012749B" w:rsidP="00521E1B">
            <w:pPr>
              <w:pStyle w:val="TABLE-cell"/>
              <w:keepNext/>
              <w:jc w:val="center"/>
              <w:rPr>
                <w:b/>
                <w:bCs w:val="0"/>
              </w:rPr>
            </w:pPr>
            <w:r>
              <w:t>–</w:t>
            </w:r>
          </w:p>
        </w:tc>
        <w:tc>
          <w:tcPr>
            <w:tcW w:w="850" w:type="dxa"/>
            <w:tcBorders>
              <w:top w:val="single" w:sz="6" w:space="0" w:color="000000"/>
              <w:left w:val="single" w:sz="6" w:space="0" w:color="000000"/>
              <w:bottom w:val="single" w:sz="6" w:space="0" w:color="000000"/>
              <w:right w:val="single" w:sz="6" w:space="0" w:color="000000"/>
            </w:tcBorders>
            <w:vAlign w:val="center"/>
            <w:hideMark/>
          </w:tcPr>
          <w:p w14:paraId="6114A95A" w14:textId="77777777" w:rsidR="0012749B" w:rsidRDefault="0012749B" w:rsidP="00521E1B">
            <w:pPr>
              <w:pStyle w:val="TABLE-cell"/>
              <w:keepNext/>
              <w:jc w:val="center"/>
            </w:pPr>
            <w:r>
              <w:t>–</w:t>
            </w:r>
          </w:p>
        </w:tc>
        <w:tc>
          <w:tcPr>
            <w:tcW w:w="1058" w:type="dxa"/>
            <w:tcBorders>
              <w:top w:val="single" w:sz="6" w:space="0" w:color="000000"/>
              <w:left w:val="single" w:sz="6" w:space="0" w:color="000000"/>
              <w:bottom w:val="single" w:sz="6" w:space="0" w:color="000000"/>
              <w:right w:val="single" w:sz="6" w:space="0" w:color="000000"/>
            </w:tcBorders>
            <w:vAlign w:val="center"/>
            <w:hideMark/>
          </w:tcPr>
          <w:p w14:paraId="70B1D1EF" w14:textId="77777777" w:rsidR="0012749B" w:rsidRDefault="0012749B" w:rsidP="00521E1B">
            <w:pPr>
              <w:pStyle w:val="TABLE-cell"/>
              <w:keepNext/>
              <w:jc w:val="center"/>
              <w:rPr>
                <w:b/>
                <w:bCs w:val="0"/>
              </w:rPr>
            </w:pPr>
            <w:r>
              <w:t xml:space="preserve">AES-128 </w:t>
            </w:r>
            <w:r>
              <w:br/>
              <w:t>key wrap</w:t>
            </w:r>
          </w:p>
        </w:tc>
        <w:tc>
          <w:tcPr>
            <w:tcW w:w="1417" w:type="dxa"/>
            <w:tcBorders>
              <w:top w:val="single" w:sz="6" w:space="0" w:color="000000"/>
              <w:left w:val="single" w:sz="6" w:space="0" w:color="000000"/>
              <w:bottom w:val="single" w:sz="6" w:space="0" w:color="000000"/>
              <w:right w:val="single" w:sz="6" w:space="0" w:color="000000"/>
            </w:tcBorders>
            <w:vAlign w:val="center"/>
            <w:hideMark/>
          </w:tcPr>
          <w:p w14:paraId="70CFC1C5" w14:textId="77777777" w:rsidR="0012749B" w:rsidRDefault="0012749B" w:rsidP="00521E1B">
            <w:pPr>
              <w:pStyle w:val="TABLE-cell"/>
              <w:keepNext/>
              <w:jc w:val="center"/>
            </w:pPr>
            <w:r>
              <w:t>–</w:t>
            </w:r>
          </w:p>
        </w:tc>
      </w:tr>
      <w:tr w:rsidR="0012749B" w14:paraId="5E517994" w14:textId="77777777" w:rsidTr="00B67C8A">
        <w:trPr>
          <w:cantSplit/>
          <w:jc w:val="center"/>
        </w:trPr>
        <w:tc>
          <w:tcPr>
            <w:tcW w:w="919" w:type="dxa"/>
            <w:tcBorders>
              <w:top w:val="single" w:sz="6" w:space="0" w:color="000000"/>
              <w:left w:val="single" w:sz="6" w:space="0" w:color="000000"/>
              <w:bottom w:val="single" w:sz="6" w:space="0" w:color="000000"/>
              <w:right w:val="single" w:sz="6" w:space="0" w:color="000000"/>
            </w:tcBorders>
            <w:vAlign w:val="center"/>
            <w:hideMark/>
          </w:tcPr>
          <w:p w14:paraId="3C3879D9" w14:textId="77777777" w:rsidR="0012749B" w:rsidRDefault="0012749B" w:rsidP="00521E1B">
            <w:pPr>
              <w:pStyle w:val="TABLE-cell"/>
              <w:keepNext/>
              <w:jc w:val="center"/>
            </w:pPr>
            <w:r>
              <w:t>1</w:t>
            </w:r>
          </w:p>
        </w:tc>
        <w:tc>
          <w:tcPr>
            <w:tcW w:w="1472" w:type="dxa"/>
            <w:tcBorders>
              <w:top w:val="single" w:sz="6" w:space="0" w:color="000000"/>
              <w:left w:val="single" w:sz="6" w:space="0" w:color="000000"/>
              <w:bottom w:val="single" w:sz="6" w:space="0" w:color="000000"/>
              <w:right w:val="single" w:sz="6" w:space="0" w:color="000000"/>
            </w:tcBorders>
            <w:vAlign w:val="center"/>
            <w:hideMark/>
          </w:tcPr>
          <w:p w14:paraId="5DA75DB6" w14:textId="77777777" w:rsidR="0012749B" w:rsidRDefault="0012749B" w:rsidP="00521E1B">
            <w:pPr>
              <w:pStyle w:val="TABLE-cell"/>
              <w:keepNext/>
              <w:jc w:val="center"/>
              <w:rPr>
                <w:b/>
                <w:bCs w:val="0"/>
              </w:rPr>
            </w:pPr>
            <w:r>
              <w:t>ECDH-ECDSA-AES-GCM-128-SHA-256</w:t>
            </w:r>
          </w:p>
        </w:tc>
        <w:tc>
          <w:tcPr>
            <w:tcW w:w="1505" w:type="dxa"/>
            <w:tcBorders>
              <w:top w:val="single" w:sz="6" w:space="0" w:color="000000"/>
              <w:left w:val="single" w:sz="6" w:space="0" w:color="000000"/>
              <w:bottom w:val="single" w:sz="6" w:space="0" w:color="000000"/>
              <w:right w:val="single" w:sz="6" w:space="0" w:color="000000"/>
            </w:tcBorders>
            <w:vAlign w:val="center"/>
            <w:hideMark/>
          </w:tcPr>
          <w:p w14:paraId="78C2EDD3" w14:textId="77777777" w:rsidR="0012749B" w:rsidRDefault="0012749B" w:rsidP="00521E1B">
            <w:pPr>
              <w:pStyle w:val="TABLE-cell"/>
              <w:keepNext/>
              <w:jc w:val="center"/>
              <w:rPr>
                <w:b/>
                <w:bCs w:val="0"/>
              </w:rPr>
            </w:pPr>
            <w:r>
              <w:t>AES-GCM-128</w:t>
            </w:r>
          </w:p>
        </w:tc>
        <w:tc>
          <w:tcPr>
            <w:tcW w:w="1057" w:type="dxa"/>
            <w:tcBorders>
              <w:top w:val="single" w:sz="6" w:space="0" w:color="000000"/>
              <w:left w:val="single" w:sz="6" w:space="0" w:color="000000"/>
              <w:bottom w:val="single" w:sz="6" w:space="0" w:color="000000"/>
              <w:right w:val="single" w:sz="6" w:space="0" w:color="000000"/>
            </w:tcBorders>
            <w:vAlign w:val="center"/>
            <w:hideMark/>
          </w:tcPr>
          <w:p w14:paraId="692AA844" w14:textId="77777777" w:rsidR="0012749B" w:rsidRDefault="0012749B" w:rsidP="00521E1B">
            <w:pPr>
              <w:pStyle w:val="TABLE-cell"/>
              <w:keepNext/>
              <w:jc w:val="center"/>
              <w:rPr>
                <w:b/>
                <w:bCs w:val="0"/>
              </w:rPr>
            </w:pPr>
            <w:r>
              <w:t xml:space="preserve">ECDSA </w:t>
            </w:r>
            <w:r>
              <w:br/>
              <w:t>with P-256</w:t>
            </w:r>
          </w:p>
        </w:tc>
        <w:tc>
          <w:tcPr>
            <w:tcW w:w="1211" w:type="dxa"/>
            <w:tcBorders>
              <w:top w:val="single" w:sz="6" w:space="0" w:color="000000"/>
              <w:left w:val="single" w:sz="6" w:space="0" w:color="000000"/>
              <w:bottom w:val="single" w:sz="6" w:space="0" w:color="000000"/>
              <w:right w:val="single" w:sz="6" w:space="0" w:color="000000"/>
            </w:tcBorders>
            <w:vAlign w:val="center"/>
            <w:hideMark/>
          </w:tcPr>
          <w:p w14:paraId="24863935" w14:textId="77777777" w:rsidR="0012749B" w:rsidRDefault="0012749B" w:rsidP="00521E1B">
            <w:pPr>
              <w:pStyle w:val="TABLE-cell"/>
              <w:keepNext/>
              <w:jc w:val="center"/>
              <w:rPr>
                <w:b/>
                <w:bCs w:val="0"/>
              </w:rPr>
            </w:pPr>
            <w:r>
              <w:t>ECDH</w:t>
            </w:r>
            <w:r>
              <w:rPr>
                <w:b/>
              </w:rPr>
              <w:t xml:space="preserve"> </w:t>
            </w:r>
            <w:r>
              <w:rPr>
                <w:b/>
              </w:rPr>
              <w:br/>
            </w:r>
            <w:r>
              <w:t>with P-256</w:t>
            </w:r>
          </w:p>
        </w:tc>
        <w:tc>
          <w:tcPr>
            <w:tcW w:w="850" w:type="dxa"/>
            <w:tcBorders>
              <w:top w:val="single" w:sz="6" w:space="0" w:color="000000"/>
              <w:left w:val="single" w:sz="6" w:space="0" w:color="000000"/>
              <w:bottom w:val="single" w:sz="6" w:space="0" w:color="000000"/>
              <w:right w:val="single" w:sz="6" w:space="0" w:color="000000"/>
            </w:tcBorders>
            <w:vAlign w:val="center"/>
            <w:hideMark/>
          </w:tcPr>
          <w:p w14:paraId="4C4D6D6F" w14:textId="77777777" w:rsidR="0012749B" w:rsidRDefault="0012749B" w:rsidP="00521E1B">
            <w:pPr>
              <w:pStyle w:val="TABLE-cell"/>
              <w:keepNext/>
              <w:jc w:val="center"/>
            </w:pPr>
            <w:r>
              <w:t>SHA-256</w:t>
            </w:r>
          </w:p>
        </w:tc>
        <w:tc>
          <w:tcPr>
            <w:tcW w:w="1058" w:type="dxa"/>
            <w:tcBorders>
              <w:top w:val="single" w:sz="6" w:space="0" w:color="000000"/>
              <w:left w:val="single" w:sz="6" w:space="0" w:color="000000"/>
              <w:bottom w:val="single" w:sz="6" w:space="0" w:color="000000"/>
              <w:right w:val="single" w:sz="6" w:space="0" w:color="000000"/>
            </w:tcBorders>
            <w:vAlign w:val="center"/>
            <w:hideMark/>
          </w:tcPr>
          <w:p w14:paraId="516C2A98" w14:textId="77777777" w:rsidR="0012749B" w:rsidRDefault="0012749B" w:rsidP="00521E1B">
            <w:pPr>
              <w:pStyle w:val="TABLE-cell"/>
              <w:keepNext/>
              <w:jc w:val="center"/>
              <w:rPr>
                <w:b/>
                <w:bCs w:val="0"/>
              </w:rPr>
            </w:pPr>
            <w:r>
              <w:t xml:space="preserve">AES-128 </w:t>
            </w:r>
            <w:r>
              <w:br/>
              <w:t>key wrap</w:t>
            </w:r>
          </w:p>
        </w:tc>
        <w:tc>
          <w:tcPr>
            <w:tcW w:w="1417" w:type="dxa"/>
            <w:tcBorders>
              <w:top w:val="single" w:sz="6" w:space="0" w:color="000000"/>
              <w:left w:val="single" w:sz="6" w:space="0" w:color="000000"/>
              <w:bottom w:val="single" w:sz="6" w:space="0" w:color="000000"/>
              <w:right w:val="single" w:sz="6" w:space="0" w:color="000000"/>
            </w:tcBorders>
            <w:vAlign w:val="center"/>
            <w:hideMark/>
          </w:tcPr>
          <w:p w14:paraId="3DAAD8F1" w14:textId="77777777" w:rsidR="0012749B" w:rsidRDefault="0012749B" w:rsidP="00521E1B">
            <w:pPr>
              <w:pStyle w:val="TABLE-cell"/>
              <w:keepNext/>
              <w:jc w:val="center"/>
            </w:pPr>
            <w:r>
              <w:t>V.44</w:t>
            </w:r>
          </w:p>
        </w:tc>
      </w:tr>
      <w:tr w:rsidR="0012749B" w14:paraId="1ECD493B" w14:textId="77777777" w:rsidTr="00B67C8A">
        <w:trPr>
          <w:cantSplit/>
          <w:jc w:val="center"/>
        </w:trPr>
        <w:tc>
          <w:tcPr>
            <w:tcW w:w="919" w:type="dxa"/>
            <w:tcBorders>
              <w:top w:val="single" w:sz="6" w:space="0" w:color="000000"/>
              <w:left w:val="single" w:sz="6" w:space="0" w:color="000000"/>
              <w:bottom w:val="single" w:sz="6" w:space="0" w:color="000000"/>
              <w:right w:val="single" w:sz="6" w:space="0" w:color="000000"/>
            </w:tcBorders>
            <w:vAlign w:val="center"/>
            <w:hideMark/>
          </w:tcPr>
          <w:p w14:paraId="76B20F69" w14:textId="77777777" w:rsidR="0012749B" w:rsidRDefault="0012749B" w:rsidP="00521E1B">
            <w:pPr>
              <w:pStyle w:val="TABLE-cell"/>
              <w:keepNext/>
              <w:jc w:val="center"/>
            </w:pPr>
            <w:r>
              <w:t>2</w:t>
            </w:r>
          </w:p>
        </w:tc>
        <w:tc>
          <w:tcPr>
            <w:tcW w:w="1472" w:type="dxa"/>
            <w:tcBorders>
              <w:top w:val="single" w:sz="6" w:space="0" w:color="000000"/>
              <w:left w:val="single" w:sz="6" w:space="0" w:color="000000"/>
              <w:bottom w:val="single" w:sz="6" w:space="0" w:color="000000"/>
              <w:right w:val="single" w:sz="6" w:space="0" w:color="000000"/>
            </w:tcBorders>
            <w:vAlign w:val="center"/>
            <w:hideMark/>
          </w:tcPr>
          <w:p w14:paraId="28061785" w14:textId="77777777" w:rsidR="0012749B" w:rsidRDefault="0012749B" w:rsidP="00521E1B">
            <w:pPr>
              <w:pStyle w:val="TABLE-cell"/>
              <w:keepNext/>
              <w:jc w:val="center"/>
              <w:rPr>
                <w:b/>
                <w:bCs w:val="0"/>
              </w:rPr>
            </w:pPr>
            <w:r>
              <w:t>ECDH-ECDSA-AES-GCM-256-SHA-384</w:t>
            </w:r>
          </w:p>
        </w:tc>
        <w:tc>
          <w:tcPr>
            <w:tcW w:w="1505" w:type="dxa"/>
            <w:tcBorders>
              <w:top w:val="single" w:sz="6" w:space="0" w:color="000000"/>
              <w:left w:val="single" w:sz="6" w:space="0" w:color="000000"/>
              <w:bottom w:val="single" w:sz="6" w:space="0" w:color="000000"/>
              <w:right w:val="single" w:sz="6" w:space="0" w:color="000000"/>
            </w:tcBorders>
            <w:vAlign w:val="center"/>
            <w:hideMark/>
          </w:tcPr>
          <w:p w14:paraId="0CC12435" w14:textId="77777777" w:rsidR="0012749B" w:rsidRDefault="0012749B" w:rsidP="00521E1B">
            <w:pPr>
              <w:pStyle w:val="TABLE-cell"/>
              <w:keepNext/>
              <w:jc w:val="center"/>
              <w:rPr>
                <w:b/>
                <w:bCs w:val="0"/>
              </w:rPr>
            </w:pPr>
            <w:r>
              <w:t>AES-GCM-256</w:t>
            </w:r>
          </w:p>
        </w:tc>
        <w:tc>
          <w:tcPr>
            <w:tcW w:w="1057" w:type="dxa"/>
            <w:tcBorders>
              <w:top w:val="single" w:sz="6" w:space="0" w:color="000000"/>
              <w:left w:val="single" w:sz="6" w:space="0" w:color="000000"/>
              <w:bottom w:val="single" w:sz="6" w:space="0" w:color="000000"/>
              <w:right w:val="single" w:sz="6" w:space="0" w:color="000000"/>
            </w:tcBorders>
            <w:vAlign w:val="center"/>
            <w:hideMark/>
          </w:tcPr>
          <w:p w14:paraId="6896C564" w14:textId="77777777" w:rsidR="0012749B" w:rsidRDefault="0012749B" w:rsidP="00521E1B">
            <w:pPr>
              <w:pStyle w:val="TABLE-cell"/>
              <w:keepNext/>
              <w:jc w:val="center"/>
              <w:rPr>
                <w:b/>
                <w:bCs w:val="0"/>
              </w:rPr>
            </w:pPr>
            <w:r>
              <w:t xml:space="preserve">ECDSA </w:t>
            </w:r>
            <w:r>
              <w:br/>
              <w:t>with P-384</w:t>
            </w:r>
          </w:p>
        </w:tc>
        <w:tc>
          <w:tcPr>
            <w:tcW w:w="1211" w:type="dxa"/>
            <w:tcBorders>
              <w:top w:val="single" w:sz="6" w:space="0" w:color="000000"/>
              <w:left w:val="single" w:sz="6" w:space="0" w:color="000000"/>
              <w:bottom w:val="single" w:sz="6" w:space="0" w:color="000000"/>
              <w:right w:val="single" w:sz="6" w:space="0" w:color="000000"/>
            </w:tcBorders>
            <w:vAlign w:val="center"/>
            <w:hideMark/>
          </w:tcPr>
          <w:p w14:paraId="7B1F79BF" w14:textId="77777777" w:rsidR="0012749B" w:rsidRDefault="0012749B" w:rsidP="00521E1B">
            <w:pPr>
              <w:pStyle w:val="TABLE-cell"/>
              <w:keepNext/>
              <w:jc w:val="center"/>
              <w:rPr>
                <w:b/>
                <w:bCs w:val="0"/>
              </w:rPr>
            </w:pPr>
            <w:r>
              <w:t>ECDH</w:t>
            </w:r>
            <w:r>
              <w:rPr>
                <w:b/>
              </w:rPr>
              <w:t xml:space="preserve"> </w:t>
            </w:r>
            <w:r>
              <w:rPr>
                <w:b/>
              </w:rPr>
              <w:br/>
            </w:r>
            <w:r>
              <w:t>with P-384</w:t>
            </w:r>
          </w:p>
        </w:tc>
        <w:tc>
          <w:tcPr>
            <w:tcW w:w="850" w:type="dxa"/>
            <w:tcBorders>
              <w:top w:val="single" w:sz="6" w:space="0" w:color="000000"/>
              <w:left w:val="single" w:sz="6" w:space="0" w:color="000000"/>
              <w:bottom w:val="single" w:sz="6" w:space="0" w:color="000000"/>
              <w:right w:val="single" w:sz="6" w:space="0" w:color="000000"/>
            </w:tcBorders>
            <w:vAlign w:val="center"/>
            <w:hideMark/>
          </w:tcPr>
          <w:p w14:paraId="018E8E39" w14:textId="77777777" w:rsidR="0012749B" w:rsidRDefault="0012749B" w:rsidP="00521E1B">
            <w:pPr>
              <w:pStyle w:val="TABLE-cell"/>
              <w:keepNext/>
              <w:jc w:val="center"/>
            </w:pPr>
            <w:r>
              <w:t>SHA-384</w:t>
            </w:r>
          </w:p>
        </w:tc>
        <w:tc>
          <w:tcPr>
            <w:tcW w:w="1058" w:type="dxa"/>
            <w:tcBorders>
              <w:top w:val="single" w:sz="6" w:space="0" w:color="000000"/>
              <w:left w:val="single" w:sz="6" w:space="0" w:color="000000"/>
              <w:bottom w:val="single" w:sz="6" w:space="0" w:color="000000"/>
              <w:right w:val="single" w:sz="6" w:space="0" w:color="000000"/>
            </w:tcBorders>
            <w:vAlign w:val="center"/>
            <w:hideMark/>
          </w:tcPr>
          <w:p w14:paraId="54F2E1AB" w14:textId="77777777" w:rsidR="0012749B" w:rsidRDefault="0012749B" w:rsidP="00521E1B">
            <w:pPr>
              <w:pStyle w:val="TABLE-cell"/>
              <w:keepNext/>
              <w:jc w:val="center"/>
            </w:pPr>
            <w:r>
              <w:t>AES-256</w:t>
            </w:r>
          </w:p>
          <w:p w14:paraId="04C84979" w14:textId="77777777" w:rsidR="0012749B" w:rsidRDefault="0012749B" w:rsidP="00521E1B">
            <w:pPr>
              <w:pStyle w:val="TABLE-cell"/>
              <w:keepNext/>
              <w:jc w:val="center"/>
              <w:rPr>
                <w:b/>
                <w:bCs w:val="0"/>
              </w:rPr>
            </w:pPr>
            <w:r>
              <w:t>key wrap</w:t>
            </w:r>
          </w:p>
        </w:tc>
        <w:tc>
          <w:tcPr>
            <w:tcW w:w="1417" w:type="dxa"/>
            <w:tcBorders>
              <w:top w:val="single" w:sz="6" w:space="0" w:color="000000"/>
              <w:left w:val="single" w:sz="6" w:space="0" w:color="000000"/>
              <w:bottom w:val="single" w:sz="6" w:space="0" w:color="000000"/>
              <w:right w:val="single" w:sz="6" w:space="0" w:color="000000"/>
            </w:tcBorders>
            <w:vAlign w:val="center"/>
            <w:hideMark/>
          </w:tcPr>
          <w:p w14:paraId="12B75890" w14:textId="77777777" w:rsidR="0012749B" w:rsidRDefault="0012749B" w:rsidP="00521E1B">
            <w:pPr>
              <w:pStyle w:val="TABLE-cell"/>
              <w:keepNext/>
              <w:jc w:val="center"/>
            </w:pPr>
            <w:r>
              <w:t>V.44</w:t>
            </w:r>
          </w:p>
        </w:tc>
      </w:tr>
      <w:tr w:rsidR="0012749B" w:rsidRPr="000B142C" w14:paraId="558035C8" w14:textId="77777777" w:rsidTr="00B67C8A">
        <w:trPr>
          <w:cantSplit/>
          <w:jc w:val="center"/>
        </w:trPr>
        <w:tc>
          <w:tcPr>
            <w:tcW w:w="919" w:type="dxa"/>
            <w:tcBorders>
              <w:top w:val="single" w:sz="6" w:space="0" w:color="000000"/>
              <w:left w:val="single" w:sz="6" w:space="0" w:color="000000"/>
              <w:bottom w:val="single" w:sz="6" w:space="0" w:color="000000"/>
              <w:right w:val="single" w:sz="6" w:space="0" w:color="000000"/>
            </w:tcBorders>
            <w:vAlign w:val="center"/>
            <w:hideMark/>
          </w:tcPr>
          <w:p w14:paraId="447F29C2" w14:textId="77777777" w:rsidR="0012749B" w:rsidRPr="000B142C" w:rsidRDefault="0012749B" w:rsidP="00521E1B">
            <w:pPr>
              <w:pStyle w:val="TABLE-cell"/>
              <w:keepNext/>
              <w:jc w:val="center"/>
            </w:pPr>
            <w:r w:rsidRPr="000B142C">
              <w:t>All other reserved</w:t>
            </w:r>
          </w:p>
        </w:tc>
        <w:tc>
          <w:tcPr>
            <w:tcW w:w="1472" w:type="dxa"/>
            <w:tcBorders>
              <w:top w:val="single" w:sz="6" w:space="0" w:color="000000"/>
              <w:left w:val="single" w:sz="6" w:space="0" w:color="000000"/>
              <w:bottom w:val="single" w:sz="6" w:space="0" w:color="000000"/>
              <w:right w:val="single" w:sz="6" w:space="0" w:color="000000"/>
            </w:tcBorders>
            <w:vAlign w:val="center"/>
            <w:hideMark/>
          </w:tcPr>
          <w:p w14:paraId="5D71E2B3" w14:textId="77777777" w:rsidR="0012749B" w:rsidRPr="000B142C" w:rsidRDefault="0012749B" w:rsidP="00521E1B">
            <w:pPr>
              <w:pStyle w:val="TABLE-cell"/>
              <w:keepNext/>
              <w:jc w:val="center"/>
            </w:pPr>
            <w:r w:rsidRPr="000B142C">
              <w:t>–</w:t>
            </w:r>
          </w:p>
        </w:tc>
        <w:tc>
          <w:tcPr>
            <w:tcW w:w="1505" w:type="dxa"/>
            <w:tcBorders>
              <w:top w:val="single" w:sz="6" w:space="0" w:color="000000"/>
              <w:left w:val="single" w:sz="6" w:space="0" w:color="000000"/>
              <w:bottom w:val="single" w:sz="6" w:space="0" w:color="000000"/>
              <w:right w:val="single" w:sz="6" w:space="0" w:color="000000"/>
            </w:tcBorders>
            <w:vAlign w:val="center"/>
            <w:hideMark/>
          </w:tcPr>
          <w:p w14:paraId="7512C417" w14:textId="77777777" w:rsidR="0012749B" w:rsidRPr="000B142C" w:rsidRDefault="0012749B" w:rsidP="00521E1B">
            <w:pPr>
              <w:pStyle w:val="TABLE-cell"/>
              <w:keepNext/>
              <w:jc w:val="center"/>
            </w:pPr>
            <w:r w:rsidRPr="000B142C">
              <w:t>–</w:t>
            </w:r>
          </w:p>
        </w:tc>
        <w:tc>
          <w:tcPr>
            <w:tcW w:w="1057" w:type="dxa"/>
            <w:tcBorders>
              <w:top w:val="single" w:sz="6" w:space="0" w:color="000000"/>
              <w:left w:val="single" w:sz="6" w:space="0" w:color="000000"/>
              <w:bottom w:val="single" w:sz="6" w:space="0" w:color="000000"/>
              <w:right w:val="single" w:sz="6" w:space="0" w:color="000000"/>
            </w:tcBorders>
            <w:vAlign w:val="center"/>
            <w:hideMark/>
          </w:tcPr>
          <w:p w14:paraId="6BF9A91A" w14:textId="77777777" w:rsidR="0012749B" w:rsidRPr="000B142C" w:rsidRDefault="0012749B" w:rsidP="00521E1B">
            <w:pPr>
              <w:pStyle w:val="TABLE-cell"/>
              <w:keepNext/>
              <w:jc w:val="center"/>
            </w:pPr>
            <w:r w:rsidRPr="000B142C">
              <w:t>–</w:t>
            </w:r>
          </w:p>
        </w:tc>
        <w:tc>
          <w:tcPr>
            <w:tcW w:w="1211" w:type="dxa"/>
            <w:tcBorders>
              <w:top w:val="single" w:sz="6" w:space="0" w:color="000000"/>
              <w:left w:val="single" w:sz="6" w:space="0" w:color="000000"/>
              <w:bottom w:val="single" w:sz="6" w:space="0" w:color="000000"/>
              <w:right w:val="single" w:sz="6" w:space="0" w:color="000000"/>
            </w:tcBorders>
            <w:vAlign w:val="center"/>
            <w:hideMark/>
          </w:tcPr>
          <w:p w14:paraId="63D9494C" w14:textId="77777777" w:rsidR="0012749B" w:rsidRPr="000B142C" w:rsidRDefault="0012749B" w:rsidP="00521E1B">
            <w:pPr>
              <w:pStyle w:val="TABLE-cell"/>
              <w:keepNext/>
              <w:jc w:val="center"/>
            </w:pPr>
            <w:r w:rsidRPr="000B142C">
              <w:t>–</w:t>
            </w:r>
          </w:p>
        </w:tc>
        <w:tc>
          <w:tcPr>
            <w:tcW w:w="850" w:type="dxa"/>
            <w:tcBorders>
              <w:top w:val="single" w:sz="6" w:space="0" w:color="000000"/>
              <w:left w:val="single" w:sz="6" w:space="0" w:color="000000"/>
              <w:bottom w:val="single" w:sz="6" w:space="0" w:color="000000"/>
              <w:right w:val="single" w:sz="6" w:space="0" w:color="000000"/>
            </w:tcBorders>
            <w:vAlign w:val="center"/>
            <w:hideMark/>
          </w:tcPr>
          <w:p w14:paraId="21DDD662" w14:textId="77777777" w:rsidR="0012749B" w:rsidRPr="000B142C" w:rsidRDefault="0012749B" w:rsidP="00521E1B">
            <w:pPr>
              <w:pStyle w:val="TABLE-cell"/>
              <w:keepNext/>
              <w:jc w:val="center"/>
            </w:pPr>
            <w:r w:rsidRPr="000B142C">
              <w:t>–</w:t>
            </w:r>
          </w:p>
        </w:tc>
        <w:tc>
          <w:tcPr>
            <w:tcW w:w="1058" w:type="dxa"/>
            <w:tcBorders>
              <w:top w:val="single" w:sz="6" w:space="0" w:color="000000"/>
              <w:left w:val="single" w:sz="6" w:space="0" w:color="000000"/>
              <w:bottom w:val="single" w:sz="6" w:space="0" w:color="000000"/>
              <w:right w:val="single" w:sz="6" w:space="0" w:color="000000"/>
            </w:tcBorders>
            <w:vAlign w:val="center"/>
            <w:hideMark/>
          </w:tcPr>
          <w:p w14:paraId="5676250C" w14:textId="77777777" w:rsidR="0012749B" w:rsidRPr="000B142C" w:rsidRDefault="0012749B" w:rsidP="00521E1B">
            <w:pPr>
              <w:pStyle w:val="TABLE-cell"/>
              <w:keepNext/>
              <w:jc w:val="center"/>
            </w:pPr>
            <w:r w:rsidRPr="000B142C">
              <w:t>–</w:t>
            </w:r>
          </w:p>
        </w:tc>
        <w:tc>
          <w:tcPr>
            <w:tcW w:w="1417" w:type="dxa"/>
            <w:tcBorders>
              <w:top w:val="single" w:sz="6" w:space="0" w:color="000000"/>
              <w:left w:val="single" w:sz="6" w:space="0" w:color="000000"/>
              <w:bottom w:val="single" w:sz="6" w:space="0" w:color="000000"/>
              <w:right w:val="single" w:sz="6" w:space="0" w:color="000000"/>
            </w:tcBorders>
            <w:vAlign w:val="center"/>
            <w:hideMark/>
          </w:tcPr>
          <w:p w14:paraId="0D782716" w14:textId="77777777" w:rsidR="0012749B" w:rsidRPr="000B142C" w:rsidRDefault="0012749B" w:rsidP="00521E1B">
            <w:pPr>
              <w:pStyle w:val="TABLE-cell"/>
              <w:keepNext/>
              <w:jc w:val="center"/>
            </w:pPr>
            <w:r w:rsidRPr="000B142C">
              <w:t>–</w:t>
            </w:r>
          </w:p>
        </w:tc>
      </w:tr>
    </w:tbl>
    <w:p w14:paraId="329C1BBD" w14:textId="77777777" w:rsidR="00B67C8A" w:rsidRPr="000B142C" w:rsidRDefault="00B67C8A" w:rsidP="00B67C8A">
      <w:pPr>
        <w:pStyle w:val="NOTE"/>
      </w:pPr>
      <w:bookmarkStart w:id="2051" w:name="_Toc378104300"/>
      <w:bookmarkStart w:id="2052" w:name="_Toc373340341"/>
      <w:bookmarkStart w:id="2053" w:name="_Ref347838520"/>
      <w:bookmarkStart w:id="2054" w:name="_Toc392501259"/>
      <w:bookmarkStart w:id="2055" w:name="_Toc386027412"/>
      <w:bookmarkStart w:id="2056" w:name="_Ref384502606"/>
      <w:bookmarkStart w:id="2057" w:name="_Toc437856454"/>
      <w:bookmarkEnd w:id="2024"/>
      <w:bookmarkEnd w:id="2025"/>
      <w:bookmarkEnd w:id="2026"/>
      <w:bookmarkEnd w:id="2027"/>
      <w:bookmarkEnd w:id="2028"/>
      <w:bookmarkEnd w:id="2029"/>
    </w:p>
    <w:p w14:paraId="29E0F296" w14:textId="77777777" w:rsidR="0012749B" w:rsidRPr="000B142C" w:rsidRDefault="0012749B" w:rsidP="00B67C8A">
      <w:pPr>
        <w:pStyle w:val="Heading2"/>
      </w:pPr>
      <w:bookmarkStart w:id="2058" w:name="_Toc97127214"/>
      <w:r w:rsidRPr="000B142C">
        <w:t>Cryptographic keys</w:t>
      </w:r>
      <w:bookmarkEnd w:id="2051"/>
      <w:bookmarkEnd w:id="2052"/>
      <w:bookmarkEnd w:id="2053"/>
      <w:r w:rsidRPr="000B142C">
        <w:t xml:space="preserve"> – overview</w:t>
      </w:r>
      <w:bookmarkEnd w:id="2054"/>
      <w:bookmarkEnd w:id="2055"/>
      <w:bookmarkEnd w:id="2056"/>
      <w:bookmarkEnd w:id="2057"/>
      <w:bookmarkEnd w:id="2058"/>
    </w:p>
    <w:p w14:paraId="35C71E90" w14:textId="59BC869F" w:rsidR="0012749B" w:rsidRPr="000B142C" w:rsidRDefault="0012749B" w:rsidP="00B67C8A">
      <w:pPr>
        <w:pStyle w:val="PARAGRAPH"/>
      </w:pPr>
      <w:r w:rsidRPr="000B142C">
        <w:t xml:space="preserve">A cryptographic key is a parameter used in conjunction with a cryptographic algorithm that determines its operation in such a way that an entity with knowledge of the key can reproduce or reverse the operation, while an entity without knowledge of the key cannot. In </w:t>
      </w:r>
      <w:del w:id="2059" w:author="John Cowburn" w:date="2021-04-16T13:57:00Z">
        <w:r w:rsidRPr="000B142C" w:rsidDel="00635BE8">
          <w:delText>DLMS</w:delText>
        </w:r>
      </w:del>
      <w:ins w:id="2060" w:author="John Cowburn" w:date="2021-04-16T13:57:00Z">
        <w:r w:rsidR="00635BE8">
          <w:t>DLMS®</w:t>
        </w:r>
      </w:ins>
      <w:r w:rsidRPr="000B142C">
        <w:t>/COSEM, examples of operations include:</w:t>
      </w:r>
    </w:p>
    <w:p w14:paraId="32EC4B63" w14:textId="77777777" w:rsidR="0012749B" w:rsidRPr="000B142C" w:rsidRDefault="0012749B" w:rsidP="00521922">
      <w:pPr>
        <w:pStyle w:val="ListBullet"/>
      </w:pPr>
      <w:r w:rsidRPr="000B142C">
        <w:t>the transformation of plaintext</w:t>
      </w:r>
      <w:r w:rsidRPr="000B142C">
        <w:fldChar w:fldCharType="begin"/>
      </w:r>
      <w:r w:rsidRPr="000B142C">
        <w:instrText xml:space="preserve"> XE "Plaintext" </w:instrText>
      </w:r>
      <w:r w:rsidRPr="000B142C">
        <w:fldChar w:fldCharType="end"/>
      </w:r>
      <w:r w:rsidRPr="000B142C">
        <w:t xml:space="preserve"> into ciphertext</w:t>
      </w:r>
      <w:r w:rsidRPr="000B142C">
        <w:fldChar w:fldCharType="begin"/>
      </w:r>
      <w:r w:rsidRPr="000B142C">
        <w:instrText xml:space="preserve"> XE "Ciphertext" </w:instrText>
      </w:r>
      <w:r w:rsidRPr="000B142C">
        <w:fldChar w:fldCharType="end"/>
      </w:r>
      <w:r w:rsidRPr="000B142C">
        <w:t>;</w:t>
      </w:r>
    </w:p>
    <w:p w14:paraId="2E14DCF9" w14:textId="77777777" w:rsidR="0012749B" w:rsidRPr="000B142C" w:rsidRDefault="0012749B" w:rsidP="00521922">
      <w:pPr>
        <w:pStyle w:val="ListBullet"/>
      </w:pPr>
      <w:r w:rsidRPr="000B142C">
        <w:t>the transformation of ciphertext into plaintext;</w:t>
      </w:r>
    </w:p>
    <w:p w14:paraId="716E0549" w14:textId="77777777" w:rsidR="0012749B" w:rsidRPr="000B142C" w:rsidRDefault="0012749B" w:rsidP="00521922">
      <w:pPr>
        <w:pStyle w:val="ListBullet"/>
      </w:pPr>
      <w:r w:rsidRPr="000B142C">
        <w:t>the computation and verification of an authentication code (MAC);</w:t>
      </w:r>
    </w:p>
    <w:p w14:paraId="24CDB0A4" w14:textId="77777777" w:rsidR="0012749B" w:rsidRPr="000B142C" w:rsidRDefault="0012749B" w:rsidP="00521922">
      <w:pPr>
        <w:pStyle w:val="ListBullet"/>
      </w:pPr>
      <w:r w:rsidRPr="000B142C">
        <w:t>key wrap</w:t>
      </w:r>
      <w:r w:rsidR="00BD7C4D" w:rsidRPr="000B142C">
        <w:t>ping</w:t>
      </w:r>
      <w:r w:rsidRPr="000B142C">
        <w:t>;</w:t>
      </w:r>
    </w:p>
    <w:p w14:paraId="01FE4572" w14:textId="1262B29F" w:rsidR="0012749B" w:rsidRPr="000B142C" w:rsidRDefault="0012749B" w:rsidP="00521922">
      <w:pPr>
        <w:pStyle w:val="ListBullet"/>
      </w:pPr>
      <w:r w:rsidRPr="000B142C">
        <w:t>applying and verifying digital signature;</w:t>
      </w:r>
    </w:p>
    <w:p w14:paraId="12BACCEE" w14:textId="77777777" w:rsidR="0012749B" w:rsidRPr="000B142C" w:rsidRDefault="0012749B" w:rsidP="00521922">
      <w:pPr>
        <w:pStyle w:val="ListBullet"/>
      </w:pPr>
      <w:r w:rsidRPr="000B142C">
        <w:t>key agreement.</w:t>
      </w:r>
    </w:p>
    <w:p w14:paraId="235487E1" w14:textId="77777777" w:rsidR="0012749B" w:rsidRPr="000B142C" w:rsidRDefault="0012749B" w:rsidP="00B67C8A">
      <w:pPr>
        <w:pStyle w:val="PARAGRAPH"/>
      </w:pPr>
      <w:r w:rsidRPr="000B142C">
        <w:t xml:space="preserve">Keys used with symmetric key algorithms are specified in </w:t>
      </w:r>
      <w:r w:rsidRPr="000B142C">
        <w:fldChar w:fldCharType="begin" w:fldLock="1"/>
      </w:r>
      <w:r w:rsidRPr="000B142C">
        <w:instrText xml:space="preserve"> REF _Ref373699938 \r \h </w:instrText>
      </w:r>
      <w:r w:rsidR="000B142C">
        <w:instrText xml:space="preserve"> \* MERGEFORMAT </w:instrText>
      </w:r>
      <w:r w:rsidRPr="000B142C">
        <w:fldChar w:fldCharType="separate"/>
      </w:r>
      <w:r w:rsidR="00811F07" w:rsidRPr="000B142C">
        <w:t>5.5</w:t>
      </w:r>
      <w:r w:rsidRPr="000B142C">
        <w:fldChar w:fldCharType="end"/>
      </w:r>
      <w:r w:rsidRPr="000B142C">
        <w:t>.</w:t>
      </w:r>
    </w:p>
    <w:p w14:paraId="7CED7CCE" w14:textId="77777777" w:rsidR="0012749B" w:rsidRPr="000B142C" w:rsidRDefault="0012749B" w:rsidP="00B67C8A">
      <w:pPr>
        <w:pStyle w:val="PARAGRAPH"/>
      </w:pPr>
      <w:r w:rsidRPr="000B142C">
        <w:t xml:space="preserve">Keys used with public key algorithms are specified in </w:t>
      </w:r>
      <w:r w:rsidRPr="000B142C">
        <w:fldChar w:fldCharType="begin" w:fldLock="1"/>
      </w:r>
      <w:r w:rsidRPr="000B142C">
        <w:instrText xml:space="preserve"> REF _Ref378013927 \r \h </w:instrText>
      </w:r>
      <w:r w:rsidR="000B142C">
        <w:instrText xml:space="preserve"> \* MERGEFORMAT </w:instrText>
      </w:r>
      <w:r w:rsidRPr="000B142C">
        <w:fldChar w:fldCharType="separate"/>
      </w:r>
      <w:r w:rsidR="00811F07" w:rsidRPr="000B142C">
        <w:t>5.6</w:t>
      </w:r>
      <w:r w:rsidRPr="000B142C">
        <w:fldChar w:fldCharType="end"/>
      </w:r>
      <w:r w:rsidRPr="000B142C">
        <w:t>.</w:t>
      </w:r>
    </w:p>
    <w:p w14:paraId="3DD9E246" w14:textId="77777777" w:rsidR="0012749B" w:rsidRPr="000B142C" w:rsidRDefault="0012749B" w:rsidP="00B67C8A">
      <w:pPr>
        <w:pStyle w:val="Heading2"/>
      </w:pPr>
      <w:bookmarkStart w:id="2061" w:name="_Toc392501260"/>
      <w:bookmarkStart w:id="2062" w:name="_Toc386027413"/>
      <w:bookmarkStart w:id="2063" w:name="_Toc378104302"/>
      <w:bookmarkStart w:id="2064" w:name="_Ref373699942"/>
      <w:bookmarkStart w:id="2065" w:name="_Ref373699938"/>
      <w:bookmarkStart w:id="2066" w:name="_Toc437856455"/>
      <w:bookmarkStart w:id="2067" w:name="_Toc97127215"/>
      <w:r w:rsidRPr="000B142C">
        <w:t>Key used with symmetric key algorithms</w:t>
      </w:r>
      <w:bookmarkEnd w:id="2061"/>
      <w:bookmarkEnd w:id="2062"/>
      <w:bookmarkEnd w:id="2063"/>
      <w:bookmarkEnd w:id="2064"/>
      <w:bookmarkEnd w:id="2065"/>
      <w:bookmarkEnd w:id="2066"/>
      <w:bookmarkEnd w:id="2067"/>
    </w:p>
    <w:p w14:paraId="6ACA5F95" w14:textId="77777777" w:rsidR="0012749B" w:rsidRPr="000B142C" w:rsidRDefault="0012749B" w:rsidP="00B67C8A">
      <w:pPr>
        <w:pStyle w:val="Heading3"/>
      </w:pPr>
      <w:bookmarkStart w:id="2068" w:name="_Toc392501261"/>
      <w:bookmarkStart w:id="2069" w:name="_Ref390978446"/>
      <w:bookmarkStart w:id="2070" w:name="_Ref389738095"/>
      <w:bookmarkStart w:id="2071" w:name="_Ref342552061"/>
      <w:bookmarkStart w:id="2072" w:name="_Toc378104303"/>
      <w:bookmarkStart w:id="2073" w:name="_Toc387080476"/>
      <w:bookmarkStart w:id="2074" w:name="_Toc437856456"/>
      <w:bookmarkStart w:id="2075" w:name="_Toc97127216"/>
      <w:r w:rsidRPr="000B142C">
        <w:t>Symmetric keys</w:t>
      </w:r>
      <w:r w:rsidRPr="000B142C">
        <w:fldChar w:fldCharType="begin"/>
      </w:r>
      <w:r w:rsidRPr="000B142C">
        <w:instrText xml:space="preserve"> XE "Symmetric key" </w:instrText>
      </w:r>
      <w:r w:rsidRPr="000B142C">
        <w:fldChar w:fldCharType="end"/>
      </w:r>
      <w:r w:rsidRPr="000B142C">
        <w:t xml:space="preserve"> types</w:t>
      </w:r>
      <w:bookmarkEnd w:id="2068"/>
      <w:bookmarkEnd w:id="2069"/>
      <w:bookmarkEnd w:id="2070"/>
      <w:bookmarkEnd w:id="2071"/>
      <w:bookmarkEnd w:id="2072"/>
      <w:bookmarkEnd w:id="2073"/>
      <w:bookmarkEnd w:id="2074"/>
      <w:bookmarkEnd w:id="2075"/>
    </w:p>
    <w:p w14:paraId="70C1D442" w14:textId="77777777" w:rsidR="0012749B" w:rsidRDefault="0012749B" w:rsidP="00B67C8A">
      <w:pPr>
        <w:pStyle w:val="PARAGRAPH"/>
      </w:pPr>
      <w:r>
        <w:t>Symmetric keys are classified according to:</w:t>
      </w:r>
    </w:p>
    <w:p w14:paraId="56F8CF00" w14:textId="77777777" w:rsidR="0012749B" w:rsidRDefault="0012749B" w:rsidP="00695ACD">
      <w:pPr>
        <w:pStyle w:val="ListNumber"/>
        <w:numPr>
          <w:ilvl w:val="0"/>
          <w:numId w:val="92"/>
        </w:numPr>
      </w:pPr>
      <w:r>
        <w:t>their purpose:</w:t>
      </w:r>
    </w:p>
    <w:p w14:paraId="222A29EA" w14:textId="074032CF" w:rsidR="0012749B" w:rsidRDefault="0012749B" w:rsidP="00695ACD">
      <w:pPr>
        <w:pStyle w:val="ListNumber2"/>
        <w:numPr>
          <w:ilvl w:val="0"/>
          <w:numId w:val="81"/>
        </w:numPr>
      </w:pPr>
      <w:r>
        <w:t>a key encrypting key</w:t>
      </w:r>
      <w:r>
        <w:fldChar w:fldCharType="begin"/>
      </w:r>
      <w:r>
        <w:instrText xml:space="preserve"> XE "Key Encrypting Key, KEK" </w:instrText>
      </w:r>
      <w:r>
        <w:fldChar w:fldCharType="end"/>
      </w:r>
      <w:r>
        <w:t xml:space="preserve"> (KEK) is used to encrypt / decrypt other symmetric keys; see </w:t>
      </w:r>
      <w:r>
        <w:fldChar w:fldCharType="begin" w:fldLock="1"/>
      </w:r>
      <w:r>
        <w:instrText xml:space="preserve"> REF _Ref387082532 \r \h </w:instrText>
      </w:r>
      <w:r w:rsidR="00B67C8A">
        <w:instrText xml:space="preserve"> \* MERGEFORMAT </w:instrText>
      </w:r>
      <w:r>
        <w:fldChar w:fldCharType="separate"/>
      </w:r>
      <w:r w:rsidR="00811F07">
        <w:t>5.5.4</w:t>
      </w:r>
      <w:r>
        <w:fldChar w:fldCharType="end"/>
      </w:r>
      <w:r>
        <w:t xml:space="preserve">. In </w:t>
      </w:r>
      <w:del w:id="2076" w:author="John Cowburn" w:date="2021-04-16T13:57:00Z">
        <w:r w:rsidDel="00635BE8">
          <w:delText>DLMS</w:delText>
        </w:r>
      </w:del>
      <w:ins w:id="2077" w:author="John Cowburn" w:date="2021-04-16T13:57:00Z">
        <w:r w:rsidR="00635BE8">
          <w:t>DLMS®</w:t>
        </w:r>
      </w:ins>
      <w:r>
        <w:t>/COSEM this is the master key</w:t>
      </w:r>
      <w:r>
        <w:fldChar w:fldCharType="begin"/>
      </w:r>
      <w:r>
        <w:instrText xml:space="preserve"> XE "Master key" </w:instrText>
      </w:r>
      <w:r>
        <w:fldChar w:fldCharType="end"/>
      </w:r>
      <w:r>
        <w:t>;</w:t>
      </w:r>
    </w:p>
    <w:p w14:paraId="4696B399" w14:textId="77777777" w:rsidR="0012749B" w:rsidRDefault="0012749B" w:rsidP="00695ACD">
      <w:pPr>
        <w:pStyle w:val="ListNumber2"/>
        <w:numPr>
          <w:ilvl w:val="0"/>
          <w:numId w:val="81"/>
        </w:numPr>
      </w:pPr>
      <w:r>
        <w:t>an encryption key</w:t>
      </w:r>
      <w:r>
        <w:fldChar w:fldCharType="begin"/>
      </w:r>
      <w:r>
        <w:instrText xml:space="preserve"> XE "Encryption key" </w:instrText>
      </w:r>
      <w:r>
        <w:fldChar w:fldCharType="end"/>
      </w:r>
      <w:r>
        <w:t xml:space="preserve"> is used as the block cipher key</w:t>
      </w:r>
      <w:r>
        <w:fldChar w:fldCharType="begin"/>
      </w:r>
      <w:r>
        <w:instrText xml:space="preserve"> XE "Block cipher key" </w:instrText>
      </w:r>
      <w:r>
        <w:fldChar w:fldCharType="end"/>
      </w:r>
      <w:r>
        <w:t xml:space="preserve"> of the AES-GCM algorithm, see also </w:t>
      </w:r>
      <w:r>
        <w:fldChar w:fldCharType="begin" w:fldLock="1"/>
      </w:r>
      <w:r>
        <w:instrText xml:space="preserve"> REF _Ref387084823 \r \h </w:instrText>
      </w:r>
      <w:r>
        <w:fldChar w:fldCharType="separate"/>
      </w:r>
      <w:r w:rsidR="00811F07">
        <w:t>5.3.3.7.4</w:t>
      </w:r>
      <w:r>
        <w:fldChar w:fldCharType="end"/>
      </w:r>
      <w:r>
        <w:t>;</w:t>
      </w:r>
    </w:p>
    <w:p w14:paraId="1E74DA43" w14:textId="77777777" w:rsidR="0012749B" w:rsidRDefault="0012749B" w:rsidP="00695ACD">
      <w:pPr>
        <w:pStyle w:val="ListNumber2"/>
        <w:numPr>
          <w:ilvl w:val="0"/>
          <w:numId w:val="81"/>
        </w:numPr>
      </w:pPr>
      <w:r>
        <w:t>an authentication key</w:t>
      </w:r>
      <w:r>
        <w:fldChar w:fldCharType="begin"/>
      </w:r>
      <w:r>
        <w:instrText xml:space="preserve"> XE "Authentication key" </w:instrText>
      </w:r>
      <w:r>
        <w:fldChar w:fldCharType="end"/>
      </w:r>
      <w:r>
        <w:t xml:space="preserve"> is used as Additional Authenticated Data</w:t>
      </w:r>
      <w:r>
        <w:fldChar w:fldCharType="begin"/>
      </w:r>
      <w:r>
        <w:instrText xml:space="preserve"> XE "Additional Authenticated Data" </w:instrText>
      </w:r>
      <w:r>
        <w:fldChar w:fldCharType="end"/>
      </w:r>
      <w:r>
        <w:t xml:space="preserve"> (AAD) in the AES-GCM algorithm, see also </w:t>
      </w:r>
      <w:r>
        <w:fldChar w:fldCharType="begin" w:fldLock="1"/>
      </w:r>
      <w:r>
        <w:instrText xml:space="preserve"> REF _Ref387084824 \r \h </w:instrText>
      </w:r>
      <w:r>
        <w:fldChar w:fldCharType="separate"/>
      </w:r>
      <w:r w:rsidR="00811F07">
        <w:t>5.3.3.7.5</w:t>
      </w:r>
      <w:r>
        <w:fldChar w:fldCharType="end"/>
      </w:r>
      <w:r>
        <w:t>.</w:t>
      </w:r>
    </w:p>
    <w:p w14:paraId="03E6027A" w14:textId="77777777" w:rsidR="0012749B" w:rsidRDefault="0012749B" w:rsidP="00084014">
      <w:pPr>
        <w:pStyle w:val="ListNumber"/>
        <w:tabs>
          <w:tab w:val="left" w:pos="340"/>
        </w:tabs>
      </w:pPr>
      <w:r>
        <w:t>their lifetime:</w:t>
      </w:r>
    </w:p>
    <w:p w14:paraId="29F9B666" w14:textId="5E72B872" w:rsidR="0012749B" w:rsidRDefault="0012749B" w:rsidP="00695ACD">
      <w:pPr>
        <w:pStyle w:val="ListNumber2"/>
        <w:numPr>
          <w:ilvl w:val="0"/>
          <w:numId w:val="82"/>
        </w:numPr>
      </w:pPr>
      <w:r>
        <w:t xml:space="preserve">static keys that are intended to be used for a relatively long period of time. In </w:t>
      </w:r>
      <w:del w:id="2078" w:author="John Cowburn" w:date="2021-04-16T13:57:00Z">
        <w:r w:rsidDel="00635BE8">
          <w:delText>DLMS</w:delText>
        </w:r>
      </w:del>
      <w:ins w:id="2079" w:author="John Cowburn" w:date="2021-04-16T13:57:00Z">
        <w:r w:rsidR="00635BE8">
          <w:t>DLMS®</w:t>
        </w:r>
      </w:ins>
      <w:r>
        <w:t>/COSEM these may be:</w:t>
      </w:r>
    </w:p>
    <w:p w14:paraId="6BD723BF" w14:textId="77777777" w:rsidR="0012749B" w:rsidRDefault="0012749B" w:rsidP="0003421B">
      <w:pPr>
        <w:pStyle w:val="ListBullet3"/>
      </w:pPr>
      <w:r>
        <w:t>a global key</w:t>
      </w:r>
      <w:r>
        <w:fldChar w:fldCharType="begin"/>
      </w:r>
      <w:r>
        <w:instrText xml:space="preserve"> XE "Global key" </w:instrText>
      </w:r>
      <w:r>
        <w:fldChar w:fldCharType="end"/>
      </w:r>
      <w:r>
        <w:t xml:space="preserve"> that may be used over several AAs established repeatedly between the same partners. A global key may be a unicast encryption key (GUEK)</w:t>
      </w:r>
      <w:r>
        <w:fldChar w:fldCharType="begin"/>
      </w:r>
      <w:r>
        <w:instrText xml:space="preserve"> XE "Global unicast encryption key, GUEK" </w:instrText>
      </w:r>
      <w:r>
        <w:fldChar w:fldCharType="end"/>
      </w:r>
      <w:r>
        <w:t>, a broadcast encryption key (GBEK)</w:t>
      </w:r>
      <w:r>
        <w:fldChar w:fldCharType="begin"/>
      </w:r>
      <w:r>
        <w:instrText xml:space="preserve"> XE "Global broadcast encryption key, GBEK" </w:instrText>
      </w:r>
      <w:r>
        <w:fldChar w:fldCharType="end"/>
      </w:r>
      <w:r>
        <w:t xml:space="preserve"> or an authentication key (GAK)</w:t>
      </w:r>
      <w:r>
        <w:fldChar w:fldCharType="begin"/>
      </w:r>
      <w:r>
        <w:instrText xml:space="preserve"> XE "Authentication key, GAK" </w:instrText>
      </w:r>
      <w:r>
        <w:fldChar w:fldCharType="end"/>
      </w:r>
      <w:r>
        <w:t>;</w:t>
      </w:r>
    </w:p>
    <w:p w14:paraId="3783352C" w14:textId="77777777" w:rsidR="0012749B" w:rsidRDefault="0012749B" w:rsidP="0003421B">
      <w:pPr>
        <w:pStyle w:val="ListBullet3"/>
      </w:pPr>
      <w:r>
        <w:lastRenderedPageBreak/>
        <w:t>a dedicated key</w:t>
      </w:r>
      <w:r>
        <w:fldChar w:fldCharType="begin"/>
      </w:r>
      <w:r>
        <w:instrText xml:space="preserve"> XE "Dedicated key" </w:instrText>
      </w:r>
      <w:r>
        <w:fldChar w:fldCharType="end"/>
      </w:r>
      <w:r>
        <w:t xml:space="preserve"> that may be used repeatedly during a single AA established between two partners. Therefore, its lifetime is the same as the lifetime of the AA. A dedicated key can be only a unicast encryption key.</w:t>
      </w:r>
    </w:p>
    <w:p w14:paraId="3F9BAA48" w14:textId="77777777" w:rsidR="0012749B" w:rsidRDefault="0012749B" w:rsidP="00695ACD">
      <w:pPr>
        <w:pStyle w:val="ListNumber2"/>
        <w:numPr>
          <w:ilvl w:val="0"/>
          <w:numId w:val="82"/>
        </w:numPr>
      </w:pPr>
      <w:r>
        <w:t>ephemeral keys</w:t>
      </w:r>
      <w:r>
        <w:fldChar w:fldCharType="begin"/>
      </w:r>
      <w:r>
        <w:instrText xml:space="preserve"> XE "Ephemeral key" </w:instrText>
      </w:r>
      <w:r>
        <w:fldChar w:fldCharType="end"/>
      </w:r>
      <w:r>
        <w:t xml:space="preserve"> used generally for a single exchange within an AA.</w:t>
      </w:r>
    </w:p>
    <w:p w14:paraId="51E06911" w14:textId="4CC6A2B0" w:rsidR="0012749B" w:rsidRDefault="0012749B" w:rsidP="00B67C8A">
      <w:pPr>
        <w:pStyle w:val="PARAGRAPH"/>
      </w:pPr>
      <w:r>
        <w:t>For generation and distribution of symmetric keys, see</w:t>
      </w:r>
      <w:r w:rsidR="007F30F3">
        <w:t xml:space="preserve"> </w:t>
      </w:r>
      <w:r w:rsidR="007F30F3">
        <w:fldChar w:fldCharType="begin"/>
      </w:r>
      <w:r w:rsidR="007F30F3">
        <w:instrText xml:space="preserve"> REF NIST_SP800_57_Keymgmt \h </w:instrText>
      </w:r>
      <w:r w:rsidR="007F30F3">
        <w:fldChar w:fldCharType="end"/>
      </w:r>
      <w:r w:rsidR="007F30F3">
        <w:t>,</w:t>
      </w:r>
      <w:r>
        <w:t xml:space="preserve"> 8.1.5.2.</w:t>
      </w:r>
    </w:p>
    <w:p w14:paraId="292B9402" w14:textId="0A5A8345" w:rsidR="0012749B" w:rsidRDefault="0012749B" w:rsidP="00B67C8A">
      <w:pPr>
        <w:pStyle w:val="PARAGRAPH"/>
      </w:pPr>
      <w:r>
        <w:t>A master key</w:t>
      </w:r>
      <w:r>
        <w:fldChar w:fldCharType="begin"/>
      </w:r>
      <w:r>
        <w:instrText xml:space="preserve"> XE "Master key" </w:instrText>
      </w:r>
      <w:r>
        <w:fldChar w:fldCharType="end"/>
      </w:r>
      <w:r>
        <w:t xml:space="preserve"> and global keys are established between each </w:t>
      </w:r>
      <w:del w:id="2080" w:author="John Cowburn" w:date="2021-04-16T13:57:00Z">
        <w:r w:rsidDel="00635BE8">
          <w:delText>DLMS</w:delText>
        </w:r>
      </w:del>
      <w:ins w:id="2081" w:author="John Cowburn" w:date="2021-04-16T13:57:00Z">
        <w:r w:rsidR="00635BE8">
          <w:t>DLMS®</w:t>
        </w:r>
      </w:ins>
      <w:r>
        <w:t xml:space="preserve">/COSEM client – server pair using one of the methods shown in </w:t>
      </w:r>
      <w:r>
        <w:fldChar w:fldCharType="begin" w:fldLock="1"/>
      </w:r>
      <w:r>
        <w:instrText xml:space="preserve"> REF _Ref339135103 \h  \* MERGEFORMAT </w:instrText>
      </w:r>
      <w:r>
        <w:fldChar w:fldCharType="separate"/>
      </w:r>
      <w:r w:rsidR="00811F07" w:rsidRPr="00811F07">
        <w:t xml:space="preserve">Table </w:t>
      </w:r>
      <w:r w:rsidR="00811F07" w:rsidRPr="00811F07">
        <w:rPr>
          <w:noProof/>
        </w:rPr>
        <w:t>10</w:t>
      </w:r>
      <w:r>
        <w:fldChar w:fldCharType="end"/>
      </w:r>
      <w:r>
        <w:t xml:space="preserve">. They should be renewed in appropriate intervals, see </w:t>
      </w:r>
      <w:r>
        <w:fldChar w:fldCharType="begin" w:fldLock="1"/>
      </w:r>
      <w:r>
        <w:instrText xml:space="preserve"> REF _Ref342049509 \r \h  \* MERGEFORMAT </w:instrText>
      </w:r>
      <w:r>
        <w:fldChar w:fldCharType="separate"/>
      </w:r>
      <w:r w:rsidR="00811F07">
        <w:t>5.3.3.7.3</w:t>
      </w:r>
      <w:r>
        <w:fldChar w:fldCharType="end"/>
      </w:r>
      <w:r>
        <w:t xml:space="preserve"> and </w:t>
      </w:r>
      <w:r>
        <w:fldChar w:fldCharType="begin" w:fldLock="1"/>
      </w:r>
      <w:r>
        <w:instrText xml:space="preserve"> REF _Ref342553238 \r \h  \* MERGEFORMAT </w:instrText>
      </w:r>
      <w:r>
        <w:fldChar w:fldCharType="separate"/>
      </w:r>
      <w:r w:rsidR="00811F07">
        <w:t>5.5.6</w:t>
      </w:r>
      <w:r>
        <w:fldChar w:fldCharType="end"/>
      </w:r>
      <w:r>
        <w:t>.</w:t>
      </w:r>
    </w:p>
    <w:p w14:paraId="07D9DA9C" w14:textId="0E00ABF7" w:rsidR="0012749B" w:rsidRDefault="0012749B" w:rsidP="00B67C8A">
      <w:pPr>
        <w:pStyle w:val="PARAGRAPH"/>
      </w:pPr>
      <w:r>
        <w:t xml:space="preserve">Dedicated keys are generated by the </w:t>
      </w:r>
      <w:del w:id="2082" w:author="John Cowburn" w:date="2021-04-16T13:57:00Z">
        <w:r w:rsidDel="00635BE8">
          <w:delText>DLMS</w:delText>
        </w:r>
      </w:del>
      <w:ins w:id="2083" w:author="John Cowburn" w:date="2021-04-16T13:57:00Z">
        <w:r w:rsidR="00635BE8">
          <w:t>DLMS®</w:t>
        </w:r>
      </w:ins>
      <w:r>
        <w:t>/COSEM client and transported to the server in the dedicated-key field of the xDLMS InitiateRequest</w:t>
      </w:r>
      <w:r>
        <w:fldChar w:fldCharType="begin"/>
      </w:r>
      <w:r>
        <w:instrText xml:space="preserve"> XE "xDLMS InitiateRequest" </w:instrText>
      </w:r>
      <w:r>
        <w:fldChar w:fldCharType="end"/>
      </w:r>
      <w:r>
        <w:t xml:space="preserve"> APDU, carried by the user-information field of the AARQ APDU. When the dedicated key is present, the xDLMS InitiateRequest APDU shall be authenticated and encrypted using the AES-GCM-128 / 256 algorithm, the global unicast encryption key and – if in use, see </w:t>
      </w:r>
      <w:r>
        <w:fldChar w:fldCharType="begin" w:fldLock="1"/>
      </w:r>
      <w:r>
        <w:instrText xml:space="preserve"> REF _Ref387084825 \r \h  \* MERGEFORMAT </w:instrText>
      </w:r>
      <w:r>
        <w:fldChar w:fldCharType="separate"/>
      </w:r>
      <w:r w:rsidR="00811F07">
        <w:t>5.3.3.7.5</w:t>
      </w:r>
      <w:r>
        <w:fldChar w:fldCharType="end"/>
      </w:r>
      <w:r>
        <w:t xml:space="preserve"> – the authentication key. The xDLMS InitiateResponse</w:t>
      </w:r>
      <w:r>
        <w:fldChar w:fldCharType="begin"/>
      </w:r>
      <w:r>
        <w:instrText xml:space="preserve"> XE "xDLMS InitiateResponse" </w:instrText>
      </w:r>
      <w:r>
        <w:fldChar w:fldCharType="end"/>
      </w:r>
      <w:r>
        <w:t xml:space="preserve"> APDU, carried by the user-information field of the AARE APDU shall be also encrypted and authenticated the same way. When the dedicated key is used, the key-set bit of the security control byte</w:t>
      </w:r>
      <w:r>
        <w:fldChar w:fldCharType="begin"/>
      </w:r>
      <w:r>
        <w:instrText xml:space="preserve"> XE "Security control byte" </w:instrText>
      </w:r>
      <w:r>
        <w:fldChar w:fldCharType="end"/>
      </w:r>
      <w:r>
        <w:t xml:space="preserve">, see </w:t>
      </w:r>
      <w:r>
        <w:fldChar w:fldCharType="begin" w:fldLock="1"/>
      </w:r>
      <w:r>
        <w:instrText xml:space="preserve"> REF _Ref386530592 \h </w:instrText>
      </w:r>
      <w:r>
        <w:fldChar w:fldCharType="separate"/>
      </w:r>
      <w:r w:rsidR="00811F07">
        <w:t xml:space="preserve">Table </w:t>
      </w:r>
      <w:r w:rsidR="00811F07">
        <w:rPr>
          <w:noProof/>
        </w:rPr>
        <w:t>27</w:t>
      </w:r>
      <w:r>
        <w:fldChar w:fldCharType="end"/>
      </w:r>
      <w:r>
        <w:t xml:space="preserve"> – is not relevant and shall be set to zero.</w:t>
      </w:r>
    </w:p>
    <w:p w14:paraId="4BA449E5" w14:textId="77777777" w:rsidR="0012749B" w:rsidRDefault="0012749B" w:rsidP="00B67C8A">
      <w:pPr>
        <w:pStyle w:val="NOTE"/>
      </w:pPr>
      <w:r>
        <w:t>NOTE</w:t>
      </w:r>
      <w:r w:rsidR="00B67C8A">
        <w:t> </w:t>
      </w:r>
      <w:r>
        <w:t>The AARQ and the AARE APDUs themselves are not protected.</w:t>
      </w:r>
    </w:p>
    <w:p w14:paraId="78B3AB02" w14:textId="77777777" w:rsidR="0012749B" w:rsidRDefault="0012749B" w:rsidP="00B67C8A">
      <w:pPr>
        <w:pStyle w:val="PARAGRAPH"/>
      </w:pPr>
      <w:r>
        <w:fldChar w:fldCharType="begin" w:fldLock="1"/>
      </w:r>
      <w:r>
        <w:instrText xml:space="preserve"> REF _Ref339135103 \h  \* MERGEFORMAT </w:instrText>
      </w:r>
      <w:r>
        <w:fldChar w:fldCharType="separate"/>
      </w:r>
      <w:r w:rsidR="00811F07" w:rsidRPr="00811F07">
        <w:t xml:space="preserve">Table </w:t>
      </w:r>
      <w:r w:rsidR="00811F07" w:rsidRPr="00811F07">
        <w:rPr>
          <w:noProof/>
        </w:rPr>
        <w:t>10</w:t>
      </w:r>
      <w:r>
        <w:fldChar w:fldCharType="end"/>
      </w:r>
      <w:r>
        <w:t xml:space="preserve"> summarizes the symmetric key types, their purpose, the methods to establish them and their use with the different APDUs and between different entities.</w:t>
      </w:r>
    </w:p>
    <w:p w14:paraId="1FB45D3F" w14:textId="2D0B4BFB" w:rsidR="0012749B" w:rsidRDefault="0012749B" w:rsidP="00B67C8A">
      <w:pPr>
        <w:pStyle w:val="TABLE-title"/>
      </w:pPr>
      <w:bookmarkStart w:id="2084" w:name="_Ref339135103"/>
      <w:bookmarkStart w:id="2085" w:name="_Toc337830826"/>
      <w:bookmarkStart w:id="2086" w:name="_Toc337837436"/>
      <w:bookmarkStart w:id="2087" w:name="_Toc339091471"/>
      <w:bookmarkStart w:id="2088" w:name="_Toc339091564"/>
      <w:bookmarkStart w:id="2089" w:name="_Toc339091656"/>
      <w:bookmarkStart w:id="2090" w:name="_Toc339092083"/>
      <w:bookmarkStart w:id="2091" w:name="_Toc392501879"/>
      <w:bookmarkStart w:id="2092" w:name="_Toc342993523"/>
      <w:bookmarkStart w:id="2093" w:name="_Toc373340416"/>
      <w:bookmarkStart w:id="2094" w:name="_Toc387080665"/>
      <w:bookmarkStart w:id="2095" w:name="_Toc437856741"/>
      <w:bookmarkStart w:id="2096" w:name="_Toc97127452"/>
      <w:r w:rsidRPr="007261F1">
        <w:lastRenderedPageBreak/>
        <w:t xml:space="preserve">Table </w:t>
      </w:r>
      <w:fldSimple w:instr=" SEQ Table \* ARABIC ">
        <w:r w:rsidR="00DC4BE9">
          <w:rPr>
            <w:noProof/>
          </w:rPr>
          <w:t>10</w:t>
        </w:r>
      </w:fldSimple>
      <w:bookmarkEnd w:id="2084"/>
      <w:r w:rsidRPr="007261F1">
        <w:t xml:space="preserve"> </w:t>
      </w:r>
      <w:bookmarkStart w:id="2097" w:name="_Ref384830930"/>
      <w:r w:rsidRPr="007261F1">
        <w:t xml:space="preserve">– </w:t>
      </w:r>
      <w:bookmarkEnd w:id="2085"/>
      <w:bookmarkEnd w:id="2086"/>
      <w:bookmarkEnd w:id="2087"/>
      <w:bookmarkEnd w:id="2088"/>
      <w:bookmarkEnd w:id="2089"/>
      <w:bookmarkEnd w:id="2090"/>
      <w:r w:rsidRPr="007261F1">
        <w:t>Symmetric keys types</w:t>
      </w:r>
      <w:bookmarkEnd w:id="2091"/>
      <w:bookmarkEnd w:id="2092"/>
      <w:bookmarkEnd w:id="2093"/>
      <w:bookmarkEnd w:id="2094"/>
      <w:bookmarkEnd w:id="2095"/>
      <w:bookmarkEnd w:id="2097"/>
      <w:bookmarkEnd w:id="2096"/>
    </w:p>
    <w:tbl>
      <w:tblPr>
        <w:tblW w:w="9070" w:type="dxa"/>
        <w:jc w:val="center"/>
        <w:tblLook w:val="04A0" w:firstRow="1" w:lastRow="0" w:firstColumn="1" w:lastColumn="0" w:noHBand="0" w:noVBand="1"/>
      </w:tblPr>
      <w:tblGrid>
        <w:gridCol w:w="1365"/>
        <w:gridCol w:w="2726"/>
        <w:gridCol w:w="1849"/>
        <w:gridCol w:w="3130"/>
      </w:tblGrid>
      <w:tr w:rsidR="0012749B" w14:paraId="18C0460D" w14:textId="77777777" w:rsidTr="00077BDE">
        <w:trPr>
          <w:cantSplit/>
          <w:tblHeader/>
          <w:jc w:val="center"/>
        </w:trPr>
        <w:tc>
          <w:tcPr>
            <w:tcW w:w="1360" w:type="dxa"/>
            <w:tcBorders>
              <w:top w:val="single" w:sz="4" w:space="0" w:color="auto"/>
              <w:left w:val="single" w:sz="4" w:space="0" w:color="auto"/>
              <w:bottom w:val="single" w:sz="4" w:space="0" w:color="auto"/>
              <w:right w:val="single" w:sz="4" w:space="0" w:color="auto"/>
            </w:tcBorders>
            <w:hideMark/>
          </w:tcPr>
          <w:p w14:paraId="6569F48E" w14:textId="77777777" w:rsidR="0012749B" w:rsidRDefault="0012749B" w:rsidP="00521E1B">
            <w:pPr>
              <w:pStyle w:val="TABLE-col-heading"/>
            </w:pPr>
            <w:r>
              <w:t>Key type</w:t>
            </w:r>
          </w:p>
        </w:tc>
        <w:tc>
          <w:tcPr>
            <w:tcW w:w="2717" w:type="dxa"/>
            <w:tcBorders>
              <w:top w:val="single" w:sz="4" w:space="0" w:color="auto"/>
              <w:left w:val="single" w:sz="4" w:space="0" w:color="auto"/>
              <w:bottom w:val="single" w:sz="4" w:space="0" w:color="auto"/>
              <w:right w:val="single" w:sz="4" w:space="0" w:color="auto"/>
            </w:tcBorders>
            <w:hideMark/>
          </w:tcPr>
          <w:p w14:paraId="2CD7CE0B" w14:textId="77777777" w:rsidR="0012749B" w:rsidRDefault="0012749B" w:rsidP="00521E1B">
            <w:pPr>
              <w:pStyle w:val="TABLE-col-heading"/>
            </w:pPr>
            <w:r>
              <w:t>Purpose</w:t>
            </w:r>
          </w:p>
        </w:tc>
        <w:tc>
          <w:tcPr>
            <w:tcW w:w="1843" w:type="dxa"/>
            <w:tcBorders>
              <w:top w:val="single" w:sz="4" w:space="0" w:color="auto"/>
              <w:left w:val="single" w:sz="4" w:space="0" w:color="auto"/>
              <w:bottom w:val="single" w:sz="4" w:space="0" w:color="auto"/>
              <w:right w:val="single" w:sz="4" w:space="0" w:color="auto"/>
            </w:tcBorders>
            <w:hideMark/>
          </w:tcPr>
          <w:p w14:paraId="6E084965" w14:textId="77777777" w:rsidR="0012749B" w:rsidRDefault="0012749B" w:rsidP="00521E1B">
            <w:pPr>
              <w:pStyle w:val="TABLE-col-heading"/>
            </w:pPr>
            <w:r>
              <w:t>Key establishment</w:t>
            </w:r>
          </w:p>
        </w:tc>
        <w:tc>
          <w:tcPr>
            <w:tcW w:w="3119" w:type="dxa"/>
            <w:tcBorders>
              <w:top w:val="single" w:sz="4" w:space="0" w:color="auto"/>
              <w:left w:val="single" w:sz="4" w:space="0" w:color="auto"/>
              <w:bottom w:val="single" w:sz="4" w:space="0" w:color="auto"/>
              <w:right w:val="single" w:sz="4" w:space="0" w:color="auto"/>
            </w:tcBorders>
            <w:hideMark/>
          </w:tcPr>
          <w:p w14:paraId="4EF499E2" w14:textId="77777777" w:rsidR="0012749B" w:rsidRDefault="0012749B" w:rsidP="00521E1B">
            <w:pPr>
              <w:pStyle w:val="TABLE-col-heading"/>
            </w:pPr>
            <w:r>
              <w:t>Use</w:t>
            </w:r>
          </w:p>
        </w:tc>
      </w:tr>
      <w:tr w:rsidR="0012749B" w14:paraId="6F0A768B" w14:textId="77777777" w:rsidTr="00077BDE">
        <w:trPr>
          <w:cantSplit/>
          <w:jc w:val="center"/>
        </w:trPr>
        <w:tc>
          <w:tcPr>
            <w:tcW w:w="1360" w:type="dxa"/>
            <w:vMerge w:val="restart"/>
            <w:tcBorders>
              <w:top w:val="single" w:sz="4" w:space="0" w:color="auto"/>
              <w:left w:val="single" w:sz="4" w:space="0" w:color="auto"/>
              <w:bottom w:val="single" w:sz="4" w:space="0" w:color="auto"/>
              <w:right w:val="single" w:sz="4" w:space="0" w:color="auto"/>
            </w:tcBorders>
            <w:vAlign w:val="center"/>
            <w:hideMark/>
          </w:tcPr>
          <w:p w14:paraId="234C171F" w14:textId="77777777" w:rsidR="0012749B" w:rsidRDefault="0012749B" w:rsidP="00521E1B">
            <w:pPr>
              <w:pStyle w:val="TABLE-cell"/>
              <w:keepNext/>
            </w:pPr>
            <w:r>
              <w:rPr>
                <w:szCs w:val="16"/>
              </w:rPr>
              <w:t xml:space="preserve">Master key, KEK </w:t>
            </w:r>
            <w:r w:rsidRPr="002F7A07">
              <w:rPr>
                <w:rStyle w:val="SUPerscript-small"/>
              </w:rPr>
              <w:t>1)</w:t>
            </w:r>
          </w:p>
        </w:tc>
        <w:tc>
          <w:tcPr>
            <w:tcW w:w="2717" w:type="dxa"/>
            <w:vMerge w:val="restart"/>
            <w:tcBorders>
              <w:top w:val="single" w:sz="4" w:space="0" w:color="auto"/>
              <w:left w:val="single" w:sz="4" w:space="0" w:color="auto"/>
              <w:bottom w:val="single" w:sz="4" w:space="0" w:color="auto"/>
              <w:right w:val="single" w:sz="4" w:space="0" w:color="auto"/>
            </w:tcBorders>
            <w:vAlign w:val="center"/>
            <w:hideMark/>
          </w:tcPr>
          <w:p w14:paraId="391FD528" w14:textId="77777777" w:rsidR="0012749B" w:rsidRDefault="0012749B" w:rsidP="00521E1B">
            <w:pPr>
              <w:pStyle w:val="TABLE-cell"/>
              <w:keepNext/>
            </w:pPr>
            <w:r>
              <w:t>Key Encrypting Key (KEK) for</w:t>
            </w:r>
            <w:r w:rsidR="00077BDE">
              <w:t>:</w:t>
            </w:r>
          </w:p>
          <w:p w14:paraId="154131A8" w14:textId="77777777" w:rsidR="0012749B" w:rsidRDefault="0012749B" w:rsidP="00695ACD">
            <w:pPr>
              <w:pStyle w:val="TABLE-cell"/>
              <w:keepNext/>
              <w:numPr>
                <w:ilvl w:val="0"/>
                <w:numId w:val="61"/>
              </w:numPr>
            </w:pPr>
            <w:r>
              <w:t>(new) master key;</w:t>
            </w:r>
          </w:p>
          <w:p w14:paraId="011AB082" w14:textId="77777777" w:rsidR="0012749B" w:rsidRDefault="0012749B" w:rsidP="00695ACD">
            <w:pPr>
              <w:pStyle w:val="TABLE-cell"/>
              <w:keepNext/>
              <w:numPr>
                <w:ilvl w:val="0"/>
                <w:numId w:val="61"/>
              </w:numPr>
            </w:pPr>
            <w:r>
              <w:t>global encryption or authentication keys;</w:t>
            </w:r>
          </w:p>
          <w:p w14:paraId="77F220B9" w14:textId="77777777" w:rsidR="0012749B" w:rsidRDefault="0012749B" w:rsidP="00695ACD">
            <w:pPr>
              <w:pStyle w:val="TABLE-cell"/>
              <w:keepNext/>
              <w:numPr>
                <w:ilvl w:val="0"/>
                <w:numId w:val="61"/>
              </w:numPr>
            </w:pPr>
            <w:r>
              <w:t>ephemeral encryption keys.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EDE4D93" w14:textId="77777777" w:rsidR="0012749B" w:rsidRDefault="0012749B" w:rsidP="00521E1B">
            <w:pPr>
              <w:pStyle w:val="TABLE-cell"/>
              <w:keepNext/>
            </w:pPr>
            <w:r>
              <w:t>Out of band</w:t>
            </w:r>
          </w:p>
        </w:tc>
        <w:tc>
          <w:tcPr>
            <w:tcW w:w="3119" w:type="dxa"/>
            <w:vMerge w:val="restart"/>
            <w:tcBorders>
              <w:top w:val="single" w:sz="4" w:space="0" w:color="auto"/>
              <w:left w:val="single" w:sz="4" w:space="0" w:color="auto"/>
              <w:bottom w:val="single" w:sz="4" w:space="0" w:color="auto"/>
              <w:right w:val="single" w:sz="4" w:space="0" w:color="auto"/>
            </w:tcBorders>
            <w:vAlign w:val="center"/>
            <w:hideMark/>
          </w:tcPr>
          <w:p w14:paraId="5152C2DD" w14:textId="77777777" w:rsidR="0012749B" w:rsidRDefault="0012749B" w:rsidP="00521E1B">
            <w:pPr>
              <w:pStyle w:val="TABLE-cell"/>
              <w:keepNext/>
            </w:pPr>
            <w:r>
              <w:t xml:space="preserve">Can be identified as the KEK in general-ciphering APDUs between client-server, see </w:t>
            </w:r>
            <w:r>
              <w:fldChar w:fldCharType="begin" w:fldLock="1"/>
            </w:r>
            <w:r>
              <w:instrText xml:space="preserve"> REF _Ref339262909 \h  \* MERGEFORMAT </w:instrText>
            </w:r>
            <w:r>
              <w:fldChar w:fldCharType="separate"/>
            </w:r>
            <w:r w:rsidR="00811F07" w:rsidRPr="00811F07">
              <w:t xml:space="preserve">Table </w:t>
            </w:r>
            <w:r w:rsidR="00811F07" w:rsidRPr="00811F07">
              <w:rPr>
                <w:noProof/>
              </w:rPr>
              <w:t>11</w:t>
            </w:r>
            <w:r>
              <w:fldChar w:fldCharType="end"/>
            </w:r>
          </w:p>
        </w:tc>
      </w:tr>
      <w:tr w:rsidR="0012749B" w14:paraId="28BE2227" w14:textId="77777777" w:rsidTr="00077BDE">
        <w:trPr>
          <w:cantSplit/>
          <w:jc w:val="center"/>
        </w:trPr>
        <w:tc>
          <w:tcPr>
            <w:tcW w:w="1360" w:type="dxa"/>
            <w:vMerge/>
            <w:tcBorders>
              <w:top w:val="single" w:sz="4" w:space="0" w:color="auto"/>
              <w:left w:val="single" w:sz="4" w:space="0" w:color="auto"/>
              <w:bottom w:val="single" w:sz="4" w:space="0" w:color="auto"/>
              <w:right w:val="single" w:sz="4" w:space="0" w:color="auto"/>
            </w:tcBorders>
            <w:vAlign w:val="center"/>
            <w:hideMark/>
          </w:tcPr>
          <w:p w14:paraId="7F729FAA" w14:textId="77777777" w:rsidR="0012749B" w:rsidRDefault="0012749B" w:rsidP="00521E1B">
            <w:pPr>
              <w:keepNext/>
              <w:rPr>
                <w:bCs/>
                <w:sz w:val="16"/>
              </w:rPr>
            </w:pPr>
          </w:p>
        </w:tc>
        <w:tc>
          <w:tcPr>
            <w:tcW w:w="2717" w:type="dxa"/>
            <w:vMerge/>
            <w:tcBorders>
              <w:top w:val="single" w:sz="4" w:space="0" w:color="auto"/>
              <w:left w:val="single" w:sz="4" w:space="0" w:color="auto"/>
              <w:bottom w:val="single" w:sz="4" w:space="0" w:color="auto"/>
              <w:right w:val="single" w:sz="4" w:space="0" w:color="auto"/>
            </w:tcBorders>
            <w:vAlign w:val="center"/>
            <w:hideMark/>
          </w:tcPr>
          <w:p w14:paraId="6B642F9F" w14:textId="77777777" w:rsidR="0012749B" w:rsidRDefault="0012749B" w:rsidP="00521E1B">
            <w:pPr>
              <w:keepNext/>
              <w:rPr>
                <w:bCs/>
                <w:sz w:val="16"/>
              </w:rPr>
            </w:pPr>
          </w:p>
        </w:tc>
        <w:tc>
          <w:tcPr>
            <w:tcW w:w="1843" w:type="dxa"/>
            <w:tcBorders>
              <w:top w:val="single" w:sz="4" w:space="0" w:color="auto"/>
              <w:left w:val="single" w:sz="4" w:space="0" w:color="auto"/>
              <w:bottom w:val="single" w:sz="4" w:space="0" w:color="auto"/>
              <w:right w:val="single" w:sz="4" w:space="0" w:color="auto"/>
            </w:tcBorders>
            <w:vAlign w:val="center"/>
            <w:hideMark/>
          </w:tcPr>
          <w:p w14:paraId="7D83D221" w14:textId="77777777" w:rsidR="0012749B" w:rsidRDefault="0012749B" w:rsidP="00521E1B">
            <w:pPr>
              <w:pStyle w:val="TABLE-cell"/>
              <w:keepNext/>
            </w:pPr>
            <w:r>
              <w:t>Key wrap</w:t>
            </w:r>
            <w:r w:rsidR="00217AB5">
              <w:t>ping</w:t>
            </w:r>
          </w:p>
        </w:tc>
        <w:tc>
          <w:tcPr>
            <w:tcW w:w="3119" w:type="dxa"/>
            <w:vMerge/>
            <w:tcBorders>
              <w:top w:val="single" w:sz="4" w:space="0" w:color="auto"/>
              <w:left w:val="single" w:sz="4" w:space="0" w:color="auto"/>
              <w:bottom w:val="single" w:sz="4" w:space="0" w:color="auto"/>
              <w:right w:val="single" w:sz="4" w:space="0" w:color="auto"/>
            </w:tcBorders>
            <w:vAlign w:val="center"/>
            <w:hideMark/>
          </w:tcPr>
          <w:p w14:paraId="4521476E" w14:textId="77777777" w:rsidR="0012749B" w:rsidRDefault="0012749B" w:rsidP="00521E1B">
            <w:pPr>
              <w:keepNext/>
              <w:rPr>
                <w:bCs/>
                <w:sz w:val="16"/>
              </w:rPr>
            </w:pPr>
          </w:p>
        </w:tc>
      </w:tr>
      <w:tr w:rsidR="0012749B" w14:paraId="250352D9" w14:textId="77777777" w:rsidTr="00077BDE">
        <w:trPr>
          <w:cantSplit/>
          <w:jc w:val="center"/>
        </w:trPr>
        <w:tc>
          <w:tcPr>
            <w:tcW w:w="1360" w:type="dxa"/>
            <w:vMerge/>
            <w:tcBorders>
              <w:top w:val="single" w:sz="4" w:space="0" w:color="auto"/>
              <w:left w:val="single" w:sz="4" w:space="0" w:color="auto"/>
              <w:bottom w:val="single" w:sz="4" w:space="0" w:color="auto"/>
              <w:right w:val="single" w:sz="4" w:space="0" w:color="auto"/>
            </w:tcBorders>
            <w:vAlign w:val="center"/>
            <w:hideMark/>
          </w:tcPr>
          <w:p w14:paraId="2130E7D2" w14:textId="77777777" w:rsidR="0012749B" w:rsidRDefault="0012749B" w:rsidP="00521E1B">
            <w:pPr>
              <w:keepNext/>
              <w:rPr>
                <w:bCs/>
                <w:sz w:val="16"/>
              </w:rPr>
            </w:pPr>
          </w:p>
        </w:tc>
        <w:tc>
          <w:tcPr>
            <w:tcW w:w="2717" w:type="dxa"/>
            <w:vMerge/>
            <w:tcBorders>
              <w:top w:val="single" w:sz="4" w:space="0" w:color="auto"/>
              <w:left w:val="single" w:sz="4" w:space="0" w:color="auto"/>
              <w:bottom w:val="single" w:sz="4" w:space="0" w:color="auto"/>
              <w:right w:val="single" w:sz="4" w:space="0" w:color="auto"/>
            </w:tcBorders>
            <w:vAlign w:val="center"/>
            <w:hideMark/>
          </w:tcPr>
          <w:p w14:paraId="6C3A18DC" w14:textId="77777777" w:rsidR="0012749B" w:rsidRDefault="0012749B" w:rsidP="00521E1B">
            <w:pPr>
              <w:keepNext/>
              <w:rPr>
                <w:bCs/>
                <w:sz w:val="16"/>
              </w:rPr>
            </w:pPr>
          </w:p>
        </w:tc>
        <w:tc>
          <w:tcPr>
            <w:tcW w:w="1843" w:type="dxa"/>
            <w:tcBorders>
              <w:top w:val="single" w:sz="4" w:space="0" w:color="auto"/>
              <w:left w:val="single" w:sz="4" w:space="0" w:color="auto"/>
              <w:bottom w:val="single" w:sz="4" w:space="0" w:color="auto"/>
              <w:right w:val="single" w:sz="4" w:space="0" w:color="auto"/>
            </w:tcBorders>
            <w:vAlign w:val="center"/>
            <w:hideMark/>
          </w:tcPr>
          <w:p w14:paraId="0BD8AB42" w14:textId="77777777" w:rsidR="0012749B" w:rsidRDefault="0012749B" w:rsidP="00521E1B">
            <w:pPr>
              <w:pStyle w:val="TABLE-cell"/>
              <w:keepNext/>
            </w:pPr>
            <w:r>
              <w:t xml:space="preserve">Key agreement </w:t>
            </w:r>
            <w:r w:rsidRPr="002F7A07">
              <w:rPr>
                <w:rStyle w:val="SUPerscript-small"/>
              </w:rPr>
              <w:t>3)</w:t>
            </w:r>
          </w:p>
        </w:tc>
        <w:tc>
          <w:tcPr>
            <w:tcW w:w="3119" w:type="dxa"/>
            <w:vMerge/>
            <w:tcBorders>
              <w:top w:val="single" w:sz="4" w:space="0" w:color="auto"/>
              <w:left w:val="single" w:sz="4" w:space="0" w:color="auto"/>
              <w:bottom w:val="single" w:sz="4" w:space="0" w:color="auto"/>
              <w:right w:val="single" w:sz="4" w:space="0" w:color="auto"/>
            </w:tcBorders>
            <w:vAlign w:val="center"/>
            <w:hideMark/>
          </w:tcPr>
          <w:p w14:paraId="122EB5DB" w14:textId="77777777" w:rsidR="0012749B" w:rsidRDefault="0012749B" w:rsidP="00521E1B">
            <w:pPr>
              <w:keepNext/>
              <w:rPr>
                <w:bCs/>
                <w:sz w:val="16"/>
              </w:rPr>
            </w:pPr>
          </w:p>
        </w:tc>
      </w:tr>
      <w:tr w:rsidR="0012749B" w14:paraId="6AE68964" w14:textId="77777777" w:rsidTr="00077BDE">
        <w:trPr>
          <w:cantSplit/>
          <w:jc w:val="center"/>
        </w:trPr>
        <w:tc>
          <w:tcPr>
            <w:tcW w:w="1360" w:type="dxa"/>
            <w:vMerge w:val="restart"/>
            <w:tcBorders>
              <w:top w:val="single" w:sz="4" w:space="0" w:color="auto"/>
              <w:left w:val="single" w:sz="4" w:space="0" w:color="auto"/>
              <w:bottom w:val="single" w:sz="4" w:space="0" w:color="auto"/>
              <w:right w:val="single" w:sz="4" w:space="0" w:color="auto"/>
            </w:tcBorders>
            <w:vAlign w:val="center"/>
            <w:hideMark/>
          </w:tcPr>
          <w:p w14:paraId="0B8E22D5" w14:textId="77777777" w:rsidR="0012749B" w:rsidRDefault="0012749B" w:rsidP="00521E1B">
            <w:pPr>
              <w:pStyle w:val="TABLE-cell"/>
              <w:keepNext/>
            </w:pPr>
            <w:r>
              <w:t xml:space="preserve">Global unicast encryption key, GUEK </w:t>
            </w:r>
            <w:r w:rsidRPr="002F7A07">
              <w:rPr>
                <w:rStyle w:val="SUPerscript-small"/>
              </w:rPr>
              <w:t>2)</w:t>
            </w:r>
          </w:p>
        </w:tc>
        <w:tc>
          <w:tcPr>
            <w:tcW w:w="2717" w:type="dxa"/>
            <w:vMerge w:val="restart"/>
            <w:tcBorders>
              <w:top w:val="single" w:sz="4" w:space="0" w:color="auto"/>
              <w:left w:val="single" w:sz="4" w:space="0" w:color="auto"/>
              <w:bottom w:val="single" w:sz="4" w:space="0" w:color="auto"/>
              <w:right w:val="single" w:sz="4" w:space="0" w:color="auto"/>
            </w:tcBorders>
            <w:vAlign w:val="center"/>
            <w:hideMark/>
          </w:tcPr>
          <w:p w14:paraId="66DAEA3E" w14:textId="77777777" w:rsidR="0012749B" w:rsidRDefault="0012749B" w:rsidP="00521E1B">
            <w:pPr>
              <w:pStyle w:val="TABLE-cell"/>
              <w:keepNext/>
            </w:pPr>
            <w:r>
              <w:t>Block cipher key for unicast</w:t>
            </w:r>
          </w:p>
          <w:p w14:paraId="77593472" w14:textId="77777777" w:rsidR="0012749B" w:rsidRDefault="0012749B" w:rsidP="00695ACD">
            <w:pPr>
              <w:pStyle w:val="TABLE-cell"/>
              <w:keepNext/>
              <w:numPr>
                <w:ilvl w:val="0"/>
                <w:numId w:val="61"/>
              </w:numPr>
            </w:pPr>
            <w:r>
              <w:t>xDLMS APDUs and / or</w:t>
            </w:r>
          </w:p>
          <w:p w14:paraId="343DF725" w14:textId="77777777" w:rsidR="0012749B" w:rsidRDefault="0012749B" w:rsidP="00695ACD">
            <w:pPr>
              <w:pStyle w:val="TABLE-cell"/>
              <w:keepNext/>
              <w:numPr>
                <w:ilvl w:val="0"/>
                <w:numId w:val="61"/>
              </w:numPr>
            </w:pPr>
            <w:r>
              <w:t>COSEM Data</w:t>
            </w:r>
          </w:p>
        </w:tc>
        <w:tc>
          <w:tcPr>
            <w:tcW w:w="1843" w:type="dxa"/>
            <w:tcBorders>
              <w:top w:val="single" w:sz="4" w:space="0" w:color="auto"/>
              <w:left w:val="single" w:sz="4" w:space="0" w:color="auto"/>
              <w:bottom w:val="single" w:sz="4" w:space="0" w:color="auto"/>
              <w:right w:val="single" w:sz="4" w:space="0" w:color="auto"/>
            </w:tcBorders>
            <w:vAlign w:val="center"/>
            <w:hideMark/>
          </w:tcPr>
          <w:p w14:paraId="483F187D" w14:textId="77777777" w:rsidR="0012749B" w:rsidRDefault="0012749B" w:rsidP="00521E1B">
            <w:pPr>
              <w:pStyle w:val="TABLE-cell"/>
              <w:keepNext/>
            </w:pPr>
            <w:r>
              <w:t>Key wrap</w:t>
            </w:r>
            <w:r w:rsidR="00217AB5">
              <w:t>ping</w:t>
            </w:r>
          </w:p>
        </w:tc>
        <w:tc>
          <w:tcPr>
            <w:tcW w:w="3119" w:type="dxa"/>
            <w:vMerge w:val="restart"/>
            <w:tcBorders>
              <w:top w:val="single" w:sz="4" w:space="0" w:color="auto"/>
              <w:left w:val="single" w:sz="4" w:space="0" w:color="auto"/>
              <w:bottom w:val="single" w:sz="4" w:space="0" w:color="auto"/>
              <w:right w:val="single" w:sz="4" w:space="0" w:color="auto"/>
            </w:tcBorders>
            <w:vAlign w:val="center"/>
            <w:hideMark/>
          </w:tcPr>
          <w:p w14:paraId="379B4947" w14:textId="77777777" w:rsidR="0012749B" w:rsidRDefault="0012749B" w:rsidP="00695ACD">
            <w:pPr>
              <w:pStyle w:val="TABLE-cell"/>
              <w:keepNext/>
              <w:numPr>
                <w:ilvl w:val="0"/>
                <w:numId w:val="61"/>
              </w:numPr>
            </w:pPr>
            <w:r>
              <w:t>service-specific global ciphering APDU client-server</w:t>
            </w:r>
          </w:p>
          <w:p w14:paraId="5B5708C6" w14:textId="77777777" w:rsidR="0012749B" w:rsidRDefault="0012749B" w:rsidP="00695ACD">
            <w:pPr>
              <w:pStyle w:val="TABLE-cell"/>
              <w:keepNext/>
              <w:numPr>
                <w:ilvl w:val="0"/>
                <w:numId w:val="61"/>
              </w:numPr>
            </w:pPr>
            <w:r>
              <w:t>general-glo-ciphering APDU client-server</w:t>
            </w:r>
          </w:p>
          <w:p w14:paraId="34F887EB" w14:textId="77777777" w:rsidR="0012749B" w:rsidRDefault="0012749B" w:rsidP="00695ACD">
            <w:pPr>
              <w:pStyle w:val="TABLE-cell"/>
              <w:keepNext/>
              <w:numPr>
                <w:ilvl w:val="0"/>
                <w:numId w:val="61"/>
              </w:numPr>
            </w:pPr>
            <w:r>
              <w:t>general-ciphering APDU client-server</w:t>
            </w:r>
          </w:p>
          <w:p w14:paraId="3D83231B" w14:textId="77777777" w:rsidR="0012749B" w:rsidRDefault="0012749B" w:rsidP="00695ACD">
            <w:pPr>
              <w:pStyle w:val="TABLE-cell"/>
              <w:keepNext/>
              <w:numPr>
                <w:ilvl w:val="0"/>
                <w:numId w:val="61"/>
              </w:numPr>
            </w:pPr>
            <w:r>
              <w:t>“Data protection” object protection parameters</w:t>
            </w:r>
          </w:p>
        </w:tc>
      </w:tr>
      <w:tr w:rsidR="0012749B" w14:paraId="235C07EF" w14:textId="77777777" w:rsidTr="00077BDE">
        <w:trPr>
          <w:cantSplit/>
          <w:jc w:val="center"/>
        </w:trPr>
        <w:tc>
          <w:tcPr>
            <w:tcW w:w="1360" w:type="dxa"/>
            <w:vMerge/>
            <w:tcBorders>
              <w:top w:val="single" w:sz="4" w:space="0" w:color="auto"/>
              <w:left w:val="single" w:sz="4" w:space="0" w:color="auto"/>
              <w:bottom w:val="single" w:sz="4" w:space="0" w:color="auto"/>
              <w:right w:val="single" w:sz="4" w:space="0" w:color="auto"/>
            </w:tcBorders>
            <w:vAlign w:val="center"/>
            <w:hideMark/>
          </w:tcPr>
          <w:p w14:paraId="29319F37" w14:textId="77777777" w:rsidR="0012749B" w:rsidRDefault="0012749B" w:rsidP="00521E1B">
            <w:pPr>
              <w:keepNext/>
              <w:rPr>
                <w:bCs/>
                <w:sz w:val="16"/>
              </w:rPr>
            </w:pPr>
          </w:p>
        </w:tc>
        <w:tc>
          <w:tcPr>
            <w:tcW w:w="2717" w:type="dxa"/>
            <w:vMerge/>
            <w:tcBorders>
              <w:top w:val="single" w:sz="4" w:space="0" w:color="auto"/>
              <w:left w:val="single" w:sz="4" w:space="0" w:color="auto"/>
              <w:bottom w:val="single" w:sz="4" w:space="0" w:color="auto"/>
              <w:right w:val="single" w:sz="4" w:space="0" w:color="auto"/>
            </w:tcBorders>
            <w:vAlign w:val="center"/>
            <w:hideMark/>
          </w:tcPr>
          <w:p w14:paraId="6FB5CB62" w14:textId="77777777" w:rsidR="0012749B" w:rsidRDefault="0012749B" w:rsidP="00521E1B">
            <w:pPr>
              <w:keepNext/>
              <w:rPr>
                <w:bCs/>
                <w:sz w:val="16"/>
              </w:rPr>
            </w:pPr>
          </w:p>
        </w:tc>
        <w:tc>
          <w:tcPr>
            <w:tcW w:w="1843" w:type="dxa"/>
            <w:tcBorders>
              <w:top w:val="single" w:sz="4" w:space="0" w:color="auto"/>
              <w:left w:val="single" w:sz="4" w:space="0" w:color="auto"/>
              <w:bottom w:val="single" w:sz="4" w:space="0" w:color="auto"/>
              <w:right w:val="single" w:sz="4" w:space="0" w:color="auto"/>
            </w:tcBorders>
            <w:vAlign w:val="center"/>
            <w:hideMark/>
          </w:tcPr>
          <w:p w14:paraId="2C48569B" w14:textId="77777777" w:rsidR="0012749B" w:rsidRDefault="0012749B" w:rsidP="00521E1B">
            <w:pPr>
              <w:pStyle w:val="TABLE-cell"/>
              <w:keepNext/>
            </w:pPr>
            <w:r>
              <w:t xml:space="preserve">Key agreement </w:t>
            </w:r>
            <w:r w:rsidRPr="002F7A07">
              <w:rPr>
                <w:rStyle w:val="SUPerscript-small"/>
              </w:rPr>
              <w:t>3)</w:t>
            </w:r>
          </w:p>
        </w:tc>
        <w:tc>
          <w:tcPr>
            <w:tcW w:w="3119" w:type="dxa"/>
            <w:vMerge/>
            <w:tcBorders>
              <w:top w:val="single" w:sz="4" w:space="0" w:color="auto"/>
              <w:left w:val="single" w:sz="4" w:space="0" w:color="auto"/>
              <w:bottom w:val="single" w:sz="4" w:space="0" w:color="auto"/>
              <w:right w:val="single" w:sz="4" w:space="0" w:color="auto"/>
            </w:tcBorders>
            <w:vAlign w:val="center"/>
            <w:hideMark/>
          </w:tcPr>
          <w:p w14:paraId="6E2F3047" w14:textId="77777777" w:rsidR="0012749B" w:rsidRDefault="0012749B" w:rsidP="00521E1B">
            <w:pPr>
              <w:keepNext/>
              <w:rPr>
                <w:bCs/>
                <w:sz w:val="16"/>
              </w:rPr>
            </w:pPr>
          </w:p>
        </w:tc>
      </w:tr>
      <w:tr w:rsidR="0012749B" w14:paraId="42774203" w14:textId="77777777" w:rsidTr="00077BDE">
        <w:trPr>
          <w:cantSplit/>
          <w:jc w:val="center"/>
        </w:trPr>
        <w:tc>
          <w:tcPr>
            <w:tcW w:w="1360" w:type="dxa"/>
            <w:tcBorders>
              <w:top w:val="single" w:sz="4" w:space="0" w:color="auto"/>
              <w:left w:val="single" w:sz="4" w:space="0" w:color="auto"/>
              <w:bottom w:val="single" w:sz="4" w:space="0" w:color="auto"/>
              <w:right w:val="single" w:sz="4" w:space="0" w:color="auto"/>
            </w:tcBorders>
            <w:vAlign w:val="center"/>
            <w:hideMark/>
          </w:tcPr>
          <w:p w14:paraId="1CA92448" w14:textId="77777777" w:rsidR="0012749B" w:rsidRDefault="0012749B" w:rsidP="00521E1B">
            <w:pPr>
              <w:pStyle w:val="TABLE-cell"/>
              <w:keepNext/>
            </w:pPr>
            <w:r>
              <w:t xml:space="preserve">Global broadcast encryption key, GBEK </w:t>
            </w:r>
            <w:r w:rsidRPr="002F7A07">
              <w:rPr>
                <w:rStyle w:val="SUPerscript-small"/>
              </w:rPr>
              <w:t>2)</w:t>
            </w:r>
          </w:p>
        </w:tc>
        <w:tc>
          <w:tcPr>
            <w:tcW w:w="2717" w:type="dxa"/>
            <w:tcBorders>
              <w:top w:val="single" w:sz="4" w:space="0" w:color="auto"/>
              <w:left w:val="single" w:sz="4" w:space="0" w:color="auto"/>
              <w:bottom w:val="single" w:sz="4" w:space="0" w:color="auto"/>
              <w:right w:val="single" w:sz="4" w:space="0" w:color="auto"/>
            </w:tcBorders>
            <w:vAlign w:val="center"/>
            <w:hideMark/>
          </w:tcPr>
          <w:p w14:paraId="1FE1AA6F" w14:textId="77777777" w:rsidR="0012749B" w:rsidRDefault="0012749B" w:rsidP="00521E1B">
            <w:pPr>
              <w:pStyle w:val="TABLE-cell"/>
              <w:keepNext/>
            </w:pPr>
            <w:r>
              <w:t>Block cipher key for broadcast</w:t>
            </w:r>
          </w:p>
          <w:p w14:paraId="2F543AB8" w14:textId="77777777" w:rsidR="0012749B" w:rsidRDefault="0012749B" w:rsidP="00695ACD">
            <w:pPr>
              <w:pStyle w:val="TABLE-cell"/>
              <w:keepNext/>
              <w:numPr>
                <w:ilvl w:val="0"/>
                <w:numId w:val="61"/>
              </w:numPr>
            </w:pPr>
            <w:r>
              <w:t>xDLMS APDUs and / or</w:t>
            </w:r>
          </w:p>
          <w:p w14:paraId="4D5D68E1" w14:textId="77777777" w:rsidR="0012749B" w:rsidRDefault="0012749B" w:rsidP="00695ACD">
            <w:pPr>
              <w:pStyle w:val="TABLE-cell"/>
              <w:keepNext/>
              <w:numPr>
                <w:ilvl w:val="0"/>
                <w:numId w:val="61"/>
              </w:numPr>
            </w:pPr>
            <w:r>
              <w:t>COSEM Data</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38D56E2" w14:textId="77777777" w:rsidR="0012749B" w:rsidRDefault="0012749B" w:rsidP="00521E1B">
            <w:pPr>
              <w:pStyle w:val="TABLE-cell"/>
              <w:keepNext/>
            </w:pPr>
            <w:r>
              <w:t>Key wrap</w:t>
            </w:r>
            <w:r w:rsidR="00217AB5">
              <w:t>ping</w:t>
            </w:r>
          </w:p>
        </w:tc>
        <w:tc>
          <w:tcPr>
            <w:tcW w:w="3119" w:type="dxa"/>
            <w:vMerge/>
            <w:tcBorders>
              <w:top w:val="single" w:sz="4" w:space="0" w:color="auto"/>
              <w:left w:val="single" w:sz="4" w:space="0" w:color="auto"/>
              <w:bottom w:val="single" w:sz="4" w:space="0" w:color="auto"/>
              <w:right w:val="single" w:sz="4" w:space="0" w:color="auto"/>
            </w:tcBorders>
            <w:vAlign w:val="center"/>
            <w:hideMark/>
          </w:tcPr>
          <w:p w14:paraId="304AD918" w14:textId="77777777" w:rsidR="0012749B" w:rsidRDefault="0012749B" w:rsidP="00521E1B">
            <w:pPr>
              <w:keepNext/>
              <w:rPr>
                <w:bCs/>
                <w:sz w:val="16"/>
              </w:rPr>
            </w:pPr>
          </w:p>
        </w:tc>
      </w:tr>
      <w:tr w:rsidR="0012749B" w14:paraId="713F4B34" w14:textId="77777777" w:rsidTr="00077BDE">
        <w:trPr>
          <w:cantSplit/>
          <w:jc w:val="center"/>
        </w:trPr>
        <w:tc>
          <w:tcPr>
            <w:tcW w:w="1360" w:type="dxa"/>
            <w:vMerge w:val="restart"/>
            <w:tcBorders>
              <w:top w:val="single" w:sz="4" w:space="0" w:color="auto"/>
              <w:left w:val="single" w:sz="4" w:space="0" w:color="auto"/>
              <w:bottom w:val="single" w:sz="4" w:space="0" w:color="auto"/>
              <w:right w:val="single" w:sz="4" w:space="0" w:color="auto"/>
            </w:tcBorders>
            <w:vAlign w:val="center"/>
            <w:hideMark/>
          </w:tcPr>
          <w:p w14:paraId="742C5430" w14:textId="77777777" w:rsidR="0012749B" w:rsidRDefault="0012749B" w:rsidP="00521E1B">
            <w:pPr>
              <w:pStyle w:val="TABLE-cell"/>
              <w:keepNext/>
            </w:pPr>
            <w:r>
              <w:rPr>
                <w:szCs w:val="16"/>
              </w:rPr>
              <w:t xml:space="preserve">(Global) Authentication key, GAK </w:t>
            </w:r>
            <w:r w:rsidRPr="002F7A07">
              <w:rPr>
                <w:rStyle w:val="SUPerscript-small"/>
              </w:rPr>
              <w:t>2)</w:t>
            </w:r>
          </w:p>
        </w:tc>
        <w:tc>
          <w:tcPr>
            <w:tcW w:w="2717" w:type="dxa"/>
            <w:vMerge w:val="restart"/>
            <w:tcBorders>
              <w:top w:val="single" w:sz="4" w:space="0" w:color="auto"/>
              <w:left w:val="single" w:sz="4" w:space="0" w:color="auto"/>
              <w:bottom w:val="single" w:sz="4" w:space="0" w:color="auto"/>
              <w:right w:val="single" w:sz="4" w:space="0" w:color="auto"/>
            </w:tcBorders>
            <w:vAlign w:val="center"/>
            <w:hideMark/>
          </w:tcPr>
          <w:p w14:paraId="63A6B33E" w14:textId="77777777" w:rsidR="0012749B" w:rsidRDefault="0012749B" w:rsidP="00521E1B">
            <w:pPr>
              <w:pStyle w:val="TABLE-cell"/>
              <w:keepNext/>
            </w:pPr>
            <w:r>
              <w:t xml:space="preserve">Part of AAD to the ciphering process of xDLMS APDUs </w:t>
            </w:r>
            <w:r>
              <w:br/>
              <w:t>and / or COSEM data</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D372A77" w14:textId="77777777" w:rsidR="0012749B" w:rsidRDefault="0012749B" w:rsidP="00521E1B">
            <w:pPr>
              <w:pStyle w:val="TABLE-cell"/>
              <w:keepNext/>
            </w:pPr>
            <w:r>
              <w:t>Key wrap</w:t>
            </w:r>
            <w:r w:rsidR="00217AB5">
              <w:t>ping</w:t>
            </w:r>
          </w:p>
        </w:tc>
        <w:tc>
          <w:tcPr>
            <w:tcW w:w="3119" w:type="dxa"/>
            <w:vMerge w:val="restart"/>
            <w:tcBorders>
              <w:top w:val="single" w:sz="4" w:space="0" w:color="auto"/>
              <w:left w:val="single" w:sz="4" w:space="0" w:color="auto"/>
              <w:bottom w:val="single" w:sz="4" w:space="0" w:color="auto"/>
              <w:right w:val="single" w:sz="4" w:space="0" w:color="auto"/>
            </w:tcBorders>
            <w:vAlign w:val="center"/>
            <w:hideMark/>
          </w:tcPr>
          <w:p w14:paraId="1864E203" w14:textId="77777777" w:rsidR="0012749B" w:rsidRDefault="0012749B" w:rsidP="00521E1B">
            <w:pPr>
              <w:pStyle w:val="TABLE-cell"/>
              <w:keepNext/>
            </w:pPr>
            <w:r>
              <w:t>All APDUs between client-server and third party-server</w:t>
            </w:r>
          </w:p>
        </w:tc>
      </w:tr>
      <w:tr w:rsidR="0012749B" w14:paraId="049C53F6" w14:textId="77777777" w:rsidTr="00077BDE">
        <w:trPr>
          <w:cantSplit/>
          <w:jc w:val="center"/>
        </w:trPr>
        <w:tc>
          <w:tcPr>
            <w:tcW w:w="1360" w:type="dxa"/>
            <w:vMerge/>
            <w:tcBorders>
              <w:top w:val="single" w:sz="4" w:space="0" w:color="auto"/>
              <w:left w:val="single" w:sz="4" w:space="0" w:color="auto"/>
              <w:bottom w:val="single" w:sz="4" w:space="0" w:color="auto"/>
              <w:right w:val="single" w:sz="4" w:space="0" w:color="auto"/>
            </w:tcBorders>
            <w:vAlign w:val="center"/>
            <w:hideMark/>
          </w:tcPr>
          <w:p w14:paraId="2434F9FC" w14:textId="77777777" w:rsidR="0012749B" w:rsidRDefault="0012749B" w:rsidP="00521E1B">
            <w:pPr>
              <w:keepNext/>
              <w:rPr>
                <w:bCs/>
                <w:sz w:val="16"/>
              </w:rPr>
            </w:pPr>
          </w:p>
        </w:tc>
        <w:tc>
          <w:tcPr>
            <w:tcW w:w="2717" w:type="dxa"/>
            <w:vMerge/>
            <w:tcBorders>
              <w:top w:val="single" w:sz="4" w:space="0" w:color="auto"/>
              <w:left w:val="single" w:sz="4" w:space="0" w:color="auto"/>
              <w:bottom w:val="single" w:sz="4" w:space="0" w:color="auto"/>
              <w:right w:val="single" w:sz="4" w:space="0" w:color="auto"/>
            </w:tcBorders>
            <w:vAlign w:val="center"/>
            <w:hideMark/>
          </w:tcPr>
          <w:p w14:paraId="1F670833" w14:textId="77777777" w:rsidR="0012749B" w:rsidRDefault="0012749B" w:rsidP="00521E1B">
            <w:pPr>
              <w:keepNext/>
              <w:rPr>
                <w:bCs/>
                <w:sz w:val="16"/>
              </w:rPr>
            </w:pPr>
          </w:p>
        </w:tc>
        <w:tc>
          <w:tcPr>
            <w:tcW w:w="1843" w:type="dxa"/>
            <w:tcBorders>
              <w:top w:val="single" w:sz="4" w:space="0" w:color="auto"/>
              <w:left w:val="single" w:sz="4" w:space="0" w:color="auto"/>
              <w:bottom w:val="single" w:sz="4" w:space="0" w:color="auto"/>
              <w:right w:val="single" w:sz="4" w:space="0" w:color="auto"/>
            </w:tcBorders>
            <w:vAlign w:val="center"/>
            <w:hideMark/>
          </w:tcPr>
          <w:p w14:paraId="4EB24339" w14:textId="77777777" w:rsidR="0012749B" w:rsidRDefault="0012749B" w:rsidP="00521E1B">
            <w:pPr>
              <w:pStyle w:val="TABLE-cell"/>
              <w:keepNext/>
            </w:pPr>
            <w:r>
              <w:t xml:space="preserve">Key agreement </w:t>
            </w:r>
            <w:r w:rsidRPr="002F7A07">
              <w:rPr>
                <w:rStyle w:val="SUPerscript-small"/>
              </w:rPr>
              <w:t>3)</w:t>
            </w:r>
          </w:p>
        </w:tc>
        <w:tc>
          <w:tcPr>
            <w:tcW w:w="3119" w:type="dxa"/>
            <w:vMerge/>
            <w:tcBorders>
              <w:top w:val="single" w:sz="4" w:space="0" w:color="auto"/>
              <w:left w:val="single" w:sz="4" w:space="0" w:color="auto"/>
              <w:bottom w:val="single" w:sz="4" w:space="0" w:color="auto"/>
              <w:right w:val="single" w:sz="4" w:space="0" w:color="auto"/>
            </w:tcBorders>
            <w:vAlign w:val="center"/>
            <w:hideMark/>
          </w:tcPr>
          <w:p w14:paraId="27C9D27A" w14:textId="77777777" w:rsidR="0012749B" w:rsidRDefault="0012749B" w:rsidP="00521E1B">
            <w:pPr>
              <w:keepNext/>
              <w:rPr>
                <w:bCs/>
                <w:sz w:val="16"/>
              </w:rPr>
            </w:pPr>
          </w:p>
        </w:tc>
      </w:tr>
      <w:tr w:rsidR="0012749B" w14:paraId="7E203457" w14:textId="77777777" w:rsidTr="00077BDE">
        <w:trPr>
          <w:cantSplit/>
          <w:jc w:val="center"/>
        </w:trPr>
        <w:tc>
          <w:tcPr>
            <w:tcW w:w="1360" w:type="dxa"/>
            <w:tcBorders>
              <w:top w:val="single" w:sz="4" w:space="0" w:color="auto"/>
              <w:left w:val="single" w:sz="4" w:space="0" w:color="auto"/>
              <w:bottom w:val="single" w:sz="4" w:space="0" w:color="auto"/>
              <w:right w:val="single" w:sz="4" w:space="0" w:color="auto"/>
            </w:tcBorders>
            <w:vAlign w:val="center"/>
            <w:hideMark/>
          </w:tcPr>
          <w:p w14:paraId="7C4DBC56" w14:textId="77777777" w:rsidR="0012749B" w:rsidRDefault="0012749B" w:rsidP="00521E1B">
            <w:pPr>
              <w:pStyle w:val="TABLE-cell"/>
              <w:keepNext/>
              <w:rPr>
                <w:szCs w:val="16"/>
              </w:rPr>
            </w:pPr>
            <w:r>
              <w:rPr>
                <w:szCs w:val="16"/>
              </w:rPr>
              <w:t>Dedicated key (unicast)</w:t>
            </w:r>
          </w:p>
        </w:tc>
        <w:tc>
          <w:tcPr>
            <w:tcW w:w="2717" w:type="dxa"/>
            <w:tcBorders>
              <w:top w:val="single" w:sz="4" w:space="0" w:color="auto"/>
              <w:left w:val="single" w:sz="4" w:space="0" w:color="auto"/>
              <w:bottom w:val="single" w:sz="4" w:space="0" w:color="auto"/>
              <w:right w:val="single" w:sz="4" w:space="0" w:color="auto"/>
            </w:tcBorders>
            <w:vAlign w:val="center"/>
            <w:hideMark/>
          </w:tcPr>
          <w:p w14:paraId="4D3F2361" w14:textId="77777777" w:rsidR="0012749B" w:rsidRDefault="0012749B" w:rsidP="00521E1B">
            <w:pPr>
              <w:pStyle w:val="TABLE-cell"/>
              <w:keepNext/>
            </w:pPr>
            <w:r>
              <w:t>Block cipher key of unicast xDLMS APDUs, within an established AA</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A3D2F10" w14:textId="77777777" w:rsidR="0012749B" w:rsidRDefault="00DE306F" w:rsidP="00521E1B">
            <w:pPr>
              <w:pStyle w:val="TABLE-cell"/>
              <w:keepNext/>
            </w:pPr>
            <w:r>
              <w:t>Key-</w:t>
            </w:r>
            <w:r w:rsidR="0012749B">
              <w:t>transport in xDLMS Initiate.request APDU</w:t>
            </w:r>
          </w:p>
        </w:tc>
        <w:tc>
          <w:tcPr>
            <w:tcW w:w="3119" w:type="dxa"/>
            <w:tcBorders>
              <w:top w:val="single" w:sz="4" w:space="0" w:color="auto"/>
              <w:left w:val="single" w:sz="4" w:space="0" w:color="auto"/>
              <w:bottom w:val="single" w:sz="4" w:space="0" w:color="auto"/>
              <w:right w:val="single" w:sz="4" w:space="0" w:color="auto"/>
            </w:tcBorders>
            <w:vAlign w:val="center"/>
            <w:hideMark/>
          </w:tcPr>
          <w:p w14:paraId="68431EB9" w14:textId="77777777" w:rsidR="0012749B" w:rsidRDefault="0012749B" w:rsidP="00695ACD">
            <w:pPr>
              <w:pStyle w:val="TABLE-cell"/>
              <w:keepNext/>
              <w:numPr>
                <w:ilvl w:val="0"/>
                <w:numId w:val="61"/>
              </w:numPr>
            </w:pPr>
            <w:r>
              <w:t>service-specific dedicated ciphering APDU client-server</w:t>
            </w:r>
          </w:p>
          <w:p w14:paraId="71FE9BF6" w14:textId="77777777" w:rsidR="0012749B" w:rsidRDefault="0012749B" w:rsidP="00695ACD">
            <w:pPr>
              <w:pStyle w:val="TABLE-cell"/>
              <w:keepNext/>
              <w:numPr>
                <w:ilvl w:val="0"/>
                <w:numId w:val="61"/>
              </w:numPr>
            </w:pPr>
            <w:r>
              <w:t xml:space="preserve">general-ded-ciphering APDU client-server </w:t>
            </w:r>
          </w:p>
          <w:p w14:paraId="4FB216C4" w14:textId="77777777" w:rsidR="0012749B" w:rsidRDefault="0012749B" w:rsidP="00521E1B">
            <w:pPr>
              <w:pStyle w:val="TABLE-cell"/>
              <w:keepNext/>
            </w:pPr>
            <w:r>
              <w:t>during the lifetime of an AA</w:t>
            </w:r>
          </w:p>
        </w:tc>
      </w:tr>
      <w:tr w:rsidR="0012749B" w14:paraId="59795C73" w14:textId="77777777" w:rsidTr="00077BDE">
        <w:trPr>
          <w:cantSplit/>
          <w:jc w:val="center"/>
        </w:trPr>
        <w:tc>
          <w:tcPr>
            <w:tcW w:w="1360" w:type="dxa"/>
            <w:vMerge w:val="restart"/>
            <w:tcBorders>
              <w:top w:val="single" w:sz="4" w:space="0" w:color="auto"/>
              <w:left w:val="single" w:sz="4" w:space="0" w:color="auto"/>
              <w:bottom w:val="single" w:sz="4" w:space="0" w:color="auto"/>
              <w:right w:val="single" w:sz="4" w:space="0" w:color="auto"/>
            </w:tcBorders>
            <w:vAlign w:val="center"/>
            <w:hideMark/>
          </w:tcPr>
          <w:p w14:paraId="3484F753" w14:textId="77777777" w:rsidR="0012749B" w:rsidRDefault="0012749B" w:rsidP="00521E1B">
            <w:pPr>
              <w:pStyle w:val="TABLE-cell"/>
              <w:keepNext/>
              <w:rPr>
                <w:szCs w:val="16"/>
              </w:rPr>
            </w:pPr>
            <w:r>
              <w:t>Ephemeral encryption key</w:t>
            </w:r>
          </w:p>
        </w:tc>
        <w:tc>
          <w:tcPr>
            <w:tcW w:w="2717" w:type="dxa"/>
            <w:tcBorders>
              <w:top w:val="single" w:sz="4" w:space="0" w:color="auto"/>
              <w:left w:val="single" w:sz="4" w:space="0" w:color="auto"/>
              <w:bottom w:val="single" w:sz="4" w:space="0" w:color="auto"/>
              <w:right w:val="single" w:sz="4" w:space="0" w:color="auto"/>
            </w:tcBorders>
            <w:vAlign w:val="center"/>
            <w:hideMark/>
          </w:tcPr>
          <w:p w14:paraId="6C10FF98" w14:textId="77777777" w:rsidR="0012749B" w:rsidRDefault="0012749B" w:rsidP="00521E1B">
            <w:pPr>
              <w:pStyle w:val="TABLE-cell"/>
              <w:keepNext/>
            </w:pPr>
            <w:r>
              <w:t>Block cipher key for:</w:t>
            </w:r>
          </w:p>
          <w:p w14:paraId="632A5F41" w14:textId="77777777" w:rsidR="0012749B" w:rsidRDefault="0012749B" w:rsidP="00695ACD">
            <w:pPr>
              <w:pStyle w:val="TABLE-cell"/>
              <w:keepNext/>
              <w:numPr>
                <w:ilvl w:val="0"/>
                <w:numId w:val="61"/>
              </w:numPr>
            </w:pPr>
            <w:r>
              <w:t xml:space="preserve">xDLMS APDUs and/or </w:t>
            </w:r>
          </w:p>
          <w:p w14:paraId="6B953653" w14:textId="77777777" w:rsidR="0012749B" w:rsidRDefault="0012749B" w:rsidP="00695ACD">
            <w:pPr>
              <w:pStyle w:val="TABLE-cell"/>
              <w:keepNext/>
              <w:numPr>
                <w:ilvl w:val="0"/>
                <w:numId w:val="61"/>
              </w:numPr>
            </w:pPr>
            <w:r>
              <w:t>COSEM data</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651F5B4" w14:textId="77777777" w:rsidR="0012749B" w:rsidRDefault="0012749B" w:rsidP="00521E1B">
            <w:pPr>
              <w:pStyle w:val="TABLE-cell"/>
              <w:keepNext/>
            </w:pPr>
            <w:r>
              <w:t>Key wrap</w:t>
            </w:r>
            <w:r w:rsidR="00217AB5">
              <w:t>ping</w:t>
            </w:r>
          </w:p>
        </w:tc>
        <w:tc>
          <w:tcPr>
            <w:tcW w:w="3119" w:type="dxa"/>
            <w:tcBorders>
              <w:top w:val="single" w:sz="4" w:space="0" w:color="auto"/>
              <w:left w:val="single" w:sz="4" w:space="0" w:color="auto"/>
              <w:bottom w:val="single" w:sz="4" w:space="0" w:color="auto"/>
              <w:right w:val="single" w:sz="4" w:space="0" w:color="auto"/>
            </w:tcBorders>
            <w:vAlign w:val="center"/>
            <w:hideMark/>
          </w:tcPr>
          <w:p w14:paraId="214BD56E" w14:textId="77777777" w:rsidR="0012749B" w:rsidRDefault="0012749B" w:rsidP="00695ACD">
            <w:pPr>
              <w:pStyle w:val="TABLE-cell"/>
              <w:keepNext/>
              <w:numPr>
                <w:ilvl w:val="0"/>
                <w:numId w:val="61"/>
              </w:numPr>
            </w:pPr>
            <w:r>
              <w:t>general-ciphering APDU client-server</w:t>
            </w:r>
          </w:p>
          <w:p w14:paraId="7547AB09" w14:textId="77777777" w:rsidR="0012749B" w:rsidRDefault="0012749B" w:rsidP="00695ACD">
            <w:pPr>
              <w:pStyle w:val="TABLE-cell"/>
              <w:keepNext/>
              <w:numPr>
                <w:ilvl w:val="0"/>
                <w:numId w:val="61"/>
              </w:numPr>
            </w:pPr>
            <w:r>
              <w:t>“Data protection” object protection parameters</w:t>
            </w:r>
          </w:p>
        </w:tc>
      </w:tr>
      <w:tr w:rsidR="0012749B" w14:paraId="6D7E950E" w14:textId="77777777" w:rsidTr="00077BDE">
        <w:trPr>
          <w:cantSplit/>
          <w:jc w:val="center"/>
        </w:trPr>
        <w:tc>
          <w:tcPr>
            <w:tcW w:w="1360" w:type="dxa"/>
            <w:vMerge/>
            <w:tcBorders>
              <w:top w:val="single" w:sz="4" w:space="0" w:color="auto"/>
              <w:left w:val="single" w:sz="4" w:space="0" w:color="auto"/>
              <w:bottom w:val="single" w:sz="4" w:space="0" w:color="auto"/>
              <w:right w:val="single" w:sz="4" w:space="0" w:color="auto"/>
            </w:tcBorders>
            <w:vAlign w:val="center"/>
            <w:hideMark/>
          </w:tcPr>
          <w:p w14:paraId="1FDC7C13" w14:textId="77777777" w:rsidR="0012749B" w:rsidRDefault="0012749B" w:rsidP="00521E1B">
            <w:pPr>
              <w:keepNext/>
              <w:rPr>
                <w:bCs/>
                <w:sz w:val="16"/>
                <w:szCs w:val="16"/>
              </w:rPr>
            </w:pPr>
          </w:p>
        </w:tc>
        <w:tc>
          <w:tcPr>
            <w:tcW w:w="2717" w:type="dxa"/>
            <w:tcBorders>
              <w:top w:val="single" w:sz="4" w:space="0" w:color="auto"/>
              <w:left w:val="single" w:sz="4" w:space="0" w:color="auto"/>
              <w:bottom w:val="single" w:sz="4" w:space="0" w:color="auto"/>
              <w:right w:val="single" w:sz="4" w:space="0" w:color="auto"/>
            </w:tcBorders>
            <w:vAlign w:val="center"/>
            <w:hideMark/>
          </w:tcPr>
          <w:p w14:paraId="6890A5A3" w14:textId="77777777" w:rsidR="0012749B" w:rsidRDefault="0012749B" w:rsidP="00521E1B">
            <w:pPr>
              <w:pStyle w:val="TABLE-cell"/>
              <w:keepNext/>
            </w:pPr>
            <w:r>
              <w:t>Block cipher key for:</w:t>
            </w:r>
          </w:p>
          <w:p w14:paraId="102F5C06" w14:textId="77777777" w:rsidR="0012749B" w:rsidRDefault="0012749B" w:rsidP="00695ACD">
            <w:pPr>
              <w:pStyle w:val="TABLE-cell"/>
              <w:keepNext/>
              <w:numPr>
                <w:ilvl w:val="0"/>
                <w:numId w:val="61"/>
              </w:numPr>
            </w:pPr>
            <w:r>
              <w:t xml:space="preserve">xDLMS APDUs and/or </w:t>
            </w:r>
          </w:p>
          <w:p w14:paraId="03EA04AF" w14:textId="77777777" w:rsidR="0012749B" w:rsidRDefault="0012749B" w:rsidP="00695ACD">
            <w:pPr>
              <w:pStyle w:val="TABLE-cell"/>
              <w:keepNext/>
              <w:numPr>
                <w:ilvl w:val="0"/>
                <w:numId w:val="61"/>
              </w:numPr>
            </w:pPr>
            <w:r>
              <w:t xml:space="preserve">COSEM data </w:t>
            </w:r>
          </w:p>
        </w:tc>
        <w:tc>
          <w:tcPr>
            <w:tcW w:w="1843" w:type="dxa"/>
            <w:tcBorders>
              <w:top w:val="single" w:sz="4" w:space="0" w:color="auto"/>
              <w:left w:val="single" w:sz="4" w:space="0" w:color="auto"/>
              <w:bottom w:val="single" w:sz="4" w:space="0" w:color="auto"/>
              <w:right w:val="single" w:sz="4" w:space="0" w:color="auto"/>
            </w:tcBorders>
            <w:vAlign w:val="center"/>
            <w:hideMark/>
          </w:tcPr>
          <w:p w14:paraId="43C27162" w14:textId="77777777" w:rsidR="0012749B" w:rsidRDefault="0012749B" w:rsidP="00521E1B">
            <w:pPr>
              <w:pStyle w:val="TABLE-cell"/>
              <w:keepNext/>
            </w:pPr>
            <w:r>
              <w:t xml:space="preserve">Key agreement </w:t>
            </w:r>
            <w:r w:rsidRPr="002F7A07">
              <w:rPr>
                <w:rStyle w:val="SUPerscript-small"/>
              </w:rPr>
              <w:t>4)</w:t>
            </w:r>
          </w:p>
        </w:tc>
        <w:tc>
          <w:tcPr>
            <w:tcW w:w="3119" w:type="dxa"/>
            <w:tcBorders>
              <w:top w:val="single" w:sz="4" w:space="0" w:color="auto"/>
              <w:left w:val="single" w:sz="4" w:space="0" w:color="auto"/>
              <w:bottom w:val="single" w:sz="4" w:space="0" w:color="auto"/>
              <w:right w:val="single" w:sz="4" w:space="0" w:color="auto"/>
            </w:tcBorders>
            <w:vAlign w:val="center"/>
            <w:hideMark/>
          </w:tcPr>
          <w:p w14:paraId="1584A534" w14:textId="77777777" w:rsidR="0012749B" w:rsidRDefault="0012749B" w:rsidP="00695ACD">
            <w:pPr>
              <w:pStyle w:val="TABLE-cell"/>
              <w:keepNext/>
              <w:numPr>
                <w:ilvl w:val="0"/>
                <w:numId w:val="61"/>
              </w:numPr>
            </w:pPr>
            <w:r>
              <w:t>general-ciphering APDU client-server or third-party  server</w:t>
            </w:r>
          </w:p>
          <w:p w14:paraId="1CC2853F" w14:textId="77777777" w:rsidR="0012749B" w:rsidRDefault="0012749B" w:rsidP="00695ACD">
            <w:pPr>
              <w:pStyle w:val="TABLE-cell"/>
              <w:keepNext/>
              <w:numPr>
                <w:ilvl w:val="0"/>
                <w:numId w:val="61"/>
              </w:numPr>
            </w:pPr>
            <w:r>
              <w:t>“Data protection” object protection parameters</w:t>
            </w:r>
          </w:p>
        </w:tc>
      </w:tr>
      <w:tr w:rsidR="0012749B" w:rsidRPr="007261F1" w14:paraId="4A82808C" w14:textId="77777777" w:rsidTr="00077BDE">
        <w:trPr>
          <w:cantSplit/>
          <w:jc w:val="center"/>
        </w:trPr>
        <w:tc>
          <w:tcPr>
            <w:tcW w:w="9039" w:type="dxa"/>
            <w:gridSpan w:val="4"/>
            <w:tcBorders>
              <w:top w:val="single" w:sz="4" w:space="0" w:color="auto"/>
              <w:left w:val="single" w:sz="4" w:space="0" w:color="auto"/>
              <w:bottom w:val="single" w:sz="4" w:space="0" w:color="auto"/>
              <w:right w:val="single" w:sz="4" w:space="0" w:color="auto"/>
            </w:tcBorders>
            <w:hideMark/>
          </w:tcPr>
          <w:p w14:paraId="2C292BC1" w14:textId="77777777" w:rsidR="0012749B" w:rsidRPr="007261F1" w:rsidRDefault="0012749B" w:rsidP="00695ACD">
            <w:pPr>
              <w:pStyle w:val="TABLE-cell"/>
              <w:keepNext/>
              <w:numPr>
                <w:ilvl w:val="0"/>
                <w:numId w:val="62"/>
              </w:numPr>
            </w:pPr>
            <w:r w:rsidRPr="007261F1">
              <w:t>Held by a “Security setup” object. Different AAs may use the same or different “Security setup” objects.</w:t>
            </w:r>
          </w:p>
          <w:p w14:paraId="428053B8" w14:textId="77777777" w:rsidR="0012749B" w:rsidRPr="007261F1" w:rsidRDefault="0012749B" w:rsidP="00695ACD">
            <w:pPr>
              <w:pStyle w:val="TABLE-cell"/>
              <w:keepNext/>
              <w:numPr>
                <w:ilvl w:val="0"/>
                <w:numId w:val="62"/>
              </w:numPr>
            </w:pPr>
            <w:r w:rsidRPr="007261F1">
              <w:t>Held by a “Security setup” object. Different AAs may use the same or different “Security setup” objects. The use of the GUEK or the GBEK can be identified by:</w:t>
            </w:r>
          </w:p>
          <w:p w14:paraId="5018940F" w14:textId="77777777" w:rsidR="0012749B" w:rsidRPr="007261F1" w:rsidRDefault="0012749B" w:rsidP="00695ACD">
            <w:pPr>
              <w:pStyle w:val="TABLE-cell"/>
              <w:keepNext/>
              <w:numPr>
                <w:ilvl w:val="0"/>
                <w:numId w:val="63"/>
              </w:numPr>
            </w:pPr>
            <w:r w:rsidRPr="007261F1">
              <w:t xml:space="preserve">the key-set bit of the Security Control Byte, see </w:t>
            </w:r>
            <w:r w:rsidRPr="007261F1">
              <w:fldChar w:fldCharType="begin" w:fldLock="1"/>
            </w:r>
            <w:r w:rsidRPr="007261F1">
              <w:instrText xml:space="preserve"> REF _Ref386530592 \h  \* MERGEFORMAT </w:instrText>
            </w:r>
            <w:r w:rsidRPr="007261F1">
              <w:fldChar w:fldCharType="separate"/>
            </w:r>
            <w:r w:rsidR="00811F07" w:rsidRPr="007261F1">
              <w:t xml:space="preserve">Table </w:t>
            </w:r>
            <w:r w:rsidR="00811F07" w:rsidRPr="007261F1">
              <w:rPr>
                <w:noProof/>
              </w:rPr>
              <w:t>27</w:t>
            </w:r>
            <w:r w:rsidRPr="007261F1">
              <w:fldChar w:fldCharType="end"/>
            </w:r>
            <w:r w:rsidRPr="007261F1">
              <w:t xml:space="preserve">; or </w:t>
            </w:r>
          </w:p>
          <w:p w14:paraId="59F4D199" w14:textId="77777777" w:rsidR="0012749B" w:rsidRPr="007261F1" w:rsidRDefault="0012749B" w:rsidP="00695ACD">
            <w:pPr>
              <w:pStyle w:val="TABLE-cell"/>
              <w:keepNext/>
              <w:numPr>
                <w:ilvl w:val="0"/>
                <w:numId w:val="63"/>
              </w:numPr>
            </w:pPr>
            <w:r w:rsidRPr="007261F1">
              <w:t xml:space="preserve">by the key-id parameter of the general-ciphering APDU, see </w:t>
            </w:r>
            <w:r w:rsidRPr="007261F1">
              <w:fldChar w:fldCharType="begin" w:fldLock="1"/>
            </w:r>
            <w:r w:rsidRPr="007261F1">
              <w:instrText xml:space="preserve"> REF _Ref339262909 \h  \* MERGEFORMAT </w:instrText>
            </w:r>
            <w:r w:rsidRPr="007261F1">
              <w:fldChar w:fldCharType="separate"/>
            </w:r>
            <w:r w:rsidR="00811F07" w:rsidRPr="007261F1">
              <w:t xml:space="preserve">Table </w:t>
            </w:r>
            <w:r w:rsidR="00811F07" w:rsidRPr="007261F1">
              <w:rPr>
                <w:noProof/>
              </w:rPr>
              <w:t>11</w:t>
            </w:r>
            <w:r w:rsidRPr="007261F1">
              <w:fldChar w:fldCharType="end"/>
            </w:r>
            <w:r w:rsidR="00FA576D" w:rsidRPr="007261F1">
              <w:t>;</w:t>
            </w:r>
          </w:p>
          <w:p w14:paraId="2019C5BB" w14:textId="1F126F1C" w:rsidR="0012749B" w:rsidRPr="007261F1" w:rsidRDefault="0012749B" w:rsidP="00695ACD">
            <w:pPr>
              <w:pStyle w:val="TABLE-cell"/>
              <w:keepNext/>
              <w:numPr>
                <w:ilvl w:val="0"/>
                <w:numId w:val="63"/>
              </w:numPr>
            </w:pPr>
            <w:r w:rsidRPr="007261F1">
              <w:t xml:space="preserve">or by the protection parameters of the “Data protection “ IC, </w:t>
            </w:r>
            <w:r w:rsidRPr="00AE4CB6">
              <w:rPr>
                <w:highlight w:val="yellow"/>
              </w:rPr>
              <w:t xml:space="preserve">see </w:t>
            </w:r>
            <w:ins w:id="2098" w:author="John Cowburn" w:date="2021-03-24T13:48:00Z">
              <w:r w:rsidR="00CA346F" w:rsidRPr="00AE4CB6">
                <w:rPr>
                  <w:highlight w:val="yellow"/>
                </w:rPr>
                <w:fldChar w:fldCharType="begin"/>
              </w:r>
              <w:r w:rsidR="00CA346F" w:rsidRPr="00AE4CB6">
                <w:rPr>
                  <w:highlight w:val="yellow"/>
                </w:rPr>
                <w:instrText xml:space="preserve"> REF IEC62056_6_2 \h </w:instrText>
              </w:r>
            </w:ins>
            <w:r w:rsidR="00CA346F" w:rsidRPr="00AE4CB6">
              <w:rPr>
                <w:highlight w:val="yellow"/>
              </w:rPr>
            </w:r>
            <w:r w:rsidR="00AE4CB6">
              <w:rPr>
                <w:highlight w:val="yellow"/>
              </w:rPr>
              <w:instrText xml:space="preserve"> \* MERGEFORMAT </w:instrText>
            </w:r>
            <w:r w:rsidR="00CA346F" w:rsidRPr="00AE4CB6">
              <w:rPr>
                <w:highlight w:val="yellow"/>
              </w:rPr>
              <w:fldChar w:fldCharType="separate"/>
            </w:r>
            <w:r w:rsidR="00DC4BE9" w:rsidRPr="00AE4CB6">
              <w:rPr>
                <w:color w:val="000000"/>
                <w:highlight w:val="yellow"/>
              </w:rPr>
              <w:t>IEC 62056-6-2:</w:t>
            </w:r>
            <w:ins w:id="2099" w:author="John Cowburn" w:date="2021-03-24T13:24:00Z">
              <w:r w:rsidR="00DC4BE9" w:rsidRPr="00AE4CB6">
                <w:rPr>
                  <w:color w:val="000000"/>
                  <w:highlight w:val="yellow"/>
                </w:rPr>
                <w:t>2021</w:t>
              </w:r>
            </w:ins>
            <w:ins w:id="2100" w:author="John Cowburn" w:date="2021-03-24T13:48:00Z">
              <w:r w:rsidR="00CA346F" w:rsidRPr="00AE4CB6">
                <w:rPr>
                  <w:highlight w:val="yellow"/>
                </w:rPr>
                <w:fldChar w:fldCharType="end"/>
              </w:r>
            </w:ins>
            <w:del w:id="2101" w:author="John Cowburn" w:date="2021-03-24T13:48:00Z">
              <w:r w:rsidR="00B65C83" w:rsidRPr="00AE4CB6" w:rsidDel="00CA346F">
                <w:rPr>
                  <w:highlight w:val="yellow"/>
                </w:rPr>
                <w:fldChar w:fldCharType="begin" w:fldLock="1"/>
              </w:r>
              <w:r w:rsidR="00B65C83" w:rsidRPr="00AE4CB6" w:rsidDel="00CA346F">
                <w:rPr>
                  <w:highlight w:val="yellow"/>
                </w:rPr>
                <w:delInstrText xml:space="preserve"> REF IEC62056_62_IC \h  \* MERGEFORMAT </w:delInstrText>
              </w:r>
              <w:r w:rsidR="00B65C83" w:rsidRPr="00AE4CB6" w:rsidDel="00CA346F">
                <w:rPr>
                  <w:highlight w:val="yellow"/>
                </w:rPr>
              </w:r>
              <w:r w:rsidR="00B65C83" w:rsidRPr="00AE4CB6" w:rsidDel="00CA346F">
                <w:rPr>
                  <w:highlight w:val="yellow"/>
                </w:rPr>
                <w:fldChar w:fldCharType="separate"/>
              </w:r>
              <w:r w:rsidR="00077BDE" w:rsidRPr="00AE4CB6" w:rsidDel="00CA346F">
                <w:rPr>
                  <w:color w:val="000000"/>
                  <w:highlight w:val="yellow"/>
                </w:rPr>
                <w:delText>IEC 6</w:delText>
              </w:r>
              <w:r w:rsidR="00811F07" w:rsidRPr="00AE4CB6" w:rsidDel="00CA346F">
                <w:rPr>
                  <w:color w:val="000000"/>
                  <w:highlight w:val="yellow"/>
                </w:rPr>
                <w:delText>2056-6-2:—</w:delText>
              </w:r>
              <w:r w:rsidR="00B65C83" w:rsidRPr="00AE4CB6" w:rsidDel="00CA346F">
                <w:rPr>
                  <w:highlight w:val="yellow"/>
                </w:rPr>
                <w:fldChar w:fldCharType="end"/>
              </w:r>
            </w:del>
            <w:r w:rsidR="00B65C83" w:rsidRPr="00AE4CB6">
              <w:rPr>
                <w:highlight w:val="yellow"/>
              </w:rPr>
              <w:t xml:space="preserve">, </w:t>
            </w:r>
            <w:ins w:id="2102" w:author="John Cowburn" w:date="2021-03-24T13:48:00Z">
              <w:r w:rsidR="00CA346F" w:rsidRPr="00AE4CB6">
                <w:rPr>
                  <w:highlight w:val="yellow"/>
                </w:rPr>
                <w:t>4.4.9</w:t>
              </w:r>
            </w:ins>
            <w:del w:id="2103" w:author="John Cowburn" w:date="2021-03-24T13:48:00Z">
              <w:r w:rsidR="00B65C83" w:rsidRPr="007261F1" w:rsidDel="00CA346F">
                <w:delText>5.3.</w:delText>
              </w:r>
              <w:r w:rsidRPr="007261F1" w:rsidDel="00CA346F">
                <w:delText>9</w:delText>
              </w:r>
            </w:del>
            <w:r w:rsidRPr="007261F1">
              <w:t>.</w:t>
            </w:r>
          </w:p>
          <w:p w14:paraId="17C36709" w14:textId="77777777" w:rsidR="0012749B" w:rsidRPr="007261F1" w:rsidRDefault="0012749B" w:rsidP="00695ACD">
            <w:pPr>
              <w:pStyle w:val="TABLE-cell"/>
              <w:keepNext/>
              <w:numPr>
                <w:ilvl w:val="0"/>
                <w:numId w:val="62"/>
              </w:numPr>
            </w:pPr>
            <w:r w:rsidRPr="007261F1">
              <w:t xml:space="preserve">Established using the Ephemeral Unified Model C(2e, 0s, ECC CDH) scheme, see </w:t>
            </w:r>
            <w:r w:rsidRPr="007261F1">
              <w:fldChar w:fldCharType="begin" w:fldLock="1"/>
            </w:r>
            <w:r w:rsidRPr="007261F1">
              <w:instrText xml:space="preserve"> REF _Ref373699000 \r \h </w:instrText>
            </w:r>
            <w:r w:rsidR="007261F1">
              <w:instrText xml:space="preserve"> \* MERGEFORMAT </w:instrText>
            </w:r>
            <w:r w:rsidRPr="007261F1">
              <w:fldChar w:fldCharType="separate"/>
            </w:r>
            <w:r w:rsidR="00811F07" w:rsidRPr="007261F1">
              <w:t>5.3.4.6.2</w:t>
            </w:r>
            <w:r w:rsidRPr="007261F1">
              <w:fldChar w:fldCharType="end"/>
            </w:r>
          </w:p>
          <w:p w14:paraId="3E547E6A" w14:textId="77777777" w:rsidR="0012749B" w:rsidRPr="007261F1" w:rsidRDefault="0012749B" w:rsidP="00695ACD">
            <w:pPr>
              <w:pStyle w:val="TABLE-cell"/>
              <w:keepNext/>
              <w:numPr>
                <w:ilvl w:val="0"/>
                <w:numId w:val="62"/>
              </w:numPr>
            </w:pPr>
            <w:r w:rsidRPr="007261F1">
              <w:t xml:space="preserve">Established using the One-Pass Diffie-Hellman C(1e, 1s, ECC CDH) scheme or the Static Unified Model C(0e, 2s, ECC CDH) scheme. See </w:t>
            </w:r>
            <w:r w:rsidRPr="007261F1">
              <w:fldChar w:fldCharType="begin" w:fldLock="1"/>
            </w:r>
            <w:r w:rsidRPr="007261F1">
              <w:instrText xml:space="preserve"> REF _Ref373699099 \r \h </w:instrText>
            </w:r>
            <w:r w:rsidR="007261F1">
              <w:instrText xml:space="preserve"> \* MERGEFORMAT </w:instrText>
            </w:r>
            <w:r w:rsidRPr="007261F1">
              <w:fldChar w:fldCharType="separate"/>
            </w:r>
            <w:r w:rsidR="00811F07" w:rsidRPr="007261F1">
              <w:t>5.3.4.6.3</w:t>
            </w:r>
            <w:r w:rsidRPr="007261F1">
              <w:fldChar w:fldCharType="end"/>
            </w:r>
            <w:r w:rsidRPr="007261F1">
              <w:t xml:space="preserve"> and </w:t>
            </w:r>
            <w:r w:rsidRPr="007261F1">
              <w:fldChar w:fldCharType="begin" w:fldLock="1"/>
            </w:r>
            <w:r w:rsidRPr="007261F1">
              <w:instrText xml:space="preserve"> REF _Ref373699190 \r \h </w:instrText>
            </w:r>
            <w:r w:rsidR="007261F1">
              <w:instrText xml:space="preserve"> \* MERGEFORMAT </w:instrText>
            </w:r>
            <w:r w:rsidRPr="007261F1">
              <w:fldChar w:fldCharType="separate"/>
            </w:r>
            <w:r w:rsidR="00811F07" w:rsidRPr="007261F1">
              <w:t>5.3.4.6.4</w:t>
            </w:r>
            <w:r w:rsidRPr="007261F1">
              <w:fldChar w:fldCharType="end"/>
            </w:r>
            <w:r w:rsidRPr="007261F1">
              <w:t>.</w:t>
            </w:r>
          </w:p>
        </w:tc>
      </w:tr>
    </w:tbl>
    <w:p w14:paraId="0B8A651C" w14:textId="77777777" w:rsidR="00B67C8A" w:rsidRPr="007261F1" w:rsidRDefault="00B67C8A" w:rsidP="00B67C8A">
      <w:pPr>
        <w:pStyle w:val="NOTE"/>
      </w:pPr>
      <w:bookmarkStart w:id="2104" w:name="_Toc378104307"/>
      <w:bookmarkStart w:id="2105" w:name="_Ref378365513"/>
      <w:bookmarkStart w:id="2106" w:name="_Toc392501262"/>
      <w:bookmarkStart w:id="2107" w:name="_Ref389736328"/>
      <w:bookmarkStart w:id="2108" w:name="_Toc387080477"/>
      <w:bookmarkStart w:id="2109" w:name="_Toc437856457"/>
    </w:p>
    <w:p w14:paraId="5755AC60" w14:textId="77777777" w:rsidR="0012749B" w:rsidRPr="007261F1" w:rsidRDefault="0012749B" w:rsidP="007E0B29">
      <w:pPr>
        <w:pStyle w:val="Heading3"/>
      </w:pPr>
      <w:bookmarkStart w:id="2110" w:name="_Toc97127217"/>
      <w:r w:rsidRPr="007261F1">
        <w:t xml:space="preserve">Key </w:t>
      </w:r>
      <w:bookmarkEnd w:id="2104"/>
      <w:bookmarkEnd w:id="2105"/>
      <w:r w:rsidRPr="007261F1">
        <w:t>information</w:t>
      </w:r>
      <w:r w:rsidRPr="007261F1">
        <w:fldChar w:fldCharType="begin"/>
      </w:r>
      <w:r w:rsidRPr="007261F1">
        <w:instrText xml:space="preserve"> XE "Key information" </w:instrText>
      </w:r>
      <w:r w:rsidRPr="007261F1">
        <w:fldChar w:fldCharType="end"/>
      </w:r>
      <w:r w:rsidRPr="007261F1">
        <w:t xml:space="preserve"> with general-ciphering APDU and data protection</w:t>
      </w:r>
      <w:bookmarkEnd w:id="2106"/>
      <w:bookmarkEnd w:id="2107"/>
      <w:bookmarkEnd w:id="2108"/>
      <w:bookmarkEnd w:id="2109"/>
      <w:bookmarkEnd w:id="2110"/>
    </w:p>
    <w:p w14:paraId="0CC2CA7A" w14:textId="77777777" w:rsidR="0012749B" w:rsidRPr="007261F1" w:rsidRDefault="0012749B" w:rsidP="00B67C8A">
      <w:pPr>
        <w:pStyle w:val="PARAGRAPH"/>
      </w:pPr>
      <w:r w:rsidRPr="007261F1">
        <w:t>When the general-ciphering APDU is used to protect xDLMS APDUs or when COSEM data is protected, the sender sends the necessary information on the key that has been / shall be used to cipher / decipher the xDLMS APDU / COSEM data, together with the ciphered xDLMS APDU / COSEM data.</w:t>
      </w:r>
    </w:p>
    <w:p w14:paraId="27DE5781" w14:textId="77777777" w:rsidR="0012749B" w:rsidRDefault="0012749B" w:rsidP="00B67C8A">
      <w:pPr>
        <w:pStyle w:val="PARAGRAPH"/>
      </w:pPr>
      <w:r w:rsidRPr="007261F1">
        <w:t xml:space="preserve">The key information required is summarized in </w:t>
      </w:r>
      <w:r w:rsidRPr="007261F1">
        <w:fldChar w:fldCharType="begin" w:fldLock="1"/>
      </w:r>
      <w:r w:rsidRPr="007261F1">
        <w:instrText xml:space="preserve"> REF _Ref339262909 \h  \* MERGEFORMAT </w:instrText>
      </w:r>
      <w:r w:rsidRPr="007261F1">
        <w:fldChar w:fldCharType="separate"/>
      </w:r>
      <w:r w:rsidR="00811F07" w:rsidRPr="007261F1">
        <w:t xml:space="preserve">Table </w:t>
      </w:r>
      <w:r w:rsidR="00811F07" w:rsidRPr="007261F1">
        <w:rPr>
          <w:noProof/>
        </w:rPr>
        <w:t>11</w:t>
      </w:r>
      <w:r w:rsidRPr="007261F1">
        <w:fldChar w:fldCharType="end"/>
      </w:r>
      <w:r w:rsidRPr="007261F1">
        <w:t xml:space="preserve"> and further specified in </w:t>
      </w:r>
      <w:r w:rsidRPr="007261F1">
        <w:fldChar w:fldCharType="begin" w:fldLock="1"/>
      </w:r>
      <w:r w:rsidRPr="007261F1">
        <w:instrText xml:space="preserve"> REF _Ref387082529 \r \h  \* MERGEFORMAT </w:instrText>
      </w:r>
      <w:r w:rsidRPr="007261F1">
        <w:fldChar w:fldCharType="separate"/>
      </w:r>
      <w:r w:rsidR="00811F07" w:rsidRPr="007261F1">
        <w:t>5.5.3</w:t>
      </w:r>
      <w:r w:rsidRPr="007261F1">
        <w:fldChar w:fldCharType="end"/>
      </w:r>
      <w:r w:rsidRPr="007261F1">
        <w:t xml:space="preserve">, </w:t>
      </w:r>
      <w:r w:rsidRPr="007261F1">
        <w:fldChar w:fldCharType="begin" w:fldLock="1"/>
      </w:r>
      <w:r w:rsidRPr="007261F1">
        <w:instrText xml:space="preserve"> REF _Ref387082532 \r \h  \* MERGEFORMAT </w:instrText>
      </w:r>
      <w:r w:rsidRPr="007261F1">
        <w:fldChar w:fldCharType="separate"/>
      </w:r>
      <w:r w:rsidR="00811F07" w:rsidRPr="007261F1">
        <w:t>5.5.4</w:t>
      </w:r>
      <w:r w:rsidRPr="007261F1">
        <w:fldChar w:fldCharType="end"/>
      </w:r>
      <w:r w:rsidRPr="007261F1">
        <w:t xml:space="preserve"> and </w:t>
      </w:r>
      <w:r w:rsidRPr="007261F1">
        <w:fldChar w:fldCharType="begin" w:fldLock="1"/>
      </w:r>
      <w:r w:rsidRPr="007261F1">
        <w:instrText xml:space="preserve"> REF _Ref342552427 \r \h  \* MERGEFORMAT </w:instrText>
      </w:r>
      <w:r w:rsidRPr="007261F1">
        <w:fldChar w:fldCharType="separate"/>
      </w:r>
      <w:r w:rsidR="00811F07" w:rsidRPr="007261F1">
        <w:t>5.5.5</w:t>
      </w:r>
      <w:r w:rsidRPr="007261F1">
        <w:fldChar w:fldCharType="end"/>
      </w:r>
      <w:r w:rsidRPr="007261F1">
        <w:t>.</w:t>
      </w:r>
    </w:p>
    <w:p w14:paraId="17CFB7A6" w14:textId="0CC1A76C" w:rsidR="0012749B" w:rsidRDefault="0012749B" w:rsidP="00B67C8A">
      <w:pPr>
        <w:pStyle w:val="TABLE-title"/>
      </w:pPr>
      <w:bookmarkStart w:id="2111" w:name="_Ref339262909"/>
      <w:bookmarkStart w:id="2112" w:name="_Ref339262898"/>
      <w:bookmarkStart w:id="2113" w:name="_Toc387080666"/>
      <w:bookmarkStart w:id="2114" w:name="_Toc392501880"/>
      <w:bookmarkStart w:id="2115" w:name="_Toc437856742"/>
      <w:bookmarkStart w:id="2116" w:name="_Toc97127453"/>
      <w:r w:rsidRPr="007261F1">
        <w:lastRenderedPageBreak/>
        <w:t xml:space="preserve">Table </w:t>
      </w:r>
      <w:fldSimple w:instr=" SEQ Table \* ARABIC ">
        <w:r w:rsidR="00DC4BE9">
          <w:rPr>
            <w:noProof/>
          </w:rPr>
          <w:t>11</w:t>
        </w:r>
      </w:fldSimple>
      <w:bookmarkEnd w:id="2111"/>
      <w:r w:rsidRPr="007261F1">
        <w:t xml:space="preserve"> – Key information </w:t>
      </w:r>
      <w:bookmarkEnd w:id="2112"/>
      <w:bookmarkEnd w:id="2113"/>
      <w:r w:rsidRPr="007261F1">
        <w:t>with general-ciphering APDU and data protection</w:t>
      </w:r>
      <w:bookmarkEnd w:id="2114"/>
      <w:bookmarkEnd w:id="2115"/>
      <w:bookmarkEnd w:id="2116"/>
    </w:p>
    <w:tbl>
      <w:tblPr>
        <w:tblW w:w="9070" w:type="dxa"/>
        <w:jc w:val="center"/>
        <w:tblLook w:val="04A0" w:firstRow="1" w:lastRow="0" w:firstColumn="1" w:lastColumn="0" w:noHBand="0" w:noVBand="1"/>
      </w:tblPr>
      <w:tblGrid>
        <w:gridCol w:w="3616"/>
        <w:gridCol w:w="424"/>
        <w:gridCol w:w="5030"/>
      </w:tblGrid>
      <w:tr w:rsidR="0012749B" w14:paraId="5E34A6B9" w14:textId="77777777" w:rsidTr="007261F1">
        <w:trPr>
          <w:cantSplit/>
          <w:tblHeader/>
          <w:jc w:val="center"/>
        </w:trPr>
        <w:tc>
          <w:tcPr>
            <w:tcW w:w="3616" w:type="dxa"/>
            <w:tcBorders>
              <w:top w:val="single" w:sz="4" w:space="0" w:color="auto"/>
              <w:left w:val="single" w:sz="4" w:space="0" w:color="auto"/>
              <w:bottom w:val="single" w:sz="4" w:space="0" w:color="auto"/>
              <w:right w:val="single" w:sz="4" w:space="0" w:color="auto"/>
            </w:tcBorders>
            <w:hideMark/>
          </w:tcPr>
          <w:p w14:paraId="16C50F3C" w14:textId="77777777" w:rsidR="0012749B" w:rsidRDefault="0012749B" w:rsidP="00521E1B">
            <w:pPr>
              <w:pStyle w:val="TABLE-col-heading"/>
            </w:pPr>
            <w:r>
              <w:t>Key information choices</w:t>
            </w:r>
          </w:p>
        </w:tc>
        <w:tc>
          <w:tcPr>
            <w:tcW w:w="424" w:type="dxa"/>
            <w:tcBorders>
              <w:top w:val="single" w:sz="4" w:space="0" w:color="auto"/>
              <w:left w:val="single" w:sz="4" w:space="0" w:color="auto"/>
              <w:bottom w:val="single" w:sz="4" w:space="0" w:color="auto"/>
              <w:right w:val="single" w:sz="4" w:space="0" w:color="auto"/>
            </w:tcBorders>
          </w:tcPr>
          <w:p w14:paraId="20E61F8E" w14:textId="77777777" w:rsidR="0012749B" w:rsidRDefault="0012749B" w:rsidP="00521E1B">
            <w:pPr>
              <w:pStyle w:val="TABLE-col-heading"/>
            </w:pPr>
          </w:p>
        </w:tc>
        <w:tc>
          <w:tcPr>
            <w:tcW w:w="5030" w:type="dxa"/>
            <w:tcBorders>
              <w:top w:val="single" w:sz="4" w:space="0" w:color="auto"/>
              <w:left w:val="single" w:sz="4" w:space="0" w:color="auto"/>
              <w:bottom w:val="single" w:sz="4" w:space="0" w:color="auto"/>
              <w:right w:val="single" w:sz="4" w:space="0" w:color="auto"/>
            </w:tcBorders>
            <w:hideMark/>
          </w:tcPr>
          <w:p w14:paraId="37554B40" w14:textId="77777777" w:rsidR="0012749B" w:rsidRDefault="0012749B" w:rsidP="00521E1B">
            <w:pPr>
              <w:pStyle w:val="TABLE-col-heading"/>
            </w:pPr>
            <w:r>
              <w:t>Comment</w:t>
            </w:r>
          </w:p>
        </w:tc>
      </w:tr>
      <w:tr w:rsidR="0012749B" w14:paraId="3608295A" w14:textId="77777777" w:rsidTr="007261F1">
        <w:trPr>
          <w:cantSplit/>
          <w:jc w:val="center"/>
        </w:trPr>
        <w:tc>
          <w:tcPr>
            <w:tcW w:w="3616" w:type="dxa"/>
            <w:tcBorders>
              <w:top w:val="single" w:sz="4" w:space="0" w:color="auto"/>
              <w:left w:val="single" w:sz="4" w:space="0" w:color="auto"/>
              <w:bottom w:val="single" w:sz="4" w:space="0" w:color="auto"/>
              <w:right w:val="single" w:sz="4" w:space="0" w:color="auto"/>
            </w:tcBorders>
            <w:hideMark/>
          </w:tcPr>
          <w:p w14:paraId="24ECE432" w14:textId="77777777" w:rsidR="0012749B" w:rsidRDefault="0012749B" w:rsidP="00521E1B">
            <w:pPr>
              <w:pStyle w:val="TABLE-cell"/>
              <w:keepNext/>
              <w:tabs>
                <w:tab w:val="left" w:pos="288"/>
              </w:tabs>
            </w:pPr>
            <w:r>
              <w:t>key-Info</w:t>
            </w:r>
          </w:p>
        </w:tc>
        <w:tc>
          <w:tcPr>
            <w:tcW w:w="424" w:type="dxa"/>
            <w:tcBorders>
              <w:top w:val="single" w:sz="4" w:space="0" w:color="auto"/>
              <w:left w:val="single" w:sz="4" w:space="0" w:color="auto"/>
              <w:bottom w:val="single" w:sz="4" w:space="0" w:color="auto"/>
              <w:right w:val="single" w:sz="4" w:space="0" w:color="auto"/>
            </w:tcBorders>
          </w:tcPr>
          <w:p w14:paraId="2EFB159A" w14:textId="77777777" w:rsidR="0012749B" w:rsidRDefault="0012749B" w:rsidP="00521E1B">
            <w:pPr>
              <w:pStyle w:val="TABLE-cell"/>
              <w:keepNext/>
            </w:pPr>
          </w:p>
        </w:tc>
        <w:tc>
          <w:tcPr>
            <w:tcW w:w="5030" w:type="dxa"/>
            <w:tcBorders>
              <w:top w:val="single" w:sz="4" w:space="0" w:color="auto"/>
              <w:left w:val="single" w:sz="4" w:space="0" w:color="auto"/>
              <w:bottom w:val="single" w:sz="4" w:space="0" w:color="auto"/>
              <w:right w:val="single" w:sz="4" w:space="0" w:color="auto"/>
            </w:tcBorders>
          </w:tcPr>
          <w:p w14:paraId="71787AB3" w14:textId="77777777" w:rsidR="0012749B" w:rsidRDefault="0012749B" w:rsidP="00521E1B">
            <w:pPr>
              <w:pStyle w:val="TABLE-cell"/>
              <w:keepNext/>
            </w:pPr>
          </w:p>
        </w:tc>
      </w:tr>
      <w:tr w:rsidR="0012749B" w14:paraId="4402164F" w14:textId="77777777" w:rsidTr="007261F1">
        <w:trPr>
          <w:cantSplit/>
          <w:jc w:val="center"/>
        </w:trPr>
        <w:tc>
          <w:tcPr>
            <w:tcW w:w="3616" w:type="dxa"/>
            <w:tcBorders>
              <w:top w:val="single" w:sz="4" w:space="0" w:color="auto"/>
              <w:left w:val="single" w:sz="4" w:space="0" w:color="auto"/>
              <w:bottom w:val="single" w:sz="4" w:space="0" w:color="auto"/>
              <w:right w:val="single" w:sz="4" w:space="0" w:color="auto"/>
            </w:tcBorders>
            <w:hideMark/>
          </w:tcPr>
          <w:p w14:paraId="72273324" w14:textId="77777777" w:rsidR="0012749B" w:rsidRDefault="0012749B" w:rsidP="00521E1B">
            <w:pPr>
              <w:pStyle w:val="TABLE-cell"/>
              <w:keepNext/>
              <w:tabs>
                <w:tab w:val="left" w:pos="288"/>
              </w:tabs>
              <w:rPr>
                <w:b/>
              </w:rPr>
            </w:pPr>
            <w:r>
              <w:tab/>
            </w:r>
            <w:r>
              <w:rPr>
                <w:b/>
              </w:rPr>
              <w:t>identified-key</w:t>
            </w:r>
            <w:r>
              <w:fldChar w:fldCharType="begin"/>
            </w:r>
            <w:r>
              <w:instrText xml:space="preserve"> XE "identified-key" </w:instrText>
            </w:r>
            <w:r>
              <w:fldChar w:fldCharType="end"/>
            </w:r>
          </w:p>
        </w:tc>
        <w:tc>
          <w:tcPr>
            <w:tcW w:w="424" w:type="dxa"/>
            <w:tcBorders>
              <w:top w:val="single" w:sz="4" w:space="0" w:color="auto"/>
              <w:left w:val="single" w:sz="4" w:space="0" w:color="auto"/>
              <w:bottom w:val="single" w:sz="4" w:space="0" w:color="auto"/>
              <w:right w:val="single" w:sz="4" w:space="0" w:color="auto"/>
            </w:tcBorders>
            <w:hideMark/>
          </w:tcPr>
          <w:p w14:paraId="64E1D6ED" w14:textId="77777777" w:rsidR="0012749B" w:rsidRDefault="0012749B" w:rsidP="00521E1B">
            <w:pPr>
              <w:pStyle w:val="TABLE-cell"/>
              <w:keepNext/>
            </w:pPr>
            <w:r>
              <w:t>S</w:t>
            </w:r>
          </w:p>
        </w:tc>
        <w:tc>
          <w:tcPr>
            <w:tcW w:w="5030" w:type="dxa"/>
            <w:tcBorders>
              <w:top w:val="single" w:sz="4" w:space="0" w:color="auto"/>
              <w:left w:val="single" w:sz="4" w:space="0" w:color="auto"/>
              <w:bottom w:val="single" w:sz="4" w:space="0" w:color="auto"/>
              <w:right w:val="single" w:sz="4" w:space="0" w:color="auto"/>
            </w:tcBorders>
            <w:hideMark/>
          </w:tcPr>
          <w:p w14:paraId="46FF1CD6" w14:textId="77777777" w:rsidR="0012749B" w:rsidRDefault="0012749B" w:rsidP="00521E1B">
            <w:pPr>
              <w:pStyle w:val="TABLE-cell"/>
              <w:keepNext/>
            </w:pPr>
            <w:r>
              <w:t>The EK is identified</w:t>
            </w:r>
          </w:p>
        </w:tc>
      </w:tr>
      <w:tr w:rsidR="0012749B" w14:paraId="41F83525" w14:textId="77777777" w:rsidTr="007261F1">
        <w:trPr>
          <w:cantSplit/>
          <w:jc w:val="center"/>
        </w:trPr>
        <w:tc>
          <w:tcPr>
            <w:tcW w:w="3616" w:type="dxa"/>
            <w:tcBorders>
              <w:top w:val="single" w:sz="4" w:space="0" w:color="auto"/>
              <w:left w:val="single" w:sz="4" w:space="0" w:color="auto"/>
              <w:bottom w:val="single" w:sz="4" w:space="0" w:color="auto"/>
              <w:right w:val="single" w:sz="4" w:space="0" w:color="auto"/>
            </w:tcBorders>
            <w:hideMark/>
          </w:tcPr>
          <w:p w14:paraId="1F1EA300" w14:textId="77777777" w:rsidR="0012749B" w:rsidRDefault="0012749B" w:rsidP="00521E1B">
            <w:pPr>
              <w:pStyle w:val="TABLE-cell"/>
              <w:keepNext/>
              <w:tabs>
                <w:tab w:val="left" w:pos="567"/>
              </w:tabs>
            </w:pPr>
            <w:r>
              <w:tab/>
              <w:t>key-id</w:t>
            </w:r>
          </w:p>
        </w:tc>
        <w:tc>
          <w:tcPr>
            <w:tcW w:w="424" w:type="dxa"/>
            <w:tcBorders>
              <w:top w:val="single" w:sz="4" w:space="0" w:color="auto"/>
              <w:left w:val="single" w:sz="4" w:space="0" w:color="auto"/>
              <w:bottom w:val="single" w:sz="4" w:space="0" w:color="auto"/>
              <w:right w:val="single" w:sz="4" w:space="0" w:color="auto"/>
            </w:tcBorders>
            <w:hideMark/>
          </w:tcPr>
          <w:p w14:paraId="756009B8" w14:textId="77777777" w:rsidR="0012749B" w:rsidRDefault="0012749B" w:rsidP="00521E1B">
            <w:pPr>
              <w:pStyle w:val="TABLE-cell"/>
              <w:keepNext/>
            </w:pPr>
            <w:r>
              <w:t>M</w:t>
            </w:r>
          </w:p>
        </w:tc>
        <w:tc>
          <w:tcPr>
            <w:tcW w:w="5030" w:type="dxa"/>
            <w:tcBorders>
              <w:top w:val="single" w:sz="4" w:space="0" w:color="auto"/>
              <w:left w:val="single" w:sz="4" w:space="0" w:color="auto"/>
              <w:bottom w:val="single" w:sz="4" w:space="0" w:color="auto"/>
              <w:right w:val="single" w:sz="4" w:space="0" w:color="auto"/>
            </w:tcBorders>
          </w:tcPr>
          <w:p w14:paraId="0061C611" w14:textId="77777777" w:rsidR="0012749B" w:rsidRDefault="0012749B" w:rsidP="00521E1B">
            <w:pPr>
              <w:pStyle w:val="TABLE-cell"/>
              <w:keepNext/>
            </w:pPr>
          </w:p>
        </w:tc>
      </w:tr>
      <w:tr w:rsidR="0012749B" w14:paraId="525350F2" w14:textId="77777777" w:rsidTr="007261F1">
        <w:trPr>
          <w:cantSplit/>
          <w:jc w:val="center"/>
        </w:trPr>
        <w:tc>
          <w:tcPr>
            <w:tcW w:w="3616" w:type="dxa"/>
            <w:tcBorders>
              <w:top w:val="single" w:sz="4" w:space="0" w:color="auto"/>
              <w:left w:val="single" w:sz="4" w:space="0" w:color="auto"/>
              <w:bottom w:val="single" w:sz="4" w:space="0" w:color="auto"/>
              <w:right w:val="single" w:sz="4" w:space="0" w:color="auto"/>
            </w:tcBorders>
            <w:hideMark/>
          </w:tcPr>
          <w:p w14:paraId="6A1BA468" w14:textId="77777777" w:rsidR="0012749B" w:rsidRDefault="0012749B" w:rsidP="00521E1B">
            <w:pPr>
              <w:pStyle w:val="TABLE-cell"/>
              <w:keepNext/>
              <w:tabs>
                <w:tab w:val="left" w:pos="864"/>
              </w:tabs>
            </w:pPr>
            <w:r>
              <w:tab/>
              <w:t>global-unicast-encryption-key</w:t>
            </w:r>
          </w:p>
        </w:tc>
        <w:tc>
          <w:tcPr>
            <w:tcW w:w="424" w:type="dxa"/>
            <w:tcBorders>
              <w:top w:val="single" w:sz="4" w:space="0" w:color="auto"/>
              <w:left w:val="single" w:sz="4" w:space="0" w:color="auto"/>
              <w:bottom w:val="single" w:sz="4" w:space="0" w:color="auto"/>
              <w:right w:val="single" w:sz="4" w:space="0" w:color="auto"/>
            </w:tcBorders>
            <w:hideMark/>
          </w:tcPr>
          <w:p w14:paraId="417F1B73" w14:textId="77777777" w:rsidR="0012749B" w:rsidRDefault="0012749B" w:rsidP="00521E1B">
            <w:pPr>
              <w:pStyle w:val="TABLE-cell"/>
              <w:keepNext/>
            </w:pPr>
            <w:r>
              <w:t>S</w:t>
            </w:r>
          </w:p>
        </w:tc>
        <w:tc>
          <w:tcPr>
            <w:tcW w:w="5030" w:type="dxa"/>
            <w:tcBorders>
              <w:top w:val="single" w:sz="4" w:space="0" w:color="auto"/>
              <w:left w:val="single" w:sz="4" w:space="0" w:color="auto"/>
              <w:bottom w:val="single" w:sz="4" w:space="0" w:color="auto"/>
              <w:right w:val="single" w:sz="4" w:space="0" w:color="auto"/>
            </w:tcBorders>
            <w:hideMark/>
          </w:tcPr>
          <w:p w14:paraId="444CD34F" w14:textId="77777777" w:rsidR="0012749B" w:rsidRDefault="0012749B" w:rsidP="00521E1B">
            <w:pPr>
              <w:pStyle w:val="TABLE-cell"/>
              <w:keepNext/>
            </w:pPr>
            <w:r>
              <w:t>GUEK</w:t>
            </w:r>
          </w:p>
        </w:tc>
      </w:tr>
      <w:tr w:rsidR="0012749B" w14:paraId="3D8D43E4" w14:textId="77777777" w:rsidTr="007261F1">
        <w:trPr>
          <w:cantSplit/>
          <w:jc w:val="center"/>
        </w:trPr>
        <w:tc>
          <w:tcPr>
            <w:tcW w:w="3616" w:type="dxa"/>
            <w:tcBorders>
              <w:top w:val="single" w:sz="4" w:space="0" w:color="auto"/>
              <w:left w:val="single" w:sz="4" w:space="0" w:color="auto"/>
              <w:bottom w:val="single" w:sz="4" w:space="0" w:color="auto"/>
              <w:right w:val="single" w:sz="4" w:space="0" w:color="auto"/>
            </w:tcBorders>
            <w:hideMark/>
          </w:tcPr>
          <w:p w14:paraId="6155262F" w14:textId="77777777" w:rsidR="0012749B" w:rsidRDefault="0012749B" w:rsidP="00521E1B">
            <w:pPr>
              <w:pStyle w:val="TABLE-cell"/>
              <w:keepNext/>
              <w:tabs>
                <w:tab w:val="left" w:pos="864"/>
              </w:tabs>
            </w:pPr>
            <w:r>
              <w:tab/>
              <w:t>global-broadcast-encryption-key</w:t>
            </w:r>
          </w:p>
        </w:tc>
        <w:tc>
          <w:tcPr>
            <w:tcW w:w="424" w:type="dxa"/>
            <w:tcBorders>
              <w:top w:val="single" w:sz="4" w:space="0" w:color="auto"/>
              <w:left w:val="single" w:sz="4" w:space="0" w:color="auto"/>
              <w:bottom w:val="single" w:sz="4" w:space="0" w:color="auto"/>
              <w:right w:val="single" w:sz="4" w:space="0" w:color="auto"/>
            </w:tcBorders>
            <w:hideMark/>
          </w:tcPr>
          <w:p w14:paraId="1AA6C3DA" w14:textId="77777777" w:rsidR="0012749B" w:rsidRDefault="0012749B" w:rsidP="00521E1B">
            <w:pPr>
              <w:pStyle w:val="TABLE-cell"/>
              <w:keepNext/>
            </w:pPr>
            <w:r>
              <w:t>S</w:t>
            </w:r>
          </w:p>
        </w:tc>
        <w:tc>
          <w:tcPr>
            <w:tcW w:w="5030" w:type="dxa"/>
            <w:tcBorders>
              <w:top w:val="single" w:sz="4" w:space="0" w:color="auto"/>
              <w:left w:val="single" w:sz="4" w:space="0" w:color="auto"/>
              <w:bottom w:val="single" w:sz="4" w:space="0" w:color="auto"/>
              <w:right w:val="single" w:sz="4" w:space="0" w:color="auto"/>
            </w:tcBorders>
            <w:hideMark/>
          </w:tcPr>
          <w:p w14:paraId="0AB42F75" w14:textId="77777777" w:rsidR="0012749B" w:rsidRDefault="0012749B" w:rsidP="00521E1B">
            <w:pPr>
              <w:pStyle w:val="TABLE-cell"/>
              <w:keepNext/>
            </w:pPr>
            <w:r>
              <w:t>GBEK</w:t>
            </w:r>
          </w:p>
        </w:tc>
      </w:tr>
      <w:tr w:rsidR="0012749B" w14:paraId="4B5F23E0" w14:textId="77777777" w:rsidTr="007261F1">
        <w:trPr>
          <w:cantSplit/>
          <w:jc w:val="center"/>
        </w:trPr>
        <w:tc>
          <w:tcPr>
            <w:tcW w:w="3616" w:type="dxa"/>
            <w:tcBorders>
              <w:top w:val="single" w:sz="4" w:space="0" w:color="auto"/>
              <w:left w:val="single" w:sz="4" w:space="0" w:color="auto"/>
              <w:bottom w:val="single" w:sz="4" w:space="0" w:color="auto"/>
              <w:right w:val="single" w:sz="4" w:space="0" w:color="auto"/>
            </w:tcBorders>
            <w:hideMark/>
          </w:tcPr>
          <w:p w14:paraId="6F7257FE" w14:textId="77777777" w:rsidR="0012749B" w:rsidRDefault="0012749B" w:rsidP="00521E1B">
            <w:pPr>
              <w:pStyle w:val="TABLE-cell"/>
              <w:keepNext/>
              <w:tabs>
                <w:tab w:val="left" w:pos="288"/>
                <w:tab w:val="left" w:pos="563"/>
              </w:tabs>
              <w:rPr>
                <w:b/>
              </w:rPr>
            </w:pPr>
            <w:r>
              <w:tab/>
            </w:r>
            <w:r>
              <w:rPr>
                <w:b/>
              </w:rPr>
              <w:t>wrapped-key</w:t>
            </w:r>
            <w:r>
              <w:fldChar w:fldCharType="begin"/>
            </w:r>
            <w:r>
              <w:instrText xml:space="preserve"> XE "wrapped-key" </w:instrText>
            </w:r>
            <w:r>
              <w:fldChar w:fldCharType="end"/>
            </w:r>
          </w:p>
        </w:tc>
        <w:tc>
          <w:tcPr>
            <w:tcW w:w="424" w:type="dxa"/>
            <w:tcBorders>
              <w:top w:val="single" w:sz="4" w:space="0" w:color="auto"/>
              <w:left w:val="single" w:sz="4" w:space="0" w:color="auto"/>
              <w:bottom w:val="single" w:sz="4" w:space="0" w:color="auto"/>
              <w:right w:val="single" w:sz="4" w:space="0" w:color="auto"/>
            </w:tcBorders>
            <w:hideMark/>
          </w:tcPr>
          <w:p w14:paraId="10A6A722" w14:textId="77777777" w:rsidR="0012749B" w:rsidRDefault="0012749B" w:rsidP="00521E1B">
            <w:pPr>
              <w:pStyle w:val="TABLE-cell"/>
              <w:keepNext/>
            </w:pPr>
            <w:r>
              <w:t>S</w:t>
            </w:r>
          </w:p>
        </w:tc>
        <w:tc>
          <w:tcPr>
            <w:tcW w:w="5030" w:type="dxa"/>
            <w:tcBorders>
              <w:top w:val="single" w:sz="4" w:space="0" w:color="auto"/>
              <w:left w:val="single" w:sz="4" w:space="0" w:color="auto"/>
              <w:bottom w:val="single" w:sz="4" w:space="0" w:color="auto"/>
              <w:right w:val="single" w:sz="4" w:space="0" w:color="auto"/>
            </w:tcBorders>
            <w:hideMark/>
          </w:tcPr>
          <w:p w14:paraId="64668091" w14:textId="77777777" w:rsidR="0012749B" w:rsidRDefault="0012749B" w:rsidP="00521E1B">
            <w:pPr>
              <w:pStyle w:val="TABLE-cell"/>
              <w:keepNext/>
            </w:pPr>
            <w:r>
              <w:t>The EK is transported using key wrap</w:t>
            </w:r>
            <w:r w:rsidR="00217AB5">
              <w:t>ping</w:t>
            </w:r>
          </w:p>
        </w:tc>
      </w:tr>
      <w:tr w:rsidR="0012749B" w14:paraId="6B81A11B" w14:textId="77777777" w:rsidTr="007261F1">
        <w:trPr>
          <w:cantSplit/>
          <w:jc w:val="center"/>
        </w:trPr>
        <w:tc>
          <w:tcPr>
            <w:tcW w:w="3616" w:type="dxa"/>
            <w:tcBorders>
              <w:top w:val="single" w:sz="4" w:space="0" w:color="auto"/>
              <w:left w:val="single" w:sz="4" w:space="0" w:color="auto"/>
              <w:bottom w:val="single" w:sz="4" w:space="0" w:color="auto"/>
              <w:right w:val="single" w:sz="4" w:space="0" w:color="auto"/>
            </w:tcBorders>
            <w:hideMark/>
          </w:tcPr>
          <w:p w14:paraId="1BF0231E" w14:textId="77777777" w:rsidR="0012749B" w:rsidRDefault="0012749B" w:rsidP="00521E1B">
            <w:pPr>
              <w:pStyle w:val="TABLE-cell"/>
              <w:keepNext/>
              <w:tabs>
                <w:tab w:val="left" w:pos="563"/>
              </w:tabs>
            </w:pPr>
            <w:r>
              <w:tab/>
            </w:r>
            <w:r>
              <w:tab/>
              <w:t>kek-id</w:t>
            </w:r>
          </w:p>
        </w:tc>
        <w:tc>
          <w:tcPr>
            <w:tcW w:w="424" w:type="dxa"/>
            <w:tcBorders>
              <w:top w:val="single" w:sz="4" w:space="0" w:color="auto"/>
              <w:left w:val="single" w:sz="4" w:space="0" w:color="auto"/>
              <w:bottom w:val="single" w:sz="4" w:space="0" w:color="auto"/>
              <w:right w:val="single" w:sz="4" w:space="0" w:color="auto"/>
            </w:tcBorders>
            <w:hideMark/>
          </w:tcPr>
          <w:p w14:paraId="667FE819" w14:textId="77777777" w:rsidR="0012749B" w:rsidRDefault="0012749B" w:rsidP="00521E1B">
            <w:pPr>
              <w:pStyle w:val="TABLE-cell"/>
              <w:keepNext/>
            </w:pPr>
            <w:r>
              <w:t>M</w:t>
            </w:r>
          </w:p>
        </w:tc>
        <w:tc>
          <w:tcPr>
            <w:tcW w:w="5030" w:type="dxa"/>
            <w:tcBorders>
              <w:top w:val="single" w:sz="4" w:space="0" w:color="auto"/>
              <w:left w:val="single" w:sz="4" w:space="0" w:color="auto"/>
              <w:bottom w:val="single" w:sz="4" w:space="0" w:color="auto"/>
              <w:right w:val="single" w:sz="4" w:space="0" w:color="auto"/>
            </w:tcBorders>
          </w:tcPr>
          <w:p w14:paraId="53F7FBBF" w14:textId="77777777" w:rsidR="0012749B" w:rsidRDefault="0012749B" w:rsidP="00521E1B">
            <w:pPr>
              <w:pStyle w:val="TABLE-cell"/>
              <w:keepNext/>
            </w:pPr>
          </w:p>
        </w:tc>
      </w:tr>
      <w:tr w:rsidR="0012749B" w14:paraId="52B4C6CA" w14:textId="77777777" w:rsidTr="007261F1">
        <w:trPr>
          <w:cantSplit/>
          <w:jc w:val="center"/>
        </w:trPr>
        <w:tc>
          <w:tcPr>
            <w:tcW w:w="3616" w:type="dxa"/>
            <w:tcBorders>
              <w:top w:val="single" w:sz="4" w:space="0" w:color="auto"/>
              <w:left w:val="single" w:sz="4" w:space="0" w:color="auto"/>
              <w:bottom w:val="single" w:sz="4" w:space="0" w:color="auto"/>
              <w:right w:val="single" w:sz="4" w:space="0" w:color="auto"/>
            </w:tcBorders>
            <w:hideMark/>
          </w:tcPr>
          <w:p w14:paraId="670E7707" w14:textId="77777777" w:rsidR="0012749B" w:rsidRDefault="0012749B" w:rsidP="00521E1B">
            <w:pPr>
              <w:pStyle w:val="TABLE-cell"/>
              <w:keepNext/>
              <w:tabs>
                <w:tab w:val="left" w:pos="851"/>
              </w:tabs>
            </w:pPr>
            <w:r>
              <w:tab/>
              <w:t>master-key</w:t>
            </w:r>
          </w:p>
        </w:tc>
        <w:tc>
          <w:tcPr>
            <w:tcW w:w="424" w:type="dxa"/>
            <w:tcBorders>
              <w:top w:val="single" w:sz="4" w:space="0" w:color="auto"/>
              <w:left w:val="single" w:sz="4" w:space="0" w:color="auto"/>
              <w:bottom w:val="single" w:sz="4" w:space="0" w:color="auto"/>
              <w:right w:val="single" w:sz="4" w:space="0" w:color="auto"/>
            </w:tcBorders>
            <w:hideMark/>
          </w:tcPr>
          <w:p w14:paraId="30F928E0" w14:textId="77777777" w:rsidR="0012749B" w:rsidRDefault="0012749B" w:rsidP="00521E1B">
            <w:pPr>
              <w:pStyle w:val="TABLE-cell"/>
              <w:keepNext/>
            </w:pPr>
            <w:r>
              <w:t>M</w:t>
            </w:r>
          </w:p>
        </w:tc>
        <w:tc>
          <w:tcPr>
            <w:tcW w:w="5030" w:type="dxa"/>
            <w:tcBorders>
              <w:top w:val="single" w:sz="4" w:space="0" w:color="auto"/>
              <w:left w:val="single" w:sz="4" w:space="0" w:color="auto"/>
              <w:bottom w:val="single" w:sz="4" w:space="0" w:color="auto"/>
              <w:right w:val="single" w:sz="4" w:space="0" w:color="auto"/>
            </w:tcBorders>
            <w:hideMark/>
          </w:tcPr>
          <w:p w14:paraId="61A1F157" w14:textId="77777777" w:rsidR="0012749B" w:rsidRDefault="0012749B" w:rsidP="00521E1B">
            <w:pPr>
              <w:pStyle w:val="TABLE-cell"/>
              <w:keepNext/>
            </w:pPr>
            <w:r>
              <w:t>Identifies the key used for wrapping the key-ciphered-data.</w:t>
            </w:r>
          </w:p>
          <w:p w14:paraId="1CB479E3" w14:textId="77777777" w:rsidR="0012749B" w:rsidRDefault="0012749B" w:rsidP="00521E1B">
            <w:pPr>
              <w:pStyle w:val="TABLE-cell"/>
              <w:keepNext/>
            </w:pPr>
            <w:r>
              <w:t>0 = Master Key (KEK)</w:t>
            </w:r>
          </w:p>
        </w:tc>
      </w:tr>
      <w:tr w:rsidR="0012749B" w14:paraId="74D2747F" w14:textId="77777777" w:rsidTr="007261F1">
        <w:trPr>
          <w:cantSplit/>
          <w:jc w:val="center"/>
        </w:trPr>
        <w:tc>
          <w:tcPr>
            <w:tcW w:w="3616" w:type="dxa"/>
            <w:tcBorders>
              <w:top w:val="single" w:sz="4" w:space="0" w:color="auto"/>
              <w:left w:val="single" w:sz="4" w:space="0" w:color="auto"/>
              <w:bottom w:val="single" w:sz="4" w:space="0" w:color="auto"/>
              <w:right w:val="single" w:sz="4" w:space="0" w:color="auto"/>
            </w:tcBorders>
            <w:hideMark/>
          </w:tcPr>
          <w:p w14:paraId="7C3B1E9A" w14:textId="77777777" w:rsidR="0012749B" w:rsidRDefault="0012749B" w:rsidP="00521E1B">
            <w:pPr>
              <w:pStyle w:val="TABLE-cell"/>
              <w:keepNext/>
              <w:tabs>
                <w:tab w:val="left" w:pos="275"/>
                <w:tab w:val="left" w:pos="576"/>
                <w:tab w:val="left" w:pos="851"/>
              </w:tabs>
            </w:pPr>
            <w:r>
              <w:tab/>
            </w:r>
            <w:r>
              <w:tab/>
              <w:t>key-ciphered-data</w:t>
            </w:r>
          </w:p>
        </w:tc>
        <w:tc>
          <w:tcPr>
            <w:tcW w:w="424" w:type="dxa"/>
            <w:tcBorders>
              <w:top w:val="single" w:sz="4" w:space="0" w:color="auto"/>
              <w:left w:val="single" w:sz="4" w:space="0" w:color="auto"/>
              <w:bottom w:val="single" w:sz="4" w:space="0" w:color="auto"/>
              <w:right w:val="single" w:sz="4" w:space="0" w:color="auto"/>
            </w:tcBorders>
            <w:hideMark/>
          </w:tcPr>
          <w:p w14:paraId="0311F761" w14:textId="77777777" w:rsidR="0012749B" w:rsidRDefault="0012749B" w:rsidP="00521E1B">
            <w:pPr>
              <w:pStyle w:val="TABLE-cell"/>
              <w:keepNext/>
            </w:pPr>
            <w:r>
              <w:t>M</w:t>
            </w:r>
          </w:p>
        </w:tc>
        <w:tc>
          <w:tcPr>
            <w:tcW w:w="5030" w:type="dxa"/>
            <w:tcBorders>
              <w:top w:val="single" w:sz="4" w:space="0" w:color="auto"/>
              <w:left w:val="single" w:sz="4" w:space="0" w:color="auto"/>
              <w:bottom w:val="single" w:sz="4" w:space="0" w:color="auto"/>
              <w:right w:val="single" w:sz="4" w:space="0" w:color="auto"/>
            </w:tcBorders>
            <w:hideMark/>
          </w:tcPr>
          <w:p w14:paraId="634BFA69" w14:textId="77777777" w:rsidR="0012749B" w:rsidRDefault="0012749B" w:rsidP="00521E1B">
            <w:pPr>
              <w:pStyle w:val="TABLE-cell"/>
              <w:keepNext/>
            </w:pPr>
            <w:r>
              <w:t>Randomly generated key wrapped with KEK</w:t>
            </w:r>
          </w:p>
        </w:tc>
      </w:tr>
      <w:tr w:rsidR="0012749B" w14:paraId="7BF385EC" w14:textId="77777777" w:rsidTr="007261F1">
        <w:trPr>
          <w:cantSplit/>
          <w:jc w:val="center"/>
        </w:trPr>
        <w:tc>
          <w:tcPr>
            <w:tcW w:w="3616" w:type="dxa"/>
            <w:tcBorders>
              <w:top w:val="single" w:sz="4" w:space="0" w:color="auto"/>
              <w:left w:val="single" w:sz="4" w:space="0" w:color="auto"/>
              <w:bottom w:val="single" w:sz="4" w:space="0" w:color="auto"/>
              <w:right w:val="single" w:sz="4" w:space="0" w:color="auto"/>
            </w:tcBorders>
            <w:hideMark/>
          </w:tcPr>
          <w:p w14:paraId="48CC21A0" w14:textId="77777777" w:rsidR="0012749B" w:rsidRDefault="0012749B" w:rsidP="00521E1B">
            <w:pPr>
              <w:pStyle w:val="TABLE-cell"/>
              <w:keepNext/>
              <w:tabs>
                <w:tab w:val="left" w:pos="275"/>
              </w:tabs>
              <w:rPr>
                <w:b/>
              </w:rPr>
            </w:pPr>
            <w:r>
              <w:tab/>
            </w:r>
            <w:r>
              <w:rPr>
                <w:b/>
              </w:rPr>
              <w:t>agreed-key</w:t>
            </w:r>
            <w:r>
              <w:fldChar w:fldCharType="begin"/>
            </w:r>
            <w:r>
              <w:instrText xml:space="preserve"> XE "agreed-key" </w:instrText>
            </w:r>
            <w:r>
              <w:fldChar w:fldCharType="end"/>
            </w:r>
          </w:p>
        </w:tc>
        <w:tc>
          <w:tcPr>
            <w:tcW w:w="424" w:type="dxa"/>
            <w:tcBorders>
              <w:top w:val="single" w:sz="4" w:space="0" w:color="auto"/>
              <w:left w:val="single" w:sz="4" w:space="0" w:color="auto"/>
              <w:bottom w:val="single" w:sz="4" w:space="0" w:color="auto"/>
              <w:right w:val="single" w:sz="4" w:space="0" w:color="auto"/>
            </w:tcBorders>
            <w:hideMark/>
          </w:tcPr>
          <w:p w14:paraId="5A32C9C5" w14:textId="77777777" w:rsidR="0012749B" w:rsidRDefault="0012749B" w:rsidP="00521E1B">
            <w:pPr>
              <w:pStyle w:val="TABLE-cell"/>
              <w:keepNext/>
            </w:pPr>
            <w:r>
              <w:t>S</w:t>
            </w:r>
          </w:p>
        </w:tc>
        <w:tc>
          <w:tcPr>
            <w:tcW w:w="5030" w:type="dxa"/>
            <w:tcBorders>
              <w:top w:val="single" w:sz="4" w:space="0" w:color="auto"/>
              <w:left w:val="single" w:sz="4" w:space="0" w:color="auto"/>
              <w:bottom w:val="single" w:sz="4" w:space="0" w:color="auto"/>
              <w:right w:val="single" w:sz="4" w:space="0" w:color="auto"/>
            </w:tcBorders>
            <w:hideMark/>
          </w:tcPr>
          <w:p w14:paraId="697371D1" w14:textId="77777777" w:rsidR="0012749B" w:rsidRDefault="0012749B" w:rsidP="00521E1B">
            <w:pPr>
              <w:pStyle w:val="TABLE-cell"/>
              <w:keepNext/>
            </w:pPr>
            <w:r>
              <w:t>The key is agreed by the parties using either:</w:t>
            </w:r>
          </w:p>
          <w:p w14:paraId="0CE2444F" w14:textId="77777777" w:rsidR="0012749B" w:rsidRDefault="0012749B" w:rsidP="00695ACD">
            <w:pPr>
              <w:pStyle w:val="TABLE-cell"/>
              <w:keepNext/>
              <w:numPr>
                <w:ilvl w:val="0"/>
                <w:numId w:val="61"/>
              </w:numPr>
            </w:pPr>
            <w:r>
              <w:t xml:space="preserve">the One-Pass Diffie-Hellman C(1e, 1s, ECC CDH) scheme  see </w:t>
            </w:r>
            <w:r>
              <w:fldChar w:fldCharType="begin" w:fldLock="1"/>
            </w:r>
            <w:r>
              <w:instrText xml:space="preserve"> REF _Ref373699099 \r \h </w:instrText>
            </w:r>
            <w:r>
              <w:fldChar w:fldCharType="separate"/>
            </w:r>
            <w:r w:rsidR="00811F07">
              <w:t>5.3.4.6.3</w:t>
            </w:r>
            <w:r>
              <w:fldChar w:fldCharType="end"/>
            </w:r>
            <w:r>
              <w:t>; or</w:t>
            </w:r>
          </w:p>
          <w:p w14:paraId="5F6334F5" w14:textId="77777777" w:rsidR="0012749B" w:rsidRDefault="0012749B" w:rsidP="00695ACD">
            <w:pPr>
              <w:pStyle w:val="TABLE-cell"/>
              <w:keepNext/>
              <w:numPr>
                <w:ilvl w:val="0"/>
                <w:numId w:val="61"/>
              </w:numPr>
            </w:pPr>
            <w:r>
              <w:t xml:space="preserve">the Static Unified Model C(0e, 2s, ECC CDH) scheme see </w:t>
            </w:r>
            <w:r>
              <w:fldChar w:fldCharType="begin" w:fldLock="1"/>
            </w:r>
            <w:r>
              <w:instrText xml:space="preserve"> REF _Ref373699190 \r \h </w:instrText>
            </w:r>
            <w:r>
              <w:fldChar w:fldCharType="separate"/>
            </w:r>
            <w:r w:rsidR="00811F07">
              <w:t>5.3.4.6.4</w:t>
            </w:r>
            <w:r>
              <w:fldChar w:fldCharType="end"/>
            </w:r>
            <w:r>
              <w:t>.</w:t>
            </w:r>
          </w:p>
        </w:tc>
      </w:tr>
      <w:tr w:rsidR="0012749B" w14:paraId="7CCF3CAC" w14:textId="77777777" w:rsidTr="007261F1">
        <w:trPr>
          <w:cantSplit/>
          <w:jc w:val="center"/>
        </w:trPr>
        <w:tc>
          <w:tcPr>
            <w:tcW w:w="3616" w:type="dxa"/>
            <w:tcBorders>
              <w:top w:val="single" w:sz="4" w:space="0" w:color="auto"/>
              <w:left w:val="single" w:sz="4" w:space="0" w:color="auto"/>
              <w:bottom w:val="single" w:sz="4" w:space="0" w:color="auto"/>
              <w:right w:val="single" w:sz="4" w:space="0" w:color="auto"/>
            </w:tcBorders>
            <w:hideMark/>
          </w:tcPr>
          <w:p w14:paraId="4865B6A7" w14:textId="77777777" w:rsidR="0012749B" w:rsidRDefault="0012749B" w:rsidP="00521E1B">
            <w:pPr>
              <w:pStyle w:val="TABLE-cell"/>
              <w:keepNext/>
              <w:tabs>
                <w:tab w:val="left" w:pos="551"/>
              </w:tabs>
            </w:pPr>
            <w:r>
              <w:tab/>
            </w:r>
            <w:r>
              <w:tab/>
              <w:t>key-parameters</w:t>
            </w:r>
            <w:r>
              <w:fldChar w:fldCharType="begin"/>
            </w:r>
            <w:r>
              <w:instrText xml:space="preserve"> XE "key-parameters" </w:instrText>
            </w:r>
            <w:r>
              <w:fldChar w:fldCharType="end"/>
            </w:r>
          </w:p>
        </w:tc>
        <w:tc>
          <w:tcPr>
            <w:tcW w:w="424" w:type="dxa"/>
            <w:tcBorders>
              <w:top w:val="single" w:sz="4" w:space="0" w:color="auto"/>
              <w:left w:val="single" w:sz="4" w:space="0" w:color="auto"/>
              <w:bottom w:val="single" w:sz="4" w:space="0" w:color="auto"/>
              <w:right w:val="single" w:sz="4" w:space="0" w:color="auto"/>
            </w:tcBorders>
            <w:hideMark/>
          </w:tcPr>
          <w:p w14:paraId="011D11B1" w14:textId="77777777" w:rsidR="0012749B" w:rsidRDefault="0012749B" w:rsidP="00521E1B">
            <w:pPr>
              <w:pStyle w:val="TABLE-cell"/>
              <w:keepNext/>
            </w:pPr>
            <w:r>
              <w:t>M</w:t>
            </w:r>
          </w:p>
        </w:tc>
        <w:tc>
          <w:tcPr>
            <w:tcW w:w="5030" w:type="dxa"/>
            <w:tcBorders>
              <w:top w:val="single" w:sz="4" w:space="0" w:color="auto"/>
              <w:left w:val="single" w:sz="4" w:space="0" w:color="auto"/>
              <w:bottom w:val="single" w:sz="4" w:space="0" w:color="auto"/>
              <w:right w:val="single" w:sz="4" w:space="0" w:color="auto"/>
            </w:tcBorders>
            <w:hideMark/>
          </w:tcPr>
          <w:p w14:paraId="533C71CA" w14:textId="77777777" w:rsidR="0012749B" w:rsidRDefault="0012749B" w:rsidP="00521E1B">
            <w:pPr>
              <w:pStyle w:val="TABLE-cell"/>
              <w:keepNext/>
            </w:pPr>
            <w:r>
              <w:t>Identifier of the key agreement scheme:</w:t>
            </w:r>
          </w:p>
          <w:p w14:paraId="50E63EF4" w14:textId="77777777" w:rsidR="0012749B" w:rsidRDefault="0012749B" w:rsidP="00521E1B">
            <w:pPr>
              <w:pStyle w:val="TABLE-cell"/>
              <w:keepNext/>
            </w:pPr>
            <w:r>
              <w:t>0x01: C(1e, 1s ECC CDH)</w:t>
            </w:r>
          </w:p>
          <w:p w14:paraId="2C0A0383" w14:textId="77777777" w:rsidR="0012749B" w:rsidRDefault="0012749B" w:rsidP="00521E1B">
            <w:pPr>
              <w:pStyle w:val="TABLE-cell"/>
              <w:keepNext/>
            </w:pPr>
            <w:r>
              <w:t>0x02: C(0e,</w:t>
            </w:r>
            <w:r w:rsidR="007D0168">
              <w:t xml:space="preserve"> </w:t>
            </w:r>
            <w:r>
              <w:t>2s ECC CDH)</w:t>
            </w:r>
          </w:p>
          <w:p w14:paraId="17358F82" w14:textId="77777777" w:rsidR="0012749B" w:rsidRDefault="0012749B" w:rsidP="00521E1B">
            <w:pPr>
              <w:pStyle w:val="TABLE-cell"/>
              <w:keepNext/>
            </w:pPr>
            <w:r>
              <w:t>All other reserved.</w:t>
            </w:r>
          </w:p>
        </w:tc>
      </w:tr>
      <w:tr w:rsidR="0012749B" w14:paraId="78A2CF2F" w14:textId="77777777" w:rsidTr="007261F1">
        <w:trPr>
          <w:cantSplit/>
          <w:jc w:val="center"/>
        </w:trPr>
        <w:tc>
          <w:tcPr>
            <w:tcW w:w="3616" w:type="dxa"/>
            <w:tcBorders>
              <w:top w:val="single" w:sz="4" w:space="0" w:color="auto"/>
              <w:left w:val="single" w:sz="4" w:space="0" w:color="auto"/>
              <w:bottom w:val="single" w:sz="4" w:space="0" w:color="auto"/>
              <w:right w:val="single" w:sz="4" w:space="0" w:color="auto"/>
            </w:tcBorders>
            <w:hideMark/>
          </w:tcPr>
          <w:p w14:paraId="35579982" w14:textId="77777777" w:rsidR="0012749B" w:rsidRDefault="0012749B" w:rsidP="00521E1B">
            <w:pPr>
              <w:pStyle w:val="TABLE-cell"/>
              <w:keepNext/>
              <w:tabs>
                <w:tab w:val="left" w:pos="551"/>
              </w:tabs>
            </w:pPr>
            <w:r>
              <w:tab/>
            </w:r>
            <w:r>
              <w:tab/>
              <w:t>key-ciphered-data</w:t>
            </w:r>
            <w:r>
              <w:fldChar w:fldCharType="begin"/>
            </w:r>
            <w:r>
              <w:instrText xml:space="preserve"> XE "key-ciphered-data" </w:instrText>
            </w:r>
            <w:r>
              <w:fldChar w:fldCharType="end"/>
            </w:r>
          </w:p>
        </w:tc>
        <w:tc>
          <w:tcPr>
            <w:tcW w:w="424" w:type="dxa"/>
            <w:tcBorders>
              <w:top w:val="single" w:sz="4" w:space="0" w:color="auto"/>
              <w:left w:val="single" w:sz="4" w:space="0" w:color="auto"/>
              <w:bottom w:val="single" w:sz="4" w:space="0" w:color="auto"/>
              <w:right w:val="single" w:sz="4" w:space="0" w:color="auto"/>
            </w:tcBorders>
            <w:hideMark/>
          </w:tcPr>
          <w:p w14:paraId="7CA8CFFD" w14:textId="77777777" w:rsidR="0012749B" w:rsidRDefault="0012749B" w:rsidP="00521E1B">
            <w:pPr>
              <w:pStyle w:val="TABLE-cell"/>
              <w:keepNext/>
            </w:pPr>
            <w:r>
              <w:t>M</w:t>
            </w:r>
          </w:p>
        </w:tc>
        <w:tc>
          <w:tcPr>
            <w:tcW w:w="5030" w:type="dxa"/>
            <w:tcBorders>
              <w:top w:val="single" w:sz="4" w:space="0" w:color="auto"/>
              <w:left w:val="single" w:sz="4" w:space="0" w:color="auto"/>
              <w:bottom w:val="single" w:sz="4" w:space="0" w:color="auto"/>
              <w:right w:val="single" w:sz="4" w:space="0" w:color="auto"/>
            </w:tcBorders>
            <w:hideMark/>
          </w:tcPr>
          <w:p w14:paraId="73400CDA" w14:textId="77777777" w:rsidR="0012749B" w:rsidRDefault="0012749B" w:rsidP="00695ACD">
            <w:pPr>
              <w:pStyle w:val="TABLE-cell"/>
              <w:keepNext/>
              <w:numPr>
                <w:ilvl w:val="0"/>
                <w:numId w:val="61"/>
              </w:numPr>
            </w:pPr>
            <w:r>
              <w:t xml:space="preserve">In the case of the C(1e, 1s, ECC CDH) scheme: the public key </w:t>
            </w:r>
            <w:r>
              <w:rPr>
                <w:rFonts w:ascii="Times New Roman" w:hAnsi="Times New Roman" w:cs="Times New Roman"/>
                <w:i/>
              </w:rPr>
              <w:t>Q</w:t>
            </w:r>
            <w:r w:rsidRPr="002F7A07">
              <w:rPr>
                <w:rStyle w:val="SUBscript-small"/>
                <w:rFonts w:ascii="Times New Roman" w:hAnsi="Times New Roman" w:cs="Times New Roman"/>
                <w:i/>
              </w:rPr>
              <w:t xml:space="preserve"> e, U</w:t>
            </w:r>
            <w:r>
              <w:t>, of the ephemeral key agreement key pair of party U, signed with the private digital signature key of party U.</w:t>
            </w:r>
          </w:p>
          <w:p w14:paraId="7B39EF6B" w14:textId="77777777" w:rsidR="0012749B" w:rsidRDefault="0012749B" w:rsidP="00695ACD">
            <w:pPr>
              <w:pStyle w:val="TABLE-cell"/>
              <w:keepNext/>
              <w:numPr>
                <w:ilvl w:val="0"/>
                <w:numId w:val="61"/>
              </w:numPr>
            </w:pPr>
            <w:r>
              <w:t xml:space="preserve">In the case of the C(0e, 2s, ECC CDH) scheme: an octet-string of length zero. In this case party U has to provide a nonce, </w:t>
            </w:r>
            <w:r>
              <w:rPr>
                <w:rFonts w:ascii="Times New Roman" w:hAnsi="Times New Roman" w:cs="Times New Roman"/>
                <w:i/>
              </w:rPr>
              <w:t>Nonce</w:t>
            </w:r>
            <w:r w:rsidRPr="002F7A07">
              <w:rPr>
                <w:rStyle w:val="SUBscript-small"/>
                <w:rFonts w:ascii="Times New Roman" w:hAnsi="Times New Roman" w:cs="Times New Roman"/>
                <w:i/>
              </w:rPr>
              <w:t>U</w:t>
            </w:r>
            <w:r>
              <w:rPr>
                <w:i/>
              </w:rPr>
              <w:t xml:space="preserve">. </w:t>
            </w:r>
            <w:r>
              <w:t xml:space="preserve">See </w:t>
            </w:r>
            <w:r>
              <w:fldChar w:fldCharType="begin" w:fldLock="1"/>
            </w:r>
            <w:r>
              <w:instrText xml:space="preserve"> REF _Ref373699190 \r \h  \* MERGEFORMAT </w:instrText>
            </w:r>
            <w:r>
              <w:fldChar w:fldCharType="separate"/>
            </w:r>
            <w:r w:rsidR="00811F07">
              <w:t>5.3.4.6.4</w:t>
            </w:r>
            <w:r>
              <w:fldChar w:fldCharType="end"/>
            </w:r>
            <w:r>
              <w:rPr>
                <w:i/>
              </w:rPr>
              <w:t xml:space="preserve"> </w:t>
            </w:r>
            <w:r>
              <w:t xml:space="preserve">and </w:t>
            </w:r>
            <w:r>
              <w:fldChar w:fldCharType="begin" w:fldLock="1"/>
            </w:r>
            <w:r>
              <w:instrText xml:space="preserve"> REF _Ref342163082 \r \h </w:instrText>
            </w:r>
            <w:r>
              <w:fldChar w:fldCharType="separate"/>
            </w:r>
            <w:r w:rsidR="00811F07">
              <w:t>5.3.4.6.5</w:t>
            </w:r>
            <w:r>
              <w:fldChar w:fldCharType="end"/>
            </w:r>
            <w:r>
              <w:t>.</w:t>
            </w:r>
          </w:p>
        </w:tc>
      </w:tr>
      <w:tr w:rsidR="0012749B" w14:paraId="7537A5D5" w14:textId="77777777" w:rsidTr="007261F1">
        <w:trPr>
          <w:cantSplit/>
          <w:jc w:val="center"/>
        </w:trPr>
        <w:tc>
          <w:tcPr>
            <w:tcW w:w="9070" w:type="dxa"/>
            <w:gridSpan w:val="3"/>
            <w:tcBorders>
              <w:top w:val="single" w:sz="4" w:space="0" w:color="auto"/>
              <w:left w:val="single" w:sz="4" w:space="0" w:color="auto"/>
              <w:bottom w:val="single" w:sz="4" w:space="0" w:color="auto"/>
              <w:right w:val="single" w:sz="4" w:space="0" w:color="auto"/>
            </w:tcBorders>
            <w:hideMark/>
          </w:tcPr>
          <w:p w14:paraId="18F32CE5" w14:textId="77777777" w:rsidR="0012749B" w:rsidRDefault="0012749B" w:rsidP="00521E1B">
            <w:pPr>
              <w:pStyle w:val="TABLE-cell"/>
              <w:keepNext/>
            </w:pPr>
            <w:r>
              <w:t>M: Mandatory (part of a SEQUENCE)</w:t>
            </w:r>
          </w:p>
          <w:p w14:paraId="440E198B" w14:textId="77777777" w:rsidR="0012749B" w:rsidRDefault="0012749B" w:rsidP="00521E1B">
            <w:pPr>
              <w:pStyle w:val="TABLE-cell"/>
              <w:keepNext/>
            </w:pPr>
            <w:r>
              <w:t>S: Selectable (part of a CHOICE)</w:t>
            </w:r>
          </w:p>
          <w:p w14:paraId="6BF6C6DB" w14:textId="77777777" w:rsidR="0012749B" w:rsidRDefault="0012749B" w:rsidP="00521E1B">
            <w:pPr>
              <w:pStyle w:val="TABLE-cell"/>
              <w:keepNext/>
            </w:pPr>
            <w:r>
              <w:t xml:space="preserve">For the ASN.1 specification, see </w:t>
            </w:r>
            <w:r w:rsidR="00212DB0">
              <w:t xml:space="preserve">Clause </w:t>
            </w:r>
            <w:r w:rsidR="001B7CB3">
              <w:fldChar w:fldCharType="begin" w:fldLock="1"/>
            </w:r>
            <w:r w:rsidR="001B7CB3">
              <w:instrText xml:space="preserve"> REF _Ref406419898 \r \h </w:instrText>
            </w:r>
            <w:r w:rsidR="001B7CB3">
              <w:fldChar w:fldCharType="separate"/>
            </w:r>
            <w:r w:rsidR="00811F07">
              <w:t>8</w:t>
            </w:r>
            <w:r w:rsidR="001B7CB3">
              <w:fldChar w:fldCharType="end"/>
            </w:r>
            <w:r w:rsidR="001B7CB3">
              <w:t>.</w:t>
            </w:r>
          </w:p>
        </w:tc>
      </w:tr>
      <w:tr w:rsidR="0012749B" w14:paraId="5D81D5C1" w14:textId="77777777" w:rsidTr="007261F1">
        <w:trPr>
          <w:cantSplit/>
          <w:jc w:val="center"/>
        </w:trPr>
        <w:tc>
          <w:tcPr>
            <w:tcW w:w="9070" w:type="dxa"/>
            <w:gridSpan w:val="3"/>
            <w:tcBorders>
              <w:top w:val="single" w:sz="4" w:space="0" w:color="auto"/>
              <w:left w:val="single" w:sz="4" w:space="0" w:color="auto"/>
              <w:bottom w:val="single" w:sz="4" w:space="0" w:color="auto"/>
              <w:right w:val="single" w:sz="4" w:space="0" w:color="auto"/>
            </w:tcBorders>
            <w:hideMark/>
          </w:tcPr>
          <w:p w14:paraId="72E1DA55" w14:textId="77777777" w:rsidR="0012749B" w:rsidRDefault="0012749B" w:rsidP="00521E1B">
            <w:pPr>
              <w:pStyle w:val="NOTE"/>
              <w:keepNext/>
            </w:pPr>
            <w:r>
              <w:t>NOTE</w:t>
            </w:r>
            <w:r w:rsidR="00B67C8A">
              <w:t> </w:t>
            </w:r>
            <w:r>
              <w:t>Using key identification restricts exchanging protected xDLMS APDUs / COSEM data between a client and a server because the GUEK and the GBEK shall not be disclosed to any party other than the client and the server.</w:t>
            </w:r>
          </w:p>
        </w:tc>
      </w:tr>
    </w:tbl>
    <w:p w14:paraId="58F23616" w14:textId="77777777" w:rsidR="007261F1" w:rsidRDefault="007261F1"/>
    <w:p w14:paraId="5F11D630" w14:textId="77777777" w:rsidR="0012749B" w:rsidRPr="007261F1" w:rsidRDefault="0012749B" w:rsidP="00B67C8A">
      <w:pPr>
        <w:pStyle w:val="Heading3"/>
      </w:pPr>
      <w:bookmarkStart w:id="2117" w:name="_Toc392501263"/>
      <w:bookmarkStart w:id="2118" w:name="_Ref387082529"/>
      <w:bookmarkStart w:id="2119" w:name="_Toc437856458"/>
      <w:bookmarkStart w:id="2120" w:name="_Toc97127218"/>
      <w:bookmarkStart w:id="2121" w:name="_Ref342552219"/>
      <w:bookmarkStart w:id="2122" w:name="_Ref342552232"/>
      <w:bookmarkStart w:id="2123" w:name="_Toc378104305"/>
      <w:bookmarkStart w:id="2124" w:name="_Toc387080478"/>
      <w:r w:rsidRPr="007261F1">
        <w:t>Key identification</w:t>
      </w:r>
      <w:bookmarkEnd w:id="2117"/>
      <w:bookmarkEnd w:id="2118"/>
      <w:bookmarkEnd w:id="2119"/>
      <w:bookmarkEnd w:id="2120"/>
      <w:r w:rsidRPr="007261F1">
        <w:fldChar w:fldCharType="begin"/>
      </w:r>
      <w:r w:rsidRPr="007261F1">
        <w:instrText xml:space="preserve"> XE "Key identification" </w:instrText>
      </w:r>
      <w:r w:rsidRPr="007261F1">
        <w:fldChar w:fldCharType="end"/>
      </w:r>
    </w:p>
    <w:p w14:paraId="4A52D45E" w14:textId="77777777" w:rsidR="0012749B" w:rsidRPr="007261F1" w:rsidRDefault="0012749B" w:rsidP="00B67C8A">
      <w:pPr>
        <w:pStyle w:val="PARAGRAPH"/>
      </w:pPr>
      <w:r w:rsidRPr="007261F1">
        <w:t xml:space="preserve">The key identified may be the Global Unicast Encryption Key (GUEK) or the Global Broadcast Encryption Key (GBEK). In this case, the key-set bit of the security control byte – see </w:t>
      </w:r>
      <w:r w:rsidRPr="007261F1">
        <w:fldChar w:fldCharType="begin" w:fldLock="1"/>
      </w:r>
      <w:r w:rsidRPr="007261F1">
        <w:instrText xml:space="preserve"> REF _Ref386530592 \h  \* MERGEFORMAT </w:instrText>
      </w:r>
      <w:r w:rsidRPr="007261F1">
        <w:fldChar w:fldCharType="separate"/>
      </w:r>
      <w:r w:rsidR="00811F07" w:rsidRPr="007261F1">
        <w:t xml:space="preserve">Table </w:t>
      </w:r>
      <w:r w:rsidR="00811F07" w:rsidRPr="007261F1">
        <w:rPr>
          <w:noProof/>
        </w:rPr>
        <w:t>27</w:t>
      </w:r>
      <w:r w:rsidRPr="007261F1">
        <w:fldChar w:fldCharType="end"/>
      </w:r>
      <w:r w:rsidRPr="007261F1">
        <w:t xml:space="preserve"> – is not relevant and shall be set to zero.</w:t>
      </w:r>
    </w:p>
    <w:p w14:paraId="66A9E753" w14:textId="77777777" w:rsidR="0012749B" w:rsidRPr="007261F1" w:rsidRDefault="0012749B" w:rsidP="00B67C8A">
      <w:pPr>
        <w:pStyle w:val="Heading3"/>
      </w:pPr>
      <w:bookmarkStart w:id="2125" w:name="_Toc392501264"/>
      <w:bookmarkStart w:id="2126" w:name="_Ref387082532"/>
      <w:bookmarkStart w:id="2127" w:name="_Toc437856459"/>
      <w:bookmarkStart w:id="2128" w:name="_Toc97127219"/>
      <w:r w:rsidRPr="007261F1">
        <w:t>Key wrap</w:t>
      </w:r>
      <w:bookmarkEnd w:id="2121"/>
      <w:bookmarkEnd w:id="2122"/>
      <w:bookmarkEnd w:id="2123"/>
      <w:bookmarkEnd w:id="2124"/>
      <w:bookmarkEnd w:id="2125"/>
      <w:bookmarkEnd w:id="2126"/>
      <w:r w:rsidR="00BD7C4D" w:rsidRPr="007261F1">
        <w:t>ping</w:t>
      </w:r>
      <w:bookmarkEnd w:id="2127"/>
      <w:bookmarkEnd w:id="2128"/>
      <w:r w:rsidRPr="007261F1">
        <w:fldChar w:fldCharType="begin"/>
      </w:r>
      <w:r w:rsidRPr="007261F1">
        <w:instrText xml:space="preserve"> XE "Key wra</w:instrText>
      </w:r>
      <w:r w:rsidR="00217AB5" w:rsidRPr="007261F1">
        <w:instrText>p</w:instrText>
      </w:r>
      <w:r w:rsidRPr="007261F1">
        <w:instrText>p</w:instrText>
      </w:r>
      <w:r w:rsidR="00BD7C4D" w:rsidRPr="007261F1">
        <w:instrText>ing</w:instrText>
      </w:r>
      <w:r w:rsidRPr="007261F1">
        <w:instrText xml:space="preserve">" </w:instrText>
      </w:r>
      <w:r w:rsidRPr="007261F1">
        <w:fldChar w:fldCharType="end"/>
      </w:r>
    </w:p>
    <w:p w14:paraId="1F1C3871" w14:textId="77777777" w:rsidR="0012749B" w:rsidRDefault="0012749B" w:rsidP="00B67C8A">
      <w:pPr>
        <w:pStyle w:val="PARAGRAPH"/>
      </w:pPr>
      <w:r>
        <w:t>Key wrap</w:t>
      </w:r>
      <w:r w:rsidR="00BD7C4D">
        <w:t>ping</w:t>
      </w:r>
      <w:r>
        <w:t xml:space="preserve"> can be used to establish static or ephemeral symmetric keys.</w:t>
      </w:r>
    </w:p>
    <w:p w14:paraId="18AE0000" w14:textId="77777777" w:rsidR="0012749B" w:rsidRDefault="0012749B" w:rsidP="0012749B">
      <w:pPr>
        <w:pStyle w:val="PARAGRAPH"/>
      </w:pPr>
      <w:r>
        <w:t xml:space="preserve">The algorithm is the AES key wrap algorithm specified in </w:t>
      </w:r>
      <w:r>
        <w:fldChar w:fldCharType="begin" w:fldLock="1"/>
      </w:r>
      <w:r>
        <w:instrText xml:space="preserve"> REF _Ref339565781 \r \h  \* MERGEFORMAT </w:instrText>
      </w:r>
      <w:r>
        <w:fldChar w:fldCharType="separate"/>
      </w:r>
      <w:r w:rsidR="00811F07">
        <w:t>5.3.3.8</w:t>
      </w:r>
      <w:r>
        <w:fldChar w:fldCharType="end"/>
      </w:r>
      <w:r>
        <w:t>. The KEK is the master key. Consequently, this method can be used only between parties sharing the master key, i.e. between a client and a server.</w:t>
      </w:r>
    </w:p>
    <w:p w14:paraId="6642B546" w14:textId="77777777" w:rsidR="0012749B" w:rsidRDefault="0012749B" w:rsidP="00B67C8A">
      <w:pPr>
        <w:pStyle w:val="PARAGRAPH"/>
      </w:pPr>
      <w:r>
        <w:t>The static keys that can be established using key wrap</w:t>
      </w:r>
      <w:r w:rsidR="00217AB5">
        <w:t>ping</w:t>
      </w:r>
      <w:r>
        <w:t xml:space="preserve"> may be:</w:t>
      </w:r>
    </w:p>
    <w:p w14:paraId="28311DE4" w14:textId="77777777" w:rsidR="0012749B" w:rsidRDefault="0012749B" w:rsidP="00521922">
      <w:pPr>
        <w:pStyle w:val="ListBullet"/>
      </w:pPr>
      <w:r>
        <w:lastRenderedPageBreak/>
        <w:t>the master key, KEK</w:t>
      </w:r>
      <w:r>
        <w:fldChar w:fldCharType="begin"/>
      </w:r>
      <w:r>
        <w:instrText xml:space="preserve"> XE "Master key" </w:instrText>
      </w:r>
      <w:r>
        <w:fldChar w:fldCharType="end"/>
      </w:r>
      <w:r>
        <w:t>; and/or</w:t>
      </w:r>
    </w:p>
    <w:p w14:paraId="7F547709" w14:textId="77777777" w:rsidR="0012749B" w:rsidRDefault="0012749B" w:rsidP="00521922">
      <w:pPr>
        <w:pStyle w:val="ListBullet"/>
      </w:pPr>
      <w:r>
        <w:t>the global unicast encryption key GUEK</w:t>
      </w:r>
      <w:r>
        <w:fldChar w:fldCharType="begin"/>
      </w:r>
      <w:r>
        <w:instrText xml:space="preserve"> XE "Global unicast encryption key, GUEK" </w:instrText>
      </w:r>
      <w:r>
        <w:fldChar w:fldCharType="end"/>
      </w:r>
      <w:r>
        <w:t>; and/or</w:t>
      </w:r>
    </w:p>
    <w:p w14:paraId="666791D9" w14:textId="77777777" w:rsidR="0012749B" w:rsidRDefault="0012749B" w:rsidP="00521922">
      <w:pPr>
        <w:pStyle w:val="ListBullet"/>
      </w:pPr>
      <w:r>
        <w:t>the global broadcast encryption key GBEK</w:t>
      </w:r>
      <w:r>
        <w:fldChar w:fldCharType="begin"/>
      </w:r>
      <w:r>
        <w:instrText xml:space="preserve"> XE "Global broadcast encryption key, GBEK" </w:instrText>
      </w:r>
      <w:r>
        <w:fldChar w:fldCharType="end"/>
      </w:r>
      <w:r>
        <w:t>; and/or</w:t>
      </w:r>
    </w:p>
    <w:p w14:paraId="2E531C28" w14:textId="77777777" w:rsidR="0012749B" w:rsidRDefault="0012749B" w:rsidP="00521922">
      <w:pPr>
        <w:pStyle w:val="ListBullet"/>
      </w:pPr>
      <w:r>
        <w:t>the (global) authentication key, GAK</w:t>
      </w:r>
      <w:r>
        <w:fldChar w:fldCharType="begin"/>
      </w:r>
      <w:r>
        <w:instrText xml:space="preserve"> XE "Authentication key, GAK" </w:instrText>
      </w:r>
      <w:r>
        <w:fldChar w:fldCharType="end"/>
      </w:r>
      <w:r>
        <w:t>.</w:t>
      </w:r>
    </w:p>
    <w:p w14:paraId="456BFAB4" w14:textId="281C7C8A" w:rsidR="0012749B" w:rsidRDefault="0012749B" w:rsidP="0012749B">
      <w:pPr>
        <w:pStyle w:val="PARAGRAPH"/>
      </w:pPr>
      <w:r>
        <w:t>To establish these static keys using key wrap, the key shall be first generated by the client, then it shall be tr</w:t>
      </w:r>
      <w:r w:rsidRPr="007261F1">
        <w:t xml:space="preserve">ansferred to the server by invoking the </w:t>
      </w:r>
      <w:r w:rsidRPr="007261F1">
        <w:rPr>
          <w:i/>
        </w:rPr>
        <w:t>key_transfer</w:t>
      </w:r>
      <w:r w:rsidRPr="007261F1">
        <w:t xml:space="preserve"> method</w:t>
      </w:r>
      <w:r w:rsidRPr="007261F1">
        <w:fldChar w:fldCharType="begin"/>
      </w:r>
      <w:r w:rsidRPr="007261F1">
        <w:instrText xml:space="preserve"> XE "</w:instrText>
      </w:r>
      <w:r w:rsidRPr="007261F1">
        <w:rPr>
          <w:i/>
        </w:rPr>
        <w:instrText>key_transfer</w:instrText>
      </w:r>
      <w:r w:rsidRPr="007261F1">
        <w:instrText xml:space="preserve"> method" </w:instrText>
      </w:r>
      <w:r w:rsidRPr="007261F1">
        <w:fldChar w:fldCharType="end"/>
      </w:r>
      <w:r w:rsidRPr="007261F1">
        <w:t xml:space="preserve"> of the “Security setup” object, </w:t>
      </w:r>
      <w:r w:rsidRPr="00AE4CB6">
        <w:rPr>
          <w:highlight w:val="yellow"/>
        </w:rPr>
        <w:t xml:space="preserve">see </w:t>
      </w:r>
      <w:r w:rsidR="00747D09" w:rsidRPr="00AE4CB6">
        <w:rPr>
          <w:highlight w:val="yellow"/>
        </w:rPr>
        <w:fldChar w:fldCharType="begin" w:fldLock="1"/>
      </w:r>
      <w:r w:rsidR="00747D09" w:rsidRPr="00AE4CB6">
        <w:rPr>
          <w:highlight w:val="yellow"/>
        </w:rPr>
        <w:instrText xml:space="preserve"> REF IEC62056_62_IC \h  \* MERGEFORMAT </w:instrText>
      </w:r>
      <w:r w:rsidR="00747D09" w:rsidRPr="00AE4CB6">
        <w:rPr>
          <w:highlight w:val="yellow"/>
        </w:rPr>
      </w:r>
      <w:r w:rsidR="00747D09" w:rsidRPr="00AE4CB6">
        <w:rPr>
          <w:highlight w:val="yellow"/>
        </w:rPr>
        <w:fldChar w:fldCharType="separate"/>
      </w:r>
      <w:del w:id="2129" w:author="John Cowburn" w:date="2022-03-03T09:45:00Z">
        <w:r w:rsidR="00077BDE" w:rsidRPr="00AE4CB6" w:rsidDel="00AE4CB6">
          <w:rPr>
            <w:color w:val="000000"/>
            <w:highlight w:val="yellow"/>
          </w:rPr>
          <w:delText>I</w:delText>
        </w:r>
      </w:del>
      <w:ins w:id="2130" w:author="John Cowburn" w:date="2021-03-24T13:48:00Z">
        <w:r w:rsidR="00CA346F" w:rsidRPr="00AE4CB6">
          <w:rPr>
            <w:color w:val="000000"/>
            <w:highlight w:val="yellow"/>
          </w:rPr>
          <w:fldChar w:fldCharType="begin"/>
        </w:r>
        <w:r w:rsidR="00CA346F" w:rsidRPr="00AE4CB6">
          <w:rPr>
            <w:color w:val="000000"/>
            <w:highlight w:val="yellow"/>
          </w:rPr>
          <w:instrText xml:space="preserve"> REF IEC62056_6_2 \h </w:instrText>
        </w:r>
      </w:ins>
      <w:r w:rsidR="00CA346F" w:rsidRPr="00AE4CB6">
        <w:rPr>
          <w:color w:val="000000"/>
          <w:highlight w:val="yellow"/>
        </w:rPr>
      </w:r>
      <w:r w:rsidR="00AE4CB6">
        <w:rPr>
          <w:color w:val="000000"/>
          <w:highlight w:val="yellow"/>
        </w:rPr>
        <w:instrText xml:space="preserve"> \* MERGEFORMAT </w:instrText>
      </w:r>
      <w:r w:rsidR="00CA346F" w:rsidRPr="00AE4CB6">
        <w:rPr>
          <w:color w:val="000000"/>
          <w:highlight w:val="yellow"/>
        </w:rPr>
        <w:fldChar w:fldCharType="separate"/>
      </w:r>
      <w:r w:rsidR="00DC4BE9" w:rsidRPr="00AE4CB6">
        <w:rPr>
          <w:color w:val="000000"/>
          <w:highlight w:val="yellow"/>
        </w:rPr>
        <w:t>IEC 62056-6-2:</w:t>
      </w:r>
      <w:ins w:id="2131" w:author="John Cowburn" w:date="2021-03-24T13:24:00Z">
        <w:r w:rsidR="00DC4BE9" w:rsidRPr="00AE4CB6">
          <w:rPr>
            <w:color w:val="000000"/>
            <w:highlight w:val="yellow"/>
          </w:rPr>
          <w:t>2021</w:t>
        </w:r>
      </w:ins>
      <w:ins w:id="2132" w:author="John Cowburn" w:date="2021-03-24T13:48:00Z">
        <w:r w:rsidR="00CA346F" w:rsidRPr="00AE4CB6">
          <w:rPr>
            <w:color w:val="000000"/>
            <w:highlight w:val="yellow"/>
          </w:rPr>
          <w:fldChar w:fldCharType="end"/>
        </w:r>
      </w:ins>
      <w:del w:id="2133" w:author="John Cowburn" w:date="2021-03-24T13:48:00Z">
        <w:r w:rsidR="00077BDE" w:rsidRPr="00AE4CB6" w:rsidDel="00CA346F">
          <w:rPr>
            <w:color w:val="000000"/>
            <w:highlight w:val="yellow"/>
          </w:rPr>
          <w:delText>EC 6</w:delText>
        </w:r>
        <w:r w:rsidR="00811F07" w:rsidRPr="00AE4CB6" w:rsidDel="00CA346F">
          <w:rPr>
            <w:color w:val="000000"/>
            <w:highlight w:val="yellow"/>
          </w:rPr>
          <w:delText>2056-6-2:—</w:delText>
        </w:r>
      </w:del>
      <w:r w:rsidR="00747D09" w:rsidRPr="00AE4CB6">
        <w:rPr>
          <w:highlight w:val="yellow"/>
        </w:rPr>
        <w:fldChar w:fldCharType="end"/>
      </w:r>
      <w:r w:rsidR="00747D09" w:rsidRPr="00AE4CB6">
        <w:rPr>
          <w:highlight w:val="yellow"/>
        </w:rPr>
        <w:t xml:space="preserve">, </w:t>
      </w:r>
      <w:ins w:id="2134" w:author="John Cowburn" w:date="2021-03-24T13:49:00Z">
        <w:r w:rsidR="00CA346F" w:rsidRPr="00AE4CB6">
          <w:rPr>
            <w:highlight w:val="yellow"/>
          </w:rPr>
          <w:t>4.4.7</w:t>
        </w:r>
      </w:ins>
      <w:del w:id="2135" w:author="John Cowburn" w:date="2021-03-24T13:49:00Z">
        <w:r w:rsidR="00747D09" w:rsidRPr="00AE4CB6" w:rsidDel="00CA346F">
          <w:rPr>
            <w:highlight w:val="yellow"/>
          </w:rPr>
          <w:delText>5.3.</w:delText>
        </w:r>
        <w:r w:rsidRPr="00AE4CB6" w:rsidDel="00CA346F">
          <w:rPr>
            <w:highlight w:val="yellow"/>
          </w:rPr>
          <w:delText>7</w:delText>
        </w:r>
      </w:del>
      <w:r w:rsidRPr="00AE4CB6">
        <w:rPr>
          <w:highlight w:val="yellow"/>
        </w:rPr>
        <w:t>.</w:t>
      </w:r>
      <w:r w:rsidRPr="007261F1">
        <w:t xml:space="preserve"> The method invocation parameter shall carry the key_id(s) and the wrapped key(s). The APDU carrying the service that invokes the method and the method invocation parameters shall be protected as required by the security policy and the access rights.</w:t>
      </w:r>
    </w:p>
    <w:p w14:paraId="5A7DB2DE" w14:textId="77777777" w:rsidR="0012749B" w:rsidRDefault="0012749B" w:rsidP="00B67C8A">
      <w:pPr>
        <w:pStyle w:val="NOTE"/>
      </w:pPr>
      <w:r>
        <w:t>NOTE</w:t>
      </w:r>
      <w:r w:rsidR="00B67C8A">
        <w:t> </w:t>
      </w:r>
      <w:r>
        <w:t>The required level of protection can be specified in project specific companion specifications.</w:t>
      </w:r>
    </w:p>
    <w:p w14:paraId="2343C292" w14:textId="77777777" w:rsidR="0012749B" w:rsidRDefault="0012749B" w:rsidP="00B67C8A">
      <w:pPr>
        <w:pStyle w:val="PARAGRAPH"/>
      </w:pPr>
      <w:r>
        <w:t>To establish an ephemeral key using key wrap</w:t>
      </w:r>
      <w:r w:rsidR="00217AB5">
        <w:t>ping</w:t>
      </w:r>
      <w:r>
        <w:t>, the originator of the xDLMS APDU or the COSEM data randomly generates an ephemeral key. This key shall be wrapped using the AES key wrap algorithm and the KEK and shall be sent to the recipient together with the xDLMS APDU or the COSEM data that have been ciphered using the ephemeral key. The recipient shall unwrap the key then it shall use it to decipher the xDLMS APDU / COSEM data received.</w:t>
      </w:r>
    </w:p>
    <w:p w14:paraId="798C1F4C" w14:textId="77777777" w:rsidR="0012749B" w:rsidRPr="007261F1" w:rsidRDefault="0012749B" w:rsidP="007E0B29">
      <w:pPr>
        <w:pStyle w:val="Heading3"/>
      </w:pPr>
      <w:bookmarkStart w:id="2136" w:name="_Toc392501265"/>
      <w:bookmarkStart w:id="2137" w:name="_Ref387088936"/>
      <w:bookmarkStart w:id="2138" w:name="_Ref342552427"/>
      <w:bookmarkStart w:id="2139" w:name="_Toc378104306"/>
      <w:bookmarkStart w:id="2140" w:name="_Toc387080479"/>
      <w:bookmarkStart w:id="2141" w:name="_Toc437856460"/>
      <w:bookmarkStart w:id="2142" w:name="_Toc97127220"/>
      <w:r w:rsidRPr="007261F1">
        <w:t>Key agreement</w:t>
      </w:r>
      <w:bookmarkEnd w:id="2136"/>
      <w:bookmarkEnd w:id="2137"/>
      <w:bookmarkEnd w:id="2138"/>
      <w:bookmarkEnd w:id="2139"/>
      <w:bookmarkEnd w:id="2140"/>
      <w:bookmarkEnd w:id="2141"/>
      <w:bookmarkEnd w:id="2142"/>
      <w:r w:rsidRPr="007261F1">
        <w:fldChar w:fldCharType="begin"/>
      </w:r>
      <w:r w:rsidRPr="007261F1">
        <w:instrText xml:space="preserve"> XE "Key agreement" </w:instrText>
      </w:r>
      <w:r w:rsidRPr="007261F1">
        <w:fldChar w:fldCharType="end"/>
      </w:r>
    </w:p>
    <w:p w14:paraId="0F9992A9" w14:textId="77777777" w:rsidR="0012749B" w:rsidRDefault="0012749B" w:rsidP="0012749B">
      <w:pPr>
        <w:pStyle w:val="PARAGRAPH"/>
      </w:pPr>
      <w:r>
        <w:t>Key agreement can be used to establish static keys between a server and a client or ephemeral keys between a server and a client or a third party. Different key agreement schemes are available to establish different keys.</w:t>
      </w:r>
    </w:p>
    <w:p w14:paraId="119C0E2D" w14:textId="77777777" w:rsidR="0012749B" w:rsidRDefault="0012749B" w:rsidP="0012749B">
      <w:pPr>
        <w:pStyle w:val="PARAGRAPH"/>
      </w:pPr>
      <w:r>
        <w:t>The Ephemeral Unified Model</w:t>
      </w:r>
      <w:r>
        <w:fldChar w:fldCharType="begin"/>
      </w:r>
      <w:r>
        <w:instrText xml:space="preserve"> XE "Ephemeral Unified Model" </w:instrText>
      </w:r>
      <w:r>
        <w:fldChar w:fldCharType="end"/>
      </w:r>
      <w:r>
        <w:t xml:space="preserve"> C(2e,</w:t>
      </w:r>
      <w:r w:rsidR="007D0168">
        <w:t xml:space="preserve"> </w:t>
      </w:r>
      <w:r>
        <w:t>0s, ECC CDH) scheme can be used by the client and the server to agree on the:</w:t>
      </w:r>
    </w:p>
    <w:p w14:paraId="2AD89157" w14:textId="77777777" w:rsidR="0012749B" w:rsidRDefault="0012749B" w:rsidP="00521922">
      <w:pPr>
        <w:pStyle w:val="ListBullet"/>
      </w:pPr>
      <w:r>
        <w:t>master key</w:t>
      </w:r>
      <w:r>
        <w:fldChar w:fldCharType="begin"/>
      </w:r>
      <w:r>
        <w:instrText xml:space="preserve"> XE "Master key" </w:instrText>
      </w:r>
      <w:r>
        <w:fldChar w:fldCharType="end"/>
      </w:r>
      <w:r>
        <w:t>, KEK</w:t>
      </w:r>
      <w:r>
        <w:fldChar w:fldCharType="begin"/>
      </w:r>
      <w:r>
        <w:instrText xml:space="preserve"> XE "Key Encrypting Key, KEK" </w:instrText>
      </w:r>
      <w:r>
        <w:fldChar w:fldCharType="end"/>
      </w:r>
      <w:r>
        <w:t>; and/or</w:t>
      </w:r>
    </w:p>
    <w:p w14:paraId="514C8AE6" w14:textId="77777777" w:rsidR="0012749B" w:rsidRDefault="0012749B" w:rsidP="00521922">
      <w:pPr>
        <w:pStyle w:val="ListBullet"/>
      </w:pPr>
      <w:r>
        <w:t>global unicast encryption key GUEK</w:t>
      </w:r>
      <w:r>
        <w:fldChar w:fldCharType="begin"/>
      </w:r>
      <w:r>
        <w:instrText xml:space="preserve"> XE "Global unicast encryption key, GUEK" </w:instrText>
      </w:r>
      <w:r>
        <w:fldChar w:fldCharType="end"/>
      </w:r>
      <w:r>
        <w:t>; and/or</w:t>
      </w:r>
    </w:p>
    <w:p w14:paraId="007980A9" w14:textId="77777777" w:rsidR="0012749B" w:rsidRDefault="0012749B" w:rsidP="00521922">
      <w:pPr>
        <w:pStyle w:val="ListBullet"/>
      </w:pPr>
      <w:r>
        <w:t>global broadcast encryption key GBEK</w:t>
      </w:r>
      <w:r>
        <w:fldChar w:fldCharType="begin"/>
      </w:r>
      <w:r>
        <w:instrText xml:space="preserve"> XE "Global broadcast encryption key, GBEK" </w:instrText>
      </w:r>
      <w:r>
        <w:fldChar w:fldCharType="end"/>
      </w:r>
      <w:r>
        <w:t>; and/or</w:t>
      </w:r>
    </w:p>
    <w:p w14:paraId="50498479" w14:textId="77777777" w:rsidR="0012749B" w:rsidRDefault="0012749B" w:rsidP="00521922">
      <w:pPr>
        <w:pStyle w:val="ListBullet"/>
      </w:pPr>
      <w:r>
        <w:t>(global) authentication key, GAK.</w:t>
      </w:r>
      <w:r>
        <w:fldChar w:fldCharType="begin"/>
      </w:r>
      <w:r>
        <w:instrText xml:space="preserve"> XE "Authentication key, GAK" </w:instrText>
      </w:r>
      <w:r>
        <w:fldChar w:fldCharType="end"/>
      </w:r>
    </w:p>
    <w:p w14:paraId="2F6BEED3" w14:textId="0A3B2DE4" w:rsidR="0012749B" w:rsidRDefault="0012749B" w:rsidP="00B67C8A">
      <w:pPr>
        <w:pStyle w:val="PARAGRAPH"/>
      </w:pPr>
      <w:r>
        <w:t xml:space="preserve">This scheme is supported by the </w:t>
      </w:r>
      <w:r>
        <w:rPr>
          <w:i/>
        </w:rPr>
        <w:t>key_agreement</w:t>
      </w:r>
      <w:r>
        <w:t xml:space="preserve"> method</w:t>
      </w:r>
      <w:r>
        <w:fldChar w:fldCharType="begin"/>
      </w:r>
      <w:r>
        <w:instrText xml:space="preserve"> XE "</w:instrText>
      </w:r>
      <w:r>
        <w:rPr>
          <w:i/>
        </w:rPr>
        <w:instrText>key_agreement</w:instrText>
      </w:r>
      <w:r>
        <w:instrText xml:space="preserve"> method" </w:instrText>
      </w:r>
      <w:r>
        <w:fldChar w:fldCharType="end"/>
      </w:r>
      <w:r>
        <w:t xml:space="preserve"> of the “Security setup” interface class, see </w:t>
      </w:r>
      <w:ins w:id="2143" w:author="John Cowburn" w:date="2021-03-24T13:49:00Z">
        <w:r w:rsidR="00CA346F" w:rsidRPr="00AE4CB6">
          <w:rPr>
            <w:highlight w:val="yellow"/>
          </w:rPr>
          <w:fldChar w:fldCharType="begin"/>
        </w:r>
        <w:r w:rsidR="00CA346F" w:rsidRPr="00AE4CB6">
          <w:rPr>
            <w:highlight w:val="yellow"/>
          </w:rPr>
          <w:instrText xml:space="preserve"> REF IEC62056_6_2 \h </w:instrText>
        </w:r>
      </w:ins>
      <w:r w:rsidR="00CA346F" w:rsidRPr="00AE4CB6">
        <w:rPr>
          <w:highlight w:val="yellow"/>
        </w:rPr>
      </w:r>
      <w:r w:rsidR="00AE4CB6">
        <w:rPr>
          <w:highlight w:val="yellow"/>
        </w:rPr>
        <w:instrText xml:space="preserve"> \* MERGEFORMAT </w:instrText>
      </w:r>
      <w:r w:rsidR="00CA346F" w:rsidRPr="00AE4CB6">
        <w:rPr>
          <w:highlight w:val="yellow"/>
        </w:rPr>
        <w:fldChar w:fldCharType="separate"/>
      </w:r>
      <w:r w:rsidR="00DC4BE9" w:rsidRPr="00AE4CB6">
        <w:rPr>
          <w:color w:val="000000"/>
          <w:highlight w:val="yellow"/>
        </w:rPr>
        <w:t>IEC 62056-6-2:</w:t>
      </w:r>
      <w:ins w:id="2144" w:author="John Cowburn" w:date="2021-03-24T13:24:00Z">
        <w:r w:rsidR="00DC4BE9" w:rsidRPr="00AE4CB6">
          <w:rPr>
            <w:color w:val="000000"/>
            <w:highlight w:val="yellow"/>
          </w:rPr>
          <w:t>2021</w:t>
        </w:r>
      </w:ins>
      <w:ins w:id="2145" w:author="John Cowburn" w:date="2021-03-24T13:49:00Z">
        <w:r w:rsidR="00CA346F" w:rsidRPr="00AE4CB6">
          <w:rPr>
            <w:highlight w:val="yellow"/>
          </w:rPr>
          <w:fldChar w:fldCharType="end"/>
        </w:r>
      </w:ins>
      <w:del w:id="2146" w:author="John Cowburn" w:date="2021-03-24T13:49:00Z">
        <w:r w:rsidR="007D5772" w:rsidRPr="00AE4CB6" w:rsidDel="00CA346F">
          <w:rPr>
            <w:highlight w:val="yellow"/>
          </w:rPr>
          <w:fldChar w:fldCharType="begin" w:fldLock="1"/>
        </w:r>
        <w:r w:rsidR="007D5772" w:rsidRPr="00AE4CB6" w:rsidDel="00CA346F">
          <w:rPr>
            <w:highlight w:val="yellow"/>
          </w:rPr>
          <w:delInstrText xml:space="preserve"> REF IEC62056_62_IC \h  \* MERGEFORMAT </w:delInstrText>
        </w:r>
        <w:r w:rsidR="007D5772" w:rsidRPr="00AE4CB6" w:rsidDel="00CA346F">
          <w:rPr>
            <w:highlight w:val="yellow"/>
          </w:rPr>
        </w:r>
        <w:r w:rsidR="007D5772" w:rsidRPr="00AE4CB6" w:rsidDel="00CA346F">
          <w:rPr>
            <w:highlight w:val="yellow"/>
          </w:rPr>
          <w:fldChar w:fldCharType="separate"/>
        </w:r>
        <w:r w:rsidR="00077BDE" w:rsidRPr="00AE4CB6" w:rsidDel="00CA346F">
          <w:rPr>
            <w:color w:val="000000"/>
            <w:highlight w:val="yellow"/>
          </w:rPr>
          <w:delText>IEC 6</w:delText>
        </w:r>
        <w:r w:rsidR="00811F07" w:rsidRPr="00AE4CB6" w:rsidDel="00CA346F">
          <w:rPr>
            <w:color w:val="000000"/>
            <w:highlight w:val="yellow"/>
          </w:rPr>
          <w:delText>2056-6-2:—</w:delText>
        </w:r>
        <w:r w:rsidR="007D5772" w:rsidRPr="00AE4CB6" w:rsidDel="00CA346F">
          <w:rPr>
            <w:highlight w:val="yellow"/>
          </w:rPr>
          <w:fldChar w:fldCharType="end"/>
        </w:r>
      </w:del>
      <w:r w:rsidR="007D5772" w:rsidRPr="00AE4CB6">
        <w:rPr>
          <w:highlight w:val="yellow"/>
        </w:rPr>
        <w:t xml:space="preserve">, </w:t>
      </w:r>
      <w:ins w:id="2147" w:author="John Cowburn" w:date="2021-03-24T13:49:00Z">
        <w:r w:rsidR="00CA346F" w:rsidRPr="00AE4CB6">
          <w:rPr>
            <w:highlight w:val="yellow"/>
          </w:rPr>
          <w:t>4.4.7</w:t>
        </w:r>
      </w:ins>
      <w:del w:id="2148" w:author="John Cowburn" w:date="2021-03-24T13:49:00Z">
        <w:r w:rsidR="0014559F" w:rsidRPr="007D5772" w:rsidDel="00CA346F">
          <w:delText>5.3.</w:delText>
        </w:r>
        <w:r w:rsidRPr="007D5772" w:rsidDel="00CA346F">
          <w:delText>7</w:delText>
        </w:r>
      </w:del>
      <w:r w:rsidRPr="007D5772">
        <w:t>. T</w:t>
      </w:r>
      <w:r>
        <w:t xml:space="preserve">he method invocation parameters carry the necessary parameters as specified in </w:t>
      </w:r>
      <w:r>
        <w:fldChar w:fldCharType="begin" w:fldLock="1"/>
      </w:r>
      <w:r>
        <w:instrText xml:space="preserve"> REF _Ref373699000 \r \h </w:instrText>
      </w:r>
      <w:r>
        <w:fldChar w:fldCharType="separate"/>
      </w:r>
      <w:r w:rsidR="00811F07">
        <w:t>5.3.4.6.2</w:t>
      </w:r>
      <w:r>
        <w:fldChar w:fldCharType="end"/>
      </w:r>
      <w:r>
        <w:t>. The APDUs carrying the service that invokes the method as well as the method invocation parameters shall be protected as required by the security policy and the access rights. See also</w:t>
      </w:r>
      <w:r w:rsidR="001C2623">
        <w:t xml:space="preserve"> </w:t>
      </w:r>
      <w:r w:rsidR="001C2623">
        <w:fldChar w:fldCharType="begin" w:fldLock="1"/>
      </w:r>
      <w:r w:rsidR="001C2623">
        <w:instrText xml:space="preserve"> REF _Ref412412410 \n \h </w:instrText>
      </w:r>
      <w:r w:rsidR="001C2623">
        <w:fldChar w:fldCharType="separate"/>
      </w:r>
      <w:r w:rsidR="00811F07">
        <w:t>Annex I</w:t>
      </w:r>
      <w:r w:rsidR="001C2623">
        <w:fldChar w:fldCharType="end"/>
      </w:r>
      <w:r>
        <w:t>.</w:t>
      </w:r>
    </w:p>
    <w:p w14:paraId="5AB5E3ED" w14:textId="77777777" w:rsidR="0012749B" w:rsidRDefault="0012749B" w:rsidP="00B67C8A">
      <w:pPr>
        <w:pStyle w:val="NOTE"/>
      </w:pPr>
      <w:r>
        <w:t>NOTE 1</w:t>
      </w:r>
      <w:r w:rsidR="00B67C8A">
        <w:t> </w:t>
      </w:r>
      <w:r>
        <w:t>The required level of protection can be specified in project specific companion specifications.</w:t>
      </w:r>
    </w:p>
    <w:p w14:paraId="0EF5DBAF" w14:textId="77777777" w:rsidR="0012749B" w:rsidRDefault="0012749B" w:rsidP="00B67C8A">
      <w:pPr>
        <w:pStyle w:val="PARAGRAPH"/>
      </w:pPr>
      <w:r>
        <w:t>To establish an ephemeral encryption key – used as the block cipher key – using key agreement, two schemes are available:</w:t>
      </w:r>
    </w:p>
    <w:p w14:paraId="08F98139" w14:textId="77777777" w:rsidR="0012749B" w:rsidRDefault="0012749B" w:rsidP="00521922">
      <w:pPr>
        <w:pStyle w:val="ListBullet"/>
      </w:pPr>
      <w:r>
        <w:t>the One-Pass Diffie-Hellman</w:t>
      </w:r>
      <w:r>
        <w:fldChar w:fldCharType="begin"/>
      </w:r>
      <w:r>
        <w:instrText xml:space="preserve"> XE "One-Pass Diffie-Hellman" </w:instrText>
      </w:r>
      <w:r>
        <w:fldChar w:fldCharType="end"/>
      </w:r>
      <w:r>
        <w:t xml:space="preserve"> C(1e, 1s, ECC CDH) scheme specified in </w:t>
      </w:r>
      <w:r>
        <w:fldChar w:fldCharType="begin" w:fldLock="1"/>
      </w:r>
      <w:r>
        <w:instrText xml:space="preserve"> REF _Ref373699099 \r \h </w:instrText>
      </w:r>
      <w:r>
        <w:fldChar w:fldCharType="separate"/>
      </w:r>
      <w:r w:rsidR="00811F07">
        <w:t>5.3.4.6.3</w:t>
      </w:r>
      <w:r>
        <w:fldChar w:fldCharType="end"/>
      </w:r>
      <w:r>
        <w:t>;</w:t>
      </w:r>
    </w:p>
    <w:p w14:paraId="66DF2778" w14:textId="77777777" w:rsidR="0012749B" w:rsidRDefault="0012749B" w:rsidP="0012749B">
      <w:pPr>
        <w:pStyle w:val="NOTE"/>
        <w:ind w:left="360"/>
      </w:pPr>
      <w:r>
        <w:t>NOTE 2</w:t>
      </w:r>
      <w:r w:rsidR="00B67C8A">
        <w:t> </w:t>
      </w:r>
      <w:r>
        <w:t>Unless specified otherwise in a project specific companion specification, the C(1e, 1s ECC CDH) scheme shall be used.</w:t>
      </w:r>
    </w:p>
    <w:p w14:paraId="19FA168A" w14:textId="77777777" w:rsidR="0012749B" w:rsidRDefault="0012749B" w:rsidP="00521922">
      <w:pPr>
        <w:pStyle w:val="ListBullet"/>
      </w:pPr>
      <w:r>
        <w:t>the Static Unified Model</w:t>
      </w:r>
      <w:r>
        <w:fldChar w:fldCharType="begin"/>
      </w:r>
      <w:r>
        <w:instrText xml:space="preserve"> XE "Static Unified Model" </w:instrText>
      </w:r>
      <w:r>
        <w:fldChar w:fldCharType="end"/>
      </w:r>
      <w:r>
        <w:t xml:space="preserve"> C(0e, 2s, ECC CDH) scheme specified in </w:t>
      </w:r>
      <w:r>
        <w:fldChar w:fldCharType="begin" w:fldLock="1"/>
      </w:r>
      <w:r>
        <w:instrText xml:space="preserve"> REF _Ref373699190 \r \h </w:instrText>
      </w:r>
      <w:r>
        <w:fldChar w:fldCharType="separate"/>
      </w:r>
      <w:r w:rsidR="00811F07">
        <w:t>5.3.4.6.4</w:t>
      </w:r>
      <w:r>
        <w:fldChar w:fldCharType="end"/>
      </w:r>
      <w:r>
        <w:t>.</w:t>
      </w:r>
    </w:p>
    <w:p w14:paraId="2A3F6DD9" w14:textId="77777777" w:rsidR="0012749B" w:rsidRPr="007261F1" w:rsidRDefault="0012749B" w:rsidP="007E0B29">
      <w:pPr>
        <w:pStyle w:val="Heading3"/>
      </w:pPr>
      <w:bookmarkStart w:id="2149" w:name="_Toc392501266"/>
      <w:bookmarkStart w:id="2150" w:name="_Ref342553238"/>
      <w:bookmarkStart w:id="2151" w:name="_Toc378104310"/>
      <w:bookmarkStart w:id="2152" w:name="_Toc387080481"/>
      <w:bookmarkStart w:id="2153" w:name="_Toc437856461"/>
      <w:bookmarkStart w:id="2154" w:name="_Toc97127221"/>
      <w:r w:rsidRPr="007261F1">
        <w:t>Symmetric key cryptoperiods</w:t>
      </w:r>
      <w:bookmarkEnd w:id="2149"/>
      <w:bookmarkEnd w:id="2150"/>
      <w:bookmarkEnd w:id="2151"/>
      <w:bookmarkEnd w:id="2152"/>
      <w:bookmarkEnd w:id="2153"/>
      <w:bookmarkEnd w:id="2154"/>
      <w:r w:rsidRPr="007261F1">
        <w:fldChar w:fldCharType="begin"/>
      </w:r>
      <w:r w:rsidRPr="007261F1">
        <w:instrText xml:space="preserve"> XE "Cryptoperiod" </w:instrText>
      </w:r>
      <w:r w:rsidRPr="007261F1">
        <w:fldChar w:fldCharType="end"/>
      </w:r>
    </w:p>
    <w:p w14:paraId="5E65DCC5" w14:textId="77777777" w:rsidR="0012749B" w:rsidRPr="007261F1" w:rsidRDefault="0012749B" w:rsidP="00B67C8A">
      <w:pPr>
        <w:pStyle w:val="PARAGRAPH"/>
        <w:rPr>
          <w:i/>
        </w:rPr>
      </w:pPr>
      <w:r w:rsidRPr="007261F1">
        <w:t xml:space="preserve">Symmetric key cryptoperiods should be determined in project specific companion specifications. Recommendations are given in </w:t>
      </w:r>
      <w:r w:rsidR="001C2623" w:rsidRPr="007261F1">
        <w:fldChar w:fldCharType="begin" w:fldLock="1"/>
      </w:r>
      <w:r w:rsidR="001C2623" w:rsidRPr="007261F1">
        <w:instrText xml:space="preserve"> REF NIST_SP800_57_Keymgmt \h </w:instrText>
      </w:r>
      <w:r w:rsidR="007261F1">
        <w:instrText xml:space="preserve"> \* MERGEFORMAT </w:instrText>
      </w:r>
      <w:r w:rsidR="001C2623" w:rsidRPr="007261F1">
        <w:fldChar w:fldCharType="separate"/>
      </w:r>
      <w:r w:rsidR="00811F07" w:rsidRPr="007261F1">
        <w:t>NIST SP 800-57:2012</w:t>
      </w:r>
      <w:r w:rsidR="001C2623" w:rsidRPr="007261F1">
        <w:fldChar w:fldCharType="end"/>
      </w:r>
      <w:r w:rsidR="00212DB0" w:rsidRPr="007261F1">
        <w:t>,</w:t>
      </w:r>
      <w:r w:rsidRPr="007261F1">
        <w:t xml:space="preserve"> Part 1</w:t>
      </w:r>
      <w:r w:rsidR="00212DB0" w:rsidRPr="007261F1">
        <w:t>,</w:t>
      </w:r>
      <w:r w:rsidRPr="007261F1">
        <w:t xml:space="preserve"> 5.3.5 </w:t>
      </w:r>
      <w:r w:rsidRPr="007261F1">
        <w:rPr>
          <w:i/>
        </w:rPr>
        <w:t xml:space="preserve">Symmetric </w:t>
      </w:r>
      <w:r w:rsidRPr="007261F1">
        <w:rPr>
          <w:i/>
        </w:rPr>
        <w:lastRenderedPageBreak/>
        <w:t>Key Usage Periods and Cryptoperiods</w:t>
      </w:r>
      <w:r w:rsidRPr="007261F1">
        <w:t xml:space="preserve"> and 5.3.6 </w:t>
      </w:r>
      <w:r w:rsidRPr="007261F1">
        <w:rPr>
          <w:i/>
        </w:rPr>
        <w:t>Cryptoperiod Recommendations for Specific Key Types.</w:t>
      </w:r>
    </w:p>
    <w:p w14:paraId="04D36197" w14:textId="77777777" w:rsidR="0012749B" w:rsidRPr="007261F1" w:rsidRDefault="0012749B" w:rsidP="00D21AB5">
      <w:pPr>
        <w:pStyle w:val="Heading2"/>
        <w:pageBreakBefore/>
        <w:ind w:left="619" w:hanging="619"/>
      </w:pPr>
      <w:bookmarkStart w:id="2155" w:name="_Toc392501267"/>
      <w:bookmarkStart w:id="2156" w:name="_Toc386027422"/>
      <w:bookmarkStart w:id="2157" w:name="_Toc378104311"/>
      <w:bookmarkStart w:id="2158" w:name="_Ref378013927"/>
      <w:bookmarkStart w:id="2159" w:name="_Toc437856462"/>
      <w:bookmarkStart w:id="2160" w:name="_Toc97127222"/>
      <w:r w:rsidRPr="007261F1">
        <w:lastRenderedPageBreak/>
        <w:t>Keys used with public key algorithms</w:t>
      </w:r>
      <w:bookmarkEnd w:id="2155"/>
      <w:bookmarkEnd w:id="2156"/>
      <w:bookmarkEnd w:id="2157"/>
      <w:bookmarkEnd w:id="2158"/>
      <w:bookmarkEnd w:id="2159"/>
      <w:bookmarkEnd w:id="2160"/>
      <w:r w:rsidRPr="007261F1">
        <w:fldChar w:fldCharType="begin"/>
      </w:r>
      <w:r w:rsidRPr="007261F1">
        <w:instrText xml:space="preserve"> XE "Public key algorithm" </w:instrText>
      </w:r>
      <w:r w:rsidRPr="007261F1">
        <w:fldChar w:fldCharType="end"/>
      </w:r>
    </w:p>
    <w:p w14:paraId="3C53802C" w14:textId="77777777" w:rsidR="0012749B" w:rsidRPr="007261F1" w:rsidRDefault="0012749B" w:rsidP="007E0B29">
      <w:pPr>
        <w:pStyle w:val="Heading3"/>
      </w:pPr>
      <w:bookmarkStart w:id="2161" w:name="_Toc392501268"/>
      <w:bookmarkStart w:id="2162" w:name="_Ref390979162"/>
      <w:bookmarkStart w:id="2163" w:name="_Toc386027423"/>
      <w:bookmarkStart w:id="2164" w:name="_Toc378104312"/>
      <w:bookmarkStart w:id="2165" w:name="_Toc437856463"/>
      <w:bookmarkStart w:id="2166" w:name="_Toc97127223"/>
      <w:r w:rsidRPr="007261F1">
        <w:t>Overview</w:t>
      </w:r>
      <w:bookmarkEnd w:id="2161"/>
      <w:bookmarkEnd w:id="2162"/>
      <w:bookmarkEnd w:id="2163"/>
      <w:bookmarkEnd w:id="2164"/>
      <w:bookmarkEnd w:id="2165"/>
      <w:bookmarkEnd w:id="2166"/>
    </w:p>
    <w:p w14:paraId="6A68F92A" w14:textId="77777777" w:rsidR="0012749B" w:rsidRDefault="0012749B" w:rsidP="00B67C8A">
      <w:pPr>
        <w:pStyle w:val="PARAGRAPH"/>
      </w:pPr>
      <w:r>
        <w:t xml:space="preserve">Asymmetric keys – see </w:t>
      </w:r>
      <w:r>
        <w:fldChar w:fldCharType="begin" w:fldLock="1"/>
      </w:r>
      <w:r>
        <w:instrText xml:space="preserve"> REF _Ref348881914 \h  \* MERGEFORMAT </w:instrText>
      </w:r>
      <w:r>
        <w:fldChar w:fldCharType="separate"/>
      </w:r>
      <w:r w:rsidR="00811F07" w:rsidRPr="00811F07">
        <w:t>Table 12</w:t>
      </w:r>
      <w:r>
        <w:fldChar w:fldCharType="end"/>
      </w:r>
      <w:r>
        <w:t xml:space="preserve"> – are classified according to:</w:t>
      </w:r>
    </w:p>
    <w:p w14:paraId="582BB0A6" w14:textId="77777777" w:rsidR="0012749B" w:rsidRDefault="0012749B" w:rsidP="00521922">
      <w:pPr>
        <w:pStyle w:val="ListBullet"/>
      </w:pPr>
      <w:r>
        <w:t>their purpose: digital signature key or key agreement key;</w:t>
      </w:r>
    </w:p>
    <w:p w14:paraId="1F24BBD4" w14:textId="77777777" w:rsidR="0012749B" w:rsidRDefault="0012749B" w:rsidP="00521922">
      <w:pPr>
        <w:pStyle w:val="ListBullet"/>
      </w:pPr>
      <w:r>
        <w:t>by their lifetime: static keys or ephemeral keys.</w:t>
      </w:r>
    </w:p>
    <w:p w14:paraId="5F468097" w14:textId="32E069EF" w:rsidR="0012749B" w:rsidRDefault="0012749B" w:rsidP="00B67C8A">
      <w:pPr>
        <w:pStyle w:val="TABLE-title"/>
      </w:pPr>
      <w:bookmarkStart w:id="2167" w:name="_Ref348881914"/>
      <w:bookmarkStart w:id="2168" w:name="_Toc342993524"/>
      <w:bookmarkStart w:id="2169" w:name="_Ref339135090"/>
      <w:bookmarkStart w:id="2170" w:name="_Toc339092084"/>
      <w:bookmarkStart w:id="2171" w:name="_Toc339091657"/>
      <w:bookmarkStart w:id="2172" w:name="_Toc339091565"/>
      <w:bookmarkStart w:id="2173" w:name="_Toc339091472"/>
      <w:bookmarkStart w:id="2174" w:name="_Toc392501881"/>
      <w:bookmarkStart w:id="2175" w:name="_Toc386035071"/>
      <w:bookmarkStart w:id="2176" w:name="_Toc373340417"/>
      <w:bookmarkStart w:id="2177" w:name="_Toc437856743"/>
      <w:bookmarkStart w:id="2178" w:name="_Toc97127454"/>
      <w:r w:rsidRPr="007261F1">
        <w:t xml:space="preserve">Table </w:t>
      </w:r>
      <w:fldSimple w:instr=" SEQ Table \* ARABIC ">
        <w:r w:rsidR="00DC4BE9">
          <w:rPr>
            <w:noProof/>
          </w:rPr>
          <w:t>12</w:t>
        </w:r>
      </w:fldSimple>
      <w:bookmarkEnd w:id="2167"/>
      <w:r w:rsidRPr="007261F1">
        <w:t xml:space="preserve"> – Asymmetric keys</w:t>
      </w:r>
      <w:bookmarkEnd w:id="2168"/>
      <w:bookmarkEnd w:id="2169"/>
      <w:bookmarkEnd w:id="2170"/>
      <w:bookmarkEnd w:id="2171"/>
      <w:bookmarkEnd w:id="2172"/>
      <w:bookmarkEnd w:id="2173"/>
      <w:r w:rsidRPr="007261F1">
        <w:t xml:space="preserve"> types and their use</w:t>
      </w:r>
      <w:bookmarkEnd w:id="2174"/>
      <w:bookmarkEnd w:id="2175"/>
      <w:bookmarkEnd w:id="2176"/>
      <w:bookmarkEnd w:id="2177"/>
      <w:bookmarkEnd w:id="2178"/>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7"/>
        <w:gridCol w:w="70"/>
        <w:gridCol w:w="1366"/>
        <w:gridCol w:w="35"/>
        <w:gridCol w:w="1394"/>
        <w:gridCol w:w="4768"/>
      </w:tblGrid>
      <w:tr w:rsidR="0012749B" w14:paraId="19AA662E" w14:textId="77777777" w:rsidTr="007261F1">
        <w:trPr>
          <w:cantSplit/>
          <w:jc w:val="center"/>
        </w:trPr>
        <w:tc>
          <w:tcPr>
            <w:tcW w:w="9070" w:type="dxa"/>
            <w:gridSpan w:val="6"/>
            <w:tcBorders>
              <w:top w:val="single" w:sz="4" w:space="0" w:color="auto"/>
              <w:left w:val="single" w:sz="4" w:space="0" w:color="auto"/>
              <w:bottom w:val="single" w:sz="4" w:space="0" w:color="auto"/>
              <w:right w:val="single" w:sz="4" w:space="0" w:color="auto"/>
            </w:tcBorders>
            <w:vAlign w:val="center"/>
            <w:hideMark/>
          </w:tcPr>
          <w:p w14:paraId="2EC0131F" w14:textId="77777777" w:rsidR="0012749B" w:rsidRDefault="0012749B" w:rsidP="00521E1B">
            <w:pPr>
              <w:pStyle w:val="TABLE-col-heading"/>
            </w:pPr>
            <w:r>
              <w:t>Digital signature</w:t>
            </w:r>
          </w:p>
        </w:tc>
      </w:tr>
      <w:tr w:rsidR="0012749B" w14:paraId="0B29D5FC" w14:textId="77777777" w:rsidTr="007261F1">
        <w:trPr>
          <w:cantSplit/>
          <w:jc w:val="center"/>
        </w:trPr>
        <w:tc>
          <w:tcPr>
            <w:tcW w:w="1507" w:type="dxa"/>
            <w:gridSpan w:val="2"/>
            <w:tcBorders>
              <w:top w:val="single" w:sz="4" w:space="0" w:color="auto"/>
              <w:left w:val="single" w:sz="4" w:space="0" w:color="auto"/>
              <w:bottom w:val="single" w:sz="4" w:space="0" w:color="auto"/>
              <w:right w:val="single" w:sz="4" w:space="0" w:color="auto"/>
            </w:tcBorders>
            <w:vAlign w:val="center"/>
            <w:hideMark/>
          </w:tcPr>
          <w:p w14:paraId="391EA4FD" w14:textId="77777777" w:rsidR="0012749B" w:rsidRDefault="0012749B" w:rsidP="00521E1B">
            <w:pPr>
              <w:pStyle w:val="TABLE-col-heading"/>
            </w:pPr>
            <w:r>
              <w:t>Key type</w:t>
            </w:r>
          </w:p>
        </w:tc>
        <w:tc>
          <w:tcPr>
            <w:tcW w:w="1401" w:type="dxa"/>
            <w:gridSpan w:val="2"/>
            <w:tcBorders>
              <w:top w:val="single" w:sz="4" w:space="0" w:color="auto"/>
              <w:left w:val="single" w:sz="4" w:space="0" w:color="auto"/>
              <w:bottom w:val="single" w:sz="4" w:space="0" w:color="auto"/>
              <w:right w:val="single" w:sz="4" w:space="0" w:color="auto"/>
            </w:tcBorders>
            <w:vAlign w:val="center"/>
            <w:hideMark/>
          </w:tcPr>
          <w:p w14:paraId="67AC532D" w14:textId="77777777" w:rsidR="0012749B" w:rsidRDefault="0012749B" w:rsidP="00521E1B">
            <w:pPr>
              <w:pStyle w:val="TABLE-col-heading"/>
            </w:pPr>
            <w:r>
              <w:t>Signatory</w:t>
            </w:r>
          </w:p>
        </w:tc>
        <w:tc>
          <w:tcPr>
            <w:tcW w:w="1394" w:type="dxa"/>
            <w:tcBorders>
              <w:top w:val="single" w:sz="4" w:space="0" w:color="auto"/>
              <w:left w:val="single" w:sz="4" w:space="0" w:color="auto"/>
              <w:bottom w:val="single" w:sz="4" w:space="0" w:color="auto"/>
              <w:right w:val="single" w:sz="4" w:space="0" w:color="auto"/>
            </w:tcBorders>
            <w:vAlign w:val="center"/>
            <w:hideMark/>
          </w:tcPr>
          <w:p w14:paraId="58FFDA4F" w14:textId="77777777" w:rsidR="0012749B" w:rsidRDefault="0012749B" w:rsidP="00521E1B">
            <w:pPr>
              <w:pStyle w:val="TABLE-col-heading"/>
            </w:pPr>
            <w:r>
              <w:t>Verifier</w:t>
            </w:r>
          </w:p>
        </w:tc>
        <w:tc>
          <w:tcPr>
            <w:tcW w:w="4768" w:type="dxa"/>
            <w:tcBorders>
              <w:top w:val="single" w:sz="4" w:space="0" w:color="auto"/>
              <w:left w:val="single" w:sz="4" w:space="0" w:color="auto"/>
              <w:bottom w:val="single" w:sz="4" w:space="0" w:color="auto"/>
              <w:right w:val="single" w:sz="4" w:space="0" w:color="auto"/>
            </w:tcBorders>
            <w:hideMark/>
          </w:tcPr>
          <w:p w14:paraId="6A66F74B" w14:textId="77777777" w:rsidR="0012749B" w:rsidRDefault="0012749B" w:rsidP="00521E1B">
            <w:pPr>
              <w:pStyle w:val="TABLE-col-heading"/>
            </w:pPr>
            <w:r>
              <w:t>Use</w:t>
            </w:r>
          </w:p>
        </w:tc>
      </w:tr>
      <w:tr w:rsidR="0012749B" w14:paraId="2745DF28" w14:textId="77777777" w:rsidTr="007261F1">
        <w:trPr>
          <w:cantSplit/>
          <w:jc w:val="center"/>
        </w:trPr>
        <w:tc>
          <w:tcPr>
            <w:tcW w:w="1507" w:type="dxa"/>
            <w:gridSpan w:val="2"/>
            <w:tcBorders>
              <w:top w:val="single" w:sz="4" w:space="0" w:color="auto"/>
              <w:left w:val="single" w:sz="4" w:space="0" w:color="auto"/>
              <w:bottom w:val="single" w:sz="4" w:space="0" w:color="auto"/>
              <w:right w:val="single" w:sz="4" w:space="0" w:color="auto"/>
            </w:tcBorders>
            <w:vAlign w:val="center"/>
            <w:hideMark/>
          </w:tcPr>
          <w:p w14:paraId="5F02E0F0" w14:textId="77777777" w:rsidR="0012749B" w:rsidRDefault="0012749B" w:rsidP="00521E1B">
            <w:pPr>
              <w:pStyle w:val="TABLE-cell"/>
              <w:keepNext/>
            </w:pPr>
            <w:r>
              <w:t>Digital signature key pair</w:t>
            </w:r>
            <w:r>
              <w:fldChar w:fldCharType="begin"/>
            </w:r>
            <w:r>
              <w:instrText xml:space="preserve"> XE "Digital signature key pair" </w:instrText>
            </w:r>
            <w:r>
              <w:fldChar w:fldCharType="end"/>
            </w:r>
          </w:p>
        </w:tc>
        <w:tc>
          <w:tcPr>
            <w:tcW w:w="1401" w:type="dxa"/>
            <w:gridSpan w:val="2"/>
            <w:tcBorders>
              <w:top w:val="single" w:sz="4" w:space="0" w:color="auto"/>
              <w:left w:val="single" w:sz="4" w:space="0" w:color="auto"/>
              <w:bottom w:val="single" w:sz="4" w:space="0" w:color="auto"/>
              <w:right w:val="single" w:sz="4" w:space="0" w:color="auto"/>
            </w:tcBorders>
            <w:vAlign w:val="center"/>
            <w:hideMark/>
          </w:tcPr>
          <w:p w14:paraId="0C7C4077" w14:textId="77777777" w:rsidR="0012749B" w:rsidRDefault="0012749B" w:rsidP="00521E1B">
            <w:pPr>
              <w:pStyle w:val="TABLE-cell"/>
              <w:keepNext/>
            </w:pPr>
            <w:r>
              <w:t>Private key</w:t>
            </w:r>
          </w:p>
        </w:tc>
        <w:tc>
          <w:tcPr>
            <w:tcW w:w="1394" w:type="dxa"/>
            <w:tcBorders>
              <w:top w:val="single" w:sz="4" w:space="0" w:color="auto"/>
              <w:left w:val="single" w:sz="4" w:space="0" w:color="auto"/>
              <w:bottom w:val="single" w:sz="4" w:space="0" w:color="auto"/>
              <w:right w:val="single" w:sz="4" w:space="0" w:color="auto"/>
            </w:tcBorders>
            <w:vAlign w:val="center"/>
            <w:hideMark/>
          </w:tcPr>
          <w:p w14:paraId="15C1D094" w14:textId="77777777" w:rsidR="0012749B" w:rsidRDefault="0012749B" w:rsidP="00521E1B">
            <w:pPr>
              <w:pStyle w:val="TABLE-cell"/>
              <w:keepNext/>
            </w:pPr>
            <w:r>
              <w:t>Public key</w:t>
            </w:r>
          </w:p>
        </w:tc>
        <w:tc>
          <w:tcPr>
            <w:tcW w:w="4768" w:type="dxa"/>
            <w:tcBorders>
              <w:top w:val="single" w:sz="4" w:space="0" w:color="auto"/>
              <w:left w:val="single" w:sz="4" w:space="0" w:color="auto"/>
              <w:bottom w:val="single" w:sz="4" w:space="0" w:color="auto"/>
              <w:right w:val="single" w:sz="4" w:space="0" w:color="auto"/>
            </w:tcBorders>
            <w:hideMark/>
          </w:tcPr>
          <w:p w14:paraId="476B6BD9" w14:textId="77777777" w:rsidR="0012749B" w:rsidRDefault="0012749B" w:rsidP="00521E1B">
            <w:pPr>
              <w:pStyle w:val="TABLE-cell"/>
              <w:keepNext/>
            </w:pPr>
            <w:r>
              <w:t>Signatory uses private key to compute digital signature:</w:t>
            </w:r>
          </w:p>
          <w:p w14:paraId="7F153281" w14:textId="77777777" w:rsidR="0012749B" w:rsidRDefault="0012749B" w:rsidP="00695ACD">
            <w:pPr>
              <w:pStyle w:val="TABLE-cell"/>
              <w:keepNext/>
              <w:numPr>
                <w:ilvl w:val="0"/>
                <w:numId w:val="64"/>
              </w:numPr>
            </w:pPr>
            <w:r>
              <w:t xml:space="preserve">on </w:t>
            </w:r>
            <w:r w:rsidR="00DE306F">
              <w:t>an xDLMS</w:t>
            </w:r>
            <w:r>
              <w:t xml:space="preserve"> APDUs; and/ or </w:t>
            </w:r>
          </w:p>
          <w:p w14:paraId="6B3F746C" w14:textId="77777777" w:rsidR="0012749B" w:rsidRDefault="0012749B" w:rsidP="00695ACD">
            <w:pPr>
              <w:pStyle w:val="TABLE-cell"/>
              <w:keepNext/>
              <w:numPr>
                <w:ilvl w:val="0"/>
                <w:numId w:val="64"/>
              </w:numPr>
            </w:pPr>
            <w:r>
              <w:t xml:space="preserve">on COSEM data; or </w:t>
            </w:r>
          </w:p>
          <w:p w14:paraId="7C625349" w14:textId="77777777" w:rsidR="0012749B" w:rsidRDefault="0012749B" w:rsidP="00695ACD">
            <w:pPr>
              <w:pStyle w:val="TABLE-cell"/>
              <w:keepNext/>
              <w:numPr>
                <w:ilvl w:val="0"/>
                <w:numId w:val="64"/>
              </w:numPr>
            </w:pPr>
            <w:r>
              <w:t>on an ephemeral public key agreement key.</w:t>
            </w:r>
          </w:p>
          <w:p w14:paraId="632201B1" w14:textId="77777777" w:rsidR="0012749B" w:rsidRDefault="0012749B" w:rsidP="00521E1B">
            <w:pPr>
              <w:pStyle w:val="TABLE-cell"/>
              <w:keepNext/>
            </w:pPr>
            <w:r>
              <w:t xml:space="preserve">Verifier uses public key to verify digital signature </w:t>
            </w:r>
          </w:p>
          <w:p w14:paraId="2AA7CBFA" w14:textId="77777777" w:rsidR="0012749B" w:rsidRDefault="0012749B" w:rsidP="00695ACD">
            <w:pPr>
              <w:pStyle w:val="TABLE-cell"/>
              <w:keepNext/>
              <w:numPr>
                <w:ilvl w:val="0"/>
                <w:numId w:val="64"/>
              </w:numPr>
            </w:pPr>
            <w:r>
              <w:t xml:space="preserve">on </w:t>
            </w:r>
            <w:r w:rsidR="00DE306F">
              <w:t>an xDLMS</w:t>
            </w:r>
            <w:r>
              <w:t xml:space="preserve"> APDUs; and/or</w:t>
            </w:r>
          </w:p>
          <w:p w14:paraId="02490626" w14:textId="77777777" w:rsidR="0012749B" w:rsidRDefault="0012749B" w:rsidP="00695ACD">
            <w:pPr>
              <w:pStyle w:val="TABLE-cell"/>
              <w:keepNext/>
              <w:numPr>
                <w:ilvl w:val="0"/>
                <w:numId w:val="64"/>
              </w:numPr>
            </w:pPr>
            <w:r>
              <w:t xml:space="preserve">on COSEM data; or </w:t>
            </w:r>
          </w:p>
          <w:p w14:paraId="467D887E" w14:textId="77777777" w:rsidR="0012749B" w:rsidRDefault="0012749B" w:rsidP="00695ACD">
            <w:pPr>
              <w:pStyle w:val="TABLE-cell"/>
              <w:keepNext/>
              <w:numPr>
                <w:ilvl w:val="0"/>
                <w:numId w:val="64"/>
              </w:numPr>
            </w:pPr>
            <w:r>
              <w:t xml:space="preserve">on an ephemeral public key agreement key </w:t>
            </w:r>
          </w:p>
          <w:p w14:paraId="58EA1574" w14:textId="77777777" w:rsidR="0012749B" w:rsidRDefault="0012749B" w:rsidP="00521E1B">
            <w:pPr>
              <w:pStyle w:val="TABLE-cell"/>
              <w:keepNext/>
            </w:pPr>
            <w:r>
              <w:t>received.</w:t>
            </w:r>
          </w:p>
        </w:tc>
      </w:tr>
      <w:tr w:rsidR="0012749B" w14:paraId="04135BC8" w14:textId="77777777" w:rsidTr="007261F1">
        <w:trPr>
          <w:cantSplit/>
          <w:jc w:val="center"/>
        </w:trPr>
        <w:tc>
          <w:tcPr>
            <w:tcW w:w="9070" w:type="dxa"/>
            <w:gridSpan w:val="6"/>
            <w:tcBorders>
              <w:top w:val="single" w:sz="4" w:space="0" w:color="auto"/>
              <w:left w:val="single" w:sz="4" w:space="0" w:color="auto"/>
              <w:bottom w:val="single" w:sz="4" w:space="0" w:color="auto"/>
              <w:right w:val="single" w:sz="4" w:space="0" w:color="auto"/>
            </w:tcBorders>
            <w:vAlign w:val="center"/>
            <w:hideMark/>
          </w:tcPr>
          <w:p w14:paraId="3E8EB71B" w14:textId="77777777" w:rsidR="0012749B" w:rsidRDefault="0012749B" w:rsidP="00521E1B">
            <w:pPr>
              <w:pStyle w:val="TABLE-col-heading"/>
            </w:pPr>
            <w:r>
              <w:t>Key agreement</w:t>
            </w:r>
          </w:p>
        </w:tc>
      </w:tr>
      <w:tr w:rsidR="0012749B" w14:paraId="532359C4" w14:textId="77777777" w:rsidTr="007261F1">
        <w:trPr>
          <w:cantSplit/>
          <w:jc w:val="center"/>
        </w:trPr>
        <w:tc>
          <w:tcPr>
            <w:tcW w:w="1437" w:type="dxa"/>
            <w:tcBorders>
              <w:top w:val="single" w:sz="4" w:space="0" w:color="auto"/>
              <w:left w:val="single" w:sz="4" w:space="0" w:color="auto"/>
              <w:bottom w:val="single" w:sz="4" w:space="0" w:color="auto"/>
              <w:right w:val="single" w:sz="4" w:space="0" w:color="auto"/>
            </w:tcBorders>
            <w:vAlign w:val="center"/>
            <w:hideMark/>
          </w:tcPr>
          <w:p w14:paraId="75B4BA61" w14:textId="77777777" w:rsidR="0012749B" w:rsidRDefault="0012749B" w:rsidP="00521E1B">
            <w:pPr>
              <w:pStyle w:val="TABLE-col-heading"/>
            </w:pPr>
            <w:r>
              <w:t>Key type</w:t>
            </w:r>
          </w:p>
        </w:tc>
        <w:tc>
          <w:tcPr>
            <w:tcW w:w="1436" w:type="dxa"/>
            <w:gridSpan w:val="2"/>
            <w:tcBorders>
              <w:top w:val="single" w:sz="4" w:space="0" w:color="auto"/>
              <w:left w:val="single" w:sz="4" w:space="0" w:color="auto"/>
              <w:bottom w:val="single" w:sz="4" w:space="0" w:color="auto"/>
              <w:right w:val="single" w:sz="4" w:space="0" w:color="auto"/>
            </w:tcBorders>
            <w:vAlign w:val="center"/>
            <w:hideMark/>
          </w:tcPr>
          <w:p w14:paraId="315F1A51" w14:textId="77777777" w:rsidR="0012749B" w:rsidRDefault="0012749B" w:rsidP="00521E1B">
            <w:pPr>
              <w:pStyle w:val="TABLE-col-heading"/>
            </w:pPr>
            <w:r>
              <w:t>Party U</w:t>
            </w:r>
          </w:p>
        </w:tc>
        <w:tc>
          <w:tcPr>
            <w:tcW w:w="1429" w:type="dxa"/>
            <w:gridSpan w:val="2"/>
            <w:tcBorders>
              <w:top w:val="single" w:sz="4" w:space="0" w:color="auto"/>
              <w:left w:val="single" w:sz="4" w:space="0" w:color="auto"/>
              <w:bottom w:val="single" w:sz="4" w:space="0" w:color="auto"/>
              <w:right w:val="single" w:sz="4" w:space="0" w:color="auto"/>
            </w:tcBorders>
            <w:vAlign w:val="center"/>
            <w:hideMark/>
          </w:tcPr>
          <w:p w14:paraId="288171AA" w14:textId="77777777" w:rsidR="0012749B" w:rsidRDefault="0012749B" w:rsidP="00521E1B">
            <w:pPr>
              <w:pStyle w:val="TABLE-col-heading"/>
            </w:pPr>
            <w:r>
              <w:t>Party V</w:t>
            </w:r>
          </w:p>
        </w:tc>
        <w:tc>
          <w:tcPr>
            <w:tcW w:w="4768" w:type="dxa"/>
            <w:tcBorders>
              <w:top w:val="single" w:sz="4" w:space="0" w:color="auto"/>
              <w:left w:val="single" w:sz="4" w:space="0" w:color="auto"/>
              <w:bottom w:val="single" w:sz="4" w:space="0" w:color="auto"/>
              <w:right w:val="single" w:sz="4" w:space="0" w:color="auto"/>
            </w:tcBorders>
            <w:hideMark/>
          </w:tcPr>
          <w:p w14:paraId="08F2513D" w14:textId="77777777" w:rsidR="0012749B" w:rsidRDefault="0012749B" w:rsidP="00521E1B">
            <w:pPr>
              <w:pStyle w:val="TABLE-col-heading"/>
            </w:pPr>
            <w:r>
              <w:t>Use</w:t>
            </w:r>
          </w:p>
        </w:tc>
      </w:tr>
      <w:tr w:rsidR="0012749B" w14:paraId="692299EC" w14:textId="77777777" w:rsidTr="007261F1">
        <w:trPr>
          <w:cantSplit/>
          <w:jc w:val="center"/>
        </w:trPr>
        <w:tc>
          <w:tcPr>
            <w:tcW w:w="1437" w:type="dxa"/>
            <w:tcBorders>
              <w:top w:val="single" w:sz="4" w:space="0" w:color="auto"/>
              <w:left w:val="single" w:sz="4" w:space="0" w:color="auto"/>
              <w:bottom w:val="single" w:sz="4" w:space="0" w:color="auto"/>
              <w:right w:val="single" w:sz="4" w:space="0" w:color="auto"/>
            </w:tcBorders>
            <w:vAlign w:val="center"/>
            <w:hideMark/>
          </w:tcPr>
          <w:p w14:paraId="0E378E6C" w14:textId="77777777" w:rsidR="0012749B" w:rsidRDefault="0012749B" w:rsidP="00521E1B">
            <w:pPr>
              <w:pStyle w:val="TABLE-cell"/>
              <w:keepNext/>
            </w:pPr>
            <w:r>
              <w:t>Ephemeral key agreement key pair</w:t>
            </w:r>
            <w:r>
              <w:fldChar w:fldCharType="begin"/>
            </w:r>
            <w:r>
              <w:instrText xml:space="preserve"> XE "Ephemeral key agreement key pair" </w:instrText>
            </w:r>
            <w:r>
              <w:fldChar w:fldCharType="end"/>
            </w:r>
          </w:p>
        </w:tc>
        <w:tc>
          <w:tcPr>
            <w:tcW w:w="1436" w:type="dxa"/>
            <w:gridSpan w:val="2"/>
            <w:tcBorders>
              <w:top w:val="single" w:sz="4" w:space="0" w:color="auto"/>
              <w:left w:val="single" w:sz="4" w:space="0" w:color="auto"/>
              <w:bottom w:val="single" w:sz="4" w:space="0" w:color="auto"/>
              <w:right w:val="single" w:sz="4" w:space="0" w:color="auto"/>
            </w:tcBorders>
            <w:vAlign w:val="center"/>
            <w:hideMark/>
          </w:tcPr>
          <w:p w14:paraId="045F6D06" w14:textId="77777777" w:rsidR="0012749B" w:rsidRDefault="0012749B" w:rsidP="00521E1B">
            <w:pPr>
              <w:pStyle w:val="TABLE-cell"/>
              <w:keepNext/>
              <w:jc w:val="center"/>
            </w:pPr>
            <w:r>
              <w:t>Private key</w:t>
            </w:r>
          </w:p>
          <w:p w14:paraId="5BE643F6" w14:textId="77777777" w:rsidR="0012749B" w:rsidRDefault="0012749B" w:rsidP="00521E1B">
            <w:pPr>
              <w:pStyle w:val="TABLE-cell"/>
              <w:keepNext/>
              <w:jc w:val="center"/>
            </w:pPr>
            <w:r>
              <w:t>Public key</w:t>
            </w:r>
          </w:p>
        </w:tc>
        <w:tc>
          <w:tcPr>
            <w:tcW w:w="1429" w:type="dxa"/>
            <w:gridSpan w:val="2"/>
            <w:tcBorders>
              <w:top w:val="single" w:sz="4" w:space="0" w:color="auto"/>
              <w:left w:val="single" w:sz="4" w:space="0" w:color="auto"/>
              <w:bottom w:val="single" w:sz="4" w:space="0" w:color="auto"/>
              <w:right w:val="single" w:sz="4" w:space="0" w:color="auto"/>
            </w:tcBorders>
            <w:vAlign w:val="center"/>
            <w:hideMark/>
          </w:tcPr>
          <w:p w14:paraId="2BCA2AD5" w14:textId="77777777" w:rsidR="0012749B" w:rsidRDefault="0012749B" w:rsidP="00521E1B">
            <w:pPr>
              <w:pStyle w:val="TABLE-cell"/>
              <w:keepNext/>
              <w:jc w:val="center"/>
            </w:pPr>
            <w:r>
              <w:t>Private key</w:t>
            </w:r>
          </w:p>
          <w:p w14:paraId="05D9E787" w14:textId="77777777" w:rsidR="0012749B" w:rsidRDefault="0012749B" w:rsidP="00521E1B">
            <w:pPr>
              <w:pStyle w:val="TABLE-cell"/>
              <w:keepNext/>
              <w:jc w:val="center"/>
            </w:pPr>
            <w:r>
              <w:t>Public key</w:t>
            </w:r>
          </w:p>
        </w:tc>
        <w:tc>
          <w:tcPr>
            <w:tcW w:w="4768" w:type="dxa"/>
            <w:tcBorders>
              <w:top w:val="single" w:sz="4" w:space="0" w:color="auto"/>
              <w:left w:val="single" w:sz="4" w:space="0" w:color="auto"/>
              <w:bottom w:val="single" w:sz="4" w:space="0" w:color="auto"/>
              <w:right w:val="single" w:sz="4" w:space="0" w:color="auto"/>
            </w:tcBorders>
            <w:hideMark/>
          </w:tcPr>
          <w:p w14:paraId="1393D7B9" w14:textId="279A2E8A" w:rsidR="0012749B" w:rsidRDefault="0012749B" w:rsidP="00521E1B">
            <w:pPr>
              <w:pStyle w:val="TABLE-cell"/>
              <w:keepNext/>
            </w:pPr>
            <w:r>
              <w:t xml:space="preserve">In the case of the Ephemeral Unified Model C(2e, 0s, ECC CDH) scheme both parties have an ephemeral key pair. See </w:t>
            </w:r>
            <w:ins w:id="2179" w:author="John Cowburn" w:date="2022-02-24T09:28:00Z">
              <w:r w:rsidR="0003421B">
                <w:fldChar w:fldCharType="begin"/>
              </w:r>
              <w:r w:rsidR="0003421B">
                <w:instrText xml:space="preserve"> REF _Ref96587318 \w \h </w:instrText>
              </w:r>
            </w:ins>
            <w:r w:rsidR="0003421B">
              <w:fldChar w:fldCharType="separate"/>
            </w:r>
            <w:r w:rsidR="00DC4BE9">
              <w:t>5.3.4.6.2</w:t>
            </w:r>
            <w:ins w:id="2180" w:author="John Cowburn" w:date="2022-02-24T09:28:00Z">
              <w:r w:rsidR="0003421B">
                <w:fldChar w:fldCharType="end"/>
              </w:r>
            </w:ins>
            <w:del w:id="2181" w:author="John Cowburn" w:date="2022-02-24T09:28:00Z">
              <w:r w:rsidDel="0003421B">
                <w:fldChar w:fldCharType="begin" w:fldLock="1"/>
              </w:r>
              <w:r w:rsidDel="0003421B">
                <w:delInstrText xml:space="preserve"> REF _Ref373699000 \r \h </w:delInstrText>
              </w:r>
              <w:r w:rsidDel="0003421B">
                <w:fldChar w:fldCharType="separate"/>
              </w:r>
              <w:r w:rsidR="00811F07" w:rsidDel="0003421B">
                <w:delText>5.3.4.6.2</w:delText>
              </w:r>
              <w:r w:rsidDel="0003421B">
                <w:fldChar w:fldCharType="end"/>
              </w:r>
            </w:del>
            <w:r>
              <w:t>.</w:t>
            </w:r>
          </w:p>
          <w:p w14:paraId="29C79818" w14:textId="2E238E7E" w:rsidR="0012749B" w:rsidRDefault="0012749B" w:rsidP="00521E1B">
            <w:pPr>
              <w:pStyle w:val="TABLE-cell"/>
              <w:keepNext/>
            </w:pPr>
            <w:r>
              <w:t xml:space="preserve">In the case of the One-Pass Diffie-Hellman C(1e,1s, ECC CDH) scheme only party U has an ephemeral key pair. See </w:t>
            </w:r>
            <w:ins w:id="2182" w:author="John Cowburn" w:date="2022-02-24T09:28:00Z">
              <w:r w:rsidR="0003421B">
                <w:fldChar w:fldCharType="begin"/>
              </w:r>
              <w:r w:rsidR="0003421B">
                <w:instrText xml:space="preserve"> REF _Ref96587327 \w \h </w:instrText>
              </w:r>
            </w:ins>
            <w:r w:rsidR="0003421B">
              <w:fldChar w:fldCharType="separate"/>
            </w:r>
            <w:r w:rsidR="00DC4BE9">
              <w:t>5.3.4.6.3</w:t>
            </w:r>
            <w:ins w:id="2183" w:author="John Cowburn" w:date="2022-02-24T09:28:00Z">
              <w:r w:rsidR="0003421B">
                <w:fldChar w:fldCharType="end"/>
              </w:r>
            </w:ins>
            <w:del w:id="2184" w:author="John Cowburn" w:date="2022-02-24T09:28:00Z">
              <w:r w:rsidDel="0003421B">
                <w:fldChar w:fldCharType="begin" w:fldLock="1"/>
              </w:r>
              <w:r w:rsidDel="0003421B">
                <w:delInstrText xml:space="preserve"> REF _Ref373699099 \r \h </w:delInstrText>
              </w:r>
              <w:r w:rsidDel="0003421B">
                <w:fldChar w:fldCharType="separate"/>
              </w:r>
              <w:r w:rsidR="00811F07" w:rsidDel="0003421B">
                <w:delText>5.3.4.6.3</w:delText>
              </w:r>
              <w:r w:rsidDel="0003421B">
                <w:fldChar w:fldCharType="end"/>
              </w:r>
            </w:del>
          </w:p>
        </w:tc>
      </w:tr>
      <w:tr w:rsidR="0012749B" w14:paraId="114EAC39" w14:textId="77777777" w:rsidTr="007261F1">
        <w:trPr>
          <w:cantSplit/>
          <w:jc w:val="center"/>
        </w:trPr>
        <w:tc>
          <w:tcPr>
            <w:tcW w:w="1437" w:type="dxa"/>
            <w:tcBorders>
              <w:top w:val="single" w:sz="4" w:space="0" w:color="auto"/>
              <w:left w:val="single" w:sz="4" w:space="0" w:color="auto"/>
              <w:bottom w:val="single" w:sz="4" w:space="0" w:color="auto"/>
              <w:right w:val="single" w:sz="4" w:space="0" w:color="auto"/>
            </w:tcBorders>
            <w:vAlign w:val="center"/>
            <w:hideMark/>
          </w:tcPr>
          <w:p w14:paraId="6F77DE54" w14:textId="77777777" w:rsidR="0012749B" w:rsidRDefault="0012749B" w:rsidP="00521E1B">
            <w:pPr>
              <w:pStyle w:val="TABLE-cell"/>
              <w:keepNext/>
            </w:pPr>
            <w:r>
              <w:t>Static key agreement key pair</w:t>
            </w:r>
            <w:r>
              <w:fldChar w:fldCharType="begin"/>
            </w:r>
            <w:r>
              <w:instrText xml:space="preserve"> XE "Static key agreement key pair" </w:instrText>
            </w:r>
            <w:r>
              <w:fldChar w:fldCharType="end"/>
            </w:r>
          </w:p>
        </w:tc>
        <w:tc>
          <w:tcPr>
            <w:tcW w:w="1436" w:type="dxa"/>
            <w:gridSpan w:val="2"/>
            <w:tcBorders>
              <w:top w:val="single" w:sz="4" w:space="0" w:color="auto"/>
              <w:left w:val="single" w:sz="4" w:space="0" w:color="auto"/>
              <w:bottom w:val="single" w:sz="4" w:space="0" w:color="auto"/>
              <w:right w:val="single" w:sz="4" w:space="0" w:color="auto"/>
            </w:tcBorders>
            <w:vAlign w:val="center"/>
            <w:hideMark/>
          </w:tcPr>
          <w:p w14:paraId="6499366C" w14:textId="77777777" w:rsidR="0012749B" w:rsidRDefault="0012749B" w:rsidP="00521E1B">
            <w:pPr>
              <w:pStyle w:val="TABLE-cell"/>
              <w:keepNext/>
              <w:jc w:val="center"/>
            </w:pPr>
            <w:r>
              <w:t>Private key</w:t>
            </w:r>
          </w:p>
          <w:p w14:paraId="64C9BB74" w14:textId="77777777" w:rsidR="0012749B" w:rsidRDefault="0012749B" w:rsidP="00521E1B">
            <w:pPr>
              <w:pStyle w:val="TABLE-cell"/>
              <w:keepNext/>
              <w:jc w:val="center"/>
            </w:pPr>
            <w:r>
              <w:t>Public key</w:t>
            </w:r>
          </w:p>
        </w:tc>
        <w:tc>
          <w:tcPr>
            <w:tcW w:w="1429" w:type="dxa"/>
            <w:gridSpan w:val="2"/>
            <w:tcBorders>
              <w:top w:val="single" w:sz="4" w:space="0" w:color="auto"/>
              <w:left w:val="single" w:sz="4" w:space="0" w:color="auto"/>
              <w:bottom w:val="single" w:sz="4" w:space="0" w:color="auto"/>
              <w:right w:val="single" w:sz="4" w:space="0" w:color="auto"/>
            </w:tcBorders>
            <w:vAlign w:val="center"/>
            <w:hideMark/>
          </w:tcPr>
          <w:p w14:paraId="2A293266" w14:textId="77777777" w:rsidR="0012749B" w:rsidRDefault="0012749B" w:rsidP="00521E1B">
            <w:pPr>
              <w:pStyle w:val="TABLE-cell"/>
              <w:keepNext/>
              <w:jc w:val="center"/>
            </w:pPr>
            <w:r>
              <w:t>Private key</w:t>
            </w:r>
          </w:p>
          <w:p w14:paraId="097F440E" w14:textId="77777777" w:rsidR="0012749B" w:rsidRDefault="0012749B" w:rsidP="00521E1B">
            <w:pPr>
              <w:pStyle w:val="TABLE-cell"/>
              <w:keepNext/>
              <w:jc w:val="center"/>
            </w:pPr>
            <w:r>
              <w:t>Public key</w:t>
            </w:r>
          </w:p>
        </w:tc>
        <w:tc>
          <w:tcPr>
            <w:tcW w:w="4768" w:type="dxa"/>
            <w:tcBorders>
              <w:top w:val="single" w:sz="4" w:space="0" w:color="auto"/>
              <w:left w:val="single" w:sz="4" w:space="0" w:color="auto"/>
              <w:bottom w:val="single" w:sz="4" w:space="0" w:color="auto"/>
              <w:right w:val="single" w:sz="4" w:space="0" w:color="auto"/>
            </w:tcBorders>
            <w:hideMark/>
          </w:tcPr>
          <w:p w14:paraId="72628E1F" w14:textId="15EBD432" w:rsidR="0012749B" w:rsidRDefault="0012749B" w:rsidP="00521E1B">
            <w:pPr>
              <w:pStyle w:val="TABLE-cell"/>
              <w:keepNext/>
            </w:pPr>
            <w:r>
              <w:t xml:space="preserve">In the case of the One-Pass Diffie-Hellman  </w:t>
            </w:r>
            <w:r>
              <w:br/>
              <w:t xml:space="preserve">C(1e,1s, ECC CDH) scheme only party V has a static key pair. See </w:t>
            </w:r>
            <w:ins w:id="2185" w:author="John Cowburn" w:date="2022-02-24T09:28:00Z">
              <w:r w:rsidR="0003421B">
                <w:fldChar w:fldCharType="begin"/>
              </w:r>
              <w:r w:rsidR="0003421B">
                <w:instrText xml:space="preserve"> REF _Ref96587335 \w \h </w:instrText>
              </w:r>
            </w:ins>
            <w:r w:rsidR="0003421B">
              <w:fldChar w:fldCharType="separate"/>
            </w:r>
            <w:r w:rsidR="00DC4BE9">
              <w:t>5.3.4.6.3</w:t>
            </w:r>
            <w:ins w:id="2186" w:author="John Cowburn" w:date="2022-02-24T09:28:00Z">
              <w:r w:rsidR="0003421B">
                <w:fldChar w:fldCharType="end"/>
              </w:r>
            </w:ins>
            <w:del w:id="2187" w:author="John Cowburn" w:date="2022-02-24T09:28:00Z">
              <w:r w:rsidDel="0003421B">
                <w:fldChar w:fldCharType="begin" w:fldLock="1"/>
              </w:r>
              <w:r w:rsidDel="0003421B">
                <w:delInstrText xml:space="preserve"> REF _Ref373699099 \r \h </w:delInstrText>
              </w:r>
              <w:r w:rsidDel="0003421B">
                <w:fldChar w:fldCharType="separate"/>
              </w:r>
              <w:r w:rsidR="00811F07" w:rsidDel="0003421B">
                <w:delText>5.3.4.6.3</w:delText>
              </w:r>
              <w:r w:rsidDel="0003421B">
                <w:fldChar w:fldCharType="end"/>
              </w:r>
            </w:del>
            <w:r>
              <w:t>.</w:t>
            </w:r>
          </w:p>
          <w:p w14:paraId="49F32E93" w14:textId="6E8B64F4" w:rsidR="0012749B" w:rsidRDefault="0012749B" w:rsidP="00521E1B">
            <w:pPr>
              <w:pStyle w:val="TABLE-cell"/>
              <w:keepNext/>
            </w:pPr>
            <w:r>
              <w:t xml:space="preserve">In the case of the Static Unified Model, C(0e, 2s, ECC CDH) scheme both the party U and party V have a static key pair. See </w:t>
            </w:r>
            <w:ins w:id="2188" w:author="John Cowburn" w:date="2022-02-24T09:28:00Z">
              <w:r w:rsidR="0003421B">
                <w:fldChar w:fldCharType="begin"/>
              </w:r>
              <w:r w:rsidR="0003421B">
                <w:instrText xml:space="preserve"> REF _Ref96587342 \w \h </w:instrText>
              </w:r>
            </w:ins>
            <w:r w:rsidR="0003421B">
              <w:fldChar w:fldCharType="separate"/>
            </w:r>
            <w:r w:rsidR="00DC4BE9">
              <w:t>5.3.4.6.4</w:t>
            </w:r>
            <w:ins w:id="2189" w:author="John Cowburn" w:date="2022-02-24T09:28:00Z">
              <w:r w:rsidR="0003421B">
                <w:fldChar w:fldCharType="end"/>
              </w:r>
            </w:ins>
            <w:del w:id="2190" w:author="John Cowburn" w:date="2022-02-24T09:28:00Z">
              <w:r w:rsidDel="0003421B">
                <w:fldChar w:fldCharType="begin" w:fldLock="1"/>
              </w:r>
              <w:r w:rsidDel="0003421B">
                <w:delInstrText xml:space="preserve"> REF _Ref373699190 \r \h </w:delInstrText>
              </w:r>
              <w:r w:rsidDel="0003421B">
                <w:fldChar w:fldCharType="separate"/>
              </w:r>
              <w:r w:rsidR="00811F07" w:rsidDel="0003421B">
                <w:delText>5.3.4.6.4</w:delText>
              </w:r>
              <w:r w:rsidDel="0003421B">
                <w:fldChar w:fldCharType="end"/>
              </w:r>
            </w:del>
            <w:r>
              <w:t>.</w:t>
            </w:r>
          </w:p>
        </w:tc>
      </w:tr>
    </w:tbl>
    <w:p w14:paraId="1231D2FD" w14:textId="77777777" w:rsidR="007261F1" w:rsidRDefault="007261F1">
      <w:pPr>
        <w:rPr>
          <w:bCs/>
        </w:rPr>
      </w:pPr>
    </w:p>
    <w:p w14:paraId="1C77E3F1" w14:textId="77777777" w:rsidR="0012749B" w:rsidRPr="007261F1" w:rsidRDefault="0012749B" w:rsidP="007E0B29">
      <w:pPr>
        <w:pStyle w:val="Heading3"/>
      </w:pPr>
      <w:bookmarkStart w:id="2191" w:name="_Toc339091158"/>
      <w:bookmarkStart w:id="2192" w:name="_Toc337837238"/>
      <w:bookmarkStart w:id="2193" w:name="_Toc334215664"/>
      <w:bookmarkStart w:id="2194" w:name="_Toc392501269"/>
      <w:bookmarkStart w:id="2195" w:name="_Toc386027424"/>
      <w:bookmarkStart w:id="2196" w:name="_Toc378104313"/>
      <w:bookmarkStart w:id="2197" w:name="_Ref342163037"/>
      <w:bookmarkStart w:id="2198" w:name="_Toc437856464"/>
      <w:bookmarkStart w:id="2199" w:name="_Toc97127224"/>
      <w:r w:rsidRPr="007261F1">
        <w:t xml:space="preserve">Key </w:t>
      </w:r>
      <w:bookmarkEnd w:id="2191"/>
      <w:bookmarkEnd w:id="2192"/>
      <w:bookmarkEnd w:id="2193"/>
      <w:r w:rsidRPr="007261F1">
        <w:t>pair generation</w:t>
      </w:r>
      <w:bookmarkEnd w:id="2194"/>
      <w:bookmarkEnd w:id="2195"/>
      <w:bookmarkEnd w:id="2196"/>
      <w:bookmarkEnd w:id="2197"/>
      <w:bookmarkEnd w:id="2198"/>
      <w:bookmarkEnd w:id="2199"/>
      <w:r w:rsidRPr="007261F1">
        <w:fldChar w:fldCharType="begin"/>
      </w:r>
      <w:r w:rsidRPr="007261F1">
        <w:instrText xml:space="preserve"> XE "Key pair generation" </w:instrText>
      </w:r>
      <w:r w:rsidRPr="007261F1">
        <w:fldChar w:fldCharType="end"/>
      </w:r>
    </w:p>
    <w:p w14:paraId="3E705896" w14:textId="77777777" w:rsidR="0012749B" w:rsidRPr="007261F1" w:rsidRDefault="0012749B" w:rsidP="00B67C8A">
      <w:pPr>
        <w:pStyle w:val="PARAGRAPH"/>
        <w:rPr>
          <w:lang w:eastAsia="en-GB"/>
        </w:rPr>
      </w:pPr>
      <w:r w:rsidRPr="007261F1">
        <w:rPr>
          <w:lang w:eastAsia="en-GB"/>
        </w:rPr>
        <w:t xml:space="preserve">An ECC key pair </w:t>
      </w:r>
      <w:r w:rsidRPr="007261F1">
        <w:rPr>
          <w:rFonts w:ascii="Times New Roman" w:hAnsi="Times New Roman" w:cs="Times New Roman"/>
          <w:i/>
          <w:iCs/>
          <w:lang w:eastAsia="en-GB"/>
        </w:rPr>
        <w:t>d</w:t>
      </w:r>
      <w:r w:rsidRPr="007261F1">
        <w:rPr>
          <w:i/>
          <w:iCs/>
          <w:lang w:eastAsia="en-GB"/>
        </w:rPr>
        <w:t xml:space="preserve"> </w:t>
      </w:r>
      <w:r w:rsidRPr="007261F1">
        <w:rPr>
          <w:lang w:eastAsia="en-GB"/>
        </w:rPr>
        <w:t xml:space="preserve">and </w:t>
      </w:r>
      <w:r w:rsidRPr="007261F1">
        <w:rPr>
          <w:rFonts w:ascii="Times New Roman" w:hAnsi="Times New Roman" w:cs="Times New Roman"/>
          <w:i/>
          <w:iCs/>
          <w:lang w:eastAsia="en-GB"/>
        </w:rPr>
        <w:t>Q</w:t>
      </w:r>
      <w:r w:rsidRPr="007261F1">
        <w:rPr>
          <w:i/>
          <w:iCs/>
          <w:lang w:eastAsia="en-GB"/>
        </w:rPr>
        <w:t xml:space="preserve"> </w:t>
      </w:r>
      <w:r w:rsidRPr="007261F1">
        <w:rPr>
          <w:lang w:eastAsia="en-GB"/>
        </w:rPr>
        <w:t>is generated for a set of domain parameters</w:t>
      </w:r>
      <w:r w:rsidRPr="007261F1">
        <w:fldChar w:fldCharType="begin"/>
      </w:r>
      <w:r w:rsidRPr="007261F1">
        <w:instrText xml:space="preserve"> XE "</w:instrText>
      </w:r>
      <w:r w:rsidRPr="007261F1">
        <w:rPr>
          <w:lang w:eastAsia="en-GB"/>
        </w:rPr>
        <w:instrText>Domain parameters</w:instrText>
      </w:r>
      <w:r w:rsidRPr="007261F1">
        <w:instrText xml:space="preserve">" </w:instrText>
      </w:r>
      <w:r w:rsidRPr="007261F1">
        <w:fldChar w:fldCharType="end"/>
      </w:r>
      <w:r w:rsidRPr="007261F1">
        <w:rPr>
          <w:lang w:eastAsia="en-GB"/>
        </w:rPr>
        <w:t xml:space="preserve"> </w:t>
      </w:r>
      <w:r w:rsidRPr="007261F1">
        <w:rPr>
          <w:rFonts w:ascii="Times New Roman" w:hAnsi="Times New Roman" w:cs="Times New Roman"/>
          <w:i/>
          <w:iCs/>
          <w:lang w:eastAsia="en-GB"/>
        </w:rPr>
        <w:t>(q, FR, a, b {, domain_parameter_seed}, G, n, h)</w:t>
      </w:r>
      <w:r w:rsidRPr="007261F1">
        <w:rPr>
          <w:rFonts w:ascii="Courier New" w:hAnsi="Courier New" w:cs="Courier New"/>
          <w:i/>
          <w:iCs/>
          <w:lang w:eastAsia="en-GB"/>
        </w:rPr>
        <w:t>.</w:t>
      </w:r>
      <w:r w:rsidRPr="007261F1">
        <w:rPr>
          <w:lang w:eastAsia="en-GB"/>
        </w:rPr>
        <w:t xml:space="preserve"> Two methods are provided for the generation of the ECC private key</w:t>
      </w:r>
      <w:r w:rsidRPr="007261F1">
        <w:rPr>
          <w:rFonts w:ascii="Times New Roman" w:hAnsi="Times New Roman" w:cs="Times New Roman"/>
          <w:i/>
          <w:iCs/>
          <w:lang w:eastAsia="en-GB"/>
        </w:rPr>
        <w:t xml:space="preserve"> d</w:t>
      </w:r>
      <w:r w:rsidRPr="007261F1">
        <w:rPr>
          <w:i/>
          <w:iCs/>
          <w:lang w:eastAsia="en-GB"/>
        </w:rPr>
        <w:t xml:space="preserve"> </w:t>
      </w:r>
      <w:r w:rsidRPr="007261F1">
        <w:rPr>
          <w:lang w:eastAsia="en-GB"/>
        </w:rPr>
        <w:t xml:space="preserve">and public key </w:t>
      </w:r>
      <w:r w:rsidRPr="007261F1">
        <w:rPr>
          <w:rFonts w:ascii="Times New Roman" w:hAnsi="Times New Roman" w:cs="Times New Roman"/>
          <w:i/>
          <w:iCs/>
          <w:lang w:eastAsia="en-GB"/>
        </w:rPr>
        <w:t>Q</w:t>
      </w:r>
      <w:r w:rsidRPr="007261F1">
        <w:rPr>
          <w:lang w:eastAsia="en-GB"/>
        </w:rPr>
        <w:t xml:space="preserve">; one of these two methods </w:t>
      </w:r>
      <w:r w:rsidRPr="007261F1">
        <w:rPr>
          <w:bCs/>
          <w:lang w:eastAsia="en-GB"/>
        </w:rPr>
        <w:t xml:space="preserve">shall </w:t>
      </w:r>
      <w:r w:rsidRPr="007261F1">
        <w:rPr>
          <w:lang w:eastAsia="en-GB"/>
        </w:rPr>
        <w:t xml:space="preserve">be used to generate </w:t>
      </w:r>
      <w:r w:rsidRPr="007261F1">
        <w:rPr>
          <w:rFonts w:ascii="Times New Roman" w:hAnsi="Times New Roman" w:cs="Times New Roman"/>
          <w:i/>
          <w:iCs/>
          <w:lang w:eastAsia="en-GB"/>
        </w:rPr>
        <w:t>d</w:t>
      </w:r>
      <w:r w:rsidRPr="007261F1">
        <w:rPr>
          <w:i/>
          <w:iCs/>
          <w:lang w:eastAsia="en-GB"/>
        </w:rPr>
        <w:t xml:space="preserve"> </w:t>
      </w:r>
      <w:r w:rsidRPr="007261F1">
        <w:rPr>
          <w:lang w:eastAsia="en-GB"/>
        </w:rPr>
        <w:t xml:space="preserve">and </w:t>
      </w:r>
      <w:r w:rsidRPr="007261F1">
        <w:rPr>
          <w:rFonts w:ascii="Times New Roman" w:hAnsi="Times New Roman" w:cs="Times New Roman"/>
          <w:i/>
          <w:iCs/>
          <w:lang w:eastAsia="en-GB"/>
        </w:rPr>
        <w:t>Q</w:t>
      </w:r>
      <w:r w:rsidRPr="007261F1">
        <w:rPr>
          <w:lang w:eastAsia="en-GB"/>
        </w:rPr>
        <w:t>.</w:t>
      </w:r>
    </w:p>
    <w:p w14:paraId="770349A1" w14:textId="77777777" w:rsidR="0012749B" w:rsidRPr="007261F1" w:rsidRDefault="0012749B" w:rsidP="00B67C8A">
      <w:pPr>
        <w:pStyle w:val="PARAGRAPH"/>
      </w:pPr>
      <w:r w:rsidRPr="007261F1">
        <w:rPr>
          <w:lang w:eastAsia="en-GB"/>
        </w:rPr>
        <w:t>Prior to generating ECDSA key pairs, assurance of the validity of the domain parameters</w:t>
      </w:r>
      <w:r w:rsidRPr="007261F1">
        <w:fldChar w:fldCharType="begin"/>
      </w:r>
      <w:r w:rsidRPr="007261F1">
        <w:instrText xml:space="preserve"> XE "</w:instrText>
      </w:r>
      <w:r w:rsidRPr="007261F1">
        <w:rPr>
          <w:lang w:eastAsia="en-GB"/>
        </w:rPr>
        <w:instrText>Domain parameters, validity</w:instrText>
      </w:r>
      <w:r w:rsidRPr="007261F1">
        <w:instrText xml:space="preserve">" </w:instrText>
      </w:r>
      <w:r w:rsidRPr="007261F1">
        <w:fldChar w:fldCharType="end"/>
      </w:r>
      <w:r w:rsidRPr="007261F1">
        <w:rPr>
          <w:lang w:eastAsia="en-GB"/>
        </w:rPr>
        <w:t xml:space="preserve"> </w:t>
      </w:r>
      <w:r w:rsidRPr="007261F1">
        <w:rPr>
          <w:rFonts w:ascii="Times New Roman" w:hAnsi="Times New Roman" w:cs="Times New Roman"/>
          <w:i/>
          <w:iCs/>
          <w:lang w:eastAsia="en-GB"/>
        </w:rPr>
        <w:t>(q, FR, a, b {, domain_parameter_seed}, G, n, h)</w:t>
      </w:r>
      <w:r w:rsidRPr="007261F1">
        <w:rPr>
          <w:lang w:eastAsia="en-GB"/>
        </w:rPr>
        <w:t xml:space="preserve"> </w:t>
      </w:r>
      <w:r w:rsidRPr="007261F1">
        <w:rPr>
          <w:bCs/>
          <w:lang w:eastAsia="en-GB"/>
        </w:rPr>
        <w:t>shall</w:t>
      </w:r>
      <w:r w:rsidRPr="007261F1">
        <w:rPr>
          <w:b/>
          <w:bCs/>
          <w:lang w:eastAsia="en-GB"/>
        </w:rPr>
        <w:t xml:space="preserve"> </w:t>
      </w:r>
      <w:r w:rsidRPr="007261F1">
        <w:rPr>
          <w:lang w:eastAsia="en-GB"/>
        </w:rPr>
        <w:t>have been obtained.</w:t>
      </w:r>
    </w:p>
    <w:p w14:paraId="542CAF35" w14:textId="77777777" w:rsidR="0012749B" w:rsidRPr="007261F1" w:rsidRDefault="0012749B" w:rsidP="00B67C8A">
      <w:pPr>
        <w:pStyle w:val="PARAGRAPH"/>
      </w:pPr>
      <w:r w:rsidRPr="007261F1">
        <w:t xml:space="preserve">For details, see </w:t>
      </w:r>
      <w:r w:rsidRPr="007261F1">
        <w:fldChar w:fldCharType="begin" w:fldLock="1"/>
      </w:r>
      <w:r w:rsidRPr="007261F1">
        <w:instrText xml:space="preserve"> REF FIPS_PUB_186_4 \h  \* MERGEFORMAT </w:instrText>
      </w:r>
      <w:r w:rsidRPr="007261F1">
        <w:fldChar w:fldCharType="separate"/>
      </w:r>
      <w:r w:rsidR="00811F07" w:rsidRPr="007261F1">
        <w:t>FIPS PUB 186-4:2013</w:t>
      </w:r>
      <w:r w:rsidRPr="007261F1">
        <w:fldChar w:fldCharType="end"/>
      </w:r>
      <w:r w:rsidR="00F020BB" w:rsidRPr="007261F1">
        <w:t>,</w:t>
      </w:r>
      <w:r w:rsidRPr="007261F1">
        <w:t xml:space="preserve"> Annex B.4</w:t>
      </w:r>
      <w:r w:rsidR="007D0168" w:rsidRPr="007261F1">
        <w:t>.</w:t>
      </w:r>
    </w:p>
    <w:p w14:paraId="514A58B3" w14:textId="77777777" w:rsidR="0012749B" w:rsidRPr="007261F1" w:rsidRDefault="0012749B" w:rsidP="007E0B29">
      <w:pPr>
        <w:pStyle w:val="Heading3"/>
      </w:pPr>
      <w:bookmarkStart w:id="2200" w:name="_Toc392501270"/>
      <w:bookmarkStart w:id="2201" w:name="_Toc386027425"/>
      <w:bookmarkStart w:id="2202" w:name="_Ref381703457"/>
      <w:bookmarkStart w:id="2203" w:name="_Ref381703452"/>
      <w:bookmarkStart w:id="2204" w:name="_Ref381121259"/>
      <w:bookmarkStart w:id="2205" w:name="_Ref378149549"/>
      <w:bookmarkStart w:id="2206" w:name="_Ref378110556"/>
      <w:bookmarkStart w:id="2207" w:name="_Ref378110552"/>
      <w:bookmarkStart w:id="2208" w:name="_Toc378104315"/>
      <w:bookmarkStart w:id="2209" w:name="_Ref347239846"/>
      <w:bookmarkStart w:id="2210" w:name="_Ref342553514"/>
      <w:bookmarkStart w:id="2211" w:name="_Ref339222323"/>
      <w:bookmarkStart w:id="2212" w:name="_Toc339091185"/>
      <w:bookmarkStart w:id="2213" w:name="_Toc337837260"/>
      <w:bookmarkStart w:id="2214" w:name="_Toc437856465"/>
      <w:bookmarkStart w:id="2215" w:name="_Toc97127225"/>
      <w:r w:rsidRPr="007261F1">
        <w:t>Public key certificates and infrastructure</w:t>
      </w:r>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p>
    <w:p w14:paraId="2C3999B4" w14:textId="77777777" w:rsidR="0012749B" w:rsidRPr="007261F1" w:rsidRDefault="0012749B" w:rsidP="007E0B29">
      <w:pPr>
        <w:pStyle w:val="Heading4"/>
      </w:pPr>
      <w:bookmarkStart w:id="2216" w:name="_Toc392501271"/>
      <w:bookmarkStart w:id="2217" w:name="_Toc386027426"/>
      <w:bookmarkStart w:id="2218" w:name="_Toc378104316"/>
      <w:bookmarkStart w:id="2219" w:name="_Ref342554025"/>
      <w:bookmarkStart w:id="2220" w:name="_Toc437856466"/>
      <w:r w:rsidRPr="007261F1">
        <w:t>Overview</w:t>
      </w:r>
      <w:bookmarkEnd w:id="2216"/>
      <w:bookmarkEnd w:id="2217"/>
      <w:bookmarkEnd w:id="2218"/>
      <w:bookmarkEnd w:id="2219"/>
      <w:bookmarkEnd w:id="2220"/>
    </w:p>
    <w:p w14:paraId="38CA5D97" w14:textId="70C2AD86" w:rsidR="0012749B" w:rsidRDefault="0012749B" w:rsidP="00B67C8A">
      <w:pPr>
        <w:pStyle w:val="PARAGRAPH"/>
      </w:pPr>
      <w:r>
        <w:t xml:space="preserve">This subclause </w:t>
      </w:r>
      <w:r>
        <w:fldChar w:fldCharType="begin" w:fldLock="1"/>
      </w:r>
      <w:r>
        <w:instrText xml:space="preserve"> REF _Ref339222323 \r \h  \* MERGEFORMAT </w:instrText>
      </w:r>
      <w:r>
        <w:fldChar w:fldCharType="separate"/>
      </w:r>
      <w:r w:rsidR="00811F07">
        <w:t>5.6.3</w:t>
      </w:r>
      <w:r>
        <w:fldChar w:fldCharType="end"/>
      </w:r>
      <w:r>
        <w:t xml:space="preserve"> describes the public key certificates</w:t>
      </w:r>
      <w:r>
        <w:fldChar w:fldCharType="begin"/>
      </w:r>
      <w:r>
        <w:instrText xml:space="preserve"> XE "Public key certificate" </w:instrText>
      </w:r>
      <w:r>
        <w:fldChar w:fldCharType="end"/>
      </w:r>
      <w:r>
        <w:t xml:space="preserve"> for the purposes of </w:t>
      </w:r>
      <w:del w:id="2221" w:author="John Cowburn" w:date="2021-04-16T13:57:00Z">
        <w:r w:rsidDel="00635BE8">
          <w:delText>DLMS</w:delText>
        </w:r>
      </w:del>
      <w:ins w:id="2222" w:author="John Cowburn" w:date="2021-04-16T13:57:00Z">
        <w:r w:rsidR="00635BE8">
          <w:t>DLMS®</w:t>
        </w:r>
      </w:ins>
      <w:r>
        <w:t>/COSEM and an example PKI infrastructure to manage them. It is based on the following documents:</w:t>
      </w:r>
    </w:p>
    <w:p w14:paraId="46754378" w14:textId="77777777" w:rsidR="0012749B" w:rsidRDefault="0012749B" w:rsidP="00521922">
      <w:pPr>
        <w:pStyle w:val="ListBullet"/>
      </w:pPr>
      <w:r>
        <w:lastRenderedPageBreak/>
        <w:fldChar w:fldCharType="begin" w:fldLock="1"/>
      </w:r>
      <w:r>
        <w:instrText xml:space="preserve"> REF NIST_SP80021_Guide \h </w:instrText>
      </w:r>
      <w:r>
        <w:fldChar w:fldCharType="separate"/>
      </w:r>
      <w:r w:rsidR="00811F07" w:rsidRPr="00E905E9">
        <w:t>NIST SP 800-21:2005</w:t>
      </w:r>
      <w:r>
        <w:fldChar w:fldCharType="end"/>
      </w:r>
      <w:r>
        <w:t xml:space="preserve"> and </w:t>
      </w:r>
      <w:r>
        <w:fldChar w:fldCharType="begin" w:fldLock="1"/>
      </w:r>
      <w:r>
        <w:instrText xml:space="preserve"> REF NISTSP800_32_PKI \h  \* MERGEFORMAT </w:instrText>
      </w:r>
      <w:r>
        <w:fldChar w:fldCharType="separate"/>
      </w:r>
      <w:r w:rsidR="00811F07" w:rsidRPr="00E905E9">
        <w:t>NIST SP 800-32:2001</w:t>
      </w:r>
      <w:r>
        <w:fldChar w:fldCharType="end"/>
      </w:r>
      <w:r>
        <w:t>, providing a general description of public key cryptography and public key infrastructures</w:t>
      </w:r>
      <w:r>
        <w:fldChar w:fldCharType="begin"/>
      </w:r>
      <w:r>
        <w:instrText xml:space="preserve"> XE "Public key infrastructure" </w:instrText>
      </w:r>
      <w:r>
        <w:fldChar w:fldCharType="end"/>
      </w:r>
      <w:r>
        <w:t>;</w:t>
      </w:r>
    </w:p>
    <w:p w14:paraId="1BAA35BA" w14:textId="54A418A9" w:rsidR="0012749B" w:rsidRDefault="004B103F" w:rsidP="00521922">
      <w:pPr>
        <w:pStyle w:val="ListBullet"/>
      </w:pPr>
      <w:r>
        <w:fldChar w:fldCharType="begin"/>
      </w:r>
      <w:r>
        <w:instrText xml:space="preserve"> REF ITU_T_X509_PKI \h </w:instrText>
      </w:r>
      <w:r>
        <w:fldChar w:fldCharType="end"/>
      </w:r>
      <w:r w:rsidR="0012749B">
        <w:t>,</w:t>
      </w:r>
      <w:r>
        <w:t xml:space="preserve"> </w:t>
      </w:r>
      <w:r w:rsidR="0012749B">
        <w:t>specifying public key and attribute certificate frameworks;</w:t>
      </w:r>
    </w:p>
    <w:p w14:paraId="6BDBDFF5" w14:textId="77777777" w:rsidR="0012749B" w:rsidRDefault="00BA3136" w:rsidP="00521922">
      <w:pPr>
        <w:pStyle w:val="ListBullet"/>
      </w:pPr>
      <w:r>
        <w:fldChar w:fldCharType="begin" w:fldLock="1"/>
      </w:r>
      <w:r>
        <w:instrText xml:space="preserve"> REF RFC5280 \h </w:instrText>
      </w:r>
      <w:r>
        <w:fldChar w:fldCharType="separate"/>
      </w:r>
      <w:r w:rsidR="00811F07" w:rsidRPr="00BA3136">
        <w:rPr>
          <w:iCs/>
        </w:rPr>
        <w:t>RFC 5280</w:t>
      </w:r>
      <w:r>
        <w:fldChar w:fldCharType="end"/>
      </w:r>
      <w:r w:rsidR="0012749B">
        <w:t>, Internet X.509 Public Key Infrastructure Certificate and Certificate Revocation List (CRL) Profile;</w:t>
      </w:r>
    </w:p>
    <w:p w14:paraId="6D2BAD77" w14:textId="77777777" w:rsidR="0012749B" w:rsidRDefault="0012749B" w:rsidP="00521922">
      <w:pPr>
        <w:pStyle w:val="ListBullet"/>
      </w:pPr>
      <w:r>
        <w:fldChar w:fldCharType="begin" w:fldLock="1"/>
      </w:r>
      <w:r>
        <w:instrText xml:space="preserve"> REF NSA3_CertProf \h </w:instrText>
      </w:r>
      <w:r>
        <w:fldChar w:fldCharType="separate"/>
      </w:r>
      <w:r w:rsidR="00811F07" w:rsidRPr="00E905E9">
        <w:t>NSA3</w:t>
      </w:r>
      <w:r>
        <w:fldChar w:fldCharType="end"/>
      </w:r>
      <w:r>
        <w:t xml:space="preserve"> specifying the NSA Suite B Base Certificate and CRL Profile.</w:t>
      </w:r>
    </w:p>
    <w:p w14:paraId="3FAAAAFD" w14:textId="77777777" w:rsidR="0012749B" w:rsidRDefault="0012749B" w:rsidP="0012749B">
      <w:pPr>
        <w:pStyle w:val="PARAGRAPH"/>
      </w:pPr>
      <w:r>
        <w:t xml:space="preserve">The trust model is described in </w:t>
      </w:r>
      <w:r>
        <w:fldChar w:fldCharType="begin" w:fldLock="1"/>
      </w:r>
      <w:r>
        <w:instrText xml:space="preserve"> REF _Ref373700450 \r \h </w:instrText>
      </w:r>
      <w:r>
        <w:fldChar w:fldCharType="separate"/>
      </w:r>
      <w:r w:rsidR="00811F07">
        <w:t>5.6.3.2</w:t>
      </w:r>
      <w:r>
        <w:fldChar w:fldCharType="end"/>
      </w:r>
      <w:r>
        <w:t>.</w:t>
      </w:r>
    </w:p>
    <w:p w14:paraId="116E7006" w14:textId="77777777" w:rsidR="0012749B" w:rsidRDefault="0012749B" w:rsidP="0012749B">
      <w:pPr>
        <w:pStyle w:val="PARAGRAPH"/>
      </w:pPr>
      <w:r>
        <w:t xml:space="preserve">A PKI architecture – as an example – is described in </w:t>
      </w:r>
      <w:r>
        <w:fldChar w:fldCharType="begin" w:fldLock="1"/>
      </w:r>
      <w:r>
        <w:instrText xml:space="preserve"> REF _Ref339222426 \r \h  \* MERGEFORMAT </w:instrText>
      </w:r>
      <w:r>
        <w:fldChar w:fldCharType="separate"/>
      </w:r>
      <w:r w:rsidR="00811F07">
        <w:t>5.6.3.3</w:t>
      </w:r>
      <w:r>
        <w:fldChar w:fldCharType="end"/>
      </w:r>
      <w:r>
        <w:t>.</w:t>
      </w:r>
    </w:p>
    <w:p w14:paraId="54CC4DED" w14:textId="77777777" w:rsidR="0012749B" w:rsidRDefault="0012749B" w:rsidP="0012749B">
      <w:pPr>
        <w:pStyle w:val="PARAGRAPH"/>
      </w:pPr>
      <w:r>
        <w:t>The certificate and certificate extension profile</w:t>
      </w:r>
      <w:r>
        <w:fldChar w:fldCharType="begin"/>
      </w:r>
      <w:r>
        <w:instrText xml:space="preserve"> XE "Certificate and certificate extension profile" </w:instrText>
      </w:r>
      <w:r>
        <w:fldChar w:fldCharType="end"/>
      </w:r>
      <w:r>
        <w:t xml:space="preserve"> is specified in </w:t>
      </w:r>
      <w:r>
        <w:fldChar w:fldCharType="begin" w:fldLock="1"/>
      </w:r>
      <w:r>
        <w:instrText xml:space="preserve"> REF _Ref342397574 \r \h  \* MERGEFORMAT </w:instrText>
      </w:r>
      <w:r>
        <w:fldChar w:fldCharType="separate"/>
      </w:r>
      <w:r w:rsidR="00811F07">
        <w:t>5.6.4</w:t>
      </w:r>
      <w:r>
        <w:fldChar w:fldCharType="end"/>
      </w:r>
      <w:r>
        <w:t>.</w:t>
      </w:r>
    </w:p>
    <w:p w14:paraId="3CD65C55" w14:textId="3405D120" w:rsidR="0012749B" w:rsidRDefault="0012749B" w:rsidP="0012749B">
      <w:pPr>
        <w:pStyle w:val="PARAGRAPH"/>
      </w:pPr>
      <w:r>
        <w:t xml:space="preserve">The public key certificates to be held by </w:t>
      </w:r>
      <w:del w:id="2223" w:author="John Cowburn" w:date="2021-04-16T13:57:00Z">
        <w:r w:rsidDel="00635BE8">
          <w:delText>DLMS</w:delText>
        </w:r>
      </w:del>
      <w:ins w:id="2224" w:author="John Cowburn" w:date="2021-04-16T13:57:00Z">
        <w:r w:rsidR="00635BE8">
          <w:t>DLMS®</w:t>
        </w:r>
      </w:ins>
      <w:r>
        <w:t xml:space="preserve">/COSEM servers are specified in </w:t>
      </w:r>
      <w:r>
        <w:fldChar w:fldCharType="begin" w:fldLock="1"/>
      </w:r>
      <w:r>
        <w:instrText xml:space="preserve"> REF _Ref339119471 \r \h </w:instrText>
      </w:r>
      <w:r>
        <w:fldChar w:fldCharType="separate"/>
      </w:r>
      <w:r w:rsidR="00811F07">
        <w:t>5.6.5</w:t>
      </w:r>
      <w:r>
        <w:fldChar w:fldCharType="end"/>
      </w:r>
      <w:r>
        <w:t>.</w:t>
      </w:r>
    </w:p>
    <w:p w14:paraId="06A0FD8D" w14:textId="77777777" w:rsidR="0012749B" w:rsidRDefault="0012749B" w:rsidP="0012749B">
      <w:pPr>
        <w:pStyle w:val="PARAGRAPH"/>
      </w:pPr>
      <w:r>
        <w:t xml:space="preserve">The management of certificates is specified in </w:t>
      </w:r>
      <w:r>
        <w:fldChar w:fldCharType="begin" w:fldLock="1"/>
      </w:r>
      <w:r>
        <w:instrText xml:space="preserve"> REF _Ref339222470 \r \h  \* MERGEFORMAT </w:instrText>
      </w:r>
      <w:r>
        <w:fldChar w:fldCharType="separate"/>
      </w:r>
      <w:r w:rsidR="00811F07">
        <w:t>5.6.6</w:t>
      </w:r>
      <w:r>
        <w:fldChar w:fldCharType="end"/>
      </w:r>
      <w:r>
        <w:t>.</w:t>
      </w:r>
    </w:p>
    <w:p w14:paraId="692BC770" w14:textId="77777777" w:rsidR="0012749B" w:rsidRPr="007261F1" w:rsidRDefault="0012749B" w:rsidP="007E0B29">
      <w:pPr>
        <w:pStyle w:val="Heading4"/>
      </w:pPr>
      <w:bookmarkStart w:id="2225" w:name="_Toc392501272"/>
      <w:bookmarkStart w:id="2226" w:name="_Toc386027427"/>
      <w:bookmarkStart w:id="2227" w:name="_Toc378104317"/>
      <w:bookmarkStart w:id="2228" w:name="_Ref373700453"/>
      <w:bookmarkStart w:id="2229" w:name="_Ref373700450"/>
      <w:bookmarkStart w:id="2230" w:name="_Toc437856467"/>
      <w:r w:rsidRPr="007261F1">
        <w:t>Trust model</w:t>
      </w:r>
      <w:bookmarkEnd w:id="2225"/>
      <w:bookmarkEnd w:id="2226"/>
      <w:bookmarkEnd w:id="2227"/>
      <w:bookmarkEnd w:id="2228"/>
      <w:bookmarkEnd w:id="2229"/>
      <w:bookmarkEnd w:id="2230"/>
      <w:r w:rsidRPr="007261F1">
        <w:fldChar w:fldCharType="begin"/>
      </w:r>
      <w:r w:rsidRPr="007261F1">
        <w:instrText xml:space="preserve"> XE "Trust model" </w:instrText>
      </w:r>
      <w:r w:rsidRPr="007261F1">
        <w:fldChar w:fldCharType="end"/>
      </w:r>
    </w:p>
    <w:p w14:paraId="4F8EFCE3" w14:textId="2228ADCD" w:rsidR="0012749B" w:rsidRDefault="0012749B" w:rsidP="0012749B">
      <w:pPr>
        <w:pStyle w:val="PARAGRAPH"/>
      </w:pPr>
      <w:r>
        <w:t xml:space="preserve">For </w:t>
      </w:r>
      <w:del w:id="2231" w:author="John Cowburn" w:date="2021-04-16T13:57:00Z">
        <w:r w:rsidDel="00635BE8">
          <w:delText>DLMS</w:delText>
        </w:r>
      </w:del>
      <w:ins w:id="2232" w:author="John Cowburn" w:date="2021-04-16T13:57:00Z">
        <w:r w:rsidR="00635BE8">
          <w:t>DLMS®</w:t>
        </w:r>
      </w:ins>
      <w:r>
        <w:t>/COSEM based meter data exchange systems using public key cryptography various public-private key pairs and public key certificates should be in place.</w:t>
      </w:r>
    </w:p>
    <w:p w14:paraId="3B886B34" w14:textId="77777777" w:rsidR="0012749B" w:rsidRDefault="0012749B" w:rsidP="0012749B">
      <w:pPr>
        <w:pStyle w:val="PARAGRAPH"/>
      </w:pPr>
      <w:r>
        <w:t>A public key certificate binds a public key to an identity: the subject</w:t>
      </w:r>
      <w:r>
        <w:fldChar w:fldCharType="begin"/>
      </w:r>
      <w:r>
        <w:instrText xml:space="preserve"> XE "Subject, public key certificate" </w:instrText>
      </w:r>
      <w:r>
        <w:fldChar w:fldCharType="end"/>
      </w:r>
      <w:r>
        <w:t>. A certificate is digitally signed by a Certification Authority</w:t>
      </w:r>
      <w:r>
        <w:fldChar w:fldCharType="begin"/>
      </w:r>
      <w:r>
        <w:instrText xml:space="preserve"> XE "Certification Authority" </w:instrText>
      </w:r>
      <w:r>
        <w:fldChar w:fldCharType="end"/>
      </w:r>
      <w:r>
        <w:t>.</w:t>
      </w:r>
    </w:p>
    <w:p w14:paraId="7B858274" w14:textId="77777777" w:rsidR="0012749B" w:rsidRDefault="0012749B" w:rsidP="0012749B">
      <w:pPr>
        <w:pStyle w:val="PARAGRAPH"/>
      </w:pPr>
      <w:r>
        <w:t>To provide and manage the certificates, some form of Public Key Infrastructure</w:t>
      </w:r>
      <w:r>
        <w:fldChar w:fldCharType="begin"/>
      </w:r>
      <w:r>
        <w:instrText xml:space="preserve"> XE "of Public Key Infrastructure" </w:instrText>
      </w:r>
      <w:r>
        <w:fldChar w:fldCharType="end"/>
      </w:r>
      <w:r>
        <w:t xml:space="preserve"> is required. A PKI consists of Certification Authorities issuing certificates and end entities using these certificates. For a PKI example, see </w:t>
      </w:r>
      <w:r>
        <w:fldChar w:fldCharType="begin" w:fldLock="1"/>
      </w:r>
      <w:r>
        <w:instrText xml:space="preserve"> REF _Ref381129997 \r \h </w:instrText>
      </w:r>
      <w:r>
        <w:fldChar w:fldCharType="separate"/>
      </w:r>
      <w:r w:rsidR="00811F07">
        <w:t>5.6.3.3</w:t>
      </w:r>
      <w:r>
        <w:fldChar w:fldCharType="end"/>
      </w:r>
      <w:r>
        <w:t>.</w:t>
      </w:r>
    </w:p>
    <w:p w14:paraId="4BEA90CE" w14:textId="77777777" w:rsidR="0012749B" w:rsidRDefault="0012749B" w:rsidP="0012749B">
      <w:pPr>
        <w:pStyle w:val="PARAGRAPH"/>
      </w:pPr>
      <w:r>
        <w:t>In its simplest form, a certification hierarchy consists of a single CA. However, the hierarchy usually contains multiple CAs that have clearly defined parent-child relationships. It is also possible to deploy multiple hierarchies.</w:t>
      </w:r>
    </w:p>
    <w:p w14:paraId="00C201A3" w14:textId="77777777" w:rsidR="0012749B" w:rsidRDefault="0012749B" w:rsidP="0012749B">
      <w:pPr>
        <w:pStyle w:val="PARAGRAPH"/>
      </w:pPr>
      <w:r>
        <w:t>The PKI needs a trust anchor</w:t>
      </w:r>
      <w:r>
        <w:fldChar w:fldCharType="begin"/>
      </w:r>
      <w:r>
        <w:instrText xml:space="preserve"> XE "Trust anchor" </w:instrText>
      </w:r>
      <w:r>
        <w:fldChar w:fldCharType="end"/>
      </w:r>
      <w:r>
        <w:t xml:space="preserve"> that is used to validate the first certificate in a sequence of certificates. The trust anchor may be a Root-CA certificate</w:t>
      </w:r>
      <w:r>
        <w:fldChar w:fldCharType="begin"/>
      </w:r>
      <w:r>
        <w:instrText xml:space="preserve"> XE "Root-CA certificate" </w:instrText>
      </w:r>
      <w:r>
        <w:fldChar w:fldCharType="end"/>
      </w:r>
      <w:r>
        <w:t>, a Sub-CA certificate</w:t>
      </w:r>
      <w:r>
        <w:fldChar w:fldCharType="begin"/>
      </w:r>
      <w:r>
        <w:instrText xml:space="preserve"> XE "Sub-CA certificate" </w:instrText>
      </w:r>
      <w:r>
        <w:fldChar w:fldCharType="end"/>
      </w:r>
      <w:r>
        <w:t xml:space="preserve"> or a directly trusted key</w:t>
      </w:r>
      <w:r>
        <w:fldChar w:fldCharType="begin"/>
      </w:r>
      <w:r>
        <w:instrText xml:space="preserve"> XE "Directly trusted key" </w:instrText>
      </w:r>
      <w:r>
        <w:fldChar w:fldCharType="end"/>
      </w:r>
      <w:r>
        <w:t>.</w:t>
      </w:r>
    </w:p>
    <w:p w14:paraId="2DC572AD" w14:textId="77777777" w:rsidR="0012749B" w:rsidRDefault="0012749B" w:rsidP="00B67C8A">
      <w:pPr>
        <w:pStyle w:val="NOTE"/>
      </w:pPr>
      <w:r>
        <w:t>NOTE 1</w:t>
      </w:r>
      <w:r w:rsidR="00B67C8A">
        <w:t> </w:t>
      </w:r>
      <w:r>
        <w:t xml:space="preserve">Trust anchors are Certificates or directly trusted keys marked as such. However, this marking is out of the Scope of this </w:t>
      </w:r>
      <w:r w:rsidR="00265437">
        <w:t>International Standard</w:t>
      </w:r>
      <w:r>
        <w:t>.</w:t>
      </w:r>
    </w:p>
    <w:p w14:paraId="0ACD33FD" w14:textId="5ADD94CA" w:rsidR="0012749B" w:rsidRDefault="0012749B" w:rsidP="0012749B">
      <w:pPr>
        <w:pStyle w:val="PARAGRAPH"/>
      </w:pPr>
      <w:del w:id="2233" w:author="John Cowburn" w:date="2021-04-16T13:57:00Z">
        <w:r w:rsidDel="00635BE8">
          <w:delText>DLMS</w:delText>
        </w:r>
      </w:del>
      <w:ins w:id="2234" w:author="John Cowburn" w:date="2021-04-16T13:57:00Z">
        <w:r w:rsidR="00635BE8">
          <w:t>DLMS®</w:t>
        </w:r>
      </w:ins>
      <w:r>
        <w:t>/COSEM servers shall be provisioned with one or more trust anchors during manufacturing using a trusted Out of Band</w:t>
      </w:r>
      <w:r>
        <w:fldChar w:fldCharType="begin"/>
      </w:r>
      <w:r>
        <w:instrText xml:space="preserve"> XE "Out of Band" </w:instrText>
      </w:r>
      <w:r>
        <w:fldChar w:fldCharType="end"/>
      </w:r>
      <w:r>
        <w:t xml:space="preserve"> (OOB) process.</w:t>
      </w:r>
    </w:p>
    <w:p w14:paraId="7D50276B" w14:textId="77777777" w:rsidR="0012749B" w:rsidRDefault="0012749B" w:rsidP="00B67C8A">
      <w:pPr>
        <w:pStyle w:val="NOTE"/>
      </w:pPr>
      <w:r>
        <w:t>NOTE 2</w:t>
      </w:r>
      <w:r w:rsidR="00B67C8A">
        <w:t> </w:t>
      </w:r>
      <w:r>
        <w:t xml:space="preserve">Provisioning clients and third parties with trust anchors is out of the Scope of this </w:t>
      </w:r>
      <w:r w:rsidR="00265437">
        <w:t>International Standard</w:t>
      </w:r>
      <w:r>
        <w:t>.</w:t>
      </w:r>
    </w:p>
    <w:p w14:paraId="07052667" w14:textId="216B2BCA" w:rsidR="0012749B" w:rsidRDefault="0012749B" w:rsidP="0012749B">
      <w:pPr>
        <w:pStyle w:val="PARAGRAPH"/>
      </w:pPr>
      <w:del w:id="2235" w:author="John Cowburn" w:date="2021-04-16T13:57:00Z">
        <w:r w:rsidDel="00635BE8">
          <w:delText>DLMS</w:delText>
        </w:r>
      </w:del>
      <w:ins w:id="2236" w:author="John Cowburn" w:date="2021-04-16T13:57:00Z">
        <w:r w:rsidR="00635BE8">
          <w:t>DLMS®</w:t>
        </w:r>
      </w:ins>
      <w:r>
        <w:t xml:space="preserve">/COSEM servers may also be provisioned with their own certificates and certificates of CAs, </w:t>
      </w:r>
      <w:del w:id="2237" w:author="John Cowburn" w:date="2021-04-16T13:57:00Z">
        <w:r w:rsidDel="00635BE8">
          <w:delText>DLMS</w:delText>
        </w:r>
      </w:del>
      <w:ins w:id="2238" w:author="John Cowburn" w:date="2021-04-16T13:57:00Z">
        <w:r w:rsidR="00635BE8">
          <w:t>DLMS®</w:t>
        </w:r>
      </w:ins>
      <w:r>
        <w:t>/COSEM clients and third parties. This may also happen using a trusted OOB process or through the “Security setup” object.</w:t>
      </w:r>
    </w:p>
    <w:p w14:paraId="6B9EF649" w14:textId="0A6A6B6F" w:rsidR="0012749B" w:rsidRDefault="0012749B" w:rsidP="0012749B">
      <w:pPr>
        <w:pStyle w:val="PARAGRAPH"/>
      </w:pPr>
      <w:r>
        <w:t>The “Security setup</w:t>
      </w:r>
      <w:r>
        <w:fldChar w:fldCharType="begin"/>
      </w:r>
      <w:r>
        <w:instrText xml:space="preserve"> XE "Security setup" </w:instrText>
      </w:r>
      <w:r>
        <w:fldChar w:fldCharType="end"/>
      </w:r>
      <w:r>
        <w:t xml:space="preserve">” interface class </w:t>
      </w:r>
      <w:r w:rsidR="007D5772">
        <w:t xml:space="preserve">– see </w:t>
      </w:r>
      <w:ins w:id="2239" w:author="John Cowburn" w:date="2021-03-24T13:50:00Z">
        <w:r w:rsidR="00CA346F" w:rsidRPr="00AE4CB6">
          <w:rPr>
            <w:highlight w:val="yellow"/>
          </w:rPr>
          <w:fldChar w:fldCharType="begin"/>
        </w:r>
        <w:r w:rsidR="00CA346F" w:rsidRPr="00AE4CB6">
          <w:rPr>
            <w:highlight w:val="yellow"/>
          </w:rPr>
          <w:instrText xml:space="preserve"> REF IEC62056_6_2 \h </w:instrText>
        </w:r>
      </w:ins>
      <w:r w:rsidR="00CA346F" w:rsidRPr="00AE4CB6">
        <w:rPr>
          <w:highlight w:val="yellow"/>
        </w:rPr>
      </w:r>
      <w:r w:rsidR="00AE4CB6">
        <w:rPr>
          <w:highlight w:val="yellow"/>
        </w:rPr>
        <w:instrText xml:space="preserve"> \* MERGEFORMAT </w:instrText>
      </w:r>
      <w:r w:rsidR="00CA346F" w:rsidRPr="00AE4CB6">
        <w:rPr>
          <w:highlight w:val="yellow"/>
        </w:rPr>
        <w:fldChar w:fldCharType="separate"/>
      </w:r>
      <w:r w:rsidR="00DC4BE9" w:rsidRPr="00AE4CB6">
        <w:rPr>
          <w:color w:val="000000"/>
          <w:highlight w:val="yellow"/>
        </w:rPr>
        <w:t>IEC 62056-6-2:</w:t>
      </w:r>
      <w:ins w:id="2240" w:author="John Cowburn" w:date="2021-03-24T13:24:00Z">
        <w:r w:rsidR="00DC4BE9" w:rsidRPr="00AE4CB6">
          <w:rPr>
            <w:color w:val="000000"/>
            <w:highlight w:val="yellow"/>
          </w:rPr>
          <w:t>2021</w:t>
        </w:r>
      </w:ins>
      <w:ins w:id="2241" w:author="John Cowburn" w:date="2021-03-24T13:50:00Z">
        <w:r w:rsidR="00CA346F" w:rsidRPr="00AE4CB6">
          <w:rPr>
            <w:highlight w:val="yellow"/>
          </w:rPr>
          <w:fldChar w:fldCharType="end"/>
        </w:r>
      </w:ins>
      <w:del w:id="2242" w:author="John Cowburn" w:date="2021-03-24T13:50:00Z">
        <w:r w:rsidR="007D5772" w:rsidRPr="00AE4CB6" w:rsidDel="00CA346F">
          <w:rPr>
            <w:highlight w:val="yellow"/>
          </w:rPr>
          <w:fldChar w:fldCharType="begin" w:fldLock="1"/>
        </w:r>
        <w:r w:rsidR="007D5772" w:rsidRPr="00AE4CB6" w:rsidDel="00CA346F">
          <w:rPr>
            <w:highlight w:val="yellow"/>
          </w:rPr>
          <w:delInstrText xml:space="preserve"> REF IEC62056_62_IC \h </w:delInstrText>
        </w:r>
        <w:r w:rsidR="007D5772" w:rsidRPr="00AE4CB6" w:rsidDel="00CA346F">
          <w:rPr>
            <w:highlight w:val="yellow"/>
          </w:rPr>
        </w:r>
      </w:del>
      <w:r w:rsidR="00AE4CB6">
        <w:rPr>
          <w:highlight w:val="yellow"/>
        </w:rPr>
        <w:instrText xml:space="preserve"> \* MERGEFORMAT </w:instrText>
      </w:r>
      <w:del w:id="2243" w:author="John Cowburn" w:date="2021-03-24T13:50:00Z">
        <w:r w:rsidR="007D5772" w:rsidRPr="00AE4CB6" w:rsidDel="00CA346F">
          <w:rPr>
            <w:highlight w:val="yellow"/>
          </w:rPr>
          <w:fldChar w:fldCharType="separate"/>
        </w:r>
        <w:r w:rsidR="00077BDE" w:rsidRPr="00AE4CB6" w:rsidDel="00CA346F">
          <w:rPr>
            <w:color w:val="000000"/>
            <w:highlight w:val="yellow"/>
          </w:rPr>
          <w:delText>IEC 6</w:delText>
        </w:r>
        <w:r w:rsidR="00811F07" w:rsidRPr="00AE4CB6" w:rsidDel="00CA346F">
          <w:rPr>
            <w:color w:val="000000"/>
            <w:highlight w:val="yellow"/>
          </w:rPr>
          <w:delText>2056-6-2:—</w:delText>
        </w:r>
        <w:r w:rsidR="007D5772" w:rsidRPr="00AE4CB6" w:rsidDel="00CA346F">
          <w:rPr>
            <w:highlight w:val="yellow"/>
          </w:rPr>
          <w:fldChar w:fldCharType="end"/>
        </w:r>
      </w:del>
      <w:r w:rsidR="007D5772" w:rsidRPr="00AE4CB6">
        <w:rPr>
          <w:highlight w:val="yellow"/>
        </w:rPr>
        <w:t xml:space="preserve">, </w:t>
      </w:r>
      <w:ins w:id="2244" w:author="John Cowburn" w:date="2021-03-24T13:50:00Z">
        <w:r w:rsidR="00CA346F" w:rsidRPr="00AE4CB6">
          <w:rPr>
            <w:highlight w:val="yellow"/>
          </w:rPr>
          <w:t>4.4.7</w:t>
        </w:r>
      </w:ins>
      <w:del w:id="2245" w:author="John Cowburn" w:date="2021-03-24T13:50:00Z">
        <w:r w:rsidR="007D5772" w:rsidRPr="00AE4CB6" w:rsidDel="00CA346F">
          <w:rPr>
            <w:highlight w:val="yellow"/>
          </w:rPr>
          <w:delText>5.3.7</w:delText>
        </w:r>
      </w:del>
      <w:r w:rsidR="007D5772">
        <w:t xml:space="preserve"> – </w:t>
      </w:r>
      <w:r>
        <w:t>provides:</w:t>
      </w:r>
    </w:p>
    <w:p w14:paraId="4C5B498D" w14:textId="77777777" w:rsidR="0012749B" w:rsidRDefault="0012749B" w:rsidP="00521922">
      <w:pPr>
        <w:pStyle w:val="ListBullet"/>
      </w:pPr>
      <w:r>
        <w:t>an attribute that provides information on the certificates stored on the server;</w:t>
      </w:r>
    </w:p>
    <w:p w14:paraId="652189F3" w14:textId="77777777" w:rsidR="0012749B" w:rsidRDefault="0012749B" w:rsidP="00521922">
      <w:pPr>
        <w:pStyle w:val="ListBullet"/>
      </w:pPr>
      <w:r>
        <w:t>a method to generate server key pairs and a method to generate Certificate Signing Request</w:t>
      </w:r>
      <w:r>
        <w:fldChar w:fldCharType="begin"/>
      </w:r>
      <w:r>
        <w:instrText xml:space="preserve"> XE "Certificate Signing Request" </w:instrText>
      </w:r>
      <w:r>
        <w:fldChar w:fldCharType="end"/>
      </w:r>
      <w:r>
        <w:t xml:space="preserve"> (CSR) information on the server to be sent by the client to a CA;</w:t>
      </w:r>
    </w:p>
    <w:p w14:paraId="52B6266A" w14:textId="77777777" w:rsidR="0012749B" w:rsidRDefault="0012749B" w:rsidP="00521922">
      <w:pPr>
        <w:pStyle w:val="ListBullet"/>
      </w:pPr>
      <w:r>
        <w:t>methods to import, export and remove certificates.</w:t>
      </w:r>
    </w:p>
    <w:p w14:paraId="30EC8301" w14:textId="77777777" w:rsidR="0012749B" w:rsidRDefault="0012749B" w:rsidP="0012749B">
      <w:pPr>
        <w:pStyle w:val="PARAGRAPH"/>
      </w:pPr>
      <w:r>
        <w:lastRenderedPageBreak/>
        <w:t>These attributes / methods can be used to manage the certificates by the client or by third parties via the client acting as a broker</w:t>
      </w:r>
      <w:r>
        <w:fldChar w:fldCharType="begin"/>
      </w:r>
      <w:r>
        <w:instrText xml:space="preserve"> XE "Broker" </w:instrText>
      </w:r>
      <w:r>
        <w:fldChar w:fldCharType="end"/>
      </w:r>
      <w:r>
        <w:t>. Messages accessing the attributes and methods of “Security setup” objects and the data included shall be suitably protected.</w:t>
      </w:r>
    </w:p>
    <w:p w14:paraId="7C6A96AD" w14:textId="4CCDF576" w:rsidR="0012749B" w:rsidRDefault="0012749B" w:rsidP="0012749B">
      <w:pPr>
        <w:pStyle w:val="PARAGRAPH"/>
      </w:pPr>
      <w:r>
        <w:t>Certificates generally have a validity period</w:t>
      </w:r>
      <w:r>
        <w:fldChar w:fldCharType="begin"/>
      </w:r>
      <w:r>
        <w:instrText xml:space="preserve"> XE "Validity period" </w:instrText>
      </w:r>
      <w:r>
        <w:fldChar w:fldCharType="end"/>
      </w:r>
      <w:r>
        <w:t xml:space="preserve">. However, certificates issued to </w:t>
      </w:r>
      <w:del w:id="2246" w:author="John Cowburn" w:date="2021-04-16T13:57:00Z">
        <w:r w:rsidDel="00635BE8">
          <w:delText>DLMS</w:delText>
        </w:r>
      </w:del>
      <w:ins w:id="2247" w:author="John Cowburn" w:date="2021-04-16T13:57:00Z">
        <w:r w:rsidR="00635BE8">
          <w:t>DLMS®</w:t>
        </w:r>
      </w:ins>
      <w:r>
        <w:t>/COSEM servers may be indefinitely valid. Certificates may be replaced when they expire.</w:t>
      </w:r>
    </w:p>
    <w:p w14:paraId="20235878" w14:textId="77777777" w:rsidR="0012749B" w:rsidRDefault="0012749B" w:rsidP="0012749B">
      <w:pPr>
        <w:pStyle w:val="PARAGRAPH"/>
      </w:pPr>
      <w:r>
        <w:t>Before a server uses a Certificate, it has to be verified. Verification includes:</w:t>
      </w:r>
    </w:p>
    <w:p w14:paraId="0705C38C" w14:textId="77777777" w:rsidR="0012749B" w:rsidRDefault="0012749B" w:rsidP="00521922">
      <w:pPr>
        <w:pStyle w:val="ListBullet"/>
      </w:pPr>
      <w:r>
        <w:t>checking syntactic validity of the certificate;</w:t>
      </w:r>
    </w:p>
    <w:p w14:paraId="032B7E12" w14:textId="77777777" w:rsidR="0012749B" w:rsidRDefault="0012749B" w:rsidP="00521922">
      <w:pPr>
        <w:pStyle w:val="ListBullet"/>
      </w:pPr>
      <w:r>
        <w:t>checking the attributes included in the certificate;</w:t>
      </w:r>
    </w:p>
    <w:p w14:paraId="36903276" w14:textId="77777777" w:rsidR="0012749B" w:rsidRDefault="0012749B" w:rsidP="00521922">
      <w:pPr>
        <w:pStyle w:val="ListBullet"/>
      </w:pPr>
      <w:r>
        <w:t>checking that the certificate validity period has not expired;</w:t>
      </w:r>
    </w:p>
    <w:p w14:paraId="54EC9C01" w14:textId="77777777" w:rsidR="0012749B" w:rsidRDefault="0012749B" w:rsidP="00521922">
      <w:pPr>
        <w:pStyle w:val="ListBullet"/>
      </w:pPr>
      <w:r>
        <w:t>checking the certification path to the trust anchor;</w:t>
      </w:r>
    </w:p>
    <w:p w14:paraId="1429B99E" w14:textId="77777777" w:rsidR="0012749B" w:rsidRDefault="0012749B" w:rsidP="00521922">
      <w:pPr>
        <w:pStyle w:val="ListBullet"/>
      </w:pPr>
      <w:r>
        <w:t>checking the signature of the issuer of the certificate.</w:t>
      </w:r>
    </w:p>
    <w:p w14:paraId="1FC2A16A" w14:textId="266FBA9F" w:rsidR="0012749B" w:rsidRDefault="0012749B" w:rsidP="0012749B">
      <w:pPr>
        <w:pStyle w:val="PARAGRAPH"/>
      </w:pPr>
      <w:r>
        <w:t xml:space="preserve">It is assumed that the trust anchor, other CA-certificates, as well as the certificates of </w:t>
      </w:r>
      <w:del w:id="2248" w:author="John Cowburn" w:date="2021-04-16T13:57:00Z">
        <w:r w:rsidDel="00635BE8">
          <w:delText>DLMS</w:delText>
        </w:r>
      </w:del>
      <w:ins w:id="2249" w:author="John Cowburn" w:date="2021-04-16T13:57:00Z">
        <w:r w:rsidR="00635BE8">
          <w:t>DLMS®</w:t>
        </w:r>
      </w:ins>
      <w:r>
        <w:t>/COSEM clients and third parties held by the server are all valid. It is the responsibility of the system to replace / remove any certificates the validity of which have expired or that have been revoked.</w:t>
      </w:r>
    </w:p>
    <w:p w14:paraId="08B73022" w14:textId="77777777" w:rsidR="0012749B" w:rsidRPr="007261F1" w:rsidRDefault="0012749B" w:rsidP="0012749B">
      <w:pPr>
        <w:pStyle w:val="PARAGRAPH"/>
      </w:pPr>
      <w:r>
        <w:t xml:space="preserve">Clients and third parties also have to verify server certificates before using them. They may have capabilities to verify the status of certificates they are using. However this is outside the </w:t>
      </w:r>
      <w:r w:rsidRPr="007261F1">
        <w:t xml:space="preserve">Scope of this </w:t>
      </w:r>
      <w:r w:rsidR="00265437" w:rsidRPr="007261F1">
        <w:t>International Standard</w:t>
      </w:r>
      <w:r w:rsidRPr="007261F1">
        <w:t>.</w:t>
      </w:r>
    </w:p>
    <w:p w14:paraId="76BE4CE8" w14:textId="77777777" w:rsidR="0012749B" w:rsidRPr="007261F1" w:rsidRDefault="0012749B" w:rsidP="007E0B29">
      <w:pPr>
        <w:pStyle w:val="Heading4"/>
      </w:pPr>
      <w:bookmarkStart w:id="2250" w:name="_Ref379554012"/>
      <w:bookmarkStart w:id="2251" w:name="_Toc378104318"/>
      <w:bookmarkStart w:id="2252" w:name="_Ref373700646"/>
      <w:bookmarkStart w:id="2253" w:name="_Ref373700643"/>
      <w:bookmarkStart w:id="2254" w:name="_Ref342554160"/>
      <w:bookmarkStart w:id="2255" w:name="_Ref339222426"/>
      <w:bookmarkStart w:id="2256" w:name="_Toc339091187"/>
      <w:bookmarkStart w:id="2257" w:name="_Toc327802925"/>
      <w:bookmarkStart w:id="2258" w:name="_Toc392501273"/>
      <w:bookmarkStart w:id="2259" w:name="_Toc386027428"/>
      <w:bookmarkStart w:id="2260" w:name="_Ref381129997"/>
      <w:bookmarkStart w:id="2261" w:name="_Toc437856468"/>
      <w:r w:rsidRPr="007261F1">
        <w:t>PKI architecture</w:t>
      </w:r>
      <w:bookmarkEnd w:id="2250"/>
      <w:bookmarkEnd w:id="2251"/>
      <w:bookmarkEnd w:id="2252"/>
      <w:bookmarkEnd w:id="2253"/>
      <w:bookmarkEnd w:id="2254"/>
      <w:bookmarkEnd w:id="2255"/>
      <w:bookmarkEnd w:id="2256"/>
      <w:bookmarkEnd w:id="2257"/>
      <w:r w:rsidRPr="007261F1">
        <w:fldChar w:fldCharType="begin"/>
      </w:r>
      <w:r w:rsidRPr="007261F1">
        <w:instrText xml:space="preserve"> XE "PKI architecture" </w:instrText>
      </w:r>
      <w:r w:rsidRPr="007261F1">
        <w:fldChar w:fldCharType="end"/>
      </w:r>
      <w:r w:rsidRPr="007261F1">
        <w:t xml:space="preserve"> – informative</w:t>
      </w:r>
      <w:bookmarkEnd w:id="2258"/>
      <w:bookmarkEnd w:id="2259"/>
      <w:bookmarkEnd w:id="2260"/>
      <w:bookmarkEnd w:id="2261"/>
    </w:p>
    <w:p w14:paraId="7D996833" w14:textId="77777777" w:rsidR="0012749B" w:rsidRPr="007261F1" w:rsidRDefault="0012749B" w:rsidP="007E0B29">
      <w:pPr>
        <w:pStyle w:val="Heading5"/>
      </w:pPr>
      <w:bookmarkStart w:id="2262" w:name="_Toc392501274"/>
      <w:bookmarkStart w:id="2263" w:name="_Toc386027429"/>
      <w:bookmarkStart w:id="2264" w:name="_Toc378104319"/>
      <w:bookmarkStart w:id="2265" w:name="_Toc437856469"/>
      <w:r w:rsidRPr="007261F1">
        <w:t>General</w:t>
      </w:r>
      <w:bookmarkEnd w:id="2262"/>
      <w:bookmarkEnd w:id="2263"/>
      <w:bookmarkEnd w:id="2264"/>
      <w:bookmarkEnd w:id="2265"/>
    </w:p>
    <w:p w14:paraId="013F598D" w14:textId="77777777" w:rsidR="0012749B" w:rsidRDefault="0012749B" w:rsidP="00B67C8A">
      <w:pPr>
        <w:pStyle w:val="NOTE"/>
      </w:pPr>
      <w:r>
        <w:t>NOTE 1</w:t>
      </w:r>
      <w:r w:rsidR="00B67C8A">
        <w:t> </w:t>
      </w:r>
      <w:r>
        <w:t xml:space="preserve">The introductory text is quoted from </w:t>
      </w:r>
      <w:r>
        <w:fldChar w:fldCharType="begin" w:fldLock="1"/>
      </w:r>
      <w:r>
        <w:instrText xml:space="preserve"> REF NIST_SP80021_Guide \h </w:instrText>
      </w:r>
      <w:r>
        <w:fldChar w:fldCharType="separate"/>
      </w:r>
      <w:r w:rsidR="00811F07" w:rsidRPr="00E905E9">
        <w:t>NIST SP 800-21:2005</w:t>
      </w:r>
      <w:r>
        <w:fldChar w:fldCharType="end"/>
      </w:r>
      <w:r w:rsidR="001B7CB3">
        <w:t>,</w:t>
      </w:r>
      <w:r>
        <w:t xml:space="preserve"> 3.7.</w:t>
      </w:r>
    </w:p>
    <w:p w14:paraId="765B34C9" w14:textId="77777777" w:rsidR="0012749B" w:rsidRDefault="0012749B" w:rsidP="00B67C8A">
      <w:pPr>
        <w:pStyle w:val="PARAGRAPH"/>
      </w:pPr>
      <w:r>
        <w:t>A PKI is a security infrastructure that creates and manages public key certificates to facilitate the use of public key (i.e., asymmetric key) cryptography. To achieve this goal, a PKI needs to perform two basic tasks:</w:t>
      </w:r>
    </w:p>
    <w:p w14:paraId="2404F690" w14:textId="77777777" w:rsidR="0012749B" w:rsidRDefault="0012749B" w:rsidP="00695ACD">
      <w:pPr>
        <w:pStyle w:val="ListNumberalt"/>
        <w:numPr>
          <w:ilvl w:val="0"/>
          <w:numId w:val="48"/>
        </w:numPr>
      </w:pPr>
      <w:r>
        <w:t>Generate and distribute public key certificates to bind public keys to other information after validating the accuracy of the binding; and</w:t>
      </w:r>
    </w:p>
    <w:p w14:paraId="6D73B4C5" w14:textId="77777777" w:rsidR="0012749B" w:rsidRDefault="0012749B" w:rsidP="00695ACD">
      <w:pPr>
        <w:pStyle w:val="ListNumberalt"/>
        <w:numPr>
          <w:ilvl w:val="0"/>
          <w:numId w:val="48"/>
        </w:numPr>
      </w:pPr>
      <w:r>
        <w:t>Maintain and distribute certificate status information for unexpired certificates.</w:t>
      </w:r>
    </w:p>
    <w:p w14:paraId="0AEAEE31" w14:textId="5891AFBB" w:rsidR="0012749B" w:rsidRDefault="0012749B" w:rsidP="0012749B">
      <w:pPr>
        <w:pStyle w:val="PARAGRAPH"/>
      </w:pPr>
      <w:r>
        <w:t xml:space="preserve">For </w:t>
      </w:r>
      <w:del w:id="2266" w:author="John Cowburn" w:date="2021-04-16T13:57:00Z">
        <w:r w:rsidDel="00635BE8">
          <w:delText>DLMS</w:delText>
        </w:r>
      </w:del>
      <w:ins w:id="2267" w:author="John Cowburn" w:date="2021-04-16T13:57:00Z">
        <w:r w:rsidR="00635BE8">
          <w:t>DLMS®</w:t>
        </w:r>
      </w:ins>
      <w:r>
        <w:t xml:space="preserve">/COSEM a hierarchical PKI is foreseen, comprising the following components as shown in </w:t>
      </w:r>
      <w:r>
        <w:fldChar w:fldCharType="begin" w:fldLock="1"/>
      </w:r>
      <w:r>
        <w:instrText xml:space="preserve"> REF _Ref379279812 \h  \* MERGEFORMAT </w:instrText>
      </w:r>
      <w:r>
        <w:fldChar w:fldCharType="separate"/>
      </w:r>
      <w:r w:rsidR="00811F07" w:rsidRPr="00811F07">
        <w:t>Figure 23</w:t>
      </w:r>
      <w:r>
        <w:fldChar w:fldCharType="end"/>
      </w:r>
      <w:r>
        <w:t>.</w:t>
      </w:r>
    </w:p>
    <w:p w14:paraId="71C094C1" w14:textId="77777777" w:rsidR="0012749B" w:rsidRDefault="0012749B" w:rsidP="00B67C8A">
      <w:pPr>
        <w:pStyle w:val="NOTE"/>
      </w:pPr>
      <w:r>
        <w:t>NOTE 2</w:t>
      </w:r>
      <w:r w:rsidR="00B67C8A">
        <w:t> </w:t>
      </w:r>
      <w:r>
        <w:t>The actual structure of the PKI is left to project specific companion specifications to meet the operators’ needs.</w:t>
      </w:r>
    </w:p>
    <w:p w14:paraId="0417B0D8" w14:textId="77777777" w:rsidR="0012749B" w:rsidRDefault="0012749B" w:rsidP="00521922">
      <w:pPr>
        <w:pStyle w:val="ListBullet"/>
      </w:pPr>
      <w:r>
        <w:t>Root Certification Authority</w:t>
      </w:r>
      <w:r>
        <w:fldChar w:fldCharType="begin"/>
      </w:r>
      <w:r>
        <w:instrText xml:space="preserve"> XE "Root Certification Authority" </w:instrText>
      </w:r>
      <w:r>
        <w:fldChar w:fldCharType="end"/>
      </w:r>
      <w:r>
        <w:t xml:space="preserve"> (Root-CA): see </w:t>
      </w:r>
      <w:r>
        <w:fldChar w:fldCharType="begin" w:fldLock="1"/>
      </w:r>
      <w:r>
        <w:instrText xml:space="preserve"> REF _Ref339103939 \r \h  \* MERGEFORMAT </w:instrText>
      </w:r>
      <w:r>
        <w:fldChar w:fldCharType="separate"/>
      </w:r>
      <w:r w:rsidR="00811F07">
        <w:t>5.6.3.3.2</w:t>
      </w:r>
      <w:r>
        <w:fldChar w:fldCharType="end"/>
      </w:r>
      <w:r>
        <w:t>;</w:t>
      </w:r>
    </w:p>
    <w:p w14:paraId="1BE80458" w14:textId="77777777" w:rsidR="0012749B" w:rsidRDefault="0012749B" w:rsidP="00521922">
      <w:pPr>
        <w:pStyle w:val="ListBullet"/>
      </w:pPr>
      <w:r>
        <w:t>Certification Authority / Subordinate Authority</w:t>
      </w:r>
      <w:r>
        <w:fldChar w:fldCharType="begin"/>
      </w:r>
      <w:r>
        <w:instrText xml:space="preserve"> XE "Subordinate Authority" </w:instrText>
      </w:r>
      <w:r>
        <w:fldChar w:fldCharType="end"/>
      </w:r>
      <w:r>
        <w:t xml:space="preserve"> (Sub-CA): see </w:t>
      </w:r>
      <w:r>
        <w:fldChar w:fldCharType="begin" w:fldLock="1"/>
      </w:r>
      <w:r>
        <w:instrText xml:space="preserve"> REF _Ref339103959 \r \h  \* MERGEFORMAT </w:instrText>
      </w:r>
      <w:r>
        <w:fldChar w:fldCharType="separate"/>
      </w:r>
      <w:r w:rsidR="00811F07">
        <w:t>5.6.3.3.3</w:t>
      </w:r>
      <w:r>
        <w:fldChar w:fldCharType="end"/>
      </w:r>
      <w:r>
        <w:t>;</w:t>
      </w:r>
    </w:p>
    <w:p w14:paraId="2EFB6E73" w14:textId="228A8EB9" w:rsidR="0012749B" w:rsidRDefault="0012749B" w:rsidP="00521922">
      <w:pPr>
        <w:pStyle w:val="ListBullet"/>
      </w:pPr>
      <w:r>
        <w:t xml:space="preserve">End entities: entities that do not issue certificates: </w:t>
      </w:r>
      <w:del w:id="2268" w:author="John Cowburn" w:date="2021-04-16T13:57:00Z">
        <w:r w:rsidDel="00635BE8">
          <w:delText>DLMS</w:delText>
        </w:r>
      </w:del>
      <w:ins w:id="2269" w:author="John Cowburn" w:date="2021-04-16T13:57:00Z">
        <w:r w:rsidR="00635BE8">
          <w:t>DLMS®</w:t>
        </w:r>
      </w:ins>
      <w:r>
        <w:t xml:space="preserve">/COSEM clients, </w:t>
      </w:r>
      <w:del w:id="2270" w:author="John Cowburn" w:date="2021-04-16T13:57:00Z">
        <w:r w:rsidDel="00635BE8">
          <w:delText>DLMS</w:delText>
        </w:r>
      </w:del>
      <w:ins w:id="2271" w:author="John Cowburn" w:date="2021-04-16T13:57:00Z">
        <w:r w:rsidR="00635BE8">
          <w:t>DLMS®</w:t>
        </w:r>
      </w:ins>
      <w:r>
        <w:t xml:space="preserve">/COSEM servers and third parties: see </w:t>
      </w:r>
      <w:r>
        <w:fldChar w:fldCharType="begin" w:fldLock="1"/>
      </w:r>
      <w:r>
        <w:instrText xml:space="preserve"> REF _Ref348189746 \r \h </w:instrText>
      </w:r>
      <w:r>
        <w:fldChar w:fldCharType="separate"/>
      </w:r>
      <w:r w:rsidR="00811F07">
        <w:t>5.6.3.3.4</w:t>
      </w:r>
      <w:r>
        <w:fldChar w:fldCharType="end"/>
      </w:r>
      <w:r>
        <w:t>.</w:t>
      </w:r>
    </w:p>
    <w:p w14:paraId="7EC8FA61" w14:textId="77777777" w:rsidR="0012749B" w:rsidRDefault="0012749B" w:rsidP="00B67C8A">
      <w:pPr>
        <w:pStyle w:val="FIGURE"/>
      </w:pPr>
      <w:r>
        <w:rPr>
          <w:noProof/>
          <w:lang w:eastAsia="en-GB"/>
        </w:rPr>
        <w:lastRenderedPageBreak/>
        <w:drawing>
          <wp:inline distT="0" distB="0" distL="0" distR="0" wp14:anchorId="18704ACC" wp14:editId="26F22424">
            <wp:extent cx="5762625" cy="450278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4502785"/>
                    </a:xfrm>
                    <a:prstGeom prst="rect">
                      <a:avLst/>
                    </a:prstGeom>
                    <a:noFill/>
                    <a:ln>
                      <a:noFill/>
                    </a:ln>
                  </pic:spPr>
                </pic:pic>
              </a:graphicData>
            </a:graphic>
          </wp:inline>
        </w:drawing>
      </w:r>
    </w:p>
    <w:p w14:paraId="7F3A5BD0" w14:textId="77777777" w:rsidR="0012749B" w:rsidRPr="007261F1" w:rsidRDefault="0012749B" w:rsidP="0012749B">
      <w:pPr>
        <w:pStyle w:val="NOTE"/>
        <w:jc w:val="right"/>
        <w:rPr>
          <w:i/>
          <w:vanish/>
        </w:rPr>
      </w:pPr>
      <w:r w:rsidRPr="007261F1">
        <w:rPr>
          <w:i/>
          <w:vanish/>
        </w:rPr>
        <w:t>PKI structure_140226.wmf</w:t>
      </w:r>
    </w:p>
    <w:p w14:paraId="7CE12F13" w14:textId="3D344B3C" w:rsidR="0012749B" w:rsidRPr="007261F1" w:rsidRDefault="0012749B" w:rsidP="00B67C8A">
      <w:pPr>
        <w:pStyle w:val="FIGURE-title"/>
      </w:pPr>
      <w:bookmarkStart w:id="2272" w:name="_Ref379279812"/>
      <w:bookmarkStart w:id="2273" w:name="_Toc392501649"/>
      <w:bookmarkStart w:id="2274" w:name="_Toc386035046"/>
      <w:bookmarkStart w:id="2275" w:name="_Toc378104452"/>
      <w:bookmarkStart w:id="2276" w:name="_Toc437856678"/>
      <w:bookmarkStart w:id="2277" w:name="_Toc97127381"/>
      <w:r w:rsidRPr="007261F1">
        <w:t xml:space="preserve">Figure </w:t>
      </w:r>
      <w:fldSimple w:instr=" SEQ Figure \* ARABIC ">
        <w:r w:rsidR="00DC4BE9">
          <w:rPr>
            <w:noProof/>
          </w:rPr>
          <w:t>23</w:t>
        </w:r>
      </w:fldSimple>
      <w:bookmarkEnd w:id="2272"/>
      <w:r w:rsidRPr="007261F1">
        <w:t xml:space="preserve"> – Architecture of a Public Key Infrastructure (example)</w:t>
      </w:r>
      <w:bookmarkEnd w:id="2273"/>
      <w:bookmarkEnd w:id="2274"/>
      <w:bookmarkEnd w:id="2275"/>
      <w:bookmarkEnd w:id="2276"/>
      <w:bookmarkEnd w:id="2277"/>
    </w:p>
    <w:p w14:paraId="65D7D71F" w14:textId="77777777" w:rsidR="0012749B" w:rsidRPr="007261F1" w:rsidRDefault="0012749B" w:rsidP="007E0B29">
      <w:pPr>
        <w:pStyle w:val="Heading5"/>
      </w:pPr>
      <w:bookmarkStart w:id="2278" w:name="_Toc392501275"/>
      <w:bookmarkStart w:id="2279" w:name="_Toc386027430"/>
      <w:bookmarkStart w:id="2280" w:name="_Toc378104320"/>
      <w:bookmarkStart w:id="2281" w:name="_Ref373700982"/>
      <w:bookmarkStart w:id="2282" w:name="_Ref373700956"/>
      <w:bookmarkStart w:id="2283" w:name="_Ref373700953"/>
      <w:bookmarkStart w:id="2284" w:name="_Ref339103939"/>
      <w:bookmarkStart w:id="2285" w:name="_Toc339091189"/>
      <w:bookmarkStart w:id="2286" w:name="_Toc327802927"/>
      <w:bookmarkStart w:id="2287" w:name="_Toc437856470"/>
      <w:r w:rsidRPr="007261F1">
        <w:t>Root-CA</w:t>
      </w:r>
      <w:bookmarkEnd w:id="2278"/>
      <w:bookmarkEnd w:id="2279"/>
      <w:bookmarkEnd w:id="2280"/>
      <w:bookmarkEnd w:id="2281"/>
      <w:bookmarkEnd w:id="2282"/>
      <w:bookmarkEnd w:id="2283"/>
      <w:bookmarkEnd w:id="2284"/>
      <w:bookmarkEnd w:id="2285"/>
      <w:bookmarkEnd w:id="2286"/>
      <w:bookmarkEnd w:id="2287"/>
      <w:r w:rsidRPr="007261F1">
        <w:fldChar w:fldCharType="begin"/>
      </w:r>
      <w:r w:rsidRPr="007261F1">
        <w:instrText xml:space="preserve"> XE "Root-CA" </w:instrText>
      </w:r>
      <w:r w:rsidRPr="007261F1">
        <w:fldChar w:fldCharType="end"/>
      </w:r>
    </w:p>
    <w:p w14:paraId="2464BDC5" w14:textId="77777777" w:rsidR="0012749B" w:rsidRPr="007261F1" w:rsidRDefault="0012749B" w:rsidP="0012749B">
      <w:pPr>
        <w:pStyle w:val="PARAGRAPH"/>
      </w:pPr>
      <w:r w:rsidRPr="007261F1">
        <w:t>The Root-CA provides the trust anchor of the PKI. It issues certificates for Sub-CAs and maintains a certificate revocation list (CRL). The Root-CA Certificate Policy</w:t>
      </w:r>
      <w:r w:rsidRPr="007261F1">
        <w:fldChar w:fldCharType="begin"/>
      </w:r>
      <w:r w:rsidRPr="007261F1">
        <w:instrText xml:space="preserve"> XE "Certificate Policy" </w:instrText>
      </w:r>
      <w:r w:rsidRPr="007261F1">
        <w:fldChar w:fldCharType="end"/>
      </w:r>
      <w:r w:rsidRPr="007261F1">
        <w:t xml:space="preserve"> defines the rules for handling the issuance of certificates.</w:t>
      </w:r>
    </w:p>
    <w:p w14:paraId="47D0EB8F" w14:textId="77777777" w:rsidR="0012749B" w:rsidRPr="007261F1" w:rsidRDefault="0012749B" w:rsidP="0012749B">
      <w:pPr>
        <w:pStyle w:val="PARAGRAPH"/>
      </w:pPr>
      <w:r w:rsidRPr="007261F1">
        <w:t xml:space="preserve">The Root-CA owns the Root certificate </w:t>
      </w:r>
      <w:r w:rsidRPr="007261F1">
        <w:rPr>
          <w:rFonts w:ascii="Courier New" w:hAnsi="Courier New" w:cs="Courier New"/>
        </w:rPr>
        <w:t>C(Root)</w:t>
      </w:r>
      <w:r w:rsidRPr="007261F1">
        <w:t>. The Certificate of the Root-CA is self-signed with the Root-CA private key. Sub-CA certificates are also signed with the Root-CA private key.</w:t>
      </w:r>
    </w:p>
    <w:p w14:paraId="34E9A13F" w14:textId="77777777" w:rsidR="0012749B" w:rsidRPr="007261F1" w:rsidRDefault="0012749B" w:rsidP="007E0B29">
      <w:pPr>
        <w:pStyle w:val="Heading5"/>
      </w:pPr>
      <w:bookmarkStart w:id="2288" w:name="_Toc392501276"/>
      <w:bookmarkStart w:id="2289" w:name="_Toc386027431"/>
      <w:bookmarkStart w:id="2290" w:name="_Toc378104323"/>
      <w:bookmarkStart w:id="2291" w:name="_Ref342554265"/>
      <w:bookmarkStart w:id="2292" w:name="_Ref339103959"/>
      <w:bookmarkStart w:id="2293" w:name="_Toc339091192"/>
      <w:bookmarkStart w:id="2294" w:name="_Toc327802928"/>
      <w:bookmarkStart w:id="2295" w:name="_Toc437856471"/>
      <w:r w:rsidRPr="007261F1">
        <w:t>Sub-CA</w:t>
      </w:r>
      <w:bookmarkEnd w:id="2288"/>
      <w:bookmarkEnd w:id="2289"/>
      <w:bookmarkEnd w:id="2290"/>
      <w:bookmarkEnd w:id="2291"/>
      <w:bookmarkEnd w:id="2292"/>
      <w:bookmarkEnd w:id="2293"/>
      <w:bookmarkEnd w:id="2294"/>
      <w:bookmarkEnd w:id="2295"/>
      <w:r w:rsidRPr="007261F1">
        <w:fldChar w:fldCharType="begin"/>
      </w:r>
      <w:r w:rsidRPr="007261F1">
        <w:instrText xml:space="preserve"> XE "Sub-CA" </w:instrText>
      </w:r>
      <w:r w:rsidRPr="007261F1">
        <w:fldChar w:fldCharType="end"/>
      </w:r>
    </w:p>
    <w:p w14:paraId="01DBAEA1" w14:textId="77777777" w:rsidR="0012749B" w:rsidRDefault="00C212E1" w:rsidP="00B67C8A">
      <w:pPr>
        <w:pStyle w:val="PARAGRAPH"/>
      </w:pPr>
      <w:r>
        <w:t>A Sub-CA is an organiz</w:t>
      </w:r>
      <w:r w:rsidR="0012749B">
        <w:t>ation that issues certificates for end entities. Each Sub-CA is authorised by the Root-CA to do so.</w:t>
      </w:r>
    </w:p>
    <w:p w14:paraId="63C70791" w14:textId="77777777" w:rsidR="0012749B" w:rsidRDefault="0012749B" w:rsidP="00B67C8A">
      <w:pPr>
        <w:pStyle w:val="NOTE"/>
      </w:pPr>
      <w:r>
        <w:t>NOTE</w:t>
      </w:r>
      <w:r w:rsidR="00B67C8A">
        <w:t> </w:t>
      </w:r>
      <w:r>
        <w:t>Sub-CAs may be independent organizations, or may be meter market participants, meter operators, manufacturers.</w:t>
      </w:r>
    </w:p>
    <w:p w14:paraId="657A1E8B" w14:textId="77777777" w:rsidR="0012749B" w:rsidRDefault="0012749B" w:rsidP="00B67C8A">
      <w:pPr>
        <w:pStyle w:val="PARAGRAPH"/>
      </w:pPr>
      <w:r>
        <w:t>Each Sub-CA must handle a Certificate Policy</w:t>
      </w:r>
      <w:r>
        <w:fldChar w:fldCharType="begin"/>
      </w:r>
      <w:r>
        <w:instrText xml:space="preserve"> XE "Certificate Policy" </w:instrText>
      </w:r>
      <w:r>
        <w:fldChar w:fldCharType="end"/>
      </w:r>
      <w:r>
        <w:t>, which must comply with the Root-CA Certificate Policy.</w:t>
      </w:r>
    </w:p>
    <w:p w14:paraId="18F29550" w14:textId="77777777" w:rsidR="0012749B" w:rsidRDefault="0012749B" w:rsidP="0012749B">
      <w:pPr>
        <w:pStyle w:val="PARAGRAPH"/>
      </w:pPr>
      <w:r>
        <w:t>Sub-CAs also maintain the list of certificates issued to end entities and a Certification Revocation List.</w:t>
      </w:r>
    </w:p>
    <w:p w14:paraId="2D56D73C" w14:textId="77777777" w:rsidR="0012749B" w:rsidRDefault="0012749B" w:rsidP="0012749B">
      <w:pPr>
        <w:pStyle w:val="PARAGRAPH"/>
      </w:pPr>
      <w:r>
        <w:t xml:space="preserve">A sub-CA owns a certificate </w:t>
      </w:r>
      <w:r>
        <w:rPr>
          <w:rFonts w:ascii="Courier New" w:hAnsi="Courier New" w:cs="Courier New"/>
          <w:i/>
        </w:rPr>
        <w:t>C(Sub-CA)</w:t>
      </w:r>
      <w:r>
        <w:rPr>
          <w:i/>
        </w:rPr>
        <w:t>.</w:t>
      </w:r>
      <w:r>
        <w:t xml:space="preserve"> This certificate is issued by the Root-CA. The private key of the Sub-CA is used for signing end entity certificates.</w:t>
      </w:r>
    </w:p>
    <w:p w14:paraId="778BE2F9" w14:textId="77777777" w:rsidR="0012749B" w:rsidRPr="007261F1" w:rsidRDefault="0012749B" w:rsidP="007E0B29">
      <w:pPr>
        <w:pStyle w:val="Heading5"/>
      </w:pPr>
      <w:bookmarkStart w:id="2296" w:name="_Ref339103971"/>
      <w:bookmarkStart w:id="2297" w:name="_Toc339091195"/>
      <w:bookmarkStart w:id="2298" w:name="_Toc327802929"/>
      <w:bookmarkStart w:id="2299" w:name="_Toc392501277"/>
      <w:bookmarkStart w:id="2300" w:name="_Toc386027432"/>
      <w:bookmarkStart w:id="2301" w:name="_Toc378104326"/>
      <w:bookmarkStart w:id="2302" w:name="_Ref348189746"/>
      <w:bookmarkStart w:id="2303" w:name="_Toc437856472"/>
      <w:r w:rsidRPr="007261F1">
        <w:lastRenderedPageBreak/>
        <w:t>End entit</w:t>
      </w:r>
      <w:bookmarkEnd w:id="2296"/>
      <w:bookmarkEnd w:id="2297"/>
      <w:bookmarkEnd w:id="2298"/>
      <w:r w:rsidRPr="007261F1">
        <w:t>ies</w:t>
      </w:r>
      <w:bookmarkEnd w:id="2299"/>
      <w:bookmarkEnd w:id="2300"/>
      <w:bookmarkEnd w:id="2301"/>
      <w:bookmarkEnd w:id="2302"/>
      <w:bookmarkEnd w:id="2303"/>
      <w:r w:rsidRPr="007261F1">
        <w:fldChar w:fldCharType="begin"/>
      </w:r>
      <w:r w:rsidRPr="007261F1">
        <w:instrText xml:space="preserve"> XE "End entity" </w:instrText>
      </w:r>
      <w:r w:rsidRPr="007261F1">
        <w:fldChar w:fldCharType="end"/>
      </w:r>
    </w:p>
    <w:p w14:paraId="4C8F63EA" w14:textId="77777777" w:rsidR="0012749B" w:rsidRPr="007261F1" w:rsidRDefault="0012749B" w:rsidP="00B67C8A">
      <w:pPr>
        <w:pStyle w:val="PARAGRAPH"/>
      </w:pPr>
      <w:r w:rsidRPr="007261F1">
        <w:t>In the PKI infrastructure, an end entity is a user of PKI certificates and/or an end user system that is the subject of a certificate. The following end entity certificates are defined:</w:t>
      </w:r>
    </w:p>
    <w:p w14:paraId="33F8F2C8" w14:textId="77777777" w:rsidR="0012749B" w:rsidRPr="007261F1" w:rsidRDefault="0012749B" w:rsidP="00521922">
      <w:pPr>
        <w:pStyle w:val="ListBullet"/>
      </w:pPr>
      <w:r w:rsidRPr="007261F1">
        <w:t>digital signature key</w:t>
      </w:r>
      <w:r w:rsidRPr="007261F1">
        <w:fldChar w:fldCharType="begin"/>
      </w:r>
      <w:r w:rsidRPr="007261F1">
        <w:instrText xml:space="preserve"> XE "Certificate, digital signature key" </w:instrText>
      </w:r>
      <w:r w:rsidRPr="007261F1">
        <w:fldChar w:fldCharType="end"/>
      </w:r>
      <w:r w:rsidRPr="007261F1">
        <w:t xml:space="preserve"> certificate </w:t>
      </w:r>
      <w:r w:rsidRPr="007261F1">
        <w:rPr>
          <w:rFonts w:ascii="Courier New" w:hAnsi="Courier New" w:cs="Courier New"/>
          <w:i/>
        </w:rPr>
        <w:t>C(digitalSignature)</w:t>
      </w:r>
      <w:r w:rsidRPr="007261F1">
        <w:t>, used for digital signature;</w:t>
      </w:r>
    </w:p>
    <w:p w14:paraId="7086B646" w14:textId="77777777" w:rsidR="0012749B" w:rsidRPr="007261F1" w:rsidRDefault="0012749B" w:rsidP="00521922">
      <w:pPr>
        <w:pStyle w:val="ListBullet"/>
      </w:pPr>
      <w:r w:rsidRPr="007261F1">
        <w:t>static key agreement key</w:t>
      </w:r>
      <w:r w:rsidRPr="007261F1">
        <w:fldChar w:fldCharType="begin"/>
      </w:r>
      <w:r w:rsidRPr="007261F1">
        <w:instrText xml:space="preserve"> XE "Certificate, static key agreement key" </w:instrText>
      </w:r>
      <w:r w:rsidRPr="007261F1">
        <w:fldChar w:fldCharType="end"/>
      </w:r>
      <w:r w:rsidRPr="007261F1">
        <w:t xml:space="preserve"> certificate </w:t>
      </w:r>
      <w:r w:rsidRPr="007261F1">
        <w:rPr>
          <w:rFonts w:ascii="Courier New" w:hAnsi="Courier New" w:cs="Courier New"/>
          <w:i/>
        </w:rPr>
        <w:t>C(keyAgreement)</w:t>
      </w:r>
      <w:r w:rsidRPr="007261F1">
        <w:t>, used for key agreement;</w:t>
      </w:r>
    </w:p>
    <w:p w14:paraId="7B0B908A" w14:textId="3660E4B9" w:rsidR="0012749B" w:rsidRPr="007261F1" w:rsidRDefault="0012749B" w:rsidP="00521922">
      <w:pPr>
        <w:pStyle w:val="ListBullet"/>
      </w:pPr>
      <w:r w:rsidRPr="007261F1">
        <w:t>[optional] TLS-Certificate</w:t>
      </w:r>
      <w:r w:rsidRPr="007261F1">
        <w:fldChar w:fldCharType="begin"/>
      </w:r>
      <w:r w:rsidRPr="007261F1">
        <w:instrText xml:space="preserve"> XE "TLS-Certificate" </w:instrText>
      </w:r>
      <w:r w:rsidRPr="007261F1">
        <w:fldChar w:fldCharType="end"/>
      </w:r>
      <w:r w:rsidRPr="007261F1">
        <w:t xml:space="preserve"> </w:t>
      </w:r>
      <w:r w:rsidRPr="007261F1">
        <w:rPr>
          <w:rFonts w:ascii="Courier New" w:hAnsi="Courier New" w:cs="Courier New"/>
          <w:i/>
        </w:rPr>
        <w:t>C(TLS)</w:t>
      </w:r>
      <w:r w:rsidRPr="007261F1">
        <w:t xml:space="preserve">, used for performing authentication between a </w:t>
      </w:r>
      <w:del w:id="2304" w:author="John Cowburn" w:date="2021-04-16T13:57:00Z">
        <w:r w:rsidRPr="007261F1" w:rsidDel="00635BE8">
          <w:delText>DLMS</w:delText>
        </w:r>
      </w:del>
      <w:ins w:id="2305" w:author="John Cowburn" w:date="2021-04-16T13:57:00Z">
        <w:r w:rsidR="00635BE8">
          <w:t>DLMS®</w:t>
        </w:r>
      </w:ins>
      <w:r w:rsidRPr="007261F1">
        <w:t xml:space="preserve">/COSEM client and a </w:t>
      </w:r>
      <w:del w:id="2306" w:author="John Cowburn" w:date="2021-04-16T13:57:00Z">
        <w:r w:rsidRPr="007261F1" w:rsidDel="00635BE8">
          <w:delText>DLMS</w:delText>
        </w:r>
      </w:del>
      <w:ins w:id="2307" w:author="John Cowburn" w:date="2021-04-16T13:57:00Z">
        <w:r w:rsidR="00635BE8">
          <w:t>DLMS®</w:t>
        </w:r>
      </w:ins>
      <w:r w:rsidRPr="007261F1">
        <w:t>/COSEM server prior the establishment of a TLS secure channel.</w:t>
      </w:r>
    </w:p>
    <w:p w14:paraId="05B4FABE" w14:textId="77777777" w:rsidR="0012749B" w:rsidRPr="007261F1" w:rsidRDefault="0012749B" w:rsidP="0012749B">
      <w:pPr>
        <w:pStyle w:val="PARAGRAPH"/>
      </w:pPr>
      <w:r w:rsidRPr="007261F1">
        <w:t xml:space="preserve">See also </w:t>
      </w:r>
      <w:r w:rsidRPr="007261F1">
        <w:fldChar w:fldCharType="begin" w:fldLock="1"/>
      </w:r>
      <w:r w:rsidRPr="007261F1">
        <w:instrText xml:space="preserve"> REF _Ref339119471 \r \h  \* MERGEFORMAT </w:instrText>
      </w:r>
      <w:r w:rsidRPr="007261F1">
        <w:fldChar w:fldCharType="separate"/>
      </w:r>
      <w:r w:rsidR="00811F07" w:rsidRPr="007261F1">
        <w:t>5.6.5</w:t>
      </w:r>
      <w:r w:rsidRPr="007261F1">
        <w:fldChar w:fldCharType="end"/>
      </w:r>
      <w:r w:rsidRPr="007261F1">
        <w:t>.</w:t>
      </w:r>
      <w:bookmarkStart w:id="2308" w:name="_Ref339047393"/>
      <w:bookmarkStart w:id="2309" w:name="_Toc327802934"/>
      <w:bookmarkStart w:id="2310" w:name="_Toc339091204"/>
      <w:bookmarkStart w:id="2311" w:name="_Ref339048490"/>
    </w:p>
    <w:p w14:paraId="0B040133" w14:textId="77777777" w:rsidR="0012749B" w:rsidRPr="007261F1" w:rsidRDefault="0012749B" w:rsidP="007E0B29">
      <w:pPr>
        <w:pStyle w:val="Heading3"/>
      </w:pPr>
      <w:bookmarkStart w:id="2312" w:name="_Toc392501278"/>
      <w:bookmarkStart w:id="2313" w:name="_Toc386027433"/>
      <w:bookmarkStart w:id="2314" w:name="_Toc378104329"/>
      <w:bookmarkStart w:id="2315" w:name="_Ref342397574"/>
      <w:bookmarkStart w:id="2316" w:name="_Toc437856473"/>
      <w:bookmarkStart w:id="2317" w:name="_Toc97127226"/>
      <w:r w:rsidRPr="007261F1">
        <w:t xml:space="preserve">Certificate and </w:t>
      </w:r>
      <w:bookmarkEnd w:id="2308"/>
      <w:bookmarkEnd w:id="2309"/>
      <w:r w:rsidRPr="007261F1">
        <w:t>certificate extension profile</w:t>
      </w:r>
      <w:bookmarkEnd w:id="2310"/>
      <w:bookmarkEnd w:id="2311"/>
      <w:bookmarkEnd w:id="2312"/>
      <w:bookmarkEnd w:id="2313"/>
      <w:bookmarkEnd w:id="2314"/>
      <w:bookmarkEnd w:id="2315"/>
      <w:bookmarkEnd w:id="2316"/>
      <w:bookmarkEnd w:id="2317"/>
      <w:r w:rsidRPr="007261F1">
        <w:fldChar w:fldCharType="begin"/>
      </w:r>
      <w:r w:rsidRPr="007261F1">
        <w:instrText xml:space="preserve"> XE "Certificate and certificate extension profile" </w:instrText>
      </w:r>
      <w:r w:rsidRPr="007261F1">
        <w:fldChar w:fldCharType="end"/>
      </w:r>
    </w:p>
    <w:p w14:paraId="33AEC184" w14:textId="77777777" w:rsidR="0012749B" w:rsidRPr="007261F1" w:rsidRDefault="0012749B" w:rsidP="007E0B29">
      <w:pPr>
        <w:pStyle w:val="Heading4"/>
      </w:pPr>
      <w:bookmarkStart w:id="2318" w:name="_Toc392501279"/>
      <w:bookmarkStart w:id="2319" w:name="_Toc386027434"/>
      <w:bookmarkStart w:id="2320" w:name="_Ref384303308"/>
      <w:bookmarkStart w:id="2321" w:name="_Ref382309141"/>
      <w:bookmarkStart w:id="2322" w:name="_Ref382306094"/>
      <w:bookmarkStart w:id="2323" w:name="_Toc378104330"/>
      <w:bookmarkStart w:id="2324" w:name="_Ref339220743"/>
      <w:bookmarkStart w:id="2325" w:name="_Toc339091205"/>
      <w:bookmarkStart w:id="2326" w:name="_Toc437856474"/>
      <w:r w:rsidRPr="007261F1">
        <w:t>General</w:t>
      </w:r>
      <w:bookmarkEnd w:id="2318"/>
      <w:bookmarkEnd w:id="2319"/>
      <w:bookmarkEnd w:id="2320"/>
      <w:bookmarkEnd w:id="2321"/>
      <w:bookmarkEnd w:id="2322"/>
      <w:bookmarkEnd w:id="2323"/>
      <w:bookmarkEnd w:id="2324"/>
      <w:bookmarkEnd w:id="2325"/>
      <w:bookmarkEnd w:id="2326"/>
    </w:p>
    <w:p w14:paraId="5242C370" w14:textId="564F9A28" w:rsidR="0012749B" w:rsidRDefault="0012749B" w:rsidP="00B67C8A">
      <w:pPr>
        <w:pStyle w:val="PARAGRAPH"/>
      </w:pPr>
      <w:r>
        <w:t xml:space="preserve">This subclause </w:t>
      </w:r>
      <w:r>
        <w:fldChar w:fldCharType="begin" w:fldLock="1"/>
      </w:r>
      <w:r>
        <w:instrText xml:space="preserve"> REF _Ref342397574 \r \h  \* MERGEFORMAT </w:instrText>
      </w:r>
      <w:r>
        <w:fldChar w:fldCharType="separate"/>
      </w:r>
      <w:r w:rsidR="00811F07">
        <w:t>5.6.4</w:t>
      </w:r>
      <w:r>
        <w:fldChar w:fldCharType="end"/>
      </w:r>
      <w:r>
        <w:t xml:space="preserve"> specifies the certificate and certification extension profile as required for </w:t>
      </w:r>
      <w:del w:id="2327" w:author="John Cowburn" w:date="2021-04-16T13:57:00Z">
        <w:r w:rsidDel="00635BE8">
          <w:delText>DLMS</w:delText>
        </w:r>
      </w:del>
      <w:ins w:id="2328" w:author="John Cowburn" w:date="2021-04-16T13:57:00Z">
        <w:r w:rsidR="00635BE8">
          <w:t>DLMS®</w:t>
        </w:r>
      </w:ins>
      <w:r>
        <w:t>/COSEM systems using public key cryptography.</w:t>
      </w:r>
    </w:p>
    <w:p w14:paraId="66507B66" w14:textId="77777777" w:rsidR="0012749B" w:rsidRDefault="0012749B" w:rsidP="00B67C8A">
      <w:pPr>
        <w:pStyle w:val="PARAGRAPH"/>
      </w:pPr>
      <w:r>
        <w:t>All certificates shall have the structure specified for X.509 version 3 certificates.</w:t>
      </w:r>
    </w:p>
    <w:p w14:paraId="389ADE7C" w14:textId="77777777" w:rsidR="0012749B" w:rsidRDefault="0012749B" w:rsidP="00B67C8A">
      <w:pPr>
        <w:pStyle w:val="PARAGRAPH"/>
      </w:pPr>
      <w:r>
        <w:t>For the tables presenting the fields of the certificate and certificate extensions, the following notation applies:</w:t>
      </w:r>
    </w:p>
    <w:p w14:paraId="2855FA23" w14:textId="77777777" w:rsidR="0012749B" w:rsidRDefault="0012749B" w:rsidP="00521922">
      <w:pPr>
        <w:pStyle w:val="ListBullet"/>
      </w:pPr>
      <w:r>
        <w:t>m (mandatory): the field must be filled;</w:t>
      </w:r>
    </w:p>
    <w:p w14:paraId="0569E84F" w14:textId="77777777" w:rsidR="0012749B" w:rsidRDefault="0012749B" w:rsidP="00521922">
      <w:pPr>
        <w:pStyle w:val="ListBullet"/>
      </w:pPr>
      <w:r>
        <w:t>o (optional): the field is optional;</w:t>
      </w:r>
    </w:p>
    <w:p w14:paraId="4B01DF23" w14:textId="77777777" w:rsidR="0012749B" w:rsidRDefault="0012749B" w:rsidP="00521922">
      <w:pPr>
        <w:pStyle w:val="ListBullet"/>
      </w:pPr>
      <w:r>
        <w:t>x (do not use): the field shall not be used.</w:t>
      </w:r>
    </w:p>
    <w:p w14:paraId="21DA23A6" w14:textId="77777777" w:rsidR="0012749B" w:rsidRDefault="0012749B" w:rsidP="00B67C8A">
      <w:pPr>
        <w:pStyle w:val="PARAGRAPH"/>
      </w:pPr>
      <w:r>
        <w:t>Each certificate extension is designated either as critical</w:t>
      </w:r>
      <w:r>
        <w:fldChar w:fldCharType="begin"/>
      </w:r>
      <w:r>
        <w:instrText xml:space="preserve"> XE "Critical certificate extension" </w:instrText>
      </w:r>
      <w:r>
        <w:fldChar w:fldCharType="end"/>
      </w:r>
      <w:r>
        <w:t xml:space="preserve"> or non-critical</w:t>
      </w:r>
      <w:r>
        <w:fldChar w:fldCharType="begin"/>
      </w:r>
      <w:r>
        <w:instrText xml:space="preserve"> XE "Non-critical certificate extension" </w:instrText>
      </w:r>
      <w:r>
        <w:fldChar w:fldCharType="end"/>
      </w:r>
      <w:r>
        <w:t xml:space="preserve">. A certificate-using system </w:t>
      </w:r>
      <w:r w:rsidR="004B103F">
        <w:t>MUST</w:t>
      </w:r>
      <w:r w:rsidR="00F020BB">
        <w:t xml:space="preserve"> </w:t>
      </w:r>
      <w:r>
        <w:t xml:space="preserve">reject the certificate if it encounters a critical extension it does not recognize or a critical extension that contains information that it cannot process. A non-critical extension </w:t>
      </w:r>
      <w:r w:rsidR="00F020BB">
        <w:t xml:space="preserve">may </w:t>
      </w:r>
      <w:r>
        <w:t xml:space="preserve">be ignored if it is not recognized, but </w:t>
      </w:r>
      <w:r w:rsidR="004B103F">
        <w:t>MUST</w:t>
      </w:r>
      <w:r>
        <w:t xml:space="preserve"> processed if it is recognized.</w:t>
      </w:r>
    </w:p>
    <w:p w14:paraId="48965A4A" w14:textId="77777777" w:rsidR="0012749B" w:rsidRPr="007261F1" w:rsidRDefault="0012749B" w:rsidP="00B67C8A">
      <w:pPr>
        <w:pStyle w:val="PARAGRAPH"/>
      </w:pPr>
      <w:r>
        <w:t xml:space="preserve">This </w:t>
      </w:r>
      <w:r w:rsidR="00265437">
        <w:t>International Standard</w:t>
      </w:r>
      <w:r>
        <w:t xml:space="preserve"> specifies minimum requirements. Project specific companion specifications may specify more strict requirements, for example a field specified in this </w:t>
      </w:r>
      <w:r w:rsidR="00265437">
        <w:t>International Standard</w:t>
      </w:r>
      <w:r>
        <w:t xml:space="preserve"> as optional may be made mandatory or an extension designated as no</w:t>
      </w:r>
      <w:r w:rsidRPr="007261F1">
        <w:t>n-critical may be designated as critical.</w:t>
      </w:r>
    </w:p>
    <w:p w14:paraId="4B12B18F" w14:textId="77777777" w:rsidR="0012749B" w:rsidRPr="007261F1" w:rsidRDefault="0012749B" w:rsidP="007E0B29">
      <w:pPr>
        <w:pStyle w:val="Heading4"/>
      </w:pPr>
      <w:bookmarkStart w:id="2329" w:name="_Certificate_profile"/>
      <w:bookmarkStart w:id="2330" w:name="_Toc339091207"/>
      <w:bookmarkStart w:id="2331" w:name="_Ref348198290"/>
      <w:bookmarkStart w:id="2332" w:name="_Toc378104331"/>
      <w:bookmarkStart w:id="2333" w:name="_Ref379554123"/>
      <w:bookmarkStart w:id="2334" w:name="_Ref379554276"/>
      <w:bookmarkStart w:id="2335" w:name="_Ref380154832"/>
      <w:bookmarkStart w:id="2336" w:name="_Ref380491039"/>
      <w:bookmarkStart w:id="2337" w:name="_Ref381197555"/>
      <w:bookmarkStart w:id="2338" w:name="_Ref382306043"/>
      <w:bookmarkStart w:id="2339" w:name="_Toc386027435"/>
      <w:bookmarkStart w:id="2340" w:name="_Toc392501280"/>
      <w:bookmarkStart w:id="2341" w:name="_Toc437856475"/>
      <w:bookmarkStart w:id="2342" w:name="_Ref97129206"/>
      <w:bookmarkEnd w:id="2329"/>
      <w:r w:rsidRPr="007261F1">
        <w:t>The X.509 v3 Certificate</w:t>
      </w:r>
      <w:bookmarkEnd w:id="2330"/>
      <w:bookmarkEnd w:id="2331"/>
      <w:bookmarkEnd w:id="2332"/>
      <w:bookmarkEnd w:id="2333"/>
      <w:bookmarkEnd w:id="2334"/>
      <w:bookmarkEnd w:id="2335"/>
      <w:bookmarkEnd w:id="2336"/>
      <w:bookmarkEnd w:id="2337"/>
      <w:bookmarkEnd w:id="2338"/>
      <w:bookmarkEnd w:id="2339"/>
      <w:bookmarkEnd w:id="2340"/>
      <w:bookmarkEnd w:id="2341"/>
      <w:bookmarkEnd w:id="2342"/>
      <w:r w:rsidRPr="007261F1">
        <w:fldChar w:fldCharType="begin"/>
      </w:r>
      <w:r w:rsidRPr="007261F1">
        <w:instrText xml:space="preserve"> XE "Certificate, X.509 v3" </w:instrText>
      </w:r>
      <w:r w:rsidRPr="007261F1">
        <w:fldChar w:fldCharType="end"/>
      </w:r>
      <w:r w:rsidRPr="007261F1">
        <w:fldChar w:fldCharType="begin"/>
      </w:r>
      <w:r w:rsidRPr="007261F1">
        <w:instrText xml:space="preserve"> XE "X.509 v3 Certificate" </w:instrText>
      </w:r>
      <w:r w:rsidRPr="007261F1">
        <w:fldChar w:fldCharType="end"/>
      </w:r>
    </w:p>
    <w:p w14:paraId="27328B46" w14:textId="77777777" w:rsidR="0012749B" w:rsidRPr="007261F1" w:rsidRDefault="0012749B" w:rsidP="00B67C8A">
      <w:pPr>
        <w:pStyle w:val="PARAGRAPH"/>
      </w:pPr>
      <w:r w:rsidRPr="007261F1">
        <w:t xml:space="preserve">An X.509 v3 certificate is a SEQUENCE of three required fields as shown in </w:t>
      </w:r>
      <w:r w:rsidRPr="007261F1">
        <w:fldChar w:fldCharType="begin" w:fldLock="1"/>
      </w:r>
      <w:r w:rsidRPr="007261F1">
        <w:instrText xml:space="preserve"> REF _Ref339048625 \h  \* MERGEFORMAT </w:instrText>
      </w:r>
      <w:r w:rsidRPr="007261F1">
        <w:fldChar w:fldCharType="separate"/>
      </w:r>
      <w:r w:rsidR="00811F07" w:rsidRPr="007261F1">
        <w:t>Table 13</w:t>
      </w:r>
      <w:r w:rsidRPr="007261F1">
        <w:fldChar w:fldCharType="end"/>
      </w:r>
      <w:r w:rsidRPr="007261F1">
        <w:t>.</w:t>
      </w:r>
    </w:p>
    <w:p w14:paraId="5915CB7A" w14:textId="2D9395BA" w:rsidR="0012749B" w:rsidRDefault="0012749B" w:rsidP="0012749B">
      <w:pPr>
        <w:pStyle w:val="TABLE-title"/>
      </w:pPr>
      <w:bookmarkStart w:id="2343" w:name="_Ref339048625"/>
      <w:bookmarkStart w:id="2344" w:name="_Toc392501882"/>
      <w:bookmarkStart w:id="2345" w:name="_Toc386035072"/>
      <w:bookmarkStart w:id="2346" w:name="_Toc373340418"/>
      <w:bookmarkStart w:id="2347" w:name="_Toc342993525"/>
      <w:bookmarkStart w:id="2348" w:name="_Toc339092090"/>
      <w:bookmarkStart w:id="2349" w:name="_Toc339091663"/>
      <w:bookmarkStart w:id="2350" w:name="_Toc339091571"/>
      <w:bookmarkStart w:id="2351" w:name="_Toc339091478"/>
      <w:bookmarkStart w:id="2352" w:name="_Toc437856744"/>
      <w:bookmarkStart w:id="2353" w:name="_Toc97127455"/>
      <w:r w:rsidRPr="007261F1">
        <w:t xml:space="preserve">Table </w:t>
      </w:r>
      <w:fldSimple w:instr=" SEQ Table \* ARABIC ">
        <w:r w:rsidR="00DC4BE9">
          <w:rPr>
            <w:noProof/>
          </w:rPr>
          <w:t>13</w:t>
        </w:r>
      </w:fldSimple>
      <w:bookmarkEnd w:id="2343"/>
      <w:r w:rsidRPr="007261F1">
        <w:t xml:space="preserve"> – X.509 v3 Certificate structure</w:t>
      </w:r>
      <w:bookmarkEnd w:id="2344"/>
      <w:bookmarkEnd w:id="2345"/>
      <w:bookmarkEnd w:id="2346"/>
      <w:bookmarkEnd w:id="2347"/>
      <w:bookmarkEnd w:id="2348"/>
      <w:bookmarkEnd w:id="2349"/>
      <w:bookmarkEnd w:id="2350"/>
      <w:bookmarkEnd w:id="2351"/>
      <w:bookmarkEnd w:id="2352"/>
      <w:bookmarkEnd w:id="2353"/>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3"/>
        <w:gridCol w:w="2521"/>
        <w:gridCol w:w="1312"/>
        <w:gridCol w:w="2464"/>
      </w:tblGrid>
      <w:tr w:rsidR="0012749B" w14:paraId="4E4E5C5B" w14:textId="77777777" w:rsidTr="001C6EB9">
        <w:trPr>
          <w:cantSplit/>
          <w:jc w:val="center"/>
        </w:trPr>
        <w:tc>
          <w:tcPr>
            <w:tcW w:w="2773" w:type="dxa"/>
            <w:tcBorders>
              <w:top w:val="single" w:sz="4" w:space="0" w:color="auto"/>
              <w:left w:val="single" w:sz="4" w:space="0" w:color="auto"/>
              <w:bottom w:val="single" w:sz="4" w:space="0" w:color="auto"/>
              <w:right w:val="single" w:sz="4" w:space="0" w:color="auto"/>
            </w:tcBorders>
            <w:shd w:val="clear" w:color="auto" w:fill="BFBFBF"/>
            <w:hideMark/>
          </w:tcPr>
          <w:p w14:paraId="342BF95D" w14:textId="77777777" w:rsidR="0012749B" w:rsidRDefault="0012749B" w:rsidP="00521E1B">
            <w:pPr>
              <w:pStyle w:val="TABLE-col-heading"/>
            </w:pPr>
            <w:r>
              <w:t>Certificate field</w:t>
            </w:r>
          </w:p>
        </w:tc>
        <w:tc>
          <w:tcPr>
            <w:tcW w:w="2521" w:type="dxa"/>
            <w:tcBorders>
              <w:top w:val="single" w:sz="4" w:space="0" w:color="auto"/>
              <w:left w:val="single" w:sz="4" w:space="0" w:color="auto"/>
              <w:bottom w:val="single" w:sz="4" w:space="0" w:color="auto"/>
              <w:right w:val="single" w:sz="4" w:space="0" w:color="auto"/>
            </w:tcBorders>
            <w:shd w:val="clear" w:color="auto" w:fill="BFBFBF"/>
            <w:hideMark/>
          </w:tcPr>
          <w:p w14:paraId="160A29CC" w14:textId="77777777" w:rsidR="0012749B" w:rsidRDefault="004F1301" w:rsidP="00521E1B">
            <w:pPr>
              <w:pStyle w:val="TABLE-col-heading"/>
            </w:pPr>
            <w:r>
              <w:fldChar w:fldCharType="begin" w:fldLock="1"/>
            </w:r>
            <w:r>
              <w:instrText xml:space="preserve"> REF RFC5280 \h </w:instrText>
            </w:r>
            <w:r>
              <w:fldChar w:fldCharType="separate"/>
            </w:r>
            <w:r w:rsidR="00811F07" w:rsidRPr="00BA3136">
              <w:rPr>
                <w:iCs/>
              </w:rPr>
              <w:t>RFC 5280</w:t>
            </w:r>
            <w:r>
              <w:fldChar w:fldCharType="end"/>
            </w:r>
            <w:r w:rsidR="00447747">
              <w:t xml:space="preserve"> </w:t>
            </w:r>
            <w:r w:rsidR="0012749B">
              <w:t>reference</w:t>
            </w:r>
          </w:p>
        </w:tc>
        <w:tc>
          <w:tcPr>
            <w:tcW w:w="1312" w:type="dxa"/>
            <w:tcBorders>
              <w:top w:val="single" w:sz="4" w:space="0" w:color="auto"/>
              <w:left w:val="single" w:sz="4" w:space="0" w:color="auto"/>
              <w:bottom w:val="single" w:sz="4" w:space="0" w:color="auto"/>
              <w:right w:val="single" w:sz="4" w:space="0" w:color="auto"/>
            </w:tcBorders>
            <w:shd w:val="clear" w:color="auto" w:fill="BFBFBF"/>
            <w:hideMark/>
          </w:tcPr>
          <w:p w14:paraId="1EF235C0" w14:textId="77777777" w:rsidR="0012749B" w:rsidRDefault="0012749B" w:rsidP="00521E1B">
            <w:pPr>
              <w:pStyle w:val="TABLE-col-heading"/>
            </w:pPr>
            <w:r>
              <w:t>m/x/o</w:t>
            </w:r>
          </w:p>
        </w:tc>
        <w:tc>
          <w:tcPr>
            <w:tcW w:w="2464" w:type="dxa"/>
            <w:tcBorders>
              <w:top w:val="single" w:sz="4" w:space="0" w:color="auto"/>
              <w:left w:val="single" w:sz="4" w:space="0" w:color="auto"/>
              <w:bottom w:val="single" w:sz="4" w:space="0" w:color="auto"/>
              <w:right w:val="single" w:sz="4" w:space="0" w:color="auto"/>
            </w:tcBorders>
            <w:shd w:val="clear" w:color="auto" w:fill="BFBFBF"/>
            <w:hideMark/>
          </w:tcPr>
          <w:p w14:paraId="4D04DAE5" w14:textId="77777777" w:rsidR="0012749B" w:rsidRDefault="0012749B" w:rsidP="00521E1B">
            <w:pPr>
              <w:pStyle w:val="TABLE-col-heading"/>
            </w:pPr>
            <w:r>
              <w:t>Value</w:t>
            </w:r>
          </w:p>
        </w:tc>
      </w:tr>
      <w:tr w:rsidR="0012749B" w14:paraId="20119B41" w14:textId="77777777" w:rsidTr="001C6EB9">
        <w:trPr>
          <w:cantSplit/>
          <w:jc w:val="center"/>
        </w:trPr>
        <w:tc>
          <w:tcPr>
            <w:tcW w:w="2773" w:type="dxa"/>
            <w:tcBorders>
              <w:top w:val="single" w:sz="4" w:space="0" w:color="auto"/>
              <w:left w:val="single" w:sz="4" w:space="0" w:color="auto"/>
              <w:bottom w:val="single" w:sz="4" w:space="0" w:color="auto"/>
              <w:right w:val="single" w:sz="4" w:space="0" w:color="auto"/>
            </w:tcBorders>
            <w:hideMark/>
          </w:tcPr>
          <w:p w14:paraId="2F39EEBE" w14:textId="77777777" w:rsidR="0012749B" w:rsidRDefault="0012749B" w:rsidP="00521E1B">
            <w:pPr>
              <w:pStyle w:val="TABLE-cell"/>
              <w:keepNext/>
            </w:pPr>
            <w:r>
              <w:rPr>
                <w:rFonts w:ascii="Courier New" w:hAnsi="Courier New" w:cs="Courier New"/>
                <w:spacing w:val="0"/>
                <w:lang w:eastAsia="en-GB"/>
              </w:rPr>
              <w:t>Certificate</w:t>
            </w:r>
          </w:p>
        </w:tc>
        <w:tc>
          <w:tcPr>
            <w:tcW w:w="2521" w:type="dxa"/>
            <w:tcBorders>
              <w:top w:val="single" w:sz="4" w:space="0" w:color="auto"/>
              <w:left w:val="single" w:sz="4" w:space="0" w:color="auto"/>
              <w:bottom w:val="single" w:sz="4" w:space="0" w:color="auto"/>
              <w:right w:val="single" w:sz="4" w:space="0" w:color="auto"/>
            </w:tcBorders>
            <w:hideMark/>
          </w:tcPr>
          <w:p w14:paraId="5C88C723" w14:textId="77777777" w:rsidR="0012749B" w:rsidRDefault="0012749B" w:rsidP="00521E1B">
            <w:pPr>
              <w:pStyle w:val="TABLE-cell"/>
              <w:keepNext/>
              <w:jc w:val="center"/>
            </w:pPr>
            <w:r>
              <w:t>4.1.1</w:t>
            </w:r>
          </w:p>
        </w:tc>
        <w:tc>
          <w:tcPr>
            <w:tcW w:w="1312" w:type="dxa"/>
            <w:tcBorders>
              <w:top w:val="single" w:sz="4" w:space="0" w:color="auto"/>
              <w:left w:val="single" w:sz="4" w:space="0" w:color="auto"/>
              <w:bottom w:val="single" w:sz="4" w:space="0" w:color="auto"/>
              <w:right w:val="single" w:sz="4" w:space="0" w:color="auto"/>
            </w:tcBorders>
          </w:tcPr>
          <w:p w14:paraId="064C7AEF" w14:textId="77777777" w:rsidR="0012749B" w:rsidRDefault="0012749B" w:rsidP="00521E1B">
            <w:pPr>
              <w:pStyle w:val="TABLE-cell"/>
              <w:keepNext/>
            </w:pPr>
          </w:p>
        </w:tc>
        <w:tc>
          <w:tcPr>
            <w:tcW w:w="2464" w:type="dxa"/>
            <w:tcBorders>
              <w:top w:val="single" w:sz="4" w:space="0" w:color="auto"/>
              <w:left w:val="single" w:sz="4" w:space="0" w:color="auto"/>
              <w:bottom w:val="single" w:sz="4" w:space="0" w:color="auto"/>
              <w:right w:val="single" w:sz="4" w:space="0" w:color="auto"/>
            </w:tcBorders>
          </w:tcPr>
          <w:p w14:paraId="3F14E7E9" w14:textId="77777777" w:rsidR="0012749B" w:rsidRDefault="0012749B" w:rsidP="00521E1B">
            <w:pPr>
              <w:pStyle w:val="TABLE-cell"/>
              <w:keepNext/>
            </w:pPr>
          </w:p>
        </w:tc>
      </w:tr>
      <w:tr w:rsidR="0012749B" w14:paraId="7107EA0F" w14:textId="77777777" w:rsidTr="001C6EB9">
        <w:trPr>
          <w:cantSplit/>
          <w:jc w:val="center"/>
        </w:trPr>
        <w:tc>
          <w:tcPr>
            <w:tcW w:w="2773" w:type="dxa"/>
            <w:tcBorders>
              <w:top w:val="single" w:sz="4" w:space="0" w:color="auto"/>
              <w:left w:val="single" w:sz="4" w:space="0" w:color="auto"/>
              <w:bottom w:val="single" w:sz="4" w:space="0" w:color="auto"/>
              <w:right w:val="single" w:sz="4" w:space="0" w:color="auto"/>
            </w:tcBorders>
            <w:hideMark/>
          </w:tcPr>
          <w:p w14:paraId="5E7DDCA3" w14:textId="77777777" w:rsidR="0012749B" w:rsidRDefault="0012749B" w:rsidP="00521E1B">
            <w:pPr>
              <w:pStyle w:val="TABLE-cell"/>
              <w:keepNext/>
            </w:pPr>
            <w:r>
              <w:rPr>
                <w:rFonts w:ascii="Courier New" w:hAnsi="Courier New" w:cs="Courier New"/>
                <w:spacing w:val="0"/>
                <w:lang w:eastAsia="en-GB"/>
              </w:rPr>
              <w:tab/>
              <w:t>tbsCertificate</w:t>
            </w:r>
          </w:p>
        </w:tc>
        <w:tc>
          <w:tcPr>
            <w:tcW w:w="2521" w:type="dxa"/>
            <w:tcBorders>
              <w:top w:val="single" w:sz="4" w:space="0" w:color="auto"/>
              <w:left w:val="single" w:sz="4" w:space="0" w:color="auto"/>
              <w:bottom w:val="single" w:sz="4" w:space="0" w:color="auto"/>
              <w:right w:val="single" w:sz="4" w:space="0" w:color="auto"/>
            </w:tcBorders>
            <w:hideMark/>
          </w:tcPr>
          <w:p w14:paraId="1D8632C2" w14:textId="77777777" w:rsidR="0012749B" w:rsidRDefault="0012749B" w:rsidP="00521E1B">
            <w:pPr>
              <w:pStyle w:val="TABLE-cell"/>
              <w:keepNext/>
              <w:jc w:val="center"/>
            </w:pPr>
            <w:r>
              <w:t>4.1.1.1</w:t>
            </w:r>
          </w:p>
        </w:tc>
        <w:tc>
          <w:tcPr>
            <w:tcW w:w="1312" w:type="dxa"/>
            <w:tcBorders>
              <w:top w:val="single" w:sz="4" w:space="0" w:color="auto"/>
              <w:left w:val="single" w:sz="4" w:space="0" w:color="auto"/>
              <w:bottom w:val="single" w:sz="4" w:space="0" w:color="auto"/>
              <w:right w:val="single" w:sz="4" w:space="0" w:color="auto"/>
            </w:tcBorders>
            <w:hideMark/>
          </w:tcPr>
          <w:p w14:paraId="4055F246" w14:textId="77777777" w:rsidR="0012749B" w:rsidRDefault="0012749B" w:rsidP="00521E1B">
            <w:pPr>
              <w:pStyle w:val="TABLE-cell"/>
              <w:keepNext/>
              <w:jc w:val="center"/>
            </w:pPr>
            <w:r>
              <w:t>m</w:t>
            </w:r>
          </w:p>
        </w:tc>
        <w:tc>
          <w:tcPr>
            <w:tcW w:w="2464" w:type="dxa"/>
            <w:tcBorders>
              <w:top w:val="single" w:sz="4" w:space="0" w:color="auto"/>
              <w:left w:val="single" w:sz="4" w:space="0" w:color="auto"/>
              <w:bottom w:val="single" w:sz="4" w:space="0" w:color="auto"/>
              <w:right w:val="single" w:sz="4" w:space="0" w:color="auto"/>
            </w:tcBorders>
            <w:hideMark/>
          </w:tcPr>
          <w:p w14:paraId="3C3C514E" w14:textId="77777777" w:rsidR="0012749B" w:rsidRDefault="0012749B" w:rsidP="00521E1B">
            <w:pPr>
              <w:pStyle w:val="TABLE-cell"/>
              <w:keepNext/>
            </w:pPr>
            <w:r>
              <w:t>See below</w:t>
            </w:r>
          </w:p>
        </w:tc>
      </w:tr>
      <w:tr w:rsidR="0012749B" w14:paraId="4E3B693D" w14:textId="77777777" w:rsidTr="001C6EB9">
        <w:trPr>
          <w:cantSplit/>
          <w:jc w:val="center"/>
        </w:trPr>
        <w:tc>
          <w:tcPr>
            <w:tcW w:w="2773" w:type="dxa"/>
            <w:tcBorders>
              <w:top w:val="single" w:sz="4" w:space="0" w:color="auto"/>
              <w:left w:val="single" w:sz="4" w:space="0" w:color="auto"/>
              <w:bottom w:val="single" w:sz="4" w:space="0" w:color="auto"/>
              <w:right w:val="single" w:sz="4" w:space="0" w:color="auto"/>
            </w:tcBorders>
            <w:hideMark/>
          </w:tcPr>
          <w:p w14:paraId="57AB41A7" w14:textId="77777777" w:rsidR="0012749B" w:rsidRDefault="0012749B" w:rsidP="00521E1B">
            <w:pPr>
              <w:pStyle w:val="TABLE-cell"/>
              <w:keepNext/>
            </w:pPr>
            <w:r>
              <w:rPr>
                <w:rFonts w:ascii="Courier New" w:hAnsi="Courier New" w:cs="Courier New"/>
                <w:spacing w:val="0"/>
                <w:lang w:eastAsia="en-GB"/>
              </w:rPr>
              <w:tab/>
              <w:t>signatureAlgorithm</w:t>
            </w:r>
          </w:p>
        </w:tc>
        <w:tc>
          <w:tcPr>
            <w:tcW w:w="2521" w:type="dxa"/>
            <w:tcBorders>
              <w:top w:val="single" w:sz="4" w:space="0" w:color="auto"/>
              <w:left w:val="single" w:sz="4" w:space="0" w:color="auto"/>
              <w:bottom w:val="single" w:sz="4" w:space="0" w:color="auto"/>
              <w:right w:val="single" w:sz="4" w:space="0" w:color="auto"/>
            </w:tcBorders>
            <w:hideMark/>
          </w:tcPr>
          <w:p w14:paraId="6002756A" w14:textId="77777777" w:rsidR="0012749B" w:rsidRDefault="0012749B" w:rsidP="00521E1B">
            <w:pPr>
              <w:pStyle w:val="TABLE-cell"/>
              <w:keepNext/>
              <w:jc w:val="center"/>
            </w:pPr>
            <w:r>
              <w:t>4.1.1.2</w:t>
            </w:r>
          </w:p>
        </w:tc>
        <w:tc>
          <w:tcPr>
            <w:tcW w:w="1312" w:type="dxa"/>
            <w:tcBorders>
              <w:top w:val="single" w:sz="4" w:space="0" w:color="auto"/>
              <w:left w:val="single" w:sz="4" w:space="0" w:color="auto"/>
              <w:bottom w:val="single" w:sz="4" w:space="0" w:color="auto"/>
              <w:right w:val="single" w:sz="4" w:space="0" w:color="auto"/>
            </w:tcBorders>
            <w:hideMark/>
          </w:tcPr>
          <w:p w14:paraId="595F43DD" w14:textId="77777777" w:rsidR="0012749B" w:rsidRDefault="0012749B" w:rsidP="00521E1B">
            <w:pPr>
              <w:pStyle w:val="TABLE-cell"/>
              <w:keepNext/>
              <w:jc w:val="center"/>
            </w:pPr>
            <w:r>
              <w:t>m</w:t>
            </w:r>
          </w:p>
        </w:tc>
        <w:tc>
          <w:tcPr>
            <w:tcW w:w="2464" w:type="dxa"/>
            <w:tcBorders>
              <w:top w:val="single" w:sz="4" w:space="0" w:color="auto"/>
              <w:left w:val="single" w:sz="4" w:space="0" w:color="auto"/>
              <w:bottom w:val="single" w:sz="4" w:space="0" w:color="auto"/>
              <w:right w:val="single" w:sz="4" w:space="0" w:color="auto"/>
            </w:tcBorders>
            <w:hideMark/>
          </w:tcPr>
          <w:p w14:paraId="36BB65C1" w14:textId="77777777" w:rsidR="0012749B" w:rsidRDefault="0012749B" w:rsidP="00521E1B">
            <w:pPr>
              <w:pStyle w:val="TABLE-cell"/>
              <w:keepNext/>
            </w:pPr>
            <w:r>
              <w:t>See below</w:t>
            </w:r>
          </w:p>
        </w:tc>
      </w:tr>
      <w:tr w:rsidR="0012749B" w14:paraId="02827105" w14:textId="77777777" w:rsidTr="001C6EB9">
        <w:trPr>
          <w:cantSplit/>
          <w:jc w:val="center"/>
        </w:trPr>
        <w:tc>
          <w:tcPr>
            <w:tcW w:w="2773" w:type="dxa"/>
            <w:tcBorders>
              <w:top w:val="single" w:sz="4" w:space="0" w:color="auto"/>
              <w:left w:val="single" w:sz="4" w:space="0" w:color="auto"/>
              <w:bottom w:val="single" w:sz="4" w:space="0" w:color="auto"/>
              <w:right w:val="single" w:sz="4" w:space="0" w:color="auto"/>
            </w:tcBorders>
            <w:hideMark/>
          </w:tcPr>
          <w:p w14:paraId="584137FA" w14:textId="77777777" w:rsidR="0012749B" w:rsidRDefault="0012749B" w:rsidP="00521E1B">
            <w:pPr>
              <w:pStyle w:val="TABLE-cell"/>
              <w:keepNext/>
            </w:pPr>
            <w:r>
              <w:rPr>
                <w:rFonts w:ascii="Courier New" w:hAnsi="Courier New" w:cs="Courier New"/>
                <w:spacing w:val="0"/>
                <w:lang w:eastAsia="en-GB"/>
              </w:rPr>
              <w:tab/>
              <w:t>signatureValue</w:t>
            </w:r>
          </w:p>
        </w:tc>
        <w:tc>
          <w:tcPr>
            <w:tcW w:w="2521" w:type="dxa"/>
            <w:tcBorders>
              <w:top w:val="single" w:sz="4" w:space="0" w:color="auto"/>
              <w:left w:val="single" w:sz="4" w:space="0" w:color="auto"/>
              <w:bottom w:val="single" w:sz="4" w:space="0" w:color="auto"/>
              <w:right w:val="single" w:sz="4" w:space="0" w:color="auto"/>
            </w:tcBorders>
            <w:hideMark/>
          </w:tcPr>
          <w:p w14:paraId="590D6476" w14:textId="77777777" w:rsidR="0012749B" w:rsidRDefault="0012749B" w:rsidP="00521E1B">
            <w:pPr>
              <w:pStyle w:val="TABLE-cell"/>
              <w:keepNext/>
              <w:jc w:val="center"/>
            </w:pPr>
            <w:r>
              <w:t>4.1.1.3</w:t>
            </w:r>
          </w:p>
        </w:tc>
        <w:tc>
          <w:tcPr>
            <w:tcW w:w="1312" w:type="dxa"/>
            <w:tcBorders>
              <w:top w:val="single" w:sz="4" w:space="0" w:color="auto"/>
              <w:left w:val="single" w:sz="4" w:space="0" w:color="auto"/>
              <w:bottom w:val="single" w:sz="4" w:space="0" w:color="auto"/>
              <w:right w:val="single" w:sz="4" w:space="0" w:color="auto"/>
            </w:tcBorders>
            <w:hideMark/>
          </w:tcPr>
          <w:p w14:paraId="71D3D942" w14:textId="77777777" w:rsidR="0012749B" w:rsidRDefault="0012749B" w:rsidP="00521E1B">
            <w:pPr>
              <w:pStyle w:val="TABLE-cell"/>
              <w:keepNext/>
              <w:jc w:val="center"/>
            </w:pPr>
            <w:r>
              <w:t>m</w:t>
            </w:r>
          </w:p>
        </w:tc>
        <w:tc>
          <w:tcPr>
            <w:tcW w:w="2464" w:type="dxa"/>
            <w:tcBorders>
              <w:top w:val="single" w:sz="4" w:space="0" w:color="auto"/>
              <w:left w:val="single" w:sz="4" w:space="0" w:color="auto"/>
              <w:bottom w:val="single" w:sz="4" w:space="0" w:color="auto"/>
              <w:right w:val="single" w:sz="4" w:space="0" w:color="auto"/>
            </w:tcBorders>
            <w:hideMark/>
          </w:tcPr>
          <w:p w14:paraId="6742A35F" w14:textId="77777777" w:rsidR="0012749B" w:rsidRDefault="0012749B" w:rsidP="00521E1B">
            <w:pPr>
              <w:pStyle w:val="TABLE-cell"/>
              <w:keepNext/>
            </w:pPr>
            <w:r>
              <w:t>See below</w:t>
            </w:r>
          </w:p>
        </w:tc>
      </w:tr>
    </w:tbl>
    <w:p w14:paraId="613689CE" w14:textId="77777777" w:rsidR="001C6EB9" w:rsidRDefault="001C6EB9">
      <w:pPr>
        <w:rPr>
          <w:bCs/>
        </w:rPr>
      </w:pPr>
    </w:p>
    <w:p w14:paraId="04519E80" w14:textId="77777777" w:rsidR="0012749B" w:rsidRDefault="0012749B" w:rsidP="0012749B">
      <w:pPr>
        <w:pStyle w:val="PARAGRAPH"/>
      </w:pPr>
      <w:r>
        <w:t xml:space="preserve">The </w:t>
      </w:r>
      <w:r>
        <w:rPr>
          <w:rFonts w:ascii="Courier New" w:hAnsi="Courier New" w:cs="Courier New"/>
        </w:rPr>
        <w:t>tbsCertificate</w:t>
      </w:r>
      <w:r>
        <w:fldChar w:fldCharType="begin"/>
      </w:r>
      <w:r>
        <w:instrText xml:space="preserve"> XE "</w:instrText>
      </w:r>
      <w:r>
        <w:rPr>
          <w:rFonts w:ascii="Courier New" w:hAnsi="Courier New" w:cs="Courier New"/>
        </w:rPr>
        <w:instrText>tbsCertificate</w:instrText>
      </w:r>
      <w:r>
        <w:instrText xml:space="preserve">" </w:instrText>
      </w:r>
      <w:r>
        <w:fldChar w:fldCharType="end"/>
      </w:r>
      <w:r>
        <w:t xml:space="preserve"> field contains the names of the subject and issuer, a public key associated with the subject, a validity period, and other associated information. The fields of the </w:t>
      </w:r>
      <w:r>
        <w:rPr>
          <w:rFonts w:ascii="Courier New" w:hAnsi="Courier New" w:cs="Courier New"/>
        </w:rPr>
        <w:t>tbsCertificate</w:t>
      </w:r>
      <w:r>
        <w:rPr>
          <w:rFonts w:ascii="Times New Roman" w:hAnsi="Times New Roman" w:cs="Times New Roman"/>
        </w:rPr>
        <w:t xml:space="preserve"> </w:t>
      </w:r>
      <w:r>
        <w:t xml:space="preserve">are summarized in </w:t>
      </w:r>
      <w:r>
        <w:fldChar w:fldCharType="begin" w:fldLock="1"/>
      </w:r>
      <w:r>
        <w:instrText xml:space="preserve"> REF _Ref339047774 \h  \* MERGEFORMAT </w:instrText>
      </w:r>
      <w:r>
        <w:fldChar w:fldCharType="separate"/>
      </w:r>
      <w:r w:rsidR="00811F07" w:rsidRPr="00811F07">
        <w:t>Table 14</w:t>
      </w:r>
      <w:r>
        <w:fldChar w:fldCharType="end"/>
      </w:r>
      <w:r>
        <w:t>. The</w:t>
      </w:r>
      <w:r>
        <w:rPr>
          <w:rFonts w:ascii="Courier New" w:hAnsi="Courier New" w:cs="Courier New"/>
        </w:rPr>
        <w:t xml:space="preserve"> tbsCertificate</w:t>
      </w:r>
      <w:r>
        <w:t xml:space="preserve"> usually includes extensions; these are described in </w:t>
      </w:r>
      <w:r>
        <w:fldChar w:fldCharType="begin" w:fldLock="1"/>
      </w:r>
      <w:r>
        <w:instrText xml:space="preserve"> REF _Ref380503972 \r \h </w:instrText>
      </w:r>
      <w:r>
        <w:fldChar w:fldCharType="separate"/>
      </w:r>
      <w:r w:rsidR="00811F07">
        <w:t>5.6.4.4</w:t>
      </w:r>
      <w:r>
        <w:fldChar w:fldCharType="end"/>
      </w:r>
      <w:r>
        <w:t>.</w:t>
      </w:r>
    </w:p>
    <w:p w14:paraId="4A3A45E1" w14:textId="77777777" w:rsidR="0012749B" w:rsidRDefault="0012749B" w:rsidP="0012749B">
      <w:pPr>
        <w:pStyle w:val="PARAGRAPH"/>
      </w:pPr>
      <w:r>
        <w:lastRenderedPageBreak/>
        <w:t xml:space="preserve">The </w:t>
      </w:r>
      <w:r>
        <w:rPr>
          <w:rFonts w:ascii="Courier New" w:hAnsi="Courier New" w:cs="Courier New"/>
        </w:rPr>
        <w:t>signatureAlgorithm</w:t>
      </w:r>
      <w:r>
        <w:fldChar w:fldCharType="begin"/>
      </w:r>
      <w:r>
        <w:instrText xml:space="preserve"> XE "</w:instrText>
      </w:r>
      <w:r>
        <w:rPr>
          <w:rFonts w:ascii="Courier New" w:hAnsi="Courier New" w:cs="Courier New"/>
        </w:rPr>
        <w:instrText>signatureAlgorithm</w:instrText>
      </w:r>
      <w:r>
        <w:instrText xml:space="preserve">" </w:instrText>
      </w:r>
      <w:r>
        <w:fldChar w:fldCharType="end"/>
      </w:r>
      <w:r>
        <w:t xml:space="preserve"> field contains the identifier for the cryptographic algorithm used by the CA to sign this certificate.</w:t>
      </w:r>
    </w:p>
    <w:p w14:paraId="3897971D" w14:textId="77777777" w:rsidR="0012749B" w:rsidRDefault="0012749B" w:rsidP="0012749B">
      <w:pPr>
        <w:autoSpaceDE w:val="0"/>
        <w:autoSpaceDN w:val="0"/>
        <w:adjustRightInd w:val="0"/>
        <w:rPr>
          <w:rFonts w:ascii="Courier New" w:hAnsi="Courier New" w:cs="Courier New"/>
          <w:lang w:eastAsia="en-GB"/>
        </w:rPr>
      </w:pPr>
      <w:r>
        <w:rPr>
          <w:rFonts w:ascii="Courier New" w:hAnsi="Courier New" w:cs="Courier New"/>
          <w:lang w:eastAsia="en-GB"/>
        </w:rPr>
        <w:t>AlgorithmIdentifier</w:t>
      </w:r>
      <w:r w:rsidR="00077BDE">
        <w:rPr>
          <w:rFonts w:ascii="Courier New" w:hAnsi="Courier New" w:cs="Courier New"/>
          <w:lang w:eastAsia="en-GB"/>
        </w:rPr>
        <w:t>:</w:t>
      </w:r>
      <w:r>
        <w:rPr>
          <w:rFonts w:ascii="Courier New" w:hAnsi="Courier New" w:cs="Courier New"/>
          <w:lang w:eastAsia="en-GB"/>
        </w:rPr>
        <w:t>:= SEQUENCE {</w:t>
      </w:r>
    </w:p>
    <w:p w14:paraId="2A8D0D3A" w14:textId="77777777" w:rsidR="0012749B" w:rsidRDefault="0012749B" w:rsidP="0012749B">
      <w:pPr>
        <w:autoSpaceDE w:val="0"/>
        <w:autoSpaceDN w:val="0"/>
        <w:adjustRightInd w:val="0"/>
        <w:ind w:firstLine="567"/>
        <w:rPr>
          <w:rFonts w:ascii="Courier New" w:hAnsi="Courier New" w:cs="Courier New"/>
          <w:lang w:eastAsia="en-GB"/>
        </w:rPr>
      </w:pPr>
      <w:r>
        <w:rPr>
          <w:rFonts w:ascii="Courier New" w:hAnsi="Courier New" w:cs="Courier New"/>
          <w:lang w:eastAsia="en-GB"/>
        </w:rPr>
        <w:t xml:space="preserve">algorithm </w:t>
      </w:r>
      <w:r>
        <w:rPr>
          <w:rFonts w:ascii="Courier New" w:hAnsi="Courier New" w:cs="Courier New"/>
          <w:lang w:eastAsia="en-GB"/>
        </w:rPr>
        <w:tab/>
      </w:r>
      <w:r>
        <w:rPr>
          <w:rFonts w:ascii="Courier New" w:hAnsi="Courier New" w:cs="Courier New"/>
          <w:lang w:eastAsia="en-GB"/>
        </w:rPr>
        <w:tab/>
      </w:r>
      <w:r>
        <w:rPr>
          <w:rFonts w:ascii="Courier New" w:hAnsi="Courier New" w:cs="Courier New"/>
          <w:lang w:eastAsia="en-GB"/>
        </w:rPr>
        <w:tab/>
        <w:t>OBJECT IDENTIFIER</w:t>
      </w:r>
    </w:p>
    <w:p w14:paraId="00412DCF" w14:textId="77777777" w:rsidR="0012749B" w:rsidRDefault="0012749B" w:rsidP="0012749B">
      <w:pPr>
        <w:autoSpaceDE w:val="0"/>
        <w:autoSpaceDN w:val="0"/>
        <w:adjustRightInd w:val="0"/>
        <w:ind w:firstLine="567"/>
        <w:rPr>
          <w:rFonts w:ascii="Courier New" w:hAnsi="Courier New" w:cs="Courier New"/>
          <w:lang w:eastAsia="en-GB"/>
        </w:rPr>
      </w:pPr>
      <w:r>
        <w:rPr>
          <w:rFonts w:ascii="Courier New" w:hAnsi="Courier New" w:cs="Courier New"/>
          <w:lang w:eastAsia="en-GB"/>
        </w:rPr>
        <w:t xml:space="preserve">parameters </w:t>
      </w:r>
      <w:r>
        <w:rPr>
          <w:rFonts w:ascii="Courier New" w:hAnsi="Courier New" w:cs="Courier New"/>
          <w:lang w:eastAsia="en-GB"/>
        </w:rPr>
        <w:tab/>
      </w:r>
      <w:r>
        <w:rPr>
          <w:rFonts w:ascii="Courier New" w:hAnsi="Courier New" w:cs="Courier New"/>
          <w:lang w:eastAsia="en-GB"/>
        </w:rPr>
        <w:tab/>
      </w:r>
      <w:r>
        <w:rPr>
          <w:rFonts w:ascii="Courier New" w:hAnsi="Courier New" w:cs="Courier New"/>
          <w:lang w:eastAsia="en-GB"/>
        </w:rPr>
        <w:tab/>
        <w:t>ANY DEFINED BY algorithm OPTIONAL }</w:t>
      </w:r>
    </w:p>
    <w:p w14:paraId="5F871977" w14:textId="2FDBA627" w:rsidR="0012749B" w:rsidRDefault="0012749B" w:rsidP="0012749B">
      <w:pPr>
        <w:pStyle w:val="PARAGRAPH"/>
      </w:pPr>
      <w:r>
        <w:t xml:space="preserve">The two algorithm identifiers used in </w:t>
      </w:r>
      <w:del w:id="2354" w:author="John Cowburn" w:date="2021-04-16T13:57:00Z">
        <w:r w:rsidDel="00635BE8">
          <w:delText>DLMS</w:delText>
        </w:r>
      </w:del>
      <w:ins w:id="2355" w:author="John Cowburn" w:date="2021-04-16T13:57:00Z">
        <w:r w:rsidR="00635BE8">
          <w:t>DLMS®</w:t>
        </w:r>
      </w:ins>
      <w:r>
        <w:t>/COSEM are:</w:t>
      </w:r>
    </w:p>
    <w:p w14:paraId="5CE8DE12" w14:textId="77777777" w:rsidR="0012749B" w:rsidRDefault="0012749B" w:rsidP="00521922">
      <w:pPr>
        <w:pStyle w:val="ListBullet"/>
      </w:pPr>
      <w:r>
        <w:rPr>
          <w:rFonts w:ascii="Courier New" w:hAnsi="Courier New" w:cs="Courier New"/>
        </w:rPr>
        <w:t>ecdsa-with-SHA256</w:t>
      </w:r>
      <w:r>
        <w:t>, OID 1.2.840.10045.4.3.2 in the case of security suite 1;</w:t>
      </w:r>
    </w:p>
    <w:p w14:paraId="6C9C39B8" w14:textId="77777777" w:rsidR="0012749B" w:rsidRDefault="0012749B" w:rsidP="00521922">
      <w:pPr>
        <w:pStyle w:val="ListBullet"/>
      </w:pPr>
      <w:r>
        <w:rPr>
          <w:rFonts w:ascii="Courier New" w:hAnsi="Courier New" w:cs="Courier New"/>
        </w:rPr>
        <w:t>ecdsa-with-SHA384</w:t>
      </w:r>
      <w:r>
        <w:t>, OID 1.2.840.10045.4.3.3 in the case of security suite 2;</w:t>
      </w:r>
    </w:p>
    <w:p w14:paraId="405F383D" w14:textId="77777777" w:rsidR="0012749B" w:rsidRDefault="0012749B" w:rsidP="00B67C8A">
      <w:pPr>
        <w:pStyle w:val="PARAGRAPH"/>
      </w:pPr>
      <w:bookmarkStart w:id="2356" w:name="_subjectPublicKeyInfo"/>
      <w:bookmarkStart w:id="2357" w:name="_SignatureValue"/>
      <w:bookmarkEnd w:id="2356"/>
      <w:bookmarkEnd w:id="2357"/>
      <w:r>
        <w:t xml:space="preserve">The </w:t>
      </w:r>
      <w:r>
        <w:rPr>
          <w:rFonts w:ascii="Courier New" w:hAnsi="Courier New" w:cs="Courier New"/>
        </w:rPr>
        <w:t>signatureValue</w:t>
      </w:r>
      <w:r>
        <w:fldChar w:fldCharType="begin"/>
      </w:r>
      <w:r>
        <w:instrText xml:space="preserve"> XE "</w:instrText>
      </w:r>
      <w:r>
        <w:rPr>
          <w:rFonts w:ascii="Courier New" w:hAnsi="Courier New" w:cs="Courier New"/>
        </w:rPr>
        <w:instrText>signatureValue</w:instrText>
      </w:r>
      <w:r>
        <w:instrText xml:space="preserve">" </w:instrText>
      </w:r>
      <w:r>
        <w:fldChar w:fldCharType="end"/>
      </w:r>
      <w:r>
        <w:t xml:space="preserve"> contains a digital signature computed upon the ASN.1 DER encoded </w:t>
      </w:r>
      <w:r>
        <w:rPr>
          <w:rFonts w:ascii="Courier New" w:hAnsi="Courier New" w:cs="Courier New"/>
        </w:rPr>
        <w:t>tbsCertificate</w:t>
      </w:r>
      <w:r>
        <w:t>. The ASN.1 DER encoded tbsCertificate is used as the input to the signature function.</w:t>
      </w:r>
    </w:p>
    <w:p w14:paraId="1FFD4152" w14:textId="77777777" w:rsidR="0012749B" w:rsidRDefault="0012749B" w:rsidP="00B67C8A">
      <w:pPr>
        <w:pStyle w:val="PARAGRAPH"/>
      </w:pPr>
      <w:r>
        <w:t xml:space="preserve">By generating this signature, a CA certifies the validity of the information in the </w:t>
      </w:r>
      <w:r>
        <w:rPr>
          <w:rFonts w:ascii="Courier New" w:hAnsi="Courier New" w:cs="Courier New"/>
        </w:rPr>
        <w:t>tbsCertificate</w:t>
      </w:r>
      <w:r>
        <w:t xml:space="preserve"> field. In particular, the CA certifies the binding between the public key material and the subject of the certificate.</w:t>
      </w:r>
    </w:p>
    <w:p w14:paraId="51BFB35D" w14:textId="77777777" w:rsidR="0012749B" w:rsidRPr="001C6EB9" w:rsidRDefault="0012749B" w:rsidP="00176E93">
      <w:pPr>
        <w:pStyle w:val="Heading4"/>
      </w:pPr>
      <w:bookmarkStart w:id="2358" w:name="_Toc392501281"/>
      <w:bookmarkStart w:id="2359" w:name="_Toc386027436"/>
      <w:bookmarkStart w:id="2360" w:name="_Ref380131512"/>
      <w:bookmarkStart w:id="2361" w:name="_Toc378104332"/>
      <w:bookmarkStart w:id="2362" w:name="_Toc339091211"/>
      <w:bookmarkStart w:id="2363" w:name="_Toc437856476"/>
      <w:r w:rsidRPr="001C6EB9">
        <w:t>tbsCertificate</w:t>
      </w:r>
      <w:bookmarkEnd w:id="2358"/>
      <w:bookmarkEnd w:id="2359"/>
      <w:bookmarkEnd w:id="2360"/>
      <w:bookmarkEnd w:id="2361"/>
      <w:bookmarkEnd w:id="2362"/>
      <w:bookmarkEnd w:id="2363"/>
      <w:r w:rsidRPr="001C6EB9">
        <w:fldChar w:fldCharType="begin"/>
      </w:r>
      <w:r w:rsidRPr="001C6EB9">
        <w:instrText xml:space="preserve"> XE "tbsCertificate" </w:instrText>
      </w:r>
      <w:r w:rsidRPr="001C6EB9">
        <w:fldChar w:fldCharType="end"/>
      </w:r>
    </w:p>
    <w:p w14:paraId="4250E90D" w14:textId="77777777" w:rsidR="0012749B" w:rsidRPr="001C6EB9" w:rsidRDefault="0012749B" w:rsidP="00176E93">
      <w:pPr>
        <w:pStyle w:val="Heading5"/>
      </w:pPr>
      <w:bookmarkStart w:id="2364" w:name="_Toc392501282"/>
      <w:bookmarkStart w:id="2365" w:name="_Toc386027437"/>
      <w:bookmarkStart w:id="2366" w:name="_Ref380491551"/>
      <w:bookmarkStart w:id="2367" w:name="_Toc339091212"/>
      <w:bookmarkStart w:id="2368" w:name="_Toc437856477"/>
      <w:r w:rsidRPr="001C6EB9">
        <w:t>Overview</w:t>
      </w:r>
      <w:bookmarkEnd w:id="2364"/>
      <w:bookmarkEnd w:id="2365"/>
      <w:bookmarkEnd w:id="2366"/>
      <w:bookmarkEnd w:id="2367"/>
      <w:bookmarkEnd w:id="2368"/>
    </w:p>
    <w:p w14:paraId="350971A3" w14:textId="77777777" w:rsidR="0012749B" w:rsidRPr="001C6EB9" w:rsidRDefault="0012749B" w:rsidP="0012749B">
      <w:pPr>
        <w:pStyle w:val="PARAGRAPH"/>
      </w:pPr>
      <w:r w:rsidRPr="001C6EB9">
        <w:t xml:space="preserve">The fields of the </w:t>
      </w:r>
      <w:r w:rsidRPr="001C6EB9">
        <w:rPr>
          <w:rFonts w:ascii="Courier New" w:hAnsi="Courier New" w:cs="Courier New"/>
        </w:rPr>
        <w:t>tbsCertificate</w:t>
      </w:r>
      <w:r w:rsidRPr="001C6EB9">
        <w:t xml:space="preserve"> are shown in </w:t>
      </w:r>
      <w:r w:rsidRPr="001C6EB9">
        <w:fldChar w:fldCharType="begin" w:fldLock="1"/>
      </w:r>
      <w:r w:rsidRPr="001C6EB9">
        <w:instrText xml:space="preserve"> REF _Ref339047774 \h  \* MERGEFORMAT </w:instrText>
      </w:r>
      <w:r w:rsidRPr="001C6EB9">
        <w:fldChar w:fldCharType="separate"/>
      </w:r>
      <w:r w:rsidR="00811F07" w:rsidRPr="001C6EB9">
        <w:t>Table 14</w:t>
      </w:r>
      <w:r w:rsidRPr="001C6EB9">
        <w:fldChar w:fldCharType="end"/>
      </w:r>
      <w:r w:rsidRPr="001C6EB9">
        <w:t>.</w:t>
      </w:r>
    </w:p>
    <w:p w14:paraId="465952DB" w14:textId="3CE642B1" w:rsidR="0012749B" w:rsidRDefault="0012749B" w:rsidP="0012749B">
      <w:pPr>
        <w:pStyle w:val="TABLE-title"/>
      </w:pPr>
      <w:bookmarkStart w:id="2369" w:name="_Ref339047774"/>
      <w:bookmarkStart w:id="2370" w:name="_Toc392501883"/>
      <w:bookmarkStart w:id="2371" w:name="_Toc386035073"/>
      <w:bookmarkStart w:id="2372" w:name="_Toc373340419"/>
      <w:bookmarkStart w:id="2373" w:name="_Toc342993526"/>
      <w:bookmarkStart w:id="2374" w:name="_Toc339092091"/>
      <w:bookmarkStart w:id="2375" w:name="_Toc339091664"/>
      <w:bookmarkStart w:id="2376" w:name="_Toc339091572"/>
      <w:bookmarkStart w:id="2377" w:name="_Toc339091479"/>
      <w:bookmarkStart w:id="2378" w:name="_Toc437856745"/>
      <w:bookmarkStart w:id="2379" w:name="_Toc97127456"/>
      <w:r w:rsidRPr="001C6EB9">
        <w:t xml:space="preserve">Table </w:t>
      </w:r>
      <w:fldSimple w:instr=" SEQ Table \* ARABIC ">
        <w:r w:rsidR="00DC4BE9">
          <w:rPr>
            <w:noProof/>
          </w:rPr>
          <w:t>14</w:t>
        </w:r>
      </w:fldSimple>
      <w:bookmarkEnd w:id="2369"/>
      <w:r w:rsidR="007D0168" w:rsidRPr="001C6EB9">
        <w:t xml:space="preserve"> – X.509 v</w:t>
      </w:r>
      <w:r w:rsidRPr="001C6EB9">
        <w:t>3 tbsCertificate fields</w:t>
      </w:r>
      <w:bookmarkEnd w:id="2370"/>
      <w:bookmarkEnd w:id="2371"/>
      <w:bookmarkEnd w:id="2372"/>
      <w:bookmarkEnd w:id="2373"/>
      <w:bookmarkEnd w:id="2374"/>
      <w:bookmarkEnd w:id="2375"/>
      <w:bookmarkEnd w:id="2376"/>
      <w:bookmarkEnd w:id="2377"/>
      <w:bookmarkEnd w:id="2378"/>
      <w:bookmarkEnd w:id="2379"/>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2"/>
        <w:gridCol w:w="1139"/>
        <w:gridCol w:w="1115"/>
        <w:gridCol w:w="706"/>
        <w:gridCol w:w="3158"/>
      </w:tblGrid>
      <w:tr w:rsidR="0012749B" w14:paraId="441DEB6B" w14:textId="77777777" w:rsidTr="00077BDE">
        <w:trPr>
          <w:cantSplit/>
          <w:jc w:val="center"/>
        </w:trPr>
        <w:tc>
          <w:tcPr>
            <w:tcW w:w="306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BCC70D3" w14:textId="77777777" w:rsidR="0012749B" w:rsidRDefault="0012749B" w:rsidP="00521E1B">
            <w:pPr>
              <w:pStyle w:val="TABLE-col-heading"/>
            </w:pPr>
            <w:r>
              <w:t>Certificate field</w:t>
            </w:r>
          </w:p>
        </w:tc>
        <w:tc>
          <w:tcPr>
            <w:tcW w:w="11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D11439E" w14:textId="77777777" w:rsidR="0012749B" w:rsidRDefault="001C2623" w:rsidP="00521E1B">
            <w:pPr>
              <w:pStyle w:val="TABLE-col-heading"/>
            </w:pPr>
            <w:r>
              <w:fldChar w:fldCharType="begin" w:fldLock="1"/>
            </w:r>
            <w:r>
              <w:instrText xml:space="preserve"> REF RFC5280 \h </w:instrText>
            </w:r>
            <w:r>
              <w:fldChar w:fldCharType="separate"/>
            </w:r>
            <w:r w:rsidR="00811F07" w:rsidRPr="00BA3136">
              <w:rPr>
                <w:iCs/>
              </w:rPr>
              <w:t>RFC 5280</w:t>
            </w:r>
            <w:r>
              <w:fldChar w:fldCharType="end"/>
            </w:r>
            <w:r>
              <w:t xml:space="preserve"> </w:t>
            </w:r>
            <w:r w:rsidR="0012749B">
              <w:t>reference</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A5BCCB4" w14:textId="77777777" w:rsidR="0012749B" w:rsidRDefault="0012749B" w:rsidP="00521E1B">
            <w:pPr>
              <w:pStyle w:val="TABLE-col-heading"/>
            </w:pPr>
            <w:r>
              <w:t>Clause</w:t>
            </w:r>
          </w:p>
        </w:tc>
        <w:tc>
          <w:tcPr>
            <w:tcW w:w="709"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EC8FA17" w14:textId="77777777" w:rsidR="0012749B" w:rsidRDefault="0012749B" w:rsidP="00521E1B">
            <w:pPr>
              <w:pStyle w:val="TABLE-col-heading"/>
            </w:pPr>
            <w:r>
              <w:t>m/x/o</w:t>
            </w:r>
          </w:p>
        </w:tc>
        <w:tc>
          <w:tcPr>
            <w:tcW w:w="326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F2F495B" w14:textId="77777777" w:rsidR="0012749B" w:rsidRDefault="0012749B" w:rsidP="00521E1B">
            <w:pPr>
              <w:pStyle w:val="TABLE-col-heading"/>
            </w:pPr>
            <w:r>
              <w:t>Comment</w:t>
            </w:r>
          </w:p>
        </w:tc>
      </w:tr>
      <w:tr w:rsidR="0012749B" w14:paraId="3C78E95F" w14:textId="77777777" w:rsidTr="00077BDE">
        <w:trPr>
          <w:cantSplit/>
          <w:jc w:val="center"/>
        </w:trPr>
        <w:tc>
          <w:tcPr>
            <w:tcW w:w="3068" w:type="dxa"/>
            <w:tcBorders>
              <w:top w:val="single" w:sz="4" w:space="0" w:color="auto"/>
              <w:left w:val="single" w:sz="4" w:space="0" w:color="auto"/>
              <w:bottom w:val="single" w:sz="4" w:space="0" w:color="auto"/>
              <w:right w:val="single" w:sz="4" w:space="0" w:color="auto"/>
            </w:tcBorders>
            <w:vAlign w:val="center"/>
            <w:hideMark/>
          </w:tcPr>
          <w:p w14:paraId="4ADD4D06" w14:textId="77777777" w:rsidR="0012749B" w:rsidRDefault="0012749B" w:rsidP="00521E1B">
            <w:pPr>
              <w:pStyle w:val="TABLE-cell"/>
              <w:keepNext/>
            </w:pPr>
            <w:r>
              <w:rPr>
                <w:rFonts w:ascii="Courier New" w:hAnsi="Courier New" w:cs="Courier New"/>
                <w:spacing w:val="0"/>
                <w:lang w:eastAsia="en-GB"/>
              </w:rPr>
              <w:t>tbsCertificate</w:t>
            </w:r>
          </w:p>
        </w:tc>
        <w:tc>
          <w:tcPr>
            <w:tcW w:w="1151" w:type="dxa"/>
            <w:tcBorders>
              <w:top w:val="single" w:sz="4" w:space="0" w:color="auto"/>
              <w:left w:val="single" w:sz="4" w:space="0" w:color="auto"/>
              <w:bottom w:val="single" w:sz="4" w:space="0" w:color="auto"/>
              <w:right w:val="single" w:sz="4" w:space="0" w:color="auto"/>
            </w:tcBorders>
            <w:vAlign w:val="center"/>
            <w:hideMark/>
          </w:tcPr>
          <w:p w14:paraId="26E0C143" w14:textId="77777777" w:rsidR="0012749B" w:rsidRDefault="0012749B" w:rsidP="00521E1B">
            <w:pPr>
              <w:pStyle w:val="TABLE-cell"/>
              <w:keepNext/>
              <w:jc w:val="center"/>
            </w:pPr>
            <w:r>
              <w:t>4.1.2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762F844" w14:textId="77777777" w:rsidR="0012749B" w:rsidRDefault="0012749B" w:rsidP="00521E1B">
            <w:pPr>
              <w:pStyle w:val="TABLE-cell"/>
              <w:keepNext/>
            </w:pPr>
            <w:r>
              <w:fldChar w:fldCharType="begin" w:fldLock="1"/>
            </w:r>
            <w:r>
              <w:instrText xml:space="preserve"> REF _Ref380491039 \r \h  \* MERGEFORMAT </w:instrText>
            </w:r>
            <w:r>
              <w:fldChar w:fldCharType="separate"/>
            </w:r>
            <w:r w:rsidR="00811F07">
              <w:t>5.6.4.2</w:t>
            </w:r>
            <w:r>
              <w:fldChar w:fldCharType="end"/>
            </w:r>
          </w:p>
        </w:tc>
        <w:tc>
          <w:tcPr>
            <w:tcW w:w="709" w:type="dxa"/>
            <w:tcBorders>
              <w:top w:val="single" w:sz="4" w:space="0" w:color="auto"/>
              <w:left w:val="single" w:sz="4" w:space="0" w:color="auto"/>
              <w:bottom w:val="single" w:sz="4" w:space="0" w:color="auto"/>
              <w:right w:val="single" w:sz="4" w:space="0" w:color="auto"/>
            </w:tcBorders>
            <w:vAlign w:val="center"/>
          </w:tcPr>
          <w:p w14:paraId="4ADB02C6" w14:textId="77777777" w:rsidR="0012749B" w:rsidRDefault="0012749B" w:rsidP="00521E1B">
            <w:pPr>
              <w:pStyle w:val="TABLE-cell"/>
              <w:keepNext/>
              <w:jc w:val="center"/>
            </w:pPr>
          </w:p>
        </w:tc>
        <w:tc>
          <w:tcPr>
            <w:tcW w:w="3260" w:type="dxa"/>
            <w:tcBorders>
              <w:top w:val="single" w:sz="4" w:space="0" w:color="auto"/>
              <w:left w:val="single" w:sz="4" w:space="0" w:color="auto"/>
              <w:bottom w:val="single" w:sz="4" w:space="0" w:color="auto"/>
              <w:right w:val="single" w:sz="4" w:space="0" w:color="auto"/>
            </w:tcBorders>
          </w:tcPr>
          <w:p w14:paraId="4F063700" w14:textId="77777777" w:rsidR="0012749B" w:rsidRDefault="0012749B" w:rsidP="00521E1B">
            <w:pPr>
              <w:pStyle w:val="TABLE-cell"/>
              <w:keepNext/>
            </w:pPr>
          </w:p>
        </w:tc>
      </w:tr>
      <w:tr w:rsidR="0012749B" w14:paraId="647A0B6F" w14:textId="77777777" w:rsidTr="00077BDE">
        <w:trPr>
          <w:cantSplit/>
          <w:jc w:val="center"/>
        </w:trPr>
        <w:tc>
          <w:tcPr>
            <w:tcW w:w="3068" w:type="dxa"/>
            <w:tcBorders>
              <w:top w:val="single" w:sz="4" w:space="0" w:color="auto"/>
              <w:left w:val="single" w:sz="4" w:space="0" w:color="auto"/>
              <w:bottom w:val="single" w:sz="4" w:space="0" w:color="auto"/>
              <w:right w:val="single" w:sz="4" w:space="0" w:color="auto"/>
            </w:tcBorders>
            <w:vAlign w:val="center"/>
            <w:hideMark/>
          </w:tcPr>
          <w:p w14:paraId="059DAA59" w14:textId="77777777" w:rsidR="0012749B" w:rsidRDefault="0012749B" w:rsidP="00521E1B">
            <w:pPr>
              <w:pStyle w:val="TABLE-cell"/>
              <w:keepNext/>
            </w:pPr>
            <w:r>
              <w:rPr>
                <w:rFonts w:ascii="Courier New" w:hAnsi="Courier New" w:cs="Courier New"/>
                <w:spacing w:val="0"/>
                <w:lang w:eastAsia="en-GB"/>
              </w:rPr>
              <w:tab/>
              <w:t>Version</w:t>
            </w:r>
          </w:p>
        </w:tc>
        <w:tc>
          <w:tcPr>
            <w:tcW w:w="1151" w:type="dxa"/>
            <w:tcBorders>
              <w:top w:val="single" w:sz="4" w:space="0" w:color="auto"/>
              <w:left w:val="single" w:sz="4" w:space="0" w:color="auto"/>
              <w:bottom w:val="single" w:sz="4" w:space="0" w:color="auto"/>
              <w:right w:val="single" w:sz="4" w:space="0" w:color="auto"/>
            </w:tcBorders>
            <w:vAlign w:val="center"/>
            <w:hideMark/>
          </w:tcPr>
          <w:p w14:paraId="0C9CBABA" w14:textId="77777777" w:rsidR="0012749B" w:rsidRDefault="0012749B" w:rsidP="00521E1B">
            <w:pPr>
              <w:pStyle w:val="TABLE-cell"/>
              <w:keepNext/>
              <w:jc w:val="center"/>
            </w:pPr>
            <w:r>
              <w:t>4.1.2.1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3B4335B" w14:textId="77777777" w:rsidR="0012749B" w:rsidRDefault="0012749B" w:rsidP="00521E1B">
            <w:pPr>
              <w:pStyle w:val="TABLE-cell"/>
              <w:keepNext/>
            </w:pPr>
            <w:r>
              <w:t>–</w:t>
            </w:r>
          </w:p>
        </w:tc>
        <w:tc>
          <w:tcPr>
            <w:tcW w:w="709" w:type="dxa"/>
            <w:tcBorders>
              <w:top w:val="single" w:sz="4" w:space="0" w:color="auto"/>
              <w:left w:val="single" w:sz="4" w:space="0" w:color="auto"/>
              <w:bottom w:val="single" w:sz="4" w:space="0" w:color="auto"/>
              <w:right w:val="single" w:sz="4" w:space="0" w:color="auto"/>
            </w:tcBorders>
            <w:vAlign w:val="center"/>
            <w:hideMark/>
          </w:tcPr>
          <w:p w14:paraId="63231654" w14:textId="77777777" w:rsidR="0012749B" w:rsidRDefault="0012749B" w:rsidP="00521E1B">
            <w:pPr>
              <w:pStyle w:val="TABLE-cell"/>
              <w:keepNext/>
              <w:jc w:val="center"/>
            </w:pPr>
            <w:r>
              <w:t>m</w:t>
            </w:r>
          </w:p>
        </w:tc>
        <w:tc>
          <w:tcPr>
            <w:tcW w:w="3260" w:type="dxa"/>
            <w:tcBorders>
              <w:top w:val="single" w:sz="4" w:space="0" w:color="auto"/>
              <w:left w:val="single" w:sz="4" w:space="0" w:color="auto"/>
              <w:bottom w:val="single" w:sz="4" w:space="0" w:color="auto"/>
              <w:right w:val="single" w:sz="4" w:space="0" w:color="auto"/>
            </w:tcBorders>
            <w:hideMark/>
          </w:tcPr>
          <w:p w14:paraId="541C807D" w14:textId="77777777" w:rsidR="0012749B" w:rsidRDefault="0012749B" w:rsidP="00521E1B">
            <w:pPr>
              <w:pStyle w:val="TABLE-cell"/>
              <w:keepNext/>
            </w:pPr>
            <w:r>
              <w:t>‘v3’ (value is 2)</w:t>
            </w:r>
          </w:p>
        </w:tc>
      </w:tr>
      <w:tr w:rsidR="0012749B" w14:paraId="3BA4D2C4" w14:textId="77777777" w:rsidTr="00077BDE">
        <w:trPr>
          <w:cantSplit/>
          <w:jc w:val="center"/>
        </w:trPr>
        <w:tc>
          <w:tcPr>
            <w:tcW w:w="3068" w:type="dxa"/>
            <w:tcBorders>
              <w:top w:val="single" w:sz="4" w:space="0" w:color="auto"/>
              <w:left w:val="single" w:sz="4" w:space="0" w:color="auto"/>
              <w:bottom w:val="single" w:sz="4" w:space="0" w:color="auto"/>
              <w:right w:val="single" w:sz="4" w:space="0" w:color="auto"/>
            </w:tcBorders>
            <w:vAlign w:val="center"/>
            <w:hideMark/>
          </w:tcPr>
          <w:p w14:paraId="39157ADD" w14:textId="77777777" w:rsidR="0012749B" w:rsidRDefault="0012749B" w:rsidP="00521E1B">
            <w:pPr>
              <w:pStyle w:val="TABLE-cell"/>
              <w:keepNext/>
              <w:rPr>
                <w:rFonts w:ascii="Courier New" w:hAnsi="Courier New" w:cs="Courier New"/>
                <w:spacing w:val="0"/>
                <w:lang w:eastAsia="en-GB"/>
              </w:rPr>
            </w:pPr>
            <w:r>
              <w:rPr>
                <w:rFonts w:ascii="Courier New" w:hAnsi="Courier New" w:cs="Courier New"/>
                <w:spacing w:val="0"/>
                <w:lang w:eastAsia="en-GB"/>
              </w:rPr>
              <w:tab/>
              <w:t>Serial Number</w:t>
            </w:r>
          </w:p>
        </w:tc>
        <w:tc>
          <w:tcPr>
            <w:tcW w:w="1151" w:type="dxa"/>
            <w:tcBorders>
              <w:top w:val="single" w:sz="4" w:space="0" w:color="auto"/>
              <w:left w:val="single" w:sz="4" w:space="0" w:color="auto"/>
              <w:bottom w:val="single" w:sz="4" w:space="0" w:color="auto"/>
              <w:right w:val="single" w:sz="4" w:space="0" w:color="auto"/>
            </w:tcBorders>
            <w:vAlign w:val="center"/>
            <w:hideMark/>
          </w:tcPr>
          <w:p w14:paraId="08174C73" w14:textId="77777777" w:rsidR="0012749B" w:rsidRDefault="0012749B" w:rsidP="00521E1B">
            <w:pPr>
              <w:pStyle w:val="TABLE-cell"/>
              <w:keepNext/>
              <w:jc w:val="center"/>
            </w:pPr>
            <w:r>
              <w:t>4.1.2.2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0DC9B4B" w14:textId="77777777" w:rsidR="0012749B" w:rsidRDefault="0012749B" w:rsidP="00521E1B">
            <w:pPr>
              <w:pStyle w:val="TABLE-cell"/>
              <w:keepNext/>
            </w:pPr>
            <w:r>
              <w:fldChar w:fldCharType="begin" w:fldLock="1"/>
            </w:r>
            <w:r>
              <w:instrText xml:space="preserve"> REF _Ref380491539 \r \h  \* MERGEFORMAT </w:instrText>
            </w:r>
            <w:r>
              <w:fldChar w:fldCharType="separate"/>
            </w:r>
            <w:r w:rsidR="00811F07">
              <w:t>5.6.4.3.2</w:t>
            </w:r>
            <w:r>
              <w:fldChar w:fldCharType="end"/>
            </w:r>
          </w:p>
        </w:tc>
        <w:tc>
          <w:tcPr>
            <w:tcW w:w="709" w:type="dxa"/>
            <w:tcBorders>
              <w:top w:val="single" w:sz="4" w:space="0" w:color="auto"/>
              <w:left w:val="single" w:sz="4" w:space="0" w:color="auto"/>
              <w:bottom w:val="single" w:sz="4" w:space="0" w:color="auto"/>
              <w:right w:val="single" w:sz="4" w:space="0" w:color="auto"/>
            </w:tcBorders>
            <w:vAlign w:val="center"/>
            <w:hideMark/>
          </w:tcPr>
          <w:p w14:paraId="2A3E329C" w14:textId="77777777" w:rsidR="0012749B" w:rsidRDefault="0012749B" w:rsidP="00521E1B">
            <w:pPr>
              <w:pStyle w:val="TABLE-cell"/>
              <w:keepNext/>
              <w:jc w:val="center"/>
            </w:pPr>
            <w:r>
              <w:t>m</w:t>
            </w:r>
          </w:p>
        </w:tc>
        <w:tc>
          <w:tcPr>
            <w:tcW w:w="3260" w:type="dxa"/>
            <w:tcBorders>
              <w:top w:val="single" w:sz="4" w:space="0" w:color="auto"/>
              <w:left w:val="single" w:sz="4" w:space="0" w:color="auto"/>
              <w:bottom w:val="single" w:sz="4" w:space="0" w:color="auto"/>
              <w:right w:val="single" w:sz="4" w:space="0" w:color="auto"/>
            </w:tcBorders>
            <w:hideMark/>
          </w:tcPr>
          <w:p w14:paraId="2F286483" w14:textId="77777777" w:rsidR="0012749B" w:rsidRDefault="0012749B" w:rsidP="00521E1B">
            <w:pPr>
              <w:pStyle w:val="TABLE-cell"/>
              <w:keepNext/>
            </w:pPr>
            <w:r>
              <w:t>Certificate serial number assigned by the CA (not longer than 20 octets)</w:t>
            </w:r>
          </w:p>
        </w:tc>
      </w:tr>
      <w:tr w:rsidR="0012749B" w14:paraId="2A4CE670" w14:textId="77777777" w:rsidTr="00077BDE">
        <w:trPr>
          <w:cantSplit/>
          <w:jc w:val="center"/>
        </w:trPr>
        <w:tc>
          <w:tcPr>
            <w:tcW w:w="3068" w:type="dxa"/>
            <w:tcBorders>
              <w:top w:val="single" w:sz="4" w:space="0" w:color="auto"/>
              <w:left w:val="single" w:sz="4" w:space="0" w:color="auto"/>
              <w:bottom w:val="single" w:sz="4" w:space="0" w:color="auto"/>
              <w:right w:val="single" w:sz="4" w:space="0" w:color="auto"/>
            </w:tcBorders>
            <w:vAlign w:val="center"/>
            <w:hideMark/>
          </w:tcPr>
          <w:p w14:paraId="3D366AE1" w14:textId="77777777" w:rsidR="0012749B" w:rsidRDefault="0012749B" w:rsidP="00521E1B">
            <w:pPr>
              <w:pStyle w:val="TABLE-cell"/>
              <w:keepNext/>
            </w:pPr>
            <w:r>
              <w:rPr>
                <w:rFonts w:ascii="Courier New" w:hAnsi="Courier New" w:cs="Courier New"/>
                <w:spacing w:val="0"/>
                <w:lang w:eastAsia="en-GB"/>
              </w:rPr>
              <w:tab/>
              <w:t>Signature</w:t>
            </w:r>
          </w:p>
        </w:tc>
        <w:tc>
          <w:tcPr>
            <w:tcW w:w="1151" w:type="dxa"/>
            <w:tcBorders>
              <w:top w:val="single" w:sz="4" w:space="0" w:color="auto"/>
              <w:left w:val="single" w:sz="4" w:space="0" w:color="auto"/>
              <w:bottom w:val="single" w:sz="4" w:space="0" w:color="auto"/>
              <w:right w:val="single" w:sz="4" w:space="0" w:color="auto"/>
            </w:tcBorders>
            <w:vAlign w:val="center"/>
            <w:hideMark/>
          </w:tcPr>
          <w:p w14:paraId="6BAF0869" w14:textId="77777777" w:rsidR="0012749B" w:rsidRDefault="0012749B" w:rsidP="00521E1B">
            <w:pPr>
              <w:pStyle w:val="TABLE-cell"/>
              <w:keepNext/>
              <w:jc w:val="center"/>
            </w:pPr>
            <w:r>
              <w:t>4.1.2.3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4E299B5" w14:textId="77777777" w:rsidR="0012749B" w:rsidRDefault="0012749B" w:rsidP="00521E1B">
            <w:pPr>
              <w:pStyle w:val="TABLE-cell"/>
              <w:keepNext/>
            </w:pPr>
            <w:r>
              <w:t>–</w:t>
            </w:r>
          </w:p>
        </w:tc>
        <w:tc>
          <w:tcPr>
            <w:tcW w:w="709" w:type="dxa"/>
            <w:tcBorders>
              <w:top w:val="single" w:sz="4" w:space="0" w:color="auto"/>
              <w:left w:val="single" w:sz="4" w:space="0" w:color="auto"/>
              <w:bottom w:val="single" w:sz="4" w:space="0" w:color="auto"/>
              <w:right w:val="single" w:sz="4" w:space="0" w:color="auto"/>
            </w:tcBorders>
            <w:vAlign w:val="center"/>
            <w:hideMark/>
          </w:tcPr>
          <w:p w14:paraId="742F8E71" w14:textId="77777777" w:rsidR="0012749B" w:rsidRDefault="0012749B" w:rsidP="00521E1B">
            <w:pPr>
              <w:pStyle w:val="TABLE-cell"/>
              <w:keepNext/>
              <w:jc w:val="center"/>
            </w:pPr>
            <w:r>
              <w:t>m</w:t>
            </w:r>
          </w:p>
        </w:tc>
        <w:tc>
          <w:tcPr>
            <w:tcW w:w="3260" w:type="dxa"/>
            <w:tcBorders>
              <w:top w:val="single" w:sz="4" w:space="0" w:color="auto"/>
              <w:left w:val="single" w:sz="4" w:space="0" w:color="auto"/>
              <w:bottom w:val="single" w:sz="4" w:space="0" w:color="auto"/>
              <w:right w:val="single" w:sz="4" w:space="0" w:color="auto"/>
            </w:tcBorders>
            <w:hideMark/>
          </w:tcPr>
          <w:p w14:paraId="5F786F26" w14:textId="77777777" w:rsidR="0012749B" w:rsidRDefault="0012749B" w:rsidP="00521E1B">
            <w:pPr>
              <w:pStyle w:val="TABLE-cell"/>
              <w:keepNext/>
              <w:rPr>
                <w:rFonts w:ascii="Courier New" w:hAnsi="Courier New" w:cs="Courier New"/>
              </w:rPr>
            </w:pPr>
            <w:r>
              <w:t xml:space="preserve">Same algorithm identifier as the </w:t>
            </w:r>
            <w:r>
              <w:rPr>
                <w:rFonts w:ascii="Courier New" w:hAnsi="Courier New" w:cs="Courier New"/>
              </w:rPr>
              <w:t xml:space="preserve">signatureAlgorithm </w:t>
            </w:r>
            <w:r>
              <w:t>in the Certificate</w:t>
            </w:r>
          </w:p>
        </w:tc>
      </w:tr>
      <w:tr w:rsidR="0012749B" w14:paraId="6A61E66C" w14:textId="77777777" w:rsidTr="00077BDE">
        <w:trPr>
          <w:cantSplit/>
          <w:jc w:val="center"/>
        </w:trPr>
        <w:tc>
          <w:tcPr>
            <w:tcW w:w="3068" w:type="dxa"/>
            <w:tcBorders>
              <w:top w:val="single" w:sz="4" w:space="0" w:color="auto"/>
              <w:left w:val="single" w:sz="4" w:space="0" w:color="auto"/>
              <w:bottom w:val="single" w:sz="4" w:space="0" w:color="auto"/>
              <w:right w:val="single" w:sz="4" w:space="0" w:color="auto"/>
            </w:tcBorders>
            <w:vAlign w:val="center"/>
            <w:hideMark/>
          </w:tcPr>
          <w:p w14:paraId="63312429" w14:textId="77777777" w:rsidR="0012749B" w:rsidRDefault="0012749B" w:rsidP="00521E1B">
            <w:pPr>
              <w:pStyle w:val="TABLE-cell"/>
              <w:keepNext/>
              <w:rPr>
                <w:rFonts w:ascii="Courier New" w:hAnsi="Courier New" w:cs="Courier New"/>
                <w:spacing w:val="0"/>
                <w:lang w:eastAsia="en-GB"/>
              </w:rPr>
            </w:pPr>
            <w:r>
              <w:rPr>
                <w:rFonts w:ascii="Courier New" w:hAnsi="Courier New" w:cs="Courier New"/>
                <w:spacing w:val="0"/>
                <w:lang w:eastAsia="en-GB"/>
              </w:rPr>
              <w:tab/>
              <w:t>Issuer</w:t>
            </w:r>
          </w:p>
        </w:tc>
        <w:tc>
          <w:tcPr>
            <w:tcW w:w="1151" w:type="dxa"/>
            <w:tcBorders>
              <w:top w:val="single" w:sz="4" w:space="0" w:color="auto"/>
              <w:left w:val="single" w:sz="4" w:space="0" w:color="auto"/>
              <w:bottom w:val="single" w:sz="4" w:space="0" w:color="auto"/>
              <w:right w:val="single" w:sz="4" w:space="0" w:color="auto"/>
            </w:tcBorders>
            <w:vAlign w:val="center"/>
            <w:hideMark/>
          </w:tcPr>
          <w:p w14:paraId="6F45320D" w14:textId="77777777" w:rsidR="0012749B" w:rsidRDefault="0012749B" w:rsidP="00521E1B">
            <w:pPr>
              <w:pStyle w:val="TABLE-cell"/>
              <w:keepNext/>
              <w:jc w:val="center"/>
            </w:pPr>
            <w:r>
              <w:t>4.1.2.4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C9E11E9" w14:textId="77777777" w:rsidR="0012749B" w:rsidRDefault="0012749B" w:rsidP="00521E1B">
            <w:pPr>
              <w:pStyle w:val="TABLE-cell"/>
              <w:keepNext/>
            </w:pPr>
            <w:r>
              <w:fldChar w:fldCharType="begin" w:fldLock="1"/>
            </w:r>
            <w:r>
              <w:instrText xml:space="preserve"> REF _Ref380495886 \r \h  \* MERGEFORMAT </w:instrText>
            </w:r>
            <w:r>
              <w:fldChar w:fldCharType="separate"/>
            </w:r>
            <w:r w:rsidR="00811F07">
              <w:t>5.6.4.3.3</w:t>
            </w:r>
            <w:r>
              <w:fldChar w:fldCharType="end"/>
            </w:r>
          </w:p>
        </w:tc>
        <w:tc>
          <w:tcPr>
            <w:tcW w:w="709" w:type="dxa"/>
            <w:tcBorders>
              <w:top w:val="single" w:sz="4" w:space="0" w:color="auto"/>
              <w:left w:val="single" w:sz="4" w:space="0" w:color="auto"/>
              <w:bottom w:val="single" w:sz="4" w:space="0" w:color="auto"/>
              <w:right w:val="single" w:sz="4" w:space="0" w:color="auto"/>
            </w:tcBorders>
            <w:vAlign w:val="center"/>
            <w:hideMark/>
          </w:tcPr>
          <w:p w14:paraId="6721F4C7" w14:textId="77777777" w:rsidR="0012749B" w:rsidRDefault="0012749B" w:rsidP="00521E1B">
            <w:pPr>
              <w:pStyle w:val="TABLE-cell"/>
              <w:keepNext/>
              <w:jc w:val="center"/>
            </w:pPr>
            <w:r>
              <w:t>m</w:t>
            </w:r>
          </w:p>
        </w:tc>
        <w:tc>
          <w:tcPr>
            <w:tcW w:w="3260" w:type="dxa"/>
            <w:tcBorders>
              <w:top w:val="single" w:sz="4" w:space="0" w:color="auto"/>
              <w:left w:val="single" w:sz="4" w:space="0" w:color="auto"/>
              <w:bottom w:val="single" w:sz="4" w:space="0" w:color="auto"/>
              <w:right w:val="single" w:sz="4" w:space="0" w:color="auto"/>
            </w:tcBorders>
            <w:hideMark/>
          </w:tcPr>
          <w:p w14:paraId="1CB86E08" w14:textId="77777777" w:rsidR="0012749B" w:rsidRDefault="0012749B" w:rsidP="00521E1B">
            <w:pPr>
              <w:pStyle w:val="TABLE-cell"/>
              <w:keepNext/>
            </w:pPr>
            <w:r>
              <w:t>Distinguished name (DN) of the certificate issuer.</w:t>
            </w:r>
          </w:p>
        </w:tc>
      </w:tr>
      <w:tr w:rsidR="0012749B" w14:paraId="1637C284" w14:textId="77777777" w:rsidTr="00077BDE">
        <w:trPr>
          <w:cantSplit/>
          <w:jc w:val="center"/>
        </w:trPr>
        <w:tc>
          <w:tcPr>
            <w:tcW w:w="3068" w:type="dxa"/>
            <w:tcBorders>
              <w:top w:val="single" w:sz="4" w:space="0" w:color="auto"/>
              <w:left w:val="single" w:sz="4" w:space="0" w:color="auto"/>
              <w:bottom w:val="single" w:sz="4" w:space="0" w:color="auto"/>
              <w:right w:val="single" w:sz="4" w:space="0" w:color="auto"/>
            </w:tcBorders>
            <w:vAlign w:val="center"/>
            <w:hideMark/>
          </w:tcPr>
          <w:p w14:paraId="48D19BF2" w14:textId="77777777" w:rsidR="0012749B" w:rsidRDefault="0012749B" w:rsidP="00521E1B">
            <w:pPr>
              <w:pStyle w:val="TABLE-cell"/>
              <w:keepNext/>
              <w:rPr>
                <w:rFonts w:ascii="Courier New" w:hAnsi="Courier New" w:cs="Courier New"/>
                <w:spacing w:val="0"/>
                <w:lang w:eastAsia="en-GB"/>
              </w:rPr>
            </w:pPr>
            <w:r>
              <w:rPr>
                <w:rFonts w:ascii="Courier New" w:hAnsi="Courier New" w:cs="Courier New"/>
                <w:spacing w:val="0"/>
                <w:lang w:eastAsia="en-GB"/>
              </w:rPr>
              <w:tab/>
              <w:t>Validity</w:t>
            </w:r>
          </w:p>
        </w:tc>
        <w:tc>
          <w:tcPr>
            <w:tcW w:w="1151" w:type="dxa"/>
            <w:tcBorders>
              <w:top w:val="single" w:sz="4" w:space="0" w:color="auto"/>
              <w:left w:val="single" w:sz="4" w:space="0" w:color="auto"/>
              <w:bottom w:val="single" w:sz="4" w:space="0" w:color="auto"/>
              <w:right w:val="single" w:sz="4" w:space="0" w:color="auto"/>
            </w:tcBorders>
            <w:vAlign w:val="center"/>
            <w:hideMark/>
          </w:tcPr>
          <w:p w14:paraId="2C585D2B" w14:textId="77777777" w:rsidR="0012749B" w:rsidRDefault="0012749B" w:rsidP="00521E1B">
            <w:pPr>
              <w:pStyle w:val="TABLE-cell"/>
              <w:keepNext/>
              <w:jc w:val="center"/>
            </w:pPr>
            <w:r>
              <w:t>4.1.2.5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4FB14AF" w14:textId="77777777" w:rsidR="0012749B" w:rsidRDefault="0012749B" w:rsidP="00521E1B">
            <w:pPr>
              <w:pStyle w:val="TABLE-cell"/>
              <w:keepNext/>
            </w:pPr>
            <w:r>
              <w:fldChar w:fldCharType="begin" w:fldLock="1"/>
            </w:r>
            <w:r>
              <w:instrText xml:space="preserve"> REF _Ref380502475 \r \h  \* MERGEFORMAT </w:instrText>
            </w:r>
            <w:r>
              <w:fldChar w:fldCharType="separate"/>
            </w:r>
            <w:r w:rsidR="00811F07">
              <w:t>5.6.4.3.4</w:t>
            </w:r>
            <w:r>
              <w:fldChar w:fldCharType="end"/>
            </w:r>
          </w:p>
        </w:tc>
        <w:tc>
          <w:tcPr>
            <w:tcW w:w="709" w:type="dxa"/>
            <w:tcBorders>
              <w:top w:val="single" w:sz="4" w:space="0" w:color="auto"/>
              <w:left w:val="single" w:sz="4" w:space="0" w:color="auto"/>
              <w:bottom w:val="single" w:sz="4" w:space="0" w:color="auto"/>
              <w:right w:val="single" w:sz="4" w:space="0" w:color="auto"/>
            </w:tcBorders>
            <w:vAlign w:val="center"/>
            <w:hideMark/>
          </w:tcPr>
          <w:p w14:paraId="3F556427" w14:textId="77777777" w:rsidR="0012749B" w:rsidRDefault="0012749B" w:rsidP="00521E1B">
            <w:pPr>
              <w:pStyle w:val="TABLE-cell"/>
              <w:keepNext/>
              <w:jc w:val="center"/>
            </w:pPr>
            <w:r>
              <w:t>m</w:t>
            </w:r>
          </w:p>
        </w:tc>
        <w:tc>
          <w:tcPr>
            <w:tcW w:w="3260" w:type="dxa"/>
            <w:tcBorders>
              <w:top w:val="single" w:sz="4" w:space="0" w:color="auto"/>
              <w:left w:val="single" w:sz="4" w:space="0" w:color="auto"/>
              <w:bottom w:val="single" w:sz="4" w:space="0" w:color="auto"/>
              <w:right w:val="single" w:sz="4" w:space="0" w:color="auto"/>
            </w:tcBorders>
            <w:hideMark/>
          </w:tcPr>
          <w:p w14:paraId="49EFF932" w14:textId="77777777" w:rsidR="0012749B" w:rsidRDefault="0012749B" w:rsidP="00521E1B">
            <w:pPr>
              <w:pStyle w:val="TABLE-cell"/>
              <w:keepNext/>
            </w:pPr>
            <w:r>
              <w:t>Validity of the certificate.</w:t>
            </w:r>
          </w:p>
        </w:tc>
      </w:tr>
      <w:tr w:rsidR="0012749B" w14:paraId="2F4F17EC" w14:textId="77777777" w:rsidTr="00077BDE">
        <w:trPr>
          <w:cantSplit/>
          <w:jc w:val="center"/>
        </w:trPr>
        <w:tc>
          <w:tcPr>
            <w:tcW w:w="3068" w:type="dxa"/>
            <w:tcBorders>
              <w:top w:val="single" w:sz="4" w:space="0" w:color="auto"/>
              <w:left w:val="single" w:sz="4" w:space="0" w:color="auto"/>
              <w:bottom w:val="single" w:sz="4" w:space="0" w:color="auto"/>
              <w:right w:val="single" w:sz="4" w:space="0" w:color="auto"/>
            </w:tcBorders>
            <w:vAlign w:val="center"/>
            <w:hideMark/>
          </w:tcPr>
          <w:p w14:paraId="742E0323" w14:textId="77777777" w:rsidR="0012749B" w:rsidRDefault="0012749B" w:rsidP="00521E1B">
            <w:pPr>
              <w:pStyle w:val="TABLE-cell"/>
              <w:keepNext/>
              <w:rPr>
                <w:rFonts w:ascii="Courier New" w:hAnsi="Courier New" w:cs="Courier New"/>
                <w:spacing w:val="0"/>
                <w:lang w:eastAsia="en-GB"/>
              </w:rPr>
            </w:pPr>
            <w:r>
              <w:rPr>
                <w:rFonts w:ascii="Courier New" w:hAnsi="Courier New" w:cs="Courier New"/>
                <w:spacing w:val="0"/>
                <w:lang w:eastAsia="en-GB"/>
              </w:rPr>
              <w:tab/>
              <w:t>Subject</w:t>
            </w:r>
          </w:p>
        </w:tc>
        <w:tc>
          <w:tcPr>
            <w:tcW w:w="1151" w:type="dxa"/>
            <w:tcBorders>
              <w:top w:val="single" w:sz="4" w:space="0" w:color="auto"/>
              <w:left w:val="single" w:sz="4" w:space="0" w:color="auto"/>
              <w:bottom w:val="single" w:sz="4" w:space="0" w:color="auto"/>
              <w:right w:val="single" w:sz="4" w:space="0" w:color="auto"/>
            </w:tcBorders>
            <w:vAlign w:val="center"/>
            <w:hideMark/>
          </w:tcPr>
          <w:p w14:paraId="243B56F8" w14:textId="77777777" w:rsidR="0012749B" w:rsidRDefault="0012749B" w:rsidP="00521E1B">
            <w:pPr>
              <w:pStyle w:val="TABLE-cell"/>
              <w:keepNext/>
              <w:jc w:val="center"/>
            </w:pPr>
            <w:r>
              <w:t>4.1.2.6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384284F" w14:textId="77777777" w:rsidR="0012749B" w:rsidRDefault="0012749B" w:rsidP="00521E1B">
            <w:pPr>
              <w:pStyle w:val="TABLE-cell"/>
              <w:keepNext/>
            </w:pPr>
            <w:r>
              <w:fldChar w:fldCharType="begin" w:fldLock="1"/>
            </w:r>
            <w:r>
              <w:instrText xml:space="preserve"> REF _Ref380495886 \r \h  \* MERGEFORMAT </w:instrText>
            </w:r>
            <w:r>
              <w:fldChar w:fldCharType="separate"/>
            </w:r>
            <w:r w:rsidR="00811F07">
              <w:t>5.6.4.3.3</w:t>
            </w:r>
            <w:r>
              <w:fldChar w:fldCharType="end"/>
            </w:r>
          </w:p>
        </w:tc>
        <w:tc>
          <w:tcPr>
            <w:tcW w:w="709" w:type="dxa"/>
            <w:tcBorders>
              <w:top w:val="single" w:sz="4" w:space="0" w:color="auto"/>
              <w:left w:val="single" w:sz="4" w:space="0" w:color="auto"/>
              <w:bottom w:val="single" w:sz="4" w:space="0" w:color="auto"/>
              <w:right w:val="single" w:sz="4" w:space="0" w:color="auto"/>
            </w:tcBorders>
            <w:vAlign w:val="center"/>
            <w:hideMark/>
          </w:tcPr>
          <w:p w14:paraId="500B2BBA" w14:textId="77777777" w:rsidR="0012749B" w:rsidRDefault="0012749B" w:rsidP="00521E1B">
            <w:pPr>
              <w:pStyle w:val="TABLE-cell"/>
              <w:keepNext/>
              <w:jc w:val="center"/>
            </w:pPr>
            <w:r>
              <w:t>m</w:t>
            </w:r>
          </w:p>
        </w:tc>
        <w:tc>
          <w:tcPr>
            <w:tcW w:w="3260" w:type="dxa"/>
            <w:tcBorders>
              <w:top w:val="single" w:sz="4" w:space="0" w:color="auto"/>
              <w:left w:val="single" w:sz="4" w:space="0" w:color="auto"/>
              <w:bottom w:val="single" w:sz="4" w:space="0" w:color="auto"/>
              <w:right w:val="single" w:sz="4" w:space="0" w:color="auto"/>
            </w:tcBorders>
            <w:hideMark/>
          </w:tcPr>
          <w:p w14:paraId="57994DEB" w14:textId="77777777" w:rsidR="0012749B" w:rsidRDefault="0012749B" w:rsidP="00521E1B">
            <w:pPr>
              <w:pStyle w:val="TABLE-cell"/>
              <w:keepNext/>
            </w:pPr>
            <w:r>
              <w:t>Distinguished name (DN) of the certificate subject.</w:t>
            </w:r>
          </w:p>
        </w:tc>
      </w:tr>
      <w:tr w:rsidR="0012749B" w14:paraId="54BA43C9" w14:textId="77777777" w:rsidTr="00077BDE">
        <w:trPr>
          <w:cantSplit/>
          <w:jc w:val="center"/>
        </w:trPr>
        <w:tc>
          <w:tcPr>
            <w:tcW w:w="3068" w:type="dxa"/>
            <w:tcBorders>
              <w:top w:val="single" w:sz="4" w:space="0" w:color="auto"/>
              <w:left w:val="single" w:sz="4" w:space="0" w:color="auto"/>
              <w:bottom w:val="single" w:sz="4" w:space="0" w:color="auto"/>
              <w:right w:val="single" w:sz="4" w:space="0" w:color="auto"/>
            </w:tcBorders>
            <w:vAlign w:val="center"/>
            <w:hideMark/>
          </w:tcPr>
          <w:p w14:paraId="085593A0" w14:textId="77777777" w:rsidR="0012749B" w:rsidRDefault="0012749B" w:rsidP="00521E1B">
            <w:pPr>
              <w:pStyle w:val="TABLE-cell"/>
              <w:keepNext/>
            </w:pPr>
            <w:r>
              <w:rPr>
                <w:rFonts w:ascii="Courier New" w:hAnsi="Courier New" w:cs="Courier New"/>
                <w:spacing w:val="0"/>
                <w:lang w:eastAsia="en-GB"/>
              </w:rPr>
              <w:tab/>
              <w:t>Subject Public Key Info</w:t>
            </w:r>
          </w:p>
        </w:tc>
        <w:tc>
          <w:tcPr>
            <w:tcW w:w="1151" w:type="dxa"/>
            <w:tcBorders>
              <w:top w:val="single" w:sz="4" w:space="0" w:color="auto"/>
              <w:left w:val="single" w:sz="4" w:space="0" w:color="auto"/>
              <w:bottom w:val="single" w:sz="4" w:space="0" w:color="auto"/>
              <w:right w:val="single" w:sz="4" w:space="0" w:color="auto"/>
            </w:tcBorders>
            <w:vAlign w:val="center"/>
            <w:hideMark/>
          </w:tcPr>
          <w:p w14:paraId="560D2143" w14:textId="77777777" w:rsidR="0012749B" w:rsidRDefault="0012749B" w:rsidP="00521E1B">
            <w:pPr>
              <w:pStyle w:val="TABLE-cell"/>
              <w:keepNext/>
              <w:jc w:val="center"/>
            </w:pPr>
            <w:r>
              <w:t>4.1.2.7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0C1F3C3" w14:textId="77777777" w:rsidR="0012749B" w:rsidRDefault="0012749B" w:rsidP="00521E1B">
            <w:pPr>
              <w:pStyle w:val="TABLE-cell"/>
              <w:keepNext/>
            </w:pPr>
            <w:r>
              <w:fldChar w:fldCharType="begin" w:fldLock="1"/>
            </w:r>
            <w:r>
              <w:instrText xml:space="preserve"> REF _Ref380502545 \r \h  \* MERGEFORMAT </w:instrText>
            </w:r>
            <w:r>
              <w:fldChar w:fldCharType="separate"/>
            </w:r>
            <w:r w:rsidR="00811F07">
              <w:t>5.6.4.3.5</w:t>
            </w:r>
            <w:r>
              <w:fldChar w:fldCharType="end"/>
            </w:r>
          </w:p>
        </w:tc>
        <w:tc>
          <w:tcPr>
            <w:tcW w:w="709" w:type="dxa"/>
            <w:tcBorders>
              <w:top w:val="single" w:sz="4" w:space="0" w:color="auto"/>
              <w:left w:val="single" w:sz="4" w:space="0" w:color="auto"/>
              <w:bottom w:val="single" w:sz="4" w:space="0" w:color="auto"/>
              <w:right w:val="single" w:sz="4" w:space="0" w:color="auto"/>
            </w:tcBorders>
            <w:vAlign w:val="center"/>
            <w:hideMark/>
          </w:tcPr>
          <w:p w14:paraId="3BB15350" w14:textId="77777777" w:rsidR="0012749B" w:rsidRDefault="0012749B" w:rsidP="00521E1B">
            <w:pPr>
              <w:pStyle w:val="TABLE-cell"/>
              <w:keepNext/>
              <w:jc w:val="center"/>
            </w:pPr>
            <w:r>
              <w:t>m</w:t>
            </w:r>
          </w:p>
        </w:tc>
        <w:tc>
          <w:tcPr>
            <w:tcW w:w="3260" w:type="dxa"/>
            <w:tcBorders>
              <w:top w:val="single" w:sz="4" w:space="0" w:color="auto"/>
              <w:left w:val="single" w:sz="4" w:space="0" w:color="auto"/>
              <w:bottom w:val="single" w:sz="4" w:space="0" w:color="auto"/>
              <w:right w:val="single" w:sz="4" w:space="0" w:color="auto"/>
            </w:tcBorders>
          </w:tcPr>
          <w:p w14:paraId="1CD5E4E1" w14:textId="77777777" w:rsidR="0012749B" w:rsidRDefault="0012749B" w:rsidP="00521E1B">
            <w:pPr>
              <w:pStyle w:val="TABLE-cell"/>
              <w:keepNext/>
            </w:pPr>
          </w:p>
        </w:tc>
      </w:tr>
      <w:tr w:rsidR="0012749B" w14:paraId="44E4AE1D" w14:textId="77777777" w:rsidTr="00077BDE">
        <w:trPr>
          <w:cantSplit/>
          <w:jc w:val="center"/>
        </w:trPr>
        <w:tc>
          <w:tcPr>
            <w:tcW w:w="3068" w:type="dxa"/>
            <w:tcBorders>
              <w:top w:val="single" w:sz="4" w:space="0" w:color="auto"/>
              <w:left w:val="single" w:sz="4" w:space="0" w:color="auto"/>
              <w:bottom w:val="single" w:sz="4" w:space="0" w:color="auto"/>
              <w:right w:val="single" w:sz="4" w:space="0" w:color="auto"/>
            </w:tcBorders>
            <w:vAlign w:val="center"/>
            <w:hideMark/>
          </w:tcPr>
          <w:p w14:paraId="08C74AC4" w14:textId="77777777" w:rsidR="0012749B" w:rsidRDefault="0012749B" w:rsidP="00521E1B">
            <w:pPr>
              <w:pStyle w:val="TABLE-cell"/>
              <w:keepNext/>
            </w:pPr>
            <w:r>
              <w:rPr>
                <w:rFonts w:ascii="Courier New" w:hAnsi="Courier New" w:cs="Courier New"/>
                <w:spacing w:val="0"/>
                <w:lang w:eastAsia="en-GB"/>
              </w:rPr>
              <w:tab/>
              <w:t>Issuer Unique ID</w:t>
            </w:r>
          </w:p>
        </w:tc>
        <w:tc>
          <w:tcPr>
            <w:tcW w:w="1151" w:type="dxa"/>
            <w:tcBorders>
              <w:top w:val="single" w:sz="4" w:space="0" w:color="auto"/>
              <w:left w:val="single" w:sz="4" w:space="0" w:color="auto"/>
              <w:bottom w:val="single" w:sz="4" w:space="0" w:color="auto"/>
              <w:right w:val="single" w:sz="4" w:space="0" w:color="auto"/>
            </w:tcBorders>
            <w:vAlign w:val="center"/>
            <w:hideMark/>
          </w:tcPr>
          <w:p w14:paraId="608C0563" w14:textId="77777777" w:rsidR="0012749B" w:rsidRDefault="0012749B" w:rsidP="00521E1B">
            <w:pPr>
              <w:pStyle w:val="TABLE-cell"/>
              <w:keepNext/>
              <w:jc w:val="center"/>
            </w:pPr>
            <w:r>
              <w:t>4.1.2.8</w:t>
            </w:r>
          </w:p>
        </w:tc>
        <w:tc>
          <w:tcPr>
            <w:tcW w:w="1134" w:type="dxa"/>
            <w:tcBorders>
              <w:top w:val="single" w:sz="4" w:space="0" w:color="auto"/>
              <w:left w:val="single" w:sz="4" w:space="0" w:color="auto"/>
              <w:bottom w:val="single" w:sz="4" w:space="0" w:color="auto"/>
              <w:right w:val="single" w:sz="4" w:space="0" w:color="auto"/>
            </w:tcBorders>
            <w:vAlign w:val="center"/>
          </w:tcPr>
          <w:p w14:paraId="76B78C0A" w14:textId="77777777" w:rsidR="0012749B" w:rsidRDefault="0012749B" w:rsidP="00521E1B">
            <w:pPr>
              <w:pStyle w:val="TABLE-cell"/>
              <w:keepNext/>
            </w:pPr>
          </w:p>
        </w:tc>
        <w:tc>
          <w:tcPr>
            <w:tcW w:w="709" w:type="dxa"/>
            <w:tcBorders>
              <w:top w:val="single" w:sz="4" w:space="0" w:color="auto"/>
              <w:left w:val="single" w:sz="4" w:space="0" w:color="auto"/>
              <w:bottom w:val="single" w:sz="4" w:space="0" w:color="auto"/>
              <w:right w:val="single" w:sz="4" w:space="0" w:color="auto"/>
            </w:tcBorders>
            <w:vAlign w:val="center"/>
            <w:hideMark/>
          </w:tcPr>
          <w:p w14:paraId="7A845D1B" w14:textId="77777777" w:rsidR="0012749B" w:rsidRDefault="0012749B" w:rsidP="00521E1B">
            <w:pPr>
              <w:pStyle w:val="TABLE-cell"/>
              <w:keepNext/>
              <w:jc w:val="center"/>
            </w:pPr>
            <w:r>
              <w:t>x</w:t>
            </w:r>
          </w:p>
        </w:tc>
        <w:tc>
          <w:tcPr>
            <w:tcW w:w="3260" w:type="dxa"/>
            <w:tcBorders>
              <w:top w:val="single" w:sz="4" w:space="0" w:color="auto"/>
              <w:left w:val="single" w:sz="4" w:space="0" w:color="auto"/>
              <w:bottom w:val="single" w:sz="4" w:space="0" w:color="auto"/>
              <w:right w:val="single" w:sz="4" w:space="0" w:color="auto"/>
            </w:tcBorders>
            <w:hideMark/>
          </w:tcPr>
          <w:p w14:paraId="42F4D037" w14:textId="77777777" w:rsidR="0012749B" w:rsidRDefault="0012749B" w:rsidP="00521E1B">
            <w:pPr>
              <w:pStyle w:val="TABLE-cell"/>
              <w:keepNext/>
            </w:pPr>
            <w:r>
              <w:t>Not applicable</w:t>
            </w:r>
          </w:p>
        </w:tc>
      </w:tr>
      <w:tr w:rsidR="0012749B" w14:paraId="196B18BB" w14:textId="77777777" w:rsidTr="00077BDE">
        <w:trPr>
          <w:cantSplit/>
          <w:jc w:val="center"/>
        </w:trPr>
        <w:tc>
          <w:tcPr>
            <w:tcW w:w="3068" w:type="dxa"/>
            <w:tcBorders>
              <w:top w:val="single" w:sz="4" w:space="0" w:color="auto"/>
              <w:left w:val="single" w:sz="4" w:space="0" w:color="auto"/>
              <w:bottom w:val="single" w:sz="4" w:space="0" w:color="auto"/>
              <w:right w:val="single" w:sz="4" w:space="0" w:color="auto"/>
            </w:tcBorders>
            <w:vAlign w:val="center"/>
            <w:hideMark/>
          </w:tcPr>
          <w:p w14:paraId="13F86A1A" w14:textId="77777777" w:rsidR="0012749B" w:rsidRDefault="0012749B" w:rsidP="00521E1B">
            <w:pPr>
              <w:pStyle w:val="TABLE-cell"/>
              <w:keepNext/>
            </w:pPr>
            <w:r>
              <w:rPr>
                <w:rFonts w:ascii="Courier New" w:hAnsi="Courier New" w:cs="Courier New"/>
                <w:spacing w:val="0"/>
                <w:lang w:eastAsia="en-GB"/>
              </w:rPr>
              <w:tab/>
              <w:t>Subject Unique ID</w:t>
            </w:r>
          </w:p>
        </w:tc>
        <w:tc>
          <w:tcPr>
            <w:tcW w:w="1151" w:type="dxa"/>
            <w:tcBorders>
              <w:top w:val="single" w:sz="4" w:space="0" w:color="auto"/>
              <w:left w:val="single" w:sz="4" w:space="0" w:color="auto"/>
              <w:bottom w:val="single" w:sz="4" w:space="0" w:color="auto"/>
              <w:right w:val="single" w:sz="4" w:space="0" w:color="auto"/>
            </w:tcBorders>
            <w:vAlign w:val="center"/>
            <w:hideMark/>
          </w:tcPr>
          <w:p w14:paraId="3C0B1993" w14:textId="77777777" w:rsidR="0012749B" w:rsidRDefault="0012749B" w:rsidP="00521E1B">
            <w:pPr>
              <w:pStyle w:val="TABLE-cell"/>
              <w:keepNext/>
              <w:jc w:val="center"/>
            </w:pPr>
            <w:r>
              <w:t>4.1.2.8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0E0E3BD" w14:textId="77777777" w:rsidR="0012749B" w:rsidRDefault="0012749B" w:rsidP="00521E1B">
            <w:pPr>
              <w:pStyle w:val="TABLE-cell"/>
              <w:keepNext/>
            </w:pPr>
            <w:r>
              <w:fldChar w:fldCharType="begin" w:fldLock="1"/>
            </w:r>
            <w:r>
              <w:instrText xml:space="preserve"> REF _Ref384502906 \r \h </w:instrText>
            </w:r>
            <w:r>
              <w:fldChar w:fldCharType="separate"/>
            </w:r>
            <w:r w:rsidR="00811F07">
              <w:t>5.6.4.3.6</w:t>
            </w:r>
            <w:r>
              <w:fldChar w:fldCharType="end"/>
            </w:r>
          </w:p>
        </w:tc>
        <w:tc>
          <w:tcPr>
            <w:tcW w:w="709" w:type="dxa"/>
            <w:tcBorders>
              <w:top w:val="single" w:sz="4" w:space="0" w:color="auto"/>
              <w:left w:val="single" w:sz="4" w:space="0" w:color="auto"/>
              <w:bottom w:val="single" w:sz="4" w:space="0" w:color="auto"/>
              <w:right w:val="single" w:sz="4" w:space="0" w:color="auto"/>
            </w:tcBorders>
            <w:vAlign w:val="center"/>
            <w:hideMark/>
          </w:tcPr>
          <w:p w14:paraId="1E8D7A24" w14:textId="77777777" w:rsidR="0012749B" w:rsidRDefault="0012749B" w:rsidP="00521E1B">
            <w:pPr>
              <w:pStyle w:val="TABLE-cell"/>
              <w:keepNext/>
              <w:jc w:val="center"/>
            </w:pPr>
            <w:r>
              <w:t>o</w:t>
            </w:r>
          </w:p>
        </w:tc>
        <w:tc>
          <w:tcPr>
            <w:tcW w:w="3260" w:type="dxa"/>
            <w:tcBorders>
              <w:top w:val="single" w:sz="4" w:space="0" w:color="auto"/>
              <w:left w:val="single" w:sz="4" w:space="0" w:color="auto"/>
              <w:bottom w:val="single" w:sz="4" w:space="0" w:color="auto"/>
              <w:right w:val="single" w:sz="4" w:space="0" w:color="auto"/>
            </w:tcBorders>
          </w:tcPr>
          <w:p w14:paraId="34937E90" w14:textId="77777777" w:rsidR="0012749B" w:rsidRDefault="0012749B" w:rsidP="00521E1B">
            <w:pPr>
              <w:pStyle w:val="TABLE-cell"/>
              <w:keepNext/>
            </w:pPr>
          </w:p>
        </w:tc>
      </w:tr>
      <w:tr w:rsidR="0012749B" w:rsidRPr="001C6EB9" w14:paraId="52CFEB4E" w14:textId="77777777" w:rsidTr="00077BDE">
        <w:trPr>
          <w:cantSplit/>
          <w:jc w:val="center"/>
        </w:trPr>
        <w:tc>
          <w:tcPr>
            <w:tcW w:w="3068" w:type="dxa"/>
            <w:tcBorders>
              <w:top w:val="single" w:sz="4" w:space="0" w:color="auto"/>
              <w:left w:val="single" w:sz="4" w:space="0" w:color="auto"/>
              <w:bottom w:val="single" w:sz="4" w:space="0" w:color="auto"/>
              <w:right w:val="single" w:sz="4" w:space="0" w:color="auto"/>
            </w:tcBorders>
            <w:vAlign w:val="center"/>
            <w:hideMark/>
          </w:tcPr>
          <w:p w14:paraId="3CA07D2C" w14:textId="77777777" w:rsidR="0012749B" w:rsidRPr="001C6EB9" w:rsidRDefault="0012749B" w:rsidP="00521E1B">
            <w:pPr>
              <w:pStyle w:val="TABLE-cell"/>
              <w:keepNext/>
            </w:pPr>
            <w:r>
              <w:rPr>
                <w:rFonts w:ascii="Courier New" w:hAnsi="Courier New" w:cs="Courier New"/>
                <w:spacing w:val="0"/>
                <w:lang w:eastAsia="en-GB"/>
              </w:rPr>
              <w:tab/>
            </w:r>
            <w:r w:rsidRPr="001C6EB9">
              <w:rPr>
                <w:rFonts w:ascii="Courier New" w:hAnsi="Courier New" w:cs="Courier New"/>
                <w:spacing w:val="0"/>
                <w:lang w:eastAsia="en-GB"/>
              </w:rPr>
              <w:t>Extensions</w:t>
            </w:r>
          </w:p>
        </w:tc>
        <w:tc>
          <w:tcPr>
            <w:tcW w:w="1151" w:type="dxa"/>
            <w:tcBorders>
              <w:top w:val="single" w:sz="4" w:space="0" w:color="auto"/>
              <w:left w:val="single" w:sz="4" w:space="0" w:color="auto"/>
              <w:bottom w:val="single" w:sz="4" w:space="0" w:color="auto"/>
              <w:right w:val="single" w:sz="4" w:space="0" w:color="auto"/>
            </w:tcBorders>
            <w:vAlign w:val="center"/>
            <w:hideMark/>
          </w:tcPr>
          <w:p w14:paraId="73EEE682" w14:textId="77777777" w:rsidR="0012749B" w:rsidRPr="001C6EB9" w:rsidRDefault="0012749B" w:rsidP="00521E1B">
            <w:pPr>
              <w:pStyle w:val="TABLE-cell"/>
              <w:keepNext/>
              <w:jc w:val="center"/>
            </w:pPr>
            <w:r w:rsidRPr="001C6EB9">
              <w:t>4.1.2.9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F0E0E27" w14:textId="77777777" w:rsidR="0012749B" w:rsidRPr="001C6EB9" w:rsidRDefault="0012749B" w:rsidP="00521E1B">
            <w:pPr>
              <w:pStyle w:val="TABLE-cell"/>
              <w:keepNext/>
            </w:pPr>
            <w:r w:rsidRPr="001C6EB9">
              <w:fldChar w:fldCharType="begin" w:fldLock="1"/>
            </w:r>
            <w:r w:rsidRPr="001C6EB9">
              <w:instrText xml:space="preserve"> REF _Ref380503972 \r \h  \* MERGEFORMAT </w:instrText>
            </w:r>
            <w:r w:rsidRPr="001C6EB9">
              <w:fldChar w:fldCharType="separate"/>
            </w:r>
            <w:r w:rsidR="00811F07" w:rsidRPr="001C6EB9">
              <w:t>5.6.4.4</w:t>
            </w:r>
            <w:r w:rsidRPr="001C6EB9">
              <w:fldChar w:fldCharType="end"/>
            </w:r>
          </w:p>
        </w:tc>
        <w:tc>
          <w:tcPr>
            <w:tcW w:w="709" w:type="dxa"/>
            <w:tcBorders>
              <w:top w:val="single" w:sz="4" w:space="0" w:color="auto"/>
              <w:left w:val="single" w:sz="4" w:space="0" w:color="auto"/>
              <w:bottom w:val="single" w:sz="4" w:space="0" w:color="auto"/>
              <w:right w:val="single" w:sz="4" w:space="0" w:color="auto"/>
            </w:tcBorders>
            <w:vAlign w:val="center"/>
            <w:hideMark/>
          </w:tcPr>
          <w:p w14:paraId="4941AAA3" w14:textId="77777777" w:rsidR="0012749B" w:rsidRPr="001C6EB9" w:rsidRDefault="0012749B" w:rsidP="00521E1B">
            <w:pPr>
              <w:pStyle w:val="TABLE-cell"/>
              <w:keepNext/>
              <w:jc w:val="center"/>
            </w:pPr>
            <w:r w:rsidRPr="001C6EB9">
              <w:t>m</w:t>
            </w:r>
          </w:p>
        </w:tc>
        <w:tc>
          <w:tcPr>
            <w:tcW w:w="3260" w:type="dxa"/>
            <w:tcBorders>
              <w:top w:val="single" w:sz="4" w:space="0" w:color="auto"/>
              <w:left w:val="single" w:sz="4" w:space="0" w:color="auto"/>
              <w:bottom w:val="single" w:sz="4" w:space="0" w:color="auto"/>
              <w:right w:val="single" w:sz="4" w:space="0" w:color="auto"/>
            </w:tcBorders>
          </w:tcPr>
          <w:p w14:paraId="773BF917" w14:textId="77777777" w:rsidR="0012749B" w:rsidRPr="001C6EB9" w:rsidRDefault="0012749B" w:rsidP="00521E1B">
            <w:pPr>
              <w:pStyle w:val="TABLE-cell"/>
              <w:keepNext/>
            </w:pPr>
          </w:p>
        </w:tc>
      </w:tr>
    </w:tbl>
    <w:p w14:paraId="0D82E43C" w14:textId="77777777" w:rsidR="00B67C8A" w:rsidRPr="001C6EB9" w:rsidRDefault="00B67C8A" w:rsidP="00B67C8A">
      <w:pPr>
        <w:pStyle w:val="NOTE"/>
        <w:rPr>
          <w:lang w:eastAsia="en-GB"/>
        </w:rPr>
      </w:pPr>
      <w:bookmarkStart w:id="2380" w:name="_SignatureAlgorithm"/>
      <w:bookmarkStart w:id="2381" w:name="_Ref380491539"/>
      <w:bookmarkStart w:id="2382" w:name="_Toc386027438"/>
      <w:bookmarkStart w:id="2383" w:name="_Toc392501283"/>
      <w:bookmarkStart w:id="2384" w:name="_Toc437856478"/>
      <w:bookmarkStart w:id="2385" w:name="_Ref339050529"/>
      <w:bookmarkStart w:id="2386" w:name="_Toc339091213"/>
      <w:bookmarkStart w:id="2387" w:name="_Ref339050366"/>
      <w:bookmarkEnd w:id="2380"/>
    </w:p>
    <w:p w14:paraId="717A7D8D" w14:textId="77777777" w:rsidR="0012749B" w:rsidRPr="001C6EB9" w:rsidRDefault="0012749B" w:rsidP="00176E93">
      <w:pPr>
        <w:pStyle w:val="Heading5"/>
        <w:rPr>
          <w:lang w:eastAsia="en-GB"/>
        </w:rPr>
      </w:pPr>
      <w:r w:rsidRPr="001C6EB9">
        <w:rPr>
          <w:lang w:eastAsia="en-GB"/>
        </w:rPr>
        <w:t>Serial number</w:t>
      </w:r>
      <w:bookmarkEnd w:id="2381"/>
      <w:bookmarkEnd w:id="2382"/>
      <w:bookmarkEnd w:id="2383"/>
      <w:bookmarkEnd w:id="2384"/>
      <w:r w:rsidRPr="001C6EB9">
        <w:fldChar w:fldCharType="begin"/>
      </w:r>
      <w:r w:rsidRPr="001C6EB9">
        <w:instrText xml:space="preserve"> XE "Certificate, </w:instrText>
      </w:r>
      <w:r w:rsidRPr="001C6EB9">
        <w:rPr>
          <w:lang w:eastAsia="en-GB"/>
        </w:rPr>
        <w:instrText>Serial number</w:instrText>
      </w:r>
      <w:r w:rsidRPr="001C6EB9">
        <w:instrText xml:space="preserve">" </w:instrText>
      </w:r>
      <w:r w:rsidRPr="001C6EB9">
        <w:fldChar w:fldCharType="end"/>
      </w:r>
    </w:p>
    <w:p w14:paraId="032F8D6D" w14:textId="77777777" w:rsidR="0012749B" w:rsidRPr="001C6EB9" w:rsidRDefault="0012749B" w:rsidP="00B67C8A">
      <w:pPr>
        <w:pStyle w:val="PARAGRAPH"/>
        <w:rPr>
          <w:lang w:eastAsia="en-GB"/>
        </w:rPr>
      </w:pPr>
      <w:r w:rsidRPr="001C6EB9">
        <w:rPr>
          <w:lang w:eastAsia="en-GB"/>
        </w:rPr>
        <w:t xml:space="preserve">As specified in </w:t>
      </w:r>
      <w:r w:rsidR="00BA3136" w:rsidRPr="001C6EB9">
        <w:rPr>
          <w:lang w:eastAsia="en-GB"/>
        </w:rPr>
        <w:fldChar w:fldCharType="begin" w:fldLock="1"/>
      </w:r>
      <w:r w:rsidR="00BA3136" w:rsidRPr="001C6EB9">
        <w:rPr>
          <w:lang w:eastAsia="en-GB"/>
        </w:rPr>
        <w:instrText xml:space="preserve"> REF RFC5280 \h </w:instrText>
      </w:r>
      <w:r w:rsidR="001C6EB9">
        <w:rPr>
          <w:lang w:eastAsia="en-GB"/>
        </w:rPr>
        <w:instrText xml:space="preserve"> \* MERGEFORMAT </w:instrText>
      </w:r>
      <w:r w:rsidR="00BA3136" w:rsidRPr="001C6EB9">
        <w:rPr>
          <w:lang w:eastAsia="en-GB"/>
        </w:rPr>
      </w:r>
      <w:r w:rsidR="00BA3136" w:rsidRPr="001C6EB9">
        <w:rPr>
          <w:lang w:eastAsia="en-GB"/>
        </w:rPr>
        <w:fldChar w:fldCharType="separate"/>
      </w:r>
      <w:r w:rsidR="00811F07" w:rsidRPr="001C6EB9">
        <w:rPr>
          <w:iCs/>
        </w:rPr>
        <w:t>RFC 5280</w:t>
      </w:r>
      <w:r w:rsidR="00BA3136" w:rsidRPr="001C6EB9">
        <w:rPr>
          <w:lang w:eastAsia="en-GB"/>
        </w:rPr>
        <w:fldChar w:fldCharType="end"/>
      </w:r>
      <w:r w:rsidR="008A7A41" w:rsidRPr="001C6EB9">
        <w:rPr>
          <w:lang w:eastAsia="en-GB"/>
        </w:rPr>
        <w:t>,</w:t>
      </w:r>
      <w:r w:rsidR="00BA3136" w:rsidRPr="001C6EB9">
        <w:rPr>
          <w:lang w:eastAsia="en-GB"/>
        </w:rPr>
        <w:t xml:space="preserve"> </w:t>
      </w:r>
      <w:r w:rsidR="008A7A41" w:rsidRPr="001C6EB9">
        <w:rPr>
          <w:lang w:eastAsia="en-GB"/>
        </w:rPr>
        <w:t>4.1.2.2</w:t>
      </w:r>
      <w:r w:rsidRPr="001C6EB9">
        <w:rPr>
          <w:lang w:eastAsia="en-GB"/>
        </w:rPr>
        <w:t xml:space="preserve"> the serial number MUST be a positive integer assigned by the CA to each certificate. It MUST be unique for each certificate issued by a given CA (i.e., the issuer name and serial number identify a unique certificate).</w:t>
      </w:r>
    </w:p>
    <w:p w14:paraId="5251442C" w14:textId="77777777" w:rsidR="0012749B" w:rsidRPr="001C6EB9" w:rsidRDefault="0012749B" w:rsidP="0012749B">
      <w:pPr>
        <w:pStyle w:val="PARAGRAPH"/>
        <w:rPr>
          <w:lang w:eastAsia="en-GB"/>
        </w:rPr>
      </w:pPr>
      <w:r w:rsidRPr="001C6EB9">
        <w:rPr>
          <w:lang w:eastAsia="en-GB"/>
        </w:rPr>
        <w:lastRenderedPageBreak/>
        <w:t xml:space="preserve">Certificate users MUST be able to handle </w:t>
      </w:r>
      <w:r w:rsidRPr="001C6EB9">
        <w:rPr>
          <w:rFonts w:ascii="Courier New" w:hAnsi="Courier New" w:cs="Courier New"/>
          <w:lang w:eastAsia="en-GB"/>
        </w:rPr>
        <w:t>serialNumber</w:t>
      </w:r>
      <w:r w:rsidRPr="001C6EB9">
        <w:rPr>
          <w:lang w:eastAsia="en-GB"/>
        </w:rPr>
        <w:t xml:space="preserve"> values up to 20 octets. Conforming CAs </w:t>
      </w:r>
      <w:r w:rsidR="004B103F" w:rsidRPr="001C6EB9">
        <w:rPr>
          <w:lang w:eastAsia="en-GB"/>
        </w:rPr>
        <w:t xml:space="preserve">MUST NOT </w:t>
      </w:r>
      <w:r w:rsidRPr="001C6EB9">
        <w:rPr>
          <w:lang w:eastAsia="en-GB"/>
        </w:rPr>
        <w:t xml:space="preserve">use </w:t>
      </w:r>
      <w:r w:rsidRPr="001C6EB9">
        <w:rPr>
          <w:rFonts w:ascii="Courier New" w:hAnsi="Courier New" w:cs="Courier New"/>
          <w:lang w:eastAsia="en-GB"/>
        </w:rPr>
        <w:t>serialNumber</w:t>
      </w:r>
      <w:r w:rsidRPr="001C6EB9">
        <w:rPr>
          <w:lang w:eastAsia="en-GB"/>
        </w:rPr>
        <w:t xml:space="preserve"> values longer than 20 octets.</w:t>
      </w:r>
    </w:p>
    <w:p w14:paraId="12B120F5" w14:textId="77777777" w:rsidR="0012749B" w:rsidRPr="001C6EB9" w:rsidRDefault="0012749B" w:rsidP="00176E93">
      <w:pPr>
        <w:pStyle w:val="Heading5"/>
        <w:rPr>
          <w:lang w:eastAsia="en-GB"/>
        </w:rPr>
      </w:pPr>
      <w:bookmarkStart w:id="2388" w:name="_Toc392501284"/>
      <w:bookmarkStart w:id="2389" w:name="_Toc386027439"/>
      <w:bookmarkStart w:id="2390" w:name="_Ref380495886"/>
      <w:bookmarkStart w:id="2391" w:name="_Toc437856479"/>
      <w:r w:rsidRPr="001C6EB9">
        <w:rPr>
          <w:lang w:eastAsia="en-GB"/>
        </w:rPr>
        <w:t>Issuer</w:t>
      </w:r>
      <w:r w:rsidRPr="001C6EB9">
        <w:fldChar w:fldCharType="begin"/>
      </w:r>
      <w:r w:rsidRPr="001C6EB9">
        <w:instrText xml:space="preserve"> XE "</w:instrText>
      </w:r>
      <w:r w:rsidRPr="001C6EB9">
        <w:rPr>
          <w:lang w:eastAsia="en-GB"/>
        </w:rPr>
        <w:instrText>Certificate, Issuer</w:instrText>
      </w:r>
      <w:r w:rsidRPr="001C6EB9">
        <w:instrText xml:space="preserve">" </w:instrText>
      </w:r>
      <w:r w:rsidRPr="001C6EB9">
        <w:fldChar w:fldCharType="end"/>
      </w:r>
      <w:r w:rsidRPr="001C6EB9">
        <w:rPr>
          <w:lang w:eastAsia="en-GB"/>
        </w:rPr>
        <w:t xml:space="preserve"> </w:t>
      </w:r>
      <w:r w:rsidRPr="001C6EB9">
        <w:t>and</w:t>
      </w:r>
      <w:r w:rsidRPr="001C6EB9">
        <w:rPr>
          <w:lang w:eastAsia="en-GB"/>
        </w:rPr>
        <w:t xml:space="preserve"> Subject</w:t>
      </w:r>
      <w:bookmarkEnd w:id="2385"/>
      <w:bookmarkEnd w:id="2386"/>
      <w:bookmarkEnd w:id="2388"/>
      <w:bookmarkEnd w:id="2389"/>
      <w:bookmarkEnd w:id="2390"/>
      <w:bookmarkEnd w:id="2391"/>
      <w:r w:rsidRPr="001C6EB9">
        <w:fldChar w:fldCharType="begin"/>
      </w:r>
      <w:r w:rsidRPr="001C6EB9">
        <w:instrText xml:space="preserve"> XE "</w:instrText>
      </w:r>
      <w:r w:rsidRPr="001C6EB9">
        <w:rPr>
          <w:lang w:eastAsia="en-GB"/>
        </w:rPr>
        <w:instrText>Certificate, Subject</w:instrText>
      </w:r>
      <w:r w:rsidRPr="001C6EB9">
        <w:instrText xml:space="preserve">" </w:instrText>
      </w:r>
      <w:r w:rsidRPr="001C6EB9">
        <w:fldChar w:fldCharType="end"/>
      </w:r>
    </w:p>
    <w:p w14:paraId="304A20BC" w14:textId="77777777" w:rsidR="0012749B" w:rsidRDefault="0012749B" w:rsidP="0012749B">
      <w:pPr>
        <w:pStyle w:val="PARAGRAPH"/>
        <w:rPr>
          <w:lang w:eastAsia="en-GB"/>
        </w:rPr>
      </w:pPr>
      <w:r>
        <w:rPr>
          <w:lang w:eastAsia="en-GB"/>
        </w:rPr>
        <w:t xml:space="preserve">The </w:t>
      </w:r>
      <w:r>
        <w:rPr>
          <w:rFonts w:ascii="Courier New" w:hAnsi="Courier New" w:cs="Courier New"/>
          <w:lang w:eastAsia="en-GB"/>
        </w:rPr>
        <w:t>Issuer</w:t>
      </w:r>
      <w:r>
        <w:rPr>
          <w:lang w:eastAsia="en-GB"/>
        </w:rPr>
        <w:t xml:space="preserve"> field identifies the entity that has signed and issued the certificate.</w:t>
      </w:r>
    </w:p>
    <w:p w14:paraId="26D69BF3" w14:textId="77777777" w:rsidR="0012749B" w:rsidRDefault="0012749B" w:rsidP="0012749B">
      <w:pPr>
        <w:pStyle w:val="PARAGRAPH"/>
        <w:rPr>
          <w:lang w:eastAsia="en-GB"/>
        </w:rPr>
      </w:pPr>
      <w:r>
        <w:rPr>
          <w:lang w:eastAsia="en-GB"/>
        </w:rPr>
        <w:t xml:space="preserve">The </w:t>
      </w:r>
      <w:r>
        <w:rPr>
          <w:rFonts w:ascii="Courier New" w:hAnsi="Courier New" w:cs="Courier New"/>
          <w:lang w:eastAsia="en-GB"/>
        </w:rPr>
        <w:t>Subject</w:t>
      </w:r>
      <w:r>
        <w:rPr>
          <w:lang w:eastAsia="en-GB"/>
        </w:rPr>
        <w:t xml:space="preserve"> field identifies the entity associated with the public key stored in the subject public key field. The subject name MAY be carried in the </w:t>
      </w:r>
      <w:r>
        <w:rPr>
          <w:rFonts w:ascii="Courier New" w:hAnsi="Courier New" w:cs="Courier New"/>
          <w:lang w:eastAsia="en-GB"/>
        </w:rPr>
        <w:t>Subject</w:t>
      </w:r>
      <w:r>
        <w:rPr>
          <w:lang w:eastAsia="en-GB"/>
        </w:rPr>
        <w:t xml:space="preserve"> field and/or the </w:t>
      </w:r>
      <w:r>
        <w:rPr>
          <w:rFonts w:ascii="Courier New" w:hAnsi="Courier New" w:cs="Courier New"/>
          <w:lang w:eastAsia="en-GB"/>
        </w:rPr>
        <w:t>subjectAltName</w:t>
      </w:r>
      <w:r>
        <w:rPr>
          <w:lang w:eastAsia="en-GB"/>
        </w:rPr>
        <w:t xml:space="preserve"> extension. If subject naming information is present only in the </w:t>
      </w:r>
      <w:r>
        <w:rPr>
          <w:rFonts w:ascii="Courier New" w:hAnsi="Courier New" w:cs="Courier New"/>
          <w:lang w:eastAsia="en-GB"/>
        </w:rPr>
        <w:t>subjectAltName</w:t>
      </w:r>
      <w:r>
        <w:rPr>
          <w:lang w:eastAsia="en-GB"/>
        </w:rPr>
        <w:t xml:space="preserve"> extension then the subject name MUST be an empty sequence and the </w:t>
      </w:r>
      <w:r>
        <w:rPr>
          <w:rFonts w:ascii="Courier New" w:hAnsi="Courier New" w:cs="Courier New"/>
          <w:lang w:eastAsia="en-GB"/>
        </w:rPr>
        <w:t>subjectAltName</w:t>
      </w:r>
      <w:r>
        <w:rPr>
          <w:lang w:eastAsia="en-GB"/>
        </w:rPr>
        <w:t xml:space="preserve"> extension MUST be critical. See </w:t>
      </w:r>
      <w:r>
        <w:fldChar w:fldCharType="begin" w:fldLock="1"/>
      </w:r>
      <w:r>
        <w:rPr>
          <w:lang w:eastAsia="en-GB"/>
        </w:rPr>
        <w:instrText xml:space="preserve"> REF _Ref380496365 \r \h </w:instrText>
      </w:r>
      <w:r>
        <w:fldChar w:fldCharType="separate"/>
      </w:r>
      <w:r w:rsidR="00811F07">
        <w:rPr>
          <w:lang w:eastAsia="en-GB"/>
        </w:rPr>
        <w:t>5.6.4.4.6</w:t>
      </w:r>
      <w:r>
        <w:fldChar w:fldCharType="end"/>
      </w:r>
      <w:r>
        <w:rPr>
          <w:lang w:eastAsia="en-GB"/>
        </w:rPr>
        <w:t>.</w:t>
      </w:r>
    </w:p>
    <w:p w14:paraId="12296FFA" w14:textId="158AAF89" w:rsidR="0012749B" w:rsidRDefault="0012749B" w:rsidP="0012749B">
      <w:pPr>
        <w:pStyle w:val="PARAGRAPH"/>
        <w:rPr>
          <w:lang w:eastAsia="en-GB"/>
        </w:rPr>
      </w:pPr>
      <w:r>
        <w:rPr>
          <w:lang w:eastAsia="en-GB"/>
        </w:rPr>
        <w:t xml:space="preserve">The naming scheme of the various entities of the PKI is shown in the following tables. The names shall be inserted in the </w:t>
      </w:r>
      <w:r>
        <w:rPr>
          <w:rFonts w:ascii="Courier New" w:hAnsi="Courier New" w:cs="Courier New"/>
          <w:lang w:eastAsia="en-GB"/>
        </w:rPr>
        <w:t>Issuer</w:t>
      </w:r>
      <w:r>
        <w:rPr>
          <w:lang w:eastAsia="en-GB"/>
        </w:rPr>
        <w:t xml:space="preserve"> or the </w:t>
      </w:r>
      <w:r>
        <w:rPr>
          <w:rFonts w:ascii="Courier New" w:hAnsi="Courier New" w:cs="Courier New"/>
          <w:lang w:eastAsia="en-GB"/>
        </w:rPr>
        <w:t xml:space="preserve">Subject </w:t>
      </w:r>
      <w:r>
        <w:rPr>
          <w:lang w:eastAsia="en-GB"/>
        </w:rPr>
        <w:t xml:space="preserve">field of the </w:t>
      </w:r>
      <w:r>
        <w:rPr>
          <w:rFonts w:ascii="Courier New" w:hAnsi="Courier New" w:cs="Courier New"/>
          <w:lang w:eastAsia="en-GB"/>
        </w:rPr>
        <w:t>tbsCertificate</w:t>
      </w:r>
      <w:r>
        <w:rPr>
          <w:lang w:eastAsia="en-GB"/>
        </w:rPr>
        <w:t xml:space="preserve"> as applicable.</w:t>
      </w:r>
      <w:r w:rsidR="006C49D9">
        <w:rPr>
          <w:lang w:eastAsia="en-GB"/>
        </w:rPr>
        <w:t xml:space="preserve"> See</w:t>
      </w:r>
      <w:r w:rsidR="00087D1A">
        <w:rPr>
          <w:lang w:eastAsia="en-GB"/>
        </w:rPr>
        <w:t xml:space="preserve"> </w:t>
      </w:r>
      <w:r w:rsidR="00087D1A">
        <w:rPr>
          <w:lang w:eastAsia="en-GB"/>
        </w:rPr>
        <w:fldChar w:fldCharType="begin"/>
      </w:r>
      <w:r w:rsidR="00087D1A">
        <w:rPr>
          <w:lang w:eastAsia="en-GB"/>
        </w:rPr>
        <w:instrText xml:space="preserve"> REF _Ref471921063 \h </w:instrText>
      </w:r>
      <w:r w:rsidR="00087D1A">
        <w:rPr>
          <w:lang w:eastAsia="en-GB"/>
        </w:rPr>
      </w:r>
      <w:r w:rsidR="00087D1A">
        <w:rPr>
          <w:lang w:eastAsia="en-GB"/>
        </w:rPr>
        <w:fldChar w:fldCharType="separate"/>
      </w:r>
      <w:r w:rsidR="00DC4BE9" w:rsidRPr="00087D1A">
        <w:t xml:space="preserve">Table </w:t>
      </w:r>
      <w:r w:rsidR="00DC4BE9">
        <w:rPr>
          <w:noProof/>
        </w:rPr>
        <w:t>15</w:t>
      </w:r>
      <w:r w:rsidR="00087D1A">
        <w:rPr>
          <w:lang w:eastAsia="en-GB"/>
        </w:rPr>
        <w:fldChar w:fldCharType="end"/>
      </w:r>
      <w:r w:rsidR="00087D1A">
        <w:rPr>
          <w:lang w:eastAsia="en-GB"/>
        </w:rPr>
        <w:t xml:space="preserve">, </w:t>
      </w:r>
      <w:r w:rsidR="00087D1A">
        <w:rPr>
          <w:lang w:eastAsia="en-GB"/>
        </w:rPr>
        <w:fldChar w:fldCharType="begin"/>
      </w:r>
      <w:r w:rsidR="00087D1A">
        <w:rPr>
          <w:lang w:eastAsia="en-GB"/>
        </w:rPr>
        <w:instrText xml:space="preserve"> REF _Ref471921065 \h </w:instrText>
      </w:r>
      <w:r w:rsidR="00087D1A">
        <w:rPr>
          <w:lang w:eastAsia="en-GB"/>
        </w:rPr>
      </w:r>
      <w:r w:rsidR="00087D1A">
        <w:rPr>
          <w:lang w:eastAsia="en-GB"/>
        </w:rPr>
        <w:fldChar w:fldCharType="separate"/>
      </w:r>
      <w:r w:rsidR="00DC4BE9" w:rsidRPr="00087D1A">
        <w:t xml:space="preserve">Table </w:t>
      </w:r>
      <w:r w:rsidR="00DC4BE9">
        <w:rPr>
          <w:noProof/>
        </w:rPr>
        <w:t>16</w:t>
      </w:r>
      <w:r w:rsidR="00087D1A">
        <w:rPr>
          <w:lang w:eastAsia="en-GB"/>
        </w:rPr>
        <w:fldChar w:fldCharType="end"/>
      </w:r>
      <w:r w:rsidR="00087D1A">
        <w:rPr>
          <w:lang w:eastAsia="en-GB"/>
        </w:rPr>
        <w:t xml:space="preserve"> and </w:t>
      </w:r>
      <w:r w:rsidR="00087D1A">
        <w:rPr>
          <w:lang w:eastAsia="en-GB"/>
        </w:rPr>
        <w:fldChar w:fldCharType="begin"/>
      </w:r>
      <w:r w:rsidR="00087D1A">
        <w:rPr>
          <w:lang w:eastAsia="en-GB"/>
        </w:rPr>
        <w:instrText xml:space="preserve"> REF _Ref382309575 \h </w:instrText>
      </w:r>
      <w:r w:rsidR="00087D1A">
        <w:rPr>
          <w:lang w:eastAsia="en-GB"/>
        </w:rPr>
      </w:r>
      <w:r w:rsidR="00087D1A">
        <w:rPr>
          <w:lang w:eastAsia="en-GB"/>
        </w:rPr>
        <w:fldChar w:fldCharType="separate"/>
      </w:r>
      <w:r w:rsidR="00DC4BE9" w:rsidRPr="00087D1A">
        <w:t xml:space="preserve">Table </w:t>
      </w:r>
      <w:r w:rsidR="00DC4BE9">
        <w:rPr>
          <w:noProof/>
        </w:rPr>
        <w:t>17</w:t>
      </w:r>
      <w:r w:rsidR="00087D1A">
        <w:rPr>
          <w:lang w:eastAsia="en-GB"/>
        </w:rPr>
        <w:fldChar w:fldCharType="end"/>
      </w:r>
      <w:r w:rsidR="00087D1A">
        <w:rPr>
          <w:lang w:eastAsia="en-GB"/>
        </w:rPr>
        <w:t>.</w:t>
      </w:r>
    </w:p>
    <w:p w14:paraId="5AB99439" w14:textId="4CDF783D" w:rsidR="0012749B" w:rsidRPr="00087D1A" w:rsidRDefault="0012749B" w:rsidP="00B67C8A">
      <w:pPr>
        <w:pStyle w:val="TABLE-title"/>
      </w:pPr>
      <w:bookmarkStart w:id="2392" w:name="_Ref471921063"/>
      <w:bookmarkStart w:id="2393" w:name="_Toc373340420"/>
      <w:bookmarkStart w:id="2394" w:name="_Toc342993527"/>
      <w:bookmarkStart w:id="2395" w:name="_Toc339092092"/>
      <w:bookmarkStart w:id="2396" w:name="_Toc339091665"/>
      <w:bookmarkStart w:id="2397" w:name="_Toc339091573"/>
      <w:bookmarkStart w:id="2398" w:name="_Toc339091480"/>
      <w:bookmarkStart w:id="2399" w:name="_Toc392501884"/>
      <w:bookmarkStart w:id="2400" w:name="_Toc386035074"/>
      <w:bookmarkStart w:id="2401" w:name="_Toc437856746"/>
      <w:bookmarkStart w:id="2402" w:name="_Toc97127457"/>
      <w:r w:rsidRPr="00087D1A">
        <w:t xml:space="preserve">Table </w:t>
      </w:r>
      <w:fldSimple w:instr=" SEQ Table \* ARABIC ">
        <w:r w:rsidR="00DC4BE9">
          <w:rPr>
            <w:noProof/>
          </w:rPr>
          <w:t>15</w:t>
        </w:r>
      </w:fldSimple>
      <w:bookmarkEnd w:id="2392"/>
      <w:r w:rsidRPr="00087D1A">
        <w:t xml:space="preserve"> – Naming scheme for the Root-CA instance</w:t>
      </w:r>
      <w:bookmarkEnd w:id="2393"/>
      <w:bookmarkEnd w:id="2394"/>
      <w:bookmarkEnd w:id="2395"/>
      <w:bookmarkEnd w:id="2396"/>
      <w:bookmarkEnd w:id="2397"/>
      <w:bookmarkEnd w:id="2398"/>
      <w:r w:rsidRPr="00087D1A">
        <w:t xml:space="preserve"> (informative)</w:t>
      </w:r>
      <w:bookmarkEnd w:id="2399"/>
      <w:bookmarkEnd w:id="2400"/>
      <w:bookmarkEnd w:id="2401"/>
      <w:bookmarkEnd w:id="2402"/>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1"/>
        <w:gridCol w:w="1677"/>
        <w:gridCol w:w="840"/>
        <w:gridCol w:w="1514"/>
        <w:gridCol w:w="2978"/>
      </w:tblGrid>
      <w:tr w:rsidR="0012749B" w:rsidRPr="00087D1A" w14:paraId="0507B3EF" w14:textId="77777777" w:rsidTr="00B67C8A">
        <w:trPr>
          <w:cantSplit/>
          <w:jc w:val="center"/>
        </w:trPr>
        <w:tc>
          <w:tcPr>
            <w:tcW w:w="2061" w:type="dxa"/>
            <w:tcBorders>
              <w:top w:val="single" w:sz="4" w:space="0" w:color="auto"/>
              <w:left w:val="single" w:sz="4" w:space="0" w:color="auto"/>
              <w:bottom w:val="single" w:sz="4" w:space="0" w:color="auto"/>
              <w:right w:val="single" w:sz="4" w:space="0" w:color="auto"/>
            </w:tcBorders>
            <w:shd w:val="clear" w:color="auto" w:fill="BFBFBF"/>
            <w:hideMark/>
          </w:tcPr>
          <w:p w14:paraId="1C7836B6" w14:textId="77777777" w:rsidR="0012749B" w:rsidRPr="00087D1A" w:rsidRDefault="0012749B" w:rsidP="00521E1B">
            <w:pPr>
              <w:pStyle w:val="TABLE-col-heading"/>
            </w:pPr>
            <w:r w:rsidRPr="00087D1A">
              <w:t>Attribute</w:t>
            </w:r>
          </w:p>
        </w:tc>
        <w:tc>
          <w:tcPr>
            <w:tcW w:w="1677" w:type="dxa"/>
            <w:tcBorders>
              <w:top w:val="single" w:sz="4" w:space="0" w:color="auto"/>
              <w:left w:val="single" w:sz="4" w:space="0" w:color="auto"/>
              <w:bottom w:val="single" w:sz="4" w:space="0" w:color="auto"/>
              <w:right w:val="single" w:sz="4" w:space="0" w:color="auto"/>
            </w:tcBorders>
            <w:shd w:val="clear" w:color="auto" w:fill="BFBFBF"/>
            <w:hideMark/>
          </w:tcPr>
          <w:p w14:paraId="4AD79C17" w14:textId="77777777" w:rsidR="0012749B" w:rsidRPr="00087D1A" w:rsidRDefault="0012749B" w:rsidP="00521E1B">
            <w:pPr>
              <w:pStyle w:val="TABLE-col-heading"/>
            </w:pPr>
            <w:r w:rsidRPr="00087D1A">
              <w:t>Abbreviation</w:t>
            </w:r>
          </w:p>
        </w:tc>
        <w:tc>
          <w:tcPr>
            <w:tcW w:w="840" w:type="dxa"/>
            <w:tcBorders>
              <w:top w:val="single" w:sz="4" w:space="0" w:color="auto"/>
              <w:left w:val="single" w:sz="4" w:space="0" w:color="auto"/>
              <w:bottom w:val="single" w:sz="4" w:space="0" w:color="auto"/>
              <w:right w:val="single" w:sz="4" w:space="0" w:color="auto"/>
            </w:tcBorders>
            <w:shd w:val="clear" w:color="auto" w:fill="BFBFBF"/>
            <w:hideMark/>
          </w:tcPr>
          <w:p w14:paraId="4C8BEC21" w14:textId="77777777" w:rsidR="0012749B" w:rsidRPr="00087D1A" w:rsidRDefault="0012749B" w:rsidP="00521E1B">
            <w:pPr>
              <w:pStyle w:val="TABLE-col-heading"/>
            </w:pPr>
            <w:r w:rsidRPr="00087D1A">
              <w:t>m/x/o</w:t>
            </w:r>
          </w:p>
        </w:tc>
        <w:tc>
          <w:tcPr>
            <w:tcW w:w="1514" w:type="dxa"/>
            <w:tcBorders>
              <w:top w:val="single" w:sz="4" w:space="0" w:color="auto"/>
              <w:left w:val="single" w:sz="4" w:space="0" w:color="auto"/>
              <w:bottom w:val="single" w:sz="4" w:space="0" w:color="auto"/>
              <w:right w:val="single" w:sz="4" w:space="0" w:color="auto"/>
            </w:tcBorders>
            <w:shd w:val="clear" w:color="auto" w:fill="BFBFBF"/>
            <w:hideMark/>
          </w:tcPr>
          <w:p w14:paraId="2EEE9CA9" w14:textId="77777777" w:rsidR="0012749B" w:rsidRPr="00087D1A" w:rsidRDefault="0012749B" w:rsidP="00521E1B">
            <w:pPr>
              <w:pStyle w:val="TABLE-col-heading"/>
            </w:pPr>
            <w:r w:rsidRPr="00087D1A">
              <w:t>Name</w:t>
            </w:r>
          </w:p>
        </w:tc>
        <w:tc>
          <w:tcPr>
            <w:tcW w:w="2978" w:type="dxa"/>
            <w:tcBorders>
              <w:top w:val="single" w:sz="4" w:space="0" w:color="auto"/>
              <w:left w:val="single" w:sz="4" w:space="0" w:color="auto"/>
              <w:bottom w:val="single" w:sz="4" w:space="0" w:color="auto"/>
              <w:right w:val="single" w:sz="4" w:space="0" w:color="auto"/>
            </w:tcBorders>
            <w:shd w:val="clear" w:color="auto" w:fill="BFBFBF"/>
            <w:hideMark/>
          </w:tcPr>
          <w:p w14:paraId="12FCBDBD" w14:textId="77777777" w:rsidR="0012749B" w:rsidRPr="00087D1A" w:rsidRDefault="0012749B" w:rsidP="00521E1B">
            <w:pPr>
              <w:pStyle w:val="TABLE-col-heading"/>
            </w:pPr>
            <w:r w:rsidRPr="00087D1A">
              <w:t>Comment</w:t>
            </w:r>
          </w:p>
        </w:tc>
      </w:tr>
      <w:tr w:rsidR="0012749B" w:rsidRPr="00087D1A" w14:paraId="0E3E9C8D" w14:textId="77777777" w:rsidTr="00B67C8A">
        <w:trPr>
          <w:cantSplit/>
          <w:jc w:val="center"/>
        </w:trPr>
        <w:tc>
          <w:tcPr>
            <w:tcW w:w="2061" w:type="dxa"/>
            <w:tcBorders>
              <w:top w:val="single" w:sz="4" w:space="0" w:color="auto"/>
              <w:left w:val="single" w:sz="4" w:space="0" w:color="auto"/>
              <w:bottom w:val="single" w:sz="4" w:space="0" w:color="auto"/>
              <w:right w:val="single" w:sz="4" w:space="0" w:color="auto"/>
            </w:tcBorders>
            <w:hideMark/>
          </w:tcPr>
          <w:p w14:paraId="138E9B1D" w14:textId="77777777" w:rsidR="0012749B" w:rsidRPr="00087D1A" w:rsidRDefault="0012749B" w:rsidP="00521E1B">
            <w:pPr>
              <w:pStyle w:val="TABLE-cell"/>
              <w:keepNext/>
            </w:pPr>
            <w:r w:rsidRPr="00087D1A">
              <w:rPr>
                <w:rFonts w:ascii="Courier New" w:hAnsi="Courier New" w:cs="Courier New"/>
                <w:spacing w:val="0"/>
                <w:lang w:eastAsia="en-GB"/>
              </w:rPr>
              <w:t>Common Name</w:t>
            </w:r>
            <w:r w:rsidRPr="00087D1A">
              <w:fldChar w:fldCharType="begin"/>
            </w:r>
            <w:r w:rsidRPr="00087D1A">
              <w:instrText xml:space="preserve"> XE "</w:instrText>
            </w:r>
            <w:r w:rsidRPr="00087D1A">
              <w:rPr>
                <w:rFonts w:ascii="Courier New" w:hAnsi="Courier New" w:cs="Courier New"/>
                <w:spacing w:val="0"/>
                <w:lang w:eastAsia="en-GB"/>
              </w:rPr>
              <w:instrText>Common Name</w:instrText>
            </w:r>
            <w:r w:rsidRPr="00087D1A">
              <w:instrText xml:space="preserve">" </w:instrText>
            </w:r>
            <w:r w:rsidRPr="00087D1A">
              <w:fldChar w:fldCharType="end"/>
            </w:r>
          </w:p>
        </w:tc>
        <w:tc>
          <w:tcPr>
            <w:tcW w:w="1677" w:type="dxa"/>
            <w:tcBorders>
              <w:top w:val="single" w:sz="4" w:space="0" w:color="auto"/>
              <w:left w:val="single" w:sz="4" w:space="0" w:color="auto"/>
              <w:bottom w:val="single" w:sz="4" w:space="0" w:color="auto"/>
              <w:right w:val="single" w:sz="4" w:space="0" w:color="auto"/>
            </w:tcBorders>
            <w:hideMark/>
          </w:tcPr>
          <w:p w14:paraId="60E15F5B" w14:textId="77777777" w:rsidR="0012749B" w:rsidRPr="00087D1A" w:rsidRDefault="0012749B" w:rsidP="00521E1B">
            <w:pPr>
              <w:pStyle w:val="TABLE-cell"/>
              <w:keepNext/>
            </w:pPr>
            <w:r w:rsidRPr="00087D1A">
              <w:t>CN</w:t>
            </w:r>
          </w:p>
        </w:tc>
        <w:tc>
          <w:tcPr>
            <w:tcW w:w="840" w:type="dxa"/>
            <w:tcBorders>
              <w:top w:val="single" w:sz="4" w:space="0" w:color="auto"/>
              <w:left w:val="single" w:sz="4" w:space="0" w:color="auto"/>
              <w:bottom w:val="single" w:sz="4" w:space="0" w:color="auto"/>
              <w:right w:val="single" w:sz="4" w:space="0" w:color="auto"/>
            </w:tcBorders>
            <w:hideMark/>
          </w:tcPr>
          <w:p w14:paraId="41140C43" w14:textId="77777777" w:rsidR="0012749B" w:rsidRPr="00087D1A" w:rsidRDefault="0012749B" w:rsidP="00521E1B">
            <w:pPr>
              <w:pStyle w:val="TABLE-cell"/>
              <w:keepNext/>
              <w:jc w:val="center"/>
            </w:pPr>
            <w:r w:rsidRPr="00087D1A">
              <w:t>m</w:t>
            </w:r>
          </w:p>
        </w:tc>
        <w:tc>
          <w:tcPr>
            <w:tcW w:w="1514" w:type="dxa"/>
            <w:tcBorders>
              <w:top w:val="single" w:sz="4" w:space="0" w:color="auto"/>
              <w:left w:val="single" w:sz="4" w:space="0" w:color="auto"/>
              <w:bottom w:val="single" w:sz="4" w:space="0" w:color="auto"/>
              <w:right w:val="single" w:sz="4" w:space="0" w:color="auto"/>
            </w:tcBorders>
            <w:hideMark/>
          </w:tcPr>
          <w:p w14:paraId="392736E3" w14:textId="77777777" w:rsidR="0012749B" w:rsidRPr="00087D1A" w:rsidRDefault="0012749B" w:rsidP="00521E1B">
            <w:pPr>
              <w:pStyle w:val="TABLE-cell"/>
              <w:keepNext/>
            </w:pPr>
            <w:r w:rsidRPr="00087D1A">
              <w:t>&lt;Root-CA&gt;</w:t>
            </w:r>
          </w:p>
        </w:tc>
        <w:tc>
          <w:tcPr>
            <w:tcW w:w="2978" w:type="dxa"/>
            <w:tcBorders>
              <w:top w:val="single" w:sz="4" w:space="0" w:color="auto"/>
              <w:left w:val="single" w:sz="4" w:space="0" w:color="auto"/>
              <w:bottom w:val="single" w:sz="4" w:space="0" w:color="auto"/>
              <w:right w:val="single" w:sz="4" w:space="0" w:color="auto"/>
            </w:tcBorders>
            <w:hideMark/>
          </w:tcPr>
          <w:p w14:paraId="3071866C" w14:textId="77777777" w:rsidR="0012749B" w:rsidRPr="00087D1A" w:rsidRDefault="0012749B" w:rsidP="00521E1B">
            <w:pPr>
              <w:pStyle w:val="TABLE-cell"/>
              <w:keepNext/>
            </w:pPr>
            <w:r w:rsidRPr="00087D1A">
              <w:t>Name of Root-CA</w:t>
            </w:r>
          </w:p>
        </w:tc>
      </w:tr>
      <w:tr w:rsidR="0012749B" w:rsidRPr="00087D1A" w14:paraId="12DFA26D" w14:textId="77777777" w:rsidTr="00B67C8A">
        <w:trPr>
          <w:cantSplit/>
          <w:jc w:val="center"/>
        </w:trPr>
        <w:tc>
          <w:tcPr>
            <w:tcW w:w="2061" w:type="dxa"/>
            <w:tcBorders>
              <w:top w:val="single" w:sz="4" w:space="0" w:color="auto"/>
              <w:left w:val="single" w:sz="4" w:space="0" w:color="auto"/>
              <w:bottom w:val="single" w:sz="4" w:space="0" w:color="auto"/>
              <w:right w:val="single" w:sz="4" w:space="0" w:color="auto"/>
            </w:tcBorders>
            <w:hideMark/>
          </w:tcPr>
          <w:p w14:paraId="1308935C" w14:textId="77777777" w:rsidR="0012749B" w:rsidRPr="00087D1A" w:rsidRDefault="0012749B" w:rsidP="00521E1B">
            <w:pPr>
              <w:pStyle w:val="TABLE-cell"/>
              <w:keepNext/>
            </w:pPr>
            <w:r w:rsidRPr="00087D1A">
              <w:rPr>
                <w:rFonts w:ascii="Courier New" w:hAnsi="Courier New" w:cs="Courier New"/>
                <w:spacing w:val="0"/>
                <w:lang w:eastAsia="en-GB"/>
              </w:rPr>
              <w:t>Organization</w:t>
            </w:r>
            <w:r w:rsidRPr="00087D1A">
              <w:fldChar w:fldCharType="begin"/>
            </w:r>
            <w:r w:rsidRPr="00087D1A">
              <w:instrText xml:space="preserve"> XE "</w:instrText>
            </w:r>
            <w:r w:rsidRPr="00087D1A">
              <w:rPr>
                <w:rFonts w:ascii="Courier New" w:hAnsi="Courier New" w:cs="Courier New"/>
                <w:spacing w:val="0"/>
                <w:lang w:eastAsia="en-GB"/>
              </w:rPr>
              <w:instrText>Organization</w:instrText>
            </w:r>
            <w:r w:rsidRPr="00087D1A">
              <w:instrText xml:space="preserve">" </w:instrText>
            </w:r>
            <w:r w:rsidRPr="00087D1A">
              <w:fldChar w:fldCharType="end"/>
            </w:r>
          </w:p>
        </w:tc>
        <w:tc>
          <w:tcPr>
            <w:tcW w:w="1677" w:type="dxa"/>
            <w:tcBorders>
              <w:top w:val="single" w:sz="4" w:space="0" w:color="auto"/>
              <w:left w:val="single" w:sz="4" w:space="0" w:color="auto"/>
              <w:bottom w:val="single" w:sz="4" w:space="0" w:color="auto"/>
              <w:right w:val="single" w:sz="4" w:space="0" w:color="auto"/>
            </w:tcBorders>
            <w:hideMark/>
          </w:tcPr>
          <w:p w14:paraId="4B09E47F" w14:textId="77777777" w:rsidR="0012749B" w:rsidRPr="00087D1A" w:rsidRDefault="0012749B" w:rsidP="00521E1B">
            <w:pPr>
              <w:pStyle w:val="TABLE-cell"/>
              <w:keepNext/>
            </w:pPr>
            <w:r w:rsidRPr="00087D1A">
              <w:t>O</w:t>
            </w:r>
          </w:p>
        </w:tc>
        <w:tc>
          <w:tcPr>
            <w:tcW w:w="840" w:type="dxa"/>
            <w:tcBorders>
              <w:top w:val="single" w:sz="4" w:space="0" w:color="auto"/>
              <w:left w:val="single" w:sz="4" w:space="0" w:color="auto"/>
              <w:bottom w:val="single" w:sz="4" w:space="0" w:color="auto"/>
              <w:right w:val="single" w:sz="4" w:space="0" w:color="auto"/>
            </w:tcBorders>
            <w:hideMark/>
          </w:tcPr>
          <w:p w14:paraId="558FBF31" w14:textId="77777777" w:rsidR="0012749B" w:rsidRPr="00087D1A" w:rsidRDefault="0012749B" w:rsidP="00521E1B">
            <w:pPr>
              <w:pStyle w:val="TABLE-cell"/>
              <w:keepNext/>
              <w:jc w:val="center"/>
            </w:pPr>
            <w:r w:rsidRPr="00087D1A">
              <w:t>o</w:t>
            </w:r>
          </w:p>
        </w:tc>
        <w:tc>
          <w:tcPr>
            <w:tcW w:w="1514" w:type="dxa"/>
            <w:tcBorders>
              <w:top w:val="single" w:sz="4" w:space="0" w:color="auto"/>
              <w:left w:val="single" w:sz="4" w:space="0" w:color="auto"/>
              <w:bottom w:val="single" w:sz="4" w:space="0" w:color="auto"/>
              <w:right w:val="single" w:sz="4" w:space="0" w:color="auto"/>
            </w:tcBorders>
            <w:hideMark/>
          </w:tcPr>
          <w:p w14:paraId="06A69997" w14:textId="77777777" w:rsidR="0012749B" w:rsidRPr="00087D1A" w:rsidRDefault="0012749B" w:rsidP="00521E1B">
            <w:pPr>
              <w:pStyle w:val="TABLE-cell"/>
              <w:keepNext/>
            </w:pPr>
            <w:r w:rsidRPr="00087D1A">
              <w:t>&lt;PKI-Name&gt;</w:t>
            </w:r>
          </w:p>
        </w:tc>
        <w:tc>
          <w:tcPr>
            <w:tcW w:w="2978" w:type="dxa"/>
            <w:tcBorders>
              <w:top w:val="single" w:sz="4" w:space="0" w:color="auto"/>
              <w:left w:val="single" w:sz="4" w:space="0" w:color="auto"/>
              <w:bottom w:val="single" w:sz="4" w:space="0" w:color="auto"/>
              <w:right w:val="single" w:sz="4" w:space="0" w:color="auto"/>
            </w:tcBorders>
            <w:hideMark/>
          </w:tcPr>
          <w:p w14:paraId="405EE0B7" w14:textId="77777777" w:rsidR="0012749B" w:rsidRPr="00087D1A" w:rsidRDefault="0012749B" w:rsidP="00521E1B">
            <w:pPr>
              <w:pStyle w:val="TABLE-cell"/>
              <w:keepNext/>
            </w:pPr>
            <w:r w:rsidRPr="00087D1A">
              <w:t>Name of PKI</w:t>
            </w:r>
          </w:p>
        </w:tc>
      </w:tr>
      <w:tr w:rsidR="0012749B" w:rsidRPr="00087D1A" w14:paraId="7B2FDE38" w14:textId="77777777" w:rsidTr="00B67C8A">
        <w:trPr>
          <w:cantSplit/>
          <w:jc w:val="center"/>
        </w:trPr>
        <w:tc>
          <w:tcPr>
            <w:tcW w:w="2061" w:type="dxa"/>
            <w:tcBorders>
              <w:top w:val="single" w:sz="4" w:space="0" w:color="auto"/>
              <w:left w:val="single" w:sz="4" w:space="0" w:color="auto"/>
              <w:bottom w:val="single" w:sz="4" w:space="0" w:color="auto"/>
              <w:right w:val="single" w:sz="4" w:space="0" w:color="auto"/>
            </w:tcBorders>
            <w:hideMark/>
          </w:tcPr>
          <w:p w14:paraId="2866F030" w14:textId="77777777" w:rsidR="0012749B" w:rsidRPr="00087D1A" w:rsidRDefault="0012749B" w:rsidP="00521E1B">
            <w:pPr>
              <w:pStyle w:val="TABLE-cell"/>
              <w:keepNext/>
            </w:pPr>
            <w:r w:rsidRPr="00087D1A">
              <w:rPr>
                <w:rFonts w:ascii="Courier New" w:hAnsi="Courier New" w:cs="Courier New"/>
                <w:spacing w:val="0"/>
                <w:lang w:eastAsia="en-GB"/>
              </w:rPr>
              <w:t>Organizational Unit</w:t>
            </w:r>
            <w:r w:rsidRPr="00087D1A">
              <w:fldChar w:fldCharType="begin"/>
            </w:r>
            <w:r w:rsidRPr="00087D1A">
              <w:instrText xml:space="preserve"> XE "</w:instrText>
            </w:r>
            <w:r w:rsidRPr="00087D1A">
              <w:rPr>
                <w:rFonts w:ascii="Courier New" w:hAnsi="Courier New" w:cs="Courier New"/>
                <w:spacing w:val="0"/>
                <w:lang w:eastAsia="en-GB"/>
              </w:rPr>
              <w:instrText>Organizational Unit</w:instrText>
            </w:r>
            <w:r w:rsidRPr="00087D1A">
              <w:instrText xml:space="preserve">" </w:instrText>
            </w:r>
            <w:r w:rsidRPr="00087D1A">
              <w:fldChar w:fldCharType="end"/>
            </w:r>
          </w:p>
        </w:tc>
        <w:tc>
          <w:tcPr>
            <w:tcW w:w="1677" w:type="dxa"/>
            <w:tcBorders>
              <w:top w:val="single" w:sz="4" w:space="0" w:color="auto"/>
              <w:left w:val="single" w:sz="4" w:space="0" w:color="auto"/>
              <w:bottom w:val="single" w:sz="4" w:space="0" w:color="auto"/>
              <w:right w:val="single" w:sz="4" w:space="0" w:color="auto"/>
            </w:tcBorders>
            <w:hideMark/>
          </w:tcPr>
          <w:p w14:paraId="10192AF2" w14:textId="77777777" w:rsidR="0012749B" w:rsidRPr="00087D1A" w:rsidRDefault="0012749B" w:rsidP="00521E1B">
            <w:pPr>
              <w:pStyle w:val="TABLE-cell"/>
              <w:keepNext/>
            </w:pPr>
            <w:r w:rsidRPr="00087D1A">
              <w:t>OU</w:t>
            </w:r>
          </w:p>
        </w:tc>
        <w:tc>
          <w:tcPr>
            <w:tcW w:w="840" w:type="dxa"/>
            <w:tcBorders>
              <w:top w:val="single" w:sz="4" w:space="0" w:color="auto"/>
              <w:left w:val="single" w:sz="4" w:space="0" w:color="auto"/>
              <w:bottom w:val="single" w:sz="4" w:space="0" w:color="auto"/>
              <w:right w:val="single" w:sz="4" w:space="0" w:color="auto"/>
            </w:tcBorders>
            <w:hideMark/>
          </w:tcPr>
          <w:p w14:paraId="309140A9" w14:textId="77777777" w:rsidR="0012749B" w:rsidRPr="00087D1A" w:rsidRDefault="0012749B" w:rsidP="00521E1B">
            <w:pPr>
              <w:pStyle w:val="TABLE-cell"/>
              <w:keepNext/>
              <w:jc w:val="center"/>
            </w:pPr>
            <w:r w:rsidRPr="00087D1A">
              <w:t>o</w:t>
            </w:r>
          </w:p>
        </w:tc>
        <w:tc>
          <w:tcPr>
            <w:tcW w:w="1514" w:type="dxa"/>
            <w:tcBorders>
              <w:top w:val="single" w:sz="4" w:space="0" w:color="auto"/>
              <w:left w:val="single" w:sz="4" w:space="0" w:color="auto"/>
              <w:bottom w:val="single" w:sz="4" w:space="0" w:color="auto"/>
              <w:right w:val="single" w:sz="4" w:space="0" w:color="auto"/>
            </w:tcBorders>
          </w:tcPr>
          <w:p w14:paraId="4F6A5674" w14:textId="77777777" w:rsidR="0012749B" w:rsidRPr="00087D1A" w:rsidRDefault="0012749B" w:rsidP="00521E1B">
            <w:pPr>
              <w:pStyle w:val="TABLE-cell"/>
              <w:keepNext/>
            </w:pPr>
          </w:p>
        </w:tc>
        <w:tc>
          <w:tcPr>
            <w:tcW w:w="2978" w:type="dxa"/>
            <w:tcBorders>
              <w:top w:val="single" w:sz="4" w:space="0" w:color="auto"/>
              <w:left w:val="single" w:sz="4" w:space="0" w:color="auto"/>
              <w:bottom w:val="single" w:sz="4" w:space="0" w:color="auto"/>
              <w:right w:val="single" w:sz="4" w:space="0" w:color="auto"/>
            </w:tcBorders>
            <w:hideMark/>
          </w:tcPr>
          <w:p w14:paraId="3D838FC9" w14:textId="77777777" w:rsidR="0012749B" w:rsidRPr="00087D1A" w:rsidRDefault="0012749B" w:rsidP="00521E1B">
            <w:pPr>
              <w:pStyle w:val="TABLE-cell"/>
              <w:keepNext/>
            </w:pPr>
            <w:r w:rsidRPr="00087D1A">
              <w:t>Name of organizational unit</w:t>
            </w:r>
          </w:p>
        </w:tc>
      </w:tr>
      <w:tr w:rsidR="0012749B" w:rsidRPr="00087D1A" w14:paraId="7EFB84D1" w14:textId="77777777" w:rsidTr="00B67C8A">
        <w:trPr>
          <w:cantSplit/>
          <w:jc w:val="center"/>
        </w:trPr>
        <w:tc>
          <w:tcPr>
            <w:tcW w:w="2061" w:type="dxa"/>
            <w:tcBorders>
              <w:top w:val="single" w:sz="4" w:space="0" w:color="auto"/>
              <w:left w:val="single" w:sz="4" w:space="0" w:color="auto"/>
              <w:bottom w:val="single" w:sz="4" w:space="0" w:color="auto"/>
              <w:right w:val="single" w:sz="4" w:space="0" w:color="auto"/>
            </w:tcBorders>
            <w:hideMark/>
          </w:tcPr>
          <w:p w14:paraId="766D0021" w14:textId="77777777" w:rsidR="0012749B" w:rsidRPr="00087D1A" w:rsidRDefault="0012749B" w:rsidP="00521E1B">
            <w:pPr>
              <w:pStyle w:val="TABLE-cell"/>
              <w:keepNext/>
            </w:pPr>
            <w:r w:rsidRPr="00087D1A">
              <w:rPr>
                <w:rFonts w:ascii="Courier New" w:hAnsi="Courier New" w:cs="Courier New"/>
                <w:spacing w:val="0"/>
                <w:lang w:eastAsia="en-GB"/>
              </w:rPr>
              <w:t>Country</w:t>
            </w:r>
            <w:r w:rsidRPr="00087D1A">
              <w:fldChar w:fldCharType="begin"/>
            </w:r>
            <w:r w:rsidRPr="00087D1A">
              <w:instrText xml:space="preserve"> XE "</w:instrText>
            </w:r>
            <w:r w:rsidRPr="00087D1A">
              <w:rPr>
                <w:rFonts w:ascii="Courier New" w:hAnsi="Courier New" w:cs="Courier New"/>
                <w:spacing w:val="0"/>
                <w:lang w:eastAsia="en-GB"/>
              </w:rPr>
              <w:instrText>Country</w:instrText>
            </w:r>
            <w:r w:rsidRPr="00087D1A">
              <w:instrText xml:space="preserve">" </w:instrText>
            </w:r>
            <w:r w:rsidRPr="00087D1A">
              <w:fldChar w:fldCharType="end"/>
            </w:r>
          </w:p>
        </w:tc>
        <w:tc>
          <w:tcPr>
            <w:tcW w:w="1677" w:type="dxa"/>
            <w:tcBorders>
              <w:top w:val="single" w:sz="4" w:space="0" w:color="auto"/>
              <w:left w:val="single" w:sz="4" w:space="0" w:color="auto"/>
              <w:bottom w:val="single" w:sz="4" w:space="0" w:color="auto"/>
              <w:right w:val="single" w:sz="4" w:space="0" w:color="auto"/>
            </w:tcBorders>
            <w:hideMark/>
          </w:tcPr>
          <w:p w14:paraId="4EAAE082" w14:textId="77777777" w:rsidR="0012749B" w:rsidRPr="00087D1A" w:rsidRDefault="0012749B" w:rsidP="00521E1B">
            <w:pPr>
              <w:pStyle w:val="TABLE-cell"/>
              <w:keepNext/>
            </w:pPr>
            <w:r w:rsidRPr="00087D1A">
              <w:t>C</w:t>
            </w:r>
          </w:p>
        </w:tc>
        <w:tc>
          <w:tcPr>
            <w:tcW w:w="840" w:type="dxa"/>
            <w:tcBorders>
              <w:top w:val="single" w:sz="4" w:space="0" w:color="auto"/>
              <w:left w:val="single" w:sz="4" w:space="0" w:color="auto"/>
              <w:bottom w:val="single" w:sz="4" w:space="0" w:color="auto"/>
              <w:right w:val="single" w:sz="4" w:space="0" w:color="auto"/>
            </w:tcBorders>
            <w:hideMark/>
          </w:tcPr>
          <w:p w14:paraId="0C73B212" w14:textId="77777777" w:rsidR="0012749B" w:rsidRPr="00087D1A" w:rsidRDefault="0012749B" w:rsidP="00521E1B">
            <w:pPr>
              <w:pStyle w:val="TABLE-cell"/>
              <w:keepNext/>
              <w:jc w:val="center"/>
            </w:pPr>
            <w:r w:rsidRPr="00087D1A">
              <w:t>o</w:t>
            </w:r>
          </w:p>
        </w:tc>
        <w:tc>
          <w:tcPr>
            <w:tcW w:w="1514" w:type="dxa"/>
            <w:tcBorders>
              <w:top w:val="single" w:sz="4" w:space="0" w:color="auto"/>
              <w:left w:val="single" w:sz="4" w:space="0" w:color="auto"/>
              <w:bottom w:val="single" w:sz="4" w:space="0" w:color="auto"/>
              <w:right w:val="single" w:sz="4" w:space="0" w:color="auto"/>
            </w:tcBorders>
          </w:tcPr>
          <w:p w14:paraId="4D832405" w14:textId="77777777" w:rsidR="0012749B" w:rsidRPr="00087D1A" w:rsidRDefault="0012749B" w:rsidP="00521E1B">
            <w:pPr>
              <w:pStyle w:val="TABLE-cell"/>
              <w:keepNext/>
            </w:pPr>
          </w:p>
        </w:tc>
        <w:tc>
          <w:tcPr>
            <w:tcW w:w="2978" w:type="dxa"/>
            <w:tcBorders>
              <w:top w:val="single" w:sz="4" w:space="0" w:color="auto"/>
              <w:left w:val="single" w:sz="4" w:space="0" w:color="auto"/>
              <w:bottom w:val="single" w:sz="4" w:space="0" w:color="auto"/>
              <w:right w:val="single" w:sz="4" w:space="0" w:color="auto"/>
            </w:tcBorders>
            <w:hideMark/>
          </w:tcPr>
          <w:p w14:paraId="3B09B898" w14:textId="77777777" w:rsidR="0012749B" w:rsidRPr="00087D1A" w:rsidRDefault="00077BDE" w:rsidP="00521E1B">
            <w:pPr>
              <w:pStyle w:val="TABLE-cell"/>
              <w:keepNext/>
            </w:pPr>
            <w:r w:rsidRPr="00087D1A">
              <w:t>ISO </w:t>
            </w:r>
            <w:r w:rsidR="0012749B" w:rsidRPr="00087D1A">
              <w:t>3166 country code</w:t>
            </w:r>
          </w:p>
        </w:tc>
      </w:tr>
      <w:tr w:rsidR="0012749B" w:rsidRPr="00087D1A" w14:paraId="70069D8F" w14:textId="77777777" w:rsidTr="00B67C8A">
        <w:trPr>
          <w:cantSplit/>
          <w:jc w:val="center"/>
        </w:trPr>
        <w:tc>
          <w:tcPr>
            <w:tcW w:w="9070" w:type="dxa"/>
            <w:gridSpan w:val="5"/>
            <w:tcBorders>
              <w:top w:val="single" w:sz="4" w:space="0" w:color="auto"/>
              <w:left w:val="single" w:sz="4" w:space="0" w:color="auto"/>
              <w:bottom w:val="single" w:sz="4" w:space="0" w:color="auto"/>
              <w:right w:val="single" w:sz="4" w:space="0" w:color="auto"/>
            </w:tcBorders>
            <w:hideMark/>
          </w:tcPr>
          <w:p w14:paraId="122351D2" w14:textId="77777777" w:rsidR="0012749B" w:rsidRPr="00087D1A" w:rsidRDefault="0012749B" w:rsidP="00521E1B">
            <w:pPr>
              <w:pStyle w:val="TABLE-cell"/>
              <w:keepNext/>
            </w:pPr>
            <w:r w:rsidRPr="00087D1A">
              <w:t>NOTE</w:t>
            </w:r>
            <w:r w:rsidR="00B67C8A" w:rsidRPr="00087D1A">
              <w:t> </w:t>
            </w:r>
            <w:r w:rsidRPr="00087D1A">
              <w:t>Values within the less-than – greater-than signs “&lt; &gt;” are to be assigned by the PKI or the CA as applicable.</w:t>
            </w:r>
          </w:p>
        </w:tc>
      </w:tr>
    </w:tbl>
    <w:p w14:paraId="48D76099" w14:textId="77777777" w:rsidR="00B67C8A" w:rsidRPr="00087D1A" w:rsidRDefault="00B67C8A" w:rsidP="00B67C8A">
      <w:pPr>
        <w:pStyle w:val="NOTE"/>
      </w:pPr>
    </w:p>
    <w:p w14:paraId="09A1ABEC" w14:textId="74C5FFAE" w:rsidR="0012749B" w:rsidRDefault="0012749B" w:rsidP="0012749B">
      <w:pPr>
        <w:pStyle w:val="TABLE-title"/>
      </w:pPr>
      <w:bookmarkStart w:id="2403" w:name="_Ref471921065"/>
      <w:bookmarkStart w:id="2404" w:name="_Toc373340421"/>
      <w:bookmarkStart w:id="2405" w:name="_Toc342993528"/>
      <w:bookmarkStart w:id="2406" w:name="_Toc339092093"/>
      <w:bookmarkStart w:id="2407" w:name="_Toc339091666"/>
      <w:bookmarkStart w:id="2408" w:name="_Toc339091574"/>
      <w:bookmarkStart w:id="2409" w:name="_Toc339091481"/>
      <w:bookmarkStart w:id="2410" w:name="_Toc392501885"/>
      <w:bookmarkStart w:id="2411" w:name="_Toc386035075"/>
      <w:bookmarkStart w:id="2412" w:name="_Toc437856747"/>
      <w:bookmarkStart w:id="2413" w:name="_Toc97127458"/>
      <w:r w:rsidRPr="00087D1A">
        <w:t xml:space="preserve">Table </w:t>
      </w:r>
      <w:fldSimple w:instr=" SEQ Table \* ARABIC ">
        <w:r w:rsidR="00DC4BE9">
          <w:rPr>
            <w:noProof/>
          </w:rPr>
          <w:t>16</w:t>
        </w:r>
      </w:fldSimple>
      <w:bookmarkEnd w:id="2403"/>
      <w:r w:rsidRPr="00087D1A">
        <w:t xml:space="preserve"> – Naming scheme for the Sub-CA instance</w:t>
      </w:r>
      <w:bookmarkEnd w:id="2404"/>
      <w:bookmarkEnd w:id="2405"/>
      <w:bookmarkEnd w:id="2406"/>
      <w:bookmarkEnd w:id="2407"/>
      <w:bookmarkEnd w:id="2408"/>
      <w:bookmarkEnd w:id="2409"/>
      <w:r w:rsidRPr="00087D1A">
        <w:t xml:space="preserve"> (informative)</w:t>
      </w:r>
      <w:bookmarkEnd w:id="2410"/>
      <w:bookmarkEnd w:id="2411"/>
      <w:bookmarkEnd w:id="2412"/>
      <w:bookmarkEnd w:id="2413"/>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1654"/>
        <w:gridCol w:w="840"/>
        <w:gridCol w:w="1530"/>
        <w:gridCol w:w="2983"/>
      </w:tblGrid>
      <w:tr w:rsidR="0012749B" w14:paraId="589D2B0F" w14:textId="77777777" w:rsidTr="00077BDE">
        <w:trPr>
          <w:cantSplit/>
          <w:jc w:val="center"/>
        </w:trPr>
        <w:tc>
          <w:tcPr>
            <w:tcW w:w="2093" w:type="dxa"/>
            <w:tcBorders>
              <w:top w:val="single" w:sz="4" w:space="0" w:color="auto"/>
              <w:left w:val="single" w:sz="4" w:space="0" w:color="auto"/>
              <w:bottom w:val="single" w:sz="4" w:space="0" w:color="auto"/>
              <w:right w:val="single" w:sz="4" w:space="0" w:color="auto"/>
            </w:tcBorders>
            <w:shd w:val="clear" w:color="auto" w:fill="BFBFBF"/>
            <w:hideMark/>
          </w:tcPr>
          <w:p w14:paraId="1A4D2426" w14:textId="77777777" w:rsidR="0012749B" w:rsidRDefault="0012749B" w:rsidP="00521E1B">
            <w:pPr>
              <w:pStyle w:val="TABLE-col-heading"/>
            </w:pPr>
            <w:r>
              <w:t>Attribute</w:t>
            </w:r>
          </w:p>
        </w:tc>
        <w:tc>
          <w:tcPr>
            <w:tcW w:w="1701" w:type="dxa"/>
            <w:tcBorders>
              <w:top w:val="single" w:sz="4" w:space="0" w:color="auto"/>
              <w:left w:val="single" w:sz="4" w:space="0" w:color="auto"/>
              <w:bottom w:val="single" w:sz="4" w:space="0" w:color="auto"/>
              <w:right w:val="single" w:sz="4" w:space="0" w:color="auto"/>
            </w:tcBorders>
            <w:shd w:val="clear" w:color="auto" w:fill="BFBFBF"/>
            <w:hideMark/>
          </w:tcPr>
          <w:p w14:paraId="1C708E1D" w14:textId="77777777" w:rsidR="0012749B" w:rsidRDefault="0012749B" w:rsidP="00521E1B">
            <w:pPr>
              <w:pStyle w:val="TABLE-col-heading"/>
            </w:pPr>
            <w:r>
              <w:t>Abbrev.</w:t>
            </w:r>
          </w:p>
        </w:tc>
        <w:tc>
          <w:tcPr>
            <w:tcW w:w="850" w:type="dxa"/>
            <w:tcBorders>
              <w:top w:val="single" w:sz="4" w:space="0" w:color="auto"/>
              <w:left w:val="single" w:sz="4" w:space="0" w:color="auto"/>
              <w:bottom w:val="single" w:sz="4" w:space="0" w:color="auto"/>
              <w:right w:val="single" w:sz="4" w:space="0" w:color="auto"/>
            </w:tcBorders>
            <w:shd w:val="clear" w:color="auto" w:fill="BFBFBF"/>
            <w:hideMark/>
          </w:tcPr>
          <w:p w14:paraId="2508ACE1" w14:textId="77777777" w:rsidR="0012749B" w:rsidRDefault="0012749B" w:rsidP="00521E1B">
            <w:pPr>
              <w:pStyle w:val="TABLE-col-heading"/>
            </w:pPr>
            <w:r>
              <w:t>m/x/o</w:t>
            </w:r>
          </w:p>
        </w:tc>
        <w:tc>
          <w:tcPr>
            <w:tcW w:w="1560" w:type="dxa"/>
            <w:tcBorders>
              <w:top w:val="single" w:sz="4" w:space="0" w:color="auto"/>
              <w:left w:val="single" w:sz="4" w:space="0" w:color="auto"/>
              <w:bottom w:val="single" w:sz="4" w:space="0" w:color="auto"/>
              <w:right w:val="single" w:sz="4" w:space="0" w:color="auto"/>
            </w:tcBorders>
            <w:shd w:val="clear" w:color="auto" w:fill="BFBFBF"/>
            <w:hideMark/>
          </w:tcPr>
          <w:p w14:paraId="58DCEC02" w14:textId="77777777" w:rsidR="0012749B" w:rsidRDefault="0012749B" w:rsidP="00521E1B">
            <w:pPr>
              <w:pStyle w:val="TABLE-col-heading"/>
            </w:pPr>
            <w:r>
              <w:t>Name</w:t>
            </w:r>
          </w:p>
        </w:tc>
        <w:tc>
          <w:tcPr>
            <w:tcW w:w="3082" w:type="dxa"/>
            <w:tcBorders>
              <w:top w:val="single" w:sz="4" w:space="0" w:color="auto"/>
              <w:left w:val="single" w:sz="4" w:space="0" w:color="auto"/>
              <w:bottom w:val="single" w:sz="4" w:space="0" w:color="auto"/>
              <w:right w:val="single" w:sz="4" w:space="0" w:color="auto"/>
            </w:tcBorders>
            <w:shd w:val="clear" w:color="auto" w:fill="BFBFBF"/>
            <w:hideMark/>
          </w:tcPr>
          <w:p w14:paraId="2E56F260" w14:textId="77777777" w:rsidR="0012749B" w:rsidRDefault="0012749B" w:rsidP="00521E1B">
            <w:pPr>
              <w:pStyle w:val="TABLE-col-heading"/>
            </w:pPr>
            <w:r>
              <w:t>Comment</w:t>
            </w:r>
          </w:p>
        </w:tc>
      </w:tr>
      <w:tr w:rsidR="0012749B" w14:paraId="653875A8" w14:textId="77777777" w:rsidTr="00077BDE">
        <w:trPr>
          <w:cantSplit/>
          <w:jc w:val="center"/>
        </w:trPr>
        <w:tc>
          <w:tcPr>
            <w:tcW w:w="2093" w:type="dxa"/>
            <w:tcBorders>
              <w:top w:val="single" w:sz="4" w:space="0" w:color="auto"/>
              <w:left w:val="single" w:sz="4" w:space="0" w:color="auto"/>
              <w:bottom w:val="single" w:sz="4" w:space="0" w:color="auto"/>
              <w:right w:val="single" w:sz="4" w:space="0" w:color="auto"/>
            </w:tcBorders>
            <w:hideMark/>
          </w:tcPr>
          <w:p w14:paraId="2089C4A7" w14:textId="77777777" w:rsidR="0012749B" w:rsidRDefault="0012749B" w:rsidP="00521E1B">
            <w:pPr>
              <w:pStyle w:val="TABLE-cell"/>
              <w:keepNext/>
            </w:pPr>
            <w:r>
              <w:rPr>
                <w:rFonts w:ascii="Courier New" w:hAnsi="Courier New" w:cs="Courier New"/>
                <w:spacing w:val="0"/>
                <w:lang w:eastAsia="en-GB"/>
              </w:rPr>
              <w:t>Common Name</w:t>
            </w:r>
          </w:p>
        </w:tc>
        <w:tc>
          <w:tcPr>
            <w:tcW w:w="1701" w:type="dxa"/>
            <w:tcBorders>
              <w:top w:val="single" w:sz="4" w:space="0" w:color="auto"/>
              <w:left w:val="single" w:sz="4" w:space="0" w:color="auto"/>
              <w:bottom w:val="single" w:sz="4" w:space="0" w:color="auto"/>
              <w:right w:val="single" w:sz="4" w:space="0" w:color="auto"/>
            </w:tcBorders>
            <w:hideMark/>
          </w:tcPr>
          <w:p w14:paraId="604A0B37" w14:textId="77777777" w:rsidR="0012749B" w:rsidRDefault="0012749B" w:rsidP="00521E1B">
            <w:pPr>
              <w:pStyle w:val="TABLE-cell"/>
              <w:keepNext/>
            </w:pPr>
            <w:r>
              <w:t>CN</w:t>
            </w:r>
          </w:p>
        </w:tc>
        <w:tc>
          <w:tcPr>
            <w:tcW w:w="850" w:type="dxa"/>
            <w:tcBorders>
              <w:top w:val="single" w:sz="4" w:space="0" w:color="auto"/>
              <w:left w:val="single" w:sz="4" w:space="0" w:color="auto"/>
              <w:bottom w:val="single" w:sz="4" w:space="0" w:color="auto"/>
              <w:right w:val="single" w:sz="4" w:space="0" w:color="auto"/>
            </w:tcBorders>
            <w:hideMark/>
          </w:tcPr>
          <w:p w14:paraId="139D20F0" w14:textId="77777777" w:rsidR="0012749B" w:rsidRDefault="0012749B" w:rsidP="00521E1B">
            <w:pPr>
              <w:pStyle w:val="TABLE-cell"/>
              <w:keepNext/>
              <w:jc w:val="center"/>
            </w:pPr>
            <w:r>
              <w:t>m</w:t>
            </w:r>
          </w:p>
        </w:tc>
        <w:tc>
          <w:tcPr>
            <w:tcW w:w="1560" w:type="dxa"/>
            <w:tcBorders>
              <w:top w:val="single" w:sz="4" w:space="0" w:color="auto"/>
              <w:left w:val="single" w:sz="4" w:space="0" w:color="auto"/>
              <w:bottom w:val="single" w:sz="4" w:space="0" w:color="auto"/>
              <w:right w:val="single" w:sz="4" w:space="0" w:color="auto"/>
            </w:tcBorders>
          </w:tcPr>
          <w:p w14:paraId="0E055681" w14:textId="77777777" w:rsidR="0012749B" w:rsidRDefault="0012749B" w:rsidP="00521E1B">
            <w:pPr>
              <w:pStyle w:val="TABLE-cell"/>
              <w:keepNext/>
            </w:pPr>
            <w:r>
              <w:t>&lt;XXX-CA&gt;</w:t>
            </w:r>
          </w:p>
          <w:p w14:paraId="7DD458FE" w14:textId="77777777" w:rsidR="0012749B" w:rsidRDefault="0012749B" w:rsidP="00521E1B">
            <w:pPr>
              <w:pStyle w:val="TABLE-cell"/>
              <w:keepNext/>
            </w:pPr>
          </w:p>
        </w:tc>
        <w:tc>
          <w:tcPr>
            <w:tcW w:w="3082" w:type="dxa"/>
            <w:tcBorders>
              <w:top w:val="single" w:sz="4" w:space="0" w:color="auto"/>
              <w:left w:val="single" w:sz="4" w:space="0" w:color="auto"/>
              <w:bottom w:val="single" w:sz="4" w:space="0" w:color="auto"/>
              <w:right w:val="single" w:sz="4" w:space="0" w:color="auto"/>
            </w:tcBorders>
            <w:hideMark/>
          </w:tcPr>
          <w:p w14:paraId="56670913" w14:textId="77777777" w:rsidR="0012749B" w:rsidRDefault="0012749B" w:rsidP="00521E1B">
            <w:pPr>
              <w:pStyle w:val="TABLE-cell"/>
              <w:keepNext/>
            </w:pPr>
            <w:r>
              <w:t>Name of sub-CA</w:t>
            </w:r>
          </w:p>
          <w:p w14:paraId="49D40108" w14:textId="77777777" w:rsidR="0012749B" w:rsidRDefault="0012749B" w:rsidP="00521E1B">
            <w:pPr>
              <w:pStyle w:val="TABLE-cell"/>
              <w:keepNext/>
            </w:pPr>
            <w:r>
              <w:t>The CN shall finish with “CA” so that the CA function is recognized.</w:t>
            </w:r>
          </w:p>
        </w:tc>
      </w:tr>
      <w:tr w:rsidR="0012749B" w14:paraId="7A5EE474" w14:textId="77777777" w:rsidTr="00077BDE">
        <w:trPr>
          <w:cantSplit/>
          <w:jc w:val="center"/>
        </w:trPr>
        <w:tc>
          <w:tcPr>
            <w:tcW w:w="2093" w:type="dxa"/>
            <w:tcBorders>
              <w:top w:val="single" w:sz="4" w:space="0" w:color="auto"/>
              <w:left w:val="single" w:sz="4" w:space="0" w:color="auto"/>
              <w:bottom w:val="single" w:sz="4" w:space="0" w:color="auto"/>
              <w:right w:val="single" w:sz="4" w:space="0" w:color="auto"/>
            </w:tcBorders>
            <w:hideMark/>
          </w:tcPr>
          <w:p w14:paraId="4206A17F" w14:textId="77777777" w:rsidR="0012749B" w:rsidRDefault="0012749B" w:rsidP="00521E1B">
            <w:pPr>
              <w:pStyle w:val="TABLE-cell"/>
              <w:keepNext/>
            </w:pPr>
            <w:r>
              <w:rPr>
                <w:rFonts w:ascii="Courier New" w:hAnsi="Courier New" w:cs="Courier New"/>
                <w:spacing w:val="0"/>
                <w:lang w:eastAsia="en-GB"/>
              </w:rPr>
              <w:t>Organization</w:t>
            </w:r>
          </w:p>
        </w:tc>
        <w:tc>
          <w:tcPr>
            <w:tcW w:w="1701" w:type="dxa"/>
            <w:tcBorders>
              <w:top w:val="single" w:sz="4" w:space="0" w:color="auto"/>
              <w:left w:val="single" w:sz="4" w:space="0" w:color="auto"/>
              <w:bottom w:val="single" w:sz="4" w:space="0" w:color="auto"/>
              <w:right w:val="single" w:sz="4" w:space="0" w:color="auto"/>
            </w:tcBorders>
            <w:hideMark/>
          </w:tcPr>
          <w:p w14:paraId="136E5B75" w14:textId="77777777" w:rsidR="0012749B" w:rsidRDefault="0012749B" w:rsidP="00521E1B">
            <w:pPr>
              <w:pStyle w:val="TABLE-cell"/>
              <w:keepNext/>
            </w:pPr>
            <w:r>
              <w:t>O</w:t>
            </w:r>
          </w:p>
        </w:tc>
        <w:tc>
          <w:tcPr>
            <w:tcW w:w="850" w:type="dxa"/>
            <w:tcBorders>
              <w:top w:val="single" w:sz="4" w:space="0" w:color="auto"/>
              <w:left w:val="single" w:sz="4" w:space="0" w:color="auto"/>
              <w:bottom w:val="single" w:sz="4" w:space="0" w:color="auto"/>
              <w:right w:val="single" w:sz="4" w:space="0" w:color="auto"/>
            </w:tcBorders>
            <w:hideMark/>
          </w:tcPr>
          <w:p w14:paraId="0BB75493" w14:textId="77777777" w:rsidR="0012749B" w:rsidRDefault="0012749B" w:rsidP="00521E1B">
            <w:pPr>
              <w:pStyle w:val="TABLE-cell"/>
              <w:keepNext/>
              <w:jc w:val="center"/>
            </w:pPr>
            <w:r>
              <w:t>o</w:t>
            </w:r>
          </w:p>
        </w:tc>
        <w:tc>
          <w:tcPr>
            <w:tcW w:w="1560" w:type="dxa"/>
            <w:tcBorders>
              <w:top w:val="single" w:sz="4" w:space="0" w:color="auto"/>
              <w:left w:val="single" w:sz="4" w:space="0" w:color="auto"/>
              <w:bottom w:val="single" w:sz="4" w:space="0" w:color="auto"/>
              <w:right w:val="single" w:sz="4" w:space="0" w:color="auto"/>
            </w:tcBorders>
            <w:hideMark/>
          </w:tcPr>
          <w:p w14:paraId="1334404E" w14:textId="77777777" w:rsidR="0012749B" w:rsidRDefault="0012749B" w:rsidP="00521E1B">
            <w:pPr>
              <w:pStyle w:val="TABLE-cell"/>
              <w:keepNext/>
            </w:pPr>
            <w:r>
              <w:t>&lt;PKI-Name&gt;</w:t>
            </w:r>
          </w:p>
        </w:tc>
        <w:tc>
          <w:tcPr>
            <w:tcW w:w="3082" w:type="dxa"/>
            <w:tcBorders>
              <w:top w:val="single" w:sz="4" w:space="0" w:color="auto"/>
              <w:left w:val="single" w:sz="4" w:space="0" w:color="auto"/>
              <w:bottom w:val="single" w:sz="4" w:space="0" w:color="auto"/>
              <w:right w:val="single" w:sz="4" w:space="0" w:color="auto"/>
            </w:tcBorders>
            <w:hideMark/>
          </w:tcPr>
          <w:p w14:paraId="5693ACF4" w14:textId="77777777" w:rsidR="0012749B" w:rsidRDefault="0012749B" w:rsidP="00521E1B">
            <w:pPr>
              <w:pStyle w:val="TABLE-cell"/>
              <w:keepNext/>
            </w:pPr>
            <w:r>
              <w:t>Name of PKI</w:t>
            </w:r>
          </w:p>
        </w:tc>
      </w:tr>
      <w:tr w:rsidR="0012749B" w14:paraId="07B30D76" w14:textId="77777777" w:rsidTr="00077BDE">
        <w:trPr>
          <w:cantSplit/>
          <w:jc w:val="center"/>
        </w:trPr>
        <w:tc>
          <w:tcPr>
            <w:tcW w:w="2093" w:type="dxa"/>
            <w:tcBorders>
              <w:top w:val="single" w:sz="4" w:space="0" w:color="auto"/>
              <w:left w:val="single" w:sz="4" w:space="0" w:color="auto"/>
              <w:bottom w:val="single" w:sz="4" w:space="0" w:color="auto"/>
              <w:right w:val="single" w:sz="4" w:space="0" w:color="auto"/>
            </w:tcBorders>
            <w:hideMark/>
          </w:tcPr>
          <w:p w14:paraId="256F31D9" w14:textId="77777777" w:rsidR="0012749B" w:rsidRDefault="0012749B" w:rsidP="00521E1B">
            <w:pPr>
              <w:pStyle w:val="TABLE-cell"/>
              <w:keepNext/>
            </w:pPr>
            <w:r>
              <w:rPr>
                <w:rFonts w:ascii="Courier New" w:hAnsi="Courier New" w:cs="Courier New"/>
                <w:spacing w:val="0"/>
                <w:lang w:eastAsia="en-GB"/>
              </w:rPr>
              <w:t>Organizational Unit</w:t>
            </w:r>
          </w:p>
        </w:tc>
        <w:tc>
          <w:tcPr>
            <w:tcW w:w="1701" w:type="dxa"/>
            <w:tcBorders>
              <w:top w:val="single" w:sz="4" w:space="0" w:color="auto"/>
              <w:left w:val="single" w:sz="4" w:space="0" w:color="auto"/>
              <w:bottom w:val="single" w:sz="4" w:space="0" w:color="auto"/>
              <w:right w:val="single" w:sz="4" w:space="0" w:color="auto"/>
            </w:tcBorders>
            <w:hideMark/>
          </w:tcPr>
          <w:p w14:paraId="35D8277A" w14:textId="77777777" w:rsidR="0012749B" w:rsidRDefault="0012749B" w:rsidP="00521E1B">
            <w:pPr>
              <w:pStyle w:val="TABLE-cell"/>
              <w:keepNext/>
            </w:pPr>
            <w:r>
              <w:t>OU</w:t>
            </w:r>
          </w:p>
        </w:tc>
        <w:tc>
          <w:tcPr>
            <w:tcW w:w="850" w:type="dxa"/>
            <w:tcBorders>
              <w:top w:val="single" w:sz="4" w:space="0" w:color="auto"/>
              <w:left w:val="single" w:sz="4" w:space="0" w:color="auto"/>
              <w:bottom w:val="single" w:sz="4" w:space="0" w:color="auto"/>
              <w:right w:val="single" w:sz="4" w:space="0" w:color="auto"/>
            </w:tcBorders>
            <w:hideMark/>
          </w:tcPr>
          <w:p w14:paraId="406F3E66" w14:textId="77777777" w:rsidR="0012749B" w:rsidRDefault="0012749B" w:rsidP="00521E1B">
            <w:pPr>
              <w:pStyle w:val="TABLE-cell"/>
              <w:keepNext/>
              <w:jc w:val="center"/>
            </w:pPr>
            <w:r>
              <w:t>o</w:t>
            </w:r>
          </w:p>
        </w:tc>
        <w:tc>
          <w:tcPr>
            <w:tcW w:w="1560" w:type="dxa"/>
            <w:tcBorders>
              <w:top w:val="single" w:sz="4" w:space="0" w:color="auto"/>
              <w:left w:val="single" w:sz="4" w:space="0" w:color="auto"/>
              <w:bottom w:val="single" w:sz="4" w:space="0" w:color="auto"/>
              <w:right w:val="single" w:sz="4" w:space="0" w:color="auto"/>
            </w:tcBorders>
          </w:tcPr>
          <w:p w14:paraId="06B9A90C" w14:textId="77777777" w:rsidR="0012749B" w:rsidRDefault="0012749B" w:rsidP="00521E1B">
            <w:pPr>
              <w:pStyle w:val="TABLE-cell"/>
              <w:keepNext/>
            </w:pPr>
          </w:p>
        </w:tc>
        <w:tc>
          <w:tcPr>
            <w:tcW w:w="3082" w:type="dxa"/>
            <w:tcBorders>
              <w:top w:val="single" w:sz="4" w:space="0" w:color="auto"/>
              <w:left w:val="single" w:sz="4" w:space="0" w:color="auto"/>
              <w:bottom w:val="single" w:sz="4" w:space="0" w:color="auto"/>
              <w:right w:val="single" w:sz="4" w:space="0" w:color="auto"/>
            </w:tcBorders>
            <w:hideMark/>
          </w:tcPr>
          <w:p w14:paraId="1B96EA9B" w14:textId="77777777" w:rsidR="0012749B" w:rsidRDefault="0012749B" w:rsidP="00521E1B">
            <w:pPr>
              <w:pStyle w:val="TABLE-cell"/>
              <w:keepNext/>
            </w:pPr>
            <w:r>
              <w:t>Name of organizational unit</w:t>
            </w:r>
          </w:p>
        </w:tc>
      </w:tr>
      <w:tr w:rsidR="0012749B" w14:paraId="75F2503D" w14:textId="77777777" w:rsidTr="00077BDE">
        <w:trPr>
          <w:cantSplit/>
          <w:jc w:val="center"/>
        </w:trPr>
        <w:tc>
          <w:tcPr>
            <w:tcW w:w="2093" w:type="dxa"/>
            <w:tcBorders>
              <w:top w:val="single" w:sz="4" w:space="0" w:color="auto"/>
              <w:left w:val="single" w:sz="4" w:space="0" w:color="auto"/>
              <w:bottom w:val="single" w:sz="4" w:space="0" w:color="auto"/>
              <w:right w:val="single" w:sz="4" w:space="0" w:color="auto"/>
            </w:tcBorders>
            <w:hideMark/>
          </w:tcPr>
          <w:p w14:paraId="7B18107A" w14:textId="77777777" w:rsidR="0012749B" w:rsidRDefault="0012749B" w:rsidP="00521E1B">
            <w:pPr>
              <w:pStyle w:val="TABLE-cell"/>
              <w:keepNext/>
            </w:pPr>
            <w:r>
              <w:rPr>
                <w:rFonts w:ascii="Courier New" w:hAnsi="Courier New" w:cs="Courier New"/>
                <w:spacing w:val="0"/>
                <w:lang w:eastAsia="en-GB"/>
              </w:rPr>
              <w:t>Country</w:t>
            </w:r>
          </w:p>
        </w:tc>
        <w:tc>
          <w:tcPr>
            <w:tcW w:w="1701" w:type="dxa"/>
            <w:tcBorders>
              <w:top w:val="single" w:sz="4" w:space="0" w:color="auto"/>
              <w:left w:val="single" w:sz="4" w:space="0" w:color="auto"/>
              <w:bottom w:val="single" w:sz="4" w:space="0" w:color="auto"/>
              <w:right w:val="single" w:sz="4" w:space="0" w:color="auto"/>
            </w:tcBorders>
            <w:hideMark/>
          </w:tcPr>
          <w:p w14:paraId="653D0364" w14:textId="77777777" w:rsidR="0012749B" w:rsidRDefault="0012749B" w:rsidP="00521E1B">
            <w:pPr>
              <w:pStyle w:val="TABLE-cell"/>
              <w:keepNext/>
            </w:pPr>
            <w:r>
              <w:t>C</w:t>
            </w:r>
          </w:p>
        </w:tc>
        <w:tc>
          <w:tcPr>
            <w:tcW w:w="850" w:type="dxa"/>
            <w:tcBorders>
              <w:top w:val="single" w:sz="4" w:space="0" w:color="auto"/>
              <w:left w:val="single" w:sz="4" w:space="0" w:color="auto"/>
              <w:bottom w:val="single" w:sz="4" w:space="0" w:color="auto"/>
              <w:right w:val="single" w:sz="4" w:space="0" w:color="auto"/>
            </w:tcBorders>
            <w:hideMark/>
          </w:tcPr>
          <w:p w14:paraId="70B802E5" w14:textId="77777777" w:rsidR="0012749B" w:rsidRDefault="0012749B" w:rsidP="00521E1B">
            <w:pPr>
              <w:pStyle w:val="TABLE-cell"/>
              <w:keepNext/>
              <w:jc w:val="center"/>
            </w:pPr>
            <w:r>
              <w:t>o</w:t>
            </w:r>
          </w:p>
        </w:tc>
        <w:tc>
          <w:tcPr>
            <w:tcW w:w="1560" w:type="dxa"/>
            <w:tcBorders>
              <w:top w:val="single" w:sz="4" w:space="0" w:color="auto"/>
              <w:left w:val="single" w:sz="4" w:space="0" w:color="auto"/>
              <w:bottom w:val="single" w:sz="4" w:space="0" w:color="auto"/>
              <w:right w:val="single" w:sz="4" w:space="0" w:color="auto"/>
            </w:tcBorders>
          </w:tcPr>
          <w:p w14:paraId="5E53F6C9" w14:textId="77777777" w:rsidR="0012749B" w:rsidRDefault="0012749B" w:rsidP="00521E1B">
            <w:pPr>
              <w:pStyle w:val="TABLE-cell"/>
              <w:keepNext/>
            </w:pPr>
          </w:p>
        </w:tc>
        <w:tc>
          <w:tcPr>
            <w:tcW w:w="3082" w:type="dxa"/>
            <w:tcBorders>
              <w:top w:val="single" w:sz="4" w:space="0" w:color="auto"/>
              <w:left w:val="single" w:sz="4" w:space="0" w:color="auto"/>
              <w:bottom w:val="single" w:sz="4" w:space="0" w:color="auto"/>
              <w:right w:val="single" w:sz="4" w:space="0" w:color="auto"/>
            </w:tcBorders>
            <w:hideMark/>
          </w:tcPr>
          <w:p w14:paraId="562F76ED" w14:textId="77777777" w:rsidR="0012749B" w:rsidRDefault="00077BDE" w:rsidP="00521E1B">
            <w:pPr>
              <w:pStyle w:val="TABLE-cell"/>
              <w:keepNext/>
            </w:pPr>
            <w:r>
              <w:t>ISO </w:t>
            </w:r>
            <w:r w:rsidR="0012749B">
              <w:t>3166 country code</w:t>
            </w:r>
          </w:p>
        </w:tc>
      </w:tr>
      <w:tr w:rsidR="0012749B" w14:paraId="2808DE01" w14:textId="77777777" w:rsidTr="00077BDE">
        <w:trPr>
          <w:cantSplit/>
          <w:jc w:val="center"/>
        </w:trPr>
        <w:tc>
          <w:tcPr>
            <w:tcW w:w="2093" w:type="dxa"/>
            <w:tcBorders>
              <w:top w:val="single" w:sz="4" w:space="0" w:color="auto"/>
              <w:left w:val="single" w:sz="4" w:space="0" w:color="auto"/>
              <w:bottom w:val="single" w:sz="4" w:space="0" w:color="auto"/>
              <w:right w:val="single" w:sz="4" w:space="0" w:color="auto"/>
            </w:tcBorders>
            <w:hideMark/>
          </w:tcPr>
          <w:p w14:paraId="6BFD34CF" w14:textId="77777777" w:rsidR="0012749B" w:rsidRDefault="0012749B" w:rsidP="00521E1B">
            <w:pPr>
              <w:pStyle w:val="TABLE-cell"/>
              <w:keepNext/>
              <w:rPr>
                <w:rFonts w:ascii="Courier New" w:hAnsi="Courier New" w:cs="Courier New"/>
                <w:spacing w:val="0"/>
                <w:lang w:eastAsia="en-GB"/>
              </w:rPr>
            </w:pPr>
            <w:r>
              <w:rPr>
                <w:rFonts w:ascii="Courier New" w:hAnsi="Courier New" w:cs="Courier New"/>
                <w:spacing w:val="0"/>
                <w:lang w:eastAsia="en-GB"/>
              </w:rPr>
              <w:t>Locality</w:t>
            </w:r>
          </w:p>
        </w:tc>
        <w:tc>
          <w:tcPr>
            <w:tcW w:w="1701" w:type="dxa"/>
            <w:tcBorders>
              <w:top w:val="single" w:sz="4" w:space="0" w:color="auto"/>
              <w:left w:val="single" w:sz="4" w:space="0" w:color="auto"/>
              <w:bottom w:val="single" w:sz="4" w:space="0" w:color="auto"/>
              <w:right w:val="single" w:sz="4" w:space="0" w:color="auto"/>
            </w:tcBorders>
            <w:hideMark/>
          </w:tcPr>
          <w:p w14:paraId="6BDFE4C1" w14:textId="77777777" w:rsidR="0012749B" w:rsidRDefault="0012749B" w:rsidP="00521E1B">
            <w:pPr>
              <w:pStyle w:val="TABLE-cell"/>
              <w:keepNext/>
            </w:pPr>
            <w:r>
              <w:t>L</w:t>
            </w:r>
          </w:p>
        </w:tc>
        <w:tc>
          <w:tcPr>
            <w:tcW w:w="850" w:type="dxa"/>
            <w:tcBorders>
              <w:top w:val="single" w:sz="4" w:space="0" w:color="auto"/>
              <w:left w:val="single" w:sz="4" w:space="0" w:color="auto"/>
              <w:bottom w:val="single" w:sz="4" w:space="0" w:color="auto"/>
              <w:right w:val="single" w:sz="4" w:space="0" w:color="auto"/>
            </w:tcBorders>
            <w:hideMark/>
          </w:tcPr>
          <w:p w14:paraId="0757AE30" w14:textId="77777777" w:rsidR="0012749B" w:rsidRDefault="0012749B" w:rsidP="00521E1B">
            <w:pPr>
              <w:pStyle w:val="TABLE-cell"/>
              <w:keepNext/>
              <w:jc w:val="center"/>
            </w:pPr>
            <w:r>
              <w:t>o</w:t>
            </w:r>
          </w:p>
        </w:tc>
        <w:tc>
          <w:tcPr>
            <w:tcW w:w="1560" w:type="dxa"/>
            <w:tcBorders>
              <w:top w:val="single" w:sz="4" w:space="0" w:color="auto"/>
              <w:left w:val="single" w:sz="4" w:space="0" w:color="auto"/>
              <w:bottom w:val="single" w:sz="4" w:space="0" w:color="auto"/>
              <w:right w:val="single" w:sz="4" w:space="0" w:color="auto"/>
            </w:tcBorders>
            <w:hideMark/>
          </w:tcPr>
          <w:p w14:paraId="49C21478" w14:textId="77777777" w:rsidR="0012749B" w:rsidRDefault="0012749B" w:rsidP="00521E1B">
            <w:pPr>
              <w:pStyle w:val="TABLE-cell"/>
              <w:keepNext/>
            </w:pPr>
            <w:r>
              <w:t>&lt;Locality&gt;</w:t>
            </w:r>
          </w:p>
        </w:tc>
        <w:tc>
          <w:tcPr>
            <w:tcW w:w="3082" w:type="dxa"/>
            <w:tcBorders>
              <w:top w:val="single" w:sz="4" w:space="0" w:color="auto"/>
              <w:left w:val="single" w:sz="4" w:space="0" w:color="auto"/>
              <w:bottom w:val="single" w:sz="4" w:space="0" w:color="auto"/>
              <w:right w:val="single" w:sz="4" w:space="0" w:color="auto"/>
            </w:tcBorders>
            <w:hideMark/>
          </w:tcPr>
          <w:p w14:paraId="35981FCD" w14:textId="77777777" w:rsidR="0012749B" w:rsidRDefault="0012749B" w:rsidP="00521E1B">
            <w:pPr>
              <w:pStyle w:val="TABLE-cell"/>
              <w:keepNext/>
            </w:pPr>
            <w:r>
              <w:t>Locality where the Sub-CA is located</w:t>
            </w:r>
          </w:p>
        </w:tc>
      </w:tr>
      <w:tr w:rsidR="0012749B" w14:paraId="0B8AA912" w14:textId="77777777" w:rsidTr="00077BDE">
        <w:trPr>
          <w:cantSplit/>
          <w:jc w:val="center"/>
        </w:trPr>
        <w:tc>
          <w:tcPr>
            <w:tcW w:w="2093" w:type="dxa"/>
            <w:tcBorders>
              <w:top w:val="single" w:sz="4" w:space="0" w:color="auto"/>
              <w:left w:val="single" w:sz="4" w:space="0" w:color="auto"/>
              <w:bottom w:val="single" w:sz="4" w:space="0" w:color="auto"/>
              <w:right w:val="single" w:sz="4" w:space="0" w:color="auto"/>
            </w:tcBorders>
            <w:hideMark/>
          </w:tcPr>
          <w:p w14:paraId="7739A0BB" w14:textId="77777777" w:rsidR="0012749B" w:rsidRDefault="0012749B" w:rsidP="00521E1B">
            <w:pPr>
              <w:pStyle w:val="TABLE-cell"/>
              <w:keepNext/>
              <w:rPr>
                <w:rFonts w:ascii="Courier New" w:hAnsi="Courier New" w:cs="Courier New"/>
                <w:spacing w:val="0"/>
                <w:lang w:eastAsia="en-GB"/>
              </w:rPr>
            </w:pPr>
            <w:r>
              <w:rPr>
                <w:rFonts w:ascii="Courier New" w:hAnsi="Courier New" w:cs="Courier New"/>
                <w:spacing w:val="0"/>
                <w:lang w:eastAsia="en-GB"/>
              </w:rPr>
              <w:t>State</w:t>
            </w:r>
          </w:p>
        </w:tc>
        <w:tc>
          <w:tcPr>
            <w:tcW w:w="1701" w:type="dxa"/>
            <w:tcBorders>
              <w:top w:val="single" w:sz="4" w:space="0" w:color="auto"/>
              <w:left w:val="single" w:sz="4" w:space="0" w:color="auto"/>
              <w:bottom w:val="single" w:sz="4" w:space="0" w:color="auto"/>
              <w:right w:val="single" w:sz="4" w:space="0" w:color="auto"/>
            </w:tcBorders>
            <w:hideMark/>
          </w:tcPr>
          <w:p w14:paraId="78D81400" w14:textId="77777777" w:rsidR="0012749B" w:rsidRDefault="0012749B" w:rsidP="00521E1B">
            <w:pPr>
              <w:pStyle w:val="TABLE-cell"/>
              <w:keepNext/>
            </w:pPr>
            <w:r>
              <w:t>ST</w:t>
            </w:r>
          </w:p>
        </w:tc>
        <w:tc>
          <w:tcPr>
            <w:tcW w:w="850" w:type="dxa"/>
            <w:tcBorders>
              <w:top w:val="single" w:sz="4" w:space="0" w:color="auto"/>
              <w:left w:val="single" w:sz="4" w:space="0" w:color="auto"/>
              <w:bottom w:val="single" w:sz="4" w:space="0" w:color="auto"/>
              <w:right w:val="single" w:sz="4" w:space="0" w:color="auto"/>
            </w:tcBorders>
            <w:hideMark/>
          </w:tcPr>
          <w:p w14:paraId="14843DC3" w14:textId="77777777" w:rsidR="0012749B" w:rsidRDefault="0012749B" w:rsidP="00521E1B">
            <w:pPr>
              <w:pStyle w:val="TABLE-cell"/>
              <w:keepNext/>
              <w:jc w:val="center"/>
            </w:pPr>
            <w:r>
              <w:t>o</w:t>
            </w:r>
          </w:p>
        </w:tc>
        <w:tc>
          <w:tcPr>
            <w:tcW w:w="1560" w:type="dxa"/>
            <w:tcBorders>
              <w:top w:val="single" w:sz="4" w:space="0" w:color="auto"/>
              <w:left w:val="single" w:sz="4" w:space="0" w:color="auto"/>
              <w:bottom w:val="single" w:sz="4" w:space="0" w:color="auto"/>
              <w:right w:val="single" w:sz="4" w:space="0" w:color="auto"/>
            </w:tcBorders>
            <w:hideMark/>
          </w:tcPr>
          <w:p w14:paraId="30421BC3" w14:textId="77777777" w:rsidR="0012749B" w:rsidRDefault="0012749B" w:rsidP="00521E1B">
            <w:pPr>
              <w:pStyle w:val="TABLE-cell"/>
              <w:keepNext/>
            </w:pPr>
            <w:r>
              <w:t>&lt;State&gt;</w:t>
            </w:r>
          </w:p>
        </w:tc>
        <w:tc>
          <w:tcPr>
            <w:tcW w:w="3082" w:type="dxa"/>
            <w:tcBorders>
              <w:top w:val="single" w:sz="4" w:space="0" w:color="auto"/>
              <w:left w:val="single" w:sz="4" w:space="0" w:color="auto"/>
              <w:bottom w:val="single" w:sz="4" w:space="0" w:color="auto"/>
              <w:right w:val="single" w:sz="4" w:space="0" w:color="auto"/>
            </w:tcBorders>
          </w:tcPr>
          <w:p w14:paraId="732FCAF9" w14:textId="77777777" w:rsidR="0012749B" w:rsidRDefault="0012749B" w:rsidP="00521E1B">
            <w:pPr>
              <w:pStyle w:val="TABLE-cell"/>
              <w:keepNext/>
              <w:rPr>
                <w:i/>
                <w:strike/>
              </w:rPr>
            </w:pPr>
          </w:p>
        </w:tc>
      </w:tr>
      <w:tr w:rsidR="0012749B" w14:paraId="4186866E" w14:textId="77777777" w:rsidTr="00077BDE">
        <w:trPr>
          <w:cantSplit/>
          <w:jc w:val="center"/>
        </w:trPr>
        <w:tc>
          <w:tcPr>
            <w:tcW w:w="9286" w:type="dxa"/>
            <w:gridSpan w:val="5"/>
            <w:tcBorders>
              <w:top w:val="single" w:sz="4" w:space="0" w:color="auto"/>
              <w:left w:val="single" w:sz="4" w:space="0" w:color="auto"/>
              <w:bottom w:val="single" w:sz="4" w:space="0" w:color="auto"/>
              <w:right w:val="single" w:sz="4" w:space="0" w:color="auto"/>
            </w:tcBorders>
            <w:hideMark/>
          </w:tcPr>
          <w:p w14:paraId="6184DFB1" w14:textId="77777777" w:rsidR="0012749B" w:rsidRDefault="0012749B" w:rsidP="00521E1B">
            <w:pPr>
              <w:pStyle w:val="NOTE"/>
              <w:keepNext/>
              <w:rPr>
                <w:i/>
                <w:strike/>
              </w:rPr>
            </w:pPr>
            <w:r>
              <w:t>NOTE</w:t>
            </w:r>
            <w:r w:rsidR="00B67C8A">
              <w:t> </w:t>
            </w:r>
            <w:r>
              <w:t>Values within the less-than – greater-than signs “&lt; &gt;” are to be assigned by the PKI or the CA as applicable.</w:t>
            </w:r>
          </w:p>
        </w:tc>
      </w:tr>
    </w:tbl>
    <w:p w14:paraId="60E010D6" w14:textId="77777777" w:rsidR="00B67C8A" w:rsidRDefault="00B67C8A" w:rsidP="00B67C8A">
      <w:pPr>
        <w:pStyle w:val="NOTE"/>
      </w:pPr>
      <w:bookmarkStart w:id="2414" w:name="_Ref379554442"/>
      <w:bookmarkStart w:id="2415" w:name="_Toc373340422"/>
      <w:bookmarkStart w:id="2416" w:name="_Toc342993529"/>
      <w:bookmarkStart w:id="2417" w:name="_Toc339092094"/>
      <w:bookmarkStart w:id="2418" w:name="_Toc339091667"/>
      <w:bookmarkStart w:id="2419" w:name="_Toc339091575"/>
      <w:bookmarkStart w:id="2420" w:name="_Toc339091482"/>
    </w:p>
    <w:p w14:paraId="0EF2CAA5" w14:textId="77777777" w:rsidR="0012749B" w:rsidRDefault="0012749B" w:rsidP="00B67C8A">
      <w:pPr>
        <w:pStyle w:val="PARAGRAPH"/>
      </w:pPr>
      <w:r>
        <w:t>The format of the elements of the naming scheme of Root-CA and Sub-CA instances is left to project specific companion specifications.</w:t>
      </w:r>
    </w:p>
    <w:p w14:paraId="1354DACF" w14:textId="6429BE67" w:rsidR="0012749B" w:rsidRDefault="0012749B" w:rsidP="00B67C8A">
      <w:pPr>
        <w:pStyle w:val="TABLE-title"/>
      </w:pPr>
      <w:bookmarkStart w:id="2421" w:name="_Ref382309575"/>
      <w:bookmarkStart w:id="2422" w:name="_Toc392501886"/>
      <w:bookmarkStart w:id="2423" w:name="_Toc386035076"/>
      <w:bookmarkStart w:id="2424" w:name="_Toc437856748"/>
      <w:bookmarkStart w:id="2425" w:name="_Toc97127459"/>
      <w:r w:rsidRPr="00087D1A">
        <w:lastRenderedPageBreak/>
        <w:t xml:space="preserve">Table </w:t>
      </w:r>
      <w:fldSimple w:instr=" SEQ Table \* ARABIC ">
        <w:r w:rsidR="00DC4BE9">
          <w:rPr>
            <w:noProof/>
          </w:rPr>
          <w:t>17</w:t>
        </w:r>
      </w:fldSimple>
      <w:bookmarkEnd w:id="2414"/>
      <w:bookmarkEnd w:id="2421"/>
      <w:r w:rsidRPr="00087D1A">
        <w:t xml:space="preserve"> – Naming scheme for the end entity instance</w:t>
      </w:r>
      <w:bookmarkEnd w:id="2415"/>
      <w:bookmarkEnd w:id="2416"/>
      <w:bookmarkEnd w:id="2417"/>
      <w:bookmarkEnd w:id="2418"/>
      <w:bookmarkEnd w:id="2419"/>
      <w:bookmarkEnd w:id="2420"/>
      <w:bookmarkEnd w:id="2422"/>
      <w:bookmarkEnd w:id="2423"/>
      <w:bookmarkEnd w:id="2424"/>
      <w:bookmarkEnd w:id="2425"/>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5"/>
        <w:gridCol w:w="1647"/>
        <w:gridCol w:w="839"/>
        <w:gridCol w:w="1525"/>
        <w:gridCol w:w="3014"/>
      </w:tblGrid>
      <w:tr w:rsidR="0012749B" w14:paraId="128B512D" w14:textId="77777777" w:rsidTr="00087D1A">
        <w:trPr>
          <w:cantSplit/>
          <w:jc w:val="center"/>
        </w:trPr>
        <w:tc>
          <w:tcPr>
            <w:tcW w:w="2045" w:type="dxa"/>
            <w:tcBorders>
              <w:top w:val="single" w:sz="4" w:space="0" w:color="auto"/>
              <w:left w:val="single" w:sz="4" w:space="0" w:color="auto"/>
              <w:bottom w:val="single" w:sz="4" w:space="0" w:color="auto"/>
              <w:right w:val="single" w:sz="4" w:space="0" w:color="auto"/>
            </w:tcBorders>
            <w:shd w:val="clear" w:color="auto" w:fill="BFBFBF"/>
            <w:hideMark/>
          </w:tcPr>
          <w:p w14:paraId="395AF9E3" w14:textId="77777777" w:rsidR="0012749B" w:rsidRDefault="0012749B" w:rsidP="00521E1B">
            <w:pPr>
              <w:pStyle w:val="TABLE-col-heading"/>
            </w:pPr>
            <w:r>
              <w:t>Attribute</w:t>
            </w:r>
          </w:p>
        </w:tc>
        <w:tc>
          <w:tcPr>
            <w:tcW w:w="1647" w:type="dxa"/>
            <w:tcBorders>
              <w:top w:val="single" w:sz="4" w:space="0" w:color="auto"/>
              <w:left w:val="single" w:sz="4" w:space="0" w:color="auto"/>
              <w:bottom w:val="single" w:sz="4" w:space="0" w:color="auto"/>
              <w:right w:val="single" w:sz="4" w:space="0" w:color="auto"/>
            </w:tcBorders>
            <w:shd w:val="clear" w:color="auto" w:fill="BFBFBF"/>
            <w:hideMark/>
          </w:tcPr>
          <w:p w14:paraId="72314643" w14:textId="77777777" w:rsidR="0012749B" w:rsidRDefault="0012749B" w:rsidP="00521E1B">
            <w:pPr>
              <w:pStyle w:val="TABLE-col-heading"/>
            </w:pPr>
            <w:r>
              <w:t>Abbrev.</w:t>
            </w:r>
          </w:p>
        </w:tc>
        <w:tc>
          <w:tcPr>
            <w:tcW w:w="839" w:type="dxa"/>
            <w:tcBorders>
              <w:top w:val="single" w:sz="4" w:space="0" w:color="auto"/>
              <w:left w:val="single" w:sz="4" w:space="0" w:color="auto"/>
              <w:bottom w:val="single" w:sz="4" w:space="0" w:color="auto"/>
              <w:right w:val="single" w:sz="4" w:space="0" w:color="auto"/>
            </w:tcBorders>
            <w:shd w:val="clear" w:color="auto" w:fill="BFBFBF"/>
            <w:hideMark/>
          </w:tcPr>
          <w:p w14:paraId="67617F82" w14:textId="77777777" w:rsidR="0012749B" w:rsidRDefault="0012749B" w:rsidP="00521E1B">
            <w:pPr>
              <w:pStyle w:val="TABLE-col-heading"/>
            </w:pPr>
            <w:r>
              <w:t>m/x/o</w:t>
            </w:r>
          </w:p>
        </w:tc>
        <w:tc>
          <w:tcPr>
            <w:tcW w:w="1525" w:type="dxa"/>
            <w:tcBorders>
              <w:top w:val="single" w:sz="4" w:space="0" w:color="auto"/>
              <w:left w:val="single" w:sz="4" w:space="0" w:color="auto"/>
              <w:bottom w:val="single" w:sz="4" w:space="0" w:color="auto"/>
              <w:right w:val="single" w:sz="4" w:space="0" w:color="auto"/>
            </w:tcBorders>
            <w:shd w:val="clear" w:color="auto" w:fill="BFBFBF"/>
            <w:hideMark/>
          </w:tcPr>
          <w:p w14:paraId="22659225" w14:textId="77777777" w:rsidR="0012749B" w:rsidRDefault="0012749B" w:rsidP="00521E1B">
            <w:pPr>
              <w:pStyle w:val="TABLE-col-heading"/>
            </w:pPr>
            <w:r>
              <w:t>Name</w:t>
            </w:r>
          </w:p>
        </w:tc>
        <w:tc>
          <w:tcPr>
            <w:tcW w:w="3014" w:type="dxa"/>
            <w:tcBorders>
              <w:top w:val="single" w:sz="4" w:space="0" w:color="auto"/>
              <w:left w:val="single" w:sz="4" w:space="0" w:color="auto"/>
              <w:bottom w:val="single" w:sz="4" w:space="0" w:color="auto"/>
              <w:right w:val="single" w:sz="4" w:space="0" w:color="auto"/>
            </w:tcBorders>
            <w:shd w:val="clear" w:color="auto" w:fill="BFBFBF"/>
            <w:hideMark/>
          </w:tcPr>
          <w:p w14:paraId="2DA448D8" w14:textId="77777777" w:rsidR="0012749B" w:rsidRDefault="0012749B" w:rsidP="00521E1B">
            <w:pPr>
              <w:pStyle w:val="TABLE-col-heading"/>
            </w:pPr>
            <w:r>
              <w:t>Comment</w:t>
            </w:r>
          </w:p>
        </w:tc>
      </w:tr>
      <w:tr w:rsidR="0012749B" w14:paraId="7639026B" w14:textId="77777777" w:rsidTr="00087D1A">
        <w:trPr>
          <w:cantSplit/>
          <w:jc w:val="center"/>
        </w:trPr>
        <w:tc>
          <w:tcPr>
            <w:tcW w:w="2045" w:type="dxa"/>
            <w:tcBorders>
              <w:top w:val="single" w:sz="4" w:space="0" w:color="auto"/>
              <w:left w:val="single" w:sz="4" w:space="0" w:color="auto"/>
              <w:bottom w:val="single" w:sz="4" w:space="0" w:color="auto"/>
              <w:right w:val="single" w:sz="4" w:space="0" w:color="auto"/>
            </w:tcBorders>
            <w:hideMark/>
          </w:tcPr>
          <w:p w14:paraId="05B5E280" w14:textId="77777777" w:rsidR="0012749B" w:rsidRDefault="0012749B" w:rsidP="00521E1B">
            <w:pPr>
              <w:pStyle w:val="TABLE-cell"/>
              <w:keepNext/>
              <w:rPr>
                <w:b/>
              </w:rPr>
            </w:pPr>
            <w:r>
              <w:rPr>
                <w:lang w:eastAsia="en-GB"/>
              </w:rPr>
              <w:t>Common Name</w:t>
            </w:r>
          </w:p>
        </w:tc>
        <w:tc>
          <w:tcPr>
            <w:tcW w:w="1647" w:type="dxa"/>
            <w:tcBorders>
              <w:top w:val="single" w:sz="4" w:space="0" w:color="auto"/>
              <w:left w:val="single" w:sz="4" w:space="0" w:color="auto"/>
              <w:bottom w:val="single" w:sz="4" w:space="0" w:color="auto"/>
              <w:right w:val="single" w:sz="4" w:space="0" w:color="auto"/>
            </w:tcBorders>
            <w:hideMark/>
          </w:tcPr>
          <w:p w14:paraId="2DBEEFFD" w14:textId="77777777" w:rsidR="0012749B" w:rsidRDefault="0012749B" w:rsidP="00521E1B">
            <w:pPr>
              <w:pStyle w:val="TABLE-cell"/>
              <w:keepNext/>
            </w:pPr>
            <w:r>
              <w:t>CN</w:t>
            </w:r>
          </w:p>
        </w:tc>
        <w:tc>
          <w:tcPr>
            <w:tcW w:w="839" w:type="dxa"/>
            <w:tcBorders>
              <w:top w:val="single" w:sz="4" w:space="0" w:color="auto"/>
              <w:left w:val="single" w:sz="4" w:space="0" w:color="auto"/>
              <w:bottom w:val="single" w:sz="4" w:space="0" w:color="auto"/>
              <w:right w:val="single" w:sz="4" w:space="0" w:color="auto"/>
            </w:tcBorders>
            <w:hideMark/>
          </w:tcPr>
          <w:p w14:paraId="11098C30" w14:textId="77777777" w:rsidR="0012749B" w:rsidRDefault="0012749B" w:rsidP="00521E1B">
            <w:pPr>
              <w:pStyle w:val="TABLE-cell"/>
              <w:keepNext/>
              <w:jc w:val="center"/>
            </w:pPr>
            <w:r>
              <w:t>m</w:t>
            </w:r>
          </w:p>
        </w:tc>
        <w:tc>
          <w:tcPr>
            <w:tcW w:w="1525" w:type="dxa"/>
            <w:tcBorders>
              <w:top w:val="single" w:sz="4" w:space="0" w:color="auto"/>
              <w:left w:val="single" w:sz="4" w:space="0" w:color="auto"/>
              <w:bottom w:val="single" w:sz="4" w:space="0" w:color="auto"/>
              <w:right w:val="single" w:sz="4" w:space="0" w:color="auto"/>
            </w:tcBorders>
            <w:hideMark/>
          </w:tcPr>
          <w:p w14:paraId="3653C7A8" w14:textId="77777777" w:rsidR="0012749B" w:rsidRDefault="0012749B" w:rsidP="00521E1B">
            <w:pPr>
              <w:pStyle w:val="TABLE-cell"/>
              <w:keepNext/>
            </w:pPr>
            <w:r>
              <w:t>&lt;System-title&gt;</w:t>
            </w:r>
          </w:p>
        </w:tc>
        <w:tc>
          <w:tcPr>
            <w:tcW w:w="3014" w:type="dxa"/>
            <w:tcBorders>
              <w:top w:val="single" w:sz="4" w:space="0" w:color="auto"/>
              <w:left w:val="single" w:sz="4" w:space="0" w:color="auto"/>
              <w:bottom w:val="single" w:sz="4" w:space="0" w:color="auto"/>
              <w:right w:val="single" w:sz="4" w:space="0" w:color="auto"/>
            </w:tcBorders>
            <w:hideMark/>
          </w:tcPr>
          <w:p w14:paraId="471F570A" w14:textId="4EB7395B" w:rsidR="0012749B" w:rsidRDefault="0012749B" w:rsidP="00521E1B">
            <w:pPr>
              <w:pStyle w:val="TABLE-cell"/>
              <w:keepNext/>
            </w:pPr>
            <w:del w:id="2426" w:author="John Cowburn" w:date="2021-04-16T13:57:00Z">
              <w:r w:rsidDel="00635BE8">
                <w:delText>DLMS</w:delText>
              </w:r>
            </w:del>
            <w:ins w:id="2427" w:author="John Cowburn" w:date="2021-04-16T13:57:00Z">
              <w:r w:rsidR="00635BE8">
                <w:t>DLMS®</w:t>
              </w:r>
            </w:ins>
            <w:r>
              <w:t xml:space="preserve">/COSEM System title: 8 bytes represented as a 16 characters: </w:t>
            </w:r>
          </w:p>
          <w:p w14:paraId="185B00C3" w14:textId="77777777" w:rsidR="0012749B" w:rsidRDefault="0012749B" w:rsidP="00521E1B">
            <w:pPr>
              <w:pStyle w:val="TABLE-cell"/>
              <w:keepNext/>
            </w:pPr>
            <w:r>
              <w:t xml:space="preserve">Example: </w:t>
            </w:r>
            <w:r>
              <w:rPr>
                <w:bCs w:val="0"/>
              </w:rPr>
              <w:t>“4D4D4D</w:t>
            </w:r>
            <w:r>
              <w:t>0000BC614E”</w:t>
            </w:r>
          </w:p>
        </w:tc>
      </w:tr>
      <w:tr w:rsidR="0012749B" w14:paraId="250610F6" w14:textId="77777777" w:rsidTr="00087D1A">
        <w:trPr>
          <w:cantSplit/>
          <w:jc w:val="center"/>
        </w:trPr>
        <w:tc>
          <w:tcPr>
            <w:tcW w:w="2045" w:type="dxa"/>
            <w:tcBorders>
              <w:top w:val="single" w:sz="4" w:space="0" w:color="auto"/>
              <w:left w:val="single" w:sz="4" w:space="0" w:color="auto"/>
              <w:bottom w:val="single" w:sz="4" w:space="0" w:color="auto"/>
              <w:right w:val="single" w:sz="4" w:space="0" w:color="auto"/>
            </w:tcBorders>
            <w:hideMark/>
          </w:tcPr>
          <w:p w14:paraId="041EAAF3" w14:textId="77777777" w:rsidR="0012749B" w:rsidRDefault="0012749B" w:rsidP="00521E1B">
            <w:pPr>
              <w:pStyle w:val="TABLE-cell"/>
              <w:keepNext/>
            </w:pPr>
            <w:r>
              <w:rPr>
                <w:lang w:eastAsia="en-GB"/>
              </w:rPr>
              <w:t>Organization</w:t>
            </w:r>
          </w:p>
        </w:tc>
        <w:tc>
          <w:tcPr>
            <w:tcW w:w="1647" w:type="dxa"/>
            <w:tcBorders>
              <w:top w:val="single" w:sz="4" w:space="0" w:color="auto"/>
              <w:left w:val="single" w:sz="4" w:space="0" w:color="auto"/>
              <w:bottom w:val="single" w:sz="4" w:space="0" w:color="auto"/>
              <w:right w:val="single" w:sz="4" w:space="0" w:color="auto"/>
            </w:tcBorders>
            <w:hideMark/>
          </w:tcPr>
          <w:p w14:paraId="2790EB4B" w14:textId="77777777" w:rsidR="0012749B" w:rsidRDefault="0012749B" w:rsidP="00521E1B">
            <w:pPr>
              <w:pStyle w:val="TABLE-cell"/>
              <w:keepNext/>
            </w:pPr>
            <w:r>
              <w:t>O</w:t>
            </w:r>
          </w:p>
        </w:tc>
        <w:tc>
          <w:tcPr>
            <w:tcW w:w="839" w:type="dxa"/>
            <w:tcBorders>
              <w:top w:val="single" w:sz="4" w:space="0" w:color="auto"/>
              <w:left w:val="single" w:sz="4" w:space="0" w:color="auto"/>
              <w:bottom w:val="single" w:sz="4" w:space="0" w:color="auto"/>
              <w:right w:val="single" w:sz="4" w:space="0" w:color="auto"/>
            </w:tcBorders>
            <w:hideMark/>
          </w:tcPr>
          <w:p w14:paraId="7D9F6CDE" w14:textId="77777777" w:rsidR="0012749B" w:rsidRDefault="0012749B" w:rsidP="00521E1B">
            <w:pPr>
              <w:pStyle w:val="TABLE-cell"/>
              <w:keepNext/>
              <w:jc w:val="center"/>
            </w:pPr>
            <w:r>
              <w:t>o</w:t>
            </w:r>
          </w:p>
        </w:tc>
        <w:tc>
          <w:tcPr>
            <w:tcW w:w="1525" w:type="dxa"/>
            <w:tcBorders>
              <w:top w:val="single" w:sz="4" w:space="0" w:color="auto"/>
              <w:left w:val="single" w:sz="4" w:space="0" w:color="auto"/>
              <w:bottom w:val="single" w:sz="4" w:space="0" w:color="auto"/>
              <w:right w:val="single" w:sz="4" w:space="0" w:color="auto"/>
            </w:tcBorders>
            <w:hideMark/>
          </w:tcPr>
          <w:p w14:paraId="68206B92" w14:textId="77777777" w:rsidR="0012749B" w:rsidRDefault="0012749B" w:rsidP="00521E1B">
            <w:pPr>
              <w:pStyle w:val="TABLE-cell"/>
              <w:keepNext/>
            </w:pPr>
            <w:r>
              <w:t>&lt;PKI-Name&gt;</w:t>
            </w:r>
          </w:p>
        </w:tc>
        <w:tc>
          <w:tcPr>
            <w:tcW w:w="3014" w:type="dxa"/>
            <w:tcBorders>
              <w:top w:val="single" w:sz="4" w:space="0" w:color="auto"/>
              <w:left w:val="single" w:sz="4" w:space="0" w:color="auto"/>
              <w:bottom w:val="single" w:sz="4" w:space="0" w:color="auto"/>
              <w:right w:val="single" w:sz="4" w:space="0" w:color="auto"/>
            </w:tcBorders>
            <w:hideMark/>
          </w:tcPr>
          <w:p w14:paraId="3ECBA1AC" w14:textId="77777777" w:rsidR="0012749B" w:rsidRDefault="0012749B" w:rsidP="00521E1B">
            <w:pPr>
              <w:pStyle w:val="TABLE-cell"/>
              <w:keepNext/>
            </w:pPr>
            <w:r>
              <w:t>Name of PKI</w:t>
            </w:r>
          </w:p>
        </w:tc>
      </w:tr>
      <w:tr w:rsidR="0012749B" w14:paraId="4CFE7BDD" w14:textId="77777777" w:rsidTr="00087D1A">
        <w:trPr>
          <w:cantSplit/>
          <w:jc w:val="center"/>
        </w:trPr>
        <w:tc>
          <w:tcPr>
            <w:tcW w:w="2045" w:type="dxa"/>
            <w:tcBorders>
              <w:top w:val="single" w:sz="4" w:space="0" w:color="auto"/>
              <w:left w:val="single" w:sz="4" w:space="0" w:color="auto"/>
              <w:bottom w:val="single" w:sz="4" w:space="0" w:color="auto"/>
              <w:right w:val="single" w:sz="4" w:space="0" w:color="auto"/>
            </w:tcBorders>
            <w:hideMark/>
          </w:tcPr>
          <w:p w14:paraId="74C58029" w14:textId="77777777" w:rsidR="0012749B" w:rsidRDefault="0012749B" w:rsidP="00521E1B">
            <w:pPr>
              <w:pStyle w:val="TABLE-cell"/>
              <w:keepNext/>
            </w:pPr>
            <w:r>
              <w:rPr>
                <w:lang w:eastAsia="en-GB"/>
              </w:rPr>
              <w:t>Organizational Unit</w:t>
            </w:r>
          </w:p>
        </w:tc>
        <w:tc>
          <w:tcPr>
            <w:tcW w:w="1647" w:type="dxa"/>
            <w:tcBorders>
              <w:top w:val="single" w:sz="4" w:space="0" w:color="auto"/>
              <w:left w:val="single" w:sz="4" w:space="0" w:color="auto"/>
              <w:bottom w:val="single" w:sz="4" w:space="0" w:color="auto"/>
              <w:right w:val="single" w:sz="4" w:space="0" w:color="auto"/>
            </w:tcBorders>
            <w:hideMark/>
          </w:tcPr>
          <w:p w14:paraId="57D29A15" w14:textId="77777777" w:rsidR="0012749B" w:rsidRDefault="0012749B" w:rsidP="00521E1B">
            <w:pPr>
              <w:pStyle w:val="TABLE-cell"/>
              <w:keepNext/>
            </w:pPr>
            <w:r>
              <w:t>OU</w:t>
            </w:r>
          </w:p>
        </w:tc>
        <w:tc>
          <w:tcPr>
            <w:tcW w:w="839" w:type="dxa"/>
            <w:tcBorders>
              <w:top w:val="single" w:sz="4" w:space="0" w:color="auto"/>
              <w:left w:val="single" w:sz="4" w:space="0" w:color="auto"/>
              <w:bottom w:val="single" w:sz="4" w:space="0" w:color="auto"/>
              <w:right w:val="single" w:sz="4" w:space="0" w:color="auto"/>
            </w:tcBorders>
            <w:hideMark/>
          </w:tcPr>
          <w:p w14:paraId="456DF4C4" w14:textId="77777777" w:rsidR="0012749B" w:rsidRDefault="0012749B" w:rsidP="00521E1B">
            <w:pPr>
              <w:pStyle w:val="TABLE-cell"/>
              <w:keepNext/>
              <w:jc w:val="center"/>
            </w:pPr>
            <w:r>
              <w:t>o</w:t>
            </w:r>
          </w:p>
        </w:tc>
        <w:tc>
          <w:tcPr>
            <w:tcW w:w="1525" w:type="dxa"/>
            <w:tcBorders>
              <w:top w:val="single" w:sz="4" w:space="0" w:color="auto"/>
              <w:left w:val="single" w:sz="4" w:space="0" w:color="auto"/>
              <w:bottom w:val="single" w:sz="4" w:space="0" w:color="auto"/>
              <w:right w:val="single" w:sz="4" w:space="0" w:color="auto"/>
            </w:tcBorders>
          </w:tcPr>
          <w:p w14:paraId="2653D494" w14:textId="77777777" w:rsidR="0012749B" w:rsidRDefault="0012749B" w:rsidP="00521E1B">
            <w:pPr>
              <w:pStyle w:val="TABLE-cell"/>
              <w:keepNext/>
            </w:pPr>
          </w:p>
        </w:tc>
        <w:tc>
          <w:tcPr>
            <w:tcW w:w="3014" w:type="dxa"/>
            <w:tcBorders>
              <w:top w:val="single" w:sz="4" w:space="0" w:color="auto"/>
              <w:left w:val="single" w:sz="4" w:space="0" w:color="auto"/>
              <w:bottom w:val="single" w:sz="4" w:space="0" w:color="auto"/>
              <w:right w:val="single" w:sz="4" w:space="0" w:color="auto"/>
            </w:tcBorders>
            <w:hideMark/>
          </w:tcPr>
          <w:p w14:paraId="790EEF47" w14:textId="77777777" w:rsidR="0012749B" w:rsidRDefault="0012749B" w:rsidP="00521E1B">
            <w:pPr>
              <w:pStyle w:val="TABLE-cell"/>
              <w:keepNext/>
            </w:pPr>
            <w:r>
              <w:t>Name of organizational unit</w:t>
            </w:r>
          </w:p>
        </w:tc>
      </w:tr>
      <w:tr w:rsidR="0012749B" w14:paraId="381BB831" w14:textId="77777777" w:rsidTr="00087D1A">
        <w:trPr>
          <w:cantSplit/>
          <w:jc w:val="center"/>
        </w:trPr>
        <w:tc>
          <w:tcPr>
            <w:tcW w:w="2045" w:type="dxa"/>
            <w:tcBorders>
              <w:top w:val="single" w:sz="4" w:space="0" w:color="auto"/>
              <w:left w:val="single" w:sz="4" w:space="0" w:color="auto"/>
              <w:bottom w:val="single" w:sz="4" w:space="0" w:color="auto"/>
              <w:right w:val="single" w:sz="4" w:space="0" w:color="auto"/>
            </w:tcBorders>
            <w:hideMark/>
          </w:tcPr>
          <w:p w14:paraId="59E2BDE7" w14:textId="77777777" w:rsidR="0012749B" w:rsidRDefault="0012749B" w:rsidP="00521E1B">
            <w:pPr>
              <w:pStyle w:val="TABLE-cell"/>
              <w:keepNext/>
            </w:pPr>
            <w:r>
              <w:rPr>
                <w:lang w:eastAsia="en-GB"/>
              </w:rPr>
              <w:t>Country</w:t>
            </w:r>
          </w:p>
        </w:tc>
        <w:tc>
          <w:tcPr>
            <w:tcW w:w="1647" w:type="dxa"/>
            <w:tcBorders>
              <w:top w:val="single" w:sz="4" w:space="0" w:color="auto"/>
              <w:left w:val="single" w:sz="4" w:space="0" w:color="auto"/>
              <w:bottom w:val="single" w:sz="4" w:space="0" w:color="auto"/>
              <w:right w:val="single" w:sz="4" w:space="0" w:color="auto"/>
            </w:tcBorders>
            <w:hideMark/>
          </w:tcPr>
          <w:p w14:paraId="6A9C20FB" w14:textId="77777777" w:rsidR="0012749B" w:rsidRDefault="0012749B" w:rsidP="00521E1B">
            <w:pPr>
              <w:pStyle w:val="TABLE-cell"/>
              <w:keepNext/>
            </w:pPr>
            <w:r>
              <w:t>C</w:t>
            </w:r>
          </w:p>
        </w:tc>
        <w:tc>
          <w:tcPr>
            <w:tcW w:w="839" w:type="dxa"/>
            <w:tcBorders>
              <w:top w:val="single" w:sz="4" w:space="0" w:color="auto"/>
              <w:left w:val="single" w:sz="4" w:space="0" w:color="auto"/>
              <w:bottom w:val="single" w:sz="4" w:space="0" w:color="auto"/>
              <w:right w:val="single" w:sz="4" w:space="0" w:color="auto"/>
            </w:tcBorders>
            <w:hideMark/>
          </w:tcPr>
          <w:p w14:paraId="02AA23C4" w14:textId="77777777" w:rsidR="0012749B" w:rsidRDefault="0012749B" w:rsidP="00521E1B">
            <w:pPr>
              <w:pStyle w:val="TABLE-cell"/>
              <w:keepNext/>
              <w:jc w:val="center"/>
            </w:pPr>
            <w:r>
              <w:t>o</w:t>
            </w:r>
          </w:p>
        </w:tc>
        <w:tc>
          <w:tcPr>
            <w:tcW w:w="1525" w:type="dxa"/>
            <w:tcBorders>
              <w:top w:val="single" w:sz="4" w:space="0" w:color="auto"/>
              <w:left w:val="single" w:sz="4" w:space="0" w:color="auto"/>
              <w:bottom w:val="single" w:sz="4" w:space="0" w:color="auto"/>
              <w:right w:val="single" w:sz="4" w:space="0" w:color="auto"/>
            </w:tcBorders>
          </w:tcPr>
          <w:p w14:paraId="542ABCDD" w14:textId="77777777" w:rsidR="0012749B" w:rsidRDefault="0012749B" w:rsidP="00521E1B">
            <w:pPr>
              <w:pStyle w:val="TABLE-cell"/>
              <w:keepNext/>
            </w:pPr>
          </w:p>
        </w:tc>
        <w:tc>
          <w:tcPr>
            <w:tcW w:w="3014" w:type="dxa"/>
            <w:tcBorders>
              <w:top w:val="single" w:sz="4" w:space="0" w:color="auto"/>
              <w:left w:val="single" w:sz="4" w:space="0" w:color="auto"/>
              <w:bottom w:val="single" w:sz="4" w:space="0" w:color="auto"/>
              <w:right w:val="single" w:sz="4" w:space="0" w:color="auto"/>
            </w:tcBorders>
            <w:hideMark/>
          </w:tcPr>
          <w:p w14:paraId="069C6001" w14:textId="77777777" w:rsidR="0012749B" w:rsidRDefault="00077BDE" w:rsidP="00521E1B">
            <w:pPr>
              <w:pStyle w:val="TABLE-cell"/>
              <w:keepNext/>
            </w:pPr>
            <w:r>
              <w:t>ISO </w:t>
            </w:r>
            <w:r w:rsidR="0012749B">
              <w:t>3166 country code</w:t>
            </w:r>
          </w:p>
        </w:tc>
      </w:tr>
      <w:tr w:rsidR="0012749B" w14:paraId="7A715AD7" w14:textId="77777777" w:rsidTr="00087D1A">
        <w:trPr>
          <w:cantSplit/>
          <w:jc w:val="center"/>
        </w:trPr>
        <w:tc>
          <w:tcPr>
            <w:tcW w:w="2045" w:type="dxa"/>
            <w:tcBorders>
              <w:top w:val="single" w:sz="4" w:space="0" w:color="auto"/>
              <w:left w:val="single" w:sz="4" w:space="0" w:color="auto"/>
              <w:bottom w:val="single" w:sz="4" w:space="0" w:color="auto"/>
              <w:right w:val="single" w:sz="4" w:space="0" w:color="auto"/>
            </w:tcBorders>
            <w:hideMark/>
          </w:tcPr>
          <w:p w14:paraId="1A7601A0" w14:textId="77777777" w:rsidR="0012749B" w:rsidRDefault="0012749B" w:rsidP="00521E1B">
            <w:pPr>
              <w:pStyle w:val="TABLE-cell"/>
              <w:keepNext/>
              <w:rPr>
                <w:lang w:eastAsia="en-GB"/>
              </w:rPr>
            </w:pPr>
            <w:r>
              <w:rPr>
                <w:lang w:eastAsia="en-GB"/>
              </w:rPr>
              <w:t>Locality</w:t>
            </w:r>
          </w:p>
        </w:tc>
        <w:tc>
          <w:tcPr>
            <w:tcW w:w="1647" w:type="dxa"/>
            <w:tcBorders>
              <w:top w:val="single" w:sz="4" w:space="0" w:color="auto"/>
              <w:left w:val="single" w:sz="4" w:space="0" w:color="auto"/>
              <w:bottom w:val="single" w:sz="4" w:space="0" w:color="auto"/>
              <w:right w:val="single" w:sz="4" w:space="0" w:color="auto"/>
            </w:tcBorders>
            <w:hideMark/>
          </w:tcPr>
          <w:p w14:paraId="3C291817" w14:textId="77777777" w:rsidR="0012749B" w:rsidRDefault="0012749B" w:rsidP="00521E1B">
            <w:pPr>
              <w:pStyle w:val="TABLE-cell"/>
              <w:keepNext/>
            </w:pPr>
            <w:r>
              <w:t>L</w:t>
            </w:r>
          </w:p>
        </w:tc>
        <w:tc>
          <w:tcPr>
            <w:tcW w:w="839" w:type="dxa"/>
            <w:tcBorders>
              <w:top w:val="single" w:sz="4" w:space="0" w:color="auto"/>
              <w:left w:val="single" w:sz="4" w:space="0" w:color="auto"/>
              <w:bottom w:val="single" w:sz="4" w:space="0" w:color="auto"/>
              <w:right w:val="single" w:sz="4" w:space="0" w:color="auto"/>
            </w:tcBorders>
            <w:hideMark/>
          </w:tcPr>
          <w:p w14:paraId="0F8DF057" w14:textId="77777777" w:rsidR="0012749B" w:rsidRDefault="0012749B" w:rsidP="00521E1B">
            <w:pPr>
              <w:pStyle w:val="TABLE-cell"/>
              <w:keepNext/>
              <w:jc w:val="center"/>
            </w:pPr>
            <w:r>
              <w:t>x</w:t>
            </w:r>
          </w:p>
        </w:tc>
        <w:tc>
          <w:tcPr>
            <w:tcW w:w="1525" w:type="dxa"/>
            <w:tcBorders>
              <w:top w:val="single" w:sz="4" w:space="0" w:color="auto"/>
              <w:left w:val="single" w:sz="4" w:space="0" w:color="auto"/>
              <w:bottom w:val="single" w:sz="4" w:space="0" w:color="auto"/>
              <w:right w:val="single" w:sz="4" w:space="0" w:color="auto"/>
            </w:tcBorders>
            <w:hideMark/>
          </w:tcPr>
          <w:p w14:paraId="534A061B" w14:textId="77777777" w:rsidR="0012749B" w:rsidRDefault="0012749B" w:rsidP="00521E1B">
            <w:pPr>
              <w:pStyle w:val="TABLE-cell"/>
              <w:keepNext/>
            </w:pPr>
            <w:r>
              <w:t>&lt;Locality&gt;</w:t>
            </w:r>
          </w:p>
        </w:tc>
        <w:tc>
          <w:tcPr>
            <w:tcW w:w="3014" w:type="dxa"/>
            <w:tcBorders>
              <w:top w:val="single" w:sz="4" w:space="0" w:color="auto"/>
              <w:left w:val="single" w:sz="4" w:space="0" w:color="auto"/>
              <w:bottom w:val="single" w:sz="4" w:space="0" w:color="auto"/>
              <w:right w:val="single" w:sz="4" w:space="0" w:color="auto"/>
            </w:tcBorders>
            <w:hideMark/>
          </w:tcPr>
          <w:p w14:paraId="59D9251B" w14:textId="77777777" w:rsidR="0012749B" w:rsidRDefault="0012749B" w:rsidP="00521E1B">
            <w:pPr>
              <w:pStyle w:val="TABLE-cell"/>
              <w:keepNext/>
            </w:pPr>
            <w:r>
              <w:t>Locality where the entity is located</w:t>
            </w:r>
          </w:p>
        </w:tc>
      </w:tr>
      <w:tr w:rsidR="0012749B" w14:paraId="7D5515D7" w14:textId="77777777" w:rsidTr="00087D1A">
        <w:trPr>
          <w:cantSplit/>
          <w:jc w:val="center"/>
        </w:trPr>
        <w:tc>
          <w:tcPr>
            <w:tcW w:w="2045" w:type="dxa"/>
            <w:tcBorders>
              <w:top w:val="single" w:sz="4" w:space="0" w:color="auto"/>
              <w:left w:val="single" w:sz="4" w:space="0" w:color="auto"/>
              <w:bottom w:val="single" w:sz="4" w:space="0" w:color="auto"/>
              <w:right w:val="single" w:sz="4" w:space="0" w:color="auto"/>
            </w:tcBorders>
            <w:hideMark/>
          </w:tcPr>
          <w:p w14:paraId="69B6E8BB" w14:textId="77777777" w:rsidR="0012749B" w:rsidRDefault="0012749B" w:rsidP="00521E1B">
            <w:pPr>
              <w:pStyle w:val="TABLE-cell"/>
              <w:keepNext/>
              <w:rPr>
                <w:lang w:eastAsia="en-GB"/>
              </w:rPr>
            </w:pPr>
            <w:r>
              <w:rPr>
                <w:lang w:eastAsia="en-GB"/>
              </w:rPr>
              <w:t>State</w:t>
            </w:r>
          </w:p>
        </w:tc>
        <w:tc>
          <w:tcPr>
            <w:tcW w:w="1647" w:type="dxa"/>
            <w:tcBorders>
              <w:top w:val="single" w:sz="4" w:space="0" w:color="auto"/>
              <w:left w:val="single" w:sz="4" w:space="0" w:color="auto"/>
              <w:bottom w:val="single" w:sz="4" w:space="0" w:color="auto"/>
              <w:right w:val="single" w:sz="4" w:space="0" w:color="auto"/>
            </w:tcBorders>
            <w:hideMark/>
          </w:tcPr>
          <w:p w14:paraId="290B4D3D" w14:textId="77777777" w:rsidR="0012749B" w:rsidRDefault="0012749B" w:rsidP="00521E1B">
            <w:pPr>
              <w:pStyle w:val="TABLE-cell"/>
              <w:keepNext/>
            </w:pPr>
            <w:r>
              <w:t>S</w:t>
            </w:r>
          </w:p>
        </w:tc>
        <w:tc>
          <w:tcPr>
            <w:tcW w:w="839" w:type="dxa"/>
            <w:tcBorders>
              <w:top w:val="single" w:sz="4" w:space="0" w:color="auto"/>
              <w:left w:val="single" w:sz="4" w:space="0" w:color="auto"/>
              <w:bottom w:val="single" w:sz="4" w:space="0" w:color="auto"/>
              <w:right w:val="single" w:sz="4" w:space="0" w:color="auto"/>
            </w:tcBorders>
            <w:hideMark/>
          </w:tcPr>
          <w:p w14:paraId="319EE7F1" w14:textId="77777777" w:rsidR="0012749B" w:rsidRDefault="0012749B" w:rsidP="00521E1B">
            <w:pPr>
              <w:pStyle w:val="TABLE-cell"/>
              <w:keepNext/>
              <w:jc w:val="center"/>
            </w:pPr>
            <w:r>
              <w:t>x</w:t>
            </w:r>
          </w:p>
        </w:tc>
        <w:tc>
          <w:tcPr>
            <w:tcW w:w="1525" w:type="dxa"/>
            <w:tcBorders>
              <w:top w:val="single" w:sz="4" w:space="0" w:color="auto"/>
              <w:left w:val="single" w:sz="4" w:space="0" w:color="auto"/>
              <w:bottom w:val="single" w:sz="4" w:space="0" w:color="auto"/>
              <w:right w:val="single" w:sz="4" w:space="0" w:color="auto"/>
            </w:tcBorders>
            <w:hideMark/>
          </w:tcPr>
          <w:p w14:paraId="3834C6AB" w14:textId="77777777" w:rsidR="0012749B" w:rsidRDefault="0012749B" w:rsidP="00521E1B">
            <w:pPr>
              <w:pStyle w:val="TABLE-cell"/>
              <w:keepNext/>
            </w:pPr>
            <w:r>
              <w:t>&lt;State&gt;</w:t>
            </w:r>
          </w:p>
        </w:tc>
        <w:tc>
          <w:tcPr>
            <w:tcW w:w="3014" w:type="dxa"/>
            <w:tcBorders>
              <w:top w:val="single" w:sz="4" w:space="0" w:color="auto"/>
              <w:left w:val="single" w:sz="4" w:space="0" w:color="auto"/>
              <w:bottom w:val="single" w:sz="4" w:space="0" w:color="auto"/>
              <w:right w:val="single" w:sz="4" w:space="0" w:color="auto"/>
            </w:tcBorders>
          </w:tcPr>
          <w:p w14:paraId="5BB657D9" w14:textId="77777777" w:rsidR="0012749B" w:rsidRDefault="0012749B" w:rsidP="00521E1B">
            <w:pPr>
              <w:pStyle w:val="TABLE-cell"/>
              <w:keepNext/>
            </w:pPr>
          </w:p>
        </w:tc>
      </w:tr>
      <w:tr w:rsidR="0012749B" w14:paraId="14A017F6" w14:textId="77777777" w:rsidTr="00087D1A">
        <w:trPr>
          <w:cantSplit/>
          <w:jc w:val="center"/>
        </w:trPr>
        <w:tc>
          <w:tcPr>
            <w:tcW w:w="9070" w:type="dxa"/>
            <w:gridSpan w:val="5"/>
            <w:tcBorders>
              <w:top w:val="single" w:sz="4" w:space="0" w:color="auto"/>
              <w:left w:val="single" w:sz="4" w:space="0" w:color="auto"/>
              <w:bottom w:val="single" w:sz="4" w:space="0" w:color="auto"/>
              <w:right w:val="single" w:sz="4" w:space="0" w:color="auto"/>
            </w:tcBorders>
            <w:hideMark/>
          </w:tcPr>
          <w:p w14:paraId="4433DC88" w14:textId="77777777" w:rsidR="0012749B" w:rsidRDefault="0012749B" w:rsidP="00521E1B">
            <w:pPr>
              <w:pStyle w:val="NOTE"/>
              <w:keepNext/>
              <w:rPr>
                <w:i/>
              </w:rPr>
            </w:pPr>
            <w:r>
              <w:t>NOTE</w:t>
            </w:r>
            <w:r w:rsidR="00B67C8A">
              <w:t> </w:t>
            </w:r>
            <w:r>
              <w:t>Values within the less-than – greater-than signs “&lt; &gt;” are to be assigned by the PKI or the CA as applicable.</w:t>
            </w:r>
          </w:p>
        </w:tc>
      </w:tr>
    </w:tbl>
    <w:p w14:paraId="5CC407F1" w14:textId="77777777" w:rsidR="00087D1A" w:rsidRDefault="00087D1A"/>
    <w:p w14:paraId="67717EA4" w14:textId="77777777" w:rsidR="0012749B" w:rsidRPr="00087D1A" w:rsidRDefault="0012749B" w:rsidP="00176E93">
      <w:pPr>
        <w:pStyle w:val="Heading5"/>
        <w:rPr>
          <w:lang w:eastAsia="en-GB"/>
        </w:rPr>
      </w:pPr>
      <w:bookmarkStart w:id="2428" w:name="_Ref380502475"/>
      <w:bookmarkStart w:id="2429" w:name="_Toc392501285"/>
      <w:bookmarkStart w:id="2430" w:name="_Toc386027440"/>
      <w:bookmarkStart w:id="2431" w:name="_Ref382300380"/>
      <w:bookmarkStart w:id="2432" w:name="_Toc437856480"/>
      <w:bookmarkStart w:id="2433" w:name="_Toc339091214"/>
      <w:bookmarkStart w:id="2434" w:name="_Ref339050625"/>
      <w:r w:rsidRPr="00087D1A">
        <w:rPr>
          <w:lang w:eastAsia="en-GB"/>
        </w:rPr>
        <w:t>Validity</w:t>
      </w:r>
      <w:bookmarkEnd w:id="2428"/>
      <w:r w:rsidRPr="00087D1A">
        <w:rPr>
          <w:lang w:eastAsia="en-GB"/>
        </w:rPr>
        <w:t xml:space="preserve"> period</w:t>
      </w:r>
      <w:bookmarkEnd w:id="2429"/>
      <w:bookmarkEnd w:id="2430"/>
      <w:bookmarkEnd w:id="2431"/>
      <w:bookmarkEnd w:id="2432"/>
      <w:r w:rsidRPr="00087D1A">
        <w:fldChar w:fldCharType="begin"/>
      </w:r>
      <w:r w:rsidRPr="00087D1A">
        <w:instrText xml:space="preserve"> XE "Certificate, </w:instrText>
      </w:r>
      <w:r w:rsidRPr="00087D1A">
        <w:rPr>
          <w:lang w:eastAsia="en-GB"/>
        </w:rPr>
        <w:instrText>Validity period</w:instrText>
      </w:r>
      <w:r w:rsidRPr="00087D1A">
        <w:instrText xml:space="preserve">" </w:instrText>
      </w:r>
      <w:r w:rsidRPr="00087D1A">
        <w:fldChar w:fldCharType="end"/>
      </w:r>
    </w:p>
    <w:p w14:paraId="08144E78" w14:textId="77777777" w:rsidR="0012749B" w:rsidRDefault="0012749B" w:rsidP="00B67C8A">
      <w:pPr>
        <w:pStyle w:val="PARAGRAPH"/>
      </w:pPr>
      <w:r>
        <w:rPr>
          <w:lang w:eastAsia="en-GB"/>
        </w:rPr>
        <w:t xml:space="preserve">The certificate validity period is the time interval during </w:t>
      </w:r>
      <w:r>
        <w:t>which the CA warrants that it will maintain information about the status of the certificate. The field is represented as a SEQUENCE of two dates:</w:t>
      </w:r>
    </w:p>
    <w:p w14:paraId="0E1312DC" w14:textId="77777777" w:rsidR="0012749B" w:rsidRDefault="0012749B" w:rsidP="00521922">
      <w:pPr>
        <w:pStyle w:val="ListBullet"/>
      </w:pPr>
      <w:r>
        <w:t>the date on which the certificate validity period begins (</w:t>
      </w:r>
      <w:r>
        <w:rPr>
          <w:rFonts w:ascii="Courier New" w:hAnsi="Courier New" w:cs="Courier New"/>
        </w:rPr>
        <w:t>notBefore</w:t>
      </w:r>
      <w:r>
        <w:t>); and</w:t>
      </w:r>
    </w:p>
    <w:p w14:paraId="0CC73D6B" w14:textId="77777777" w:rsidR="0012749B" w:rsidRDefault="0012749B" w:rsidP="00521922">
      <w:pPr>
        <w:pStyle w:val="ListBullet"/>
      </w:pPr>
      <w:r>
        <w:t>the date on which the certificate validity period ends (</w:t>
      </w:r>
      <w:r>
        <w:rPr>
          <w:rFonts w:ascii="Courier New" w:hAnsi="Courier New" w:cs="Courier New"/>
        </w:rPr>
        <w:t>notAfter</w:t>
      </w:r>
      <w:r>
        <w:t>).</w:t>
      </w:r>
    </w:p>
    <w:p w14:paraId="528BEDE3" w14:textId="7AFF038B" w:rsidR="0012749B" w:rsidRDefault="0012749B" w:rsidP="00B67C8A">
      <w:pPr>
        <w:pStyle w:val="PARAGRAPH"/>
        <w:rPr>
          <w:lang w:eastAsia="en-GB"/>
        </w:rPr>
      </w:pPr>
      <w:r>
        <w:rPr>
          <w:lang w:eastAsia="en-GB"/>
        </w:rPr>
        <w:t xml:space="preserve">In the case of CA certificates, Sub-CA certificates and end-entities other than </w:t>
      </w:r>
      <w:del w:id="2435" w:author="John Cowburn" w:date="2021-04-16T13:57:00Z">
        <w:r w:rsidDel="00635BE8">
          <w:rPr>
            <w:lang w:eastAsia="en-GB"/>
          </w:rPr>
          <w:delText>DLMS</w:delText>
        </w:r>
      </w:del>
      <w:ins w:id="2436" w:author="John Cowburn" w:date="2021-04-16T13:57:00Z">
        <w:r w:rsidR="00635BE8">
          <w:rPr>
            <w:lang w:eastAsia="en-GB"/>
          </w:rPr>
          <w:t>DLMS®</w:t>
        </w:r>
      </w:ins>
      <w:r>
        <w:rPr>
          <w:lang w:eastAsia="en-GB"/>
        </w:rPr>
        <w:t xml:space="preserve">/COSEM servers </w:t>
      </w:r>
      <w:r>
        <w:rPr>
          <w:rFonts w:ascii="Courier New" w:hAnsi="Courier New" w:cs="Courier New"/>
          <w:lang w:eastAsia="en-GB"/>
        </w:rPr>
        <w:t xml:space="preserve">notBefore </w:t>
      </w:r>
      <w:r>
        <w:rPr>
          <w:lang w:eastAsia="en-GB"/>
        </w:rPr>
        <w:t xml:space="preserve">and </w:t>
      </w:r>
      <w:r>
        <w:rPr>
          <w:rFonts w:ascii="Courier New" w:hAnsi="Courier New" w:cs="Courier New"/>
          <w:lang w:eastAsia="en-GB"/>
        </w:rPr>
        <w:t>notAfter</w:t>
      </w:r>
      <w:r>
        <w:rPr>
          <w:lang w:eastAsia="en-GB"/>
        </w:rPr>
        <w:t xml:space="preserve"> shall be well defined dates.</w:t>
      </w:r>
    </w:p>
    <w:p w14:paraId="5D320A42" w14:textId="10A7A05C" w:rsidR="0012749B" w:rsidRDefault="0012749B" w:rsidP="00B67C8A">
      <w:pPr>
        <w:pStyle w:val="PARAGRAPH"/>
        <w:rPr>
          <w:lang w:eastAsia="en-GB"/>
        </w:rPr>
      </w:pPr>
      <w:del w:id="2437" w:author="John Cowburn" w:date="2021-04-16T13:57:00Z">
        <w:r w:rsidDel="00635BE8">
          <w:rPr>
            <w:lang w:eastAsia="en-GB"/>
          </w:rPr>
          <w:delText>DLMS</w:delText>
        </w:r>
      </w:del>
      <w:ins w:id="2438" w:author="John Cowburn" w:date="2021-04-16T13:57:00Z">
        <w:r w:rsidR="00635BE8">
          <w:rPr>
            <w:lang w:eastAsia="en-GB"/>
          </w:rPr>
          <w:t>DLMS®</w:t>
        </w:r>
      </w:ins>
      <w:r>
        <w:rPr>
          <w:lang w:eastAsia="en-GB"/>
        </w:rPr>
        <w:t>/COSEM servers may be given certificates for which no good expiration date can be assigned; such a certificate is intended to be used for the entire lifetime of the device.</w:t>
      </w:r>
    </w:p>
    <w:p w14:paraId="63C07C49" w14:textId="77777777" w:rsidR="0012749B" w:rsidRDefault="0012749B" w:rsidP="00B67C8A">
      <w:pPr>
        <w:pStyle w:val="PARAGRAPH"/>
        <w:rPr>
          <w:lang w:eastAsia="en-GB"/>
        </w:rPr>
      </w:pPr>
      <w:r>
        <w:rPr>
          <w:lang w:eastAsia="en-GB"/>
        </w:rPr>
        <w:t xml:space="preserve">To indicate that a certificate has no well-defined expiration date, the </w:t>
      </w:r>
      <w:r>
        <w:rPr>
          <w:rFonts w:ascii="Courier New" w:hAnsi="Courier New" w:cs="Courier New"/>
          <w:lang w:eastAsia="en-GB"/>
        </w:rPr>
        <w:t>notAfter</w:t>
      </w:r>
      <w:r>
        <w:rPr>
          <w:lang w:eastAsia="en-GB"/>
        </w:rPr>
        <w:t xml:space="preserve"> </w:t>
      </w:r>
      <w:r w:rsidR="002F47C5">
        <w:rPr>
          <w:lang w:eastAsia="en-GB"/>
        </w:rPr>
        <w:t>should</w:t>
      </w:r>
      <w:r>
        <w:rPr>
          <w:lang w:eastAsia="en-GB"/>
        </w:rPr>
        <w:t xml:space="preserve"> be assigned the GeneralizedTime</w:t>
      </w:r>
      <w:r>
        <w:fldChar w:fldCharType="begin"/>
      </w:r>
      <w:r>
        <w:instrText xml:space="preserve"> XE "</w:instrText>
      </w:r>
      <w:r>
        <w:rPr>
          <w:lang w:eastAsia="en-GB"/>
        </w:rPr>
        <w:instrText>GeneralizedTime</w:instrText>
      </w:r>
      <w:r>
        <w:instrText xml:space="preserve">" </w:instrText>
      </w:r>
      <w:r>
        <w:fldChar w:fldCharType="end"/>
      </w:r>
      <w:r>
        <w:rPr>
          <w:lang w:eastAsia="en-GB"/>
        </w:rPr>
        <w:t xml:space="preserve"> value of 99991231235959Z.</w:t>
      </w:r>
    </w:p>
    <w:p w14:paraId="6A6CF574" w14:textId="77777777" w:rsidR="0012749B" w:rsidRDefault="0012749B" w:rsidP="00B67C8A">
      <w:pPr>
        <w:pStyle w:val="PARAGRAPH"/>
        <w:rPr>
          <w:lang w:eastAsia="en-GB"/>
        </w:rPr>
      </w:pPr>
      <w:r>
        <w:rPr>
          <w:lang w:eastAsia="en-GB"/>
        </w:rPr>
        <w:t>For details, see</w:t>
      </w:r>
      <w:r w:rsidR="00BA3136">
        <w:rPr>
          <w:lang w:eastAsia="en-GB"/>
        </w:rPr>
        <w:t xml:space="preserve"> </w:t>
      </w:r>
      <w:r w:rsidR="00BA3136">
        <w:rPr>
          <w:lang w:eastAsia="en-GB"/>
        </w:rPr>
        <w:fldChar w:fldCharType="begin" w:fldLock="1"/>
      </w:r>
      <w:r w:rsidR="00BA3136">
        <w:rPr>
          <w:lang w:eastAsia="en-GB"/>
        </w:rPr>
        <w:instrText xml:space="preserve"> REF RFC5280 \h </w:instrText>
      </w:r>
      <w:r w:rsidR="00BA3136">
        <w:rPr>
          <w:lang w:eastAsia="en-GB"/>
        </w:rPr>
      </w:r>
      <w:r w:rsidR="00BA3136">
        <w:rPr>
          <w:lang w:eastAsia="en-GB"/>
        </w:rPr>
        <w:fldChar w:fldCharType="separate"/>
      </w:r>
      <w:r w:rsidR="00811F07" w:rsidRPr="00BA3136">
        <w:rPr>
          <w:iCs/>
        </w:rPr>
        <w:t>RFC 5280</w:t>
      </w:r>
      <w:r w:rsidR="00BA3136">
        <w:rPr>
          <w:lang w:eastAsia="en-GB"/>
        </w:rPr>
        <w:fldChar w:fldCharType="end"/>
      </w:r>
      <w:r w:rsidR="00FD5F20">
        <w:rPr>
          <w:lang w:eastAsia="en-GB"/>
        </w:rPr>
        <w:t>,</w:t>
      </w:r>
      <w:r>
        <w:rPr>
          <w:lang w:eastAsia="en-GB"/>
        </w:rPr>
        <w:t xml:space="preserve"> 4.1.2.5.</w:t>
      </w:r>
    </w:p>
    <w:p w14:paraId="7111436C" w14:textId="77777777" w:rsidR="0012749B" w:rsidRPr="00087D1A" w:rsidRDefault="0012749B" w:rsidP="00176E93">
      <w:pPr>
        <w:pStyle w:val="Heading5"/>
        <w:rPr>
          <w:lang w:eastAsia="en-GB"/>
        </w:rPr>
      </w:pPr>
      <w:bookmarkStart w:id="2439" w:name="_Toc392501286"/>
      <w:bookmarkStart w:id="2440" w:name="_Toc386027441"/>
      <w:bookmarkStart w:id="2441" w:name="_Ref380502545"/>
      <w:bookmarkStart w:id="2442" w:name="_Toc437856481"/>
      <w:r w:rsidRPr="00087D1A">
        <w:t>SubjectPublicKeyInfo</w:t>
      </w:r>
      <w:bookmarkEnd w:id="2387"/>
      <w:bookmarkEnd w:id="2433"/>
      <w:bookmarkEnd w:id="2434"/>
      <w:bookmarkEnd w:id="2439"/>
      <w:bookmarkEnd w:id="2440"/>
      <w:bookmarkEnd w:id="2441"/>
      <w:bookmarkEnd w:id="2442"/>
      <w:r w:rsidRPr="00087D1A">
        <w:fldChar w:fldCharType="begin"/>
      </w:r>
      <w:r w:rsidRPr="00087D1A">
        <w:instrText xml:space="preserve"> XE "Certificate, SubjectPublicKeyInfo" </w:instrText>
      </w:r>
      <w:r w:rsidRPr="00087D1A">
        <w:fldChar w:fldCharType="end"/>
      </w:r>
    </w:p>
    <w:p w14:paraId="3E546FBC" w14:textId="77777777" w:rsidR="0012749B" w:rsidRDefault="0012749B" w:rsidP="0012749B">
      <w:pPr>
        <w:pStyle w:val="PARAGRAPH"/>
      </w:pPr>
      <w:r>
        <w:rPr>
          <w:lang w:eastAsia="en-GB"/>
        </w:rPr>
        <w:t xml:space="preserve">The field </w:t>
      </w:r>
      <w:r>
        <w:rPr>
          <w:rFonts w:ascii="Courier New" w:hAnsi="Courier New" w:cs="Courier New"/>
          <w:spacing w:val="0"/>
          <w:lang w:eastAsia="en-GB"/>
        </w:rPr>
        <w:t xml:space="preserve">SubjectPublicKeyInfo </w:t>
      </w:r>
      <w:r>
        <w:t>shall have the following structure:</w:t>
      </w:r>
    </w:p>
    <w:p w14:paraId="484F4F8B" w14:textId="77777777" w:rsidR="0012749B" w:rsidRDefault="0012749B" w:rsidP="000E038E">
      <w:pPr>
        <w:pStyle w:val="MacroText"/>
        <w:rPr>
          <w:lang w:eastAsia="en-GB"/>
        </w:rPr>
      </w:pPr>
      <w:r>
        <w:rPr>
          <w:lang w:eastAsia="en-GB"/>
        </w:rPr>
        <w:t>SubjectPublicKeyInfo</w:t>
      </w:r>
      <w:r w:rsidR="00077BDE">
        <w:rPr>
          <w:lang w:eastAsia="en-GB"/>
        </w:rPr>
        <w:t>:</w:t>
      </w:r>
      <w:r>
        <w:rPr>
          <w:lang w:eastAsia="en-GB"/>
        </w:rPr>
        <w:t>:= SEQUENCE {</w:t>
      </w:r>
    </w:p>
    <w:p w14:paraId="25AB75F1" w14:textId="77777777" w:rsidR="0012749B" w:rsidRDefault="0012749B" w:rsidP="000E038E">
      <w:pPr>
        <w:pStyle w:val="MacroText"/>
        <w:rPr>
          <w:lang w:eastAsia="en-GB"/>
        </w:rPr>
      </w:pPr>
      <w:r>
        <w:rPr>
          <w:lang w:eastAsia="en-GB"/>
        </w:rPr>
        <w:tab/>
        <w:t>Algorithm</w:t>
      </w:r>
      <w:r>
        <w:rPr>
          <w:lang w:eastAsia="en-GB"/>
        </w:rPr>
        <w:tab/>
      </w:r>
      <w:r>
        <w:rPr>
          <w:lang w:eastAsia="en-GB"/>
        </w:rPr>
        <w:tab/>
      </w:r>
      <w:r>
        <w:rPr>
          <w:lang w:eastAsia="en-GB"/>
        </w:rPr>
        <w:tab/>
      </w:r>
      <w:r w:rsidR="009D33EA">
        <w:rPr>
          <w:lang w:eastAsia="en-GB"/>
        </w:rPr>
        <w:tab/>
      </w:r>
      <w:r w:rsidR="009D33EA">
        <w:rPr>
          <w:lang w:eastAsia="en-GB"/>
        </w:rPr>
        <w:tab/>
      </w:r>
      <w:r w:rsidR="009D33EA">
        <w:rPr>
          <w:lang w:eastAsia="en-GB"/>
        </w:rPr>
        <w:tab/>
      </w:r>
      <w:r>
        <w:rPr>
          <w:lang w:eastAsia="en-GB"/>
        </w:rPr>
        <w:t>AlgorithmIdentifier,</w:t>
      </w:r>
    </w:p>
    <w:p w14:paraId="3DD86E5A" w14:textId="77777777" w:rsidR="0012749B" w:rsidRDefault="0012749B" w:rsidP="000E038E">
      <w:pPr>
        <w:pStyle w:val="MacroText"/>
        <w:rPr>
          <w:ins w:id="2443" w:author="John Cowburn" w:date="2022-03-03T09:47:00Z"/>
          <w:lang w:eastAsia="en-GB"/>
        </w:rPr>
      </w:pPr>
      <w:r>
        <w:rPr>
          <w:lang w:eastAsia="en-GB"/>
        </w:rPr>
        <w:tab/>
        <w:t>subjectPublicKey</w:t>
      </w:r>
      <w:r>
        <w:rPr>
          <w:lang w:eastAsia="en-GB"/>
        </w:rPr>
        <w:tab/>
      </w:r>
      <w:r w:rsidR="009D33EA">
        <w:rPr>
          <w:lang w:eastAsia="en-GB"/>
        </w:rPr>
        <w:tab/>
      </w:r>
      <w:r w:rsidR="009D33EA">
        <w:rPr>
          <w:lang w:eastAsia="en-GB"/>
        </w:rPr>
        <w:tab/>
      </w:r>
      <w:r w:rsidR="009D33EA">
        <w:rPr>
          <w:lang w:eastAsia="en-GB"/>
        </w:rPr>
        <w:tab/>
      </w:r>
      <w:r>
        <w:rPr>
          <w:lang w:eastAsia="en-GB"/>
        </w:rPr>
        <w:t>BIT STRING }</w:t>
      </w:r>
    </w:p>
    <w:p w14:paraId="2084C36B" w14:textId="77777777" w:rsidR="009E63DB" w:rsidRDefault="009E63DB" w:rsidP="000E038E">
      <w:pPr>
        <w:pStyle w:val="MacroText"/>
        <w:rPr>
          <w:lang w:eastAsia="en-GB"/>
        </w:rPr>
      </w:pPr>
    </w:p>
    <w:p w14:paraId="330E3755" w14:textId="77777777" w:rsidR="0012749B" w:rsidRDefault="0012749B" w:rsidP="0012749B">
      <w:pPr>
        <w:pStyle w:val="PARAGRAPH"/>
        <w:rPr>
          <w:lang w:eastAsia="en-GB"/>
        </w:rPr>
      </w:pPr>
      <w:bookmarkStart w:id="2444" w:name="_Toc339091215"/>
      <w:bookmarkStart w:id="2445" w:name="_Ref339050435"/>
      <w:bookmarkStart w:id="2446" w:name="_Ref339048036"/>
      <w:bookmarkStart w:id="2447" w:name="_Ref325047727"/>
      <w:r>
        <w:rPr>
          <w:lang w:eastAsia="en-GB"/>
        </w:rPr>
        <w:t>An algorithm identifier is defined by the following ASN.1 structure:</w:t>
      </w:r>
    </w:p>
    <w:p w14:paraId="436D7A0A" w14:textId="77777777" w:rsidR="0012749B" w:rsidRDefault="0012749B" w:rsidP="009E63DB">
      <w:pPr>
        <w:pStyle w:val="MacroText"/>
        <w:rPr>
          <w:lang w:val="fr-FR" w:eastAsia="en-GB"/>
        </w:rPr>
      </w:pPr>
      <w:r>
        <w:rPr>
          <w:lang w:val="fr-FR" w:eastAsia="en-GB"/>
        </w:rPr>
        <w:t>AlgorithmIdentifier</w:t>
      </w:r>
      <w:r w:rsidR="00077BDE">
        <w:rPr>
          <w:lang w:val="fr-FR" w:eastAsia="en-GB"/>
        </w:rPr>
        <w:t>:</w:t>
      </w:r>
      <w:r>
        <w:rPr>
          <w:lang w:val="fr-FR" w:eastAsia="en-GB"/>
        </w:rPr>
        <w:t>:= SEQUENCE {</w:t>
      </w:r>
    </w:p>
    <w:p w14:paraId="59EFBA62" w14:textId="77777777" w:rsidR="0012749B" w:rsidRDefault="0012749B" w:rsidP="009E63DB">
      <w:pPr>
        <w:pStyle w:val="MacroText"/>
        <w:rPr>
          <w:lang w:val="fr-FR" w:eastAsia="en-GB"/>
        </w:rPr>
      </w:pPr>
      <w:r>
        <w:rPr>
          <w:lang w:val="fr-FR" w:eastAsia="en-GB"/>
        </w:rPr>
        <w:tab/>
        <w:t>algorithm</w:t>
      </w:r>
      <w:r>
        <w:rPr>
          <w:lang w:val="fr-FR" w:eastAsia="en-GB"/>
        </w:rPr>
        <w:tab/>
      </w:r>
      <w:r>
        <w:rPr>
          <w:lang w:val="fr-FR" w:eastAsia="en-GB"/>
        </w:rPr>
        <w:tab/>
      </w:r>
      <w:r>
        <w:rPr>
          <w:lang w:val="fr-FR" w:eastAsia="en-GB"/>
        </w:rPr>
        <w:tab/>
      </w:r>
      <w:r>
        <w:rPr>
          <w:lang w:val="fr-FR" w:eastAsia="en-GB"/>
        </w:rPr>
        <w:tab/>
      </w:r>
      <w:r w:rsidR="009D33EA">
        <w:rPr>
          <w:lang w:val="fr-FR" w:eastAsia="en-GB"/>
        </w:rPr>
        <w:tab/>
      </w:r>
      <w:r w:rsidR="009D33EA">
        <w:rPr>
          <w:lang w:val="fr-FR" w:eastAsia="en-GB"/>
        </w:rPr>
        <w:tab/>
      </w:r>
      <w:r>
        <w:rPr>
          <w:lang w:val="fr-FR" w:eastAsia="en-GB"/>
        </w:rPr>
        <w:t>OBJECT IDENTIFIER,</w:t>
      </w:r>
    </w:p>
    <w:p w14:paraId="5CCE18E4" w14:textId="77777777" w:rsidR="0012749B" w:rsidRDefault="0012749B" w:rsidP="009E63DB">
      <w:pPr>
        <w:pStyle w:val="MacroText"/>
        <w:rPr>
          <w:lang w:eastAsia="en-GB"/>
        </w:rPr>
      </w:pPr>
      <w:r>
        <w:rPr>
          <w:lang w:val="fr-FR" w:eastAsia="en-GB"/>
        </w:rPr>
        <w:tab/>
      </w:r>
      <w:r>
        <w:rPr>
          <w:lang w:eastAsia="en-GB"/>
        </w:rPr>
        <w:t>parameters</w:t>
      </w:r>
      <w:r>
        <w:rPr>
          <w:lang w:eastAsia="en-GB"/>
        </w:rPr>
        <w:tab/>
      </w:r>
      <w:r>
        <w:rPr>
          <w:lang w:eastAsia="en-GB"/>
        </w:rPr>
        <w:tab/>
      </w:r>
      <w:r>
        <w:rPr>
          <w:lang w:eastAsia="en-GB"/>
        </w:rPr>
        <w:tab/>
      </w:r>
      <w:r w:rsidR="009D33EA">
        <w:rPr>
          <w:lang w:eastAsia="en-GB"/>
        </w:rPr>
        <w:tab/>
      </w:r>
      <w:r w:rsidR="009D33EA">
        <w:rPr>
          <w:lang w:eastAsia="en-GB"/>
        </w:rPr>
        <w:tab/>
      </w:r>
      <w:r>
        <w:rPr>
          <w:lang w:eastAsia="en-GB"/>
        </w:rPr>
        <w:t>ANY DEFINED BY algorithm OPTIONAL }</w:t>
      </w:r>
    </w:p>
    <w:p w14:paraId="699DD41E" w14:textId="77777777" w:rsidR="0012749B" w:rsidRDefault="0012749B" w:rsidP="00B67C8A">
      <w:pPr>
        <w:pStyle w:val="PARAGRAPH"/>
      </w:pPr>
      <w:r>
        <w:rPr>
          <w:lang w:eastAsia="en-GB"/>
        </w:rPr>
        <w:t>The algorithm identifier is used to identify a cryptographic algorithm. The OBJECT IDENTIFIER</w:t>
      </w:r>
      <w:r>
        <w:fldChar w:fldCharType="begin"/>
      </w:r>
      <w:r>
        <w:instrText xml:space="preserve"> XE "</w:instrText>
      </w:r>
      <w:r>
        <w:rPr>
          <w:lang w:eastAsia="en-GB"/>
        </w:rPr>
        <w:instrText>OBJECT IDENTIFIER</w:instrText>
      </w:r>
      <w:r>
        <w:instrText xml:space="preserve">" </w:instrText>
      </w:r>
      <w:r>
        <w:fldChar w:fldCharType="end"/>
      </w:r>
      <w:r>
        <w:rPr>
          <w:lang w:eastAsia="en-GB"/>
        </w:rPr>
        <w:t xml:space="preserve"> component identifies the algorithm (such as DSA with SHA-1). The contents of the optional parameters field will vary according to the algorithm identified. This field MUST contain the same algorithm identifier as the signature field in the sequence </w:t>
      </w:r>
      <w:r>
        <w:rPr>
          <w:rFonts w:ascii="Courier New" w:hAnsi="Courier New" w:cs="Courier New"/>
          <w:lang w:eastAsia="en-GB"/>
        </w:rPr>
        <w:t>tbsCertificate</w:t>
      </w:r>
      <w:r>
        <w:rPr>
          <w:lang w:eastAsia="en-GB"/>
        </w:rPr>
        <w:t xml:space="preserve">; see </w:t>
      </w:r>
      <w:r>
        <w:fldChar w:fldCharType="begin" w:fldLock="1"/>
      </w:r>
      <w:r>
        <w:rPr>
          <w:lang w:eastAsia="en-GB"/>
        </w:rPr>
        <w:instrText xml:space="preserve"> REF _Ref348198290 \r \h </w:instrText>
      </w:r>
      <w:r>
        <w:fldChar w:fldCharType="separate"/>
      </w:r>
      <w:r w:rsidR="00811F07">
        <w:rPr>
          <w:lang w:eastAsia="en-GB"/>
        </w:rPr>
        <w:t>5.6.4.2</w:t>
      </w:r>
      <w:r>
        <w:fldChar w:fldCharType="end"/>
      </w:r>
      <w:r>
        <w:rPr>
          <w:lang w:eastAsia="en-GB"/>
        </w:rPr>
        <w:t>.</w:t>
      </w:r>
    </w:p>
    <w:p w14:paraId="66DF7550" w14:textId="77777777" w:rsidR="0012749B" w:rsidRDefault="0012749B" w:rsidP="00B67C8A">
      <w:pPr>
        <w:pStyle w:val="PARAGRAPH"/>
        <w:rPr>
          <w:lang w:eastAsia="en-GB"/>
        </w:rPr>
      </w:pPr>
      <w:r>
        <w:lastRenderedPageBreak/>
        <w:t xml:space="preserve">The algorithm </w:t>
      </w:r>
      <w:r>
        <w:rPr>
          <w:rFonts w:ascii="Courier New" w:hAnsi="Courier New" w:cs="Courier New"/>
          <w:lang w:eastAsia="en-GB"/>
        </w:rPr>
        <w:t xml:space="preserve">OBJECT IDENTIFIER </w:t>
      </w:r>
      <w:r>
        <w:rPr>
          <w:lang w:eastAsia="en-GB"/>
        </w:rPr>
        <w:t>shall contain the value</w:t>
      </w:r>
      <w:r w:rsidR="002F47C5">
        <w:rPr>
          <w:lang w:eastAsia="en-GB"/>
        </w:rPr>
        <w:t>:</w:t>
      </w:r>
    </w:p>
    <w:p w14:paraId="25A465EA" w14:textId="77777777" w:rsidR="0012749B" w:rsidRDefault="0012749B" w:rsidP="00521922">
      <w:pPr>
        <w:pStyle w:val="ListBullet"/>
      </w:pPr>
      <w:r>
        <w:t>OID value: 1.2.840.10045.2.1;</w:t>
      </w:r>
    </w:p>
    <w:p w14:paraId="2EE69268" w14:textId="77777777" w:rsidR="0012749B" w:rsidRDefault="0012749B" w:rsidP="00521922">
      <w:pPr>
        <w:pStyle w:val="ListBullet"/>
      </w:pPr>
      <w:r>
        <w:t>OID description: ECDSA and ECDH Public Key.</w:t>
      </w:r>
    </w:p>
    <w:p w14:paraId="5E8B75CC" w14:textId="77777777" w:rsidR="0012749B" w:rsidRDefault="0012749B" w:rsidP="00B67C8A">
      <w:pPr>
        <w:pStyle w:val="PARAGRAPH"/>
      </w:pPr>
      <w:r>
        <w:t xml:space="preserve">The value of the </w:t>
      </w:r>
      <w:r>
        <w:rPr>
          <w:rFonts w:ascii="Courier New" w:hAnsi="Courier New" w:cs="Courier New"/>
          <w:spacing w:val="0"/>
          <w:lang w:eastAsia="en-GB"/>
        </w:rPr>
        <w:t>parameter</w:t>
      </w:r>
      <w:r>
        <w:rPr>
          <w:rFonts w:ascii="CourierPS" w:hAnsi="CourierPS" w:cs="CourierPS"/>
          <w:spacing w:val="0"/>
          <w:lang w:eastAsia="en-GB"/>
        </w:rPr>
        <w:t xml:space="preserve"> </w:t>
      </w:r>
      <w:r>
        <w:t>shall be 1.2.840.10045.3.1.7 for the curve NIST P-256 and 1.3.132.0.34 for the curve NIST P-384.</w:t>
      </w:r>
    </w:p>
    <w:p w14:paraId="27330108" w14:textId="77777777" w:rsidR="0012749B" w:rsidRDefault="0012749B" w:rsidP="00B67C8A">
      <w:pPr>
        <w:pStyle w:val="PARAGRAPH"/>
      </w:pPr>
      <w:r>
        <w:t>The subjectPublicKey from SubjectPublicKeyInfo is the ECC public key. ECC public keys have the following syntax:</w:t>
      </w:r>
    </w:p>
    <w:p w14:paraId="6ABB554A" w14:textId="77777777" w:rsidR="0012749B" w:rsidRDefault="0012749B" w:rsidP="00B67C8A">
      <w:pPr>
        <w:pStyle w:val="PARAGRAPH"/>
      </w:pPr>
      <w:r>
        <w:t>ECPoint</w:t>
      </w:r>
      <w:r>
        <w:fldChar w:fldCharType="begin"/>
      </w:r>
      <w:r>
        <w:instrText xml:space="preserve"> XE "ECPoint" </w:instrText>
      </w:r>
      <w:r>
        <w:fldChar w:fldCharType="end"/>
      </w:r>
      <w:r w:rsidR="00077BDE">
        <w:t>:</w:t>
      </w:r>
      <w:r>
        <w:t>:= OCTET STRING</w:t>
      </w:r>
    </w:p>
    <w:p w14:paraId="2FC3D95E" w14:textId="77777777" w:rsidR="0012749B" w:rsidRDefault="0012749B" w:rsidP="00B67C8A">
      <w:pPr>
        <w:pStyle w:val="PARAGRAPH"/>
      </w:pPr>
      <w:r>
        <w:t xml:space="preserve">Implementations of Elliptic Curve Cryptography according to this </w:t>
      </w:r>
      <w:r w:rsidR="00265437">
        <w:t>International Standard</w:t>
      </w:r>
      <w:r>
        <w:t xml:space="preserve"> MUST support the uncompressed form</w:t>
      </w:r>
      <w:r>
        <w:fldChar w:fldCharType="begin"/>
      </w:r>
      <w:r>
        <w:instrText xml:space="preserve"> XE "Uncompressed form, ECC public key" </w:instrText>
      </w:r>
      <w:r>
        <w:fldChar w:fldCharType="end"/>
      </w:r>
      <w:r>
        <w:t xml:space="preserve"> and MAY support the compressed form of the ECC public key. The hybrid form of the ECC public key from [X9.62] </w:t>
      </w:r>
      <w:r w:rsidR="002F47C5">
        <w:t xml:space="preserve">must not </w:t>
      </w:r>
      <w:r>
        <w:t>be used.</w:t>
      </w:r>
    </w:p>
    <w:p w14:paraId="0776AAB1" w14:textId="77777777" w:rsidR="0012749B" w:rsidRDefault="0012749B" w:rsidP="0012749B">
      <w:pPr>
        <w:pStyle w:val="PARAGRAPH"/>
      </w:pPr>
      <w:r>
        <w:t xml:space="preserve">As specified in </w:t>
      </w:r>
      <w:r w:rsidR="001C2623">
        <w:fldChar w:fldCharType="begin" w:fldLock="1"/>
      </w:r>
      <w:r w:rsidR="001C2623">
        <w:instrText xml:space="preserve"> REF SEC1_ECC \h </w:instrText>
      </w:r>
      <w:r w:rsidR="001C2623">
        <w:fldChar w:fldCharType="separate"/>
      </w:r>
      <w:r w:rsidR="00811F07" w:rsidRPr="00ED0C4C">
        <w:t>SEC1:2009</w:t>
      </w:r>
      <w:r w:rsidR="001C2623">
        <w:fldChar w:fldCharType="end"/>
      </w:r>
      <w:r>
        <w:t>:</w:t>
      </w:r>
    </w:p>
    <w:p w14:paraId="6E7EFCF9" w14:textId="77777777" w:rsidR="0012749B" w:rsidRDefault="0012749B" w:rsidP="00521922">
      <w:pPr>
        <w:pStyle w:val="ListBullet"/>
      </w:pPr>
      <w:r>
        <w:t xml:space="preserve">The elliptic curve public key (a value of type ECPoint that is an OCTET STRING) is mapped to a subjectPublicKey (a value of type BIT STRING) as follows: the most significant bit of the OCTET STRING value becomes the most significant bit of the BIT STRING value, and so on; the least significant bit of the OCTET STRING becomes the least significant bit of the BIT STRING. Conversion routines are found in </w:t>
      </w:r>
      <w:r w:rsidR="004C1C57">
        <w:fldChar w:fldCharType="begin" w:fldLock="1"/>
      </w:r>
      <w:r w:rsidR="004C1C57">
        <w:instrText xml:space="preserve"> REF SEC1_ECC \h </w:instrText>
      </w:r>
      <w:r w:rsidR="004C1C57">
        <w:fldChar w:fldCharType="separate"/>
      </w:r>
      <w:r w:rsidR="00811F07" w:rsidRPr="00ED0C4C">
        <w:t>SEC1:2009</w:t>
      </w:r>
      <w:r w:rsidR="004C1C57">
        <w:fldChar w:fldCharType="end"/>
      </w:r>
      <w:r w:rsidR="00FD5F20">
        <w:t>,</w:t>
      </w:r>
      <w:r w:rsidR="004C1C57">
        <w:t xml:space="preserve"> </w:t>
      </w:r>
      <w:r>
        <w:t>2.3.1 and 2.3.2;</w:t>
      </w:r>
    </w:p>
    <w:p w14:paraId="18BBD0E6" w14:textId="77777777" w:rsidR="0012749B" w:rsidRDefault="0012749B" w:rsidP="00521922">
      <w:pPr>
        <w:pStyle w:val="ListBullet"/>
      </w:pPr>
      <w:r>
        <w:t xml:space="preserve">The first octet of the OCTET STRING indicates whether the key is compressed or uncompressed. The uncompressed form is indicated by 0x04 and the compressed form is indicated by either 0x02 or 0x03 (see 2.3.3 in </w:t>
      </w:r>
      <w:r>
        <w:fldChar w:fldCharType="begin" w:fldLock="1"/>
      </w:r>
      <w:r>
        <w:instrText xml:space="preserve"> REF SEC1_ECC \h </w:instrText>
      </w:r>
      <w:r>
        <w:fldChar w:fldCharType="separate"/>
      </w:r>
      <w:r w:rsidR="00811F07" w:rsidRPr="00ED0C4C">
        <w:t>SEC1:2009</w:t>
      </w:r>
      <w:r>
        <w:fldChar w:fldCharType="end"/>
      </w:r>
      <w:r>
        <w:t>. The public key MUST be rejected if any other value is included in the first octet.</w:t>
      </w:r>
    </w:p>
    <w:p w14:paraId="7849C584" w14:textId="77777777" w:rsidR="0012749B" w:rsidRPr="00087D1A" w:rsidRDefault="0012749B" w:rsidP="00176E93">
      <w:pPr>
        <w:pStyle w:val="Heading5"/>
      </w:pPr>
      <w:bookmarkStart w:id="2448" w:name="_Toc392501287"/>
      <w:bookmarkStart w:id="2449" w:name="_Toc386027442"/>
      <w:bookmarkStart w:id="2450" w:name="_Ref384641596"/>
      <w:bookmarkStart w:id="2451" w:name="_Ref384641568"/>
      <w:bookmarkStart w:id="2452" w:name="_Ref384502906"/>
      <w:bookmarkStart w:id="2453" w:name="_Toc437856482"/>
      <w:bookmarkStart w:id="2454" w:name="_Toc378104333"/>
      <w:bookmarkStart w:id="2455" w:name="_Ref342554686"/>
      <w:r w:rsidRPr="00087D1A">
        <w:t>Subject Unique ID</w:t>
      </w:r>
      <w:bookmarkEnd w:id="2448"/>
      <w:bookmarkEnd w:id="2449"/>
      <w:bookmarkEnd w:id="2450"/>
      <w:bookmarkEnd w:id="2451"/>
      <w:bookmarkEnd w:id="2452"/>
      <w:bookmarkEnd w:id="2453"/>
      <w:r w:rsidRPr="00087D1A">
        <w:fldChar w:fldCharType="begin"/>
      </w:r>
      <w:r w:rsidRPr="00087D1A">
        <w:instrText xml:space="preserve"> XE "Certificate, Subject Unique ID" </w:instrText>
      </w:r>
      <w:r w:rsidRPr="00087D1A">
        <w:fldChar w:fldCharType="end"/>
      </w:r>
    </w:p>
    <w:p w14:paraId="412B6179" w14:textId="77777777" w:rsidR="0012749B" w:rsidRPr="00087D1A" w:rsidRDefault="0012749B" w:rsidP="0012749B">
      <w:pPr>
        <w:pStyle w:val="PARAGRAPH"/>
      </w:pPr>
      <w:r w:rsidRPr="00087D1A">
        <w:t>Subject unique IDs may be optionally used in end device certificates other than server certificates. The use of this field is left to project specific companion specifications.</w:t>
      </w:r>
    </w:p>
    <w:p w14:paraId="38473700" w14:textId="77777777" w:rsidR="0012749B" w:rsidRPr="00087D1A" w:rsidRDefault="0012749B" w:rsidP="00176E93">
      <w:pPr>
        <w:pStyle w:val="Heading4"/>
      </w:pPr>
      <w:bookmarkStart w:id="2456" w:name="_Toc392501288"/>
      <w:bookmarkStart w:id="2457" w:name="_Toc386027443"/>
      <w:bookmarkStart w:id="2458" w:name="_Ref380503972"/>
      <w:bookmarkStart w:id="2459" w:name="_Toc437856483"/>
      <w:r w:rsidRPr="00087D1A">
        <w:t>Certificate extensions</w:t>
      </w:r>
      <w:bookmarkEnd w:id="2444"/>
      <w:bookmarkEnd w:id="2445"/>
      <w:bookmarkEnd w:id="2446"/>
      <w:bookmarkEnd w:id="2447"/>
      <w:bookmarkEnd w:id="2454"/>
      <w:bookmarkEnd w:id="2455"/>
      <w:bookmarkEnd w:id="2456"/>
      <w:bookmarkEnd w:id="2457"/>
      <w:bookmarkEnd w:id="2458"/>
      <w:bookmarkEnd w:id="2459"/>
      <w:r w:rsidRPr="00087D1A">
        <w:fldChar w:fldCharType="begin"/>
      </w:r>
      <w:r w:rsidRPr="00087D1A">
        <w:instrText xml:space="preserve"> XE "Certificate extension" </w:instrText>
      </w:r>
      <w:r w:rsidRPr="00087D1A">
        <w:fldChar w:fldCharType="end"/>
      </w:r>
    </w:p>
    <w:p w14:paraId="1F15BEE3" w14:textId="77777777" w:rsidR="0012749B" w:rsidRPr="00087D1A" w:rsidRDefault="0012749B" w:rsidP="00176E93">
      <w:pPr>
        <w:pStyle w:val="Heading5"/>
      </w:pPr>
      <w:bookmarkStart w:id="2460" w:name="_Toc392501289"/>
      <w:bookmarkStart w:id="2461" w:name="_Toc386027444"/>
      <w:bookmarkStart w:id="2462" w:name="_Ref384128331"/>
      <w:bookmarkStart w:id="2463" w:name="_Ref384128315"/>
      <w:bookmarkStart w:id="2464" w:name="_Toc378104334"/>
      <w:bookmarkStart w:id="2465" w:name="_Toc437856484"/>
      <w:r w:rsidRPr="00087D1A">
        <w:t>Overview</w:t>
      </w:r>
      <w:bookmarkEnd w:id="2460"/>
      <w:bookmarkEnd w:id="2461"/>
      <w:bookmarkEnd w:id="2462"/>
      <w:bookmarkEnd w:id="2463"/>
      <w:bookmarkEnd w:id="2464"/>
      <w:bookmarkEnd w:id="2465"/>
    </w:p>
    <w:p w14:paraId="2048D3AC" w14:textId="77777777" w:rsidR="0012749B" w:rsidRDefault="0012749B" w:rsidP="00B67C8A">
      <w:pPr>
        <w:pStyle w:val="PARAGRAPH"/>
      </w:pPr>
      <w:r>
        <w:t>The extensions defined for X.509 v3 certificates provide methods for associating additional attributes with users or public keys and for managing relationships between CAs. Each extension in a certificate is designated as either critical (TRUE) or non-critical (FALSE).</w:t>
      </w:r>
    </w:p>
    <w:p w14:paraId="24ED32B8" w14:textId="77777777" w:rsidR="0012749B" w:rsidRDefault="0012749B" w:rsidP="00B67C8A">
      <w:pPr>
        <w:pStyle w:val="PARAGRAPH"/>
      </w:pPr>
      <w:r>
        <w:t xml:space="preserve">The extension fields have to be completed according to the type of Certificate used, as specified in </w:t>
      </w:r>
      <w:r>
        <w:fldChar w:fldCharType="begin" w:fldLock="1"/>
      </w:r>
      <w:r>
        <w:instrText xml:space="preserve"> REF _Ref339053089 \h  \* MERGEFORMAT </w:instrText>
      </w:r>
      <w:r>
        <w:fldChar w:fldCharType="separate"/>
      </w:r>
      <w:r w:rsidR="00811F07" w:rsidRPr="00811F07">
        <w:t>Table 18</w:t>
      </w:r>
      <w:r>
        <w:fldChar w:fldCharType="end"/>
      </w:r>
      <w:r>
        <w:t>.</w:t>
      </w:r>
    </w:p>
    <w:p w14:paraId="3ABF9064" w14:textId="752ACB1B" w:rsidR="0012749B" w:rsidRDefault="0012749B" w:rsidP="00B67C8A">
      <w:pPr>
        <w:pStyle w:val="TABLE-title"/>
      </w:pPr>
      <w:bookmarkStart w:id="2466" w:name="_Ref339053089"/>
      <w:bookmarkStart w:id="2467" w:name="_Toc392501887"/>
      <w:bookmarkStart w:id="2468" w:name="_Toc386035077"/>
      <w:bookmarkStart w:id="2469" w:name="_Toc373340423"/>
      <w:bookmarkStart w:id="2470" w:name="_Toc342993530"/>
      <w:bookmarkStart w:id="2471" w:name="_Toc339092095"/>
      <w:bookmarkStart w:id="2472" w:name="_Toc339091668"/>
      <w:bookmarkStart w:id="2473" w:name="_Toc339091576"/>
      <w:bookmarkStart w:id="2474" w:name="_Toc339091483"/>
      <w:bookmarkStart w:id="2475" w:name="_Toc437856749"/>
      <w:bookmarkStart w:id="2476" w:name="_Toc97127460"/>
      <w:r w:rsidRPr="00FE4273">
        <w:lastRenderedPageBreak/>
        <w:t xml:space="preserve">Table </w:t>
      </w:r>
      <w:fldSimple w:instr=" SEQ Table \* ARABIC ">
        <w:r w:rsidR="00DC4BE9">
          <w:rPr>
            <w:noProof/>
          </w:rPr>
          <w:t>18</w:t>
        </w:r>
      </w:fldSimple>
      <w:bookmarkEnd w:id="2466"/>
      <w:r w:rsidRPr="00FE4273">
        <w:t xml:space="preserve"> – X.509 v3 Certificate extensions</w:t>
      </w:r>
      <w:bookmarkEnd w:id="2467"/>
      <w:bookmarkEnd w:id="2468"/>
      <w:bookmarkEnd w:id="2469"/>
      <w:bookmarkEnd w:id="2470"/>
      <w:bookmarkEnd w:id="2471"/>
      <w:bookmarkEnd w:id="2472"/>
      <w:bookmarkEnd w:id="2473"/>
      <w:bookmarkEnd w:id="2474"/>
      <w:bookmarkEnd w:id="2475"/>
      <w:bookmarkEnd w:id="2476"/>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329"/>
        <w:gridCol w:w="1897"/>
        <w:gridCol w:w="1575"/>
        <w:gridCol w:w="1138"/>
        <w:gridCol w:w="816"/>
        <w:gridCol w:w="817"/>
        <w:gridCol w:w="816"/>
        <w:gridCol w:w="773"/>
        <w:gridCol w:w="909"/>
      </w:tblGrid>
      <w:tr w:rsidR="0012749B" w14:paraId="76C9371C" w14:textId="77777777" w:rsidTr="00FE4273">
        <w:trPr>
          <w:cantSplit/>
          <w:tblHeader/>
          <w:jc w:val="center"/>
        </w:trPr>
        <w:tc>
          <w:tcPr>
            <w:tcW w:w="329" w:type="dxa"/>
            <w:vMerge w:val="restart"/>
            <w:tcBorders>
              <w:top w:val="single" w:sz="4" w:space="0" w:color="auto"/>
              <w:left w:val="single" w:sz="4" w:space="0" w:color="auto"/>
              <w:bottom w:val="single" w:sz="4" w:space="0" w:color="auto"/>
              <w:right w:val="single" w:sz="4" w:space="0" w:color="auto"/>
            </w:tcBorders>
            <w:shd w:val="clear" w:color="auto" w:fill="BFBFBF"/>
            <w:vAlign w:val="center"/>
          </w:tcPr>
          <w:p w14:paraId="6213141C" w14:textId="77777777" w:rsidR="0012749B" w:rsidRDefault="0012749B" w:rsidP="00521E1B">
            <w:pPr>
              <w:pStyle w:val="TABLE-cell"/>
              <w:keepNext/>
              <w:jc w:val="center"/>
            </w:pPr>
          </w:p>
        </w:tc>
        <w:tc>
          <w:tcPr>
            <w:tcW w:w="1897" w:type="dxa"/>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10F75077" w14:textId="77777777" w:rsidR="0012749B" w:rsidRDefault="0012749B" w:rsidP="00521E1B">
            <w:pPr>
              <w:pStyle w:val="TABLE-col-heading"/>
            </w:pPr>
            <w:r>
              <w:t>Attributes</w:t>
            </w:r>
          </w:p>
        </w:tc>
        <w:tc>
          <w:tcPr>
            <w:tcW w:w="1575" w:type="dxa"/>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7AD693FC" w14:textId="77777777" w:rsidR="0012749B" w:rsidRDefault="004F1301" w:rsidP="00521E1B">
            <w:pPr>
              <w:pStyle w:val="TABLE-col-heading"/>
            </w:pPr>
            <w:r>
              <w:fldChar w:fldCharType="begin" w:fldLock="1"/>
            </w:r>
            <w:r>
              <w:instrText xml:space="preserve"> REF RFC5280 \h  \* MERGEFORMAT </w:instrText>
            </w:r>
            <w:r>
              <w:fldChar w:fldCharType="separate"/>
            </w:r>
            <w:r w:rsidR="00811F07" w:rsidRPr="00BA3136">
              <w:rPr>
                <w:iCs/>
              </w:rPr>
              <w:t>RFC 5280</w:t>
            </w:r>
            <w:r>
              <w:fldChar w:fldCharType="end"/>
            </w:r>
            <w:r w:rsidR="007D0168">
              <w:t xml:space="preserve"> </w:t>
            </w:r>
            <w:r w:rsidR="0012749B">
              <w:t>reference</w:t>
            </w:r>
          </w:p>
        </w:tc>
        <w:tc>
          <w:tcPr>
            <w:tcW w:w="1138" w:type="dxa"/>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14F81194" w14:textId="77777777" w:rsidR="0012749B" w:rsidRDefault="0012749B" w:rsidP="00521E1B">
            <w:pPr>
              <w:pStyle w:val="TABLE-col-heading"/>
            </w:pPr>
            <w:r>
              <w:t>Clause</w:t>
            </w:r>
          </w:p>
        </w:tc>
        <w:tc>
          <w:tcPr>
            <w:tcW w:w="1633" w:type="dxa"/>
            <w:gridSpan w:val="2"/>
            <w:tcBorders>
              <w:top w:val="single" w:sz="4" w:space="0" w:color="auto"/>
              <w:left w:val="single" w:sz="4" w:space="0" w:color="auto"/>
              <w:bottom w:val="single" w:sz="4" w:space="0" w:color="auto"/>
              <w:right w:val="single" w:sz="4" w:space="0" w:color="auto"/>
            </w:tcBorders>
            <w:shd w:val="clear" w:color="auto" w:fill="BFBFBF"/>
            <w:hideMark/>
          </w:tcPr>
          <w:p w14:paraId="0BC704F4" w14:textId="77777777" w:rsidR="0012749B" w:rsidRDefault="0012749B" w:rsidP="00521E1B">
            <w:pPr>
              <w:pStyle w:val="TABLE-col-heading"/>
            </w:pPr>
            <w:r>
              <w:t>CAs</w:t>
            </w:r>
          </w:p>
        </w:tc>
        <w:tc>
          <w:tcPr>
            <w:tcW w:w="2498" w:type="dxa"/>
            <w:gridSpan w:val="3"/>
            <w:tcBorders>
              <w:top w:val="single" w:sz="4" w:space="0" w:color="auto"/>
              <w:left w:val="single" w:sz="4" w:space="0" w:color="auto"/>
              <w:bottom w:val="single" w:sz="4" w:space="0" w:color="auto"/>
              <w:right w:val="single" w:sz="4" w:space="0" w:color="auto"/>
            </w:tcBorders>
            <w:shd w:val="clear" w:color="auto" w:fill="BFBFBF"/>
            <w:hideMark/>
          </w:tcPr>
          <w:p w14:paraId="6D15C23B" w14:textId="77777777" w:rsidR="0012749B" w:rsidRDefault="0012749B" w:rsidP="00521E1B">
            <w:pPr>
              <w:pStyle w:val="TABLE-col-heading"/>
            </w:pPr>
            <w:r>
              <w:t>End entities</w:t>
            </w:r>
          </w:p>
        </w:tc>
      </w:tr>
      <w:tr w:rsidR="0012749B" w14:paraId="35FF6DFF" w14:textId="77777777" w:rsidTr="00FE4273">
        <w:trPr>
          <w:cantSplit/>
          <w:tblHeader/>
          <w:jc w:val="center"/>
        </w:trPr>
        <w:tc>
          <w:tcPr>
            <w:tcW w:w="329" w:type="dxa"/>
            <w:vMerge/>
            <w:tcBorders>
              <w:top w:val="single" w:sz="4" w:space="0" w:color="auto"/>
              <w:left w:val="single" w:sz="4" w:space="0" w:color="auto"/>
              <w:bottom w:val="single" w:sz="4" w:space="0" w:color="auto"/>
              <w:right w:val="single" w:sz="4" w:space="0" w:color="auto"/>
            </w:tcBorders>
            <w:vAlign w:val="center"/>
            <w:hideMark/>
          </w:tcPr>
          <w:p w14:paraId="205419BF" w14:textId="77777777" w:rsidR="0012749B" w:rsidRDefault="0012749B" w:rsidP="00521E1B">
            <w:pPr>
              <w:keepNext/>
              <w:rPr>
                <w:bCs/>
                <w:sz w:val="16"/>
              </w:rPr>
            </w:pPr>
          </w:p>
        </w:tc>
        <w:tc>
          <w:tcPr>
            <w:tcW w:w="1897" w:type="dxa"/>
            <w:vMerge/>
            <w:tcBorders>
              <w:top w:val="single" w:sz="4" w:space="0" w:color="auto"/>
              <w:left w:val="single" w:sz="4" w:space="0" w:color="auto"/>
              <w:bottom w:val="single" w:sz="4" w:space="0" w:color="auto"/>
              <w:right w:val="single" w:sz="4" w:space="0" w:color="auto"/>
            </w:tcBorders>
            <w:vAlign w:val="center"/>
            <w:hideMark/>
          </w:tcPr>
          <w:p w14:paraId="556C6F81" w14:textId="77777777" w:rsidR="0012749B" w:rsidRDefault="0012749B" w:rsidP="00521E1B">
            <w:pPr>
              <w:keepNext/>
              <w:rPr>
                <w:b/>
                <w:bCs/>
                <w:sz w:val="16"/>
                <w:szCs w:val="16"/>
              </w:rPr>
            </w:pPr>
          </w:p>
        </w:tc>
        <w:tc>
          <w:tcPr>
            <w:tcW w:w="1575" w:type="dxa"/>
            <w:vMerge/>
            <w:tcBorders>
              <w:top w:val="single" w:sz="4" w:space="0" w:color="auto"/>
              <w:left w:val="single" w:sz="4" w:space="0" w:color="auto"/>
              <w:bottom w:val="single" w:sz="4" w:space="0" w:color="auto"/>
              <w:right w:val="single" w:sz="4" w:space="0" w:color="auto"/>
            </w:tcBorders>
            <w:vAlign w:val="center"/>
            <w:hideMark/>
          </w:tcPr>
          <w:p w14:paraId="3BFE8DC4" w14:textId="77777777" w:rsidR="0012749B" w:rsidRDefault="0012749B" w:rsidP="00521E1B">
            <w:pPr>
              <w:keepNext/>
              <w:rPr>
                <w:b/>
                <w:bCs/>
                <w:sz w:val="16"/>
                <w:szCs w:val="16"/>
              </w:rPr>
            </w:pPr>
          </w:p>
        </w:tc>
        <w:tc>
          <w:tcPr>
            <w:tcW w:w="1138" w:type="dxa"/>
            <w:vMerge/>
            <w:tcBorders>
              <w:top w:val="single" w:sz="4" w:space="0" w:color="auto"/>
              <w:left w:val="single" w:sz="4" w:space="0" w:color="auto"/>
              <w:bottom w:val="single" w:sz="4" w:space="0" w:color="auto"/>
              <w:right w:val="single" w:sz="4" w:space="0" w:color="auto"/>
            </w:tcBorders>
            <w:vAlign w:val="center"/>
            <w:hideMark/>
          </w:tcPr>
          <w:p w14:paraId="2F91733E" w14:textId="77777777" w:rsidR="0012749B" w:rsidRDefault="0012749B" w:rsidP="00521E1B">
            <w:pPr>
              <w:keepNext/>
              <w:rPr>
                <w:b/>
                <w:bCs/>
                <w:sz w:val="16"/>
                <w:szCs w:val="16"/>
              </w:rPr>
            </w:pPr>
          </w:p>
        </w:tc>
        <w:tc>
          <w:tcPr>
            <w:tcW w:w="81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9FEDF98" w14:textId="77777777" w:rsidR="0012749B" w:rsidRDefault="0012749B" w:rsidP="00521E1B">
            <w:pPr>
              <w:pStyle w:val="TABLE-col-heading"/>
              <w:rPr>
                <w:rFonts w:ascii="Times New Roman" w:hAnsi="Times New Roman" w:cs="Times New Roman"/>
                <w:b w:val="0"/>
                <w:i/>
              </w:rPr>
            </w:pPr>
            <w:r>
              <w:rPr>
                <w:rFonts w:ascii="Times New Roman" w:hAnsi="Times New Roman" w:cs="Times New Roman"/>
                <w:b w:val="0"/>
                <w:i/>
              </w:rPr>
              <w:t>C(Root)</w:t>
            </w:r>
          </w:p>
        </w:tc>
        <w:tc>
          <w:tcPr>
            <w:tcW w:w="81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1D4D4C3" w14:textId="77777777" w:rsidR="0012749B" w:rsidRDefault="0012749B" w:rsidP="00521E1B">
            <w:pPr>
              <w:pStyle w:val="TABLE-col-heading"/>
              <w:rPr>
                <w:rFonts w:ascii="Times New Roman" w:hAnsi="Times New Roman" w:cs="Times New Roman"/>
                <w:b w:val="0"/>
                <w:i/>
              </w:rPr>
            </w:pPr>
            <w:r>
              <w:rPr>
                <w:rFonts w:ascii="Times New Roman" w:hAnsi="Times New Roman" w:cs="Times New Roman"/>
                <w:b w:val="0"/>
                <w:i/>
              </w:rPr>
              <w:t>C</w:t>
            </w:r>
            <w:r>
              <w:rPr>
                <w:rFonts w:ascii="Times New Roman" w:hAnsi="Times New Roman" w:cs="Times New Roman"/>
                <w:b w:val="0"/>
                <w:i/>
              </w:rPr>
              <w:br/>
              <w:t>(Sub-CA)</w:t>
            </w:r>
          </w:p>
        </w:tc>
        <w:tc>
          <w:tcPr>
            <w:tcW w:w="81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CF31123" w14:textId="77777777" w:rsidR="0012749B" w:rsidRDefault="0012749B" w:rsidP="00521E1B">
            <w:pPr>
              <w:pStyle w:val="TABLE-col-heading"/>
              <w:rPr>
                <w:rFonts w:ascii="Times New Roman" w:hAnsi="Times New Roman" w:cs="Times New Roman"/>
                <w:b w:val="0"/>
                <w:i/>
              </w:rPr>
            </w:pPr>
            <w:r>
              <w:rPr>
                <w:rFonts w:ascii="Times New Roman" w:hAnsi="Times New Roman" w:cs="Times New Roman"/>
                <w:b w:val="0"/>
                <w:i/>
              </w:rPr>
              <w:t>C(TLS)</w:t>
            </w:r>
          </w:p>
        </w:tc>
        <w:tc>
          <w:tcPr>
            <w:tcW w:w="773"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3E52C74" w14:textId="77777777" w:rsidR="0012749B" w:rsidRDefault="0012749B" w:rsidP="00521E1B">
            <w:pPr>
              <w:pStyle w:val="TABLE-col-heading"/>
              <w:rPr>
                <w:rFonts w:ascii="Times New Roman" w:hAnsi="Times New Roman" w:cs="Times New Roman"/>
                <w:b w:val="0"/>
                <w:i/>
              </w:rPr>
            </w:pPr>
            <w:r>
              <w:rPr>
                <w:rFonts w:ascii="Times New Roman" w:hAnsi="Times New Roman" w:cs="Times New Roman"/>
                <w:b w:val="0"/>
                <w:i/>
              </w:rPr>
              <w:t>C</w:t>
            </w:r>
            <w:r>
              <w:rPr>
                <w:rFonts w:ascii="Times New Roman" w:hAnsi="Times New Roman" w:cs="Times New Roman"/>
                <w:b w:val="0"/>
                <w:i/>
              </w:rPr>
              <w:br/>
              <w:t>(Key</w:t>
            </w:r>
            <w:r>
              <w:rPr>
                <w:rFonts w:ascii="Times New Roman" w:hAnsi="Times New Roman" w:cs="Times New Roman"/>
                <w:b w:val="0"/>
                <w:i/>
              </w:rPr>
              <w:br/>
              <w:t>Agree)</w:t>
            </w:r>
          </w:p>
        </w:tc>
        <w:tc>
          <w:tcPr>
            <w:tcW w:w="909"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9E73594" w14:textId="77777777" w:rsidR="0012749B" w:rsidRDefault="0012749B" w:rsidP="00521E1B">
            <w:pPr>
              <w:pStyle w:val="TABLE-col-heading"/>
              <w:rPr>
                <w:rFonts w:ascii="Times New Roman" w:hAnsi="Times New Roman" w:cs="Times New Roman"/>
                <w:b w:val="0"/>
                <w:i/>
              </w:rPr>
            </w:pPr>
            <w:r>
              <w:rPr>
                <w:rFonts w:ascii="Times New Roman" w:hAnsi="Times New Roman" w:cs="Times New Roman"/>
                <w:b w:val="0"/>
                <w:i/>
              </w:rPr>
              <w:t>C</w:t>
            </w:r>
            <w:r>
              <w:rPr>
                <w:rFonts w:ascii="Times New Roman" w:hAnsi="Times New Roman" w:cs="Times New Roman"/>
                <w:b w:val="0"/>
                <w:i/>
              </w:rPr>
              <w:br/>
              <w:t>(Data</w:t>
            </w:r>
            <w:r>
              <w:rPr>
                <w:rFonts w:ascii="Times New Roman" w:hAnsi="Times New Roman" w:cs="Times New Roman"/>
                <w:b w:val="0"/>
                <w:i/>
              </w:rPr>
              <w:br/>
              <w:t>Sign)</w:t>
            </w:r>
          </w:p>
        </w:tc>
      </w:tr>
      <w:tr w:rsidR="0012749B" w14:paraId="6E194A6C" w14:textId="77777777" w:rsidTr="00FE4273">
        <w:trPr>
          <w:cantSplit/>
          <w:jc w:val="center"/>
        </w:trPr>
        <w:tc>
          <w:tcPr>
            <w:tcW w:w="329" w:type="dxa"/>
            <w:tcBorders>
              <w:top w:val="single" w:sz="4" w:space="0" w:color="auto"/>
              <w:left w:val="single" w:sz="4" w:space="0" w:color="auto"/>
              <w:bottom w:val="single" w:sz="4" w:space="0" w:color="auto"/>
              <w:right w:val="single" w:sz="4" w:space="0" w:color="auto"/>
            </w:tcBorders>
            <w:hideMark/>
          </w:tcPr>
          <w:p w14:paraId="232B9399" w14:textId="77777777" w:rsidR="0012749B" w:rsidRDefault="0012749B" w:rsidP="00521E1B">
            <w:pPr>
              <w:pStyle w:val="TABLE-cell"/>
              <w:keepNext/>
            </w:pPr>
            <w:r>
              <w:t>1</w:t>
            </w:r>
          </w:p>
        </w:tc>
        <w:tc>
          <w:tcPr>
            <w:tcW w:w="1897" w:type="dxa"/>
            <w:tcBorders>
              <w:top w:val="single" w:sz="4" w:space="0" w:color="auto"/>
              <w:left w:val="single" w:sz="4" w:space="0" w:color="auto"/>
              <w:bottom w:val="single" w:sz="4" w:space="0" w:color="auto"/>
              <w:right w:val="single" w:sz="4" w:space="0" w:color="auto"/>
            </w:tcBorders>
            <w:hideMark/>
          </w:tcPr>
          <w:p w14:paraId="59CA24C1" w14:textId="77777777" w:rsidR="0012749B" w:rsidRDefault="0012749B" w:rsidP="00521E1B">
            <w:pPr>
              <w:pStyle w:val="TABLE-cell"/>
              <w:keepNext/>
            </w:pPr>
            <w:r>
              <w:t>AuthorityKeyIdentifier</w:t>
            </w:r>
          </w:p>
        </w:tc>
        <w:tc>
          <w:tcPr>
            <w:tcW w:w="1575" w:type="dxa"/>
            <w:tcBorders>
              <w:top w:val="single" w:sz="4" w:space="0" w:color="auto"/>
              <w:left w:val="single" w:sz="4" w:space="0" w:color="auto"/>
              <w:bottom w:val="single" w:sz="4" w:space="0" w:color="auto"/>
              <w:right w:val="single" w:sz="4" w:space="0" w:color="auto"/>
            </w:tcBorders>
            <w:hideMark/>
          </w:tcPr>
          <w:p w14:paraId="3AF0E797" w14:textId="77777777" w:rsidR="0012749B" w:rsidRDefault="0012749B" w:rsidP="00521E1B">
            <w:pPr>
              <w:pStyle w:val="TABLE-cell"/>
              <w:keepNext/>
              <w:jc w:val="center"/>
            </w:pPr>
            <w:r>
              <w:t>4.2.1.1</w:t>
            </w:r>
          </w:p>
        </w:tc>
        <w:tc>
          <w:tcPr>
            <w:tcW w:w="1138" w:type="dxa"/>
            <w:tcBorders>
              <w:top w:val="single" w:sz="4" w:space="0" w:color="auto"/>
              <w:left w:val="single" w:sz="4" w:space="0" w:color="auto"/>
              <w:bottom w:val="single" w:sz="4" w:space="0" w:color="auto"/>
              <w:right w:val="single" w:sz="4" w:space="0" w:color="auto"/>
            </w:tcBorders>
            <w:hideMark/>
          </w:tcPr>
          <w:p w14:paraId="46F15FC6" w14:textId="77777777" w:rsidR="0012749B" w:rsidRDefault="0012749B" w:rsidP="00521E1B">
            <w:pPr>
              <w:pStyle w:val="TABLE-cell"/>
              <w:keepNext/>
              <w:jc w:val="center"/>
            </w:pPr>
            <w:r>
              <w:fldChar w:fldCharType="begin" w:fldLock="1"/>
            </w:r>
            <w:r>
              <w:instrText xml:space="preserve"> REF _Ref380665053 \r \h </w:instrText>
            </w:r>
            <w:r>
              <w:fldChar w:fldCharType="separate"/>
            </w:r>
            <w:r w:rsidR="00811F07">
              <w:t>5.6.4.4.2</w:t>
            </w:r>
            <w:r>
              <w:fldChar w:fldCharType="end"/>
            </w:r>
          </w:p>
        </w:tc>
        <w:tc>
          <w:tcPr>
            <w:tcW w:w="816" w:type="dxa"/>
            <w:tcBorders>
              <w:top w:val="single" w:sz="4" w:space="0" w:color="auto"/>
              <w:left w:val="single" w:sz="4" w:space="0" w:color="auto"/>
              <w:bottom w:val="single" w:sz="4" w:space="0" w:color="auto"/>
              <w:right w:val="single" w:sz="4" w:space="0" w:color="auto"/>
            </w:tcBorders>
            <w:hideMark/>
          </w:tcPr>
          <w:p w14:paraId="34F4198E" w14:textId="77777777" w:rsidR="0012749B" w:rsidRDefault="0012749B" w:rsidP="00521E1B">
            <w:pPr>
              <w:pStyle w:val="TABLE-cell"/>
              <w:keepNext/>
              <w:jc w:val="center"/>
            </w:pPr>
            <w:r>
              <w:t>o</w:t>
            </w:r>
          </w:p>
        </w:tc>
        <w:tc>
          <w:tcPr>
            <w:tcW w:w="817" w:type="dxa"/>
            <w:tcBorders>
              <w:top w:val="single" w:sz="4" w:space="0" w:color="auto"/>
              <w:left w:val="single" w:sz="4" w:space="0" w:color="auto"/>
              <w:bottom w:val="single" w:sz="4" w:space="0" w:color="auto"/>
              <w:right w:val="single" w:sz="4" w:space="0" w:color="auto"/>
            </w:tcBorders>
            <w:hideMark/>
          </w:tcPr>
          <w:p w14:paraId="13852246" w14:textId="77777777" w:rsidR="0012749B" w:rsidRDefault="0012749B" w:rsidP="00521E1B">
            <w:pPr>
              <w:pStyle w:val="TABLE-cell"/>
              <w:keepNext/>
              <w:jc w:val="center"/>
            </w:pPr>
            <w:r>
              <w:t>m</w:t>
            </w:r>
          </w:p>
        </w:tc>
        <w:tc>
          <w:tcPr>
            <w:tcW w:w="816" w:type="dxa"/>
            <w:tcBorders>
              <w:top w:val="single" w:sz="4" w:space="0" w:color="auto"/>
              <w:left w:val="single" w:sz="4" w:space="0" w:color="auto"/>
              <w:bottom w:val="single" w:sz="4" w:space="0" w:color="auto"/>
              <w:right w:val="single" w:sz="4" w:space="0" w:color="auto"/>
            </w:tcBorders>
            <w:hideMark/>
          </w:tcPr>
          <w:p w14:paraId="7580880E" w14:textId="77777777" w:rsidR="0012749B" w:rsidRDefault="0012749B" w:rsidP="00521E1B">
            <w:pPr>
              <w:pStyle w:val="TABLE-cell"/>
              <w:keepNext/>
              <w:jc w:val="center"/>
            </w:pPr>
            <w:r>
              <w:t>m</w:t>
            </w:r>
          </w:p>
        </w:tc>
        <w:tc>
          <w:tcPr>
            <w:tcW w:w="773" w:type="dxa"/>
            <w:tcBorders>
              <w:top w:val="single" w:sz="4" w:space="0" w:color="auto"/>
              <w:left w:val="single" w:sz="4" w:space="0" w:color="auto"/>
              <w:bottom w:val="single" w:sz="4" w:space="0" w:color="auto"/>
              <w:right w:val="single" w:sz="4" w:space="0" w:color="auto"/>
            </w:tcBorders>
            <w:hideMark/>
          </w:tcPr>
          <w:p w14:paraId="5EF07CDE" w14:textId="77777777" w:rsidR="0012749B" w:rsidRDefault="0012749B" w:rsidP="00521E1B">
            <w:pPr>
              <w:pStyle w:val="TABLE-cell"/>
              <w:keepNext/>
              <w:jc w:val="center"/>
            </w:pPr>
            <w:r>
              <w:t>m</w:t>
            </w:r>
          </w:p>
        </w:tc>
        <w:tc>
          <w:tcPr>
            <w:tcW w:w="909" w:type="dxa"/>
            <w:tcBorders>
              <w:top w:val="single" w:sz="4" w:space="0" w:color="auto"/>
              <w:left w:val="single" w:sz="4" w:space="0" w:color="auto"/>
              <w:bottom w:val="single" w:sz="4" w:space="0" w:color="auto"/>
              <w:right w:val="single" w:sz="4" w:space="0" w:color="auto"/>
            </w:tcBorders>
            <w:hideMark/>
          </w:tcPr>
          <w:p w14:paraId="4AF32D2F" w14:textId="77777777" w:rsidR="0012749B" w:rsidRDefault="0012749B" w:rsidP="00521E1B">
            <w:pPr>
              <w:pStyle w:val="TABLE-cell"/>
              <w:keepNext/>
              <w:jc w:val="center"/>
            </w:pPr>
            <w:r>
              <w:t>m</w:t>
            </w:r>
          </w:p>
        </w:tc>
      </w:tr>
      <w:tr w:rsidR="0012749B" w14:paraId="2E8EC3A3" w14:textId="77777777" w:rsidTr="00FE4273">
        <w:trPr>
          <w:cantSplit/>
          <w:jc w:val="center"/>
        </w:trPr>
        <w:tc>
          <w:tcPr>
            <w:tcW w:w="329" w:type="dxa"/>
            <w:tcBorders>
              <w:top w:val="single" w:sz="4" w:space="0" w:color="auto"/>
              <w:left w:val="single" w:sz="4" w:space="0" w:color="auto"/>
              <w:bottom w:val="single" w:sz="4" w:space="0" w:color="auto"/>
              <w:right w:val="single" w:sz="4" w:space="0" w:color="auto"/>
            </w:tcBorders>
            <w:hideMark/>
          </w:tcPr>
          <w:p w14:paraId="5B491615" w14:textId="77777777" w:rsidR="0012749B" w:rsidRDefault="0012749B" w:rsidP="00521E1B">
            <w:pPr>
              <w:pStyle w:val="TABLE-cell"/>
              <w:keepNext/>
            </w:pPr>
            <w:r>
              <w:t>2</w:t>
            </w:r>
          </w:p>
        </w:tc>
        <w:tc>
          <w:tcPr>
            <w:tcW w:w="1897" w:type="dxa"/>
            <w:tcBorders>
              <w:top w:val="single" w:sz="4" w:space="0" w:color="auto"/>
              <w:left w:val="single" w:sz="4" w:space="0" w:color="auto"/>
              <w:bottom w:val="single" w:sz="4" w:space="0" w:color="auto"/>
              <w:right w:val="single" w:sz="4" w:space="0" w:color="auto"/>
            </w:tcBorders>
            <w:hideMark/>
          </w:tcPr>
          <w:p w14:paraId="1DE0FF6B" w14:textId="77777777" w:rsidR="0012749B" w:rsidRDefault="0012749B" w:rsidP="00521E1B">
            <w:pPr>
              <w:pStyle w:val="TABLE-cell"/>
              <w:keepNext/>
            </w:pPr>
            <w:r>
              <w:t>SubjectkeyIdentifier</w:t>
            </w:r>
          </w:p>
        </w:tc>
        <w:tc>
          <w:tcPr>
            <w:tcW w:w="1575" w:type="dxa"/>
            <w:tcBorders>
              <w:top w:val="single" w:sz="4" w:space="0" w:color="auto"/>
              <w:left w:val="single" w:sz="4" w:space="0" w:color="auto"/>
              <w:bottom w:val="single" w:sz="4" w:space="0" w:color="auto"/>
              <w:right w:val="single" w:sz="4" w:space="0" w:color="auto"/>
            </w:tcBorders>
            <w:hideMark/>
          </w:tcPr>
          <w:p w14:paraId="5BB372E7" w14:textId="77777777" w:rsidR="0012749B" w:rsidRDefault="0012749B" w:rsidP="00521E1B">
            <w:pPr>
              <w:pStyle w:val="TABLE-cell"/>
              <w:keepNext/>
              <w:jc w:val="center"/>
            </w:pPr>
            <w:r>
              <w:t>4.2.1.2</w:t>
            </w:r>
          </w:p>
        </w:tc>
        <w:tc>
          <w:tcPr>
            <w:tcW w:w="1138" w:type="dxa"/>
            <w:tcBorders>
              <w:top w:val="single" w:sz="4" w:space="0" w:color="auto"/>
              <w:left w:val="single" w:sz="4" w:space="0" w:color="auto"/>
              <w:bottom w:val="single" w:sz="4" w:space="0" w:color="auto"/>
              <w:right w:val="single" w:sz="4" w:space="0" w:color="auto"/>
            </w:tcBorders>
            <w:hideMark/>
          </w:tcPr>
          <w:p w14:paraId="0E4BE941" w14:textId="77777777" w:rsidR="0012749B" w:rsidRDefault="0012749B" w:rsidP="00521E1B">
            <w:pPr>
              <w:pStyle w:val="TABLE-cell"/>
              <w:keepNext/>
              <w:jc w:val="center"/>
            </w:pPr>
            <w:r>
              <w:fldChar w:fldCharType="begin" w:fldLock="1"/>
            </w:r>
            <w:r>
              <w:instrText xml:space="preserve"> REF _Ref380665060 \r \h </w:instrText>
            </w:r>
            <w:r>
              <w:fldChar w:fldCharType="separate"/>
            </w:r>
            <w:r w:rsidR="00811F07">
              <w:t>5.6.4.4.3</w:t>
            </w:r>
            <w:r>
              <w:fldChar w:fldCharType="end"/>
            </w:r>
          </w:p>
        </w:tc>
        <w:tc>
          <w:tcPr>
            <w:tcW w:w="816" w:type="dxa"/>
            <w:tcBorders>
              <w:top w:val="single" w:sz="4" w:space="0" w:color="auto"/>
              <w:left w:val="single" w:sz="4" w:space="0" w:color="auto"/>
              <w:bottom w:val="single" w:sz="4" w:space="0" w:color="auto"/>
              <w:right w:val="single" w:sz="4" w:space="0" w:color="auto"/>
            </w:tcBorders>
            <w:hideMark/>
          </w:tcPr>
          <w:p w14:paraId="11401438" w14:textId="77777777" w:rsidR="0012749B" w:rsidRDefault="0012749B" w:rsidP="00521E1B">
            <w:pPr>
              <w:pStyle w:val="TABLE-cell"/>
              <w:keepNext/>
              <w:jc w:val="center"/>
            </w:pPr>
            <w:r>
              <w:t>m</w:t>
            </w:r>
          </w:p>
        </w:tc>
        <w:tc>
          <w:tcPr>
            <w:tcW w:w="817" w:type="dxa"/>
            <w:tcBorders>
              <w:top w:val="single" w:sz="4" w:space="0" w:color="auto"/>
              <w:left w:val="single" w:sz="4" w:space="0" w:color="auto"/>
              <w:bottom w:val="single" w:sz="4" w:space="0" w:color="auto"/>
              <w:right w:val="single" w:sz="4" w:space="0" w:color="auto"/>
            </w:tcBorders>
            <w:hideMark/>
          </w:tcPr>
          <w:p w14:paraId="62546542" w14:textId="77777777" w:rsidR="0012749B" w:rsidRDefault="0012749B" w:rsidP="00521E1B">
            <w:pPr>
              <w:pStyle w:val="TABLE-cell"/>
              <w:keepNext/>
              <w:jc w:val="center"/>
            </w:pPr>
            <w:r>
              <w:t>m</w:t>
            </w:r>
          </w:p>
        </w:tc>
        <w:tc>
          <w:tcPr>
            <w:tcW w:w="816" w:type="dxa"/>
            <w:tcBorders>
              <w:top w:val="single" w:sz="4" w:space="0" w:color="auto"/>
              <w:left w:val="single" w:sz="4" w:space="0" w:color="auto"/>
              <w:bottom w:val="single" w:sz="4" w:space="0" w:color="auto"/>
              <w:right w:val="single" w:sz="4" w:space="0" w:color="auto"/>
            </w:tcBorders>
            <w:hideMark/>
          </w:tcPr>
          <w:p w14:paraId="5ABD88AA" w14:textId="77777777" w:rsidR="0012749B" w:rsidRDefault="0012749B" w:rsidP="00521E1B">
            <w:pPr>
              <w:pStyle w:val="TABLE-cell"/>
              <w:keepNext/>
              <w:jc w:val="center"/>
            </w:pPr>
            <w:r>
              <w:t>o</w:t>
            </w:r>
          </w:p>
        </w:tc>
        <w:tc>
          <w:tcPr>
            <w:tcW w:w="773" w:type="dxa"/>
            <w:tcBorders>
              <w:top w:val="single" w:sz="4" w:space="0" w:color="auto"/>
              <w:left w:val="single" w:sz="4" w:space="0" w:color="auto"/>
              <w:bottom w:val="single" w:sz="4" w:space="0" w:color="auto"/>
              <w:right w:val="single" w:sz="4" w:space="0" w:color="auto"/>
            </w:tcBorders>
            <w:hideMark/>
          </w:tcPr>
          <w:p w14:paraId="3430CCFB" w14:textId="77777777" w:rsidR="0012749B" w:rsidRDefault="0012749B" w:rsidP="00521E1B">
            <w:pPr>
              <w:pStyle w:val="TABLE-cell"/>
              <w:keepNext/>
              <w:jc w:val="center"/>
            </w:pPr>
            <w:r>
              <w:t>o</w:t>
            </w:r>
          </w:p>
        </w:tc>
        <w:tc>
          <w:tcPr>
            <w:tcW w:w="909" w:type="dxa"/>
            <w:tcBorders>
              <w:top w:val="single" w:sz="4" w:space="0" w:color="auto"/>
              <w:left w:val="single" w:sz="4" w:space="0" w:color="auto"/>
              <w:bottom w:val="single" w:sz="4" w:space="0" w:color="auto"/>
              <w:right w:val="single" w:sz="4" w:space="0" w:color="auto"/>
            </w:tcBorders>
            <w:hideMark/>
          </w:tcPr>
          <w:p w14:paraId="4F349040" w14:textId="77777777" w:rsidR="0012749B" w:rsidRDefault="0012749B" w:rsidP="00521E1B">
            <w:pPr>
              <w:pStyle w:val="TABLE-cell"/>
              <w:keepNext/>
              <w:jc w:val="center"/>
            </w:pPr>
            <w:r>
              <w:t>o</w:t>
            </w:r>
          </w:p>
        </w:tc>
      </w:tr>
      <w:tr w:rsidR="0012749B" w14:paraId="071B881B" w14:textId="77777777" w:rsidTr="00FE4273">
        <w:trPr>
          <w:cantSplit/>
          <w:jc w:val="center"/>
        </w:trPr>
        <w:tc>
          <w:tcPr>
            <w:tcW w:w="329" w:type="dxa"/>
            <w:tcBorders>
              <w:top w:val="single" w:sz="4" w:space="0" w:color="auto"/>
              <w:left w:val="single" w:sz="4" w:space="0" w:color="auto"/>
              <w:bottom w:val="single" w:sz="4" w:space="0" w:color="auto"/>
              <w:right w:val="single" w:sz="4" w:space="0" w:color="auto"/>
            </w:tcBorders>
            <w:hideMark/>
          </w:tcPr>
          <w:p w14:paraId="35F41CA2" w14:textId="77777777" w:rsidR="0012749B" w:rsidRDefault="0012749B" w:rsidP="00521E1B">
            <w:pPr>
              <w:pStyle w:val="TABLE-cell"/>
              <w:keepNext/>
            </w:pPr>
            <w:r>
              <w:t>3</w:t>
            </w:r>
          </w:p>
        </w:tc>
        <w:tc>
          <w:tcPr>
            <w:tcW w:w="1897" w:type="dxa"/>
            <w:tcBorders>
              <w:top w:val="single" w:sz="4" w:space="0" w:color="auto"/>
              <w:left w:val="single" w:sz="4" w:space="0" w:color="auto"/>
              <w:bottom w:val="single" w:sz="4" w:space="0" w:color="auto"/>
              <w:right w:val="single" w:sz="4" w:space="0" w:color="auto"/>
            </w:tcBorders>
            <w:hideMark/>
          </w:tcPr>
          <w:p w14:paraId="70FB3336" w14:textId="77777777" w:rsidR="0012749B" w:rsidRDefault="0012749B" w:rsidP="00521E1B">
            <w:pPr>
              <w:pStyle w:val="TABLE-cell"/>
              <w:keepNext/>
            </w:pPr>
            <w:r>
              <w:t>KeyUsage</w:t>
            </w:r>
          </w:p>
        </w:tc>
        <w:tc>
          <w:tcPr>
            <w:tcW w:w="1575" w:type="dxa"/>
            <w:tcBorders>
              <w:top w:val="single" w:sz="4" w:space="0" w:color="auto"/>
              <w:left w:val="single" w:sz="4" w:space="0" w:color="auto"/>
              <w:bottom w:val="single" w:sz="4" w:space="0" w:color="auto"/>
              <w:right w:val="single" w:sz="4" w:space="0" w:color="auto"/>
            </w:tcBorders>
            <w:hideMark/>
          </w:tcPr>
          <w:p w14:paraId="6FE89FF1" w14:textId="77777777" w:rsidR="0012749B" w:rsidRDefault="0012749B" w:rsidP="00521E1B">
            <w:pPr>
              <w:pStyle w:val="TABLE-cell"/>
              <w:keepNext/>
              <w:jc w:val="center"/>
            </w:pPr>
            <w:r>
              <w:t>4.2.1.3</w:t>
            </w:r>
          </w:p>
        </w:tc>
        <w:tc>
          <w:tcPr>
            <w:tcW w:w="1138" w:type="dxa"/>
            <w:tcBorders>
              <w:top w:val="single" w:sz="4" w:space="0" w:color="auto"/>
              <w:left w:val="single" w:sz="4" w:space="0" w:color="auto"/>
              <w:bottom w:val="single" w:sz="4" w:space="0" w:color="auto"/>
              <w:right w:val="single" w:sz="4" w:space="0" w:color="auto"/>
            </w:tcBorders>
            <w:hideMark/>
          </w:tcPr>
          <w:p w14:paraId="4A4CCE2C" w14:textId="77777777" w:rsidR="0012749B" w:rsidRDefault="0012749B" w:rsidP="00521E1B">
            <w:pPr>
              <w:pStyle w:val="TABLE-cell"/>
              <w:keepNext/>
              <w:jc w:val="center"/>
            </w:pPr>
            <w:r>
              <w:fldChar w:fldCharType="begin" w:fldLock="1"/>
            </w:r>
            <w:r>
              <w:instrText xml:space="preserve"> REF _Ref325045232 \r \h </w:instrText>
            </w:r>
            <w:r>
              <w:fldChar w:fldCharType="separate"/>
            </w:r>
            <w:r w:rsidR="00811F07">
              <w:t>5.6.4.4.4</w:t>
            </w:r>
            <w:r>
              <w:fldChar w:fldCharType="end"/>
            </w:r>
          </w:p>
        </w:tc>
        <w:tc>
          <w:tcPr>
            <w:tcW w:w="816" w:type="dxa"/>
            <w:tcBorders>
              <w:top w:val="single" w:sz="4" w:space="0" w:color="auto"/>
              <w:left w:val="single" w:sz="4" w:space="0" w:color="auto"/>
              <w:bottom w:val="single" w:sz="4" w:space="0" w:color="auto"/>
              <w:right w:val="single" w:sz="4" w:space="0" w:color="auto"/>
            </w:tcBorders>
            <w:hideMark/>
          </w:tcPr>
          <w:p w14:paraId="7F8E3DEE" w14:textId="77777777" w:rsidR="0012749B" w:rsidRDefault="0012749B" w:rsidP="00521E1B">
            <w:pPr>
              <w:pStyle w:val="TABLE-cell"/>
              <w:keepNext/>
              <w:jc w:val="center"/>
            </w:pPr>
            <w:r>
              <w:t>m</w:t>
            </w:r>
          </w:p>
        </w:tc>
        <w:tc>
          <w:tcPr>
            <w:tcW w:w="817" w:type="dxa"/>
            <w:tcBorders>
              <w:top w:val="single" w:sz="4" w:space="0" w:color="auto"/>
              <w:left w:val="single" w:sz="4" w:space="0" w:color="auto"/>
              <w:bottom w:val="single" w:sz="4" w:space="0" w:color="auto"/>
              <w:right w:val="single" w:sz="4" w:space="0" w:color="auto"/>
            </w:tcBorders>
            <w:hideMark/>
          </w:tcPr>
          <w:p w14:paraId="0EEACC66" w14:textId="77777777" w:rsidR="0012749B" w:rsidRDefault="0012749B" w:rsidP="00521E1B">
            <w:pPr>
              <w:pStyle w:val="TABLE-cell"/>
              <w:keepNext/>
              <w:jc w:val="center"/>
            </w:pPr>
            <w:r>
              <w:t>m</w:t>
            </w:r>
          </w:p>
        </w:tc>
        <w:tc>
          <w:tcPr>
            <w:tcW w:w="816" w:type="dxa"/>
            <w:tcBorders>
              <w:top w:val="single" w:sz="4" w:space="0" w:color="auto"/>
              <w:left w:val="single" w:sz="4" w:space="0" w:color="auto"/>
              <w:bottom w:val="single" w:sz="4" w:space="0" w:color="auto"/>
              <w:right w:val="single" w:sz="4" w:space="0" w:color="auto"/>
            </w:tcBorders>
            <w:hideMark/>
          </w:tcPr>
          <w:p w14:paraId="60B01F1F" w14:textId="77777777" w:rsidR="0012749B" w:rsidRDefault="0012749B" w:rsidP="00521E1B">
            <w:pPr>
              <w:pStyle w:val="TABLE-cell"/>
              <w:keepNext/>
              <w:jc w:val="center"/>
            </w:pPr>
            <w:r>
              <w:t>m</w:t>
            </w:r>
          </w:p>
        </w:tc>
        <w:tc>
          <w:tcPr>
            <w:tcW w:w="773" w:type="dxa"/>
            <w:tcBorders>
              <w:top w:val="single" w:sz="4" w:space="0" w:color="auto"/>
              <w:left w:val="single" w:sz="4" w:space="0" w:color="auto"/>
              <w:bottom w:val="single" w:sz="4" w:space="0" w:color="auto"/>
              <w:right w:val="single" w:sz="4" w:space="0" w:color="auto"/>
            </w:tcBorders>
            <w:hideMark/>
          </w:tcPr>
          <w:p w14:paraId="5FA6DFB2" w14:textId="77777777" w:rsidR="0012749B" w:rsidRDefault="0012749B" w:rsidP="00521E1B">
            <w:pPr>
              <w:pStyle w:val="TABLE-cell"/>
              <w:keepNext/>
              <w:jc w:val="center"/>
            </w:pPr>
            <w:r>
              <w:t>m</w:t>
            </w:r>
          </w:p>
        </w:tc>
        <w:tc>
          <w:tcPr>
            <w:tcW w:w="909" w:type="dxa"/>
            <w:tcBorders>
              <w:top w:val="single" w:sz="4" w:space="0" w:color="auto"/>
              <w:left w:val="single" w:sz="4" w:space="0" w:color="auto"/>
              <w:bottom w:val="single" w:sz="4" w:space="0" w:color="auto"/>
              <w:right w:val="single" w:sz="4" w:space="0" w:color="auto"/>
            </w:tcBorders>
            <w:hideMark/>
          </w:tcPr>
          <w:p w14:paraId="1FE09E09" w14:textId="77777777" w:rsidR="0012749B" w:rsidRDefault="0012749B" w:rsidP="00521E1B">
            <w:pPr>
              <w:pStyle w:val="TABLE-cell"/>
              <w:keepNext/>
              <w:jc w:val="center"/>
            </w:pPr>
            <w:r>
              <w:t>m</w:t>
            </w:r>
          </w:p>
        </w:tc>
      </w:tr>
      <w:tr w:rsidR="0012749B" w14:paraId="2D760E98" w14:textId="77777777" w:rsidTr="00FE4273">
        <w:trPr>
          <w:cantSplit/>
          <w:jc w:val="center"/>
        </w:trPr>
        <w:tc>
          <w:tcPr>
            <w:tcW w:w="329" w:type="dxa"/>
            <w:tcBorders>
              <w:top w:val="single" w:sz="4" w:space="0" w:color="auto"/>
              <w:left w:val="single" w:sz="4" w:space="0" w:color="auto"/>
              <w:bottom w:val="single" w:sz="4" w:space="0" w:color="auto"/>
              <w:right w:val="single" w:sz="4" w:space="0" w:color="auto"/>
            </w:tcBorders>
            <w:hideMark/>
          </w:tcPr>
          <w:p w14:paraId="46411633" w14:textId="77777777" w:rsidR="0012749B" w:rsidRDefault="0012749B" w:rsidP="00521E1B">
            <w:pPr>
              <w:pStyle w:val="TABLE-cell"/>
              <w:keepNext/>
            </w:pPr>
            <w:r>
              <w:t>4</w:t>
            </w:r>
          </w:p>
        </w:tc>
        <w:tc>
          <w:tcPr>
            <w:tcW w:w="1897" w:type="dxa"/>
            <w:tcBorders>
              <w:top w:val="single" w:sz="4" w:space="0" w:color="auto"/>
              <w:left w:val="single" w:sz="4" w:space="0" w:color="auto"/>
              <w:bottom w:val="single" w:sz="4" w:space="0" w:color="auto"/>
              <w:right w:val="single" w:sz="4" w:space="0" w:color="auto"/>
            </w:tcBorders>
            <w:hideMark/>
          </w:tcPr>
          <w:p w14:paraId="49FD8AAD" w14:textId="77777777" w:rsidR="0012749B" w:rsidRDefault="0012749B" w:rsidP="00521E1B">
            <w:pPr>
              <w:pStyle w:val="TABLE-cell"/>
              <w:keepNext/>
            </w:pPr>
            <w:r>
              <w:t>CertificatePolicies</w:t>
            </w:r>
          </w:p>
        </w:tc>
        <w:tc>
          <w:tcPr>
            <w:tcW w:w="1575" w:type="dxa"/>
            <w:tcBorders>
              <w:top w:val="single" w:sz="4" w:space="0" w:color="auto"/>
              <w:left w:val="single" w:sz="4" w:space="0" w:color="auto"/>
              <w:bottom w:val="single" w:sz="4" w:space="0" w:color="auto"/>
              <w:right w:val="single" w:sz="4" w:space="0" w:color="auto"/>
            </w:tcBorders>
            <w:hideMark/>
          </w:tcPr>
          <w:p w14:paraId="1EBDFB1F" w14:textId="77777777" w:rsidR="0012749B" w:rsidRDefault="0012749B" w:rsidP="00521E1B">
            <w:pPr>
              <w:pStyle w:val="TABLE-cell"/>
              <w:keepNext/>
              <w:jc w:val="center"/>
            </w:pPr>
            <w:r>
              <w:t>4.2.1.4</w:t>
            </w:r>
          </w:p>
        </w:tc>
        <w:tc>
          <w:tcPr>
            <w:tcW w:w="1138" w:type="dxa"/>
            <w:tcBorders>
              <w:top w:val="single" w:sz="4" w:space="0" w:color="auto"/>
              <w:left w:val="single" w:sz="4" w:space="0" w:color="auto"/>
              <w:bottom w:val="single" w:sz="4" w:space="0" w:color="auto"/>
              <w:right w:val="single" w:sz="4" w:space="0" w:color="auto"/>
            </w:tcBorders>
            <w:hideMark/>
          </w:tcPr>
          <w:p w14:paraId="795799CB" w14:textId="77777777" w:rsidR="0012749B" w:rsidRDefault="0012749B" w:rsidP="00521E1B">
            <w:pPr>
              <w:pStyle w:val="TABLE-cell"/>
              <w:keepNext/>
              <w:jc w:val="center"/>
            </w:pPr>
            <w:r>
              <w:fldChar w:fldCharType="begin" w:fldLock="1"/>
            </w:r>
            <w:r>
              <w:instrText xml:space="preserve"> REF _Ref380665084 \r \h </w:instrText>
            </w:r>
            <w:r>
              <w:fldChar w:fldCharType="separate"/>
            </w:r>
            <w:r w:rsidR="00811F07">
              <w:t>5.6.4.4.5</w:t>
            </w:r>
            <w:r>
              <w:fldChar w:fldCharType="end"/>
            </w:r>
          </w:p>
        </w:tc>
        <w:tc>
          <w:tcPr>
            <w:tcW w:w="816" w:type="dxa"/>
            <w:tcBorders>
              <w:top w:val="single" w:sz="4" w:space="0" w:color="auto"/>
              <w:left w:val="single" w:sz="4" w:space="0" w:color="auto"/>
              <w:bottom w:val="single" w:sz="4" w:space="0" w:color="auto"/>
              <w:right w:val="single" w:sz="4" w:space="0" w:color="auto"/>
            </w:tcBorders>
            <w:hideMark/>
          </w:tcPr>
          <w:p w14:paraId="30B3F02A" w14:textId="77777777" w:rsidR="0012749B" w:rsidRDefault="0012749B" w:rsidP="00521E1B">
            <w:pPr>
              <w:pStyle w:val="TABLE-cell"/>
              <w:keepNext/>
              <w:jc w:val="center"/>
            </w:pPr>
            <w:r>
              <w:t>o</w:t>
            </w:r>
          </w:p>
        </w:tc>
        <w:tc>
          <w:tcPr>
            <w:tcW w:w="817" w:type="dxa"/>
            <w:tcBorders>
              <w:top w:val="single" w:sz="4" w:space="0" w:color="auto"/>
              <w:left w:val="single" w:sz="4" w:space="0" w:color="auto"/>
              <w:bottom w:val="single" w:sz="4" w:space="0" w:color="auto"/>
              <w:right w:val="single" w:sz="4" w:space="0" w:color="auto"/>
            </w:tcBorders>
            <w:hideMark/>
          </w:tcPr>
          <w:p w14:paraId="021158FF" w14:textId="77777777" w:rsidR="0012749B" w:rsidRDefault="0012749B" w:rsidP="00521E1B">
            <w:pPr>
              <w:pStyle w:val="TABLE-cell"/>
              <w:keepNext/>
              <w:jc w:val="center"/>
            </w:pPr>
            <w:r>
              <w:t>m</w:t>
            </w:r>
          </w:p>
        </w:tc>
        <w:tc>
          <w:tcPr>
            <w:tcW w:w="816" w:type="dxa"/>
            <w:tcBorders>
              <w:top w:val="single" w:sz="4" w:space="0" w:color="auto"/>
              <w:left w:val="single" w:sz="4" w:space="0" w:color="auto"/>
              <w:bottom w:val="single" w:sz="4" w:space="0" w:color="auto"/>
              <w:right w:val="single" w:sz="4" w:space="0" w:color="auto"/>
            </w:tcBorders>
            <w:hideMark/>
          </w:tcPr>
          <w:p w14:paraId="6E8FEB07" w14:textId="77777777" w:rsidR="0012749B" w:rsidRDefault="0012749B" w:rsidP="00521E1B">
            <w:pPr>
              <w:pStyle w:val="TABLE-cell"/>
              <w:keepNext/>
              <w:jc w:val="center"/>
            </w:pPr>
            <w:r>
              <w:t>m</w:t>
            </w:r>
          </w:p>
        </w:tc>
        <w:tc>
          <w:tcPr>
            <w:tcW w:w="773" w:type="dxa"/>
            <w:tcBorders>
              <w:top w:val="single" w:sz="4" w:space="0" w:color="auto"/>
              <w:left w:val="single" w:sz="4" w:space="0" w:color="auto"/>
              <w:bottom w:val="single" w:sz="4" w:space="0" w:color="auto"/>
              <w:right w:val="single" w:sz="4" w:space="0" w:color="auto"/>
            </w:tcBorders>
            <w:hideMark/>
          </w:tcPr>
          <w:p w14:paraId="223854D2" w14:textId="77777777" w:rsidR="0012749B" w:rsidRDefault="0012749B" w:rsidP="00521E1B">
            <w:pPr>
              <w:pStyle w:val="TABLE-cell"/>
              <w:keepNext/>
              <w:jc w:val="center"/>
            </w:pPr>
            <w:r>
              <w:t>o</w:t>
            </w:r>
          </w:p>
        </w:tc>
        <w:tc>
          <w:tcPr>
            <w:tcW w:w="909" w:type="dxa"/>
            <w:tcBorders>
              <w:top w:val="single" w:sz="4" w:space="0" w:color="auto"/>
              <w:left w:val="single" w:sz="4" w:space="0" w:color="auto"/>
              <w:bottom w:val="single" w:sz="4" w:space="0" w:color="auto"/>
              <w:right w:val="single" w:sz="4" w:space="0" w:color="auto"/>
            </w:tcBorders>
            <w:hideMark/>
          </w:tcPr>
          <w:p w14:paraId="661ACEA2" w14:textId="77777777" w:rsidR="0012749B" w:rsidRDefault="0012749B" w:rsidP="00521E1B">
            <w:pPr>
              <w:pStyle w:val="TABLE-cell"/>
              <w:keepNext/>
              <w:jc w:val="center"/>
            </w:pPr>
            <w:r>
              <w:t>o</w:t>
            </w:r>
          </w:p>
        </w:tc>
      </w:tr>
      <w:tr w:rsidR="0012749B" w14:paraId="54436564" w14:textId="77777777" w:rsidTr="00FE4273">
        <w:trPr>
          <w:cantSplit/>
          <w:jc w:val="center"/>
        </w:trPr>
        <w:tc>
          <w:tcPr>
            <w:tcW w:w="329" w:type="dxa"/>
            <w:tcBorders>
              <w:top w:val="single" w:sz="4" w:space="0" w:color="auto"/>
              <w:left w:val="single" w:sz="4" w:space="0" w:color="auto"/>
              <w:bottom w:val="single" w:sz="4" w:space="0" w:color="auto"/>
              <w:right w:val="single" w:sz="4" w:space="0" w:color="auto"/>
            </w:tcBorders>
            <w:hideMark/>
          </w:tcPr>
          <w:p w14:paraId="251AACB8" w14:textId="77777777" w:rsidR="0012749B" w:rsidRDefault="0012749B" w:rsidP="00521E1B">
            <w:pPr>
              <w:pStyle w:val="TABLE-cell"/>
              <w:keepNext/>
            </w:pPr>
            <w:r>
              <w:t>5</w:t>
            </w:r>
          </w:p>
        </w:tc>
        <w:tc>
          <w:tcPr>
            <w:tcW w:w="1897" w:type="dxa"/>
            <w:tcBorders>
              <w:top w:val="single" w:sz="4" w:space="0" w:color="auto"/>
              <w:left w:val="single" w:sz="4" w:space="0" w:color="auto"/>
              <w:bottom w:val="single" w:sz="4" w:space="0" w:color="auto"/>
              <w:right w:val="single" w:sz="4" w:space="0" w:color="auto"/>
            </w:tcBorders>
            <w:hideMark/>
          </w:tcPr>
          <w:p w14:paraId="0B60DDF9" w14:textId="77777777" w:rsidR="0012749B" w:rsidRDefault="0012749B" w:rsidP="00521E1B">
            <w:pPr>
              <w:pStyle w:val="TABLE-cell"/>
              <w:keepNext/>
            </w:pPr>
            <w:r>
              <w:t>SubjectAltNames</w:t>
            </w:r>
          </w:p>
        </w:tc>
        <w:tc>
          <w:tcPr>
            <w:tcW w:w="1575" w:type="dxa"/>
            <w:tcBorders>
              <w:top w:val="single" w:sz="4" w:space="0" w:color="auto"/>
              <w:left w:val="single" w:sz="4" w:space="0" w:color="auto"/>
              <w:bottom w:val="single" w:sz="4" w:space="0" w:color="auto"/>
              <w:right w:val="single" w:sz="4" w:space="0" w:color="auto"/>
            </w:tcBorders>
            <w:hideMark/>
          </w:tcPr>
          <w:p w14:paraId="1E3045BE" w14:textId="77777777" w:rsidR="0012749B" w:rsidRDefault="0012749B" w:rsidP="00521E1B">
            <w:pPr>
              <w:pStyle w:val="TABLE-cell"/>
              <w:keepNext/>
              <w:jc w:val="center"/>
            </w:pPr>
            <w:r>
              <w:t>4.2.1.6</w:t>
            </w:r>
          </w:p>
        </w:tc>
        <w:tc>
          <w:tcPr>
            <w:tcW w:w="1138" w:type="dxa"/>
            <w:tcBorders>
              <w:top w:val="single" w:sz="4" w:space="0" w:color="auto"/>
              <w:left w:val="single" w:sz="4" w:space="0" w:color="auto"/>
              <w:bottom w:val="single" w:sz="4" w:space="0" w:color="auto"/>
              <w:right w:val="single" w:sz="4" w:space="0" w:color="auto"/>
            </w:tcBorders>
            <w:hideMark/>
          </w:tcPr>
          <w:p w14:paraId="3CF04AE9" w14:textId="77777777" w:rsidR="0012749B" w:rsidRDefault="0012749B" w:rsidP="00521E1B">
            <w:pPr>
              <w:pStyle w:val="TABLE-cell"/>
              <w:keepNext/>
              <w:jc w:val="center"/>
            </w:pPr>
            <w:r>
              <w:fldChar w:fldCharType="begin" w:fldLock="1"/>
            </w:r>
            <w:r>
              <w:instrText xml:space="preserve"> REF _Ref380665089 \r \h </w:instrText>
            </w:r>
            <w:r>
              <w:fldChar w:fldCharType="separate"/>
            </w:r>
            <w:r w:rsidR="00811F07">
              <w:t>5.6.4.4.6</w:t>
            </w:r>
            <w:r>
              <w:fldChar w:fldCharType="end"/>
            </w:r>
          </w:p>
        </w:tc>
        <w:tc>
          <w:tcPr>
            <w:tcW w:w="816" w:type="dxa"/>
            <w:tcBorders>
              <w:top w:val="single" w:sz="4" w:space="0" w:color="auto"/>
              <w:left w:val="single" w:sz="4" w:space="0" w:color="auto"/>
              <w:bottom w:val="single" w:sz="4" w:space="0" w:color="auto"/>
              <w:right w:val="single" w:sz="4" w:space="0" w:color="auto"/>
            </w:tcBorders>
            <w:hideMark/>
          </w:tcPr>
          <w:p w14:paraId="6976B205" w14:textId="77777777" w:rsidR="0012749B" w:rsidRDefault="0012749B" w:rsidP="00521E1B">
            <w:pPr>
              <w:pStyle w:val="TABLE-cell"/>
              <w:keepNext/>
              <w:jc w:val="center"/>
            </w:pPr>
            <w:r>
              <w:t>o</w:t>
            </w:r>
          </w:p>
        </w:tc>
        <w:tc>
          <w:tcPr>
            <w:tcW w:w="817" w:type="dxa"/>
            <w:tcBorders>
              <w:top w:val="single" w:sz="4" w:space="0" w:color="auto"/>
              <w:left w:val="single" w:sz="4" w:space="0" w:color="auto"/>
              <w:bottom w:val="single" w:sz="4" w:space="0" w:color="auto"/>
              <w:right w:val="single" w:sz="4" w:space="0" w:color="auto"/>
            </w:tcBorders>
            <w:hideMark/>
          </w:tcPr>
          <w:p w14:paraId="099860CE" w14:textId="77777777" w:rsidR="0012749B" w:rsidRDefault="0012749B" w:rsidP="00521E1B">
            <w:pPr>
              <w:pStyle w:val="TABLE-cell"/>
              <w:keepNext/>
              <w:jc w:val="center"/>
            </w:pPr>
            <w:r>
              <w:t>o</w:t>
            </w:r>
          </w:p>
        </w:tc>
        <w:tc>
          <w:tcPr>
            <w:tcW w:w="816" w:type="dxa"/>
            <w:tcBorders>
              <w:top w:val="single" w:sz="4" w:space="0" w:color="auto"/>
              <w:left w:val="single" w:sz="4" w:space="0" w:color="auto"/>
              <w:bottom w:val="single" w:sz="4" w:space="0" w:color="auto"/>
              <w:right w:val="single" w:sz="4" w:space="0" w:color="auto"/>
            </w:tcBorders>
            <w:hideMark/>
          </w:tcPr>
          <w:p w14:paraId="35C68365" w14:textId="77777777" w:rsidR="0012749B" w:rsidRDefault="0012749B" w:rsidP="00521E1B">
            <w:pPr>
              <w:pStyle w:val="TABLE-cell"/>
              <w:keepNext/>
              <w:jc w:val="center"/>
            </w:pPr>
            <w:r>
              <w:t>o</w:t>
            </w:r>
          </w:p>
        </w:tc>
        <w:tc>
          <w:tcPr>
            <w:tcW w:w="773" w:type="dxa"/>
            <w:tcBorders>
              <w:top w:val="single" w:sz="4" w:space="0" w:color="auto"/>
              <w:left w:val="single" w:sz="4" w:space="0" w:color="auto"/>
              <w:bottom w:val="single" w:sz="4" w:space="0" w:color="auto"/>
              <w:right w:val="single" w:sz="4" w:space="0" w:color="auto"/>
            </w:tcBorders>
            <w:hideMark/>
          </w:tcPr>
          <w:p w14:paraId="1BAB9B40" w14:textId="77777777" w:rsidR="0012749B" w:rsidRDefault="0012749B" w:rsidP="00521E1B">
            <w:pPr>
              <w:pStyle w:val="TABLE-cell"/>
              <w:keepNext/>
              <w:jc w:val="center"/>
            </w:pPr>
            <w:r>
              <w:t>o</w:t>
            </w:r>
          </w:p>
        </w:tc>
        <w:tc>
          <w:tcPr>
            <w:tcW w:w="909" w:type="dxa"/>
            <w:tcBorders>
              <w:top w:val="single" w:sz="4" w:space="0" w:color="auto"/>
              <w:left w:val="single" w:sz="4" w:space="0" w:color="auto"/>
              <w:bottom w:val="single" w:sz="4" w:space="0" w:color="auto"/>
              <w:right w:val="single" w:sz="4" w:space="0" w:color="auto"/>
            </w:tcBorders>
            <w:hideMark/>
          </w:tcPr>
          <w:p w14:paraId="216FACC2" w14:textId="77777777" w:rsidR="0012749B" w:rsidRDefault="0012749B" w:rsidP="00521E1B">
            <w:pPr>
              <w:pStyle w:val="TABLE-cell"/>
              <w:keepNext/>
              <w:jc w:val="center"/>
            </w:pPr>
            <w:r>
              <w:t>o</w:t>
            </w:r>
          </w:p>
        </w:tc>
      </w:tr>
      <w:tr w:rsidR="0012749B" w14:paraId="469367D2" w14:textId="77777777" w:rsidTr="00FE4273">
        <w:trPr>
          <w:cantSplit/>
          <w:jc w:val="center"/>
        </w:trPr>
        <w:tc>
          <w:tcPr>
            <w:tcW w:w="329" w:type="dxa"/>
            <w:tcBorders>
              <w:top w:val="single" w:sz="4" w:space="0" w:color="auto"/>
              <w:left w:val="single" w:sz="4" w:space="0" w:color="auto"/>
              <w:bottom w:val="single" w:sz="4" w:space="0" w:color="auto"/>
              <w:right w:val="single" w:sz="4" w:space="0" w:color="auto"/>
            </w:tcBorders>
            <w:hideMark/>
          </w:tcPr>
          <w:p w14:paraId="3895A224" w14:textId="77777777" w:rsidR="0012749B" w:rsidRDefault="0012749B" w:rsidP="00521E1B">
            <w:pPr>
              <w:pStyle w:val="TABLE-cell"/>
              <w:keepNext/>
            </w:pPr>
            <w:r>
              <w:t>6</w:t>
            </w:r>
          </w:p>
        </w:tc>
        <w:tc>
          <w:tcPr>
            <w:tcW w:w="1897" w:type="dxa"/>
            <w:tcBorders>
              <w:top w:val="single" w:sz="4" w:space="0" w:color="auto"/>
              <w:left w:val="single" w:sz="4" w:space="0" w:color="auto"/>
              <w:bottom w:val="single" w:sz="4" w:space="0" w:color="auto"/>
              <w:right w:val="single" w:sz="4" w:space="0" w:color="auto"/>
            </w:tcBorders>
            <w:hideMark/>
          </w:tcPr>
          <w:p w14:paraId="5F7A1FBC" w14:textId="77777777" w:rsidR="0012749B" w:rsidRDefault="0012749B" w:rsidP="00521E1B">
            <w:pPr>
              <w:pStyle w:val="TABLE-cell"/>
              <w:keepNext/>
            </w:pPr>
            <w:r>
              <w:t>IssuerAltNames</w:t>
            </w:r>
          </w:p>
        </w:tc>
        <w:tc>
          <w:tcPr>
            <w:tcW w:w="1575" w:type="dxa"/>
            <w:tcBorders>
              <w:top w:val="single" w:sz="4" w:space="0" w:color="auto"/>
              <w:left w:val="single" w:sz="4" w:space="0" w:color="auto"/>
              <w:bottom w:val="single" w:sz="4" w:space="0" w:color="auto"/>
              <w:right w:val="single" w:sz="4" w:space="0" w:color="auto"/>
            </w:tcBorders>
            <w:hideMark/>
          </w:tcPr>
          <w:p w14:paraId="6B205546" w14:textId="77777777" w:rsidR="0012749B" w:rsidRDefault="0012749B" w:rsidP="00521E1B">
            <w:pPr>
              <w:pStyle w:val="TABLE-cell"/>
              <w:keepNext/>
              <w:jc w:val="center"/>
            </w:pPr>
            <w:r>
              <w:t>4.2.1.7</w:t>
            </w:r>
          </w:p>
        </w:tc>
        <w:tc>
          <w:tcPr>
            <w:tcW w:w="1138" w:type="dxa"/>
            <w:tcBorders>
              <w:top w:val="single" w:sz="4" w:space="0" w:color="auto"/>
              <w:left w:val="single" w:sz="4" w:space="0" w:color="auto"/>
              <w:bottom w:val="single" w:sz="4" w:space="0" w:color="auto"/>
              <w:right w:val="single" w:sz="4" w:space="0" w:color="auto"/>
            </w:tcBorders>
            <w:hideMark/>
          </w:tcPr>
          <w:p w14:paraId="5274406F" w14:textId="77777777" w:rsidR="0012749B" w:rsidRDefault="0012749B" w:rsidP="00521E1B">
            <w:pPr>
              <w:pStyle w:val="TABLE-cell"/>
              <w:keepNext/>
              <w:jc w:val="center"/>
            </w:pPr>
            <w:r>
              <w:fldChar w:fldCharType="begin" w:fldLock="1"/>
            </w:r>
            <w:r>
              <w:instrText xml:space="preserve"> REF _Ref380665101 \r \h </w:instrText>
            </w:r>
            <w:r>
              <w:fldChar w:fldCharType="separate"/>
            </w:r>
            <w:r w:rsidR="00811F07">
              <w:t>5.6.4.4.7</w:t>
            </w:r>
            <w:r>
              <w:fldChar w:fldCharType="end"/>
            </w:r>
          </w:p>
        </w:tc>
        <w:tc>
          <w:tcPr>
            <w:tcW w:w="816" w:type="dxa"/>
            <w:tcBorders>
              <w:top w:val="single" w:sz="4" w:space="0" w:color="auto"/>
              <w:left w:val="single" w:sz="4" w:space="0" w:color="auto"/>
              <w:bottom w:val="single" w:sz="4" w:space="0" w:color="auto"/>
              <w:right w:val="single" w:sz="4" w:space="0" w:color="auto"/>
            </w:tcBorders>
            <w:hideMark/>
          </w:tcPr>
          <w:p w14:paraId="50D8D2A4" w14:textId="77777777" w:rsidR="0012749B" w:rsidRDefault="0012749B" w:rsidP="00521E1B">
            <w:pPr>
              <w:pStyle w:val="TABLE-cell"/>
              <w:keepNext/>
              <w:jc w:val="center"/>
            </w:pPr>
            <w:r>
              <w:t>o</w:t>
            </w:r>
          </w:p>
        </w:tc>
        <w:tc>
          <w:tcPr>
            <w:tcW w:w="817" w:type="dxa"/>
            <w:tcBorders>
              <w:top w:val="single" w:sz="4" w:space="0" w:color="auto"/>
              <w:left w:val="single" w:sz="4" w:space="0" w:color="auto"/>
              <w:bottom w:val="single" w:sz="4" w:space="0" w:color="auto"/>
              <w:right w:val="single" w:sz="4" w:space="0" w:color="auto"/>
            </w:tcBorders>
            <w:hideMark/>
          </w:tcPr>
          <w:p w14:paraId="2915C222" w14:textId="77777777" w:rsidR="0012749B" w:rsidRDefault="0012749B" w:rsidP="00521E1B">
            <w:pPr>
              <w:pStyle w:val="TABLE-cell"/>
              <w:keepNext/>
              <w:jc w:val="center"/>
            </w:pPr>
            <w:r>
              <w:t>o</w:t>
            </w:r>
          </w:p>
        </w:tc>
        <w:tc>
          <w:tcPr>
            <w:tcW w:w="816" w:type="dxa"/>
            <w:tcBorders>
              <w:top w:val="single" w:sz="4" w:space="0" w:color="auto"/>
              <w:left w:val="single" w:sz="4" w:space="0" w:color="auto"/>
              <w:bottom w:val="single" w:sz="4" w:space="0" w:color="auto"/>
              <w:right w:val="single" w:sz="4" w:space="0" w:color="auto"/>
            </w:tcBorders>
            <w:hideMark/>
          </w:tcPr>
          <w:p w14:paraId="42C5630D" w14:textId="77777777" w:rsidR="0012749B" w:rsidRDefault="0012749B" w:rsidP="00521E1B">
            <w:pPr>
              <w:pStyle w:val="TABLE-cell"/>
              <w:keepNext/>
              <w:jc w:val="center"/>
            </w:pPr>
            <w:r>
              <w:t>x</w:t>
            </w:r>
          </w:p>
        </w:tc>
        <w:tc>
          <w:tcPr>
            <w:tcW w:w="773" w:type="dxa"/>
            <w:tcBorders>
              <w:top w:val="single" w:sz="4" w:space="0" w:color="auto"/>
              <w:left w:val="single" w:sz="4" w:space="0" w:color="auto"/>
              <w:bottom w:val="single" w:sz="4" w:space="0" w:color="auto"/>
              <w:right w:val="single" w:sz="4" w:space="0" w:color="auto"/>
            </w:tcBorders>
            <w:hideMark/>
          </w:tcPr>
          <w:p w14:paraId="2975B541" w14:textId="77777777" w:rsidR="0012749B" w:rsidRDefault="0012749B" w:rsidP="00521E1B">
            <w:pPr>
              <w:pStyle w:val="TABLE-cell"/>
              <w:keepNext/>
              <w:jc w:val="center"/>
            </w:pPr>
            <w:r>
              <w:t>x</w:t>
            </w:r>
          </w:p>
        </w:tc>
        <w:tc>
          <w:tcPr>
            <w:tcW w:w="909" w:type="dxa"/>
            <w:tcBorders>
              <w:top w:val="single" w:sz="4" w:space="0" w:color="auto"/>
              <w:left w:val="single" w:sz="4" w:space="0" w:color="auto"/>
              <w:bottom w:val="single" w:sz="4" w:space="0" w:color="auto"/>
              <w:right w:val="single" w:sz="4" w:space="0" w:color="auto"/>
            </w:tcBorders>
            <w:hideMark/>
          </w:tcPr>
          <w:p w14:paraId="23B735B0" w14:textId="77777777" w:rsidR="0012749B" w:rsidRDefault="0012749B" w:rsidP="00521E1B">
            <w:pPr>
              <w:pStyle w:val="TABLE-cell"/>
              <w:keepNext/>
              <w:jc w:val="center"/>
            </w:pPr>
            <w:r>
              <w:t>x</w:t>
            </w:r>
          </w:p>
        </w:tc>
      </w:tr>
      <w:tr w:rsidR="0012749B" w14:paraId="4001BC7A" w14:textId="77777777" w:rsidTr="00FE4273">
        <w:trPr>
          <w:cantSplit/>
          <w:jc w:val="center"/>
        </w:trPr>
        <w:tc>
          <w:tcPr>
            <w:tcW w:w="329" w:type="dxa"/>
            <w:tcBorders>
              <w:top w:val="single" w:sz="4" w:space="0" w:color="auto"/>
              <w:left w:val="single" w:sz="4" w:space="0" w:color="auto"/>
              <w:bottom w:val="single" w:sz="4" w:space="0" w:color="auto"/>
              <w:right w:val="single" w:sz="4" w:space="0" w:color="auto"/>
            </w:tcBorders>
            <w:hideMark/>
          </w:tcPr>
          <w:p w14:paraId="2002B6B0" w14:textId="77777777" w:rsidR="0012749B" w:rsidRDefault="0012749B" w:rsidP="00521E1B">
            <w:pPr>
              <w:pStyle w:val="TABLE-cell"/>
              <w:keepNext/>
            </w:pPr>
            <w:r>
              <w:t>7</w:t>
            </w:r>
          </w:p>
        </w:tc>
        <w:tc>
          <w:tcPr>
            <w:tcW w:w="1897" w:type="dxa"/>
            <w:tcBorders>
              <w:top w:val="single" w:sz="4" w:space="0" w:color="auto"/>
              <w:left w:val="single" w:sz="4" w:space="0" w:color="auto"/>
              <w:bottom w:val="single" w:sz="4" w:space="0" w:color="auto"/>
              <w:right w:val="single" w:sz="4" w:space="0" w:color="auto"/>
            </w:tcBorders>
            <w:hideMark/>
          </w:tcPr>
          <w:p w14:paraId="232737C9" w14:textId="77777777" w:rsidR="0012749B" w:rsidRDefault="0012749B" w:rsidP="00521E1B">
            <w:pPr>
              <w:pStyle w:val="TABLE-cell"/>
              <w:keepNext/>
            </w:pPr>
            <w:r>
              <w:t>BasicConstraints</w:t>
            </w:r>
          </w:p>
        </w:tc>
        <w:tc>
          <w:tcPr>
            <w:tcW w:w="1575" w:type="dxa"/>
            <w:tcBorders>
              <w:top w:val="single" w:sz="4" w:space="0" w:color="auto"/>
              <w:left w:val="single" w:sz="4" w:space="0" w:color="auto"/>
              <w:bottom w:val="single" w:sz="4" w:space="0" w:color="auto"/>
              <w:right w:val="single" w:sz="4" w:space="0" w:color="auto"/>
            </w:tcBorders>
            <w:hideMark/>
          </w:tcPr>
          <w:p w14:paraId="3293D630" w14:textId="77777777" w:rsidR="0012749B" w:rsidRDefault="0012749B" w:rsidP="00521E1B">
            <w:pPr>
              <w:pStyle w:val="TABLE-cell"/>
              <w:keepNext/>
              <w:jc w:val="center"/>
            </w:pPr>
            <w:r>
              <w:t>4.2.1.9</w:t>
            </w:r>
          </w:p>
        </w:tc>
        <w:tc>
          <w:tcPr>
            <w:tcW w:w="1138" w:type="dxa"/>
            <w:tcBorders>
              <w:top w:val="single" w:sz="4" w:space="0" w:color="auto"/>
              <w:left w:val="single" w:sz="4" w:space="0" w:color="auto"/>
              <w:bottom w:val="single" w:sz="4" w:space="0" w:color="auto"/>
              <w:right w:val="single" w:sz="4" w:space="0" w:color="auto"/>
            </w:tcBorders>
            <w:hideMark/>
          </w:tcPr>
          <w:p w14:paraId="6C8CC3CE" w14:textId="77777777" w:rsidR="0012749B" w:rsidRDefault="0012749B" w:rsidP="00521E1B">
            <w:pPr>
              <w:pStyle w:val="TABLE-cell"/>
              <w:keepNext/>
              <w:jc w:val="center"/>
            </w:pPr>
            <w:r>
              <w:fldChar w:fldCharType="begin" w:fldLock="1"/>
            </w:r>
            <w:r>
              <w:instrText xml:space="preserve"> REF _Ref380665110 \r \h </w:instrText>
            </w:r>
            <w:r>
              <w:fldChar w:fldCharType="separate"/>
            </w:r>
            <w:r w:rsidR="00811F07">
              <w:t>5.6.4.4.8</w:t>
            </w:r>
            <w:r>
              <w:fldChar w:fldCharType="end"/>
            </w:r>
          </w:p>
        </w:tc>
        <w:tc>
          <w:tcPr>
            <w:tcW w:w="816" w:type="dxa"/>
            <w:tcBorders>
              <w:top w:val="single" w:sz="4" w:space="0" w:color="auto"/>
              <w:left w:val="single" w:sz="4" w:space="0" w:color="auto"/>
              <w:bottom w:val="single" w:sz="4" w:space="0" w:color="auto"/>
              <w:right w:val="single" w:sz="4" w:space="0" w:color="auto"/>
            </w:tcBorders>
            <w:hideMark/>
          </w:tcPr>
          <w:p w14:paraId="6F40A3E7" w14:textId="77777777" w:rsidR="0012749B" w:rsidRDefault="0012749B" w:rsidP="00521E1B">
            <w:pPr>
              <w:pStyle w:val="TABLE-cell"/>
              <w:keepNext/>
              <w:jc w:val="center"/>
            </w:pPr>
            <w:r>
              <w:t>m</w:t>
            </w:r>
          </w:p>
        </w:tc>
        <w:tc>
          <w:tcPr>
            <w:tcW w:w="817" w:type="dxa"/>
            <w:tcBorders>
              <w:top w:val="single" w:sz="4" w:space="0" w:color="auto"/>
              <w:left w:val="single" w:sz="4" w:space="0" w:color="auto"/>
              <w:bottom w:val="single" w:sz="4" w:space="0" w:color="auto"/>
              <w:right w:val="single" w:sz="4" w:space="0" w:color="auto"/>
            </w:tcBorders>
            <w:hideMark/>
          </w:tcPr>
          <w:p w14:paraId="1DDCCEAE" w14:textId="77777777" w:rsidR="0012749B" w:rsidRDefault="0012749B" w:rsidP="00521E1B">
            <w:pPr>
              <w:pStyle w:val="TABLE-cell"/>
              <w:keepNext/>
              <w:jc w:val="center"/>
            </w:pPr>
            <w:r>
              <w:t>m</w:t>
            </w:r>
          </w:p>
        </w:tc>
        <w:tc>
          <w:tcPr>
            <w:tcW w:w="816" w:type="dxa"/>
            <w:tcBorders>
              <w:top w:val="single" w:sz="4" w:space="0" w:color="auto"/>
              <w:left w:val="single" w:sz="4" w:space="0" w:color="auto"/>
              <w:bottom w:val="single" w:sz="4" w:space="0" w:color="auto"/>
              <w:right w:val="single" w:sz="4" w:space="0" w:color="auto"/>
            </w:tcBorders>
            <w:hideMark/>
          </w:tcPr>
          <w:p w14:paraId="3AF1A322" w14:textId="77777777" w:rsidR="0012749B" w:rsidRDefault="0012749B" w:rsidP="00521E1B">
            <w:pPr>
              <w:pStyle w:val="TABLE-cell"/>
              <w:keepNext/>
              <w:jc w:val="center"/>
            </w:pPr>
            <w:r>
              <w:t>x</w:t>
            </w:r>
          </w:p>
        </w:tc>
        <w:tc>
          <w:tcPr>
            <w:tcW w:w="773" w:type="dxa"/>
            <w:tcBorders>
              <w:top w:val="single" w:sz="4" w:space="0" w:color="auto"/>
              <w:left w:val="single" w:sz="4" w:space="0" w:color="auto"/>
              <w:bottom w:val="single" w:sz="4" w:space="0" w:color="auto"/>
              <w:right w:val="single" w:sz="4" w:space="0" w:color="auto"/>
            </w:tcBorders>
            <w:hideMark/>
          </w:tcPr>
          <w:p w14:paraId="630C127C" w14:textId="77777777" w:rsidR="0012749B" w:rsidRDefault="0012749B" w:rsidP="00521E1B">
            <w:pPr>
              <w:pStyle w:val="TABLE-cell"/>
              <w:keepNext/>
              <w:jc w:val="center"/>
            </w:pPr>
            <w:r>
              <w:t>x</w:t>
            </w:r>
          </w:p>
        </w:tc>
        <w:tc>
          <w:tcPr>
            <w:tcW w:w="909" w:type="dxa"/>
            <w:tcBorders>
              <w:top w:val="single" w:sz="4" w:space="0" w:color="auto"/>
              <w:left w:val="single" w:sz="4" w:space="0" w:color="auto"/>
              <w:bottom w:val="single" w:sz="4" w:space="0" w:color="auto"/>
              <w:right w:val="single" w:sz="4" w:space="0" w:color="auto"/>
            </w:tcBorders>
            <w:hideMark/>
          </w:tcPr>
          <w:p w14:paraId="612E15A8" w14:textId="77777777" w:rsidR="0012749B" w:rsidRDefault="0012749B" w:rsidP="00521E1B">
            <w:pPr>
              <w:pStyle w:val="TABLE-cell"/>
              <w:keepNext/>
              <w:jc w:val="center"/>
            </w:pPr>
            <w:r>
              <w:t>x</w:t>
            </w:r>
          </w:p>
        </w:tc>
      </w:tr>
      <w:tr w:rsidR="0012749B" w14:paraId="67DB465B" w14:textId="77777777" w:rsidTr="00FE4273">
        <w:trPr>
          <w:cantSplit/>
          <w:jc w:val="center"/>
        </w:trPr>
        <w:tc>
          <w:tcPr>
            <w:tcW w:w="329" w:type="dxa"/>
            <w:tcBorders>
              <w:top w:val="single" w:sz="4" w:space="0" w:color="auto"/>
              <w:left w:val="single" w:sz="4" w:space="0" w:color="auto"/>
              <w:bottom w:val="single" w:sz="4" w:space="0" w:color="auto"/>
              <w:right w:val="single" w:sz="4" w:space="0" w:color="auto"/>
            </w:tcBorders>
            <w:hideMark/>
          </w:tcPr>
          <w:p w14:paraId="1DA8641F" w14:textId="77777777" w:rsidR="0012749B" w:rsidRDefault="0012749B" w:rsidP="00521E1B">
            <w:pPr>
              <w:pStyle w:val="TABLE-cell"/>
              <w:keepNext/>
            </w:pPr>
            <w:r>
              <w:t>8</w:t>
            </w:r>
          </w:p>
        </w:tc>
        <w:tc>
          <w:tcPr>
            <w:tcW w:w="1897" w:type="dxa"/>
            <w:tcBorders>
              <w:top w:val="single" w:sz="4" w:space="0" w:color="auto"/>
              <w:left w:val="single" w:sz="4" w:space="0" w:color="auto"/>
              <w:bottom w:val="single" w:sz="4" w:space="0" w:color="auto"/>
              <w:right w:val="single" w:sz="4" w:space="0" w:color="auto"/>
            </w:tcBorders>
            <w:hideMark/>
          </w:tcPr>
          <w:p w14:paraId="6015BDE5" w14:textId="77777777" w:rsidR="0012749B" w:rsidRDefault="0012749B" w:rsidP="00521E1B">
            <w:pPr>
              <w:pStyle w:val="TABLE-cell"/>
              <w:keepNext/>
            </w:pPr>
            <w:r>
              <w:t>ExtendedKeyUsage</w:t>
            </w:r>
          </w:p>
        </w:tc>
        <w:tc>
          <w:tcPr>
            <w:tcW w:w="1575" w:type="dxa"/>
            <w:tcBorders>
              <w:top w:val="single" w:sz="4" w:space="0" w:color="auto"/>
              <w:left w:val="single" w:sz="4" w:space="0" w:color="auto"/>
              <w:bottom w:val="single" w:sz="4" w:space="0" w:color="auto"/>
              <w:right w:val="single" w:sz="4" w:space="0" w:color="auto"/>
            </w:tcBorders>
            <w:hideMark/>
          </w:tcPr>
          <w:p w14:paraId="3D22E2B8" w14:textId="77777777" w:rsidR="0012749B" w:rsidRDefault="0012749B" w:rsidP="00521E1B">
            <w:pPr>
              <w:pStyle w:val="TABLE-cell"/>
              <w:keepNext/>
              <w:jc w:val="center"/>
            </w:pPr>
            <w:r>
              <w:t>4.2.1.12</w:t>
            </w:r>
          </w:p>
        </w:tc>
        <w:tc>
          <w:tcPr>
            <w:tcW w:w="1138" w:type="dxa"/>
            <w:tcBorders>
              <w:top w:val="single" w:sz="4" w:space="0" w:color="auto"/>
              <w:left w:val="single" w:sz="4" w:space="0" w:color="auto"/>
              <w:bottom w:val="single" w:sz="4" w:space="0" w:color="auto"/>
              <w:right w:val="single" w:sz="4" w:space="0" w:color="auto"/>
            </w:tcBorders>
            <w:hideMark/>
          </w:tcPr>
          <w:p w14:paraId="7E606F3A" w14:textId="77777777" w:rsidR="0012749B" w:rsidRDefault="0012749B" w:rsidP="00521E1B">
            <w:pPr>
              <w:pStyle w:val="TABLE-cell"/>
              <w:keepNext/>
              <w:jc w:val="center"/>
            </w:pPr>
            <w:r>
              <w:fldChar w:fldCharType="begin" w:fldLock="1"/>
            </w:r>
            <w:r>
              <w:instrText xml:space="preserve"> REF _Ref380665115 \r \h </w:instrText>
            </w:r>
            <w:r>
              <w:fldChar w:fldCharType="separate"/>
            </w:r>
            <w:r w:rsidR="00811F07">
              <w:t>5.6.4.4.9</w:t>
            </w:r>
            <w:r>
              <w:fldChar w:fldCharType="end"/>
            </w:r>
          </w:p>
        </w:tc>
        <w:tc>
          <w:tcPr>
            <w:tcW w:w="816" w:type="dxa"/>
            <w:tcBorders>
              <w:top w:val="single" w:sz="4" w:space="0" w:color="auto"/>
              <w:left w:val="single" w:sz="4" w:space="0" w:color="auto"/>
              <w:bottom w:val="single" w:sz="4" w:space="0" w:color="auto"/>
              <w:right w:val="single" w:sz="4" w:space="0" w:color="auto"/>
            </w:tcBorders>
            <w:hideMark/>
          </w:tcPr>
          <w:p w14:paraId="549801B9" w14:textId="77777777" w:rsidR="0012749B" w:rsidRDefault="0012749B" w:rsidP="00521E1B">
            <w:pPr>
              <w:pStyle w:val="TABLE-cell"/>
              <w:keepNext/>
              <w:jc w:val="center"/>
            </w:pPr>
            <w:r>
              <w:t>x</w:t>
            </w:r>
          </w:p>
        </w:tc>
        <w:tc>
          <w:tcPr>
            <w:tcW w:w="817" w:type="dxa"/>
            <w:tcBorders>
              <w:top w:val="single" w:sz="4" w:space="0" w:color="auto"/>
              <w:left w:val="single" w:sz="4" w:space="0" w:color="auto"/>
              <w:bottom w:val="single" w:sz="4" w:space="0" w:color="auto"/>
              <w:right w:val="single" w:sz="4" w:space="0" w:color="auto"/>
            </w:tcBorders>
            <w:hideMark/>
          </w:tcPr>
          <w:p w14:paraId="66870792" w14:textId="77777777" w:rsidR="0012749B" w:rsidRDefault="0012749B" w:rsidP="00521E1B">
            <w:pPr>
              <w:pStyle w:val="TABLE-cell"/>
              <w:keepNext/>
              <w:jc w:val="center"/>
            </w:pPr>
            <w:r>
              <w:t>x</w:t>
            </w:r>
          </w:p>
        </w:tc>
        <w:tc>
          <w:tcPr>
            <w:tcW w:w="816" w:type="dxa"/>
            <w:tcBorders>
              <w:top w:val="single" w:sz="4" w:space="0" w:color="auto"/>
              <w:left w:val="single" w:sz="4" w:space="0" w:color="auto"/>
              <w:bottom w:val="single" w:sz="4" w:space="0" w:color="auto"/>
              <w:right w:val="single" w:sz="4" w:space="0" w:color="auto"/>
            </w:tcBorders>
            <w:hideMark/>
          </w:tcPr>
          <w:p w14:paraId="653A656C" w14:textId="77777777" w:rsidR="0012749B" w:rsidRDefault="0012749B" w:rsidP="00521E1B">
            <w:pPr>
              <w:pStyle w:val="TABLE-cell"/>
              <w:keepNext/>
              <w:jc w:val="center"/>
            </w:pPr>
            <w:r>
              <w:t>m</w:t>
            </w:r>
          </w:p>
        </w:tc>
        <w:tc>
          <w:tcPr>
            <w:tcW w:w="773" w:type="dxa"/>
            <w:tcBorders>
              <w:top w:val="single" w:sz="4" w:space="0" w:color="auto"/>
              <w:left w:val="single" w:sz="4" w:space="0" w:color="auto"/>
              <w:bottom w:val="single" w:sz="4" w:space="0" w:color="auto"/>
              <w:right w:val="single" w:sz="4" w:space="0" w:color="auto"/>
            </w:tcBorders>
            <w:hideMark/>
          </w:tcPr>
          <w:p w14:paraId="0C51C3F8" w14:textId="77777777" w:rsidR="0012749B" w:rsidRDefault="0012749B" w:rsidP="00521E1B">
            <w:pPr>
              <w:pStyle w:val="TABLE-cell"/>
              <w:keepNext/>
              <w:jc w:val="center"/>
            </w:pPr>
            <w:r>
              <w:t>x</w:t>
            </w:r>
          </w:p>
        </w:tc>
        <w:tc>
          <w:tcPr>
            <w:tcW w:w="909" w:type="dxa"/>
            <w:tcBorders>
              <w:top w:val="single" w:sz="4" w:space="0" w:color="auto"/>
              <w:left w:val="single" w:sz="4" w:space="0" w:color="auto"/>
              <w:bottom w:val="single" w:sz="4" w:space="0" w:color="auto"/>
              <w:right w:val="single" w:sz="4" w:space="0" w:color="auto"/>
            </w:tcBorders>
            <w:hideMark/>
          </w:tcPr>
          <w:p w14:paraId="37D7AB81" w14:textId="77777777" w:rsidR="0012749B" w:rsidRDefault="0012749B" w:rsidP="00521E1B">
            <w:pPr>
              <w:pStyle w:val="TABLE-cell"/>
              <w:keepNext/>
              <w:jc w:val="center"/>
            </w:pPr>
            <w:r>
              <w:t>x</w:t>
            </w:r>
          </w:p>
        </w:tc>
      </w:tr>
      <w:tr w:rsidR="0012749B" w14:paraId="6D92D2EE" w14:textId="77777777" w:rsidTr="00FE4273">
        <w:trPr>
          <w:cantSplit/>
          <w:jc w:val="center"/>
        </w:trPr>
        <w:tc>
          <w:tcPr>
            <w:tcW w:w="329" w:type="dxa"/>
            <w:tcBorders>
              <w:top w:val="single" w:sz="4" w:space="0" w:color="auto"/>
              <w:left w:val="single" w:sz="4" w:space="0" w:color="auto"/>
              <w:bottom w:val="single" w:sz="4" w:space="0" w:color="auto"/>
              <w:right w:val="single" w:sz="4" w:space="0" w:color="auto"/>
            </w:tcBorders>
            <w:hideMark/>
          </w:tcPr>
          <w:p w14:paraId="622710BC" w14:textId="77777777" w:rsidR="0012749B" w:rsidRDefault="0012749B" w:rsidP="00521E1B">
            <w:pPr>
              <w:pStyle w:val="TABLE-cell"/>
              <w:keepNext/>
            </w:pPr>
            <w:r>
              <w:t>9</w:t>
            </w:r>
          </w:p>
        </w:tc>
        <w:tc>
          <w:tcPr>
            <w:tcW w:w="1897" w:type="dxa"/>
            <w:tcBorders>
              <w:top w:val="single" w:sz="4" w:space="0" w:color="auto"/>
              <w:left w:val="single" w:sz="4" w:space="0" w:color="auto"/>
              <w:bottom w:val="single" w:sz="4" w:space="0" w:color="auto"/>
              <w:right w:val="single" w:sz="4" w:space="0" w:color="auto"/>
            </w:tcBorders>
            <w:hideMark/>
          </w:tcPr>
          <w:p w14:paraId="0FB9E9EC" w14:textId="77777777" w:rsidR="0012749B" w:rsidRDefault="0012749B" w:rsidP="00521E1B">
            <w:pPr>
              <w:pStyle w:val="TABLE-cell"/>
              <w:keepNext/>
            </w:pPr>
            <w:r>
              <w:t>cRLDistributionPoints</w:t>
            </w:r>
          </w:p>
        </w:tc>
        <w:tc>
          <w:tcPr>
            <w:tcW w:w="1575" w:type="dxa"/>
            <w:tcBorders>
              <w:top w:val="single" w:sz="4" w:space="0" w:color="auto"/>
              <w:left w:val="single" w:sz="4" w:space="0" w:color="auto"/>
              <w:bottom w:val="single" w:sz="4" w:space="0" w:color="auto"/>
              <w:right w:val="single" w:sz="4" w:space="0" w:color="auto"/>
            </w:tcBorders>
            <w:hideMark/>
          </w:tcPr>
          <w:p w14:paraId="6A4FAC3E" w14:textId="77777777" w:rsidR="0012749B" w:rsidRDefault="0012749B" w:rsidP="00521E1B">
            <w:pPr>
              <w:pStyle w:val="TABLE-cell"/>
              <w:keepNext/>
              <w:jc w:val="center"/>
            </w:pPr>
            <w:r>
              <w:t>4.2.1.13</w:t>
            </w:r>
          </w:p>
        </w:tc>
        <w:tc>
          <w:tcPr>
            <w:tcW w:w="1138" w:type="dxa"/>
            <w:tcBorders>
              <w:top w:val="single" w:sz="4" w:space="0" w:color="auto"/>
              <w:left w:val="single" w:sz="4" w:space="0" w:color="auto"/>
              <w:bottom w:val="single" w:sz="4" w:space="0" w:color="auto"/>
              <w:right w:val="single" w:sz="4" w:space="0" w:color="auto"/>
            </w:tcBorders>
            <w:hideMark/>
          </w:tcPr>
          <w:p w14:paraId="0D8FB87E" w14:textId="77777777" w:rsidR="0012749B" w:rsidRDefault="0012749B" w:rsidP="00521E1B">
            <w:pPr>
              <w:pStyle w:val="TABLE-cell"/>
              <w:keepNext/>
              <w:jc w:val="center"/>
            </w:pPr>
            <w:r>
              <w:fldChar w:fldCharType="begin" w:fldLock="1"/>
            </w:r>
            <w:r>
              <w:instrText xml:space="preserve"> REF _Ref380665129 \r \h </w:instrText>
            </w:r>
            <w:r>
              <w:fldChar w:fldCharType="separate"/>
            </w:r>
            <w:r w:rsidR="00811F07">
              <w:t>5.6.4.4.10</w:t>
            </w:r>
            <w:r>
              <w:fldChar w:fldCharType="end"/>
            </w:r>
          </w:p>
        </w:tc>
        <w:tc>
          <w:tcPr>
            <w:tcW w:w="816" w:type="dxa"/>
            <w:tcBorders>
              <w:top w:val="single" w:sz="4" w:space="0" w:color="auto"/>
              <w:left w:val="single" w:sz="4" w:space="0" w:color="auto"/>
              <w:bottom w:val="single" w:sz="4" w:space="0" w:color="auto"/>
              <w:right w:val="single" w:sz="4" w:space="0" w:color="auto"/>
            </w:tcBorders>
            <w:hideMark/>
          </w:tcPr>
          <w:p w14:paraId="5DA577D0" w14:textId="77777777" w:rsidR="0012749B" w:rsidRDefault="0012749B" w:rsidP="00521E1B">
            <w:pPr>
              <w:pStyle w:val="TABLE-cell"/>
              <w:keepNext/>
              <w:jc w:val="center"/>
            </w:pPr>
            <w:r>
              <w:t>o</w:t>
            </w:r>
          </w:p>
        </w:tc>
        <w:tc>
          <w:tcPr>
            <w:tcW w:w="817" w:type="dxa"/>
            <w:tcBorders>
              <w:top w:val="single" w:sz="4" w:space="0" w:color="auto"/>
              <w:left w:val="single" w:sz="4" w:space="0" w:color="auto"/>
              <w:bottom w:val="single" w:sz="4" w:space="0" w:color="auto"/>
              <w:right w:val="single" w:sz="4" w:space="0" w:color="auto"/>
            </w:tcBorders>
            <w:hideMark/>
          </w:tcPr>
          <w:p w14:paraId="2FF24FB0" w14:textId="77777777" w:rsidR="0012749B" w:rsidRDefault="0012749B" w:rsidP="00521E1B">
            <w:pPr>
              <w:pStyle w:val="TABLE-cell"/>
              <w:keepNext/>
              <w:jc w:val="center"/>
            </w:pPr>
            <w:r>
              <w:t>o</w:t>
            </w:r>
          </w:p>
        </w:tc>
        <w:tc>
          <w:tcPr>
            <w:tcW w:w="816" w:type="dxa"/>
            <w:tcBorders>
              <w:top w:val="single" w:sz="4" w:space="0" w:color="auto"/>
              <w:left w:val="single" w:sz="4" w:space="0" w:color="auto"/>
              <w:bottom w:val="single" w:sz="4" w:space="0" w:color="auto"/>
              <w:right w:val="single" w:sz="4" w:space="0" w:color="auto"/>
            </w:tcBorders>
            <w:hideMark/>
          </w:tcPr>
          <w:p w14:paraId="7DE7E6B4" w14:textId="77777777" w:rsidR="0012749B" w:rsidRDefault="0012749B" w:rsidP="00521E1B">
            <w:pPr>
              <w:pStyle w:val="TABLE-cell"/>
              <w:keepNext/>
              <w:jc w:val="center"/>
            </w:pPr>
            <w:r>
              <w:t>x</w:t>
            </w:r>
          </w:p>
        </w:tc>
        <w:tc>
          <w:tcPr>
            <w:tcW w:w="773" w:type="dxa"/>
            <w:tcBorders>
              <w:top w:val="single" w:sz="4" w:space="0" w:color="auto"/>
              <w:left w:val="single" w:sz="4" w:space="0" w:color="auto"/>
              <w:bottom w:val="single" w:sz="4" w:space="0" w:color="auto"/>
              <w:right w:val="single" w:sz="4" w:space="0" w:color="auto"/>
            </w:tcBorders>
            <w:hideMark/>
          </w:tcPr>
          <w:p w14:paraId="448A8A71" w14:textId="77777777" w:rsidR="0012749B" w:rsidRDefault="0012749B" w:rsidP="00521E1B">
            <w:pPr>
              <w:pStyle w:val="TABLE-cell"/>
              <w:keepNext/>
              <w:jc w:val="center"/>
            </w:pPr>
            <w:r>
              <w:t>x</w:t>
            </w:r>
          </w:p>
        </w:tc>
        <w:tc>
          <w:tcPr>
            <w:tcW w:w="909" w:type="dxa"/>
            <w:tcBorders>
              <w:top w:val="single" w:sz="4" w:space="0" w:color="auto"/>
              <w:left w:val="single" w:sz="4" w:space="0" w:color="auto"/>
              <w:bottom w:val="single" w:sz="4" w:space="0" w:color="auto"/>
              <w:right w:val="single" w:sz="4" w:space="0" w:color="auto"/>
            </w:tcBorders>
            <w:hideMark/>
          </w:tcPr>
          <w:p w14:paraId="11EDDF0E" w14:textId="77777777" w:rsidR="0012749B" w:rsidRDefault="0012749B" w:rsidP="00521E1B">
            <w:pPr>
              <w:pStyle w:val="TABLE-cell"/>
              <w:keepNext/>
              <w:jc w:val="center"/>
            </w:pPr>
            <w:r>
              <w:t>x</w:t>
            </w:r>
          </w:p>
        </w:tc>
      </w:tr>
      <w:tr w:rsidR="0012749B" w14:paraId="66E4EBA0" w14:textId="77777777" w:rsidTr="00FE4273">
        <w:trPr>
          <w:cantSplit/>
          <w:jc w:val="center"/>
        </w:trPr>
        <w:tc>
          <w:tcPr>
            <w:tcW w:w="9070" w:type="dxa"/>
            <w:gridSpan w:val="9"/>
            <w:tcBorders>
              <w:top w:val="single" w:sz="4" w:space="0" w:color="auto"/>
              <w:left w:val="single" w:sz="4" w:space="0" w:color="auto"/>
              <w:bottom w:val="single" w:sz="4" w:space="0" w:color="auto"/>
              <w:right w:val="single" w:sz="4" w:space="0" w:color="auto"/>
            </w:tcBorders>
            <w:hideMark/>
          </w:tcPr>
          <w:p w14:paraId="34B2F32A" w14:textId="77777777" w:rsidR="0012749B" w:rsidRDefault="0012749B" w:rsidP="00521E1B">
            <w:pPr>
              <w:pStyle w:val="TABLE-cell"/>
              <w:keepNext/>
            </w:pPr>
            <w:r>
              <w:rPr>
                <w:rFonts w:ascii="Times New Roman" w:hAnsi="Times New Roman" w:cs="Times New Roman"/>
              </w:rPr>
              <w:t>C(Root):</w:t>
            </w:r>
            <w:r>
              <w:t xml:space="preserve"> Certificate of the Root CA</w:t>
            </w:r>
          </w:p>
          <w:p w14:paraId="50277217" w14:textId="77777777" w:rsidR="0012749B" w:rsidRDefault="0012749B" w:rsidP="00521E1B">
            <w:pPr>
              <w:pStyle w:val="TABLE-cell"/>
              <w:keepNext/>
            </w:pPr>
            <w:r>
              <w:rPr>
                <w:rFonts w:ascii="Times New Roman" w:hAnsi="Times New Roman" w:cs="Times New Roman"/>
              </w:rPr>
              <w:t>C(Sub-CA):</w:t>
            </w:r>
            <w:r>
              <w:t xml:space="preserve"> Certificate of a Sub-CA</w:t>
            </w:r>
          </w:p>
          <w:p w14:paraId="1450C269" w14:textId="77777777" w:rsidR="0012749B" w:rsidRDefault="0012749B" w:rsidP="00521E1B">
            <w:pPr>
              <w:pStyle w:val="TABLE-cell"/>
              <w:keepNext/>
            </w:pPr>
            <w:r>
              <w:rPr>
                <w:rFonts w:ascii="Times New Roman" w:hAnsi="Times New Roman" w:cs="Times New Roman"/>
              </w:rPr>
              <w:t>C(TLS</w:t>
            </w:r>
            <w:r>
              <w:t>): Certificate for Transport Layer Security</w:t>
            </w:r>
          </w:p>
          <w:p w14:paraId="793EF8C1" w14:textId="77777777" w:rsidR="0012749B" w:rsidRDefault="0012749B" w:rsidP="00521E1B">
            <w:pPr>
              <w:pStyle w:val="TABLE-cell"/>
              <w:keepNext/>
            </w:pPr>
            <w:r>
              <w:rPr>
                <w:rFonts w:ascii="Times New Roman" w:hAnsi="Times New Roman" w:cs="Times New Roman"/>
              </w:rPr>
              <w:t>C(KeyAgree):</w:t>
            </w:r>
            <w:r>
              <w:t xml:space="preserve"> Certificate an ECDH capable key establishment key</w:t>
            </w:r>
          </w:p>
          <w:p w14:paraId="7FD9F04E" w14:textId="77777777" w:rsidR="0012749B" w:rsidRDefault="0012749B" w:rsidP="00521E1B">
            <w:pPr>
              <w:pStyle w:val="TABLE-cell"/>
              <w:keepNext/>
            </w:pPr>
            <w:r>
              <w:rPr>
                <w:rFonts w:ascii="Times New Roman" w:hAnsi="Times New Roman" w:cs="Times New Roman"/>
              </w:rPr>
              <w:t>C(DataSign</w:t>
            </w:r>
            <w:r>
              <w:t>): Certificate of an ECDSA capable signing key</w:t>
            </w:r>
          </w:p>
        </w:tc>
      </w:tr>
    </w:tbl>
    <w:p w14:paraId="77304CBC" w14:textId="77777777" w:rsidR="00FE4273" w:rsidRDefault="00FE4273">
      <w:pPr>
        <w:rPr>
          <w:bCs/>
        </w:rPr>
      </w:pPr>
    </w:p>
    <w:p w14:paraId="12FCD2EB" w14:textId="77777777" w:rsidR="0012749B" w:rsidRPr="004A25FD" w:rsidRDefault="0012749B" w:rsidP="00176E93">
      <w:pPr>
        <w:pStyle w:val="Heading5"/>
      </w:pPr>
      <w:bookmarkStart w:id="2477" w:name="_Toc392501290"/>
      <w:bookmarkStart w:id="2478" w:name="_Toc386027445"/>
      <w:bookmarkStart w:id="2479" w:name="_Ref382300648"/>
      <w:bookmarkStart w:id="2480" w:name="_Ref382300597"/>
      <w:bookmarkStart w:id="2481" w:name="_Ref380667389"/>
      <w:bookmarkStart w:id="2482" w:name="_Ref380665053"/>
      <w:bookmarkStart w:id="2483" w:name="_Toc378104335"/>
      <w:bookmarkStart w:id="2484" w:name="_Toc339091217"/>
      <w:bookmarkStart w:id="2485" w:name="_Toc437856485"/>
      <w:bookmarkStart w:id="2486" w:name="_Ref325040717"/>
      <w:r w:rsidRPr="004A25FD">
        <w:t>Authority Key Identifier</w:t>
      </w:r>
      <w:bookmarkEnd w:id="2477"/>
      <w:bookmarkEnd w:id="2478"/>
      <w:bookmarkEnd w:id="2479"/>
      <w:bookmarkEnd w:id="2480"/>
      <w:bookmarkEnd w:id="2481"/>
      <w:bookmarkEnd w:id="2482"/>
      <w:bookmarkEnd w:id="2483"/>
      <w:bookmarkEnd w:id="2484"/>
      <w:bookmarkEnd w:id="2485"/>
      <w:r w:rsidRPr="004A25FD">
        <w:fldChar w:fldCharType="begin"/>
      </w:r>
      <w:r w:rsidRPr="004A25FD">
        <w:instrText xml:space="preserve"> XE "Certificate extension, Authority Key Identifier" </w:instrText>
      </w:r>
      <w:r w:rsidRPr="004A25FD">
        <w:fldChar w:fldCharType="end"/>
      </w:r>
    </w:p>
    <w:p w14:paraId="08343659" w14:textId="77777777" w:rsidR="0012749B" w:rsidRPr="004A25FD" w:rsidRDefault="0012749B" w:rsidP="00521922">
      <w:pPr>
        <w:pStyle w:val="ListBullet"/>
      </w:pPr>
      <w:r w:rsidRPr="004A25FD">
        <w:t>Extension-ID (OID): 2.5.29.35;</w:t>
      </w:r>
    </w:p>
    <w:p w14:paraId="5615B7EB" w14:textId="77777777" w:rsidR="0012749B" w:rsidRPr="004A25FD" w:rsidRDefault="0012749B" w:rsidP="00521922">
      <w:pPr>
        <w:pStyle w:val="ListBullet"/>
      </w:pPr>
      <w:r w:rsidRPr="004A25FD">
        <w:t>Critical: FALSE;</w:t>
      </w:r>
    </w:p>
    <w:p w14:paraId="1A3D8612" w14:textId="77777777" w:rsidR="0012749B" w:rsidRPr="004A25FD" w:rsidRDefault="0012749B" w:rsidP="00521922">
      <w:pPr>
        <w:pStyle w:val="ListBullet"/>
      </w:pPr>
      <w:r w:rsidRPr="004A25FD">
        <w:t>Description: the AuthorityKeyIdentifier extension provides a means of identifying the public key corresponding to the private key used to sign a certificate;</w:t>
      </w:r>
    </w:p>
    <w:p w14:paraId="454D0FE5" w14:textId="77777777" w:rsidR="0012749B" w:rsidRPr="004A25FD" w:rsidRDefault="0012749B" w:rsidP="00521922">
      <w:pPr>
        <w:pStyle w:val="ListBullet"/>
      </w:pPr>
      <w:r w:rsidRPr="004A25FD">
        <w:t xml:space="preserve">Value: the </w:t>
      </w:r>
      <w:r w:rsidRPr="004A25FD">
        <w:rPr>
          <w:rFonts w:ascii="Courier New" w:hAnsi="Courier New" w:cs="Courier New"/>
        </w:rPr>
        <w:t>AuthorityKeyIdentifier</w:t>
      </w:r>
      <w:r w:rsidRPr="004A25FD">
        <w:t xml:space="preserve"> extension MUST include the</w:t>
      </w:r>
      <w:r w:rsidRPr="004A25FD">
        <w:rPr>
          <w:rFonts w:ascii="Courier New" w:hAnsi="Courier New" w:cs="Courier New"/>
        </w:rPr>
        <w:t xml:space="preserve"> keyIdentifier </w:t>
      </w:r>
      <w:r w:rsidRPr="004A25FD">
        <w:t>field.</w:t>
      </w:r>
    </w:p>
    <w:p w14:paraId="3867963D" w14:textId="77777777" w:rsidR="0012749B" w:rsidRPr="004A25FD" w:rsidRDefault="0012749B" w:rsidP="0012749B">
      <w:pPr>
        <w:pStyle w:val="PARAGRAPH"/>
      </w:pPr>
      <w:r w:rsidRPr="004A25FD">
        <w:t xml:space="preserve">The value of the </w:t>
      </w:r>
      <w:r w:rsidRPr="004A25FD">
        <w:rPr>
          <w:rFonts w:ascii="Courier New" w:hAnsi="Courier New" w:cs="Courier New"/>
        </w:rPr>
        <w:t>keyIdentifier</w:t>
      </w:r>
      <w:r w:rsidRPr="004A25FD">
        <w:t xml:space="preserve"> field needs to be computed either:</w:t>
      </w:r>
    </w:p>
    <w:p w14:paraId="78FB7806" w14:textId="77777777" w:rsidR="0012749B" w:rsidRPr="004A25FD" w:rsidRDefault="0012749B" w:rsidP="00521922">
      <w:pPr>
        <w:pStyle w:val="ListBullet"/>
      </w:pPr>
      <w:r w:rsidRPr="004A25FD">
        <w:t>with the method 1 defined in</w:t>
      </w:r>
      <w:r w:rsidR="00BA3136" w:rsidRPr="004A25FD">
        <w:t xml:space="preserve"> </w:t>
      </w:r>
      <w:r w:rsidR="00BA3136" w:rsidRPr="004A25FD">
        <w:fldChar w:fldCharType="begin" w:fldLock="1"/>
      </w:r>
      <w:r w:rsidR="00BA3136" w:rsidRPr="004A25FD">
        <w:instrText xml:space="preserve"> REF RFC5280 \h </w:instrText>
      </w:r>
      <w:r w:rsidR="004A25FD">
        <w:instrText xml:space="preserve"> \* MERGEFORMAT </w:instrText>
      </w:r>
      <w:r w:rsidR="00BA3136" w:rsidRPr="004A25FD">
        <w:fldChar w:fldCharType="separate"/>
      </w:r>
      <w:r w:rsidR="00811F07" w:rsidRPr="004A25FD">
        <w:rPr>
          <w:iCs/>
        </w:rPr>
        <w:t>RFC 5280</w:t>
      </w:r>
      <w:r w:rsidR="00BA3136" w:rsidRPr="004A25FD">
        <w:fldChar w:fldCharType="end"/>
      </w:r>
      <w:r w:rsidR="00FD5F20" w:rsidRPr="004A25FD">
        <w:t>,</w:t>
      </w:r>
      <w:r w:rsidRPr="004A25FD">
        <w:t xml:space="preserve"> 4.2.1.2 i.e. the </w:t>
      </w:r>
      <w:r w:rsidRPr="004A25FD">
        <w:rPr>
          <w:rFonts w:ascii="Courier New" w:hAnsi="Courier New" w:cs="Courier New"/>
        </w:rPr>
        <w:t>keyIdentifier</w:t>
      </w:r>
      <w:r w:rsidRPr="004A25FD">
        <w:t xml:space="preserve"> is composed of the 160-bit SHA-1 hash of the value of the BIT STRING </w:t>
      </w:r>
      <w:r w:rsidRPr="004A25FD">
        <w:rPr>
          <w:rFonts w:ascii="Courier New" w:hAnsi="Courier New" w:cs="Courier New"/>
        </w:rPr>
        <w:t>SubjectPublicKey</w:t>
      </w:r>
      <w:r w:rsidRPr="004A25FD">
        <w:t xml:space="preserve"> (excluding the tag, length, and number of unused bits); or</w:t>
      </w:r>
    </w:p>
    <w:p w14:paraId="62388486" w14:textId="77777777" w:rsidR="0012749B" w:rsidRPr="004A25FD" w:rsidRDefault="0012749B" w:rsidP="00521922">
      <w:pPr>
        <w:pStyle w:val="ListBullet"/>
      </w:pPr>
      <w:r w:rsidRPr="004A25FD">
        <w:t>with the method  2 defined in</w:t>
      </w:r>
      <w:r w:rsidR="007D0168" w:rsidRPr="004A25FD">
        <w:t xml:space="preserve"> </w:t>
      </w:r>
      <w:r w:rsidR="006E3644" w:rsidRPr="004A25FD">
        <w:fldChar w:fldCharType="begin" w:fldLock="1"/>
      </w:r>
      <w:r w:rsidR="006E3644" w:rsidRPr="004A25FD">
        <w:instrText xml:space="preserve"> REF RFC5280 \h </w:instrText>
      </w:r>
      <w:r w:rsidR="004A25FD">
        <w:instrText xml:space="preserve"> \* MERGEFORMAT </w:instrText>
      </w:r>
      <w:r w:rsidR="006E3644" w:rsidRPr="004A25FD">
        <w:fldChar w:fldCharType="separate"/>
      </w:r>
      <w:r w:rsidR="00811F07" w:rsidRPr="004A25FD">
        <w:rPr>
          <w:iCs/>
        </w:rPr>
        <w:t>RFC 5280</w:t>
      </w:r>
      <w:r w:rsidR="006E3644" w:rsidRPr="004A25FD">
        <w:fldChar w:fldCharType="end"/>
      </w:r>
      <w:r w:rsidR="00FD5F20" w:rsidRPr="004A25FD">
        <w:t>,</w:t>
      </w:r>
      <w:r w:rsidRPr="004A25FD">
        <w:t xml:space="preserve"> 4.2.1.2 i.e. the keyIdentifier is composed of a four-bit type field with the value 0100 followed by the least significant 60 bits of the SHA-1 hash of the value of the BIT STRING </w:t>
      </w:r>
      <w:r w:rsidRPr="004A25FD">
        <w:rPr>
          <w:rFonts w:ascii="Courier New" w:hAnsi="Courier New" w:cs="Courier New"/>
        </w:rPr>
        <w:t>subjectPublicKey</w:t>
      </w:r>
      <w:r w:rsidRPr="004A25FD">
        <w:t xml:space="preserve"> (excluding the tag, length, and number of unused bits).</w:t>
      </w:r>
    </w:p>
    <w:p w14:paraId="2D40FCBF" w14:textId="77777777" w:rsidR="0012749B" w:rsidRPr="002A2938" w:rsidRDefault="0012749B" w:rsidP="00B67C8A">
      <w:pPr>
        <w:pStyle w:val="NOTE"/>
      </w:pPr>
      <w:r w:rsidRPr="004A25FD">
        <w:t>NO</w:t>
      </w:r>
      <w:r w:rsidRPr="002A2938">
        <w:t>TE</w:t>
      </w:r>
      <w:r w:rsidR="00B67C8A" w:rsidRPr="002A2938">
        <w:t> </w:t>
      </w:r>
      <w:r w:rsidRPr="002A2938">
        <w:t>The choice of the method is left to project specific companion specifications.</w:t>
      </w:r>
    </w:p>
    <w:p w14:paraId="312CECBA" w14:textId="77777777" w:rsidR="0012749B" w:rsidRPr="002A2938" w:rsidRDefault="0012749B" w:rsidP="00176E93">
      <w:pPr>
        <w:pStyle w:val="Heading5"/>
      </w:pPr>
      <w:bookmarkStart w:id="2487" w:name="_Toc392501291"/>
      <w:bookmarkStart w:id="2488" w:name="_Toc386027446"/>
      <w:bookmarkStart w:id="2489" w:name="_Ref380665060"/>
      <w:bookmarkStart w:id="2490" w:name="_Ref379535802"/>
      <w:bookmarkStart w:id="2491" w:name="_Toc378104336"/>
      <w:bookmarkStart w:id="2492" w:name="_Toc339091218"/>
      <w:bookmarkStart w:id="2493" w:name="_Toc437856486"/>
      <w:r w:rsidRPr="002A2938">
        <w:t>SubjectKeyIdentifier</w:t>
      </w:r>
      <w:bookmarkEnd w:id="2487"/>
      <w:bookmarkEnd w:id="2488"/>
      <w:bookmarkEnd w:id="2489"/>
      <w:bookmarkEnd w:id="2490"/>
      <w:bookmarkEnd w:id="2491"/>
      <w:bookmarkEnd w:id="2492"/>
      <w:bookmarkEnd w:id="2493"/>
      <w:r w:rsidRPr="002A2938">
        <w:fldChar w:fldCharType="begin"/>
      </w:r>
      <w:r w:rsidRPr="002A2938">
        <w:instrText xml:space="preserve"> XE " Certificate extension, SubjectKeyIdentifier" </w:instrText>
      </w:r>
      <w:r w:rsidRPr="002A2938">
        <w:fldChar w:fldCharType="end"/>
      </w:r>
    </w:p>
    <w:p w14:paraId="23825E09" w14:textId="77777777" w:rsidR="0012749B" w:rsidRPr="002A2938" w:rsidRDefault="0012749B" w:rsidP="00521922">
      <w:pPr>
        <w:pStyle w:val="ListBullet"/>
      </w:pPr>
      <w:r w:rsidRPr="002A2938">
        <w:t>Extension-ID (OID): 2.5.29.14;</w:t>
      </w:r>
    </w:p>
    <w:p w14:paraId="5B5E372A" w14:textId="77777777" w:rsidR="0012749B" w:rsidRPr="002A2938" w:rsidRDefault="0012749B" w:rsidP="00521922">
      <w:pPr>
        <w:pStyle w:val="ListBullet"/>
      </w:pPr>
      <w:r w:rsidRPr="002A2938">
        <w:t>Critical: FALSE;</w:t>
      </w:r>
    </w:p>
    <w:p w14:paraId="4877336E" w14:textId="77777777" w:rsidR="0012749B" w:rsidRPr="002A2938" w:rsidRDefault="0012749B" w:rsidP="00521922">
      <w:pPr>
        <w:pStyle w:val="ListBullet"/>
      </w:pPr>
      <w:r w:rsidRPr="002A2938">
        <w:t xml:space="preserve">Description: the </w:t>
      </w:r>
      <w:r w:rsidRPr="002A2938">
        <w:rPr>
          <w:rFonts w:ascii="Courier New" w:hAnsi="Courier New" w:cs="Courier New"/>
        </w:rPr>
        <w:t>SubjectKeyIdentifier</w:t>
      </w:r>
      <w:r w:rsidRPr="002A2938">
        <w:t xml:space="preserve"> extension provides a means of identifying certificates that contain a particular public key;</w:t>
      </w:r>
    </w:p>
    <w:p w14:paraId="1FFCCF64" w14:textId="77777777" w:rsidR="0012749B" w:rsidRPr="002A2938" w:rsidRDefault="0012749B" w:rsidP="00521922">
      <w:pPr>
        <w:pStyle w:val="ListBullet"/>
      </w:pPr>
      <w:r w:rsidRPr="002A2938">
        <w:t xml:space="preserve">Value: the </w:t>
      </w:r>
      <w:r w:rsidRPr="002A2938">
        <w:rPr>
          <w:rFonts w:ascii="Courier New" w:hAnsi="Courier New" w:cs="Courier New"/>
        </w:rPr>
        <w:t>SubjectKeyIdentifier</w:t>
      </w:r>
      <w:r w:rsidRPr="002A2938">
        <w:t xml:space="preserve"> extension MUST include the </w:t>
      </w:r>
      <w:r w:rsidRPr="002A2938">
        <w:rPr>
          <w:rFonts w:ascii="Courier New" w:hAnsi="Courier New" w:cs="Courier New"/>
        </w:rPr>
        <w:t>keyIdentifier</w:t>
      </w:r>
      <w:r w:rsidRPr="002A2938">
        <w:t xml:space="preserve"> field.</w:t>
      </w:r>
    </w:p>
    <w:p w14:paraId="40ACED4B" w14:textId="77777777" w:rsidR="0012749B" w:rsidRPr="002A2938" w:rsidRDefault="0012749B" w:rsidP="0012749B">
      <w:pPr>
        <w:pStyle w:val="PARAGRAPH"/>
      </w:pPr>
      <w:r w:rsidRPr="002A2938">
        <w:t xml:space="preserve">For the method of calculating the </w:t>
      </w:r>
      <w:r w:rsidRPr="002A2938">
        <w:rPr>
          <w:rFonts w:ascii="Courier New" w:hAnsi="Courier New" w:cs="Courier New"/>
        </w:rPr>
        <w:t>keyIdentifier</w:t>
      </w:r>
      <w:r w:rsidRPr="002A2938">
        <w:t xml:space="preserve"> see </w:t>
      </w:r>
      <w:r w:rsidRPr="002A2938">
        <w:fldChar w:fldCharType="begin" w:fldLock="1"/>
      </w:r>
      <w:r w:rsidRPr="002A2938">
        <w:instrText xml:space="preserve"> REF _Ref380667389 \r \h  \* MERGEFORMAT </w:instrText>
      </w:r>
      <w:r w:rsidRPr="002A2938">
        <w:fldChar w:fldCharType="separate"/>
      </w:r>
      <w:r w:rsidR="00811F07" w:rsidRPr="002A2938">
        <w:t>5.6.4.4.2</w:t>
      </w:r>
      <w:r w:rsidRPr="002A2938">
        <w:fldChar w:fldCharType="end"/>
      </w:r>
      <w:r w:rsidRPr="002A2938">
        <w:t>.</w:t>
      </w:r>
    </w:p>
    <w:p w14:paraId="45183867" w14:textId="77777777" w:rsidR="0012749B" w:rsidRPr="002A2938" w:rsidRDefault="0012749B" w:rsidP="00176E93">
      <w:pPr>
        <w:pStyle w:val="Heading5"/>
      </w:pPr>
      <w:bookmarkStart w:id="2494" w:name="_Toc392501292"/>
      <w:bookmarkStart w:id="2495" w:name="_Toc386027447"/>
      <w:bookmarkStart w:id="2496" w:name="_Toc378104337"/>
      <w:bookmarkStart w:id="2497" w:name="_Toc339091219"/>
      <w:bookmarkStart w:id="2498" w:name="_Ref325045232"/>
      <w:bookmarkStart w:id="2499" w:name="_Toc437856487"/>
      <w:bookmarkEnd w:id="2486"/>
      <w:r w:rsidRPr="002A2938">
        <w:lastRenderedPageBreak/>
        <w:t>KeyUsage</w:t>
      </w:r>
      <w:bookmarkEnd w:id="2494"/>
      <w:bookmarkEnd w:id="2495"/>
      <w:bookmarkEnd w:id="2496"/>
      <w:bookmarkEnd w:id="2497"/>
      <w:bookmarkEnd w:id="2498"/>
      <w:bookmarkEnd w:id="2499"/>
      <w:r w:rsidRPr="002A2938">
        <w:fldChar w:fldCharType="begin"/>
      </w:r>
      <w:r w:rsidRPr="002A2938">
        <w:instrText xml:space="preserve"> XE " Certificate extension, KeyUsage" </w:instrText>
      </w:r>
      <w:r w:rsidRPr="002A2938">
        <w:fldChar w:fldCharType="end"/>
      </w:r>
    </w:p>
    <w:p w14:paraId="4D389F4F" w14:textId="77777777" w:rsidR="0012749B" w:rsidRDefault="0012749B" w:rsidP="00521922">
      <w:pPr>
        <w:pStyle w:val="ListBullet"/>
      </w:pPr>
      <w:r>
        <w:t>Extension-ID (OID): 2.5.29.15;</w:t>
      </w:r>
    </w:p>
    <w:p w14:paraId="10447604" w14:textId="77777777" w:rsidR="0012749B" w:rsidRDefault="0012749B" w:rsidP="00521922">
      <w:pPr>
        <w:pStyle w:val="ListBullet"/>
      </w:pPr>
      <w:r>
        <w:t>Critical: TRUE;</w:t>
      </w:r>
    </w:p>
    <w:p w14:paraId="2D70228A" w14:textId="77777777" w:rsidR="0012749B" w:rsidRDefault="0012749B" w:rsidP="00521922">
      <w:pPr>
        <w:pStyle w:val="ListBullet"/>
      </w:pPr>
      <w:r>
        <w:t>Description: the KeyUsage extension defines the purpose of the key contained in the certificate;</w:t>
      </w:r>
    </w:p>
    <w:p w14:paraId="41E9CC9E" w14:textId="77777777" w:rsidR="0012749B" w:rsidRDefault="0012749B" w:rsidP="00521922">
      <w:pPr>
        <w:pStyle w:val="ListBullet"/>
      </w:pPr>
      <w:r>
        <w:t xml:space="preserve">Value: The bits that shall be set are shown in </w:t>
      </w:r>
      <w:r>
        <w:fldChar w:fldCharType="begin" w:fldLock="1"/>
      </w:r>
      <w:r>
        <w:instrText xml:space="preserve"> REF _Ref339094862 \h  \* MERGEFORMAT </w:instrText>
      </w:r>
      <w:r>
        <w:fldChar w:fldCharType="separate"/>
      </w:r>
      <w:r w:rsidR="00811F07" w:rsidRPr="00811F07">
        <w:t>Table 19</w:t>
      </w:r>
      <w:r>
        <w:fldChar w:fldCharType="end"/>
      </w:r>
      <w:r>
        <w:t>.</w:t>
      </w:r>
    </w:p>
    <w:p w14:paraId="415BA3FD" w14:textId="64BBAA32" w:rsidR="0012749B" w:rsidRDefault="0012749B" w:rsidP="0012749B">
      <w:pPr>
        <w:pStyle w:val="TABLE-title"/>
      </w:pPr>
      <w:bookmarkStart w:id="2500" w:name="_Ref339094862"/>
      <w:bookmarkStart w:id="2501" w:name="_Toc339092096"/>
      <w:bookmarkStart w:id="2502" w:name="_Toc339091669"/>
      <w:bookmarkStart w:id="2503" w:name="_Toc339091577"/>
      <w:bookmarkStart w:id="2504" w:name="_Toc339091484"/>
      <w:bookmarkStart w:id="2505" w:name="_Toc392501888"/>
      <w:bookmarkStart w:id="2506" w:name="_Toc386035078"/>
      <w:bookmarkStart w:id="2507" w:name="_Toc373340424"/>
      <w:bookmarkStart w:id="2508" w:name="_Toc342993531"/>
      <w:bookmarkStart w:id="2509" w:name="_Toc437856750"/>
      <w:bookmarkStart w:id="2510" w:name="_Toc97127461"/>
      <w:r w:rsidRPr="002A2938">
        <w:t xml:space="preserve">Table </w:t>
      </w:r>
      <w:fldSimple w:instr=" SEQ Table \* ARABIC ">
        <w:r w:rsidR="00DC4BE9">
          <w:rPr>
            <w:noProof/>
          </w:rPr>
          <w:t>19</w:t>
        </w:r>
      </w:fldSimple>
      <w:bookmarkEnd w:id="2500"/>
      <w:r w:rsidRPr="002A2938">
        <w:t xml:space="preserve"> – </w:t>
      </w:r>
      <w:bookmarkEnd w:id="2501"/>
      <w:bookmarkEnd w:id="2502"/>
      <w:bookmarkEnd w:id="2503"/>
      <w:bookmarkEnd w:id="2504"/>
      <w:r w:rsidRPr="002A2938">
        <w:t>Key Usage extensions</w:t>
      </w:r>
      <w:bookmarkEnd w:id="2505"/>
      <w:bookmarkEnd w:id="2506"/>
      <w:bookmarkEnd w:id="2507"/>
      <w:bookmarkEnd w:id="2508"/>
      <w:bookmarkEnd w:id="2509"/>
      <w:bookmarkEnd w:id="2510"/>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5"/>
        <w:gridCol w:w="1569"/>
        <w:gridCol w:w="1569"/>
        <w:gridCol w:w="1569"/>
        <w:gridCol w:w="1569"/>
        <w:gridCol w:w="1569"/>
      </w:tblGrid>
      <w:tr w:rsidR="0012749B" w14:paraId="5691FD02" w14:textId="77777777" w:rsidTr="00077BDE">
        <w:trPr>
          <w:cantSplit/>
          <w:jc w:val="center"/>
        </w:trPr>
        <w:tc>
          <w:tcPr>
            <w:tcW w:w="1277" w:type="dxa"/>
            <w:tcBorders>
              <w:top w:val="single" w:sz="4" w:space="0" w:color="auto"/>
              <w:left w:val="single" w:sz="4" w:space="0" w:color="auto"/>
              <w:bottom w:val="single" w:sz="4" w:space="0" w:color="auto"/>
              <w:right w:val="single" w:sz="4" w:space="0" w:color="auto"/>
            </w:tcBorders>
            <w:shd w:val="clear" w:color="auto" w:fill="A6A6A6"/>
            <w:hideMark/>
          </w:tcPr>
          <w:p w14:paraId="73AEEB89" w14:textId="77777777" w:rsidR="0012749B" w:rsidRDefault="0012749B" w:rsidP="00521E1B">
            <w:pPr>
              <w:pStyle w:val="TABLE-col-heading"/>
            </w:pPr>
            <w:r>
              <w:t>Certificate</w:t>
            </w:r>
          </w:p>
        </w:tc>
        <w:tc>
          <w:tcPr>
            <w:tcW w:w="1637" w:type="dxa"/>
            <w:tcBorders>
              <w:top w:val="single" w:sz="4" w:space="0" w:color="auto"/>
              <w:left w:val="single" w:sz="4" w:space="0" w:color="auto"/>
              <w:bottom w:val="single" w:sz="4" w:space="0" w:color="auto"/>
              <w:right w:val="single" w:sz="4" w:space="0" w:color="auto"/>
            </w:tcBorders>
            <w:shd w:val="clear" w:color="auto" w:fill="A6A6A6"/>
            <w:hideMark/>
          </w:tcPr>
          <w:p w14:paraId="188EE3AD" w14:textId="77777777" w:rsidR="0012749B" w:rsidRDefault="0012749B" w:rsidP="00521E1B">
            <w:pPr>
              <w:pStyle w:val="TABLE-col-heading"/>
              <w:rPr>
                <w:rFonts w:ascii="Times New Roman" w:hAnsi="Times New Roman" w:cs="Times New Roman"/>
                <w:b w:val="0"/>
                <w:i/>
              </w:rPr>
            </w:pPr>
            <w:r>
              <w:rPr>
                <w:rFonts w:ascii="Times New Roman" w:hAnsi="Times New Roman" w:cs="Times New Roman"/>
                <w:b w:val="0"/>
                <w:i/>
              </w:rPr>
              <w:t>C(Root)</w:t>
            </w:r>
          </w:p>
        </w:tc>
        <w:tc>
          <w:tcPr>
            <w:tcW w:w="1637" w:type="dxa"/>
            <w:tcBorders>
              <w:top w:val="single" w:sz="4" w:space="0" w:color="auto"/>
              <w:left w:val="single" w:sz="4" w:space="0" w:color="auto"/>
              <w:bottom w:val="single" w:sz="4" w:space="0" w:color="auto"/>
              <w:right w:val="single" w:sz="4" w:space="0" w:color="auto"/>
            </w:tcBorders>
            <w:shd w:val="clear" w:color="auto" w:fill="A6A6A6"/>
            <w:hideMark/>
          </w:tcPr>
          <w:p w14:paraId="3CC135E5" w14:textId="77777777" w:rsidR="0012749B" w:rsidRDefault="0012749B" w:rsidP="00521E1B">
            <w:pPr>
              <w:pStyle w:val="TABLE-col-heading"/>
              <w:rPr>
                <w:rFonts w:ascii="Times New Roman" w:hAnsi="Times New Roman" w:cs="Times New Roman"/>
                <w:b w:val="0"/>
                <w:i/>
              </w:rPr>
            </w:pPr>
            <w:r>
              <w:rPr>
                <w:rFonts w:ascii="Times New Roman" w:hAnsi="Times New Roman" w:cs="Times New Roman"/>
                <w:b w:val="0"/>
                <w:i/>
              </w:rPr>
              <w:t>C(Sub-CA)</w:t>
            </w:r>
          </w:p>
        </w:tc>
        <w:tc>
          <w:tcPr>
            <w:tcW w:w="1637" w:type="dxa"/>
            <w:tcBorders>
              <w:top w:val="single" w:sz="4" w:space="0" w:color="auto"/>
              <w:left w:val="single" w:sz="4" w:space="0" w:color="auto"/>
              <w:bottom w:val="single" w:sz="4" w:space="0" w:color="auto"/>
              <w:right w:val="single" w:sz="4" w:space="0" w:color="auto"/>
            </w:tcBorders>
            <w:shd w:val="clear" w:color="auto" w:fill="A6A6A6"/>
            <w:hideMark/>
          </w:tcPr>
          <w:p w14:paraId="5B3D680F" w14:textId="77777777" w:rsidR="0012749B" w:rsidRDefault="0012749B" w:rsidP="00521E1B">
            <w:pPr>
              <w:pStyle w:val="TABLE-col-heading"/>
              <w:rPr>
                <w:rFonts w:ascii="Times New Roman" w:hAnsi="Times New Roman" w:cs="Times New Roman"/>
                <w:b w:val="0"/>
                <w:i/>
              </w:rPr>
            </w:pPr>
            <w:r>
              <w:rPr>
                <w:rFonts w:ascii="Times New Roman" w:hAnsi="Times New Roman" w:cs="Times New Roman"/>
                <w:b w:val="0"/>
                <w:i/>
              </w:rPr>
              <w:t>C(TLS)</w:t>
            </w:r>
          </w:p>
        </w:tc>
        <w:tc>
          <w:tcPr>
            <w:tcW w:w="1637" w:type="dxa"/>
            <w:tcBorders>
              <w:top w:val="single" w:sz="4" w:space="0" w:color="auto"/>
              <w:left w:val="single" w:sz="4" w:space="0" w:color="auto"/>
              <w:bottom w:val="single" w:sz="4" w:space="0" w:color="auto"/>
              <w:right w:val="single" w:sz="4" w:space="0" w:color="auto"/>
            </w:tcBorders>
            <w:shd w:val="clear" w:color="auto" w:fill="A6A6A6"/>
            <w:hideMark/>
          </w:tcPr>
          <w:p w14:paraId="5DCDE76E" w14:textId="77777777" w:rsidR="0012749B" w:rsidRDefault="0012749B" w:rsidP="00521E1B">
            <w:pPr>
              <w:pStyle w:val="TABLE-col-heading"/>
              <w:rPr>
                <w:rFonts w:ascii="Times New Roman" w:hAnsi="Times New Roman" w:cs="Times New Roman"/>
                <w:b w:val="0"/>
                <w:i/>
              </w:rPr>
            </w:pPr>
            <w:r>
              <w:rPr>
                <w:rFonts w:ascii="Times New Roman" w:hAnsi="Times New Roman" w:cs="Times New Roman"/>
                <w:b w:val="0"/>
                <w:i/>
              </w:rPr>
              <w:t>C</w:t>
            </w:r>
            <w:r>
              <w:rPr>
                <w:rFonts w:ascii="Times New Roman" w:hAnsi="Times New Roman" w:cs="Times New Roman"/>
                <w:b w:val="0"/>
                <w:i/>
              </w:rPr>
              <w:br/>
              <w:t>(KeyAgree)</w:t>
            </w:r>
          </w:p>
        </w:tc>
        <w:tc>
          <w:tcPr>
            <w:tcW w:w="1637" w:type="dxa"/>
            <w:tcBorders>
              <w:top w:val="single" w:sz="4" w:space="0" w:color="auto"/>
              <w:left w:val="single" w:sz="4" w:space="0" w:color="auto"/>
              <w:bottom w:val="single" w:sz="4" w:space="0" w:color="auto"/>
              <w:right w:val="single" w:sz="4" w:space="0" w:color="auto"/>
            </w:tcBorders>
            <w:shd w:val="clear" w:color="auto" w:fill="A6A6A6"/>
            <w:hideMark/>
          </w:tcPr>
          <w:p w14:paraId="3F345AF3" w14:textId="77777777" w:rsidR="0012749B" w:rsidRDefault="0012749B" w:rsidP="00521E1B">
            <w:pPr>
              <w:pStyle w:val="TABLE-col-heading"/>
              <w:rPr>
                <w:rFonts w:ascii="Times New Roman" w:hAnsi="Times New Roman" w:cs="Times New Roman"/>
                <w:b w:val="0"/>
                <w:i/>
              </w:rPr>
            </w:pPr>
            <w:r>
              <w:rPr>
                <w:rFonts w:ascii="Times New Roman" w:hAnsi="Times New Roman" w:cs="Times New Roman"/>
                <w:b w:val="0"/>
                <w:i/>
              </w:rPr>
              <w:t>C</w:t>
            </w:r>
            <w:r>
              <w:rPr>
                <w:rFonts w:ascii="Times New Roman" w:hAnsi="Times New Roman" w:cs="Times New Roman"/>
                <w:b w:val="0"/>
                <w:i/>
              </w:rPr>
              <w:br/>
              <w:t>(DataSign)</w:t>
            </w:r>
          </w:p>
        </w:tc>
      </w:tr>
      <w:tr w:rsidR="0012749B" w14:paraId="57B1A1E7" w14:textId="77777777" w:rsidTr="00077BDE">
        <w:trPr>
          <w:cantSplit/>
          <w:jc w:val="center"/>
        </w:trPr>
        <w:tc>
          <w:tcPr>
            <w:tcW w:w="1277" w:type="dxa"/>
            <w:tcBorders>
              <w:top w:val="single" w:sz="4" w:space="0" w:color="auto"/>
              <w:left w:val="single" w:sz="4" w:space="0" w:color="auto"/>
              <w:bottom w:val="single" w:sz="4" w:space="0" w:color="auto"/>
              <w:right w:val="single" w:sz="4" w:space="0" w:color="auto"/>
            </w:tcBorders>
            <w:noWrap/>
            <w:hideMark/>
          </w:tcPr>
          <w:p w14:paraId="39A422AC" w14:textId="77777777" w:rsidR="0012749B" w:rsidRDefault="0012749B" w:rsidP="00521E1B">
            <w:pPr>
              <w:pStyle w:val="TABLE-cell"/>
              <w:keepNext/>
            </w:pPr>
            <w:r>
              <w:t>Bits to be set</w:t>
            </w:r>
          </w:p>
        </w:tc>
        <w:tc>
          <w:tcPr>
            <w:tcW w:w="1637" w:type="dxa"/>
            <w:tcBorders>
              <w:top w:val="single" w:sz="4" w:space="0" w:color="auto"/>
              <w:left w:val="single" w:sz="4" w:space="0" w:color="auto"/>
              <w:bottom w:val="single" w:sz="4" w:space="0" w:color="auto"/>
              <w:right w:val="single" w:sz="4" w:space="0" w:color="auto"/>
            </w:tcBorders>
            <w:noWrap/>
            <w:hideMark/>
          </w:tcPr>
          <w:p w14:paraId="68D2FE5E" w14:textId="77777777" w:rsidR="0012749B" w:rsidRDefault="0012749B" w:rsidP="00521E1B">
            <w:pPr>
              <w:pStyle w:val="TABLE-cell"/>
              <w:keepNext/>
            </w:pPr>
            <w:r>
              <w:t>keyCertSign,</w:t>
            </w:r>
          </w:p>
          <w:p w14:paraId="01754CD8" w14:textId="77777777" w:rsidR="0012749B" w:rsidRDefault="0012749B" w:rsidP="00521E1B">
            <w:pPr>
              <w:pStyle w:val="TABLE-cell"/>
              <w:keepNext/>
            </w:pPr>
            <w:r>
              <w:t>cRLSign</w:t>
            </w:r>
          </w:p>
        </w:tc>
        <w:tc>
          <w:tcPr>
            <w:tcW w:w="1637" w:type="dxa"/>
            <w:tcBorders>
              <w:top w:val="single" w:sz="4" w:space="0" w:color="auto"/>
              <w:left w:val="single" w:sz="4" w:space="0" w:color="auto"/>
              <w:bottom w:val="single" w:sz="4" w:space="0" w:color="auto"/>
              <w:right w:val="single" w:sz="4" w:space="0" w:color="auto"/>
            </w:tcBorders>
            <w:noWrap/>
            <w:hideMark/>
          </w:tcPr>
          <w:p w14:paraId="0C11B524" w14:textId="77777777" w:rsidR="0012749B" w:rsidRDefault="0012749B" w:rsidP="00521E1B">
            <w:pPr>
              <w:pStyle w:val="TABLE-cell"/>
              <w:keepNext/>
            </w:pPr>
            <w:r>
              <w:t>keyCertSign,</w:t>
            </w:r>
          </w:p>
          <w:p w14:paraId="1E5EE22D" w14:textId="77777777" w:rsidR="0012749B" w:rsidRDefault="0012749B" w:rsidP="00521E1B">
            <w:pPr>
              <w:pStyle w:val="TABLE-cell"/>
              <w:keepNext/>
            </w:pPr>
            <w:r>
              <w:t>cRLSign</w:t>
            </w:r>
          </w:p>
        </w:tc>
        <w:tc>
          <w:tcPr>
            <w:tcW w:w="1637" w:type="dxa"/>
            <w:tcBorders>
              <w:top w:val="single" w:sz="4" w:space="0" w:color="auto"/>
              <w:left w:val="single" w:sz="4" w:space="0" w:color="auto"/>
              <w:bottom w:val="single" w:sz="4" w:space="0" w:color="auto"/>
              <w:right w:val="single" w:sz="4" w:space="0" w:color="auto"/>
            </w:tcBorders>
            <w:noWrap/>
            <w:hideMark/>
          </w:tcPr>
          <w:p w14:paraId="39178AE3" w14:textId="77777777" w:rsidR="0012749B" w:rsidRDefault="0012749B" w:rsidP="00521E1B">
            <w:pPr>
              <w:pStyle w:val="TABLE-cell"/>
              <w:keepNext/>
            </w:pPr>
            <w:r>
              <w:t>digitalSignature</w:t>
            </w:r>
          </w:p>
          <w:p w14:paraId="573800F1" w14:textId="77777777" w:rsidR="0012749B" w:rsidRDefault="0012749B" w:rsidP="00521E1B">
            <w:pPr>
              <w:pStyle w:val="TABLE-cell"/>
              <w:keepNext/>
            </w:pPr>
            <w:r>
              <w:t>keyAgreement</w:t>
            </w:r>
          </w:p>
        </w:tc>
        <w:tc>
          <w:tcPr>
            <w:tcW w:w="1637" w:type="dxa"/>
            <w:tcBorders>
              <w:top w:val="single" w:sz="4" w:space="0" w:color="auto"/>
              <w:left w:val="single" w:sz="4" w:space="0" w:color="auto"/>
              <w:bottom w:val="single" w:sz="4" w:space="0" w:color="auto"/>
              <w:right w:val="single" w:sz="4" w:space="0" w:color="auto"/>
            </w:tcBorders>
            <w:noWrap/>
            <w:hideMark/>
          </w:tcPr>
          <w:p w14:paraId="1A88F0E0" w14:textId="77777777" w:rsidR="0012749B" w:rsidRDefault="0012749B" w:rsidP="00521E1B">
            <w:pPr>
              <w:pStyle w:val="TABLE-cell"/>
              <w:keepNext/>
            </w:pPr>
            <w:r>
              <w:t>keyAgreement</w:t>
            </w:r>
          </w:p>
        </w:tc>
        <w:tc>
          <w:tcPr>
            <w:tcW w:w="1637" w:type="dxa"/>
            <w:tcBorders>
              <w:top w:val="single" w:sz="4" w:space="0" w:color="auto"/>
              <w:left w:val="single" w:sz="4" w:space="0" w:color="auto"/>
              <w:bottom w:val="single" w:sz="4" w:space="0" w:color="auto"/>
              <w:right w:val="single" w:sz="4" w:space="0" w:color="auto"/>
            </w:tcBorders>
            <w:noWrap/>
            <w:hideMark/>
          </w:tcPr>
          <w:p w14:paraId="128D7441" w14:textId="77777777" w:rsidR="0012749B" w:rsidRDefault="0012749B" w:rsidP="00521E1B">
            <w:pPr>
              <w:pStyle w:val="TABLE-cell"/>
              <w:keepNext/>
            </w:pPr>
            <w:r>
              <w:t>digitalSignature</w:t>
            </w:r>
          </w:p>
        </w:tc>
      </w:tr>
    </w:tbl>
    <w:p w14:paraId="549CEEE9" w14:textId="77777777" w:rsidR="002A2938" w:rsidRDefault="002A2938" w:rsidP="002A2938">
      <w:pPr>
        <w:pStyle w:val="NOTE"/>
      </w:pPr>
    </w:p>
    <w:p w14:paraId="2386523D" w14:textId="77777777" w:rsidR="0012749B" w:rsidRDefault="0012749B" w:rsidP="00B67C8A">
      <w:pPr>
        <w:pStyle w:val="PARAGRAPH"/>
      </w:pPr>
      <w:r>
        <w:t xml:space="preserve">For details, see </w:t>
      </w:r>
      <w:r w:rsidR="00BA3136">
        <w:fldChar w:fldCharType="begin" w:fldLock="1"/>
      </w:r>
      <w:r w:rsidR="00BA3136">
        <w:instrText xml:space="preserve"> REF RFC5280 \h </w:instrText>
      </w:r>
      <w:r w:rsidR="00BA3136">
        <w:fldChar w:fldCharType="separate"/>
      </w:r>
      <w:r w:rsidR="00811F07" w:rsidRPr="00BA3136">
        <w:rPr>
          <w:iCs/>
        </w:rPr>
        <w:t>RFC 5280</w:t>
      </w:r>
      <w:r w:rsidR="00BA3136">
        <w:fldChar w:fldCharType="end"/>
      </w:r>
      <w:r w:rsidR="00FD5F20">
        <w:t>,</w:t>
      </w:r>
      <w:r>
        <w:t xml:space="preserve"> 4.2.1.3 and </w:t>
      </w:r>
      <w:r>
        <w:fldChar w:fldCharType="begin" w:fldLock="1"/>
      </w:r>
      <w:r>
        <w:instrText xml:space="preserve"> REF NSA3_CertProf \h </w:instrText>
      </w:r>
      <w:r>
        <w:fldChar w:fldCharType="separate"/>
      </w:r>
      <w:r w:rsidR="00811F07" w:rsidRPr="00E905E9">
        <w:t>NSA3</w:t>
      </w:r>
      <w:r>
        <w:fldChar w:fldCharType="end"/>
      </w:r>
      <w:r>
        <w:t>.</w:t>
      </w:r>
    </w:p>
    <w:p w14:paraId="730DAFB8" w14:textId="77777777" w:rsidR="0012749B" w:rsidRPr="002A2938" w:rsidRDefault="0012749B" w:rsidP="00176E93">
      <w:pPr>
        <w:pStyle w:val="Heading5"/>
      </w:pPr>
      <w:bookmarkStart w:id="2511" w:name="_Toc392501293"/>
      <w:bookmarkStart w:id="2512" w:name="_Toc386027448"/>
      <w:bookmarkStart w:id="2513" w:name="_Ref384128393"/>
      <w:bookmarkStart w:id="2514" w:name="_Ref384128387"/>
      <w:bookmarkStart w:id="2515" w:name="_Ref380665084"/>
      <w:bookmarkStart w:id="2516" w:name="_Toc378104338"/>
      <w:bookmarkStart w:id="2517" w:name="_Ref342555043"/>
      <w:bookmarkStart w:id="2518" w:name="_Toc339091221"/>
      <w:bookmarkStart w:id="2519" w:name="_Toc437856488"/>
      <w:r w:rsidRPr="002A2938">
        <w:t>CertificatePolicies</w:t>
      </w:r>
      <w:bookmarkEnd w:id="2511"/>
      <w:bookmarkEnd w:id="2512"/>
      <w:bookmarkEnd w:id="2513"/>
      <w:bookmarkEnd w:id="2514"/>
      <w:bookmarkEnd w:id="2515"/>
      <w:bookmarkEnd w:id="2516"/>
      <w:bookmarkEnd w:id="2517"/>
      <w:bookmarkEnd w:id="2518"/>
      <w:bookmarkEnd w:id="2519"/>
      <w:r w:rsidRPr="002A2938">
        <w:fldChar w:fldCharType="begin"/>
      </w:r>
      <w:r w:rsidRPr="002A2938">
        <w:instrText xml:space="preserve"> XE " Certificate extension, CertificatePolicies" </w:instrText>
      </w:r>
      <w:r w:rsidRPr="002A2938">
        <w:fldChar w:fldCharType="end"/>
      </w:r>
    </w:p>
    <w:p w14:paraId="6F1B2392" w14:textId="77777777" w:rsidR="0012749B" w:rsidRPr="002A2938" w:rsidRDefault="0012749B" w:rsidP="00521922">
      <w:pPr>
        <w:pStyle w:val="ListBullet"/>
      </w:pPr>
      <w:r w:rsidRPr="002A2938">
        <w:t>Extension-ID (OID): 2.5.29.32;</w:t>
      </w:r>
    </w:p>
    <w:p w14:paraId="7F309072" w14:textId="77777777" w:rsidR="0012749B" w:rsidRPr="002A2938" w:rsidRDefault="0012749B" w:rsidP="00521922">
      <w:pPr>
        <w:pStyle w:val="ListBullet"/>
      </w:pPr>
      <w:r w:rsidRPr="002A2938">
        <w:t>Critical: FALSE;</w:t>
      </w:r>
    </w:p>
    <w:p w14:paraId="052261B9" w14:textId="77777777" w:rsidR="0012749B" w:rsidRPr="002A2938" w:rsidRDefault="0012749B" w:rsidP="00521922">
      <w:pPr>
        <w:pStyle w:val="ListBullet"/>
      </w:pPr>
      <w:r w:rsidRPr="002A2938">
        <w:t xml:space="preserve"> Description: the certificate policies extension contains a sequence of one or more policy information terms, each of which consists of an object identifier (OID) and optional qualifier. For details, see </w:t>
      </w:r>
      <w:r w:rsidR="00FD5F20" w:rsidRPr="002A2938">
        <w:fldChar w:fldCharType="begin" w:fldLock="1"/>
      </w:r>
      <w:r w:rsidR="00FD5F20" w:rsidRPr="002A2938">
        <w:instrText xml:space="preserve"> REF RFC5280 \h </w:instrText>
      </w:r>
      <w:r w:rsidR="002A2938">
        <w:instrText xml:space="preserve"> \* MERGEFORMAT </w:instrText>
      </w:r>
      <w:r w:rsidR="00FD5F20" w:rsidRPr="002A2938">
        <w:fldChar w:fldCharType="separate"/>
      </w:r>
      <w:r w:rsidR="00811F07" w:rsidRPr="002A2938">
        <w:rPr>
          <w:iCs/>
        </w:rPr>
        <w:t>RFC 5280</w:t>
      </w:r>
      <w:r w:rsidR="00FD5F20" w:rsidRPr="002A2938">
        <w:fldChar w:fldCharType="end"/>
      </w:r>
      <w:r w:rsidR="00FD5F20" w:rsidRPr="002A2938">
        <w:t>,</w:t>
      </w:r>
      <w:r w:rsidRPr="002A2938">
        <w:t xml:space="preserve"> 4.2.1.4;</w:t>
      </w:r>
    </w:p>
    <w:p w14:paraId="130BB6E0" w14:textId="77777777" w:rsidR="0012749B" w:rsidRPr="002A2938" w:rsidRDefault="0012749B" w:rsidP="00521922">
      <w:pPr>
        <w:pStyle w:val="ListBullet"/>
      </w:pPr>
      <w:r w:rsidRPr="002A2938">
        <w:t>Value: contains the OID for the applicable certificate policy.</w:t>
      </w:r>
    </w:p>
    <w:p w14:paraId="4373597C" w14:textId="77777777" w:rsidR="0012749B" w:rsidRPr="002A2938" w:rsidRDefault="0012749B" w:rsidP="00176E93">
      <w:pPr>
        <w:pStyle w:val="Heading5"/>
      </w:pPr>
      <w:bookmarkStart w:id="2520" w:name="_Toc392501294"/>
      <w:bookmarkStart w:id="2521" w:name="_Toc386027449"/>
      <w:bookmarkStart w:id="2522" w:name="_Ref385239213"/>
      <w:bookmarkStart w:id="2523" w:name="_Ref385239199"/>
      <w:bookmarkStart w:id="2524" w:name="_Ref384374408"/>
      <w:bookmarkStart w:id="2525" w:name="_Ref384129918"/>
      <w:bookmarkStart w:id="2526" w:name="_Ref384129787"/>
      <w:bookmarkStart w:id="2527" w:name="_Ref380665089"/>
      <w:bookmarkStart w:id="2528" w:name="_Ref380496365"/>
      <w:bookmarkStart w:id="2529" w:name="_Ref379536684"/>
      <w:bookmarkStart w:id="2530" w:name="_Toc378104339"/>
      <w:bookmarkStart w:id="2531" w:name="_Ref342555101"/>
      <w:bookmarkStart w:id="2532" w:name="_Toc339091222"/>
      <w:bookmarkStart w:id="2533" w:name="_Toc437856489"/>
      <w:r w:rsidRPr="002A2938">
        <w:t>SubjectAltNames</w:t>
      </w:r>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r w:rsidRPr="002A2938">
        <w:fldChar w:fldCharType="begin"/>
      </w:r>
      <w:r w:rsidRPr="002A2938">
        <w:instrText xml:space="preserve"> XE " Certificate extension, SubjectAltNames" </w:instrText>
      </w:r>
      <w:r w:rsidRPr="002A2938">
        <w:fldChar w:fldCharType="end"/>
      </w:r>
    </w:p>
    <w:p w14:paraId="3B3CC709" w14:textId="77777777" w:rsidR="0012749B" w:rsidRPr="002A2938" w:rsidRDefault="0012749B" w:rsidP="00521922">
      <w:pPr>
        <w:pStyle w:val="ListBullet"/>
      </w:pPr>
      <w:r w:rsidRPr="002A2938">
        <w:t>Extension-ID (OID): 2.5.29.17;</w:t>
      </w:r>
    </w:p>
    <w:p w14:paraId="25AC67B5" w14:textId="77777777" w:rsidR="0012749B" w:rsidRPr="002A2938" w:rsidRDefault="0012749B" w:rsidP="00521922">
      <w:pPr>
        <w:pStyle w:val="ListBullet"/>
      </w:pPr>
      <w:r w:rsidRPr="002A2938">
        <w:t>Critical: TRUE if the “subject” field of the certificate is empty (an empty sequence), else FALSE.</w:t>
      </w:r>
    </w:p>
    <w:p w14:paraId="62135083" w14:textId="77777777" w:rsidR="0012749B" w:rsidRPr="002A2938" w:rsidRDefault="0012749B" w:rsidP="00B67C8A">
      <w:pPr>
        <w:pStyle w:val="PARAGRAPH"/>
      </w:pPr>
      <w:r w:rsidRPr="002A2938">
        <w:t xml:space="preserve">Description: this extension allows identities to be bound to the subject of the certificate. These identities may be included in addition to or in place of the identity in the subject field of the certificate. If the subject name is an empty sequence, then the </w:t>
      </w:r>
      <w:r w:rsidRPr="002A2938">
        <w:rPr>
          <w:rFonts w:ascii="Courier New" w:hAnsi="Courier New" w:cs="Courier New"/>
        </w:rPr>
        <w:t>subjectAltName</w:t>
      </w:r>
      <w:r w:rsidRPr="002A2938">
        <w:t xml:space="preserve"> extension MUST be added in the End Entity Signature and Key Establishment Certificates and MUST be marked as critical. The </w:t>
      </w:r>
      <w:r w:rsidRPr="002A2938">
        <w:rPr>
          <w:rFonts w:ascii="Courier New" w:hAnsi="Courier New" w:cs="Courier New"/>
        </w:rPr>
        <w:t>subjectAltName</w:t>
      </w:r>
      <w:r w:rsidRPr="002A2938">
        <w:t xml:space="preserve"> extension is OPTIONAL otherwise and if included, MUST</w:t>
      </w:r>
      <w:r w:rsidR="002F47C5" w:rsidRPr="002A2938">
        <w:t xml:space="preserve"> </w:t>
      </w:r>
      <w:r w:rsidRPr="002A2938">
        <w:t>be marked as critical.</w:t>
      </w:r>
    </w:p>
    <w:p w14:paraId="1A048F8D" w14:textId="77777777" w:rsidR="0012749B" w:rsidRPr="002A2938" w:rsidRDefault="0012749B" w:rsidP="00B67C8A">
      <w:pPr>
        <w:pStyle w:val="PARAGRAPH"/>
      </w:pPr>
      <w:r w:rsidRPr="002A2938">
        <w:t xml:space="preserve">The </w:t>
      </w:r>
      <w:r w:rsidRPr="002A2938">
        <w:rPr>
          <w:rFonts w:ascii="Courier New" w:hAnsi="Courier New" w:cs="Courier New"/>
        </w:rPr>
        <w:t xml:space="preserve">SubjectAltName </w:t>
      </w:r>
      <w:r w:rsidRPr="002A2938">
        <w:t>extension when used shall contain a single GeneralName of type OtherName that is further sub-typed as a HardwareModuleName (id-on-Hardwar</w:t>
      </w:r>
      <w:r w:rsidR="00966CA4" w:rsidRPr="002A2938">
        <w:t xml:space="preserve">eModuleName) as defined in </w:t>
      </w:r>
      <w:r w:rsidRPr="002A2938">
        <w:t>RFC 4108. The hwSerialNum field shall be set to the system title.</w:t>
      </w:r>
    </w:p>
    <w:p w14:paraId="3C03E585" w14:textId="77777777" w:rsidR="0012749B" w:rsidRPr="002A2938" w:rsidRDefault="0012749B" w:rsidP="00521922">
      <w:pPr>
        <w:pStyle w:val="ListBullet"/>
      </w:pPr>
      <w:r w:rsidRPr="002A2938">
        <w:t xml:space="preserve">Value: See </w:t>
      </w:r>
      <w:r w:rsidRPr="002A2938">
        <w:fldChar w:fldCharType="begin" w:fldLock="1"/>
      </w:r>
      <w:r w:rsidRPr="002A2938">
        <w:instrText xml:space="preserve"> REF _Ref339097101 \h  \* MERGEFORMAT </w:instrText>
      </w:r>
      <w:r w:rsidRPr="002A2938">
        <w:fldChar w:fldCharType="separate"/>
      </w:r>
      <w:r w:rsidR="00811F07" w:rsidRPr="002A2938">
        <w:t>Table 20</w:t>
      </w:r>
      <w:r w:rsidRPr="002A2938">
        <w:fldChar w:fldCharType="end"/>
      </w:r>
      <w:r w:rsidRPr="002A2938">
        <w:t>.</w:t>
      </w:r>
    </w:p>
    <w:p w14:paraId="7C88FC39" w14:textId="14B64022" w:rsidR="0012749B" w:rsidRDefault="0012749B" w:rsidP="0012749B">
      <w:pPr>
        <w:pStyle w:val="TABLE-title"/>
      </w:pPr>
      <w:bookmarkStart w:id="2534" w:name="_Ref339097101"/>
      <w:bookmarkStart w:id="2535" w:name="_Toc339092097"/>
      <w:bookmarkStart w:id="2536" w:name="_Toc339091670"/>
      <w:bookmarkStart w:id="2537" w:name="_Toc339091578"/>
      <w:bookmarkStart w:id="2538" w:name="_Toc339091485"/>
      <w:bookmarkStart w:id="2539" w:name="_Toc392501889"/>
      <w:bookmarkStart w:id="2540" w:name="_Toc386813275"/>
      <w:bookmarkStart w:id="2541" w:name="_Toc373340425"/>
      <w:bookmarkStart w:id="2542" w:name="_Toc342993532"/>
      <w:bookmarkStart w:id="2543" w:name="_Toc437856751"/>
      <w:bookmarkStart w:id="2544" w:name="_Toc97127462"/>
      <w:r w:rsidRPr="002A2938">
        <w:lastRenderedPageBreak/>
        <w:t xml:space="preserve">Table </w:t>
      </w:r>
      <w:fldSimple w:instr=" SEQ Table \* ARABIC ">
        <w:r w:rsidR="00DC4BE9">
          <w:rPr>
            <w:noProof/>
          </w:rPr>
          <w:t>20</w:t>
        </w:r>
      </w:fldSimple>
      <w:bookmarkEnd w:id="2534"/>
      <w:r w:rsidRPr="002A2938">
        <w:t xml:space="preserve"> – </w:t>
      </w:r>
      <w:bookmarkEnd w:id="2535"/>
      <w:bookmarkEnd w:id="2536"/>
      <w:bookmarkEnd w:id="2537"/>
      <w:bookmarkEnd w:id="2538"/>
      <w:r w:rsidRPr="002A2938">
        <w:t>Subject Alternative Name values</w:t>
      </w:r>
      <w:bookmarkEnd w:id="2539"/>
      <w:bookmarkEnd w:id="2540"/>
      <w:bookmarkEnd w:id="2541"/>
      <w:bookmarkEnd w:id="2542"/>
      <w:bookmarkEnd w:id="2543"/>
      <w:bookmarkEnd w:id="2544"/>
    </w:p>
    <w:tbl>
      <w:tblPr>
        <w:tblW w:w="9070" w:type="dxa"/>
        <w:jc w:val="center"/>
        <w:tblLayout w:type="fixed"/>
        <w:tblLook w:val="04A0" w:firstRow="1" w:lastRow="0" w:firstColumn="1" w:lastColumn="0" w:noHBand="0" w:noVBand="1"/>
      </w:tblPr>
      <w:tblGrid>
        <w:gridCol w:w="1477"/>
        <w:gridCol w:w="1880"/>
        <w:gridCol w:w="1881"/>
        <w:gridCol w:w="879"/>
        <w:gridCol w:w="1476"/>
        <w:gridCol w:w="1477"/>
      </w:tblGrid>
      <w:tr w:rsidR="0012749B" w:rsidRPr="002A2938" w14:paraId="1FF8EA71" w14:textId="77777777" w:rsidTr="002A2938">
        <w:trPr>
          <w:cantSplit/>
          <w:jc w:val="center"/>
        </w:trPr>
        <w:tc>
          <w:tcPr>
            <w:tcW w:w="147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E411FE7" w14:textId="77777777" w:rsidR="0012749B" w:rsidRPr="002A2938" w:rsidRDefault="0012749B" w:rsidP="00521E1B">
            <w:pPr>
              <w:pStyle w:val="TABLE-col-heading"/>
            </w:pPr>
            <w:r w:rsidRPr="002A2938">
              <w:t>Certificate</w:t>
            </w:r>
          </w:p>
        </w:tc>
        <w:tc>
          <w:tcPr>
            <w:tcW w:w="18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371AAE0" w14:textId="77777777" w:rsidR="0012749B" w:rsidRPr="002A2938" w:rsidRDefault="0012749B" w:rsidP="00521E1B">
            <w:pPr>
              <w:pStyle w:val="TABLE-col-heading"/>
              <w:rPr>
                <w:rFonts w:ascii="Times New Roman" w:hAnsi="Times New Roman" w:cs="Times New Roman"/>
                <w:b w:val="0"/>
                <w:i/>
              </w:rPr>
            </w:pPr>
            <w:r w:rsidRPr="002A2938">
              <w:rPr>
                <w:rFonts w:ascii="Times New Roman" w:hAnsi="Times New Roman" w:cs="Times New Roman"/>
                <w:b w:val="0"/>
                <w:i/>
              </w:rPr>
              <w:t>C(Root)</w:t>
            </w:r>
          </w:p>
        </w:tc>
        <w:tc>
          <w:tcPr>
            <w:tcW w:w="1881"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AB51192" w14:textId="77777777" w:rsidR="0012749B" w:rsidRPr="002A2938" w:rsidRDefault="0012749B" w:rsidP="00521E1B">
            <w:pPr>
              <w:pStyle w:val="TABLE-col-heading"/>
              <w:rPr>
                <w:rFonts w:ascii="Times New Roman" w:hAnsi="Times New Roman" w:cs="Times New Roman"/>
                <w:b w:val="0"/>
                <w:i/>
              </w:rPr>
            </w:pPr>
            <w:r w:rsidRPr="002A2938">
              <w:rPr>
                <w:rFonts w:ascii="Times New Roman" w:hAnsi="Times New Roman" w:cs="Times New Roman"/>
                <w:b w:val="0"/>
                <w:i/>
              </w:rPr>
              <w:t>C(Sub-CA)</w:t>
            </w:r>
          </w:p>
        </w:tc>
        <w:tc>
          <w:tcPr>
            <w:tcW w:w="87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F6FB85F" w14:textId="77777777" w:rsidR="0012749B" w:rsidRPr="002A2938" w:rsidRDefault="0012749B" w:rsidP="00521E1B">
            <w:pPr>
              <w:pStyle w:val="TABLE-col-heading"/>
              <w:rPr>
                <w:rFonts w:ascii="Times New Roman" w:hAnsi="Times New Roman" w:cs="Times New Roman"/>
                <w:b w:val="0"/>
                <w:i/>
              </w:rPr>
            </w:pPr>
            <w:r w:rsidRPr="002A2938">
              <w:rPr>
                <w:rFonts w:ascii="Times New Roman" w:hAnsi="Times New Roman" w:cs="Times New Roman"/>
                <w:b w:val="0"/>
                <w:i/>
              </w:rPr>
              <w:t>C(TLS)</w:t>
            </w:r>
          </w:p>
        </w:tc>
        <w:tc>
          <w:tcPr>
            <w:tcW w:w="1476" w:type="dxa"/>
            <w:tcBorders>
              <w:top w:val="single" w:sz="4" w:space="0" w:color="auto"/>
              <w:left w:val="single" w:sz="4" w:space="0" w:color="auto"/>
              <w:bottom w:val="single" w:sz="4" w:space="0" w:color="auto"/>
              <w:right w:val="single" w:sz="4" w:space="0" w:color="auto"/>
            </w:tcBorders>
            <w:shd w:val="clear" w:color="auto" w:fill="D9D9D9"/>
            <w:hideMark/>
          </w:tcPr>
          <w:p w14:paraId="5C010667" w14:textId="77777777" w:rsidR="0012749B" w:rsidRPr="002A2938" w:rsidRDefault="0012749B" w:rsidP="00521E1B">
            <w:pPr>
              <w:pStyle w:val="TABLE-col-heading"/>
              <w:rPr>
                <w:rFonts w:ascii="Times New Roman" w:hAnsi="Times New Roman" w:cs="Times New Roman"/>
                <w:b w:val="0"/>
                <w:i/>
              </w:rPr>
            </w:pPr>
            <w:r w:rsidRPr="002A2938">
              <w:rPr>
                <w:rFonts w:ascii="Times New Roman" w:hAnsi="Times New Roman" w:cs="Times New Roman"/>
                <w:b w:val="0"/>
                <w:i/>
              </w:rPr>
              <w:t>C</w:t>
            </w:r>
            <w:r w:rsidRPr="002A2938">
              <w:rPr>
                <w:rFonts w:ascii="Times New Roman" w:hAnsi="Times New Roman" w:cs="Times New Roman"/>
                <w:b w:val="0"/>
                <w:i/>
              </w:rPr>
              <w:br/>
              <w:t>(KeyAgree)</w:t>
            </w:r>
          </w:p>
        </w:tc>
        <w:tc>
          <w:tcPr>
            <w:tcW w:w="1477" w:type="dxa"/>
            <w:tcBorders>
              <w:top w:val="single" w:sz="4" w:space="0" w:color="auto"/>
              <w:left w:val="single" w:sz="4" w:space="0" w:color="auto"/>
              <w:bottom w:val="single" w:sz="4" w:space="0" w:color="auto"/>
              <w:right w:val="single" w:sz="4" w:space="0" w:color="auto"/>
            </w:tcBorders>
            <w:shd w:val="clear" w:color="auto" w:fill="D9D9D9"/>
            <w:hideMark/>
          </w:tcPr>
          <w:p w14:paraId="2E5F7ADB" w14:textId="77777777" w:rsidR="0012749B" w:rsidRPr="002A2938" w:rsidRDefault="0012749B" w:rsidP="00521E1B">
            <w:pPr>
              <w:pStyle w:val="TABLE-col-heading"/>
              <w:rPr>
                <w:rFonts w:ascii="Times New Roman" w:hAnsi="Times New Roman" w:cs="Times New Roman"/>
                <w:b w:val="0"/>
                <w:i/>
              </w:rPr>
            </w:pPr>
            <w:r w:rsidRPr="002A2938">
              <w:rPr>
                <w:rFonts w:ascii="Times New Roman" w:hAnsi="Times New Roman" w:cs="Times New Roman"/>
                <w:b w:val="0"/>
                <w:i/>
              </w:rPr>
              <w:t>C</w:t>
            </w:r>
            <w:r w:rsidRPr="002A2938">
              <w:rPr>
                <w:rFonts w:ascii="Times New Roman" w:hAnsi="Times New Roman" w:cs="Times New Roman"/>
                <w:b w:val="0"/>
                <w:i/>
              </w:rPr>
              <w:br/>
              <w:t>(DataSign)</w:t>
            </w:r>
          </w:p>
        </w:tc>
      </w:tr>
      <w:tr w:rsidR="0012749B" w:rsidRPr="002A2938" w14:paraId="2A118B3B" w14:textId="77777777" w:rsidTr="002A2938">
        <w:trPr>
          <w:cantSplit/>
          <w:jc w:val="center"/>
        </w:trPr>
        <w:tc>
          <w:tcPr>
            <w:tcW w:w="1477" w:type="dxa"/>
            <w:tcBorders>
              <w:top w:val="single" w:sz="4" w:space="0" w:color="auto"/>
              <w:left w:val="single" w:sz="4" w:space="0" w:color="auto"/>
              <w:bottom w:val="single" w:sz="4" w:space="0" w:color="auto"/>
              <w:right w:val="single" w:sz="4" w:space="0" w:color="auto"/>
            </w:tcBorders>
            <w:noWrap/>
            <w:hideMark/>
          </w:tcPr>
          <w:p w14:paraId="2B46C473" w14:textId="77777777" w:rsidR="0012749B" w:rsidRPr="002A2938" w:rsidRDefault="0012749B" w:rsidP="00521E1B">
            <w:pPr>
              <w:pStyle w:val="TABLE-cell"/>
              <w:keepNext/>
            </w:pPr>
            <w:r w:rsidRPr="002A2938">
              <w:t>rfc822Name</w:t>
            </w:r>
          </w:p>
        </w:tc>
        <w:tc>
          <w:tcPr>
            <w:tcW w:w="1880" w:type="dxa"/>
            <w:tcBorders>
              <w:top w:val="single" w:sz="4" w:space="0" w:color="auto"/>
              <w:left w:val="single" w:sz="4" w:space="0" w:color="auto"/>
              <w:bottom w:val="single" w:sz="4" w:space="0" w:color="auto"/>
              <w:right w:val="single" w:sz="4" w:space="0" w:color="auto"/>
            </w:tcBorders>
            <w:noWrap/>
            <w:hideMark/>
          </w:tcPr>
          <w:p w14:paraId="54EB299F" w14:textId="77777777" w:rsidR="0012749B" w:rsidRPr="002A2938" w:rsidRDefault="0012749B" w:rsidP="00521E1B">
            <w:pPr>
              <w:pStyle w:val="TABLE-cell"/>
              <w:keepNext/>
              <w:rPr>
                <w:rFonts w:ascii="Courier New" w:hAnsi="Courier New" w:cs="Courier New"/>
              </w:rPr>
            </w:pPr>
            <w:r w:rsidRPr="002A2938">
              <w:rPr>
                <w:rFonts w:ascii="Courier New" w:hAnsi="Courier New" w:cs="Courier New"/>
              </w:rPr>
              <w:t>&lt;E-Mail Address&gt;</w:t>
            </w:r>
          </w:p>
        </w:tc>
        <w:tc>
          <w:tcPr>
            <w:tcW w:w="1881" w:type="dxa"/>
            <w:tcBorders>
              <w:top w:val="single" w:sz="4" w:space="0" w:color="auto"/>
              <w:left w:val="single" w:sz="4" w:space="0" w:color="auto"/>
              <w:bottom w:val="single" w:sz="4" w:space="0" w:color="auto"/>
              <w:right w:val="single" w:sz="4" w:space="0" w:color="auto"/>
            </w:tcBorders>
            <w:noWrap/>
            <w:hideMark/>
          </w:tcPr>
          <w:p w14:paraId="5CA89B4A" w14:textId="77777777" w:rsidR="0012749B" w:rsidRPr="002A2938" w:rsidRDefault="0012749B" w:rsidP="00521E1B">
            <w:pPr>
              <w:pStyle w:val="TABLE-cell"/>
              <w:keepNext/>
            </w:pPr>
            <w:r w:rsidRPr="002A2938">
              <w:rPr>
                <w:rFonts w:ascii="Courier New" w:hAnsi="Courier New" w:cs="Courier New"/>
              </w:rPr>
              <w:t>&lt;E-Mail Address&gt;</w:t>
            </w:r>
          </w:p>
        </w:tc>
        <w:tc>
          <w:tcPr>
            <w:tcW w:w="879" w:type="dxa"/>
            <w:tcBorders>
              <w:top w:val="single" w:sz="4" w:space="0" w:color="auto"/>
              <w:left w:val="single" w:sz="4" w:space="0" w:color="auto"/>
              <w:bottom w:val="single" w:sz="4" w:space="0" w:color="auto"/>
              <w:right w:val="single" w:sz="4" w:space="0" w:color="auto"/>
            </w:tcBorders>
            <w:noWrap/>
            <w:hideMark/>
          </w:tcPr>
          <w:p w14:paraId="4B5A609D" w14:textId="77777777" w:rsidR="0012749B" w:rsidRPr="002A2938" w:rsidRDefault="0012749B" w:rsidP="00521E1B">
            <w:pPr>
              <w:pStyle w:val="TABLE-cell"/>
              <w:keepNext/>
              <w:jc w:val="center"/>
              <w:rPr>
                <w:rFonts w:ascii="Courier New" w:hAnsi="Courier New" w:cs="Courier New"/>
              </w:rPr>
            </w:pPr>
            <w:r w:rsidRPr="002A2938">
              <w:rPr>
                <w:rFonts w:ascii="Courier New" w:hAnsi="Courier New" w:cs="Courier New"/>
              </w:rPr>
              <w:t>-</w:t>
            </w:r>
          </w:p>
        </w:tc>
        <w:tc>
          <w:tcPr>
            <w:tcW w:w="1476" w:type="dxa"/>
            <w:tcBorders>
              <w:top w:val="single" w:sz="4" w:space="0" w:color="auto"/>
              <w:left w:val="single" w:sz="4" w:space="0" w:color="auto"/>
              <w:bottom w:val="single" w:sz="4" w:space="0" w:color="auto"/>
              <w:right w:val="single" w:sz="4" w:space="0" w:color="auto"/>
            </w:tcBorders>
            <w:hideMark/>
          </w:tcPr>
          <w:p w14:paraId="6539551A" w14:textId="77777777" w:rsidR="0012749B" w:rsidRPr="002A2938" w:rsidRDefault="0012749B" w:rsidP="00521E1B">
            <w:pPr>
              <w:pStyle w:val="TABLE-cell"/>
              <w:keepNext/>
              <w:jc w:val="center"/>
              <w:rPr>
                <w:rFonts w:ascii="Courier New" w:hAnsi="Courier New" w:cs="Courier New"/>
              </w:rPr>
            </w:pPr>
            <w:r w:rsidRPr="002A2938">
              <w:rPr>
                <w:rFonts w:ascii="Courier New" w:hAnsi="Courier New" w:cs="Courier New"/>
              </w:rPr>
              <w:t>–</w:t>
            </w:r>
          </w:p>
        </w:tc>
        <w:tc>
          <w:tcPr>
            <w:tcW w:w="1477" w:type="dxa"/>
            <w:tcBorders>
              <w:top w:val="single" w:sz="4" w:space="0" w:color="auto"/>
              <w:left w:val="single" w:sz="4" w:space="0" w:color="auto"/>
              <w:bottom w:val="single" w:sz="4" w:space="0" w:color="auto"/>
              <w:right w:val="single" w:sz="4" w:space="0" w:color="auto"/>
            </w:tcBorders>
            <w:hideMark/>
          </w:tcPr>
          <w:p w14:paraId="6382C021" w14:textId="77777777" w:rsidR="0012749B" w:rsidRPr="002A2938" w:rsidRDefault="0012749B" w:rsidP="00521E1B">
            <w:pPr>
              <w:pStyle w:val="TABLE-cell"/>
              <w:keepNext/>
              <w:jc w:val="center"/>
              <w:rPr>
                <w:rFonts w:ascii="Courier New" w:hAnsi="Courier New" w:cs="Courier New"/>
              </w:rPr>
            </w:pPr>
            <w:r w:rsidRPr="002A2938">
              <w:rPr>
                <w:rFonts w:ascii="Courier New" w:hAnsi="Courier New" w:cs="Courier New"/>
              </w:rPr>
              <w:t>–</w:t>
            </w:r>
          </w:p>
        </w:tc>
      </w:tr>
      <w:tr w:rsidR="0012749B" w:rsidRPr="002A2938" w14:paraId="43AA81C8" w14:textId="77777777" w:rsidTr="002A2938">
        <w:trPr>
          <w:cantSplit/>
          <w:jc w:val="center"/>
        </w:trPr>
        <w:tc>
          <w:tcPr>
            <w:tcW w:w="1477" w:type="dxa"/>
            <w:tcBorders>
              <w:top w:val="single" w:sz="4" w:space="0" w:color="auto"/>
              <w:left w:val="single" w:sz="4" w:space="0" w:color="auto"/>
              <w:bottom w:val="single" w:sz="4" w:space="0" w:color="auto"/>
              <w:right w:val="single" w:sz="4" w:space="0" w:color="auto"/>
            </w:tcBorders>
            <w:noWrap/>
            <w:hideMark/>
          </w:tcPr>
          <w:p w14:paraId="7E1716B8" w14:textId="77777777" w:rsidR="0012749B" w:rsidRPr="002A2938" w:rsidRDefault="0012749B" w:rsidP="00521E1B">
            <w:pPr>
              <w:pStyle w:val="TABLE-cell"/>
              <w:keepNext/>
            </w:pPr>
            <w:r w:rsidRPr="002A2938">
              <w:t>uRI</w:t>
            </w:r>
          </w:p>
        </w:tc>
        <w:tc>
          <w:tcPr>
            <w:tcW w:w="1880" w:type="dxa"/>
            <w:tcBorders>
              <w:top w:val="single" w:sz="4" w:space="0" w:color="auto"/>
              <w:left w:val="single" w:sz="4" w:space="0" w:color="auto"/>
              <w:bottom w:val="single" w:sz="4" w:space="0" w:color="auto"/>
              <w:right w:val="single" w:sz="4" w:space="0" w:color="auto"/>
            </w:tcBorders>
            <w:noWrap/>
            <w:hideMark/>
          </w:tcPr>
          <w:p w14:paraId="56CF8B33" w14:textId="77777777" w:rsidR="0012749B" w:rsidRPr="002A2938" w:rsidRDefault="0012749B" w:rsidP="00521E1B">
            <w:pPr>
              <w:pStyle w:val="TABLE-cell"/>
              <w:keepNext/>
              <w:rPr>
                <w:rFonts w:ascii="Courier New" w:hAnsi="Courier New" w:cs="Courier New"/>
              </w:rPr>
            </w:pPr>
            <w:r w:rsidRPr="002A2938">
              <w:rPr>
                <w:rFonts w:ascii="Courier New" w:hAnsi="Courier New" w:cs="Courier New"/>
              </w:rPr>
              <w:t>&lt;Web site&gt;</w:t>
            </w:r>
          </w:p>
        </w:tc>
        <w:tc>
          <w:tcPr>
            <w:tcW w:w="1881" w:type="dxa"/>
            <w:tcBorders>
              <w:top w:val="single" w:sz="4" w:space="0" w:color="auto"/>
              <w:left w:val="single" w:sz="4" w:space="0" w:color="auto"/>
              <w:bottom w:val="single" w:sz="4" w:space="0" w:color="auto"/>
              <w:right w:val="single" w:sz="4" w:space="0" w:color="auto"/>
            </w:tcBorders>
            <w:noWrap/>
            <w:hideMark/>
          </w:tcPr>
          <w:p w14:paraId="731C1531" w14:textId="77777777" w:rsidR="0012749B" w:rsidRPr="002A2938" w:rsidRDefault="0012749B" w:rsidP="00521E1B">
            <w:pPr>
              <w:pStyle w:val="TABLE-cell"/>
              <w:keepNext/>
              <w:rPr>
                <w:rFonts w:ascii="Courier New" w:hAnsi="Courier New" w:cs="Courier New"/>
              </w:rPr>
            </w:pPr>
            <w:r w:rsidRPr="002A2938">
              <w:rPr>
                <w:rFonts w:ascii="Courier New" w:hAnsi="Courier New" w:cs="Courier New"/>
              </w:rPr>
              <w:t>&lt;Web site&gt;</w:t>
            </w:r>
          </w:p>
        </w:tc>
        <w:tc>
          <w:tcPr>
            <w:tcW w:w="879" w:type="dxa"/>
            <w:tcBorders>
              <w:top w:val="single" w:sz="4" w:space="0" w:color="auto"/>
              <w:left w:val="single" w:sz="4" w:space="0" w:color="auto"/>
              <w:bottom w:val="single" w:sz="4" w:space="0" w:color="auto"/>
              <w:right w:val="single" w:sz="4" w:space="0" w:color="auto"/>
            </w:tcBorders>
            <w:noWrap/>
            <w:hideMark/>
          </w:tcPr>
          <w:p w14:paraId="1765E7B3" w14:textId="77777777" w:rsidR="0012749B" w:rsidRPr="002A2938" w:rsidRDefault="0012749B" w:rsidP="00521E1B">
            <w:pPr>
              <w:pStyle w:val="TABLE-cell"/>
              <w:keepNext/>
              <w:jc w:val="center"/>
              <w:rPr>
                <w:rFonts w:ascii="Courier New" w:hAnsi="Courier New" w:cs="Courier New"/>
              </w:rPr>
            </w:pPr>
            <w:r w:rsidRPr="002A2938">
              <w:rPr>
                <w:rFonts w:ascii="Courier New" w:hAnsi="Courier New" w:cs="Courier New"/>
              </w:rPr>
              <w:t>-</w:t>
            </w:r>
          </w:p>
        </w:tc>
        <w:tc>
          <w:tcPr>
            <w:tcW w:w="1476" w:type="dxa"/>
            <w:tcBorders>
              <w:top w:val="single" w:sz="4" w:space="0" w:color="auto"/>
              <w:left w:val="single" w:sz="4" w:space="0" w:color="auto"/>
              <w:bottom w:val="single" w:sz="4" w:space="0" w:color="auto"/>
              <w:right w:val="single" w:sz="4" w:space="0" w:color="auto"/>
            </w:tcBorders>
            <w:hideMark/>
          </w:tcPr>
          <w:p w14:paraId="3B766AE9" w14:textId="77777777" w:rsidR="0012749B" w:rsidRPr="002A2938" w:rsidRDefault="0012749B" w:rsidP="00521E1B">
            <w:pPr>
              <w:pStyle w:val="TABLE-cell"/>
              <w:keepNext/>
              <w:jc w:val="center"/>
              <w:rPr>
                <w:rFonts w:ascii="Courier New" w:hAnsi="Courier New" w:cs="Courier New"/>
              </w:rPr>
            </w:pPr>
            <w:r w:rsidRPr="002A2938">
              <w:rPr>
                <w:rFonts w:ascii="Courier New" w:hAnsi="Courier New" w:cs="Courier New"/>
              </w:rPr>
              <w:t>–</w:t>
            </w:r>
          </w:p>
        </w:tc>
        <w:tc>
          <w:tcPr>
            <w:tcW w:w="1477" w:type="dxa"/>
            <w:tcBorders>
              <w:top w:val="single" w:sz="4" w:space="0" w:color="auto"/>
              <w:left w:val="single" w:sz="4" w:space="0" w:color="auto"/>
              <w:bottom w:val="single" w:sz="4" w:space="0" w:color="auto"/>
              <w:right w:val="single" w:sz="4" w:space="0" w:color="auto"/>
            </w:tcBorders>
            <w:hideMark/>
          </w:tcPr>
          <w:p w14:paraId="48F03EEA" w14:textId="77777777" w:rsidR="0012749B" w:rsidRPr="002A2938" w:rsidRDefault="0012749B" w:rsidP="00521E1B">
            <w:pPr>
              <w:pStyle w:val="TABLE-cell"/>
              <w:keepNext/>
              <w:jc w:val="center"/>
              <w:rPr>
                <w:rFonts w:ascii="Courier New" w:hAnsi="Courier New" w:cs="Courier New"/>
              </w:rPr>
            </w:pPr>
            <w:r w:rsidRPr="002A2938">
              <w:rPr>
                <w:rFonts w:ascii="Courier New" w:hAnsi="Courier New" w:cs="Courier New"/>
              </w:rPr>
              <w:t>–</w:t>
            </w:r>
          </w:p>
        </w:tc>
      </w:tr>
      <w:tr w:rsidR="0012749B" w:rsidRPr="002A2938" w14:paraId="77B5E632" w14:textId="77777777" w:rsidTr="002A2938">
        <w:trPr>
          <w:cantSplit/>
          <w:jc w:val="center"/>
        </w:trPr>
        <w:tc>
          <w:tcPr>
            <w:tcW w:w="1477" w:type="dxa"/>
            <w:tcBorders>
              <w:top w:val="single" w:sz="4" w:space="0" w:color="auto"/>
              <w:left w:val="single" w:sz="4" w:space="0" w:color="auto"/>
              <w:bottom w:val="single" w:sz="4" w:space="0" w:color="auto"/>
              <w:right w:val="single" w:sz="4" w:space="0" w:color="auto"/>
            </w:tcBorders>
            <w:noWrap/>
            <w:hideMark/>
          </w:tcPr>
          <w:p w14:paraId="7F41A946" w14:textId="77777777" w:rsidR="0012749B" w:rsidRPr="002A2938" w:rsidRDefault="0012749B" w:rsidP="00521E1B">
            <w:pPr>
              <w:pStyle w:val="TABLE-cell"/>
              <w:keepNext/>
            </w:pPr>
            <w:r w:rsidRPr="002A2938">
              <w:t>otherName</w:t>
            </w:r>
          </w:p>
        </w:tc>
        <w:tc>
          <w:tcPr>
            <w:tcW w:w="1880" w:type="dxa"/>
            <w:tcBorders>
              <w:top w:val="single" w:sz="4" w:space="0" w:color="auto"/>
              <w:left w:val="single" w:sz="4" w:space="0" w:color="auto"/>
              <w:bottom w:val="single" w:sz="4" w:space="0" w:color="auto"/>
              <w:right w:val="single" w:sz="4" w:space="0" w:color="auto"/>
            </w:tcBorders>
            <w:noWrap/>
            <w:hideMark/>
          </w:tcPr>
          <w:p w14:paraId="1507D78C" w14:textId="77777777" w:rsidR="0012749B" w:rsidRPr="002A2938" w:rsidRDefault="0012749B" w:rsidP="00521E1B">
            <w:pPr>
              <w:pStyle w:val="TABLE-cell"/>
              <w:keepNext/>
              <w:rPr>
                <w:rFonts w:ascii="Courier New" w:hAnsi="Courier New" w:cs="Courier New"/>
              </w:rPr>
            </w:pPr>
            <w:r w:rsidRPr="002A2938">
              <w:rPr>
                <w:rFonts w:ascii="Courier New" w:hAnsi="Courier New" w:cs="Courier New"/>
              </w:rPr>
              <w:t>-</w:t>
            </w:r>
          </w:p>
        </w:tc>
        <w:tc>
          <w:tcPr>
            <w:tcW w:w="1881" w:type="dxa"/>
            <w:tcBorders>
              <w:top w:val="single" w:sz="4" w:space="0" w:color="auto"/>
              <w:left w:val="single" w:sz="4" w:space="0" w:color="auto"/>
              <w:bottom w:val="single" w:sz="4" w:space="0" w:color="auto"/>
              <w:right w:val="single" w:sz="4" w:space="0" w:color="auto"/>
            </w:tcBorders>
            <w:noWrap/>
            <w:hideMark/>
          </w:tcPr>
          <w:p w14:paraId="68E4C5BD" w14:textId="77777777" w:rsidR="0012749B" w:rsidRPr="002A2938" w:rsidRDefault="0012749B" w:rsidP="00521E1B">
            <w:pPr>
              <w:pStyle w:val="TABLE-cell"/>
              <w:keepNext/>
              <w:rPr>
                <w:rFonts w:ascii="Courier New" w:hAnsi="Courier New" w:cs="Courier New"/>
              </w:rPr>
            </w:pPr>
            <w:r w:rsidRPr="002A2938">
              <w:rPr>
                <w:rFonts w:ascii="Courier New" w:hAnsi="Courier New" w:cs="Courier New"/>
              </w:rPr>
              <w:t>-</w:t>
            </w:r>
          </w:p>
        </w:tc>
        <w:tc>
          <w:tcPr>
            <w:tcW w:w="879" w:type="dxa"/>
            <w:tcBorders>
              <w:top w:val="single" w:sz="4" w:space="0" w:color="auto"/>
              <w:left w:val="single" w:sz="4" w:space="0" w:color="auto"/>
              <w:bottom w:val="single" w:sz="4" w:space="0" w:color="auto"/>
              <w:right w:val="single" w:sz="4" w:space="0" w:color="auto"/>
            </w:tcBorders>
            <w:noWrap/>
            <w:hideMark/>
          </w:tcPr>
          <w:p w14:paraId="2B82C020" w14:textId="77777777" w:rsidR="0012749B" w:rsidRPr="002A2938" w:rsidRDefault="0012749B" w:rsidP="00521E1B">
            <w:pPr>
              <w:pStyle w:val="TABLE-cell"/>
              <w:keepNext/>
              <w:jc w:val="center"/>
              <w:rPr>
                <w:rFonts w:ascii="Courier New" w:hAnsi="Courier New" w:cs="Courier New"/>
              </w:rPr>
            </w:pPr>
            <w:r w:rsidRPr="002A2938">
              <w:rPr>
                <w:rFonts w:ascii="Courier New" w:hAnsi="Courier New" w:cs="Courier New"/>
              </w:rPr>
              <w:t>-</w:t>
            </w:r>
          </w:p>
        </w:tc>
        <w:tc>
          <w:tcPr>
            <w:tcW w:w="1476" w:type="dxa"/>
            <w:tcBorders>
              <w:top w:val="single" w:sz="4" w:space="0" w:color="auto"/>
              <w:left w:val="single" w:sz="4" w:space="0" w:color="auto"/>
              <w:bottom w:val="single" w:sz="4" w:space="0" w:color="auto"/>
              <w:right w:val="single" w:sz="4" w:space="0" w:color="auto"/>
            </w:tcBorders>
            <w:hideMark/>
          </w:tcPr>
          <w:p w14:paraId="521144A5" w14:textId="77777777" w:rsidR="0012749B" w:rsidRPr="002A2938" w:rsidRDefault="0012749B" w:rsidP="00521E1B">
            <w:pPr>
              <w:pStyle w:val="TABLE-cell"/>
              <w:keepNext/>
              <w:jc w:val="center"/>
              <w:rPr>
                <w:rFonts w:ascii="Courier New" w:hAnsi="Courier New" w:cs="Courier New"/>
              </w:rPr>
            </w:pPr>
            <w:r w:rsidRPr="002A2938">
              <w:rPr>
                <w:rFonts w:ascii="Courier New" w:hAnsi="Courier New" w:cs="Courier New"/>
              </w:rPr>
              <w:t>&lt;otherName&gt;</w:t>
            </w:r>
          </w:p>
        </w:tc>
        <w:tc>
          <w:tcPr>
            <w:tcW w:w="1477" w:type="dxa"/>
            <w:tcBorders>
              <w:top w:val="single" w:sz="4" w:space="0" w:color="auto"/>
              <w:left w:val="single" w:sz="4" w:space="0" w:color="auto"/>
              <w:bottom w:val="single" w:sz="4" w:space="0" w:color="auto"/>
              <w:right w:val="single" w:sz="4" w:space="0" w:color="auto"/>
            </w:tcBorders>
            <w:hideMark/>
          </w:tcPr>
          <w:p w14:paraId="7B83508B" w14:textId="77777777" w:rsidR="0012749B" w:rsidRPr="002A2938" w:rsidRDefault="0012749B" w:rsidP="00521E1B">
            <w:pPr>
              <w:pStyle w:val="TABLE-cell"/>
              <w:keepNext/>
              <w:jc w:val="center"/>
              <w:rPr>
                <w:rFonts w:ascii="Courier New" w:hAnsi="Courier New" w:cs="Courier New"/>
              </w:rPr>
            </w:pPr>
            <w:r w:rsidRPr="002A2938">
              <w:rPr>
                <w:rFonts w:ascii="Courier New" w:hAnsi="Courier New" w:cs="Courier New"/>
              </w:rPr>
              <w:t>&lt;otherName&gt;</w:t>
            </w:r>
          </w:p>
        </w:tc>
      </w:tr>
      <w:tr w:rsidR="0012749B" w:rsidRPr="002A2938" w14:paraId="5B8D6A2D" w14:textId="77777777" w:rsidTr="002A2938">
        <w:trPr>
          <w:cantSplit/>
          <w:jc w:val="center"/>
        </w:trPr>
        <w:tc>
          <w:tcPr>
            <w:tcW w:w="9070" w:type="dxa"/>
            <w:gridSpan w:val="6"/>
            <w:tcBorders>
              <w:top w:val="single" w:sz="4" w:space="0" w:color="auto"/>
              <w:left w:val="single" w:sz="4" w:space="0" w:color="auto"/>
              <w:bottom w:val="single" w:sz="4" w:space="0" w:color="auto"/>
              <w:right w:val="single" w:sz="4" w:space="0" w:color="auto"/>
            </w:tcBorders>
            <w:noWrap/>
            <w:hideMark/>
          </w:tcPr>
          <w:p w14:paraId="184CF631" w14:textId="77777777" w:rsidR="0012749B" w:rsidRPr="002A2938" w:rsidRDefault="0012749B" w:rsidP="00521E1B">
            <w:pPr>
              <w:pStyle w:val="NOTE"/>
              <w:keepNext/>
            </w:pPr>
            <w:r w:rsidRPr="002A2938">
              <w:t>NOTE</w:t>
            </w:r>
            <w:r w:rsidR="00B67C8A" w:rsidRPr="002A2938">
              <w:t> </w:t>
            </w:r>
            <w:r w:rsidRPr="002A2938">
              <w:t>Values within the less-than – greater-than signs “&lt; &gt;” are to be assigned by the PKI or the CA as applicable.</w:t>
            </w:r>
          </w:p>
        </w:tc>
      </w:tr>
    </w:tbl>
    <w:p w14:paraId="5B2F18E9" w14:textId="77777777" w:rsidR="002A2938" w:rsidRDefault="002A2938"/>
    <w:p w14:paraId="38DB974F" w14:textId="77777777" w:rsidR="0012749B" w:rsidRPr="002A2938" w:rsidRDefault="0012749B" w:rsidP="00176E93">
      <w:pPr>
        <w:pStyle w:val="Heading5"/>
      </w:pPr>
      <w:bookmarkStart w:id="2545" w:name="_Toc392501295"/>
      <w:bookmarkStart w:id="2546" w:name="_Toc386027450"/>
      <w:bookmarkStart w:id="2547" w:name="_Ref380665101"/>
      <w:bookmarkStart w:id="2548" w:name="_Toc378104340"/>
      <w:bookmarkStart w:id="2549" w:name="_Toc339091223"/>
      <w:bookmarkStart w:id="2550" w:name="_Toc437856490"/>
      <w:bookmarkStart w:id="2551" w:name="_Ref325040780"/>
      <w:r w:rsidRPr="002A2938">
        <w:t>IssuerAltName</w:t>
      </w:r>
      <w:bookmarkEnd w:id="2545"/>
      <w:bookmarkEnd w:id="2546"/>
      <w:bookmarkEnd w:id="2547"/>
      <w:bookmarkEnd w:id="2548"/>
      <w:bookmarkEnd w:id="2549"/>
      <w:bookmarkEnd w:id="2550"/>
      <w:r w:rsidRPr="002A2938">
        <w:fldChar w:fldCharType="begin"/>
      </w:r>
      <w:r w:rsidRPr="002A2938">
        <w:instrText xml:space="preserve"> XE " Certificate extension, IssuerAltName" </w:instrText>
      </w:r>
      <w:r w:rsidRPr="002A2938">
        <w:fldChar w:fldCharType="end"/>
      </w:r>
    </w:p>
    <w:p w14:paraId="5B48846B" w14:textId="77777777" w:rsidR="0012749B" w:rsidRPr="002A2938" w:rsidRDefault="0012749B" w:rsidP="00521922">
      <w:pPr>
        <w:pStyle w:val="ListBullet"/>
      </w:pPr>
      <w:r w:rsidRPr="002A2938">
        <w:t>Extension-ID (OID): 2.5.29.18;</w:t>
      </w:r>
    </w:p>
    <w:p w14:paraId="080CEB18" w14:textId="77777777" w:rsidR="0012749B" w:rsidRPr="002A2938" w:rsidRDefault="0012749B" w:rsidP="00521922">
      <w:pPr>
        <w:pStyle w:val="ListBullet"/>
      </w:pPr>
      <w:r w:rsidRPr="002A2938">
        <w:t>Critical: FALSE;</w:t>
      </w:r>
    </w:p>
    <w:p w14:paraId="72A3B29C" w14:textId="77777777" w:rsidR="0012749B" w:rsidRPr="002A2938" w:rsidRDefault="0012749B" w:rsidP="00521922">
      <w:pPr>
        <w:pStyle w:val="ListBullet"/>
      </w:pPr>
      <w:r w:rsidRPr="002A2938">
        <w:t>Description: this extension is used to associate Internet style identities with the certificate issuer. For details see</w:t>
      </w:r>
      <w:r w:rsidR="00BA3136" w:rsidRPr="002A2938">
        <w:t xml:space="preserve"> </w:t>
      </w:r>
      <w:r w:rsidR="00BA3136" w:rsidRPr="002A2938">
        <w:fldChar w:fldCharType="begin" w:fldLock="1"/>
      </w:r>
      <w:r w:rsidR="00BA3136" w:rsidRPr="002A2938">
        <w:instrText xml:space="preserve"> REF RFC5280 \h </w:instrText>
      </w:r>
      <w:r w:rsidR="002A2938">
        <w:instrText xml:space="preserve"> \* MERGEFORMAT </w:instrText>
      </w:r>
      <w:r w:rsidR="00BA3136" w:rsidRPr="002A2938">
        <w:fldChar w:fldCharType="separate"/>
      </w:r>
      <w:r w:rsidR="00811F07" w:rsidRPr="002A2938">
        <w:rPr>
          <w:iCs/>
        </w:rPr>
        <w:t>RFC 5280</w:t>
      </w:r>
      <w:r w:rsidR="00BA3136" w:rsidRPr="002A2938">
        <w:fldChar w:fldCharType="end"/>
      </w:r>
      <w:r w:rsidR="003D7B84" w:rsidRPr="002A2938">
        <w:t>,</w:t>
      </w:r>
      <w:r w:rsidRPr="002A2938">
        <w:t xml:space="preserve"> 4.2.1.7;</w:t>
      </w:r>
    </w:p>
    <w:p w14:paraId="0D080209" w14:textId="77777777" w:rsidR="0012749B" w:rsidRPr="002A2938" w:rsidRDefault="0012749B" w:rsidP="00521922">
      <w:pPr>
        <w:pStyle w:val="ListBullet"/>
      </w:pPr>
      <w:r w:rsidRPr="002A2938">
        <w:t xml:space="preserve">Value: See </w:t>
      </w:r>
      <w:r w:rsidRPr="002A2938">
        <w:fldChar w:fldCharType="begin" w:fldLock="1"/>
      </w:r>
      <w:r w:rsidRPr="002A2938">
        <w:instrText xml:space="preserve"> REF _Ref339098085 \h  \* MERGEFORMAT </w:instrText>
      </w:r>
      <w:r w:rsidRPr="002A2938">
        <w:fldChar w:fldCharType="separate"/>
      </w:r>
      <w:r w:rsidR="00811F07" w:rsidRPr="002A2938">
        <w:t>Table 21</w:t>
      </w:r>
      <w:r w:rsidRPr="002A2938">
        <w:fldChar w:fldCharType="end"/>
      </w:r>
      <w:r w:rsidRPr="002A2938">
        <w:t>.</w:t>
      </w:r>
    </w:p>
    <w:p w14:paraId="0742D463" w14:textId="1AA9B990" w:rsidR="0012749B" w:rsidRPr="002A2938" w:rsidRDefault="0012749B" w:rsidP="0012749B">
      <w:pPr>
        <w:pStyle w:val="TABLE-title"/>
      </w:pPr>
      <w:bookmarkStart w:id="2552" w:name="_Ref339098085"/>
      <w:bookmarkStart w:id="2553" w:name="_Toc339092098"/>
      <w:bookmarkStart w:id="2554" w:name="_Toc339091671"/>
      <w:bookmarkStart w:id="2555" w:name="_Toc339091579"/>
      <w:bookmarkStart w:id="2556" w:name="_Toc339091486"/>
      <w:bookmarkStart w:id="2557" w:name="_Toc392501890"/>
      <w:bookmarkStart w:id="2558" w:name="_Toc386035080"/>
      <w:bookmarkStart w:id="2559" w:name="_Toc373340426"/>
      <w:bookmarkStart w:id="2560" w:name="_Toc342993533"/>
      <w:bookmarkStart w:id="2561" w:name="_Ref339098082"/>
      <w:bookmarkStart w:id="2562" w:name="_Toc437856752"/>
      <w:bookmarkStart w:id="2563" w:name="_Toc97127463"/>
      <w:r w:rsidRPr="002A2938">
        <w:t xml:space="preserve">Table </w:t>
      </w:r>
      <w:fldSimple w:instr=" SEQ Table \* ARABIC ">
        <w:r w:rsidR="00DC4BE9">
          <w:rPr>
            <w:noProof/>
          </w:rPr>
          <w:t>21</w:t>
        </w:r>
      </w:fldSimple>
      <w:bookmarkEnd w:id="2552"/>
      <w:r w:rsidRPr="002A2938">
        <w:t xml:space="preserve"> – </w:t>
      </w:r>
      <w:bookmarkEnd w:id="2553"/>
      <w:bookmarkEnd w:id="2554"/>
      <w:bookmarkEnd w:id="2555"/>
      <w:bookmarkEnd w:id="2556"/>
      <w:r w:rsidRPr="002A2938">
        <w:t>Issuer Alternative Name values</w:t>
      </w:r>
      <w:bookmarkEnd w:id="2557"/>
      <w:bookmarkEnd w:id="2558"/>
      <w:bookmarkEnd w:id="2559"/>
      <w:bookmarkEnd w:id="2560"/>
      <w:bookmarkEnd w:id="2561"/>
      <w:bookmarkEnd w:id="2562"/>
      <w:bookmarkEnd w:id="2563"/>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4"/>
        <w:gridCol w:w="1654"/>
        <w:gridCol w:w="1655"/>
        <w:gridCol w:w="1152"/>
        <w:gridCol w:w="1487"/>
        <w:gridCol w:w="1488"/>
      </w:tblGrid>
      <w:tr w:rsidR="0012749B" w:rsidRPr="002A2938" w14:paraId="61645C14" w14:textId="77777777" w:rsidTr="002A2938">
        <w:trPr>
          <w:cantSplit/>
          <w:jc w:val="center"/>
        </w:trPr>
        <w:tc>
          <w:tcPr>
            <w:tcW w:w="16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9DA8786" w14:textId="77777777" w:rsidR="0012749B" w:rsidRPr="002A2938" w:rsidRDefault="0012749B" w:rsidP="00521E1B">
            <w:pPr>
              <w:pStyle w:val="TABLE-col-heading"/>
            </w:pPr>
            <w:r w:rsidRPr="002A2938">
              <w:t>Certificate</w:t>
            </w:r>
          </w:p>
        </w:tc>
        <w:tc>
          <w:tcPr>
            <w:tcW w:w="1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F8DE3F1" w14:textId="77777777" w:rsidR="0012749B" w:rsidRPr="002A2938" w:rsidRDefault="0012749B" w:rsidP="00521E1B">
            <w:pPr>
              <w:pStyle w:val="TABLE-col-heading"/>
            </w:pPr>
            <w:r w:rsidRPr="002A2938">
              <w:rPr>
                <w:rFonts w:ascii="Times New Roman" w:hAnsi="Times New Roman" w:cs="Times New Roman"/>
                <w:b w:val="0"/>
                <w:i/>
              </w:rPr>
              <w:t>C(Root)</w:t>
            </w:r>
          </w:p>
        </w:tc>
        <w:tc>
          <w:tcPr>
            <w:tcW w:w="16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6E5A3C" w14:textId="77777777" w:rsidR="0012749B" w:rsidRPr="002A2938" w:rsidRDefault="0012749B" w:rsidP="00521E1B">
            <w:pPr>
              <w:pStyle w:val="TABLE-col-heading"/>
            </w:pPr>
            <w:r w:rsidRPr="002A2938">
              <w:rPr>
                <w:rFonts w:ascii="Times New Roman" w:hAnsi="Times New Roman" w:cs="Times New Roman"/>
                <w:b w:val="0"/>
                <w:i/>
              </w:rPr>
              <w:t>C(Sub-CA)</w:t>
            </w:r>
          </w:p>
        </w:tc>
        <w:tc>
          <w:tcPr>
            <w:tcW w:w="11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8886CA" w14:textId="77777777" w:rsidR="0012749B" w:rsidRPr="002A2938" w:rsidRDefault="0012749B" w:rsidP="00521E1B">
            <w:pPr>
              <w:pStyle w:val="TABLE-col-heading"/>
            </w:pPr>
            <w:r w:rsidRPr="002A2938">
              <w:rPr>
                <w:rFonts w:ascii="Times New Roman" w:hAnsi="Times New Roman" w:cs="Times New Roman"/>
                <w:b w:val="0"/>
                <w:i/>
              </w:rPr>
              <w:t>C(TLS)</w:t>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DA7C8CD" w14:textId="77777777" w:rsidR="0012749B" w:rsidRPr="002A2938" w:rsidRDefault="0012749B" w:rsidP="00521E1B">
            <w:pPr>
              <w:pStyle w:val="TABLE-col-heading"/>
            </w:pPr>
            <w:r w:rsidRPr="002A2938">
              <w:rPr>
                <w:rFonts w:ascii="Times New Roman" w:hAnsi="Times New Roman" w:cs="Times New Roman"/>
                <w:b w:val="0"/>
                <w:i/>
              </w:rPr>
              <w:t>C</w:t>
            </w:r>
            <w:r w:rsidRPr="002A2938">
              <w:rPr>
                <w:rFonts w:ascii="Times New Roman" w:hAnsi="Times New Roman" w:cs="Times New Roman"/>
                <w:b w:val="0"/>
                <w:i/>
              </w:rPr>
              <w:br/>
              <w:t>(KeyAgree)</w:t>
            </w:r>
          </w:p>
        </w:tc>
        <w:tc>
          <w:tcPr>
            <w:tcW w:w="148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CF3D03" w14:textId="77777777" w:rsidR="0012749B" w:rsidRPr="002A2938" w:rsidRDefault="0012749B" w:rsidP="00521E1B">
            <w:pPr>
              <w:pStyle w:val="TABLE-col-heading"/>
            </w:pPr>
            <w:r w:rsidRPr="002A2938">
              <w:rPr>
                <w:rFonts w:ascii="Times New Roman" w:hAnsi="Times New Roman" w:cs="Times New Roman"/>
                <w:b w:val="0"/>
                <w:i/>
              </w:rPr>
              <w:t>C</w:t>
            </w:r>
            <w:r w:rsidRPr="002A2938">
              <w:rPr>
                <w:rFonts w:ascii="Times New Roman" w:hAnsi="Times New Roman" w:cs="Times New Roman"/>
                <w:b w:val="0"/>
                <w:i/>
              </w:rPr>
              <w:br/>
              <w:t>(dataSign)</w:t>
            </w:r>
          </w:p>
        </w:tc>
      </w:tr>
      <w:tr w:rsidR="0012749B" w:rsidRPr="002A2938" w14:paraId="47BE91A9" w14:textId="77777777" w:rsidTr="002A2938">
        <w:trPr>
          <w:cantSplit/>
          <w:jc w:val="center"/>
        </w:trPr>
        <w:tc>
          <w:tcPr>
            <w:tcW w:w="1634" w:type="dxa"/>
            <w:tcBorders>
              <w:top w:val="single" w:sz="4" w:space="0" w:color="auto"/>
              <w:left w:val="single" w:sz="4" w:space="0" w:color="auto"/>
              <w:bottom w:val="single" w:sz="4" w:space="0" w:color="auto"/>
              <w:right w:val="single" w:sz="4" w:space="0" w:color="auto"/>
            </w:tcBorders>
            <w:noWrap/>
            <w:hideMark/>
          </w:tcPr>
          <w:p w14:paraId="622D49C0" w14:textId="77777777" w:rsidR="0012749B" w:rsidRPr="002A2938" w:rsidRDefault="0012749B" w:rsidP="00521E1B">
            <w:pPr>
              <w:pStyle w:val="TABLE-cell"/>
              <w:keepNext/>
            </w:pPr>
            <w:r w:rsidRPr="002A2938">
              <w:t>rfc822Name</w:t>
            </w:r>
          </w:p>
        </w:tc>
        <w:tc>
          <w:tcPr>
            <w:tcW w:w="1654" w:type="dxa"/>
            <w:tcBorders>
              <w:top w:val="single" w:sz="4" w:space="0" w:color="auto"/>
              <w:left w:val="single" w:sz="4" w:space="0" w:color="auto"/>
              <w:bottom w:val="single" w:sz="4" w:space="0" w:color="auto"/>
              <w:right w:val="single" w:sz="4" w:space="0" w:color="auto"/>
            </w:tcBorders>
            <w:noWrap/>
            <w:hideMark/>
          </w:tcPr>
          <w:p w14:paraId="7E732675" w14:textId="77777777" w:rsidR="0012749B" w:rsidRPr="002A2938" w:rsidRDefault="0012749B" w:rsidP="00521E1B">
            <w:pPr>
              <w:pStyle w:val="TABLE-cell"/>
              <w:keepNext/>
            </w:pPr>
            <w:r w:rsidRPr="002A2938">
              <w:t>&lt;E-Mail Address&gt;</w:t>
            </w:r>
          </w:p>
        </w:tc>
        <w:tc>
          <w:tcPr>
            <w:tcW w:w="1655" w:type="dxa"/>
            <w:tcBorders>
              <w:top w:val="single" w:sz="4" w:space="0" w:color="auto"/>
              <w:left w:val="single" w:sz="4" w:space="0" w:color="auto"/>
              <w:bottom w:val="single" w:sz="4" w:space="0" w:color="auto"/>
              <w:right w:val="single" w:sz="4" w:space="0" w:color="auto"/>
            </w:tcBorders>
            <w:noWrap/>
            <w:hideMark/>
          </w:tcPr>
          <w:p w14:paraId="2297634C" w14:textId="77777777" w:rsidR="0012749B" w:rsidRPr="002A2938" w:rsidRDefault="0012749B" w:rsidP="00521E1B">
            <w:pPr>
              <w:pStyle w:val="TABLE-cell"/>
              <w:keepNext/>
            </w:pPr>
            <w:r w:rsidRPr="002A2938">
              <w:t>&lt;E-Mail Address&gt;</w:t>
            </w:r>
          </w:p>
        </w:tc>
        <w:tc>
          <w:tcPr>
            <w:tcW w:w="1152" w:type="dxa"/>
            <w:tcBorders>
              <w:top w:val="single" w:sz="4" w:space="0" w:color="auto"/>
              <w:left w:val="single" w:sz="4" w:space="0" w:color="auto"/>
              <w:bottom w:val="single" w:sz="4" w:space="0" w:color="auto"/>
              <w:right w:val="single" w:sz="4" w:space="0" w:color="auto"/>
            </w:tcBorders>
            <w:noWrap/>
            <w:hideMark/>
          </w:tcPr>
          <w:p w14:paraId="24C919C7" w14:textId="77777777" w:rsidR="0012749B" w:rsidRPr="002A2938" w:rsidRDefault="0012749B" w:rsidP="00521E1B">
            <w:pPr>
              <w:pStyle w:val="TABLE-cell"/>
              <w:keepNext/>
              <w:jc w:val="center"/>
            </w:pPr>
            <w:r w:rsidRPr="002A2938">
              <w:t>–</w:t>
            </w:r>
          </w:p>
        </w:tc>
        <w:tc>
          <w:tcPr>
            <w:tcW w:w="1487" w:type="dxa"/>
            <w:tcBorders>
              <w:top w:val="single" w:sz="4" w:space="0" w:color="auto"/>
              <w:left w:val="single" w:sz="4" w:space="0" w:color="auto"/>
              <w:bottom w:val="single" w:sz="4" w:space="0" w:color="auto"/>
              <w:right w:val="single" w:sz="4" w:space="0" w:color="auto"/>
            </w:tcBorders>
            <w:hideMark/>
          </w:tcPr>
          <w:p w14:paraId="51EE9F7D" w14:textId="77777777" w:rsidR="0012749B" w:rsidRPr="002A2938" w:rsidRDefault="0012749B" w:rsidP="00521E1B">
            <w:pPr>
              <w:pStyle w:val="TABLE-cell"/>
              <w:keepNext/>
              <w:jc w:val="center"/>
            </w:pPr>
            <w:r w:rsidRPr="002A2938">
              <w:t>–</w:t>
            </w:r>
          </w:p>
        </w:tc>
        <w:tc>
          <w:tcPr>
            <w:tcW w:w="1488" w:type="dxa"/>
            <w:tcBorders>
              <w:top w:val="single" w:sz="4" w:space="0" w:color="auto"/>
              <w:left w:val="single" w:sz="4" w:space="0" w:color="auto"/>
              <w:bottom w:val="single" w:sz="4" w:space="0" w:color="auto"/>
              <w:right w:val="single" w:sz="4" w:space="0" w:color="auto"/>
            </w:tcBorders>
            <w:hideMark/>
          </w:tcPr>
          <w:p w14:paraId="4A696117" w14:textId="77777777" w:rsidR="0012749B" w:rsidRPr="002A2938" w:rsidRDefault="0012749B" w:rsidP="00521E1B">
            <w:pPr>
              <w:pStyle w:val="TABLE-cell"/>
              <w:keepNext/>
              <w:jc w:val="center"/>
            </w:pPr>
            <w:r w:rsidRPr="002A2938">
              <w:t>–</w:t>
            </w:r>
          </w:p>
        </w:tc>
      </w:tr>
      <w:tr w:rsidR="0012749B" w:rsidRPr="002A2938" w14:paraId="2FA1B37D" w14:textId="77777777" w:rsidTr="002A2938">
        <w:trPr>
          <w:cantSplit/>
          <w:jc w:val="center"/>
        </w:trPr>
        <w:tc>
          <w:tcPr>
            <w:tcW w:w="1634" w:type="dxa"/>
            <w:tcBorders>
              <w:top w:val="single" w:sz="4" w:space="0" w:color="auto"/>
              <w:left w:val="single" w:sz="4" w:space="0" w:color="auto"/>
              <w:bottom w:val="single" w:sz="4" w:space="0" w:color="auto"/>
              <w:right w:val="single" w:sz="4" w:space="0" w:color="auto"/>
            </w:tcBorders>
            <w:noWrap/>
            <w:hideMark/>
          </w:tcPr>
          <w:p w14:paraId="74E6E638" w14:textId="77777777" w:rsidR="0012749B" w:rsidRPr="002A2938" w:rsidRDefault="0012749B" w:rsidP="00521E1B">
            <w:pPr>
              <w:pStyle w:val="TABLE-cell"/>
              <w:keepNext/>
            </w:pPr>
            <w:r w:rsidRPr="002A2938">
              <w:t>URI</w:t>
            </w:r>
          </w:p>
        </w:tc>
        <w:tc>
          <w:tcPr>
            <w:tcW w:w="1654" w:type="dxa"/>
            <w:tcBorders>
              <w:top w:val="single" w:sz="4" w:space="0" w:color="auto"/>
              <w:left w:val="single" w:sz="4" w:space="0" w:color="auto"/>
              <w:bottom w:val="single" w:sz="4" w:space="0" w:color="auto"/>
              <w:right w:val="single" w:sz="4" w:space="0" w:color="auto"/>
            </w:tcBorders>
            <w:noWrap/>
            <w:hideMark/>
          </w:tcPr>
          <w:p w14:paraId="591AECC6" w14:textId="77777777" w:rsidR="0012749B" w:rsidRPr="002A2938" w:rsidRDefault="0012749B" w:rsidP="00521E1B">
            <w:pPr>
              <w:pStyle w:val="TABLE-cell"/>
              <w:keepNext/>
            </w:pPr>
            <w:r w:rsidRPr="002A2938">
              <w:t>&lt;Web site&gt;</w:t>
            </w:r>
          </w:p>
        </w:tc>
        <w:tc>
          <w:tcPr>
            <w:tcW w:w="1655" w:type="dxa"/>
            <w:tcBorders>
              <w:top w:val="single" w:sz="4" w:space="0" w:color="auto"/>
              <w:left w:val="single" w:sz="4" w:space="0" w:color="auto"/>
              <w:bottom w:val="single" w:sz="4" w:space="0" w:color="auto"/>
              <w:right w:val="single" w:sz="4" w:space="0" w:color="auto"/>
            </w:tcBorders>
            <w:noWrap/>
            <w:hideMark/>
          </w:tcPr>
          <w:p w14:paraId="78FA60A3" w14:textId="77777777" w:rsidR="0012749B" w:rsidRPr="002A2938" w:rsidRDefault="0012749B" w:rsidP="00521E1B">
            <w:pPr>
              <w:pStyle w:val="TABLE-cell"/>
              <w:keepNext/>
            </w:pPr>
            <w:r w:rsidRPr="002A2938">
              <w:t>&lt;Web site&gt;</w:t>
            </w:r>
          </w:p>
        </w:tc>
        <w:tc>
          <w:tcPr>
            <w:tcW w:w="1152" w:type="dxa"/>
            <w:tcBorders>
              <w:top w:val="single" w:sz="4" w:space="0" w:color="auto"/>
              <w:left w:val="single" w:sz="4" w:space="0" w:color="auto"/>
              <w:bottom w:val="single" w:sz="4" w:space="0" w:color="auto"/>
              <w:right w:val="single" w:sz="4" w:space="0" w:color="auto"/>
            </w:tcBorders>
            <w:noWrap/>
            <w:hideMark/>
          </w:tcPr>
          <w:p w14:paraId="385A3EF5" w14:textId="77777777" w:rsidR="0012749B" w:rsidRPr="002A2938" w:rsidRDefault="0012749B" w:rsidP="00521E1B">
            <w:pPr>
              <w:pStyle w:val="TABLE-cell"/>
              <w:keepNext/>
              <w:jc w:val="center"/>
            </w:pPr>
            <w:r w:rsidRPr="002A2938">
              <w:t>–</w:t>
            </w:r>
          </w:p>
        </w:tc>
        <w:tc>
          <w:tcPr>
            <w:tcW w:w="1487" w:type="dxa"/>
            <w:tcBorders>
              <w:top w:val="single" w:sz="4" w:space="0" w:color="auto"/>
              <w:left w:val="single" w:sz="4" w:space="0" w:color="auto"/>
              <w:bottom w:val="single" w:sz="4" w:space="0" w:color="auto"/>
              <w:right w:val="single" w:sz="4" w:space="0" w:color="auto"/>
            </w:tcBorders>
            <w:hideMark/>
          </w:tcPr>
          <w:p w14:paraId="792E0CA6" w14:textId="77777777" w:rsidR="0012749B" w:rsidRPr="002A2938" w:rsidRDefault="0012749B" w:rsidP="00521E1B">
            <w:pPr>
              <w:pStyle w:val="TABLE-cell"/>
              <w:keepNext/>
              <w:jc w:val="center"/>
            </w:pPr>
            <w:r w:rsidRPr="002A2938">
              <w:t>–</w:t>
            </w:r>
          </w:p>
        </w:tc>
        <w:tc>
          <w:tcPr>
            <w:tcW w:w="1488" w:type="dxa"/>
            <w:tcBorders>
              <w:top w:val="single" w:sz="4" w:space="0" w:color="auto"/>
              <w:left w:val="single" w:sz="4" w:space="0" w:color="auto"/>
              <w:bottom w:val="single" w:sz="4" w:space="0" w:color="auto"/>
              <w:right w:val="single" w:sz="4" w:space="0" w:color="auto"/>
            </w:tcBorders>
            <w:hideMark/>
          </w:tcPr>
          <w:p w14:paraId="76A83FBA" w14:textId="77777777" w:rsidR="0012749B" w:rsidRPr="002A2938" w:rsidRDefault="0012749B" w:rsidP="00521E1B">
            <w:pPr>
              <w:pStyle w:val="TABLE-cell"/>
              <w:keepNext/>
              <w:jc w:val="center"/>
            </w:pPr>
            <w:r w:rsidRPr="002A2938">
              <w:t>–</w:t>
            </w:r>
          </w:p>
        </w:tc>
      </w:tr>
      <w:tr w:rsidR="0012749B" w:rsidRPr="002A2938" w14:paraId="78432682" w14:textId="77777777" w:rsidTr="002A2938">
        <w:trPr>
          <w:cantSplit/>
          <w:jc w:val="center"/>
        </w:trPr>
        <w:tc>
          <w:tcPr>
            <w:tcW w:w="9070" w:type="dxa"/>
            <w:gridSpan w:val="6"/>
            <w:tcBorders>
              <w:top w:val="single" w:sz="4" w:space="0" w:color="auto"/>
              <w:left w:val="single" w:sz="4" w:space="0" w:color="auto"/>
              <w:bottom w:val="single" w:sz="4" w:space="0" w:color="auto"/>
              <w:right w:val="single" w:sz="4" w:space="0" w:color="auto"/>
            </w:tcBorders>
            <w:noWrap/>
            <w:hideMark/>
          </w:tcPr>
          <w:p w14:paraId="696F920F" w14:textId="77777777" w:rsidR="0012749B" w:rsidRPr="002A2938" w:rsidRDefault="0012749B" w:rsidP="00521E1B">
            <w:pPr>
              <w:pStyle w:val="NOTE"/>
              <w:keepNext/>
            </w:pPr>
            <w:r w:rsidRPr="002A2938">
              <w:t>NOTE</w:t>
            </w:r>
            <w:r w:rsidR="00B67C8A" w:rsidRPr="002A2938">
              <w:t> </w:t>
            </w:r>
            <w:r w:rsidRPr="002A2938">
              <w:t>Values within the less-than – greater-than signs “&lt; &gt;” are to be assigned by the PKI or the CA as applicable.</w:t>
            </w:r>
          </w:p>
        </w:tc>
      </w:tr>
    </w:tbl>
    <w:p w14:paraId="432939FE" w14:textId="77777777" w:rsidR="002A2938" w:rsidRDefault="002A2938"/>
    <w:p w14:paraId="1FA2AD5A" w14:textId="77777777" w:rsidR="0012749B" w:rsidRPr="002A2938" w:rsidRDefault="0012749B" w:rsidP="00176E93">
      <w:pPr>
        <w:pStyle w:val="Heading5"/>
      </w:pPr>
      <w:bookmarkStart w:id="2564" w:name="_Toc392501296"/>
      <w:bookmarkStart w:id="2565" w:name="_Toc386027451"/>
      <w:bookmarkStart w:id="2566" w:name="_Ref380665110"/>
      <w:bookmarkStart w:id="2567" w:name="_Toc378104341"/>
      <w:bookmarkStart w:id="2568" w:name="_Ref342555520"/>
      <w:bookmarkStart w:id="2569" w:name="_Toc339091224"/>
      <w:bookmarkStart w:id="2570" w:name="_Toc437856491"/>
      <w:r w:rsidRPr="002A2938">
        <w:t>Basic constraints</w:t>
      </w:r>
      <w:bookmarkEnd w:id="2551"/>
      <w:bookmarkEnd w:id="2564"/>
      <w:bookmarkEnd w:id="2565"/>
      <w:bookmarkEnd w:id="2566"/>
      <w:bookmarkEnd w:id="2567"/>
      <w:bookmarkEnd w:id="2568"/>
      <w:bookmarkEnd w:id="2569"/>
      <w:bookmarkEnd w:id="2570"/>
      <w:r w:rsidRPr="002A2938">
        <w:fldChar w:fldCharType="begin"/>
      </w:r>
      <w:r w:rsidRPr="002A2938">
        <w:instrText xml:space="preserve"> XE " Certificate extension, Basic constraints" </w:instrText>
      </w:r>
      <w:r w:rsidRPr="002A2938">
        <w:fldChar w:fldCharType="end"/>
      </w:r>
    </w:p>
    <w:p w14:paraId="3EE114A3" w14:textId="77777777" w:rsidR="0012749B" w:rsidRPr="002A2938" w:rsidRDefault="0012749B" w:rsidP="00521922">
      <w:pPr>
        <w:pStyle w:val="ListBullet"/>
      </w:pPr>
      <w:r w:rsidRPr="002A2938">
        <w:t>Extension-ID (OID): 2.5.29.19;</w:t>
      </w:r>
    </w:p>
    <w:p w14:paraId="5BE17ADE" w14:textId="77777777" w:rsidR="0012749B" w:rsidRPr="002A2938" w:rsidRDefault="0012749B" w:rsidP="00521922">
      <w:pPr>
        <w:pStyle w:val="ListBullet"/>
      </w:pPr>
      <w:r w:rsidRPr="002A2938">
        <w:t>Critical: TRUE;</w:t>
      </w:r>
    </w:p>
    <w:p w14:paraId="743385B0" w14:textId="77777777" w:rsidR="0012749B" w:rsidRPr="002A2938" w:rsidRDefault="0012749B" w:rsidP="00521922">
      <w:pPr>
        <w:pStyle w:val="ListBullet"/>
      </w:pPr>
      <w:r w:rsidRPr="002A2938">
        <w:t>Description: the basic constraints extension identifies whether the subject of the certificate is a CA and the maximum depth of valid certification paths tha</w:t>
      </w:r>
      <w:r w:rsidR="003D7B84" w:rsidRPr="002A2938">
        <w:t xml:space="preserve">t include this certificate. See </w:t>
      </w:r>
      <w:r w:rsidR="003D7B84" w:rsidRPr="002A2938">
        <w:fldChar w:fldCharType="begin" w:fldLock="1"/>
      </w:r>
      <w:r w:rsidR="003D7B84" w:rsidRPr="002A2938">
        <w:instrText xml:space="preserve"> REF RFC5280 \h </w:instrText>
      </w:r>
      <w:r w:rsidR="002A2938">
        <w:instrText xml:space="preserve"> \* MERGEFORMAT </w:instrText>
      </w:r>
      <w:r w:rsidR="003D7B84" w:rsidRPr="002A2938">
        <w:fldChar w:fldCharType="separate"/>
      </w:r>
      <w:r w:rsidR="00811F07" w:rsidRPr="002A2938">
        <w:rPr>
          <w:iCs/>
        </w:rPr>
        <w:t>RFC 5280</w:t>
      </w:r>
      <w:r w:rsidR="003D7B84" w:rsidRPr="002A2938">
        <w:fldChar w:fldCharType="end"/>
      </w:r>
      <w:r w:rsidR="003D7B84" w:rsidRPr="002A2938">
        <w:t xml:space="preserve">, </w:t>
      </w:r>
      <w:r w:rsidRPr="002A2938">
        <w:t>4.2.1.9;</w:t>
      </w:r>
    </w:p>
    <w:p w14:paraId="779CB87B" w14:textId="77777777" w:rsidR="0012749B" w:rsidRPr="002A2938" w:rsidRDefault="0012749B" w:rsidP="00521922">
      <w:pPr>
        <w:pStyle w:val="ListBullet"/>
      </w:pPr>
      <w:r w:rsidRPr="002A2938">
        <w:t xml:space="preserve">Value: See </w:t>
      </w:r>
      <w:r w:rsidRPr="002A2938">
        <w:fldChar w:fldCharType="begin" w:fldLock="1"/>
      </w:r>
      <w:r w:rsidRPr="002A2938">
        <w:instrText xml:space="preserve"> REF _Ref339098265 \h  \* MERGEFORMAT </w:instrText>
      </w:r>
      <w:r w:rsidRPr="002A2938">
        <w:fldChar w:fldCharType="separate"/>
      </w:r>
      <w:r w:rsidR="00811F07" w:rsidRPr="002A2938">
        <w:t>Table 22</w:t>
      </w:r>
      <w:r w:rsidRPr="002A2938">
        <w:fldChar w:fldCharType="end"/>
      </w:r>
      <w:r w:rsidRPr="002A2938">
        <w:t>.</w:t>
      </w:r>
    </w:p>
    <w:p w14:paraId="525E3726" w14:textId="6F41B9BC" w:rsidR="0012749B" w:rsidRDefault="0012749B" w:rsidP="0012749B">
      <w:pPr>
        <w:pStyle w:val="TABLE-title"/>
      </w:pPr>
      <w:bookmarkStart w:id="2571" w:name="_Ref339098265"/>
      <w:bookmarkStart w:id="2572" w:name="_Toc339092099"/>
      <w:bookmarkStart w:id="2573" w:name="_Toc339091672"/>
      <w:bookmarkStart w:id="2574" w:name="_Toc339091580"/>
      <w:bookmarkStart w:id="2575" w:name="_Toc339091487"/>
      <w:bookmarkStart w:id="2576" w:name="_Toc392501891"/>
      <w:bookmarkStart w:id="2577" w:name="_Toc386035081"/>
      <w:bookmarkStart w:id="2578" w:name="_Toc373340427"/>
      <w:bookmarkStart w:id="2579" w:name="_Toc342993534"/>
      <w:bookmarkStart w:id="2580" w:name="_Toc437856753"/>
      <w:bookmarkStart w:id="2581" w:name="_Toc97127464"/>
      <w:r w:rsidRPr="002A2938">
        <w:t xml:space="preserve">Table </w:t>
      </w:r>
      <w:fldSimple w:instr=" SEQ Table \* ARABIC ">
        <w:r w:rsidR="00DC4BE9">
          <w:rPr>
            <w:noProof/>
          </w:rPr>
          <w:t>22</w:t>
        </w:r>
      </w:fldSimple>
      <w:bookmarkEnd w:id="2571"/>
      <w:r w:rsidRPr="002A2938">
        <w:t xml:space="preserve"> – </w:t>
      </w:r>
      <w:bookmarkEnd w:id="2572"/>
      <w:bookmarkEnd w:id="2573"/>
      <w:bookmarkEnd w:id="2574"/>
      <w:bookmarkEnd w:id="2575"/>
      <w:r w:rsidRPr="002A2938">
        <w:t>Basic constraints extension values</w:t>
      </w:r>
      <w:bookmarkEnd w:id="2576"/>
      <w:bookmarkEnd w:id="2577"/>
      <w:bookmarkEnd w:id="2578"/>
      <w:bookmarkEnd w:id="2579"/>
      <w:bookmarkEnd w:id="2580"/>
      <w:bookmarkEnd w:id="2581"/>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19"/>
        <w:gridCol w:w="1370"/>
        <w:gridCol w:w="1370"/>
        <w:gridCol w:w="1370"/>
        <w:gridCol w:w="1370"/>
        <w:gridCol w:w="1371"/>
      </w:tblGrid>
      <w:tr w:rsidR="0012749B" w14:paraId="6B970145" w14:textId="77777777" w:rsidTr="00077BDE">
        <w:trPr>
          <w:cantSplit/>
          <w:jc w:val="center"/>
        </w:trPr>
        <w:tc>
          <w:tcPr>
            <w:tcW w:w="21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769F60" w14:textId="77777777" w:rsidR="0012749B" w:rsidRDefault="0012749B" w:rsidP="00521E1B">
            <w:pPr>
              <w:pStyle w:val="TABLE-col-heading"/>
            </w:pPr>
            <w:r>
              <w:t>Certificate</w:t>
            </w:r>
          </w:p>
        </w:tc>
        <w:tc>
          <w:tcPr>
            <w:tcW w:w="13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CCCEEF" w14:textId="77777777" w:rsidR="0012749B" w:rsidRPr="009D33EA" w:rsidRDefault="0012749B" w:rsidP="00521E1B">
            <w:pPr>
              <w:pStyle w:val="TABLE-col-heading"/>
              <w:rPr>
                <w:rFonts w:ascii="Times New Roman" w:hAnsi="Times New Roman" w:cs="Times New Roman"/>
                <w:b w:val="0"/>
                <w:i/>
              </w:rPr>
            </w:pPr>
            <w:r w:rsidRPr="009D33EA">
              <w:rPr>
                <w:rFonts w:ascii="Times New Roman" w:hAnsi="Times New Roman" w:cs="Times New Roman"/>
                <w:b w:val="0"/>
                <w:i/>
              </w:rPr>
              <w:t>C(Root)</w:t>
            </w:r>
          </w:p>
        </w:tc>
        <w:tc>
          <w:tcPr>
            <w:tcW w:w="13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2B9557" w14:textId="77777777" w:rsidR="0012749B" w:rsidRPr="009D33EA" w:rsidRDefault="0012749B" w:rsidP="00521E1B">
            <w:pPr>
              <w:pStyle w:val="TABLE-col-heading"/>
              <w:rPr>
                <w:rFonts w:ascii="Times New Roman" w:hAnsi="Times New Roman" w:cs="Times New Roman"/>
                <w:b w:val="0"/>
                <w:i/>
              </w:rPr>
            </w:pPr>
            <w:r w:rsidRPr="009D33EA">
              <w:rPr>
                <w:rFonts w:ascii="Times New Roman" w:hAnsi="Times New Roman" w:cs="Times New Roman"/>
                <w:b w:val="0"/>
                <w:i/>
              </w:rPr>
              <w:t>C(Sub-CA)</w:t>
            </w:r>
          </w:p>
        </w:tc>
        <w:tc>
          <w:tcPr>
            <w:tcW w:w="13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0D27CF" w14:textId="77777777" w:rsidR="0012749B" w:rsidRPr="009D33EA" w:rsidRDefault="0012749B" w:rsidP="00521E1B">
            <w:pPr>
              <w:pStyle w:val="TABLE-col-heading"/>
              <w:rPr>
                <w:rFonts w:ascii="Times New Roman" w:hAnsi="Times New Roman" w:cs="Times New Roman"/>
                <w:b w:val="0"/>
                <w:i/>
              </w:rPr>
            </w:pPr>
            <w:r w:rsidRPr="009D33EA">
              <w:rPr>
                <w:rFonts w:ascii="Times New Roman" w:hAnsi="Times New Roman" w:cs="Times New Roman"/>
                <w:b w:val="0"/>
                <w:i/>
              </w:rPr>
              <w:t>C(TLS)</w:t>
            </w:r>
          </w:p>
        </w:tc>
        <w:tc>
          <w:tcPr>
            <w:tcW w:w="13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BD1E0B" w14:textId="77777777" w:rsidR="0012749B" w:rsidRPr="009D33EA" w:rsidRDefault="0012749B" w:rsidP="00521E1B">
            <w:pPr>
              <w:pStyle w:val="TABLE-col-heading"/>
              <w:rPr>
                <w:rFonts w:ascii="Times New Roman" w:hAnsi="Times New Roman" w:cs="Times New Roman"/>
                <w:b w:val="0"/>
                <w:i/>
              </w:rPr>
            </w:pPr>
            <w:r w:rsidRPr="009D33EA">
              <w:rPr>
                <w:rFonts w:ascii="Times New Roman" w:hAnsi="Times New Roman" w:cs="Times New Roman"/>
                <w:b w:val="0"/>
                <w:i/>
              </w:rPr>
              <w:t>C</w:t>
            </w:r>
            <w:r w:rsidRPr="009D33EA">
              <w:rPr>
                <w:rFonts w:ascii="Times New Roman" w:hAnsi="Times New Roman" w:cs="Times New Roman"/>
                <w:b w:val="0"/>
                <w:i/>
              </w:rPr>
              <w:br/>
              <w:t>(KeyAgree)</w:t>
            </w:r>
          </w:p>
        </w:tc>
        <w:tc>
          <w:tcPr>
            <w:tcW w:w="13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3670ED" w14:textId="77777777" w:rsidR="0012749B" w:rsidRPr="009D33EA" w:rsidRDefault="0012749B" w:rsidP="00521E1B">
            <w:pPr>
              <w:pStyle w:val="TABLE-col-heading"/>
              <w:rPr>
                <w:rFonts w:ascii="Times New Roman" w:hAnsi="Times New Roman" w:cs="Times New Roman"/>
                <w:b w:val="0"/>
                <w:i/>
              </w:rPr>
            </w:pPr>
            <w:r w:rsidRPr="009D33EA">
              <w:rPr>
                <w:rFonts w:ascii="Times New Roman" w:hAnsi="Times New Roman" w:cs="Times New Roman"/>
                <w:b w:val="0"/>
                <w:i/>
              </w:rPr>
              <w:t>C</w:t>
            </w:r>
            <w:r w:rsidRPr="009D33EA">
              <w:rPr>
                <w:rFonts w:ascii="Times New Roman" w:hAnsi="Times New Roman" w:cs="Times New Roman"/>
                <w:b w:val="0"/>
                <w:i/>
              </w:rPr>
              <w:br/>
              <w:t>(dataSign)</w:t>
            </w:r>
          </w:p>
        </w:tc>
      </w:tr>
      <w:tr w:rsidR="0012749B" w14:paraId="7120BBCD" w14:textId="77777777" w:rsidTr="00077BDE">
        <w:trPr>
          <w:cantSplit/>
          <w:jc w:val="center"/>
        </w:trPr>
        <w:tc>
          <w:tcPr>
            <w:tcW w:w="2196" w:type="dxa"/>
            <w:tcBorders>
              <w:top w:val="single" w:sz="4" w:space="0" w:color="auto"/>
              <w:left w:val="single" w:sz="4" w:space="0" w:color="auto"/>
              <w:bottom w:val="single" w:sz="4" w:space="0" w:color="auto"/>
              <w:right w:val="single" w:sz="4" w:space="0" w:color="auto"/>
            </w:tcBorders>
            <w:hideMark/>
          </w:tcPr>
          <w:p w14:paraId="1B18B7B8" w14:textId="77777777" w:rsidR="0012749B" w:rsidRDefault="0012749B" w:rsidP="00521E1B">
            <w:pPr>
              <w:pStyle w:val="TABLE-cell"/>
              <w:keepNext/>
            </w:pPr>
            <w:r>
              <w:t>cA</w:t>
            </w:r>
          </w:p>
        </w:tc>
        <w:tc>
          <w:tcPr>
            <w:tcW w:w="1356" w:type="dxa"/>
            <w:tcBorders>
              <w:top w:val="single" w:sz="4" w:space="0" w:color="auto"/>
              <w:left w:val="single" w:sz="4" w:space="0" w:color="auto"/>
              <w:bottom w:val="single" w:sz="4" w:space="0" w:color="auto"/>
              <w:right w:val="single" w:sz="4" w:space="0" w:color="auto"/>
            </w:tcBorders>
            <w:hideMark/>
          </w:tcPr>
          <w:p w14:paraId="1E4CC6DE" w14:textId="77777777" w:rsidR="0012749B" w:rsidRDefault="0012749B" w:rsidP="00521E1B">
            <w:pPr>
              <w:pStyle w:val="TABLE-cell"/>
              <w:keepNext/>
              <w:jc w:val="center"/>
            </w:pPr>
            <w:r>
              <w:t>TRUE</w:t>
            </w:r>
          </w:p>
        </w:tc>
        <w:tc>
          <w:tcPr>
            <w:tcW w:w="1356" w:type="dxa"/>
            <w:tcBorders>
              <w:top w:val="single" w:sz="4" w:space="0" w:color="auto"/>
              <w:left w:val="single" w:sz="4" w:space="0" w:color="auto"/>
              <w:bottom w:val="single" w:sz="4" w:space="0" w:color="auto"/>
              <w:right w:val="single" w:sz="4" w:space="0" w:color="auto"/>
            </w:tcBorders>
            <w:hideMark/>
          </w:tcPr>
          <w:p w14:paraId="0275EEE5" w14:textId="77777777" w:rsidR="0012749B" w:rsidRDefault="0012749B" w:rsidP="00521E1B">
            <w:pPr>
              <w:pStyle w:val="TABLE-cell"/>
              <w:keepNext/>
              <w:jc w:val="center"/>
            </w:pPr>
            <w:r>
              <w:t>TRUE</w:t>
            </w:r>
          </w:p>
        </w:tc>
        <w:tc>
          <w:tcPr>
            <w:tcW w:w="1356" w:type="dxa"/>
            <w:tcBorders>
              <w:top w:val="single" w:sz="4" w:space="0" w:color="auto"/>
              <w:left w:val="single" w:sz="4" w:space="0" w:color="auto"/>
              <w:bottom w:val="single" w:sz="4" w:space="0" w:color="auto"/>
              <w:right w:val="single" w:sz="4" w:space="0" w:color="auto"/>
            </w:tcBorders>
            <w:hideMark/>
          </w:tcPr>
          <w:p w14:paraId="015A7C2B" w14:textId="77777777" w:rsidR="0012749B" w:rsidRDefault="0012749B" w:rsidP="00521E1B">
            <w:pPr>
              <w:pStyle w:val="TABLE-col-heading"/>
              <w:rPr>
                <w:b w:val="0"/>
              </w:rPr>
            </w:pPr>
            <w:r>
              <w:rPr>
                <w:b w:val="0"/>
              </w:rPr>
              <w:t>–</w:t>
            </w:r>
          </w:p>
        </w:tc>
        <w:tc>
          <w:tcPr>
            <w:tcW w:w="1356" w:type="dxa"/>
            <w:tcBorders>
              <w:top w:val="single" w:sz="4" w:space="0" w:color="auto"/>
              <w:left w:val="single" w:sz="4" w:space="0" w:color="auto"/>
              <w:bottom w:val="single" w:sz="4" w:space="0" w:color="auto"/>
              <w:right w:val="single" w:sz="4" w:space="0" w:color="auto"/>
            </w:tcBorders>
            <w:hideMark/>
          </w:tcPr>
          <w:p w14:paraId="075A4136" w14:textId="77777777" w:rsidR="0012749B" w:rsidRDefault="0012749B" w:rsidP="00521E1B">
            <w:pPr>
              <w:pStyle w:val="TABLE-col-heading"/>
              <w:rPr>
                <w:b w:val="0"/>
              </w:rPr>
            </w:pPr>
            <w:r>
              <w:rPr>
                <w:b w:val="0"/>
              </w:rPr>
              <w:t>–</w:t>
            </w:r>
          </w:p>
        </w:tc>
        <w:tc>
          <w:tcPr>
            <w:tcW w:w="1357" w:type="dxa"/>
            <w:tcBorders>
              <w:top w:val="single" w:sz="4" w:space="0" w:color="auto"/>
              <w:left w:val="single" w:sz="4" w:space="0" w:color="auto"/>
              <w:bottom w:val="single" w:sz="4" w:space="0" w:color="auto"/>
              <w:right w:val="single" w:sz="4" w:space="0" w:color="auto"/>
            </w:tcBorders>
            <w:hideMark/>
          </w:tcPr>
          <w:p w14:paraId="2C8478F3" w14:textId="77777777" w:rsidR="0012749B" w:rsidRDefault="0012749B" w:rsidP="00521E1B">
            <w:pPr>
              <w:pStyle w:val="TABLE-col-heading"/>
              <w:rPr>
                <w:b w:val="0"/>
              </w:rPr>
            </w:pPr>
            <w:r>
              <w:rPr>
                <w:b w:val="0"/>
              </w:rPr>
              <w:t>–</w:t>
            </w:r>
          </w:p>
        </w:tc>
      </w:tr>
      <w:tr w:rsidR="0012749B" w14:paraId="640BAB1D" w14:textId="77777777" w:rsidTr="00077BDE">
        <w:trPr>
          <w:cantSplit/>
          <w:jc w:val="center"/>
        </w:trPr>
        <w:tc>
          <w:tcPr>
            <w:tcW w:w="2196" w:type="dxa"/>
            <w:tcBorders>
              <w:top w:val="single" w:sz="4" w:space="0" w:color="auto"/>
              <w:left w:val="single" w:sz="4" w:space="0" w:color="auto"/>
              <w:bottom w:val="single" w:sz="4" w:space="0" w:color="auto"/>
              <w:right w:val="single" w:sz="4" w:space="0" w:color="auto"/>
            </w:tcBorders>
            <w:hideMark/>
          </w:tcPr>
          <w:p w14:paraId="0FD19C5D" w14:textId="77777777" w:rsidR="0012749B" w:rsidRDefault="0012749B" w:rsidP="00521E1B">
            <w:pPr>
              <w:pStyle w:val="TABLE-cell"/>
              <w:keepNext/>
            </w:pPr>
            <w:r>
              <w:t>pathLenConstraint</w:t>
            </w:r>
          </w:p>
        </w:tc>
        <w:tc>
          <w:tcPr>
            <w:tcW w:w="1356" w:type="dxa"/>
            <w:tcBorders>
              <w:top w:val="single" w:sz="4" w:space="0" w:color="auto"/>
              <w:left w:val="single" w:sz="4" w:space="0" w:color="auto"/>
              <w:bottom w:val="single" w:sz="4" w:space="0" w:color="auto"/>
              <w:right w:val="single" w:sz="4" w:space="0" w:color="auto"/>
            </w:tcBorders>
            <w:hideMark/>
          </w:tcPr>
          <w:p w14:paraId="77685D0B" w14:textId="77777777" w:rsidR="0012749B" w:rsidRDefault="0012749B" w:rsidP="00521E1B">
            <w:pPr>
              <w:pStyle w:val="TABLE-cell"/>
              <w:keepNext/>
              <w:jc w:val="center"/>
            </w:pPr>
            <w:r>
              <w:t>See Note 1</w:t>
            </w:r>
          </w:p>
        </w:tc>
        <w:tc>
          <w:tcPr>
            <w:tcW w:w="1356" w:type="dxa"/>
            <w:tcBorders>
              <w:top w:val="single" w:sz="4" w:space="0" w:color="auto"/>
              <w:left w:val="single" w:sz="4" w:space="0" w:color="auto"/>
              <w:bottom w:val="single" w:sz="4" w:space="0" w:color="auto"/>
              <w:right w:val="single" w:sz="4" w:space="0" w:color="auto"/>
            </w:tcBorders>
            <w:hideMark/>
          </w:tcPr>
          <w:p w14:paraId="79C67736" w14:textId="77777777" w:rsidR="0012749B" w:rsidRDefault="0012749B" w:rsidP="00521E1B">
            <w:pPr>
              <w:pStyle w:val="TABLE-cell"/>
              <w:keepNext/>
              <w:jc w:val="center"/>
            </w:pPr>
            <w:r>
              <w:t>See Note 1</w:t>
            </w:r>
          </w:p>
        </w:tc>
        <w:tc>
          <w:tcPr>
            <w:tcW w:w="1356" w:type="dxa"/>
            <w:tcBorders>
              <w:top w:val="single" w:sz="4" w:space="0" w:color="auto"/>
              <w:left w:val="single" w:sz="4" w:space="0" w:color="auto"/>
              <w:bottom w:val="single" w:sz="4" w:space="0" w:color="auto"/>
              <w:right w:val="single" w:sz="4" w:space="0" w:color="auto"/>
            </w:tcBorders>
            <w:hideMark/>
          </w:tcPr>
          <w:p w14:paraId="4DD85B83" w14:textId="77777777" w:rsidR="0012749B" w:rsidRDefault="0012749B" w:rsidP="00521E1B">
            <w:pPr>
              <w:pStyle w:val="TABLE-col-heading"/>
              <w:rPr>
                <w:b w:val="0"/>
              </w:rPr>
            </w:pPr>
            <w:r>
              <w:rPr>
                <w:b w:val="0"/>
              </w:rPr>
              <w:t>–</w:t>
            </w:r>
          </w:p>
        </w:tc>
        <w:tc>
          <w:tcPr>
            <w:tcW w:w="1356" w:type="dxa"/>
            <w:tcBorders>
              <w:top w:val="single" w:sz="4" w:space="0" w:color="auto"/>
              <w:left w:val="single" w:sz="4" w:space="0" w:color="auto"/>
              <w:bottom w:val="single" w:sz="4" w:space="0" w:color="auto"/>
              <w:right w:val="single" w:sz="4" w:space="0" w:color="auto"/>
            </w:tcBorders>
            <w:hideMark/>
          </w:tcPr>
          <w:p w14:paraId="003B850A" w14:textId="77777777" w:rsidR="0012749B" w:rsidRDefault="0012749B" w:rsidP="00521E1B">
            <w:pPr>
              <w:pStyle w:val="TABLE-col-heading"/>
              <w:rPr>
                <w:b w:val="0"/>
              </w:rPr>
            </w:pPr>
            <w:r>
              <w:rPr>
                <w:b w:val="0"/>
              </w:rPr>
              <w:t>–</w:t>
            </w:r>
          </w:p>
        </w:tc>
        <w:tc>
          <w:tcPr>
            <w:tcW w:w="1357" w:type="dxa"/>
            <w:tcBorders>
              <w:top w:val="single" w:sz="4" w:space="0" w:color="auto"/>
              <w:left w:val="single" w:sz="4" w:space="0" w:color="auto"/>
              <w:bottom w:val="single" w:sz="4" w:space="0" w:color="auto"/>
              <w:right w:val="single" w:sz="4" w:space="0" w:color="auto"/>
            </w:tcBorders>
            <w:hideMark/>
          </w:tcPr>
          <w:p w14:paraId="066B78F3" w14:textId="77777777" w:rsidR="0012749B" w:rsidRDefault="0012749B" w:rsidP="00521E1B">
            <w:pPr>
              <w:pStyle w:val="TABLE-col-heading"/>
              <w:rPr>
                <w:b w:val="0"/>
              </w:rPr>
            </w:pPr>
            <w:r>
              <w:rPr>
                <w:b w:val="0"/>
              </w:rPr>
              <w:t>–</w:t>
            </w:r>
          </w:p>
        </w:tc>
      </w:tr>
      <w:tr w:rsidR="0012749B" w14:paraId="3F4D5F29" w14:textId="77777777" w:rsidTr="00077BDE">
        <w:trPr>
          <w:cantSplit/>
          <w:jc w:val="center"/>
        </w:trPr>
        <w:tc>
          <w:tcPr>
            <w:tcW w:w="8977" w:type="dxa"/>
            <w:gridSpan w:val="6"/>
            <w:tcBorders>
              <w:top w:val="single" w:sz="4" w:space="0" w:color="auto"/>
              <w:left w:val="single" w:sz="4" w:space="0" w:color="auto"/>
              <w:bottom w:val="single" w:sz="4" w:space="0" w:color="auto"/>
              <w:right w:val="single" w:sz="4" w:space="0" w:color="auto"/>
            </w:tcBorders>
            <w:hideMark/>
          </w:tcPr>
          <w:p w14:paraId="2EB05F86" w14:textId="77777777" w:rsidR="0012749B" w:rsidRDefault="0012749B" w:rsidP="00521E1B">
            <w:pPr>
              <w:pStyle w:val="NOTE"/>
              <w:keepNext/>
            </w:pPr>
            <w:r>
              <w:t>NOTE 1</w:t>
            </w:r>
            <w:r w:rsidR="00B67C8A">
              <w:t> </w:t>
            </w:r>
            <w:r>
              <w:t xml:space="preserve">The value of the –optional – pathLenConstraint depends on the structure of the PKI. </w:t>
            </w:r>
          </w:p>
        </w:tc>
      </w:tr>
    </w:tbl>
    <w:p w14:paraId="16488CAD" w14:textId="77777777" w:rsidR="00B67C8A" w:rsidRPr="0067531C" w:rsidRDefault="00B67C8A" w:rsidP="00B67C8A">
      <w:pPr>
        <w:pStyle w:val="NOTE"/>
      </w:pPr>
      <w:bookmarkStart w:id="2582" w:name="_Toc392501297"/>
      <w:bookmarkStart w:id="2583" w:name="_Toc386027452"/>
      <w:bookmarkStart w:id="2584" w:name="_Ref380665115"/>
      <w:bookmarkStart w:id="2585" w:name="_Toc378104342"/>
      <w:bookmarkStart w:id="2586" w:name="_Ref342555548"/>
      <w:bookmarkStart w:id="2587" w:name="_Toc339091225"/>
      <w:bookmarkStart w:id="2588" w:name="_Toc437856492"/>
    </w:p>
    <w:p w14:paraId="78498816" w14:textId="77777777" w:rsidR="0012749B" w:rsidRPr="0067531C" w:rsidRDefault="0012749B" w:rsidP="00176E93">
      <w:pPr>
        <w:pStyle w:val="Heading5"/>
      </w:pPr>
      <w:r w:rsidRPr="0067531C">
        <w:t>Extended Key Usage</w:t>
      </w:r>
      <w:bookmarkEnd w:id="2582"/>
      <w:bookmarkEnd w:id="2583"/>
      <w:bookmarkEnd w:id="2584"/>
      <w:bookmarkEnd w:id="2585"/>
      <w:bookmarkEnd w:id="2586"/>
      <w:bookmarkEnd w:id="2587"/>
      <w:bookmarkEnd w:id="2588"/>
      <w:r w:rsidRPr="0067531C">
        <w:fldChar w:fldCharType="begin"/>
      </w:r>
      <w:r w:rsidRPr="0067531C">
        <w:instrText xml:space="preserve"> XE " Certificate extension, Extended Key Usage" </w:instrText>
      </w:r>
      <w:r w:rsidRPr="0067531C">
        <w:fldChar w:fldCharType="end"/>
      </w:r>
    </w:p>
    <w:p w14:paraId="37F69985" w14:textId="77777777" w:rsidR="0012749B" w:rsidRPr="0067531C" w:rsidRDefault="0012749B" w:rsidP="00521922">
      <w:pPr>
        <w:pStyle w:val="ListBullet"/>
      </w:pPr>
      <w:r w:rsidRPr="0067531C">
        <w:t>Extension-ID (OID): 2.5.29.37;</w:t>
      </w:r>
    </w:p>
    <w:p w14:paraId="0A6C61F4" w14:textId="77777777" w:rsidR="0012749B" w:rsidRPr="0067531C" w:rsidRDefault="0012749B" w:rsidP="00521922">
      <w:pPr>
        <w:pStyle w:val="ListBullet"/>
      </w:pPr>
      <w:r w:rsidRPr="0067531C">
        <w:t>Critical: FALSE;</w:t>
      </w:r>
    </w:p>
    <w:p w14:paraId="7AF690EC" w14:textId="77777777" w:rsidR="0012749B" w:rsidRPr="0067531C" w:rsidRDefault="0012749B" w:rsidP="00521922">
      <w:pPr>
        <w:pStyle w:val="ListBullet"/>
      </w:pPr>
      <w:r w:rsidRPr="0067531C">
        <w:t>Description: Indicates that a certificate can be used as an TLS server certificate;</w:t>
      </w:r>
    </w:p>
    <w:p w14:paraId="6022B248" w14:textId="77777777" w:rsidR="0012749B" w:rsidRPr="0067531C" w:rsidRDefault="0012749B" w:rsidP="00521922">
      <w:pPr>
        <w:pStyle w:val="ListBullet2"/>
      </w:pPr>
      <w:r w:rsidRPr="0067531C">
        <w:lastRenderedPageBreak/>
        <w:t>TLS server authentication OID: 1.3.6.1.5.5.7.3.1;</w:t>
      </w:r>
    </w:p>
    <w:p w14:paraId="2E1E5A6F" w14:textId="77777777" w:rsidR="0012749B" w:rsidRPr="0067531C" w:rsidRDefault="0012749B" w:rsidP="00521922">
      <w:pPr>
        <w:pStyle w:val="ListBullet2"/>
      </w:pPr>
      <w:r w:rsidRPr="0067531C">
        <w:t>TLS client authentication OID: 1.3.6.1.5.5.7.3.2.</w:t>
      </w:r>
    </w:p>
    <w:p w14:paraId="5D802BD7" w14:textId="77777777" w:rsidR="0012749B" w:rsidRPr="0067531C" w:rsidRDefault="0012749B" w:rsidP="00176E93">
      <w:pPr>
        <w:pStyle w:val="Heading5"/>
      </w:pPr>
      <w:bookmarkStart w:id="2589" w:name="_Toc392501298"/>
      <w:bookmarkStart w:id="2590" w:name="_Toc386027453"/>
      <w:bookmarkStart w:id="2591" w:name="_Ref380665129"/>
      <w:bookmarkStart w:id="2592" w:name="_Toc378104343"/>
      <w:bookmarkStart w:id="2593" w:name="_Ref342555604"/>
      <w:bookmarkStart w:id="2594" w:name="_Toc339091226"/>
      <w:bookmarkStart w:id="2595" w:name="_Toc437856493"/>
      <w:r w:rsidRPr="0067531C">
        <w:t>cRLDistributionPoints</w:t>
      </w:r>
      <w:bookmarkEnd w:id="2589"/>
      <w:bookmarkEnd w:id="2590"/>
      <w:bookmarkEnd w:id="2591"/>
      <w:bookmarkEnd w:id="2592"/>
      <w:bookmarkEnd w:id="2593"/>
      <w:bookmarkEnd w:id="2594"/>
      <w:bookmarkEnd w:id="2595"/>
      <w:r w:rsidRPr="0067531C">
        <w:fldChar w:fldCharType="begin"/>
      </w:r>
      <w:r w:rsidRPr="0067531C">
        <w:instrText xml:space="preserve"> XE " Certificate extension, cRLDistributionPoints" </w:instrText>
      </w:r>
      <w:r w:rsidRPr="0067531C">
        <w:fldChar w:fldCharType="end"/>
      </w:r>
    </w:p>
    <w:p w14:paraId="191EB6F1" w14:textId="77777777" w:rsidR="0012749B" w:rsidRPr="0067531C" w:rsidRDefault="0012749B" w:rsidP="00521922">
      <w:pPr>
        <w:pStyle w:val="ListBullet"/>
      </w:pPr>
      <w:r w:rsidRPr="0067531C">
        <w:t>Extension-ID (OID): 2.5.29.31;</w:t>
      </w:r>
    </w:p>
    <w:p w14:paraId="4A5CFB3D" w14:textId="77777777" w:rsidR="0012749B" w:rsidRPr="0067531C" w:rsidRDefault="0012749B" w:rsidP="00521922">
      <w:pPr>
        <w:pStyle w:val="ListBullet"/>
      </w:pPr>
      <w:r w:rsidRPr="0067531C">
        <w:t>Critical: FALSE;</w:t>
      </w:r>
    </w:p>
    <w:p w14:paraId="6C1F3C22" w14:textId="77777777" w:rsidR="0012749B" w:rsidRPr="0067531C" w:rsidRDefault="0012749B" w:rsidP="00521922">
      <w:pPr>
        <w:pStyle w:val="ListBullet"/>
      </w:pPr>
      <w:r w:rsidRPr="0067531C">
        <w:t>Description: The CRL distribution points extension identifies how CRL information is obtained;</w:t>
      </w:r>
    </w:p>
    <w:p w14:paraId="0552D08D" w14:textId="198AF75B" w:rsidR="0012749B" w:rsidRPr="0067531C" w:rsidRDefault="0012749B" w:rsidP="00521922">
      <w:pPr>
        <w:pStyle w:val="ListBullet"/>
      </w:pPr>
      <w:r w:rsidRPr="0067531C">
        <w:t xml:space="preserve">This extension is not used in </w:t>
      </w:r>
      <w:del w:id="2596" w:author="John Cowburn" w:date="2021-04-16T13:57:00Z">
        <w:r w:rsidRPr="0067531C" w:rsidDel="00635BE8">
          <w:delText>DLMS</w:delText>
        </w:r>
      </w:del>
      <w:ins w:id="2597" w:author="John Cowburn" w:date="2021-04-16T13:57:00Z">
        <w:r w:rsidR="00635BE8">
          <w:t>DLMS®</w:t>
        </w:r>
      </w:ins>
      <w:r w:rsidRPr="0067531C">
        <w:t>/COSEM server certificates.</w:t>
      </w:r>
    </w:p>
    <w:p w14:paraId="55176FC9" w14:textId="77777777" w:rsidR="0012749B" w:rsidRPr="0067531C" w:rsidRDefault="0012749B" w:rsidP="00176E93">
      <w:pPr>
        <w:pStyle w:val="Heading5"/>
      </w:pPr>
      <w:bookmarkStart w:id="2598" w:name="_Toc392501299"/>
      <w:bookmarkStart w:id="2599" w:name="_Toc386027454"/>
      <w:bookmarkStart w:id="2600" w:name="_Toc378104344"/>
      <w:bookmarkStart w:id="2601" w:name="_Toc339091228"/>
      <w:bookmarkStart w:id="2602" w:name="_Toc437856494"/>
      <w:r w:rsidRPr="0067531C">
        <w:t>Other extensions</w:t>
      </w:r>
      <w:bookmarkEnd w:id="2598"/>
      <w:bookmarkEnd w:id="2599"/>
      <w:bookmarkEnd w:id="2600"/>
      <w:bookmarkEnd w:id="2601"/>
      <w:bookmarkEnd w:id="2602"/>
    </w:p>
    <w:p w14:paraId="7F28658E" w14:textId="77777777" w:rsidR="0012749B" w:rsidRPr="0067531C" w:rsidRDefault="0012749B" w:rsidP="00B67C8A">
      <w:pPr>
        <w:pStyle w:val="PARAGRAPH"/>
      </w:pPr>
      <w:r w:rsidRPr="0067531C">
        <w:t>All other extensions not described in this profile should be considered OPTIONAL; their inclusion or exclusion and their values will depend upon the particular application or PKI profile.</w:t>
      </w:r>
    </w:p>
    <w:p w14:paraId="4BCCFC3C" w14:textId="4CED5AEE" w:rsidR="0012749B" w:rsidRPr="0067531C" w:rsidRDefault="0012749B" w:rsidP="00176E93">
      <w:pPr>
        <w:pStyle w:val="Heading3"/>
      </w:pPr>
      <w:bookmarkStart w:id="2603" w:name="_Certificate_extensions"/>
      <w:bookmarkStart w:id="2604" w:name="_Toc327802937"/>
      <w:bookmarkStart w:id="2605" w:name="_Toc339091230"/>
      <w:bookmarkStart w:id="2606" w:name="_Ref339119471"/>
      <w:bookmarkStart w:id="2607" w:name="_Toc378104345"/>
      <w:bookmarkStart w:id="2608" w:name="_Toc386027455"/>
      <w:bookmarkStart w:id="2609" w:name="_Toc392501300"/>
      <w:bookmarkStart w:id="2610" w:name="_Toc437856495"/>
      <w:bookmarkStart w:id="2611" w:name="_Toc97127227"/>
      <w:bookmarkEnd w:id="2603"/>
      <w:r w:rsidRPr="0067531C">
        <w:t>Suite B end entity certificate</w:t>
      </w:r>
      <w:r w:rsidRPr="0067531C">
        <w:fldChar w:fldCharType="begin"/>
      </w:r>
      <w:r w:rsidRPr="0067531C">
        <w:instrText xml:space="preserve"> XE "End entity certificate" </w:instrText>
      </w:r>
      <w:r w:rsidRPr="0067531C">
        <w:fldChar w:fldCharType="end"/>
      </w:r>
      <w:r w:rsidRPr="0067531C">
        <w:t xml:space="preserve"> types to be supported by </w:t>
      </w:r>
      <w:del w:id="2612" w:author="John Cowburn" w:date="2021-04-16T13:57:00Z">
        <w:r w:rsidRPr="0067531C" w:rsidDel="00635BE8">
          <w:delText>DLMS</w:delText>
        </w:r>
      </w:del>
      <w:ins w:id="2613" w:author="John Cowburn" w:date="2021-04-16T13:57:00Z">
        <w:r w:rsidR="00635BE8">
          <w:t>DLMS®</w:t>
        </w:r>
      </w:ins>
      <w:r w:rsidRPr="0067531C">
        <w:t>/COSEM server</w:t>
      </w:r>
      <w:bookmarkEnd w:id="2604"/>
      <w:bookmarkEnd w:id="2605"/>
      <w:r w:rsidRPr="0067531C">
        <w:t>s</w:t>
      </w:r>
      <w:bookmarkEnd w:id="2606"/>
      <w:bookmarkEnd w:id="2607"/>
      <w:bookmarkEnd w:id="2608"/>
      <w:bookmarkEnd w:id="2609"/>
      <w:bookmarkEnd w:id="2610"/>
      <w:bookmarkEnd w:id="2611"/>
    </w:p>
    <w:p w14:paraId="11F5692F" w14:textId="79939452" w:rsidR="0012749B" w:rsidRPr="0067531C" w:rsidRDefault="0012749B" w:rsidP="0012749B">
      <w:pPr>
        <w:pStyle w:val="PARAGRAPH"/>
      </w:pPr>
      <w:r w:rsidRPr="0067531C">
        <w:t xml:space="preserve">Every </w:t>
      </w:r>
      <w:del w:id="2614" w:author="John Cowburn" w:date="2021-04-16T13:57:00Z">
        <w:r w:rsidRPr="0067531C" w:rsidDel="00635BE8">
          <w:delText>DLMS</w:delText>
        </w:r>
      </w:del>
      <w:ins w:id="2615" w:author="John Cowburn" w:date="2021-04-16T13:57:00Z">
        <w:r w:rsidR="00635BE8">
          <w:t>DLMS®</w:t>
        </w:r>
      </w:ins>
      <w:r w:rsidRPr="0067531C">
        <w:t>/COSEM server must use X.509 v3 format and contain either:</w:t>
      </w:r>
    </w:p>
    <w:p w14:paraId="0ED0EC52" w14:textId="77777777" w:rsidR="0012749B" w:rsidRPr="0067531C" w:rsidRDefault="0012749B" w:rsidP="00521922">
      <w:pPr>
        <w:pStyle w:val="ListBullet"/>
      </w:pPr>
      <w:r w:rsidRPr="0067531C">
        <w:t>a P-256 or P-384 ECDSA-capable signing key; or</w:t>
      </w:r>
    </w:p>
    <w:p w14:paraId="0006BAC5" w14:textId="77777777" w:rsidR="0012749B" w:rsidRDefault="0012749B" w:rsidP="00521922">
      <w:pPr>
        <w:pStyle w:val="ListBullet"/>
      </w:pPr>
      <w:r>
        <w:t>a P-256 or P-384 ECDH-capable key agreement key.</w:t>
      </w:r>
    </w:p>
    <w:p w14:paraId="1D37B4CA" w14:textId="77777777" w:rsidR="0012749B" w:rsidRDefault="0012749B" w:rsidP="00B67C8A">
      <w:pPr>
        <w:pStyle w:val="PARAGRAPH"/>
      </w:pPr>
      <w:r>
        <w:t>Every certificate must be signed using ECDSA. The signing CA’s key must be P</w:t>
      </w:r>
      <w:r w:rsidR="00B00087">
        <w:t>-</w:t>
      </w:r>
      <w:r>
        <w:t>256 or P</w:t>
      </w:r>
      <w:r w:rsidR="00B00087">
        <w:t>-</w:t>
      </w:r>
      <w:r>
        <w:t>384 if the certificate contains a key on P</w:t>
      </w:r>
      <w:r w:rsidR="00B00087">
        <w:t>-</w:t>
      </w:r>
      <w:r>
        <w:t>256.</w:t>
      </w:r>
      <w:r w:rsidR="00B00087">
        <w:t xml:space="preserve"> The signing CA’s key must be P-</w:t>
      </w:r>
      <w:r>
        <w:t>384 if the certificate contains a key on P</w:t>
      </w:r>
      <w:r w:rsidR="00B00087">
        <w:t>-</w:t>
      </w:r>
      <w:r>
        <w:t>384.</w:t>
      </w:r>
    </w:p>
    <w:p w14:paraId="7D1F7D13" w14:textId="0CDC9FE5" w:rsidR="0012749B" w:rsidRPr="00ED0B66" w:rsidRDefault="0012749B" w:rsidP="0012749B">
      <w:pPr>
        <w:pStyle w:val="PARAGRAPH"/>
      </w:pPr>
      <w:r>
        <w:t>Depending on the security policy, the follow</w:t>
      </w:r>
      <w:r w:rsidRPr="00ED0B66">
        <w:t xml:space="preserve">ing X.509 v3 certificates shall be handled by </w:t>
      </w:r>
      <w:del w:id="2616" w:author="John Cowburn" w:date="2021-04-16T13:57:00Z">
        <w:r w:rsidRPr="00ED0B66" w:rsidDel="00635BE8">
          <w:delText>DLMS</w:delText>
        </w:r>
      </w:del>
      <w:ins w:id="2617" w:author="John Cowburn" w:date="2021-04-16T13:57:00Z">
        <w:r w:rsidR="00635BE8">
          <w:t>DLMS®</w:t>
        </w:r>
      </w:ins>
      <w:r w:rsidRPr="00ED0B66">
        <w:t>/COSEM end entities</w:t>
      </w:r>
      <w:r w:rsidR="0067531C" w:rsidRPr="00ED0B66">
        <w:t xml:space="preserve">, see </w:t>
      </w:r>
      <w:r w:rsidR="00ED0B66" w:rsidRPr="00ED0B66">
        <w:fldChar w:fldCharType="begin"/>
      </w:r>
      <w:r w:rsidR="00ED0B66" w:rsidRPr="00ED0B66">
        <w:instrText xml:space="preserve"> REF _Ref471922818 \h </w:instrText>
      </w:r>
      <w:r w:rsidR="00ED0B66">
        <w:instrText xml:space="preserve"> \* MERGEFORMAT </w:instrText>
      </w:r>
      <w:r w:rsidR="00ED0B66" w:rsidRPr="00ED0B66">
        <w:fldChar w:fldCharType="separate"/>
      </w:r>
      <w:r w:rsidR="00DC4BE9" w:rsidRPr="00ED0B66">
        <w:t xml:space="preserve">Table </w:t>
      </w:r>
      <w:r w:rsidR="00DC4BE9">
        <w:rPr>
          <w:noProof/>
        </w:rPr>
        <w:t>23</w:t>
      </w:r>
      <w:r w:rsidR="00ED0B66" w:rsidRPr="00ED0B66">
        <w:fldChar w:fldCharType="end"/>
      </w:r>
      <w:r w:rsidR="00ED0B66" w:rsidRPr="00ED0B66">
        <w:t>.</w:t>
      </w:r>
    </w:p>
    <w:p w14:paraId="3C0E4B9F" w14:textId="7EABBBFE" w:rsidR="0012749B" w:rsidRDefault="0012749B" w:rsidP="0012749B">
      <w:pPr>
        <w:pStyle w:val="TABLE-title"/>
      </w:pPr>
      <w:bookmarkStart w:id="2618" w:name="_Ref471922818"/>
      <w:bookmarkStart w:id="2619" w:name="_Toc342993535"/>
      <w:bookmarkStart w:id="2620" w:name="_Toc339092100"/>
      <w:bookmarkStart w:id="2621" w:name="_Toc339091673"/>
      <w:bookmarkStart w:id="2622" w:name="_Toc339091581"/>
      <w:bookmarkStart w:id="2623" w:name="_Toc339091488"/>
      <w:bookmarkStart w:id="2624" w:name="_Toc392501892"/>
      <w:bookmarkStart w:id="2625" w:name="_Toc386035082"/>
      <w:bookmarkStart w:id="2626" w:name="_Toc373340428"/>
      <w:bookmarkStart w:id="2627" w:name="_Toc437856754"/>
      <w:bookmarkStart w:id="2628" w:name="_Toc97127465"/>
      <w:r w:rsidRPr="00ED0B66">
        <w:t xml:space="preserve">Table </w:t>
      </w:r>
      <w:fldSimple w:instr=" SEQ Table \* ARABIC ">
        <w:r w:rsidR="00DC4BE9">
          <w:rPr>
            <w:noProof/>
          </w:rPr>
          <w:t>23</w:t>
        </w:r>
      </w:fldSimple>
      <w:bookmarkEnd w:id="2618"/>
      <w:r w:rsidRPr="00ED0B66">
        <w:t xml:space="preserve"> – Certificates handled by </w:t>
      </w:r>
      <w:del w:id="2629" w:author="John Cowburn" w:date="2021-04-16T13:57:00Z">
        <w:r w:rsidRPr="00ED0B66" w:rsidDel="00635BE8">
          <w:delText>DLMS</w:delText>
        </w:r>
      </w:del>
      <w:ins w:id="2630" w:author="John Cowburn" w:date="2021-04-16T13:57:00Z">
        <w:r w:rsidR="00635BE8">
          <w:t>DLMS®</w:t>
        </w:r>
      </w:ins>
      <w:r w:rsidRPr="00ED0B66">
        <w:t xml:space="preserve">/COSEM </w:t>
      </w:r>
      <w:bookmarkEnd w:id="2619"/>
      <w:bookmarkEnd w:id="2620"/>
      <w:bookmarkEnd w:id="2621"/>
      <w:bookmarkEnd w:id="2622"/>
      <w:bookmarkEnd w:id="2623"/>
      <w:r w:rsidRPr="00ED0B66">
        <w:t>end entities</w:t>
      </w:r>
      <w:bookmarkEnd w:id="2624"/>
      <w:bookmarkEnd w:id="2625"/>
      <w:bookmarkEnd w:id="2626"/>
      <w:bookmarkEnd w:id="2627"/>
      <w:bookmarkEnd w:id="2628"/>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40"/>
        <w:gridCol w:w="3447"/>
        <w:gridCol w:w="2483"/>
      </w:tblGrid>
      <w:tr w:rsidR="0012749B" w14:paraId="0DD49C03" w14:textId="77777777" w:rsidTr="00077BDE">
        <w:trPr>
          <w:cantSplit/>
          <w:jc w:val="center"/>
        </w:trPr>
        <w:tc>
          <w:tcPr>
            <w:tcW w:w="3227" w:type="dxa"/>
            <w:tcBorders>
              <w:top w:val="single" w:sz="4" w:space="0" w:color="auto"/>
              <w:left w:val="single" w:sz="4" w:space="0" w:color="auto"/>
              <w:bottom w:val="single" w:sz="4" w:space="0" w:color="auto"/>
              <w:right w:val="single" w:sz="4" w:space="0" w:color="auto"/>
            </w:tcBorders>
            <w:hideMark/>
          </w:tcPr>
          <w:p w14:paraId="0B77E736" w14:textId="77777777" w:rsidR="0012749B" w:rsidRDefault="0012749B" w:rsidP="00521E1B">
            <w:pPr>
              <w:pStyle w:val="TABLE-col-heading"/>
            </w:pPr>
            <w:r>
              <w:t>Security suite 1</w:t>
            </w:r>
          </w:p>
        </w:tc>
        <w:tc>
          <w:tcPr>
            <w:tcW w:w="3544" w:type="dxa"/>
            <w:tcBorders>
              <w:top w:val="single" w:sz="4" w:space="0" w:color="auto"/>
              <w:left w:val="single" w:sz="4" w:space="0" w:color="auto"/>
              <w:bottom w:val="single" w:sz="4" w:space="0" w:color="auto"/>
              <w:right w:val="single" w:sz="4" w:space="0" w:color="auto"/>
            </w:tcBorders>
            <w:hideMark/>
          </w:tcPr>
          <w:p w14:paraId="11EDAAEF" w14:textId="77777777" w:rsidR="0012749B" w:rsidRDefault="0012749B" w:rsidP="00521E1B">
            <w:pPr>
              <w:pStyle w:val="TABLE-col-heading"/>
            </w:pPr>
            <w:r>
              <w:t>Security suite 2</w:t>
            </w:r>
          </w:p>
        </w:tc>
        <w:tc>
          <w:tcPr>
            <w:tcW w:w="2551" w:type="dxa"/>
            <w:tcBorders>
              <w:top w:val="single" w:sz="4" w:space="0" w:color="auto"/>
              <w:left w:val="single" w:sz="4" w:space="0" w:color="auto"/>
              <w:bottom w:val="single" w:sz="4" w:space="0" w:color="auto"/>
              <w:right w:val="single" w:sz="4" w:space="0" w:color="auto"/>
            </w:tcBorders>
            <w:hideMark/>
          </w:tcPr>
          <w:p w14:paraId="65C33BA8" w14:textId="77777777" w:rsidR="0012749B" w:rsidRDefault="0012749B" w:rsidP="00521E1B">
            <w:pPr>
              <w:pStyle w:val="TABLE-col-heading"/>
            </w:pPr>
            <w:r>
              <w:t>Role</w:t>
            </w:r>
          </w:p>
        </w:tc>
      </w:tr>
      <w:tr w:rsidR="0012749B" w14:paraId="27617994" w14:textId="77777777" w:rsidTr="00077BDE">
        <w:trPr>
          <w:cantSplit/>
          <w:jc w:val="center"/>
        </w:trPr>
        <w:tc>
          <w:tcPr>
            <w:tcW w:w="3227" w:type="dxa"/>
            <w:tcBorders>
              <w:top w:val="single" w:sz="4" w:space="0" w:color="auto"/>
              <w:left w:val="single" w:sz="4" w:space="0" w:color="auto"/>
              <w:bottom w:val="single" w:sz="4" w:space="0" w:color="auto"/>
              <w:right w:val="single" w:sz="4" w:space="0" w:color="auto"/>
            </w:tcBorders>
            <w:hideMark/>
          </w:tcPr>
          <w:p w14:paraId="3071DBDC" w14:textId="77777777" w:rsidR="0012749B" w:rsidRDefault="0012749B" w:rsidP="00521E1B">
            <w:pPr>
              <w:pStyle w:val="TABLE-cell"/>
              <w:keepNext/>
            </w:pPr>
            <w:r>
              <w:t xml:space="preserve">Root Certification Authority (Root-CA) </w:t>
            </w:r>
            <w:r w:rsidR="00D139BB">
              <w:t>Self</w:t>
            </w:r>
            <w:r w:rsidR="00D139BB">
              <w:softHyphen/>
            </w:r>
            <w:r w:rsidR="007D0168">
              <w:t>-</w:t>
            </w:r>
            <w:r w:rsidR="00D139BB">
              <w:t>Signed Certificate using P</w:t>
            </w:r>
            <w:r w:rsidR="00D139BB">
              <w:noBreakHyphen/>
              <w:t>256 signed with P</w:t>
            </w:r>
            <w:r w:rsidR="00D139BB">
              <w:noBreakHyphen/>
              <w:t>256</w:t>
            </w:r>
          </w:p>
        </w:tc>
        <w:tc>
          <w:tcPr>
            <w:tcW w:w="3544" w:type="dxa"/>
            <w:tcBorders>
              <w:top w:val="single" w:sz="4" w:space="0" w:color="auto"/>
              <w:left w:val="single" w:sz="4" w:space="0" w:color="auto"/>
              <w:bottom w:val="single" w:sz="4" w:space="0" w:color="auto"/>
              <w:right w:val="single" w:sz="4" w:space="0" w:color="auto"/>
            </w:tcBorders>
            <w:hideMark/>
          </w:tcPr>
          <w:p w14:paraId="1B0C4650" w14:textId="77777777" w:rsidR="0012749B" w:rsidRDefault="0012749B" w:rsidP="00521E1B">
            <w:pPr>
              <w:pStyle w:val="TABLE-cell"/>
              <w:keepNext/>
            </w:pPr>
            <w:r>
              <w:t>Root Certification Authority (Root-CA) S</w:t>
            </w:r>
            <w:r w:rsidR="00D139BB">
              <w:t>elf</w:t>
            </w:r>
            <w:r w:rsidR="00D139BB">
              <w:noBreakHyphen/>
              <w:t>Signed Certificate using P</w:t>
            </w:r>
            <w:r w:rsidR="00D139BB">
              <w:noBreakHyphen/>
              <w:t>384 signed with P</w:t>
            </w:r>
            <w:r w:rsidR="00D139BB">
              <w:noBreakHyphen/>
              <w:t>384</w:t>
            </w:r>
          </w:p>
        </w:tc>
        <w:tc>
          <w:tcPr>
            <w:tcW w:w="2551" w:type="dxa"/>
            <w:tcBorders>
              <w:top w:val="single" w:sz="4" w:space="0" w:color="auto"/>
              <w:left w:val="single" w:sz="4" w:space="0" w:color="auto"/>
              <w:bottom w:val="single" w:sz="4" w:space="0" w:color="auto"/>
              <w:right w:val="single" w:sz="4" w:space="0" w:color="auto"/>
            </w:tcBorders>
            <w:hideMark/>
          </w:tcPr>
          <w:p w14:paraId="40F2382A" w14:textId="77777777" w:rsidR="0012749B" w:rsidRDefault="0012749B" w:rsidP="00521E1B">
            <w:pPr>
              <w:pStyle w:val="TABLE-cell"/>
              <w:keepNext/>
            </w:pPr>
            <w:r>
              <w:t>Trust anchor; there may be more than one.</w:t>
            </w:r>
          </w:p>
        </w:tc>
      </w:tr>
      <w:tr w:rsidR="0012749B" w14:paraId="7FB2D88B" w14:textId="77777777" w:rsidTr="00077BDE">
        <w:trPr>
          <w:cantSplit/>
          <w:jc w:val="center"/>
        </w:trPr>
        <w:tc>
          <w:tcPr>
            <w:tcW w:w="3227" w:type="dxa"/>
            <w:tcBorders>
              <w:top w:val="single" w:sz="4" w:space="0" w:color="auto"/>
              <w:left w:val="single" w:sz="4" w:space="0" w:color="auto"/>
              <w:bottom w:val="single" w:sz="4" w:space="0" w:color="auto"/>
              <w:right w:val="single" w:sz="4" w:space="0" w:color="auto"/>
            </w:tcBorders>
            <w:hideMark/>
          </w:tcPr>
          <w:p w14:paraId="6181DFD5" w14:textId="77777777" w:rsidR="0012749B" w:rsidRDefault="0012749B" w:rsidP="00521E1B">
            <w:pPr>
              <w:pStyle w:val="TABLE-cell"/>
              <w:keepNext/>
            </w:pPr>
            <w:r>
              <w:t xml:space="preserve">Subordinate CA </w:t>
            </w:r>
            <w:r w:rsidR="00D139BB">
              <w:t>Certificate (Sub-CA) using P</w:t>
            </w:r>
            <w:r w:rsidR="00D139BB">
              <w:noBreakHyphen/>
              <w:t>256 signed with P</w:t>
            </w:r>
            <w:r w:rsidR="00D139BB">
              <w:noBreakHyphen/>
              <w:t>256</w:t>
            </w:r>
          </w:p>
        </w:tc>
        <w:tc>
          <w:tcPr>
            <w:tcW w:w="3544" w:type="dxa"/>
            <w:tcBorders>
              <w:top w:val="single" w:sz="4" w:space="0" w:color="auto"/>
              <w:left w:val="single" w:sz="4" w:space="0" w:color="auto"/>
              <w:bottom w:val="single" w:sz="4" w:space="0" w:color="auto"/>
              <w:right w:val="single" w:sz="4" w:space="0" w:color="auto"/>
            </w:tcBorders>
            <w:hideMark/>
          </w:tcPr>
          <w:p w14:paraId="4E74C9A4" w14:textId="77777777" w:rsidR="0012749B" w:rsidRDefault="0012749B" w:rsidP="00521E1B">
            <w:pPr>
              <w:pStyle w:val="TABLE-cell"/>
              <w:keepNext/>
            </w:pPr>
            <w:r>
              <w:t xml:space="preserve">Subordinate CA </w:t>
            </w:r>
            <w:r w:rsidR="00D139BB">
              <w:t>Certificate (Sub-CA) using P</w:t>
            </w:r>
            <w:r w:rsidR="00D139BB">
              <w:noBreakHyphen/>
              <w:t>384  signed with P</w:t>
            </w:r>
            <w:r w:rsidR="00D139BB">
              <w:noBreakHyphen/>
              <w:t>384</w:t>
            </w:r>
          </w:p>
        </w:tc>
        <w:tc>
          <w:tcPr>
            <w:tcW w:w="2551" w:type="dxa"/>
            <w:vMerge w:val="restart"/>
            <w:tcBorders>
              <w:top w:val="single" w:sz="4" w:space="0" w:color="auto"/>
              <w:left w:val="single" w:sz="4" w:space="0" w:color="auto"/>
              <w:bottom w:val="single" w:sz="4" w:space="0" w:color="auto"/>
              <w:right w:val="single" w:sz="4" w:space="0" w:color="auto"/>
            </w:tcBorders>
            <w:vAlign w:val="center"/>
            <w:hideMark/>
          </w:tcPr>
          <w:p w14:paraId="71687B8E" w14:textId="77777777" w:rsidR="0012749B" w:rsidRDefault="0012749B" w:rsidP="00521E1B">
            <w:pPr>
              <w:pStyle w:val="TABLE-cell"/>
              <w:keepNext/>
            </w:pPr>
            <w:r>
              <w:t xml:space="preserve">Certificate of an issuing CA. </w:t>
            </w:r>
          </w:p>
          <w:p w14:paraId="5058F4C4" w14:textId="77777777" w:rsidR="0012749B" w:rsidRDefault="0012749B" w:rsidP="00521E1B">
            <w:pPr>
              <w:pStyle w:val="TABLE-cell"/>
              <w:keepNext/>
            </w:pPr>
            <w:r>
              <w:t>Subordinate CAs may be also used as trust anchors.</w:t>
            </w:r>
          </w:p>
        </w:tc>
      </w:tr>
      <w:tr w:rsidR="0012749B" w14:paraId="56048B78" w14:textId="77777777" w:rsidTr="00077BDE">
        <w:trPr>
          <w:cantSplit/>
          <w:jc w:val="center"/>
        </w:trPr>
        <w:tc>
          <w:tcPr>
            <w:tcW w:w="3227" w:type="dxa"/>
            <w:tcBorders>
              <w:top w:val="single" w:sz="4" w:space="0" w:color="auto"/>
              <w:left w:val="single" w:sz="4" w:space="0" w:color="auto"/>
              <w:bottom w:val="single" w:sz="4" w:space="0" w:color="auto"/>
              <w:right w:val="single" w:sz="4" w:space="0" w:color="auto"/>
            </w:tcBorders>
            <w:hideMark/>
          </w:tcPr>
          <w:p w14:paraId="0B2A486E" w14:textId="77777777" w:rsidR="0012749B" w:rsidRDefault="0012749B" w:rsidP="00521E1B">
            <w:pPr>
              <w:pStyle w:val="TABLE-cell"/>
              <w:keepNext/>
            </w:pPr>
            <w:r>
              <w:t>–</w:t>
            </w:r>
          </w:p>
        </w:tc>
        <w:tc>
          <w:tcPr>
            <w:tcW w:w="3544" w:type="dxa"/>
            <w:tcBorders>
              <w:top w:val="single" w:sz="4" w:space="0" w:color="auto"/>
              <w:left w:val="single" w:sz="4" w:space="0" w:color="auto"/>
              <w:bottom w:val="single" w:sz="4" w:space="0" w:color="auto"/>
              <w:right w:val="single" w:sz="4" w:space="0" w:color="auto"/>
            </w:tcBorders>
            <w:hideMark/>
          </w:tcPr>
          <w:p w14:paraId="70296838" w14:textId="77777777" w:rsidR="0012749B" w:rsidRDefault="0012749B" w:rsidP="00521E1B">
            <w:pPr>
              <w:pStyle w:val="TABLE-cell"/>
              <w:keepNext/>
            </w:pPr>
            <w:r>
              <w:t>Subordinate CA Certificate (Sub-C</w:t>
            </w:r>
            <w:r w:rsidR="00D139BB">
              <w:t>A) using P</w:t>
            </w:r>
            <w:r w:rsidR="00D139BB">
              <w:noBreakHyphen/>
              <w:t>256 signed with P</w:t>
            </w:r>
            <w:r w:rsidR="00D139BB">
              <w:noBreakHyphen/>
              <w:t>384</w:t>
            </w:r>
          </w:p>
        </w:tc>
        <w:tc>
          <w:tcPr>
            <w:tcW w:w="2551" w:type="dxa"/>
            <w:vMerge/>
            <w:tcBorders>
              <w:top w:val="single" w:sz="4" w:space="0" w:color="auto"/>
              <w:left w:val="single" w:sz="4" w:space="0" w:color="auto"/>
              <w:bottom w:val="single" w:sz="4" w:space="0" w:color="auto"/>
              <w:right w:val="single" w:sz="4" w:space="0" w:color="auto"/>
            </w:tcBorders>
            <w:vAlign w:val="center"/>
            <w:hideMark/>
          </w:tcPr>
          <w:p w14:paraId="7F901863" w14:textId="77777777" w:rsidR="0012749B" w:rsidRDefault="0012749B" w:rsidP="00521E1B">
            <w:pPr>
              <w:keepNext/>
              <w:rPr>
                <w:bCs/>
                <w:sz w:val="16"/>
              </w:rPr>
            </w:pPr>
          </w:p>
        </w:tc>
      </w:tr>
      <w:tr w:rsidR="0012749B" w14:paraId="26CDB3B9" w14:textId="77777777" w:rsidTr="00077BDE">
        <w:trPr>
          <w:cantSplit/>
          <w:jc w:val="center"/>
        </w:trPr>
        <w:tc>
          <w:tcPr>
            <w:tcW w:w="3227" w:type="dxa"/>
            <w:tcBorders>
              <w:top w:val="single" w:sz="4" w:space="0" w:color="auto"/>
              <w:left w:val="single" w:sz="4" w:space="0" w:color="auto"/>
              <w:bottom w:val="single" w:sz="4" w:space="0" w:color="auto"/>
              <w:right w:val="single" w:sz="4" w:space="0" w:color="auto"/>
            </w:tcBorders>
            <w:hideMark/>
          </w:tcPr>
          <w:p w14:paraId="07675E07" w14:textId="77777777" w:rsidR="0012749B" w:rsidRDefault="0012749B" w:rsidP="00521E1B">
            <w:pPr>
              <w:pStyle w:val="TABLE-cell"/>
              <w:keepNext/>
            </w:pPr>
            <w:r>
              <w:t>End-Entity S</w:t>
            </w:r>
            <w:r w:rsidR="00D139BB">
              <w:t>ignature Certificate using P</w:t>
            </w:r>
            <w:r w:rsidR="00D139BB">
              <w:noBreakHyphen/>
              <w:t>256  signed with P</w:t>
            </w:r>
            <w:r w:rsidR="00D139BB">
              <w:noBreakHyphen/>
              <w:t>256</w:t>
            </w:r>
          </w:p>
        </w:tc>
        <w:tc>
          <w:tcPr>
            <w:tcW w:w="3544" w:type="dxa"/>
            <w:tcBorders>
              <w:top w:val="single" w:sz="4" w:space="0" w:color="auto"/>
              <w:left w:val="single" w:sz="4" w:space="0" w:color="auto"/>
              <w:bottom w:val="single" w:sz="4" w:space="0" w:color="auto"/>
              <w:right w:val="single" w:sz="4" w:space="0" w:color="auto"/>
            </w:tcBorders>
            <w:hideMark/>
          </w:tcPr>
          <w:p w14:paraId="238EE772" w14:textId="77777777" w:rsidR="0012749B" w:rsidRDefault="0012749B" w:rsidP="00521E1B">
            <w:pPr>
              <w:pStyle w:val="TABLE-cell"/>
              <w:keepNext/>
            </w:pPr>
            <w:r>
              <w:t>End-Entity S</w:t>
            </w:r>
            <w:r w:rsidR="00D139BB">
              <w:t>ignature Certificate using P</w:t>
            </w:r>
            <w:r w:rsidR="00D139BB">
              <w:noBreakHyphen/>
              <w:t xml:space="preserve">384 </w:t>
            </w:r>
            <w:r>
              <w:t>s</w:t>
            </w:r>
            <w:r w:rsidR="00D139BB">
              <w:t>igned with P</w:t>
            </w:r>
            <w:r w:rsidR="00D139BB">
              <w:noBreakHyphen/>
              <w:t>384</w:t>
            </w:r>
          </w:p>
        </w:tc>
        <w:tc>
          <w:tcPr>
            <w:tcW w:w="2551" w:type="dxa"/>
            <w:vMerge w:val="restart"/>
            <w:tcBorders>
              <w:top w:val="single" w:sz="4" w:space="0" w:color="auto"/>
              <w:left w:val="single" w:sz="4" w:space="0" w:color="auto"/>
              <w:bottom w:val="single" w:sz="4" w:space="0" w:color="auto"/>
              <w:right w:val="single" w:sz="4" w:space="0" w:color="auto"/>
            </w:tcBorders>
            <w:vAlign w:val="center"/>
            <w:hideMark/>
          </w:tcPr>
          <w:p w14:paraId="3C51BD08" w14:textId="77777777" w:rsidR="0012749B" w:rsidRDefault="0012749B" w:rsidP="00521E1B">
            <w:pPr>
              <w:pStyle w:val="TABLE-cell"/>
              <w:keepNext/>
            </w:pPr>
            <w:r>
              <w:t>Public key for ECDSA signature generation and verification</w:t>
            </w:r>
          </w:p>
        </w:tc>
      </w:tr>
      <w:tr w:rsidR="0012749B" w14:paraId="5ECED1AB" w14:textId="77777777" w:rsidTr="00077BDE">
        <w:trPr>
          <w:cantSplit/>
          <w:jc w:val="center"/>
        </w:trPr>
        <w:tc>
          <w:tcPr>
            <w:tcW w:w="3227" w:type="dxa"/>
            <w:tcBorders>
              <w:top w:val="single" w:sz="4" w:space="0" w:color="auto"/>
              <w:left w:val="single" w:sz="4" w:space="0" w:color="auto"/>
              <w:bottom w:val="single" w:sz="4" w:space="0" w:color="auto"/>
              <w:right w:val="single" w:sz="4" w:space="0" w:color="auto"/>
            </w:tcBorders>
            <w:hideMark/>
          </w:tcPr>
          <w:p w14:paraId="3C74958D" w14:textId="77777777" w:rsidR="0012749B" w:rsidRDefault="0012749B" w:rsidP="00521E1B">
            <w:pPr>
              <w:pStyle w:val="TABLE-cell"/>
              <w:keepNext/>
            </w:pPr>
            <w:r>
              <w:t>–</w:t>
            </w:r>
          </w:p>
        </w:tc>
        <w:tc>
          <w:tcPr>
            <w:tcW w:w="3544" w:type="dxa"/>
            <w:tcBorders>
              <w:top w:val="single" w:sz="4" w:space="0" w:color="auto"/>
              <w:left w:val="single" w:sz="4" w:space="0" w:color="auto"/>
              <w:bottom w:val="single" w:sz="4" w:space="0" w:color="auto"/>
              <w:right w:val="single" w:sz="4" w:space="0" w:color="auto"/>
            </w:tcBorders>
            <w:hideMark/>
          </w:tcPr>
          <w:p w14:paraId="5F9A17CA" w14:textId="77777777" w:rsidR="0012749B" w:rsidRDefault="0012749B" w:rsidP="00521E1B">
            <w:pPr>
              <w:pStyle w:val="TABLE-cell"/>
              <w:keepNext/>
            </w:pPr>
            <w:r>
              <w:t>End-Entity Signature Certifica</w:t>
            </w:r>
            <w:r w:rsidR="00D139BB">
              <w:t>te using P</w:t>
            </w:r>
            <w:r w:rsidR="00D139BB">
              <w:noBreakHyphen/>
              <w:t>256 signed with P</w:t>
            </w:r>
            <w:r w:rsidR="00D139BB">
              <w:noBreakHyphen/>
              <w:t>384</w:t>
            </w:r>
          </w:p>
        </w:tc>
        <w:tc>
          <w:tcPr>
            <w:tcW w:w="2551" w:type="dxa"/>
            <w:vMerge/>
            <w:tcBorders>
              <w:top w:val="single" w:sz="4" w:space="0" w:color="auto"/>
              <w:left w:val="single" w:sz="4" w:space="0" w:color="auto"/>
              <w:bottom w:val="single" w:sz="4" w:space="0" w:color="auto"/>
              <w:right w:val="single" w:sz="4" w:space="0" w:color="auto"/>
            </w:tcBorders>
            <w:vAlign w:val="center"/>
            <w:hideMark/>
          </w:tcPr>
          <w:p w14:paraId="358F8ADB" w14:textId="77777777" w:rsidR="0012749B" w:rsidRDefault="0012749B" w:rsidP="00521E1B">
            <w:pPr>
              <w:keepNext/>
              <w:rPr>
                <w:bCs/>
                <w:sz w:val="16"/>
              </w:rPr>
            </w:pPr>
          </w:p>
        </w:tc>
      </w:tr>
      <w:tr w:rsidR="0012749B" w14:paraId="255DFD02" w14:textId="77777777" w:rsidTr="00077BDE">
        <w:trPr>
          <w:cantSplit/>
          <w:jc w:val="center"/>
        </w:trPr>
        <w:tc>
          <w:tcPr>
            <w:tcW w:w="3227" w:type="dxa"/>
            <w:tcBorders>
              <w:top w:val="single" w:sz="4" w:space="0" w:color="auto"/>
              <w:left w:val="single" w:sz="4" w:space="0" w:color="auto"/>
              <w:bottom w:val="single" w:sz="4" w:space="0" w:color="auto"/>
              <w:right w:val="single" w:sz="4" w:space="0" w:color="auto"/>
            </w:tcBorders>
            <w:hideMark/>
          </w:tcPr>
          <w:p w14:paraId="3F4E6C5B" w14:textId="77777777" w:rsidR="0012749B" w:rsidRDefault="0012749B" w:rsidP="00521E1B">
            <w:pPr>
              <w:pStyle w:val="TABLE-cell"/>
              <w:keepNext/>
            </w:pPr>
            <w:r>
              <w:t>End-Entity Key Estab</w:t>
            </w:r>
            <w:r w:rsidR="00D139BB">
              <w:t>lishment Certificate using P</w:t>
            </w:r>
            <w:r w:rsidR="00D139BB">
              <w:noBreakHyphen/>
              <w:t>256  signed with P</w:t>
            </w:r>
            <w:r w:rsidR="00D139BB">
              <w:noBreakHyphen/>
              <w:t>256</w:t>
            </w:r>
          </w:p>
        </w:tc>
        <w:tc>
          <w:tcPr>
            <w:tcW w:w="3544" w:type="dxa"/>
            <w:tcBorders>
              <w:top w:val="single" w:sz="4" w:space="0" w:color="auto"/>
              <w:left w:val="single" w:sz="4" w:space="0" w:color="auto"/>
              <w:bottom w:val="single" w:sz="4" w:space="0" w:color="auto"/>
              <w:right w:val="single" w:sz="4" w:space="0" w:color="auto"/>
            </w:tcBorders>
            <w:hideMark/>
          </w:tcPr>
          <w:p w14:paraId="3E9FB3BA" w14:textId="77777777" w:rsidR="0012749B" w:rsidRDefault="0012749B" w:rsidP="00521E1B">
            <w:pPr>
              <w:pStyle w:val="TABLE-cell"/>
              <w:keepNext/>
            </w:pPr>
            <w:r>
              <w:t xml:space="preserve">End-Entity Key Establishment Certificate </w:t>
            </w:r>
            <w:r w:rsidR="00D139BB">
              <w:t>using P</w:t>
            </w:r>
            <w:r w:rsidR="00D139BB">
              <w:noBreakHyphen/>
              <w:t>384  signed with P</w:t>
            </w:r>
            <w:r w:rsidR="00D139BB">
              <w:noBreakHyphen/>
              <w:t>384</w:t>
            </w:r>
          </w:p>
        </w:tc>
        <w:tc>
          <w:tcPr>
            <w:tcW w:w="2551" w:type="dxa"/>
            <w:vMerge w:val="restart"/>
            <w:tcBorders>
              <w:top w:val="single" w:sz="4" w:space="0" w:color="auto"/>
              <w:left w:val="single" w:sz="4" w:space="0" w:color="auto"/>
              <w:bottom w:val="single" w:sz="4" w:space="0" w:color="auto"/>
              <w:right w:val="single" w:sz="4" w:space="0" w:color="auto"/>
            </w:tcBorders>
            <w:hideMark/>
          </w:tcPr>
          <w:p w14:paraId="0FBECA27" w14:textId="77777777" w:rsidR="0012749B" w:rsidRDefault="0012749B" w:rsidP="00521E1B">
            <w:pPr>
              <w:pStyle w:val="TABLE-cell"/>
              <w:keepNext/>
            </w:pPr>
            <w:r>
              <w:t>Used with the One-Pass Diffie-Hellman C(1e, 1s) scheme or with the Static Unified Model C(0e, 2s, ECC CDH) scheme</w:t>
            </w:r>
          </w:p>
        </w:tc>
      </w:tr>
      <w:tr w:rsidR="0012749B" w14:paraId="3A8D2C0D" w14:textId="77777777" w:rsidTr="00077BDE">
        <w:trPr>
          <w:cantSplit/>
          <w:jc w:val="center"/>
        </w:trPr>
        <w:tc>
          <w:tcPr>
            <w:tcW w:w="3227" w:type="dxa"/>
            <w:tcBorders>
              <w:top w:val="single" w:sz="4" w:space="0" w:color="auto"/>
              <w:left w:val="single" w:sz="4" w:space="0" w:color="auto"/>
              <w:bottom w:val="single" w:sz="4" w:space="0" w:color="auto"/>
              <w:right w:val="single" w:sz="4" w:space="0" w:color="auto"/>
            </w:tcBorders>
            <w:hideMark/>
          </w:tcPr>
          <w:p w14:paraId="21BFEA1B" w14:textId="77777777" w:rsidR="0012749B" w:rsidRDefault="0012749B" w:rsidP="00521E1B">
            <w:pPr>
              <w:pStyle w:val="TABLE-cell"/>
              <w:keepNext/>
            </w:pPr>
            <w:r>
              <w:t>–</w:t>
            </w:r>
          </w:p>
        </w:tc>
        <w:tc>
          <w:tcPr>
            <w:tcW w:w="3544" w:type="dxa"/>
            <w:tcBorders>
              <w:top w:val="single" w:sz="4" w:space="0" w:color="auto"/>
              <w:left w:val="single" w:sz="4" w:space="0" w:color="auto"/>
              <w:bottom w:val="single" w:sz="4" w:space="0" w:color="auto"/>
              <w:right w:val="single" w:sz="4" w:space="0" w:color="auto"/>
            </w:tcBorders>
            <w:hideMark/>
          </w:tcPr>
          <w:p w14:paraId="5A84C002" w14:textId="77777777" w:rsidR="0012749B" w:rsidRDefault="0012749B" w:rsidP="00521E1B">
            <w:pPr>
              <w:pStyle w:val="TABLE-cell"/>
              <w:keepNext/>
            </w:pPr>
            <w:r>
              <w:t>End-Entity Key Establishment Certifica</w:t>
            </w:r>
            <w:r w:rsidR="00D139BB">
              <w:t>te using P</w:t>
            </w:r>
            <w:r w:rsidR="00D139BB">
              <w:noBreakHyphen/>
              <w:t>256 signed with P</w:t>
            </w:r>
            <w:r w:rsidR="00D139BB">
              <w:noBreakHyphen/>
              <w:t>384</w:t>
            </w:r>
          </w:p>
        </w:tc>
        <w:tc>
          <w:tcPr>
            <w:tcW w:w="2551" w:type="dxa"/>
            <w:vMerge/>
            <w:tcBorders>
              <w:top w:val="single" w:sz="4" w:space="0" w:color="auto"/>
              <w:left w:val="single" w:sz="4" w:space="0" w:color="auto"/>
              <w:bottom w:val="single" w:sz="4" w:space="0" w:color="auto"/>
              <w:right w:val="single" w:sz="4" w:space="0" w:color="auto"/>
            </w:tcBorders>
            <w:vAlign w:val="center"/>
            <w:hideMark/>
          </w:tcPr>
          <w:p w14:paraId="31C70164" w14:textId="77777777" w:rsidR="0012749B" w:rsidRDefault="0012749B" w:rsidP="00521E1B">
            <w:pPr>
              <w:keepNext/>
              <w:rPr>
                <w:bCs/>
                <w:sz w:val="16"/>
              </w:rPr>
            </w:pPr>
          </w:p>
        </w:tc>
      </w:tr>
      <w:tr w:rsidR="0012749B" w14:paraId="4A6175C0" w14:textId="77777777" w:rsidTr="00077BDE">
        <w:trPr>
          <w:cantSplit/>
          <w:jc w:val="center"/>
        </w:trPr>
        <w:tc>
          <w:tcPr>
            <w:tcW w:w="3227" w:type="dxa"/>
            <w:tcBorders>
              <w:top w:val="single" w:sz="4" w:space="0" w:color="auto"/>
              <w:left w:val="single" w:sz="4" w:space="0" w:color="auto"/>
              <w:bottom w:val="single" w:sz="4" w:space="0" w:color="auto"/>
              <w:right w:val="single" w:sz="4" w:space="0" w:color="auto"/>
            </w:tcBorders>
            <w:hideMark/>
          </w:tcPr>
          <w:p w14:paraId="54DFB694" w14:textId="77777777" w:rsidR="0012749B" w:rsidRDefault="0012749B" w:rsidP="00521E1B">
            <w:pPr>
              <w:pStyle w:val="TABLE-cell"/>
              <w:keepNext/>
            </w:pPr>
            <w:r>
              <w:t>End-</w:t>
            </w:r>
            <w:r w:rsidR="00D139BB">
              <w:t>Entity TLS Certificate using P</w:t>
            </w:r>
            <w:r w:rsidR="00D139BB">
              <w:noBreakHyphen/>
              <w:t>256  signed with P</w:t>
            </w:r>
            <w:r w:rsidR="00D139BB">
              <w:noBreakHyphen/>
              <w:t>256</w:t>
            </w:r>
          </w:p>
        </w:tc>
        <w:tc>
          <w:tcPr>
            <w:tcW w:w="3544" w:type="dxa"/>
            <w:tcBorders>
              <w:top w:val="single" w:sz="4" w:space="0" w:color="auto"/>
              <w:left w:val="single" w:sz="4" w:space="0" w:color="auto"/>
              <w:bottom w:val="single" w:sz="4" w:space="0" w:color="auto"/>
              <w:right w:val="single" w:sz="4" w:space="0" w:color="auto"/>
            </w:tcBorders>
            <w:hideMark/>
          </w:tcPr>
          <w:p w14:paraId="256C2D06" w14:textId="77777777" w:rsidR="0012749B" w:rsidRDefault="0012749B" w:rsidP="00521E1B">
            <w:pPr>
              <w:pStyle w:val="TABLE-cell"/>
              <w:keepNext/>
            </w:pPr>
            <w:r>
              <w:t>End-En</w:t>
            </w:r>
            <w:r w:rsidR="00D139BB">
              <w:t>tity TLS Certificate using P</w:t>
            </w:r>
            <w:r w:rsidR="00D139BB">
              <w:noBreakHyphen/>
              <w:t>384  signed with P</w:t>
            </w:r>
            <w:r w:rsidR="00D139BB">
              <w:noBreakHyphen/>
              <w:t>384</w:t>
            </w:r>
          </w:p>
        </w:tc>
        <w:tc>
          <w:tcPr>
            <w:tcW w:w="2551" w:type="dxa"/>
            <w:vMerge w:val="restart"/>
            <w:tcBorders>
              <w:top w:val="single" w:sz="4" w:space="0" w:color="auto"/>
              <w:left w:val="single" w:sz="4" w:space="0" w:color="auto"/>
              <w:bottom w:val="single" w:sz="4" w:space="0" w:color="auto"/>
              <w:right w:val="single" w:sz="4" w:space="0" w:color="auto"/>
            </w:tcBorders>
          </w:tcPr>
          <w:p w14:paraId="4208102D" w14:textId="77777777" w:rsidR="0012749B" w:rsidRDefault="0012749B" w:rsidP="00521E1B">
            <w:pPr>
              <w:pStyle w:val="TABLE-cell"/>
              <w:keepNext/>
            </w:pPr>
          </w:p>
        </w:tc>
      </w:tr>
      <w:tr w:rsidR="0012749B" w14:paraId="587DF3AC" w14:textId="77777777" w:rsidTr="00077BDE">
        <w:trPr>
          <w:cantSplit/>
          <w:jc w:val="center"/>
        </w:trPr>
        <w:tc>
          <w:tcPr>
            <w:tcW w:w="3227" w:type="dxa"/>
            <w:tcBorders>
              <w:top w:val="single" w:sz="4" w:space="0" w:color="auto"/>
              <w:left w:val="single" w:sz="4" w:space="0" w:color="auto"/>
              <w:bottom w:val="single" w:sz="4" w:space="0" w:color="auto"/>
              <w:right w:val="single" w:sz="4" w:space="0" w:color="auto"/>
            </w:tcBorders>
            <w:hideMark/>
          </w:tcPr>
          <w:p w14:paraId="17EF13B4" w14:textId="77777777" w:rsidR="0012749B" w:rsidRDefault="0012749B" w:rsidP="00521E1B">
            <w:pPr>
              <w:pStyle w:val="TABLE-cell"/>
              <w:keepNext/>
            </w:pPr>
            <w:r>
              <w:t>–</w:t>
            </w:r>
          </w:p>
        </w:tc>
        <w:tc>
          <w:tcPr>
            <w:tcW w:w="3544" w:type="dxa"/>
            <w:tcBorders>
              <w:top w:val="single" w:sz="4" w:space="0" w:color="auto"/>
              <w:left w:val="single" w:sz="4" w:space="0" w:color="auto"/>
              <w:bottom w:val="single" w:sz="4" w:space="0" w:color="auto"/>
              <w:right w:val="single" w:sz="4" w:space="0" w:color="auto"/>
            </w:tcBorders>
            <w:hideMark/>
          </w:tcPr>
          <w:p w14:paraId="49D3A8C5" w14:textId="77777777" w:rsidR="0012749B" w:rsidRDefault="0012749B" w:rsidP="00521E1B">
            <w:pPr>
              <w:pStyle w:val="TABLE-cell"/>
              <w:keepNext/>
            </w:pPr>
            <w:r>
              <w:t>End-Entity TLS Certifica</w:t>
            </w:r>
            <w:r w:rsidR="00D139BB">
              <w:t>te using P</w:t>
            </w:r>
            <w:r w:rsidR="00D139BB">
              <w:noBreakHyphen/>
              <w:t>256 signed with P</w:t>
            </w:r>
            <w:r w:rsidR="00D139BB">
              <w:noBreakHyphen/>
              <w:t>384</w:t>
            </w:r>
          </w:p>
        </w:tc>
        <w:tc>
          <w:tcPr>
            <w:tcW w:w="2551" w:type="dxa"/>
            <w:vMerge/>
            <w:tcBorders>
              <w:top w:val="single" w:sz="4" w:space="0" w:color="auto"/>
              <w:left w:val="single" w:sz="4" w:space="0" w:color="auto"/>
              <w:bottom w:val="single" w:sz="4" w:space="0" w:color="auto"/>
              <w:right w:val="single" w:sz="4" w:space="0" w:color="auto"/>
            </w:tcBorders>
            <w:vAlign w:val="center"/>
            <w:hideMark/>
          </w:tcPr>
          <w:p w14:paraId="57FE793D" w14:textId="77777777" w:rsidR="0012749B" w:rsidRDefault="0012749B" w:rsidP="00521E1B">
            <w:pPr>
              <w:keepNext/>
              <w:rPr>
                <w:bCs/>
                <w:sz w:val="16"/>
              </w:rPr>
            </w:pPr>
          </w:p>
        </w:tc>
      </w:tr>
    </w:tbl>
    <w:p w14:paraId="72F9F781" w14:textId="77777777" w:rsidR="0012749B" w:rsidRPr="00ED0B66" w:rsidRDefault="00B00087" w:rsidP="00B67C8A">
      <w:pPr>
        <w:pStyle w:val="PARAGRAPH"/>
      </w:pPr>
      <w:r w:rsidRPr="00ED0B66">
        <w:t>An example Certificate is</w:t>
      </w:r>
      <w:r w:rsidR="0012749B" w:rsidRPr="00ED0B66">
        <w:t xml:space="preserve"> given in </w:t>
      </w:r>
      <w:r w:rsidRPr="00ED0B66">
        <w:fldChar w:fldCharType="begin" w:fldLock="1"/>
      </w:r>
      <w:r w:rsidRPr="00ED0B66">
        <w:instrText xml:space="preserve"> REF _Ref415144366 \r \h </w:instrText>
      </w:r>
      <w:r w:rsidR="00ED0B66">
        <w:instrText xml:space="preserve"> \* MERGEFORMAT </w:instrText>
      </w:r>
      <w:r w:rsidRPr="00ED0B66">
        <w:fldChar w:fldCharType="separate"/>
      </w:r>
      <w:r w:rsidR="00811F07" w:rsidRPr="00ED0B66">
        <w:t>Annex H</w:t>
      </w:r>
      <w:r w:rsidRPr="00ED0B66">
        <w:fldChar w:fldCharType="end"/>
      </w:r>
      <w:r w:rsidRPr="00ED0B66">
        <w:t>.</w:t>
      </w:r>
    </w:p>
    <w:p w14:paraId="7A9910E3" w14:textId="77777777" w:rsidR="0012749B" w:rsidRPr="00ED0B66" w:rsidRDefault="0012749B" w:rsidP="00176E93">
      <w:pPr>
        <w:pStyle w:val="Heading3"/>
      </w:pPr>
      <w:bookmarkStart w:id="2631" w:name="_Toc392501301"/>
      <w:bookmarkStart w:id="2632" w:name="_Ref391639661"/>
      <w:bookmarkStart w:id="2633" w:name="_Toc386027456"/>
      <w:bookmarkStart w:id="2634" w:name="_Ref384641732"/>
      <w:bookmarkStart w:id="2635" w:name="_Ref384641715"/>
      <w:bookmarkStart w:id="2636" w:name="_Ref381703620"/>
      <w:bookmarkStart w:id="2637" w:name="_Ref381703617"/>
      <w:bookmarkStart w:id="2638" w:name="_Toc378104347"/>
      <w:bookmarkStart w:id="2639" w:name="_Ref373701255"/>
      <w:bookmarkStart w:id="2640" w:name="_Ref373701222"/>
      <w:bookmarkStart w:id="2641" w:name="_Ref342555805"/>
      <w:bookmarkStart w:id="2642" w:name="_Ref339233233"/>
      <w:bookmarkStart w:id="2643" w:name="_Ref339222470"/>
      <w:bookmarkStart w:id="2644" w:name="_Toc339091198"/>
      <w:bookmarkStart w:id="2645" w:name="_Ref339044839"/>
      <w:bookmarkStart w:id="2646" w:name="_Toc327802930"/>
      <w:bookmarkStart w:id="2647" w:name="_Toc437856496"/>
      <w:bookmarkStart w:id="2648" w:name="_Toc97127228"/>
      <w:r w:rsidRPr="00ED0B66">
        <w:lastRenderedPageBreak/>
        <w:t>Management of certificates</w:t>
      </w:r>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p>
    <w:p w14:paraId="5D29CC93" w14:textId="77777777" w:rsidR="0012749B" w:rsidRPr="00ED0B66" w:rsidRDefault="0012749B" w:rsidP="00176E93">
      <w:pPr>
        <w:pStyle w:val="Heading4"/>
      </w:pPr>
      <w:bookmarkStart w:id="2649" w:name="_Toc392501302"/>
      <w:bookmarkStart w:id="2650" w:name="_Toc386027457"/>
      <w:bookmarkStart w:id="2651" w:name="_Ref380131936"/>
      <w:bookmarkStart w:id="2652" w:name="_Toc378104348"/>
      <w:bookmarkStart w:id="2653" w:name="_Toc339091233"/>
      <w:bookmarkStart w:id="2654" w:name="_Toc327802940"/>
      <w:bookmarkStart w:id="2655" w:name="_Toc437856497"/>
      <w:r w:rsidRPr="00ED0B66">
        <w:t>Overview</w:t>
      </w:r>
      <w:bookmarkEnd w:id="2649"/>
      <w:bookmarkEnd w:id="2650"/>
      <w:bookmarkEnd w:id="2651"/>
      <w:bookmarkEnd w:id="2652"/>
      <w:bookmarkEnd w:id="2653"/>
      <w:bookmarkEnd w:id="2654"/>
      <w:bookmarkEnd w:id="2655"/>
    </w:p>
    <w:p w14:paraId="279A03D6" w14:textId="4F6099AB" w:rsidR="0012749B" w:rsidRPr="00ED0B66" w:rsidRDefault="0012749B" w:rsidP="00B67C8A">
      <w:pPr>
        <w:pStyle w:val="PARAGRAPH"/>
      </w:pPr>
      <w:r w:rsidRPr="00ED0B66">
        <w:t xml:space="preserve">This subclause </w:t>
      </w:r>
      <w:r w:rsidRPr="00ED0B66">
        <w:fldChar w:fldCharType="begin" w:fldLock="1"/>
      </w:r>
      <w:r w:rsidRPr="00ED0B66">
        <w:instrText xml:space="preserve"> REF _Ref391639661 \r \h </w:instrText>
      </w:r>
      <w:r w:rsidR="00ED0B66">
        <w:instrText xml:space="preserve"> \* MERGEFORMAT </w:instrText>
      </w:r>
      <w:r w:rsidRPr="00ED0B66">
        <w:fldChar w:fldCharType="separate"/>
      </w:r>
      <w:r w:rsidR="00811F07" w:rsidRPr="00ED0B66">
        <w:t>5.6.6</w:t>
      </w:r>
      <w:r w:rsidRPr="00ED0B66">
        <w:fldChar w:fldCharType="end"/>
      </w:r>
      <w:r w:rsidRPr="00ED0B66">
        <w:t xml:space="preserve"> applies only to the management of public key certificates in </w:t>
      </w:r>
      <w:del w:id="2656" w:author="John Cowburn" w:date="2021-04-16T13:57:00Z">
        <w:r w:rsidRPr="00ED0B66" w:rsidDel="00635BE8">
          <w:delText>DLMS</w:delText>
        </w:r>
      </w:del>
      <w:ins w:id="2657" w:author="John Cowburn" w:date="2021-04-16T13:57:00Z">
        <w:r w:rsidR="00635BE8">
          <w:t>DLMS®</w:t>
        </w:r>
      </w:ins>
      <w:r w:rsidRPr="00ED0B66">
        <w:t>/COSEM servers, including:</w:t>
      </w:r>
    </w:p>
    <w:p w14:paraId="5A91F9D0" w14:textId="77777777" w:rsidR="0012749B" w:rsidRPr="00ED0B66" w:rsidRDefault="0012749B" w:rsidP="00521922">
      <w:pPr>
        <w:pStyle w:val="ListBullet"/>
      </w:pPr>
      <w:r w:rsidRPr="00ED0B66">
        <w:t xml:space="preserve">provisioning the server with trust anchors, see </w:t>
      </w:r>
      <w:r w:rsidRPr="00ED0B66">
        <w:fldChar w:fldCharType="begin" w:fldLock="1"/>
      </w:r>
      <w:r w:rsidRPr="00ED0B66">
        <w:instrText xml:space="preserve"> REF _Ref384130832 \r \h  \* MERGEFORMAT </w:instrText>
      </w:r>
      <w:r w:rsidRPr="00ED0B66">
        <w:fldChar w:fldCharType="separate"/>
      </w:r>
      <w:r w:rsidR="00811F07" w:rsidRPr="00ED0B66">
        <w:t>5.6.6.2</w:t>
      </w:r>
      <w:r w:rsidRPr="00ED0B66">
        <w:fldChar w:fldCharType="end"/>
      </w:r>
      <w:r w:rsidRPr="00ED0B66">
        <w:t>;</w:t>
      </w:r>
    </w:p>
    <w:p w14:paraId="2D298EEF" w14:textId="77777777" w:rsidR="0012749B" w:rsidRPr="00ED0B66" w:rsidRDefault="0012749B" w:rsidP="00521922">
      <w:pPr>
        <w:pStyle w:val="ListBullet"/>
      </w:pPr>
      <w:r w:rsidRPr="00ED0B66">
        <w:t xml:space="preserve">provisioning the server with further CA certificates, see </w:t>
      </w:r>
      <w:r w:rsidRPr="00ED0B66">
        <w:fldChar w:fldCharType="begin" w:fldLock="1"/>
      </w:r>
      <w:r w:rsidRPr="00ED0B66">
        <w:instrText xml:space="preserve"> REF _Ref384130869 \r \h  \* MERGEFORMAT </w:instrText>
      </w:r>
      <w:r w:rsidRPr="00ED0B66">
        <w:fldChar w:fldCharType="separate"/>
      </w:r>
      <w:r w:rsidR="00811F07" w:rsidRPr="00ED0B66">
        <w:t>5.6.6.3</w:t>
      </w:r>
      <w:r w:rsidRPr="00ED0B66">
        <w:fldChar w:fldCharType="end"/>
      </w:r>
      <w:r w:rsidRPr="00ED0B66">
        <w:t>;</w:t>
      </w:r>
    </w:p>
    <w:p w14:paraId="2E5D2FA8" w14:textId="77777777" w:rsidR="0012749B" w:rsidRPr="00ED0B66" w:rsidRDefault="0012749B" w:rsidP="00521922">
      <w:pPr>
        <w:pStyle w:val="ListBullet"/>
      </w:pPr>
      <w:r w:rsidRPr="00ED0B66">
        <w:t xml:space="preserve">security personalisation of the server, see </w:t>
      </w:r>
      <w:r w:rsidRPr="00ED0B66">
        <w:fldChar w:fldCharType="begin" w:fldLock="1"/>
      </w:r>
      <w:r w:rsidRPr="00ED0B66">
        <w:instrText xml:space="preserve"> REF _Ref384208877 \r \h  \* MERGEFORMAT </w:instrText>
      </w:r>
      <w:r w:rsidRPr="00ED0B66">
        <w:fldChar w:fldCharType="separate"/>
      </w:r>
      <w:r w:rsidR="00811F07" w:rsidRPr="00ED0B66">
        <w:t>5.6.6.4</w:t>
      </w:r>
      <w:r w:rsidRPr="00ED0B66">
        <w:fldChar w:fldCharType="end"/>
      </w:r>
      <w:r w:rsidRPr="00ED0B66">
        <w:t>;</w:t>
      </w:r>
    </w:p>
    <w:p w14:paraId="47FA08C9" w14:textId="77777777" w:rsidR="0012749B" w:rsidRPr="00ED0B66" w:rsidRDefault="0012749B" w:rsidP="00521922">
      <w:pPr>
        <w:pStyle w:val="ListBullet"/>
      </w:pPr>
      <w:r w:rsidRPr="00ED0B66">
        <w:t xml:space="preserve">provisioning servers with certificates of clients and third parties, see </w:t>
      </w:r>
      <w:r w:rsidRPr="00ED0B66">
        <w:fldChar w:fldCharType="begin" w:fldLock="1"/>
      </w:r>
      <w:r w:rsidRPr="00ED0B66">
        <w:instrText xml:space="preserve"> REF _Ref384503179 \r \h  \* MERGEFORMAT </w:instrText>
      </w:r>
      <w:r w:rsidRPr="00ED0B66">
        <w:fldChar w:fldCharType="separate"/>
      </w:r>
      <w:r w:rsidR="00811F07" w:rsidRPr="00ED0B66">
        <w:t>5.6.6.5</w:t>
      </w:r>
      <w:r w:rsidRPr="00ED0B66">
        <w:fldChar w:fldCharType="end"/>
      </w:r>
      <w:r w:rsidRPr="00ED0B66">
        <w:t>;</w:t>
      </w:r>
    </w:p>
    <w:p w14:paraId="5E2FEF2B" w14:textId="77777777" w:rsidR="0012749B" w:rsidRPr="00ED0B66" w:rsidRDefault="0012749B" w:rsidP="00521922">
      <w:pPr>
        <w:pStyle w:val="ListBullet"/>
      </w:pPr>
      <w:r w:rsidRPr="00ED0B66">
        <w:t xml:space="preserve">provisioning clients and third parties with certificates of servers, see </w:t>
      </w:r>
      <w:r w:rsidRPr="00ED0B66">
        <w:fldChar w:fldCharType="begin" w:fldLock="1"/>
      </w:r>
      <w:r w:rsidRPr="00ED0B66">
        <w:instrText xml:space="preserve"> REF _Ref384224276 \r \h  \* MERGEFORMAT </w:instrText>
      </w:r>
      <w:r w:rsidRPr="00ED0B66">
        <w:fldChar w:fldCharType="separate"/>
      </w:r>
      <w:r w:rsidR="00811F07" w:rsidRPr="00ED0B66">
        <w:t>5.6.6.6</w:t>
      </w:r>
      <w:r w:rsidRPr="00ED0B66">
        <w:fldChar w:fldCharType="end"/>
      </w:r>
      <w:r w:rsidRPr="00ED0B66">
        <w:t>;</w:t>
      </w:r>
    </w:p>
    <w:p w14:paraId="6FF730E4" w14:textId="77777777" w:rsidR="0012749B" w:rsidRPr="00ED0B66" w:rsidRDefault="0012749B" w:rsidP="00521922">
      <w:pPr>
        <w:pStyle w:val="ListBullet"/>
      </w:pPr>
      <w:r w:rsidRPr="00ED0B66">
        <w:t xml:space="preserve">removing certificates, see </w:t>
      </w:r>
      <w:r w:rsidRPr="00ED0B66">
        <w:fldChar w:fldCharType="begin" w:fldLock="1"/>
      </w:r>
      <w:r w:rsidRPr="00ED0B66">
        <w:instrText xml:space="preserve"> REF _Ref384304651 \r \h  \* MERGEFORMAT </w:instrText>
      </w:r>
      <w:r w:rsidRPr="00ED0B66">
        <w:fldChar w:fldCharType="separate"/>
      </w:r>
      <w:r w:rsidR="00811F07" w:rsidRPr="00ED0B66">
        <w:t>5.6.6.7</w:t>
      </w:r>
      <w:r w:rsidRPr="00ED0B66">
        <w:fldChar w:fldCharType="end"/>
      </w:r>
      <w:r w:rsidRPr="00ED0B66">
        <w:t>.</w:t>
      </w:r>
    </w:p>
    <w:p w14:paraId="791B86B9" w14:textId="7AB7D079" w:rsidR="0012749B" w:rsidRPr="00ED0B66" w:rsidRDefault="0012749B" w:rsidP="00B67C8A">
      <w:pPr>
        <w:pStyle w:val="NOTE"/>
      </w:pPr>
      <w:r w:rsidRPr="00ED0B66">
        <w:t>NOTE</w:t>
      </w:r>
      <w:r w:rsidR="00B67C8A" w:rsidRPr="00ED0B66">
        <w:t> </w:t>
      </w:r>
      <w:r w:rsidRPr="00ED0B66">
        <w:t xml:space="preserve">Management of public key certificates in </w:t>
      </w:r>
      <w:del w:id="2658" w:author="John Cowburn" w:date="2021-04-16T13:58:00Z">
        <w:r w:rsidRPr="00ED0B66" w:rsidDel="00635BE8">
          <w:delText>DLMS</w:delText>
        </w:r>
      </w:del>
      <w:ins w:id="2659" w:author="John Cowburn" w:date="2021-04-16T13:58:00Z">
        <w:r w:rsidR="00635BE8">
          <w:t>DLMS®</w:t>
        </w:r>
      </w:ins>
      <w:r w:rsidRPr="00ED0B66">
        <w:t xml:space="preserve">/COSEM clients and in third party systems is out of the Scope of this </w:t>
      </w:r>
      <w:r w:rsidR="00265437" w:rsidRPr="00ED0B66">
        <w:t>International Standard</w:t>
      </w:r>
      <w:r w:rsidRPr="00ED0B66">
        <w:t>.</w:t>
      </w:r>
    </w:p>
    <w:p w14:paraId="300C56A0" w14:textId="77777777" w:rsidR="0012749B" w:rsidRPr="00ED0B66" w:rsidRDefault="0012749B" w:rsidP="00176E93">
      <w:pPr>
        <w:pStyle w:val="Heading4"/>
      </w:pPr>
      <w:bookmarkStart w:id="2660" w:name="_Toc392501303"/>
      <w:bookmarkStart w:id="2661" w:name="_Toc386027458"/>
      <w:bookmarkStart w:id="2662" w:name="_Ref384130832"/>
      <w:bookmarkStart w:id="2663" w:name="_Toc437856498"/>
      <w:r w:rsidRPr="00ED0B66">
        <w:t>Provisioning servers with trust anchors</w:t>
      </w:r>
      <w:bookmarkEnd w:id="2660"/>
      <w:bookmarkEnd w:id="2661"/>
      <w:bookmarkEnd w:id="2662"/>
      <w:bookmarkEnd w:id="2663"/>
      <w:r w:rsidRPr="00ED0B66">
        <w:fldChar w:fldCharType="begin"/>
      </w:r>
      <w:r w:rsidRPr="00ED0B66">
        <w:instrText xml:space="preserve"> XE "Trust anchor" </w:instrText>
      </w:r>
      <w:r w:rsidRPr="00ED0B66">
        <w:fldChar w:fldCharType="end"/>
      </w:r>
    </w:p>
    <w:p w14:paraId="646415DC" w14:textId="77777777" w:rsidR="0012749B" w:rsidRDefault="0012749B" w:rsidP="00ED0B66">
      <w:pPr>
        <w:pStyle w:val="PARAGRAPH"/>
      </w:pPr>
      <w:r>
        <w:t>Before starting steady state operations, servers shall be provisioned with trust anchors that will be used to validate the certificates. Trust anchors may be Root-CA (i.e. self-signed) certificates, Sub-CA certificat</w:t>
      </w:r>
      <w:r w:rsidR="00ED0B66">
        <w:t xml:space="preserve">es or directly trusted CA keys. </w:t>
      </w:r>
      <w:r>
        <w:t>A server may be provisioned with more than one trust anchor.</w:t>
      </w:r>
    </w:p>
    <w:p w14:paraId="6EA77BAD" w14:textId="77777777" w:rsidR="0012749B" w:rsidRDefault="0012749B" w:rsidP="0012749B">
      <w:pPr>
        <w:pStyle w:val="PARAGRAPH"/>
      </w:pPr>
      <w:r>
        <w:t>Trust anchors shall be placed in the server out of band (OOB).</w:t>
      </w:r>
    </w:p>
    <w:p w14:paraId="2A408520" w14:textId="77777777" w:rsidR="0012749B" w:rsidRDefault="0012749B" w:rsidP="0012749B">
      <w:pPr>
        <w:pStyle w:val="PARAGRAPH"/>
      </w:pPr>
      <w:r>
        <w:t>Trust anchor certificates are stored together with other certificates.</w:t>
      </w:r>
    </w:p>
    <w:p w14:paraId="083FD80C" w14:textId="77777777" w:rsidR="0012749B" w:rsidRDefault="0012749B" w:rsidP="0012749B">
      <w:pPr>
        <w:pStyle w:val="PARAGRAPH"/>
      </w:pPr>
      <w:r>
        <w:t>They can be exported, but they cannot be imported or removed.</w:t>
      </w:r>
    </w:p>
    <w:p w14:paraId="144FF969" w14:textId="77777777" w:rsidR="0012749B" w:rsidRDefault="0012749B" w:rsidP="0012749B">
      <w:pPr>
        <w:pStyle w:val="PARAGRAPH"/>
      </w:pPr>
      <w:r>
        <w:t>Directly trusted CA keys cannot be exported.</w:t>
      </w:r>
    </w:p>
    <w:p w14:paraId="5B1FFBB2" w14:textId="77777777" w:rsidR="0012749B" w:rsidRPr="00F531D7" w:rsidRDefault="0012749B" w:rsidP="00176E93">
      <w:pPr>
        <w:pStyle w:val="Heading4"/>
      </w:pPr>
      <w:bookmarkStart w:id="2664" w:name="_Toc392501304"/>
      <w:bookmarkStart w:id="2665" w:name="_Toc386027459"/>
      <w:bookmarkStart w:id="2666" w:name="_Ref384130869"/>
      <w:bookmarkStart w:id="2667" w:name="_Toc437856499"/>
      <w:r w:rsidRPr="00F531D7">
        <w:t>Provisioning the server with further CA certificates</w:t>
      </w:r>
      <w:bookmarkEnd w:id="2664"/>
      <w:bookmarkEnd w:id="2665"/>
      <w:bookmarkEnd w:id="2666"/>
      <w:bookmarkEnd w:id="2667"/>
    </w:p>
    <w:p w14:paraId="7507D199" w14:textId="77777777" w:rsidR="0012749B" w:rsidRPr="00F531D7" w:rsidRDefault="0012749B" w:rsidP="0012749B">
      <w:pPr>
        <w:pStyle w:val="PARAGRAPH"/>
      </w:pPr>
      <w:r w:rsidRPr="00F531D7">
        <w:t>The server may be provisioned with further CA certificates that will be used to verify digital signatures on end device certificates.</w:t>
      </w:r>
    </w:p>
    <w:p w14:paraId="4800D70A" w14:textId="77777777" w:rsidR="0012749B" w:rsidRPr="00F531D7" w:rsidRDefault="0012749B" w:rsidP="0012749B">
      <w:pPr>
        <w:pStyle w:val="PARAGRAPH"/>
      </w:pPr>
      <w:r w:rsidRPr="00F531D7">
        <w:t xml:space="preserve">For this purpose the </w:t>
      </w:r>
      <w:r w:rsidRPr="00F531D7">
        <w:rPr>
          <w:i/>
        </w:rPr>
        <w:t>import_certificate</w:t>
      </w:r>
      <w:r w:rsidRPr="00F531D7">
        <w:t xml:space="preserve"> method</w:t>
      </w:r>
      <w:r w:rsidRPr="00F531D7">
        <w:fldChar w:fldCharType="begin"/>
      </w:r>
      <w:r w:rsidRPr="00F531D7">
        <w:instrText xml:space="preserve"> XE "</w:instrText>
      </w:r>
      <w:r w:rsidRPr="00F531D7">
        <w:rPr>
          <w:i/>
        </w:rPr>
        <w:instrText>import_certificate</w:instrText>
      </w:r>
      <w:r w:rsidRPr="00F531D7">
        <w:instrText xml:space="preserve"> method" </w:instrText>
      </w:r>
      <w:r w:rsidRPr="00F531D7">
        <w:fldChar w:fldCharType="end"/>
      </w:r>
      <w:r w:rsidRPr="00F531D7">
        <w:t xml:space="preserve"> of the “Security setup” object is available. The process is shown in </w:t>
      </w:r>
      <w:r w:rsidRPr="00F531D7">
        <w:fldChar w:fldCharType="begin" w:fldLock="1"/>
      </w:r>
      <w:r w:rsidRPr="00F531D7">
        <w:instrText xml:space="preserve"> REF _Ref380781721 \h  \* MERGEFORMAT </w:instrText>
      </w:r>
      <w:r w:rsidRPr="00F531D7">
        <w:fldChar w:fldCharType="separate"/>
      </w:r>
      <w:r w:rsidR="00811F07" w:rsidRPr="00F531D7">
        <w:t>Figure 24</w:t>
      </w:r>
      <w:r w:rsidRPr="00F531D7">
        <w:fldChar w:fldCharType="end"/>
      </w:r>
      <w:r w:rsidRPr="00F531D7">
        <w:t>.</w:t>
      </w:r>
    </w:p>
    <w:p w14:paraId="6346693B" w14:textId="77777777" w:rsidR="0012749B" w:rsidRPr="00F531D7" w:rsidRDefault="0012749B" w:rsidP="00B67C8A">
      <w:pPr>
        <w:pStyle w:val="FIGURE"/>
      </w:pPr>
      <w:r w:rsidRPr="00F531D7">
        <w:rPr>
          <w:noProof/>
          <w:lang w:eastAsia="en-GB"/>
        </w:rPr>
        <w:drawing>
          <wp:inline distT="0" distB="0" distL="0" distR="0" wp14:anchorId="32613D1D" wp14:editId="577258AD">
            <wp:extent cx="4297680" cy="2030050"/>
            <wp:effectExtent l="0" t="0" r="762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7680" cy="2030050"/>
                    </a:xfrm>
                    <a:prstGeom prst="rect">
                      <a:avLst/>
                    </a:prstGeom>
                    <a:noFill/>
                    <a:ln>
                      <a:noFill/>
                    </a:ln>
                  </pic:spPr>
                </pic:pic>
              </a:graphicData>
            </a:graphic>
          </wp:inline>
        </w:drawing>
      </w:r>
    </w:p>
    <w:p w14:paraId="1F3FEB08" w14:textId="77777777" w:rsidR="0012749B" w:rsidRPr="00F531D7" w:rsidRDefault="0012749B" w:rsidP="0012749B">
      <w:pPr>
        <w:pStyle w:val="NOTE"/>
        <w:jc w:val="right"/>
        <w:rPr>
          <w:i/>
          <w:vanish/>
        </w:rPr>
      </w:pPr>
      <w:bookmarkStart w:id="2668" w:name="_Ref380757705"/>
      <w:r w:rsidRPr="00F531D7">
        <w:rPr>
          <w:i/>
          <w:vanish/>
        </w:rPr>
        <w:t>Import_CACertificate_GK140402.wmf</w:t>
      </w:r>
    </w:p>
    <w:p w14:paraId="72284947" w14:textId="77777777" w:rsidR="0012749B" w:rsidRPr="00F531D7" w:rsidRDefault="0012749B" w:rsidP="00B67C8A">
      <w:pPr>
        <w:pStyle w:val="NOTE"/>
      </w:pPr>
      <w:r w:rsidRPr="00F531D7">
        <w:t>NOTE</w:t>
      </w:r>
      <w:r w:rsidR="00B67C8A" w:rsidRPr="00F531D7">
        <w:t> </w:t>
      </w:r>
      <w:r w:rsidRPr="00F531D7">
        <w:t xml:space="preserve">When a third party is responsible for managing CA certificates, then the </w:t>
      </w:r>
      <w:r w:rsidRPr="00F531D7">
        <w:rPr>
          <w:i/>
        </w:rPr>
        <w:t xml:space="preserve">import_certificate </w:t>
      </w:r>
      <w:r w:rsidRPr="00F531D7">
        <w:t>method may be invoked by that third party via the client acting as a broker.</w:t>
      </w:r>
    </w:p>
    <w:p w14:paraId="0E900B8D" w14:textId="6921CE3C" w:rsidR="0012749B" w:rsidRDefault="0012749B" w:rsidP="00B67C8A">
      <w:pPr>
        <w:pStyle w:val="FIGURE-title"/>
      </w:pPr>
      <w:bookmarkStart w:id="2669" w:name="_Ref380781721"/>
      <w:bookmarkStart w:id="2670" w:name="_Toc392501650"/>
      <w:bookmarkStart w:id="2671" w:name="_Toc386035047"/>
      <w:bookmarkStart w:id="2672" w:name="_Toc437856679"/>
      <w:bookmarkStart w:id="2673" w:name="_Toc97127382"/>
      <w:r w:rsidRPr="00F531D7">
        <w:lastRenderedPageBreak/>
        <w:t xml:space="preserve">Figure </w:t>
      </w:r>
      <w:fldSimple w:instr=" SEQ Figure \* ARABIC ">
        <w:r w:rsidR="00DC4BE9">
          <w:rPr>
            <w:noProof/>
          </w:rPr>
          <w:t>24</w:t>
        </w:r>
      </w:fldSimple>
      <w:bookmarkEnd w:id="2668"/>
      <w:bookmarkEnd w:id="2669"/>
      <w:r w:rsidRPr="00F531D7">
        <w:t xml:space="preserve"> – MSC for provisioning the server with CA certificates</w:t>
      </w:r>
      <w:bookmarkEnd w:id="2670"/>
      <w:bookmarkEnd w:id="2671"/>
      <w:bookmarkEnd w:id="2672"/>
      <w:bookmarkEnd w:id="2673"/>
    </w:p>
    <w:p w14:paraId="4717E349" w14:textId="77777777" w:rsidR="0012749B" w:rsidRPr="00F531D7" w:rsidRDefault="0012749B" w:rsidP="00176E93">
      <w:pPr>
        <w:pStyle w:val="Heading4"/>
      </w:pPr>
      <w:bookmarkStart w:id="2674" w:name="_Toc392501305"/>
      <w:bookmarkStart w:id="2675" w:name="_Toc386027460"/>
      <w:bookmarkStart w:id="2676" w:name="_Ref384208884"/>
      <w:bookmarkStart w:id="2677" w:name="_Ref384208877"/>
      <w:bookmarkStart w:id="2678" w:name="_Toc437856500"/>
      <w:r w:rsidRPr="00F531D7">
        <w:t>Security personalisation</w:t>
      </w:r>
      <w:r w:rsidRPr="00F531D7">
        <w:fldChar w:fldCharType="begin"/>
      </w:r>
      <w:r w:rsidRPr="00F531D7">
        <w:instrText xml:space="preserve"> XE "Security personalisation" </w:instrText>
      </w:r>
      <w:r w:rsidRPr="00F531D7">
        <w:fldChar w:fldCharType="end"/>
      </w:r>
      <w:r w:rsidRPr="00F531D7">
        <w:t xml:space="preserve"> of the server</w:t>
      </w:r>
      <w:bookmarkEnd w:id="2674"/>
      <w:bookmarkEnd w:id="2675"/>
      <w:bookmarkEnd w:id="2676"/>
      <w:bookmarkEnd w:id="2677"/>
      <w:bookmarkEnd w:id="2678"/>
    </w:p>
    <w:p w14:paraId="7A7730CC" w14:textId="77777777" w:rsidR="0012749B" w:rsidRDefault="0012749B" w:rsidP="00B67C8A">
      <w:pPr>
        <w:pStyle w:val="PARAGRAPH"/>
      </w:pPr>
      <w:r>
        <w:t>Security personalisation means the provision of the server with asymmetric key pairs and the corresponding public key certificates. This can take place either:</w:t>
      </w:r>
    </w:p>
    <w:p w14:paraId="4997F4AD" w14:textId="77777777" w:rsidR="0012749B" w:rsidRDefault="0012749B" w:rsidP="00521922">
      <w:pPr>
        <w:pStyle w:val="ListBullet"/>
      </w:pPr>
      <w:r>
        <w:t>using the security primitives provided by the manufacturer to inject the private key and the public key certificates. The private keys have to be securely stored in the server and shall never be exposed; or</w:t>
      </w:r>
    </w:p>
    <w:p w14:paraId="65926058" w14:textId="77777777" w:rsidR="0012749B" w:rsidRDefault="0012749B" w:rsidP="00521922">
      <w:pPr>
        <w:pStyle w:val="ListBullet"/>
      </w:pPr>
      <w:r>
        <w:t>using the appropriate methods of a “Security setup</w:t>
      </w:r>
      <w:r>
        <w:fldChar w:fldCharType="begin"/>
      </w:r>
      <w:r>
        <w:instrText xml:space="preserve"> XE "</w:instrText>
      </w:r>
      <w:r>
        <w:rPr>
          <w:lang w:val="hu-HU"/>
        </w:rPr>
        <w:instrText>Security setup</w:instrText>
      </w:r>
      <w:r>
        <w:instrText xml:space="preserve">" </w:instrText>
      </w:r>
      <w:r>
        <w:fldChar w:fldCharType="end"/>
      </w:r>
      <w:r>
        <w:t xml:space="preserve">” object. This process can be used during the manufacturing process and whenever a new key pair and the related public key certificate need to be generated. This process is shown in </w:t>
      </w:r>
      <w:r>
        <w:fldChar w:fldCharType="begin" w:fldLock="1"/>
      </w:r>
      <w:r>
        <w:instrText xml:space="preserve"> REF _Ref380782966 \h  \* MERGEFORMAT </w:instrText>
      </w:r>
      <w:r>
        <w:fldChar w:fldCharType="separate"/>
      </w:r>
      <w:r w:rsidR="00811F07" w:rsidRPr="00811F07">
        <w:t>Figure 25</w:t>
      </w:r>
      <w:r>
        <w:fldChar w:fldCharType="end"/>
      </w:r>
      <w:r>
        <w:t xml:space="preserve"> and described below.</w:t>
      </w:r>
    </w:p>
    <w:p w14:paraId="3B870575" w14:textId="77777777" w:rsidR="0012749B" w:rsidRDefault="0012749B" w:rsidP="00B67C8A">
      <w:pPr>
        <w:pStyle w:val="FIGURE"/>
      </w:pPr>
      <w:r>
        <w:rPr>
          <w:noProof/>
          <w:lang w:eastAsia="en-GB"/>
        </w:rPr>
        <w:drawing>
          <wp:inline distT="0" distB="0" distL="0" distR="0" wp14:anchorId="58C0C834" wp14:editId="76CD472F">
            <wp:extent cx="5762625" cy="255333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2553335"/>
                    </a:xfrm>
                    <a:prstGeom prst="rect">
                      <a:avLst/>
                    </a:prstGeom>
                    <a:noFill/>
                    <a:ln>
                      <a:noFill/>
                    </a:ln>
                  </pic:spPr>
                </pic:pic>
              </a:graphicData>
            </a:graphic>
          </wp:inline>
        </w:drawing>
      </w:r>
    </w:p>
    <w:p w14:paraId="45E92C26" w14:textId="77777777" w:rsidR="0012749B" w:rsidRDefault="0012749B" w:rsidP="0012749B">
      <w:pPr>
        <w:pStyle w:val="NOTE"/>
        <w:jc w:val="right"/>
        <w:rPr>
          <w:i/>
          <w:vanish/>
        </w:rPr>
      </w:pPr>
      <w:bookmarkStart w:id="2679" w:name="_Ref380771372"/>
      <w:bookmarkStart w:id="2680" w:name="_Toc373340407"/>
      <w:bookmarkStart w:id="2681" w:name="_Toc342993512"/>
      <w:bookmarkStart w:id="2682" w:name="_Toc339092199"/>
      <w:bookmarkStart w:id="2683" w:name="_Toc339091494"/>
      <w:r>
        <w:rPr>
          <w:i/>
          <w:vanish/>
        </w:rPr>
        <w:t>Server_KeyPairProv_GK140402.wmf</w:t>
      </w:r>
    </w:p>
    <w:p w14:paraId="1D4F950F" w14:textId="77777777" w:rsidR="0012749B" w:rsidRDefault="0012749B" w:rsidP="00B67C8A">
      <w:pPr>
        <w:pStyle w:val="NOTE"/>
      </w:pPr>
      <w:r>
        <w:t>NOTE</w:t>
      </w:r>
      <w:r w:rsidR="00B67C8A">
        <w:t> </w:t>
      </w:r>
      <w:r>
        <w:t>The security personalisation may be carried out by a third party instead of the client. In that case, the methods of the “Security setup” object may be invoked by that third party via the client acting as a broker.</w:t>
      </w:r>
    </w:p>
    <w:p w14:paraId="11161F78" w14:textId="52E68CDF" w:rsidR="0012749B" w:rsidRDefault="0012749B" w:rsidP="00B67C8A">
      <w:pPr>
        <w:pStyle w:val="FIGURE-title"/>
      </w:pPr>
      <w:bookmarkStart w:id="2684" w:name="_Ref380782966"/>
      <w:bookmarkStart w:id="2685" w:name="_Toc392501651"/>
      <w:bookmarkStart w:id="2686" w:name="_Toc386035048"/>
      <w:bookmarkStart w:id="2687" w:name="_Toc437856680"/>
      <w:bookmarkStart w:id="2688" w:name="_Toc97127383"/>
      <w:r w:rsidRPr="00F531D7">
        <w:t xml:space="preserve">Figure </w:t>
      </w:r>
      <w:fldSimple w:instr=" SEQ Figure \* ARABIC ">
        <w:r w:rsidR="00DC4BE9">
          <w:rPr>
            <w:noProof/>
          </w:rPr>
          <w:t>25</w:t>
        </w:r>
      </w:fldSimple>
      <w:bookmarkEnd w:id="2679"/>
      <w:bookmarkEnd w:id="2684"/>
      <w:r w:rsidRPr="00F531D7">
        <w:t xml:space="preserve"> – MSC for security personalisation of the server</w:t>
      </w:r>
      <w:bookmarkEnd w:id="2680"/>
      <w:bookmarkEnd w:id="2681"/>
      <w:bookmarkEnd w:id="2682"/>
      <w:bookmarkEnd w:id="2683"/>
      <w:bookmarkEnd w:id="2685"/>
      <w:bookmarkEnd w:id="2686"/>
      <w:bookmarkEnd w:id="2687"/>
      <w:bookmarkEnd w:id="2688"/>
    </w:p>
    <w:p w14:paraId="18C1E8DB" w14:textId="77777777" w:rsidR="0012749B" w:rsidRDefault="0012749B" w:rsidP="00521922">
      <w:pPr>
        <w:pStyle w:val="ListBullet"/>
      </w:pPr>
      <w:r>
        <w:t xml:space="preserve">Step 1: the client invokes the </w:t>
      </w:r>
      <w:r>
        <w:rPr>
          <w:i/>
        </w:rPr>
        <w:t>generate_key_pair</w:t>
      </w:r>
      <w:r>
        <w:t xml:space="preserve"> method</w:t>
      </w:r>
      <w:r>
        <w:fldChar w:fldCharType="begin"/>
      </w:r>
      <w:r>
        <w:instrText xml:space="preserve"> XE "</w:instrText>
      </w:r>
      <w:r>
        <w:rPr>
          <w:i/>
        </w:rPr>
        <w:instrText>generate_key_pair</w:instrText>
      </w:r>
      <w:r>
        <w:instrText xml:space="preserve"> method" </w:instrText>
      </w:r>
      <w:r>
        <w:fldChar w:fldCharType="end"/>
      </w:r>
      <w:r>
        <w:t>. The method invocation parameters specify the key pair to be generated: digital signature, key agreement or TLS key pair;</w:t>
      </w:r>
    </w:p>
    <w:p w14:paraId="620EDE1E" w14:textId="77777777" w:rsidR="0012749B" w:rsidRDefault="0012749B" w:rsidP="0012749B">
      <w:pPr>
        <w:pStyle w:val="NOTE"/>
        <w:ind w:left="360"/>
      </w:pPr>
      <w:r>
        <w:t>NOTE 1</w:t>
      </w:r>
      <w:r w:rsidR="00B67C8A">
        <w:t> </w:t>
      </w:r>
      <w:r>
        <w:t>The new key pair can be used in transactions once its certificate will have been imported and successfully verified.</w:t>
      </w:r>
    </w:p>
    <w:p w14:paraId="6F6C0674" w14:textId="77777777" w:rsidR="0012749B" w:rsidRDefault="0012749B" w:rsidP="00521922">
      <w:pPr>
        <w:pStyle w:val="ListBullet"/>
      </w:pPr>
      <w:r>
        <w:t xml:space="preserve">Step 2: the client invokes the </w:t>
      </w:r>
      <w:r>
        <w:rPr>
          <w:i/>
        </w:rPr>
        <w:t>generate_certificate_request</w:t>
      </w:r>
      <w:r>
        <w:t xml:space="preserve"> method</w:t>
      </w:r>
      <w:r>
        <w:fldChar w:fldCharType="begin"/>
      </w:r>
      <w:r>
        <w:instrText xml:space="preserve"> XE "</w:instrText>
      </w:r>
      <w:r>
        <w:rPr>
          <w:i/>
        </w:rPr>
        <w:instrText>generate_certificate_request</w:instrText>
      </w:r>
      <w:r>
        <w:instrText xml:space="preserve"> method" </w:instrText>
      </w:r>
      <w:r>
        <w:fldChar w:fldCharType="end"/>
      </w:r>
      <w:r>
        <w:t>. The method invocation parameters identify the key pair for which the Certificate Signing Request (CSR) will be generated. The return parameters include the X.509 v3 CSR, signed by the private key of the newly generated key pair;</w:t>
      </w:r>
    </w:p>
    <w:p w14:paraId="1E407D04" w14:textId="77777777" w:rsidR="0012749B" w:rsidRDefault="0012749B" w:rsidP="00521922">
      <w:pPr>
        <w:pStyle w:val="ListBullet"/>
      </w:pPr>
      <w:r>
        <w:t xml:space="preserve">Step 3: The client sends the X.509 v3 CSR to the CA. This message shall encapsulate the return parameters resulting from the invocation of the </w:t>
      </w:r>
      <w:r>
        <w:rPr>
          <w:i/>
        </w:rPr>
        <w:t>generate_certificate_request</w:t>
      </w:r>
      <w:r>
        <w:t xml:space="preserve"> method. The CA – provided that the necessary conditions are met – issues the certificate and sends it to the client;</w:t>
      </w:r>
    </w:p>
    <w:p w14:paraId="2B08B315" w14:textId="77777777" w:rsidR="0012749B" w:rsidRDefault="0012749B" w:rsidP="0012749B">
      <w:pPr>
        <w:pStyle w:val="NOTE"/>
        <w:ind w:left="360"/>
      </w:pPr>
      <w:r>
        <w:t>NOTE 2</w:t>
      </w:r>
      <w:r w:rsidR="00B67C8A">
        <w:t> </w:t>
      </w:r>
      <w:r>
        <w:t xml:space="preserve">The format of the messages between the client and the issuing CA is out of the Scope of this </w:t>
      </w:r>
      <w:r w:rsidR="00265437">
        <w:t>International Standard</w:t>
      </w:r>
      <w:r>
        <w:t>.</w:t>
      </w:r>
    </w:p>
    <w:p w14:paraId="07CB020D" w14:textId="77777777" w:rsidR="0012749B" w:rsidRDefault="0012749B" w:rsidP="00521922">
      <w:pPr>
        <w:pStyle w:val="ListBullet"/>
      </w:pPr>
      <w:r>
        <w:t xml:space="preserve">Step 4: The client invokes the </w:t>
      </w:r>
      <w:r>
        <w:rPr>
          <w:i/>
        </w:rPr>
        <w:t>import_certificate</w:t>
      </w:r>
      <w:r>
        <w:t xml:space="preserve"> method</w:t>
      </w:r>
      <w:r>
        <w:fldChar w:fldCharType="begin"/>
      </w:r>
      <w:r>
        <w:instrText xml:space="preserve"> XE "</w:instrText>
      </w:r>
      <w:r>
        <w:rPr>
          <w:i/>
        </w:rPr>
        <w:instrText>import_certificate</w:instrText>
      </w:r>
      <w:r>
        <w:instrText xml:space="preserve"> method" </w:instrText>
      </w:r>
      <w:r>
        <w:fldChar w:fldCharType="end"/>
      </w:r>
      <w:r>
        <w:t xml:space="preserve">. The method invocation parameters contain the certificate. The server verifies the certificate and if successful adds information on the certificate to the </w:t>
      </w:r>
      <w:r>
        <w:rPr>
          <w:i/>
        </w:rPr>
        <w:t xml:space="preserve">certificates </w:t>
      </w:r>
      <w:r>
        <w:t>attribute. If the verification fails, the certificate shall be discarded.</w:t>
      </w:r>
    </w:p>
    <w:p w14:paraId="121A62E6" w14:textId="77777777" w:rsidR="0012749B" w:rsidRDefault="0012749B" w:rsidP="00B67C8A">
      <w:pPr>
        <w:pStyle w:val="PARAGRAPH"/>
      </w:pPr>
      <w:r>
        <w:lastRenderedPageBreak/>
        <w:t>There may be only one key pair and certificate present for the same purpose (digital signature, key agreement, TLS). Therefore when the new certificate is successfully imported the old certificate is removed. From this point, the new key pair can be used for transactions.</w:t>
      </w:r>
    </w:p>
    <w:p w14:paraId="1950D18C" w14:textId="12C4C740" w:rsidR="0012749B" w:rsidRDefault="0012749B" w:rsidP="00B67C8A">
      <w:pPr>
        <w:pStyle w:val="PARAGRAPH"/>
      </w:pPr>
      <w:r>
        <w:t xml:space="preserve">For the details of method invocation and return parameters, </w:t>
      </w:r>
      <w:r w:rsidRPr="007D5772">
        <w:t xml:space="preserve">see </w:t>
      </w:r>
      <w:ins w:id="2689" w:author="John Cowburn" w:date="2021-03-24T13:50:00Z">
        <w:r w:rsidR="00CA346F" w:rsidRPr="009E63DB">
          <w:rPr>
            <w:highlight w:val="yellow"/>
          </w:rPr>
          <w:fldChar w:fldCharType="begin"/>
        </w:r>
        <w:r w:rsidR="00CA346F" w:rsidRPr="009E63DB">
          <w:rPr>
            <w:highlight w:val="yellow"/>
          </w:rPr>
          <w:instrText xml:space="preserve"> REF IEC62056_6_2 \h </w:instrText>
        </w:r>
      </w:ins>
      <w:r w:rsidR="00CA346F" w:rsidRPr="009E63DB">
        <w:rPr>
          <w:highlight w:val="yellow"/>
        </w:rPr>
      </w:r>
      <w:r w:rsidR="009E63DB">
        <w:rPr>
          <w:highlight w:val="yellow"/>
        </w:rPr>
        <w:instrText xml:space="preserve"> \* MERGEFORMAT </w:instrText>
      </w:r>
      <w:r w:rsidR="00CA346F" w:rsidRPr="009E63DB">
        <w:rPr>
          <w:highlight w:val="yellow"/>
        </w:rPr>
        <w:fldChar w:fldCharType="separate"/>
      </w:r>
      <w:r w:rsidR="00DC4BE9" w:rsidRPr="009E63DB">
        <w:rPr>
          <w:color w:val="000000"/>
          <w:highlight w:val="yellow"/>
        </w:rPr>
        <w:t>IEC 62056-6-2:</w:t>
      </w:r>
      <w:ins w:id="2690" w:author="John Cowburn" w:date="2021-03-24T13:24:00Z">
        <w:r w:rsidR="00DC4BE9" w:rsidRPr="009E63DB">
          <w:rPr>
            <w:color w:val="000000"/>
            <w:highlight w:val="yellow"/>
          </w:rPr>
          <w:t>2021</w:t>
        </w:r>
      </w:ins>
      <w:ins w:id="2691" w:author="John Cowburn" w:date="2021-03-24T13:50:00Z">
        <w:r w:rsidR="00CA346F" w:rsidRPr="009E63DB">
          <w:rPr>
            <w:highlight w:val="yellow"/>
          </w:rPr>
          <w:fldChar w:fldCharType="end"/>
        </w:r>
      </w:ins>
      <w:del w:id="2692" w:author="John Cowburn" w:date="2021-03-24T13:50:00Z">
        <w:r w:rsidR="00950C7C" w:rsidRPr="009E63DB" w:rsidDel="00CA346F">
          <w:rPr>
            <w:highlight w:val="yellow"/>
          </w:rPr>
          <w:fldChar w:fldCharType="begin" w:fldLock="1"/>
        </w:r>
        <w:r w:rsidR="00950C7C" w:rsidRPr="009E63DB" w:rsidDel="00CA346F">
          <w:rPr>
            <w:highlight w:val="yellow"/>
          </w:rPr>
          <w:delInstrText xml:space="preserve"> REF IEC62056_62_IC \h  \* MERGEFORMAT </w:delInstrText>
        </w:r>
        <w:r w:rsidR="00950C7C" w:rsidRPr="009E63DB" w:rsidDel="00CA346F">
          <w:rPr>
            <w:highlight w:val="yellow"/>
          </w:rPr>
        </w:r>
        <w:r w:rsidR="00950C7C" w:rsidRPr="009E63DB" w:rsidDel="00CA346F">
          <w:rPr>
            <w:highlight w:val="yellow"/>
          </w:rPr>
          <w:fldChar w:fldCharType="separate"/>
        </w:r>
        <w:r w:rsidR="00077BDE" w:rsidRPr="009E63DB" w:rsidDel="00CA346F">
          <w:rPr>
            <w:color w:val="000000"/>
            <w:highlight w:val="yellow"/>
          </w:rPr>
          <w:delText>IEC 6</w:delText>
        </w:r>
        <w:r w:rsidR="00811F07" w:rsidRPr="009E63DB" w:rsidDel="00CA346F">
          <w:rPr>
            <w:color w:val="000000"/>
            <w:highlight w:val="yellow"/>
          </w:rPr>
          <w:delText>2056-6-2:—</w:delText>
        </w:r>
        <w:r w:rsidR="00950C7C" w:rsidRPr="009E63DB" w:rsidDel="00CA346F">
          <w:rPr>
            <w:highlight w:val="yellow"/>
          </w:rPr>
          <w:fldChar w:fldCharType="end"/>
        </w:r>
      </w:del>
      <w:r w:rsidR="00950C7C" w:rsidRPr="009E63DB">
        <w:rPr>
          <w:highlight w:val="yellow"/>
        </w:rPr>
        <w:t xml:space="preserve">, </w:t>
      </w:r>
      <w:ins w:id="2693" w:author="John Cowburn" w:date="2021-03-24T13:50:00Z">
        <w:r w:rsidR="00CA346F" w:rsidRPr="009E63DB">
          <w:rPr>
            <w:highlight w:val="yellow"/>
          </w:rPr>
          <w:t>4.4.7</w:t>
        </w:r>
      </w:ins>
      <w:del w:id="2694" w:author="John Cowburn" w:date="2021-03-24T13:50:00Z">
        <w:r w:rsidR="00950C7C" w:rsidRPr="007D5772" w:rsidDel="00CA346F">
          <w:delText>5.3.</w:delText>
        </w:r>
        <w:r w:rsidRPr="007D5772" w:rsidDel="00CA346F">
          <w:delText>7</w:delText>
        </w:r>
      </w:del>
      <w:r w:rsidRPr="007D5772">
        <w:t>.</w:t>
      </w:r>
    </w:p>
    <w:p w14:paraId="4C839FFB" w14:textId="77777777" w:rsidR="0012749B" w:rsidRDefault="0012749B" w:rsidP="00B67C8A">
      <w:pPr>
        <w:pStyle w:val="PARAGRAPH"/>
      </w:pPr>
      <w:r>
        <w:t>Parties using the server’s certificates can obtain these either:</w:t>
      </w:r>
    </w:p>
    <w:p w14:paraId="709D3BE5" w14:textId="77777777" w:rsidR="0012749B" w:rsidRDefault="0012749B" w:rsidP="00521922">
      <w:pPr>
        <w:pStyle w:val="ListBullet"/>
      </w:pPr>
      <w:r>
        <w:t>out of band;</w:t>
      </w:r>
    </w:p>
    <w:p w14:paraId="5B0FA69E" w14:textId="77777777" w:rsidR="0012749B" w:rsidRDefault="0012749B" w:rsidP="00521922">
      <w:pPr>
        <w:pStyle w:val="ListBullet"/>
      </w:pPr>
      <w:r>
        <w:t xml:space="preserve">using the </w:t>
      </w:r>
      <w:r>
        <w:rPr>
          <w:i/>
        </w:rPr>
        <w:t>export_certificate</w:t>
      </w:r>
      <w:r>
        <w:t xml:space="preserve"> method of the “Security setup” objects, see </w:t>
      </w:r>
      <w:r>
        <w:fldChar w:fldCharType="begin" w:fldLock="1"/>
      </w:r>
      <w:r>
        <w:instrText xml:space="preserve"> REF _Ref384224276 \r \h </w:instrText>
      </w:r>
      <w:r>
        <w:fldChar w:fldCharType="separate"/>
      </w:r>
      <w:r w:rsidR="00811F07">
        <w:t>5.6.6.6</w:t>
      </w:r>
      <w:r>
        <w:fldChar w:fldCharType="end"/>
      </w:r>
      <w:r>
        <w:t>; or</w:t>
      </w:r>
    </w:p>
    <w:p w14:paraId="0277E0EE" w14:textId="77777777" w:rsidR="0012749B" w:rsidRDefault="0012749B" w:rsidP="00521922">
      <w:pPr>
        <w:pStyle w:val="ListBullet"/>
      </w:pPr>
      <w:r>
        <w:t xml:space="preserve">as part of the AARE (during HLS authentication), see </w:t>
      </w:r>
      <w:r>
        <w:fldChar w:fldCharType="begin" w:fldLock="1"/>
      </w:r>
      <w:r>
        <w:instrText xml:space="preserve"> REF _Ref392423861 \r \h </w:instrText>
      </w:r>
      <w:r>
        <w:fldChar w:fldCharType="separate"/>
      </w:r>
      <w:r w:rsidR="00811F07">
        <w:t>5.7.4</w:t>
      </w:r>
      <w:r>
        <w:fldChar w:fldCharType="end"/>
      </w:r>
      <w:r>
        <w:t>.</w:t>
      </w:r>
    </w:p>
    <w:p w14:paraId="4BFCC2A8" w14:textId="77777777" w:rsidR="0012749B" w:rsidRPr="00F531D7" w:rsidRDefault="0012749B" w:rsidP="00176E93">
      <w:pPr>
        <w:pStyle w:val="Heading4"/>
      </w:pPr>
      <w:bookmarkStart w:id="2695" w:name="_Toc392501306"/>
      <w:bookmarkStart w:id="2696" w:name="_Toc386027461"/>
      <w:bookmarkStart w:id="2697" w:name="_Ref384503179"/>
      <w:bookmarkStart w:id="2698" w:name="_Toc437856501"/>
      <w:r w:rsidRPr="00F531D7">
        <w:t>Provisioning servers with certificates of clients</w:t>
      </w:r>
      <w:r w:rsidRPr="00F531D7">
        <w:fldChar w:fldCharType="begin"/>
      </w:r>
      <w:r w:rsidRPr="00F531D7">
        <w:instrText xml:space="preserve"> XE "Certificate, client" </w:instrText>
      </w:r>
      <w:r w:rsidRPr="00F531D7">
        <w:fldChar w:fldCharType="end"/>
      </w:r>
      <w:r w:rsidRPr="00F531D7">
        <w:t xml:space="preserve"> and third parties</w:t>
      </w:r>
      <w:bookmarkEnd w:id="2695"/>
      <w:bookmarkEnd w:id="2696"/>
      <w:bookmarkEnd w:id="2697"/>
      <w:bookmarkEnd w:id="2698"/>
    </w:p>
    <w:p w14:paraId="3AC489B7" w14:textId="77777777" w:rsidR="0012749B" w:rsidRDefault="0012749B" w:rsidP="0012749B">
      <w:pPr>
        <w:pStyle w:val="PARAGRAPH"/>
      </w:pPr>
      <w:r>
        <w:t>To verify digital signatures, to perform key agreement using a scheme that uses static key agreement keys, or to establish a TLS connection, the server needs to have the appropriate public key certificates of the other party.</w:t>
      </w:r>
    </w:p>
    <w:p w14:paraId="20E4046E" w14:textId="77777777" w:rsidR="0012749B" w:rsidRDefault="0012749B" w:rsidP="0012749B">
      <w:pPr>
        <w:pStyle w:val="PARAGRAPH"/>
      </w:pPr>
      <w:r>
        <w:t>If, at the time of manufacturing, the client and/or third parties are already known, their public keys certificates may be injected into the server by the manufacturer.</w:t>
      </w:r>
    </w:p>
    <w:p w14:paraId="668AA65B" w14:textId="77777777" w:rsidR="0012749B" w:rsidRDefault="0012749B" w:rsidP="00B67C8A">
      <w:pPr>
        <w:pStyle w:val="NOTE"/>
      </w:pPr>
      <w:r>
        <w:t>NOTE</w:t>
      </w:r>
      <w:r w:rsidR="00B67C8A">
        <w:t> </w:t>
      </w:r>
      <w:r>
        <w:t xml:space="preserve">Distribution of public key certificates to the manufacturer is out of Scope of this </w:t>
      </w:r>
      <w:r w:rsidR="00265437">
        <w:t>International Standard</w:t>
      </w:r>
      <w:r>
        <w:t>.</w:t>
      </w:r>
    </w:p>
    <w:p w14:paraId="701CEC50" w14:textId="76A8A923" w:rsidR="0012749B" w:rsidRDefault="0012749B" w:rsidP="00B67C8A">
      <w:pPr>
        <w:pStyle w:val="PARAGRAPH"/>
      </w:pPr>
      <w:r>
        <w:t xml:space="preserve">Otherwise, the servers can be provisioned with certificates of clients and third parties using the </w:t>
      </w:r>
      <w:r>
        <w:rPr>
          <w:i/>
        </w:rPr>
        <w:t>import_certificate</w:t>
      </w:r>
      <w:r>
        <w:t xml:space="preserve"> method of the “Security setup” object. The method invocation parameter is the certificate to be placed in the server. For the details of method invocation and return parameters, </w:t>
      </w:r>
      <w:r w:rsidRPr="009E63DB">
        <w:rPr>
          <w:highlight w:val="yellow"/>
        </w:rPr>
        <w:t>see</w:t>
      </w:r>
      <w:r w:rsidR="007D5772" w:rsidRPr="009E63DB">
        <w:rPr>
          <w:highlight w:val="yellow"/>
        </w:rPr>
        <w:t xml:space="preserve"> </w:t>
      </w:r>
      <w:r w:rsidR="007D5772" w:rsidRPr="009E63DB">
        <w:rPr>
          <w:highlight w:val="yellow"/>
        </w:rPr>
        <w:fldChar w:fldCharType="begin" w:fldLock="1"/>
      </w:r>
      <w:r w:rsidR="007D5772" w:rsidRPr="009E63DB">
        <w:rPr>
          <w:highlight w:val="yellow"/>
        </w:rPr>
        <w:instrText xml:space="preserve"> REF IEC62056_62_IC \h </w:instrText>
      </w:r>
      <w:r w:rsidR="007D5772" w:rsidRPr="009E63DB">
        <w:rPr>
          <w:highlight w:val="yellow"/>
        </w:rPr>
      </w:r>
      <w:r w:rsidR="009E63DB">
        <w:rPr>
          <w:highlight w:val="yellow"/>
        </w:rPr>
        <w:instrText xml:space="preserve"> \* MERGEFORMAT </w:instrText>
      </w:r>
      <w:r w:rsidR="007D5772" w:rsidRPr="009E63DB">
        <w:rPr>
          <w:highlight w:val="yellow"/>
        </w:rPr>
        <w:fldChar w:fldCharType="separate"/>
      </w:r>
      <w:del w:id="2699" w:author="John Cowburn" w:date="2022-03-03T09:48:00Z">
        <w:r w:rsidR="00077BDE" w:rsidRPr="009E63DB" w:rsidDel="009E63DB">
          <w:rPr>
            <w:color w:val="000000"/>
            <w:highlight w:val="yellow"/>
          </w:rPr>
          <w:delText>I</w:delText>
        </w:r>
      </w:del>
      <w:ins w:id="2700" w:author="John Cowburn" w:date="2021-03-24T13:50:00Z">
        <w:r w:rsidR="00CA346F" w:rsidRPr="009E63DB">
          <w:rPr>
            <w:color w:val="000000"/>
            <w:highlight w:val="yellow"/>
          </w:rPr>
          <w:fldChar w:fldCharType="begin"/>
        </w:r>
        <w:r w:rsidR="00CA346F" w:rsidRPr="009E63DB">
          <w:rPr>
            <w:color w:val="000000"/>
            <w:highlight w:val="yellow"/>
          </w:rPr>
          <w:instrText xml:space="preserve"> REF IEC62056_6_2 \h </w:instrText>
        </w:r>
      </w:ins>
      <w:r w:rsidR="00CA346F" w:rsidRPr="009E63DB">
        <w:rPr>
          <w:color w:val="000000"/>
          <w:highlight w:val="yellow"/>
        </w:rPr>
      </w:r>
      <w:r w:rsidR="00CA346F" w:rsidRPr="009E63DB">
        <w:rPr>
          <w:color w:val="000000"/>
          <w:highlight w:val="yellow"/>
        </w:rPr>
        <w:fldChar w:fldCharType="separate"/>
      </w:r>
      <w:r w:rsidR="00DC4BE9" w:rsidRPr="009E63DB">
        <w:rPr>
          <w:color w:val="000000"/>
          <w:highlight w:val="yellow"/>
        </w:rPr>
        <w:t>IEC 62056-6-2:</w:t>
      </w:r>
      <w:ins w:id="2701" w:author="John Cowburn" w:date="2021-03-24T13:24:00Z">
        <w:r w:rsidR="00DC4BE9" w:rsidRPr="009E63DB">
          <w:rPr>
            <w:color w:val="000000"/>
            <w:highlight w:val="yellow"/>
          </w:rPr>
          <w:t>2021</w:t>
        </w:r>
      </w:ins>
      <w:ins w:id="2702" w:author="John Cowburn" w:date="2021-03-24T13:50:00Z">
        <w:r w:rsidR="00CA346F" w:rsidRPr="009E63DB">
          <w:rPr>
            <w:color w:val="000000"/>
            <w:highlight w:val="yellow"/>
          </w:rPr>
          <w:fldChar w:fldCharType="end"/>
        </w:r>
      </w:ins>
      <w:del w:id="2703" w:author="John Cowburn" w:date="2021-03-24T13:50:00Z">
        <w:r w:rsidR="00077BDE" w:rsidRPr="009E63DB" w:rsidDel="00CA346F">
          <w:rPr>
            <w:color w:val="000000"/>
            <w:highlight w:val="yellow"/>
          </w:rPr>
          <w:delText>EC 6</w:delText>
        </w:r>
        <w:r w:rsidR="00811F07" w:rsidRPr="009E63DB" w:rsidDel="00CA346F">
          <w:rPr>
            <w:color w:val="000000"/>
            <w:highlight w:val="yellow"/>
          </w:rPr>
          <w:delText>2056-6-2:—</w:delText>
        </w:r>
      </w:del>
      <w:r w:rsidR="007D5772" w:rsidRPr="009E63DB">
        <w:rPr>
          <w:highlight w:val="yellow"/>
        </w:rPr>
        <w:fldChar w:fldCharType="end"/>
      </w:r>
      <w:r w:rsidR="007D5772" w:rsidRPr="009E63DB">
        <w:rPr>
          <w:highlight w:val="yellow"/>
        </w:rPr>
        <w:t xml:space="preserve">, </w:t>
      </w:r>
      <w:ins w:id="2704" w:author="John Cowburn" w:date="2021-03-24T13:50:00Z">
        <w:r w:rsidR="00CA346F" w:rsidRPr="009E63DB">
          <w:rPr>
            <w:highlight w:val="yellow"/>
          </w:rPr>
          <w:t>4.4.7</w:t>
        </w:r>
      </w:ins>
      <w:del w:id="2705" w:author="John Cowburn" w:date="2021-03-24T13:50:00Z">
        <w:r w:rsidR="007D5772" w:rsidRPr="009E63DB" w:rsidDel="00CA346F">
          <w:rPr>
            <w:highlight w:val="yellow"/>
          </w:rPr>
          <w:delText>5.3.7</w:delText>
        </w:r>
      </w:del>
      <w:r w:rsidR="004E19EB" w:rsidRPr="009E63DB">
        <w:rPr>
          <w:highlight w:val="yellow"/>
        </w:rPr>
        <w:t>.</w:t>
      </w:r>
      <w:r>
        <w:t xml:space="preserve"> The process is shown in </w:t>
      </w:r>
      <w:r>
        <w:fldChar w:fldCharType="begin" w:fldLock="1"/>
      </w:r>
      <w:r>
        <w:instrText xml:space="preserve"> REF _Ref384403421 \h  \* MERGEFORMAT </w:instrText>
      </w:r>
      <w:r>
        <w:fldChar w:fldCharType="separate"/>
      </w:r>
      <w:r w:rsidR="00811F07" w:rsidRPr="00811F07">
        <w:t>Figure 26</w:t>
      </w:r>
      <w:r>
        <w:fldChar w:fldCharType="end"/>
      </w:r>
      <w:r w:rsidR="00270D0C">
        <w:t>.</w:t>
      </w:r>
    </w:p>
    <w:p w14:paraId="20A2B18D" w14:textId="77777777" w:rsidR="0012749B" w:rsidRDefault="0012749B" w:rsidP="00B67C8A">
      <w:pPr>
        <w:pStyle w:val="FIGURE"/>
      </w:pPr>
      <w:bookmarkStart w:id="2706" w:name="_Toc373340409"/>
      <w:bookmarkStart w:id="2707" w:name="_Toc342993514"/>
      <w:bookmarkStart w:id="2708" w:name="_Toc339092201"/>
      <w:bookmarkStart w:id="2709" w:name="_Toc339091496"/>
      <w:r>
        <w:rPr>
          <w:noProof/>
          <w:lang w:eastAsia="en-GB"/>
        </w:rPr>
        <w:drawing>
          <wp:inline distT="0" distB="0" distL="0" distR="0" wp14:anchorId="3C30BD2D" wp14:editId="34D63ECA">
            <wp:extent cx="4451350" cy="206184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1350" cy="2061845"/>
                    </a:xfrm>
                    <a:prstGeom prst="rect">
                      <a:avLst/>
                    </a:prstGeom>
                    <a:noFill/>
                    <a:ln>
                      <a:noFill/>
                    </a:ln>
                  </pic:spPr>
                </pic:pic>
              </a:graphicData>
            </a:graphic>
          </wp:inline>
        </w:drawing>
      </w:r>
    </w:p>
    <w:p w14:paraId="1C8224B3" w14:textId="77777777" w:rsidR="0012749B" w:rsidRDefault="0012749B" w:rsidP="0012749B">
      <w:pPr>
        <w:pStyle w:val="NOTE"/>
        <w:jc w:val="right"/>
        <w:rPr>
          <w:i/>
          <w:vanish/>
        </w:rPr>
      </w:pPr>
      <w:bookmarkStart w:id="2710" w:name="_Ref380783621"/>
      <w:r>
        <w:rPr>
          <w:i/>
          <w:vanish/>
        </w:rPr>
        <w:t>ImportCert_GK140402.wmf</w:t>
      </w:r>
    </w:p>
    <w:p w14:paraId="47C69C87" w14:textId="77777777" w:rsidR="0012749B" w:rsidRPr="00F531D7" w:rsidRDefault="0012749B" w:rsidP="00B67C8A">
      <w:pPr>
        <w:pStyle w:val="NOTE"/>
      </w:pPr>
      <w:r>
        <w:t>NOT</w:t>
      </w:r>
      <w:r w:rsidRPr="00F531D7">
        <w:t>E</w:t>
      </w:r>
      <w:r w:rsidR="00B67C8A" w:rsidRPr="00F531D7">
        <w:t> </w:t>
      </w:r>
      <w:r w:rsidRPr="00F531D7">
        <w:t>The</w:t>
      </w:r>
      <w:r w:rsidRPr="00F531D7">
        <w:rPr>
          <w:i/>
        </w:rPr>
        <w:t xml:space="preserve"> import_certificate</w:t>
      </w:r>
      <w:r w:rsidRPr="00F531D7">
        <w:t xml:space="preserve"> (data) method may be also invoked by a third party, using the client as a broker.</w:t>
      </w:r>
    </w:p>
    <w:p w14:paraId="296FB50C" w14:textId="5D5A2793" w:rsidR="0012749B" w:rsidRPr="00F531D7" w:rsidRDefault="0012749B" w:rsidP="0012749B">
      <w:pPr>
        <w:pStyle w:val="FIGURE-title"/>
      </w:pPr>
      <w:bookmarkStart w:id="2711" w:name="_Ref384403421"/>
      <w:bookmarkStart w:id="2712" w:name="_Toc392501652"/>
      <w:bookmarkStart w:id="2713" w:name="_Toc386035049"/>
      <w:bookmarkStart w:id="2714" w:name="_Toc437856681"/>
      <w:bookmarkStart w:id="2715" w:name="_Toc97127384"/>
      <w:r w:rsidRPr="00F531D7">
        <w:t xml:space="preserve">Figure </w:t>
      </w:r>
      <w:fldSimple w:instr=" SEQ Figure \* ARABIC ">
        <w:r w:rsidR="00DC4BE9">
          <w:rPr>
            <w:noProof/>
          </w:rPr>
          <w:t>26</w:t>
        </w:r>
      </w:fldSimple>
      <w:bookmarkEnd w:id="2710"/>
      <w:bookmarkEnd w:id="2711"/>
      <w:r w:rsidRPr="00F531D7">
        <w:t xml:space="preserve"> – Provisioning the server with the certificate of the client</w:t>
      </w:r>
      <w:bookmarkEnd w:id="2706"/>
      <w:bookmarkEnd w:id="2707"/>
      <w:bookmarkEnd w:id="2708"/>
      <w:bookmarkEnd w:id="2709"/>
      <w:bookmarkEnd w:id="2712"/>
      <w:bookmarkEnd w:id="2713"/>
      <w:bookmarkEnd w:id="2714"/>
      <w:bookmarkEnd w:id="2715"/>
    </w:p>
    <w:p w14:paraId="3D814435" w14:textId="77777777" w:rsidR="0012749B" w:rsidRPr="00F531D7" w:rsidRDefault="0012749B" w:rsidP="00B67C8A">
      <w:pPr>
        <w:pStyle w:val="PARAGRAPH"/>
      </w:pPr>
      <w:r w:rsidRPr="00F531D7">
        <w:t xml:space="preserve">In the case of HLS authentication mechanism using ECDSA, the public key certificate of the clients’ digital signature key can be carried by the calling-AE-qualifier field of the AARQ. See </w:t>
      </w:r>
      <w:r w:rsidRPr="00F531D7">
        <w:fldChar w:fldCharType="begin" w:fldLock="1"/>
      </w:r>
      <w:r w:rsidRPr="00F531D7">
        <w:instrText xml:space="preserve"> REF _Ref392423895 \r \h </w:instrText>
      </w:r>
      <w:r w:rsidR="00F531D7">
        <w:instrText xml:space="preserve"> \* MERGEFORMAT </w:instrText>
      </w:r>
      <w:r w:rsidRPr="00F531D7">
        <w:fldChar w:fldCharType="separate"/>
      </w:r>
      <w:r w:rsidR="00811F07" w:rsidRPr="00F531D7">
        <w:t>5.7.4</w:t>
      </w:r>
      <w:r w:rsidRPr="00F531D7">
        <w:fldChar w:fldCharType="end"/>
      </w:r>
      <w:r w:rsidRPr="00F531D7">
        <w:t>.</w:t>
      </w:r>
    </w:p>
    <w:p w14:paraId="23227D99" w14:textId="77777777" w:rsidR="0012749B" w:rsidRPr="00F531D7" w:rsidRDefault="0012749B" w:rsidP="00176E93">
      <w:pPr>
        <w:pStyle w:val="Heading4"/>
      </w:pPr>
      <w:bookmarkStart w:id="2716" w:name="_Toc392501307"/>
      <w:bookmarkStart w:id="2717" w:name="_Toc386027462"/>
      <w:bookmarkStart w:id="2718" w:name="_Ref384224276"/>
      <w:bookmarkStart w:id="2719" w:name="_Toc437856502"/>
      <w:r w:rsidRPr="00F531D7">
        <w:t>Provisioning clients and third parties with certificates of servers</w:t>
      </w:r>
      <w:bookmarkEnd w:id="2716"/>
      <w:bookmarkEnd w:id="2717"/>
      <w:bookmarkEnd w:id="2718"/>
      <w:bookmarkEnd w:id="2719"/>
      <w:r w:rsidRPr="00F531D7">
        <w:fldChar w:fldCharType="begin"/>
      </w:r>
      <w:r w:rsidRPr="00F531D7">
        <w:instrText xml:space="preserve"> XE "Certificates, server" </w:instrText>
      </w:r>
      <w:r w:rsidRPr="00F531D7">
        <w:fldChar w:fldCharType="end"/>
      </w:r>
    </w:p>
    <w:p w14:paraId="7D390FF9" w14:textId="77777777" w:rsidR="0012749B" w:rsidRDefault="0012749B" w:rsidP="0012749B">
      <w:pPr>
        <w:pStyle w:val="PARAGRAPH"/>
      </w:pPr>
      <w:r>
        <w:t>To verify digital signatures applied by the server, to perform key agreement that involves a static key agreement key, or to establish a TLS connection the client or third party needs to have the appropriate public key certificate of the server.</w:t>
      </w:r>
    </w:p>
    <w:p w14:paraId="1126C8E8" w14:textId="77777777" w:rsidR="0012749B" w:rsidRDefault="0012749B" w:rsidP="0012749B">
      <w:pPr>
        <w:pStyle w:val="PARAGRAPH"/>
      </w:pPr>
      <w:r>
        <w:t>The certificate may be delivered with the server and inserted in clients / third parties OOB.</w:t>
      </w:r>
    </w:p>
    <w:p w14:paraId="17F63317" w14:textId="3AABFC43" w:rsidR="0012749B" w:rsidRDefault="0012749B" w:rsidP="0012749B">
      <w:pPr>
        <w:pStyle w:val="PARAGRAPH"/>
      </w:pPr>
      <w:r>
        <w:lastRenderedPageBreak/>
        <w:t xml:space="preserve">Alternatively, the client or third party can request the certificate from the server using the </w:t>
      </w:r>
      <w:r>
        <w:rPr>
          <w:i/>
        </w:rPr>
        <w:t>export_certificate</w:t>
      </w:r>
      <w:r>
        <w:t xml:space="preserve"> method of the “Security setup” object. The method invocation parameter identifies the certificate requested.</w:t>
      </w:r>
    </w:p>
    <w:p w14:paraId="5B12C5C8" w14:textId="652F34F4" w:rsidR="0012749B" w:rsidRDefault="0012749B" w:rsidP="0012749B">
      <w:pPr>
        <w:pStyle w:val="NOTE"/>
      </w:pPr>
      <w:r>
        <w:t>NOTE</w:t>
      </w:r>
      <w:r w:rsidR="00B67C8A">
        <w:t> </w:t>
      </w:r>
      <w:r>
        <w:t>In the case of HLS authentication using ECDSA – this is authentication_mechanism 7 – the public key certificate of the server for digital signature is transported in the AARE.</w:t>
      </w:r>
    </w:p>
    <w:p w14:paraId="1E932B1F" w14:textId="75E565CE" w:rsidR="00BF4421" w:rsidDel="00BF4421" w:rsidRDefault="0012749B" w:rsidP="00B67C8A">
      <w:pPr>
        <w:pStyle w:val="PARAGRAPH"/>
        <w:rPr>
          <w:del w:id="2720" w:author="John Cowburn" w:date="2021-02-03T13:43:00Z"/>
        </w:rPr>
      </w:pPr>
      <w:r>
        <w:t xml:space="preserve">The return parameters – in the case of success – include the certificate. For the details of method invocation and return parameters, </w:t>
      </w:r>
      <w:r w:rsidRPr="009E63DB">
        <w:rPr>
          <w:highlight w:val="yellow"/>
        </w:rPr>
        <w:t xml:space="preserve">see </w:t>
      </w:r>
      <w:r w:rsidR="004E19EB" w:rsidRPr="009E63DB">
        <w:rPr>
          <w:highlight w:val="yellow"/>
        </w:rPr>
        <w:fldChar w:fldCharType="begin" w:fldLock="1"/>
      </w:r>
      <w:r w:rsidR="004E19EB" w:rsidRPr="009E63DB">
        <w:rPr>
          <w:highlight w:val="yellow"/>
        </w:rPr>
        <w:instrText xml:space="preserve"> REF IEC62056_62_IC \h  \* MERGEFORMAT </w:instrText>
      </w:r>
      <w:r w:rsidR="004E19EB" w:rsidRPr="009E63DB">
        <w:rPr>
          <w:highlight w:val="yellow"/>
        </w:rPr>
      </w:r>
      <w:r w:rsidR="004E19EB" w:rsidRPr="009E63DB">
        <w:rPr>
          <w:highlight w:val="yellow"/>
        </w:rPr>
        <w:fldChar w:fldCharType="separate"/>
      </w:r>
      <w:del w:id="2721" w:author="John Cowburn" w:date="2022-03-03T09:48:00Z">
        <w:r w:rsidR="00077BDE" w:rsidRPr="009E63DB" w:rsidDel="009E63DB">
          <w:rPr>
            <w:color w:val="000000"/>
            <w:highlight w:val="yellow"/>
          </w:rPr>
          <w:delText>I</w:delText>
        </w:r>
      </w:del>
      <w:ins w:id="2722" w:author="John Cowburn" w:date="2021-03-24T13:51:00Z">
        <w:r w:rsidR="00CA346F" w:rsidRPr="009E63DB">
          <w:rPr>
            <w:color w:val="000000"/>
            <w:highlight w:val="yellow"/>
          </w:rPr>
          <w:fldChar w:fldCharType="begin"/>
        </w:r>
        <w:r w:rsidR="00CA346F" w:rsidRPr="009E63DB">
          <w:rPr>
            <w:color w:val="000000"/>
            <w:highlight w:val="yellow"/>
          </w:rPr>
          <w:instrText xml:space="preserve"> REF IEC62056_6_2 \h </w:instrText>
        </w:r>
      </w:ins>
      <w:r w:rsidR="00CA346F" w:rsidRPr="009E63DB">
        <w:rPr>
          <w:color w:val="000000"/>
          <w:highlight w:val="yellow"/>
        </w:rPr>
      </w:r>
      <w:r w:rsidR="009E63DB">
        <w:rPr>
          <w:color w:val="000000"/>
          <w:highlight w:val="yellow"/>
        </w:rPr>
        <w:instrText xml:space="preserve"> \* MERGEFORMAT </w:instrText>
      </w:r>
      <w:r w:rsidR="00CA346F" w:rsidRPr="009E63DB">
        <w:rPr>
          <w:color w:val="000000"/>
          <w:highlight w:val="yellow"/>
        </w:rPr>
        <w:fldChar w:fldCharType="separate"/>
      </w:r>
      <w:r w:rsidR="00DC4BE9" w:rsidRPr="009E63DB">
        <w:rPr>
          <w:color w:val="000000"/>
          <w:highlight w:val="yellow"/>
        </w:rPr>
        <w:t>IEC 62056-6-2:</w:t>
      </w:r>
      <w:ins w:id="2723" w:author="John Cowburn" w:date="2021-03-24T13:24:00Z">
        <w:r w:rsidR="00DC4BE9" w:rsidRPr="009E63DB">
          <w:rPr>
            <w:color w:val="000000"/>
            <w:highlight w:val="yellow"/>
          </w:rPr>
          <w:t>2021</w:t>
        </w:r>
      </w:ins>
      <w:ins w:id="2724" w:author="John Cowburn" w:date="2021-03-24T13:51:00Z">
        <w:r w:rsidR="00CA346F" w:rsidRPr="009E63DB">
          <w:rPr>
            <w:color w:val="000000"/>
            <w:highlight w:val="yellow"/>
          </w:rPr>
          <w:fldChar w:fldCharType="end"/>
        </w:r>
      </w:ins>
      <w:del w:id="2725" w:author="John Cowburn" w:date="2021-03-24T13:51:00Z">
        <w:r w:rsidR="00077BDE" w:rsidRPr="009E63DB" w:rsidDel="00CA346F">
          <w:rPr>
            <w:color w:val="000000"/>
            <w:highlight w:val="yellow"/>
          </w:rPr>
          <w:delText>EC 6</w:delText>
        </w:r>
        <w:r w:rsidR="00811F07" w:rsidRPr="009E63DB" w:rsidDel="00CA346F">
          <w:rPr>
            <w:color w:val="000000"/>
            <w:highlight w:val="yellow"/>
          </w:rPr>
          <w:delText>2056-6-2:—</w:delText>
        </w:r>
      </w:del>
      <w:r w:rsidR="004E19EB" w:rsidRPr="009E63DB">
        <w:rPr>
          <w:highlight w:val="yellow"/>
        </w:rPr>
        <w:fldChar w:fldCharType="end"/>
      </w:r>
      <w:r w:rsidR="004E19EB" w:rsidRPr="009E63DB">
        <w:rPr>
          <w:highlight w:val="yellow"/>
        </w:rPr>
        <w:t xml:space="preserve">, </w:t>
      </w:r>
      <w:ins w:id="2726" w:author="John Cowburn" w:date="2021-03-24T13:51:00Z">
        <w:r w:rsidR="00CA346F" w:rsidRPr="009E63DB">
          <w:rPr>
            <w:highlight w:val="yellow"/>
          </w:rPr>
          <w:t>4.4.7</w:t>
        </w:r>
      </w:ins>
      <w:del w:id="2727" w:author="John Cowburn" w:date="2021-03-24T13:51:00Z">
        <w:r w:rsidR="004E19EB" w:rsidRPr="007D5772" w:rsidDel="00CA346F">
          <w:delText>5.3.</w:delText>
        </w:r>
        <w:r w:rsidRPr="007D5772" w:rsidDel="00CA346F">
          <w:delText>7</w:delText>
        </w:r>
      </w:del>
      <w:r w:rsidRPr="007D5772">
        <w:t>.</w:t>
      </w:r>
      <w:r>
        <w:t xml:space="preserve"> The process is shown </w:t>
      </w:r>
      <w:r w:rsidRPr="007D5772">
        <w:t xml:space="preserve">in </w:t>
      </w:r>
      <w:r w:rsidRPr="007D5772">
        <w:fldChar w:fldCharType="begin" w:fldLock="1"/>
      </w:r>
      <w:r w:rsidRPr="007D5772">
        <w:instrText xml:space="preserve"> REF _Ref383616391 \h </w:instrText>
      </w:r>
      <w:r w:rsidR="007D5772">
        <w:instrText xml:space="preserve"> \* MERGEFORMAT </w:instrText>
      </w:r>
      <w:r w:rsidRPr="007D5772">
        <w:fldChar w:fldCharType="separate"/>
      </w:r>
      <w:r w:rsidR="00811F07" w:rsidRPr="00811F07">
        <w:t xml:space="preserve">Figure </w:t>
      </w:r>
      <w:r w:rsidR="00811F07" w:rsidRPr="00811F07">
        <w:rPr>
          <w:noProof/>
        </w:rPr>
        <w:t>27</w:t>
      </w:r>
      <w:r w:rsidRPr="007D5772">
        <w:fldChar w:fldCharType="end"/>
      </w:r>
      <w:r w:rsidRPr="007D5772">
        <w:t>.</w:t>
      </w:r>
    </w:p>
    <w:p w14:paraId="2E9A3EB4" w14:textId="4F058262" w:rsidR="0012749B" w:rsidRPr="00F531D7" w:rsidRDefault="0012749B" w:rsidP="00BF4421">
      <w:pPr>
        <w:pStyle w:val="PARAGRAPH"/>
      </w:pPr>
      <w:del w:id="2728" w:author="John Cowburn" w:date="2021-02-03T13:42:00Z">
        <w:r w:rsidRPr="00F531D7" w:rsidDel="00BF4421">
          <w:rPr>
            <w:noProof/>
            <w:lang w:eastAsia="en-GB"/>
          </w:rPr>
          <w:drawing>
            <wp:inline distT="0" distB="0" distL="0" distR="0" wp14:anchorId="1A33A440" wp14:editId="2167C517">
              <wp:extent cx="3623310" cy="20186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23310" cy="2018665"/>
                      </a:xfrm>
                      <a:prstGeom prst="rect">
                        <a:avLst/>
                      </a:prstGeom>
                      <a:noFill/>
                      <a:ln>
                        <a:noFill/>
                      </a:ln>
                    </pic:spPr>
                  </pic:pic>
                </a:graphicData>
              </a:graphic>
            </wp:inline>
          </w:drawing>
        </w:r>
      </w:del>
    </w:p>
    <w:p w14:paraId="6E64576E" w14:textId="77777777" w:rsidR="0012749B" w:rsidRPr="00F531D7" w:rsidRDefault="0012749B" w:rsidP="0012749B">
      <w:pPr>
        <w:pStyle w:val="NOTE"/>
        <w:jc w:val="right"/>
        <w:rPr>
          <w:i/>
          <w:vanish/>
        </w:rPr>
      </w:pPr>
      <w:bookmarkStart w:id="2729" w:name="_Ref383615898"/>
      <w:bookmarkStart w:id="2730" w:name="_Toc373340410"/>
      <w:bookmarkStart w:id="2731" w:name="_Toc342993515"/>
      <w:bookmarkStart w:id="2732" w:name="_Toc339092202"/>
      <w:bookmarkStart w:id="2733" w:name="_Toc339091497"/>
      <w:r w:rsidRPr="00F531D7">
        <w:rPr>
          <w:i/>
          <w:vanish/>
        </w:rPr>
        <w:t>ExportCert_GK140402.wmf</w:t>
      </w:r>
    </w:p>
    <w:p w14:paraId="1A7B0136" w14:textId="619BF0FB" w:rsidR="0012749B" w:rsidRPr="00F531D7" w:rsidRDefault="0012749B" w:rsidP="00B67C8A">
      <w:pPr>
        <w:pStyle w:val="NOTE"/>
      </w:pPr>
      <w:del w:id="2734" w:author="John Cowburn" w:date="2021-02-03T13:42:00Z">
        <w:r w:rsidRPr="00F531D7" w:rsidDel="00BF4421">
          <w:delText>NOTE</w:delText>
        </w:r>
        <w:r w:rsidR="00B67C8A" w:rsidRPr="00F531D7" w:rsidDel="00BF4421">
          <w:delText> </w:delText>
        </w:r>
        <w:r w:rsidRPr="00F531D7" w:rsidDel="00BF4421">
          <w:delText xml:space="preserve">The </w:delText>
        </w:r>
        <w:r w:rsidRPr="00F531D7" w:rsidDel="00BF4421">
          <w:rPr>
            <w:i/>
          </w:rPr>
          <w:delText>export_certificate</w:delText>
        </w:r>
        <w:r w:rsidRPr="00F531D7" w:rsidDel="00BF4421">
          <w:delText xml:space="preserve"> (data) method may be also invoked by a third party, using the client as a broker.</w:delText>
        </w:r>
      </w:del>
    </w:p>
    <w:p w14:paraId="79849B7A" w14:textId="3B8E4381" w:rsidR="00BF4421" w:rsidRDefault="00BF4421" w:rsidP="00333A8B">
      <w:pPr>
        <w:pStyle w:val="FIGURE"/>
        <w:rPr>
          <w:ins w:id="2735" w:author="John Cowburn" w:date="2021-02-03T13:42:00Z"/>
        </w:rPr>
      </w:pPr>
      <w:bookmarkStart w:id="2736" w:name="_Ref383616391"/>
      <w:bookmarkStart w:id="2737" w:name="_Toc392501653"/>
      <w:bookmarkStart w:id="2738" w:name="_Toc386035050"/>
      <w:bookmarkStart w:id="2739" w:name="_Toc437856682"/>
      <w:ins w:id="2740" w:author="John Cowburn" w:date="2021-02-03T13:42:00Z">
        <w:r>
          <w:rPr>
            <w:noProof/>
          </w:rPr>
          <w:drawing>
            <wp:inline distT="0" distB="0" distL="0" distR="0" wp14:anchorId="4886E2D8" wp14:editId="3E817D22">
              <wp:extent cx="3621405" cy="201803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21405" cy="2018030"/>
                      </a:xfrm>
                      <a:prstGeom prst="rect">
                        <a:avLst/>
                      </a:prstGeom>
                      <a:noFill/>
                    </pic:spPr>
                  </pic:pic>
                </a:graphicData>
              </a:graphic>
            </wp:inline>
          </w:drawing>
        </w:r>
      </w:ins>
    </w:p>
    <w:p w14:paraId="52526D4F" w14:textId="3F385D52" w:rsidR="00BF4421" w:rsidRPr="00BF4421" w:rsidRDefault="00BF4421" w:rsidP="00333A8B">
      <w:pPr>
        <w:pStyle w:val="NOTE"/>
        <w:rPr>
          <w:ins w:id="2741" w:author="John Cowburn" w:date="2021-02-03T13:41:00Z"/>
        </w:rPr>
      </w:pPr>
      <w:ins w:id="2742" w:author="John Cowburn" w:date="2021-02-03T13:42:00Z">
        <w:r w:rsidRPr="00F531D7">
          <w:t>NOTE</w:t>
        </w:r>
        <w:r w:rsidRPr="00F531D7">
          <w:t> </w:t>
        </w:r>
        <w:r w:rsidRPr="00F531D7">
          <w:t xml:space="preserve">The </w:t>
        </w:r>
        <w:r w:rsidRPr="00F531D7">
          <w:rPr>
            <w:i/>
          </w:rPr>
          <w:t>export_certificate</w:t>
        </w:r>
        <w:r w:rsidRPr="00F531D7">
          <w:t xml:space="preserve"> (data) method may be also invoked by a third party, using the client as a broker.</w:t>
        </w:r>
      </w:ins>
    </w:p>
    <w:p w14:paraId="6F4D8B15" w14:textId="6ACF8CCD" w:rsidR="00BF4421" w:rsidRDefault="00BF4421" w:rsidP="00333A8B">
      <w:pPr>
        <w:pStyle w:val="FIGURE-title"/>
        <w:rPr>
          <w:ins w:id="2743" w:author="John Cowburn" w:date="2021-02-03T13:41:00Z"/>
        </w:rPr>
      </w:pPr>
      <w:bookmarkStart w:id="2744" w:name="_Toc97127385"/>
      <w:ins w:id="2745" w:author="John Cowburn" w:date="2021-02-03T13:41:00Z">
        <w:r>
          <w:t>Figure </w:t>
        </w:r>
        <w:r>
          <w:fldChar w:fldCharType="begin"/>
        </w:r>
        <w:r>
          <w:instrText xml:space="preserve"> SEQ Figure \* ARABIC  </w:instrText>
        </w:r>
        <w:r>
          <w:fldChar w:fldCharType="separate"/>
        </w:r>
      </w:ins>
      <w:r w:rsidR="00DC4BE9">
        <w:rPr>
          <w:noProof/>
        </w:rPr>
        <w:t>27</w:t>
      </w:r>
      <w:ins w:id="2746" w:author="John Cowburn" w:date="2021-02-03T13:41:00Z">
        <w:r>
          <w:fldChar w:fldCharType="end"/>
        </w:r>
        <w:r>
          <w:t xml:space="preserve"> – </w:t>
        </w:r>
        <w:r w:rsidRPr="00F531D7">
          <w:t>Provisioning the client / third party with a certificate of the server</w:t>
        </w:r>
        <w:bookmarkEnd w:id="2744"/>
      </w:ins>
    </w:p>
    <w:p w14:paraId="7BEA3DF8" w14:textId="74F0A561" w:rsidR="0012749B" w:rsidRPr="00F531D7" w:rsidDel="00BF4421" w:rsidRDefault="0012749B" w:rsidP="0012749B">
      <w:pPr>
        <w:pStyle w:val="FIGURE-title"/>
        <w:rPr>
          <w:del w:id="2747" w:author="John Cowburn" w:date="2021-02-03T13:42:00Z"/>
        </w:rPr>
      </w:pPr>
      <w:del w:id="2748" w:author="John Cowburn" w:date="2021-02-03T13:42:00Z">
        <w:r w:rsidRPr="00F531D7" w:rsidDel="00BF4421">
          <w:delText xml:space="preserve">Figure </w:delText>
        </w:r>
        <w:r w:rsidR="00333A8B" w:rsidDel="00BF4421">
          <w:rPr>
            <w:b w:val="0"/>
            <w:bCs w:val="0"/>
          </w:rPr>
          <w:fldChar w:fldCharType="begin"/>
        </w:r>
        <w:r w:rsidR="00333A8B" w:rsidDel="00BF4421">
          <w:delInstrText xml:space="preserve"> SEQ Figure \* ARABIC </w:delInstrText>
        </w:r>
        <w:r w:rsidR="00333A8B" w:rsidDel="00BF4421">
          <w:rPr>
            <w:b w:val="0"/>
            <w:bCs w:val="0"/>
          </w:rPr>
          <w:fldChar w:fldCharType="separate"/>
        </w:r>
        <w:r w:rsidR="006D0DF3" w:rsidDel="00BF4421">
          <w:rPr>
            <w:noProof/>
          </w:rPr>
          <w:delText>27</w:delText>
        </w:r>
        <w:r w:rsidR="00333A8B" w:rsidDel="00BF4421">
          <w:rPr>
            <w:b w:val="0"/>
            <w:bCs w:val="0"/>
            <w:noProof/>
          </w:rPr>
          <w:fldChar w:fldCharType="end"/>
        </w:r>
        <w:bookmarkEnd w:id="2729"/>
        <w:bookmarkEnd w:id="2736"/>
        <w:r w:rsidRPr="00F531D7" w:rsidDel="00BF4421">
          <w:delText xml:space="preserve"> – Provisioning the client / third party with a certificate of the server</w:delText>
        </w:r>
        <w:bookmarkEnd w:id="2730"/>
        <w:bookmarkEnd w:id="2731"/>
        <w:bookmarkEnd w:id="2732"/>
        <w:bookmarkEnd w:id="2733"/>
        <w:bookmarkEnd w:id="2737"/>
        <w:bookmarkEnd w:id="2738"/>
        <w:bookmarkEnd w:id="2739"/>
      </w:del>
    </w:p>
    <w:p w14:paraId="64584CA0" w14:textId="77777777" w:rsidR="0012749B" w:rsidRPr="00F531D7" w:rsidRDefault="0012749B" w:rsidP="00176E93">
      <w:pPr>
        <w:pStyle w:val="Heading4"/>
      </w:pPr>
      <w:bookmarkStart w:id="2749" w:name="_Toc392501308"/>
      <w:bookmarkStart w:id="2750" w:name="_Toc386027463"/>
      <w:bookmarkStart w:id="2751" w:name="_Ref384304651"/>
      <w:bookmarkStart w:id="2752" w:name="_Toc437856503"/>
      <w:r w:rsidRPr="00F531D7">
        <w:t>Certificate removal</w:t>
      </w:r>
      <w:r w:rsidRPr="00F531D7">
        <w:fldChar w:fldCharType="begin"/>
      </w:r>
      <w:r w:rsidRPr="00F531D7">
        <w:instrText xml:space="preserve"> XE "Certificate removal" </w:instrText>
      </w:r>
      <w:r w:rsidRPr="00F531D7">
        <w:fldChar w:fldCharType="end"/>
      </w:r>
      <w:r w:rsidRPr="00F531D7">
        <w:t xml:space="preserve"> from the server</w:t>
      </w:r>
      <w:bookmarkEnd w:id="2749"/>
      <w:bookmarkEnd w:id="2750"/>
      <w:bookmarkEnd w:id="2751"/>
      <w:bookmarkEnd w:id="2752"/>
    </w:p>
    <w:p w14:paraId="2A8087F1" w14:textId="77777777" w:rsidR="0012749B" w:rsidRDefault="0012749B" w:rsidP="00B67C8A">
      <w:pPr>
        <w:pStyle w:val="PARAGRAPH"/>
      </w:pPr>
      <w:r>
        <w:t>It is sometimes necessary to remove a public key certificate stored by the server.</w:t>
      </w:r>
    </w:p>
    <w:p w14:paraId="1FEBFF05" w14:textId="77777777" w:rsidR="0012749B" w:rsidRDefault="0012749B" w:rsidP="0012749B">
      <w:pPr>
        <w:pStyle w:val="NOTE"/>
      </w:pPr>
      <w:r>
        <w:t>NOTE 1</w:t>
      </w:r>
      <w:r w:rsidR="00B67C8A">
        <w:t> </w:t>
      </w:r>
      <w:r>
        <w:t>This may relate to certificates that belong to the server or certificates that belong to a client or third party.</w:t>
      </w:r>
    </w:p>
    <w:p w14:paraId="3BA32DD2" w14:textId="77777777" w:rsidR="0012749B" w:rsidRDefault="0012749B" w:rsidP="0012749B">
      <w:pPr>
        <w:pStyle w:val="NOTE"/>
      </w:pPr>
      <w:r>
        <w:t>NOTE 2</w:t>
      </w:r>
      <w:r w:rsidR="00B67C8A">
        <w:t> </w:t>
      </w:r>
      <w:r>
        <w:t xml:space="preserve">The conditions when removal of a public key certificate is necessary are out of the Scope of this </w:t>
      </w:r>
      <w:r w:rsidR="00265437">
        <w:t>International Standard</w:t>
      </w:r>
      <w:r>
        <w:t>.</w:t>
      </w:r>
    </w:p>
    <w:p w14:paraId="7E21A44E" w14:textId="77777777" w:rsidR="0012749B" w:rsidRDefault="0012749B" w:rsidP="00B67C8A">
      <w:pPr>
        <w:pStyle w:val="PARAGRAPH"/>
      </w:pPr>
      <w:r>
        <w:t>When a certificate that belongs to the server is removed, the private key associated with the public key shall be destroyed.</w:t>
      </w:r>
    </w:p>
    <w:p w14:paraId="6BA94E6D" w14:textId="77777777" w:rsidR="0012749B" w:rsidRDefault="0012749B" w:rsidP="00B67C8A">
      <w:pPr>
        <w:pStyle w:val="PARAGRAPH"/>
      </w:pPr>
      <w:r>
        <w:t xml:space="preserve">The information on the certificate removed shall be also removed from the </w:t>
      </w:r>
      <w:r>
        <w:rPr>
          <w:i/>
        </w:rPr>
        <w:t>certificates</w:t>
      </w:r>
      <w:r>
        <w:t xml:space="preserve"> attribute of the “Security setup” object.</w:t>
      </w:r>
    </w:p>
    <w:p w14:paraId="5932A2CF" w14:textId="77777777" w:rsidR="0012749B" w:rsidRDefault="0012749B" w:rsidP="00B67C8A">
      <w:pPr>
        <w:pStyle w:val="PARAGRAPH"/>
      </w:pPr>
      <w:r>
        <w:t>The key pair the public key certificate of which has been removed cannot be used any more for transactions.</w:t>
      </w:r>
    </w:p>
    <w:p w14:paraId="069CB8BE" w14:textId="77777777" w:rsidR="0012749B" w:rsidRDefault="0012749B" w:rsidP="00B67C8A">
      <w:pPr>
        <w:pStyle w:val="PARAGRAPH"/>
      </w:pPr>
      <w:r>
        <w:t xml:space="preserve">The process is shown in </w:t>
      </w:r>
      <w:r>
        <w:fldChar w:fldCharType="begin" w:fldLock="1"/>
      </w:r>
      <w:r>
        <w:instrText xml:space="preserve"> REF _Ref383617371 \h  \* MERGEFORMAT </w:instrText>
      </w:r>
      <w:r>
        <w:fldChar w:fldCharType="separate"/>
      </w:r>
      <w:r w:rsidR="00811F07" w:rsidRPr="00811F07">
        <w:t xml:space="preserve">Figure </w:t>
      </w:r>
      <w:r w:rsidR="00811F07" w:rsidRPr="00811F07">
        <w:rPr>
          <w:noProof/>
        </w:rPr>
        <w:t>28</w:t>
      </w:r>
      <w:r>
        <w:fldChar w:fldCharType="end"/>
      </w:r>
      <w:r>
        <w:t>.</w:t>
      </w:r>
    </w:p>
    <w:p w14:paraId="456806D2" w14:textId="77777777" w:rsidR="0012749B" w:rsidRPr="00F531D7" w:rsidRDefault="0012749B" w:rsidP="00B67C8A">
      <w:pPr>
        <w:pStyle w:val="FIGURE"/>
      </w:pPr>
      <w:r w:rsidRPr="00F531D7">
        <w:rPr>
          <w:noProof/>
          <w:lang w:eastAsia="en-GB"/>
        </w:rPr>
        <w:lastRenderedPageBreak/>
        <w:drawing>
          <wp:inline distT="0" distB="0" distL="0" distR="0" wp14:anchorId="524FFB0C" wp14:editId="615EEB13">
            <wp:extent cx="4882515" cy="18630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82515" cy="1863090"/>
                    </a:xfrm>
                    <a:prstGeom prst="rect">
                      <a:avLst/>
                    </a:prstGeom>
                    <a:noFill/>
                    <a:ln>
                      <a:noFill/>
                    </a:ln>
                  </pic:spPr>
                </pic:pic>
              </a:graphicData>
            </a:graphic>
          </wp:inline>
        </w:drawing>
      </w:r>
    </w:p>
    <w:p w14:paraId="42DA902A" w14:textId="77777777" w:rsidR="0012749B" w:rsidRPr="00F531D7" w:rsidRDefault="0012749B" w:rsidP="0012749B">
      <w:pPr>
        <w:pStyle w:val="NOTE"/>
        <w:jc w:val="right"/>
        <w:rPr>
          <w:i/>
          <w:vanish/>
        </w:rPr>
      </w:pPr>
      <w:bookmarkStart w:id="2753" w:name="_Toc373340411"/>
      <w:bookmarkStart w:id="2754" w:name="_Toc342993516"/>
      <w:bookmarkStart w:id="2755" w:name="_Toc339092203"/>
      <w:bookmarkStart w:id="2756" w:name="_Toc339091498"/>
      <w:r w:rsidRPr="00F531D7">
        <w:rPr>
          <w:i/>
          <w:vanish/>
        </w:rPr>
        <w:t>Remove_Cert_GK140326.wmf</w:t>
      </w:r>
    </w:p>
    <w:p w14:paraId="55D967FC" w14:textId="77777777" w:rsidR="0012749B" w:rsidRPr="00F531D7" w:rsidRDefault="0012749B" w:rsidP="0012749B">
      <w:pPr>
        <w:pStyle w:val="NOTE"/>
        <w:jc w:val="left"/>
      </w:pPr>
      <w:r w:rsidRPr="00F531D7">
        <w:t>NOTE</w:t>
      </w:r>
      <w:r w:rsidR="00B67C8A" w:rsidRPr="00F531D7">
        <w:t> </w:t>
      </w:r>
      <w:r w:rsidRPr="00F531D7">
        <w:t xml:space="preserve">The </w:t>
      </w:r>
      <w:r w:rsidRPr="00F531D7">
        <w:rPr>
          <w:i/>
        </w:rPr>
        <w:t>remove_certificate</w:t>
      </w:r>
      <w:r w:rsidRPr="00F531D7">
        <w:t xml:space="preserve"> (data) method may be also invoked by a third party, using the client as a broker.</w:t>
      </w:r>
    </w:p>
    <w:p w14:paraId="10770864" w14:textId="1513C6AE" w:rsidR="0012749B" w:rsidRPr="00F531D7" w:rsidRDefault="0012749B" w:rsidP="0012749B">
      <w:pPr>
        <w:pStyle w:val="FIGURE-title"/>
      </w:pPr>
      <w:bookmarkStart w:id="2757" w:name="_Ref383617371"/>
      <w:bookmarkStart w:id="2758" w:name="_Toc392501654"/>
      <w:bookmarkStart w:id="2759" w:name="_Toc386035051"/>
      <w:bookmarkStart w:id="2760" w:name="_Toc437856683"/>
      <w:bookmarkStart w:id="2761" w:name="_Toc97127386"/>
      <w:r w:rsidRPr="00F531D7">
        <w:t xml:space="preserve">Figure </w:t>
      </w:r>
      <w:fldSimple w:instr=" SEQ Figure \* ARABIC ">
        <w:r w:rsidR="00DC4BE9">
          <w:rPr>
            <w:noProof/>
          </w:rPr>
          <w:t>28</w:t>
        </w:r>
      </w:fldSimple>
      <w:bookmarkEnd w:id="2757"/>
      <w:r w:rsidRPr="00F531D7">
        <w:t xml:space="preserve"> – R</w:t>
      </w:r>
      <w:bookmarkEnd w:id="2753"/>
      <w:bookmarkEnd w:id="2754"/>
      <w:bookmarkEnd w:id="2755"/>
      <w:bookmarkEnd w:id="2756"/>
      <w:r w:rsidRPr="00F531D7">
        <w:t>emove certificate from the server</w:t>
      </w:r>
      <w:bookmarkEnd w:id="2758"/>
      <w:bookmarkEnd w:id="2759"/>
      <w:bookmarkEnd w:id="2760"/>
      <w:bookmarkEnd w:id="2761"/>
    </w:p>
    <w:p w14:paraId="41898FA3" w14:textId="77777777" w:rsidR="0012749B" w:rsidRPr="00F531D7" w:rsidRDefault="0012749B" w:rsidP="00B67C8A">
      <w:pPr>
        <w:pStyle w:val="Heading2"/>
      </w:pPr>
      <w:bookmarkStart w:id="2762" w:name="_Certificates_lifetime"/>
      <w:bookmarkStart w:id="2763" w:name="_Toc373340342"/>
      <w:bookmarkStart w:id="2764" w:name="_Ref373601384"/>
      <w:bookmarkStart w:id="2765" w:name="_Ref373697842"/>
      <w:bookmarkStart w:id="2766" w:name="_Ref373697887"/>
      <w:bookmarkStart w:id="2767" w:name="_Toc378104352"/>
      <w:bookmarkStart w:id="2768" w:name="_Ref378145872"/>
      <w:bookmarkStart w:id="2769" w:name="_Ref378145873"/>
      <w:bookmarkStart w:id="2770" w:name="_Ref378159699"/>
      <w:bookmarkStart w:id="2771" w:name="_Ref378516024"/>
      <w:bookmarkStart w:id="2772" w:name="_Ref378516037"/>
      <w:bookmarkStart w:id="2773" w:name="_Ref378521906"/>
      <w:bookmarkStart w:id="2774" w:name="_Toc386027464"/>
      <w:bookmarkStart w:id="2775" w:name="_Toc392501309"/>
      <w:bookmarkStart w:id="2776" w:name="_Toc437856504"/>
      <w:bookmarkStart w:id="2777" w:name="_Toc97127229"/>
      <w:bookmarkEnd w:id="1974"/>
      <w:bookmarkEnd w:id="1975"/>
      <w:bookmarkEnd w:id="1976"/>
      <w:bookmarkEnd w:id="2762"/>
      <w:r w:rsidRPr="00F531D7">
        <w:t>Applying cryptographic protection</w:t>
      </w:r>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p>
    <w:p w14:paraId="5558399A" w14:textId="77777777" w:rsidR="0012749B" w:rsidRPr="00F531D7" w:rsidRDefault="0012749B" w:rsidP="00B67C8A">
      <w:pPr>
        <w:pStyle w:val="Heading3"/>
      </w:pPr>
      <w:bookmarkStart w:id="2778" w:name="_Toc392501310"/>
      <w:bookmarkStart w:id="2779" w:name="_Toc386027465"/>
      <w:bookmarkStart w:id="2780" w:name="_Toc378104353"/>
      <w:bookmarkStart w:id="2781" w:name="_Toc437856505"/>
      <w:bookmarkStart w:id="2782" w:name="_Toc97127230"/>
      <w:r w:rsidRPr="00F531D7">
        <w:t>Overview</w:t>
      </w:r>
      <w:bookmarkStart w:id="2783" w:name="_Toc386027466"/>
      <w:bookmarkEnd w:id="2778"/>
      <w:bookmarkEnd w:id="2779"/>
      <w:bookmarkEnd w:id="2780"/>
      <w:bookmarkEnd w:id="2781"/>
      <w:bookmarkEnd w:id="2783"/>
      <w:bookmarkEnd w:id="2782"/>
    </w:p>
    <w:p w14:paraId="34A6BD89" w14:textId="77777777" w:rsidR="0012749B" w:rsidRPr="00F531D7" w:rsidRDefault="0012749B" w:rsidP="00B67C8A">
      <w:pPr>
        <w:pStyle w:val="PARAGRAPH"/>
      </w:pPr>
      <w:r w:rsidRPr="00F531D7">
        <w:t xml:space="preserve">The cryptographic algorithms specified in </w:t>
      </w:r>
      <w:r w:rsidRPr="00F531D7">
        <w:fldChar w:fldCharType="begin" w:fldLock="1"/>
      </w:r>
      <w:r w:rsidRPr="00F531D7">
        <w:instrText xml:space="preserve"> REF _Ref373344976 \r \h </w:instrText>
      </w:r>
      <w:r w:rsidR="00F531D7">
        <w:instrText xml:space="preserve"> \* MERGEFORMAT </w:instrText>
      </w:r>
      <w:r w:rsidRPr="00F531D7">
        <w:fldChar w:fldCharType="separate"/>
      </w:r>
      <w:r w:rsidR="00811F07" w:rsidRPr="00F531D7">
        <w:t>5.3</w:t>
      </w:r>
      <w:r w:rsidRPr="00F531D7">
        <w:fldChar w:fldCharType="end"/>
      </w:r>
      <w:r w:rsidRPr="00F531D7">
        <w:t xml:space="preserve"> can be applied:</w:t>
      </w:r>
    </w:p>
    <w:p w14:paraId="7BC1FC85" w14:textId="77777777" w:rsidR="0012749B" w:rsidRPr="00F531D7" w:rsidRDefault="0012749B" w:rsidP="00521922">
      <w:pPr>
        <w:pStyle w:val="ListBullet"/>
      </w:pPr>
      <w:r w:rsidRPr="00F531D7">
        <w:t xml:space="preserve">to protect the xDLMS APDUs see </w:t>
      </w:r>
      <w:r w:rsidRPr="00F531D7">
        <w:fldChar w:fldCharType="begin" w:fldLock="1"/>
      </w:r>
      <w:r w:rsidRPr="00F531D7">
        <w:instrText xml:space="preserve"> REF _Ref373414186 \r \h </w:instrText>
      </w:r>
      <w:r w:rsidR="00F531D7">
        <w:instrText xml:space="preserve"> \* MERGEFORMAT </w:instrText>
      </w:r>
      <w:r w:rsidRPr="00F531D7">
        <w:fldChar w:fldCharType="separate"/>
      </w:r>
      <w:r w:rsidR="00811F07" w:rsidRPr="00F531D7">
        <w:t>5.7.2</w:t>
      </w:r>
      <w:r w:rsidRPr="00F531D7">
        <w:fldChar w:fldCharType="end"/>
      </w:r>
      <w:r w:rsidRPr="00F531D7">
        <w:t>;</w:t>
      </w:r>
    </w:p>
    <w:p w14:paraId="5C016CA8" w14:textId="77777777" w:rsidR="0012749B" w:rsidRPr="00F531D7" w:rsidRDefault="0012749B" w:rsidP="00521922">
      <w:pPr>
        <w:pStyle w:val="ListBullet"/>
      </w:pPr>
      <w:r w:rsidRPr="00F531D7">
        <w:t xml:space="preserve">to process the challenges during HLS authentication, see </w:t>
      </w:r>
      <w:r w:rsidRPr="00F531D7">
        <w:fldChar w:fldCharType="begin" w:fldLock="1"/>
      </w:r>
      <w:r w:rsidRPr="00F531D7">
        <w:instrText xml:space="preserve"> REF _Ref392423978 \r \h </w:instrText>
      </w:r>
      <w:r w:rsidR="00F531D7">
        <w:instrText xml:space="preserve"> \* MERGEFORMAT </w:instrText>
      </w:r>
      <w:r w:rsidRPr="00F531D7">
        <w:fldChar w:fldCharType="separate"/>
      </w:r>
      <w:r w:rsidR="00811F07" w:rsidRPr="00F531D7">
        <w:t>5.7.4</w:t>
      </w:r>
      <w:r w:rsidRPr="00F531D7">
        <w:fldChar w:fldCharType="end"/>
      </w:r>
      <w:r w:rsidRPr="00F531D7">
        <w:t>;</w:t>
      </w:r>
    </w:p>
    <w:p w14:paraId="3DB24A10" w14:textId="77777777" w:rsidR="0012749B" w:rsidRPr="00F531D7" w:rsidRDefault="0012749B" w:rsidP="00521922">
      <w:pPr>
        <w:pStyle w:val="ListBullet"/>
      </w:pPr>
      <w:r w:rsidRPr="00F531D7">
        <w:t xml:space="preserve">to protect COSEM data, see </w:t>
      </w:r>
      <w:r w:rsidRPr="00F531D7">
        <w:fldChar w:fldCharType="begin" w:fldLock="1"/>
      </w:r>
      <w:r w:rsidRPr="00F531D7">
        <w:instrText xml:space="preserve"> REF _Ref381273651 \r \h </w:instrText>
      </w:r>
      <w:r w:rsidR="00F531D7">
        <w:instrText xml:space="preserve"> \* MERGEFORMAT </w:instrText>
      </w:r>
      <w:r w:rsidRPr="00F531D7">
        <w:fldChar w:fldCharType="separate"/>
      </w:r>
      <w:r w:rsidR="00811F07" w:rsidRPr="00F531D7">
        <w:t>5.7.5</w:t>
      </w:r>
      <w:r w:rsidRPr="00F531D7">
        <w:fldChar w:fldCharType="end"/>
      </w:r>
      <w:r w:rsidRPr="00F531D7">
        <w:t>.</w:t>
      </w:r>
    </w:p>
    <w:p w14:paraId="7BD02A44" w14:textId="77777777" w:rsidR="0012749B" w:rsidRPr="00DD15DC" w:rsidRDefault="0012749B" w:rsidP="00B67C8A">
      <w:pPr>
        <w:pStyle w:val="Heading3"/>
      </w:pPr>
      <w:bookmarkStart w:id="2784" w:name="_Toc378104355"/>
      <w:bookmarkStart w:id="2785" w:name="_Ref373414186"/>
      <w:bookmarkStart w:id="2786" w:name="_Toc392501311"/>
      <w:bookmarkStart w:id="2787" w:name="_Toc386027467"/>
      <w:bookmarkStart w:id="2788" w:name="_Ref378443151"/>
      <w:bookmarkStart w:id="2789" w:name="_Toc437856506"/>
      <w:bookmarkStart w:id="2790" w:name="_Toc97127231"/>
      <w:r w:rsidRPr="00DD15DC">
        <w:t xml:space="preserve">Protecting </w:t>
      </w:r>
      <w:bookmarkEnd w:id="2784"/>
      <w:bookmarkEnd w:id="2785"/>
      <w:r w:rsidRPr="00DD15DC">
        <w:t>xDLMS APDUs</w:t>
      </w:r>
      <w:bookmarkEnd w:id="2786"/>
      <w:bookmarkEnd w:id="2787"/>
      <w:bookmarkEnd w:id="2788"/>
      <w:bookmarkEnd w:id="2789"/>
      <w:bookmarkEnd w:id="2790"/>
    </w:p>
    <w:p w14:paraId="7BF26677" w14:textId="77777777" w:rsidR="0012749B" w:rsidRPr="00DD15DC" w:rsidRDefault="0012749B" w:rsidP="00B67C8A">
      <w:pPr>
        <w:pStyle w:val="Heading4"/>
      </w:pPr>
      <w:bookmarkStart w:id="2791" w:name="_Toc392501312"/>
      <w:bookmarkStart w:id="2792" w:name="_Toc386027468"/>
      <w:bookmarkStart w:id="2793" w:name="_Toc437856507"/>
      <w:r w:rsidRPr="00DD15DC">
        <w:t>Overview</w:t>
      </w:r>
      <w:bookmarkEnd w:id="2791"/>
      <w:bookmarkEnd w:id="2792"/>
      <w:bookmarkEnd w:id="2793"/>
    </w:p>
    <w:p w14:paraId="1D51D580" w14:textId="77777777" w:rsidR="0012749B" w:rsidRDefault="0012749B" w:rsidP="00B67C8A">
      <w:pPr>
        <w:pStyle w:val="PARAGRAPH"/>
      </w:pPr>
      <w:r>
        <w:t xml:space="preserve">This subclause </w:t>
      </w:r>
      <w:r>
        <w:fldChar w:fldCharType="begin" w:fldLock="1"/>
      </w:r>
      <w:r>
        <w:instrText xml:space="preserve"> REF _Ref378443151 \r \h </w:instrText>
      </w:r>
      <w:r>
        <w:fldChar w:fldCharType="separate"/>
      </w:r>
      <w:r w:rsidR="00811F07">
        <w:t>5.7.2</w:t>
      </w:r>
      <w:r>
        <w:fldChar w:fldCharType="end"/>
      </w:r>
      <w:r>
        <w:t xml:space="preserve"> specifies how the cryptographic algorithms specified in </w:t>
      </w:r>
      <w:r>
        <w:fldChar w:fldCharType="begin" w:fldLock="1"/>
      </w:r>
      <w:r>
        <w:instrText xml:space="preserve"> REF _Ref348169021 \r \h </w:instrText>
      </w:r>
      <w:r>
        <w:fldChar w:fldCharType="separate"/>
      </w:r>
      <w:r w:rsidR="00811F07">
        <w:t>5.3.3</w:t>
      </w:r>
      <w:r>
        <w:fldChar w:fldCharType="end"/>
      </w:r>
      <w:r>
        <w:t xml:space="preserve"> and </w:t>
      </w:r>
      <w:r>
        <w:fldChar w:fldCharType="begin" w:fldLock="1"/>
      </w:r>
      <w:r>
        <w:instrText xml:space="preserve"> REF _Ref342550568 \r \h </w:instrText>
      </w:r>
      <w:r>
        <w:fldChar w:fldCharType="separate"/>
      </w:r>
      <w:r w:rsidR="00811F07">
        <w:t>5.3.4</w:t>
      </w:r>
      <w:r>
        <w:fldChar w:fldCharType="end"/>
      </w:r>
      <w:r>
        <w:t xml:space="preserve"> can be used to protect xDLMS APDUs:</w:t>
      </w:r>
    </w:p>
    <w:p w14:paraId="67784320" w14:textId="77777777" w:rsidR="0012749B" w:rsidRDefault="0012749B" w:rsidP="00521922">
      <w:pPr>
        <w:pStyle w:val="ListBullet"/>
      </w:pPr>
      <w:r>
        <w:fldChar w:fldCharType="begin" w:fldLock="1"/>
      </w:r>
      <w:r>
        <w:instrText xml:space="preserve"> REF _Ref378444169 \r \h </w:instrText>
      </w:r>
      <w:r>
        <w:fldChar w:fldCharType="separate"/>
      </w:r>
      <w:r w:rsidR="00811F07">
        <w:t>5.7.2.2</w:t>
      </w:r>
      <w:r>
        <w:fldChar w:fldCharType="end"/>
      </w:r>
      <w:r>
        <w:t xml:space="preserve"> specifies the possible values of security policy and access rights;</w:t>
      </w:r>
    </w:p>
    <w:p w14:paraId="0BB4023D" w14:textId="77777777" w:rsidR="0012749B" w:rsidRDefault="0012749B" w:rsidP="00521922">
      <w:pPr>
        <w:pStyle w:val="ListBullet"/>
      </w:pPr>
      <w:r>
        <w:fldChar w:fldCharType="begin" w:fldLock="1"/>
      </w:r>
      <w:r>
        <w:instrText xml:space="preserve"> REF _Ref386913559 \r \h </w:instrText>
      </w:r>
      <w:r>
        <w:fldChar w:fldCharType="separate"/>
      </w:r>
      <w:r w:rsidR="00811F07">
        <w:t>5.7.2.3</w:t>
      </w:r>
      <w:r>
        <w:fldChar w:fldCharType="end"/>
      </w:r>
      <w:r>
        <w:t xml:space="preserve"> presents the types of ciphered APDUs;</w:t>
      </w:r>
    </w:p>
    <w:p w14:paraId="13C688F2" w14:textId="77777777" w:rsidR="0012749B" w:rsidRDefault="0012749B" w:rsidP="00521922">
      <w:pPr>
        <w:pStyle w:val="ListBullet"/>
      </w:pPr>
      <w:r>
        <w:fldChar w:fldCharType="begin" w:fldLock="1"/>
      </w:r>
      <w:r>
        <w:instrText xml:space="preserve"> REF _Ref378590970 \r \h  \* MERGEFORMAT </w:instrText>
      </w:r>
      <w:r>
        <w:fldChar w:fldCharType="separate"/>
      </w:r>
      <w:r w:rsidR="00811F07">
        <w:t>5.7.2.4</w:t>
      </w:r>
      <w:r>
        <w:fldChar w:fldCharType="end"/>
      </w:r>
      <w:r>
        <w:t xml:space="preserve"> specifies the use of the AES-GCM algorithm</w:t>
      </w:r>
      <w:r>
        <w:fldChar w:fldCharType="begin"/>
      </w:r>
      <w:r>
        <w:instrText xml:space="preserve"> XE "AES-GCM algorithm" </w:instrText>
      </w:r>
      <w:r>
        <w:fldChar w:fldCharType="end"/>
      </w:r>
      <w:r>
        <w:t xml:space="preserve"> for authentication and encryption;</w:t>
      </w:r>
    </w:p>
    <w:p w14:paraId="42807AE3" w14:textId="77777777" w:rsidR="0012749B" w:rsidRDefault="0012749B" w:rsidP="00521922">
      <w:pPr>
        <w:pStyle w:val="ListBullet"/>
      </w:pPr>
      <w:r>
        <w:fldChar w:fldCharType="begin" w:fldLock="1"/>
      </w:r>
      <w:r>
        <w:instrText xml:space="preserve"> REF _Ref386913628 \r \h </w:instrText>
      </w:r>
      <w:r>
        <w:fldChar w:fldCharType="separate"/>
      </w:r>
      <w:r w:rsidR="00811F07">
        <w:t>5.7.2.5</w:t>
      </w:r>
      <w:r>
        <w:fldChar w:fldCharType="end"/>
      </w:r>
      <w:r>
        <w:t xml:space="preserve"> specifies the use of the ECDSA algorithm</w:t>
      </w:r>
      <w:r>
        <w:fldChar w:fldCharType="begin"/>
      </w:r>
      <w:r>
        <w:instrText xml:space="preserve"> XE "ECDSA algorithm" </w:instrText>
      </w:r>
      <w:r>
        <w:fldChar w:fldCharType="end"/>
      </w:r>
      <w:r>
        <w:t xml:space="preserve"> for digital signature.</w:t>
      </w:r>
    </w:p>
    <w:p w14:paraId="55F74189" w14:textId="77777777" w:rsidR="0012749B" w:rsidRDefault="0012749B" w:rsidP="00B67C8A">
      <w:pPr>
        <w:pStyle w:val="PARAGRAPH"/>
      </w:pPr>
      <w:r>
        <w:t>When a COSEM object</w:t>
      </w:r>
      <w:r>
        <w:fldChar w:fldCharType="begin"/>
      </w:r>
      <w:r>
        <w:instrText xml:space="preserve"> XE "COSEM object" </w:instrText>
      </w:r>
      <w:r>
        <w:fldChar w:fldCharType="end"/>
      </w:r>
      <w:r>
        <w:t xml:space="preserve"> attribute or method related xDLMS service primitive is invoked by the AP, the service parameters include the Security_Options</w:t>
      </w:r>
      <w:r>
        <w:fldChar w:fldCharType="begin"/>
      </w:r>
      <w:r>
        <w:instrText xml:space="preserve"> XE "Security_Options" </w:instrText>
      </w:r>
      <w:r>
        <w:fldChar w:fldCharType="end"/>
      </w:r>
      <w:r>
        <w:t xml:space="preserve"> parameter. This parameter informs the AL on the kind of ciphered APDU to be used, on the protection to be applied, and includes the necessary security material. The AL builds first the APDU corresponding to the service primitive then it builds the ciphered APDU.</w:t>
      </w:r>
    </w:p>
    <w:p w14:paraId="099A1444" w14:textId="77777777" w:rsidR="0012749B" w:rsidRDefault="0012749B" w:rsidP="00B67C8A">
      <w:pPr>
        <w:pStyle w:val="PARAGRAPH"/>
      </w:pPr>
      <w:r>
        <w:t>When the AL receives a ciphered APDU from a remote partner, it deciphers it and restores the original, unciphered APDU. When this is successfully done, it invokes the appropriate service primitive. The additional service parameters include the Security_Status</w:t>
      </w:r>
      <w:r>
        <w:fldChar w:fldCharType="begin"/>
      </w:r>
      <w:r>
        <w:instrText xml:space="preserve"> XE "Security_Status" </w:instrText>
      </w:r>
      <w:r>
        <w:fldChar w:fldCharType="end"/>
      </w:r>
      <w:r>
        <w:t xml:space="preserve"> and the Protection_Element</w:t>
      </w:r>
      <w:r>
        <w:fldChar w:fldCharType="begin"/>
      </w:r>
      <w:r>
        <w:instrText xml:space="preserve"> XE "Protection_Element" </w:instrText>
      </w:r>
      <w:r>
        <w:fldChar w:fldCharType="end"/>
      </w:r>
      <w:r>
        <w:t xml:space="preserve"> parameters that inform the AP about the kind of ciphered APDU used, on the protection that has been verified and removed, and may include security material. See also </w:t>
      </w:r>
      <w:r>
        <w:fldChar w:fldCharType="begin" w:fldLock="1"/>
      </w:r>
      <w:r>
        <w:instrText xml:space="preserve"> REF _Ref372908356 \r \h </w:instrText>
      </w:r>
      <w:r>
        <w:fldChar w:fldCharType="separate"/>
      </w:r>
      <w:r w:rsidR="00811F07">
        <w:t>6.5</w:t>
      </w:r>
      <w:r>
        <w:fldChar w:fldCharType="end"/>
      </w:r>
      <w:r>
        <w:t>.</w:t>
      </w:r>
    </w:p>
    <w:p w14:paraId="770832F7" w14:textId="77777777" w:rsidR="0012749B" w:rsidRPr="00DD15DC" w:rsidRDefault="0012749B" w:rsidP="00176E93">
      <w:pPr>
        <w:pStyle w:val="Heading4"/>
      </w:pPr>
      <w:bookmarkStart w:id="2794" w:name="_Toc378104358"/>
      <w:bookmarkStart w:id="2795" w:name="_Ref348296869"/>
      <w:bookmarkStart w:id="2796" w:name="_Ref348287541"/>
      <w:bookmarkStart w:id="2797" w:name="_Ref378444169"/>
      <w:bookmarkStart w:id="2798" w:name="_Toc392501313"/>
      <w:bookmarkStart w:id="2799" w:name="_Toc386027469"/>
      <w:bookmarkStart w:id="2800" w:name="_Ref384305914"/>
      <w:bookmarkStart w:id="2801" w:name="_Toc437856508"/>
      <w:r w:rsidRPr="00DD15DC">
        <w:t>Security policy</w:t>
      </w:r>
      <w:bookmarkEnd w:id="2794"/>
      <w:bookmarkEnd w:id="2795"/>
      <w:bookmarkEnd w:id="2796"/>
      <w:r w:rsidRPr="00DD15DC">
        <w:fldChar w:fldCharType="begin"/>
      </w:r>
      <w:r w:rsidRPr="00DD15DC">
        <w:instrText xml:space="preserve"> XE "Security policy" </w:instrText>
      </w:r>
      <w:r w:rsidRPr="00DD15DC">
        <w:fldChar w:fldCharType="end"/>
      </w:r>
      <w:r w:rsidRPr="00DD15DC">
        <w:t xml:space="preserve"> and access rights</w:t>
      </w:r>
      <w:bookmarkEnd w:id="2797"/>
      <w:r w:rsidRPr="00DD15DC">
        <w:fldChar w:fldCharType="begin"/>
      </w:r>
      <w:r w:rsidRPr="00DD15DC">
        <w:instrText xml:space="preserve"> XE "Access right" </w:instrText>
      </w:r>
      <w:r w:rsidRPr="00DD15DC">
        <w:fldChar w:fldCharType="end"/>
      </w:r>
      <w:r w:rsidRPr="00DD15DC">
        <w:t xml:space="preserve"> values</w:t>
      </w:r>
      <w:bookmarkEnd w:id="2798"/>
      <w:bookmarkEnd w:id="2799"/>
      <w:bookmarkEnd w:id="2800"/>
      <w:bookmarkEnd w:id="2801"/>
    </w:p>
    <w:p w14:paraId="10982BC3" w14:textId="0B5AB335" w:rsidR="0012749B" w:rsidRPr="00DD15DC" w:rsidRDefault="006001E5" w:rsidP="00B67C8A">
      <w:pPr>
        <w:pStyle w:val="PARAGRAPH"/>
      </w:pPr>
      <w:r w:rsidRPr="00DD15DC">
        <w:t xml:space="preserve">In the case of “Security setup” version 1 – see </w:t>
      </w:r>
      <w:ins w:id="2802" w:author="John Cowburn" w:date="2021-03-24T13:51:00Z">
        <w:r w:rsidR="00CA346F" w:rsidRPr="009E63DB">
          <w:rPr>
            <w:highlight w:val="yellow"/>
          </w:rPr>
          <w:fldChar w:fldCharType="begin"/>
        </w:r>
        <w:r w:rsidR="00CA346F" w:rsidRPr="009E63DB">
          <w:rPr>
            <w:highlight w:val="yellow"/>
          </w:rPr>
          <w:instrText xml:space="preserve"> REF IEC62056_6_2 \h </w:instrText>
        </w:r>
      </w:ins>
      <w:r w:rsidR="00CA346F" w:rsidRPr="009E63DB">
        <w:rPr>
          <w:highlight w:val="yellow"/>
        </w:rPr>
      </w:r>
      <w:r w:rsidR="009E63DB">
        <w:rPr>
          <w:highlight w:val="yellow"/>
        </w:rPr>
        <w:instrText xml:space="preserve"> \* MERGEFORMAT </w:instrText>
      </w:r>
      <w:r w:rsidR="00CA346F" w:rsidRPr="009E63DB">
        <w:rPr>
          <w:highlight w:val="yellow"/>
        </w:rPr>
        <w:fldChar w:fldCharType="separate"/>
      </w:r>
      <w:r w:rsidR="00DC4BE9" w:rsidRPr="009E63DB">
        <w:rPr>
          <w:color w:val="000000"/>
          <w:highlight w:val="yellow"/>
        </w:rPr>
        <w:t>IEC 62056-6-2:</w:t>
      </w:r>
      <w:ins w:id="2803" w:author="John Cowburn" w:date="2021-03-24T13:24:00Z">
        <w:r w:rsidR="00DC4BE9" w:rsidRPr="009E63DB">
          <w:rPr>
            <w:color w:val="000000"/>
            <w:highlight w:val="yellow"/>
          </w:rPr>
          <w:t>2021</w:t>
        </w:r>
      </w:ins>
      <w:ins w:id="2804" w:author="John Cowburn" w:date="2021-03-24T13:51:00Z">
        <w:r w:rsidR="00CA346F" w:rsidRPr="009E63DB">
          <w:rPr>
            <w:highlight w:val="yellow"/>
          </w:rPr>
          <w:fldChar w:fldCharType="end"/>
        </w:r>
      </w:ins>
      <w:del w:id="2805" w:author="John Cowburn" w:date="2021-03-24T13:51:00Z">
        <w:r w:rsidRPr="009E63DB" w:rsidDel="00CA346F">
          <w:rPr>
            <w:highlight w:val="yellow"/>
          </w:rPr>
          <w:fldChar w:fldCharType="begin" w:fldLock="1"/>
        </w:r>
        <w:r w:rsidRPr="009E63DB" w:rsidDel="00CA346F">
          <w:rPr>
            <w:highlight w:val="yellow"/>
          </w:rPr>
          <w:delInstrText xml:space="preserve"> REF IEC62056_62_IC \h </w:delInstrText>
        </w:r>
        <w:r w:rsidR="00DD15DC" w:rsidRPr="009E63DB" w:rsidDel="00CA346F">
          <w:rPr>
            <w:highlight w:val="yellow"/>
          </w:rPr>
          <w:delInstrText xml:space="preserve"> \* MERGEFORMAT </w:delInstrText>
        </w:r>
        <w:r w:rsidRPr="009E63DB" w:rsidDel="00CA346F">
          <w:rPr>
            <w:highlight w:val="yellow"/>
          </w:rPr>
        </w:r>
        <w:r w:rsidRPr="009E63DB" w:rsidDel="00CA346F">
          <w:rPr>
            <w:highlight w:val="yellow"/>
          </w:rPr>
          <w:fldChar w:fldCharType="separate"/>
        </w:r>
        <w:r w:rsidR="00077BDE" w:rsidRPr="009E63DB" w:rsidDel="00CA346F">
          <w:rPr>
            <w:color w:val="000000"/>
            <w:highlight w:val="yellow"/>
          </w:rPr>
          <w:delText>IEC 6</w:delText>
        </w:r>
        <w:r w:rsidR="00811F07" w:rsidRPr="009E63DB" w:rsidDel="00CA346F">
          <w:rPr>
            <w:color w:val="000000"/>
            <w:highlight w:val="yellow"/>
          </w:rPr>
          <w:delText>2056-6-2:—</w:delText>
        </w:r>
        <w:r w:rsidRPr="009E63DB" w:rsidDel="00CA346F">
          <w:rPr>
            <w:highlight w:val="yellow"/>
          </w:rPr>
          <w:fldChar w:fldCharType="end"/>
        </w:r>
      </w:del>
      <w:r w:rsidRPr="009E63DB">
        <w:rPr>
          <w:highlight w:val="yellow"/>
        </w:rPr>
        <w:t xml:space="preserve">, </w:t>
      </w:r>
      <w:ins w:id="2806" w:author="John Cowburn" w:date="2021-03-24T13:51:00Z">
        <w:r w:rsidR="00CA346F" w:rsidRPr="009E63DB">
          <w:rPr>
            <w:highlight w:val="yellow"/>
          </w:rPr>
          <w:t>4.4.7</w:t>
        </w:r>
      </w:ins>
      <w:del w:id="2807" w:author="John Cowburn" w:date="2021-03-24T13:51:00Z">
        <w:r w:rsidRPr="00DD15DC" w:rsidDel="00CA346F">
          <w:delText>5.3.7</w:delText>
        </w:r>
      </w:del>
      <w:r w:rsidRPr="00DD15DC">
        <w:t xml:space="preserve"> – the enum type shall be int</w:t>
      </w:r>
      <w:r w:rsidR="000D025E" w:rsidRPr="00DD15DC">
        <w:t>erpreted as an unsigned 8 type. T</w:t>
      </w:r>
      <w:r w:rsidRPr="00DD15DC">
        <w:t xml:space="preserve">he meaning of each bit is as shown in </w:t>
      </w:r>
      <w:r w:rsidR="0012749B" w:rsidRPr="00DD15DC">
        <w:fldChar w:fldCharType="begin" w:fldLock="1"/>
      </w:r>
      <w:r w:rsidR="0012749B" w:rsidRPr="00DD15DC">
        <w:instrText xml:space="preserve"> REF _Ref378444640 \h  \* MERGEFORMAT </w:instrText>
      </w:r>
      <w:r w:rsidR="0012749B" w:rsidRPr="00DD15DC">
        <w:fldChar w:fldCharType="separate"/>
      </w:r>
      <w:r w:rsidR="00811F07" w:rsidRPr="00DD15DC">
        <w:t xml:space="preserve">Table </w:t>
      </w:r>
      <w:r w:rsidR="00811F07" w:rsidRPr="00DD15DC">
        <w:rPr>
          <w:noProof/>
        </w:rPr>
        <w:t>24</w:t>
      </w:r>
      <w:r w:rsidR="0012749B" w:rsidRPr="00DD15DC">
        <w:fldChar w:fldCharType="end"/>
      </w:r>
      <w:r w:rsidR="0012749B" w:rsidRPr="00DD15DC">
        <w:t>.</w:t>
      </w:r>
    </w:p>
    <w:p w14:paraId="38D39F66" w14:textId="0F25BD70" w:rsidR="0012749B" w:rsidRDefault="0012749B" w:rsidP="00B67C8A">
      <w:pPr>
        <w:pStyle w:val="TABLE-title"/>
      </w:pPr>
      <w:bookmarkStart w:id="2808" w:name="_Ref378444640"/>
      <w:bookmarkStart w:id="2809" w:name="_Toc392501893"/>
      <w:bookmarkStart w:id="2810" w:name="_Toc386035083"/>
      <w:bookmarkStart w:id="2811" w:name="_Toc437856755"/>
      <w:bookmarkStart w:id="2812" w:name="_Toc97127466"/>
      <w:r w:rsidRPr="00DD15DC">
        <w:lastRenderedPageBreak/>
        <w:t xml:space="preserve">Table </w:t>
      </w:r>
      <w:fldSimple w:instr=" SEQ Table \* ARABIC ">
        <w:r w:rsidR="00DC4BE9">
          <w:rPr>
            <w:noProof/>
          </w:rPr>
          <w:t>24</w:t>
        </w:r>
      </w:fldSimple>
      <w:bookmarkEnd w:id="2808"/>
      <w:r w:rsidRPr="00DD15DC">
        <w:t xml:space="preserve"> – Security policy values</w:t>
      </w:r>
      <w:bookmarkEnd w:id="2809"/>
      <w:bookmarkEnd w:id="2810"/>
      <w:r w:rsidR="006001E5" w:rsidRPr="00DD15DC">
        <w:t xml:space="preserve"> (“Security setup” version 1)</w:t>
      </w:r>
      <w:bookmarkEnd w:id="2811"/>
      <w:bookmarkEnd w:id="2812"/>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2"/>
        <w:gridCol w:w="7708"/>
      </w:tblGrid>
      <w:tr w:rsidR="0012749B" w14:paraId="4ACD3286" w14:textId="77777777" w:rsidTr="00077BDE">
        <w:trPr>
          <w:cantSplit/>
          <w:jc w:val="center"/>
        </w:trPr>
        <w:tc>
          <w:tcPr>
            <w:tcW w:w="1102" w:type="dxa"/>
            <w:tcBorders>
              <w:top w:val="single" w:sz="4" w:space="0" w:color="auto"/>
              <w:left w:val="single" w:sz="4" w:space="0" w:color="auto"/>
              <w:bottom w:val="single" w:sz="4" w:space="0" w:color="auto"/>
              <w:right w:val="single" w:sz="4" w:space="0" w:color="auto"/>
            </w:tcBorders>
            <w:hideMark/>
          </w:tcPr>
          <w:p w14:paraId="2996D171" w14:textId="77777777" w:rsidR="0012749B" w:rsidRDefault="0012749B" w:rsidP="00521E1B">
            <w:pPr>
              <w:pStyle w:val="TABLE-col-heading"/>
            </w:pPr>
            <w:r>
              <w:t>Bit</w:t>
            </w:r>
          </w:p>
        </w:tc>
        <w:tc>
          <w:tcPr>
            <w:tcW w:w="6237" w:type="dxa"/>
            <w:tcBorders>
              <w:top w:val="single" w:sz="4" w:space="0" w:color="auto"/>
              <w:left w:val="single" w:sz="4" w:space="0" w:color="auto"/>
              <w:bottom w:val="single" w:sz="4" w:space="0" w:color="auto"/>
              <w:right w:val="single" w:sz="4" w:space="0" w:color="auto"/>
            </w:tcBorders>
            <w:hideMark/>
          </w:tcPr>
          <w:p w14:paraId="19ED972C" w14:textId="77777777" w:rsidR="0012749B" w:rsidRDefault="0012749B" w:rsidP="00521E1B">
            <w:pPr>
              <w:pStyle w:val="TABLE-col-heading"/>
            </w:pPr>
            <w:r>
              <w:t>Security policy</w:t>
            </w:r>
          </w:p>
        </w:tc>
      </w:tr>
      <w:tr w:rsidR="0012749B" w14:paraId="607B9C8C" w14:textId="77777777" w:rsidTr="00077BDE">
        <w:trPr>
          <w:cantSplit/>
          <w:jc w:val="center"/>
        </w:trPr>
        <w:tc>
          <w:tcPr>
            <w:tcW w:w="1102" w:type="dxa"/>
            <w:tcBorders>
              <w:top w:val="single" w:sz="4" w:space="0" w:color="auto"/>
              <w:left w:val="single" w:sz="4" w:space="0" w:color="auto"/>
              <w:bottom w:val="single" w:sz="4" w:space="0" w:color="auto"/>
              <w:right w:val="single" w:sz="4" w:space="0" w:color="auto"/>
            </w:tcBorders>
            <w:hideMark/>
          </w:tcPr>
          <w:p w14:paraId="3D1819B8" w14:textId="77777777" w:rsidR="0012749B" w:rsidRDefault="0012749B" w:rsidP="00521E1B">
            <w:pPr>
              <w:pStyle w:val="TABLE-cell"/>
              <w:keepNext/>
              <w:jc w:val="center"/>
            </w:pPr>
            <w:r>
              <w:t>0</w:t>
            </w:r>
          </w:p>
        </w:tc>
        <w:tc>
          <w:tcPr>
            <w:tcW w:w="6237" w:type="dxa"/>
            <w:tcBorders>
              <w:top w:val="single" w:sz="4" w:space="0" w:color="auto"/>
              <w:left w:val="single" w:sz="4" w:space="0" w:color="auto"/>
              <w:bottom w:val="single" w:sz="4" w:space="0" w:color="auto"/>
              <w:right w:val="single" w:sz="4" w:space="0" w:color="auto"/>
            </w:tcBorders>
            <w:hideMark/>
          </w:tcPr>
          <w:p w14:paraId="609F75EB" w14:textId="77777777" w:rsidR="0012749B" w:rsidRDefault="0012749B" w:rsidP="00521E1B">
            <w:pPr>
              <w:pStyle w:val="TABLE-cell"/>
              <w:keepNext/>
              <w:jc w:val="center"/>
            </w:pPr>
            <w:r>
              <w:t>unused, shall be set to 0</w:t>
            </w:r>
          </w:p>
        </w:tc>
      </w:tr>
      <w:tr w:rsidR="0012749B" w14:paraId="147682A4" w14:textId="77777777" w:rsidTr="00077BDE">
        <w:trPr>
          <w:cantSplit/>
          <w:jc w:val="center"/>
        </w:trPr>
        <w:tc>
          <w:tcPr>
            <w:tcW w:w="1102" w:type="dxa"/>
            <w:tcBorders>
              <w:top w:val="single" w:sz="4" w:space="0" w:color="auto"/>
              <w:left w:val="single" w:sz="4" w:space="0" w:color="auto"/>
              <w:bottom w:val="single" w:sz="4" w:space="0" w:color="auto"/>
              <w:right w:val="single" w:sz="4" w:space="0" w:color="auto"/>
            </w:tcBorders>
            <w:hideMark/>
          </w:tcPr>
          <w:p w14:paraId="0131A172" w14:textId="77777777" w:rsidR="0012749B" w:rsidRDefault="0012749B" w:rsidP="00521E1B">
            <w:pPr>
              <w:pStyle w:val="TABLE-cell"/>
              <w:keepNext/>
              <w:jc w:val="center"/>
            </w:pPr>
            <w:r>
              <w:t>1</w:t>
            </w:r>
          </w:p>
        </w:tc>
        <w:tc>
          <w:tcPr>
            <w:tcW w:w="6237" w:type="dxa"/>
            <w:tcBorders>
              <w:top w:val="single" w:sz="4" w:space="0" w:color="auto"/>
              <w:left w:val="single" w:sz="4" w:space="0" w:color="auto"/>
              <w:bottom w:val="single" w:sz="4" w:space="0" w:color="auto"/>
              <w:right w:val="single" w:sz="4" w:space="0" w:color="auto"/>
            </w:tcBorders>
            <w:hideMark/>
          </w:tcPr>
          <w:p w14:paraId="680B4C2F" w14:textId="77777777" w:rsidR="0012749B" w:rsidRDefault="0012749B" w:rsidP="00521E1B">
            <w:pPr>
              <w:pStyle w:val="TABLE-cell"/>
              <w:keepNext/>
              <w:jc w:val="center"/>
            </w:pPr>
            <w:r>
              <w:t>unused, shall be set to 0</w:t>
            </w:r>
          </w:p>
        </w:tc>
      </w:tr>
      <w:tr w:rsidR="0012749B" w14:paraId="3E030E1B" w14:textId="77777777" w:rsidTr="00077BDE">
        <w:trPr>
          <w:cantSplit/>
          <w:jc w:val="center"/>
        </w:trPr>
        <w:tc>
          <w:tcPr>
            <w:tcW w:w="1102" w:type="dxa"/>
            <w:tcBorders>
              <w:top w:val="single" w:sz="4" w:space="0" w:color="auto"/>
              <w:left w:val="single" w:sz="4" w:space="0" w:color="auto"/>
              <w:bottom w:val="single" w:sz="4" w:space="0" w:color="auto"/>
              <w:right w:val="single" w:sz="4" w:space="0" w:color="auto"/>
            </w:tcBorders>
            <w:hideMark/>
          </w:tcPr>
          <w:p w14:paraId="217E8B2C" w14:textId="77777777" w:rsidR="0012749B" w:rsidRDefault="0012749B" w:rsidP="00521E1B">
            <w:pPr>
              <w:pStyle w:val="TABLE-cell"/>
              <w:keepNext/>
              <w:jc w:val="center"/>
            </w:pPr>
            <w:r>
              <w:t>2</w:t>
            </w:r>
          </w:p>
        </w:tc>
        <w:tc>
          <w:tcPr>
            <w:tcW w:w="6237" w:type="dxa"/>
            <w:tcBorders>
              <w:top w:val="single" w:sz="4" w:space="0" w:color="auto"/>
              <w:left w:val="single" w:sz="4" w:space="0" w:color="auto"/>
              <w:bottom w:val="single" w:sz="4" w:space="0" w:color="auto"/>
              <w:right w:val="single" w:sz="4" w:space="0" w:color="auto"/>
            </w:tcBorders>
            <w:hideMark/>
          </w:tcPr>
          <w:p w14:paraId="0EADD64D" w14:textId="77777777" w:rsidR="0012749B" w:rsidRDefault="0012749B" w:rsidP="00521E1B">
            <w:pPr>
              <w:pStyle w:val="TABLE-cell"/>
              <w:keepNext/>
              <w:jc w:val="center"/>
            </w:pPr>
            <w:r>
              <w:t>authenticated request</w:t>
            </w:r>
          </w:p>
        </w:tc>
      </w:tr>
      <w:tr w:rsidR="0012749B" w14:paraId="39B0FF56" w14:textId="77777777" w:rsidTr="00077BDE">
        <w:trPr>
          <w:cantSplit/>
          <w:jc w:val="center"/>
        </w:trPr>
        <w:tc>
          <w:tcPr>
            <w:tcW w:w="1102" w:type="dxa"/>
            <w:tcBorders>
              <w:top w:val="single" w:sz="4" w:space="0" w:color="auto"/>
              <w:left w:val="single" w:sz="4" w:space="0" w:color="auto"/>
              <w:bottom w:val="single" w:sz="4" w:space="0" w:color="auto"/>
              <w:right w:val="single" w:sz="4" w:space="0" w:color="auto"/>
            </w:tcBorders>
            <w:hideMark/>
          </w:tcPr>
          <w:p w14:paraId="1640FC40" w14:textId="77777777" w:rsidR="0012749B" w:rsidRDefault="0012749B" w:rsidP="00521E1B">
            <w:pPr>
              <w:pStyle w:val="TABLE-cell"/>
              <w:keepNext/>
              <w:jc w:val="center"/>
            </w:pPr>
            <w:r>
              <w:t>3</w:t>
            </w:r>
          </w:p>
        </w:tc>
        <w:tc>
          <w:tcPr>
            <w:tcW w:w="6237" w:type="dxa"/>
            <w:tcBorders>
              <w:top w:val="single" w:sz="4" w:space="0" w:color="auto"/>
              <w:left w:val="single" w:sz="4" w:space="0" w:color="auto"/>
              <w:bottom w:val="single" w:sz="4" w:space="0" w:color="auto"/>
              <w:right w:val="single" w:sz="4" w:space="0" w:color="auto"/>
            </w:tcBorders>
            <w:hideMark/>
          </w:tcPr>
          <w:p w14:paraId="5619DFF1" w14:textId="77777777" w:rsidR="0012749B" w:rsidRDefault="0012749B" w:rsidP="00521E1B">
            <w:pPr>
              <w:pStyle w:val="TABLE-cell"/>
              <w:keepNext/>
              <w:jc w:val="center"/>
            </w:pPr>
            <w:r>
              <w:t>encrypted request</w:t>
            </w:r>
          </w:p>
        </w:tc>
      </w:tr>
      <w:tr w:rsidR="0012749B" w14:paraId="2458ECF0" w14:textId="77777777" w:rsidTr="00077BDE">
        <w:trPr>
          <w:cantSplit/>
          <w:jc w:val="center"/>
        </w:trPr>
        <w:tc>
          <w:tcPr>
            <w:tcW w:w="1102" w:type="dxa"/>
            <w:tcBorders>
              <w:top w:val="single" w:sz="4" w:space="0" w:color="auto"/>
              <w:left w:val="single" w:sz="4" w:space="0" w:color="auto"/>
              <w:bottom w:val="single" w:sz="4" w:space="0" w:color="auto"/>
              <w:right w:val="single" w:sz="4" w:space="0" w:color="auto"/>
            </w:tcBorders>
            <w:hideMark/>
          </w:tcPr>
          <w:p w14:paraId="56405777" w14:textId="77777777" w:rsidR="0012749B" w:rsidRDefault="0012749B" w:rsidP="00521E1B">
            <w:pPr>
              <w:pStyle w:val="TABLE-cell"/>
              <w:keepNext/>
              <w:jc w:val="center"/>
            </w:pPr>
            <w:r>
              <w:t>4</w:t>
            </w:r>
          </w:p>
        </w:tc>
        <w:tc>
          <w:tcPr>
            <w:tcW w:w="6237" w:type="dxa"/>
            <w:tcBorders>
              <w:top w:val="single" w:sz="4" w:space="0" w:color="auto"/>
              <w:left w:val="single" w:sz="4" w:space="0" w:color="auto"/>
              <w:bottom w:val="single" w:sz="4" w:space="0" w:color="auto"/>
              <w:right w:val="single" w:sz="4" w:space="0" w:color="auto"/>
            </w:tcBorders>
            <w:hideMark/>
          </w:tcPr>
          <w:p w14:paraId="7D68462B" w14:textId="77777777" w:rsidR="0012749B" w:rsidRDefault="0012749B" w:rsidP="00521E1B">
            <w:pPr>
              <w:pStyle w:val="TABLE-cell"/>
              <w:keepNext/>
              <w:jc w:val="center"/>
            </w:pPr>
            <w:r>
              <w:t>digitally signed request</w:t>
            </w:r>
          </w:p>
        </w:tc>
      </w:tr>
      <w:tr w:rsidR="0012749B" w14:paraId="776719FC" w14:textId="77777777" w:rsidTr="00077BDE">
        <w:trPr>
          <w:cantSplit/>
          <w:jc w:val="center"/>
        </w:trPr>
        <w:tc>
          <w:tcPr>
            <w:tcW w:w="1102" w:type="dxa"/>
            <w:tcBorders>
              <w:top w:val="single" w:sz="4" w:space="0" w:color="auto"/>
              <w:left w:val="single" w:sz="4" w:space="0" w:color="auto"/>
              <w:bottom w:val="single" w:sz="4" w:space="0" w:color="auto"/>
              <w:right w:val="single" w:sz="4" w:space="0" w:color="auto"/>
            </w:tcBorders>
            <w:hideMark/>
          </w:tcPr>
          <w:p w14:paraId="02867CD9" w14:textId="77777777" w:rsidR="0012749B" w:rsidRDefault="0012749B" w:rsidP="00521E1B">
            <w:pPr>
              <w:pStyle w:val="TABLE-cell"/>
              <w:keepNext/>
              <w:jc w:val="center"/>
            </w:pPr>
            <w:r>
              <w:t>5</w:t>
            </w:r>
          </w:p>
        </w:tc>
        <w:tc>
          <w:tcPr>
            <w:tcW w:w="6237" w:type="dxa"/>
            <w:tcBorders>
              <w:top w:val="single" w:sz="4" w:space="0" w:color="auto"/>
              <w:left w:val="single" w:sz="4" w:space="0" w:color="auto"/>
              <w:bottom w:val="single" w:sz="4" w:space="0" w:color="auto"/>
              <w:right w:val="single" w:sz="4" w:space="0" w:color="auto"/>
            </w:tcBorders>
            <w:hideMark/>
          </w:tcPr>
          <w:p w14:paraId="7C703325" w14:textId="77777777" w:rsidR="0012749B" w:rsidRDefault="0012749B" w:rsidP="00521E1B">
            <w:pPr>
              <w:pStyle w:val="TABLE-cell"/>
              <w:keepNext/>
              <w:jc w:val="center"/>
            </w:pPr>
            <w:r>
              <w:t>authenticated response</w:t>
            </w:r>
          </w:p>
        </w:tc>
      </w:tr>
      <w:tr w:rsidR="0012749B" w14:paraId="4D6B10FF" w14:textId="77777777" w:rsidTr="00077BDE">
        <w:trPr>
          <w:cantSplit/>
          <w:jc w:val="center"/>
        </w:trPr>
        <w:tc>
          <w:tcPr>
            <w:tcW w:w="1102" w:type="dxa"/>
            <w:tcBorders>
              <w:top w:val="single" w:sz="4" w:space="0" w:color="auto"/>
              <w:left w:val="single" w:sz="4" w:space="0" w:color="auto"/>
              <w:bottom w:val="single" w:sz="4" w:space="0" w:color="auto"/>
              <w:right w:val="single" w:sz="4" w:space="0" w:color="auto"/>
            </w:tcBorders>
            <w:hideMark/>
          </w:tcPr>
          <w:p w14:paraId="495CDFF1" w14:textId="77777777" w:rsidR="0012749B" w:rsidRDefault="0012749B" w:rsidP="00521E1B">
            <w:pPr>
              <w:pStyle w:val="TABLE-cell"/>
              <w:keepNext/>
              <w:jc w:val="center"/>
            </w:pPr>
            <w:r>
              <w:t>6</w:t>
            </w:r>
          </w:p>
        </w:tc>
        <w:tc>
          <w:tcPr>
            <w:tcW w:w="6237" w:type="dxa"/>
            <w:tcBorders>
              <w:top w:val="single" w:sz="4" w:space="0" w:color="auto"/>
              <w:left w:val="single" w:sz="4" w:space="0" w:color="auto"/>
              <w:bottom w:val="single" w:sz="4" w:space="0" w:color="auto"/>
              <w:right w:val="single" w:sz="4" w:space="0" w:color="auto"/>
            </w:tcBorders>
            <w:hideMark/>
          </w:tcPr>
          <w:p w14:paraId="0B080316" w14:textId="77777777" w:rsidR="0012749B" w:rsidRDefault="0012749B" w:rsidP="00521E1B">
            <w:pPr>
              <w:pStyle w:val="TABLE-cell"/>
              <w:keepNext/>
              <w:jc w:val="center"/>
            </w:pPr>
            <w:r>
              <w:t>encrypted response</w:t>
            </w:r>
          </w:p>
        </w:tc>
      </w:tr>
      <w:tr w:rsidR="0012749B" w14:paraId="36F78D25" w14:textId="77777777" w:rsidTr="00077BDE">
        <w:trPr>
          <w:cantSplit/>
          <w:jc w:val="center"/>
        </w:trPr>
        <w:tc>
          <w:tcPr>
            <w:tcW w:w="1102" w:type="dxa"/>
            <w:tcBorders>
              <w:top w:val="single" w:sz="4" w:space="0" w:color="auto"/>
              <w:left w:val="single" w:sz="4" w:space="0" w:color="auto"/>
              <w:bottom w:val="single" w:sz="4" w:space="0" w:color="auto"/>
              <w:right w:val="single" w:sz="4" w:space="0" w:color="auto"/>
            </w:tcBorders>
            <w:hideMark/>
          </w:tcPr>
          <w:p w14:paraId="1F77F4B5" w14:textId="77777777" w:rsidR="0012749B" w:rsidRDefault="0012749B" w:rsidP="00521E1B">
            <w:pPr>
              <w:pStyle w:val="TABLE-cell"/>
              <w:keepNext/>
              <w:jc w:val="center"/>
            </w:pPr>
            <w:r>
              <w:t>7</w:t>
            </w:r>
          </w:p>
        </w:tc>
        <w:tc>
          <w:tcPr>
            <w:tcW w:w="6237" w:type="dxa"/>
            <w:tcBorders>
              <w:top w:val="single" w:sz="4" w:space="0" w:color="auto"/>
              <w:left w:val="single" w:sz="4" w:space="0" w:color="auto"/>
              <w:bottom w:val="single" w:sz="4" w:space="0" w:color="auto"/>
              <w:right w:val="single" w:sz="4" w:space="0" w:color="auto"/>
            </w:tcBorders>
            <w:hideMark/>
          </w:tcPr>
          <w:p w14:paraId="57F39713" w14:textId="77777777" w:rsidR="0012749B" w:rsidRDefault="0012749B" w:rsidP="00521E1B">
            <w:pPr>
              <w:pStyle w:val="TABLE-cell"/>
              <w:keepNext/>
              <w:jc w:val="center"/>
            </w:pPr>
            <w:r>
              <w:t>digitally signed response</w:t>
            </w:r>
          </w:p>
        </w:tc>
      </w:tr>
      <w:tr w:rsidR="0012749B" w14:paraId="4666CDEE" w14:textId="77777777" w:rsidTr="00077BDE">
        <w:trPr>
          <w:cantSplit/>
          <w:jc w:val="center"/>
        </w:trPr>
        <w:tc>
          <w:tcPr>
            <w:tcW w:w="7339" w:type="dxa"/>
            <w:gridSpan w:val="2"/>
            <w:tcBorders>
              <w:top w:val="single" w:sz="4" w:space="0" w:color="auto"/>
              <w:left w:val="single" w:sz="4" w:space="0" w:color="auto"/>
              <w:bottom w:val="single" w:sz="4" w:space="0" w:color="auto"/>
              <w:right w:val="single" w:sz="4" w:space="0" w:color="auto"/>
            </w:tcBorders>
            <w:hideMark/>
          </w:tcPr>
          <w:p w14:paraId="51EE84BB" w14:textId="4EE4E373" w:rsidR="0012749B" w:rsidRDefault="0012749B" w:rsidP="00521E1B">
            <w:pPr>
              <w:pStyle w:val="NOTE"/>
              <w:keepNext/>
            </w:pPr>
            <w:r>
              <w:t>NOTE</w:t>
            </w:r>
            <w:r w:rsidR="00B67C8A">
              <w:t> </w:t>
            </w:r>
            <w:r w:rsidR="006001E5" w:rsidRPr="006001E5">
              <w:t>In the case of “Security policy” version 0 the possible security policy valu</w:t>
            </w:r>
            <w:r w:rsidR="001901B8">
              <w:t xml:space="preserve">es are specified in </w:t>
            </w:r>
            <w:ins w:id="2813" w:author="John Cowburn" w:date="2021-03-24T13:52:00Z">
              <w:r w:rsidR="00CA346F">
                <w:fldChar w:fldCharType="begin"/>
              </w:r>
              <w:r w:rsidR="00CA346F">
                <w:instrText xml:space="preserve"> REF IEC62056_6_2 \h </w:instrText>
              </w:r>
            </w:ins>
            <w:r w:rsidR="00CA346F">
              <w:fldChar w:fldCharType="separate"/>
            </w:r>
            <w:r w:rsidR="00DC4BE9">
              <w:rPr>
                <w:color w:val="000000"/>
              </w:rPr>
              <w:t>IEC 6</w:t>
            </w:r>
            <w:r w:rsidR="00DC4BE9" w:rsidRPr="00347160">
              <w:rPr>
                <w:color w:val="000000"/>
              </w:rPr>
              <w:t>2056-6-2:</w:t>
            </w:r>
            <w:ins w:id="2814" w:author="John Cowburn" w:date="2021-03-24T13:24:00Z">
              <w:r w:rsidR="00DC4BE9">
                <w:rPr>
                  <w:color w:val="000000"/>
                </w:rPr>
                <w:t>2021</w:t>
              </w:r>
            </w:ins>
            <w:ins w:id="2815" w:author="John Cowburn" w:date="2021-03-24T13:52:00Z">
              <w:r w:rsidR="00CA346F">
                <w:fldChar w:fldCharType="end"/>
              </w:r>
            </w:ins>
            <w:del w:id="2816" w:author="John Cowburn" w:date="2021-03-24T13:52:00Z">
              <w:r w:rsidR="001901B8" w:rsidDel="00CA346F">
                <w:fldChar w:fldCharType="begin" w:fldLock="1"/>
              </w:r>
              <w:r w:rsidR="001901B8" w:rsidDel="00CA346F">
                <w:delInstrText xml:space="preserve"> REF IEC62056_62_IC \h </w:delInstrText>
              </w:r>
              <w:r w:rsidR="001901B8" w:rsidDel="00CA346F">
                <w:fldChar w:fldCharType="separate"/>
              </w:r>
              <w:r w:rsidR="00077BDE" w:rsidDel="00CA346F">
                <w:rPr>
                  <w:color w:val="000000"/>
                </w:rPr>
                <w:delText>IEC 6</w:delText>
              </w:r>
              <w:r w:rsidR="00811F07" w:rsidRPr="00347160" w:rsidDel="00CA346F">
                <w:rPr>
                  <w:color w:val="000000"/>
                </w:rPr>
                <w:delText>2056-6-2:—</w:delText>
              </w:r>
              <w:r w:rsidR="001901B8" w:rsidDel="00CA346F">
                <w:fldChar w:fldCharType="end"/>
              </w:r>
            </w:del>
            <w:r w:rsidR="001901B8">
              <w:t xml:space="preserve">, </w:t>
            </w:r>
            <w:ins w:id="2817" w:author="John Cowburn" w:date="2021-03-24T13:52:00Z">
              <w:r w:rsidR="00CA346F">
                <w:t>5.3.8</w:t>
              </w:r>
            </w:ins>
            <w:del w:id="2818" w:author="John Cowburn" w:date="2021-03-24T13:52:00Z">
              <w:r w:rsidR="001901B8" w:rsidDel="00CA346F">
                <w:delText>7.</w:delText>
              </w:r>
              <w:r w:rsidR="006001E5" w:rsidRPr="006001E5" w:rsidDel="00CA346F">
                <w:delText>10</w:delText>
              </w:r>
            </w:del>
            <w:r w:rsidR="006001E5" w:rsidRPr="006001E5">
              <w:t>. For both “Security policy” version 0 and 1 the value (0) means that no cryptographic protection is required.</w:t>
            </w:r>
          </w:p>
        </w:tc>
      </w:tr>
    </w:tbl>
    <w:p w14:paraId="70F6EEB0" w14:textId="77777777" w:rsidR="00B67C8A" w:rsidRDefault="00B67C8A" w:rsidP="00B67C8A">
      <w:pPr>
        <w:pStyle w:val="NOTE"/>
      </w:pPr>
    </w:p>
    <w:p w14:paraId="4C2FBDDD" w14:textId="77777777" w:rsidR="001901B8" w:rsidRDefault="001901B8" w:rsidP="00B67C8A">
      <w:pPr>
        <w:pStyle w:val="PARAGRAPH"/>
      </w:pPr>
      <w:r>
        <w:t xml:space="preserve">Access rights are held by the </w:t>
      </w:r>
      <w:r w:rsidRPr="000D025E">
        <w:rPr>
          <w:i/>
        </w:rPr>
        <w:t>object_list</w:t>
      </w:r>
      <w:r>
        <w:t xml:space="preserve"> attribute of “Association LN” or the </w:t>
      </w:r>
      <w:r w:rsidRPr="000D025E">
        <w:rPr>
          <w:i/>
        </w:rPr>
        <w:t>access_rights_list</w:t>
      </w:r>
      <w:r>
        <w:t xml:space="preserve"> of “Association SN” objects. The access_mode element of the access_rights determines the access kind and stipulates the cryptographic prote</w:t>
      </w:r>
      <w:r w:rsidR="000D025E">
        <w:t xml:space="preserve">ction. It is an </w:t>
      </w:r>
      <w:r w:rsidR="000D025E" w:rsidRPr="000D025E">
        <w:rPr>
          <w:i/>
        </w:rPr>
        <w:t>enum</w:t>
      </w:r>
      <w:r w:rsidR="000D025E">
        <w:t xml:space="preserve"> data type.</w:t>
      </w:r>
    </w:p>
    <w:p w14:paraId="5E939EBA" w14:textId="0C77B5A7" w:rsidR="0012749B" w:rsidRDefault="001901B8" w:rsidP="00B67C8A">
      <w:pPr>
        <w:pStyle w:val="PARAGRAPH"/>
      </w:pPr>
      <w:r>
        <w:t xml:space="preserve">In the case of “Association LN” version 3 and “Association SN” version 4 – see </w:t>
      </w:r>
      <w:ins w:id="2819" w:author="John Cowburn" w:date="2021-03-24T13:53:00Z">
        <w:r w:rsidR="00CA346F" w:rsidRPr="009E63DB">
          <w:rPr>
            <w:highlight w:val="yellow"/>
          </w:rPr>
          <w:fldChar w:fldCharType="begin"/>
        </w:r>
        <w:r w:rsidR="00CA346F" w:rsidRPr="009E63DB">
          <w:rPr>
            <w:highlight w:val="yellow"/>
          </w:rPr>
          <w:instrText xml:space="preserve"> REF IEC62056_6_2 \h </w:instrText>
        </w:r>
      </w:ins>
      <w:r w:rsidR="00CA346F" w:rsidRPr="009E63DB">
        <w:rPr>
          <w:highlight w:val="yellow"/>
        </w:rPr>
      </w:r>
      <w:r w:rsidR="009E63DB">
        <w:rPr>
          <w:highlight w:val="yellow"/>
        </w:rPr>
        <w:instrText xml:space="preserve"> \* MERGEFORMAT </w:instrText>
      </w:r>
      <w:r w:rsidR="00CA346F" w:rsidRPr="009E63DB">
        <w:rPr>
          <w:highlight w:val="yellow"/>
        </w:rPr>
        <w:fldChar w:fldCharType="separate"/>
      </w:r>
      <w:r w:rsidR="00DC4BE9" w:rsidRPr="009E63DB">
        <w:rPr>
          <w:color w:val="000000"/>
          <w:highlight w:val="yellow"/>
        </w:rPr>
        <w:t>IEC 62056-6-2:</w:t>
      </w:r>
      <w:ins w:id="2820" w:author="John Cowburn" w:date="2021-03-24T13:24:00Z">
        <w:r w:rsidR="00DC4BE9" w:rsidRPr="009E63DB">
          <w:rPr>
            <w:color w:val="000000"/>
            <w:highlight w:val="yellow"/>
          </w:rPr>
          <w:t>2021</w:t>
        </w:r>
      </w:ins>
      <w:ins w:id="2821" w:author="John Cowburn" w:date="2021-03-24T13:53:00Z">
        <w:r w:rsidR="00CA346F" w:rsidRPr="009E63DB">
          <w:rPr>
            <w:highlight w:val="yellow"/>
          </w:rPr>
          <w:fldChar w:fldCharType="end"/>
        </w:r>
      </w:ins>
      <w:del w:id="2822" w:author="John Cowburn" w:date="2021-03-24T13:53:00Z">
        <w:r w:rsidRPr="009E63DB" w:rsidDel="00CA346F">
          <w:rPr>
            <w:highlight w:val="yellow"/>
          </w:rPr>
          <w:fldChar w:fldCharType="begin" w:fldLock="1"/>
        </w:r>
        <w:r w:rsidRPr="009E63DB" w:rsidDel="00CA346F">
          <w:rPr>
            <w:highlight w:val="yellow"/>
          </w:rPr>
          <w:delInstrText xml:space="preserve"> REF IEC62056_62_IC \h </w:delInstrText>
        </w:r>
        <w:r w:rsidRPr="009E63DB" w:rsidDel="00CA346F">
          <w:rPr>
            <w:highlight w:val="yellow"/>
          </w:rPr>
        </w:r>
      </w:del>
      <w:r w:rsidR="009E63DB">
        <w:rPr>
          <w:highlight w:val="yellow"/>
        </w:rPr>
        <w:instrText xml:space="preserve"> \* MERGEFORMAT </w:instrText>
      </w:r>
      <w:del w:id="2823" w:author="John Cowburn" w:date="2021-03-24T13:53:00Z">
        <w:r w:rsidRPr="009E63DB" w:rsidDel="00CA346F">
          <w:rPr>
            <w:highlight w:val="yellow"/>
          </w:rPr>
          <w:fldChar w:fldCharType="separate"/>
        </w:r>
        <w:r w:rsidR="00077BDE" w:rsidRPr="009E63DB" w:rsidDel="00CA346F">
          <w:rPr>
            <w:color w:val="000000"/>
            <w:highlight w:val="yellow"/>
          </w:rPr>
          <w:delText>IEC 6</w:delText>
        </w:r>
        <w:r w:rsidR="00811F07" w:rsidRPr="009E63DB" w:rsidDel="00CA346F">
          <w:rPr>
            <w:color w:val="000000"/>
            <w:highlight w:val="yellow"/>
          </w:rPr>
          <w:delText>2056-6-2:—</w:delText>
        </w:r>
        <w:r w:rsidRPr="009E63DB" w:rsidDel="00CA346F">
          <w:rPr>
            <w:highlight w:val="yellow"/>
          </w:rPr>
          <w:fldChar w:fldCharType="end"/>
        </w:r>
      </w:del>
      <w:r w:rsidRPr="009E63DB">
        <w:rPr>
          <w:highlight w:val="yellow"/>
        </w:rPr>
        <w:t>,</w:t>
      </w:r>
      <w:r>
        <w:t xml:space="preserve"> </w:t>
      </w:r>
      <w:ins w:id="2824" w:author="John Cowburn" w:date="2021-03-24T13:53:00Z">
        <w:r w:rsidR="00CA346F">
          <w:t>4.4.4 an</w:t>
        </w:r>
      </w:ins>
      <w:ins w:id="2825" w:author="John Cowburn" w:date="2021-03-24T13:54:00Z">
        <w:r w:rsidR="00CA346F">
          <w:t>d 4.4.3</w:t>
        </w:r>
      </w:ins>
      <w:del w:id="2826" w:author="John Cowburn" w:date="2021-03-24T13:54:00Z">
        <w:r w:rsidDel="00CA346F">
          <w:delText>5.3.4 and 5.3.3</w:delText>
        </w:r>
      </w:del>
      <w:r>
        <w:t xml:space="preserve"> – the </w:t>
      </w:r>
      <w:r w:rsidRPr="000D025E">
        <w:rPr>
          <w:i/>
        </w:rPr>
        <w:t>enum</w:t>
      </w:r>
      <w:r>
        <w:t xml:space="preserve"> value is i</w:t>
      </w:r>
      <w:r w:rsidR="000D025E">
        <w:t>nterpreted as an unsigned8: T</w:t>
      </w:r>
      <w:r>
        <w:t xml:space="preserve">he meaning of each bit is as shown in </w:t>
      </w:r>
      <w:r w:rsidR="0012749B">
        <w:fldChar w:fldCharType="begin" w:fldLock="1"/>
      </w:r>
      <w:r w:rsidR="0012749B">
        <w:instrText xml:space="preserve"> REF _Ref378422354 \h  \* MERGEFORMAT </w:instrText>
      </w:r>
      <w:r w:rsidR="0012749B">
        <w:fldChar w:fldCharType="separate"/>
      </w:r>
      <w:r w:rsidR="00811F07" w:rsidRPr="00811F07">
        <w:t xml:space="preserve">Table </w:t>
      </w:r>
      <w:r w:rsidR="00811F07" w:rsidRPr="00811F07">
        <w:rPr>
          <w:noProof/>
        </w:rPr>
        <w:t>25</w:t>
      </w:r>
      <w:r w:rsidR="0012749B">
        <w:fldChar w:fldCharType="end"/>
      </w:r>
      <w:r w:rsidR="0012749B">
        <w:t>.</w:t>
      </w:r>
    </w:p>
    <w:p w14:paraId="603D1E6F" w14:textId="52594211" w:rsidR="001901B8" w:rsidRDefault="001901B8" w:rsidP="00B67C8A">
      <w:pPr>
        <w:pStyle w:val="PARAGRAPH"/>
      </w:pPr>
      <w:r>
        <w:t xml:space="preserve">For older versions, see their specification in </w:t>
      </w:r>
      <w:ins w:id="2827" w:author="John Cowburn" w:date="2021-03-24T13:54:00Z">
        <w:r w:rsidR="00CA346F" w:rsidRPr="009E63DB">
          <w:rPr>
            <w:highlight w:val="yellow"/>
          </w:rPr>
          <w:fldChar w:fldCharType="begin"/>
        </w:r>
        <w:r w:rsidR="00CA346F" w:rsidRPr="009E63DB">
          <w:rPr>
            <w:highlight w:val="yellow"/>
          </w:rPr>
          <w:instrText xml:space="preserve"> REF IEC62056_6_2 \h </w:instrText>
        </w:r>
      </w:ins>
      <w:r w:rsidR="00CA346F" w:rsidRPr="009E63DB">
        <w:rPr>
          <w:highlight w:val="yellow"/>
        </w:rPr>
      </w:r>
      <w:r w:rsidR="009E63DB">
        <w:rPr>
          <w:highlight w:val="yellow"/>
        </w:rPr>
        <w:instrText xml:space="preserve"> \* MERGEFORMAT </w:instrText>
      </w:r>
      <w:r w:rsidR="00CA346F" w:rsidRPr="009E63DB">
        <w:rPr>
          <w:highlight w:val="yellow"/>
        </w:rPr>
        <w:fldChar w:fldCharType="separate"/>
      </w:r>
      <w:r w:rsidR="00DC4BE9" w:rsidRPr="009E63DB">
        <w:rPr>
          <w:color w:val="000000"/>
          <w:highlight w:val="yellow"/>
        </w:rPr>
        <w:t>IEC 62056-6-2:</w:t>
      </w:r>
      <w:ins w:id="2828" w:author="John Cowburn" w:date="2021-03-24T13:24:00Z">
        <w:r w:rsidR="00DC4BE9" w:rsidRPr="009E63DB">
          <w:rPr>
            <w:color w:val="000000"/>
            <w:highlight w:val="yellow"/>
          </w:rPr>
          <w:t>2021</w:t>
        </w:r>
      </w:ins>
      <w:ins w:id="2829" w:author="John Cowburn" w:date="2021-03-24T13:54:00Z">
        <w:r w:rsidR="00CA346F" w:rsidRPr="009E63DB">
          <w:rPr>
            <w:highlight w:val="yellow"/>
          </w:rPr>
          <w:fldChar w:fldCharType="end"/>
        </w:r>
      </w:ins>
      <w:del w:id="2830" w:author="John Cowburn" w:date="2021-03-24T13:54:00Z">
        <w:r w:rsidDel="00CA346F">
          <w:fldChar w:fldCharType="begin" w:fldLock="1"/>
        </w:r>
        <w:r w:rsidDel="00CA346F">
          <w:delInstrText xml:space="preserve"> REF IEC62056_62_IC \h </w:delInstrText>
        </w:r>
        <w:r w:rsidDel="00CA346F">
          <w:fldChar w:fldCharType="separate"/>
        </w:r>
        <w:r w:rsidR="00077BDE" w:rsidDel="00CA346F">
          <w:rPr>
            <w:color w:val="000000"/>
          </w:rPr>
          <w:delText>IEC 6</w:delText>
        </w:r>
        <w:r w:rsidR="00811F07" w:rsidRPr="00347160" w:rsidDel="00CA346F">
          <w:rPr>
            <w:color w:val="000000"/>
          </w:rPr>
          <w:delText>2056-6-2:—</w:delText>
        </w:r>
        <w:r w:rsidDel="00CA346F">
          <w:fldChar w:fldCharType="end"/>
        </w:r>
      </w:del>
      <w:r>
        <w:t>.</w:t>
      </w:r>
    </w:p>
    <w:p w14:paraId="23C57280" w14:textId="7AC145BE" w:rsidR="0012749B" w:rsidRDefault="0012749B" w:rsidP="0012749B">
      <w:pPr>
        <w:pStyle w:val="TABLE-title"/>
      </w:pPr>
      <w:bookmarkStart w:id="2831" w:name="_Ref378422354"/>
      <w:bookmarkStart w:id="2832" w:name="_Toc392501894"/>
      <w:bookmarkStart w:id="2833" w:name="_Toc386035084"/>
      <w:bookmarkStart w:id="2834" w:name="_Toc437856756"/>
      <w:bookmarkStart w:id="2835" w:name="_Toc97127467"/>
      <w:r w:rsidRPr="00DD15DC">
        <w:t xml:space="preserve">Table </w:t>
      </w:r>
      <w:fldSimple w:instr=" SEQ Table \* ARABIC ">
        <w:r w:rsidR="00DC4BE9">
          <w:rPr>
            <w:noProof/>
          </w:rPr>
          <w:t>25</w:t>
        </w:r>
      </w:fldSimple>
      <w:bookmarkEnd w:id="2831"/>
      <w:r w:rsidRPr="00DD15DC">
        <w:t xml:space="preserve"> – Access rights values</w:t>
      </w:r>
      <w:bookmarkEnd w:id="2832"/>
      <w:bookmarkEnd w:id="2833"/>
      <w:r w:rsidR="0038499D" w:rsidRPr="00DD15DC">
        <w:t xml:space="preserve"> (“Association LN” ver 3 “Association SN” ver 4)</w:t>
      </w:r>
      <w:bookmarkEnd w:id="2834"/>
      <w:bookmarkEnd w:id="2835"/>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3986"/>
        <w:gridCol w:w="3986"/>
      </w:tblGrid>
      <w:tr w:rsidR="0012749B" w14:paraId="2E2FBF6E" w14:textId="77777777" w:rsidTr="00077BDE">
        <w:trPr>
          <w:cantSplit/>
          <w:jc w:val="center"/>
        </w:trPr>
        <w:tc>
          <w:tcPr>
            <w:tcW w:w="1102" w:type="dxa"/>
            <w:tcBorders>
              <w:top w:val="single" w:sz="4" w:space="0" w:color="auto"/>
              <w:left w:val="single" w:sz="4" w:space="0" w:color="auto"/>
              <w:bottom w:val="single" w:sz="4" w:space="0" w:color="auto"/>
              <w:right w:val="single" w:sz="4" w:space="0" w:color="auto"/>
            </w:tcBorders>
            <w:hideMark/>
          </w:tcPr>
          <w:p w14:paraId="68C65ABC" w14:textId="77777777" w:rsidR="0012749B" w:rsidRDefault="0012749B" w:rsidP="00521E1B">
            <w:pPr>
              <w:pStyle w:val="TABLE-col-heading"/>
            </w:pPr>
            <w:r>
              <w:t>Bit</w:t>
            </w:r>
          </w:p>
        </w:tc>
        <w:tc>
          <w:tcPr>
            <w:tcW w:w="4092" w:type="dxa"/>
            <w:tcBorders>
              <w:top w:val="single" w:sz="4" w:space="0" w:color="auto"/>
              <w:left w:val="single" w:sz="4" w:space="0" w:color="auto"/>
              <w:bottom w:val="single" w:sz="4" w:space="0" w:color="auto"/>
              <w:right w:val="single" w:sz="4" w:space="0" w:color="auto"/>
            </w:tcBorders>
            <w:hideMark/>
          </w:tcPr>
          <w:p w14:paraId="1C93CE04" w14:textId="77777777" w:rsidR="0012749B" w:rsidRDefault="0012749B" w:rsidP="00521E1B">
            <w:pPr>
              <w:pStyle w:val="TABLE-col-heading"/>
            </w:pPr>
            <w:r>
              <w:t>Attribute access</w:t>
            </w:r>
          </w:p>
        </w:tc>
        <w:tc>
          <w:tcPr>
            <w:tcW w:w="4092" w:type="dxa"/>
            <w:tcBorders>
              <w:top w:val="single" w:sz="4" w:space="0" w:color="auto"/>
              <w:left w:val="single" w:sz="4" w:space="0" w:color="auto"/>
              <w:bottom w:val="single" w:sz="4" w:space="0" w:color="auto"/>
              <w:right w:val="single" w:sz="4" w:space="0" w:color="auto"/>
            </w:tcBorders>
            <w:hideMark/>
          </w:tcPr>
          <w:p w14:paraId="6D53429F" w14:textId="77777777" w:rsidR="0012749B" w:rsidRDefault="0012749B" w:rsidP="00521E1B">
            <w:pPr>
              <w:pStyle w:val="TABLE-col-heading"/>
            </w:pPr>
            <w:r>
              <w:t>Method access</w:t>
            </w:r>
          </w:p>
        </w:tc>
      </w:tr>
      <w:tr w:rsidR="0012749B" w14:paraId="7102F0F7" w14:textId="77777777" w:rsidTr="00077BDE">
        <w:trPr>
          <w:cantSplit/>
          <w:jc w:val="center"/>
        </w:trPr>
        <w:tc>
          <w:tcPr>
            <w:tcW w:w="1102" w:type="dxa"/>
            <w:tcBorders>
              <w:top w:val="single" w:sz="4" w:space="0" w:color="auto"/>
              <w:left w:val="single" w:sz="4" w:space="0" w:color="auto"/>
              <w:bottom w:val="single" w:sz="4" w:space="0" w:color="auto"/>
              <w:right w:val="single" w:sz="4" w:space="0" w:color="auto"/>
            </w:tcBorders>
            <w:hideMark/>
          </w:tcPr>
          <w:p w14:paraId="78CFA790" w14:textId="77777777" w:rsidR="0012749B" w:rsidRDefault="0012749B" w:rsidP="00521E1B">
            <w:pPr>
              <w:pStyle w:val="TABLE-cell"/>
              <w:keepNext/>
              <w:jc w:val="center"/>
            </w:pPr>
            <w:r>
              <w:t>0</w:t>
            </w:r>
          </w:p>
        </w:tc>
        <w:tc>
          <w:tcPr>
            <w:tcW w:w="4092" w:type="dxa"/>
            <w:tcBorders>
              <w:top w:val="single" w:sz="4" w:space="0" w:color="auto"/>
              <w:left w:val="single" w:sz="4" w:space="0" w:color="auto"/>
              <w:bottom w:val="single" w:sz="4" w:space="0" w:color="auto"/>
              <w:right w:val="single" w:sz="4" w:space="0" w:color="auto"/>
            </w:tcBorders>
            <w:hideMark/>
          </w:tcPr>
          <w:p w14:paraId="515C3FE4" w14:textId="77777777" w:rsidR="0012749B" w:rsidRDefault="0012749B" w:rsidP="00521E1B">
            <w:pPr>
              <w:pStyle w:val="TABLE-cell"/>
              <w:keepNext/>
              <w:jc w:val="center"/>
            </w:pPr>
            <w:r>
              <w:t>read-access</w:t>
            </w:r>
          </w:p>
        </w:tc>
        <w:tc>
          <w:tcPr>
            <w:tcW w:w="4092" w:type="dxa"/>
            <w:tcBorders>
              <w:top w:val="single" w:sz="4" w:space="0" w:color="auto"/>
              <w:left w:val="single" w:sz="4" w:space="0" w:color="auto"/>
              <w:bottom w:val="single" w:sz="4" w:space="0" w:color="auto"/>
              <w:right w:val="single" w:sz="4" w:space="0" w:color="auto"/>
            </w:tcBorders>
            <w:hideMark/>
          </w:tcPr>
          <w:p w14:paraId="5B0BDBFA" w14:textId="77777777" w:rsidR="0012749B" w:rsidRDefault="0012749B" w:rsidP="00521E1B">
            <w:pPr>
              <w:pStyle w:val="TABLE-cell"/>
              <w:keepNext/>
              <w:jc w:val="center"/>
            </w:pPr>
            <w:r>
              <w:t>access</w:t>
            </w:r>
          </w:p>
        </w:tc>
      </w:tr>
      <w:tr w:rsidR="0012749B" w14:paraId="16B2A6CD" w14:textId="77777777" w:rsidTr="00077BDE">
        <w:trPr>
          <w:cantSplit/>
          <w:jc w:val="center"/>
        </w:trPr>
        <w:tc>
          <w:tcPr>
            <w:tcW w:w="1102" w:type="dxa"/>
            <w:tcBorders>
              <w:top w:val="single" w:sz="4" w:space="0" w:color="auto"/>
              <w:left w:val="single" w:sz="4" w:space="0" w:color="auto"/>
              <w:bottom w:val="single" w:sz="4" w:space="0" w:color="auto"/>
              <w:right w:val="single" w:sz="4" w:space="0" w:color="auto"/>
            </w:tcBorders>
            <w:hideMark/>
          </w:tcPr>
          <w:p w14:paraId="18E32A32" w14:textId="77777777" w:rsidR="0012749B" w:rsidRDefault="0012749B" w:rsidP="00521E1B">
            <w:pPr>
              <w:pStyle w:val="TABLE-cell"/>
              <w:keepNext/>
              <w:jc w:val="center"/>
            </w:pPr>
            <w:r>
              <w:t>1</w:t>
            </w:r>
          </w:p>
        </w:tc>
        <w:tc>
          <w:tcPr>
            <w:tcW w:w="4092" w:type="dxa"/>
            <w:tcBorders>
              <w:top w:val="single" w:sz="4" w:space="0" w:color="auto"/>
              <w:left w:val="single" w:sz="4" w:space="0" w:color="auto"/>
              <w:bottom w:val="single" w:sz="4" w:space="0" w:color="auto"/>
              <w:right w:val="single" w:sz="4" w:space="0" w:color="auto"/>
            </w:tcBorders>
            <w:hideMark/>
          </w:tcPr>
          <w:p w14:paraId="5DD67A62" w14:textId="77777777" w:rsidR="0012749B" w:rsidRDefault="0012749B" w:rsidP="00521E1B">
            <w:pPr>
              <w:pStyle w:val="TABLE-cell"/>
              <w:keepNext/>
              <w:jc w:val="center"/>
            </w:pPr>
            <w:r>
              <w:t>write-access</w:t>
            </w:r>
          </w:p>
        </w:tc>
        <w:tc>
          <w:tcPr>
            <w:tcW w:w="4092" w:type="dxa"/>
            <w:tcBorders>
              <w:top w:val="single" w:sz="4" w:space="0" w:color="auto"/>
              <w:left w:val="single" w:sz="4" w:space="0" w:color="auto"/>
              <w:bottom w:val="single" w:sz="4" w:space="0" w:color="auto"/>
              <w:right w:val="single" w:sz="4" w:space="0" w:color="auto"/>
            </w:tcBorders>
            <w:hideMark/>
          </w:tcPr>
          <w:p w14:paraId="0821E09D" w14:textId="77777777" w:rsidR="0012749B" w:rsidRDefault="0012749B" w:rsidP="00521E1B">
            <w:pPr>
              <w:pStyle w:val="TABLE-cell"/>
              <w:keepNext/>
              <w:jc w:val="center"/>
            </w:pPr>
            <w:r>
              <w:t>not-used</w:t>
            </w:r>
          </w:p>
        </w:tc>
      </w:tr>
      <w:tr w:rsidR="0012749B" w14:paraId="1D39212A" w14:textId="77777777" w:rsidTr="00077BDE">
        <w:trPr>
          <w:cantSplit/>
          <w:jc w:val="center"/>
        </w:trPr>
        <w:tc>
          <w:tcPr>
            <w:tcW w:w="1102" w:type="dxa"/>
            <w:tcBorders>
              <w:top w:val="single" w:sz="4" w:space="0" w:color="auto"/>
              <w:left w:val="single" w:sz="4" w:space="0" w:color="auto"/>
              <w:bottom w:val="single" w:sz="4" w:space="0" w:color="auto"/>
              <w:right w:val="single" w:sz="4" w:space="0" w:color="auto"/>
            </w:tcBorders>
            <w:hideMark/>
          </w:tcPr>
          <w:p w14:paraId="5EB5D00D" w14:textId="77777777" w:rsidR="0012749B" w:rsidRDefault="0012749B" w:rsidP="00521E1B">
            <w:pPr>
              <w:pStyle w:val="TABLE-cell"/>
              <w:keepNext/>
              <w:jc w:val="center"/>
            </w:pPr>
            <w:r>
              <w:t>2</w:t>
            </w:r>
          </w:p>
        </w:tc>
        <w:tc>
          <w:tcPr>
            <w:tcW w:w="4092" w:type="dxa"/>
            <w:tcBorders>
              <w:top w:val="single" w:sz="4" w:space="0" w:color="auto"/>
              <w:left w:val="single" w:sz="4" w:space="0" w:color="auto"/>
              <w:bottom w:val="single" w:sz="4" w:space="0" w:color="auto"/>
              <w:right w:val="single" w:sz="4" w:space="0" w:color="auto"/>
            </w:tcBorders>
            <w:hideMark/>
          </w:tcPr>
          <w:p w14:paraId="7FFB6ACB" w14:textId="77777777" w:rsidR="0012749B" w:rsidRDefault="0012749B" w:rsidP="00521E1B">
            <w:pPr>
              <w:pStyle w:val="TABLE-cell"/>
              <w:keepNext/>
              <w:jc w:val="center"/>
            </w:pPr>
            <w:r>
              <w:t>authenticated request</w:t>
            </w:r>
          </w:p>
        </w:tc>
        <w:tc>
          <w:tcPr>
            <w:tcW w:w="4092" w:type="dxa"/>
            <w:tcBorders>
              <w:top w:val="single" w:sz="4" w:space="0" w:color="auto"/>
              <w:left w:val="single" w:sz="4" w:space="0" w:color="auto"/>
              <w:bottom w:val="single" w:sz="4" w:space="0" w:color="auto"/>
              <w:right w:val="single" w:sz="4" w:space="0" w:color="auto"/>
            </w:tcBorders>
            <w:hideMark/>
          </w:tcPr>
          <w:p w14:paraId="6B3CF969" w14:textId="77777777" w:rsidR="0012749B" w:rsidRDefault="0012749B" w:rsidP="00521E1B">
            <w:pPr>
              <w:pStyle w:val="TABLE-cell"/>
              <w:keepNext/>
              <w:jc w:val="center"/>
            </w:pPr>
            <w:r>
              <w:t>authenticated request</w:t>
            </w:r>
          </w:p>
        </w:tc>
      </w:tr>
      <w:tr w:rsidR="0012749B" w14:paraId="1A16FFDC" w14:textId="77777777" w:rsidTr="00077BDE">
        <w:trPr>
          <w:cantSplit/>
          <w:jc w:val="center"/>
        </w:trPr>
        <w:tc>
          <w:tcPr>
            <w:tcW w:w="1102" w:type="dxa"/>
            <w:tcBorders>
              <w:top w:val="single" w:sz="4" w:space="0" w:color="auto"/>
              <w:left w:val="single" w:sz="4" w:space="0" w:color="auto"/>
              <w:bottom w:val="single" w:sz="4" w:space="0" w:color="auto"/>
              <w:right w:val="single" w:sz="4" w:space="0" w:color="auto"/>
            </w:tcBorders>
            <w:hideMark/>
          </w:tcPr>
          <w:p w14:paraId="33BA1104" w14:textId="77777777" w:rsidR="0012749B" w:rsidRDefault="0012749B" w:rsidP="00521E1B">
            <w:pPr>
              <w:pStyle w:val="TABLE-cell"/>
              <w:keepNext/>
              <w:jc w:val="center"/>
            </w:pPr>
            <w:r>
              <w:t>3</w:t>
            </w:r>
          </w:p>
        </w:tc>
        <w:tc>
          <w:tcPr>
            <w:tcW w:w="4092" w:type="dxa"/>
            <w:tcBorders>
              <w:top w:val="single" w:sz="4" w:space="0" w:color="auto"/>
              <w:left w:val="single" w:sz="4" w:space="0" w:color="auto"/>
              <w:bottom w:val="single" w:sz="4" w:space="0" w:color="auto"/>
              <w:right w:val="single" w:sz="4" w:space="0" w:color="auto"/>
            </w:tcBorders>
            <w:hideMark/>
          </w:tcPr>
          <w:p w14:paraId="042B883F" w14:textId="77777777" w:rsidR="0012749B" w:rsidRDefault="0012749B" w:rsidP="00521E1B">
            <w:pPr>
              <w:pStyle w:val="TABLE-cell"/>
              <w:keepNext/>
              <w:jc w:val="center"/>
            </w:pPr>
            <w:r>
              <w:t>encrypted request</w:t>
            </w:r>
          </w:p>
        </w:tc>
        <w:tc>
          <w:tcPr>
            <w:tcW w:w="4092" w:type="dxa"/>
            <w:tcBorders>
              <w:top w:val="single" w:sz="4" w:space="0" w:color="auto"/>
              <w:left w:val="single" w:sz="4" w:space="0" w:color="auto"/>
              <w:bottom w:val="single" w:sz="4" w:space="0" w:color="auto"/>
              <w:right w:val="single" w:sz="4" w:space="0" w:color="auto"/>
            </w:tcBorders>
            <w:hideMark/>
          </w:tcPr>
          <w:p w14:paraId="1516786F" w14:textId="77777777" w:rsidR="0012749B" w:rsidRDefault="0012749B" w:rsidP="00521E1B">
            <w:pPr>
              <w:pStyle w:val="TABLE-cell"/>
              <w:keepNext/>
              <w:jc w:val="center"/>
            </w:pPr>
            <w:r>
              <w:t>encrypted request</w:t>
            </w:r>
          </w:p>
        </w:tc>
      </w:tr>
      <w:tr w:rsidR="0012749B" w14:paraId="3C4A6DCE" w14:textId="77777777" w:rsidTr="00077BDE">
        <w:trPr>
          <w:cantSplit/>
          <w:jc w:val="center"/>
        </w:trPr>
        <w:tc>
          <w:tcPr>
            <w:tcW w:w="1102" w:type="dxa"/>
            <w:tcBorders>
              <w:top w:val="single" w:sz="4" w:space="0" w:color="auto"/>
              <w:left w:val="single" w:sz="4" w:space="0" w:color="auto"/>
              <w:bottom w:val="single" w:sz="4" w:space="0" w:color="auto"/>
              <w:right w:val="single" w:sz="4" w:space="0" w:color="auto"/>
            </w:tcBorders>
            <w:hideMark/>
          </w:tcPr>
          <w:p w14:paraId="7F6263F9" w14:textId="77777777" w:rsidR="0012749B" w:rsidRDefault="0012749B" w:rsidP="00521E1B">
            <w:pPr>
              <w:pStyle w:val="TABLE-cell"/>
              <w:keepNext/>
              <w:jc w:val="center"/>
            </w:pPr>
            <w:r>
              <w:t>4</w:t>
            </w:r>
          </w:p>
        </w:tc>
        <w:tc>
          <w:tcPr>
            <w:tcW w:w="4092" w:type="dxa"/>
            <w:tcBorders>
              <w:top w:val="single" w:sz="4" w:space="0" w:color="auto"/>
              <w:left w:val="single" w:sz="4" w:space="0" w:color="auto"/>
              <w:bottom w:val="single" w:sz="4" w:space="0" w:color="auto"/>
              <w:right w:val="single" w:sz="4" w:space="0" w:color="auto"/>
            </w:tcBorders>
            <w:hideMark/>
          </w:tcPr>
          <w:p w14:paraId="7CA24B7A" w14:textId="77777777" w:rsidR="0012749B" w:rsidRDefault="0012749B" w:rsidP="00521E1B">
            <w:pPr>
              <w:pStyle w:val="TABLE-cell"/>
              <w:keepNext/>
              <w:jc w:val="center"/>
            </w:pPr>
            <w:r>
              <w:t>digitally signed request</w:t>
            </w:r>
          </w:p>
        </w:tc>
        <w:tc>
          <w:tcPr>
            <w:tcW w:w="4092" w:type="dxa"/>
            <w:tcBorders>
              <w:top w:val="single" w:sz="4" w:space="0" w:color="auto"/>
              <w:left w:val="single" w:sz="4" w:space="0" w:color="auto"/>
              <w:bottom w:val="single" w:sz="4" w:space="0" w:color="auto"/>
              <w:right w:val="single" w:sz="4" w:space="0" w:color="auto"/>
            </w:tcBorders>
            <w:hideMark/>
          </w:tcPr>
          <w:p w14:paraId="7936899E" w14:textId="77777777" w:rsidR="0012749B" w:rsidRDefault="0012749B" w:rsidP="00521E1B">
            <w:pPr>
              <w:pStyle w:val="TABLE-cell"/>
              <w:keepNext/>
              <w:jc w:val="center"/>
            </w:pPr>
            <w:r>
              <w:t>digitally signed request</w:t>
            </w:r>
          </w:p>
        </w:tc>
      </w:tr>
      <w:tr w:rsidR="0012749B" w14:paraId="388E4D03" w14:textId="77777777" w:rsidTr="00077BDE">
        <w:trPr>
          <w:cantSplit/>
          <w:jc w:val="center"/>
        </w:trPr>
        <w:tc>
          <w:tcPr>
            <w:tcW w:w="1102" w:type="dxa"/>
            <w:tcBorders>
              <w:top w:val="single" w:sz="4" w:space="0" w:color="auto"/>
              <w:left w:val="single" w:sz="4" w:space="0" w:color="auto"/>
              <w:bottom w:val="single" w:sz="4" w:space="0" w:color="auto"/>
              <w:right w:val="single" w:sz="4" w:space="0" w:color="auto"/>
            </w:tcBorders>
            <w:hideMark/>
          </w:tcPr>
          <w:p w14:paraId="0E6357F9" w14:textId="77777777" w:rsidR="0012749B" w:rsidRDefault="0012749B" w:rsidP="00521E1B">
            <w:pPr>
              <w:pStyle w:val="TABLE-cell"/>
              <w:keepNext/>
              <w:jc w:val="center"/>
            </w:pPr>
            <w:r>
              <w:t>5</w:t>
            </w:r>
          </w:p>
        </w:tc>
        <w:tc>
          <w:tcPr>
            <w:tcW w:w="4092" w:type="dxa"/>
            <w:tcBorders>
              <w:top w:val="single" w:sz="4" w:space="0" w:color="auto"/>
              <w:left w:val="single" w:sz="4" w:space="0" w:color="auto"/>
              <w:bottom w:val="single" w:sz="4" w:space="0" w:color="auto"/>
              <w:right w:val="single" w:sz="4" w:space="0" w:color="auto"/>
            </w:tcBorders>
            <w:hideMark/>
          </w:tcPr>
          <w:p w14:paraId="1432A0A9" w14:textId="77777777" w:rsidR="0012749B" w:rsidRDefault="0012749B" w:rsidP="00521E1B">
            <w:pPr>
              <w:pStyle w:val="TABLE-cell"/>
              <w:keepNext/>
              <w:jc w:val="center"/>
            </w:pPr>
            <w:r>
              <w:t>authenticated response</w:t>
            </w:r>
          </w:p>
        </w:tc>
        <w:tc>
          <w:tcPr>
            <w:tcW w:w="4092" w:type="dxa"/>
            <w:tcBorders>
              <w:top w:val="single" w:sz="4" w:space="0" w:color="auto"/>
              <w:left w:val="single" w:sz="4" w:space="0" w:color="auto"/>
              <w:bottom w:val="single" w:sz="4" w:space="0" w:color="auto"/>
              <w:right w:val="single" w:sz="4" w:space="0" w:color="auto"/>
            </w:tcBorders>
            <w:hideMark/>
          </w:tcPr>
          <w:p w14:paraId="754A2585" w14:textId="77777777" w:rsidR="0012749B" w:rsidRDefault="0012749B" w:rsidP="00521E1B">
            <w:pPr>
              <w:pStyle w:val="TABLE-cell"/>
              <w:keepNext/>
              <w:jc w:val="center"/>
            </w:pPr>
            <w:r>
              <w:t>authenticated response</w:t>
            </w:r>
          </w:p>
        </w:tc>
      </w:tr>
      <w:tr w:rsidR="0012749B" w14:paraId="5AEF0123" w14:textId="77777777" w:rsidTr="00077BDE">
        <w:trPr>
          <w:cantSplit/>
          <w:jc w:val="center"/>
        </w:trPr>
        <w:tc>
          <w:tcPr>
            <w:tcW w:w="1102" w:type="dxa"/>
            <w:tcBorders>
              <w:top w:val="single" w:sz="4" w:space="0" w:color="auto"/>
              <w:left w:val="single" w:sz="4" w:space="0" w:color="auto"/>
              <w:bottom w:val="single" w:sz="4" w:space="0" w:color="auto"/>
              <w:right w:val="single" w:sz="4" w:space="0" w:color="auto"/>
            </w:tcBorders>
            <w:hideMark/>
          </w:tcPr>
          <w:p w14:paraId="462D42EF" w14:textId="77777777" w:rsidR="0012749B" w:rsidRDefault="0012749B" w:rsidP="00521E1B">
            <w:pPr>
              <w:pStyle w:val="TABLE-cell"/>
              <w:keepNext/>
              <w:jc w:val="center"/>
            </w:pPr>
            <w:r>
              <w:t>6</w:t>
            </w:r>
          </w:p>
        </w:tc>
        <w:tc>
          <w:tcPr>
            <w:tcW w:w="4092" w:type="dxa"/>
            <w:tcBorders>
              <w:top w:val="single" w:sz="4" w:space="0" w:color="auto"/>
              <w:left w:val="single" w:sz="4" w:space="0" w:color="auto"/>
              <w:bottom w:val="single" w:sz="4" w:space="0" w:color="auto"/>
              <w:right w:val="single" w:sz="4" w:space="0" w:color="auto"/>
            </w:tcBorders>
            <w:hideMark/>
          </w:tcPr>
          <w:p w14:paraId="516D924E" w14:textId="77777777" w:rsidR="0012749B" w:rsidRDefault="0012749B" w:rsidP="00521E1B">
            <w:pPr>
              <w:pStyle w:val="TABLE-cell"/>
              <w:keepNext/>
              <w:jc w:val="center"/>
            </w:pPr>
            <w:r>
              <w:t>encrypted response</w:t>
            </w:r>
          </w:p>
        </w:tc>
        <w:tc>
          <w:tcPr>
            <w:tcW w:w="4092" w:type="dxa"/>
            <w:tcBorders>
              <w:top w:val="single" w:sz="4" w:space="0" w:color="auto"/>
              <w:left w:val="single" w:sz="4" w:space="0" w:color="auto"/>
              <w:bottom w:val="single" w:sz="4" w:space="0" w:color="auto"/>
              <w:right w:val="single" w:sz="4" w:space="0" w:color="auto"/>
            </w:tcBorders>
            <w:hideMark/>
          </w:tcPr>
          <w:p w14:paraId="73929F1D" w14:textId="77777777" w:rsidR="0012749B" w:rsidRDefault="0012749B" w:rsidP="00521E1B">
            <w:pPr>
              <w:pStyle w:val="TABLE-cell"/>
              <w:keepNext/>
              <w:jc w:val="center"/>
            </w:pPr>
            <w:r>
              <w:t>encrypted response</w:t>
            </w:r>
          </w:p>
        </w:tc>
      </w:tr>
      <w:tr w:rsidR="0012749B" w14:paraId="6EC85701" w14:textId="77777777" w:rsidTr="00077BDE">
        <w:trPr>
          <w:cantSplit/>
          <w:jc w:val="center"/>
        </w:trPr>
        <w:tc>
          <w:tcPr>
            <w:tcW w:w="1102" w:type="dxa"/>
            <w:tcBorders>
              <w:top w:val="single" w:sz="4" w:space="0" w:color="auto"/>
              <w:left w:val="single" w:sz="4" w:space="0" w:color="auto"/>
              <w:bottom w:val="single" w:sz="4" w:space="0" w:color="auto"/>
              <w:right w:val="single" w:sz="4" w:space="0" w:color="auto"/>
            </w:tcBorders>
            <w:hideMark/>
          </w:tcPr>
          <w:p w14:paraId="1E0B813F" w14:textId="77777777" w:rsidR="0012749B" w:rsidRDefault="0012749B" w:rsidP="00521E1B">
            <w:pPr>
              <w:pStyle w:val="TABLE-cell"/>
              <w:keepNext/>
              <w:jc w:val="center"/>
            </w:pPr>
            <w:r>
              <w:t>7</w:t>
            </w:r>
          </w:p>
        </w:tc>
        <w:tc>
          <w:tcPr>
            <w:tcW w:w="4092" w:type="dxa"/>
            <w:tcBorders>
              <w:top w:val="single" w:sz="4" w:space="0" w:color="auto"/>
              <w:left w:val="single" w:sz="4" w:space="0" w:color="auto"/>
              <w:bottom w:val="single" w:sz="4" w:space="0" w:color="auto"/>
              <w:right w:val="single" w:sz="4" w:space="0" w:color="auto"/>
            </w:tcBorders>
            <w:hideMark/>
          </w:tcPr>
          <w:p w14:paraId="3A6A0615" w14:textId="77777777" w:rsidR="0012749B" w:rsidRDefault="0012749B" w:rsidP="00521E1B">
            <w:pPr>
              <w:pStyle w:val="TABLE-cell"/>
              <w:keepNext/>
              <w:jc w:val="center"/>
            </w:pPr>
            <w:r>
              <w:t>digitally signed response</w:t>
            </w:r>
          </w:p>
        </w:tc>
        <w:tc>
          <w:tcPr>
            <w:tcW w:w="4092" w:type="dxa"/>
            <w:tcBorders>
              <w:top w:val="single" w:sz="4" w:space="0" w:color="auto"/>
              <w:left w:val="single" w:sz="4" w:space="0" w:color="auto"/>
              <w:bottom w:val="single" w:sz="4" w:space="0" w:color="auto"/>
              <w:right w:val="single" w:sz="4" w:space="0" w:color="auto"/>
            </w:tcBorders>
            <w:hideMark/>
          </w:tcPr>
          <w:p w14:paraId="10783650" w14:textId="77777777" w:rsidR="0012749B" w:rsidRDefault="0012749B" w:rsidP="00521E1B">
            <w:pPr>
              <w:pStyle w:val="TABLE-cell"/>
              <w:keepNext/>
              <w:jc w:val="center"/>
            </w:pPr>
            <w:r>
              <w:t>digitally signed response</w:t>
            </w:r>
          </w:p>
        </w:tc>
      </w:tr>
      <w:tr w:rsidR="0012749B" w14:paraId="55118CB4" w14:textId="77777777" w:rsidTr="00077BDE">
        <w:trPr>
          <w:cantSplit/>
          <w:jc w:val="center"/>
        </w:trPr>
        <w:tc>
          <w:tcPr>
            <w:tcW w:w="1102" w:type="dxa"/>
            <w:tcBorders>
              <w:top w:val="single" w:sz="4" w:space="0" w:color="auto"/>
              <w:left w:val="single" w:sz="4" w:space="0" w:color="auto"/>
              <w:bottom w:val="single" w:sz="4" w:space="0" w:color="auto"/>
              <w:right w:val="single" w:sz="4" w:space="0" w:color="auto"/>
            </w:tcBorders>
            <w:hideMark/>
          </w:tcPr>
          <w:p w14:paraId="16BEA732" w14:textId="77777777" w:rsidR="0012749B" w:rsidRDefault="0012749B" w:rsidP="00521E1B">
            <w:pPr>
              <w:pStyle w:val="TABLE-cell"/>
              <w:keepNext/>
              <w:jc w:val="center"/>
            </w:pPr>
            <w:r>
              <w:t>Examples</w:t>
            </w:r>
          </w:p>
        </w:tc>
        <w:tc>
          <w:tcPr>
            <w:tcW w:w="4092" w:type="dxa"/>
            <w:tcBorders>
              <w:top w:val="single" w:sz="4" w:space="0" w:color="auto"/>
              <w:left w:val="single" w:sz="4" w:space="0" w:color="auto"/>
              <w:bottom w:val="single" w:sz="4" w:space="0" w:color="auto"/>
              <w:right w:val="single" w:sz="4" w:space="0" w:color="auto"/>
            </w:tcBorders>
            <w:hideMark/>
          </w:tcPr>
          <w:p w14:paraId="2B20D6F2" w14:textId="77777777" w:rsidR="0012749B" w:rsidRDefault="0012749B" w:rsidP="00521E1B">
            <w:pPr>
              <w:pStyle w:val="TABLE-cell"/>
              <w:keepNext/>
            </w:pPr>
            <w:r>
              <w:t>enum (3): read-write</w:t>
            </w:r>
          </w:p>
          <w:p w14:paraId="25E2DB15" w14:textId="77777777" w:rsidR="0012749B" w:rsidRDefault="0012749B" w:rsidP="00521E1B">
            <w:pPr>
              <w:pStyle w:val="TABLE-cell"/>
              <w:keepNext/>
            </w:pPr>
            <w:r>
              <w:t>enum (6) write access with authenticated request</w:t>
            </w:r>
          </w:p>
          <w:p w14:paraId="0AFB6DF4" w14:textId="77777777" w:rsidR="0012749B" w:rsidRDefault="0012749B" w:rsidP="00521E1B">
            <w:pPr>
              <w:pStyle w:val="TABLE-cell"/>
              <w:keepNext/>
            </w:pPr>
            <w:r>
              <w:t>enum (255): read-write access with authenticated, encrypted and digitally signed request and response</w:t>
            </w:r>
          </w:p>
        </w:tc>
        <w:tc>
          <w:tcPr>
            <w:tcW w:w="4092" w:type="dxa"/>
            <w:tcBorders>
              <w:top w:val="single" w:sz="4" w:space="0" w:color="auto"/>
              <w:left w:val="single" w:sz="4" w:space="0" w:color="auto"/>
              <w:bottom w:val="single" w:sz="4" w:space="0" w:color="auto"/>
              <w:right w:val="single" w:sz="4" w:space="0" w:color="auto"/>
            </w:tcBorders>
            <w:hideMark/>
          </w:tcPr>
          <w:p w14:paraId="6AB5DB64" w14:textId="77777777" w:rsidR="0012749B" w:rsidRDefault="0012749B" w:rsidP="00521E1B">
            <w:pPr>
              <w:pStyle w:val="TABLE-cell"/>
              <w:keepNext/>
            </w:pPr>
            <w:r>
              <w:t>enum (1): access</w:t>
            </w:r>
          </w:p>
          <w:p w14:paraId="5DAE7C8B" w14:textId="77777777" w:rsidR="0012749B" w:rsidRDefault="0012749B" w:rsidP="00521E1B">
            <w:pPr>
              <w:pStyle w:val="TABLE-cell"/>
              <w:keepNext/>
            </w:pPr>
            <w:r>
              <w:t>enum (2): not used</w:t>
            </w:r>
          </w:p>
          <w:p w14:paraId="09ECCBF2" w14:textId="77777777" w:rsidR="0012749B" w:rsidRDefault="001901B8" w:rsidP="00521E1B">
            <w:pPr>
              <w:pStyle w:val="TABLE-cell"/>
              <w:keepNext/>
            </w:pPr>
            <w:r>
              <w:t>enum (5</w:t>
            </w:r>
            <w:r w:rsidR="0012749B">
              <w:t>): access with authenticated request</w:t>
            </w:r>
          </w:p>
          <w:p w14:paraId="5C58C885" w14:textId="77777777" w:rsidR="0012749B" w:rsidRDefault="0012749B" w:rsidP="00521E1B">
            <w:pPr>
              <w:pStyle w:val="TABLE-cell"/>
              <w:keepNext/>
            </w:pPr>
            <w:r>
              <w:t>enum (253): access with authenticated, encrypted and digitally signed request and response</w:t>
            </w:r>
          </w:p>
        </w:tc>
      </w:tr>
    </w:tbl>
    <w:p w14:paraId="1D4FAEEF" w14:textId="77777777" w:rsidR="0012749B" w:rsidRDefault="0012749B" w:rsidP="00B67C8A">
      <w:pPr>
        <w:pStyle w:val="PARAGRAPH"/>
      </w:pPr>
      <w:r>
        <w:t>Access rights to COSEM object</w:t>
      </w:r>
      <w:r>
        <w:fldChar w:fldCharType="begin"/>
      </w:r>
      <w:r>
        <w:instrText xml:space="preserve"> XE "COSEM object" </w:instrText>
      </w:r>
      <w:r>
        <w:fldChar w:fldCharType="end"/>
      </w:r>
      <w:r>
        <w:t xml:space="preserve"> attributes and/or methods may require authenticated, encrypted and / or signed xDLMS APDUs. For this reason, APDUs with more protection than required by the security policy are always allowed. APDUs with less protection than required by the security policy and the access rights shall be rejected.</w:t>
      </w:r>
    </w:p>
    <w:p w14:paraId="14F6BCA0" w14:textId="77777777" w:rsidR="0012749B" w:rsidRDefault="0012749B" w:rsidP="0012749B">
      <w:pPr>
        <w:pStyle w:val="PARAGRAPH"/>
      </w:pPr>
      <w:r>
        <w:t xml:space="preserve">More protection in this context means that more kinds of protection are applied on the xDLMS APDU than what is requested by the security policy: for example, security policy requires that </w:t>
      </w:r>
      <w:r>
        <w:lastRenderedPageBreak/>
        <w:t xml:space="preserve">all APDUs are authenticated but access rights require that the APDU is </w:t>
      </w:r>
      <w:r w:rsidR="009D33EA">
        <w:t>encrypted</w:t>
      </w:r>
      <w:r>
        <w:t xml:space="preserve"> and authenticated i.e. a higher protection.</w:t>
      </w:r>
    </w:p>
    <w:p w14:paraId="58AF09A2" w14:textId="77777777" w:rsidR="0012749B" w:rsidRPr="00DD15DC" w:rsidRDefault="0012749B" w:rsidP="00176E93">
      <w:pPr>
        <w:pStyle w:val="Heading4"/>
      </w:pPr>
      <w:bookmarkStart w:id="2836" w:name="_Toc392501314"/>
      <w:bookmarkStart w:id="2837" w:name="_Ref388903201"/>
      <w:bookmarkStart w:id="2838" w:name="_Ref386913559"/>
      <w:bookmarkStart w:id="2839" w:name="_Ref386907054"/>
      <w:bookmarkStart w:id="2840" w:name="_Toc386027470"/>
      <w:bookmarkStart w:id="2841" w:name="_Toc437856509"/>
      <w:r w:rsidRPr="00DD15DC">
        <w:t>Ciphered xDLMS APDUs</w:t>
      </w:r>
      <w:bookmarkEnd w:id="2836"/>
      <w:bookmarkEnd w:id="2837"/>
      <w:bookmarkEnd w:id="2838"/>
      <w:bookmarkEnd w:id="2839"/>
      <w:bookmarkEnd w:id="2840"/>
      <w:bookmarkEnd w:id="2841"/>
      <w:r w:rsidRPr="00DD15DC">
        <w:fldChar w:fldCharType="begin"/>
      </w:r>
      <w:r w:rsidRPr="00DD15DC">
        <w:instrText xml:space="preserve"> XE "Ciphered xDLMS APDUs" </w:instrText>
      </w:r>
      <w:r w:rsidRPr="00DD15DC">
        <w:fldChar w:fldCharType="end"/>
      </w:r>
    </w:p>
    <w:p w14:paraId="4E117EF1" w14:textId="77777777" w:rsidR="0012749B" w:rsidRPr="000C37FF" w:rsidRDefault="0012749B" w:rsidP="00B67C8A">
      <w:pPr>
        <w:pStyle w:val="PARAGRAPH"/>
      </w:pPr>
      <w:r w:rsidRPr="00DD15DC">
        <w:t xml:space="preserve">The different kind of ciphered xDLMS APDUs are shown in </w:t>
      </w:r>
      <w:r w:rsidRPr="00DD15DC">
        <w:fldChar w:fldCharType="begin" w:fldLock="1"/>
      </w:r>
      <w:r w:rsidRPr="00DD15DC">
        <w:instrText xml:space="preserve"> REF _Ref372717798 \h  \* MERGEFORMAT </w:instrText>
      </w:r>
      <w:r w:rsidRPr="00DD15DC">
        <w:fldChar w:fldCharType="separate"/>
      </w:r>
      <w:r w:rsidR="00811F07" w:rsidRPr="00DD15DC">
        <w:t>Table 26</w:t>
      </w:r>
      <w:r w:rsidRPr="00DD15DC">
        <w:fldChar w:fldCharType="end"/>
      </w:r>
      <w:r w:rsidRPr="00DD15DC">
        <w:t xml:space="preserve">. See also </w:t>
      </w:r>
      <w:r w:rsidRPr="00DD15DC">
        <w:fldChar w:fldCharType="begin" w:fldLock="1"/>
      </w:r>
      <w:r w:rsidRPr="00DD15DC">
        <w:instrText xml:space="preserve"> REF _Ref372908356 \r \h  \* MERGEFORMAT </w:instrText>
      </w:r>
      <w:r w:rsidRPr="00DD15DC">
        <w:fldChar w:fldCharType="separate"/>
      </w:r>
      <w:r w:rsidR="00811F07" w:rsidRPr="00DD15DC">
        <w:t>6.5</w:t>
      </w:r>
      <w:r w:rsidRPr="00DD15DC">
        <w:fldChar w:fldCharType="end"/>
      </w:r>
      <w:r w:rsidR="000C37FF" w:rsidRPr="00DD15DC">
        <w:t xml:space="preserve">. </w:t>
      </w:r>
      <w:r w:rsidRPr="00DD15DC">
        <w:t>Ciphered xDLMS APDUs can be used in a ciphered application context only. On the other hand, in a ciphered application context, both ciphered and unciphered APDUs may be used.</w:t>
      </w:r>
    </w:p>
    <w:p w14:paraId="103FBD65" w14:textId="16D133E8" w:rsidR="0012749B" w:rsidRDefault="0012749B" w:rsidP="00B67C8A">
      <w:pPr>
        <w:pStyle w:val="TABLE-title"/>
      </w:pPr>
      <w:bookmarkStart w:id="2842" w:name="_Ref372717798"/>
      <w:bookmarkStart w:id="2843" w:name="_Toc392501895"/>
      <w:bookmarkStart w:id="2844" w:name="_Toc386035085"/>
      <w:bookmarkStart w:id="2845" w:name="_Toc373340430"/>
      <w:bookmarkStart w:id="2846" w:name="_Toc373246077"/>
      <w:bookmarkStart w:id="2847" w:name="_Toc437856757"/>
      <w:bookmarkStart w:id="2848" w:name="_Toc97127468"/>
      <w:r w:rsidRPr="00DD15DC">
        <w:t xml:space="preserve">Table </w:t>
      </w:r>
      <w:fldSimple w:instr=" SEQ Table \* ARABIC ">
        <w:r w:rsidR="00DC4BE9">
          <w:rPr>
            <w:noProof/>
          </w:rPr>
          <w:t>26</w:t>
        </w:r>
      </w:fldSimple>
      <w:bookmarkEnd w:id="2842"/>
      <w:r w:rsidRPr="00DD15DC">
        <w:t xml:space="preserve"> – Ciphered xDLMS APDUs</w:t>
      </w:r>
      <w:bookmarkEnd w:id="2843"/>
      <w:bookmarkEnd w:id="2844"/>
      <w:bookmarkEnd w:id="2845"/>
      <w:bookmarkEnd w:id="2846"/>
      <w:bookmarkEnd w:id="2847"/>
      <w:bookmarkEnd w:id="2848"/>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1"/>
        <w:gridCol w:w="1109"/>
        <w:gridCol w:w="1109"/>
        <w:gridCol w:w="1385"/>
        <w:gridCol w:w="3040"/>
        <w:gridCol w:w="936"/>
      </w:tblGrid>
      <w:tr w:rsidR="0012749B" w14:paraId="173D69FB" w14:textId="77777777" w:rsidTr="00DD15DC">
        <w:trPr>
          <w:cantSplit/>
          <w:jc w:val="center"/>
        </w:trPr>
        <w:tc>
          <w:tcPr>
            <w:tcW w:w="1491" w:type="dxa"/>
            <w:tcBorders>
              <w:top w:val="single" w:sz="4" w:space="0" w:color="auto"/>
              <w:left w:val="single" w:sz="4" w:space="0" w:color="auto"/>
              <w:bottom w:val="single" w:sz="4" w:space="0" w:color="auto"/>
              <w:right w:val="single" w:sz="4" w:space="0" w:color="auto"/>
            </w:tcBorders>
            <w:hideMark/>
          </w:tcPr>
          <w:p w14:paraId="785176FF" w14:textId="77777777" w:rsidR="0012749B" w:rsidRDefault="0012749B" w:rsidP="00521E1B">
            <w:pPr>
              <w:pStyle w:val="TABLE-col-heading"/>
            </w:pPr>
            <w:r>
              <w:t>APDU type</w:t>
            </w:r>
          </w:p>
        </w:tc>
        <w:tc>
          <w:tcPr>
            <w:tcW w:w="1109" w:type="dxa"/>
            <w:tcBorders>
              <w:top w:val="single" w:sz="4" w:space="0" w:color="auto"/>
              <w:left w:val="single" w:sz="4" w:space="0" w:color="auto"/>
              <w:bottom w:val="single" w:sz="4" w:space="0" w:color="auto"/>
              <w:right w:val="single" w:sz="4" w:space="0" w:color="auto"/>
            </w:tcBorders>
            <w:hideMark/>
          </w:tcPr>
          <w:p w14:paraId="684F1463" w14:textId="77777777" w:rsidR="0012749B" w:rsidRDefault="0012749B" w:rsidP="00521E1B">
            <w:pPr>
              <w:pStyle w:val="TABLE-col-heading"/>
            </w:pPr>
            <w:r>
              <w:t>Parties</w:t>
            </w:r>
          </w:p>
        </w:tc>
        <w:tc>
          <w:tcPr>
            <w:tcW w:w="1109" w:type="dxa"/>
            <w:tcBorders>
              <w:top w:val="single" w:sz="4" w:space="0" w:color="auto"/>
              <w:left w:val="single" w:sz="4" w:space="0" w:color="auto"/>
              <w:bottom w:val="single" w:sz="4" w:space="0" w:color="auto"/>
              <w:right w:val="single" w:sz="4" w:space="0" w:color="auto"/>
            </w:tcBorders>
            <w:hideMark/>
          </w:tcPr>
          <w:p w14:paraId="3CCE0EA1" w14:textId="77777777" w:rsidR="0012749B" w:rsidRDefault="0012749B" w:rsidP="00521E1B">
            <w:pPr>
              <w:pStyle w:val="TABLE-col-heading"/>
            </w:pPr>
            <w:r>
              <w:t>Type of ciphering</w:t>
            </w:r>
          </w:p>
        </w:tc>
        <w:tc>
          <w:tcPr>
            <w:tcW w:w="1385" w:type="dxa"/>
            <w:tcBorders>
              <w:top w:val="single" w:sz="4" w:space="0" w:color="auto"/>
              <w:left w:val="single" w:sz="4" w:space="0" w:color="auto"/>
              <w:bottom w:val="single" w:sz="4" w:space="0" w:color="auto"/>
              <w:right w:val="single" w:sz="4" w:space="0" w:color="auto"/>
            </w:tcBorders>
            <w:hideMark/>
          </w:tcPr>
          <w:p w14:paraId="48140935" w14:textId="77777777" w:rsidR="0012749B" w:rsidRDefault="0012749B" w:rsidP="00521E1B">
            <w:pPr>
              <w:pStyle w:val="TABLE-col-heading"/>
            </w:pPr>
            <w:r>
              <w:t>Security services</w:t>
            </w:r>
          </w:p>
        </w:tc>
        <w:tc>
          <w:tcPr>
            <w:tcW w:w="3040" w:type="dxa"/>
            <w:tcBorders>
              <w:top w:val="single" w:sz="4" w:space="0" w:color="auto"/>
              <w:left w:val="single" w:sz="4" w:space="0" w:color="auto"/>
              <w:bottom w:val="single" w:sz="4" w:space="0" w:color="auto"/>
              <w:right w:val="single" w:sz="4" w:space="0" w:color="auto"/>
            </w:tcBorders>
            <w:hideMark/>
          </w:tcPr>
          <w:p w14:paraId="43B22479" w14:textId="77777777" w:rsidR="0012749B" w:rsidRDefault="0012749B" w:rsidP="00521E1B">
            <w:pPr>
              <w:pStyle w:val="TABLE-col-heading"/>
            </w:pPr>
            <w:r>
              <w:t>Key used</w:t>
            </w:r>
          </w:p>
        </w:tc>
        <w:tc>
          <w:tcPr>
            <w:tcW w:w="936" w:type="dxa"/>
            <w:tcBorders>
              <w:top w:val="single" w:sz="4" w:space="0" w:color="auto"/>
              <w:left w:val="single" w:sz="4" w:space="0" w:color="auto"/>
              <w:bottom w:val="single" w:sz="4" w:space="0" w:color="auto"/>
              <w:right w:val="single" w:sz="4" w:space="0" w:color="auto"/>
            </w:tcBorders>
            <w:hideMark/>
          </w:tcPr>
          <w:p w14:paraId="242E1737" w14:textId="77777777" w:rsidR="0012749B" w:rsidRDefault="0012749B" w:rsidP="00521E1B">
            <w:pPr>
              <w:pStyle w:val="TABLE-col-heading"/>
            </w:pPr>
            <w:r>
              <w:t>Com-pression</w:t>
            </w:r>
          </w:p>
        </w:tc>
      </w:tr>
      <w:tr w:rsidR="0012749B" w14:paraId="4E38D4A3" w14:textId="77777777" w:rsidTr="00DD15DC">
        <w:trPr>
          <w:cantSplit/>
          <w:jc w:val="center"/>
        </w:trPr>
        <w:tc>
          <w:tcPr>
            <w:tcW w:w="1491" w:type="dxa"/>
            <w:tcBorders>
              <w:top w:val="single" w:sz="4" w:space="0" w:color="auto"/>
              <w:left w:val="single" w:sz="4" w:space="0" w:color="auto"/>
              <w:bottom w:val="single" w:sz="4" w:space="0" w:color="auto"/>
              <w:right w:val="single" w:sz="4" w:space="0" w:color="auto"/>
            </w:tcBorders>
            <w:vAlign w:val="center"/>
            <w:hideMark/>
          </w:tcPr>
          <w:p w14:paraId="2A178339" w14:textId="77777777" w:rsidR="0012749B" w:rsidRDefault="0012749B" w:rsidP="00521E1B">
            <w:pPr>
              <w:pStyle w:val="TABLE-cell"/>
              <w:keepNext/>
            </w:pPr>
            <w:r>
              <w:t xml:space="preserve">Service-specific </w:t>
            </w:r>
            <w:r>
              <w:br/>
              <w:t>glo-ciphering or ded-ciphering</w:t>
            </w:r>
          </w:p>
        </w:tc>
        <w:tc>
          <w:tcPr>
            <w:tcW w:w="1109" w:type="dxa"/>
            <w:vMerge w:val="restart"/>
            <w:tcBorders>
              <w:top w:val="single" w:sz="4" w:space="0" w:color="auto"/>
              <w:left w:val="single" w:sz="4" w:space="0" w:color="auto"/>
              <w:bottom w:val="single" w:sz="4" w:space="0" w:color="auto"/>
              <w:right w:val="single" w:sz="4" w:space="0" w:color="auto"/>
            </w:tcBorders>
            <w:vAlign w:val="center"/>
            <w:hideMark/>
          </w:tcPr>
          <w:p w14:paraId="6311EEA8" w14:textId="77777777" w:rsidR="0012749B" w:rsidRDefault="0012749B" w:rsidP="00521E1B">
            <w:pPr>
              <w:pStyle w:val="TABLE-cell"/>
              <w:keepNext/>
              <w:jc w:val="center"/>
            </w:pPr>
            <w:r>
              <w:t>Client – Server</w:t>
            </w:r>
          </w:p>
        </w:tc>
        <w:tc>
          <w:tcPr>
            <w:tcW w:w="1109" w:type="dxa"/>
            <w:vMerge w:val="restart"/>
            <w:tcBorders>
              <w:top w:val="single" w:sz="4" w:space="0" w:color="auto"/>
              <w:left w:val="single" w:sz="4" w:space="0" w:color="auto"/>
              <w:bottom w:val="single" w:sz="4" w:space="0" w:color="auto"/>
              <w:right w:val="single" w:sz="4" w:space="0" w:color="auto"/>
            </w:tcBorders>
            <w:vAlign w:val="center"/>
            <w:hideMark/>
          </w:tcPr>
          <w:p w14:paraId="41FD91C7" w14:textId="77777777" w:rsidR="0012749B" w:rsidRDefault="0012749B" w:rsidP="00521E1B">
            <w:pPr>
              <w:pStyle w:val="TABLE-cell"/>
              <w:keepNext/>
              <w:jc w:val="center"/>
            </w:pPr>
            <w:r>
              <w:t>Symmetric key</w:t>
            </w:r>
          </w:p>
        </w:tc>
        <w:tc>
          <w:tcPr>
            <w:tcW w:w="1385" w:type="dxa"/>
            <w:vMerge w:val="restart"/>
            <w:tcBorders>
              <w:top w:val="single" w:sz="4" w:space="0" w:color="auto"/>
              <w:left w:val="single" w:sz="4" w:space="0" w:color="auto"/>
              <w:bottom w:val="single" w:sz="4" w:space="0" w:color="auto"/>
              <w:right w:val="single" w:sz="4" w:space="0" w:color="auto"/>
            </w:tcBorders>
            <w:vAlign w:val="center"/>
            <w:hideMark/>
          </w:tcPr>
          <w:p w14:paraId="37CE449A" w14:textId="77777777" w:rsidR="0012749B" w:rsidRDefault="0012749B" w:rsidP="00521E1B">
            <w:pPr>
              <w:pStyle w:val="TABLE-cell"/>
              <w:keepNext/>
              <w:jc w:val="center"/>
            </w:pPr>
            <w:r>
              <w:t>Authentication</w:t>
            </w:r>
          </w:p>
          <w:p w14:paraId="7F2AA275" w14:textId="77777777" w:rsidR="0012749B" w:rsidRDefault="0012749B" w:rsidP="00521E1B">
            <w:pPr>
              <w:pStyle w:val="TABLE-cell"/>
              <w:keepNext/>
              <w:jc w:val="center"/>
            </w:pPr>
            <w:r>
              <w:t>Encryption</w:t>
            </w:r>
          </w:p>
        </w:tc>
        <w:tc>
          <w:tcPr>
            <w:tcW w:w="3040" w:type="dxa"/>
            <w:vMerge w:val="restart"/>
            <w:tcBorders>
              <w:top w:val="single" w:sz="4" w:space="0" w:color="auto"/>
              <w:left w:val="single" w:sz="4" w:space="0" w:color="auto"/>
              <w:bottom w:val="single" w:sz="4" w:space="0" w:color="auto"/>
              <w:right w:val="single" w:sz="4" w:space="0" w:color="auto"/>
            </w:tcBorders>
            <w:vAlign w:val="center"/>
            <w:hideMark/>
          </w:tcPr>
          <w:p w14:paraId="21A74C88" w14:textId="77777777" w:rsidR="0012749B" w:rsidRDefault="0012749B" w:rsidP="00521E1B">
            <w:pPr>
              <w:pStyle w:val="TABLE-cell"/>
              <w:keepNext/>
            </w:pPr>
            <w:r>
              <w:t>Block cipher key:</w:t>
            </w:r>
          </w:p>
          <w:p w14:paraId="2A2FB1C8" w14:textId="77777777" w:rsidR="0012749B" w:rsidRDefault="0012749B" w:rsidP="00695ACD">
            <w:pPr>
              <w:pStyle w:val="TABLE-cell"/>
              <w:keepNext/>
              <w:numPr>
                <w:ilvl w:val="0"/>
                <w:numId w:val="65"/>
              </w:numPr>
            </w:pPr>
            <w:r>
              <w:t xml:space="preserve">Dedicated key </w:t>
            </w:r>
            <w:r w:rsidRPr="002F7A07">
              <w:rPr>
                <w:rStyle w:val="SUPerscript-small"/>
              </w:rPr>
              <w:t>1</w:t>
            </w:r>
          </w:p>
          <w:p w14:paraId="02C41E3A" w14:textId="77777777" w:rsidR="0012749B" w:rsidRDefault="0012749B" w:rsidP="00695ACD">
            <w:pPr>
              <w:pStyle w:val="TABLE-cell"/>
              <w:keepNext/>
              <w:numPr>
                <w:ilvl w:val="0"/>
                <w:numId w:val="65"/>
              </w:numPr>
            </w:pPr>
            <w:r>
              <w:t xml:space="preserve">Global unicast / broadcast key </w:t>
            </w:r>
            <w:r>
              <w:rPr>
                <w:i/>
              </w:rPr>
              <w:t>established</w:t>
            </w:r>
            <w:r>
              <w:t xml:space="preserve"> </w:t>
            </w:r>
            <w:r w:rsidRPr="002F7A07">
              <w:rPr>
                <w:rStyle w:val="SUPerscript-small"/>
              </w:rPr>
              <w:t>2</w:t>
            </w:r>
            <w:r>
              <w:t xml:space="preserve"> outside the exchange </w:t>
            </w:r>
            <w:r w:rsidRPr="002F7A07">
              <w:rPr>
                <w:rStyle w:val="SUPerscript-small"/>
              </w:rPr>
              <w:t>3</w:t>
            </w:r>
            <w:r>
              <w:t xml:space="preserve">, </w:t>
            </w:r>
            <w:r>
              <w:rPr>
                <w:i/>
              </w:rPr>
              <w:t>identified</w:t>
            </w:r>
            <w:r>
              <w:t xml:space="preserve"> by the SC byte</w:t>
            </w:r>
          </w:p>
          <w:p w14:paraId="38C83F02" w14:textId="77777777" w:rsidR="0012749B" w:rsidRPr="002F7A07" w:rsidRDefault="0012749B" w:rsidP="00521E1B">
            <w:pPr>
              <w:pStyle w:val="TABLE-cell"/>
              <w:keepNext/>
              <w:rPr>
                <w:rStyle w:val="SUPerscript-small"/>
              </w:rPr>
            </w:pPr>
            <w:r>
              <w:t xml:space="preserve">Authentication key: global, </w:t>
            </w:r>
            <w:r>
              <w:rPr>
                <w:i/>
              </w:rPr>
              <w:t>estab</w:t>
            </w:r>
            <w:r>
              <w:t>-</w:t>
            </w:r>
            <w:r>
              <w:rPr>
                <w:i/>
              </w:rPr>
              <w:t>lished</w:t>
            </w:r>
            <w:r>
              <w:t xml:space="preserve"> </w:t>
            </w:r>
            <w:r w:rsidRPr="002F7A07">
              <w:rPr>
                <w:rStyle w:val="SUPerscript-small"/>
              </w:rPr>
              <w:t>2</w:t>
            </w:r>
            <w:r>
              <w:t xml:space="preserve"> outside the exchange </w:t>
            </w:r>
            <w:r w:rsidRPr="002F7A07">
              <w:rPr>
                <w:rStyle w:val="SUPerscript-small"/>
              </w:rPr>
              <w:t>3</w:t>
            </w:r>
          </w:p>
        </w:tc>
        <w:tc>
          <w:tcPr>
            <w:tcW w:w="936" w:type="dxa"/>
            <w:tcBorders>
              <w:top w:val="single" w:sz="4" w:space="0" w:color="auto"/>
              <w:left w:val="single" w:sz="4" w:space="0" w:color="auto"/>
              <w:bottom w:val="single" w:sz="4" w:space="0" w:color="auto"/>
              <w:right w:val="single" w:sz="4" w:space="0" w:color="auto"/>
            </w:tcBorders>
            <w:vAlign w:val="center"/>
            <w:hideMark/>
          </w:tcPr>
          <w:p w14:paraId="75260272" w14:textId="77777777" w:rsidR="0012749B" w:rsidRDefault="0012749B" w:rsidP="00521E1B">
            <w:pPr>
              <w:pStyle w:val="TABLE-cell"/>
              <w:keepNext/>
              <w:jc w:val="center"/>
            </w:pPr>
            <w:r>
              <w:t>–</w:t>
            </w:r>
          </w:p>
        </w:tc>
      </w:tr>
      <w:tr w:rsidR="0012749B" w14:paraId="1AEC15EA" w14:textId="77777777" w:rsidTr="00DD15DC">
        <w:trPr>
          <w:cantSplit/>
          <w:jc w:val="center"/>
        </w:trPr>
        <w:tc>
          <w:tcPr>
            <w:tcW w:w="1491" w:type="dxa"/>
            <w:tcBorders>
              <w:top w:val="single" w:sz="4" w:space="0" w:color="auto"/>
              <w:left w:val="single" w:sz="4" w:space="0" w:color="auto"/>
              <w:bottom w:val="single" w:sz="4" w:space="0" w:color="auto"/>
              <w:right w:val="single" w:sz="4" w:space="0" w:color="auto"/>
            </w:tcBorders>
            <w:vAlign w:val="center"/>
            <w:hideMark/>
          </w:tcPr>
          <w:p w14:paraId="7542498D" w14:textId="77777777" w:rsidR="0012749B" w:rsidRDefault="0012749B" w:rsidP="00521E1B">
            <w:pPr>
              <w:pStyle w:val="TABLE-cell"/>
              <w:keepNext/>
            </w:pPr>
            <w:r>
              <w:t>general-glo-ciphering</w:t>
            </w:r>
          </w:p>
          <w:p w14:paraId="0B0CAC59" w14:textId="77777777" w:rsidR="0012749B" w:rsidRDefault="0012749B" w:rsidP="00521E1B">
            <w:pPr>
              <w:pStyle w:val="TABLE-cell"/>
              <w:keepNext/>
            </w:pPr>
            <w:r>
              <w:t>general-ded-ciphering</w:t>
            </w:r>
          </w:p>
        </w:tc>
        <w:tc>
          <w:tcPr>
            <w:tcW w:w="1109" w:type="dxa"/>
            <w:vMerge/>
            <w:tcBorders>
              <w:top w:val="single" w:sz="4" w:space="0" w:color="auto"/>
              <w:left w:val="single" w:sz="4" w:space="0" w:color="auto"/>
              <w:bottom w:val="single" w:sz="4" w:space="0" w:color="auto"/>
              <w:right w:val="single" w:sz="4" w:space="0" w:color="auto"/>
            </w:tcBorders>
            <w:vAlign w:val="center"/>
            <w:hideMark/>
          </w:tcPr>
          <w:p w14:paraId="003C8B35" w14:textId="77777777" w:rsidR="0012749B" w:rsidRDefault="0012749B" w:rsidP="00521E1B">
            <w:pPr>
              <w:keepNext/>
              <w:rPr>
                <w:bCs/>
                <w:sz w:val="16"/>
              </w:rPr>
            </w:pPr>
          </w:p>
        </w:tc>
        <w:tc>
          <w:tcPr>
            <w:tcW w:w="1109" w:type="dxa"/>
            <w:vMerge/>
            <w:tcBorders>
              <w:top w:val="single" w:sz="4" w:space="0" w:color="auto"/>
              <w:left w:val="single" w:sz="4" w:space="0" w:color="auto"/>
              <w:bottom w:val="single" w:sz="4" w:space="0" w:color="auto"/>
              <w:right w:val="single" w:sz="4" w:space="0" w:color="auto"/>
            </w:tcBorders>
            <w:vAlign w:val="center"/>
            <w:hideMark/>
          </w:tcPr>
          <w:p w14:paraId="2DB51E90" w14:textId="77777777" w:rsidR="0012749B" w:rsidRDefault="0012749B" w:rsidP="00521E1B">
            <w:pPr>
              <w:keepNext/>
              <w:rPr>
                <w:bCs/>
                <w:sz w:val="16"/>
              </w:rPr>
            </w:pPr>
          </w:p>
        </w:tc>
        <w:tc>
          <w:tcPr>
            <w:tcW w:w="1385" w:type="dxa"/>
            <w:vMerge/>
            <w:tcBorders>
              <w:top w:val="single" w:sz="4" w:space="0" w:color="auto"/>
              <w:left w:val="single" w:sz="4" w:space="0" w:color="auto"/>
              <w:bottom w:val="single" w:sz="4" w:space="0" w:color="auto"/>
              <w:right w:val="single" w:sz="4" w:space="0" w:color="auto"/>
            </w:tcBorders>
            <w:vAlign w:val="center"/>
            <w:hideMark/>
          </w:tcPr>
          <w:p w14:paraId="18623788" w14:textId="77777777" w:rsidR="0012749B" w:rsidRDefault="0012749B" w:rsidP="00521E1B">
            <w:pPr>
              <w:keepNext/>
              <w:rPr>
                <w:bCs/>
                <w:sz w:val="16"/>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14:paraId="0AF92DA2" w14:textId="77777777" w:rsidR="0012749B" w:rsidRPr="002F7A07" w:rsidRDefault="0012749B" w:rsidP="00521E1B">
            <w:pPr>
              <w:keepNext/>
              <w:rPr>
                <w:rStyle w:val="SUPerscript-small"/>
              </w:rPr>
            </w:pPr>
          </w:p>
        </w:tc>
        <w:tc>
          <w:tcPr>
            <w:tcW w:w="936" w:type="dxa"/>
            <w:tcBorders>
              <w:top w:val="single" w:sz="4" w:space="0" w:color="auto"/>
              <w:left w:val="single" w:sz="4" w:space="0" w:color="auto"/>
              <w:bottom w:val="single" w:sz="4" w:space="0" w:color="auto"/>
              <w:right w:val="single" w:sz="4" w:space="0" w:color="auto"/>
            </w:tcBorders>
            <w:vAlign w:val="center"/>
            <w:hideMark/>
          </w:tcPr>
          <w:p w14:paraId="14584F6F" w14:textId="77777777" w:rsidR="0012749B" w:rsidRDefault="0012749B" w:rsidP="00521E1B">
            <w:pPr>
              <w:pStyle w:val="TABLE-cell"/>
              <w:keepNext/>
              <w:jc w:val="center"/>
            </w:pPr>
            <w:r>
              <w:t xml:space="preserve">Yes </w:t>
            </w:r>
            <w:r w:rsidRPr="002F7A07">
              <w:rPr>
                <w:rStyle w:val="SUPerscript-small"/>
              </w:rPr>
              <w:t>5</w:t>
            </w:r>
          </w:p>
        </w:tc>
      </w:tr>
      <w:tr w:rsidR="0012749B" w14:paraId="4C3FAA48" w14:textId="77777777" w:rsidTr="00DD15DC">
        <w:trPr>
          <w:cantSplit/>
          <w:jc w:val="center"/>
        </w:trPr>
        <w:tc>
          <w:tcPr>
            <w:tcW w:w="1491" w:type="dxa"/>
            <w:tcBorders>
              <w:top w:val="single" w:sz="4" w:space="0" w:color="auto"/>
              <w:left w:val="single" w:sz="4" w:space="0" w:color="auto"/>
              <w:bottom w:val="single" w:sz="4" w:space="0" w:color="auto"/>
              <w:right w:val="single" w:sz="4" w:space="0" w:color="auto"/>
            </w:tcBorders>
            <w:vAlign w:val="center"/>
            <w:hideMark/>
          </w:tcPr>
          <w:p w14:paraId="6E117B83" w14:textId="77777777" w:rsidR="0012749B" w:rsidRDefault="0012749B" w:rsidP="00521E1B">
            <w:pPr>
              <w:pStyle w:val="TABLE-cell"/>
              <w:keepNext/>
            </w:pPr>
            <w:r>
              <w:t>general-ciphering</w:t>
            </w:r>
          </w:p>
        </w:tc>
        <w:tc>
          <w:tcPr>
            <w:tcW w:w="1109" w:type="dxa"/>
            <w:vMerge w:val="restart"/>
            <w:tcBorders>
              <w:top w:val="single" w:sz="4" w:space="0" w:color="auto"/>
              <w:left w:val="single" w:sz="4" w:space="0" w:color="auto"/>
              <w:bottom w:val="single" w:sz="4" w:space="0" w:color="auto"/>
              <w:right w:val="single" w:sz="4" w:space="0" w:color="auto"/>
            </w:tcBorders>
            <w:vAlign w:val="center"/>
            <w:hideMark/>
          </w:tcPr>
          <w:p w14:paraId="2FBC31B3" w14:textId="77777777" w:rsidR="0012749B" w:rsidRDefault="0012749B" w:rsidP="00521E1B">
            <w:pPr>
              <w:pStyle w:val="TABLE-cell"/>
              <w:keepNext/>
              <w:jc w:val="center"/>
            </w:pPr>
            <w:r>
              <w:t>Third party or Client – Server</w:t>
            </w:r>
          </w:p>
        </w:tc>
        <w:tc>
          <w:tcPr>
            <w:tcW w:w="1109" w:type="dxa"/>
            <w:tcBorders>
              <w:top w:val="single" w:sz="4" w:space="0" w:color="auto"/>
              <w:left w:val="single" w:sz="4" w:space="0" w:color="auto"/>
              <w:bottom w:val="single" w:sz="4" w:space="0" w:color="auto"/>
              <w:right w:val="single" w:sz="4" w:space="0" w:color="auto"/>
            </w:tcBorders>
            <w:vAlign w:val="center"/>
            <w:hideMark/>
          </w:tcPr>
          <w:p w14:paraId="61CB6316" w14:textId="77777777" w:rsidR="0012749B" w:rsidRDefault="0012749B" w:rsidP="00521E1B">
            <w:pPr>
              <w:pStyle w:val="TABLE-cell"/>
              <w:keepNext/>
              <w:jc w:val="center"/>
            </w:pPr>
            <w:r>
              <w:t>Symmetric key</w:t>
            </w:r>
          </w:p>
        </w:tc>
        <w:tc>
          <w:tcPr>
            <w:tcW w:w="1385" w:type="dxa"/>
            <w:tcBorders>
              <w:top w:val="single" w:sz="4" w:space="0" w:color="auto"/>
              <w:left w:val="single" w:sz="4" w:space="0" w:color="auto"/>
              <w:bottom w:val="single" w:sz="4" w:space="0" w:color="auto"/>
              <w:right w:val="single" w:sz="4" w:space="0" w:color="auto"/>
            </w:tcBorders>
            <w:vAlign w:val="center"/>
            <w:hideMark/>
          </w:tcPr>
          <w:p w14:paraId="52A532A2" w14:textId="77777777" w:rsidR="0012749B" w:rsidRDefault="0012749B" w:rsidP="00521E1B">
            <w:pPr>
              <w:pStyle w:val="TABLE-cell"/>
              <w:keepNext/>
              <w:jc w:val="center"/>
            </w:pPr>
            <w:r>
              <w:t>Authentication</w:t>
            </w:r>
          </w:p>
          <w:p w14:paraId="2694636B" w14:textId="77777777" w:rsidR="0012749B" w:rsidRDefault="0012749B" w:rsidP="00521E1B">
            <w:pPr>
              <w:pStyle w:val="TABLE-cell"/>
              <w:keepNext/>
              <w:jc w:val="center"/>
            </w:pPr>
            <w:r>
              <w:t>Encryption</w:t>
            </w:r>
          </w:p>
        </w:tc>
        <w:tc>
          <w:tcPr>
            <w:tcW w:w="3040" w:type="dxa"/>
            <w:tcBorders>
              <w:top w:val="single" w:sz="4" w:space="0" w:color="auto"/>
              <w:left w:val="single" w:sz="4" w:space="0" w:color="auto"/>
              <w:bottom w:val="single" w:sz="4" w:space="0" w:color="auto"/>
              <w:right w:val="single" w:sz="4" w:space="0" w:color="auto"/>
            </w:tcBorders>
            <w:vAlign w:val="center"/>
            <w:hideMark/>
          </w:tcPr>
          <w:p w14:paraId="25B6CF4C" w14:textId="77777777" w:rsidR="0012749B" w:rsidRDefault="0012749B" w:rsidP="00521E1B">
            <w:pPr>
              <w:pStyle w:val="TABLE-cell"/>
              <w:keepNext/>
            </w:pPr>
            <w:r>
              <w:t>Block cipher key:</w:t>
            </w:r>
          </w:p>
          <w:p w14:paraId="713B5EC3" w14:textId="77777777" w:rsidR="0012749B" w:rsidRDefault="0012749B" w:rsidP="00695ACD">
            <w:pPr>
              <w:pStyle w:val="TABLE-cell"/>
              <w:keepNext/>
              <w:numPr>
                <w:ilvl w:val="0"/>
                <w:numId w:val="65"/>
              </w:numPr>
            </w:pPr>
            <w:r>
              <w:t xml:space="preserve">Global unicast / broadcast, established </w:t>
            </w:r>
            <w:r w:rsidRPr="002F7A07">
              <w:rPr>
                <w:rStyle w:val="SUPerscript-small"/>
              </w:rPr>
              <w:t>2</w:t>
            </w:r>
            <w:r>
              <w:t xml:space="preserve"> outside the exchange</w:t>
            </w:r>
            <w:r w:rsidRPr="002F7A07">
              <w:rPr>
                <w:rStyle w:val="SUPerscript-small"/>
              </w:rPr>
              <w:t xml:space="preserve"> 3</w:t>
            </w:r>
            <w:r>
              <w:t>, identified as part of the exchange, or</w:t>
            </w:r>
          </w:p>
          <w:p w14:paraId="0DAF5BF9" w14:textId="77777777" w:rsidR="0012749B" w:rsidRDefault="0012749B" w:rsidP="00695ACD">
            <w:pPr>
              <w:pStyle w:val="TABLE-cell"/>
              <w:keepNext/>
              <w:numPr>
                <w:ilvl w:val="0"/>
                <w:numId w:val="65"/>
              </w:numPr>
            </w:pPr>
            <w:r>
              <w:t xml:space="preserve">Established </w:t>
            </w:r>
            <w:r w:rsidRPr="002F7A07">
              <w:rPr>
                <w:rStyle w:val="SUPerscript-small"/>
              </w:rPr>
              <w:t>2</w:t>
            </w:r>
            <w:r>
              <w:t xml:space="preserve"> as part of the exchange </w:t>
            </w:r>
            <w:r w:rsidRPr="002F7A07">
              <w:rPr>
                <w:rStyle w:val="SUPerscript-small"/>
              </w:rPr>
              <w:t>4</w:t>
            </w:r>
          </w:p>
          <w:p w14:paraId="1B68201F" w14:textId="77777777" w:rsidR="0012749B" w:rsidRPr="002F7A07" w:rsidRDefault="0012749B" w:rsidP="00521E1B">
            <w:pPr>
              <w:pStyle w:val="TABLE-cell"/>
              <w:keepNext/>
              <w:rPr>
                <w:rStyle w:val="SUPerscript-small"/>
              </w:rPr>
            </w:pPr>
            <w:r>
              <w:t xml:space="preserve">Authentication key: global, estab-lished </w:t>
            </w:r>
            <w:r w:rsidRPr="002F7A07">
              <w:rPr>
                <w:rStyle w:val="SUPerscript-small"/>
              </w:rPr>
              <w:t>2</w:t>
            </w:r>
            <w:r>
              <w:t xml:space="preserve"> outside the exchange </w:t>
            </w:r>
            <w:r w:rsidRPr="002F7A07">
              <w:rPr>
                <w:rStyle w:val="SUPerscript-small"/>
              </w:rPr>
              <w:t>3</w:t>
            </w:r>
          </w:p>
        </w:tc>
        <w:tc>
          <w:tcPr>
            <w:tcW w:w="936" w:type="dxa"/>
            <w:tcBorders>
              <w:top w:val="single" w:sz="4" w:space="0" w:color="auto"/>
              <w:left w:val="single" w:sz="4" w:space="0" w:color="auto"/>
              <w:bottom w:val="single" w:sz="4" w:space="0" w:color="auto"/>
              <w:right w:val="single" w:sz="4" w:space="0" w:color="auto"/>
            </w:tcBorders>
            <w:vAlign w:val="center"/>
            <w:hideMark/>
          </w:tcPr>
          <w:p w14:paraId="04A515BD" w14:textId="77777777" w:rsidR="0012749B" w:rsidRDefault="0012749B" w:rsidP="00521E1B">
            <w:pPr>
              <w:pStyle w:val="TABLE-cell"/>
              <w:keepNext/>
              <w:jc w:val="center"/>
            </w:pPr>
            <w:r>
              <w:t xml:space="preserve">Yes </w:t>
            </w:r>
            <w:r w:rsidRPr="002F7A07">
              <w:rPr>
                <w:rStyle w:val="SUPerscript-small"/>
              </w:rPr>
              <w:t>5</w:t>
            </w:r>
          </w:p>
        </w:tc>
      </w:tr>
      <w:tr w:rsidR="0012749B" w14:paraId="2B1578F1" w14:textId="77777777" w:rsidTr="00DD15DC">
        <w:trPr>
          <w:cantSplit/>
          <w:jc w:val="center"/>
        </w:trPr>
        <w:tc>
          <w:tcPr>
            <w:tcW w:w="1491" w:type="dxa"/>
            <w:tcBorders>
              <w:top w:val="single" w:sz="4" w:space="0" w:color="auto"/>
              <w:left w:val="single" w:sz="4" w:space="0" w:color="auto"/>
              <w:bottom w:val="single" w:sz="4" w:space="0" w:color="auto"/>
              <w:right w:val="single" w:sz="4" w:space="0" w:color="auto"/>
            </w:tcBorders>
            <w:vAlign w:val="center"/>
            <w:hideMark/>
          </w:tcPr>
          <w:p w14:paraId="417475F5" w14:textId="77777777" w:rsidR="0012749B" w:rsidRDefault="0012749B" w:rsidP="00521E1B">
            <w:pPr>
              <w:pStyle w:val="TABLE-cell"/>
              <w:keepNext/>
            </w:pPr>
            <w:r>
              <w:t>general-signing</w:t>
            </w:r>
          </w:p>
        </w:tc>
        <w:tc>
          <w:tcPr>
            <w:tcW w:w="1109" w:type="dxa"/>
            <w:vMerge/>
            <w:tcBorders>
              <w:top w:val="single" w:sz="4" w:space="0" w:color="auto"/>
              <w:left w:val="single" w:sz="4" w:space="0" w:color="auto"/>
              <w:bottom w:val="single" w:sz="4" w:space="0" w:color="auto"/>
              <w:right w:val="single" w:sz="4" w:space="0" w:color="auto"/>
            </w:tcBorders>
            <w:vAlign w:val="center"/>
            <w:hideMark/>
          </w:tcPr>
          <w:p w14:paraId="2BDDFDC4" w14:textId="77777777" w:rsidR="0012749B" w:rsidRDefault="0012749B" w:rsidP="00521E1B">
            <w:pPr>
              <w:keepNext/>
              <w:rPr>
                <w:bCs/>
                <w:sz w:val="16"/>
              </w:rPr>
            </w:pPr>
          </w:p>
        </w:tc>
        <w:tc>
          <w:tcPr>
            <w:tcW w:w="1109" w:type="dxa"/>
            <w:tcBorders>
              <w:top w:val="single" w:sz="4" w:space="0" w:color="auto"/>
              <w:left w:val="single" w:sz="4" w:space="0" w:color="auto"/>
              <w:bottom w:val="single" w:sz="4" w:space="0" w:color="auto"/>
              <w:right w:val="single" w:sz="4" w:space="0" w:color="auto"/>
            </w:tcBorders>
            <w:vAlign w:val="center"/>
            <w:hideMark/>
          </w:tcPr>
          <w:p w14:paraId="7E5CFFCC" w14:textId="77777777" w:rsidR="0012749B" w:rsidRDefault="0012749B" w:rsidP="00521E1B">
            <w:pPr>
              <w:pStyle w:val="TABLE-cell"/>
              <w:keepNext/>
              <w:jc w:val="center"/>
            </w:pPr>
            <w:r>
              <w:t>Asymmetric key</w:t>
            </w:r>
          </w:p>
        </w:tc>
        <w:tc>
          <w:tcPr>
            <w:tcW w:w="1385" w:type="dxa"/>
            <w:tcBorders>
              <w:top w:val="single" w:sz="4" w:space="0" w:color="auto"/>
              <w:left w:val="single" w:sz="4" w:space="0" w:color="auto"/>
              <w:bottom w:val="single" w:sz="4" w:space="0" w:color="auto"/>
              <w:right w:val="single" w:sz="4" w:space="0" w:color="auto"/>
            </w:tcBorders>
            <w:vAlign w:val="center"/>
            <w:hideMark/>
          </w:tcPr>
          <w:p w14:paraId="50CE2CC5" w14:textId="77777777" w:rsidR="0012749B" w:rsidRDefault="0012749B" w:rsidP="00521E1B">
            <w:pPr>
              <w:pStyle w:val="TABLE-cell"/>
              <w:keepNext/>
              <w:jc w:val="center"/>
            </w:pPr>
            <w:r>
              <w:t>Digital signature</w:t>
            </w:r>
          </w:p>
        </w:tc>
        <w:tc>
          <w:tcPr>
            <w:tcW w:w="3040" w:type="dxa"/>
            <w:tcBorders>
              <w:top w:val="single" w:sz="4" w:space="0" w:color="auto"/>
              <w:left w:val="single" w:sz="4" w:space="0" w:color="auto"/>
              <w:bottom w:val="single" w:sz="4" w:space="0" w:color="auto"/>
              <w:right w:val="single" w:sz="4" w:space="0" w:color="auto"/>
            </w:tcBorders>
            <w:vAlign w:val="center"/>
            <w:hideMark/>
          </w:tcPr>
          <w:p w14:paraId="10985E8E" w14:textId="77777777" w:rsidR="0012749B" w:rsidRDefault="0012749B" w:rsidP="00521E1B">
            <w:pPr>
              <w:pStyle w:val="TABLE-cell"/>
              <w:keepNext/>
              <w:jc w:val="center"/>
            </w:pPr>
            <w:r>
              <w:t>Signing key</w:t>
            </w:r>
          </w:p>
        </w:tc>
        <w:tc>
          <w:tcPr>
            <w:tcW w:w="936" w:type="dxa"/>
            <w:tcBorders>
              <w:top w:val="single" w:sz="4" w:space="0" w:color="auto"/>
              <w:left w:val="single" w:sz="4" w:space="0" w:color="auto"/>
              <w:bottom w:val="single" w:sz="4" w:space="0" w:color="auto"/>
              <w:right w:val="single" w:sz="4" w:space="0" w:color="auto"/>
            </w:tcBorders>
            <w:vAlign w:val="center"/>
            <w:hideMark/>
          </w:tcPr>
          <w:p w14:paraId="40703106" w14:textId="77777777" w:rsidR="0012749B" w:rsidRDefault="0012749B" w:rsidP="00521E1B">
            <w:pPr>
              <w:pStyle w:val="TABLE-cell"/>
              <w:keepNext/>
              <w:jc w:val="center"/>
            </w:pPr>
            <w:r>
              <w:t>No</w:t>
            </w:r>
          </w:p>
        </w:tc>
      </w:tr>
      <w:tr w:rsidR="0012749B" w:rsidRPr="00B67C8A" w14:paraId="3AF46E6F" w14:textId="77777777" w:rsidTr="00DD15DC">
        <w:trPr>
          <w:cantSplit/>
          <w:jc w:val="center"/>
        </w:trPr>
        <w:tc>
          <w:tcPr>
            <w:tcW w:w="9070" w:type="dxa"/>
            <w:gridSpan w:val="6"/>
            <w:tcBorders>
              <w:top w:val="single" w:sz="4" w:space="0" w:color="auto"/>
              <w:left w:val="single" w:sz="4" w:space="0" w:color="auto"/>
              <w:bottom w:val="single" w:sz="4" w:space="0" w:color="auto"/>
              <w:right w:val="single" w:sz="4" w:space="0" w:color="auto"/>
            </w:tcBorders>
            <w:vAlign w:val="center"/>
            <w:hideMark/>
          </w:tcPr>
          <w:p w14:paraId="71CD6D25" w14:textId="77777777" w:rsidR="0012749B" w:rsidRPr="00B67C8A" w:rsidRDefault="00B67C8A" w:rsidP="00521E1B">
            <w:pPr>
              <w:pStyle w:val="TABFIGfootnote"/>
              <w:keepNext/>
            </w:pPr>
            <w:r w:rsidRPr="00B67C8A">
              <w:rPr>
                <w:rStyle w:val="SUPerscript-small"/>
              </w:rPr>
              <w:t>1)</w:t>
            </w:r>
            <w:r w:rsidRPr="00B67C8A">
              <w:rPr>
                <w:rStyle w:val="SUPerscript-small"/>
              </w:rPr>
              <w:tab/>
            </w:r>
            <w:r w:rsidR="0012749B" w:rsidRPr="00B67C8A">
              <w:t>Transported by the AARQ;</w:t>
            </w:r>
          </w:p>
          <w:p w14:paraId="70E11C19" w14:textId="77777777" w:rsidR="0012749B" w:rsidRPr="00B67C8A" w:rsidRDefault="00B67C8A" w:rsidP="00521E1B">
            <w:pPr>
              <w:pStyle w:val="TABFIGfootnote"/>
              <w:keepNext/>
            </w:pPr>
            <w:r w:rsidRPr="00B67C8A">
              <w:rPr>
                <w:rStyle w:val="SUPerscript-small"/>
              </w:rPr>
              <w:t>2)</w:t>
            </w:r>
            <w:r w:rsidRPr="00B67C8A">
              <w:rPr>
                <w:rStyle w:val="SUPerscript-small"/>
              </w:rPr>
              <w:tab/>
            </w:r>
            <w:r w:rsidR="0012749B" w:rsidRPr="00B67C8A">
              <w:t>Key</w:t>
            </w:r>
            <w:r w:rsidR="007A4C6A" w:rsidRPr="00B67C8A">
              <w:t xml:space="preserve"> establishment may be key wrap</w:t>
            </w:r>
            <w:r w:rsidR="00217AB5" w:rsidRPr="00B67C8A">
              <w:t>ping</w:t>
            </w:r>
            <w:r w:rsidR="007A4C6A" w:rsidRPr="00B67C8A">
              <w:t xml:space="preserve"> or key agreement</w:t>
            </w:r>
            <w:r w:rsidR="0012749B" w:rsidRPr="00B67C8A">
              <w:t>;</w:t>
            </w:r>
          </w:p>
          <w:p w14:paraId="06FFEE6F" w14:textId="77777777" w:rsidR="0012749B" w:rsidRPr="00B67C8A" w:rsidRDefault="00B67C8A" w:rsidP="00521E1B">
            <w:pPr>
              <w:pStyle w:val="TABFIGfootnote"/>
              <w:keepNext/>
            </w:pPr>
            <w:r w:rsidRPr="00B67C8A">
              <w:rPr>
                <w:rStyle w:val="SUPerscript-small"/>
              </w:rPr>
              <w:t>3)</w:t>
            </w:r>
            <w:r w:rsidRPr="00B67C8A">
              <w:rPr>
                <w:rStyle w:val="SUPerscript-small"/>
              </w:rPr>
              <w:tab/>
            </w:r>
            <w:r w:rsidR="0012749B" w:rsidRPr="00B67C8A">
              <w:t>In the server, these keys are held by the Security setup objects;</w:t>
            </w:r>
          </w:p>
          <w:p w14:paraId="236ADBD6" w14:textId="77777777" w:rsidR="0012749B" w:rsidRPr="00B67C8A" w:rsidRDefault="00B67C8A" w:rsidP="00521E1B">
            <w:pPr>
              <w:pStyle w:val="TABFIGfootnote"/>
              <w:keepNext/>
            </w:pPr>
            <w:r w:rsidRPr="00B67C8A">
              <w:rPr>
                <w:rStyle w:val="SUPerscript-small"/>
              </w:rPr>
              <w:t>4)</w:t>
            </w:r>
            <w:r w:rsidRPr="00B67C8A">
              <w:rPr>
                <w:rStyle w:val="SUPerscript-small"/>
              </w:rPr>
              <w:tab/>
            </w:r>
            <w:r w:rsidR="0012749B" w:rsidRPr="00B67C8A">
              <w:t>Key data is transported in the protected APDU;</w:t>
            </w:r>
          </w:p>
          <w:p w14:paraId="55806D78" w14:textId="77777777" w:rsidR="0012749B" w:rsidRPr="00B67C8A" w:rsidRDefault="00B67C8A" w:rsidP="00521E1B">
            <w:pPr>
              <w:pStyle w:val="TABFIGfootnote"/>
              <w:keepNext/>
            </w:pPr>
            <w:r w:rsidRPr="00B67C8A">
              <w:rPr>
                <w:rStyle w:val="SUPerscript-small"/>
              </w:rPr>
              <w:t>5)</w:t>
            </w:r>
            <w:r w:rsidRPr="00B67C8A">
              <w:rPr>
                <w:rStyle w:val="SUPerscript-small"/>
              </w:rPr>
              <w:tab/>
            </w:r>
            <w:r w:rsidR="0012749B" w:rsidRPr="00B67C8A">
              <w:t>The use of compression is controlled by the Security Control byte.</w:t>
            </w:r>
          </w:p>
        </w:tc>
      </w:tr>
    </w:tbl>
    <w:p w14:paraId="4E3D69FF" w14:textId="77777777" w:rsidR="00DD15DC" w:rsidRDefault="00DD15DC"/>
    <w:p w14:paraId="25183507" w14:textId="77777777" w:rsidR="0012749B" w:rsidRPr="00DD15DC" w:rsidRDefault="0012749B" w:rsidP="00B67C8A">
      <w:pPr>
        <w:pStyle w:val="Heading4"/>
      </w:pPr>
      <w:bookmarkStart w:id="2849" w:name="_Toc378104360"/>
      <w:bookmarkStart w:id="2850" w:name="_Ref348441864"/>
      <w:bookmarkStart w:id="2851" w:name="_Ref348287542"/>
      <w:bookmarkStart w:id="2852" w:name="_Ref348274374"/>
      <w:bookmarkStart w:id="2853" w:name="_Toc392501315"/>
      <w:bookmarkStart w:id="2854" w:name="_Toc386027471"/>
      <w:bookmarkStart w:id="2855" w:name="_Ref378590970"/>
      <w:bookmarkStart w:id="2856" w:name="_Toc437856510"/>
      <w:r w:rsidRPr="00DD15DC">
        <w:t>Encryption, authenticat</w:t>
      </w:r>
      <w:bookmarkEnd w:id="2849"/>
      <w:bookmarkEnd w:id="2850"/>
      <w:bookmarkEnd w:id="2851"/>
      <w:bookmarkEnd w:id="2852"/>
      <w:r w:rsidRPr="00DD15DC">
        <w:t>ion and compression</w:t>
      </w:r>
      <w:bookmarkEnd w:id="2853"/>
      <w:bookmarkEnd w:id="2854"/>
      <w:bookmarkEnd w:id="2855"/>
      <w:bookmarkEnd w:id="2856"/>
    </w:p>
    <w:p w14:paraId="2CB71BC5" w14:textId="77777777" w:rsidR="0012749B" w:rsidRPr="00DD15DC" w:rsidRDefault="0012749B" w:rsidP="00B67C8A">
      <w:pPr>
        <w:pStyle w:val="Heading5"/>
      </w:pPr>
      <w:bookmarkStart w:id="2857" w:name="_Toc392501316"/>
      <w:bookmarkStart w:id="2858" w:name="_Toc386027472"/>
      <w:bookmarkStart w:id="2859" w:name="_Toc437856511"/>
      <w:r w:rsidRPr="00DD15DC">
        <w:t>Overview</w:t>
      </w:r>
      <w:bookmarkEnd w:id="2857"/>
      <w:bookmarkEnd w:id="2858"/>
      <w:bookmarkEnd w:id="2859"/>
    </w:p>
    <w:p w14:paraId="07B12053" w14:textId="77777777" w:rsidR="0012749B" w:rsidRDefault="0012749B" w:rsidP="00B67C8A">
      <w:pPr>
        <w:pStyle w:val="PARAGRAPH"/>
      </w:pPr>
      <w:r w:rsidRPr="00DD15DC">
        <w:t>Encryption</w:t>
      </w:r>
      <w:r w:rsidRPr="00DD15DC">
        <w:fldChar w:fldCharType="begin"/>
      </w:r>
      <w:r w:rsidRPr="00DD15DC">
        <w:instrText xml:space="preserve"> XE "Encryption" </w:instrText>
      </w:r>
      <w:r w:rsidRPr="00DD15DC">
        <w:fldChar w:fldCharType="end"/>
      </w:r>
      <w:r w:rsidRPr="00DD15DC">
        <w:t xml:space="preserve"> and authentication</w:t>
      </w:r>
      <w:r w:rsidRPr="00DD15DC">
        <w:fldChar w:fldCharType="begin"/>
      </w:r>
      <w:r w:rsidRPr="00DD15DC">
        <w:instrText xml:space="preserve"> XE "Authentication" </w:instrText>
      </w:r>
      <w:r w:rsidRPr="00DD15DC">
        <w:fldChar w:fldCharType="end"/>
      </w:r>
      <w:r w:rsidRPr="00DD15DC">
        <w:t xml:space="preserve"> to protect information using the AES-GCM algorithm</w:t>
      </w:r>
      <w:r w:rsidRPr="00DD15DC">
        <w:fldChar w:fldCharType="begin"/>
      </w:r>
      <w:r w:rsidRPr="00DD15DC">
        <w:instrText xml:space="preserve"> XE "AES-GCM algorithm" </w:instrText>
      </w:r>
      <w:r w:rsidRPr="00DD15DC">
        <w:fldChar w:fldCharType="end"/>
      </w:r>
      <w:r w:rsidRPr="00DD15DC">
        <w:t xml:space="preserve"> is shown in </w:t>
      </w:r>
      <w:r w:rsidRPr="00DD15DC">
        <w:fldChar w:fldCharType="begin" w:fldLock="1"/>
      </w:r>
      <w:r w:rsidRPr="00DD15DC">
        <w:instrText xml:space="preserve"> REF _Ref391843952 \h </w:instrText>
      </w:r>
      <w:r w:rsidR="00DD15DC">
        <w:instrText xml:space="preserve"> \* MERGEFORMAT </w:instrText>
      </w:r>
      <w:r w:rsidRPr="00DD15DC">
        <w:fldChar w:fldCharType="separate"/>
      </w:r>
      <w:r w:rsidR="00811F07" w:rsidRPr="00DD15DC">
        <w:t xml:space="preserve">Figure </w:t>
      </w:r>
      <w:r w:rsidR="00811F07" w:rsidRPr="00DD15DC">
        <w:rPr>
          <w:noProof/>
        </w:rPr>
        <w:t>29</w:t>
      </w:r>
      <w:r w:rsidRPr="00DD15DC">
        <w:fldChar w:fldCharType="end"/>
      </w:r>
      <w:r w:rsidRPr="00DD15DC">
        <w:t xml:space="preserve">. See also </w:t>
      </w:r>
      <w:r w:rsidRPr="00DD15DC">
        <w:fldChar w:fldCharType="begin" w:fldLock="1"/>
      </w:r>
      <w:r w:rsidRPr="00DD15DC">
        <w:instrText xml:space="preserve"> REF _Ref378447052 \r \h </w:instrText>
      </w:r>
      <w:r w:rsidR="00DD15DC">
        <w:instrText xml:space="preserve"> \* MERGEFORMAT </w:instrText>
      </w:r>
      <w:r w:rsidRPr="00DD15DC">
        <w:fldChar w:fldCharType="separate"/>
      </w:r>
      <w:r w:rsidR="00811F07" w:rsidRPr="00DD15DC">
        <w:t>5.3.3.7</w:t>
      </w:r>
      <w:r w:rsidRPr="00DD15DC">
        <w:fldChar w:fldCharType="end"/>
      </w:r>
      <w:r w:rsidRPr="00DD15DC">
        <w:t>. This algorithm can be combined with compression</w:t>
      </w:r>
      <w:r w:rsidRPr="00DD15DC">
        <w:fldChar w:fldCharType="begin"/>
      </w:r>
      <w:r w:rsidRPr="00DD15DC">
        <w:instrText xml:space="preserve"> XE "Compression" </w:instrText>
      </w:r>
      <w:r w:rsidRPr="00DD15DC">
        <w:fldChar w:fldCharType="end"/>
      </w:r>
      <w:r w:rsidRPr="00DD15DC">
        <w:t>.</w:t>
      </w:r>
    </w:p>
    <w:p w14:paraId="3131B5C5" w14:textId="77777777" w:rsidR="0012749B" w:rsidRDefault="0012749B" w:rsidP="00B67C8A">
      <w:pPr>
        <w:pStyle w:val="PARAGRAPH"/>
      </w:pPr>
      <w:r>
        <w:t xml:space="preserve">In the case of message protection, the information to be protected is </w:t>
      </w:r>
      <w:r w:rsidR="00DE306F">
        <w:t>an xDLMS</w:t>
      </w:r>
      <w:r>
        <w:t xml:space="preserve"> APDU. In the case of COSEM data protection, the information to be protected is COSEM data, i.e. COSEM attribute value(s) or method invocation / return parameter(s)</w:t>
      </w:r>
      <w:r w:rsidR="00D23AB3">
        <w:t>.</w:t>
      </w:r>
    </w:p>
    <w:p w14:paraId="5B170116" w14:textId="77777777" w:rsidR="0012749B" w:rsidRPr="00DD15DC" w:rsidRDefault="0012749B" w:rsidP="00B67C8A">
      <w:pPr>
        <w:pStyle w:val="FIGURE"/>
      </w:pPr>
      <w:r w:rsidRPr="00DD15DC">
        <w:rPr>
          <w:noProof/>
          <w:lang w:eastAsia="en-GB"/>
        </w:rPr>
        <w:lastRenderedPageBreak/>
        <w:drawing>
          <wp:inline distT="0" distB="0" distL="0" distR="0" wp14:anchorId="116D3170" wp14:editId="250E60FE">
            <wp:extent cx="6193790" cy="5762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93790" cy="5762625"/>
                    </a:xfrm>
                    <a:prstGeom prst="rect">
                      <a:avLst/>
                    </a:prstGeom>
                    <a:noFill/>
                    <a:ln>
                      <a:noFill/>
                    </a:ln>
                  </pic:spPr>
                </pic:pic>
              </a:graphicData>
            </a:graphic>
          </wp:inline>
        </w:drawing>
      </w:r>
    </w:p>
    <w:p w14:paraId="1C917D84" w14:textId="5A690AB6" w:rsidR="007025B4" w:rsidRPr="00DD15DC" w:rsidRDefault="007025B4" w:rsidP="007025B4">
      <w:pPr>
        <w:pStyle w:val="NOTE"/>
      </w:pPr>
      <w:r w:rsidRPr="00DD15DC">
        <w:t xml:space="preserve">NOTE In the case of general-ciphering, AAD also includes additional fields, see </w:t>
      </w:r>
      <w:r w:rsidRPr="00DD15DC">
        <w:fldChar w:fldCharType="begin"/>
      </w:r>
      <w:r w:rsidRPr="00DD15DC">
        <w:instrText xml:space="preserve"> REF _Ref386913801 \h  \* MERGEFORMAT </w:instrText>
      </w:r>
      <w:r w:rsidRPr="00DD15DC">
        <w:fldChar w:fldCharType="separate"/>
      </w:r>
      <w:r w:rsidR="00DC4BE9" w:rsidRPr="00DD15DC">
        <w:t xml:space="preserve">Table </w:t>
      </w:r>
      <w:r w:rsidR="00DC4BE9">
        <w:rPr>
          <w:noProof/>
        </w:rPr>
        <w:t>28</w:t>
      </w:r>
      <w:r w:rsidRPr="00DD15DC">
        <w:fldChar w:fldCharType="end"/>
      </w:r>
      <w:r w:rsidR="00DD15DC" w:rsidRPr="00DD15DC">
        <w:t>.</w:t>
      </w:r>
      <w:r w:rsidRPr="00DD15DC">
        <w:t xml:space="preserve"> </w:t>
      </w:r>
    </w:p>
    <w:p w14:paraId="1488E03C" w14:textId="77777777" w:rsidR="0012749B" w:rsidRPr="00DD15DC" w:rsidRDefault="0012749B" w:rsidP="0012749B">
      <w:pPr>
        <w:pStyle w:val="NOTE"/>
        <w:jc w:val="right"/>
        <w:rPr>
          <w:i/>
          <w:vanish/>
        </w:rPr>
      </w:pPr>
      <w:bookmarkStart w:id="2860" w:name="_Ref373410581"/>
      <w:bookmarkStart w:id="2861" w:name="_Ref339953233"/>
      <w:bookmarkStart w:id="2862" w:name="_Toc386035052"/>
      <w:bookmarkStart w:id="2863" w:name="_Toc378104453"/>
      <w:bookmarkStart w:id="2864" w:name="_Ref373410574"/>
      <w:bookmarkStart w:id="2865" w:name="_Ref339953227"/>
      <w:r w:rsidRPr="00DD15DC">
        <w:rPr>
          <w:i/>
          <w:vanish/>
        </w:rPr>
        <w:t>GCM_impl_Compr_AE_AD_GK140629.emf</w:t>
      </w:r>
    </w:p>
    <w:p w14:paraId="620F28E0" w14:textId="350D75AB" w:rsidR="0012749B" w:rsidRDefault="0012749B" w:rsidP="0012749B">
      <w:pPr>
        <w:pStyle w:val="FIGURE-title"/>
      </w:pPr>
      <w:bookmarkStart w:id="2866" w:name="_Ref391843952"/>
      <w:bookmarkStart w:id="2867" w:name="_Toc392501655"/>
      <w:bookmarkStart w:id="2868" w:name="_Toc437856684"/>
      <w:bookmarkStart w:id="2869" w:name="_Toc97127387"/>
      <w:r w:rsidRPr="00DD15DC">
        <w:t xml:space="preserve">Figure </w:t>
      </w:r>
      <w:fldSimple w:instr=" SEQ Figure \* ARABIC ">
        <w:r w:rsidR="00DC4BE9">
          <w:rPr>
            <w:noProof/>
          </w:rPr>
          <w:t>29</w:t>
        </w:r>
      </w:fldSimple>
      <w:bookmarkEnd w:id="2860"/>
      <w:bookmarkEnd w:id="2861"/>
      <w:bookmarkEnd w:id="2866"/>
      <w:r w:rsidRPr="00DD15DC">
        <w:t xml:space="preserve"> – Cryptographic protection of information using AES-GCM</w:t>
      </w:r>
      <w:bookmarkEnd w:id="2862"/>
      <w:bookmarkEnd w:id="2863"/>
      <w:bookmarkEnd w:id="2864"/>
      <w:bookmarkEnd w:id="2865"/>
      <w:bookmarkEnd w:id="2867"/>
      <w:bookmarkEnd w:id="2868"/>
      <w:bookmarkEnd w:id="2869"/>
    </w:p>
    <w:p w14:paraId="7A9FF35C" w14:textId="77777777" w:rsidR="0012749B" w:rsidRDefault="0012749B" w:rsidP="00B67C8A">
      <w:pPr>
        <w:pStyle w:val="PARAGRAPH"/>
      </w:pPr>
      <w:r>
        <w:t xml:space="preserve">The security material required is specified in </w:t>
      </w:r>
      <w:r>
        <w:fldChar w:fldCharType="begin" w:fldLock="1"/>
      </w:r>
      <w:r>
        <w:instrText xml:space="preserve"> REF _Ref378453197 \r \h  \* MERGEFORMAT </w:instrText>
      </w:r>
      <w:r>
        <w:fldChar w:fldCharType="separate"/>
      </w:r>
      <w:r w:rsidR="00811F07">
        <w:t>5.7.2.4.2</w:t>
      </w:r>
      <w:r>
        <w:fldChar w:fldCharType="end"/>
      </w:r>
      <w:r>
        <w:t xml:space="preserve"> – </w:t>
      </w:r>
      <w:r>
        <w:fldChar w:fldCharType="begin" w:fldLock="1"/>
      </w:r>
      <w:r>
        <w:instrText xml:space="preserve"> REF _Ref378453216 \r \h  \* MERGEFORMAT </w:instrText>
      </w:r>
      <w:r>
        <w:fldChar w:fldCharType="separate"/>
      </w:r>
      <w:r w:rsidR="00811F07">
        <w:t>5.7.2.4.5</w:t>
      </w:r>
      <w:r>
        <w:fldChar w:fldCharType="end"/>
      </w:r>
      <w:r>
        <w:t>.</w:t>
      </w:r>
    </w:p>
    <w:p w14:paraId="65481664" w14:textId="77777777" w:rsidR="0012749B" w:rsidRPr="00DD15DC" w:rsidRDefault="0012749B" w:rsidP="00176E93">
      <w:pPr>
        <w:pStyle w:val="Heading5"/>
      </w:pPr>
      <w:bookmarkStart w:id="2870" w:name="_Toc378104361"/>
      <w:bookmarkStart w:id="2871" w:name="_Toc392501317"/>
      <w:bookmarkStart w:id="2872" w:name="_Toc386027473"/>
      <w:bookmarkStart w:id="2873" w:name="_Ref378453197"/>
      <w:bookmarkStart w:id="2874" w:name="_Toc437856512"/>
      <w:r w:rsidRPr="00DD15DC">
        <w:t>The security heade</w:t>
      </w:r>
      <w:bookmarkEnd w:id="2870"/>
      <w:r w:rsidRPr="00DD15DC">
        <w:t>r</w:t>
      </w:r>
      <w:bookmarkEnd w:id="2871"/>
      <w:bookmarkEnd w:id="2872"/>
      <w:bookmarkEnd w:id="2873"/>
      <w:bookmarkEnd w:id="2874"/>
      <w:r w:rsidRPr="00DD15DC">
        <w:fldChar w:fldCharType="begin"/>
      </w:r>
      <w:r w:rsidRPr="00DD15DC">
        <w:instrText xml:space="preserve"> XE "Security header" </w:instrText>
      </w:r>
      <w:r w:rsidRPr="00DD15DC">
        <w:fldChar w:fldCharType="end"/>
      </w:r>
    </w:p>
    <w:p w14:paraId="198FF1D7" w14:textId="77777777" w:rsidR="0012749B" w:rsidRDefault="0012749B" w:rsidP="00B67C8A">
      <w:pPr>
        <w:pStyle w:val="PARAGRAPH"/>
      </w:pPr>
      <w:r>
        <w:t>The security header SH includes the security control byte</w:t>
      </w:r>
      <w:r>
        <w:fldChar w:fldCharType="begin"/>
      </w:r>
      <w:r>
        <w:instrText xml:space="preserve"> XE "Security control byte" </w:instrText>
      </w:r>
      <w:r>
        <w:fldChar w:fldCharType="end"/>
      </w:r>
      <w:r>
        <w:t xml:space="preserve"> concatenated with the invocation counter: SH = SC II IC. The security control byte is shown in </w:t>
      </w:r>
      <w:r>
        <w:fldChar w:fldCharType="begin" w:fldLock="1"/>
      </w:r>
      <w:r>
        <w:instrText xml:space="preserve"> REF _Ref386530592 \h </w:instrText>
      </w:r>
      <w:r>
        <w:fldChar w:fldCharType="separate"/>
      </w:r>
      <w:r w:rsidR="00811F07">
        <w:t xml:space="preserve">Table </w:t>
      </w:r>
      <w:r w:rsidR="00811F07">
        <w:rPr>
          <w:noProof/>
        </w:rPr>
        <w:t>27</w:t>
      </w:r>
      <w:r>
        <w:fldChar w:fldCharType="end"/>
      </w:r>
      <w:r>
        <w:t xml:space="preserve"> where:</w:t>
      </w:r>
    </w:p>
    <w:p w14:paraId="423D9415" w14:textId="77777777" w:rsidR="0012749B" w:rsidRDefault="0012749B" w:rsidP="00521922">
      <w:pPr>
        <w:pStyle w:val="ListBullet"/>
      </w:pPr>
      <w:r>
        <w:t>Bit 3…0: Security_Suite_Id</w:t>
      </w:r>
      <w:r>
        <w:fldChar w:fldCharType="begin"/>
      </w:r>
      <w:r>
        <w:instrText xml:space="preserve"> XE "Security_Suite_Id" </w:instrText>
      </w:r>
      <w:r>
        <w:fldChar w:fldCharType="end"/>
      </w:r>
      <w:r>
        <w:t xml:space="preserve">, see </w:t>
      </w:r>
      <w:r>
        <w:fldChar w:fldCharType="begin" w:fldLock="1"/>
      </w:r>
      <w:r>
        <w:instrText xml:space="preserve"> REF _Ref347920385 \r \h  \* MERGEFORMAT </w:instrText>
      </w:r>
      <w:r>
        <w:fldChar w:fldCharType="separate"/>
      </w:r>
      <w:r w:rsidR="00811F07">
        <w:t>5.3.7</w:t>
      </w:r>
      <w:r>
        <w:fldChar w:fldCharType="end"/>
      </w:r>
      <w:r>
        <w:t>;</w:t>
      </w:r>
    </w:p>
    <w:p w14:paraId="4F66AE56" w14:textId="77777777" w:rsidR="0012749B" w:rsidRDefault="0012749B" w:rsidP="00521922">
      <w:pPr>
        <w:pStyle w:val="ListBullet"/>
      </w:pPr>
      <w:r>
        <w:t>Bit 4: “A” subfield: indicates that authentication is applied;</w:t>
      </w:r>
    </w:p>
    <w:p w14:paraId="313B08BD" w14:textId="77777777" w:rsidR="0012749B" w:rsidRDefault="0012749B" w:rsidP="00521922">
      <w:pPr>
        <w:pStyle w:val="ListBullet"/>
      </w:pPr>
      <w:r>
        <w:t>Bit 5: “E” subfield: indicates that encryption is applied;</w:t>
      </w:r>
    </w:p>
    <w:p w14:paraId="40CAF8ED" w14:textId="77777777" w:rsidR="0012749B" w:rsidRDefault="0012749B" w:rsidP="00521922">
      <w:pPr>
        <w:pStyle w:val="ListBullet"/>
      </w:pPr>
      <w:r>
        <w:t>Bit 6: Key_Set subfield</w:t>
      </w:r>
      <w:r>
        <w:fldChar w:fldCharType="begin"/>
      </w:r>
      <w:r>
        <w:instrText xml:space="preserve"> XE "Key_set subfield" </w:instrText>
      </w:r>
      <w:r>
        <w:fldChar w:fldCharType="end"/>
      </w:r>
      <w:r>
        <w:t>:</w:t>
      </w:r>
      <w:r>
        <w:tab/>
      </w:r>
      <w:r>
        <w:tab/>
        <w:t>0 = Unicast,</w:t>
      </w:r>
    </w:p>
    <w:p w14:paraId="45BC73C4" w14:textId="77777777" w:rsidR="0012749B" w:rsidRDefault="0012749B" w:rsidP="00521922">
      <w:pPr>
        <w:pStyle w:val="ListBullet"/>
        <w:numPr>
          <w:ilvl w:val="0"/>
          <w:numId w:val="0"/>
        </w:numPr>
        <w:ind w:left="340"/>
      </w:pPr>
      <w:r>
        <w:tab/>
      </w:r>
      <w:r>
        <w:tab/>
      </w:r>
      <w:r>
        <w:tab/>
      </w:r>
      <w:r>
        <w:tab/>
      </w:r>
      <w:r>
        <w:tab/>
      </w:r>
      <w:r>
        <w:tab/>
      </w:r>
      <w:r w:rsidR="0038499D">
        <w:tab/>
      </w:r>
      <w:r w:rsidR="0038499D">
        <w:tab/>
      </w:r>
      <w:r>
        <w:t>1 = Broadcast;</w:t>
      </w:r>
    </w:p>
    <w:p w14:paraId="69B1ED9C" w14:textId="77777777" w:rsidR="0012749B" w:rsidRDefault="0012749B" w:rsidP="00521922">
      <w:pPr>
        <w:pStyle w:val="ListBullet"/>
      </w:pPr>
      <w:r>
        <w:t>Bit 7: Indicates the use of compression.</w:t>
      </w:r>
    </w:p>
    <w:p w14:paraId="69F5577B" w14:textId="00B2D59E" w:rsidR="0012749B" w:rsidRDefault="0012749B" w:rsidP="007A2C20">
      <w:pPr>
        <w:pStyle w:val="TABLE-title"/>
        <w:pageBreakBefore/>
      </w:pPr>
      <w:bookmarkStart w:id="2875" w:name="_Ref386530592"/>
      <w:bookmarkStart w:id="2876" w:name="_Toc392501896"/>
      <w:bookmarkStart w:id="2877" w:name="_Toc386035086"/>
      <w:bookmarkStart w:id="2878" w:name="_Toc373340429"/>
      <w:bookmarkStart w:id="2879" w:name="_Toc373246079"/>
      <w:bookmarkStart w:id="2880" w:name="_Toc437856758"/>
      <w:bookmarkStart w:id="2881" w:name="_Toc97127469"/>
      <w:r>
        <w:lastRenderedPageBreak/>
        <w:t xml:space="preserve">Table </w:t>
      </w:r>
      <w:fldSimple w:instr=" SEQ Table \* ARABIC ">
        <w:r w:rsidR="00DC4BE9">
          <w:rPr>
            <w:noProof/>
          </w:rPr>
          <w:t>27</w:t>
        </w:r>
      </w:fldSimple>
      <w:bookmarkEnd w:id="2875"/>
      <w:r>
        <w:t xml:space="preserve"> – Security control byte</w:t>
      </w:r>
      <w:bookmarkEnd w:id="2876"/>
      <w:bookmarkEnd w:id="2877"/>
      <w:bookmarkEnd w:id="2878"/>
      <w:bookmarkEnd w:id="2879"/>
      <w:bookmarkEnd w:id="2880"/>
      <w:bookmarkEnd w:id="2881"/>
    </w:p>
    <w:tbl>
      <w:tblPr>
        <w:tblW w:w="90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50"/>
        <w:gridCol w:w="1804"/>
        <w:gridCol w:w="1748"/>
        <w:gridCol w:w="1748"/>
        <w:gridCol w:w="2020"/>
      </w:tblGrid>
      <w:tr w:rsidR="0012749B" w14:paraId="1AFD683A" w14:textId="77777777" w:rsidTr="00DD15DC">
        <w:trPr>
          <w:cantSplit/>
          <w:jc w:val="center"/>
        </w:trPr>
        <w:tc>
          <w:tcPr>
            <w:tcW w:w="1750" w:type="dxa"/>
            <w:tcBorders>
              <w:top w:val="single" w:sz="4" w:space="0" w:color="000000"/>
              <w:left w:val="single" w:sz="4" w:space="0" w:color="000000"/>
              <w:bottom w:val="single" w:sz="4" w:space="0" w:color="000000"/>
              <w:right w:val="single" w:sz="4" w:space="0" w:color="000000"/>
            </w:tcBorders>
            <w:shd w:val="clear" w:color="auto" w:fill="D9D9D9"/>
            <w:hideMark/>
          </w:tcPr>
          <w:p w14:paraId="0429F369" w14:textId="77777777" w:rsidR="0012749B" w:rsidRDefault="0012749B" w:rsidP="00521E1B">
            <w:pPr>
              <w:pStyle w:val="TABLE-col-heading"/>
            </w:pPr>
            <w:r>
              <w:t>Bit 7</w:t>
            </w:r>
          </w:p>
        </w:tc>
        <w:tc>
          <w:tcPr>
            <w:tcW w:w="1804" w:type="dxa"/>
            <w:tcBorders>
              <w:top w:val="single" w:sz="4" w:space="0" w:color="000000"/>
              <w:left w:val="single" w:sz="4" w:space="0" w:color="000000"/>
              <w:bottom w:val="single" w:sz="4" w:space="0" w:color="000000"/>
              <w:right w:val="single" w:sz="4" w:space="0" w:color="000000"/>
            </w:tcBorders>
            <w:shd w:val="clear" w:color="auto" w:fill="D9D9D9"/>
            <w:hideMark/>
          </w:tcPr>
          <w:p w14:paraId="586BC1EF" w14:textId="77777777" w:rsidR="0012749B" w:rsidRDefault="0012749B" w:rsidP="00521E1B">
            <w:pPr>
              <w:pStyle w:val="TABLE-col-heading"/>
            </w:pPr>
            <w:r>
              <w:t>Bit 6</w:t>
            </w:r>
          </w:p>
        </w:tc>
        <w:tc>
          <w:tcPr>
            <w:tcW w:w="1748" w:type="dxa"/>
            <w:tcBorders>
              <w:top w:val="single" w:sz="4" w:space="0" w:color="000000"/>
              <w:left w:val="single" w:sz="4" w:space="0" w:color="000000"/>
              <w:bottom w:val="single" w:sz="4" w:space="0" w:color="000000"/>
              <w:right w:val="single" w:sz="4" w:space="0" w:color="000000"/>
            </w:tcBorders>
            <w:shd w:val="clear" w:color="auto" w:fill="D9D9D9"/>
            <w:hideMark/>
          </w:tcPr>
          <w:p w14:paraId="38FBCFE8" w14:textId="77777777" w:rsidR="0012749B" w:rsidRDefault="0012749B" w:rsidP="00521E1B">
            <w:pPr>
              <w:pStyle w:val="TABLE-col-heading"/>
            </w:pPr>
            <w:r>
              <w:t>Bit 5</w:t>
            </w:r>
          </w:p>
        </w:tc>
        <w:tc>
          <w:tcPr>
            <w:tcW w:w="1748" w:type="dxa"/>
            <w:tcBorders>
              <w:top w:val="single" w:sz="4" w:space="0" w:color="000000"/>
              <w:left w:val="single" w:sz="4" w:space="0" w:color="000000"/>
              <w:bottom w:val="single" w:sz="4" w:space="0" w:color="000000"/>
              <w:right w:val="single" w:sz="4" w:space="0" w:color="000000"/>
            </w:tcBorders>
            <w:shd w:val="clear" w:color="auto" w:fill="D9D9D9"/>
            <w:hideMark/>
          </w:tcPr>
          <w:p w14:paraId="2F63C835" w14:textId="77777777" w:rsidR="0012749B" w:rsidRDefault="0012749B" w:rsidP="00521E1B">
            <w:pPr>
              <w:pStyle w:val="TABLE-col-heading"/>
            </w:pPr>
            <w:r>
              <w:t>Bit 4</w:t>
            </w:r>
          </w:p>
        </w:tc>
        <w:tc>
          <w:tcPr>
            <w:tcW w:w="2020" w:type="dxa"/>
            <w:tcBorders>
              <w:top w:val="single" w:sz="4" w:space="0" w:color="000000"/>
              <w:left w:val="single" w:sz="4" w:space="0" w:color="000000"/>
              <w:bottom w:val="single" w:sz="4" w:space="0" w:color="000000"/>
              <w:right w:val="single" w:sz="4" w:space="0" w:color="000000"/>
            </w:tcBorders>
            <w:shd w:val="clear" w:color="auto" w:fill="D9D9D9"/>
            <w:hideMark/>
          </w:tcPr>
          <w:p w14:paraId="22045353" w14:textId="77777777" w:rsidR="0012749B" w:rsidRDefault="0012749B" w:rsidP="00521E1B">
            <w:pPr>
              <w:pStyle w:val="TABLE-col-heading"/>
            </w:pPr>
            <w:r>
              <w:t>Bit 3..0</w:t>
            </w:r>
          </w:p>
        </w:tc>
      </w:tr>
      <w:tr w:rsidR="0012749B" w14:paraId="17936B32" w14:textId="77777777" w:rsidTr="00DD15DC">
        <w:trPr>
          <w:cantSplit/>
          <w:jc w:val="center"/>
        </w:trPr>
        <w:tc>
          <w:tcPr>
            <w:tcW w:w="1750" w:type="dxa"/>
            <w:tcBorders>
              <w:top w:val="single" w:sz="4" w:space="0" w:color="000000"/>
              <w:left w:val="single" w:sz="4" w:space="0" w:color="000000"/>
              <w:bottom w:val="single" w:sz="4" w:space="0" w:color="000000"/>
              <w:right w:val="single" w:sz="4" w:space="0" w:color="000000"/>
            </w:tcBorders>
            <w:hideMark/>
          </w:tcPr>
          <w:p w14:paraId="06944115" w14:textId="77777777" w:rsidR="0012749B" w:rsidRDefault="0012749B" w:rsidP="00521E1B">
            <w:pPr>
              <w:pStyle w:val="TABLE-cell"/>
              <w:keepNext/>
              <w:jc w:val="center"/>
            </w:pPr>
            <w:r>
              <w:t>Compression</w:t>
            </w:r>
          </w:p>
        </w:tc>
        <w:tc>
          <w:tcPr>
            <w:tcW w:w="1804" w:type="dxa"/>
            <w:tcBorders>
              <w:top w:val="single" w:sz="4" w:space="0" w:color="000000"/>
              <w:left w:val="single" w:sz="4" w:space="0" w:color="000000"/>
              <w:bottom w:val="single" w:sz="4" w:space="0" w:color="000000"/>
              <w:right w:val="single" w:sz="4" w:space="0" w:color="000000"/>
            </w:tcBorders>
            <w:hideMark/>
          </w:tcPr>
          <w:p w14:paraId="0091651A" w14:textId="77777777" w:rsidR="0012749B" w:rsidRDefault="0012749B" w:rsidP="00521E1B">
            <w:pPr>
              <w:pStyle w:val="TABLE-cell"/>
              <w:keepNext/>
              <w:jc w:val="center"/>
            </w:pPr>
            <w:r>
              <w:t>Key_Set</w:t>
            </w:r>
          </w:p>
        </w:tc>
        <w:tc>
          <w:tcPr>
            <w:tcW w:w="1748" w:type="dxa"/>
            <w:tcBorders>
              <w:top w:val="single" w:sz="4" w:space="0" w:color="000000"/>
              <w:left w:val="single" w:sz="4" w:space="0" w:color="000000"/>
              <w:bottom w:val="single" w:sz="4" w:space="0" w:color="000000"/>
              <w:right w:val="single" w:sz="4" w:space="0" w:color="000000"/>
            </w:tcBorders>
            <w:hideMark/>
          </w:tcPr>
          <w:p w14:paraId="64E038D6" w14:textId="77777777" w:rsidR="0012749B" w:rsidRDefault="0012749B" w:rsidP="00521E1B">
            <w:pPr>
              <w:pStyle w:val="TABLE-cell"/>
              <w:keepNext/>
              <w:jc w:val="center"/>
            </w:pPr>
            <w:r>
              <w:t>E</w:t>
            </w:r>
          </w:p>
        </w:tc>
        <w:tc>
          <w:tcPr>
            <w:tcW w:w="1748" w:type="dxa"/>
            <w:tcBorders>
              <w:top w:val="single" w:sz="4" w:space="0" w:color="000000"/>
              <w:left w:val="single" w:sz="4" w:space="0" w:color="000000"/>
              <w:bottom w:val="single" w:sz="4" w:space="0" w:color="000000"/>
              <w:right w:val="single" w:sz="4" w:space="0" w:color="000000"/>
            </w:tcBorders>
            <w:hideMark/>
          </w:tcPr>
          <w:p w14:paraId="08F151E6" w14:textId="77777777" w:rsidR="0012749B" w:rsidRDefault="0012749B" w:rsidP="00521E1B">
            <w:pPr>
              <w:pStyle w:val="TABLE-cell"/>
              <w:keepNext/>
              <w:jc w:val="center"/>
            </w:pPr>
            <w:r>
              <w:t>A</w:t>
            </w:r>
          </w:p>
        </w:tc>
        <w:tc>
          <w:tcPr>
            <w:tcW w:w="2020" w:type="dxa"/>
            <w:tcBorders>
              <w:top w:val="single" w:sz="4" w:space="0" w:color="000000"/>
              <w:left w:val="single" w:sz="4" w:space="0" w:color="000000"/>
              <w:bottom w:val="single" w:sz="4" w:space="0" w:color="000000"/>
              <w:right w:val="single" w:sz="4" w:space="0" w:color="000000"/>
            </w:tcBorders>
            <w:hideMark/>
          </w:tcPr>
          <w:p w14:paraId="2CDF8F91" w14:textId="77777777" w:rsidR="0012749B" w:rsidRDefault="0012749B" w:rsidP="00521E1B">
            <w:pPr>
              <w:pStyle w:val="TABLE-cell"/>
              <w:keepNext/>
              <w:jc w:val="center"/>
            </w:pPr>
            <w:r>
              <w:t>Security_Suite_Id</w:t>
            </w:r>
          </w:p>
        </w:tc>
      </w:tr>
      <w:tr w:rsidR="0012749B" w14:paraId="1F3A0CD9" w14:textId="77777777" w:rsidTr="00DD15DC">
        <w:trPr>
          <w:cantSplit/>
          <w:jc w:val="center"/>
        </w:trPr>
        <w:tc>
          <w:tcPr>
            <w:tcW w:w="9070" w:type="dxa"/>
            <w:gridSpan w:val="5"/>
            <w:tcBorders>
              <w:top w:val="single" w:sz="4" w:space="0" w:color="000000"/>
              <w:left w:val="single" w:sz="4" w:space="0" w:color="000000"/>
              <w:bottom w:val="single" w:sz="4" w:space="0" w:color="000000"/>
              <w:right w:val="single" w:sz="4" w:space="0" w:color="000000"/>
            </w:tcBorders>
            <w:hideMark/>
          </w:tcPr>
          <w:p w14:paraId="0D841583" w14:textId="77777777" w:rsidR="0012749B" w:rsidRDefault="0012749B" w:rsidP="00521E1B">
            <w:pPr>
              <w:pStyle w:val="TABLE-cell"/>
              <w:keepNext/>
            </w:pPr>
            <w:r>
              <w:t>The Key_Set bit is not relevant and shall be set to 0 when the service-specific dedicated ciphering, the general-ded-ciphering or the general-ciphering APDUs are used.</w:t>
            </w:r>
          </w:p>
        </w:tc>
      </w:tr>
    </w:tbl>
    <w:p w14:paraId="110B9489" w14:textId="77777777" w:rsidR="00DD15DC" w:rsidRDefault="00DD15DC">
      <w:pPr>
        <w:rPr>
          <w:bCs/>
        </w:rPr>
      </w:pPr>
    </w:p>
    <w:p w14:paraId="044E0BFD" w14:textId="77777777" w:rsidR="0012749B" w:rsidRPr="00DD15DC" w:rsidRDefault="0012749B" w:rsidP="00176E93">
      <w:pPr>
        <w:pStyle w:val="Heading5"/>
      </w:pPr>
      <w:bookmarkStart w:id="2882" w:name="_Toc392501318"/>
      <w:bookmarkStart w:id="2883" w:name="_Toc386027474"/>
      <w:bookmarkStart w:id="2884" w:name="_Ref384307178"/>
      <w:bookmarkStart w:id="2885" w:name="_Toc437856513"/>
      <w:r w:rsidRPr="00DD15DC">
        <w:t>Plaintext</w:t>
      </w:r>
      <w:r w:rsidRPr="00DD15DC">
        <w:fldChar w:fldCharType="begin"/>
      </w:r>
      <w:r w:rsidRPr="00DD15DC">
        <w:instrText xml:space="preserve"> XE "Plaintext" </w:instrText>
      </w:r>
      <w:r w:rsidRPr="00DD15DC">
        <w:fldChar w:fldCharType="end"/>
      </w:r>
      <w:r w:rsidRPr="00DD15DC">
        <w:t xml:space="preserve"> and Additional Authenticated Data</w:t>
      </w:r>
      <w:bookmarkEnd w:id="2882"/>
      <w:bookmarkEnd w:id="2883"/>
      <w:bookmarkEnd w:id="2884"/>
      <w:bookmarkEnd w:id="2885"/>
      <w:r w:rsidRPr="00DD15DC">
        <w:fldChar w:fldCharType="begin"/>
      </w:r>
      <w:r w:rsidRPr="00DD15DC">
        <w:instrText xml:space="preserve"> XE "Additional Authenticated Data" </w:instrText>
      </w:r>
      <w:r w:rsidRPr="00DD15DC">
        <w:fldChar w:fldCharType="end"/>
      </w:r>
    </w:p>
    <w:p w14:paraId="412E8F93" w14:textId="77777777" w:rsidR="0012749B" w:rsidRPr="00DD15DC" w:rsidRDefault="0012749B" w:rsidP="00B67C8A">
      <w:pPr>
        <w:pStyle w:val="PARAGRAPH"/>
      </w:pPr>
      <w:r w:rsidRPr="00DD15DC">
        <w:t>The plaintext</w:t>
      </w:r>
      <w:r w:rsidRPr="00DD15DC">
        <w:fldChar w:fldCharType="begin"/>
      </w:r>
      <w:r w:rsidRPr="00DD15DC">
        <w:instrText xml:space="preserve"> XE "Plaintext" </w:instrText>
      </w:r>
      <w:r w:rsidRPr="00DD15DC">
        <w:fldChar w:fldCharType="end"/>
      </w:r>
      <w:r w:rsidRPr="00DD15DC">
        <w:t xml:space="preserve"> denoted </w:t>
      </w:r>
      <w:r w:rsidRPr="00DD15DC">
        <w:rPr>
          <w:rFonts w:ascii="Times New Roman" w:hAnsi="Times New Roman"/>
          <w:i/>
          <w:iCs/>
        </w:rPr>
        <w:t>P</w:t>
      </w:r>
      <w:r w:rsidRPr="00DD15DC">
        <w:t xml:space="preserve"> and the Additional Authenticated Data</w:t>
      </w:r>
      <w:r w:rsidRPr="00DD15DC">
        <w:fldChar w:fldCharType="begin"/>
      </w:r>
      <w:r w:rsidRPr="00DD15DC">
        <w:instrText xml:space="preserve"> XE "Additional Authenticated Data" </w:instrText>
      </w:r>
      <w:r w:rsidRPr="00DD15DC">
        <w:fldChar w:fldCharType="end"/>
      </w:r>
      <w:r w:rsidRPr="00DD15DC">
        <w:t xml:space="preserve"> denoted </w:t>
      </w:r>
      <w:r w:rsidRPr="00DD15DC">
        <w:rPr>
          <w:rFonts w:ascii="Times New Roman" w:hAnsi="Times New Roman"/>
          <w:i/>
          <w:iCs/>
        </w:rPr>
        <w:t>A</w:t>
      </w:r>
      <w:r w:rsidRPr="00DD15DC">
        <w:t xml:space="preserve"> depend on the kind of protection. They are shown in </w:t>
      </w:r>
      <w:r w:rsidRPr="00DD15DC">
        <w:fldChar w:fldCharType="begin" w:fldLock="1"/>
      </w:r>
      <w:r w:rsidRPr="00DD15DC">
        <w:instrText xml:space="preserve"> REF _Ref386913801 \h  \* MERGEFORMAT </w:instrText>
      </w:r>
      <w:r w:rsidRPr="00DD15DC">
        <w:fldChar w:fldCharType="separate"/>
      </w:r>
      <w:r w:rsidR="00811F07" w:rsidRPr="00DD15DC">
        <w:t xml:space="preserve">Table </w:t>
      </w:r>
      <w:r w:rsidR="00811F07" w:rsidRPr="00DD15DC">
        <w:rPr>
          <w:noProof/>
        </w:rPr>
        <w:t>28</w:t>
      </w:r>
      <w:r w:rsidRPr="00DD15DC">
        <w:fldChar w:fldCharType="end"/>
      </w:r>
      <w:r w:rsidRPr="00DD15DC">
        <w:t xml:space="preserve">, where </w:t>
      </w:r>
      <w:r w:rsidRPr="00DD15DC">
        <w:rPr>
          <w:rFonts w:ascii="Times New Roman" w:hAnsi="Times New Roman"/>
          <w:i/>
          <w:iCs/>
        </w:rPr>
        <w:t>SC</w:t>
      </w:r>
      <w:r w:rsidRPr="00DD15DC">
        <w:t xml:space="preserve"> is the security control byte</w:t>
      </w:r>
      <w:r w:rsidRPr="00DD15DC">
        <w:fldChar w:fldCharType="begin"/>
      </w:r>
      <w:r w:rsidRPr="00DD15DC">
        <w:instrText xml:space="preserve"> XE "Security control byte" </w:instrText>
      </w:r>
      <w:r w:rsidRPr="00DD15DC">
        <w:fldChar w:fldCharType="end"/>
      </w:r>
      <w:r w:rsidRPr="00DD15DC">
        <w:t xml:space="preserve">, </w:t>
      </w:r>
      <w:r w:rsidRPr="00DD15DC">
        <w:rPr>
          <w:rFonts w:ascii="Times New Roman" w:hAnsi="Times New Roman"/>
          <w:i/>
          <w:iCs/>
        </w:rPr>
        <w:t>AK</w:t>
      </w:r>
      <w:r w:rsidRPr="00DD15DC">
        <w:t xml:space="preserve"> is the authentication key</w:t>
      </w:r>
      <w:r w:rsidRPr="00DD15DC">
        <w:fldChar w:fldCharType="begin"/>
      </w:r>
      <w:r w:rsidRPr="00DD15DC">
        <w:instrText xml:space="preserve"> XE "Authentication key" </w:instrText>
      </w:r>
      <w:r w:rsidRPr="00DD15DC">
        <w:fldChar w:fldCharType="end"/>
      </w:r>
      <w:r w:rsidRPr="00DD15DC">
        <w:t xml:space="preserve"> and </w:t>
      </w:r>
      <w:r w:rsidRPr="00DD15DC">
        <w:rPr>
          <w:rFonts w:ascii="Times New Roman" w:hAnsi="Times New Roman"/>
          <w:i/>
          <w:iCs/>
        </w:rPr>
        <w:t>I</w:t>
      </w:r>
      <w:r w:rsidRPr="00DD15DC">
        <w:t xml:space="preserve"> is the information, i.e. the xDLMS APDU or the COSEM data to be protected.</w:t>
      </w:r>
    </w:p>
    <w:p w14:paraId="3246C9C1" w14:textId="49B06A42" w:rsidR="0012749B" w:rsidRDefault="0012749B" w:rsidP="0012749B">
      <w:pPr>
        <w:pStyle w:val="TABLE-title"/>
      </w:pPr>
      <w:bookmarkStart w:id="2886" w:name="_Ref386913801"/>
      <w:bookmarkStart w:id="2887" w:name="_Toc392501897"/>
      <w:bookmarkStart w:id="2888" w:name="_Toc386035087"/>
      <w:bookmarkStart w:id="2889" w:name="_Toc249289809"/>
      <w:bookmarkStart w:id="2890" w:name="_Toc437856759"/>
      <w:bookmarkStart w:id="2891" w:name="_Toc97127470"/>
      <w:r w:rsidRPr="00DD15DC">
        <w:t xml:space="preserve">Table </w:t>
      </w:r>
      <w:fldSimple w:instr=" SEQ Table \* ARABIC ">
        <w:r w:rsidR="00DC4BE9">
          <w:rPr>
            <w:noProof/>
          </w:rPr>
          <w:t>28</w:t>
        </w:r>
      </w:fldSimple>
      <w:bookmarkEnd w:id="2886"/>
      <w:r w:rsidRPr="00DD15DC">
        <w:t xml:space="preserve"> – Plaintext and Additional Authenticated Data</w:t>
      </w:r>
      <w:bookmarkEnd w:id="2887"/>
      <w:bookmarkEnd w:id="2888"/>
      <w:bookmarkEnd w:id="2889"/>
      <w:bookmarkEnd w:id="2890"/>
      <w:bookmarkEnd w:id="2891"/>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7"/>
        <w:gridCol w:w="858"/>
        <w:gridCol w:w="2148"/>
        <w:gridCol w:w="771"/>
        <w:gridCol w:w="2265"/>
        <w:gridCol w:w="2171"/>
      </w:tblGrid>
      <w:tr w:rsidR="0012749B" w14:paraId="55036380" w14:textId="77777777" w:rsidTr="00077BDE">
        <w:trPr>
          <w:cantSplit/>
          <w:tblHeader/>
          <w:jc w:val="center"/>
        </w:trPr>
        <w:tc>
          <w:tcPr>
            <w:tcW w:w="1745" w:type="dxa"/>
            <w:gridSpan w:val="2"/>
            <w:tcBorders>
              <w:top w:val="single" w:sz="4" w:space="0" w:color="auto"/>
              <w:left w:val="single" w:sz="4" w:space="0" w:color="auto"/>
              <w:bottom w:val="single" w:sz="4" w:space="0" w:color="auto"/>
              <w:right w:val="single" w:sz="4" w:space="0" w:color="auto"/>
            </w:tcBorders>
            <w:hideMark/>
          </w:tcPr>
          <w:p w14:paraId="60B6B24D" w14:textId="77777777" w:rsidR="0012749B" w:rsidRDefault="0012749B" w:rsidP="00521E1B">
            <w:pPr>
              <w:pStyle w:val="TABLE-col-heading"/>
            </w:pPr>
            <w:r>
              <w:t xml:space="preserve">Security control, </w:t>
            </w:r>
            <w:r>
              <w:rPr>
                <w:rFonts w:ascii="Times New Roman" w:hAnsi="Times New Roman"/>
                <w:i/>
                <w:iCs/>
              </w:rPr>
              <w:t>SC</w:t>
            </w:r>
          </w:p>
        </w:tc>
        <w:tc>
          <w:tcPr>
            <w:tcW w:w="2195" w:type="dxa"/>
            <w:tcBorders>
              <w:top w:val="single" w:sz="4" w:space="0" w:color="auto"/>
              <w:left w:val="single" w:sz="4" w:space="0" w:color="auto"/>
              <w:bottom w:val="single" w:sz="4" w:space="0" w:color="auto"/>
              <w:right w:val="single" w:sz="4" w:space="0" w:color="auto"/>
            </w:tcBorders>
            <w:vAlign w:val="center"/>
            <w:hideMark/>
          </w:tcPr>
          <w:p w14:paraId="5BE30EDC" w14:textId="77777777" w:rsidR="0012749B" w:rsidRDefault="0012749B" w:rsidP="00521E1B">
            <w:pPr>
              <w:pStyle w:val="TABLE-col-heading"/>
            </w:pPr>
            <w:r>
              <w:t>Protection</w:t>
            </w:r>
          </w:p>
        </w:tc>
        <w:tc>
          <w:tcPr>
            <w:tcW w:w="785" w:type="dxa"/>
            <w:tcBorders>
              <w:top w:val="single" w:sz="4" w:space="0" w:color="auto"/>
              <w:left w:val="single" w:sz="4" w:space="0" w:color="auto"/>
              <w:bottom w:val="single" w:sz="4" w:space="0" w:color="auto"/>
              <w:right w:val="single" w:sz="4" w:space="0" w:color="auto"/>
            </w:tcBorders>
            <w:vAlign w:val="center"/>
            <w:hideMark/>
          </w:tcPr>
          <w:p w14:paraId="30BDF46D" w14:textId="77777777" w:rsidR="0012749B" w:rsidRDefault="0012749B" w:rsidP="00521E1B">
            <w:pPr>
              <w:pStyle w:val="TABLE-col-heading"/>
              <w:rPr>
                <w:rFonts w:ascii="Times New Roman" w:hAnsi="Times New Roman"/>
                <w:i/>
                <w:iCs/>
              </w:rPr>
            </w:pPr>
            <w:r>
              <w:rPr>
                <w:rFonts w:ascii="Times New Roman" w:hAnsi="Times New Roman"/>
                <w:i/>
                <w:iCs/>
              </w:rPr>
              <w:t>P</w:t>
            </w:r>
          </w:p>
        </w:tc>
        <w:tc>
          <w:tcPr>
            <w:tcW w:w="4561" w:type="dxa"/>
            <w:gridSpan w:val="2"/>
            <w:tcBorders>
              <w:top w:val="single" w:sz="4" w:space="0" w:color="auto"/>
              <w:left w:val="single" w:sz="4" w:space="0" w:color="auto"/>
              <w:bottom w:val="single" w:sz="4" w:space="0" w:color="auto"/>
              <w:right w:val="single" w:sz="4" w:space="0" w:color="auto"/>
            </w:tcBorders>
            <w:vAlign w:val="center"/>
            <w:hideMark/>
          </w:tcPr>
          <w:p w14:paraId="0256BFA9" w14:textId="77777777" w:rsidR="0012749B" w:rsidRDefault="0012749B" w:rsidP="00521E1B">
            <w:pPr>
              <w:pStyle w:val="TABLE-col-heading"/>
              <w:rPr>
                <w:rFonts w:ascii="Times New Roman" w:hAnsi="Times New Roman"/>
                <w:i/>
                <w:iCs/>
              </w:rPr>
            </w:pPr>
            <w:r>
              <w:rPr>
                <w:rFonts w:ascii="Times New Roman" w:hAnsi="Times New Roman"/>
                <w:i/>
                <w:iCs/>
              </w:rPr>
              <w:t>A, Additional Authenticated Data</w:t>
            </w:r>
          </w:p>
        </w:tc>
      </w:tr>
      <w:tr w:rsidR="0012749B" w14:paraId="5B9505C9" w14:textId="77777777" w:rsidTr="00077BDE">
        <w:trPr>
          <w:cantSplit/>
          <w:jc w:val="center"/>
        </w:trPr>
        <w:tc>
          <w:tcPr>
            <w:tcW w:w="872" w:type="dxa"/>
            <w:tcBorders>
              <w:top w:val="single" w:sz="4" w:space="0" w:color="auto"/>
              <w:left w:val="single" w:sz="4" w:space="0" w:color="auto"/>
              <w:bottom w:val="single" w:sz="4" w:space="0" w:color="auto"/>
              <w:right w:val="single" w:sz="4" w:space="0" w:color="auto"/>
            </w:tcBorders>
            <w:hideMark/>
          </w:tcPr>
          <w:p w14:paraId="7E0D0CAD" w14:textId="77777777" w:rsidR="0012749B" w:rsidRDefault="0012749B" w:rsidP="00521E1B">
            <w:pPr>
              <w:pStyle w:val="TABLE-col-heading"/>
            </w:pPr>
            <w:r>
              <w:t>E field</w:t>
            </w:r>
          </w:p>
        </w:tc>
        <w:tc>
          <w:tcPr>
            <w:tcW w:w="873" w:type="dxa"/>
            <w:tcBorders>
              <w:top w:val="single" w:sz="4" w:space="0" w:color="auto"/>
              <w:left w:val="single" w:sz="4" w:space="0" w:color="auto"/>
              <w:bottom w:val="single" w:sz="4" w:space="0" w:color="auto"/>
              <w:right w:val="single" w:sz="4" w:space="0" w:color="auto"/>
            </w:tcBorders>
            <w:hideMark/>
          </w:tcPr>
          <w:p w14:paraId="55AC3E42" w14:textId="77777777" w:rsidR="0012749B" w:rsidRDefault="0012749B" w:rsidP="00521E1B">
            <w:pPr>
              <w:pStyle w:val="TABLE-col-heading"/>
            </w:pPr>
            <w:r>
              <w:t>A field</w:t>
            </w:r>
          </w:p>
        </w:tc>
        <w:tc>
          <w:tcPr>
            <w:tcW w:w="2195" w:type="dxa"/>
            <w:tcBorders>
              <w:top w:val="single" w:sz="4" w:space="0" w:color="auto"/>
              <w:left w:val="single" w:sz="4" w:space="0" w:color="auto"/>
              <w:bottom w:val="single" w:sz="4" w:space="0" w:color="auto"/>
              <w:right w:val="single" w:sz="4" w:space="0" w:color="auto"/>
            </w:tcBorders>
          </w:tcPr>
          <w:p w14:paraId="4BDD5C18" w14:textId="77777777" w:rsidR="0012749B" w:rsidRDefault="0012749B" w:rsidP="00521E1B">
            <w:pPr>
              <w:pStyle w:val="TABLE-col-heading"/>
            </w:pPr>
          </w:p>
        </w:tc>
        <w:tc>
          <w:tcPr>
            <w:tcW w:w="785" w:type="dxa"/>
            <w:tcBorders>
              <w:top w:val="single" w:sz="4" w:space="0" w:color="auto"/>
              <w:left w:val="single" w:sz="4" w:space="0" w:color="auto"/>
              <w:bottom w:val="single" w:sz="4" w:space="0" w:color="auto"/>
              <w:right w:val="single" w:sz="4" w:space="0" w:color="auto"/>
            </w:tcBorders>
          </w:tcPr>
          <w:p w14:paraId="0622D0B3" w14:textId="77777777" w:rsidR="0012749B" w:rsidRDefault="0012749B" w:rsidP="00521E1B">
            <w:pPr>
              <w:pStyle w:val="TABLE-col-heading"/>
            </w:pPr>
          </w:p>
        </w:tc>
        <w:tc>
          <w:tcPr>
            <w:tcW w:w="2334" w:type="dxa"/>
            <w:tcBorders>
              <w:top w:val="single" w:sz="4" w:space="0" w:color="auto"/>
              <w:left w:val="single" w:sz="4" w:space="0" w:color="auto"/>
              <w:bottom w:val="single" w:sz="4" w:space="0" w:color="auto"/>
              <w:right w:val="single" w:sz="4" w:space="0" w:color="auto"/>
            </w:tcBorders>
            <w:vAlign w:val="center"/>
            <w:hideMark/>
          </w:tcPr>
          <w:p w14:paraId="00AD1D8D" w14:textId="77777777" w:rsidR="0012749B" w:rsidRDefault="0012749B" w:rsidP="00521E1B">
            <w:pPr>
              <w:pStyle w:val="TABLE-col-heading"/>
            </w:pPr>
            <w:r>
              <w:t xml:space="preserve">Service-specific </w:t>
            </w:r>
            <w:r>
              <w:br/>
              <w:t>glo-ciphering</w:t>
            </w:r>
          </w:p>
          <w:p w14:paraId="0C535862" w14:textId="77777777" w:rsidR="0012749B" w:rsidRDefault="0012749B" w:rsidP="00521E1B">
            <w:pPr>
              <w:pStyle w:val="TABLE-col-heading"/>
            </w:pPr>
            <w:r>
              <w:t xml:space="preserve">Service-specific </w:t>
            </w:r>
            <w:r>
              <w:br/>
              <w:t>ded-ciphering</w:t>
            </w:r>
          </w:p>
          <w:p w14:paraId="747256E1" w14:textId="77777777" w:rsidR="0012749B" w:rsidRDefault="0012749B" w:rsidP="00521E1B">
            <w:pPr>
              <w:pStyle w:val="TABLE-col-heading"/>
            </w:pPr>
            <w:r>
              <w:t>general-glo-ciphering</w:t>
            </w:r>
          </w:p>
          <w:p w14:paraId="617BF2AE" w14:textId="77777777" w:rsidR="0012749B" w:rsidRDefault="0012749B" w:rsidP="00521E1B">
            <w:pPr>
              <w:pStyle w:val="TABLE-col-heading"/>
            </w:pPr>
            <w:r>
              <w:t>general-ded-ciphering</w:t>
            </w:r>
          </w:p>
        </w:tc>
        <w:tc>
          <w:tcPr>
            <w:tcW w:w="2227" w:type="dxa"/>
            <w:tcBorders>
              <w:top w:val="single" w:sz="4" w:space="0" w:color="auto"/>
              <w:left w:val="single" w:sz="4" w:space="0" w:color="auto"/>
              <w:bottom w:val="single" w:sz="4" w:space="0" w:color="auto"/>
              <w:right w:val="single" w:sz="4" w:space="0" w:color="auto"/>
            </w:tcBorders>
            <w:vAlign w:val="center"/>
            <w:hideMark/>
          </w:tcPr>
          <w:p w14:paraId="6B19E5E2" w14:textId="77777777" w:rsidR="0012749B" w:rsidRDefault="0012749B" w:rsidP="00521E1B">
            <w:pPr>
              <w:pStyle w:val="TABLE-col-heading"/>
            </w:pPr>
            <w:r>
              <w:t>general-ciphering</w:t>
            </w:r>
          </w:p>
        </w:tc>
      </w:tr>
      <w:tr w:rsidR="0012749B" w14:paraId="5261462E" w14:textId="77777777" w:rsidTr="00077BDE">
        <w:trPr>
          <w:cantSplit/>
          <w:jc w:val="center"/>
        </w:trPr>
        <w:tc>
          <w:tcPr>
            <w:tcW w:w="872" w:type="dxa"/>
            <w:tcBorders>
              <w:top w:val="single" w:sz="4" w:space="0" w:color="auto"/>
              <w:left w:val="single" w:sz="4" w:space="0" w:color="auto"/>
              <w:bottom w:val="single" w:sz="4" w:space="0" w:color="auto"/>
              <w:right w:val="single" w:sz="4" w:space="0" w:color="auto"/>
            </w:tcBorders>
            <w:hideMark/>
          </w:tcPr>
          <w:p w14:paraId="7F0BE56E" w14:textId="77777777" w:rsidR="0012749B" w:rsidRDefault="0012749B" w:rsidP="00521E1B">
            <w:pPr>
              <w:pStyle w:val="TABLE-cell"/>
              <w:keepNext/>
              <w:jc w:val="center"/>
            </w:pPr>
            <w:r>
              <w:t>0</w:t>
            </w:r>
          </w:p>
        </w:tc>
        <w:tc>
          <w:tcPr>
            <w:tcW w:w="873" w:type="dxa"/>
            <w:tcBorders>
              <w:top w:val="single" w:sz="4" w:space="0" w:color="auto"/>
              <w:left w:val="single" w:sz="4" w:space="0" w:color="auto"/>
              <w:bottom w:val="single" w:sz="4" w:space="0" w:color="auto"/>
              <w:right w:val="single" w:sz="4" w:space="0" w:color="auto"/>
            </w:tcBorders>
            <w:hideMark/>
          </w:tcPr>
          <w:p w14:paraId="066D9F01" w14:textId="77777777" w:rsidR="0012749B" w:rsidRDefault="0012749B" w:rsidP="00521E1B">
            <w:pPr>
              <w:pStyle w:val="TABLE-cell"/>
              <w:keepNext/>
              <w:jc w:val="center"/>
            </w:pPr>
            <w:r>
              <w:t>0</w:t>
            </w:r>
          </w:p>
        </w:tc>
        <w:tc>
          <w:tcPr>
            <w:tcW w:w="2195" w:type="dxa"/>
            <w:tcBorders>
              <w:top w:val="single" w:sz="4" w:space="0" w:color="auto"/>
              <w:left w:val="single" w:sz="4" w:space="0" w:color="auto"/>
              <w:bottom w:val="single" w:sz="4" w:space="0" w:color="auto"/>
              <w:right w:val="single" w:sz="4" w:space="0" w:color="auto"/>
            </w:tcBorders>
            <w:hideMark/>
          </w:tcPr>
          <w:p w14:paraId="3679AE86" w14:textId="77777777" w:rsidR="0012749B" w:rsidRDefault="0012749B" w:rsidP="00521E1B">
            <w:pPr>
              <w:pStyle w:val="TABLE-cell"/>
              <w:keepNext/>
              <w:jc w:val="center"/>
            </w:pPr>
            <w:r>
              <w:t>None</w:t>
            </w:r>
          </w:p>
        </w:tc>
        <w:tc>
          <w:tcPr>
            <w:tcW w:w="785" w:type="dxa"/>
            <w:tcBorders>
              <w:top w:val="single" w:sz="4" w:space="0" w:color="auto"/>
              <w:left w:val="single" w:sz="4" w:space="0" w:color="auto"/>
              <w:bottom w:val="single" w:sz="4" w:space="0" w:color="auto"/>
              <w:right w:val="single" w:sz="4" w:space="0" w:color="auto"/>
            </w:tcBorders>
            <w:hideMark/>
          </w:tcPr>
          <w:p w14:paraId="75291741" w14:textId="77777777" w:rsidR="0012749B" w:rsidRDefault="0012749B" w:rsidP="00521E1B">
            <w:pPr>
              <w:pStyle w:val="TABLE-cell"/>
              <w:keepNext/>
              <w:jc w:val="center"/>
            </w:pPr>
            <w:r>
              <w:t>–</w:t>
            </w:r>
          </w:p>
        </w:tc>
        <w:tc>
          <w:tcPr>
            <w:tcW w:w="2334" w:type="dxa"/>
            <w:tcBorders>
              <w:top w:val="single" w:sz="4" w:space="0" w:color="auto"/>
              <w:left w:val="single" w:sz="4" w:space="0" w:color="auto"/>
              <w:bottom w:val="single" w:sz="4" w:space="0" w:color="auto"/>
              <w:right w:val="single" w:sz="4" w:space="0" w:color="auto"/>
            </w:tcBorders>
            <w:hideMark/>
          </w:tcPr>
          <w:p w14:paraId="446E0AE1" w14:textId="77777777" w:rsidR="0012749B" w:rsidRDefault="0012749B" w:rsidP="00521E1B">
            <w:pPr>
              <w:pStyle w:val="TABLE-cell"/>
              <w:keepNext/>
              <w:jc w:val="center"/>
            </w:pPr>
            <w:r>
              <w:t>–</w:t>
            </w:r>
          </w:p>
        </w:tc>
        <w:tc>
          <w:tcPr>
            <w:tcW w:w="2227" w:type="dxa"/>
            <w:tcBorders>
              <w:top w:val="single" w:sz="4" w:space="0" w:color="auto"/>
              <w:left w:val="single" w:sz="4" w:space="0" w:color="auto"/>
              <w:bottom w:val="single" w:sz="4" w:space="0" w:color="auto"/>
              <w:right w:val="single" w:sz="4" w:space="0" w:color="auto"/>
            </w:tcBorders>
            <w:hideMark/>
          </w:tcPr>
          <w:p w14:paraId="4CA433BA" w14:textId="77777777" w:rsidR="0012749B" w:rsidRDefault="0012749B" w:rsidP="00521E1B">
            <w:pPr>
              <w:pStyle w:val="TABLE-cell"/>
              <w:keepNext/>
              <w:jc w:val="center"/>
            </w:pPr>
            <w:r>
              <w:t>–</w:t>
            </w:r>
          </w:p>
        </w:tc>
      </w:tr>
      <w:tr w:rsidR="0012749B" w14:paraId="52EA0F23" w14:textId="77777777" w:rsidTr="00077BDE">
        <w:trPr>
          <w:cantSplit/>
          <w:jc w:val="center"/>
        </w:trPr>
        <w:tc>
          <w:tcPr>
            <w:tcW w:w="872" w:type="dxa"/>
            <w:tcBorders>
              <w:top w:val="single" w:sz="4" w:space="0" w:color="auto"/>
              <w:left w:val="single" w:sz="4" w:space="0" w:color="auto"/>
              <w:bottom w:val="single" w:sz="4" w:space="0" w:color="auto"/>
              <w:right w:val="single" w:sz="4" w:space="0" w:color="auto"/>
            </w:tcBorders>
            <w:hideMark/>
          </w:tcPr>
          <w:p w14:paraId="78CE23DB" w14:textId="77777777" w:rsidR="0012749B" w:rsidRDefault="0012749B" w:rsidP="00521E1B">
            <w:pPr>
              <w:pStyle w:val="TABLE-cell"/>
              <w:keepNext/>
              <w:jc w:val="center"/>
            </w:pPr>
            <w:r>
              <w:t>0</w:t>
            </w:r>
          </w:p>
        </w:tc>
        <w:tc>
          <w:tcPr>
            <w:tcW w:w="873" w:type="dxa"/>
            <w:tcBorders>
              <w:top w:val="single" w:sz="4" w:space="0" w:color="auto"/>
              <w:left w:val="single" w:sz="4" w:space="0" w:color="auto"/>
              <w:bottom w:val="single" w:sz="4" w:space="0" w:color="auto"/>
              <w:right w:val="single" w:sz="4" w:space="0" w:color="auto"/>
            </w:tcBorders>
            <w:hideMark/>
          </w:tcPr>
          <w:p w14:paraId="17427DE6" w14:textId="77777777" w:rsidR="0012749B" w:rsidRDefault="0012749B" w:rsidP="00521E1B">
            <w:pPr>
              <w:pStyle w:val="TABLE-cell"/>
              <w:keepNext/>
              <w:jc w:val="center"/>
            </w:pPr>
            <w:r>
              <w:t>1</w:t>
            </w:r>
          </w:p>
        </w:tc>
        <w:tc>
          <w:tcPr>
            <w:tcW w:w="2195" w:type="dxa"/>
            <w:tcBorders>
              <w:top w:val="single" w:sz="4" w:space="0" w:color="auto"/>
              <w:left w:val="single" w:sz="4" w:space="0" w:color="auto"/>
              <w:bottom w:val="single" w:sz="4" w:space="0" w:color="auto"/>
              <w:right w:val="single" w:sz="4" w:space="0" w:color="auto"/>
            </w:tcBorders>
            <w:hideMark/>
          </w:tcPr>
          <w:p w14:paraId="6CE4A569" w14:textId="77777777" w:rsidR="0012749B" w:rsidRDefault="0012749B" w:rsidP="00521E1B">
            <w:pPr>
              <w:pStyle w:val="TABLE-cell"/>
              <w:keepNext/>
              <w:jc w:val="center"/>
            </w:pPr>
            <w:r>
              <w:t>Authenticated only</w:t>
            </w:r>
          </w:p>
        </w:tc>
        <w:tc>
          <w:tcPr>
            <w:tcW w:w="785" w:type="dxa"/>
            <w:tcBorders>
              <w:top w:val="single" w:sz="4" w:space="0" w:color="auto"/>
              <w:left w:val="single" w:sz="4" w:space="0" w:color="auto"/>
              <w:bottom w:val="single" w:sz="4" w:space="0" w:color="auto"/>
              <w:right w:val="single" w:sz="4" w:space="0" w:color="auto"/>
            </w:tcBorders>
            <w:hideMark/>
          </w:tcPr>
          <w:p w14:paraId="1AAAAA94" w14:textId="77777777" w:rsidR="0012749B" w:rsidRDefault="0012749B" w:rsidP="00521E1B">
            <w:pPr>
              <w:pStyle w:val="TABLE-cell"/>
              <w:keepNext/>
              <w:jc w:val="center"/>
            </w:pPr>
            <w:r>
              <w:t>–</w:t>
            </w:r>
          </w:p>
        </w:tc>
        <w:tc>
          <w:tcPr>
            <w:tcW w:w="2334" w:type="dxa"/>
            <w:tcBorders>
              <w:top w:val="single" w:sz="4" w:space="0" w:color="auto"/>
              <w:left w:val="single" w:sz="4" w:space="0" w:color="auto"/>
              <w:bottom w:val="single" w:sz="4" w:space="0" w:color="auto"/>
              <w:right w:val="single" w:sz="4" w:space="0" w:color="auto"/>
            </w:tcBorders>
            <w:hideMark/>
          </w:tcPr>
          <w:p w14:paraId="205EA5F1" w14:textId="77777777" w:rsidR="0012749B" w:rsidRDefault="0012749B" w:rsidP="00521E1B">
            <w:pPr>
              <w:pStyle w:val="TABLE-cell"/>
              <w:keepNext/>
              <w:jc w:val="center"/>
            </w:pPr>
            <w:r>
              <w:rPr>
                <w:rFonts w:ascii="Times New Roman" w:hAnsi="Times New Roman"/>
                <w:i/>
                <w:iCs/>
                <w:sz w:val="20"/>
              </w:rPr>
              <w:t>SC</w:t>
            </w:r>
            <w:r>
              <w:t xml:space="preserve"> II </w:t>
            </w:r>
            <w:r>
              <w:rPr>
                <w:rFonts w:ascii="Times New Roman" w:hAnsi="Times New Roman"/>
                <w:i/>
                <w:iCs/>
                <w:sz w:val="20"/>
              </w:rPr>
              <w:t>AK</w:t>
            </w:r>
            <w:r>
              <w:t xml:space="preserve"> II </w:t>
            </w:r>
            <w:r>
              <w:rPr>
                <w:rFonts w:ascii="Times New Roman" w:hAnsi="Times New Roman"/>
                <w:i/>
                <w:iCs/>
                <w:sz w:val="20"/>
              </w:rPr>
              <w:t>(C) I</w:t>
            </w:r>
          </w:p>
        </w:tc>
        <w:tc>
          <w:tcPr>
            <w:tcW w:w="2227" w:type="dxa"/>
            <w:tcBorders>
              <w:top w:val="single" w:sz="4" w:space="0" w:color="auto"/>
              <w:left w:val="single" w:sz="4" w:space="0" w:color="auto"/>
              <w:bottom w:val="single" w:sz="4" w:space="0" w:color="auto"/>
              <w:right w:val="single" w:sz="4" w:space="0" w:color="auto"/>
            </w:tcBorders>
            <w:hideMark/>
          </w:tcPr>
          <w:p w14:paraId="6A10CE8A" w14:textId="77777777" w:rsidR="0012749B" w:rsidRDefault="0012749B" w:rsidP="00521E1B">
            <w:pPr>
              <w:pStyle w:val="TABLE-cell"/>
              <w:keepNext/>
              <w:jc w:val="center"/>
              <w:rPr>
                <w:szCs w:val="16"/>
              </w:rPr>
            </w:pPr>
            <w:r>
              <w:rPr>
                <w:rFonts w:ascii="Times New Roman" w:hAnsi="Times New Roman"/>
                <w:i/>
                <w:iCs/>
                <w:szCs w:val="16"/>
              </w:rPr>
              <w:t>SC</w:t>
            </w:r>
            <w:r>
              <w:rPr>
                <w:szCs w:val="16"/>
              </w:rPr>
              <w:t xml:space="preserve"> II </w:t>
            </w:r>
            <w:r>
              <w:rPr>
                <w:rFonts w:ascii="Times New Roman" w:hAnsi="Times New Roman"/>
                <w:i/>
                <w:iCs/>
                <w:szCs w:val="16"/>
              </w:rPr>
              <w:t>AK</w:t>
            </w:r>
            <w:r>
              <w:rPr>
                <w:szCs w:val="16"/>
              </w:rPr>
              <w:t xml:space="preserve"> II </w:t>
            </w:r>
          </w:p>
          <w:p w14:paraId="21D0629F" w14:textId="77777777" w:rsidR="0012749B" w:rsidRDefault="0012749B" w:rsidP="00521E1B">
            <w:pPr>
              <w:pStyle w:val="TABLE-cell"/>
              <w:keepNext/>
              <w:jc w:val="center"/>
              <w:rPr>
                <w:iCs/>
                <w:szCs w:val="16"/>
              </w:rPr>
            </w:pPr>
            <w:r>
              <w:rPr>
                <w:iCs/>
                <w:szCs w:val="16"/>
              </w:rPr>
              <w:t xml:space="preserve">transaction-id II </w:t>
            </w:r>
            <w:r w:rsidRPr="002F7A07">
              <w:rPr>
                <w:rStyle w:val="SUPerscript-small"/>
              </w:rPr>
              <w:t>1</w:t>
            </w:r>
          </w:p>
          <w:p w14:paraId="5264231C" w14:textId="77777777" w:rsidR="0012749B" w:rsidRDefault="0012749B" w:rsidP="00521E1B">
            <w:pPr>
              <w:pStyle w:val="TABLE-cell"/>
              <w:keepNext/>
              <w:jc w:val="center"/>
              <w:rPr>
                <w:iCs/>
                <w:szCs w:val="16"/>
              </w:rPr>
            </w:pPr>
            <w:r>
              <w:rPr>
                <w:iCs/>
                <w:szCs w:val="16"/>
              </w:rPr>
              <w:t xml:space="preserve">originator-system-title II </w:t>
            </w:r>
            <w:r w:rsidRPr="002F7A07">
              <w:rPr>
                <w:rStyle w:val="SUPerscript-small"/>
              </w:rPr>
              <w:t>1</w:t>
            </w:r>
          </w:p>
          <w:p w14:paraId="66A3CF99" w14:textId="77777777" w:rsidR="0012749B" w:rsidRDefault="0012749B" w:rsidP="00521E1B">
            <w:pPr>
              <w:pStyle w:val="TABLE-cell"/>
              <w:keepNext/>
              <w:jc w:val="center"/>
              <w:rPr>
                <w:iCs/>
                <w:szCs w:val="16"/>
              </w:rPr>
            </w:pPr>
            <w:r>
              <w:rPr>
                <w:iCs/>
                <w:szCs w:val="16"/>
              </w:rPr>
              <w:t xml:space="preserve">recipient-system-title II </w:t>
            </w:r>
            <w:r w:rsidRPr="002F7A07">
              <w:rPr>
                <w:rStyle w:val="SUPerscript-small"/>
              </w:rPr>
              <w:t>1</w:t>
            </w:r>
          </w:p>
          <w:p w14:paraId="35600609" w14:textId="77777777" w:rsidR="0012749B" w:rsidRDefault="0012749B" w:rsidP="00521E1B">
            <w:pPr>
              <w:pStyle w:val="TABLE-cell"/>
              <w:keepNext/>
              <w:jc w:val="center"/>
              <w:rPr>
                <w:iCs/>
                <w:szCs w:val="16"/>
              </w:rPr>
            </w:pPr>
            <w:r>
              <w:rPr>
                <w:iCs/>
                <w:szCs w:val="16"/>
              </w:rPr>
              <w:t xml:space="preserve">date-time II </w:t>
            </w:r>
            <w:r w:rsidRPr="002F7A07">
              <w:rPr>
                <w:rStyle w:val="SUPerscript-small"/>
              </w:rPr>
              <w:t>1</w:t>
            </w:r>
          </w:p>
          <w:p w14:paraId="3FD45EDC" w14:textId="77777777" w:rsidR="0012749B" w:rsidRDefault="0012749B" w:rsidP="00521E1B">
            <w:pPr>
              <w:pStyle w:val="TABLE-cell"/>
              <w:keepNext/>
              <w:jc w:val="center"/>
              <w:rPr>
                <w:iCs/>
                <w:szCs w:val="16"/>
              </w:rPr>
            </w:pPr>
            <w:r>
              <w:rPr>
                <w:iCs/>
                <w:szCs w:val="16"/>
              </w:rPr>
              <w:t xml:space="preserve">other-information II </w:t>
            </w:r>
            <w:r w:rsidRPr="002F7A07">
              <w:rPr>
                <w:rStyle w:val="SUPerscript-small"/>
              </w:rPr>
              <w:t>1</w:t>
            </w:r>
          </w:p>
          <w:p w14:paraId="514804B9" w14:textId="77777777" w:rsidR="0012749B" w:rsidRDefault="0012749B" w:rsidP="00521E1B">
            <w:pPr>
              <w:pStyle w:val="TABLE-cell"/>
              <w:keepNext/>
              <w:jc w:val="center"/>
              <w:rPr>
                <w:rFonts w:ascii="Times New Roman" w:hAnsi="Times New Roman"/>
                <w:i/>
                <w:iCs/>
                <w:szCs w:val="16"/>
              </w:rPr>
            </w:pPr>
            <w:r>
              <w:rPr>
                <w:rFonts w:ascii="Times New Roman" w:hAnsi="Times New Roman"/>
                <w:i/>
                <w:iCs/>
                <w:szCs w:val="16"/>
              </w:rPr>
              <w:t xml:space="preserve"> (C) I</w:t>
            </w:r>
          </w:p>
        </w:tc>
      </w:tr>
      <w:tr w:rsidR="0012749B" w14:paraId="028D4075" w14:textId="77777777" w:rsidTr="00077BDE">
        <w:trPr>
          <w:cantSplit/>
          <w:jc w:val="center"/>
        </w:trPr>
        <w:tc>
          <w:tcPr>
            <w:tcW w:w="872" w:type="dxa"/>
            <w:tcBorders>
              <w:top w:val="single" w:sz="4" w:space="0" w:color="auto"/>
              <w:left w:val="single" w:sz="4" w:space="0" w:color="auto"/>
              <w:bottom w:val="single" w:sz="4" w:space="0" w:color="auto"/>
              <w:right w:val="single" w:sz="4" w:space="0" w:color="auto"/>
            </w:tcBorders>
            <w:hideMark/>
          </w:tcPr>
          <w:p w14:paraId="78539B10" w14:textId="77777777" w:rsidR="0012749B" w:rsidRDefault="0012749B" w:rsidP="00521E1B">
            <w:pPr>
              <w:pStyle w:val="TABLE-cell"/>
              <w:keepNext/>
              <w:jc w:val="center"/>
            </w:pPr>
            <w:r>
              <w:t>1</w:t>
            </w:r>
          </w:p>
        </w:tc>
        <w:tc>
          <w:tcPr>
            <w:tcW w:w="873" w:type="dxa"/>
            <w:tcBorders>
              <w:top w:val="single" w:sz="4" w:space="0" w:color="auto"/>
              <w:left w:val="single" w:sz="4" w:space="0" w:color="auto"/>
              <w:bottom w:val="single" w:sz="4" w:space="0" w:color="auto"/>
              <w:right w:val="single" w:sz="4" w:space="0" w:color="auto"/>
            </w:tcBorders>
            <w:hideMark/>
          </w:tcPr>
          <w:p w14:paraId="3A709D7D" w14:textId="77777777" w:rsidR="0012749B" w:rsidRDefault="0012749B" w:rsidP="00521E1B">
            <w:pPr>
              <w:pStyle w:val="TABLE-cell"/>
              <w:keepNext/>
              <w:jc w:val="center"/>
            </w:pPr>
            <w:r>
              <w:t>0</w:t>
            </w:r>
          </w:p>
        </w:tc>
        <w:tc>
          <w:tcPr>
            <w:tcW w:w="2195" w:type="dxa"/>
            <w:tcBorders>
              <w:top w:val="single" w:sz="4" w:space="0" w:color="auto"/>
              <w:left w:val="single" w:sz="4" w:space="0" w:color="auto"/>
              <w:bottom w:val="single" w:sz="4" w:space="0" w:color="auto"/>
              <w:right w:val="single" w:sz="4" w:space="0" w:color="auto"/>
            </w:tcBorders>
            <w:hideMark/>
          </w:tcPr>
          <w:p w14:paraId="0D5694D0" w14:textId="77777777" w:rsidR="0012749B" w:rsidRDefault="0012749B" w:rsidP="00521E1B">
            <w:pPr>
              <w:pStyle w:val="TABLE-cell"/>
              <w:keepNext/>
              <w:jc w:val="center"/>
            </w:pPr>
            <w:r>
              <w:t>Encrypted only</w:t>
            </w:r>
          </w:p>
        </w:tc>
        <w:tc>
          <w:tcPr>
            <w:tcW w:w="785" w:type="dxa"/>
            <w:tcBorders>
              <w:top w:val="single" w:sz="4" w:space="0" w:color="auto"/>
              <w:left w:val="single" w:sz="4" w:space="0" w:color="auto"/>
              <w:bottom w:val="single" w:sz="4" w:space="0" w:color="auto"/>
              <w:right w:val="single" w:sz="4" w:space="0" w:color="auto"/>
            </w:tcBorders>
            <w:hideMark/>
          </w:tcPr>
          <w:p w14:paraId="4D979F37" w14:textId="77777777" w:rsidR="0012749B" w:rsidRDefault="0012749B" w:rsidP="00521E1B">
            <w:pPr>
              <w:pStyle w:val="TABLE-cell"/>
              <w:keepNext/>
              <w:jc w:val="center"/>
            </w:pPr>
            <w:r>
              <w:rPr>
                <w:rFonts w:ascii="Times New Roman" w:hAnsi="Times New Roman"/>
                <w:i/>
                <w:iCs/>
                <w:sz w:val="20"/>
              </w:rPr>
              <w:t>(C) I</w:t>
            </w:r>
          </w:p>
        </w:tc>
        <w:tc>
          <w:tcPr>
            <w:tcW w:w="2334" w:type="dxa"/>
            <w:tcBorders>
              <w:top w:val="single" w:sz="4" w:space="0" w:color="auto"/>
              <w:left w:val="single" w:sz="4" w:space="0" w:color="auto"/>
              <w:bottom w:val="single" w:sz="4" w:space="0" w:color="auto"/>
              <w:right w:val="single" w:sz="4" w:space="0" w:color="auto"/>
            </w:tcBorders>
            <w:hideMark/>
          </w:tcPr>
          <w:p w14:paraId="4CC3EEE6" w14:textId="77777777" w:rsidR="0012749B" w:rsidRDefault="0012749B" w:rsidP="00521E1B">
            <w:pPr>
              <w:pStyle w:val="TABLE-cell"/>
              <w:keepNext/>
              <w:jc w:val="center"/>
            </w:pPr>
            <w:r>
              <w:t>–</w:t>
            </w:r>
          </w:p>
        </w:tc>
        <w:tc>
          <w:tcPr>
            <w:tcW w:w="2227" w:type="dxa"/>
            <w:tcBorders>
              <w:top w:val="single" w:sz="4" w:space="0" w:color="auto"/>
              <w:left w:val="single" w:sz="4" w:space="0" w:color="auto"/>
              <w:bottom w:val="single" w:sz="4" w:space="0" w:color="auto"/>
              <w:right w:val="single" w:sz="4" w:space="0" w:color="auto"/>
            </w:tcBorders>
            <w:hideMark/>
          </w:tcPr>
          <w:p w14:paraId="13B0D94E" w14:textId="77777777" w:rsidR="0012749B" w:rsidRDefault="0012749B" w:rsidP="00521E1B">
            <w:pPr>
              <w:pStyle w:val="TABLE-cell"/>
              <w:keepNext/>
              <w:jc w:val="center"/>
              <w:rPr>
                <w:szCs w:val="16"/>
              </w:rPr>
            </w:pPr>
            <w:r>
              <w:rPr>
                <w:szCs w:val="16"/>
              </w:rPr>
              <w:t>–</w:t>
            </w:r>
          </w:p>
        </w:tc>
      </w:tr>
      <w:tr w:rsidR="0012749B" w14:paraId="479E725D" w14:textId="77777777" w:rsidTr="00077BDE">
        <w:trPr>
          <w:cantSplit/>
          <w:jc w:val="center"/>
        </w:trPr>
        <w:tc>
          <w:tcPr>
            <w:tcW w:w="872" w:type="dxa"/>
            <w:tcBorders>
              <w:top w:val="single" w:sz="4" w:space="0" w:color="auto"/>
              <w:left w:val="single" w:sz="4" w:space="0" w:color="auto"/>
              <w:bottom w:val="single" w:sz="4" w:space="0" w:color="auto"/>
              <w:right w:val="single" w:sz="4" w:space="0" w:color="auto"/>
            </w:tcBorders>
            <w:hideMark/>
          </w:tcPr>
          <w:p w14:paraId="7FEE880A" w14:textId="77777777" w:rsidR="0012749B" w:rsidRDefault="0012749B" w:rsidP="00521E1B">
            <w:pPr>
              <w:pStyle w:val="TABLE-cell"/>
              <w:keepNext/>
              <w:jc w:val="center"/>
            </w:pPr>
            <w:r>
              <w:t>1</w:t>
            </w:r>
          </w:p>
        </w:tc>
        <w:tc>
          <w:tcPr>
            <w:tcW w:w="873" w:type="dxa"/>
            <w:tcBorders>
              <w:top w:val="single" w:sz="4" w:space="0" w:color="auto"/>
              <w:left w:val="single" w:sz="4" w:space="0" w:color="auto"/>
              <w:bottom w:val="single" w:sz="4" w:space="0" w:color="auto"/>
              <w:right w:val="single" w:sz="4" w:space="0" w:color="auto"/>
            </w:tcBorders>
            <w:hideMark/>
          </w:tcPr>
          <w:p w14:paraId="7CE5E908" w14:textId="77777777" w:rsidR="0012749B" w:rsidRDefault="0012749B" w:rsidP="00521E1B">
            <w:pPr>
              <w:pStyle w:val="TABLE-cell"/>
              <w:keepNext/>
              <w:jc w:val="center"/>
            </w:pPr>
            <w:r>
              <w:t>1</w:t>
            </w:r>
          </w:p>
        </w:tc>
        <w:tc>
          <w:tcPr>
            <w:tcW w:w="2195" w:type="dxa"/>
            <w:tcBorders>
              <w:top w:val="single" w:sz="4" w:space="0" w:color="auto"/>
              <w:left w:val="single" w:sz="4" w:space="0" w:color="auto"/>
              <w:bottom w:val="single" w:sz="4" w:space="0" w:color="auto"/>
              <w:right w:val="single" w:sz="4" w:space="0" w:color="auto"/>
            </w:tcBorders>
            <w:hideMark/>
          </w:tcPr>
          <w:p w14:paraId="1B29E35A" w14:textId="77777777" w:rsidR="0012749B" w:rsidRDefault="0012749B" w:rsidP="00521E1B">
            <w:pPr>
              <w:pStyle w:val="TABLE-cell"/>
              <w:keepNext/>
              <w:jc w:val="center"/>
            </w:pPr>
            <w:r>
              <w:t>Encrypted and authenticated</w:t>
            </w:r>
          </w:p>
        </w:tc>
        <w:tc>
          <w:tcPr>
            <w:tcW w:w="785" w:type="dxa"/>
            <w:tcBorders>
              <w:top w:val="single" w:sz="4" w:space="0" w:color="auto"/>
              <w:left w:val="single" w:sz="4" w:space="0" w:color="auto"/>
              <w:bottom w:val="single" w:sz="4" w:space="0" w:color="auto"/>
              <w:right w:val="single" w:sz="4" w:space="0" w:color="auto"/>
            </w:tcBorders>
            <w:hideMark/>
          </w:tcPr>
          <w:p w14:paraId="3103A885" w14:textId="77777777" w:rsidR="0012749B" w:rsidRDefault="0012749B" w:rsidP="00521E1B">
            <w:pPr>
              <w:pStyle w:val="TABLE-cell"/>
              <w:keepNext/>
              <w:jc w:val="center"/>
            </w:pPr>
            <w:r>
              <w:rPr>
                <w:rFonts w:ascii="Times New Roman" w:hAnsi="Times New Roman"/>
                <w:i/>
                <w:iCs/>
                <w:sz w:val="20"/>
              </w:rPr>
              <w:t>(C) I</w:t>
            </w:r>
          </w:p>
        </w:tc>
        <w:tc>
          <w:tcPr>
            <w:tcW w:w="2334" w:type="dxa"/>
            <w:tcBorders>
              <w:top w:val="single" w:sz="4" w:space="0" w:color="auto"/>
              <w:left w:val="single" w:sz="4" w:space="0" w:color="auto"/>
              <w:bottom w:val="single" w:sz="4" w:space="0" w:color="auto"/>
              <w:right w:val="single" w:sz="4" w:space="0" w:color="auto"/>
            </w:tcBorders>
            <w:hideMark/>
          </w:tcPr>
          <w:p w14:paraId="7464D253" w14:textId="77777777" w:rsidR="0012749B" w:rsidRDefault="0012749B" w:rsidP="00521E1B">
            <w:pPr>
              <w:pStyle w:val="TABLE-cell"/>
              <w:keepNext/>
              <w:jc w:val="center"/>
            </w:pPr>
            <w:r>
              <w:rPr>
                <w:rFonts w:ascii="Times New Roman" w:hAnsi="Times New Roman"/>
                <w:i/>
                <w:iCs/>
                <w:sz w:val="20"/>
              </w:rPr>
              <w:t>SC</w:t>
            </w:r>
            <w:r>
              <w:t xml:space="preserve"> II </w:t>
            </w:r>
            <w:r>
              <w:rPr>
                <w:rFonts w:ascii="Times New Roman" w:hAnsi="Times New Roman"/>
                <w:i/>
                <w:iCs/>
                <w:sz w:val="20"/>
              </w:rPr>
              <w:t>AK</w:t>
            </w:r>
          </w:p>
        </w:tc>
        <w:tc>
          <w:tcPr>
            <w:tcW w:w="2227" w:type="dxa"/>
            <w:tcBorders>
              <w:top w:val="single" w:sz="4" w:space="0" w:color="auto"/>
              <w:left w:val="single" w:sz="4" w:space="0" w:color="auto"/>
              <w:bottom w:val="single" w:sz="4" w:space="0" w:color="auto"/>
              <w:right w:val="single" w:sz="4" w:space="0" w:color="auto"/>
            </w:tcBorders>
            <w:hideMark/>
          </w:tcPr>
          <w:p w14:paraId="5AE5BC74" w14:textId="77777777" w:rsidR="0012749B" w:rsidRDefault="0012749B" w:rsidP="00521E1B">
            <w:pPr>
              <w:pStyle w:val="TABLE-cell"/>
              <w:keepNext/>
              <w:jc w:val="center"/>
              <w:rPr>
                <w:rFonts w:ascii="Times New Roman" w:hAnsi="Times New Roman"/>
                <w:i/>
                <w:iCs/>
                <w:szCs w:val="16"/>
              </w:rPr>
            </w:pPr>
            <w:r>
              <w:rPr>
                <w:rFonts w:ascii="Times New Roman" w:hAnsi="Times New Roman"/>
                <w:i/>
                <w:iCs/>
                <w:szCs w:val="16"/>
              </w:rPr>
              <w:t>SC</w:t>
            </w:r>
            <w:r>
              <w:rPr>
                <w:szCs w:val="16"/>
              </w:rPr>
              <w:t xml:space="preserve"> II </w:t>
            </w:r>
            <w:r>
              <w:rPr>
                <w:rFonts w:ascii="Times New Roman" w:hAnsi="Times New Roman"/>
                <w:i/>
                <w:iCs/>
                <w:szCs w:val="16"/>
              </w:rPr>
              <w:t>AK</w:t>
            </w:r>
            <w:r>
              <w:rPr>
                <w:szCs w:val="16"/>
              </w:rPr>
              <w:t xml:space="preserve"> II </w:t>
            </w:r>
          </w:p>
          <w:p w14:paraId="3A7B832F" w14:textId="77777777" w:rsidR="0012749B" w:rsidRDefault="0012749B" w:rsidP="00521E1B">
            <w:pPr>
              <w:pStyle w:val="TABLE-cell"/>
              <w:keepNext/>
              <w:jc w:val="center"/>
              <w:rPr>
                <w:iCs/>
                <w:szCs w:val="16"/>
              </w:rPr>
            </w:pPr>
            <w:r>
              <w:rPr>
                <w:iCs/>
                <w:szCs w:val="16"/>
              </w:rPr>
              <w:t xml:space="preserve">transaction-id II </w:t>
            </w:r>
            <w:r w:rsidRPr="002F7A07">
              <w:rPr>
                <w:rStyle w:val="SUPerscript-small"/>
              </w:rPr>
              <w:t>1</w:t>
            </w:r>
          </w:p>
          <w:p w14:paraId="2F648222" w14:textId="77777777" w:rsidR="0012749B" w:rsidRDefault="0012749B" w:rsidP="00521E1B">
            <w:pPr>
              <w:pStyle w:val="TABLE-cell"/>
              <w:keepNext/>
              <w:jc w:val="center"/>
              <w:rPr>
                <w:iCs/>
                <w:szCs w:val="16"/>
              </w:rPr>
            </w:pPr>
            <w:r>
              <w:rPr>
                <w:iCs/>
                <w:szCs w:val="16"/>
              </w:rPr>
              <w:t xml:space="preserve">originator-system-title II </w:t>
            </w:r>
            <w:r w:rsidRPr="002F7A07">
              <w:rPr>
                <w:rStyle w:val="SUPerscript-small"/>
              </w:rPr>
              <w:t>1</w:t>
            </w:r>
          </w:p>
          <w:p w14:paraId="3DE126F2" w14:textId="77777777" w:rsidR="0012749B" w:rsidRDefault="0012749B" w:rsidP="00521E1B">
            <w:pPr>
              <w:pStyle w:val="TABLE-cell"/>
              <w:keepNext/>
              <w:jc w:val="center"/>
              <w:rPr>
                <w:iCs/>
                <w:szCs w:val="16"/>
              </w:rPr>
            </w:pPr>
            <w:r>
              <w:rPr>
                <w:iCs/>
                <w:szCs w:val="16"/>
              </w:rPr>
              <w:t xml:space="preserve">recipient-system-title II </w:t>
            </w:r>
            <w:r w:rsidRPr="002F7A07">
              <w:rPr>
                <w:rStyle w:val="SUPerscript-small"/>
              </w:rPr>
              <w:t>1</w:t>
            </w:r>
          </w:p>
          <w:p w14:paraId="019FEE88" w14:textId="77777777" w:rsidR="0012749B" w:rsidRDefault="0012749B" w:rsidP="00521E1B">
            <w:pPr>
              <w:pStyle w:val="TABLE-cell"/>
              <w:keepNext/>
              <w:jc w:val="center"/>
              <w:rPr>
                <w:iCs/>
                <w:szCs w:val="16"/>
              </w:rPr>
            </w:pPr>
            <w:r>
              <w:rPr>
                <w:iCs/>
                <w:szCs w:val="16"/>
              </w:rPr>
              <w:t xml:space="preserve">date-time II </w:t>
            </w:r>
            <w:r w:rsidRPr="002F7A07">
              <w:rPr>
                <w:rStyle w:val="SUPerscript-small"/>
              </w:rPr>
              <w:t>1</w:t>
            </w:r>
          </w:p>
          <w:p w14:paraId="6F8E77FF" w14:textId="77777777" w:rsidR="0012749B" w:rsidRDefault="0012749B" w:rsidP="00DD15DC">
            <w:pPr>
              <w:pStyle w:val="TABLE-cell"/>
              <w:keepNext/>
              <w:jc w:val="center"/>
              <w:rPr>
                <w:iCs/>
                <w:szCs w:val="16"/>
              </w:rPr>
            </w:pPr>
            <w:r>
              <w:rPr>
                <w:iCs/>
                <w:szCs w:val="16"/>
              </w:rPr>
              <w:t>other-information</w:t>
            </w:r>
            <w:r w:rsidR="00DD15DC">
              <w:rPr>
                <w:iCs/>
                <w:szCs w:val="16"/>
              </w:rPr>
              <w:t xml:space="preserve"> </w:t>
            </w:r>
            <w:r w:rsidRPr="002F7A07">
              <w:rPr>
                <w:rStyle w:val="SUPerscript-small"/>
              </w:rPr>
              <w:t>1</w:t>
            </w:r>
          </w:p>
        </w:tc>
      </w:tr>
      <w:tr w:rsidR="0012749B" w14:paraId="33583B01" w14:textId="77777777" w:rsidTr="00077BDE">
        <w:trPr>
          <w:cantSplit/>
          <w:jc w:val="center"/>
        </w:trPr>
        <w:tc>
          <w:tcPr>
            <w:tcW w:w="9286" w:type="dxa"/>
            <w:gridSpan w:val="6"/>
            <w:tcBorders>
              <w:top w:val="single" w:sz="4" w:space="0" w:color="auto"/>
              <w:left w:val="single" w:sz="4" w:space="0" w:color="auto"/>
              <w:bottom w:val="single" w:sz="4" w:space="0" w:color="auto"/>
              <w:right w:val="single" w:sz="4" w:space="0" w:color="auto"/>
            </w:tcBorders>
            <w:hideMark/>
          </w:tcPr>
          <w:p w14:paraId="2496416A" w14:textId="77777777" w:rsidR="0012749B" w:rsidRDefault="0012749B" w:rsidP="00695ACD">
            <w:pPr>
              <w:pStyle w:val="TABLE-cell"/>
              <w:keepNext/>
              <w:numPr>
                <w:ilvl w:val="0"/>
                <w:numId w:val="66"/>
              </w:numPr>
              <w:rPr>
                <w:iCs/>
                <w:szCs w:val="16"/>
              </w:rPr>
            </w:pPr>
            <w:r>
              <w:rPr>
                <w:iCs/>
                <w:szCs w:val="16"/>
              </w:rPr>
              <w:t>The fields transacti</w:t>
            </w:r>
            <w:r w:rsidR="00D23AB3">
              <w:rPr>
                <w:iCs/>
                <w:szCs w:val="16"/>
              </w:rPr>
              <w:t>on-id ….other-information are A-</w:t>
            </w:r>
            <w:r>
              <w:rPr>
                <w:iCs/>
                <w:szCs w:val="16"/>
              </w:rPr>
              <w:t>XDR encoded OCTET STRINGs. The length and the value of each field is included in the AAD.</w:t>
            </w:r>
          </w:p>
        </w:tc>
      </w:tr>
    </w:tbl>
    <w:p w14:paraId="5ADC5161" w14:textId="77777777" w:rsidR="0012749B" w:rsidRPr="00DD15DC" w:rsidRDefault="0012749B" w:rsidP="00176E93">
      <w:pPr>
        <w:pStyle w:val="Heading5"/>
      </w:pPr>
      <w:bookmarkStart w:id="2892" w:name="_Toc392501319"/>
      <w:bookmarkStart w:id="2893" w:name="_Toc386027475"/>
      <w:bookmarkStart w:id="2894" w:name="_Toc437856514"/>
      <w:bookmarkStart w:id="2895" w:name="_Toc378104362"/>
      <w:bookmarkStart w:id="2896" w:name="_Ref348274418"/>
      <w:bookmarkStart w:id="2897" w:name="_Ref348274408"/>
      <w:r w:rsidRPr="00DD15DC">
        <w:t>Encryption key and authentication key</w:t>
      </w:r>
      <w:bookmarkEnd w:id="2892"/>
      <w:bookmarkEnd w:id="2893"/>
      <w:bookmarkEnd w:id="2894"/>
    </w:p>
    <w:p w14:paraId="512AE309" w14:textId="52C986A5" w:rsidR="0012749B" w:rsidRPr="00DD15DC" w:rsidRDefault="0012749B" w:rsidP="00B67C8A">
      <w:pPr>
        <w:pStyle w:val="PARAGRAPH"/>
      </w:pPr>
      <w:r w:rsidRPr="00DD15DC">
        <w:t xml:space="preserve">These keys used by AES-GCM are specified in </w:t>
      </w:r>
      <w:r w:rsidRPr="00DD15DC">
        <w:fldChar w:fldCharType="begin" w:fldLock="1"/>
      </w:r>
      <w:r w:rsidRPr="00DD15DC">
        <w:instrText xml:space="preserve"> REF _Ref378450074 \r \h  \* MERGEFORMAT </w:instrText>
      </w:r>
      <w:r w:rsidRPr="00DD15DC">
        <w:fldChar w:fldCharType="separate"/>
      </w:r>
      <w:r w:rsidR="00811F07" w:rsidRPr="00DD15DC">
        <w:t>5.3.3.7.4</w:t>
      </w:r>
      <w:r w:rsidRPr="00DD15DC">
        <w:fldChar w:fldCharType="end"/>
      </w:r>
      <w:r w:rsidRPr="00DD15DC">
        <w:t xml:space="preserve"> and </w:t>
      </w:r>
      <w:r w:rsidRPr="00DD15DC">
        <w:fldChar w:fldCharType="begin" w:fldLock="1"/>
      </w:r>
      <w:r w:rsidRPr="00DD15DC">
        <w:instrText xml:space="preserve"> REF _Ref386913844 \r \h </w:instrText>
      </w:r>
      <w:r w:rsidR="00DD15DC">
        <w:instrText xml:space="preserve"> \* MERGEFORMAT </w:instrText>
      </w:r>
      <w:r w:rsidRPr="00DD15DC">
        <w:fldChar w:fldCharType="separate"/>
      </w:r>
      <w:r w:rsidR="00811F07" w:rsidRPr="00DD15DC">
        <w:t>5.3.3.7.5</w:t>
      </w:r>
      <w:r w:rsidRPr="00DD15DC">
        <w:fldChar w:fldCharType="end"/>
      </w:r>
      <w:r w:rsidRPr="00DD15DC">
        <w:t xml:space="preserve"> respectively. The various keys used in </w:t>
      </w:r>
      <w:del w:id="2898" w:author="John Cowburn" w:date="2021-04-16T13:58:00Z">
        <w:r w:rsidRPr="00DD15DC" w:rsidDel="00635BE8">
          <w:delText>DLMS</w:delText>
        </w:r>
      </w:del>
      <w:ins w:id="2899" w:author="John Cowburn" w:date="2021-04-16T13:58:00Z">
        <w:r w:rsidR="00635BE8">
          <w:t>DLMS®</w:t>
        </w:r>
      </w:ins>
      <w:r w:rsidRPr="00DD15DC">
        <w:t xml:space="preserve">/COSEM and their establishment are specified in </w:t>
      </w:r>
      <w:r w:rsidRPr="00DD15DC">
        <w:fldChar w:fldCharType="begin" w:fldLock="1"/>
      </w:r>
      <w:r w:rsidRPr="00DD15DC">
        <w:instrText xml:space="preserve"> REF _Ref373699938 \r \h  \* MERGEFORMAT </w:instrText>
      </w:r>
      <w:r w:rsidRPr="00DD15DC">
        <w:fldChar w:fldCharType="separate"/>
      </w:r>
      <w:r w:rsidR="00811F07" w:rsidRPr="00DD15DC">
        <w:t>5.5</w:t>
      </w:r>
      <w:r w:rsidRPr="00DD15DC">
        <w:fldChar w:fldCharType="end"/>
      </w:r>
      <w:r w:rsidRPr="00DD15DC">
        <w:t>.</w:t>
      </w:r>
    </w:p>
    <w:p w14:paraId="7554A037" w14:textId="77777777" w:rsidR="0012749B" w:rsidRPr="00DD15DC" w:rsidRDefault="0012749B" w:rsidP="00176E93">
      <w:pPr>
        <w:pStyle w:val="Heading5"/>
      </w:pPr>
      <w:bookmarkStart w:id="2900" w:name="_Toc392501320"/>
      <w:bookmarkStart w:id="2901" w:name="_Toc386027476"/>
      <w:bookmarkStart w:id="2902" w:name="_Ref378453216"/>
      <w:bookmarkStart w:id="2903" w:name="_Toc437856515"/>
      <w:r w:rsidRPr="00DD15DC">
        <w:t>Initialization vector</w:t>
      </w:r>
      <w:bookmarkEnd w:id="2900"/>
      <w:bookmarkEnd w:id="2901"/>
      <w:bookmarkEnd w:id="2902"/>
      <w:bookmarkEnd w:id="2903"/>
      <w:r w:rsidRPr="00DD15DC">
        <w:fldChar w:fldCharType="begin"/>
      </w:r>
      <w:r w:rsidRPr="00DD15DC">
        <w:instrText xml:space="preserve"> XE "Initialization vector" </w:instrText>
      </w:r>
      <w:r w:rsidRPr="00DD15DC">
        <w:fldChar w:fldCharType="end"/>
      </w:r>
    </w:p>
    <w:p w14:paraId="4A9356EA" w14:textId="77777777" w:rsidR="0012749B" w:rsidRPr="00DD15DC" w:rsidRDefault="0012749B" w:rsidP="00B67C8A">
      <w:pPr>
        <w:pStyle w:val="PARAGRAPH"/>
      </w:pPr>
      <w:r w:rsidRPr="00DD15DC">
        <w:t xml:space="preserve">See </w:t>
      </w:r>
      <w:r w:rsidRPr="00DD15DC">
        <w:fldChar w:fldCharType="begin" w:fldLock="1"/>
      </w:r>
      <w:r w:rsidRPr="00DD15DC">
        <w:instrText xml:space="preserve"> REF _Ref342049509 \r \h  \* MERGEFORMAT </w:instrText>
      </w:r>
      <w:r w:rsidRPr="00DD15DC">
        <w:fldChar w:fldCharType="separate"/>
      </w:r>
      <w:r w:rsidR="00811F07" w:rsidRPr="00DD15DC">
        <w:t>5.3.3.7.3</w:t>
      </w:r>
      <w:r w:rsidRPr="00DD15DC">
        <w:fldChar w:fldCharType="end"/>
      </w:r>
      <w:r w:rsidRPr="00DD15DC">
        <w:t>.</w:t>
      </w:r>
    </w:p>
    <w:p w14:paraId="117A2F72" w14:textId="77777777" w:rsidR="0012749B" w:rsidRPr="00DD15DC" w:rsidRDefault="0012749B" w:rsidP="00176E93">
      <w:pPr>
        <w:pStyle w:val="Heading5"/>
        <w:rPr>
          <w:lang w:eastAsia="en-GB"/>
        </w:rPr>
      </w:pPr>
      <w:bookmarkStart w:id="2904" w:name="_Toc392501321"/>
      <w:bookmarkStart w:id="2905" w:name="_Toc386027477"/>
      <w:bookmarkStart w:id="2906" w:name="_Toc437856516"/>
      <w:bookmarkStart w:id="2907" w:name="_Toc249289810"/>
      <w:bookmarkStart w:id="2908" w:name="_Toc334215705"/>
      <w:bookmarkEnd w:id="2895"/>
      <w:bookmarkEnd w:id="2896"/>
      <w:r w:rsidRPr="00DD15DC">
        <w:rPr>
          <w:lang w:eastAsia="en-GB"/>
        </w:rPr>
        <w:lastRenderedPageBreak/>
        <w:t>Service-specific ciphering</w:t>
      </w:r>
      <w:r w:rsidRPr="00DD15DC">
        <w:fldChar w:fldCharType="begin"/>
      </w:r>
      <w:r w:rsidRPr="00DD15DC">
        <w:instrText xml:space="preserve"> XE "</w:instrText>
      </w:r>
      <w:r w:rsidRPr="00DD15DC">
        <w:rPr>
          <w:lang w:eastAsia="en-GB"/>
        </w:rPr>
        <w:instrText>Service-specific ciphering</w:instrText>
      </w:r>
      <w:r w:rsidRPr="00DD15DC">
        <w:instrText xml:space="preserve">" </w:instrText>
      </w:r>
      <w:r w:rsidRPr="00DD15DC">
        <w:fldChar w:fldCharType="end"/>
      </w:r>
      <w:r w:rsidRPr="00DD15DC">
        <w:rPr>
          <w:lang w:eastAsia="en-GB"/>
        </w:rPr>
        <w:t xml:space="preserve"> xDLMS APDUs</w:t>
      </w:r>
      <w:bookmarkEnd w:id="2904"/>
      <w:bookmarkEnd w:id="2905"/>
      <w:bookmarkEnd w:id="2906"/>
    </w:p>
    <w:p w14:paraId="177AD320" w14:textId="77777777" w:rsidR="0012749B" w:rsidRDefault="0012749B" w:rsidP="00B67C8A">
      <w:pPr>
        <w:pStyle w:val="PARAGRAPH"/>
        <w:rPr>
          <w:lang w:eastAsia="en-GB"/>
        </w:rPr>
      </w:pPr>
      <w:r w:rsidRPr="00DD15DC">
        <w:rPr>
          <w:lang w:eastAsia="en-GB"/>
        </w:rPr>
        <w:t xml:space="preserve">For certain xDLMS APDUs – see </w:t>
      </w:r>
      <w:r w:rsidRPr="00DD15DC">
        <w:fldChar w:fldCharType="begin" w:fldLock="1"/>
      </w:r>
      <w:r w:rsidRPr="00DD15DC">
        <w:rPr>
          <w:lang w:eastAsia="en-GB"/>
        </w:rPr>
        <w:instrText xml:space="preserve"> REF _Ref389735826 \r \h </w:instrText>
      </w:r>
      <w:r w:rsidR="00DD15DC">
        <w:instrText xml:space="preserve"> \* MERGEFORMAT </w:instrText>
      </w:r>
      <w:r w:rsidRPr="00DD15DC">
        <w:fldChar w:fldCharType="separate"/>
      </w:r>
      <w:r w:rsidR="00811F07" w:rsidRPr="00DD15DC">
        <w:rPr>
          <w:lang w:eastAsia="en-GB"/>
        </w:rPr>
        <w:t>4.2.4.4.6</w:t>
      </w:r>
      <w:r w:rsidRPr="00DD15DC">
        <w:fldChar w:fldCharType="end"/>
      </w:r>
      <w:r w:rsidRPr="00DD15DC">
        <w:rPr>
          <w:lang w:eastAsia="en-GB"/>
        </w:rPr>
        <w:t xml:space="preserve"> and </w:t>
      </w:r>
      <w:r w:rsidRPr="00DD15DC">
        <w:fldChar w:fldCharType="begin" w:fldLock="1"/>
      </w:r>
      <w:r w:rsidRPr="00DD15DC">
        <w:rPr>
          <w:lang w:eastAsia="en-GB"/>
        </w:rPr>
        <w:instrText xml:space="preserve"> REF _Ref174512225 \r \h </w:instrText>
      </w:r>
      <w:r w:rsidR="00DD15DC">
        <w:instrText xml:space="preserve"> \* MERGEFORMAT </w:instrText>
      </w:r>
      <w:r w:rsidRPr="00DD15DC">
        <w:fldChar w:fldCharType="separate"/>
      </w:r>
      <w:r w:rsidR="00811F07" w:rsidRPr="00DD15DC">
        <w:rPr>
          <w:lang w:eastAsia="en-GB"/>
        </w:rPr>
        <w:t>7.3.13</w:t>
      </w:r>
      <w:r w:rsidRPr="00DD15DC">
        <w:fldChar w:fldCharType="end"/>
      </w:r>
      <w:r w:rsidRPr="00DD15DC">
        <w:rPr>
          <w:lang w:eastAsia="en-GB"/>
        </w:rPr>
        <w:t xml:space="preserve"> – a ciphered variant using the global key and one using the dedicated key is available. These ciphered APDUs can be used between a client and a server. The structure of the service-specific ciphering APDUs is shown in </w:t>
      </w:r>
      <w:r w:rsidRPr="00DD15DC">
        <w:fldChar w:fldCharType="begin" w:fldLock="1"/>
      </w:r>
      <w:r w:rsidRPr="00DD15DC">
        <w:rPr>
          <w:lang w:eastAsia="en-GB"/>
        </w:rPr>
        <w:instrText xml:space="preserve"> REF _Ref383597216 \h  \* MERGEFORMAT </w:instrText>
      </w:r>
      <w:r w:rsidRPr="00DD15DC">
        <w:fldChar w:fldCharType="separate"/>
      </w:r>
      <w:r w:rsidR="00811F07" w:rsidRPr="00DD15DC">
        <w:t>Figure 30</w:t>
      </w:r>
      <w:r w:rsidRPr="00DD15DC">
        <w:fldChar w:fldCharType="end"/>
      </w:r>
      <w:r w:rsidRPr="00DD15DC">
        <w:rPr>
          <w:lang w:eastAsia="en-GB"/>
        </w:rPr>
        <w:t xml:space="preserve">. See also </w:t>
      </w:r>
      <w:r w:rsidRPr="00DD15DC">
        <w:fldChar w:fldCharType="begin" w:fldLock="1"/>
      </w:r>
      <w:r w:rsidRPr="00DD15DC">
        <w:rPr>
          <w:lang w:eastAsia="en-GB"/>
        </w:rPr>
        <w:instrText xml:space="preserve"> REF _Ref386913801 \h  \* MERGEFORMAT </w:instrText>
      </w:r>
      <w:r w:rsidRPr="00DD15DC">
        <w:fldChar w:fldCharType="separate"/>
      </w:r>
      <w:r w:rsidR="00811F07" w:rsidRPr="00DD15DC">
        <w:t xml:space="preserve">Table </w:t>
      </w:r>
      <w:r w:rsidR="00811F07" w:rsidRPr="00DD15DC">
        <w:rPr>
          <w:noProof/>
        </w:rPr>
        <w:t>28</w:t>
      </w:r>
      <w:r w:rsidRPr="00DD15DC">
        <w:fldChar w:fldCharType="end"/>
      </w:r>
      <w:r w:rsidRPr="00DD15DC">
        <w:rPr>
          <w:lang w:eastAsia="en-GB"/>
        </w:rPr>
        <w:t xml:space="preserve"> and </w:t>
      </w:r>
      <w:r w:rsidRPr="00DD15DC">
        <w:fldChar w:fldCharType="begin" w:fldLock="1"/>
      </w:r>
      <w:r w:rsidRPr="00DD15DC">
        <w:rPr>
          <w:lang w:eastAsia="en-GB"/>
        </w:rPr>
        <w:instrText xml:space="preserve"> REF _Ref372728729 \h  \* MERGEFORMAT </w:instrText>
      </w:r>
      <w:r w:rsidRPr="00DD15DC">
        <w:fldChar w:fldCharType="separate"/>
      </w:r>
      <w:r w:rsidR="00811F07" w:rsidRPr="00DD15DC">
        <w:t xml:space="preserve">Table </w:t>
      </w:r>
      <w:r w:rsidR="00811F07" w:rsidRPr="00DD15DC">
        <w:rPr>
          <w:noProof/>
        </w:rPr>
        <w:t>29</w:t>
      </w:r>
      <w:r w:rsidRPr="00DD15DC">
        <w:fldChar w:fldCharType="end"/>
      </w:r>
      <w:r w:rsidRPr="00DD15DC">
        <w:rPr>
          <w:lang w:eastAsia="en-GB"/>
        </w:rPr>
        <w:t>.</w:t>
      </w:r>
    </w:p>
    <w:p w14:paraId="5E023AA1" w14:textId="77777777" w:rsidR="0012749B" w:rsidRDefault="0012749B" w:rsidP="00B67C8A">
      <w:pPr>
        <w:pStyle w:val="FIGURE"/>
      </w:pPr>
      <w:r>
        <w:rPr>
          <w:noProof/>
          <w:lang w:eastAsia="en-GB"/>
        </w:rPr>
        <w:drawing>
          <wp:inline distT="0" distB="0" distL="0" distR="0" wp14:anchorId="33ABB8CE" wp14:editId="5DDD8A14">
            <wp:extent cx="6193790" cy="3476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93790" cy="3476625"/>
                    </a:xfrm>
                    <a:prstGeom prst="rect">
                      <a:avLst/>
                    </a:prstGeom>
                    <a:noFill/>
                    <a:ln>
                      <a:noFill/>
                    </a:ln>
                  </pic:spPr>
                </pic:pic>
              </a:graphicData>
            </a:graphic>
          </wp:inline>
        </w:drawing>
      </w:r>
    </w:p>
    <w:p w14:paraId="169021AF" w14:textId="77777777" w:rsidR="0012749B" w:rsidRPr="00DD15DC" w:rsidRDefault="0012749B" w:rsidP="0012749B">
      <w:pPr>
        <w:pStyle w:val="NOTE"/>
        <w:jc w:val="right"/>
        <w:rPr>
          <w:i/>
          <w:vanish/>
        </w:rPr>
      </w:pPr>
      <w:bookmarkStart w:id="2909" w:name="_Ref372717991"/>
      <w:bookmarkStart w:id="2910" w:name="_Toc378104454"/>
      <w:bookmarkStart w:id="2911" w:name="_Toc373340401"/>
      <w:bookmarkStart w:id="2912" w:name="_Toc373246067"/>
      <w:bookmarkStart w:id="2913" w:name="_Ref372717981"/>
      <w:r w:rsidRPr="00DD15DC">
        <w:rPr>
          <w:i/>
          <w:vanish/>
        </w:rPr>
        <w:t>ServiceSpec_glo_ded_APDU_GK140326.emf</w:t>
      </w:r>
    </w:p>
    <w:p w14:paraId="3268FF55" w14:textId="18EF8EB8" w:rsidR="0012749B" w:rsidRDefault="0012749B" w:rsidP="00B67C8A">
      <w:pPr>
        <w:pStyle w:val="FIGURE-title"/>
      </w:pPr>
      <w:bookmarkStart w:id="2914" w:name="_Ref383597216"/>
      <w:bookmarkStart w:id="2915" w:name="_Toc392501656"/>
      <w:bookmarkStart w:id="2916" w:name="_Toc386035053"/>
      <w:bookmarkStart w:id="2917" w:name="_Ref384649316"/>
      <w:bookmarkStart w:id="2918" w:name="_Toc437856685"/>
      <w:bookmarkStart w:id="2919" w:name="_Toc97127388"/>
      <w:r w:rsidRPr="00DD15DC">
        <w:t xml:space="preserve">Figure </w:t>
      </w:r>
      <w:fldSimple w:instr=" SEQ Figure \* ARABIC ">
        <w:r w:rsidR="00DC4BE9">
          <w:rPr>
            <w:noProof/>
          </w:rPr>
          <w:t>30</w:t>
        </w:r>
      </w:fldSimple>
      <w:bookmarkEnd w:id="2909"/>
      <w:bookmarkEnd w:id="2914"/>
      <w:r w:rsidRPr="00DD15DC">
        <w:t xml:space="preserve"> – Structure of service-specific global</w:t>
      </w:r>
      <w:r w:rsidRPr="00DD15DC">
        <w:fldChar w:fldCharType="begin"/>
      </w:r>
      <w:r w:rsidRPr="00DD15DC">
        <w:instrText xml:space="preserve"> XE "Service-specific global ciphering" </w:instrText>
      </w:r>
      <w:r w:rsidRPr="00DD15DC">
        <w:fldChar w:fldCharType="end"/>
      </w:r>
      <w:r w:rsidRPr="00DD15DC">
        <w:t xml:space="preserve"> / dedicated ciphering</w:t>
      </w:r>
      <w:r w:rsidRPr="00DD15DC">
        <w:fldChar w:fldCharType="begin"/>
      </w:r>
      <w:r w:rsidRPr="00DD15DC">
        <w:instrText xml:space="preserve"> XE "Service-specific dedicated ciphering" </w:instrText>
      </w:r>
      <w:r w:rsidRPr="00DD15DC">
        <w:fldChar w:fldCharType="end"/>
      </w:r>
      <w:r w:rsidRPr="00DD15DC">
        <w:t xml:space="preserve"> xDLMS APDUs</w:t>
      </w:r>
      <w:bookmarkEnd w:id="2910"/>
      <w:bookmarkEnd w:id="2911"/>
      <w:bookmarkEnd w:id="2912"/>
      <w:bookmarkEnd w:id="2913"/>
      <w:bookmarkEnd w:id="2915"/>
      <w:bookmarkEnd w:id="2916"/>
      <w:bookmarkEnd w:id="2917"/>
      <w:bookmarkEnd w:id="2918"/>
      <w:bookmarkEnd w:id="2919"/>
    </w:p>
    <w:p w14:paraId="011821AC" w14:textId="77777777" w:rsidR="0012749B" w:rsidRPr="006B2878" w:rsidRDefault="0012749B" w:rsidP="000C37FF">
      <w:pPr>
        <w:pStyle w:val="Heading5"/>
        <w:pageBreakBefore/>
      </w:pPr>
      <w:bookmarkStart w:id="2920" w:name="_Toc392501322"/>
      <w:bookmarkStart w:id="2921" w:name="_Toc386027478"/>
      <w:bookmarkStart w:id="2922" w:name="_Ref378535568"/>
      <w:bookmarkStart w:id="2923" w:name="_Ref378535565"/>
      <w:bookmarkStart w:id="2924" w:name="_Toc437856517"/>
      <w:r w:rsidRPr="006B2878">
        <w:lastRenderedPageBreak/>
        <w:t>The general-glo-ciphering</w:t>
      </w:r>
      <w:r w:rsidRPr="006B2878">
        <w:fldChar w:fldCharType="begin"/>
      </w:r>
      <w:r w:rsidRPr="006B2878">
        <w:instrText xml:space="preserve"> XE "general-glo-ciphering" </w:instrText>
      </w:r>
      <w:r w:rsidRPr="006B2878">
        <w:fldChar w:fldCharType="end"/>
      </w:r>
      <w:r w:rsidRPr="006B2878">
        <w:t xml:space="preserve"> and general-ded-ciphering</w:t>
      </w:r>
      <w:r w:rsidRPr="006B2878">
        <w:fldChar w:fldCharType="begin"/>
      </w:r>
      <w:r w:rsidRPr="006B2878">
        <w:instrText xml:space="preserve"> XE "general-ded-ciphering" </w:instrText>
      </w:r>
      <w:r w:rsidRPr="006B2878">
        <w:fldChar w:fldCharType="end"/>
      </w:r>
      <w:r w:rsidRPr="006B2878">
        <w:t xml:space="preserve"> xDLMS APDUs</w:t>
      </w:r>
      <w:bookmarkEnd w:id="2920"/>
      <w:bookmarkEnd w:id="2921"/>
      <w:bookmarkEnd w:id="2922"/>
      <w:bookmarkEnd w:id="2923"/>
      <w:bookmarkEnd w:id="2924"/>
    </w:p>
    <w:p w14:paraId="15D06308" w14:textId="77777777" w:rsidR="0012749B" w:rsidRDefault="0012749B" w:rsidP="00B67C8A">
      <w:pPr>
        <w:pStyle w:val="PARAGRAPH"/>
        <w:rPr>
          <w:lang w:eastAsia="en-GB"/>
        </w:rPr>
      </w:pPr>
      <w:r>
        <w:t xml:space="preserve">These APDUs can be used to cipher other xDLMS APDUs </w:t>
      </w:r>
      <w:r>
        <w:rPr>
          <w:lang w:eastAsia="en-GB"/>
        </w:rPr>
        <w:t xml:space="preserve">using the global key or the dedicated key. They can be used between a client and a server. Their structure is shown in </w:t>
      </w:r>
      <w:r>
        <w:fldChar w:fldCharType="begin" w:fldLock="1"/>
      </w:r>
      <w:r>
        <w:rPr>
          <w:lang w:eastAsia="en-GB"/>
        </w:rPr>
        <w:instrText xml:space="preserve"> REF _Ref384307534 \h  \* MERGEFORMAT </w:instrText>
      </w:r>
      <w:r>
        <w:fldChar w:fldCharType="separate"/>
      </w:r>
      <w:r w:rsidR="00811F07" w:rsidRPr="00811F07">
        <w:t xml:space="preserve">Figure </w:t>
      </w:r>
      <w:r w:rsidR="00811F07" w:rsidRPr="00811F07">
        <w:rPr>
          <w:noProof/>
        </w:rPr>
        <w:t>31</w:t>
      </w:r>
      <w:r>
        <w:fldChar w:fldCharType="end"/>
      </w:r>
      <w:r>
        <w:rPr>
          <w:lang w:eastAsia="en-GB"/>
        </w:rPr>
        <w:t xml:space="preserve">. See also </w:t>
      </w:r>
      <w:r>
        <w:fldChar w:fldCharType="begin" w:fldLock="1"/>
      </w:r>
      <w:r>
        <w:rPr>
          <w:lang w:eastAsia="en-GB"/>
        </w:rPr>
        <w:instrText xml:space="preserve"> REF _Ref386913801 \h  \* MERGEFORMAT </w:instrText>
      </w:r>
      <w:r>
        <w:fldChar w:fldCharType="separate"/>
      </w:r>
      <w:r w:rsidR="00811F07" w:rsidRPr="00811F07">
        <w:t xml:space="preserve">Table </w:t>
      </w:r>
      <w:r w:rsidR="00811F07" w:rsidRPr="00811F07">
        <w:rPr>
          <w:noProof/>
        </w:rPr>
        <w:t>28</w:t>
      </w:r>
      <w:r>
        <w:fldChar w:fldCharType="end"/>
      </w:r>
      <w:r>
        <w:rPr>
          <w:lang w:eastAsia="en-GB"/>
        </w:rPr>
        <w:t xml:space="preserve"> and </w:t>
      </w:r>
      <w:r>
        <w:fldChar w:fldCharType="begin" w:fldLock="1"/>
      </w:r>
      <w:r>
        <w:rPr>
          <w:lang w:eastAsia="en-GB"/>
        </w:rPr>
        <w:instrText xml:space="preserve"> REF _Ref372728729 \h  \* MERGEFORMAT </w:instrText>
      </w:r>
      <w:r>
        <w:fldChar w:fldCharType="separate"/>
      </w:r>
      <w:r w:rsidR="00811F07" w:rsidRPr="00811F07">
        <w:t xml:space="preserve">Table </w:t>
      </w:r>
      <w:r w:rsidR="00811F07" w:rsidRPr="00811F07">
        <w:rPr>
          <w:noProof/>
        </w:rPr>
        <w:t>29</w:t>
      </w:r>
      <w:r>
        <w:fldChar w:fldCharType="end"/>
      </w:r>
      <w:r>
        <w:rPr>
          <w:lang w:eastAsia="en-GB"/>
        </w:rPr>
        <w:t>.</w:t>
      </w:r>
    </w:p>
    <w:p w14:paraId="7673EF70" w14:textId="77777777" w:rsidR="0012749B" w:rsidRDefault="0012749B" w:rsidP="00B67C8A">
      <w:pPr>
        <w:pStyle w:val="FIGURE"/>
        <w:rPr>
          <w:lang w:eastAsia="en-GB"/>
        </w:rPr>
      </w:pPr>
      <w:r>
        <w:rPr>
          <w:noProof/>
          <w:lang w:eastAsia="en-GB"/>
        </w:rPr>
        <w:drawing>
          <wp:inline distT="0" distB="0" distL="0" distR="0" wp14:anchorId="170719E7" wp14:editId="06797755">
            <wp:extent cx="6193790" cy="5400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93790" cy="5400040"/>
                    </a:xfrm>
                    <a:prstGeom prst="rect">
                      <a:avLst/>
                    </a:prstGeom>
                    <a:noFill/>
                    <a:ln>
                      <a:noFill/>
                    </a:ln>
                  </pic:spPr>
                </pic:pic>
              </a:graphicData>
            </a:graphic>
          </wp:inline>
        </w:drawing>
      </w:r>
    </w:p>
    <w:p w14:paraId="58B5969B" w14:textId="77777777" w:rsidR="0012749B" w:rsidRPr="006B2878" w:rsidRDefault="0012749B" w:rsidP="0012749B">
      <w:pPr>
        <w:pStyle w:val="NOTE"/>
        <w:jc w:val="right"/>
        <w:rPr>
          <w:i/>
          <w:vanish/>
        </w:rPr>
      </w:pPr>
      <w:bookmarkStart w:id="2925" w:name="_Ref372718124"/>
      <w:bookmarkStart w:id="2926" w:name="_Toc378104455"/>
      <w:bookmarkStart w:id="2927" w:name="_Toc373340402"/>
      <w:bookmarkStart w:id="2928" w:name="_Toc373246068"/>
      <w:r w:rsidRPr="006B2878">
        <w:rPr>
          <w:i/>
          <w:vanish/>
        </w:rPr>
        <w:t>Gen_Compr_glo_ded_APDU_GK140630.emf</w:t>
      </w:r>
    </w:p>
    <w:p w14:paraId="495FA4BB" w14:textId="6BB65C89" w:rsidR="0012749B" w:rsidRDefault="0012749B" w:rsidP="00B67C8A">
      <w:pPr>
        <w:pStyle w:val="FIGURE-title"/>
      </w:pPr>
      <w:bookmarkStart w:id="2929" w:name="_Ref384307534"/>
      <w:bookmarkStart w:id="2930" w:name="_Toc392501657"/>
      <w:bookmarkStart w:id="2931" w:name="_Toc386035054"/>
      <w:bookmarkStart w:id="2932" w:name="_Ref384649320"/>
      <w:bookmarkStart w:id="2933" w:name="_Toc437856686"/>
      <w:bookmarkStart w:id="2934" w:name="_Toc97127389"/>
      <w:r w:rsidRPr="006B2878">
        <w:t xml:space="preserve">Figure </w:t>
      </w:r>
      <w:fldSimple w:instr=" SEQ Figure \* ARABIC ">
        <w:r w:rsidR="00DC4BE9">
          <w:rPr>
            <w:noProof/>
          </w:rPr>
          <w:t>31</w:t>
        </w:r>
      </w:fldSimple>
      <w:bookmarkEnd w:id="2925"/>
      <w:bookmarkEnd w:id="2929"/>
      <w:r w:rsidRPr="006B2878">
        <w:t xml:space="preserve"> – Structure of general-glo-ciphering and general-ded-ciphering xDLMS APDUs</w:t>
      </w:r>
      <w:bookmarkEnd w:id="2926"/>
      <w:bookmarkEnd w:id="2927"/>
      <w:bookmarkEnd w:id="2928"/>
      <w:bookmarkEnd w:id="2930"/>
      <w:bookmarkEnd w:id="2931"/>
      <w:bookmarkEnd w:id="2932"/>
      <w:bookmarkEnd w:id="2933"/>
      <w:bookmarkEnd w:id="2934"/>
    </w:p>
    <w:p w14:paraId="753F6D67" w14:textId="77777777" w:rsidR="0012749B" w:rsidRPr="006B2878" w:rsidRDefault="0012749B" w:rsidP="000C37FF">
      <w:pPr>
        <w:pStyle w:val="Heading5"/>
        <w:pageBreakBefore/>
      </w:pPr>
      <w:bookmarkStart w:id="2935" w:name="_Toc392501323"/>
      <w:bookmarkStart w:id="2936" w:name="_Toc386027479"/>
      <w:bookmarkStart w:id="2937" w:name="_Ref378535604"/>
      <w:bookmarkStart w:id="2938" w:name="_Toc437856518"/>
      <w:r w:rsidRPr="006B2878">
        <w:lastRenderedPageBreak/>
        <w:t>The general-ciphering</w:t>
      </w:r>
      <w:r w:rsidRPr="006B2878">
        <w:fldChar w:fldCharType="begin"/>
      </w:r>
      <w:r w:rsidRPr="006B2878">
        <w:instrText xml:space="preserve"> XE "general-ciphering" </w:instrText>
      </w:r>
      <w:r w:rsidRPr="006B2878">
        <w:fldChar w:fldCharType="end"/>
      </w:r>
      <w:r w:rsidRPr="006B2878">
        <w:t xml:space="preserve"> APDU</w:t>
      </w:r>
      <w:bookmarkEnd w:id="2935"/>
      <w:bookmarkEnd w:id="2936"/>
      <w:bookmarkEnd w:id="2937"/>
      <w:bookmarkEnd w:id="2938"/>
    </w:p>
    <w:p w14:paraId="1D54EF99" w14:textId="77777777" w:rsidR="0012749B" w:rsidRDefault="0012749B" w:rsidP="00B67C8A">
      <w:pPr>
        <w:pStyle w:val="PARAGRAPH"/>
      </w:pPr>
      <w:r>
        <w:t xml:space="preserve">The general-ciphering APDU can be used between a client and a server or between a third party and the server. These APDUs carry also the necessary information on the key to be used. The structure of the general-ciphering APDU is shown in </w:t>
      </w:r>
      <w:r>
        <w:fldChar w:fldCharType="begin" w:fldLock="1"/>
      </w:r>
      <w:r>
        <w:instrText xml:space="preserve"> REF _Ref384307595 \h  \* MERGEFORMAT </w:instrText>
      </w:r>
      <w:r>
        <w:fldChar w:fldCharType="separate"/>
      </w:r>
      <w:r w:rsidR="00811F07" w:rsidRPr="00811F07">
        <w:t xml:space="preserve">Figure </w:t>
      </w:r>
      <w:r w:rsidR="00811F07" w:rsidRPr="00811F07">
        <w:rPr>
          <w:noProof/>
        </w:rPr>
        <w:t>32</w:t>
      </w:r>
      <w:r>
        <w:fldChar w:fldCharType="end"/>
      </w:r>
      <w:r>
        <w:t xml:space="preserve">. </w:t>
      </w:r>
      <w:r>
        <w:rPr>
          <w:lang w:eastAsia="en-GB"/>
        </w:rPr>
        <w:t xml:space="preserve">See also </w:t>
      </w:r>
      <w:r>
        <w:fldChar w:fldCharType="begin" w:fldLock="1"/>
      </w:r>
      <w:r>
        <w:rPr>
          <w:lang w:eastAsia="en-GB"/>
        </w:rPr>
        <w:instrText xml:space="preserve"> REF _Ref386913801 \h  \* MERGEFORMAT </w:instrText>
      </w:r>
      <w:r>
        <w:fldChar w:fldCharType="separate"/>
      </w:r>
      <w:r w:rsidR="00811F07" w:rsidRPr="00811F07">
        <w:t xml:space="preserve">Table </w:t>
      </w:r>
      <w:r w:rsidR="00811F07" w:rsidRPr="00811F07">
        <w:rPr>
          <w:noProof/>
        </w:rPr>
        <w:t>28</w:t>
      </w:r>
      <w:r>
        <w:fldChar w:fldCharType="end"/>
      </w:r>
      <w:r>
        <w:rPr>
          <w:lang w:eastAsia="en-GB"/>
        </w:rPr>
        <w:t xml:space="preserve"> and </w:t>
      </w:r>
      <w:r>
        <w:fldChar w:fldCharType="begin" w:fldLock="1"/>
      </w:r>
      <w:r>
        <w:rPr>
          <w:lang w:eastAsia="en-GB"/>
        </w:rPr>
        <w:instrText xml:space="preserve"> REF _Ref372728729 \h  \* MERGEFORMAT </w:instrText>
      </w:r>
      <w:r>
        <w:fldChar w:fldCharType="separate"/>
      </w:r>
      <w:r w:rsidR="00811F07" w:rsidRPr="00811F07">
        <w:t xml:space="preserve">Table </w:t>
      </w:r>
      <w:r w:rsidR="00811F07" w:rsidRPr="00811F07">
        <w:rPr>
          <w:noProof/>
        </w:rPr>
        <w:t>29</w:t>
      </w:r>
      <w:r>
        <w:fldChar w:fldCharType="end"/>
      </w:r>
      <w:r>
        <w:rPr>
          <w:lang w:eastAsia="en-GB"/>
        </w:rPr>
        <w:t>.</w:t>
      </w:r>
    </w:p>
    <w:p w14:paraId="5E7878B4" w14:textId="77777777" w:rsidR="0012749B" w:rsidRDefault="0012749B" w:rsidP="00B67C8A">
      <w:pPr>
        <w:pStyle w:val="FIGURE"/>
      </w:pPr>
      <w:r>
        <w:rPr>
          <w:noProof/>
          <w:lang w:eastAsia="en-GB"/>
        </w:rPr>
        <w:drawing>
          <wp:inline distT="0" distB="0" distL="0" distR="0" wp14:anchorId="7CE3A522" wp14:editId="4442FE77">
            <wp:extent cx="6193790" cy="59093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93790" cy="5909310"/>
                    </a:xfrm>
                    <a:prstGeom prst="rect">
                      <a:avLst/>
                    </a:prstGeom>
                    <a:noFill/>
                    <a:ln>
                      <a:noFill/>
                    </a:ln>
                  </pic:spPr>
                </pic:pic>
              </a:graphicData>
            </a:graphic>
          </wp:inline>
        </w:drawing>
      </w:r>
    </w:p>
    <w:p w14:paraId="4EBB6D1A" w14:textId="77777777" w:rsidR="0012749B" w:rsidRPr="006B2878" w:rsidRDefault="0012749B" w:rsidP="0012749B">
      <w:pPr>
        <w:pStyle w:val="NOTE"/>
        <w:jc w:val="right"/>
        <w:rPr>
          <w:i/>
          <w:vanish/>
        </w:rPr>
      </w:pPr>
      <w:bookmarkStart w:id="2939" w:name="_Ref378454841"/>
      <w:r w:rsidRPr="006B2878">
        <w:rPr>
          <w:i/>
          <w:vanish/>
        </w:rPr>
        <w:t>Gen_ciphering_APDU_GK140630.emf</w:t>
      </w:r>
    </w:p>
    <w:p w14:paraId="075564E0" w14:textId="5821014F" w:rsidR="0012749B" w:rsidRPr="006B2878" w:rsidRDefault="0012749B" w:rsidP="00B67C8A">
      <w:pPr>
        <w:pStyle w:val="FIGURE-title"/>
      </w:pPr>
      <w:bookmarkStart w:id="2940" w:name="_Ref384307595"/>
      <w:bookmarkStart w:id="2941" w:name="_Toc392501658"/>
      <w:bookmarkStart w:id="2942" w:name="_Toc386035055"/>
      <w:bookmarkStart w:id="2943" w:name="_Ref384649324"/>
      <w:bookmarkStart w:id="2944" w:name="_Toc437856687"/>
      <w:bookmarkStart w:id="2945" w:name="_Toc97127390"/>
      <w:r w:rsidRPr="006B2878">
        <w:t xml:space="preserve">Figure </w:t>
      </w:r>
      <w:fldSimple w:instr=" SEQ Figure \* ARABIC ">
        <w:r w:rsidR="00DC4BE9">
          <w:rPr>
            <w:noProof/>
          </w:rPr>
          <w:t>32</w:t>
        </w:r>
      </w:fldSimple>
      <w:bookmarkEnd w:id="2939"/>
      <w:bookmarkEnd w:id="2940"/>
      <w:r w:rsidRPr="006B2878">
        <w:t xml:space="preserve"> – Structure of general-ciphering xDLMS APDUs</w:t>
      </w:r>
      <w:bookmarkEnd w:id="2941"/>
      <w:bookmarkEnd w:id="2942"/>
      <w:bookmarkEnd w:id="2943"/>
      <w:bookmarkEnd w:id="2944"/>
      <w:bookmarkEnd w:id="2945"/>
    </w:p>
    <w:p w14:paraId="720BA476" w14:textId="77777777" w:rsidR="0012749B" w:rsidRPr="006B2878" w:rsidRDefault="0012749B" w:rsidP="00176E93">
      <w:pPr>
        <w:pStyle w:val="Heading5"/>
      </w:pPr>
      <w:bookmarkStart w:id="2946" w:name="_Toc392501324"/>
      <w:bookmarkStart w:id="2947" w:name="_Toc386027480"/>
      <w:bookmarkStart w:id="2948" w:name="_Ref384307964"/>
      <w:bookmarkStart w:id="2949" w:name="_Ref384307938"/>
      <w:bookmarkStart w:id="2950" w:name="_Toc437856519"/>
      <w:r w:rsidRPr="006B2878">
        <w:t>Use of the fields of the ciphering xDLMS APDUs</w:t>
      </w:r>
      <w:bookmarkEnd w:id="2946"/>
      <w:bookmarkEnd w:id="2947"/>
      <w:bookmarkEnd w:id="2948"/>
      <w:bookmarkEnd w:id="2949"/>
      <w:bookmarkEnd w:id="2950"/>
    </w:p>
    <w:p w14:paraId="43B140D2" w14:textId="77777777" w:rsidR="0012749B" w:rsidRDefault="0012749B" w:rsidP="00B67C8A">
      <w:pPr>
        <w:pStyle w:val="PARAGRAPH"/>
      </w:pPr>
      <w:r>
        <w:t xml:space="preserve">The use of the fields of the ciphering xDLMS APDUs is summarized in </w:t>
      </w:r>
      <w:r>
        <w:fldChar w:fldCharType="begin" w:fldLock="1"/>
      </w:r>
      <w:r>
        <w:instrText xml:space="preserve"> REF _Ref372728729 \h  \* MERGEFORMAT </w:instrText>
      </w:r>
      <w:r>
        <w:fldChar w:fldCharType="separate"/>
      </w:r>
      <w:r w:rsidR="00811F07" w:rsidRPr="00811F07">
        <w:t>Table 29</w:t>
      </w:r>
      <w:r>
        <w:fldChar w:fldCharType="end"/>
      </w:r>
      <w:r>
        <w:t>.</w:t>
      </w:r>
    </w:p>
    <w:p w14:paraId="02109F2B" w14:textId="7CEBBF2F" w:rsidR="0012749B" w:rsidRDefault="0012749B" w:rsidP="00B67C8A">
      <w:pPr>
        <w:pStyle w:val="TABLE-title"/>
      </w:pPr>
      <w:bookmarkStart w:id="2951" w:name="_Ref372728729"/>
      <w:bookmarkStart w:id="2952" w:name="_Toc392501898"/>
      <w:bookmarkStart w:id="2953" w:name="_Toc386035088"/>
      <w:bookmarkStart w:id="2954" w:name="_Toc373340431"/>
      <w:bookmarkStart w:id="2955" w:name="_Toc373246078"/>
      <w:bookmarkStart w:id="2956" w:name="_Toc437856760"/>
      <w:bookmarkStart w:id="2957" w:name="_Toc97127471"/>
      <w:r w:rsidRPr="00D25ADD">
        <w:lastRenderedPageBreak/>
        <w:t xml:space="preserve">Table </w:t>
      </w:r>
      <w:fldSimple w:instr=" SEQ Table \* ARABIC ">
        <w:r w:rsidR="00DC4BE9">
          <w:rPr>
            <w:noProof/>
          </w:rPr>
          <w:t>29</w:t>
        </w:r>
      </w:fldSimple>
      <w:bookmarkEnd w:id="2951"/>
      <w:r w:rsidRPr="00D25ADD">
        <w:t xml:space="preserve"> – Use of the fields of the ciphering xDLMS APDUs</w:t>
      </w:r>
      <w:bookmarkEnd w:id="2952"/>
      <w:bookmarkEnd w:id="2953"/>
      <w:bookmarkEnd w:id="2954"/>
      <w:bookmarkEnd w:id="2955"/>
      <w:bookmarkEnd w:id="2956"/>
      <w:bookmarkEnd w:id="2957"/>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43"/>
        <w:gridCol w:w="759"/>
        <w:gridCol w:w="759"/>
        <w:gridCol w:w="759"/>
        <w:gridCol w:w="4750"/>
      </w:tblGrid>
      <w:tr w:rsidR="0012749B" w14:paraId="29EFE6AB" w14:textId="77777777" w:rsidTr="00C90423">
        <w:trPr>
          <w:cantSplit/>
          <w:trHeight w:val="1808"/>
          <w:jc w:val="center"/>
        </w:trPr>
        <w:tc>
          <w:tcPr>
            <w:tcW w:w="2043" w:type="dxa"/>
            <w:tcBorders>
              <w:top w:val="single" w:sz="4" w:space="0" w:color="auto"/>
              <w:left w:val="single" w:sz="4" w:space="0" w:color="auto"/>
              <w:bottom w:val="single" w:sz="4" w:space="0" w:color="auto"/>
              <w:right w:val="single" w:sz="4" w:space="0" w:color="auto"/>
            </w:tcBorders>
            <w:vAlign w:val="center"/>
            <w:hideMark/>
          </w:tcPr>
          <w:p w14:paraId="52B6F728" w14:textId="77777777" w:rsidR="0012749B" w:rsidRDefault="0012749B" w:rsidP="00521E1B">
            <w:pPr>
              <w:pStyle w:val="TABLE-col-heading"/>
            </w:pPr>
            <w:r>
              <w:t>APDU field</w:t>
            </w:r>
          </w:p>
        </w:tc>
        <w:tc>
          <w:tcPr>
            <w:tcW w:w="759" w:type="dxa"/>
            <w:tcBorders>
              <w:top w:val="single" w:sz="4" w:space="0" w:color="auto"/>
              <w:left w:val="single" w:sz="4" w:space="0" w:color="auto"/>
              <w:bottom w:val="single" w:sz="4" w:space="0" w:color="auto"/>
              <w:right w:val="single" w:sz="4" w:space="0" w:color="auto"/>
            </w:tcBorders>
            <w:textDirection w:val="btLr"/>
            <w:vAlign w:val="center"/>
            <w:hideMark/>
          </w:tcPr>
          <w:p w14:paraId="50349EC3" w14:textId="77777777" w:rsidR="0012749B" w:rsidRDefault="0012749B" w:rsidP="00521E1B">
            <w:pPr>
              <w:pStyle w:val="TABLE-col-heading"/>
              <w:ind w:left="113" w:right="113"/>
            </w:pPr>
            <w:r>
              <w:t>Service-specific global / dedicated ciphering</w:t>
            </w:r>
          </w:p>
        </w:tc>
        <w:tc>
          <w:tcPr>
            <w:tcW w:w="759" w:type="dxa"/>
            <w:tcBorders>
              <w:top w:val="single" w:sz="4" w:space="0" w:color="auto"/>
              <w:left w:val="single" w:sz="4" w:space="0" w:color="auto"/>
              <w:bottom w:val="single" w:sz="4" w:space="0" w:color="auto"/>
              <w:right w:val="single" w:sz="4" w:space="0" w:color="auto"/>
            </w:tcBorders>
            <w:textDirection w:val="btLr"/>
            <w:vAlign w:val="center"/>
            <w:hideMark/>
          </w:tcPr>
          <w:p w14:paraId="0DBB7888" w14:textId="77777777" w:rsidR="0012749B" w:rsidRDefault="0012749B" w:rsidP="00521E1B">
            <w:pPr>
              <w:pStyle w:val="TABLE-col-heading"/>
              <w:ind w:left="113" w:right="113"/>
            </w:pPr>
            <w:r>
              <w:t>general-glo-/</w:t>
            </w:r>
            <w:r w:rsidR="00B67C8A">
              <w:br/>
            </w:r>
            <w:r>
              <w:t>general-ded-ciphering</w:t>
            </w:r>
          </w:p>
        </w:tc>
        <w:tc>
          <w:tcPr>
            <w:tcW w:w="759" w:type="dxa"/>
            <w:tcBorders>
              <w:top w:val="single" w:sz="4" w:space="0" w:color="auto"/>
              <w:left w:val="single" w:sz="4" w:space="0" w:color="auto"/>
              <w:bottom w:val="single" w:sz="4" w:space="0" w:color="auto"/>
              <w:right w:val="single" w:sz="4" w:space="0" w:color="auto"/>
            </w:tcBorders>
            <w:textDirection w:val="btLr"/>
            <w:vAlign w:val="center"/>
            <w:hideMark/>
          </w:tcPr>
          <w:p w14:paraId="6C0BBD24" w14:textId="77777777" w:rsidR="0012749B" w:rsidRDefault="0012749B" w:rsidP="00521E1B">
            <w:pPr>
              <w:pStyle w:val="TABLE-col-heading"/>
              <w:ind w:left="113" w:right="113"/>
            </w:pPr>
            <w:r>
              <w:t>general-ciphering</w:t>
            </w:r>
          </w:p>
        </w:tc>
        <w:tc>
          <w:tcPr>
            <w:tcW w:w="4750" w:type="dxa"/>
            <w:tcBorders>
              <w:top w:val="single" w:sz="4" w:space="0" w:color="auto"/>
              <w:left w:val="single" w:sz="4" w:space="0" w:color="auto"/>
              <w:bottom w:val="single" w:sz="4" w:space="0" w:color="auto"/>
              <w:right w:val="single" w:sz="4" w:space="0" w:color="auto"/>
            </w:tcBorders>
            <w:vAlign w:val="center"/>
            <w:hideMark/>
          </w:tcPr>
          <w:p w14:paraId="1963EFB6" w14:textId="77777777" w:rsidR="0012749B" w:rsidRDefault="0012749B" w:rsidP="00521E1B">
            <w:pPr>
              <w:pStyle w:val="TABLE-col-heading"/>
            </w:pPr>
            <w:r>
              <w:t>Meaning</w:t>
            </w:r>
          </w:p>
        </w:tc>
      </w:tr>
      <w:tr w:rsidR="0012749B" w14:paraId="58F3091E" w14:textId="77777777" w:rsidTr="00C90423">
        <w:trPr>
          <w:cantSplit/>
          <w:jc w:val="center"/>
        </w:trPr>
        <w:tc>
          <w:tcPr>
            <w:tcW w:w="2043" w:type="dxa"/>
            <w:tcBorders>
              <w:top w:val="single" w:sz="4" w:space="0" w:color="auto"/>
              <w:left w:val="single" w:sz="4" w:space="0" w:color="auto"/>
              <w:bottom w:val="single" w:sz="4" w:space="0" w:color="auto"/>
              <w:right w:val="single" w:sz="4" w:space="0" w:color="auto"/>
            </w:tcBorders>
            <w:vAlign w:val="center"/>
            <w:hideMark/>
          </w:tcPr>
          <w:p w14:paraId="737107E2" w14:textId="77777777" w:rsidR="0012749B" w:rsidRDefault="0012749B" w:rsidP="00521E1B">
            <w:pPr>
              <w:pStyle w:val="TABLE-cell"/>
              <w:keepNext/>
            </w:pPr>
            <w:r>
              <w:t>tag</w:t>
            </w:r>
          </w:p>
        </w:tc>
        <w:tc>
          <w:tcPr>
            <w:tcW w:w="759" w:type="dxa"/>
            <w:tcBorders>
              <w:top w:val="single" w:sz="4" w:space="0" w:color="auto"/>
              <w:left w:val="single" w:sz="4" w:space="0" w:color="auto"/>
              <w:bottom w:val="single" w:sz="4" w:space="0" w:color="auto"/>
              <w:right w:val="single" w:sz="4" w:space="0" w:color="auto"/>
            </w:tcBorders>
            <w:vAlign w:val="center"/>
            <w:hideMark/>
          </w:tcPr>
          <w:p w14:paraId="52485A2B" w14:textId="77777777" w:rsidR="0012749B" w:rsidRDefault="0012749B" w:rsidP="00521E1B">
            <w:pPr>
              <w:pStyle w:val="TABLE-cell"/>
              <w:keepNext/>
              <w:jc w:val="center"/>
            </w:pPr>
            <w:r>
              <w:t>Service specific</w:t>
            </w:r>
          </w:p>
        </w:tc>
        <w:tc>
          <w:tcPr>
            <w:tcW w:w="759" w:type="dxa"/>
            <w:tcBorders>
              <w:top w:val="single" w:sz="4" w:space="0" w:color="auto"/>
              <w:left w:val="single" w:sz="4" w:space="0" w:color="auto"/>
              <w:bottom w:val="single" w:sz="4" w:space="0" w:color="auto"/>
              <w:right w:val="single" w:sz="4" w:space="0" w:color="auto"/>
            </w:tcBorders>
            <w:vAlign w:val="center"/>
            <w:hideMark/>
          </w:tcPr>
          <w:p w14:paraId="3CB80135" w14:textId="77777777" w:rsidR="0012749B" w:rsidRDefault="0012749B" w:rsidP="00521E1B">
            <w:pPr>
              <w:pStyle w:val="TABLE-cell"/>
              <w:keepNext/>
              <w:jc w:val="center"/>
            </w:pPr>
            <w:r>
              <w:t>[219] [220]</w:t>
            </w:r>
          </w:p>
        </w:tc>
        <w:tc>
          <w:tcPr>
            <w:tcW w:w="759" w:type="dxa"/>
            <w:tcBorders>
              <w:top w:val="single" w:sz="4" w:space="0" w:color="auto"/>
              <w:left w:val="single" w:sz="4" w:space="0" w:color="auto"/>
              <w:bottom w:val="single" w:sz="4" w:space="0" w:color="auto"/>
              <w:right w:val="single" w:sz="4" w:space="0" w:color="auto"/>
            </w:tcBorders>
            <w:vAlign w:val="center"/>
            <w:hideMark/>
          </w:tcPr>
          <w:p w14:paraId="7A132312" w14:textId="77777777" w:rsidR="0012749B" w:rsidRDefault="0012749B" w:rsidP="00521E1B">
            <w:pPr>
              <w:pStyle w:val="NOTE"/>
              <w:keepNext/>
              <w:jc w:val="center"/>
            </w:pPr>
            <w:r>
              <w:t>[221]</w:t>
            </w:r>
          </w:p>
        </w:tc>
        <w:tc>
          <w:tcPr>
            <w:tcW w:w="4750" w:type="dxa"/>
            <w:tcBorders>
              <w:top w:val="single" w:sz="4" w:space="0" w:color="auto"/>
              <w:left w:val="single" w:sz="4" w:space="0" w:color="auto"/>
              <w:bottom w:val="single" w:sz="4" w:space="0" w:color="auto"/>
              <w:right w:val="single" w:sz="4" w:space="0" w:color="auto"/>
            </w:tcBorders>
            <w:vAlign w:val="center"/>
            <w:hideMark/>
          </w:tcPr>
          <w:p w14:paraId="4B355B0E" w14:textId="77777777" w:rsidR="0012749B" w:rsidRDefault="0012749B" w:rsidP="00521E1B">
            <w:pPr>
              <w:pStyle w:val="NOTE"/>
              <w:keepNext/>
              <w:jc w:val="left"/>
            </w:pPr>
            <w:r>
              <w:t xml:space="preserve">The tag of the ciphering APDU; see </w:t>
            </w:r>
            <w:r>
              <w:fldChar w:fldCharType="begin" w:fldLock="1"/>
            </w:r>
            <w:r>
              <w:instrText xml:space="preserve"> REF _Ref174512225 \r \h  \* MERGEFORMAT </w:instrText>
            </w:r>
            <w:r>
              <w:fldChar w:fldCharType="separate"/>
            </w:r>
            <w:r w:rsidR="00811F07">
              <w:t>7.3.13</w:t>
            </w:r>
            <w:r>
              <w:fldChar w:fldCharType="end"/>
            </w:r>
          </w:p>
        </w:tc>
      </w:tr>
      <w:tr w:rsidR="0012749B" w14:paraId="567C0EAA" w14:textId="77777777" w:rsidTr="00C90423">
        <w:trPr>
          <w:cantSplit/>
          <w:jc w:val="center"/>
        </w:trPr>
        <w:tc>
          <w:tcPr>
            <w:tcW w:w="2043" w:type="dxa"/>
            <w:tcBorders>
              <w:top w:val="single" w:sz="4" w:space="0" w:color="auto"/>
              <w:left w:val="single" w:sz="4" w:space="0" w:color="auto"/>
              <w:bottom w:val="single" w:sz="4" w:space="0" w:color="auto"/>
              <w:right w:val="single" w:sz="4" w:space="0" w:color="auto"/>
            </w:tcBorders>
            <w:vAlign w:val="center"/>
            <w:hideMark/>
          </w:tcPr>
          <w:p w14:paraId="7EB1A65A" w14:textId="77777777" w:rsidR="0012749B" w:rsidRDefault="0012749B" w:rsidP="00521E1B">
            <w:pPr>
              <w:pStyle w:val="TABLE-cell"/>
              <w:keepNext/>
            </w:pPr>
            <w:r>
              <w:t>system-title</w:t>
            </w:r>
            <w:r>
              <w:fldChar w:fldCharType="begin"/>
            </w:r>
            <w:r>
              <w:instrText xml:space="preserve"> XE "system-title" </w:instrText>
            </w:r>
            <w:r>
              <w:fldChar w:fldCharType="end"/>
            </w:r>
          </w:p>
        </w:tc>
        <w:tc>
          <w:tcPr>
            <w:tcW w:w="759" w:type="dxa"/>
            <w:tcBorders>
              <w:top w:val="single" w:sz="4" w:space="0" w:color="auto"/>
              <w:left w:val="single" w:sz="4" w:space="0" w:color="auto"/>
              <w:bottom w:val="single" w:sz="4" w:space="0" w:color="auto"/>
              <w:right w:val="single" w:sz="4" w:space="0" w:color="auto"/>
            </w:tcBorders>
            <w:vAlign w:val="center"/>
            <w:hideMark/>
          </w:tcPr>
          <w:p w14:paraId="0047BE77" w14:textId="77777777" w:rsidR="0012749B" w:rsidRDefault="0012749B" w:rsidP="00521E1B">
            <w:pPr>
              <w:pStyle w:val="TABLE-cell"/>
              <w:keepNext/>
              <w:jc w:val="center"/>
            </w:pPr>
            <w:r>
              <w:t>–</w:t>
            </w:r>
          </w:p>
        </w:tc>
        <w:tc>
          <w:tcPr>
            <w:tcW w:w="759" w:type="dxa"/>
            <w:tcBorders>
              <w:top w:val="single" w:sz="4" w:space="0" w:color="auto"/>
              <w:left w:val="single" w:sz="4" w:space="0" w:color="auto"/>
              <w:bottom w:val="single" w:sz="4" w:space="0" w:color="auto"/>
              <w:right w:val="single" w:sz="4" w:space="0" w:color="auto"/>
            </w:tcBorders>
            <w:vAlign w:val="center"/>
            <w:hideMark/>
          </w:tcPr>
          <w:p w14:paraId="5B6280C5" w14:textId="77777777" w:rsidR="0012749B" w:rsidRDefault="0012749B" w:rsidP="00521E1B">
            <w:pPr>
              <w:pStyle w:val="TABLE-cell"/>
              <w:keepNext/>
              <w:jc w:val="center"/>
            </w:pPr>
            <w:r>
              <w:t>+</w:t>
            </w:r>
          </w:p>
        </w:tc>
        <w:tc>
          <w:tcPr>
            <w:tcW w:w="759" w:type="dxa"/>
            <w:tcBorders>
              <w:top w:val="single" w:sz="4" w:space="0" w:color="auto"/>
              <w:left w:val="single" w:sz="4" w:space="0" w:color="auto"/>
              <w:bottom w:val="single" w:sz="4" w:space="0" w:color="auto"/>
              <w:right w:val="single" w:sz="4" w:space="0" w:color="auto"/>
            </w:tcBorders>
            <w:vAlign w:val="center"/>
            <w:hideMark/>
          </w:tcPr>
          <w:p w14:paraId="6CF2DF7B" w14:textId="77777777" w:rsidR="0012749B" w:rsidRDefault="0012749B" w:rsidP="00521E1B">
            <w:pPr>
              <w:pStyle w:val="NOTE"/>
              <w:keepNext/>
              <w:jc w:val="center"/>
            </w:pPr>
            <w:r>
              <w:t>–</w:t>
            </w:r>
          </w:p>
        </w:tc>
        <w:tc>
          <w:tcPr>
            <w:tcW w:w="4750" w:type="dxa"/>
            <w:vMerge w:val="restart"/>
            <w:tcBorders>
              <w:top w:val="single" w:sz="4" w:space="0" w:color="auto"/>
              <w:left w:val="single" w:sz="4" w:space="0" w:color="auto"/>
              <w:bottom w:val="single" w:sz="4" w:space="0" w:color="auto"/>
              <w:right w:val="single" w:sz="4" w:space="0" w:color="auto"/>
            </w:tcBorders>
            <w:vAlign w:val="center"/>
            <w:hideMark/>
          </w:tcPr>
          <w:p w14:paraId="3C7458B6" w14:textId="77777777" w:rsidR="0012749B" w:rsidRDefault="0012749B" w:rsidP="00521E1B">
            <w:pPr>
              <w:pStyle w:val="NOTE"/>
              <w:keepNext/>
            </w:pPr>
            <w:r>
              <w:t xml:space="preserve">See </w:t>
            </w:r>
            <w:r>
              <w:fldChar w:fldCharType="begin" w:fldLock="1"/>
            </w:r>
            <w:r>
              <w:instrText xml:space="preserve"> REF _Ref372908356 \r \h </w:instrText>
            </w:r>
            <w:r>
              <w:fldChar w:fldCharType="separate"/>
            </w:r>
            <w:r w:rsidR="00811F07">
              <w:t>6.5</w:t>
            </w:r>
            <w:r>
              <w:fldChar w:fldCharType="end"/>
            </w:r>
            <w:r>
              <w:t>.</w:t>
            </w:r>
          </w:p>
        </w:tc>
      </w:tr>
      <w:tr w:rsidR="0012749B" w14:paraId="04F0AC3A" w14:textId="77777777" w:rsidTr="00C90423">
        <w:trPr>
          <w:cantSplit/>
          <w:jc w:val="center"/>
        </w:trPr>
        <w:tc>
          <w:tcPr>
            <w:tcW w:w="2043" w:type="dxa"/>
            <w:tcBorders>
              <w:top w:val="single" w:sz="4" w:space="0" w:color="auto"/>
              <w:left w:val="single" w:sz="4" w:space="0" w:color="auto"/>
              <w:bottom w:val="single" w:sz="4" w:space="0" w:color="auto"/>
              <w:right w:val="single" w:sz="4" w:space="0" w:color="auto"/>
            </w:tcBorders>
            <w:vAlign w:val="center"/>
            <w:hideMark/>
          </w:tcPr>
          <w:p w14:paraId="704B73B6" w14:textId="77777777" w:rsidR="0012749B" w:rsidRDefault="0012749B" w:rsidP="00521E1B">
            <w:pPr>
              <w:pStyle w:val="TABLE-cell"/>
              <w:keepNext/>
            </w:pPr>
            <w:r>
              <w:t>transaction-id</w:t>
            </w:r>
            <w:r>
              <w:fldChar w:fldCharType="begin"/>
            </w:r>
            <w:r>
              <w:instrText xml:space="preserve"> XE "transaction-id" </w:instrText>
            </w:r>
            <w:r>
              <w:fldChar w:fldCharType="end"/>
            </w:r>
          </w:p>
        </w:tc>
        <w:tc>
          <w:tcPr>
            <w:tcW w:w="759" w:type="dxa"/>
            <w:tcBorders>
              <w:top w:val="single" w:sz="4" w:space="0" w:color="auto"/>
              <w:left w:val="single" w:sz="4" w:space="0" w:color="auto"/>
              <w:bottom w:val="single" w:sz="4" w:space="0" w:color="auto"/>
              <w:right w:val="single" w:sz="4" w:space="0" w:color="auto"/>
            </w:tcBorders>
            <w:vAlign w:val="center"/>
            <w:hideMark/>
          </w:tcPr>
          <w:p w14:paraId="19A2F2CC" w14:textId="77777777" w:rsidR="0012749B" w:rsidRDefault="0012749B" w:rsidP="00521E1B">
            <w:pPr>
              <w:pStyle w:val="NOTE"/>
              <w:keepNext/>
              <w:jc w:val="center"/>
            </w:pPr>
            <w:r>
              <w:t>–</w:t>
            </w:r>
          </w:p>
        </w:tc>
        <w:tc>
          <w:tcPr>
            <w:tcW w:w="759" w:type="dxa"/>
            <w:tcBorders>
              <w:top w:val="single" w:sz="4" w:space="0" w:color="auto"/>
              <w:left w:val="single" w:sz="4" w:space="0" w:color="auto"/>
              <w:bottom w:val="single" w:sz="4" w:space="0" w:color="auto"/>
              <w:right w:val="single" w:sz="4" w:space="0" w:color="auto"/>
            </w:tcBorders>
            <w:vAlign w:val="center"/>
            <w:hideMark/>
          </w:tcPr>
          <w:p w14:paraId="1B494252" w14:textId="77777777" w:rsidR="0012749B" w:rsidRDefault="0012749B" w:rsidP="00521E1B">
            <w:pPr>
              <w:pStyle w:val="NOTE"/>
              <w:keepNext/>
              <w:jc w:val="center"/>
            </w:pPr>
            <w:r>
              <w:t>–</w:t>
            </w:r>
          </w:p>
        </w:tc>
        <w:tc>
          <w:tcPr>
            <w:tcW w:w="759" w:type="dxa"/>
            <w:tcBorders>
              <w:top w:val="single" w:sz="4" w:space="0" w:color="auto"/>
              <w:left w:val="single" w:sz="4" w:space="0" w:color="auto"/>
              <w:bottom w:val="single" w:sz="4" w:space="0" w:color="auto"/>
              <w:right w:val="single" w:sz="4" w:space="0" w:color="auto"/>
            </w:tcBorders>
            <w:vAlign w:val="center"/>
            <w:hideMark/>
          </w:tcPr>
          <w:p w14:paraId="6481FED5" w14:textId="77777777" w:rsidR="0012749B" w:rsidRDefault="0012749B" w:rsidP="00521E1B">
            <w:pPr>
              <w:pStyle w:val="NOTE"/>
              <w:keepNext/>
              <w:jc w:val="center"/>
            </w:pPr>
            <w:r>
              <w:t>+</w:t>
            </w:r>
          </w:p>
        </w:tc>
        <w:tc>
          <w:tcPr>
            <w:tcW w:w="4750" w:type="dxa"/>
            <w:vMerge/>
            <w:tcBorders>
              <w:top w:val="single" w:sz="4" w:space="0" w:color="auto"/>
              <w:left w:val="single" w:sz="4" w:space="0" w:color="auto"/>
              <w:bottom w:val="single" w:sz="4" w:space="0" w:color="auto"/>
              <w:right w:val="single" w:sz="4" w:space="0" w:color="auto"/>
            </w:tcBorders>
            <w:vAlign w:val="center"/>
            <w:hideMark/>
          </w:tcPr>
          <w:p w14:paraId="6A1A1050" w14:textId="77777777" w:rsidR="0012749B" w:rsidRDefault="0012749B" w:rsidP="00521E1B">
            <w:pPr>
              <w:keepNext/>
              <w:rPr>
                <w:sz w:val="16"/>
                <w:szCs w:val="16"/>
              </w:rPr>
            </w:pPr>
          </w:p>
        </w:tc>
      </w:tr>
      <w:tr w:rsidR="0012749B" w14:paraId="1D6B1BFC" w14:textId="77777777" w:rsidTr="00C90423">
        <w:trPr>
          <w:cantSplit/>
          <w:jc w:val="center"/>
        </w:trPr>
        <w:tc>
          <w:tcPr>
            <w:tcW w:w="2043" w:type="dxa"/>
            <w:tcBorders>
              <w:top w:val="single" w:sz="4" w:space="0" w:color="auto"/>
              <w:left w:val="single" w:sz="4" w:space="0" w:color="auto"/>
              <w:bottom w:val="single" w:sz="4" w:space="0" w:color="auto"/>
              <w:right w:val="single" w:sz="4" w:space="0" w:color="auto"/>
            </w:tcBorders>
            <w:vAlign w:val="center"/>
            <w:hideMark/>
          </w:tcPr>
          <w:p w14:paraId="200BD469" w14:textId="77777777" w:rsidR="0012749B" w:rsidRDefault="0012749B" w:rsidP="00521E1B">
            <w:pPr>
              <w:pStyle w:val="TABLE-cell"/>
              <w:keepNext/>
            </w:pPr>
            <w:r>
              <w:t>originator-system-title</w:t>
            </w:r>
            <w:r>
              <w:fldChar w:fldCharType="begin"/>
            </w:r>
            <w:r>
              <w:instrText xml:space="preserve"> XE "originator-system-title" </w:instrText>
            </w:r>
            <w:r>
              <w:fldChar w:fldCharType="end"/>
            </w:r>
          </w:p>
        </w:tc>
        <w:tc>
          <w:tcPr>
            <w:tcW w:w="759" w:type="dxa"/>
            <w:tcBorders>
              <w:top w:val="single" w:sz="4" w:space="0" w:color="auto"/>
              <w:left w:val="single" w:sz="4" w:space="0" w:color="auto"/>
              <w:bottom w:val="single" w:sz="4" w:space="0" w:color="auto"/>
              <w:right w:val="single" w:sz="4" w:space="0" w:color="auto"/>
            </w:tcBorders>
            <w:vAlign w:val="center"/>
            <w:hideMark/>
          </w:tcPr>
          <w:p w14:paraId="00E0817C" w14:textId="77777777" w:rsidR="0012749B" w:rsidRDefault="0012749B" w:rsidP="00521E1B">
            <w:pPr>
              <w:pStyle w:val="NOTE"/>
              <w:keepNext/>
              <w:jc w:val="center"/>
            </w:pPr>
            <w:r>
              <w:t>–</w:t>
            </w:r>
          </w:p>
        </w:tc>
        <w:tc>
          <w:tcPr>
            <w:tcW w:w="759" w:type="dxa"/>
            <w:tcBorders>
              <w:top w:val="single" w:sz="4" w:space="0" w:color="auto"/>
              <w:left w:val="single" w:sz="4" w:space="0" w:color="auto"/>
              <w:bottom w:val="single" w:sz="4" w:space="0" w:color="auto"/>
              <w:right w:val="single" w:sz="4" w:space="0" w:color="auto"/>
            </w:tcBorders>
            <w:vAlign w:val="center"/>
            <w:hideMark/>
          </w:tcPr>
          <w:p w14:paraId="3FD43482" w14:textId="77777777" w:rsidR="0012749B" w:rsidRDefault="0012749B" w:rsidP="00521E1B">
            <w:pPr>
              <w:pStyle w:val="NOTE"/>
              <w:keepNext/>
              <w:jc w:val="center"/>
            </w:pPr>
            <w:r>
              <w:t>–</w:t>
            </w:r>
          </w:p>
        </w:tc>
        <w:tc>
          <w:tcPr>
            <w:tcW w:w="759" w:type="dxa"/>
            <w:tcBorders>
              <w:top w:val="single" w:sz="4" w:space="0" w:color="auto"/>
              <w:left w:val="single" w:sz="4" w:space="0" w:color="auto"/>
              <w:bottom w:val="single" w:sz="4" w:space="0" w:color="auto"/>
              <w:right w:val="single" w:sz="4" w:space="0" w:color="auto"/>
            </w:tcBorders>
            <w:vAlign w:val="center"/>
            <w:hideMark/>
          </w:tcPr>
          <w:p w14:paraId="4AEF3D7D" w14:textId="77777777" w:rsidR="0012749B" w:rsidRDefault="0012749B" w:rsidP="00521E1B">
            <w:pPr>
              <w:pStyle w:val="NOTE"/>
              <w:keepNext/>
              <w:jc w:val="center"/>
            </w:pPr>
            <w:r>
              <w:t>+</w:t>
            </w:r>
          </w:p>
        </w:tc>
        <w:tc>
          <w:tcPr>
            <w:tcW w:w="4750" w:type="dxa"/>
            <w:vMerge/>
            <w:tcBorders>
              <w:top w:val="single" w:sz="4" w:space="0" w:color="auto"/>
              <w:left w:val="single" w:sz="4" w:space="0" w:color="auto"/>
              <w:bottom w:val="single" w:sz="4" w:space="0" w:color="auto"/>
              <w:right w:val="single" w:sz="4" w:space="0" w:color="auto"/>
            </w:tcBorders>
            <w:vAlign w:val="center"/>
            <w:hideMark/>
          </w:tcPr>
          <w:p w14:paraId="5716B6AE" w14:textId="77777777" w:rsidR="0012749B" w:rsidRDefault="0012749B" w:rsidP="00521E1B">
            <w:pPr>
              <w:keepNext/>
              <w:rPr>
                <w:sz w:val="16"/>
                <w:szCs w:val="16"/>
              </w:rPr>
            </w:pPr>
          </w:p>
        </w:tc>
      </w:tr>
      <w:tr w:rsidR="0012749B" w14:paraId="46544F6C" w14:textId="77777777" w:rsidTr="00C90423">
        <w:trPr>
          <w:cantSplit/>
          <w:jc w:val="center"/>
        </w:trPr>
        <w:tc>
          <w:tcPr>
            <w:tcW w:w="2043" w:type="dxa"/>
            <w:tcBorders>
              <w:top w:val="single" w:sz="4" w:space="0" w:color="auto"/>
              <w:left w:val="single" w:sz="4" w:space="0" w:color="auto"/>
              <w:bottom w:val="single" w:sz="4" w:space="0" w:color="auto"/>
              <w:right w:val="single" w:sz="4" w:space="0" w:color="auto"/>
            </w:tcBorders>
            <w:vAlign w:val="center"/>
            <w:hideMark/>
          </w:tcPr>
          <w:p w14:paraId="311D662B" w14:textId="77777777" w:rsidR="0012749B" w:rsidRDefault="0012749B" w:rsidP="00521E1B">
            <w:pPr>
              <w:pStyle w:val="TABLE-cell"/>
              <w:keepNext/>
            </w:pPr>
            <w:r>
              <w:t>recipient-system-title</w:t>
            </w:r>
            <w:r>
              <w:fldChar w:fldCharType="begin"/>
            </w:r>
            <w:r>
              <w:instrText xml:space="preserve"> XE "recipient-system-title" </w:instrText>
            </w:r>
            <w:r>
              <w:fldChar w:fldCharType="end"/>
            </w:r>
          </w:p>
        </w:tc>
        <w:tc>
          <w:tcPr>
            <w:tcW w:w="759" w:type="dxa"/>
            <w:tcBorders>
              <w:top w:val="single" w:sz="4" w:space="0" w:color="auto"/>
              <w:left w:val="single" w:sz="4" w:space="0" w:color="auto"/>
              <w:bottom w:val="single" w:sz="4" w:space="0" w:color="auto"/>
              <w:right w:val="single" w:sz="4" w:space="0" w:color="auto"/>
            </w:tcBorders>
            <w:vAlign w:val="center"/>
            <w:hideMark/>
          </w:tcPr>
          <w:p w14:paraId="4FE54E5F" w14:textId="77777777" w:rsidR="0012749B" w:rsidRDefault="0012749B" w:rsidP="00521E1B">
            <w:pPr>
              <w:pStyle w:val="NOTE"/>
              <w:keepNext/>
              <w:jc w:val="center"/>
            </w:pPr>
            <w:r>
              <w:t>–</w:t>
            </w:r>
          </w:p>
        </w:tc>
        <w:tc>
          <w:tcPr>
            <w:tcW w:w="759" w:type="dxa"/>
            <w:tcBorders>
              <w:top w:val="single" w:sz="4" w:space="0" w:color="auto"/>
              <w:left w:val="single" w:sz="4" w:space="0" w:color="auto"/>
              <w:bottom w:val="single" w:sz="4" w:space="0" w:color="auto"/>
              <w:right w:val="single" w:sz="4" w:space="0" w:color="auto"/>
            </w:tcBorders>
            <w:vAlign w:val="center"/>
            <w:hideMark/>
          </w:tcPr>
          <w:p w14:paraId="2AFC68AE" w14:textId="77777777" w:rsidR="0012749B" w:rsidRDefault="0012749B" w:rsidP="00521E1B">
            <w:pPr>
              <w:pStyle w:val="NOTE"/>
              <w:keepNext/>
              <w:jc w:val="center"/>
            </w:pPr>
            <w:r>
              <w:t>–</w:t>
            </w:r>
          </w:p>
        </w:tc>
        <w:tc>
          <w:tcPr>
            <w:tcW w:w="759" w:type="dxa"/>
            <w:tcBorders>
              <w:top w:val="single" w:sz="4" w:space="0" w:color="auto"/>
              <w:left w:val="single" w:sz="4" w:space="0" w:color="auto"/>
              <w:bottom w:val="single" w:sz="4" w:space="0" w:color="auto"/>
              <w:right w:val="single" w:sz="4" w:space="0" w:color="auto"/>
            </w:tcBorders>
            <w:vAlign w:val="center"/>
            <w:hideMark/>
          </w:tcPr>
          <w:p w14:paraId="3048B0B5" w14:textId="77777777" w:rsidR="0012749B" w:rsidRDefault="0012749B" w:rsidP="00521E1B">
            <w:pPr>
              <w:pStyle w:val="NOTE"/>
              <w:keepNext/>
              <w:jc w:val="center"/>
            </w:pPr>
            <w:r>
              <w:t>+</w:t>
            </w:r>
          </w:p>
        </w:tc>
        <w:tc>
          <w:tcPr>
            <w:tcW w:w="4750" w:type="dxa"/>
            <w:vMerge/>
            <w:tcBorders>
              <w:top w:val="single" w:sz="4" w:space="0" w:color="auto"/>
              <w:left w:val="single" w:sz="4" w:space="0" w:color="auto"/>
              <w:bottom w:val="single" w:sz="4" w:space="0" w:color="auto"/>
              <w:right w:val="single" w:sz="4" w:space="0" w:color="auto"/>
            </w:tcBorders>
            <w:vAlign w:val="center"/>
            <w:hideMark/>
          </w:tcPr>
          <w:p w14:paraId="6FAFCCE5" w14:textId="77777777" w:rsidR="0012749B" w:rsidRDefault="0012749B" w:rsidP="00521E1B">
            <w:pPr>
              <w:keepNext/>
              <w:rPr>
                <w:sz w:val="16"/>
                <w:szCs w:val="16"/>
              </w:rPr>
            </w:pPr>
          </w:p>
        </w:tc>
      </w:tr>
      <w:tr w:rsidR="0012749B" w14:paraId="6C66CC3B" w14:textId="77777777" w:rsidTr="00C90423">
        <w:trPr>
          <w:cantSplit/>
          <w:jc w:val="center"/>
        </w:trPr>
        <w:tc>
          <w:tcPr>
            <w:tcW w:w="2043" w:type="dxa"/>
            <w:tcBorders>
              <w:top w:val="single" w:sz="4" w:space="0" w:color="auto"/>
              <w:left w:val="single" w:sz="4" w:space="0" w:color="auto"/>
              <w:bottom w:val="single" w:sz="4" w:space="0" w:color="auto"/>
              <w:right w:val="single" w:sz="4" w:space="0" w:color="auto"/>
            </w:tcBorders>
            <w:vAlign w:val="center"/>
            <w:hideMark/>
          </w:tcPr>
          <w:p w14:paraId="2B77C12C" w14:textId="77777777" w:rsidR="0012749B" w:rsidRDefault="0012749B" w:rsidP="00521E1B">
            <w:pPr>
              <w:pStyle w:val="TABLE-cell"/>
              <w:keepNext/>
            </w:pPr>
            <w:r>
              <w:t>date-time</w:t>
            </w:r>
            <w:r>
              <w:fldChar w:fldCharType="begin"/>
            </w:r>
            <w:r>
              <w:instrText xml:space="preserve"> XE "date-time" </w:instrText>
            </w:r>
            <w:r>
              <w:fldChar w:fldCharType="end"/>
            </w:r>
          </w:p>
        </w:tc>
        <w:tc>
          <w:tcPr>
            <w:tcW w:w="759" w:type="dxa"/>
            <w:tcBorders>
              <w:top w:val="single" w:sz="4" w:space="0" w:color="auto"/>
              <w:left w:val="single" w:sz="4" w:space="0" w:color="auto"/>
              <w:bottom w:val="single" w:sz="4" w:space="0" w:color="auto"/>
              <w:right w:val="single" w:sz="4" w:space="0" w:color="auto"/>
            </w:tcBorders>
            <w:vAlign w:val="center"/>
            <w:hideMark/>
          </w:tcPr>
          <w:p w14:paraId="2C3A6DC8" w14:textId="77777777" w:rsidR="0012749B" w:rsidRDefault="0012749B" w:rsidP="00521E1B">
            <w:pPr>
              <w:pStyle w:val="NOTE"/>
              <w:keepNext/>
              <w:jc w:val="center"/>
            </w:pPr>
            <w:r>
              <w:t>–</w:t>
            </w:r>
          </w:p>
        </w:tc>
        <w:tc>
          <w:tcPr>
            <w:tcW w:w="759" w:type="dxa"/>
            <w:tcBorders>
              <w:top w:val="single" w:sz="4" w:space="0" w:color="auto"/>
              <w:left w:val="single" w:sz="4" w:space="0" w:color="auto"/>
              <w:bottom w:val="single" w:sz="4" w:space="0" w:color="auto"/>
              <w:right w:val="single" w:sz="4" w:space="0" w:color="auto"/>
            </w:tcBorders>
            <w:vAlign w:val="center"/>
            <w:hideMark/>
          </w:tcPr>
          <w:p w14:paraId="58925F5B" w14:textId="77777777" w:rsidR="0012749B" w:rsidRDefault="0012749B" w:rsidP="00521E1B">
            <w:pPr>
              <w:pStyle w:val="NOTE"/>
              <w:keepNext/>
              <w:jc w:val="center"/>
            </w:pPr>
            <w:r>
              <w:t>–</w:t>
            </w:r>
          </w:p>
        </w:tc>
        <w:tc>
          <w:tcPr>
            <w:tcW w:w="759" w:type="dxa"/>
            <w:tcBorders>
              <w:top w:val="single" w:sz="4" w:space="0" w:color="auto"/>
              <w:left w:val="single" w:sz="4" w:space="0" w:color="auto"/>
              <w:bottom w:val="single" w:sz="4" w:space="0" w:color="auto"/>
              <w:right w:val="single" w:sz="4" w:space="0" w:color="auto"/>
            </w:tcBorders>
            <w:vAlign w:val="center"/>
            <w:hideMark/>
          </w:tcPr>
          <w:p w14:paraId="02610DC3" w14:textId="77777777" w:rsidR="0012749B" w:rsidRDefault="0012749B" w:rsidP="00521E1B">
            <w:pPr>
              <w:pStyle w:val="NOTE"/>
              <w:keepNext/>
              <w:jc w:val="center"/>
            </w:pPr>
            <w:r>
              <w:t>+</w:t>
            </w:r>
          </w:p>
        </w:tc>
        <w:tc>
          <w:tcPr>
            <w:tcW w:w="4750" w:type="dxa"/>
            <w:vMerge/>
            <w:tcBorders>
              <w:top w:val="single" w:sz="4" w:space="0" w:color="auto"/>
              <w:left w:val="single" w:sz="4" w:space="0" w:color="auto"/>
              <w:bottom w:val="single" w:sz="4" w:space="0" w:color="auto"/>
              <w:right w:val="single" w:sz="4" w:space="0" w:color="auto"/>
            </w:tcBorders>
            <w:vAlign w:val="center"/>
            <w:hideMark/>
          </w:tcPr>
          <w:p w14:paraId="6059B44D" w14:textId="77777777" w:rsidR="0012749B" w:rsidRDefault="0012749B" w:rsidP="00521E1B">
            <w:pPr>
              <w:keepNext/>
              <w:rPr>
                <w:sz w:val="16"/>
                <w:szCs w:val="16"/>
              </w:rPr>
            </w:pPr>
          </w:p>
        </w:tc>
      </w:tr>
      <w:tr w:rsidR="0012749B" w14:paraId="03B010F4" w14:textId="77777777" w:rsidTr="00C90423">
        <w:trPr>
          <w:cantSplit/>
          <w:jc w:val="center"/>
        </w:trPr>
        <w:tc>
          <w:tcPr>
            <w:tcW w:w="2043" w:type="dxa"/>
            <w:tcBorders>
              <w:top w:val="single" w:sz="4" w:space="0" w:color="auto"/>
              <w:left w:val="single" w:sz="4" w:space="0" w:color="auto"/>
              <w:bottom w:val="single" w:sz="4" w:space="0" w:color="auto"/>
              <w:right w:val="single" w:sz="4" w:space="0" w:color="auto"/>
            </w:tcBorders>
            <w:vAlign w:val="center"/>
            <w:hideMark/>
          </w:tcPr>
          <w:p w14:paraId="3EB5F79C" w14:textId="77777777" w:rsidR="0012749B" w:rsidRDefault="0012749B" w:rsidP="00521E1B">
            <w:pPr>
              <w:pStyle w:val="TABLE-cell"/>
              <w:keepNext/>
            </w:pPr>
            <w:r>
              <w:t>other-information</w:t>
            </w:r>
            <w:r>
              <w:fldChar w:fldCharType="begin"/>
            </w:r>
            <w:r>
              <w:instrText xml:space="preserve"> XE "other-information" </w:instrText>
            </w:r>
            <w:r>
              <w:fldChar w:fldCharType="end"/>
            </w:r>
          </w:p>
        </w:tc>
        <w:tc>
          <w:tcPr>
            <w:tcW w:w="759" w:type="dxa"/>
            <w:tcBorders>
              <w:top w:val="single" w:sz="4" w:space="0" w:color="auto"/>
              <w:left w:val="single" w:sz="4" w:space="0" w:color="auto"/>
              <w:bottom w:val="single" w:sz="4" w:space="0" w:color="auto"/>
              <w:right w:val="single" w:sz="4" w:space="0" w:color="auto"/>
            </w:tcBorders>
            <w:vAlign w:val="center"/>
            <w:hideMark/>
          </w:tcPr>
          <w:p w14:paraId="65E8DF08" w14:textId="77777777" w:rsidR="0012749B" w:rsidRDefault="0012749B" w:rsidP="00521E1B">
            <w:pPr>
              <w:pStyle w:val="NOTE"/>
              <w:keepNext/>
              <w:jc w:val="center"/>
            </w:pPr>
            <w:r>
              <w:t>–</w:t>
            </w:r>
          </w:p>
        </w:tc>
        <w:tc>
          <w:tcPr>
            <w:tcW w:w="759" w:type="dxa"/>
            <w:tcBorders>
              <w:top w:val="single" w:sz="4" w:space="0" w:color="auto"/>
              <w:left w:val="single" w:sz="4" w:space="0" w:color="auto"/>
              <w:bottom w:val="single" w:sz="4" w:space="0" w:color="auto"/>
              <w:right w:val="single" w:sz="4" w:space="0" w:color="auto"/>
            </w:tcBorders>
            <w:vAlign w:val="center"/>
            <w:hideMark/>
          </w:tcPr>
          <w:p w14:paraId="31C11B10" w14:textId="77777777" w:rsidR="0012749B" w:rsidRDefault="0012749B" w:rsidP="00521E1B">
            <w:pPr>
              <w:pStyle w:val="NOTE"/>
              <w:keepNext/>
              <w:jc w:val="center"/>
            </w:pPr>
            <w:r>
              <w:t>–</w:t>
            </w:r>
          </w:p>
        </w:tc>
        <w:tc>
          <w:tcPr>
            <w:tcW w:w="759" w:type="dxa"/>
            <w:tcBorders>
              <w:top w:val="single" w:sz="4" w:space="0" w:color="auto"/>
              <w:left w:val="single" w:sz="4" w:space="0" w:color="auto"/>
              <w:bottom w:val="single" w:sz="4" w:space="0" w:color="auto"/>
              <w:right w:val="single" w:sz="4" w:space="0" w:color="auto"/>
            </w:tcBorders>
            <w:vAlign w:val="center"/>
            <w:hideMark/>
          </w:tcPr>
          <w:p w14:paraId="5837F087" w14:textId="77777777" w:rsidR="0012749B" w:rsidRDefault="0012749B" w:rsidP="00521E1B">
            <w:pPr>
              <w:pStyle w:val="NOTE"/>
              <w:keepNext/>
              <w:jc w:val="center"/>
            </w:pPr>
            <w:r>
              <w:t>+</w:t>
            </w:r>
          </w:p>
        </w:tc>
        <w:tc>
          <w:tcPr>
            <w:tcW w:w="4750" w:type="dxa"/>
            <w:vMerge/>
            <w:tcBorders>
              <w:top w:val="single" w:sz="4" w:space="0" w:color="auto"/>
              <w:left w:val="single" w:sz="4" w:space="0" w:color="auto"/>
              <w:bottom w:val="single" w:sz="4" w:space="0" w:color="auto"/>
              <w:right w:val="single" w:sz="4" w:space="0" w:color="auto"/>
            </w:tcBorders>
            <w:vAlign w:val="center"/>
            <w:hideMark/>
          </w:tcPr>
          <w:p w14:paraId="75136253" w14:textId="77777777" w:rsidR="0012749B" w:rsidRDefault="0012749B" w:rsidP="00521E1B">
            <w:pPr>
              <w:keepNext/>
              <w:rPr>
                <w:sz w:val="16"/>
                <w:szCs w:val="16"/>
              </w:rPr>
            </w:pPr>
          </w:p>
        </w:tc>
      </w:tr>
      <w:tr w:rsidR="0012749B" w14:paraId="0D3D4BA2" w14:textId="77777777" w:rsidTr="00C90423">
        <w:trPr>
          <w:cantSplit/>
          <w:jc w:val="center"/>
        </w:trPr>
        <w:tc>
          <w:tcPr>
            <w:tcW w:w="2043" w:type="dxa"/>
            <w:tcBorders>
              <w:top w:val="single" w:sz="4" w:space="0" w:color="auto"/>
              <w:left w:val="single" w:sz="4" w:space="0" w:color="auto"/>
              <w:bottom w:val="single" w:sz="4" w:space="0" w:color="auto"/>
              <w:right w:val="single" w:sz="4" w:space="0" w:color="auto"/>
            </w:tcBorders>
            <w:vAlign w:val="center"/>
            <w:hideMark/>
          </w:tcPr>
          <w:p w14:paraId="14870B6D" w14:textId="77777777" w:rsidR="0012749B" w:rsidRDefault="0012749B" w:rsidP="00521E1B">
            <w:pPr>
              <w:pStyle w:val="TABLE-cell"/>
              <w:keepNext/>
            </w:pPr>
            <w:r>
              <w:t>key-info</w:t>
            </w:r>
            <w:r>
              <w:fldChar w:fldCharType="begin"/>
            </w:r>
            <w:r>
              <w:instrText xml:space="preserve"> XE "key-info" </w:instrText>
            </w:r>
            <w:r>
              <w:fldChar w:fldCharType="end"/>
            </w:r>
          </w:p>
        </w:tc>
        <w:tc>
          <w:tcPr>
            <w:tcW w:w="759" w:type="dxa"/>
            <w:tcBorders>
              <w:top w:val="single" w:sz="4" w:space="0" w:color="auto"/>
              <w:left w:val="single" w:sz="4" w:space="0" w:color="auto"/>
              <w:bottom w:val="single" w:sz="4" w:space="0" w:color="auto"/>
              <w:right w:val="single" w:sz="4" w:space="0" w:color="auto"/>
            </w:tcBorders>
            <w:vAlign w:val="center"/>
            <w:hideMark/>
          </w:tcPr>
          <w:p w14:paraId="1BCE2393" w14:textId="77777777" w:rsidR="0012749B" w:rsidRDefault="0012749B" w:rsidP="00521E1B">
            <w:pPr>
              <w:pStyle w:val="NOTE"/>
              <w:keepNext/>
              <w:jc w:val="center"/>
            </w:pPr>
            <w:r>
              <w:t>–</w:t>
            </w:r>
          </w:p>
        </w:tc>
        <w:tc>
          <w:tcPr>
            <w:tcW w:w="759" w:type="dxa"/>
            <w:tcBorders>
              <w:top w:val="single" w:sz="4" w:space="0" w:color="auto"/>
              <w:left w:val="single" w:sz="4" w:space="0" w:color="auto"/>
              <w:bottom w:val="single" w:sz="4" w:space="0" w:color="auto"/>
              <w:right w:val="single" w:sz="4" w:space="0" w:color="auto"/>
            </w:tcBorders>
            <w:vAlign w:val="center"/>
            <w:hideMark/>
          </w:tcPr>
          <w:p w14:paraId="4E37831C" w14:textId="77777777" w:rsidR="0012749B" w:rsidRDefault="0012749B" w:rsidP="00521E1B">
            <w:pPr>
              <w:pStyle w:val="NOTE"/>
              <w:keepNext/>
              <w:jc w:val="center"/>
            </w:pPr>
            <w:r>
              <w:t>–</w:t>
            </w:r>
          </w:p>
        </w:tc>
        <w:tc>
          <w:tcPr>
            <w:tcW w:w="759" w:type="dxa"/>
            <w:tcBorders>
              <w:top w:val="single" w:sz="4" w:space="0" w:color="auto"/>
              <w:left w:val="single" w:sz="4" w:space="0" w:color="auto"/>
              <w:bottom w:val="single" w:sz="4" w:space="0" w:color="auto"/>
              <w:right w:val="single" w:sz="4" w:space="0" w:color="auto"/>
            </w:tcBorders>
            <w:vAlign w:val="center"/>
            <w:hideMark/>
          </w:tcPr>
          <w:p w14:paraId="42ADB8AA" w14:textId="77777777" w:rsidR="0012749B" w:rsidRDefault="0012749B" w:rsidP="00521E1B">
            <w:pPr>
              <w:pStyle w:val="NOTE"/>
              <w:keepNext/>
              <w:jc w:val="center"/>
            </w:pPr>
            <w:r>
              <w:t>+</w:t>
            </w:r>
          </w:p>
        </w:tc>
        <w:tc>
          <w:tcPr>
            <w:tcW w:w="4750" w:type="dxa"/>
            <w:vMerge/>
            <w:tcBorders>
              <w:top w:val="single" w:sz="4" w:space="0" w:color="auto"/>
              <w:left w:val="single" w:sz="4" w:space="0" w:color="auto"/>
              <w:bottom w:val="single" w:sz="4" w:space="0" w:color="auto"/>
              <w:right w:val="single" w:sz="4" w:space="0" w:color="auto"/>
            </w:tcBorders>
            <w:vAlign w:val="center"/>
            <w:hideMark/>
          </w:tcPr>
          <w:p w14:paraId="1D923664" w14:textId="77777777" w:rsidR="0012749B" w:rsidRDefault="0012749B" w:rsidP="00521E1B">
            <w:pPr>
              <w:keepNext/>
              <w:rPr>
                <w:sz w:val="16"/>
                <w:szCs w:val="16"/>
              </w:rPr>
            </w:pPr>
          </w:p>
        </w:tc>
      </w:tr>
      <w:tr w:rsidR="0012749B" w14:paraId="68B33CE2" w14:textId="77777777" w:rsidTr="00C90423">
        <w:trPr>
          <w:cantSplit/>
          <w:jc w:val="center"/>
        </w:trPr>
        <w:tc>
          <w:tcPr>
            <w:tcW w:w="2043" w:type="dxa"/>
            <w:tcBorders>
              <w:top w:val="single" w:sz="4" w:space="0" w:color="auto"/>
              <w:left w:val="single" w:sz="4" w:space="0" w:color="auto"/>
              <w:bottom w:val="single" w:sz="4" w:space="0" w:color="auto"/>
              <w:right w:val="single" w:sz="4" w:space="0" w:color="auto"/>
            </w:tcBorders>
            <w:vAlign w:val="center"/>
            <w:hideMark/>
          </w:tcPr>
          <w:p w14:paraId="038B4D43" w14:textId="77777777" w:rsidR="0012749B" w:rsidRDefault="0012749B" w:rsidP="00521E1B">
            <w:pPr>
              <w:pStyle w:val="TABLE-cell"/>
              <w:keepNext/>
            </w:pPr>
            <w:r>
              <w:t>security control byte</w:t>
            </w:r>
            <w:r>
              <w:fldChar w:fldCharType="begin"/>
            </w:r>
            <w:r>
              <w:instrText xml:space="preserve"> XE "Security control byte" </w:instrText>
            </w:r>
            <w:r>
              <w:fldChar w:fldCharType="end"/>
            </w:r>
          </w:p>
        </w:tc>
        <w:tc>
          <w:tcPr>
            <w:tcW w:w="759" w:type="dxa"/>
            <w:tcBorders>
              <w:top w:val="single" w:sz="4" w:space="0" w:color="auto"/>
              <w:left w:val="single" w:sz="4" w:space="0" w:color="auto"/>
              <w:bottom w:val="single" w:sz="4" w:space="0" w:color="auto"/>
              <w:right w:val="single" w:sz="4" w:space="0" w:color="auto"/>
            </w:tcBorders>
            <w:vAlign w:val="center"/>
            <w:hideMark/>
          </w:tcPr>
          <w:p w14:paraId="121FBACA" w14:textId="77777777" w:rsidR="0012749B" w:rsidRDefault="0012749B" w:rsidP="00521E1B">
            <w:pPr>
              <w:pStyle w:val="NOTE"/>
              <w:keepNext/>
              <w:jc w:val="center"/>
            </w:pPr>
            <w:r>
              <w:t>+</w:t>
            </w:r>
          </w:p>
        </w:tc>
        <w:tc>
          <w:tcPr>
            <w:tcW w:w="759" w:type="dxa"/>
            <w:tcBorders>
              <w:top w:val="single" w:sz="4" w:space="0" w:color="auto"/>
              <w:left w:val="single" w:sz="4" w:space="0" w:color="auto"/>
              <w:bottom w:val="single" w:sz="4" w:space="0" w:color="auto"/>
              <w:right w:val="single" w:sz="4" w:space="0" w:color="auto"/>
            </w:tcBorders>
            <w:vAlign w:val="center"/>
            <w:hideMark/>
          </w:tcPr>
          <w:p w14:paraId="664D9ABE" w14:textId="77777777" w:rsidR="0012749B" w:rsidRDefault="0012749B" w:rsidP="00521E1B">
            <w:pPr>
              <w:pStyle w:val="NOTE"/>
              <w:keepNext/>
              <w:jc w:val="center"/>
            </w:pPr>
            <w:r>
              <w:t>+</w:t>
            </w:r>
          </w:p>
        </w:tc>
        <w:tc>
          <w:tcPr>
            <w:tcW w:w="759" w:type="dxa"/>
            <w:tcBorders>
              <w:top w:val="single" w:sz="4" w:space="0" w:color="auto"/>
              <w:left w:val="single" w:sz="4" w:space="0" w:color="auto"/>
              <w:bottom w:val="single" w:sz="4" w:space="0" w:color="auto"/>
              <w:right w:val="single" w:sz="4" w:space="0" w:color="auto"/>
            </w:tcBorders>
            <w:vAlign w:val="center"/>
            <w:hideMark/>
          </w:tcPr>
          <w:p w14:paraId="4A36502D" w14:textId="77777777" w:rsidR="0012749B" w:rsidRDefault="0012749B" w:rsidP="00521E1B">
            <w:pPr>
              <w:pStyle w:val="NOTE"/>
              <w:keepNext/>
              <w:jc w:val="center"/>
            </w:pPr>
            <w:r>
              <w:t>+</w:t>
            </w:r>
          </w:p>
        </w:tc>
        <w:tc>
          <w:tcPr>
            <w:tcW w:w="4750" w:type="dxa"/>
            <w:tcBorders>
              <w:top w:val="single" w:sz="4" w:space="0" w:color="auto"/>
              <w:left w:val="single" w:sz="4" w:space="0" w:color="auto"/>
              <w:bottom w:val="single" w:sz="4" w:space="0" w:color="auto"/>
              <w:right w:val="single" w:sz="4" w:space="0" w:color="auto"/>
            </w:tcBorders>
            <w:vAlign w:val="center"/>
            <w:hideMark/>
          </w:tcPr>
          <w:p w14:paraId="20AEB06E" w14:textId="77777777" w:rsidR="0012749B" w:rsidRDefault="0012749B" w:rsidP="00521E1B">
            <w:pPr>
              <w:pStyle w:val="NOTE"/>
              <w:keepNext/>
              <w:jc w:val="left"/>
            </w:pPr>
            <w:r>
              <w:t xml:space="preserve">Provides information on the protection applied, the key-set and the security suite used. See </w:t>
            </w:r>
            <w:r>
              <w:fldChar w:fldCharType="begin" w:fldLock="1"/>
            </w:r>
            <w:r>
              <w:instrText xml:space="preserve"> REF _Ref386530592 \h </w:instrText>
            </w:r>
            <w:r>
              <w:fldChar w:fldCharType="separate"/>
            </w:r>
            <w:r w:rsidR="00811F07">
              <w:t xml:space="preserve">Table </w:t>
            </w:r>
            <w:r w:rsidR="00811F07">
              <w:rPr>
                <w:noProof/>
              </w:rPr>
              <w:t>27</w:t>
            </w:r>
            <w:r>
              <w:fldChar w:fldCharType="end"/>
            </w:r>
            <w:r>
              <w:t>.</w:t>
            </w:r>
            <w:r w:rsidR="00C12F5B">
              <w:t xml:space="preserve"> </w:t>
            </w:r>
            <w:r w:rsidR="00C12F5B" w:rsidRPr="002F7A07">
              <w:rPr>
                <w:rStyle w:val="SUPerscript-small"/>
              </w:rPr>
              <w:t>1)</w:t>
            </w:r>
          </w:p>
        </w:tc>
      </w:tr>
      <w:tr w:rsidR="0012749B" w14:paraId="1A68A83F" w14:textId="77777777" w:rsidTr="00C90423">
        <w:trPr>
          <w:cantSplit/>
          <w:jc w:val="center"/>
        </w:trPr>
        <w:tc>
          <w:tcPr>
            <w:tcW w:w="2043" w:type="dxa"/>
            <w:tcBorders>
              <w:top w:val="single" w:sz="4" w:space="0" w:color="auto"/>
              <w:left w:val="single" w:sz="4" w:space="0" w:color="auto"/>
              <w:bottom w:val="single" w:sz="4" w:space="0" w:color="auto"/>
              <w:right w:val="single" w:sz="4" w:space="0" w:color="auto"/>
            </w:tcBorders>
            <w:vAlign w:val="center"/>
            <w:hideMark/>
          </w:tcPr>
          <w:p w14:paraId="3F338A89" w14:textId="77777777" w:rsidR="0012749B" w:rsidRDefault="0012749B" w:rsidP="00521E1B">
            <w:pPr>
              <w:pStyle w:val="TABLE-cell"/>
              <w:keepNext/>
            </w:pPr>
            <w:r>
              <w:t>Invocation counter</w:t>
            </w:r>
            <w:r>
              <w:fldChar w:fldCharType="begin"/>
            </w:r>
            <w:r>
              <w:instrText xml:space="preserve"> XE "Invocation counter" </w:instrText>
            </w:r>
            <w:r>
              <w:fldChar w:fldCharType="end"/>
            </w:r>
          </w:p>
        </w:tc>
        <w:tc>
          <w:tcPr>
            <w:tcW w:w="759" w:type="dxa"/>
            <w:tcBorders>
              <w:top w:val="single" w:sz="4" w:space="0" w:color="auto"/>
              <w:left w:val="single" w:sz="4" w:space="0" w:color="auto"/>
              <w:bottom w:val="single" w:sz="4" w:space="0" w:color="auto"/>
              <w:right w:val="single" w:sz="4" w:space="0" w:color="auto"/>
            </w:tcBorders>
            <w:vAlign w:val="center"/>
            <w:hideMark/>
          </w:tcPr>
          <w:p w14:paraId="37567AD8" w14:textId="77777777" w:rsidR="0012749B" w:rsidRDefault="0012749B" w:rsidP="00521E1B">
            <w:pPr>
              <w:pStyle w:val="NOTE"/>
              <w:keepNext/>
              <w:jc w:val="center"/>
            </w:pPr>
            <w:r>
              <w:t>+</w:t>
            </w:r>
          </w:p>
        </w:tc>
        <w:tc>
          <w:tcPr>
            <w:tcW w:w="759" w:type="dxa"/>
            <w:tcBorders>
              <w:top w:val="single" w:sz="4" w:space="0" w:color="auto"/>
              <w:left w:val="single" w:sz="4" w:space="0" w:color="auto"/>
              <w:bottom w:val="single" w:sz="4" w:space="0" w:color="auto"/>
              <w:right w:val="single" w:sz="4" w:space="0" w:color="auto"/>
            </w:tcBorders>
            <w:vAlign w:val="center"/>
            <w:hideMark/>
          </w:tcPr>
          <w:p w14:paraId="0BB3787A" w14:textId="77777777" w:rsidR="0012749B" w:rsidRDefault="0012749B" w:rsidP="00521E1B">
            <w:pPr>
              <w:pStyle w:val="NOTE"/>
              <w:keepNext/>
              <w:jc w:val="center"/>
            </w:pPr>
            <w:r>
              <w:t>+</w:t>
            </w:r>
          </w:p>
        </w:tc>
        <w:tc>
          <w:tcPr>
            <w:tcW w:w="759" w:type="dxa"/>
            <w:tcBorders>
              <w:top w:val="single" w:sz="4" w:space="0" w:color="auto"/>
              <w:left w:val="single" w:sz="4" w:space="0" w:color="auto"/>
              <w:bottom w:val="single" w:sz="4" w:space="0" w:color="auto"/>
              <w:right w:val="single" w:sz="4" w:space="0" w:color="auto"/>
            </w:tcBorders>
            <w:vAlign w:val="center"/>
            <w:hideMark/>
          </w:tcPr>
          <w:p w14:paraId="7F21A926" w14:textId="77777777" w:rsidR="0012749B" w:rsidRDefault="0012749B" w:rsidP="00521E1B">
            <w:pPr>
              <w:pStyle w:val="NOTE"/>
              <w:keepNext/>
              <w:jc w:val="center"/>
            </w:pPr>
            <w:r>
              <w:t>+</w:t>
            </w:r>
          </w:p>
        </w:tc>
        <w:tc>
          <w:tcPr>
            <w:tcW w:w="4750" w:type="dxa"/>
            <w:tcBorders>
              <w:top w:val="single" w:sz="4" w:space="0" w:color="auto"/>
              <w:left w:val="single" w:sz="4" w:space="0" w:color="auto"/>
              <w:bottom w:val="single" w:sz="4" w:space="0" w:color="auto"/>
              <w:right w:val="single" w:sz="4" w:space="0" w:color="auto"/>
            </w:tcBorders>
            <w:vAlign w:val="center"/>
            <w:hideMark/>
          </w:tcPr>
          <w:p w14:paraId="496305EC" w14:textId="77777777" w:rsidR="0012749B" w:rsidRDefault="0012749B" w:rsidP="00521E1B">
            <w:pPr>
              <w:pStyle w:val="NOTE"/>
              <w:keepNext/>
              <w:jc w:val="left"/>
            </w:pPr>
            <w:r>
              <w:t>The invocation field of the initialization vector. It is an integer counter which increments upon each invocation of the authenticated encryption function using the same key.</w:t>
            </w:r>
          </w:p>
          <w:p w14:paraId="76E716F5" w14:textId="77777777" w:rsidR="0012749B" w:rsidRDefault="0012749B" w:rsidP="00521E1B">
            <w:pPr>
              <w:pStyle w:val="NOTE"/>
              <w:keepNext/>
              <w:jc w:val="left"/>
              <w:rPr>
                <w:i/>
              </w:rPr>
            </w:pPr>
            <w:r>
              <w:t>When a new key is established the related invocation counter shall be reset to 0.</w:t>
            </w:r>
          </w:p>
        </w:tc>
      </w:tr>
      <w:tr w:rsidR="0012749B" w14:paraId="17977584" w14:textId="77777777" w:rsidTr="00C90423">
        <w:trPr>
          <w:cantSplit/>
          <w:jc w:val="center"/>
        </w:trPr>
        <w:tc>
          <w:tcPr>
            <w:tcW w:w="2043" w:type="dxa"/>
            <w:tcBorders>
              <w:top w:val="single" w:sz="4" w:space="0" w:color="auto"/>
              <w:left w:val="single" w:sz="4" w:space="0" w:color="auto"/>
              <w:bottom w:val="single" w:sz="4" w:space="0" w:color="auto"/>
              <w:right w:val="single" w:sz="4" w:space="0" w:color="auto"/>
            </w:tcBorders>
            <w:vAlign w:val="center"/>
            <w:hideMark/>
          </w:tcPr>
          <w:p w14:paraId="3C0B3A73" w14:textId="77777777" w:rsidR="0012749B" w:rsidRDefault="0012749B" w:rsidP="00521E1B">
            <w:pPr>
              <w:pStyle w:val="TABLE-cell"/>
              <w:keepNext/>
            </w:pPr>
            <w:r>
              <w:t>unprotected APDU</w:t>
            </w:r>
          </w:p>
        </w:tc>
        <w:tc>
          <w:tcPr>
            <w:tcW w:w="759" w:type="dxa"/>
            <w:tcBorders>
              <w:top w:val="single" w:sz="4" w:space="0" w:color="auto"/>
              <w:left w:val="single" w:sz="4" w:space="0" w:color="auto"/>
              <w:bottom w:val="single" w:sz="4" w:space="0" w:color="auto"/>
              <w:right w:val="single" w:sz="4" w:space="0" w:color="auto"/>
            </w:tcBorders>
            <w:vAlign w:val="center"/>
            <w:hideMark/>
          </w:tcPr>
          <w:p w14:paraId="15CE2526" w14:textId="77777777" w:rsidR="0012749B" w:rsidRDefault="0012749B" w:rsidP="00521E1B">
            <w:pPr>
              <w:pStyle w:val="NOTE"/>
              <w:keepNext/>
              <w:jc w:val="center"/>
            </w:pPr>
            <w:r>
              <w:t>+</w:t>
            </w:r>
          </w:p>
        </w:tc>
        <w:tc>
          <w:tcPr>
            <w:tcW w:w="759" w:type="dxa"/>
            <w:tcBorders>
              <w:top w:val="single" w:sz="4" w:space="0" w:color="auto"/>
              <w:left w:val="single" w:sz="4" w:space="0" w:color="auto"/>
              <w:bottom w:val="single" w:sz="4" w:space="0" w:color="auto"/>
              <w:right w:val="single" w:sz="4" w:space="0" w:color="auto"/>
            </w:tcBorders>
            <w:vAlign w:val="center"/>
            <w:hideMark/>
          </w:tcPr>
          <w:p w14:paraId="2073CE57" w14:textId="77777777" w:rsidR="0012749B" w:rsidRDefault="0012749B" w:rsidP="00521E1B">
            <w:pPr>
              <w:pStyle w:val="NOTE"/>
              <w:keepNext/>
              <w:jc w:val="center"/>
            </w:pPr>
            <w:r>
              <w:t>+</w:t>
            </w:r>
          </w:p>
        </w:tc>
        <w:tc>
          <w:tcPr>
            <w:tcW w:w="759" w:type="dxa"/>
            <w:tcBorders>
              <w:top w:val="single" w:sz="4" w:space="0" w:color="auto"/>
              <w:left w:val="single" w:sz="4" w:space="0" w:color="auto"/>
              <w:bottom w:val="single" w:sz="4" w:space="0" w:color="auto"/>
              <w:right w:val="single" w:sz="4" w:space="0" w:color="auto"/>
            </w:tcBorders>
            <w:vAlign w:val="center"/>
            <w:hideMark/>
          </w:tcPr>
          <w:p w14:paraId="15BFA78A" w14:textId="77777777" w:rsidR="0012749B" w:rsidRDefault="0012749B" w:rsidP="00521E1B">
            <w:pPr>
              <w:pStyle w:val="NOTE"/>
              <w:keepNext/>
              <w:jc w:val="center"/>
            </w:pPr>
            <w:r>
              <w:t>+</w:t>
            </w:r>
          </w:p>
        </w:tc>
        <w:tc>
          <w:tcPr>
            <w:tcW w:w="4750" w:type="dxa"/>
            <w:tcBorders>
              <w:top w:val="single" w:sz="4" w:space="0" w:color="auto"/>
              <w:left w:val="single" w:sz="4" w:space="0" w:color="auto"/>
              <w:bottom w:val="single" w:sz="4" w:space="0" w:color="auto"/>
              <w:right w:val="single" w:sz="4" w:space="0" w:color="auto"/>
            </w:tcBorders>
            <w:vAlign w:val="center"/>
            <w:hideMark/>
          </w:tcPr>
          <w:p w14:paraId="748B1AFE" w14:textId="77777777" w:rsidR="0012749B" w:rsidRDefault="0012749B" w:rsidP="00521E1B">
            <w:pPr>
              <w:pStyle w:val="NOTE"/>
              <w:keepNext/>
              <w:jc w:val="left"/>
            </w:pPr>
            <w:r>
              <w:t>The unprotected APDU (same as the APDU to be protected).</w:t>
            </w:r>
          </w:p>
        </w:tc>
      </w:tr>
      <w:tr w:rsidR="0012749B" w14:paraId="6710FB24" w14:textId="77777777" w:rsidTr="00C90423">
        <w:trPr>
          <w:cantSplit/>
          <w:jc w:val="center"/>
        </w:trPr>
        <w:tc>
          <w:tcPr>
            <w:tcW w:w="2043" w:type="dxa"/>
            <w:tcBorders>
              <w:top w:val="single" w:sz="4" w:space="0" w:color="auto"/>
              <w:left w:val="single" w:sz="4" w:space="0" w:color="auto"/>
              <w:bottom w:val="single" w:sz="4" w:space="0" w:color="auto"/>
              <w:right w:val="single" w:sz="4" w:space="0" w:color="auto"/>
            </w:tcBorders>
            <w:vAlign w:val="center"/>
            <w:hideMark/>
          </w:tcPr>
          <w:p w14:paraId="28840A84" w14:textId="77777777" w:rsidR="0012749B" w:rsidRDefault="0012749B" w:rsidP="00521E1B">
            <w:pPr>
              <w:pStyle w:val="TABLE-cell"/>
              <w:keepNext/>
            </w:pPr>
            <w:r>
              <w:t>encrypted APDU</w:t>
            </w:r>
          </w:p>
        </w:tc>
        <w:tc>
          <w:tcPr>
            <w:tcW w:w="759" w:type="dxa"/>
            <w:tcBorders>
              <w:top w:val="single" w:sz="4" w:space="0" w:color="auto"/>
              <w:left w:val="single" w:sz="4" w:space="0" w:color="auto"/>
              <w:bottom w:val="single" w:sz="4" w:space="0" w:color="auto"/>
              <w:right w:val="single" w:sz="4" w:space="0" w:color="auto"/>
            </w:tcBorders>
            <w:vAlign w:val="center"/>
            <w:hideMark/>
          </w:tcPr>
          <w:p w14:paraId="6C944151" w14:textId="77777777" w:rsidR="0012749B" w:rsidRDefault="0012749B" w:rsidP="00521E1B">
            <w:pPr>
              <w:pStyle w:val="NOTE"/>
              <w:keepNext/>
              <w:jc w:val="center"/>
            </w:pPr>
            <w:r>
              <w:t>+</w:t>
            </w:r>
          </w:p>
        </w:tc>
        <w:tc>
          <w:tcPr>
            <w:tcW w:w="759" w:type="dxa"/>
            <w:tcBorders>
              <w:top w:val="single" w:sz="4" w:space="0" w:color="auto"/>
              <w:left w:val="single" w:sz="4" w:space="0" w:color="auto"/>
              <w:bottom w:val="single" w:sz="4" w:space="0" w:color="auto"/>
              <w:right w:val="single" w:sz="4" w:space="0" w:color="auto"/>
            </w:tcBorders>
            <w:vAlign w:val="center"/>
            <w:hideMark/>
          </w:tcPr>
          <w:p w14:paraId="0E9AB8B0" w14:textId="77777777" w:rsidR="0012749B" w:rsidRDefault="0012749B" w:rsidP="00521E1B">
            <w:pPr>
              <w:pStyle w:val="NOTE"/>
              <w:keepNext/>
              <w:jc w:val="center"/>
            </w:pPr>
            <w:r>
              <w:t>+</w:t>
            </w:r>
          </w:p>
        </w:tc>
        <w:tc>
          <w:tcPr>
            <w:tcW w:w="759" w:type="dxa"/>
            <w:tcBorders>
              <w:top w:val="single" w:sz="4" w:space="0" w:color="auto"/>
              <w:left w:val="single" w:sz="4" w:space="0" w:color="auto"/>
              <w:bottom w:val="single" w:sz="4" w:space="0" w:color="auto"/>
              <w:right w:val="single" w:sz="4" w:space="0" w:color="auto"/>
            </w:tcBorders>
            <w:vAlign w:val="center"/>
            <w:hideMark/>
          </w:tcPr>
          <w:p w14:paraId="60ABFFF1" w14:textId="77777777" w:rsidR="0012749B" w:rsidRDefault="0012749B" w:rsidP="00521E1B">
            <w:pPr>
              <w:pStyle w:val="NOTE"/>
              <w:keepNext/>
              <w:jc w:val="center"/>
            </w:pPr>
            <w:r>
              <w:t>+</w:t>
            </w:r>
          </w:p>
        </w:tc>
        <w:tc>
          <w:tcPr>
            <w:tcW w:w="4750" w:type="dxa"/>
            <w:tcBorders>
              <w:top w:val="single" w:sz="4" w:space="0" w:color="auto"/>
              <w:left w:val="single" w:sz="4" w:space="0" w:color="auto"/>
              <w:bottom w:val="single" w:sz="4" w:space="0" w:color="auto"/>
              <w:right w:val="single" w:sz="4" w:space="0" w:color="auto"/>
            </w:tcBorders>
            <w:vAlign w:val="center"/>
            <w:hideMark/>
          </w:tcPr>
          <w:p w14:paraId="4186AFBF" w14:textId="77777777" w:rsidR="0012749B" w:rsidRDefault="0012749B" w:rsidP="00521E1B">
            <w:pPr>
              <w:pStyle w:val="NOTE"/>
              <w:keepNext/>
              <w:jc w:val="left"/>
            </w:pPr>
            <w:r>
              <w:t>The encrypted APDU i.e. the ciphertext.</w:t>
            </w:r>
          </w:p>
        </w:tc>
      </w:tr>
      <w:tr w:rsidR="0012749B" w14:paraId="0A1336B2" w14:textId="77777777" w:rsidTr="00C90423">
        <w:trPr>
          <w:cantSplit/>
          <w:jc w:val="center"/>
        </w:trPr>
        <w:tc>
          <w:tcPr>
            <w:tcW w:w="2043" w:type="dxa"/>
            <w:tcBorders>
              <w:top w:val="single" w:sz="4" w:space="0" w:color="auto"/>
              <w:left w:val="single" w:sz="4" w:space="0" w:color="auto"/>
              <w:bottom w:val="single" w:sz="4" w:space="0" w:color="auto"/>
              <w:right w:val="single" w:sz="4" w:space="0" w:color="auto"/>
            </w:tcBorders>
            <w:vAlign w:val="center"/>
            <w:hideMark/>
          </w:tcPr>
          <w:p w14:paraId="117F7C3B" w14:textId="77777777" w:rsidR="0012749B" w:rsidRDefault="0012749B" w:rsidP="00521E1B">
            <w:pPr>
              <w:pStyle w:val="TABLE-cell"/>
              <w:keepNext/>
            </w:pPr>
            <w:r>
              <w:t>authentication tag</w:t>
            </w:r>
          </w:p>
        </w:tc>
        <w:tc>
          <w:tcPr>
            <w:tcW w:w="759" w:type="dxa"/>
            <w:tcBorders>
              <w:top w:val="single" w:sz="4" w:space="0" w:color="auto"/>
              <w:left w:val="single" w:sz="4" w:space="0" w:color="auto"/>
              <w:bottom w:val="single" w:sz="4" w:space="0" w:color="auto"/>
              <w:right w:val="single" w:sz="4" w:space="0" w:color="auto"/>
            </w:tcBorders>
            <w:vAlign w:val="center"/>
            <w:hideMark/>
          </w:tcPr>
          <w:p w14:paraId="62CDA957" w14:textId="77777777" w:rsidR="0012749B" w:rsidRDefault="0012749B" w:rsidP="00521E1B">
            <w:pPr>
              <w:pStyle w:val="NOTE"/>
              <w:keepNext/>
              <w:jc w:val="center"/>
            </w:pPr>
            <w:r>
              <w:t>+</w:t>
            </w:r>
          </w:p>
        </w:tc>
        <w:tc>
          <w:tcPr>
            <w:tcW w:w="759" w:type="dxa"/>
            <w:tcBorders>
              <w:top w:val="single" w:sz="4" w:space="0" w:color="auto"/>
              <w:left w:val="single" w:sz="4" w:space="0" w:color="auto"/>
              <w:bottom w:val="single" w:sz="4" w:space="0" w:color="auto"/>
              <w:right w:val="single" w:sz="4" w:space="0" w:color="auto"/>
            </w:tcBorders>
            <w:vAlign w:val="center"/>
            <w:hideMark/>
          </w:tcPr>
          <w:p w14:paraId="06E65A82" w14:textId="77777777" w:rsidR="0012749B" w:rsidRDefault="0012749B" w:rsidP="00521E1B">
            <w:pPr>
              <w:pStyle w:val="NOTE"/>
              <w:keepNext/>
              <w:jc w:val="center"/>
            </w:pPr>
            <w:r>
              <w:t>+</w:t>
            </w:r>
          </w:p>
        </w:tc>
        <w:tc>
          <w:tcPr>
            <w:tcW w:w="759" w:type="dxa"/>
            <w:tcBorders>
              <w:top w:val="single" w:sz="4" w:space="0" w:color="auto"/>
              <w:left w:val="single" w:sz="4" w:space="0" w:color="auto"/>
              <w:bottom w:val="single" w:sz="4" w:space="0" w:color="auto"/>
              <w:right w:val="single" w:sz="4" w:space="0" w:color="auto"/>
            </w:tcBorders>
            <w:vAlign w:val="center"/>
            <w:hideMark/>
          </w:tcPr>
          <w:p w14:paraId="4E2ACFEB" w14:textId="77777777" w:rsidR="0012749B" w:rsidRDefault="0012749B" w:rsidP="00521E1B">
            <w:pPr>
              <w:pStyle w:val="NOTE"/>
              <w:keepNext/>
              <w:jc w:val="center"/>
            </w:pPr>
            <w:r>
              <w:t>+</w:t>
            </w:r>
          </w:p>
        </w:tc>
        <w:tc>
          <w:tcPr>
            <w:tcW w:w="4750" w:type="dxa"/>
            <w:tcBorders>
              <w:top w:val="single" w:sz="4" w:space="0" w:color="auto"/>
              <w:left w:val="single" w:sz="4" w:space="0" w:color="auto"/>
              <w:bottom w:val="single" w:sz="4" w:space="0" w:color="auto"/>
              <w:right w:val="single" w:sz="4" w:space="0" w:color="auto"/>
            </w:tcBorders>
            <w:vAlign w:val="center"/>
            <w:hideMark/>
          </w:tcPr>
          <w:p w14:paraId="5B774808" w14:textId="77777777" w:rsidR="0012749B" w:rsidRDefault="0012749B" w:rsidP="00521E1B">
            <w:pPr>
              <w:pStyle w:val="NOTE"/>
              <w:keepNext/>
              <w:jc w:val="left"/>
            </w:pPr>
            <w:r>
              <w:t xml:space="preserve">Calculated by the AES-GCM algorithm, see </w:t>
            </w:r>
            <w:r>
              <w:fldChar w:fldCharType="begin" w:fldLock="1"/>
            </w:r>
            <w:r>
              <w:instrText xml:space="preserve"> REF _Ref378456381 \r \h </w:instrText>
            </w:r>
            <w:r>
              <w:fldChar w:fldCharType="separate"/>
            </w:r>
            <w:r w:rsidR="00811F07">
              <w:t>5.3.3.7</w:t>
            </w:r>
            <w:r>
              <w:fldChar w:fldCharType="end"/>
            </w:r>
            <w:r>
              <w:t>.</w:t>
            </w:r>
          </w:p>
        </w:tc>
      </w:tr>
      <w:tr w:rsidR="0012749B" w14:paraId="3581BAFF" w14:textId="77777777" w:rsidTr="00C90423">
        <w:trPr>
          <w:cantSplit/>
          <w:jc w:val="center"/>
        </w:trPr>
        <w:tc>
          <w:tcPr>
            <w:tcW w:w="9070" w:type="dxa"/>
            <w:gridSpan w:val="5"/>
            <w:tcBorders>
              <w:top w:val="single" w:sz="4" w:space="0" w:color="auto"/>
              <w:left w:val="single" w:sz="4" w:space="0" w:color="auto"/>
              <w:bottom w:val="single" w:sz="4" w:space="0" w:color="auto"/>
              <w:right w:val="single" w:sz="4" w:space="0" w:color="auto"/>
            </w:tcBorders>
            <w:vAlign w:val="center"/>
            <w:hideMark/>
          </w:tcPr>
          <w:p w14:paraId="1E2611B3" w14:textId="77777777" w:rsidR="0012749B" w:rsidRDefault="0012749B" w:rsidP="00695ACD">
            <w:pPr>
              <w:pStyle w:val="NOTE"/>
              <w:keepNext/>
              <w:numPr>
                <w:ilvl w:val="0"/>
                <w:numId w:val="67"/>
              </w:numPr>
              <w:jc w:val="left"/>
            </w:pPr>
            <w:r>
              <w:t>In the case of the general-ciphering APDU, the key-set bit of the security control byte is not relevant and shall be set to zero.</w:t>
            </w:r>
          </w:p>
        </w:tc>
      </w:tr>
    </w:tbl>
    <w:p w14:paraId="07A7587E" w14:textId="77777777" w:rsidR="0003421B" w:rsidRDefault="0003421B" w:rsidP="0003421B">
      <w:pPr>
        <w:pStyle w:val="Heading5"/>
        <w:numPr>
          <w:ilvl w:val="0"/>
          <w:numId w:val="0"/>
        </w:numPr>
        <w:ind w:left="1304"/>
        <w:rPr>
          <w:ins w:id="2958" w:author="John Cowburn" w:date="2022-02-24T09:32:00Z"/>
        </w:rPr>
      </w:pPr>
      <w:bookmarkStart w:id="2959" w:name="_Toc386027481"/>
      <w:bookmarkStart w:id="2960" w:name="_Ref384308054"/>
      <w:bookmarkStart w:id="2961" w:name="_Toc392501325"/>
      <w:bookmarkStart w:id="2962" w:name="_Toc437856520"/>
    </w:p>
    <w:p w14:paraId="4CEFA09A" w14:textId="412D7326" w:rsidR="0012749B" w:rsidRPr="00D25ADD" w:rsidRDefault="0012749B" w:rsidP="00176E93">
      <w:pPr>
        <w:pStyle w:val="Heading5"/>
      </w:pPr>
      <w:r w:rsidRPr="00D25ADD">
        <w:t>Encoding example: global-get-request</w:t>
      </w:r>
      <w:bookmarkEnd w:id="2959"/>
      <w:bookmarkEnd w:id="2960"/>
      <w:r w:rsidRPr="00D25ADD">
        <w:t xml:space="preserve"> xDLMS APDU</w:t>
      </w:r>
      <w:bookmarkEnd w:id="2961"/>
      <w:bookmarkEnd w:id="2962"/>
    </w:p>
    <w:p w14:paraId="1FF1173A" w14:textId="77777777" w:rsidR="0012749B" w:rsidRDefault="0012749B" w:rsidP="00B67C8A">
      <w:pPr>
        <w:pStyle w:val="PARAGRAPH"/>
      </w:pPr>
      <w:r>
        <w:fldChar w:fldCharType="begin" w:fldLock="1"/>
      </w:r>
      <w:r>
        <w:instrText xml:space="preserve"> REF _Ref378456382 \h  \* MERGEFORMAT </w:instrText>
      </w:r>
      <w:r>
        <w:fldChar w:fldCharType="separate"/>
      </w:r>
      <w:r w:rsidR="00811F07" w:rsidRPr="00811F07">
        <w:t>Table 30</w:t>
      </w:r>
      <w:r>
        <w:fldChar w:fldCharType="end"/>
      </w:r>
      <w:r>
        <w:t xml:space="preserve"> shows an encoding example of a service-specific global ciphering xDLMS APDU: glo-get-request.</w:t>
      </w:r>
    </w:p>
    <w:p w14:paraId="7F14D965" w14:textId="71021ABF" w:rsidR="0012749B" w:rsidRDefault="0012749B" w:rsidP="00B67C8A">
      <w:pPr>
        <w:pStyle w:val="TABLE-title"/>
      </w:pPr>
      <w:bookmarkStart w:id="2963" w:name="_Ref378456382"/>
      <w:bookmarkStart w:id="2964" w:name="_Toc392501899"/>
      <w:bookmarkStart w:id="2965" w:name="_Toc386035089"/>
      <w:bookmarkStart w:id="2966" w:name="_Toc437856761"/>
      <w:bookmarkStart w:id="2967" w:name="_Toc97127472"/>
      <w:r w:rsidRPr="00D25ADD">
        <w:lastRenderedPageBreak/>
        <w:t xml:space="preserve">Table </w:t>
      </w:r>
      <w:fldSimple w:instr=" SEQ Table \* ARABIC ">
        <w:r w:rsidR="00DC4BE9">
          <w:rPr>
            <w:noProof/>
          </w:rPr>
          <w:t>30</w:t>
        </w:r>
      </w:fldSimple>
      <w:bookmarkEnd w:id="2963"/>
      <w:r w:rsidRPr="00D25ADD">
        <w:t xml:space="preserve"> – Example: glo-get-request xDLMS APDU</w:t>
      </w:r>
      <w:bookmarkEnd w:id="2907"/>
      <w:bookmarkEnd w:id="2964"/>
      <w:bookmarkEnd w:id="2965"/>
      <w:bookmarkEnd w:id="2966"/>
      <w:bookmarkEnd w:id="2967"/>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8"/>
        <w:gridCol w:w="692"/>
        <w:gridCol w:w="1782"/>
        <w:gridCol w:w="1783"/>
        <w:gridCol w:w="1783"/>
        <w:gridCol w:w="786"/>
        <w:gridCol w:w="786"/>
      </w:tblGrid>
      <w:tr w:rsidR="0012749B" w14:paraId="37A7CBE1" w14:textId="77777777" w:rsidTr="00077BDE">
        <w:trPr>
          <w:cantSplit/>
          <w:tblHeader/>
          <w:jc w:val="center"/>
        </w:trPr>
        <w:tc>
          <w:tcPr>
            <w:tcW w:w="1584" w:type="dxa"/>
            <w:tcBorders>
              <w:top w:val="single" w:sz="4" w:space="0" w:color="auto"/>
              <w:left w:val="single" w:sz="4" w:space="0" w:color="auto"/>
              <w:bottom w:val="single" w:sz="4" w:space="0" w:color="auto"/>
              <w:right w:val="single" w:sz="4" w:space="0" w:color="auto"/>
            </w:tcBorders>
            <w:vAlign w:val="center"/>
          </w:tcPr>
          <w:p w14:paraId="5DE4E2EA" w14:textId="77777777" w:rsidR="0012749B" w:rsidRDefault="0012749B" w:rsidP="00521E1B">
            <w:pPr>
              <w:pStyle w:val="TABLE-col-heading"/>
            </w:pPr>
          </w:p>
        </w:tc>
        <w:tc>
          <w:tcPr>
            <w:tcW w:w="738" w:type="dxa"/>
            <w:tcBorders>
              <w:top w:val="single" w:sz="4" w:space="0" w:color="auto"/>
              <w:left w:val="single" w:sz="4" w:space="0" w:color="auto"/>
              <w:bottom w:val="single" w:sz="4" w:space="0" w:color="auto"/>
              <w:right w:val="single" w:sz="4" w:space="0" w:color="auto"/>
            </w:tcBorders>
            <w:vAlign w:val="center"/>
            <w:hideMark/>
          </w:tcPr>
          <w:p w14:paraId="30E20227" w14:textId="77777777" w:rsidR="0012749B" w:rsidRDefault="0012749B" w:rsidP="00521E1B">
            <w:pPr>
              <w:pStyle w:val="TABLE-col-heading"/>
              <w:rPr>
                <w:rFonts w:ascii="Times New Roman" w:hAnsi="Times New Roman"/>
                <w:i/>
                <w:iCs/>
              </w:rPr>
            </w:pPr>
            <w:r>
              <w:rPr>
                <w:rFonts w:ascii="Times New Roman" w:hAnsi="Times New Roman"/>
                <w:i/>
                <w:iCs/>
              </w:rPr>
              <w:t>X</w:t>
            </w:r>
          </w:p>
        </w:tc>
        <w:tc>
          <w:tcPr>
            <w:tcW w:w="5819" w:type="dxa"/>
            <w:gridSpan w:val="3"/>
            <w:tcBorders>
              <w:top w:val="single" w:sz="4" w:space="0" w:color="auto"/>
              <w:left w:val="single" w:sz="4" w:space="0" w:color="auto"/>
              <w:bottom w:val="single" w:sz="4" w:space="0" w:color="auto"/>
              <w:right w:val="single" w:sz="4" w:space="0" w:color="auto"/>
            </w:tcBorders>
            <w:vAlign w:val="center"/>
            <w:hideMark/>
          </w:tcPr>
          <w:p w14:paraId="69794F28" w14:textId="77777777" w:rsidR="0012749B" w:rsidRDefault="0012749B" w:rsidP="00521E1B">
            <w:pPr>
              <w:pStyle w:val="TABLE-col-heading"/>
            </w:pPr>
            <w:r>
              <w:t>Contents</w:t>
            </w:r>
          </w:p>
        </w:tc>
        <w:tc>
          <w:tcPr>
            <w:tcW w:w="842" w:type="dxa"/>
            <w:tcBorders>
              <w:top w:val="single" w:sz="4" w:space="0" w:color="auto"/>
              <w:left w:val="single" w:sz="4" w:space="0" w:color="auto"/>
              <w:bottom w:val="single" w:sz="4" w:space="0" w:color="auto"/>
              <w:right w:val="single" w:sz="4" w:space="0" w:color="auto"/>
            </w:tcBorders>
            <w:vAlign w:val="center"/>
            <w:hideMark/>
          </w:tcPr>
          <w:p w14:paraId="6DDEAC30" w14:textId="77777777" w:rsidR="0012749B" w:rsidRDefault="0012749B" w:rsidP="00521E1B">
            <w:pPr>
              <w:pStyle w:val="TABLE-col-heading"/>
              <w:rPr>
                <w:rFonts w:ascii="Times New Roman" w:hAnsi="Times New Roman"/>
                <w:i/>
                <w:iCs/>
              </w:rPr>
            </w:pPr>
            <w:r>
              <w:rPr>
                <w:rFonts w:ascii="Times New Roman" w:hAnsi="Times New Roman"/>
                <w:i/>
                <w:iCs/>
              </w:rPr>
              <w:t>LEN</w:t>
            </w:r>
            <w:r>
              <w:rPr>
                <w:rFonts w:ascii="Times New Roman" w:hAnsi="Times New Roman"/>
                <w:i/>
                <w:iCs/>
              </w:rPr>
              <w:br/>
              <w:t>(X)</w:t>
            </w:r>
          </w:p>
          <w:p w14:paraId="1280948B" w14:textId="77777777" w:rsidR="0012749B" w:rsidRPr="00ED52FD" w:rsidRDefault="0012749B" w:rsidP="00521E1B">
            <w:pPr>
              <w:pStyle w:val="TABLE-col-heading"/>
              <w:rPr>
                <w:rFonts w:ascii="Times New Roman" w:hAnsi="Times New Roman"/>
                <w:b w:val="0"/>
                <w:i/>
                <w:iCs/>
              </w:rPr>
            </w:pPr>
            <w:r w:rsidRPr="00ED52FD">
              <w:rPr>
                <w:b w:val="0"/>
              </w:rPr>
              <w:t>bytes</w:t>
            </w:r>
          </w:p>
        </w:tc>
        <w:tc>
          <w:tcPr>
            <w:tcW w:w="842" w:type="dxa"/>
            <w:tcBorders>
              <w:top w:val="single" w:sz="4" w:space="0" w:color="auto"/>
              <w:left w:val="single" w:sz="4" w:space="0" w:color="auto"/>
              <w:bottom w:val="single" w:sz="4" w:space="0" w:color="auto"/>
              <w:right w:val="single" w:sz="4" w:space="0" w:color="auto"/>
            </w:tcBorders>
            <w:vAlign w:val="center"/>
            <w:hideMark/>
          </w:tcPr>
          <w:p w14:paraId="69CF4992" w14:textId="77777777" w:rsidR="0012749B" w:rsidRDefault="0012749B" w:rsidP="00521E1B">
            <w:pPr>
              <w:pStyle w:val="TABLE-col-heading"/>
              <w:rPr>
                <w:rFonts w:ascii="Times New Roman" w:hAnsi="Times New Roman"/>
                <w:i/>
                <w:iCs/>
              </w:rPr>
            </w:pPr>
            <w:r>
              <w:rPr>
                <w:rFonts w:ascii="Times New Roman" w:hAnsi="Times New Roman"/>
                <w:i/>
                <w:iCs/>
              </w:rPr>
              <w:t>Len</w:t>
            </w:r>
            <w:r>
              <w:rPr>
                <w:rFonts w:ascii="Times New Roman" w:hAnsi="Times New Roman"/>
                <w:i/>
                <w:iCs/>
              </w:rPr>
              <w:br/>
              <w:t>(X)</w:t>
            </w:r>
          </w:p>
          <w:p w14:paraId="50466544" w14:textId="77777777" w:rsidR="0012749B" w:rsidRPr="00ED52FD" w:rsidRDefault="0012749B" w:rsidP="00521E1B">
            <w:pPr>
              <w:pStyle w:val="TABLE-col-heading"/>
              <w:rPr>
                <w:b w:val="0"/>
              </w:rPr>
            </w:pPr>
            <w:r w:rsidRPr="00ED52FD">
              <w:rPr>
                <w:b w:val="0"/>
              </w:rPr>
              <w:t>bits</w:t>
            </w:r>
          </w:p>
        </w:tc>
      </w:tr>
      <w:tr w:rsidR="0012749B" w14:paraId="6677EA7D" w14:textId="77777777" w:rsidTr="00077BDE">
        <w:trPr>
          <w:cantSplit/>
          <w:jc w:val="center"/>
        </w:trPr>
        <w:tc>
          <w:tcPr>
            <w:tcW w:w="1584" w:type="dxa"/>
            <w:tcBorders>
              <w:top w:val="single" w:sz="4" w:space="0" w:color="auto"/>
              <w:left w:val="single" w:sz="4" w:space="0" w:color="auto"/>
              <w:bottom w:val="single" w:sz="4" w:space="0" w:color="auto"/>
              <w:right w:val="single" w:sz="4" w:space="0" w:color="auto"/>
            </w:tcBorders>
            <w:shd w:val="clear" w:color="auto" w:fill="DDDDDD"/>
            <w:vAlign w:val="center"/>
            <w:hideMark/>
          </w:tcPr>
          <w:p w14:paraId="3B4538FA" w14:textId="77777777" w:rsidR="0012749B" w:rsidRDefault="0012749B" w:rsidP="00521E1B">
            <w:pPr>
              <w:pStyle w:val="TABLE-cell"/>
              <w:keepNext/>
              <w:rPr>
                <w:b/>
                <w:bCs w:val="0"/>
              </w:rPr>
            </w:pPr>
            <w:r>
              <w:rPr>
                <w:b/>
              </w:rPr>
              <w:t>Security material</w:t>
            </w:r>
          </w:p>
        </w:tc>
        <w:tc>
          <w:tcPr>
            <w:tcW w:w="738" w:type="dxa"/>
            <w:tcBorders>
              <w:top w:val="single" w:sz="4" w:space="0" w:color="auto"/>
              <w:left w:val="single" w:sz="4" w:space="0" w:color="auto"/>
              <w:bottom w:val="single" w:sz="4" w:space="0" w:color="auto"/>
              <w:right w:val="single" w:sz="4" w:space="0" w:color="auto"/>
            </w:tcBorders>
            <w:shd w:val="clear" w:color="auto" w:fill="DDDDDD"/>
            <w:vAlign w:val="center"/>
          </w:tcPr>
          <w:p w14:paraId="69A7982C" w14:textId="77777777" w:rsidR="0012749B" w:rsidRDefault="0012749B" w:rsidP="00521E1B">
            <w:pPr>
              <w:pStyle w:val="TABLE-cell"/>
              <w:keepNext/>
              <w:jc w:val="center"/>
              <w:rPr>
                <w:rFonts w:ascii="Times New Roman" w:hAnsi="Times New Roman"/>
                <w:i/>
                <w:iCs/>
                <w:szCs w:val="22"/>
              </w:rPr>
            </w:pPr>
          </w:p>
        </w:tc>
        <w:tc>
          <w:tcPr>
            <w:tcW w:w="5819" w:type="dxa"/>
            <w:gridSpan w:val="3"/>
            <w:tcBorders>
              <w:top w:val="single" w:sz="4" w:space="0" w:color="auto"/>
              <w:left w:val="single" w:sz="4" w:space="0" w:color="auto"/>
              <w:bottom w:val="single" w:sz="4" w:space="0" w:color="auto"/>
              <w:right w:val="single" w:sz="4" w:space="0" w:color="auto"/>
            </w:tcBorders>
            <w:shd w:val="clear" w:color="auto" w:fill="DDDDDD"/>
            <w:vAlign w:val="center"/>
          </w:tcPr>
          <w:p w14:paraId="5D85C984" w14:textId="77777777" w:rsidR="0012749B" w:rsidRDefault="0012749B" w:rsidP="00521E1B">
            <w:pPr>
              <w:pStyle w:val="TABLE-cell"/>
              <w:keepNext/>
            </w:pPr>
          </w:p>
        </w:tc>
        <w:tc>
          <w:tcPr>
            <w:tcW w:w="842" w:type="dxa"/>
            <w:tcBorders>
              <w:top w:val="single" w:sz="4" w:space="0" w:color="auto"/>
              <w:left w:val="single" w:sz="4" w:space="0" w:color="auto"/>
              <w:bottom w:val="single" w:sz="4" w:space="0" w:color="auto"/>
              <w:right w:val="single" w:sz="4" w:space="0" w:color="auto"/>
            </w:tcBorders>
            <w:shd w:val="clear" w:color="auto" w:fill="DDDDDD"/>
            <w:vAlign w:val="center"/>
          </w:tcPr>
          <w:p w14:paraId="7090BE9E" w14:textId="77777777" w:rsidR="0012749B" w:rsidRDefault="0012749B" w:rsidP="00521E1B">
            <w:pPr>
              <w:pStyle w:val="TABLE-cell"/>
              <w:keepNext/>
              <w:rPr>
                <w:sz w:val="12"/>
              </w:rPr>
            </w:pPr>
          </w:p>
        </w:tc>
        <w:tc>
          <w:tcPr>
            <w:tcW w:w="842" w:type="dxa"/>
            <w:tcBorders>
              <w:top w:val="single" w:sz="4" w:space="0" w:color="auto"/>
              <w:left w:val="single" w:sz="4" w:space="0" w:color="auto"/>
              <w:bottom w:val="single" w:sz="4" w:space="0" w:color="auto"/>
              <w:right w:val="single" w:sz="4" w:space="0" w:color="auto"/>
            </w:tcBorders>
            <w:shd w:val="clear" w:color="auto" w:fill="DDDDDD"/>
            <w:vAlign w:val="center"/>
          </w:tcPr>
          <w:p w14:paraId="7BEDA24A" w14:textId="77777777" w:rsidR="0012749B" w:rsidRDefault="0012749B" w:rsidP="00521E1B">
            <w:pPr>
              <w:pStyle w:val="TABLE-cell"/>
              <w:keepNext/>
              <w:jc w:val="center"/>
            </w:pPr>
          </w:p>
        </w:tc>
      </w:tr>
      <w:tr w:rsidR="0012749B" w14:paraId="631DA8B5" w14:textId="77777777" w:rsidTr="00077BDE">
        <w:trPr>
          <w:cantSplit/>
          <w:jc w:val="center"/>
        </w:trPr>
        <w:tc>
          <w:tcPr>
            <w:tcW w:w="1584" w:type="dxa"/>
            <w:tcBorders>
              <w:top w:val="single" w:sz="4" w:space="0" w:color="auto"/>
              <w:left w:val="single" w:sz="4" w:space="0" w:color="auto"/>
              <w:bottom w:val="single" w:sz="4" w:space="0" w:color="auto"/>
              <w:right w:val="single" w:sz="4" w:space="0" w:color="auto"/>
            </w:tcBorders>
            <w:vAlign w:val="center"/>
            <w:hideMark/>
          </w:tcPr>
          <w:p w14:paraId="216BB61F" w14:textId="77777777" w:rsidR="0012749B" w:rsidRDefault="0012749B" w:rsidP="00521E1B">
            <w:pPr>
              <w:pStyle w:val="TABLE-cell"/>
              <w:keepNext/>
            </w:pPr>
            <w:r>
              <w:t>Security suite</w:t>
            </w:r>
          </w:p>
        </w:tc>
        <w:tc>
          <w:tcPr>
            <w:tcW w:w="738" w:type="dxa"/>
            <w:tcBorders>
              <w:top w:val="single" w:sz="4" w:space="0" w:color="auto"/>
              <w:left w:val="single" w:sz="4" w:space="0" w:color="auto"/>
              <w:bottom w:val="single" w:sz="4" w:space="0" w:color="auto"/>
              <w:right w:val="single" w:sz="4" w:space="0" w:color="auto"/>
            </w:tcBorders>
            <w:vAlign w:val="center"/>
          </w:tcPr>
          <w:p w14:paraId="3C368EA4" w14:textId="77777777" w:rsidR="0012749B" w:rsidRDefault="0012749B" w:rsidP="00521E1B">
            <w:pPr>
              <w:pStyle w:val="TABLE-cell"/>
              <w:keepNext/>
              <w:jc w:val="center"/>
              <w:rPr>
                <w:rFonts w:ascii="Times New Roman" w:hAnsi="Times New Roman"/>
                <w:i/>
                <w:iCs/>
                <w:szCs w:val="22"/>
              </w:rPr>
            </w:pPr>
          </w:p>
        </w:tc>
        <w:tc>
          <w:tcPr>
            <w:tcW w:w="5819" w:type="dxa"/>
            <w:gridSpan w:val="3"/>
            <w:tcBorders>
              <w:top w:val="single" w:sz="4" w:space="0" w:color="auto"/>
              <w:left w:val="single" w:sz="4" w:space="0" w:color="auto"/>
              <w:bottom w:val="single" w:sz="4" w:space="0" w:color="auto"/>
              <w:right w:val="single" w:sz="4" w:space="0" w:color="auto"/>
            </w:tcBorders>
            <w:vAlign w:val="center"/>
            <w:hideMark/>
          </w:tcPr>
          <w:p w14:paraId="140AF914" w14:textId="77777777" w:rsidR="0012749B" w:rsidRDefault="0012749B" w:rsidP="00521E1B">
            <w:pPr>
              <w:pStyle w:val="TABLE-cell"/>
              <w:keepNext/>
              <w:rPr>
                <w:rFonts w:ascii="Courier" w:hAnsi="Courier"/>
              </w:rPr>
            </w:pPr>
            <w:r>
              <w:rPr>
                <w:rFonts w:ascii="Courier" w:hAnsi="Courier"/>
              </w:rPr>
              <w:t>GCM-AES-128</w:t>
            </w:r>
          </w:p>
        </w:tc>
        <w:tc>
          <w:tcPr>
            <w:tcW w:w="842" w:type="dxa"/>
            <w:tcBorders>
              <w:top w:val="single" w:sz="4" w:space="0" w:color="auto"/>
              <w:left w:val="single" w:sz="4" w:space="0" w:color="auto"/>
              <w:bottom w:val="single" w:sz="4" w:space="0" w:color="auto"/>
              <w:right w:val="single" w:sz="4" w:space="0" w:color="auto"/>
            </w:tcBorders>
            <w:vAlign w:val="center"/>
          </w:tcPr>
          <w:p w14:paraId="04024365" w14:textId="77777777" w:rsidR="0012749B" w:rsidRDefault="0012749B" w:rsidP="00521E1B">
            <w:pPr>
              <w:pStyle w:val="TABLE-cell"/>
              <w:keepNext/>
              <w:jc w:val="center"/>
            </w:pPr>
          </w:p>
        </w:tc>
        <w:tc>
          <w:tcPr>
            <w:tcW w:w="842" w:type="dxa"/>
            <w:tcBorders>
              <w:top w:val="single" w:sz="4" w:space="0" w:color="auto"/>
              <w:left w:val="single" w:sz="4" w:space="0" w:color="auto"/>
              <w:bottom w:val="single" w:sz="4" w:space="0" w:color="auto"/>
              <w:right w:val="single" w:sz="4" w:space="0" w:color="auto"/>
            </w:tcBorders>
            <w:vAlign w:val="center"/>
          </w:tcPr>
          <w:p w14:paraId="65E025F9" w14:textId="77777777" w:rsidR="0012749B" w:rsidRDefault="0012749B" w:rsidP="00521E1B">
            <w:pPr>
              <w:pStyle w:val="TABLE-cell"/>
              <w:keepNext/>
              <w:jc w:val="center"/>
            </w:pPr>
          </w:p>
        </w:tc>
      </w:tr>
      <w:tr w:rsidR="0012749B" w14:paraId="2429B835" w14:textId="77777777" w:rsidTr="00077BDE">
        <w:trPr>
          <w:cantSplit/>
          <w:jc w:val="center"/>
        </w:trPr>
        <w:tc>
          <w:tcPr>
            <w:tcW w:w="1584" w:type="dxa"/>
            <w:tcBorders>
              <w:top w:val="single" w:sz="4" w:space="0" w:color="auto"/>
              <w:left w:val="single" w:sz="4" w:space="0" w:color="auto"/>
              <w:bottom w:val="single" w:sz="4" w:space="0" w:color="auto"/>
              <w:right w:val="single" w:sz="4" w:space="0" w:color="auto"/>
            </w:tcBorders>
            <w:vAlign w:val="center"/>
            <w:hideMark/>
          </w:tcPr>
          <w:p w14:paraId="03DE0D23" w14:textId="77777777" w:rsidR="0012749B" w:rsidRDefault="0012749B" w:rsidP="00521E1B">
            <w:pPr>
              <w:pStyle w:val="TABLE-cell"/>
              <w:keepNext/>
              <w:rPr>
                <w:i/>
                <w:iCs/>
              </w:rPr>
            </w:pPr>
            <w:r>
              <w:t>System Title</w:t>
            </w:r>
          </w:p>
        </w:tc>
        <w:tc>
          <w:tcPr>
            <w:tcW w:w="738" w:type="dxa"/>
            <w:tcBorders>
              <w:top w:val="single" w:sz="4" w:space="0" w:color="auto"/>
              <w:left w:val="single" w:sz="4" w:space="0" w:color="auto"/>
              <w:bottom w:val="single" w:sz="4" w:space="0" w:color="auto"/>
              <w:right w:val="single" w:sz="4" w:space="0" w:color="auto"/>
            </w:tcBorders>
            <w:vAlign w:val="center"/>
            <w:hideMark/>
          </w:tcPr>
          <w:p w14:paraId="78AAA1F9" w14:textId="77777777" w:rsidR="0012749B" w:rsidRDefault="0012749B" w:rsidP="00521E1B">
            <w:pPr>
              <w:pStyle w:val="TABLE-cell"/>
              <w:keepNext/>
              <w:jc w:val="center"/>
              <w:rPr>
                <w:rFonts w:ascii="Times New Roman" w:hAnsi="Times New Roman"/>
                <w:i/>
                <w:iCs/>
                <w:szCs w:val="22"/>
              </w:rPr>
            </w:pPr>
            <w:r>
              <w:rPr>
                <w:rFonts w:ascii="Times New Roman" w:hAnsi="Times New Roman"/>
                <w:i/>
                <w:iCs/>
                <w:szCs w:val="22"/>
              </w:rPr>
              <w:t>Sys-T</w:t>
            </w:r>
          </w:p>
        </w:tc>
        <w:tc>
          <w:tcPr>
            <w:tcW w:w="5819" w:type="dxa"/>
            <w:gridSpan w:val="3"/>
            <w:tcBorders>
              <w:top w:val="single" w:sz="4" w:space="0" w:color="auto"/>
              <w:left w:val="single" w:sz="4" w:space="0" w:color="auto"/>
              <w:bottom w:val="single" w:sz="4" w:space="0" w:color="auto"/>
              <w:right w:val="single" w:sz="4" w:space="0" w:color="auto"/>
            </w:tcBorders>
            <w:vAlign w:val="center"/>
            <w:hideMark/>
          </w:tcPr>
          <w:p w14:paraId="4514B861" w14:textId="77777777" w:rsidR="0012749B" w:rsidRDefault="0012749B" w:rsidP="00521E1B">
            <w:pPr>
              <w:pStyle w:val="TABLE-cell"/>
              <w:keepNext/>
            </w:pPr>
            <w:r>
              <w:rPr>
                <w:rFonts w:ascii="Courier" w:hAnsi="Courier"/>
                <w:b/>
              </w:rPr>
              <w:t>4D4D4D</w:t>
            </w:r>
            <w:r>
              <w:rPr>
                <w:rFonts w:ascii="Courier" w:hAnsi="Courier"/>
              </w:rPr>
              <w:t>0000BC614E(here, the five last octets contain the manufacturing number in hexa)</w:t>
            </w:r>
          </w:p>
        </w:tc>
        <w:tc>
          <w:tcPr>
            <w:tcW w:w="842" w:type="dxa"/>
            <w:tcBorders>
              <w:top w:val="single" w:sz="4" w:space="0" w:color="auto"/>
              <w:left w:val="single" w:sz="4" w:space="0" w:color="auto"/>
              <w:bottom w:val="single" w:sz="4" w:space="0" w:color="auto"/>
              <w:right w:val="single" w:sz="4" w:space="0" w:color="auto"/>
            </w:tcBorders>
            <w:vAlign w:val="center"/>
            <w:hideMark/>
          </w:tcPr>
          <w:p w14:paraId="46F242DF" w14:textId="77777777" w:rsidR="0012749B" w:rsidRDefault="0012749B" w:rsidP="00521E1B">
            <w:pPr>
              <w:pStyle w:val="TABLE-cell"/>
              <w:keepNext/>
              <w:jc w:val="center"/>
            </w:pPr>
            <w:r>
              <w:t>8</w:t>
            </w:r>
          </w:p>
        </w:tc>
        <w:tc>
          <w:tcPr>
            <w:tcW w:w="842" w:type="dxa"/>
            <w:tcBorders>
              <w:top w:val="single" w:sz="4" w:space="0" w:color="auto"/>
              <w:left w:val="single" w:sz="4" w:space="0" w:color="auto"/>
              <w:bottom w:val="single" w:sz="4" w:space="0" w:color="auto"/>
              <w:right w:val="single" w:sz="4" w:space="0" w:color="auto"/>
            </w:tcBorders>
            <w:vAlign w:val="center"/>
            <w:hideMark/>
          </w:tcPr>
          <w:p w14:paraId="56FC327D" w14:textId="77777777" w:rsidR="0012749B" w:rsidRDefault="0012749B" w:rsidP="00521E1B">
            <w:pPr>
              <w:pStyle w:val="TABLE-cell"/>
              <w:keepNext/>
              <w:jc w:val="center"/>
            </w:pPr>
            <w:r>
              <w:t>64</w:t>
            </w:r>
          </w:p>
        </w:tc>
      </w:tr>
      <w:tr w:rsidR="0012749B" w14:paraId="3B7EE112" w14:textId="77777777" w:rsidTr="00077BDE">
        <w:trPr>
          <w:cantSplit/>
          <w:jc w:val="center"/>
        </w:trPr>
        <w:tc>
          <w:tcPr>
            <w:tcW w:w="1584" w:type="dxa"/>
            <w:tcBorders>
              <w:top w:val="single" w:sz="4" w:space="0" w:color="auto"/>
              <w:left w:val="single" w:sz="4" w:space="0" w:color="auto"/>
              <w:bottom w:val="single" w:sz="4" w:space="0" w:color="auto"/>
              <w:right w:val="single" w:sz="4" w:space="0" w:color="auto"/>
            </w:tcBorders>
            <w:vAlign w:val="center"/>
            <w:hideMark/>
          </w:tcPr>
          <w:p w14:paraId="6F8C9813" w14:textId="77777777" w:rsidR="0012749B" w:rsidRDefault="0012749B" w:rsidP="00521E1B">
            <w:pPr>
              <w:pStyle w:val="TABLE-cell"/>
              <w:keepNext/>
            </w:pPr>
            <w:r>
              <w:t>Invocation counter</w:t>
            </w:r>
          </w:p>
        </w:tc>
        <w:tc>
          <w:tcPr>
            <w:tcW w:w="738" w:type="dxa"/>
            <w:tcBorders>
              <w:top w:val="single" w:sz="4" w:space="0" w:color="auto"/>
              <w:left w:val="single" w:sz="4" w:space="0" w:color="auto"/>
              <w:bottom w:val="single" w:sz="4" w:space="0" w:color="auto"/>
              <w:right w:val="single" w:sz="4" w:space="0" w:color="auto"/>
            </w:tcBorders>
            <w:vAlign w:val="center"/>
            <w:hideMark/>
          </w:tcPr>
          <w:p w14:paraId="7FB31466" w14:textId="77777777" w:rsidR="0012749B" w:rsidRDefault="0012749B" w:rsidP="00521E1B">
            <w:pPr>
              <w:pStyle w:val="TABLE-cell"/>
              <w:keepNext/>
              <w:jc w:val="center"/>
              <w:rPr>
                <w:rFonts w:ascii="Times New Roman" w:hAnsi="Times New Roman"/>
                <w:i/>
                <w:iCs/>
                <w:szCs w:val="22"/>
              </w:rPr>
            </w:pPr>
            <w:r>
              <w:rPr>
                <w:rFonts w:ascii="Times New Roman" w:hAnsi="Times New Roman"/>
                <w:i/>
                <w:iCs/>
                <w:szCs w:val="22"/>
              </w:rPr>
              <w:t>IC</w:t>
            </w:r>
          </w:p>
        </w:tc>
        <w:tc>
          <w:tcPr>
            <w:tcW w:w="5819" w:type="dxa"/>
            <w:gridSpan w:val="3"/>
            <w:tcBorders>
              <w:top w:val="single" w:sz="4" w:space="0" w:color="auto"/>
              <w:left w:val="single" w:sz="4" w:space="0" w:color="auto"/>
              <w:bottom w:val="single" w:sz="4" w:space="0" w:color="auto"/>
              <w:right w:val="single" w:sz="4" w:space="0" w:color="auto"/>
            </w:tcBorders>
            <w:vAlign w:val="center"/>
            <w:hideMark/>
          </w:tcPr>
          <w:p w14:paraId="142284DE" w14:textId="77777777" w:rsidR="0012749B" w:rsidRDefault="0012749B" w:rsidP="00521E1B">
            <w:pPr>
              <w:pStyle w:val="TABLE-cell"/>
              <w:keepNext/>
            </w:pPr>
            <w:r>
              <w:rPr>
                <w:rFonts w:ascii="Courier" w:hAnsi="Courier"/>
              </w:rPr>
              <w:t>01234567</w:t>
            </w:r>
          </w:p>
        </w:tc>
        <w:tc>
          <w:tcPr>
            <w:tcW w:w="842" w:type="dxa"/>
            <w:tcBorders>
              <w:top w:val="single" w:sz="4" w:space="0" w:color="auto"/>
              <w:left w:val="single" w:sz="4" w:space="0" w:color="auto"/>
              <w:bottom w:val="single" w:sz="4" w:space="0" w:color="auto"/>
              <w:right w:val="single" w:sz="4" w:space="0" w:color="auto"/>
            </w:tcBorders>
            <w:vAlign w:val="center"/>
            <w:hideMark/>
          </w:tcPr>
          <w:p w14:paraId="0B4FFD36" w14:textId="77777777" w:rsidR="0012749B" w:rsidRDefault="0012749B" w:rsidP="00521E1B">
            <w:pPr>
              <w:pStyle w:val="TABLE-cell"/>
              <w:keepNext/>
              <w:jc w:val="center"/>
            </w:pPr>
            <w:r>
              <w:t>4</w:t>
            </w:r>
          </w:p>
        </w:tc>
        <w:tc>
          <w:tcPr>
            <w:tcW w:w="842" w:type="dxa"/>
            <w:tcBorders>
              <w:top w:val="single" w:sz="4" w:space="0" w:color="auto"/>
              <w:left w:val="single" w:sz="4" w:space="0" w:color="auto"/>
              <w:bottom w:val="single" w:sz="4" w:space="0" w:color="auto"/>
              <w:right w:val="single" w:sz="4" w:space="0" w:color="auto"/>
            </w:tcBorders>
            <w:vAlign w:val="center"/>
            <w:hideMark/>
          </w:tcPr>
          <w:p w14:paraId="16B1BBD0" w14:textId="77777777" w:rsidR="0012749B" w:rsidRDefault="0012749B" w:rsidP="00521E1B">
            <w:pPr>
              <w:pStyle w:val="TABLE-cell"/>
              <w:keepNext/>
              <w:jc w:val="center"/>
            </w:pPr>
            <w:r>
              <w:t>32</w:t>
            </w:r>
          </w:p>
        </w:tc>
      </w:tr>
      <w:tr w:rsidR="0012749B" w14:paraId="00F2C23E" w14:textId="77777777" w:rsidTr="00077BDE">
        <w:trPr>
          <w:cantSplit/>
          <w:jc w:val="center"/>
        </w:trPr>
        <w:tc>
          <w:tcPr>
            <w:tcW w:w="1584" w:type="dxa"/>
            <w:vMerge w:val="restart"/>
            <w:tcBorders>
              <w:top w:val="single" w:sz="4" w:space="0" w:color="auto"/>
              <w:left w:val="single" w:sz="4" w:space="0" w:color="auto"/>
              <w:bottom w:val="single" w:sz="4" w:space="0" w:color="auto"/>
              <w:right w:val="single" w:sz="4" w:space="0" w:color="auto"/>
            </w:tcBorders>
            <w:vAlign w:val="center"/>
            <w:hideMark/>
          </w:tcPr>
          <w:p w14:paraId="0D8D4676" w14:textId="77777777" w:rsidR="0012749B" w:rsidRDefault="0012749B" w:rsidP="00521E1B">
            <w:pPr>
              <w:pStyle w:val="TABLE-cell"/>
              <w:keepNext/>
            </w:pPr>
            <w:r>
              <w:t>Initialization Vector</w:t>
            </w:r>
          </w:p>
        </w:tc>
        <w:tc>
          <w:tcPr>
            <w:tcW w:w="738" w:type="dxa"/>
            <w:vMerge w:val="restart"/>
            <w:tcBorders>
              <w:top w:val="single" w:sz="4" w:space="0" w:color="auto"/>
              <w:left w:val="single" w:sz="4" w:space="0" w:color="auto"/>
              <w:bottom w:val="single" w:sz="4" w:space="0" w:color="auto"/>
              <w:right w:val="single" w:sz="4" w:space="0" w:color="auto"/>
            </w:tcBorders>
            <w:vAlign w:val="center"/>
            <w:hideMark/>
          </w:tcPr>
          <w:p w14:paraId="7FD4C4F3" w14:textId="77777777" w:rsidR="0012749B" w:rsidRDefault="0012749B" w:rsidP="00521E1B">
            <w:pPr>
              <w:pStyle w:val="TABLE-cell"/>
              <w:keepNext/>
              <w:jc w:val="center"/>
              <w:rPr>
                <w:rFonts w:ascii="Times New Roman" w:hAnsi="Times New Roman"/>
                <w:i/>
                <w:iCs/>
                <w:szCs w:val="22"/>
              </w:rPr>
            </w:pPr>
            <w:r>
              <w:rPr>
                <w:rFonts w:ascii="Times New Roman" w:hAnsi="Times New Roman"/>
                <w:i/>
                <w:iCs/>
                <w:szCs w:val="22"/>
              </w:rPr>
              <w:t>IV</w:t>
            </w:r>
          </w:p>
        </w:tc>
        <w:tc>
          <w:tcPr>
            <w:tcW w:w="5819" w:type="dxa"/>
            <w:gridSpan w:val="3"/>
            <w:tcBorders>
              <w:top w:val="single" w:sz="4" w:space="0" w:color="auto"/>
              <w:left w:val="single" w:sz="4" w:space="0" w:color="auto"/>
              <w:bottom w:val="single" w:sz="4" w:space="0" w:color="auto"/>
              <w:right w:val="single" w:sz="4" w:space="0" w:color="auto"/>
            </w:tcBorders>
            <w:vAlign w:val="center"/>
            <w:hideMark/>
          </w:tcPr>
          <w:p w14:paraId="2094A54D" w14:textId="77777777" w:rsidR="0012749B" w:rsidRDefault="0012749B" w:rsidP="00521E1B">
            <w:pPr>
              <w:pStyle w:val="TABLE-cell"/>
              <w:keepNext/>
              <w:rPr>
                <w:rFonts w:ascii="Courier" w:hAnsi="Courier"/>
              </w:rPr>
            </w:pPr>
            <w:r>
              <w:rPr>
                <w:rFonts w:ascii="Times New Roman" w:hAnsi="Times New Roman"/>
                <w:i/>
                <w:iCs/>
                <w:szCs w:val="22"/>
              </w:rPr>
              <w:t xml:space="preserve">Sys-T </w:t>
            </w:r>
            <w:r>
              <w:t>II IC</w:t>
            </w:r>
            <w:r>
              <w:rPr>
                <w:rFonts w:ascii="Times New Roman" w:hAnsi="Times New Roman"/>
                <w:i/>
                <w:iCs/>
                <w:szCs w:val="22"/>
              </w:rPr>
              <w:t xml:space="preserve"> </w:t>
            </w:r>
          </w:p>
        </w:tc>
        <w:tc>
          <w:tcPr>
            <w:tcW w:w="842" w:type="dxa"/>
            <w:vMerge w:val="restart"/>
            <w:tcBorders>
              <w:top w:val="single" w:sz="4" w:space="0" w:color="auto"/>
              <w:left w:val="single" w:sz="4" w:space="0" w:color="auto"/>
              <w:bottom w:val="single" w:sz="4" w:space="0" w:color="auto"/>
              <w:right w:val="single" w:sz="4" w:space="0" w:color="auto"/>
            </w:tcBorders>
            <w:vAlign w:val="center"/>
            <w:hideMark/>
          </w:tcPr>
          <w:p w14:paraId="01963ABE" w14:textId="77777777" w:rsidR="0012749B" w:rsidRDefault="0012749B" w:rsidP="00521E1B">
            <w:pPr>
              <w:pStyle w:val="TABLE-cell"/>
              <w:keepNext/>
              <w:jc w:val="center"/>
            </w:pPr>
            <w:r>
              <w:t>12</w:t>
            </w:r>
          </w:p>
        </w:tc>
        <w:tc>
          <w:tcPr>
            <w:tcW w:w="842" w:type="dxa"/>
            <w:vMerge w:val="restart"/>
            <w:tcBorders>
              <w:top w:val="single" w:sz="4" w:space="0" w:color="auto"/>
              <w:left w:val="single" w:sz="4" w:space="0" w:color="auto"/>
              <w:bottom w:val="single" w:sz="4" w:space="0" w:color="auto"/>
              <w:right w:val="single" w:sz="4" w:space="0" w:color="auto"/>
            </w:tcBorders>
            <w:vAlign w:val="center"/>
            <w:hideMark/>
          </w:tcPr>
          <w:p w14:paraId="7B582E3D" w14:textId="77777777" w:rsidR="0012749B" w:rsidRDefault="0012749B" w:rsidP="00521E1B">
            <w:pPr>
              <w:pStyle w:val="TABLE-cell"/>
              <w:keepNext/>
              <w:jc w:val="center"/>
            </w:pPr>
            <w:r>
              <w:t>96</w:t>
            </w:r>
          </w:p>
        </w:tc>
      </w:tr>
      <w:tr w:rsidR="0012749B" w14:paraId="24FFFB65" w14:textId="77777777" w:rsidTr="00077BDE">
        <w:trPr>
          <w:cantSplit/>
          <w:jc w:val="center"/>
        </w:trPr>
        <w:tc>
          <w:tcPr>
            <w:tcW w:w="1584" w:type="dxa"/>
            <w:vMerge/>
            <w:tcBorders>
              <w:top w:val="single" w:sz="4" w:space="0" w:color="auto"/>
              <w:left w:val="single" w:sz="4" w:space="0" w:color="auto"/>
              <w:bottom w:val="single" w:sz="4" w:space="0" w:color="auto"/>
              <w:right w:val="single" w:sz="4" w:space="0" w:color="auto"/>
            </w:tcBorders>
            <w:vAlign w:val="center"/>
            <w:hideMark/>
          </w:tcPr>
          <w:p w14:paraId="7C1268B6" w14:textId="77777777" w:rsidR="0012749B" w:rsidRDefault="0012749B" w:rsidP="00521E1B">
            <w:pPr>
              <w:keepNext/>
              <w:rPr>
                <w:bCs/>
                <w:sz w:val="16"/>
              </w:rPr>
            </w:pPr>
          </w:p>
        </w:tc>
        <w:tc>
          <w:tcPr>
            <w:tcW w:w="738" w:type="dxa"/>
            <w:vMerge/>
            <w:tcBorders>
              <w:top w:val="single" w:sz="4" w:space="0" w:color="auto"/>
              <w:left w:val="single" w:sz="4" w:space="0" w:color="auto"/>
              <w:bottom w:val="single" w:sz="4" w:space="0" w:color="auto"/>
              <w:right w:val="single" w:sz="4" w:space="0" w:color="auto"/>
            </w:tcBorders>
            <w:vAlign w:val="center"/>
            <w:hideMark/>
          </w:tcPr>
          <w:p w14:paraId="6948040E" w14:textId="77777777" w:rsidR="0012749B" w:rsidRDefault="0012749B" w:rsidP="00521E1B">
            <w:pPr>
              <w:keepNext/>
              <w:rPr>
                <w:rFonts w:ascii="Times New Roman" w:hAnsi="Times New Roman"/>
                <w:bCs/>
                <w:i/>
                <w:iCs/>
                <w:sz w:val="16"/>
                <w:szCs w:val="22"/>
              </w:rPr>
            </w:pPr>
          </w:p>
        </w:tc>
        <w:tc>
          <w:tcPr>
            <w:tcW w:w="5819" w:type="dxa"/>
            <w:gridSpan w:val="3"/>
            <w:tcBorders>
              <w:top w:val="single" w:sz="4" w:space="0" w:color="auto"/>
              <w:left w:val="single" w:sz="4" w:space="0" w:color="auto"/>
              <w:bottom w:val="single" w:sz="4" w:space="0" w:color="auto"/>
              <w:right w:val="single" w:sz="4" w:space="0" w:color="auto"/>
            </w:tcBorders>
            <w:vAlign w:val="center"/>
            <w:hideMark/>
          </w:tcPr>
          <w:p w14:paraId="0AD06EB9" w14:textId="77777777" w:rsidR="0012749B" w:rsidRDefault="0012749B" w:rsidP="00521E1B">
            <w:pPr>
              <w:pStyle w:val="TABLE-cell"/>
              <w:keepNext/>
            </w:pPr>
            <w:r>
              <w:rPr>
                <w:rFonts w:ascii="Courier" w:hAnsi="Courier"/>
              </w:rPr>
              <w:t>4D4D4D0000BC614E01234567</w:t>
            </w:r>
          </w:p>
        </w:tc>
        <w:tc>
          <w:tcPr>
            <w:tcW w:w="842" w:type="dxa"/>
            <w:vMerge/>
            <w:tcBorders>
              <w:top w:val="single" w:sz="4" w:space="0" w:color="auto"/>
              <w:left w:val="single" w:sz="4" w:space="0" w:color="auto"/>
              <w:bottom w:val="single" w:sz="4" w:space="0" w:color="auto"/>
              <w:right w:val="single" w:sz="4" w:space="0" w:color="auto"/>
            </w:tcBorders>
            <w:vAlign w:val="center"/>
            <w:hideMark/>
          </w:tcPr>
          <w:p w14:paraId="79345651" w14:textId="77777777" w:rsidR="0012749B" w:rsidRDefault="0012749B" w:rsidP="00521E1B">
            <w:pPr>
              <w:keepNext/>
              <w:rPr>
                <w:bCs/>
                <w:sz w:val="16"/>
              </w:rPr>
            </w:pPr>
          </w:p>
        </w:tc>
        <w:tc>
          <w:tcPr>
            <w:tcW w:w="842" w:type="dxa"/>
            <w:vMerge/>
            <w:tcBorders>
              <w:top w:val="single" w:sz="4" w:space="0" w:color="auto"/>
              <w:left w:val="single" w:sz="4" w:space="0" w:color="auto"/>
              <w:bottom w:val="single" w:sz="4" w:space="0" w:color="auto"/>
              <w:right w:val="single" w:sz="4" w:space="0" w:color="auto"/>
            </w:tcBorders>
            <w:vAlign w:val="center"/>
            <w:hideMark/>
          </w:tcPr>
          <w:p w14:paraId="67E05A95" w14:textId="77777777" w:rsidR="0012749B" w:rsidRDefault="0012749B" w:rsidP="00521E1B">
            <w:pPr>
              <w:keepNext/>
              <w:rPr>
                <w:bCs/>
                <w:sz w:val="16"/>
              </w:rPr>
            </w:pPr>
          </w:p>
        </w:tc>
      </w:tr>
      <w:tr w:rsidR="0012749B" w14:paraId="224C1FFF" w14:textId="77777777" w:rsidTr="00077BDE">
        <w:trPr>
          <w:cantSplit/>
          <w:jc w:val="center"/>
        </w:trPr>
        <w:tc>
          <w:tcPr>
            <w:tcW w:w="1584" w:type="dxa"/>
            <w:tcBorders>
              <w:top w:val="single" w:sz="4" w:space="0" w:color="auto"/>
              <w:left w:val="single" w:sz="4" w:space="0" w:color="auto"/>
              <w:bottom w:val="single" w:sz="4" w:space="0" w:color="auto"/>
              <w:right w:val="single" w:sz="4" w:space="0" w:color="auto"/>
            </w:tcBorders>
            <w:vAlign w:val="center"/>
            <w:hideMark/>
          </w:tcPr>
          <w:p w14:paraId="0B5C0F70" w14:textId="77777777" w:rsidR="0012749B" w:rsidRDefault="0012749B" w:rsidP="00521E1B">
            <w:pPr>
              <w:pStyle w:val="TABLE-cell"/>
              <w:keepNext/>
            </w:pPr>
            <w:r>
              <w:t>Block cipher key (global)</w:t>
            </w:r>
          </w:p>
        </w:tc>
        <w:tc>
          <w:tcPr>
            <w:tcW w:w="738" w:type="dxa"/>
            <w:tcBorders>
              <w:top w:val="single" w:sz="4" w:space="0" w:color="auto"/>
              <w:left w:val="single" w:sz="4" w:space="0" w:color="auto"/>
              <w:bottom w:val="single" w:sz="4" w:space="0" w:color="auto"/>
              <w:right w:val="single" w:sz="4" w:space="0" w:color="auto"/>
            </w:tcBorders>
            <w:vAlign w:val="center"/>
            <w:hideMark/>
          </w:tcPr>
          <w:p w14:paraId="65C8E293" w14:textId="77777777" w:rsidR="0012749B" w:rsidRDefault="0012749B" w:rsidP="00521E1B">
            <w:pPr>
              <w:pStyle w:val="TABLE-cell"/>
              <w:keepNext/>
              <w:jc w:val="center"/>
              <w:rPr>
                <w:rFonts w:ascii="Times New Roman" w:hAnsi="Times New Roman"/>
                <w:i/>
                <w:iCs/>
                <w:szCs w:val="22"/>
              </w:rPr>
            </w:pPr>
            <w:r>
              <w:rPr>
                <w:rFonts w:ascii="Times New Roman" w:hAnsi="Times New Roman"/>
                <w:i/>
                <w:iCs/>
                <w:szCs w:val="22"/>
              </w:rPr>
              <w:t>EK</w:t>
            </w:r>
          </w:p>
        </w:tc>
        <w:tc>
          <w:tcPr>
            <w:tcW w:w="5819" w:type="dxa"/>
            <w:gridSpan w:val="3"/>
            <w:tcBorders>
              <w:top w:val="single" w:sz="4" w:space="0" w:color="auto"/>
              <w:left w:val="single" w:sz="4" w:space="0" w:color="auto"/>
              <w:bottom w:val="single" w:sz="4" w:space="0" w:color="auto"/>
              <w:right w:val="single" w:sz="4" w:space="0" w:color="auto"/>
            </w:tcBorders>
            <w:vAlign w:val="center"/>
            <w:hideMark/>
          </w:tcPr>
          <w:p w14:paraId="66A905A8" w14:textId="77777777" w:rsidR="0012749B" w:rsidRDefault="0012749B" w:rsidP="00521E1B">
            <w:pPr>
              <w:pStyle w:val="TABLE-cell"/>
              <w:keepNext/>
              <w:rPr>
                <w:rFonts w:ascii="Courier" w:hAnsi="Courier"/>
              </w:rPr>
            </w:pPr>
            <w:r>
              <w:rPr>
                <w:rFonts w:ascii="Courier" w:hAnsi="Courier"/>
              </w:rPr>
              <w:t>000102030405060708090A0B0C0D0E0F</w:t>
            </w:r>
          </w:p>
        </w:tc>
        <w:tc>
          <w:tcPr>
            <w:tcW w:w="842" w:type="dxa"/>
            <w:tcBorders>
              <w:top w:val="single" w:sz="4" w:space="0" w:color="auto"/>
              <w:left w:val="single" w:sz="4" w:space="0" w:color="auto"/>
              <w:bottom w:val="single" w:sz="4" w:space="0" w:color="auto"/>
              <w:right w:val="single" w:sz="4" w:space="0" w:color="auto"/>
            </w:tcBorders>
            <w:vAlign w:val="center"/>
            <w:hideMark/>
          </w:tcPr>
          <w:p w14:paraId="7D4AD937" w14:textId="77777777" w:rsidR="0012749B" w:rsidRDefault="0012749B" w:rsidP="00521E1B">
            <w:pPr>
              <w:pStyle w:val="TABLE-cell"/>
              <w:keepNext/>
              <w:jc w:val="center"/>
            </w:pPr>
            <w:r>
              <w:t>16</w:t>
            </w:r>
          </w:p>
        </w:tc>
        <w:tc>
          <w:tcPr>
            <w:tcW w:w="842" w:type="dxa"/>
            <w:tcBorders>
              <w:top w:val="single" w:sz="4" w:space="0" w:color="auto"/>
              <w:left w:val="single" w:sz="4" w:space="0" w:color="auto"/>
              <w:bottom w:val="single" w:sz="4" w:space="0" w:color="auto"/>
              <w:right w:val="single" w:sz="4" w:space="0" w:color="auto"/>
            </w:tcBorders>
            <w:vAlign w:val="center"/>
            <w:hideMark/>
          </w:tcPr>
          <w:p w14:paraId="3B7C155B" w14:textId="77777777" w:rsidR="0012749B" w:rsidRDefault="0012749B" w:rsidP="00521E1B">
            <w:pPr>
              <w:pStyle w:val="TABLE-cell"/>
              <w:keepNext/>
              <w:jc w:val="center"/>
            </w:pPr>
            <w:r>
              <w:t>128</w:t>
            </w:r>
          </w:p>
        </w:tc>
      </w:tr>
      <w:tr w:rsidR="0012749B" w14:paraId="244FD809" w14:textId="77777777" w:rsidTr="00077BDE">
        <w:trPr>
          <w:cantSplit/>
          <w:jc w:val="center"/>
        </w:trPr>
        <w:tc>
          <w:tcPr>
            <w:tcW w:w="1584" w:type="dxa"/>
            <w:tcBorders>
              <w:top w:val="single" w:sz="4" w:space="0" w:color="auto"/>
              <w:left w:val="single" w:sz="4" w:space="0" w:color="auto"/>
              <w:bottom w:val="single" w:sz="4" w:space="0" w:color="auto"/>
              <w:right w:val="single" w:sz="4" w:space="0" w:color="auto"/>
            </w:tcBorders>
            <w:vAlign w:val="center"/>
            <w:hideMark/>
          </w:tcPr>
          <w:p w14:paraId="5D744E9B" w14:textId="77777777" w:rsidR="0012749B" w:rsidRDefault="0012749B" w:rsidP="00521E1B">
            <w:pPr>
              <w:pStyle w:val="TABLE-cell"/>
              <w:keepNext/>
            </w:pPr>
            <w:r>
              <w:t>Authentication Key</w:t>
            </w:r>
          </w:p>
        </w:tc>
        <w:tc>
          <w:tcPr>
            <w:tcW w:w="738" w:type="dxa"/>
            <w:tcBorders>
              <w:top w:val="single" w:sz="4" w:space="0" w:color="auto"/>
              <w:left w:val="single" w:sz="4" w:space="0" w:color="auto"/>
              <w:bottom w:val="single" w:sz="4" w:space="0" w:color="auto"/>
              <w:right w:val="single" w:sz="4" w:space="0" w:color="auto"/>
            </w:tcBorders>
            <w:vAlign w:val="center"/>
            <w:hideMark/>
          </w:tcPr>
          <w:p w14:paraId="51F86966" w14:textId="77777777" w:rsidR="0012749B" w:rsidRDefault="0012749B" w:rsidP="00521E1B">
            <w:pPr>
              <w:pStyle w:val="TABLE-cell"/>
              <w:keepNext/>
              <w:jc w:val="center"/>
              <w:rPr>
                <w:rFonts w:ascii="Times New Roman" w:hAnsi="Times New Roman"/>
                <w:i/>
                <w:iCs/>
                <w:szCs w:val="22"/>
              </w:rPr>
            </w:pPr>
            <w:r>
              <w:rPr>
                <w:rFonts w:ascii="Times New Roman" w:hAnsi="Times New Roman"/>
                <w:i/>
                <w:iCs/>
                <w:szCs w:val="22"/>
              </w:rPr>
              <w:t>AK</w:t>
            </w:r>
          </w:p>
        </w:tc>
        <w:tc>
          <w:tcPr>
            <w:tcW w:w="5819" w:type="dxa"/>
            <w:gridSpan w:val="3"/>
            <w:tcBorders>
              <w:top w:val="single" w:sz="4" w:space="0" w:color="auto"/>
              <w:left w:val="single" w:sz="4" w:space="0" w:color="auto"/>
              <w:bottom w:val="single" w:sz="4" w:space="0" w:color="auto"/>
              <w:right w:val="single" w:sz="4" w:space="0" w:color="auto"/>
            </w:tcBorders>
            <w:vAlign w:val="center"/>
            <w:hideMark/>
          </w:tcPr>
          <w:p w14:paraId="41F046C5" w14:textId="77777777" w:rsidR="0012749B" w:rsidRDefault="0012749B" w:rsidP="00521E1B">
            <w:pPr>
              <w:pStyle w:val="TABLE-cell"/>
              <w:keepNext/>
              <w:rPr>
                <w:rFonts w:ascii="Courier" w:hAnsi="Courier"/>
              </w:rPr>
            </w:pPr>
            <w:r>
              <w:rPr>
                <w:rFonts w:ascii="Courier" w:hAnsi="Courier"/>
              </w:rPr>
              <w:t>D0D1D2D3D4D5D6D7D8D9DADBDCDDDEDF</w:t>
            </w:r>
          </w:p>
        </w:tc>
        <w:tc>
          <w:tcPr>
            <w:tcW w:w="842" w:type="dxa"/>
            <w:tcBorders>
              <w:top w:val="single" w:sz="4" w:space="0" w:color="auto"/>
              <w:left w:val="single" w:sz="4" w:space="0" w:color="auto"/>
              <w:bottom w:val="single" w:sz="4" w:space="0" w:color="auto"/>
              <w:right w:val="single" w:sz="4" w:space="0" w:color="auto"/>
            </w:tcBorders>
            <w:vAlign w:val="center"/>
            <w:hideMark/>
          </w:tcPr>
          <w:p w14:paraId="39D7CFCE" w14:textId="77777777" w:rsidR="0012749B" w:rsidRDefault="0012749B" w:rsidP="00521E1B">
            <w:pPr>
              <w:pStyle w:val="TABLE-cell"/>
              <w:keepNext/>
              <w:jc w:val="center"/>
            </w:pPr>
            <w:r>
              <w:t>16</w:t>
            </w:r>
          </w:p>
        </w:tc>
        <w:tc>
          <w:tcPr>
            <w:tcW w:w="842" w:type="dxa"/>
            <w:tcBorders>
              <w:top w:val="single" w:sz="4" w:space="0" w:color="auto"/>
              <w:left w:val="single" w:sz="4" w:space="0" w:color="auto"/>
              <w:bottom w:val="single" w:sz="4" w:space="0" w:color="auto"/>
              <w:right w:val="single" w:sz="4" w:space="0" w:color="auto"/>
            </w:tcBorders>
            <w:vAlign w:val="center"/>
            <w:hideMark/>
          </w:tcPr>
          <w:p w14:paraId="274BDC51" w14:textId="77777777" w:rsidR="0012749B" w:rsidRDefault="0012749B" w:rsidP="00521E1B">
            <w:pPr>
              <w:pStyle w:val="TABLE-cell"/>
              <w:keepNext/>
              <w:jc w:val="center"/>
            </w:pPr>
            <w:r>
              <w:t>128</w:t>
            </w:r>
          </w:p>
        </w:tc>
      </w:tr>
      <w:tr w:rsidR="0012749B" w14:paraId="2597B2F8" w14:textId="77777777" w:rsidTr="00077BDE">
        <w:trPr>
          <w:cantSplit/>
          <w:jc w:val="center"/>
        </w:trPr>
        <w:tc>
          <w:tcPr>
            <w:tcW w:w="1584" w:type="dxa"/>
            <w:tcBorders>
              <w:top w:val="single" w:sz="4" w:space="0" w:color="auto"/>
              <w:left w:val="single" w:sz="4" w:space="0" w:color="auto"/>
              <w:bottom w:val="single" w:sz="4" w:space="0" w:color="auto"/>
              <w:right w:val="single" w:sz="4" w:space="0" w:color="auto"/>
            </w:tcBorders>
            <w:shd w:val="clear" w:color="auto" w:fill="C0C0C0"/>
            <w:vAlign w:val="center"/>
            <w:hideMark/>
          </w:tcPr>
          <w:p w14:paraId="261F851F" w14:textId="77777777" w:rsidR="0012749B" w:rsidRDefault="0012749B" w:rsidP="00521E1B">
            <w:pPr>
              <w:pStyle w:val="TABLE-cell"/>
              <w:keepNext/>
              <w:jc w:val="center"/>
              <w:rPr>
                <w:b/>
                <w:bCs w:val="0"/>
              </w:rPr>
            </w:pPr>
            <w:r>
              <w:rPr>
                <w:b/>
              </w:rPr>
              <w:t>Security applied</w:t>
            </w:r>
          </w:p>
        </w:tc>
        <w:tc>
          <w:tcPr>
            <w:tcW w:w="738" w:type="dxa"/>
            <w:tcBorders>
              <w:top w:val="single" w:sz="4" w:space="0" w:color="auto"/>
              <w:left w:val="single" w:sz="4" w:space="0" w:color="auto"/>
              <w:bottom w:val="single" w:sz="4" w:space="0" w:color="auto"/>
              <w:right w:val="single" w:sz="4" w:space="0" w:color="auto"/>
            </w:tcBorders>
            <w:shd w:val="clear" w:color="auto" w:fill="C0C0C0"/>
            <w:vAlign w:val="center"/>
          </w:tcPr>
          <w:p w14:paraId="2242C46A" w14:textId="77777777" w:rsidR="0012749B" w:rsidRDefault="0012749B" w:rsidP="00521E1B">
            <w:pPr>
              <w:pStyle w:val="TABLE-cell"/>
              <w:keepNext/>
              <w:jc w:val="center"/>
              <w:rPr>
                <w:rFonts w:ascii="Times New Roman" w:hAnsi="Times New Roman"/>
                <w:i/>
                <w:iCs/>
                <w:szCs w:val="22"/>
              </w:rPr>
            </w:pPr>
          </w:p>
        </w:tc>
        <w:tc>
          <w:tcPr>
            <w:tcW w:w="1939" w:type="dxa"/>
            <w:tcBorders>
              <w:top w:val="single" w:sz="4" w:space="0" w:color="auto"/>
              <w:left w:val="single" w:sz="4" w:space="0" w:color="auto"/>
              <w:bottom w:val="single" w:sz="4" w:space="0" w:color="auto"/>
              <w:right w:val="single" w:sz="4" w:space="0" w:color="auto"/>
            </w:tcBorders>
            <w:shd w:val="clear" w:color="auto" w:fill="C0C0C0"/>
            <w:vAlign w:val="center"/>
            <w:hideMark/>
          </w:tcPr>
          <w:p w14:paraId="7675DB4A" w14:textId="77777777" w:rsidR="0012749B" w:rsidRDefault="0012749B" w:rsidP="00521E1B">
            <w:pPr>
              <w:pStyle w:val="TABLE-cell"/>
              <w:keepNext/>
              <w:jc w:val="center"/>
              <w:rPr>
                <w:b/>
                <w:bCs w:val="0"/>
              </w:rPr>
            </w:pPr>
            <w:r>
              <w:rPr>
                <w:b/>
              </w:rPr>
              <w:t>Authentication</w:t>
            </w:r>
          </w:p>
        </w:tc>
        <w:tc>
          <w:tcPr>
            <w:tcW w:w="1940" w:type="dxa"/>
            <w:tcBorders>
              <w:top w:val="single" w:sz="4" w:space="0" w:color="auto"/>
              <w:left w:val="single" w:sz="4" w:space="0" w:color="auto"/>
              <w:bottom w:val="single" w:sz="4" w:space="0" w:color="auto"/>
              <w:right w:val="single" w:sz="4" w:space="0" w:color="auto"/>
            </w:tcBorders>
            <w:shd w:val="clear" w:color="auto" w:fill="C0C0C0"/>
            <w:vAlign w:val="center"/>
            <w:hideMark/>
          </w:tcPr>
          <w:p w14:paraId="226A9C59" w14:textId="77777777" w:rsidR="0012749B" w:rsidRDefault="0012749B" w:rsidP="00521E1B">
            <w:pPr>
              <w:pStyle w:val="TABLE-cell"/>
              <w:keepNext/>
              <w:jc w:val="center"/>
              <w:rPr>
                <w:b/>
                <w:bCs w:val="0"/>
              </w:rPr>
            </w:pPr>
            <w:r>
              <w:rPr>
                <w:b/>
              </w:rPr>
              <w:t>Encryption</w:t>
            </w:r>
          </w:p>
        </w:tc>
        <w:tc>
          <w:tcPr>
            <w:tcW w:w="1940" w:type="dxa"/>
            <w:tcBorders>
              <w:top w:val="single" w:sz="4" w:space="0" w:color="auto"/>
              <w:left w:val="single" w:sz="4" w:space="0" w:color="auto"/>
              <w:bottom w:val="single" w:sz="4" w:space="0" w:color="auto"/>
              <w:right w:val="single" w:sz="4" w:space="0" w:color="auto"/>
            </w:tcBorders>
            <w:shd w:val="clear" w:color="auto" w:fill="C0C0C0"/>
            <w:vAlign w:val="center"/>
            <w:hideMark/>
          </w:tcPr>
          <w:p w14:paraId="6EFCBC8C" w14:textId="77777777" w:rsidR="0012749B" w:rsidRDefault="0012749B" w:rsidP="00521E1B">
            <w:pPr>
              <w:pStyle w:val="TABLE-cell"/>
              <w:keepNext/>
              <w:jc w:val="center"/>
              <w:rPr>
                <w:b/>
                <w:bCs w:val="0"/>
              </w:rPr>
            </w:pPr>
            <w:r>
              <w:rPr>
                <w:b/>
              </w:rPr>
              <w:t>Authenticated encryption</w:t>
            </w:r>
          </w:p>
        </w:tc>
        <w:tc>
          <w:tcPr>
            <w:tcW w:w="842" w:type="dxa"/>
            <w:tcBorders>
              <w:top w:val="single" w:sz="4" w:space="0" w:color="auto"/>
              <w:left w:val="single" w:sz="4" w:space="0" w:color="auto"/>
              <w:bottom w:val="single" w:sz="4" w:space="0" w:color="auto"/>
              <w:right w:val="single" w:sz="4" w:space="0" w:color="auto"/>
            </w:tcBorders>
            <w:shd w:val="clear" w:color="auto" w:fill="C0C0C0"/>
            <w:vAlign w:val="center"/>
          </w:tcPr>
          <w:p w14:paraId="70DA4C3B" w14:textId="77777777" w:rsidR="0012749B" w:rsidRDefault="0012749B" w:rsidP="00521E1B">
            <w:pPr>
              <w:pStyle w:val="TABLE-cell"/>
              <w:keepNext/>
              <w:jc w:val="center"/>
            </w:pPr>
          </w:p>
        </w:tc>
        <w:tc>
          <w:tcPr>
            <w:tcW w:w="842" w:type="dxa"/>
            <w:tcBorders>
              <w:top w:val="single" w:sz="4" w:space="0" w:color="auto"/>
              <w:left w:val="single" w:sz="4" w:space="0" w:color="auto"/>
              <w:bottom w:val="single" w:sz="4" w:space="0" w:color="auto"/>
              <w:right w:val="single" w:sz="4" w:space="0" w:color="auto"/>
            </w:tcBorders>
            <w:shd w:val="clear" w:color="auto" w:fill="C0C0C0"/>
            <w:vAlign w:val="center"/>
          </w:tcPr>
          <w:p w14:paraId="01AB5991" w14:textId="77777777" w:rsidR="0012749B" w:rsidRDefault="0012749B" w:rsidP="00521E1B">
            <w:pPr>
              <w:pStyle w:val="TABLE-cell"/>
              <w:keepNext/>
              <w:jc w:val="center"/>
            </w:pPr>
          </w:p>
        </w:tc>
      </w:tr>
      <w:tr w:rsidR="0012749B" w14:paraId="3C34F30A" w14:textId="77777777" w:rsidTr="00077BDE">
        <w:trPr>
          <w:cantSplit/>
          <w:jc w:val="center"/>
        </w:trPr>
        <w:tc>
          <w:tcPr>
            <w:tcW w:w="1584" w:type="dxa"/>
            <w:vMerge w:val="restart"/>
            <w:tcBorders>
              <w:top w:val="single" w:sz="4" w:space="0" w:color="auto"/>
              <w:left w:val="single" w:sz="4" w:space="0" w:color="auto"/>
              <w:bottom w:val="single" w:sz="4" w:space="0" w:color="auto"/>
              <w:right w:val="single" w:sz="4" w:space="0" w:color="auto"/>
            </w:tcBorders>
            <w:vAlign w:val="center"/>
            <w:hideMark/>
          </w:tcPr>
          <w:p w14:paraId="47B99CC7" w14:textId="77777777" w:rsidR="0012749B" w:rsidRDefault="0012749B" w:rsidP="00521E1B">
            <w:pPr>
              <w:pStyle w:val="TABLE-cell"/>
              <w:keepNext/>
            </w:pPr>
            <w:r>
              <w:t>Security control byte (with unicast key)</w:t>
            </w:r>
          </w:p>
        </w:tc>
        <w:tc>
          <w:tcPr>
            <w:tcW w:w="738" w:type="dxa"/>
            <w:vMerge w:val="restart"/>
            <w:tcBorders>
              <w:top w:val="single" w:sz="4" w:space="0" w:color="auto"/>
              <w:left w:val="single" w:sz="4" w:space="0" w:color="auto"/>
              <w:bottom w:val="single" w:sz="4" w:space="0" w:color="auto"/>
              <w:right w:val="single" w:sz="4" w:space="0" w:color="auto"/>
            </w:tcBorders>
            <w:vAlign w:val="center"/>
            <w:hideMark/>
          </w:tcPr>
          <w:p w14:paraId="36C0501E" w14:textId="77777777" w:rsidR="0012749B" w:rsidRDefault="0012749B" w:rsidP="00521E1B">
            <w:pPr>
              <w:pStyle w:val="TABLE-cell"/>
              <w:keepNext/>
              <w:jc w:val="center"/>
              <w:rPr>
                <w:rFonts w:ascii="Times New Roman" w:hAnsi="Times New Roman"/>
                <w:i/>
                <w:iCs/>
                <w:szCs w:val="22"/>
              </w:rPr>
            </w:pPr>
            <w:r>
              <w:rPr>
                <w:rFonts w:ascii="Times New Roman" w:hAnsi="Times New Roman"/>
                <w:i/>
                <w:iCs/>
                <w:szCs w:val="22"/>
              </w:rPr>
              <w:t>SC</w:t>
            </w:r>
          </w:p>
        </w:tc>
        <w:tc>
          <w:tcPr>
            <w:tcW w:w="1939" w:type="dxa"/>
            <w:tcBorders>
              <w:top w:val="single" w:sz="4" w:space="0" w:color="auto"/>
              <w:left w:val="single" w:sz="4" w:space="0" w:color="auto"/>
              <w:bottom w:val="single" w:sz="4" w:space="0" w:color="auto"/>
              <w:right w:val="single" w:sz="4" w:space="0" w:color="auto"/>
            </w:tcBorders>
            <w:vAlign w:val="center"/>
            <w:hideMark/>
          </w:tcPr>
          <w:p w14:paraId="0ACE4FDD" w14:textId="77777777" w:rsidR="0012749B" w:rsidRDefault="0012749B" w:rsidP="00521E1B">
            <w:pPr>
              <w:pStyle w:val="TABLE-cell"/>
              <w:keepNext/>
            </w:pPr>
            <w:r>
              <w:rPr>
                <w:rFonts w:ascii="Times New Roman" w:hAnsi="Times New Roman"/>
                <w:i/>
                <w:iCs/>
              </w:rPr>
              <w:t>SC-A</w:t>
            </w:r>
          </w:p>
        </w:tc>
        <w:tc>
          <w:tcPr>
            <w:tcW w:w="1940" w:type="dxa"/>
            <w:tcBorders>
              <w:top w:val="single" w:sz="4" w:space="0" w:color="auto"/>
              <w:left w:val="single" w:sz="4" w:space="0" w:color="auto"/>
              <w:bottom w:val="single" w:sz="4" w:space="0" w:color="auto"/>
              <w:right w:val="single" w:sz="4" w:space="0" w:color="auto"/>
            </w:tcBorders>
            <w:vAlign w:val="center"/>
            <w:hideMark/>
          </w:tcPr>
          <w:p w14:paraId="27DA9745" w14:textId="77777777" w:rsidR="0012749B" w:rsidRDefault="0012749B" w:rsidP="00521E1B">
            <w:pPr>
              <w:pStyle w:val="TABLE-cell"/>
              <w:keepNext/>
            </w:pPr>
            <w:r>
              <w:rPr>
                <w:rFonts w:ascii="Times New Roman" w:hAnsi="Times New Roman"/>
                <w:i/>
                <w:iCs/>
              </w:rPr>
              <w:t>SC-E</w:t>
            </w:r>
          </w:p>
        </w:tc>
        <w:tc>
          <w:tcPr>
            <w:tcW w:w="1940" w:type="dxa"/>
            <w:tcBorders>
              <w:top w:val="single" w:sz="4" w:space="0" w:color="auto"/>
              <w:left w:val="single" w:sz="4" w:space="0" w:color="auto"/>
              <w:bottom w:val="single" w:sz="4" w:space="0" w:color="auto"/>
              <w:right w:val="single" w:sz="4" w:space="0" w:color="auto"/>
            </w:tcBorders>
            <w:vAlign w:val="center"/>
            <w:hideMark/>
          </w:tcPr>
          <w:p w14:paraId="07E9FE92" w14:textId="77777777" w:rsidR="0012749B" w:rsidRDefault="0012749B" w:rsidP="00521E1B">
            <w:pPr>
              <w:pStyle w:val="TABLE-cell"/>
              <w:keepNext/>
            </w:pPr>
            <w:r>
              <w:rPr>
                <w:rFonts w:ascii="Times New Roman" w:hAnsi="Times New Roman"/>
                <w:i/>
                <w:iCs/>
              </w:rPr>
              <w:t>SC-AE</w:t>
            </w:r>
          </w:p>
        </w:tc>
        <w:tc>
          <w:tcPr>
            <w:tcW w:w="842" w:type="dxa"/>
            <w:tcBorders>
              <w:top w:val="single" w:sz="4" w:space="0" w:color="auto"/>
              <w:left w:val="single" w:sz="4" w:space="0" w:color="auto"/>
              <w:bottom w:val="single" w:sz="4" w:space="0" w:color="auto"/>
              <w:right w:val="single" w:sz="4" w:space="0" w:color="auto"/>
            </w:tcBorders>
            <w:vAlign w:val="center"/>
            <w:hideMark/>
          </w:tcPr>
          <w:p w14:paraId="36D7EBF9" w14:textId="77777777" w:rsidR="0012749B" w:rsidRDefault="0012749B" w:rsidP="00521E1B">
            <w:pPr>
              <w:pStyle w:val="TABLE-cell"/>
              <w:keepNext/>
              <w:jc w:val="center"/>
            </w:pPr>
            <w:r>
              <w:t>1</w:t>
            </w:r>
          </w:p>
        </w:tc>
        <w:tc>
          <w:tcPr>
            <w:tcW w:w="842" w:type="dxa"/>
            <w:tcBorders>
              <w:top w:val="single" w:sz="4" w:space="0" w:color="auto"/>
              <w:left w:val="single" w:sz="4" w:space="0" w:color="auto"/>
              <w:bottom w:val="single" w:sz="4" w:space="0" w:color="auto"/>
              <w:right w:val="single" w:sz="4" w:space="0" w:color="auto"/>
            </w:tcBorders>
            <w:vAlign w:val="center"/>
            <w:hideMark/>
          </w:tcPr>
          <w:p w14:paraId="14848D7F" w14:textId="77777777" w:rsidR="0012749B" w:rsidRDefault="0012749B" w:rsidP="00521E1B">
            <w:pPr>
              <w:pStyle w:val="TABLE-cell"/>
              <w:keepNext/>
              <w:jc w:val="center"/>
            </w:pPr>
            <w:r>
              <w:t>8</w:t>
            </w:r>
          </w:p>
        </w:tc>
      </w:tr>
      <w:tr w:rsidR="0012749B" w14:paraId="07B33969" w14:textId="77777777" w:rsidTr="00077BDE">
        <w:trPr>
          <w:cantSplit/>
          <w:jc w:val="center"/>
        </w:trPr>
        <w:tc>
          <w:tcPr>
            <w:tcW w:w="1584" w:type="dxa"/>
            <w:vMerge/>
            <w:tcBorders>
              <w:top w:val="single" w:sz="4" w:space="0" w:color="auto"/>
              <w:left w:val="single" w:sz="4" w:space="0" w:color="auto"/>
              <w:bottom w:val="single" w:sz="4" w:space="0" w:color="auto"/>
              <w:right w:val="single" w:sz="4" w:space="0" w:color="auto"/>
            </w:tcBorders>
            <w:vAlign w:val="center"/>
            <w:hideMark/>
          </w:tcPr>
          <w:p w14:paraId="565C9F6C" w14:textId="77777777" w:rsidR="0012749B" w:rsidRDefault="0012749B" w:rsidP="00521E1B">
            <w:pPr>
              <w:keepNext/>
              <w:rPr>
                <w:bCs/>
                <w:sz w:val="16"/>
              </w:rPr>
            </w:pPr>
          </w:p>
        </w:tc>
        <w:tc>
          <w:tcPr>
            <w:tcW w:w="738" w:type="dxa"/>
            <w:vMerge/>
            <w:tcBorders>
              <w:top w:val="single" w:sz="4" w:space="0" w:color="auto"/>
              <w:left w:val="single" w:sz="4" w:space="0" w:color="auto"/>
              <w:bottom w:val="single" w:sz="4" w:space="0" w:color="auto"/>
              <w:right w:val="single" w:sz="4" w:space="0" w:color="auto"/>
            </w:tcBorders>
            <w:vAlign w:val="center"/>
            <w:hideMark/>
          </w:tcPr>
          <w:p w14:paraId="3A5CD571" w14:textId="77777777" w:rsidR="0012749B" w:rsidRDefault="0012749B" w:rsidP="00521E1B">
            <w:pPr>
              <w:keepNext/>
              <w:rPr>
                <w:rFonts w:ascii="Times New Roman" w:hAnsi="Times New Roman"/>
                <w:bCs/>
                <w:i/>
                <w:iCs/>
                <w:sz w:val="16"/>
                <w:szCs w:val="22"/>
              </w:rPr>
            </w:pPr>
          </w:p>
        </w:tc>
        <w:tc>
          <w:tcPr>
            <w:tcW w:w="1939" w:type="dxa"/>
            <w:tcBorders>
              <w:top w:val="single" w:sz="4" w:space="0" w:color="auto"/>
              <w:left w:val="single" w:sz="4" w:space="0" w:color="auto"/>
              <w:bottom w:val="single" w:sz="4" w:space="0" w:color="auto"/>
              <w:right w:val="single" w:sz="4" w:space="0" w:color="auto"/>
            </w:tcBorders>
            <w:vAlign w:val="center"/>
            <w:hideMark/>
          </w:tcPr>
          <w:p w14:paraId="16751669" w14:textId="77777777" w:rsidR="0012749B" w:rsidRDefault="0012749B" w:rsidP="00521E1B">
            <w:pPr>
              <w:pStyle w:val="TABLE-cell"/>
              <w:keepNext/>
              <w:rPr>
                <w:rFonts w:ascii="Courier" w:hAnsi="Courier"/>
              </w:rPr>
            </w:pPr>
            <w:r>
              <w:rPr>
                <w:rFonts w:ascii="Courier" w:hAnsi="Courier"/>
              </w:rPr>
              <w:t>10</w:t>
            </w:r>
          </w:p>
        </w:tc>
        <w:tc>
          <w:tcPr>
            <w:tcW w:w="1940" w:type="dxa"/>
            <w:tcBorders>
              <w:top w:val="single" w:sz="4" w:space="0" w:color="auto"/>
              <w:left w:val="single" w:sz="4" w:space="0" w:color="auto"/>
              <w:bottom w:val="single" w:sz="4" w:space="0" w:color="auto"/>
              <w:right w:val="single" w:sz="4" w:space="0" w:color="auto"/>
            </w:tcBorders>
            <w:vAlign w:val="center"/>
            <w:hideMark/>
          </w:tcPr>
          <w:p w14:paraId="24E98320" w14:textId="77777777" w:rsidR="0012749B" w:rsidRDefault="0012749B" w:rsidP="00521E1B">
            <w:pPr>
              <w:pStyle w:val="TABLE-cell"/>
              <w:keepNext/>
              <w:rPr>
                <w:rFonts w:ascii="Courier" w:hAnsi="Courier"/>
              </w:rPr>
            </w:pPr>
            <w:r>
              <w:rPr>
                <w:rFonts w:ascii="Courier" w:hAnsi="Courier"/>
              </w:rPr>
              <w:t>20</w:t>
            </w:r>
          </w:p>
        </w:tc>
        <w:tc>
          <w:tcPr>
            <w:tcW w:w="1940" w:type="dxa"/>
            <w:tcBorders>
              <w:top w:val="single" w:sz="4" w:space="0" w:color="auto"/>
              <w:left w:val="single" w:sz="4" w:space="0" w:color="auto"/>
              <w:bottom w:val="single" w:sz="4" w:space="0" w:color="auto"/>
              <w:right w:val="single" w:sz="4" w:space="0" w:color="auto"/>
            </w:tcBorders>
            <w:vAlign w:val="center"/>
            <w:hideMark/>
          </w:tcPr>
          <w:p w14:paraId="2D583952" w14:textId="77777777" w:rsidR="0012749B" w:rsidRDefault="0012749B" w:rsidP="00521E1B">
            <w:pPr>
              <w:pStyle w:val="TABLE-cell"/>
              <w:keepNext/>
              <w:rPr>
                <w:rFonts w:ascii="Courier" w:hAnsi="Courier"/>
              </w:rPr>
            </w:pPr>
            <w:r>
              <w:rPr>
                <w:rFonts w:ascii="Courier" w:hAnsi="Courier"/>
              </w:rPr>
              <w:t>30</w:t>
            </w:r>
          </w:p>
        </w:tc>
        <w:tc>
          <w:tcPr>
            <w:tcW w:w="842" w:type="dxa"/>
            <w:tcBorders>
              <w:top w:val="single" w:sz="4" w:space="0" w:color="auto"/>
              <w:left w:val="single" w:sz="4" w:space="0" w:color="auto"/>
              <w:bottom w:val="single" w:sz="4" w:space="0" w:color="auto"/>
              <w:right w:val="single" w:sz="4" w:space="0" w:color="auto"/>
            </w:tcBorders>
            <w:vAlign w:val="center"/>
          </w:tcPr>
          <w:p w14:paraId="2C9BB856" w14:textId="77777777" w:rsidR="0012749B" w:rsidRDefault="0012749B" w:rsidP="00521E1B">
            <w:pPr>
              <w:pStyle w:val="TABLE-cell"/>
              <w:keepNext/>
              <w:jc w:val="center"/>
            </w:pPr>
          </w:p>
        </w:tc>
        <w:tc>
          <w:tcPr>
            <w:tcW w:w="842" w:type="dxa"/>
            <w:tcBorders>
              <w:top w:val="single" w:sz="4" w:space="0" w:color="auto"/>
              <w:left w:val="single" w:sz="4" w:space="0" w:color="auto"/>
              <w:bottom w:val="single" w:sz="4" w:space="0" w:color="auto"/>
              <w:right w:val="single" w:sz="4" w:space="0" w:color="auto"/>
            </w:tcBorders>
            <w:vAlign w:val="center"/>
          </w:tcPr>
          <w:p w14:paraId="6CFB81E6" w14:textId="77777777" w:rsidR="0012749B" w:rsidRDefault="0012749B" w:rsidP="00521E1B">
            <w:pPr>
              <w:pStyle w:val="TABLE-cell"/>
              <w:keepNext/>
              <w:jc w:val="center"/>
            </w:pPr>
          </w:p>
        </w:tc>
      </w:tr>
      <w:tr w:rsidR="0012749B" w14:paraId="5756BE5A" w14:textId="77777777" w:rsidTr="00077BDE">
        <w:trPr>
          <w:cantSplit/>
          <w:jc w:val="center"/>
        </w:trPr>
        <w:tc>
          <w:tcPr>
            <w:tcW w:w="1584" w:type="dxa"/>
            <w:vMerge w:val="restart"/>
            <w:tcBorders>
              <w:top w:val="single" w:sz="4" w:space="0" w:color="auto"/>
              <w:left w:val="single" w:sz="4" w:space="0" w:color="auto"/>
              <w:bottom w:val="single" w:sz="4" w:space="0" w:color="auto"/>
              <w:right w:val="single" w:sz="4" w:space="0" w:color="auto"/>
            </w:tcBorders>
            <w:vAlign w:val="center"/>
            <w:hideMark/>
          </w:tcPr>
          <w:p w14:paraId="01AE3782" w14:textId="77777777" w:rsidR="0012749B" w:rsidRDefault="0012749B" w:rsidP="00521E1B">
            <w:pPr>
              <w:pStyle w:val="TABLE-cell"/>
              <w:keepNext/>
            </w:pPr>
            <w:r>
              <w:t>Security header</w:t>
            </w:r>
          </w:p>
        </w:tc>
        <w:tc>
          <w:tcPr>
            <w:tcW w:w="738" w:type="dxa"/>
            <w:vMerge w:val="restart"/>
            <w:tcBorders>
              <w:top w:val="single" w:sz="4" w:space="0" w:color="auto"/>
              <w:left w:val="single" w:sz="4" w:space="0" w:color="auto"/>
              <w:bottom w:val="single" w:sz="4" w:space="0" w:color="auto"/>
              <w:right w:val="single" w:sz="4" w:space="0" w:color="auto"/>
            </w:tcBorders>
            <w:vAlign w:val="center"/>
            <w:hideMark/>
          </w:tcPr>
          <w:p w14:paraId="139418D9" w14:textId="77777777" w:rsidR="0012749B" w:rsidRDefault="0012749B" w:rsidP="00521E1B">
            <w:pPr>
              <w:pStyle w:val="TABLE-cell"/>
              <w:keepNext/>
              <w:jc w:val="center"/>
              <w:rPr>
                <w:rFonts w:ascii="Times New Roman" w:hAnsi="Times New Roman"/>
                <w:i/>
                <w:iCs/>
                <w:szCs w:val="22"/>
              </w:rPr>
            </w:pPr>
            <w:r>
              <w:rPr>
                <w:rFonts w:ascii="Times New Roman" w:hAnsi="Times New Roman"/>
                <w:i/>
                <w:iCs/>
                <w:szCs w:val="22"/>
              </w:rPr>
              <w:t>SH</w:t>
            </w:r>
          </w:p>
        </w:tc>
        <w:tc>
          <w:tcPr>
            <w:tcW w:w="1939" w:type="dxa"/>
            <w:tcBorders>
              <w:top w:val="single" w:sz="4" w:space="0" w:color="auto"/>
              <w:left w:val="single" w:sz="4" w:space="0" w:color="auto"/>
              <w:bottom w:val="single" w:sz="4" w:space="0" w:color="auto"/>
              <w:right w:val="single" w:sz="4" w:space="0" w:color="auto"/>
            </w:tcBorders>
            <w:vAlign w:val="center"/>
            <w:hideMark/>
          </w:tcPr>
          <w:p w14:paraId="3389ED2A" w14:textId="77777777" w:rsidR="0012749B" w:rsidRDefault="0012749B" w:rsidP="00521E1B">
            <w:pPr>
              <w:pStyle w:val="TABLE-cell"/>
              <w:keepNext/>
              <w:rPr>
                <w:rFonts w:ascii="Times New Roman" w:hAnsi="Times New Roman"/>
                <w:i/>
                <w:iCs/>
              </w:rPr>
            </w:pPr>
            <w:r>
              <w:rPr>
                <w:rFonts w:ascii="Times New Roman" w:hAnsi="Times New Roman"/>
                <w:i/>
                <w:iCs/>
              </w:rPr>
              <w:t>SH = SC-A</w:t>
            </w:r>
            <w:r>
              <w:t xml:space="preserve"> II IC</w:t>
            </w:r>
          </w:p>
        </w:tc>
        <w:tc>
          <w:tcPr>
            <w:tcW w:w="1940" w:type="dxa"/>
            <w:tcBorders>
              <w:top w:val="single" w:sz="4" w:space="0" w:color="auto"/>
              <w:left w:val="single" w:sz="4" w:space="0" w:color="auto"/>
              <w:bottom w:val="single" w:sz="4" w:space="0" w:color="auto"/>
              <w:right w:val="single" w:sz="4" w:space="0" w:color="auto"/>
            </w:tcBorders>
            <w:vAlign w:val="center"/>
            <w:hideMark/>
          </w:tcPr>
          <w:p w14:paraId="4D5C34CE" w14:textId="77777777" w:rsidR="0012749B" w:rsidRDefault="0012749B" w:rsidP="00521E1B">
            <w:pPr>
              <w:pStyle w:val="TABLE-cell"/>
              <w:keepNext/>
              <w:rPr>
                <w:rFonts w:ascii="Times New Roman" w:hAnsi="Times New Roman"/>
                <w:i/>
                <w:iCs/>
              </w:rPr>
            </w:pPr>
            <w:r>
              <w:rPr>
                <w:rFonts w:ascii="Times New Roman" w:hAnsi="Times New Roman"/>
                <w:i/>
                <w:iCs/>
              </w:rPr>
              <w:t>SH = SC-E</w:t>
            </w:r>
            <w:r>
              <w:t xml:space="preserve"> II IC</w:t>
            </w:r>
          </w:p>
        </w:tc>
        <w:tc>
          <w:tcPr>
            <w:tcW w:w="1940" w:type="dxa"/>
            <w:tcBorders>
              <w:top w:val="single" w:sz="4" w:space="0" w:color="auto"/>
              <w:left w:val="single" w:sz="4" w:space="0" w:color="auto"/>
              <w:bottom w:val="single" w:sz="4" w:space="0" w:color="auto"/>
              <w:right w:val="single" w:sz="4" w:space="0" w:color="auto"/>
            </w:tcBorders>
            <w:vAlign w:val="center"/>
            <w:hideMark/>
          </w:tcPr>
          <w:p w14:paraId="6562A6CA" w14:textId="77777777" w:rsidR="0012749B" w:rsidRDefault="0012749B" w:rsidP="00521E1B">
            <w:pPr>
              <w:pStyle w:val="TABLE-cell"/>
              <w:keepNext/>
              <w:rPr>
                <w:rFonts w:ascii="Times New Roman" w:hAnsi="Times New Roman"/>
                <w:i/>
                <w:iCs/>
              </w:rPr>
            </w:pPr>
            <w:r>
              <w:rPr>
                <w:rFonts w:ascii="Times New Roman" w:hAnsi="Times New Roman"/>
                <w:i/>
                <w:iCs/>
              </w:rPr>
              <w:t>SH = SC-AE</w:t>
            </w:r>
            <w:r>
              <w:t xml:space="preserve"> II IC</w:t>
            </w:r>
          </w:p>
        </w:tc>
        <w:tc>
          <w:tcPr>
            <w:tcW w:w="842" w:type="dxa"/>
            <w:tcBorders>
              <w:top w:val="single" w:sz="4" w:space="0" w:color="auto"/>
              <w:left w:val="single" w:sz="4" w:space="0" w:color="auto"/>
              <w:bottom w:val="single" w:sz="4" w:space="0" w:color="auto"/>
              <w:right w:val="single" w:sz="4" w:space="0" w:color="auto"/>
            </w:tcBorders>
            <w:vAlign w:val="center"/>
          </w:tcPr>
          <w:p w14:paraId="14A57910" w14:textId="77777777" w:rsidR="0012749B" w:rsidRDefault="0012749B" w:rsidP="00521E1B">
            <w:pPr>
              <w:pStyle w:val="TABLE-cell"/>
              <w:keepNext/>
              <w:jc w:val="center"/>
            </w:pPr>
          </w:p>
        </w:tc>
        <w:tc>
          <w:tcPr>
            <w:tcW w:w="842" w:type="dxa"/>
            <w:tcBorders>
              <w:top w:val="single" w:sz="4" w:space="0" w:color="auto"/>
              <w:left w:val="single" w:sz="4" w:space="0" w:color="auto"/>
              <w:bottom w:val="single" w:sz="4" w:space="0" w:color="auto"/>
              <w:right w:val="single" w:sz="4" w:space="0" w:color="auto"/>
            </w:tcBorders>
            <w:vAlign w:val="center"/>
          </w:tcPr>
          <w:p w14:paraId="2B2220F2" w14:textId="77777777" w:rsidR="0012749B" w:rsidRDefault="0012749B" w:rsidP="00521E1B">
            <w:pPr>
              <w:pStyle w:val="TABLE-cell"/>
              <w:keepNext/>
              <w:jc w:val="center"/>
            </w:pPr>
          </w:p>
        </w:tc>
      </w:tr>
      <w:tr w:rsidR="0012749B" w14:paraId="25B32130" w14:textId="77777777" w:rsidTr="00077BDE">
        <w:trPr>
          <w:cantSplit/>
          <w:jc w:val="center"/>
        </w:trPr>
        <w:tc>
          <w:tcPr>
            <w:tcW w:w="1584" w:type="dxa"/>
            <w:vMerge/>
            <w:tcBorders>
              <w:top w:val="single" w:sz="4" w:space="0" w:color="auto"/>
              <w:left w:val="single" w:sz="4" w:space="0" w:color="auto"/>
              <w:bottom w:val="single" w:sz="4" w:space="0" w:color="auto"/>
              <w:right w:val="single" w:sz="4" w:space="0" w:color="auto"/>
            </w:tcBorders>
            <w:vAlign w:val="center"/>
            <w:hideMark/>
          </w:tcPr>
          <w:p w14:paraId="35D165C0" w14:textId="77777777" w:rsidR="0012749B" w:rsidRDefault="0012749B" w:rsidP="00521E1B">
            <w:pPr>
              <w:keepNext/>
              <w:rPr>
                <w:bCs/>
                <w:sz w:val="16"/>
              </w:rPr>
            </w:pPr>
          </w:p>
        </w:tc>
        <w:tc>
          <w:tcPr>
            <w:tcW w:w="738" w:type="dxa"/>
            <w:vMerge/>
            <w:tcBorders>
              <w:top w:val="single" w:sz="4" w:space="0" w:color="auto"/>
              <w:left w:val="single" w:sz="4" w:space="0" w:color="auto"/>
              <w:bottom w:val="single" w:sz="4" w:space="0" w:color="auto"/>
              <w:right w:val="single" w:sz="4" w:space="0" w:color="auto"/>
            </w:tcBorders>
            <w:vAlign w:val="center"/>
            <w:hideMark/>
          </w:tcPr>
          <w:p w14:paraId="3D395589" w14:textId="77777777" w:rsidR="0012749B" w:rsidRDefault="0012749B" w:rsidP="00521E1B">
            <w:pPr>
              <w:keepNext/>
              <w:rPr>
                <w:rFonts w:ascii="Times New Roman" w:hAnsi="Times New Roman"/>
                <w:bCs/>
                <w:i/>
                <w:iCs/>
                <w:sz w:val="16"/>
                <w:szCs w:val="22"/>
              </w:rPr>
            </w:pPr>
          </w:p>
        </w:tc>
        <w:tc>
          <w:tcPr>
            <w:tcW w:w="1939" w:type="dxa"/>
            <w:tcBorders>
              <w:top w:val="single" w:sz="4" w:space="0" w:color="auto"/>
              <w:left w:val="single" w:sz="4" w:space="0" w:color="auto"/>
              <w:bottom w:val="single" w:sz="4" w:space="0" w:color="auto"/>
              <w:right w:val="single" w:sz="4" w:space="0" w:color="auto"/>
            </w:tcBorders>
            <w:vAlign w:val="center"/>
            <w:hideMark/>
          </w:tcPr>
          <w:p w14:paraId="5B9339FE" w14:textId="77777777" w:rsidR="0012749B" w:rsidRDefault="0012749B" w:rsidP="00521E1B">
            <w:pPr>
              <w:pStyle w:val="TABLE-cell"/>
              <w:keepNext/>
              <w:rPr>
                <w:rFonts w:ascii="Courier" w:hAnsi="Courier"/>
              </w:rPr>
            </w:pPr>
            <w:r>
              <w:rPr>
                <w:rFonts w:ascii="Courier" w:hAnsi="Courier"/>
              </w:rPr>
              <w:t>1001234567</w:t>
            </w:r>
          </w:p>
        </w:tc>
        <w:tc>
          <w:tcPr>
            <w:tcW w:w="1940" w:type="dxa"/>
            <w:tcBorders>
              <w:top w:val="single" w:sz="4" w:space="0" w:color="auto"/>
              <w:left w:val="single" w:sz="4" w:space="0" w:color="auto"/>
              <w:bottom w:val="single" w:sz="4" w:space="0" w:color="auto"/>
              <w:right w:val="single" w:sz="4" w:space="0" w:color="auto"/>
            </w:tcBorders>
            <w:vAlign w:val="center"/>
            <w:hideMark/>
          </w:tcPr>
          <w:p w14:paraId="3A249B38" w14:textId="77777777" w:rsidR="0012749B" w:rsidRDefault="0012749B" w:rsidP="00521E1B">
            <w:pPr>
              <w:pStyle w:val="TABLE-cell"/>
              <w:keepNext/>
              <w:rPr>
                <w:rFonts w:ascii="Courier" w:hAnsi="Courier"/>
              </w:rPr>
            </w:pPr>
            <w:r>
              <w:rPr>
                <w:rFonts w:ascii="Courier" w:hAnsi="Courier"/>
              </w:rPr>
              <w:t>2001234567</w:t>
            </w:r>
          </w:p>
        </w:tc>
        <w:tc>
          <w:tcPr>
            <w:tcW w:w="1940" w:type="dxa"/>
            <w:tcBorders>
              <w:top w:val="single" w:sz="4" w:space="0" w:color="auto"/>
              <w:left w:val="single" w:sz="4" w:space="0" w:color="auto"/>
              <w:bottom w:val="single" w:sz="4" w:space="0" w:color="auto"/>
              <w:right w:val="single" w:sz="4" w:space="0" w:color="auto"/>
            </w:tcBorders>
            <w:vAlign w:val="center"/>
            <w:hideMark/>
          </w:tcPr>
          <w:p w14:paraId="296373EF" w14:textId="77777777" w:rsidR="0012749B" w:rsidRDefault="0012749B" w:rsidP="00521E1B">
            <w:pPr>
              <w:pStyle w:val="TABLE-cell"/>
              <w:keepNext/>
              <w:rPr>
                <w:rFonts w:ascii="Courier" w:hAnsi="Courier"/>
              </w:rPr>
            </w:pPr>
            <w:r>
              <w:rPr>
                <w:rFonts w:ascii="Courier" w:hAnsi="Courier"/>
              </w:rPr>
              <w:t>3001234567</w:t>
            </w:r>
          </w:p>
        </w:tc>
        <w:tc>
          <w:tcPr>
            <w:tcW w:w="842" w:type="dxa"/>
            <w:tcBorders>
              <w:top w:val="single" w:sz="4" w:space="0" w:color="auto"/>
              <w:left w:val="single" w:sz="4" w:space="0" w:color="auto"/>
              <w:bottom w:val="single" w:sz="4" w:space="0" w:color="auto"/>
              <w:right w:val="single" w:sz="4" w:space="0" w:color="auto"/>
            </w:tcBorders>
            <w:vAlign w:val="center"/>
            <w:hideMark/>
          </w:tcPr>
          <w:p w14:paraId="67636154" w14:textId="77777777" w:rsidR="0012749B" w:rsidRDefault="0012749B" w:rsidP="00521E1B">
            <w:pPr>
              <w:pStyle w:val="TABLE-cell"/>
              <w:keepNext/>
              <w:jc w:val="center"/>
            </w:pPr>
            <w:r>
              <w:t>5</w:t>
            </w:r>
          </w:p>
        </w:tc>
        <w:tc>
          <w:tcPr>
            <w:tcW w:w="842" w:type="dxa"/>
            <w:tcBorders>
              <w:top w:val="single" w:sz="4" w:space="0" w:color="auto"/>
              <w:left w:val="single" w:sz="4" w:space="0" w:color="auto"/>
              <w:bottom w:val="single" w:sz="4" w:space="0" w:color="auto"/>
              <w:right w:val="single" w:sz="4" w:space="0" w:color="auto"/>
            </w:tcBorders>
            <w:vAlign w:val="center"/>
            <w:hideMark/>
          </w:tcPr>
          <w:p w14:paraId="6A99B49F" w14:textId="77777777" w:rsidR="0012749B" w:rsidRDefault="0012749B" w:rsidP="00521E1B">
            <w:pPr>
              <w:pStyle w:val="TABLE-cell"/>
              <w:keepNext/>
              <w:jc w:val="center"/>
            </w:pPr>
            <w:r>
              <w:t>40</w:t>
            </w:r>
          </w:p>
        </w:tc>
      </w:tr>
      <w:tr w:rsidR="0012749B" w14:paraId="4A877C39" w14:textId="77777777" w:rsidTr="00077BDE">
        <w:trPr>
          <w:cantSplit/>
          <w:jc w:val="center"/>
        </w:trPr>
        <w:tc>
          <w:tcPr>
            <w:tcW w:w="1584" w:type="dxa"/>
            <w:tcBorders>
              <w:top w:val="single" w:sz="4" w:space="0" w:color="auto"/>
              <w:left w:val="single" w:sz="4" w:space="0" w:color="auto"/>
              <w:bottom w:val="single" w:sz="4" w:space="0" w:color="auto"/>
              <w:right w:val="single" w:sz="4" w:space="0" w:color="auto"/>
            </w:tcBorders>
            <w:shd w:val="clear" w:color="auto" w:fill="DDDDDD"/>
            <w:vAlign w:val="center"/>
            <w:hideMark/>
          </w:tcPr>
          <w:p w14:paraId="640CF7B7" w14:textId="77777777" w:rsidR="0012749B" w:rsidRDefault="0012749B" w:rsidP="00521E1B">
            <w:pPr>
              <w:pStyle w:val="TABLE-cell"/>
              <w:keepNext/>
              <w:rPr>
                <w:b/>
                <w:bCs w:val="0"/>
              </w:rPr>
            </w:pPr>
            <w:r>
              <w:rPr>
                <w:b/>
              </w:rPr>
              <w:t>Inputs</w:t>
            </w:r>
          </w:p>
        </w:tc>
        <w:tc>
          <w:tcPr>
            <w:tcW w:w="738" w:type="dxa"/>
            <w:tcBorders>
              <w:top w:val="single" w:sz="4" w:space="0" w:color="auto"/>
              <w:left w:val="single" w:sz="4" w:space="0" w:color="auto"/>
              <w:bottom w:val="single" w:sz="4" w:space="0" w:color="auto"/>
              <w:right w:val="single" w:sz="4" w:space="0" w:color="auto"/>
            </w:tcBorders>
            <w:shd w:val="clear" w:color="auto" w:fill="DDDDDD"/>
            <w:vAlign w:val="center"/>
          </w:tcPr>
          <w:p w14:paraId="60881A0B" w14:textId="77777777" w:rsidR="0012749B" w:rsidRDefault="0012749B" w:rsidP="00521E1B">
            <w:pPr>
              <w:pStyle w:val="TABLE-cell"/>
              <w:keepNext/>
              <w:jc w:val="center"/>
              <w:rPr>
                <w:rFonts w:ascii="Times New Roman" w:hAnsi="Times New Roman"/>
                <w:i/>
                <w:iCs/>
                <w:szCs w:val="22"/>
              </w:rPr>
            </w:pPr>
          </w:p>
        </w:tc>
        <w:tc>
          <w:tcPr>
            <w:tcW w:w="1939" w:type="dxa"/>
            <w:tcBorders>
              <w:top w:val="single" w:sz="4" w:space="0" w:color="auto"/>
              <w:left w:val="single" w:sz="4" w:space="0" w:color="auto"/>
              <w:bottom w:val="single" w:sz="4" w:space="0" w:color="auto"/>
              <w:right w:val="single" w:sz="4" w:space="0" w:color="auto"/>
            </w:tcBorders>
            <w:shd w:val="clear" w:color="auto" w:fill="DDDDDD"/>
            <w:vAlign w:val="center"/>
            <w:hideMark/>
          </w:tcPr>
          <w:p w14:paraId="605C0DC8" w14:textId="77777777" w:rsidR="0012749B" w:rsidRDefault="0012749B" w:rsidP="00521E1B">
            <w:pPr>
              <w:pStyle w:val="TABLE-cell"/>
              <w:keepNext/>
              <w:jc w:val="center"/>
              <w:rPr>
                <w:b/>
                <w:bCs w:val="0"/>
              </w:rPr>
            </w:pPr>
            <w:r>
              <w:rPr>
                <w:b/>
              </w:rPr>
              <w:t>Authentication</w:t>
            </w:r>
          </w:p>
        </w:tc>
        <w:tc>
          <w:tcPr>
            <w:tcW w:w="1940" w:type="dxa"/>
            <w:tcBorders>
              <w:top w:val="single" w:sz="4" w:space="0" w:color="auto"/>
              <w:left w:val="single" w:sz="4" w:space="0" w:color="auto"/>
              <w:bottom w:val="single" w:sz="4" w:space="0" w:color="auto"/>
              <w:right w:val="single" w:sz="4" w:space="0" w:color="auto"/>
            </w:tcBorders>
            <w:shd w:val="clear" w:color="auto" w:fill="DDDDDD"/>
            <w:vAlign w:val="center"/>
            <w:hideMark/>
          </w:tcPr>
          <w:p w14:paraId="4689A02D" w14:textId="77777777" w:rsidR="0012749B" w:rsidRDefault="0012749B" w:rsidP="00521E1B">
            <w:pPr>
              <w:pStyle w:val="TABLE-cell"/>
              <w:keepNext/>
              <w:jc w:val="center"/>
              <w:rPr>
                <w:b/>
                <w:bCs w:val="0"/>
              </w:rPr>
            </w:pPr>
            <w:r>
              <w:rPr>
                <w:b/>
              </w:rPr>
              <w:t>Encryption</w:t>
            </w:r>
          </w:p>
        </w:tc>
        <w:tc>
          <w:tcPr>
            <w:tcW w:w="1940" w:type="dxa"/>
            <w:tcBorders>
              <w:top w:val="single" w:sz="4" w:space="0" w:color="auto"/>
              <w:left w:val="single" w:sz="4" w:space="0" w:color="auto"/>
              <w:bottom w:val="single" w:sz="4" w:space="0" w:color="auto"/>
              <w:right w:val="single" w:sz="4" w:space="0" w:color="auto"/>
            </w:tcBorders>
            <w:shd w:val="clear" w:color="auto" w:fill="DDDDDD"/>
            <w:vAlign w:val="center"/>
            <w:hideMark/>
          </w:tcPr>
          <w:p w14:paraId="28D2B51E" w14:textId="77777777" w:rsidR="0012749B" w:rsidRDefault="0012749B" w:rsidP="00521E1B">
            <w:pPr>
              <w:pStyle w:val="TABLE-cell"/>
              <w:keepNext/>
              <w:jc w:val="center"/>
              <w:rPr>
                <w:b/>
                <w:bCs w:val="0"/>
              </w:rPr>
            </w:pPr>
            <w:r>
              <w:rPr>
                <w:b/>
              </w:rPr>
              <w:t>Authenticated encryption</w:t>
            </w:r>
          </w:p>
        </w:tc>
        <w:tc>
          <w:tcPr>
            <w:tcW w:w="842" w:type="dxa"/>
            <w:tcBorders>
              <w:top w:val="single" w:sz="4" w:space="0" w:color="auto"/>
              <w:left w:val="single" w:sz="4" w:space="0" w:color="auto"/>
              <w:bottom w:val="single" w:sz="4" w:space="0" w:color="auto"/>
              <w:right w:val="single" w:sz="4" w:space="0" w:color="auto"/>
            </w:tcBorders>
            <w:shd w:val="clear" w:color="auto" w:fill="DDDDDD"/>
            <w:vAlign w:val="center"/>
          </w:tcPr>
          <w:p w14:paraId="367B006A" w14:textId="77777777" w:rsidR="0012749B" w:rsidRDefault="0012749B" w:rsidP="00521E1B">
            <w:pPr>
              <w:pStyle w:val="TABLE-cell"/>
              <w:keepNext/>
              <w:jc w:val="center"/>
            </w:pPr>
          </w:p>
        </w:tc>
        <w:tc>
          <w:tcPr>
            <w:tcW w:w="842" w:type="dxa"/>
            <w:tcBorders>
              <w:top w:val="single" w:sz="4" w:space="0" w:color="auto"/>
              <w:left w:val="single" w:sz="4" w:space="0" w:color="auto"/>
              <w:bottom w:val="single" w:sz="4" w:space="0" w:color="auto"/>
              <w:right w:val="single" w:sz="4" w:space="0" w:color="auto"/>
            </w:tcBorders>
            <w:shd w:val="clear" w:color="auto" w:fill="DDDDDD"/>
            <w:vAlign w:val="center"/>
          </w:tcPr>
          <w:p w14:paraId="27CBA50C" w14:textId="77777777" w:rsidR="0012749B" w:rsidRDefault="0012749B" w:rsidP="00521E1B">
            <w:pPr>
              <w:pStyle w:val="TABLE-cell"/>
              <w:keepNext/>
              <w:jc w:val="center"/>
            </w:pPr>
          </w:p>
        </w:tc>
      </w:tr>
      <w:tr w:rsidR="0012749B" w14:paraId="3A3B04C6" w14:textId="77777777" w:rsidTr="00077BDE">
        <w:trPr>
          <w:cantSplit/>
          <w:jc w:val="center"/>
        </w:trPr>
        <w:tc>
          <w:tcPr>
            <w:tcW w:w="1584" w:type="dxa"/>
            <w:tcBorders>
              <w:top w:val="single" w:sz="4" w:space="0" w:color="auto"/>
              <w:left w:val="single" w:sz="4" w:space="0" w:color="auto"/>
              <w:bottom w:val="single" w:sz="4" w:space="0" w:color="auto"/>
              <w:right w:val="single" w:sz="4" w:space="0" w:color="auto"/>
            </w:tcBorders>
            <w:vAlign w:val="center"/>
            <w:hideMark/>
          </w:tcPr>
          <w:p w14:paraId="4AB57FC2" w14:textId="77777777" w:rsidR="0012749B" w:rsidRDefault="0012749B" w:rsidP="00521E1B">
            <w:pPr>
              <w:pStyle w:val="TABLE-cell"/>
              <w:keepNext/>
            </w:pPr>
            <w:r>
              <w:t>xDLMS APDU to be protected</w:t>
            </w:r>
          </w:p>
        </w:tc>
        <w:tc>
          <w:tcPr>
            <w:tcW w:w="738" w:type="dxa"/>
            <w:tcBorders>
              <w:top w:val="single" w:sz="4" w:space="0" w:color="auto"/>
              <w:left w:val="single" w:sz="4" w:space="0" w:color="auto"/>
              <w:bottom w:val="single" w:sz="4" w:space="0" w:color="auto"/>
              <w:right w:val="single" w:sz="4" w:space="0" w:color="auto"/>
            </w:tcBorders>
            <w:vAlign w:val="center"/>
            <w:hideMark/>
          </w:tcPr>
          <w:p w14:paraId="2FF30248" w14:textId="77777777" w:rsidR="0012749B" w:rsidRDefault="0012749B" w:rsidP="00521E1B">
            <w:pPr>
              <w:pStyle w:val="TABLE-cell"/>
              <w:keepNext/>
              <w:jc w:val="center"/>
              <w:rPr>
                <w:rFonts w:ascii="Times New Roman" w:hAnsi="Times New Roman"/>
                <w:i/>
                <w:iCs/>
                <w:szCs w:val="22"/>
              </w:rPr>
            </w:pPr>
            <w:r>
              <w:rPr>
                <w:rFonts w:ascii="Times New Roman" w:hAnsi="Times New Roman"/>
                <w:i/>
                <w:iCs/>
                <w:szCs w:val="22"/>
              </w:rPr>
              <w:t>APDU</w:t>
            </w:r>
          </w:p>
        </w:tc>
        <w:tc>
          <w:tcPr>
            <w:tcW w:w="5819" w:type="dxa"/>
            <w:gridSpan w:val="3"/>
            <w:tcBorders>
              <w:top w:val="single" w:sz="4" w:space="0" w:color="auto"/>
              <w:left w:val="single" w:sz="4" w:space="0" w:color="auto"/>
              <w:bottom w:val="single" w:sz="4" w:space="0" w:color="auto"/>
              <w:right w:val="single" w:sz="4" w:space="0" w:color="auto"/>
            </w:tcBorders>
            <w:vAlign w:val="center"/>
            <w:hideMark/>
          </w:tcPr>
          <w:p w14:paraId="18AB3E9A" w14:textId="77777777" w:rsidR="0012749B" w:rsidRDefault="0012749B" w:rsidP="00521E1B">
            <w:pPr>
              <w:pStyle w:val="TABLE-cell"/>
              <w:keepNext/>
            </w:pPr>
            <w:r>
              <w:rPr>
                <w:rFonts w:ascii="Courier" w:hAnsi="Courier"/>
              </w:rPr>
              <w:t xml:space="preserve">C0010000080000010000FF0200 </w:t>
            </w:r>
            <w:r>
              <w:rPr>
                <w:rFonts w:ascii="Courier" w:hAnsi="Courier"/>
              </w:rPr>
              <w:br/>
              <w:t>(Get-request, attribute 2 of the Clock object)</w:t>
            </w:r>
          </w:p>
        </w:tc>
        <w:tc>
          <w:tcPr>
            <w:tcW w:w="842" w:type="dxa"/>
            <w:tcBorders>
              <w:top w:val="single" w:sz="4" w:space="0" w:color="auto"/>
              <w:left w:val="single" w:sz="4" w:space="0" w:color="auto"/>
              <w:bottom w:val="single" w:sz="4" w:space="0" w:color="auto"/>
              <w:right w:val="single" w:sz="4" w:space="0" w:color="auto"/>
            </w:tcBorders>
            <w:vAlign w:val="center"/>
            <w:hideMark/>
          </w:tcPr>
          <w:p w14:paraId="7C8D677E" w14:textId="77777777" w:rsidR="0012749B" w:rsidRDefault="0012749B" w:rsidP="00521E1B">
            <w:pPr>
              <w:pStyle w:val="TABLE-cell"/>
              <w:keepNext/>
              <w:jc w:val="center"/>
            </w:pPr>
            <w:r>
              <w:t>13</w:t>
            </w:r>
          </w:p>
        </w:tc>
        <w:tc>
          <w:tcPr>
            <w:tcW w:w="842" w:type="dxa"/>
            <w:tcBorders>
              <w:top w:val="single" w:sz="4" w:space="0" w:color="auto"/>
              <w:left w:val="single" w:sz="4" w:space="0" w:color="auto"/>
              <w:bottom w:val="single" w:sz="4" w:space="0" w:color="auto"/>
              <w:right w:val="single" w:sz="4" w:space="0" w:color="auto"/>
            </w:tcBorders>
            <w:vAlign w:val="center"/>
            <w:hideMark/>
          </w:tcPr>
          <w:p w14:paraId="57C84CE6" w14:textId="77777777" w:rsidR="0012749B" w:rsidRDefault="0012749B" w:rsidP="00521E1B">
            <w:pPr>
              <w:pStyle w:val="TABLE-cell"/>
              <w:keepNext/>
              <w:jc w:val="center"/>
            </w:pPr>
            <w:r>
              <w:t>104</w:t>
            </w:r>
          </w:p>
        </w:tc>
      </w:tr>
      <w:tr w:rsidR="0012749B" w14:paraId="3D08AA12" w14:textId="77777777" w:rsidTr="00077BDE">
        <w:trPr>
          <w:cantSplit/>
          <w:jc w:val="center"/>
        </w:trPr>
        <w:tc>
          <w:tcPr>
            <w:tcW w:w="1584" w:type="dxa"/>
            <w:tcBorders>
              <w:top w:val="single" w:sz="4" w:space="0" w:color="auto"/>
              <w:left w:val="single" w:sz="4" w:space="0" w:color="auto"/>
              <w:bottom w:val="single" w:sz="4" w:space="0" w:color="auto"/>
              <w:right w:val="single" w:sz="4" w:space="0" w:color="auto"/>
            </w:tcBorders>
            <w:vAlign w:val="center"/>
            <w:hideMark/>
          </w:tcPr>
          <w:p w14:paraId="0532E504" w14:textId="77777777" w:rsidR="0012749B" w:rsidRDefault="0012749B" w:rsidP="00521E1B">
            <w:pPr>
              <w:pStyle w:val="TABLE-cell"/>
              <w:keepNext/>
            </w:pPr>
            <w:r>
              <w:t>Plaintext</w:t>
            </w:r>
          </w:p>
        </w:tc>
        <w:tc>
          <w:tcPr>
            <w:tcW w:w="738" w:type="dxa"/>
            <w:tcBorders>
              <w:top w:val="single" w:sz="4" w:space="0" w:color="auto"/>
              <w:left w:val="single" w:sz="4" w:space="0" w:color="auto"/>
              <w:bottom w:val="single" w:sz="4" w:space="0" w:color="auto"/>
              <w:right w:val="single" w:sz="4" w:space="0" w:color="auto"/>
            </w:tcBorders>
            <w:vAlign w:val="center"/>
            <w:hideMark/>
          </w:tcPr>
          <w:p w14:paraId="0C889011" w14:textId="77777777" w:rsidR="0012749B" w:rsidRDefault="0012749B" w:rsidP="00521E1B">
            <w:pPr>
              <w:pStyle w:val="TABLE-cell"/>
              <w:keepNext/>
              <w:jc w:val="center"/>
              <w:rPr>
                <w:rFonts w:ascii="Times New Roman" w:hAnsi="Times New Roman"/>
                <w:i/>
                <w:iCs/>
                <w:szCs w:val="22"/>
              </w:rPr>
            </w:pPr>
            <w:r>
              <w:rPr>
                <w:rFonts w:ascii="Times New Roman" w:hAnsi="Times New Roman"/>
                <w:i/>
                <w:iCs/>
                <w:szCs w:val="22"/>
              </w:rPr>
              <w:t>P</w:t>
            </w:r>
          </w:p>
        </w:tc>
        <w:tc>
          <w:tcPr>
            <w:tcW w:w="1939" w:type="dxa"/>
            <w:tcBorders>
              <w:top w:val="single" w:sz="4" w:space="0" w:color="auto"/>
              <w:left w:val="single" w:sz="4" w:space="0" w:color="auto"/>
              <w:bottom w:val="single" w:sz="4" w:space="0" w:color="auto"/>
              <w:right w:val="single" w:sz="4" w:space="0" w:color="auto"/>
            </w:tcBorders>
            <w:vAlign w:val="center"/>
            <w:hideMark/>
          </w:tcPr>
          <w:p w14:paraId="6E0B85D5" w14:textId="77777777" w:rsidR="0012749B" w:rsidRDefault="0012749B" w:rsidP="00521E1B">
            <w:pPr>
              <w:pStyle w:val="TABLE-cell"/>
              <w:keepNext/>
              <w:rPr>
                <w:rFonts w:ascii="Courier" w:hAnsi="Courier"/>
              </w:rPr>
            </w:pPr>
            <w:r>
              <w:rPr>
                <w:rFonts w:ascii="Courier" w:hAnsi="Courier"/>
              </w:rPr>
              <w:t>Null</w:t>
            </w:r>
          </w:p>
        </w:tc>
        <w:tc>
          <w:tcPr>
            <w:tcW w:w="1940" w:type="dxa"/>
            <w:tcBorders>
              <w:top w:val="single" w:sz="4" w:space="0" w:color="auto"/>
              <w:left w:val="single" w:sz="4" w:space="0" w:color="auto"/>
              <w:bottom w:val="single" w:sz="4" w:space="0" w:color="auto"/>
              <w:right w:val="single" w:sz="4" w:space="0" w:color="auto"/>
            </w:tcBorders>
            <w:vAlign w:val="center"/>
            <w:hideMark/>
          </w:tcPr>
          <w:p w14:paraId="4B1A3C48" w14:textId="77777777" w:rsidR="0012749B" w:rsidRDefault="0012749B" w:rsidP="00521E1B">
            <w:pPr>
              <w:pStyle w:val="TABLE-cell"/>
              <w:keepNext/>
            </w:pPr>
            <w:r>
              <w:rPr>
                <w:rFonts w:ascii="Courier" w:hAnsi="Courier"/>
              </w:rPr>
              <w:t>C0010000080000010000FF0200</w:t>
            </w:r>
          </w:p>
        </w:tc>
        <w:tc>
          <w:tcPr>
            <w:tcW w:w="1940" w:type="dxa"/>
            <w:tcBorders>
              <w:top w:val="single" w:sz="4" w:space="0" w:color="auto"/>
              <w:left w:val="single" w:sz="4" w:space="0" w:color="auto"/>
              <w:bottom w:val="single" w:sz="4" w:space="0" w:color="auto"/>
              <w:right w:val="single" w:sz="4" w:space="0" w:color="auto"/>
            </w:tcBorders>
            <w:vAlign w:val="center"/>
            <w:hideMark/>
          </w:tcPr>
          <w:p w14:paraId="48877265" w14:textId="77777777" w:rsidR="0012749B" w:rsidRDefault="0012749B" w:rsidP="00521E1B">
            <w:pPr>
              <w:pStyle w:val="TABLE-cell"/>
              <w:keepNext/>
            </w:pPr>
            <w:r>
              <w:rPr>
                <w:rFonts w:ascii="Courier" w:hAnsi="Courier"/>
              </w:rPr>
              <w:t>C0010000080000010000FF0200</w:t>
            </w:r>
          </w:p>
        </w:tc>
        <w:tc>
          <w:tcPr>
            <w:tcW w:w="842" w:type="dxa"/>
            <w:tcBorders>
              <w:top w:val="single" w:sz="4" w:space="0" w:color="auto"/>
              <w:left w:val="single" w:sz="4" w:space="0" w:color="auto"/>
              <w:bottom w:val="single" w:sz="4" w:space="0" w:color="auto"/>
              <w:right w:val="single" w:sz="4" w:space="0" w:color="auto"/>
            </w:tcBorders>
            <w:vAlign w:val="center"/>
            <w:hideMark/>
          </w:tcPr>
          <w:p w14:paraId="0F3C572C" w14:textId="77777777" w:rsidR="0012749B" w:rsidRDefault="0012749B" w:rsidP="00521E1B">
            <w:pPr>
              <w:pStyle w:val="TABLE-cell"/>
              <w:keepNext/>
              <w:jc w:val="center"/>
            </w:pPr>
            <w:r>
              <w:t>13</w:t>
            </w:r>
          </w:p>
        </w:tc>
        <w:tc>
          <w:tcPr>
            <w:tcW w:w="842" w:type="dxa"/>
            <w:tcBorders>
              <w:top w:val="single" w:sz="4" w:space="0" w:color="auto"/>
              <w:left w:val="single" w:sz="4" w:space="0" w:color="auto"/>
              <w:bottom w:val="single" w:sz="4" w:space="0" w:color="auto"/>
              <w:right w:val="single" w:sz="4" w:space="0" w:color="auto"/>
            </w:tcBorders>
            <w:vAlign w:val="center"/>
            <w:hideMark/>
          </w:tcPr>
          <w:p w14:paraId="18E8FB98" w14:textId="77777777" w:rsidR="0012749B" w:rsidRDefault="0012749B" w:rsidP="00521E1B">
            <w:pPr>
              <w:pStyle w:val="TABLE-cell"/>
              <w:keepNext/>
              <w:jc w:val="center"/>
            </w:pPr>
            <w:r>
              <w:t>104</w:t>
            </w:r>
          </w:p>
        </w:tc>
      </w:tr>
      <w:tr w:rsidR="0012749B" w14:paraId="265E2A5C" w14:textId="77777777" w:rsidTr="00077BDE">
        <w:trPr>
          <w:cantSplit/>
          <w:jc w:val="center"/>
        </w:trPr>
        <w:tc>
          <w:tcPr>
            <w:tcW w:w="1584" w:type="dxa"/>
            <w:tcBorders>
              <w:top w:val="single" w:sz="4" w:space="0" w:color="auto"/>
              <w:left w:val="single" w:sz="4" w:space="0" w:color="auto"/>
              <w:bottom w:val="single" w:sz="4" w:space="0" w:color="auto"/>
              <w:right w:val="single" w:sz="4" w:space="0" w:color="auto"/>
            </w:tcBorders>
            <w:vAlign w:val="center"/>
            <w:hideMark/>
          </w:tcPr>
          <w:p w14:paraId="107142B1" w14:textId="77777777" w:rsidR="0012749B" w:rsidRDefault="0012749B" w:rsidP="00521E1B">
            <w:pPr>
              <w:pStyle w:val="TABLE-cell"/>
              <w:keepNext/>
            </w:pPr>
            <w:r>
              <w:t>Associated data</w:t>
            </w:r>
          </w:p>
        </w:tc>
        <w:tc>
          <w:tcPr>
            <w:tcW w:w="738" w:type="dxa"/>
            <w:tcBorders>
              <w:top w:val="single" w:sz="4" w:space="0" w:color="auto"/>
              <w:left w:val="single" w:sz="4" w:space="0" w:color="auto"/>
              <w:bottom w:val="single" w:sz="4" w:space="0" w:color="auto"/>
              <w:right w:val="single" w:sz="4" w:space="0" w:color="auto"/>
            </w:tcBorders>
            <w:vAlign w:val="center"/>
            <w:hideMark/>
          </w:tcPr>
          <w:p w14:paraId="64184515" w14:textId="77777777" w:rsidR="0012749B" w:rsidRDefault="0012749B" w:rsidP="00521E1B">
            <w:pPr>
              <w:pStyle w:val="TABLE-cell"/>
              <w:keepNext/>
              <w:jc w:val="center"/>
              <w:rPr>
                <w:rFonts w:ascii="Times New Roman" w:hAnsi="Times New Roman"/>
                <w:i/>
                <w:iCs/>
                <w:szCs w:val="22"/>
              </w:rPr>
            </w:pPr>
            <w:r>
              <w:rPr>
                <w:rFonts w:ascii="Times New Roman" w:hAnsi="Times New Roman"/>
                <w:i/>
                <w:iCs/>
                <w:szCs w:val="22"/>
              </w:rPr>
              <w:t>A</w:t>
            </w:r>
          </w:p>
        </w:tc>
        <w:tc>
          <w:tcPr>
            <w:tcW w:w="1939" w:type="dxa"/>
            <w:tcBorders>
              <w:top w:val="single" w:sz="4" w:space="0" w:color="auto"/>
              <w:left w:val="single" w:sz="4" w:space="0" w:color="auto"/>
              <w:bottom w:val="single" w:sz="4" w:space="0" w:color="auto"/>
              <w:right w:val="single" w:sz="4" w:space="0" w:color="auto"/>
            </w:tcBorders>
            <w:vAlign w:val="center"/>
            <w:hideMark/>
          </w:tcPr>
          <w:p w14:paraId="121F2D18" w14:textId="77777777" w:rsidR="0012749B" w:rsidRDefault="0012749B" w:rsidP="00521E1B">
            <w:pPr>
              <w:pStyle w:val="TABLE-cell"/>
              <w:keepNext/>
              <w:rPr>
                <w:rFonts w:ascii="Times New Roman" w:hAnsi="Times New Roman"/>
                <w:i/>
                <w:iCs/>
              </w:rPr>
            </w:pPr>
            <w:r>
              <w:rPr>
                <w:rFonts w:ascii="Times New Roman" w:hAnsi="Times New Roman"/>
                <w:i/>
                <w:iCs/>
              </w:rPr>
              <w:t xml:space="preserve">SC </w:t>
            </w:r>
            <w:r>
              <w:t>II</w:t>
            </w:r>
            <w:r>
              <w:rPr>
                <w:rFonts w:ascii="Times New Roman" w:hAnsi="Times New Roman"/>
                <w:i/>
                <w:iCs/>
              </w:rPr>
              <w:t xml:space="preserve"> AK </w:t>
            </w:r>
            <w:r>
              <w:t>II</w:t>
            </w:r>
            <w:r>
              <w:rPr>
                <w:rFonts w:ascii="Times New Roman" w:hAnsi="Times New Roman"/>
                <w:i/>
                <w:iCs/>
              </w:rPr>
              <w:t xml:space="preserve"> APDU</w:t>
            </w:r>
          </w:p>
        </w:tc>
        <w:tc>
          <w:tcPr>
            <w:tcW w:w="1940" w:type="dxa"/>
            <w:tcBorders>
              <w:top w:val="single" w:sz="4" w:space="0" w:color="auto"/>
              <w:left w:val="single" w:sz="4" w:space="0" w:color="auto"/>
              <w:bottom w:val="single" w:sz="4" w:space="0" w:color="auto"/>
              <w:right w:val="single" w:sz="4" w:space="0" w:color="auto"/>
            </w:tcBorders>
            <w:vAlign w:val="center"/>
            <w:hideMark/>
          </w:tcPr>
          <w:p w14:paraId="5111ABDD" w14:textId="77777777" w:rsidR="0012749B" w:rsidRDefault="0012749B" w:rsidP="00521E1B">
            <w:pPr>
              <w:pStyle w:val="TABLE-cell"/>
              <w:keepNext/>
              <w:rPr>
                <w:rFonts w:ascii="Times New Roman" w:hAnsi="Times New Roman"/>
                <w:i/>
                <w:iCs/>
              </w:rPr>
            </w:pPr>
            <w:r>
              <w:rPr>
                <w:rFonts w:ascii="Times New Roman" w:hAnsi="Times New Roman"/>
                <w:i/>
                <w:iCs/>
              </w:rPr>
              <w:t>–</w:t>
            </w:r>
          </w:p>
        </w:tc>
        <w:tc>
          <w:tcPr>
            <w:tcW w:w="1940" w:type="dxa"/>
            <w:tcBorders>
              <w:top w:val="single" w:sz="4" w:space="0" w:color="auto"/>
              <w:left w:val="single" w:sz="4" w:space="0" w:color="auto"/>
              <w:bottom w:val="single" w:sz="4" w:space="0" w:color="auto"/>
              <w:right w:val="single" w:sz="4" w:space="0" w:color="auto"/>
            </w:tcBorders>
            <w:vAlign w:val="center"/>
            <w:hideMark/>
          </w:tcPr>
          <w:p w14:paraId="2DFB1554" w14:textId="77777777" w:rsidR="0012749B" w:rsidRDefault="0012749B" w:rsidP="00521E1B">
            <w:pPr>
              <w:pStyle w:val="TABLE-cell"/>
              <w:keepNext/>
              <w:rPr>
                <w:rFonts w:ascii="Times New Roman" w:hAnsi="Times New Roman"/>
                <w:i/>
                <w:iCs/>
              </w:rPr>
            </w:pPr>
            <w:r>
              <w:rPr>
                <w:rFonts w:ascii="Times New Roman" w:hAnsi="Times New Roman"/>
                <w:i/>
                <w:iCs/>
              </w:rPr>
              <w:t xml:space="preserve">SC </w:t>
            </w:r>
            <w:r>
              <w:t>II</w:t>
            </w:r>
            <w:r>
              <w:rPr>
                <w:rFonts w:ascii="Times New Roman" w:hAnsi="Times New Roman"/>
                <w:i/>
                <w:iCs/>
              </w:rPr>
              <w:t xml:space="preserve"> AK</w:t>
            </w:r>
          </w:p>
        </w:tc>
        <w:tc>
          <w:tcPr>
            <w:tcW w:w="842" w:type="dxa"/>
            <w:tcBorders>
              <w:top w:val="single" w:sz="4" w:space="0" w:color="auto"/>
              <w:left w:val="single" w:sz="4" w:space="0" w:color="auto"/>
              <w:bottom w:val="single" w:sz="4" w:space="0" w:color="auto"/>
              <w:right w:val="single" w:sz="4" w:space="0" w:color="auto"/>
            </w:tcBorders>
            <w:vAlign w:val="center"/>
          </w:tcPr>
          <w:p w14:paraId="146DFB67" w14:textId="77777777" w:rsidR="0012749B" w:rsidRDefault="0012749B" w:rsidP="00521E1B">
            <w:pPr>
              <w:pStyle w:val="TABLE-cell"/>
              <w:keepNext/>
              <w:jc w:val="center"/>
            </w:pPr>
          </w:p>
        </w:tc>
        <w:tc>
          <w:tcPr>
            <w:tcW w:w="842" w:type="dxa"/>
            <w:tcBorders>
              <w:top w:val="single" w:sz="4" w:space="0" w:color="auto"/>
              <w:left w:val="single" w:sz="4" w:space="0" w:color="auto"/>
              <w:bottom w:val="single" w:sz="4" w:space="0" w:color="auto"/>
              <w:right w:val="single" w:sz="4" w:space="0" w:color="auto"/>
            </w:tcBorders>
            <w:vAlign w:val="center"/>
          </w:tcPr>
          <w:p w14:paraId="5A52679F" w14:textId="77777777" w:rsidR="0012749B" w:rsidRDefault="0012749B" w:rsidP="00521E1B">
            <w:pPr>
              <w:pStyle w:val="TABLE-cell"/>
              <w:keepNext/>
              <w:jc w:val="center"/>
            </w:pPr>
          </w:p>
        </w:tc>
      </w:tr>
      <w:tr w:rsidR="0012749B" w14:paraId="3584EB5D" w14:textId="77777777" w:rsidTr="00077BDE">
        <w:trPr>
          <w:cantSplit/>
          <w:jc w:val="center"/>
        </w:trPr>
        <w:tc>
          <w:tcPr>
            <w:tcW w:w="1584" w:type="dxa"/>
            <w:tcBorders>
              <w:top w:val="single" w:sz="4" w:space="0" w:color="auto"/>
              <w:left w:val="single" w:sz="4" w:space="0" w:color="auto"/>
              <w:bottom w:val="single" w:sz="4" w:space="0" w:color="auto"/>
              <w:right w:val="single" w:sz="4" w:space="0" w:color="auto"/>
            </w:tcBorders>
            <w:vAlign w:val="center"/>
            <w:hideMark/>
          </w:tcPr>
          <w:p w14:paraId="058BDEF9" w14:textId="77777777" w:rsidR="0012749B" w:rsidRDefault="0012749B" w:rsidP="00521E1B">
            <w:pPr>
              <w:pStyle w:val="TABLE-cell"/>
              <w:keepNext/>
              <w:rPr>
                <w:i/>
                <w:iCs/>
              </w:rPr>
            </w:pPr>
            <w:r>
              <w:t>Associated Data – Authentication</w:t>
            </w:r>
          </w:p>
        </w:tc>
        <w:tc>
          <w:tcPr>
            <w:tcW w:w="738" w:type="dxa"/>
            <w:tcBorders>
              <w:top w:val="single" w:sz="4" w:space="0" w:color="auto"/>
              <w:left w:val="single" w:sz="4" w:space="0" w:color="auto"/>
              <w:bottom w:val="single" w:sz="4" w:space="0" w:color="auto"/>
              <w:right w:val="single" w:sz="4" w:space="0" w:color="auto"/>
            </w:tcBorders>
            <w:vAlign w:val="center"/>
            <w:hideMark/>
          </w:tcPr>
          <w:p w14:paraId="61F597E0" w14:textId="77777777" w:rsidR="0012749B" w:rsidRDefault="0012749B" w:rsidP="00521E1B">
            <w:pPr>
              <w:pStyle w:val="TABLE-cell"/>
              <w:keepNext/>
              <w:jc w:val="center"/>
              <w:rPr>
                <w:rFonts w:ascii="Times New Roman" w:hAnsi="Times New Roman"/>
                <w:i/>
                <w:iCs/>
                <w:szCs w:val="22"/>
              </w:rPr>
            </w:pPr>
            <w:r>
              <w:rPr>
                <w:rFonts w:ascii="Times New Roman" w:hAnsi="Times New Roman"/>
                <w:i/>
                <w:iCs/>
                <w:szCs w:val="22"/>
              </w:rPr>
              <w:t>A-A</w:t>
            </w:r>
          </w:p>
        </w:tc>
        <w:tc>
          <w:tcPr>
            <w:tcW w:w="1939" w:type="dxa"/>
            <w:tcBorders>
              <w:top w:val="single" w:sz="4" w:space="0" w:color="auto"/>
              <w:left w:val="single" w:sz="4" w:space="0" w:color="auto"/>
              <w:bottom w:val="single" w:sz="4" w:space="0" w:color="auto"/>
              <w:right w:val="single" w:sz="4" w:space="0" w:color="auto"/>
            </w:tcBorders>
            <w:vAlign w:val="center"/>
            <w:hideMark/>
          </w:tcPr>
          <w:p w14:paraId="25D046AA" w14:textId="77777777" w:rsidR="0012749B" w:rsidRDefault="0012749B" w:rsidP="00521E1B">
            <w:pPr>
              <w:pStyle w:val="TABLE-cell"/>
              <w:keepNext/>
              <w:rPr>
                <w:rFonts w:ascii="Courier" w:hAnsi="Courier"/>
              </w:rPr>
            </w:pPr>
            <w:r>
              <w:rPr>
                <w:rFonts w:ascii="Courier" w:hAnsi="Courier"/>
              </w:rPr>
              <w:t>10D0D1D2D3D4D5D6D7D8D9DADBDCDDDEDFC0010000080000010000FF0200</w:t>
            </w:r>
          </w:p>
        </w:tc>
        <w:tc>
          <w:tcPr>
            <w:tcW w:w="1940" w:type="dxa"/>
            <w:tcBorders>
              <w:top w:val="single" w:sz="4" w:space="0" w:color="auto"/>
              <w:left w:val="single" w:sz="4" w:space="0" w:color="auto"/>
              <w:bottom w:val="single" w:sz="4" w:space="0" w:color="auto"/>
              <w:right w:val="single" w:sz="4" w:space="0" w:color="auto"/>
            </w:tcBorders>
            <w:vAlign w:val="center"/>
            <w:hideMark/>
          </w:tcPr>
          <w:p w14:paraId="4233BCE0" w14:textId="77777777" w:rsidR="0012749B" w:rsidRDefault="0012749B" w:rsidP="00521E1B">
            <w:pPr>
              <w:pStyle w:val="TABLE-cell"/>
              <w:keepNext/>
            </w:pPr>
            <w:r>
              <w:t>–</w:t>
            </w:r>
          </w:p>
        </w:tc>
        <w:tc>
          <w:tcPr>
            <w:tcW w:w="1940" w:type="dxa"/>
            <w:tcBorders>
              <w:top w:val="single" w:sz="4" w:space="0" w:color="auto"/>
              <w:left w:val="single" w:sz="4" w:space="0" w:color="auto"/>
              <w:bottom w:val="single" w:sz="4" w:space="0" w:color="auto"/>
              <w:right w:val="single" w:sz="4" w:space="0" w:color="auto"/>
            </w:tcBorders>
            <w:vAlign w:val="center"/>
            <w:hideMark/>
          </w:tcPr>
          <w:p w14:paraId="55E1C466" w14:textId="77777777" w:rsidR="0012749B" w:rsidRDefault="0012749B" w:rsidP="00521E1B">
            <w:pPr>
              <w:pStyle w:val="TABLE-cell"/>
              <w:keepNext/>
            </w:pPr>
            <w:r>
              <w:t>–</w:t>
            </w:r>
          </w:p>
        </w:tc>
        <w:tc>
          <w:tcPr>
            <w:tcW w:w="842" w:type="dxa"/>
            <w:tcBorders>
              <w:top w:val="single" w:sz="4" w:space="0" w:color="auto"/>
              <w:left w:val="single" w:sz="4" w:space="0" w:color="auto"/>
              <w:bottom w:val="single" w:sz="4" w:space="0" w:color="auto"/>
              <w:right w:val="single" w:sz="4" w:space="0" w:color="auto"/>
            </w:tcBorders>
            <w:vAlign w:val="center"/>
            <w:hideMark/>
          </w:tcPr>
          <w:p w14:paraId="513873E4" w14:textId="77777777" w:rsidR="0012749B" w:rsidRDefault="0012749B" w:rsidP="00521E1B">
            <w:pPr>
              <w:pStyle w:val="TABLE-cell"/>
              <w:keepNext/>
              <w:jc w:val="center"/>
            </w:pPr>
            <w:r>
              <w:t>30</w:t>
            </w:r>
          </w:p>
        </w:tc>
        <w:tc>
          <w:tcPr>
            <w:tcW w:w="842" w:type="dxa"/>
            <w:tcBorders>
              <w:top w:val="single" w:sz="4" w:space="0" w:color="auto"/>
              <w:left w:val="single" w:sz="4" w:space="0" w:color="auto"/>
              <w:bottom w:val="single" w:sz="4" w:space="0" w:color="auto"/>
              <w:right w:val="single" w:sz="4" w:space="0" w:color="auto"/>
            </w:tcBorders>
            <w:vAlign w:val="center"/>
            <w:hideMark/>
          </w:tcPr>
          <w:p w14:paraId="7DC2CED0" w14:textId="77777777" w:rsidR="0012749B" w:rsidRDefault="0012749B" w:rsidP="00521E1B">
            <w:pPr>
              <w:pStyle w:val="TABLE-cell"/>
              <w:keepNext/>
              <w:jc w:val="center"/>
            </w:pPr>
            <w:r>
              <w:t>240</w:t>
            </w:r>
          </w:p>
        </w:tc>
      </w:tr>
      <w:tr w:rsidR="0012749B" w14:paraId="34D79AE2" w14:textId="77777777" w:rsidTr="00077BDE">
        <w:trPr>
          <w:cantSplit/>
          <w:jc w:val="center"/>
        </w:trPr>
        <w:tc>
          <w:tcPr>
            <w:tcW w:w="1584" w:type="dxa"/>
            <w:tcBorders>
              <w:top w:val="single" w:sz="4" w:space="0" w:color="auto"/>
              <w:left w:val="single" w:sz="4" w:space="0" w:color="auto"/>
              <w:bottom w:val="single" w:sz="4" w:space="0" w:color="auto"/>
              <w:right w:val="single" w:sz="4" w:space="0" w:color="auto"/>
            </w:tcBorders>
            <w:vAlign w:val="center"/>
            <w:hideMark/>
          </w:tcPr>
          <w:p w14:paraId="4746148B" w14:textId="77777777" w:rsidR="0012749B" w:rsidRDefault="0012749B" w:rsidP="00521E1B">
            <w:pPr>
              <w:pStyle w:val="TABLE-cell"/>
              <w:keepNext/>
            </w:pPr>
            <w:r>
              <w:t>Associated Data – Encryption</w:t>
            </w:r>
          </w:p>
        </w:tc>
        <w:tc>
          <w:tcPr>
            <w:tcW w:w="738" w:type="dxa"/>
            <w:tcBorders>
              <w:top w:val="single" w:sz="4" w:space="0" w:color="auto"/>
              <w:left w:val="single" w:sz="4" w:space="0" w:color="auto"/>
              <w:bottom w:val="single" w:sz="4" w:space="0" w:color="auto"/>
              <w:right w:val="single" w:sz="4" w:space="0" w:color="auto"/>
            </w:tcBorders>
            <w:vAlign w:val="center"/>
            <w:hideMark/>
          </w:tcPr>
          <w:p w14:paraId="668EF674" w14:textId="77777777" w:rsidR="0012749B" w:rsidRDefault="0012749B" w:rsidP="00521E1B">
            <w:pPr>
              <w:pStyle w:val="TABLE-cell"/>
              <w:keepNext/>
              <w:jc w:val="center"/>
              <w:rPr>
                <w:rFonts w:ascii="Times New Roman" w:hAnsi="Times New Roman"/>
                <w:i/>
                <w:iCs/>
                <w:szCs w:val="22"/>
              </w:rPr>
            </w:pPr>
            <w:r>
              <w:rPr>
                <w:rFonts w:ascii="Times New Roman" w:hAnsi="Times New Roman"/>
                <w:i/>
                <w:iCs/>
                <w:szCs w:val="22"/>
              </w:rPr>
              <w:t>A-E</w:t>
            </w:r>
          </w:p>
        </w:tc>
        <w:tc>
          <w:tcPr>
            <w:tcW w:w="1939" w:type="dxa"/>
            <w:tcBorders>
              <w:top w:val="single" w:sz="4" w:space="0" w:color="auto"/>
              <w:left w:val="single" w:sz="4" w:space="0" w:color="auto"/>
              <w:bottom w:val="single" w:sz="4" w:space="0" w:color="auto"/>
              <w:right w:val="single" w:sz="4" w:space="0" w:color="auto"/>
            </w:tcBorders>
            <w:vAlign w:val="center"/>
            <w:hideMark/>
          </w:tcPr>
          <w:p w14:paraId="1591B7CE" w14:textId="77777777" w:rsidR="0012749B" w:rsidRDefault="0012749B" w:rsidP="00521E1B">
            <w:pPr>
              <w:pStyle w:val="TABLE-cell"/>
              <w:keepNext/>
              <w:rPr>
                <w:szCs w:val="22"/>
              </w:rPr>
            </w:pPr>
            <w:r>
              <w:rPr>
                <w:szCs w:val="22"/>
              </w:rPr>
              <w:t>–</w:t>
            </w:r>
          </w:p>
        </w:tc>
        <w:tc>
          <w:tcPr>
            <w:tcW w:w="1940" w:type="dxa"/>
            <w:tcBorders>
              <w:top w:val="single" w:sz="4" w:space="0" w:color="auto"/>
              <w:left w:val="single" w:sz="4" w:space="0" w:color="auto"/>
              <w:bottom w:val="single" w:sz="4" w:space="0" w:color="auto"/>
              <w:right w:val="single" w:sz="4" w:space="0" w:color="auto"/>
            </w:tcBorders>
            <w:vAlign w:val="center"/>
            <w:hideMark/>
          </w:tcPr>
          <w:p w14:paraId="12451063" w14:textId="77777777" w:rsidR="0012749B" w:rsidRDefault="0012749B" w:rsidP="00521E1B">
            <w:pPr>
              <w:pStyle w:val="TABLE-cell"/>
              <w:keepNext/>
            </w:pPr>
            <w:r>
              <w:t>–</w:t>
            </w:r>
          </w:p>
        </w:tc>
        <w:tc>
          <w:tcPr>
            <w:tcW w:w="1940" w:type="dxa"/>
            <w:tcBorders>
              <w:top w:val="single" w:sz="4" w:space="0" w:color="auto"/>
              <w:left w:val="single" w:sz="4" w:space="0" w:color="auto"/>
              <w:bottom w:val="single" w:sz="4" w:space="0" w:color="auto"/>
              <w:right w:val="single" w:sz="4" w:space="0" w:color="auto"/>
            </w:tcBorders>
            <w:vAlign w:val="center"/>
            <w:hideMark/>
          </w:tcPr>
          <w:p w14:paraId="7E92626E" w14:textId="77777777" w:rsidR="0012749B" w:rsidRDefault="0012749B" w:rsidP="00521E1B">
            <w:pPr>
              <w:pStyle w:val="TABLE-cell"/>
              <w:keepNext/>
            </w:pPr>
            <w:r>
              <w:t>–</w:t>
            </w:r>
          </w:p>
        </w:tc>
        <w:tc>
          <w:tcPr>
            <w:tcW w:w="842" w:type="dxa"/>
            <w:tcBorders>
              <w:top w:val="single" w:sz="4" w:space="0" w:color="auto"/>
              <w:left w:val="single" w:sz="4" w:space="0" w:color="auto"/>
              <w:bottom w:val="single" w:sz="4" w:space="0" w:color="auto"/>
              <w:right w:val="single" w:sz="4" w:space="0" w:color="auto"/>
            </w:tcBorders>
            <w:vAlign w:val="center"/>
            <w:hideMark/>
          </w:tcPr>
          <w:p w14:paraId="50D70634" w14:textId="77777777" w:rsidR="0012749B" w:rsidRDefault="0012749B" w:rsidP="00521E1B">
            <w:pPr>
              <w:pStyle w:val="TABLE-cell"/>
              <w:keepNext/>
              <w:jc w:val="center"/>
            </w:pPr>
            <w:r>
              <w:t>0</w:t>
            </w:r>
          </w:p>
        </w:tc>
        <w:tc>
          <w:tcPr>
            <w:tcW w:w="842" w:type="dxa"/>
            <w:tcBorders>
              <w:top w:val="single" w:sz="4" w:space="0" w:color="auto"/>
              <w:left w:val="single" w:sz="4" w:space="0" w:color="auto"/>
              <w:bottom w:val="single" w:sz="4" w:space="0" w:color="auto"/>
              <w:right w:val="single" w:sz="4" w:space="0" w:color="auto"/>
            </w:tcBorders>
            <w:vAlign w:val="center"/>
            <w:hideMark/>
          </w:tcPr>
          <w:p w14:paraId="6415D6A0" w14:textId="77777777" w:rsidR="0012749B" w:rsidRDefault="0012749B" w:rsidP="00521E1B">
            <w:pPr>
              <w:pStyle w:val="TABLE-cell"/>
              <w:keepNext/>
              <w:jc w:val="center"/>
            </w:pPr>
            <w:r>
              <w:t>0</w:t>
            </w:r>
          </w:p>
        </w:tc>
      </w:tr>
      <w:tr w:rsidR="0012749B" w14:paraId="6B0175DB" w14:textId="77777777" w:rsidTr="00077BDE">
        <w:trPr>
          <w:cantSplit/>
          <w:jc w:val="center"/>
        </w:trPr>
        <w:tc>
          <w:tcPr>
            <w:tcW w:w="1584" w:type="dxa"/>
            <w:tcBorders>
              <w:top w:val="single" w:sz="4" w:space="0" w:color="auto"/>
              <w:left w:val="single" w:sz="4" w:space="0" w:color="auto"/>
              <w:bottom w:val="single" w:sz="4" w:space="0" w:color="auto"/>
              <w:right w:val="single" w:sz="4" w:space="0" w:color="auto"/>
            </w:tcBorders>
            <w:vAlign w:val="center"/>
            <w:hideMark/>
          </w:tcPr>
          <w:p w14:paraId="4E5D9303" w14:textId="77777777" w:rsidR="0012749B" w:rsidRDefault="0012749B" w:rsidP="00521E1B">
            <w:pPr>
              <w:pStyle w:val="TABLE-cell"/>
              <w:keepNext/>
            </w:pPr>
            <w:r>
              <w:t>Associated Data – Authenticated encryption</w:t>
            </w:r>
          </w:p>
        </w:tc>
        <w:tc>
          <w:tcPr>
            <w:tcW w:w="738" w:type="dxa"/>
            <w:tcBorders>
              <w:top w:val="single" w:sz="4" w:space="0" w:color="auto"/>
              <w:left w:val="single" w:sz="4" w:space="0" w:color="auto"/>
              <w:bottom w:val="single" w:sz="4" w:space="0" w:color="auto"/>
              <w:right w:val="single" w:sz="4" w:space="0" w:color="auto"/>
            </w:tcBorders>
            <w:vAlign w:val="center"/>
            <w:hideMark/>
          </w:tcPr>
          <w:p w14:paraId="76DDBBCB" w14:textId="77777777" w:rsidR="0012749B" w:rsidRDefault="0012749B" w:rsidP="00521E1B">
            <w:pPr>
              <w:pStyle w:val="TABLE-cell"/>
              <w:keepNext/>
              <w:jc w:val="center"/>
              <w:rPr>
                <w:rFonts w:ascii="Times New Roman" w:hAnsi="Times New Roman"/>
                <w:i/>
                <w:iCs/>
                <w:szCs w:val="22"/>
              </w:rPr>
            </w:pPr>
            <w:r>
              <w:rPr>
                <w:rFonts w:ascii="Times New Roman" w:hAnsi="Times New Roman"/>
                <w:i/>
                <w:iCs/>
                <w:szCs w:val="22"/>
              </w:rPr>
              <w:t>A-AE</w:t>
            </w:r>
          </w:p>
        </w:tc>
        <w:tc>
          <w:tcPr>
            <w:tcW w:w="1939" w:type="dxa"/>
            <w:tcBorders>
              <w:top w:val="single" w:sz="4" w:space="0" w:color="auto"/>
              <w:left w:val="single" w:sz="4" w:space="0" w:color="auto"/>
              <w:bottom w:val="single" w:sz="4" w:space="0" w:color="auto"/>
              <w:right w:val="single" w:sz="4" w:space="0" w:color="auto"/>
            </w:tcBorders>
            <w:vAlign w:val="center"/>
            <w:hideMark/>
          </w:tcPr>
          <w:p w14:paraId="337A558E" w14:textId="77777777" w:rsidR="0012749B" w:rsidRDefault="0012749B" w:rsidP="00521E1B">
            <w:pPr>
              <w:pStyle w:val="TABLE-cell"/>
              <w:keepNext/>
            </w:pPr>
            <w:r>
              <w:t>–</w:t>
            </w:r>
          </w:p>
        </w:tc>
        <w:tc>
          <w:tcPr>
            <w:tcW w:w="1940" w:type="dxa"/>
            <w:tcBorders>
              <w:top w:val="single" w:sz="4" w:space="0" w:color="auto"/>
              <w:left w:val="single" w:sz="4" w:space="0" w:color="auto"/>
              <w:bottom w:val="single" w:sz="4" w:space="0" w:color="auto"/>
              <w:right w:val="single" w:sz="4" w:space="0" w:color="auto"/>
            </w:tcBorders>
            <w:vAlign w:val="center"/>
            <w:hideMark/>
          </w:tcPr>
          <w:p w14:paraId="7730F755" w14:textId="77777777" w:rsidR="0012749B" w:rsidRDefault="0012749B" w:rsidP="00521E1B">
            <w:pPr>
              <w:pStyle w:val="TABLE-cell"/>
              <w:keepNext/>
            </w:pPr>
            <w:r>
              <w:t>–</w:t>
            </w:r>
          </w:p>
        </w:tc>
        <w:tc>
          <w:tcPr>
            <w:tcW w:w="1940" w:type="dxa"/>
            <w:tcBorders>
              <w:top w:val="single" w:sz="4" w:space="0" w:color="auto"/>
              <w:left w:val="single" w:sz="4" w:space="0" w:color="auto"/>
              <w:bottom w:val="single" w:sz="4" w:space="0" w:color="auto"/>
              <w:right w:val="single" w:sz="4" w:space="0" w:color="auto"/>
            </w:tcBorders>
            <w:vAlign w:val="center"/>
            <w:hideMark/>
          </w:tcPr>
          <w:p w14:paraId="2C8D7469" w14:textId="77777777" w:rsidR="0012749B" w:rsidRDefault="0012749B" w:rsidP="00521E1B">
            <w:pPr>
              <w:pStyle w:val="TABLE-cell"/>
              <w:keepNext/>
              <w:rPr>
                <w:rFonts w:ascii="Courier" w:hAnsi="Courier"/>
              </w:rPr>
            </w:pPr>
            <w:r>
              <w:rPr>
                <w:rFonts w:ascii="Courier" w:hAnsi="Courier"/>
              </w:rPr>
              <w:t>30D0D1D2D3D4D5D6D7D8D9DADBDCDDDEDF</w:t>
            </w:r>
          </w:p>
        </w:tc>
        <w:tc>
          <w:tcPr>
            <w:tcW w:w="842" w:type="dxa"/>
            <w:tcBorders>
              <w:top w:val="single" w:sz="4" w:space="0" w:color="auto"/>
              <w:left w:val="single" w:sz="4" w:space="0" w:color="auto"/>
              <w:bottom w:val="single" w:sz="4" w:space="0" w:color="auto"/>
              <w:right w:val="single" w:sz="4" w:space="0" w:color="auto"/>
            </w:tcBorders>
            <w:vAlign w:val="center"/>
            <w:hideMark/>
          </w:tcPr>
          <w:p w14:paraId="49B7B5CA" w14:textId="77777777" w:rsidR="0012749B" w:rsidRDefault="0012749B" w:rsidP="00521E1B">
            <w:pPr>
              <w:pStyle w:val="TABLE-cell"/>
              <w:keepNext/>
              <w:jc w:val="center"/>
            </w:pPr>
            <w:r>
              <w:t>17</w:t>
            </w:r>
          </w:p>
        </w:tc>
        <w:tc>
          <w:tcPr>
            <w:tcW w:w="842" w:type="dxa"/>
            <w:tcBorders>
              <w:top w:val="single" w:sz="4" w:space="0" w:color="auto"/>
              <w:left w:val="single" w:sz="4" w:space="0" w:color="auto"/>
              <w:bottom w:val="single" w:sz="4" w:space="0" w:color="auto"/>
              <w:right w:val="single" w:sz="4" w:space="0" w:color="auto"/>
            </w:tcBorders>
            <w:vAlign w:val="center"/>
            <w:hideMark/>
          </w:tcPr>
          <w:p w14:paraId="27C5D176" w14:textId="77777777" w:rsidR="0012749B" w:rsidRDefault="0012749B" w:rsidP="00521E1B">
            <w:pPr>
              <w:pStyle w:val="TABLE-cell"/>
              <w:keepNext/>
              <w:jc w:val="center"/>
            </w:pPr>
            <w:r>
              <w:t>136</w:t>
            </w:r>
          </w:p>
        </w:tc>
      </w:tr>
      <w:tr w:rsidR="0012749B" w14:paraId="7CED4ED9" w14:textId="77777777" w:rsidTr="00077BDE">
        <w:trPr>
          <w:cantSplit/>
          <w:jc w:val="center"/>
        </w:trPr>
        <w:tc>
          <w:tcPr>
            <w:tcW w:w="1584" w:type="dxa"/>
            <w:tcBorders>
              <w:top w:val="single" w:sz="4" w:space="0" w:color="auto"/>
              <w:left w:val="single" w:sz="4" w:space="0" w:color="auto"/>
              <w:bottom w:val="single" w:sz="4" w:space="0" w:color="auto"/>
              <w:right w:val="single" w:sz="4" w:space="0" w:color="auto"/>
            </w:tcBorders>
            <w:shd w:val="clear" w:color="auto" w:fill="DDDDDD"/>
            <w:vAlign w:val="center"/>
            <w:hideMark/>
          </w:tcPr>
          <w:p w14:paraId="3213322B" w14:textId="77777777" w:rsidR="0012749B" w:rsidRDefault="0012749B" w:rsidP="00521E1B">
            <w:pPr>
              <w:pStyle w:val="TABLE-cell"/>
              <w:keepNext/>
              <w:rPr>
                <w:b/>
                <w:bCs w:val="0"/>
              </w:rPr>
            </w:pPr>
            <w:r>
              <w:rPr>
                <w:b/>
              </w:rPr>
              <w:t>Outputs</w:t>
            </w:r>
          </w:p>
        </w:tc>
        <w:tc>
          <w:tcPr>
            <w:tcW w:w="738" w:type="dxa"/>
            <w:tcBorders>
              <w:top w:val="single" w:sz="4" w:space="0" w:color="auto"/>
              <w:left w:val="single" w:sz="4" w:space="0" w:color="auto"/>
              <w:bottom w:val="single" w:sz="4" w:space="0" w:color="auto"/>
              <w:right w:val="single" w:sz="4" w:space="0" w:color="auto"/>
            </w:tcBorders>
            <w:shd w:val="clear" w:color="auto" w:fill="DDDDDD"/>
            <w:vAlign w:val="center"/>
          </w:tcPr>
          <w:p w14:paraId="25786CC5" w14:textId="77777777" w:rsidR="0012749B" w:rsidRDefault="0012749B" w:rsidP="00521E1B">
            <w:pPr>
              <w:pStyle w:val="TABLE-cell"/>
              <w:keepNext/>
              <w:jc w:val="center"/>
              <w:rPr>
                <w:rFonts w:ascii="Times New Roman" w:hAnsi="Times New Roman"/>
                <w:i/>
                <w:iCs/>
              </w:rPr>
            </w:pPr>
          </w:p>
        </w:tc>
        <w:tc>
          <w:tcPr>
            <w:tcW w:w="1939" w:type="dxa"/>
            <w:tcBorders>
              <w:top w:val="single" w:sz="4" w:space="0" w:color="auto"/>
              <w:left w:val="single" w:sz="4" w:space="0" w:color="auto"/>
              <w:bottom w:val="single" w:sz="4" w:space="0" w:color="auto"/>
              <w:right w:val="single" w:sz="4" w:space="0" w:color="auto"/>
            </w:tcBorders>
            <w:shd w:val="clear" w:color="auto" w:fill="DDDDDD"/>
            <w:vAlign w:val="center"/>
            <w:hideMark/>
          </w:tcPr>
          <w:p w14:paraId="17F1908B" w14:textId="77777777" w:rsidR="0012749B" w:rsidRDefault="0012749B" w:rsidP="00521E1B">
            <w:pPr>
              <w:pStyle w:val="TABLE-cell"/>
              <w:keepNext/>
              <w:jc w:val="center"/>
              <w:rPr>
                <w:b/>
                <w:bCs w:val="0"/>
              </w:rPr>
            </w:pPr>
            <w:r>
              <w:rPr>
                <w:b/>
              </w:rPr>
              <w:t>Authentication</w:t>
            </w:r>
          </w:p>
        </w:tc>
        <w:tc>
          <w:tcPr>
            <w:tcW w:w="1940" w:type="dxa"/>
            <w:tcBorders>
              <w:top w:val="single" w:sz="4" w:space="0" w:color="auto"/>
              <w:left w:val="single" w:sz="4" w:space="0" w:color="auto"/>
              <w:bottom w:val="single" w:sz="4" w:space="0" w:color="auto"/>
              <w:right w:val="single" w:sz="4" w:space="0" w:color="auto"/>
            </w:tcBorders>
            <w:shd w:val="clear" w:color="auto" w:fill="DDDDDD"/>
            <w:vAlign w:val="center"/>
            <w:hideMark/>
          </w:tcPr>
          <w:p w14:paraId="2942E935" w14:textId="77777777" w:rsidR="0012749B" w:rsidRDefault="0012749B" w:rsidP="00521E1B">
            <w:pPr>
              <w:pStyle w:val="TABLE-cell"/>
              <w:keepNext/>
              <w:jc w:val="center"/>
              <w:rPr>
                <w:b/>
                <w:bCs w:val="0"/>
              </w:rPr>
            </w:pPr>
            <w:r>
              <w:rPr>
                <w:b/>
              </w:rPr>
              <w:t>Encryption</w:t>
            </w:r>
          </w:p>
        </w:tc>
        <w:tc>
          <w:tcPr>
            <w:tcW w:w="1940" w:type="dxa"/>
            <w:tcBorders>
              <w:top w:val="single" w:sz="4" w:space="0" w:color="auto"/>
              <w:left w:val="single" w:sz="4" w:space="0" w:color="auto"/>
              <w:bottom w:val="single" w:sz="4" w:space="0" w:color="auto"/>
              <w:right w:val="single" w:sz="4" w:space="0" w:color="auto"/>
            </w:tcBorders>
            <w:shd w:val="clear" w:color="auto" w:fill="DDDDDD"/>
            <w:vAlign w:val="center"/>
            <w:hideMark/>
          </w:tcPr>
          <w:p w14:paraId="06F95F63" w14:textId="77777777" w:rsidR="0012749B" w:rsidRDefault="0012749B" w:rsidP="00521E1B">
            <w:pPr>
              <w:pStyle w:val="TABLE-cell"/>
              <w:keepNext/>
              <w:jc w:val="center"/>
              <w:rPr>
                <w:b/>
                <w:bCs w:val="0"/>
              </w:rPr>
            </w:pPr>
            <w:r>
              <w:rPr>
                <w:b/>
              </w:rPr>
              <w:t>Authenticated encryption</w:t>
            </w:r>
          </w:p>
        </w:tc>
        <w:tc>
          <w:tcPr>
            <w:tcW w:w="842" w:type="dxa"/>
            <w:tcBorders>
              <w:top w:val="single" w:sz="4" w:space="0" w:color="auto"/>
              <w:left w:val="single" w:sz="4" w:space="0" w:color="auto"/>
              <w:bottom w:val="single" w:sz="4" w:space="0" w:color="auto"/>
              <w:right w:val="single" w:sz="4" w:space="0" w:color="auto"/>
            </w:tcBorders>
            <w:shd w:val="clear" w:color="auto" w:fill="DDDDDD"/>
            <w:vAlign w:val="center"/>
          </w:tcPr>
          <w:p w14:paraId="27CD173B" w14:textId="77777777" w:rsidR="0012749B" w:rsidRDefault="0012749B" w:rsidP="00521E1B">
            <w:pPr>
              <w:pStyle w:val="TABLE-cell"/>
              <w:keepNext/>
              <w:jc w:val="center"/>
            </w:pPr>
          </w:p>
        </w:tc>
        <w:tc>
          <w:tcPr>
            <w:tcW w:w="842" w:type="dxa"/>
            <w:tcBorders>
              <w:top w:val="single" w:sz="4" w:space="0" w:color="auto"/>
              <w:left w:val="single" w:sz="4" w:space="0" w:color="auto"/>
              <w:bottom w:val="single" w:sz="4" w:space="0" w:color="auto"/>
              <w:right w:val="single" w:sz="4" w:space="0" w:color="auto"/>
            </w:tcBorders>
            <w:shd w:val="clear" w:color="auto" w:fill="DDDDDD"/>
            <w:vAlign w:val="center"/>
          </w:tcPr>
          <w:p w14:paraId="02010A1B" w14:textId="77777777" w:rsidR="0012749B" w:rsidRDefault="0012749B" w:rsidP="00521E1B">
            <w:pPr>
              <w:pStyle w:val="TABLE-cell"/>
              <w:keepNext/>
              <w:jc w:val="center"/>
            </w:pPr>
          </w:p>
        </w:tc>
      </w:tr>
      <w:tr w:rsidR="0012749B" w14:paraId="1E7DE8A5" w14:textId="77777777" w:rsidTr="00077BDE">
        <w:trPr>
          <w:cantSplit/>
          <w:jc w:val="center"/>
        </w:trPr>
        <w:tc>
          <w:tcPr>
            <w:tcW w:w="1584" w:type="dxa"/>
            <w:tcBorders>
              <w:top w:val="single" w:sz="4" w:space="0" w:color="auto"/>
              <w:left w:val="single" w:sz="4" w:space="0" w:color="auto"/>
              <w:bottom w:val="single" w:sz="4" w:space="0" w:color="auto"/>
              <w:right w:val="single" w:sz="4" w:space="0" w:color="auto"/>
            </w:tcBorders>
            <w:vAlign w:val="center"/>
            <w:hideMark/>
          </w:tcPr>
          <w:p w14:paraId="36F6DF02" w14:textId="77777777" w:rsidR="0012749B" w:rsidRDefault="0012749B" w:rsidP="00521E1B">
            <w:pPr>
              <w:pStyle w:val="TABLE-cell"/>
              <w:keepNext/>
            </w:pPr>
            <w:r>
              <w:t>Ciphertext</w:t>
            </w:r>
          </w:p>
        </w:tc>
        <w:tc>
          <w:tcPr>
            <w:tcW w:w="738" w:type="dxa"/>
            <w:tcBorders>
              <w:top w:val="single" w:sz="4" w:space="0" w:color="auto"/>
              <w:left w:val="single" w:sz="4" w:space="0" w:color="auto"/>
              <w:bottom w:val="single" w:sz="4" w:space="0" w:color="auto"/>
              <w:right w:val="single" w:sz="4" w:space="0" w:color="auto"/>
            </w:tcBorders>
            <w:vAlign w:val="center"/>
            <w:hideMark/>
          </w:tcPr>
          <w:p w14:paraId="37D62A2A" w14:textId="77777777" w:rsidR="0012749B" w:rsidRDefault="0012749B" w:rsidP="00521E1B">
            <w:pPr>
              <w:pStyle w:val="TABLE-cell"/>
              <w:keepNext/>
              <w:jc w:val="center"/>
              <w:rPr>
                <w:rFonts w:ascii="Times New Roman" w:hAnsi="Times New Roman"/>
                <w:i/>
                <w:iCs/>
              </w:rPr>
            </w:pPr>
            <w:r>
              <w:rPr>
                <w:rFonts w:ascii="Times New Roman" w:hAnsi="Times New Roman"/>
                <w:i/>
                <w:iCs/>
              </w:rPr>
              <w:t>C</w:t>
            </w:r>
          </w:p>
        </w:tc>
        <w:tc>
          <w:tcPr>
            <w:tcW w:w="1939" w:type="dxa"/>
            <w:tcBorders>
              <w:top w:val="single" w:sz="4" w:space="0" w:color="auto"/>
              <w:left w:val="single" w:sz="4" w:space="0" w:color="auto"/>
              <w:bottom w:val="single" w:sz="4" w:space="0" w:color="auto"/>
              <w:right w:val="single" w:sz="4" w:space="0" w:color="auto"/>
            </w:tcBorders>
            <w:vAlign w:val="center"/>
            <w:hideMark/>
          </w:tcPr>
          <w:p w14:paraId="2E1C7050" w14:textId="77777777" w:rsidR="0012749B" w:rsidRDefault="0012749B" w:rsidP="00521E1B">
            <w:pPr>
              <w:pStyle w:val="TABLE-cell"/>
              <w:keepNext/>
            </w:pPr>
            <w:r>
              <w:t>NULL</w:t>
            </w:r>
          </w:p>
        </w:tc>
        <w:tc>
          <w:tcPr>
            <w:tcW w:w="1940" w:type="dxa"/>
            <w:tcBorders>
              <w:top w:val="single" w:sz="4" w:space="0" w:color="auto"/>
              <w:left w:val="single" w:sz="4" w:space="0" w:color="auto"/>
              <w:bottom w:val="single" w:sz="4" w:space="0" w:color="auto"/>
              <w:right w:val="single" w:sz="4" w:space="0" w:color="auto"/>
            </w:tcBorders>
            <w:hideMark/>
          </w:tcPr>
          <w:p w14:paraId="140D8BDA" w14:textId="77777777" w:rsidR="0012749B" w:rsidRDefault="0012749B" w:rsidP="00521E1B">
            <w:pPr>
              <w:pStyle w:val="TABLE-cell"/>
              <w:keepNext/>
              <w:rPr>
                <w:rFonts w:ascii="Courier" w:hAnsi="Courier"/>
              </w:rPr>
            </w:pPr>
            <w:r>
              <w:rPr>
                <w:rFonts w:ascii="Courier" w:hAnsi="Courier"/>
              </w:rPr>
              <w:t>411312FF935A47566827C467BC</w:t>
            </w:r>
          </w:p>
        </w:tc>
        <w:tc>
          <w:tcPr>
            <w:tcW w:w="1940" w:type="dxa"/>
            <w:tcBorders>
              <w:top w:val="single" w:sz="4" w:space="0" w:color="auto"/>
              <w:left w:val="single" w:sz="4" w:space="0" w:color="auto"/>
              <w:bottom w:val="single" w:sz="4" w:space="0" w:color="auto"/>
              <w:right w:val="single" w:sz="4" w:space="0" w:color="auto"/>
            </w:tcBorders>
            <w:hideMark/>
          </w:tcPr>
          <w:p w14:paraId="66BAD50D" w14:textId="77777777" w:rsidR="0012749B" w:rsidRDefault="0012749B" w:rsidP="00521E1B">
            <w:pPr>
              <w:pStyle w:val="TABLE-cell"/>
              <w:keepNext/>
              <w:rPr>
                <w:rFonts w:ascii="Courier" w:hAnsi="Courier"/>
              </w:rPr>
            </w:pPr>
            <w:r>
              <w:rPr>
                <w:rFonts w:ascii="Courier" w:hAnsi="Courier"/>
              </w:rPr>
              <w:t>411312FF935A47566827C467BC</w:t>
            </w:r>
          </w:p>
        </w:tc>
        <w:tc>
          <w:tcPr>
            <w:tcW w:w="842" w:type="dxa"/>
            <w:tcBorders>
              <w:top w:val="single" w:sz="4" w:space="0" w:color="auto"/>
              <w:left w:val="single" w:sz="4" w:space="0" w:color="auto"/>
              <w:bottom w:val="single" w:sz="4" w:space="0" w:color="auto"/>
              <w:right w:val="single" w:sz="4" w:space="0" w:color="auto"/>
            </w:tcBorders>
            <w:vAlign w:val="center"/>
            <w:hideMark/>
          </w:tcPr>
          <w:p w14:paraId="288C5008" w14:textId="77777777" w:rsidR="0012749B" w:rsidRDefault="0012749B" w:rsidP="00521E1B">
            <w:pPr>
              <w:pStyle w:val="TABLE-cell"/>
              <w:keepNext/>
              <w:jc w:val="center"/>
            </w:pPr>
            <w:r>
              <w:t>13</w:t>
            </w:r>
          </w:p>
        </w:tc>
        <w:tc>
          <w:tcPr>
            <w:tcW w:w="842" w:type="dxa"/>
            <w:tcBorders>
              <w:top w:val="single" w:sz="4" w:space="0" w:color="auto"/>
              <w:left w:val="single" w:sz="4" w:space="0" w:color="auto"/>
              <w:bottom w:val="single" w:sz="4" w:space="0" w:color="auto"/>
              <w:right w:val="single" w:sz="4" w:space="0" w:color="auto"/>
            </w:tcBorders>
            <w:vAlign w:val="center"/>
            <w:hideMark/>
          </w:tcPr>
          <w:p w14:paraId="29E7037F" w14:textId="77777777" w:rsidR="0012749B" w:rsidRDefault="0012749B" w:rsidP="00521E1B">
            <w:pPr>
              <w:pStyle w:val="TABLE-cell"/>
              <w:keepNext/>
              <w:jc w:val="center"/>
            </w:pPr>
            <w:r>
              <w:t>104</w:t>
            </w:r>
          </w:p>
        </w:tc>
      </w:tr>
      <w:tr w:rsidR="0012749B" w14:paraId="7E71E9EC" w14:textId="77777777" w:rsidTr="00077BDE">
        <w:trPr>
          <w:cantSplit/>
          <w:jc w:val="center"/>
        </w:trPr>
        <w:tc>
          <w:tcPr>
            <w:tcW w:w="1584" w:type="dxa"/>
            <w:tcBorders>
              <w:top w:val="single" w:sz="4" w:space="0" w:color="auto"/>
              <w:left w:val="single" w:sz="4" w:space="0" w:color="auto"/>
              <w:bottom w:val="single" w:sz="4" w:space="0" w:color="auto"/>
              <w:right w:val="single" w:sz="4" w:space="0" w:color="auto"/>
            </w:tcBorders>
            <w:vAlign w:val="center"/>
            <w:hideMark/>
          </w:tcPr>
          <w:p w14:paraId="5F52BCAF" w14:textId="77777777" w:rsidR="0012749B" w:rsidRDefault="0012749B" w:rsidP="00521E1B">
            <w:pPr>
              <w:pStyle w:val="TABLE-cell"/>
              <w:keepNext/>
            </w:pPr>
            <w:r>
              <w:t>Authentication tag</w:t>
            </w:r>
          </w:p>
        </w:tc>
        <w:tc>
          <w:tcPr>
            <w:tcW w:w="738" w:type="dxa"/>
            <w:tcBorders>
              <w:top w:val="single" w:sz="4" w:space="0" w:color="auto"/>
              <w:left w:val="single" w:sz="4" w:space="0" w:color="auto"/>
              <w:bottom w:val="single" w:sz="4" w:space="0" w:color="auto"/>
              <w:right w:val="single" w:sz="4" w:space="0" w:color="auto"/>
            </w:tcBorders>
            <w:vAlign w:val="center"/>
            <w:hideMark/>
          </w:tcPr>
          <w:p w14:paraId="041D6F01" w14:textId="77777777" w:rsidR="0012749B" w:rsidRDefault="0012749B" w:rsidP="00521E1B">
            <w:pPr>
              <w:pStyle w:val="TABLE-cell"/>
              <w:keepNext/>
              <w:jc w:val="center"/>
              <w:rPr>
                <w:rFonts w:ascii="Times New Roman" w:hAnsi="Times New Roman"/>
                <w:i/>
                <w:iCs/>
              </w:rPr>
            </w:pPr>
            <w:r>
              <w:rPr>
                <w:rFonts w:ascii="Times New Roman" w:hAnsi="Times New Roman"/>
                <w:i/>
                <w:iCs/>
              </w:rPr>
              <w:t>T</w:t>
            </w:r>
          </w:p>
        </w:tc>
        <w:tc>
          <w:tcPr>
            <w:tcW w:w="1939" w:type="dxa"/>
            <w:tcBorders>
              <w:top w:val="single" w:sz="4" w:space="0" w:color="auto"/>
              <w:left w:val="single" w:sz="4" w:space="0" w:color="auto"/>
              <w:bottom w:val="single" w:sz="4" w:space="0" w:color="auto"/>
              <w:right w:val="single" w:sz="4" w:space="0" w:color="auto"/>
            </w:tcBorders>
            <w:vAlign w:val="center"/>
            <w:hideMark/>
          </w:tcPr>
          <w:p w14:paraId="78381C47" w14:textId="77777777" w:rsidR="0012749B" w:rsidRDefault="0012749B" w:rsidP="00521E1B">
            <w:pPr>
              <w:pStyle w:val="TABLE-cell"/>
              <w:keepNext/>
              <w:rPr>
                <w:rFonts w:ascii="Courier" w:hAnsi="Courier"/>
              </w:rPr>
            </w:pPr>
            <w:r>
              <w:rPr>
                <w:rFonts w:ascii="Courier" w:hAnsi="Courier"/>
              </w:rPr>
              <w:t>06725D910F9221D263877516</w:t>
            </w:r>
          </w:p>
        </w:tc>
        <w:tc>
          <w:tcPr>
            <w:tcW w:w="1940" w:type="dxa"/>
            <w:tcBorders>
              <w:top w:val="single" w:sz="4" w:space="0" w:color="auto"/>
              <w:left w:val="single" w:sz="4" w:space="0" w:color="auto"/>
              <w:bottom w:val="single" w:sz="4" w:space="0" w:color="auto"/>
              <w:right w:val="single" w:sz="4" w:space="0" w:color="auto"/>
            </w:tcBorders>
            <w:vAlign w:val="center"/>
            <w:hideMark/>
          </w:tcPr>
          <w:p w14:paraId="1BA1C25C" w14:textId="77777777" w:rsidR="0012749B" w:rsidRDefault="0012749B" w:rsidP="00521E1B">
            <w:pPr>
              <w:pStyle w:val="TABLE-cell"/>
              <w:keepNext/>
            </w:pPr>
            <w:r>
              <w:t>–</w:t>
            </w:r>
          </w:p>
        </w:tc>
        <w:tc>
          <w:tcPr>
            <w:tcW w:w="1940" w:type="dxa"/>
            <w:tcBorders>
              <w:top w:val="single" w:sz="4" w:space="0" w:color="auto"/>
              <w:left w:val="single" w:sz="4" w:space="0" w:color="auto"/>
              <w:bottom w:val="single" w:sz="4" w:space="0" w:color="auto"/>
              <w:right w:val="single" w:sz="4" w:space="0" w:color="auto"/>
            </w:tcBorders>
            <w:hideMark/>
          </w:tcPr>
          <w:p w14:paraId="27AA12EC" w14:textId="77777777" w:rsidR="0012749B" w:rsidRDefault="0012749B" w:rsidP="00521E1B">
            <w:pPr>
              <w:pStyle w:val="TABLE-cell"/>
              <w:keepNext/>
              <w:rPr>
                <w:rFonts w:ascii="Courier" w:hAnsi="Courier"/>
              </w:rPr>
            </w:pPr>
            <w:r>
              <w:rPr>
                <w:rFonts w:ascii="Courier" w:hAnsi="Courier"/>
              </w:rPr>
              <w:t>7D825C3BE4A77C3FCC056B6B</w:t>
            </w:r>
          </w:p>
        </w:tc>
        <w:tc>
          <w:tcPr>
            <w:tcW w:w="842" w:type="dxa"/>
            <w:tcBorders>
              <w:top w:val="single" w:sz="4" w:space="0" w:color="auto"/>
              <w:left w:val="single" w:sz="4" w:space="0" w:color="auto"/>
              <w:bottom w:val="single" w:sz="4" w:space="0" w:color="auto"/>
              <w:right w:val="single" w:sz="4" w:space="0" w:color="auto"/>
            </w:tcBorders>
            <w:vAlign w:val="center"/>
            <w:hideMark/>
          </w:tcPr>
          <w:p w14:paraId="42A4B6DC" w14:textId="77777777" w:rsidR="0012749B" w:rsidRDefault="0012749B" w:rsidP="00521E1B">
            <w:pPr>
              <w:pStyle w:val="TABLE-cell"/>
              <w:keepNext/>
              <w:jc w:val="center"/>
            </w:pPr>
            <w:r>
              <w:t>12</w:t>
            </w:r>
          </w:p>
        </w:tc>
        <w:tc>
          <w:tcPr>
            <w:tcW w:w="842" w:type="dxa"/>
            <w:tcBorders>
              <w:top w:val="single" w:sz="4" w:space="0" w:color="auto"/>
              <w:left w:val="single" w:sz="4" w:space="0" w:color="auto"/>
              <w:bottom w:val="single" w:sz="4" w:space="0" w:color="auto"/>
              <w:right w:val="single" w:sz="4" w:space="0" w:color="auto"/>
            </w:tcBorders>
            <w:vAlign w:val="center"/>
            <w:hideMark/>
          </w:tcPr>
          <w:p w14:paraId="4407E891" w14:textId="77777777" w:rsidR="0012749B" w:rsidRDefault="0012749B" w:rsidP="00521E1B">
            <w:pPr>
              <w:pStyle w:val="TABLE-cell"/>
              <w:keepNext/>
              <w:jc w:val="center"/>
            </w:pPr>
            <w:r>
              <w:t>96</w:t>
            </w:r>
          </w:p>
        </w:tc>
      </w:tr>
      <w:tr w:rsidR="0012749B" w14:paraId="367A8C36" w14:textId="77777777" w:rsidTr="00077BDE">
        <w:trPr>
          <w:cantSplit/>
          <w:jc w:val="center"/>
        </w:trPr>
        <w:tc>
          <w:tcPr>
            <w:tcW w:w="1584" w:type="dxa"/>
            <w:tcBorders>
              <w:top w:val="single" w:sz="4" w:space="0" w:color="auto"/>
              <w:left w:val="single" w:sz="4" w:space="0" w:color="auto"/>
              <w:bottom w:val="single" w:sz="4" w:space="0" w:color="auto"/>
              <w:right w:val="single" w:sz="4" w:space="0" w:color="auto"/>
            </w:tcBorders>
            <w:vAlign w:val="center"/>
            <w:hideMark/>
          </w:tcPr>
          <w:p w14:paraId="73280E79" w14:textId="77777777" w:rsidR="0012749B" w:rsidRDefault="0012749B" w:rsidP="00521E1B">
            <w:pPr>
              <w:pStyle w:val="TABLE-cell"/>
              <w:keepNext/>
            </w:pPr>
            <w:r>
              <w:t>The complete Ciphered APDU</w:t>
            </w:r>
          </w:p>
        </w:tc>
        <w:tc>
          <w:tcPr>
            <w:tcW w:w="738" w:type="dxa"/>
            <w:tcBorders>
              <w:top w:val="single" w:sz="4" w:space="0" w:color="auto"/>
              <w:left w:val="single" w:sz="4" w:space="0" w:color="auto"/>
              <w:bottom w:val="single" w:sz="4" w:space="0" w:color="auto"/>
              <w:right w:val="single" w:sz="4" w:space="0" w:color="auto"/>
            </w:tcBorders>
            <w:vAlign w:val="center"/>
          </w:tcPr>
          <w:p w14:paraId="62C02F04" w14:textId="77777777" w:rsidR="0012749B" w:rsidRDefault="0012749B" w:rsidP="00521E1B">
            <w:pPr>
              <w:pStyle w:val="TABLE-cell"/>
              <w:keepNext/>
              <w:rPr>
                <w:rFonts w:ascii="Times New Roman" w:hAnsi="Times New Roman"/>
                <w:i/>
                <w:iCs/>
              </w:rPr>
            </w:pPr>
          </w:p>
        </w:tc>
        <w:tc>
          <w:tcPr>
            <w:tcW w:w="1939" w:type="dxa"/>
            <w:tcBorders>
              <w:top w:val="single" w:sz="4" w:space="0" w:color="auto"/>
              <w:left w:val="single" w:sz="4" w:space="0" w:color="auto"/>
              <w:bottom w:val="single" w:sz="4" w:space="0" w:color="auto"/>
              <w:right w:val="single" w:sz="4" w:space="0" w:color="auto"/>
            </w:tcBorders>
            <w:vAlign w:val="center"/>
            <w:hideMark/>
          </w:tcPr>
          <w:p w14:paraId="01D89E6C" w14:textId="77777777" w:rsidR="0012749B" w:rsidRDefault="0012749B" w:rsidP="00521E1B">
            <w:pPr>
              <w:pStyle w:val="TABLE-cell"/>
              <w:keepNext/>
              <w:rPr>
                <w:rFonts w:ascii="Times New Roman" w:hAnsi="Times New Roman"/>
                <w:i/>
                <w:iCs/>
              </w:rPr>
            </w:pPr>
            <w:r>
              <w:rPr>
                <w:rFonts w:ascii="Times New Roman" w:hAnsi="Times New Roman"/>
                <w:i/>
                <w:iCs/>
              </w:rPr>
              <w:t xml:space="preserve">TAG </w:t>
            </w:r>
            <w:r>
              <w:t>II</w:t>
            </w:r>
            <w:r>
              <w:rPr>
                <w:rFonts w:ascii="Times New Roman" w:hAnsi="Times New Roman"/>
                <w:i/>
                <w:iCs/>
              </w:rPr>
              <w:t xml:space="preserve"> LEN </w:t>
            </w:r>
            <w:r>
              <w:t>II</w:t>
            </w:r>
            <w:r>
              <w:rPr>
                <w:rFonts w:ascii="Times New Roman" w:hAnsi="Times New Roman"/>
                <w:i/>
                <w:iCs/>
              </w:rPr>
              <w:t xml:space="preserve"> SH </w:t>
            </w:r>
            <w:r>
              <w:t>II</w:t>
            </w:r>
            <w:r>
              <w:rPr>
                <w:rFonts w:ascii="Times New Roman" w:hAnsi="Times New Roman"/>
                <w:i/>
                <w:iCs/>
              </w:rPr>
              <w:t xml:space="preserve"> APDU </w:t>
            </w:r>
            <w:r>
              <w:t>II</w:t>
            </w:r>
            <w:r>
              <w:rPr>
                <w:rFonts w:ascii="Times New Roman" w:hAnsi="Times New Roman"/>
                <w:i/>
                <w:iCs/>
              </w:rPr>
              <w:t xml:space="preserve"> T</w:t>
            </w:r>
          </w:p>
        </w:tc>
        <w:tc>
          <w:tcPr>
            <w:tcW w:w="1940" w:type="dxa"/>
            <w:tcBorders>
              <w:top w:val="single" w:sz="4" w:space="0" w:color="auto"/>
              <w:left w:val="single" w:sz="4" w:space="0" w:color="auto"/>
              <w:bottom w:val="single" w:sz="4" w:space="0" w:color="auto"/>
              <w:right w:val="single" w:sz="4" w:space="0" w:color="auto"/>
            </w:tcBorders>
            <w:vAlign w:val="center"/>
            <w:hideMark/>
          </w:tcPr>
          <w:p w14:paraId="6E425346" w14:textId="77777777" w:rsidR="0012749B" w:rsidRDefault="0012749B" w:rsidP="00521E1B">
            <w:pPr>
              <w:pStyle w:val="TABLE-cell"/>
              <w:keepNext/>
              <w:rPr>
                <w:rFonts w:ascii="Times New Roman" w:hAnsi="Times New Roman"/>
                <w:i/>
                <w:iCs/>
              </w:rPr>
            </w:pPr>
            <w:r>
              <w:rPr>
                <w:rFonts w:ascii="Times New Roman" w:hAnsi="Times New Roman"/>
                <w:i/>
                <w:iCs/>
              </w:rPr>
              <w:t xml:space="preserve">TAG </w:t>
            </w:r>
            <w:r>
              <w:t>II</w:t>
            </w:r>
            <w:r>
              <w:rPr>
                <w:rFonts w:ascii="Times New Roman" w:hAnsi="Times New Roman"/>
                <w:i/>
                <w:iCs/>
              </w:rPr>
              <w:t xml:space="preserve"> LEN </w:t>
            </w:r>
            <w:r>
              <w:t>II</w:t>
            </w:r>
            <w:r>
              <w:rPr>
                <w:rFonts w:ascii="Times New Roman" w:hAnsi="Times New Roman"/>
                <w:i/>
                <w:iCs/>
              </w:rPr>
              <w:t xml:space="preserve"> SH </w:t>
            </w:r>
            <w:r>
              <w:t>II</w:t>
            </w:r>
            <w:r>
              <w:rPr>
                <w:rFonts w:ascii="Times New Roman" w:hAnsi="Times New Roman"/>
                <w:i/>
                <w:iCs/>
              </w:rPr>
              <w:t xml:space="preserve"> C</w:t>
            </w:r>
          </w:p>
        </w:tc>
        <w:tc>
          <w:tcPr>
            <w:tcW w:w="1940" w:type="dxa"/>
            <w:tcBorders>
              <w:top w:val="single" w:sz="4" w:space="0" w:color="auto"/>
              <w:left w:val="single" w:sz="4" w:space="0" w:color="auto"/>
              <w:bottom w:val="single" w:sz="4" w:space="0" w:color="auto"/>
              <w:right w:val="single" w:sz="4" w:space="0" w:color="auto"/>
            </w:tcBorders>
            <w:vAlign w:val="center"/>
            <w:hideMark/>
          </w:tcPr>
          <w:p w14:paraId="01818D90" w14:textId="77777777" w:rsidR="0012749B" w:rsidRDefault="0012749B" w:rsidP="00521E1B">
            <w:pPr>
              <w:pStyle w:val="TABLE-cell"/>
              <w:keepNext/>
              <w:rPr>
                <w:rFonts w:ascii="Times New Roman" w:hAnsi="Times New Roman"/>
                <w:i/>
                <w:iCs/>
              </w:rPr>
            </w:pPr>
            <w:r>
              <w:rPr>
                <w:rFonts w:ascii="Times New Roman" w:hAnsi="Times New Roman"/>
                <w:i/>
                <w:iCs/>
              </w:rPr>
              <w:t xml:space="preserve">TAG </w:t>
            </w:r>
            <w:r>
              <w:t>II</w:t>
            </w:r>
            <w:r>
              <w:rPr>
                <w:rFonts w:ascii="Times New Roman" w:hAnsi="Times New Roman"/>
                <w:i/>
                <w:iCs/>
              </w:rPr>
              <w:t xml:space="preserve"> LEN </w:t>
            </w:r>
            <w:r>
              <w:t>II</w:t>
            </w:r>
            <w:r>
              <w:rPr>
                <w:rFonts w:ascii="Times New Roman" w:hAnsi="Times New Roman"/>
                <w:i/>
                <w:iCs/>
              </w:rPr>
              <w:t xml:space="preserve"> SH </w:t>
            </w:r>
            <w:r>
              <w:t>II</w:t>
            </w:r>
            <w:r>
              <w:rPr>
                <w:rFonts w:ascii="Times New Roman" w:hAnsi="Times New Roman"/>
                <w:i/>
                <w:iCs/>
              </w:rPr>
              <w:t xml:space="preserve"> C </w:t>
            </w:r>
            <w:r>
              <w:t>II</w:t>
            </w:r>
            <w:r>
              <w:rPr>
                <w:rFonts w:ascii="Times New Roman" w:hAnsi="Times New Roman"/>
                <w:i/>
                <w:iCs/>
              </w:rPr>
              <w:t xml:space="preserve"> T</w:t>
            </w:r>
          </w:p>
        </w:tc>
        <w:tc>
          <w:tcPr>
            <w:tcW w:w="842" w:type="dxa"/>
            <w:tcBorders>
              <w:top w:val="single" w:sz="4" w:space="0" w:color="auto"/>
              <w:left w:val="single" w:sz="4" w:space="0" w:color="auto"/>
              <w:bottom w:val="single" w:sz="4" w:space="0" w:color="auto"/>
              <w:right w:val="single" w:sz="4" w:space="0" w:color="auto"/>
            </w:tcBorders>
            <w:vAlign w:val="center"/>
            <w:hideMark/>
          </w:tcPr>
          <w:p w14:paraId="62206B5B" w14:textId="77777777" w:rsidR="0012749B" w:rsidRDefault="0012749B" w:rsidP="00521E1B">
            <w:pPr>
              <w:pStyle w:val="TABLE-cell"/>
              <w:keepNext/>
              <w:jc w:val="center"/>
            </w:pPr>
            <w:r>
              <w:t>–</w:t>
            </w:r>
          </w:p>
        </w:tc>
        <w:tc>
          <w:tcPr>
            <w:tcW w:w="842" w:type="dxa"/>
            <w:tcBorders>
              <w:top w:val="single" w:sz="4" w:space="0" w:color="auto"/>
              <w:left w:val="single" w:sz="4" w:space="0" w:color="auto"/>
              <w:bottom w:val="single" w:sz="4" w:space="0" w:color="auto"/>
              <w:right w:val="single" w:sz="4" w:space="0" w:color="auto"/>
            </w:tcBorders>
            <w:vAlign w:val="center"/>
            <w:hideMark/>
          </w:tcPr>
          <w:p w14:paraId="10C37C0C" w14:textId="77777777" w:rsidR="0012749B" w:rsidRDefault="0012749B" w:rsidP="00521E1B">
            <w:pPr>
              <w:pStyle w:val="TABLE-cell"/>
              <w:keepNext/>
              <w:jc w:val="center"/>
            </w:pPr>
            <w:r>
              <w:t>–</w:t>
            </w:r>
          </w:p>
        </w:tc>
      </w:tr>
      <w:tr w:rsidR="0012749B" w14:paraId="06962CE5" w14:textId="77777777" w:rsidTr="00077BDE">
        <w:trPr>
          <w:cantSplit/>
          <w:jc w:val="center"/>
        </w:trPr>
        <w:tc>
          <w:tcPr>
            <w:tcW w:w="1584" w:type="dxa"/>
            <w:tcBorders>
              <w:top w:val="single" w:sz="4" w:space="0" w:color="auto"/>
              <w:left w:val="single" w:sz="4" w:space="0" w:color="auto"/>
              <w:bottom w:val="single" w:sz="4" w:space="0" w:color="auto"/>
              <w:right w:val="single" w:sz="4" w:space="0" w:color="auto"/>
            </w:tcBorders>
            <w:vAlign w:val="center"/>
            <w:hideMark/>
          </w:tcPr>
          <w:p w14:paraId="1661C1C5" w14:textId="77777777" w:rsidR="0012749B" w:rsidRDefault="0012749B" w:rsidP="00521E1B">
            <w:pPr>
              <w:pStyle w:val="TABLE-cell"/>
              <w:keepNext/>
            </w:pPr>
            <w:r>
              <w:t>Authenticated APDU</w:t>
            </w:r>
          </w:p>
        </w:tc>
        <w:tc>
          <w:tcPr>
            <w:tcW w:w="738" w:type="dxa"/>
            <w:tcBorders>
              <w:top w:val="single" w:sz="4" w:space="0" w:color="auto"/>
              <w:left w:val="single" w:sz="4" w:space="0" w:color="auto"/>
              <w:bottom w:val="single" w:sz="4" w:space="0" w:color="auto"/>
              <w:right w:val="single" w:sz="4" w:space="0" w:color="auto"/>
            </w:tcBorders>
            <w:vAlign w:val="center"/>
          </w:tcPr>
          <w:p w14:paraId="3F53675A" w14:textId="77777777" w:rsidR="0012749B" w:rsidRDefault="0012749B" w:rsidP="00521E1B">
            <w:pPr>
              <w:pStyle w:val="TABLE-cell"/>
              <w:keepNext/>
              <w:rPr>
                <w:rFonts w:ascii="Times New Roman" w:hAnsi="Times New Roman"/>
                <w:i/>
                <w:iCs/>
              </w:rPr>
            </w:pPr>
          </w:p>
        </w:tc>
        <w:tc>
          <w:tcPr>
            <w:tcW w:w="1939" w:type="dxa"/>
            <w:tcBorders>
              <w:top w:val="single" w:sz="4" w:space="0" w:color="auto"/>
              <w:left w:val="single" w:sz="4" w:space="0" w:color="auto"/>
              <w:bottom w:val="single" w:sz="4" w:space="0" w:color="auto"/>
              <w:right w:val="single" w:sz="4" w:space="0" w:color="auto"/>
            </w:tcBorders>
            <w:vAlign w:val="center"/>
            <w:hideMark/>
          </w:tcPr>
          <w:p w14:paraId="7DB0B7CA" w14:textId="77777777" w:rsidR="0012749B" w:rsidRDefault="0012749B" w:rsidP="00521E1B">
            <w:pPr>
              <w:pStyle w:val="TABLE-cell"/>
              <w:keepNext/>
              <w:rPr>
                <w:rFonts w:ascii="Courier" w:hAnsi="Courier"/>
              </w:rPr>
            </w:pPr>
            <w:r>
              <w:rPr>
                <w:rFonts w:ascii="Courier" w:hAnsi="Courier"/>
              </w:rPr>
              <w:t>C81E1001234567C0010000080000010000FF020006725D910F9221D263877516</w:t>
            </w:r>
          </w:p>
        </w:tc>
        <w:tc>
          <w:tcPr>
            <w:tcW w:w="1940" w:type="dxa"/>
            <w:tcBorders>
              <w:top w:val="single" w:sz="4" w:space="0" w:color="auto"/>
              <w:left w:val="single" w:sz="4" w:space="0" w:color="auto"/>
              <w:bottom w:val="single" w:sz="4" w:space="0" w:color="auto"/>
              <w:right w:val="single" w:sz="4" w:space="0" w:color="auto"/>
            </w:tcBorders>
            <w:vAlign w:val="center"/>
            <w:hideMark/>
          </w:tcPr>
          <w:p w14:paraId="7F87C740" w14:textId="77777777" w:rsidR="0012749B" w:rsidRDefault="0012749B" w:rsidP="00521E1B">
            <w:pPr>
              <w:pStyle w:val="TABLE-cell"/>
              <w:keepNext/>
              <w:rPr>
                <w:rFonts w:ascii="Courier" w:hAnsi="Courier"/>
              </w:rPr>
            </w:pPr>
            <w:r>
              <w:rPr>
                <w:rFonts w:ascii="Courier" w:hAnsi="Courier"/>
              </w:rPr>
              <w:t>–</w:t>
            </w:r>
          </w:p>
        </w:tc>
        <w:tc>
          <w:tcPr>
            <w:tcW w:w="1940" w:type="dxa"/>
            <w:tcBorders>
              <w:top w:val="single" w:sz="4" w:space="0" w:color="auto"/>
              <w:left w:val="single" w:sz="4" w:space="0" w:color="auto"/>
              <w:bottom w:val="single" w:sz="4" w:space="0" w:color="auto"/>
              <w:right w:val="single" w:sz="4" w:space="0" w:color="auto"/>
            </w:tcBorders>
            <w:vAlign w:val="center"/>
            <w:hideMark/>
          </w:tcPr>
          <w:p w14:paraId="16F3E0A8" w14:textId="77777777" w:rsidR="0012749B" w:rsidRDefault="0012749B" w:rsidP="00521E1B">
            <w:pPr>
              <w:pStyle w:val="TABLE-cell"/>
              <w:keepNext/>
              <w:rPr>
                <w:rFonts w:ascii="Courier" w:hAnsi="Courier"/>
              </w:rPr>
            </w:pPr>
            <w:r>
              <w:rPr>
                <w:rFonts w:ascii="Courier" w:hAnsi="Courier"/>
              </w:rPr>
              <w:t>–</w:t>
            </w:r>
          </w:p>
        </w:tc>
        <w:tc>
          <w:tcPr>
            <w:tcW w:w="842" w:type="dxa"/>
            <w:tcBorders>
              <w:top w:val="single" w:sz="4" w:space="0" w:color="auto"/>
              <w:left w:val="single" w:sz="4" w:space="0" w:color="auto"/>
              <w:bottom w:val="single" w:sz="4" w:space="0" w:color="auto"/>
              <w:right w:val="single" w:sz="4" w:space="0" w:color="auto"/>
            </w:tcBorders>
            <w:vAlign w:val="center"/>
            <w:hideMark/>
          </w:tcPr>
          <w:p w14:paraId="24FE50FE" w14:textId="77777777" w:rsidR="0012749B" w:rsidRDefault="0012749B" w:rsidP="00521E1B">
            <w:pPr>
              <w:pStyle w:val="TABLE-cell"/>
              <w:keepNext/>
              <w:jc w:val="center"/>
            </w:pPr>
            <w:r>
              <w:t>32</w:t>
            </w:r>
          </w:p>
        </w:tc>
        <w:tc>
          <w:tcPr>
            <w:tcW w:w="842" w:type="dxa"/>
            <w:tcBorders>
              <w:top w:val="single" w:sz="4" w:space="0" w:color="auto"/>
              <w:left w:val="single" w:sz="4" w:space="0" w:color="auto"/>
              <w:bottom w:val="single" w:sz="4" w:space="0" w:color="auto"/>
              <w:right w:val="single" w:sz="4" w:space="0" w:color="auto"/>
            </w:tcBorders>
            <w:vAlign w:val="center"/>
            <w:hideMark/>
          </w:tcPr>
          <w:p w14:paraId="4B75F072" w14:textId="77777777" w:rsidR="0012749B" w:rsidRDefault="0012749B" w:rsidP="00521E1B">
            <w:pPr>
              <w:pStyle w:val="TABLE-cell"/>
              <w:keepNext/>
              <w:jc w:val="center"/>
            </w:pPr>
            <w:r>
              <w:t>256</w:t>
            </w:r>
          </w:p>
        </w:tc>
      </w:tr>
      <w:tr w:rsidR="0012749B" w14:paraId="4B7A8361" w14:textId="77777777" w:rsidTr="00077BDE">
        <w:trPr>
          <w:cantSplit/>
          <w:jc w:val="center"/>
        </w:trPr>
        <w:tc>
          <w:tcPr>
            <w:tcW w:w="1584" w:type="dxa"/>
            <w:tcBorders>
              <w:top w:val="single" w:sz="4" w:space="0" w:color="auto"/>
              <w:left w:val="single" w:sz="4" w:space="0" w:color="auto"/>
              <w:bottom w:val="single" w:sz="4" w:space="0" w:color="auto"/>
              <w:right w:val="single" w:sz="4" w:space="0" w:color="auto"/>
            </w:tcBorders>
            <w:vAlign w:val="center"/>
            <w:hideMark/>
          </w:tcPr>
          <w:p w14:paraId="4A44FABF" w14:textId="77777777" w:rsidR="0012749B" w:rsidRDefault="0012749B" w:rsidP="00521E1B">
            <w:pPr>
              <w:pStyle w:val="TABLE-cell"/>
              <w:keepNext/>
            </w:pPr>
            <w:r>
              <w:lastRenderedPageBreak/>
              <w:t>Encrypted APDU</w:t>
            </w:r>
          </w:p>
        </w:tc>
        <w:tc>
          <w:tcPr>
            <w:tcW w:w="738" w:type="dxa"/>
            <w:tcBorders>
              <w:top w:val="single" w:sz="4" w:space="0" w:color="auto"/>
              <w:left w:val="single" w:sz="4" w:space="0" w:color="auto"/>
              <w:bottom w:val="single" w:sz="4" w:space="0" w:color="auto"/>
              <w:right w:val="single" w:sz="4" w:space="0" w:color="auto"/>
            </w:tcBorders>
            <w:vAlign w:val="center"/>
          </w:tcPr>
          <w:p w14:paraId="53545C02" w14:textId="77777777" w:rsidR="0012749B" w:rsidRDefault="0012749B" w:rsidP="00521E1B">
            <w:pPr>
              <w:pStyle w:val="TABLE-cell"/>
              <w:keepNext/>
              <w:rPr>
                <w:rFonts w:ascii="Times New Roman" w:hAnsi="Times New Roman"/>
                <w:i/>
                <w:iCs/>
              </w:rPr>
            </w:pPr>
          </w:p>
        </w:tc>
        <w:tc>
          <w:tcPr>
            <w:tcW w:w="1939" w:type="dxa"/>
            <w:tcBorders>
              <w:top w:val="single" w:sz="4" w:space="0" w:color="auto"/>
              <w:left w:val="single" w:sz="4" w:space="0" w:color="auto"/>
              <w:bottom w:val="single" w:sz="4" w:space="0" w:color="auto"/>
              <w:right w:val="single" w:sz="4" w:space="0" w:color="auto"/>
            </w:tcBorders>
            <w:vAlign w:val="center"/>
            <w:hideMark/>
          </w:tcPr>
          <w:p w14:paraId="665AA4C5" w14:textId="77777777" w:rsidR="0012749B" w:rsidRDefault="0012749B" w:rsidP="00521E1B">
            <w:pPr>
              <w:pStyle w:val="TABLE-cell"/>
              <w:keepNext/>
              <w:rPr>
                <w:rFonts w:ascii="Courier" w:hAnsi="Courier"/>
              </w:rPr>
            </w:pPr>
            <w:r>
              <w:rPr>
                <w:rFonts w:ascii="Courier" w:hAnsi="Courier"/>
              </w:rPr>
              <w:t>–</w:t>
            </w:r>
          </w:p>
        </w:tc>
        <w:tc>
          <w:tcPr>
            <w:tcW w:w="1940" w:type="dxa"/>
            <w:tcBorders>
              <w:top w:val="single" w:sz="4" w:space="0" w:color="auto"/>
              <w:left w:val="single" w:sz="4" w:space="0" w:color="auto"/>
              <w:bottom w:val="single" w:sz="4" w:space="0" w:color="auto"/>
              <w:right w:val="single" w:sz="4" w:space="0" w:color="auto"/>
            </w:tcBorders>
            <w:vAlign w:val="center"/>
            <w:hideMark/>
          </w:tcPr>
          <w:p w14:paraId="3E7016EC" w14:textId="77777777" w:rsidR="0012749B" w:rsidRDefault="0012749B" w:rsidP="00521E1B">
            <w:pPr>
              <w:pStyle w:val="TABLE-cell"/>
              <w:keepNext/>
              <w:rPr>
                <w:rFonts w:ascii="Courier" w:hAnsi="Courier"/>
              </w:rPr>
            </w:pPr>
            <w:r>
              <w:rPr>
                <w:rFonts w:ascii="Courier" w:hAnsi="Courier"/>
              </w:rPr>
              <w:t>C8122001234567411312FF935A47566827C467BC</w:t>
            </w:r>
          </w:p>
        </w:tc>
        <w:tc>
          <w:tcPr>
            <w:tcW w:w="1940" w:type="dxa"/>
            <w:tcBorders>
              <w:top w:val="single" w:sz="4" w:space="0" w:color="auto"/>
              <w:left w:val="single" w:sz="4" w:space="0" w:color="auto"/>
              <w:bottom w:val="single" w:sz="4" w:space="0" w:color="auto"/>
              <w:right w:val="single" w:sz="4" w:space="0" w:color="auto"/>
            </w:tcBorders>
            <w:vAlign w:val="center"/>
            <w:hideMark/>
          </w:tcPr>
          <w:p w14:paraId="6D2C3126" w14:textId="77777777" w:rsidR="0012749B" w:rsidRDefault="0012749B" w:rsidP="00521E1B">
            <w:pPr>
              <w:pStyle w:val="TABLE-cell"/>
              <w:keepNext/>
              <w:rPr>
                <w:rFonts w:ascii="Courier" w:hAnsi="Courier"/>
              </w:rPr>
            </w:pPr>
            <w:r>
              <w:rPr>
                <w:rFonts w:ascii="Courier" w:hAnsi="Courier"/>
              </w:rPr>
              <w:t>–</w:t>
            </w:r>
          </w:p>
        </w:tc>
        <w:tc>
          <w:tcPr>
            <w:tcW w:w="842" w:type="dxa"/>
            <w:tcBorders>
              <w:top w:val="single" w:sz="4" w:space="0" w:color="auto"/>
              <w:left w:val="single" w:sz="4" w:space="0" w:color="auto"/>
              <w:bottom w:val="single" w:sz="4" w:space="0" w:color="auto"/>
              <w:right w:val="single" w:sz="4" w:space="0" w:color="auto"/>
            </w:tcBorders>
            <w:vAlign w:val="center"/>
            <w:hideMark/>
          </w:tcPr>
          <w:p w14:paraId="536681B4" w14:textId="77777777" w:rsidR="0012749B" w:rsidRDefault="0012749B" w:rsidP="00521E1B">
            <w:pPr>
              <w:pStyle w:val="TABLE-cell"/>
              <w:keepNext/>
              <w:jc w:val="center"/>
            </w:pPr>
            <w:r>
              <w:t>20</w:t>
            </w:r>
          </w:p>
        </w:tc>
        <w:tc>
          <w:tcPr>
            <w:tcW w:w="842" w:type="dxa"/>
            <w:tcBorders>
              <w:top w:val="single" w:sz="4" w:space="0" w:color="auto"/>
              <w:left w:val="single" w:sz="4" w:space="0" w:color="auto"/>
              <w:bottom w:val="single" w:sz="4" w:space="0" w:color="auto"/>
              <w:right w:val="single" w:sz="4" w:space="0" w:color="auto"/>
            </w:tcBorders>
            <w:vAlign w:val="center"/>
            <w:hideMark/>
          </w:tcPr>
          <w:p w14:paraId="1E8ABCD2" w14:textId="77777777" w:rsidR="0012749B" w:rsidRDefault="0012749B" w:rsidP="00521E1B">
            <w:pPr>
              <w:pStyle w:val="TABLE-cell"/>
              <w:keepNext/>
              <w:jc w:val="center"/>
            </w:pPr>
            <w:r>
              <w:t>160</w:t>
            </w:r>
          </w:p>
        </w:tc>
      </w:tr>
      <w:tr w:rsidR="0012749B" w14:paraId="612170B8" w14:textId="77777777" w:rsidTr="00077BDE">
        <w:trPr>
          <w:cantSplit/>
          <w:jc w:val="center"/>
        </w:trPr>
        <w:tc>
          <w:tcPr>
            <w:tcW w:w="1584" w:type="dxa"/>
            <w:tcBorders>
              <w:top w:val="single" w:sz="4" w:space="0" w:color="auto"/>
              <w:left w:val="single" w:sz="4" w:space="0" w:color="auto"/>
              <w:bottom w:val="single" w:sz="4" w:space="0" w:color="auto"/>
              <w:right w:val="single" w:sz="4" w:space="0" w:color="auto"/>
            </w:tcBorders>
            <w:vAlign w:val="center"/>
            <w:hideMark/>
          </w:tcPr>
          <w:p w14:paraId="360EF7D5" w14:textId="77777777" w:rsidR="0012749B" w:rsidRDefault="0012749B" w:rsidP="00521E1B">
            <w:pPr>
              <w:pStyle w:val="TABLE-cell"/>
              <w:keepNext/>
            </w:pPr>
            <w:r>
              <w:t>Authenticated and encrypted APDU</w:t>
            </w:r>
          </w:p>
        </w:tc>
        <w:tc>
          <w:tcPr>
            <w:tcW w:w="738" w:type="dxa"/>
            <w:tcBorders>
              <w:top w:val="single" w:sz="4" w:space="0" w:color="auto"/>
              <w:left w:val="single" w:sz="4" w:space="0" w:color="auto"/>
              <w:bottom w:val="single" w:sz="4" w:space="0" w:color="auto"/>
              <w:right w:val="single" w:sz="4" w:space="0" w:color="auto"/>
            </w:tcBorders>
            <w:vAlign w:val="center"/>
          </w:tcPr>
          <w:p w14:paraId="774666D0" w14:textId="77777777" w:rsidR="0012749B" w:rsidRDefault="0012749B" w:rsidP="00521E1B">
            <w:pPr>
              <w:pStyle w:val="TABLE-cell"/>
              <w:keepNext/>
              <w:rPr>
                <w:rFonts w:ascii="Times New Roman" w:hAnsi="Times New Roman"/>
                <w:i/>
                <w:iCs/>
              </w:rPr>
            </w:pPr>
          </w:p>
        </w:tc>
        <w:tc>
          <w:tcPr>
            <w:tcW w:w="1939" w:type="dxa"/>
            <w:tcBorders>
              <w:top w:val="single" w:sz="4" w:space="0" w:color="auto"/>
              <w:left w:val="single" w:sz="4" w:space="0" w:color="auto"/>
              <w:bottom w:val="single" w:sz="4" w:space="0" w:color="auto"/>
              <w:right w:val="single" w:sz="4" w:space="0" w:color="auto"/>
            </w:tcBorders>
            <w:vAlign w:val="center"/>
            <w:hideMark/>
          </w:tcPr>
          <w:p w14:paraId="62E341DB" w14:textId="77777777" w:rsidR="0012749B" w:rsidRDefault="0012749B" w:rsidP="00521E1B">
            <w:pPr>
              <w:pStyle w:val="TABLE-cell"/>
              <w:keepNext/>
              <w:rPr>
                <w:rFonts w:ascii="Courier" w:hAnsi="Courier"/>
              </w:rPr>
            </w:pPr>
            <w:r>
              <w:rPr>
                <w:rFonts w:ascii="Courier" w:hAnsi="Courier"/>
              </w:rPr>
              <w:t>–</w:t>
            </w:r>
          </w:p>
        </w:tc>
        <w:tc>
          <w:tcPr>
            <w:tcW w:w="1940" w:type="dxa"/>
            <w:tcBorders>
              <w:top w:val="single" w:sz="4" w:space="0" w:color="auto"/>
              <w:left w:val="single" w:sz="4" w:space="0" w:color="auto"/>
              <w:bottom w:val="single" w:sz="4" w:space="0" w:color="auto"/>
              <w:right w:val="single" w:sz="4" w:space="0" w:color="auto"/>
            </w:tcBorders>
            <w:vAlign w:val="center"/>
            <w:hideMark/>
          </w:tcPr>
          <w:p w14:paraId="436257FC" w14:textId="77777777" w:rsidR="0012749B" w:rsidRDefault="0012749B" w:rsidP="00521E1B">
            <w:pPr>
              <w:pStyle w:val="TABLE-cell"/>
              <w:keepNext/>
              <w:rPr>
                <w:rFonts w:ascii="Courier" w:hAnsi="Courier"/>
              </w:rPr>
            </w:pPr>
            <w:r>
              <w:rPr>
                <w:rFonts w:ascii="Courier" w:hAnsi="Courier"/>
              </w:rPr>
              <w:t>–</w:t>
            </w:r>
          </w:p>
        </w:tc>
        <w:tc>
          <w:tcPr>
            <w:tcW w:w="1940" w:type="dxa"/>
            <w:tcBorders>
              <w:top w:val="single" w:sz="4" w:space="0" w:color="auto"/>
              <w:left w:val="single" w:sz="4" w:space="0" w:color="auto"/>
              <w:bottom w:val="single" w:sz="4" w:space="0" w:color="auto"/>
              <w:right w:val="single" w:sz="4" w:space="0" w:color="auto"/>
            </w:tcBorders>
            <w:vAlign w:val="center"/>
            <w:hideMark/>
          </w:tcPr>
          <w:p w14:paraId="2ED627D4" w14:textId="77777777" w:rsidR="0012749B" w:rsidRDefault="0012749B" w:rsidP="00521E1B">
            <w:pPr>
              <w:pStyle w:val="TABLE-cell"/>
              <w:keepNext/>
              <w:rPr>
                <w:rFonts w:ascii="Courier" w:hAnsi="Courier"/>
              </w:rPr>
            </w:pPr>
            <w:r>
              <w:rPr>
                <w:rFonts w:ascii="Courier" w:hAnsi="Courier"/>
              </w:rPr>
              <w:t>C81E3001234567411312FF935A47566827C467BC7D825C3BE4A77C3FCC056B6B</w:t>
            </w:r>
          </w:p>
        </w:tc>
        <w:tc>
          <w:tcPr>
            <w:tcW w:w="842" w:type="dxa"/>
            <w:tcBorders>
              <w:top w:val="single" w:sz="4" w:space="0" w:color="auto"/>
              <w:left w:val="single" w:sz="4" w:space="0" w:color="auto"/>
              <w:bottom w:val="single" w:sz="4" w:space="0" w:color="auto"/>
              <w:right w:val="single" w:sz="4" w:space="0" w:color="auto"/>
            </w:tcBorders>
            <w:vAlign w:val="center"/>
            <w:hideMark/>
          </w:tcPr>
          <w:p w14:paraId="68C2BC37" w14:textId="77777777" w:rsidR="0012749B" w:rsidRDefault="0012749B" w:rsidP="00521E1B">
            <w:pPr>
              <w:pStyle w:val="TABLE-cell"/>
              <w:keepNext/>
              <w:jc w:val="center"/>
            </w:pPr>
            <w:r>
              <w:t>32</w:t>
            </w:r>
          </w:p>
        </w:tc>
        <w:tc>
          <w:tcPr>
            <w:tcW w:w="842" w:type="dxa"/>
            <w:tcBorders>
              <w:top w:val="single" w:sz="4" w:space="0" w:color="auto"/>
              <w:left w:val="single" w:sz="4" w:space="0" w:color="auto"/>
              <w:bottom w:val="single" w:sz="4" w:space="0" w:color="auto"/>
              <w:right w:val="single" w:sz="4" w:space="0" w:color="auto"/>
            </w:tcBorders>
            <w:vAlign w:val="center"/>
            <w:hideMark/>
          </w:tcPr>
          <w:p w14:paraId="11BB7FC5" w14:textId="77777777" w:rsidR="0012749B" w:rsidRDefault="0012749B" w:rsidP="00521E1B">
            <w:pPr>
              <w:pStyle w:val="TABLE-cell"/>
              <w:keepNext/>
              <w:jc w:val="center"/>
            </w:pPr>
            <w:r>
              <w:t>256</w:t>
            </w:r>
          </w:p>
        </w:tc>
      </w:tr>
      <w:tr w:rsidR="00915AD0" w14:paraId="01191A56" w14:textId="77777777" w:rsidTr="00077BDE">
        <w:trPr>
          <w:cantSplit/>
          <w:jc w:val="center"/>
        </w:trPr>
        <w:tc>
          <w:tcPr>
            <w:tcW w:w="9825" w:type="dxa"/>
            <w:gridSpan w:val="7"/>
            <w:tcBorders>
              <w:top w:val="single" w:sz="4" w:space="0" w:color="auto"/>
              <w:left w:val="single" w:sz="4" w:space="0" w:color="auto"/>
              <w:bottom w:val="single" w:sz="4" w:space="0" w:color="auto"/>
              <w:right w:val="single" w:sz="4" w:space="0" w:color="auto"/>
            </w:tcBorders>
            <w:vAlign w:val="center"/>
          </w:tcPr>
          <w:p w14:paraId="5AEE3FF9" w14:textId="77777777" w:rsidR="00915AD0" w:rsidRDefault="00915AD0" w:rsidP="00521E1B">
            <w:pPr>
              <w:pStyle w:val="NOTE"/>
              <w:keepNext/>
            </w:pPr>
            <w:r>
              <w:t>NOTE</w:t>
            </w:r>
            <w:r w:rsidR="00B67C8A">
              <w:t> </w:t>
            </w:r>
            <w:r w:rsidRPr="00915AD0">
              <w:t>In this example t</w:t>
            </w:r>
            <w:r>
              <w:t>he value of the invocation counter</w:t>
            </w:r>
            <w:r w:rsidRPr="00915AD0">
              <w:t xml:space="preserve"> is 01234567. In the real life, the value shall be incremented with each invocation of the </w:t>
            </w:r>
            <w:r w:rsidR="000D025E">
              <w:t>AES-</w:t>
            </w:r>
            <w:r w:rsidRPr="00915AD0">
              <w:t>GCM algorithm.</w:t>
            </w:r>
          </w:p>
        </w:tc>
      </w:tr>
    </w:tbl>
    <w:bookmarkStart w:id="2968" w:name="_Toc386027482"/>
    <w:bookmarkStart w:id="2969" w:name="_Ref378590984"/>
    <w:bookmarkStart w:id="2970" w:name="_Toc378104363"/>
    <w:bookmarkStart w:id="2971" w:name="_Ref373414217"/>
    <w:bookmarkEnd w:id="2897"/>
    <w:bookmarkEnd w:id="2908"/>
    <w:p w14:paraId="3B1417C7" w14:textId="77777777" w:rsidR="0012749B" w:rsidRDefault="0012749B" w:rsidP="00B67C8A">
      <w:pPr>
        <w:pStyle w:val="PARAGRAPH"/>
      </w:pPr>
      <w:r w:rsidRPr="00DF62AC">
        <w:fldChar w:fldCharType="begin" w:fldLock="1"/>
      </w:r>
      <w:r w:rsidRPr="00DF62AC">
        <w:instrText xml:space="preserve"> REF _Ref386383185 \h  \* MERGEFORMAT </w:instrText>
      </w:r>
      <w:r w:rsidRPr="00DF62AC">
        <w:fldChar w:fldCharType="separate"/>
      </w:r>
      <w:r w:rsidR="00811F07" w:rsidRPr="00DF62AC">
        <w:t xml:space="preserve">Table </w:t>
      </w:r>
      <w:r w:rsidR="00811F07" w:rsidRPr="00DF62AC">
        <w:rPr>
          <w:noProof/>
        </w:rPr>
        <w:t>31</w:t>
      </w:r>
      <w:r w:rsidRPr="00DF62AC">
        <w:fldChar w:fldCharType="end"/>
      </w:r>
      <w:r w:rsidRPr="00DF62AC">
        <w:t xml:space="preserve"> shows an example where the ACCESS.request and ACCESS.response APDUs shown in </w:t>
      </w:r>
      <w:r w:rsidR="004C1C57" w:rsidRPr="00DF62AC">
        <w:fldChar w:fldCharType="begin" w:fldLock="1"/>
      </w:r>
      <w:r w:rsidR="004C1C57" w:rsidRPr="00DF62AC">
        <w:instrText xml:space="preserve"> REF TableF10 \h </w:instrText>
      </w:r>
      <w:r w:rsidR="00DF62AC">
        <w:instrText xml:space="preserve"> \* MERGEFORMAT </w:instrText>
      </w:r>
      <w:r w:rsidR="004C1C57" w:rsidRPr="00DF62AC">
        <w:fldChar w:fldCharType="separate"/>
      </w:r>
      <w:r w:rsidR="00811F07" w:rsidRPr="00DF62AC">
        <w:t xml:space="preserve">Table F. </w:t>
      </w:r>
      <w:r w:rsidR="00811F07" w:rsidRPr="00DF62AC">
        <w:rPr>
          <w:noProof/>
        </w:rPr>
        <w:t>10</w:t>
      </w:r>
      <w:r w:rsidR="00811F07" w:rsidRPr="00DF62AC">
        <w:t xml:space="preserve"> </w:t>
      </w:r>
      <w:r w:rsidR="004C1C57" w:rsidRPr="00DF62AC">
        <w:fldChar w:fldCharType="end"/>
      </w:r>
      <w:r w:rsidRPr="00DF62AC">
        <w:t>are protected using authenticated encryption. The general-ciphering</w:t>
      </w:r>
      <w:r w:rsidRPr="00DF62AC">
        <w:fldChar w:fldCharType="begin"/>
      </w:r>
      <w:r w:rsidRPr="00DF62AC">
        <w:instrText xml:space="preserve"> XE "general-ciphering" </w:instrText>
      </w:r>
      <w:r w:rsidRPr="00DF62AC">
        <w:fldChar w:fldCharType="end"/>
      </w:r>
      <w:r w:rsidRPr="00DF62AC">
        <w:t xml:space="preserve"> APDU specified in </w:t>
      </w:r>
      <w:r w:rsidRPr="00DF62AC">
        <w:fldChar w:fldCharType="begin" w:fldLock="1"/>
      </w:r>
      <w:r w:rsidRPr="00DF62AC">
        <w:instrText xml:space="preserve"> REF _Ref378535604 \r \h  \* MERGEFORMAT </w:instrText>
      </w:r>
      <w:r w:rsidRPr="00DF62AC">
        <w:fldChar w:fldCharType="separate"/>
      </w:r>
      <w:r w:rsidR="00811F07" w:rsidRPr="00DF62AC">
        <w:t>5.7.2.4.8</w:t>
      </w:r>
      <w:r w:rsidRPr="00DF62AC">
        <w:fldChar w:fldCharType="end"/>
      </w:r>
      <w:r w:rsidRPr="00DF62AC">
        <w:t xml:space="preserve"> is used. The encryption key is agreed on using the One-Pass Diffie-Hellman</w:t>
      </w:r>
      <w:r w:rsidRPr="00DF62AC">
        <w:fldChar w:fldCharType="begin"/>
      </w:r>
      <w:r w:rsidRPr="00DF62AC">
        <w:instrText xml:space="preserve"> XE "One-Pass Diffie-Hellman" </w:instrText>
      </w:r>
      <w:r w:rsidRPr="00DF62AC">
        <w:fldChar w:fldCharType="end"/>
      </w:r>
      <w:r>
        <w:t xml:space="preserve"> </w:t>
      </w:r>
      <w:r>
        <w:br/>
        <w:t xml:space="preserve">C(1e, 1s, ECC CDH) key agreement scheme, see </w:t>
      </w:r>
      <w:r>
        <w:fldChar w:fldCharType="begin" w:fldLock="1"/>
      </w:r>
      <w:r>
        <w:instrText xml:space="preserve"> REF _Ref373699099 \r \h  \* MERGEFORMAT </w:instrText>
      </w:r>
      <w:r>
        <w:fldChar w:fldCharType="separate"/>
      </w:r>
      <w:r w:rsidR="00811F07">
        <w:t>5.3.4.6.3</w:t>
      </w:r>
      <w:r>
        <w:fldChar w:fldCharType="end"/>
      </w:r>
      <w:r>
        <w:t>. The authentication key</w:t>
      </w:r>
      <w:r>
        <w:fldChar w:fldCharType="begin"/>
      </w:r>
      <w:r>
        <w:instrText xml:space="preserve"> XE "Authentication key" </w:instrText>
      </w:r>
      <w:r>
        <w:fldChar w:fldCharType="end"/>
      </w:r>
      <w:r>
        <w:t xml:space="preserve"> is the same as in </w:t>
      </w:r>
      <w:r>
        <w:fldChar w:fldCharType="begin" w:fldLock="1"/>
      </w:r>
      <w:r>
        <w:instrText xml:space="preserve"> REF _Ref378456382 \h  \* MERGEFORMAT </w:instrText>
      </w:r>
      <w:r>
        <w:fldChar w:fldCharType="separate"/>
      </w:r>
      <w:r w:rsidR="00811F07" w:rsidRPr="00811F07">
        <w:t xml:space="preserve">Table </w:t>
      </w:r>
      <w:r w:rsidR="00811F07" w:rsidRPr="00811F07">
        <w:rPr>
          <w:noProof/>
        </w:rPr>
        <w:t>30</w:t>
      </w:r>
      <w:r>
        <w:fldChar w:fldCharType="end"/>
      </w:r>
      <w:r>
        <w:t>.</w:t>
      </w:r>
    </w:p>
    <w:p w14:paraId="0CE11287" w14:textId="72964038" w:rsidR="0012749B" w:rsidRDefault="0012749B" w:rsidP="00B67C8A">
      <w:pPr>
        <w:pStyle w:val="TABLE-title"/>
      </w:pPr>
      <w:bookmarkStart w:id="2972" w:name="_Ref386383185"/>
      <w:bookmarkStart w:id="2973" w:name="_Toc392501900"/>
      <w:bookmarkStart w:id="2974" w:name="_Toc386813286"/>
      <w:bookmarkStart w:id="2975" w:name="_Toc437856762"/>
      <w:bookmarkStart w:id="2976" w:name="_Toc97127473"/>
      <w:r w:rsidRPr="008B0B1E">
        <w:t xml:space="preserve">Table </w:t>
      </w:r>
      <w:fldSimple w:instr=" SEQ Table \* ARABIC ">
        <w:r w:rsidR="00DC4BE9">
          <w:rPr>
            <w:noProof/>
          </w:rPr>
          <w:t>31</w:t>
        </w:r>
      </w:fldSimple>
      <w:bookmarkEnd w:id="2972"/>
      <w:r w:rsidRPr="008B0B1E">
        <w:t xml:space="preserve"> – ACCESS service with general-ciphering, One-Pass Diffie-Hellman </w:t>
      </w:r>
      <w:r w:rsidRPr="008B0B1E">
        <w:br/>
        <w:t>C(1e, 1s, ECC CDH) key agreement scheme</w:t>
      </w:r>
      <w:bookmarkEnd w:id="2973"/>
      <w:bookmarkEnd w:id="2974"/>
      <w:bookmarkEnd w:id="2975"/>
      <w:bookmarkEnd w:id="2976"/>
    </w:p>
    <w:tbl>
      <w:tblPr>
        <w:tblStyle w:val="TableGrid"/>
        <w:tblW w:w="9792" w:type="dxa"/>
        <w:tblLayout w:type="fixed"/>
        <w:tblLook w:val="04A0" w:firstRow="1" w:lastRow="0" w:firstColumn="1" w:lastColumn="0" w:noHBand="0" w:noVBand="1"/>
      </w:tblPr>
      <w:tblGrid>
        <w:gridCol w:w="4361"/>
        <w:gridCol w:w="4536"/>
        <w:gridCol w:w="895"/>
      </w:tblGrid>
      <w:tr w:rsidR="00DF62AC" w:rsidRPr="005B7145" w14:paraId="3B459E91" w14:textId="77777777" w:rsidTr="00E757B6">
        <w:trPr>
          <w:trHeight w:val="360"/>
        </w:trPr>
        <w:tc>
          <w:tcPr>
            <w:tcW w:w="4361" w:type="dxa"/>
            <w:shd w:val="clear" w:color="auto" w:fill="D9D9D9" w:themeFill="background1" w:themeFillShade="D9"/>
            <w:noWrap/>
            <w:vAlign w:val="center"/>
            <w:hideMark/>
          </w:tcPr>
          <w:p w14:paraId="31906CD5" w14:textId="77777777" w:rsidR="00DF62AC" w:rsidRPr="00F7547D" w:rsidRDefault="00DF62AC" w:rsidP="00DF62AC">
            <w:pPr>
              <w:pStyle w:val="TABLE-col-heading"/>
              <w:jc w:val="left"/>
            </w:pPr>
            <w:r w:rsidRPr="00F7547D">
              <w:t>Message Elements</w:t>
            </w:r>
          </w:p>
        </w:tc>
        <w:tc>
          <w:tcPr>
            <w:tcW w:w="4536" w:type="dxa"/>
            <w:shd w:val="clear" w:color="auto" w:fill="D9D9D9" w:themeFill="background1" w:themeFillShade="D9"/>
            <w:noWrap/>
            <w:vAlign w:val="center"/>
            <w:hideMark/>
          </w:tcPr>
          <w:p w14:paraId="0CABEC2B" w14:textId="77777777" w:rsidR="00DF62AC" w:rsidRPr="00F7547D" w:rsidRDefault="00DF62AC" w:rsidP="00DF62AC">
            <w:pPr>
              <w:pStyle w:val="TABLE-col-heading"/>
              <w:jc w:val="left"/>
            </w:pPr>
            <w:r w:rsidRPr="00F7547D">
              <w:t>Contents</w:t>
            </w:r>
          </w:p>
        </w:tc>
        <w:tc>
          <w:tcPr>
            <w:tcW w:w="895" w:type="dxa"/>
            <w:shd w:val="clear" w:color="auto" w:fill="D9D9D9" w:themeFill="background1" w:themeFillShade="D9"/>
            <w:noWrap/>
            <w:vAlign w:val="center"/>
            <w:hideMark/>
          </w:tcPr>
          <w:p w14:paraId="3A8FD75B" w14:textId="77777777" w:rsidR="00DF62AC" w:rsidRPr="00F7547D" w:rsidRDefault="00DF62AC" w:rsidP="00DF62AC">
            <w:pPr>
              <w:pStyle w:val="TABLE-col-heading"/>
            </w:pPr>
            <w:r w:rsidRPr="00F7547D">
              <w:t>LEN (Bytes)</w:t>
            </w:r>
          </w:p>
        </w:tc>
      </w:tr>
      <w:tr w:rsidR="00DF62AC" w:rsidRPr="00EA018C" w14:paraId="51F37B0D" w14:textId="77777777" w:rsidTr="00E757B6">
        <w:trPr>
          <w:trHeight w:val="285"/>
        </w:trPr>
        <w:tc>
          <w:tcPr>
            <w:tcW w:w="4361" w:type="dxa"/>
            <w:noWrap/>
            <w:vAlign w:val="center"/>
            <w:hideMark/>
          </w:tcPr>
          <w:p w14:paraId="78E0F8B7" w14:textId="77777777" w:rsidR="00DF62AC" w:rsidRPr="00F7547D" w:rsidRDefault="00DF62AC" w:rsidP="00DF62AC">
            <w:pPr>
              <w:rPr>
                <w:b/>
                <w:bCs/>
                <w:color w:val="000000"/>
                <w:sz w:val="16"/>
                <w:szCs w:val="16"/>
              </w:rPr>
            </w:pPr>
            <w:r w:rsidRPr="00F7547D">
              <w:rPr>
                <w:b/>
                <w:bCs/>
                <w:color w:val="000000"/>
                <w:sz w:val="16"/>
                <w:szCs w:val="16"/>
              </w:rPr>
              <w:t>General-Ciphering</w:t>
            </w:r>
          </w:p>
        </w:tc>
        <w:tc>
          <w:tcPr>
            <w:tcW w:w="4536" w:type="dxa"/>
            <w:vAlign w:val="center"/>
            <w:hideMark/>
          </w:tcPr>
          <w:p w14:paraId="69B26EBA" w14:textId="77777777" w:rsidR="00DF62AC" w:rsidRPr="00EA018C" w:rsidRDefault="00DF62AC" w:rsidP="009E63DB">
            <w:pPr>
              <w:pStyle w:val="MacroText"/>
            </w:pPr>
            <w:r w:rsidRPr="00EA018C">
              <w:t>DD</w:t>
            </w:r>
          </w:p>
        </w:tc>
        <w:tc>
          <w:tcPr>
            <w:tcW w:w="895" w:type="dxa"/>
            <w:noWrap/>
            <w:vAlign w:val="center"/>
            <w:hideMark/>
          </w:tcPr>
          <w:p w14:paraId="7D4EC549" w14:textId="77777777" w:rsidR="00DF62AC" w:rsidRPr="00EA018C" w:rsidRDefault="00DF62AC" w:rsidP="009E63DB">
            <w:pPr>
              <w:pStyle w:val="MacroText"/>
            </w:pPr>
            <w:r w:rsidRPr="00EA018C">
              <w:t>1</w:t>
            </w:r>
          </w:p>
        </w:tc>
      </w:tr>
      <w:tr w:rsidR="00DF62AC" w:rsidRPr="00EA018C" w14:paraId="25A0664D" w14:textId="77777777" w:rsidTr="00E757B6">
        <w:trPr>
          <w:trHeight w:val="285"/>
        </w:trPr>
        <w:tc>
          <w:tcPr>
            <w:tcW w:w="4361" w:type="dxa"/>
            <w:noWrap/>
            <w:vAlign w:val="center"/>
            <w:hideMark/>
          </w:tcPr>
          <w:p w14:paraId="04C4938B" w14:textId="77777777" w:rsidR="00DF62AC" w:rsidRPr="00F7547D" w:rsidRDefault="00DF62AC" w:rsidP="00DF62AC">
            <w:pPr>
              <w:ind w:firstLineChars="400" w:firstLine="643"/>
              <w:rPr>
                <w:b/>
                <w:bCs/>
                <w:color w:val="000000"/>
                <w:sz w:val="16"/>
                <w:szCs w:val="16"/>
              </w:rPr>
            </w:pPr>
            <w:r w:rsidRPr="00F7547D">
              <w:rPr>
                <w:b/>
                <w:bCs/>
                <w:color w:val="000000"/>
                <w:sz w:val="16"/>
                <w:szCs w:val="16"/>
              </w:rPr>
              <w:t>transaction-id</w:t>
            </w:r>
          </w:p>
        </w:tc>
        <w:tc>
          <w:tcPr>
            <w:tcW w:w="4536" w:type="dxa"/>
            <w:vAlign w:val="center"/>
            <w:hideMark/>
          </w:tcPr>
          <w:p w14:paraId="045CEB9B" w14:textId="77777777" w:rsidR="00DF62AC" w:rsidRPr="00BF2C2A" w:rsidRDefault="00DF62AC" w:rsidP="009E63DB">
            <w:pPr>
              <w:pStyle w:val="MacroText"/>
            </w:pPr>
          </w:p>
        </w:tc>
        <w:tc>
          <w:tcPr>
            <w:tcW w:w="895" w:type="dxa"/>
            <w:noWrap/>
            <w:vAlign w:val="center"/>
            <w:hideMark/>
          </w:tcPr>
          <w:p w14:paraId="7BC73DF2" w14:textId="77777777" w:rsidR="00DF62AC" w:rsidRPr="00EA018C" w:rsidRDefault="00DF62AC" w:rsidP="009E63DB">
            <w:pPr>
              <w:pStyle w:val="MacroText"/>
            </w:pPr>
            <w:r w:rsidRPr="00EA018C">
              <w:t>0</w:t>
            </w:r>
          </w:p>
        </w:tc>
      </w:tr>
      <w:tr w:rsidR="00DF62AC" w:rsidRPr="00EA018C" w14:paraId="0BC7E79D" w14:textId="77777777" w:rsidTr="00E757B6">
        <w:trPr>
          <w:trHeight w:val="285"/>
        </w:trPr>
        <w:tc>
          <w:tcPr>
            <w:tcW w:w="4361" w:type="dxa"/>
            <w:noWrap/>
            <w:vAlign w:val="center"/>
            <w:hideMark/>
          </w:tcPr>
          <w:p w14:paraId="15815558" w14:textId="77777777" w:rsidR="00DF62AC" w:rsidRPr="00F7547D" w:rsidRDefault="00DF62AC" w:rsidP="00DF62AC">
            <w:pPr>
              <w:ind w:firstLineChars="800" w:firstLine="1285"/>
              <w:rPr>
                <w:b/>
                <w:bCs/>
                <w:color w:val="000000"/>
                <w:sz w:val="16"/>
                <w:szCs w:val="16"/>
              </w:rPr>
            </w:pPr>
            <w:r w:rsidRPr="00F7547D">
              <w:rPr>
                <w:b/>
                <w:bCs/>
                <w:color w:val="000000"/>
                <w:sz w:val="16"/>
                <w:szCs w:val="16"/>
              </w:rPr>
              <w:t>length</w:t>
            </w:r>
          </w:p>
        </w:tc>
        <w:tc>
          <w:tcPr>
            <w:tcW w:w="4536" w:type="dxa"/>
            <w:vAlign w:val="center"/>
            <w:hideMark/>
          </w:tcPr>
          <w:p w14:paraId="1DB3BB61" w14:textId="77777777" w:rsidR="00DF62AC" w:rsidRPr="00EA018C" w:rsidRDefault="00DF62AC" w:rsidP="009E63DB">
            <w:pPr>
              <w:pStyle w:val="MacroText"/>
            </w:pPr>
            <w:r w:rsidRPr="00EA018C">
              <w:t>08</w:t>
            </w:r>
          </w:p>
        </w:tc>
        <w:tc>
          <w:tcPr>
            <w:tcW w:w="895" w:type="dxa"/>
            <w:noWrap/>
            <w:vAlign w:val="center"/>
            <w:hideMark/>
          </w:tcPr>
          <w:p w14:paraId="13284ABD" w14:textId="77777777" w:rsidR="00DF62AC" w:rsidRPr="00EA018C" w:rsidRDefault="00DF62AC" w:rsidP="009E63DB">
            <w:pPr>
              <w:pStyle w:val="MacroText"/>
            </w:pPr>
            <w:r w:rsidRPr="00EA018C">
              <w:t>1</w:t>
            </w:r>
          </w:p>
        </w:tc>
      </w:tr>
      <w:tr w:rsidR="00DF62AC" w:rsidRPr="00EA018C" w14:paraId="5C6904B0" w14:textId="77777777" w:rsidTr="00E757B6">
        <w:trPr>
          <w:trHeight w:val="285"/>
        </w:trPr>
        <w:tc>
          <w:tcPr>
            <w:tcW w:w="4361" w:type="dxa"/>
            <w:noWrap/>
            <w:vAlign w:val="center"/>
            <w:hideMark/>
          </w:tcPr>
          <w:p w14:paraId="0F0D394C" w14:textId="77777777" w:rsidR="00DF62AC" w:rsidRPr="00F7547D" w:rsidRDefault="00DF62AC" w:rsidP="00DF62AC">
            <w:pPr>
              <w:ind w:firstLineChars="800" w:firstLine="1285"/>
              <w:rPr>
                <w:b/>
                <w:bCs/>
                <w:color w:val="000000"/>
                <w:sz w:val="16"/>
                <w:szCs w:val="16"/>
              </w:rPr>
            </w:pPr>
            <w:r w:rsidRPr="00F7547D">
              <w:rPr>
                <w:b/>
                <w:bCs/>
                <w:color w:val="000000"/>
                <w:sz w:val="16"/>
                <w:szCs w:val="16"/>
              </w:rPr>
              <w:t>value</w:t>
            </w:r>
          </w:p>
        </w:tc>
        <w:tc>
          <w:tcPr>
            <w:tcW w:w="4536" w:type="dxa"/>
            <w:vAlign w:val="center"/>
            <w:hideMark/>
          </w:tcPr>
          <w:p w14:paraId="095BC220" w14:textId="77777777" w:rsidR="00DF62AC" w:rsidRPr="00EA018C" w:rsidRDefault="00DF62AC" w:rsidP="009E63DB">
            <w:pPr>
              <w:pStyle w:val="MacroText"/>
            </w:pPr>
            <w:r w:rsidRPr="00EA018C">
              <w:t>0102030405060708</w:t>
            </w:r>
          </w:p>
        </w:tc>
        <w:tc>
          <w:tcPr>
            <w:tcW w:w="895" w:type="dxa"/>
            <w:noWrap/>
            <w:vAlign w:val="center"/>
            <w:hideMark/>
          </w:tcPr>
          <w:p w14:paraId="2032EADE" w14:textId="77777777" w:rsidR="00DF62AC" w:rsidRPr="00EA018C" w:rsidRDefault="00DF62AC" w:rsidP="009E63DB">
            <w:pPr>
              <w:pStyle w:val="MacroText"/>
            </w:pPr>
            <w:r w:rsidRPr="00EA018C">
              <w:t>8</w:t>
            </w:r>
          </w:p>
        </w:tc>
      </w:tr>
      <w:tr w:rsidR="00DF62AC" w:rsidRPr="00EA018C" w14:paraId="494201DA" w14:textId="77777777" w:rsidTr="00E757B6">
        <w:trPr>
          <w:trHeight w:val="285"/>
        </w:trPr>
        <w:tc>
          <w:tcPr>
            <w:tcW w:w="4361" w:type="dxa"/>
            <w:noWrap/>
            <w:vAlign w:val="center"/>
            <w:hideMark/>
          </w:tcPr>
          <w:p w14:paraId="43E5BD10" w14:textId="77777777" w:rsidR="00DF62AC" w:rsidRPr="00F7547D" w:rsidRDefault="00DF62AC" w:rsidP="00DF62AC">
            <w:pPr>
              <w:ind w:firstLineChars="400" w:firstLine="643"/>
              <w:rPr>
                <w:b/>
                <w:bCs/>
                <w:color w:val="000000"/>
                <w:sz w:val="16"/>
                <w:szCs w:val="16"/>
              </w:rPr>
            </w:pPr>
            <w:r w:rsidRPr="00F7547D">
              <w:rPr>
                <w:b/>
                <w:bCs/>
                <w:color w:val="000000"/>
                <w:sz w:val="16"/>
                <w:szCs w:val="16"/>
              </w:rPr>
              <w:t>originator-system-title</w:t>
            </w:r>
          </w:p>
        </w:tc>
        <w:tc>
          <w:tcPr>
            <w:tcW w:w="4536" w:type="dxa"/>
            <w:vAlign w:val="center"/>
            <w:hideMark/>
          </w:tcPr>
          <w:p w14:paraId="5F92E295" w14:textId="77777777" w:rsidR="00DF62AC" w:rsidRPr="00BF2C2A" w:rsidRDefault="00DF62AC" w:rsidP="009E63DB">
            <w:pPr>
              <w:pStyle w:val="MacroText"/>
            </w:pPr>
          </w:p>
        </w:tc>
        <w:tc>
          <w:tcPr>
            <w:tcW w:w="895" w:type="dxa"/>
            <w:noWrap/>
            <w:vAlign w:val="center"/>
            <w:hideMark/>
          </w:tcPr>
          <w:p w14:paraId="210B4AD1" w14:textId="77777777" w:rsidR="00DF62AC" w:rsidRPr="00EA018C" w:rsidRDefault="00DF62AC" w:rsidP="009E63DB">
            <w:pPr>
              <w:pStyle w:val="MacroText"/>
            </w:pPr>
            <w:r w:rsidRPr="00EA018C">
              <w:t>0</w:t>
            </w:r>
          </w:p>
        </w:tc>
      </w:tr>
      <w:tr w:rsidR="00DF62AC" w:rsidRPr="00EA018C" w14:paraId="5F65A40B" w14:textId="77777777" w:rsidTr="00E757B6">
        <w:trPr>
          <w:trHeight w:val="285"/>
        </w:trPr>
        <w:tc>
          <w:tcPr>
            <w:tcW w:w="4361" w:type="dxa"/>
            <w:noWrap/>
            <w:vAlign w:val="center"/>
            <w:hideMark/>
          </w:tcPr>
          <w:p w14:paraId="044DDE71" w14:textId="77777777" w:rsidR="00DF62AC" w:rsidRPr="00F7547D" w:rsidRDefault="00DF62AC" w:rsidP="00DF62AC">
            <w:pPr>
              <w:ind w:firstLineChars="800" w:firstLine="1285"/>
              <w:rPr>
                <w:b/>
                <w:bCs/>
                <w:color w:val="000000"/>
                <w:sz w:val="16"/>
                <w:szCs w:val="16"/>
              </w:rPr>
            </w:pPr>
            <w:r w:rsidRPr="00F7547D">
              <w:rPr>
                <w:b/>
                <w:bCs/>
                <w:color w:val="000000"/>
                <w:sz w:val="16"/>
                <w:szCs w:val="16"/>
              </w:rPr>
              <w:t>length</w:t>
            </w:r>
          </w:p>
        </w:tc>
        <w:tc>
          <w:tcPr>
            <w:tcW w:w="4536" w:type="dxa"/>
            <w:vAlign w:val="center"/>
            <w:hideMark/>
          </w:tcPr>
          <w:p w14:paraId="3A5B4B26" w14:textId="77777777" w:rsidR="00DF62AC" w:rsidRPr="00EA018C" w:rsidRDefault="00DF62AC" w:rsidP="009E63DB">
            <w:pPr>
              <w:pStyle w:val="MacroText"/>
            </w:pPr>
            <w:r w:rsidRPr="00EA018C">
              <w:t>08</w:t>
            </w:r>
          </w:p>
        </w:tc>
        <w:tc>
          <w:tcPr>
            <w:tcW w:w="895" w:type="dxa"/>
            <w:noWrap/>
            <w:vAlign w:val="center"/>
            <w:hideMark/>
          </w:tcPr>
          <w:p w14:paraId="5B5ED030" w14:textId="77777777" w:rsidR="00DF62AC" w:rsidRPr="00EA018C" w:rsidRDefault="00DF62AC" w:rsidP="009E63DB">
            <w:pPr>
              <w:pStyle w:val="MacroText"/>
            </w:pPr>
            <w:r w:rsidRPr="00EA018C">
              <w:t>1</w:t>
            </w:r>
          </w:p>
        </w:tc>
      </w:tr>
      <w:tr w:rsidR="00DF62AC" w:rsidRPr="00EA018C" w14:paraId="1FA412D6" w14:textId="77777777" w:rsidTr="00E757B6">
        <w:trPr>
          <w:trHeight w:val="285"/>
        </w:trPr>
        <w:tc>
          <w:tcPr>
            <w:tcW w:w="4361" w:type="dxa"/>
            <w:noWrap/>
            <w:vAlign w:val="center"/>
            <w:hideMark/>
          </w:tcPr>
          <w:p w14:paraId="59531555" w14:textId="77777777" w:rsidR="00DF62AC" w:rsidRPr="00F7547D" w:rsidRDefault="00DF62AC" w:rsidP="00DF62AC">
            <w:pPr>
              <w:ind w:firstLineChars="800" w:firstLine="1285"/>
              <w:rPr>
                <w:b/>
                <w:bCs/>
                <w:color w:val="000000"/>
                <w:sz w:val="16"/>
                <w:szCs w:val="16"/>
              </w:rPr>
            </w:pPr>
            <w:r w:rsidRPr="00F7547D">
              <w:rPr>
                <w:b/>
                <w:bCs/>
                <w:color w:val="000000"/>
                <w:sz w:val="16"/>
                <w:szCs w:val="16"/>
              </w:rPr>
              <w:t>value</w:t>
            </w:r>
          </w:p>
        </w:tc>
        <w:tc>
          <w:tcPr>
            <w:tcW w:w="4536" w:type="dxa"/>
            <w:vAlign w:val="center"/>
            <w:hideMark/>
          </w:tcPr>
          <w:p w14:paraId="636647D3" w14:textId="77777777" w:rsidR="00DF62AC" w:rsidRPr="00EA018C" w:rsidRDefault="00DF62AC" w:rsidP="009E63DB">
            <w:pPr>
              <w:pStyle w:val="MacroText"/>
            </w:pPr>
            <w:r w:rsidRPr="00EA018C">
              <w:t>4D4D4D0000BC614E</w:t>
            </w:r>
          </w:p>
        </w:tc>
        <w:tc>
          <w:tcPr>
            <w:tcW w:w="895" w:type="dxa"/>
            <w:noWrap/>
            <w:vAlign w:val="center"/>
            <w:hideMark/>
          </w:tcPr>
          <w:p w14:paraId="65DE63B5" w14:textId="77777777" w:rsidR="00DF62AC" w:rsidRPr="00EA018C" w:rsidRDefault="00DF62AC" w:rsidP="009E63DB">
            <w:pPr>
              <w:pStyle w:val="MacroText"/>
            </w:pPr>
            <w:r w:rsidRPr="00EA018C">
              <w:t>8</w:t>
            </w:r>
          </w:p>
        </w:tc>
      </w:tr>
      <w:tr w:rsidR="00DF62AC" w:rsidRPr="00EA018C" w14:paraId="5F1F1A2A" w14:textId="77777777" w:rsidTr="00E757B6">
        <w:trPr>
          <w:trHeight w:val="285"/>
        </w:trPr>
        <w:tc>
          <w:tcPr>
            <w:tcW w:w="4361" w:type="dxa"/>
            <w:noWrap/>
            <w:vAlign w:val="center"/>
            <w:hideMark/>
          </w:tcPr>
          <w:p w14:paraId="74736DC9" w14:textId="77777777" w:rsidR="00DF62AC" w:rsidRPr="00F7547D" w:rsidRDefault="00DF62AC" w:rsidP="00DF62AC">
            <w:pPr>
              <w:ind w:firstLineChars="400" w:firstLine="643"/>
              <w:rPr>
                <w:b/>
                <w:bCs/>
                <w:color w:val="000000"/>
                <w:sz w:val="16"/>
                <w:szCs w:val="16"/>
              </w:rPr>
            </w:pPr>
            <w:r w:rsidRPr="00F7547D">
              <w:rPr>
                <w:b/>
                <w:bCs/>
                <w:color w:val="000000"/>
                <w:sz w:val="16"/>
                <w:szCs w:val="16"/>
              </w:rPr>
              <w:t>recipient-system-title</w:t>
            </w:r>
          </w:p>
        </w:tc>
        <w:tc>
          <w:tcPr>
            <w:tcW w:w="4536" w:type="dxa"/>
            <w:vAlign w:val="center"/>
            <w:hideMark/>
          </w:tcPr>
          <w:p w14:paraId="0B47B441" w14:textId="77777777" w:rsidR="00DF62AC" w:rsidRPr="00BF2C2A" w:rsidRDefault="00DF62AC" w:rsidP="009E63DB">
            <w:pPr>
              <w:pStyle w:val="MacroText"/>
            </w:pPr>
          </w:p>
        </w:tc>
        <w:tc>
          <w:tcPr>
            <w:tcW w:w="895" w:type="dxa"/>
            <w:noWrap/>
            <w:vAlign w:val="center"/>
            <w:hideMark/>
          </w:tcPr>
          <w:p w14:paraId="58DADB62" w14:textId="77777777" w:rsidR="00DF62AC" w:rsidRPr="00EA018C" w:rsidRDefault="00DF62AC" w:rsidP="009E63DB">
            <w:pPr>
              <w:pStyle w:val="MacroText"/>
            </w:pPr>
            <w:r w:rsidRPr="00EA018C">
              <w:t>0</w:t>
            </w:r>
          </w:p>
        </w:tc>
      </w:tr>
      <w:tr w:rsidR="00DF62AC" w:rsidRPr="00EA018C" w14:paraId="42A01370" w14:textId="77777777" w:rsidTr="00E757B6">
        <w:trPr>
          <w:trHeight w:val="285"/>
        </w:trPr>
        <w:tc>
          <w:tcPr>
            <w:tcW w:w="4361" w:type="dxa"/>
            <w:noWrap/>
            <w:vAlign w:val="center"/>
            <w:hideMark/>
          </w:tcPr>
          <w:p w14:paraId="473B95BF" w14:textId="77777777" w:rsidR="00DF62AC" w:rsidRPr="00F7547D" w:rsidRDefault="00DF62AC" w:rsidP="00DF62AC">
            <w:pPr>
              <w:ind w:firstLineChars="800" w:firstLine="1285"/>
              <w:rPr>
                <w:b/>
                <w:bCs/>
                <w:color w:val="000000"/>
                <w:sz w:val="16"/>
                <w:szCs w:val="16"/>
              </w:rPr>
            </w:pPr>
            <w:r w:rsidRPr="00F7547D">
              <w:rPr>
                <w:b/>
                <w:bCs/>
                <w:color w:val="000000"/>
                <w:sz w:val="16"/>
                <w:szCs w:val="16"/>
              </w:rPr>
              <w:t>length</w:t>
            </w:r>
          </w:p>
        </w:tc>
        <w:tc>
          <w:tcPr>
            <w:tcW w:w="4536" w:type="dxa"/>
            <w:vAlign w:val="center"/>
            <w:hideMark/>
          </w:tcPr>
          <w:p w14:paraId="53ECAE15" w14:textId="77777777" w:rsidR="00DF62AC" w:rsidRPr="00EA018C" w:rsidRDefault="00DF62AC" w:rsidP="009E63DB">
            <w:pPr>
              <w:pStyle w:val="MacroText"/>
            </w:pPr>
            <w:r w:rsidRPr="00EA018C">
              <w:t>08</w:t>
            </w:r>
          </w:p>
        </w:tc>
        <w:tc>
          <w:tcPr>
            <w:tcW w:w="895" w:type="dxa"/>
            <w:noWrap/>
            <w:vAlign w:val="center"/>
            <w:hideMark/>
          </w:tcPr>
          <w:p w14:paraId="39DF3279" w14:textId="77777777" w:rsidR="00DF62AC" w:rsidRPr="00EA018C" w:rsidRDefault="00DF62AC" w:rsidP="009E63DB">
            <w:pPr>
              <w:pStyle w:val="MacroText"/>
            </w:pPr>
            <w:r w:rsidRPr="00EA018C">
              <w:t>1</w:t>
            </w:r>
          </w:p>
        </w:tc>
      </w:tr>
      <w:tr w:rsidR="00DF62AC" w:rsidRPr="00EA018C" w14:paraId="5BDA20D7" w14:textId="77777777" w:rsidTr="00E757B6">
        <w:trPr>
          <w:trHeight w:val="285"/>
        </w:trPr>
        <w:tc>
          <w:tcPr>
            <w:tcW w:w="4361" w:type="dxa"/>
            <w:noWrap/>
            <w:vAlign w:val="center"/>
            <w:hideMark/>
          </w:tcPr>
          <w:p w14:paraId="12169478" w14:textId="77777777" w:rsidR="00DF62AC" w:rsidRPr="00F7547D" w:rsidRDefault="00DF62AC" w:rsidP="00DF62AC">
            <w:pPr>
              <w:ind w:firstLineChars="800" w:firstLine="1285"/>
              <w:rPr>
                <w:b/>
                <w:bCs/>
                <w:color w:val="000000"/>
                <w:sz w:val="16"/>
                <w:szCs w:val="16"/>
              </w:rPr>
            </w:pPr>
            <w:r w:rsidRPr="00F7547D">
              <w:rPr>
                <w:b/>
                <w:bCs/>
                <w:color w:val="000000"/>
                <w:sz w:val="16"/>
                <w:szCs w:val="16"/>
              </w:rPr>
              <w:t>value</w:t>
            </w:r>
          </w:p>
        </w:tc>
        <w:tc>
          <w:tcPr>
            <w:tcW w:w="4536" w:type="dxa"/>
            <w:vAlign w:val="center"/>
            <w:hideMark/>
          </w:tcPr>
          <w:p w14:paraId="074A7ED6" w14:textId="77777777" w:rsidR="00DF62AC" w:rsidRPr="00EA018C" w:rsidRDefault="00DF62AC" w:rsidP="009E63DB">
            <w:pPr>
              <w:pStyle w:val="MacroText"/>
            </w:pPr>
            <w:r w:rsidRPr="00EA018C">
              <w:t>4D4D4D0000000001</w:t>
            </w:r>
          </w:p>
        </w:tc>
        <w:tc>
          <w:tcPr>
            <w:tcW w:w="895" w:type="dxa"/>
            <w:noWrap/>
            <w:vAlign w:val="center"/>
            <w:hideMark/>
          </w:tcPr>
          <w:p w14:paraId="4FF096E8" w14:textId="77777777" w:rsidR="00DF62AC" w:rsidRPr="00EA018C" w:rsidRDefault="00DF62AC" w:rsidP="009E63DB">
            <w:pPr>
              <w:pStyle w:val="MacroText"/>
            </w:pPr>
            <w:r w:rsidRPr="00EA018C">
              <w:t>8</w:t>
            </w:r>
          </w:p>
        </w:tc>
      </w:tr>
      <w:tr w:rsidR="00DF62AC" w:rsidRPr="00EA018C" w14:paraId="7BAABD40" w14:textId="77777777" w:rsidTr="00E757B6">
        <w:trPr>
          <w:trHeight w:val="285"/>
        </w:trPr>
        <w:tc>
          <w:tcPr>
            <w:tcW w:w="4361" w:type="dxa"/>
            <w:noWrap/>
            <w:vAlign w:val="center"/>
            <w:hideMark/>
          </w:tcPr>
          <w:p w14:paraId="5A2ABAC9" w14:textId="77777777" w:rsidR="00DF62AC" w:rsidRPr="00F7547D" w:rsidRDefault="00DF62AC" w:rsidP="00DF62AC">
            <w:pPr>
              <w:ind w:firstLineChars="400" w:firstLine="643"/>
              <w:rPr>
                <w:b/>
                <w:bCs/>
                <w:color w:val="000000"/>
                <w:sz w:val="16"/>
                <w:szCs w:val="16"/>
              </w:rPr>
            </w:pPr>
            <w:r w:rsidRPr="00F7547D">
              <w:rPr>
                <w:b/>
                <w:bCs/>
                <w:color w:val="000000"/>
                <w:sz w:val="16"/>
                <w:szCs w:val="16"/>
              </w:rPr>
              <w:t xml:space="preserve">date-time </w:t>
            </w:r>
          </w:p>
        </w:tc>
        <w:tc>
          <w:tcPr>
            <w:tcW w:w="4536" w:type="dxa"/>
            <w:vAlign w:val="center"/>
            <w:hideMark/>
          </w:tcPr>
          <w:p w14:paraId="344C9354" w14:textId="77777777" w:rsidR="00DF62AC" w:rsidRPr="00BF2C2A" w:rsidRDefault="00DF62AC" w:rsidP="009E63DB">
            <w:pPr>
              <w:pStyle w:val="MacroText"/>
            </w:pPr>
          </w:p>
        </w:tc>
        <w:tc>
          <w:tcPr>
            <w:tcW w:w="895" w:type="dxa"/>
            <w:noWrap/>
            <w:vAlign w:val="center"/>
            <w:hideMark/>
          </w:tcPr>
          <w:p w14:paraId="78BCBCFA" w14:textId="77777777" w:rsidR="00DF62AC" w:rsidRPr="00EA018C" w:rsidRDefault="00DF62AC" w:rsidP="009E63DB">
            <w:pPr>
              <w:pStyle w:val="MacroText"/>
            </w:pPr>
            <w:r w:rsidRPr="00EA018C">
              <w:t>0</w:t>
            </w:r>
          </w:p>
        </w:tc>
      </w:tr>
      <w:tr w:rsidR="00DF62AC" w:rsidRPr="00EA018C" w14:paraId="357333A1" w14:textId="77777777" w:rsidTr="00E757B6">
        <w:trPr>
          <w:trHeight w:val="285"/>
        </w:trPr>
        <w:tc>
          <w:tcPr>
            <w:tcW w:w="4361" w:type="dxa"/>
            <w:noWrap/>
            <w:vAlign w:val="center"/>
            <w:hideMark/>
          </w:tcPr>
          <w:p w14:paraId="602B38F5" w14:textId="77777777" w:rsidR="00DF62AC" w:rsidRPr="00F7547D" w:rsidRDefault="00DF62AC" w:rsidP="00DF62AC">
            <w:pPr>
              <w:ind w:firstLineChars="800" w:firstLine="1285"/>
              <w:rPr>
                <w:b/>
                <w:bCs/>
                <w:color w:val="000000"/>
                <w:sz w:val="16"/>
                <w:szCs w:val="16"/>
              </w:rPr>
            </w:pPr>
            <w:r w:rsidRPr="00F7547D">
              <w:rPr>
                <w:b/>
                <w:bCs/>
                <w:color w:val="000000"/>
                <w:sz w:val="16"/>
                <w:szCs w:val="16"/>
              </w:rPr>
              <w:t>length</w:t>
            </w:r>
          </w:p>
        </w:tc>
        <w:tc>
          <w:tcPr>
            <w:tcW w:w="4536" w:type="dxa"/>
            <w:vAlign w:val="center"/>
            <w:hideMark/>
          </w:tcPr>
          <w:p w14:paraId="753500D1" w14:textId="77777777" w:rsidR="00DF62AC" w:rsidRPr="00EA018C" w:rsidRDefault="00DF62AC" w:rsidP="009E63DB">
            <w:pPr>
              <w:pStyle w:val="MacroText"/>
            </w:pPr>
            <w:r w:rsidRPr="00EA018C">
              <w:t>00</w:t>
            </w:r>
          </w:p>
        </w:tc>
        <w:tc>
          <w:tcPr>
            <w:tcW w:w="895" w:type="dxa"/>
            <w:noWrap/>
            <w:vAlign w:val="center"/>
            <w:hideMark/>
          </w:tcPr>
          <w:p w14:paraId="0D6D4EC2" w14:textId="77777777" w:rsidR="00DF62AC" w:rsidRPr="00EA018C" w:rsidRDefault="00DF62AC" w:rsidP="009E63DB">
            <w:pPr>
              <w:pStyle w:val="MacroText"/>
            </w:pPr>
            <w:r w:rsidRPr="00EA018C">
              <w:t>1</w:t>
            </w:r>
          </w:p>
        </w:tc>
      </w:tr>
      <w:tr w:rsidR="00DF62AC" w:rsidRPr="00EA018C" w14:paraId="1A972582" w14:textId="77777777" w:rsidTr="00E757B6">
        <w:trPr>
          <w:trHeight w:val="285"/>
        </w:trPr>
        <w:tc>
          <w:tcPr>
            <w:tcW w:w="4361" w:type="dxa"/>
            <w:noWrap/>
            <w:vAlign w:val="center"/>
            <w:hideMark/>
          </w:tcPr>
          <w:p w14:paraId="1F908873" w14:textId="77777777" w:rsidR="00DF62AC" w:rsidRPr="00F7547D" w:rsidRDefault="00DF62AC" w:rsidP="00DF62AC">
            <w:pPr>
              <w:ind w:firstLineChars="800" w:firstLine="1285"/>
              <w:rPr>
                <w:b/>
                <w:bCs/>
                <w:color w:val="000000"/>
                <w:sz w:val="16"/>
                <w:szCs w:val="16"/>
              </w:rPr>
            </w:pPr>
            <w:r w:rsidRPr="00F7547D">
              <w:rPr>
                <w:b/>
                <w:bCs/>
                <w:color w:val="000000"/>
                <w:sz w:val="16"/>
                <w:szCs w:val="16"/>
              </w:rPr>
              <w:t>value</w:t>
            </w:r>
          </w:p>
        </w:tc>
        <w:tc>
          <w:tcPr>
            <w:tcW w:w="4536" w:type="dxa"/>
            <w:vAlign w:val="center"/>
            <w:hideMark/>
          </w:tcPr>
          <w:p w14:paraId="06CF58E8" w14:textId="77777777" w:rsidR="00DF62AC" w:rsidRPr="00BF2C2A" w:rsidRDefault="00DF62AC" w:rsidP="009E63DB">
            <w:pPr>
              <w:pStyle w:val="MacroText"/>
            </w:pPr>
          </w:p>
        </w:tc>
        <w:tc>
          <w:tcPr>
            <w:tcW w:w="895" w:type="dxa"/>
            <w:noWrap/>
            <w:vAlign w:val="center"/>
            <w:hideMark/>
          </w:tcPr>
          <w:p w14:paraId="5B926770" w14:textId="77777777" w:rsidR="00DF62AC" w:rsidRPr="00EA018C" w:rsidRDefault="00DF62AC" w:rsidP="009E63DB">
            <w:pPr>
              <w:pStyle w:val="MacroText"/>
            </w:pPr>
            <w:r w:rsidRPr="00EA018C">
              <w:t>0</w:t>
            </w:r>
          </w:p>
        </w:tc>
      </w:tr>
      <w:tr w:rsidR="00DF62AC" w:rsidRPr="00EA018C" w14:paraId="0184E0FF" w14:textId="77777777" w:rsidTr="00E757B6">
        <w:trPr>
          <w:trHeight w:val="285"/>
        </w:trPr>
        <w:tc>
          <w:tcPr>
            <w:tcW w:w="4361" w:type="dxa"/>
            <w:noWrap/>
            <w:vAlign w:val="center"/>
            <w:hideMark/>
          </w:tcPr>
          <w:p w14:paraId="33869C55" w14:textId="77777777" w:rsidR="00DF62AC" w:rsidRPr="00F7547D" w:rsidRDefault="00DF62AC" w:rsidP="00DF62AC">
            <w:pPr>
              <w:ind w:firstLineChars="400" w:firstLine="643"/>
              <w:rPr>
                <w:b/>
                <w:bCs/>
                <w:color w:val="000000"/>
                <w:sz w:val="16"/>
                <w:szCs w:val="16"/>
              </w:rPr>
            </w:pPr>
            <w:r w:rsidRPr="00F7547D">
              <w:rPr>
                <w:b/>
                <w:bCs/>
                <w:color w:val="000000"/>
                <w:sz w:val="16"/>
                <w:szCs w:val="16"/>
              </w:rPr>
              <w:t xml:space="preserve">other-information </w:t>
            </w:r>
          </w:p>
        </w:tc>
        <w:tc>
          <w:tcPr>
            <w:tcW w:w="4536" w:type="dxa"/>
            <w:vAlign w:val="center"/>
            <w:hideMark/>
          </w:tcPr>
          <w:p w14:paraId="4E2833E2" w14:textId="77777777" w:rsidR="00DF62AC" w:rsidRPr="00BF2C2A" w:rsidRDefault="00DF62AC" w:rsidP="009E63DB">
            <w:pPr>
              <w:pStyle w:val="MacroText"/>
            </w:pPr>
          </w:p>
        </w:tc>
        <w:tc>
          <w:tcPr>
            <w:tcW w:w="895" w:type="dxa"/>
            <w:noWrap/>
            <w:vAlign w:val="center"/>
            <w:hideMark/>
          </w:tcPr>
          <w:p w14:paraId="775B381E" w14:textId="77777777" w:rsidR="00DF62AC" w:rsidRPr="00EA018C" w:rsidRDefault="00DF62AC" w:rsidP="009E63DB">
            <w:pPr>
              <w:pStyle w:val="MacroText"/>
            </w:pPr>
            <w:r w:rsidRPr="00EA018C">
              <w:t>0</w:t>
            </w:r>
          </w:p>
        </w:tc>
      </w:tr>
      <w:tr w:rsidR="00DF62AC" w:rsidRPr="00EA018C" w14:paraId="20868A33" w14:textId="77777777" w:rsidTr="00E757B6">
        <w:trPr>
          <w:trHeight w:val="285"/>
        </w:trPr>
        <w:tc>
          <w:tcPr>
            <w:tcW w:w="4361" w:type="dxa"/>
            <w:noWrap/>
            <w:vAlign w:val="center"/>
            <w:hideMark/>
          </w:tcPr>
          <w:p w14:paraId="61B8411F" w14:textId="77777777" w:rsidR="00DF62AC" w:rsidRPr="00F7547D" w:rsidRDefault="00DF62AC" w:rsidP="00DF62AC">
            <w:pPr>
              <w:ind w:firstLineChars="800" w:firstLine="1285"/>
              <w:rPr>
                <w:b/>
                <w:bCs/>
                <w:color w:val="000000"/>
                <w:sz w:val="16"/>
                <w:szCs w:val="16"/>
              </w:rPr>
            </w:pPr>
            <w:r w:rsidRPr="00F7547D">
              <w:rPr>
                <w:b/>
                <w:bCs/>
                <w:color w:val="000000"/>
                <w:sz w:val="16"/>
                <w:szCs w:val="16"/>
              </w:rPr>
              <w:t>length</w:t>
            </w:r>
          </w:p>
        </w:tc>
        <w:tc>
          <w:tcPr>
            <w:tcW w:w="4536" w:type="dxa"/>
            <w:vAlign w:val="center"/>
            <w:hideMark/>
          </w:tcPr>
          <w:p w14:paraId="74A71BB9" w14:textId="77777777" w:rsidR="00DF62AC" w:rsidRPr="00EA018C" w:rsidRDefault="00DF62AC" w:rsidP="009E63DB">
            <w:pPr>
              <w:pStyle w:val="MacroText"/>
            </w:pPr>
            <w:r w:rsidRPr="00EA018C">
              <w:t>00</w:t>
            </w:r>
          </w:p>
        </w:tc>
        <w:tc>
          <w:tcPr>
            <w:tcW w:w="895" w:type="dxa"/>
            <w:noWrap/>
            <w:vAlign w:val="center"/>
            <w:hideMark/>
          </w:tcPr>
          <w:p w14:paraId="49DF8F3A" w14:textId="77777777" w:rsidR="00DF62AC" w:rsidRPr="00EA018C" w:rsidRDefault="00DF62AC" w:rsidP="009E63DB">
            <w:pPr>
              <w:pStyle w:val="MacroText"/>
            </w:pPr>
            <w:r w:rsidRPr="00EA018C">
              <w:t>1</w:t>
            </w:r>
          </w:p>
        </w:tc>
      </w:tr>
      <w:tr w:rsidR="00DF62AC" w:rsidRPr="00EA018C" w14:paraId="1373D170" w14:textId="77777777" w:rsidTr="00E757B6">
        <w:trPr>
          <w:trHeight w:val="285"/>
        </w:trPr>
        <w:tc>
          <w:tcPr>
            <w:tcW w:w="4361" w:type="dxa"/>
            <w:noWrap/>
            <w:vAlign w:val="center"/>
            <w:hideMark/>
          </w:tcPr>
          <w:p w14:paraId="6470901B" w14:textId="77777777" w:rsidR="00DF62AC" w:rsidRPr="00F7547D" w:rsidRDefault="00DF62AC" w:rsidP="00DF62AC">
            <w:pPr>
              <w:ind w:firstLineChars="800" w:firstLine="1285"/>
              <w:rPr>
                <w:b/>
                <w:bCs/>
                <w:color w:val="000000"/>
                <w:sz w:val="16"/>
                <w:szCs w:val="16"/>
              </w:rPr>
            </w:pPr>
            <w:r w:rsidRPr="00F7547D">
              <w:rPr>
                <w:b/>
                <w:bCs/>
                <w:color w:val="000000"/>
                <w:sz w:val="16"/>
                <w:szCs w:val="16"/>
              </w:rPr>
              <w:t>value</w:t>
            </w:r>
          </w:p>
        </w:tc>
        <w:tc>
          <w:tcPr>
            <w:tcW w:w="4536" w:type="dxa"/>
            <w:vAlign w:val="center"/>
            <w:hideMark/>
          </w:tcPr>
          <w:p w14:paraId="4D5543E2" w14:textId="77777777" w:rsidR="00DF62AC" w:rsidRPr="00BF2C2A" w:rsidRDefault="00DF62AC" w:rsidP="009E63DB">
            <w:pPr>
              <w:pStyle w:val="MacroText"/>
            </w:pPr>
          </w:p>
        </w:tc>
        <w:tc>
          <w:tcPr>
            <w:tcW w:w="895" w:type="dxa"/>
            <w:noWrap/>
            <w:vAlign w:val="center"/>
            <w:hideMark/>
          </w:tcPr>
          <w:p w14:paraId="5B1A1A67" w14:textId="77777777" w:rsidR="00DF62AC" w:rsidRPr="00EA018C" w:rsidRDefault="00DF62AC" w:rsidP="009E63DB">
            <w:pPr>
              <w:pStyle w:val="MacroText"/>
            </w:pPr>
            <w:r w:rsidRPr="00EA018C">
              <w:t>0</w:t>
            </w:r>
          </w:p>
        </w:tc>
      </w:tr>
      <w:tr w:rsidR="00DF62AC" w:rsidRPr="00EA018C" w14:paraId="7560C2CD" w14:textId="77777777" w:rsidTr="00E757B6">
        <w:trPr>
          <w:trHeight w:val="285"/>
        </w:trPr>
        <w:tc>
          <w:tcPr>
            <w:tcW w:w="4361" w:type="dxa"/>
            <w:noWrap/>
            <w:vAlign w:val="center"/>
            <w:hideMark/>
          </w:tcPr>
          <w:p w14:paraId="5D367E5E" w14:textId="77777777" w:rsidR="00DF62AC" w:rsidRPr="00F7547D" w:rsidRDefault="00DF62AC" w:rsidP="00DF62AC">
            <w:pPr>
              <w:ind w:firstLineChars="400" w:firstLine="643"/>
              <w:rPr>
                <w:b/>
                <w:bCs/>
                <w:color w:val="000000"/>
                <w:sz w:val="16"/>
                <w:szCs w:val="16"/>
              </w:rPr>
            </w:pPr>
            <w:r w:rsidRPr="00F7547D">
              <w:rPr>
                <w:b/>
                <w:bCs/>
                <w:color w:val="000000"/>
                <w:sz w:val="16"/>
                <w:szCs w:val="16"/>
              </w:rPr>
              <w:t>key-info OPTIONAL</w:t>
            </w:r>
          </w:p>
        </w:tc>
        <w:tc>
          <w:tcPr>
            <w:tcW w:w="4536" w:type="dxa"/>
            <w:vAlign w:val="center"/>
            <w:hideMark/>
          </w:tcPr>
          <w:p w14:paraId="0E9ABD55" w14:textId="77777777" w:rsidR="00DF62AC" w:rsidRPr="00EA018C" w:rsidRDefault="00DF62AC" w:rsidP="009E63DB">
            <w:pPr>
              <w:pStyle w:val="MacroText"/>
            </w:pPr>
            <w:r w:rsidRPr="00EA018C">
              <w:t>01</w:t>
            </w:r>
          </w:p>
        </w:tc>
        <w:tc>
          <w:tcPr>
            <w:tcW w:w="895" w:type="dxa"/>
            <w:noWrap/>
            <w:vAlign w:val="center"/>
            <w:hideMark/>
          </w:tcPr>
          <w:p w14:paraId="615E2FE8" w14:textId="77777777" w:rsidR="00DF62AC" w:rsidRPr="00EA018C" w:rsidRDefault="00DF62AC" w:rsidP="009E63DB">
            <w:pPr>
              <w:pStyle w:val="MacroText"/>
            </w:pPr>
            <w:r w:rsidRPr="00EA018C">
              <w:t>1</w:t>
            </w:r>
          </w:p>
        </w:tc>
      </w:tr>
      <w:tr w:rsidR="00DF62AC" w:rsidRPr="00EA018C" w14:paraId="6FBBC0DE" w14:textId="77777777" w:rsidTr="00E757B6">
        <w:trPr>
          <w:trHeight w:val="285"/>
        </w:trPr>
        <w:tc>
          <w:tcPr>
            <w:tcW w:w="4361" w:type="dxa"/>
            <w:noWrap/>
            <w:vAlign w:val="center"/>
            <w:hideMark/>
          </w:tcPr>
          <w:p w14:paraId="1C1E256A" w14:textId="77777777" w:rsidR="00DF62AC" w:rsidRPr="00F7547D" w:rsidRDefault="00DF62AC" w:rsidP="00DF62AC">
            <w:pPr>
              <w:ind w:firstLineChars="800" w:firstLine="1285"/>
              <w:rPr>
                <w:b/>
                <w:bCs/>
                <w:color w:val="000000"/>
                <w:sz w:val="16"/>
                <w:szCs w:val="16"/>
              </w:rPr>
            </w:pPr>
            <w:r w:rsidRPr="00F7547D">
              <w:rPr>
                <w:b/>
                <w:bCs/>
                <w:color w:val="000000"/>
                <w:sz w:val="16"/>
                <w:szCs w:val="16"/>
              </w:rPr>
              <w:t>agreed-key CHOICE</w:t>
            </w:r>
          </w:p>
        </w:tc>
        <w:tc>
          <w:tcPr>
            <w:tcW w:w="4536" w:type="dxa"/>
            <w:vAlign w:val="center"/>
            <w:hideMark/>
          </w:tcPr>
          <w:p w14:paraId="4B8E1F8F" w14:textId="77777777" w:rsidR="00DF62AC" w:rsidRPr="00EA018C" w:rsidRDefault="00DF62AC" w:rsidP="009E63DB">
            <w:pPr>
              <w:pStyle w:val="MacroText"/>
            </w:pPr>
            <w:r w:rsidRPr="00EA018C">
              <w:t>02</w:t>
            </w:r>
          </w:p>
        </w:tc>
        <w:tc>
          <w:tcPr>
            <w:tcW w:w="895" w:type="dxa"/>
            <w:noWrap/>
            <w:vAlign w:val="center"/>
            <w:hideMark/>
          </w:tcPr>
          <w:p w14:paraId="265D98CD" w14:textId="77777777" w:rsidR="00DF62AC" w:rsidRPr="00EA018C" w:rsidRDefault="00DF62AC" w:rsidP="009E63DB">
            <w:pPr>
              <w:pStyle w:val="MacroText"/>
            </w:pPr>
            <w:r w:rsidRPr="00EA018C">
              <w:t>1</w:t>
            </w:r>
          </w:p>
        </w:tc>
      </w:tr>
      <w:tr w:rsidR="00DF62AC" w:rsidRPr="00EA018C" w14:paraId="15E0A9AB" w14:textId="77777777" w:rsidTr="00E757B6">
        <w:trPr>
          <w:trHeight w:val="285"/>
        </w:trPr>
        <w:tc>
          <w:tcPr>
            <w:tcW w:w="4361" w:type="dxa"/>
            <w:noWrap/>
            <w:vAlign w:val="center"/>
            <w:hideMark/>
          </w:tcPr>
          <w:p w14:paraId="10E30108" w14:textId="77777777" w:rsidR="00DF62AC" w:rsidRPr="00F7547D" w:rsidRDefault="00DF62AC" w:rsidP="00DF62AC">
            <w:pPr>
              <w:ind w:firstLineChars="1200" w:firstLine="1928"/>
              <w:rPr>
                <w:b/>
                <w:bCs/>
                <w:color w:val="000000"/>
                <w:sz w:val="16"/>
                <w:szCs w:val="16"/>
              </w:rPr>
            </w:pPr>
            <w:r w:rsidRPr="00F7547D">
              <w:rPr>
                <w:b/>
                <w:bCs/>
                <w:color w:val="000000"/>
                <w:sz w:val="16"/>
                <w:szCs w:val="16"/>
              </w:rPr>
              <w:lastRenderedPageBreak/>
              <w:t>key-parameters</w:t>
            </w:r>
          </w:p>
        </w:tc>
        <w:tc>
          <w:tcPr>
            <w:tcW w:w="4536" w:type="dxa"/>
            <w:vAlign w:val="center"/>
            <w:hideMark/>
          </w:tcPr>
          <w:p w14:paraId="6FAB5776" w14:textId="77777777" w:rsidR="00DF62AC" w:rsidRPr="00BF2C2A" w:rsidRDefault="00DF62AC" w:rsidP="009E63DB">
            <w:pPr>
              <w:pStyle w:val="MacroText"/>
            </w:pPr>
          </w:p>
        </w:tc>
        <w:tc>
          <w:tcPr>
            <w:tcW w:w="895" w:type="dxa"/>
            <w:noWrap/>
            <w:vAlign w:val="center"/>
            <w:hideMark/>
          </w:tcPr>
          <w:p w14:paraId="1B47359E" w14:textId="77777777" w:rsidR="00DF62AC" w:rsidRPr="00EA018C" w:rsidRDefault="00DF62AC" w:rsidP="009E63DB">
            <w:pPr>
              <w:pStyle w:val="MacroText"/>
            </w:pPr>
            <w:r w:rsidRPr="00EA018C">
              <w:t>0</w:t>
            </w:r>
          </w:p>
        </w:tc>
      </w:tr>
      <w:tr w:rsidR="00DF62AC" w:rsidRPr="00EA018C" w14:paraId="3B3114F3" w14:textId="77777777" w:rsidTr="00E757B6">
        <w:trPr>
          <w:trHeight w:val="285"/>
        </w:trPr>
        <w:tc>
          <w:tcPr>
            <w:tcW w:w="4361" w:type="dxa"/>
            <w:noWrap/>
            <w:vAlign w:val="center"/>
            <w:hideMark/>
          </w:tcPr>
          <w:p w14:paraId="66D9D298" w14:textId="77777777" w:rsidR="00DF62AC" w:rsidRPr="00F7547D" w:rsidRDefault="00DF62AC" w:rsidP="00DF62AC">
            <w:pPr>
              <w:ind w:firstLineChars="1400" w:firstLine="2249"/>
              <w:rPr>
                <w:b/>
                <w:bCs/>
                <w:color w:val="000000"/>
                <w:sz w:val="16"/>
                <w:szCs w:val="16"/>
              </w:rPr>
            </w:pPr>
            <w:r w:rsidRPr="00F7547D">
              <w:rPr>
                <w:b/>
                <w:bCs/>
                <w:color w:val="000000"/>
                <w:sz w:val="16"/>
                <w:szCs w:val="16"/>
              </w:rPr>
              <w:t>length</w:t>
            </w:r>
          </w:p>
        </w:tc>
        <w:tc>
          <w:tcPr>
            <w:tcW w:w="4536" w:type="dxa"/>
            <w:vAlign w:val="center"/>
            <w:hideMark/>
          </w:tcPr>
          <w:p w14:paraId="4D710A61" w14:textId="77777777" w:rsidR="00DF62AC" w:rsidRPr="00EA018C" w:rsidRDefault="00DF62AC" w:rsidP="009E63DB">
            <w:pPr>
              <w:pStyle w:val="MacroText"/>
            </w:pPr>
            <w:r w:rsidRPr="002C1054">
              <w:t>01</w:t>
            </w:r>
          </w:p>
        </w:tc>
        <w:tc>
          <w:tcPr>
            <w:tcW w:w="895" w:type="dxa"/>
            <w:noWrap/>
            <w:vAlign w:val="center"/>
            <w:hideMark/>
          </w:tcPr>
          <w:p w14:paraId="04A7FA11" w14:textId="77777777" w:rsidR="00DF62AC" w:rsidRPr="00EA018C" w:rsidRDefault="00DF62AC" w:rsidP="009E63DB">
            <w:pPr>
              <w:pStyle w:val="MacroText"/>
            </w:pPr>
            <w:r w:rsidRPr="00EA018C">
              <w:t>1</w:t>
            </w:r>
          </w:p>
        </w:tc>
      </w:tr>
      <w:tr w:rsidR="00DF62AC" w:rsidRPr="00EA018C" w14:paraId="0582ED47" w14:textId="77777777" w:rsidTr="00E757B6">
        <w:trPr>
          <w:trHeight w:val="285"/>
        </w:trPr>
        <w:tc>
          <w:tcPr>
            <w:tcW w:w="4361" w:type="dxa"/>
            <w:noWrap/>
            <w:vAlign w:val="center"/>
            <w:hideMark/>
          </w:tcPr>
          <w:p w14:paraId="64FD7FA6" w14:textId="77777777" w:rsidR="00DF62AC" w:rsidRPr="00F7547D" w:rsidRDefault="00DF62AC" w:rsidP="00DF62AC">
            <w:pPr>
              <w:ind w:firstLineChars="1400" w:firstLine="2249"/>
              <w:rPr>
                <w:b/>
                <w:bCs/>
                <w:color w:val="000000"/>
                <w:sz w:val="16"/>
                <w:szCs w:val="16"/>
              </w:rPr>
            </w:pPr>
            <w:r w:rsidRPr="00F7547D">
              <w:rPr>
                <w:b/>
                <w:bCs/>
                <w:color w:val="000000"/>
                <w:sz w:val="16"/>
                <w:szCs w:val="16"/>
              </w:rPr>
              <w:t>value</w:t>
            </w:r>
          </w:p>
        </w:tc>
        <w:tc>
          <w:tcPr>
            <w:tcW w:w="4536" w:type="dxa"/>
            <w:vAlign w:val="center"/>
            <w:hideMark/>
          </w:tcPr>
          <w:p w14:paraId="6C16E72F" w14:textId="77777777" w:rsidR="00DF62AC" w:rsidRPr="00EA018C" w:rsidRDefault="00DF62AC" w:rsidP="009E63DB">
            <w:pPr>
              <w:pStyle w:val="MacroText"/>
            </w:pPr>
            <w:r w:rsidRPr="002C1054">
              <w:t>01</w:t>
            </w:r>
          </w:p>
        </w:tc>
        <w:tc>
          <w:tcPr>
            <w:tcW w:w="895" w:type="dxa"/>
            <w:noWrap/>
            <w:vAlign w:val="center"/>
            <w:hideMark/>
          </w:tcPr>
          <w:p w14:paraId="45AFD4C9" w14:textId="77777777" w:rsidR="00DF62AC" w:rsidRPr="00EA018C" w:rsidRDefault="00DF62AC" w:rsidP="009E63DB">
            <w:pPr>
              <w:pStyle w:val="MacroText"/>
            </w:pPr>
            <w:r>
              <w:t>1</w:t>
            </w:r>
          </w:p>
        </w:tc>
      </w:tr>
      <w:tr w:rsidR="00DF62AC" w:rsidRPr="00EA018C" w14:paraId="1AD2458F" w14:textId="77777777" w:rsidTr="00E757B6">
        <w:trPr>
          <w:trHeight w:val="285"/>
        </w:trPr>
        <w:tc>
          <w:tcPr>
            <w:tcW w:w="4361" w:type="dxa"/>
            <w:noWrap/>
            <w:vAlign w:val="center"/>
            <w:hideMark/>
          </w:tcPr>
          <w:p w14:paraId="0AD5707F" w14:textId="77777777" w:rsidR="00DF62AC" w:rsidRPr="00F7547D" w:rsidRDefault="00DF62AC" w:rsidP="00DF62AC">
            <w:pPr>
              <w:ind w:firstLineChars="1200" w:firstLine="1928"/>
              <w:rPr>
                <w:b/>
                <w:bCs/>
                <w:color w:val="000000"/>
                <w:sz w:val="16"/>
                <w:szCs w:val="16"/>
              </w:rPr>
            </w:pPr>
            <w:r w:rsidRPr="00F7547D">
              <w:rPr>
                <w:b/>
                <w:bCs/>
                <w:color w:val="000000"/>
                <w:sz w:val="16"/>
                <w:szCs w:val="16"/>
              </w:rPr>
              <w:t>key-ciphered-data</w:t>
            </w:r>
          </w:p>
        </w:tc>
        <w:tc>
          <w:tcPr>
            <w:tcW w:w="4536" w:type="dxa"/>
            <w:vAlign w:val="center"/>
            <w:hideMark/>
          </w:tcPr>
          <w:p w14:paraId="3949785A" w14:textId="77777777" w:rsidR="00DF62AC" w:rsidRPr="00BF2C2A" w:rsidRDefault="00DF62AC" w:rsidP="009E63DB">
            <w:pPr>
              <w:pStyle w:val="MacroText"/>
            </w:pPr>
          </w:p>
        </w:tc>
        <w:tc>
          <w:tcPr>
            <w:tcW w:w="895" w:type="dxa"/>
            <w:noWrap/>
            <w:vAlign w:val="center"/>
            <w:hideMark/>
          </w:tcPr>
          <w:p w14:paraId="529AE1B9" w14:textId="77777777" w:rsidR="00DF62AC" w:rsidRPr="00EA018C" w:rsidRDefault="00DF62AC" w:rsidP="009E63DB">
            <w:pPr>
              <w:pStyle w:val="MacroText"/>
            </w:pPr>
            <w:r w:rsidRPr="00EA018C">
              <w:t>0</w:t>
            </w:r>
          </w:p>
        </w:tc>
      </w:tr>
      <w:tr w:rsidR="00DF62AC" w:rsidRPr="00EA018C" w14:paraId="2BC6B4D6" w14:textId="77777777" w:rsidTr="00E757B6">
        <w:trPr>
          <w:trHeight w:val="285"/>
        </w:trPr>
        <w:tc>
          <w:tcPr>
            <w:tcW w:w="4361" w:type="dxa"/>
            <w:noWrap/>
            <w:vAlign w:val="center"/>
            <w:hideMark/>
          </w:tcPr>
          <w:p w14:paraId="0FC34024" w14:textId="77777777" w:rsidR="00DF62AC" w:rsidRPr="00F7547D" w:rsidRDefault="00DF62AC" w:rsidP="00DF62AC">
            <w:pPr>
              <w:ind w:firstLineChars="1400" w:firstLine="2249"/>
              <w:rPr>
                <w:b/>
                <w:bCs/>
                <w:color w:val="000000"/>
                <w:sz w:val="16"/>
                <w:szCs w:val="16"/>
              </w:rPr>
            </w:pPr>
            <w:r w:rsidRPr="00F7547D">
              <w:rPr>
                <w:b/>
                <w:bCs/>
                <w:color w:val="000000"/>
                <w:sz w:val="16"/>
                <w:szCs w:val="16"/>
              </w:rPr>
              <w:t>length</w:t>
            </w:r>
          </w:p>
        </w:tc>
        <w:tc>
          <w:tcPr>
            <w:tcW w:w="4536" w:type="dxa"/>
            <w:vAlign w:val="center"/>
            <w:hideMark/>
          </w:tcPr>
          <w:p w14:paraId="5080599A" w14:textId="77777777" w:rsidR="00DF62AC" w:rsidRPr="00EA018C" w:rsidRDefault="00DF62AC" w:rsidP="009E63DB">
            <w:pPr>
              <w:pStyle w:val="MacroText"/>
            </w:pPr>
            <w:r w:rsidRPr="00EA018C">
              <w:t>8180</w:t>
            </w:r>
          </w:p>
        </w:tc>
        <w:tc>
          <w:tcPr>
            <w:tcW w:w="895" w:type="dxa"/>
            <w:noWrap/>
            <w:vAlign w:val="center"/>
            <w:hideMark/>
          </w:tcPr>
          <w:p w14:paraId="66FA4F72" w14:textId="77777777" w:rsidR="00DF62AC" w:rsidRPr="00EA018C" w:rsidRDefault="00DF62AC" w:rsidP="009E63DB">
            <w:pPr>
              <w:pStyle w:val="MacroText"/>
            </w:pPr>
            <w:r w:rsidRPr="00EA018C">
              <w:t>2</w:t>
            </w:r>
          </w:p>
        </w:tc>
      </w:tr>
      <w:tr w:rsidR="00DF62AC" w:rsidRPr="00EA018C" w14:paraId="35379BC6" w14:textId="77777777" w:rsidTr="00E757B6">
        <w:trPr>
          <w:trHeight w:val="1507"/>
        </w:trPr>
        <w:tc>
          <w:tcPr>
            <w:tcW w:w="4361" w:type="dxa"/>
            <w:noWrap/>
            <w:vAlign w:val="center"/>
            <w:hideMark/>
          </w:tcPr>
          <w:p w14:paraId="01144937" w14:textId="77777777" w:rsidR="00DF62AC" w:rsidRPr="00F7547D" w:rsidRDefault="00DF62AC" w:rsidP="00DF62AC">
            <w:pPr>
              <w:ind w:firstLineChars="1400" w:firstLine="2249"/>
              <w:rPr>
                <w:b/>
                <w:bCs/>
                <w:color w:val="000000"/>
                <w:sz w:val="16"/>
                <w:szCs w:val="16"/>
              </w:rPr>
            </w:pPr>
            <w:r w:rsidRPr="00F7547D">
              <w:rPr>
                <w:b/>
                <w:bCs/>
                <w:color w:val="000000"/>
                <w:sz w:val="16"/>
                <w:szCs w:val="16"/>
              </w:rPr>
              <w:t>value</w:t>
            </w:r>
          </w:p>
        </w:tc>
        <w:tc>
          <w:tcPr>
            <w:tcW w:w="4536" w:type="dxa"/>
            <w:vAlign w:val="center"/>
            <w:hideMark/>
          </w:tcPr>
          <w:p w14:paraId="024983CC" w14:textId="77777777" w:rsidR="00DF62AC" w:rsidRPr="00EA018C" w:rsidRDefault="00DF62AC" w:rsidP="009E63DB">
            <w:pPr>
              <w:pStyle w:val="MacroText"/>
            </w:pPr>
            <w:r w:rsidRPr="00EA018C">
              <w:t>C323C2BD45711DE4688637D919F92E9DB8FB2DFC213A88D21C9DC8DCBA917D8170511DE1BADB360D50058F794B0960AE11FA28D392CFF907A62D13E3357B1DC0B51BE089D0B682863B2217201E73A1A9031968A9B4121DCBC3281A69739AF87429F5B3AC5471E7B6A04A2C0F2F8A25FD772A317DF97FC5463FEAC248EB8AB8BE</w:t>
            </w:r>
          </w:p>
        </w:tc>
        <w:tc>
          <w:tcPr>
            <w:tcW w:w="895" w:type="dxa"/>
            <w:noWrap/>
            <w:vAlign w:val="center"/>
            <w:hideMark/>
          </w:tcPr>
          <w:p w14:paraId="5951E128" w14:textId="77777777" w:rsidR="00DF62AC" w:rsidRPr="00EA018C" w:rsidRDefault="00DF62AC" w:rsidP="009E63DB">
            <w:pPr>
              <w:pStyle w:val="MacroText"/>
            </w:pPr>
            <w:r w:rsidRPr="00EA018C">
              <w:t>128</w:t>
            </w:r>
          </w:p>
        </w:tc>
      </w:tr>
      <w:tr w:rsidR="00DF62AC" w:rsidRPr="00EA018C" w14:paraId="37086229" w14:textId="77777777" w:rsidTr="00E757B6">
        <w:trPr>
          <w:trHeight w:val="285"/>
        </w:trPr>
        <w:tc>
          <w:tcPr>
            <w:tcW w:w="4361" w:type="dxa"/>
            <w:noWrap/>
            <w:vAlign w:val="center"/>
            <w:hideMark/>
          </w:tcPr>
          <w:p w14:paraId="315FDD29" w14:textId="77777777" w:rsidR="00DF62AC" w:rsidRPr="00F7547D" w:rsidRDefault="00DF62AC" w:rsidP="00DF62AC">
            <w:pPr>
              <w:ind w:firstLineChars="400" w:firstLine="643"/>
              <w:rPr>
                <w:b/>
                <w:bCs/>
                <w:color w:val="000000"/>
                <w:sz w:val="16"/>
                <w:szCs w:val="16"/>
              </w:rPr>
            </w:pPr>
            <w:r w:rsidRPr="00F7547D">
              <w:rPr>
                <w:b/>
                <w:bCs/>
                <w:color w:val="000000"/>
                <w:sz w:val="16"/>
                <w:szCs w:val="16"/>
              </w:rPr>
              <w:t>ciphered-content</w:t>
            </w:r>
          </w:p>
        </w:tc>
        <w:tc>
          <w:tcPr>
            <w:tcW w:w="4536" w:type="dxa"/>
            <w:vAlign w:val="center"/>
            <w:hideMark/>
          </w:tcPr>
          <w:p w14:paraId="45B44CC1" w14:textId="77777777" w:rsidR="00DF62AC" w:rsidRPr="00BF2C2A" w:rsidRDefault="00DF62AC" w:rsidP="009E63DB">
            <w:pPr>
              <w:pStyle w:val="MacroText"/>
            </w:pPr>
          </w:p>
        </w:tc>
        <w:tc>
          <w:tcPr>
            <w:tcW w:w="895" w:type="dxa"/>
            <w:noWrap/>
            <w:vAlign w:val="center"/>
            <w:hideMark/>
          </w:tcPr>
          <w:p w14:paraId="30F1604E" w14:textId="77777777" w:rsidR="00DF62AC" w:rsidRPr="00EA018C" w:rsidRDefault="00DF62AC" w:rsidP="009E63DB">
            <w:pPr>
              <w:pStyle w:val="MacroText"/>
            </w:pPr>
            <w:r w:rsidRPr="00EA018C">
              <w:t>0</w:t>
            </w:r>
          </w:p>
        </w:tc>
      </w:tr>
      <w:tr w:rsidR="00DF62AC" w:rsidRPr="00EA018C" w14:paraId="3FD113F4" w14:textId="77777777" w:rsidTr="00E757B6">
        <w:trPr>
          <w:trHeight w:val="285"/>
        </w:trPr>
        <w:tc>
          <w:tcPr>
            <w:tcW w:w="4361" w:type="dxa"/>
            <w:noWrap/>
            <w:vAlign w:val="center"/>
            <w:hideMark/>
          </w:tcPr>
          <w:p w14:paraId="57AA7FDB" w14:textId="77777777" w:rsidR="00DF62AC" w:rsidRPr="00F7547D" w:rsidRDefault="00DF62AC" w:rsidP="00DF62AC">
            <w:pPr>
              <w:ind w:firstLineChars="800" w:firstLine="1285"/>
              <w:rPr>
                <w:b/>
                <w:bCs/>
                <w:color w:val="000000"/>
                <w:sz w:val="16"/>
                <w:szCs w:val="16"/>
              </w:rPr>
            </w:pPr>
            <w:r w:rsidRPr="00F7547D">
              <w:rPr>
                <w:b/>
                <w:bCs/>
                <w:color w:val="000000"/>
                <w:sz w:val="16"/>
                <w:szCs w:val="16"/>
              </w:rPr>
              <w:t>length</w:t>
            </w:r>
          </w:p>
        </w:tc>
        <w:tc>
          <w:tcPr>
            <w:tcW w:w="4536" w:type="dxa"/>
            <w:vAlign w:val="center"/>
            <w:hideMark/>
          </w:tcPr>
          <w:p w14:paraId="42F7E0E8" w14:textId="77777777" w:rsidR="00DF62AC" w:rsidRPr="00EA018C" w:rsidRDefault="00DF62AC" w:rsidP="009E63DB">
            <w:pPr>
              <w:pStyle w:val="MacroText"/>
            </w:pPr>
            <w:r w:rsidRPr="00EA018C">
              <w:t>81EB</w:t>
            </w:r>
          </w:p>
        </w:tc>
        <w:tc>
          <w:tcPr>
            <w:tcW w:w="895" w:type="dxa"/>
            <w:noWrap/>
            <w:vAlign w:val="center"/>
            <w:hideMark/>
          </w:tcPr>
          <w:p w14:paraId="3A7BF0C9" w14:textId="77777777" w:rsidR="00DF62AC" w:rsidRPr="00EA018C" w:rsidRDefault="00DF62AC" w:rsidP="009E63DB">
            <w:pPr>
              <w:pStyle w:val="MacroText"/>
            </w:pPr>
            <w:r w:rsidRPr="00EA018C">
              <w:t>2</w:t>
            </w:r>
          </w:p>
        </w:tc>
      </w:tr>
      <w:tr w:rsidR="00DF62AC" w:rsidRPr="00EA018C" w14:paraId="5BF4ABF9" w14:textId="77777777" w:rsidTr="00E757B6">
        <w:trPr>
          <w:trHeight w:val="2689"/>
        </w:trPr>
        <w:tc>
          <w:tcPr>
            <w:tcW w:w="4361" w:type="dxa"/>
            <w:noWrap/>
            <w:vAlign w:val="center"/>
            <w:hideMark/>
          </w:tcPr>
          <w:p w14:paraId="52F755AD" w14:textId="77777777" w:rsidR="00DF62AC" w:rsidRDefault="00DF62AC" w:rsidP="00DF62AC">
            <w:pPr>
              <w:jc w:val="center"/>
              <w:rPr>
                <w:b/>
                <w:bCs/>
                <w:color w:val="000000"/>
                <w:sz w:val="16"/>
                <w:szCs w:val="16"/>
              </w:rPr>
            </w:pPr>
            <w:r>
              <w:rPr>
                <w:b/>
                <w:bCs/>
                <w:color w:val="000000"/>
                <w:sz w:val="16"/>
                <w:szCs w:val="16"/>
              </w:rPr>
              <w:t>v</w:t>
            </w:r>
            <w:r w:rsidRPr="00F7547D">
              <w:rPr>
                <w:b/>
                <w:bCs/>
                <w:color w:val="000000"/>
                <w:sz w:val="16"/>
                <w:szCs w:val="16"/>
              </w:rPr>
              <w:t>alue</w:t>
            </w:r>
          </w:p>
          <w:p w14:paraId="759EA61C" w14:textId="77777777" w:rsidR="00DF62AC" w:rsidRDefault="00DF62AC" w:rsidP="00DF62AC">
            <w:pPr>
              <w:rPr>
                <w:b/>
                <w:bCs/>
                <w:color w:val="000000"/>
                <w:sz w:val="16"/>
                <w:szCs w:val="16"/>
              </w:rPr>
            </w:pPr>
          </w:p>
          <w:p w14:paraId="62577F53" w14:textId="77777777" w:rsidR="00DF62AC" w:rsidRPr="00F67259" w:rsidRDefault="00DF62AC" w:rsidP="00DF62AC">
            <w:pPr>
              <w:jc w:val="center"/>
              <w:rPr>
                <w:bCs/>
                <w:color w:val="000000"/>
                <w:sz w:val="16"/>
                <w:szCs w:val="16"/>
              </w:rPr>
            </w:pPr>
            <w:r w:rsidRPr="00F67259">
              <w:rPr>
                <w:bCs/>
                <w:color w:val="000000"/>
                <w:sz w:val="16"/>
                <w:szCs w:val="16"/>
              </w:rPr>
              <w:t>ACCESS.request with authenticated encryption</w:t>
            </w:r>
          </w:p>
          <w:p w14:paraId="51BC766E" w14:textId="77777777" w:rsidR="00DF62AC" w:rsidRPr="00F67259" w:rsidRDefault="00DF62AC" w:rsidP="00DF62AC">
            <w:pPr>
              <w:rPr>
                <w:bCs/>
                <w:color w:val="000000"/>
                <w:sz w:val="16"/>
                <w:szCs w:val="16"/>
              </w:rPr>
            </w:pPr>
          </w:p>
          <w:p w14:paraId="46184DA6" w14:textId="77777777" w:rsidR="00DF62AC" w:rsidRDefault="00DF62AC" w:rsidP="00DF62AC">
            <w:pPr>
              <w:jc w:val="center"/>
              <w:rPr>
                <w:bCs/>
                <w:color w:val="000000"/>
                <w:sz w:val="16"/>
                <w:szCs w:val="16"/>
              </w:rPr>
            </w:pPr>
            <w:r w:rsidRPr="00F67259">
              <w:rPr>
                <w:bCs/>
                <w:color w:val="000000"/>
                <w:sz w:val="16"/>
                <w:szCs w:val="16"/>
              </w:rPr>
              <w:t>SC II IC II ciphertext II auth. Tag</w:t>
            </w:r>
          </w:p>
          <w:p w14:paraId="2D67C487" w14:textId="77777777" w:rsidR="00DF62AC" w:rsidRDefault="00DF62AC" w:rsidP="00DF62AC">
            <w:pPr>
              <w:jc w:val="center"/>
              <w:rPr>
                <w:bCs/>
                <w:color w:val="000000"/>
                <w:sz w:val="16"/>
                <w:szCs w:val="16"/>
              </w:rPr>
            </w:pPr>
          </w:p>
          <w:p w14:paraId="00EB461D" w14:textId="77777777" w:rsidR="00DF62AC" w:rsidRPr="00F7547D" w:rsidRDefault="00DF62AC" w:rsidP="00DF62AC">
            <w:pPr>
              <w:jc w:val="center"/>
              <w:rPr>
                <w:b/>
                <w:bCs/>
                <w:color w:val="000000"/>
                <w:sz w:val="16"/>
                <w:szCs w:val="16"/>
              </w:rPr>
            </w:pPr>
          </w:p>
        </w:tc>
        <w:tc>
          <w:tcPr>
            <w:tcW w:w="4536" w:type="dxa"/>
            <w:vAlign w:val="center"/>
            <w:hideMark/>
          </w:tcPr>
          <w:p w14:paraId="5CED7C8F" w14:textId="77777777" w:rsidR="00DF62AC" w:rsidRPr="00EA018C" w:rsidRDefault="00DF62AC" w:rsidP="009E63DB">
            <w:pPr>
              <w:pStyle w:val="MacroText"/>
            </w:pPr>
            <w:r w:rsidRPr="00333A8B">
              <w:t>3100000000F435069679270C5BF4425EE5777402A6C8D51C620EED52DBB188378B836E2857D5C053E6DDF27FA87409AEF502CD9618AE47017C010224FD109CC0BEB21E742D44AB40CD11908743EC90EC8C40E221D517F72228E1A26E827F43DC18ED27B5F458D66508B05A2A4CC6FED178C881AFC3BC67064689BE8BB41C80ABB3C114A31F4CB03B8B64C7E0B4CE77B2399C93347858888F92239713B38DF01C4858245827A92EF334172EA636B31CBBDF2A96AD5D035F66AA38F1A2D97D4BBA99622E6B5F18789CECB2DFB3937D9F3E17F8B472098E6563238F37528374809836002AEA6E7012D2ADFAA7</w:t>
            </w:r>
          </w:p>
        </w:tc>
        <w:tc>
          <w:tcPr>
            <w:tcW w:w="895" w:type="dxa"/>
            <w:noWrap/>
            <w:vAlign w:val="center"/>
            <w:hideMark/>
          </w:tcPr>
          <w:p w14:paraId="1DD0525E" w14:textId="77777777" w:rsidR="00DF62AC" w:rsidRPr="00EA018C" w:rsidRDefault="00DF62AC" w:rsidP="009E63DB">
            <w:pPr>
              <w:pStyle w:val="MacroText"/>
            </w:pPr>
            <w:r w:rsidRPr="00EA018C">
              <w:t>235</w:t>
            </w:r>
          </w:p>
        </w:tc>
      </w:tr>
      <w:tr w:rsidR="00DF62AC" w:rsidRPr="00EA018C" w14:paraId="48979F3F" w14:textId="77777777" w:rsidTr="00E757B6">
        <w:trPr>
          <w:trHeight w:val="1550"/>
        </w:trPr>
        <w:tc>
          <w:tcPr>
            <w:tcW w:w="4361" w:type="dxa"/>
            <w:shd w:val="clear" w:color="auto" w:fill="D9D9D9" w:themeFill="background1" w:themeFillShade="D9"/>
            <w:noWrap/>
            <w:vAlign w:val="center"/>
            <w:hideMark/>
          </w:tcPr>
          <w:p w14:paraId="547668C4" w14:textId="77777777" w:rsidR="00DF62AC" w:rsidRPr="00F7547D" w:rsidRDefault="00DF62AC" w:rsidP="00DF62AC">
            <w:pPr>
              <w:rPr>
                <w:b/>
                <w:bCs/>
                <w:color w:val="000000"/>
                <w:sz w:val="16"/>
                <w:szCs w:val="16"/>
              </w:rPr>
            </w:pPr>
            <w:r>
              <w:rPr>
                <w:b/>
                <w:bCs/>
                <w:color w:val="000000"/>
                <w:sz w:val="16"/>
                <w:szCs w:val="16"/>
              </w:rPr>
              <w:t>general-c</w:t>
            </w:r>
            <w:r w:rsidRPr="00F7547D">
              <w:rPr>
                <w:b/>
                <w:bCs/>
                <w:color w:val="000000"/>
                <w:sz w:val="16"/>
                <w:szCs w:val="16"/>
              </w:rPr>
              <w:t>iphering(encoded)</w:t>
            </w:r>
          </w:p>
        </w:tc>
        <w:tc>
          <w:tcPr>
            <w:tcW w:w="4536" w:type="dxa"/>
            <w:shd w:val="clear" w:color="auto" w:fill="D9D9D9" w:themeFill="background1" w:themeFillShade="D9"/>
            <w:vAlign w:val="center"/>
            <w:hideMark/>
          </w:tcPr>
          <w:p w14:paraId="5D9E03F6" w14:textId="77777777" w:rsidR="00DF62AC" w:rsidRPr="004D534C" w:rsidRDefault="00DF62AC" w:rsidP="009E63DB">
            <w:pPr>
              <w:pStyle w:val="MacroText"/>
              <w:rPr>
                <w:highlight w:val="yellow"/>
              </w:rPr>
            </w:pPr>
            <w:r w:rsidRPr="00333A8B">
              <w:t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w:t>
            </w:r>
          </w:p>
        </w:tc>
        <w:tc>
          <w:tcPr>
            <w:tcW w:w="895" w:type="dxa"/>
            <w:shd w:val="clear" w:color="auto" w:fill="D9D9D9" w:themeFill="background1" w:themeFillShade="D9"/>
            <w:noWrap/>
            <w:vAlign w:val="center"/>
            <w:hideMark/>
          </w:tcPr>
          <w:p w14:paraId="120AEFA1" w14:textId="77777777" w:rsidR="00DF62AC" w:rsidRPr="00EA018C" w:rsidRDefault="00DF62AC" w:rsidP="009E63DB">
            <w:pPr>
              <w:pStyle w:val="MacroText"/>
            </w:pPr>
            <w:r w:rsidRPr="00EA018C">
              <w:t>40</w:t>
            </w:r>
            <w:r>
              <w:t>1</w:t>
            </w:r>
          </w:p>
        </w:tc>
      </w:tr>
      <w:tr w:rsidR="00DF62AC" w:rsidRPr="00EA018C" w14:paraId="40001816" w14:textId="77777777" w:rsidTr="00E757B6">
        <w:trPr>
          <w:trHeight w:val="285"/>
        </w:trPr>
        <w:tc>
          <w:tcPr>
            <w:tcW w:w="4361" w:type="dxa"/>
            <w:noWrap/>
            <w:vAlign w:val="center"/>
            <w:hideMark/>
          </w:tcPr>
          <w:p w14:paraId="7BC510B8" w14:textId="77777777" w:rsidR="00DF62AC" w:rsidRPr="00F7547D" w:rsidRDefault="00DF62AC" w:rsidP="00DF62AC">
            <w:pPr>
              <w:rPr>
                <w:rFonts w:ascii="Courier New" w:hAnsi="Courier New" w:cs="Courier New"/>
                <w:color w:val="000000"/>
                <w:sz w:val="16"/>
                <w:szCs w:val="16"/>
              </w:rPr>
            </w:pPr>
          </w:p>
        </w:tc>
        <w:tc>
          <w:tcPr>
            <w:tcW w:w="4536" w:type="dxa"/>
            <w:vAlign w:val="center"/>
            <w:hideMark/>
          </w:tcPr>
          <w:p w14:paraId="521F6511" w14:textId="77777777" w:rsidR="00DF62AC" w:rsidRPr="00EA018C" w:rsidRDefault="00DF62AC" w:rsidP="009E63DB">
            <w:pPr>
              <w:pStyle w:val="MacroText"/>
              <w:rPr>
                <w:rFonts w:ascii="Times New Roman" w:hAnsi="Times New Roman" w:cs="Times New Roman"/>
              </w:rPr>
            </w:pPr>
          </w:p>
        </w:tc>
        <w:tc>
          <w:tcPr>
            <w:tcW w:w="895" w:type="dxa"/>
            <w:noWrap/>
            <w:vAlign w:val="center"/>
            <w:hideMark/>
          </w:tcPr>
          <w:p w14:paraId="197531B1" w14:textId="77777777" w:rsidR="00DF62AC" w:rsidRPr="00EA018C" w:rsidRDefault="00DF62AC" w:rsidP="009E63DB">
            <w:pPr>
              <w:pStyle w:val="MacroText"/>
              <w:rPr>
                <w:rFonts w:ascii="Times New Roman" w:hAnsi="Times New Roman" w:cs="Times New Roman"/>
              </w:rPr>
            </w:pPr>
          </w:p>
        </w:tc>
      </w:tr>
      <w:tr w:rsidR="00DF62AC" w:rsidRPr="00EA018C" w14:paraId="42963E67" w14:textId="77777777" w:rsidTr="00E757B6">
        <w:trPr>
          <w:trHeight w:val="285"/>
        </w:trPr>
        <w:tc>
          <w:tcPr>
            <w:tcW w:w="4361" w:type="dxa"/>
            <w:noWrap/>
            <w:vAlign w:val="center"/>
            <w:hideMark/>
          </w:tcPr>
          <w:p w14:paraId="5EA8D417" w14:textId="77777777" w:rsidR="00DF62AC" w:rsidRPr="00F7547D" w:rsidRDefault="00DF62AC" w:rsidP="00DF62AC">
            <w:pPr>
              <w:rPr>
                <w:b/>
                <w:bCs/>
                <w:color w:val="000000"/>
                <w:sz w:val="16"/>
                <w:szCs w:val="16"/>
              </w:rPr>
            </w:pPr>
            <w:r w:rsidRPr="00F7547D">
              <w:rPr>
                <w:b/>
                <w:bCs/>
                <w:color w:val="000000"/>
                <w:sz w:val="16"/>
                <w:szCs w:val="16"/>
              </w:rPr>
              <w:t>General-Ciphering</w:t>
            </w:r>
          </w:p>
        </w:tc>
        <w:tc>
          <w:tcPr>
            <w:tcW w:w="4536" w:type="dxa"/>
            <w:vAlign w:val="center"/>
            <w:hideMark/>
          </w:tcPr>
          <w:p w14:paraId="0DDD56DE" w14:textId="77777777" w:rsidR="00DF62AC" w:rsidRPr="00EA018C" w:rsidRDefault="00DF62AC" w:rsidP="009E63DB">
            <w:pPr>
              <w:pStyle w:val="MacroText"/>
            </w:pPr>
            <w:r w:rsidRPr="00EA018C">
              <w:t>DD</w:t>
            </w:r>
          </w:p>
        </w:tc>
        <w:tc>
          <w:tcPr>
            <w:tcW w:w="895" w:type="dxa"/>
            <w:noWrap/>
            <w:vAlign w:val="center"/>
            <w:hideMark/>
          </w:tcPr>
          <w:p w14:paraId="7F5A3453" w14:textId="77777777" w:rsidR="00DF62AC" w:rsidRPr="00EA018C" w:rsidRDefault="00DF62AC" w:rsidP="009E63DB">
            <w:pPr>
              <w:pStyle w:val="MacroText"/>
            </w:pPr>
            <w:r w:rsidRPr="00EA018C">
              <w:t>1</w:t>
            </w:r>
          </w:p>
        </w:tc>
      </w:tr>
      <w:tr w:rsidR="00DF62AC" w:rsidRPr="00EA018C" w14:paraId="2A61EB48" w14:textId="77777777" w:rsidTr="00E757B6">
        <w:trPr>
          <w:trHeight w:val="285"/>
        </w:trPr>
        <w:tc>
          <w:tcPr>
            <w:tcW w:w="4361" w:type="dxa"/>
            <w:noWrap/>
            <w:vAlign w:val="center"/>
            <w:hideMark/>
          </w:tcPr>
          <w:p w14:paraId="18E4BEC7" w14:textId="77777777" w:rsidR="00DF62AC" w:rsidRPr="00F7547D" w:rsidRDefault="00DF62AC" w:rsidP="00DF62AC">
            <w:pPr>
              <w:ind w:firstLineChars="400" w:firstLine="643"/>
              <w:rPr>
                <w:b/>
                <w:bCs/>
                <w:color w:val="000000"/>
                <w:sz w:val="16"/>
                <w:szCs w:val="16"/>
              </w:rPr>
            </w:pPr>
            <w:r w:rsidRPr="00F7547D">
              <w:rPr>
                <w:b/>
                <w:bCs/>
                <w:color w:val="000000"/>
                <w:sz w:val="16"/>
                <w:szCs w:val="16"/>
              </w:rPr>
              <w:t>transaction-id</w:t>
            </w:r>
          </w:p>
        </w:tc>
        <w:tc>
          <w:tcPr>
            <w:tcW w:w="4536" w:type="dxa"/>
            <w:vAlign w:val="center"/>
            <w:hideMark/>
          </w:tcPr>
          <w:p w14:paraId="1A77851A" w14:textId="77777777" w:rsidR="00DF62AC" w:rsidRPr="001C50D3" w:rsidRDefault="00DF62AC" w:rsidP="009E63DB">
            <w:pPr>
              <w:pStyle w:val="MacroText"/>
            </w:pPr>
          </w:p>
        </w:tc>
        <w:tc>
          <w:tcPr>
            <w:tcW w:w="895" w:type="dxa"/>
            <w:noWrap/>
            <w:vAlign w:val="center"/>
            <w:hideMark/>
          </w:tcPr>
          <w:p w14:paraId="763A01BF" w14:textId="77777777" w:rsidR="00DF62AC" w:rsidRPr="00EA018C" w:rsidRDefault="00DF62AC" w:rsidP="009E63DB">
            <w:pPr>
              <w:pStyle w:val="MacroText"/>
            </w:pPr>
            <w:r w:rsidRPr="00EA018C">
              <w:t>0</w:t>
            </w:r>
          </w:p>
        </w:tc>
      </w:tr>
      <w:tr w:rsidR="00DF62AC" w:rsidRPr="00EA018C" w14:paraId="3231F0BD" w14:textId="77777777" w:rsidTr="00E757B6">
        <w:trPr>
          <w:trHeight w:val="285"/>
        </w:trPr>
        <w:tc>
          <w:tcPr>
            <w:tcW w:w="4361" w:type="dxa"/>
            <w:noWrap/>
            <w:vAlign w:val="center"/>
            <w:hideMark/>
          </w:tcPr>
          <w:p w14:paraId="098BFC68" w14:textId="77777777" w:rsidR="00DF62AC" w:rsidRPr="00F7547D" w:rsidRDefault="00DF62AC" w:rsidP="00DF62AC">
            <w:pPr>
              <w:ind w:firstLineChars="800" w:firstLine="1285"/>
              <w:rPr>
                <w:b/>
                <w:bCs/>
                <w:color w:val="000000"/>
                <w:sz w:val="16"/>
                <w:szCs w:val="16"/>
              </w:rPr>
            </w:pPr>
            <w:r w:rsidRPr="00F7547D">
              <w:rPr>
                <w:b/>
                <w:bCs/>
                <w:color w:val="000000"/>
                <w:sz w:val="16"/>
                <w:szCs w:val="16"/>
              </w:rPr>
              <w:lastRenderedPageBreak/>
              <w:t>length</w:t>
            </w:r>
          </w:p>
        </w:tc>
        <w:tc>
          <w:tcPr>
            <w:tcW w:w="4536" w:type="dxa"/>
            <w:vAlign w:val="center"/>
            <w:hideMark/>
          </w:tcPr>
          <w:p w14:paraId="5A5ECDB0" w14:textId="77777777" w:rsidR="00DF62AC" w:rsidRPr="00EA018C" w:rsidRDefault="00DF62AC" w:rsidP="009E63DB">
            <w:pPr>
              <w:pStyle w:val="MacroText"/>
            </w:pPr>
            <w:r w:rsidRPr="00EA018C">
              <w:t>08</w:t>
            </w:r>
          </w:p>
        </w:tc>
        <w:tc>
          <w:tcPr>
            <w:tcW w:w="895" w:type="dxa"/>
            <w:noWrap/>
            <w:vAlign w:val="center"/>
            <w:hideMark/>
          </w:tcPr>
          <w:p w14:paraId="0205C3B7" w14:textId="77777777" w:rsidR="00DF62AC" w:rsidRPr="00EA018C" w:rsidRDefault="00DF62AC" w:rsidP="009E63DB">
            <w:pPr>
              <w:pStyle w:val="MacroText"/>
            </w:pPr>
            <w:r w:rsidRPr="00EA018C">
              <w:t>1</w:t>
            </w:r>
          </w:p>
        </w:tc>
      </w:tr>
      <w:tr w:rsidR="00DF62AC" w:rsidRPr="00EA018C" w14:paraId="1EE6A887" w14:textId="77777777" w:rsidTr="00E757B6">
        <w:trPr>
          <w:trHeight w:val="285"/>
        </w:trPr>
        <w:tc>
          <w:tcPr>
            <w:tcW w:w="4361" w:type="dxa"/>
            <w:noWrap/>
            <w:vAlign w:val="center"/>
            <w:hideMark/>
          </w:tcPr>
          <w:p w14:paraId="40ED516A" w14:textId="77777777" w:rsidR="00DF62AC" w:rsidRPr="00F7547D" w:rsidRDefault="00DF62AC" w:rsidP="00DF62AC">
            <w:pPr>
              <w:ind w:firstLineChars="800" w:firstLine="1285"/>
              <w:rPr>
                <w:b/>
                <w:bCs/>
                <w:color w:val="000000"/>
                <w:sz w:val="16"/>
                <w:szCs w:val="16"/>
              </w:rPr>
            </w:pPr>
            <w:r w:rsidRPr="00F7547D">
              <w:rPr>
                <w:b/>
                <w:bCs/>
                <w:color w:val="000000"/>
                <w:sz w:val="16"/>
                <w:szCs w:val="16"/>
              </w:rPr>
              <w:t>value</w:t>
            </w:r>
          </w:p>
        </w:tc>
        <w:tc>
          <w:tcPr>
            <w:tcW w:w="4536" w:type="dxa"/>
            <w:vAlign w:val="center"/>
            <w:hideMark/>
          </w:tcPr>
          <w:p w14:paraId="6B591650" w14:textId="77777777" w:rsidR="00DF62AC" w:rsidRPr="00EA018C" w:rsidRDefault="00DF62AC" w:rsidP="009E63DB">
            <w:pPr>
              <w:pStyle w:val="MacroText"/>
            </w:pPr>
            <w:r w:rsidRPr="00EA018C">
              <w:t>0123456789012345</w:t>
            </w:r>
          </w:p>
        </w:tc>
        <w:tc>
          <w:tcPr>
            <w:tcW w:w="895" w:type="dxa"/>
            <w:noWrap/>
            <w:vAlign w:val="center"/>
            <w:hideMark/>
          </w:tcPr>
          <w:p w14:paraId="53B9EDDA" w14:textId="77777777" w:rsidR="00DF62AC" w:rsidRPr="00EA018C" w:rsidRDefault="00DF62AC" w:rsidP="009E63DB">
            <w:pPr>
              <w:pStyle w:val="MacroText"/>
            </w:pPr>
            <w:r w:rsidRPr="00EA018C">
              <w:t>8</w:t>
            </w:r>
          </w:p>
        </w:tc>
      </w:tr>
      <w:tr w:rsidR="00DF62AC" w:rsidRPr="00EA018C" w14:paraId="61C6BAB4" w14:textId="77777777" w:rsidTr="00E757B6">
        <w:trPr>
          <w:trHeight w:val="285"/>
        </w:trPr>
        <w:tc>
          <w:tcPr>
            <w:tcW w:w="4361" w:type="dxa"/>
            <w:noWrap/>
            <w:vAlign w:val="center"/>
            <w:hideMark/>
          </w:tcPr>
          <w:p w14:paraId="11DBFED7" w14:textId="77777777" w:rsidR="00DF62AC" w:rsidRPr="00F7547D" w:rsidRDefault="00DF62AC" w:rsidP="00DF62AC">
            <w:pPr>
              <w:ind w:firstLineChars="400" w:firstLine="643"/>
              <w:rPr>
                <w:b/>
                <w:bCs/>
                <w:color w:val="000000"/>
                <w:sz w:val="16"/>
                <w:szCs w:val="16"/>
              </w:rPr>
            </w:pPr>
            <w:r w:rsidRPr="00F7547D">
              <w:rPr>
                <w:b/>
                <w:bCs/>
                <w:color w:val="000000"/>
                <w:sz w:val="16"/>
                <w:szCs w:val="16"/>
              </w:rPr>
              <w:t xml:space="preserve">originator-system-title </w:t>
            </w:r>
          </w:p>
        </w:tc>
        <w:tc>
          <w:tcPr>
            <w:tcW w:w="4536" w:type="dxa"/>
            <w:vAlign w:val="center"/>
            <w:hideMark/>
          </w:tcPr>
          <w:p w14:paraId="3FCC2FA2" w14:textId="77777777" w:rsidR="00DF62AC" w:rsidRPr="001C50D3" w:rsidRDefault="00DF62AC" w:rsidP="009E63DB">
            <w:pPr>
              <w:pStyle w:val="MacroText"/>
            </w:pPr>
          </w:p>
        </w:tc>
        <w:tc>
          <w:tcPr>
            <w:tcW w:w="895" w:type="dxa"/>
            <w:noWrap/>
            <w:vAlign w:val="center"/>
            <w:hideMark/>
          </w:tcPr>
          <w:p w14:paraId="174C362B" w14:textId="77777777" w:rsidR="00DF62AC" w:rsidRPr="00EA018C" w:rsidRDefault="00DF62AC" w:rsidP="009E63DB">
            <w:pPr>
              <w:pStyle w:val="MacroText"/>
            </w:pPr>
            <w:r w:rsidRPr="00EA018C">
              <w:t>0</w:t>
            </w:r>
          </w:p>
        </w:tc>
      </w:tr>
      <w:tr w:rsidR="00DF62AC" w:rsidRPr="00EA018C" w14:paraId="4D5A6BC8" w14:textId="77777777" w:rsidTr="00E757B6">
        <w:trPr>
          <w:trHeight w:val="285"/>
        </w:trPr>
        <w:tc>
          <w:tcPr>
            <w:tcW w:w="4361" w:type="dxa"/>
            <w:noWrap/>
            <w:vAlign w:val="center"/>
            <w:hideMark/>
          </w:tcPr>
          <w:p w14:paraId="1FF5763E" w14:textId="77777777" w:rsidR="00DF62AC" w:rsidRPr="00F7547D" w:rsidRDefault="00DF62AC" w:rsidP="00DF62AC">
            <w:pPr>
              <w:ind w:firstLineChars="800" w:firstLine="1285"/>
              <w:rPr>
                <w:b/>
                <w:bCs/>
                <w:color w:val="000000"/>
                <w:sz w:val="16"/>
                <w:szCs w:val="16"/>
              </w:rPr>
            </w:pPr>
            <w:r w:rsidRPr="00F7547D">
              <w:rPr>
                <w:b/>
                <w:bCs/>
                <w:color w:val="000000"/>
                <w:sz w:val="16"/>
                <w:szCs w:val="16"/>
              </w:rPr>
              <w:t>length</w:t>
            </w:r>
          </w:p>
        </w:tc>
        <w:tc>
          <w:tcPr>
            <w:tcW w:w="4536" w:type="dxa"/>
            <w:vAlign w:val="center"/>
            <w:hideMark/>
          </w:tcPr>
          <w:p w14:paraId="26C5DCC0" w14:textId="77777777" w:rsidR="00DF62AC" w:rsidRPr="00EA018C" w:rsidRDefault="00DF62AC" w:rsidP="009E63DB">
            <w:pPr>
              <w:pStyle w:val="MacroText"/>
            </w:pPr>
            <w:r w:rsidRPr="00EA018C">
              <w:t>08</w:t>
            </w:r>
          </w:p>
        </w:tc>
        <w:tc>
          <w:tcPr>
            <w:tcW w:w="895" w:type="dxa"/>
            <w:noWrap/>
            <w:vAlign w:val="center"/>
            <w:hideMark/>
          </w:tcPr>
          <w:p w14:paraId="0FB27C62" w14:textId="77777777" w:rsidR="00DF62AC" w:rsidRPr="00EA018C" w:rsidRDefault="00DF62AC" w:rsidP="009E63DB">
            <w:pPr>
              <w:pStyle w:val="MacroText"/>
            </w:pPr>
            <w:r w:rsidRPr="00EA018C">
              <w:t>1</w:t>
            </w:r>
          </w:p>
        </w:tc>
      </w:tr>
      <w:tr w:rsidR="00DF62AC" w:rsidRPr="00EA018C" w14:paraId="52B505CA" w14:textId="77777777" w:rsidTr="00E757B6">
        <w:trPr>
          <w:trHeight w:val="285"/>
        </w:trPr>
        <w:tc>
          <w:tcPr>
            <w:tcW w:w="4361" w:type="dxa"/>
            <w:noWrap/>
            <w:vAlign w:val="center"/>
            <w:hideMark/>
          </w:tcPr>
          <w:p w14:paraId="20E5A9A1" w14:textId="77777777" w:rsidR="00DF62AC" w:rsidRPr="00F7547D" w:rsidRDefault="00DF62AC" w:rsidP="00DF62AC">
            <w:pPr>
              <w:ind w:firstLineChars="800" w:firstLine="1285"/>
              <w:rPr>
                <w:b/>
                <w:bCs/>
                <w:color w:val="000000"/>
                <w:sz w:val="16"/>
                <w:szCs w:val="16"/>
              </w:rPr>
            </w:pPr>
            <w:r w:rsidRPr="00F7547D">
              <w:rPr>
                <w:b/>
                <w:bCs/>
                <w:color w:val="000000"/>
                <w:sz w:val="16"/>
                <w:szCs w:val="16"/>
              </w:rPr>
              <w:t>value</w:t>
            </w:r>
          </w:p>
        </w:tc>
        <w:tc>
          <w:tcPr>
            <w:tcW w:w="4536" w:type="dxa"/>
            <w:vAlign w:val="center"/>
            <w:hideMark/>
          </w:tcPr>
          <w:p w14:paraId="25A95464" w14:textId="77777777" w:rsidR="00DF62AC" w:rsidRPr="00EA018C" w:rsidRDefault="00DF62AC" w:rsidP="009E63DB">
            <w:pPr>
              <w:pStyle w:val="MacroText"/>
            </w:pPr>
            <w:r w:rsidRPr="00EA018C">
              <w:t>4D4D4D0000000001</w:t>
            </w:r>
          </w:p>
        </w:tc>
        <w:tc>
          <w:tcPr>
            <w:tcW w:w="895" w:type="dxa"/>
            <w:noWrap/>
            <w:vAlign w:val="center"/>
            <w:hideMark/>
          </w:tcPr>
          <w:p w14:paraId="6C173E11" w14:textId="77777777" w:rsidR="00DF62AC" w:rsidRPr="00EA018C" w:rsidRDefault="00DF62AC" w:rsidP="009E63DB">
            <w:pPr>
              <w:pStyle w:val="MacroText"/>
            </w:pPr>
            <w:r w:rsidRPr="00EA018C">
              <w:t>8</w:t>
            </w:r>
          </w:p>
        </w:tc>
      </w:tr>
      <w:tr w:rsidR="00DF62AC" w:rsidRPr="00EA018C" w14:paraId="3EEC511A" w14:textId="77777777" w:rsidTr="00E757B6">
        <w:trPr>
          <w:trHeight w:val="285"/>
        </w:trPr>
        <w:tc>
          <w:tcPr>
            <w:tcW w:w="4361" w:type="dxa"/>
            <w:noWrap/>
            <w:vAlign w:val="center"/>
            <w:hideMark/>
          </w:tcPr>
          <w:p w14:paraId="05ABFAB7" w14:textId="77777777" w:rsidR="00DF62AC" w:rsidRPr="00F7547D" w:rsidRDefault="00DF62AC" w:rsidP="00DF62AC">
            <w:pPr>
              <w:ind w:firstLineChars="400" w:firstLine="643"/>
              <w:rPr>
                <w:b/>
                <w:bCs/>
                <w:color w:val="000000"/>
                <w:sz w:val="16"/>
                <w:szCs w:val="16"/>
              </w:rPr>
            </w:pPr>
            <w:r w:rsidRPr="00F7547D">
              <w:rPr>
                <w:b/>
                <w:bCs/>
                <w:color w:val="000000"/>
                <w:sz w:val="16"/>
                <w:szCs w:val="16"/>
              </w:rPr>
              <w:t>recipient-system-title</w:t>
            </w:r>
          </w:p>
        </w:tc>
        <w:tc>
          <w:tcPr>
            <w:tcW w:w="4536" w:type="dxa"/>
            <w:vAlign w:val="center"/>
            <w:hideMark/>
          </w:tcPr>
          <w:p w14:paraId="31BDFA46" w14:textId="77777777" w:rsidR="00DF62AC" w:rsidRPr="001C50D3" w:rsidRDefault="00DF62AC" w:rsidP="009E63DB">
            <w:pPr>
              <w:pStyle w:val="MacroText"/>
            </w:pPr>
          </w:p>
        </w:tc>
        <w:tc>
          <w:tcPr>
            <w:tcW w:w="895" w:type="dxa"/>
            <w:noWrap/>
            <w:vAlign w:val="center"/>
            <w:hideMark/>
          </w:tcPr>
          <w:p w14:paraId="60372752" w14:textId="77777777" w:rsidR="00DF62AC" w:rsidRPr="00EA018C" w:rsidRDefault="00DF62AC" w:rsidP="009E63DB">
            <w:pPr>
              <w:pStyle w:val="MacroText"/>
            </w:pPr>
            <w:r w:rsidRPr="00EA018C">
              <w:t>0</w:t>
            </w:r>
          </w:p>
        </w:tc>
      </w:tr>
      <w:tr w:rsidR="00DF62AC" w:rsidRPr="00EA018C" w14:paraId="2A3F0A51" w14:textId="77777777" w:rsidTr="00E757B6">
        <w:trPr>
          <w:trHeight w:val="285"/>
        </w:trPr>
        <w:tc>
          <w:tcPr>
            <w:tcW w:w="4361" w:type="dxa"/>
            <w:noWrap/>
            <w:vAlign w:val="center"/>
            <w:hideMark/>
          </w:tcPr>
          <w:p w14:paraId="0AF023E5" w14:textId="77777777" w:rsidR="00DF62AC" w:rsidRPr="00F7547D" w:rsidRDefault="00DF62AC" w:rsidP="00DF62AC">
            <w:pPr>
              <w:ind w:firstLineChars="800" w:firstLine="1285"/>
              <w:rPr>
                <w:b/>
                <w:bCs/>
                <w:color w:val="000000"/>
                <w:sz w:val="16"/>
                <w:szCs w:val="16"/>
              </w:rPr>
            </w:pPr>
            <w:r w:rsidRPr="00F7547D">
              <w:rPr>
                <w:b/>
                <w:bCs/>
                <w:color w:val="000000"/>
                <w:sz w:val="16"/>
                <w:szCs w:val="16"/>
              </w:rPr>
              <w:t>length</w:t>
            </w:r>
          </w:p>
        </w:tc>
        <w:tc>
          <w:tcPr>
            <w:tcW w:w="4536" w:type="dxa"/>
            <w:vAlign w:val="center"/>
            <w:hideMark/>
          </w:tcPr>
          <w:p w14:paraId="399DCCAD" w14:textId="77777777" w:rsidR="00DF62AC" w:rsidRPr="00EA018C" w:rsidRDefault="00DF62AC" w:rsidP="009E63DB">
            <w:pPr>
              <w:pStyle w:val="MacroText"/>
            </w:pPr>
            <w:r w:rsidRPr="00EA018C">
              <w:t>08</w:t>
            </w:r>
          </w:p>
        </w:tc>
        <w:tc>
          <w:tcPr>
            <w:tcW w:w="895" w:type="dxa"/>
            <w:noWrap/>
            <w:vAlign w:val="center"/>
            <w:hideMark/>
          </w:tcPr>
          <w:p w14:paraId="75C1E36F" w14:textId="77777777" w:rsidR="00DF62AC" w:rsidRPr="00EA018C" w:rsidRDefault="00DF62AC" w:rsidP="009E63DB">
            <w:pPr>
              <w:pStyle w:val="MacroText"/>
            </w:pPr>
            <w:r w:rsidRPr="00EA018C">
              <w:t>1</w:t>
            </w:r>
          </w:p>
        </w:tc>
      </w:tr>
      <w:tr w:rsidR="00DF62AC" w:rsidRPr="00EA018C" w14:paraId="5BF2AF01" w14:textId="77777777" w:rsidTr="00E757B6">
        <w:trPr>
          <w:trHeight w:val="285"/>
        </w:trPr>
        <w:tc>
          <w:tcPr>
            <w:tcW w:w="4361" w:type="dxa"/>
            <w:noWrap/>
            <w:vAlign w:val="center"/>
            <w:hideMark/>
          </w:tcPr>
          <w:p w14:paraId="4F7B9BF8" w14:textId="77777777" w:rsidR="00DF62AC" w:rsidRPr="00F7547D" w:rsidRDefault="00DF62AC" w:rsidP="00DF62AC">
            <w:pPr>
              <w:ind w:firstLineChars="800" w:firstLine="1285"/>
              <w:rPr>
                <w:b/>
                <w:bCs/>
                <w:color w:val="000000"/>
                <w:sz w:val="16"/>
                <w:szCs w:val="16"/>
              </w:rPr>
            </w:pPr>
            <w:r w:rsidRPr="00F7547D">
              <w:rPr>
                <w:b/>
                <w:bCs/>
                <w:color w:val="000000"/>
                <w:sz w:val="16"/>
                <w:szCs w:val="16"/>
              </w:rPr>
              <w:t>value</w:t>
            </w:r>
          </w:p>
        </w:tc>
        <w:tc>
          <w:tcPr>
            <w:tcW w:w="4536" w:type="dxa"/>
            <w:vAlign w:val="center"/>
            <w:hideMark/>
          </w:tcPr>
          <w:p w14:paraId="541B4B10" w14:textId="77777777" w:rsidR="00DF62AC" w:rsidRPr="00EA018C" w:rsidRDefault="00DF62AC" w:rsidP="009E63DB">
            <w:pPr>
              <w:pStyle w:val="MacroText"/>
            </w:pPr>
            <w:r w:rsidRPr="00EA018C">
              <w:t>4D4D4D0000BC614E</w:t>
            </w:r>
          </w:p>
        </w:tc>
        <w:tc>
          <w:tcPr>
            <w:tcW w:w="895" w:type="dxa"/>
            <w:noWrap/>
            <w:vAlign w:val="center"/>
            <w:hideMark/>
          </w:tcPr>
          <w:p w14:paraId="361B9A14" w14:textId="77777777" w:rsidR="00DF62AC" w:rsidRPr="00EA018C" w:rsidRDefault="00DF62AC" w:rsidP="009E63DB">
            <w:pPr>
              <w:pStyle w:val="MacroText"/>
            </w:pPr>
            <w:r w:rsidRPr="00EA018C">
              <w:t>8</w:t>
            </w:r>
          </w:p>
        </w:tc>
      </w:tr>
      <w:tr w:rsidR="00DF62AC" w:rsidRPr="00EA018C" w14:paraId="2488815F" w14:textId="77777777" w:rsidTr="00E757B6">
        <w:trPr>
          <w:trHeight w:val="315"/>
        </w:trPr>
        <w:tc>
          <w:tcPr>
            <w:tcW w:w="4361" w:type="dxa"/>
            <w:noWrap/>
            <w:vAlign w:val="center"/>
            <w:hideMark/>
          </w:tcPr>
          <w:p w14:paraId="0830ACFB" w14:textId="77777777" w:rsidR="00DF62AC" w:rsidRPr="00F7547D" w:rsidRDefault="00DF62AC" w:rsidP="00DF62AC">
            <w:pPr>
              <w:ind w:firstLineChars="400" w:firstLine="643"/>
              <w:rPr>
                <w:b/>
                <w:bCs/>
                <w:color w:val="000000"/>
                <w:sz w:val="16"/>
                <w:szCs w:val="16"/>
              </w:rPr>
            </w:pPr>
            <w:r w:rsidRPr="00F7547D">
              <w:rPr>
                <w:b/>
                <w:bCs/>
                <w:color w:val="000000"/>
                <w:sz w:val="16"/>
                <w:szCs w:val="16"/>
              </w:rPr>
              <w:t>date-time OPTIONAL</w:t>
            </w:r>
          </w:p>
        </w:tc>
        <w:tc>
          <w:tcPr>
            <w:tcW w:w="4536" w:type="dxa"/>
            <w:vAlign w:val="center"/>
            <w:hideMark/>
          </w:tcPr>
          <w:p w14:paraId="4E68D713" w14:textId="77777777" w:rsidR="00DF62AC" w:rsidRPr="001C50D3" w:rsidRDefault="00DF62AC" w:rsidP="009E63DB">
            <w:pPr>
              <w:pStyle w:val="MacroText"/>
            </w:pPr>
          </w:p>
        </w:tc>
        <w:tc>
          <w:tcPr>
            <w:tcW w:w="895" w:type="dxa"/>
            <w:noWrap/>
            <w:vAlign w:val="center"/>
            <w:hideMark/>
          </w:tcPr>
          <w:p w14:paraId="270FCF18" w14:textId="77777777" w:rsidR="00DF62AC" w:rsidRPr="00EA018C" w:rsidRDefault="00DF62AC" w:rsidP="009E63DB">
            <w:pPr>
              <w:pStyle w:val="MacroText"/>
            </w:pPr>
            <w:r w:rsidRPr="00EA018C">
              <w:t>0</w:t>
            </w:r>
          </w:p>
        </w:tc>
      </w:tr>
      <w:tr w:rsidR="00DF62AC" w:rsidRPr="00EA018C" w14:paraId="4E69AA38" w14:textId="77777777" w:rsidTr="00E757B6">
        <w:trPr>
          <w:trHeight w:val="315"/>
        </w:trPr>
        <w:tc>
          <w:tcPr>
            <w:tcW w:w="4361" w:type="dxa"/>
            <w:noWrap/>
            <w:vAlign w:val="center"/>
            <w:hideMark/>
          </w:tcPr>
          <w:p w14:paraId="23D7CF16" w14:textId="77777777" w:rsidR="00DF62AC" w:rsidRPr="00F7547D" w:rsidRDefault="00DF62AC" w:rsidP="00DF62AC">
            <w:pPr>
              <w:ind w:firstLineChars="800" w:firstLine="1285"/>
              <w:rPr>
                <w:b/>
                <w:bCs/>
                <w:color w:val="000000"/>
                <w:sz w:val="16"/>
                <w:szCs w:val="16"/>
              </w:rPr>
            </w:pPr>
            <w:r w:rsidRPr="00F7547D">
              <w:rPr>
                <w:b/>
                <w:bCs/>
                <w:color w:val="000000"/>
                <w:sz w:val="16"/>
                <w:szCs w:val="16"/>
              </w:rPr>
              <w:t>length</w:t>
            </w:r>
          </w:p>
        </w:tc>
        <w:tc>
          <w:tcPr>
            <w:tcW w:w="4536" w:type="dxa"/>
            <w:vAlign w:val="center"/>
            <w:hideMark/>
          </w:tcPr>
          <w:p w14:paraId="293053F6" w14:textId="77777777" w:rsidR="00DF62AC" w:rsidRPr="00EA018C" w:rsidRDefault="00DF62AC" w:rsidP="009E63DB">
            <w:pPr>
              <w:pStyle w:val="MacroText"/>
            </w:pPr>
            <w:r w:rsidRPr="00EA018C">
              <w:t>00</w:t>
            </w:r>
          </w:p>
        </w:tc>
        <w:tc>
          <w:tcPr>
            <w:tcW w:w="895" w:type="dxa"/>
            <w:noWrap/>
            <w:vAlign w:val="center"/>
            <w:hideMark/>
          </w:tcPr>
          <w:p w14:paraId="3E11DD75" w14:textId="77777777" w:rsidR="00DF62AC" w:rsidRPr="00EA018C" w:rsidRDefault="00DF62AC" w:rsidP="009E63DB">
            <w:pPr>
              <w:pStyle w:val="MacroText"/>
            </w:pPr>
            <w:r w:rsidRPr="00EA018C">
              <w:t>1</w:t>
            </w:r>
          </w:p>
        </w:tc>
      </w:tr>
      <w:tr w:rsidR="00DF62AC" w:rsidRPr="00EA018C" w14:paraId="1C1CFB03" w14:textId="77777777" w:rsidTr="00E757B6">
        <w:trPr>
          <w:trHeight w:val="315"/>
        </w:trPr>
        <w:tc>
          <w:tcPr>
            <w:tcW w:w="4361" w:type="dxa"/>
            <w:noWrap/>
            <w:vAlign w:val="center"/>
            <w:hideMark/>
          </w:tcPr>
          <w:p w14:paraId="46B40295" w14:textId="77777777" w:rsidR="00DF62AC" w:rsidRPr="00F7547D" w:rsidRDefault="00DF62AC" w:rsidP="00DF62AC">
            <w:pPr>
              <w:ind w:firstLineChars="800" w:firstLine="1285"/>
              <w:rPr>
                <w:b/>
                <w:bCs/>
                <w:color w:val="000000"/>
                <w:sz w:val="16"/>
                <w:szCs w:val="16"/>
              </w:rPr>
            </w:pPr>
            <w:r w:rsidRPr="00F7547D">
              <w:rPr>
                <w:b/>
                <w:bCs/>
                <w:color w:val="000000"/>
                <w:sz w:val="16"/>
                <w:szCs w:val="16"/>
              </w:rPr>
              <w:t>value</w:t>
            </w:r>
          </w:p>
        </w:tc>
        <w:tc>
          <w:tcPr>
            <w:tcW w:w="4536" w:type="dxa"/>
            <w:vAlign w:val="center"/>
            <w:hideMark/>
          </w:tcPr>
          <w:p w14:paraId="02D3D89D" w14:textId="77777777" w:rsidR="00DF62AC" w:rsidRPr="001C50D3" w:rsidRDefault="00DF62AC" w:rsidP="009E63DB">
            <w:pPr>
              <w:pStyle w:val="MacroText"/>
            </w:pPr>
          </w:p>
        </w:tc>
        <w:tc>
          <w:tcPr>
            <w:tcW w:w="895" w:type="dxa"/>
            <w:noWrap/>
            <w:vAlign w:val="center"/>
            <w:hideMark/>
          </w:tcPr>
          <w:p w14:paraId="1429A148" w14:textId="77777777" w:rsidR="00DF62AC" w:rsidRPr="00EA018C" w:rsidRDefault="00DF62AC" w:rsidP="009E63DB">
            <w:pPr>
              <w:pStyle w:val="MacroText"/>
            </w:pPr>
            <w:r w:rsidRPr="00EA018C">
              <w:t>0</w:t>
            </w:r>
          </w:p>
        </w:tc>
      </w:tr>
      <w:tr w:rsidR="00DF62AC" w:rsidRPr="00EA018C" w14:paraId="27BC7E0D" w14:textId="77777777" w:rsidTr="00E757B6">
        <w:trPr>
          <w:trHeight w:val="315"/>
        </w:trPr>
        <w:tc>
          <w:tcPr>
            <w:tcW w:w="4361" w:type="dxa"/>
            <w:noWrap/>
            <w:vAlign w:val="center"/>
            <w:hideMark/>
          </w:tcPr>
          <w:p w14:paraId="1ED660E2" w14:textId="77777777" w:rsidR="00DF62AC" w:rsidRPr="00F7547D" w:rsidRDefault="00DF62AC" w:rsidP="00DF62AC">
            <w:pPr>
              <w:ind w:firstLineChars="400" w:firstLine="643"/>
              <w:rPr>
                <w:b/>
                <w:bCs/>
                <w:color w:val="000000"/>
                <w:sz w:val="16"/>
                <w:szCs w:val="16"/>
              </w:rPr>
            </w:pPr>
            <w:r w:rsidRPr="00F7547D">
              <w:rPr>
                <w:b/>
                <w:bCs/>
                <w:color w:val="000000"/>
                <w:sz w:val="16"/>
                <w:szCs w:val="16"/>
              </w:rPr>
              <w:t xml:space="preserve">other-information </w:t>
            </w:r>
          </w:p>
        </w:tc>
        <w:tc>
          <w:tcPr>
            <w:tcW w:w="4536" w:type="dxa"/>
            <w:vAlign w:val="center"/>
            <w:hideMark/>
          </w:tcPr>
          <w:p w14:paraId="214F79D2" w14:textId="77777777" w:rsidR="00DF62AC" w:rsidRPr="001C50D3" w:rsidRDefault="00DF62AC" w:rsidP="009E63DB">
            <w:pPr>
              <w:pStyle w:val="MacroText"/>
            </w:pPr>
          </w:p>
        </w:tc>
        <w:tc>
          <w:tcPr>
            <w:tcW w:w="895" w:type="dxa"/>
            <w:noWrap/>
            <w:vAlign w:val="center"/>
            <w:hideMark/>
          </w:tcPr>
          <w:p w14:paraId="01013E37" w14:textId="77777777" w:rsidR="00DF62AC" w:rsidRPr="00EA018C" w:rsidRDefault="00DF62AC" w:rsidP="009E63DB">
            <w:pPr>
              <w:pStyle w:val="MacroText"/>
            </w:pPr>
            <w:r w:rsidRPr="00EA018C">
              <w:t>0</w:t>
            </w:r>
          </w:p>
        </w:tc>
      </w:tr>
      <w:tr w:rsidR="00DF62AC" w:rsidRPr="00EA018C" w14:paraId="6CE46EF1" w14:textId="77777777" w:rsidTr="00E757B6">
        <w:trPr>
          <w:trHeight w:val="315"/>
        </w:trPr>
        <w:tc>
          <w:tcPr>
            <w:tcW w:w="4361" w:type="dxa"/>
            <w:noWrap/>
            <w:vAlign w:val="center"/>
            <w:hideMark/>
          </w:tcPr>
          <w:p w14:paraId="053C89CD" w14:textId="77777777" w:rsidR="00DF62AC" w:rsidRPr="00F7547D" w:rsidRDefault="00DF62AC" w:rsidP="00DF62AC">
            <w:pPr>
              <w:ind w:firstLineChars="800" w:firstLine="1285"/>
              <w:rPr>
                <w:b/>
                <w:bCs/>
                <w:color w:val="000000"/>
                <w:sz w:val="16"/>
                <w:szCs w:val="16"/>
              </w:rPr>
            </w:pPr>
            <w:r w:rsidRPr="00F7547D">
              <w:rPr>
                <w:b/>
                <w:bCs/>
                <w:color w:val="000000"/>
                <w:sz w:val="16"/>
                <w:szCs w:val="16"/>
              </w:rPr>
              <w:t>length</w:t>
            </w:r>
          </w:p>
        </w:tc>
        <w:tc>
          <w:tcPr>
            <w:tcW w:w="4536" w:type="dxa"/>
            <w:vAlign w:val="center"/>
            <w:hideMark/>
          </w:tcPr>
          <w:p w14:paraId="7E7F2A9D" w14:textId="77777777" w:rsidR="00DF62AC" w:rsidRPr="00EA018C" w:rsidRDefault="00DF62AC" w:rsidP="009E63DB">
            <w:pPr>
              <w:pStyle w:val="MacroText"/>
            </w:pPr>
            <w:r w:rsidRPr="00EA018C">
              <w:t>00</w:t>
            </w:r>
          </w:p>
        </w:tc>
        <w:tc>
          <w:tcPr>
            <w:tcW w:w="895" w:type="dxa"/>
            <w:noWrap/>
            <w:vAlign w:val="center"/>
            <w:hideMark/>
          </w:tcPr>
          <w:p w14:paraId="6F92C6E0" w14:textId="77777777" w:rsidR="00DF62AC" w:rsidRPr="00EA018C" w:rsidRDefault="00DF62AC" w:rsidP="009E63DB">
            <w:pPr>
              <w:pStyle w:val="MacroText"/>
            </w:pPr>
            <w:r w:rsidRPr="00EA018C">
              <w:t>1</w:t>
            </w:r>
          </w:p>
        </w:tc>
      </w:tr>
      <w:tr w:rsidR="00DF62AC" w:rsidRPr="00EA018C" w14:paraId="44CCF8B4" w14:textId="77777777" w:rsidTr="00E757B6">
        <w:trPr>
          <w:trHeight w:val="315"/>
        </w:trPr>
        <w:tc>
          <w:tcPr>
            <w:tcW w:w="4361" w:type="dxa"/>
            <w:noWrap/>
            <w:vAlign w:val="center"/>
            <w:hideMark/>
          </w:tcPr>
          <w:p w14:paraId="1280FF3A" w14:textId="77777777" w:rsidR="00DF62AC" w:rsidRPr="00F7547D" w:rsidRDefault="00DF62AC" w:rsidP="00DF62AC">
            <w:pPr>
              <w:ind w:firstLineChars="800" w:firstLine="1285"/>
              <w:rPr>
                <w:b/>
                <w:bCs/>
                <w:color w:val="000000"/>
                <w:sz w:val="16"/>
                <w:szCs w:val="16"/>
              </w:rPr>
            </w:pPr>
            <w:r w:rsidRPr="00F7547D">
              <w:rPr>
                <w:b/>
                <w:bCs/>
                <w:color w:val="000000"/>
                <w:sz w:val="16"/>
                <w:szCs w:val="16"/>
              </w:rPr>
              <w:t>value</w:t>
            </w:r>
          </w:p>
        </w:tc>
        <w:tc>
          <w:tcPr>
            <w:tcW w:w="4536" w:type="dxa"/>
            <w:vAlign w:val="center"/>
            <w:hideMark/>
          </w:tcPr>
          <w:p w14:paraId="79CC084B" w14:textId="77777777" w:rsidR="00DF62AC" w:rsidRPr="001C50D3" w:rsidRDefault="00DF62AC" w:rsidP="009E63DB">
            <w:pPr>
              <w:pStyle w:val="MacroText"/>
            </w:pPr>
          </w:p>
        </w:tc>
        <w:tc>
          <w:tcPr>
            <w:tcW w:w="895" w:type="dxa"/>
            <w:noWrap/>
            <w:vAlign w:val="center"/>
            <w:hideMark/>
          </w:tcPr>
          <w:p w14:paraId="2367163D" w14:textId="77777777" w:rsidR="00DF62AC" w:rsidRPr="00EA018C" w:rsidRDefault="00DF62AC" w:rsidP="009E63DB">
            <w:pPr>
              <w:pStyle w:val="MacroText"/>
            </w:pPr>
            <w:r w:rsidRPr="00EA018C">
              <w:t>0</w:t>
            </w:r>
          </w:p>
        </w:tc>
      </w:tr>
      <w:tr w:rsidR="00DF62AC" w:rsidRPr="00EA018C" w14:paraId="216D0677" w14:textId="77777777" w:rsidTr="00E757B6">
        <w:trPr>
          <w:trHeight w:val="315"/>
        </w:trPr>
        <w:tc>
          <w:tcPr>
            <w:tcW w:w="4361" w:type="dxa"/>
            <w:noWrap/>
            <w:vAlign w:val="center"/>
            <w:hideMark/>
          </w:tcPr>
          <w:p w14:paraId="066DE35E" w14:textId="77777777" w:rsidR="00DF62AC" w:rsidRPr="00F7547D" w:rsidRDefault="00DF62AC" w:rsidP="00DF62AC">
            <w:pPr>
              <w:ind w:firstLineChars="400" w:firstLine="643"/>
              <w:rPr>
                <w:b/>
                <w:bCs/>
                <w:color w:val="000000"/>
                <w:sz w:val="16"/>
                <w:szCs w:val="16"/>
              </w:rPr>
            </w:pPr>
            <w:r w:rsidRPr="00F7547D">
              <w:rPr>
                <w:b/>
                <w:bCs/>
                <w:color w:val="000000"/>
                <w:sz w:val="16"/>
                <w:szCs w:val="16"/>
              </w:rPr>
              <w:t>key-info OPTIONAL</w:t>
            </w:r>
          </w:p>
        </w:tc>
        <w:tc>
          <w:tcPr>
            <w:tcW w:w="4536" w:type="dxa"/>
            <w:vAlign w:val="center"/>
            <w:hideMark/>
          </w:tcPr>
          <w:p w14:paraId="40B835AF" w14:textId="77777777" w:rsidR="00DF62AC" w:rsidRPr="00EA018C" w:rsidRDefault="00DF62AC" w:rsidP="009E63DB">
            <w:pPr>
              <w:pStyle w:val="MacroText"/>
            </w:pPr>
            <w:r w:rsidRPr="00EA018C">
              <w:t>01</w:t>
            </w:r>
          </w:p>
        </w:tc>
        <w:tc>
          <w:tcPr>
            <w:tcW w:w="895" w:type="dxa"/>
            <w:noWrap/>
            <w:vAlign w:val="center"/>
            <w:hideMark/>
          </w:tcPr>
          <w:p w14:paraId="75F05EAD" w14:textId="77777777" w:rsidR="00DF62AC" w:rsidRPr="00EA018C" w:rsidRDefault="00DF62AC" w:rsidP="009E63DB">
            <w:pPr>
              <w:pStyle w:val="MacroText"/>
            </w:pPr>
            <w:r w:rsidRPr="00EA018C">
              <w:t>1</w:t>
            </w:r>
          </w:p>
        </w:tc>
      </w:tr>
      <w:tr w:rsidR="00DF62AC" w:rsidRPr="00EA018C" w14:paraId="16EFD144" w14:textId="77777777" w:rsidTr="00E757B6">
        <w:trPr>
          <w:trHeight w:val="315"/>
        </w:trPr>
        <w:tc>
          <w:tcPr>
            <w:tcW w:w="4361" w:type="dxa"/>
            <w:noWrap/>
            <w:vAlign w:val="center"/>
            <w:hideMark/>
          </w:tcPr>
          <w:p w14:paraId="6E9DC132" w14:textId="77777777" w:rsidR="00DF62AC" w:rsidRPr="00F7547D" w:rsidRDefault="00DF62AC" w:rsidP="00DF62AC">
            <w:pPr>
              <w:ind w:firstLineChars="800" w:firstLine="1285"/>
              <w:rPr>
                <w:b/>
                <w:bCs/>
                <w:color w:val="000000"/>
                <w:sz w:val="16"/>
                <w:szCs w:val="16"/>
              </w:rPr>
            </w:pPr>
            <w:r w:rsidRPr="00F7547D">
              <w:rPr>
                <w:b/>
                <w:bCs/>
                <w:color w:val="000000"/>
                <w:sz w:val="16"/>
                <w:szCs w:val="16"/>
              </w:rPr>
              <w:t>agreed-key CHOICE</w:t>
            </w:r>
          </w:p>
        </w:tc>
        <w:tc>
          <w:tcPr>
            <w:tcW w:w="4536" w:type="dxa"/>
            <w:vAlign w:val="center"/>
            <w:hideMark/>
          </w:tcPr>
          <w:p w14:paraId="35097D52" w14:textId="77777777" w:rsidR="00DF62AC" w:rsidRPr="00EA018C" w:rsidRDefault="00DF62AC" w:rsidP="009E63DB">
            <w:pPr>
              <w:pStyle w:val="MacroText"/>
            </w:pPr>
            <w:r w:rsidRPr="00EA018C">
              <w:t>02</w:t>
            </w:r>
          </w:p>
        </w:tc>
        <w:tc>
          <w:tcPr>
            <w:tcW w:w="895" w:type="dxa"/>
            <w:noWrap/>
            <w:vAlign w:val="center"/>
            <w:hideMark/>
          </w:tcPr>
          <w:p w14:paraId="48198AD4" w14:textId="77777777" w:rsidR="00DF62AC" w:rsidRPr="00EA018C" w:rsidRDefault="00DF62AC" w:rsidP="009E63DB">
            <w:pPr>
              <w:pStyle w:val="MacroText"/>
            </w:pPr>
            <w:r w:rsidRPr="00EA018C">
              <w:t>1</w:t>
            </w:r>
          </w:p>
        </w:tc>
      </w:tr>
      <w:tr w:rsidR="00DF62AC" w:rsidRPr="00EA018C" w14:paraId="0D211C4E" w14:textId="77777777" w:rsidTr="00E757B6">
        <w:trPr>
          <w:trHeight w:val="315"/>
        </w:trPr>
        <w:tc>
          <w:tcPr>
            <w:tcW w:w="4361" w:type="dxa"/>
            <w:noWrap/>
            <w:vAlign w:val="center"/>
            <w:hideMark/>
          </w:tcPr>
          <w:p w14:paraId="093BE6E9" w14:textId="77777777" w:rsidR="00DF62AC" w:rsidRPr="00F7547D" w:rsidRDefault="00DF62AC" w:rsidP="00DF62AC">
            <w:pPr>
              <w:ind w:firstLineChars="1200" w:firstLine="1928"/>
              <w:rPr>
                <w:b/>
                <w:bCs/>
                <w:color w:val="000000"/>
                <w:sz w:val="16"/>
                <w:szCs w:val="16"/>
              </w:rPr>
            </w:pPr>
            <w:r w:rsidRPr="00F7547D">
              <w:rPr>
                <w:b/>
                <w:bCs/>
                <w:color w:val="000000"/>
                <w:sz w:val="16"/>
                <w:szCs w:val="16"/>
              </w:rPr>
              <w:t>key-parameters</w:t>
            </w:r>
          </w:p>
        </w:tc>
        <w:tc>
          <w:tcPr>
            <w:tcW w:w="4536" w:type="dxa"/>
            <w:vAlign w:val="center"/>
            <w:hideMark/>
          </w:tcPr>
          <w:p w14:paraId="5A163DE1" w14:textId="77777777" w:rsidR="00DF62AC" w:rsidRPr="001C50D3" w:rsidRDefault="00DF62AC" w:rsidP="009E63DB">
            <w:pPr>
              <w:pStyle w:val="MacroText"/>
            </w:pPr>
          </w:p>
        </w:tc>
        <w:tc>
          <w:tcPr>
            <w:tcW w:w="895" w:type="dxa"/>
            <w:noWrap/>
            <w:vAlign w:val="center"/>
            <w:hideMark/>
          </w:tcPr>
          <w:p w14:paraId="2250B449" w14:textId="77777777" w:rsidR="00DF62AC" w:rsidRPr="00EA018C" w:rsidRDefault="00DF62AC" w:rsidP="009E63DB">
            <w:pPr>
              <w:pStyle w:val="MacroText"/>
            </w:pPr>
            <w:r w:rsidRPr="00EA018C">
              <w:t>0</w:t>
            </w:r>
          </w:p>
        </w:tc>
      </w:tr>
      <w:tr w:rsidR="00DF62AC" w:rsidRPr="00EA018C" w14:paraId="0E276BE2" w14:textId="77777777" w:rsidTr="00E757B6">
        <w:trPr>
          <w:trHeight w:val="315"/>
        </w:trPr>
        <w:tc>
          <w:tcPr>
            <w:tcW w:w="4361" w:type="dxa"/>
            <w:noWrap/>
            <w:vAlign w:val="center"/>
            <w:hideMark/>
          </w:tcPr>
          <w:p w14:paraId="4A479043" w14:textId="77777777" w:rsidR="00DF62AC" w:rsidRPr="00F7547D" w:rsidRDefault="00DF62AC" w:rsidP="00DF62AC">
            <w:pPr>
              <w:ind w:firstLineChars="1400" w:firstLine="2249"/>
              <w:rPr>
                <w:b/>
                <w:bCs/>
                <w:color w:val="000000"/>
                <w:sz w:val="16"/>
                <w:szCs w:val="16"/>
              </w:rPr>
            </w:pPr>
            <w:r w:rsidRPr="00F7547D">
              <w:rPr>
                <w:b/>
                <w:bCs/>
                <w:color w:val="000000"/>
                <w:sz w:val="16"/>
                <w:szCs w:val="16"/>
              </w:rPr>
              <w:t>length</w:t>
            </w:r>
          </w:p>
        </w:tc>
        <w:tc>
          <w:tcPr>
            <w:tcW w:w="4536" w:type="dxa"/>
            <w:vAlign w:val="center"/>
            <w:hideMark/>
          </w:tcPr>
          <w:p w14:paraId="36762F76" w14:textId="77777777" w:rsidR="00DF62AC" w:rsidRPr="00EA018C" w:rsidRDefault="00DF62AC" w:rsidP="009E63DB">
            <w:pPr>
              <w:pStyle w:val="MacroText"/>
            </w:pPr>
            <w:r w:rsidRPr="00EA018C">
              <w:t>0</w:t>
            </w:r>
            <w:r>
              <w:t>1</w:t>
            </w:r>
          </w:p>
        </w:tc>
        <w:tc>
          <w:tcPr>
            <w:tcW w:w="895" w:type="dxa"/>
            <w:noWrap/>
            <w:vAlign w:val="center"/>
            <w:hideMark/>
          </w:tcPr>
          <w:p w14:paraId="6F078287" w14:textId="77777777" w:rsidR="00DF62AC" w:rsidRPr="00EA018C" w:rsidRDefault="00DF62AC" w:rsidP="009E63DB">
            <w:pPr>
              <w:pStyle w:val="MacroText"/>
            </w:pPr>
            <w:r w:rsidRPr="00EA018C">
              <w:t>1</w:t>
            </w:r>
          </w:p>
        </w:tc>
      </w:tr>
      <w:tr w:rsidR="00DF62AC" w:rsidRPr="00EA018C" w14:paraId="0826D77E" w14:textId="77777777" w:rsidTr="00E757B6">
        <w:trPr>
          <w:trHeight w:val="315"/>
        </w:trPr>
        <w:tc>
          <w:tcPr>
            <w:tcW w:w="4361" w:type="dxa"/>
            <w:noWrap/>
            <w:vAlign w:val="center"/>
            <w:hideMark/>
          </w:tcPr>
          <w:p w14:paraId="196273E0" w14:textId="77777777" w:rsidR="00DF62AC" w:rsidRPr="00F7547D" w:rsidRDefault="00DF62AC" w:rsidP="00DF62AC">
            <w:pPr>
              <w:ind w:firstLineChars="1400" w:firstLine="2249"/>
              <w:rPr>
                <w:b/>
                <w:bCs/>
                <w:color w:val="000000"/>
                <w:sz w:val="16"/>
                <w:szCs w:val="16"/>
              </w:rPr>
            </w:pPr>
            <w:r w:rsidRPr="00F7547D">
              <w:rPr>
                <w:b/>
                <w:bCs/>
                <w:color w:val="000000"/>
                <w:sz w:val="16"/>
                <w:szCs w:val="16"/>
              </w:rPr>
              <w:t>value</w:t>
            </w:r>
          </w:p>
        </w:tc>
        <w:tc>
          <w:tcPr>
            <w:tcW w:w="4536" w:type="dxa"/>
            <w:vAlign w:val="center"/>
            <w:hideMark/>
          </w:tcPr>
          <w:p w14:paraId="710429BF" w14:textId="77777777" w:rsidR="00DF62AC" w:rsidRPr="00EA018C" w:rsidRDefault="00DF62AC" w:rsidP="009E63DB">
            <w:pPr>
              <w:pStyle w:val="MacroText"/>
            </w:pPr>
            <w:r w:rsidRPr="00EA018C">
              <w:t>01</w:t>
            </w:r>
          </w:p>
        </w:tc>
        <w:tc>
          <w:tcPr>
            <w:tcW w:w="895" w:type="dxa"/>
            <w:noWrap/>
            <w:vAlign w:val="center"/>
            <w:hideMark/>
          </w:tcPr>
          <w:p w14:paraId="47C26844" w14:textId="77777777" w:rsidR="00DF62AC" w:rsidRPr="00EA018C" w:rsidRDefault="00DF62AC" w:rsidP="009E63DB">
            <w:pPr>
              <w:pStyle w:val="MacroText"/>
            </w:pPr>
            <w:r>
              <w:t>1</w:t>
            </w:r>
          </w:p>
        </w:tc>
      </w:tr>
      <w:tr w:rsidR="00DF62AC" w:rsidRPr="00EA018C" w14:paraId="3B13A588" w14:textId="77777777" w:rsidTr="00E757B6">
        <w:trPr>
          <w:trHeight w:val="315"/>
        </w:trPr>
        <w:tc>
          <w:tcPr>
            <w:tcW w:w="4361" w:type="dxa"/>
            <w:noWrap/>
            <w:vAlign w:val="center"/>
            <w:hideMark/>
          </w:tcPr>
          <w:p w14:paraId="5525A7A2" w14:textId="77777777" w:rsidR="00DF62AC" w:rsidRPr="00F7547D" w:rsidRDefault="00DF62AC" w:rsidP="00DF62AC">
            <w:pPr>
              <w:ind w:firstLineChars="1200" w:firstLine="1928"/>
              <w:rPr>
                <w:b/>
                <w:bCs/>
                <w:color w:val="000000"/>
                <w:sz w:val="16"/>
                <w:szCs w:val="16"/>
              </w:rPr>
            </w:pPr>
            <w:r w:rsidRPr="00F7547D">
              <w:rPr>
                <w:b/>
                <w:bCs/>
                <w:color w:val="000000"/>
                <w:sz w:val="16"/>
                <w:szCs w:val="16"/>
              </w:rPr>
              <w:t>key-ciphered-data</w:t>
            </w:r>
          </w:p>
        </w:tc>
        <w:tc>
          <w:tcPr>
            <w:tcW w:w="4536" w:type="dxa"/>
            <w:vAlign w:val="center"/>
            <w:hideMark/>
          </w:tcPr>
          <w:p w14:paraId="209CC7CC" w14:textId="77777777" w:rsidR="00DF62AC" w:rsidRPr="001C50D3" w:rsidRDefault="00DF62AC" w:rsidP="009E63DB">
            <w:pPr>
              <w:pStyle w:val="MacroText"/>
            </w:pPr>
          </w:p>
        </w:tc>
        <w:tc>
          <w:tcPr>
            <w:tcW w:w="895" w:type="dxa"/>
            <w:noWrap/>
            <w:vAlign w:val="center"/>
            <w:hideMark/>
          </w:tcPr>
          <w:p w14:paraId="39A99DB3" w14:textId="77777777" w:rsidR="00DF62AC" w:rsidRPr="00EA018C" w:rsidRDefault="00DF62AC" w:rsidP="009E63DB">
            <w:pPr>
              <w:pStyle w:val="MacroText"/>
            </w:pPr>
            <w:r w:rsidRPr="00EA018C">
              <w:t>0</w:t>
            </w:r>
          </w:p>
        </w:tc>
      </w:tr>
      <w:tr w:rsidR="00DF62AC" w:rsidRPr="00EA018C" w14:paraId="1F63945F" w14:textId="77777777" w:rsidTr="00E757B6">
        <w:trPr>
          <w:trHeight w:val="315"/>
        </w:trPr>
        <w:tc>
          <w:tcPr>
            <w:tcW w:w="4361" w:type="dxa"/>
            <w:noWrap/>
            <w:vAlign w:val="center"/>
            <w:hideMark/>
          </w:tcPr>
          <w:p w14:paraId="7BC23383" w14:textId="77777777" w:rsidR="00DF62AC" w:rsidRPr="00F7547D" w:rsidRDefault="00DF62AC" w:rsidP="00DF62AC">
            <w:pPr>
              <w:ind w:firstLineChars="1400" w:firstLine="2249"/>
              <w:rPr>
                <w:b/>
                <w:bCs/>
                <w:color w:val="000000"/>
                <w:sz w:val="16"/>
                <w:szCs w:val="16"/>
              </w:rPr>
            </w:pPr>
            <w:r w:rsidRPr="00F7547D">
              <w:rPr>
                <w:b/>
                <w:bCs/>
                <w:color w:val="000000"/>
                <w:sz w:val="16"/>
                <w:szCs w:val="16"/>
              </w:rPr>
              <w:t>length</w:t>
            </w:r>
          </w:p>
        </w:tc>
        <w:tc>
          <w:tcPr>
            <w:tcW w:w="4536" w:type="dxa"/>
            <w:vAlign w:val="center"/>
            <w:hideMark/>
          </w:tcPr>
          <w:p w14:paraId="643F1203" w14:textId="77777777" w:rsidR="00DF62AC" w:rsidRPr="00EA018C" w:rsidRDefault="00DF62AC" w:rsidP="009E63DB">
            <w:pPr>
              <w:pStyle w:val="MacroText"/>
            </w:pPr>
            <w:r w:rsidRPr="00EA018C">
              <w:t>8180</w:t>
            </w:r>
          </w:p>
        </w:tc>
        <w:tc>
          <w:tcPr>
            <w:tcW w:w="895" w:type="dxa"/>
            <w:noWrap/>
            <w:vAlign w:val="center"/>
            <w:hideMark/>
          </w:tcPr>
          <w:p w14:paraId="62A2ECCE" w14:textId="77777777" w:rsidR="00DF62AC" w:rsidRPr="00EA018C" w:rsidRDefault="00DF62AC" w:rsidP="009E63DB">
            <w:pPr>
              <w:pStyle w:val="MacroText"/>
            </w:pPr>
            <w:r w:rsidRPr="00EA018C">
              <w:t>2</w:t>
            </w:r>
          </w:p>
        </w:tc>
      </w:tr>
      <w:tr w:rsidR="00DF62AC" w:rsidRPr="00EA018C" w14:paraId="5C5C0805" w14:textId="77777777" w:rsidTr="00E757B6">
        <w:trPr>
          <w:trHeight w:val="1478"/>
        </w:trPr>
        <w:tc>
          <w:tcPr>
            <w:tcW w:w="4361" w:type="dxa"/>
            <w:noWrap/>
            <w:vAlign w:val="center"/>
            <w:hideMark/>
          </w:tcPr>
          <w:p w14:paraId="4A3FCBD0" w14:textId="77777777" w:rsidR="00DF62AC" w:rsidRPr="00F7547D" w:rsidRDefault="00DF62AC" w:rsidP="00DF62AC">
            <w:pPr>
              <w:ind w:firstLineChars="1400" w:firstLine="2249"/>
              <w:rPr>
                <w:b/>
                <w:bCs/>
                <w:color w:val="000000"/>
                <w:sz w:val="16"/>
                <w:szCs w:val="16"/>
              </w:rPr>
            </w:pPr>
            <w:r w:rsidRPr="00F7547D">
              <w:rPr>
                <w:b/>
                <w:bCs/>
                <w:color w:val="000000"/>
                <w:sz w:val="16"/>
                <w:szCs w:val="16"/>
              </w:rPr>
              <w:t>value</w:t>
            </w:r>
          </w:p>
        </w:tc>
        <w:tc>
          <w:tcPr>
            <w:tcW w:w="4536" w:type="dxa"/>
            <w:vAlign w:val="center"/>
            <w:hideMark/>
          </w:tcPr>
          <w:p w14:paraId="0C7AD976" w14:textId="77777777" w:rsidR="00DF62AC" w:rsidRPr="00EA018C" w:rsidRDefault="00DF62AC" w:rsidP="009E63DB">
            <w:pPr>
              <w:pStyle w:val="MacroText"/>
            </w:pPr>
            <w:r w:rsidRPr="00EA018C">
              <w:t>6439724714B47CD9CB988897D8424AB946DCD083D37A954637616011B9C2378773295F0F850D8DAFD1BBE9FE666E53E4F097CD10B38B69622152724A90987444E1FF47974A1F6931A6502F58147463F0E8CC517D47F55B0AC56DD8AC5C9D0E481934F2D90F9893016BD82B6E3FFE21FF1588F3278B4E9D98EB4FB62ADD64B380</w:t>
            </w:r>
          </w:p>
        </w:tc>
        <w:tc>
          <w:tcPr>
            <w:tcW w:w="895" w:type="dxa"/>
            <w:noWrap/>
            <w:vAlign w:val="center"/>
            <w:hideMark/>
          </w:tcPr>
          <w:p w14:paraId="5FF530BF" w14:textId="77777777" w:rsidR="00DF62AC" w:rsidRPr="00EA018C" w:rsidRDefault="00DF62AC" w:rsidP="009E63DB">
            <w:pPr>
              <w:pStyle w:val="MacroText"/>
            </w:pPr>
            <w:r w:rsidRPr="00EA018C">
              <w:t>128</w:t>
            </w:r>
          </w:p>
        </w:tc>
      </w:tr>
      <w:tr w:rsidR="00DF62AC" w:rsidRPr="00EA018C" w14:paraId="5AADD1B5" w14:textId="77777777" w:rsidTr="00E757B6">
        <w:trPr>
          <w:trHeight w:val="315"/>
        </w:trPr>
        <w:tc>
          <w:tcPr>
            <w:tcW w:w="4361" w:type="dxa"/>
            <w:noWrap/>
            <w:vAlign w:val="center"/>
            <w:hideMark/>
          </w:tcPr>
          <w:p w14:paraId="51AC9297" w14:textId="77777777" w:rsidR="00DF62AC" w:rsidRPr="00F7547D" w:rsidRDefault="00DF62AC" w:rsidP="00DF62AC">
            <w:pPr>
              <w:ind w:firstLineChars="400" w:firstLine="643"/>
              <w:rPr>
                <w:b/>
                <w:bCs/>
                <w:color w:val="000000"/>
                <w:sz w:val="16"/>
                <w:szCs w:val="16"/>
              </w:rPr>
            </w:pPr>
            <w:r w:rsidRPr="00F7547D">
              <w:rPr>
                <w:b/>
                <w:bCs/>
                <w:color w:val="000000"/>
                <w:sz w:val="16"/>
                <w:szCs w:val="16"/>
              </w:rPr>
              <w:t>ciphered-content</w:t>
            </w:r>
          </w:p>
        </w:tc>
        <w:tc>
          <w:tcPr>
            <w:tcW w:w="4536" w:type="dxa"/>
            <w:vAlign w:val="center"/>
            <w:hideMark/>
          </w:tcPr>
          <w:p w14:paraId="64807E79" w14:textId="77777777" w:rsidR="00DF62AC" w:rsidRPr="001C50D3" w:rsidRDefault="00DF62AC" w:rsidP="009E63DB">
            <w:pPr>
              <w:pStyle w:val="MacroText"/>
            </w:pPr>
          </w:p>
        </w:tc>
        <w:tc>
          <w:tcPr>
            <w:tcW w:w="895" w:type="dxa"/>
            <w:noWrap/>
            <w:vAlign w:val="center"/>
            <w:hideMark/>
          </w:tcPr>
          <w:p w14:paraId="3080DD12" w14:textId="77777777" w:rsidR="00DF62AC" w:rsidRPr="00EA018C" w:rsidRDefault="00DF62AC" w:rsidP="009E63DB">
            <w:pPr>
              <w:pStyle w:val="MacroText"/>
            </w:pPr>
            <w:r w:rsidRPr="00EA018C">
              <w:t>0</w:t>
            </w:r>
          </w:p>
        </w:tc>
      </w:tr>
      <w:tr w:rsidR="00DF62AC" w:rsidRPr="00EA018C" w14:paraId="48F050CF" w14:textId="77777777" w:rsidTr="00E757B6">
        <w:trPr>
          <w:trHeight w:val="285"/>
        </w:trPr>
        <w:tc>
          <w:tcPr>
            <w:tcW w:w="4361" w:type="dxa"/>
            <w:noWrap/>
            <w:vAlign w:val="center"/>
            <w:hideMark/>
          </w:tcPr>
          <w:p w14:paraId="5952E23F" w14:textId="77777777" w:rsidR="00DF62AC" w:rsidRPr="00F7547D" w:rsidRDefault="00DF62AC" w:rsidP="00DF62AC">
            <w:pPr>
              <w:ind w:firstLineChars="800" w:firstLine="1285"/>
              <w:rPr>
                <w:b/>
                <w:bCs/>
                <w:color w:val="000000"/>
                <w:sz w:val="16"/>
                <w:szCs w:val="16"/>
              </w:rPr>
            </w:pPr>
            <w:r w:rsidRPr="00F7547D">
              <w:rPr>
                <w:b/>
                <w:bCs/>
                <w:color w:val="000000"/>
                <w:sz w:val="16"/>
                <w:szCs w:val="16"/>
              </w:rPr>
              <w:t>length</w:t>
            </w:r>
          </w:p>
        </w:tc>
        <w:tc>
          <w:tcPr>
            <w:tcW w:w="4536" w:type="dxa"/>
            <w:vAlign w:val="center"/>
            <w:hideMark/>
          </w:tcPr>
          <w:p w14:paraId="5BBE6E64" w14:textId="77777777" w:rsidR="00DF62AC" w:rsidRPr="00EA018C" w:rsidRDefault="00DF62AC" w:rsidP="009E63DB">
            <w:pPr>
              <w:pStyle w:val="MacroText"/>
            </w:pPr>
            <w:r w:rsidRPr="00EA018C">
              <w:t>3D</w:t>
            </w:r>
          </w:p>
        </w:tc>
        <w:tc>
          <w:tcPr>
            <w:tcW w:w="895" w:type="dxa"/>
            <w:noWrap/>
            <w:vAlign w:val="center"/>
            <w:hideMark/>
          </w:tcPr>
          <w:p w14:paraId="339DD48F" w14:textId="77777777" w:rsidR="00DF62AC" w:rsidRPr="00EA018C" w:rsidRDefault="00DF62AC" w:rsidP="009E63DB">
            <w:pPr>
              <w:pStyle w:val="MacroText"/>
            </w:pPr>
            <w:r w:rsidRPr="00EA018C">
              <w:t>1</w:t>
            </w:r>
          </w:p>
        </w:tc>
      </w:tr>
      <w:tr w:rsidR="00DF62AC" w:rsidRPr="00EA018C" w14:paraId="3CA702EB" w14:textId="77777777" w:rsidTr="00E757B6">
        <w:trPr>
          <w:trHeight w:val="900"/>
        </w:trPr>
        <w:tc>
          <w:tcPr>
            <w:tcW w:w="4361" w:type="dxa"/>
            <w:noWrap/>
            <w:vAlign w:val="center"/>
            <w:hideMark/>
          </w:tcPr>
          <w:p w14:paraId="4658ED64" w14:textId="77777777" w:rsidR="00DF62AC" w:rsidRDefault="00DF62AC" w:rsidP="00DF62AC">
            <w:pPr>
              <w:jc w:val="center"/>
              <w:rPr>
                <w:b/>
                <w:bCs/>
                <w:color w:val="000000"/>
                <w:sz w:val="16"/>
                <w:szCs w:val="16"/>
              </w:rPr>
            </w:pPr>
            <w:r>
              <w:rPr>
                <w:b/>
                <w:bCs/>
                <w:color w:val="000000"/>
                <w:sz w:val="16"/>
                <w:szCs w:val="16"/>
              </w:rPr>
              <w:t>v</w:t>
            </w:r>
            <w:r w:rsidRPr="00F7547D">
              <w:rPr>
                <w:b/>
                <w:bCs/>
                <w:color w:val="000000"/>
                <w:sz w:val="16"/>
                <w:szCs w:val="16"/>
              </w:rPr>
              <w:t>alue</w:t>
            </w:r>
          </w:p>
          <w:p w14:paraId="5C97E726" w14:textId="77777777" w:rsidR="00DF62AC" w:rsidRDefault="00DF62AC" w:rsidP="00DF62AC">
            <w:pPr>
              <w:jc w:val="center"/>
              <w:rPr>
                <w:b/>
                <w:bCs/>
                <w:color w:val="000000"/>
                <w:sz w:val="16"/>
                <w:szCs w:val="16"/>
              </w:rPr>
            </w:pPr>
          </w:p>
          <w:p w14:paraId="4A8B8421" w14:textId="77777777" w:rsidR="00DF62AC" w:rsidRPr="00F67259" w:rsidRDefault="00DF62AC" w:rsidP="00DF62AC">
            <w:pPr>
              <w:jc w:val="center"/>
              <w:rPr>
                <w:bCs/>
                <w:color w:val="000000"/>
                <w:sz w:val="16"/>
                <w:szCs w:val="16"/>
              </w:rPr>
            </w:pPr>
            <w:r>
              <w:rPr>
                <w:bCs/>
                <w:color w:val="000000"/>
                <w:sz w:val="16"/>
                <w:szCs w:val="16"/>
              </w:rPr>
              <w:t>ACCESS.response</w:t>
            </w:r>
            <w:r w:rsidRPr="00F67259">
              <w:rPr>
                <w:bCs/>
                <w:color w:val="000000"/>
                <w:sz w:val="16"/>
                <w:szCs w:val="16"/>
              </w:rPr>
              <w:t xml:space="preserve"> with authenticated encryption</w:t>
            </w:r>
          </w:p>
          <w:p w14:paraId="6558D255" w14:textId="77777777" w:rsidR="00DF62AC" w:rsidRDefault="00DF62AC" w:rsidP="00DF62AC">
            <w:pPr>
              <w:jc w:val="center"/>
              <w:rPr>
                <w:bCs/>
                <w:color w:val="000000"/>
                <w:sz w:val="16"/>
                <w:szCs w:val="16"/>
              </w:rPr>
            </w:pPr>
          </w:p>
          <w:p w14:paraId="1B89F9BF" w14:textId="77777777" w:rsidR="00DF62AC" w:rsidRPr="00F7547D" w:rsidRDefault="00DF62AC" w:rsidP="00DF62AC">
            <w:pPr>
              <w:jc w:val="center"/>
              <w:rPr>
                <w:b/>
                <w:bCs/>
                <w:color w:val="000000"/>
                <w:sz w:val="16"/>
                <w:szCs w:val="16"/>
              </w:rPr>
            </w:pPr>
            <w:r w:rsidRPr="00F67259">
              <w:rPr>
                <w:bCs/>
                <w:color w:val="000000"/>
                <w:sz w:val="16"/>
                <w:szCs w:val="16"/>
              </w:rPr>
              <w:t>SC II IC II ciphertext II auth. tag</w:t>
            </w:r>
          </w:p>
        </w:tc>
        <w:tc>
          <w:tcPr>
            <w:tcW w:w="4536" w:type="dxa"/>
            <w:vAlign w:val="center"/>
            <w:hideMark/>
          </w:tcPr>
          <w:p w14:paraId="173ED953" w14:textId="77777777" w:rsidR="00DF62AC" w:rsidRPr="00333A8B" w:rsidRDefault="00DF62AC" w:rsidP="009E63DB">
            <w:pPr>
              <w:pStyle w:val="MacroText"/>
            </w:pPr>
            <w:r w:rsidRPr="00333A8B">
              <w:t>3100000000B3FFCAA594642D8319CEC6B2A233E2BF4621D6991B97E4565B986E8CCBE9A299D8E7869723638FF6BB20E66E175E6F2D762CFD26B3D58733</w:t>
            </w:r>
          </w:p>
        </w:tc>
        <w:tc>
          <w:tcPr>
            <w:tcW w:w="895" w:type="dxa"/>
            <w:noWrap/>
            <w:vAlign w:val="center"/>
            <w:hideMark/>
          </w:tcPr>
          <w:p w14:paraId="6123FCD3" w14:textId="77777777" w:rsidR="00DF62AC" w:rsidRPr="00EA018C" w:rsidRDefault="00DF62AC" w:rsidP="009E63DB">
            <w:pPr>
              <w:pStyle w:val="MacroText"/>
            </w:pPr>
            <w:r w:rsidRPr="00EA018C">
              <w:t>61</w:t>
            </w:r>
          </w:p>
        </w:tc>
      </w:tr>
      <w:tr w:rsidR="00DF62AC" w:rsidRPr="00EA018C" w14:paraId="6B0C00D0" w14:textId="77777777" w:rsidTr="00E757B6">
        <w:trPr>
          <w:trHeight w:val="2712"/>
        </w:trPr>
        <w:tc>
          <w:tcPr>
            <w:tcW w:w="4361" w:type="dxa"/>
            <w:shd w:val="clear" w:color="auto" w:fill="D9D9D9" w:themeFill="background1" w:themeFillShade="D9"/>
            <w:noWrap/>
            <w:vAlign w:val="center"/>
            <w:hideMark/>
          </w:tcPr>
          <w:p w14:paraId="6E27CA29" w14:textId="77777777" w:rsidR="00DF62AC" w:rsidRPr="00F7547D" w:rsidRDefault="00DF62AC" w:rsidP="00DF62AC">
            <w:pPr>
              <w:rPr>
                <w:b/>
                <w:bCs/>
                <w:color w:val="000000"/>
                <w:sz w:val="16"/>
                <w:szCs w:val="16"/>
              </w:rPr>
            </w:pPr>
            <w:r>
              <w:rPr>
                <w:b/>
                <w:bCs/>
                <w:color w:val="000000"/>
                <w:sz w:val="16"/>
                <w:szCs w:val="16"/>
              </w:rPr>
              <w:lastRenderedPageBreak/>
              <w:t>general-c</w:t>
            </w:r>
            <w:r w:rsidRPr="00F7547D">
              <w:rPr>
                <w:b/>
                <w:bCs/>
                <w:color w:val="000000"/>
                <w:sz w:val="16"/>
                <w:szCs w:val="16"/>
              </w:rPr>
              <w:t>iphering</w:t>
            </w:r>
            <w:r>
              <w:rPr>
                <w:b/>
                <w:bCs/>
                <w:color w:val="000000"/>
                <w:sz w:val="16"/>
                <w:szCs w:val="16"/>
              </w:rPr>
              <w:t xml:space="preserve"> </w:t>
            </w:r>
            <w:r w:rsidRPr="00F7547D">
              <w:rPr>
                <w:b/>
                <w:bCs/>
                <w:color w:val="000000"/>
                <w:sz w:val="16"/>
                <w:szCs w:val="16"/>
              </w:rPr>
              <w:t>(encoded)</w:t>
            </w:r>
          </w:p>
        </w:tc>
        <w:tc>
          <w:tcPr>
            <w:tcW w:w="4536" w:type="dxa"/>
            <w:shd w:val="clear" w:color="auto" w:fill="D9D9D9" w:themeFill="background1" w:themeFillShade="D9"/>
            <w:vAlign w:val="center"/>
            <w:hideMark/>
          </w:tcPr>
          <w:p w14:paraId="07836A1A" w14:textId="77777777" w:rsidR="00DF62AC" w:rsidRPr="00333A8B" w:rsidRDefault="00DF62AC" w:rsidP="009E63DB">
            <w:pPr>
              <w:pStyle w:val="MacroText"/>
            </w:pPr>
            <w:r w:rsidRPr="00333A8B">
              <w:t>DD080123456789012345084D4D4D0000000001084D4D4D0000BC614E00000102010181806439724714B47CD9CB988897D8424AB946DCD083D37A954637616011B9C2378773295F0F850D8DAFD1BBE9FE666E53E4F097CD10B38B69622152724A90987444E1FF47974A1F6931A6502F58147463F0E8CC517D47F55B0AC56DD8AC5C9D0E481934F2D90F9893016BD82B6E3FFE21FF1588F3278B4E9D98EB4FB62ADD64B3803D3100000000B3FFCAA594642D8319CEC6B2A233E2BF4621D6991B97E4565B986E8CCBE9A299D8E7869723638FF6BB20E66E175E6F2D762CFD26B3D58733</w:t>
            </w:r>
          </w:p>
        </w:tc>
        <w:tc>
          <w:tcPr>
            <w:tcW w:w="895" w:type="dxa"/>
            <w:shd w:val="clear" w:color="auto" w:fill="D9D9D9" w:themeFill="background1" w:themeFillShade="D9"/>
            <w:noWrap/>
            <w:vAlign w:val="center"/>
            <w:hideMark/>
          </w:tcPr>
          <w:p w14:paraId="578A2DCD" w14:textId="77777777" w:rsidR="00DF62AC" w:rsidRPr="00EA018C" w:rsidRDefault="00DF62AC" w:rsidP="009E63DB">
            <w:pPr>
              <w:pStyle w:val="MacroText"/>
            </w:pPr>
            <w:r w:rsidRPr="00EA018C">
              <w:t>2</w:t>
            </w:r>
            <w:r>
              <w:t>26</w:t>
            </w:r>
          </w:p>
        </w:tc>
      </w:tr>
    </w:tbl>
    <w:p w14:paraId="4688289E" w14:textId="77777777" w:rsidR="00DF62AC" w:rsidRPr="00DF62AC" w:rsidRDefault="00DF62AC" w:rsidP="00DF62AC">
      <w:pPr>
        <w:pStyle w:val="PARAGRAPH"/>
      </w:pPr>
    </w:p>
    <w:p w14:paraId="708B1561" w14:textId="77777777" w:rsidR="0012749B" w:rsidRPr="00D25ADD" w:rsidRDefault="0012749B" w:rsidP="00176E93">
      <w:pPr>
        <w:pStyle w:val="Heading4"/>
      </w:pPr>
      <w:bookmarkStart w:id="2977" w:name="_Toc392501326"/>
      <w:bookmarkStart w:id="2978" w:name="_Ref386913628"/>
      <w:bookmarkStart w:id="2979" w:name="_Toc437856521"/>
      <w:r w:rsidRPr="00D25ADD">
        <w:t>Digital signature</w:t>
      </w:r>
      <w:bookmarkEnd w:id="2968"/>
      <w:bookmarkEnd w:id="2969"/>
      <w:bookmarkEnd w:id="2977"/>
      <w:bookmarkEnd w:id="2978"/>
      <w:bookmarkEnd w:id="2979"/>
      <w:r w:rsidRPr="00D25ADD">
        <w:fldChar w:fldCharType="begin"/>
      </w:r>
      <w:r w:rsidRPr="00D25ADD">
        <w:instrText xml:space="preserve"> XE "Digital signature" </w:instrText>
      </w:r>
      <w:r w:rsidRPr="00D25ADD">
        <w:fldChar w:fldCharType="end"/>
      </w:r>
    </w:p>
    <w:p w14:paraId="22C01E3B" w14:textId="77777777" w:rsidR="0012749B" w:rsidRDefault="0012749B" w:rsidP="00B67C8A">
      <w:pPr>
        <w:pStyle w:val="PARAGRAPH"/>
      </w:pPr>
      <w:r>
        <w:t xml:space="preserve">The algorithm is the elliptic curve digital signature algorithm (ECDSA) as specified in </w:t>
      </w:r>
      <w:r>
        <w:fldChar w:fldCharType="begin" w:fldLock="1"/>
      </w:r>
      <w:r>
        <w:instrText xml:space="preserve"> REF _Ref378456383 \r \h </w:instrText>
      </w:r>
      <w:r>
        <w:fldChar w:fldCharType="separate"/>
      </w:r>
      <w:r w:rsidR="00811F07">
        <w:t>5.3.4.5</w:t>
      </w:r>
      <w:r>
        <w:fldChar w:fldCharType="end"/>
      </w:r>
      <w:r>
        <w:t>.</w:t>
      </w:r>
    </w:p>
    <w:p w14:paraId="3F5477CE" w14:textId="77777777" w:rsidR="0012749B" w:rsidRDefault="0012749B" w:rsidP="00B67C8A">
      <w:pPr>
        <w:pStyle w:val="PARAGRAPH"/>
      </w:pPr>
      <w:r>
        <w:t xml:space="preserve">The structure of the general-signing APDU is shown in </w:t>
      </w:r>
      <w:r>
        <w:fldChar w:fldCharType="begin" w:fldLock="1"/>
      </w:r>
      <w:r>
        <w:instrText xml:space="preserve"> REF _Ref384650407 \h  \* MERGEFORMAT </w:instrText>
      </w:r>
      <w:r>
        <w:fldChar w:fldCharType="separate"/>
      </w:r>
      <w:r w:rsidR="00811F07" w:rsidRPr="00811F07">
        <w:t xml:space="preserve">Figure </w:t>
      </w:r>
      <w:r w:rsidR="00811F07" w:rsidRPr="00811F07">
        <w:rPr>
          <w:noProof/>
        </w:rPr>
        <w:t>33</w:t>
      </w:r>
      <w:r>
        <w:fldChar w:fldCharType="end"/>
      </w:r>
      <w:r>
        <w:t xml:space="preserve">. For the additional fields, see </w:t>
      </w:r>
      <w:r>
        <w:fldChar w:fldCharType="begin" w:fldLock="1"/>
      </w:r>
      <w:r>
        <w:instrText xml:space="preserve"> REF _Ref372728729 \h  \* MERGEFORMAT </w:instrText>
      </w:r>
      <w:r>
        <w:fldChar w:fldCharType="separate"/>
      </w:r>
      <w:r w:rsidR="00811F07" w:rsidRPr="00811F07">
        <w:t xml:space="preserve">Table </w:t>
      </w:r>
      <w:r w:rsidR="00811F07" w:rsidRPr="00811F07">
        <w:rPr>
          <w:noProof/>
        </w:rPr>
        <w:t>29</w:t>
      </w:r>
      <w:r>
        <w:fldChar w:fldCharType="end"/>
      </w:r>
      <w:r>
        <w:t xml:space="preserve"> and </w:t>
      </w:r>
      <w:r>
        <w:fldChar w:fldCharType="begin" w:fldLock="1"/>
      </w:r>
      <w:r>
        <w:instrText xml:space="preserve"> REF _Ref372908356 \r \h  \* MERGEFORMAT </w:instrText>
      </w:r>
      <w:r>
        <w:fldChar w:fldCharType="separate"/>
      </w:r>
      <w:r w:rsidR="00811F07">
        <w:t>6.5</w:t>
      </w:r>
      <w:r>
        <w:fldChar w:fldCharType="end"/>
      </w:r>
      <w:r>
        <w:t>.</w:t>
      </w:r>
    </w:p>
    <w:p w14:paraId="2684E06C" w14:textId="77777777" w:rsidR="0012749B" w:rsidRDefault="00002C38" w:rsidP="00B67C8A">
      <w:pPr>
        <w:pStyle w:val="FIGURE"/>
      </w:pPr>
      <w:r>
        <w:rPr>
          <w:noProof/>
          <w:lang w:eastAsia="en-GB"/>
        </w:rPr>
        <w:drawing>
          <wp:inline distT="0" distB="0" distL="0" distR="0" wp14:anchorId="5928F179" wp14:editId="12C48B6C">
            <wp:extent cx="5759450" cy="21850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_Sign_APDU_GK170115.tif"/>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9450" cy="2185035"/>
                    </a:xfrm>
                    <a:prstGeom prst="rect">
                      <a:avLst/>
                    </a:prstGeom>
                  </pic:spPr>
                </pic:pic>
              </a:graphicData>
            </a:graphic>
          </wp:inline>
        </w:drawing>
      </w:r>
    </w:p>
    <w:p w14:paraId="52A246C1" w14:textId="77777777" w:rsidR="0012749B" w:rsidRPr="008B0B1E" w:rsidRDefault="00002C38" w:rsidP="0012749B">
      <w:pPr>
        <w:pStyle w:val="NOTE"/>
        <w:jc w:val="right"/>
        <w:rPr>
          <w:i/>
          <w:vanish/>
        </w:rPr>
      </w:pPr>
      <w:r w:rsidRPr="008B0B1E">
        <w:rPr>
          <w:i/>
          <w:vanish/>
        </w:rPr>
        <w:t>Gen_Sign_APDU_GK170115.tif</w:t>
      </w:r>
    </w:p>
    <w:p w14:paraId="36814ACE" w14:textId="7CBF64BD" w:rsidR="0012749B" w:rsidRDefault="0012749B" w:rsidP="00B67C8A">
      <w:pPr>
        <w:pStyle w:val="FIGURE-title"/>
      </w:pPr>
      <w:bookmarkStart w:id="2980" w:name="_Ref384650407"/>
      <w:bookmarkStart w:id="2981" w:name="_Toc392501659"/>
      <w:bookmarkStart w:id="2982" w:name="_Ref384651015"/>
      <w:bookmarkStart w:id="2983" w:name="_Toc437856688"/>
      <w:bookmarkStart w:id="2984" w:name="_Toc97127391"/>
      <w:r w:rsidRPr="008B0B1E">
        <w:t xml:space="preserve">Figure </w:t>
      </w:r>
      <w:fldSimple w:instr=" SEQ Figure \* ARABIC ">
        <w:r w:rsidR="00DC4BE9">
          <w:rPr>
            <w:noProof/>
          </w:rPr>
          <w:t>33</w:t>
        </w:r>
      </w:fldSimple>
      <w:bookmarkEnd w:id="2980"/>
      <w:r w:rsidRPr="008B0B1E">
        <w:t xml:space="preserve"> –</w:t>
      </w:r>
      <w:r w:rsidR="00A73A38" w:rsidRPr="008B0B1E">
        <w:t xml:space="preserve"> </w:t>
      </w:r>
      <w:r w:rsidRPr="008B0B1E">
        <w:t>Structure of general-signing APDUs</w:t>
      </w:r>
      <w:bookmarkEnd w:id="2981"/>
      <w:bookmarkEnd w:id="2982"/>
      <w:bookmarkEnd w:id="2983"/>
      <w:bookmarkEnd w:id="2984"/>
    </w:p>
    <w:p w14:paraId="191FA1DF" w14:textId="77777777" w:rsidR="0012749B" w:rsidRPr="00D25ADD" w:rsidRDefault="0012749B" w:rsidP="00B67C8A">
      <w:pPr>
        <w:pStyle w:val="Heading3"/>
      </w:pPr>
      <w:bookmarkStart w:id="2985" w:name="_Toc392501327"/>
      <w:bookmarkStart w:id="2986" w:name="_Toc386027483"/>
      <w:bookmarkStart w:id="2987" w:name="_Ref384493160"/>
      <w:bookmarkStart w:id="2988" w:name="_Toc437856522"/>
      <w:bookmarkStart w:id="2989" w:name="_Toc97127232"/>
      <w:bookmarkStart w:id="2990" w:name="_Ref373405849"/>
      <w:bookmarkStart w:id="2991" w:name="_Ref373405822"/>
      <w:bookmarkStart w:id="2992" w:name="_Toc378104354"/>
      <w:bookmarkStart w:id="2993" w:name="_Ref373414153"/>
      <w:r w:rsidRPr="00D25ADD">
        <w:t>Multi-layer protection</w:t>
      </w:r>
      <w:r w:rsidRPr="00D25ADD">
        <w:fldChar w:fldCharType="begin"/>
      </w:r>
      <w:r w:rsidRPr="00D25ADD">
        <w:instrText xml:space="preserve"> XE "Multi-layer protection" </w:instrText>
      </w:r>
      <w:r w:rsidRPr="00D25ADD">
        <w:fldChar w:fldCharType="end"/>
      </w:r>
      <w:r w:rsidRPr="00D25ADD">
        <w:t xml:space="preserve"> by multiple parties</w:t>
      </w:r>
      <w:bookmarkEnd w:id="2985"/>
      <w:bookmarkEnd w:id="2986"/>
      <w:bookmarkEnd w:id="2987"/>
      <w:bookmarkEnd w:id="2988"/>
      <w:bookmarkEnd w:id="2989"/>
    </w:p>
    <w:p w14:paraId="6D91A41A" w14:textId="77777777" w:rsidR="0012749B" w:rsidRDefault="0012749B" w:rsidP="00B67C8A">
      <w:pPr>
        <w:pStyle w:val="PARAGRAPH"/>
      </w:pPr>
      <w:r>
        <w:t>Cryptographic protection can be applied by multiple parties. Generally the parties are:</w:t>
      </w:r>
    </w:p>
    <w:p w14:paraId="07516D37" w14:textId="77777777" w:rsidR="0012749B" w:rsidRDefault="00521E34" w:rsidP="00521922">
      <w:pPr>
        <w:pStyle w:val="ListBullet"/>
      </w:pPr>
      <w:r>
        <w:t>a server</w:t>
      </w:r>
      <w:r w:rsidR="0012749B">
        <w:fldChar w:fldCharType="begin"/>
      </w:r>
      <w:r w:rsidR="0012749B">
        <w:instrText xml:space="preserve"> XE "Server" </w:instrText>
      </w:r>
      <w:r w:rsidR="0012749B">
        <w:fldChar w:fldCharType="end"/>
      </w:r>
      <w:r>
        <w:t>;</w:t>
      </w:r>
    </w:p>
    <w:p w14:paraId="59D77C85" w14:textId="77777777" w:rsidR="0012749B" w:rsidRDefault="0012749B" w:rsidP="00521922">
      <w:pPr>
        <w:pStyle w:val="ListBullet"/>
      </w:pPr>
      <w:r>
        <w:t>a client</w:t>
      </w:r>
      <w:r>
        <w:fldChar w:fldCharType="begin"/>
      </w:r>
      <w:r>
        <w:instrText xml:space="preserve"> XE "Client" </w:instrText>
      </w:r>
      <w:r>
        <w:fldChar w:fldCharType="end"/>
      </w:r>
      <w:r>
        <w:t>;</w:t>
      </w:r>
    </w:p>
    <w:p w14:paraId="3AD0D43B" w14:textId="77777777" w:rsidR="0012749B" w:rsidRDefault="0012749B" w:rsidP="00521922">
      <w:pPr>
        <w:pStyle w:val="ListBullet"/>
      </w:pPr>
      <w:r>
        <w:t>a third party</w:t>
      </w:r>
      <w:r>
        <w:fldChar w:fldCharType="begin"/>
      </w:r>
      <w:r>
        <w:instrText xml:space="preserve"> XE "Third party" </w:instrText>
      </w:r>
      <w:r>
        <w:fldChar w:fldCharType="end"/>
      </w:r>
      <w:r>
        <w:t>.</w:t>
      </w:r>
    </w:p>
    <w:p w14:paraId="786AB412" w14:textId="77777777" w:rsidR="0012749B" w:rsidRDefault="0012749B" w:rsidP="00B67C8A">
      <w:pPr>
        <w:pStyle w:val="PARAGRAPH"/>
      </w:pPr>
      <w:r>
        <w:t>Each party can apply one or multiple layers of protection:</w:t>
      </w:r>
    </w:p>
    <w:p w14:paraId="308B122C" w14:textId="77777777" w:rsidR="0012749B" w:rsidRPr="000C37FF" w:rsidRDefault="0012749B" w:rsidP="00521922">
      <w:pPr>
        <w:pStyle w:val="ListBullet"/>
      </w:pPr>
      <w:r w:rsidRPr="000C37FF">
        <w:t>to apply encryption, authentication or authen</w:t>
      </w:r>
      <w:r w:rsidR="000C37FF" w:rsidRPr="000C37FF">
        <w:t>ticated encryption, the ciphering APDU</w:t>
      </w:r>
      <w:r w:rsidR="00066869">
        <w:t>s</w:t>
      </w:r>
      <w:r w:rsidR="000C37FF" w:rsidRPr="000C37FF">
        <w:t xml:space="preserve"> are</w:t>
      </w:r>
      <w:r w:rsidRPr="000C37FF">
        <w:t xml:space="preserve"> used. </w:t>
      </w:r>
      <w:r w:rsidR="000C37FF" w:rsidRPr="000C37FF">
        <w:t xml:space="preserve">A third party </w:t>
      </w:r>
      <w:r w:rsidR="000C37FF">
        <w:t xml:space="preserve">shall use </w:t>
      </w:r>
      <w:r w:rsidR="000C37FF" w:rsidRPr="000C37FF">
        <w:t xml:space="preserve">the general-ciphering APDU. The client can use any of </w:t>
      </w:r>
      <w:r w:rsidR="007D0168">
        <w:t>t</w:t>
      </w:r>
      <w:r w:rsidR="000C37FF" w:rsidRPr="000C37FF">
        <w:t xml:space="preserve">he ciphering APDUs. </w:t>
      </w:r>
      <w:r w:rsidRPr="000C37FF">
        <w:t>Authenticated encryption is considered to be a single layer of protection;</w:t>
      </w:r>
    </w:p>
    <w:p w14:paraId="6244F0BB" w14:textId="77777777" w:rsidR="0012749B" w:rsidRDefault="0012749B" w:rsidP="00521922">
      <w:pPr>
        <w:pStyle w:val="ListBullet"/>
      </w:pPr>
      <w:r>
        <w:t>to apply digital signature, the general-signing APDU is used.</w:t>
      </w:r>
    </w:p>
    <w:p w14:paraId="09D43278" w14:textId="77777777" w:rsidR="0012749B" w:rsidRDefault="0012749B" w:rsidP="00B67C8A">
      <w:pPr>
        <w:pStyle w:val="PARAGRAPH"/>
      </w:pPr>
      <w:r>
        <w:t>If both ciphering and digital signature is applied by the same party for the same party, then normally the digital signature is applied first.</w:t>
      </w:r>
    </w:p>
    <w:p w14:paraId="2CA0D4BA" w14:textId="77777777" w:rsidR="0012749B" w:rsidRDefault="0012749B" w:rsidP="00B67C8A">
      <w:pPr>
        <w:pStyle w:val="PARAGRAPH"/>
      </w:pPr>
      <w:r>
        <w:lastRenderedPageBreak/>
        <w:t xml:space="preserve">Both </w:t>
      </w:r>
      <w:r w:rsidR="00066869">
        <w:t xml:space="preserve">the general-ciphering and general-signing </w:t>
      </w:r>
      <w:r>
        <w:t>APDUs include the Originator_System_Title</w:t>
      </w:r>
      <w:r>
        <w:fldChar w:fldCharType="begin"/>
      </w:r>
      <w:r>
        <w:instrText xml:space="preserve"> XE "Originator_System_Title" </w:instrText>
      </w:r>
      <w:r>
        <w:fldChar w:fldCharType="end"/>
      </w:r>
      <w:r>
        <w:t xml:space="preserve"> and the Recipient_System_Title</w:t>
      </w:r>
      <w:r>
        <w:fldChar w:fldCharType="begin"/>
      </w:r>
      <w:r>
        <w:instrText xml:space="preserve"> XE "Recipient_System_Title" </w:instrText>
      </w:r>
      <w:r>
        <w:fldChar w:fldCharType="end"/>
      </w:r>
      <w:r>
        <w:t>, identifying the party that applied the protection and the party that shall check / remove the protection.</w:t>
      </w:r>
    </w:p>
    <w:p w14:paraId="310DA0B7" w14:textId="77777777" w:rsidR="0012749B" w:rsidRDefault="00A73A38" w:rsidP="00B67C8A">
      <w:pPr>
        <w:pStyle w:val="PARAGRAPH"/>
      </w:pPr>
      <w:r w:rsidRPr="00A73A38">
        <w:t xml:space="preserve">The protection to be applied on the response depends on the security policy and the access rights on the response and on the protection applied on the request. </w:t>
      </w:r>
      <w:r w:rsidR="0012749B">
        <w:t>If a kind of protection has been applied on the request by a party, then the same kind of protection will be applied for the same party in the response. However if a kind of protection which was applied on the request is not required on the response, than no protection will be applied on the response for that party.</w:t>
      </w:r>
    </w:p>
    <w:p w14:paraId="72DB4858" w14:textId="77777777" w:rsidR="0012749B" w:rsidRDefault="0012749B" w:rsidP="00B67C8A">
      <w:pPr>
        <w:pStyle w:val="NOTE"/>
      </w:pPr>
      <w:r>
        <w:t>Example 1</w:t>
      </w:r>
      <w:r w:rsidR="00B67C8A">
        <w:t> </w:t>
      </w:r>
      <w:r>
        <w:t>If the request was digitally signed by the third party and authenticated by the client, and the required protection on the response is authentication and digital signature, then the response will be authenticated for the client and digitally signed for the third party.</w:t>
      </w:r>
      <w:r>
        <w:tab/>
      </w:r>
    </w:p>
    <w:p w14:paraId="61735D31" w14:textId="77777777" w:rsidR="0012749B" w:rsidRDefault="0012749B" w:rsidP="00B67C8A">
      <w:pPr>
        <w:pStyle w:val="NOTE"/>
      </w:pPr>
      <w:r>
        <w:t>Example 2</w:t>
      </w:r>
      <w:r w:rsidR="00B67C8A">
        <w:t> </w:t>
      </w:r>
      <w:r>
        <w:t>If the request was digitally signed by the third party and authenticated by the client, and the required protection on the response is authentication only, then the response will be authenticated for the client and no protection will be applied to the third party. (The TP will receive a general-ciphering APDU without any protection applied.)</w:t>
      </w:r>
    </w:p>
    <w:p w14:paraId="21CAF925" w14:textId="77777777" w:rsidR="0012749B" w:rsidRDefault="0012749B" w:rsidP="00B67C8A">
      <w:pPr>
        <w:pStyle w:val="PARAGRAPH"/>
      </w:pPr>
      <w:r>
        <w:t>If a protection is required on the response that was not applied on the request, then the server cannot determine from the request which party has the response to be protected for. Therefore it shall apply the protection for all parties.</w:t>
      </w:r>
    </w:p>
    <w:p w14:paraId="02C4B9D7" w14:textId="77777777" w:rsidR="0012749B" w:rsidRDefault="0012749B" w:rsidP="00B67C8A">
      <w:pPr>
        <w:pStyle w:val="PARAGRAPH"/>
      </w:pPr>
      <w:r>
        <w:t xml:space="preserve">See also </w:t>
      </w:r>
      <w:r w:rsidR="004C1C57">
        <w:fldChar w:fldCharType="begin" w:fldLock="1"/>
      </w:r>
      <w:r w:rsidR="004C1C57">
        <w:instrText xml:space="preserve"> REF _Ref412413671 \n \h </w:instrText>
      </w:r>
      <w:r w:rsidR="004C1C57">
        <w:fldChar w:fldCharType="separate"/>
      </w:r>
      <w:r w:rsidR="00811F07">
        <w:t>Annex J</w:t>
      </w:r>
      <w:r w:rsidR="004C1C57">
        <w:fldChar w:fldCharType="end"/>
      </w:r>
      <w:r>
        <w:t>.</w:t>
      </w:r>
    </w:p>
    <w:p w14:paraId="501A25D3" w14:textId="77777777" w:rsidR="0012749B" w:rsidRPr="00D25ADD" w:rsidRDefault="0012749B" w:rsidP="00176E93">
      <w:pPr>
        <w:pStyle w:val="Heading3"/>
      </w:pPr>
      <w:bookmarkStart w:id="2994" w:name="_Toc392501328"/>
      <w:bookmarkStart w:id="2995" w:name="_Ref392423978"/>
      <w:bookmarkStart w:id="2996" w:name="_Ref392423895"/>
      <w:bookmarkStart w:id="2997" w:name="_Ref392423861"/>
      <w:bookmarkStart w:id="2998" w:name="_Ref392422881"/>
      <w:bookmarkStart w:id="2999" w:name="_Ref392422816"/>
      <w:bookmarkStart w:id="3000" w:name="_Ref392190702"/>
      <w:bookmarkStart w:id="3001" w:name="_Toc386027484"/>
      <w:bookmarkStart w:id="3002" w:name="_Toc437856523"/>
      <w:bookmarkStart w:id="3003" w:name="_Toc97127233"/>
      <w:r w:rsidRPr="00D25ADD">
        <w:t>HLS authentication</w:t>
      </w:r>
      <w:bookmarkEnd w:id="2990"/>
      <w:bookmarkEnd w:id="2991"/>
      <w:r w:rsidRPr="00D25ADD">
        <w:fldChar w:fldCharType="begin"/>
      </w:r>
      <w:r w:rsidRPr="00D25ADD">
        <w:instrText xml:space="preserve"> XE "HLS authentication" </w:instrText>
      </w:r>
      <w:r w:rsidRPr="00D25ADD">
        <w:fldChar w:fldCharType="end"/>
      </w:r>
      <w:r w:rsidRPr="00D25ADD">
        <w:t xml:space="preserve"> mechanisms</w:t>
      </w:r>
      <w:bookmarkEnd w:id="2992"/>
      <w:bookmarkEnd w:id="2993"/>
      <w:bookmarkEnd w:id="2994"/>
      <w:bookmarkEnd w:id="2995"/>
      <w:bookmarkEnd w:id="2996"/>
      <w:bookmarkEnd w:id="2997"/>
      <w:bookmarkEnd w:id="2998"/>
      <w:bookmarkEnd w:id="2999"/>
      <w:bookmarkEnd w:id="3000"/>
      <w:bookmarkEnd w:id="3001"/>
      <w:bookmarkEnd w:id="3002"/>
      <w:bookmarkEnd w:id="3003"/>
    </w:p>
    <w:p w14:paraId="1629FCC1" w14:textId="77777777" w:rsidR="0012749B" w:rsidRDefault="0012749B" w:rsidP="00B67C8A">
      <w:pPr>
        <w:pStyle w:val="PARAGRAPH"/>
      </w:pPr>
      <w:bookmarkStart w:id="3004" w:name="_Toc339092101"/>
      <w:bookmarkStart w:id="3005" w:name="_Toc339091674"/>
      <w:bookmarkStart w:id="3006" w:name="_Toc339091582"/>
      <w:bookmarkStart w:id="3007" w:name="_Toc339091490"/>
      <w:bookmarkStart w:id="3008" w:name="_Toc337837439"/>
      <w:bookmarkStart w:id="3009" w:name="_Toc337830830"/>
      <w:bookmarkStart w:id="3010" w:name="_Toc334216061"/>
      <w:bookmarkStart w:id="3011" w:name="_Ref342754060"/>
      <w:r>
        <w:t xml:space="preserve">HLS authentication requires cryptographic processing of the challenges exchanged by the client and the server. The HLS authentication mechanisms, the information exchanged and the formulae to process the challenges are shown in </w:t>
      </w:r>
      <w:r>
        <w:fldChar w:fldCharType="begin" w:fldLock="1"/>
      </w:r>
      <w:r>
        <w:instrText xml:space="preserve"> REF _Ref348288727 \h  \* MERGEFORMAT </w:instrText>
      </w:r>
      <w:r>
        <w:fldChar w:fldCharType="separate"/>
      </w:r>
      <w:r w:rsidR="00811F07" w:rsidRPr="00811F07">
        <w:t>Table 32</w:t>
      </w:r>
      <w:r>
        <w:fldChar w:fldCharType="end"/>
      </w:r>
      <w:r>
        <w:t>.</w:t>
      </w:r>
    </w:p>
    <w:p w14:paraId="63D22E36" w14:textId="1D6AD3C0" w:rsidR="0012749B" w:rsidRDefault="0012749B" w:rsidP="00B67C8A">
      <w:pPr>
        <w:pStyle w:val="TABLE-title"/>
      </w:pPr>
      <w:bookmarkStart w:id="3012" w:name="_Ref348288727"/>
      <w:bookmarkStart w:id="3013" w:name="_Toc392501901"/>
      <w:bookmarkStart w:id="3014" w:name="_Toc386035090"/>
      <w:bookmarkStart w:id="3015" w:name="_Toc437856763"/>
      <w:bookmarkStart w:id="3016" w:name="_Toc97127474"/>
      <w:r w:rsidRPr="00D25ADD">
        <w:lastRenderedPageBreak/>
        <w:t xml:space="preserve">Table </w:t>
      </w:r>
      <w:fldSimple w:instr=" SEQ Table \* ARABIC ">
        <w:r w:rsidR="00DC4BE9">
          <w:rPr>
            <w:noProof/>
          </w:rPr>
          <w:t>32</w:t>
        </w:r>
      </w:fldSimple>
      <w:bookmarkEnd w:id="3012"/>
      <w:r w:rsidRPr="00D25ADD">
        <w:t xml:space="preserve"> </w:t>
      </w:r>
      <w:bookmarkStart w:id="3017" w:name="_Ref348290667"/>
      <w:r w:rsidRPr="00D25ADD">
        <w:t xml:space="preserve">– </w:t>
      </w:r>
      <w:del w:id="3018" w:author="John Cowburn" w:date="2021-04-16T13:58:00Z">
        <w:r w:rsidRPr="00D25ADD" w:rsidDel="00635BE8">
          <w:delText>DLMS</w:delText>
        </w:r>
      </w:del>
      <w:ins w:id="3019" w:author="John Cowburn" w:date="2021-04-16T13:58:00Z">
        <w:r w:rsidR="00635BE8">
          <w:t>DLMS®</w:t>
        </w:r>
      </w:ins>
      <w:r w:rsidRPr="00D25ADD">
        <w:t>/COSEM HLS authentication mechanisms</w:t>
      </w:r>
      <w:bookmarkEnd w:id="3013"/>
      <w:bookmarkEnd w:id="3014"/>
      <w:bookmarkEnd w:id="3015"/>
      <w:bookmarkEnd w:id="3016"/>
      <w:bookmarkEnd w:id="3017"/>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7"/>
        <w:gridCol w:w="1819"/>
        <w:gridCol w:w="1823"/>
        <w:gridCol w:w="1830"/>
        <w:gridCol w:w="1831"/>
      </w:tblGrid>
      <w:tr w:rsidR="0012749B" w14:paraId="494CD69E" w14:textId="77777777" w:rsidTr="00F8713E">
        <w:trPr>
          <w:cantSplit/>
          <w:jc w:val="center"/>
        </w:trPr>
        <w:tc>
          <w:tcPr>
            <w:tcW w:w="1767" w:type="dxa"/>
            <w:tcBorders>
              <w:top w:val="single" w:sz="4" w:space="0" w:color="auto"/>
              <w:left w:val="single" w:sz="4" w:space="0" w:color="auto"/>
              <w:bottom w:val="single" w:sz="4" w:space="0" w:color="auto"/>
              <w:right w:val="single" w:sz="4" w:space="0" w:color="auto"/>
            </w:tcBorders>
            <w:vAlign w:val="center"/>
            <w:hideMark/>
          </w:tcPr>
          <w:p w14:paraId="1143AD01" w14:textId="77777777" w:rsidR="0012749B" w:rsidRDefault="0012749B" w:rsidP="00521E1B">
            <w:pPr>
              <w:pStyle w:val="TABLE-col-heading"/>
            </w:pPr>
            <w:r>
              <w:t>Authentication mechanism</w:t>
            </w:r>
          </w:p>
        </w:tc>
        <w:tc>
          <w:tcPr>
            <w:tcW w:w="1819" w:type="dxa"/>
            <w:tcBorders>
              <w:top w:val="single" w:sz="4" w:space="0" w:color="auto"/>
              <w:left w:val="single" w:sz="4" w:space="0" w:color="auto"/>
              <w:bottom w:val="single" w:sz="4" w:space="0" w:color="auto"/>
              <w:right w:val="single" w:sz="4" w:space="0" w:color="auto"/>
            </w:tcBorders>
            <w:vAlign w:val="center"/>
            <w:hideMark/>
          </w:tcPr>
          <w:p w14:paraId="6C50BB9A" w14:textId="77777777" w:rsidR="0012749B" w:rsidRDefault="0012749B" w:rsidP="00521E1B">
            <w:pPr>
              <w:pStyle w:val="TABLE-col-heading"/>
            </w:pPr>
            <w:r>
              <w:t xml:space="preserve">Pass 1: </w:t>
            </w:r>
          </w:p>
          <w:p w14:paraId="703A04A5" w14:textId="77777777" w:rsidR="0012749B" w:rsidRDefault="0012749B" w:rsidP="00521E1B">
            <w:pPr>
              <w:pStyle w:val="TABLE-col-heading"/>
              <w:rPr>
                <w:b w:val="0"/>
              </w:rPr>
            </w:pPr>
            <w:r>
              <w:rPr>
                <w:b w:val="0"/>
              </w:rPr>
              <w:t>C →S</w:t>
            </w:r>
          </w:p>
        </w:tc>
        <w:tc>
          <w:tcPr>
            <w:tcW w:w="1823" w:type="dxa"/>
            <w:tcBorders>
              <w:top w:val="single" w:sz="4" w:space="0" w:color="auto"/>
              <w:left w:val="single" w:sz="4" w:space="0" w:color="auto"/>
              <w:bottom w:val="single" w:sz="4" w:space="0" w:color="auto"/>
              <w:right w:val="single" w:sz="4" w:space="0" w:color="auto"/>
            </w:tcBorders>
            <w:vAlign w:val="center"/>
            <w:hideMark/>
          </w:tcPr>
          <w:p w14:paraId="7CD117F6" w14:textId="77777777" w:rsidR="0012749B" w:rsidRDefault="0012749B" w:rsidP="00521E1B">
            <w:pPr>
              <w:pStyle w:val="TABLE-col-heading"/>
            </w:pPr>
            <w:r>
              <w:t xml:space="preserve">Pass 2: </w:t>
            </w:r>
          </w:p>
          <w:p w14:paraId="7C913977" w14:textId="77777777" w:rsidR="0012749B" w:rsidRDefault="0012749B" w:rsidP="00521E1B">
            <w:pPr>
              <w:pStyle w:val="TABLE-col-heading"/>
              <w:rPr>
                <w:b w:val="0"/>
              </w:rPr>
            </w:pPr>
            <w:r>
              <w:rPr>
                <w:b w:val="0"/>
              </w:rPr>
              <w:t>S →C</w:t>
            </w:r>
          </w:p>
        </w:tc>
        <w:tc>
          <w:tcPr>
            <w:tcW w:w="1830" w:type="dxa"/>
            <w:tcBorders>
              <w:top w:val="single" w:sz="4" w:space="0" w:color="auto"/>
              <w:left w:val="single" w:sz="4" w:space="0" w:color="auto"/>
              <w:bottom w:val="single" w:sz="4" w:space="0" w:color="auto"/>
              <w:right w:val="single" w:sz="4" w:space="0" w:color="auto"/>
            </w:tcBorders>
            <w:vAlign w:val="center"/>
            <w:hideMark/>
          </w:tcPr>
          <w:p w14:paraId="6A56893B" w14:textId="77777777" w:rsidR="0012749B" w:rsidRDefault="0012749B" w:rsidP="00521E1B">
            <w:pPr>
              <w:pStyle w:val="TABLE-col-heading"/>
            </w:pPr>
            <w:r>
              <w:t xml:space="preserve">Pass 3: </w:t>
            </w:r>
          </w:p>
          <w:p w14:paraId="14DB9825" w14:textId="77777777" w:rsidR="0012749B" w:rsidRDefault="0012749B" w:rsidP="00521E1B">
            <w:pPr>
              <w:pStyle w:val="TABLE-col-heading"/>
              <w:rPr>
                <w:b w:val="0"/>
              </w:rPr>
            </w:pPr>
            <w:r>
              <w:rPr>
                <w:b w:val="0"/>
              </w:rPr>
              <w:t>C →S f(StoC)</w:t>
            </w:r>
          </w:p>
        </w:tc>
        <w:tc>
          <w:tcPr>
            <w:tcW w:w="1831" w:type="dxa"/>
            <w:tcBorders>
              <w:top w:val="single" w:sz="4" w:space="0" w:color="auto"/>
              <w:left w:val="single" w:sz="4" w:space="0" w:color="auto"/>
              <w:bottom w:val="single" w:sz="4" w:space="0" w:color="auto"/>
              <w:right w:val="single" w:sz="4" w:space="0" w:color="auto"/>
            </w:tcBorders>
            <w:vAlign w:val="center"/>
            <w:hideMark/>
          </w:tcPr>
          <w:p w14:paraId="476872A5" w14:textId="77777777" w:rsidR="0012749B" w:rsidRDefault="0012749B" w:rsidP="00521E1B">
            <w:pPr>
              <w:pStyle w:val="TABLE-col-heading"/>
            </w:pPr>
            <w:r>
              <w:t xml:space="preserve">Pass 4: </w:t>
            </w:r>
          </w:p>
          <w:p w14:paraId="0D030E6B" w14:textId="77777777" w:rsidR="0012749B" w:rsidRDefault="0012749B" w:rsidP="00521E1B">
            <w:pPr>
              <w:pStyle w:val="TABLE-col-heading"/>
              <w:rPr>
                <w:b w:val="0"/>
              </w:rPr>
            </w:pPr>
            <w:r>
              <w:rPr>
                <w:b w:val="0"/>
              </w:rPr>
              <w:t>S→C f(CtoS)</w:t>
            </w:r>
          </w:p>
        </w:tc>
      </w:tr>
      <w:tr w:rsidR="0012749B" w14:paraId="105BBAE6" w14:textId="77777777" w:rsidTr="00F8713E">
        <w:trPr>
          <w:cantSplit/>
          <w:jc w:val="center"/>
        </w:trPr>
        <w:tc>
          <w:tcPr>
            <w:tcW w:w="1767" w:type="dxa"/>
            <w:tcBorders>
              <w:top w:val="single" w:sz="4" w:space="0" w:color="auto"/>
              <w:left w:val="single" w:sz="4" w:space="0" w:color="auto"/>
              <w:bottom w:val="single" w:sz="4" w:space="0" w:color="auto"/>
              <w:right w:val="single" w:sz="4" w:space="0" w:color="auto"/>
            </w:tcBorders>
            <w:vAlign w:val="center"/>
          </w:tcPr>
          <w:p w14:paraId="23D24AA2" w14:textId="77777777" w:rsidR="0012749B" w:rsidRDefault="0012749B" w:rsidP="00521E1B">
            <w:pPr>
              <w:pStyle w:val="TABLE-cell"/>
              <w:keepNext/>
            </w:pPr>
          </w:p>
        </w:tc>
        <w:tc>
          <w:tcPr>
            <w:tcW w:w="7303" w:type="dxa"/>
            <w:gridSpan w:val="4"/>
            <w:tcBorders>
              <w:top w:val="single" w:sz="4" w:space="0" w:color="auto"/>
              <w:left w:val="single" w:sz="4" w:space="0" w:color="auto"/>
              <w:bottom w:val="single" w:sz="4" w:space="0" w:color="auto"/>
              <w:right w:val="single" w:sz="4" w:space="0" w:color="auto"/>
            </w:tcBorders>
            <w:vAlign w:val="center"/>
            <w:hideMark/>
          </w:tcPr>
          <w:p w14:paraId="5585FD85" w14:textId="77777777" w:rsidR="0012749B" w:rsidRDefault="0012749B" w:rsidP="00521E1B">
            <w:pPr>
              <w:pStyle w:val="TABLE-cell"/>
              <w:keepNext/>
              <w:jc w:val="center"/>
              <w:rPr>
                <w:b/>
              </w:rPr>
            </w:pPr>
            <w:r>
              <w:rPr>
                <w:b/>
              </w:rPr>
              <w:t>Carried by</w:t>
            </w:r>
          </w:p>
        </w:tc>
      </w:tr>
      <w:tr w:rsidR="0012749B" w14:paraId="6343A04C" w14:textId="77777777" w:rsidTr="00F8713E">
        <w:trPr>
          <w:cantSplit/>
          <w:jc w:val="center"/>
        </w:trPr>
        <w:tc>
          <w:tcPr>
            <w:tcW w:w="1767" w:type="dxa"/>
            <w:tcBorders>
              <w:top w:val="single" w:sz="4" w:space="0" w:color="auto"/>
              <w:left w:val="single" w:sz="4" w:space="0" w:color="auto"/>
              <w:bottom w:val="single" w:sz="4" w:space="0" w:color="auto"/>
              <w:right w:val="single" w:sz="4" w:space="0" w:color="auto"/>
            </w:tcBorders>
            <w:vAlign w:val="center"/>
          </w:tcPr>
          <w:p w14:paraId="2A1DCC64" w14:textId="77777777" w:rsidR="0012749B" w:rsidRDefault="0012749B" w:rsidP="00521E1B">
            <w:pPr>
              <w:pStyle w:val="TABLE-cell"/>
              <w:keepNext/>
            </w:pPr>
          </w:p>
        </w:tc>
        <w:tc>
          <w:tcPr>
            <w:tcW w:w="1819" w:type="dxa"/>
            <w:tcBorders>
              <w:top w:val="single" w:sz="4" w:space="0" w:color="auto"/>
              <w:left w:val="single" w:sz="4" w:space="0" w:color="auto"/>
              <w:bottom w:val="single" w:sz="4" w:space="0" w:color="auto"/>
              <w:right w:val="single" w:sz="4" w:space="0" w:color="auto"/>
            </w:tcBorders>
            <w:vAlign w:val="center"/>
            <w:hideMark/>
          </w:tcPr>
          <w:p w14:paraId="5436F311" w14:textId="77777777" w:rsidR="0012749B" w:rsidRDefault="0012749B" w:rsidP="00521E1B">
            <w:pPr>
              <w:pStyle w:val="TABLE-col-heading"/>
              <w:rPr>
                <w:b w:val="0"/>
              </w:rPr>
            </w:pPr>
            <w:r>
              <w:rPr>
                <w:b w:val="0"/>
              </w:rPr>
              <w:t>AARQ</w:t>
            </w:r>
          </w:p>
        </w:tc>
        <w:tc>
          <w:tcPr>
            <w:tcW w:w="1823" w:type="dxa"/>
            <w:tcBorders>
              <w:top w:val="single" w:sz="4" w:space="0" w:color="auto"/>
              <w:left w:val="single" w:sz="4" w:space="0" w:color="auto"/>
              <w:bottom w:val="single" w:sz="4" w:space="0" w:color="auto"/>
              <w:right w:val="single" w:sz="4" w:space="0" w:color="auto"/>
            </w:tcBorders>
            <w:vAlign w:val="center"/>
            <w:hideMark/>
          </w:tcPr>
          <w:p w14:paraId="5B17ABBD" w14:textId="77777777" w:rsidR="0012749B" w:rsidRDefault="0012749B" w:rsidP="00521E1B">
            <w:pPr>
              <w:pStyle w:val="TABLE-col-heading"/>
              <w:rPr>
                <w:b w:val="0"/>
              </w:rPr>
            </w:pPr>
            <w:r>
              <w:rPr>
                <w:b w:val="0"/>
              </w:rPr>
              <w:t xml:space="preserve">AARE </w:t>
            </w:r>
          </w:p>
        </w:tc>
        <w:tc>
          <w:tcPr>
            <w:tcW w:w="1830" w:type="dxa"/>
            <w:tcBorders>
              <w:top w:val="single" w:sz="4" w:space="0" w:color="auto"/>
              <w:left w:val="single" w:sz="4" w:space="0" w:color="auto"/>
              <w:bottom w:val="single" w:sz="4" w:space="0" w:color="auto"/>
              <w:right w:val="single" w:sz="4" w:space="0" w:color="auto"/>
            </w:tcBorders>
            <w:vAlign w:val="center"/>
            <w:hideMark/>
          </w:tcPr>
          <w:p w14:paraId="36246653" w14:textId="77777777" w:rsidR="0012749B" w:rsidRDefault="0012749B" w:rsidP="00521E1B">
            <w:pPr>
              <w:pStyle w:val="TABLE-col-heading"/>
              <w:rPr>
                <w:b w:val="0"/>
              </w:rPr>
            </w:pPr>
            <w:r>
              <w:rPr>
                <w:b w:val="0"/>
              </w:rPr>
              <w:t>XX.request</w:t>
            </w:r>
          </w:p>
          <w:p w14:paraId="2D7650E0" w14:textId="77777777" w:rsidR="0012749B" w:rsidRDefault="0012749B" w:rsidP="00521E1B">
            <w:pPr>
              <w:pStyle w:val="TABLE-col-heading"/>
              <w:rPr>
                <w:b w:val="0"/>
              </w:rPr>
            </w:pPr>
            <w:r>
              <w:rPr>
                <w:b w:val="0"/>
              </w:rPr>
              <w:t>reply_to_HLS authentication</w:t>
            </w:r>
          </w:p>
        </w:tc>
        <w:tc>
          <w:tcPr>
            <w:tcW w:w="1831" w:type="dxa"/>
            <w:tcBorders>
              <w:top w:val="single" w:sz="4" w:space="0" w:color="auto"/>
              <w:left w:val="single" w:sz="4" w:space="0" w:color="auto"/>
              <w:bottom w:val="single" w:sz="4" w:space="0" w:color="auto"/>
              <w:right w:val="single" w:sz="4" w:space="0" w:color="auto"/>
            </w:tcBorders>
            <w:vAlign w:val="center"/>
            <w:hideMark/>
          </w:tcPr>
          <w:p w14:paraId="2F09693C" w14:textId="77777777" w:rsidR="0012749B" w:rsidRDefault="0012749B" w:rsidP="00521E1B">
            <w:pPr>
              <w:pStyle w:val="TABLE-col-heading"/>
              <w:rPr>
                <w:b w:val="0"/>
              </w:rPr>
            </w:pPr>
            <w:r>
              <w:rPr>
                <w:b w:val="0"/>
              </w:rPr>
              <w:t>XX.response</w:t>
            </w:r>
          </w:p>
          <w:p w14:paraId="1716DDB1" w14:textId="77777777" w:rsidR="0012749B" w:rsidRDefault="0012749B" w:rsidP="00521E1B">
            <w:pPr>
              <w:pStyle w:val="TABLE-col-heading"/>
              <w:rPr>
                <w:b w:val="0"/>
              </w:rPr>
            </w:pPr>
            <w:r>
              <w:rPr>
                <w:b w:val="0"/>
              </w:rPr>
              <w:t>reply_to_HLS authentication</w:t>
            </w:r>
          </w:p>
        </w:tc>
      </w:tr>
      <w:tr w:rsidR="0012749B" w14:paraId="1C75746F" w14:textId="77777777" w:rsidTr="00F8713E">
        <w:trPr>
          <w:cantSplit/>
          <w:jc w:val="center"/>
        </w:trPr>
        <w:tc>
          <w:tcPr>
            <w:tcW w:w="1767" w:type="dxa"/>
            <w:tcBorders>
              <w:top w:val="single" w:sz="4" w:space="0" w:color="auto"/>
              <w:left w:val="single" w:sz="4" w:space="0" w:color="auto"/>
              <w:bottom w:val="single" w:sz="4" w:space="0" w:color="auto"/>
              <w:right w:val="single" w:sz="4" w:space="0" w:color="auto"/>
            </w:tcBorders>
            <w:vAlign w:val="center"/>
            <w:hideMark/>
          </w:tcPr>
          <w:p w14:paraId="34696B03" w14:textId="77777777" w:rsidR="0012749B" w:rsidRDefault="0012749B" w:rsidP="00521E1B">
            <w:pPr>
              <w:pStyle w:val="TABLE-cell"/>
              <w:keepNext/>
            </w:pPr>
            <w:r>
              <w:t>mechanism_id(2)</w:t>
            </w:r>
          </w:p>
          <w:p w14:paraId="4B3B1F0A" w14:textId="77777777" w:rsidR="0012749B" w:rsidRDefault="0012749B" w:rsidP="00521E1B">
            <w:pPr>
              <w:pStyle w:val="TABLE-cell"/>
              <w:keepNext/>
            </w:pPr>
            <w:r>
              <w:t>HLS man. Spec.</w:t>
            </w:r>
          </w:p>
        </w:tc>
        <w:tc>
          <w:tcPr>
            <w:tcW w:w="1819" w:type="dxa"/>
            <w:vMerge w:val="restart"/>
            <w:tcBorders>
              <w:top w:val="single" w:sz="4" w:space="0" w:color="auto"/>
              <w:left w:val="single" w:sz="4" w:space="0" w:color="auto"/>
              <w:bottom w:val="single" w:sz="4" w:space="0" w:color="auto"/>
              <w:right w:val="single" w:sz="4" w:space="0" w:color="auto"/>
            </w:tcBorders>
            <w:vAlign w:val="center"/>
            <w:hideMark/>
          </w:tcPr>
          <w:p w14:paraId="3622B161" w14:textId="77777777" w:rsidR="0012749B" w:rsidRDefault="0012749B" w:rsidP="00521E1B">
            <w:pPr>
              <w:pStyle w:val="TABLE-cell"/>
              <w:keepNext/>
            </w:pPr>
            <w:r>
              <w:rPr>
                <w:rFonts w:ascii="Times New Roman" w:hAnsi="Times New Roman" w:cs="Times New Roman"/>
                <w:i/>
              </w:rPr>
              <w:t>CtoS</w:t>
            </w:r>
            <w:r>
              <w:t>: Random string 8-64 octets</w:t>
            </w:r>
          </w:p>
        </w:tc>
        <w:tc>
          <w:tcPr>
            <w:tcW w:w="1823" w:type="dxa"/>
            <w:vMerge w:val="restart"/>
            <w:tcBorders>
              <w:top w:val="single" w:sz="4" w:space="0" w:color="auto"/>
              <w:left w:val="single" w:sz="4" w:space="0" w:color="auto"/>
              <w:bottom w:val="single" w:sz="4" w:space="0" w:color="auto"/>
              <w:right w:val="single" w:sz="4" w:space="0" w:color="auto"/>
            </w:tcBorders>
            <w:vAlign w:val="center"/>
            <w:hideMark/>
          </w:tcPr>
          <w:p w14:paraId="6BFB9B8B" w14:textId="77777777" w:rsidR="0012749B" w:rsidRDefault="0012749B" w:rsidP="00521E1B">
            <w:pPr>
              <w:pStyle w:val="TABLE-cell"/>
              <w:keepNext/>
            </w:pPr>
            <w:r>
              <w:rPr>
                <w:rFonts w:ascii="Times New Roman" w:hAnsi="Times New Roman" w:cs="Times New Roman"/>
                <w:i/>
              </w:rPr>
              <w:t>StoC</w:t>
            </w:r>
            <w:r>
              <w:t>: Random string 8-64 octets</w:t>
            </w:r>
          </w:p>
        </w:tc>
        <w:tc>
          <w:tcPr>
            <w:tcW w:w="1830" w:type="dxa"/>
            <w:tcBorders>
              <w:top w:val="single" w:sz="4" w:space="0" w:color="auto"/>
              <w:left w:val="single" w:sz="4" w:space="0" w:color="auto"/>
              <w:bottom w:val="single" w:sz="4" w:space="0" w:color="auto"/>
              <w:right w:val="single" w:sz="4" w:space="0" w:color="auto"/>
            </w:tcBorders>
            <w:vAlign w:val="center"/>
            <w:hideMark/>
          </w:tcPr>
          <w:p w14:paraId="2E8B2460" w14:textId="77777777" w:rsidR="0012749B" w:rsidRDefault="0012749B" w:rsidP="00521E1B">
            <w:pPr>
              <w:pStyle w:val="TABLE-cell"/>
              <w:keepNext/>
            </w:pPr>
            <w:r>
              <w:t>Man. Spec.</w:t>
            </w:r>
          </w:p>
        </w:tc>
        <w:tc>
          <w:tcPr>
            <w:tcW w:w="1831" w:type="dxa"/>
            <w:tcBorders>
              <w:top w:val="single" w:sz="4" w:space="0" w:color="auto"/>
              <w:left w:val="single" w:sz="4" w:space="0" w:color="auto"/>
              <w:bottom w:val="single" w:sz="4" w:space="0" w:color="auto"/>
              <w:right w:val="single" w:sz="4" w:space="0" w:color="auto"/>
            </w:tcBorders>
            <w:vAlign w:val="center"/>
            <w:hideMark/>
          </w:tcPr>
          <w:p w14:paraId="2AFF3A89" w14:textId="77777777" w:rsidR="0012749B" w:rsidRDefault="0012749B" w:rsidP="00521E1B">
            <w:pPr>
              <w:pStyle w:val="TABLE-cell"/>
              <w:keepNext/>
            </w:pPr>
            <w:r>
              <w:t>Man. Spec.</w:t>
            </w:r>
          </w:p>
        </w:tc>
      </w:tr>
      <w:tr w:rsidR="0012749B" w14:paraId="75388B8F" w14:textId="77777777" w:rsidTr="00F8713E">
        <w:trPr>
          <w:cantSplit/>
          <w:jc w:val="center"/>
        </w:trPr>
        <w:tc>
          <w:tcPr>
            <w:tcW w:w="1767" w:type="dxa"/>
            <w:tcBorders>
              <w:top w:val="single" w:sz="4" w:space="0" w:color="auto"/>
              <w:left w:val="single" w:sz="4" w:space="0" w:color="auto"/>
              <w:bottom w:val="single" w:sz="4" w:space="0" w:color="auto"/>
              <w:right w:val="single" w:sz="4" w:space="0" w:color="auto"/>
            </w:tcBorders>
            <w:vAlign w:val="center"/>
            <w:hideMark/>
          </w:tcPr>
          <w:p w14:paraId="610097EB" w14:textId="77777777" w:rsidR="0012749B" w:rsidRDefault="0012749B" w:rsidP="00521E1B">
            <w:pPr>
              <w:pStyle w:val="TABLE-cell"/>
              <w:keepNext/>
            </w:pPr>
            <w:r>
              <w:t>mechanism_id(3)</w:t>
            </w:r>
          </w:p>
          <w:p w14:paraId="6ED10B27" w14:textId="77777777" w:rsidR="0012749B" w:rsidRDefault="0012749B" w:rsidP="00521E1B">
            <w:pPr>
              <w:pStyle w:val="TABLE-cell"/>
              <w:keepNext/>
            </w:pPr>
            <w:r>
              <w:t xml:space="preserve">HLS MD5 </w:t>
            </w:r>
            <w:r w:rsidRPr="002F7A07">
              <w:rPr>
                <w:rStyle w:val="SUPerscript-small"/>
              </w:rPr>
              <w:t>1</w:t>
            </w:r>
            <w:r>
              <w:fldChar w:fldCharType="begin"/>
            </w:r>
            <w:r>
              <w:instrText xml:space="preserve"> XE "HLS authentication mechanism 3, MD5" </w:instrText>
            </w:r>
            <w:r>
              <w:fldChar w:fldCharType="end"/>
            </w:r>
          </w:p>
        </w:tc>
        <w:tc>
          <w:tcPr>
            <w:tcW w:w="1819" w:type="dxa"/>
            <w:vMerge/>
            <w:tcBorders>
              <w:top w:val="single" w:sz="4" w:space="0" w:color="auto"/>
              <w:left w:val="single" w:sz="4" w:space="0" w:color="auto"/>
              <w:bottom w:val="single" w:sz="4" w:space="0" w:color="auto"/>
              <w:right w:val="single" w:sz="4" w:space="0" w:color="auto"/>
            </w:tcBorders>
            <w:vAlign w:val="center"/>
            <w:hideMark/>
          </w:tcPr>
          <w:p w14:paraId="64A5CFE0" w14:textId="77777777" w:rsidR="0012749B" w:rsidRDefault="0012749B" w:rsidP="00521E1B">
            <w:pPr>
              <w:keepNext/>
              <w:rPr>
                <w:bCs/>
                <w:sz w:val="16"/>
              </w:rPr>
            </w:pPr>
          </w:p>
        </w:tc>
        <w:tc>
          <w:tcPr>
            <w:tcW w:w="1823" w:type="dxa"/>
            <w:vMerge/>
            <w:tcBorders>
              <w:top w:val="single" w:sz="4" w:space="0" w:color="auto"/>
              <w:left w:val="single" w:sz="4" w:space="0" w:color="auto"/>
              <w:bottom w:val="single" w:sz="4" w:space="0" w:color="auto"/>
              <w:right w:val="single" w:sz="4" w:space="0" w:color="auto"/>
            </w:tcBorders>
            <w:vAlign w:val="center"/>
            <w:hideMark/>
          </w:tcPr>
          <w:p w14:paraId="4824B631" w14:textId="77777777" w:rsidR="0012749B" w:rsidRDefault="0012749B" w:rsidP="00521E1B">
            <w:pPr>
              <w:keepNext/>
              <w:rPr>
                <w:bCs/>
                <w:sz w:val="16"/>
              </w:rPr>
            </w:pPr>
          </w:p>
        </w:tc>
        <w:tc>
          <w:tcPr>
            <w:tcW w:w="1830" w:type="dxa"/>
            <w:tcBorders>
              <w:top w:val="single" w:sz="4" w:space="0" w:color="auto"/>
              <w:left w:val="single" w:sz="4" w:space="0" w:color="auto"/>
              <w:bottom w:val="single" w:sz="4" w:space="0" w:color="auto"/>
              <w:right w:val="single" w:sz="4" w:space="0" w:color="auto"/>
            </w:tcBorders>
            <w:vAlign w:val="center"/>
            <w:hideMark/>
          </w:tcPr>
          <w:p w14:paraId="436E4C45" w14:textId="77777777" w:rsidR="0012749B" w:rsidRDefault="00DE36A9" w:rsidP="00521E1B">
            <w:pPr>
              <w:pStyle w:val="TABLE-cell"/>
              <w:keepNext/>
            </w:pPr>
            <w:r w:rsidRPr="00DE36A9">
              <w:rPr>
                <w:b/>
              </w:rPr>
              <w:t>MD5</w:t>
            </w:r>
            <w:r>
              <w:t>(</w:t>
            </w:r>
            <w:r w:rsidR="0012749B">
              <w:t>StoC || HLS Secret)</w:t>
            </w:r>
          </w:p>
        </w:tc>
        <w:tc>
          <w:tcPr>
            <w:tcW w:w="1831" w:type="dxa"/>
            <w:tcBorders>
              <w:top w:val="single" w:sz="4" w:space="0" w:color="auto"/>
              <w:left w:val="single" w:sz="4" w:space="0" w:color="auto"/>
              <w:bottom w:val="single" w:sz="4" w:space="0" w:color="auto"/>
              <w:right w:val="single" w:sz="4" w:space="0" w:color="auto"/>
            </w:tcBorders>
            <w:vAlign w:val="center"/>
            <w:hideMark/>
          </w:tcPr>
          <w:p w14:paraId="7970BE11" w14:textId="77777777" w:rsidR="0012749B" w:rsidRDefault="0012749B" w:rsidP="00521E1B">
            <w:pPr>
              <w:pStyle w:val="TABLE-cell"/>
              <w:keepNext/>
            </w:pPr>
            <w:r>
              <w:rPr>
                <w:b/>
              </w:rPr>
              <w:t>MD5</w:t>
            </w:r>
            <w:r>
              <w:t>(CtoS || HLS Secret)</w:t>
            </w:r>
          </w:p>
        </w:tc>
      </w:tr>
      <w:tr w:rsidR="0012749B" w14:paraId="4013E944" w14:textId="77777777" w:rsidTr="00F8713E">
        <w:trPr>
          <w:cantSplit/>
          <w:jc w:val="center"/>
        </w:trPr>
        <w:tc>
          <w:tcPr>
            <w:tcW w:w="1767" w:type="dxa"/>
            <w:tcBorders>
              <w:top w:val="single" w:sz="4" w:space="0" w:color="auto"/>
              <w:left w:val="single" w:sz="4" w:space="0" w:color="auto"/>
              <w:bottom w:val="single" w:sz="4" w:space="0" w:color="auto"/>
              <w:right w:val="single" w:sz="4" w:space="0" w:color="auto"/>
            </w:tcBorders>
            <w:vAlign w:val="center"/>
            <w:hideMark/>
          </w:tcPr>
          <w:p w14:paraId="154ED0AF" w14:textId="77777777" w:rsidR="0012749B" w:rsidRDefault="0012749B" w:rsidP="00521E1B">
            <w:pPr>
              <w:pStyle w:val="TABLE-cell"/>
              <w:keepNext/>
            </w:pPr>
            <w:r>
              <w:t>mechanism_id(4)</w:t>
            </w:r>
          </w:p>
          <w:p w14:paraId="0BA87410" w14:textId="77777777" w:rsidR="0012749B" w:rsidRDefault="0012749B" w:rsidP="00521E1B">
            <w:pPr>
              <w:pStyle w:val="TABLE-cell"/>
              <w:keepNext/>
            </w:pPr>
            <w:r>
              <w:t xml:space="preserve">HLS SHA-1 </w:t>
            </w:r>
            <w:r w:rsidRPr="002F7A07">
              <w:rPr>
                <w:rStyle w:val="SUPerscript-small"/>
              </w:rPr>
              <w:t>1</w:t>
            </w:r>
            <w:r>
              <w:fldChar w:fldCharType="begin"/>
            </w:r>
            <w:r>
              <w:instrText xml:space="preserve"> XE "HLS authentication mechanism 4, SHA-1" </w:instrText>
            </w:r>
            <w:r>
              <w:fldChar w:fldCharType="end"/>
            </w:r>
          </w:p>
        </w:tc>
        <w:tc>
          <w:tcPr>
            <w:tcW w:w="1819" w:type="dxa"/>
            <w:vMerge/>
            <w:tcBorders>
              <w:top w:val="single" w:sz="4" w:space="0" w:color="auto"/>
              <w:left w:val="single" w:sz="4" w:space="0" w:color="auto"/>
              <w:bottom w:val="single" w:sz="4" w:space="0" w:color="auto"/>
              <w:right w:val="single" w:sz="4" w:space="0" w:color="auto"/>
            </w:tcBorders>
            <w:vAlign w:val="center"/>
            <w:hideMark/>
          </w:tcPr>
          <w:p w14:paraId="58793CEA" w14:textId="77777777" w:rsidR="0012749B" w:rsidRDefault="0012749B" w:rsidP="00521E1B">
            <w:pPr>
              <w:keepNext/>
              <w:rPr>
                <w:bCs/>
                <w:sz w:val="16"/>
              </w:rPr>
            </w:pPr>
          </w:p>
        </w:tc>
        <w:tc>
          <w:tcPr>
            <w:tcW w:w="1823" w:type="dxa"/>
            <w:vMerge/>
            <w:tcBorders>
              <w:top w:val="single" w:sz="4" w:space="0" w:color="auto"/>
              <w:left w:val="single" w:sz="4" w:space="0" w:color="auto"/>
              <w:bottom w:val="single" w:sz="4" w:space="0" w:color="auto"/>
              <w:right w:val="single" w:sz="4" w:space="0" w:color="auto"/>
            </w:tcBorders>
            <w:vAlign w:val="center"/>
            <w:hideMark/>
          </w:tcPr>
          <w:p w14:paraId="3E22B234" w14:textId="77777777" w:rsidR="0012749B" w:rsidRDefault="0012749B" w:rsidP="00521E1B">
            <w:pPr>
              <w:keepNext/>
              <w:rPr>
                <w:bCs/>
                <w:sz w:val="16"/>
              </w:rPr>
            </w:pPr>
          </w:p>
        </w:tc>
        <w:tc>
          <w:tcPr>
            <w:tcW w:w="1830" w:type="dxa"/>
            <w:tcBorders>
              <w:top w:val="single" w:sz="4" w:space="0" w:color="auto"/>
              <w:left w:val="single" w:sz="4" w:space="0" w:color="auto"/>
              <w:bottom w:val="single" w:sz="4" w:space="0" w:color="auto"/>
              <w:right w:val="single" w:sz="4" w:space="0" w:color="auto"/>
            </w:tcBorders>
            <w:vAlign w:val="center"/>
            <w:hideMark/>
          </w:tcPr>
          <w:p w14:paraId="541B3C85" w14:textId="77777777" w:rsidR="0012749B" w:rsidRDefault="0012749B" w:rsidP="00521E1B">
            <w:pPr>
              <w:pStyle w:val="TABLE-cell"/>
              <w:keepNext/>
            </w:pPr>
            <w:r>
              <w:rPr>
                <w:b/>
              </w:rPr>
              <w:t>SHA-1</w:t>
            </w:r>
            <w:r>
              <w:t>(StoC || HLS Secret)</w:t>
            </w:r>
          </w:p>
        </w:tc>
        <w:tc>
          <w:tcPr>
            <w:tcW w:w="1831" w:type="dxa"/>
            <w:tcBorders>
              <w:top w:val="single" w:sz="4" w:space="0" w:color="auto"/>
              <w:left w:val="single" w:sz="4" w:space="0" w:color="auto"/>
              <w:bottom w:val="single" w:sz="4" w:space="0" w:color="auto"/>
              <w:right w:val="single" w:sz="4" w:space="0" w:color="auto"/>
            </w:tcBorders>
            <w:vAlign w:val="center"/>
            <w:hideMark/>
          </w:tcPr>
          <w:p w14:paraId="33EDAD08" w14:textId="77777777" w:rsidR="0012749B" w:rsidRDefault="0012749B" w:rsidP="00521E1B">
            <w:pPr>
              <w:pStyle w:val="TABLE-cell"/>
              <w:keepNext/>
            </w:pPr>
            <w:r>
              <w:rPr>
                <w:b/>
              </w:rPr>
              <w:t>SHA-1</w:t>
            </w:r>
            <w:r>
              <w:t>(CtoS || HLS Secret)</w:t>
            </w:r>
          </w:p>
        </w:tc>
      </w:tr>
      <w:tr w:rsidR="0012749B" w14:paraId="4017A685" w14:textId="77777777" w:rsidTr="00F8713E">
        <w:trPr>
          <w:cantSplit/>
          <w:jc w:val="center"/>
        </w:trPr>
        <w:tc>
          <w:tcPr>
            <w:tcW w:w="1767" w:type="dxa"/>
            <w:tcBorders>
              <w:top w:val="single" w:sz="4" w:space="0" w:color="auto"/>
              <w:left w:val="single" w:sz="4" w:space="0" w:color="auto"/>
              <w:bottom w:val="single" w:sz="4" w:space="0" w:color="auto"/>
              <w:right w:val="single" w:sz="4" w:space="0" w:color="auto"/>
            </w:tcBorders>
            <w:vAlign w:val="center"/>
            <w:hideMark/>
          </w:tcPr>
          <w:p w14:paraId="56E8BBFB" w14:textId="77777777" w:rsidR="0012749B" w:rsidRDefault="0012749B" w:rsidP="00521E1B">
            <w:pPr>
              <w:pStyle w:val="TABLE-cell"/>
              <w:keepNext/>
            </w:pPr>
            <w:r>
              <w:t>mechanism_id(5)</w:t>
            </w:r>
          </w:p>
          <w:p w14:paraId="398063B3" w14:textId="77777777" w:rsidR="0012749B" w:rsidRDefault="0012749B" w:rsidP="00521E1B">
            <w:pPr>
              <w:pStyle w:val="TABLE-cell"/>
              <w:keepNext/>
              <w:rPr>
                <w:sz w:val="18"/>
              </w:rPr>
            </w:pPr>
            <w:r>
              <w:t>HLS GMAC</w:t>
            </w:r>
            <w:r>
              <w:fldChar w:fldCharType="begin"/>
            </w:r>
            <w:r>
              <w:instrText xml:space="preserve"> XE "mHLS authenticatin meccanism 5, GMAC)" </w:instrText>
            </w:r>
            <w:r>
              <w:fldChar w:fldCharType="end"/>
            </w:r>
          </w:p>
        </w:tc>
        <w:tc>
          <w:tcPr>
            <w:tcW w:w="1819" w:type="dxa"/>
            <w:vMerge w:val="restart"/>
            <w:tcBorders>
              <w:top w:val="single" w:sz="4" w:space="0" w:color="auto"/>
              <w:left w:val="single" w:sz="4" w:space="0" w:color="auto"/>
              <w:bottom w:val="single" w:sz="4" w:space="0" w:color="auto"/>
              <w:right w:val="single" w:sz="4" w:space="0" w:color="auto"/>
            </w:tcBorders>
            <w:vAlign w:val="center"/>
            <w:hideMark/>
          </w:tcPr>
          <w:p w14:paraId="0D7DA9DD" w14:textId="77777777" w:rsidR="0012749B" w:rsidRDefault="0012749B" w:rsidP="00521E1B">
            <w:pPr>
              <w:pStyle w:val="TABLE-cell"/>
              <w:keepNext/>
            </w:pPr>
            <w:r>
              <w:rPr>
                <w:rFonts w:ascii="Times New Roman" w:hAnsi="Times New Roman" w:cs="Times New Roman"/>
                <w:i/>
              </w:rPr>
              <w:t>CtoS</w:t>
            </w:r>
            <w:r>
              <w:t>:</w:t>
            </w:r>
            <w:r>
              <w:br/>
              <w:t>Random string 8-64 octets</w:t>
            </w:r>
          </w:p>
          <w:p w14:paraId="28EA42FA" w14:textId="77777777" w:rsidR="0012749B" w:rsidRDefault="0012749B" w:rsidP="00521E1B">
            <w:pPr>
              <w:pStyle w:val="TABLE-cell"/>
              <w:keepNext/>
            </w:pPr>
            <w:r>
              <w:t>Optionally:</w:t>
            </w:r>
          </w:p>
          <w:p w14:paraId="3E18336F" w14:textId="77777777" w:rsidR="0012749B" w:rsidRDefault="0012749B" w:rsidP="00521E1B">
            <w:pPr>
              <w:pStyle w:val="TABLE-cell"/>
              <w:keepNext/>
            </w:pPr>
            <w:r>
              <w:t>System-Title-C in calling-AP-title</w:t>
            </w:r>
          </w:p>
        </w:tc>
        <w:tc>
          <w:tcPr>
            <w:tcW w:w="1823" w:type="dxa"/>
            <w:vMerge w:val="restart"/>
            <w:tcBorders>
              <w:top w:val="single" w:sz="4" w:space="0" w:color="auto"/>
              <w:left w:val="single" w:sz="4" w:space="0" w:color="auto"/>
              <w:bottom w:val="single" w:sz="4" w:space="0" w:color="auto"/>
              <w:right w:val="single" w:sz="4" w:space="0" w:color="auto"/>
            </w:tcBorders>
            <w:vAlign w:val="center"/>
            <w:hideMark/>
          </w:tcPr>
          <w:p w14:paraId="4179EF28" w14:textId="77777777" w:rsidR="0012749B" w:rsidRDefault="0012749B" w:rsidP="00521E1B">
            <w:pPr>
              <w:pStyle w:val="TABLE-cell"/>
              <w:keepNext/>
            </w:pPr>
            <w:r>
              <w:rPr>
                <w:rFonts w:ascii="Times New Roman" w:hAnsi="Times New Roman" w:cs="Times New Roman"/>
                <w:i/>
              </w:rPr>
              <w:t>StoC</w:t>
            </w:r>
            <w:r>
              <w:t xml:space="preserve">: </w:t>
            </w:r>
            <w:r>
              <w:br/>
              <w:t>Random string 8-64 octets</w:t>
            </w:r>
          </w:p>
          <w:p w14:paraId="7DD8B675" w14:textId="77777777" w:rsidR="0012749B" w:rsidRDefault="0012749B" w:rsidP="00521E1B">
            <w:pPr>
              <w:pStyle w:val="TABLE-cell"/>
              <w:keepNext/>
            </w:pPr>
            <w:r>
              <w:t>Optionally:</w:t>
            </w:r>
          </w:p>
          <w:p w14:paraId="7DDC9A0A" w14:textId="77777777" w:rsidR="0012749B" w:rsidRDefault="0012749B" w:rsidP="00521E1B">
            <w:pPr>
              <w:pStyle w:val="TABLE-cell"/>
              <w:keepNext/>
            </w:pPr>
            <w:r>
              <w:t>System-Title-S in responding-AP-title</w:t>
            </w:r>
          </w:p>
        </w:tc>
        <w:tc>
          <w:tcPr>
            <w:tcW w:w="1830" w:type="dxa"/>
            <w:tcBorders>
              <w:top w:val="single" w:sz="4" w:space="0" w:color="auto"/>
              <w:left w:val="single" w:sz="4" w:space="0" w:color="auto"/>
              <w:bottom w:val="single" w:sz="4" w:space="0" w:color="auto"/>
              <w:right w:val="single" w:sz="4" w:space="0" w:color="auto"/>
            </w:tcBorders>
            <w:vAlign w:val="center"/>
            <w:hideMark/>
          </w:tcPr>
          <w:p w14:paraId="130E756F" w14:textId="77777777" w:rsidR="0012749B" w:rsidRDefault="0012749B" w:rsidP="00521E1B">
            <w:pPr>
              <w:pStyle w:val="TABLE-cell"/>
              <w:keepNext/>
            </w:pPr>
            <w:r>
              <w:t xml:space="preserve">SC II IC II </w:t>
            </w:r>
            <w:r>
              <w:rPr>
                <w:b/>
              </w:rPr>
              <w:t>GMAC</w:t>
            </w:r>
            <w:r>
              <w:t xml:space="preserve"> (SC || AK || StoC)</w:t>
            </w:r>
          </w:p>
        </w:tc>
        <w:tc>
          <w:tcPr>
            <w:tcW w:w="1831" w:type="dxa"/>
            <w:tcBorders>
              <w:top w:val="single" w:sz="4" w:space="0" w:color="auto"/>
              <w:left w:val="single" w:sz="4" w:space="0" w:color="auto"/>
              <w:bottom w:val="single" w:sz="4" w:space="0" w:color="auto"/>
              <w:right w:val="single" w:sz="4" w:space="0" w:color="auto"/>
            </w:tcBorders>
            <w:vAlign w:val="center"/>
            <w:hideMark/>
          </w:tcPr>
          <w:p w14:paraId="2CBBEA48" w14:textId="77777777" w:rsidR="0012749B" w:rsidRDefault="0012749B" w:rsidP="00521E1B">
            <w:pPr>
              <w:pStyle w:val="TABLE-cell"/>
              <w:keepNext/>
            </w:pPr>
            <w:r>
              <w:t xml:space="preserve">SC II IC II </w:t>
            </w:r>
            <w:r>
              <w:rPr>
                <w:b/>
              </w:rPr>
              <w:t>GMAC</w:t>
            </w:r>
            <w:r>
              <w:t xml:space="preserve"> (SC || AK || CtoS)</w:t>
            </w:r>
          </w:p>
        </w:tc>
      </w:tr>
      <w:tr w:rsidR="0012749B" w14:paraId="3D9AF0E1" w14:textId="77777777" w:rsidTr="00F8713E">
        <w:trPr>
          <w:cantSplit/>
          <w:jc w:val="center"/>
        </w:trPr>
        <w:tc>
          <w:tcPr>
            <w:tcW w:w="1767" w:type="dxa"/>
            <w:tcBorders>
              <w:top w:val="single" w:sz="4" w:space="0" w:color="auto"/>
              <w:left w:val="single" w:sz="4" w:space="0" w:color="auto"/>
              <w:bottom w:val="single" w:sz="4" w:space="0" w:color="auto"/>
              <w:right w:val="single" w:sz="4" w:space="0" w:color="auto"/>
            </w:tcBorders>
            <w:vAlign w:val="center"/>
            <w:hideMark/>
          </w:tcPr>
          <w:p w14:paraId="665C1867" w14:textId="77777777" w:rsidR="0012749B" w:rsidRDefault="0012749B" w:rsidP="00521E1B">
            <w:pPr>
              <w:pStyle w:val="TABLE-cell"/>
              <w:keepNext/>
            </w:pPr>
            <w:r>
              <w:t>mechanism_id(6)</w:t>
            </w:r>
          </w:p>
          <w:p w14:paraId="76210A52" w14:textId="77777777" w:rsidR="0012749B" w:rsidRDefault="0012749B" w:rsidP="00521E1B">
            <w:pPr>
              <w:pStyle w:val="TABLE-cell"/>
              <w:keepNext/>
              <w:rPr>
                <w:sz w:val="18"/>
              </w:rPr>
            </w:pPr>
            <w:r>
              <w:t>HLS SHA-256</w:t>
            </w:r>
            <w:r>
              <w:fldChar w:fldCharType="begin"/>
            </w:r>
            <w:r>
              <w:instrText xml:space="preserve"> XE "HLS authentication mechanism 6, SHA-256" </w:instrText>
            </w:r>
            <w:r>
              <w:fldChar w:fldCharType="end"/>
            </w:r>
          </w:p>
        </w:tc>
        <w:tc>
          <w:tcPr>
            <w:tcW w:w="1819" w:type="dxa"/>
            <w:vMerge/>
            <w:tcBorders>
              <w:top w:val="single" w:sz="4" w:space="0" w:color="auto"/>
              <w:left w:val="single" w:sz="4" w:space="0" w:color="auto"/>
              <w:bottom w:val="single" w:sz="4" w:space="0" w:color="auto"/>
              <w:right w:val="single" w:sz="4" w:space="0" w:color="auto"/>
            </w:tcBorders>
            <w:vAlign w:val="center"/>
            <w:hideMark/>
          </w:tcPr>
          <w:p w14:paraId="6C95E2FF" w14:textId="77777777" w:rsidR="0012749B" w:rsidRDefault="0012749B" w:rsidP="00521E1B">
            <w:pPr>
              <w:keepNext/>
              <w:rPr>
                <w:bCs/>
                <w:sz w:val="16"/>
              </w:rPr>
            </w:pPr>
          </w:p>
        </w:tc>
        <w:tc>
          <w:tcPr>
            <w:tcW w:w="1823" w:type="dxa"/>
            <w:vMerge/>
            <w:tcBorders>
              <w:top w:val="single" w:sz="4" w:space="0" w:color="auto"/>
              <w:left w:val="single" w:sz="4" w:space="0" w:color="auto"/>
              <w:bottom w:val="single" w:sz="4" w:space="0" w:color="auto"/>
              <w:right w:val="single" w:sz="4" w:space="0" w:color="auto"/>
            </w:tcBorders>
            <w:vAlign w:val="center"/>
            <w:hideMark/>
          </w:tcPr>
          <w:p w14:paraId="4D32508A" w14:textId="77777777" w:rsidR="0012749B" w:rsidRDefault="0012749B" w:rsidP="00521E1B">
            <w:pPr>
              <w:keepNext/>
              <w:rPr>
                <w:bCs/>
                <w:sz w:val="16"/>
              </w:rPr>
            </w:pPr>
          </w:p>
        </w:tc>
        <w:tc>
          <w:tcPr>
            <w:tcW w:w="1830" w:type="dxa"/>
            <w:tcBorders>
              <w:top w:val="single" w:sz="4" w:space="0" w:color="auto"/>
              <w:left w:val="single" w:sz="4" w:space="0" w:color="auto"/>
              <w:bottom w:val="single" w:sz="4" w:space="0" w:color="auto"/>
              <w:right w:val="single" w:sz="4" w:space="0" w:color="auto"/>
            </w:tcBorders>
            <w:vAlign w:val="center"/>
            <w:hideMark/>
          </w:tcPr>
          <w:p w14:paraId="1E489A5F" w14:textId="77777777" w:rsidR="0012749B" w:rsidRDefault="0012749B" w:rsidP="00521E1B">
            <w:pPr>
              <w:pStyle w:val="TABLE-cell"/>
              <w:keepNext/>
            </w:pPr>
            <w:r>
              <w:rPr>
                <w:b/>
              </w:rPr>
              <w:t>SHA-256</w:t>
            </w:r>
            <w:r>
              <w:t xml:space="preserve"> (HLS_Secret || SystemTitle-C || SystemTitle-S || StoC II CtoS)</w:t>
            </w:r>
          </w:p>
        </w:tc>
        <w:tc>
          <w:tcPr>
            <w:tcW w:w="1831" w:type="dxa"/>
            <w:tcBorders>
              <w:top w:val="single" w:sz="4" w:space="0" w:color="auto"/>
              <w:left w:val="single" w:sz="4" w:space="0" w:color="auto"/>
              <w:bottom w:val="single" w:sz="4" w:space="0" w:color="auto"/>
              <w:right w:val="single" w:sz="4" w:space="0" w:color="auto"/>
            </w:tcBorders>
            <w:vAlign w:val="center"/>
            <w:hideMark/>
          </w:tcPr>
          <w:p w14:paraId="6256F8FD" w14:textId="77777777" w:rsidR="0012749B" w:rsidRDefault="0012749B" w:rsidP="00521E1B">
            <w:pPr>
              <w:pStyle w:val="TABLE-cell"/>
              <w:keepNext/>
            </w:pPr>
            <w:r>
              <w:rPr>
                <w:b/>
              </w:rPr>
              <w:t>SHA-256</w:t>
            </w:r>
            <w:r>
              <w:t xml:space="preserve"> (HLS_Secret || SystemTitle-S || SystemTitle-C || CtoS || StoC)</w:t>
            </w:r>
          </w:p>
        </w:tc>
      </w:tr>
      <w:tr w:rsidR="0012749B" w14:paraId="0E31A4A5" w14:textId="77777777" w:rsidTr="00F8713E">
        <w:trPr>
          <w:cantSplit/>
          <w:jc w:val="center"/>
        </w:trPr>
        <w:tc>
          <w:tcPr>
            <w:tcW w:w="1767" w:type="dxa"/>
            <w:tcBorders>
              <w:top w:val="single" w:sz="4" w:space="0" w:color="auto"/>
              <w:left w:val="single" w:sz="4" w:space="0" w:color="auto"/>
              <w:bottom w:val="single" w:sz="4" w:space="0" w:color="auto"/>
              <w:right w:val="single" w:sz="4" w:space="0" w:color="auto"/>
            </w:tcBorders>
            <w:vAlign w:val="center"/>
            <w:hideMark/>
          </w:tcPr>
          <w:p w14:paraId="7C17C1F3" w14:textId="77777777" w:rsidR="0012749B" w:rsidRDefault="0012749B" w:rsidP="00521E1B">
            <w:pPr>
              <w:pStyle w:val="TABLE-cell"/>
              <w:keepNext/>
            </w:pPr>
            <w:r>
              <w:t xml:space="preserve">mechanism_id(7) </w:t>
            </w:r>
          </w:p>
          <w:p w14:paraId="36787BCB" w14:textId="77777777" w:rsidR="0012749B" w:rsidRDefault="0012749B" w:rsidP="00521E1B">
            <w:pPr>
              <w:pStyle w:val="TABLE-cell"/>
              <w:keepNext/>
              <w:rPr>
                <w:sz w:val="18"/>
              </w:rPr>
            </w:pPr>
            <w:r>
              <w:t>HLS ECDSA</w:t>
            </w:r>
            <w:r>
              <w:fldChar w:fldCharType="begin"/>
            </w:r>
            <w:r>
              <w:instrText xml:space="preserve"> XE "HLS authentication mechanism 7, ECDSA" </w:instrText>
            </w:r>
            <w:r>
              <w:fldChar w:fldCharType="end"/>
            </w:r>
          </w:p>
        </w:tc>
        <w:tc>
          <w:tcPr>
            <w:tcW w:w="1819" w:type="dxa"/>
            <w:tcBorders>
              <w:top w:val="single" w:sz="4" w:space="0" w:color="auto"/>
              <w:left w:val="single" w:sz="4" w:space="0" w:color="auto"/>
              <w:bottom w:val="single" w:sz="4" w:space="0" w:color="auto"/>
              <w:right w:val="single" w:sz="4" w:space="0" w:color="auto"/>
            </w:tcBorders>
            <w:vAlign w:val="center"/>
            <w:hideMark/>
          </w:tcPr>
          <w:p w14:paraId="4731DF9B" w14:textId="77777777" w:rsidR="0012749B" w:rsidRDefault="0012749B" w:rsidP="00521E1B">
            <w:pPr>
              <w:pStyle w:val="TABLE-cell"/>
              <w:keepNext/>
            </w:pPr>
            <w:r>
              <w:rPr>
                <w:rFonts w:ascii="Times New Roman" w:hAnsi="Times New Roman" w:cs="Times New Roman"/>
                <w:i/>
              </w:rPr>
              <w:t>CtoS</w:t>
            </w:r>
            <w:r>
              <w:t>: Random string 32 to 64 octets</w:t>
            </w:r>
          </w:p>
          <w:p w14:paraId="5F5C1460" w14:textId="77777777" w:rsidR="0012749B" w:rsidRDefault="0012749B" w:rsidP="00521E1B">
            <w:pPr>
              <w:pStyle w:val="TABLE-cell"/>
              <w:keepNext/>
            </w:pPr>
            <w:r>
              <w:t>Optionally:</w:t>
            </w:r>
          </w:p>
          <w:p w14:paraId="6A868342" w14:textId="77777777" w:rsidR="0012749B" w:rsidRDefault="0012749B" w:rsidP="00521E1B">
            <w:pPr>
              <w:pStyle w:val="TABLE-cell"/>
              <w:keepNext/>
            </w:pPr>
            <w:r>
              <w:t xml:space="preserve">System-Title-C in calling-AP-title, </w:t>
            </w:r>
          </w:p>
          <w:p w14:paraId="456679C1" w14:textId="77777777" w:rsidR="0012749B" w:rsidRDefault="0012749B" w:rsidP="00521E1B">
            <w:pPr>
              <w:pStyle w:val="TABLE-cell"/>
              <w:keepNext/>
            </w:pPr>
            <w:r>
              <w:t>Cert-Sign-Client in calling-AE-qualifier</w:t>
            </w:r>
          </w:p>
        </w:tc>
        <w:tc>
          <w:tcPr>
            <w:tcW w:w="1823" w:type="dxa"/>
            <w:tcBorders>
              <w:top w:val="single" w:sz="4" w:space="0" w:color="auto"/>
              <w:left w:val="single" w:sz="4" w:space="0" w:color="auto"/>
              <w:bottom w:val="single" w:sz="4" w:space="0" w:color="auto"/>
              <w:right w:val="single" w:sz="4" w:space="0" w:color="auto"/>
            </w:tcBorders>
            <w:vAlign w:val="center"/>
            <w:hideMark/>
          </w:tcPr>
          <w:p w14:paraId="0759C7D8" w14:textId="77777777" w:rsidR="0012749B" w:rsidRDefault="0012749B" w:rsidP="00521E1B">
            <w:pPr>
              <w:pStyle w:val="TABLE-cell"/>
              <w:keepNext/>
            </w:pPr>
            <w:r>
              <w:rPr>
                <w:rFonts w:ascii="Times New Roman" w:hAnsi="Times New Roman" w:cs="Times New Roman"/>
                <w:i/>
              </w:rPr>
              <w:t>StoC</w:t>
            </w:r>
            <w:r>
              <w:t>: Random string 32 to 64 octets</w:t>
            </w:r>
          </w:p>
          <w:p w14:paraId="1A545E12" w14:textId="77777777" w:rsidR="0012749B" w:rsidRDefault="0012749B" w:rsidP="00521E1B">
            <w:pPr>
              <w:pStyle w:val="TABLE-cell"/>
              <w:keepNext/>
            </w:pPr>
            <w:r>
              <w:t>Optionally:</w:t>
            </w:r>
          </w:p>
          <w:p w14:paraId="31A99FA6" w14:textId="77777777" w:rsidR="0012749B" w:rsidRDefault="0012749B" w:rsidP="00521E1B">
            <w:pPr>
              <w:pStyle w:val="TABLE-cell"/>
              <w:keepNext/>
            </w:pPr>
            <w:r>
              <w:t>System-Title-S in responding-AP-title,</w:t>
            </w:r>
          </w:p>
          <w:p w14:paraId="535E653E" w14:textId="77777777" w:rsidR="0012749B" w:rsidRDefault="0012749B" w:rsidP="00521E1B">
            <w:pPr>
              <w:pStyle w:val="TABLE-cell"/>
              <w:keepNext/>
            </w:pPr>
            <w:r>
              <w:t>Cert-Sign-Server responding-AE-qualifier</w:t>
            </w:r>
          </w:p>
        </w:tc>
        <w:tc>
          <w:tcPr>
            <w:tcW w:w="1830" w:type="dxa"/>
            <w:tcBorders>
              <w:top w:val="single" w:sz="4" w:space="0" w:color="auto"/>
              <w:left w:val="single" w:sz="4" w:space="0" w:color="auto"/>
              <w:bottom w:val="single" w:sz="4" w:space="0" w:color="auto"/>
              <w:right w:val="single" w:sz="4" w:space="0" w:color="auto"/>
            </w:tcBorders>
            <w:vAlign w:val="center"/>
            <w:hideMark/>
          </w:tcPr>
          <w:p w14:paraId="675ECF5E" w14:textId="77777777" w:rsidR="0012749B" w:rsidRDefault="0012749B" w:rsidP="00521E1B">
            <w:pPr>
              <w:pStyle w:val="TABLE-cell"/>
              <w:keepNext/>
            </w:pPr>
            <w:r>
              <w:rPr>
                <w:b/>
              </w:rPr>
              <w:t>ECDSA</w:t>
            </w:r>
            <w:r>
              <w:t>(</w:t>
            </w:r>
            <w:r>
              <w:br/>
              <w:t>SystemTitle-C || SystemTitle-S || StoC II CtoS)</w:t>
            </w:r>
          </w:p>
        </w:tc>
        <w:tc>
          <w:tcPr>
            <w:tcW w:w="1831" w:type="dxa"/>
            <w:tcBorders>
              <w:top w:val="single" w:sz="4" w:space="0" w:color="auto"/>
              <w:left w:val="single" w:sz="4" w:space="0" w:color="auto"/>
              <w:bottom w:val="single" w:sz="4" w:space="0" w:color="auto"/>
              <w:right w:val="single" w:sz="4" w:space="0" w:color="auto"/>
            </w:tcBorders>
            <w:vAlign w:val="center"/>
            <w:hideMark/>
          </w:tcPr>
          <w:p w14:paraId="3B462CCE" w14:textId="77777777" w:rsidR="0012749B" w:rsidRDefault="0012749B" w:rsidP="00521E1B">
            <w:pPr>
              <w:pStyle w:val="TABLE-cell"/>
              <w:keepNext/>
            </w:pPr>
            <w:r>
              <w:rPr>
                <w:b/>
              </w:rPr>
              <w:t>ECDSA</w:t>
            </w:r>
            <w:r>
              <w:t xml:space="preserve">( </w:t>
            </w:r>
            <w:r>
              <w:br/>
              <w:t>SystemTitle-S || SystemTitle-C || CtoS II StoC)</w:t>
            </w:r>
          </w:p>
        </w:tc>
      </w:tr>
      <w:tr w:rsidR="0012749B" w14:paraId="37295730" w14:textId="77777777" w:rsidTr="00F8713E">
        <w:trPr>
          <w:cantSplit/>
          <w:jc w:val="center"/>
        </w:trPr>
        <w:tc>
          <w:tcPr>
            <w:tcW w:w="9070" w:type="dxa"/>
            <w:gridSpan w:val="5"/>
            <w:tcBorders>
              <w:top w:val="single" w:sz="4" w:space="0" w:color="auto"/>
              <w:left w:val="single" w:sz="4" w:space="0" w:color="auto"/>
              <w:bottom w:val="single" w:sz="4" w:space="0" w:color="auto"/>
              <w:right w:val="single" w:sz="4" w:space="0" w:color="auto"/>
            </w:tcBorders>
            <w:vAlign w:val="center"/>
            <w:hideMark/>
          </w:tcPr>
          <w:p w14:paraId="2185FE33" w14:textId="77777777" w:rsidR="0012749B" w:rsidRDefault="0012749B" w:rsidP="00521E1B">
            <w:pPr>
              <w:pStyle w:val="TABLE-cell"/>
              <w:keepNext/>
            </w:pPr>
            <w:r>
              <w:t xml:space="preserve">Legend: </w:t>
            </w:r>
          </w:p>
          <w:p w14:paraId="2C759D1B" w14:textId="77777777" w:rsidR="0012749B" w:rsidRDefault="0012749B" w:rsidP="00695ACD">
            <w:pPr>
              <w:pStyle w:val="TABLE-cell"/>
              <w:keepNext/>
              <w:numPr>
                <w:ilvl w:val="0"/>
                <w:numId w:val="68"/>
              </w:numPr>
            </w:pPr>
            <w:r>
              <w:t>C: Client, S: Server, CtoS: Challenge client to server, StoC: Challenge server to client</w:t>
            </w:r>
          </w:p>
          <w:p w14:paraId="3718DF97" w14:textId="77777777" w:rsidR="0012749B" w:rsidRDefault="0012749B" w:rsidP="00695ACD">
            <w:pPr>
              <w:pStyle w:val="TABLE-cell"/>
              <w:keepNext/>
              <w:numPr>
                <w:ilvl w:val="0"/>
                <w:numId w:val="68"/>
              </w:numPr>
            </w:pPr>
            <w:r>
              <w:t>IC: Invocation counter</w:t>
            </w:r>
          </w:p>
          <w:p w14:paraId="504661F8" w14:textId="77777777" w:rsidR="0012749B" w:rsidRDefault="0012749B" w:rsidP="00695ACD">
            <w:pPr>
              <w:pStyle w:val="TABLE-cell"/>
              <w:keepNext/>
              <w:numPr>
                <w:ilvl w:val="0"/>
                <w:numId w:val="68"/>
              </w:numPr>
            </w:pPr>
            <w:r>
              <w:t xml:space="preserve"> xx.request / .response: xDLMS service primitives used to access the </w:t>
            </w:r>
            <w:r>
              <w:rPr>
                <w:i/>
              </w:rPr>
              <w:t>reply_to_HLS authentication</w:t>
            </w:r>
            <w:r>
              <w:t xml:space="preserve"> method of the “Association SN / LN” object.</w:t>
            </w:r>
          </w:p>
        </w:tc>
      </w:tr>
      <w:tr w:rsidR="0012749B" w14:paraId="272AD50E" w14:textId="77777777" w:rsidTr="00F8713E">
        <w:trPr>
          <w:cantSplit/>
          <w:jc w:val="center"/>
        </w:trPr>
        <w:tc>
          <w:tcPr>
            <w:tcW w:w="9070" w:type="dxa"/>
            <w:gridSpan w:val="5"/>
            <w:tcBorders>
              <w:top w:val="single" w:sz="4" w:space="0" w:color="auto"/>
              <w:left w:val="single" w:sz="4" w:space="0" w:color="auto"/>
              <w:bottom w:val="single" w:sz="4" w:space="0" w:color="auto"/>
              <w:right w:val="single" w:sz="4" w:space="0" w:color="auto"/>
            </w:tcBorders>
            <w:vAlign w:val="center"/>
            <w:hideMark/>
          </w:tcPr>
          <w:p w14:paraId="48029C16" w14:textId="77777777" w:rsidR="0012749B" w:rsidRDefault="0012749B" w:rsidP="00695ACD">
            <w:pPr>
              <w:pStyle w:val="TABLE-cell"/>
              <w:keepNext/>
              <w:numPr>
                <w:ilvl w:val="0"/>
                <w:numId w:val="69"/>
              </w:numPr>
            </w:pPr>
            <w:r>
              <w:t>The use of authentication mechanisms 3 and 4 are not recommended for new implementations.</w:t>
            </w:r>
          </w:p>
        </w:tc>
      </w:tr>
      <w:tr w:rsidR="0012749B" w14:paraId="701C5768" w14:textId="77777777" w:rsidTr="00F8713E">
        <w:trPr>
          <w:cantSplit/>
          <w:jc w:val="center"/>
        </w:trPr>
        <w:tc>
          <w:tcPr>
            <w:tcW w:w="9070" w:type="dxa"/>
            <w:gridSpan w:val="5"/>
            <w:tcBorders>
              <w:top w:val="single" w:sz="4" w:space="0" w:color="auto"/>
              <w:left w:val="single" w:sz="4" w:space="0" w:color="auto"/>
              <w:bottom w:val="single" w:sz="4" w:space="0" w:color="auto"/>
              <w:right w:val="single" w:sz="4" w:space="0" w:color="auto"/>
            </w:tcBorders>
            <w:vAlign w:val="center"/>
            <w:hideMark/>
          </w:tcPr>
          <w:p w14:paraId="313C447E" w14:textId="77777777" w:rsidR="0012749B" w:rsidRDefault="0012749B" w:rsidP="00521E1B">
            <w:pPr>
              <w:pStyle w:val="NOTE"/>
              <w:keepNext/>
              <w:rPr>
                <w:highlight w:val="yellow"/>
              </w:rPr>
            </w:pPr>
            <w:r>
              <w:t>NOTE</w:t>
            </w:r>
            <w:r w:rsidR="00B67C8A">
              <w:t> </w:t>
            </w:r>
            <w:r>
              <w:t>The system titles and the Certificates have to be sent only if not already known by the other party.</w:t>
            </w:r>
          </w:p>
        </w:tc>
      </w:tr>
    </w:tbl>
    <w:p w14:paraId="0A52357C" w14:textId="77777777" w:rsidR="00F8713E" w:rsidRDefault="00F8713E"/>
    <w:p w14:paraId="0EDA7D8A" w14:textId="77777777" w:rsidR="0012749B" w:rsidRDefault="0012749B" w:rsidP="00B67C8A">
      <w:pPr>
        <w:pStyle w:val="PARAGRAPH"/>
      </w:pPr>
      <w:r>
        <w:t>Where the system title</w:t>
      </w:r>
      <w:r w:rsidR="00DE36A9">
        <w:t>s</w:t>
      </w:r>
      <w:r>
        <w:t xml:space="preserve"> and the certificate</w:t>
      </w:r>
      <w:r w:rsidR="00AD2260">
        <w:t>s</w:t>
      </w:r>
      <w:r>
        <w:t xml:space="preserve"> for the digital signature key are also needed, these may be transported in the AARQ / AARE APDUs, carrying the COSEM-OPEN service .request / .response, see </w:t>
      </w:r>
      <w:r>
        <w:fldChar w:fldCharType="begin" w:fldLock="1"/>
      </w:r>
      <w:r>
        <w:instrText xml:space="preserve"> REF _Ref373235519 \h  \* MERGEFORMAT </w:instrText>
      </w:r>
      <w:r>
        <w:fldChar w:fldCharType="separate"/>
      </w:r>
      <w:r w:rsidR="00811F07" w:rsidRPr="00811F07">
        <w:t>Figure 12</w:t>
      </w:r>
      <w:r>
        <w:fldChar w:fldCharType="end"/>
      </w:r>
      <w:r>
        <w:t>. The System_Title and Cert-Sign may be already known; in this case they do not have to be transported. If these elements are not available, the result of the processing of the challenge fails and the AA shall not be established.</w:t>
      </w:r>
    </w:p>
    <w:bookmarkStart w:id="3020" w:name="_Ref215149692"/>
    <w:bookmarkEnd w:id="3004"/>
    <w:bookmarkEnd w:id="3005"/>
    <w:bookmarkEnd w:id="3006"/>
    <w:bookmarkEnd w:id="3007"/>
    <w:bookmarkEnd w:id="3008"/>
    <w:bookmarkEnd w:id="3009"/>
    <w:bookmarkEnd w:id="3010"/>
    <w:bookmarkEnd w:id="3011"/>
    <w:p w14:paraId="6F0EC00B" w14:textId="77777777" w:rsidR="0012749B" w:rsidRDefault="0012749B" w:rsidP="00B67C8A">
      <w:pPr>
        <w:pStyle w:val="PARAGRAPH"/>
      </w:pPr>
      <w:r>
        <w:fldChar w:fldCharType="begin" w:fldLock="1"/>
      </w:r>
      <w:r>
        <w:instrText xml:space="preserve"> REF _Ref342749352 \h  \* MERGEFORMAT </w:instrText>
      </w:r>
      <w:r>
        <w:fldChar w:fldCharType="separate"/>
      </w:r>
      <w:r w:rsidR="00811F07">
        <w:t>Table 33</w:t>
      </w:r>
      <w:r>
        <w:fldChar w:fldCharType="end"/>
      </w:r>
      <w:r>
        <w:t xml:space="preserve"> provides a test vector for HLS authentication-mechanism 5 with GMAC.</w:t>
      </w:r>
      <w:r>
        <w:fldChar w:fldCharType="begin"/>
      </w:r>
      <w:r>
        <w:instrText xml:space="preserve"> XE "HLS authentication mechanism 5, GMAC" </w:instrText>
      </w:r>
      <w:r>
        <w:fldChar w:fldCharType="end"/>
      </w:r>
    </w:p>
    <w:p w14:paraId="23EA4695" w14:textId="6AE29EF6" w:rsidR="0012749B" w:rsidRDefault="0012749B" w:rsidP="00B67C8A">
      <w:pPr>
        <w:pStyle w:val="TABLE-title"/>
      </w:pPr>
      <w:bookmarkStart w:id="3021" w:name="_Ref342749352"/>
      <w:bookmarkStart w:id="3022" w:name="_Toc392501902"/>
      <w:bookmarkStart w:id="3023" w:name="_Toc386035091"/>
      <w:bookmarkStart w:id="3024" w:name="_Toc437856764"/>
      <w:bookmarkStart w:id="3025" w:name="_Toc97127475"/>
      <w:r>
        <w:lastRenderedPageBreak/>
        <w:t xml:space="preserve">Table </w:t>
      </w:r>
      <w:fldSimple w:instr=" SEQ Table \* ARABIC ">
        <w:r w:rsidR="00DC4BE9">
          <w:rPr>
            <w:noProof/>
          </w:rPr>
          <w:t>33</w:t>
        </w:r>
      </w:fldSimple>
      <w:bookmarkEnd w:id="3020"/>
      <w:bookmarkEnd w:id="3021"/>
      <w:r>
        <w:t xml:space="preserve"> – HLS example using authentication-mechanism</w:t>
      </w:r>
      <w:r w:rsidR="007D0168">
        <w:t xml:space="preserve"> </w:t>
      </w:r>
      <w:r>
        <w:t>5 with GMAC</w:t>
      </w:r>
      <w:bookmarkEnd w:id="3022"/>
      <w:bookmarkEnd w:id="3023"/>
      <w:bookmarkEnd w:id="3024"/>
      <w:bookmarkEnd w:id="3025"/>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43"/>
        <w:gridCol w:w="696"/>
        <w:gridCol w:w="2212"/>
        <w:gridCol w:w="2212"/>
        <w:gridCol w:w="971"/>
        <w:gridCol w:w="936"/>
      </w:tblGrid>
      <w:tr w:rsidR="0012749B" w14:paraId="0F9E5AA2" w14:textId="77777777" w:rsidTr="00F8713E">
        <w:trPr>
          <w:cantSplit/>
          <w:tblHeader/>
          <w:jc w:val="center"/>
        </w:trPr>
        <w:tc>
          <w:tcPr>
            <w:tcW w:w="2043" w:type="dxa"/>
            <w:tcBorders>
              <w:top w:val="single" w:sz="4" w:space="0" w:color="auto"/>
              <w:left w:val="single" w:sz="4" w:space="0" w:color="auto"/>
              <w:bottom w:val="single" w:sz="4" w:space="0" w:color="auto"/>
              <w:right w:val="single" w:sz="4" w:space="0" w:color="auto"/>
            </w:tcBorders>
            <w:vAlign w:val="center"/>
            <w:hideMark/>
          </w:tcPr>
          <w:p w14:paraId="6DA27AD9" w14:textId="77777777" w:rsidR="0012749B" w:rsidRDefault="0012749B" w:rsidP="00521E1B">
            <w:pPr>
              <w:pStyle w:val="TABLE-col-heading"/>
            </w:pPr>
            <w:r>
              <w:t>Security material</w:t>
            </w:r>
          </w:p>
        </w:tc>
        <w:tc>
          <w:tcPr>
            <w:tcW w:w="696" w:type="dxa"/>
            <w:tcBorders>
              <w:top w:val="single" w:sz="4" w:space="0" w:color="auto"/>
              <w:left w:val="single" w:sz="4" w:space="0" w:color="auto"/>
              <w:bottom w:val="single" w:sz="4" w:space="0" w:color="auto"/>
              <w:right w:val="single" w:sz="4" w:space="0" w:color="auto"/>
            </w:tcBorders>
            <w:vAlign w:val="center"/>
            <w:hideMark/>
          </w:tcPr>
          <w:p w14:paraId="0D4FC3EE" w14:textId="77777777" w:rsidR="0012749B" w:rsidRDefault="0012749B" w:rsidP="00521E1B">
            <w:pPr>
              <w:pStyle w:val="TABLE-col-heading"/>
            </w:pPr>
            <w:r>
              <w:t>X</w:t>
            </w:r>
          </w:p>
        </w:tc>
        <w:tc>
          <w:tcPr>
            <w:tcW w:w="4424" w:type="dxa"/>
            <w:gridSpan w:val="2"/>
            <w:tcBorders>
              <w:top w:val="single" w:sz="4" w:space="0" w:color="auto"/>
              <w:left w:val="single" w:sz="4" w:space="0" w:color="auto"/>
              <w:bottom w:val="single" w:sz="4" w:space="0" w:color="auto"/>
              <w:right w:val="single" w:sz="4" w:space="0" w:color="auto"/>
            </w:tcBorders>
            <w:vAlign w:val="center"/>
            <w:hideMark/>
          </w:tcPr>
          <w:p w14:paraId="481C46EB" w14:textId="77777777" w:rsidR="0012749B" w:rsidRDefault="0012749B" w:rsidP="00521E1B">
            <w:pPr>
              <w:pStyle w:val="TABLE-col-heading"/>
            </w:pPr>
            <w:r>
              <w:t>Contents</w:t>
            </w:r>
          </w:p>
        </w:tc>
        <w:tc>
          <w:tcPr>
            <w:tcW w:w="971" w:type="dxa"/>
            <w:tcBorders>
              <w:top w:val="single" w:sz="4" w:space="0" w:color="auto"/>
              <w:left w:val="single" w:sz="4" w:space="0" w:color="auto"/>
              <w:bottom w:val="single" w:sz="4" w:space="0" w:color="auto"/>
              <w:right w:val="single" w:sz="4" w:space="0" w:color="auto"/>
            </w:tcBorders>
            <w:hideMark/>
          </w:tcPr>
          <w:p w14:paraId="7FD98DD1" w14:textId="77777777" w:rsidR="0012749B" w:rsidRDefault="0012749B" w:rsidP="00521E1B">
            <w:pPr>
              <w:pStyle w:val="TABLE-col-heading"/>
              <w:rPr>
                <w:rFonts w:ascii="Times New Roman" w:hAnsi="Times New Roman"/>
                <w:i/>
                <w:iCs/>
              </w:rPr>
            </w:pPr>
            <w:r w:rsidRPr="004E4A7E">
              <w:rPr>
                <w:rFonts w:ascii="Times New Roman" w:hAnsi="Times New Roman"/>
                <w:iCs/>
              </w:rPr>
              <w:t>LEN</w:t>
            </w:r>
            <w:r>
              <w:rPr>
                <w:rFonts w:ascii="Times New Roman" w:hAnsi="Times New Roman"/>
                <w:i/>
                <w:iCs/>
              </w:rPr>
              <w:t>(X)</w:t>
            </w:r>
          </w:p>
          <w:p w14:paraId="58229312" w14:textId="77777777" w:rsidR="0012749B" w:rsidRDefault="0012749B" w:rsidP="00521E1B">
            <w:pPr>
              <w:pStyle w:val="TABLE-col-heading"/>
              <w:rPr>
                <w:i/>
                <w:iCs/>
              </w:rPr>
            </w:pPr>
            <w:r>
              <w:t>bytes</w:t>
            </w:r>
          </w:p>
        </w:tc>
        <w:tc>
          <w:tcPr>
            <w:tcW w:w="936" w:type="dxa"/>
            <w:tcBorders>
              <w:top w:val="single" w:sz="4" w:space="0" w:color="auto"/>
              <w:left w:val="single" w:sz="4" w:space="0" w:color="auto"/>
              <w:bottom w:val="single" w:sz="4" w:space="0" w:color="auto"/>
              <w:right w:val="single" w:sz="4" w:space="0" w:color="auto"/>
            </w:tcBorders>
            <w:hideMark/>
          </w:tcPr>
          <w:p w14:paraId="4170F507" w14:textId="77777777" w:rsidR="0012749B" w:rsidRDefault="0012749B" w:rsidP="00521E1B">
            <w:pPr>
              <w:pStyle w:val="TABLE-col-heading"/>
              <w:rPr>
                <w:rFonts w:ascii="Times New Roman" w:hAnsi="Times New Roman"/>
                <w:i/>
                <w:iCs/>
              </w:rPr>
            </w:pPr>
            <w:r w:rsidRPr="004E4A7E">
              <w:rPr>
                <w:rFonts w:ascii="Times New Roman" w:hAnsi="Times New Roman"/>
                <w:iCs/>
              </w:rPr>
              <w:t>len</w:t>
            </w:r>
            <w:r>
              <w:rPr>
                <w:rFonts w:ascii="Times New Roman" w:hAnsi="Times New Roman"/>
                <w:i/>
                <w:iCs/>
              </w:rPr>
              <w:t>(X)</w:t>
            </w:r>
          </w:p>
          <w:p w14:paraId="2574DF11" w14:textId="77777777" w:rsidR="0012749B" w:rsidRDefault="0012749B" w:rsidP="00521E1B">
            <w:pPr>
              <w:pStyle w:val="TABLE-col-heading"/>
              <w:rPr>
                <w:i/>
                <w:iCs/>
              </w:rPr>
            </w:pPr>
            <w:r>
              <w:t>bits</w:t>
            </w:r>
          </w:p>
        </w:tc>
      </w:tr>
      <w:tr w:rsidR="0012749B" w14:paraId="57226BFB" w14:textId="77777777" w:rsidTr="00F8713E">
        <w:trPr>
          <w:cantSplit/>
          <w:jc w:val="center"/>
        </w:trPr>
        <w:tc>
          <w:tcPr>
            <w:tcW w:w="2043" w:type="dxa"/>
            <w:tcBorders>
              <w:top w:val="single" w:sz="4" w:space="0" w:color="auto"/>
              <w:left w:val="single" w:sz="4" w:space="0" w:color="auto"/>
              <w:bottom w:val="single" w:sz="4" w:space="0" w:color="auto"/>
              <w:right w:val="single" w:sz="4" w:space="0" w:color="auto"/>
            </w:tcBorders>
            <w:vAlign w:val="center"/>
            <w:hideMark/>
          </w:tcPr>
          <w:p w14:paraId="4907A8F5" w14:textId="77777777" w:rsidR="0012749B" w:rsidRDefault="0012749B" w:rsidP="00521E1B">
            <w:pPr>
              <w:pStyle w:val="TABLE-cell"/>
              <w:keepNext/>
            </w:pPr>
            <w:r>
              <w:t>Security suite</w:t>
            </w:r>
          </w:p>
        </w:tc>
        <w:tc>
          <w:tcPr>
            <w:tcW w:w="696" w:type="dxa"/>
            <w:tcBorders>
              <w:top w:val="single" w:sz="4" w:space="0" w:color="auto"/>
              <w:left w:val="single" w:sz="4" w:space="0" w:color="auto"/>
              <w:bottom w:val="single" w:sz="4" w:space="0" w:color="auto"/>
              <w:right w:val="single" w:sz="4" w:space="0" w:color="auto"/>
            </w:tcBorders>
            <w:vAlign w:val="center"/>
          </w:tcPr>
          <w:p w14:paraId="45E98A02" w14:textId="77777777" w:rsidR="0012749B" w:rsidRDefault="0012749B" w:rsidP="00521E1B">
            <w:pPr>
              <w:pStyle w:val="TABLE-cell"/>
              <w:keepNext/>
              <w:jc w:val="center"/>
              <w:rPr>
                <w:i/>
                <w:iCs/>
                <w:szCs w:val="22"/>
              </w:rPr>
            </w:pPr>
          </w:p>
        </w:tc>
        <w:tc>
          <w:tcPr>
            <w:tcW w:w="4424" w:type="dxa"/>
            <w:gridSpan w:val="2"/>
            <w:tcBorders>
              <w:top w:val="single" w:sz="4" w:space="0" w:color="auto"/>
              <w:left w:val="single" w:sz="4" w:space="0" w:color="auto"/>
              <w:bottom w:val="single" w:sz="4" w:space="0" w:color="auto"/>
              <w:right w:val="single" w:sz="4" w:space="0" w:color="auto"/>
            </w:tcBorders>
            <w:vAlign w:val="center"/>
            <w:hideMark/>
          </w:tcPr>
          <w:p w14:paraId="2B6041C0" w14:textId="77777777" w:rsidR="0012749B" w:rsidRDefault="0012749B" w:rsidP="00521E1B">
            <w:pPr>
              <w:pStyle w:val="TABLE-cell"/>
              <w:keepNext/>
              <w:jc w:val="center"/>
            </w:pPr>
            <w:r>
              <w:t>GCM-AES-128</w:t>
            </w:r>
          </w:p>
        </w:tc>
        <w:tc>
          <w:tcPr>
            <w:tcW w:w="971" w:type="dxa"/>
            <w:tcBorders>
              <w:top w:val="single" w:sz="4" w:space="0" w:color="auto"/>
              <w:left w:val="single" w:sz="4" w:space="0" w:color="auto"/>
              <w:bottom w:val="single" w:sz="4" w:space="0" w:color="auto"/>
              <w:right w:val="single" w:sz="4" w:space="0" w:color="auto"/>
            </w:tcBorders>
          </w:tcPr>
          <w:p w14:paraId="26C7201E" w14:textId="77777777" w:rsidR="0012749B" w:rsidRDefault="0012749B" w:rsidP="00521E1B">
            <w:pPr>
              <w:keepNext/>
              <w:spacing w:before="60" w:after="60"/>
              <w:jc w:val="center"/>
              <w:rPr>
                <w:rFonts w:ascii="Courier New" w:hAnsi="Courier New" w:cs="Courier New"/>
                <w:sz w:val="16"/>
              </w:rPr>
            </w:pPr>
          </w:p>
        </w:tc>
        <w:tc>
          <w:tcPr>
            <w:tcW w:w="936" w:type="dxa"/>
            <w:tcBorders>
              <w:top w:val="single" w:sz="4" w:space="0" w:color="auto"/>
              <w:left w:val="single" w:sz="4" w:space="0" w:color="auto"/>
              <w:bottom w:val="single" w:sz="4" w:space="0" w:color="auto"/>
              <w:right w:val="single" w:sz="4" w:space="0" w:color="auto"/>
            </w:tcBorders>
          </w:tcPr>
          <w:p w14:paraId="4027EFAC" w14:textId="77777777" w:rsidR="0012749B" w:rsidRDefault="0012749B" w:rsidP="00521E1B">
            <w:pPr>
              <w:keepNext/>
              <w:spacing w:before="60" w:after="60"/>
              <w:jc w:val="center"/>
              <w:rPr>
                <w:rFonts w:ascii="Courier New" w:hAnsi="Courier New" w:cs="Courier New"/>
                <w:sz w:val="16"/>
              </w:rPr>
            </w:pPr>
          </w:p>
        </w:tc>
      </w:tr>
      <w:tr w:rsidR="0012749B" w14:paraId="59DA0DC0" w14:textId="77777777" w:rsidTr="00F8713E">
        <w:trPr>
          <w:cantSplit/>
          <w:jc w:val="center"/>
        </w:trPr>
        <w:tc>
          <w:tcPr>
            <w:tcW w:w="2043" w:type="dxa"/>
            <w:vMerge w:val="restart"/>
            <w:tcBorders>
              <w:top w:val="single" w:sz="4" w:space="0" w:color="auto"/>
              <w:left w:val="single" w:sz="4" w:space="0" w:color="auto"/>
              <w:bottom w:val="single" w:sz="4" w:space="0" w:color="auto"/>
              <w:right w:val="single" w:sz="4" w:space="0" w:color="auto"/>
            </w:tcBorders>
            <w:vAlign w:val="center"/>
            <w:hideMark/>
          </w:tcPr>
          <w:p w14:paraId="5E95557F" w14:textId="77777777" w:rsidR="0012749B" w:rsidRDefault="0012749B" w:rsidP="00521E1B">
            <w:pPr>
              <w:pStyle w:val="TABLE-cell"/>
              <w:keepNext/>
            </w:pPr>
            <w:r>
              <w:t>System Title</w:t>
            </w:r>
          </w:p>
        </w:tc>
        <w:tc>
          <w:tcPr>
            <w:tcW w:w="696" w:type="dxa"/>
            <w:vMerge w:val="restart"/>
            <w:tcBorders>
              <w:top w:val="single" w:sz="4" w:space="0" w:color="auto"/>
              <w:left w:val="single" w:sz="4" w:space="0" w:color="auto"/>
              <w:bottom w:val="single" w:sz="4" w:space="0" w:color="auto"/>
              <w:right w:val="single" w:sz="4" w:space="0" w:color="auto"/>
            </w:tcBorders>
            <w:vAlign w:val="center"/>
            <w:hideMark/>
          </w:tcPr>
          <w:p w14:paraId="21FDD6C2" w14:textId="77777777" w:rsidR="0012749B" w:rsidRDefault="0012749B" w:rsidP="00521E1B">
            <w:pPr>
              <w:pStyle w:val="TABLE-cell"/>
              <w:keepNext/>
              <w:jc w:val="center"/>
              <w:rPr>
                <w:i/>
                <w:iCs/>
                <w:szCs w:val="22"/>
              </w:rPr>
            </w:pPr>
            <w:r>
              <w:rPr>
                <w:i/>
                <w:iCs/>
                <w:szCs w:val="22"/>
              </w:rPr>
              <w:t>Sys-T</w:t>
            </w:r>
          </w:p>
        </w:tc>
        <w:tc>
          <w:tcPr>
            <w:tcW w:w="2212" w:type="dxa"/>
            <w:tcBorders>
              <w:top w:val="single" w:sz="4" w:space="0" w:color="auto"/>
              <w:left w:val="single" w:sz="4" w:space="0" w:color="auto"/>
              <w:bottom w:val="single" w:sz="4" w:space="0" w:color="auto"/>
              <w:right w:val="single" w:sz="4" w:space="0" w:color="auto"/>
            </w:tcBorders>
            <w:vAlign w:val="center"/>
            <w:hideMark/>
          </w:tcPr>
          <w:p w14:paraId="2224A05A" w14:textId="77777777" w:rsidR="0012749B" w:rsidRDefault="0012749B" w:rsidP="00521E1B">
            <w:pPr>
              <w:pStyle w:val="TABLE-cell"/>
              <w:keepNext/>
              <w:jc w:val="center"/>
            </w:pPr>
            <w:r>
              <w:t>Client</w:t>
            </w:r>
          </w:p>
        </w:tc>
        <w:tc>
          <w:tcPr>
            <w:tcW w:w="2212" w:type="dxa"/>
            <w:tcBorders>
              <w:top w:val="single" w:sz="4" w:space="0" w:color="auto"/>
              <w:left w:val="single" w:sz="4" w:space="0" w:color="auto"/>
              <w:bottom w:val="single" w:sz="4" w:space="0" w:color="auto"/>
              <w:right w:val="single" w:sz="4" w:space="0" w:color="auto"/>
            </w:tcBorders>
            <w:vAlign w:val="center"/>
            <w:hideMark/>
          </w:tcPr>
          <w:p w14:paraId="7228684C" w14:textId="77777777" w:rsidR="0012749B" w:rsidRDefault="0012749B" w:rsidP="00521E1B">
            <w:pPr>
              <w:pStyle w:val="TABLE-cell"/>
              <w:keepNext/>
              <w:jc w:val="center"/>
            </w:pPr>
            <w:r>
              <w:t>Server</w:t>
            </w:r>
          </w:p>
        </w:tc>
        <w:tc>
          <w:tcPr>
            <w:tcW w:w="971" w:type="dxa"/>
            <w:tcBorders>
              <w:top w:val="single" w:sz="4" w:space="0" w:color="auto"/>
              <w:left w:val="single" w:sz="4" w:space="0" w:color="auto"/>
              <w:bottom w:val="single" w:sz="4" w:space="0" w:color="auto"/>
              <w:right w:val="single" w:sz="4" w:space="0" w:color="auto"/>
            </w:tcBorders>
            <w:vAlign w:val="center"/>
          </w:tcPr>
          <w:p w14:paraId="13361004" w14:textId="77777777" w:rsidR="0012749B" w:rsidRDefault="0012749B" w:rsidP="00521E1B">
            <w:pPr>
              <w:keepNext/>
              <w:spacing w:before="60" w:after="60"/>
              <w:jc w:val="center"/>
              <w:rPr>
                <w:rFonts w:ascii="Courier New" w:hAnsi="Courier New" w:cs="Courier New"/>
                <w:sz w:val="16"/>
              </w:rPr>
            </w:pPr>
          </w:p>
        </w:tc>
        <w:tc>
          <w:tcPr>
            <w:tcW w:w="936" w:type="dxa"/>
            <w:tcBorders>
              <w:top w:val="single" w:sz="4" w:space="0" w:color="auto"/>
              <w:left w:val="single" w:sz="4" w:space="0" w:color="auto"/>
              <w:bottom w:val="single" w:sz="4" w:space="0" w:color="auto"/>
              <w:right w:val="single" w:sz="4" w:space="0" w:color="auto"/>
            </w:tcBorders>
            <w:vAlign w:val="center"/>
          </w:tcPr>
          <w:p w14:paraId="1C112C37" w14:textId="77777777" w:rsidR="0012749B" w:rsidRDefault="0012749B" w:rsidP="00521E1B">
            <w:pPr>
              <w:keepNext/>
              <w:spacing w:before="60" w:after="60"/>
              <w:jc w:val="center"/>
              <w:rPr>
                <w:rFonts w:ascii="Courier New" w:hAnsi="Courier New" w:cs="Courier New"/>
                <w:sz w:val="16"/>
              </w:rPr>
            </w:pPr>
          </w:p>
        </w:tc>
      </w:tr>
      <w:tr w:rsidR="0012749B" w14:paraId="4FFBE4DC" w14:textId="77777777" w:rsidTr="00F8713E">
        <w:trPr>
          <w:cantSplit/>
          <w:jc w:val="center"/>
        </w:trPr>
        <w:tc>
          <w:tcPr>
            <w:tcW w:w="2043" w:type="dxa"/>
            <w:vMerge/>
            <w:tcBorders>
              <w:top w:val="single" w:sz="4" w:space="0" w:color="auto"/>
              <w:left w:val="single" w:sz="4" w:space="0" w:color="auto"/>
              <w:bottom w:val="single" w:sz="4" w:space="0" w:color="auto"/>
              <w:right w:val="single" w:sz="4" w:space="0" w:color="auto"/>
            </w:tcBorders>
            <w:vAlign w:val="center"/>
            <w:hideMark/>
          </w:tcPr>
          <w:p w14:paraId="1D4E5B70" w14:textId="77777777" w:rsidR="0012749B" w:rsidRDefault="0012749B" w:rsidP="00521E1B">
            <w:pPr>
              <w:keepNext/>
              <w:rPr>
                <w:bCs/>
                <w:sz w:val="16"/>
              </w:rPr>
            </w:pPr>
          </w:p>
        </w:tc>
        <w:tc>
          <w:tcPr>
            <w:tcW w:w="696" w:type="dxa"/>
            <w:vMerge/>
            <w:tcBorders>
              <w:top w:val="single" w:sz="4" w:space="0" w:color="auto"/>
              <w:left w:val="single" w:sz="4" w:space="0" w:color="auto"/>
              <w:bottom w:val="single" w:sz="4" w:space="0" w:color="auto"/>
              <w:right w:val="single" w:sz="4" w:space="0" w:color="auto"/>
            </w:tcBorders>
            <w:vAlign w:val="center"/>
            <w:hideMark/>
          </w:tcPr>
          <w:p w14:paraId="6216A59C" w14:textId="77777777" w:rsidR="0012749B" w:rsidRDefault="0012749B" w:rsidP="00521E1B">
            <w:pPr>
              <w:keepNext/>
              <w:rPr>
                <w:bCs/>
                <w:i/>
                <w:iCs/>
                <w:sz w:val="16"/>
                <w:szCs w:val="22"/>
              </w:rPr>
            </w:pPr>
          </w:p>
        </w:tc>
        <w:tc>
          <w:tcPr>
            <w:tcW w:w="2212" w:type="dxa"/>
            <w:tcBorders>
              <w:top w:val="single" w:sz="4" w:space="0" w:color="auto"/>
              <w:left w:val="single" w:sz="4" w:space="0" w:color="auto"/>
              <w:bottom w:val="single" w:sz="4" w:space="0" w:color="auto"/>
              <w:right w:val="single" w:sz="4" w:space="0" w:color="auto"/>
            </w:tcBorders>
            <w:vAlign w:val="center"/>
            <w:hideMark/>
          </w:tcPr>
          <w:p w14:paraId="19DC4E48" w14:textId="77777777" w:rsidR="0012749B" w:rsidRDefault="0012749B" w:rsidP="00521E1B">
            <w:pPr>
              <w:pStyle w:val="TABLE-cell"/>
              <w:keepNext/>
              <w:jc w:val="center"/>
              <w:rPr>
                <w:rFonts w:ascii="Courier New" w:hAnsi="Courier New" w:cs="Courier New"/>
                <w:b/>
                <w:bCs w:val="0"/>
              </w:rPr>
            </w:pPr>
            <w:r>
              <w:rPr>
                <w:rFonts w:ascii="Courier New" w:hAnsi="Courier New" w:cs="Courier New"/>
                <w:b/>
              </w:rPr>
              <w:t>4D4D4D</w:t>
            </w:r>
            <w:r>
              <w:rPr>
                <w:rFonts w:ascii="Courier New" w:hAnsi="Courier New" w:cs="Courier New"/>
              </w:rPr>
              <w:t>0000000001</w:t>
            </w:r>
          </w:p>
        </w:tc>
        <w:tc>
          <w:tcPr>
            <w:tcW w:w="2212" w:type="dxa"/>
            <w:tcBorders>
              <w:top w:val="single" w:sz="4" w:space="0" w:color="auto"/>
              <w:left w:val="single" w:sz="4" w:space="0" w:color="auto"/>
              <w:bottom w:val="single" w:sz="4" w:space="0" w:color="auto"/>
              <w:right w:val="single" w:sz="4" w:space="0" w:color="auto"/>
            </w:tcBorders>
            <w:vAlign w:val="center"/>
            <w:hideMark/>
          </w:tcPr>
          <w:p w14:paraId="33B3D641" w14:textId="77777777" w:rsidR="0012749B" w:rsidRDefault="0012749B" w:rsidP="00521E1B">
            <w:pPr>
              <w:pStyle w:val="TABLE-cell"/>
              <w:keepNext/>
              <w:jc w:val="center"/>
              <w:rPr>
                <w:rFonts w:ascii="Courier New" w:hAnsi="Courier New" w:cs="Courier New"/>
                <w:b/>
                <w:bCs w:val="0"/>
              </w:rPr>
            </w:pPr>
            <w:r>
              <w:rPr>
                <w:rFonts w:ascii="Courier New" w:hAnsi="Courier New" w:cs="Courier New"/>
                <w:b/>
              </w:rPr>
              <w:t>4D4D4D</w:t>
            </w:r>
            <w:r>
              <w:rPr>
                <w:rFonts w:ascii="Courier New" w:hAnsi="Courier New" w:cs="Courier New"/>
              </w:rPr>
              <w:t>0000BC614E</w:t>
            </w:r>
          </w:p>
        </w:tc>
        <w:tc>
          <w:tcPr>
            <w:tcW w:w="971" w:type="dxa"/>
            <w:tcBorders>
              <w:top w:val="single" w:sz="4" w:space="0" w:color="auto"/>
              <w:left w:val="single" w:sz="4" w:space="0" w:color="auto"/>
              <w:bottom w:val="single" w:sz="4" w:space="0" w:color="auto"/>
              <w:right w:val="single" w:sz="4" w:space="0" w:color="auto"/>
            </w:tcBorders>
            <w:vAlign w:val="center"/>
          </w:tcPr>
          <w:p w14:paraId="152F5B00" w14:textId="77777777" w:rsidR="0012749B" w:rsidRDefault="0012749B" w:rsidP="00521E1B">
            <w:pPr>
              <w:keepNext/>
              <w:spacing w:before="60" w:after="60"/>
              <w:jc w:val="center"/>
              <w:rPr>
                <w:rFonts w:ascii="Courier New" w:hAnsi="Courier New" w:cs="Courier New"/>
                <w:sz w:val="16"/>
              </w:rPr>
            </w:pPr>
          </w:p>
        </w:tc>
        <w:tc>
          <w:tcPr>
            <w:tcW w:w="936" w:type="dxa"/>
            <w:tcBorders>
              <w:top w:val="single" w:sz="4" w:space="0" w:color="auto"/>
              <w:left w:val="single" w:sz="4" w:space="0" w:color="auto"/>
              <w:bottom w:val="single" w:sz="4" w:space="0" w:color="auto"/>
              <w:right w:val="single" w:sz="4" w:space="0" w:color="auto"/>
            </w:tcBorders>
            <w:vAlign w:val="center"/>
          </w:tcPr>
          <w:p w14:paraId="54C2CB3E" w14:textId="77777777" w:rsidR="0012749B" w:rsidRDefault="0012749B" w:rsidP="00521E1B">
            <w:pPr>
              <w:keepNext/>
              <w:spacing w:before="60" w:after="60"/>
              <w:jc w:val="center"/>
              <w:rPr>
                <w:rFonts w:ascii="Courier New" w:hAnsi="Courier New" w:cs="Courier New"/>
                <w:sz w:val="16"/>
              </w:rPr>
            </w:pPr>
          </w:p>
        </w:tc>
      </w:tr>
      <w:tr w:rsidR="0012749B" w14:paraId="7D17CF6A" w14:textId="77777777" w:rsidTr="00F8713E">
        <w:trPr>
          <w:cantSplit/>
          <w:jc w:val="center"/>
        </w:trPr>
        <w:tc>
          <w:tcPr>
            <w:tcW w:w="2043" w:type="dxa"/>
            <w:vMerge/>
            <w:tcBorders>
              <w:top w:val="single" w:sz="4" w:space="0" w:color="auto"/>
              <w:left w:val="single" w:sz="4" w:space="0" w:color="auto"/>
              <w:bottom w:val="single" w:sz="4" w:space="0" w:color="auto"/>
              <w:right w:val="single" w:sz="4" w:space="0" w:color="auto"/>
            </w:tcBorders>
            <w:vAlign w:val="center"/>
            <w:hideMark/>
          </w:tcPr>
          <w:p w14:paraId="0D87B5E0" w14:textId="77777777" w:rsidR="0012749B" w:rsidRDefault="0012749B" w:rsidP="00521E1B">
            <w:pPr>
              <w:keepNext/>
              <w:rPr>
                <w:bCs/>
                <w:sz w:val="16"/>
              </w:rPr>
            </w:pPr>
          </w:p>
        </w:tc>
        <w:tc>
          <w:tcPr>
            <w:tcW w:w="696" w:type="dxa"/>
            <w:vMerge/>
            <w:tcBorders>
              <w:top w:val="single" w:sz="4" w:space="0" w:color="auto"/>
              <w:left w:val="single" w:sz="4" w:space="0" w:color="auto"/>
              <w:bottom w:val="single" w:sz="4" w:space="0" w:color="auto"/>
              <w:right w:val="single" w:sz="4" w:space="0" w:color="auto"/>
            </w:tcBorders>
            <w:vAlign w:val="center"/>
            <w:hideMark/>
          </w:tcPr>
          <w:p w14:paraId="2A58FFB5" w14:textId="77777777" w:rsidR="0012749B" w:rsidRDefault="0012749B" w:rsidP="00521E1B">
            <w:pPr>
              <w:keepNext/>
              <w:rPr>
                <w:bCs/>
                <w:i/>
                <w:iCs/>
                <w:sz w:val="16"/>
                <w:szCs w:val="22"/>
              </w:rPr>
            </w:pPr>
          </w:p>
        </w:tc>
        <w:tc>
          <w:tcPr>
            <w:tcW w:w="4424" w:type="dxa"/>
            <w:gridSpan w:val="2"/>
            <w:tcBorders>
              <w:top w:val="single" w:sz="4" w:space="0" w:color="auto"/>
              <w:left w:val="single" w:sz="4" w:space="0" w:color="auto"/>
              <w:bottom w:val="single" w:sz="4" w:space="0" w:color="auto"/>
              <w:right w:val="single" w:sz="4" w:space="0" w:color="auto"/>
            </w:tcBorders>
            <w:vAlign w:val="center"/>
            <w:hideMark/>
          </w:tcPr>
          <w:p w14:paraId="33569879" w14:textId="77777777" w:rsidR="0012749B" w:rsidRDefault="0012749B" w:rsidP="00521E1B">
            <w:pPr>
              <w:pStyle w:val="TABLE-cell"/>
              <w:keepNext/>
              <w:jc w:val="center"/>
            </w:pPr>
            <w:r>
              <w:t>(here, the five last octets contain the manufacturing number in hexa)</w:t>
            </w:r>
          </w:p>
        </w:tc>
        <w:tc>
          <w:tcPr>
            <w:tcW w:w="971" w:type="dxa"/>
            <w:tcBorders>
              <w:top w:val="single" w:sz="4" w:space="0" w:color="auto"/>
              <w:left w:val="single" w:sz="4" w:space="0" w:color="auto"/>
              <w:bottom w:val="single" w:sz="4" w:space="0" w:color="auto"/>
              <w:right w:val="single" w:sz="4" w:space="0" w:color="auto"/>
            </w:tcBorders>
            <w:vAlign w:val="center"/>
            <w:hideMark/>
          </w:tcPr>
          <w:p w14:paraId="1C242C02" w14:textId="77777777" w:rsidR="0012749B" w:rsidRDefault="0012749B" w:rsidP="00521E1B">
            <w:pPr>
              <w:keepNext/>
              <w:spacing w:before="60" w:after="60"/>
              <w:jc w:val="center"/>
              <w:rPr>
                <w:rFonts w:ascii="Courier New" w:hAnsi="Courier New" w:cs="Courier New"/>
                <w:sz w:val="16"/>
              </w:rPr>
            </w:pPr>
            <w:r>
              <w:rPr>
                <w:rFonts w:ascii="Courier New" w:hAnsi="Courier New" w:cs="Courier New"/>
                <w:sz w:val="16"/>
              </w:rPr>
              <w:t>8</w:t>
            </w:r>
          </w:p>
        </w:tc>
        <w:tc>
          <w:tcPr>
            <w:tcW w:w="936" w:type="dxa"/>
            <w:tcBorders>
              <w:top w:val="single" w:sz="4" w:space="0" w:color="auto"/>
              <w:left w:val="single" w:sz="4" w:space="0" w:color="auto"/>
              <w:bottom w:val="single" w:sz="4" w:space="0" w:color="auto"/>
              <w:right w:val="single" w:sz="4" w:space="0" w:color="auto"/>
            </w:tcBorders>
            <w:vAlign w:val="center"/>
            <w:hideMark/>
          </w:tcPr>
          <w:p w14:paraId="32B8F83B" w14:textId="77777777" w:rsidR="0012749B" w:rsidRDefault="0012749B" w:rsidP="00521E1B">
            <w:pPr>
              <w:keepNext/>
              <w:spacing w:before="60" w:after="60"/>
              <w:jc w:val="center"/>
              <w:rPr>
                <w:rFonts w:ascii="Courier New" w:hAnsi="Courier New" w:cs="Courier New"/>
                <w:sz w:val="16"/>
              </w:rPr>
            </w:pPr>
            <w:r>
              <w:rPr>
                <w:rFonts w:ascii="Courier New" w:hAnsi="Courier New" w:cs="Courier New"/>
                <w:sz w:val="16"/>
              </w:rPr>
              <w:t>64</w:t>
            </w:r>
          </w:p>
        </w:tc>
      </w:tr>
      <w:tr w:rsidR="0012749B" w14:paraId="5E9E4E3F" w14:textId="77777777" w:rsidTr="00F8713E">
        <w:trPr>
          <w:cantSplit/>
          <w:jc w:val="center"/>
        </w:trPr>
        <w:tc>
          <w:tcPr>
            <w:tcW w:w="2043" w:type="dxa"/>
            <w:tcBorders>
              <w:top w:val="single" w:sz="4" w:space="0" w:color="auto"/>
              <w:left w:val="single" w:sz="4" w:space="0" w:color="auto"/>
              <w:bottom w:val="single" w:sz="4" w:space="0" w:color="auto"/>
              <w:right w:val="single" w:sz="4" w:space="0" w:color="auto"/>
            </w:tcBorders>
            <w:vAlign w:val="center"/>
            <w:hideMark/>
          </w:tcPr>
          <w:p w14:paraId="157D0980" w14:textId="77777777" w:rsidR="0012749B" w:rsidRDefault="0012749B" w:rsidP="00521E1B">
            <w:pPr>
              <w:pStyle w:val="TABLE-cell"/>
              <w:keepNext/>
            </w:pPr>
            <w:r>
              <w:t>Invocation counter</w:t>
            </w:r>
          </w:p>
        </w:tc>
        <w:tc>
          <w:tcPr>
            <w:tcW w:w="696" w:type="dxa"/>
            <w:tcBorders>
              <w:top w:val="single" w:sz="4" w:space="0" w:color="auto"/>
              <w:left w:val="single" w:sz="4" w:space="0" w:color="auto"/>
              <w:bottom w:val="single" w:sz="4" w:space="0" w:color="auto"/>
              <w:right w:val="single" w:sz="4" w:space="0" w:color="auto"/>
            </w:tcBorders>
            <w:vAlign w:val="center"/>
            <w:hideMark/>
          </w:tcPr>
          <w:p w14:paraId="78E22DDE" w14:textId="77777777" w:rsidR="0012749B" w:rsidRDefault="0012749B" w:rsidP="00521E1B">
            <w:pPr>
              <w:pStyle w:val="TABLE-cell"/>
              <w:keepNext/>
              <w:jc w:val="center"/>
              <w:rPr>
                <w:i/>
                <w:iCs/>
                <w:szCs w:val="22"/>
              </w:rPr>
            </w:pPr>
            <w:r>
              <w:rPr>
                <w:i/>
                <w:iCs/>
                <w:szCs w:val="22"/>
              </w:rPr>
              <w:t>IC</w:t>
            </w:r>
          </w:p>
        </w:tc>
        <w:tc>
          <w:tcPr>
            <w:tcW w:w="2212" w:type="dxa"/>
            <w:tcBorders>
              <w:top w:val="single" w:sz="4" w:space="0" w:color="auto"/>
              <w:left w:val="single" w:sz="4" w:space="0" w:color="auto"/>
              <w:bottom w:val="single" w:sz="4" w:space="0" w:color="auto"/>
              <w:right w:val="single" w:sz="4" w:space="0" w:color="auto"/>
            </w:tcBorders>
            <w:vAlign w:val="center"/>
            <w:hideMark/>
          </w:tcPr>
          <w:p w14:paraId="18068A99" w14:textId="77777777" w:rsidR="0012749B" w:rsidRDefault="0012749B" w:rsidP="00521E1B">
            <w:pPr>
              <w:pStyle w:val="TABLE-cell"/>
              <w:keepNext/>
              <w:jc w:val="center"/>
              <w:rPr>
                <w:rFonts w:ascii="Courier New" w:hAnsi="Courier New" w:cs="Courier New"/>
              </w:rPr>
            </w:pPr>
            <w:r>
              <w:rPr>
                <w:rFonts w:ascii="Courier New" w:hAnsi="Courier New" w:cs="Courier New"/>
              </w:rPr>
              <w:t>00000001</w:t>
            </w:r>
          </w:p>
        </w:tc>
        <w:tc>
          <w:tcPr>
            <w:tcW w:w="2212" w:type="dxa"/>
            <w:tcBorders>
              <w:top w:val="single" w:sz="4" w:space="0" w:color="auto"/>
              <w:left w:val="single" w:sz="4" w:space="0" w:color="auto"/>
              <w:bottom w:val="single" w:sz="4" w:space="0" w:color="auto"/>
              <w:right w:val="single" w:sz="4" w:space="0" w:color="auto"/>
            </w:tcBorders>
            <w:vAlign w:val="center"/>
            <w:hideMark/>
          </w:tcPr>
          <w:p w14:paraId="4DFFC741" w14:textId="77777777" w:rsidR="0012749B" w:rsidRDefault="0012749B" w:rsidP="00521E1B">
            <w:pPr>
              <w:pStyle w:val="TABLE-cell"/>
              <w:keepNext/>
              <w:jc w:val="center"/>
              <w:rPr>
                <w:rFonts w:ascii="Courier New" w:hAnsi="Courier New" w:cs="Courier New"/>
              </w:rPr>
            </w:pPr>
            <w:r>
              <w:rPr>
                <w:rFonts w:ascii="Courier New" w:hAnsi="Courier New" w:cs="Courier New"/>
              </w:rPr>
              <w:t>01234567</w:t>
            </w:r>
          </w:p>
        </w:tc>
        <w:tc>
          <w:tcPr>
            <w:tcW w:w="971" w:type="dxa"/>
            <w:tcBorders>
              <w:top w:val="single" w:sz="4" w:space="0" w:color="auto"/>
              <w:left w:val="single" w:sz="4" w:space="0" w:color="auto"/>
              <w:bottom w:val="single" w:sz="4" w:space="0" w:color="auto"/>
              <w:right w:val="single" w:sz="4" w:space="0" w:color="auto"/>
            </w:tcBorders>
            <w:vAlign w:val="center"/>
            <w:hideMark/>
          </w:tcPr>
          <w:p w14:paraId="688BE0E0" w14:textId="77777777" w:rsidR="0012749B" w:rsidRDefault="0012749B" w:rsidP="00521E1B">
            <w:pPr>
              <w:keepNext/>
              <w:spacing w:before="60" w:after="60"/>
              <w:jc w:val="center"/>
              <w:rPr>
                <w:rFonts w:ascii="Courier New" w:hAnsi="Courier New" w:cs="Courier New"/>
                <w:sz w:val="16"/>
              </w:rPr>
            </w:pPr>
            <w:r>
              <w:rPr>
                <w:rFonts w:ascii="Courier New" w:hAnsi="Courier New" w:cs="Courier New"/>
                <w:sz w:val="16"/>
              </w:rPr>
              <w:t>4</w:t>
            </w:r>
          </w:p>
        </w:tc>
        <w:tc>
          <w:tcPr>
            <w:tcW w:w="936" w:type="dxa"/>
            <w:tcBorders>
              <w:top w:val="single" w:sz="4" w:space="0" w:color="auto"/>
              <w:left w:val="single" w:sz="4" w:space="0" w:color="auto"/>
              <w:bottom w:val="single" w:sz="4" w:space="0" w:color="auto"/>
              <w:right w:val="single" w:sz="4" w:space="0" w:color="auto"/>
            </w:tcBorders>
            <w:vAlign w:val="center"/>
            <w:hideMark/>
          </w:tcPr>
          <w:p w14:paraId="593EF087" w14:textId="77777777" w:rsidR="0012749B" w:rsidRDefault="0012749B" w:rsidP="00521E1B">
            <w:pPr>
              <w:pStyle w:val="TABLE-centered"/>
              <w:keepNext/>
              <w:rPr>
                <w:rFonts w:ascii="Courier New" w:hAnsi="Courier New" w:cs="Courier New"/>
              </w:rPr>
            </w:pPr>
            <w:r>
              <w:rPr>
                <w:rFonts w:ascii="Courier New" w:hAnsi="Courier New" w:cs="Courier New"/>
              </w:rPr>
              <w:t>32</w:t>
            </w:r>
          </w:p>
        </w:tc>
      </w:tr>
      <w:tr w:rsidR="0012749B" w14:paraId="0263D608" w14:textId="77777777" w:rsidTr="00F8713E">
        <w:trPr>
          <w:cantSplit/>
          <w:jc w:val="center"/>
        </w:trPr>
        <w:tc>
          <w:tcPr>
            <w:tcW w:w="2043" w:type="dxa"/>
            <w:vMerge w:val="restart"/>
            <w:tcBorders>
              <w:top w:val="single" w:sz="4" w:space="0" w:color="auto"/>
              <w:left w:val="single" w:sz="4" w:space="0" w:color="auto"/>
              <w:bottom w:val="single" w:sz="4" w:space="0" w:color="auto"/>
              <w:right w:val="single" w:sz="4" w:space="0" w:color="auto"/>
            </w:tcBorders>
            <w:vAlign w:val="center"/>
            <w:hideMark/>
          </w:tcPr>
          <w:p w14:paraId="7A2CB39B" w14:textId="77777777" w:rsidR="0012749B" w:rsidRDefault="0012749B" w:rsidP="00521E1B">
            <w:pPr>
              <w:pStyle w:val="TABLE-cell"/>
              <w:keepNext/>
            </w:pPr>
            <w:r>
              <w:t>Initialization Vector</w:t>
            </w:r>
          </w:p>
        </w:tc>
        <w:tc>
          <w:tcPr>
            <w:tcW w:w="696" w:type="dxa"/>
            <w:vMerge w:val="restart"/>
            <w:tcBorders>
              <w:top w:val="single" w:sz="4" w:space="0" w:color="auto"/>
              <w:left w:val="single" w:sz="4" w:space="0" w:color="auto"/>
              <w:bottom w:val="single" w:sz="4" w:space="0" w:color="auto"/>
              <w:right w:val="single" w:sz="4" w:space="0" w:color="auto"/>
            </w:tcBorders>
            <w:vAlign w:val="center"/>
            <w:hideMark/>
          </w:tcPr>
          <w:p w14:paraId="1FF330A8" w14:textId="77777777" w:rsidR="0012749B" w:rsidRDefault="0012749B" w:rsidP="00521E1B">
            <w:pPr>
              <w:pStyle w:val="TABLE-cell"/>
              <w:keepNext/>
              <w:jc w:val="center"/>
              <w:rPr>
                <w:i/>
                <w:iCs/>
                <w:szCs w:val="22"/>
              </w:rPr>
            </w:pPr>
            <w:r>
              <w:rPr>
                <w:i/>
                <w:iCs/>
                <w:szCs w:val="22"/>
              </w:rPr>
              <w:t>IV</w:t>
            </w:r>
          </w:p>
        </w:tc>
        <w:tc>
          <w:tcPr>
            <w:tcW w:w="4424" w:type="dxa"/>
            <w:gridSpan w:val="2"/>
            <w:tcBorders>
              <w:top w:val="single" w:sz="4" w:space="0" w:color="auto"/>
              <w:left w:val="single" w:sz="4" w:space="0" w:color="auto"/>
              <w:bottom w:val="single" w:sz="4" w:space="0" w:color="auto"/>
              <w:right w:val="single" w:sz="4" w:space="0" w:color="auto"/>
            </w:tcBorders>
            <w:vAlign w:val="center"/>
            <w:hideMark/>
          </w:tcPr>
          <w:p w14:paraId="4F9E4D82" w14:textId="77777777" w:rsidR="0012749B" w:rsidRDefault="0012749B" w:rsidP="00521E1B">
            <w:pPr>
              <w:pStyle w:val="TABLE-cell"/>
              <w:keepNext/>
              <w:jc w:val="center"/>
            </w:pPr>
            <w:r>
              <w:rPr>
                <w:i/>
                <w:iCs/>
                <w:szCs w:val="22"/>
              </w:rPr>
              <w:t xml:space="preserve">Sys-T </w:t>
            </w:r>
            <w:r>
              <w:t>II IC</w:t>
            </w:r>
            <w:r>
              <w:rPr>
                <w:i/>
                <w:iCs/>
                <w:szCs w:val="22"/>
              </w:rPr>
              <w:t xml:space="preserve"> </w:t>
            </w:r>
          </w:p>
        </w:tc>
        <w:tc>
          <w:tcPr>
            <w:tcW w:w="971" w:type="dxa"/>
            <w:vMerge w:val="restart"/>
            <w:tcBorders>
              <w:top w:val="single" w:sz="4" w:space="0" w:color="auto"/>
              <w:left w:val="single" w:sz="4" w:space="0" w:color="auto"/>
              <w:bottom w:val="single" w:sz="4" w:space="0" w:color="auto"/>
              <w:right w:val="single" w:sz="4" w:space="0" w:color="auto"/>
            </w:tcBorders>
            <w:vAlign w:val="center"/>
            <w:hideMark/>
          </w:tcPr>
          <w:p w14:paraId="07106213" w14:textId="77777777" w:rsidR="0012749B" w:rsidRDefault="0012749B" w:rsidP="00521E1B">
            <w:pPr>
              <w:keepNext/>
              <w:spacing w:before="60" w:after="60"/>
              <w:jc w:val="center"/>
              <w:rPr>
                <w:rFonts w:ascii="Courier New" w:hAnsi="Courier New" w:cs="Courier New"/>
                <w:sz w:val="16"/>
              </w:rPr>
            </w:pPr>
            <w:r>
              <w:rPr>
                <w:rFonts w:ascii="Courier New" w:hAnsi="Courier New" w:cs="Courier New"/>
                <w:sz w:val="16"/>
              </w:rPr>
              <w:t>12</w:t>
            </w:r>
          </w:p>
        </w:tc>
        <w:tc>
          <w:tcPr>
            <w:tcW w:w="936" w:type="dxa"/>
            <w:vMerge w:val="restart"/>
            <w:tcBorders>
              <w:top w:val="single" w:sz="4" w:space="0" w:color="auto"/>
              <w:left w:val="single" w:sz="4" w:space="0" w:color="auto"/>
              <w:bottom w:val="single" w:sz="4" w:space="0" w:color="auto"/>
              <w:right w:val="single" w:sz="4" w:space="0" w:color="auto"/>
            </w:tcBorders>
            <w:vAlign w:val="center"/>
            <w:hideMark/>
          </w:tcPr>
          <w:p w14:paraId="1A8F3152" w14:textId="77777777" w:rsidR="0012749B" w:rsidRDefault="0012749B" w:rsidP="00521E1B">
            <w:pPr>
              <w:keepNext/>
              <w:spacing w:before="60" w:after="60"/>
              <w:jc w:val="center"/>
              <w:rPr>
                <w:rFonts w:ascii="Courier New" w:hAnsi="Courier New" w:cs="Courier New"/>
                <w:sz w:val="16"/>
              </w:rPr>
            </w:pPr>
            <w:r>
              <w:rPr>
                <w:rFonts w:ascii="Courier New" w:hAnsi="Courier New" w:cs="Courier New"/>
                <w:sz w:val="16"/>
              </w:rPr>
              <w:t>96</w:t>
            </w:r>
          </w:p>
        </w:tc>
      </w:tr>
      <w:tr w:rsidR="0012749B" w14:paraId="590A1431" w14:textId="77777777" w:rsidTr="00F8713E">
        <w:trPr>
          <w:cantSplit/>
          <w:jc w:val="center"/>
        </w:trPr>
        <w:tc>
          <w:tcPr>
            <w:tcW w:w="2043" w:type="dxa"/>
            <w:vMerge/>
            <w:tcBorders>
              <w:top w:val="single" w:sz="4" w:space="0" w:color="auto"/>
              <w:left w:val="single" w:sz="4" w:space="0" w:color="auto"/>
              <w:bottom w:val="single" w:sz="4" w:space="0" w:color="auto"/>
              <w:right w:val="single" w:sz="4" w:space="0" w:color="auto"/>
            </w:tcBorders>
            <w:vAlign w:val="center"/>
            <w:hideMark/>
          </w:tcPr>
          <w:p w14:paraId="4B16B012" w14:textId="77777777" w:rsidR="0012749B" w:rsidRDefault="0012749B" w:rsidP="00521E1B">
            <w:pPr>
              <w:keepNext/>
              <w:rPr>
                <w:bCs/>
                <w:sz w:val="16"/>
              </w:rPr>
            </w:pPr>
          </w:p>
        </w:tc>
        <w:tc>
          <w:tcPr>
            <w:tcW w:w="696" w:type="dxa"/>
            <w:vMerge/>
            <w:tcBorders>
              <w:top w:val="single" w:sz="4" w:space="0" w:color="auto"/>
              <w:left w:val="single" w:sz="4" w:space="0" w:color="auto"/>
              <w:bottom w:val="single" w:sz="4" w:space="0" w:color="auto"/>
              <w:right w:val="single" w:sz="4" w:space="0" w:color="auto"/>
            </w:tcBorders>
            <w:vAlign w:val="center"/>
            <w:hideMark/>
          </w:tcPr>
          <w:p w14:paraId="406D811A" w14:textId="77777777" w:rsidR="0012749B" w:rsidRDefault="0012749B" w:rsidP="00521E1B">
            <w:pPr>
              <w:keepNext/>
              <w:rPr>
                <w:bCs/>
                <w:i/>
                <w:iCs/>
                <w:sz w:val="16"/>
                <w:szCs w:val="22"/>
              </w:rPr>
            </w:pPr>
          </w:p>
        </w:tc>
        <w:tc>
          <w:tcPr>
            <w:tcW w:w="2212" w:type="dxa"/>
            <w:tcBorders>
              <w:top w:val="single" w:sz="4" w:space="0" w:color="auto"/>
              <w:left w:val="single" w:sz="4" w:space="0" w:color="auto"/>
              <w:bottom w:val="single" w:sz="4" w:space="0" w:color="auto"/>
              <w:right w:val="single" w:sz="4" w:space="0" w:color="auto"/>
            </w:tcBorders>
            <w:vAlign w:val="center"/>
            <w:hideMark/>
          </w:tcPr>
          <w:p w14:paraId="43FE95C4" w14:textId="77777777" w:rsidR="0012749B" w:rsidRDefault="0012749B" w:rsidP="00521E1B">
            <w:pPr>
              <w:pStyle w:val="TABLE-cell"/>
              <w:keepNext/>
              <w:jc w:val="center"/>
            </w:pPr>
            <w:r>
              <w:t>Client</w:t>
            </w:r>
          </w:p>
        </w:tc>
        <w:tc>
          <w:tcPr>
            <w:tcW w:w="2212" w:type="dxa"/>
            <w:tcBorders>
              <w:top w:val="single" w:sz="4" w:space="0" w:color="auto"/>
              <w:left w:val="single" w:sz="4" w:space="0" w:color="auto"/>
              <w:bottom w:val="single" w:sz="4" w:space="0" w:color="auto"/>
              <w:right w:val="single" w:sz="4" w:space="0" w:color="auto"/>
            </w:tcBorders>
            <w:vAlign w:val="center"/>
            <w:hideMark/>
          </w:tcPr>
          <w:p w14:paraId="18C45972" w14:textId="77777777" w:rsidR="0012749B" w:rsidRDefault="0012749B" w:rsidP="00521E1B">
            <w:pPr>
              <w:pStyle w:val="TABLE-cell"/>
              <w:keepNext/>
              <w:jc w:val="center"/>
            </w:pPr>
            <w:r>
              <w:t>Server</w:t>
            </w:r>
          </w:p>
        </w:tc>
        <w:tc>
          <w:tcPr>
            <w:tcW w:w="971" w:type="dxa"/>
            <w:vMerge/>
            <w:tcBorders>
              <w:top w:val="single" w:sz="4" w:space="0" w:color="auto"/>
              <w:left w:val="single" w:sz="4" w:space="0" w:color="auto"/>
              <w:bottom w:val="single" w:sz="4" w:space="0" w:color="auto"/>
              <w:right w:val="single" w:sz="4" w:space="0" w:color="auto"/>
            </w:tcBorders>
            <w:vAlign w:val="center"/>
            <w:hideMark/>
          </w:tcPr>
          <w:p w14:paraId="3FA82AB4" w14:textId="77777777" w:rsidR="0012749B" w:rsidRDefault="0012749B" w:rsidP="00521E1B">
            <w:pPr>
              <w:keepNext/>
              <w:rPr>
                <w:rFonts w:ascii="Courier New" w:hAnsi="Courier New" w:cs="Courier New"/>
                <w:sz w:val="16"/>
              </w:rPr>
            </w:pPr>
          </w:p>
        </w:tc>
        <w:tc>
          <w:tcPr>
            <w:tcW w:w="936" w:type="dxa"/>
            <w:vMerge/>
            <w:tcBorders>
              <w:top w:val="single" w:sz="4" w:space="0" w:color="auto"/>
              <w:left w:val="single" w:sz="4" w:space="0" w:color="auto"/>
              <w:bottom w:val="single" w:sz="4" w:space="0" w:color="auto"/>
              <w:right w:val="single" w:sz="4" w:space="0" w:color="auto"/>
            </w:tcBorders>
            <w:vAlign w:val="center"/>
            <w:hideMark/>
          </w:tcPr>
          <w:p w14:paraId="317B0F63" w14:textId="77777777" w:rsidR="0012749B" w:rsidRDefault="0012749B" w:rsidP="00521E1B">
            <w:pPr>
              <w:keepNext/>
              <w:rPr>
                <w:rFonts w:ascii="Courier New" w:hAnsi="Courier New" w:cs="Courier New"/>
                <w:sz w:val="16"/>
              </w:rPr>
            </w:pPr>
          </w:p>
        </w:tc>
      </w:tr>
      <w:tr w:rsidR="0012749B" w14:paraId="0DD3910A" w14:textId="77777777" w:rsidTr="00F8713E">
        <w:trPr>
          <w:cantSplit/>
          <w:jc w:val="center"/>
        </w:trPr>
        <w:tc>
          <w:tcPr>
            <w:tcW w:w="2043" w:type="dxa"/>
            <w:vMerge/>
            <w:tcBorders>
              <w:top w:val="single" w:sz="4" w:space="0" w:color="auto"/>
              <w:left w:val="single" w:sz="4" w:space="0" w:color="auto"/>
              <w:bottom w:val="single" w:sz="4" w:space="0" w:color="auto"/>
              <w:right w:val="single" w:sz="4" w:space="0" w:color="auto"/>
            </w:tcBorders>
            <w:vAlign w:val="center"/>
            <w:hideMark/>
          </w:tcPr>
          <w:p w14:paraId="72B583B9" w14:textId="77777777" w:rsidR="0012749B" w:rsidRDefault="0012749B" w:rsidP="00521E1B">
            <w:pPr>
              <w:keepNext/>
              <w:rPr>
                <w:bCs/>
                <w:sz w:val="16"/>
              </w:rPr>
            </w:pPr>
          </w:p>
        </w:tc>
        <w:tc>
          <w:tcPr>
            <w:tcW w:w="696" w:type="dxa"/>
            <w:vMerge/>
            <w:tcBorders>
              <w:top w:val="single" w:sz="4" w:space="0" w:color="auto"/>
              <w:left w:val="single" w:sz="4" w:space="0" w:color="auto"/>
              <w:bottom w:val="single" w:sz="4" w:space="0" w:color="auto"/>
              <w:right w:val="single" w:sz="4" w:space="0" w:color="auto"/>
            </w:tcBorders>
            <w:vAlign w:val="center"/>
            <w:hideMark/>
          </w:tcPr>
          <w:p w14:paraId="388B4DF0" w14:textId="77777777" w:rsidR="0012749B" w:rsidRDefault="0012749B" w:rsidP="00521E1B">
            <w:pPr>
              <w:keepNext/>
              <w:rPr>
                <w:bCs/>
                <w:i/>
                <w:iCs/>
                <w:sz w:val="16"/>
                <w:szCs w:val="22"/>
              </w:rPr>
            </w:pPr>
          </w:p>
        </w:tc>
        <w:tc>
          <w:tcPr>
            <w:tcW w:w="2212" w:type="dxa"/>
            <w:tcBorders>
              <w:top w:val="single" w:sz="4" w:space="0" w:color="auto"/>
              <w:left w:val="single" w:sz="4" w:space="0" w:color="auto"/>
              <w:bottom w:val="single" w:sz="4" w:space="0" w:color="auto"/>
              <w:right w:val="single" w:sz="4" w:space="0" w:color="auto"/>
            </w:tcBorders>
            <w:vAlign w:val="center"/>
            <w:hideMark/>
          </w:tcPr>
          <w:p w14:paraId="5339C23C" w14:textId="77777777" w:rsidR="0012749B" w:rsidRDefault="0012749B" w:rsidP="00521E1B">
            <w:pPr>
              <w:pStyle w:val="TABLE-cell"/>
              <w:keepNext/>
              <w:jc w:val="center"/>
              <w:rPr>
                <w:rFonts w:ascii="Courier New" w:hAnsi="Courier New" w:cs="Courier New"/>
              </w:rPr>
            </w:pPr>
            <w:r>
              <w:rPr>
                <w:rFonts w:ascii="Courier New" w:hAnsi="Courier New" w:cs="Courier New"/>
              </w:rPr>
              <w:t>4D4D4D0000000001</w:t>
            </w:r>
            <w:r>
              <w:rPr>
                <w:rFonts w:ascii="Courier New" w:hAnsi="Courier New" w:cs="Courier New"/>
              </w:rPr>
              <w:br/>
              <w:t>00000001</w:t>
            </w:r>
          </w:p>
        </w:tc>
        <w:tc>
          <w:tcPr>
            <w:tcW w:w="2212" w:type="dxa"/>
            <w:tcBorders>
              <w:top w:val="single" w:sz="4" w:space="0" w:color="auto"/>
              <w:left w:val="single" w:sz="4" w:space="0" w:color="auto"/>
              <w:bottom w:val="single" w:sz="4" w:space="0" w:color="auto"/>
              <w:right w:val="single" w:sz="4" w:space="0" w:color="auto"/>
            </w:tcBorders>
            <w:vAlign w:val="center"/>
            <w:hideMark/>
          </w:tcPr>
          <w:p w14:paraId="69DD4DAA" w14:textId="77777777" w:rsidR="0012749B" w:rsidRDefault="0012749B" w:rsidP="00521E1B">
            <w:pPr>
              <w:pStyle w:val="TABLE-cell"/>
              <w:keepNext/>
              <w:jc w:val="center"/>
              <w:rPr>
                <w:rFonts w:ascii="Courier New" w:hAnsi="Courier New" w:cs="Courier New"/>
              </w:rPr>
            </w:pPr>
            <w:r>
              <w:rPr>
                <w:rFonts w:ascii="Courier New" w:hAnsi="Courier New" w:cs="Courier New"/>
              </w:rPr>
              <w:t>4D4D4D0000BC614E</w:t>
            </w:r>
            <w:r>
              <w:rPr>
                <w:rFonts w:ascii="Courier New" w:hAnsi="Courier New" w:cs="Courier New"/>
              </w:rPr>
              <w:br/>
              <w:t>01234567</w:t>
            </w:r>
          </w:p>
        </w:tc>
        <w:tc>
          <w:tcPr>
            <w:tcW w:w="971" w:type="dxa"/>
            <w:vMerge/>
            <w:tcBorders>
              <w:top w:val="single" w:sz="4" w:space="0" w:color="auto"/>
              <w:left w:val="single" w:sz="4" w:space="0" w:color="auto"/>
              <w:bottom w:val="single" w:sz="4" w:space="0" w:color="auto"/>
              <w:right w:val="single" w:sz="4" w:space="0" w:color="auto"/>
            </w:tcBorders>
            <w:vAlign w:val="center"/>
            <w:hideMark/>
          </w:tcPr>
          <w:p w14:paraId="69F952BD" w14:textId="77777777" w:rsidR="0012749B" w:rsidRDefault="0012749B" w:rsidP="00521E1B">
            <w:pPr>
              <w:keepNext/>
              <w:rPr>
                <w:rFonts w:ascii="Courier New" w:hAnsi="Courier New" w:cs="Courier New"/>
                <w:sz w:val="16"/>
              </w:rPr>
            </w:pPr>
          </w:p>
        </w:tc>
        <w:tc>
          <w:tcPr>
            <w:tcW w:w="936" w:type="dxa"/>
            <w:vMerge/>
            <w:tcBorders>
              <w:top w:val="single" w:sz="4" w:space="0" w:color="auto"/>
              <w:left w:val="single" w:sz="4" w:space="0" w:color="auto"/>
              <w:bottom w:val="single" w:sz="4" w:space="0" w:color="auto"/>
              <w:right w:val="single" w:sz="4" w:space="0" w:color="auto"/>
            </w:tcBorders>
            <w:vAlign w:val="center"/>
            <w:hideMark/>
          </w:tcPr>
          <w:p w14:paraId="1CE810A7" w14:textId="77777777" w:rsidR="0012749B" w:rsidRDefault="0012749B" w:rsidP="00521E1B">
            <w:pPr>
              <w:keepNext/>
              <w:rPr>
                <w:rFonts w:ascii="Courier New" w:hAnsi="Courier New" w:cs="Courier New"/>
                <w:sz w:val="16"/>
              </w:rPr>
            </w:pPr>
          </w:p>
        </w:tc>
      </w:tr>
      <w:tr w:rsidR="0012749B" w14:paraId="6267A411" w14:textId="77777777" w:rsidTr="00F8713E">
        <w:trPr>
          <w:cantSplit/>
          <w:jc w:val="center"/>
        </w:trPr>
        <w:tc>
          <w:tcPr>
            <w:tcW w:w="2043" w:type="dxa"/>
            <w:tcBorders>
              <w:top w:val="single" w:sz="4" w:space="0" w:color="auto"/>
              <w:left w:val="single" w:sz="4" w:space="0" w:color="auto"/>
              <w:bottom w:val="single" w:sz="4" w:space="0" w:color="auto"/>
              <w:right w:val="single" w:sz="4" w:space="0" w:color="auto"/>
            </w:tcBorders>
            <w:vAlign w:val="center"/>
            <w:hideMark/>
          </w:tcPr>
          <w:p w14:paraId="086FF338" w14:textId="77777777" w:rsidR="0012749B" w:rsidRDefault="0012749B" w:rsidP="00521E1B">
            <w:pPr>
              <w:pStyle w:val="TABLE-cell"/>
              <w:keepNext/>
            </w:pPr>
            <w:r>
              <w:t>Block cipher key (global)</w:t>
            </w:r>
          </w:p>
        </w:tc>
        <w:tc>
          <w:tcPr>
            <w:tcW w:w="696" w:type="dxa"/>
            <w:tcBorders>
              <w:top w:val="single" w:sz="4" w:space="0" w:color="auto"/>
              <w:left w:val="single" w:sz="4" w:space="0" w:color="auto"/>
              <w:bottom w:val="single" w:sz="4" w:space="0" w:color="auto"/>
              <w:right w:val="single" w:sz="4" w:space="0" w:color="auto"/>
            </w:tcBorders>
            <w:vAlign w:val="center"/>
            <w:hideMark/>
          </w:tcPr>
          <w:p w14:paraId="49D262DE" w14:textId="77777777" w:rsidR="0012749B" w:rsidRDefault="0012749B" w:rsidP="00521E1B">
            <w:pPr>
              <w:pStyle w:val="TABLE-cell"/>
              <w:keepNext/>
              <w:jc w:val="center"/>
              <w:rPr>
                <w:i/>
                <w:iCs/>
                <w:szCs w:val="22"/>
              </w:rPr>
            </w:pPr>
            <w:r>
              <w:rPr>
                <w:i/>
                <w:iCs/>
                <w:szCs w:val="22"/>
              </w:rPr>
              <w:t>EK</w:t>
            </w:r>
          </w:p>
        </w:tc>
        <w:tc>
          <w:tcPr>
            <w:tcW w:w="4424" w:type="dxa"/>
            <w:gridSpan w:val="2"/>
            <w:tcBorders>
              <w:top w:val="single" w:sz="4" w:space="0" w:color="auto"/>
              <w:left w:val="single" w:sz="4" w:space="0" w:color="auto"/>
              <w:bottom w:val="single" w:sz="4" w:space="0" w:color="auto"/>
              <w:right w:val="single" w:sz="4" w:space="0" w:color="auto"/>
            </w:tcBorders>
            <w:vAlign w:val="center"/>
            <w:hideMark/>
          </w:tcPr>
          <w:p w14:paraId="2727A8FB" w14:textId="77777777" w:rsidR="0012749B" w:rsidRDefault="0012749B" w:rsidP="00521E1B">
            <w:pPr>
              <w:pStyle w:val="TABLE-cell"/>
              <w:keepNext/>
              <w:jc w:val="center"/>
              <w:rPr>
                <w:rFonts w:ascii="Courier New" w:hAnsi="Courier New" w:cs="Courier New"/>
              </w:rPr>
            </w:pPr>
            <w:r>
              <w:rPr>
                <w:rFonts w:ascii="Courier New" w:hAnsi="Courier New" w:cs="Courier New"/>
              </w:rPr>
              <w:t>000102030405060708090A0B0C0D0E0F</w:t>
            </w:r>
          </w:p>
        </w:tc>
        <w:tc>
          <w:tcPr>
            <w:tcW w:w="971" w:type="dxa"/>
            <w:tcBorders>
              <w:top w:val="single" w:sz="4" w:space="0" w:color="auto"/>
              <w:left w:val="single" w:sz="4" w:space="0" w:color="auto"/>
              <w:bottom w:val="single" w:sz="4" w:space="0" w:color="auto"/>
              <w:right w:val="single" w:sz="4" w:space="0" w:color="auto"/>
            </w:tcBorders>
            <w:vAlign w:val="center"/>
            <w:hideMark/>
          </w:tcPr>
          <w:p w14:paraId="378A5FDA" w14:textId="77777777" w:rsidR="0012749B" w:rsidRDefault="0012749B" w:rsidP="00521E1B">
            <w:pPr>
              <w:keepNext/>
              <w:spacing w:before="60" w:after="60"/>
              <w:jc w:val="center"/>
              <w:rPr>
                <w:rFonts w:ascii="Courier New" w:hAnsi="Courier New" w:cs="Courier New"/>
                <w:sz w:val="16"/>
              </w:rPr>
            </w:pPr>
            <w:r>
              <w:rPr>
                <w:rFonts w:ascii="Courier New" w:hAnsi="Courier New" w:cs="Courier New"/>
                <w:sz w:val="16"/>
              </w:rPr>
              <w:t>16</w:t>
            </w:r>
          </w:p>
        </w:tc>
        <w:tc>
          <w:tcPr>
            <w:tcW w:w="936" w:type="dxa"/>
            <w:tcBorders>
              <w:top w:val="single" w:sz="4" w:space="0" w:color="auto"/>
              <w:left w:val="single" w:sz="4" w:space="0" w:color="auto"/>
              <w:bottom w:val="single" w:sz="4" w:space="0" w:color="auto"/>
              <w:right w:val="single" w:sz="4" w:space="0" w:color="auto"/>
            </w:tcBorders>
            <w:vAlign w:val="center"/>
            <w:hideMark/>
          </w:tcPr>
          <w:p w14:paraId="528C10A6" w14:textId="77777777" w:rsidR="0012749B" w:rsidRDefault="0012749B" w:rsidP="00521E1B">
            <w:pPr>
              <w:keepNext/>
              <w:spacing w:before="60" w:after="60"/>
              <w:jc w:val="center"/>
              <w:rPr>
                <w:rFonts w:ascii="Courier New" w:hAnsi="Courier New" w:cs="Courier New"/>
                <w:sz w:val="16"/>
              </w:rPr>
            </w:pPr>
            <w:r>
              <w:rPr>
                <w:rFonts w:ascii="Courier New" w:hAnsi="Courier New" w:cs="Courier New"/>
                <w:sz w:val="16"/>
              </w:rPr>
              <w:t>128</w:t>
            </w:r>
          </w:p>
        </w:tc>
      </w:tr>
      <w:tr w:rsidR="0012749B" w14:paraId="03724B4E" w14:textId="77777777" w:rsidTr="00F8713E">
        <w:trPr>
          <w:cantSplit/>
          <w:jc w:val="center"/>
        </w:trPr>
        <w:tc>
          <w:tcPr>
            <w:tcW w:w="2043" w:type="dxa"/>
            <w:tcBorders>
              <w:top w:val="single" w:sz="4" w:space="0" w:color="auto"/>
              <w:left w:val="single" w:sz="4" w:space="0" w:color="auto"/>
              <w:bottom w:val="single" w:sz="4" w:space="0" w:color="auto"/>
              <w:right w:val="single" w:sz="4" w:space="0" w:color="auto"/>
            </w:tcBorders>
            <w:vAlign w:val="center"/>
            <w:hideMark/>
          </w:tcPr>
          <w:p w14:paraId="3D0E125E" w14:textId="77777777" w:rsidR="0012749B" w:rsidRDefault="0012749B" w:rsidP="00521E1B">
            <w:pPr>
              <w:pStyle w:val="TABLE-cell"/>
              <w:keepNext/>
            </w:pPr>
            <w:r>
              <w:t>Authentication Key</w:t>
            </w:r>
          </w:p>
        </w:tc>
        <w:tc>
          <w:tcPr>
            <w:tcW w:w="696" w:type="dxa"/>
            <w:tcBorders>
              <w:top w:val="single" w:sz="4" w:space="0" w:color="auto"/>
              <w:left w:val="single" w:sz="4" w:space="0" w:color="auto"/>
              <w:bottom w:val="single" w:sz="4" w:space="0" w:color="auto"/>
              <w:right w:val="single" w:sz="4" w:space="0" w:color="auto"/>
            </w:tcBorders>
            <w:vAlign w:val="center"/>
            <w:hideMark/>
          </w:tcPr>
          <w:p w14:paraId="5FE37318" w14:textId="77777777" w:rsidR="0012749B" w:rsidRDefault="0012749B" w:rsidP="00521E1B">
            <w:pPr>
              <w:pStyle w:val="TABLE-cell"/>
              <w:keepNext/>
              <w:jc w:val="center"/>
              <w:rPr>
                <w:i/>
                <w:iCs/>
                <w:szCs w:val="22"/>
              </w:rPr>
            </w:pPr>
            <w:r>
              <w:rPr>
                <w:i/>
                <w:iCs/>
                <w:szCs w:val="22"/>
              </w:rPr>
              <w:t>AK</w:t>
            </w:r>
          </w:p>
        </w:tc>
        <w:tc>
          <w:tcPr>
            <w:tcW w:w="4424" w:type="dxa"/>
            <w:gridSpan w:val="2"/>
            <w:tcBorders>
              <w:top w:val="single" w:sz="4" w:space="0" w:color="auto"/>
              <w:left w:val="single" w:sz="4" w:space="0" w:color="auto"/>
              <w:bottom w:val="single" w:sz="4" w:space="0" w:color="auto"/>
              <w:right w:val="single" w:sz="4" w:space="0" w:color="auto"/>
            </w:tcBorders>
            <w:vAlign w:val="center"/>
            <w:hideMark/>
          </w:tcPr>
          <w:p w14:paraId="33C33C7B" w14:textId="77777777" w:rsidR="0012749B" w:rsidRDefault="0012749B" w:rsidP="00521E1B">
            <w:pPr>
              <w:pStyle w:val="TABLE-cell"/>
              <w:keepNext/>
              <w:jc w:val="center"/>
              <w:rPr>
                <w:rFonts w:ascii="Courier New" w:hAnsi="Courier New" w:cs="Courier New"/>
              </w:rPr>
            </w:pPr>
            <w:r>
              <w:rPr>
                <w:rFonts w:ascii="Courier New" w:hAnsi="Courier New" w:cs="Courier New"/>
              </w:rPr>
              <w:t>D0D1D2D3D4D5D6D7D8D9DADBDCDDDEDF</w:t>
            </w:r>
          </w:p>
        </w:tc>
        <w:tc>
          <w:tcPr>
            <w:tcW w:w="971" w:type="dxa"/>
            <w:tcBorders>
              <w:top w:val="single" w:sz="4" w:space="0" w:color="auto"/>
              <w:left w:val="single" w:sz="4" w:space="0" w:color="auto"/>
              <w:bottom w:val="single" w:sz="4" w:space="0" w:color="auto"/>
              <w:right w:val="single" w:sz="4" w:space="0" w:color="auto"/>
            </w:tcBorders>
            <w:vAlign w:val="center"/>
            <w:hideMark/>
          </w:tcPr>
          <w:p w14:paraId="63F40F93" w14:textId="77777777" w:rsidR="0012749B" w:rsidRDefault="0012749B" w:rsidP="00521E1B">
            <w:pPr>
              <w:keepNext/>
              <w:spacing w:before="60" w:after="60"/>
              <w:jc w:val="center"/>
              <w:rPr>
                <w:rFonts w:ascii="Courier New" w:hAnsi="Courier New" w:cs="Courier New"/>
                <w:sz w:val="16"/>
              </w:rPr>
            </w:pPr>
            <w:r>
              <w:rPr>
                <w:rFonts w:ascii="Courier New" w:hAnsi="Courier New" w:cs="Courier New"/>
                <w:sz w:val="16"/>
              </w:rPr>
              <w:t>16</w:t>
            </w:r>
          </w:p>
        </w:tc>
        <w:tc>
          <w:tcPr>
            <w:tcW w:w="936" w:type="dxa"/>
            <w:tcBorders>
              <w:top w:val="single" w:sz="4" w:space="0" w:color="auto"/>
              <w:left w:val="single" w:sz="4" w:space="0" w:color="auto"/>
              <w:bottom w:val="single" w:sz="4" w:space="0" w:color="auto"/>
              <w:right w:val="single" w:sz="4" w:space="0" w:color="auto"/>
            </w:tcBorders>
            <w:vAlign w:val="center"/>
            <w:hideMark/>
          </w:tcPr>
          <w:p w14:paraId="250672E4" w14:textId="77777777" w:rsidR="0012749B" w:rsidRDefault="0012749B" w:rsidP="00521E1B">
            <w:pPr>
              <w:keepNext/>
              <w:spacing w:before="60" w:after="60"/>
              <w:jc w:val="center"/>
              <w:rPr>
                <w:rFonts w:ascii="Courier New" w:hAnsi="Courier New" w:cs="Courier New"/>
                <w:sz w:val="16"/>
              </w:rPr>
            </w:pPr>
            <w:r>
              <w:rPr>
                <w:rFonts w:ascii="Courier New" w:hAnsi="Courier New" w:cs="Courier New"/>
                <w:sz w:val="16"/>
              </w:rPr>
              <w:t>128</w:t>
            </w:r>
          </w:p>
        </w:tc>
      </w:tr>
      <w:tr w:rsidR="0012749B" w14:paraId="50825DFC" w14:textId="77777777" w:rsidTr="00F8713E">
        <w:trPr>
          <w:cantSplit/>
          <w:jc w:val="center"/>
        </w:trPr>
        <w:tc>
          <w:tcPr>
            <w:tcW w:w="2043" w:type="dxa"/>
            <w:tcBorders>
              <w:top w:val="single" w:sz="4" w:space="0" w:color="auto"/>
              <w:left w:val="single" w:sz="4" w:space="0" w:color="auto"/>
              <w:bottom w:val="single" w:sz="4" w:space="0" w:color="auto"/>
              <w:right w:val="single" w:sz="4" w:space="0" w:color="auto"/>
            </w:tcBorders>
            <w:hideMark/>
          </w:tcPr>
          <w:p w14:paraId="52BFA4D5" w14:textId="77777777" w:rsidR="0012749B" w:rsidRDefault="0012749B" w:rsidP="00521E1B">
            <w:pPr>
              <w:keepNext/>
              <w:spacing w:before="60" w:after="60"/>
              <w:rPr>
                <w:sz w:val="16"/>
              </w:rPr>
            </w:pPr>
            <w:r>
              <w:rPr>
                <w:sz w:val="16"/>
              </w:rPr>
              <w:t>Security control byte</w:t>
            </w:r>
          </w:p>
        </w:tc>
        <w:tc>
          <w:tcPr>
            <w:tcW w:w="696" w:type="dxa"/>
            <w:tcBorders>
              <w:top w:val="single" w:sz="4" w:space="0" w:color="auto"/>
              <w:left w:val="single" w:sz="4" w:space="0" w:color="auto"/>
              <w:bottom w:val="single" w:sz="4" w:space="0" w:color="auto"/>
              <w:right w:val="single" w:sz="4" w:space="0" w:color="auto"/>
            </w:tcBorders>
            <w:hideMark/>
          </w:tcPr>
          <w:p w14:paraId="1D2373BF" w14:textId="77777777" w:rsidR="0012749B" w:rsidRDefault="0012749B" w:rsidP="00521E1B">
            <w:pPr>
              <w:pStyle w:val="TABLE-centered"/>
              <w:keepNext/>
            </w:pPr>
            <w:r>
              <w:t>SC</w:t>
            </w:r>
          </w:p>
        </w:tc>
        <w:tc>
          <w:tcPr>
            <w:tcW w:w="4424" w:type="dxa"/>
            <w:gridSpan w:val="2"/>
            <w:tcBorders>
              <w:top w:val="single" w:sz="4" w:space="0" w:color="auto"/>
              <w:left w:val="single" w:sz="4" w:space="0" w:color="auto"/>
              <w:bottom w:val="single" w:sz="4" w:space="0" w:color="auto"/>
              <w:right w:val="single" w:sz="4" w:space="0" w:color="auto"/>
            </w:tcBorders>
            <w:hideMark/>
          </w:tcPr>
          <w:p w14:paraId="741C1D3B" w14:textId="77777777" w:rsidR="0012749B" w:rsidRDefault="0012749B" w:rsidP="00521E1B">
            <w:pPr>
              <w:pStyle w:val="TABLE-cell"/>
              <w:keepNext/>
              <w:jc w:val="center"/>
              <w:rPr>
                <w:rFonts w:ascii="Courier New" w:hAnsi="Courier New" w:cs="Courier New"/>
              </w:rPr>
            </w:pPr>
            <w:r>
              <w:rPr>
                <w:rFonts w:ascii="Courier New" w:hAnsi="Courier New" w:cs="Courier New"/>
              </w:rPr>
              <w:t>10</w:t>
            </w:r>
          </w:p>
        </w:tc>
        <w:tc>
          <w:tcPr>
            <w:tcW w:w="971" w:type="dxa"/>
            <w:tcBorders>
              <w:top w:val="single" w:sz="4" w:space="0" w:color="auto"/>
              <w:left w:val="single" w:sz="4" w:space="0" w:color="auto"/>
              <w:bottom w:val="single" w:sz="4" w:space="0" w:color="auto"/>
              <w:right w:val="single" w:sz="4" w:space="0" w:color="auto"/>
            </w:tcBorders>
            <w:vAlign w:val="center"/>
            <w:hideMark/>
          </w:tcPr>
          <w:p w14:paraId="759A5F22" w14:textId="77777777" w:rsidR="0012749B" w:rsidRDefault="0012749B" w:rsidP="00521E1B">
            <w:pPr>
              <w:keepNext/>
              <w:spacing w:before="60" w:after="60"/>
              <w:jc w:val="center"/>
              <w:rPr>
                <w:rFonts w:ascii="Courier New" w:hAnsi="Courier New" w:cs="Courier New"/>
                <w:sz w:val="16"/>
              </w:rPr>
            </w:pPr>
            <w:r>
              <w:rPr>
                <w:rFonts w:ascii="Courier New" w:hAnsi="Courier New" w:cs="Courier New"/>
                <w:sz w:val="16"/>
              </w:rPr>
              <w:t>1</w:t>
            </w:r>
          </w:p>
        </w:tc>
        <w:tc>
          <w:tcPr>
            <w:tcW w:w="936" w:type="dxa"/>
            <w:tcBorders>
              <w:top w:val="single" w:sz="4" w:space="0" w:color="auto"/>
              <w:left w:val="single" w:sz="4" w:space="0" w:color="auto"/>
              <w:bottom w:val="single" w:sz="4" w:space="0" w:color="auto"/>
              <w:right w:val="single" w:sz="4" w:space="0" w:color="auto"/>
            </w:tcBorders>
            <w:vAlign w:val="center"/>
            <w:hideMark/>
          </w:tcPr>
          <w:p w14:paraId="3E40A18C" w14:textId="77777777" w:rsidR="0012749B" w:rsidRDefault="0012749B" w:rsidP="00521E1B">
            <w:pPr>
              <w:keepNext/>
              <w:spacing w:before="60" w:after="60"/>
              <w:jc w:val="center"/>
              <w:rPr>
                <w:rFonts w:ascii="Courier New" w:hAnsi="Courier New" w:cs="Courier New"/>
                <w:sz w:val="16"/>
              </w:rPr>
            </w:pPr>
            <w:r>
              <w:rPr>
                <w:rFonts w:ascii="Courier New" w:hAnsi="Courier New" w:cs="Courier New"/>
                <w:sz w:val="16"/>
              </w:rPr>
              <w:t>8</w:t>
            </w:r>
          </w:p>
        </w:tc>
      </w:tr>
      <w:tr w:rsidR="0012749B" w14:paraId="5A388C0E" w14:textId="77777777" w:rsidTr="00F8713E">
        <w:trPr>
          <w:cantSplit/>
          <w:jc w:val="center"/>
        </w:trPr>
        <w:tc>
          <w:tcPr>
            <w:tcW w:w="2043" w:type="dxa"/>
            <w:tcBorders>
              <w:top w:val="single" w:sz="4" w:space="0" w:color="auto"/>
              <w:left w:val="single" w:sz="4" w:space="0" w:color="auto"/>
              <w:bottom w:val="single" w:sz="4" w:space="0" w:color="auto"/>
              <w:right w:val="single" w:sz="4" w:space="0" w:color="auto"/>
            </w:tcBorders>
            <w:shd w:val="clear" w:color="auto" w:fill="C0C0C0"/>
          </w:tcPr>
          <w:p w14:paraId="345C7C7E" w14:textId="77777777" w:rsidR="0012749B" w:rsidRDefault="0012749B" w:rsidP="00521E1B">
            <w:pPr>
              <w:keepNext/>
              <w:spacing w:before="60" w:after="60"/>
              <w:rPr>
                <w:sz w:val="16"/>
              </w:rPr>
            </w:pPr>
          </w:p>
        </w:tc>
        <w:tc>
          <w:tcPr>
            <w:tcW w:w="696" w:type="dxa"/>
            <w:tcBorders>
              <w:top w:val="single" w:sz="4" w:space="0" w:color="auto"/>
              <w:left w:val="single" w:sz="4" w:space="0" w:color="auto"/>
              <w:bottom w:val="single" w:sz="4" w:space="0" w:color="auto"/>
              <w:right w:val="single" w:sz="4" w:space="0" w:color="auto"/>
            </w:tcBorders>
            <w:shd w:val="clear" w:color="auto" w:fill="C0C0C0"/>
          </w:tcPr>
          <w:p w14:paraId="5B20AF7C" w14:textId="77777777" w:rsidR="0012749B" w:rsidRDefault="0012749B" w:rsidP="00521E1B">
            <w:pPr>
              <w:keepNext/>
              <w:spacing w:before="60" w:after="60"/>
              <w:rPr>
                <w:sz w:val="16"/>
              </w:rPr>
            </w:pPr>
          </w:p>
        </w:tc>
        <w:tc>
          <w:tcPr>
            <w:tcW w:w="4424" w:type="dxa"/>
            <w:gridSpan w:val="2"/>
            <w:tcBorders>
              <w:top w:val="single" w:sz="4" w:space="0" w:color="auto"/>
              <w:left w:val="single" w:sz="4" w:space="0" w:color="auto"/>
              <w:bottom w:val="single" w:sz="4" w:space="0" w:color="auto"/>
              <w:right w:val="single" w:sz="4" w:space="0" w:color="auto"/>
            </w:tcBorders>
            <w:shd w:val="clear" w:color="auto" w:fill="C0C0C0"/>
            <w:hideMark/>
          </w:tcPr>
          <w:p w14:paraId="0FF90D5A" w14:textId="77777777" w:rsidR="0012749B" w:rsidRDefault="0012749B" w:rsidP="00521E1B">
            <w:pPr>
              <w:pStyle w:val="TABLE-cell"/>
              <w:keepNext/>
              <w:jc w:val="center"/>
              <w:rPr>
                <w:b/>
              </w:rPr>
            </w:pPr>
            <w:r>
              <w:rPr>
                <w:b/>
              </w:rPr>
              <w:t>Pass 1: Client sends challenge to server</w:t>
            </w:r>
          </w:p>
        </w:tc>
        <w:tc>
          <w:tcPr>
            <w:tcW w:w="971" w:type="dxa"/>
            <w:tcBorders>
              <w:top w:val="single" w:sz="4" w:space="0" w:color="auto"/>
              <w:left w:val="single" w:sz="4" w:space="0" w:color="auto"/>
              <w:bottom w:val="single" w:sz="4" w:space="0" w:color="auto"/>
              <w:right w:val="single" w:sz="4" w:space="0" w:color="auto"/>
            </w:tcBorders>
            <w:shd w:val="clear" w:color="auto" w:fill="C0C0C0"/>
            <w:vAlign w:val="center"/>
          </w:tcPr>
          <w:p w14:paraId="6081FF59" w14:textId="77777777" w:rsidR="0012749B" w:rsidRDefault="0012749B" w:rsidP="00521E1B">
            <w:pPr>
              <w:keepNext/>
              <w:spacing w:before="60" w:after="60"/>
              <w:jc w:val="center"/>
              <w:rPr>
                <w:rFonts w:ascii="Courier New" w:hAnsi="Courier New" w:cs="Courier New"/>
                <w:sz w:val="16"/>
              </w:rPr>
            </w:pPr>
          </w:p>
        </w:tc>
        <w:tc>
          <w:tcPr>
            <w:tcW w:w="936" w:type="dxa"/>
            <w:tcBorders>
              <w:top w:val="single" w:sz="4" w:space="0" w:color="auto"/>
              <w:left w:val="single" w:sz="4" w:space="0" w:color="auto"/>
              <w:bottom w:val="single" w:sz="4" w:space="0" w:color="auto"/>
              <w:right w:val="single" w:sz="4" w:space="0" w:color="auto"/>
            </w:tcBorders>
            <w:shd w:val="clear" w:color="auto" w:fill="C0C0C0"/>
            <w:vAlign w:val="center"/>
          </w:tcPr>
          <w:p w14:paraId="762DE85F" w14:textId="77777777" w:rsidR="0012749B" w:rsidRDefault="0012749B" w:rsidP="00521E1B">
            <w:pPr>
              <w:keepNext/>
              <w:spacing w:before="60" w:after="60"/>
              <w:jc w:val="center"/>
              <w:rPr>
                <w:rFonts w:ascii="Courier New" w:hAnsi="Courier New" w:cs="Courier New"/>
                <w:sz w:val="16"/>
              </w:rPr>
            </w:pPr>
          </w:p>
        </w:tc>
      </w:tr>
      <w:tr w:rsidR="0012749B" w14:paraId="1497802A" w14:textId="77777777" w:rsidTr="00F8713E">
        <w:trPr>
          <w:cantSplit/>
          <w:jc w:val="center"/>
        </w:trPr>
        <w:tc>
          <w:tcPr>
            <w:tcW w:w="2043" w:type="dxa"/>
            <w:tcBorders>
              <w:top w:val="single" w:sz="4" w:space="0" w:color="auto"/>
              <w:left w:val="single" w:sz="4" w:space="0" w:color="auto"/>
              <w:bottom w:val="single" w:sz="4" w:space="0" w:color="auto"/>
              <w:right w:val="single" w:sz="4" w:space="0" w:color="auto"/>
            </w:tcBorders>
            <w:hideMark/>
          </w:tcPr>
          <w:p w14:paraId="4661E58E" w14:textId="77777777" w:rsidR="0012749B" w:rsidRDefault="0012749B" w:rsidP="00521E1B">
            <w:pPr>
              <w:keepNext/>
              <w:spacing w:before="60" w:after="60"/>
              <w:rPr>
                <w:sz w:val="16"/>
              </w:rPr>
            </w:pPr>
            <w:r>
              <w:rPr>
                <w:sz w:val="16"/>
              </w:rPr>
              <w:t xml:space="preserve">CtoS </w:t>
            </w:r>
          </w:p>
        </w:tc>
        <w:tc>
          <w:tcPr>
            <w:tcW w:w="696" w:type="dxa"/>
            <w:tcBorders>
              <w:top w:val="single" w:sz="4" w:space="0" w:color="auto"/>
              <w:left w:val="single" w:sz="4" w:space="0" w:color="auto"/>
              <w:bottom w:val="single" w:sz="4" w:space="0" w:color="auto"/>
              <w:right w:val="single" w:sz="4" w:space="0" w:color="auto"/>
            </w:tcBorders>
          </w:tcPr>
          <w:p w14:paraId="34B044B7" w14:textId="77777777" w:rsidR="0012749B" w:rsidRDefault="0012749B" w:rsidP="00521E1B">
            <w:pPr>
              <w:keepNext/>
              <w:spacing w:before="60" w:after="60"/>
              <w:rPr>
                <w:sz w:val="16"/>
              </w:rPr>
            </w:pPr>
          </w:p>
        </w:tc>
        <w:tc>
          <w:tcPr>
            <w:tcW w:w="4424" w:type="dxa"/>
            <w:gridSpan w:val="2"/>
            <w:tcBorders>
              <w:top w:val="single" w:sz="4" w:space="0" w:color="auto"/>
              <w:left w:val="single" w:sz="4" w:space="0" w:color="auto"/>
              <w:bottom w:val="single" w:sz="4" w:space="0" w:color="auto"/>
              <w:right w:val="single" w:sz="4" w:space="0" w:color="auto"/>
            </w:tcBorders>
            <w:hideMark/>
          </w:tcPr>
          <w:p w14:paraId="6948E8EF" w14:textId="77777777" w:rsidR="0012749B" w:rsidRDefault="0012749B" w:rsidP="00521E1B">
            <w:pPr>
              <w:pStyle w:val="TABLE-cell"/>
              <w:keepNext/>
              <w:jc w:val="center"/>
              <w:rPr>
                <w:rFonts w:ascii="Courier New" w:hAnsi="Courier New" w:cs="Courier New"/>
              </w:rPr>
            </w:pPr>
            <w:r>
              <w:rPr>
                <w:rFonts w:ascii="Courier New" w:hAnsi="Courier New" w:cs="Courier New"/>
              </w:rPr>
              <w:t>4B35366956616759 “K56iVagY”</w:t>
            </w:r>
          </w:p>
        </w:tc>
        <w:tc>
          <w:tcPr>
            <w:tcW w:w="971" w:type="dxa"/>
            <w:tcBorders>
              <w:top w:val="single" w:sz="4" w:space="0" w:color="auto"/>
              <w:left w:val="single" w:sz="4" w:space="0" w:color="auto"/>
              <w:bottom w:val="single" w:sz="4" w:space="0" w:color="auto"/>
              <w:right w:val="single" w:sz="4" w:space="0" w:color="auto"/>
            </w:tcBorders>
            <w:vAlign w:val="center"/>
            <w:hideMark/>
          </w:tcPr>
          <w:p w14:paraId="2D1D0B77" w14:textId="77777777" w:rsidR="0012749B" w:rsidRDefault="0012749B" w:rsidP="00521E1B">
            <w:pPr>
              <w:keepNext/>
              <w:spacing w:before="60" w:after="60"/>
              <w:jc w:val="center"/>
              <w:rPr>
                <w:rFonts w:ascii="Courier New" w:hAnsi="Courier New" w:cs="Courier New"/>
                <w:sz w:val="16"/>
              </w:rPr>
            </w:pPr>
            <w:r>
              <w:rPr>
                <w:rFonts w:ascii="Courier New" w:hAnsi="Courier New" w:cs="Courier New"/>
                <w:sz w:val="16"/>
              </w:rPr>
              <w:t>8</w:t>
            </w:r>
          </w:p>
        </w:tc>
        <w:tc>
          <w:tcPr>
            <w:tcW w:w="936" w:type="dxa"/>
            <w:tcBorders>
              <w:top w:val="single" w:sz="4" w:space="0" w:color="auto"/>
              <w:left w:val="single" w:sz="4" w:space="0" w:color="auto"/>
              <w:bottom w:val="single" w:sz="4" w:space="0" w:color="auto"/>
              <w:right w:val="single" w:sz="4" w:space="0" w:color="auto"/>
            </w:tcBorders>
            <w:vAlign w:val="center"/>
            <w:hideMark/>
          </w:tcPr>
          <w:p w14:paraId="4E4DAA9F" w14:textId="77777777" w:rsidR="0012749B" w:rsidRDefault="0012749B" w:rsidP="00521E1B">
            <w:pPr>
              <w:keepNext/>
              <w:spacing w:before="60" w:after="60"/>
              <w:jc w:val="center"/>
              <w:rPr>
                <w:rFonts w:ascii="Courier New" w:hAnsi="Courier New" w:cs="Courier New"/>
                <w:sz w:val="16"/>
              </w:rPr>
            </w:pPr>
            <w:r>
              <w:rPr>
                <w:rFonts w:ascii="Courier New" w:hAnsi="Courier New" w:cs="Courier New"/>
                <w:sz w:val="16"/>
              </w:rPr>
              <w:t>64</w:t>
            </w:r>
          </w:p>
        </w:tc>
      </w:tr>
      <w:tr w:rsidR="0012749B" w14:paraId="2D35F06C" w14:textId="77777777" w:rsidTr="00F8713E">
        <w:trPr>
          <w:cantSplit/>
          <w:jc w:val="center"/>
        </w:trPr>
        <w:tc>
          <w:tcPr>
            <w:tcW w:w="2043" w:type="dxa"/>
            <w:tcBorders>
              <w:top w:val="single" w:sz="4" w:space="0" w:color="auto"/>
              <w:left w:val="single" w:sz="4" w:space="0" w:color="auto"/>
              <w:bottom w:val="single" w:sz="4" w:space="0" w:color="auto"/>
              <w:right w:val="single" w:sz="4" w:space="0" w:color="auto"/>
            </w:tcBorders>
            <w:shd w:val="clear" w:color="auto" w:fill="C0C0C0"/>
          </w:tcPr>
          <w:p w14:paraId="131C7C0A" w14:textId="77777777" w:rsidR="0012749B" w:rsidRDefault="0012749B" w:rsidP="00521E1B">
            <w:pPr>
              <w:keepNext/>
              <w:spacing w:before="60" w:after="60"/>
              <w:rPr>
                <w:sz w:val="16"/>
              </w:rPr>
            </w:pPr>
          </w:p>
        </w:tc>
        <w:tc>
          <w:tcPr>
            <w:tcW w:w="696" w:type="dxa"/>
            <w:tcBorders>
              <w:top w:val="single" w:sz="4" w:space="0" w:color="auto"/>
              <w:left w:val="single" w:sz="4" w:space="0" w:color="auto"/>
              <w:bottom w:val="single" w:sz="4" w:space="0" w:color="auto"/>
              <w:right w:val="single" w:sz="4" w:space="0" w:color="auto"/>
            </w:tcBorders>
            <w:shd w:val="clear" w:color="auto" w:fill="C0C0C0"/>
          </w:tcPr>
          <w:p w14:paraId="46CF48A0" w14:textId="77777777" w:rsidR="0012749B" w:rsidRDefault="0012749B" w:rsidP="00521E1B">
            <w:pPr>
              <w:keepNext/>
              <w:spacing w:before="60" w:after="60"/>
              <w:rPr>
                <w:sz w:val="16"/>
              </w:rPr>
            </w:pPr>
          </w:p>
        </w:tc>
        <w:tc>
          <w:tcPr>
            <w:tcW w:w="4424" w:type="dxa"/>
            <w:gridSpan w:val="2"/>
            <w:tcBorders>
              <w:top w:val="single" w:sz="4" w:space="0" w:color="auto"/>
              <w:left w:val="single" w:sz="4" w:space="0" w:color="auto"/>
              <w:bottom w:val="single" w:sz="4" w:space="0" w:color="auto"/>
              <w:right w:val="single" w:sz="4" w:space="0" w:color="auto"/>
            </w:tcBorders>
            <w:shd w:val="clear" w:color="auto" w:fill="C0C0C0"/>
            <w:hideMark/>
          </w:tcPr>
          <w:p w14:paraId="1921F66C" w14:textId="77777777" w:rsidR="0012749B" w:rsidRDefault="0012749B" w:rsidP="00521E1B">
            <w:pPr>
              <w:pStyle w:val="TABLE-cell"/>
              <w:keepNext/>
              <w:jc w:val="center"/>
              <w:rPr>
                <w:b/>
              </w:rPr>
            </w:pPr>
            <w:r>
              <w:rPr>
                <w:b/>
              </w:rPr>
              <w:t>Pass 2: Server sends challenge to client</w:t>
            </w:r>
          </w:p>
        </w:tc>
        <w:tc>
          <w:tcPr>
            <w:tcW w:w="971" w:type="dxa"/>
            <w:tcBorders>
              <w:top w:val="single" w:sz="4" w:space="0" w:color="auto"/>
              <w:left w:val="single" w:sz="4" w:space="0" w:color="auto"/>
              <w:bottom w:val="single" w:sz="4" w:space="0" w:color="auto"/>
              <w:right w:val="single" w:sz="4" w:space="0" w:color="auto"/>
            </w:tcBorders>
            <w:shd w:val="clear" w:color="auto" w:fill="C0C0C0"/>
            <w:vAlign w:val="center"/>
          </w:tcPr>
          <w:p w14:paraId="46F74DF9" w14:textId="77777777" w:rsidR="0012749B" w:rsidRDefault="0012749B" w:rsidP="00521E1B">
            <w:pPr>
              <w:keepNext/>
              <w:spacing w:before="60" w:after="60"/>
              <w:jc w:val="center"/>
              <w:rPr>
                <w:rFonts w:ascii="Courier New" w:hAnsi="Courier New" w:cs="Courier New"/>
                <w:sz w:val="16"/>
              </w:rPr>
            </w:pPr>
          </w:p>
        </w:tc>
        <w:tc>
          <w:tcPr>
            <w:tcW w:w="936" w:type="dxa"/>
            <w:tcBorders>
              <w:top w:val="single" w:sz="4" w:space="0" w:color="auto"/>
              <w:left w:val="single" w:sz="4" w:space="0" w:color="auto"/>
              <w:bottom w:val="single" w:sz="4" w:space="0" w:color="auto"/>
              <w:right w:val="single" w:sz="4" w:space="0" w:color="auto"/>
            </w:tcBorders>
            <w:shd w:val="clear" w:color="auto" w:fill="C0C0C0"/>
            <w:vAlign w:val="center"/>
          </w:tcPr>
          <w:p w14:paraId="187720E7" w14:textId="77777777" w:rsidR="0012749B" w:rsidRDefault="0012749B" w:rsidP="00521E1B">
            <w:pPr>
              <w:keepNext/>
              <w:spacing w:before="60" w:after="60"/>
              <w:jc w:val="center"/>
              <w:rPr>
                <w:rFonts w:ascii="Courier New" w:hAnsi="Courier New" w:cs="Courier New"/>
                <w:sz w:val="16"/>
              </w:rPr>
            </w:pPr>
          </w:p>
        </w:tc>
      </w:tr>
      <w:tr w:rsidR="0012749B" w14:paraId="0FA4E91B" w14:textId="77777777" w:rsidTr="00F8713E">
        <w:trPr>
          <w:cantSplit/>
          <w:jc w:val="center"/>
        </w:trPr>
        <w:tc>
          <w:tcPr>
            <w:tcW w:w="2043" w:type="dxa"/>
            <w:tcBorders>
              <w:top w:val="single" w:sz="4" w:space="0" w:color="auto"/>
              <w:left w:val="single" w:sz="4" w:space="0" w:color="auto"/>
              <w:bottom w:val="single" w:sz="4" w:space="0" w:color="auto"/>
              <w:right w:val="single" w:sz="4" w:space="0" w:color="auto"/>
            </w:tcBorders>
            <w:hideMark/>
          </w:tcPr>
          <w:p w14:paraId="0955230C" w14:textId="77777777" w:rsidR="0012749B" w:rsidRDefault="0012749B" w:rsidP="00521E1B">
            <w:pPr>
              <w:keepNext/>
              <w:spacing w:before="60" w:after="60"/>
              <w:rPr>
                <w:sz w:val="16"/>
              </w:rPr>
            </w:pPr>
            <w:r>
              <w:rPr>
                <w:sz w:val="16"/>
              </w:rPr>
              <w:t>StoC</w:t>
            </w:r>
          </w:p>
        </w:tc>
        <w:tc>
          <w:tcPr>
            <w:tcW w:w="696" w:type="dxa"/>
            <w:tcBorders>
              <w:top w:val="single" w:sz="4" w:space="0" w:color="auto"/>
              <w:left w:val="single" w:sz="4" w:space="0" w:color="auto"/>
              <w:bottom w:val="single" w:sz="4" w:space="0" w:color="auto"/>
              <w:right w:val="single" w:sz="4" w:space="0" w:color="auto"/>
            </w:tcBorders>
          </w:tcPr>
          <w:p w14:paraId="222E4599" w14:textId="77777777" w:rsidR="0012749B" w:rsidRDefault="0012749B" w:rsidP="00521E1B">
            <w:pPr>
              <w:keepNext/>
              <w:spacing w:before="60" w:after="60"/>
              <w:rPr>
                <w:sz w:val="16"/>
              </w:rPr>
            </w:pPr>
          </w:p>
        </w:tc>
        <w:tc>
          <w:tcPr>
            <w:tcW w:w="4424" w:type="dxa"/>
            <w:gridSpan w:val="2"/>
            <w:tcBorders>
              <w:top w:val="single" w:sz="4" w:space="0" w:color="auto"/>
              <w:left w:val="single" w:sz="4" w:space="0" w:color="auto"/>
              <w:bottom w:val="single" w:sz="4" w:space="0" w:color="auto"/>
              <w:right w:val="single" w:sz="4" w:space="0" w:color="auto"/>
            </w:tcBorders>
            <w:hideMark/>
          </w:tcPr>
          <w:p w14:paraId="6430C7EF" w14:textId="77777777" w:rsidR="0012749B" w:rsidRDefault="0012749B" w:rsidP="00521E1B">
            <w:pPr>
              <w:pStyle w:val="TABLE-cell"/>
              <w:keepNext/>
              <w:jc w:val="center"/>
              <w:rPr>
                <w:rFonts w:ascii="Courier New" w:hAnsi="Courier New" w:cs="Courier New"/>
              </w:rPr>
            </w:pPr>
            <w:r>
              <w:rPr>
                <w:rFonts w:ascii="Courier New" w:hAnsi="Courier New" w:cs="Courier New"/>
              </w:rPr>
              <w:t>503677524A323146 “P6wRJ21F”</w:t>
            </w:r>
          </w:p>
        </w:tc>
        <w:tc>
          <w:tcPr>
            <w:tcW w:w="971" w:type="dxa"/>
            <w:tcBorders>
              <w:top w:val="single" w:sz="4" w:space="0" w:color="auto"/>
              <w:left w:val="single" w:sz="4" w:space="0" w:color="auto"/>
              <w:bottom w:val="single" w:sz="4" w:space="0" w:color="auto"/>
              <w:right w:val="single" w:sz="4" w:space="0" w:color="auto"/>
            </w:tcBorders>
            <w:vAlign w:val="center"/>
            <w:hideMark/>
          </w:tcPr>
          <w:p w14:paraId="3E73155C" w14:textId="77777777" w:rsidR="0012749B" w:rsidRDefault="0012749B" w:rsidP="00521E1B">
            <w:pPr>
              <w:keepNext/>
              <w:spacing w:before="60" w:after="60"/>
              <w:jc w:val="center"/>
              <w:rPr>
                <w:rFonts w:ascii="Courier New" w:hAnsi="Courier New" w:cs="Courier New"/>
                <w:sz w:val="16"/>
              </w:rPr>
            </w:pPr>
            <w:r>
              <w:rPr>
                <w:rFonts w:ascii="Courier New" w:hAnsi="Courier New" w:cs="Courier New"/>
                <w:sz w:val="16"/>
              </w:rPr>
              <w:t>8</w:t>
            </w:r>
          </w:p>
        </w:tc>
        <w:tc>
          <w:tcPr>
            <w:tcW w:w="936" w:type="dxa"/>
            <w:tcBorders>
              <w:top w:val="single" w:sz="4" w:space="0" w:color="auto"/>
              <w:left w:val="single" w:sz="4" w:space="0" w:color="auto"/>
              <w:bottom w:val="single" w:sz="4" w:space="0" w:color="auto"/>
              <w:right w:val="single" w:sz="4" w:space="0" w:color="auto"/>
            </w:tcBorders>
            <w:vAlign w:val="center"/>
            <w:hideMark/>
          </w:tcPr>
          <w:p w14:paraId="600735B9" w14:textId="77777777" w:rsidR="0012749B" w:rsidRDefault="0012749B" w:rsidP="00521E1B">
            <w:pPr>
              <w:keepNext/>
              <w:spacing w:before="60" w:after="60"/>
              <w:jc w:val="center"/>
              <w:rPr>
                <w:rFonts w:ascii="Courier New" w:hAnsi="Courier New" w:cs="Courier New"/>
                <w:sz w:val="16"/>
              </w:rPr>
            </w:pPr>
            <w:r>
              <w:rPr>
                <w:rFonts w:ascii="Courier New" w:hAnsi="Courier New" w:cs="Courier New"/>
                <w:sz w:val="16"/>
              </w:rPr>
              <w:t>64</w:t>
            </w:r>
          </w:p>
        </w:tc>
      </w:tr>
      <w:tr w:rsidR="0012749B" w14:paraId="733868D1" w14:textId="77777777" w:rsidTr="00F8713E">
        <w:trPr>
          <w:cantSplit/>
          <w:jc w:val="center"/>
        </w:trPr>
        <w:tc>
          <w:tcPr>
            <w:tcW w:w="2043" w:type="dxa"/>
            <w:tcBorders>
              <w:top w:val="single" w:sz="4" w:space="0" w:color="auto"/>
              <w:left w:val="single" w:sz="4" w:space="0" w:color="auto"/>
              <w:bottom w:val="single" w:sz="4" w:space="0" w:color="auto"/>
              <w:right w:val="single" w:sz="4" w:space="0" w:color="auto"/>
            </w:tcBorders>
            <w:shd w:val="clear" w:color="auto" w:fill="C0C0C0"/>
          </w:tcPr>
          <w:p w14:paraId="448F5DB1" w14:textId="77777777" w:rsidR="0012749B" w:rsidRDefault="0012749B" w:rsidP="00521E1B">
            <w:pPr>
              <w:keepNext/>
              <w:spacing w:before="60" w:after="60"/>
              <w:rPr>
                <w:sz w:val="16"/>
              </w:rPr>
            </w:pPr>
          </w:p>
        </w:tc>
        <w:tc>
          <w:tcPr>
            <w:tcW w:w="696" w:type="dxa"/>
            <w:tcBorders>
              <w:top w:val="single" w:sz="4" w:space="0" w:color="auto"/>
              <w:left w:val="single" w:sz="4" w:space="0" w:color="auto"/>
              <w:bottom w:val="single" w:sz="4" w:space="0" w:color="auto"/>
              <w:right w:val="single" w:sz="4" w:space="0" w:color="auto"/>
            </w:tcBorders>
            <w:shd w:val="clear" w:color="auto" w:fill="C0C0C0"/>
          </w:tcPr>
          <w:p w14:paraId="4B0A2192" w14:textId="77777777" w:rsidR="0012749B" w:rsidRDefault="0012749B" w:rsidP="00521E1B">
            <w:pPr>
              <w:keepNext/>
              <w:spacing w:before="60" w:after="60"/>
              <w:rPr>
                <w:sz w:val="16"/>
              </w:rPr>
            </w:pPr>
          </w:p>
        </w:tc>
        <w:tc>
          <w:tcPr>
            <w:tcW w:w="4424" w:type="dxa"/>
            <w:gridSpan w:val="2"/>
            <w:tcBorders>
              <w:top w:val="single" w:sz="4" w:space="0" w:color="auto"/>
              <w:left w:val="single" w:sz="4" w:space="0" w:color="auto"/>
              <w:bottom w:val="single" w:sz="4" w:space="0" w:color="auto"/>
              <w:right w:val="single" w:sz="4" w:space="0" w:color="auto"/>
            </w:tcBorders>
            <w:shd w:val="clear" w:color="auto" w:fill="C0C0C0"/>
            <w:hideMark/>
          </w:tcPr>
          <w:p w14:paraId="5EB6C8CF" w14:textId="77777777" w:rsidR="0012749B" w:rsidRDefault="0012749B" w:rsidP="00521E1B">
            <w:pPr>
              <w:pStyle w:val="TABLE-cell"/>
              <w:keepNext/>
              <w:jc w:val="center"/>
              <w:rPr>
                <w:b/>
              </w:rPr>
            </w:pPr>
            <w:r>
              <w:rPr>
                <w:b/>
              </w:rPr>
              <w:t>Pass 3: Client processes StoC</w:t>
            </w:r>
          </w:p>
        </w:tc>
        <w:tc>
          <w:tcPr>
            <w:tcW w:w="971" w:type="dxa"/>
            <w:tcBorders>
              <w:top w:val="single" w:sz="4" w:space="0" w:color="auto"/>
              <w:left w:val="single" w:sz="4" w:space="0" w:color="auto"/>
              <w:bottom w:val="single" w:sz="4" w:space="0" w:color="auto"/>
              <w:right w:val="single" w:sz="4" w:space="0" w:color="auto"/>
            </w:tcBorders>
            <w:shd w:val="clear" w:color="auto" w:fill="C0C0C0"/>
            <w:vAlign w:val="center"/>
          </w:tcPr>
          <w:p w14:paraId="2542A72F" w14:textId="77777777" w:rsidR="0012749B" w:rsidRDefault="0012749B" w:rsidP="00521E1B">
            <w:pPr>
              <w:keepNext/>
              <w:spacing w:before="60" w:after="60"/>
              <w:jc w:val="center"/>
              <w:rPr>
                <w:rFonts w:ascii="Courier New" w:hAnsi="Courier New" w:cs="Courier New"/>
                <w:sz w:val="16"/>
              </w:rPr>
            </w:pPr>
          </w:p>
        </w:tc>
        <w:tc>
          <w:tcPr>
            <w:tcW w:w="936" w:type="dxa"/>
            <w:tcBorders>
              <w:top w:val="single" w:sz="4" w:space="0" w:color="auto"/>
              <w:left w:val="single" w:sz="4" w:space="0" w:color="auto"/>
              <w:bottom w:val="single" w:sz="4" w:space="0" w:color="auto"/>
              <w:right w:val="single" w:sz="4" w:space="0" w:color="auto"/>
            </w:tcBorders>
            <w:shd w:val="clear" w:color="auto" w:fill="C0C0C0"/>
            <w:vAlign w:val="center"/>
          </w:tcPr>
          <w:p w14:paraId="091484D4" w14:textId="77777777" w:rsidR="0012749B" w:rsidRDefault="0012749B" w:rsidP="00521E1B">
            <w:pPr>
              <w:keepNext/>
              <w:spacing w:before="60" w:after="60"/>
              <w:jc w:val="center"/>
              <w:rPr>
                <w:rFonts w:ascii="Courier New" w:hAnsi="Courier New" w:cs="Courier New"/>
                <w:sz w:val="16"/>
              </w:rPr>
            </w:pPr>
          </w:p>
        </w:tc>
      </w:tr>
      <w:tr w:rsidR="0012749B" w14:paraId="019A105B" w14:textId="77777777" w:rsidTr="00F8713E">
        <w:trPr>
          <w:cantSplit/>
          <w:jc w:val="center"/>
        </w:trPr>
        <w:tc>
          <w:tcPr>
            <w:tcW w:w="2043" w:type="dxa"/>
            <w:tcBorders>
              <w:top w:val="single" w:sz="4" w:space="0" w:color="auto"/>
              <w:left w:val="single" w:sz="4" w:space="0" w:color="auto"/>
              <w:bottom w:val="single" w:sz="4" w:space="0" w:color="auto"/>
              <w:right w:val="single" w:sz="4" w:space="0" w:color="auto"/>
            </w:tcBorders>
            <w:hideMark/>
          </w:tcPr>
          <w:p w14:paraId="561A15C8" w14:textId="77777777" w:rsidR="0012749B" w:rsidRDefault="0012749B" w:rsidP="00521E1B">
            <w:pPr>
              <w:keepNext/>
              <w:spacing w:before="60" w:after="60"/>
              <w:rPr>
                <w:sz w:val="16"/>
              </w:rPr>
            </w:pPr>
            <w:r>
              <w:rPr>
                <w:sz w:val="16"/>
              </w:rPr>
              <w:t>SC II AK II StoC</w:t>
            </w:r>
          </w:p>
        </w:tc>
        <w:tc>
          <w:tcPr>
            <w:tcW w:w="696" w:type="dxa"/>
            <w:tcBorders>
              <w:top w:val="single" w:sz="4" w:space="0" w:color="auto"/>
              <w:left w:val="single" w:sz="4" w:space="0" w:color="auto"/>
              <w:bottom w:val="single" w:sz="4" w:space="0" w:color="auto"/>
              <w:right w:val="single" w:sz="4" w:space="0" w:color="auto"/>
            </w:tcBorders>
          </w:tcPr>
          <w:p w14:paraId="41C27D3C" w14:textId="77777777" w:rsidR="0012749B" w:rsidRDefault="0012749B" w:rsidP="00521E1B">
            <w:pPr>
              <w:keepNext/>
              <w:spacing w:before="60" w:after="60"/>
              <w:rPr>
                <w:sz w:val="16"/>
              </w:rPr>
            </w:pPr>
          </w:p>
        </w:tc>
        <w:tc>
          <w:tcPr>
            <w:tcW w:w="4424" w:type="dxa"/>
            <w:gridSpan w:val="2"/>
            <w:tcBorders>
              <w:top w:val="single" w:sz="4" w:space="0" w:color="auto"/>
              <w:left w:val="single" w:sz="4" w:space="0" w:color="auto"/>
              <w:bottom w:val="single" w:sz="4" w:space="0" w:color="auto"/>
              <w:right w:val="single" w:sz="4" w:space="0" w:color="auto"/>
            </w:tcBorders>
            <w:hideMark/>
          </w:tcPr>
          <w:p w14:paraId="5D4B4FFF" w14:textId="77777777" w:rsidR="0012749B" w:rsidRDefault="0012749B" w:rsidP="00521E1B">
            <w:pPr>
              <w:pStyle w:val="TABLE-cell"/>
              <w:keepNext/>
              <w:jc w:val="center"/>
              <w:rPr>
                <w:rFonts w:ascii="Courier New" w:hAnsi="Courier New" w:cs="Courier New"/>
              </w:rPr>
            </w:pPr>
            <w:r>
              <w:rPr>
                <w:rFonts w:ascii="Courier New" w:hAnsi="Courier New" w:cs="Courier New"/>
              </w:rPr>
              <w:t>10D0D1D2D3D4D5D6D7D8D9DADBDCDDDEDF503677524A323146</w:t>
            </w:r>
          </w:p>
        </w:tc>
        <w:tc>
          <w:tcPr>
            <w:tcW w:w="971" w:type="dxa"/>
            <w:tcBorders>
              <w:top w:val="single" w:sz="4" w:space="0" w:color="auto"/>
              <w:left w:val="single" w:sz="4" w:space="0" w:color="auto"/>
              <w:bottom w:val="single" w:sz="4" w:space="0" w:color="auto"/>
              <w:right w:val="single" w:sz="4" w:space="0" w:color="auto"/>
            </w:tcBorders>
            <w:vAlign w:val="center"/>
          </w:tcPr>
          <w:p w14:paraId="2D48C460" w14:textId="77777777" w:rsidR="0012749B" w:rsidRDefault="0012749B" w:rsidP="00521E1B">
            <w:pPr>
              <w:keepNext/>
              <w:spacing w:before="60" w:after="60"/>
              <w:jc w:val="center"/>
              <w:rPr>
                <w:rFonts w:ascii="Courier New" w:hAnsi="Courier New" w:cs="Courier New"/>
                <w:sz w:val="16"/>
              </w:rPr>
            </w:pPr>
          </w:p>
        </w:tc>
        <w:tc>
          <w:tcPr>
            <w:tcW w:w="936" w:type="dxa"/>
            <w:tcBorders>
              <w:top w:val="single" w:sz="4" w:space="0" w:color="auto"/>
              <w:left w:val="single" w:sz="4" w:space="0" w:color="auto"/>
              <w:bottom w:val="single" w:sz="4" w:space="0" w:color="auto"/>
              <w:right w:val="single" w:sz="4" w:space="0" w:color="auto"/>
            </w:tcBorders>
            <w:vAlign w:val="center"/>
          </w:tcPr>
          <w:p w14:paraId="5BA26F70" w14:textId="77777777" w:rsidR="0012749B" w:rsidRDefault="0012749B" w:rsidP="00521E1B">
            <w:pPr>
              <w:keepNext/>
              <w:spacing w:before="60" w:after="60"/>
              <w:jc w:val="center"/>
              <w:rPr>
                <w:rFonts w:ascii="Courier New" w:hAnsi="Courier New" w:cs="Courier New"/>
                <w:sz w:val="16"/>
              </w:rPr>
            </w:pPr>
          </w:p>
        </w:tc>
      </w:tr>
      <w:tr w:rsidR="0012749B" w14:paraId="30A04BE8" w14:textId="77777777" w:rsidTr="00F8713E">
        <w:trPr>
          <w:cantSplit/>
          <w:jc w:val="center"/>
        </w:trPr>
        <w:tc>
          <w:tcPr>
            <w:tcW w:w="2043" w:type="dxa"/>
            <w:tcBorders>
              <w:top w:val="single" w:sz="4" w:space="0" w:color="auto"/>
              <w:left w:val="single" w:sz="4" w:space="0" w:color="auto"/>
              <w:bottom w:val="single" w:sz="4" w:space="0" w:color="auto"/>
              <w:right w:val="single" w:sz="4" w:space="0" w:color="auto"/>
            </w:tcBorders>
            <w:hideMark/>
          </w:tcPr>
          <w:p w14:paraId="0E721F6B" w14:textId="77777777" w:rsidR="0012749B" w:rsidRDefault="0012749B" w:rsidP="00521E1B">
            <w:pPr>
              <w:keepNext/>
              <w:spacing w:before="60" w:after="60"/>
              <w:rPr>
                <w:sz w:val="16"/>
              </w:rPr>
            </w:pPr>
            <w:r>
              <w:rPr>
                <w:sz w:val="16"/>
              </w:rPr>
              <w:t xml:space="preserve">T = </w:t>
            </w:r>
            <w:r>
              <w:rPr>
                <w:b/>
                <w:sz w:val="16"/>
              </w:rPr>
              <w:t>GMAC</w:t>
            </w:r>
            <w:r>
              <w:rPr>
                <w:sz w:val="16"/>
              </w:rPr>
              <w:t xml:space="preserve"> (SC II AK II StoC)</w:t>
            </w:r>
          </w:p>
        </w:tc>
        <w:tc>
          <w:tcPr>
            <w:tcW w:w="696" w:type="dxa"/>
            <w:tcBorders>
              <w:top w:val="single" w:sz="4" w:space="0" w:color="auto"/>
              <w:left w:val="single" w:sz="4" w:space="0" w:color="auto"/>
              <w:bottom w:val="single" w:sz="4" w:space="0" w:color="auto"/>
              <w:right w:val="single" w:sz="4" w:space="0" w:color="auto"/>
            </w:tcBorders>
          </w:tcPr>
          <w:p w14:paraId="4B2C13BA" w14:textId="77777777" w:rsidR="0012749B" w:rsidRDefault="0012749B" w:rsidP="00521E1B">
            <w:pPr>
              <w:keepNext/>
              <w:spacing w:before="60" w:after="60"/>
              <w:rPr>
                <w:sz w:val="16"/>
              </w:rPr>
            </w:pPr>
          </w:p>
        </w:tc>
        <w:tc>
          <w:tcPr>
            <w:tcW w:w="4424" w:type="dxa"/>
            <w:gridSpan w:val="2"/>
            <w:tcBorders>
              <w:top w:val="single" w:sz="4" w:space="0" w:color="auto"/>
              <w:left w:val="single" w:sz="4" w:space="0" w:color="auto"/>
              <w:bottom w:val="single" w:sz="4" w:space="0" w:color="auto"/>
              <w:right w:val="single" w:sz="4" w:space="0" w:color="auto"/>
            </w:tcBorders>
            <w:hideMark/>
          </w:tcPr>
          <w:p w14:paraId="74FDB353" w14:textId="77777777" w:rsidR="0012749B" w:rsidRDefault="0012749B" w:rsidP="00521E1B">
            <w:pPr>
              <w:pStyle w:val="TABLE-cell"/>
              <w:keepNext/>
              <w:jc w:val="center"/>
              <w:rPr>
                <w:rFonts w:ascii="Courier New" w:hAnsi="Courier New" w:cs="Courier New"/>
              </w:rPr>
            </w:pPr>
            <w:r>
              <w:rPr>
                <w:rFonts w:ascii="Courier New" w:hAnsi="Courier New" w:cs="Courier New"/>
              </w:rPr>
              <w:t>1A52FE7DD3E72748973C1E28</w:t>
            </w:r>
          </w:p>
        </w:tc>
        <w:tc>
          <w:tcPr>
            <w:tcW w:w="971" w:type="dxa"/>
            <w:tcBorders>
              <w:top w:val="single" w:sz="4" w:space="0" w:color="auto"/>
              <w:left w:val="single" w:sz="4" w:space="0" w:color="auto"/>
              <w:bottom w:val="single" w:sz="4" w:space="0" w:color="auto"/>
              <w:right w:val="single" w:sz="4" w:space="0" w:color="auto"/>
            </w:tcBorders>
            <w:vAlign w:val="center"/>
            <w:hideMark/>
          </w:tcPr>
          <w:p w14:paraId="43D57D20" w14:textId="77777777" w:rsidR="0012749B" w:rsidRDefault="0012749B" w:rsidP="00521E1B">
            <w:pPr>
              <w:keepNext/>
              <w:spacing w:before="60" w:after="60"/>
              <w:jc w:val="center"/>
              <w:rPr>
                <w:rFonts w:ascii="Courier New" w:hAnsi="Courier New" w:cs="Courier New"/>
                <w:sz w:val="16"/>
              </w:rPr>
            </w:pPr>
            <w:r>
              <w:rPr>
                <w:rFonts w:ascii="Courier New" w:hAnsi="Courier New" w:cs="Courier New"/>
                <w:sz w:val="16"/>
              </w:rPr>
              <w:t>12</w:t>
            </w:r>
          </w:p>
        </w:tc>
        <w:tc>
          <w:tcPr>
            <w:tcW w:w="936" w:type="dxa"/>
            <w:tcBorders>
              <w:top w:val="single" w:sz="4" w:space="0" w:color="auto"/>
              <w:left w:val="single" w:sz="4" w:space="0" w:color="auto"/>
              <w:bottom w:val="single" w:sz="4" w:space="0" w:color="auto"/>
              <w:right w:val="single" w:sz="4" w:space="0" w:color="auto"/>
            </w:tcBorders>
            <w:vAlign w:val="center"/>
            <w:hideMark/>
          </w:tcPr>
          <w:p w14:paraId="702E05C5" w14:textId="77777777" w:rsidR="0012749B" w:rsidRDefault="0012749B" w:rsidP="00521E1B">
            <w:pPr>
              <w:keepNext/>
              <w:spacing w:before="60" w:after="60"/>
              <w:jc w:val="center"/>
              <w:rPr>
                <w:rFonts w:ascii="Courier New" w:hAnsi="Courier New" w:cs="Courier New"/>
                <w:sz w:val="16"/>
              </w:rPr>
            </w:pPr>
            <w:r>
              <w:rPr>
                <w:rFonts w:ascii="Courier New" w:hAnsi="Courier New" w:cs="Courier New"/>
                <w:sz w:val="16"/>
              </w:rPr>
              <w:t>96</w:t>
            </w:r>
          </w:p>
        </w:tc>
      </w:tr>
      <w:tr w:rsidR="0012749B" w14:paraId="1C6040E7" w14:textId="77777777" w:rsidTr="00F8713E">
        <w:trPr>
          <w:cantSplit/>
          <w:jc w:val="center"/>
        </w:trPr>
        <w:tc>
          <w:tcPr>
            <w:tcW w:w="2043" w:type="dxa"/>
            <w:tcBorders>
              <w:top w:val="single" w:sz="4" w:space="0" w:color="auto"/>
              <w:left w:val="single" w:sz="4" w:space="0" w:color="auto"/>
              <w:bottom w:val="single" w:sz="4" w:space="0" w:color="auto"/>
              <w:right w:val="single" w:sz="4" w:space="0" w:color="auto"/>
            </w:tcBorders>
            <w:hideMark/>
          </w:tcPr>
          <w:p w14:paraId="108CC825" w14:textId="77777777" w:rsidR="0012749B" w:rsidRDefault="0012749B" w:rsidP="00521E1B">
            <w:pPr>
              <w:keepNext/>
              <w:spacing w:before="60" w:after="60"/>
              <w:rPr>
                <w:sz w:val="16"/>
              </w:rPr>
            </w:pPr>
            <w:r>
              <w:rPr>
                <w:sz w:val="16"/>
              </w:rPr>
              <w:t>f(StoC) = SC II IC II T</w:t>
            </w:r>
          </w:p>
        </w:tc>
        <w:tc>
          <w:tcPr>
            <w:tcW w:w="696" w:type="dxa"/>
            <w:tcBorders>
              <w:top w:val="single" w:sz="4" w:space="0" w:color="auto"/>
              <w:left w:val="single" w:sz="4" w:space="0" w:color="auto"/>
              <w:bottom w:val="single" w:sz="4" w:space="0" w:color="auto"/>
              <w:right w:val="single" w:sz="4" w:space="0" w:color="auto"/>
            </w:tcBorders>
          </w:tcPr>
          <w:p w14:paraId="03E6E426" w14:textId="77777777" w:rsidR="0012749B" w:rsidRDefault="0012749B" w:rsidP="00521E1B">
            <w:pPr>
              <w:keepNext/>
              <w:spacing w:before="60" w:after="60"/>
              <w:rPr>
                <w:sz w:val="16"/>
              </w:rPr>
            </w:pPr>
          </w:p>
        </w:tc>
        <w:tc>
          <w:tcPr>
            <w:tcW w:w="4424" w:type="dxa"/>
            <w:gridSpan w:val="2"/>
            <w:tcBorders>
              <w:top w:val="single" w:sz="4" w:space="0" w:color="auto"/>
              <w:left w:val="single" w:sz="4" w:space="0" w:color="auto"/>
              <w:bottom w:val="single" w:sz="4" w:space="0" w:color="auto"/>
              <w:right w:val="single" w:sz="4" w:space="0" w:color="auto"/>
            </w:tcBorders>
            <w:hideMark/>
          </w:tcPr>
          <w:p w14:paraId="4BCB3BD4" w14:textId="77777777" w:rsidR="0012749B" w:rsidRDefault="0012749B" w:rsidP="00521E1B">
            <w:pPr>
              <w:pStyle w:val="TABLE-cell"/>
              <w:keepNext/>
              <w:jc w:val="center"/>
              <w:rPr>
                <w:rFonts w:ascii="Courier New" w:hAnsi="Courier New" w:cs="Courier New"/>
              </w:rPr>
            </w:pPr>
            <w:r>
              <w:rPr>
                <w:rFonts w:ascii="Courier New" w:hAnsi="Courier New" w:cs="Courier New"/>
              </w:rPr>
              <w:t>10000000011A52FE7DD3E72748973C1E28</w:t>
            </w:r>
          </w:p>
        </w:tc>
        <w:tc>
          <w:tcPr>
            <w:tcW w:w="971" w:type="dxa"/>
            <w:tcBorders>
              <w:top w:val="single" w:sz="4" w:space="0" w:color="auto"/>
              <w:left w:val="single" w:sz="4" w:space="0" w:color="auto"/>
              <w:bottom w:val="single" w:sz="4" w:space="0" w:color="auto"/>
              <w:right w:val="single" w:sz="4" w:space="0" w:color="auto"/>
            </w:tcBorders>
            <w:vAlign w:val="center"/>
            <w:hideMark/>
          </w:tcPr>
          <w:p w14:paraId="4EC30C6E" w14:textId="77777777" w:rsidR="0012749B" w:rsidRDefault="0012749B" w:rsidP="00521E1B">
            <w:pPr>
              <w:keepNext/>
              <w:spacing w:before="60" w:after="60"/>
              <w:jc w:val="center"/>
              <w:rPr>
                <w:rFonts w:ascii="Courier New" w:hAnsi="Courier New" w:cs="Courier New"/>
                <w:sz w:val="16"/>
              </w:rPr>
            </w:pPr>
            <w:r>
              <w:rPr>
                <w:rFonts w:ascii="Courier New" w:hAnsi="Courier New" w:cs="Courier New"/>
                <w:sz w:val="16"/>
              </w:rPr>
              <w:t>17</w:t>
            </w:r>
          </w:p>
        </w:tc>
        <w:tc>
          <w:tcPr>
            <w:tcW w:w="936" w:type="dxa"/>
            <w:tcBorders>
              <w:top w:val="single" w:sz="4" w:space="0" w:color="auto"/>
              <w:left w:val="single" w:sz="4" w:space="0" w:color="auto"/>
              <w:bottom w:val="single" w:sz="4" w:space="0" w:color="auto"/>
              <w:right w:val="single" w:sz="4" w:space="0" w:color="auto"/>
            </w:tcBorders>
            <w:vAlign w:val="center"/>
            <w:hideMark/>
          </w:tcPr>
          <w:p w14:paraId="2BC0BEB0" w14:textId="77777777" w:rsidR="0012749B" w:rsidRDefault="0012749B" w:rsidP="00521E1B">
            <w:pPr>
              <w:keepNext/>
              <w:spacing w:before="60" w:after="60"/>
              <w:jc w:val="center"/>
              <w:rPr>
                <w:rFonts w:ascii="Courier New" w:hAnsi="Courier New" w:cs="Courier New"/>
                <w:sz w:val="16"/>
              </w:rPr>
            </w:pPr>
            <w:r>
              <w:rPr>
                <w:rFonts w:ascii="Courier New" w:hAnsi="Courier New" w:cs="Courier New"/>
                <w:sz w:val="16"/>
              </w:rPr>
              <w:t>136</w:t>
            </w:r>
          </w:p>
        </w:tc>
      </w:tr>
      <w:tr w:rsidR="0012749B" w14:paraId="11A53513" w14:textId="77777777" w:rsidTr="00F8713E">
        <w:trPr>
          <w:cantSplit/>
          <w:jc w:val="center"/>
        </w:trPr>
        <w:tc>
          <w:tcPr>
            <w:tcW w:w="2043" w:type="dxa"/>
            <w:tcBorders>
              <w:top w:val="single" w:sz="4" w:space="0" w:color="auto"/>
              <w:left w:val="single" w:sz="4" w:space="0" w:color="auto"/>
              <w:bottom w:val="single" w:sz="4" w:space="0" w:color="auto"/>
              <w:right w:val="single" w:sz="4" w:space="0" w:color="auto"/>
            </w:tcBorders>
            <w:shd w:val="clear" w:color="auto" w:fill="C0C0C0"/>
          </w:tcPr>
          <w:p w14:paraId="33A6A507" w14:textId="77777777" w:rsidR="0012749B" w:rsidRDefault="0012749B" w:rsidP="00521E1B">
            <w:pPr>
              <w:keepNext/>
              <w:spacing w:before="60" w:after="60"/>
              <w:rPr>
                <w:sz w:val="16"/>
              </w:rPr>
            </w:pPr>
          </w:p>
        </w:tc>
        <w:tc>
          <w:tcPr>
            <w:tcW w:w="696" w:type="dxa"/>
            <w:tcBorders>
              <w:top w:val="single" w:sz="4" w:space="0" w:color="auto"/>
              <w:left w:val="single" w:sz="4" w:space="0" w:color="auto"/>
              <w:bottom w:val="single" w:sz="4" w:space="0" w:color="auto"/>
              <w:right w:val="single" w:sz="4" w:space="0" w:color="auto"/>
            </w:tcBorders>
            <w:shd w:val="clear" w:color="auto" w:fill="C0C0C0"/>
          </w:tcPr>
          <w:p w14:paraId="1B15BF7C" w14:textId="77777777" w:rsidR="0012749B" w:rsidRDefault="0012749B" w:rsidP="00521E1B">
            <w:pPr>
              <w:keepNext/>
              <w:spacing w:before="60" w:after="60"/>
              <w:rPr>
                <w:sz w:val="16"/>
              </w:rPr>
            </w:pPr>
          </w:p>
        </w:tc>
        <w:tc>
          <w:tcPr>
            <w:tcW w:w="4424" w:type="dxa"/>
            <w:gridSpan w:val="2"/>
            <w:tcBorders>
              <w:top w:val="single" w:sz="4" w:space="0" w:color="auto"/>
              <w:left w:val="single" w:sz="4" w:space="0" w:color="auto"/>
              <w:bottom w:val="single" w:sz="4" w:space="0" w:color="auto"/>
              <w:right w:val="single" w:sz="4" w:space="0" w:color="auto"/>
            </w:tcBorders>
            <w:shd w:val="clear" w:color="auto" w:fill="C0C0C0"/>
            <w:hideMark/>
          </w:tcPr>
          <w:p w14:paraId="2C5FA588" w14:textId="77777777" w:rsidR="0012749B" w:rsidRDefault="0012749B" w:rsidP="00521E1B">
            <w:pPr>
              <w:pStyle w:val="TABLE-cell"/>
              <w:keepNext/>
              <w:jc w:val="center"/>
              <w:rPr>
                <w:b/>
              </w:rPr>
            </w:pPr>
            <w:r>
              <w:rPr>
                <w:b/>
              </w:rPr>
              <w:t>Pass 4: Server processes CtoS</w:t>
            </w:r>
          </w:p>
        </w:tc>
        <w:tc>
          <w:tcPr>
            <w:tcW w:w="971" w:type="dxa"/>
            <w:tcBorders>
              <w:top w:val="single" w:sz="4" w:space="0" w:color="auto"/>
              <w:left w:val="single" w:sz="4" w:space="0" w:color="auto"/>
              <w:bottom w:val="single" w:sz="4" w:space="0" w:color="auto"/>
              <w:right w:val="single" w:sz="4" w:space="0" w:color="auto"/>
            </w:tcBorders>
            <w:shd w:val="clear" w:color="auto" w:fill="C0C0C0"/>
            <w:vAlign w:val="center"/>
          </w:tcPr>
          <w:p w14:paraId="6C5E0FB2" w14:textId="77777777" w:rsidR="0012749B" w:rsidRDefault="0012749B" w:rsidP="00521E1B">
            <w:pPr>
              <w:keepNext/>
              <w:spacing w:before="60" w:after="60"/>
              <w:jc w:val="center"/>
              <w:rPr>
                <w:rFonts w:ascii="Courier New" w:hAnsi="Courier New" w:cs="Courier New"/>
                <w:sz w:val="16"/>
              </w:rPr>
            </w:pPr>
          </w:p>
        </w:tc>
        <w:tc>
          <w:tcPr>
            <w:tcW w:w="936" w:type="dxa"/>
            <w:tcBorders>
              <w:top w:val="single" w:sz="4" w:space="0" w:color="auto"/>
              <w:left w:val="single" w:sz="4" w:space="0" w:color="auto"/>
              <w:bottom w:val="single" w:sz="4" w:space="0" w:color="auto"/>
              <w:right w:val="single" w:sz="4" w:space="0" w:color="auto"/>
            </w:tcBorders>
            <w:shd w:val="clear" w:color="auto" w:fill="C0C0C0"/>
            <w:vAlign w:val="center"/>
          </w:tcPr>
          <w:p w14:paraId="6F8D0FD4" w14:textId="77777777" w:rsidR="0012749B" w:rsidRDefault="0012749B" w:rsidP="00521E1B">
            <w:pPr>
              <w:keepNext/>
              <w:spacing w:before="60" w:after="60"/>
              <w:jc w:val="center"/>
              <w:rPr>
                <w:rFonts w:ascii="Courier New" w:hAnsi="Courier New" w:cs="Courier New"/>
                <w:sz w:val="16"/>
              </w:rPr>
            </w:pPr>
          </w:p>
        </w:tc>
      </w:tr>
      <w:tr w:rsidR="0012749B" w14:paraId="0EB9C223" w14:textId="77777777" w:rsidTr="00F8713E">
        <w:trPr>
          <w:cantSplit/>
          <w:jc w:val="center"/>
        </w:trPr>
        <w:tc>
          <w:tcPr>
            <w:tcW w:w="2043" w:type="dxa"/>
            <w:tcBorders>
              <w:top w:val="single" w:sz="4" w:space="0" w:color="auto"/>
              <w:left w:val="single" w:sz="4" w:space="0" w:color="auto"/>
              <w:bottom w:val="single" w:sz="4" w:space="0" w:color="auto"/>
              <w:right w:val="single" w:sz="4" w:space="0" w:color="auto"/>
            </w:tcBorders>
            <w:hideMark/>
          </w:tcPr>
          <w:p w14:paraId="09F1D387" w14:textId="77777777" w:rsidR="0012749B" w:rsidRDefault="0012749B" w:rsidP="00521E1B">
            <w:pPr>
              <w:keepNext/>
              <w:spacing w:before="60" w:after="60"/>
              <w:rPr>
                <w:sz w:val="16"/>
              </w:rPr>
            </w:pPr>
            <w:r>
              <w:rPr>
                <w:sz w:val="16"/>
              </w:rPr>
              <w:t>SC II AK II CtoS</w:t>
            </w:r>
          </w:p>
        </w:tc>
        <w:tc>
          <w:tcPr>
            <w:tcW w:w="696" w:type="dxa"/>
            <w:tcBorders>
              <w:top w:val="single" w:sz="4" w:space="0" w:color="auto"/>
              <w:left w:val="single" w:sz="4" w:space="0" w:color="auto"/>
              <w:bottom w:val="single" w:sz="4" w:space="0" w:color="auto"/>
              <w:right w:val="single" w:sz="4" w:space="0" w:color="auto"/>
            </w:tcBorders>
          </w:tcPr>
          <w:p w14:paraId="1D4C894F" w14:textId="77777777" w:rsidR="0012749B" w:rsidRDefault="0012749B" w:rsidP="00521E1B">
            <w:pPr>
              <w:keepNext/>
              <w:spacing w:before="60" w:after="60"/>
              <w:rPr>
                <w:sz w:val="16"/>
              </w:rPr>
            </w:pPr>
          </w:p>
        </w:tc>
        <w:tc>
          <w:tcPr>
            <w:tcW w:w="4424" w:type="dxa"/>
            <w:gridSpan w:val="2"/>
            <w:tcBorders>
              <w:top w:val="single" w:sz="4" w:space="0" w:color="auto"/>
              <w:left w:val="single" w:sz="4" w:space="0" w:color="auto"/>
              <w:bottom w:val="single" w:sz="4" w:space="0" w:color="auto"/>
              <w:right w:val="single" w:sz="4" w:space="0" w:color="auto"/>
            </w:tcBorders>
            <w:hideMark/>
          </w:tcPr>
          <w:p w14:paraId="1C3C5612" w14:textId="77777777" w:rsidR="0012749B" w:rsidRDefault="0012749B" w:rsidP="00521E1B">
            <w:pPr>
              <w:pStyle w:val="TABLE-cell"/>
              <w:keepNext/>
              <w:jc w:val="center"/>
              <w:rPr>
                <w:rFonts w:ascii="Courier New" w:hAnsi="Courier New" w:cs="Courier New"/>
              </w:rPr>
            </w:pPr>
            <w:r>
              <w:rPr>
                <w:rFonts w:ascii="Courier New" w:hAnsi="Courier New" w:cs="Courier New"/>
              </w:rPr>
              <w:t>10D0D1D2D3D4D5D6D7D8D9DADBDCDDDEDF4B35366956616759</w:t>
            </w:r>
          </w:p>
        </w:tc>
        <w:tc>
          <w:tcPr>
            <w:tcW w:w="971" w:type="dxa"/>
            <w:tcBorders>
              <w:top w:val="single" w:sz="4" w:space="0" w:color="auto"/>
              <w:left w:val="single" w:sz="4" w:space="0" w:color="auto"/>
              <w:bottom w:val="single" w:sz="4" w:space="0" w:color="auto"/>
              <w:right w:val="single" w:sz="4" w:space="0" w:color="auto"/>
            </w:tcBorders>
            <w:vAlign w:val="center"/>
          </w:tcPr>
          <w:p w14:paraId="51BEB71F" w14:textId="77777777" w:rsidR="0012749B" w:rsidRDefault="0012749B" w:rsidP="00521E1B">
            <w:pPr>
              <w:keepNext/>
              <w:spacing w:before="60" w:after="60"/>
              <w:jc w:val="center"/>
              <w:rPr>
                <w:rFonts w:ascii="Courier New" w:hAnsi="Courier New" w:cs="Courier New"/>
                <w:sz w:val="16"/>
              </w:rPr>
            </w:pPr>
          </w:p>
        </w:tc>
        <w:tc>
          <w:tcPr>
            <w:tcW w:w="936" w:type="dxa"/>
            <w:tcBorders>
              <w:top w:val="single" w:sz="4" w:space="0" w:color="auto"/>
              <w:left w:val="single" w:sz="4" w:space="0" w:color="auto"/>
              <w:bottom w:val="single" w:sz="4" w:space="0" w:color="auto"/>
              <w:right w:val="single" w:sz="4" w:space="0" w:color="auto"/>
            </w:tcBorders>
            <w:vAlign w:val="center"/>
          </w:tcPr>
          <w:p w14:paraId="1C83FE26" w14:textId="77777777" w:rsidR="0012749B" w:rsidRDefault="0012749B" w:rsidP="00521E1B">
            <w:pPr>
              <w:keepNext/>
              <w:spacing w:before="60" w:after="60"/>
              <w:jc w:val="center"/>
              <w:rPr>
                <w:rFonts w:ascii="Courier New" w:hAnsi="Courier New" w:cs="Courier New"/>
                <w:sz w:val="16"/>
              </w:rPr>
            </w:pPr>
          </w:p>
        </w:tc>
      </w:tr>
      <w:tr w:rsidR="0012749B" w14:paraId="77403162" w14:textId="77777777" w:rsidTr="00F8713E">
        <w:trPr>
          <w:cantSplit/>
          <w:jc w:val="center"/>
        </w:trPr>
        <w:tc>
          <w:tcPr>
            <w:tcW w:w="2043" w:type="dxa"/>
            <w:tcBorders>
              <w:top w:val="single" w:sz="4" w:space="0" w:color="auto"/>
              <w:left w:val="single" w:sz="4" w:space="0" w:color="auto"/>
              <w:bottom w:val="single" w:sz="4" w:space="0" w:color="auto"/>
              <w:right w:val="single" w:sz="4" w:space="0" w:color="auto"/>
            </w:tcBorders>
            <w:hideMark/>
          </w:tcPr>
          <w:p w14:paraId="07597363" w14:textId="77777777" w:rsidR="0012749B" w:rsidRDefault="0012749B" w:rsidP="00521E1B">
            <w:pPr>
              <w:keepNext/>
              <w:spacing w:before="60" w:after="60"/>
              <w:rPr>
                <w:sz w:val="16"/>
                <w:lang w:val="fr-FR"/>
              </w:rPr>
            </w:pPr>
            <w:r>
              <w:rPr>
                <w:sz w:val="16"/>
                <w:lang w:val="fr-FR"/>
              </w:rPr>
              <w:t>T (SC II AK II CtoS)</w:t>
            </w:r>
          </w:p>
        </w:tc>
        <w:tc>
          <w:tcPr>
            <w:tcW w:w="696" w:type="dxa"/>
            <w:tcBorders>
              <w:top w:val="single" w:sz="4" w:space="0" w:color="auto"/>
              <w:left w:val="single" w:sz="4" w:space="0" w:color="auto"/>
              <w:bottom w:val="single" w:sz="4" w:space="0" w:color="auto"/>
              <w:right w:val="single" w:sz="4" w:space="0" w:color="auto"/>
            </w:tcBorders>
          </w:tcPr>
          <w:p w14:paraId="0DAC5910" w14:textId="77777777" w:rsidR="0012749B" w:rsidRDefault="0012749B" w:rsidP="00521E1B">
            <w:pPr>
              <w:keepNext/>
              <w:spacing w:before="60" w:after="60"/>
              <w:rPr>
                <w:sz w:val="16"/>
                <w:lang w:val="fr-FR"/>
              </w:rPr>
            </w:pPr>
          </w:p>
        </w:tc>
        <w:tc>
          <w:tcPr>
            <w:tcW w:w="4424" w:type="dxa"/>
            <w:gridSpan w:val="2"/>
            <w:tcBorders>
              <w:top w:val="single" w:sz="4" w:space="0" w:color="auto"/>
              <w:left w:val="single" w:sz="4" w:space="0" w:color="auto"/>
              <w:bottom w:val="single" w:sz="4" w:space="0" w:color="auto"/>
              <w:right w:val="single" w:sz="4" w:space="0" w:color="auto"/>
            </w:tcBorders>
            <w:hideMark/>
          </w:tcPr>
          <w:p w14:paraId="27E161DA" w14:textId="77777777" w:rsidR="0012749B" w:rsidRDefault="0012749B" w:rsidP="00521E1B">
            <w:pPr>
              <w:pStyle w:val="TABLE-cell"/>
              <w:keepNext/>
              <w:jc w:val="center"/>
              <w:rPr>
                <w:rFonts w:ascii="Courier New" w:hAnsi="Courier New" w:cs="Courier New"/>
              </w:rPr>
            </w:pPr>
            <w:r>
              <w:rPr>
                <w:rFonts w:ascii="Courier New" w:hAnsi="Courier New" w:cs="Courier New"/>
              </w:rPr>
              <w:t>FE1466AFB3DBCD4F9389E2B7</w:t>
            </w:r>
          </w:p>
        </w:tc>
        <w:tc>
          <w:tcPr>
            <w:tcW w:w="971" w:type="dxa"/>
            <w:tcBorders>
              <w:top w:val="single" w:sz="4" w:space="0" w:color="auto"/>
              <w:left w:val="single" w:sz="4" w:space="0" w:color="auto"/>
              <w:bottom w:val="single" w:sz="4" w:space="0" w:color="auto"/>
              <w:right w:val="single" w:sz="4" w:space="0" w:color="auto"/>
            </w:tcBorders>
            <w:vAlign w:val="center"/>
            <w:hideMark/>
          </w:tcPr>
          <w:p w14:paraId="0C73B407" w14:textId="77777777" w:rsidR="0012749B" w:rsidRDefault="0012749B" w:rsidP="00521E1B">
            <w:pPr>
              <w:keepNext/>
              <w:spacing w:before="60" w:after="60"/>
              <w:jc w:val="center"/>
              <w:rPr>
                <w:rFonts w:ascii="Courier New" w:hAnsi="Courier New" w:cs="Courier New"/>
                <w:sz w:val="16"/>
              </w:rPr>
            </w:pPr>
            <w:r>
              <w:rPr>
                <w:rFonts w:ascii="Courier New" w:hAnsi="Courier New" w:cs="Courier New"/>
                <w:sz w:val="16"/>
              </w:rPr>
              <w:t>12</w:t>
            </w:r>
          </w:p>
        </w:tc>
        <w:tc>
          <w:tcPr>
            <w:tcW w:w="936" w:type="dxa"/>
            <w:tcBorders>
              <w:top w:val="single" w:sz="4" w:space="0" w:color="auto"/>
              <w:left w:val="single" w:sz="4" w:space="0" w:color="auto"/>
              <w:bottom w:val="single" w:sz="4" w:space="0" w:color="auto"/>
              <w:right w:val="single" w:sz="4" w:space="0" w:color="auto"/>
            </w:tcBorders>
            <w:vAlign w:val="center"/>
            <w:hideMark/>
          </w:tcPr>
          <w:p w14:paraId="4DCE1D20" w14:textId="77777777" w:rsidR="0012749B" w:rsidRDefault="0012749B" w:rsidP="00521E1B">
            <w:pPr>
              <w:keepNext/>
              <w:spacing w:before="60" w:after="60"/>
              <w:jc w:val="center"/>
              <w:rPr>
                <w:rFonts w:ascii="Courier New" w:hAnsi="Courier New" w:cs="Courier New"/>
                <w:sz w:val="16"/>
              </w:rPr>
            </w:pPr>
            <w:r>
              <w:rPr>
                <w:rFonts w:ascii="Courier New" w:hAnsi="Courier New" w:cs="Courier New"/>
                <w:sz w:val="16"/>
              </w:rPr>
              <w:t>96</w:t>
            </w:r>
          </w:p>
        </w:tc>
      </w:tr>
      <w:tr w:rsidR="0012749B" w14:paraId="38C1AF8A" w14:textId="77777777" w:rsidTr="00F8713E">
        <w:trPr>
          <w:cantSplit/>
          <w:jc w:val="center"/>
        </w:trPr>
        <w:tc>
          <w:tcPr>
            <w:tcW w:w="2043" w:type="dxa"/>
            <w:tcBorders>
              <w:top w:val="single" w:sz="4" w:space="0" w:color="auto"/>
              <w:left w:val="single" w:sz="4" w:space="0" w:color="auto"/>
              <w:bottom w:val="single" w:sz="4" w:space="0" w:color="auto"/>
              <w:right w:val="single" w:sz="4" w:space="0" w:color="auto"/>
            </w:tcBorders>
            <w:hideMark/>
          </w:tcPr>
          <w:p w14:paraId="74B377DB" w14:textId="77777777" w:rsidR="0012749B" w:rsidRDefault="0012749B" w:rsidP="00521E1B">
            <w:pPr>
              <w:keepNext/>
              <w:spacing w:before="60" w:after="60"/>
              <w:rPr>
                <w:sz w:val="16"/>
                <w:lang w:val="fr-FR"/>
              </w:rPr>
            </w:pPr>
            <w:r>
              <w:rPr>
                <w:sz w:val="16"/>
                <w:lang w:val="fr-FR"/>
              </w:rPr>
              <w:t>f(CtoS) = SC II IC II T</w:t>
            </w:r>
          </w:p>
        </w:tc>
        <w:tc>
          <w:tcPr>
            <w:tcW w:w="696" w:type="dxa"/>
            <w:tcBorders>
              <w:top w:val="single" w:sz="4" w:space="0" w:color="auto"/>
              <w:left w:val="single" w:sz="4" w:space="0" w:color="auto"/>
              <w:bottom w:val="single" w:sz="4" w:space="0" w:color="auto"/>
              <w:right w:val="single" w:sz="4" w:space="0" w:color="auto"/>
            </w:tcBorders>
          </w:tcPr>
          <w:p w14:paraId="240A051F" w14:textId="77777777" w:rsidR="0012749B" w:rsidRDefault="0012749B" w:rsidP="00521E1B">
            <w:pPr>
              <w:keepNext/>
              <w:spacing w:before="60" w:after="60"/>
              <w:rPr>
                <w:sz w:val="16"/>
                <w:lang w:val="fr-FR"/>
              </w:rPr>
            </w:pPr>
          </w:p>
        </w:tc>
        <w:tc>
          <w:tcPr>
            <w:tcW w:w="4424" w:type="dxa"/>
            <w:gridSpan w:val="2"/>
            <w:tcBorders>
              <w:top w:val="single" w:sz="4" w:space="0" w:color="auto"/>
              <w:left w:val="single" w:sz="4" w:space="0" w:color="auto"/>
              <w:bottom w:val="single" w:sz="4" w:space="0" w:color="auto"/>
              <w:right w:val="single" w:sz="4" w:space="0" w:color="auto"/>
            </w:tcBorders>
            <w:hideMark/>
          </w:tcPr>
          <w:p w14:paraId="2F7333C7" w14:textId="77777777" w:rsidR="0012749B" w:rsidRDefault="0012749B" w:rsidP="00521E1B">
            <w:pPr>
              <w:pStyle w:val="TABLE-cell"/>
              <w:keepNext/>
              <w:jc w:val="center"/>
              <w:rPr>
                <w:rFonts w:ascii="Courier New" w:hAnsi="Courier New" w:cs="Courier New"/>
              </w:rPr>
            </w:pPr>
            <w:r>
              <w:rPr>
                <w:rFonts w:ascii="Courier New" w:hAnsi="Courier New" w:cs="Courier New"/>
              </w:rPr>
              <w:t>1001234567FE1466AFB3DBCD4F9389E2B7</w:t>
            </w:r>
          </w:p>
        </w:tc>
        <w:tc>
          <w:tcPr>
            <w:tcW w:w="971" w:type="dxa"/>
            <w:tcBorders>
              <w:top w:val="single" w:sz="4" w:space="0" w:color="auto"/>
              <w:left w:val="single" w:sz="4" w:space="0" w:color="auto"/>
              <w:bottom w:val="single" w:sz="4" w:space="0" w:color="auto"/>
              <w:right w:val="single" w:sz="4" w:space="0" w:color="auto"/>
            </w:tcBorders>
            <w:vAlign w:val="center"/>
            <w:hideMark/>
          </w:tcPr>
          <w:p w14:paraId="71963800" w14:textId="77777777" w:rsidR="0012749B" w:rsidRDefault="0012749B" w:rsidP="00521E1B">
            <w:pPr>
              <w:keepNext/>
              <w:spacing w:before="60" w:after="60"/>
              <w:jc w:val="center"/>
              <w:rPr>
                <w:rFonts w:ascii="Courier New" w:hAnsi="Courier New" w:cs="Courier New"/>
                <w:sz w:val="16"/>
              </w:rPr>
            </w:pPr>
            <w:r>
              <w:rPr>
                <w:rFonts w:ascii="Courier New" w:hAnsi="Courier New" w:cs="Courier New"/>
                <w:sz w:val="16"/>
              </w:rPr>
              <w:t>17</w:t>
            </w:r>
          </w:p>
        </w:tc>
        <w:tc>
          <w:tcPr>
            <w:tcW w:w="936" w:type="dxa"/>
            <w:tcBorders>
              <w:top w:val="single" w:sz="4" w:space="0" w:color="auto"/>
              <w:left w:val="single" w:sz="4" w:space="0" w:color="auto"/>
              <w:bottom w:val="single" w:sz="4" w:space="0" w:color="auto"/>
              <w:right w:val="single" w:sz="4" w:space="0" w:color="auto"/>
            </w:tcBorders>
            <w:vAlign w:val="center"/>
            <w:hideMark/>
          </w:tcPr>
          <w:p w14:paraId="2AEF489E" w14:textId="77777777" w:rsidR="0012749B" w:rsidRDefault="0012749B" w:rsidP="00521E1B">
            <w:pPr>
              <w:keepNext/>
              <w:spacing w:before="60" w:after="60"/>
              <w:jc w:val="center"/>
              <w:rPr>
                <w:rFonts w:ascii="Courier New" w:hAnsi="Courier New" w:cs="Courier New"/>
                <w:sz w:val="16"/>
              </w:rPr>
            </w:pPr>
            <w:r>
              <w:rPr>
                <w:rFonts w:ascii="Courier New" w:hAnsi="Courier New" w:cs="Courier New"/>
                <w:sz w:val="16"/>
              </w:rPr>
              <w:t>136</w:t>
            </w:r>
          </w:p>
        </w:tc>
      </w:tr>
    </w:tbl>
    <w:p w14:paraId="79780850" w14:textId="77777777" w:rsidR="00F8713E" w:rsidRDefault="00F8713E"/>
    <w:p w14:paraId="0CE3D456" w14:textId="77777777" w:rsidR="0012749B" w:rsidRDefault="0012749B" w:rsidP="008B0B1E">
      <w:pPr>
        <w:pStyle w:val="PARAGRAPH"/>
        <w:pageBreakBefore/>
      </w:pPr>
      <w:r>
        <w:lastRenderedPageBreak/>
        <w:fldChar w:fldCharType="begin" w:fldLock="1"/>
      </w:r>
      <w:r>
        <w:instrText xml:space="preserve"> REF _Ref342753813 \h  \* MERGEFORMAT </w:instrText>
      </w:r>
      <w:r>
        <w:fldChar w:fldCharType="separate"/>
      </w:r>
      <w:r w:rsidR="00811F07" w:rsidRPr="00811F07">
        <w:t>Table 34</w:t>
      </w:r>
      <w:r>
        <w:fldChar w:fldCharType="end"/>
      </w:r>
      <w:r>
        <w:t xml:space="preserve"> provides a test vector for HLS authentication-mechanism 7 with ECDSA.</w:t>
      </w:r>
      <w:r>
        <w:fldChar w:fldCharType="begin"/>
      </w:r>
      <w:r>
        <w:instrText xml:space="preserve"> XE "HLS authentication mechanism 7, ECDSA" </w:instrText>
      </w:r>
      <w:r>
        <w:fldChar w:fldCharType="end"/>
      </w:r>
    </w:p>
    <w:p w14:paraId="1B5590AE" w14:textId="5B2FFA3F" w:rsidR="0012749B" w:rsidRDefault="0012749B" w:rsidP="00B67C8A">
      <w:pPr>
        <w:pStyle w:val="TABLE-title"/>
      </w:pPr>
      <w:bookmarkStart w:id="3026" w:name="_Ref342753813"/>
      <w:bookmarkStart w:id="3027" w:name="_Toc392501903"/>
      <w:bookmarkStart w:id="3028" w:name="_Toc386035092"/>
      <w:bookmarkStart w:id="3029" w:name="_Toc437856765"/>
      <w:bookmarkStart w:id="3030" w:name="_Toc97127476"/>
      <w:r w:rsidRPr="00F8713E">
        <w:t xml:space="preserve">Table </w:t>
      </w:r>
      <w:fldSimple w:instr=" SEQ Table \* ARABIC ">
        <w:r w:rsidR="00DC4BE9">
          <w:rPr>
            <w:noProof/>
          </w:rPr>
          <w:t>34</w:t>
        </w:r>
      </w:fldSimple>
      <w:bookmarkEnd w:id="3026"/>
      <w:r w:rsidRPr="00F8713E">
        <w:t xml:space="preserve"> – HLS example using authentication-mechanism 7 with ECDSA</w:t>
      </w:r>
      <w:bookmarkEnd w:id="3027"/>
      <w:bookmarkEnd w:id="3028"/>
      <w:bookmarkEnd w:id="3029"/>
      <w:bookmarkEnd w:id="3030"/>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2"/>
        <w:gridCol w:w="1067"/>
        <w:gridCol w:w="4733"/>
        <w:gridCol w:w="848"/>
      </w:tblGrid>
      <w:tr w:rsidR="0012749B" w14:paraId="04C44BE4" w14:textId="77777777" w:rsidTr="00F1574A">
        <w:trPr>
          <w:cantSplit/>
          <w:jc w:val="center"/>
        </w:trPr>
        <w:tc>
          <w:tcPr>
            <w:tcW w:w="2422" w:type="dxa"/>
            <w:tcBorders>
              <w:top w:val="single" w:sz="4" w:space="0" w:color="auto"/>
              <w:left w:val="single" w:sz="4" w:space="0" w:color="auto"/>
              <w:bottom w:val="single" w:sz="4" w:space="0" w:color="auto"/>
              <w:right w:val="single" w:sz="4" w:space="0" w:color="auto"/>
            </w:tcBorders>
            <w:shd w:val="clear" w:color="auto" w:fill="D9D9D9"/>
            <w:noWrap/>
            <w:hideMark/>
          </w:tcPr>
          <w:p w14:paraId="3C9C27D9" w14:textId="77777777" w:rsidR="0012749B" w:rsidRDefault="0012749B" w:rsidP="00521E1B">
            <w:pPr>
              <w:pStyle w:val="TABLE-col-heading"/>
            </w:pPr>
            <w:r>
              <w:t>Security Material</w:t>
            </w:r>
          </w:p>
        </w:tc>
        <w:tc>
          <w:tcPr>
            <w:tcW w:w="1067" w:type="dxa"/>
            <w:tcBorders>
              <w:top w:val="single" w:sz="4" w:space="0" w:color="auto"/>
              <w:left w:val="single" w:sz="4" w:space="0" w:color="auto"/>
              <w:bottom w:val="single" w:sz="4" w:space="0" w:color="auto"/>
              <w:right w:val="single" w:sz="4" w:space="0" w:color="auto"/>
            </w:tcBorders>
            <w:shd w:val="clear" w:color="auto" w:fill="D9D9D9"/>
            <w:hideMark/>
          </w:tcPr>
          <w:p w14:paraId="4DB171FE" w14:textId="77777777" w:rsidR="0012749B" w:rsidRDefault="0012749B" w:rsidP="00521E1B">
            <w:pPr>
              <w:pStyle w:val="TABLE-col-heading"/>
            </w:pPr>
            <w:r>
              <w:t>X</w:t>
            </w:r>
          </w:p>
        </w:tc>
        <w:tc>
          <w:tcPr>
            <w:tcW w:w="4733" w:type="dxa"/>
            <w:tcBorders>
              <w:top w:val="single" w:sz="4" w:space="0" w:color="auto"/>
              <w:left w:val="single" w:sz="4" w:space="0" w:color="auto"/>
              <w:bottom w:val="single" w:sz="4" w:space="0" w:color="auto"/>
              <w:right w:val="single" w:sz="4" w:space="0" w:color="auto"/>
            </w:tcBorders>
            <w:shd w:val="clear" w:color="auto" w:fill="D9D9D9"/>
            <w:noWrap/>
            <w:hideMark/>
          </w:tcPr>
          <w:p w14:paraId="2B6F0606" w14:textId="77777777" w:rsidR="0012749B" w:rsidRDefault="0012749B" w:rsidP="00521E1B">
            <w:pPr>
              <w:pStyle w:val="TABLE-col-heading"/>
            </w:pPr>
            <w:r>
              <w:t>Contents</w:t>
            </w:r>
          </w:p>
        </w:tc>
        <w:tc>
          <w:tcPr>
            <w:tcW w:w="848" w:type="dxa"/>
            <w:tcBorders>
              <w:top w:val="single" w:sz="4" w:space="0" w:color="auto"/>
              <w:left w:val="single" w:sz="4" w:space="0" w:color="auto"/>
              <w:bottom w:val="single" w:sz="4" w:space="0" w:color="auto"/>
              <w:right w:val="single" w:sz="4" w:space="0" w:color="auto"/>
            </w:tcBorders>
            <w:shd w:val="clear" w:color="auto" w:fill="D9D9D9"/>
            <w:noWrap/>
            <w:hideMark/>
          </w:tcPr>
          <w:p w14:paraId="5D46EB78" w14:textId="77777777" w:rsidR="0012749B" w:rsidRDefault="0012749B" w:rsidP="00521E1B">
            <w:pPr>
              <w:pStyle w:val="TABLE-col-heading"/>
            </w:pPr>
            <w:r>
              <w:t>LEN (Bytes)</w:t>
            </w:r>
          </w:p>
        </w:tc>
      </w:tr>
      <w:tr w:rsidR="0012749B" w14:paraId="1188A544" w14:textId="77777777" w:rsidTr="00F1574A">
        <w:trPr>
          <w:cantSplit/>
          <w:jc w:val="center"/>
        </w:trPr>
        <w:tc>
          <w:tcPr>
            <w:tcW w:w="2422" w:type="dxa"/>
            <w:tcBorders>
              <w:top w:val="single" w:sz="4" w:space="0" w:color="auto"/>
              <w:left w:val="single" w:sz="4" w:space="0" w:color="auto"/>
              <w:bottom w:val="single" w:sz="4" w:space="0" w:color="auto"/>
              <w:right w:val="single" w:sz="4" w:space="0" w:color="auto"/>
            </w:tcBorders>
            <w:noWrap/>
            <w:vAlign w:val="center"/>
            <w:hideMark/>
          </w:tcPr>
          <w:p w14:paraId="79A00F84" w14:textId="77777777" w:rsidR="0012749B" w:rsidRDefault="0012749B" w:rsidP="00521E1B">
            <w:pPr>
              <w:pStyle w:val="TABLE-cell"/>
              <w:keepNext/>
            </w:pPr>
            <w:r>
              <w:t>Security Suite</w:t>
            </w:r>
          </w:p>
        </w:tc>
        <w:tc>
          <w:tcPr>
            <w:tcW w:w="1067" w:type="dxa"/>
            <w:tcBorders>
              <w:top w:val="single" w:sz="4" w:space="0" w:color="auto"/>
              <w:left w:val="single" w:sz="4" w:space="0" w:color="auto"/>
              <w:bottom w:val="single" w:sz="4" w:space="0" w:color="auto"/>
              <w:right w:val="single" w:sz="4" w:space="0" w:color="auto"/>
            </w:tcBorders>
            <w:noWrap/>
            <w:hideMark/>
          </w:tcPr>
          <w:p w14:paraId="0C8022CF" w14:textId="77777777" w:rsidR="0012749B" w:rsidRDefault="0012749B" w:rsidP="00521E1B">
            <w:pPr>
              <w:keepNext/>
              <w:rPr>
                <w:rFonts w:ascii="Times New Roman" w:hAnsi="Times New Roman" w:cs="Times New Roman"/>
                <w:lang w:eastAsia="en-GB"/>
              </w:rPr>
            </w:pPr>
          </w:p>
        </w:tc>
        <w:tc>
          <w:tcPr>
            <w:tcW w:w="4733" w:type="dxa"/>
            <w:tcBorders>
              <w:top w:val="single" w:sz="4" w:space="0" w:color="auto"/>
              <w:left w:val="single" w:sz="4" w:space="0" w:color="auto"/>
              <w:bottom w:val="single" w:sz="4" w:space="0" w:color="auto"/>
              <w:right w:val="single" w:sz="4" w:space="0" w:color="auto"/>
            </w:tcBorders>
            <w:vAlign w:val="center"/>
            <w:hideMark/>
          </w:tcPr>
          <w:p w14:paraId="2AC40963" w14:textId="77777777" w:rsidR="0012749B" w:rsidRDefault="0012749B" w:rsidP="00F1574A">
            <w:pPr>
              <w:pStyle w:val="MacroText"/>
            </w:pPr>
            <w:r>
              <w:t>ECDH-ECDSA-AES-128-GCM</w:t>
            </w:r>
          </w:p>
        </w:tc>
        <w:tc>
          <w:tcPr>
            <w:tcW w:w="848" w:type="dxa"/>
            <w:tcBorders>
              <w:top w:val="single" w:sz="4" w:space="0" w:color="auto"/>
              <w:left w:val="single" w:sz="4" w:space="0" w:color="auto"/>
              <w:bottom w:val="single" w:sz="4" w:space="0" w:color="auto"/>
              <w:right w:val="single" w:sz="4" w:space="0" w:color="auto"/>
            </w:tcBorders>
            <w:noWrap/>
            <w:hideMark/>
          </w:tcPr>
          <w:p w14:paraId="3DA8D88E" w14:textId="77777777" w:rsidR="0012749B" w:rsidRDefault="0012749B" w:rsidP="00F1574A">
            <w:pPr>
              <w:pStyle w:val="MacroText"/>
              <w:rPr>
                <w:rFonts w:ascii="Times New Roman" w:hAnsi="Times New Roman" w:cs="Times New Roman"/>
                <w:lang w:eastAsia="en-GB"/>
              </w:rPr>
            </w:pPr>
          </w:p>
        </w:tc>
      </w:tr>
      <w:tr w:rsidR="0012749B" w14:paraId="0DB15636" w14:textId="77777777" w:rsidTr="00F1574A">
        <w:trPr>
          <w:cantSplit/>
          <w:jc w:val="center"/>
        </w:trPr>
        <w:tc>
          <w:tcPr>
            <w:tcW w:w="2422" w:type="dxa"/>
            <w:tcBorders>
              <w:top w:val="single" w:sz="4" w:space="0" w:color="auto"/>
              <w:left w:val="single" w:sz="4" w:space="0" w:color="auto"/>
              <w:bottom w:val="single" w:sz="4" w:space="0" w:color="auto"/>
              <w:right w:val="single" w:sz="4" w:space="0" w:color="auto"/>
            </w:tcBorders>
            <w:noWrap/>
            <w:vAlign w:val="center"/>
            <w:hideMark/>
          </w:tcPr>
          <w:p w14:paraId="4238E7D6" w14:textId="77777777" w:rsidR="0012749B" w:rsidRDefault="0012749B" w:rsidP="00521E1B">
            <w:pPr>
              <w:pStyle w:val="TABLE-cell"/>
              <w:keepNext/>
            </w:pPr>
            <w:r>
              <w:t>Curve</w:t>
            </w:r>
          </w:p>
        </w:tc>
        <w:tc>
          <w:tcPr>
            <w:tcW w:w="1067" w:type="dxa"/>
            <w:tcBorders>
              <w:top w:val="single" w:sz="4" w:space="0" w:color="auto"/>
              <w:left w:val="single" w:sz="4" w:space="0" w:color="auto"/>
              <w:bottom w:val="single" w:sz="4" w:space="0" w:color="auto"/>
              <w:right w:val="single" w:sz="4" w:space="0" w:color="auto"/>
            </w:tcBorders>
            <w:noWrap/>
            <w:hideMark/>
          </w:tcPr>
          <w:p w14:paraId="1C22D72F" w14:textId="77777777" w:rsidR="0012749B" w:rsidRDefault="0012749B" w:rsidP="00521E1B">
            <w:pPr>
              <w:keepNext/>
              <w:rPr>
                <w:rFonts w:ascii="Times New Roman" w:hAnsi="Times New Roman" w:cs="Times New Roman"/>
                <w:lang w:eastAsia="en-GB"/>
              </w:rPr>
            </w:pPr>
          </w:p>
        </w:tc>
        <w:tc>
          <w:tcPr>
            <w:tcW w:w="4733" w:type="dxa"/>
            <w:tcBorders>
              <w:top w:val="single" w:sz="4" w:space="0" w:color="auto"/>
              <w:left w:val="single" w:sz="4" w:space="0" w:color="auto"/>
              <w:bottom w:val="single" w:sz="4" w:space="0" w:color="auto"/>
              <w:right w:val="single" w:sz="4" w:space="0" w:color="auto"/>
            </w:tcBorders>
            <w:vAlign w:val="center"/>
            <w:hideMark/>
          </w:tcPr>
          <w:p w14:paraId="7FA5E2C3" w14:textId="77777777" w:rsidR="0012749B" w:rsidRDefault="0012749B" w:rsidP="00F1574A">
            <w:pPr>
              <w:pStyle w:val="MacroText"/>
            </w:pPr>
            <w:r>
              <w:t>P-256</w:t>
            </w:r>
          </w:p>
        </w:tc>
        <w:tc>
          <w:tcPr>
            <w:tcW w:w="848" w:type="dxa"/>
            <w:tcBorders>
              <w:top w:val="single" w:sz="4" w:space="0" w:color="auto"/>
              <w:left w:val="single" w:sz="4" w:space="0" w:color="auto"/>
              <w:bottom w:val="single" w:sz="4" w:space="0" w:color="auto"/>
              <w:right w:val="single" w:sz="4" w:space="0" w:color="auto"/>
            </w:tcBorders>
            <w:noWrap/>
            <w:hideMark/>
          </w:tcPr>
          <w:p w14:paraId="19F957FD" w14:textId="77777777" w:rsidR="0012749B" w:rsidRDefault="0012749B" w:rsidP="00F1574A">
            <w:pPr>
              <w:pStyle w:val="MacroText"/>
              <w:rPr>
                <w:rFonts w:ascii="Times New Roman" w:hAnsi="Times New Roman" w:cs="Times New Roman"/>
                <w:lang w:eastAsia="en-GB"/>
              </w:rPr>
            </w:pPr>
          </w:p>
        </w:tc>
      </w:tr>
      <w:tr w:rsidR="0012749B" w14:paraId="351BE16C" w14:textId="77777777" w:rsidTr="00F1574A">
        <w:trPr>
          <w:cantSplit/>
          <w:jc w:val="center"/>
        </w:trPr>
        <w:tc>
          <w:tcPr>
            <w:tcW w:w="2422" w:type="dxa"/>
            <w:tcBorders>
              <w:top w:val="single" w:sz="4" w:space="0" w:color="auto"/>
              <w:left w:val="single" w:sz="4" w:space="0" w:color="auto"/>
              <w:bottom w:val="single" w:sz="4" w:space="0" w:color="auto"/>
              <w:right w:val="single" w:sz="4" w:space="0" w:color="auto"/>
            </w:tcBorders>
            <w:noWrap/>
            <w:vAlign w:val="center"/>
            <w:hideMark/>
          </w:tcPr>
          <w:p w14:paraId="67450C2A" w14:textId="77777777" w:rsidR="0012749B" w:rsidRDefault="0012749B" w:rsidP="00521E1B">
            <w:pPr>
              <w:pStyle w:val="TABLE-cell"/>
              <w:keepNext/>
            </w:pPr>
            <w:r>
              <w:t>Domain Parameters</w:t>
            </w:r>
          </w:p>
        </w:tc>
        <w:tc>
          <w:tcPr>
            <w:tcW w:w="1067" w:type="dxa"/>
            <w:tcBorders>
              <w:top w:val="single" w:sz="4" w:space="0" w:color="auto"/>
              <w:left w:val="single" w:sz="4" w:space="0" w:color="auto"/>
              <w:bottom w:val="single" w:sz="4" w:space="0" w:color="auto"/>
              <w:right w:val="single" w:sz="4" w:space="0" w:color="auto"/>
            </w:tcBorders>
            <w:noWrap/>
            <w:vAlign w:val="center"/>
            <w:hideMark/>
          </w:tcPr>
          <w:p w14:paraId="5EF08A16" w14:textId="77777777" w:rsidR="0012749B" w:rsidRDefault="0012749B" w:rsidP="00521E1B">
            <w:pPr>
              <w:pStyle w:val="TABLE-cell"/>
              <w:keepNext/>
              <w:jc w:val="center"/>
            </w:pPr>
            <w:r>
              <w:t>D</w:t>
            </w:r>
          </w:p>
        </w:tc>
        <w:tc>
          <w:tcPr>
            <w:tcW w:w="4733" w:type="dxa"/>
            <w:tcBorders>
              <w:top w:val="single" w:sz="4" w:space="0" w:color="auto"/>
              <w:left w:val="single" w:sz="4" w:space="0" w:color="auto"/>
              <w:bottom w:val="single" w:sz="4" w:space="0" w:color="auto"/>
              <w:right w:val="single" w:sz="4" w:space="0" w:color="auto"/>
            </w:tcBorders>
            <w:vAlign w:val="center"/>
            <w:hideMark/>
          </w:tcPr>
          <w:p w14:paraId="4CEE5E3C" w14:textId="77777777" w:rsidR="0012749B" w:rsidRDefault="0012749B" w:rsidP="00F1574A">
            <w:pPr>
              <w:pStyle w:val="MacroText"/>
            </w:pPr>
            <w:r w:rsidRPr="008B0B1E">
              <w:t>See</w:t>
            </w:r>
            <w:r w:rsidR="00A24376" w:rsidRPr="008B0B1E">
              <w:t xml:space="preserve"> </w:t>
            </w:r>
            <w:r w:rsidR="00A24376" w:rsidRPr="008B0B1E">
              <w:fldChar w:fldCharType="begin" w:fldLock="1"/>
            </w:r>
            <w:r w:rsidR="00A24376" w:rsidRPr="008B0B1E">
              <w:instrText xml:space="preserve"> REF _Ref412439762 \h </w:instrText>
            </w:r>
            <w:r w:rsidR="008B0B1E">
              <w:instrText xml:space="preserve"> \* MERGEFORMAT </w:instrText>
            </w:r>
            <w:r w:rsidR="00A24376" w:rsidRPr="008B0B1E">
              <w:fldChar w:fldCharType="separate"/>
            </w:r>
            <w:r w:rsidR="00811F07" w:rsidRPr="008B0B1E">
              <w:t xml:space="preserve">Table G. </w:t>
            </w:r>
            <w:r w:rsidR="00811F07" w:rsidRPr="008B0B1E">
              <w:rPr>
                <w:noProof/>
              </w:rPr>
              <w:t>1</w:t>
            </w:r>
            <w:r w:rsidR="00A24376" w:rsidRPr="008B0B1E">
              <w:fldChar w:fldCharType="end"/>
            </w:r>
            <w:r w:rsidRPr="008B0B1E">
              <w:t>.</w:t>
            </w:r>
          </w:p>
        </w:tc>
        <w:tc>
          <w:tcPr>
            <w:tcW w:w="848" w:type="dxa"/>
            <w:tcBorders>
              <w:top w:val="single" w:sz="4" w:space="0" w:color="auto"/>
              <w:left w:val="single" w:sz="4" w:space="0" w:color="auto"/>
              <w:bottom w:val="single" w:sz="4" w:space="0" w:color="auto"/>
              <w:right w:val="single" w:sz="4" w:space="0" w:color="auto"/>
            </w:tcBorders>
            <w:noWrap/>
          </w:tcPr>
          <w:p w14:paraId="6FA20161" w14:textId="77777777" w:rsidR="0012749B" w:rsidRDefault="0012749B" w:rsidP="00F1574A">
            <w:pPr>
              <w:pStyle w:val="MacroText"/>
            </w:pPr>
          </w:p>
        </w:tc>
      </w:tr>
      <w:tr w:rsidR="0012749B" w14:paraId="6475C4E2" w14:textId="77777777" w:rsidTr="00F1574A">
        <w:trPr>
          <w:cantSplit/>
          <w:jc w:val="center"/>
        </w:trPr>
        <w:tc>
          <w:tcPr>
            <w:tcW w:w="2422" w:type="dxa"/>
            <w:tcBorders>
              <w:top w:val="single" w:sz="4" w:space="0" w:color="auto"/>
              <w:left w:val="single" w:sz="4" w:space="0" w:color="auto"/>
              <w:bottom w:val="single" w:sz="4" w:space="0" w:color="auto"/>
              <w:right w:val="single" w:sz="4" w:space="0" w:color="auto"/>
            </w:tcBorders>
            <w:noWrap/>
            <w:vAlign w:val="center"/>
            <w:hideMark/>
          </w:tcPr>
          <w:p w14:paraId="09A3B764" w14:textId="77777777" w:rsidR="0012749B" w:rsidRDefault="0012749B" w:rsidP="00521E1B">
            <w:pPr>
              <w:pStyle w:val="TABLE-cell"/>
              <w:keepNext/>
            </w:pPr>
            <w:r>
              <w:t>System Title Client</w:t>
            </w:r>
          </w:p>
        </w:tc>
        <w:tc>
          <w:tcPr>
            <w:tcW w:w="1067" w:type="dxa"/>
            <w:tcBorders>
              <w:top w:val="single" w:sz="4" w:space="0" w:color="auto"/>
              <w:left w:val="single" w:sz="4" w:space="0" w:color="auto"/>
              <w:bottom w:val="single" w:sz="4" w:space="0" w:color="auto"/>
              <w:right w:val="single" w:sz="4" w:space="0" w:color="auto"/>
            </w:tcBorders>
            <w:noWrap/>
            <w:hideMark/>
          </w:tcPr>
          <w:p w14:paraId="68BF31EB" w14:textId="77777777" w:rsidR="0012749B" w:rsidRDefault="0012749B" w:rsidP="00521E1B">
            <w:pPr>
              <w:pStyle w:val="TABLE-cell"/>
              <w:keepNext/>
              <w:jc w:val="center"/>
            </w:pPr>
            <w:r>
              <w:t>Sys-TC</w:t>
            </w:r>
          </w:p>
        </w:tc>
        <w:tc>
          <w:tcPr>
            <w:tcW w:w="4733" w:type="dxa"/>
            <w:tcBorders>
              <w:top w:val="single" w:sz="4" w:space="0" w:color="auto"/>
              <w:left w:val="single" w:sz="4" w:space="0" w:color="auto"/>
              <w:bottom w:val="single" w:sz="4" w:space="0" w:color="auto"/>
              <w:right w:val="single" w:sz="4" w:space="0" w:color="auto"/>
            </w:tcBorders>
            <w:vAlign w:val="center"/>
            <w:hideMark/>
          </w:tcPr>
          <w:p w14:paraId="09EB063A" w14:textId="77777777" w:rsidR="0012749B" w:rsidRDefault="0012749B" w:rsidP="00F1574A">
            <w:pPr>
              <w:pStyle w:val="MacroText"/>
            </w:pPr>
            <w:r>
              <w:t>4D4D4D0000BC614E</w:t>
            </w:r>
          </w:p>
        </w:tc>
        <w:tc>
          <w:tcPr>
            <w:tcW w:w="848" w:type="dxa"/>
            <w:tcBorders>
              <w:top w:val="single" w:sz="4" w:space="0" w:color="auto"/>
              <w:left w:val="single" w:sz="4" w:space="0" w:color="auto"/>
              <w:bottom w:val="single" w:sz="4" w:space="0" w:color="auto"/>
              <w:right w:val="single" w:sz="4" w:space="0" w:color="auto"/>
            </w:tcBorders>
            <w:noWrap/>
            <w:hideMark/>
          </w:tcPr>
          <w:p w14:paraId="185A8A3B" w14:textId="77777777" w:rsidR="0012749B" w:rsidRDefault="0012749B" w:rsidP="00F1574A">
            <w:pPr>
              <w:pStyle w:val="MacroText"/>
            </w:pPr>
            <w:r>
              <w:t>8</w:t>
            </w:r>
          </w:p>
        </w:tc>
      </w:tr>
      <w:tr w:rsidR="0012749B" w14:paraId="7879C6C5" w14:textId="77777777" w:rsidTr="00F1574A">
        <w:trPr>
          <w:cantSplit/>
          <w:jc w:val="center"/>
        </w:trPr>
        <w:tc>
          <w:tcPr>
            <w:tcW w:w="2422" w:type="dxa"/>
            <w:tcBorders>
              <w:top w:val="single" w:sz="4" w:space="0" w:color="auto"/>
              <w:left w:val="single" w:sz="4" w:space="0" w:color="auto"/>
              <w:bottom w:val="single" w:sz="4" w:space="0" w:color="auto"/>
              <w:right w:val="single" w:sz="4" w:space="0" w:color="auto"/>
            </w:tcBorders>
            <w:noWrap/>
            <w:vAlign w:val="center"/>
            <w:hideMark/>
          </w:tcPr>
          <w:p w14:paraId="150F0EEF" w14:textId="77777777" w:rsidR="0012749B" w:rsidRDefault="0012749B" w:rsidP="00521E1B">
            <w:pPr>
              <w:pStyle w:val="TABLE-cell"/>
              <w:keepNext/>
            </w:pPr>
            <w:r>
              <w:t>System Title Server</w:t>
            </w:r>
          </w:p>
        </w:tc>
        <w:tc>
          <w:tcPr>
            <w:tcW w:w="1067" w:type="dxa"/>
            <w:tcBorders>
              <w:top w:val="single" w:sz="4" w:space="0" w:color="auto"/>
              <w:left w:val="single" w:sz="4" w:space="0" w:color="auto"/>
              <w:bottom w:val="single" w:sz="4" w:space="0" w:color="auto"/>
              <w:right w:val="single" w:sz="4" w:space="0" w:color="auto"/>
            </w:tcBorders>
            <w:noWrap/>
            <w:hideMark/>
          </w:tcPr>
          <w:p w14:paraId="7DBCB1D3" w14:textId="77777777" w:rsidR="0012749B" w:rsidRDefault="0012749B" w:rsidP="00521E1B">
            <w:pPr>
              <w:pStyle w:val="TABLE-cell"/>
              <w:keepNext/>
              <w:jc w:val="center"/>
            </w:pPr>
            <w:r>
              <w:t>Sys-TS</w:t>
            </w:r>
          </w:p>
        </w:tc>
        <w:tc>
          <w:tcPr>
            <w:tcW w:w="4733" w:type="dxa"/>
            <w:tcBorders>
              <w:top w:val="single" w:sz="4" w:space="0" w:color="auto"/>
              <w:left w:val="single" w:sz="4" w:space="0" w:color="auto"/>
              <w:bottom w:val="single" w:sz="4" w:space="0" w:color="auto"/>
              <w:right w:val="single" w:sz="4" w:space="0" w:color="auto"/>
            </w:tcBorders>
            <w:vAlign w:val="center"/>
            <w:hideMark/>
          </w:tcPr>
          <w:p w14:paraId="4AFEE509" w14:textId="77777777" w:rsidR="0012749B" w:rsidRDefault="0012749B" w:rsidP="00F1574A">
            <w:pPr>
              <w:pStyle w:val="MacroText"/>
            </w:pPr>
            <w:r>
              <w:t>4D4D4D0000000001</w:t>
            </w:r>
          </w:p>
        </w:tc>
        <w:tc>
          <w:tcPr>
            <w:tcW w:w="848" w:type="dxa"/>
            <w:tcBorders>
              <w:top w:val="single" w:sz="4" w:space="0" w:color="auto"/>
              <w:left w:val="single" w:sz="4" w:space="0" w:color="auto"/>
              <w:bottom w:val="single" w:sz="4" w:space="0" w:color="auto"/>
              <w:right w:val="single" w:sz="4" w:space="0" w:color="auto"/>
            </w:tcBorders>
            <w:noWrap/>
            <w:hideMark/>
          </w:tcPr>
          <w:p w14:paraId="2FA56E00" w14:textId="77777777" w:rsidR="0012749B" w:rsidRDefault="0012749B" w:rsidP="00F1574A">
            <w:pPr>
              <w:pStyle w:val="MacroText"/>
            </w:pPr>
            <w:r>
              <w:t>8</w:t>
            </w:r>
          </w:p>
        </w:tc>
      </w:tr>
      <w:tr w:rsidR="0012749B" w14:paraId="6F2268F6" w14:textId="77777777" w:rsidTr="00F1574A">
        <w:trPr>
          <w:cantSplit/>
          <w:jc w:val="center"/>
        </w:trPr>
        <w:tc>
          <w:tcPr>
            <w:tcW w:w="2422" w:type="dxa"/>
            <w:tcBorders>
              <w:top w:val="single" w:sz="4" w:space="0" w:color="auto"/>
              <w:left w:val="single" w:sz="4" w:space="0" w:color="auto"/>
              <w:bottom w:val="single" w:sz="4" w:space="0" w:color="auto"/>
              <w:right w:val="single" w:sz="4" w:space="0" w:color="auto"/>
            </w:tcBorders>
            <w:noWrap/>
            <w:vAlign w:val="center"/>
            <w:hideMark/>
          </w:tcPr>
          <w:p w14:paraId="72CB6C6C" w14:textId="77777777" w:rsidR="0012749B" w:rsidRDefault="0012749B" w:rsidP="00521E1B">
            <w:pPr>
              <w:pStyle w:val="TABLE-cell"/>
              <w:keepNext/>
            </w:pPr>
            <w:r>
              <w:t>Private Key Client</w:t>
            </w:r>
          </w:p>
        </w:tc>
        <w:tc>
          <w:tcPr>
            <w:tcW w:w="1067" w:type="dxa"/>
            <w:tcBorders>
              <w:top w:val="single" w:sz="4" w:space="0" w:color="auto"/>
              <w:left w:val="single" w:sz="4" w:space="0" w:color="auto"/>
              <w:bottom w:val="single" w:sz="4" w:space="0" w:color="auto"/>
              <w:right w:val="single" w:sz="4" w:space="0" w:color="auto"/>
            </w:tcBorders>
            <w:noWrap/>
            <w:hideMark/>
          </w:tcPr>
          <w:p w14:paraId="010B6AFE" w14:textId="77777777" w:rsidR="0012749B" w:rsidRDefault="0012749B" w:rsidP="00521E1B">
            <w:pPr>
              <w:pStyle w:val="TABLE-cell"/>
              <w:keepNext/>
              <w:jc w:val="center"/>
            </w:pPr>
            <w:r>
              <w:t>Pri-KC</w:t>
            </w:r>
          </w:p>
        </w:tc>
        <w:tc>
          <w:tcPr>
            <w:tcW w:w="4733" w:type="dxa"/>
            <w:tcBorders>
              <w:top w:val="single" w:sz="4" w:space="0" w:color="auto"/>
              <w:left w:val="single" w:sz="4" w:space="0" w:color="auto"/>
              <w:bottom w:val="single" w:sz="4" w:space="0" w:color="auto"/>
              <w:right w:val="single" w:sz="4" w:space="0" w:color="auto"/>
            </w:tcBorders>
            <w:vAlign w:val="center"/>
            <w:hideMark/>
          </w:tcPr>
          <w:p w14:paraId="2E143A36" w14:textId="77777777" w:rsidR="0012749B" w:rsidRDefault="0012749B" w:rsidP="00F1574A">
            <w:pPr>
              <w:pStyle w:val="MacroText"/>
            </w:pPr>
            <w:r>
              <w:t>E9A045346B2057F1820318AB125493E9AB36CE590011C0FF30090858A118DD2E</w:t>
            </w:r>
          </w:p>
        </w:tc>
        <w:tc>
          <w:tcPr>
            <w:tcW w:w="848" w:type="dxa"/>
            <w:tcBorders>
              <w:top w:val="single" w:sz="4" w:space="0" w:color="auto"/>
              <w:left w:val="single" w:sz="4" w:space="0" w:color="auto"/>
              <w:bottom w:val="single" w:sz="4" w:space="0" w:color="auto"/>
              <w:right w:val="single" w:sz="4" w:space="0" w:color="auto"/>
            </w:tcBorders>
            <w:noWrap/>
            <w:hideMark/>
          </w:tcPr>
          <w:p w14:paraId="5909FC57" w14:textId="77777777" w:rsidR="0012749B" w:rsidRDefault="0012749B" w:rsidP="00F1574A">
            <w:pPr>
              <w:pStyle w:val="MacroText"/>
            </w:pPr>
            <w:r>
              <w:t>32</w:t>
            </w:r>
          </w:p>
        </w:tc>
      </w:tr>
      <w:tr w:rsidR="0012749B" w14:paraId="4EEC4A4D" w14:textId="77777777" w:rsidTr="00F1574A">
        <w:trPr>
          <w:cantSplit/>
          <w:jc w:val="center"/>
        </w:trPr>
        <w:tc>
          <w:tcPr>
            <w:tcW w:w="2422" w:type="dxa"/>
            <w:tcBorders>
              <w:top w:val="single" w:sz="4" w:space="0" w:color="auto"/>
              <w:left w:val="single" w:sz="4" w:space="0" w:color="auto"/>
              <w:bottom w:val="single" w:sz="4" w:space="0" w:color="auto"/>
              <w:right w:val="single" w:sz="4" w:space="0" w:color="auto"/>
            </w:tcBorders>
            <w:noWrap/>
            <w:vAlign w:val="center"/>
            <w:hideMark/>
          </w:tcPr>
          <w:p w14:paraId="16219550" w14:textId="77777777" w:rsidR="0012749B" w:rsidRDefault="0012749B" w:rsidP="00521E1B">
            <w:pPr>
              <w:pStyle w:val="TABLE-cell"/>
              <w:keepNext/>
            </w:pPr>
            <w:r>
              <w:t>Private Key Server</w:t>
            </w:r>
          </w:p>
        </w:tc>
        <w:tc>
          <w:tcPr>
            <w:tcW w:w="1067" w:type="dxa"/>
            <w:tcBorders>
              <w:top w:val="single" w:sz="4" w:space="0" w:color="auto"/>
              <w:left w:val="single" w:sz="4" w:space="0" w:color="auto"/>
              <w:bottom w:val="single" w:sz="4" w:space="0" w:color="auto"/>
              <w:right w:val="single" w:sz="4" w:space="0" w:color="auto"/>
            </w:tcBorders>
            <w:noWrap/>
            <w:hideMark/>
          </w:tcPr>
          <w:p w14:paraId="2169DFED" w14:textId="77777777" w:rsidR="0012749B" w:rsidRDefault="0012749B" w:rsidP="00521E1B">
            <w:pPr>
              <w:pStyle w:val="TABLE-cell"/>
              <w:keepNext/>
              <w:jc w:val="center"/>
            </w:pPr>
            <w:r>
              <w:t>Pri-KS</w:t>
            </w:r>
          </w:p>
        </w:tc>
        <w:tc>
          <w:tcPr>
            <w:tcW w:w="4733" w:type="dxa"/>
            <w:tcBorders>
              <w:top w:val="single" w:sz="4" w:space="0" w:color="auto"/>
              <w:left w:val="single" w:sz="4" w:space="0" w:color="auto"/>
              <w:bottom w:val="single" w:sz="4" w:space="0" w:color="auto"/>
              <w:right w:val="single" w:sz="4" w:space="0" w:color="auto"/>
            </w:tcBorders>
            <w:vAlign w:val="center"/>
            <w:hideMark/>
          </w:tcPr>
          <w:p w14:paraId="75C053F9" w14:textId="77777777" w:rsidR="0012749B" w:rsidRDefault="0012749B" w:rsidP="00F1574A">
            <w:pPr>
              <w:pStyle w:val="MacroText"/>
            </w:pPr>
            <w:r>
              <w:t>B582D8C910018302BA3131BAB9BB6838108BB9408C30B2E49285985256A59038</w:t>
            </w:r>
          </w:p>
        </w:tc>
        <w:tc>
          <w:tcPr>
            <w:tcW w:w="848" w:type="dxa"/>
            <w:tcBorders>
              <w:top w:val="single" w:sz="4" w:space="0" w:color="auto"/>
              <w:left w:val="single" w:sz="4" w:space="0" w:color="auto"/>
              <w:bottom w:val="single" w:sz="4" w:space="0" w:color="auto"/>
              <w:right w:val="single" w:sz="4" w:space="0" w:color="auto"/>
            </w:tcBorders>
            <w:noWrap/>
            <w:hideMark/>
          </w:tcPr>
          <w:p w14:paraId="6E625F3B" w14:textId="77777777" w:rsidR="0012749B" w:rsidRDefault="0012749B" w:rsidP="00F1574A">
            <w:pPr>
              <w:pStyle w:val="MacroText"/>
            </w:pPr>
            <w:r>
              <w:t>32</w:t>
            </w:r>
          </w:p>
        </w:tc>
      </w:tr>
      <w:tr w:rsidR="0012749B" w14:paraId="5E116FD2" w14:textId="77777777" w:rsidTr="00F1574A">
        <w:trPr>
          <w:cantSplit/>
          <w:jc w:val="center"/>
        </w:trPr>
        <w:tc>
          <w:tcPr>
            <w:tcW w:w="2422" w:type="dxa"/>
            <w:tcBorders>
              <w:top w:val="single" w:sz="4" w:space="0" w:color="auto"/>
              <w:left w:val="single" w:sz="4" w:space="0" w:color="auto"/>
              <w:bottom w:val="single" w:sz="4" w:space="0" w:color="auto"/>
              <w:right w:val="single" w:sz="4" w:space="0" w:color="auto"/>
            </w:tcBorders>
            <w:noWrap/>
            <w:vAlign w:val="center"/>
            <w:hideMark/>
          </w:tcPr>
          <w:p w14:paraId="59EB4D27" w14:textId="77777777" w:rsidR="0012749B" w:rsidRDefault="0012749B" w:rsidP="00521E1B">
            <w:pPr>
              <w:pStyle w:val="TABLE-cell"/>
              <w:keepNext/>
            </w:pPr>
            <w:r>
              <w:t>Public Key Client</w:t>
            </w:r>
          </w:p>
        </w:tc>
        <w:tc>
          <w:tcPr>
            <w:tcW w:w="1067" w:type="dxa"/>
            <w:tcBorders>
              <w:top w:val="single" w:sz="4" w:space="0" w:color="auto"/>
              <w:left w:val="single" w:sz="4" w:space="0" w:color="auto"/>
              <w:bottom w:val="single" w:sz="4" w:space="0" w:color="auto"/>
              <w:right w:val="single" w:sz="4" w:space="0" w:color="auto"/>
            </w:tcBorders>
            <w:noWrap/>
            <w:hideMark/>
          </w:tcPr>
          <w:p w14:paraId="32FBC190" w14:textId="77777777" w:rsidR="0012749B" w:rsidRDefault="0012749B" w:rsidP="00521E1B">
            <w:pPr>
              <w:pStyle w:val="TABLE-cell"/>
              <w:keepNext/>
              <w:jc w:val="center"/>
            </w:pPr>
            <w:r>
              <w:t>Pub-KC</w:t>
            </w:r>
          </w:p>
        </w:tc>
        <w:tc>
          <w:tcPr>
            <w:tcW w:w="4733" w:type="dxa"/>
            <w:tcBorders>
              <w:top w:val="single" w:sz="4" w:space="0" w:color="auto"/>
              <w:left w:val="single" w:sz="4" w:space="0" w:color="auto"/>
              <w:bottom w:val="single" w:sz="4" w:space="0" w:color="auto"/>
              <w:right w:val="single" w:sz="4" w:space="0" w:color="auto"/>
            </w:tcBorders>
            <w:vAlign w:val="center"/>
            <w:hideMark/>
          </w:tcPr>
          <w:p w14:paraId="7F3D7678" w14:textId="77777777" w:rsidR="0012749B" w:rsidRDefault="0012749B" w:rsidP="00F1574A">
            <w:pPr>
              <w:pStyle w:val="MacroText"/>
            </w:pPr>
            <w:r>
              <w:t>917DBFECA43307375247989F07CC23F53D4B963AF8026C749DB33852011056DFDBE8327BD69CC149F018A8E446DDA6C55BCD78E596A56D403236233F93CC89B3</w:t>
            </w:r>
          </w:p>
        </w:tc>
        <w:tc>
          <w:tcPr>
            <w:tcW w:w="848" w:type="dxa"/>
            <w:tcBorders>
              <w:top w:val="single" w:sz="4" w:space="0" w:color="auto"/>
              <w:left w:val="single" w:sz="4" w:space="0" w:color="auto"/>
              <w:bottom w:val="single" w:sz="4" w:space="0" w:color="auto"/>
              <w:right w:val="single" w:sz="4" w:space="0" w:color="auto"/>
            </w:tcBorders>
            <w:noWrap/>
            <w:hideMark/>
          </w:tcPr>
          <w:p w14:paraId="73F6CC88" w14:textId="77777777" w:rsidR="0012749B" w:rsidRDefault="0012749B" w:rsidP="00F1574A">
            <w:pPr>
              <w:pStyle w:val="MacroText"/>
            </w:pPr>
            <w:r>
              <w:t>64</w:t>
            </w:r>
          </w:p>
        </w:tc>
      </w:tr>
      <w:tr w:rsidR="0012749B" w14:paraId="44F48F03" w14:textId="77777777" w:rsidTr="00F1574A">
        <w:trPr>
          <w:cantSplit/>
          <w:jc w:val="center"/>
        </w:trPr>
        <w:tc>
          <w:tcPr>
            <w:tcW w:w="2422" w:type="dxa"/>
            <w:tcBorders>
              <w:top w:val="single" w:sz="4" w:space="0" w:color="auto"/>
              <w:left w:val="single" w:sz="4" w:space="0" w:color="auto"/>
              <w:bottom w:val="single" w:sz="4" w:space="0" w:color="auto"/>
              <w:right w:val="single" w:sz="4" w:space="0" w:color="auto"/>
            </w:tcBorders>
            <w:noWrap/>
            <w:vAlign w:val="center"/>
            <w:hideMark/>
          </w:tcPr>
          <w:p w14:paraId="5DFBB337" w14:textId="77777777" w:rsidR="0012749B" w:rsidRDefault="0012749B" w:rsidP="00521E1B">
            <w:pPr>
              <w:pStyle w:val="TABLE-cell"/>
              <w:keepNext/>
            </w:pPr>
            <w:r>
              <w:t>Public Key Server</w:t>
            </w:r>
          </w:p>
        </w:tc>
        <w:tc>
          <w:tcPr>
            <w:tcW w:w="1067" w:type="dxa"/>
            <w:tcBorders>
              <w:top w:val="single" w:sz="4" w:space="0" w:color="auto"/>
              <w:left w:val="single" w:sz="4" w:space="0" w:color="auto"/>
              <w:bottom w:val="single" w:sz="4" w:space="0" w:color="auto"/>
              <w:right w:val="single" w:sz="4" w:space="0" w:color="auto"/>
            </w:tcBorders>
            <w:noWrap/>
            <w:hideMark/>
          </w:tcPr>
          <w:p w14:paraId="1C171C59" w14:textId="77777777" w:rsidR="0012749B" w:rsidRDefault="0012749B" w:rsidP="00521E1B">
            <w:pPr>
              <w:pStyle w:val="TABLE-cell"/>
              <w:keepNext/>
              <w:jc w:val="center"/>
            </w:pPr>
            <w:r>
              <w:t>Pub-KS</w:t>
            </w:r>
          </w:p>
        </w:tc>
        <w:tc>
          <w:tcPr>
            <w:tcW w:w="4733" w:type="dxa"/>
            <w:tcBorders>
              <w:top w:val="single" w:sz="4" w:space="0" w:color="auto"/>
              <w:left w:val="single" w:sz="4" w:space="0" w:color="auto"/>
              <w:bottom w:val="single" w:sz="4" w:space="0" w:color="auto"/>
              <w:right w:val="single" w:sz="4" w:space="0" w:color="auto"/>
            </w:tcBorders>
            <w:vAlign w:val="center"/>
            <w:hideMark/>
          </w:tcPr>
          <w:p w14:paraId="3DA7543B" w14:textId="77777777" w:rsidR="0012749B" w:rsidRDefault="0012749B" w:rsidP="00F1574A">
            <w:pPr>
              <w:pStyle w:val="MacroText"/>
            </w:pPr>
            <w:r>
              <w:t>E4D07CEB0A5A6DA9D2228B054A1F5E295E1747A963974AF75091A0B0BC2FB92DA7D2ABD9FDD41579F36A1C8171A0CB638221DF1949FD95C8FAE148896920450D</w:t>
            </w:r>
          </w:p>
        </w:tc>
        <w:tc>
          <w:tcPr>
            <w:tcW w:w="848" w:type="dxa"/>
            <w:tcBorders>
              <w:top w:val="single" w:sz="4" w:space="0" w:color="auto"/>
              <w:left w:val="single" w:sz="4" w:space="0" w:color="auto"/>
              <w:bottom w:val="single" w:sz="4" w:space="0" w:color="auto"/>
              <w:right w:val="single" w:sz="4" w:space="0" w:color="auto"/>
            </w:tcBorders>
            <w:noWrap/>
            <w:hideMark/>
          </w:tcPr>
          <w:p w14:paraId="5757235D" w14:textId="77777777" w:rsidR="0012749B" w:rsidRDefault="0012749B" w:rsidP="00F1574A">
            <w:pPr>
              <w:pStyle w:val="MacroText"/>
            </w:pPr>
            <w:r>
              <w:t>64</w:t>
            </w:r>
          </w:p>
        </w:tc>
      </w:tr>
      <w:tr w:rsidR="0012749B" w14:paraId="09E5210F" w14:textId="77777777" w:rsidTr="00F1574A">
        <w:trPr>
          <w:cantSplit/>
          <w:jc w:val="center"/>
        </w:trPr>
        <w:tc>
          <w:tcPr>
            <w:tcW w:w="2422" w:type="dxa"/>
            <w:tcBorders>
              <w:top w:val="single" w:sz="4" w:space="0" w:color="auto"/>
              <w:left w:val="single" w:sz="4" w:space="0" w:color="auto"/>
              <w:bottom w:val="single" w:sz="4" w:space="0" w:color="auto"/>
              <w:right w:val="single" w:sz="4" w:space="0" w:color="auto"/>
            </w:tcBorders>
            <w:noWrap/>
            <w:vAlign w:val="center"/>
            <w:hideMark/>
          </w:tcPr>
          <w:p w14:paraId="751F32F7" w14:textId="77777777" w:rsidR="0012749B" w:rsidRDefault="0012749B" w:rsidP="00521E1B">
            <w:pPr>
              <w:pStyle w:val="TABLE-cell"/>
              <w:keepNext/>
            </w:pPr>
            <w:r>
              <w:t>Challenge Client To Server</w:t>
            </w:r>
          </w:p>
        </w:tc>
        <w:tc>
          <w:tcPr>
            <w:tcW w:w="1067" w:type="dxa"/>
            <w:tcBorders>
              <w:top w:val="single" w:sz="4" w:space="0" w:color="auto"/>
              <w:left w:val="single" w:sz="4" w:space="0" w:color="auto"/>
              <w:bottom w:val="single" w:sz="4" w:space="0" w:color="auto"/>
              <w:right w:val="single" w:sz="4" w:space="0" w:color="auto"/>
            </w:tcBorders>
            <w:noWrap/>
            <w:hideMark/>
          </w:tcPr>
          <w:p w14:paraId="48F31582" w14:textId="77777777" w:rsidR="0012749B" w:rsidRDefault="0012749B" w:rsidP="00521E1B">
            <w:pPr>
              <w:pStyle w:val="TABLE-cell"/>
              <w:keepNext/>
              <w:jc w:val="center"/>
            </w:pPr>
            <w:r>
              <w:t>CtoS</w:t>
            </w:r>
          </w:p>
        </w:tc>
        <w:tc>
          <w:tcPr>
            <w:tcW w:w="4733" w:type="dxa"/>
            <w:tcBorders>
              <w:top w:val="single" w:sz="4" w:space="0" w:color="auto"/>
              <w:left w:val="single" w:sz="4" w:space="0" w:color="auto"/>
              <w:bottom w:val="single" w:sz="4" w:space="0" w:color="auto"/>
              <w:right w:val="single" w:sz="4" w:space="0" w:color="auto"/>
            </w:tcBorders>
            <w:vAlign w:val="center"/>
            <w:hideMark/>
          </w:tcPr>
          <w:p w14:paraId="308CE5BC" w14:textId="77777777" w:rsidR="0012749B" w:rsidRDefault="0012749B" w:rsidP="00F1574A">
            <w:pPr>
              <w:pStyle w:val="MacroText"/>
            </w:pPr>
            <w:r>
              <w:t>2CA1FC2DE9CD03B5E8E234CEA16F2853F6DC5F54526F4F4995772A50FB7E63B3</w:t>
            </w:r>
          </w:p>
        </w:tc>
        <w:tc>
          <w:tcPr>
            <w:tcW w:w="848" w:type="dxa"/>
            <w:tcBorders>
              <w:top w:val="single" w:sz="4" w:space="0" w:color="auto"/>
              <w:left w:val="single" w:sz="4" w:space="0" w:color="auto"/>
              <w:bottom w:val="single" w:sz="4" w:space="0" w:color="auto"/>
              <w:right w:val="single" w:sz="4" w:space="0" w:color="auto"/>
            </w:tcBorders>
            <w:noWrap/>
            <w:hideMark/>
          </w:tcPr>
          <w:p w14:paraId="2856180B" w14:textId="77777777" w:rsidR="0012749B" w:rsidRDefault="0012749B" w:rsidP="00F1574A">
            <w:pPr>
              <w:pStyle w:val="MacroText"/>
            </w:pPr>
            <w:r>
              <w:t>32</w:t>
            </w:r>
          </w:p>
        </w:tc>
      </w:tr>
      <w:tr w:rsidR="0012749B" w14:paraId="2B965A91" w14:textId="77777777" w:rsidTr="00F1574A">
        <w:trPr>
          <w:cantSplit/>
          <w:jc w:val="center"/>
        </w:trPr>
        <w:tc>
          <w:tcPr>
            <w:tcW w:w="2422" w:type="dxa"/>
            <w:tcBorders>
              <w:top w:val="single" w:sz="4" w:space="0" w:color="auto"/>
              <w:left w:val="single" w:sz="4" w:space="0" w:color="auto"/>
              <w:bottom w:val="single" w:sz="4" w:space="0" w:color="auto"/>
              <w:right w:val="single" w:sz="4" w:space="0" w:color="auto"/>
            </w:tcBorders>
            <w:noWrap/>
            <w:vAlign w:val="center"/>
            <w:hideMark/>
          </w:tcPr>
          <w:p w14:paraId="363205BB" w14:textId="77777777" w:rsidR="0012749B" w:rsidRDefault="0012749B" w:rsidP="00521E1B">
            <w:pPr>
              <w:pStyle w:val="TABLE-cell"/>
              <w:keepNext/>
            </w:pPr>
            <w:r>
              <w:t>Challenge Server To Client</w:t>
            </w:r>
          </w:p>
        </w:tc>
        <w:tc>
          <w:tcPr>
            <w:tcW w:w="1067" w:type="dxa"/>
            <w:tcBorders>
              <w:top w:val="single" w:sz="4" w:space="0" w:color="auto"/>
              <w:left w:val="single" w:sz="4" w:space="0" w:color="auto"/>
              <w:bottom w:val="single" w:sz="4" w:space="0" w:color="auto"/>
              <w:right w:val="single" w:sz="4" w:space="0" w:color="auto"/>
            </w:tcBorders>
            <w:noWrap/>
            <w:hideMark/>
          </w:tcPr>
          <w:p w14:paraId="3812A323" w14:textId="77777777" w:rsidR="0012749B" w:rsidRDefault="0012749B" w:rsidP="00521E1B">
            <w:pPr>
              <w:pStyle w:val="TABLE-cell"/>
              <w:keepNext/>
              <w:jc w:val="center"/>
            </w:pPr>
            <w:r>
              <w:t>StoC</w:t>
            </w:r>
          </w:p>
        </w:tc>
        <w:tc>
          <w:tcPr>
            <w:tcW w:w="4733" w:type="dxa"/>
            <w:tcBorders>
              <w:top w:val="single" w:sz="4" w:space="0" w:color="auto"/>
              <w:left w:val="single" w:sz="4" w:space="0" w:color="auto"/>
              <w:bottom w:val="single" w:sz="4" w:space="0" w:color="auto"/>
              <w:right w:val="single" w:sz="4" w:space="0" w:color="auto"/>
            </w:tcBorders>
            <w:vAlign w:val="center"/>
            <w:hideMark/>
          </w:tcPr>
          <w:p w14:paraId="3E094524" w14:textId="77777777" w:rsidR="0012749B" w:rsidRDefault="0012749B" w:rsidP="00F1574A">
            <w:pPr>
              <w:pStyle w:val="MacroText"/>
            </w:pPr>
            <w:r>
              <w:t>18E95FFE3AD0DCABDC5D0D141DC987E270CB0A395948D4231B09DE6579883657</w:t>
            </w:r>
          </w:p>
        </w:tc>
        <w:tc>
          <w:tcPr>
            <w:tcW w:w="848" w:type="dxa"/>
            <w:tcBorders>
              <w:top w:val="single" w:sz="4" w:space="0" w:color="auto"/>
              <w:left w:val="single" w:sz="4" w:space="0" w:color="auto"/>
              <w:bottom w:val="single" w:sz="4" w:space="0" w:color="auto"/>
              <w:right w:val="single" w:sz="4" w:space="0" w:color="auto"/>
            </w:tcBorders>
            <w:noWrap/>
            <w:hideMark/>
          </w:tcPr>
          <w:p w14:paraId="04AE3E3D" w14:textId="77777777" w:rsidR="0012749B" w:rsidRDefault="0012749B" w:rsidP="00F1574A">
            <w:pPr>
              <w:pStyle w:val="MacroText"/>
            </w:pPr>
            <w:r>
              <w:t>32</w:t>
            </w:r>
          </w:p>
        </w:tc>
      </w:tr>
      <w:tr w:rsidR="0012749B" w14:paraId="5B3C20AA" w14:textId="77777777" w:rsidTr="00F1574A">
        <w:trPr>
          <w:cantSplit/>
          <w:jc w:val="center"/>
        </w:trPr>
        <w:tc>
          <w:tcPr>
            <w:tcW w:w="2422" w:type="dxa"/>
            <w:tcBorders>
              <w:top w:val="single" w:sz="4" w:space="0" w:color="auto"/>
              <w:left w:val="single" w:sz="4" w:space="0" w:color="auto"/>
              <w:bottom w:val="single" w:sz="4" w:space="0" w:color="auto"/>
              <w:right w:val="single" w:sz="4" w:space="0" w:color="auto"/>
            </w:tcBorders>
            <w:noWrap/>
            <w:vAlign w:val="center"/>
            <w:hideMark/>
          </w:tcPr>
          <w:p w14:paraId="421D2D30" w14:textId="77777777" w:rsidR="0012749B" w:rsidRDefault="0012749B" w:rsidP="00521E1B">
            <w:pPr>
              <w:pStyle w:val="TABLE-cell"/>
              <w:keepNext/>
            </w:pPr>
            <w:r>
              <w:t>ECDSA(SystemTitle-C || SystemTitle-S ||StoC || CtoS)</w:t>
            </w:r>
          </w:p>
          <w:p w14:paraId="745B7356" w14:textId="77777777" w:rsidR="0012749B" w:rsidRDefault="0012749B" w:rsidP="00521E1B">
            <w:pPr>
              <w:pStyle w:val="TABLE-cell"/>
              <w:keepNext/>
            </w:pPr>
            <w:r>
              <w:t>(calculated with Pri-KC)</w:t>
            </w:r>
          </w:p>
        </w:tc>
        <w:tc>
          <w:tcPr>
            <w:tcW w:w="1067" w:type="dxa"/>
            <w:tcBorders>
              <w:top w:val="single" w:sz="4" w:space="0" w:color="auto"/>
              <w:left w:val="single" w:sz="4" w:space="0" w:color="auto"/>
              <w:bottom w:val="single" w:sz="4" w:space="0" w:color="auto"/>
              <w:right w:val="single" w:sz="4" w:space="0" w:color="auto"/>
            </w:tcBorders>
            <w:noWrap/>
            <w:hideMark/>
          </w:tcPr>
          <w:p w14:paraId="73648F78" w14:textId="77777777" w:rsidR="0012749B" w:rsidRDefault="0012749B" w:rsidP="00521E1B">
            <w:pPr>
              <w:pStyle w:val="TABLE-cell"/>
              <w:keepNext/>
              <w:jc w:val="center"/>
            </w:pPr>
            <w:r>
              <w:t>f(StoC)</w:t>
            </w:r>
          </w:p>
        </w:tc>
        <w:tc>
          <w:tcPr>
            <w:tcW w:w="4733" w:type="dxa"/>
            <w:tcBorders>
              <w:top w:val="single" w:sz="4" w:space="0" w:color="auto"/>
              <w:left w:val="single" w:sz="4" w:space="0" w:color="auto"/>
              <w:bottom w:val="single" w:sz="4" w:space="0" w:color="auto"/>
              <w:right w:val="single" w:sz="4" w:space="0" w:color="auto"/>
            </w:tcBorders>
            <w:vAlign w:val="center"/>
            <w:hideMark/>
          </w:tcPr>
          <w:p w14:paraId="73E0D7B7" w14:textId="77777777" w:rsidR="0012749B" w:rsidRDefault="0012749B" w:rsidP="00F1574A">
            <w:pPr>
              <w:pStyle w:val="MacroText"/>
            </w:pPr>
            <w:r>
              <w:t>C5C6D6620BDB1A39FCE50F4D64F0DB712D6FB57A64030B0C297E1250DC859660D3B1FA334AD80411807369F5DD3BC17B59894C9E9C11C59376580D15A2646D16</w:t>
            </w:r>
          </w:p>
        </w:tc>
        <w:tc>
          <w:tcPr>
            <w:tcW w:w="848" w:type="dxa"/>
            <w:tcBorders>
              <w:top w:val="single" w:sz="4" w:space="0" w:color="auto"/>
              <w:left w:val="single" w:sz="4" w:space="0" w:color="auto"/>
              <w:bottom w:val="single" w:sz="4" w:space="0" w:color="auto"/>
              <w:right w:val="single" w:sz="4" w:space="0" w:color="auto"/>
            </w:tcBorders>
            <w:noWrap/>
            <w:hideMark/>
          </w:tcPr>
          <w:p w14:paraId="13C081B1" w14:textId="77777777" w:rsidR="0012749B" w:rsidRDefault="0012749B" w:rsidP="00F1574A">
            <w:pPr>
              <w:pStyle w:val="MacroText"/>
            </w:pPr>
            <w:r>
              <w:t>64</w:t>
            </w:r>
          </w:p>
        </w:tc>
      </w:tr>
      <w:tr w:rsidR="0012749B" w14:paraId="47490611" w14:textId="77777777" w:rsidTr="00F1574A">
        <w:trPr>
          <w:cantSplit/>
          <w:jc w:val="center"/>
        </w:trPr>
        <w:tc>
          <w:tcPr>
            <w:tcW w:w="2422" w:type="dxa"/>
            <w:tcBorders>
              <w:top w:val="single" w:sz="4" w:space="0" w:color="auto"/>
              <w:left w:val="single" w:sz="4" w:space="0" w:color="auto"/>
              <w:bottom w:val="single" w:sz="4" w:space="0" w:color="auto"/>
              <w:right w:val="single" w:sz="4" w:space="0" w:color="auto"/>
            </w:tcBorders>
            <w:noWrap/>
            <w:vAlign w:val="center"/>
            <w:hideMark/>
          </w:tcPr>
          <w:p w14:paraId="2CBE10E5" w14:textId="77777777" w:rsidR="0012749B" w:rsidRDefault="0012749B" w:rsidP="00521E1B">
            <w:pPr>
              <w:pStyle w:val="TABLE-cell"/>
              <w:keepNext/>
            </w:pPr>
            <w:r>
              <w:t xml:space="preserve">ECDSA(SystemTitle-S || SystemTitle-C || CtoS || StoC) </w:t>
            </w:r>
          </w:p>
          <w:p w14:paraId="129AF3B1" w14:textId="77777777" w:rsidR="0012749B" w:rsidRDefault="0012749B" w:rsidP="00521E1B">
            <w:pPr>
              <w:pStyle w:val="TABLE-cell"/>
              <w:keepNext/>
            </w:pPr>
            <w:r>
              <w:t>(calculated with Pri-KS)</w:t>
            </w:r>
          </w:p>
        </w:tc>
        <w:tc>
          <w:tcPr>
            <w:tcW w:w="1067" w:type="dxa"/>
            <w:tcBorders>
              <w:top w:val="single" w:sz="4" w:space="0" w:color="auto"/>
              <w:left w:val="single" w:sz="4" w:space="0" w:color="auto"/>
              <w:bottom w:val="single" w:sz="4" w:space="0" w:color="auto"/>
              <w:right w:val="single" w:sz="4" w:space="0" w:color="auto"/>
            </w:tcBorders>
            <w:noWrap/>
            <w:hideMark/>
          </w:tcPr>
          <w:p w14:paraId="5D838040" w14:textId="77777777" w:rsidR="0012749B" w:rsidRDefault="0012749B" w:rsidP="00521E1B">
            <w:pPr>
              <w:pStyle w:val="TABLE-cell"/>
              <w:keepNext/>
              <w:jc w:val="center"/>
            </w:pPr>
            <w:r>
              <w:t>f(CtoS)</w:t>
            </w:r>
          </w:p>
        </w:tc>
        <w:tc>
          <w:tcPr>
            <w:tcW w:w="4733" w:type="dxa"/>
            <w:tcBorders>
              <w:top w:val="single" w:sz="4" w:space="0" w:color="auto"/>
              <w:left w:val="single" w:sz="4" w:space="0" w:color="auto"/>
              <w:bottom w:val="single" w:sz="4" w:space="0" w:color="auto"/>
              <w:right w:val="single" w:sz="4" w:space="0" w:color="auto"/>
            </w:tcBorders>
            <w:vAlign w:val="center"/>
            <w:hideMark/>
          </w:tcPr>
          <w:p w14:paraId="18DC04DF" w14:textId="77777777" w:rsidR="0012749B" w:rsidRDefault="0012749B" w:rsidP="00F1574A">
            <w:pPr>
              <w:pStyle w:val="MacroText"/>
            </w:pPr>
            <w:r>
              <w:t>946C2E3E4F18291571F4A45ACB7086100574694A3BAF67D2D147FE8F92481A5AB2186C5CBC3F80E94482D9388B85C6A73E5FD687F09773C1F615AA2A905ED057</w:t>
            </w:r>
          </w:p>
        </w:tc>
        <w:tc>
          <w:tcPr>
            <w:tcW w:w="848" w:type="dxa"/>
            <w:tcBorders>
              <w:top w:val="single" w:sz="4" w:space="0" w:color="auto"/>
              <w:left w:val="single" w:sz="4" w:space="0" w:color="auto"/>
              <w:bottom w:val="single" w:sz="4" w:space="0" w:color="auto"/>
              <w:right w:val="single" w:sz="4" w:space="0" w:color="auto"/>
            </w:tcBorders>
            <w:noWrap/>
            <w:hideMark/>
          </w:tcPr>
          <w:p w14:paraId="4BB3AEE3" w14:textId="77777777" w:rsidR="0012749B" w:rsidRDefault="0012749B" w:rsidP="00F1574A">
            <w:pPr>
              <w:pStyle w:val="MacroText"/>
            </w:pPr>
            <w:r>
              <w:t>64</w:t>
            </w:r>
          </w:p>
        </w:tc>
      </w:tr>
      <w:tr w:rsidR="0012749B" w14:paraId="16227CE5" w14:textId="77777777" w:rsidTr="00F1574A">
        <w:trPr>
          <w:cantSplit/>
          <w:jc w:val="center"/>
        </w:trPr>
        <w:tc>
          <w:tcPr>
            <w:tcW w:w="9070" w:type="dxa"/>
            <w:gridSpan w:val="4"/>
            <w:tcBorders>
              <w:top w:val="single" w:sz="4" w:space="0" w:color="auto"/>
              <w:left w:val="single" w:sz="4" w:space="0" w:color="auto"/>
              <w:bottom w:val="single" w:sz="4" w:space="0" w:color="auto"/>
              <w:right w:val="single" w:sz="4" w:space="0" w:color="auto"/>
            </w:tcBorders>
            <w:noWrap/>
            <w:vAlign w:val="center"/>
            <w:hideMark/>
          </w:tcPr>
          <w:p w14:paraId="577A9E94" w14:textId="77777777" w:rsidR="0012749B" w:rsidRDefault="0012749B" w:rsidP="00521E1B">
            <w:pPr>
              <w:pStyle w:val="NOTE"/>
              <w:keepNext/>
            </w:pPr>
            <w:r>
              <w:t>NOTE</w:t>
            </w:r>
            <w:r w:rsidR="00B67C8A">
              <w:t> </w:t>
            </w:r>
            <w:r>
              <w:t>The values of the public keys are represented here as FE2OS(</w:t>
            </w:r>
            <w:r>
              <w:rPr>
                <w:rFonts w:ascii="Times New Roman" w:hAnsi="Times New Roman" w:cs="Times New Roman"/>
              </w:rPr>
              <w:t>x</w:t>
            </w:r>
            <w:r w:rsidRPr="002F7A07">
              <w:rPr>
                <w:rStyle w:val="SUBscript-small"/>
              </w:rPr>
              <w:t>p</w:t>
            </w:r>
            <w:r>
              <w:t>)II FE2OS(</w:t>
            </w:r>
            <w:r>
              <w:rPr>
                <w:rFonts w:ascii="Times New Roman" w:hAnsi="Times New Roman" w:cs="Times New Roman"/>
              </w:rPr>
              <w:t>y</w:t>
            </w:r>
            <w:r w:rsidRPr="002F7A07">
              <w:rPr>
                <w:rStyle w:val="SUBscript-small"/>
              </w:rPr>
              <w:t>p</w:t>
            </w:r>
            <w:r>
              <w:t xml:space="preserve">). </w:t>
            </w:r>
          </w:p>
        </w:tc>
      </w:tr>
    </w:tbl>
    <w:p w14:paraId="441E0A99" w14:textId="77777777" w:rsidR="00B67C8A" w:rsidRDefault="00B67C8A" w:rsidP="00B67C8A">
      <w:pPr>
        <w:pStyle w:val="NOTE"/>
        <w:rPr>
          <w:highlight w:val="yellow"/>
        </w:rPr>
      </w:pPr>
      <w:bookmarkStart w:id="3031" w:name="_Toc392501329"/>
      <w:bookmarkStart w:id="3032" w:name="_Toc386027485"/>
      <w:bookmarkStart w:id="3033" w:name="_Ref381277296"/>
      <w:bookmarkStart w:id="3034" w:name="_Ref381273651"/>
      <w:bookmarkStart w:id="3035" w:name="_Ref378529043"/>
      <w:bookmarkStart w:id="3036" w:name="_Toc437856524"/>
    </w:p>
    <w:p w14:paraId="4F896C45" w14:textId="77777777" w:rsidR="0012749B" w:rsidRPr="00F8713E" w:rsidRDefault="0012749B" w:rsidP="00176E93">
      <w:pPr>
        <w:pStyle w:val="Heading3"/>
      </w:pPr>
      <w:bookmarkStart w:id="3037" w:name="_Toc97127234"/>
      <w:r w:rsidRPr="00F8713E">
        <w:t>Protecting COSEM data</w:t>
      </w:r>
      <w:bookmarkEnd w:id="2970"/>
      <w:bookmarkEnd w:id="2971"/>
      <w:bookmarkEnd w:id="3031"/>
      <w:bookmarkEnd w:id="3032"/>
      <w:bookmarkEnd w:id="3033"/>
      <w:bookmarkEnd w:id="3034"/>
      <w:bookmarkEnd w:id="3035"/>
      <w:bookmarkEnd w:id="3036"/>
      <w:bookmarkEnd w:id="3037"/>
      <w:r w:rsidRPr="00F8713E">
        <w:fldChar w:fldCharType="begin"/>
      </w:r>
      <w:r w:rsidRPr="00F8713E">
        <w:instrText xml:space="preserve"> XE "COSEM data protection" </w:instrText>
      </w:r>
      <w:r w:rsidRPr="00F8713E">
        <w:fldChar w:fldCharType="end"/>
      </w:r>
    </w:p>
    <w:p w14:paraId="660B60FD" w14:textId="404D0233" w:rsidR="0012749B" w:rsidRDefault="0012749B" w:rsidP="00B67C8A">
      <w:pPr>
        <w:pStyle w:val="PARAGRAPH"/>
      </w:pPr>
      <w:r>
        <w:t xml:space="preserve">The cryptographic algorithms applied to xDLMS APDUs can be also applied to COSEM data, i.e. attribute values and method invocation / return parameters. This is achieved by accessing attributes and/or methods of other COSEM objects indirectly through instances of the “Data protection” interface class, </w:t>
      </w:r>
      <w:r w:rsidRPr="00C12F5B">
        <w:t xml:space="preserve">see </w:t>
      </w:r>
      <w:ins w:id="3038" w:author="John Cowburn" w:date="2021-03-24T13:54:00Z">
        <w:r w:rsidR="00CA346F" w:rsidRPr="00F1574A">
          <w:rPr>
            <w:highlight w:val="yellow"/>
          </w:rPr>
          <w:fldChar w:fldCharType="begin"/>
        </w:r>
        <w:r w:rsidR="00CA346F" w:rsidRPr="00F1574A">
          <w:rPr>
            <w:highlight w:val="yellow"/>
          </w:rPr>
          <w:instrText xml:space="preserve"> REF IEC62056_6_2 \h </w:instrText>
        </w:r>
      </w:ins>
      <w:r w:rsidR="00CA346F" w:rsidRPr="00F1574A">
        <w:rPr>
          <w:highlight w:val="yellow"/>
        </w:rPr>
      </w:r>
      <w:r w:rsidR="00F1574A">
        <w:rPr>
          <w:highlight w:val="yellow"/>
        </w:rPr>
        <w:instrText xml:space="preserve"> \* MERGEFORMAT </w:instrText>
      </w:r>
      <w:r w:rsidR="00CA346F" w:rsidRPr="00F1574A">
        <w:rPr>
          <w:highlight w:val="yellow"/>
        </w:rPr>
        <w:fldChar w:fldCharType="separate"/>
      </w:r>
      <w:r w:rsidR="00DC4BE9" w:rsidRPr="00F1574A">
        <w:rPr>
          <w:color w:val="000000"/>
          <w:highlight w:val="yellow"/>
        </w:rPr>
        <w:t>IEC 62056-6-2:</w:t>
      </w:r>
      <w:ins w:id="3039" w:author="John Cowburn" w:date="2021-03-24T13:24:00Z">
        <w:r w:rsidR="00DC4BE9" w:rsidRPr="00F1574A">
          <w:rPr>
            <w:color w:val="000000"/>
            <w:highlight w:val="yellow"/>
          </w:rPr>
          <w:t>2021</w:t>
        </w:r>
      </w:ins>
      <w:ins w:id="3040" w:author="John Cowburn" w:date="2021-03-24T13:54:00Z">
        <w:r w:rsidR="00CA346F" w:rsidRPr="00F1574A">
          <w:rPr>
            <w:highlight w:val="yellow"/>
          </w:rPr>
          <w:fldChar w:fldCharType="end"/>
        </w:r>
      </w:ins>
      <w:del w:id="3041" w:author="John Cowburn" w:date="2021-03-24T13:54:00Z">
        <w:r w:rsidR="00957474" w:rsidRPr="00F1574A" w:rsidDel="00CA346F">
          <w:rPr>
            <w:highlight w:val="yellow"/>
          </w:rPr>
          <w:fldChar w:fldCharType="begin" w:fldLock="1"/>
        </w:r>
        <w:r w:rsidR="00957474" w:rsidRPr="00F1574A" w:rsidDel="00CA346F">
          <w:rPr>
            <w:highlight w:val="yellow"/>
          </w:rPr>
          <w:delInstrText xml:space="preserve"> REF IEC62056_62_IC \h  \* MERGEFORMAT </w:delInstrText>
        </w:r>
        <w:r w:rsidR="00957474" w:rsidRPr="00F1574A" w:rsidDel="00CA346F">
          <w:rPr>
            <w:highlight w:val="yellow"/>
          </w:rPr>
        </w:r>
        <w:r w:rsidR="00957474" w:rsidRPr="00F1574A" w:rsidDel="00CA346F">
          <w:rPr>
            <w:highlight w:val="yellow"/>
          </w:rPr>
          <w:fldChar w:fldCharType="separate"/>
        </w:r>
        <w:r w:rsidR="00077BDE" w:rsidRPr="00F1574A" w:rsidDel="00CA346F">
          <w:rPr>
            <w:color w:val="000000"/>
            <w:highlight w:val="yellow"/>
          </w:rPr>
          <w:delText>IEC 6</w:delText>
        </w:r>
        <w:r w:rsidR="00811F07" w:rsidRPr="00F1574A" w:rsidDel="00CA346F">
          <w:rPr>
            <w:color w:val="000000"/>
            <w:highlight w:val="yellow"/>
          </w:rPr>
          <w:delText>2056-6-2:—</w:delText>
        </w:r>
        <w:r w:rsidR="00957474" w:rsidRPr="00F1574A" w:rsidDel="00CA346F">
          <w:rPr>
            <w:highlight w:val="yellow"/>
          </w:rPr>
          <w:fldChar w:fldCharType="end"/>
        </w:r>
      </w:del>
      <w:r w:rsidR="00957474" w:rsidRPr="00F1574A">
        <w:rPr>
          <w:highlight w:val="yellow"/>
        </w:rPr>
        <w:t>,</w:t>
      </w:r>
      <w:r w:rsidR="00957474" w:rsidRPr="00C12F5B">
        <w:t xml:space="preserve"> </w:t>
      </w:r>
      <w:ins w:id="3042" w:author="John Cowburn" w:date="2021-03-24T13:54:00Z">
        <w:r w:rsidR="00CA346F">
          <w:t>4.4.9</w:t>
        </w:r>
      </w:ins>
      <w:del w:id="3043" w:author="John Cowburn" w:date="2021-03-24T13:54:00Z">
        <w:r w:rsidR="00957474" w:rsidRPr="00C12F5B" w:rsidDel="00CA346F">
          <w:delText>5.3.</w:delText>
        </w:r>
        <w:r w:rsidRPr="00C12F5B" w:rsidDel="00CA346F">
          <w:delText>9</w:delText>
        </w:r>
      </w:del>
      <w:r w:rsidRPr="00C12F5B">
        <w:t>.</w:t>
      </w:r>
    </w:p>
    <w:p w14:paraId="5D94C684" w14:textId="77777777" w:rsidR="0012749B" w:rsidRDefault="0012749B" w:rsidP="00B67C8A">
      <w:pPr>
        <w:pStyle w:val="PARAGRAPH"/>
      </w:pPr>
      <w:r>
        <w:t>The list of data to be protected, the required protection and the protection parameters are determined by the “Data protection” objects</w:t>
      </w:r>
      <w:r>
        <w:fldChar w:fldCharType="begin"/>
      </w:r>
      <w:r>
        <w:instrText xml:space="preserve"> XE Data protection object" </w:instrText>
      </w:r>
      <w:r>
        <w:fldChar w:fldCharType="end"/>
      </w:r>
      <w:r>
        <w:t>.</w:t>
      </w:r>
    </w:p>
    <w:p w14:paraId="2F90926A" w14:textId="77777777" w:rsidR="0012749B" w:rsidRDefault="0012749B" w:rsidP="00B67C8A">
      <w:pPr>
        <w:pStyle w:val="PARAGRAPH"/>
      </w:pPr>
      <w:r>
        <w:t>“Data protection” objects allow applying or removing protection when reading or writing a list of attributes, or when invoking methods of COSEM objects</w:t>
      </w:r>
      <w:r>
        <w:fldChar w:fldCharType="begin"/>
      </w:r>
      <w:r>
        <w:instrText xml:space="preserve"> XE "COSEM object" </w:instrText>
      </w:r>
      <w:r>
        <w:fldChar w:fldCharType="end"/>
      </w:r>
      <w:r>
        <w:t>. Protection to be applied / removed may include any combination of authentication, encryption and digital signature.</w:t>
      </w:r>
    </w:p>
    <w:p w14:paraId="584DCBE4" w14:textId="77777777" w:rsidR="0012749B" w:rsidRPr="0012749B" w:rsidRDefault="0012749B" w:rsidP="00B67C8A">
      <w:pPr>
        <w:pStyle w:val="PARAGRAPH"/>
      </w:pPr>
      <w:r>
        <w:t>The APDUs carrying the service invocations to access the attributes and methods of “Data protection” objects are protected as required by the prevailing security policy and the access rights of the “Data protection” object.</w:t>
      </w:r>
      <w:bookmarkEnd w:id="1358"/>
    </w:p>
    <w:p w14:paraId="3B93CC6F" w14:textId="149C0891" w:rsidR="00162259" w:rsidRPr="00347160" w:rsidRDefault="00162259" w:rsidP="00F8713E">
      <w:pPr>
        <w:pStyle w:val="Heading1"/>
        <w:pageBreakBefore/>
        <w:ind w:left="403" w:hanging="403"/>
      </w:pPr>
      <w:bookmarkStart w:id="3044" w:name="_Hlt493687695"/>
      <w:bookmarkStart w:id="3045" w:name="_Ref174206859"/>
      <w:bookmarkStart w:id="3046" w:name="_Toc247390648"/>
      <w:bookmarkStart w:id="3047" w:name="_Toc249289504"/>
      <w:bookmarkStart w:id="3048" w:name="_Toc277948313"/>
      <w:bookmarkStart w:id="3049" w:name="_Toc279392031"/>
      <w:bookmarkStart w:id="3050" w:name="_Toc279396974"/>
      <w:bookmarkStart w:id="3051" w:name="_Toc299013333"/>
      <w:bookmarkStart w:id="3052" w:name="_Toc315426403"/>
      <w:bookmarkStart w:id="3053" w:name="_Toc406524191"/>
      <w:bookmarkStart w:id="3054" w:name="_Toc437856525"/>
      <w:bookmarkEnd w:id="3044"/>
      <w:del w:id="3055" w:author="John Cowburn" w:date="2021-04-16T13:58:00Z">
        <w:r w:rsidRPr="00347160" w:rsidDel="00635BE8">
          <w:lastRenderedPageBreak/>
          <w:delText>DLMS</w:delText>
        </w:r>
      </w:del>
      <w:bookmarkStart w:id="3056" w:name="_Toc97127235"/>
      <w:ins w:id="3057" w:author="John Cowburn" w:date="2021-04-16T13:58:00Z">
        <w:r w:rsidR="00635BE8">
          <w:t>DLMS®</w:t>
        </w:r>
      </w:ins>
      <w:r w:rsidRPr="00347160">
        <w:t>/COSEM application layer service specification</w:t>
      </w:r>
      <w:bookmarkStart w:id="3058" w:name="_Hlt513685938"/>
      <w:bookmarkStart w:id="3059" w:name="_Hlt494626624"/>
      <w:bookmarkEnd w:id="3045"/>
      <w:bookmarkEnd w:id="3046"/>
      <w:bookmarkEnd w:id="3047"/>
      <w:bookmarkEnd w:id="3048"/>
      <w:bookmarkEnd w:id="3049"/>
      <w:bookmarkEnd w:id="3050"/>
      <w:bookmarkEnd w:id="3051"/>
      <w:bookmarkEnd w:id="3052"/>
      <w:bookmarkEnd w:id="3053"/>
      <w:bookmarkEnd w:id="3054"/>
      <w:bookmarkEnd w:id="3058"/>
      <w:bookmarkEnd w:id="3059"/>
      <w:bookmarkEnd w:id="3056"/>
      <w:r w:rsidRPr="00347160">
        <w:fldChar w:fldCharType="begin"/>
      </w:r>
      <w:r w:rsidRPr="00347160">
        <w:instrText xml:space="preserve"> XE " COSEM AL, service specification" </w:instrText>
      </w:r>
      <w:r w:rsidRPr="00347160">
        <w:fldChar w:fldCharType="end"/>
      </w:r>
    </w:p>
    <w:p w14:paraId="301699AA" w14:textId="77777777" w:rsidR="00162259" w:rsidRPr="00347160" w:rsidRDefault="00162259" w:rsidP="00B67C8A">
      <w:pPr>
        <w:pStyle w:val="Heading2"/>
      </w:pPr>
      <w:bookmarkStart w:id="3060" w:name="_Ref176084706"/>
      <w:bookmarkStart w:id="3061" w:name="_Toc247390649"/>
      <w:bookmarkStart w:id="3062" w:name="_Toc249289505"/>
      <w:bookmarkStart w:id="3063" w:name="_Toc277948314"/>
      <w:bookmarkStart w:id="3064" w:name="_Toc279392032"/>
      <w:bookmarkStart w:id="3065" w:name="_Toc279396975"/>
      <w:bookmarkStart w:id="3066" w:name="_Toc299013334"/>
      <w:bookmarkStart w:id="3067" w:name="_Toc315426404"/>
      <w:bookmarkStart w:id="3068" w:name="_Toc406524192"/>
      <w:bookmarkStart w:id="3069" w:name="_Toc437856526"/>
      <w:bookmarkStart w:id="3070" w:name="_Toc97127236"/>
      <w:r w:rsidRPr="00347160">
        <w:t>Service primitives and parameters</w:t>
      </w:r>
      <w:bookmarkEnd w:id="3060"/>
      <w:bookmarkEnd w:id="3061"/>
      <w:bookmarkEnd w:id="3062"/>
      <w:bookmarkEnd w:id="3063"/>
      <w:bookmarkEnd w:id="3064"/>
      <w:bookmarkEnd w:id="3065"/>
      <w:bookmarkEnd w:id="3066"/>
      <w:bookmarkEnd w:id="3067"/>
      <w:bookmarkEnd w:id="3068"/>
      <w:bookmarkEnd w:id="3069"/>
      <w:bookmarkEnd w:id="3070"/>
    </w:p>
    <w:p w14:paraId="6E11D257" w14:textId="77777777" w:rsidR="00162259" w:rsidRPr="00347160" w:rsidRDefault="00162259" w:rsidP="00B67C8A">
      <w:pPr>
        <w:pStyle w:val="PARAGRAPH"/>
      </w:pPr>
      <w:r w:rsidRPr="00347160">
        <w:t xml:space="preserve">In general, the services of a layer (or sublayer) are the capabilities it offers to a user in the next higher layer (or sublayer). In order to provide its service, a layer builds its functions on the services it requires from the next lower layer. </w:t>
      </w:r>
      <w:r w:rsidRPr="00347160">
        <w:fldChar w:fldCharType="begin" w:fldLock="1"/>
      </w:r>
      <w:r w:rsidRPr="00347160">
        <w:instrText xml:space="preserve"> REF _Ref173917603 \h  \* MERGEFORMAT </w:instrText>
      </w:r>
      <w:r w:rsidRPr="00347160">
        <w:fldChar w:fldCharType="separate"/>
      </w:r>
      <w:r w:rsidR="00811F07" w:rsidRPr="00347160">
        <w:t xml:space="preserve">Figure </w:t>
      </w:r>
      <w:r w:rsidR="00811F07">
        <w:t>34</w:t>
      </w:r>
      <w:r w:rsidRPr="00347160">
        <w:fldChar w:fldCharType="end"/>
      </w:r>
      <w:r w:rsidRPr="00347160">
        <w:t xml:space="preserve"> illustrates this notion of service hierarchy and shows the relationship of the two correspondent N-users and their associated N-layer peer protocol entities.</w:t>
      </w:r>
    </w:p>
    <w:p w14:paraId="3CBF4DAA" w14:textId="77777777" w:rsidR="00162259" w:rsidRPr="00347160" w:rsidRDefault="00162259" w:rsidP="00B67C8A">
      <w:pPr>
        <w:pStyle w:val="FIGURE"/>
      </w:pPr>
      <w:r w:rsidRPr="00347160">
        <w:rPr>
          <w:noProof/>
          <w:lang w:eastAsia="en-GB"/>
        </w:rPr>
        <mc:AlternateContent>
          <mc:Choice Requires="wps">
            <w:drawing>
              <wp:anchor distT="0" distB="0" distL="114300" distR="114300" simplePos="0" relativeHeight="251548160" behindDoc="0" locked="0" layoutInCell="1" allowOverlap="1" wp14:anchorId="19256742" wp14:editId="4AF70B38">
                <wp:simplePos x="0" y="0"/>
                <wp:positionH relativeFrom="column">
                  <wp:posOffset>4453255</wp:posOffset>
                </wp:positionH>
                <wp:positionV relativeFrom="paragraph">
                  <wp:posOffset>2214245</wp:posOffset>
                </wp:positionV>
                <wp:extent cx="523875" cy="142875"/>
                <wp:effectExtent l="0" t="0" r="9525" b="9525"/>
                <wp:wrapNone/>
                <wp:docPr id="153"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875" cy="142875"/>
                        </a:xfrm>
                        <a:prstGeom prst="rect">
                          <a:avLst/>
                        </a:prstGeom>
                        <a:noFill/>
                        <a:ln w="6350">
                          <a:noFill/>
                        </a:ln>
                        <a:effectLst/>
                      </wps:spPr>
                      <wps:txbx>
                        <w:txbxContent>
                          <w:p w14:paraId="4066590E" w14:textId="77777777" w:rsidR="006353B3" w:rsidRPr="002D7D57" w:rsidRDefault="006353B3" w:rsidP="00162259">
                            <w:pPr>
                              <w:rPr>
                                <w:i/>
                                <w:sz w:val="12"/>
                                <w:szCs w:val="12"/>
                              </w:rPr>
                            </w:pPr>
                            <w:r w:rsidRPr="002D7D57">
                              <w:rPr>
                                <w:i/>
                                <w:sz w:val="12"/>
                                <w:szCs w:val="12"/>
                              </w:rPr>
                              <w:t>I</w:t>
                            </w:r>
                            <w:r>
                              <w:rPr>
                                <w:i/>
                                <w:sz w:val="12"/>
                                <w:szCs w:val="12"/>
                              </w:rPr>
                              <w:t>EC   1118/</w:t>
                            </w:r>
                            <w:r w:rsidRPr="002D7D57">
                              <w:rPr>
                                <w:i/>
                                <w:sz w:val="12"/>
                                <w:szCs w:val="12"/>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256742" id="_x0000_t202" coordsize="21600,21600" o:spt="202" path="m,l,21600r21600,l21600,xe">
                <v:stroke joinstyle="miter"/>
                <v:path gradientshapeok="t" o:connecttype="rect"/>
              </v:shapetype>
              <v:shape id="Text Box 41" o:spid="_x0000_s1026" type="#_x0000_t202" style="position:absolute;left:0;text-align:left;margin-left:350.65pt;margin-top:174.35pt;width:41.25pt;height:11.2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" filled="f" stroked="f" strokeweight=".5pt">
                <v:textbox inset="0,0,0,0">
                  <w:txbxContent>
                    <w:p w14:paraId="4066590E" w14:textId="77777777" w:rsidR="006353B3" w:rsidRPr="002D7D57" w:rsidRDefault="006353B3" w:rsidP="00162259">
                      <w:pPr>
                        <w:rPr>
                          <w:i/>
                          <w:sz w:val="12"/>
                          <w:szCs w:val="12"/>
                        </w:rPr>
                      </w:pPr>
                      <w:r w:rsidRPr="002D7D57">
                        <w:rPr>
                          <w:i/>
                          <w:sz w:val="12"/>
                          <w:szCs w:val="12"/>
                        </w:rPr>
                        <w:t>I</w:t>
                      </w:r>
                      <w:r>
                        <w:rPr>
                          <w:i/>
                          <w:sz w:val="12"/>
                          <w:szCs w:val="12"/>
                        </w:rPr>
                        <w:t>EC   1118/</w:t>
                      </w:r>
                      <w:r w:rsidRPr="002D7D57">
                        <w:rPr>
                          <w:i/>
                          <w:sz w:val="12"/>
                          <w:szCs w:val="12"/>
                        </w:rPr>
                        <w:t>13</w:t>
                      </w:r>
                    </w:p>
                  </w:txbxContent>
                </v:textbox>
              </v:shape>
            </w:pict>
          </mc:Fallback>
        </mc:AlternateContent>
      </w:r>
      <w:r w:rsidRPr="00347160">
        <w:rPr>
          <w:noProof/>
          <w:lang w:eastAsia="en-GB"/>
        </w:rPr>
        <w:drawing>
          <wp:inline distT="0" distB="0" distL="0" distR="0" wp14:anchorId="02763EAF" wp14:editId="0D4F832A">
            <wp:extent cx="4358640" cy="2201545"/>
            <wp:effectExtent l="0" t="0" r="0" b="8255"/>
            <wp:docPr id="122" name="Kép 6" descr="service_primitives_GK07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6" descr="service_primitives_GK07080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58640" cy="2201545"/>
                    </a:xfrm>
                    <a:prstGeom prst="rect">
                      <a:avLst/>
                    </a:prstGeom>
                    <a:noFill/>
                    <a:ln>
                      <a:noFill/>
                    </a:ln>
                  </pic:spPr>
                </pic:pic>
              </a:graphicData>
            </a:graphic>
          </wp:inline>
        </w:drawing>
      </w:r>
    </w:p>
    <w:p w14:paraId="1213488E" w14:textId="2973109C" w:rsidR="00162259" w:rsidRPr="00347160" w:rsidRDefault="00162259" w:rsidP="00B67C8A">
      <w:pPr>
        <w:pStyle w:val="FIGURE-title"/>
      </w:pPr>
      <w:bookmarkStart w:id="3071" w:name="_Ref173917603"/>
      <w:bookmarkStart w:id="3072" w:name="_Toc249289751"/>
      <w:bookmarkStart w:id="3073" w:name="_Toc277948608"/>
      <w:bookmarkStart w:id="3074" w:name="_Toc279392084"/>
      <w:bookmarkStart w:id="3075" w:name="_Toc279397361"/>
      <w:bookmarkStart w:id="3076" w:name="_Toc315426502"/>
      <w:bookmarkStart w:id="3077" w:name="_Toc406406567"/>
      <w:bookmarkStart w:id="3078" w:name="_Toc406523230"/>
      <w:bookmarkStart w:id="3079" w:name="_Toc437856689"/>
      <w:bookmarkStart w:id="3080" w:name="_Toc97127392"/>
      <w:r w:rsidRPr="00347160">
        <w:t xml:space="preserve">Figure </w:t>
      </w:r>
      <w:fldSimple w:instr=" SEQ Figure \* ARABIC ">
        <w:r w:rsidR="00DC4BE9">
          <w:rPr>
            <w:noProof/>
          </w:rPr>
          <w:t>34</w:t>
        </w:r>
      </w:fldSimple>
      <w:bookmarkEnd w:id="3071"/>
      <w:r w:rsidRPr="00347160">
        <w:t xml:space="preserve"> – Service primitives</w:t>
      </w:r>
      <w:bookmarkEnd w:id="3072"/>
      <w:bookmarkEnd w:id="3073"/>
      <w:bookmarkEnd w:id="3074"/>
      <w:bookmarkEnd w:id="3075"/>
      <w:bookmarkEnd w:id="3076"/>
      <w:bookmarkEnd w:id="3077"/>
      <w:bookmarkEnd w:id="3078"/>
      <w:bookmarkEnd w:id="3079"/>
      <w:bookmarkEnd w:id="3080"/>
    </w:p>
    <w:p w14:paraId="08D3223E" w14:textId="77777777" w:rsidR="00162259" w:rsidRPr="00347160" w:rsidRDefault="00162259" w:rsidP="00B67C8A">
      <w:pPr>
        <w:pStyle w:val="PARAGRAPH"/>
      </w:pPr>
      <w:r w:rsidRPr="00347160">
        <w:t>Services are specified by describing the information flow between the N-user and the N-layer. This information flow is modelled by discrete, instantaneous events, which characterize the provision of a service. Each event consists of passing a service primitive from one layer to the other through an N-layer service access point associated with an N-user. Service primitives convey the information required in providing a particular service. These service primitives are an abstraction in that they specify only the service provided rather than the means by which the service is provided. This definition of service is independent of any particular interface implementation.</w:t>
      </w:r>
    </w:p>
    <w:p w14:paraId="26D54FE9" w14:textId="77777777" w:rsidR="00162259" w:rsidRPr="00347160" w:rsidRDefault="00162259" w:rsidP="00B67C8A">
      <w:pPr>
        <w:pStyle w:val="PARAGRAPH"/>
      </w:pPr>
      <w:r w:rsidRPr="00347160">
        <w:t>Services are specified by describing the service primitives and parameters that characterize each service. A service may have one or more related primitives that constitute the activity that is related to the particular service. Each service primitive may have zero or more parameters that convey the information required to provide the service. Primitives are of four generic types:</w:t>
      </w:r>
    </w:p>
    <w:p w14:paraId="606757A3" w14:textId="77777777" w:rsidR="00162259" w:rsidRPr="00347160" w:rsidRDefault="00162259" w:rsidP="00695ACD">
      <w:pPr>
        <w:pStyle w:val="ListBullet"/>
        <w:numPr>
          <w:ilvl w:val="0"/>
          <w:numId w:val="15"/>
        </w:numPr>
      </w:pPr>
      <w:r w:rsidRPr="00B26147">
        <w:rPr>
          <w:bCs/>
        </w:rPr>
        <w:t>REQUEST</w:t>
      </w:r>
      <w:r w:rsidRPr="00347160">
        <w:t>: The request primitive is passed from the N-user to the N-layer to request that a service be initiated;</w:t>
      </w:r>
    </w:p>
    <w:p w14:paraId="7799F8AE" w14:textId="77777777" w:rsidR="00162259" w:rsidRPr="00347160" w:rsidRDefault="00162259" w:rsidP="00695ACD">
      <w:pPr>
        <w:pStyle w:val="ListBullet"/>
        <w:numPr>
          <w:ilvl w:val="0"/>
          <w:numId w:val="15"/>
        </w:numPr>
      </w:pPr>
      <w:r w:rsidRPr="00B26147">
        <w:rPr>
          <w:bCs/>
        </w:rPr>
        <w:t>INDICATION</w:t>
      </w:r>
      <w:r w:rsidRPr="00347160">
        <w:t>: The indication primitive is passed from the N-layer to the N-user to indicate an internal N-layer event that is significant to the N-user. This event may be logically related to a remote service request, or may be caused by an event internal to the N-layer;</w:t>
      </w:r>
    </w:p>
    <w:p w14:paraId="68E61DB3" w14:textId="77777777" w:rsidR="00162259" w:rsidRPr="00347160" w:rsidRDefault="00162259" w:rsidP="00695ACD">
      <w:pPr>
        <w:pStyle w:val="ListBullet"/>
        <w:numPr>
          <w:ilvl w:val="0"/>
          <w:numId w:val="15"/>
        </w:numPr>
        <w:rPr>
          <w:color w:val="000000"/>
        </w:rPr>
      </w:pPr>
      <w:r w:rsidRPr="00B26147">
        <w:rPr>
          <w:bCs/>
        </w:rPr>
        <w:t>RESPONSE</w:t>
      </w:r>
      <w:r w:rsidRPr="00347160">
        <w:t xml:space="preserve">: The response primitive is passed from the N-user to the N-layer to complete </w:t>
      </w:r>
      <w:r w:rsidRPr="00347160">
        <w:rPr>
          <w:color w:val="000000"/>
        </w:rPr>
        <w:t>a procedure previously invoked by an indication primitive;</w:t>
      </w:r>
    </w:p>
    <w:p w14:paraId="5F0E4AD8" w14:textId="77777777" w:rsidR="00162259" w:rsidRPr="00347160" w:rsidRDefault="00162259" w:rsidP="00695ACD">
      <w:pPr>
        <w:pStyle w:val="ListBullet"/>
        <w:numPr>
          <w:ilvl w:val="0"/>
          <w:numId w:val="15"/>
        </w:numPr>
      </w:pPr>
      <w:r w:rsidRPr="00B26147">
        <w:rPr>
          <w:bCs/>
        </w:rPr>
        <w:t>CONFIRM</w:t>
      </w:r>
      <w:r w:rsidRPr="00347160">
        <w:t>: The confirm primitive is passed from the N-layer to the N-user to convey the results of one or more associated previous service request(s).</w:t>
      </w:r>
    </w:p>
    <w:p w14:paraId="425A331C" w14:textId="77777777" w:rsidR="00162259" w:rsidRPr="00347160" w:rsidRDefault="00162259" w:rsidP="00B67C8A">
      <w:pPr>
        <w:pStyle w:val="PARAGRAPH"/>
      </w:pPr>
      <w:r w:rsidRPr="00347160">
        <w:t xml:space="preserve">Possible relationships among primitive types are illustrated by the time-sequence diagrams shown in </w:t>
      </w:r>
      <w:r w:rsidRPr="00347160">
        <w:fldChar w:fldCharType="begin" w:fldLock="1"/>
      </w:r>
      <w:r w:rsidRPr="00347160">
        <w:instrText xml:space="preserve"> REF _Ref173922013 \h </w:instrText>
      </w:r>
      <w:r w:rsidR="00C60BA6" w:rsidRPr="00347160">
        <w:instrText xml:space="preserve"> \* MERGEFORMAT </w:instrText>
      </w:r>
      <w:r w:rsidRPr="00347160">
        <w:fldChar w:fldCharType="separate"/>
      </w:r>
      <w:r w:rsidR="00811F07" w:rsidRPr="00347160">
        <w:t xml:space="preserve">Figure </w:t>
      </w:r>
      <w:r w:rsidR="00811F07">
        <w:rPr>
          <w:noProof/>
        </w:rPr>
        <w:t>35</w:t>
      </w:r>
      <w:r w:rsidRPr="00347160">
        <w:fldChar w:fldCharType="end"/>
      </w:r>
      <w:r w:rsidRPr="00347160">
        <w:t>. The figure also indicates the logical relationship of the primitive types. Primitive types that occur earlier in time and are connected by dotted lines in the diagrams are the logical antecedents of subsequent primitive types.</w:t>
      </w:r>
    </w:p>
    <w:p w14:paraId="19678F91" w14:textId="77777777" w:rsidR="00162259" w:rsidRPr="00347160" w:rsidRDefault="00162259" w:rsidP="00B67C8A">
      <w:pPr>
        <w:pStyle w:val="FIGURE"/>
      </w:pPr>
      <w:r w:rsidRPr="00347160">
        <w:rPr>
          <w:noProof/>
          <w:lang w:eastAsia="en-GB"/>
        </w:rPr>
        <w:lastRenderedPageBreak/>
        <mc:AlternateContent>
          <mc:Choice Requires="wps">
            <w:drawing>
              <wp:anchor distT="0" distB="0" distL="114300" distR="114300" simplePos="0" relativeHeight="251557376" behindDoc="0" locked="0" layoutInCell="1" allowOverlap="1" wp14:anchorId="3E678F98" wp14:editId="25FC8092">
                <wp:simplePos x="0" y="0"/>
                <wp:positionH relativeFrom="column">
                  <wp:posOffset>5348605</wp:posOffset>
                </wp:positionH>
                <wp:positionV relativeFrom="paragraph">
                  <wp:posOffset>6318250</wp:posOffset>
                </wp:positionV>
                <wp:extent cx="523875" cy="142875"/>
                <wp:effectExtent l="0" t="0" r="9525" b="9525"/>
                <wp:wrapNone/>
                <wp:docPr id="15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875" cy="142875"/>
                        </a:xfrm>
                        <a:prstGeom prst="rect">
                          <a:avLst/>
                        </a:prstGeom>
                        <a:noFill/>
                        <a:ln w="6350">
                          <a:noFill/>
                        </a:ln>
                        <a:effectLst/>
                      </wps:spPr>
                      <wps:txbx>
                        <w:txbxContent>
                          <w:p w14:paraId="2DB80AFD" w14:textId="77777777" w:rsidR="006353B3" w:rsidRPr="002D7D57" w:rsidRDefault="006353B3" w:rsidP="00162259">
                            <w:pPr>
                              <w:rPr>
                                <w:i/>
                                <w:sz w:val="12"/>
                                <w:szCs w:val="12"/>
                              </w:rPr>
                            </w:pPr>
                            <w:r w:rsidRPr="002D7D57">
                              <w:rPr>
                                <w:i/>
                                <w:sz w:val="12"/>
                                <w:szCs w:val="12"/>
                              </w:rPr>
                              <w:t>I</w:t>
                            </w:r>
                            <w:r>
                              <w:rPr>
                                <w:i/>
                                <w:sz w:val="12"/>
                                <w:szCs w:val="12"/>
                              </w:rPr>
                              <w:t>EC   1119/</w:t>
                            </w:r>
                            <w:r w:rsidRPr="002D7D57">
                              <w:rPr>
                                <w:i/>
                                <w:sz w:val="12"/>
                                <w:szCs w:val="12"/>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78F98" id="Text Box 42" o:spid="_x0000_s1027" type="#_x0000_t202" style="position:absolute;left:0;text-align:left;margin-left:421.15pt;margin-top:497.5pt;width:41.25pt;height:11.25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" filled="f" stroked="f" strokeweight=".5pt">
                <v:textbox inset="0,0,0,0">
                  <w:txbxContent>
                    <w:p w14:paraId="2DB80AFD" w14:textId="77777777" w:rsidR="006353B3" w:rsidRPr="002D7D57" w:rsidRDefault="006353B3" w:rsidP="00162259">
                      <w:pPr>
                        <w:rPr>
                          <w:i/>
                          <w:sz w:val="12"/>
                          <w:szCs w:val="12"/>
                        </w:rPr>
                      </w:pPr>
                      <w:r w:rsidRPr="002D7D57">
                        <w:rPr>
                          <w:i/>
                          <w:sz w:val="12"/>
                          <w:szCs w:val="12"/>
                        </w:rPr>
                        <w:t>I</w:t>
                      </w:r>
                      <w:r>
                        <w:rPr>
                          <w:i/>
                          <w:sz w:val="12"/>
                          <w:szCs w:val="12"/>
                        </w:rPr>
                        <w:t>EC   1119/</w:t>
                      </w:r>
                      <w:r w:rsidRPr="002D7D57">
                        <w:rPr>
                          <w:i/>
                          <w:sz w:val="12"/>
                          <w:szCs w:val="12"/>
                        </w:rPr>
                        <w:t>13</w:t>
                      </w:r>
                    </w:p>
                  </w:txbxContent>
                </v:textbox>
              </v:shape>
            </w:pict>
          </mc:Fallback>
        </mc:AlternateContent>
      </w:r>
      <w:r w:rsidRPr="00347160">
        <w:rPr>
          <w:noProof/>
          <w:lang w:eastAsia="en-GB"/>
        </w:rPr>
        <w:drawing>
          <wp:inline distT="0" distB="0" distL="0" distR="0" wp14:anchorId="62DD1ABB" wp14:editId="575772E4">
            <wp:extent cx="6116955" cy="6267450"/>
            <wp:effectExtent l="0" t="0" r="0" b="0"/>
            <wp:docPr id="121" name="Kép 7" descr="Time_Seq_diagrams_GK07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Time_Seq_diagrams_GK07080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16955" cy="6267450"/>
                    </a:xfrm>
                    <a:prstGeom prst="rect">
                      <a:avLst/>
                    </a:prstGeom>
                    <a:noFill/>
                    <a:ln>
                      <a:noFill/>
                    </a:ln>
                  </pic:spPr>
                </pic:pic>
              </a:graphicData>
            </a:graphic>
          </wp:inline>
        </w:drawing>
      </w:r>
    </w:p>
    <w:p w14:paraId="34FB71B6" w14:textId="0D028686" w:rsidR="00162259" w:rsidRPr="00347160" w:rsidRDefault="00162259" w:rsidP="00B67C8A">
      <w:pPr>
        <w:pStyle w:val="FIGURE-title"/>
      </w:pPr>
      <w:bookmarkStart w:id="3081" w:name="_Ref173922013"/>
      <w:bookmarkStart w:id="3082" w:name="_Toc249289752"/>
      <w:bookmarkStart w:id="3083" w:name="_Toc277948609"/>
      <w:bookmarkStart w:id="3084" w:name="_Toc279392085"/>
      <w:bookmarkStart w:id="3085" w:name="_Toc279397362"/>
      <w:bookmarkStart w:id="3086" w:name="_Toc315426503"/>
      <w:bookmarkStart w:id="3087" w:name="_Toc406406568"/>
      <w:bookmarkStart w:id="3088" w:name="_Toc406523231"/>
      <w:bookmarkStart w:id="3089" w:name="_Toc437856690"/>
      <w:bookmarkStart w:id="3090" w:name="_Toc97127393"/>
      <w:r w:rsidRPr="00347160">
        <w:t xml:space="preserve">Figure </w:t>
      </w:r>
      <w:fldSimple w:instr=" SEQ Figure \* ARABIC ">
        <w:r w:rsidR="00DC4BE9">
          <w:rPr>
            <w:noProof/>
          </w:rPr>
          <w:t>35</w:t>
        </w:r>
      </w:fldSimple>
      <w:bookmarkEnd w:id="3081"/>
      <w:r w:rsidRPr="00347160">
        <w:t xml:space="preserve"> – Time sequence diagrams</w:t>
      </w:r>
      <w:bookmarkEnd w:id="3082"/>
      <w:bookmarkEnd w:id="3083"/>
      <w:bookmarkEnd w:id="3084"/>
      <w:bookmarkEnd w:id="3085"/>
      <w:bookmarkEnd w:id="3086"/>
      <w:bookmarkEnd w:id="3087"/>
      <w:bookmarkEnd w:id="3088"/>
      <w:bookmarkEnd w:id="3089"/>
      <w:bookmarkEnd w:id="3090"/>
    </w:p>
    <w:p w14:paraId="2D462A43" w14:textId="77777777" w:rsidR="00162259" w:rsidRPr="00347160" w:rsidRDefault="00162259" w:rsidP="00B67C8A">
      <w:pPr>
        <w:pStyle w:val="PARAGRAPH"/>
      </w:pPr>
      <w:bookmarkStart w:id="3091" w:name="_Ref174789632"/>
      <w:r w:rsidRPr="00347160">
        <w:t xml:space="preserve">The service parameters of the COSEM AL service primitives are presented in a tabular format. Each table consists of two to five columns describing the service primitives and their parameters. In each table, one parameter – or a part of it – is listed on each line. In the appropriate service primitive columns, a code is used to specify the type of usage of the parameter. The codes used are listed in </w:t>
      </w:r>
      <w:r w:rsidRPr="00347160">
        <w:fldChar w:fldCharType="begin" w:fldLock="1"/>
      </w:r>
      <w:r w:rsidRPr="00347160">
        <w:instrText xml:space="preserve"> REF _Ref175219175 \h </w:instrText>
      </w:r>
      <w:r w:rsidR="00C60BA6" w:rsidRPr="00347160">
        <w:instrText xml:space="preserve"> \* MERGEFORMAT </w:instrText>
      </w:r>
      <w:r w:rsidRPr="00347160">
        <w:fldChar w:fldCharType="separate"/>
      </w:r>
      <w:r w:rsidR="00811F07" w:rsidRPr="00347160">
        <w:t xml:space="preserve">Table </w:t>
      </w:r>
      <w:r w:rsidR="00811F07">
        <w:rPr>
          <w:noProof/>
        </w:rPr>
        <w:t>35</w:t>
      </w:r>
      <w:r w:rsidRPr="00347160">
        <w:fldChar w:fldCharType="end"/>
      </w:r>
      <w:r w:rsidRPr="00347160">
        <w:t>.</w:t>
      </w:r>
    </w:p>
    <w:p w14:paraId="77D00954" w14:textId="77777777" w:rsidR="00162259" w:rsidRPr="00347160" w:rsidRDefault="00162259" w:rsidP="00B67C8A">
      <w:pPr>
        <w:pStyle w:val="PARAGRAPH"/>
      </w:pPr>
      <w:r w:rsidRPr="00347160">
        <w:t>Some parameters may contain sub-parameters. These are indicated by labelling of the parameters as M, U, S or C, and indenting all sub-parameters under the parameter. Presence of the sub-parameters is always dependent on the presence of the parameter that they appear under. For example, an optional parameter may have sub-parameters; if the parameter is not supplied, then no sub-parameters may be supplied.</w:t>
      </w:r>
    </w:p>
    <w:p w14:paraId="0302D62D" w14:textId="3300B2D8" w:rsidR="00162259" w:rsidRPr="00347160" w:rsidRDefault="00162259" w:rsidP="00162259">
      <w:pPr>
        <w:pStyle w:val="TABLE-title"/>
        <w:pageBreakBefore/>
      </w:pPr>
      <w:bookmarkStart w:id="3092" w:name="_Ref175219175"/>
      <w:bookmarkStart w:id="3093" w:name="_Toc249289812"/>
      <w:bookmarkStart w:id="3094" w:name="_Toc277948639"/>
      <w:bookmarkStart w:id="3095" w:name="_Toc279392115"/>
      <w:bookmarkStart w:id="3096" w:name="_Toc279397393"/>
      <w:bookmarkStart w:id="3097" w:name="_Toc315426534"/>
      <w:bookmarkStart w:id="3098" w:name="_Toc355266088"/>
      <w:bookmarkStart w:id="3099" w:name="_Toc406428466"/>
      <w:bookmarkStart w:id="3100" w:name="_Toc437856766"/>
      <w:bookmarkStart w:id="3101" w:name="_Toc97127477"/>
      <w:r w:rsidRPr="00347160">
        <w:lastRenderedPageBreak/>
        <w:t xml:space="preserve">Table </w:t>
      </w:r>
      <w:fldSimple w:instr=" SEQ Table \* ARABIC ">
        <w:r w:rsidR="00DC4BE9">
          <w:rPr>
            <w:noProof/>
          </w:rPr>
          <w:t>35</w:t>
        </w:r>
      </w:fldSimple>
      <w:bookmarkEnd w:id="3091"/>
      <w:bookmarkEnd w:id="3092"/>
      <w:r w:rsidRPr="00347160">
        <w:t xml:space="preserve"> – Codes for AL service parameters</w:t>
      </w:r>
      <w:bookmarkEnd w:id="3093"/>
      <w:bookmarkEnd w:id="3094"/>
      <w:bookmarkEnd w:id="3095"/>
      <w:bookmarkEnd w:id="3096"/>
      <w:bookmarkEnd w:id="3097"/>
      <w:bookmarkEnd w:id="3098"/>
      <w:bookmarkEnd w:id="3099"/>
      <w:bookmarkEnd w:id="3100"/>
      <w:bookmarkEnd w:id="3101"/>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7"/>
        <w:gridCol w:w="8103"/>
      </w:tblGrid>
      <w:tr w:rsidR="00162259" w:rsidRPr="00347160" w14:paraId="53C29815" w14:textId="77777777" w:rsidTr="00F8713E">
        <w:trPr>
          <w:cantSplit/>
          <w:jc w:val="center"/>
        </w:trPr>
        <w:tc>
          <w:tcPr>
            <w:tcW w:w="967" w:type="dxa"/>
          </w:tcPr>
          <w:p w14:paraId="1EDF3D2A" w14:textId="77777777" w:rsidR="00162259" w:rsidRPr="00347160" w:rsidRDefault="00162259" w:rsidP="00521E1B">
            <w:pPr>
              <w:pStyle w:val="TABLE-cell"/>
              <w:keepNext/>
            </w:pPr>
            <w:r w:rsidRPr="00347160">
              <w:t>M</w:t>
            </w:r>
          </w:p>
        </w:tc>
        <w:tc>
          <w:tcPr>
            <w:tcW w:w="8103" w:type="dxa"/>
          </w:tcPr>
          <w:p w14:paraId="753A2C4E" w14:textId="77777777" w:rsidR="00162259" w:rsidRPr="00347160" w:rsidRDefault="00162259" w:rsidP="00521E1B">
            <w:pPr>
              <w:pStyle w:val="TABLE-cell"/>
              <w:keepNext/>
            </w:pPr>
            <w:r w:rsidRPr="00347160">
              <w:t>The parameter is mandatory for the primitive.</w:t>
            </w:r>
          </w:p>
        </w:tc>
      </w:tr>
      <w:tr w:rsidR="00162259" w:rsidRPr="00347160" w14:paraId="15AFB6E0" w14:textId="77777777" w:rsidTr="00F8713E">
        <w:trPr>
          <w:cantSplit/>
          <w:jc w:val="center"/>
        </w:trPr>
        <w:tc>
          <w:tcPr>
            <w:tcW w:w="967" w:type="dxa"/>
          </w:tcPr>
          <w:p w14:paraId="6B513F42" w14:textId="77777777" w:rsidR="00162259" w:rsidRPr="00347160" w:rsidRDefault="00162259" w:rsidP="00521E1B">
            <w:pPr>
              <w:pStyle w:val="TABLE-cell"/>
              <w:keepNext/>
            </w:pPr>
            <w:r w:rsidRPr="00347160">
              <w:t>U</w:t>
            </w:r>
          </w:p>
        </w:tc>
        <w:tc>
          <w:tcPr>
            <w:tcW w:w="8103" w:type="dxa"/>
          </w:tcPr>
          <w:p w14:paraId="26F4BAD1" w14:textId="77777777" w:rsidR="00162259" w:rsidRPr="00347160" w:rsidRDefault="00162259" w:rsidP="00521E1B">
            <w:pPr>
              <w:pStyle w:val="TABLE-cell"/>
              <w:keepNext/>
            </w:pPr>
            <w:r w:rsidRPr="00347160">
              <w:t>The parameter is a user option, and may or may not be provided depending on dynamic usage by the ASE user.</w:t>
            </w:r>
          </w:p>
        </w:tc>
      </w:tr>
      <w:tr w:rsidR="00162259" w:rsidRPr="00347160" w14:paraId="77FC3DC5" w14:textId="77777777" w:rsidTr="00F8713E">
        <w:trPr>
          <w:cantSplit/>
          <w:jc w:val="center"/>
        </w:trPr>
        <w:tc>
          <w:tcPr>
            <w:tcW w:w="967" w:type="dxa"/>
          </w:tcPr>
          <w:p w14:paraId="110765C7" w14:textId="77777777" w:rsidR="00162259" w:rsidRPr="00347160" w:rsidRDefault="00162259" w:rsidP="00521E1B">
            <w:pPr>
              <w:pStyle w:val="TABLE-cell"/>
              <w:keepNext/>
            </w:pPr>
            <w:r w:rsidRPr="00347160">
              <w:t>S</w:t>
            </w:r>
          </w:p>
        </w:tc>
        <w:tc>
          <w:tcPr>
            <w:tcW w:w="8103" w:type="dxa"/>
          </w:tcPr>
          <w:p w14:paraId="63D831D2" w14:textId="77777777" w:rsidR="00162259" w:rsidRPr="00347160" w:rsidRDefault="00162259" w:rsidP="00521E1B">
            <w:pPr>
              <w:pStyle w:val="TABLE-cell"/>
              <w:keepNext/>
            </w:pPr>
            <w:r w:rsidRPr="00347160">
              <w:t>The parameter is selected among other S-parameters as internal response of the server ASE environment.</w:t>
            </w:r>
          </w:p>
        </w:tc>
      </w:tr>
      <w:tr w:rsidR="00162259" w:rsidRPr="00347160" w14:paraId="1F8DA20D" w14:textId="77777777" w:rsidTr="00F8713E">
        <w:trPr>
          <w:cantSplit/>
          <w:jc w:val="center"/>
        </w:trPr>
        <w:tc>
          <w:tcPr>
            <w:tcW w:w="967" w:type="dxa"/>
          </w:tcPr>
          <w:p w14:paraId="22DAB1C5" w14:textId="77777777" w:rsidR="00162259" w:rsidRPr="00347160" w:rsidRDefault="00162259" w:rsidP="00521E1B">
            <w:pPr>
              <w:pStyle w:val="TABLE-cell"/>
              <w:keepNext/>
            </w:pPr>
            <w:r w:rsidRPr="00347160">
              <w:t>C</w:t>
            </w:r>
          </w:p>
        </w:tc>
        <w:tc>
          <w:tcPr>
            <w:tcW w:w="8103" w:type="dxa"/>
          </w:tcPr>
          <w:p w14:paraId="3AE28824" w14:textId="77777777" w:rsidR="00162259" w:rsidRPr="00347160" w:rsidRDefault="00162259" w:rsidP="00521E1B">
            <w:pPr>
              <w:pStyle w:val="TABLE-cell"/>
              <w:keepNext/>
            </w:pPr>
            <w:r w:rsidRPr="00347160">
              <w:t>The parameter is conditional upon other parameters or the environment of the ASE user.</w:t>
            </w:r>
          </w:p>
        </w:tc>
      </w:tr>
      <w:tr w:rsidR="00162259" w:rsidRPr="00347160" w14:paraId="5FA9B902" w14:textId="77777777" w:rsidTr="00F8713E">
        <w:trPr>
          <w:cantSplit/>
          <w:jc w:val="center"/>
        </w:trPr>
        <w:tc>
          <w:tcPr>
            <w:tcW w:w="967" w:type="dxa"/>
          </w:tcPr>
          <w:p w14:paraId="178E7F74" w14:textId="77777777" w:rsidR="00162259" w:rsidRPr="00347160" w:rsidRDefault="00162259" w:rsidP="00521E1B">
            <w:pPr>
              <w:pStyle w:val="TABLE-cell"/>
              <w:keepNext/>
            </w:pPr>
            <w:r w:rsidRPr="00347160">
              <w:t>(–)</w:t>
            </w:r>
          </w:p>
        </w:tc>
        <w:tc>
          <w:tcPr>
            <w:tcW w:w="8103" w:type="dxa"/>
          </w:tcPr>
          <w:p w14:paraId="50BC377E" w14:textId="77777777" w:rsidR="00162259" w:rsidRPr="00347160" w:rsidRDefault="00162259" w:rsidP="00521E1B">
            <w:pPr>
              <w:pStyle w:val="TABLE-cell"/>
              <w:keepNext/>
            </w:pPr>
            <w:r w:rsidRPr="00347160">
              <w:t>The parameter is never present.</w:t>
            </w:r>
          </w:p>
        </w:tc>
      </w:tr>
      <w:tr w:rsidR="00162259" w:rsidRPr="00347160" w14:paraId="14197B28" w14:textId="77777777" w:rsidTr="00F8713E">
        <w:trPr>
          <w:cantSplit/>
          <w:jc w:val="center"/>
        </w:trPr>
        <w:tc>
          <w:tcPr>
            <w:tcW w:w="967" w:type="dxa"/>
          </w:tcPr>
          <w:p w14:paraId="0D2B7292" w14:textId="77777777" w:rsidR="00162259" w:rsidRPr="00347160" w:rsidRDefault="00162259" w:rsidP="00521E1B">
            <w:pPr>
              <w:pStyle w:val="TABLE-cell"/>
              <w:keepNext/>
            </w:pPr>
            <w:r w:rsidRPr="00347160">
              <w:t>=</w:t>
            </w:r>
          </w:p>
        </w:tc>
        <w:tc>
          <w:tcPr>
            <w:tcW w:w="8103" w:type="dxa"/>
          </w:tcPr>
          <w:p w14:paraId="56D713A5" w14:textId="77777777" w:rsidR="00162259" w:rsidRPr="00347160" w:rsidRDefault="00162259" w:rsidP="00521E1B">
            <w:pPr>
              <w:pStyle w:val="TABLE-cell"/>
              <w:keepNext/>
            </w:pPr>
            <w:r w:rsidRPr="00347160">
              <w:rPr>
                <w:color w:val="000000"/>
              </w:rPr>
              <w:t>The " (=) " code following one of the M, U, S or C codes indicates that the parameter is semantically equivalent to the parameter in the service primitive to its immediate left in the table. For instance, an " M (=) " code in the .indication service primitive column and an "M" in the .request service primitive column means that the parameter in the .indication primitive is semantically equivalent to the one in the .request primitive.</w:t>
            </w:r>
          </w:p>
        </w:tc>
      </w:tr>
    </w:tbl>
    <w:p w14:paraId="30967BAF" w14:textId="77777777" w:rsidR="00F8713E" w:rsidRDefault="00F8713E" w:rsidP="00F8713E">
      <w:pPr>
        <w:pStyle w:val="NOTE"/>
      </w:pPr>
    </w:p>
    <w:p w14:paraId="1813AD5C" w14:textId="77777777" w:rsidR="00162259" w:rsidRPr="00347160" w:rsidRDefault="00162259" w:rsidP="00B67C8A">
      <w:pPr>
        <w:pStyle w:val="PARAGRAPH"/>
      </w:pPr>
      <w:r w:rsidRPr="00347160">
        <w:t>Throughout this standard, the following rules are observed regarding the naming of terms:</w:t>
      </w:r>
    </w:p>
    <w:p w14:paraId="45EE7285" w14:textId="77777777" w:rsidR="00162259" w:rsidRPr="00347160" w:rsidRDefault="00162259" w:rsidP="00695ACD">
      <w:pPr>
        <w:pStyle w:val="ListBullet"/>
        <w:numPr>
          <w:ilvl w:val="0"/>
          <w:numId w:val="16"/>
        </w:numPr>
      </w:pPr>
      <w:r w:rsidRPr="00347160">
        <w:t>the name of ACSE services and the data transfer services using LN referencing is written in uppercase. Examples are: COSEM-OPEN, GET;</w:t>
      </w:r>
    </w:p>
    <w:p w14:paraId="67AC38D2" w14:textId="77777777" w:rsidR="00162259" w:rsidRPr="00347160" w:rsidRDefault="00162259" w:rsidP="00695ACD">
      <w:pPr>
        <w:pStyle w:val="ListBullet"/>
        <w:numPr>
          <w:ilvl w:val="0"/>
          <w:numId w:val="16"/>
        </w:numPr>
      </w:pPr>
      <w:r w:rsidRPr="00347160">
        <w:t>the name of the data transfer services using SN referencing is written in title case. Examples are: Read, Write;</w:t>
      </w:r>
    </w:p>
    <w:p w14:paraId="550CCEB1" w14:textId="77777777" w:rsidR="00162259" w:rsidRPr="00347160" w:rsidRDefault="00162259" w:rsidP="00695ACD">
      <w:pPr>
        <w:pStyle w:val="ListBullet"/>
        <w:numPr>
          <w:ilvl w:val="0"/>
          <w:numId w:val="16"/>
        </w:numPr>
      </w:pPr>
      <w:r w:rsidRPr="00347160">
        <w:t xml:space="preserve">camel notation is used in the following cases: </w:t>
      </w:r>
      <w:r w:rsidR="00026C55" w:rsidRPr="00347160">
        <w:t xml:space="preserve">DataNotification, </w:t>
      </w:r>
      <w:r w:rsidRPr="00347160">
        <w:t>EventNotification, TriggerEventNotificationSending, Unco</w:t>
      </w:r>
      <w:r w:rsidR="00026C55" w:rsidRPr="00347160">
        <w:t>nfirmedWrite, InformationReport;</w:t>
      </w:r>
    </w:p>
    <w:p w14:paraId="6762468C" w14:textId="77777777" w:rsidR="00162259" w:rsidRPr="00347160" w:rsidRDefault="00162259" w:rsidP="00695ACD">
      <w:pPr>
        <w:pStyle w:val="ListBullet"/>
        <w:numPr>
          <w:ilvl w:val="0"/>
          <w:numId w:val="16"/>
        </w:numPr>
      </w:pPr>
      <w:r w:rsidRPr="00347160">
        <w:t>the types of the LN service primitives may be mentioned in two alternative forms. Examples: “GET.request service primitive of Request_Type == NORMAL” or “GET-REQUEST-NORMAL service primitive”;</w:t>
      </w:r>
    </w:p>
    <w:p w14:paraId="4039586E" w14:textId="77777777" w:rsidR="00162259" w:rsidRPr="00347160" w:rsidRDefault="00162259" w:rsidP="00695ACD">
      <w:pPr>
        <w:pStyle w:val="ListBullet"/>
        <w:numPr>
          <w:ilvl w:val="0"/>
          <w:numId w:val="16"/>
        </w:numPr>
      </w:pPr>
      <w:r w:rsidRPr="00347160">
        <w:t>service parameter name elements are capitalized and joined with an underscore to signify a single entity: Examples are Protocol_Connection_Parameters and COSEM_Attribute_Descriptor;</w:t>
      </w:r>
    </w:p>
    <w:p w14:paraId="73023931" w14:textId="77777777" w:rsidR="00162259" w:rsidRPr="00347160" w:rsidRDefault="00162259" w:rsidP="00695ACD">
      <w:pPr>
        <w:pStyle w:val="ListBullet"/>
        <w:numPr>
          <w:ilvl w:val="0"/>
          <w:numId w:val="16"/>
        </w:numPr>
      </w:pPr>
      <w:r w:rsidRPr="00347160">
        <w:t>when the same parameter may occur several times, this is indicated by repeating the parameter in curly brackets. Example: Data { Data };</w:t>
      </w:r>
    </w:p>
    <w:p w14:paraId="375906B6" w14:textId="77777777" w:rsidR="00162259" w:rsidRPr="00347160" w:rsidRDefault="00162259" w:rsidP="00695ACD">
      <w:pPr>
        <w:pStyle w:val="ListBullet"/>
        <w:numPr>
          <w:ilvl w:val="0"/>
          <w:numId w:val="16"/>
        </w:numPr>
      </w:pPr>
      <w:r w:rsidRPr="00347160">
        <w:t xml:space="preserve">in the data transfer service specifications, parameters used with block transfer only are shown in bold. Example: </w:t>
      </w:r>
      <w:r w:rsidRPr="00624291">
        <w:rPr>
          <w:b/>
          <w:bCs/>
        </w:rPr>
        <w:t>DataBlock_G</w:t>
      </w:r>
      <w:r w:rsidRPr="00624291">
        <w:t>;</w:t>
      </w:r>
    </w:p>
    <w:p w14:paraId="6D633BF9" w14:textId="77777777" w:rsidR="00162259" w:rsidRPr="00347160" w:rsidRDefault="00162259" w:rsidP="00695ACD">
      <w:pPr>
        <w:pStyle w:val="ListBullet"/>
        <w:numPr>
          <w:ilvl w:val="0"/>
          <w:numId w:val="16"/>
        </w:numPr>
      </w:pPr>
      <w:r w:rsidRPr="00347160">
        <w:t xml:space="preserve">direct reference to a service parameter uses the capitalized form, while indirect (non-specific) reference uses the normal text without underscore joining. A direct reference example is: “The COSEM_Attribute_Descriptor parameter references a COSEM object attribute.” An indirect (non-specific) reference example is: “A GET-REQUEST-NORMAL service primitive contains a single </w:t>
      </w:r>
      <w:r w:rsidRPr="00347160">
        <w:rPr>
          <w:color w:val="000000"/>
        </w:rPr>
        <w:t>COSEM attribute descriptor”;</w:t>
      </w:r>
    </w:p>
    <w:p w14:paraId="1300A0B8" w14:textId="77777777" w:rsidR="00162259" w:rsidRPr="00347160" w:rsidRDefault="00162259" w:rsidP="00695ACD">
      <w:pPr>
        <w:pStyle w:val="ListBullet"/>
        <w:numPr>
          <w:ilvl w:val="0"/>
          <w:numId w:val="16"/>
        </w:numPr>
      </w:pPr>
      <w:r w:rsidRPr="00347160">
        <w:t>the names of COSEM data transfer APDUs using LN referencing are capitalized and joined with a dash to signify a single entity. Example: Get-Request-Normal;</w:t>
      </w:r>
    </w:p>
    <w:p w14:paraId="1A225DA1" w14:textId="77777777" w:rsidR="00162259" w:rsidRPr="00347160" w:rsidRDefault="00162259" w:rsidP="00695ACD">
      <w:pPr>
        <w:pStyle w:val="ListBullet"/>
        <w:numPr>
          <w:ilvl w:val="0"/>
          <w:numId w:val="16"/>
        </w:numPr>
      </w:pPr>
      <w:r w:rsidRPr="00347160">
        <w:t>the names of COSEM data transfer APDUs using SN referencing use the camel notation. Example: ReadRequest.</w:t>
      </w:r>
    </w:p>
    <w:p w14:paraId="336EB877" w14:textId="77777777" w:rsidR="00162259" w:rsidRPr="00F8713E" w:rsidRDefault="00162259" w:rsidP="00B67C8A">
      <w:pPr>
        <w:pStyle w:val="Heading2"/>
      </w:pPr>
      <w:bookmarkStart w:id="3102" w:name="_Ref215145888"/>
      <w:bookmarkStart w:id="3103" w:name="_Ref215242801"/>
      <w:bookmarkStart w:id="3104" w:name="_Toc244961023"/>
      <w:bookmarkStart w:id="3105" w:name="_Toc247390650"/>
      <w:bookmarkStart w:id="3106" w:name="_Toc249289506"/>
      <w:bookmarkStart w:id="3107" w:name="_Toc277948315"/>
      <w:bookmarkStart w:id="3108" w:name="_Toc279392033"/>
      <w:bookmarkStart w:id="3109" w:name="_Toc279396976"/>
      <w:bookmarkStart w:id="3110" w:name="_Toc299013335"/>
      <w:bookmarkStart w:id="3111" w:name="_Toc315426405"/>
      <w:bookmarkStart w:id="3112" w:name="_Toc406524193"/>
      <w:bookmarkStart w:id="3113" w:name="_Toc437856527"/>
      <w:bookmarkStart w:id="3114" w:name="_Toc97127237"/>
      <w:bookmarkStart w:id="3115" w:name="_Ref173989094"/>
      <w:r w:rsidRPr="00F8713E">
        <w:t>The COSEM-OPEN service</w:t>
      </w:r>
      <w:bookmarkEnd w:id="3102"/>
      <w:bookmarkEnd w:id="3103"/>
      <w:bookmarkEnd w:id="3104"/>
      <w:bookmarkEnd w:id="3105"/>
      <w:bookmarkEnd w:id="3106"/>
      <w:bookmarkEnd w:id="3107"/>
      <w:bookmarkEnd w:id="3108"/>
      <w:bookmarkEnd w:id="3109"/>
      <w:bookmarkEnd w:id="3110"/>
      <w:bookmarkEnd w:id="3111"/>
      <w:bookmarkEnd w:id="3112"/>
      <w:bookmarkEnd w:id="3113"/>
      <w:bookmarkEnd w:id="3114"/>
      <w:r w:rsidRPr="00F8713E">
        <w:fldChar w:fldCharType="begin"/>
      </w:r>
      <w:r w:rsidRPr="00F8713E">
        <w:instrText xml:space="preserve"> XE "COSEM-OPEN service" </w:instrText>
      </w:r>
      <w:r w:rsidRPr="00F8713E">
        <w:fldChar w:fldCharType="end"/>
      </w:r>
    </w:p>
    <w:p w14:paraId="39A771F1" w14:textId="77777777" w:rsidR="00162259" w:rsidRPr="00B67C8A" w:rsidRDefault="00162259" w:rsidP="00B67C8A">
      <w:pPr>
        <w:pStyle w:val="PARAGRAPH"/>
        <w:rPr>
          <w:rStyle w:val="Emphasis"/>
        </w:rPr>
      </w:pPr>
      <w:r w:rsidRPr="00B67C8A">
        <w:rPr>
          <w:rStyle w:val="Emphasis"/>
        </w:rPr>
        <w:t>Function</w:t>
      </w:r>
    </w:p>
    <w:p w14:paraId="67CAF3AE" w14:textId="77777777" w:rsidR="00162259" w:rsidRPr="00347160" w:rsidRDefault="00162259" w:rsidP="00B67C8A">
      <w:pPr>
        <w:pStyle w:val="PARAGRAPH"/>
      </w:pPr>
      <w:r w:rsidRPr="00347160">
        <w:t>The function of the COSEM-OPEN service is to establish an AA between peer COSEM APs. It uses the A-ASSOCIATE service</w:t>
      </w:r>
      <w:r w:rsidRPr="00347160">
        <w:fldChar w:fldCharType="begin"/>
      </w:r>
      <w:r w:rsidRPr="00347160">
        <w:instrText xml:space="preserve"> XE "A-ASSOCIATE service" </w:instrText>
      </w:r>
      <w:r w:rsidRPr="00347160">
        <w:fldChar w:fldCharType="end"/>
      </w:r>
      <w:r w:rsidRPr="00347160">
        <w:t xml:space="preserve"> of the ACSE. </w:t>
      </w:r>
      <w:r w:rsidRPr="00347160">
        <w:rPr>
          <w:color w:val="000000"/>
        </w:rPr>
        <w:t xml:space="preserve">The COSEM-OPEN service provides only the framework for </w:t>
      </w:r>
      <w:r w:rsidRPr="00347160">
        <w:rPr>
          <w:i/>
          <w:color w:val="000000"/>
        </w:rPr>
        <w:t>transporting</w:t>
      </w:r>
      <w:r w:rsidRPr="00347160">
        <w:rPr>
          <w:color w:val="000000"/>
        </w:rPr>
        <w:t xml:space="preserve"> this information. To provide and verify that information is the job of the appropriate COSEM AP.</w:t>
      </w:r>
    </w:p>
    <w:p w14:paraId="6FF33ED6" w14:textId="77777777" w:rsidR="00162259" w:rsidRPr="00347160" w:rsidRDefault="00162259" w:rsidP="00162259">
      <w:pPr>
        <w:pStyle w:val="PARAGRAPH"/>
        <w:rPr>
          <w:i/>
          <w:iCs/>
        </w:rPr>
      </w:pPr>
      <w:r w:rsidRPr="00347160">
        <w:rPr>
          <w:i/>
          <w:iCs/>
        </w:rPr>
        <w:t>Semantics of the service primitives</w:t>
      </w:r>
    </w:p>
    <w:p w14:paraId="61BE95C5" w14:textId="77777777" w:rsidR="00162259" w:rsidRPr="00347160" w:rsidRDefault="00162259" w:rsidP="00B67C8A">
      <w:pPr>
        <w:pStyle w:val="PARAGRAPH"/>
      </w:pPr>
      <w:r w:rsidRPr="00347160">
        <w:lastRenderedPageBreak/>
        <w:t xml:space="preserve">The COSEM-OPEN service primitives shall provide parameters as shown in </w:t>
      </w:r>
      <w:r w:rsidRPr="00347160">
        <w:fldChar w:fldCharType="begin" w:fldLock="1"/>
      </w:r>
      <w:r w:rsidRPr="00347160">
        <w:instrText xml:space="preserve"> REF _Ref103503877 \h </w:instrText>
      </w:r>
      <w:r w:rsidR="00C60BA6" w:rsidRPr="00347160">
        <w:instrText xml:space="preserve"> \* MERGEFORMAT </w:instrText>
      </w:r>
      <w:r w:rsidRPr="00347160">
        <w:fldChar w:fldCharType="separate"/>
      </w:r>
      <w:r w:rsidR="00811F07" w:rsidRPr="00347160">
        <w:t xml:space="preserve">Table </w:t>
      </w:r>
      <w:r w:rsidR="00811F07">
        <w:rPr>
          <w:noProof/>
        </w:rPr>
        <w:t>36</w:t>
      </w:r>
      <w:r w:rsidRPr="00347160">
        <w:fldChar w:fldCharType="end"/>
      </w:r>
      <w:r w:rsidRPr="00347160">
        <w:t>.</w:t>
      </w:r>
    </w:p>
    <w:p w14:paraId="6784947C" w14:textId="661A7EAE" w:rsidR="00162259" w:rsidRDefault="00162259" w:rsidP="00B67C8A">
      <w:pPr>
        <w:pStyle w:val="TABLE-title"/>
      </w:pPr>
      <w:bookmarkStart w:id="3116" w:name="_Ref103503877"/>
      <w:bookmarkStart w:id="3117" w:name="_Toc244961089"/>
      <w:bookmarkStart w:id="3118" w:name="_Toc249289813"/>
      <w:bookmarkStart w:id="3119" w:name="_Toc277948640"/>
      <w:bookmarkStart w:id="3120" w:name="_Toc279392116"/>
      <w:bookmarkStart w:id="3121" w:name="_Toc279397394"/>
      <w:bookmarkStart w:id="3122" w:name="_Toc315426535"/>
      <w:bookmarkStart w:id="3123" w:name="_Toc355266089"/>
      <w:bookmarkStart w:id="3124" w:name="_Toc406428467"/>
      <w:bookmarkStart w:id="3125" w:name="_Toc437856767"/>
      <w:bookmarkStart w:id="3126" w:name="_Toc97127478"/>
      <w:r w:rsidRPr="00347160">
        <w:t xml:space="preserve">Table </w:t>
      </w:r>
      <w:fldSimple w:instr=" SEQ Table \* ARABIC ">
        <w:r w:rsidR="00DC4BE9">
          <w:rPr>
            <w:noProof/>
          </w:rPr>
          <w:t>36</w:t>
        </w:r>
      </w:fldSimple>
      <w:bookmarkStart w:id="3127" w:name="_Ref27413000"/>
      <w:bookmarkStart w:id="3128" w:name="_Toc41151774"/>
      <w:bookmarkStart w:id="3129" w:name="_Toc53852931"/>
      <w:bookmarkStart w:id="3130" w:name="_Toc68357442"/>
      <w:bookmarkEnd w:id="3116"/>
      <w:r w:rsidRPr="00347160">
        <w:t xml:space="preserve"> </w:t>
      </w:r>
      <w:bookmarkEnd w:id="3127"/>
      <w:r w:rsidRPr="00347160">
        <w:t>– Service parameters of the COSEM-OPEN service primitives</w:t>
      </w:r>
      <w:bookmarkEnd w:id="3117"/>
      <w:bookmarkEnd w:id="3118"/>
      <w:bookmarkEnd w:id="3119"/>
      <w:bookmarkEnd w:id="3120"/>
      <w:bookmarkEnd w:id="3121"/>
      <w:bookmarkEnd w:id="3122"/>
      <w:bookmarkEnd w:id="3123"/>
      <w:bookmarkEnd w:id="3124"/>
      <w:bookmarkEnd w:id="3125"/>
      <w:bookmarkEnd w:id="3128"/>
      <w:bookmarkEnd w:id="3129"/>
      <w:bookmarkEnd w:id="3130"/>
      <w:bookmarkEnd w:id="3126"/>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25"/>
        <w:gridCol w:w="1183"/>
        <w:gridCol w:w="1320"/>
        <w:gridCol w:w="1271"/>
        <w:gridCol w:w="1271"/>
      </w:tblGrid>
      <w:tr w:rsidR="0012749B" w14:paraId="5FD93BCB" w14:textId="77777777" w:rsidTr="00077BDE">
        <w:trPr>
          <w:cantSplit/>
          <w:tblHeader/>
          <w:jc w:val="center"/>
        </w:trPr>
        <w:tc>
          <w:tcPr>
            <w:tcW w:w="3923" w:type="dxa"/>
            <w:tcBorders>
              <w:top w:val="nil"/>
              <w:left w:val="nil"/>
              <w:bottom w:val="double" w:sz="4" w:space="0" w:color="auto"/>
              <w:right w:val="single" w:sz="4" w:space="0" w:color="auto"/>
            </w:tcBorders>
          </w:tcPr>
          <w:p w14:paraId="644144CB" w14:textId="77777777" w:rsidR="0012749B" w:rsidRDefault="0012749B" w:rsidP="00521E1B">
            <w:pPr>
              <w:keepNext/>
              <w:spacing w:before="20" w:after="20"/>
              <w:rPr>
                <w:rFonts w:ascii="Arial Narrow" w:hAnsi="Arial Narrow"/>
              </w:rPr>
            </w:pPr>
          </w:p>
        </w:tc>
        <w:tc>
          <w:tcPr>
            <w:tcW w:w="1153" w:type="dxa"/>
            <w:tcBorders>
              <w:top w:val="single" w:sz="4" w:space="0" w:color="auto"/>
              <w:left w:val="single" w:sz="4" w:space="0" w:color="auto"/>
              <w:bottom w:val="double" w:sz="4" w:space="0" w:color="auto"/>
              <w:right w:val="single" w:sz="4" w:space="0" w:color="auto"/>
            </w:tcBorders>
            <w:hideMark/>
          </w:tcPr>
          <w:p w14:paraId="36F9013B" w14:textId="77777777" w:rsidR="0012749B" w:rsidRDefault="0012749B" w:rsidP="00521E1B">
            <w:pPr>
              <w:pStyle w:val="TABLE-col-heading"/>
            </w:pPr>
            <w:r>
              <w:t>.request</w:t>
            </w:r>
          </w:p>
        </w:tc>
        <w:tc>
          <w:tcPr>
            <w:tcW w:w="1287" w:type="dxa"/>
            <w:tcBorders>
              <w:top w:val="single" w:sz="4" w:space="0" w:color="auto"/>
              <w:left w:val="single" w:sz="4" w:space="0" w:color="auto"/>
              <w:bottom w:val="double" w:sz="4" w:space="0" w:color="auto"/>
              <w:right w:val="single" w:sz="4" w:space="0" w:color="auto"/>
            </w:tcBorders>
            <w:hideMark/>
          </w:tcPr>
          <w:p w14:paraId="09B0F3FA" w14:textId="77777777" w:rsidR="0012749B" w:rsidRDefault="0012749B" w:rsidP="00521E1B">
            <w:pPr>
              <w:pStyle w:val="TABLE-col-heading"/>
            </w:pPr>
            <w:r>
              <w:t>.indication</w:t>
            </w:r>
          </w:p>
        </w:tc>
        <w:tc>
          <w:tcPr>
            <w:tcW w:w="1239" w:type="dxa"/>
            <w:tcBorders>
              <w:top w:val="single" w:sz="4" w:space="0" w:color="auto"/>
              <w:left w:val="single" w:sz="4" w:space="0" w:color="auto"/>
              <w:bottom w:val="double" w:sz="4" w:space="0" w:color="auto"/>
              <w:right w:val="single" w:sz="4" w:space="0" w:color="auto"/>
            </w:tcBorders>
            <w:hideMark/>
          </w:tcPr>
          <w:p w14:paraId="648C727E" w14:textId="77777777" w:rsidR="0012749B" w:rsidRDefault="0012749B" w:rsidP="00521E1B">
            <w:pPr>
              <w:pStyle w:val="TABLE-col-heading"/>
            </w:pPr>
            <w:r>
              <w:t>.response</w:t>
            </w:r>
          </w:p>
        </w:tc>
        <w:tc>
          <w:tcPr>
            <w:tcW w:w="1239" w:type="dxa"/>
            <w:tcBorders>
              <w:top w:val="single" w:sz="4" w:space="0" w:color="auto"/>
              <w:left w:val="single" w:sz="4" w:space="0" w:color="auto"/>
              <w:bottom w:val="double" w:sz="4" w:space="0" w:color="auto"/>
              <w:right w:val="single" w:sz="4" w:space="0" w:color="auto"/>
            </w:tcBorders>
            <w:hideMark/>
          </w:tcPr>
          <w:p w14:paraId="7B114035" w14:textId="77777777" w:rsidR="0012749B" w:rsidRDefault="0012749B" w:rsidP="00521E1B">
            <w:pPr>
              <w:pStyle w:val="TABLE-col-heading"/>
            </w:pPr>
            <w:r>
              <w:t>.confirm</w:t>
            </w:r>
          </w:p>
        </w:tc>
      </w:tr>
      <w:tr w:rsidR="0012749B" w14:paraId="0F96C4E5" w14:textId="77777777" w:rsidTr="00077BDE">
        <w:trPr>
          <w:cantSplit/>
          <w:jc w:val="center"/>
        </w:trPr>
        <w:tc>
          <w:tcPr>
            <w:tcW w:w="3923" w:type="dxa"/>
            <w:tcBorders>
              <w:top w:val="double" w:sz="4" w:space="0" w:color="auto"/>
              <w:left w:val="single" w:sz="4" w:space="0" w:color="auto"/>
              <w:bottom w:val="double" w:sz="4" w:space="0" w:color="auto"/>
              <w:right w:val="single" w:sz="4" w:space="0" w:color="auto"/>
            </w:tcBorders>
            <w:hideMark/>
          </w:tcPr>
          <w:p w14:paraId="2BD7D568" w14:textId="77777777" w:rsidR="0012749B" w:rsidRDefault="0012749B" w:rsidP="00521E1B">
            <w:pPr>
              <w:pStyle w:val="TABLE-cell"/>
              <w:keepNext/>
            </w:pPr>
            <w:r>
              <w:t>Protocol_Connection_Parameters</w:t>
            </w:r>
          </w:p>
        </w:tc>
        <w:tc>
          <w:tcPr>
            <w:tcW w:w="1153" w:type="dxa"/>
            <w:tcBorders>
              <w:top w:val="double" w:sz="4" w:space="0" w:color="auto"/>
              <w:left w:val="single" w:sz="4" w:space="0" w:color="auto"/>
              <w:bottom w:val="double" w:sz="4" w:space="0" w:color="auto"/>
              <w:right w:val="single" w:sz="4" w:space="0" w:color="auto"/>
            </w:tcBorders>
            <w:hideMark/>
          </w:tcPr>
          <w:p w14:paraId="1222B786" w14:textId="77777777" w:rsidR="0012749B" w:rsidRDefault="0012749B" w:rsidP="00521E1B">
            <w:pPr>
              <w:pStyle w:val="TABLE-cell"/>
              <w:keepNext/>
              <w:jc w:val="center"/>
            </w:pPr>
            <w:r>
              <w:t>M</w:t>
            </w:r>
          </w:p>
        </w:tc>
        <w:tc>
          <w:tcPr>
            <w:tcW w:w="1287" w:type="dxa"/>
            <w:tcBorders>
              <w:top w:val="double" w:sz="4" w:space="0" w:color="auto"/>
              <w:left w:val="single" w:sz="4" w:space="0" w:color="auto"/>
              <w:bottom w:val="double" w:sz="4" w:space="0" w:color="auto"/>
              <w:right w:val="single" w:sz="4" w:space="0" w:color="auto"/>
            </w:tcBorders>
            <w:hideMark/>
          </w:tcPr>
          <w:p w14:paraId="58E740C2" w14:textId="77777777" w:rsidR="0012749B" w:rsidRDefault="0012749B" w:rsidP="00521E1B">
            <w:pPr>
              <w:pStyle w:val="TABLE-cell"/>
              <w:keepNext/>
              <w:jc w:val="center"/>
            </w:pPr>
            <w:r>
              <w:t>M (=)</w:t>
            </w:r>
          </w:p>
        </w:tc>
        <w:tc>
          <w:tcPr>
            <w:tcW w:w="1239" w:type="dxa"/>
            <w:tcBorders>
              <w:top w:val="double" w:sz="4" w:space="0" w:color="auto"/>
              <w:left w:val="single" w:sz="4" w:space="0" w:color="auto"/>
              <w:bottom w:val="double" w:sz="4" w:space="0" w:color="auto"/>
              <w:right w:val="single" w:sz="4" w:space="0" w:color="auto"/>
            </w:tcBorders>
            <w:hideMark/>
          </w:tcPr>
          <w:p w14:paraId="3AAC2B58" w14:textId="77777777" w:rsidR="0012749B" w:rsidRDefault="0012749B" w:rsidP="00521E1B">
            <w:pPr>
              <w:pStyle w:val="TABLE-cell"/>
              <w:keepNext/>
              <w:jc w:val="center"/>
            </w:pPr>
            <w:r>
              <w:t>M</w:t>
            </w:r>
          </w:p>
        </w:tc>
        <w:tc>
          <w:tcPr>
            <w:tcW w:w="1239" w:type="dxa"/>
            <w:tcBorders>
              <w:top w:val="double" w:sz="4" w:space="0" w:color="auto"/>
              <w:left w:val="single" w:sz="4" w:space="0" w:color="auto"/>
              <w:bottom w:val="double" w:sz="4" w:space="0" w:color="auto"/>
              <w:right w:val="single" w:sz="4" w:space="0" w:color="auto"/>
            </w:tcBorders>
            <w:hideMark/>
          </w:tcPr>
          <w:p w14:paraId="7A0792C7" w14:textId="77777777" w:rsidR="0012749B" w:rsidRDefault="0012749B" w:rsidP="00521E1B">
            <w:pPr>
              <w:pStyle w:val="TABLE-cell"/>
              <w:keepNext/>
              <w:jc w:val="center"/>
            </w:pPr>
            <w:r>
              <w:t>M (=)</w:t>
            </w:r>
          </w:p>
        </w:tc>
      </w:tr>
      <w:tr w:rsidR="0012749B" w14:paraId="14284FFF" w14:textId="77777777" w:rsidTr="00077BDE">
        <w:trPr>
          <w:cantSplit/>
          <w:jc w:val="center"/>
        </w:trPr>
        <w:tc>
          <w:tcPr>
            <w:tcW w:w="3923" w:type="dxa"/>
            <w:tcBorders>
              <w:top w:val="double" w:sz="4" w:space="0" w:color="auto"/>
              <w:left w:val="single" w:sz="4" w:space="0" w:color="auto"/>
              <w:bottom w:val="single" w:sz="4" w:space="0" w:color="auto"/>
              <w:right w:val="single" w:sz="4" w:space="0" w:color="auto"/>
            </w:tcBorders>
            <w:hideMark/>
          </w:tcPr>
          <w:p w14:paraId="260C4E8C" w14:textId="77777777" w:rsidR="0012749B" w:rsidRDefault="0012749B" w:rsidP="00521E1B">
            <w:pPr>
              <w:pStyle w:val="TABLE-cell"/>
              <w:keepNext/>
            </w:pPr>
            <w:r>
              <w:t>ACSE_Protocol_Version</w:t>
            </w:r>
          </w:p>
        </w:tc>
        <w:tc>
          <w:tcPr>
            <w:tcW w:w="1153" w:type="dxa"/>
            <w:tcBorders>
              <w:top w:val="double" w:sz="4" w:space="0" w:color="auto"/>
              <w:left w:val="single" w:sz="4" w:space="0" w:color="auto"/>
              <w:bottom w:val="single" w:sz="4" w:space="0" w:color="auto"/>
              <w:right w:val="single" w:sz="4" w:space="0" w:color="auto"/>
            </w:tcBorders>
            <w:hideMark/>
          </w:tcPr>
          <w:p w14:paraId="412E2408" w14:textId="77777777" w:rsidR="0012749B" w:rsidRDefault="0012749B" w:rsidP="00521E1B">
            <w:pPr>
              <w:pStyle w:val="TABLE-cell"/>
              <w:keepNext/>
              <w:jc w:val="center"/>
            </w:pPr>
            <w:r>
              <w:t>U</w:t>
            </w:r>
          </w:p>
        </w:tc>
        <w:tc>
          <w:tcPr>
            <w:tcW w:w="1287" w:type="dxa"/>
            <w:tcBorders>
              <w:top w:val="double" w:sz="4" w:space="0" w:color="auto"/>
              <w:left w:val="single" w:sz="4" w:space="0" w:color="auto"/>
              <w:bottom w:val="single" w:sz="4" w:space="0" w:color="auto"/>
              <w:right w:val="single" w:sz="4" w:space="0" w:color="auto"/>
            </w:tcBorders>
            <w:hideMark/>
          </w:tcPr>
          <w:p w14:paraId="22291236" w14:textId="77777777" w:rsidR="0012749B" w:rsidRDefault="0012749B" w:rsidP="00521E1B">
            <w:pPr>
              <w:pStyle w:val="TABLE-cell"/>
              <w:keepNext/>
              <w:jc w:val="center"/>
            </w:pPr>
            <w:r>
              <w:t>U (=)</w:t>
            </w:r>
          </w:p>
        </w:tc>
        <w:tc>
          <w:tcPr>
            <w:tcW w:w="1239" w:type="dxa"/>
            <w:tcBorders>
              <w:top w:val="double" w:sz="4" w:space="0" w:color="auto"/>
              <w:left w:val="single" w:sz="4" w:space="0" w:color="auto"/>
              <w:bottom w:val="single" w:sz="4" w:space="0" w:color="auto"/>
              <w:right w:val="single" w:sz="4" w:space="0" w:color="auto"/>
            </w:tcBorders>
            <w:hideMark/>
          </w:tcPr>
          <w:p w14:paraId="1CAC6A26" w14:textId="77777777" w:rsidR="0012749B" w:rsidRDefault="0012749B" w:rsidP="00521E1B">
            <w:pPr>
              <w:pStyle w:val="TABLE-cell"/>
              <w:keepNext/>
              <w:jc w:val="center"/>
            </w:pPr>
            <w:r>
              <w:t>U</w:t>
            </w:r>
          </w:p>
        </w:tc>
        <w:tc>
          <w:tcPr>
            <w:tcW w:w="1239" w:type="dxa"/>
            <w:tcBorders>
              <w:top w:val="double" w:sz="4" w:space="0" w:color="auto"/>
              <w:left w:val="single" w:sz="4" w:space="0" w:color="auto"/>
              <w:bottom w:val="single" w:sz="4" w:space="0" w:color="auto"/>
              <w:right w:val="single" w:sz="4" w:space="0" w:color="auto"/>
            </w:tcBorders>
            <w:hideMark/>
          </w:tcPr>
          <w:p w14:paraId="1D71070D" w14:textId="77777777" w:rsidR="0012749B" w:rsidRDefault="0012749B" w:rsidP="00521E1B">
            <w:pPr>
              <w:pStyle w:val="TABLE-cell"/>
              <w:keepNext/>
              <w:jc w:val="center"/>
            </w:pPr>
            <w:r>
              <w:t>U (=)</w:t>
            </w:r>
          </w:p>
        </w:tc>
      </w:tr>
      <w:tr w:rsidR="0012749B" w14:paraId="1988C5C9"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6991AE0B" w14:textId="77777777" w:rsidR="0012749B" w:rsidRDefault="0012749B" w:rsidP="00521E1B">
            <w:pPr>
              <w:pStyle w:val="TABLE-cell"/>
              <w:keepNext/>
            </w:pPr>
            <w:r>
              <w:t>Application_Context_Name</w:t>
            </w:r>
          </w:p>
        </w:tc>
        <w:tc>
          <w:tcPr>
            <w:tcW w:w="1153" w:type="dxa"/>
            <w:tcBorders>
              <w:top w:val="single" w:sz="4" w:space="0" w:color="auto"/>
              <w:left w:val="single" w:sz="4" w:space="0" w:color="auto"/>
              <w:bottom w:val="single" w:sz="4" w:space="0" w:color="auto"/>
              <w:right w:val="single" w:sz="4" w:space="0" w:color="auto"/>
            </w:tcBorders>
            <w:hideMark/>
          </w:tcPr>
          <w:p w14:paraId="14CED5FB" w14:textId="77777777" w:rsidR="0012749B" w:rsidRDefault="0012749B" w:rsidP="00521E1B">
            <w:pPr>
              <w:pStyle w:val="TABLE-cell"/>
              <w:keepNext/>
              <w:jc w:val="center"/>
            </w:pPr>
            <w:r>
              <w:t>M</w:t>
            </w:r>
          </w:p>
        </w:tc>
        <w:tc>
          <w:tcPr>
            <w:tcW w:w="1287" w:type="dxa"/>
            <w:tcBorders>
              <w:top w:val="single" w:sz="4" w:space="0" w:color="auto"/>
              <w:left w:val="single" w:sz="4" w:space="0" w:color="auto"/>
              <w:bottom w:val="single" w:sz="4" w:space="0" w:color="auto"/>
              <w:right w:val="single" w:sz="4" w:space="0" w:color="auto"/>
            </w:tcBorders>
            <w:hideMark/>
          </w:tcPr>
          <w:p w14:paraId="5DF3CCEF" w14:textId="77777777" w:rsidR="0012749B" w:rsidRDefault="0012749B" w:rsidP="00521E1B">
            <w:pPr>
              <w:pStyle w:val="TABLE-cell"/>
              <w:keepNext/>
              <w:jc w:val="center"/>
            </w:pPr>
            <w:r>
              <w:t>M (=)</w:t>
            </w:r>
          </w:p>
        </w:tc>
        <w:tc>
          <w:tcPr>
            <w:tcW w:w="1239" w:type="dxa"/>
            <w:tcBorders>
              <w:top w:val="single" w:sz="4" w:space="0" w:color="auto"/>
              <w:left w:val="single" w:sz="4" w:space="0" w:color="auto"/>
              <w:bottom w:val="single" w:sz="4" w:space="0" w:color="auto"/>
              <w:right w:val="single" w:sz="4" w:space="0" w:color="auto"/>
            </w:tcBorders>
            <w:hideMark/>
          </w:tcPr>
          <w:p w14:paraId="6D09C2FD" w14:textId="77777777" w:rsidR="0012749B" w:rsidRDefault="0012749B" w:rsidP="00521E1B">
            <w:pPr>
              <w:pStyle w:val="TABLE-cell"/>
              <w:keepNext/>
              <w:jc w:val="center"/>
            </w:pPr>
            <w:r>
              <w:t>M</w:t>
            </w:r>
          </w:p>
        </w:tc>
        <w:tc>
          <w:tcPr>
            <w:tcW w:w="1239" w:type="dxa"/>
            <w:tcBorders>
              <w:top w:val="single" w:sz="4" w:space="0" w:color="auto"/>
              <w:left w:val="single" w:sz="4" w:space="0" w:color="auto"/>
              <w:bottom w:val="single" w:sz="4" w:space="0" w:color="auto"/>
              <w:right w:val="single" w:sz="4" w:space="0" w:color="auto"/>
            </w:tcBorders>
            <w:hideMark/>
          </w:tcPr>
          <w:p w14:paraId="2A8A5FC5" w14:textId="77777777" w:rsidR="0012749B" w:rsidRDefault="0012749B" w:rsidP="00521E1B">
            <w:pPr>
              <w:pStyle w:val="TABLE-cell"/>
              <w:keepNext/>
              <w:jc w:val="center"/>
            </w:pPr>
            <w:r>
              <w:t>M (=)</w:t>
            </w:r>
          </w:p>
        </w:tc>
      </w:tr>
      <w:tr w:rsidR="0012749B" w14:paraId="3936E966"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2F1872DB" w14:textId="77777777" w:rsidR="0012749B" w:rsidRDefault="0012749B" w:rsidP="00521E1B">
            <w:pPr>
              <w:pStyle w:val="TABLE-cell"/>
              <w:keepNext/>
            </w:pPr>
            <w:r>
              <w:t>Called_AP_Title</w:t>
            </w:r>
          </w:p>
        </w:tc>
        <w:tc>
          <w:tcPr>
            <w:tcW w:w="1153" w:type="dxa"/>
            <w:tcBorders>
              <w:top w:val="single" w:sz="4" w:space="0" w:color="auto"/>
              <w:left w:val="single" w:sz="4" w:space="0" w:color="auto"/>
              <w:bottom w:val="single" w:sz="4" w:space="0" w:color="auto"/>
              <w:right w:val="single" w:sz="4" w:space="0" w:color="auto"/>
            </w:tcBorders>
            <w:hideMark/>
          </w:tcPr>
          <w:p w14:paraId="57FB164C" w14:textId="77777777" w:rsidR="0012749B" w:rsidRDefault="0012749B" w:rsidP="00521E1B">
            <w:pPr>
              <w:pStyle w:val="TABLE-cell"/>
              <w:keepNext/>
              <w:jc w:val="center"/>
            </w:pPr>
            <w:r>
              <w:t>U</w:t>
            </w:r>
          </w:p>
        </w:tc>
        <w:tc>
          <w:tcPr>
            <w:tcW w:w="1287" w:type="dxa"/>
            <w:tcBorders>
              <w:top w:val="single" w:sz="4" w:space="0" w:color="auto"/>
              <w:left w:val="single" w:sz="4" w:space="0" w:color="auto"/>
              <w:bottom w:val="single" w:sz="4" w:space="0" w:color="auto"/>
              <w:right w:val="single" w:sz="4" w:space="0" w:color="auto"/>
            </w:tcBorders>
            <w:hideMark/>
          </w:tcPr>
          <w:p w14:paraId="56933A2C" w14:textId="77777777" w:rsidR="0012749B" w:rsidRDefault="0012749B" w:rsidP="00521E1B">
            <w:pPr>
              <w:pStyle w:val="TABLE-cell"/>
              <w:keepNext/>
              <w:jc w:val="center"/>
            </w:pPr>
            <w:r>
              <w:t>U (=)</w:t>
            </w:r>
          </w:p>
        </w:tc>
        <w:tc>
          <w:tcPr>
            <w:tcW w:w="1239" w:type="dxa"/>
            <w:tcBorders>
              <w:top w:val="single" w:sz="4" w:space="0" w:color="auto"/>
              <w:left w:val="single" w:sz="4" w:space="0" w:color="auto"/>
              <w:bottom w:val="single" w:sz="4" w:space="0" w:color="auto"/>
              <w:right w:val="single" w:sz="4" w:space="0" w:color="auto"/>
            </w:tcBorders>
            <w:hideMark/>
          </w:tcPr>
          <w:p w14:paraId="692B9EA5" w14:textId="77777777" w:rsidR="0012749B" w:rsidRDefault="0012749B"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49721906" w14:textId="77777777" w:rsidR="0012749B" w:rsidRDefault="0012749B" w:rsidP="00521E1B">
            <w:pPr>
              <w:pStyle w:val="TABLE-cell"/>
              <w:keepNext/>
              <w:jc w:val="center"/>
            </w:pPr>
            <w:r>
              <w:t>–</w:t>
            </w:r>
          </w:p>
        </w:tc>
      </w:tr>
      <w:tr w:rsidR="0012749B" w14:paraId="3CE70FBF"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0AA4CF51" w14:textId="77777777" w:rsidR="0012749B" w:rsidRDefault="0012749B" w:rsidP="00521E1B">
            <w:pPr>
              <w:pStyle w:val="TABLE-cell"/>
              <w:keepNext/>
            </w:pPr>
            <w:r>
              <w:t>Called_AE_Qualifier</w:t>
            </w:r>
          </w:p>
        </w:tc>
        <w:tc>
          <w:tcPr>
            <w:tcW w:w="1153" w:type="dxa"/>
            <w:tcBorders>
              <w:top w:val="single" w:sz="4" w:space="0" w:color="auto"/>
              <w:left w:val="single" w:sz="4" w:space="0" w:color="auto"/>
              <w:bottom w:val="single" w:sz="4" w:space="0" w:color="auto"/>
              <w:right w:val="single" w:sz="4" w:space="0" w:color="auto"/>
            </w:tcBorders>
            <w:hideMark/>
          </w:tcPr>
          <w:p w14:paraId="6FB2010F" w14:textId="77777777" w:rsidR="0012749B" w:rsidRDefault="0012749B" w:rsidP="00521E1B">
            <w:pPr>
              <w:pStyle w:val="TABLE-cell"/>
              <w:keepNext/>
              <w:jc w:val="center"/>
            </w:pPr>
            <w:r>
              <w:t>U</w:t>
            </w:r>
          </w:p>
        </w:tc>
        <w:tc>
          <w:tcPr>
            <w:tcW w:w="1287" w:type="dxa"/>
            <w:tcBorders>
              <w:top w:val="single" w:sz="4" w:space="0" w:color="auto"/>
              <w:left w:val="single" w:sz="4" w:space="0" w:color="auto"/>
              <w:bottom w:val="single" w:sz="4" w:space="0" w:color="auto"/>
              <w:right w:val="single" w:sz="4" w:space="0" w:color="auto"/>
            </w:tcBorders>
            <w:hideMark/>
          </w:tcPr>
          <w:p w14:paraId="1ADF83DA" w14:textId="77777777" w:rsidR="0012749B" w:rsidRDefault="0012749B" w:rsidP="00521E1B">
            <w:pPr>
              <w:pStyle w:val="TABLE-cell"/>
              <w:keepNext/>
              <w:jc w:val="center"/>
            </w:pPr>
            <w:r>
              <w:t>U(=)</w:t>
            </w:r>
          </w:p>
        </w:tc>
        <w:tc>
          <w:tcPr>
            <w:tcW w:w="1239" w:type="dxa"/>
            <w:tcBorders>
              <w:top w:val="single" w:sz="4" w:space="0" w:color="auto"/>
              <w:left w:val="single" w:sz="4" w:space="0" w:color="auto"/>
              <w:bottom w:val="single" w:sz="4" w:space="0" w:color="auto"/>
              <w:right w:val="single" w:sz="4" w:space="0" w:color="auto"/>
            </w:tcBorders>
            <w:hideMark/>
          </w:tcPr>
          <w:p w14:paraId="0BD20F26" w14:textId="77777777" w:rsidR="0012749B" w:rsidRDefault="0012749B"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149BED30" w14:textId="77777777" w:rsidR="0012749B" w:rsidRDefault="0012749B" w:rsidP="00521E1B">
            <w:pPr>
              <w:pStyle w:val="TABLE-cell"/>
              <w:keepNext/>
              <w:jc w:val="center"/>
            </w:pPr>
            <w:r>
              <w:t>–</w:t>
            </w:r>
          </w:p>
        </w:tc>
      </w:tr>
      <w:tr w:rsidR="0012749B" w14:paraId="1C8C98DC"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0753ECE7" w14:textId="77777777" w:rsidR="0012749B" w:rsidRDefault="0012749B" w:rsidP="00521E1B">
            <w:pPr>
              <w:pStyle w:val="TABLE-cell"/>
              <w:keepNext/>
            </w:pPr>
            <w:r>
              <w:t>Called_AP_Invocation_Identifier</w:t>
            </w:r>
          </w:p>
        </w:tc>
        <w:tc>
          <w:tcPr>
            <w:tcW w:w="1153" w:type="dxa"/>
            <w:tcBorders>
              <w:top w:val="single" w:sz="4" w:space="0" w:color="auto"/>
              <w:left w:val="single" w:sz="4" w:space="0" w:color="auto"/>
              <w:bottom w:val="single" w:sz="4" w:space="0" w:color="auto"/>
              <w:right w:val="single" w:sz="4" w:space="0" w:color="auto"/>
            </w:tcBorders>
            <w:hideMark/>
          </w:tcPr>
          <w:p w14:paraId="39B41D94" w14:textId="77777777" w:rsidR="0012749B" w:rsidRDefault="0012749B" w:rsidP="00521E1B">
            <w:pPr>
              <w:pStyle w:val="TABLE-cell"/>
              <w:keepNext/>
              <w:jc w:val="center"/>
            </w:pPr>
            <w:r>
              <w:t>U</w:t>
            </w:r>
          </w:p>
        </w:tc>
        <w:tc>
          <w:tcPr>
            <w:tcW w:w="1287" w:type="dxa"/>
            <w:tcBorders>
              <w:top w:val="single" w:sz="4" w:space="0" w:color="auto"/>
              <w:left w:val="single" w:sz="4" w:space="0" w:color="auto"/>
              <w:bottom w:val="single" w:sz="4" w:space="0" w:color="auto"/>
              <w:right w:val="single" w:sz="4" w:space="0" w:color="auto"/>
            </w:tcBorders>
            <w:hideMark/>
          </w:tcPr>
          <w:p w14:paraId="4DDF916E" w14:textId="77777777" w:rsidR="0012749B" w:rsidRDefault="0012749B" w:rsidP="00521E1B">
            <w:pPr>
              <w:pStyle w:val="TABLE-cell"/>
              <w:keepNext/>
              <w:jc w:val="center"/>
            </w:pPr>
            <w:r>
              <w:t>U (=)</w:t>
            </w:r>
          </w:p>
        </w:tc>
        <w:tc>
          <w:tcPr>
            <w:tcW w:w="1239" w:type="dxa"/>
            <w:tcBorders>
              <w:top w:val="single" w:sz="4" w:space="0" w:color="auto"/>
              <w:left w:val="single" w:sz="4" w:space="0" w:color="auto"/>
              <w:bottom w:val="single" w:sz="4" w:space="0" w:color="auto"/>
              <w:right w:val="single" w:sz="4" w:space="0" w:color="auto"/>
            </w:tcBorders>
            <w:hideMark/>
          </w:tcPr>
          <w:p w14:paraId="14DAFA90" w14:textId="77777777" w:rsidR="0012749B" w:rsidRDefault="0012749B"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2FCB125F" w14:textId="77777777" w:rsidR="0012749B" w:rsidRDefault="0012749B" w:rsidP="00521E1B">
            <w:pPr>
              <w:pStyle w:val="TABLE-cell"/>
              <w:keepNext/>
              <w:jc w:val="center"/>
            </w:pPr>
            <w:r>
              <w:t>–</w:t>
            </w:r>
          </w:p>
        </w:tc>
      </w:tr>
      <w:tr w:rsidR="0012749B" w14:paraId="2A7EC197"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58D0FB4C" w14:textId="77777777" w:rsidR="0012749B" w:rsidRDefault="0012749B" w:rsidP="00521E1B">
            <w:pPr>
              <w:pStyle w:val="TABLE-cell"/>
              <w:keepNext/>
            </w:pPr>
            <w:r>
              <w:t>Called_AE_Invocation_Identifier</w:t>
            </w:r>
          </w:p>
        </w:tc>
        <w:tc>
          <w:tcPr>
            <w:tcW w:w="1153" w:type="dxa"/>
            <w:tcBorders>
              <w:top w:val="single" w:sz="4" w:space="0" w:color="auto"/>
              <w:left w:val="single" w:sz="4" w:space="0" w:color="auto"/>
              <w:bottom w:val="single" w:sz="4" w:space="0" w:color="auto"/>
              <w:right w:val="single" w:sz="4" w:space="0" w:color="auto"/>
            </w:tcBorders>
            <w:hideMark/>
          </w:tcPr>
          <w:p w14:paraId="64458878" w14:textId="77777777" w:rsidR="0012749B" w:rsidRDefault="0012749B" w:rsidP="00521E1B">
            <w:pPr>
              <w:pStyle w:val="TABLE-cell"/>
              <w:keepNext/>
              <w:jc w:val="center"/>
            </w:pPr>
            <w:r>
              <w:t>U</w:t>
            </w:r>
          </w:p>
        </w:tc>
        <w:tc>
          <w:tcPr>
            <w:tcW w:w="1287" w:type="dxa"/>
            <w:tcBorders>
              <w:top w:val="single" w:sz="4" w:space="0" w:color="auto"/>
              <w:left w:val="single" w:sz="4" w:space="0" w:color="auto"/>
              <w:bottom w:val="single" w:sz="4" w:space="0" w:color="auto"/>
              <w:right w:val="single" w:sz="4" w:space="0" w:color="auto"/>
            </w:tcBorders>
            <w:hideMark/>
          </w:tcPr>
          <w:p w14:paraId="5A915914" w14:textId="77777777" w:rsidR="0012749B" w:rsidRDefault="0012749B" w:rsidP="00521E1B">
            <w:pPr>
              <w:pStyle w:val="TABLE-cell"/>
              <w:keepNext/>
              <w:jc w:val="center"/>
            </w:pPr>
            <w:r>
              <w:t>U (=)</w:t>
            </w:r>
          </w:p>
        </w:tc>
        <w:tc>
          <w:tcPr>
            <w:tcW w:w="1239" w:type="dxa"/>
            <w:tcBorders>
              <w:top w:val="single" w:sz="4" w:space="0" w:color="auto"/>
              <w:left w:val="single" w:sz="4" w:space="0" w:color="auto"/>
              <w:bottom w:val="single" w:sz="4" w:space="0" w:color="auto"/>
              <w:right w:val="single" w:sz="4" w:space="0" w:color="auto"/>
            </w:tcBorders>
            <w:hideMark/>
          </w:tcPr>
          <w:p w14:paraId="15134D47" w14:textId="77777777" w:rsidR="0012749B" w:rsidRDefault="0012749B"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20885DAF" w14:textId="77777777" w:rsidR="0012749B" w:rsidRDefault="0012749B" w:rsidP="00521E1B">
            <w:pPr>
              <w:pStyle w:val="TABLE-cell"/>
              <w:keepNext/>
              <w:jc w:val="center"/>
            </w:pPr>
            <w:r>
              <w:t>–</w:t>
            </w:r>
          </w:p>
        </w:tc>
      </w:tr>
      <w:tr w:rsidR="0012749B" w14:paraId="4159F74D"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5BD58E7A" w14:textId="77777777" w:rsidR="0012749B" w:rsidRDefault="0012749B" w:rsidP="00521E1B">
            <w:pPr>
              <w:pStyle w:val="TABLE-cell"/>
              <w:keepNext/>
            </w:pPr>
            <w:r>
              <w:t>Calling_AP_Title</w:t>
            </w:r>
          </w:p>
        </w:tc>
        <w:tc>
          <w:tcPr>
            <w:tcW w:w="1153" w:type="dxa"/>
            <w:tcBorders>
              <w:top w:val="single" w:sz="4" w:space="0" w:color="auto"/>
              <w:left w:val="single" w:sz="4" w:space="0" w:color="auto"/>
              <w:bottom w:val="single" w:sz="4" w:space="0" w:color="auto"/>
              <w:right w:val="single" w:sz="4" w:space="0" w:color="auto"/>
            </w:tcBorders>
            <w:hideMark/>
          </w:tcPr>
          <w:p w14:paraId="2AC7C93F" w14:textId="77777777" w:rsidR="0012749B" w:rsidRDefault="0012749B" w:rsidP="00521E1B">
            <w:pPr>
              <w:pStyle w:val="TABLE-cell"/>
              <w:keepNext/>
              <w:jc w:val="center"/>
            </w:pPr>
            <w:r>
              <w:t>C</w:t>
            </w:r>
          </w:p>
        </w:tc>
        <w:tc>
          <w:tcPr>
            <w:tcW w:w="1287" w:type="dxa"/>
            <w:tcBorders>
              <w:top w:val="single" w:sz="4" w:space="0" w:color="auto"/>
              <w:left w:val="single" w:sz="4" w:space="0" w:color="auto"/>
              <w:bottom w:val="single" w:sz="4" w:space="0" w:color="auto"/>
              <w:right w:val="single" w:sz="4" w:space="0" w:color="auto"/>
            </w:tcBorders>
            <w:hideMark/>
          </w:tcPr>
          <w:p w14:paraId="4D803114" w14:textId="77777777" w:rsidR="0012749B" w:rsidRDefault="0012749B" w:rsidP="00521E1B">
            <w:pPr>
              <w:pStyle w:val="TABLE-cell"/>
              <w:keepNext/>
              <w:jc w:val="center"/>
            </w:pPr>
            <w:r>
              <w:t>C (=)</w:t>
            </w:r>
          </w:p>
        </w:tc>
        <w:tc>
          <w:tcPr>
            <w:tcW w:w="1239" w:type="dxa"/>
            <w:tcBorders>
              <w:top w:val="single" w:sz="4" w:space="0" w:color="auto"/>
              <w:left w:val="single" w:sz="4" w:space="0" w:color="auto"/>
              <w:bottom w:val="single" w:sz="4" w:space="0" w:color="auto"/>
              <w:right w:val="single" w:sz="4" w:space="0" w:color="auto"/>
            </w:tcBorders>
            <w:hideMark/>
          </w:tcPr>
          <w:p w14:paraId="49E7B923" w14:textId="77777777" w:rsidR="0012749B" w:rsidRDefault="0012749B"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59B64AA1" w14:textId="77777777" w:rsidR="0012749B" w:rsidRDefault="0012749B" w:rsidP="00521E1B">
            <w:pPr>
              <w:pStyle w:val="TABLE-cell"/>
              <w:keepNext/>
              <w:jc w:val="center"/>
            </w:pPr>
            <w:r>
              <w:t>–</w:t>
            </w:r>
          </w:p>
        </w:tc>
      </w:tr>
      <w:tr w:rsidR="0012749B" w14:paraId="0D72E3ED"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337125A2" w14:textId="77777777" w:rsidR="0012749B" w:rsidRDefault="0012749B" w:rsidP="00521E1B">
            <w:pPr>
              <w:pStyle w:val="TABLE-cell"/>
              <w:keepNext/>
            </w:pPr>
            <w:r>
              <w:t>Calling_AE_Qualifier</w:t>
            </w:r>
          </w:p>
        </w:tc>
        <w:tc>
          <w:tcPr>
            <w:tcW w:w="1153" w:type="dxa"/>
            <w:tcBorders>
              <w:top w:val="single" w:sz="4" w:space="0" w:color="auto"/>
              <w:left w:val="single" w:sz="4" w:space="0" w:color="auto"/>
              <w:bottom w:val="single" w:sz="4" w:space="0" w:color="auto"/>
              <w:right w:val="single" w:sz="4" w:space="0" w:color="auto"/>
            </w:tcBorders>
            <w:hideMark/>
          </w:tcPr>
          <w:p w14:paraId="16BD7778" w14:textId="77777777" w:rsidR="0012749B" w:rsidRDefault="0012749B" w:rsidP="00521E1B">
            <w:pPr>
              <w:pStyle w:val="TABLE-cell"/>
              <w:keepNext/>
              <w:jc w:val="center"/>
            </w:pPr>
            <w:r>
              <w:t>U</w:t>
            </w:r>
          </w:p>
        </w:tc>
        <w:tc>
          <w:tcPr>
            <w:tcW w:w="1287" w:type="dxa"/>
            <w:tcBorders>
              <w:top w:val="single" w:sz="4" w:space="0" w:color="auto"/>
              <w:left w:val="single" w:sz="4" w:space="0" w:color="auto"/>
              <w:bottom w:val="single" w:sz="4" w:space="0" w:color="auto"/>
              <w:right w:val="single" w:sz="4" w:space="0" w:color="auto"/>
            </w:tcBorders>
            <w:hideMark/>
          </w:tcPr>
          <w:p w14:paraId="7D9CF23C" w14:textId="77777777" w:rsidR="0012749B" w:rsidRDefault="0012749B" w:rsidP="00521E1B">
            <w:pPr>
              <w:pStyle w:val="TABLE-cell"/>
              <w:keepNext/>
              <w:jc w:val="center"/>
            </w:pPr>
            <w:r>
              <w:t>U (=)</w:t>
            </w:r>
          </w:p>
        </w:tc>
        <w:tc>
          <w:tcPr>
            <w:tcW w:w="1239" w:type="dxa"/>
            <w:tcBorders>
              <w:top w:val="single" w:sz="4" w:space="0" w:color="auto"/>
              <w:left w:val="single" w:sz="4" w:space="0" w:color="auto"/>
              <w:bottom w:val="single" w:sz="4" w:space="0" w:color="auto"/>
              <w:right w:val="single" w:sz="4" w:space="0" w:color="auto"/>
            </w:tcBorders>
            <w:hideMark/>
          </w:tcPr>
          <w:p w14:paraId="0905D81E" w14:textId="77777777" w:rsidR="0012749B" w:rsidRDefault="0012749B"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4040B52A" w14:textId="77777777" w:rsidR="0012749B" w:rsidRDefault="0012749B" w:rsidP="00521E1B">
            <w:pPr>
              <w:pStyle w:val="TABLE-cell"/>
              <w:keepNext/>
              <w:jc w:val="center"/>
            </w:pPr>
            <w:r>
              <w:t>–</w:t>
            </w:r>
          </w:p>
        </w:tc>
      </w:tr>
      <w:tr w:rsidR="0012749B" w14:paraId="5CA30C35"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0B9EC282" w14:textId="77777777" w:rsidR="0012749B" w:rsidRDefault="0012749B" w:rsidP="00521E1B">
            <w:pPr>
              <w:pStyle w:val="TABLE-cell"/>
              <w:keepNext/>
            </w:pPr>
            <w:r>
              <w:t>Calling_AP_Invocation_Identifier</w:t>
            </w:r>
          </w:p>
        </w:tc>
        <w:tc>
          <w:tcPr>
            <w:tcW w:w="1153" w:type="dxa"/>
            <w:tcBorders>
              <w:top w:val="single" w:sz="4" w:space="0" w:color="auto"/>
              <w:left w:val="single" w:sz="4" w:space="0" w:color="auto"/>
              <w:bottom w:val="single" w:sz="4" w:space="0" w:color="auto"/>
              <w:right w:val="single" w:sz="4" w:space="0" w:color="auto"/>
            </w:tcBorders>
            <w:hideMark/>
          </w:tcPr>
          <w:p w14:paraId="6498ACAC" w14:textId="77777777" w:rsidR="0012749B" w:rsidRDefault="0012749B" w:rsidP="00521E1B">
            <w:pPr>
              <w:pStyle w:val="TABLE-cell"/>
              <w:keepNext/>
              <w:jc w:val="center"/>
            </w:pPr>
            <w:r>
              <w:t>U</w:t>
            </w:r>
          </w:p>
        </w:tc>
        <w:tc>
          <w:tcPr>
            <w:tcW w:w="1287" w:type="dxa"/>
            <w:tcBorders>
              <w:top w:val="single" w:sz="4" w:space="0" w:color="auto"/>
              <w:left w:val="single" w:sz="4" w:space="0" w:color="auto"/>
              <w:bottom w:val="single" w:sz="4" w:space="0" w:color="auto"/>
              <w:right w:val="single" w:sz="4" w:space="0" w:color="auto"/>
            </w:tcBorders>
            <w:hideMark/>
          </w:tcPr>
          <w:p w14:paraId="50252C35" w14:textId="77777777" w:rsidR="0012749B" w:rsidRDefault="0012749B" w:rsidP="00521E1B">
            <w:pPr>
              <w:pStyle w:val="TABLE-cell"/>
              <w:keepNext/>
              <w:jc w:val="center"/>
            </w:pPr>
            <w:r>
              <w:t>U (=)</w:t>
            </w:r>
          </w:p>
        </w:tc>
        <w:tc>
          <w:tcPr>
            <w:tcW w:w="1239" w:type="dxa"/>
            <w:tcBorders>
              <w:top w:val="single" w:sz="4" w:space="0" w:color="auto"/>
              <w:left w:val="single" w:sz="4" w:space="0" w:color="auto"/>
              <w:bottom w:val="single" w:sz="4" w:space="0" w:color="auto"/>
              <w:right w:val="single" w:sz="4" w:space="0" w:color="auto"/>
            </w:tcBorders>
            <w:hideMark/>
          </w:tcPr>
          <w:p w14:paraId="3D1DD268" w14:textId="77777777" w:rsidR="0012749B" w:rsidRDefault="0012749B"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3C1DC1DD" w14:textId="77777777" w:rsidR="0012749B" w:rsidRDefault="0012749B" w:rsidP="00521E1B">
            <w:pPr>
              <w:pStyle w:val="TABLE-cell"/>
              <w:keepNext/>
              <w:jc w:val="center"/>
            </w:pPr>
            <w:r>
              <w:t>–</w:t>
            </w:r>
          </w:p>
        </w:tc>
      </w:tr>
      <w:tr w:rsidR="0012749B" w14:paraId="02832637"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76182DAF" w14:textId="77777777" w:rsidR="0012749B" w:rsidRDefault="0012749B" w:rsidP="00521E1B">
            <w:pPr>
              <w:pStyle w:val="TABLE-cell"/>
              <w:keepNext/>
            </w:pPr>
            <w:r>
              <w:t>Calling_AE_Invocation_Identifier</w:t>
            </w:r>
          </w:p>
        </w:tc>
        <w:tc>
          <w:tcPr>
            <w:tcW w:w="1153" w:type="dxa"/>
            <w:tcBorders>
              <w:top w:val="single" w:sz="4" w:space="0" w:color="auto"/>
              <w:left w:val="single" w:sz="4" w:space="0" w:color="auto"/>
              <w:bottom w:val="single" w:sz="4" w:space="0" w:color="auto"/>
              <w:right w:val="single" w:sz="4" w:space="0" w:color="auto"/>
            </w:tcBorders>
            <w:hideMark/>
          </w:tcPr>
          <w:p w14:paraId="189D8A03" w14:textId="77777777" w:rsidR="0012749B" w:rsidRDefault="0012749B" w:rsidP="00521E1B">
            <w:pPr>
              <w:pStyle w:val="TABLE-cell"/>
              <w:keepNext/>
              <w:jc w:val="center"/>
            </w:pPr>
            <w:r>
              <w:t>U</w:t>
            </w:r>
          </w:p>
        </w:tc>
        <w:tc>
          <w:tcPr>
            <w:tcW w:w="1287" w:type="dxa"/>
            <w:tcBorders>
              <w:top w:val="single" w:sz="4" w:space="0" w:color="auto"/>
              <w:left w:val="single" w:sz="4" w:space="0" w:color="auto"/>
              <w:bottom w:val="single" w:sz="4" w:space="0" w:color="auto"/>
              <w:right w:val="single" w:sz="4" w:space="0" w:color="auto"/>
            </w:tcBorders>
            <w:hideMark/>
          </w:tcPr>
          <w:p w14:paraId="6EC45D3E" w14:textId="77777777" w:rsidR="0012749B" w:rsidRDefault="0012749B" w:rsidP="00521E1B">
            <w:pPr>
              <w:pStyle w:val="TABLE-cell"/>
              <w:keepNext/>
              <w:jc w:val="center"/>
            </w:pPr>
            <w:r>
              <w:t>U (=)</w:t>
            </w:r>
          </w:p>
        </w:tc>
        <w:tc>
          <w:tcPr>
            <w:tcW w:w="1239" w:type="dxa"/>
            <w:tcBorders>
              <w:top w:val="single" w:sz="4" w:space="0" w:color="auto"/>
              <w:left w:val="single" w:sz="4" w:space="0" w:color="auto"/>
              <w:bottom w:val="single" w:sz="4" w:space="0" w:color="auto"/>
              <w:right w:val="single" w:sz="4" w:space="0" w:color="auto"/>
            </w:tcBorders>
            <w:hideMark/>
          </w:tcPr>
          <w:p w14:paraId="7E3A10A6" w14:textId="77777777" w:rsidR="0012749B" w:rsidRDefault="0012749B"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149DBDB3" w14:textId="77777777" w:rsidR="0012749B" w:rsidRDefault="0012749B" w:rsidP="00521E1B">
            <w:pPr>
              <w:pStyle w:val="TABLE-cell"/>
              <w:keepNext/>
              <w:jc w:val="center"/>
            </w:pPr>
            <w:r>
              <w:t>–</w:t>
            </w:r>
          </w:p>
        </w:tc>
      </w:tr>
      <w:tr w:rsidR="0012749B" w14:paraId="51BD56AE"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7C5DC991" w14:textId="77777777" w:rsidR="0012749B" w:rsidRDefault="0012749B" w:rsidP="00521E1B">
            <w:pPr>
              <w:pStyle w:val="TABLE-cell"/>
              <w:keepNext/>
            </w:pPr>
            <w:r>
              <w:t>Local_Or_Remote</w:t>
            </w:r>
          </w:p>
        </w:tc>
        <w:tc>
          <w:tcPr>
            <w:tcW w:w="1153" w:type="dxa"/>
            <w:tcBorders>
              <w:top w:val="single" w:sz="4" w:space="0" w:color="auto"/>
              <w:left w:val="single" w:sz="4" w:space="0" w:color="auto"/>
              <w:bottom w:val="single" w:sz="4" w:space="0" w:color="auto"/>
              <w:right w:val="single" w:sz="4" w:space="0" w:color="auto"/>
            </w:tcBorders>
            <w:hideMark/>
          </w:tcPr>
          <w:p w14:paraId="350ACBB8" w14:textId="77777777" w:rsidR="0012749B" w:rsidRDefault="0012749B" w:rsidP="00521E1B">
            <w:pPr>
              <w:pStyle w:val="TABLE-cell"/>
              <w:keepNext/>
              <w:jc w:val="center"/>
            </w:pPr>
            <w:r>
              <w:t>–</w:t>
            </w:r>
          </w:p>
        </w:tc>
        <w:tc>
          <w:tcPr>
            <w:tcW w:w="1287" w:type="dxa"/>
            <w:tcBorders>
              <w:top w:val="single" w:sz="4" w:space="0" w:color="auto"/>
              <w:left w:val="single" w:sz="4" w:space="0" w:color="auto"/>
              <w:bottom w:val="single" w:sz="4" w:space="0" w:color="auto"/>
              <w:right w:val="single" w:sz="4" w:space="0" w:color="auto"/>
            </w:tcBorders>
            <w:hideMark/>
          </w:tcPr>
          <w:p w14:paraId="7A362EFA" w14:textId="77777777" w:rsidR="0012749B" w:rsidRDefault="0012749B"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0BB5248F" w14:textId="77777777" w:rsidR="0012749B" w:rsidRDefault="0012749B"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3F483F9E" w14:textId="77777777" w:rsidR="0012749B" w:rsidRDefault="0012749B" w:rsidP="00521E1B">
            <w:pPr>
              <w:pStyle w:val="TABLE-cell"/>
              <w:keepNext/>
              <w:jc w:val="center"/>
            </w:pPr>
            <w:r>
              <w:t>M</w:t>
            </w:r>
          </w:p>
        </w:tc>
      </w:tr>
      <w:tr w:rsidR="0012749B" w14:paraId="5F32CFB4"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67B33995" w14:textId="77777777" w:rsidR="0012749B" w:rsidRDefault="0012749B" w:rsidP="00521E1B">
            <w:pPr>
              <w:pStyle w:val="TABLE-cell"/>
              <w:keepNext/>
            </w:pPr>
            <w:r>
              <w:t>Result</w:t>
            </w:r>
          </w:p>
        </w:tc>
        <w:tc>
          <w:tcPr>
            <w:tcW w:w="1153" w:type="dxa"/>
            <w:tcBorders>
              <w:top w:val="single" w:sz="4" w:space="0" w:color="auto"/>
              <w:left w:val="single" w:sz="4" w:space="0" w:color="auto"/>
              <w:bottom w:val="single" w:sz="4" w:space="0" w:color="auto"/>
              <w:right w:val="single" w:sz="4" w:space="0" w:color="auto"/>
            </w:tcBorders>
            <w:hideMark/>
          </w:tcPr>
          <w:p w14:paraId="61B50A4E" w14:textId="77777777" w:rsidR="0012749B" w:rsidRDefault="0012749B" w:rsidP="00521E1B">
            <w:pPr>
              <w:pStyle w:val="TABLE-cell"/>
              <w:keepNext/>
              <w:jc w:val="center"/>
            </w:pPr>
            <w:r>
              <w:t>–</w:t>
            </w:r>
          </w:p>
        </w:tc>
        <w:tc>
          <w:tcPr>
            <w:tcW w:w="1287" w:type="dxa"/>
            <w:tcBorders>
              <w:top w:val="single" w:sz="4" w:space="0" w:color="auto"/>
              <w:left w:val="single" w:sz="4" w:space="0" w:color="auto"/>
              <w:bottom w:val="single" w:sz="4" w:space="0" w:color="auto"/>
              <w:right w:val="single" w:sz="4" w:space="0" w:color="auto"/>
            </w:tcBorders>
            <w:hideMark/>
          </w:tcPr>
          <w:p w14:paraId="795931DE" w14:textId="77777777" w:rsidR="0012749B" w:rsidRDefault="0012749B"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6DDB0230" w14:textId="77777777" w:rsidR="0012749B" w:rsidRDefault="0012749B" w:rsidP="00521E1B">
            <w:pPr>
              <w:pStyle w:val="TABLE-cell"/>
              <w:keepNext/>
              <w:jc w:val="center"/>
            </w:pPr>
            <w:r>
              <w:t>M</w:t>
            </w:r>
          </w:p>
        </w:tc>
        <w:tc>
          <w:tcPr>
            <w:tcW w:w="1239" w:type="dxa"/>
            <w:tcBorders>
              <w:top w:val="single" w:sz="4" w:space="0" w:color="auto"/>
              <w:left w:val="single" w:sz="4" w:space="0" w:color="auto"/>
              <w:bottom w:val="single" w:sz="4" w:space="0" w:color="auto"/>
              <w:right w:val="single" w:sz="4" w:space="0" w:color="auto"/>
            </w:tcBorders>
            <w:hideMark/>
          </w:tcPr>
          <w:p w14:paraId="05EFE50D" w14:textId="77777777" w:rsidR="0012749B" w:rsidRDefault="0012749B" w:rsidP="00521E1B">
            <w:pPr>
              <w:pStyle w:val="TABLE-cell"/>
              <w:keepNext/>
              <w:jc w:val="center"/>
            </w:pPr>
            <w:r>
              <w:t>M</w:t>
            </w:r>
          </w:p>
        </w:tc>
      </w:tr>
      <w:tr w:rsidR="0012749B" w14:paraId="24076CEF"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3B571E22" w14:textId="77777777" w:rsidR="0012749B" w:rsidRDefault="0012749B" w:rsidP="00521E1B">
            <w:pPr>
              <w:pStyle w:val="TABLE-cell"/>
              <w:keepNext/>
            </w:pPr>
            <w:r>
              <w:t>Failure_Type</w:t>
            </w:r>
          </w:p>
        </w:tc>
        <w:tc>
          <w:tcPr>
            <w:tcW w:w="1153" w:type="dxa"/>
            <w:tcBorders>
              <w:top w:val="single" w:sz="4" w:space="0" w:color="auto"/>
              <w:left w:val="single" w:sz="4" w:space="0" w:color="auto"/>
              <w:bottom w:val="single" w:sz="4" w:space="0" w:color="auto"/>
              <w:right w:val="single" w:sz="4" w:space="0" w:color="auto"/>
            </w:tcBorders>
            <w:hideMark/>
          </w:tcPr>
          <w:p w14:paraId="182BCDDA" w14:textId="77777777" w:rsidR="0012749B" w:rsidRDefault="0012749B" w:rsidP="00521E1B">
            <w:pPr>
              <w:pStyle w:val="TABLE-cell"/>
              <w:keepNext/>
              <w:jc w:val="center"/>
            </w:pPr>
            <w:r>
              <w:t>–</w:t>
            </w:r>
          </w:p>
        </w:tc>
        <w:tc>
          <w:tcPr>
            <w:tcW w:w="1287" w:type="dxa"/>
            <w:tcBorders>
              <w:top w:val="single" w:sz="4" w:space="0" w:color="auto"/>
              <w:left w:val="single" w:sz="4" w:space="0" w:color="auto"/>
              <w:bottom w:val="single" w:sz="4" w:space="0" w:color="auto"/>
              <w:right w:val="single" w:sz="4" w:space="0" w:color="auto"/>
            </w:tcBorders>
            <w:hideMark/>
          </w:tcPr>
          <w:p w14:paraId="6384F351" w14:textId="77777777" w:rsidR="0012749B" w:rsidRDefault="0012749B"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7E77636E" w14:textId="77777777" w:rsidR="0012749B" w:rsidRDefault="0012749B" w:rsidP="00521E1B">
            <w:pPr>
              <w:pStyle w:val="TABLE-cell"/>
              <w:keepNext/>
              <w:jc w:val="center"/>
            </w:pPr>
            <w:r>
              <w:t>M</w:t>
            </w:r>
          </w:p>
        </w:tc>
        <w:tc>
          <w:tcPr>
            <w:tcW w:w="1239" w:type="dxa"/>
            <w:tcBorders>
              <w:top w:val="single" w:sz="4" w:space="0" w:color="auto"/>
              <w:left w:val="single" w:sz="4" w:space="0" w:color="auto"/>
              <w:bottom w:val="single" w:sz="4" w:space="0" w:color="auto"/>
              <w:right w:val="single" w:sz="4" w:space="0" w:color="auto"/>
            </w:tcBorders>
            <w:hideMark/>
          </w:tcPr>
          <w:p w14:paraId="452E8093" w14:textId="77777777" w:rsidR="0012749B" w:rsidRDefault="0012749B" w:rsidP="00521E1B">
            <w:pPr>
              <w:pStyle w:val="TABLE-cell"/>
              <w:keepNext/>
              <w:jc w:val="center"/>
            </w:pPr>
            <w:r>
              <w:t>M</w:t>
            </w:r>
          </w:p>
        </w:tc>
      </w:tr>
      <w:tr w:rsidR="0012749B" w14:paraId="1D68FF66"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4BEAC505" w14:textId="77777777" w:rsidR="0012749B" w:rsidRDefault="0012749B" w:rsidP="00521E1B">
            <w:pPr>
              <w:pStyle w:val="TABLE-cell"/>
              <w:keepNext/>
            </w:pPr>
            <w:r>
              <w:t>Responding_AP_Title</w:t>
            </w:r>
          </w:p>
        </w:tc>
        <w:tc>
          <w:tcPr>
            <w:tcW w:w="1153" w:type="dxa"/>
            <w:tcBorders>
              <w:top w:val="single" w:sz="4" w:space="0" w:color="auto"/>
              <w:left w:val="single" w:sz="4" w:space="0" w:color="auto"/>
              <w:bottom w:val="single" w:sz="4" w:space="0" w:color="auto"/>
              <w:right w:val="single" w:sz="4" w:space="0" w:color="auto"/>
            </w:tcBorders>
            <w:hideMark/>
          </w:tcPr>
          <w:p w14:paraId="08953380" w14:textId="77777777" w:rsidR="0012749B" w:rsidRDefault="0012749B" w:rsidP="00521E1B">
            <w:pPr>
              <w:pStyle w:val="TABLE-cell"/>
              <w:keepNext/>
              <w:jc w:val="center"/>
            </w:pPr>
            <w:r>
              <w:t>–</w:t>
            </w:r>
          </w:p>
        </w:tc>
        <w:tc>
          <w:tcPr>
            <w:tcW w:w="1287" w:type="dxa"/>
            <w:tcBorders>
              <w:top w:val="single" w:sz="4" w:space="0" w:color="auto"/>
              <w:left w:val="single" w:sz="4" w:space="0" w:color="auto"/>
              <w:bottom w:val="single" w:sz="4" w:space="0" w:color="auto"/>
              <w:right w:val="single" w:sz="4" w:space="0" w:color="auto"/>
            </w:tcBorders>
            <w:hideMark/>
          </w:tcPr>
          <w:p w14:paraId="5EE57171" w14:textId="77777777" w:rsidR="0012749B" w:rsidRDefault="0012749B"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233DE1E1" w14:textId="77777777" w:rsidR="0012749B" w:rsidRDefault="0012749B" w:rsidP="00521E1B">
            <w:pPr>
              <w:pStyle w:val="TABLE-cell"/>
              <w:keepNext/>
              <w:jc w:val="center"/>
            </w:pPr>
            <w:r>
              <w:t>C</w:t>
            </w:r>
          </w:p>
        </w:tc>
        <w:tc>
          <w:tcPr>
            <w:tcW w:w="1239" w:type="dxa"/>
            <w:tcBorders>
              <w:top w:val="single" w:sz="4" w:space="0" w:color="auto"/>
              <w:left w:val="single" w:sz="4" w:space="0" w:color="auto"/>
              <w:bottom w:val="single" w:sz="4" w:space="0" w:color="auto"/>
              <w:right w:val="single" w:sz="4" w:space="0" w:color="auto"/>
            </w:tcBorders>
            <w:hideMark/>
          </w:tcPr>
          <w:p w14:paraId="180F48D0" w14:textId="77777777" w:rsidR="0012749B" w:rsidRDefault="0012749B" w:rsidP="00521E1B">
            <w:pPr>
              <w:pStyle w:val="TABLE-cell"/>
              <w:keepNext/>
              <w:jc w:val="center"/>
            </w:pPr>
            <w:r>
              <w:t>C (=)</w:t>
            </w:r>
          </w:p>
        </w:tc>
      </w:tr>
      <w:tr w:rsidR="0012749B" w14:paraId="5349FC1E"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601AA97F" w14:textId="77777777" w:rsidR="0012749B" w:rsidRDefault="0012749B" w:rsidP="00521E1B">
            <w:pPr>
              <w:pStyle w:val="TABLE-cell"/>
              <w:keepNext/>
            </w:pPr>
            <w:r>
              <w:t>Responding_AE_Qualifier</w:t>
            </w:r>
          </w:p>
        </w:tc>
        <w:tc>
          <w:tcPr>
            <w:tcW w:w="1153" w:type="dxa"/>
            <w:tcBorders>
              <w:top w:val="single" w:sz="4" w:space="0" w:color="auto"/>
              <w:left w:val="single" w:sz="4" w:space="0" w:color="auto"/>
              <w:bottom w:val="single" w:sz="4" w:space="0" w:color="auto"/>
              <w:right w:val="single" w:sz="4" w:space="0" w:color="auto"/>
            </w:tcBorders>
            <w:hideMark/>
          </w:tcPr>
          <w:p w14:paraId="79E544E0" w14:textId="77777777" w:rsidR="0012749B" w:rsidRDefault="0012749B" w:rsidP="00521E1B">
            <w:pPr>
              <w:pStyle w:val="TABLE-cell"/>
              <w:keepNext/>
              <w:jc w:val="center"/>
            </w:pPr>
            <w:r>
              <w:t>–</w:t>
            </w:r>
          </w:p>
        </w:tc>
        <w:tc>
          <w:tcPr>
            <w:tcW w:w="1287" w:type="dxa"/>
            <w:tcBorders>
              <w:top w:val="single" w:sz="4" w:space="0" w:color="auto"/>
              <w:left w:val="single" w:sz="4" w:space="0" w:color="auto"/>
              <w:bottom w:val="single" w:sz="4" w:space="0" w:color="auto"/>
              <w:right w:val="single" w:sz="4" w:space="0" w:color="auto"/>
            </w:tcBorders>
            <w:hideMark/>
          </w:tcPr>
          <w:p w14:paraId="6B903A1C" w14:textId="77777777" w:rsidR="0012749B" w:rsidRDefault="0012749B"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17124461" w14:textId="77777777" w:rsidR="0012749B" w:rsidRDefault="0012749B" w:rsidP="00521E1B">
            <w:pPr>
              <w:pStyle w:val="TABLE-cell"/>
              <w:keepNext/>
              <w:jc w:val="center"/>
            </w:pPr>
            <w:r>
              <w:t>U</w:t>
            </w:r>
          </w:p>
        </w:tc>
        <w:tc>
          <w:tcPr>
            <w:tcW w:w="1239" w:type="dxa"/>
            <w:tcBorders>
              <w:top w:val="single" w:sz="4" w:space="0" w:color="auto"/>
              <w:left w:val="single" w:sz="4" w:space="0" w:color="auto"/>
              <w:bottom w:val="single" w:sz="4" w:space="0" w:color="auto"/>
              <w:right w:val="single" w:sz="4" w:space="0" w:color="auto"/>
            </w:tcBorders>
            <w:hideMark/>
          </w:tcPr>
          <w:p w14:paraId="32D5E89F" w14:textId="77777777" w:rsidR="0012749B" w:rsidRDefault="0012749B" w:rsidP="00521E1B">
            <w:pPr>
              <w:pStyle w:val="TABLE-cell"/>
              <w:keepNext/>
              <w:jc w:val="center"/>
            </w:pPr>
            <w:r>
              <w:t>U (=)</w:t>
            </w:r>
          </w:p>
        </w:tc>
      </w:tr>
      <w:tr w:rsidR="0012749B" w14:paraId="0AA871BA"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5859FB5D" w14:textId="77777777" w:rsidR="0012749B" w:rsidRDefault="0012749B" w:rsidP="00521E1B">
            <w:pPr>
              <w:pStyle w:val="TABLE-cell"/>
              <w:keepNext/>
            </w:pPr>
            <w:r>
              <w:t>Responding_AP_Invocation_Identifier</w:t>
            </w:r>
          </w:p>
        </w:tc>
        <w:tc>
          <w:tcPr>
            <w:tcW w:w="1153" w:type="dxa"/>
            <w:tcBorders>
              <w:top w:val="single" w:sz="4" w:space="0" w:color="auto"/>
              <w:left w:val="single" w:sz="4" w:space="0" w:color="auto"/>
              <w:bottom w:val="single" w:sz="4" w:space="0" w:color="auto"/>
              <w:right w:val="single" w:sz="4" w:space="0" w:color="auto"/>
            </w:tcBorders>
            <w:hideMark/>
          </w:tcPr>
          <w:p w14:paraId="0F0D1147" w14:textId="77777777" w:rsidR="0012749B" w:rsidRDefault="0012749B" w:rsidP="00521E1B">
            <w:pPr>
              <w:pStyle w:val="TABLE-cell"/>
              <w:keepNext/>
              <w:jc w:val="center"/>
            </w:pPr>
            <w:r>
              <w:t>–</w:t>
            </w:r>
          </w:p>
        </w:tc>
        <w:tc>
          <w:tcPr>
            <w:tcW w:w="1287" w:type="dxa"/>
            <w:tcBorders>
              <w:top w:val="single" w:sz="4" w:space="0" w:color="auto"/>
              <w:left w:val="single" w:sz="4" w:space="0" w:color="auto"/>
              <w:bottom w:val="single" w:sz="4" w:space="0" w:color="auto"/>
              <w:right w:val="single" w:sz="4" w:space="0" w:color="auto"/>
            </w:tcBorders>
            <w:hideMark/>
          </w:tcPr>
          <w:p w14:paraId="035C9941" w14:textId="77777777" w:rsidR="0012749B" w:rsidRDefault="0012749B"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126FF888" w14:textId="77777777" w:rsidR="0012749B" w:rsidRDefault="0012749B" w:rsidP="00521E1B">
            <w:pPr>
              <w:pStyle w:val="TABLE-cell"/>
              <w:keepNext/>
              <w:jc w:val="center"/>
            </w:pPr>
            <w:r>
              <w:t>U</w:t>
            </w:r>
          </w:p>
        </w:tc>
        <w:tc>
          <w:tcPr>
            <w:tcW w:w="1239" w:type="dxa"/>
            <w:tcBorders>
              <w:top w:val="single" w:sz="4" w:space="0" w:color="auto"/>
              <w:left w:val="single" w:sz="4" w:space="0" w:color="auto"/>
              <w:bottom w:val="single" w:sz="4" w:space="0" w:color="auto"/>
              <w:right w:val="single" w:sz="4" w:space="0" w:color="auto"/>
            </w:tcBorders>
            <w:hideMark/>
          </w:tcPr>
          <w:p w14:paraId="6C9E296F" w14:textId="77777777" w:rsidR="0012749B" w:rsidRDefault="0012749B" w:rsidP="00521E1B">
            <w:pPr>
              <w:pStyle w:val="TABLE-cell"/>
              <w:keepNext/>
              <w:jc w:val="center"/>
            </w:pPr>
            <w:r>
              <w:t>U (=)</w:t>
            </w:r>
          </w:p>
        </w:tc>
      </w:tr>
      <w:tr w:rsidR="0012749B" w14:paraId="3F90E7B4"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7B1F9D58" w14:textId="77777777" w:rsidR="0012749B" w:rsidRDefault="0012749B" w:rsidP="00521E1B">
            <w:pPr>
              <w:pStyle w:val="TABLE-cell"/>
              <w:keepNext/>
            </w:pPr>
            <w:r>
              <w:t>Responding_AE_Invocation_Identifier</w:t>
            </w:r>
          </w:p>
        </w:tc>
        <w:tc>
          <w:tcPr>
            <w:tcW w:w="1153" w:type="dxa"/>
            <w:tcBorders>
              <w:top w:val="single" w:sz="4" w:space="0" w:color="auto"/>
              <w:left w:val="single" w:sz="4" w:space="0" w:color="auto"/>
              <w:bottom w:val="single" w:sz="4" w:space="0" w:color="auto"/>
              <w:right w:val="single" w:sz="4" w:space="0" w:color="auto"/>
            </w:tcBorders>
            <w:hideMark/>
          </w:tcPr>
          <w:p w14:paraId="06E442B1" w14:textId="77777777" w:rsidR="0012749B" w:rsidRDefault="0012749B" w:rsidP="00521E1B">
            <w:pPr>
              <w:pStyle w:val="TABLE-cell"/>
              <w:keepNext/>
              <w:jc w:val="center"/>
            </w:pPr>
            <w:r>
              <w:t>–</w:t>
            </w:r>
          </w:p>
        </w:tc>
        <w:tc>
          <w:tcPr>
            <w:tcW w:w="1287" w:type="dxa"/>
            <w:tcBorders>
              <w:top w:val="single" w:sz="4" w:space="0" w:color="auto"/>
              <w:left w:val="single" w:sz="4" w:space="0" w:color="auto"/>
              <w:bottom w:val="single" w:sz="4" w:space="0" w:color="auto"/>
              <w:right w:val="single" w:sz="4" w:space="0" w:color="auto"/>
            </w:tcBorders>
            <w:hideMark/>
          </w:tcPr>
          <w:p w14:paraId="7DDF2E61" w14:textId="77777777" w:rsidR="0012749B" w:rsidRDefault="0012749B"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76033446" w14:textId="77777777" w:rsidR="0012749B" w:rsidRDefault="0012749B" w:rsidP="00521E1B">
            <w:pPr>
              <w:pStyle w:val="TABLE-cell"/>
              <w:keepNext/>
              <w:jc w:val="center"/>
            </w:pPr>
            <w:r>
              <w:t>U</w:t>
            </w:r>
          </w:p>
        </w:tc>
        <w:tc>
          <w:tcPr>
            <w:tcW w:w="1239" w:type="dxa"/>
            <w:tcBorders>
              <w:top w:val="single" w:sz="4" w:space="0" w:color="auto"/>
              <w:left w:val="single" w:sz="4" w:space="0" w:color="auto"/>
              <w:bottom w:val="single" w:sz="4" w:space="0" w:color="auto"/>
              <w:right w:val="single" w:sz="4" w:space="0" w:color="auto"/>
            </w:tcBorders>
            <w:hideMark/>
          </w:tcPr>
          <w:p w14:paraId="73F95724" w14:textId="77777777" w:rsidR="0012749B" w:rsidRDefault="0012749B" w:rsidP="00521E1B">
            <w:pPr>
              <w:pStyle w:val="TABLE-cell"/>
              <w:keepNext/>
              <w:jc w:val="center"/>
            </w:pPr>
            <w:r>
              <w:t>U (=)</w:t>
            </w:r>
          </w:p>
        </w:tc>
      </w:tr>
      <w:tr w:rsidR="0012749B" w14:paraId="4C6E9F85"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3515C653" w14:textId="77777777" w:rsidR="0012749B" w:rsidRDefault="0012749B" w:rsidP="00521E1B">
            <w:pPr>
              <w:pStyle w:val="TABLE-cell"/>
              <w:keepNext/>
            </w:pPr>
            <w:r>
              <w:t>ACSE_Requirements</w:t>
            </w:r>
          </w:p>
        </w:tc>
        <w:tc>
          <w:tcPr>
            <w:tcW w:w="1153" w:type="dxa"/>
            <w:tcBorders>
              <w:top w:val="single" w:sz="4" w:space="0" w:color="auto"/>
              <w:left w:val="single" w:sz="4" w:space="0" w:color="auto"/>
              <w:bottom w:val="single" w:sz="4" w:space="0" w:color="auto"/>
              <w:right w:val="single" w:sz="4" w:space="0" w:color="auto"/>
            </w:tcBorders>
            <w:hideMark/>
          </w:tcPr>
          <w:p w14:paraId="1F662124" w14:textId="77777777" w:rsidR="0012749B" w:rsidRDefault="0012749B" w:rsidP="00521E1B">
            <w:pPr>
              <w:pStyle w:val="TABLE-cell"/>
              <w:keepNext/>
              <w:jc w:val="center"/>
            </w:pPr>
            <w:r>
              <w:t>U</w:t>
            </w:r>
          </w:p>
        </w:tc>
        <w:tc>
          <w:tcPr>
            <w:tcW w:w="1287" w:type="dxa"/>
            <w:tcBorders>
              <w:top w:val="single" w:sz="4" w:space="0" w:color="auto"/>
              <w:left w:val="single" w:sz="4" w:space="0" w:color="auto"/>
              <w:bottom w:val="single" w:sz="4" w:space="0" w:color="auto"/>
              <w:right w:val="single" w:sz="4" w:space="0" w:color="auto"/>
            </w:tcBorders>
            <w:hideMark/>
          </w:tcPr>
          <w:p w14:paraId="2C122464" w14:textId="77777777" w:rsidR="0012749B" w:rsidRDefault="0012749B" w:rsidP="00521E1B">
            <w:pPr>
              <w:pStyle w:val="TABLE-cell"/>
              <w:keepNext/>
              <w:jc w:val="center"/>
            </w:pPr>
            <w:r>
              <w:t>U (=)</w:t>
            </w:r>
          </w:p>
        </w:tc>
        <w:tc>
          <w:tcPr>
            <w:tcW w:w="1239" w:type="dxa"/>
            <w:tcBorders>
              <w:top w:val="single" w:sz="4" w:space="0" w:color="auto"/>
              <w:left w:val="single" w:sz="4" w:space="0" w:color="auto"/>
              <w:bottom w:val="single" w:sz="4" w:space="0" w:color="auto"/>
              <w:right w:val="single" w:sz="4" w:space="0" w:color="auto"/>
            </w:tcBorders>
            <w:hideMark/>
          </w:tcPr>
          <w:p w14:paraId="4F0AE0A7" w14:textId="77777777" w:rsidR="0012749B" w:rsidRDefault="0012749B" w:rsidP="00521E1B">
            <w:pPr>
              <w:pStyle w:val="TABLE-cell"/>
              <w:keepNext/>
              <w:jc w:val="center"/>
            </w:pPr>
            <w:r>
              <w:t>U</w:t>
            </w:r>
          </w:p>
        </w:tc>
        <w:tc>
          <w:tcPr>
            <w:tcW w:w="1239" w:type="dxa"/>
            <w:tcBorders>
              <w:top w:val="single" w:sz="4" w:space="0" w:color="auto"/>
              <w:left w:val="single" w:sz="4" w:space="0" w:color="auto"/>
              <w:bottom w:val="single" w:sz="4" w:space="0" w:color="auto"/>
              <w:right w:val="single" w:sz="4" w:space="0" w:color="auto"/>
            </w:tcBorders>
            <w:hideMark/>
          </w:tcPr>
          <w:p w14:paraId="6F5935B7" w14:textId="77777777" w:rsidR="0012749B" w:rsidRDefault="0012749B" w:rsidP="00521E1B">
            <w:pPr>
              <w:pStyle w:val="TABLE-cell"/>
              <w:keepNext/>
              <w:jc w:val="center"/>
            </w:pPr>
            <w:r>
              <w:t>U (=)</w:t>
            </w:r>
          </w:p>
        </w:tc>
      </w:tr>
      <w:tr w:rsidR="0012749B" w14:paraId="7225D6F4"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4AEA9CD7" w14:textId="77777777" w:rsidR="0012749B" w:rsidRDefault="0012749B" w:rsidP="00521E1B">
            <w:pPr>
              <w:pStyle w:val="TABLE-cell"/>
              <w:keepNext/>
            </w:pPr>
            <w:r>
              <w:t>Security_Mechanism_Name</w:t>
            </w:r>
          </w:p>
        </w:tc>
        <w:tc>
          <w:tcPr>
            <w:tcW w:w="1153" w:type="dxa"/>
            <w:tcBorders>
              <w:top w:val="single" w:sz="4" w:space="0" w:color="auto"/>
              <w:left w:val="single" w:sz="4" w:space="0" w:color="auto"/>
              <w:bottom w:val="single" w:sz="4" w:space="0" w:color="auto"/>
              <w:right w:val="single" w:sz="4" w:space="0" w:color="auto"/>
            </w:tcBorders>
            <w:hideMark/>
          </w:tcPr>
          <w:p w14:paraId="258FB0AF" w14:textId="77777777" w:rsidR="0012749B" w:rsidRDefault="0012749B" w:rsidP="00521E1B">
            <w:pPr>
              <w:pStyle w:val="TABLE-cell"/>
              <w:keepNext/>
              <w:jc w:val="center"/>
            </w:pPr>
            <w:r>
              <w:t>C</w:t>
            </w:r>
          </w:p>
        </w:tc>
        <w:tc>
          <w:tcPr>
            <w:tcW w:w="1287" w:type="dxa"/>
            <w:tcBorders>
              <w:top w:val="single" w:sz="4" w:space="0" w:color="auto"/>
              <w:left w:val="single" w:sz="4" w:space="0" w:color="auto"/>
              <w:bottom w:val="single" w:sz="4" w:space="0" w:color="auto"/>
              <w:right w:val="single" w:sz="4" w:space="0" w:color="auto"/>
            </w:tcBorders>
            <w:hideMark/>
          </w:tcPr>
          <w:p w14:paraId="1479F57B" w14:textId="77777777" w:rsidR="0012749B" w:rsidRDefault="0012749B" w:rsidP="00521E1B">
            <w:pPr>
              <w:pStyle w:val="TABLE-cell"/>
              <w:keepNext/>
              <w:jc w:val="center"/>
            </w:pPr>
            <w:r>
              <w:t>C (=)</w:t>
            </w:r>
          </w:p>
        </w:tc>
        <w:tc>
          <w:tcPr>
            <w:tcW w:w="1239" w:type="dxa"/>
            <w:tcBorders>
              <w:top w:val="single" w:sz="4" w:space="0" w:color="auto"/>
              <w:left w:val="single" w:sz="4" w:space="0" w:color="auto"/>
              <w:bottom w:val="single" w:sz="4" w:space="0" w:color="auto"/>
              <w:right w:val="single" w:sz="4" w:space="0" w:color="auto"/>
            </w:tcBorders>
            <w:hideMark/>
          </w:tcPr>
          <w:p w14:paraId="25CB233C" w14:textId="77777777" w:rsidR="0012749B" w:rsidRDefault="0012749B" w:rsidP="00521E1B">
            <w:pPr>
              <w:pStyle w:val="TABLE-cell"/>
              <w:keepNext/>
              <w:jc w:val="center"/>
            </w:pPr>
            <w:r>
              <w:t>C</w:t>
            </w:r>
          </w:p>
        </w:tc>
        <w:tc>
          <w:tcPr>
            <w:tcW w:w="1239" w:type="dxa"/>
            <w:tcBorders>
              <w:top w:val="single" w:sz="4" w:space="0" w:color="auto"/>
              <w:left w:val="single" w:sz="4" w:space="0" w:color="auto"/>
              <w:bottom w:val="single" w:sz="4" w:space="0" w:color="auto"/>
              <w:right w:val="single" w:sz="4" w:space="0" w:color="auto"/>
            </w:tcBorders>
            <w:hideMark/>
          </w:tcPr>
          <w:p w14:paraId="7D138D6F" w14:textId="77777777" w:rsidR="0012749B" w:rsidRDefault="0012749B" w:rsidP="00521E1B">
            <w:pPr>
              <w:pStyle w:val="TABLE-cell"/>
              <w:keepNext/>
              <w:jc w:val="center"/>
            </w:pPr>
            <w:r>
              <w:t>C (=)</w:t>
            </w:r>
          </w:p>
        </w:tc>
      </w:tr>
      <w:tr w:rsidR="0012749B" w14:paraId="78849C0F"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30B443C1" w14:textId="77777777" w:rsidR="0012749B" w:rsidRDefault="0012749B" w:rsidP="00521E1B">
            <w:pPr>
              <w:pStyle w:val="TABLE-cell"/>
              <w:keepNext/>
            </w:pPr>
            <w:r>
              <w:t>Calling_Authentication_Value</w:t>
            </w:r>
          </w:p>
        </w:tc>
        <w:tc>
          <w:tcPr>
            <w:tcW w:w="1153" w:type="dxa"/>
            <w:tcBorders>
              <w:top w:val="single" w:sz="4" w:space="0" w:color="auto"/>
              <w:left w:val="single" w:sz="4" w:space="0" w:color="auto"/>
              <w:bottom w:val="single" w:sz="4" w:space="0" w:color="auto"/>
              <w:right w:val="single" w:sz="4" w:space="0" w:color="auto"/>
            </w:tcBorders>
            <w:hideMark/>
          </w:tcPr>
          <w:p w14:paraId="0E98195C" w14:textId="77777777" w:rsidR="0012749B" w:rsidRDefault="0012749B" w:rsidP="00521E1B">
            <w:pPr>
              <w:pStyle w:val="TABLE-cell"/>
              <w:keepNext/>
              <w:jc w:val="center"/>
            </w:pPr>
            <w:r>
              <w:t>C</w:t>
            </w:r>
          </w:p>
        </w:tc>
        <w:tc>
          <w:tcPr>
            <w:tcW w:w="1287" w:type="dxa"/>
            <w:tcBorders>
              <w:top w:val="single" w:sz="4" w:space="0" w:color="auto"/>
              <w:left w:val="single" w:sz="4" w:space="0" w:color="auto"/>
              <w:bottom w:val="single" w:sz="4" w:space="0" w:color="auto"/>
              <w:right w:val="single" w:sz="4" w:space="0" w:color="auto"/>
            </w:tcBorders>
            <w:hideMark/>
          </w:tcPr>
          <w:p w14:paraId="7C119484" w14:textId="77777777" w:rsidR="0012749B" w:rsidRDefault="0012749B" w:rsidP="00521E1B">
            <w:pPr>
              <w:pStyle w:val="TABLE-cell"/>
              <w:keepNext/>
              <w:jc w:val="center"/>
            </w:pPr>
            <w:r>
              <w:t>C (=)</w:t>
            </w:r>
          </w:p>
        </w:tc>
        <w:tc>
          <w:tcPr>
            <w:tcW w:w="1239" w:type="dxa"/>
            <w:tcBorders>
              <w:top w:val="single" w:sz="4" w:space="0" w:color="auto"/>
              <w:left w:val="single" w:sz="4" w:space="0" w:color="auto"/>
              <w:bottom w:val="single" w:sz="4" w:space="0" w:color="auto"/>
              <w:right w:val="single" w:sz="4" w:space="0" w:color="auto"/>
            </w:tcBorders>
            <w:hideMark/>
          </w:tcPr>
          <w:p w14:paraId="497B91B3" w14:textId="77777777" w:rsidR="0012749B" w:rsidRDefault="0012749B"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249162B6" w14:textId="77777777" w:rsidR="0012749B" w:rsidRDefault="0012749B" w:rsidP="00521E1B">
            <w:pPr>
              <w:pStyle w:val="TABLE-cell"/>
              <w:keepNext/>
              <w:jc w:val="center"/>
            </w:pPr>
            <w:r>
              <w:t>–</w:t>
            </w:r>
          </w:p>
        </w:tc>
      </w:tr>
      <w:tr w:rsidR="0012749B" w14:paraId="51757AC8"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1263D148" w14:textId="77777777" w:rsidR="0012749B" w:rsidRDefault="0012749B" w:rsidP="00521E1B">
            <w:pPr>
              <w:pStyle w:val="TABLE-cell"/>
              <w:keepNext/>
            </w:pPr>
            <w:r>
              <w:t>Responding_Authentication_Value</w:t>
            </w:r>
          </w:p>
        </w:tc>
        <w:tc>
          <w:tcPr>
            <w:tcW w:w="1153" w:type="dxa"/>
            <w:tcBorders>
              <w:top w:val="single" w:sz="4" w:space="0" w:color="auto"/>
              <w:left w:val="single" w:sz="4" w:space="0" w:color="auto"/>
              <w:bottom w:val="single" w:sz="4" w:space="0" w:color="auto"/>
              <w:right w:val="single" w:sz="4" w:space="0" w:color="auto"/>
            </w:tcBorders>
            <w:hideMark/>
          </w:tcPr>
          <w:p w14:paraId="1A6064F1" w14:textId="77777777" w:rsidR="0012749B" w:rsidRDefault="0012749B" w:rsidP="00521E1B">
            <w:pPr>
              <w:pStyle w:val="TABLE-cell"/>
              <w:keepNext/>
              <w:jc w:val="center"/>
            </w:pPr>
            <w:r>
              <w:t>–</w:t>
            </w:r>
          </w:p>
        </w:tc>
        <w:tc>
          <w:tcPr>
            <w:tcW w:w="1287" w:type="dxa"/>
            <w:tcBorders>
              <w:top w:val="single" w:sz="4" w:space="0" w:color="auto"/>
              <w:left w:val="single" w:sz="4" w:space="0" w:color="auto"/>
              <w:bottom w:val="single" w:sz="4" w:space="0" w:color="auto"/>
              <w:right w:val="single" w:sz="4" w:space="0" w:color="auto"/>
            </w:tcBorders>
            <w:hideMark/>
          </w:tcPr>
          <w:p w14:paraId="7F0D2459" w14:textId="77777777" w:rsidR="0012749B" w:rsidRDefault="0012749B"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36387061" w14:textId="77777777" w:rsidR="0012749B" w:rsidRDefault="0012749B" w:rsidP="00521E1B">
            <w:pPr>
              <w:pStyle w:val="TABLE-cell"/>
              <w:keepNext/>
              <w:jc w:val="center"/>
            </w:pPr>
            <w:r>
              <w:t>C</w:t>
            </w:r>
          </w:p>
        </w:tc>
        <w:tc>
          <w:tcPr>
            <w:tcW w:w="1239" w:type="dxa"/>
            <w:tcBorders>
              <w:top w:val="single" w:sz="4" w:space="0" w:color="auto"/>
              <w:left w:val="single" w:sz="4" w:space="0" w:color="auto"/>
              <w:bottom w:val="single" w:sz="4" w:space="0" w:color="auto"/>
              <w:right w:val="single" w:sz="4" w:space="0" w:color="auto"/>
            </w:tcBorders>
            <w:hideMark/>
          </w:tcPr>
          <w:p w14:paraId="2E3C116E" w14:textId="77777777" w:rsidR="0012749B" w:rsidRDefault="0012749B" w:rsidP="00521E1B">
            <w:pPr>
              <w:pStyle w:val="TABLE-cell"/>
              <w:keepNext/>
              <w:jc w:val="center"/>
            </w:pPr>
            <w:r>
              <w:t>C (=)</w:t>
            </w:r>
          </w:p>
        </w:tc>
      </w:tr>
      <w:tr w:rsidR="0012749B" w14:paraId="79680DBC"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22F431FC" w14:textId="77777777" w:rsidR="0012749B" w:rsidRDefault="0012749B" w:rsidP="00521E1B">
            <w:pPr>
              <w:pStyle w:val="TABLE-cell"/>
              <w:keepNext/>
            </w:pPr>
            <w:r>
              <w:t>Implementation_Information</w:t>
            </w:r>
          </w:p>
        </w:tc>
        <w:tc>
          <w:tcPr>
            <w:tcW w:w="1153" w:type="dxa"/>
            <w:tcBorders>
              <w:top w:val="single" w:sz="4" w:space="0" w:color="auto"/>
              <w:left w:val="single" w:sz="4" w:space="0" w:color="auto"/>
              <w:bottom w:val="single" w:sz="4" w:space="0" w:color="auto"/>
              <w:right w:val="single" w:sz="4" w:space="0" w:color="auto"/>
            </w:tcBorders>
            <w:hideMark/>
          </w:tcPr>
          <w:p w14:paraId="0D2E5689" w14:textId="77777777" w:rsidR="0012749B" w:rsidRDefault="0012749B" w:rsidP="00521E1B">
            <w:pPr>
              <w:pStyle w:val="TABLE-cell"/>
              <w:keepNext/>
              <w:jc w:val="center"/>
            </w:pPr>
            <w:r>
              <w:t>U</w:t>
            </w:r>
          </w:p>
        </w:tc>
        <w:tc>
          <w:tcPr>
            <w:tcW w:w="1287" w:type="dxa"/>
            <w:tcBorders>
              <w:top w:val="single" w:sz="4" w:space="0" w:color="auto"/>
              <w:left w:val="single" w:sz="4" w:space="0" w:color="auto"/>
              <w:bottom w:val="single" w:sz="4" w:space="0" w:color="auto"/>
              <w:right w:val="single" w:sz="4" w:space="0" w:color="auto"/>
            </w:tcBorders>
            <w:hideMark/>
          </w:tcPr>
          <w:p w14:paraId="45BA6BE8" w14:textId="77777777" w:rsidR="0012749B" w:rsidRDefault="0012749B" w:rsidP="00521E1B">
            <w:pPr>
              <w:pStyle w:val="TABLE-cell"/>
              <w:keepNext/>
              <w:jc w:val="center"/>
            </w:pPr>
            <w:r>
              <w:t>U (=)</w:t>
            </w:r>
          </w:p>
        </w:tc>
        <w:tc>
          <w:tcPr>
            <w:tcW w:w="1239" w:type="dxa"/>
            <w:tcBorders>
              <w:top w:val="single" w:sz="4" w:space="0" w:color="auto"/>
              <w:left w:val="single" w:sz="4" w:space="0" w:color="auto"/>
              <w:bottom w:val="single" w:sz="4" w:space="0" w:color="auto"/>
              <w:right w:val="single" w:sz="4" w:space="0" w:color="auto"/>
            </w:tcBorders>
            <w:hideMark/>
          </w:tcPr>
          <w:p w14:paraId="1BCA8E95" w14:textId="77777777" w:rsidR="0012749B" w:rsidRDefault="0012749B" w:rsidP="00521E1B">
            <w:pPr>
              <w:pStyle w:val="TABLE-cell"/>
              <w:keepNext/>
              <w:jc w:val="center"/>
            </w:pPr>
            <w:r>
              <w:t>U</w:t>
            </w:r>
          </w:p>
        </w:tc>
        <w:tc>
          <w:tcPr>
            <w:tcW w:w="1239" w:type="dxa"/>
            <w:tcBorders>
              <w:top w:val="single" w:sz="4" w:space="0" w:color="auto"/>
              <w:left w:val="single" w:sz="4" w:space="0" w:color="auto"/>
              <w:bottom w:val="single" w:sz="4" w:space="0" w:color="auto"/>
              <w:right w:val="single" w:sz="4" w:space="0" w:color="auto"/>
            </w:tcBorders>
            <w:hideMark/>
          </w:tcPr>
          <w:p w14:paraId="44CCA1CD" w14:textId="77777777" w:rsidR="0012749B" w:rsidRDefault="0012749B" w:rsidP="00521E1B">
            <w:pPr>
              <w:pStyle w:val="TABLE-cell"/>
              <w:keepNext/>
              <w:jc w:val="center"/>
            </w:pPr>
            <w:r>
              <w:t>U (=)</w:t>
            </w:r>
          </w:p>
        </w:tc>
      </w:tr>
      <w:tr w:rsidR="0012749B" w14:paraId="35EA9B2F"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27E3E474" w14:textId="77777777" w:rsidR="0012749B" w:rsidRDefault="0012749B" w:rsidP="00521E1B">
            <w:pPr>
              <w:pStyle w:val="TABLE-cell"/>
              <w:keepNext/>
            </w:pPr>
            <w:r>
              <w:t>Proposed_xDLMS_Context</w:t>
            </w:r>
          </w:p>
        </w:tc>
        <w:tc>
          <w:tcPr>
            <w:tcW w:w="1153" w:type="dxa"/>
            <w:tcBorders>
              <w:top w:val="single" w:sz="4" w:space="0" w:color="auto"/>
              <w:left w:val="single" w:sz="4" w:space="0" w:color="auto"/>
              <w:bottom w:val="single" w:sz="4" w:space="0" w:color="auto"/>
              <w:right w:val="single" w:sz="4" w:space="0" w:color="auto"/>
            </w:tcBorders>
            <w:hideMark/>
          </w:tcPr>
          <w:p w14:paraId="6CBFF30E" w14:textId="77777777" w:rsidR="0012749B" w:rsidRDefault="0012749B" w:rsidP="00521E1B">
            <w:pPr>
              <w:pStyle w:val="TABLE-cell"/>
              <w:keepNext/>
              <w:jc w:val="center"/>
            </w:pPr>
            <w:r>
              <w:t>M</w:t>
            </w:r>
          </w:p>
        </w:tc>
        <w:tc>
          <w:tcPr>
            <w:tcW w:w="1287" w:type="dxa"/>
            <w:tcBorders>
              <w:top w:val="single" w:sz="4" w:space="0" w:color="auto"/>
              <w:left w:val="single" w:sz="4" w:space="0" w:color="auto"/>
              <w:bottom w:val="single" w:sz="4" w:space="0" w:color="auto"/>
              <w:right w:val="single" w:sz="4" w:space="0" w:color="auto"/>
            </w:tcBorders>
            <w:hideMark/>
          </w:tcPr>
          <w:p w14:paraId="1ADC53C7" w14:textId="77777777" w:rsidR="0012749B" w:rsidRDefault="0012749B" w:rsidP="00521E1B">
            <w:pPr>
              <w:pStyle w:val="TABLE-cell"/>
              <w:keepNext/>
              <w:jc w:val="center"/>
            </w:pPr>
            <w:r>
              <w:t>M (=)</w:t>
            </w:r>
          </w:p>
        </w:tc>
        <w:tc>
          <w:tcPr>
            <w:tcW w:w="1239" w:type="dxa"/>
            <w:tcBorders>
              <w:top w:val="single" w:sz="4" w:space="0" w:color="auto"/>
              <w:left w:val="single" w:sz="4" w:space="0" w:color="auto"/>
              <w:bottom w:val="single" w:sz="4" w:space="0" w:color="auto"/>
              <w:right w:val="single" w:sz="4" w:space="0" w:color="auto"/>
            </w:tcBorders>
            <w:hideMark/>
          </w:tcPr>
          <w:p w14:paraId="1186BE28" w14:textId="77777777" w:rsidR="0012749B" w:rsidRDefault="0012749B"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7939B53B" w14:textId="77777777" w:rsidR="0012749B" w:rsidRDefault="0012749B" w:rsidP="00521E1B">
            <w:pPr>
              <w:pStyle w:val="TABLE-cell"/>
              <w:keepNext/>
              <w:jc w:val="center"/>
            </w:pPr>
            <w:r>
              <w:t>–</w:t>
            </w:r>
          </w:p>
        </w:tc>
      </w:tr>
      <w:tr w:rsidR="0012749B" w14:paraId="5D9CE810"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04503292" w14:textId="77777777" w:rsidR="0012749B" w:rsidRPr="00F8713E" w:rsidRDefault="0012749B" w:rsidP="00521E1B">
            <w:pPr>
              <w:pStyle w:val="TABLE-cell"/>
              <w:keepNext/>
            </w:pPr>
            <w:r w:rsidRPr="00F8713E">
              <w:tab/>
              <w:t>Dedicated_Key</w:t>
            </w:r>
          </w:p>
        </w:tc>
        <w:tc>
          <w:tcPr>
            <w:tcW w:w="1153" w:type="dxa"/>
            <w:tcBorders>
              <w:top w:val="single" w:sz="4" w:space="0" w:color="auto"/>
              <w:left w:val="single" w:sz="4" w:space="0" w:color="auto"/>
              <w:bottom w:val="single" w:sz="4" w:space="0" w:color="auto"/>
              <w:right w:val="single" w:sz="4" w:space="0" w:color="auto"/>
            </w:tcBorders>
            <w:hideMark/>
          </w:tcPr>
          <w:p w14:paraId="13B0AC03" w14:textId="77777777" w:rsidR="0012749B" w:rsidRPr="00F8713E" w:rsidRDefault="0012749B" w:rsidP="00521E1B">
            <w:pPr>
              <w:pStyle w:val="TABLE-cell"/>
              <w:keepNext/>
              <w:jc w:val="center"/>
            </w:pPr>
            <w:r w:rsidRPr="00F8713E">
              <w:t>C</w:t>
            </w:r>
          </w:p>
        </w:tc>
        <w:tc>
          <w:tcPr>
            <w:tcW w:w="1287" w:type="dxa"/>
            <w:tcBorders>
              <w:top w:val="single" w:sz="4" w:space="0" w:color="auto"/>
              <w:left w:val="single" w:sz="4" w:space="0" w:color="auto"/>
              <w:bottom w:val="single" w:sz="4" w:space="0" w:color="auto"/>
              <w:right w:val="single" w:sz="4" w:space="0" w:color="auto"/>
            </w:tcBorders>
            <w:hideMark/>
          </w:tcPr>
          <w:p w14:paraId="7BC39F91" w14:textId="77777777" w:rsidR="0012749B" w:rsidRPr="00F8713E" w:rsidRDefault="0012749B" w:rsidP="00521E1B">
            <w:pPr>
              <w:pStyle w:val="TABLE-cell"/>
              <w:keepNext/>
              <w:jc w:val="center"/>
            </w:pPr>
            <w:r w:rsidRPr="00F8713E">
              <w:t>C (=)</w:t>
            </w:r>
          </w:p>
        </w:tc>
        <w:tc>
          <w:tcPr>
            <w:tcW w:w="1239" w:type="dxa"/>
            <w:tcBorders>
              <w:top w:val="single" w:sz="4" w:space="0" w:color="auto"/>
              <w:left w:val="single" w:sz="4" w:space="0" w:color="auto"/>
              <w:bottom w:val="single" w:sz="4" w:space="0" w:color="auto"/>
              <w:right w:val="single" w:sz="4" w:space="0" w:color="auto"/>
            </w:tcBorders>
            <w:hideMark/>
          </w:tcPr>
          <w:p w14:paraId="1ACD6B86" w14:textId="77777777" w:rsidR="0012749B" w:rsidRDefault="0012749B"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55A2B23E" w14:textId="77777777" w:rsidR="0012749B" w:rsidRDefault="0012749B" w:rsidP="00521E1B">
            <w:pPr>
              <w:pStyle w:val="TABLE-cell"/>
              <w:keepNext/>
              <w:jc w:val="center"/>
            </w:pPr>
            <w:r>
              <w:t>–</w:t>
            </w:r>
          </w:p>
        </w:tc>
      </w:tr>
      <w:tr w:rsidR="0012749B" w14:paraId="72ED344E"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677F8B19" w14:textId="77777777" w:rsidR="0012749B" w:rsidRPr="00F8713E" w:rsidRDefault="0012749B" w:rsidP="00521E1B">
            <w:pPr>
              <w:pStyle w:val="TABLE-cell"/>
              <w:keepNext/>
            </w:pPr>
            <w:r w:rsidRPr="00F8713E">
              <w:tab/>
              <w:t>Response_Allowed</w:t>
            </w:r>
          </w:p>
        </w:tc>
        <w:tc>
          <w:tcPr>
            <w:tcW w:w="1153" w:type="dxa"/>
            <w:tcBorders>
              <w:top w:val="single" w:sz="4" w:space="0" w:color="auto"/>
              <w:left w:val="single" w:sz="4" w:space="0" w:color="auto"/>
              <w:bottom w:val="single" w:sz="4" w:space="0" w:color="auto"/>
              <w:right w:val="single" w:sz="4" w:space="0" w:color="auto"/>
            </w:tcBorders>
            <w:hideMark/>
          </w:tcPr>
          <w:p w14:paraId="23081D65" w14:textId="77777777" w:rsidR="0012749B" w:rsidRPr="00F8713E" w:rsidRDefault="0012749B" w:rsidP="00521E1B">
            <w:pPr>
              <w:pStyle w:val="TABLE-cell"/>
              <w:keepNext/>
              <w:jc w:val="center"/>
            </w:pPr>
            <w:r w:rsidRPr="00F8713E">
              <w:t>C</w:t>
            </w:r>
          </w:p>
        </w:tc>
        <w:tc>
          <w:tcPr>
            <w:tcW w:w="1287" w:type="dxa"/>
            <w:tcBorders>
              <w:top w:val="single" w:sz="4" w:space="0" w:color="auto"/>
              <w:left w:val="single" w:sz="4" w:space="0" w:color="auto"/>
              <w:bottom w:val="single" w:sz="4" w:space="0" w:color="auto"/>
              <w:right w:val="single" w:sz="4" w:space="0" w:color="auto"/>
            </w:tcBorders>
            <w:hideMark/>
          </w:tcPr>
          <w:p w14:paraId="095C60F8" w14:textId="77777777" w:rsidR="0012749B" w:rsidRPr="00F8713E" w:rsidRDefault="0012749B" w:rsidP="00521E1B">
            <w:pPr>
              <w:pStyle w:val="TABLE-cell"/>
              <w:keepNext/>
              <w:jc w:val="center"/>
            </w:pPr>
            <w:r w:rsidRPr="00F8713E">
              <w:t>C (=)</w:t>
            </w:r>
          </w:p>
        </w:tc>
        <w:tc>
          <w:tcPr>
            <w:tcW w:w="1239" w:type="dxa"/>
            <w:tcBorders>
              <w:top w:val="single" w:sz="4" w:space="0" w:color="auto"/>
              <w:left w:val="single" w:sz="4" w:space="0" w:color="auto"/>
              <w:bottom w:val="single" w:sz="4" w:space="0" w:color="auto"/>
              <w:right w:val="single" w:sz="4" w:space="0" w:color="auto"/>
            </w:tcBorders>
          </w:tcPr>
          <w:p w14:paraId="3800C331" w14:textId="77777777" w:rsidR="0012749B" w:rsidRDefault="0012749B" w:rsidP="00521E1B">
            <w:pPr>
              <w:pStyle w:val="TABLE-cell"/>
              <w:keepNext/>
              <w:jc w:val="center"/>
            </w:pPr>
          </w:p>
        </w:tc>
        <w:tc>
          <w:tcPr>
            <w:tcW w:w="1239" w:type="dxa"/>
            <w:tcBorders>
              <w:top w:val="single" w:sz="4" w:space="0" w:color="auto"/>
              <w:left w:val="single" w:sz="4" w:space="0" w:color="auto"/>
              <w:bottom w:val="single" w:sz="4" w:space="0" w:color="auto"/>
              <w:right w:val="single" w:sz="4" w:space="0" w:color="auto"/>
            </w:tcBorders>
          </w:tcPr>
          <w:p w14:paraId="104CF204" w14:textId="77777777" w:rsidR="0012749B" w:rsidRDefault="0012749B" w:rsidP="00521E1B">
            <w:pPr>
              <w:pStyle w:val="TABLE-cell"/>
              <w:keepNext/>
              <w:jc w:val="center"/>
            </w:pPr>
          </w:p>
        </w:tc>
      </w:tr>
      <w:tr w:rsidR="0012749B" w14:paraId="060F5774"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10FC7EAA" w14:textId="77777777" w:rsidR="0012749B" w:rsidRDefault="0012749B" w:rsidP="00521E1B">
            <w:pPr>
              <w:pStyle w:val="TABLE-cell"/>
              <w:keepNext/>
            </w:pPr>
            <w:r>
              <w:tab/>
              <w:t>Proposed_DLMS_Version_Number</w:t>
            </w:r>
          </w:p>
        </w:tc>
        <w:tc>
          <w:tcPr>
            <w:tcW w:w="1153" w:type="dxa"/>
            <w:tcBorders>
              <w:top w:val="single" w:sz="4" w:space="0" w:color="auto"/>
              <w:left w:val="single" w:sz="4" w:space="0" w:color="auto"/>
              <w:bottom w:val="single" w:sz="4" w:space="0" w:color="auto"/>
              <w:right w:val="single" w:sz="4" w:space="0" w:color="auto"/>
            </w:tcBorders>
            <w:hideMark/>
          </w:tcPr>
          <w:p w14:paraId="4193E9A5" w14:textId="77777777" w:rsidR="0012749B" w:rsidRDefault="0012749B" w:rsidP="00521E1B">
            <w:pPr>
              <w:pStyle w:val="TABLE-cell"/>
              <w:keepNext/>
              <w:jc w:val="center"/>
            </w:pPr>
            <w:r>
              <w:t>M</w:t>
            </w:r>
          </w:p>
        </w:tc>
        <w:tc>
          <w:tcPr>
            <w:tcW w:w="1287" w:type="dxa"/>
            <w:tcBorders>
              <w:top w:val="single" w:sz="4" w:space="0" w:color="auto"/>
              <w:left w:val="single" w:sz="4" w:space="0" w:color="auto"/>
              <w:bottom w:val="single" w:sz="4" w:space="0" w:color="auto"/>
              <w:right w:val="single" w:sz="4" w:space="0" w:color="auto"/>
            </w:tcBorders>
            <w:hideMark/>
          </w:tcPr>
          <w:p w14:paraId="62772705" w14:textId="77777777" w:rsidR="0012749B" w:rsidRDefault="0012749B" w:rsidP="00521E1B">
            <w:pPr>
              <w:pStyle w:val="TABLE-cell"/>
              <w:keepNext/>
              <w:jc w:val="center"/>
            </w:pPr>
            <w:r>
              <w:t>M (=)</w:t>
            </w:r>
          </w:p>
        </w:tc>
        <w:tc>
          <w:tcPr>
            <w:tcW w:w="1239" w:type="dxa"/>
            <w:tcBorders>
              <w:top w:val="single" w:sz="4" w:space="0" w:color="auto"/>
              <w:left w:val="single" w:sz="4" w:space="0" w:color="auto"/>
              <w:bottom w:val="single" w:sz="4" w:space="0" w:color="auto"/>
              <w:right w:val="single" w:sz="4" w:space="0" w:color="auto"/>
            </w:tcBorders>
            <w:hideMark/>
          </w:tcPr>
          <w:p w14:paraId="1020E0FB" w14:textId="77777777" w:rsidR="0012749B" w:rsidRDefault="0012749B"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5863C1D1" w14:textId="77777777" w:rsidR="0012749B" w:rsidRDefault="0012749B" w:rsidP="00521E1B">
            <w:pPr>
              <w:pStyle w:val="TABLE-cell"/>
              <w:keepNext/>
              <w:jc w:val="center"/>
            </w:pPr>
            <w:r>
              <w:t>–</w:t>
            </w:r>
          </w:p>
        </w:tc>
      </w:tr>
      <w:tr w:rsidR="0012749B" w14:paraId="682781A8"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159ABF88" w14:textId="77777777" w:rsidR="0012749B" w:rsidRDefault="0012749B" w:rsidP="00521E1B">
            <w:pPr>
              <w:pStyle w:val="TABLE-cell"/>
              <w:keepNext/>
            </w:pPr>
            <w:r>
              <w:tab/>
              <w:t>Proposed_DLMS_Conformance</w:t>
            </w:r>
          </w:p>
        </w:tc>
        <w:tc>
          <w:tcPr>
            <w:tcW w:w="1153" w:type="dxa"/>
            <w:tcBorders>
              <w:top w:val="single" w:sz="4" w:space="0" w:color="auto"/>
              <w:left w:val="single" w:sz="4" w:space="0" w:color="auto"/>
              <w:bottom w:val="single" w:sz="4" w:space="0" w:color="auto"/>
              <w:right w:val="single" w:sz="4" w:space="0" w:color="auto"/>
            </w:tcBorders>
            <w:hideMark/>
          </w:tcPr>
          <w:p w14:paraId="6CB27555" w14:textId="77777777" w:rsidR="0012749B" w:rsidRDefault="0012749B" w:rsidP="00521E1B">
            <w:pPr>
              <w:pStyle w:val="TABLE-cell"/>
              <w:keepNext/>
              <w:jc w:val="center"/>
            </w:pPr>
            <w:r>
              <w:t>M</w:t>
            </w:r>
          </w:p>
        </w:tc>
        <w:tc>
          <w:tcPr>
            <w:tcW w:w="1287" w:type="dxa"/>
            <w:tcBorders>
              <w:top w:val="single" w:sz="4" w:space="0" w:color="auto"/>
              <w:left w:val="single" w:sz="4" w:space="0" w:color="auto"/>
              <w:bottom w:val="single" w:sz="4" w:space="0" w:color="auto"/>
              <w:right w:val="single" w:sz="4" w:space="0" w:color="auto"/>
            </w:tcBorders>
            <w:hideMark/>
          </w:tcPr>
          <w:p w14:paraId="154C2F2C" w14:textId="77777777" w:rsidR="0012749B" w:rsidRDefault="0012749B" w:rsidP="00521E1B">
            <w:pPr>
              <w:pStyle w:val="TABLE-cell"/>
              <w:keepNext/>
              <w:jc w:val="center"/>
            </w:pPr>
            <w:r>
              <w:t>M (=)</w:t>
            </w:r>
          </w:p>
        </w:tc>
        <w:tc>
          <w:tcPr>
            <w:tcW w:w="1239" w:type="dxa"/>
            <w:tcBorders>
              <w:top w:val="single" w:sz="4" w:space="0" w:color="auto"/>
              <w:left w:val="single" w:sz="4" w:space="0" w:color="auto"/>
              <w:bottom w:val="single" w:sz="4" w:space="0" w:color="auto"/>
              <w:right w:val="single" w:sz="4" w:space="0" w:color="auto"/>
            </w:tcBorders>
            <w:hideMark/>
          </w:tcPr>
          <w:p w14:paraId="26BA770A" w14:textId="77777777" w:rsidR="0012749B" w:rsidRDefault="0012749B"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5A757C1E" w14:textId="77777777" w:rsidR="0012749B" w:rsidRDefault="0012749B" w:rsidP="00521E1B">
            <w:pPr>
              <w:pStyle w:val="TABLE-cell"/>
              <w:keepNext/>
              <w:jc w:val="center"/>
            </w:pPr>
            <w:r>
              <w:t>–</w:t>
            </w:r>
          </w:p>
        </w:tc>
      </w:tr>
      <w:tr w:rsidR="0012749B" w14:paraId="61004153"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4EA60669" w14:textId="77777777" w:rsidR="0012749B" w:rsidRDefault="0012749B" w:rsidP="00521E1B">
            <w:pPr>
              <w:pStyle w:val="TABLE-cell"/>
              <w:keepNext/>
            </w:pPr>
            <w:r>
              <w:tab/>
              <w:t>Client_Max_Receive_PDU_Size</w:t>
            </w:r>
          </w:p>
        </w:tc>
        <w:tc>
          <w:tcPr>
            <w:tcW w:w="1153" w:type="dxa"/>
            <w:tcBorders>
              <w:top w:val="single" w:sz="4" w:space="0" w:color="auto"/>
              <w:left w:val="single" w:sz="4" w:space="0" w:color="auto"/>
              <w:bottom w:val="single" w:sz="4" w:space="0" w:color="auto"/>
              <w:right w:val="single" w:sz="4" w:space="0" w:color="auto"/>
            </w:tcBorders>
            <w:hideMark/>
          </w:tcPr>
          <w:p w14:paraId="5250D810" w14:textId="77777777" w:rsidR="0012749B" w:rsidRDefault="0012749B" w:rsidP="00521E1B">
            <w:pPr>
              <w:pStyle w:val="TABLE-cell"/>
              <w:keepNext/>
              <w:jc w:val="center"/>
            </w:pPr>
            <w:r>
              <w:t>M</w:t>
            </w:r>
          </w:p>
        </w:tc>
        <w:tc>
          <w:tcPr>
            <w:tcW w:w="1287" w:type="dxa"/>
            <w:tcBorders>
              <w:top w:val="single" w:sz="4" w:space="0" w:color="auto"/>
              <w:left w:val="single" w:sz="4" w:space="0" w:color="auto"/>
              <w:bottom w:val="single" w:sz="4" w:space="0" w:color="auto"/>
              <w:right w:val="single" w:sz="4" w:space="0" w:color="auto"/>
            </w:tcBorders>
            <w:hideMark/>
          </w:tcPr>
          <w:p w14:paraId="027DC990" w14:textId="77777777" w:rsidR="0012749B" w:rsidRDefault="0012749B" w:rsidP="00521E1B">
            <w:pPr>
              <w:pStyle w:val="TABLE-cell"/>
              <w:keepNext/>
              <w:jc w:val="center"/>
            </w:pPr>
            <w:r>
              <w:t>M (=)</w:t>
            </w:r>
          </w:p>
        </w:tc>
        <w:tc>
          <w:tcPr>
            <w:tcW w:w="1239" w:type="dxa"/>
            <w:tcBorders>
              <w:top w:val="single" w:sz="4" w:space="0" w:color="auto"/>
              <w:left w:val="single" w:sz="4" w:space="0" w:color="auto"/>
              <w:bottom w:val="single" w:sz="4" w:space="0" w:color="auto"/>
              <w:right w:val="single" w:sz="4" w:space="0" w:color="auto"/>
            </w:tcBorders>
            <w:hideMark/>
          </w:tcPr>
          <w:p w14:paraId="2EAA546F" w14:textId="77777777" w:rsidR="0012749B" w:rsidRDefault="0012749B"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5775E5DD" w14:textId="77777777" w:rsidR="0012749B" w:rsidRDefault="0012749B" w:rsidP="00521E1B">
            <w:pPr>
              <w:pStyle w:val="TABLE-cell"/>
              <w:keepNext/>
              <w:jc w:val="center"/>
            </w:pPr>
            <w:r>
              <w:t>–</w:t>
            </w:r>
          </w:p>
        </w:tc>
      </w:tr>
      <w:tr w:rsidR="0012749B" w14:paraId="6F0F7E55"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61D6F886" w14:textId="77777777" w:rsidR="0012749B" w:rsidRDefault="0012749B" w:rsidP="00521E1B">
            <w:pPr>
              <w:pStyle w:val="TABLE-cell"/>
              <w:keepNext/>
            </w:pPr>
            <w:r>
              <w:t>Negotiated_xDLMS_Context</w:t>
            </w:r>
          </w:p>
        </w:tc>
        <w:tc>
          <w:tcPr>
            <w:tcW w:w="1153" w:type="dxa"/>
            <w:tcBorders>
              <w:top w:val="single" w:sz="4" w:space="0" w:color="auto"/>
              <w:left w:val="single" w:sz="4" w:space="0" w:color="auto"/>
              <w:bottom w:val="single" w:sz="4" w:space="0" w:color="auto"/>
              <w:right w:val="single" w:sz="4" w:space="0" w:color="auto"/>
            </w:tcBorders>
            <w:hideMark/>
          </w:tcPr>
          <w:p w14:paraId="0F0911B0" w14:textId="77777777" w:rsidR="0012749B" w:rsidRDefault="0012749B" w:rsidP="00521E1B">
            <w:pPr>
              <w:pStyle w:val="TABLE-cell"/>
              <w:keepNext/>
              <w:jc w:val="center"/>
            </w:pPr>
            <w:r>
              <w:t>–</w:t>
            </w:r>
          </w:p>
        </w:tc>
        <w:tc>
          <w:tcPr>
            <w:tcW w:w="1287" w:type="dxa"/>
            <w:tcBorders>
              <w:top w:val="single" w:sz="4" w:space="0" w:color="auto"/>
              <w:left w:val="single" w:sz="4" w:space="0" w:color="auto"/>
              <w:bottom w:val="single" w:sz="4" w:space="0" w:color="auto"/>
              <w:right w:val="single" w:sz="4" w:space="0" w:color="auto"/>
            </w:tcBorders>
            <w:hideMark/>
          </w:tcPr>
          <w:p w14:paraId="69F83AB7" w14:textId="77777777" w:rsidR="0012749B" w:rsidRDefault="0012749B"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72F17E01" w14:textId="77777777" w:rsidR="0012749B" w:rsidRDefault="0012749B" w:rsidP="00521E1B">
            <w:pPr>
              <w:pStyle w:val="TABLE-cell"/>
              <w:keepNext/>
              <w:jc w:val="center"/>
            </w:pPr>
            <w:r>
              <w:t>S</w:t>
            </w:r>
          </w:p>
        </w:tc>
        <w:tc>
          <w:tcPr>
            <w:tcW w:w="1239" w:type="dxa"/>
            <w:tcBorders>
              <w:top w:val="single" w:sz="4" w:space="0" w:color="auto"/>
              <w:left w:val="single" w:sz="4" w:space="0" w:color="auto"/>
              <w:bottom w:val="single" w:sz="4" w:space="0" w:color="auto"/>
              <w:right w:val="single" w:sz="4" w:space="0" w:color="auto"/>
            </w:tcBorders>
            <w:hideMark/>
          </w:tcPr>
          <w:p w14:paraId="357BF269" w14:textId="77777777" w:rsidR="0012749B" w:rsidRDefault="0012749B" w:rsidP="00521E1B">
            <w:pPr>
              <w:pStyle w:val="TABLE-cell"/>
              <w:keepNext/>
              <w:jc w:val="center"/>
            </w:pPr>
            <w:r>
              <w:t>S (=)</w:t>
            </w:r>
          </w:p>
        </w:tc>
      </w:tr>
      <w:tr w:rsidR="0012749B" w14:paraId="5676C475"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406E7B10" w14:textId="77777777" w:rsidR="0012749B" w:rsidRDefault="0012749B" w:rsidP="00521E1B">
            <w:pPr>
              <w:pStyle w:val="TABLE-cell"/>
              <w:keepNext/>
            </w:pPr>
            <w:r>
              <w:tab/>
              <w:t>Negotiated_DLMS_Version_Number</w:t>
            </w:r>
          </w:p>
        </w:tc>
        <w:tc>
          <w:tcPr>
            <w:tcW w:w="1153" w:type="dxa"/>
            <w:tcBorders>
              <w:top w:val="single" w:sz="4" w:space="0" w:color="auto"/>
              <w:left w:val="single" w:sz="4" w:space="0" w:color="auto"/>
              <w:bottom w:val="single" w:sz="4" w:space="0" w:color="auto"/>
              <w:right w:val="single" w:sz="4" w:space="0" w:color="auto"/>
            </w:tcBorders>
            <w:hideMark/>
          </w:tcPr>
          <w:p w14:paraId="6973FC23" w14:textId="77777777" w:rsidR="0012749B" w:rsidRDefault="0012749B" w:rsidP="00521E1B">
            <w:pPr>
              <w:pStyle w:val="TABLE-cell"/>
              <w:keepNext/>
              <w:jc w:val="center"/>
            </w:pPr>
            <w:r>
              <w:t>–</w:t>
            </w:r>
          </w:p>
        </w:tc>
        <w:tc>
          <w:tcPr>
            <w:tcW w:w="1287" w:type="dxa"/>
            <w:tcBorders>
              <w:top w:val="single" w:sz="4" w:space="0" w:color="auto"/>
              <w:left w:val="single" w:sz="4" w:space="0" w:color="auto"/>
              <w:bottom w:val="single" w:sz="4" w:space="0" w:color="auto"/>
              <w:right w:val="single" w:sz="4" w:space="0" w:color="auto"/>
            </w:tcBorders>
            <w:hideMark/>
          </w:tcPr>
          <w:p w14:paraId="219CB710" w14:textId="77777777" w:rsidR="0012749B" w:rsidRDefault="0012749B"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1427AD51" w14:textId="77777777" w:rsidR="0012749B" w:rsidRDefault="0012749B" w:rsidP="00521E1B">
            <w:pPr>
              <w:pStyle w:val="TABLE-cell"/>
              <w:keepNext/>
              <w:jc w:val="center"/>
            </w:pPr>
            <w:r>
              <w:t>M</w:t>
            </w:r>
          </w:p>
        </w:tc>
        <w:tc>
          <w:tcPr>
            <w:tcW w:w="1239" w:type="dxa"/>
            <w:tcBorders>
              <w:top w:val="single" w:sz="4" w:space="0" w:color="auto"/>
              <w:left w:val="single" w:sz="4" w:space="0" w:color="auto"/>
              <w:bottom w:val="single" w:sz="4" w:space="0" w:color="auto"/>
              <w:right w:val="single" w:sz="4" w:space="0" w:color="auto"/>
            </w:tcBorders>
            <w:hideMark/>
          </w:tcPr>
          <w:p w14:paraId="5130C15C" w14:textId="77777777" w:rsidR="0012749B" w:rsidRDefault="0012749B" w:rsidP="00521E1B">
            <w:pPr>
              <w:pStyle w:val="TABLE-cell"/>
              <w:keepNext/>
              <w:jc w:val="center"/>
            </w:pPr>
            <w:r>
              <w:t>M (=)</w:t>
            </w:r>
          </w:p>
        </w:tc>
      </w:tr>
      <w:tr w:rsidR="0012749B" w14:paraId="4CFB4770"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255B94C5" w14:textId="77777777" w:rsidR="0012749B" w:rsidRDefault="0012749B" w:rsidP="00521E1B">
            <w:pPr>
              <w:pStyle w:val="TABLE-cell"/>
              <w:keepNext/>
            </w:pPr>
            <w:r>
              <w:tab/>
              <w:t>Negotiated_DLMS_Conformance</w:t>
            </w:r>
          </w:p>
        </w:tc>
        <w:tc>
          <w:tcPr>
            <w:tcW w:w="1153" w:type="dxa"/>
            <w:tcBorders>
              <w:top w:val="single" w:sz="4" w:space="0" w:color="auto"/>
              <w:left w:val="single" w:sz="4" w:space="0" w:color="auto"/>
              <w:bottom w:val="single" w:sz="4" w:space="0" w:color="auto"/>
              <w:right w:val="single" w:sz="4" w:space="0" w:color="auto"/>
            </w:tcBorders>
            <w:hideMark/>
          </w:tcPr>
          <w:p w14:paraId="4567225B" w14:textId="77777777" w:rsidR="0012749B" w:rsidRDefault="0012749B" w:rsidP="00521E1B">
            <w:pPr>
              <w:pStyle w:val="TABLE-cell"/>
              <w:keepNext/>
              <w:jc w:val="center"/>
            </w:pPr>
            <w:r>
              <w:t>–</w:t>
            </w:r>
          </w:p>
        </w:tc>
        <w:tc>
          <w:tcPr>
            <w:tcW w:w="1287" w:type="dxa"/>
            <w:tcBorders>
              <w:top w:val="single" w:sz="4" w:space="0" w:color="auto"/>
              <w:left w:val="single" w:sz="4" w:space="0" w:color="auto"/>
              <w:bottom w:val="single" w:sz="4" w:space="0" w:color="auto"/>
              <w:right w:val="single" w:sz="4" w:space="0" w:color="auto"/>
            </w:tcBorders>
            <w:hideMark/>
          </w:tcPr>
          <w:p w14:paraId="209DE044" w14:textId="77777777" w:rsidR="0012749B" w:rsidRDefault="0012749B"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63B1570F" w14:textId="77777777" w:rsidR="0012749B" w:rsidRDefault="0012749B" w:rsidP="00521E1B">
            <w:pPr>
              <w:pStyle w:val="TABLE-cell"/>
              <w:keepNext/>
              <w:jc w:val="center"/>
            </w:pPr>
            <w:r>
              <w:t>M</w:t>
            </w:r>
          </w:p>
        </w:tc>
        <w:tc>
          <w:tcPr>
            <w:tcW w:w="1239" w:type="dxa"/>
            <w:tcBorders>
              <w:top w:val="single" w:sz="4" w:space="0" w:color="auto"/>
              <w:left w:val="single" w:sz="4" w:space="0" w:color="auto"/>
              <w:bottom w:val="single" w:sz="4" w:space="0" w:color="auto"/>
              <w:right w:val="single" w:sz="4" w:space="0" w:color="auto"/>
            </w:tcBorders>
            <w:hideMark/>
          </w:tcPr>
          <w:p w14:paraId="2565C9CB" w14:textId="77777777" w:rsidR="0012749B" w:rsidRDefault="0012749B" w:rsidP="00521E1B">
            <w:pPr>
              <w:pStyle w:val="TABLE-cell"/>
              <w:keepNext/>
              <w:jc w:val="center"/>
            </w:pPr>
            <w:r>
              <w:t>M (=)</w:t>
            </w:r>
          </w:p>
        </w:tc>
      </w:tr>
      <w:tr w:rsidR="0012749B" w14:paraId="737DAA67"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5EF07398" w14:textId="77777777" w:rsidR="0012749B" w:rsidRDefault="0012749B" w:rsidP="00521E1B">
            <w:pPr>
              <w:pStyle w:val="TABLE-cell"/>
              <w:keepNext/>
            </w:pPr>
            <w:r>
              <w:tab/>
              <w:t>Server_Max_Receive_PDU_Size</w:t>
            </w:r>
          </w:p>
        </w:tc>
        <w:tc>
          <w:tcPr>
            <w:tcW w:w="1153" w:type="dxa"/>
            <w:tcBorders>
              <w:top w:val="single" w:sz="4" w:space="0" w:color="auto"/>
              <w:left w:val="single" w:sz="4" w:space="0" w:color="auto"/>
              <w:bottom w:val="single" w:sz="4" w:space="0" w:color="auto"/>
              <w:right w:val="single" w:sz="4" w:space="0" w:color="auto"/>
            </w:tcBorders>
            <w:hideMark/>
          </w:tcPr>
          <w:p w14:paraId="498F7B3D" w14:textId="77777777" w:rsidR="0012749B" w:rsidRDefault="0012749B" w:rsidP="00521E1B">
            <w:pPr>
              <w:pStyle w:val="TABLE-cell"/>
              <w:keepNext/>
              <w:jc w:val="center"/>
            </w:pPr>
            <w:r>
              <w:t>–</w:t>
            </w:r>
          </w:p>
        </w:tc>
        <w:tc>
          <w:tcPr>
            <w:tcW w:w="1287" w:type="dxa"/>
            <w:tcBorders>
              <w:top w:val="single" w:sz="4" w:space="0" w:color="auto"/>
              <w:left w:val="single" w:sz="4" w:space="0" w:color="auto"/>
              <w:bottom w:val="single" w:sz="4" w:space="0" w:color="auto"/>
              <w:right w:val="single" w:sz="4" w:space="0" w:color="auto"/>
            </w:tcBorders>
            <w:hideMark/>
          </w:tcPr>
          <w:p w14:paraId="2077B804" w14:textId="77777777" w:rsidR="0012749B" w:rsidRDefault="0012749B"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2BDB37AA" w14:textId="77777777" w:rsidR="0012749B" w:rsidRDefault="0012749B" w:rsidP="00521E1B">
            <w:pPr>
              <w:pStyle w:val="TABLE-cell"/>
              <w:keepNext/>
              <w:jc w:val="center"/>
            </w:pPr>
            <w:r>
              <w:t>M</w:t>
            </w:r>
          </w:p>
        </w:tc>
        <w:tc>
          <w:tcPr>
            <w:tcW w:w="1239" w:type="dxa"/>
            <w:tcBorders>
              <w:top w:val="single" w:sz="4" w:space="0" w:color="auto"/>
              <w:left w:val="single" w:sz="4" w:space="0" w:color="auto"/>
              <w:bottom w:val="single" w:sz="4" w:space="0" w:color="auto"/>
              <w:right w:val="single" w:sz="4" w:space="0" w:color="auto"/>
            </w:tcBorders>
            <w:hideMark/>
          </w:tcPr>
          <w:p w14:paraId="13F32FCE" w14:textId="77777777" w:rsidR="0012749B" w:rsidRDefault="0012749B" w:rsidP="00521E1B">
            <w:pPr>
              <w:pStyle w:val="TABLE-cell"/>
              <w:keepNext/>
              <w:jc w:val="center"/>
            </w:pPr>
            <w:r>
              <w:t>M (=)</w:t>
            </w:r>
          </w:p>
        </w:tc>
      </w:tr>
      <w:tr w:rsidR="0012749B" w14:paraId="474ABA15"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36FF36F1" w14:textId="77777777" w:rsidR="0012749B" w:rsidRDefault="0012749B" w:rsidP="00521E1B">
            <w:pPr>
              <w:pStyle w:val="TABLE-cell"/>
              <w:keepNext/>
            </w:pPr>
            <w:r>
              <w:tab/>
              <w:t>VAA_Name</w:t>
            </w:r>
          </w:p>
        </w:tc>
        <w:tc>
          <w:tcPr>
            <w:tcW w:w="1153" w:type="dxa"/>
            <w:tcBorders>
              <w:top w:val="single" w:sz="4" w:space="0" w:color="auto"/>
              <w:left w:val="single" w:sz="4" w:space="0" w:color="auto"/>
              <w:bottom w:val="single" w:sz="4" w:space="0" w:color="auto"/>
              <w:right w:val="single" w:sz="4" w:space="0" w:color="auto"/>
            </w:tcBorders>
          </w:tcPr>
          <w:p w14:paraId="77EB8966" w14:textId="77777777" w:rsidR="0012749B" w:rsidRDefault="0012749B" w:rsidP="00521E1B">
            <w:pPr>
              <w:pStyle w:val="TABLE-cell"/>
              <w:keepNext/>
              <w:jc w:val="center"/>
            </w:pPr>
          </w:p>
        </w:tc>
        <w:tc>
          <w:tcPr>
            <w:tcW w:w="1287" w:type="dxa"/>
            <w:tcBorders>
              <w:top w:val="single" w:sz="4" w:space="0" w:color="auto"/>
              <w:left w:val="single" w:sz="4" w:space="0" w:color="auto"/>
              <w:bottom w:val="single" w:sz="4" w:space="0" w:color="auto"/>
              <w:right w:val="single" w:sz="4" w:space="0" w:color="auto"/>
            </w:tcBorders>
          </w:tcPr>
          <w:p w14:paraId="220303B2" w14:textId="77777777" w:rsidR="0012749B" w:rsidRDefault="0012749B" w:rsidP="00521E1B">
            <w:pPr>
              <w:pStyle w:val="TABLE-cell"/>
              <w:keepNext/>
              <w:jc w:val="center"/>
            </w:pPr>
          </w:p>
        </w:tc>
        <w:tc>
          <w:tcPr>
            <w:tcW w:w="1239" w:type="dxa"/>
            <w:tcBorders>
              <w:top w:val="single" w:sz="4" w:space="0" w:color="auto"/>
              <w:left w:val="single" w:sz="4" w:space="0" w:color="auto"/>
              <w:bottom w:val="single" w:sz="4" w:space="0" w:color="auto"/>
              <w:right w:val="single" w:sz="4" w:space="0" w:color="auto"/>
            </w:tcBorders>
            <w:hideMark/>
          </w:tcPr>
          <w:p w14:paraId="68B17E08" w14:textId="77777777" w:rsidR="0012749B" w:rsidRDefault="0012749B" w:rsidP="00521E1B">
            <w:pPr>
              <w:pStyle w:val="TABLE-cell"/>
              <w:keepNext/>
              <w:jc w:val="center"/>
            </w:pPr>
            <w:r>
              <w:t>M</w:t>
            </w:r>
          </w:p>
        </w:tc>
        <w:tc>
          <w:tcPr>
            <w:tcW w:w="1239" w:type="dxa"/>
            <w:tcBorders>
              <w:top w:val="single" w:sz="4" w:space="0" w:color="auto"/>
              <w:left w:val="single" w:sz="4" w:space="0" w:color="auto"/>
              <w:bottom w:val="single" w:sz="4" w:space="0" w:color="auto"/>
              <w:right w:val="single" w:sz="4" w:space="0" w:color="auto"/>
            </w:tcBorders>
            <w:hideMark/>
          </w:tcPr>
          <w:p w14:paraId="7C3CE5D9" w14:textId="77777777" w:rsidR="0012749B" w:rsidRDefault="0012749B" w:rsidP="00521E1B">
            <w:pPr>
              <w:pStyle w:val="TABLE-cell"/>
              <w:keepNext/>
              <w:jc w:val="center"/>
            </w:pPr>
            <w:r>
              <w:t>M (=)</w:t>
            </w:r>
          </w:p>
        </w:tc>
      </w:tr>
      <w:tr w:rsidR="0012749B" w14:paraId="5379EA5F"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18D18209" w14:textId="77777777" w:rsidR="0012749B" w:rsidRDefault="0012749B" w:rsidP="00521E1B">
            <w:pPr>
              <w:pStyle w:val="TABLE-cell"/>
              <w:keepNext/>
            </w:pPr>
            <w:r>
              <w:t>xDLMS_Initiate_Error</w:t>
            </w:r>
          </w:p>
        </w:tc>
        <w:tc>
          <w:tcPr>
            <w:tcW w:w="1153" w:type="dxa"/>
            <w:tcBorders>
              <w:top w:val="single" w:sz="4" w:space="0" w:color="auto"/>
              <w:left w:val="single" w:sz="4" w:space="0" w:color="auto"/>
              <w:bottom w:val="single" w:sz="4" w:space="0" w:color="auto"/>
              <w:right w:val="single" w:sz="4" w:space="0" w:color="auto"/>
            </w:tcBorders>
          </w:tcPr>
          <w:p w14:paraId="387654E8" w14:textId="77777777" w:rsidR="0012749B" w:rsidRDefault="0012749B" w:rsidP="00521E1B">
            <w:pPr>
              <w:pStyle w:val="TABLE-cell"/>
              <w:keepNext/>
              <w:jc w:val="center"/>
            </w:pPr>
          </w:p>
        </w:tc>
        <w:tc>
          <w:tcPr>
            <w:tcW w:w="1287" w:type="dxa"/>
            <w:tcBorders>
              <w:top w:val="single" w:sz="4" w:space="0" w:color="auto"/>
              <w:left w:val="single" w:sz="4" w:space="0" w:color="auto"/>
              <w:bottom w:val="single" w:sz="4" w:space="0" w:color="auto"/>
              <w:right w:val="single" w:sz="4" w:space="0" w:color="auto"/>
            </w:tcBorders>
          </w:tcPr>
          <w:p w14:paraId="2EA4269E" w14:textId="77777777" w:rsidR="0012749B" w:rsidRDefault="0012749B" w:rsidP="00521E1B">
            <w:pPr>
              <w:pStyle w:val="TABLE-cell"/>
              <w:keepNext/>
              <w:jc w:val="center"/>
            </w:pPr>
          </w:p>
        </w:tc>
        <w:tc>
          <w:tcPr>
            <w:tcW w:w="1239" w:type="dxa"/>
            <w:tcBorders>
              <w:top w:val="single" w:sz="4" w:space="0" w:color="auto"/>
              <w:left w:val="single" w:sz="4" w:space="0" w:color="auto"/>
              <w:bottom w:val="single" w:sz="4" w:space="0" w:color="auto"/>
              <w:right w:val="single" w:sz="4" w:space="0" w:color="auto"/>
            </w:tcBorders>
            <w:hideMark/>
          </w:tcPr>
          <w:p w14:paraId="6A6A492C" w14:textId="77777777" w:rsidR="0012749B" w:rsidRDefault="0012749B" w:rsidP="00521E1B">
            <w:pPr>
              <w:pStyle w:val="TABLE-cell"/>
              <w:keepNext/>
              <w:jc w:val="center"/>
            </w:pPr>
            <w:r>
              <w:t>S</w:t>
            </w:r>
          </w:p>
        </w:tc>
        <w:tc>
          <w:tcPr>
            <w:tcW w:w="1239" w:type="dxa"/>
            <w:tcBorders>
              <w:top w:val="single" w:sz="4" w:space="0" w:color="auto"/>
              <w:left w:val="single" w:sz="4" w:space="0" w:color="auto"/>
              <w:bottom w:val="single" w:sz="4" w:space="0" w:color="auto"/>
              <w:right w:val="single" w:sz="4" w:space="0" w:color="auto"/>
            </w:tcBorders>
            <w:hideMark/>
          </w:tcPr>
          <w:p w14:paraId="0A860BA8" w14:textId="77777777" w:rsidR="0012749B" w:rsidRDefault="0012749B" w:rsidP="00521E1B">
            <w:pPr>
              <w:pStyle w:val="TABLE-cell"/>
              <w:keepNext/>
              <w:jc w:val="center"/>
            </w:pPr>
            <w:r>
              <w:t>S (=)</w:t>
            </w:r>
          </w:p>
        </w:tc>
      </w:tr>
      <w:tr w:rsidR="0012749B" w14:paraId="459E5269" w14:textId="77777777" w:rsidTr="00077BDE">
        <w:trPr>
          <w:cantSplit/>
          <w:jc w:val="center"/>
        </w:trPr>
        <w:tc>
          <w:tcPr>
            <w:tcW w:w="3923" w:type="dxa"/>
            <w:tcBorders>
              <w:top w:val="double" w:sz="4" w:space="0" w:color="auto"/>
              <w:left w:val="single" w:sz="4" w:space="0" w:color="auto"/>
              <w:bottom w:val="single" w:sz="4" w:space="0" w:color="auto"/>
              <w:right w:val="single" w:sz="4" w:space="0" w:color="auto"/>
            </w:tcBorders>
            <w:hideMark/>
          </w:tcPr>
          <w:p w14:paraId="07211D26" w14:textId="77777777" w:rsidR="0012749B" w:rsidRDefault="0012749B" w:rsidP="00521E1B">
            <w:pPr>
              <w:pStyle w:val="TABLE-cell"/>
              <w:keepNext/>
            </w:pPr>
            <w:r>
              <w:t>User_Information</w:t>
            </w:r>
          </w:p>
        </w:tc>
        <w:tc>
          <w:tcPr>
            <w:tcW w:w="1153" w:type="dxa"/>
            <w:tcBorders>
              <w:top w:val="double" w:sz="4" w:space="0" w:color="auto"/>
              <w:left w:val="single" w:sz="4" w:space="0" w:color="auto"/>
              <w:bottom w:val="single" w:sz="4" w:space="0" w:color="auto"/>
              <w:right w:val="single" w:sz="4" w:space="0" w:color="auto"/>
            </w:tcBorders>
            <w:hideMark/>
          </w:tcPr>
          <w:p w14:paraId="1C67FE18" w14:textId="77777777" w:rsidR="0012749B" w:rsidRDefault="0012749B" w:rsidP="00521E1B">
            <w:pPr>
              <w:pStyle w:val="TABLE-cell"/>
              <w:keepNext/>
              <w:jc w:val="center"/>
            </w:pPr>
            <w:r>
              <w:t>U</w:t>
            </w:r>
          </w:p>
        </w:tc>
        <w:tc>
          <w:tcPr>
            <w:tcW w:w="1287" w:type="dxa"/>
            <w:tcBorders>
              <w:top w:val="double" w:sz="4" w:space="0" w:color="auto"/>
              <w:left w:val="single" w:sz="4" w:space="0" w:color="auto"/>
              <w:bottom w:val="single" w:sz="4" w:space="0" w:color="auto"/>
              <w:right w:val="single" w:sz="4" w:space="0" w:color="auto"/>
            </w:tcBorders>
            <w:hideMark/>
          </w:tcPr>
          <w:p w14:paraId="5C8B968A" w14:textId="77777777" w:rsidR="0012749B" w:rsidRDefault="0012749B" w:rsidP="00521E1B">
            <w:pPr>
              <w:pStyle w:val="TABLE-cell"/>
              <w:keepNext/>
              <w:jc w:val="center"/>
            </w:pPr>
            <w:r>
              <w:t>C (=)</w:t>
            </w:r>
          </w:p>
        </w:tc>
        <w:tc>
          <w:tcPr>
            <w:tcW w:w="1239" w:type="dxa"/>
            <w:tcBorders>
              <w:top w:val="double" w:sz="4" w:space="0" w:color="auto"/>
              <w:left w:val="single" w:sz="4" w:space="0" w:color="auto"/>
              <w:bottom w:val="single" w:sz="4" w:space="0" w:color="auto"/>
              <w:right w:val="single" w:sz="4" w:space="0" w:color="auto"/>
            </w:tcBorders>
            <w:hideMark/>
          </w:tcPr>
          <w:p w14:paraId="721B1255" w14:textId="77777777" w:rsidR="0012749B" w:rsidRDefault="0012749B" w:rsidP="00521E1B">
            <w:pPr>
              <w:pStyle w:val="TABLE-cell"/>
              <w:keepNext/>
              <w:jc w:val="center"/>
            </w:pPr>
            <w:r>
              <w:t>–</w:t>
            </w:r>
          </w:p>
        </w:tc>
        <w:tc>
          <w:tcPr>
            <w:tcW w:w="1239" w:type="dxa"/>
            <w:tcBorders>
              <w:top w:val="double" w:sz="4" w:space="0" w:color="auto"/>
              <w:left w:val="single" w:sz="4" w:space="0" w:color="auto"/>
              <w:bottom w:val="single" w:sz="4" w:space="0" w:color="auto"/>
              <w:right w:val="single" w:sz="4" w:space="0" w:color="auto"/>
            </w:tcBorders>
            <w:hideMark/>
          </w:tcPr>
          <w:p w14:paraId="139B3DCB" w14:textId="77777777" w:rsidR="0012749B" w:rsidRDefault="0012749B" w:rsidP="00521E1B">
            <w:pPr>
              <w:pStyle w:val="TABLE-cell"/>
              <w:keepNext/>
              <w:jc w:val="center"/>
            </w:pPr>
            <w:r>
              <w:t>–</w:t>
            </w:r>
          </w:p>
        </w:tc>
      </w:tr>
      <w:tr w:rsidR="0012749B" w14:paraId="67997AD1" w14:textId="77777777" w:rsidTr="00077BDE">
        <w:trPr>
          <w:cantSplit/>
          <w:jc w:val="center"/>
        </w:trPr>
        <w:tc>
          <w:tcPr>
            <w:tcW w:w="3923" w:type="dxa"/>
            <w:tcBorders>
              <w:top w:val="single" w:sz="4" w:space="0" w:color="auto"/>
              <w:left w:val="single" w:sz="4" w:space="0" w:color="auto"/>
              <w:bottom w:val="single" w:sz="4" w:space="0" w:color="auto"/>
              <w:right w:val="single" w:sz="4" w:space="0" w:color="auto"/>
            </w:tcBorders>
            <w:hideMark/>
          </w:tcPr>
          <w:p w14:paraId="65CC72CA" w14:textId="77777777" w:rsidR="0012749B" w:rsidRDefault="0012749B" w:rsidP="00521E1B">
            <w:pPr>
              <w:pStyle w:val="TABLE-cell"/>
              <w:keepNext/>
            </w:pPr>
            <w:r>
              <w:t>Service_Class</w:t>
            </w:r>
          </w:p>
        </w:tc>
        <w:tc>
          <w:tcPr>
            <w:tcW w:w="1153" w:type="dxa"/>
            <w:tcBorders>
              <w:top w:val="single" w:sz="4" w:space="0" w:color="auto"/>
              <w:left w:val="single" w:sz="4" w:space="0" w:color="auto"/>
              <w:bottom w:val="single" w:sz="4" w:space="0" w:color="auto"/>
              <w:right w:val="single" w:sz="4" w:space="0" w:color="auto"/>
            </w:tcBorders>
            <w:hideMark/>
          </w:tcPr>
          <w:p w14:paraId="6F5C97C1" w14:textId="77777777" w:rsidR="0012749B" w:rsidRDefault="0012749B" w:rsidP="00521E1B">
            <w:pPr>
              <w:pStyle w:val="TABLE-cell"/>
              <w:keepNext/>
              <w:jc w:val="center"/>
            </w:pPr>
            <w:r>
              <w:t>M</w:t>
            </w:r>
          </w:p>
        </w:tc>
        <w:tc>
          <w:tcPr>
            <w:tcW w:w="1287" w:type="dxa"/>
            <w:tcBorders>
              <w:top w:val="single" w:sz="4" w:space="0" w:color="auto"/>
              <w:left w:val="single" w:sz="4" w:space="0" w:color="auto"/>
              <w:bottom w:val="single" w:sz="4" w:space="0" w:color="auto"/>
              <w:right w:val="single" w:sz="4" w:space="0" w:color="auto"/>
            </w:tcBorders>
            <w:hideMark/>
          </w:tcPr>
          <w:p w14:paraId="4E36C84A" w14:textId="77777777" w:rsidR="0012749B" w:rsidRDefault="0012749B" w:rsidP="00521E1B">
            <w:pPr>
              <w:pStyle w:val="TABLE-cell"/>
              <w:keepNext/>
              <w:jc w:val="center"/>
            </w:pPr>
            <w:r>
              <w:t>M (=)</w:t>
            </w:r>
          </w:p>
        </w:tc>
        <w:tc>
          <w:tcPr>
            <w:tcW w:w="1239" w:type="dxa"/>
            <w:tcBorders>
              <w:top w:val="single" w:sz="4" w:space="0" w:color="auto"/>
              <w:left w:val="single" w:sz="4" w:space="0" w:color="auto"/>
              <w:bottom w:val="single" w:sz="4" w:space="0" w:color="auto"/>
              <w:right w:val="single" w:sz="4" w:space="0" w:color="auto"/>
            </w:tcBorders>
            <w:hideMark/>
          </w:tcPr>
          <w:p w14:paraId="26AE9E6B" w14:textId="77777777" w:rsidR="0012749B" w:rsidRDefault="0012749B"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1400390E" w14:textId="77777777" w:rsidR="0012749B" w:rsidRDefault="0012749B" w:rsidP="00521E1B">
            <w:pPr>
              <w:pStyle w:val="TABLE-cell"/>
              <w:keepNext/>
              <w:jc w:val="center"/>
            </w:pPr>
            <w:r>
              <w:t>–</w:t>
            </w:r>
          </w:p>
        </w:tc>
      </w:tr>
    </w:tbl>
    <w:p w14:paraId="06098EA1" w14:textId="77777777" w:rsidR="00F8713E" w:rsidRDefault="00F8713E" w:rsidP="00F8713E">
      <w:pPr>
        <w:pStyle w:val="NOTE"/>
        <w:rPr>
          <w:lang w:eastAsia="de-DE"/>
        </w:rPr>
      </w:pPr>
      <w:bookmarkStart w:id="3131" w:name="_Hlt503774918"/>
      <w:bookmarkStart w:id="3132" w:name="_Hlt510246301"/>
      <w:bookmarkEnd w:id="3131"/>
      <w:bookmarkEnd w:id="3132"/>
    </w:p>
    <w:p w14:paraId="37B15CC7" w14:textId="77777777" w:rsidR="00162259" w:rsidRPr="00347160" w:rsidRDefault="00162259" w:rsidP="00B67C8A">
      <w:pPr>
        <w:pStyle w:val="PARAGRAPH"/>
        <w:rPr>
          <w:lang w:eastAsia="de-DE"/>
        </w:rPr>
      </w:pPr>
      <w:r w:rsidRPr="00347160">
        <w:rPr>
          <w:lang w:eastAsia="de-DE"/>
        </w:rPr>
        <w:t xml:space="preserve">The service parameters of the COSEM-OPEN.request service primitive, except the Protocol_Connection_Parameters, the User_Information parameter and – depending on the </w:t>
      </w:r>
      <w:r w:rsidRPr="00347160">
        <w:rPr>
          <w:lang w:eastAsia="de-DE"/>
        </w:rPr>
        <w:lastRenderedPageBreak/>
        <w:t>communication profile – the Service_Class parameter are carried by the fields of the AARQ APDU sent by the client.</w:t>
      </w:r>
    </w:p>
    <w:p w14:paraId="2A41112A" w14:textId="77777777" w:rsidR="00162259" w:rsidRPr="00347160" w:rsidRDefault="00162259" w:rsidP="00B67C8A">
      <w:pPr>
        <w:pStyle w:val="PARAGRAPH"/>
        <w:rPr>
          <w:lang w:eastAsia="de-DE"/>
        </w:rPr>
      </w:pPr>
      <w:r w:rsidRPr="00347160">
        <w:rPr>
          <w:lang w:eastAsia="de-DE"/>
        </w:rPr>
        <w:t>The service parameters of the COSEM-OPEN.response service primitive, except the Protocol_Connection_Parameters is carried by the fields of the AARE APDU sent by the server.</w:t>
      </w:r>
    </w:p>
    <w:p w14:paraId="1D3C4E0E" w14:textId="77777777" w:rsidR="00162259" w:rsidRPr="00347160" w:rsidRDefault="00162259" w:rsidP="00B67C8A">
      <w:pPr>
        <w:pStyle w:val="PARAGRAPH"/>
        <w:rPr>
          <w:lang w:eastAsia="de-DE"/>
        </w:rPr>
      </w:pPr>
      <w:r w:rsidRPr="00347160">
        <w:rPr>
          <w:lang w:eastAsia="de-DE"/>
        </w:rPr>
        <w:t>The A-ASSOCIATE service and the AARQ and AARE APDUs are specified in</w:t>
      </w:r>
      <w:r w:rsidRPr="00347160">
        <w:rPr>
          <w:color w:val="000000"/>
        </w:rPr>
        <w:t xml:space="preserve"> </w:t>
      </w:r>
      <w:r w:rsidRPr="00347160">
        <w:rPr>
          <w:color w:val="000000"/>
        </w:rPr>
        <w:fldChar w:fldCharType="begin" w:fldLock="1"/>
      </w:r>
      <w:r w:rsidRPr="00347160">
        <w:rPr>
          <w:color w:val="000000"/>
        </w:rPr>
        <w:instrText xml:space="preserve"> REF _Ref174976177 \r \h  \* MERGEFORMAT </w:instrText>
      </w:r>
      <w:r w:rsidRPr="00347160">
        <w:rPr>
          <w:color w:val="000000"/>
        </w:rPr>
      </w:r>
      <w:r w:rsidRPr="00347160">
        <w:rPr>
          <w:color w:val="000000"/>
        </w:rPr>
        <w:fldChar w:fldCharType="separate"/>
      </w:r>
      <w:r w:rsidR="00811F07">
        <w:rPr>
          <w:color w:val="000000"/>
        </w:rPr>
        <w:t>7.2</w:t>
      </w:r>
      <w:r w:rsidRPr="00347160">
        <w:rPr>
          <w:color w:val="000000"/>
        </w:rPr>
        <w:fldChar w:fldCharType="end"/>
      </w:r>
      <w:r w:rsidRPr="00347160">
        <w:rPr>
          <w:color w:val="000000"/>
        </w:rPr>
        <w:t>. Encoding examples are given in</w:t>
      </w:r>
      <w:r w:rsidR="0013317D" w:rsidRPr="00347160">
        <w:rPr>
          <w:color w:val="000000"/>
        </w:rPr>
        <w:t xml:space="preserve"> </w:t>
      </w:r>
      <w:r w:rsidR="00FD32CA" w:rsidRPr="00347160">
        <w:rPr>
          <w:color w:val="000000"/>
        </w:rPr>
        <w:fldChar w:fldCharType="begin" w:fldLock="1"/>
      </w:r>
      <w:r w:rsidR="00FD32CA" w:rsidRPr="00347160">
        <w:rPr>
          <w:color w:val="000000"/>
        </w:rPr>
        <w:instrText xml:space="preserve"> REF _Ref406425523 \r \h </w:instrText>
      </w:r>
      <w:r w:rsidR="00C60BA6" w:rsidRPr="00347160">
        <w:rPr>
          <w:color w:val="000000"/>
        </w:rPr>
        <w:instrText xml:space="preserve"> \* MERGEFORMAT </w:instrText>
      </w:r>
      <w:r w:rsidR="00FD32CA" w:rsidRPr="00347160">
        <w:rPr>
          <w:color w:val="000000"/>
        </w:rPr>
      </w:r>
      <w:r w:rsidR="00FD32CA" w:rsidRPr="00347160">
        <w:rPr>
          <w:color w:val="000000"/>
        </w:rPr>
        <w:fldChar w:fldCharType="separate"/>
      </w:r>
      <w:r w:rsidR="00811F07">
        <w:rPr>
          <w:color w:val="000000"/>
        </w:rPr>
        <w:t>Annex D</w:t>
      </w:r>
      <w:r w:rsidR="00FD32CA" w:rsidRPr="00347160">
        <w:rPr>
          <w:color w:val="000000"/>
        </w:rPr>
        <w:fldChar w:fldCharType="end"/>
      </w:r>
      <w:r w:rsidR="00FD32CA" w:rsidRPr="00347160">
        <w:rPr>
          <w:color w:val="000000"/>
        </w:rPr>
        <w:t xml:space="preserve"> and </w:t>
      </w:r>
      <w:r w:rsidR="0013317D" w:rsidRPr="00347160">
        <w:rPr>
          <w:color w:val="000000"/>
        </w:rPr>
        <w:fldChar w:fldCharType="begin" w:fldLock="1"/>
      </w:r>
      <w:r w:rsidR="0013317D" w:rsidRPr="00347160">
        <w:rPr>
          <w:color w:val="000000"/>
        </w:rPr>
        <w:instrText xml:space="preserve"> REF _Ref277782048 \r \h </w:instrText>
      </w:r>
      <w:r w:rsidR="00C60BA6" w:rsidRPr="00347160">
        <w:rPr>
          <w:color w:val="000000"/>
        </w:rPr>
        <w:instrText xml:space="preserve"> \* MERGEFORMAT </w:instrText>
      </w:r>
      <w:r w:rsidR="0013317D" w:rsidRPr="00347160">
        <w:rPr>
          <w:color w:val="000000"/>
        </w:rPr>
      </w:r>
      <w:r w:rsidR="0013317D" w:rsidRPr="00347160">
        <w:rPr>
          <w:color w:val="000000"/>
        </w:rPr>
        <w:fldChar w:fldCharType="separate"/>
      </w:r>
      <w:r w:rsidR="00811F07">
        <w:rPr>
          <w:color w:val="000000"/>
        </w:rPr>
        <w:t>Annex E</w:t>
      </w:r>
      <w:r w:rsidR="0013317D" w:rsidRPr="00347160">
        <w:rPr>
          <w:color w:val="000000"/>
        </w:rPr>
        <w:fldChar w:fldCharType="end"/>
      </w:r>
      <w:r w:rsidRPr="00347160">
        <w:rPr>
          <w:color w:val="000000"/>
        </w:rPr>
        <w:t>.</w:t>
      </w:r>
    </w:p>
    <w:p w14:paraId="2D8B21BD" w14:textId="77777777" w:rsidR="00162259" w:rsidRPr="00347160" w:rsidRDefault="00162259" w:rsidP="00B67C8A">
      <w:pPr>
        <w:pStyle w:val="PARAGRAPH"/>
      </w:pPr>
      <w:r w:rsidRPr="00347160">
        <w:rPr>
          <w:lang w:eastAsia="de-DE"/>
        </w:rPr>
        <w:t>T</w:t>
      </w:r>
      <w:r w:rsidRPr="00347160">
        <w:t>he Protocol_Connection_Parameters</w:t>
      </w:r>
      <w:r w:rsidRPr="00347160">
        <w:fldChar w:fldCharType="begin"/>
      </w:r>
      <w:r w:rsidRPr="00347160">
        <w:instrText xml:space="preserve"> XE "Protocol connection parameters" </w:instrText>
      </w:r>
      <w:r w:rsidRPr="00347160">
        <w:fldChar w:fldCharType="end"/>
      </w:r>
      <w:r w:rsidRPr="00347160">
        <w:t xml:space="preserve"> parameter is mandatory. It contains all information necessary to use the layers of the communication profile, including the communication profile (protocol) identifier and the addresses required. It identifies the participants of the AA. The elements of this parameter are passed to the entities managing lower layer connections and to the lower layers as appropriate.</w:t>
      </w:r>
    </w:p>
    <w:p w14:paraId="4D9A2168" w14:textId="77777777" w:rsidR="00162259" w:rsidRPr="00347160" w:rsidRDefault="00162259" w:rsidP="00B67C8A">
      <w:pPr>
        <w:pStyle w:val="PARAGRAPH"/>
      </w:pPr>
      <w:r w:rsidRPr="00347160">
        <w:t>The ACSE_Protocol_Version</w:t>
      </w:r>
      <w:r w:rsidRPr="00347160">
        <w:fldChar w:fldCharType="begin"/>
      </w:r>
      <w:r w:rsidRPr="00347160">
        <w:instrText xml:space="preserve"> XE "ACSE protocol version" </w:instrText>
      </w:r>
      <w:r w:rsidRPr="00347160">
        <w:fldChar w:fldCharType="end"/>
      </w:r>
      <w:r w:rsidRPr="00347160">
        <w:t xml:space="preserve"> parameter is optional. If present, the default value shall be used.</w:t>
      </w:r>
    </w:p>
    <w:p w14:paraId="2D007324" w14:textId="77777777" w:rsidR="00162259" w:rsidRDefault="00162259" w:rsidP="00B67C8A">
      <w:pPr>
        <w:pStyle w:val="PARAGRAPH"/>
      </w:pPr>
      <w:r w:rsidRPr="00347160">
        <w:t>The Application_Context_Name</w:t>
      </w:r>
      <w:r w:rsidRPr="00347160">
        <w:fldChar w:fldCharType="begin"/>
      </w:r>
      <w:r w:rsidRPr="00347160">
        <w:instrText xml:space="preserve"> XE "Application context name" </w:instrText>
      </w:r>
      <w:r w:rsidRPr="00347160">
        <w:fldChar w:fldCharType="end"/>
      </w:r>
      <w:r w:rsidRPr="00347160">
        <w:t xml:space="preserve"> parameter is mandatory. In the request primitive, it holds the value proposed by the client. In the response primitive, it holds the same value or the value supported by the server.</w:t>
      </w:r>
    </w:p>
    <w:p w14:paraId="054DF630" w14:textId="77777777" w:rsidR="003B0A37" w:rsidRDefault="003B0A37" w:rsidP="00B67C8A">
      <w:pPr>
        <w:pStyle w:val="PARAGRAPH"/>
      </w:pPr>
      <w:r>
        <w:t>The use of the Called_AP_Title</w:t>
      </w:r>
      <w:r>
        <w:fldChar w:fldCharType="begin"/>
      </w:r>
      <w:r>
        <w:instrText xml:space="preserve"> XE "Called_AP_Title" </w:instrText>
      </w:r>
      <w:r>
        <w:fldChar w:fldCharType="end"/>
      </w:r>
      <w:r>
        <w:t>, Called_AE_Qualifier</w:t>
      </w:r>
      <w:r>
        <w:fldChar w:fldCharType="begin"/>
      </w:r>
      <w:r>
        <w:instrText xml:space="preserve"> XE "Called_AE_Qualifier" </w:instrText>
      </w:r>
      <w:r>
        <w:fldChar w:fldCharType="end"/>
      </w:r>
      <w:r>
        <w:t>, Called_AP_Invocation</w:t>
      </w:r>
      <w:r>
        <w:br/>
        <w:t>_Identifier</w:t>
      </w:r>
      <w:r>
        <w:fldChar w:fldCharType="begin"/>
      </w:r>
      <w:r>
        <w:instrText xml:space="preserve"> XE "Called_AP_Invocation" </w:instrText>
      </w:r>
      <w:r>
        <w:fldChar w:fldCharType="end"/>
      </w:r>
      <w:r>
        <w:t>, Called_AE_Invocation_Identifier</w:t>
      </w:r>
      <w:r>
        <w:fldChar w:fldCharType="begin"/>
      </w:r>
      <w:r>
        <w:instrText xml:space="preserve"> XE "Called_AE_Invocation_Identifier" </w:instrText>
      </w:r>
      <w:r>
        <w:fldChar w:fldCharType="end"/>
      </w:r>
      <w:r>
        <w:t xml:space="preserve"> parameters </w:t>
      </w:r>
      <w:r>
        <w:rPr>
          <w:spacing w:val="4"/>
        </w:rPr>
        <w:t xml:space="preserve">is optional. Their use is not specified in this </w:t>
      </w:r>
      <w:r w:rsidR="00265437">
        <w:rPr>
          <w:spacing w:val="4"/>
        </w:rPr>
        <w:t>International Standard</w:t>
      </w:r>
      <w:r>
        <w:rPr>
          <w:spacing w:val="4"/>
        </w:rPr>
        <w:t>.</w:t>
      </w:r>
    </w:p>
    <w:p w14:paraId="1AEA3534" w14:textId="77777777" w:rsidR="003B0A37" w:rsidRPr="00F8713E" w:rsidRDefault="003B0A37" w:rsidP="00B67C8A">
      <w:pPr>
        <w:pStyle w:val="PARAGRAPH"/>
      </w:pPr>
      <w:r w:rsidRPr="00F8713E">
        <w:t>The use of the Calling_AP_Title parameter is conditional. When the Application_Context_Name indicates an application contex</w:t>
      </w:r>
      <w:r w:rsidR="005902AC" w:rsidRPr="00F8713E">
        <w:t>t using ciphering, it may</w:t>
      </w:r>
      <w:r w:rsidRPr="00F8713E">
        <w:t xml:space="preserve"> carry the client system title specified in </w:t>
      </w:r>
      <w:r w:rsidRPr="00F8713E">
        <w:fldChar w:fldCharType="begin" w:fldLock="1"/>
      </w:r>
      <w:r w:rsidRPr="00F8713E">
        <w:instrText xml:space="preserve"> REF _Ref386914565 \r \h </w:instrText>
      </w:r>
      <w:r w:rsidR="00F8713E">
        <w:instrText xml:space="preserve"> \* MERGEFORMAT </w:instrText>
      </w:r>
      <w:r w:rsidRPr="00F8713E">
        <w:fldChar w:fldCharType="separate"/>
      </w:r>
      <w:r w:rsidR="00811F07" w:rsidRPr="00F8713E">
        <w:t>4.1.3.4</w:t>
      </w:r>
      <w:r w:rsidRPr="00F8713E">
        <w:fldChar w:fldCharType="end"/>
      </w:r>
      <w:r w:rsidRPr="00F8713E">
        <w:t>.</w:t>
      </w:r>
    </w:p>
    <w:p w14:paraId="2607D459" w14:textId="77777777" w:rsidR="003B0A37" w:rsidRPr="00F8713E" w:rsidRDefault="003B0A37" w:rsidP="003B0A37">
      <w:pPr>
        <w:pStyle w:val="PARAGRAPH"/>
      </w:pPr>
      <w:r w:rsidRPr="00F8713E">
        <w:t>The use of the Calling_AE_Qualifier</w:t>
      </w:r>
      <w:r w:rsidRPr="00F8713E">
        <w:fldChar w:fldCharType="begin"/>
      </w:r>
      <w:r w:rsidRPr="00F8713E">
        <w:instrText xml:space="preserve"> XE "Calling_AE_Qualifier" </w:instrText>
      </w:r>
      <w:r w:rsidRPr="00F8713E">
        <w:fldChar w:fldCharType="end"/>
      </w:r>
      <w:r w:rsidRPr="00F8713E">
        <w:t xml:space="preserve"> parameter is conditional. When the Application_Context_Name indicates an application context using ciphering, it may carry the public digital signature key certificate of the client.</w:t>
      </w:r>
    </w:p>
    <w:p w14:paraId="156A269D" w14:textId="77777777" w:rsidR="003B0A37" w:rsidRPr="00F8713E" w:rsidRDefault="003B0A37" w:rsidP="003B0A37">
      <w:pPr>
        <w:pStyle w:val="PARAGRAPH"/>
      </w:pPr>
      <w:r w:rsidRPr="00F8713E">
        <w:t>The use of the Calling_AP_Invocation_Identifier</w:t>
      </w:r>
      <w:r w:rsidRPr="00F8713E">
        <w:fldChar w:fldCharType="begin"/>
      </w:r>
      <w:r w:rsidRPr="00F8713E">
        <w:instrText xml:space="preserve"> XE "Calling_AP_Invocation_Identifier" </w:instrText>
      </w:r>
      <w:r w:rsidRPr="00F8713E">
        <w:fldChar w:fldCharType="end"/>
      </w:r>
      <w:r w:rsidRPr="00F8713E">
        <w:t xml:space="preserve"> is optional. Its use is not specified in this </w:t>
      </w:r>
      <w:r w:rsidR="00265437" w:rsidRPr="00F8713E">
        <w:t>International Standard</w:t>
      </w:r>
      <w:r w:rsidRPr="00F8713E">
        <w:t>.</w:t>
      </w:r>
    </w:p>
    <w:p w14:paraId="24580511" w14:textId="77777777" w:rsidR="003B0A37" w:rsidRPr="00347160" w:rsidRDefault="003B0A37" w:rsidP="00162259">
      <w:pPr>
        <w:pStyle w:val="PARAGRAPH"/>
      </w:pPr>
      <w:r w:rsidRPr="00F8713E">
        <w:t>The use of the Calling_AE_Invocation_Identifier parameter is optional. When present, it carries the identifier of the client-side user</w:t>
      </w:r>
      <w:r w:rsidRPr="00F8713E">
        <w:fldChar w:fldCharType="begin"/>
      </w:r>
      <w:r w:rsidRPr="00F8713E">
        <w:instrText xml:space="preserve"> XE "Client user" </w:instrText>
      </w:r>
      <w:r w:rsidRPr="00F8713E">
        <w:fldChar w:fldCharType="end"/>
      </w:r>
      <w:r w:rsidRPr="00F8713E">
        <w:t xml:space="preserve"> of the AA.</w:t>
      </w:r>
    </w:p>
    <w:p w14:paraId="5FC72136" w14:textId="18257A5A" w:rsidR="00162259" w:rsidRPr="00347160" w:rsidRDefault="00162259" w:rsidP="00B67C8A">
      <w:pPr>
        <w:pStyle w:val="NOTE"/>
      </w:pPr>
      <w:r w:rsidRPr="00347160">
        <w:t>NOTE</w:t>
      </w:r>
      <w:r w:rsidR="00403C64">
        <w:t xml:space="preserve"> 1</w:t>
      </w:r>
      <w:r w:rsidR="00B67C8A">
        <w:t> </w:t>
      </w:r>
      <w:r w:rsidRPr="00347160">
        <w:t xml:space="preserve">The client user identification mechanism is specified </w:t>
      </w:r>
      <w:r w:rsidRPr="00F1574A">
        <w:rPr>
          <w:highlight w:val="yellow"/>
        </w:rPr>
        <w:t xml:space="preserve">in </w:t>
      </w:r>
      <w:ins w:id="3133" w:author="John Cowburn" w:date="2021-03-24T13:55:00Z">
        <w:r w:rsidR="00CA346F" w:rsidRPr="00F1574A">
          <w:rPr>
            <w:highlight w:val="yellow"/>
          </w:rPr>
          <w:fldChar w:fldCharType="begin"/>
        </w:r>
        <w:r w:rsidR="00CA346F" w:rsidRPr="00F1574A">
          <w:rPr>
            <w:highlight w:val="yellow"/>
          </w:rPr>
          <w:instrText xml:space="preserve"> REF IEC62056_6_2 \h </w:instrText>
        </w:r>
      </w:ins>
      <w:r w:rsidR="00CA346F" w:rsidRPr="00F1574A">
        <w:rPr>
          <w:highlight w:val="yellow"/>
        </w:rPr>
      </w:r>
      <w:r w:rsidR="00F1574A">
        <w:rPr>
          <w:highlight w:val="yellow"/>
        </w:rPr>
        <w:instrText xml:space="preserve"> \* MERGEFORMAT </w:instrText>
      </w:r>
      <w:r w:rsidR="00CA346F" w:rsidRPr="00F1574A">
        <w:rPr>
          <w:highlight w:val="yellow"/>
        </w:rPr>
        <w:fldChar w:fldCharType="separate"/>
      </w:r>
      <w:r w:rsidR="00DC4BE9" w:rsidRPr="00F1574A">
        <w:rPr>
          <w:color w:val="000000"/>
          <w:highlight w:val="yellow"/>
        </w:rPr>
        <w:t>IEC 62056-6-2:</w:t>
      </w:r>
      <w:ins w:id="3134" w:author="John Cowburn" w:date="2021-03-24T13:24:00Z">
        <w:r w:rsidR="00DC4BE9" w:rsidRPr="00F1574A">
          <w:rPr>
            <w:color w:val="000000"/>
            <w:highlight w:val="yellow"/>
          </w:rPr>
          <w:t>2021</w:t>
        </w:r>
      </w:ins>
      <w:ins w:id="3135" w:author="John Cowburn" w:date="2021-03-24T13:55:00Z">
        <w:r w:rsidR="00CA346F" w:rsidRPr="00F1574A">
          <w:rPr>
            <w:highlight w:val="yellow"/>
          </w:rPr>
          <w:fldChar w:fldCharType="end"/>
        </w:r>
      </w:ins>
      <w:del w:id="3136" w:author="John Cowburn" w:date="2021-03-24T13:55:00Z">
        <w:r w:rsidR="0013317D" w:rsidRPr="00347160" w:rsidDel="00CA346F">
          <w:fldChar w:fldCharType="begin" w:fldLock="1"/>
        </w:r>
        <w:r w:rsidR="0013317D" w:rsidRPr="00347160" w:rsidDel="00CA346F">
          <w:delInstrText xml:space="preserve"> REF IEC62056_62_IC \h </w:delInstrText>
        </w:r>
        <w:r w:rsidR="00C60BA6" w:rsidRPr="00347160" w:rsidDel="00CA346F">
          <w:delInstrText xml:space="preserve"> \* MERGEFORMAT </w:delInstrText>
        </w:r>
        <w:r w:rsidR="0013317D" w:rsidRPr="00347160" w:rsidDel="00CA346F">
          <w:fldChar w:fldCharType="separate"/>
        </w:r>
        <w:r w:rsidR="00077BDE" w:rsidDel="00CA346F">
          <w:rPr>
            <w:color w:val="000000"/>
          </w:rPr>
          <w:delText>IEC 6</w:delText>
        </w:r>
        <w:r w:rsidR="00811F07" w:rsidRPr="00347160" w:rsidDel="00CA346F">
          <w:rPr>
            <w:color w:val="000000"/>
          </w:rPr>
          <w:delText>2056-6-2:—</w:delText>
        </w:r>
        <w:r w:rsidR="0013317D" w:rsidRPr="00347160" w:rsidDel="00CA346F">
          <w:fldChar w:fldCharType="end"/>
        </w:r>
      </w:del>
      <w:r w:rsidR="0013317D" w:rsidRPr="00347160">
        <w:t xml:space="preserve">, </w:t>
      </w:r>
      <w:ins w:id="3137" w:author="John Cowburn" w:date="2021-03-24T13:57:00Z">
        <w:r w:rsidR="00382E8A">
          <w:t>4.4.2</w:t>
        </w:r>
      </w:ins>
      <w:del w:id="3138" w:author="John Cowburn" w:date="2021-03-24T13:57:00Z">
        <w:r w:rsidRPr="00347160" w:rsidDel="00382E8A">
          <w:delText>5.3.2</w:delText>
        </w:r>
      </w:del>
      <w:r w:rsidRPr="00347160">
        <w:t>.</w:t>
      </w:r>
    </w:p>
    <w:p w14:paraId="7551EBC2" w14:textId="77777777" w:rsidR="00162259" w:rsidRPr="00347160" w:rsidRDefault="00162259" w:rsidP="00162259">
      <w:pPr>
        <w:pStyle w:val="PARAGRAPH"/>
      </w:pPr>
      <w:r w:rsidRPr="00347160">
        <w:t>The Local_or_Remote</w:t>
      </w:r>
      <w:r w:rsidRPr="00347160">
        <w:fldChar w:fldCharType="begin"/>
      </w:r>
      <w:r w:rsidRPr="00347160">
        <w:instrText xml:space="preserve"> XE "Local_or_Remote" </w:instrText>
      </w:r>
      <w:r w:rsidRPr="00347160">
        <w:fldChar w:fldCharType="end"/>
      </w:r>
      <w:r w:rsidRPr="00347160">
        <w:t xml:space="preserve"> parameter is mandatory. It indicates the origin of the COSEM-OPEN.confirm primitive. It is set to Remote if the primitive has been generated following the reception of an AARE APDU from the server. It is set to Local if the primitive has been locally generated.</w:t>
      </w:r>
    </w:p>
    <w:p w14:paraId="62CE54D4" w14:textId="77777777" w:rsidR="00162259" w:rsidRPr="00347160" w:rsidRDefault="00162259" w:rsidP="00162259">
      <w:pPr>
        <w:pStyle w:val="PARAGRAPH"/>
      </w:pPr>
      <w:r w:rsidRPr="00347160">
        <w:t>The Result</w:t>
      </w:r>
      <w:r w:rsidRPr="00347160">
        <w:fldChar w:fldCharType="begin"/>
      </w:r>
      <w:r w:rsidRPr="00347160">
        <w:instrText xml:space="preserve"> XE "Result" </w:instrText>
      </w:r>
      <w:r w:rsidRPr="00347160">
        <w:fldChar w:fldCharType="end"/>
      </w:r>
      <w:r w:rsidRPr="00347160">
        <w:t xml:space="preserve"> parameter is mandatory. In the case of remote confirmation, it indicates whether the Server accepted the proposed AA or not. In the case of local confirmation, it indicates whether the client side protocol stack accepted the request or not.</w:t>
      </w:r>
    </w:p>
    <w:p w14:paraId="209943D3" w14:textId="77777777" w:rsidR="00162259" w:rsidRPr="00347160" w:rsidRDefault="00162259" w:rsidP="00162259">
      <w:pPr>
        <w:pStyle w:val="PARAGRAPH"/>
      </w:pPr>
      <w:r w:rsidRPr="00347160">
        <w:t>The Failure_type</w:t>
      </w:r>
      <w:r w:rsidRPr="00347160">
        <w:fldChar w:fldCharType="begin"/>
      </w:r>
      <w:r w:rsidRPr="00347160">
        <w:instrText xml:space="preserve"> XE "Failure_type" </w:instrText>
      </w:r>
      <w:r w:rsidRPr="00347160">
        <w:fldChar w:fldCharType="end"/>
      </w:r>
      <w:r w:rsidRPr="00347160">
        <w:t xml:space="preserve"> parameter is mandatory. In the case of remote confirmation, it carries the information provided by the server. In the case of local and negative confirmation, it indicates the reason for the failure.</w:t>
      </w:r>
    </w:p>
    <w:p w14:paraId="32CBC454" w14:textId="77777777" w:rsidR="003B0A37" w:rsidRDefault="003B0A37" w:rsidP="003B0A37">
      <w:pPr>
        <w:pStyle w:val="PARAGRAPH"/>
        <w:rPr>
          <w:color w:val="000000"/>
          <w:spacing w:val="4"/>
        </w:rPr>
      </w:pPr>
      <w:r>
        <w:rPr>
          <w:color w:val="000000"/>
          <w:spacing w:val="4"/>
        </w:rPr>
        <w:lastRenderedPageBreak/>
        <w:t xml:space="preserve">The use of the </w:t>
      </w:r>
      <w:r>
        <w:t>Responding_AP_Title parameter is conditional. When the Application_Context_Name parameter indicates an application c</w:t>
      </w:r>
      <w:r w:rsidR="00403C64">
        <w:t>ontext using ciphering, it may</w:t>
      </w:r>
      <w:r>
        <w:t xml:space="preserve"> carry the server system title specified in </w:t>
      </w:r>
      <w:r>
        <w:fldChar w:fldCharType="begin" w:fldLock="1"/>
      </w:r>
      <w:r>
        <w:instrText xml:space="preserve"> REF _Ref386914598 \r \h </w:instrText>
      </w:r>
      <w:r>
        <w:fldChar w:fldCharType="separate"/>
      </w:r>
      <w:r w:rsidR="00811F07">
        <w:t>4.1.3.4</w:t>
      </w:r>
      <w:r>
        <w:fldChar w:fldCharType="end"/>
      </w:r>
      <w:r>
        <w:t>.</w:t>
      </w:r>
    </w:p>
    <w:p w14:paraId="4E3799B7" w14:textId="77777777" w:rsidR="003B0A37" w:rsidRPr="00F8713E" w:rsidRDefault="003B0A37" w:rsidP="003B0A37">
      <w:pPr>
        <w:pStyle w:val="PARAGRAPH"/>
      </w:pPr>
      <w:r w:rsidRPr="00F8713E">
        <w:t>The use of the Responding_AE_Qualifier</w:t>
      </w:r>
      <w:r w:rsidRPr="00F8713E">
        <w:fldChar w:fldCharType="begin"/>
      </w:r>
      <w:r w:rsidRPr="00F8713E">
        <w:instrText xml:space="preserve"> XE "Responding_AE_Qualifier" </w:instrText>
      </w:r>
      <w:r w:rsidRPr="00F8713E">
        <w:fldChar w:fldCharType="end"/>
      </w:r>
      <w:r w:rsidRPr="00F8713E">
        <w:t xml:space="preserve"> is conditional. When the Application_Context_Name indicates an application context using ciphering, it may carry the public digital signature key certificate of the server.</w:t>
      </w:r>
    </w:p>
    <w:p w14:paraId="4610DB18" w14:textId="77777777" w:rsidR="003B0A37" w:rsidRPr="00F8713E" w:rsidRDefault="003B0A37" w:rsidP="00B67C8A">
      <w:pPr>
        <w:pStyle w:val="PARAGRAPH"/>
      </w:pPr>
      <w:r w:rsidRPr="00F8713E">
        <w:t>The use of the Responding_AP_Invocation_Identifier and Responding_AE_Invocation_</w:t>
      </w:r>
      <w:r w:rsidR="00265437" w:rsidRPr="00F8713E">
        <w:t xml:space="preserve"> </w:t>
      </w:r>
      <w:r w:rsidRPr="00F8713E">
        <w:t xml:space="preserve">Identifier parameters is optional. Their use is not specified in this </w:t>
      </w:r>
      <w:r w:rsidR="00265437" w:rsidRPr="00F8713E">
        <w:t>International Standard</w:t>
      </w:r>
      <w:r w:rsidRPr="00F8713E">
        <w:t>.</w:t>
      </w:r>
    </w:p>
    <w:p w14:paraId="0FB20ADA" w14:textId="77777777" w:rsidR="00162259" w:rsidRPr="00F8713E" w:rsidRDefault="00162259" w:rsidP="00162259">
      <w:pPr>
        <w:pStyle w:val="PARAGRAPH"/>
      </w:pPr>
      <w:r w:rsidRPr="00F8713E">
        <w:t xml:space="preserve">The ACSE_Requirements parameter is optional. It is used to select the optional authentication functional unit of the A-Associate service for the association; see </w:t>
      </w:r>
      <w:r w:rsidRPr="00F8713E">
        <w:fldChar w:fldCharType="begin" w:fldLock="1"/>
      </w:r>
      <w:r w:rsidRPr="00F8713E">
        <w:instrText xml:space="preserve"> REF _Ref176084363 \r \h  \* MERGEFORMAT </w:instrText>
      </w:r>
      <w:r w:rsidRPr="00F8713E">
        <w:fldChar w:fldCharType="separate"/>
      </w:r>
      <w:r w:rsidR="00811F07" w:rsidRPr="00F8713E">
        <w:t>7.2.1</w:t>
      </w:r>
      <w:r w:rsidRPr="00F8713E">
        <w:fldChar w:fldCharType="end"/>
      </w:r>
      <w:r w:rsidRPr="00F8713E">
        <w:t>.</w:t>
      </w:r>
    </w:p>
    <w:p w14:paraId="3C570C96" w14:textId="77777777" w:rsidR="00162259" w:rsidRPr="00F8713E" w:rsidRDefault="00162259" w:rsidP="00162259">
      <w:pPr>
        <w:pStyle w:val="PARAGRAPH"/>
      </w:pPr>
      <w:r w:rsidRPr="00F8713E">
        <w:t xml:space="preserve">The presence of the ACSE_Requirements parameter depends on </w:t>
      </w:r>
      <w:r w:rsidR="005D16E0" w:rsidRPr="00F8713E">
        <w:t xml:space="preserve">the authentication </w:t>
      </w:r>
      <w:r w:rsidRPr="00F8713E">
        <w:t>mechanism used:</w:t>
      </w:r>
    </w:p>
    <w:p w14:paraId="728AA397" w14:textId="77777777" w:rsidR="00162259" w:rsidRPr="00F8713E" w:rsidRDefault="00B5695D" w:rsidP="00695ACD">
      <w:pPr>
        <w:pStyle w:val="ListBullet"/>
        <w:numPr>
          <w:ilvl w:val="0"/>
          <w:numId w:val="17"/>
        </w:numPr>
      </w:pPr>
      <w:r w:rsidRPr="00F8713E">
        <w:t>in the case of Lowest Level S</w:t>
      </w:r>
      <w:r w:rsidR="00162259" w:rsidRPr="00F8713E">
        <w:t>ecurity</w:t>
      </w:r>
      <w:r w:rsidR="00403C64" w:rsidRPr="00F8713E">
        <w:t xml:space="preserve"> authentication</w:t>
      </w:r>
      <w:r w:rsidR="00162259" w:rsidRPr="00F8713E">
        <w:t xml:space="preserve"> it shall not be present; o</w:t>
      </w:r>
      <w:r w:rsidR="00162259" w:rsidRPr="00F8713E">
        <w:rPr>
          <w:color w:val="000000"/>
          <w:spacing w:val="4"/>
        </w:rPr>
        <w:t>nly the Kernel functional unit will be used;</w:t>
      </w:r>
    </w:p>
    <w:p w14:paraId="4BB2D489" w14:textId="77777777" w:rsidR="00162259" w:rsidRPr="00F8713E" w:rsidRDefault="00265437" w:rsidP="00695ACD">
      <w:pPr>
        <w:pStyle w:val="ListBullet"/>
        <w:numPr>
          <w:ilvl w:val="0"/>
          <w:numId w:val="17"/>
        </w:numPr>
      </w:pPr>
      <w:r w:rsidRPr="00F8713E">
        <w:t>in the case of Low Level S</w:t>
      </w:r>
      <w:r w:rsidR="00162259" w:rsidRPr="00F8713E">
        <w:t xml:space="preserve">ecurity (LLS) </w:t>
      </w:r>
      <w:r w:rsidR="00403C64" w:rsidRPr="00F8713E">
        <w:t xml:space="preserve">authentication </w:t>
      </w:r>
      <w:r w:rsidR="00162259" w:rsidRPr="00F8713E">
        <w:t>it shall be present in the .request primitive and it may be present in the .response service pri</w:t>
      </w:r>
      <w:r w:rsidR="00B5695D" w:rsidRPr="00F8713E">
        <w:t>mitive and it shall indicate authentication (bit 0 set);</w:t>
      </w:r>
    </w:p>
    <w:p w14:paraId="26906F34" w14:textId="77777777" w:rsidR="00162259" w:rsidRPr="00F8713E" w:rsidRDefault="00162259" w:rsidP="00695ACD">
      <w:pPr>
        <w:pStyle w:val="ListBullet"/>
        <w:numPr>
          <w:ilvl w:val="0"/>
          <w:numId w:val="17"/>
        </w:numPr>
      </w:pPr>
      <w:r w:rsidRPr="00F8713E">
        <w:t>in the case of High Level Security (HLS)</w:t>
      </w:r>
      <w:r w:rsidR="00403C64" w:rsidRPr="00F8713E">
        <w:t xml:space="preserve"> authentication</w:t>
      </w:r>
      <w:r w:rsidRPr="00F8713E">
        <w:t>, it shall be present both in the .request and t</w:t>
      </w:r>
      <w:r w:rsidR="00B5695D" w:rsidRPr="00F8713E">
        <w:t>he .response service primitives and it shall indicate authentication (bit 0 set)</w:t>
      </w:r>
      <w:r w:rsidR="00F8713E">
        <w:t>.</w:t>
      </w:r>
    </w:p>
    <w:p w14:paraId="0E06D2CB" w14:textId="77777777" w:rsidR="00162259" w:rsidRPr="00347160" w:rsidRDefault="00162259" w:rsidP="00162259">
      <w:pPr>
        <w:pStyle w:val="PARAGRAPH"/>
      </w:pPr>
      <w:r w:rsidRPr="00347160">
        <w:t>The Security_Mechanism_Name</w:t>
      </w:r>
      <w:r w:rsidRPr="00347160">
        <w:fldChar w:fldCharType="begin"/>
      </w:r>
      <w:r w:rsidRPr="00347160">
        <w:instrText xml:space="preserve"> XE "Security mechanism name" </w:instrText>
      </w:r>
      <w:r w:rsidRPr="00347160">
        <w:fldChar w:fldCharType="end"/>
      </w:r>
      <w:r w:rsidRPr="00347160">
        <w:t xml:space="preserve"> parameter is conditional. It is present only if the authentication functional unit has been selected. If present, the .request primitive holds the value proposed by the client and the .response primitive holds the value required by the server, i.e. the one to be used by the client.</w:t>
      </w:r>
    </w:p>
    <w:p w14:paraId="36D1725D" w14:textId="77777777" w:rsidR="00162259" w:rsidRPr="00347160" w:rsidRDefault="00162259" w:rsidP="00162259">
      <w:pPr>
        <w:pStyle w:val="PARAGRAPH"/>
      </w:pPr>
      <w:r w:rsidRPr="00347160">
        <w:t>The Calling_Authentication_Value</w:t>
      </w:r>
      <w:r w:rsidRPr="00347160">
        <w:fldChar w:fldCharType="begin"/>
      </w:r>
      <w:r w:rsidRPr="00347160">
        <w:instrText xml:space="preserve"> XE "Calling authentication value" </w:instrText>
      </w:r>
      <w:r w:rsidRPr="00347160">
        <w:fldChar w:fldCharType="end"/>
      </w:r>
      <w:r w:rsidRPr="00347160">
        <w:t xml:space="preserve"> parameter and the Responding_Authentication_Value parameters are conditional. They are present only if the authentication functional unit has been selected. They hold the client authentication value / server authentication value respectively, appropriate for the Security_Mechanism_Name.</w:t>
      </w:r>
    </w:p>
    <w:p w14:paraId="1C1D319B" w14:textId="77777777" w:rsidR="00162259" w:rsidRPr="00347160" w:rsidRDefault="00162259" w:rsidP="00162259">
      <w:pPr>
        <w:pStyle w:val="PARAGRAPH"/>
      </w:pPr>
      <w:r w:rsidRPr="00347160">
        <w:t>The Implementation_Information</w:t>
      </w:r>
      <w:r w:rsidRPr="00347160">
        <w:fldChar w:fldCharType="begin"/>
      </w:r>
      <w:r w:rsidRPr="00347160">
        <w:instrText xml:space="preserve"> XE "Implementation information" </w:instrText>
      </w:r>
      <w:r w:rsidRPr="00347160">
        <w:fldChar w:fldCharType="end"/>
      </w:r>
      <w:r w:rsidRPr="00347160">
        <w:t xml:space="preserve"> parameter is optional. Its use is not specified in this international standard.</w:t>
      </w:r>
    </w:p>
    <w:p w14:paraId="2704B64A" w14:textId="77777777" w:rsidR="00162259" w:rsidRPr="00347160" w:rsidRDefault="00162259" w:rsidP="00162259">
      <w:pPr>
        <w:pStyle w:val="PARAGRAPH"/>
      </w:pPr>
      <w:r w:rsidRPr="00347160">
        <w:t>The Proposed_xDLMS_Context parameter holds the elements of the proposed xDLMS context carried by the xDLMS InitiateRequest APDU, placed in the user-information field of the AARQ APDU.</w:t>
      </w:r>
    </w:p>
    <w:p w14:paraId="7AD20A73" w14:textId="77777777" w:rsidR="00162259" w:rsidRPr="00F8713E" w:rsidRDefault="00162259" w:rsidP="00162259">
      <w:pPr>
        <w:pStyle w:val="PARAGRAPH"/>
      </w:pPr>
      <w:r w:rsidRPr="00347160">
        <w:t>The Dedicated_Key</w:t>
      </w:r>
      <w:r w:rsidRPr="00347160">
        <w:fldChar w:fldCharType="begin"/>
      </w:r>
      <w:r w:rsidRPr="00347160">
        <w:instrText xml:space="preserve"> XE "Dedicated key" </w:instrText>
      </w:r>
      <w:r w:rsidRPr="00347160">
        <w:fldChar w:fldCharType="end"/>
      </w:r>
      <w:r w:rsidRPr="00347160">
        <w:t xml:space="preserve"> element is conditional. It may be present only, when the Application_Context_Name parameter indicates an application context using ciphering. The </w:t>
      </w:r>
      <w:r w:rsidRPr="00F8713E">
        <w:t>dedicated key is used for dedicated ciphering of xDLMS APDUs exchanged within the AA established.</w:t>
      </w:r>
    </w:p>
    <w:p w14:paraId="66E7C840" w14:textId="77777777" w:rsidR="003B0A37" w:rsidRPr="00F8713E" w:rsidRDefault="003B0A37" w:rsidP="003B0A37">
      <w:pPr>
        <w:pStyle w:val="PARAGRAPH"/>
      </w:pPr>
      <w:r w:rsidRPr="00F8713E">
        <w:t>When the dedicated key is present, the xDLMS InitiateRequest APDU shall be authenticated and encrypted using the AES-GCM algorithm, the global unicast encryption key and the authentication key (if in use). In addition it shall also be digitally signed if required by the security policy.</w:t>
      </w:r>
    </w:p>
    <w:p w14:paraId="64FA1D6F" w14:textId="77777777" w:rsidR="003B0A37" w:rsidRPr="00F8713E" w:rsidRDefault="003B0A37" w:rsidP="003B0A37">
      <w:pPr>
        <w:pStyle w:val="PARAGRAPH"/>
      </w:pPr>
      <w:r w:rsidRPr="00F8713E">
        <w:t>The xDLMS InitiateRequest</w:t>
      </w:r>
      <w:r w:rsidRPr="00F8713E">
        <w:fldChar w:fldCharType="begin"/>
      </w:r>
      <w:r w:rsidRPr="00F8713E">
        <w:instrText xml:space="preserve"> XE "xDLMS InitiateRequest" </w:instrText>
      </w:r>
      <w:r w:rsidRPr="00F8713E">
        <w:fldChar w:fldCharType="end"/>
      </w:r>
      <w:r w:rsidRPr="00F8713E">
        <w:t xml:space="preserve"> APDU shall be protected the same way as described above, when the dedicated key is not present, but it is necessary to protect the RLRQ APDU by including the protected xDLMS InitiateRequest in its user-information field. See </w:t>
      </w:r>
      <w:r w:rsidRPr="00F8713E">
        <w:fldChar w:fldCharType="begin" w:fldLock="1"/>
      </w:r>
      <w:r w:rsidRPr="00F8713E">
        <w:instrText xml:space="preserve"> REF _Ref174286661 \r \h  \* MERGEFORMAT </w:instrText>
      </w:r>
      <w:r w:rsidRPr="00F8713E">
        <w:fldChar w:fldCharType="separate"/>
      </w:r>
      <w:r w:rsidR="00811F07" w:rsidRPr="00F8713E">
        <w:t>6.3</w:t>
      </w:r>
      <w:r w:rsidRPr="00F8713E">
        <w:fldChar w:fldCharType="end"/>
      </w:r>
      <w:r w:rsidRPr="00F8713E">
        <w:t>.</w:t>
      </w:r>
    </w:p>
    <w:p w14:paraId="6A481186" w14:textId="77777777" w:rsidR="003B0A37" w:rsidRPr="00347160" w:rsidRDefault="003B0A37" w:rsidP="00162259">
      <w:pPr>
        <w:pStyle w:val="PARAGRAPH"/>
      </w:pPr>
      <w:r w:rsidRPr="00F8713E">
        <w:lastRenderedPageBreak/>
        <w:t>The use of Response_Allowed element is conditional. It indicates if the server is allowed to respond with an AARE APDU, i.e. if the AA to be established is confirmed (Response_Allowed == TRUE) or not confirmed (Response_Allowed == FALSE).</w:t>
      </w:r>
    </w:p>
    <w:p w14:paraId="69D53897" w14:textId="6A27F54A" w:rsidR="00162259" w:rsidRPr="00347160" w:rsidRDefault="00162259" w:rsidP="00162259">
      <w:pPr>
        <w:pStyle w:val="PARAGRAPH"/>
      </w:pPr>
      <w:r w:rsidRPr="00347160">
        <w:t xml:space="preserve">The Proposed_DLMS_Version_Number </w:t>
      </w:r>
      <w:r w:rsidRPr="00347160">
        <w:fldChar w:fldCharType="begin"/>
      </w:r>
      <w:r w:rsidRPr="00347160">
        <w:instrText xml:space="preserve"> XE "DLMS version number" </w:instrText>
      </w:r>
      <w:r w:rsidRPr="00347160">
        <w:fldChar w:fldCharType="end"/>
      </w:r>
      <w:r w:rsidRPr="00347160">
        <w:t xml:space="preserve"> element holds the proposed </w:t>
      </w:r>
      <w:del w:id="3139" w:author="John Cowburn" w:date="2021-04-16T13:58:00Z">
        <w:r w:rsidRPr="00347160" w:rsidDel="00635BE8">
          <w:delText>DLMS</w:delText>
        </w:r>
      </w:del>
      <w:ins w:id="3140" w:author="John Cowburn" w:date="2021-04-16T13:58:00Z">
        <w:r w:rsidR="00635BE8">
          <w:t>DLMS®</w:t>
        </w:r>
      </w:ins>
      <w:r w:rsidRPr="00347160">
        <w:t xml:space="preserve"> version number; see </w:t>
      </w:r>
      <w:r w:rsidRPr="00347160">
        <w:fldChar w:fldCharType="begin" w:fldLock="1"/>
      </w:r>
      <w:r w:rsidRPr="00347160">
        <w:instrText xml:space="preserve"> REF _Ref174723957 \r \h  \* MERGEFORMAT </w:instrText>
      </w:r>
      <w:r w:rsidRPr="00347160">
        <w:fldChar w:fldCharType="separate"/>
      </w:r>
      <w:r w:rsidR="00811F07">
        <w:t>4.2.4</w:t>
      </w:r>
      <w:r w:rsidRPr="00347160">
        <w:fldChar w:fldCharType="end"/>
      </w:r>
      <w:r w:rsidRPr="00347160">
        <w:t>.</w:t>
      </w:r>
    </w:p>
    <w:p w14:paraId="33E8DCD0" w14:textId="77777777" w:rsidR="00162259" w:rsidRPr="00347160" w:rsidRDefault="00162259" w:rsidP="00162259">
      <w:pPr>
        <w:pStyle w:val="PARAGRAPH"/>
      </w:pPr>
      <w:r w:rsidRPr="00347160">
        <w:t>The Proposed_DLMS_Conformance</w:t>
      </w:r>
      <w:r w:rsidRPr="00347160">
        <w:fldChar w:fldCharType="begin"/>
      </w:r>
      <w:r w:rsidRPr="00347160">
        <w:instrText xml:space="preserve"> XE "DLMS conformance" </w:instrText>
      </w:r>
      <w:r w:rsidRPr="00347160">
        <w:fldChar w:fldCharType="end"/>
      </w:r>
      <w:r w:rsidRPr="00347160">
        <w:t xml:space="preserve"> element holds the proposed conformance block; see </w:t>
      </w:r>
      <w:r w:rsidRPr="00347160">
        <w:fldChar w:fldCharType="begin" w:fldLock="1"/>
      </w:r>
      <w:r w:rsidRPr="00347160">
        <w:instrText xml:space="preserve"> REF _Ref174724942 \r \h  \* MERGEFORMAT </w:instrText>
      </w:r>
      <w:r w:rsidRPr="00347160">
        <w:fldChar w:fldCharType="separate"/>
      </w:r>
      <w:r w:rsidR="00811F07">
        <w:t>7.3.1</w:t>
      </w:r>
      <w:r w:rsidRPr="00347160">
        <w:fldChar w:fldCharType="end"/>
      </w:r>
      <w:r w:rsidRPr="00347160">
        <w:t>.</w:t>
      </w:r>
    </w:p>
    <w:p w14:paraId="076BD6E1" w14:textId="77777777" w:rsidR="00162259" w:rsidRPr="00347160" w:rsidRDefault="00162259" w:rsidP="00162259">
      <w:pPr>
        <w:pStyle w:val="PARAGRAPH"/>
      </w:pPr>
      <w:r w:rsidRPr="00347160">
        <w:t>The Client_Max_Receive_PDU_Size</w:t>
      </w:r>
      <w:r w:rsidRPr="00347160">
        <w:fldChar w:fldCharType="begin"/>
      </w:r>
      <w:r w:rsidRPr="00347160">
        <w:instrText xml:space="preserve"> XE "Client_Max_Receive_PDU_Size" </w:instrText>
      </w:r>
      <w:r w:rsidRPr="00347160">
        <w:fldChar w:fldCharType="end"/>
      </w:r>
      <w:r w:rsidRPr="00347160">
        <w:t xml:space="preserve"> element holds the maximum length of the xDLMS APDUs the client can receive; see </w:t>
      </w:r>
      <w:r w:rsidRPr="00347160">
        <w:fldChar w:fldCharType="begin" w:fldLock="1"/>
      </w:r>
      <w:r w:rsidRPr="00347160">
        <w:instrText xml:space="preserve"> REF _Ref174725511 \h  \* MERGEFORMAT </w:instrText>
      </w:r>
      <w:r w:rsidRPr="00347160">
        <w:fldChar w:fldCharType="separate"/>
      </w:r>
      <w:r w:rsidR="00811F07">
        <w:t>Table 2</w:t>
      </w:r>
      <w:r w:rsidRPr="00347160">
        <w:fldChar w:fldCharType="end"/>
      </w:r>
      <w:r w:rsidRPr="00347160">
        <w:t>.</w:t>
      </w:r>
    </w:p>
    <w:p w14:paraId="4F1F3BDF" w14:textId="77777777" w:rsidR="00162259" w:rsidRPr="00B67C8A" w:rsidRDefault="00162259" w:rsidP="00162259">
      <w:pPr>
        <w:pStyle w:val="PARAGRAPH"/>
      </w:pPr>
      <w:r w:rsidRPr="00B67C8A">
        <w:t>If the xDLMS context proposed by the client is acceptable for the server, then the response service primitive shall contain the Negotiated_xDLMS_Context parameter. It holds the elements of the negotiated xDLMS context, carried by the xDLMS InitiateResponse APDU, placed in the user-information field of the AARE APDU. If the xDLMS InitiateRequest APDU has been ciphered, the xDLMS InitiateResponse APDU shall be also ciphered the same way.</w:t>
      </w:r>
    </w:p>
    <w:p w14:paraId="7C48B472" w14:textId="25A6CD47" w:rsidR="00162259" w:rsidRPr="00347160" w:rsidRDefault="00162259" w:rsidP="00162259">
      <w:pPr>
        <w:pStyle w:val="PARAGRAPH"/>
      </w:pPr>
      <w:r w:rsidRPr="00347160">
        <w:t xml:space="preserve">The Negotiated_DLMS_Version_Number element holds the negotiated </w:t>
      </w:r>
      <w:del w:id="3141" w:author="John Cowburn" w:date="2021-04-16T13:58:00Z">
        <w:r w:rsidRPr="00347160" w:rsidDel="00635BE8">
          <w:delText>DLMS</w:delText>
        </w:r>
      </w:del>
      <w:ins w:id="3142" w:author="John Cowburn" w:date="2021-04-16T13:58:00Z">
        <w:r w:rsidR="00635BE8">
          <w:t>DLMS®</w:t>
        </w:r>
      </w:ins>
      <w:r w:rsidRPr="00347160">
        <w:t xml:space="preserve"> version number. See </w:t>
      </w:r>
      <w:r w:rsidRPr="00347160">
        <w:fldChar w:fldCharType="begin" w:fldLock="1"/>
      </w:r>
      <w:r w:rsidRPr="00347160">
        <w:instrText xml:space="preserve"> REF _Ref174723957 \r \h  \* MERGEFORMAT </w:instrText>
      </w:r>
      <w:r w:rsidRPr="00347160">
        <w:fldChar w:fldCharType="separate"/>
      </w:r>
      <w:r w:rsidR="00811F07">
        <w:t>4.2.4</w:t>
      </w:r>
      <w:r w:rsidRPr="00347160">
        <w:fldChar w:fldCharType="end"/>
      </w:r>
      <w:r w:rsidRPr="00347160">
        <w:t>.</w:t>
      </w:r>
    </w:p>
    <w:p w14:paraId="0C3F82D6" w14:textId="77777777" w:rsidR="00162259" w:rsidRPr="00347160" w:rsidRDefault="00162259" w:rsidP="00162259">
      <w:pPr>
        <w:pStyle w:val="PARAGRAPH"/>
      </w:pPr>
      <w:r w:rsidRPr="00347160">
        <w:t>The Negotiated_DLMS_Conformance element holds the negotiated conformance block. See </w:t>
      </w:r>
      <w:r w:rsidRPr="00347160">
        <w:fldChar w:fldCharType="begin" w:fldLock="1"/>
      </w:r>
      <w:r w:rsidRPr="00347160">
        <w:instrText xml:space="preserve"> REF _Ref174724942 \r \h  \* MERGEFORMAT </w:instrText>
      </w:r>
      <w:r w:rsidRPr="00347160">
        <w:fldChar w:fldCharType="separate"/>
      </w:r>
      <w:r w:rsidR="00811F07">
        <w:t>7.3.1</w:t>
      </w:r>
      <w:r w:rsidRPr="00347160">
        <w:fldChar w:fldCharType="end"/>
      </w:r>
      <w:r w:rsidRPr="00347160">
        <w:t>.</w:t>
      </w:r>
    </w:p>
    <w:p w14:paraId="7B8B044F" w14:textId="77777777" w:rsidR="00162259" w:rsidRPr="00347160" w:rsidRDefault="00162259" w:rsidP="00162259">
      <w:pPr>
        <w:pStyle w:val="PARAGRAPH"/>
      </w:pPr>
      <w:r w:rsidRPr="00347160">
        <w:t>The Server_Max_Receive_PDU_Size</w:t>
      </w:r>
      <w:r w:rsidRPr="00347160">
        <w:fldChar w:fldCharType="begin"/>
      </w:r>
      <w:r w:rsidRPr="00347160">
        <w:instrText xml:space="preserve"> XE "Server_Max_Receive_PDU_Size" </w:instrText>
      </w:r>
      <w:r w:rsidRPr="00347160">
        <w:fldChar w:fldCharType="end"/>
      </w:r>
      <w:r w:rsidRPr="00347160">
        <w:t xml:space="preserve"> element carries the maximum length of the xDLMS APDUs the server can receive; see </w:t>
      </w:r>
      <w:r w:rsidRPr="00347160">
        <w:fldChar w:fldCharType="begin" w:fldLock="1"/>
      </w:r>
      <w:r w:rsidRPr="00347160">
        <w:instrText xml:space="preserve"> REF _Ref174725511 \h  \* MERGEFORMAT </w:instrText>
      </w:r>
      <w:r w:rsidRPr="00347160">
        <w:fldChar w:fldCharType="separate"/>
      </w:r>
      <w:r w:rsidR="00811F07">
        <w:t>Table 2</w:t>
      </w:r>
      <w:r w:rsidRPr="00347160">
        <w:fldChar w:fldCharType="end"/>
      </w:r>
      <w:r w:rsidRPr="00347160">
        <w:t>.</w:t>
      </w:r>
    </w:p>
    <w:p w14:paraId="1F315039" w14:textId="77777777" w:rsidR="00162259" w:rsidRPr="00347160" w:rsidRDefault="00162259" w:rsidP="00162259">
      <w:pPr>
        <w:pStyle w:val="PARAGRAPH"/>
      </w:pPr>
      <w:r w:rsidRPr="00347160">
        <w:t>The VAA_name element carries the dummy value of 0x0007 in the case of LN referencing, and the base_name of the current Association object, 0xFA00, in the case of SN referencing.</w:t>
      </w:r>
    </w:p>
    <w:p w14:paraId="41DF688F" w14:textId="77777777" w:rsidR="00162259" w:rsidRPr="00347160" w:rsidRDefault="00162259" w:rsidP="00162259">
      <w:pPr>
        <w:pStyle w:val="PARAGRAPH"/>
      </w:pPr>
      <w:r w:rsidRPr="00347160">
        <w:t xml:space="preserve">If the xDLMS context proposed by the client is not acceptable for the server, then the response service primitive shall carry the xDLMS_Initiate_Error parameter. It is carried by the </w:t>
      </w:r>
      <w:r w:rsidR="00B61362">
        <w:t>C</w:t>
      </w:r>
      <w:r w:rsidRPr="00347160">
        <w:t xml:space="preserve">onfirmedServiceError APDU, with appropriate diagnostic elements, placed </w:t>
      </w:r>
      <w:r w:rsidRPr="00347160">
        <w:rPr>
          <w:color w:val="000000"/>
          <w:spacing w:val="4"/>
        </w:rPr>
        <w:t>in the user-information field of the AARE APDU.</w:t>
      </w:r>
    </w:p>
    <w:p w14:paraId="32BB0539" w14:textId="77777777" w:rsidR="00162259" w:rsidRPr="00347160" w:rsidRDefault="00162259" w:rsidP="00162259">
      <w:pPr>
        <w:pStyle w:val="PARAGRAPH"/>
      </w:pPr>
      <w:r w:rsidRPr="00347160">
        <w:t>The User_Information</w:t>
      </w:r>
      <w:r w:rsidRPr="00347160">
        <w:fldChar w:fldCharType="begin"/>
      </w:r>
      <w:r w:rsidRPr="00347160">
        <w:instrText xml:space="preserve"> XE "User information" </w:instrText>
      </w:r>
      <w:r w:rsidRPr="00347160">
        <w:fldChar w:fldCharType="end"/>
      </w:r>
      <w:r w:rsidRPr="00347160">
        <w:t xml:space="preserve"> parameter is optional. If present, it shall be passed on to the supporting layer, provided it is capable to carry it. The indication primitive shall then contain the user-specific information carried by the supporting lower protocol layer(s); see</w:t>
      </w:r>
      <w:r w:rsidR="0013317D" w:rsidRPr="00347160">
        <w:t xml:space="preserve"> </w:t>
      </w:r>
      <w:r w:rsidR="0013317D" w:rsidRPr="00347160">
        <w:fldChar w:fldCharType="begin" w:fldLock="1"/>
      </w:r>
      <w:r w:rsidR="0013317D" w:rsidRPr="00347160">
        <w:instrText xml:space="preserve"> REF _Ref406426382 \r \h </w:instrText>
      </w:r>
      <w:r w:rsidR="00C60BA6" w:rsidRPr="00347160">
        <w:instrText xml:space="preserve"> \* MERGEFORMAT </w:instrText>
      </w:r>
      <w:r w:rsidR="0013317D" w:rsidRPr="00347160">
        <w:fldChar w:fldCharType="separate"/>
      </w:r>
      <w:r w:rsidR="00811F07">
        <w:t>Annex A</w:t>
      </w:r>
      <w:r w:rsidR="0013317D" w:rsidRPr="00347160">
        <w:fldChar w:fldCharType="end"/>
      </w:r>
      <w:r w:rsidRPr="00347160">
        <w:t>.</w:t>
      </w:r>
    </w:p>
    <w:p w14:paraId="4BC43C4A" w14:textId="77777777" w:rsidR="001D151B" w:rsidRPr="00347160" w:rsidRDefault="001D151B" w:rsidP="00B67C8A">
      <w:pPr>
        <w:pStyle w:val="NOTE"/>
      </w:pPr>
      <w:r w:rsidRPr="00F8713E">
        <w:t>NOTE 2</w:t>
      </w:r>
      <w:r w:rsidR="00B67C8A" w:rsidRPr="00F8713E">
        <w:t> </w:t>
      </w:r>
      <w:r w:rsidRPr="00F8713E">
        <w:t>The User_Information parameter of the COSEM-OPEN service is not to be confused with the user-information field of the AARQ / AARE APDUs.</w:t>
      </w:r>
    </w:p>
    <w:p w14:paraId="4249C1E4" w14:textId="77777777" w:rsidR="00162259" w:rsidRPr="00347160" w:rsidRDefault="00162259" w:rsidP="00162259">
      <w:pPr>
        <w:pStyle w:val="PARAGRAPH"/>
        <w:rPr>
          <w:color w:val="000000"/>
        </w:rPr>
      </w:pPr>
      <w:r w:rsidRPr="00347160">
        <w:rPr>
          <w:color w:val="000000"/>
        </w:rPr>
        <w:t>The Service_Class parameter</w:t>
      </w:r>
      <w:r w:rsidRPr="00347160">
        <w:rPr>
          <w:color w:val="000000"/>
        </w:rPr>
        <w:fldChar w:fldCharType="begin"/>
      </w:r>
      <w:r w:rsidRPr="00347160">
        <w:instrText xml:space="preserve"> XE "</w:instrText>
      </w:r>
      <w:r w:rsidRPr="00347160">
        <w:rPr>
          <w:color w:val="000000"/>
        </w:rPr>
        <w:instrText>Service_Class parameter</w:instrText>
      </w:r>
      <w:r w:rsidRPr="00347160">
        <w:instrText xml:space="preserve">" </w:instrText>
      </w:r>
      <w:r w:rsidRPr="00347160">
        <w:rPr>
          <w:color w:val="000000"/>
        </w:rPr>
        <w:fldChar w:fldCharType="end"/>
      </w:r>
      <w:r w:rsidRPr="00347160">
        <w:rPr>
          <w:color w:val="000000"/>
        </w:rPr>
        <w:t xml:space="preserve"> is mandatory. It indicates whether the service shall be invoked in a confirmed or in an unconfirmed manner. </w:t>
      </w:r>
      <w:r w:rsidRPr="00347160">
        <w:t>The handling of this parameter may depend on the communication profile; see</w:t>
      </w:r>
      <w:r w:rsidR="0013317D" w:rsidRPr="00347160">
        <w:t xml:space="preserve"> </w:t>
      </w:r>
      <w:r w:rsidR="0013317D" w:rsidRPr="00347160">
        <w:fldChar w:fldCharType="begin" w:fldLock="1"/>
      </w:r>
      <w:r w:rsidR="0013317D" w:rsidRPr="00347160">
        <w:instrText xml:space="preserve"> REF _Ref406426382 \r \h </w:instrText>
      </w:r>
      <w:r w:rsidR="00C60BA6" w:rsidRPr="00347160">
        <w:instrText xml:space="preserve"> \* MERGEFORMAT </w:instrText>
      </w:r>
      <w:r w:rsidR="0013317D" w:rsidRPr="00347160">
        <w:fldChar w:fldCharType="separate"/>
      </w:r>
      <w:r w:rsidR="00811F07">
        <w:t>Annex A</w:t>
      </w:r>
      <w:r w:rsidR="0013317D" w:rsidRPr="00347160">
        <w:fldChar w:fldCharType="end"/>
      </w:r>
      <w:r w:rsidRPr="00347160">
        <w:t>.</w:t>
      </w:r>
    </w:p>
    <w:p w14:paraId="22A02DF5" w14:textId="77777777" w:rsidR="00162259" w:rsidRPr="00347160" w:rsidRDefault="00162259" w:rsidP="00162259">
      <w:pPr>
        <w:pStyle w:val="PARAGRAPH"/>
        <w:rPr>
          <w:i/>
          <w:iCs/>
        </w:rPr>
      </w:pPr>
      <w:bookmarkStart w:id="3143" w:name="_Toc461014146"/>
      <w:bookmarkStart w:id="3144" w:name="_Ref174369826"/>
      <w:r w:rsidRPr="00347160">
        <w:rPr>
          <w:i/>
          <w:iCs/>
        </w:rPr>
        <w:t>Use</w:t>
      </w:r>
      <w:bookmarkEnd w:id="3143"/>
      <w:bookmarkEnd w:id="3144"/>
    </w:p>
    <w:p w14:paraId="760FD995" w14:textId="77777777" w:rsidR="00162259" w:rsidRPr="00347160" w:rsidRDefault="00162259" w:rsidP="00162259">
      <w:pPr>
        <w:pStyle w:val="PARAGRAPH"/>
      </w:pPr>
      <w:r w:rsidRPr="00347160">
        <w:t xml:space="preserve">Possible logical sequences of the COSEM-OPEN service primitives are illustrated in </w:t>
      </w:r>
      <w:r w:rsidRPr="00347160">
        <w:fldChar w:fldCharType="begin" w:fldLock="1"/>
      </w:r>
      <w:r w:rsidRPr="00347160">
        <w:instrText xml:space="preserve"> REF _Ref173922013 \h </w:instrText>
      </w:r>
      <w:r w:rsidR="00C60BA6" w:rsidRPr="00347160">
        <w:instrText xml:space="preserve"> \* MERGEFORMAT </w:instrText>
      </w:r>
      <w:r w:rsidRPr="00347160">
        <w:fldChar w:fldCharType="separate"/>
      </w:r>
      <w:r w:rsidR="00811F07" w:rsidRPr="00347160">
        <w:t xml:space="preserve">Figure </w:t>
      </w:r>
      <w:r w:rsidR="00811F07">
        <w:rPr>
          <w:noProof/>
        </w:rPr>
        <w:t>35</w:t>
      </w:r>
      <w:r w:rsidRPr="00347160">
        <w:fldChar w:fldCharType="end"/>
      </w:r>
      <w:r w:rsidRPr="00347160">
        <w:t>:</w:t>
      </w:r>
    </w:p>
    <w:p w14:paraId="591B1134" w14:textId="77777777" w:rsidR="00162259" w:rsidRPr="00347160" w:rsidRDefault="00162259" w:rsidP="00695ACD">
      <w:pPr>
        <w:pStyle w:val="ListBullet"/>
        <w:numPr>
          <w:ilvl w:val="0"/>
          <w:numId w:val="18"/>
        </w:numPr>
      </w:pPr>
      <w:r w:rsidRPr="00347160">
        <w:t>for confirmed AA – successful or unsuccessful – establishment, item a);</w:t>
      </w:r>
    </w:p>
    <w:p w14:paraId="7E6FDD44" w14:textId="77777777" w:rsidR="00162259" w:rsidRPr="00347160" w:rsidRDefault="00162259" w:rsidP="00695ACD">
      <w:pPr>
        <w:pStyle w:val="ListBullet"/>
        <w:numPr>
          <w:ilvl w:val="0"/>
          <w:numId w:val="18"/>
        </w:numPr>
      </w:pPr>
      <w:r w:rsidRPr="00347160">
        <w:t>for unconfirmed AA establishment, item b);</w:t>
      </w:r>
    </w:p>
    <w:p w14:paraId="248870B1" w14:textId="77777777" w:rsidR="00162259" w:rsidRPr="00347160" w:rsidRDefault="00162259" w:rsidP="00695ACD">
      <w:pPr>
        <w:pStyle w:val="ListBullet"/>
        <w:numPr>
          <w:ilvl w:val="0"/>
          <w:numId w:val="18"/>
        </w:numPr>
      </w:pPr>
      <w:r w:rsidRPr="00347160">
        <w:t>in the case of a pre-established AA or an unsuccessful attempt due to a local error, item c).</w:t>
      </w:r>
    </w:p>
    <w:p w14:paraId="2157FADD" w14:textId="77777777" w:rsidR="00403C64" w:rsidRDefault="00162259" w:rsidP="00D66A92">
      <w:pPr>
        <w:pStyle w:val="PARAGRAPH"/>
      </w:pPr>
      <w:r w:rsidRPr="00347160">
        <w:lastRenderedPageBreak/>
        <w:t xml:space="preserve">The .request primitive is invoked by the client AP to request the establishment of a confirmed or an unconfirmed AA with a server AP. </w:t>
      </w:r>
    </w:p>
    <w:p w14:paraId="473FAB7A" w14:textId="77777777" w:rsidR="00403C64" w:rsidRDefault="00403C64" w:rsidP="00B67C8A">
      <w:pPr>
        <w:pStyle w:val="NOTE"/>
      </w:pPr>
      <w:r>
        <w:t>NOTE</w:t>
      </w:r>
      <w:r w:rsidR="00D66A92">
        <w:t xml:space="preserve"> 3</w:t>
      </w:r>
      <w:r w:rsidR="00B67C8A">
        <w:t> </w:t>
      </w:r>
      <w:r w:rsidR="00D66A92" w:rsidRPr="00D66A92">
        <w:t>Before the invocation of the COSEM-OPEN.request primitive, the physical layers shall be connected. Depending on the communication profile, the invocation of this primitive may also imply the connection of other lower layers.</w:t>
      </w:r>
    </w:p>
    <w:p w14:paraId="70A25430" w14:textId="77777777" w:rsidR="00162259" w:rsidRPr="00347160" w:rsidRDefault="00054F4D" w:rsidP="00D66A92">
      <w:pPr>
        <w:pStyle w:val="PARAGRAPH"/>
        <w:rPr>
          <w:strike/>
          <w:color w:val="000000"/>
        </w:rPr>
      </w:pPr>
      <w:r w:rsidRPr="00347160">
        <w:t>Upon reception</w:t>
      </w:r>
      <w:r w:rsidR="00162259" w:rsidRPr="00347160">
        <w:t xml:space="preserve"> of the </w:t>
      </w:r>
      <w:r w:rsidR="00162259" w:rsidRPr="00347160">
        <w:rPr>
          <w:color w:val="000000"/>
        </w:rPr>
        <w:t>r</w:t>
      </w:r>
      <w:r w:rsidR="00162259" w:rsidRPr="00347160">
        <w:t>equest invocation, the AL constructs and sends an AARQ APDU to the server.</w:t>
      </w:r>
    </w:p>
    <w:p w14:paraId="1E84B2B8" w14:textId="77777777" w:rsidR="00162259" w:rsidRPr="00347160" w:rsidRDefault="00162259" w:rsidP="00162259">
      <w:pPr>
        <w:pStyle w:val="PARAGRAPH"/>
      </w:pPr>
      <w:r w:rsidRPr="00347160">
        <w:t>The .indication primitive is generated by the server AL when a correctly formatted AARQ APDU is received.</w:t>
      </w:r>
    </w:p>
    <w:p w14:paraId="63C90B4B" w14:textId="77777777" w:rsidR="00162259" w:rsidRPr="00347160" w:rsidRDefault="00162259" w:rsidP="00162259">
      <w:pPr>
        <w:pStyle w:val="PARAGRAPH"/>
      </w:pPr>
      <w:r w:rsidRPr="00347160">
        <w:t>The .</w:t>
      </w:r>
      <w:r w:rsidRPr="00347160">
        <w:rPr>
          <w:color w:val="000000"/>
        </w:rPr>
        <w:t>r</w:t>
      </w:r>
      <w:r w:rsidRPr="00347160">
        <w:t xml:space="preserve">esponse primitive is invoked by the server AP to indicate to the AL whether the proposed AA is accepted or not. It is invoked only if the proposed AA is confirmed. </w:t>
      </w:r>
      <w:r w:rsidRPr="00347160">
        <w:rPr>
          <w:color w:val="000000"/>
        </w:rPr>
        <w:t>The AL constructs then an AARE APDU and sends it to its peer, containing the service parameters received from the AP.</w:t>
      </w:r>
    </w:p>
    <w:p w14:paraId="32C31CE8" w14:textId="77777777" w:rsidR="00162259" w:rsidRPr="00347160" w:rsidRDefault="00162259" w:rsidP="00162259">
      <w:pPr>
        <w:pStyle w:val="PARAGRAPH"/>
      </w:pPr>
      <w:r w:rsidRPr="00347160">
        <w:t>The .confirm primitive is generated by the client AL to indicate to the client AP whether the AA previously requested is accepted or not:</w:t>
      </w:r>
    </w:p>
    <w:p w14:paraId="0238AFE6" w14:textId="77777777" w:rsidR="00162259" w:rsidRPr="00347160" w:rsidRDefault="00162259" w:rsidP="00695ACD">
      <w:pPr>
        <w:pStyle w:val="ListBullet"/>
        <w:numPr>
          <w:ilvl w:val="0"/>
          <w:numId w:val="19"/>
        </w:numPr>
      </w:pPr>
      <w:r w:rsidRPr="00347160">
        <w:t>remotely, when an AARE APDU is received;</w:t>
      </w:r>
    </w:p>
    <w:p w14:paraId="53C0C632" w14:textId="77777777" w:rsidR="00162259" w:rsidRPr="00347160" w:rsidRDefault="00162259" w:rsidP="00695ACD">
      <w:pPr>
        <w:pStyle w:val="ListBullet"/>
        <w:numPr>
          <w:ilvl w:val="0"/>
          <w:numId w:val="19"/>
        </w:numPr>
      </w:pPr>
      <w:r w:rsidRPr="00347160">
        <w:t>locally, if the requested AA already exists; this includes pre-established</w:t>
      </w:r>
      <w:r w:rsidRPr="00347160">
        <w:fldChar w:fldCharType="begin"/>
      </w:r>
      <w:r w:rsidRPr="00347160">
        <w:instrText xml:space="preserve"> XE "Pre-established application association" </w:instrText>
      </w:r>
      <w:r w:rsidRPr="00347160">
        <w:fldChar w:fldCharType="end"/>
      </w:r>
      <w:r w:rsidRPr="00347160">
        <w:t xml:space="preserve"> AAs;</w:t>
      </w:r>
    </w:p>
    <w:p w14:paraId="25805C7C" w14:textId="77777777" w:rsidR="00162259" w:rsidRPr="00347160" w:rsidRDefault="00162259" w:rsidP="00695ACD">
      <w:pPr>
        <w:pStyle w:val="ListBullet"/>
        <w:numPr>
          <w:ilvl w:val="0"/>
          <w:numId w:val="19"/>
        </w:numPr>
      </w:pPr>
      <w:r w:rsidRPr="00347160">
        <w:t>locally, if the corresponding .</w:t>
      </w:r>
      <w:r w:rsidRPr="00347160">
        <w:rPr>
          <w:color w:val="000000"/>
        </w:rPr>
        <w:t>r</w:t>
      </w:r>
      <w:r w:rsidRPr="00347160">
        <w:t>equest primitive has been invoked with Service_Class == Unconfirmed</w:t>
      </w:r>
      <w:r w:rsidRPr="00347160">
        <w:fldChar w:fldCharType="begin"/>
      </w:r>
      <w:r w:rsidRPr="00347160">
        <w:instrText xml:space="preserve"> XE "Service_Class == Unconfirmed" </w:instrText>
      </w:r>
      <w:r w:rsidRPr="00347160">
        <w:fldChar w:fldCharType="end"/>
      </w:r>
      <w:r w:rsidRPr="00347160">
        <w:t>;</w:t>
      </w:r>
    </w:p>
    <w:p w14:paraId="4868D63D" w14:textId="77777777" w:rsidR="00162259" w:rsidRPr="00347160" w:rsidRDefault="00162259" w:rsidP="00695ACD">
      <w:pPr>
        <w:pStyle w:val="ListBullet"/>
        <w:numPr>
          <w:ilvl w:val="0"/>
          <w:numId w:val="19"/>
        </w:numPr>
      </w:pPr>
      <w:r w:rsidRPr="00347160">
        <w:t>locally, if the requested AA is not allowed;</w:t>
      </w:r>
    </w:p>
    <w:p w14:paraId="78EFD027" w14:textId="77777777" w:rsidR="00162259" w:rsidRPr="00347160" w:rsidRDefault="00162259" w:rsidP="00695ACD">
      <w:pPr>
        <w:pStyle w:val="ListBullet"/>
        <w:numPr>
          <w:ilvl w:val="0"/>
          <w:numId w:val="19"/>
        </w:numPr>
      </w:pPr>
      <w:r w:rsidRPr="00347160">
        <w:t>locally, if an error is detected: missing or not correct parameters, failure during the establishment of the requested lower layer connections, missing physical connection, etc.</w:t>
      </w:r>
    </w:p>
    <w:p w14:paraId="23115AE3" w14:textId="77777777" w:rsidR="00162259" w:rsidRPr="00347160" w:rsidRDefault="00162259" w:rsidP="00162259">
      <w:pPr>
        <w:pStyle w:val="PARAGRAPH"/>
      </w:pPr>
      <w:r w:rsidRPr="00347160">
        <w:t xml:space="preserve">The protocol for establishing an AA is specified in </w:t>
      </w:r>
      <w:r w:rsidRPr="00347160">
        <w:fldChar w:fldCharType="begin" w:fldLock="1"/>
      </w:r>
      <w:r w:rsidRPr="00347160">
        <w:instrText xml:space="preserve"> REF _Ref247385273 \r \h </w:instrText>
      </w:r>
      <w:r w:rsidR="00C60BA6" w:rsidRPr="00347160">
        <w:instrText xml:space="preserve"> \* MERGEFORMAT </w:instrText>
      </w:r>
      <w:r w:rsidRPr="00347160">
        <w:fldChar w:fldCharType="separate"/>
      </w:r>
      <w:r w:rsidR="00811F07">
        <w:t>7.2.4</w:t>
      </w:r>
      <w:r w:rsidRPr="00347160">
        <w:fldChar w:fldCharType="end"/>
      </w:r>
      <w:r w:rsidRPr="00347160">
        <w:t>. Communication profile specific rules are specified in</w:t>
      </w:r>
      <w:r w:rsidR="0013317D" w:rsidRPr="00347160">
        <w:rPr>
          <w:color w:val="000000"/>
        </w:rPr>
        <w:t xml:space="preserve"> </w:t>
      </w:r>
      <w:r w:rsidR="0013317D" w:rsidRPr="00347160">
        <w:fldChar w:fldCharType="begin" w:fldLock="1"/>
      </w:r>
      <w:r w:rsidR="0013317D" w:rsidRPr="00347160">
        <w:instrText xml:space="preserve"> REF _Ref406426382 \r \h </w:instrText>
      </w:r>
      <w:r w:rsidR="00C60BA6" w:rsidRPr="00347160">
        <w:instrText xml:space="preserve"> \* MERGEFORMAT </w:instrText>
      </w:r>
      <w:r w:rsidR="0013317D" w:rsidRPr="00347160">
        <w:fldChar w:fldCharType="separate"/>
      </w:r>
      <w:r w:rsidR="00811F07">
        <w:t>Annex A</w:t>
      </w:r>
      <w:r w:rsidR="0013317D" w:rsidRPr="00347160">
        <w:fldChar w:fldCharType="end"/>
      </w:r>
      <w:r w:rsidRPr="00347160">
        <w:rPr>
          <w:color w:val="000000"/>
        </w:rPr>
        <w:t>.</w:t>
      </w:r>
    </w:p>
    <w:p w14:paraId="6BD86D89" w14:textId="77777777" w:rsidR="00162259" w:rsidRPr="00347160" w:rsidRDefault="00162259" w:rsidP="00A01106">
      <w:pPr>
        <w:pStyle w:val="Heading2"/>
      </w:pPr>
      <w:bookmarkStart w:id="3145" w:name="_Hlt510669938"/>
      <w:bookmarkStart w:id="3146" w:name="_Ref174286661"/>
      <w:bookmarkStart w:id="3147" w:name="_Ref174286944"/>
      <w:bookmarkStart w:id="3148" w:name="_Toc177538603"/>
      <w:bookmarkStart w:id="3149" w:name="_Toc244961024"/>
      <w:bookmarkStart w:id="3150" w:name="_Toc247390651"/>
      <w:bookmarkStart w:id="3151" w:name="_Toc249289507"/>
      <w:bookmarkStart w:id="3152" w:name="_Toc277948316"/>
      <w:bookmarkStart w:id="3153" w:name="_Toc279392034"/>
      <w:bookmarkStart w:id="3154" w:name="_Toc279396977"/>
      <w:bookmarkStart w:id="3155" w:name="_Toc299013336"/>
      <w:bookmarkStart w:id="3156" w:name="_Toc315426406"/>
      <w:bookmarkStart w:id="3157" w:name="_Toc406524194"/>
      <w:bookmarkStart w:id="3158" w:name="_Toc437856528"/>
      <w:bookmarkStart w:id="3159" w:name="_Toc97127238"/>
      <w:bookmarkStart w:id="3160" w:name="_Toc461014155"/>
      <w:bookmarkStart w:id="3161" w:name="_Toc477854218"/>
      <w:bookmarkStart w:id="3162" w:name="_Toc481414537"/>
      <w:bookmarkStart w:id="3163" w:name="_Ref508618707"/>
      <w:bookmarkStart w:id="3164" w:name="_Toc510240149"/>
      <w:bookmarkStart w:id="3165" w:name="_Toc510241421"/>
      <w:bookmarkStart w:id="3166" w:name="_Toc520528641"/>
      <w:bookmarkStart w:id="3167" w:name="_Toc62885258"/>
      <w:bookmarkStart w:id="3168" w:name="_Toc68357044"/>
      <w:bookmarkEnd w:id="3145"/>
      <w:r w:rsidRPr="00347160">
        <w:t>The COSEM-RELEASE service</w:t>
      </w:r>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r w:rsidRPr="00347160">
        <w:fldChar w:fldCharType="begin"/>
      </w:r>
      <w:r w:rsidRPr="00347160">
        <w:instrText xml:space="preserve"> XE "COSEM-RELEASE service" </w:instrText>
      </w:r>
      <w:r w:rsidRPr="00347160">
        <w:fldChar w:fldCharType="end"/>
      </w:r>
    </w:p>
    <w:bookmarkEnd w:id="3160"/>
    <w:bookmarkEnd w:id="3161"/>
    <w:bookmarkEnd w:id="3162"/>
    <w:bookmarkEnd w:id="3163"/>
    <w:bookmarkEnd w:id="3164"/>
    <w:bookmarkEnd w:id="3165"/>
    <w:bookmarkEnd w:id="3166"/>
    <w:bookmarkEnd w:id="3167"/>
    <w:bookmarkEnd w:id="3168"/>
    <w:p w14:paraId="68EF0E03" w14:textId="77777777" w:rsidR="00162259" w:rsidRPr="00347160" w:rsidRDefault="00162259" w:rsidP="00162259">
      <w:pPr>
        <w:pStyle w:val="PARAGRAPH"/>
        <w:rPr>
          <w:i/>
          <w:iCs/>
        </w:rPr>
      </w:pPr>
      <w:r w:rsidRPr="00347160">
        <w:rPr>
          <w:i/>
          <w:iCs/>
        </w:rPr>
        <w:t>Function</w:t>
      </w:r>
    </w:p>
    <w:p w14:paraId="35F98300" w14:textId="77777777" w:rsidR="00162259" w:rsidRPr="00347160" w:rsidRDefault="00162259" w:rsidP="00162259">
      <w:pPr>
        <w:pStyle w:val="PARAGRAPH"/>
      </w:pPr>
      <w:r w:rsidRPr="00347160">
        <w:t>The function of the COSEM-RELEASE service is to gracefully release an existing AA</w:t>
      </w:r>
      <w:r w:rsidRPr="00347160">
        <w:fldChar w:fldCharType="begin"/>
      </w:r>
      <w:r w:rsidRPr="00347160">
        <w:instrText xml:space="preserve"> XE "Application association" </w:instrText>
      </w:r>
      <w:r w:rsidRPr="00347160">
        <w:fldChar w:fldCharType="end"/>
      </w:r>
      <w:r w:rsidRPr="00347160">
        <w:t>.</w:t>
      </w:r>
      <w:bookmarkStart w:id="3169" w:name="_Hlt479733872"/>
      <w:bookmarkEnd w:id="3169"/>
      <w:r w:rsidRPr="00347160">
        <w:t xml:space="preserve"> Depending on the way it is invoked, it uses the A-RELEASE</w:t>
      </w:r>
      <w:r w:rsidRPr="00347160">
        <w:fldChar w:fldCharType="begin"/>
      </w:r>
      <w:r w:rsidRPr="00347160">
        <w:instrText xml:space="preserve"> XE "A-RELEASE" </w:instrText>
      </w:r>
      <w:r w:rsidRPr="00347160">
        <w:fldChar w:fldCharType="end"/>
      </w:r>
      <w:r w:rsidRPr="00347160">
        <w:t xml:space="preserve"> service of the ACSE or not.</w:t>
      </w:r>
    </w:p>
    <w:p w14:paraId="40235EC8" w14:textId="77777777" w:rsidR="00162259" w:rsidRPr="00347160" w:rsidRDefault="00162259" w:rsidP="00AB60ED">
      <w:pPr>
        <w:pStyle w:val="PARAGRAPH"/>
        <w:rPr>
          <w:i/>
          <w:iCs/>
        </w:rPr>
      </w:pPr>
      <w:r w:rsidRPr="00347160">
        <w:rPr>
          <w:i/>
          <w:iCs/>
        </w:rPr>
        <w:t>Semantics of the service primitives</w:t>
      </w:r>
    </w:p>
    <w:p w14:paraId="27F7F8F2" w14:textId="77777777" w:rsidR="00162259" w:rsidRPr="00347160" w:rsidRDefault="00162259" w:rsidP="00B67C8A">
      <w:pPr>
        <w:pStyle w:val="PARAGRAPH"/>
      </w:pPr>
      <w:r w:rsidRPr="00347160">
        <w:t xml:space="preserve">The COSEM-RELEASE service primitives shall provide parameters as shown in </w:t>
      </w:r>
      <w:r w:rsidRPr="00347160">
        <w:fldChar w:fldCharType="begin" w:fldLock="1"/>
      </w:r>
      <w:r w:rsidRPr="00347160">
        <w:instrText xml:space="preserve"> REF _Ref103503895 \h  \* MERGEFORMAT </w:instrText>
      </w:r>
      <w:r w:rsidRPr="00347160">
        <w:fldChar w:fldCharType="separate"/>
      </w:r>
      <w:r w:rsidR="00811F07" w:rsidRPr="00347160">
        <w:t xml:space="preserve">Table </w:t>
      </w:r>
      <w:r w:rsidR="00811F07">
        <w:t>37</w:t>
      </w:r>
      <w:r w:rsidRPr="00347160">
        <w:fldChar w:fldCharType="end"/>
      </w:r>
      <w:r w:rsidRPr="00347160">
        <w:t>.</w:t>
      </w:r>
    </w:p>
    <w:p w14:paraId="6F163108" w14:textId="07F479AF" w:rsidR="00162259" w:rsidRPr="00347160" w:rsidRDefault="00162259" w:rsidP="00E06F33">
      <w:pPr>
        <w:pStyle w:val="TABLE-title"/>
      </w:pPr>
      <w:bookmarkStart w:id="3170" w:name="_Ref103503895"/>
      <w:bookmarkStart w:id="3171" w:name="_Toc244961090"/>
      <w:bookmarkStart w:id="3172" w:name="_Toc249289814"/>
      <w:bookmarkStart w:id="3173" w:name="_Toc277948641"/>
      <w:bookmarkStart w:id="3174" w:name="_Toc279392117"/>
      <w:bookmarkStart w:id="3175" w:name="_Toc279397395"/>
      <w:bookmarkStart w:id="3176" w:name="_Toc315426536"/>
      <w:bookmarkStart w:id="3177" w:name="_Toc355266090"/>
      <w:bookmarkStart w:id="3178" w:name="_Toc406428468"/>
      <w:bookmarkStart w:id="3179" w:name="_Toc437856768"/>
      <w:bookmarkStart w:id="3180" w:name="_Toc97127479"/>
      <w:r w:rsidRPr="00347160">
        <w:lastRenderedPageBreak/>
        <w:t xml:space="preserve">Table </w:t>
      </w:r>
      <w:fldSimple w:instr=" SEQ Table \* ARABIC ">
        <w:r w:rsidR="00DC4BE9">
          <w:rPr>
            <w:noProof/>
          </w:rPr>
          <w:t>37</w:t>
        </w:r>
      </w:fldSimple>
      <w:bookmarkEnd w:id="3170"/>
      <w:r w:rsidRPr="00347160">
        <w:t xml:space="preserve"> – Service parameters of the COSEM-RELEASE service primitives</w:t>
      </w:r>
      <w:bookmarkEnd w:id="3171"/>
      <w:bookmarkEnd w:id="3172"/>
      <w:bookmarkEnd w:id="3173"/>
      <w:bookmarkEnd w:id="3174"/>
      <w:bookmarkEnd w:id="3175"/>
      <w:bookmarkEnd w:id="3176"/>
      <w:bookmarkEnd w:id="3177"/>
      <w:bookmarkEnd w:id="3178"/>
      <w:bookmarkEnd w:id="3179"/>
      <w:bookmarkEnd w:id="3180"/>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2"/>
        <w:gridCol w:w="1324"/>
        <w:gridCol w:w="1478"/>
        <w:gridCol w:w="1423"/>
        <w:gridCol w:w="1423"/>
      </w:tblGrid>
      <w:tr w:rsidR="00162259" w:rsidRPr="00347160" w14:paraId="0675A5BC" w14:textId="77777777" w:rsidTr="00077BDE">
        <w:trPr>
          <w:cantSplit/>
          <w:jc w:val="center"/>
        </w:trPr>
        <w:tc>
          <w:tcPr>
            <w:tcW w:w="2981" w:type="dxa"/>
            <w:tcBorders>
              <w:top w:val="nil"/>
              <w:left w:val="nil"/>
            </w:tcBorders>
          </w:tcPr>
          <w:p w14:paraId="4163E6EF" w14:textId="77777777" w:rsidR="00162259" w:rsidRPr="00347160" w:rsidRDefault="00162259" w:rsidP="00521E1B">
            <w:pPr>
              <w:pStyle w:val="TABLE-cell"/>
              <w:keepNext/>
            </w:pPr>
          </w:p>
        </w:tc>
        <w:tc>
          <w:tcPr>
            <w:tcW w:w="1153" w:type="dxa"/>
          </w:tcPr>
          <w:p w14:paraId="309F2F60" w14:textId="77777777" w:rsidR="00162259" w:rsidRPr="00347160" w:rsidRDefault="00162259" w:rsidP="00521E1B">
            <w:pPr>
              <w:pStyle w:val="TABLE-col-heading"/>
            </w:pPr>
            <w:r w:rsidRPr="00347160">
              <w:rPr>
                <w:color w:val="000000"/>
              </w:rPr>
              <w:t>.r</w:t>
            </w:r>
            <w:r w:rsidRPr="00347160">
              <w:t>equest</w:t>
            </w:r>
          </w:p>
        </w:tc>
        <w:tc>
          <w:tcPr>
            <w:tcW w:w="1287" w:type="dxa"/>
          </w:tcPr>
          <w:p w14:paraId="65E93377" w14:textId="77777777" w:rsidR="00162259" w:rsidRPr="00347160" w:rsidRDefault="00162259" w:rsidP="00521E1B">
            <w:pPr>
              <w:pStyle w:val="TABLE-col-heading"/>
            </w:pPr>
            <w:r w:rsidRPr="00347160">
              <w:t>.indication</w:t>
            </w:r>
          </w:p>
        </w:tc>
        <w:tc>
          <w:tcPr>
            <w:tcW w:w="1239" w:type="dxa"/>
          </w:tcPr>
          <w:p w14:paraId="3E6841E9" w14:textId="77777777" w:rsidR="00162259" w:rsidRPr="00347160" w:rsidRDefault="00162259" w:rsidP="00521E1B">
            <w:pPr>
              <w:pStyle w:val="TABLE-col-heading"/>
            </w:pPr>
            <w:r w:rsidRPr="00347160">
              <w:rPr>
                <w:color w:val="000000"/>
              </w:rPr>
              <w:t>.r</w:t>
            </w:r>
            <w:r w:rsidRPr="00347160">
              <w:t>esponse</w:t>
            </w:r>
          </w:p>
        </w:tc>
        <w:tc>
          <w:tcPr>
            <w:tcW w:w="1239" w:type="dxa"/>
          </w:tcPr>
          <w:p w14:paraId="40B54DC7" w14:textId="77777777" w:rsidR="00162259" w:rsidRPr="00347160" w:rsidRDefault="00162259" w:rsidP="00521E1B">
            <w:pPr>
              <w:pStyle w:val="TABLE-col-heading"/>
            </w:pPr>
            <w:r w:rsidRPr="00347160">
              <w:t>.confirm</w:t>
            </w:r>
          </w:p>
        </w:tc>
      </w:tr>
      <w:tr w:rsidR="00162259" w:rsidRPr="00347160" w14:paraId="1ECBC9CE" w14:textId="77777777" w:rsidTr="00077BDE">
        <w:trPr>
          <w:cantSplit/>
          <w:jc w:val="center"/>
        </w:trPr>
        <w:tc>
          <w:tcPr>
            <w:tcW w:w="2981" w:type="dxa"/>
            <w:tcBorders>
              <w:bottom w:val="double" w:sz="4" w:space="0" w:color="auto"/>
            </w:tcBorders>
          </w:tcPr>
          <w:p w14:paraId="6A63D9FD" w14:textId="77777777" w:rsidR="00162259" w:rsidRPr="00347160" w:rsidRDefault="00162259" w:rsidP="00521E1B">
            <w:pPr>
              <w:pStyle w:val="TABLE-cell"/>
              <w:keepNext/>
            </w:pPr>
            <w:r w:rsidRPr="00347160">
              <w:t>Use_RLRQ_RLRE</w:t>
            </w:r>
          </w:p>
        </w:tc>
        <w:tc>
          <w:tcPr>
            <w:tcW w:w="1153" w:type="dxa"/>
            <w:tcBorders>
              <w:bottom w:val="double" w:sz="4" w:space="0" w:color="auto"/>
            </w:tcBorders>
          </w:tcPr>
          <w:p w14:paraId="13AE9DB3" w14:textId="77777777" w:rsidR="00162259" w:rsidRPr="00347160" w:rsidRDefault="00162259" w:rsidP="00521E1B">
            <w:pPr>
              <w:pStyle w:val="TABLE-cell"/>
              <w:keepNext/>
              <w:jc w:val="center"/>
            </w:pPr>
            <w:r w:rsidRPr="00347160">
              <w:t>U</w:t>
            </w:r>
          </w:p>
        </w:tc>
        <w:tc>
          <w:tcPr>
            <w:tcW w:w="1287" w:type="dxa"/>
            <w:tcBorders>
              <w:bottom w:val="double" w:sz="4" w:space="0" w:color="auto"/>
            </w:tcBorders>
          </w:tcPr>
          <w:p w14:paraId="2CE486E3" w14:textId="77777777" w:rsidR="00162259" w:rsidRPr="00347160" w:rsidRDefault="00162259" w:rsidP="00521E1B">
            <w:pPr>
              <w:pStyle w:val="TABLE-cell"/>
              <w:keepNext/>
              <w:jc w:val="center"/>
            </w:pPr>
            <w:r w:rsidRPr="00347160">
              <w:t>C(=)</w:t>
            </w:r>
          </w:p>
        </w:tc>
        <w:tc>
          <w:tcPr>
            <w:tcW w:w="1239" w:type="dxa"/>
            <w:tcBorders>
              <w:bottom w:val="double" w:sz="4" w:space="0" w:color="auto"/>
            </w:tcBorders>
          </w:tcPr>
          <w:p w14:paraId="56178868" w14:textId="77777777" w:rsidR="00162259" w:rsidRPr="00347160" w:rsidRDefault="00162259" w:rsidP="00521E1B">
            <w:pPr>
              <w:pStyle w:val="TABLE-cell"/>
              <w:keepNext/>
              <w:jc w:val="center"/>
            </w:pPr>
            <w:r w:rsidRPr="00347160">
              <w:t>C(=)</w:t>
            </w:r>
          </w:p>
        </w:tc>
        <w:tc>
          <w:tcPr>
            <w:tcW w:w="1239" w:type="dxa"/>
            <w:tcBorders>
              <w:bottom w:val="double" w:sz="4" w:space="0" w:color="auto"/>
            </w:tcBorders>
          </w:tcPr>
          <w:p w14:paraId="5FD8E4BB" w14:textId="77777777" w:rsidR="00162259" w:rsidRPr="00347160" w:rsidRDefault="00162259" w:rsidP="00521E1B">
            <w:pPr>
              <w:pStyle w:val="TABLE-cell"/>
              <w:keepNext/>
              <w:jc w:val="center"/>
            </w:pPr>
            <w:r w:rsidRPr="00347160">
              <w:t>-</w:t>
            </w:r>
          </w:p>
        </w:tc>
      </w:tr>
      <w:tr w:rsidR="00162259" w:rsidRPr="00347160" w14:paraId="377B23FE" w14:textId="77777777" w:rsidTr="00077BDE">
        <w:trPr>
          <w:cantSplit/>
          <w:jc w:val="center"/>
        </w:trPr>
        <w:tc>
          <w:tcPr>
            <w:tcW w:w="2981" w:type="dxa"/>
            <w:tcBorders>
              <w:top w:val="double" w:sz="4" w:space="0" w:color="auto"/>
            </w:tcBorders>
          </w:tcPr>
          <w:p w14:paraId="0B099E95" w14:textId="77777777" w:rsidR="00162259" w:rsidRPr="00347160" w:rsidRDefault="00162259" w:rsidP="00521E1B">
            <w:pPr>
              <w:pStyle w:val="TABLE-cell"/>
              <w:keepNext/>
            </w:pPr>
            <w:r w:rsidRPr="00347160">
              <w:t>Reason</w:t>
            </w:r>
          </w:p>
        </w:tc>
        <w:tc>
          <w:tcPr>
            <w:tcW w:w="1153" w:type="dxa"/>
            <w:tcBorders>
              <w:top w:val="double" w:sz="4" w:space="0" w:color="auto"/>
            </w:tcBorders>
          </w:tcPr>
          <w:p w14:paraId="0B157D31" w14:textId="77777777" w:rsidR="00162259" w:rsidRPr="00347160" w:rsidRDefault="00162259" w:rsidP="00521E1B">
            <w:pPr>
              <w:pStyle w:val="TABLE-cell"/>
              <w:keepNext/>
              <w:jc w:val="center"/>
            </w:pPr>
            <w:r w:rsidRPr="00347160">
              <w:t>U</w:t>
            </w:r>
          </w:p>
        </w:tc>
        <w:tc>
          <w:tcPr>
            <w:tcW w:w="1287" w:type="dxa"/>
            <w:tcBorders>
              <w:top w:val="double" w:sz="4" w:space="0" w:color="auto"/>
            </w:tcBorders>
          </w:tcPr>
          <w:p w14:paraId="52708A14" w14:textId="77777777" w:rsidR="00162259" w:rsidRPr="00347160" w:rsidRDefault="00162259" w:rsidP="00521E1B">
            <w:pPr>
              <w:pStyle w:val="TABLE-cell"/>
              <w:keepNext/>
              <w:jc w:val="center"/>
            </w:pPr>
            <w:r w:rsidRPr="00347160">
              <w:t>U (=)</w:t>
            </w:r>
          </w:p>
        </w:tc>
        <w:tc>
          <w:tcPr>
            <w:tcW w:w="1239" w:type="dxa"/>
            <w:tcBorders>
              <w:top w:val="double" w:sz="4" w:space="0" w:color="auto"/>
            </w:tcBorders>
          </w:tcPr>
          <w:p w14:paraId="426E13D5" w14:textId="77777777" w:rsidR="00162259" w:rsidRPr="00347160" w:rsidRDefault="00162259" w:rsidP="00521E1B">
            <w:pPr>
              <w:pStyle w:val="TABLE-cell"/>
              <w:keepNext/>
              <w:jc w:val="center"/>
            </w:pPr>
            <w:r w:rsidRPr="00347160">
              <w:t>U</w:t>
            </w:r>
          </w:p>
        </w:tc>
        <w:tc>
          <w:tcPr>
            <w:tcW w:w="1239" w:type="dxa"/>
            <w:tcBorders>
              <w:top w:val="double" w:sz="4" w:space="0" w:color="auto"/>
            </w:tcBorders>
          </w:tcPr>
          <w:p w14:paraId="13FBA1CE" w14:textId="77777777" w:rsidR="00162259" w:rsidRPr="00347160" w:rsidRDefault="00162259" w:rsidP="00521E1B">
            <w:pPr>
              <w:pStyle w:val="TABLE-cell"/>
              <w:keepNext/>
              <w:jc w:val="center"/>
            </w:pPr>
            <w:r w:rsidRPr="00347160">
              <w:t>U (=)</w:t>
            </w:r>
          </w:p>
        </w:tc>
      </w:tr>
      <w:tr w:rsidR="00162259" w:rsidRPr="00347160" w14:paraId="7A3A918E" w14:textId="77777777" w:rsidTr="00077BDE">
        <w:trPr>
          <w:cantSplit/>
          <w:jc w:val="center"/>
        </w:trPr>
        <w:tc>
          <w:tcPr>
            <w:tcW w:w="2981" w:type="dxa"/>
          </w:tcPr>
          <w:p w14:paraId="0A209E0B" w14:textId="77777777" w:rsidR="00162259" w:rsidRPr="00347160" w:rsidRDefault="00162259" w:rsidP="00521E1B">
            <w:pPr>
              <w:pStyle w:val="TABLE-cell"/>
              <w:keepNext/>
            </w:pPr>
            <w:r w:rsidRPr="00347160">
              <w:t>Proposed_xDLMS_Context</w:t>
            </w:r>
          </w:p>
        </w:tc>
        <w:tc>
          <w:tcPr>
            <w:tcW w:w="1153" w:type="dxa"/>
          </w:tcPr>
          <w:p w14:paraId="205BCC83" w14:textId="77777777" w:rsidR="00162259" w:rsidRPr="00347160" w:rsidRDefault="00162259" w:rsidP="00521E1B">
            <w:pPr>
              <w:pStyle w:val="TABLE-cell"/>
              <w:keepNext/>
              <w:jc w:val="center"/>
            </w:pPr>
            <w:r w:rsidRPr="00347160">
              <w:t>C</w:t>
            </w:r>
          </w:p>
        </w:tc>
        <w:tc>
          <w:tcPr>
            <w:tcW w:w="1287" w:type="dxa"/>
          </w:tcPr>
          <w:p w14:paraId="7CC1801F" w14:textId="77777777" w:rsidR="00162259" w:rsidRPr="00347160" w:rsidRDefault="00162259" w:rsidP="00521E1B">
            <w:pPr>
              <w:pStyle w:val="TABLE-cell"/>
              <w:keepNext/>
              <w:jc w:val="center"/>
            </w:pPr>
            <w:r w:rsidRPr="00347160">
              <w:t>C (=)</w:t>
            </w:r>
          </w:p>
        </w:tc>
        <w:tc>
          <w:tcPr>
            <w:tcW w:w="1239" w:type="dxa"/>
          </w:tcPr>
          <w:p w14:paraId="265D30DB" w14:textId="77777777" w:rsidR="00162259" w:rsidRPr="00347160" w:rsidRDefault="00162259" w:rsidP="00521E1B">
            <w:pPr>
              <w:pStyle w:val="TABLE-cell"/>
              <w:keepNext/>
              <w:jc w:val="center"/>
            </w:pPr>
            <w:r w:rsidRPr="00347160">
              <w:t>–</w:t>
            </w:r>
          </w:p>
        </w:tc>
        <w:tc>
          <w:tcPr>
            <w:tcW w:w="1239" w:type="dxa"/>
          </w:tcPr>
          <w:p w14:paraId="60280451" w14:textId="77777777" w:rsidR="00162259" w:rsidRPr="00347160" w:rsidRDefault="00162259" w:rsidP="00521E1B">
            <w:pPr>
              <w:pStyle w:val="TABLE-cell"/>
              <w:keepNext/>
              <w:jc w:val="center"/>
            </w:pPr>
            <w:r w:rsidRPr="00347160">
              <w:t>–</w:t>
            </w:r>
          </w:p>
        </w:tc>
      </w:tr>
      <w:tr w:rsidR="00162259" w:rsidRPr="00347160" w14:paraId="5E7691B2" w14:textId="77777777" w:rsidTr="00077BDE">
        <w:trPr>
          <w:cantSplit/>
          <w:jc w:val="center"/>
        </w:trPr>
        <w:tc>
          <w:tcPr>
            <w:tcW w:w="2981" w:type="dxa"/>
          </w:tcPr>
          <w:p w14:paraId="33EEF7A3" w14:textId="77777777" w:rsidR="00162259" w:rsidRPr="00347160" w:rsidRDefault="00162259" w:rsidP="00521E1B">
            <w:pPr>
              <w:pStyle w:val="TABLE-cell"/>
              <w:keepNext/>
            </w:pPr>
            <w:r w:rsidRPr="00347160">
              <w:t>Negotiated_xDLMS_Context</w:t>
            </w:r>
          </w:p>
        </w:tc>
        <w:tc>
          <w:tcPr>
            <w:tcW w:w="1153" w:type="dxa"/>
          </w:tcPr>
          <w:p w14:paraId="719EF636" w14:textId="77777777" w:rsidR="00162259" w:rsidRPr="00347160" w:rsidRDefault="00162259" w:rsidP="00521E1B">
            <w:pPr>
              <w:pStyle w:val="TABLE-cell"/>
              <w:keepNext/>
              <w:jc w:val="center"/>
            </w:pPr>
            <w:r w:rsidRPr="00347160">
              <w:t>–</w:t>
            </w:r>
          </w:p>
        </w:tc>
        <w:tc>
          <w:tcPr>
            <w:tcW w:w="1287" w:type="dxa"/>
          </w:tcPr>
          <w:p w14:paraId="7A587930" w14:textId="77777777" w:rsidR="00162259" w:rsidRPr="00347160" w:rsidRDefault="00162259" w:rsidP="00521E1B">
            <w:pPr>
              <w:pStyle w:val="TABLE-cell"/>
              <w:keepNext/>
              <w:jc w:val="center"/>
            </w:pPr>
            <w:r w:rsidRPr="00347160">
              <w:t>–</w:t>
            </w:r>
          </w:p>
        </w:tc>
        <w:tc>
          <w:tcPr>
            <w:tcW w:w="1239" w:type="dxa"/>
          </w:tcPr>
          <w:p w14:paraId="2F2E2525" w14:textId="77777777" w:rsidR="00162259" w:rsidRPr="00347160" w:rsidRDefault="00162259" w:rsidP="00521E1B">
            <w:pPr>
              <w:pStyle w:val="TABLE-cell"/>
              <w:keepNext/>
              <w:jc w:val="center"/>
            </w:pPr>
            <w:r w:rsidRPr="00347160">
              <w:t>C</w:t>
            </w:r>
          </w:p>
        </w:tc>
        <w:tc>
          <w:tcPr>
            <w:tcW w:w="1239" w:type="dxa"/>
          </w:tcPr>
          <w:p w14:paraId="1853B5EA" w14:textId="77777777" w:rsidR="00162259" w:rsidRPr="00347160" w:rsidRDefault="00162259" w:rsidP="00521E1B">
            <w:pPr>
              <w:pStyle w:val="TABLE-cell"/>
              <w:keepNext/>
              <w:jc w:val="center"/>
            </w:pPr>
            <w:r w:rsidRPr="00347160">
              <w:t>C (=)</w:t>
            </w:r>
          </w:p>
        </w:tc>
      </w:tr>
      <w:tr w:rsidR="00162259" w:rsidRPr="00347160" w14:paraId="397D2A88" w14:textId="77777777" w:rsidTr="00077BDE">
        <w:trPr>
          <w:cantSplit/>
          <w:jc w:val="center"/>
        </w:trPr>
        <w:tc>
          <w:tcPr>
            <w:tcW w:w="2981" w:type="dxa"/>
          </w:tcPr>
          <w:p w14:paraId="05C042A4" w14:textId="77777777" w:rsidR="00162259" w:rsidRPr="00347160" w:rsidRDefault="00162259" w:rsidP="00521E1B">
            <w:pPr>
              <w:pStyle w:val="TABLE-cell"/>
              <w:keepNext/>
            </w:pPr>
            <w:r w:rsidRPr="00347160">
              <w:t>Local_Or_Remote</w:t>
            </w:r>
          </w:p>
        </w:tc>
        <w:tc>
          <w:tcPr>
            <w:tcW w:w="1153" w:type="dxa"/>
          </w:tcPr>
          <w:p w14:paraId="3BC95369" w14:textId="77777777" w:rsidR="00162259" w:rsidRPr="00347160" w:rsidRDefault="00162259" w:rsidP="00521E1B">
            <w:pPr>
              <w:pStyle w:val="TABLE-cell"/>
              <w:keepNext/>
              <w:jc w:val="center"/>
            </w:pPr>
            <w:r w:rsidRPr="00347160">
              <w:t>–</w:t>
            </w:r>
          </w:p>
        </w:tc>
        <w:tc>
          <w:tcPr>
            <w:tcW w:w="1287" w:type="dxa"/>
          </w:tcPr>
          <w:p w14:paraId="3591C813" w14:textId="77777777" w:rsidR="00162259" w:rsidRPr="00347160" w:rsidRDefault="00162259" w:rsidP="00521E1B">
            <w:pPr>
              <w:pStyle w:val="TABLE-cell"/>
              <w:keepNext/>
              <w:jc w:val="center"/>
            </w:pPr>
            <w:r w:rsidRPr="00347160">
              <w:t>–</w:t>
            </w:r>
          </w:p>
        </w:tc>
        <w:tc>
          <w:tcPr>
            <w:tcW w:w="1239" w:type="dxa"/>
          </w:tcPr>
          <w:p w14:paraId="34B54E14" w14:textId="77777777" w:rsidR="00162259" w:rsidRPr="00347160" w:rsidRDefault="00162259" w:rsidP="00521E1B">
            <w:pPr>
              <w:pStyle w:val="TABLE-cell"/>
              <w:keepNext/>
              <w:jc w:val="center"/>
            </w:pPr>
            <w:r w:rsidRPr="00347160">
              <w:t>–</w:t>
            </w:r>
          </w:p>
        </w:tc>
        <w:tc>
          <w:tcPr>
            <w:tcW w:w="1239" w:type="dxa"/>
          </w:tcPr>
          <w:p w14:paraId="2A81328E" w14:textId="77777777" w:rsidR="00162259" w:rsidRPr="00347160" w:rsidRDefault="00162259" w:rsidP="00521E1B">
            <w:pPr>
              <w:pStyle w:val="TABLE-cell"/>
              <w:keepNext/>
              <w:jc w:val="center"/>
            </w:pPr>
            <w:r w:rsidRPr="00347160">
              <w:t>M</w:t>
            </w:r>
          </w:p>
        </w:tc>
      </w:tr>
      <w:tr w:rsidR="00162259" w:rsidRPr="00347160" w14:paraId="11637229" w14:textId="77777777" w:rsidTr="00077BDE">
        <w:trPr>
          <w:cantSplit/>
          <w:jc w:val="center"/>
        </w:trPr>
        <w:tc>
          <w:tcPr>
            <w:tcW w:w="2981" w:type="dxa"/>
          </w:tcPr>
          <w:p w14:paraId="11D57F0C" w14:textId="77777777" w:rsidR="00162259" w:rsidRPr="00347160" w:rsidRDefault="00162259" w:rsidP="00521E1B">
            <w:pPr>
              <w:pStyle w:val="TABLE-cell"/>
              <w:keepNext/>
            </w:pPr>
            <w:r w:rsidRPr="00347160">
              <w:t>Result</w:t>
            </w:r>
          </w:p>
        </w:tc>
        <w:tc>
          <w:tcPr>
            <w:tcW w:w="1153" w:type="dxa"/>
          </w:tcPr>
          <w:p w14:paraId="4677A874" w14:textId="77777777" w:rsidR="00162259" w:rsidRPr="00347160" w:rsidRDefault="00162259" w:rsidP="00521E1B">
            <w:pPr>
              <w:pStyle w:val="TABLE-cell"/>
              <w:keepNext/>
              <w:jc w:val="center"/>
            </w:pPr>
            <w:r w:rsidRPr="00347160">
              <w:t>–</w:t>
            </w:r>
          </w:p>
        </w:tc>
        <w:tc>
          <w:tcPr>
            <w:tcW w:w="1287" w:type="dxa"/>
          </w:tcPr>
          <w:p w14:paraId="778653B6" w14:textId="77777777" w:rsidR="00162259" w:rsidRPr="00347160" w:rsidRDefault="00162259" w:rsidP="00521E1B">
            <w:pPr>
              <w:pStyle w:val="TABLE-cell"/>
              <w:keepNext/>
              <w:jc w:val="center"/>
            </w:pPr>
            <w:r w:rsidRPr="00347160">
              <w:t>–</w:t>
            </w:r>
          </w:p>
        </w:tc>
        <w:tc>
          <w:tcPr>
            <w:tcW w:w="1239" w:type="dxa"/>
          </w:tcPr>
          <w:p w14:paraId="77466AB2" w14:textId="77777777" w:rsidR="00162259" w:rsidRPr="00347160" w:rsidRDefault="00162259" w:rsidP="00521E1B">
            <w:pPr>
              <w:pStyle w:val="TABLE-cell"/>
              <w:keepNext/>
              <w:jc w:val="center"/>
            </w:pPr>
            <w:r w:rsidRPr="00347160">
              <w:t>M</w:t>
            </w:r>
          </w:p>
        </w:tc>
        <w:tc>
          <w:tcPr>
            <w:tcW w:w="1239" w:type="dxa"/>
          </w:tcPr>
          <w:p w14:paraId="637818FC" w14:textId="77777777" w:rsidR="00162259" w:rsidRPr="00347160" w:rsidRDefault="00162259" w:rsidP="00521E1B">
            <w:pPr>
              <w:pStyle w:val="TABLE-cell"/>
              <w:keepNext/>
              <w:jc w:val="center"/>
            </w:pPr>
            <w:r w:rsidRPr="00347160">
              <w:t>M</w:t>
            </w:r>
          </w:p>
        </w:tc>
      </w:tr>
      <w:tr w:rsidR="00162259" w:rsidRPr="00347160" w14:paraId="73760A39" w14:textId="77777777" w:rsidTr="00077BDE">
        <w:trPr>
          <w:cantSplit/>
          <w:jc w:val="center"/>
        </w:trPr>
        <w:tc>
          <w:tcPr>
            <w:tcW w:w="2981" w:type="dxa"/>
          </w:tcPr>
          <w:p w14:paraId="2F1F56FA" w14:textId="77777777" w:rsidR="00162259" w:rsidRPr="00347160" w:rsidRDefault="00162259" w:rsidP="00521E1B">
            <w:pPr>
              <w:pStyle w:val="TABLE-cell"/>
              <w:keepNext/>
            </w:pPr>
            <w:r w:rsidRPr="00347160">
              <w:t>Failure_Type</w:t>
            </w:r>
          </w:p>
        </w:tc>
        <w:tc>
          <w:tcPr>
            <w:tcW w:w="1153" w:type="dxa"/>
          </w:tcPr>
          <w:p w14:paraId="6058849E" w14:textId="77777777" w:rsidR="00162259" w:rsidRPr="00347160" w:rsidRDefault="00162259" w:rsidP="00521E1B">
            <w:pPr>
              <w:pStyle w:val="TABLE-cell"/>
              <w:keepNext/>
              <w:jc w:val="center"/>
            </w:pPr>
            <w:r w:rsidRPr="00347160">
              <w:t>–</w:t>
            </w:r>
          </w:p>
        </w:tc>
        <w:tc>
          <w:tcPr>
            <w:tcW w:w="1287" w:type="dxa"/>
          </w:tcPr>
          <w:p w14:paraId="3EE48C65" w14:textId="77777777" w:rsidR="00162259" w:rsidRPr="00347160" w:rsidRDefault="00162259" w:rsidP="00521E1B">
            <w:pPr>
              <w:pStyle w:val="TABLE-cell"/>
              <w:keepNext/>
              <w:jc w:val="center"/>
            </w:pPr>
            <w:r w:rsidRPr="00347160">
              <w:t>–</w:t>
            </w:r>
          </w:p>
        </w:tc>
        <w:tc>
          <w:tcPr>
            <w:tcW w:w="1239" w:type="dxa"/>
          </w:tcPr>
          <w:p w14:paraId="60EAE737" w14:textId="77777777" w:rsidR="00162259" w:rsidRPr="00347160" w:rsidRDefault="00162259" w:rsidP="00521E1B">
            <w:pPr>
              <w:pStyle w:val="TABLE-cell"/>
              <w:keepNext/>
              <w:jc w:val="center"/>
            </w:pPr>
            <w:r w:rsidRPr="00347160">
              <w:t>–</w:t>
            </w:r>
          </w:p>
        </w:tc>
        <w:tc>
          <w:tcPr>
            <w:tcW w:w="1239" w:type="dxa"/>
          </w:tcPr>
          <w:p w14:paraId="2EB511BB" w14:textId="77777777" w:rsidR="00162259" w:rsidRPr="00347160" w:rsidRDefault="00162259" w:rsidP="00521E1B">
            <w:pPr>
              <w:pStyle w:val="TABLE-cell"/>
              <w:keepNext/>
              <w:jc w:val="center"/>
            </w:pPr>
            <w:r w:rsidRPr="00347160">
              <w:t>C</w:t>
            </w:r>
          </w:p>
        </w:tc>
      </w:tr>
      <w:tr w:rsidR="00162259" w:rsidRPr="00347160" w14:paraId="6ED7A254" w14:textId="77777777" w:rsidTr="00077BDE">
        <w:trPr>
          <w:cantSplit/>
          <w:jc w:val="center"/>
        </w:trPr>
        <w:tc>
          <w:tcPr>
            <w:tcW w:w="2981" w:type="dxa"/>
            <w:tcBorders>
              <w:top w:val="double" w:sz="4" w:space="0" w:color="auto"/>
            </w:tcBorders>
          </w:tcPr>
          <w:p w14:paraId="12731E00" w14:textId="77777777" w:rsidR="00162259" w:rsidRPr="00347160" w:rsidRDefault="00162259" w:rsidP="00521E1B">
            <w:pPr>
              <w:pStyle w:val="TABLE-cell"/>
              <w:keepNext/>
            </w:pPr>
            <w:r w:rsidRPr="00347160">
              <w:t>User_Information</w:t>
            </w:r>
          </w:p>
        </w:tc>
        <w:tc>
          <w:tcPr>
            <w:tcW w:w="1153" w:type="dxa"/>
            <w:tcBorders>
              <w:top w:val="double" w:sz="4" w:space="0" w:color="auto"/>
            </w:tcBorders>
          </w:tcPr>
          <w:p w14:paraId="6552B20D" w14:textId="77777777" w:rsidR="00162259" w:rsidRPr="00347160" w:rsidRDefault="00162259" w:rsidP="00521E1B">
            <w:pPr>
              <w:pStyle w:val="TABLE-cell"/>
              <w:keepNext/>
              <w:jc w:val="center"/>
            </w:pPr>
            <w:r w:rsidRPr="00347160">
              <w:t>U</w:t>
            </w:r>
          </w:p>
        </w:tc>
        <w:tc>
          <w:tcPr>
            <w:tcW w:w="1287" w:type="dxa"/>
            <w:tcBorders>
              <w:top w:val="double" w:sz="4" w:space="0" w:color="auto"/>
            </w:tcBorders>
          </w:tcPr>
          <w:p w14:paraId="30858493" w14:textId="77777777" w:rsidR="00162259" w:rsidRPr="00347160" w:rsidRDefault="00162259" w:rsidP="00521E1B">
            <w:pPr>
              <w:pStyle w:val="TABLE-cell"/>
              <w:keepNext/>
              <w:jc w:val="center"/>
            </w:pPr>
            <w:r w:rsidRPr="00347160">
              <w:t>C (=)</w:t>
            </w:r>
          </w:p>
        </w:tc>
        <w:tc>
          <w:tcPr>
            <w:tcW w:w="1239" w:type="dxa"/>
            <w:tcBorders>
              <w:top w:val="double" w:sz="4" w:space="0" w:color="auto"/>
            </w:tcBorders>
          </w:tcPr>
          <w:p w14:paraId="0D3BCBCE" w14:textId="77777777" w:rsidR="00162259" w:rsidRPr="00347160" w:rsidRDefault="00162259" w:rsidP="00521E1B">
            <w:pPr>
              <w:pStyle w:val="TABLE-cell"/>
              <w:keepNext/>
              <w:jc w:val="center"/>
            </w:pPr>
            <w:r w:rsidRPr="00347160">
              <w:t>U</w:t>
            </w:r>
          </w:p>
        </w:tc>
        <w:tc>
          <w:tcPr>
            <w:tcW w:w="1239" w:type="dxa"/>
            <w:tcBorders>
              <w:top w:val="double" w:sz="4" w:space="0" w:color="auto"/>
            </w:tcBorders>
          </w:tcPr>
          <w:p w14:paraId="4A064D7D" w14:textId="77777777" w:rsidR="00162259" w:rsidRPr="00347160" w:rsidRDefault="00162259" w:rsidP="00521E1B">
            <w:pPr>
              <w:pStyle w:val="TABLE-cell"/>
              <w:keepNext/>
              <w:jc w:val="center"/>
            </w:pPr>
            <w:r w:rsidRPr="00347160">
              <w:t>C (=)</w:t>
            </w:r>
          </w:p>
        </w:tc>
      </w:tr>
    </w:tbl>
    <w:p w14:paraId="617B5C43" w14:textId="77777777" w:rsidR="00253C6D" w:rsidRDefault="00253C6D" w:rsidP="00253C6D">
      <w:pPr>
        <w:pStyle w:val="NOTE"/>
      </w:pPr>
    </w:p>
    <w:p w14:paraId="548F57F8" w14:textId="77777777" w:rsidR="00162259" w:rsidRPr="00347160" w:rsidRDefault="00162259" w:rsidP="00B67C8A">
      <w:pPr>
        <w:pStyle w:val="PARAGRAPH"/>
      </w:pPr>
      <w:r w:rsidRPr="00347160">
        <w:t>The Use_RLRQ_RLRE parameter in the .request primitive is optional. If present, its value may be FALSE (default) or TRUE. It indicates whether the ACSE A-RELEASE service – involving an RLRQ</w:t>
      </w:r>
      <w:r w:rsidRPr="00347160">
        <w:fldChar w:fldCharType="begin"/>
      </w:r>
      <w:r w:rsidRPr="00347160">
        <w:instrText xml:space="preserve"> XE "RLRQ APDU" </w:instrText>
      </w:r>
      <w:r w:rsidRPr="00347160">
        <w:fldChar w:fldCharType="end"/>
      </w:r>
      <w:r w:rsidRPr="00347160">
        <w:t xml:space="preserve"> / RLRE APDU</w:t>
      </w:r>
      <w:r w:rsidRPr="00347160">
        <w:fldChar w:fldCharType="begin"/>
      </w:r>
      <w:r w:rsidRPr="00347160">
        <w:instrText xml:space="preserve"> XE "RLRE APDU" </w:instrText>
      </w:r>
      <w:r w:rsidRPr="00347160">
        <w:fldChar w:fldCharType="end"/>
      </w:r>
      <w:r w:rsidRPr="00347160">
        <w:t xml:space="preserve"> exchange – should be used or not. The A-RELEASE service and the RLRQ / RLRE APDUs are specified in </w:t>
      </w:r>
      <w:r w:rsidRPr="00347160">
        <w:fldChar w:fldCharType="begin" w:fldLock="1"/>
      </w:r>
      <w:r w:rsidRPr="00347160">
        <w:instrText xml:space="preserve"> REF _Ref174976177 \r \h  \* MERGEFORMAT </w:instrText>
      </w:r>
      <w:r w:rsidRPr="00347160">
        <w:fldChar w:fldCharType="separate"/>
      </w:r>
      <w:r w:rsidR="00811F07">
        <w:t>7.2</w:t>
      </w:r>
      <w:r w:rsidRPr="00347160">
        <w:fldChar w:fldCharType="end"/>
      </w:r>
      <w:r w:rsidRPr="00347160">
        <w:t>. The Use_RLRQ_RLRE parameter in the .</w:t>
      </w:r>
      <w:r w:rsidRPr="00347160">
        <w:rPr>
          <w:color w:val="000000"/>
        </w:rPr>
        <w:t>r</w:t>
      </w:r>
      <w:r w:rsidRPr="00347160">
        <w:t>esponse primitive is conditional. If it was present in the .indication primitive and if its value was TRUE, it shall also be present and its value shall be TRUE. Otherwise, it shall not be present or its value shall be FALSE.</w:t>
      </w:r>
    </w:p>
    <w:p w14:paraId="1A2EB8EF" w14:textId="77777777" w:rsidR="00162259" w:rsidRPr="00347160" w:rsidRDefault="00162259" w:rsidP="00B67C8A">
      <w:pPr>
        <w:pStyle w:val="PARAGRAPH"/>
      </w:pPr>
      <w:r w:rsidRPr="00347160">
        <w:t>If the value of the Use_RLRQ_RLRE parameter is FALSE, then the AA can be released by disconnecting the supporting layer of the AL.</w:t>
      </w:r>
    </w:p>
    <w:p w14:paraId="0D797BA0" w14:textId="77777777" w:rsidR="00162259" w:rsidRPr="00347160" w:rsidRDefault="00162259" w:rsidP="00B67C8A">
      <w:pPr>
        <w:pStyle w:val="PARAGRAPH"/>
      </w:pPr>
      <w:r w:rsidRPr="00347160">
        <w:t>The Reason parameter is optional. It may be present only if the value of the Use_RLRQ_RLRE is TRUE. It is carried by the reason field of the RLRQ / RLRE APDU respectively.</w:t>
      </w:r>
    </w:p>
    <w:p w14:paraId="08885197" w14:textId="77777777" w:rsidR="00162259" w:rsidRPr="00347160" w:rsidRDefault="00162259" w:rsidP="00B67C8A">
      <w:pPr>
        <w:pStyle w:val="PARAGRAPH"/>
      </w:pPr>
      <w:r w:rsidRPr="00347160">
        <w:t>When used on the .request primitive, this parameter identifies the general level of urgency of the request. It takes one of the following symbolic values:</w:t>
      </w:r>
    </w:p>
    <w:p w14:paraId="70AEC4A0" w14:textId="77777777" w:rsidR="00162259" w:rsidRPr="00347160" w:rsidRDefault="00162259" w:rsidP="00521922">
      <w:pPr>
        <w:pStyle w:val="ListBullet"/>
      </w:pPr>
      <w:r w:rsidRPr="00347160">
        <w:t>normal;</w:t>
      </w:r>
    </w:p>
    <w:p w14:paraId="7BBA25DB" w14:textId="12D42CD8" w:rsidR="00162259" w:rsidRPr="00347160" w:rsidRDefault="00162259" w:rsidP="00521922">
      <w:pPr>
        <w:pStyle w:val="ListBullet"/>
      </w:pPr>
      <w:r w:rsidRPr="00347160">
        <w:t xml:space="preserve">urgent (not available in </w:t>
      </w:r>
      <w:del w:id="3181" w:author="John Cowburn" w:date="2021-04-16T13:58:00Z">
        <w:r w:rsidRPr="00347160" w:rsidDel="00635BE8">
          <w:delText>DLMS</w:delText>
        </w:r>
      </w:del>
      <w:ins w:id="3182" w:author="John Cowburn" w:date="2021-04-16T13:58:00Z">
        <w:r w:rsidR="00635BE8">
          <w:t>DLMS®</w:t>
        </w:r>
      </w:ins>
      <w:r w:rsidRPr="00347160">
        <w:t>/COSEM); or</w:t>
      </w:r>
    </w:p>
    <w:p w14:paraId="2F4B4CF4" w14:textId="77777777" w:rsidR="00162259" w:rsidRPr="00347160" w:rsidRDefault="00162259" w:rsidP="00521922">
      <w:pPr>
        <w:pStyle w:val="ListBullet"/>
      </w:pPr>
      <w:r w:rsidRPr="00347160">
        <w:t>user defined.</w:t>
      </w:r>
    </w:p>
    <w:p w14:paraId="76D3F2FF" w14:textId="6CC4079A" w:rsidR="00162259" w:rsidRPr="00347160" w:rsidRDefault="00162259" w:rsidP="00B67C8A">
      <w:pPr>
        <w:pStyle w:val="PARAGRAPH"/>
      </w:pPr>
      <w:r w:rsidRPr="00347160">
        <w:t xml:space="preserve">When used on the .response primitive, this parameter identifies information about why the acceptor accepted or rejected the release request. Note that in </w:t>
      </w:r>
      <w:del w:id="3183" w:author="John Cowburn" w:date="2021-04-16T13:58:00Z">
        <w:r w:rsidRPr="00347160" w:rsidDel="00635BE8">
          <w:delText>DLMS</w:delText>
        </w:r>
      </w:del>
      <w:ins w:id="3184" w:author="John Cowburn" w:date="2021-04-16T13:58:00Z">
        <w:r w:rsidR="00635BE8">
          <w:t>DLMS®</w:t>
        </w:r>
      </w:ins>
      <w:r w:rsidRPr="00347160">
        <w:t>/COSEM, the server cannot reject the release request. It takes one of the following symbolic values:</w:t>
      </w:r>
    </w:p>
    <w:p w14:paraId="3C1E0FFB" w14:textId="77777777" w:rsidR="00162259" w:rsidRPr="00347160" w:rsidRDefault="00162259" w:rsidP="00521922">
      <w:pPr>
        <w:pStyle w:val="ListBullet"/>
      </w:pPr>
      <w:r w:rsidRPr="00347160">
        <w:t>normal;</w:t>
      </w:r>
    </w:p>
    <w:p w14:paraId="6857E706" w14:textId="77777777" w:rsidR="00162259" w:rsidRPr="00347160" w:rsidRDefault="00162259" w:rsidP="00521922">
      <w:pPr>
        <w:pStyle w:val="ListBullet"/>
      </w:pPr>
      <w:r w:rsidRPr="00347160">
        <w:t>not finished; or</w:t>
      </w:r>
    </w:p>
    <w:p w14:paraId="0F46BF07" w14:textId="77777777" w:rsidR="00162259" w:rsidRPr="00347160" w:rsidRDefault="00162259" w:rsidP="00521922">
      <w:pPr>
        <w:pStyle w:val="ListBullet"/>
      </w:pPr>
      <w:r w:rsidRPr="00347160">
        <w:t>user defined.</w:t>
      </w:r>
    </w:p>
    <w:p w14:paraId="281B2DF6" w14:textId="77777777" w:rsidR="00162259" w:rsidRPr="00347160" w:rsidRDefault="001D151B" w:rsidP="00B67C8A">
      <w:pPr>
        <w:pStyle w:val="NOTE"/>
      </w:pPr>
      <w:r w:rsidRPr="00347160">
        <w:t>NOTE</w:t>
      </w:r>
      <w:r w:rsidR="00B26147">
        <w:t xml:space="preserve"> 1</w:t>
      </w:r>
      <w:r w:rsidR="00162259" w:rsidRPr="00347160">
        <w:t> </w:t>
      </w:r>
      <w:r w:rsidR="00162259" w:rsidRPr="00347160">
        <w:t>The value “not finished” is used in the .response primitive when the acceptor is forced to release the association but wishes to give a warning that it has additional information to send or receive.</w:t>
      </w:r>
    </w:p>
    <w:p w14:paraId="35BEF59C" w14:textId="77777777" w:rsidR="00162259" w:rsidRPr="00347160" w:rsidRDefault="00162259" w:rsidP="00162259">
      <w:pPr>
        <w:pStyle w:val="PARAGRAPH"/>
      </w:pPr>
      <w:r w:rsidRPr="00347160">
        <w:t>The Proposed_xDLMS_Context parameter is conditional. It is present only if the value of the Use_RLRQ_RLRE is TRUE and the AA to be released has been established with an application context using ciphering. This option allows securing the COSEM-RELEASE service, and avoiding thereby a denial-of-service attack</w:t>
      </w:r>
      <w:r w:rsidRPr="00347160">
        <w:fldChar w:fldCharType="begin"/>
      </w:r>
      <w:r w:rsidRPr="00347160">
        <w:instrText xml:space="preserve"> XE "Denial-of-service attack" </w:instrText>
      </w:r>
      <w:r w:rsidRPr="00347160">
        <w:fldChar w:fldCharType="end"/>
      </w:r>
      <w:r w:rsidRPr="00347160">
        <w:t xml:space="preserve"> that may be carried out by unauthorized releasing of the AA.</w:t>
      </w:r>
    </w:p>
    <w:p w14:paraId="79E120D5" w14:textId="77777777" w:rsidR="00162259" w:rsidRPr="00B67C8A" w:rsidRDefault="00162259" w:rsidP="00B67C8A">
      <w:pPr>
        <w:pStyle w:val="PARAGRAPH"/>
      </w:pPr>
      <w:r w:rsidRPr="00B67C8A">
        <w:t xml:space="preserve">In the .request primitive, the Proposed_xDLMS_Context parameter shall be the same as in the COSEM-OPEN.request service primitive, having established the AA to be released. It is </w:t>
      </w:r>
      <w:r w:rsidRPr="00B67C8A">
        <w:lastRenderedPageBreak/>
        <w:t xml:space="preserve">carried by the xDLMS InitiateRequest APDU, </w:t>
      </w:r>
      <w:r w:rsidR="00A320C4" w:rsidRPr="00B67C8A">
        <w:t xml:space="preserve">protected </w:t>
      </w:r>
      <w:r w:rsidRPr="00B67C8A">
        <w:t>the same way as in the AARQ and placed in the user-information field of the RLRQ APDU.</w:t>
      </w:r>
    </w:p>
    <w:p w14:paraId="4CB5904D" w14:textId="77777777" w:rsidR="00162259" w:rsidRPr="00347160" w:rsidRDefault="00162259" w:rsidP="00162259">
      <w:pPr>
        <w:pStyle w:val="PARAGRAPH"/>
      </w:pPr>
      <w:r w:rsidRPr="00347160">
        <w:t xml:space="preserve">If the xDLMS InitiateRequest APDU can be successfully deciphered, then the .response primitive shall carry the same Negotiated_xDLMS_Context parameter </w:t>
      </w:r>
      <w:r w:rsidRPr="00253C6D">
        <w:t>as in the COSEM-OPEN.response primitive. It is carried by the xDLMS InitiateResponse AP</w:t>
      </w:r>
      <w:r w:rsidR="00CE2433" w:rsidRPr="00253C6D">
        <w:t xml:space="preserve">DU, protected </w:t>
      </w:r>
      <w:r w:rsidRPr="00253C6D">
        <w:t>the same way as in the AARE and placed in the user-information field of the RLRE APDU.</w:t>
      </w:r>
    </w:p>
    <w:p w14:paraId="6C6DBCCD" w14:textId="77777777" w:rsidR="00162259" w:rsidRPr="00347160" w:rsidRDefault="00162259" w:rsidP="00162259">
      <w:pPr>
        <w:pStyle w:val="PARAGRAPH"/>
      </w:pPr>
      <w:r w:rsidRPr="00347160">
        <w:t>Otherwise, the RLRQ APDU is silently discarded.</w:t>
      </w:r>
    </w:p>
    <w:p w14:paraId="48F0F4B7" w14:textId="77777777" w:rsidR="00162259" w:rsidRPr="00347160" w:rsidRDefault="00162259" w:rsidP="00162259">
      <w:pPr>
        <w:pStyle w:val="PARAGRAPH"/>
      </w:pPr>
      <w:r w:rsidRPr="00347160">
        <w:t>The Local_or_Remote</w:t>
      </w:r>
      <w:r w:rsidRPr="00347160">
        <w:fldChar w:fldCharType="begin"/>
      </w:r>
      <w:r w:rsidRPr="00347160">
        <w:instrText xml:space="preserve"> XE "Local_or_Remote" </w:instrText>
      </w:r>
      <w:r w:rsidRPr="00347160">
        <w:fldChar w:fldCharType="end"/>
      </w:r>
      <w:r w:rsidRPr="00347160">
        <w:t xml:space="preserve"> parameter is mandatory. It indicates the origin of the COSEM-RELEASE.confirm primitive.</w:t>
      </w:r>
    </w:p>
    <w:p w14:paraId="5EE8EE37" w14:textId="77777777" w:rsidR="00162259" w:rsidRPr="00347160" w:rsidRDefault="00162259" w:rsidP="00162259">
      <w:pPr>
        <w:pStyle w:val="PARAGRAPH"/>
      </w:pPr>
      <w:r w:rsidRPr="00347160">
        <w:t>It is set to Remote if either:</w:t>
      </w:r>
    </w:p>
    <w:p w14:paraId="290796BD" w14:textId="77777777" w:rsidR="00162259" w:rsidRPr="00347160" w:rsidRDefault="00162259" w:rsidP="00521922">
      <w:pPr>
        <w:pStyle w:val="ListBullet"/>
      </w:pPr>
      <w:r w:rsidRPr="00347160">
        <w:t>a RLRE APDU has been received from the server; or</w:t>
      </w:r>
    </w:p>
    <w:p w14:paraId="232E9393" w14:textId="77777777" w:rsidR="00162259" w:rsidRPr="00347160" w:rsidRDefault="00162259" w:rsidP="00521922">
      <w:pPr>
        <w:pStyle w:val="ListBullet"/>
      </w:pPr>
      <w:r w:rsidRPr="00347160">
        <w:t>a disconnect confirmation service primitive has been received.</w:t>
      </w:r>
    </w:p>
    <w:p w14:paraId="4CE029BF" w14:textId="77777777" w:rsidR="00162259" w:rsidRPr="00347160" w:rsidRDefault="00162259" w:rsidP="00B67C8A">
      <w:pPr>
        <w:pStyle w:val="PARAGRAPH"/>
        <w:rPr>
          <w:color w:val="000000"/>
          <w:spacing w:val="4"/>
        </w:rPr>
      </w:pPr>
      <w:r w:rsidRPr="00347160">
        <w:t>It is set to Local if the primitive has been locally generated.</w:t>
      </w:r>
    </w:p>
    <w:p w14:paraId="4EAE58D5" w14:textId="77777777" w:rsidR="00162259" w:rsidRPr="00347160" w:rsidRDefault="00162259" w:rsidP="00B67C8A">
      <w:pPr>
        <w:pStyle w:val="PARAGRAPH"/>
      </w:pPr>
      <w:r w:rsidRPr="00347160">
        <w:t>The Result parameter is mandatory. In the .response primitive, it indicates whether the server AP can accept the request to release the AA or not. As servers cannot refuse such requests, its value should normally be SUCCESS unless the AA referenced does not exist.</w:t>
      </w:r>
    </w:p>
    <w:p w14:paraId="1192B20F" w14:textId="77777777" w:rsidR="00162259" w:rsidRPr="00347160" w:rsidRDefault="00162259" w:rsidP="00B67C8A">
      <w:pPr>
        <w:pStyle w:val="PARAGRAPH"/>
      </w:pPr>
      <w:r w:rsidRPr="00347160">
        <w:t>The Failure_Type parameter is conditional. It is present if Result == ERROR. In this case, it indicates the reason for the failure. It is a locally generated parameter on the client side.</w:t>
      </w:r>
    </w:p>
    <w:p w14:paraId="43C59249" w14:textId="77777777" w:rsidR="00B26147" w:rsidRDefault="00162259" w:rsidP="00B67C8A">
      <w:pPr>
        <w:pStyle w:val="PARAGRAPH"/>
      </w:pPr>
      <w:r w:rsidRPr="00347160">
        <w:t>The User_Information parameter in the .request primitive is optional. If present, it is passed to the supporting layer, provided it is able to carry it. The .indication primitive contains then the user-specific information carried by the supporting lower protocol layer(s). Similarly, it is optional in the .response primitive. If present, it is passed to the supporting layer. In the .confirm primitive, it may be present only when the service is remotely confirmed. It contains then the user-specific information carried by the supporting lower protocol layer(s).</w:t>
      </w:r>
    </w:p>
    <w:p w14:paraId="0D89D423" w14:textId="77777777" w:rsidR="00162259" w:rsidRPr="00347160" w:rsidRDefault="00B26147" w:rsidP="00B26147">
      <w:pPr>
        <w:pStyle w:val="NOTE"/>
      </w:pPr>
      <w:r w:rsidRPr="00624291">
        <w:t xml:space="preserve">NOTE 2 </w:t>
      </w:r>
      <w:r w:rsidRPr="00624291">
        <w:rPr>
          <w:lang w:eastAsia="en-GB"/>
        </w:rPr>
        <w:t>The User_Information parameter of the COSEM-RELEASE service is not to be confused with the user-information field of the RLRQ / RLRE APDUs.</w:t>
      </w:r>
    </w:p>
    <w:p w14:paraId="7B9BFF7A" w14:textId="77777777" w:rsidR="00162259" w:rsidRPr="00347160" w:rsidRDefault="00162259" w:rsidP="00B67C8A">
      <w:pPr>
        <w:pStyle w:val="PARAGRAPH"/>
      </w:pPr>
      <w:r w:rsidRPr="00347160">
        <w:t>The specificat</w:t>
      </w:r>
      <w:r w:rsidR="00211EF9">
        <w:t>ion of the content of the User_I</w:t>
      </w:r>
      <w:r w:rsidRPr="00347160">
        <w:t>nformation parameter is not within the scope of this international standard. See also</w:t>
      </w:r>
      <w:r w:rsidR="0013317D" w:rsidRPr="00347160">
        <w:t xml:space="preserve"> </w:t>
      </w:r>
      <w:r w:rsidR="0013317D" w:rsidRPr="00347160">
        <w:fldChar w:fldCharType="begin" w:fldLock="1"/>
      </w:r>
      <w:r w:rsidR="0013317D" w:rsidRPr="00347160">
        <w:instrText xml:space="preserve"> REF _Ref406426382 \r \h </w:instrText>
      </w:r>
      <w:r w:rsidR="00C60BA6" w:rsidRPr="00347160">
        <w:instrText xml:space="preserve"> \* MERGEFORMAT </w:instrText>
      </w:r>
      <w:r w:rsidR="0013317D" w:rsidRPr="00347160">
        <w:fldChar w:fldCharType="separate"/>
      </w:r>
      <w:r w:rsidR="00811F07">
        <w:t>Annex A</w:t>
      </w:r>
      <w:r w:rsidR="0013317D" w:rsidRPr="00347160">
        <w:fldChar w:fldCharType="end"/>
      </w:r>
      <w:r w:rsidRPr="00347160">
        <w:t>.</w:t>
      </w:r>
    </w:p>
    <w:p w14:paraId="2AA4F770" w14:textId="77777777" w:rsidR="00162259" w:rsidRPr="00347160" w:rsidRDefault="00162259" w:rsidP="00162259">
      <w:pPr>
        <w:pStyle w:val="PARAGRAPH"/>
        <w:rPr>
          <w:i/>
          <w:iCs/>
        </w:rPr>
      </w:pPr>
      <w:bookmarkStart w:id="3185" w:name="_Ref454854277"/>
      <w:bookmarkStart w:id="3186" w:name="_Toc461014159"/>
      <w:r w:rsidRPr="00347160">
        <w:rPr>
          <w:i/>
          <w:iCs/>
        </w:rPr>
        <w:t>Use</w:t>
      </w:r>
      <w:bookmarkEnd w:id="3185"/>
      <w:bookmarkEnd w:id="3186"/>
    </w:p>
    <w:p w14:paraId="15B550F1" w14:textId="77777777" w:rsidR="00162259" w:rsidRPr="00347160" w:rsidRDefault="00162259" w:rsidP="00162259">
      <w:pPr>
        <w:pStyle w:val="PARAGRAPH"/>
      </w:pPr>
      <w:r w:rsidRPr="00347160">
        <w:t xml:space="preserve">Possible logical sequences of the COSEM-RELEASE service primitives are illustrated in </w:t>
      </w:r>
      <w:r w:rsidRPr="00347160">
        <w:fldChar w:fldCharType="begin" w:fldLock="1"/>
      </w:r>
      <w:r w:rsidRPr="00347160">
        <w:instrText xml:space="preserve"> REF _Ref173922013 \h  \* MERGEFORMAT </w:instrText>
      </w:r>
      <w:r w:rsidRPr="00347160">
        <w:fldChar w:fldCharType="separate"/>
      </w:r>
      <w:r w:rsidR="00811F07" w:rsidRPr="00347160">
        <w:t xml:space="preserve">Figure </w:t>
      </w:r>
      <w:r w:rsidR="00811F07">
        <w:t>35</w:t>
      </w:r>
      <w:r w:rsidRPr="00347160">
        <w:fldChar w:fldCharType="end"/>
      </w:r>
      <w:r w:rsidRPr="00347160">
        <w:t>:</w:t>
      </w:r>
    </w:p>
    <w:p w14:paraId="67EEEB70" w14:textId="77777777" w:rsidR="00162259" w:rsidRPr="00347160" w:rsidRDefault="00162259" w:rsidP="00695ACD">
      <w:pPr>
        <w:pStyle w:val="ListBullet"/>
        <w:numPr>
          <w:ilvl w:val="0"/>
          <w:numId w:val="20"/>
        </w:numPr>
      </w:pPr>
      <w:r w:rsidRPr="00347160">
        <w:t>for successful release of a confirmed AA , item a);</w:t>
      </w:r>
    </w:p>
    <w:p w14:paraId="53CB293D" w14:textId="77777777" w:rsidR="00B61362" w:rsidRDefault="00162259" w:rsidP="00695ACD">
      <w:pPr>
        <w:pStyle w:val="ListBullet"/>
        <w:numPr>
          <w:ilvl w:val="0"/>
          <w:numId w:val="20"/>
        </w:numPr>
      </w:pPr>
      <w:r w:rsidRPr="00347160">
        <w:t>for release of an unconfirmed AA , item b); and</w:t>
      </w:r>
    </w:p>
    <w:p w14:paraId="33F9E52C" w14:textId="77777777" w:rsidR="00162259" w:rsidRPr="00B61362" w:rsidRDefault="00162259" w:rsidP="00695ACD">
      <w:pPr>
        <w:pStyle w:val="ListBullet"/>
        <w:numPr>
          <w:ilvl w:val="0"/>
          <w:numId w:val="20"/>
        </w:numPr>
      </w:pPr>
      <w:r w:rsidRPr="00347160">
        <w:t>for an unsuccessful attempt due to a local error, item c).</w:t>
      </w:r>
    </w:p>
    <w:p w14:paraId="14D9A4ED" w14:textId="77777777" w:rsidR="00162259" w:rsidRPr="00347160" w:rsidRDefault="00162259" w:rsidP="00B67C8A">
      <w:pPr>
        <w:pStyle w:val="PARAGRAPH"/>
      </w:pPr>
      <w:r w:rsidRPr="00347160">
        <w:t>The use of the COSEM-RELEASE service depends on the value of the Use_RLRQ_RLRE parameter. When it is invoked with Use_RLRQ_RLRE == TRUE, the service is based on the ACSE A-RELEASE service. Otherwise, the invocation of the service leads to the disconnection of the supporting layer.</w:t>
      </w:r>
    </w:p>
    <w:p w14:paraId="7C98C6B3" w14:textId="77777777" w:rsidR="00162259" w:rsidRPr="00347160" w:rsidRDefault="00162259" w:rsidP="00B67C8A">
      <w:pPr>
        <w:pStyle w:val="PARAGRAPH"/>
        <w:rPr>
          <w:strike/>
          <w:color w:val="000000"/>
        </w:rPr>
      </w:pPr>
      <w:r w:rsidRPr="00347160">
        <w:rPr>
          <w:color w:val="000000"/>
        </w:rPr>
        <w:t>The .request primitive is invoked by the client AP to request the release of a confirmed or an unconfirmed AA with a server AP</w:t>
      </w:r>
      <w:r w:rsidRPr="00347160">
        <w:t xml:space="preserve">. </w:t>
      </w:r>
      <w:r w:rsidR="00054F4D" w:rsidRPr="00347160">
        <w:t>Upon reception</w:t>
      </w:r>
      <w:r w:rsidRPr="00347160">
        <w:t xml:space="preserve"> of the </w:t>
      </w:r>
      <w:r w:rsidRPr="00347160">
        <w:rPr>
          <w:color w:val="000000"/>
        </w:rPr>
        <w:t>r</w:t>
      </w:r>
      <w:r w:rsidRPr="00347160">
        <w:t xml:space="preserve">equest invocation with </w:t>
      </w:r>
      <w:r w:rsidRPr="00347160">
        <w:lastRenderedPageBreak/>
        <w:t>Use_RLRQ_RLRE == TRUE, the AL constructs and sends an RLRQ APDU to the server. Otherwise, it sends an XX-DISCONNECT.request primitive (where XX is the supporting lower protocol layer).</w:t>
      </w:r>
    </w:p>
    <w:p w14:paraId="0C0BC07C" w14:textId="77777777" w:rsidR="00162259" w:rsidRPr="00347160" w:rsidRDefault="00162259" w:rsidP="00162259">
      <w:pPr>
        <w:pStyle w:val="PARAGRAPH"/>
      </w:pPr>
      <w:r w:rsidRPr="00347160">
        <w:t>The .indication primitive is generated by the server AL if:</w:t>
      </w:r>
    </w:p>
    <w:p w14:paraId="39E40779" w14:textId="77777777" w:rsidR="00162259" w:rsidRPr="00347160" w:rsidRDefault="00162259" w:rsidP="00521922">
      <w:pPr>
        <w:pStyle w:val="ListBullet"/>
      </w:pPr>
      <w:r w:rsidRPr="00347160">
        <w:t>a RLRQ APDU is received. If a deciphering error occurs, the RLRQ APDU is silently discarded (no .indication primitive is generated); or</w:t>
      </w:r>
    </w:p>
    <w:p w14:paraId="7BFF9029" w14:textId="77777777" w:rsidR="00162259" w:rsidRPr="00347160" w:rsidRDefault="00162259" w:rsidP="00521922">
      <w:pPr>
        <w:pStyle w:val="ListBullet"/>
      </w:pPr>
      <w:r w:rsidRPr="00347160">
        <w:t>an XX-DISCONNECT.request is received.</w:t>
      </w:r>
    </w:p>
    <w:p w14:paraId="164A619E" w14:textId="77777777" w:rsidR="00162259" w:rsidRPr="00347160" w:rsidRDefault="00162259" w:rsidP="00B67C8A">
      <w:pPr>
        <w:pStyle w:val="PARAGRAPH"/>
      </w:pPr>
      <w:r w:rsidRPr="00347160">
        <w:t>The .</w:t>
      </w:r>
      <w:r w:rsidRPr="00347160">
        <w:rPr>
          <w:color w:val="000000"/>
        </w:rPr>
        <w:t>r</w:t>
      </w:r>
      <w:r w:rsidRPr="00347160">
        <w:t xml:space="preserve">esponse primitive is invoked by the server AP, but only if the AA to be released is confirmed. Note, that the server AP cannot refuse this request. </w:t>
      </w:r>
      <w:r w:rsidR="00054F4D" w:rsidRPr="00347160">
        <w:t>Upon reception</w:t>
      </w:r>
      <w:r w:rsidRPr="00347160">
        <w:t xml:space="preserve"> of the .</w:t>
      </w:r>
      <w:r w:rsidRPr="00347160">
        <w:rPr>
          <w:color w:val="000000"/>
        </w:rPr>
        <w:t>r</w:t>
      </w:r>
      <w:r w:rsidRPr="00347160">
        <w:t>esponse service primitive, the server AL:</w:t>
      </w:r>
    </w:p>
    <w:p w14:paraId="3E8FB374" w14:textId="77777777" w:rsidR="00162259" w:rsidRPr="00347160" w:rsidRDefault="00162259" w:rsidP="00521922">
      <w:pPr>
        <w:pStyle w:val="ListBullet"/>
      </w:pPr>
      <w:r w:rsidRPr="00347160">
        <w:t xml:space="preserve">sends a RLRE APDU, if the Use_RLRQ_RLRE parameter is TRUE; or </w:t>
      </w:r>
    </w:p>
    <w:p w14:paraId="29E446CD" w14:textId="77777777" w:rsidR="00162259" w:rsidRPr="00347160" w:rsidRDefault="00162259" w:rsidP="00521922">
      <w:pPr>
        <w:pStyle w:val="ListBullet"/>
      </w:pPr>
      <w:r w:rsidRPr="00347160">
        <w:t>sends an XX-DISCONNECT.response otherwise.</w:t>
      </w:r>
    </w:p>
    <w:p w14:paraId="357D0243" w14:textId="77777777" w:rsidR="00162259" w:rsidRPr="00347160" w:rsidRDefault="00162259" w:rsidP="00B67C8A">
      <w:pPr>
        <w:pStyle w:val="PARAGRAPH"/>
      </w:pPr>
      <w:r w:rsidRPr="00347160">
        <w:t>The .confirm primitive is generated by the client AL to indicate to the client AP whether the requested release of the AA is accepted or not:</w:t>
      </w:r>
    </w:p>
    <w:p w14:paraId="17CC8B60" w14:textId="77777777" w:rsidR="00162259" w:rsidRPr="00347160" w:rsidRDefault="00162259" w:rsidP="00521922">
      <w:pPr>
        <w:pStyle w:val="ListBullet"/>
      </w:pPr>
      <w:r w:rsidRPr="00347160">
        <w:t>remotely, when an XX-DISCONNECT.cnf primitive is received. The supporting layer is disconnected; or</w:t>
      </w:r>
    </w:p>
    <w:p w14:paraId="1D0B9CD9" w14:textId="77777777" w:rsidR="00162259" w:rsidRPr="00347160" w:rsidRDefault="00162259" w:rsidP="00521922">
      <w:pPr>
        <w:pStyle w:val="ListBullet"/>
      </w:pPr>
      <w:r w:rsidRPr="00347160">
        <w:t>remotely, when a RLRE APDU is received. The supporting layer is not disconnected; or</w:t>
      </w:r>
    </w:p>
    <w:p w14:paraId="618CE26F" w14:textId="77777777" w:rsidR="00162259" w:rsidRPr="00347160" w:rsidRDefault="00162259" w:rsidP="00521922">
      <w:pPr>
        <w:pStyle w:val="ListBullet"/>
      </w:pPr>
      <w:r w:rsidRPr="00347160">
        <w:t>locally, upon the expiry of a time-out on waiting for an RLRE APDU; or</w:t>
      </w:r>
    </w:p>
    <w:p w14:paraId="74D79F9A" w14:textId="77777777" w:rsidR="00162259" w:rsidRPr="00347160" w:rsidRDefault="00162259" w:rsidP="00521922">
      <w:pPr>
        <w:pStyle w:val="ListBullet"/>
      </w:pPr>
      <w:r w:rsidRPr="00347160">
        <w:t>locally, when an RLRQ APDU to release an unconfirmed AA is sent out; or</w:t>
      </w:r>
    </w:p>
    <w:p w14:paraId="0F12CAA3" w14:textId="77777777" w:rsidR="00162259" w:rsidRPr="00347160" w:rsidRDefault="00162259" w:rsidP="00521922">
      <w:pPr>
        <w:pStyle w:val="ListBullet"/>
        <w:rPr>
          <w:iCs/>
        </w:rPr>
      </w:pPr>
      <w:r w:rsidRPr="00347160">
        <w:t>locally, when a local error is detected: missing or incorrect parameters, or communication failure at lower protocol layer level etc.</w:t>
      </w:r>
    </w:p>
    <w:p w14:paraId="5EF49413" w14:textId="77777777" w:rsidR="00162259" w:rsidRPr="00347160" w:rsidRDefault="00162259" w:rsidP="00B67C8A">
      <w:pPr>
        <w:pStyle w:val="PARAGRAPH"/>
      </w:pPr>
      <w:r w:rsidRPr="00347160">
        <w:t>If the RLRE APDU received contains a ciphered xDLMS InitiateResponse APDU but it cannot be deciphered, then the RLRE APDU shall be discarded. It is left to the client to cope with the situation.</w:t>
      </w:r>
    </w:p>
    <w:p w14:paraId="67E173F8" w14:textId="77777777" w:rsidR="00162259" w:rsidRPr="00347160" w:rsidRDefault="00162259" w:rsidP="00B67C8A">
      <w:pPr>
        <w:pStyle w:val="PARAGRAPH"/>
      </w:pPr>
      <w:r w:rsidRPr="00347160">
        <w:t xml:space="preserve">The protocol for releasing an AA is specified in </w:t>
      </w:r>
      <w:r w:rsidRPr="00347160">
        <w:fldChar w:fldCharType="begin" w:fldLock="1"/>
      </w:r>
      <w:r w:rsidRPr="00347160">
        <w:instrText xml:space="preserve"> REF _Ref175407678 \r \h </w:instrText>
      </w:r>
      <w:r w:rsidR="00C60BA6" w:rsidRPr="00347160">
        <w:instrText xml:space="preserve"> \* MERGEFORMAT </w:instrText>
      </w:r>
      <w:r w:rsidRPr="00347160">
        <w:fldChar w:fldCharType="separate"/>
      </w:r>
      <w:r w:rsidR="00811F07">
        <w:t>7.2.5</w:t>
      </w:r>
      <w:r w:rsidRPr="00347160">
        <w:fldChar w:fldCharType="end"/>
      </w:r>
      <w:r w:rsidRPr="00347160">
        <w:t xml:space="preserve">. Communication profile specific rules are specified in </w:t>
      </w:r>
      <w:r w:rsidR="0013317D" w:rsidRPr="00347160">
        <w:fldChar w:fldCharType="begin" w:fldLock="1"/>
      </w:r>
      <w:r w:rsidR="0013317D" w:rsidRPr="00347160">
        <w:instrText xml:space="preserve"> REF _Ref406426382 \r \h </w:instrText>
      </w:r>
      <w:r w:rsidR="00C60BA6" w:rsidRPr="00347160">
        <w:instrText xml:space="preserve"> \* MERGEFORMAT </w:instrText>
      </w:r>
      <w:r w:rsidR="0013317D" w:rsidRPr="00347160">
        <w:fldChar w:fldCharType="separate"/>
      </w:r>
      <w:r w:rsidR="00811F07">
        <w:t>Annex A</w:t>
      </w:r>
      <w:r w:rsidR="0013317D" w:rsidRPr="00347160">
        <w:fldChar w:fldCharType="end"/>
      </w:r>
      <w:r w:rsidR="00086EF9" w:rsidRPr="00347160">
        <w:t>.</w:t>
      </w:r>
      <w:r w:rsidR="0013317D" w:rsidRPr="00347160">
        <w:t xml:space="preserve"> </w:t>
      </w:r>
      <w:r w:rsidRPr="00347160">
        <w:t>See also</w:t>
      </w:r>
      <w:r w:rsidR="00086EF9" w:rsidRPr="00347160">
        <w:t xml:space="preserve"> </w:t>
      </w:r>
      <w:r w:rsidR="00086EF9" w:rsidRPr="00347160">
        <w:fldChar w:fldCharType="begin" w:fldLock="1"/>
      </w:r>
      <w:r w:rsidR="00086EF9" w:rsidRPr="00347160">
        <w:instrText xml:space="preserve"> REF _Ref176084363 \r \h </w:instrText>
      </w:r>
      <w:r w:rsidR="00C60BA6" w:rsidRPr="00347160">
        <w:instrText xml:space="preserve"> \* MERGEFORMAT </w:instrText>
      </w:r>
      <w:r w:rsidR="00086EF9" w:rsidRPr="00347160">
        <w:fldChar w:fldCharType="separate"/>
      </w:r>
      <w:r w:rsidR="00811F07">
        <w:t>7.2.1</w:t>
      </w:r>
      <w:r w:rsidR="00086EF9" w:rsidRPr="00347160">
        <w:fldChar w:fldCharType="end"/>
      </w:r>
      <w:r w:rsidRPr="00347160">
        <w:t>.</w:t>
      </w:r>
    </w:p>
    <w:p w14:paraId="4F2ACD7B" w14:textId="77777777" w:rsidR="00162259" w:rsidRPr="00347160" w:rsidRDefault="00162259" w:rsidP="00A01106">
      <w:pPr>
        <w:pStyle w:val="Heading2"/>
      </w:pPr>
      <w:bookmarkStart w:id="3187" w:name="_Ref247354800"/>
      <w:bookmarkStart w:id="3188" w:name="_Toc247390652"/>
      <w:bookmarkStart w:id="3189" w:name="_Toc249289508"/>
      <w:bookmarkStart w:id="3190" w:name="_Toc277948317"/>
      <w:bookmarkStart w:id="3191" w:name="_Toc279392035"/>
      <w:bookmarkStart w:id="3192" w:name="_Toc279396978"/>
      <w:bookmarkStart w:id="3193" w:name="_Toc299013337"/>
      <w:bookmarkStart w:id="3194" w:name="_Toc315426407"/>
      <w:bookmarkStart w:id="3195" w:name="_Toc406524195"/>
      <w:bookmarkStart w:id="3196" w:name="_Toc437856529"/>
      <w:bookmarkStart w:id="3197" w:name="_Toc97127239"/>
      <w:r w:rsidRPr="00347160">
        <w:t>COSEM-ABORT service</w:t>
      </w:r>
      <w:bookmarkEnd w:id="3115"/>
      <w:bookmarkEnd w:id="3187"/>
      <w:bookmarkEnd w:id="3188"/>
      <w:bookmarkEnd w:id="3189"/>
      <w:bookmarkEnd w:id="3190"/>
      <w:bookmarkEnd w:id="3191"/>
      <w:bookmarkEnd w:id="3192"/>
      <w:bookmarkEnd w:id="3193"/>
      <w:bookmarkEnd w:id="3194"/>
      <w:bookmarkEnd w:id="3195"/>
      <w:bookmarkEnd w:id="3196"/>
      <w:bookmarkEnd w:id="3197"/>
      <w:r w:rsidRPr="00347160">
        <w:fldChar w:fldCharType="begin"/>
      </w:r>
      <w:r w:rsidRPr="00347160">
        <w:instrText xml:space="preserve"> XE "COSEM-ABORT service" </w:instrText>
      </w:r>
      <w:r w:rsidRPr="00347160">
        <w:fldChar w:fldCharType="end"/>
      </w:r>
    </w:p>
    <w:p w14:paraId="3819C01A" w14:textId="77777777" w:rsidR="00162259" w:rsidRPr="00347160" w:rsidRDefault="00162259" w:rsidP="00162259">
      <w:pPr>
        <w:pStyle w:val="PARAGRAPH"/>
        <w:rPr>
          <w:i/>
          <w:iCs/>
        </w:rPr>
      </w:pPr>
      <w:bookmarkStart w:id="3198" w:name="_Hlt510670941"/>
      <w:bookmarkStart w:id="3199" w:name="_Toc461014172"/>
      <w:bookmarkStart w:id="3200" w:name="_Toc477854221"/>
      <w:bookmarkStart w:id="3201" w:name="_Toc481414540"/>
      <w:bookmarkStart w:id="3202" w:name="_Ref509806549"/>
      <w:bookmarkStart w:id="3203" w:name="_Toc510240153"/>
      <w:bookmarkStart w:id="3204" w:name="_Toc510241425"/>
      <w:bookmarkStart w:id="3205" w:name="_Ref62723418"/>
      <w:bookmarkStart w:id="3206" w:name="_Toc68357048"/>
      <w:bookmarkStart w:id="3207" w:name="_Ref69635879"/>
      <w:bookmarkEnd w:id="3198"/>
      <w:r w:rsidRPr="00347160">
        <w:rPr>
          <w:i/>
          <w:iCs/>
        </w:rPr>
        <w:t>Function</w:t>
      </w:r>
      <w:bookmarkEnd w:id="3199"/>
      <w:bookmarkEnd w:id="3200"/>
      <w:bookmarkEnd w:id="3201"/>
      <w:bookmarkEnd w:id="3202"/>
      <w:bookmarkEnd w:id="3203"/>
      <w:bookmarkEnd w:id="3204"/>
      <w:bookmarkEnd w:id="3205"/>
      <w:bookmarkEnd w:id="3206"/>
      <w:bookmarkEnd w:id="3207"/>
    </w:p>
    <w:p w14:paraId="4EEB65CF" w14:textId="77777777" w:rsidR="00162259" w:rsidRPr="00347160" w:rsidRDefault="00162259" w:rsidP="00B67C8A">
      <w:pPr>
        <w:pStyle w:val="PARAGRAPH"/>
      </w:pPr>
      <w:r w:rsidRPr="00347160">
        <w:t>The function of the COSEM-ABORT service is to indicate an unsolicited disconnection of the supporting layer.</w:t>
      </w:r>
      <w:bookmarkStart w:id="3208" w:name="_Toc461014174"/>
    </w:p>
    <w:p w14:paraId="37AD912A" w14:textId="77777777" w:rsidR="00162259" w:rsidRPr="00347160" w:rsidRDefault="00162259" w:rsidP="00162259">
      <w:pPr>
        <w:pStyle w:val="PARAGRAPH"/>
        <w:rPr>
          <w:i/>
          <w:iCs/>
        </w:rPr>
      </w:pPr>
      <w:r w:rsidRPr="00347160">
        <w:rPr>
          <w:i/>
          <w:iCs/>
        </w:rPr>
        <w:t>Semantics</w:t>
      </w:r>
      <w:bookmarkEnd w:id="3208"/>
    </w:p>
    <w:p w14:paraId="18A6BF5E" w14:textId="77777777" w:rsidR="00162259" w:rsidRPr="00347160" w:rsidRDefault="00162259" w:rsidP="00B67C8A">
      <w:pPr>
        <w:pStyle w:val="PARAGRAPH"/>
      </w:pPr>
      <w:r w:rsidRPr="00347160">
        <w:t xml:space="preserve">The COSEM-ABORT service primitives shall provide parameters as shown in </w:t>
      </w:r>
      <w:r w:rsidRPr="00347160">
        <w:fldChar w:fldCharType="begin" w:fldLock="1"/>
      </w:r>
      <w:r w:rsidRPr="00347160">
        <w:instrText xml:space="preserve"> REF _Ref103503896 \h </w:instrText>
      </w:r>
      <w:r w:rsidR="00C60BA6" w:rsidRPr="00347160">
        <w:instrText xml:space="preserve"> \* MERGEFORMAT </w:instrText>
      </w:r>
      <w:r w:rsidRPr="00347160">
        <w:fldChar w:fldCharType="separate"/>
      </w:r>
      <w:r w:rsidR="00811F07" w:rsidRPr="00347160">
        <w:t xml:space="preserve">Table </w:t>
      </w:r>
      <w:r w:rsidR="00811F07">
        <w:rPr>
          <w:noProof/>
        </w:rPr>
        <w:t>38</w:t>
      </w:r>
      <w:r w:rsidRPr="00347160">
        <w:fldChar w:fldCharType="end"/>
      </w:r>
      <w:r w:rsidRPr="00347160">
        <w:t>.</w:t>
      </w:r>
    </w:p>
    <w:p w14:paraId="50083B16" w14:textId="6DAAF8C8" w:rsidR="00162259" w:rsidRPr="00347160" w:rsidRDefault="00162259" w:rsidP="00162259">
      <w:pPr>
        <w:pStyle w:val="TABLE-title"/>
      </w:pPr>
      <w:bookmarkStart w:id="3209" w:name="_Ref103503896"/>
      <w:bookmarkStart w:id="3210" w:name="_Toc249289815"/>
      <w:bookmarkStart w:id="3211" w:name="_Toc277948642"/>
      <w:bookmarkStart w:id="3212" w:name="_Toc279392118"/>
      <w:bookmarkStart w:id="3213" w:name="_Toc279397396"/>
      <w:bookmarkStart w:id="3214" w:name="_Toc315426537"/>
      <w:bookmarkStart w:id="3215" w:name="_Toc355266091"/>
      <w:bookmarkStart w:id="3216" w:name="_Toc406428469"/>
      <w:bookmarkStart w:id="3217" w:name="_Toc437856769"/>
      <w:bookmarkStart w:id="3218" w:name="_Toc97127480"/>
      <w:r w:rsidRPr="00347160">
        <w:t xml:space="preserve">Table </w:t>
      </w:r>
      <w:fldSimple w:instr=" SEQ Table \* ARABIC ">
        <w:r w:rsidR="00DC4BE9">
          <w:rPr>
            <w:noProof/>
          </w:rPr>
          <w:t>38</w:t>
        </w:r>
      </w:fldSimple>
      <w:bookmarkEnd w:id="3209"/>
      <w:r w:rsidRPr="00347160">
        <w:t xml:space="preserve"> – Service parameters of the COSEM-ABORT service primitives</w:t>
      </w:r>
      <w:bookmarkEnd w:id="3210"/>
      <w:bookmarkEnd w:id="3211"/>
      <w:bookmarkEnd w:id="3212"/>
      <w:bookmarkEnd w:id="3213"/>
      <w:bookmarkEnd w:id="3214"/>
      <w:bookmarkEnd w:id="3215"/>
      <w:bookmarkEnd w:id="3216"/>
      <w:bookmarkEnd w:id="3217"/>
      <w:bookmarkEnd w:id="3218"/>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35"/>
        <w:gridCol w:w="2735"/>
      </w:tblGrid>
      <w:tr w:rsidR="00162259" w:rsidRPr="00347160" w14:paraId="0D9B91DD" w14:textId="77777777" w:rsidTr="00077BDE">
        <w:trPr>
          <w:cantSplit/>
          <w:jc w:val="center"/>
        </w:trPr>
        <w:tc>
          <w:tcPr>
            <w:tcW w:w="2981" w:type="dxa"/>
            <w:tcBorders>
              <w:top w:val="nil"/>
              <w:left w:val="nil"/>
            </w:tcBorders>
          </w:tcPr>
          <w:p w14:paraId="66CF8ED6" w14:textId="77777777" w:rsidR="00162259" w:rsidRPr="00347160" w:rsidRDefault="00162259" w:rsidP="00521E1B">
            <w:pPr>
              <w:pStyle w:val="TABLE-cell"/>
              <w:keepNext/>
            </w:pPr>
          </w:p>
        </w:tc>
        <w:tc>
          <w:tcPr>
            <w:tcW w:w="1287" w:type="dxa"/>
          </w:tcPr>
          <w:p w14:paraId="43A78B66" w14:textId="77777777" w:rsidR="00162259" w:rsidRPr="00347160" w:rsidRDefault="00162259" w:rsidP="00521E1B">
            <w:pPr>
              <w:pStyle w:val="TABLE-cell"/>
              <w:keepNext/>
              <w:jc w:val="center"/>
            </w:pPr>
            <w:r w:rsidRPr="00347160">
              <w:t>.indication</w:t>
            </w:r>
          </w:p>
        </w:tc>
      </w:tr>
      <w:tr w:rsidR="00162259" w:rsidRPr="00347160" w14:paraId="1AA641AF" w14:textId="77777777" w:rsidTr="00077BDE">
        <w:trPr>
          <w:cantSplit/>
          <w:jc w:val="center"/>
        </w:trPr>
        <w:tc>
          <w:tcPr>
            <w:tcW w:w="2981" w:type="dxa"/>
          </w:tcPr>
          <w:p w14:paraId="24377B8A" w14:textId="77777777" w:rsidR="00162259" w:rsidRPr="00347160" w:rsidRDefault="00162259" w:rsidP="00521E1B">
            <w:pPr>
              <w:pStyle w:val="TABLE-cell"/>
              <w:keepNext/>
            </w:pPr>
            <w:r w:rsidRPr="00347160">
              <w:t>Diagnostics</w:t>
            </w:r>
          </w:p>
        </w:tc>
        <w:tc>
          <w:tcPr>
            <w:tcW w:w="1287" w:type="dxa"/>
          </w:tcPr>
          <w:p w14:paraId="7F8B3612" w14:textId="77777777" w:rsidR="00162259" w:rsidRPr="00347160" w:rsidRDefault="00162259" w:rsidP="00521E1B">
            <w:pPr>
              <w:pStyle w:val="TABLE-cell"/>
              <w:keepNext/>
              <w:jc w:val="center"/>
            </w:pPr>
            <w:r w:rsidRPr="00347160">
              <w:t>U</w:t>
            </w:r>
          </w:p>
        </w:tc>
      </w:tr>
    </w:tbl>
    <w:p w14:paraId="773294D6" w14:textId="77777777" w:rsidR="00B67C8A" w:rsidRDefault="00B67C8A" w:rsidP="00B67C8A">
      <w:pPr>
        <w:pStyle w:val="NOTE"/>
      </w:pPr>
    </w:p>
    <w:p w14:paraId="6A84D3C5" w14:textId="77777777" w:rsidR="00162259" w:rsidRPr="00347160" w:rsidRDefault="00162259" w:rsidP="00B67C8A">
      <w:pPr>
        <w:pStyle w:val="PARAGRAPH"/>
      </w:pPr>
      <w:r w:rsidRPr="00347160">
        <w:t xml:space="preserve">The Diagnostics parameter is optional. It shall indicate the possible reason for the disconnection, and may carry lower protocol layer dependent information as well. </w:t>
      </w:r>
      <w:r w:rsidRPr="00347160">
        <w:lastRenderedPageBreak/>
        <w:t>Specification of the contents of this parameter is not wit</w:t>
      </w:r>
      <w:bookmarkStart w:id="3219" w:name="_Toc461014175"/>
      <w:r w:rsidRPr="00347160">
        <w:t>hin the scope of this international standard.</w:t>
      </w:r>
    </w:p>
    <w:p w14:paraId="04BD1A7D" w14:textId="77777777" w:rsidR="00162259" w:rsidRPr="00347160" w:rsidRDefault="00162259" w:rsidP="00162259">
      <w:pPr>
        <w:pStyle w:val="PARAGRAPH"/>
        <w:rPr>
          <w:i/>
          <w:iCs/>
        </w:rPr>
      </w:pPr>
      <w:r w:rsidRPr="00347160">
        <w:rPr>
          <w:i/>
          <w:iCs/>
        </w:rPr>
        <w:t>Use</w:t>
      </w:r>
      <w:bookmarkEnd w:id="3219"/>
    </w:p>
    <w:p w14:paraId="65ADF2CB" w14:textId="77777777" w:rsidR="00162259" w:rsidRPr="00347160" w:rsidRDefault="00162259" w:rsidP="00B67C8A">
      <w:pPr>
        <w:pStyle w:val="PARAGRAPH"/>
      </w:pPr>
      <w:r w:rsidRPr="00347160">
        <w:t>The COSEM-ABORT.indication primitive is locally generated both on the client and on the server side to indicate to the COSEM AP that a lower layer connection closed in an unsolicited manner. The origin of such an event can be an external event (for example the physical line is broken), or an action of a supporting layer connection manager AP, present in some profiles, when the supporting layer connection is not managed by the COSEM AL. This shall cause the COSEM APs to abort any existing AAs, except the pre-established ones on the server side.</w:t>
      </w:r>
    </w:p>
    <w:p w14:paraId="5D48373A" w14:textId="77777777" w:rsidR="00162259" w:rsidRDefault="00162259" w:rsidP="00B67C8A">
      <w:pPr>
        <w:pStyle w:val="PARAGRAPH"/>
      </w:pPr>
      <w:r w:rsidRPr="00347160">
        <w:t xml:space="preserve">The protocol for the COSEM-ABORT service is specified in </w:t>
      </w:r>
      <w:r w:rsidRPr="00347160">
        <w:fldChar w:fldCharType="begin" w:fldLock="1"/>
      </w:r>
      <w:r w:rsidRPr="00347160">
        <w:instrText xml:space="preserve"> REF _Ref174769234 \r \h  \* MERGEFORMAT </w:instrText>
      </w:r>
      <w:r w:rsidRPr="00347160">
        <w:fldChar w:fldCharType="separate"/>
      </w:r>
      <w:r w:rsidR="00811F07">
        <w:t>7.2.5.3</w:t>
      </w:r>
      <w:r w:rsidRPr="00347160">
        <w:fldChar w:fldCharType="end"/>
      </w:r>
      <w:r w:rsidRPr="00347160">
        <w:t>.</w:t>
      </w:r>
    </w:p>
    <w:p w14:paraId="367B91F9" w14:textId="77777777" w:rsidR="004A58BC" w:rsidRPr="00253C6D" w:rsidRDefault="004A58BC" w:rsidP="004A58BC">
      <w:pPr>
        <w:pStyle w:val="Heading2"/>
      </w:pPr>
      <w:bookmarkStart w:id="3220" w:name="_Toc392501335"/>
      <w:bookmarkStart w:id="3221" w:name="_Toc374450383"/>
      <w:bookmarkStart w:id="3222" w:name="_Ref372910712"/>
      <w:bookmarkStart w:id="3223" w:name="_Ref372909583"/>
      <w:bookmarkStart w:id="3224" w:name="_Ref372908424"/>
      <w:bookmarkStart w:id="3225" w:name="_Ref372908356"/>
      <w:bookmarkStart w:id="3226" w:name="_Ref421558326"/>
      <w:bookmarkStart w:id="3227" w:name="_Toc437856530"/>
      <w:bookmarkStart w:id="3228" w:name="_Ref96527297"/>
      <w:bookmarkStart w:id="3229" w:name="_Ref96610199"/>
      <w:bookmarkStart w:id="3230" w:name="_Toc97127240"/>
      <w:r w:rsidRPr="00253C6D">
        <w:t>Protection and general block transfer</w:t>
      </w:r>
      <w:r w:rsidRPr="00253C6D">
        <w:fldChar w:fldCharType="begin"/>
      </w:r>
      <w:r w:rsidRPr="00253C6D">
        <w:instrText xml:space="preserve"> XE "General block transfer" </w:instrText>
      </w:r>
      <w:r w:rsidRPr="00253C6D">
        <w:fldChar w:fldCharType="end"/>
      </w:r>
      <w:r w:rsidRPr="00253C6D">
        <w:t xml:space="preserve"> parameters</w:t>
      </w:r>
      <w:bookmarkEnd w:id="3220"/>
      <w:bookmarkEnd w:id="3221"/>
      <w:bookmarkEnd w:id="3222"/>
      <w:bookmarkEnd w:id="3223"/>
      <w:bookmarkEnd w:id="3224"/>
      <w:bookmarkEnd w:id="3225"/>
      <w:bookmarkEnd w:id="3226"/>
      <w:bookmarkEnd w:id="3227"/>
      <w:bookmarkEnd w:id="3228"/>
      <w:bookmarkEnd w:id="3229"/>
      <w:bookmarkEnd w:id="3230"/>
    </w:p>
    <w:p w14:paraId="3D9BD87F" w14:textId="77777777" w:rsidR="004A58BC" w:rsidRDefault="004A58BC" w:rsidP="00B67C8A">
      <w:pPr>
        <w:pStyle w:val="PARAGRAPH"/>
      </w:pPr>
      <w:r>
        <w:t xml:space="preserve">To control cryptographic protection of xDLMS APDUs and the GBT mechanism, additional service parameters are passed between the AL and the AP as shown in </w:t>
      </w:r>
      <w:r>
        <w:fldChar w:fldCharType="begin" w:fldLock="1"/>
      </w:r>
      <w:r>
        <w:instrText xml:space="preserve"> REF _Ref374434015 \h  \* MERGEFORMAT </w:instrText>
      </w:r>
      <w:r>
        <w:fldChar w:fldCharType="separate"/>
      </w:r>
      <w:r w:rsidR="00811F07" w:rsidRPr="00811F07">
        <w:t>Figure 36</w:t>
      </w:r>
      <w:r>
        <w:fldChar w:fldCharType="end"/>
      </w:r>
      <w:r>
        <w:t xml:space="preserve"> and </w:t>
      </w:r>
      <w:r>
        <w:fldChar w:fldCharType="begin" w:fldLock="1"/>
      </w:r>
      <w:r>
        <w:instrText xml:space="preserve"> REF _Ref372637871 \h  \* MERGEFORMAT </w:instrText>
      </w:r>
      <w:r>
        <w:fldChar w:fldCharType="separate"/>
      </w:r>
      <w:r w:rsidR="00811F07" w:rsidRPr="00811F07">
        <w:t>Table 39</w:t>
      </w:r>
      <w:r>
        <w:fldChar w:fldCharType="end"/>
      </w:r>
      <w:r>
        <w:t>.</w:t>
      </w:r>
    </w:p>
    <w:p w14:paraId="1ECD4E37" w14:textId="77777777" w:rsidR="004A58BC" w:rsidRDefault="004A58BC" w:rsidP="00B67C8A">
      <w:pPr>
        <w:pStyle w:val="FIGURE"/>
      </w:pPr>
      <w:bookmarkStart w:id="3231" w:name="_Ref372550745"/>
      <w:r>
        <w:rPr>
          <w:noProof/>
          <w:lang w:eastAsia="en-GB"/>
        </w:rPr>
        <w:lastRenderedPageBreak/>
        <w:drawing>
          <wp:inline distT="0" distB="0" distL="0" distR="0" wp14:anchorId="50DF7170" wp14:editId="270FC302">
            <wp:extent cx="6184900" cy="80397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84900" cy="8039735"/>
                    </a:xfrm>
                    <a:prstGeom prst="rect">
                      <a:avLst/>
                    </a:prstGeom>
                    <a:noFill/>
                    <a:ln>
                      <a:noFill/>
                    </a:ln>
                  </pic:spPr>
                </pic:pic>
              </a:graphicData>
            </a:graphic>
          </wp:inline>
        </w:drawing>
      </w:r>
    </w:p>
    <w:p w14:paraId="453E51CC" w14:textId="77777777" w:rsidR="004A58BC" w:rsidRDefault="004A58BC" w:rsidP="004A58BC">
      <w:pPr>
        <w:pStyle w:val="NOTE"/>
        <w:jc w:val="right"/>
        <w:rPr>
          <w:i/>
          <w:vanish/>
        </w:rPr>
      </w:pPr>
      <w:r>
        <w:rPr>
          <w:i/>
          <w:vanish/>
        </w:rPr>
        <w:t>AL_cipher_block_params_GK140630.emf</w:t>
      </w:r>
    </w:p>
    <w:p w14:paraId="02D4D355" w14:textId="77777777" w:rsidR="004A58BC" w:rsidRDefault="004A58BC" w:rsidP="00B67C8A">
      <w:pPr>
        <w:pStyle w:val="NOTE"/>
      </w:pPr>
      <w:r>
        <w:t>NOTE</w:t>
      </w:r>
      <w:r w:rsidR="00B67C8A">
        <w:t> </w:t>
      </w:r>
      <w:r>
        <w:t>For services initiated by the client, the service primitives are .request, .indication, .response and .confirm. For unsolicited services – initiated by the server – the service primitives are .request and .indication.</w:t>
      </w:r>
      <w:bookmarkStart w:id="3232" w:name="_Ref372898035"/>
    </w:p>
    <w:p w14:paraId="39BC1DA6" w14:textId="12A5AC2E" w:rsidR="004A58BC" w:rsidRPr="00253C6D" w:rsidRDefault="004A58BC" w:rsidP="00B67C8A">
      <w:pPr>
        <w:pStyle w:val="FIGURE-title"/>
      </w:pPr>
      <w:bookmarkStart w:id="3233" w:name="_Ref374434015"/>
      <w:bookmarkStart w:id="3234" w:name="_Toc392501662"/>
      <w:bookmarkStart w:id="3235" w:name="_Toc386035057"/>
      <w:bookmarkStart w:id="3236" w:name="_Ref384649995"/>
      <w:bookmarkStart w:id="3237" w:name="_Toc375200554"/>
      <w:bookmarkStart w:id="3238" w:name="_Toc437856691"/>
      <w:bookmarkStart w:id="3239" w:name="_Toc97127394"/>
      <w:bookmarkEnd w:id="3231"/>
      <w:bookmarkEnd w:id="3232"/>
      <w:r w:rsidRPr="00253C6D">
        <w:t xml:space="preserve">Figure </w:t>
      </w:r>
      <w:fldSimple w:instr=" SEQ Figure \* ARABIC ">
        <w:r w:rsidR="00DC4BE9">
          <w:rPr>
            <w:noProof/>
          </w:rPr>
          <w:t>36</w:t>
        </w:r>
      </w:fldSimple>
      <w:bookmarkEnd w:id="3233"/>
      <w:r w:rsidRPr="00253C6D">
        <w:t xml:space="preserve"> – Additional service parameters to control cryptographic protection and GBT</w:t>
      </w:r>
      <w:bookmarkEnd w:id="3234"/>
      <w:bookmarkEnd w:id="3235"/>
      <w:bookmarkEnd w:id="3236"/>
      <w:bookmarkEnd w:id="3237"/>
      <w:bookmarkEnd w:id="3238"/>
      <w:bookmarkEnd w:id="3239"/>
    </w:p>
    <w:p w14:paraId="00CA44E0" w14:textId="0FF0D57B" w:rsidR="004A58BC" w:rsidRDefault="004A58BC" w:rsidP="004A58BC">
      <w:pPr>
        <w:pStyle w:val="TABLE-title"/>
        <w:pageBreakBefore/>
      </w:pPr>
      <w:bookmarkStart w:id="3240" w:name="_Ref372637871"/>
      <w:bookmarkStart w:id="3241" w:name="_Toc392501908"/>
      <w:bookmarkStart w:id="3242" w:name="_Toc386035093"/>
      <w:bookmarkStart w:id="3243" w:name="_Ref384651411"/>
      <w:bookmarkStart w:id="3244" w:name="_Toc375200569"/>
      <w:bookmarkStart w:id="3245" w:name="_Toc437856770"/>
      <w:bookmarkStart w:id="3246" w:name="_Toc97127481"/>
      <w:r w:rsidRPr="00253C6D">
        <w:lastRenderedPageBreak/>
        <w:t xml:space="preserve">Table </w:t>
      </w:r>
      <w:fldSimple w:instr=" SEQ Table \* ARABIC ">
        <w:r w:rsidR="00DC4BE9">
          <w:rPr>
            <w:noProof/>
          </w:rPr>
          <w:t>39</w:t>
        </w:r>
      </w:fldSimple>
      <w:bookmarkEnd w:id="3240"/>
      <w:r w:rsidRPr="00253C6D">
        <w:t xml:space="preserve"> </w:t>
      </w:r>
      <w:bookmarkStart w:id="3247" w:name="_Ref372637862"/>
      <w:r w:rsidRPr="00253C6D">
        <w:t>– Additional service parameters</w:t>
      </w:r>
      <w:bookmarkEnd w:id="3241"/>
      <w:bookmarkEnd w:id="3242"/>
      <w:bookmarkEnd w:id="3243"/>
      <w:bookmarkEnd w:id="3244"/>
      <w:bookmarkEnd w:id="3245"/>
      <w:bookmarkEnd w:id="3247"/>
      <w:bookmarkEnd w:id="3246"/>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92"/>
        <w:gridCol w:w="1167"/>
        <w:gridCol w:w="1303"/>
        <w:gridCol w:w="1254"/>
        <w:gridCol w:w="1254"/>
      </w:tblGrid>
      <w:tr w:rsidR="004A58BC" w14:paraId="4E7BD574" w14:textId="77777777" w:rsidTr="00077BDE">
        <w:trPr>
          <w:cantSplit/>
          <w:jc w:val="center"/>
        </w:trPr>
        <w:tc>
          <w:tcPr>
            <w:tcW w:w="4044" w:type="dxa"/>
            <w:tcBorders>
              <w:top w:val="nil"/>
              <w:left w:val="nil"/>
              <w:bottom w:val="single" w:sz="4" w:space="0" w:color="auto"/>
              <w:right w:val="single" w:sz="4" w:space="0" w:color="auto"/>
            </w:tcBorders>
          </w:tcPr>
          <w:p w14:paraId="6AC0E824" w14:textId="77777777" w:rsidR="004A58BC" w:rsidRDefault="004A58BC" w:rsidP="00521E1B">
            <w:pPr>
              <w:keepNext/>
              <w:spacing w:before="20"/>
              <w:rPr>
                <w:rFonts w:ascii="Arial Narrow" w:hAnsi="Arial Narrow"/>
                <w:sz w:val="18"/>
              </w:rPr>
            </w:pPr>
          </w:p>
        </w:tc>
        <w:tc>
          <w:tcPr>
            <w:tcW w:w="1153" w:type="dxa"/>
            <w:tcBorders>
              <w:top w:val="single" w:sz="4" w:space="0" w:color="auto"/>
              <w:left w:val="single" w:sz="4" w:space="0" w:color="auto"/>
              <w:bottom w:val="single" w:sz="4" w:space="0" w:color="auto"/>
              <w:right w:val="single" w:sz="4" w:space="0" w:color="auto"/>
            </w:tcBorders>
            <w:hideMark/>
          </w:tcPr>
          <w:p w14:paraId="059691B6" w14:textId="77777777" w:rsidR="004A58BC" w:rsidRDefault="004A58BC" w:rsidP="00521E1B">
            <w:pPr>
              <w:pStyle w:val="TABLE-col-heading"/>
            </w:pPr>
            <w:r>
              <w:t>.request</w:t>
            </w:r>
          </w:p>
        </w:tc>
        <w:tc>
          <w:tcPr>
            <w:tcW w:w="1287" w:type="dxa"/>
            <w:tcBorders>
              <w:top w:val="single" w:sz="4" w:space="0" w:color="auto"/>
              <w:left w:val="single" w:sz="4" w:space="0" w:color="auto"/>
              <w:bottom w:val="single" w:sz="4" w:space="0" w:color="auto"/>
              <w:right w:val="single" w:sz="4" w:space="0" w:color="auto"/>
            </w:tcBorders>
            <w:hideMark/>
          </w:tcPr>
          <w:p w14:paraId="7C60AFE1" w14:textId="77777777" w:rsidR="004A58BC" w:rsidRDefault="004A58BC" w:rsidP="00521E1B">
            <w:pPr>
              <w:pStyle w:val="TABLE-col-heading"/>
            </w:pPr>
            <w:r>
              <w:t>.indication</w:t>
            </w:r>
          </w:p>
        </w:tc>
        <w:tc>
          <w:tcPr>
            <w:tcW w:w="1239" w:type="dxa"/>
            <w:tcBorders>
              <w:top w:val="single" w:sz="4" w:space="0" w:color="auto"/>
              <w:left w:val="single" w:sz="4" w:space="0" w:color="auto"/>
              <w:bottom w:val="single" w:sz="4" w:space="0" w:color="auto"/>
              <w:right w:val="single" w:sz="4" w:space="0" w:color="auto"/>
            </w:tcBorders>
            <w:hideMark/>
          </w:tcPr>
          <w:p w14:paraId="244856DB" w14:textId="77777777" w:rsidR="004A58BC" w:rsidRDefault="004A58BC" w:rsidP="00521E1B">
            <w:pPr>
              <w:pStyle w:val="TABLE-col-heading"/>
            </w:pPr>
            <w:r>
              <w:t>.response</w:t>
            </w:r>
          </w:p>
        </w:tc>
        <w:tc>
          <w:tcPr>
            <w:tcW w:w="1239" w:type="dxa"/>
            <w:tcBorders>
              <w:top w:val="single" w:sz="4" w:space="0" w:color="auto"/>
              <w:left w:val="single" w:sz="4" w:space="0" w:color="auto"/>
              <w:bottom w:val="single" w:sz="4" w:space="0" w:color="auto"/>
              <w:right w:val="single" w:sz="4" w:space="0" w:color="auto"/>
            </w:tcBorders>
            <w:hideMark/>
          </w:tcPr>
          <w:p w14:paraId="0638DCD0" w14:textId="77777777" w:rsidR="004A58BC" w:rsidRDefault="004A58BC" w:rsidP="00521E1B">
            <w:pPr>
              <w:pStyle w:val="TABLE-col-heading"/>
            </w:pPr>
            <w:r>
              <w:t>.confirm</w:t>
            </w:r>
          </w:p>
        </w:tc>
      </w:tr>
      <w:tr w:rsidR="004A58BC" w14:paraId="335851C5" w14:textId="77777777" w:rsidTr="00077BDE">
        <w:trPr>
          <w:cantSplit/>
          <w:jc w:val="center"/>
        </w:trPr>
        <w:tc>
          <w:tcPr>
            <w:tcW w:w="4044" w:type="dxa"/>
            <w:tcBorders>
              <w:top w:val="single" w:sz="4" w:space="0" w:color="auto"/>
              <w:left w:val="single" w:sz="4" w:space="0" w:color="auto"/>
              <w:bottom w:val="single" w:sz="4" w:space="0" w:color="auto"/>
              <w:right w:val="single" w:sz="4" w:space="0" w:color="auto"/>
            </w:tcBorders>
            <w:hideMark/>
          </w:tcPr>
          <w:p w14:paraId="7FB89E53" w14:textId="77777777" w:rsidR="004A58BC" w:rsidRDefault="004A58BC" w:rsidP="00521E1B">
            <w:pPr>
              <w:pStyle w:val="TABLE-cell"/>
              <w:keepNext/>
            </w:pPr>
            <w:r>
              <w:t>Additional_Service_Parameters</w:t>
            </w:r>
          </w:p>
        </w:tc>
        <w:tc>
          <w:tcPr>
            <w:tcW w:w="1153" w:type="dxa"/>
            <w:tcBorders>
              <w:top w:val="single" w:sz="4" w:space="0" w:color="auto"/>
              <w:left w:val="single" w:sz="4" w:space="0" w:color="auto"/>
              <w:bottom w:val="single" w:sz="4" w:space="0" w:color="auto"/>
              <w:right w:val="single" w:sz="4" w:space="0" w:color="auto"/>
            </w:tcBorders>
            <w:hideMark/>
          </w:tcPr>
          <w:p w14:paraId="689ED887" w14:textId="77777777" w:rsidR="004A58BC" w:rsidRDefault="004A58BC" w:rsidP="00521E1B">
            <w:pPr>
              <w:pStyle w:val="TABLE-cell"/>
              <w:keepNext/>
              <w:jc w:val="center"/>
            </w:pPr>
            <w:r>
              <w:t>U</w:t>
            </w:r>
          </w:p>
        </w:tc>
        <w:tc>
          <w:tcPr>
            <w:tcW w:w="1287" w:type="dxa"/>
            <w:tcBorders>
              <w:top w:val="single" w:sz="4" w:space="0" w:color="auto"/>
              <w:left w:val="single" w:sz="4" w:space="0" w:color="auto"/>
              <w:bottom w:val="single" w:sz="4" w:space="0" w:color="auto"/>
              <w:right w:val="single" w:sz="4" w:space="0" w:color="auto"/>
            </w:tcBorders>
            <w:hideMark/>
          </w:tcPr>
          <w:p w14:paraId="30E58EFB" w14:textId="77777777" w:rsidR="004A58BC" w:rsidRDefault="004A58BC"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71AB0826" w14:textId="77777777" w:rsidR="004A58BC" w:rsidRDefault="004A58BC" w:rsidP="00521E1B">
            <w:pPr>
              <w:pStyle w:val="TABLE-cell"/>
              <w:keepNext/>
              <w:jc w:val="center"/>
            </w:pPr>
            <w:r>
              <w:t>U (=)</w:t>
            </w:r>
          </w:p>
        </w:tc>
        <w:tc>
          <w:tcPr>
            <w:tcW w:w="1239" w:type="dxa"/>
            <w:tcBorders>
              <w:top w:val="single" w:sz="4" w:space="0" w:color="auto"/>
              <w:left w:val="single" w:sz="4" w:space="0" w:color="auto"/>
              <w:bottom w:val="single" w:sz="4" w:space="0" w:color="auto"/>
              <w:right w:val="single" w:sz="4" w:space="0" w:color="auto"/>
            </w:tcBorders>
          </w:tcPr>
          <w:p w14:paraId="49649942" w14:textId="77777777" w:rsidR="004A58BC" w:rsidRDefault="004A58BC" w:rsidP="00521E1B">
            <w:pPr>
              <w:pStyle w:val="TABLE-cell"/>
              <w:keepNext/>
              <w:jc w:val="center"/>
            </w:pPr>
          </w:p>
        </w:tc>
      </w:tr>
      <w:tr w:rsidR="004A58BC" w14:paraId="4A2F6C7E" w14:textId="77777777" w:rsidTr="00077BDE">
        <w:trPr>
          <w:cantSplit/>
          <w:jc w:val="center"/>
        </w:trPr>
        <w:tc>
          <w:tcPr>
            <w:tcW w:w="4044" w:type="dxa"/>
            <w:tcBorders>
              <w:top w:val="single" w:sz="4" w:space="0" w:color="auto"/>
              <w:left w:val="single" w:sz="4" w:space="0" w:color="auto"/>
              <w:bottom w:val="single" w:sz="4" w:space="0" w:color="auto"/>
              <w:right w:val="single" w:sz="4" w:space="0" w:color="auto"/>
            </w:tcBorders>
            <w:hideMark/>
          </w:tcPr>
          <w:p w14:paraId="5E45AF68" w14:textId="77777777" w:rsidR="004A58BC" w:rsidRDefault="004A58BC" w:rsidP="00521E1B">
            <w:pPr>
              <w:pStyle w:val="TABLE-cell"/>
              <w:keepNext/>
            </w:pPr>
            <w:r>
              <w:tab/>
              <w:t>Invocation_Type</w:t>
            </w:r>
          </w:p>
        </w:tc>
        <w:tc>
          <w:tcPr>
            <w:tcW w:w="1153" w:type="dxa"/>
            <w:tcBorders>
              <w:top w:val="single" w:sz="4" w:space="0" w:color="auto"/>
              <w:left w:val="single" w:sz="4" w:space="0" w:color="auto"/>
              <w:bottom w:val="single" w:sz="4" w:space="0" w:color="auto"/>
              <w:right w:val="single" w:sz="4" w:space="0" w:color="auto"/>
            </w:tcBorders>
            <w:hideMark/>
          </w:tcPr>
          <w:p w14:paraId="32671581" w14:textId="77777777" w:rsidR="004A58BC" w:rsidRDefault="004A58BC" w:rsidP="00521E1B">
            <w:pPr>
              <w:pStyle w:val="TABLE-cell"/>
              <w:keepNext/>
              <w:jc w:val="center"/>
            </w:pPr>
            <w:r>
              <w:t>M</w:t>
            </w:r>
          </w:p>
        </w:tc>
        <w:tc>
          <w:tcPr>
            <w:tcW w:w="1287" w:type="dxa"/>
            <w:tcBorders>
              <w:top w:val="single" w:sz="4" w:space="0" w:color="auto"/>
              <w:left w:val="single" w:sz="4" w:space="0" w:color="auto"/>
              <w:bottom w:val="single" w:sz="4" w:space="0" w:color="auto"/>
              <w:right w:val="single" w:sz="4" w:space="0" w:color="auto"/>
            </w:tcBorders>
            <w:hideMark/>
          </w:tcPr>
          <w:p w14:paraId="37B0BED8" w14:textId="77777777" w:rsidR="004A58BC" w:rsidRDefault="004A58BC"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12963B2A" w14:textId="77777777" w:rsidR="004A58BC" w:rsidRDefault="004A58BC" w:rsidP="00521E1B">
            <w:pPr>
              <w:pStyle w:val="TABLE-cell"/>
              <w:keepNext/>
              <w:jc w:val="center"/>
            </w:pPr>
            <w:r>
              <w:t>M (=)</w:t>
            </w:r>
          </w:p>
        </w:tc>
        <w:tc>
          <w:tcPr>
            <w:tcW w:w="1239" w:type="dxa"/>
            <w:tcBorders>
              <w:top w:val="single" w:sz="4" w:space="0" w:color="auto"/>
              <w:left w:val="single" w:sz="4" w:space="0" w:color="auto"/>
              <w:bottom w:val="single" w:sz="4" w:space="0" w:color="auto"/>
              <w:right w:val="single" w:sz="4" w:space="0" w:color="auto"/>
            </w:tcBorders>
            <w:hideMark/>
          </w:tcPr>
          <w:p w14:paraId="286873CE" w14:textId="77777777" w:rsidR="004A58BC" w:rsidRDefault="004A58BC" w:rsidP="00521E1B">
            <w:pPr>
              <w:pStyle w:val="TABLE-cell"/>
              <w:keepNext/>
              <w:jc w:val="center"/>
            </w:pPr>
            <w:r>
              <w:t>–</w:t>
            </w:r>
          </w:p>
        </w:tc>
      </w:tr>
      <w:tr w:rsidR="004A58BC" w14:paraId="21C660E6" w14:textId="77777777" w:rsidTr="00077BDE">
        <w:trPr>
          <w:cantSplit/>
          <w:jc w:val="center"/>
        </w:trPr>
        <w:tc>
          <w:tcPr>
            <w:tcW w:w="4044" w:type="dxa"/>
            <w:tcBorders>
              <w:top w:val="single" w:sz="4" w:space="0" w:color="auto"/>
              <w:left w:val="single" w:sz="4" w:space="0" w:color="auto"/>
              <w:bottom w:val="single" w:sz="4" w:space="0" w:color="auto"/>
              <w:right w:val="single" w:sz="4" w:space="0" w:color="auto"/>
            </w:tcBorders>
            <w:hideMark/>
          </w:tcPr>
          <w:p w14:paraId="186202A1" w14:textId="77777777" w:rsidR="004A58BC" w:rsidRDefault="004A58BC" w:rsidP="00521E1B">
            <w:pPr>
              <w:pStyle w:val="TABLE-cell"/>
              <w:keepNext/>
            </w:pPr>
            <w:r>
              <w:tab/>
              <w:t>Security_Options</w:t>
            </w:r>
          </w:p>
        </w:tc>
        <w:tc>
          <w:tcPr>
            <w:tcW w:w="1153" w:type="dxa"/>
            <w:tcBorders>
              <w:top w:val="single" w:sz="4" w:space="0" w:color="auto"/>
              <w:left w:val="single" w:sz="4" w:space="0" w:color="auto"/>
              <w:bottom w:val="single" w:sz="4" w:space="0" w:color="auto"/>
              <w:right w:val="single" w:sz="4" w:space="0" w:color="auto"/>
            </w:tcBorders>
            <w:hideMark/>
          </w:tcPr>
          <w:p w14:paraId="030BA0B3" w14:textId="77777777" w:rsidR="004A58BC" w:rsidRDefault="004A58BC" w:rsidP="00521E1B">
            <w:pPr>
              <w:pStyle w:val="TABLE-cell"/>
              <w:keepNext/>
              <w:jc w:val="center"/>
            </w:pPr>
            <w:r>
              <w:t>C</w:t>
            </w:r>
          </w:p>
        </w:tc>
        <w:tc>
          <w:tcPr>
            <w:tcW w:w="1287" w:type="dxa"/>
            <w:tcBorders>
              <w:top w:val="single" w:sz="4" w:space="0" w:color="auto"/>
              <w:left w:val="single" w:sz="4" w:space="0" w:color="auto"/>
              <w:bottom w:val="single" w:sz="4" w:space="0" w:color="auto"/>
              <w:right w:val="single" w:sz="4" w:space="0" w:color="auto"/>
            </w:tcBorders>
            <w:hideMark/>
          </w:tcPr>
          <w:p w14:paraId="7020AE11" w14:textId="77777777" w:rsidR="004A58BC" w:rsidRDefault="004A58BC"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30C2C77A" w14:textId="77777777" w:rsidR="004A58BC" w:rsidRDefault="004A58BC" w:rsidP="00521E1B">
            <w:pPr>
              <w:pStyle w:val="TABLE-cell"/>
              <w:keepNext/>
              <w:jc w:val="center"/>
            </w:pPr>
            <w:r>
              <w:t>C (=)</w:t>
            </w:r>
          </w:p>
        </w:tc>
        <w:tc>
          <w:tcPr>
            <w:tcW w:w="1239" w:type="dxa"/>
            <w:tcBorders>
              <w:top w:val="single" w:sz="4" w:space="0" w:color="auto"/>
              <w:left w:val="single" w:sz="4" w:space="0" w:color="auto"/>
              <w:bottom w:val="single" w:sz="4" w:space="0" w:color="auto"/>
              <w:right w:val="single" w:sz="4" w:space="0" w:color="auto"/>
            </w:tcBorders>
            <w:hideMark/>
          </w:tcPr>
          <w:p w14:paraId="3B6B631F" w14:textId="77777777" w:rsidR="004A58BC" w:rsidRDefault="004A58BC" w:rsidP="00521E1B">
            <w:pPr>
              <w:pStyle w:val="TABLE-cell"/>
              <w:keepNext/>
              <w:jc w:val="center"/>
            </w:pPr>
            <w:r>
              <w:t>–</w:t>
            </w:r>
          </w:p>
        </w:tc>
      </w:tr>
      <w:tr w:rsidR="004A58BC" w14:paraId="3BBB4526" w14:textId="77777777" w:rsidTr="00077BDE">
        <w:trPr>
          <w:cantSplit/>
          <w:jc w:val="center"/>
        </w:trPr>
        <w:tc>
          <w:tcPr>
            <w:tcW w:w="4044" w:type="dxa"/>
            <w:tcBorders>
              <w:top w:val="single" w:sz="4" w:space="0" w:color="auto"/>
              <w:left w:val="single" w:sz="4" w:space="0" w:color="auto"/>
              <w:bottom w:val="single" w:sz="4" w:space="0" w:color="auto"/>
              <w:right w:val="single" w:sz="4" w:space="0" w:color="auto"/>
            </w:tcBorders>
            <w:hideMark/>
          </w:tcPr>
          <w:p w14:paraId="528019B7" w14:textId="77777777" w:rsidR="004A58BC" w:rsidRDefault="004A58BC" w:rsidP="00521E1B">
            <w:pPr>
              <w:pStyle w:val="TABLE-cell"/>
              <w:keepNext/>
            </w:pPr>
            <w:r>
              <w:tab/>
              <w:t>General_Block_Transfer_Parameters</w:t>
            </w:r>
          </w:p>
        </w:tc>
        <w:tc>
          <w:tcPr>
            <w:tcW w:w="1153" w:type="dxa"/>
            <w:tcBorders>
              <w:top w:val="single" w:sz="4" w:space="0" w:color="auto"/>
              <w:left w:val="single" w:sz="4" w:space="0" w:color="auto"/>
              <w:bottom w:val="single" w:sz="4" w:space="0" w:color="auto"/>
              <w:right w:val="single" w:sz="4" w:space="0" w:color="auto"/>
            </w:tcBorders>
            <w:hideMark/>
          </w:tcPr>
          <w:p w14:paraId="17676A3C" w14:textId="77777777" w:rsidR="004A58BC" w:rsidRDefault="004A58BC" w:rsidP="00521E1B">
            <w:pPr>
              <w:pStyle w:val="TABLE-cell"/>
              <w:keepNext/>
              <w:jc w:val="center"/>
            </w:pPr>
            <w:r>
              <w:t>C</w:t>
            </w:r>
          </w:p>
        </w:tc>
        <w:tc>
          <w:tcPr>
            <w:tcW w:w="1287" w:type="dxa"/>
            <w:tcBorders>
              <w:top w:val="single" w:sz="4" w:space="0" w:color="auto"/>
              <w:left w:val="single" w:sz="4" w:space="0" w:color="auto"/>
              <w:bottom w:val="single" w:sz="4" w:space="0" w:color="auto"/>
              <w:right w:val="single" w:sz="4" w:space="0" w:color="auto"/>
            </w:tcBorders>
            <w:hideMark/>
          </w:tcPr>
          <w:p w14:paraId="756330B9" w14:textId="77777777" w:rsidR="004A58BC" w:rsidRDefault="004A58BC"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79511A7F" w14:textId="77777777" w:rsidR="004A58BC" w:rsidRDefault="004A58BC" w:rsidP="00521E1B">
            <w:pPr>
              <w:pStyle w:val="TABLE-cell"/>
              <w:keepNext/>
              <w:jc w:val="center"/>
            </w:pPr>
            <w:r>
              <w:t>C (=)</w:t>
            </w:r>
          </w:p>
        </w:tc>
        <w:tc>
          <w:tcPr>
            <w:tcW w:w="1239" w:type="dxa"/>
            <w:tcBorders>
              <w:top w:val="single" w:sz="4" w:space="0" w:color="auto"/>
              <w:left w:val="single" w:sz="4" w:space="0" w:color="auto"/>
              <w:bottom w:val="single" w:sz="4" w:space="0" w:color="auto"/>
              <w:right w:val="single" w:sz="4" w:space="0" w:color="auto"/>
            </w:tcBorders>
            <w:hideMark/>
          </w:tcPr>
          <w:p w14:paraId="37726C8E" w14:textId="77777777" w:rsidR="004A58BC" w:rsidRDefault="004A58BC" w:rsidP="00521E1B">
            <w:pPr>
              <w:pStyle w:val="TABLE-cell"/>
              <w:keepNext/>
              <w:jc w:val="center"/>
            </w:pPr>
            <w:r>
              <w:t>–</w:t>
            </w:r>
          </w:p>
        </w:tc>
      </w:tr>
      <w:tr w:rsidR="004A58BC" w14:paraId="5C6585FF" w14:textId="77777777" w:rsidTr="00077BDE">
        <w:trPr>
          <w:cantSplit/>
          <w:jc w:val="center"/>
        </w:trPr>
        <w:tc>
          <w:tcPr>
            <w:tcW w:w="4044" w:type="dxa"/>
            <w:tcBorders>
              <w:top w:val="single" w:sz="4" w:space="0" w:color="auto"/>
              <w:left w:val="single" w:sz="4" w:space="0" w:color="auto"/>
              <w:bottom w:val="single" w:sz="4" w:space="0" w:color="auto"/>
              <w:right w:val="single" w:sz="4" w:space="0" w:color="auto"/>
            </w:tcBorders>
            <w:hideMark/>
          </w:tcPr>
          <w:p w14:paraId="1A589A2C" w14:textId="77777777" w:rsidR="004A58BC" w:rsidRDefault="004A58BC" w:rsidP="00521E1B">
            <w:pPr>
              <w:pStyle w:val="TABLE-cell"/>
              <w:keepNext/>
              <w:ind w:left="1134"/>
            </w:pPr>
            <w:r>
              <w:t>Block_Transfer_Streaming</w:t>
            </w:r>
          </w:p>
        </w:tc>
        <w:tc>
          <w:tcPr>
            <w:tcW w:w="1153" w:type="dxa"/>
            <w:tcBorders>
              <w:top w:val="single" w:sz="4" w:space="0" w:color="auto"/>
              <w:left w:val="single" w:sz="4" w:space="0" w:color="auto"/>
              <w:bottom w:val="single" w:sz="4" w:space="0" w:color="auto"/>
              <w:right w:val="single" w:sz="4" w:space="0" w:color="auto"/>
            </w:tcBorders>
            <w:hideMark/>
          </w:tcPr>
          <w:p w14:paraId="541F5BE1" w14:textId="77777777" w:rsidR="004A58BC" w:rsidRDefault="004A58BC" w:rsidP="00521E1B">
            <w:pPr>
              <w:pStyle w:val="TABLE-cell"/>
              <w:keepNext/>
              <w:jc w:val="center"/>
            </w:pPr>
            <w:r>
              <w:t>M</w:t>
            </w:r>
          </w:p>
        </w:tc>
        <w:tc>
          <w:tcPr>
            <w:tcW w:w="1287" w:type="dxa"/>
            <w:tcBorders>
              <w:top w:val="single" w:sz="4" w:space="0" w:color="auto"/>
              <w:left w:val="single" w:sz="4" w:space="0" w:color="auto"/>
              <w:bottom w:val="single" w:sz="4" w:space="0" w:color="auto"/>
              <w:right w:val="single" w:sz="4" w:space="0" w:color="auto"/>
            </w:tcBorders>
            <w:hideMark/>
          </w:tcPr>
          <w:p w14:paraId="5214B508" w14:textId="77777777" w:rsidR="004A58BC" w:rsidRDefault="004A58BC"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7F71DC21" w14:textId="77777777" w:rsidR="004A58BC" w:rsidRDefault="004A58BC" w:rsidP="00521E1B">
            <w:pPr>
              <w:pStyle w:val="TABLE-cell"/>
              <w:keepNext/>
              <w:jc w:val="center"/>
            </w:pPr>
            <w:r>
              <w:t>M (=)</w:t>
            </w:r>
          </w:p>
        </w:tc>
        <w:tc>
          <w:tcPr>
            <w:tcW w:w="1239" w:type="dxa"/>
            <w:tcBorders>
              <w:top w:val="single" w:sz="4" w:space="0" w:color="auto"/>
              <w:left w:val="single" w:sz="4" w:space="0" w:color="auto"/>
              <w:bottom w:val="single" w:sz="4" w:space="0" w:color="auto"/>
              <w:right w:val="single" w:sz="4" w:space="0" w:color="auto"/>
            </w:tcBorders>
            <w:hideMark/>
          </w:tcPr>
          <w:p w14:paraId="4E16D13A" w14:textId="77777777" w:rsidR="004A58BC" w:rsidRDefault="004A58BC" w:rsidP="00521E1B">
            <w:pPr>
              <w:pStyle w:val="TABLE-cell"/>
              <w:keepNext/>
              <w:jc w:val="center"/>
            </w:pPr>
            <w:r>
              <w:t>–</w:t>
            </w:r>
          </w:p>
        </w:tc>
      </w:tr>
      <w:tr w:rsidR="004A58BC" w14:paraId="7E732B09" w14:textId="77777777" w:rsidTr="00077BDE">
        <w:trPr>
          <w:cantSplit/>
          <w:jc w:val="center"/>
        </w:trPr>
        <w:tc>
          <w:tcPr>
            <w:tcW w:w="4044" w:type="dxa"/>
            <w:tcBorders>
              <w:top w:val="single" w:sz="4" w:space="0" w:color="auto"/>
              <w:left w:val="single" w:sz="4" w:space="0" w:color="auto"/>
              <w:bottom w:val="single" w:sz="4" w:space="0" w:color="auto"/>
              <w:right w:val="single" w:sz="4" w:space="0" w:color="auto"/>
            </w:tcBorders>
            <w:hideMark/>
          </w:tcPr>
          <w:p w14:paraId="3DD25F01" w14:textId="77777777" w:rsidR="004A58BC" w:rsidRDefault="004A58BC" w:rsidP="00521E1B">
            <w:pPr>
              <w:pStyle w:val="TABLE-cell"/>
              <w:keepNext/>
              <w:ind w:left="1134"/>
            </w:pPr>
            <w:r>
              <w:t>Block_Transfer_Window</w:t>
            </w:r>
          </w:p>
        </w:tc>
        <w:tc>
          <w:tcPr>
            <w:tcW w:w="1153" w:type="dxa"/>
            <w:tcBorders>
              <w:top w:val="single" w:sz="4" w:space="0" w:color="auto"/>
              <w:left w:val="single" w:sz="4" w:space="0" w:color="auto"/>
              <w:bottom w:val="single" w:sz="4" w:space="0" w:color="auto"/>
              <w:right w:val="single" w:sz="4" w:space="0" w:color="auto"/>
            </w:tcBorders>
            <w:hideMark/>
          </w:tcPr>
          <w:p w14:paraId="4A937B42" w14:textId="77777777" w:rsidR="004A58BC" w:rsidRDefault="004A58BC" w:rsidP="00521E1B">
            <w:pPr>
              <w:pStyle w:val="TABLE-cell"/>
              <w:keepNext/>
              <w:jc w:val="center"/>
            </w:pPr>
            <w:r>
              <w:t>M</w:t>
            </w:r>
          </w:p>
        </w:tc>
        <w:tc>
          <w:tcPr>
            <w:tcW w:w="1287" w:type="dxa"/>
            <w:tcBorders>
              <w:top w:val="single" w:sz="4" w:space="0" w:color="auto"/>
              <w:left w:val="single" w:sz="4" w:space="0" w:color="auto"/>
              <w:bottom w:val="single" w:sz="4" w:space="0" w:color="auto"/>
              <w:right w:val="single" w:sz="4" w:space="0" w:color="auto"/>
            </w:tcBorders>
            <w:hideMark/>
          </w:tcPr>
          <w:p w14:paraId="16EC8146" w14:textId="77777777" w:rsidR="004A58BC" w:rsidRDefault="004A58BC"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0A281C4C" w14:textId="77777777" w:rsidR="004A58BC" w:rsidRDefault="004A58BC" w:rsidP="00521E1B">
            <w:pPr>
              <w:pStyle w:val="TABLE-cell"/>
              <w:keepNext/>
              <w:jc w:val="center"/>
            </w:pPr>
            <w:r>
              <w:t>M (=)</w:t>
            </w:r>
          </w:p>
        </w:tc>
        <w:tc>
          <w:tcPr>
            <w:tcW w:w="1239" w:type="dxa"/>
            <w:tcBorders>
              <w:top w:val="single" w:sz="4" w:space="0" w:color="auto"/>
              <w:left w:val="single" w:sz="4" w:space="0" w:color="auto"/>
              <w:bottom w:val="single" w:sz="4" w:space="0" w:color="auto"/>
              <w:right w:val="single" w:sz="4" w:space="0" w:color="auto"/>
            </w:tcBorders>
            <w:hideMark/>
          </w:tcPr>
          <w:p w14:paraId="3FD2361F" w14:textId="77777777" w:rsidR="004A58BC" w:rsidRDefault="004A58BC" w:rsidP="00521E1B">
            <w:pPr>
              <w:pStyle w:val="TABLE-cell"/>
              <w:keepNext/>
              <w:jc w:val="center"/>
            </w:pPr>
            <w:r>
              <w:t>–</w:t>
            </w:r>
          </w:p>
        </w:tc>
      </w:tr>
      <w:tr w:rsidR="004A58BC" w14:paraId="2CD8704C" w14:textId="77777777" w:rsidTr="00077BDE">
        <w:trPr>
          <w:cantSplit/>
          <w:jc w:val="center"/>
        </w:trPr>
        <w:tc>
          <w:tcPr>
            <w:tcW w:w="4044" w:type="dxa"/>
            <w:tcBorders>
              <w:top w:val="single" w:sz="4" w:space="0" w:color="auto"/>
              <w:left w:val="single" w:sz="4" w:space="0" w:color="auto"/>
              <w:bottom w:val="single" w:sz="4" w:space="0" w:color="auto"/>
              <w:right w:val="single" w:sz="4" w:space="0" w:color="auto"/>
            </w:tcBorders>
            <w:hideMark/>
          </w:tcPr>
          <w:p w14:paraId="2346E811" w14:textId="77777777" w:rsidR="004A58BC" w:rsidRDefault="004A58BC" w:rsidP="00521E1B">
            <w:pPr>
              <w:pStyle w:val="TABLE-cell"/>
              <w:keepNext/>
            </w:pPr>
            <w:r>
              <w:t>Service_Parameters</w:t>
            </w:r>
          </w:p>
        </w:tc>
        <w:tc>
          <w:tcPr>
            <w:tcW w:w="1153" w:type="dxa"/>
            <w:tcBorders>
              <w:top w:val="single" w:sz="4" w:space="0" w:color="auto"/>
              <w:left w:val="single" w:sz="4" w:space="0" w:color="auto"/>
              <w:bottom w:val="single" w:sz="4" w:space="0" w:color="auto"/>
              <w:right w:val="single" w:sz="4" w:space="0" w:color="auto"/>
            </w:tcBorders>
            <w:hideMark/>
          </w:tcPr>
          <w:p w14:paraId="724187F3" w14:textId="77777777" w:rsidR="004A58BC" w:rsidRDefault="004A58BC" w:rsidP="00521E1B">
            <w:pPr>
              <w:pStyle w:val="TABLE-cell"/>
              <w:keepNext/>
              <w:jc w:val="center"/>
            </w:pPr>
            <w:r>
              <w:t>M</w:t>
            </w:r>
          </w:p>
        </w:tc>
        <w:tc>
          <w:tcPr>
            <w:tcW w:w="1287" w:type="dxa"/>
            <w:tcBorders>
              <w:top w:val="single" w:sz="4" w:space="0" w:color="auto"/>
              <w:left w:val="single" w:sz="4" w:space="0" w:color="auto"/>
              <w:bottom w:val="single" w:sz="4" w:space="0" w:color="auto"/>
              <w:right w:val="single" w:sz="4" w:space="0" w:color="auto"/>
            </w:tcBorders>
            <w:hideMark/>
          </w:tcPr>
          <w:p w14:paraId="570962D2" w14:textId="77777777" w:rsidR="004A58BC" w:rsidRDefault="004A58BC"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1E2101B6" w14:textId="77777777" w:rsidR="004A58BC" w:rsidRDefault="004A58BC" w:rsidP="00521E1B">
            <w:pPr>
              <w:pStyle w:val="TABLE-cell"/>
              <w:keepNext/>
              <w:jc w:val="center"/>
            </w:pPr>
            <w:r>
              <w:t>M (=)</w:t>
            </w:r>
          </w:p>
        </w:tc>
        <w:tc>
          <w:tcPr>
            <w:tcW w:w="1239" w:type="dxa"/>
            <w:tcBorders>
              <w:top w:val="single" w:sz="4" w:space="0" w:color="auto"/>
              <w:left w:val="single" w:sz="4" w:space="0" w:color="auto"/>
              <w:bottom w:val="single" w:sz="4" w:space="0" w:color="auto"/>
              <w:right w:val="single" w:sz="4" w:space="0" w:color="auto"/>
            </w:tcBorders>
            <w:hideMark/>
          </w:tcPr>
          <w:p w14:paraId="734B5A69" w14:textId="77777777" w:rsidR="004A58BC" w:rsidRDefault="004A58BC" w:rsidP="00521E1B">
            <w:pPr>
              <w:pStyle w:val="TABLE-cell"/>
              <w:keepNext/>
              <w:jc w:val="center"/>
            </w:pPr>
            <w:r>
              <w:t>–</w:t>
            </w:r>
          </w:p>
        </w:tc>
      </w:tr>
      <w:tr w:rsidR="004A58BC" w14:paraId="6F5CE5DB" w14:textId="77777777" w:rsidTr="00077BDE">
        <w:trPr>
          <w:cantSplit/>
          <w:jc w:val="center"/>
        </w:trPr>
        <w:tc>
          <w:tcPr>
            <w:tcW w:w="4044" w:type="dxa"/>
            <w:tcBorders>
              <w:top w:val="double" w:sz="4" w:space="0" w:color="auto"/>
              <w:left w:val="single" w:sz="4" w:space="0" w:color="auto"/>
              <w:bottom w:val="single" w:sz="4" w:space="0" w:color="auto"/>
              <w:right w:val="single" w:sz="4" w:space="0" w:color="auto"/>
            </w:tcBorders>
            <w:hideMark/>
          </w:tcPr>
          <w:p w14:paraId="0658DAB8" w14:textId="77777777" w:rsidR="004A58BC" w:rsidRDefault="004A58BC" w:rsidP="00521E1B">
            <w:pPr>
              <w:pStyle w:val="TABLE-cell"/>
              <w:keepNext/>
            </w:pPr>
            <w:r>
              <w:t>Additional_Service_Parameters</w:t>
            </w:r>
          </w:p>
        </w:tc>
        <w:tc>
          <w:tcPr>
            <w:tcW w:w="1153" w:type="dxa"/>
            <w:tcBorders>
              <w:top w:val="double" w:sz="4" w:space="0" w:color="auto"/>
              <w:left w:val="single" w:sz="4" w:space="0" w:color="auto"/>
              <w:bottom w:val="single" w:sz="4" w:space="0" w:color="auto"/>
              <w:right w:val="single" w:sz="4" w:space="0" w:color="auto"/>
            </w:tcBorders>
            <w:hideMark/>
          </w:tcPr>
          <w:p w14:paraId="19CB86C9" w14:textId="77777777" w:rsidR="004A58BC" w:rsidRDefault="004A58BC" w:rsidP="00521E1B">
            <w:pPr>
              <w:pStyle w:val="TABLE-cell"/>
              <w:keepNext/>
              <w:jc w:val="center"/>
            </w:pPr>
            <w:r>
              <w:t>–</w:t>
            </w:r>
          </w:p>
        </w:tc>
        <w:tc>
          <w:tcPr>
            <w:tcW w:w="1287" w:type="dxa"/>
            <w:tcBorders>
              <w:top w:val="double" w:sz="4" w:space="0" w:color="auto"/>
              <w:left w:val="single" w:sz="4" w:space="0" w:color="auto"/>
              <w:bottom w:val="single" w:sz="4" w:space="0" w:color="auto"/>
              <w:right w:val="single" w:sz="4" w:space="0" w:color="auto"/>
            </w:tcBorders>
            <w:hideMark/>
          </w:tcPr>
          <w:p w14:paraId="2FFE7A81" w14:textId="77777777" w:rsidR="004A58BC" w:rsidRDefault="004A58BC" w:rsidP="00521E1B">
            <w:pPr>
              <w:pStyle w:val="TABLE-cell"/>
              <w:keepNext/>
              <w:jc w:val="center"/>
            </w:pPr>
            <w:r>
              <w:t>U</w:t>
            </w:r>
          </w:p>
        </w:tc>
        <w:tc>
          <w:tcPr>
            <w:tcW w:w="1239" w:type="dxa"/>
            <w:tcBorders>
              <w:top w:val="double" w:sz="4" w:space="0" w:color="auto"/>
              <w:left w:val="single" w:sz="4" w:space="0" w:color="auto"/>
              <w:bottom w:val="single" w:sz="4" w:space="0" w:color="auto"/>
              <w:right w:val="single" w:sz="4" w:space="0" w:color="auto"/>
            </w:tcBorders>
            <w:hideMark/>
          </w:tcPr>
          <w:p w14:paraId="50AE6427" w14:textId="77777777" w:rsidR="004A58BC" w:rsidRDefault="004A58BC" w:rsidP="00521E1B">
            <w:pPr>
              <w:pStyle w:val="TABLE-cell"/>
              <w:keepNext/>
              <w:jc w:val="center"/>
            </w:pPr>
            <w:r>
              <w:t>–</w:t>
            </w:r>
          </w:p>
        </w:tc>
        <w:tc>
          <w:tcPr>
            <w:tcW w:w="1239" w:type="dxa"/>
            <w:tcBorders>
              <w:top w:val="double" w:sz="4" w:space="0" w:color="auto"/>
              <w:left w:val="single" w:sz="4" w:space="0" w:color="auto"/>
              <w:bottom w:val="single" w:sz="4" w:space="0" w:color="auto"/>
              <w:right w:val="single" w:sz="4" w:space="0" w:color="auto"/>
            </w:tcBorders>
            <w:hideMark/>
          </w:tcPr>
          <w:p w14:paraId="4D451C56" w14:textId="77777777" w:rsidR="004A58BC" w:rsidRDefault="004A58BC" w:rsidP="00521E1B">
            <w:pPr>
              <w:pStyle w:val="TABLE-cell"/>
              <w:keepNext/>
              <w:jc w:val="center"/>
            </w:pPr>
            <w:r>
              <w:t>U (=)</w:t>
            </w:r>
          </w:p>
        </w:tc>
      </w:tr>
      <w:tr w:rsidR="004A58BC" w14:paraId="37546C06" w14:textId="77777777" w:rsidTr="00077BDE">
        <w:trPr>
          <w:cantSplit/>
          <w:jc w:val="center"/>
        </w:trPr>
        <w:tc>
          <w:tcPr>
            <w:tcW w:w="4044" w:type="dxa"/>
            <w:tcBorders>
              <w:top w:val="single" w:sz="4" w:space="0" w:color="auto"/>
              <w:left w:val="single" w:sz="4" w:space="0" w:color="auto"/>
              <w:bottom w:val="single" w:sz="4" w:space="0" w:color="auto"/>
              <w:right w:val="single" w:sz="4" w:space="0" w:color="auto"/>
            </w:tcBorders>
            <w:hideMark/>
          </w:tcPr>
          <w:p w14:paraId="59EB01DC" w14:textId="77777777" w:rsidR="004A58BC" w:rsidRDefault="004A58BC" w:rsidP="00521E1B">
            <w:pPr>
              <w:pStyle w:val="TABLE-cell"/>
              <w:keepNext/>
            </w:pPr>
            <w:r>
              <w:tab/>
              <w:t>Invocation_Type</w:t>
            </w:r>
          </w:p>
        </w:tc>
        <w:tc>
          <w:tcPr>
            <w:tcW w:w="1153" w:type="dxa"/>
            <w:tcBorders>
              <w:top w:val="single" w:sz="4" w:space="0" w:color="auto"/>
              <w:left w:val="single" w:sz="4" w:space="0" w:color="auto"/>
              <w:bottom w:val="single" w:sz="4" w:space="0" w:color="auto"/>
              <w:right w:val="single" w:sz="4" w:space="0" w:color="auto"/>
            </w:tcBorders>
            <w:hideMark/>
          </w:tcPr>
          <w:p w14:paraId="27B34624" w14:textId="77777777" w:rsidR="004A58BC" w:rsidRDefault="004A58BC" w:rsidP="00521E1B">
            <w:pPr>
              <w:pStyle w:val="TABLE-cell"/>
              <w:keepNext/>
              <w:jc w:val="center"/>
            </w:pPr>
            <w:r>
              <w:t>–</w:t>
            </w:r>
          </w:p>
        </w:tc>
        <w:tc>
          <w:tcPr>
            <w:tcW w:w="1287" w:type="dxa"/>
            <w:tcBorders>
              <w:top w:val="single" w:sz="4" w:space="0" w:color="auto"/>
              <w:left w:val="single" w:sz="4" w:space="0" w:color="auto"/>
              <w:bottom w:val="single" w:sz="4" w:space="0" w:color="auto"/>
              <w:right w:val="single" w:sz="4" w:space="0" w:color="auto"/>
            </w:tcBorders>
            <w:hideMark/>
          </w:tcPr>
          <w:p w14:paraId="2396982A" w14:textId="77777777" w:rsidR="004A58BC" w:rsidRDefault="004A58BC" w:rsidP="00521E1B">
            <w:pPr>
              <w:pStyle w:val="TABLE-cell"/>
              <w:keepNext/>
              <w:jc w:val="center"/>
            </w:pPr>
            <w:r>
              <w:t>U</w:t>
            </w:r>
          </w:p>
        </w:tc>
        <w:tc>
          <w:tcPr>
            <w:tcW w:w="1239" w:type="dxa"/>
            <w:tcBorders>
              <w:top w:val="single" w:sz="4" w:space="0" w:color="auto"/>
              <w:left w:val="single" w:sz="4" w:space="0" w:color="auto"/>
              <w:bottom w:val="single" w:sz="4" w:space="0" w:color="auto"/>
              <w:right w:val="single" w:sz="4" w:space="0" w:color="auto"/>
            </w:tcBorders>
            <w:hideMark/>
          </w:tcPr>
          <w:p w14:paraId="635848DD" w14:textId="77777777" w:rsidR="004A58BC" w:rsidRDefault="004A58BC"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4CF03CAC" w14:textId="77777777" w:rsidR="004A58BC" w:rsidRDefault="004A58BC" w:rsidP="00521E1B">
            <w:pPr>
              <w:pStyle w:val="TABLE-cell"/>
              <w:keepNext/>
              <w:jc w:val="center"/>
            </w:pPr>
            <w:r>
              <w:t>U (=)</w:t>
            </w:r>
          </w:p>
        </w:tc>
      </w:tr>
      <w:tr w:rsidR="004A58BC" w14:paraId="29E3EB9B" w14:textId="77777777" w:rsidTr="00077BDE">
        <w:trPr>
          <w:cantSplit/>
          <w:jc w:val="center"/>
        </w:trPr>
        <w:tc>
          <w:tcPr>
            <w:tcW w:w="4044" w:type="dxa"/>
            <w:tcBorders>
              <w:top w:val="single" w:sz="4" w:space="0" w:color="auto"/>
              <w:left w:val="single" w:sz="4" w:space="0" w:color="auto"/>
              <w:bottom w:val="single" w:sz="4" w:space="0" w:color="auto"/>
              <w:right w:val="single" w:sz="4" w:space="0" w:color="auto"/>
            </w:tcBorders>
            <w:hideMark/>
          </w:tcPr>
          <w:p w14:paraId="3CC0FE58" w14:textId="77777777" w:rsidR="004A58BC" w:rsidRDefault="004A58BC" w:rsidP="00521E1B">
            <w:pPr>
              <w:pStyle w:val="TABLE-cell"/>
              <w:keepNext/>
            </w:pPr>
            <w:r>
              <w:tab/>
              <w:t>Security_Status</w:t>
            </w:r>
          </w:p>
        </w:tc>
        <w:tc>
          <w:tcPr>
            <w:tcW w:w="1153" w:type="dxa"/>
            <w:tcBorders>
              <w:top w:val="single" w:sz="4" w:space="0" w:color="auto"/>
              <w:left w:val="single" w:sz="4" w:space="0" w:color="auto"/>
              <w:bottom w:val="single" w:sz="4" w:space="0" w:color="auto"/>
              <w:right w:val="single" w:sz="4" w:space="0" w:color="auto"/>
            </w:tcBorders>
            <w:hideMark/>
          </w:tcPr>
          <w:p w14:paraId="52EA397A" w14:textId="77777777" w:rsidR="004A58BC" w:rsidRDefault="004A58BC" w:rsidP="00521E1B">
            <w:pPr>
              <w:pStyle w:val="TABLE-cell"/>
              <w:keepNext/>
              <w:jc w:val="center"/>
            </w:pPr>
            <w:r>
              <w:t>–</w:t>
            </w:r>
          </w:p>
        </w:tc>
        <w:tc>
          <w:tcPr>
            <w:tcW w:w="1287" w:type="dxa"/>
            <w:tcBorders>
              <w:top w:val="single" w:sz="4" w:space="0" w:color="auto"/>
              <w:left w:val="single" w:sz="4" w:space="0" w:color="auto"/>
              <w:bottom w:val="single" w:sz="4" w:space="0" w:color="auto"/>
              <w:right w:val="single" w:sz="4" w:space="0" w:color="auto"/>
            </w:tcBorders>
            <w:hideMark/>
          </w:tcPr>
          <w:p w14:paraId="7EABF068" w14:textId="77777777" w:rsidR="004A58BC" w:rsidRDefault="004A58BC" w:rsidP="00521E1B">
            <w:pPr>
              <w:pStyle w:val="TABLE-cell"/>
              <w:keepNext/>
              <w:jc w:val="center"/>
            </w:pPr>
            <w:r>
              <w:t>C</w:t>
            </w:r>
          </w:p>
        </w:tc>
        <w:tc>
          <w:tcPr>
            <w:tcW w:w="1239" w:type="dxa"/>
            <w:tcBorders>
              <w:top w:val="single" w:sz="4" w:space="0" w:color="auto"/>
              <w:left w:val="single" w:sz="4" w:space="0" w:color="auto"/>
              <w:bottom w:val="single" w:sz="4" w:space="0" w:color="auto"/>
              <w:right w:val="single" w:sz="4" w:space="0" w:color="auto"/>
            </w:tcBorders>
            <w:hideMark/>
          </w:tcPr>
          <w:p w14:paraId="2532C5FC" w14:textId="77777777" w:rsidR="004A58BC" w:rsidRDefault="004A58BC"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27E2264C" w14:textId="77777777" w:rsidR="004A58BC" w:rsidRDefault="004A58BC" w:rsidP="00521E1B">
            <w:pPr>
              <w:pStyle w:val="TABLE-cell"/>
              <w:keepNext/>
              <w:jc w:val="center"/>
            </w:pPr>
            <w:r>
              <w:t>C (=)</w:t>
            </w:r>
          </w:p>
        </w:tc>
      </w:tr>
      <w:tr w:rsidR="004A58BC" w14:paraId="4DB194D5" w14:textId="77777777" w:rsidTr="00077BDE">
        <w:trPr>
          <w:cantSplit/>
          <w:jc w:val="center"/>
        </w:trPr>
        <w:tc>
          <w:tcPr>
            <w:tcW w:w="4044" w:type="dxa"/>
            <w:tcBorders>
              <w:top w:val="single" w:sz="4" w:space="0" w:color="auto"/>
              <w:left w:val="single" w:sz="4" w:space="0" w:color="auto"/>
              <w:bottom w:val="single" w:sz="4" w:space="0" w:color="auto"/>
              <w:right w:val="single" w:sz="4" w:space="0" w:color="auto"/>
            </w:tcBorders>
            <w:shd w:val="clear" w:color="auto" w:fill="FFFFFF"/>
            <w:hideMark/>
          </w:tcPr>
          <w:p w14:paraId="27D2636A" w14:textId="77777777" w:rsidR="004A58BC" w:rsidRDefault="004A58BC" w:rsidP="00521E1B">
            <w:pPr>
              <w:pStyle w:val="TABLE-cell"/>
              <w:keepNext/>
            </w:pPr>
            <w:r>
              <w:tab/>
              <w:t>General_Block_Transfer_Parameters</w:t>
            </w:r>
          </w:p>
        </w:tc>
        <w:tc>
          <w:tcPr>
            <w:tcW w:w="1153" w:type="dxa"/>
            <w:tcBorders>
              <w:top w:val="single" w:sz="4" w:space="0" w:color="auto"/>
              <w:left w:val="single" w:sz="4" w:space="0" w:color="auto"/>
              <w:bottom w:val="single" w:sz="4" w:space="0" w:color="auto"/>
              <w:right w:val="single" w:sz="4" w:space="0" w:color="auto"/>
            </w:tcBorders>
            <w:shd w:val="clear" w:color="auto" w:fill="FFFFFF"/>
            <w:hideMark/>
          </w:tcPr>
          <w:p w14:paraId="4D3CA5A2" w14:textId="77777777" w:rsidR="004A58BC" w:rsidRDefault="004A58BC" w:rsidP="00521E1B">
            <w:pPr>
              <w:pStyle w:val="TABLE-cell"/>
              <w:keepNext/>
              <w:jc w:val="center"/>
            </w:pPr>
            <w:r>
              <w:t>–</w:t>
            </w:r>
          </w:p>
        </w:tc>
        <w:tc>
          <w:tcPr>
            <w:tcW w:w="1287" w:type="dxa"/>
            <w:tcBorders>
              <w:top w:val="single" w:sz="4" w:space="0" w:color="auto"/>
              <w:left w:val="single" w:sz="4" w:space="0" w:color="auto"/>
              <w:bottom w:val="single" w:sz="4" w:space="0" w:color="auto"/>
              <w:right w:val="single" w:sz="4" w:space="0" w:color="auto"/>
            </w:tcBorders>
            <w:shd w:val="clear" w:color="auto" w:fill="FFFFFF"/>
            <w:hideMark/>
          </w:tcPr>
          <w:p w14:paraId="2AAB26AC" w14:textId="77777777" w:rsidR="004A58BC" w:rsidRDefault="004A58BC" w:rsidP="00521E1B">
            <w:pPr>
              <w:pStyle w:val="TABLE-cell"/>
              <w:keepNext/>
              <w:jc w:val="center"/>
            </w:pPr>
            <w:r>
              <w:t>C</w:t>
            </w:r>
          </w:p>
        </w:tc>
        <w:tc>
          <w:tcPr>
            <w:tcW w:w="1239" w:type="dxa"/>
            <w:tcBorders>
              <w:top w:val="single" w:sz="4" w:space="0" w:color="auto"/>
              <w:left w:val="single" w:sz="4" w:space="0" w:color="auto"/>
              <w:bottom w:val="single" w:sz="4" w:space="0" w:color="auto"/>
              <w:right w:val="single" w:sz="4" w:space="0" w:color="auto"/>
            </w:tcBorders>
            <w:shd w:val="clear" w:color="auto" w:fill="FFFFFF"/>
            <w:hideMark/>
          </w:tcPr>
          <w:p w14:paraId="02F760C4" w14:textId="77777777" w:rsidR="004A58BC" w:rsidRDefault="004A58BC"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shd w:val="clear" w:color="auto" w:fill="FFFFFF"/>
            <w:hideMark/>
          </w:tcPr>
          <w:p w14:paraId="6747EF3B" w14:textId="77777777" w:rsidR="004A58BC" w:rsidRDefault="004A58BC" w:rsidP="00521E1B">
            <w:pPr>
              <w:pStyle w:val="TABLE-cell"/>
              <w:keepNext/>
              <w:jc w:val="center"/>
            </w:pPr>
            <w:r>
              <w:t>C (=)</w:t>
            </w:r>
          </w:p>
        </w:tc>
      </w:tr>
      <w:tr w:rsidR="004A58BC" w14:paraId="118ED15E" w14:textId="77777777" w:rsidTr="00077BDE">
        <w:trPr>
          <w:cantSplit/>
          <w:jc w:val="center"/>
        </w:trPr>
        <w:tc>
          <w:tcPr>
            <w:tcW w:w="4044" w:type="dxa"/>
            <w:tcBorders>
              <w:top w:val="single" w:sz="4" w:space="0" w:color="auto"/>
              <w:left w:val="single" w:sz="4" w:space="0" w:color="auto"/>
              <w:bottom w:val="single" w:sz="4" w:space="0" w:color="auto"/>
              <w:right w:val="single" w:sz="4" w:space="0" w:color="auto"/>
            </w:tcBorders>
            <w:shd w:val="clear" w:color="auto" w:fill="FFFFFF"/>
            <w:hideMark/>
          </w:tcPr>
          <w:p w14:paraId="30A79D86" w14:textId="77777777" w:rsidR="004A58BC" w:rsidRDefault="004A58BC" w:rsidP="00521E1B">
            <w:pPr>
              <w:pStyle w:val="TABLE-cell"/>
              <w:keepNext/>
            </w:pPr>
            <w:r>
              <w:tab/>
            </w:r>
            <w:r>
              <w:tab/>
              <w:t>Block_Transfer_Window</w:t>
            </w:r>
          </w:p>
        </w:tc>
        <w:tc>
          <w:tcPr>
            <w:tcW w:w="1153" w:type="dxa"/>
            <w:tcBorders>
              <w:top w:val="single" w:sz="4" w:space="0" w:color="auto"/>
              <w:left w:val="single" w:sz="4" w:space="0" w:color="auto"/>
              <w:bottom w:val="single" w:sz="4" w:space="0" w:color="auto"/>
              <w:right w:val="single" w:sz="4" w:space="0" w:color="auto"/>
            </w:tcBorders>
            <w:shd w:val="clear" w:color="auto" w:fill="FFFFFF"/>
            <w:hideMark/>
          </w:tcPr>
          <w:p w14:paraId="2952F7F8" w14:textId="77777777" w:rsidR="004A58BC" w:rsidRDefault="004A58BC" w:rsidP="00521E1B">
            <w:pPr>
              <w:pStyle w:val="TABLE-cell"/>
              <w:keepNext/>
              <w:jc w:val="center"/>
            </w:pPr>
            <w:r>
              <w:t>–</w:t>
            </w:r>
          </w:p>
        </w:tc>
        <w:tc>
          <w:tcPr>
            <w:tcW w:w="1287" w:type="dxa"/>
            <w:tcBorders>
              <w:top w:val="single" w:sz="4" w:space="0" w:color="auto"/>
              <w:left w:val="single" w:sz="4" w:space="0" w:color="auto"/>
              <w:bottom w:val="single" w:sz="4" w:space="0" w:color="auto"/>
              <w:right w:val="single" w:sz="4" w:space="0" w:color="auto"/>
            </w:tcBorders>
            <w:shd w:val="clear" w:color="auto" w:fill="FFFFFF"/>
            <w:hideMark/>
          </w:tcPr>
          <w:p w14:paraId="6EFFBA36" w14:textId="77777777" w:rsidR="004A58BC" w:rsidRDefault="004A58BC" w:rsidP="00521E1B">
            <w:pPr>
              <w:pStyle w:val="TABLE-cell"/>
              <w:keepNext/>
              <w:jc w:val="center"/>
            </w:pPr>
            <w:r>
              <w:t>M</w:t>
            </w:r>
          </w:p>
        </w:tc>
        <w:tc>
          <w:tcPr>
            <w:tcW w:w="1239" w:type="dxa"/>
            <w:tcBorders>
              <w:top w:val="single" w:sz="4" w:space="0" w:color="auto"/>
              <w:left w:val="single" w:sz="4" w:space="0" w:color="auto"/>
              <w:bottom w:val="single" w:sz="4" w:space="0" w:color="auto"/>
              <w:right w:val="single" w:sz="4" w:space="0" w:color="auto"/>
            </w:tcBorders>
            <w:shd w:val="clear" w:color="auto" w:fill="FFFFFF"/>
            <w:hideMark/>
          </w:tcPr>
          <w:p w14:paraId="639790A4" w14:textId="77777777" w:rsidR="004A58BC" w:rsidRDefault="004A58BC"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shd w:val="clear" w:color="auto" w:fill="FFFFFF"/>
            <w:hideMark/>
          </w:tcPr>
          <w:p w14:paraId="4894DA7D" w14:textId="77777777" w:rsidR="004A58BC" w:rsidRDefault="004A58BC" w:rsidP="00521E1B">
            <w:pPr>
              <w:pStyle w:val="TABLE-cell"/>
              <w:keepNext/>
              <w:jc w:val="center"/>
            </w:pPr>
            <w:r>
              <w:t>M (=)</w:t>
            </w:r>
          </w:p>
        </w:tc>
      </w:tr>
      <w:tr w:rsidR="004A58BC" w14:paraId="50D9D26C" w14:textId="77777777" w:rsidTr="00077BDE">
        <w:trPr>
          <w:cantSplit/>
          <w:jc w:val="center"/>
        </w:trPr>
        <w:tc>
          <w:tcPr>
            <w:tcW w:w="4044" w:type="dxa"/>
            <w:tcBorders>
              <w:top w:val="single" w:sz="4" w:space="0" w:color="auto"/>
              <w:left w:val="single" w:sz="4" w:space="0" w:color="auto"/>
              <w:bottom w:val="single" w:sz="4" w:space="0" w:color="auto"/>
              <w:right w:val="single" w:sz="4" w:space="0" w:color="auto"/>
            </w:tcBorders>
            <w:hideMark/>
          </w:tcPr>
          <w:p w14:paraId="2F02C277" w14:textId="77777777" w:rsidR="004A58BC" w:rsidRDefault="004A58BC" w:rsidP="00521E1B">
            <w:pPr>
              <w:pStyle w:val="TABLE-cell"/>
              <w:keepNext/>
            </w:pPr>
            <w:r>
              <w:t>Service_Parameters</w:t>
            </w:r>
          </w:p>
        </w:tc>
        <w:tc>
          <w:tcPr>
            <w:tcW w:w="1153" w:type="dxa"/>
            <w:tcBorders>
              <w:top w:val="single" w:sz="4" w:space="0" w:color="auto"/>
              <w:left w:val="single" w:sz="4" w:space="0" w:color="auto"/>
              <w:bottom w:val="single" w:sz="4" w:space="0" w:color="auto"/>
              <w:right w:val="single" w:sz="4" w:space="0" w:color="auto"/>
            </w:tcBorders>
            <w:hideMark/>
          </w:tcPr>
          <w:p w14:paraId="17EB155E" w14:textId="77777777" w:rsidR="004A58BC" w:rsidRDefault="004A58BC" w:rsidP="00521E1B">
            <w:pPr>
              <w:pStyle w:val="TABLE-cell"/>
              <w:keepNext/>
              <w:jc w:val="center"/>
            </w:pPr>
            <w:r>
              <w:t>–</w:t>
            </w:r>
          </w:p>
        </w:tc>
        <w:tc>
          <w:tcPr>
            <w:tcW w:w="1287" w:type="dxa"/>
            <w:tcBorders>
              <w:top w:val="single" w:sz="4" w:space="0" w:color="auto"/>
              <w:left w:val="single" w:sz="4" w:space="0" w:color="auto"/>
              <w:bottom w:val="single" w:sz="4" w:space="0" w:color="auto"/>
              <w:right w:val="single" w:sz="4" w:space="0" w:color="auto"/>
            </w:tcBorders>
            <w:hideMark/>
          </w:tcPr>
          <w:p w14:paraId="309F6B3A" w14:textId="77777777" w:rsidR="004A58BC" w:rsidRDefault="004A58BC" w:rsidP="00521E1B">
            <w:pPr>
              <w:pStyle w:val="TABLE-cell"/>
              <w:keepNext/>
              <w:jc w:val="center"/>
            </w:pPr>
            <w:r>
              <w:t>M</w:t>
            </w:r>
          </w:p>
        </w:tc>
        <w:tc>
          <w:tcPr>
            <w:tcW w:w="1239" w:type="dxa"/>
            <w:tcBorders>
              <w:top w:val="single" w:sz="4" w:space="0" w:color="auto"/>
              <w:left w:val="single" w:sz="4" w:space="0" w:color="auto"/>
              <w:bottom w:val="single" w:sz="4" w:space="0" w:color="auto"/>
              <w:right w:val="single" w:sz="4" w:space="0" w:color="auto"/>
            </w:tcBorders>
            <w:hideMark/>
          </w:tcPr>
          <w:p w14:paraId="6EE14CC2" w14:textId="77777777" w:rsidR="004A58BC" w:rsidRDefault="004A58BC"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544AB3A0" w14:textId="77777777" w:rsidR="004A58BC" w:rsidRDefault="004A58BC" w:rsidP="00521E1B">
            <w:pPr>
              <w:pStyle w:val="TABLE-cell"/>
              <w:keepNext/>
              <w:jc w:val="center"/>
            </w:pPr>
            <w:r>
              <w:t>M (=)</w:t>
            </w:r>
          </w:p>
        </w:tc>
      </w:tr>
      <w:tr w:rsidR="004A58BC" w14:paraId="5A1788C2" w14:textId="77777777" w:rsidTr="00077BDE">
        <w:trPr>
          <w:cantSplit/>
          <w:jc w:val="center"/>
        </w:trPr>
        <w:tc>
          <w:tcPr>
            <w:tcW w:w="4044" w:type="dxa"/>
            <w:tcBorders>
              <w:top w:val="single" w:sz="4" w:space="0" w:color="auto"/>
              <w:left w:val="single" w:sz="4" w:space="0" w:color="auto"/>
              <w:bottom w:val="single" w:sz="4" w:space="0" w:color="auto"/>
              <w:right w:val="single" w:sz="4" w:space="0" w:color="auto"/>
            </w:tcBorders>
            <w:hideMark/>
          </w:tcPr>
          <w:p w14:paraId="4F6A5625" w14:textId="77777777" w:rsidR="004A58BC" w:rsidRDefault="004A58BC" w:rsidP="00521E1B">
            <w:pPr>
              <w:pStyle w:val="TABLE-cell"/>
              <w:keepNext/>
            </w:pPr>
            <w:r>
              <w:t>Protection_Element</w:t>
            </w:r>
          </w:p>
        </w:tc>
        <w:tc>
          <w:tcPr>
            <w:tcW w:w="1153" w:type="dxa"/>
            <w:tcBorders>
              <w:top w:val="single" w:sz="4" w:space="0" w:color="auto"/>
              <w:left w:val="single" w:sz="4" w:space="0" w:color="auto"/>
              <w:bottom w:val="single" w:sz="4" w:space="0" w:color="auto"/>
              <w:right w:val="single" w:sz="4" w:space="0" w:color="auto"/>
            </w:tcBorders>
            <w:hideMark/>
          </w:tcPr>
          <w:p w14:paraId="3D77AC46" w14:textId="77777777" w:rsidR="004A58BC" w:rsidRDefault="004A58BC" w:rsidP="00521E1B">
            <w:pPr>
              <w:pStyle w:val="TABLE-cell"/>
              <w:keepNext/>
              <w:jc w:val="center"/>
            </w:pPr>
            <w:r>
              <w:t>–</w:t>
            </w:r>
          </w:p>
        </w:tc>
        <w:tc>
          <w:tcPr>
            <w:tcW w:w="1287" w:type="dxa"/>
            <w:tcBorders>
              <w:top w:val="single" w:sz="4" w:space="0" w:color="auto"/>
              <w:left w:val="single" w:sz="4" w:space="0" w:color="auto"/>
              <w:bottom w:val="single" w:sz="4" w:space="0" w:color="auto"/>
              <w:right w:val="single" w:sz="4" w:space="0" w:color="auto"/>
            </w:tcBorders>
            <w:hideMark/>
          </w:tcPr>
          <w:p w14:paraId="3318C34F" w14:textId="77777777" w:rsidR="004A58BC" w:rsidRDefault="004A58BC" w:rsidP="00521E1B">
            <w:pPr>
              <w:pStyle w:val="TABLE-cell"/>
              <w:keepNext/>
              <w:jc w:val="center"/>
            </w:pPr>
            <w:r>
              <w:t>C</w:t>
            </w:r>
          </w:p>
        </w:tc>
        <w:tc>
          <w:tcPr>
            <w:tcW w:w="1239" w:type="dxa"/>
            <w:tcBorders>
              <w:top w:val="single" w:sz="4" w:space="0" w:color="auto"/>
              <w:left w:val="single" w:sz="4" w:space="0" w:color="auto"/>
              <w:bottom w:val="single" w:sz="4" w:space="0" w:color="auto"/>
              <w:right w:val="single" w:sz="4" w:space="0" w:color="auto"/>
            </w:tcBorders>
            <w:hideMark/>
          </w:tcPr>
          <w:p w14:paraId="58098B49" w14:textId="77777777" w:rsidR="004A58BC" w:rsidRDefault="004A58BC" w:rsidP="00521E1B">
            <w:pPr>
              <w:pStyle w:val="TABLE-cell"/>
              <w:keepNext/>
              <w:jc w:val="center"/>
            </w:pPr>
            <w:r>
              <w:t>–</w:t>
            </w:r>
          </w:p>
        </w:tc>
        <w:tc>
          <w:tcPr>
            <w:tcW w:w="1239" w:type="dxa"/>
            <w:tcBorders>
              <w:top w:val="single" w:sz="4" w:space="0" w:color="auto"/>
              <w:left w:val="single" w:sz="4" w:space="0" w:color="auto"/>
              <w:bottom w:val="single" w:sz="4" w:space="0" w:color="auto"/>
              <w:right w:val="single" w:sz="4" w:space="0" w:color="auto"/>
            </w:tcBorders>
            <w:hideMark/>
          </w:tcPr>
          <w:p w14:paraId="01314458" w14:textId="77777777" w:rsidR="004A58BC" w:rsidRDefault="004A58BC" w:rsidP="00521E1B">
            <w:pPr>
              <w:pStyle w:val="TABLE-cell"/>
              <w:keepNext/>
              <w:jc w:val="center"/>
            </w:pPr>
            <w:r>
              <w:t>C (=)</w:t>
            </w:r>
          </w:p>
        </w:tc>
      </w:tr>
      <w:tr w:rsidR="004A58BC" w14:paraId="474E9847" w14:textId="77777777" w:rsidTr="00077BDE">
        <w:trPr>
          <w:cantSplit/>
          <w:jc w:val="center"/>
        </w:trPr>
        <w:tc>
          <w:tcPr>
            <w:tcW w:w="8962" w:type="dxa"/>
            <w:gridSpan w:val="5"/>
            <w:tcBorders>
              <w:top w:val="double" w:sz="4" w:space="0" w:color="auto"/>
              <w:left w:val="single" w:sz="4" w:space="0" w:color="auto"/>
              <w:bottom w:val="single" w:sz="4" w:space="0" w:color="auto"/>
              <w:right w:val="single" w:sz="4" w:space="0" w:color="auto"/>
            </w:tcBorders>
            <w:hideMark/>
          </w:tcPr>
          <w:p w14:paraId="53E65B6F" w14:textId="77777777" w:rsidR="004A58BC" w:rsidRDefault="004A58BC" w:rsidP="00521E1B">
            <w:pPr>
              <w:pStyle w:val="NOTE"/>
              <w:keepNext/>
            </w:pPr>
            <w:r>
              <w:t>NOTE</w:t>
            </w:r>
            <w:r w:rsidR="00B67C8A">
              <w:t> </w:t>
            </w:r>
            <w:r>
              <w:t>The service primitives available depend on the kind of the service.</w:t>
            </w:r>
          </w:p>
        </w:tc>
      </w:tr>
    </w:tbl>
    <w:p w14:paraId="2D34A54D" w14:textId="77777777" w:rsidR="00253C6D" w:rsidRDefault="00253C6D" w:rsidP="00253C6D">
      <w:pPr>
        <w:pStyle w:val="NOTE"/>
      </w:pPr>
    </w:p>
    <w:p w14:paraId="57B635B7" w14:textId="77777777" w:rsidR="004A58BC" w:rsidRDefault="004A58BC" w:rsidP="00B67C8A">
      <w:pPr>
        <w:pStyle w:val="PARAGRAPH"/>
      </w:pPr>
      <w:r>
        <w:t>The Additional_Service_Parameters are present only if ciphering or GBT is used.</w:t>
      </w:r>
    </w:p>
    <w:p w14:paraId="043796E9" w14:textId="77777777" w:rsidR="004A58BC" w:rsidRDefault="004A58BC" w:rsidP="00B67C8A">
      <w:pPr>
        <w:pStyle w:val="PARAGRAPH"/>
      </w:pPr>
      <w:r>
        <w:t>The Invocation_Type parameter is mandatory: it indicates if the service invocation is complete or partial. Possible values: COMPLETE, FIRST-PART, ONE-PART and LAST-PART.</w:t>
      </w:r>
    </w:p>
    <w:p w14:paraId="63A50B8F" w14:textId="77777777" w:rsidR="004A58BC" w:rsidRDefault="004A58BC" w:rsidP="00B67C8A">
      <w:pPr>
        <w:pStyle w:val="NOTE"/>
      </w:pPr>
      <w:r>
        <w:t>NOTE 1</w:t>
      </w:r>
      <w:r w:rsidR="00B67C8A">
        <w:t> </w:t>
      </w:r>
      <w:r>
        <w:t>Partial service invocations may be useful when the service parameters are long. However, there is no direct relationship between the partial service invocations and the general-block-transfer APDUs.</w:t>
      </w:r>
    </w:p>
    <w:p w14:paraId="4DB95F84" w14:textId="77777777" w:rsidR="004A58BC" w:rsidRDefault="004A58BC" w:rsidP="00B67C8A">
      <w:pPr>
        <w:pStyle w:val="PARAGRAPH"/>
      </w:pPr>
      <w:r>
        <w:t>The Security_Options</w:t>
      </w:r>
      <w:r>
        <w:fldChar w:fldCharType="begin"/>
      </w:r>
      <w:r>
        <w:instrText xml:space="preserve"> XE "Security_Options" </w:instrText>
      </w:r>
      <w:r>
        <w:fldChar w:fldCharType="end"/>
      </w:r>
      <w:r>
        <w:t xml:space="preserve"> parameter is conditional: it is present only if the application context is a ciphered one, the .request / .response service primitive has to be ciphered and Invocation_Type = COMPLETE or FIRST-PART. It determines the protection to be applied by the AL. See also </w:t>
      </w:r>
      <w:r>
        <w:fldChar w:fldCharType="begin" w:fldLock="1"/>
      </w:r>
      <w:r>
        <w:instrText xml:space="preserve"> REF _Ref245346717 \h  \* MERGEFORMAT </w:instrText>
      </w:r>
      <w:r>
        <w:fldChar w:fldCharType="separate"/>
      </w:r>
      <w:r w:rsidR="00811F07" w:rsidRPr="00811F07">
        <w:t xml:space="preserve">Table </w:t>
      </w:r>
      <w:r w:rsidR="00811F07" w:rsidRPr="00811F07">
        <w:rPr>
          <w:noProof/>
        </w:rPr>
        <w:t>40</w:t>
      </w:r>
      <w:r>
        <w:fldChar w:fldCharType="end"/>
      </w:r>
      <w:r>
        <w:t xml:space="preserve">, </w:t>
      </w:r>
      <w:r w:rsidR="00D03E1E">
        <w:fldChar w:fldCharType="begin" w:fldLock="1"/>
      </w:r>
      <w:r w:rsidR="00D03E1E">
        <w:instrText xml:space="preserve"> REF _Ref374907473 \n \h </w:instrText>
      </w:r>
      <w:r w:rsidR="00D03E1E">
        <w:fldChar w:fldCharType="separate"/>
      </w:r>
      <w:r w:rsidR="00811F07">
        <w:t>7.3.13</w:t>
      </w:r>
      <w:r w:rsidR="00D03E1E">
        <w:fldChar w:fldCharType="end"/>
      </w:r>
      <w:r w:rsidR="00D03E1E">
        <w:t xml:space="preserve"> </w:t>
      </w:r>
      <w:r>
        <w:t xml:space="preserve">and </w:t>
      </w:r>
      <w:r>
        <w:fldChar w:fldCharType="begin" w:fldLock="1"/>
      </w:r>
      <w:r>
        <w:instrText xml:space="preserve"> REF _Ref391932413 \h  \* MERGEFORMAT </w:instrText>
      </w:r>
      <w:r>
        <w:fldChar w:fldCharType="separate"/>
      </w:r>
      <w:r w:rsidR="00811F07" w:rsidRPr="00811F07">
        <w:t xml:space="preserve">Figure </w:t>
      </w:r>
      <w:r w:rsidR="00811F07" w:rsidRPr="00811F07">
        <w:rPr>
          <w:noProof/>
        </w:rPr>
        <w:t>59</w:t>
      </w:r>
      <w:r>
        <w:fldChar w:fldCharType="end"/>
      </w:r>
      <w:r>
        <w:t>.</w:t>
      </w:r>
    </w:p>
    <w:p w14:paraId="5B921A60" w14:textId="77777777" w:rsidR="004A58BC" w:rsidRDefault="004A58BC" w:rsidP="004A58BC">
      <w:pPr>
        <w:pStyle w:val="PARAGRAPH"/>
      </w:pPr>
      <w:r>
        <w:t>The General_Block_Transfer_Parameters parameter is conditional: it is present only if general block transfer (GBT) is used and Invocation_Type = COMPLETE or FIRST-PART. It provides information on the GBT streaming capabilities:</w:t>
      </w:r>
    </w:p>
    <w:p w14:paraId="0F0AC366" w14:textId="77777777" w:rsidR="004A58BC" w:rsidRDefault="004A58BC" w:rsidP="00521922">
      <w:pPr>
        <w:pStyle w:val="ListBullet"/>
      </w:pPr>
      <w:r>
        <w:t>the Block_Transfer_Streaming parameter is present only in .request and .response service primitives. It is passed by the AP to the AL to indicate if the AL is allowed to send general-block-transfer APDUs using streaming (TRUE) or not (FALSE);</w:t>
      </w:r>
    </w:p>
    <w:p w14:paraId="2AF6D076" w14:textId="77777777" w:rsidR="004A58BC" w:rsidRDefault="004A58BC" w:rsidP="00521922">
      <w:pPr>
        <w:pStyle w:val="ListBullet"/>
      </w:pPr>
      <w:r>
        <w:t>the Block_Transfer_Window parameter indicates the window size supported, i.e. the maximum number of blocks that can be received in a window.</w:t>
      </w:r>
    </w:p>
    <w:p w14:paraId="59A7FF61" w14:textId="77777777" w:rsidR="004A58BC" w:rsidRDefault="004A58BC" w:rsidP="00B67C8A">
      <w:pPr>
        <w:pStyle w:val="PARAGRAPH"/>
      </w:pPr>
      <w:r>
        <w:t xml:space="preserve">The streaming process itself is managed by the AL. See </w:t>
      </w:r>
      <w:r w:rsidR="00D03E1E">
        <w:fldChar w:fldCharType="begin" w:fldLock="1"/>
      </w:r>
      <w:r w:rsidR="00D03E1E">
        <w:instrText xml:space="preserve"> REF _Ref374907473 \n \h </w:instrText>
      </w:r>
      <w:r w:rsidR="00B67C8A">
        <w:instrText xml:space="preserve"> \* MERGEFORMAT </w:instrText>
      </w:r>
      <w:r w:rsidR="00D03E1E">
        <w:fldChar w:fldCharType="separate"/>
      </w:r>
      <w:r w:rsidR="00811F07">
        <w:t>7.3.13</w:t>
      </w:r>
      <w:r w:rsidR="00D03E1E">
        <w:fldChar w:fldCharType="end"/>
      </w:r>
      <w:r>
        <w:t>.</w:t>
      </w:r>
    </w:p>
    <w:p w14:paraId="1CFD1524" w14:textId="77777777" w:rsidR="004A58BC" w:rsidRDefault="004A58BC" w:rsidP="00B67C8A">
      <w:pPr>
        <w:pStyle w:val="PARAGRAPH"/>
      </w:pPr>
      <w:r>
        <w:t>The Service_Parameters are mandatory: they include the parameters of xDLMS service invocations. If Invocation_Type != COMPLETE, then it includes a part of the service parameters.</w:t>
      </w:r>
    </w:p>
    <w:p w14:paraId="3420C4F2" w14:textId="77777777" w:rsidR="004A58BC" w:rsidRDefault="004A58BC" w:rsidP="00B67C8A">
      <w:pPr>
        <w:pStyle w:val="PARAGRAPH"/>
      </w:pPr>
      <w:r>
        <w:t>The Security_Status</w:t>
      </w:r>
      <w:r>
        <w:fldChar w:fldCharType="begin"/>
      </w:r>
      <w:r>
        <w:instrText xml:space="preserve"> XE "Security_Status" </w:instrText>
      </w:r>
      <w:r>
        <w:fldChar w:fldCharType="end"/>
      </w:r>
      <w:r>
        <w:t xml:space="preserve"> parameter is conditional: it is present only if cryptographic protection has been applied. It carries information on the protection that has been verified / removed by the AL. It may be present in all type of service invocations. See </w:t>
      </w:r>
      <w:r>
        <w:fldChar w:fldCharType="begin" w:fldLock="1"/>
      </w:r>
      <w:r>
        <w:instrText xml:space="preserve"> REF _Ref245346717 \h  \* MERGEFORMAT </w:instrText>
      </w:r>
      <w:r>
        <w:fldChar w:fldCharType="separate"/>
      </w:r>
      <w:r w:rsidR="00811F07" w:rsidRPr="00811F07">
        <w:t xml:space="preserve">Table </w:t>
      </w:r>
      <w:r w:rsidR="00811F07" w:rsidRPr="00811F07">
        <w:rPr>
          <w:noProof/>
        </w:rPr>
        <w:t>40</w:t>
      </w:r>
      <w:r>
        <w:fldChar w:fldCharType="end"/>
      </w:r>
      <w:r>
        <w:t>.</w:t>
      </w:r>
    </w:p>
    <w:p w14:paraId="68303A99" w14:textId="77777777" w:rsidR="004A58BC" w:rsidRDefault="004A58BC" w:rsidP="00B67C8A">
      <w:pPr>
        <w:pStyle w:val="PARAGRAPH"/>
      </w:pPr>
      <w:r>
        <w:lastRenderedPageBreak/>
        <w:t>The Protection_Element</w:t>
      </w:r>
      <w:r>
        <w:fldChar w:fldCharType="begin"/>
      </w:r>
      <w:r>
        <w:instrText xml:space="preserve"> XE "Protection_Element" </w:instrText>
      </w:r>
      <w:r>
        <w:fldChar w:fldCharType="end"/>
      </w:r>
      <w:r>
        <w:t xml:space="preserve"> parameter is conditional: it is present only if the APDU has been authenticated or signed. See </w:t>
      </w:r>
      <w:r>
        <w:fldChar w:fldCharType="begin" w:fldLock="1"/>
      </w:r>
      <w:r>
        <w:instrText xml:space="preserve"> REF _Ref245346717 \h  \* MERGEFORMAT </w:instrText>
      </w:r>
      <w:r>
        <w:fldChar w:fldCharType="separate"/>
      </w:r>
      <w:r w:rsidR="00811F07" w:rsidRPr="00811F07">
        <w:t xml:space="preserve">Table </w:t>
      </w:r>
      <w:r w:rsidR="00811F07" w:rsidRPr="00811F07">
        <w:rPr>
          <w:noProof/>
        </w:rPr>
        <w:t>40</w:t>
      </w:r>
      <w:r>
        <w:fldChar w:fldCharType="end"/>
      </w:r>
      <w:r>
        <w:t>.</w:t>
      </w:r>
    </w:p>
    <w:p w14:paraId="1D44F2C0" w14:textId="52C1CB54" w:rsidR="004A58BC" w:rsidRDefault="004A58BC" w:rsidP="00B67C8A">
      <w:pPr>
        <w:pStyle w:val="TABLE-title"/>
      </w:pPr>
      <w:bookmarkStart w:id="3248" w:name="_Ref245346717"/>
      <w:bookmarkStart w:id="3249" w:name="_Toc392501909"/>
      <w:bookmarkStart w:id="3250" w:name="_Toc386035094"/>
      <w:bookmarkStart w:id="3251" w:name="_Toc375200570"/>
      <w:bookmarkStart w:id="3252" w:name="_Toc370234323"/>
      <w:bookmarkStart w:id="3253" w:name="_Toc246872531"/>
      <w:bookmarkStart w:id="3254" w:name="_Toc246861034"/>
      <w:bookmarkStart w:id="3255" w:name="_Toc437856771"/>
      <w:bookmarkStart w:id="3256" w:name="_Toc97127482"/>
      <w:r w:rsidRPr="00253C6D">
        <w:t xml:space="preserve">Table </w:t>
      </w:r>
      <w:fldSimple w:instr=" SEQ Table \* ARABIC ">
        <w:r w:rsidR="00DC4BE9">
          <w:rPr>
            <w:noProof/>
          </w:rPr>
          <w:t>40</w:t>
        </w:r>
      </w:fldSimple>
      <w:bookmarkEnd w:id="3248"/>
      <w:r w:rsidRPr="00253C6D">
        <w:t xml:space="preserve"> – Security parameters</w:t>
      </w:r>
      <w:bookmarkEnd w:id="3249"/>
      <w:bookmarkEnd w:id="3250"/>
      <w:bookmarkEnd w:id="3251"/>
      <w:bookmarkEnd w:id="3252"/>
      <w:bookmarkEnd w:id="3253"/>
      <w:bookmarkEnd w:id="3254"/>
      <w:bookmarkEnd w:id="3255"/>
      <w:bookmarkEnd w:id="3256"/>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93"/>
        <w:gridCol w:w="1169"/>
        <w:gridCol w:w="1169"/>
        <w:gridCol w:w="1169"/>
        <w:gridCol w:w="1170"/>
      </w:tblGrid>
      <w:tr w:rsidR="004A58BC" w14:paraId="02020848" w14:textId="77777777" w:rsidTr="00077BDE">
        <w:trPr>
          <w:cantSplit/>
          <w:jc w:val="center"/>
        </w:trPr>
        <w:tc>
          <w:tcPr>
            <w:tcW w:w="4341" w:type="dxa"/>
            <w:tcBorders>
              <w:top w:val="nil"/>
              <w:left w:val="nil"/>
              <w:bottom w:val="single" w:sz="4" w:space="0" w:color="auto"/>
              <w:right w:val="single" w:sz="4" w:space="0" w:color="auto"/>
            </w:tcBorders>
          </w:tcPr>
          <w:p w14:paraId="79216A31" w14:textId="77777777" w:rsidR="004A58BC" w:rsidRDefault="004A58BC" w:rsidP="00521E1B">
            <w:pPr>
              <w:keepNext/>
              <w:spacing w:before="20"/>
              <w:rPr>
                <w:rFonts w:ascii="Arial Narrow" w:hAnsi="Arial Narrow"/>
                <w:sz w:val="18"/>
              </w:rPr>
            </w:pPr>
          </w:p>
        </w:tc>
        <w:tc>
          <w:tcPr>
            <w:tcW w:w="1155" w:type="dxa"/>
            <w:tcBorders>
              <w:top w:val="single" w:sz="4" w:space="0" w:color="auto"/>
              <w:left w:val="single" w:sz="4" w:space="0" w:color="auto"/>
              <w:bottom w:val="single" w:sz="4" w:space="0" w:color="auto"/>
              <w:right w:val="single" w:sz="4" w:space="0" w:color="auto"/>
            </w:tcBorders>
            <w:hideMark/>
          </w:tcPr>
          <w:p w14:paraId="11F3CDB8" w14:textId="77777777" w:rsidR="004A58BC" w:rsidRDefault="004A58BC" w:rsidP="00521E1B">
            <w:pPr>
              <w:pStyle w:val="TABLE-col-heading"/>
            </w:pPr>
            <w:r>
              <w:t>.request</w:t>
            </w:r>
          </w:p>
        </w:tc>
        <w:tc>
          <w:tcPr>
            <w:tcW w:w="1155" w:type="dxa"/>
            <w:tcBorders>
              <w:top w:val="single" w:sz="4" w:space="0" w:color="auto"/>
              <w:left w:val="single" w:sz="4" w:space="0" w:color="auto"/>
              <w:bottom w:val="single" w:sz="4" w:space="0" w:color="auto"/>
              <w:right w:val="single" w:sz="4" w:space="0" w:color="auto"/>
            </w:tcBorders>
            <w:hideMark/>
          </w:tcPr>
          <w:p w14:paraId="5127BF52" w14:textId="77777777" w:rsidR="004A58BC" w:rsidRDefault="004A58BC" w:rsidP="00521E1B">
            <w:pPr>
              <w:pStyle w:val="TABLE-col-heading"/>
            </w:pPr>
            <w:r>
              <w:t>.indication</w:t>
            </w:r>
          </w:p>
        </w:tc>
        <w:tc>
          <w:tcPr>
            <w:tcW w:w="1155" w:type="dxa"/>
            <w:tcBorders>
              <w:top w:val="single" w:sz="4" w:space="0" w:color="auto"/>
              <w:left w:val="single" w:sz="4" w:space="0" w:color="auto"/>
              <w:bottom w:val="single" w:sz="4" w:space="0" w:color="auto"/>
              <w:right w:val="single" w:sz="4" w:space="0" w:color="auto"/>
            </w:tcBorders>
            <w:hideMark/>
          </w:tcPr>
          <w:p w14:paraId="7CE37E75" w14:textId="77777777" w:rsidR="004A58BC" w:rsidRDefault="004A58BC" w:rsidP="00521E1B">
            <w:pPr>
              <w:pStyle w:val="TABLE-col-heading"/>
            </w:pPr>
            <w:r>
              <w:t>.response</w:t>
            </w:r>
          </w:p>
        </w:tc>
        <w:tc>
          <w:tcPr>
            <w:tcW w:w="1156" w:type="dxa"/>
            <w:tcBorders>
              <w:top w:val="single" w:sz="4" w:space="0" w:color="auto"/>
              <w:left w:val="single" w:sz="4" w:space="0" w:color="auto"/>
              <w:bottom w:val="single" w:sz="4" w:space="0" w:color="auto"/>
              <w:right w:val="single" w:sz="4" w:space="0" w:color="auto"/>
            </w:tcBorders>
            <w:hideMark/>
          </w:tcPr>
          <w:p w14:paraId="3E774E42" w14:textId="77777777" w:rsidR="004A58BC" w:rsidRDefault="004A58BC" w:rsidP="00521E1B">
            <w:pPr>
              <w:pStyle w:val="TABLE-col-heading"/>
            </w:pPr>
            <w:r>
              <w:t>.confirm</w:t>
            </w:r>
          </w:p>
        </w:tc>
      </w:tr>
      <w:tr w:rsidR="004A58BC" w14:paraId="3E04C802"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hideMark/>
          </w:tcPr>
          <w:p w14:paraId="23045E84" w14:textId="77777777" w:rsidR="004A58BC" w:rsidRDefault="004A58BC" w:rsidP="00521E1B">
            <w:pPr>
              <w:pStyle w:val="TABLE-cell"/>
              <w:keepNext/>
            </w:pPr>
            <w:r>
              <w:t>Security_Options</w:t>
            </w:r>
          </w:p>
        </w:tc>
        <w:tc>
          <w:tcPr>
            <w:tcW w:w="1155" w:type="dxa"/>
            <w:tcBorders>
              <w:top w:val="single" w:sz="4" w:space="0" w:color="auto"/>
              <w:left w:val="single" w:sz="4" w:space="0" w:color="auto"/>
              <w:bottom w:val="single" w:sz="4" w:space="0" w:color="auto"/>
              <w:right w:val="single" w:sz="4" w:space="0" w:color="auto"/>
            </w:tcBorders>
            <w:hideMark/>
          </w:tcPr>
          <w:p w14:paraId="79AAB5CF" w14:textId="77777777" w:rsidR="004A58BC" w:rsidRDefault="004A58BC" w:rsidP="00521E1B">
            <w:pPr>
              <w:pStyle w:val="TABLE-cell"/>
              <w:keepNext/>
              <w:jc w:val="center"/>
            </w:pPr>
            <w:r>
              <w:t>C</w:t>
            </w:r>
          </w:p>
        </w:tc>
        <w:tc>
          <w:tcPr>
            <w:tcW w:w="1155" w:type="dxa"/>
            <w:tcBorders>
              <w:top w:val="single" w:sz="4" w:space="0" w:color="auto"/>
              <w:left w:val="single" w:sz="4" w:space="0" w:color="auto"/>
              <w:bottom w:val="single" w:sz="4" w:space="0" w:color="auto"/>
              <w:right w:val="single" w:sz="4" w:space="0" w:color="auto"/>
            </w:tcBorders>
            <w:hideMark/>
          </w:tcPr>
          <w:p w14:paraId="250DBE76"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hideMark/>
          </w:tcPr>
          <w:p w14:paraId="1B507CE0" w14:textId="77777777" w:rsidR="004A58BC" w:rsidRDefault="004A58BC" w:rsidP="00521E1B">
            <w:pPr>
              <w:pStyle w:val="TABLE-cell"/>
              <w:keepNext/>
              <w:jc w:val="center"/>
            </w:pPr>
            <w:r>
              <w:t>C (=)</w:t>
            </w:r>
          </w:p>
        </w:tc>
        <w:tc>
          <w:tcPr>
            <w:tcW w:w="1156" w:type="dxa"/>
            <w:tcBorders>
              <w:top w:val="single" w:sz="4" w:space="0" w:color="auto"/>
              <w:left w:val="single" w:sz="4" w:space="0" w:color="auto"/>
              <w:bottom w:val="single" w:sz="4" w:space="0" w:color="auto"/>
              <w:right w:val="single" w:sz="4" w:space="0" w:color="auto"/>
            </w:tcBorders>
            <w:hideMark/>
          </w:tcPr>
          <w:p w14:paraId="79D36634" w14:textId="77777777" w:rsidR="004A58BC" w:rsidRDefault="004A58BC" w:rsidP="00521E1B">
            <w:pPr>
              <w:pStyle w:val="TABLE-cell"/>
              <w:keepNext/>
              <w:jc w:val="center"/>
            </w:pPr>
            <w:r>
              <w:t>–</w:t>
            </w:r>
          </w:p>
        </w:tc>
      </w:tr>
      <w:tr w:rsidR="004A58BC" w14:paraId="7473220F"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hideMark/>
          </w:tcPr>
          <w:p w14:paraId="5879DCF3" w14:textId="77777777" w:rsidR="004A58BC" w:rsidRDefault="004A58BC" w:rsidP="00521E1B">
            <w:pPr>
              <w:pStyle w:val="TABLE-cell"/>
              <w:keepNext/>
            </w:pPr>
            <w:r>
              <w:tab/>
              <w:t>Security_Options_Element</w:t>
            </w:r>
          </w:p>
          <w:p w14:paraId="561E4984" w14:textId="77777777" w:rsidR="004A58BC" w:rsidRDefault="004A58BC" w:rsidP="00521E1B">
            <w:pPr>
              <w:pStyle w:val="TABLE-cell"/>
              <w:keepNext/>
            </w:pPr>
            <w:r>
              <w:tab/>
              <w:t xml:space="preserve"> {Security_Options_Element}</w:t>
            </w:r>
          </w:p>
        </w:tc>
        <w:tc>
          <w:tcPr>
            <w:tcW w:w="1155" w:type="dxa"/>
            <w:tcBorders>
              <w:top w:val="single" w:sz="4" w:space="0" w:color="auto"/>
              <w:left w:val="single" w:sz="4" w:space="0" w:color="auto"/>
              <w:bottom w:val="single" w:sz="4" w:space="0" w:color="auto"/>
              <w:right w:val="single" w:sz="4" w:space="0" w:color="auto"/>
            </w:tcBorders>
            <w:hideMark/>
          </w:tcPr>
          <w:p w14:paraId="62F734BA" w14:textId="77777777" w:rsidR="004A58BC" w:rsidRDefault="004A58BC" w:rsidP="00521E1B">
            <w:pPr>
              <w:pStyle w:val="TABLE-cell"/>
              <w:keepNext/>
              <w:jc w:val="center"/>
            </w:pPr>
            <w:r>
              <w:t>M</w:t>
            </w:r>
          </w:p>
        </w:tc>
        <w:tc>
          <w:tcPr>
            <w:tcW w:w="1155" w:type="dxa"/>
            <w:tcBorders>
              <w:top w:val="single" w:sz="4" w:space="0" w:color="auto"/>
              <w:left w:val="single" w:sz="4" w:space="0" w:color="auto"/>
              <w:bottom w:val="single" w:sz="4" w:space="0" w:color="auto"/>
              <w:right w:val="single" w:sz="4" w:space="0" w:color="auto"/>
            </w:tcBorders>
            <w:hideMark/>
          </w:tcPr>
          <w:p w14:paraId="40AEB35D"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hideMark/>
          </w:tcPr>
          <w:p w14:paraId="0923D0ED" w14:textId="77777777" w:rsidR="004A58BC" w:rsidRDefault="004A58BC" w:rsidP="00521E1B">
            <w:pPr>
              <w:pStyle w:val="TABLE-cell"/>
              <w:keepNext/>
              <w:jc w:val="center"/>
            </w:pPr>
            <w:r>
              <w:t>M (=)</w:t>
            </w:r>
          </w:p>
        </w:tc>
        <w:tc>
          <w:tcPr>
            <w:tcW w:w="1156" w:type="dxa"/>
            <w:tcBorders>
              <w:top w:val="single" w:sz="4" w:space="0" w:color="auto"/>
              <w:left w:val="single" w:sz="4" w:space="0" w:color="auto"/>
              <w:bottom w:val="single" w:sz="4" w:space="0" w:color="auto"/>
              <w:right w:val="single" w:sz="4" w:space="0" w:color="auto"/>
            </w:tcBorders>
            <w:hideMark/>
          </w:tcPr>
          <w:p w14:paraId="3E12DB48" w14:textId="77777777" w:rsidR="004A58BC" w:rsidRDefault="004A58BC" w:rsidP="00521E1B">
            <w:pPr>
              <w:pStyle w:val="TABLE-cell"/>
              <w:keepNext/>
              <w:jc w:val="center"/>
            </w:pPr>
            <w:r>
              <w:t>–</w:t>
            </w:r>
          </w:p>
        </w:tc>
      </w:tr>
      <w:tr w:rsidR="004A58BC" w14:paraId="203E4A7C"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hideMark/>
          </w:tcPr>
          <w:p w14:paraId="7FEE8F88" w14:textId="77777777" w:rsidR="004A58BC" w:rsidRDefault="004A58BC" w:rsidP="00521E1B">
            <w:pPr>
              <w:pStyle w:val="TABLE-cell"/>
              <w:keepNext/>
            </w:pPr>
            <w:r>
              <w:tab/>
            </w:r>
            <w:r>
              <w:tab/>
              <w:t>Security_Protection_Type</w:t>
            </w:r>
          </w:p>
        </w:tc>
        <w:tc>
          <w:tcPr>
            <w:tcW w:w="1155" w:type="dxa"/>
            <w:tcBorders>
              <w:top w:val="single" w:sz="4" w:space="0" w:color="auto"/>
              <w:left w:val="single" w:sz="4" w:space="0" w:color="auto"/>
              <w:bottom w:val="single" w:sz="4" w:space="0" w:color="auto"/>
              <w:right w:val="single" w:sz="4" w:space="0" w:color="auto"/>
            </w:tcBorders>
            <w:hideMark/>
          </w:tcPr>
          <w:p w14:paraId="7E055ECC" w14:textId="77777777" w:rsidR="004A58BC" w:rsidRDefault="004A58BC" w:rsidP="00521E1B">
            <w:pPr>
              <w:pStyle w:val="TABLE-cell"/>
              <w:keepNext/>
              <w:jc w:val="center"/>
            </w:pPr>
            <w:r>
              <w:t>M</w:t>
            </w:r>
          </w:p>
        </w:tc>
        <w:tc>
          <w:tcPr>
            <w:tcW w:w="1155" w:type="dxa"/>
            <w:tcBorders>
              <w:top w:val="single" w:sz="4" w:space="0" w:color="auto"/>
              <w:left w:val="single" w:sz="4" w:space="0" w:color="auto"/>
              <w:bottom w:val="single" w:sz="4" w:space="0" w:color="auto"/>
              <w:right w:val="single" w:sz="4" w:space="0" w:color="auto"/>
            </w:tcBorders>
            <w:hideMark/>
          </w:tcPr>
          <w:p w14:paraId="2F12A4D5"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hideMark/>
          </w:tcPr>
          <w:p w14:paraId="794A486E" w14:textId="77777777" w:rsidR="004A58BC" w:rsidRDefault="004A58BC" w:rsidP="00521E1B">
            <w:pPr>
              <w:pStyle w:val="TABLE-cell"/>
              <w:keepNext/>
              <w:jc w:val="center"/>
            </w:pPr>
            <w:r>
              <w:t>M (=)</w:t>
            </w:r>
          </w:p>
        </w:tc>
        <w:tc>
          <w:tcPr>
            <w:tcW w:w="1156" w:type="dxa"/>
            <w:tcBorders>
              <w:top w:val="single" w:sz="4" w:space="0" w:color="auto"/>
              <w:left w:val="single" w:sz="4" w:space="0" w:color="auto"/>
              <w:bottom w:val="single" w:sz="4" w:space="0" w:color="auto"/>
              <w:right w:val="single" w:sz="4" w:space="0" w:color="auto"/>
            </w:tcBorders>
            <w:hideMark/>
          </w:tcPr>
          <w:p w14:paraId="31C9A7FC" w14:textId="77777777" w:rsidR="004A58BC" w:rsidRDefault="004A58BC" w:rsidP="00521E1B">
            <w:pPr>
              <w:pStyle w:val="TABLE-cell"/>
              <w:keepNext/>
              <w:jc w:val="center"/>
            </w:pPr>
            <w:r>
              <w:t>–</w:t>
            </w:r>
          </w:p>
        </w:tc>
      </w:tr>
      <w:tr w:rsidR="004A58BC" w14:paraId="626C8E3D"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hideMark/>
          </w:tcPr>
          <w:p w14:paraId="10BC4C05" w14:textId="77777777" w:rsidR="004A58BC" w:rsidRDefault="004A58BC" w:rsidP="00521E1B">
            <w:pPr>
              <w:pStyle w:val="TABLE-cell"/>
              <w:keepNext/>
            </w:pPr>
            <w:r>
              <w:tab/>
            </w:r>
            <w:r>
              <w:tab/>
            </w:r>
            <w:r>
              <w:tab/>
              <w:t>Glo_Ciphering</w:t>
            </w:r>
          </w:p>
        </w:tc>
        <w:tc>
          <w:tcPr>
            <w:tcW w:w="1155" w:type="dxa"/>
            <w:tcBorders>
              <w:top w:val="single" w:sz="4" w:space="0" w:color="auto"/>
              <w:left w:val="single" w:sz="4" w:space="0" w:color="auto"/>
              <w:bottom w:val="single" w:sz="4" w:space="0" w:color="auto"/>
              <w:right w:val="single" w:sz="4" w:space="0" w:color="auto"/>
            </w:tcBorders>
            <w:hideMark/>
          </w:tcPr>
          <w:p w14:paraId="22BD0E8C" w14:textId="77777777" w:rsidR="004A58BC" w:rsidRDefault="004A58BC" w:rsidP="00521E1B">
            <w:pPr>
              <w:pStyle w:val="TABLE-cell"/>
              <w:keepNext/>
              <w:jc w:val="center"/>
            </w:pPr>
            <w:r>
              <w:t>S</w:t>
            </w:r>
          </w:p>
        </w:tc>
        <w:tc>
          <w:tcPr>
            <w:tcW w:w="1155" w:type="dxa"/>
            <w:tcBorders>
              <w:top w:val="single" w:sz="4" w:space="0" w:color="auto"/>
              <w:left w:val="single" w:sz="4" w:space="0" w:color="auto"/>
              <w:bottom w:val="single" w:sz="4" w:space="0" w:color="auto"/>
              <w:right w:val="single" w:sz="4" w:space="0" w:color="auto"/>
            </w:tcBorders>
            <w:hideMark/>
          </w:tcPr>
          <w:p w14:paraId="49E3C336"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hideMark/>
          </w:tcPr>
          <w:p w14:paraId="41C4CADB" w14:textId="77777777" w:rsidR="004A58BC" w:rsidRDefault="004A58BC" w:rsidP="00521E1B">
            <w:pPr>
              <w:pStyle w:val="TABLE-cell"/>
              <w:keepNext/>
              <w:jc w:val="center"/>
            </w:pPr>
            <w:r>
              <w:t>S (=)</w:t>
            </w:r>
          </w:p>
        </w:tc>
        <w:tc>
          <w:tcPr>
            <w:tcW w:w="1156" w:type="dxa"/>
            <w:tcBorders>
              <w:top w:val="single" w:sz="4" w:space="0" w:color="auto"/>
              <w:left w:val="single" w:sz="4" w:space="0" w:color="auto"/>
              <w:bottom w:val="single" w:sz="4" w:space="0" w:color="auto"/>
              <w:right w:val="single" w:sz="4" w:space="0" w:color="auto"/>
            </w:tcBorders>
            <w:hideMark/>
          </w:tcPr>
          <w:p w14:paraId="35A6FE0A" w14:textId="77777777" w:rsidR="004A58BC" w:rsidRDefault="004A58BC" w:rsidP="00521E1B">
            <w:pPr>
              <w:pStyle w:val="TABLE-cell"/>
              <w:keepNext/>
              <w:jc w:val="center"/>
            </w:pPr>
            <w:r>
              <w:t>–</w:t>
            </w:r>
          </w:p>
        </w:tc>
      </w:tr>
      <w:tr w:rsidR="004A58BC" w14:paraId="3E8597BD"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hideMark/>
          </w:tcPr>
          <w:p w14:paraId="7999945F" w14:textId="77777777" w:rsidR="004A58BC" w:rsidRDefault="004A58BC" w:rsidP="00521E1B">
            <w:pPr>
              <w:pStyle w:val="TABLE-cell"/>
              <w:keepNext/>
            </w:pPr>
            <w:r>
              <w:tab/>
            </w:r>
            <w:r>
              <w:tab/>
            </w:r>
            <w:r>
              <w:tab/>
              <w:t>Ded_Ciphering</w:t>
            </w:r>
          </w:p>
        </w:tc>
        <w:tc>
          <w:tcPr>
            <w:tcW w:w="1155" w:type="dxa"/>
            <w:tcBorders>
              <w:top w:val="single" w:sz="4" w:space="0" w:color="auto"/>
              <w:left w:val="single" w:sz="4" w:space="0" w:color="auto"/>
              <w:bottom w:val="single" w:sz="4" w:space="0" w:color="auto"/>
              <w:right w:val="single" w:sz="4" w:space="0" w:color="auto"/>
            </w:tcBorders>
            <w:hideMark/>
          </w:tcPr>
          <w:p w14:paraId="13DDF507" w14:textId="77777777" w:rsidR="004A58BC" w:rsidRDefault="004A58BC" w:rsidP="00521E1B">
            <w:pPr>
              <w:pStyle w:val="TABLE-cell"/>
              <w:keepNext/>
              <w:jc w:val="center"/>
            </w:pPr>
            <w:r>
              <w:t>S</w:t>
            </w:r>
          </w:p>
        </w:tc>
        <w:tc>
          <w:tcPr>
            <w:tcW w:w="1155" w:type="dxa"/>
            <w:tcBorders>
              <w:top w:val="single" w:sz="4" w:space="0" w:color="auto"/>
              <w:left w:val="single" w:sz="4" w:space="0" w:color="auto"/>
              <w:bottom w:val="single" w:sz="4" w:space="0" w:color="auto"/>
              <w:right w:val="single" w:sz="4" w:space="0" w:color="auto"/>
            </w:tcBorders>
            <w:hideMark/>
          </w:tcPr>
          <w:p w14:paraId="450DD267"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hideMark/>
          </w:tcPr>
          <w:p w14:paraId="3E4D907C" w14:textId="77777777" w:rsidR="004A58BC" w:rsidRDefault="004A58BC" w:rsidP="00521E1B">
            <w:pPr>
              <w:pStyle w:val="TABLE-cell"/>
              <w:keepNext/>
              <w:jc w:val="center"/>
            </w:pPr>
            <w:r>
              <w:t>S (=)</w:t>
            </w:r>
          </w:p>
        </w:tc>
        <w:tc>
          <w:tcPr>
            <w:tcW w:w="1156" w:type="dxa"/>
            <w:tcBorders>
              <w:top w:val="single" w:sz="4" w:space="0" w:color="auto"/>
              <w:left w:val="single" w:sz="4" w:space="0" w:color="auto"/>
              <w:bottom w:val="single" w:sz="4" w:space="0" w:color="auto"/>
              <w:right w:val="single" w:sz="4" w:space="0" w:color="auto"/>
            </w:tcBorders>
            <w:hideMark/>
          </w:tcPr>
          <w:p w14:paraId="40ACC16F" w14:textId="77777777" w:rsidR="004A58BC" w:rsidRDefault="004A58BC" w:rsidP="00521E1B">
            <w:pPr>
              <w:pStyle w:val="TABLE-cell"/>
              <w:keepNext/>
              <w:jc w:val="center"/>
            </w:pPr>
            <w:r>
              <w:t>–</w:t>
            </w:r>
          </w:p>
        </w:tc>
      </w:tr>
      <w:tr w:rsidR="004A58BC" w14:paraId="29DF444E"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hideMark/>
          </w:tcPr>
          <w:p w14:paraId="261B1464" w14:textId="77777777" w:rsidR="004A58BC" w:rsidRDefault="004A58BC" w:rsidP="00521E1B">
            <w:pPr>
              <w:pStyle w:val="TABLE-cell"/>
              <w:keepNext/>
            </w:pPr>
            <w:r>
              <w:tab/>
            </w:r>
            <w:r>
              <w:tab/>
            </w:r>
            <w:r>
              <w:tab/>
              <w:t>General_Glo_Ciphering</w:t>
            </w:r>
          </w:p>
        </w:tc>
        <w:tc>
          <w:tcPr>
            <w:tcW w:w="1155" w:type="dxa"/>
            <w:tcBorders>
              <w:top w:val="single" w:sz="4" w:space="0" w:color="auto"/>
              <w:left w:val="single" w:sz="4" w:space="0" w:color="auto"/>
              <w:bottom w:val="single" w:sz="4" w:space="0" w:color="auto"/>
              <w:right w:val="single" w:sz="4" w:space="0" w:color="auto"/>
            </w:tcBorders>
            <w:hideMark/>
          </w:tcPr>
          <w:p w14:paraId="77E9F4ED" w14:textId="77777777" w:rsidR="004A58BC" w:rsidRDefault="004A58BC" w:rsidP="00521E1B">
            <w:pPr>
              <w:pStyle w:val="TABLE-cell"/>
              <w:keepNext/>
              <w:jc w:val="center"/>
            </w:pPr>
            <w:r>
              <w:t>S</w:t>
            </w:r>
          </w:p>
        </w:tc>
        <w:tc>
          <w:tcPr>
            <w:tcW w:w="1155" w:type="dxa"/>
            <w:tcBorders>
              <w:top w:val="single" w:sz="4" w:space="0" w:color="auto"/>
              <w:left w:val="single" w:sz="4" w:space="0" w:color="auto"/>
              <w:bottom w:val="single" w:sz="4" w:space="0" w:color="auto"/>
              <w:right w:val="single" w:sz="4" w:space="0" w:color="auto"/>
            </w:tcBorders>
            <w:hideMark/>
          </w:tcPr>
          <w:p w14:paraId="65661591"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hideMark/>
          </w:tcPr>
          <w:p w14:paraId="1856440E" w14:textId="77777777" w:rsidR="004A58BC" w:rsidRDefault="004A58BC" w:rsidP="00521E1B">
            <w:pPr>
              <w:pStyle w:val="TABLE-cell"/>
              <w:keepNext/>
              <w:jc w:val="center"/>
            </w:pPr>
            <w:r>
              <w:t>S (=)</w:t>
            </w:r>
          </w:p>
        </w:tc>
        <w:tc>
          <w:tcPr>
            <w:tcW w:w="1156" w:type="dxa"/>
            <w:tcBorders>
              <w:top w:val="single" w:sz="4" w:space="0" w:color="auto"/>
              <w:left w:val="single" w:sz="4" w:space="0" w:color="auto"/>
              <w:bottom w:val="single" w:sz="4" w:space="0" w:color="auto"/>
              <w:right w:val="single" w:sz="4" w:space="0" w:color="auto"/>
            </w:tcBorders>
            <w:hideMark/>
          </w:tcPr>
          <w:p w14:paraId="407D8189" w14:textId="77777777" w:rsidR="004A58BC" w:rsidRDefault="004A58BC" w:rsidP="00521E1B">
            <w:pPr>
              <w:pStyle w:val="TABLE-cell"/>
              <w:keepNext/>
              <w:jc w:val="center"/>
            </w:pPr>
            <w:r>
              <w:t>–</w:t>
            </w:r>
          </w:p>
        </w:tc>
      </w:tr>
      <w:tr w:rsidR="004A58BC" w14:paraId="0A00416D"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hideMark/>
          </w:tcPr>
          <w:p w14:paraId="754C2E83" w14:textId="77777777" w:rsidR="004A58BC" w:rsidRDefault="004A58BC" w:rsidP="00521E1B">
            <w:pPr>
              <w:pStyle w:val="TABLE-cell"/>
              <w:keepNext/>
            </w:pPr>
            <w:r>
              <w:tab/>
            </w:r>
            <w:r>
              <w:tab/>
            </w:r>
            <w:r>
              <w:tab/>
              <w:t>General_Ded_Ciphering</w:t>
            </w:r>
          </w:p>
        </w:tc>
        <w:tc>
          <w:tcPr>
            <w:tcW w:w="1155" w:type="dxa"/>
            <w:tcBorders>
              <w:top w:val="single" w:sz="4" w:space="0" w:color="auto"/>
              <w:left w:val="single" w:sz="4" w:space="0" w:color="auto"/>
              <w:bottom w:val="single" w:sz="4" w:space="0" w:color="auto"/>
              <w:right w:val="single" w:sz="4" w:space="0" w:color="auto"/>
            </w:tcBorders>
            <w:hideMark/>
          </w:tcPr>
          <w:p w14:paraId="06A1510D" w14:textId="77777777" w:rsidR="004A58BC" w:rsidRDefault="004A58BC" w:rsidP="00521E1B">
            <w:pPr>
              <w:pStyle w:val="TABLE-cell"/>
              <w:keepNext/>
              <w:jc w:val="center"/>
            </w:pPr>
            <w:r>
              <w:t>S</w:t>
            </w:r>
          </w:p>
        </w:tc>
        <w:tc>
          <w:tcPr>
            <w:tcW w:w="1155" w:type="dxa"/>
            <w:tcBorders>
              <w:top w:val="single" w:sz="4" w:space="0" w:color="auto"/>
              <w:left w:val="single" w:sz="4" w:space="0" w:color="auto"/>
              <w:bottom w:val="single" w:sz="4" w:space="0" w:color="auto"/>
              <w:right w:val="single" w:sz="4" w:space="0" w:color="auto"/>
            </w:tcBorders>
            <w:hideMark/>
          </w:tcPr>
          <w:p w14:paraId="75AF2421"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hideMark/>
          </w:tcPr>
          <w:p w14:paraId="5B09FFF8" w14:textId="77777777" w:rsidR="004A58BC" w:rsidRDefault="004A58BC" w:rsidP="00521E1B">
            <w:pPr>
              <w:pStyle w:val="TABLE-cell"/>
              <w:keepNext/>
              <w:jc w:val="center"/>
            </w:pPr>
            <w:r>
              <w:t>S (=)</w:t>
            </w:r>
          </w:p>
        </w:tc>
        <w:tc>
          <w:tcPr>
            <w:tcW w:w="1156" w:type="dxa"/>
            <w:tcBorders>
              <w:top w:val="single" w:sz="4" w:space="0" w:color="auto"/>
              <w:left w:val="single" w:sz="4" w:space="0" w:color="auto"/>
              <w:bottom w:val="single" w:sz="4" w:space="0" w:color="auto"/>
              <w:right w:val="single" w:sz="4" w:space="0" w:color="auto"/>
            </w:tcBorders>
            <w:hideMark/>
          </w:tcPr>
          <w:p w14:paraId="29ADC235" w14:textId="77777777" w:rsidR="004A58BC" w:rsidRDefault="004A58BC" w:rsidP="00521E1B">
            <w:pPr>
              <w:pStyle w:val="TABLE-cell"/>
              <w:keepNext/>
              <w:jc w:val="center"/>
            </w:pPr>
            <w:r>
              <w:t>–</w:t>
            </w:r>
          </w:p>
        </w:tc>
      </w:tr>
      <w:tr w:rsidR="004A58BC" w14:paraId="547C8005"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hideMark/>
          </w:tcPr>
          <w:p w14:paraId="46DAA1BA" w14:textId="77777777" w:rsidR="004A58BC" w:rsidRDefault="004A58BC" w:rsidP="00521E1B">
            <w:pPr>
              <w:pStyle w:val="TABLE-cell"/>
              <w:keepNext/>
            </w:pPr>
            <w:r>
              <w:tab/>
            </w:r>
            <w:r>
              <w:tab/>
            </w:r>
            <w:r>
              <w:tab/>
              <w:t>General_Ciphering</w:t>
            </w:r>
          </w:p>
        </w:tc>
        <w:tc>
          <w:tcPr>
            <w:tcW w:w="1155" w:type="dxa"/>
            <w:tcBorders>
              <w:top w:val="single" w:sz="4" w:space="0" w:color="auto"/>
              <w:left w:val="single" w:sz="4" w:space="0" w:color="auto"/>
              <w:bottom w:val="single" w:sz="4" w:space="0" w:color="auto"/>
              <w:right w:val="single" w:sz="4" w:space="0" w:color="auto"/>
            </w:tcBorders>
            <w:hideMark/>
          </w:tcPr>
          <w:p w14:paraId="4C7B4013" w14:textId="77777777" w:rsidR="004A58BC" w:rsidRDefault="004A58BC" w:rsidP="00521E1B">
            <w:pPr>
              <w:pStyle w:val="TABLE-cell"/>
              <w:keepNext/>
              <w:jc w:val="center"/>
            </w:pPr>
            <w:r>
              <w:t>S</w:t>
            </w:r>
          </w:p>
        </w:tc>
        <w:tc>
          <w:tcPr>
            <w:tcW w:w="1155" w:type="dxa"/>
            <w:tcBorders>
              <w:top w:val="single" w:sz="4" w:space="0" w:color="auto"/>
              <w:left w:val="single" w:sz="4" w:space="0" w:color="auto"/>
              <w:bottom w:val="single" w:sz="4" w:space="0" w:color="auto"/>
              <w:right w:val="single" w:sz="4" w:space="0" w:color="auto"/>
            </w:tcBorders>
            <w:hideMark/>
          </w:tcPr>
          <w:p w14:paraId="2F55FB22"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hideMark/>
          </w:tcPr>
          <w:p w14:paraId="10902637" w14:textId="77777777" w:rsidR="004A58BC" w:rsidRDefault="004A58BC" w:rsidP="00521E1B">
            <w:pPr>
              <w:pStyle w:val="TABLE-cell"/>
              <w:keepNext/>
              <w:jc w:val="center"/>
            </w:pPr>
            <w:r>
              <w:t>S (=)</w:t>
            </w:r>
          </w:p>
        </w:tc>
        <w:tc>
          <w:tcPr>
            <w:tcW w:w="1156" w:type="dxa"/>
            <w:tcBorders>
              <w:top w:val="single" w:sz="4" w:space="0" w:color="auto"/>
              <w:left w:val="single" w:sz="4" w:space="0" w:color="auto"/>
              <w:bottom w:val="single" w:sz="4" w:space="0" w:color="auto"/>
              <w:right w:val="single" w:sz="4" w:space="0" w:color="auto"/>
            </w:tcBorders>
            <w:hideMark/>
          </w:tcPr>
          <w:p w14:paraId="0516BDD0" w14:textId="77777777" w:rsidR="004A58BC" w:rsidRDefault="004A58BC" w:rsidP="00521E1B">
            <w:pPr>
              <w:pStyle w:val="TABLE-cell"/>
              <w:keepNext/>
              <w:jc w:val="center"/>
            </w:pPr>
            <w:r>
              <w:t>–</w:t>
            </w:r>
          </w:p>
        </w:tc>
      </w:tr>
      <w:tr w:rsidR="004A58BC" w14:paraId="4E0A20B2"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hideMark/>
          </w:tcPr>
          <w:p w14:paraId="47482724" w14:textId="77777777" w:rsidR="004A58BC" w:rsidRDefault="004A58BC" w:rsidP="00521E1B">
            <w:pPr>
              <w:pStyle w:val="TABLE-cell"/>
              <w:keepNext/>
            </w:pPr>
            <w:r>
              <w:tab/>
            </w:r>
            <w:r>
              <w:tab/>
            </w:r>
            <w:r>
              <w:tab/>
              <w:t>General_Signing</w:t>
            </w:r>
          </w:p>
        </w:tc>
        <w:tc>
          <w:tcPr>
            <w:tcW w:w="1155" w:type="dxa"/>
            <w:tcBorders>
              <w:top w:val="single" w:sz="4" w:space="0" w:color="auto"/>
              <w:left w:val="single" w:sz="4" w:space="0" w:color="auto"/>
              <w:bottom w:val="single" w:sz="4" w:space="0" w:color="auto"/>
              <w:right w:val="single" w:sz="4" w:space="0" w:color="auto"/>
            </w:tcBorders>
            <w:hideMark/>
          </w:tcPr>
          <w:p w14:paraId="36127C6D" w14:textId="77777777" w:rsidR="004A58BC" w:rsidRDefault="004A58BC" w:rsidP="00521E1B">
            <w:pPr>
              <w:pStyle w:val="TABLE-cell"/>
              <w:keepNext/>
              <w:jc w:val="center"/>
            </w:pPr>
            <w:r>
              <w:t>S</w:t>
            </w:r>
          </w:p>
        </w:tc>
        <w:tc>
          <w:tcPr>
            <w:tcW w:w="1155" w:type="dxa"/>
            <w:tcBorders>
              <w:top w:val="single" w:sz="4" w:space="0" w:color="auto"/>
              <w:left w:val="single" w:sz="4" w:space="0" w:color="auto"/>
              <w:bottom w:val="single" w:sz="4" w:space="0" w:color="auto"/>
              <w:right w:val="single" w:sz="4" w:space="0" w:color="auto"/>
            </w:tcBorders>
            <w:hideMark/>
          </w:tcPr>
          <w:p w14:paraId="7E3C2E19"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hideMark/>
          </w:tcPr>
          <w:p w14:paraId="65C16061" w14:textId="77777777" w:rsidR="004A58BC" w:rsidRDefault="004A58BC" w:rsidP="00521E1B">
            <w:pPr>
              <w:pStyle w:val="TABLE-cell"/>
              <w:keepNext/>
              <w:jc w:val="center"/>
            </w:pPr>
            <w:r>
              <w:t>S (=)</w:t>
            </w:r>
          </w:p>
        </w:tc>
        <w:tc>
          <w:tcPr>
            <w:tcW w:w="1156" w:type="dxa"/>
            <w:tcBorders>
              <w:top w:val="single" w:sz="4" w:space="0" w:color="auto"/>
              <w:left w:val="single" w:sz="4" w:space="0" w:color="auto"/>
              <w:bottom w:val="single" w:sz="4" w:space="0" w:color="auto"/>
              <w:right w:val="single" w:sz="4" w:space="0" w:color="auto"/>
            </w:tcBorders>
            <w:hideMark/>
          </w:tcPr>
          <w:p w14:paraId="469B4746" w14:textId="77777777" w:rsidR="004A58BC" w:rsidRDefault="004A58BC" w:rsidP="00521E1B">
            <w:pPr>
              <w:pStyle w:val="TABLE-cell"/>
              <w:keepNext/>
              <w:jc w:val="center"/>
            </w:pPr>
            <w:r>
              <w:t>–</w:t>
            </w:r>
          </w:p>
        </w:tc>
      </w:tr>
      <w:tr w:rsidR="004A58BC" w14:paraId="75CAB658" w14:textId="77777777" w:rsidTr="00077BDE">
        <w:trPr>
          <w:cantSplit/>
          <w:jc w:val="center"/>
        </w:trPr>
        <w:tc>
          <w:tcPr>
            <w:tcW w:w="8962"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75952573" w14:textId="77777777" w:rsidR="004A58BC" w:rsidRDefault="004A58BC" w:rsidP="00521E1B">
            <w:pPr>
              <w:pStyle w:val="TABLE-cell"/>
              <w:keepNext/>
            </w:pPr>
            <w:r>
              <w:rPr>
                <w:i/>
              </w:rPr>
              <w:t>With General_Glo_Ciphering and General_Ded_Ciphering</w:t>
            </w:r>
          </w:p>
        </w:tc>
      </w:tr>
      <w:tr w:rsidR="004A58BC" w14:paraId="5EA59760"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hideMark/>
          </w:tcPr>
          <w:p w14:paraId="7CC23AB0" w14:textId="77777777" w:rsidR="004A58BC" w:rsidRDefault="004A58BC" w:rsidP="00521E1B">
            <w:pPr>
              <w:pStyle w:val="TABLE-cell"/>
              <w:keepNext/>
            </w:pPr>
            <w:r>
              <w:tab/>
            </w:r>
            <w:r>
              <w:tab/>
              <w:t>System_Title</w:t>
            </w:r>
          </w:p>
        </w:tc>
        <w:tc>
          <w:tcPr>
            <w:tcW w:w="1155" w:type="dxa"/>
            <w:tcBorders>
              <w:top w:val="single" w:sz="4" w:space="0" w:color="auto"/>
              <w:left w:val="single" w:sz="4" w:space="0" w:color="auto"/>
              <w:bottom w:val="single" w:sz="4" w:space="0" w:color="auto"/>
              <w:right w:val="single" w:sz="4" w:space="0" w:color="auto"/>
            </w:tcBorders>
            <w:hideMark/>
          </w:tcPr>
          <w:p w14:paraId="4252615B" w14:textId="77777777" w:rsidR="004A58BC" w:rsidRDefault="004A58BC" w:rsidP="00521E1B">
            <w:pPr>
              <w:pStyle w:val="TABLE-cell"/>
              <w:keepNext/>
              <w:jc w:val="center"/>
            </w:pPr>
            <w:r>
              <w:t>U</w:t>
            </w:r>
          </w:p>
        </w:tc>
        <w:tc>
          <w:tcPr>
            <w:tcW w:w="1155" w:type="dxa"/>
            <w:tcBorders>
              <w:top w:val="single" w:sz="4" w:space="0" w:color="auto"/>
              <w:left w:val="single" w:sz="4" w:space="0" w:color="auto"/>
              <w:bottom w:val="single" w:sz="4" w:space="0" w:color="auto"/>
              <w:right w:val="single" w:sz="4" w:space="0" w:color="auto"/>
            </w:tcBorders>
            <w:hideMark/>
          </w:tcPr>
          <w:p w14:paraId="6D6DBDCB"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hideMark/>
          </w:tcPr>
          <w:p w14:paraId="2616F781" w14:textId="77777777" w:rsidR="004A58BC" w:rsidRDefault="004A58BC" w:rsidP="00521E1B">
            <w:pPr>
              <w:pStyle w:val="TABLE-cell"/>
              <w:keepNext/>
              <w:jc w:val="center"/>
            </w:pPr>
            <w:r>
              <w:t>U (=)</w:t>
            </w:r>
          </w:p>
        </w:tc>
        <w:tc>
          <w:tcPr>
            <w:tcW w:w="1156" w:type="dxa"/>
            <w:tcBorders>
              <w:top w:val="single" w:sz="4" w:space="0" w:color="auto"/>
              <w:left w:val="single" w:sz="4" w:space="0" w:color="auto"/>
              <w:bottom w:val="single" w:sz="4" w:space="0" w:color="auto"/>
              <w:right w:val="single" w:sz="4" w:space="0" w:color="auto"/>
            </w:tcBorders>
            <w:hideMark/>
          </w:tcPr>
          <w:p w14:paraId="5A21D2EC" w14:textId="77777777" w:rsidR="004A58BC" w:rsidRDefault="004A58BC" w:rsidP="00521E1B">
            <w:pPr>
              <w:pStyle w:val="TABLE-cell"/>
              <w:keepNext/>
              <w:jc w:val="center"/>
            </w:pPr>
            <w:r>
              <w:t>–</w:t>
            </w:r>
          </w:p>
        </w:tc>
      </w:tr>
      <w:tr w:rsidR="004A58BC" w14:paraId="413F4C4A"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shd w:val="clear" w:color="auto" w:fill="D9D9D9"/>
            <w:hideMark/>
          </w:tcPr>
          <w:p w14:paraId="11AD3072" w14:textId="77777777" w:rsidR="004A58BC" w:rsidRDefault="004A58BC" w:rsidP="00521E1B">
            <w:pPr>
              <w:pStyle w:val="TABLE-cell"/>
              <w:keepNext/>
              <w:rPr>
                <w:i/>
              </w:rPr>
            </w:pPr>
            <w:r>
              <w:rPr>
                <w:i/>
              </w:rPr>
              <w:t>With General_Ciphering and General_Signing</w:t>
            </w:r>
          </w:p>
        </w:tc>
        <w:tc>
          <w:tcPr>
            <w:tcW w:w="1155" w:type="dxa"/>
            <w:tcBorders>
              <w:top w:val="single" w:sz="4" w:space="0" w:color="auto"/>
              <w:left w:val="single" w:sz="4" w:space="0" w:color="auto"/>
              <w:bottom w:val="single" w:sz="4" w:space="0" w:color="auto"/>
              <w:right w:val="single" w:sz="4" w:space="0" w:color="auto"/>
            </w:tcBorders>
            <w:shd w:val="clear" w:color="auto" w:fill="D9D9D9"/>
          </w:tcPr>
          <w:p w14:paraId="3C282E7A" w14:textId="77777777" w:rsidR="004A58BC" w:rsidRDefault="004A58BC" w:rsidP="00521E1B">
            <w:pPr>
              <w:pStyle w:val="TABLE-cell"/>
              <w:keepNext/>
            </w:pPr>
          </w:p>
        </w:tc>
        <w:tc>
          <w:tcPr>
            <w:tcW w:w="1155" w:type="dxa"/>
            <w:tcBorders>
              <w:top w:val="single" w:sz="4" w:space="0" w:color="auto"/>
              <w:left w:val="single" w:sz="4" w:space="0" w:color="auto"/>
              <w:bottom w:val="single" w:sz="4" w:space="0" w:color="auto"/>
              <w:right w:val="single" w:sz="4" w:space="0" w:color="auto"/>
            </w:tcBorders>
            <w:shd w:val="clear" w:color="auto" w:fill="D9D9D9"/>
          </w:tcPr>
          <w:p w14:paraId="6C8BC679" w14:textId="77777777" w:rsidR="004A58BC" w:rsidRDefault="004A58BC" w:rsidP="00521E1B">
            <w:pPr>
              <w:pStyle w:val="TABLE-cell"/>
              <w:keepNext/>
            </w:pPr>
          </w:p>
        </w:tc>
        <w:tc>
          <w:tcPr>
            <w:tcW w:w="1155" w:type="dxa"/>
            <w:tcBorders>
              <w:top w:val="single" w:sz="4" w:space="0" w:color="auto"/>
              <w:left w:val="single" w:sz="4" w:space="0" w:color="auto"/>
              <w:bottom w:val="single" w:sz="4" w:space="0" w:color="auto"/>
              <w:right w:val="single" w:sz="4" w:space="0" w:color="auto"/>
            </w:tcBorders>
            <w:shd w:val="clear" w:color="auto" w:fill="D9D9D9"/>
          </w:tcPr>
          <w:p w14:paraId="494A0D16" w14:textId="77777777" w:rsidR="004A58BC" w:rsidRDefault="004A58BC" w:rsidP="00521E1B">
            <w:pPr>
              <w:pStyle w:val="TABLE-cell"/>
              <w:keepNext/>
            </w:pPr>
          </w:p>
        </w:tc>
        <w:tc>
          <w:tcPr>
            <w:tcW w:w="1156" w:type="dxa"/>
            <w:tcBorders>
              <w:top w:val="single" w:sz="4" w:space="0" w:color="auto"/>
              <w:left w:val="single" w:sz="4" w:space="0" w:color="auto"/>
              <w:bottom w:val="single" w:sz="4" w:space="0" w:color="auto"/>
              <w:right w:val="single" w:sz="4" w:space="0" w:color="auto"/>
            </w:tcBorders>
            <w:shd w:val="clear" w:color="auto" w:fill="D9D9D9"/>
          </w:tcPr>
          <w:p w14:paraId="38E4EC05" w14:textId="77777777" w:rsidR="004A58BC" w:rsidRDefault="004A58BC" w:rsidP="00521E1B">
            <w:pPr>
              <w:pStyle w:val="TABLE-cell"/>
              <w:keepNext/>
            </w:pPr>
          </w:p>
        </w:tc>
      </w:tr>
      <w:tr w:rsidR="004A58BC" w14:paraId="47C6D229"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shd w:val="clear" w:color="auto" w:fill="FFFFFF"/>
            <w:hideMark/>
          </w:tcPr>
          <w:p w14:paraId="345E8FDF" w14:textId="77777777" w:rsidR="004A58BC" w:rsidRDefault="004A58BC" w:rsidP="00521E1B">
            <w:pPr>
              <w:pStyle w:val="TABLE-cell"/>
              <w:keepNext/>
            </w:pPr>
            <w:r>
              <w:tab/>
            </w:r>
            <w:r>
              <w:tab/>
              <w:t>Transaction_Id</w:t>
            </w:r>
          </w:p>
        </w:tc>
        <w:tc>
          <w:tcPr>
            <w:tcW w:w="1155" w:type="dxa"/>
            <w:tcBorders>
              <w:top w:val="single" w:sz="4" w:space="0" w:color="auto"/>
              <w:left w:val="single" w:sz="4" w:space="0" w:color="auto"/>
              <w:bottom w:val="single" w:sz="4" w:space="0" w:color="auto"/>
              <w:right w:val="single" w:sz="4" w:space="0" w:color="auto"/>
            </w:tcBorders>
            <w:shd w:val="clear" w:color="auto" w:fill="FFFFFF"/>
            <w:hideMark/>
          </w:tcPr>
          <w:p w14:paraId="2AC22173" w14:textId="77777777" w:rsidR="004A58BC" w:rsidRDefault="004A58BC" w:rsidP="00521E1B">
            <w:pPr>
              <w:pStyle w:val="TABLE-cell"/>
              <w:keepNext/>
              <w:jc w:val="center"/>
            </w:pPr>
            <w:r>
              <w:t>U</w:t>
            </w:r>
          </w:p>
        </w:tc>
        <w:tc>
          <w:tcPr>
            <w:tcW w:w="1155" w:type="dxa"/>
            <w:tcBorders>
              <w:top w:val="single" w:sz="4" w:space="0" w:color="auto"/>
              <w:left w:val="single" w:sz="4" w:space="0" w:color="auto"/>
              <w:bottom w:val="single" w:sz="4" w:space="0" w:color="auto"/>
              <w:right w:val="single" w:sz="4" w:space="0" w:color="auto"/>
            </w:tcBorders>
            <w:shd w:val="clear" w:color="auto" w:fill="FFFFFF"/>
            <w:hideMark/>
          </w:tcPr>
          <w:p w14:paraId="7489FE88"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shd w:val="clear" w:color="auto" w:fill="FFFFFF"/>
            <w:hideMark/>
          </w:tcPr>
          <w:p w14:paraId="6CF6ABBA" w14:textId="77777777" w:rsidR="004A58BC" w:rsidRDefault="004A58BC" w:rsidP="00521E1B">
            <w:pPr>
              <w:pStyle w:val="TABLE-cell"/>
              <w:keepNext/>
              <w:jc w:val="center"/>
            </w:pPr>
            <w:r>
              <w:t>U (=)</w:t>
            </w:r>
          </w:p>
        </w:tc>
        <w:tc>
          <w:tcPr>
            <w:tcW w:w="1156" w:type="dxa"/>
            <w:tcBorders>
              <w:top w:val="single" w:sz="4" w:space="0" w:color="auto"/>
              <w:left w:val="single" w:sz="4" w:space="0" w:color="auto"/>
              <w:bottom w:val="single" w:sz="4" w:space="0" w:color="auto"/>
              <w:right w:val="single" w:sz="4" w:space="0" w:color="auto"/>
            </w:tcBorders>
            <w:shd w:val="clear" w:color="auto" w:fill="FFFFFF"/>
            <w:hideMark/>
          </w:tcPr>
          <w:p w14:paraId="4E26F661" w14:textId="77777777" w:rsidR="004A58BC" w:rsidRDefault="004A58BC" w:rsidP="00521E1B">
            <w:pPr>
              <w:pStyle w:val="TABLE-cell"/>
              <w:keepNext/>
              <w:jc w:val="center"/>
            </w:pPr>
            <w:r>
              <w:t>–</w:t>
            </w:r>
          </w:p>
        </w:tc>
      </w:tr>
      <w:tr w:rsidR="004A58BC" w14:paraId="08FB466B"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shd w:val="clear" w:color="auto" w:fill="FFFFFF"/>
            <w:hideMark/>
          </w:tcPr>
          <w:p w14:paraId="31795074" w14:textId="77777777" w:rsidR="004A58BC" w:rsidRDefault="004A58BC" w:rsidP="00521E1B">
            <w:pPr>
              <w:pStyle w:val="TABLE-cell"/>
              <w:keepNext/>
            </w:pPr>
            <w:r>
              <w:tab/>
            </w:r>
            <w:r>
              <w:tab/>
              <w:t>Originator_System_Title</w:t>
            </w:r>
          </w:p>
        </w:tc>
        <w:tc>
          <w:tcPr>
            <w:tcW w:w="1155" w:type="dxa"/>
            <w:tcBorders>
              <w:top w:val="single" w:sz="4" w:space="0" w:color="auto"/>
              <w:left w:val="single" w:sz="4" w:space="0" w:color="auto"/>
              <w:bottom w:val="single" w:sz="4" w:space="0" w:color="auto"/>
              <w:right w:val="single" w:sz="4" w:space="0" w:color="auto"/>
            </w:tcBorders>
            <w:shd w:val="clear" w:color="auto" w:fill="FFFFFF"/>
            <w:hideMark/>
          </w:tcPr>
          <w:p w14:paraId="161038A7" w14:textId="77777777" w:rsidR="004A58BC" w:rsidRDefault="004A58BC" w:rsidP="00521E1B">
            <w:pPr>
              <w:pStyle w:val="TABLE-cell"/>
              <w:keepNext/>
              <w:jc w:val="center"/>
            </w:pPr>
            <w:r>
              <w:t>U</w:t>
            </w:r>
          </w:p>
        </w:tc>
        <w:tc>
          <w:tcPr>
            <w:tcW w:w="1155" w:type="dxa"/>
            <w:tcBorders>
              <w:top w:val="single" w:sz="4" w:space="0" w:color="auto"/>
              <w:left w:val="single" w:sz="4" w:space="0" w:color="auto"/>
              <w:bottom w:val="single" w:sz="4" w:space="0" w:color="auto"/>
              <w:right w:val="single" w:sz="4" w:space="0" w:color="auto"/>
            </w:tcBorders>
            <w:shd w:val="clear" w:color="auto" w:fill="FFFFFF"/>
            <w:hideMark/>
          </w:tcPr>
          <w:p w14:paraId="075A0F3A"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shd w:val="clear" w:color="auto" w:fill="FFFFFF"/>
            <w:hideMark/>
          </w:tcPr>
          <w:p w14:paraId="2506CC29" w14:textId="77777777" w:rsidR="004A58BC" w:rsidRDefault="004A58BC" w:rsidP="00521E1B">
            <w:pPr>
              <w:pStyle w:val="TABLE-cell"/>
              <w:keepNext/>
              <w:jc w:val="center"/>
            </w:pPr>
            <w:r>
              <w:t>U (=)</w:t>
            </w:r>
          </w:p>
        </w:tc>
        <w:tc>
          <w:tcPr>
            <w:tcW w:w="1156" w:type="dxa"/>
            <w:tcBorders>
              <w:top w:val="single" w:sz="4" w:space="0" w:color="auto"/>
              <w:left w:val="single" w:sz="4" w:space="0" w:color="auto"/>
              <w:bottom w:val="single" w:sz="4" w:space="0" w:color="auto"/>
              <w:right w:val="single" w:sz="4" w:space="0" w:color="auto"/>
            </w:tcBorders>
            <w:shd w:val="clear" w:color="auto" w:fill="FFFFFF"/>
            <w:hideMark/>
          </w:tcPr>
          <w:p w14:paraId="10D2FB31" w14:textId="77777777" w:rsidR="004A58BC" w:rsidRDefault="004A58BC" w:rsidP="00521E1B">
            <w:pPr>
              <w:pStyle w:val="TABLE-cell"/>
              <w:keepNext/>
              <w:jc w:val="center"/>
            </w:pPr>
            <w:r>
              <w:t>–</w:t>
            </w:r>
          </w:p>
        </w:tc>
      </w:tr>
      <w:tr w:rsidR="004A58BC" w14:paraId="69BA0233"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shd w:val="clear" w:color="auto" w:fill="FFFFFF"/>
            <w:hideMark/>
          </w:tcPr>
          <w:p w14:paraId="2AC93284" w14:textId="77777777" w:rsidR="004A58BC" w:rsidRDefault="004A58BC" w:rsidP="00521E1B">
            <w:pPr>
              <w:pStyle w:val="TABLE-cell"/>
              <w:keepNext/>
            </w:pPr>
            <w:r>
              <w:tab/>
            </w:r>
            <w:r>
              <w:tab/>
              <w:t>Recipient_System_Title</w:t>
            </w:r>
          </w:p>
        </w:tc>
        <w:tc>
          <w:tcPr>
            <w:tcW w:w="1155" w:type="dxa"/>
            <w:tcBorders>
              <w:top w:val="single" w:sz="4" w:space="0" w:color="auto"/>
              <w:left w:val="single" w:sz="4" w:space="0" w:color="auto"/>
              <w:bottom w:val="single" w:sz="4" w:space="0" w:color="auto"/>
              <w:right w:val="single" w:sz="4" w:space="0" w:color="auto"/>
            </w:tcBorders>
            <w:shd w:val="clear" w:color="auto" w:fill="FFFFFF"/>
            <w:hideMark/>
          </w:tcPr>
          <w:p w14:paraId="03A3BBE9" w14:textId="77777777" w:rsidR="004A58BC" w:rsidRDefault="004A58BC" w:rsidP="00521E1B">
            <w:pPr>
              <w:pStyle w:val="TABLE-cell"/>
              <w:keepNext/>
              <w:jc w:val="center"/>
            </w:pPr>
            <w:r>
              <w:t>U</w:t>
            </w:r>
          </w:p>
        </w:tc>
        <w:tc>
          <w:tcPr>
            <w:tcW w:w="1155" w:type="dxa"/>
            <w:tcBorders>
              <w:top w:val="single" w:sz="4" w:space="0" w:color="auto"/>
              <w:left w:val="single" w:sz="4" w:space="0" w:color="auto"/>
              <w:bottom w:val="single" w:sz="4" w:space="0" w:color="auto"/>
              <w:right w:val="single" w:sz="4" w:space="0" w:color="auto"/>
            </w:tcBorders>
            <w:shd w:val="clear" w:color="auto" w:fill="FFFFFF"/>
            <w:hideMark/>
          </w:tcPr>
          <w:p w14:paraId="3B6C97D6"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shd w:val="clear" w:color="auto" w:fill="FFFFFF"/>
            <w:hideMark/>
          </w:tcPr>
          <w:p w14:paraId="5009BD70" w14:textId="77777777" w:rsidR="004A58BC" w:rsidRDefault="004A58BC" w:rsidP="00521E1B">
            <w:pPr>
              <w:pStyle w:val="TABLE-cell"/>
              <w:keepNext/>
              <w:jc w:val="center"/>
            </w:pPr>
            <w:r>
              <w:t>U (=)</w:t>
            </w:r>
          </w:p>
        </w:tc>
        <w:tc>
          <w:tcPr>
            <w:tcW w:w="1156" w:type="dxa"/>
            <w:tcBorders>
              <w:top w:val="single" w:sz="4" w:space="0" w:color="auto"/>
              <w:left w:val="single" w:sz="4" w:space="0" w:color="auto"/>
              <w:bottom w:val="single" w:sz="4" w:space="0" w:color="auto"/>
              <w:right w:val="single" w:sz="4" w:space="0" w:color="auto"/>
            </w:tcBorders>
            <w:shd w:val="clear" w:color="auto" w:fill="FFFFFF"/>
            <w:hideMark/>
          </w:tcPr>
          <w:p w14:paraId="20B56395" w14:textId="77777777" w:rsidR="004A58BC" w:rsidRDefault="004A58BC" w:rsidP="00521E1B">
            <w:pPr>
              <w:pStyle w:val="TABLE-cell"/>
              <w:keepNext/>
              <w:jc w:val="center"/>
            </w:pPr>
            <w:r>
              <w:t>–</w:t>
            </w:r>
          </w:p>
        </w:tc>
      </w:tr>
      <w:tr w:rsidR="004A58BC" w14:paraId="7C48BCAA"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shd w:val="clear" w:color="auto" w:fill="FFFFFF"/>
            <w:hideMark/>
          </w:tcPr>
          <w:p w14:paraId="1FF34BC6" w14:textId="77777777" w:rsidR="004A58BC" w:rsidRDefault="004A58BC" w:rsidP="00521E1B">
            <w:pPr>
              <w:pStyle w:val="TABLE-cell"/>
              <w:keepNext/>
            </w:pPr>
            <w:r>
              <w:tab/>
            </w:r>
            <w:r>
              <w:tab/>
              <w:t>Date_Time</w:t>
            </w:r>
          </w:p>
        </w:tc>
        <w:tc>
          <w:tcPr>
            <w:tcW w:w="1155" w:type="dxa"/>
            <w:tcBorders>
              <w:top w:val="single" w:sz="4" w:space="0" w:color="auto"/>
              <w:left w:val="single" w:sz="4" w:space="0" w:color="auto"/>
              <w:bottom w:val="single" w:sz="4" w:space="0" w:color="auto"/>
              <w:right w:val="single" w:sz="4" w:space="0" w:color="auto"/>
            </w:tcBorders>
            <w:shd w:val="clear" w:color="auto" w:fill="FFFFFF"/>
            <w:hideMark/>
          </w:tcPr>
          <w:p w14:paraId="53AEBE53" w14:textId="77777777" w:rsidR="004A58BC" w:rsidRDefault="004A58BC" w:rsidP="00521E1B">
            <w:pPr>
              <w:pStyle w:val="TABLE-cell"/>
              <w:keepNext/>
              <w:jc w:val="center"/>
            </w:pPr>
            <w:r>
              <w:t>U</w:t>
            </w:r>
          </w:p>
        </w:tc>
        <w:tc>
          <w:tcPr>
            <w:tcW w:w="1155" w:type="dxa"/>
            <w:tcBorders>
              <w:top w:val="single" w:sz="4" w:space="0" w:color="auto"/>
              <w:left w:val="single" w:sz="4" w:space="0" w:color="auto"/>
              <w:bottom w:val="single" w:sz="4" w:space="0" w:color="auto"/>
              <w:right w:val="single" w:sz="4" w:space="0" w:color="auto"/>
            </w:tcBorders>
            <w:shd w:val="clear" w:color="auto" w:fill="FFFFFF"/>
            <w:hideMark/>
          </w:tcPr>
          <w:p w14:paraId="71C8565C"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shd w:val="clear" w:color="auto" w:fill="FFFFFF"/>
            <w:hideMark/>
          </w:tcPr>
          <w:p w14:paraId="2DA5E9F4" w14:textId="77777777" w:rsidR="004A58BC" w:rsidRDefault="004A58BC" w:rsidP="00521E1B">
            <w:pPr>
              <w:pStyle w:val="TABLE-cell"/>
              <w:keepNext/>
              <w:jc w:val="center"/>
            </w:pPr>
            <w:r>
              <w:t>U (=)</w:t>
            </w:r>
          </w:p>
        </w:tc>
        <w:tc>
          <w:tcPr>
            <w:tcW w:w="1156" w:type="dxa"/>
            <w:tcBorders>
              <w:top w:val="single" w:sz="4" w:space="0" w:color="auto"/>
              <w:left w:val="single" w:sz="4" w:space="0" w:color="auto"/>
              <w:bottom w:val="single" w:sz="4" w:space="0" w:color="auto"/>
              <w:right w:val="single" w:sz="4" w:space="0" w:color="auto"/>
            </w:tcBorders>
            <w:shd w:val="clear" w:color="auto" w:fill="FFFFFF"/>
            <w:hideMark/>
          </w:tcPr>
          <w:p w14:paraId="510D0A16" w14:textId="77777777" w:rsidR="004A58BC" w:rsidRDefault="004A58BC" w:rsidP="00521E1B">
            <w:pPr>
              <w:pStyle w:val="TABLE-cell"/>
              <w:keepNext/>
              <w:jc w:val="center"/>
            </w:pPr>
            <w:r>
              <w:t>–</w:t>
            </w:r>
          </w:p>
        </w:tc>
      </w:tr>
      <w:tr w:rsidR="004A58BC" w14:paraId="62819C66"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shd w:val="clear" w:color="auto" w:fill="FFFFFF"/>
            <w:hideMark/>
          </w:tcPr>
          <w:p w14:paraId="0D7ABB53" w14:textId="77777777" w:rsidR="004A58BC" w:rsidRDefault="004A58BC" w:rsidP="00521E1B">
            <w:pPr>
              <w:pStyle w:val="TABLE-cell"/>
              <w:keepNext/>
            </w:pPr>
            <w:r>
              <w:tab/>
            </w:r>
            <w:r>
              <w:tab/>
              <w:t>Other_Information</w:t>
            </w:r>
          </w:p>
        </w:tc>
        <w:tc>
          <w:tcPr>
            <w:tcW w:w="1155" w:type="dxa"/>
            <w:tcBorders>
              <w:top w:val="single" w:sz="4" w:space="0" w:color="auto"/>
              <w:left w:val="single" w:sz="4" w:space="0" w:color="auto"/>
              <w:bottom w:val="single" w:sz="4" w:space="0" w:color="auto"/>
              <w:right w:val="single" w:sz="4" w:space="0" w:color="auto"/>
            </w:tcBorders>
            <w:shd w:val="clear" w:color="auto" w:fill="FFFFFF"/>
            <w:hideMark/>
          </w:tcPr>
          <w:p w14:paraId="3871127B" w14:textId="77777777" w:rsidR="004A58BC" w:rsidRDefault="004A58BC" w:rsidP="00521E1B">
            <w:pPr>
              <w:pStyle w:val="TABLE-cell"/>
              <w:keepNext/>
              <w:jc w:val="center"/>
            </w:pPr>
            <w:r>
              <w:t>U</w:t>
            </w:r>
          </w:p>
        </w:tc>
        <w:tc>
          <w:tcPr>
            <w:tcW w:w="1155" w:type="dxa"/>
            <w:tcBorders>
              <w:top w:val="single" w:sz="4" w:space="0" w:color="auto"/>
              <w:left w:val="single" w:sz="4" w:space="0" w:color="auto"/>
              <w:bottom w:val="single" w:sz="4" w:space="0" w:color="auto"/>
              <w:right w:val="single" w:sz="4" w:space="0" w:color="auto"/>
            </w:tcBorders>
            <w:shd w:val="clear" w:color="auto" w:fill="FFFFFF"/>
            <w:hideMark/>
          </w:tcPr>
          <w:p w14:paraId="64DEBC6B"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shd w:val="clear" w:color="auto" w:fill="FFFFFF"/>
            <w:hideMark/>
          </w:tcPr>
          <w:p w14:paraId="4FEF3681" w14:textId="77777777" w:rsidR="004A58BC" w:rsidRDefault="004A58BC" w:rsidP="00521E1B">
            <w:pPr>
              <w:pStyle w:val="TABLE-cell"/>
              <w:keepNext/>
              <w:jc w:val="center"/>
            </w:pPr>
            <w:r>
              <w:t>U (=)</w:t>
            </w:r>
          </w:p>
        </w:tc>
        <w:tc>
          <w:tcPr>
            <w:tcW w:w="1156" w:type="dxa"/>
            <w:tcBorders>
              <w:top w:val="single" w:sz="4" w:space="0" w:color="auto"/>
              <w:left w:val="single" w:sz="4" w:space="0" w:color="auto"/>
              <w:bottom w:val="single" w:sz="4" w:space="0" w:color="auto"/>
              <w:right w:val="single" w:sz="4" w:space="0" w:color="auto"/>
            </w:tcBorders>
            <w:shd w:val="clear" w:color="auto" w:fill="FFFFFF"/>
            <w:hideMark/>
          </w:tcPr>
          <w:p w14:paraId="270AC057" w14:textId="77777777" w:rsidR="004A58BC" w:rsidRDefault="004A58BC" w:rsidP="00521E1B">
            <w:pPr>
              <w:pStyle w:val="TABLE-cell"/>
              <w:keepNext/>
              <w:jc w:val="center"/>
            </w:pPr>
            <w:r>
              <w:t>–</w:t>
            </w:r>
          </w:p>
        </w:tc>
      </w:tr>
      <w:tr w:rsidR="004A58BC" w14:paraId="2FE40FDC"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shd w:val="clear" w:color="auto" w:fill="D9D9D9"/>
            <w:hideMark/>
          </w:tcPr>
          <w:p w14:paraId="2159EA3F" w14:textId="77777777" w:rsidR="004A58BC" w:rsidRDefault="004A58BC" w:rsidP="00521E1B">
            <w:pPr>
              <w:pStyle w:val="TABLE-cell"/>
              <w:keepNext/>
            </w:pPr>
            <w:r>
              <w:rPr>
                <w:i/>
              </w:rPr>
              <w:t>With General_Ciphering</w:t>
            </w:r>
          </w:p>
        </w:tc>
        <w:tc>
          <w:tcPr>
            <w:tcW w:w="1155" w:type="dxa"/>
            <w:tcBorders>
              <w:top w:val="single" w:sz="4" w:space="0" w:color="auto"/>
              <w:left w:val="single" w:sz="4" w:space="0" w:color="auto"/>
              <w:bottom w:val="single" w:sz="4" w:space="0" w:color="auto"/>
              <w:right w:val="single" w:sz="4" w:space="0" w:color="auto"/>
            </w:tcBorders>
            <w:shd w:val="clear" w:color="auto" w:fill="D9D9D9"/>
          </w:tcPr>
          <w:p w14:paraId="117C29AA" w14:textId="77777777" w:rsidR="004A58BC" w:rsidRDefault="004A58BC" w:rsidP="00521E1B">
            <w:pPr>
              <w:pStyle w:val="TABLE-cell"/>
              <w:keepNext/>
              <w:jc w:val="center"/>
            </w:pPr>
          </w:p>
        </w:tc>
        <w:tc>
          <w:tcPr>
            <w:tcW w:w="1155" w:type="dxa"/>
            <w:tcBorders>
              <w:top w:val="single" w:sz="4" w:space="0" w:color="auto"/>
              <w:left w:val="single" w:sz="4" w:space="0" w:color="auto"/>
              <w:bottom w:val="single" w:sz="4" w:space="0" w:color="auto"/>
              <w:right w:val="single" w:sz="4" w:space="0" w:color="auto"/>
            </w:tcBorders>
            <w:shd w:val="clear" w:color="auto" w:fill="D9D9D9"/>
          </w:tcPr>
          <w:p w14:paraId="635709C4" w14:textId="77777777" w:rsidR="004A58BC" w:rsidRDefault="004A58BC" w:rsidP="00521E1B">
            <w:pPr>
              <w:pStyle w:val="TABLE-cell"/>
              <w:keepNext/>
              <w:jc w:val="center"/>
            </w:pPr>
          </w:p>
        </w:tc>
        <w:tc>
          <w:tcPr>
            <w:tcW w:w="1155" w:type="dxa"/>
            <w:tcBorders>
              <w:top w:val="single" w:sz="4" w:space="0" w:color="auto"/>
              <w:left w:val="single" w:sz="4" w:space="0" w:color="auto"/>
              <w:bottom w:val="single" w:sz="4" w:space="0" w:color="auto"/>
              <w:right w:val="single" w:sz="4" w:space="0" w:color="auto"/>
            </w:tcBorders>
            <w:shd w:val="clear" w:color="auto" w:fill="D9D9D9"/>
          </w:tcPr>
          <w:p w14:paraId="1D1E8816" w14:textId="77777777" w:rsidR="004A58BC" w:rsidRDefault="004A58BC" w:rsidP="00521E1B">
            <w:pPr>
              <w:pStyle w:val="TABLE-cell"/>
              <w:keepNext/>
              <w:jc w:val="center"/>
            </w:pPr>
          </w:p>
        </w:tc>
        <w:tc>
          <w:tcPr>
            <w:tcW w:w="1156" w:type="dxa"/>
            <w:tcBorders>
              <w:top w:val="single" w:sz="4" w:space="0" w:color="auto"/>
              <w:left w:val="single" w:sz="4" w:space="0" w:color="auto"/>
              <w:bottom w:val="single" w:sz="4" w:space="0" w:color="auto"/>
              <w:right w:val="single" w:sz="4" w:space="0" w:color="auto"/>
            </w:tcBorders>
            <w:shd w:val="clear" w:color="auto" w:fill="D9D9D9"/>
          </w:tcPr>
          <w:p w14:paraId="37576C57" w14:textId="77777777" w:rsidR="004A58BC" w:rsidRDefault="004A58BC" w:rsidP="00521E1B">
            <w:pPr>
              <w:pStyle w:val="TABLE-cell"/>
              <w:keepNext/>
              <w:jc w:val="center"/>
            </w:pPr>
          </w:p>
        </w:tc>
      </w:tr>
      <w:tr w:rsidR="004A58BC" w14:paraId="60049A66"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shd w:val="clear" w:color="auto" w:fill="FFFFFF"/>
            <w:hideMark/>
          </w:tcPr>
          <w:p w14:paraId="5B4144FC" w14:textId="77777777" w:rsidR="004A58BC" w:rsidRDefault="004A58BC" w:rsidP="00521E1B">
            <w:pPr>
              <w:pStyle w:val="TABLE-cell"/>
              <w:keepNext/>
            </w:pPr>
            <w:r>
              <w:tab/>
            </w:r>
            <w:r>
              <w:tab/>
              <w:t>Key_Info_Options</w:t>
            </w:r>
          </w:p>
        </w:tc>
        <w:tc>
          <w:tcPr>
            <w:tcW w:w="1155" w:type="dxa"/>
            <w:tcBorders>
              <w:top w:val="single" w:sz="4" w:space="0" w:color="auto"/>
              <w:left w:val="single" w:sz="4" w:space="0" w:color="auto"/>
              <w:bottom w:val="single" w:sz="4" w:space="0" w:color="auto"/>
              <w:right w:val="single" w:sz="4" w:space="0" w:color="auto"/>
            </w:tcBorders>
            <w:shd w:val="clear" w:color="auto" w:fill="FFFFFF"/>
            <w:hideMark/>
          </w:tcPr>
          <w:p w14:paraId="72005E1F" w14:textId="77777777" w:rsidR="004A58BC" w:rsidRDefault="004A58BC" w:rsidP="00521E1B">
            <w:pPr>
              <w:pStyle w:val="TABLE-cell"/>
              <w:keepNext/>
              <w:jc w:val="center"/>
            </w:pPr>
            <w:r>
              <w:t>C</w:t>
            </w:r>
          </w:p>
        </w:tc>
        <w:tc>
          <w:tcPr>
            <w:tcW w:w="1155" w:type="dxa"/>
            <w:tcBorders>
              <w:top w:val="single" w:sz="4" w:space="0" w:color="auto"/>
              <w:left w:val="single" w:sz="4" w:space="0" w:color="auto"/>
              <w:bottom w:val="single" w:sz="4" w:space="0" w:color="auto"/>
              <w:right w:val="single" w:sz="4" w:space="0" w:color="auto"/>
            </w:tcBorders>
            <w:shd w:val="clear" w:color="auto" w:fill="FFFFFF"/>
            <w:hideMark/>
          </w:tcPr>
          <w:p w14:paraId="1327BEA8"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shd w:val="clear" w:color="auto" w:fill="FFFFFF"/>
            <w:hideMark/>
          </w:tcPr>
          <w:p w14:paraId="76C9DC04" w14:textId="77777777" w:rsidR="004A58BC" w:rsidRDefault="004A58BC" w:rsidP="00521E1B">
            <w:pPr>
              <w:pStyle w:val="TABLE-cell"/>
              <w:keepNext/>
              <w:jc w:val="center"/>
            </w:pPr>
            <w:r>
              <w:t>C (=)</w:t>
            </w:r>
          </w:p>
        </w:tc>
        <w:tc>
          <w:tcPr>
            <w:tcW w:w="1156" w:type="dxa"/>
            <w:tcBorders>
              <w:top w:val="single" w:sz="4" w:space="0" w:color="auto"/>
              <w:left w:val="single" w:sz="4" w:space="0" w:color="auto"/>
              <w:bottom w:val="single" w:sz="4" w:space="0" w:color="auto"/>
              <w:right w:val="single" w:sz="4" w:space="0" w:color="auto"/>
            </w:tcBorders>
            <w:shd w:val="clear" w:color="auto" w:fill="FFFFFF"/>
            <w:hideMark/>
          </w:tcPr>
          <w:p w14:paraId="390A6D01" w14:textId="77777777" w:rsidR="004A58BC" w:rsidRDefault="004A58BC" w:rsidP="00521E1B">
            <w:pPr>
              <w:pStyle w:val="TABLE-cell"/>
              <w:keepNext/>
              <w:jc w:val="center"/>
            </w:pPr>
            <w:r>
              <w:t>–</w:t>
            </w:r>
          </w:p>
        </w:tc>
      </w:tr>
      <w:tr w:rsidR="004A58BC" w14:paraId="021040CD"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shd w:val="clear" w:color="auto" w:fill="FFFFFF"/>
            <w:hideMark/>
          </w:tcPr>
          <w:p w14:paraId="2BA42F7F" w14:textId="77777777" w:rsidR="004A58BC" w:rsidRDefault="004A58BC" w:rsidP="00521E1B">
            <w:pPr>
              <w:pStyle w:val="TABLE-cell"/>
              <w:keepNext/>
            </w:pPr>
            <w:r>
              <w:tab/>
            </w:r>
            <w:r>
              <w:tab/>
            </w:r>
            <w:r>
              <w:tab/>
              <w:t>Identified_Key_Options</w:t>
            </w:r>
          </w:p>
        </w:tc>
        <w:tc>
          <w:tcPr>
            <w:tcW w:w="1155" w:type="dxa"/>
            <w:tcBorders>
              <w:top w:val="single" w:sz="4" w:space="0" w:color="auto"/>
              <w:left w:val="single" w:sz="4" w:space="0" w:color="auto"/>
              <w:bottom w:val="single" w:sz="4" w:space="0" w:color="auto"/>
              <w:right w:val="single" w:sz="4" w:space="0" w:color="auto"/>
            </w:tcBorders>
            <w:shd w:val="clear" w:color="auto" w:fill="FFFFFF"/>
            <w:hideMark/>
          </w:tcPr>
          <w:p w14:paraId="54BED8F4" w14:textId="77777777" w:rsidR="004A58BC" w:rsidRDefault="004A58BC" w:rsidP="00521E1B">
            <w:pPr>
              <w:pStyle w:val="TABLE-cell"/>
              <w:keepNext/>
              <w:jc w:val="center"/>
            </w:pPr>
            <w:r>
              <w:t>S</w:t>
            </w:r>
          </w:p>
        </w:tc>
        <w:tc>
          <w:tcPr>
            <w:tcW w:w="1155" w:type="dxa"/>
            <w:tcBorders>
              <w:top w:val="single" w:sz="4" w:space="0" w:color="auto"/>
              <w:left w:val="single" w:sz="4" w:space="0" w:color="auto"/>
              <w:bottom w:val="single" w:sz="4" w:space="0" w:color="auto"/>
              <w:right w:val="single" w:sz="4" w:space="0" w:color="auto"/>
            </w:tcBorders>
            <w:shd w:val="clear" w:color="auto" w:fill="FFFFFF"/>
            <w:hideMark/>
          </w:tcPr>
          <w:p w14:paraId="3895DCDC"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shd w:val="clear" w:color="auto" w:fill="FFFFFF"/>
            <w:hideMark/>
          </w:tcPr>
          <w:p w14:paraId="6846C40E" w14:textId="77777777" w:rsidR="004A58BC" w:rsidRDefault="004A58BC" w:rsidP="00521E1B">
            <w:pPr>
              <w:pStyle w:val="TABLE-cell"/>
              <w:keepNext/>
              <w:jc w:val="center"/>
            </w:pPr>
            <w:r>
              <w:t>S (=)</w:t>
            </w:r>
          </w:p>
        </w:tc>
        <w:tc>
          <w:tcPr>
            <w:tcW w:w="1156" w:type="dxa"/>
            <w:tcBorders>
              <w:top w:val="single" w:sz="4" w:space="0" w:color="auto"/>
              <w:left w:val="single" w:sz="4" w:space="0" w:color="auto"/>
              <w:bottom w:val="single" w:sz="4" w:space="0" w:color="auto"/>
              <w:right w:val="single" w:sz="4" w:space="0" w:color="auto"/>
            </w:tcBorders>
            <w:shd w:val="clear" w:color="auto" w:fill="FFFFFF"/>
            <w:hideMark/>
          </w:tcPr>
          <w:p w14:paraId="7DDC28A5" w14:textId="77777777" w:rsidR="004A58BC" w:rsidRDefault="004A58BC" w:rsidP="00521E1B">
            <w:pPr>
              <w:pStyle w:val="TABLE-cell"/>
              <w:keepNext/>
              <w:jc w:val="center"/>
            </w:pPr>
            <w:r>
              <w:t>–</w:t>
            </w:r>
          </w:p>
        </w:tc>
      </w:tr>
      <w:tr w:rsidR="004A58BC" w14:paraId="03D57C3D"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shd w:val="clear" w:color="auto" w:fill="FFFFFF"/>
            <w:hideMark/>
          </w:tcPr>
          <w:p w14:paraId="44929984" w14:textId="77777777" w:rsidR="004A58BC" w:rsidRDefault="004A58BC" w:rsidP="00521E1B">
            <w:pPr>
              <w:pStyle w:val="TABLE-cell"/>
              <w:keepNext/>
            </w:pPr>
            <w:r>
              <w:tab/>
            </w:r>
            <w:r>
              <w:tab/>
            </w:r>
            <w:r>
              <w:tab/>
              <w:t>Wrapped_Key_Options</w:t>
            </w:r>
          </w:p>
        </w:tc>
        <w:tc>
          <w:tcPr>
            <w:tcW w:w="1155" w:type="dxa"/>
            <w:tcBorders>
              <w:top w:val="single" w:sz="4" w:space="0" w:color="auto"/>
              <w:left w:val="single" w:sz="4" w:space="0" w:color="auto"/>
              <w:bottom w:val="single" w:sz="4" w:space="0" w:color="auto"/>
              <w:right w:val="single" w:sz="4" w:space="0" w:color="auto"/>
            </w:tcBorders>
            <w:shd w:val="clear" w:color="auto" w:fill="FFFFFF"/>
            <w:hideMark/>
          </w:tcPr>
          <w:p w14:paraId="47183AC4" w14:textId="77777777" w:rsidR="004A58BC" w:rsidRDefault="004A58BC" w:rsidP="00521E1B">
            <w:pPr>
              <w:pStyle w:val="TABLE-cell"/>
              <w:keepNext/>
              <w:jc w:val="center"/>
            </w:pPr>
            <w:r>
              <w:t>S</w:t>
            </w:r>
          </w:p>
        </w:tc>
        <w:tc>
          <w:tcPr>
            <w:tcW w:w="1155" w:type="dxa"/>
            <w:tcBorders>
              <w:top w:val="single" w:sz="4" w:space="0" w:color="auto"/>
              <w:left w:val="single" w:sz="4" w:space="0" w:color="auto"/>
              <w:bottom w:val="single" w:sz="4" w:space="0" w:color="auto"/>
              <w:right w:val="single" w:sz="4" w:space="0" w:color="auto"/>
            </w:tcBorders>
            <w:shd w:val="clear" w:color="auto" w:fill="FFFFFF"/>
            <w:hideMark/>
          </w:tcPr>
          <w:p w14:paraId="07934B92"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shd w:val="clear" w:color="auto" w:fill="FFFFFF"/>
            <w:hideMark/>
          </w:tcPr>
          <w:p w14:paraId="38C6D5C3" w14:textId="77777777" w:rsidR="004A58BC" w:rsidRDefault="004A58BC" w:rsidP="00521E1B">
            <w:pPr>
              <w:pStyle w:val="TABLE-cell"/>
              <w:keepNext/>
              <w:jc w:val="center"/>
            </w:pPr>
            <w:r>
              <w:t>S (=)</w:t>
            </w:r>
          </w:p>
        </w:tc>
        <w:tc>
          <w:tcPr>
            <w:tcW w:w="1156" w:type="dxa"/>
            <w:tcBorders>
              <w:top w:val="single" w:sz="4" w:space="0" w:color="auto"/>
              <w:left w:val="single" w:sz="4" w:space="0" w:color="auto"/>
              <w:bottom w:val="single" w:sz="4" w:space="0" w:color="auto"/>
              <w:right w:val="single" w:sz="4" w:space="0" w:color="auto"/>
            </w:tcBorders>
            <w:shd w:val="clear" w:color="auto" w:fill="FFFFFF"/>
            <w:hideMark/>
          </w:tcPr>
          <w:p w14:paraId="3F037CBF" w14:textId="77777777" w:rsidR="004A58BC" w:rsidRDefault="004A58BC" w:rsidP="00521E1B">
            <w:pPr>
              <w:pStyle w:val="TABLE-cell"/>
              <w:keepNext/>
              <w:jc w:val="center"/>
            </w:pPr>
            <w:r>
              <w:t>–</w:t>
            </w:r>
          </w:p>
        </w:tc>
      </w:tr>
      <w:tr w:rsidR="004A58BC" w14:paraId="45541860"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shd w:val="clear" w:color="auto" w:fill="FFFFFF"/>
            <w:hideMark/>
          </w:tcPr>
          <w:p w14:paraId="300BE343" w14:textId="77777777" w:rsidR="004A58BC" w:rsidRDefault="004A58BC" w:rsidP="00521E1B">
            <w:pPr>
              <w:pStyle w:val="TABLE-cell"/>
              <w:keepNext/>
            </w:pPr>
            <w:r>
              <w:tab/>
            </w:r>
            <w:r>
              <w:tab/>
            </w:r>
            <w:r>
              <w:tab/>
              <w:t>Agreed_Key_Options</w:t>
            </w:r>
          </w:p>
        </w:tc>
        <w:tc>
          <w:tcPr>
            <w:tcW w:w="1155" w:type="dxa"/>
            <w:tcBorders>
              <w:top w:val="single" w:sz="4" w:space="0" w:color="auto"/>
              <w:left w:val="single" w:sz="4" w:space="0" w:color="auto"/>
              <w:bottom w:val="single" w:sz="4" w:space="0" w:color="auto"/>
              <w:right w:val="single" w:sz="4" w:space="0" w:color="auto"/>
            </w:tcBorders>
            <w:shd w:val="clear" w:color="auto" w:fill="FFFFFF"/>
            <w:hideMark/>
          </w:tcPr>
          <w:p w14:paraId="531A5688" w14:textId="77777777" w:rsidR="004A58BC" w:rsidRDefault="004A58BC" w:rsidP="00521E1B">
            <w:pPr>
              <w:pStyle w:val="TABLE-cell"/>
              <w:keepNext/>
              <w:jc w:val="center"/>
            </w:pPr>
            <w:r>
              <w:t>S</w:t>
            </w:r>
          </w:p>
        </w:tc>
        <w:tc>
          <w:tcPr>
            <w:tcW w:w="1155" w:type="dxa"/>
            <w:tcBorders>
              <w:top w:val="single" w:sz="4" w:space="0" w:color="auto"/>
              <w:left w:val="single" w:sz="4" w:space="0" w:color="auto"/>
              <w:bottom w:val="single" w:sz="4" w:space="0" w:color="auto"/>
              <w:right w:val="single" w:sz="4" w:space="0" w:color="auto"/>
            </w:tcBorders>
            <w:shd w:val="clear" w:color="auto" w:fill="FFFFFF"/>
            <w:hideMark/>
          </w:tcPr>
          <w:p w14:paraId="34768D67"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shd w:val="clear" w:color="auto" w:fill="FFFFFF"/>
            <w:hideMark/>
          </w:tcPr>
          <w:p w14:paraId="431B74C5" w14:textId="77777777" w:rsidR="004A58BC" w:rsidRDefault="004A58BC" w:rsidP="00521E1B">
            <w:pPr>
              <w:pStyle w:val="TABLE-cell"/>
              <w:keepNext/>
              <w:jc w:val="center"/>
            </w:pPr>
            <w:r>
              <w:t>S (=)</w:t>
            </w:r>
          </w:p>
        </w:tc>
        <w:tc>
          <w:tcPr>
            <w:tcW w:w="1156" w:type="dxa"/>
            <w:tcBorders>
              <w:top w:val="single" w:sz="4" w:space="0" w:color="auto"/>
              <w:left w:val="single" w:sz="4" w:space="0" w:color="auto"/>
              <w:bottom w:val="single" w:sz="4" w:space="0" w:color="auto"/>
              <w:right w:val="single" w:sz="4" w:space="0" w:color="auto"/>
            </w:tcBorders>
            <w:shd w:val="clear" w:color="auto" w:fill="FFFFFF"/>
            <w:hideMark/>
          </w:tcPr>
          <w:p w14:paraId="0F5B86EE" w14:textId="77777777" w:rsidR="004A58BC" w:rsidRDefault="004A58BC" w:rsidP="00521E1B">
            <w:pPr>
              <w:pStyle w:val="TABLE-cell"/>
              <w:keepNext/>
              <w:jc w:val="center"/>
            </w:pPr>
            <w:r>
              <w:t>–</w:t>
            </w:r>
          </w:p>
        </w:tc>
      </w:tr>
      <w:tr w:rsidR="004A58BC" w14:paraId="6B5AC629" w14:textId="77777777" w:rsidTr="00077BDE">
        <w:trPr>
          <w:cantSplit/>
          <w:jc w:val="center"/>
        </w:trPr>
        <w:tc>
          <w:tcPr>
            <w:tcW w:w="8962" w:type="dxa"/>
            <w:gridSpan w:val="5"/>
            <w:tcBorders>
              <w:top w:val="single" w:sz="4" w:space="0" w:color="auto"/>
              <w:left w:val="single" w:sz="4" w:space="0" w:color="auto"/>
              <w:bottom w:val="single" w:sz="12" w:space="0" w:color="auto"/>
              <w:right w:val="single" w:sz="4" w:space="0" w:color="auto"/>
            </w:tcBorders>
            <w:shd w:val="clear" w:color="auto" w:fill="D9D9D9"/>
            <w:hideMark/>
          </w:tcPr>
          <w:p w14:paraId="4637F264" w14:textId="77777777" w:rsidR="004A58BC" w:rsidRDefault="004A58BC" w:rsidP="00521E1B">
            <w:pPr>
              <w:pStyle w:val="TABLE-cell"/>
              <w:keepNext/>
              <w:rPr>
                <w:i/>
              </w:rPr>
            </w:pPr>
            <w:r>
              <w:rPr>
                <w:i/>
              </w:rPr>
              <w:t>With Glo_Ciphering, Ded_Ciphering, General_Glo_Ciphering, General_Ded_Ciphering, General_Ciphering</w:t>
            </w:r>
          </w:p>
        </w:tc>
      </w:tr>
      <w:tr w:rsidR="004A58BC" w14:paraId="01E7778B" w14:textId="77777777" w:rsidTr="00077BDE">
        <w:trPr>
          <w:cantSplit/>
          <w:jc w:val="center"/>
        </w:trPr>
        <w:tc>
          <w:tcPr>
            <w:tcW w:w="4341" w:type="dxa"/>
            <w:tcBorders>
              <w:top w:val="single" w:sz="4" w:space="0" w:color="auto"/>
              <w:left w:val="single" w:sz="4" w:space="0" w:color="auto"/>
              <w:bottom w:val="single" w:sz="12" w:space="0" w:color="auto"/>
              <w:right w:val="single" w:sz="4" w:space="0" w:color="auto"/>
            </w:tcBorders>
            <w:shd w:val="clear" w:color="auto" w:fill="FFFFFF"/>
            <w:hideMark/>
          </w:tcPr>
          <w:p w14:paraId="1470F8F3" w14:textId="77777777" w:rsidR="004A58BC" w:rsidRDefault="004A58BC" w:rsidP="00521E1B">
            <w:pPr>
              <w:pStyle w:val="TABLE-cell"/>
              <w:keepNext/>
            </w:pPr>
            <w:r>
              <w:tab/>
            </w:r>
            <w:r>
              <w:tab/>
              <w:t>Security_Control</w:t>
            </w:r>
          </w:p>
        </w:tc>
        <w:tc>
          <w:tcPr>
            <w:tcW w:w="1155" w:type="dxa"/>
            <w:tcBorders>
              <w:top w:val="single" w:sz="4" w:space="0" w:color="auto"/>
              <w:left w:val="single" w:sz="4" w:space="0" w:color="auto"/>
              <w:bottom w:val="single" w:sz="12" w:space="0" w:color="auto"/>
              <w:right w:val="single" w:sz="4" w:space="0" w:color="auto"/>
            </w:tcBorders>
            <w:shd w:val="clear" w:color="auto" w:fill="FFFFFF"/>
            <w:hideMark/>
          </w:tcPr>
          <w:p w14:paraId="4D0B450A" w14:textId="77777777" w:rsidR="004A58BC" w:rsidRDefault="004A58BC" w:rsidP="00521E1B">
            <w:pPr>
              <w:pStyle w:val="TABLE-cell"/>
              <w:keepNext/>
              <w:jc w:val="center"/>
            </w:pPr>
            <w:r>
              <w:t>M</w:t>
            </w:r>
          </w:p>
        </w:tc>
        <w:tc>
          <w:tcPr>
            <w:tcW w:w="1155" w:type="dxa"/>
            <w:tcBorders>
              <w:top w:val="single" w:sz="4" w:space="0" w:color="auto"/>
              <w:left w:val="single" w:sz="4" w:space="0" w:color="auto"/>
              <w:bottom w:val="single" w:sz="12" w:space="0" w:color="auto"/>
              <w:right w:val="single" w:sz="4" w:space="0" w:color="auto"/>
            </w:tcBorders>
            <w:shd w:val="clear" w:color="auto" w:fill="FFFFFF"/>
            <w:hideMark/>
          </w:tcPr>
          <w:p w14:paraId="44646467"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12" w:space="0" w:color="auto"/>
              <w:right w:val="single" w:sz="4" w:space="0" w:color="auto"/>
            </w:tcBorders>
            <w:shd w:val="clear" w:color="auto" w:fill="FFFFFF"/>
            <w:hideMark/>
          </w:tcPr>
          <w:p w14:paraId="5A6CA01A" w14:textId="77777777" w:rsidR="004A58BC" w:rsidRDefault="004A58BC" w:rsidP="00521E1B">
            <w:pPr>
              <w:pStyle w:val="TABLE-cell"/>
              <w:keepNext/>
              <w:jc w:val="center"/>
            </w:pPr>
            <w:r>
              <w:t>M (=)</w:t>
            </w:r>
          </w:p>
        </w:tc>
        <w:tc>
          <w:tcPr>
            <w:tcW w:w="1156" w:type="dxa"/>
            <w:tcBorders>
              <w:top w:val="single" w:sz="4" w:space="0" w:color="auto"/>
              <w:left w:val="single" w:sz="4" w:space="0" w:color="auto"/>
              <w:bottom w:val="single" w:sz="12" w:space="0" w:color="auto"/>
              <w:right w:val="single" w:sz="4" w:space="0" w:color="auto"/>
            </w:tcBorders>
            <w:shd w:val="clear" w:color="auto" w:fill="FFFFFF"/>
            <w:hideMark/>
          </w:tcPr>
          <w:p w14:paraId="1446F9BD" w14:textId="77777777" w:rsidR="004A58BC" w:rsidRDefault="004A58BC" w:rsidP="00521E1B">
            <w:pPr>
              <w:pStyle w:val="TABLE-cell"/>
              <w:keepNext/>
              <w:jc w:val="center"/>
            </w:pPr>
            <w:r>
              <w:t>–</w:t>
            </w:r>
          </w:p>
        </w:tc>
      </w:tr>
    </w:tbl>
    <w:p w14:paraId="27E1C599" w14:textId="77777777" w:rsidR="004A58BC" w:rsidRDefault="004A58BC" w:rsidP="004A58BC">
      <w:pPr>
        <w:rPr>
          <w:bCs/>
        </w:rPr>
      </w:pPr>
      <w:r>
        <w:rPr>
          <w:bCs/>
        </w:rPr>
        <w:br w:type="page"/>
      </w:r>
    </w:p>
    <w:p w14:paraId="1B66379B" w14:textId="77777777" w:rsidR="004A58BC" w:rsidRDefault="00B67C8A" w:rsidP="004A58BC">
      <w:pPr>
        <w:pStyle w:val="PARAGRAPH"/>
        <w:jc w:val="center"/>
        <w:rPr>
          <w:b/>
        </w:rPr>
      </w:pPr>
      <w:r w:rsidRPr="00253C6D">
        <w:rPr>
          <w:b/>
        </w:rPr>
        <w:lastRenderedPageBreak/>
        <w:t xml:space="preserve">Table </w:t>
      </w:r>
      <w:r w:rsidR="005A5B9F" w:rsidRPr="00253C6D">
        <w:rPr>
          <w:b/>
        </w:rPr>
        <w:t>4</w:t>
      </w:r>
      <w:r w:rsidRPr="00253C6D">
        <w:rPr>
          <w:b/>
        </w:rPr>
        <w:t>0</w:t>
      </w:r>
      <w:r w:rsidR="004A58BC" w:rsidRPr="00253C6D">
        <w:rPr>
          <w:b/>
        </w:rPr>
        <w:t xml:space="preserve"> </w:t>
      </w:r>
      <w:r w:rsidR="004A58BC" w:rsidRPr="00253C6D">
        <w:rPr>
          <w:i/>
        </w:rPr>
        <w:t>(continued)</w:t>
      </w:r>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93"/>
        <w:gridCol w:w="1169"/>
        <w:gridCol w:w="1169"/>
        <w:gridCol w:w="1169"/>
        <w:gridCol w:w="1170"/>
      </w:tblGrid>
      <w:tr w:rsidR="004A58BC" w14:paraId="3DE6E36B" w14:textId="77777777" w:rsidTr="00077BDE">
        <w:trPr>
          <w:cantSplit/>
          <w:jc w:val="center"/>
        </w:trPr>
        <w:tc>
          <w:tcPr>
            <w:tcW w:w="4341" w:type="dxa"/>
            <w:tcBorders>
              <w:top w:val="single" w:sz="12" w:space="0" w:color="auto"/>
              <w:left w:val="single" w:sz="4" w:space="0" w:color="auto"/>
              <w:bottom w:val="single" w:sz="4" w:space="0" w:color="auto"/>
              <w:right w:val="single" w:sz="4" w:space="0" w:color="auto"/>
            </w:tcBorders>
            <w:hideMark/>
          </w:tcPr>
          <w:p w14:paraId="3B70088E" w14:textId="77777777" w:rsidR="004A58BC" w:rsidRDefault="004A58BC" w:rsidP="00521E1B">
            <w:pPr>
              <w:pStyle w:val="TABLE-cell"/>
              <w:keepNext/>
            </w:pPr>
            <w:r>
              <w:t>Security_Status</w:t>
            </w:r>
          </w:p>
        </w:tc>
        <w:tc>
          <w:tcPr>
            <w:tcW w:w="1155" w:type="dxa"/>
            <w:tcBorders>
              <w:top w:val="single" w:sz="12" w:space="0" w:color="auto"/>
              <w:left w:val="single" w:sz="4" w:space="0" w:color="auto"/>
              <w:bottom w:val="single" w:sz="4" w:space="0" w:color="auto"/>
              <w:right w:val="single" w:sz="4" w:space="0" w:color="auto"/>
            </w:tcBorders>
            <w:hideMark/>
          </w:tcPr>
          <w:p w14:paraId="540501DB" w14:textId="77777777" w:rsidR="004A58BC" w:rsidRDefault="004A58BC" w:rsidP="00521E1B">
            <w:pPr>
              <w:pStyle w:val="TABLE-cell"/>
              <w:keepNext/>
              <w:jc w:val="center"/>
            </w:pPr>
            <w:r>
              <w:t>–</w:t>
            </w:r>
          </w:p>
        </w:tc>
        <w:tc>
          <w:tcPr>
            <w:tcW w:w="1155" w:type="dxa"/>
            <w:tcBorders>
              <w:top w:val="single" w:sz="12" w:space="0" w:color="auto"/>
              <w:left w:val="single" w:sz="4" w:space="0" w:color="auto"/>
              <w:bottom w:val="single" w:sz="4" w:space="0" w:color="auto"/>
              <w:right w:val="single" w:sz="4" w:space="0" w:color="auto"/>
            </w:tcBorders>
            <w:hideMark/>
          </w:tcPr>
          <w:p w14:paraId="5F251954" w14:textId="77777777" w:rsidR="004A58BC" w:rsidRDefault="004A58BC" w:rsidP="00521E1B">
            <w:pPr>
              <w:pStyle w:val="TABLE-cell"/>
              <w:keepNext/>
              <w:jc w:val="center"/>
            </w:pPr>
            <w:r>
              <w:t>C</w:t>
            </w:r>
          </w:p>
        </w:tc>
        <w:tc>
          <w:tcPr>
            <w:tcW w:w="1155" w:type="dxa"/>
            <w:tcBorders>
              <w:top w:val="single" w:sz="12" w:space="0" w:color="auto"/>
              <w:left w:val="single" w:sz="4" w:space="0" w:color="auto"/>
              <w:bottom w:val="single" w:sz="4" w:space="0" w:color="auto"/>
              <w:right w:val="single" w:sz="4" w:space="0" w:color="auto"/>
            </w:tcBorders>
            <w:hideMark/>
          </w:tcPr>
          <w:p w14:paraId="2D49A580" w14:textId="77777777" w:rsidR="004A58BC" w:rsidRDefault="004A58BC" w:rsidP="00521E1B">
            <w:pPr>
              <w:pStyle w:val="TABLE-cell"/>
              <w:keepNext/>
              <w:jc w:val="center"/>
            </w:pPr>
            <w:r>
              <w:t>–</w:t>
            </w:r>
          </w:p>
        </w:tc>
        <w:tc>
          <w:tcPr>
            <w:tcW w:w="1156" w:type="dxa"/>
            <w:tcBorders>
              <w:top w:val="single" w:sz="12" w:space="0" w:color="auto"/>
              <w:left w:val="single" w:sz="4" w:space="0" w:color="auto"/>
              <w:bottom w:val="single" w:sz="4" w:space="0" w:color="auto"/>
              <w:right w:val="single" w:sz="4" w:space="0" w:color="auto"/>
            </w:tcBorders>
            <w:hideMark/>
          </w:tcPr>
          <w:p w14:paraId="7D5EEE3F" w14:textId="77777777" w:rsidR="004A58BC" w:rsidRDefault="004A58BC" w:rsidP="00521E1B">
            <w:pPr>
              <w:pStyle w:val="TABLE-cell"/>
              <w:keepNext/>
              <w:jc w:val="center"/>
            </w:pPr>
            <w:r>
              <w:t>C (=)</w:t>
            </w:r>
          </w:p>
        </w:tc>
      </w:tr>
      <w:tr w:rsidR="004A58BC" w14:paraId="01DAA260"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hideMark/>
          </w:tcPr>
          <w:p w14:paraId="5DAF5583" w14:textId="77777777" w:rsidR="004A58BC" w:rsidRDefault="004A58BC" w:rsidP="00521E1B">
            <w:pPr>
              <w:pStyle w:val="TABLE-cell"/>
              <w:keepNext/>
            </w:pPr>
            <w:r>
              <w:tab/>
              <w:t>Security_Status_Element</w:t>
            </w:r>
          </w:p>
          <w:p w14:paraId="2A707408" w14:textId="77777777" w:rsidR="004A58BC" w:rsidRDefault="004A58BC" w:rsidP="00521E1B">
            <w:pPr>
              <w:pStyle w:val="TABLE-cell"/>
              <w:keepNext/>
            </w:pPr>
            <w:r>
              <w:tab/>
              <w:t>{Security_Status_Element}</w:t>
            </w:r>
          </w:p>
        </w:tc>
        <w:tc>
          <w:tcPr>
            <w:tcW w:w="1155" w:type="dxa"/>
            <w:tcBorders>
              <w:top w:val="single" w:sz="4" w:space="0" w:color="auto"/>
              <w:left w:val="single" w:sz="4" w:space="0" w:color="auto"/>
              <w:bottom w:val="single" w:sz="4" w:space="0" w:color="auto"/>
              <w:right w:val="single" w:sz="4" w:space="0" w:color="auto"/>
            </w:tcBorders>
            <w:hideMark/>
          </w:tcPr>
          <w:p w14:paraId="372030E5"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hideMark/>
          </w:tcPr>
          <w:p w14:paraId="6900A0CC" w14:textId="77777777" w:rsidR="004A58BC" w:rsidRDefault="004A58BC" w:rsidP="00521E1B">
            <w:pPr>
              <w:pStyle w:val="TABLE-cell"/>
              <w:keepNext/>
              <w:jc w:val="center"/>
            </w:pPr>
            <w:r>
              <w:t>M</w:t>
            </w:r>
          </w:p>
        </w:tc>
        <w:tc>
          <w:tcPr>
            <w:tcW w:w="1155" w:type="dxa"/>
            <w:tcBorders>
              <w:top w:val="single" w:sz="4" w:space="0" w:color="auto"/>
              <w:left w:val="single" w:sz="4" w:space="0" w:color="auto"/>
              <w:bottom w:val="single" w:sz="4" w:space="0" w:color="auto"/>
              <w:right w:val="single" w:sz="4" w:space="0" w:color="auto"/>
            </w:tcBorders>
            <w:hideMark/>
          </w:tcPr>
          <w:p w14:paraId="5825A99E" w14:textId="77777777" w:rsidR="004A58BC" w:rsidRDefault="004A58BC" w:rsidP="00521E1B">
            <w:pPr>
              <w:pStyle w:val="TABLE-cell"/>
              <w:keepNext/>
              <w:jc w:val="center"/>
            </w:pPr>
            <w:r>
              <w:t>–</w:t>
            </w:r>
          </w:p>
        </w:tc>
        <w:tc>
          <w:tcPr>
            <w:tcW w:w="1156" w:type="dxa"/>
            <w:tcBorders>
              <w:top w:val="single" w:sz="4" w:space="0" w:color="auto"/>
              <w:left w:val="single" w:sz="4" w:space="0" w:color="auto"/>
              <w:bottom w:val="single" w:sz="4" w:space="0" w:color="auto"/>
              <w:right w:val="single" w:sz="4" w:space="0" w:color="auto"/>
            </w:tcBorders>
            <w:hideMark/>
          </w:tcPr>
          <w:p w14:paraId="37E907BD" w14:textId="77777777" w:rsidR="004A58BC" w:rsidRDefault="004A58BC" w:rsidP="00521E1B">
            <w:pPr>
              <w:pStyle w:val="TABLE-cell"/>
              <w:keepNext/>
              <w:jc w:val="center"/>
            </w:pPr>
            <w:r>
              <w:t>M (=)</w:t>
            </w:r>
          </w:p>
        </w:tc>
      </w:tr>
      <w:tr w:rsidR="004A58BC" w14:paraId="446F7670"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hideMark/>
          </w:tcPr>
          <w:p w14:paraId="3B93DFA4" w14:textId="77777777" w:rsidR="004A58BC" w:rsidRDefault="004A58BC" w:rsidP="00521E1B">
            <w:pPr>
              <w:pStyle w:val="TABLE-cell"/>
              <w:keepNext/>
            </w:pPr>
            <w:r>
              <w:tab/>
            </w:r>
            <w:r>
              <w:tab/>
              <w:t>Security_Protection_Type</w:t>
            </w:r>
          </w:p>
        </w:tc>
        <w:tc>
          <w:tcPr>
            <w:tcW w:w="1155" w:type="dxa"/>
            <w:tcBorders>
              <w:top w:val="single" w:sz="4" w:space="0" w:color="auto"/>
              <w:left w:val="single" w:sz="4" w:space="0" w:color="auto"/>
              <w:bottom w:val="single" w:sz="4" w:space="0" w:color="auto"/>
              <w:right w:val="single" w:sz="4" w:space="0" w:color="auto"/>
            </w:tcBorders>
          </w:tcPr>
          <w:p w14:paraId="32F77B36" w14:textId="77777777" w:rsidR="004A58BC" w:rsidRDefault="004A58BC" w:rsidP="00521E1B">
            <w:pPr>
              <w:pStyle w:val="TABLE-cell"/>
              <w:keepNext/>
              <w:jc w:val="center"/>
            </w:pPr>
          </w:p>
        </w:tc>
        <w:tc>
          <w:tcPr>
            <w:tcW w:w="1155" w:type="dxa"/>
            <w:tcBorders>
              <w:top w:val="single" w:sz="4" w:space="0" w:color="auto"/>
              <w:left w:val="single" w:sz="4" w:space="0" w:color="auto"/>
              <w:bottom w:val="single" w:sz="4" w:space="0" w:color="auto"/>
              <w:right w:val="single" w:sz="4" w:space="0" w:color="auto"/>
            </w:tcBorders>
            <w:hideMark/>
          </w:tcPr>
          <w:p w14:paraId="5B3E8EEC" w14:textId="77777777" w:rsidR="004A58BC" w:rsidRDefault="004A58BC" w:rsidP="00521E1B">
            <w:pPr>
              <w:pStyle w:val="TABLE-cell"/>
              <w:keepNext/>
              <w:jc w:val="center"/>
            </w:pPr>
            <w:r>
              <w:t>M</w:t>
            </w:r>
          </w:p>
        </w:tc>
        <w:tc>
          <w:tcPr>
            <w:tcW w:w="1155" w:type="dxa"/>
            <w:tcBorders>
              <w:top w:val="single" w:sz="4" w:space="0" w:color="auto"/>
              <w:left w:val="single" w:sz="4" w:space="0" w:color="auto"/>
              <w:bottom w:val="single" w:sz="4" w:space="0" w:color="auto"/>
              <w:right w:val="single" w:sz="4" w:space="0" w:color="auto"/>
            </w:tcBorders>
          </w:tcPr>
          <w:p w14:paraId="09FDD871" w14:textId="77777777" w:rsidR="004A58BC" w:rsidRDefault="004A58BC" w:rsidP="00521E1B">
            <w:pPr>
              <w:pStyle w:val="TABLE-cell"/>
              <w:keepNext/>
              <w:jc w:val="center"/>
            </w:pPr>
          </w:p>
        </w:tc>
        <w:tc>
          <w:tcPr>
            <w:tcW w:w="1156" w:type="dxa"/>
            <w:tcBorders>
              <w:top w:val="single" w:sz="4" w:space="0" w:color="auto"/>
              <w:left w:val="single" w:sz="4" w:space="0" w:color="auto"/>
              <w:bottom w:val="single" w:sz="4" w:space="0" w:color="auto"/>
              <w:right w:val="single" w:sz="4" w:space="0" w:color="auto"/>
            </w:tcBorders>
            <w:hideMark/>
          </w:tcPr>
          <w:p w14:paraId="6A651F52" w14:textId="77777777" w:rsidR="004A58BC" w:rsidRDefault="004A58BC" w:rsidP="00521E1B">
            <w:pPr>
              <w:pStyle w:val="TABLE-cell"/>
              <w:keepNext/>
              <w:jc w:val="center"/>
            </w:pPr>
            <w:r>
              <w:t>M (=)</w:t>
            </w:r>
          </w:p>
        </w:tc>
      </w:tr>
      <w:tr w:rsidR="004A58BC" w14:paraId="2C473AFE"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hideMark/>
          </w:tcPr>
          <w:p w14:paraId="031F84E0" w14:textId="77777777" w:rsidR="004A58BC" w:rsidRDefault="004A58BC" w:rsidP="00521E1B">
            <w:pPr>
              <w:pStyle w:val="TABLE-cell"/>
              <w:keepNext/>
            </w:pPr>
            <w:r>
              <w:tab/>
            </w:r>
            <w:r>
              <w:tab/>
            </w:r>
            <w:r>
              <w:tab/>
              <w:t>Glo_Ciphering</w:t>
            </w:r>
          </w:p>
        </w:tc>
        <w:tc>
          <w:tcPr>
            <w:tcW w:w="1155" w:type="dxa"/>
            <w:tcBorders>
              <w:top w:val="single" w:sz="4" w:space="0" w:color="auto"/>
              <w:left w:val="single" w:sz="4" w:space="0" w:color="auto"/>
              <w:bottom w:val="single" w:sz="4" w:space="0" w:color="auto"/>
              <w:right w:val="single" w:sz="4" w:space="0" w:color="auto"/>
            </w:tcBorders>
            <w:hideMark/>
          </w:tcPr>
          <w:p w14:paraId="6B394536"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hideMark/>
          </w:tcPr>
          <w:p w14:paraId="0F211F89" w14:textId="77777777" w:rsidR="004A58BC" w:rsidRDefault="004A58BC" w:rsidP="00521E1B">
            <w:pPr>
              <w:pStyle w:val="TABLE-cell"/>
              <w:keepNext/>
              <w:jc w:val="center"/>
            </w:pPr>
            <w:r>
              <w:t>S</w:t>
            </w:r>
          </w:p>
        </w:tc>
        <w:tc>
          <w:tcPr>
            <w:tcW w:w="1155" w:type="dxa"/>
            <w:tcBorders>
              <w:top w:val="single" w:sz="4" w:space="0" w:color="auto"/>
              <w:left w:val="single" w:sz="4" w:space="0" w:color="auto"/>
              <w:bottom w:val="single" w:sz="4" w:space="0" w:color="auto"/>
              <w:right w:val="single" w:sz="4" w:space="0" w:color="auto"/>
            </w:tcBorders>
            <w:hideMark/>
          </w:tcPr>
          <w:p w14:paraId="04C37901" w14:textId="77777777" w:rsidR="004A58BC" w:rsidRDefault="004A58BC" w:rsidP="00521E1B">
            <w:pPr>
              <w:pStyle w:val="TABLE-cell"/>
              <w:keepNext/>
              <w:jc w:val="center"/>
            </w:pPr>
            <w:r>
              <w:t>–</w:t>
            </w:r>
          </w:p>
        </w:tc>
        <w:tc>
          <w:tcPr>
            <w:tcW w:w="1156" w:type="dxa"/>
            <w:tcBorders>
              <w:top w:val="single" w:sz="4" w:space="0" w:color="auto"/>
              <w:left w:val="single" w:sz="4" w:space="0" w:color="auto"/>
              <w:bottom w:val="single" w:sz="4" w:space="0" w:color="auto"/>
              <w:right w:val="single" w:sz="4" w:space="0" w:color="auto"/>
            </w:tcBorders>
            <w:hideMark/>
          </w:tcPr>
          <w:p w14:paraId="5A05D19C" w14:textId="77777777" w:rsidR="004A58BC" w:rsidRDefault="004A58BC" w:rsidP="00521E1B">
            <w:pPr>
              <w:pStyle w:val="TABLE-cell"/>
              <w:keepNext/>
              <w:jc w:val="center"/>
            </w:pPr>
            <w:r>
              <w:t>S (=)</w:t>
            </w:r>
          </w:p>
        </w:tc>
      </w:tr>
      <w:tr w:rsidR="004A58BC" w14:paraId="3B027C33"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hideMark/>
          </w:tcPr>
          <w:p w14:paraId="43AEFCA3" w14:textId="77777777" w:rsidR="004A58BC" w:rsidRDefault="004A58BC" w:rsidP="00521E1B">
            <w:pPr>
              <w:pStyle w:val="TABLE-cell"/>
              <w:keepNext/>
            </w:pPr>
            <w:r>
              <w:tab/>
            </w:r>
            <w:r>
              <w:tab/>
            </w:r>
            <w:r>
              <w:tab/>
              <w:t>Ded_Ciphering</w:t>
            </w:r>
          </w:p>
        </w:tc>
        <w:tc>
          <w:tcPr>
            <w:tcW w:w="1155" w:type="dxa"/>
            <w:tcBorders>
              <w:top w:val="single" w:sz="4" w:space="0" w:color="auto"/>
              <w:left w:val="single" w:sz="4" w:space="0" w:color="auto"/>
              <w:bottom w:val="single" w:sz="4" w:space="0" w:color="auto"/>
              <w:right w:val="single" w:sz="4" w:space="0" w:color="auto"/>
            </w:tcBorders>
            <w:hideMark/>
          </w:tcPr>
          <w:p w14:paraId="2B1ED54E"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hideMark/>
          </w:tcPr>
          <w:p w14:paraId="58E9CDE0" w14:textId="77777777" w:rsidR="004A58BC" w:rsidRDefault="004A58BC" w:rsidP="00521E1B">
            <w:pPr>
              <w:pStyle w:val="TABLE-cell"/>
              <w:keepNext/>
              <w:jc w:val="center"/>
            </w:pPr>
            <w:r>
              <w:t>S</w:t>
            </w:r>
          </w:p>
        </w:tc>
        <w:tc>
          <w:tcPr>
            <w:tcW w:w="1155" w:type="dxa"/>
            <w:tcBorders>
              <w:top w:val="single" w:sz="4" w:space="0" w:color="auto"/>
              <w:left w:val="single" w:sz="4" w:space="0" w:color="auto"/>
              <w:bottom w:val="single" w:sz="4" w:space="0" w:color="auto"/>
              <w:right w:val="single" w:sz="4" w:space="0" w:color="auto"/>
            </w:tcBorders>
            <w:hideMark/>
          </w:tcPr>
          <w:p w14:paraId="1C8C0197" w14:textId="77777777" w:rsidR="004A58BC" w:rsidRDefault="004A58BC" w:rsidP="00521E1B">
            <w:pPr>
              <w:pStyle w:val="TABLE-cell"/>
              <w:keepNext/>
              <w:jc w:val="center"/>
            </w:pPr>
            <w:r>
              <w:t>–</w:t>
            </w:r>
          </w:p>
        </w:tc>
        <w:tc>
          <w:tcPr>
            <w:tcW w:w="1156" w:type="dxa"/>
            <w:tcBorders>
              <w:top w:val="single" w:sz="4" w:space="0" w:color="auto"/>
              <w:left w:val="single" w:sz="4" w:space="0" w:color="auto"/>
              <w:bottom w:val="single" w:sz="4" w:space="0" w:color="auto"/>
              <w:right w:val="single" w:sz="4" w:space="0" w:color="auto"/>
            </w:tcBorders>
            <w:hideMark/>
          </w:tcPr>
          <w:p w14:paraId="4225B0F5" w14:textId="77777777" w:rsidR="004A58BC" w:rsidRDefault="004A58BC" w:rsidP="00521E1B">
            <w:pPr>
              <w:pStyle w:val="TABLE-cell"/>
              <w:keepNext/>
              <w:jc w:val="center"/>
            </w:pPr>
            <w:r>
              <w:t>S (=)</w:t>
            </w:r>
          </w:p>
        </w:tc>
      </w:tr>
      <w:tr w:rsidR="004A58BC" w14:paraId="38F573B6"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hideMark/>
          </w:tcPr>
          <w:p w14:paraId="69637828" w14:textId="77777777" w:rsidR="004A58BC" w:rsidRDefault="004A58BC" w:rsidP="00521E1B">
            <w:pPr>
              <w:pStyle w:val="TABLE-cell"/>
              <w:keepNext/>
            </w:pPr>
            <w:r>
              <w:tab/>
            </w:r>
            <w:r>
              <w:tab/>
            </w:r>
            <w:r>
              <w:tab/>
              <w:t>General_Glo_Ciphering</w:t>
            </w:r>
          </w:p>
        </w:tc>
        <w:tc>
          <w:tcPr>
            <w:tcW w:w="1155" w:type="dxa"/>
            <w:tcBorders>
              <w:top w:val="single" w:sz="4" w:space="0" w:color="auto"/>
              <w:left w:val="single" w:sz="4" w:space="0" w:color="auto"/>
              <w:bottom w:val="single" w:sz="4" w:space="0" w:color="auto"/>
              <w:right w:val="single" w:sz="4" w:space="0" w:color="auto"/>
            </w:tcBorders>
            <w:hideMark/>
          </w:tcPr>
          <w:p w14:paraId="28058940"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hideMark/>
          </w:tcPr>
          <w:p w14:paraId="776F133F" w14:textId="77777777" w:rsidR="004A58BC" w:rsidRDefault="004A58BC" w:rsidP="00521E1B">
            <w:pPr>
              <w:pStyle w:val="TABLE-cell"/>
              <w:keepNext/>
              <w:jc w:val="center"/>
            </w:pPr>
            <w:r>
              <w:t>S</w:t>
            </w:r>
          </w:p>
        </w:tc>
        <w:tc>
          <w:tcPr>
            <w:tcW w:w="1155" w:type="dxa"/>
            <w:tcBorders>
              <w:top w:val="single" w:sz="4" w:space="0" w:color="auto"/>
              <w:left w:val="single" w:sz="4" w:space="0" w:color="auto"/>
              <w:bottom w:val="single" w:sz="4" w:space="0" w:color="auto"/>
              <w:right w:val="single" w:sz="4" w:space="0" w:color="auto"/>
            </w:tcBorders>
            <w:hideMark/>
          </w:tcPr>
          <w:p w14:paraId="7B423E29" w14:textId="77777777" w:rsidR="004A58BC" w:rsidRDefault="004A58BC" w:rsidP="00521E1B">
            <w:pPr>
              <w:pStyle w:val="TABLE-cell"/>
              <w:keepNext/>
              <w:jc w:val="center"/>
            </w:pPr>
            <w:r>
              <w:t>–</w:t>
            </w:r>
          </w:p>
        </w:tc>
        <w:tc>
          <w:tcPr>
            <w:tcW w:w="1156" w:type="dxa"/>
            <w:tcBorders>
              <w:top w:val="single" w:sz="4" w:space="0" w:color="auto"/>
              <w:left w:val="single" w:sz="4" w:space="0" w:color="auto"/>
              <w:bottom w:val="single" w:sz="4" w:space="0" w:color="auto"/>
              <w:right w:val="single" w:sz="4" w:space="0" w:color="auto"/>
            </w:tcBorders>
            <w:hideMark/>
          </w:tcPr>
          <w:p w14:paraId="3757A8DA" w14:textId="77777777" w:rsidR="004A58BC" w:rsidRDefault="004A58BC" w:rsidP="00521E1B">
            <w:pPr>
              <w:pStyle w:val="TABLE-cell"/>
              <w:keepNext/>
              <w:jc w:val="center"/>
            </w:pPr>
            <w:r>
              <w:t>S (=)</w:t>
            </w:r>
          </w:p>
        </w:tc>
      </w:tr>
      <w:tr w:rsidR="004A58BC" w14:paraId="2EAC69EB"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hideMark/>
          </w:tcPr>
          <w:p w14:paraId="3B64CFA7" w14:textId="77777777" w:rsidR="004A58BC" w:rsidRDefault="004A58BC" w:rsidP="00521E1B">
            <w:pPr>
              <w:pStyle w:val="TABLE-cell"/>
              <w:keepNext/>
            </w:pPr>
            <w:r>
              <w:tab/>
            </w:r>
            <w:r>
              <w:tab/>
            </w:r>
            <w:r>
              <w:tab/>
              <w:t>General_Ded_Ciphering</w:t>
            </w:r>
          </w:p>
        </w:tc>
        <w:tc>
          <w:tcPr>
            <w:tcW w:w="1155" w:type="dxa"/>
            <w:tcBorders>
              <w:top w:val="single" w:sz="4" w:space="0" w:color="auto"/>
              <w:left w:val="single" w:sz="4" w:space="0" w:color="auto"/>
              <w:bottom w:val="single" w:sz="4" w:space="0" w:color="auto"/>
              <w:right w:val="single" w:sz="4" w:space="0" w:color="auto"/>
            </w:tcBorders>
            <w:hideMark/>
          </w:tcPr>
          <w:p w14:paraId="257F1EE6"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hideMark/>
          </w:tcPr>
          <w:p w14:paraId="18D1203E" w14:textId="77777777" w:rsidR="004A58BC" w:rsidRDefault="004A58BC" w:rsidP="00521E1B">
            <w:pPr>
              <w:pStyle w:val="TABLE-cell"/>
              <w:keepNext/>
              <w:jc w:val="center"/>
            </w:pPr>
            <w:r>
              <w:t>S</w:t>
            </w:r>
          </w:p>
        </w:tc>
        <w:tc>
          <w:tcPr>
            <w:tcW w:w="1155" w:type="dxa"/>
            <w:tcBorders>
              <w:top w:val="single" w:sz="4" w:space="0" w:color="auto"/>
              <w:left w:val="single" w:sz="4" w:space="0" w:color="auto"/>
              <w:bottom w:val="single" w:sz="4" w:space="0" w:color="auto"/>
              <w:right w:val="single" w:sz="4" w:space="0" w:color="auto"/>
            </w:tcBorders>
            <w:hideMark/>
          </w:tcPr>
          <w:p w14:paraId="29CEB754" w14:textId="77777777" w:rsidR="004A58BC" w:rsidRDefault="004A58BC" w:rsidP="00521E1B">
            <w:pPr>
              <w:pStyle w:val="TABLE-cell"/>
              <w:keepNext/>
              <w:jc w:val="center"/>
            </w:pPr>
            <w:r>
              <w:t>–</w:t>
            </w:r>
          </w:p>
        </w:tc>
        <w:tc>
          <w:tcPr>
            <w:tcW w:w="1156" w:type="dxa"/>
            <w:tcBorders>
              <w:top w:val="single" w:sz="4" w:space="0" w:color="auto"/>
              <w:left w:val="single" w:sz="4" w:space="0" w:color="auto"/>
              <w:bottom w:val="single" w:sz="4" w:space="0" w:color="auto"/>
              <w:right w:val="single" w:sz="4" w:space="0" w:color="auto"/>
            </w:tcBorders>
            <w:hideMark/>
          </w:tcPr>
          <w:p w14:paraId="7A5BCBF5" w14:textId="77777777" w:rsidR="004A58BC" w:rsidRDefault="004A58BC" w:rsidP="00521E1B">
            <w:pPr>
              <w:pStyle w:val="TABLE-cell"/>
              <w:keepNext/>
              <w:jc w:val="center"/>
            </w:pPr>
            <w:r>
              <w:t>S (=)</w:t>
            </w:r>
          </w:p>
        </w:tc>
      </w:tr>
      <w:tr w:rsidR="004A58BC" w14:paraId="6F59CCFF"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hideMark/>
          </w:tcPr>
          <w:p w14:paraId="27683636" w14:textId="77777777" w:rsidR="004A58BC" w:rsidRDefault="004A58BC" w:rsidP="00521E1B">
            <w:pPr>
              <w:pStyle w:val="TABLE-cell"/>
              <w:keepNext/>
            </w:pPr>
            <w:r>
              <w:tab/>
            </w:r>
            <w:r>
              <w:tab/>
            </w:r>
            <w:r>
              <w:tab/>
              <w:t>General_Ciphering</w:t>
            </w:r>
          </w:p>
        </w:tc>
        <w:tc>
          <w:tcPr>
            <w:tcW w:w="1155" w:type="dxa"/>
            <w:tcBorders>
              <w:top w:val="single" w:sz="4" w:space="0" w:color="auto"/>
              <w:left w:val="single" w:sz="4" w:space="0" w:color="auto"/>
              <w:bottom w:val="single" w:sz="4" w:space="0" w:color="auto"/>
              <w:right w:val="single" w:sz="4" w:space="0" w:color="auto"/>
            </w:tcBorders>
            <w:hideMark/>
          </w:tcPr>
          <w:p w14:paraId="63F4874A"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hideMark/>
          </w:tcPr>
          <w:p w14:paraId="36F6FB46" w14:textId="77777777" w:rsidR="004A58BC" w:rsidRDefault="004A58BC" w:rsidP="00521E1B">
            <w:pPr>
              <w:pStyle w:val="TABLE-cell"/>
              <w:keepNext/>
              <w:jc w:val="center"/>
            </w:pPr>
            <w:r>
              <w:t>S</w:t>
            </w:r>
          </w:p>
        </w:tc>
        <w:tc>
          <w:tcPr>
            <w:tcW w:w="1155" w:type="dxa"/>
            <w:tcBorders>
              <w:top w:val="single" w:sz="4" w:space="0" w:color="auto"/>
              <w:left w:val="single" w:sz="4" w:space="0" w:color="auto"/>
              <w:bottom w:val="single" w:sz="4" w:space="0" w:color="auto"/>
              <w:right w:val="single" w:sz="4" w:space="0" w:color="auto"/>
            </w:tcBorders>
            <w:hideMark/>
          </w:tcPr>
          <w:p w14:paraId="3C127AA8" w14:textId="77777777" w:rsidR="004A58BC" w:rsidRDefault="004A58BC" w:rsidP="00521E1B">
            <w:pPr>
              <w:pStyle w:val="TABLE-cell"/>
              <w:keepNext/>
              <w:jc w:val="center"/>
            </w:pPr>
            <w:r>
              <w:t>–</w:t>
            </w:r>
          </w:p>
        </w:tc>
        <w:tc>
          <w:tcPr>
            <w:tcW w:w="1156" w:type="dxa"/>
            <w:tcBorders>
              <w:top w:val="single" w:sz="4" w:space="0" w:color="auto"/>
              <w:left w:val="single" w:sz="4" w:space="0" w:color="auto"/>
              <w:bottom w:val="single" w:sz="4" w:space="0" w:color="auto"/>
              <w:right w:val="single" w:sz="4" w:space="0" w:color="auto"/>
            </w:tcBorders>
            <w:hideMark/>
          </w:tcPr>
          <w:p w14:paraId="2BF84AC9" w14:textId="77777777" w:rsidR="004A58BC" w:rsidRDefault="004A58BC" w:rsidP="00521E1B">
            <w:pPr>
              <w:pStyle w:val="TABLE-cell"/>
              <w:keepNext/>
              <w:jc w:val="center"/>
            </w:pPr>
            <w:r>
              <w:t>S (=)</w:t>
            </w:r>
          </w:p>
        </w:tc>
      </w:tr>
      <w:tr w:rsidR="004A58BC" w14:paraId="265A2287"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hideMark/>
          </w:tcPr>
          <w:p w14:paraId="631A3384" w14:textId="77777777" w:rsidR="004A58BC" w:rsidRDefault="004A58BC" w:rsidP="00521E1B">
            <w:pPr>
              <w:pStyle w:val="TABLE-cell"/>
              <w:keepNext/>
            </w:pPr>
            <w:r>
              <w:tab/>
            </w:r>
            <w:r>
              <w:tab/>
            </w:r>
            <w:r>
              <w:tab/>
              <w:t>General_Signing</w:t>
            </w:r>
          </w:p>
        </w:tc>
        <w:tc>
          <w:tcPr>
            <w:tcW w:w="1155" w:type="dxa"/>
            <w:tcBorders>
              <w:top w:val="single" w:sz="4" w:space="0" w:color="auto"/>
              <w:left w:val="single" w:sz="4" w:space="0" w:color="auto"/>
              <w:bottom w:val="single" w:sz="4" w:space="0" w:color="auto"/>
              <w:right w:val="single" w:sz="4" w:space="0" w:color="auto"/>
            </w:tcBorders>
            <w:hideMark/>
          </w:tcPr>
          <w:p w14:paraId="7F3749E8"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hideMark/>
          </w:tcPr>
          <w:p w14:paraId="071B4C42" w14:textId="77777777" w:rsidR="004A58BC" w:rsidRDefault="004A58BC" w:rsidP="00521E1B">
            <w:pPr>
              <w:pStyle w:val="TABLE-cell"/>
              <w:keepNext/>
              <w:jc w:val="center"/>
            </w:pPr>
            <w:r>
              <w:t>S</w:t>
            </w:r>
          </w:p>
        </w:tc>
        <w:tc>
          <w:tcPr>
            <w:tcW w:w="1155" w:type="dxa"/>
            <w:tcBorders>
              <w:top w:val="single" w:sz="4" w:space="0" w:color="auto"/>
              <w:left w:val="single" w:sz="4" w:space="0" w:color="auto"/>
              <w:bottom w:val="single" w:sz="4" w:space="0" w:color="auto"/>
              <w:right w:val="single" w:sz="4" w:space="0" w:color="auto"/>
            </w:tcBorders>
            <w:hideMark/>
          </w:tcPr>
          <w:p w14:paraId="3D4946EF" w14:textId="77777777" w:rsidR="004A58BC" w:rsidRDefault="004A58BC" w:rsidP="00521E1B">
            <w:pPr>
              <w:pStyle w:val="TABLE-cell"/>
              <w:keepNext/>
              <w:jc w:val="center"/>
            </w:pPr>
            <w:r>
              <w:t>–</w:t>
            </w:r>
          </w:p>
        </w:tc>
        <w:tc>
          <w:tcPr>
            <w:tcW w:w="1156" w:type="dxa"/>
            <w:tcBorders>
              <w:top w:val="single" w:sz="4" w:space="0" w:color="auto"/>
              <w:left w:val="single" w:sz="4" w:space="0" w:color="auto"/>
              <w:bottom w:val="single" w:sz="4" w:space="0" w:color="auto"/>
              <w:right w:val="single" w:sz="4" w:space="0" w:color="auto"/>
            </w:tcBorders>
            <w:hideMark/>
          </w:tcPr>
          <w:p w14:paraId="3F331930" w14:textId="77777777" w:rsidR="004A58BC" w:rsidRDefault="004A58BC" w:rsidP="00521E1B">
            <w:pPr>
              <w:pStyle w:val="TABLE-cell"/>
              <w:keepNext/>
              <w:jc w:val="center"/>
            </w:pPr>
            <w:r>
              <w:t>S (=)</w:t>
            </w:r>
          </w:p>
        </w:tc>
      </w:tr>
      <w:tr w:rsidR="004A58BC" w14:paraId="60A5B857" w14:textId="77777777" w:rsidTr="00077BDE">
        <w:trPr>
          <w:cantSplit/>
          <w:jc w:val="center"/>
        </w:trPr>
        <w:tc>
          <w:tcPr>
            <w:tcW w:w="8962"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6AEB5195" w14:textId="77777777" w:rsidR="004A58BC" w:rsidRDefault="004A58BC" w:rsidP="00521E1B">
            <w:pPr>
              <w:pStyle w:val="TABLE-cell"/>
              <w:keepNext/>
              <w:rPr>
                <w:i/>
              </w:rPr>
            </w:pPr>
            <w:r>
              <w:t xml:space="preserve"> </w:t>
            </w:r>
            <w:r>
              <w:rPr>
                <w:i/>
              </w:rPr>
              <w:t>With General_Glo_Ciphering and General_Ded_Ciphering</w:t>
            </w:r>
          </w:p>
        </w:tc>
      </w:tr>
      <w:tr w:rsidR="004A58BC" w14:paraId="0CED29FF"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hideMark/>
          </w:tcPr>
          <w:p w14:paraId="509DBB25" w14:textId="77777777" w:rsidR="004A58BC" w:rsidRDefault="004A58BC" w:rsidP="00521E1B">
            <w:pPr>
              <w:pStyle w:val="TABLE-cell"/>
              <w:keepNext/>
            </w:pPr>
            <w:r>
              <w:tab/>
            </w:r>
            <w:r>
              <w:tab/>
              <w:t>System_Title</w:t>
            </w:r>
          </w:p>
        </w:tc>
        <w:tc>
          <w:tcPr>
            <w:tcW w:w="1155" w:type="dxa"/>
            <w:tcBorders>
              <w:top w:val="single" w:sz="4" w:space="0" w:color="auto"/>
              <w:left w:val="single" w:sz="4" w:space="0" w:color="auto"/>
              <w:bottom w:val="single" w:sz="4" w:space="0" w:color="auto"/>
              <w:right w:val="single" w:sz="4" w:space="0" w:color="auto"/>
            </w:tcBorders>
            <w:hideMark/>
          </w:tcPr>
          <w:p w14:paraId="4E21569A"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hideMark/>
          </w:tcPr>
          <w:p w14:paraId="70043BD1" w14:textId="77777777" w:rsidR="004A58BC" w:rsidRDefault="004A58BC" w:rsidP="00521E1B">
            <w:pPr>
              <w:pStyle w:val="TABLE-cell"/>
              <w:keepNext/>
              <w:jc w:val="center"/>
            </w:pPr>
            <w:r>
              <w:t>U</w:t>
            </w:r>
          </w:p>
        </w:tc>
        <w:tc>
          <w:tcPr>
            <w:tcW w:w="1155" w:type="dxa"/>
            <w:tcBorders>
              <w:top w:val="single" w:sz="4" w:space="0" w:color="auto"/>
              <w:left w:val="single" w:sz="4" w:space="0" w:color="auto"/>
              <w:bottom w:val="single" w:sz="4" w:space="0" w:color="auto"/>
              <w:right w:val="single" w:sz="4" w:space="0" w:color="auto"/>
            </w:tcBorders>
            <w:hideMark/>
          </w:tcPr>
          <w:p w14:paraId="6D77B403" w14:textId="77777777" w:rsidR="004A58BC" w:rsidRDefault="004A58BC" w:rsidP="00521E1B">
            <w:pPr>
              <w:pStyle w:val="TABLE-cell"/>
              <w:keepNext/>
              <w:jc w:val="center"/>
            </w:pPr>
            <w:r>
              <w:t>–</w:t>
            </w:r>
          </w:p>
        </w:tc>
        <w:tc>
          <w:tcPr>
            <w:tcW w:w="1156" w:type="dxa"/>
            <w:tcBorders>
              <w:top w:val="single" w:sz="4" w:space="0" w:color="auto"/>
              <w:left w:val="single" w:sz="4" w:space="0" w:color="auto"/>
              <w:bottom w:val="single" w:sz="4" w:space="0" w:color="auto"/>
              <w:right w:val="single" w:sz="4" w:space="0" w:color="auto"/>
            </w:tcBorders>
            <w:hideMark/>
          </w:tcPr>
          <w:p w14:paraId="2441D74B" w14:textId="77777777" w:rsidR="004A58BC" w:rsidRDefault="004A58BC" w:rsidP="00521E1B">
            <w:pPr>
              <w:pStyle w:val="TABLE-cell"/>
              <w:keepNext/>
              <w:jc w:val="center"/>
            </w:pPr>
            <w:r>
              <w:t>U (=)</w:t>
            </w:r>
          </w:p>
        </w:tc>
      </w:tr>
      <w:tr w:rsidR="004A58BC" w14:paraId="60C071F4" w14:textId="77777777" w:rsidTr="00077BDE">
        <w:trPr>
          <w:cantSplit/>
          <w:jc w:val="center"/>
        </w:trPr>
        <w:tc>
          <w:tcPr>
            <w:tcW w:w="8962"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0170D5A3" w14:textId="77777777" w:rsidR="004A58BC" w:rsidRDefault="004A58BC" w:rsidP="00521E1B">
            <w:pPr>
              <w:pStyle w:val="TABLE-cell"/>
              <w:keepNext/>
            </w:pPr>
            <w:r>
              <w:rPr>
                <w:i/>
              </w:rPr>
              <w:t>With General_Ciphering and General_Signing</w:t>
            </w:r>
          </w:p>
        </w:tc>
      </w:tr>
      <w:tr w:rsidR="004A58BC" w14:paraId="740F998C"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hideMark/>
          </w:tcPr>
          <w:p w14:paraId="51E09022" w14:textId="77777777" w:rsidR="004A58BC" w:rsidRDefault="004A58BC" w:rsidP="00521E1B">
            <w:pPr>
              <w:pStyle w:val="TABLE-cell"/>
              <w:keepNext/>
            </w:pPr>
            <w:r>
              <w:tab/>
            </w:r>
            <w:r>
              <w:tab/>
              <w:t>Transaction_Id</w:t>
            </w:r>
          </w:p>
        </w:tc>
        <w:tc>
          <w:tcPr>
            <w:tcW w:w="1155" w:type="dxa"/>
            <w:tcBorders>
              <w:top w:val="single" w:sz="4" w:space="0" w:color="auto"/>
              <w:left w:val="single" w:sz="4" w:space="0" w:color="auto"/>
              <w:bottom w:val="single" w:sz="4" w:space="0" w:color="auto"/>
              <w:right w:val="single" w:sz="4" w:space="0" w:color="auto"/>
            </w:tcBorders>
            <w:hideMark/>
          </w:tcPr>
          <w:p w14:paraId="2F063C46"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hideMark/>
          </w:tcPr>
          <w:p w14:paraId="1D430DB1" w14:textId="77777777" w:rsidR="004A58BC" w:rsidRDefault="004A58BC" w:rsidP="00521E1B">
            <w:pPr>
              <w:pStyle w:val="TABLE-cell"/>
              <w:keepNext/>
              <w:jc w:val="center"/>
            </w:pPr>
            <w:r>
              <w:t>U</w:t>
            </w:r>
          </w:p>
        </w:tc>
        <w:tc>
          <w:tcPr>
            <w:tcW w:w="1155" w:type="dxa"/>
            <w:tcBorders>
              <w:top w:val="single" w:sz="4" w:space="0" w:color="auto"/>
              <w:left w:val="single" w:sz="4" w:space="0" w:color="auto"/>
              <w:bottom w:val="single" w:sz="4" w:space="0" w:color="auto"/>
              <w:right w:val="single" w:sz="4" w:space="0" w:color="auto"/>
            </w:tcBorders>
            <w:hideMark/>
          </w:tcPr>
          <w:p w14:paraId="307104FC" w14:textId="77777777" w:rsidR="004A58BC" w:rsidRDefault="004A58BC" w:rsidP="00521E1B">
            <w:pPr>
              <w:pStyle w:val="TABLE-cell"/>
              <w:keepNext/>
              <w:jc w:val="center"/>
            </w:pPr>
            <w:r>
              <w:t>–</w:t>
            </w:r>
          </w:p>
        </w:tc>
        <w:tc>
          <w:tcPr>
            <w:tcW w:w="1156" w:type="dxa"/>
            <w:tcBorders>
              <w:top w:val="single" w:sz="4" w:space="0" w:color="auto"/>
              <w:left w:val="single" w:sz="4" w:space="0" w:color="auto"/>
              <w:bottom w:val="single" w:sz="4" w:space="0" w:color="auto"/>
              <w:right w:val="single" w:sz="4" w:space="0" w:color="auto"/>
            </w:tcBorders>
            <w:hideMark/>
          </w:tcPr>
          <w:p w14:paraId="7AD90E89" w14:textId="77777777" w:rsidR="004A58BC" w:rsidRDefault="004A58BC" w:rsidP="00521E1B">
            <w:pPr>
              <w:pStyle w:val="TABLE-cell"/>
              <w:keepNext/>
              <w:jc w:val="center"/>
            </w:pPr>
            <w:r>
              <w:t>U (=)</w:t>
            </w:r>
          </w:p>
        </w:tc>
      </w:tr>
      <w:tr w:rsidR="004A58BC" w14:paraId="58EC33B0"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hideMark/>
          </w:tcPr>
          <w:p w14:paraId="158292C3" w14:textId="77777777" w:rsidR="004A58BC" w:rsidRDefault="004A58BC" w:rsidP="00521E1B">
            <w:pPr>
              <w:pStyle w:val="TABLE-cell"/>
              <w:keepNext/>
            </w:pPr>
            <w:r>
              <w:tab/>
            </w:r>
            <w:r>
              <w:tab/>
              <w:t>Originator_System_Title</w:t>
            </w:r>
          </w:p>
        </w:tc>
        <w:tc>
          <w:tcPr>
            <w:tcW w:w="1155" w:type="dxa"/>
            <w:tcBorders>
              <w:top w:val="single" w:sz="4" w:space="0" w:color="auto"/>
              <w:left w:val="single" w:sz="4" w:space="0" w:color="auto"/>
              <w:bottom w:val="single" w:sz="4" w:space="0" w:color="auto"/>
              <w:right w:val="single" w:sz="4" w:space="0" w:color="auto"/>
            </w:tcBorders>
            <w:hideMark/>
          </w:tcPr>
          <w:p w14:paraId="4D4502E7"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hideMark/>
          </w:tcPr>
          <w:p w14:paraId="6B8D3D5E" w14:textId="77777777" w:rsidR="004A58BC" w:rsidRDefault="004A58BC" w:rsidP="00521E1B">
            <w:pPr>
              <w:pStyle w:val="TABLE-cell"/>
              <w:keepNext/>
              <w:jc w:val="center"/>
            </w:pPr>
            <w:r>
              <w:t>U</w:t>
            </w:r>
          </w:p>
        </w:tc>
        <w:tc>
          <w:tcPr>
            <w:tcW w:w="1155" w:type="dxa"/>
            <w:tcBorders>
              <w:top w:val="single" w:sz="4" w:space="0" w:color="auto"/>
              <w:left w:val="single" w:sz="4" w:space="0" w:color="auto"/>
              <w:bottom w:val="single" w:sz="4" w:space="0" w:color="auto"/>
              <w:right w:val="single" w:sz="4" w:space="0" w:color="auto"/>
            </w:tcBorders>
            <w:hideMark/>
          </w:tcPr>
          <w:p w14:paraId="24783D1B" w14:textId="77777777" w:rsidR="004A58BC" w:rsidRDefault="004A58BC" w:rsidP="00521E1B">
            <w:pPr>
              <w:pStyle w:val="TABLE-cell"/>
              <w:keepNext/>
              <w:jc w:val="center"/>
            </w:pPr>
            <w:r>
              <w:t>–</w:t>
            </w:r>
          </w:p>
        </w:tc>
        <w:tc>
          <w:tcPr>
            <w:tcW w:w="1156" w:type="dxa"/>
            <w:tcBorders>
              <w:top w:val="single" w:sz="4" w:space="0" w:color="auto"/>
              <w:left w:val="single" w:sz="4" w:space="0" w:color="auto"/>
              <w:bottom w:val="single" w:sz="4" w:space="0" w:color="auto"/>
              <w:right w:val="single" w:sz="4" w:space="0" w:color="auto"/>
            </w:tcBorders>
            <w:hideMark/>
          </w:tcPr>
          <w:p w14:paraId="33CCF553" w14:textId="77777777" w:rsidR="004A58BC" w:rsidRDefault="004A58BC" w:rsidP="00521E1B">
            <w:pPr>
              <w:pStyle w:val="TABLE-cell"/>
              <w:keepNext/>
              <w:jc w:val="center"/>
            </w:pPr>
            <w:r>
              <w:t>U (=)</w:t>
            </w:r>
          </w:p>
        </w:tc>
      </w:tr>
      <w:tr w:rsidR="004A58BC" w14:paraId="362DEB7F"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hideMark/>
          </w:tcPr>
          <w:p w14:paraId="7887CC2A" w14:textId="77777777" w:rsidR="004A58BC" w:rsidRDefault="004A58BC" w:rsidP="00521E1B">
            <w:pPr>
              <w:pStyle w:val="TABLE-cell"/>
              <w:keepNext/>
            </w:pPr>
            <w:r>
              <w:tab/>
            </w:r>
            <w:r>
              <w:tab/>
              <w:t>Recipient_System_Title</w:t>
            </w:r>
          </w:p>
        </w:tc>
        <w:tc>
          <w:tcPr>
            <w:tcW w:w="1155" w:type="dxa"/>
            <w:tcBorders>
              <w:top w:val="single" w:sz="4" w:space="0" w:color="auto"/>
              <w:left w:val="single" w:sz="4" w:space="0" w:color="auto"/>
              <w:bottom w:val="single" w:sz="4" w:space="0" w:color="auto"/>
              <w:right w:val="single" w:sz="4" w:space="0" w:color="auto"/>
            </w:tcBorders>
            <w:hideMark/>
          </w:tcPr>
          <w:p w14:paraId="0CB05050"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hideMark/>
          </w:tcPr>
          <w:p w14:paraId="6305B3A6" w14:textId="77777777" w:rsidR="004A58BC" w:rsidRDefault="004A58BC" w:rsidP="00521E1B">
            <w:pPr>
              <w:pStyle w:val="TABLE-cell"/>
              <w:keepNext/>
              <w:jc w:val="center"/>
            </w:pPr>
            <w:r>
              <w:t>U</w:t>
            </w:r>
          </w:p>
        </w:tc>
        <w:tc>
          <w:tcPr>
            <w:tcW w:w="1155" w:type="dxa"/>
            <w:tcBorders>
              <w:top w:val="single" w:sz="4" w:space="0" w:color="auto"/>
              <w:left w:val="single" w:sz="4" w:space="0" w:color="auto"/>
              <w:bottom w:val="single" w:sz="4" w:space="0" w:color="auto"/>
              <w:right w:val="single" w:sz="4" w:space="0" w:color="auto"/>
            </w:tcBorders>
            <w:hideMark/>
          </w:tcPr>
          <w:p w14:paraId="6CC9D60C" w14:textId="77777777" w:rsidR="004A58BC" w:rsidRDefault="004A58BC" w:rsidP="00521E1B">
            <w:pPr>
              <w:pStyle w:val="TABLE-cell"/>
              <w:keepNext/>
              <w:jc w:val="center"/>
            </w:pPr>
            <w:r>
              <w:t>–</w:t>
            </w:r>
          </w:p>
        </w:tc>
        <w:tc>
          <w:tcPr>
            <w:tcW w:w="1156" w:type="dxa"/>
            <w:tcBorders>
              <w:top w:val="single" w:sz="4" w:space="0" w:color="auto"/>
              <w:left w:val="single" w:sz="4" w:space="0" w:color="auto"/>
              <w:bottom w:val="single" w:sz="4" w:space="0" w:color="auto"/>
              <w:right w:val="single" w:sz="4" w:space="0" w:color="auto"/>
            </w:tcBorders>
            <w:hideMark/>
          </w:tcPr>
          <w:p w14:paraId="16257609" w14:textId="77777777" w:rsidR="004A58BC" w:rsidRDefault="004A58BC" w:rsidP="00521E1B">
            <w:pPr>
              <w:pStyle w:val="TABLE-cell"/>
              <w:keepNext/>
              <w:jc w:val="center"/>
            </w:pPr>
            <w:r>
              <w:t>U (=)</w:t>
            </w:r>
          </w:p>
        </w:tc>
      </w:tr>
      <w:tr w:rsidR="004A58BC" w14:paraId="19A17A3A"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hideMark/>
          </w:tcPr>
          <w:p w14:paraId="1AB031C5" w14:textId="77777777" w:rsidR="004A58BC" w:rsidRDefault="004A58BC" w:rsidP="00521E1B">
            <w:pPr>
              <w:pStyle w:val="TABLE-cell"/>
              <w:keepNext/>
            </w:pPr>
            <w:r>
              <w:tab/>
            </w:r>
            <w:r>
              <w:tab/>
              <w:t>Date_Time</w:t>
            </w:r>
          </w:p>
        </w:tc>
        <w:tc>
          <w:tcPr>
            <w:tcW w:w="1155" w:type="dxa"/>
            <w:tcBorders>
              <w:top w:val="single" w:sz="4" w:space="0" w:color="auto"/>
              <w:left w:val="single" w:sz="4" w:space="0" w:color="auto"/>
              <w:bottom w:val="single" w:sz="4" w:space="0" w:color="auto"/>
              <w:right w:val="single" w:sz="4" w:space="0" w:color="auto"/>
            </w:tcBorders>
            <w:hideMark/>
          </w:tcPr>
          <w:p w14:paraId="747202BE"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hideMark/>
          </w:tcPr>
          <w:p w14:paraId="54E02B5B" w14:textId="77777777" w:rsidR="004A58BC" w:rsidRDefault="004A58BC" w:rsidP="00521E1B">
            <w:pPr>
              <w:pStyle w:val="TABLE-cell"/>
              <w:keepNext/>
              <w:jc w:val="center"/>
            </w:pPr>
            <w:r>
              <w:t>U</w:t>
            </w:r>
          </w:p>
        </w:tc>
        <w:tc>
          <w:tcPr>
            <w:tcW w:w="1155" w:type="dxa"/>
            <w:tcBorders>
              <w:top w:val="single" w:sz="4" w:space="0" w:color="auto"/>
              <w:left w:val="single" w:sz="4" w:space="0" w:color="auto"/>
              <w:bottom w:val="single" w:sz="4" w:space="0" w:color="auto"/>
              <w:right w:val="single" w:sz="4" w:space="0" w:color="auto"/>
            </w:tcBorders>
            <w:hideMark/>
          </w:tcPr>
          <w:p w14:paraId="36EC3779" w14:textId="77777777" w:rsidR="004A58BC" w:rsidRDefault="004A58BC" w:rsidP="00521E1B">
            <w:pPr>
              <w:pStyle w:val="TABLE-cell"/>
              <w:keepNext/>
              <w:jc w:val="center"/>
            </w:pPr>
            <w:r>
              <w:t>–</w:t>
            </w:r>
          </w:p>
        </w:tc>
        <w:tc>
          <w:tcPr>
            <w:tcW w:w="1156" w:type="dxa"/>
            <w:tcBorders>
              <w:top w:val="single" w:sz="4" w:space="0" w:color="auto"/>
              <w:left w:val="single" w:sz="4" w:space="0" w:color="auto"/>
              <w:bottom w:val="single" w:sz="4" w:space="0" w:color="auto"/>
              <w:right w:val="single" w:sz="4" w:space="0" w:color="auto"/>
            </w:tcBorders>
            <w:hideMark/>
          </w:tcPr>
          <w:p w14:paraId="1F18E8A3" w14:textId="77777777" w:rsidR="004A58BC" w:rsidRDefault="004A58BC" w:rsidP="00521E1B">
            <w:pPr>
              <w:pStyle w:val="TABLE-cell"/>
              <w:keepNext/>
              <w:jc w:val="center"/>
            </w:pPr>
            <w:r>
              <w:t>U (=)</w:t>
            </w:r>
          </w:p>
        </w:tc>
      </w:tr>
      <w:tr w:rsidR="004A58BC" w14:paraId="1F1F8975"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hideMark/>
          </w:tcPr>
          <w:p w14:paraId="62DAC1B5" w14:textId="77777777" w:rsidR="004A58BC" w:rsidRDefault="004A58BC" w:rsidP="00521E1B">
            <w:pPr>
              <w:pStyle w:val="TABLE-cell"/>
              <w:keepNext/>
            </w:pPr>
            <w:r>
              <w:tab/>
            </w:r>
            <w:r>
              <w:tab/>
              <w:t>Other_Information</w:t>
            </w:r>
          </w:p>
        </w:tc>
        <w:tc>
          <w:tcPr>
            <w:tcW w:w="1155" w:type="dxa"/>
            <w:tcBorders>
              <w:top w:val="single" w:sz="4" w:space="0" w:color="auto"/>
              <w:left w:val="single" w:sz="4" w:space="0" w:color="auto"/>
              <w:bottom w:val="single" w:sz="4" w:space="0" w:color="auto"/>
              <w:right w:val="single" w:sz="4" w:space="0" w:color="auto"/>
            </w:tcBorders>
            <w:hideMark/>
          </w:tcPr>
          <w:p w14:paraId="7D463742"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hideMark/>
          </w:tcPr>
          <w:p w14:paraId="09C2DE82" w14:textId="77777777" w:rsidR="004A58BC" w:rsidRDefault="004A58BC" w:rsidP="00521E1B">
            <w:pPr>
              <w:pStyle w:val="TABLE-cell"/>
              <w:keepNext/>
              <w:jc w:val="center"/>
            </w:pPr>
            <w:r>
              <w:t>U</w:t>
            </w:r>
          </w:p>
        </w:tc>
        <w:tc>
          <w:tcPr>
            <w:tcW w:w="1155" w:type="dxa"/>
            <w:tcBorders>
              <w:top w:val="single" w:sz="4" w:space="0" w:color="auto"/>
              <w:left w:val="single" w:sz="4" w:space="0" w:color="auto"/>
              <w:bottom w:val="single" w:sz="4" w:space="0" w:color="auto"/>
              <w:right w:val="single" w:sz="4" w:space="0" w:color="auto"/>
            </w:tcBorders>
            <w:hideMark/>
          </w:tcPr>
          <w:p w14:paraId="13DEDAB3" w14:textId="77777777" w:rsidR="004A58BC" w:rsidRDefault="004A58BC" w:rsidP="00521E1B">
            <w:pPr>
              <w:pStyle w:val="TABLE-cell"/>
              <w:keepNext/>
              <w:jc w:val="center"/>
            </w:pPr>
            <w:r>
              <w:t>–</w:t>
            </w:r>
          </w:p>
        </w:tc>
        <w:tc>
          <w:tcPr>
            <w:tcW w:w="1156" w:type="dxa"/>
            <w:tcBorders>
              <w:top w:val="single" w:sz="4" w:space="0" w:color="auto"/>
              <w:left w:val="single" w:sz="4" w:space="0" w:color="auto"/>
              <w:bottom w:val="single" w:sz="4" w:space="0" w:color="auto"/>
              <w:right w:val="single" w:sz="4" w:space="0" w:color="auto"/>
            </w:tcBorders>
            <w:hideMark/>
          </w:tcPr>
          <w:p w14:paraId="6778C4B7" w14:textId="77777777" w:rsidR="004A58BC" w:rsidRDefault="004A58BC" w:rsidP="00521E1B">
            <w:pPr>
              <w:pStyle w:val="TABLE-cell"/>
              <w:keepNext/>
              <w:jc w:val="center"/>
            </w:pPr>
            <w:r>
              <w:t>U (=)</w:t>
            </w:r>
          </w:p>
        </w:tc>
      </w:tr>
      <w:tr w:rsidR="004A58BC" w14:paraId="4C423974"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shd w:val="clear" w:color="auto" w:fill="D9D9D9"/>
            <w:hideMark/>
          </w:tcPr>
          <w:p w14:paraId="17E91357" w14:textId="77777777" w:rsidR="004A58BC" w:rsidRDefault="004A58BC" w:rsidP="00521E1B">
            <w:pPr>
              <w:pStyle w:val="TABLE-cell"/>
              <w:keepNext/>
            </w:pPr>
            <w:r>
              <w:rPr>
                <w:i/>
              </w:rPr>
              <w:t>With General_Ciphering</w:t>
            </w:r>
          </w:p>
        </w:tc>
        <w:tc>
          <w:tcPr>
            <w:tcW w:w="1155" w:type="dxa"/>
            <w:tcBorders>
              <w:top w:val="single" w:sz="4" w:space="0" w:color="auto"/>
              <w:left w:val="single" w:sz="4" w:space="0" w:color="auto"/>
              <w:bottom w:val="single" w:sz="4" w:space="0" w:color="auto"/>
              <w:right w:val="single" w:sz="4" w:space="0" w:color="auto"/>
            </w:tcBorders>
            <w:shd w:val="clear" w:color="auto" w:fill="D9D9D9"/>
          </w:tcPr>
          <w:p w14:paraId="6397AF2B" w14:textId="77777777" w:rsidR="004A58BC" w:rsidRDefault="004A58BC" w:rsidP="00521E1B">
            <w:pPr>
              <w:pStyle w:val="TABLE-cell"/>
              <w:keepNext/>
              <w:jc w:val="center"/>
            </w:pPr>
          </w:p>
        </w:tc>
        <w:tc>
          <w:tcPr>
            <w:tcW w:w="1155" w:type="dxa"/>
            <w:tcBorders>
              <w:top w:val="single" w:sz="4" w:space="0" w:color="auto"/>
              <w:left w:val="single" w:sz="4" w:space="0" w:color="auto"/>
              <w:bottom w:val="single" w:sz="4" w:space="0" w:color="auto"/>
              <w:right w:val="single" w:sz="4" w:space="0" w:color="auto"/>
            </w:tcBorders>
            <w:shd w:val="clear" w:color="auto" w:fill="D9D9D9"/>
          </w:tcPr>
          <w:p w14:paraId="4D27F829" w14:textId="77777777" w:rsidR="004A58BC" w:rsidRDefault="004A58BC" w:rsidP="00521E1B">
            <w:pPr>
              <w:pStyle w:val="TABLE-cell"/>
              <w:keepNext/>
              <w:jc w:val="center"/>
            </w:pPr>
          </w:p>
        </w:tc>
        <w:tc>
          <w:tcPr>
            <w:tcW w:w="1155" w:type="dxa"/>
            <w:tcBorders>
              <w:top w:val="single" w:sz="4" w:space="0" w:color="auto"/>
              <w:left w:val="single" w:sz="4" w:space="0" w:color="auto"/>
              <w:bottom w:val="single" w:sz="4" w:space="0" w:color="auto"/>
              <w:right w:val="single" w:sz="4" w:space="0" w:color="auto"/>
            </w:tcBorders>
            <w:shd w:val="clear" w:color="auto" w:fill="D9D9D9"/>
          </w:tcPr>
          <w:p w14:paraId="11681A2F" w14:textId="77777777" w:rsidR="004A58BC" w:rsidRDefault="004A58BC" w:rsidP="00521E1B">
            <w:pPr>
              <w:pStyle w:val="TABLE-cell"/>
              <w:keepNext/>
              <w:jc w:val="center"/>
            </w:pPr>
          </w:p>
        </w:tc>
        <w:tc>
          <w:tcPr>
            <w:tcW w:w="1156" w:type="dxa"/>
            <w:tcBorders>
              <w:top w:val="single" w:sz="4" w:space="0" w:color="auto"/>
              <w:left w:val="single" w:sz="4" w:space="0" w:color="auto"/>
              <w:bottom w:val="single" w:sz="4" w:space="0" w:color="auto"/>
              <w:right w:val="single" w:sz="4" w:space="0" w:color="auto"/>
            </w:tcBorders>
            <w:shd w:val="clear" w:color="auto" w:fill="D9D9D9"/>
          </w:tcPr>
          <w:p w14:paraId="61C13605" w14:textId="77777777" w:rsidR="004A58BC" w:rsidRDefault="004A58BC" w:rsidP="00521E1B">
            <w:pPr>
              <w:pStyle w:val="TABLE-cell"/>
              <w:keepNext/>
              <w:jc w:val="center"/>
            </w:pPr>
          </w:p>
        </w:tc>
      </w:tr>
      <w:tr w:rsidR="004A58BC" w14:paraId="3FBCFB5C"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hideMark/>
          </w:tcPr>
          <w:p w14:paraId="23A2F69A" w14:textId="77777777" w:rsidR="004A58BC" w:rsidRDefault="004A58BC" w:rsidP="00521E1B">
            <w:pPr>
              <w:pStyle w:val="TABLE-cell"/>
              <w:keepNext/>
            </w:pPr>
            <w:r>
              <w:tab/>
            </w:r>
            <w:r>
              <w:tab/>
              <w:t>Key_Info_Status</w:t>
            </w:r>
          </w:p>
        </w:tc>
        <w:tc>
          <w:tcPr>
            <w:tcW w:w="1155" w:type="dxa"/>
            <w:tcBorders>
              <w:top w:val="single" w:sz="4" w:space="0" w:color="auto"/>
              <w:left w:val="single" w:sz="4" w:space="0" w:color="auto"/>
              <w:bottom w:val="single" w:sz="4" w:space="0" w:color="auto"/>
              <w:right w:val="single" w:sz="4" w:space="0" w:color="auto"/>
            </w:tcBorders>
            <w:hideMark/>
          </w:tcPr>
          <w:p w14:paraId="3DDB3528"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hideMark/>
          </w:tcPr>
          <w:p w14:paraId="1D9316C0" w14:textId="77777777" w:rsidR="004A58BC" w:rsidRDefault="004A58BC" w:rsidP="00521E1B">
            <w:pPr>
              <w:pStyle w:val="TABLE-cell"/>
              <w:keepNext/>
              <w:jc w:val="center"/>
            </w:pPr>
            <w:r>
              <w:t>C</w:t>
            </w:r>
          </w:p>
        </w:tc>
        <w:tc>
          <w:tcPr>
            <w:tcW w:w="1155" w:type="dxa"/>
            <w:tcBorders>
              <w:top w:val="single" w:sz="4" w:space="0" w:color="auto"/>
              <w:left w:val="single" w:sz="4" w:space="0" w:color="auto"/>
              <w:bottom w:val="single" w:sz="4" w:space="0" w:color="auto"/>
              <w:right w:val="single" w:sz="4" w:space="0" w:color="auto"/>
            </w:tcBorders>
            <w:hideMark/>
          </w:tcPr>
          <w:p w14:paraId="2EDC87B6" w14:textId="77777777" w:rsidR="004A58BC" w:rsidRDefault="004A58BC" w:rsidP="00521E1B">
            <w:pPr>
              <w:pStyle w:val="TABLE-cell"/>
              <w:keepNext/>
              <w:jc w:val="center"/>
            </w:pPr>
            <w:r>
              <w:t>–</w:t>
            </w:r>
          </w:p>
        </w:tc>
        <w:tc>
          <w:tcPr>
            <w:tcW w:w="1156" w:type="dxa"/>
            <w:tcBorders>
              <w:top w:val="single" w:sz="4" w:space="0" w:color="auto"/>
              <w:left w:val="single" w:sz="4" w:space="0" w:color="auto"/>
              <w:bottom w:val="single" w:sz="4" w:space="0" w:color="auto"/>
              <w:right w:val="single" w:sz="4" w:space="0" w:color="auto"/>
            </w:tcBorders>
            <w:hideMark/>
          </w:tcPr>
          <w:p w14:paraId="5D4F214A" w14:textId="77777777" w:rsidR="004A58BC" w:rsidRDefault="004A58BC" w:rsidP="00521E1B">
            <w:pPr>
              <w:pStyle w:val="TABLE-cell"/>
              <w:keepNext/>
              <w:jc w:val="center"/>
            </w:pPr>
            <w:r>
              <w:t>C (=)</w:t>
            </w:r>
          </w:p>
        </w:tc>
      </w:tr>
      <w:tr w:rsidR="004A58BC" w14:paraId="544A2B6C"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hideMark/>
          </w:tcPr>
          <w:p w14:paraId="5003CC57" w14:textId="77777777" w:rsidR="004A58BC" w:rsidRDefault="004A58BC" w:rsidP="00521E1B">
            <w:pPr>
              <w:pStyle w:val="TABLE-cell"/>
              <w:keepNext/>
            </w:pPr>
            <w:r>
              <w:tab/>
            </w:r>
            <w:r>
              <w:tab/>
            </w:r>
            <w:r>
              <w:tab/>
              <w:t>Identified_Key_Status</w:t>
            </w:r>
          </w:p>
        </w:tc>
        <w:tc>
          <w:tcPr>
            <w:tcW w:w="1155" w:type="dxa"/>
            <w:tcBorders>
              <w:top w:val="single" w:sz="4" w:space="0" w:color="auto"/>
              <w:left w:val="single" w:sz="4" w:space="0" w:color="auto"/>
              <w:bottom w:val="single" w:sz="4" w:space="0" w:color="auto"/>
              <w:right w:val="single" w:sz="4" w:space="0" w:color="auto"/>
            </w:tcBorders>
            <w:hideMark/>
          </w:tcPr>
          <w:p w14:paraId="3CC3103B"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hideMark/>
          </w:tcPr>
          <w:p w14:paraId="22526D1E" w14:textId="77777777" w:rsidR="004A58BC" w:rsidRDefault="004A58BC" w:rsidP="00521E1B">
            <w:pPr>
              <w:pStyle w:val="TABLE-cell"/>
              <w:keepNext/>
              <w:jc w:val="center"/>
            </w:pPr>
            <w:r>
              <w:t>S</w:t>
            </w:r>
          </w:p>
        </w:tc>
        <w:tc>
          <w:tcPr>
            <w:tcW w:w="1155" w:type="dxa"/>
            <w:tcBorders>
              <w:top w:val="single" w:sz="4" w:space="0" w:color="auto"/>
              <w:left w:val="single" w:sz="4" w:space="0" w:color="auto"/>
              <w:bottom w:val="single" w:sz="4" w:space="0" w:color="auto"/>
              <w:right w:val="single" w:sz="4" w:space="0" w:color="auto"/>
            </w:tcBorders>
            <w:hideMark/>
          </w:tcPr>
          <w:p w14:paraId="4F30EEE4" w14:textId="77777777" w:rsidR="004A58BC" w:rsidRDefault="004A58BC" w:rsidP="00521E1B">
            <w:pPr>
              <w:pStyle w:val="TABLE-cell"/>
              <w:keepNext/>
              <w:jc w:val="center"/>
            </w:pPr>
            <w:r>
              <w:t>–</w:t>
            </w:r>
          </w:p>
        </w:tc>
        <w:tc>
          <w:tcPr>
            <w:tcW w:w="1156" w:type="dxa"/>
            <w:tcBorders>
              <w:top w:val="single" w:sz="4" w:space="0" w:color="auto"/>
              <w:left w:val="single" w:sz="4" w:space="0" w:color="auto"/>
              <w:bottom w:val="single" w:sz="4" w:space="0" w:color="auto"/>
              <w:right w:val="single" w:sz="4" w:space="0" w:color="auto"/>
            </w:tcBorders>
            <w:hideMark/>
          </w:tcPr>
          <w:p w14:paraId="23497640" w14:textId="77777777" w:rsidR="004A58BC" w:rsidRDefault="004A58BC" w:rsidP="00521E1B">
            <w:pPr>
              <w:pStyle w:val="TABLE-cell"/>
              <w:keepNext/>
              <w:jc w:val="center"/>
            </w:pPr>
            <w:r>
              <w:t>S (=)</w:t>
            </w:r>
          </w:p>
        </w:tc>
      </w:tr>
      <w:tr w:rsidR="004A58BC" w14:paraId="57B527F8"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hideMark/>
          </w:tcPr>
          <w:p w14:paraId="3C70B496" w14:textId="77777777" w:rsidR="004A58BC" w:rsidRDefault="004A58BC" w:rsidP="00521E1B">
            <w:pPr>
              <w:pStyle w:val="TABLE-cell"/>
              <w:keepNext/>
            </w:pPr>
            <w:r>
              <w:tab/>
            </w:r>
            <w:r>
              <w:tab/>
            </w:r>
            <w:r>
              <w:tab/>
              <w:t>Wrapped_Key_Status</w:t>
            </w:r>
          </w:p>
        </w:tc>
        <w:tc>
          <w:tcPr>
            <w:tcW w:w="1155" w:type="dxa"/>
            <w:tcBorders>
              <w:top w:val="single" w:sz="4" w:space="0" w:color="auto"/>
              <w:left w:val="single" w:sz="4" w:space="0" w:color="auto"/>
              <w:bottom w:val="single" w:sz="4" w:space="0" w:color="auto"/>
              <w:right w:val="single" w:sz="4" w:space="0" w:color="auto"/>
            </w:tcBorders>
            <w:hideMark/>
          </w:tcPr>
          <w:p w14:paraId="4ACCBCFA"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hideMark/>
          </w:tcPr>
          <w:p w14:paraId="2B7A9E89" w14:textId="77777777" w:rsidR="004A58BC" w:rsidRDefault="004A58BC" w:rsidP="00521E1B">
            <w:pPr>
              <w:pStyle w:val="TABLE-cell"/>
              <w:keepNext/>
              <w:jc w:val="center"/>
            </w:pPr>
            <w:r>
              <w:t>S</w:t>
            </w:r>
          </w:p>
        </w:tc>
        <w:tc>
          <w:tcPr>
            <w:tcW w:w="1155" w:type="dxa"/>
            <w:tcBorders>
              <w:top w:val="single" w:sz="4" w:space="0" w:color="auto"/>
              <w:left w:val="single" w:sz="4" w:space="0" w:color="auto"/>
              <w:bottom w:val="single" w:sz="4" w:space="0" w:color="auto"/>
              <w:right w:val="single" w:sz="4" w:space="0" w:color="auto"/>
            </w:tcBorders>
            <w:hideMark/>
          </w:tcPr>
          <w:p w14:paraId="1A20ADD6" w14:textId="77777777" w:rsidR="004A58BC" w:rsidRDefault="004A58BC" w:rsidP="00521E1B">
            <w:pPr>
              <w:pStyle w:val="TABLE-cell"/>
              <w:keepNext/>
              <w:jc w:val="center"/>
            </w:pPr>
            <w:r>
              <w:t>–</w:t>
            </w:r>
          </w:p>
        </w:tc>
        <w:tc>
          <w:tcPr>
            <w:tcW w:w="1156" w:type="dxa"/>
            <w:tcBorders>
              <w:top w:val="single" w:sz="4" w:space="0" w:color="auto"/>
              <w:left w:val="single" w:sz="4" w:space="0" w:color="auto"/>
              <w:bottom w:val="single" w:sz="4" w:space="0" w:color="auto"/>
              <w:right w:val="single" w:sz="4" w:space="0" w:color="auto"/>
            </w:tcBorders>
            <w:hideMark/>
          </w:tcPr>
          <w:p w14:paraId="72B9A9D4" w14:textId="77777777" w:rsidR="004A58BC" w:rsidRDefault="004A58BC" w:rsidP="00521E1B">
            <w:pPr>
              <w:pStyle w:val="TABLE-cell"/>
              <w:keepNext/>
              <w:jc w:val="center"/>
            </w:pPr>
            <w:r>
              <w:t>S (=)</w:t>
            </w:r>
          </w:p>
        </w:tc>
      </w:tr>
      <w:tr w:rsidR="004A58BC" w14:paraId="59E16610"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hideMark/>
          </w:tcPr>
          <w:p w14:paraId="5BCB3BF8" w14:textId="77777777" w:rsidR="004A58BC" w:rsidRDefault="004A58BC" w:rsidP="00521E1B">
            <w:pPr>
              <w:pStyle w:val="TABLE-cell"/>
              <w:keepNext/>
            </w:pPr>
            <w:r>
              <w:tab/>
            </w:r>
            <w:r>
              <w:tab/>
            </w:r>
            <w:r>
              <w:tab/>
              <w:t>Agreed_Key_Status</w:t>
            </w:r>
          </w:p>
        </w:tc>
        <w:tc>
          <w:tcPr>
            <w:tcW w:w="1155" w:type="dxa"/>
            <w:tcBorders>
              <w:top w:val="single" w:sz="4" w:space="0" w:color="auto"/>
              <w:left w:val="single" w:sz="4" w:space="0" w:color="auto"/>
              <w:bottom w:val="single" w:sz="4" w:space="0" w:color="auto"/>
              <w:right w:val="single" w:sz="4" w:space="0" w:color="auto"/>
            </w:tcBorders>
            <w:hideMark/>
          </w:tcPr>
          <w:p w14:paraId="1EC881FF"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hideMark/>
          </w:tcPr>
          <w:p w14:paraId="0D2FD281" w14:textId="77777777" w:rsidR="004A58BC" w:rsidRDefault="004A58BC" w:rsidP="00521E1B">
            <w:pPr>
              <w:pStyle w:val="TABLE-cell"/>
              <w:keepNext/>
              <w:jc w:val="center"/>
            </w:pPr>
            <w:r>
              <w:t>S</w:t>
            </w:r>
          </w:p>
        </w:tc>
        <w:tc>
          <w:tcPr>
            <w:tcW w:w="1155" w:type="dxa"/>
            <w:tcBorders>
              <w:top w:val="single" w:sz="4" w:space="0" w:color="auto"/>
              <w:left w:val="single" w:sz="4" w:space="0" w:color="auto"/>
              <w:bottom w:val="single" w:sz="4" w:space="0" w:color="auto"/>
              <w:right w:val="single" w:sz="4" w:space="0" w:color="auto"/>
            </w:tcBorders>
            <w:hideMark/>
          </w:tcPr>
          <w:p w14:paraId="7EAB618C" w14:textId="77777777" w:rsidR="004A58BC" w:rsidRDefault="004A58BC" w:rsidP="00521E1B">
            <w:pPr>
              <w:pStyle w:val="TABLE-cell"/>
              <w:keepNext/>
              <w:jc w:val="center"/>
            </w:pPr>
            <w:r>
              <w:t>–</w:t>
            </w:r>
          </w:p>
        </w:tc>
        <w:tc>
          <w:tcPr>
            <w:tcW w:w="1156" w:type="dxa"/>
            <w:tcBorders>
              <w:top w:val="single" w:sz="4" w:space="0" w:color="auto"/>
              <w:left w:val="single" w:sz="4" w:space="0" w:color="auto"/>
              <w:bottom w:val="single" w:sz="4" w:space="0" w:color="auto"/>
              <w:right w:val="single" w:sz="4" w:space="0" w:color="auto"/>
            </w:tcBorders>
            <w:hideMark/>
          </w:tcPr>
          <w:p w14:paraId="0FCA2B07" w14:textId="77777777" w:rsidR="004A58BC" w:rsidRDefault="004A58BC" w:rsidP="00521E1B">
            <w:pPr>
              <w:pStyle w:val="TABLE-cell"/>
              <w:keepNext/>
              <w:jc w:val="center"/>
            </w:pPr>
            <w:r>
              <w:t>S (=)</w:t>
            </w:r>
          </w:p>
        </w:tc>
      </w:tr>
      <w:tr w:rsidR="004A58BC" w14:paraId="4684BA86" w14:textId="77777777" w:rsidTr="00077BDE">
        <w:trPr>
          <w:cantSplit/>
          <w:jc w:val="center"/>
        </w:trPr>
        <w:tc>
          <w:tcPr>
            <w:tcW w:w="8962"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37154855" w14:textId="77777777" w:rsidR="004A58BC" w:rsidRDefault="004A58BC" w:rsidP="00521E1B">
            <w:pPr>
              <w:pStyle w:val="TABLE-cell"/>
              <w:keepNext/>
              <w:rPr>
                <w:i/>
              </w:rPr>
            </w:pPr>
            <w:r>
              <w:rPr>
                <w:i/>
              </w:rPr>
              <w:t>With Glo_Ciphering, Ded_Ciphering, General_Ded_Ciphering, General_Glo_Ciphering, General_Ciphering</w:t>
            </w:r>
          </w:p>
        </w:tc>
      </w:tr>
      <w:tr w:rsidR="004A58BC" w14:paraId="245FD9A9"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hideMark/>
          </w:tcPr>
          <w:p w14:paraId="6CF471C1" w14:textId="77777777" w:rsidR="004A58BC" w:rsidRDefault="004A58BC" w:rsidP="00521E1B">
            <w:pPr>
              <w:pStyle w:val="TABLE-cell"/>
              <w:keepNext/>
            </w:pPr>
            <w:r>
              <w:tab/>
            </w:r>
            <w:r>
              <w:tab/>
              <w:t>Security_Control</w:t>
            </w:r>
          </w:p>
        </w:tc>
        <w:tc>
          <w:tcPr>
            <w:tcW w:w="1155" w:type="dxa"/>
            <w:tcBorders>
              <w:top w:val="single" w:sz="4" w:space="0" w:color="auto"/>
              <w:left w:val="single" w:sz="4" w:space="0" w:color="auto"/>
              <w:bottom w:val="single" w:sz="4" w:space="0" w:color="auto"/>
              <w:right w:val="single" w:sz="4" w:space="0" w:color="auto"/>
            </w:tcBorders>
            <w:hideMark/>
          </w:tcPr>
          <w:p w14:paraId="78BCF976"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hideMark/>
          </w:tcPr>
          <w:p w14:paraId="04BB29EB" w14:textId="77777777" w:rsidR="004A58BC" w:rsidRDefault="004A58BC" w:rsidP="00521E1B">
            <w:pPr>
              <w:pStyle w:val="TABLE-cell"/>
              <w:keepNext/>
              <w:jc w:val="center"/>
            </w:pPr>
            <w:r>
              <w:t>M</w:t>
            </w:r>
          </w:p>
        </w:tc>
        <w:tc>
          <w:tcPr>
            <w:tcW w:w="1155" w:type="dxa"/>
            <w:tcBorders>
              <w:top w:val="single" w:sz="4" w:space="0" w:color="auto"/>
              <w:left w:val="single" w:sz="4" w:space="0" w:color="auto"/>
              <w:bottom w:val="single" w:sz="4" w:space="0" w:color="auto"/>
              <w:right w:val="single" w:sz="4" w:space="0" w:color="auto"/>
            </w:tcBorders>
            <w:hideMark/>
          </w:tcPr>
          <w:p w14:paraId="1B43CE33" w14:textId="77777777" w:rsidR="004A58BC" w:rsidRDefault="004A58BC" w:rsidP="00521E1B">
            <w:pPr>
              <w:pStyle w:val="TABLE-cell"/>
              <w:keepNext/>
              <w:jc w:val="center"/>
            </w:pPr>
            <w:r>
              <w:t>–</w:t>
            </w:r>
          </w:p>
        </w:tc>
        <w:tc>
          <w:tcPr>
            <w:tcW w:w="1156" w:type="dxa"/>
            <w:tcBorders>
              <w:top w:val="single" w:sz="4" w:space="0" w:color="auto"/>
              <w:left w:val="single" w:sz="4" w:space="0" w:color="auto"/>
              <w:bottom w:val="single" w:sz="4" w:space="0" w:color="auto"/>
              <w:right w:val="single" w:sz="4" w:space="0" w:color="auto"/>
            </w:tcBorders>
            <w:hideMark/>
          </w:tcPr>
          <w:p w14:paraId="134A4C5A" w14:textId="77777777" w:rsidR="004A58BC" w:rsidRDefault="004A58BC" w:rsidP="00521E1B">
            <w:pPr>
              <w:pStyle w:val="TABLE-cell"/>
              <w:keepNext/>
              <w:jc w:val="center"/>
            </w:pPr>
            <w:r>
              <w:t>M (=)</w:t>
            </w:r>
          </w:p>
        </w:tc>
      </w:tr>
      <w:tr w:rsidR="004A58BC" w14:paraId="591ECBBD" w14:textId="77777777" w:rsidTr="00077BDE">
        <w:trPr>
          <w:cantSplit/>
          <w:jc w:val="center"/>
        </w:trPr>
        <w:tc>
          <w:tcPr>
            <w:tcW w:w="8962" w:type="dxa"/>
            <w:gridSpan w:val="5"/>
            <w:tcBorders>
              <w:top w:val="single" w:sz="4" w:space="0" w:color="auto"/>
              <w:left w:val="single" w:sz="4" w:space="0" w:color="auto"/>
              <w:bottom w:val="single" w:sz="4" w:space="0" w:color="auto"/>
              <w:right w:val="single" w:sz="4" w:space="0" w:color="auto"/>
            </w:tcBorders>
            <w:shd w:val="clear" w:color="auto" w:fill="D9D9D9"/>
            <w:vAlign w:val="center"/>
            <w:hideMark/>
          </w:tcPr>
          <w:p w14:paraId="0C2DEE62" w14:textId="77777777" w:rsidR="004A58BC" w:rsidRDefault="004A58BC" w:rsidP="00521E1B">
            <w:pPr>
              <w:pStyle w:val="TABLE-cell"/>
              <w:keepNext/>
              <w:rPr>
                <w:i/>
              </w:rPr>
            </w:pPr>
            <w:r>
              <w:rPr>
                <w:i/>
              </w:rPr>
              <w:t>The protection element is present when authentication or digital signature is applied.</w:t>
            </w:r>
          </w:p>
        </w:tc>
      </w:tr>
      <w:tr w:rsidR="004A58BC" w14:paraId="132CDFB5"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vAlign w:val="center"/>
            <w:hideMark/>
          </w:tcPr>
          <w:p w14:paraId="0D7AFCF6" w14:textId="77777777" w:rsidR="004A58BC" w:rsidRDefault="004A58BC" w:rsidP="00521E1B">
            <w:pPr>
              <w:pStyle w:val="TABLE-cell"/>
              <w:keepNext/>
            </w:pPr>
            <w:r>
              <w:t>Protection_Element {Protection_Element}</w:t>
            </w:r>
          </w:p>
        </w:tc>
        <w:tc>
          <w:tcPr>
            <w:tcW w:w="1155" w:type="dxa"/>
            <w:tcBorders>
              <w:top w:val="single" w:sz="4" w:space="0" w:color="auto"/>
              <w:left w:val="single" w:sz="4" w:space="0" w:color="auto"/>
              <w:bottom w:val="single" w:sz="4" w:space="0" w:color="auto"/>
              <w:right w:val="single" w:sz="4" w:space="0" w:color="auto"/>
            </w:tcBorders>
            <w:hideMark/>
          </w:tcPr>
          <w:p w14:paraId="4247210A"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hideMark/>
          </w:tcPr>
          <w:p w14:paraId="3DCB54E6" w14:textId="77777777" w:rsidR="004A58BC" w:rsidRDefault="004A58BC" w:rsidP="00521E1B">
            <w:pPr>
              <w:pStyle w:val="TABLE-cell"/>
              <w:keepNext/>
              <w:jc w:val="center"/>
            </w:pPr>
            <w:r>
              <w:t>C</w:t>
            </w:r>
          </w:p>
        </w:tc>
        <w:tc>
          <w:tcPr>
            <w:tcW w:w="1155" w:type="dxa"/>
            <w:tcBorders>
              <w:top w:val="single" w:sz="4" w:space="0" w:color="auto"/>
              <w:left w:val="single" w:sz="4" w:space="0" w:color="auto"/>
              <w:bottom w:val="single" w:sz="4" w:space="0" w:color="auto"/>
              <w:right w:val="single" w:sz="4" w:space="0" w:color="auto"/>
            </w:tcBorders>
            <w:hideMark/>
          </w:tcPr>
          <w:p w14:paraId="3C84D458" w14:textId="77777777" w:rsidR="004A58BC" w:rsidRDefault="004A58BC" w:rsidP="00521E1B">
            <w:pPr>
              <w:pStyle w:val="TABLE-cell"/>
              <w:keepNext/>
              <w:jc w:val="center"/>
            </w:pPr>
            <w:r>
              <w:t>–</w:t>
            </w:r>
          </w:p>
        </w:tc>
        <w:tc>
          <w:tcPr>
            <w:tcW w:w="1156" w:type="dxa"/>
            <w:tcBorders>
              <w:top w:val="single" w:sz="4" w:space="0" w:color="auto"/>
              <w:left w:val="single" w:sz="4" w:space="0" w:color="auto"/>
              <w:bottom w:val="single" w:sz="4" w:space="0" w:color="auto"/>
              <w:right w:val="single" w:sz="4" w:space="0" w:color="auto"/>
            </w:tcBorders>
            <w:hideMark/>
          </w:tcPr>
          <w:p w14:paraId="4ED3172C" w14:textId="77777777" w:rsidR="004A58BC" w:rsidRDefault="004A58BC" w:rsidP="00521E1B">
            <w:pPr>
              <w:pStyle w:val="TABLE-cell"/>
              <w:keepNext/>
              <w:jc w:val="center"/>
            </w:pPr>
            <w:r>
              <w:t>C (=)</w:t>
            </w:r>
          </w:p>
        </w:tc>
      </w:tr>
      <w:tr w:rsidR="004A58BC" w14:paraId="27AA9FC7"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vAlign w:val="center"/>
            <w:hideMark/>
          </w:tcPr>
          <w:p w14:paraId="3B8EEBBC" w14:textId="77777777" w:rsidR="004A58BC" w:rsidRDefault="004A58BC" w:rsidP="00521E1B">
            <w:pPr>
              <w:pStyle w:val="TABLE-cell"/>
              <w:keepNext/>
            </w:pPr>
            <w:r>
              <w:tab/>
              <w:t>Invocation_Counter</w:t>
            </w:r>
          </w:p>
        </w:tc>
        <w:tc>
          <w:tcPr>
            <w:tcW w:w="1155" w:type="dxa"/>
            <w:tcBorders>
              <w:top w:val="single" w:sz="4" w:space="0" w:color="auto"/>
              <w:left w:val="single" w:sz="4" w:space="0" w:color="auto"/>
              <w:bottom w:val="single" w:sz="4" w:space="0" w:color="auto"/>
              <w:right w:val="single" w:sz="4" w:space="0" w:color="auto"/>
            </w:tcBorders>
            <w:hideMark/>
          </w:tcPr>
          <w:p w14:paraId="74F661FC"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hideMark/>
          </w:tcPr>
          <w:p w14:paraId="2B1A06D2" w14:textId="77777777" w:rsidR="004A58BC" w:rsidRDefault="004A58BC" w:rsidP="00521E1B">
            <w:pPr>
              <w:pStyle w:val="TABLE-cell"/>
              <w:keepNext/>
              <w:jc w:val="center"/>
            </w:pPr>
            <w:r>
              <w:t>C</w:t>
            </w:r>
          </w:p>
        </w:tc>
        <w:tc>
          <w:tcPr>
            <w:tcW w:w="1155" w:type="dxa"/>
            <w:tcBorders>
              <w:top w:val="single" w:sz="4" w:space="0" w:color="auto"/>
              <w:left w:val="single" w:sz="4" w:space="0" w:color="auto"/>
              <w:bottom w:val="single" w:sz="4" w:space="0" w:color="auto"/>
              <w:right w:val="single" w:sz="4" w:space="0" w:color="auto"/>
            </w:tcBorders>
            <w:hideMark/>
          </w:tcPr>
          <w:p w14:paraId="20846CF3" w14:textId="77777777" w:rsidR="004A58BC" w:rsidRDefault="004A58BC" w:rsidP="00521E1B">
            <w:pPr>
              <w:pStyle w:val="TABLE-cell"/>
              <w:keepNext/>
              <w:jc w:val="center"/>
            </w:pPr>
            <w:r>
              <w:t>–</w:t>
            </w:r>
          </w:p>
        </w:tc>
        <w:tc>
          <w:tcPr>
            <w:tcW w:w="1156" w:type="dxa"/>
            <w:tcBorders>
              <w:top w:val="single" w:sz="4" w:space="0" w:color="auto"/>
              <w:left w:val="single" w:sz="4" w:space="0" w:color="auto"/>
              <w:bottom w:val="single" w:sz="4" w:space="0" w:color="auto"/>
              <w:right w:val="single" w:sz="4" w:space="0" w:color="auto"/>
            </w:tcBorders>
            <w:hideMark/>
          </w:tcPr>
          <w:p w14:paraId="135464C5" w14:textId="77777777" w:rsidR="004A58BC" w:rsidRDefault="004A58BC" w:rsidP="00521E1B">
            <w:pPr>
              <w:pStyle w:val="TABLE-cell"/>
              <w:keepNext/>
              <w:jc w:val="center"/>
            </w:pPr>
            <w:r>
              <w:t>C (=)</w:t>
            </w:r>
          </w:p>
        </w:tc>
      </w:tr>
      <w:tr w:rsidR="004A58BC" w14:paraId="5B0E64EF"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vAlign w:val="center"/>
            <w:hideMark/>
          </w:tcPr>
          <w:p w14:paraId="57C05056" w14:textId="77777777" w:rsidR="004A58BC" w:rsidRDefault="004A58BC" w:rsidP="00521E1B">
            <w:pPr>
              <w:pStyle w:val="TABLE-cell"/>
              <w:keepNext/>
            </w:pPr>
            <w:r>
              <w:tab/>
              <w:t>Authentication_Tag</w:t>
            </w:r>
          </w:p>
        </w:tc>
        <w:tc>
          <w:tcPr>
            <w:tcW w:w="1155" w:type="dxa"/>
            <w:tcBorders>
              <w:top w:val="single" w:sz="4" w:space="0" w:color="auto"/>
              <w:left w:val="single" w:sz="4" w:space="0" w:color="auto"/>
              <w:bottom w:val="single" w:sz="4" w:space="0" w:color="auto"/>
              <w:right w:val="single" w:sz="4" w:space="0" w:color="auto"/>
            </w:tcBorders>
            <w:hideMark/>
          </w:tcPr>
          <w:p w14:paraId="07D6D22E"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hideMark/>
          </w:tcPr>
          <w:p w14:paraId="5749E781" w14:textId="77777777" w:rsidR="004A58BC" w:rsidRDefault="004A58BC" w:rsidP="00521E1B">
            <w:pPr>
              <w:pStyle w:val="TABLE-cell"/>
              <w:keepNext/>
              <w:jc w:val="center"/>
            </w:pPr>
            <w:r>
              <w:t>C</w:t>
            </w:r>
          </w:p>
        </w:tc>
        <w:tc>
          <w:tcPr>
            <w:tcW w:w="1155" w:type="dxa"/>
            <w:tcBorders>
              <w:top w:val="single" w:sz="4" w:space="0" w:color="auto"/>
              <w:left w:val="single" w:sz="4" w:space="0" w:color="auto"/>
              <w:bottom w:val="single" w:sz="4" w:space="0" w:color="auto"/>
              <w:right w:val="single" w:sz="4" w:space="0" w:color="auto"/>
            </w:tcBorders>
            <w:hideMark/>
          </w:tcPr>
          <w:p w14:paraId="494333ED" w14:textId="77777777" w:rsidR="004A58BC" w:rsidRDefault="004A58BC" w:rsidP="00521E1B">
            <w:pPr>
              <w:pStyle w:val="TABLE-cell"/>
              <w:keepNext/>
              <w:jc w:val="center"/>
            </w:pPr>
            <w:r>
              <w:t>–</w:t>
            </w:r>
          </w:p>
        </w:tc>
        <w:tc>
          <w:tcPr>
            <w:tcW w:w="1156" w:type="dxa"/>
            <w:tcBorders>
              <w:top w:val="single" w:sz="4" w:space="0" w:color="auto"/>
              <w:left w:val="single" w:sz="4" w:space="0" w:color="auto"/>
              <w:bottom w:val="single" w:sz="4" w:space="0" w:color="auto"/>
              <w:right w:val="single" w:sz="4" w:space="0" w:color="auto"/>
            </w:tcBorders>
            <w:hideMark/>
          </w:tcPr>
          <w:p w14:paraId="322BF2CD" w14:textId="77777777" w:rsidR="004A58BC" w:rsidRDefault="004A58BC" w:rsidP="00521E1B">
            <w:pPr>
              <w:pStyle w:val="TABLE-cell"/>
              <w:keepNext/>
              <w:jc w:val="center"/>
            </w:pPr>
            <w:r>
              <w:t>C (=)</w:t>
            </w:r>
          </w:p>
        </w:tc>
      </w:tr>
      <w:tr w:rsidR="004A58BC" w14:paraId="2983FBDF" w14:textId="77777777" w:rsidTr="00077BDE">
        <w:trPr>
          <w:cantSplit/>
          <w:jc w:val="center"/>
        </w:trPr>
        <w:tc>
          <w:tcPr>
            <w:tcW w:w="4341" w:type="dxa"/>
            <w:tcBorders>
              <w:top w:val="single" w:sz="4" w:space="0" w:color="auto"/>
              <w:left w:val="single" w:sz="4" w:space="0" w:color="auto"/>
              <w:bottom w:val="single" w:sz="4" w:space="0" w:color="auto"/>
              <w:right w:val="single" w:sz="4" w:space="0" w:color="auto"/>
            </w:tcBorders>
            <w:vAlign w:val="center"/>
            <w:hideMark/>
          </w:tcPr>
          <w:p w14:paraId="52430315" w14:textId="77777777" w:rsidR="004A58BC" w:rsidRDefault="004A58BC" w:rsidP="00521E1B">
            <w:pPr>
              <w:pStyle w:val="TABLE-cell"/>
              <w:keepNext/>
            </w:pPr>
            <w:r>
              <w:tab/>
              <w:t>Signature</w:t>
            </w:r>
          </w:p>
        </w:tc>
        <w:tc>
          <w:tcPr>
            <w:tcW w:w="1155" w:type="dxa"/>
            <w:tcBorders>
              <w:top w:val="single" w:sz="4" w:space="0" w:color="auto"/>
              <w:left w:val="single" w:sz="4" w:space="0" w:color="auto"/>
              <w:bottom w:val="single" w:sz="4" w:space="0" w:color="auto"/>
              <w:right w:val="single" w:sz="4" w:space="0" w:color="auto"/>
            </w:tcBorders>
            <w:hideMark/>
          </w:tcPr>
          <w:p w14:paraId="6FDA29CC" w14:textId="77777777" w:rsidR="004A58BC" w:rsidRDefault="004A58BC" w:rsidP="00521E1B">
            <w:pPr>
              <w:pStyle w:val="TABLE-cell"/>
              <w:keepNext/>
              <w:jc w:val="center"/>
            </w:pPr>
            <w:r>
              <w:t>–</w:t>
            </w:r>
          </w:p>
        </w:tc>
        <w:tc>
          <w:tcPr>
            <w:tcW w:w="1155" w:type="dxa"/>
            <w:tcBorders>
              <w:top w:val="single" w:sz="4" w:space="0" w:color="auto"/>
              <w:left w:val="single" w:sz="4" w:space="0" w:color="auto"/>
              <w:bottom w:val="single" w:sz="4" w:space="0" w:color="auto"/>
              <w:right w:val="single" w:sz="4" w:space="0" w:color="auto"/>
            </w:tcBorders>
            <w:hideMark/>
          </w:tcPr>
          <w:p w14:paraId="1F8269E7" w14:textId="77777777" w:rsidR="004A58BC" w:rsidRDefault="004A58BC" w:rsidP="00521E1B">
            <w:pPr>
              <w:pStyle w:val="TABLE-cell"/>
              <w:keepNext/>
              <w:jc w:val="center"/>
            </w:pPr>
            <w:r>
              <w:t>C</w:t>
            </w:r>
          </w:p>
        </w:tc>
        <w:tc>
          <w:tcPr>
            <w:tcW w:w="1155" w:type="dxa"/>
            <w:tcBorders>
              <w:top w:val="single" w:sz="4" w:space="0" w:color="auto"/>
              <w:left w:val="single" w:sz="4" w:space="0" w:color="auto"/>
              <w:bottom w:val="single" w:sz="4" w:space="0" w:color="auto"/>
              <w:right w:val="single" w:sz="4" w:space="0" w:color="auto"/>
            </w:tcBorders>
            <w:hideMark/>
          </w:tcPr>
          <w:p w14:paraId="692580E2" w14:textId="77777777" w:rsidR="004A58BC" w:rsidRDefault="004A58BC" w:rsidP="00521E1B">
            <w:pPr>
              <w:pStyle w:val="TABLE-cell"/>
              <w:keepNext/>
              <w:jc w:val="center"/>
            </w:pPr>
            <w:r>
              <w:t>–</w:t>
            </w:r>
          </w:p>
        </w:tc>
        <w:tc>
          <w:tcPr>
            <w:tcW w:w="1156" w:type="dxa"/>
            <w:tcBorders>
              <w:top w:val="single" w:sz="4" w:space="0" w:color="auto"/>
              <w:left w:val="single" w:sz="4" w:space="0" w:color="auto"/>
              <w:bottom w:val="single" w:sz="4" w:space="0" w:color="auto"/>
              <w:right w:val="single" w:sz="4" w:space="0" w:color="auto"/>
            </w:tcBorders>
            <w:hideMark/>
          </w:tcPr>
          <w:p w14:paraId="5ECE4042" w14:textId="77777777" w:rsidR="004A58BC" w:rsidRDefault="004A58BC" w:rsidP="00521E1B">
            <w:pPr>
              <w:pStyle w:val="TABLE-cell"/>
              <w:keepNext/>
              <w:jc w:val="center"/>
            </w:pPr>
            <w:r>
              <w:t>C (=)</w:t>
            </w:r>
          </w:p>
        </w:tc>
      </w:tr>
    </w:tbl>
    <w:p w14:paraId="47624FF6" w14:textId="77777777" w:rsidR="00B67C8A" w:rsidRDefault="00B67C8A" w:rsidP="00B67C8A">
      <w:pPr>
        <w:pStyle w:val="NOTE"/>
      </w:pPr>
    </w:p>
    <w:p w14:paraId="21A261D1" w14:textId="77777777" w:rsidR="004A58BC" w:rsidRDefault="004A58BC" w:rsidP="00B67C8A">
      <w:pPr>
        <w:pStyle w:val="PARAGRAPH"/>
      </w:pPr>
      <w:r>
        <w:t xml:space="preserve">The Security_Options parameter contains one Security_Options_Element parameter for each kind of protection to be applied. Similarly, the Security_Status parameter contains one Security_Status_Element parameter for each kind of protection that has been applied. See also </w:t>
      </w:r>
      <w:r>
        <w:fldChar w:fldCharType="begin" w:fldLock="1"/>
      </w:r>
      <w:r>
        <w:instrText xml:space="preserve"> REF _Ref384493160 \r \h </w:instrText>
      </w:r>
      <w:r>
        <w:fldChar w:fldCharType="separate"/>
      </w:r>
      <w:r w:rsidR="00811F07">
        <w:t>5.7.3</w:t>
      </w:r>
      <w:r>
        <w:fldChar w:fldCharType="end"/>
      </w:r>
      <w:r>
        <w:t>.</w:t>
      </w:r>
    </w:p>
    <w:p w14:paraId="6D8F5368" w14:textId="77777777" w:rsidR="004A58BC" w:rsidRDefault="004A58BC" w:rsidP="00B67C8A">
      <w:pPr>
        <w:pStyle w:val="PARAGRAPH"/>
      </w:pPr>
      <w:r>
        <w:t>The Security_Options_Element and Security_Status_Element parameters include the following sub-parameters:</w:t>
      </w:r>
    </w:p>
    <w:p w14:paraId="2E7FBDBC" w14:textId="77777777" w:rsidR="004A58BC" w:rsidRDefault="004A58BC" w:rsidP="00521922">
      <w:pPr>
        <w:pStyle w:val="ListBullet"/>
      </w:pPr>
      <w:r>
        <w:t xml:space="preserve">the Security_Protection_Type sub-parameter is mandatory: it identifies the ciphered APDU to be used; see </w:t>
      </w:r>
      <w:r>
        <w:fldChar w:fldCharType="begin" w:fldLock="1"/>
      </w:r>
      <w:r>
        <w:instrText xml:space="preserve"> REF _Ref378161876 \h  \* MERGEFORMAT </w:instrText>
      </w:r>
      <w:r>
        <w:fldChar w:fldCharType="separate"/>
      </w:r>
      <w:r w:rsidR="00811F07" w:rsidRPr="00811F07">
        <w:rPr>
          <w:bCs/>
        </w:rPr>
        <w:t xml:space="preserve">Table </w:t>
      </w:r>
      <w:r w:rsidR="00811F07" w:rsidRPr="00811F07">
        <w:rPr>
          <w:bCs/>
          <w:noProof/>
        </w:rPr>
        <w:t>41</w:t>
      </w:r>
      <w:r>
        <w:fldChar w:fldCharType="end"/>
      </w:r>
      <w:r>
        <w:t>;</w:t>
      </w:r>
    </w:p>
    <w:p w14:paraId="759E9FFF" w14:textId="77777777" w:rsidR="004A58BC" w:rsidRDefault="004A58BC" w:rsidP="00521922">
      <w:pPr>
        <w:pStyle w:val="ListBullet"/>
      </w:pPr>
      <w:r>
        <w:t>the System_Title subparameter is optional. When present, it holds the system title of the sender. It can be present only with General_Glo_Ciphering and General_Ded_Ciphering;</w:t>
      </w:r>
    </w:p>
    <w:p w14:paraId="616CFD82" w14:textId="77777777" w:rsidR="004A58BC" w:rsidRDefault="004A58BC" w:rsidP="004A58BC">
      <w:pPr>
        <w:pStyle w:val="NOTE"/>
        <w:ind w:left="340"/>
      </w:pPr>
      <w:r>
        <w:t>NOTE 2</w:t>
      </w:r>
      <w:r w:rsidR="00B67C8A">
        <w:t> </w:t>
      </w:r>
      <w:r>
        <w:t>The purpose to include system-title of the sender is to allow the other party to build the initialization vector where the system-title has not been exchanged during the media specific registration process or during the AARQ / AARE exchange.</w:t>
      </w:r>
    </w:p>
    <w:p w14:paraId="2D465871" w14:textId="34F04BB2" w:rsidR="004A58BC" w:rsidRDefault="004A58BC" w:rsidP="00B67C8A">
      <w:pPr>
        <w:pStyle w:val="TABLE-title"/>
      </w:pPr>
      <w:bookmarkStart w:id="3257" w:name="_Ref378161876"/>
      <w:bookmarkStart w:id="3258" w:name="_Toc392501910"/>
      <w:bookmarkStart w:id="3259" w:name="_Toc386035095"/>
      <w:bookmarkStart w:id="3260" w:name="_Toc437856772"/>
      <w:bookmarkStart w:id="3261" w:name="_Toc97127483"/>
      <w:r w:rsidRPr="00253C6D">
        <w:lastRenderedPageBreak/>
        <w:t xml:space="preserve">Table </w:t>
      </w:r>
      <w:fldSimple w:instr=" SEQ Table \* ARABIC ">
        <w:r w:rsidR="00DC4BE9">
          <w:rPr>
            <w:noProof/>
          </w:rPr>
          <w:t>41</w:t>
        </w:r>
      </w:fldSimple>
      <w:bookmarkEnd w:id="3257"/>
      <w:r w:rsidRPr="00253C6D">
        <w:t xml:space="preserve"> – APDUs used with security protection types</w:t>
      </w:r>
      <w:bookmarkEnd w:id="3258"/>
      <w:bookmarkEnd w:id="3259"/>
      <w:bookmarkEnd w:id="3260"/>
      <w:bookmarkEnd w:id="3261"/>
    </w:p>
    <w:tbl>
      <w:tblPr>
        <w:tblW w:w="74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19"/>
        <w:gridCol w:w="3934"/>
      </w:tblGrid>
      <w:tr w:rsidR="004A58BC" w14:paraId="15FB0162" w14:textId="77777777" w:rsidTr="00624291">
        <w:trPr>
          <w:cantSplit/>
          <w:jc w:val="center"/>
        </w:trPr>
        <w:tc>
          <w:tcPr>
            <w:tcW w:w="3519" w:type="dxa"/>
            <w:tcBorders>
              <w:top w:val="single" w:sz="4" w:space="0" w:color="auto"/>
              <w:left w:val="single" w:sz="4" w:space="0" w:color="auto"/>
              <w:bottom w:val="single" w:sz="4" w:space="0" w:color="auto"/>
              <w:right w:val="single" w:sz="4" w:space="0" w:color="auto"/>
            </w:tcBorders>
            <w:hideMark/>
          </w:tcPr>
          <w:p w14:paraId="7EBBB652" w14:textId="77777777" w:rsidR="004A58BC" w:rsidRDefault="004A58BC" w:rsidP="00521E1B">
            <w:pPr>
              <w:pStyle w:val="TABLE-col-heading"/>
              <w:jc w:val="both"/>
            </w:pPr>
            <w:r>
              <w:t>Security_Protection_Type</w:t>
            </w:r>
          </w:p>
        </w:tc>
        <w:tc>
          <w:tcPr>
            <w:tcW w:w="3934" w:type="dxa"/>
            <w:tcBorders>
              <w:top w:val="single" w:sz="4" w:space="0" w:color="auto"/>
              <w:left w:val="single" w:sz="4" w:space="0" w:color="auto"/>
              <w:bottom w:val="single" w:sz="4" w:space="0" w:color="auto"/>
              <w:right w:val="single" w:sz="4" w:space="0" w:color="auto"/>
            </w:tcBorders>
            <w:hideMark/>
          </w:tcPr>
          <w:p w14:paraId="024E6EBD" w14:textId="77777777" w:rsidR="004A58BC" w:rsidRDefault="004A58BC" w:rsidP="00521E1B">
            <w:pPr>
              <w:pStyle w:val="TABLE-col-heading"/>
            </w:pPr>
            <w:r>
              <w:t>APDU</w:t>
            </w:r>
          </w:p>
        </w:tc>
      </w:tr>
      <w:tr w:rsidR="004A58BC" w14:paraId="3838E6C6" w14:textId="77777777" w:rsidTr="00624291">
        <w:trPr>
          <w:cantSplit/>
          <w:jc w:val="center"/>
        </w:trPr>
        <w:tc>
          <w:tcPr>
            <w:tcW w:w="3519" w:type="dxa"/>
            <w:tcBorders>
              <w:top w:val="single" w:sz="4" w:space="0" w:color="auto"/>
              <w:left w:val="single" w:sz="4" w:space="0" w:color="auto"/>
              <w:bottom w:val="single" w:sz="4" w:space="0" w:color="auto"/>
              <w:right w:val="single" w:sz="4" w:space="0" w:color="auto"/>
            </w:tcBorders>
            <w:vAlign w:val="center"/>
            <w:hideMark/>
          </w:tcPr>
          <w:p w14:paraId="5970D356" w14:textId="77777777" w:rsidR="004A58BC" w:rsidRDefault="004A58BC" w:rsidP="00521E1B">
            <w:pPr>
              <w:pStyle w:val="TABLE-cell"/>
              <w:keepNext/>
            </w:pPr>
            <w:r>
              <w:t>Glo_Ciphering</w:t>
            </w:r>
          </w:p>
        </w:tc>
        <w:tc>
          <w:tcPr>
            <w:tcW w:w="3934" w:type="dxa"/>
            <w:tcBorders>
              <w:top w:val="single" w:sz="4" w:space="0" w:color="auto"/>
              <w:left w:val="single" w:sz="4" w:space="0" w:color="auto"/>
              <w:bottom w:val="single" w:sz="4" w:space="0" w:color="auto"/>
              <w:right w:val="single" w:sz="4" w:space="0" w:color="auto"/>
            </w:tcBorders>
            <w:vAlign w:val="center"/>
            <w:hideMark/>
          </w:tcPr>
          <w:p w14:paraId="586866B4" w14:textId="77777777" w:rsidR="004A58BC" w:rsidRDefault="004A58BC" w:rsidP="00521E1B">
            <w:pPr>
              <w:pStyle w:val="TABLE-cell"/>
              <w:keepNext/>
              <w:jc w:val="center"/>
            </w:pPr>
            <w:r>
              <w:t>Service-specific glo-ciphering</w:t>
            </w:r>
          </w:p>
        </w:tc>
      </w:tr>
      <w:tr w:rsidR="004A58BC" w14:paraId="3AEFE8D5" w14:textId="77777777" w:rsidTr="00624291">
        <w:trPr>
          <w:cantSplit/>
          <w:jc w:val="center"/>
        </w:trPr>
        <w:tc>
          <w:tcPr>
            <w:tcW w:w="3519" w:type="dxa"/>
            <w:tcBorders>
              <w:top w:val="single" w:sz="4" w:space="0" w:color="auto"/>
              <w:left w:val="single" w:sz="4" w:space="0" w:color="auto"/>
              <w:bottom w:val="single" w:sz="4" w:space="0" w:color="auto"/>
              <w:right w:val="single" w:sz="4" w:space="0" w:color="auto"/>
            </w:tcBorders>
            <w:vAlign w:val="center"/>
            <w:hideMark/>
          </w:tcPr>
          <w:p w14:paraId="79FA1C88" w14:textId="77777777" w:rsidR="004A58BC" w:rsidRDefault="004A58BC" w:rsidP="00521E1B">
            <w:pPr>
              <w:pStyle w:val="TABLE-cell"/>
              <w:keepNext/>
            </w:pPr>
            <w:r>
              <w:t>Ded_Ciphering</w:t>
            </w:r>
          </w:p>
        </w:tc>
        <w:tc>
          <w:tcPr>
            <w:tcW w:w="3934" w:type="dxa"/>
            <w:tcBorders>
              <w:top w:val="single" w:sz="4" w:space="0" w:color="auto"/>
              <w:left w:val="single" w:sz="4" w:space="0" w:color="auto"/>
              <w:bottom w:val="single" w:sz="4" w:space="0" w:color="auto"/>
              <w:right w:val="single" w:sz="4" w:space="0" w:color="auto"/>
            </w:tcBorders>
            <w:vAlign w:val="center"/>
            <w:hideMark/>
          </w:tcPr>
          <w:p w14:paraId="0B258F1C" w14:textId="77777777" w:rsidR="004A58BC" w:rsidRDefault="004A58BC" w:rsidP="00521E1B">
            <w:pPr>
              <w:pStyle w:val="TABLE-cell"/>
              <w:keepNext/>
              <w:jc w:val="center"/>
            </w:pPr>
            <w:r>
              <w:t>Service-specific ded-ciphering</w:t>
            </w:r>
          </w:p>
        </w:tc>
      </w:tr>
      <w:tr w:rsidR="004A58BC" w14:paraId="7F53D2A3" w14:textId="77777777" w:rsidTr="00624291">
        <w:trPr>
          <w:cantSplit/>
          <w:jc w:val="center"/>
        </w:trPr>
        <w:tc>
          <w:tcPr>
            <w:tcW w:w="3519" w:type="dxa"/>
            <w:tcBorders>
              <w:top w:val="single" w:sz="4" w:space="0" w:color="auto"/>
              <w:left w:val="single" w:sz="4" w:space="0" w:color="auto"/>
              <w:bottom w:val="single" w:sz="4" w:space="0" w:color="auto"/>
              <w:right w:val="single" w:sz="4" w:space="0" w:color="auto"/>
            </w:tcBorders>
            <w:vAlign w:val="center"/>
            <w:hideMark/>
          </w:tcPr>
          <w:p w14:paraId="20C40E0B" w14:textId="77777777" w:rsidR="004A58BC" w:rsidRDefault="004A58BC" w:rsidP="00521E1B">
            <w:pPr>
              <w:pStyle w:val="TABLE-cell"/>
              <w:keepNext/>
            </w:pPr>
            <w:r>
              <w:t>General_Glo_Ciphering</w:t>
            </w:r>
          </w:p>
        </w:tc>
        <w:tc>
          <w:tcPr>
            <w:tcW w:w="3934" w:type="dxa"/>
            <w:tcBorders>
              <w:top w:val="single" w:sz="4" w:space="0" w:color="auto"/>
              <w:left w:val="single" w:sz="4" w:space="0" w:color="auto"/>
              <w:bottom w:val="single" w:sz="4" w:space="0" w:color="auto"/>
              <w:right w:val="single" w:sz="4" w:space="0" w:color="auto"/>
            </w:tcBorders>
            <w:vAlign w:val="center"/>
            <w:hideMark/>
          </w:tcPr>
          <w:p w14:paraId="1C5B8D98" w14:textId="77777777" w:rsidR="004A58BC" w:rsidRDefault="004A58BC" w:rsidP="00521E1B">
            <w:pPr>
              <w:pStyle w:val="TABLE-cell"/>
              <w:keepNext/>
              <w:jc w:val="center"/>
            </w:pPr>
            <w:r>
              <w:t>general-glo-ciphering</w:t>
            </w:r>
          </w:p>
        </w:tc>
      </w:tr>
      <w:tr w:rsidR="004A58BC" w14:paraId="7D0911B0" w14:textId="77777777" w:rsidTr="00624291">
        <w:trPr>
          <w:cantSplit/>
          <w:jc w:val="center"/>
        </w:trPr>
        <w:tc>
          <w:tcPr>
            <w:tcW w:w="3519" w:type="dxa"/>
            <w:tcBorders>
              <w:top w:val="single" w:sz="4" w:space="0" w:color="auto"/>
              <w:left w:val="single" w:sz="4" w:space="0" w:color="auto"/>
              <w:bottom w:val="single" w:sz="4" w:space="0" w:color="auto"/>
              <w:right w:val="single" w:sz="4" w:space="0" w:color="auto"/>
            </w:tcBorders>
            <w:vAlign w:val="center"/>
            <w:hideMark/>
          </w:tcPr>
          <w:p w14:paraId="4DC4AFEC" w14:textId="77777777" w:rsidR="004A58BC" w:rsidRDefault="004A58BC" w:rsidP="00521E1B">
            <w:pPr>
              <w:pStyle w:val="TABLE-cell"/>
              <w:keepNext/>
            </w:pPr>
            <w:r>
              <w:t>General_Ded_Ciphering</w:t>
            </w:r>
          </w:p>
        </w:tc>
        <w:tc>
          <w:tcPr>
            <w:tcW w:w="3934" w:type="dxa"/>
            <w:tcBorders>
              <w:top w:val="single" w:sz="4" w:space="0" w:color="auto"/>
              <w:left w:val="single" w:sz="4" w:space="0" w:color="auto"/>
              <w:bottom w:val="single" w:sz="4" w:space="0" w:color="auto"/>
              <w:right w:val="single" w:sz="4" w:space="0" w:color="auto"/>
            </w:tcBorders>
            <w:vAlign w:val="center"/>
            <w:hideMark/>
          </w:tcPr>
          <w:p w14:paraId="0D9DE28E" w14:textId="77777777" w:rsidR="004A58BC" w:rsidRDefault="004A58BC" w:rsidP="00521E1B">
            <w:pPr>
              <w:pStyle w:val="TABLE-cell"/>
              <w:keepNext/>
              <w:jc w:val="center"/>
            </w:pPr>
            <w:r>
              <w:t>general-ded-ciphering</w:t>
            </w:r>
          </w:p>
        </w:tc>
      </w:tr>
      <w:tr w:rsidR="004A58BC" w14:paraId="6797EBA8" w14:textId="77777777" w:rsidTr="00624291">
        <w:trPr>
          <w:cantSplit/>
          <w:jc w:val="center"/>
        </w:trPr>
        <w:tc>
          <w:tcPr>
            <w:tcW w:w="3519" w:type="dxa"/>
            <w:tcBorders>
              <w:top w:val="single" w:sz="4" w:space="0" w:color="auto"/>
              <w:left w:val="single" w:sz="4" w:space="0" w:color="auto"/>
              <w:bottom w:val="single" w:sz="4" w:space="0" w:color="auto"/>
              <w:right w:val="single" w:sz="4" w:space="0" w:color="auto"/>
            </w:tcBorders>
            <w:vAlign w:val="center"/>
            <w:hideMark/>
          </w:tcPr>
          <w:p w14:paraId="5FF87E4D" w14:textId="77777777" w:rsidR="004A58BC" w:rsidRDefault="004A58BC" w:rsidP="00521E1B">
            <w:pPr>
              <w:pStyle w:val="TABLE-cell"/>
              <w:keepNext/>
            </w:pPr>
            <w:r>
              <w:t>General_Ciphering</w:t>
            </w:r>
          </w:p>
        </w:tc>
        <w:tc>
          <w:tcPr>
            <w:tcW w:w="3934" w:type="dxa"/>
            <w:tcBorders>
              <w:top w:val="single" w:sz="4" w:space="0" w:color="auto"/>
              <w:left w:val="single" w:sz="4" w:space="0" w:color="auto"/>
              <w:bottom w:val="single" w:sz="4" w:space="0" w:color="auto"/>
              <w:right w:val="single" w:sz="4" w:space="0" w:color="auto"/>
            </w:tcBorders>
            <w:vAlign w:val="center"/>
            <w:hideMark/>
          </w:tcPr>
          <w:p w14:paraId="5B12496E" w14:textId="77777777" w:rsidR="004A58BC" w:rsidRDefault="004A58BC" w:rsidP="00521E1B">
            <w:pPr>
              <w:pStyle w:val="TABLE-cell"/>
              <w:keepNext/>
              <w:jc w:val="center"/>
            </w:pPr>
            <w:r>
              <w:t>general-ciphering</w:t>
            </w:r>
          </w:p>
        </w:tc>
      </w:tr>
      <w:tr w:rsidR="004A58BC" w14:paraId="581E273A" w14:textId="77777777" w:rsidTr="00624291">
        <w:trPr>
          <w:cantSplit/>
          <w:jc w:val="center"/>
        </w:trPr>
        <w:tc>
          <w:tcPr>
            <w:tcW w:w="3519" w:type="dxa"/>
            <w:tcBorders>
              <w:top w:val="single" w:sz="4" w:space="0" w:color="auto"/>
              <w:left w:val="single" w:sz="4" w:space="0" w:color="auto"/>
              <w:bottom w:val="single" w:sz="4" w:space="0" w:color="auto"/>
              <w:right w:val="single" w:sz="4" w:space="0" w:color="auto"/>
            </w:tcBorders>
            <w:vAlign w:val="center"/>
            <w:hideMark/>
          </w:tcPr>
          <w:p w14:paraId="4A387F0C" w14:textId="77777777" w:rsidR="004A58BC" w:rsidRDefault="004A58BC" w:rsidP="00521E1B">
            <w:pPr>
              <w:pStyle w:val="TABLE-cell"/>
              <w:keepNext/>
            </w:pPr>
            <w:r>
              <w:t>General_Signing</w:t>
            </w:r>
          </w:p>
        </w:tc>
        <w:tc>
          <w:tcPr>
            <w:tcW w:w="3934" w:type="dxa"/>
            <w:tcBorders>
              <w:top w:val="single" w:sz="4" w:space="0" w:color="auto"/>
              <w:left w:val="single" w:sz="4" w:space="0" w:color="auto"/>
              <w:bottom w:val="single" w:sz="4" w:space="0" w:color="auto"/>
              <w:right w:val="single" w:sz="4" w:space="0" w:color="auto"/>
            </w:tcBorders>
            <w:vAlign w:val="center"/>
            <w:hideMark/>
          </w:tcPr>
          <w:p w14:paraId="746EC23A" w14:textId="77777777" w:rsidR="004A58BC" w:rsidRDefault="004A58BC" w:rsidP="00521E1B">
            <w:pPr>
              <w:pStyle w:val="TABLE-cell"/>
              <w:keepNext/>
              <w:jc w:val="center"/>
            </w:pPr>
            <w:r>
              <w:t>general-signing</w:t>
            </w:r>
          </w:p>
        </w:tc>
      </w:tr>
      <w:tr w:rsidR="004A58BC" w14:paraId="2FD9BE9C" w14:textId="77777777" w:rsidTr="00624291">
        <w:trPr>
          <w:cantSplit/>
          <w:jc w:val="center"/>
        </w:trPr>
        <w:tc>
          <w:tcPr>
            <w:tcW w:w="7453" w:type="dxa"/>
            <w:gridSpan w:val="2"/>
            <w:tcBorders>
              <w:top w:val="single" w:sz="4" w:space="0" w:color="auto"/>
              <w:left w:val="single" w:sz="4" w:space="0" w:color="auto"/>
              <w:bottom w:val="single" w:sz="4" w:space="0" w:color="auto"/>
              <w:right w:val="single" w:sz="4" w:space="0" w:color="auto"/>
            </w:tcBorders>
            <w:vAlign w:val="center"/>
            <w:hideMark/>
          </w:tcPr>
          <w:p w14:paraId="17D3B52A" w14:textId="77777777" w:rsidR="004A58BC" w:rsidRDefault="004A58BC" w:rsidP="00521E1B">
            <w:pPr>
              <w:pStyle w:val="TABLE-cell"/>
              <w:keepNext/>
            </w:pPr>
            <w:r>
              <w:t xml:space="preserve">See also </w:t>
            </w:r>
            <w:r>
              <w:fldChar w:fldCharType="begin" w:fldLock="1"/>
            </w:r>
            <w:r>
              <w:instrText xml:space="preserve"> REF _Ref372717798 \h  \* MERGEFORMAT </w:instrText>
            </w:r>
            <w:r>
              <w:fldChar w:fldCharType="separate"/>
            </w:r>
            <w:r w:rsidR="00811F07" w:rsidRPr="00811F07">
              <w:t xml:space="preserve">Table </w:t>
            </w:r>
            <w:r w:rsidR="00811F07" w:rsidRPr="00811F07">
              <w:rPr>
                <w:noProof/>
              </w:rPr>
              <w:t>26</w:t>
            </w:r>
            <w:r>
              <w:fldChar w:fldCharType="end"/>
            </w:r>
            <w:r>
              <w:t>.</w:t>
            </w:r>
          </w:p>
        </w:tc>
      </w:tr>
    </w:tbl>
    <w:p w14:paraId="4F7242E8" w14:textId="77777777" w:rsidR="00B67C8A" w:rsidRDefault="00B67C8A" w:rsidP="00B67C8A">
      <w:pPr>
        <w:pStyle w:val="NOTE"/>
      </w:pPr>
    </w:p>
    <w:p w14:paraId="6D7DAF1F" w14:textId="77777777" w:rsidR="004A58BC" w:rsidRDefault="004A58BC" w:rsidP="00B67C8A">
      <w:pPr>
        <w:pStyle w:val="PARAGRAPH"/>
      </w:pPr>
      <w:r>
        <w:t>The following five parameters are optionally present with General_Ciphering and General_Signing:</w:t>
      </w:r>
    </w:p>
    <w:p w14:paraId="09B4273C" w14:textId="77777777" w:rsidR="004A58BC" w:rsidRDefault="004A58BC" w:rsidP="00521922">
      <w:pPr>
        <w:pStyle w:val="ListBullet"/>
      </w:pPr>
      <w:r>
        <w:t>Transaction_Id</w:t>
      </w:r>
      <w:r>
        <w:fldChar w:fldCharType="begin"/>
      </w:r>
      <w:r>
        <w:instrText xml:space="preserve"> XE "Transaction_Id" </w:instrText>
      </w:r>
      <w:r>
        <w:fldChar w:fldCharType="end"/>
      </w:r>
      <w:r>
        <w:t>: identifies the transaction between two parties;</w:t>
      </w:r>
    </w:p>
    <w:p w14:paraId="5F51DCB8" w14:textId="77777777" w:rsidR="004A58BC" w:rsidRDefault="004A58BC" w:rsidP="00521922">
      <w:pPr>
        <w:pStyle w:val="ListBullet"/>
      </w:pPr>
      <w:r>
        <w:t>Originator_System_Title</w:t>
      </w:r>
      <w:r>
        <w:fldChar w:fldCharType="begin"/>
      </w:r>
      <w:r>
        <w:instrText xml:space="preserve"> XE "Originator_System_Title" </w:instrText>
      </w:r>
      <w:r>
        <w:fldChar w:fldCharType="end"/>
      </w:r>
      <w:r>
        <w:t>: indicates the system title of the originator of the protected APDU;</w:t>
      </w:r>
    </w:p>
    <w:p w14:paraId="628D7A53" w14:textId="77777777" w:rsidR="004A58BC" w:rsidRDefault="004A58BC" w:rsidP="00521922">
      <w:pPr>
        <w:pStyle w:val="ListBullet"/>
      </w:pPr>
      <w:r>
        <w:t>Recipient_System_Title</w:t>
      </w:r>
      <w:r>
        <w:fldChar w:fldCharType="begin"/>
      </w:r>
      <w:r>
        <w:instrText xml:space="preserve"> XE "Recipient_System_Title" </w:instrText>
      </w:r>
      <w:r>
        <w:fldChar w:fldCharType="end"/>
      </w:r>
      <w:r>
        <w:t>: indicates the system title of the recipient, i.e. the entity which will verify / remove the protection that has been applied to the APDU. In the case of broadcast, the Recipient_System_Title shall be an empty string;</w:t>
      </w:r>
    </w:p>
    <w:p w14:paraId="689AA92D" w14:textId="77777777" w:rsidR="004A58BC" w:rsidRDefault="004A58BC" w:rsidP="00521922">
      <w:pPr>
        <w:pStyle w:val="ListBullet"/>
      </w:pPr>
      <w:r>
        <w:t>The Date_Time</w:t>
      </w:r>
      <w:r>
        <w:fldChar w:fldCharType="begin"/>
      </w:r>
      <w:r>
        <w:instrText xml:space="preserve"> XE "Date_Time" </w:instrText>
      </w:r>
      <w:r>
        <w:fldChar w:fldCharType="end"/>
      </w:r>
      <w:r>
        <w:t xml:space="preserve"> parameter is optional. When present, it indicates the date and time of the invocation of the .request / .response service primitive. Unless otherwise specified in a project specific companion specification, the Date_Time parameter in the response shall be present if it was present in the request and shall not be present in the response if it was not present in the request;</w:t>
      </w:r>
    </w:p>
    <w:p w14:paraId="10591A30" w14:textId="77777777" w:rsidR="004A58BC" w:rsidRDefault="004A58BC" w:rsidP="004A58BC">
      <w:pPr>
        <w:pStyle w:val="NOTE"/>
        <w:ind w:left="360"/>
      </w:pPr>
      <w:r>
        <w:t>NOTE 3</w:t>
      </w:r>
      <w:r w:rsidR="00B67C8A">
        <w:t> </w:t>
      </w:r>
      <w:r>
        <w:t>If any of the four parameters above is not used, th</w:t>
      </w:r>
      <w:r w:rsidR="00B50D75">
        <w:t>e</w:t>
      </w:r>
      <w:r>
        <w:t>n an octet-string of length zero shall be included.</w:t>
      </w:r>
    </w:p>
    <w:p w14:paraId="454E5A0F" w14:textId="77777777" w:rsidR="004A58BC" w:rsidRDefault="004A58BC" w:rsidP="00521922">
      <w:pPr>
        <w:pStyle w:val="ListBullet"/>
      </w:pPr>
      <w:r>
        <w:t>the Other_Information</w:t>
      </w:r>
      <w:r>
        <w:fldChar w:fldCharType="begin"/>
      </w:r>
      <w:r>
        <w:instrText xml:space="preserve"> XE "Other_Information" </w:instrText>
      </w:r>
      <w:r>
        <w:fldChar w:fldCharType="end"/>
      </w:r>
      <w:r>
        <w:t xml:space="preserve"> parameter is optional. When present, it holds additional information concerning the protection. Its content may be specified in project specific companion specifications;</w:t>
      </w:r>
    </w:p>
    <w:p w14:paraId="69E1DB3F" w14:textId="77777777" w:rsidR="004A58BC" w:rsidRDefault="004A58BC" w:rsidP="00B67C8A">
      <w:pPr>
        <w:pStyle w:val="PARAGRAPH"/>
      </w:pPr>
      <w:r>
        <w:t>The Key_Info_Options</w:t>
      </w:r>
      <w:r>
        <w:fldChar w:fldCharType="begin"/>
      </w:r>
      <w:r>
        <w:instrText xml:space="preserve"> XE "Key_Info_Options" </w:instrText>
      </w:r>
      <w:r>
        <w:fldChar w:fldCharType="end"/>
      </w:r>
      <w:r>
        <w:t xml:space="preserve"> parame</w:t>
      </w:r>
      <w:r w:rsidRPr="00624291">
        <w:t>ter is</w:t>
      </w:r>
      <w:r w:rsidR="00E36FD4" w:rsidRPr="00624291">
        <w:t xml:space="preserve"> conditional</w:t>
      </w:r>
      <w:r w:rsidRPr="00624291">
        <w:t>:</w:t>
      </w:r>
      <w:r>
        <w:t xml:space="preserve"> </w:t>
      </w:r>
      <w:r w:rsidR="00E36FD4">
        <w:t xml:space="preserve">when protection has to be applied, </w:t>
      </w:r>
      <w:r>
        <w:t>it carries information on the symmetric key that has been used by the originator / is to be used by the recipient. The key information is sent / received as part of the ciphered APDU:</w:t>
      </w:r>
    </w:p>
    <w:p w14:paraId="18A4EC03" w14:textId="77777777" w:rsidR="004A58BC" w:rsidRDefault="004A58BC" w:rsidP="00521922">
      <w:pPr>
        <w:pStyle w:val="ListBullet"/>
      </w:pPr>
      <w:r>
        <w:t>Identified_Key_Options</w:t>
      </w:r>
      <w:r>
        <w:fldChar w:fldCharType="begin"/>
      </w:r>
      <w:r>
        <w:instrText xml:space="preserve"> XE "Identified_Key_Options" </w:instrText>
      </w:r>
      <w:r>
        <w:fldChar w:fldCharType="end"/>
      </w:r>
      <w:r>
        <w:t xml:space="preserve"> (see </w:t>
      </w:r>
      <w:r>
        <w:fldChar w:fldCharType="begin" w:fldLock="1"/>
      </w:r>
      <w:r>
        <w:instrText xml:space="preserve"> REF _Ref387082529 \r \h  \* MERGEFORMAT </w:instrText>
      </w:r>
      <w:r>
        <w:fldChar w:fldCharType="separate"/>
      </w:r>
      <w:r w:rsidR="00811F07">
        <w:t>5.5.3</w:t>
      </w:r>
      <w:r>
        <w:fldChar w:fldCharType="end"/>
      </w:r>
      <w:r>
        <w:t>): it can be used when the partners share the key; this may be the global unicast encryption key or the global broadcast encryption key;</w:t>
      </w:r>
    </w:p>
    <w:p w14:paraId="09FEE6B1" w14:textId="77777777" w:rsidR="004A58BC" w:rsidRDefault="004A58BC" w:rsidP="00521922">
      <w:pPr>
        <w:pStyle w:val="ListBullet"/>
      </w:pPr>
      <w:r>
        <w:t>Wrapped_Key_Options</w:t>
      </w:r>
      <w:r>
        <w:fldChar w:fldCharType="begin"/>
      </w:r>
      <w:r>
        <w:instrText xml:space="preserve"> XE "Wrapped_Key_Options" </w:instrText>
      </w:r>
      <w:r>
        <w:fldChar w:fldCharType="end"/>
      </w:r>
      <w:r>
        <w:t xml:space="preserve"> (see </w:t>
      </w:r>
      <w:r>
        <w:fldChar w:fldCharType="begin" w:fldLock="1"/>
      </w:r>
      <w:r>
        <w:instrText xml:space="preserve"> REF _Ref387082532 \r \h  \* MERGEFORMAT </w:instrText>
      </w:r>
      <w:r>
        <w:fldChar w:fldCharType="separate"/>
      </w:r>
      <w:r w:rsidR="00811F07">
        <w:t>5.5.4</w:t>
      </w:r>
      <w:r>
        <w:fldChar w:fldCharType="end"/>
      </w:r>
      <w:r>
        <w:t>): in this case, a wrapped key is sent;</w:t>
      </w:r>
    </w:p>
    <w:p w14:paraId="12E4BF3D" w14:textId="77777777" w:rsidR="004A58BC" w:rsidRDefault="004A58BC" w:rsidP="00521922">
      <w:pPr>
        <w:pStyle w:val="ListBullet"/>
      </w:pPr>
      <w:r>
        <w:t>Agreed_Key_Options</w:t>
      </w:r>
      <w:r>
        <w:fldChar w:fldCharType="begin"/>
      </w:r>
      <w:r>
        <w:instrText xml:space="preserve"> XE "Agreed_Key_Options" </w:instrText>
      </w:r>
      <w:r>
        <w:fldChar w:fldCharType="end"/>
      </w:r>
      <w:r>
        <w:t xml:space="preserve"> (see </w:t>
      </w:r>
      <w:r>
        <w:fldChar w:fldCharType="begin" w:fldLock="1"/>
      </w:r>
      <w:r>
        <w:instrText xml:space="preserve"> REF _Ref387088936 \r \h  \* MERGEFORMAT </w:instrText>
      </w:r>
      <w:r>
        <w:fldChar w:fldCharType="separate"/>
      </w:r>
      <w:r w:rsidR="00811F07">
        <w:t>5.5.5</w:t>
      </w:r>
      <w:r>
        <w:fldChar w:fldCharType="end"/>
      </w:r>
      <w:r>
        <w:t>): in this case, the partners use a Diffie-Hellman key agreement scheme to agree on the key;</w:t>
      </w:r>
    </w:p>
    <w:p w14:paraId="6C893DB5" w14:textId="77777777" w:rsidR="004A58BC" w:rsidRDefault="004A58BC" w:rsidP="00B67C8A">
      <w:pPr>
        <w:pStyle w:val="PARAGRAPH"/>
      </w:pPr>
      <w:r>
        <w:t xml:space="preserve">Security_Control: contains the Security Control byte, see </w:t>
      </w:r>
      <w:r>
        <w:fldChar w:fldCharType="begin" w:fldLock="1"/>
      </w:r>
      <w:r>
        <w:instrText xml:space="preserve"> REF _Ref386530592 \h  \* MERGEFORMAT </w:instrText>
      </w:r>
      <w:r>
        <w:fldChar w:fldCharType="separate"/>
      </w:r>
      <w:r w:rsidR="00811F07">
        <w:t>Table 27</w:t>
      </w:r>
      <w:r>
        <w:fldChar w:fldCharType="end"/>
      </w:r>
      <w:r>
        <w:t>.</w:t>
      </w:r>
    </w:p>
    <w:p w14:paraId="68112B95" w14:textId="77777777" w:rsidR="004A58BC" w:rsidRDefault="004A58BC" w:rsidP="00B67C8A">
      <w:pPr>
        <w:pStyle w:val="PARAGRAPH"/>
      </w:pPr>
      <w:r>
        <w:t>The Protection_Element</w:t>
      </w:r>
      <w:r>
        <w:fldChar w:fldCharType="begin"/>
      </w:r>
      <w:r>
        <w:instrText xml:space="preserve"> XE "Protection_Element" </w:instrText>
      </w:r>
      <w:r>
        <w:fldChar w:fldCharType="end"/>
      </w:r>
      <w:r>
        <w:t xml:space="preserve"> parameter is conditional: it shall be present if the APDU has been authenticated or digitally signed. It may be present in all type of service invocations, but it may be empty if it is not yet available (this may occur in the case when general block transfer is used). It contains:</w:t>
      </w:r>
    </w:p>
    <w:p w14:paraId="75C1E372" w14:textId="77777777" w:rsidR="004A58BC" w:rsidRDefault="004A58BC" w:rsidP="00521922">
      <w:pPr>
        <w:pStyle w:val="ListBullet"/>
      </w:pPr>
      <w:r>
        <w:t xml:space="preserve">in the case of General_Ciphering, the Invocation_Counter, holding the invocation field of the initialization vector, see </w:t>
      </w:r>
      <w:r>
        <w:fldChar w:fldCharType="begin" w:fldLock="1"/>
      </w:r>
      <w:r>
        <w:instrText xml:space="preserve"> REF _Ref342049509 \r \h </w:instrText>
      </w:r>
      <w:r>
        <w:fldChar w:fldCharType="separate"/>
      </w:r>
      <w:r w:rsidR="00811F07">
        <w:t>5.3.3.7.3</w:t>
      </w:r>
      <w:r>
        <w:fldChar w:fldCharType="end"/>
      </w:r>
      <w:r>
        <w:t>;</w:t>
      </w:r>
    </w:p>
    <w:p w14:paraId="2A3F70F8" w14:textId="77777777" w:rsidR="004A58BC" w:rsidRDefault="004A58BC" w:rsidP="00521922">
      <w:pPr>
        <w:pStyle w:val="ListBullet"/>
      </w:pPr>
      <w:r>
        <w:t>in the case when the APDU has been authenticated, the authentication tag;</w:t>
      </w:r>
    </w:p>
    <w:p w14:paraId="5EDDAAF1" w14:textId="77777777" w:rsidR="004A58BC" w:rsidRPr="004A58BC" w:rsidRDefault="004A58BC" w:rsidP="00521922">
      <w:pPr>
        <w:pStyle w:val="ListBullet"/>
      </w:pPr>
      <w:r>
        <w:t>in the case when the APDU has been</w:t>
      </w:r>
      <w:r w:rsidR="00AC06FC">
        <w:t xml:space="preserve"> signed, the digital signature.</w:t>
      </w:r>
    </w:p>
    <w:p w14:paraId="78F3B903" w14:textId="77777777" w:rsidR="00162259" w:rsidRPr="00347160" w:rsidRDefault="00162259" w:rsidP="008B435C">
      <w:pPr>
        <w:pStyle w:val="Heading2"/>
        <w:pageBreakBefore/>
      </w:pPr>
      <w:bookmarkStart w:id="3262" w:name="_Ref245367372"/>
      <w:bookmarkStart w:id="3263" w:name="_Toc246860935"/>
      <w:bookmarkStart w:id="3264" w:name="_Toc246860998"/>
      <w:bookmarkStart w:id="3265" w:name="_Toc247390654"/>
      <w:bookmarkStart w:id="3266" w:name="_Toc249289510"/>
      <w:bookmarkStart w:id="3267" w:name="_Toc277948319"/>
      <w:bookmarkStart w:id="3268" w:name="_Toc279392037"/>
      <w:bookmarkStart w:id="3269" w:name="_Toc279396980"/>
      <w:bookmarkStart w:id="3270" w:name="_Toc299013339"/>
      <w:bookmarkStart w:id="3271" w:name="_Toc315426409"/>
      <w:bookmarkStart w:id="3272" w:name="_Toc406524197"/>
      <w:bookmarkStart w:id="3273" w:name="_Toc437856531"/>
      <w:bookmarkStart w:id="3274" w:name="_Toc97127241"/>
      <w:r w:rsidRPr="00347160">
        <w:lastRenderedPageBreak/>
        <w:t>The GET service</w:t>
      </w:r>
      <w:bookmarkEnd w:id="3262"/>
      <w:bookmarkEnd w:id="3263"/>
      <w:bookmarkEnd w:id="3264"/>
      <w:bookmarkEnd w:id="3265"/>
      <w:bookmarkEnd w:id="3266"/>
      <w:bookmarkEnd w:id="3267"/>
      <w:bookmarkEnd w:id="3268"/>
      <w:bookmarkEnd w:id="3269"/>
      <w:bookmarkEnd w:id="3270"/>
      <w:bookmarkEnd w:id="3271"/>
      <w:bookmarkEnd w:id="3272"/>
      <w:bookmarkEnd w:id="3273"/>
      <w:bookmarkEnd w:id="3274"/>
      <w:r w:rsidRPr="00347160">
        <w:fldChar w:fldCharType="begin"/>
      </w:r>
      <w:r w:rsidRPr="00347160">
        <w:instrText xml:space="preserve"> XE "GET service" </w:instrText>
      </w:r>
      <w:r w:rsidRPr="00347160">
        <w:fldChar w:fldCharType="end"/>
      </w:r>
    </w:p>
    <w:p w14:paraId="390DA3A6" w14:textId="77777777" w:rsidR="00162259" w:rsidRPr="00B67C8A" w:rsidRDefault="00162259" w:rsidP="00B67C8A">
      <w:pPr>
        <w:pStyle w:val="PARAGRAPH"/>
        <w:rPr>
          <w:rStyle w:val="Emphasis"/>
        </w:rPr>
      </w:pPr>
      <w:r w:rsidRPr="00B67C8A">
        <w:rPr>
          <w:rStyle w:val="Emphasis"/>
        </w:rPr>
        <w:t>Function</w:t>
      </w:r>
    </w:p>
    <w:p w14:paraId="5B4BDF02" w14:textId="77777777" w:rsidR="00162259" w:rsidRPr="00347160" w:rsidRDefault="00162259" w:rsidP="00B67C8A">
      <w:pPr>
        <w:pStyle w:val="PARAGRAPH"/>
      </w:pPr>
      <w:r w:rsidRPr="00347160">
        <w:t>The GET service is used with LN referencing. It can be invoked in a confirmed or unconfirmed manner. Its function is to read the value of one or more COSEM interface object attributes. The result can be delivered in a single response or – if it is too long to fit in a single response – in multiple responses, with block transfer.</w:t>
      </w:r>
    </w:p>
    <w:p w14:paraId="08B7496A" w14:textId="77777777" w:rsidR="00162259" w:rsidRPr="00B67C8A" w:rsidRDefault="00162259" w:rsidP="00B67C8A">
      <w:pPr>
        <w:pStyle w:val="PARAGRAPH"/>
        <w:rPr>
          <w:rStyle w:val="Emphasis"/>
        </w:rPr>
      </w:pPr>
      <w:r w:rsidRPr="00B67C8A">
        <w:rPr>
          <w:rStyle w:val="Emphasis"/>
        </w:rPr>
        <w:t>Semantics</w:t>
      </w:r>
    </w:p>
    <w:p w14:paraId="7A881A62" w14:textId="77777777" w:rsidR="00162259" w:rsidRPr="00347160" w:rsidRDefault="00162259" w:rsidP="00B67C8A">
      <w:pPr>
        <w:pStyle w:val="PARAGRAPH"/>
        <w:rPr>
          <w:color w:val="000000"/>
        </w:rPr>
      </w:pPr>
      <w:r w:rsidRPr="00347160">
        <w:t xml:space="preserve">The GET service primitives shall provide parameters as shown in </w:t>
      </w:r>
      <w:r w:rsidRPr="00347160">
        <w:fldChar w:fldCharType="begin" w:fldLock="1"/>
      </w:r>
      <w:r w:rsidRPr="00347160">
        <w:instrText xml:space="preserve"> REF _Ref103503767 \h </w:instrText>
      </w:r>
      <w:r w:rsidR="00C60BA6" w:rsidRPr="00347160">
        <w:instrText xml:space="preserve"> \* MERGEFORMAT </w:instrText>
      </w:r>
      <w:r w:rsidRPr="00347160">
        <w:fldChar w:fldCharType="separate"/>
      </w:r>
      <w:r w:rsidR="00811F07" w:rsidRPr="00347160">
        <w:t xml:space="preserve">Table </w:t>
      </w:r>
      <w:r w:rsidR="00811F07">
        <w:rPr>
          <w:noProof/>
        </w:rPr>
        <w:t>42</w:t>
      </w:r>
      <w:r w:rsidRPr="00347160">
        <w:fldChar w:fldCharType="end"/>
      </w:r>
      <w:r w:rsidRPr="00347160">
        <w:t>.</w:t>
      </w:r>
    </w:p>
    <w:p w14:paraId="52690841" w14:textId="671C4A2D" w:rsidR="00162259" w:rsidRPr="00347160" w:rsidRDefault="00162259" w:rsidP="00B67C8A">
      <w:pPr>
        <w:pStyle w:val="TABLE-title"/>
      </w:pPr>
      <w:bookmarkStart w:id="3275" w:name="_Ref103503767"/>
      <w:bookmarkStart w:id="3276" w:name="_Toc41151777"/>
      <w:bookmarkStart w:id="3277" w:name="_Toc53852934"/>
      <w:bookmarkStart w:id="3278" w:name="_Toc68357445"/>
      <w:bookmarkStart w:id="3279" w:name="_Toc176086867"/>
      <w:bookmarkStart w:id="3280" w:name="_Toc246861035"/>
      <w:bookmarkStart w:id="3281" w:name="_Toc249289817"/>
      <w:bookmarkStart w:id="3282" w:name="_Toc277948644"/>
      <w:bookmarkStart w:id="3283" w:name="_Toc279392120"/>
      <w:bookmarkStart w:id="3284" w:name="_Toc279397398"/>
      <w:bookmarkStart w:id="3285" w:name="_Toc315426539"/>
      <w:bookmarkStart w:id="3286" w:name="_Toc355266093"/>
      <w:bookmarkStart w:id="3287" w:name="_Toc406428472"/>
      <w:bookmarkStart w:id="3288" w:name="_Toc437856773"/>
      <w:bookmarkStart w:id="3289" w:name="_Toc97127484"/>
      <w:r w:rsidRPr="00347160">
        <w:t xml:space="preserve">Table </w:t>
      </w:r>
      <w:fldSimple w:instr=" SEQ Table \* ARABIC ">
        <w:r w:rsidR="00DC4BE9">
          <w:rPr>
            <w:noProof/>
          </w:rPr>
          <w:t>42</w:t>
        </w:r>
      </w:fldSimple>
      <w:bookmarkEnd w:id="3275"/>
      <w:r w:rsidRPr="00347160">
        <w:t xml:space="preserve"> – Service parameters of the GET service</w:t>
      </w:r>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28"/>
        <w:gridCol w:w="1146"/>
        <w:gridCol w:w="1132"/>
        <w:gridCol w:w="1132"/>
        <w:gridCol w:w="1132"/>
      </w:tblGrid>
      <w:tr w:rsidR="00162259" w:rsidRPr="00347160" w14:paraId="7D2FBECD" w14:textId="77777777" w:rsidTr="00521E1B">
        <w:trPr>
          <w:cantSplit/>
          <w:jc w:val="center"/>
        </w:trPr>
        <w:tc>
          <w:tcPr>
            <w:tcW w:w="4536" w:type="dxa"/>
            <w:tcBorders>
              <w:top w:val="nil"/>
              <w:left w:val="nil"/>
            </w:tcBorders>
          </w:tcPr>
          <w:p w14:paraId="226E79C3" w14:textId="77777777" w:rsidR="00162259" w:rsidRPr="00347160" w:rsidRDefault="00162259" w:rsidP="00521E1B">
            <w:pPr>
              <w:keepNext/>
              <w:spacing w:before="60" w:after="60"/>
              <w:rPr>
                <w:rFonts w:ascii="Arial Narrow" w:hAnsi="Arial Narrow"/>
                <w:sz w:val="18"/>
              </w:rPr>
            </w:pPr>
          </w:p>
        </w:tc>
        <w:tc>
          <w:tcPr>
            <w:tcW w:w="1148" w:type="dxa"/>
          </w:tcPr>
          <w:p w14:paraId="0341E0A5" w14:textId="77777777" w:rsidR="00162259" w:rsidRPr="00347160" w:rsidRDefault="00162259" w:rsidP="00521E1B">
            <w:pPr>
              <w:pStyle w:val="TABLE-col-heading"/>
            </w:pPr>
            <w:r w:rsidRPr="00347160">
              <w:t>.request</w:t>
            </w:r>
          </w:p>
        </w:tc>
        <w:tc>
          <w:tcPr>
            <w:tcW w:w="1134" w:type="dxa"/>
          </w:tcPr>
          <w:p w14:paraId="1153D344" w14:textId="77777777" w:rsidR="00162259" w:rsidRPr="00347160" w:rsidRDefault="00162259" w:rsidP="00521E1B">
            <w:pPr>
              <w:pStyle w:val="TABLE-col-heading"/>
            </w:pPr>
            <w:r w:rsidRPr="00347160">
              <w:t>.indication</w:t>
            </w:r>
          </w:p>
        </w:tc>
        <w:tc>
          <w:tcPr>
            <w:tcW w:w="1134" w:type="dxa"/>
          </w:tcPr>
          <w:p w14:paraId="57DC8975" w14:textId="77777777" w:rsidR="00162259" w:rsidRPr="00347160" w:rsidRDefault="00162259" w:rsidP="00521E1B">
            <w:pPr>
              <w:pStyle w:val="TABLE-col-heading"/>
            </w:pPr>
            <w:r w:rsidRPr="00347160">
              <w:t>.response</w:t>
            </w:r>
          </w:p>
        </w:tc>
        <w:tc>
          <w:tcPr>
            <w:tcW w:w="1134" w:type="dxa"/>
          </w:tcPr>
          <w:p w14:paraId="42922F5C" w14:textId="77777777" w:rsidR="00162259" w:rsidRPr="00347160" w:rsidRDefault="00162259" w:rsidP="00521E1B">
            <w:pPr>
              <w:pStyle w:val="TABLE-col-heading"/>
            </w:pPr>
            <w:r w:rsidRPr="00347160">
              <w:t>.confirm</w:t>
            </w:r>
          </w:p>
        </w:tc>
      </w:tr>
      <w:tr w:rsidR="00162259" w:rsidRPr="00347160" w14:paraId="0D9ED666" w14:textId="77777777" w:rsidTr="00521E1B">
        <w:trPr>
          <w:cantSplit/>
          <w:jc w:val="center"/>
        </w:trPr>
        <w:tc>
          <w:tcPr>
            <w:tcW w:w="4536" w:type="dxa"/>
          </w:tcPr>
          <w:p w14:paraId="2BB7AB45" w14:textId="77777777" w:rsidR="00162259" w:rsidRPr="00347160" w:rsidRDefault="00162259" w:rsidP="00521E1B">
            <w:pPr>
              <w:pStyle w:val="TABLE-cell"/>
              <w:keepNext/>
            </w:pPr>
            <w:r w:rsidRPr="00347160">
              <w:t>Invoke_Id</w:t>
            </w:r>
          </w:p>
        </w:tc>
        <w:tc>
          <w:tcPr>
            <w:tcW w:w="1148" w:type="dxa"/>
          </w:tcPr>
          <w:p w14:paraId="40324604" w14:textId="77777777" w:rsidR="00162259" w:rsidRPr="00347160" w:rsidRDefault="00162259" w:rsidP="00521E1B">
            <w:pPr>
              <w:pStyle w:val="TABLE-cell"/>
              <w:keepNext/>
              <w:jc w:val="center"/>
            </w:pPr>
            <w:r w:rsidRPr="00347160">
              <w:t>M</w:t>
            </w:r>
          </w:p>
        </w:tc>
        <w:tc>
          <w:tcPr>
            <w:tcW w:w="1134" w:type="dxa"/>
          </w:tcPr>
          <w:p w14:paraId="63B4DA06" w14:textId="77777777" w:rsidR="00162259" w:rsidRPr="00347160" w:rsidRDefault="00162259" w:rsidP="00521E1B">
            <w:pPr>
              <w:pStyle w:val="TABLE-cell"/>
              <w:keepNext/>
              <w:jc w:val="center"/>
            </w:pPr>
            <w:r w:rsidRPr="00347160">
              <w:t>M (=)</w:t>
            </w:r>
          </w:p>
        </w:tc>
        <w:tc>
          <w:tcPr>
            <w:tcW w:w="1134" w:type="dxa"/>
          </w:tcPr>
          <w:p w14:paraId="2C1CF877" w14:textId="77777777" w:rsidR="00162259" w:rsidRPr="00347160" w:rsidRDefault="00162259" w:rsidP="00521E1B">
            <w:pPr>
              <w:pStyle w:val="TABLE-cell"/>
              <w:keepNext/>
              <w:jc w:val="center"/>
            </w:pPr>
            <w:r w:rsidRPr="00347160">
              <w:t>M (=)</w:t>
            </w:r>
          </w:p>
        </w:tc>
        <w:tc>
          <w:tcPr>
            <w:tcW w:w="1134" w:type="dxa"/>
          </w:tcPr>
          <w:p w14:paraId="6E74B05D" w14:textId="77777777" w:rsidR="00162259" w:rsidRPr="00347160" w:rsidRDefault="00162259" w:rsidP="00521E1B">
            <w:pPr>
              <w:pStyle w:val="TABLE-cell"/>
              <w:keepNext/>
              <w:jc w:val="center"/>
            </w:pPr>
            <w:r w:rsidRPr="00347160">
              <w:t>M (=)</w:t>
            </w:r>
          </w:p>
        </w:tc>
      </w:tr>
      <w:tr w:rsidR="00162259" w:rsidRPr="00347160" w14:paraId="4ECBA717" w14:textId="77777777" w:rsidTr="00521E1B">
        <w:trPr>
          <w:cantSplit/>
          <w:jc w:val="center"/>
        </w:trPr>
        <w:tc>
          <w:tcPr>
            <w:tcW w:w="4536" w:type="dxa"/>
          </w:tcPr>
          <w:p w14:paraId="2193CF36" w14:textId="77777777" w:rsidR="00162259" w:rsidRPr="00347160" w:rsidRDefault="00162259" w:rsidP="00521E1B">
            <w:pPr>
              <w:pStyle w:val="TABLE-cell"/>
              <w:keepNext/>
            </w:pPr>
            <w:r w:rsidRPr="00347160">
              <w:t>Priority</w:t>
            </w:r>
          </w:p>
        </w:tc>
        <w:tc>
          <w:tcPr>
            <w:tcW w:w="1148" w:type="dxa"/>
          </w:tcPr>
          <w:p w14:paraId="3E812162" w14:textId="77777777" w:rsidR="00162259" w:rsidRPr="00347160" w:rsidRDefault="00162259" w:rsidP="00521E1B">
            <w:pPr>
              <w:pStyle w:val="TABLE-cell"/>
              <w:keepNext/>
              <w:jc w:val="center"/>
            </w:pPr>
            <w:r w:rsidRPr="00347160">
              <w:t>M</w:t>
            </w:r>
          </w:p>
        </w:tc>
        <w:tc>
          <w:tcPr>
            <w:tcW w:w="1134" w:type="dxa"/>
          </w:tcPr>
          <w:p w14:paraId="7AEA937A" w14:textId="77777777" w:rsidR="00162259" w:rsidRPr="00347160" w:rsidRDefault="00162259" w:rsidP="00521E1B">
            <w:pPr>
              <w:pStyle w:val="TABLE-cell"/>
              <w:keepNext/>
              <w:jc w:val="center"/>
            </w:pPr>
            <w:r w:rsidRPr="00347160">
              <w:t>M (=)</w:t>
            </w:r>
          </w:p>
        </w:tc>
        <w:tc>
          <w:tcPr>
            <w:tcW w:w="1134" w:type="dxa"/>
          </w:tcPr>
          <w:p w14:paraId="14289839" w14:textId="77777777" w:rsidR="00162259" w:rsidRPr="00347160" w:rsidRDefault="00162259" w:rsidP="00521E1B">
            <w:pPr>
              <w:pStyle w:val="TABLE-cell"/>
              <w:keepNext/>
              <w:jc w:val="center"/>
            </w:pPr>
            <w:r w:rsidRPr="00347160">
              <w:t>M (=)</w:t>
            </w:r>
          </w:p>
        </w:tc>
        <w:tc>
          <w:tcPr>
            <w:tcW w:w="1134" w:type="dxa"/>
          </w:tcPr>
          <w:p w14:paraId="74648192" w14:textId="77777777" w:rsidR="00162259" w:rsidRPr="00347160" w:rsidRDefault="00162259" w:rsidP="00521E1B">
            <w:pPr>
              <w:pStyle w:val="TABLE-cell"/>
              <w:keepNext/>
              <w:jc w:val="center"/>
            </w:pPr>
            <w:r w:rsidRPr="00347160">
              <w:t>M (=)</w:t>
            </w:r>
          </w:p>
        </w:tc>
      </w:tr>
      <w:tr w:rsidR="00162259" w:rsidRPr="00347160" w14:paraId="2DDA32CB" w14:textId="77777777" w:rsidTr="00521E1B">
        <w:trPr>
          <w:cantSplit/>
          <w:jc w:val="center"/>
        </w:trPr>
        <w:tc>
          <w:tcPr>
            <w:tcW w:w="4536" w:type="dxa"/>
          </w:tcPr>
          <w:p w14:paraId="75D5EA4E" w14:textId="77777777" w:rsidR="00162259" w:rsidRPr="00347160" w:rsidRDefault="00162259" w:rsidP="00521E1B">
            <w:pPr>
              <w:pStyle w:val="TABLE-cell"/>
              <w:keepNext/>
            </w:pPr>
            <w:r w:rsidRPr="00347160">
              <w:t>Service_Class</w:t>
            </w:r>
          </w:p>
        </w:tc>
        <w:tc>
          <w:tcPr>
            <w:tcW w:w="1148" w:type="dxa"/>
          </w:tcPr>
          <w:p w14:paraId="2A8AA115" w14:textId="77777777" w:rsidR="00162259" w:rsidRPr="00347160" w:rsidRDefault="00162259" w:rsidP="00521E1B">
            <w:pPr>
              <w:pStyle w:val="TABLE-cell"/>
              <w:keepNext/>
              <w:jc w:val="center"/>
            </w:pPr>
            <w:r w:rsidRPr="00347160">
              <w:t>M</w:t>
            </w:r>
          </w:p>
        </w:tc>
        <w:tc>
          <w:tcPr>
            <w:tcW w:w="1134" w:type="dxa"/>
          </w:tcPr>
          <w:p w14:paraId="23526817" w14:textId="77777777" w:rsidR="00162259" w:rsidRPr="00347160" w:rsidRDefault="00162259" w:rsidP="00521E1B">
            <w:pPr>
              <w:pStyle w:val="TABLE-cell"/>
              <w:keepNext/>
              <w:jc w:val="center"/>
            </w:pPr>
            <w:r w:rsidRPr="00347160">
              <w:t>M (=)</w:t>
            </w:r>
          </w:p>
        </w:tc>
        <w:tc>
          <w:tcPr>
            <w:tcW w:w="1134" w:type="dxa"/>
          </w:tcPr>
          <w:p w14:paraId="2B6FFC72" w14:textId="77777777" w:rsidR="00162259" w:rsidRPr="00347160" w:rsidRDefault="00162259" w:rsidP="00521E1B">
            <w:pPr>
              <w:pStyle w:val="TABLE-cell"/>
              <w:keepNext/>
              <w:jc w:val="center"/>
            </w:pPr>
            <w:r w:rsidRPr="00347160">
              <w:t>M (=)</w:t>
            </w:r>
          </w:p>
        </w:tc>
        <w:tc>
          <w:tcPr>
            <w:tcW w:w="1134" w:type="dxa"/>
          </w:tcPr>
          <w:p w14:paraId="02345CD6" w14:textId="77777777" w:rsidR="00162259" w:rsidRPr="00347160" w:rsidRDefault="00162259" w:rsidP="00521E1B">
            <w:pPr>
              <w:pStyle w:val="TABLE-cell"/>
              <w:keepNext/>
              <w:jc w:val="center"/>
            </w:pPr>
            <w:r w:rsidRPr="00347160">
              <w:t>M (=)</w:t>
            </w:r>
          </w:p>
        </w:tc>
      </w:tr>
      <w:tr w:rsidR="00162259" w:rsidRPr="00347160" w14:paraId="2BCD603E" w14:textId="77777777" w:rsidTr="00521E1B">
        <w:trPr>
          <w:cantSplit/>
          <w:jc w:val="center"/>
        </w:trPr>
        <w:tc>
          <w:tcPr>
            <w:tcW w:w="4536" w:type="dxa"/>
          </w:tcPr>
          <w:p w14:paraId="26DB604E" w14:textId="77777777" w:rsidR="00162259" w:rsidRPr="00347160" w:rsidRDefault="00162259" w:rsidP="00521E1B">
            <w:pPr>
              <w:pStyle w:val="TABLE-cell"/>
              <w:keepNext/>
            </w:pPr>
            <w:r w:rsidRPr="00347160">
              <w:t>Request_Type</w:t>
            </w:r>
          </w:p>
        </w:tc>
        <w:tc>
          <w:tcPr>
            <w:tcW w:w="1148" w:type="dxa"/>
          </w:tcPr>
          <w:p w14:paraId="490A508D" w14:textId="77777777" w:rsidR="00162259" w:rsidRPr="00347160" w:rsidRDefault="00162259" w:rsidP="00521E1B">
            <w:pPr>
              <w:pStyle w:val="TABLE-cell"/>
              <w:keepNext/>
              <w:jc w:val="center"/>
            </w:pPr>
            <w:r w:rsidRPr="00347160">
              <w:t>M</w:t>
            </w:r>
          </w:p>
        </w:tc>
        <w:tc>
          <w:tcPr>
            <w:tcW w:w="1134" w:type="dxa"/>
          </w:tcPr>
          <w:p w14:paraId="2BC0FE40" w14:textId="77777777" w:rsidR="00162259" w:rsidRPr="00347160" w:rsidRDefault="00162259" w:rsidP="00521E1B">
            <w:pPr>
              <w:pStyle w:val="TABLE-cell"/>
              <w:keepNext/>
              <w:jc w:val="center"/>
            </w:pPr>
            <w:r w:rsidRPr="00347160">
              <w:t>M (=)</w:t>
            </w:r>
          </w:p>
        </w:tc>
        <w:tc>
          <w:tcPr>
            <w:tcW w:w="1134" w:type="dxa"/>
          </w:tcPr>
          <w:p w14:paraId="25E6AC9A" w14:textId="77777777" w:rsidR="00162259" w:rsidRPr="00347160" w:rsidRDefault="00162259" w:rsidP="00521E1B">
            <w:pPr>
              <w:pStyle w:val="TABLE-cell"/>
              <w:keepNext/>
              <w:jc w:val="center"/>
            </w:pPr>
            <w:r w:rsidRPr="00347160">
              <w:t>–</w:t>
            </w:r>
          </w:p>
        </w:tc>
        <w:tc>
          <w:tcPr>
            <w:tcW w:w="1134" w:type="dxa"/>
          </w:tcPr>
          <w:p w14:paraId="1D785123" w14:textId="77777777" w:rsidR="00162259" w:rsidRPr="00347160" w:rsidRDefault="00162259" w:rsidP="00521E1B">
            <w:pPr>
              <w:pStyle w:val="TABLE-cell"/>
              <w:keepNext/>
              <w:jc w:val="center"/>
            </w:pPr>
            <w:r w:rsidRPr="00347160">
              <w:t>–</w:t>
            </w:r>
          </w:p>
        </w:tc>
      </w:tr>
      <w:tr w:rsidR="00162259" w:rsidRPr="00347160" w14:paraId="73E5EF89" w14:textId="77777777" w:rsidTr="00521E1B">
        <w:trPr>
          <w:cantSplit/>
          <w:jc w:val="center"/>
        </w:trPr>
        <w:tc>
          <w:tcPr>
            <w:tcW w:w="4536" w:type="dxa"/>
            <w:tcBorders>
              <w:bottom w:val="nil"/>
            </w:tcBorders>
          </w:tcPr>
          <w:p w14:paraId="00F1EAAB" w14:textId="77777777" w:rsidR="00162259" w:rsidRPr="00347160" w:rsidRDefault="00162259" w:rsidP="00521E1B">
            <w:pPr>
              <w:pStyle w:val="TABLE-cell"/>
              <w:keepNext/>
            </w:pPr>
            <w:r w:rsidRPr="00347160">
              <w:t xml:space="preserve">COSEM_Attribute_Descriptor </w:t>
            </w:r>
            <w:r w:rsidRPr="00347160">
              <w:br/>
              <w:t>{ COSEM_Attribute_Descriptor }</w:t>
            </w:r>
          </w:p>
        </w:tc>
        <w:tc>
          <w:tcPr>
            <w:tcW w:w="1148" w:type="dxa"/>
            <w:tcBorders>
              <w:bottom w:val="nil"/>
            </w:tcBorders>
          </w:tcPr>
          <w:p w14:paraId="5BC441D0" w14:textId="77777777" w:rsidR="00162259" w:rsidRPr="00347160" w:rsidRDefault="00162259" w:rsidP="00521E1B">
            <w:pPr>
              <w:pStyle w:val="TABLE-cell"/>
              <w:keepNext/>
              <w:jc w:val="center"/>
            </w:pPr>
            <w:r w:rsidRPr="00347160">
              <w:t>C</w:t>
            </w:r>
            <w:r w:rsidRPr="00347160">
              <w:br/>
            </w:r>
          </w:p>
        </w:tc>
        <w:tc>
          <w:tcPr>
            <w:tcW w:w="1134" w:type="dxa"/>
            <w:tcBorders>
              <w:bottom w:val="nil"/>
            </w:tcBorders>
          </w:tcPr>
          <w:p w14:paraId="131DC266" w14:textId="77777777" w:rsidR="00162259" w:rsidRPr="00347160" w:rsidRDefault="00162259" w:rsidP="00521E1B">
            <w:pPr>
              <w:pStyle w:val="TABLE-cell"/>
              <w:keepNext/>
              <w:jc w:val="center"/>
            </w:pPr>
            <w:r w:rsidRPr="00347160">
              <w:t>C (=)</w:t>
            </w:r>
            <w:r w:rsidRPr="00347160">
              <w:br/>
            </w:r>
          </w:p>
        </w:tc>
        <w:tc>
          <w:tcPr>
            <w:tcW w:w="1134" w:type="dxa"/>
            <w:tcBorders>
              <w:bottom w:val="nil"/>
            </w:tcBorders>
          </w:tcPr>
          <w:p w14:paraId="77B78F54" w14:textId="77777777" w:rsidR="00162259" w:rsidRPr="00347160" w:rsidRDefault="00162259" w:rsidP="00521E1B">
            <w:pPr>
              <w:pStyle w:val="TABLE-cell"/>
              <w:keepNext/>
              <w:jc w:val="center"/>
            </w:pPr>
            <w:r w:rsidRPr="00347160">
              <w:t>–</w:t>
            </w:r>
          </w:p>
        </w:tc>
        <w:tc>
          <w:tcPr>
            <w:tcW w:w="1134" w:type="dxa"/>
            <w:tcBorders>
              <w:bottom w:val="nil"/>
            </w:tcBorders>
          </w:tcPr>
          <w:p w14:paraId="58028645" w14:textId="77777777" w:rsidR="00162259" w:rsidRPr="00347160" w:rsidRDefault="00162259" w:rsidP="00521E1B">
            <w:pPr>
              <w:pStyle w:val="TABLE-cell"/>
              <w:keepNext/>
              <w:jc w:val="center"/>
            </w:pPr>
            <w:r w:rsidRPr="00347160">
              <w:t>–</w:t>
            </w:r>
          </w:p>
        </w:tc>
      </w:tr>
      <w:tr w:rsidR="00521E1B" w:rsidRPr="00347160" w14:paraId="305B677D" w14:textId="77777777" w:rsidTr="00521E1B">
        <w:trPr>
          <w:cantSplit/>
          <w:jc w:val="center"/>
        </w:trPr>
        <w:tc>
          <w:tcPr>
            <w:tcW w:w="4536" w:type="dxa"/>
            <w:tcBorders>
              <w:top w:val="nil"/>
              <w:bottom w:val="nil"/>
            </w:tcBorders>
          </w:tcPr>
          <w:p w14:paraId="57235F3E" w14:textId="77777777" w:rsidR="00521E1B" w:rsidRPr="00347160" w:rsidRDefault="00521E1B" w:rsidP="00521E1B">
            <w:pPr>
              <w:pStyle w:val="TABLE-cell"/>
              <w:keepNext/>
              <w:tabs>
                <w:tab w:val="left" w:pos="281"/>
              </w:tabs>
            </w:pPr>
            <w:r w:rsidRPr="00347160">
              <w:tab/>
              <w:t>COSEM_Class_Id</w:t>
            </w:r>
          </w:p>
        </w:tc>
        <w:tc>
          <w:tcPr>
            <w:tcW w:w="1148" w:type="dxa"/>
            <w:tcBorders>
              <w:top w:val="nil"/>
              <w:bottom w:val="nil"/>
            </w:tcBorders>
          </w:tcPr>
          <w:p w14:paraId="0309ACC3" w14:textId="77777777" w:rsidR="00521E1B" w:rsidRPr="00347160" w:rsidRDefault="00521E1B" w:rsidP="00521E1B">
            <w:pPr>
              <w:pStyle w:val="TABLE-cell"/>
              <w:keepNext/>
              <w:jc w:val="center"/>
            </w:pPr>
            <w:r w:rsidRPr="00347160">
              <w:t>M</w:t>
            </w:r>
          </w:p>
        </w:tc>
        <w:tc>
          <w:tcPr>
            <w:tcW w:w="1134" w:type="dxa"/>
            <w:tcBorders>
              <w:top w:val="nil"/>
              <w:bottom w:val="nil"/>
            </w:tcBorders>
          </w:tcPr>
          <w:p w14:paraId="25356326" w14:textId="77777777" w:rsidR="00521E1B" w:rsidRPr="00347160" w:rsidRDefault="00521E1B" w:rsidP="00521E1B">
            <w:pPr>
              <w:pStyle w:val="TABLE-cell"/>
              <w:keepNext/>
              <w:jc w:val="center"/>
            </w:pPr>
            <w:r w:rsidRPr="00347160">
              <w:t>M (=)</w:t>
            </w:r>
          </w:p>
        </w:tc>
        <w:tc>
          <w:tcPr>
            <w:tcW w:w="1134" w:type="dxa"/>
            <w:tcBorders>
              <w:top w:val="nil"/>
              <w:bottom w:val="nil"/>
            </w:tcBorders>
          </w:tcPr>
          <w:p w14:paraId="0C296607" w14:textId="77777777" w:rsidR="00521E1B" w:rsidRPr="00347160" w:rsidRDefault="00521E1B" w:rsidP="00521E1B">
            <w:pPr>
              <w:pStyle w:val="TABLE-cell"/>
              <w:keepNext/>
              <w:jc w:val="center"/>
            </w:pPr>
          </w:p>
        </w:tc>
        <w:tc>
          <w:tcPr>
            <w:tcW w:w="1134" w:type="dxa"/>
            <w:tcBorders>
              <w:top w:val="nil"/>
              <w:bottom w:val="nil"/>
            </w:tcBorders>
          </w:tcPr>
          <w:p w14:paraId="2B3BCE05" w14:textId="77777777" w:rsidR="00521E1B" w:rsidRPr="00347160" w:rsidRDefault="00521E1B" w:rsidP="00521E1B">
            <w:pPr>
              <w:pStyle w:val="TABLE-cell"/>
              <w:keepNext/>
              <w:jc w:val="center"/>
            </w:pPr>
          </w:p>
        </w:tc>
      </w:tr>
      <w:tr w:rsidR="00521E1B" w:rsidRPr="00347160" w14:paraId="183208B6" w14:textId="77777777" w:rsidTr="00521E1B">
        <w:trPr>
          <w:cantSplit/>
          <w:jc w:val="center"/>
        </w:trPr>
        <w:tc>
          <w:tcPr>
            <w:tcW w:w="4536" w:type="dxa"/>
            <w:tcBorders>
              <w:top w:val="nil"/>
              <w:bottom w:val="nil"/>
            </w:tcBorders>
          </w:tcPr>
          <w:p w14:paraId="3D9DFFCD" w14:textId="77777777" w:rsidR="00521E1B" w:rsidRPr="00347160" w:rsidRDefault="00521E1B" w:rsidP="00521E1B">
            <w:pPr>
              <w:pStyle w:val="TABLE-cell"/>
              <w:keepNext/>
              <w:tabs>
                <w:tab w:val="left" w:pos="281"/>
              </w:tabs>
            </w:pPr>
            <w:r w:rsidRPr="00347160">
              <w:tab/>
              <w:t>COSEM_Object_Instance_Id</w:t>
            </w:r>
          </w:p>
        </w:tc>
        <w:tc>
          <w:tcPr>
            <w:tcW w:w="1148" w:type="dxa"/>
            <w:tcBorders>
              <w:top w:val="nil"/>
              <w:bottom w:val="nil"/>
            </w:tcBorders>
          </w:tcPr>
          <w:p w14:paraId="716B29B2" w14:textId="77777777" w:rsidR="00521E1B" w:rsidRPr="00347160" w:rsidRDefault="00521E1B" w:rsidP="00521E1B">
            <w:pPr>
              <w:pStyle w:val="TABLE-cell"/>
              <w:keepNext/>
              <w:jc w:val="center"/>
            </w:pPr>
            <w:r w:rsidRPr="00347160">
              <w:t>M</w:t>
            </w:r>
          </w:p>
        </w:tc>
        <w:tc>
          <w:tcPr>
            <w:tcW w:w="1134" w:type="dxa"/>
            <w:tcBorders>
              <w:top w:val="nil"/>
              <w:bottom w:val="nil"/>
            </w:tcBorders>
          </w:tcPr>
          <w:p w14:paraId="372B83C8" w14:textId="77777777" w:rsidR="00521E1B" w:rsidRPr="00347160" w:rsidRDefault="00521E1B" w:rsidP="00521E1B">
            <w:pPr>
              <w:pStyle w:val="TABLE-cell"/>
              <w:keepNext/>
              <w:jc w:val="center"/>
            </w:pPr>
            <w:r w:rsidRPr="00347160">
              <w:t>M (=)</w:t>
            </w:r>
          </w:p>
        </w:tc>
        <w:tc>
          <w:tcPr>
            <w:tcW w:w="1134" w:type="dxa"/>
            <w:tcBorders>
              <w:top w:val="nil"/>
              <w:bottom w:val="nil"/>
            </w:tcBorders>
          </w:tcPr>
          <w:p w14:paraId="1B6B5BB6" w14:textId="77777777" w:rsidR="00521E1B" w:rsidRPr="00347160" w:rsidRDefault="00521E1B" w:rsidP="00521E1B">
            <w:pPr>
              <w:pStyle w:val="TABLE-cell"/>
              <w:keepNext/>
              <w:jc w:val="center"/>
            </w:pPr>
          </w:p>
        </w:tc>
        <w:tc>
          <w:tcPr>
            <w:tcW w:w="1134" w:type="dxa"/>
            <w:tcBorders>
              <w:top w:val="nil"/>
              <w:bottom w:val="nil"/>
            </w:tcBorders>
          </w:tcPr>
          <w:p w14:paraId="00AA169C" w14:textId="77777777" w:rsidR="00521E1B" w:rsidRPr="00347160" w:rsidRDefault="00521E1B" w:rsidP="00521E1B">
            <w:pPr>
              <w:pStyle w:val="TABLE-cell"/>
              <w:keepNext/>
              <w:jc w:val="center"/>
            </w:pPr>
          </w:p>
        </w:tc>
      </w:tr>
      <w:tr w:rsidR="00521E1B" w:rsidRPr="00347160" w14:paraId="141465BD" w14:textId="77777777" w:rsidTr="00521E1B">
        <w:trPr>
          <w:cantSplit/>
          <w:jc w:val="center"/>
        </w:trPr>
        <w:tc>
          <w:tcPr>
            <w:tcW w:w="4536" w:type="dxa"/>
            <w:tcBorders>
              <w:top w:val="nil"/>
              <w:bottom w:val="nil"/>
            </w:tcBorders>
          </w:tcPr>
          <w:p w14:paraId="5284DDC6" w14:textId="77777777" w:rsidR="00521E1B" w:rsidRPr="00347160" w:rsidRDefault="00521E1B" w:rsidP="00521E1B">
            <w:pPr>
              <w:pStyle w:val="TABLE-cell"/>
              <w:keepNext/>
              <w:tabs>
                <w:tab w:val="left" w:pos="281"/>
              </w:tabs>
            </w:pPr>
            <w:r w:rsidRPr="00347160">
              <w:tab/>
              <w:t>COSEM_Object_Attribute_Id</w:t>
            </w:r>
          </w:p>
        </w:tc>
        <w:tc>
          <w:tcPr>
            <w:tcW w:w="1148" w:type="dxa"/>
            <w:tcBorders>
              <w:top w:val="nil"/>
              <w:bottom w:val="nil"/>
            </w:tcBorders>
          </w:tcPr>
          <w:p w14:paraId="4E3CC7FD" w14:textId="77777777" w:rsidR="00521E1B" w:rsidRPr="00347160" w:rsidRDefault="00521E1B" w:rsidP="00521E1B">
            <w:pPr>
              <w:pStyle w:val="TABLE-cell"/>
              <w:keepNext/>
              <w:jc w:val="center"/>
            </w:pPr>
            <w:r w:rsidRPr="00347160">
              <w:t>M</w:t>
            </w:r>
          </w:p>
        </w:tc>
        <w:tc>
          <w:tcPr>
            <w:tcW w:w="1134" w:type="dxa"/>
            <w:tcBorders>
              <w:top w:val="nil"/>
              <w:bottom w:val="nil"/>
            </w:tcBorders>
          </w:tcPr>
          <w:p w14:paraId="0CD108FC" w14:textId="77777777" w:rsidR="00521E1B" w:rsidRPr="00347160" w:rsidRDefault="00521E1B" w:rsidP="00521E1B">
            <w:pPr>
              <w:pStyle w:val="TABLE-cell"/>
              <w:keepNext/>
              <w:jc w:val="center"/>
            </w:pPr>
            <w:r w:rsidRPr="00347160">
              <w:t>M (=)</w:t>
            </w:r>
          </w:p>
        </w:tc>
        <w:tc>
          <w:tcPr>
            <w:tcW w:w="1134" w:type="dxa"/>
            <w:tcBorders>
              <w:top w:val="nil"/>
              <w:bottom w:val="nil"/>
            </w:tcBorders>
          </w:tcPr>
          <w:p w14:paraId="4A525761" w14:textId="77777777" w:rsidR="00521E1B" w:rsidRPr="00347160" w:rsidRDefault="00521E1B" w:rsidP="00521E1B">
            <w:pPr>
              <w:pStyle w:val="TABLE-cell"/>
              <w:keepNext/>
              <w:jc w:val="center"/>
            </w:pPr>
          </w:p>
        </w:tc>
        <w:tc>
          <w:tcPr>
            <w:tcW w:w="1134" w:type="dxa"/>
            <w:tcBorders>
              <w:top w:val="nil"/>
              <w:bottom w:val="nil"/>
            </w:tcBorders>
          </w:tcPr>
          <w:p w14:paraId="53EF080B" w14:textId="77777777" w:rsidR="00521E1B" w:rsidRPr="00347160" w:rsidRDefault="00521E1B" w:rsidP="00521E1B">
            <w:pPr>
              <w:pStyle w:val="TABLE-cell"/>
              <w:keepNext/>
              <w:jc w:val="center"/>
            </w:pPr>
          </w:p>
        </w:tc>
      </w:tr>
      <w:tr w:rsidR="00521E1B" w:rsidRPr="00347160" w14:paraId="3D645819" w14:textId="77777777" w:rsidTr="00521E1B">
        <w:trPr>
          <w:cantSplit/>
          <w:jc w:val="center"/>
        </w:trPr>
        <w:tc>
          <w:tcPr>
            <w:tcW w:w="4536" w:type="dxa"/>
            <w:tcBorders>
              <w:top w:val="nil"/>
              <w:bottom w:val="nil"/>
            </w:tcBorders>
          </w:tcPr>
          <w:p w14:paraId="6D8FD208" w14:textId="77777777" w:rsidR="00521E1B" w:rsidRPr="00347160" w:rsidRDefault="00521E1B" w:rsidP="00521E1B">
            <w:pPr>
              <w:pStyle w:val="TABLE-cell"/>
              <w:keepNext/>
              <w:tabs>
                <w:tab w:val="left" w:pos="281"/>
              </w:tabs>
            </w:pPr>
            <w:r w:rsidRPr="00347160">
              <w:tab/>
              <w:t>Access_Selection_Parameters</w:t>
            </w:r>
          </w:p>
        </w:tc>
        <w:tc>
          <w:tcPr>
            <w:tcW w:w="1148" w:type="dxa"/>
            <w:tcBorders>
              <w:top w:val="nil"/>
              <w:bottom w:val="nil"/>
            </w:tcBorders>
          </w:tcPr>
          <w:p w14:paraId="41797CF5" w14:textId="77777777" w:rsidR="00521E1B" w:rsidRPr="00347160" w:rsidRDefault="00521E1B" w:rsidP="00521E1B">
            <w:pPr>
              <w:pStyle w:val="TABLE-cell"/>
              <w:keepNext/>
              <w:jc w:val="center"/>
            </w:pPr>
            <w:r w:rsidRPr="00347160">
              <w:t>U</w:t>
            </w:r>
          </w:p>
        </w:tc>
        <w:tc>
          <w:tcPr>
            <w:tcW w:w="1134" w:type="dxa"/>
            <w:tcBorders>
              <w:top w:val="nil"/>
              <w:bottom w:val="nil"/>
            </w:tcBorders>
          </w:tcPr>
          <w:p w14:paraId="6CBBAD2D" w14:textId="77777777" w:rsidR="00521E1B" w:rsidRPr="00347160" w:rsidRDefault="00521E1B" w:rsidP="00521E1B">
            <w:pPr>
              <w:pStyle w:val="TABLE-cell"/>
              <w:keepNext/>
              <w:jc w:val="center"/>
            </w:pPr>
            <w:r w:rsidRPr="00347160">
              <w:t>U (=)</w:t>
            </w:r>
          </w:p>
        </w:tc>
        <w:tc>
          <w:tcPr>
            <w:tcW w:w="1134" w:type="dxa"/>
            <w:tcBorders>
              <w:top w:val="nil"/>
              <w:bottom w:val="nil"/>
            </w:tcBorders>
          </w:tcPr>
          <w:p w14:paraId="76EF7FF2" w14:textId="77777777" w:rsidR="00521E1B" w:rsidRPr="00347160" w:rsidRDefault="00521E1B" w:rsidP="00521E1B">
            <w:pPr>
              <w:pStyle w:val="TABLE-cell"/>
              <w:keepNext/>
              <w:jc w:val="center"/>
            </w:pPr>
          </w:p>
        </w:tc>
        <w:tc>
          <w:tcPr>
            <w:tcW w:w="1134" w:type="dxa"/>
            <w:tcBorders>
              <w:top w:val="nil"/>
              <w:bottom w:val="nil"/>
            </w:tcBorders>
          </w:tcPr>
          <w:p w14:paraId="5D0C56A1" w14:textId="77777777" w:rsidR="00521E1B" w:rsidRPr="00347160" w:rsidRDefault="00521E1B" w:rsidP="00521E1B">
            <w:pPr>
              <w:pStyle w:val="TABLE-cell"/>
              <w:keepNext/>
              <w:jc w:val="center"/>
            </w:pPr>
          </w:p>
        </w:tc>
      </w:tr>
      <w:tr w:rsidR="00521E1B" w:rsidRPr="00347160" w14:paraId="266309F1" w14:textId="77777777" w:rsidTr="00521E1B">
        <w:trPr>
          <w:cantSplit/>
          <w:jc w:val="center"/>
        </w:trPr>
        <w:tc>
          <w:tcPr>
            <w:tcW w:w="4536" w:type="dxa"/>
            <w:tcBorders>
              <w:top w:val="nil"/>
              <w:bottom w:val="nil"/>
            </w:tcBorders>
          </w:tcPr>
          <w:p w14:paraId="4D94895A" w14:textId="77777777" w:rsidR="00521E1B" w:rsidRPr="00347160" w:rsidRDefault="00521E1B" w:rsidP="00521E1B">
            <w:pPr>
              <w:pStyle w:val="TABLE-cell"/>
              <w:keepNext/>
              <w:tabs>
                <w:tab w:val="left" w:pos="281"/>
              </w:tabs>
            </w:pPr>
            <w:r w:rsidRPr="00347160">
              <w:tab/>
            </w:r>
            <w:r w:rsidRPr="00347160">
              <w:tab/>
              <w:t>Access_Selector</w:t>
            </w:r>
          </w:p>
        </w:tc>
        <w:tc>
          <w:tcPr>
            <w:tcW w:w="1148" w:type="dxa"/>
            <w:tcBorders>
              <w:top w:val="nil"/>
              <w:bottom w:val="nil"/>
            </w:tcBorders>
          </w:tcPr>
          <w:p w14:paraId="56662C78" w14:textId="77777777" w:rsidR="00521E1B" w:rsidRPr="00347160" w:rsidRDefault="00521E1B" w:rsidP="00521E1B">
            <w:pPr>
              <w:pStyle w:val="TABLE-cell"/>
              <w:keepNext/>
              <w:jc w:val="center"/>
            </w:pPr>
            <w:r w:rsidRPr="00347160">
              <w:t>M</w:t>
            </w:r>
          </w:p>
        </w:tc>
        <w:tc>
          <w:tcPr>
            <w:tcW w:w="1134" w:type="dxa"/>
            <w:tcBorders>
              <w:top w:val="nil"/>
              <w:bottom w:val="nil"/>
            </w:tcBorders>
          </w:tcPr>
          <w:p w14:paraId="28C4CB37" w14:textId="77777777" w:rsidR="00521E1B" w:rsidRPr="00347160" w:rsidRDefault="00521E1B" w:rsidP="00521E1B">
            <w:pPr>
              <w:pStyle w:val="TABLE-cell"/>
              <w:keepNext/>
              <w:jc w:val="center"/>
            </w:pPr>
            <w:r w:rsidRPr="00347160">
              <w:t>M (=)</w:t>
            </w:r>
          </w:p>
        </w:tc>
        <w:tc>
          <w:tcPr>
            <w:tcW w:w="1134" w:type="dxa"/>
            <w:tcBorders>
              <w:top w:val="nil"/>
              <w:bottom w:val="nil"/>
            </w:tcBorders>
          </w:tcPr>
          <w:p w14:paraId="20B4CBBB" w14:textId="77777777" w:rsidR="00521E1B" w:rsidRPr="00347160" w:rsidRDefault="00521E1B" w:rsidP="00521E1B">
            <w:pPr>
              <w:pStyle w:val="TABLE-cell"/>
              <w:keepNext/>
              <w:jc w:val="center"/>
            </w:pPr>
          </w:p>
        </w:tc>
        <w:tc>
          <w:tcPr>
            <w:tcW w:w="1134" w:type="dxa"/>
            <w:tcBorders>
              <w:top w:val="nil"/>
              <w:bottom w:val="nil"/>
            </w:tcBorders>
          </w:tcPr>
          <w:p w14:paraId="52F89B1A" w14:textId="77777777" w:rsidR="00521E1B" w:rsidRPr="00347160" w:rsidRDefault="00521E1B" w:rsidP="00521E1B">
            <w:pPr>
              <w:pStyle w:val="TABLE-cell"/>
              <w:keepNext/>
              <w:jc w:val="center"/>
            </w:pPr>
          </w:p>
        </w:tc>
      </w:tr>
      <w:tr w:rsidR="00521E1B" w:rsidRPr="00347160" w14:paraId="1C57144A" w14:textId="77777777" w:rsidTr="00521E1B">
        <w:trPr>
          <w:cantSplit/>
          <w:jc w:val="center"/>
        </w:trPr>
        <w:tc>
          <w:tcPr>
            <w:tcW w:w="4536" w:type="dxa"/>
            <w:tcBorders>
              <w:top w:val="nil"/>
            </w:tcBorders>
          </w:tcPr>
          <w:p w14:paraId="40811FB1" w14:textId="77777777" w:rsidR="00521E1B" w:rsidRPr="00347160" w:rsidRDefault="00521E1B" w:rsidP="00521E1B">
            <w:pPr>
              <w:pStyle w:val="TABLE-cell"/>
              <w:keepNext/>
              <w:tabs>
                <w:tab w:val="left" w:pos="281"/>
              </w:tabs>
            </w:pPr>
            <w:r w:rsidRPr="00347160">
              <w:tab/>
            </w:r>
            <w:r w:rsidRPr="00347160">
              <w:tab/>
              <w:t>Access_Parameters</w:t>
            </w:r>
          </w:p>
        </w:tc>
        <w:tc>
          <w:tcPr>
            <w:tcW w:w="1148" w:type="dxa"/>
            <w:tcBorders>
              <w:top w:val="nil"/>
            </w:tcBorders>
          </w:tcPr>
          <w:p w14:paraId="34A9AB88" w14:textId="77777777" w:rsidR="00521E1B" w:rsidRPr="00347160" w:rsidRDefault="00521E1B" w:rsidP="00521E1B">
            <w:pPr>
              <w:pStyle w:val="TABLE-cell"/>
              <w:keepNext/>
              <w:jc w:val="center"/>
            </w:pPr>
            <w:r w:rsidRPr="00347160">
              <w:t>M</w:t>
            </w:r>
          </w:p>
        </w:tc>
        <w:tc>
          <w:tcPr>
            <w:tcW w:w="1134" w:type="dxa"/>
            <w:tcBorders>
              <w:top w:val="nil"/>
            </w:tcBorders>
          </w:tcPr>
          <w:p w14:paraId="6C265F43" w14:textId="77777777" w:rsidR="00521E1B" w:rsidRPr="00347160" w:rsidRDefault="00521E1B" w:rsidP="00521E1B">
            <w:pPr>
              <w:pStyle w:val="TABLE-cell"/>
              <w:keepNext/>
              <w:jc w:val="center"/>
            </w:pPr>
            <w:r w:rsidRPr="00347160">
              <w:t>M (=)</w:t>
            </w:r>
          </w:p>
        </w:tc>
        <w:tc>
          <w:tcPr>
            <w:tcW w:w="1134" w:type="dxa"/>
            <w:tcBorders>
              <w:top w:val="nil"/>
            </w:tcBorders>
          </w:tcPr>
          <w:p w14:paraId="17218BE6" w14:textId="77777777" w:rsidR="00521E1B" w:rsidRPr="00347160" w:rsidRDefault="00521E1B" w:rsidP="00521E1B">
            <w:pPr>
              <w:pStyle w:val="TABLE-cell"/>
              <w:keepNext/>
              <w:jc w:val="center"/>
            </w:pPr>
          </w:p>
        </w:tc>
        <w:tc>
          <w:tcPr>
            <w:tcW w:w="1134" w:type="dxa"/>
            <w:tcBorders>
              <w:top w:val="nil"/>
            </w:tcBorders>
          </w:tcPr>
          <w:p w14:paraId="7D00A216" w14:textId="77777777" w:rsidR="00521E1B" w:rsidRPr="00347160" w:rsidRDefault="00521E1B" w:rsidP="00521E1B">
            <w:pPr>
              <w:pStyle w:val="TABLE-cell"/>
              <w:keepNext/>
              <w:jc w:val="center"/>
            </w:pPr>
          </w:p>
        </w:tc>
      </w:tr>
      <w:tr w:rsidR="00162259" w:rsidRPr="00347160" w14:paraId="753F681A" w14:textId="77777777" w:rsidTr="00521E1B">
        <w:trPr>
          <w:cantSplit/>
          <w:jc w:val="center"/>
        </w:trPr>
        <w:tc>
          <w:tcPr>
            <w:tcW w:w="4536" w:type="dxa"/>
          </w:tcPr>
          <w:p w14:paraId="53B21CBE" w14:textId="77777777" w:rsidR="00162259" w:rsidRPr="00347160" w:rsidRDefault="00162259" w:rsidP="00521E1B">
            <w:pPr>
              <w:pStyle w:val="TABLE-cell"/>
              <w:keepNext/>
              <w:rPr>
                <w:b/>
                <w:bCs w:val="0"/>
              </w:rPr>
            </w:pPr>
            <w:r w:rsidRPr="00347160">
              <w:rPr>
                <w:b/>
                <w:bCs w:val="0"/>
              </w:rPr>
              <w:t>Block_Number</w:t>
            </w:r>
          </w:p>
        </w:tc>
        <w:tc>
          <w:tcPr>
            <w:tcW w:w="1148" w:type="dxa"/>
          </w:tcPr>
          <w:p w14:paraId="73059843" w14:textId="77777777" w:rsidR="00162259" w:rsidRPr="00347160" w:rsidRDefault="00162259" w:rsidP="00521E1B">
            <w:pPr>
              <w:pStyle w:val="TABLE-cell"/>
              <w:keepNext/>
              <w:jc w:val="center"/>
            </w:pPr>
            <w:r w:rsidRPr="00347160">
              <w:t>C</w:t>
            </w:r>
          </w:p>
        </w:tc>
        <w:tc>
          <w:tcPr>
            <w:tcW w:w="1134" w:type="dxa"/>
          </w:tcPr>
          <w:p w14:paraId="38AF2A1E" w14:textId="77777777" w:rsidR="00162259" w:rsidRPr="00347160" w:rsidRDefault="00162259" w:rsidP="00521E1B">
            <w:pPr>
              <w:pStyle w:val="TABLE-cell"/>
              <w:keepNext/>
              <w:jc w:val="center"/>
            </w:pPr>
            <w:r w:rsidRPr="00347160">
              <w:t>C (=)</w:t>
            </w:r>
          </w:p>
        </w:tc>
        <w:tc>
          <w:tcPr>
            <w:tcW w:w="1134" w:type="dxa"/>
          </w:tcPr>
          <w:p w14:paraId="32EF8A67" w14:textId="77777777" w:rsidR="00162259" w:rsidRPr="00347160" w:rsidRDefault="00162259" w:rsidP="00521E1B">
            <w:pPr>
              <w:pStyle w:val="TABLE-cell"/>
              <w:keepNext/>
              <w:jc w:val="center"/>
            </w:pPr>
            <w:r w:rsidRPr="00347160">
              <w:t>–</w:t>
            </w:r>
          </w:p>
        </w:tc>
        <w:tc>
          <w:tcPr>
            <w:tcW w:w="1134" w:type="dxa"/>
          </w:tcPr>
          <w:p w14:paraId="2A9D7287" w14:textId="77777777" w:rsidR="00162259" w:rsidRPr="00347160" w:rsidRDefault="00162259" w:rsidP="00521E1B">
            <w:pPr>
              <w:pStyle w:val="TABLE-cell"/>
              <w:keepNext/>
              <w:jc w:val="center"/>
            </w:pPr>
            <w:r w:rsidRPr="00347160">
              <w:t>–</w:t>
            </w:r>
          </w:p>
        </w:tc>
      </w:tr>
      <w:tr w:rsidR="00162259" w:rsidRPr="00347160" w14:paraId="1E286BF9" w14:textId="77777777" w:rsidTr="00521E1B">
        <w:trPr>
          <w:cantSplit/>
          <w:jc w:val="center"/>
        </w:trPr>
        <w:tc>
          <w:tcPr>
            <w:tcW w:w="4536" w:type="dxa"/>
          </w:tcPr>
          <w:p w14:paraId="1C899D17" w14:textId="77777777" w:rsidR="00162259" w:rsidRPr="00347160" w:rsidRDefault="00162259" w:rsidP="00521E1B">
            <w:pPr>
              <w:pStyle w:val="TABLE-cell"/>
              <w:keepNext/>
            </w:pPr>
            <w:r w:rsidRPr="00347160">
              <w:t>Response_Type</w:t>
            </w:r>
          </w:p>
        </w:tc>
        <w:tc>
          <w:tcPr>
            <w:tcW w:w="1148" w:type="dxa"/>
          </w:tcPr>
          <w:p w14:paraId="665C47B5" w14:textId="77777777" w:rsidR="00162259" w:rsidRPr="00347160" w:rsidRDefault="00162259" w:rsidP="00521E1B">
            <w:pPr>
              <w:pStyle w:val="TABLE-cell"/>
              <w:keepNext/>
              <w:jc w:val="center"/>
            </w:pPr>
            <w:r w:rsidRPr="00347160">
              <w:t>–</w:t>
            </w:r>
          </w:p>
        </w:tc>
        <w:tc>
          <w:tcPr>
            <w:tcW w:w="1134" w:type="dxa"/>
          </w:tcPr>
          <w:p w14:paraId="7D37C81C" w14:textId="77777777" w:rsidR="00162259" w:rsidRPr="00347160" w:rsidRDefault="00162259" w:rsidP="00521E1B">
            <w:pPr>
              <w:pStyle w:val="TABLE-cell"/>
              <w:keepNext/>
              <w:jc w:val="center"/>
            </w:pPr>
            <w:r w:rsidRPr="00347160">
              <w:t>–</w:t>
            </w:r>
          </w:p>
        </w:tc>
        <w:tc>
          <w:tcPr>
            <w:tcW w:w="1134" w:type="dxa"/>
          </w:tcPr>
          <w:p w14:paraId="6004E6D0" w14:textId="77777777" w:rsidR="00162259" w:rsidRPr="00347160" w:rsidRDefault="00162259" w:rsidP="00521E1B">
            <w:pPr>
              <w:pStyle w:val="TABLE-cell"/>
              <w:keepNext/>
              <w:jc w:val="center"/>
            </w:pPr>
            <w:r w:rsidRPr="00347160">
              <w:t>M</w:t>
            </w:r>
          </w:p>
        </w:tc>
        <w:tc>
          <w:tcPr>
            <w:tcW w:w="1134" w:type="dxa"/>
          </w:tcPr>
          <w:p w14:paraId="37179128" w14:textId="77777777" w:rsidR="00162259" w:rsidRPr="00347160" w:rsidRDefault="00162259" w:rsidP="00521E1B">
            <w:pPr>
              <w:pStyle w:val="TABLE-cell"/>
              <w:keepNext/>
              <w:jc w:val="center"/>
            </w:pPr>
            <w:r w:rsidRPr="00347160">
              <w:t>M (=)</w:t>
            </w:r>
          </w:p>
        </w:tc>
      </w:tr>
      <w:tr w:rsidR="00162259" w:rsidRPr="00347160" w14:paraId="0C05CA2A" w14:textId="77777777" w:rsidTr="00521E1B">
        <w:trPr>
          <w:cantSplit/>
          <w:jc w:val="center"/>
        </w:trPr>
        <w:tc>
          <w:tcPr>
            <w:tcW w:w="4536" w:type="dxa"/>
          </w:tcPr>
          <w:p w14:paraId="0FC2EB07" w14:textId="77777777" w:rsidR="00162259" w:rsidRPr="00347160" w:rsidRDefault="00162259" w:rsidP="00521E1B">
            <w:pPr>
              <w:pStyle w:val="TABLE-cell"/>
              <w:keepNext/>
            </w:pPr>
            <w:r w:rsidRPr="00347160">
              <w:t>Result</w:t>
            </w:r>
          </w:p>
        </w:tc>
        <w:tc>
          <w:tcPr>
            <w:tcW w:w="1148" w:type="dxa"/>
          </w:tcPr>
          <w:p w14:paraId="43BF2E87" w14:textId="77777777" w:rsidR="00162259" w:rsidRPr="00347160" w:rsidRDefault="00162259" w:rsidP="00521E1B">
            <w:pPr>
              <w:pStyle w:val="TABLE-cell"/>
              <w:keepNext/>
              <w:jc w:val="center"/>
            </w:pPr>
            <w:r w:rsidRPr="00347160">
              <w:t>–</w:t>
            </w:r>
          </w:p>
        </w:tc>
        <w:tc>
          <w:tcPr>
            <w:tcW w:w="1134" w:type="dxa"/>
          </w:tcPr>
          <w:p w14:paraId="1868D9B8" w14:textId="77777777" w:rsidR="00162259" w:rsidRPr="00347160" w:rsidRDefault="00162259" w:rsidP="00521E1B">
            <w:pPr>
              <w:pStyle w:val="TABLE-cell"/>
              <w:keepNext/>
              <w:jc w:val="center"/>
            </w:pPr>
            <w:r w:rsidRPr="00347160">
              <w:t>–</w:t>
            </w:r>
          </w:p>
        </w:tc>
        <w:tc>
          <w:tcPr>
            <w:tcW w:w="1134" w:type="dxa"/>
          </w:tcPr>
          <w:p w14:paraId="0975382C" w14:textId="77777777" w:rsidR="00162259" w:rsidRPr="00347160" w:rsidRDefault="00162259" w:rsidP="00521E1B">
            <w:pPr>
              <w:pStyle w:val="TABLE-cell"/>
              <w:keepNext/>
              <w:jc w:val="center"/>
            </w:pPr>
            <w:r w:rsidRPr="00347160">
              <w:t>M</w:t>
            </w:r>
          </w:p>
        </w:tc>
        <w:tc>
          <w:tcPr>
            <w:tcW w:w="1134" w:type="dxa"/>
          </w:tcPr>
          <w:p w14:paraId="70F898AB" w14:textId="77777777" w:rsidR="00162259" w:rsidRPr="00347160" w:rsidRDefault="00162259" w:rsidP="00521E1B">
            <w:pPr>
              <w:pStyle w:val="TABLE-cell"/>
              <w:keepNext/>
              <w:jc w:val="center"/>
            </w:pPr>
            <w:r w:rsidRPr="00347160">
              <w:t>M (=)</w:t>
            </w:r>
          </w:p>
        </w:tc>
      </w:tr>
      <w:tr w:rsidR="00162259" w:rsidRPr="00347160" w14:paraId="51C240F9" w14:textId="77777777" w:rsidTr="00521E1B">
        <w:trPr>
          <w:cantSplit/>
          <w:jc w:val="center"/>
        </w:trPr>
        <w:tc>
          <w:tcPr>
            <w:tcW w:w="4536" w:type="dxa"/>
            <w:tcBorders>
              <w:bottom w:val="nil"/>
            </w:tcBorders>
          </w:tcPr>
          <w:p w14:paraId="5529726A" w14:textId="77777777" w:rsidR="00162259" w:rsidRPr="00347160" w:rsidRDefault="00162259" w:rsidP="00521E1B">
            <w:pPr>
              <w:pStyle w:val="TABLE-cell"/>
              <w:keepNext/>
            </w:pPr>
            <w:r w:rsidRPr="00347160">
              <w:tab/>
              <w:t>Get_Data_Result { Get_Data_Result }</w:t>
            </w:r>
          </w:p>
        </w:tc>
        <w:tc>
          <w:tcPr>
            <w:tcW w:w="1148" w:type="dxa"/>
            <w:tcBorders>
              <w:bottom w:val="nil"/>
            </w:tcBorders>
          </w:tcPr>
          <w:p w14:paraId="32173F73" w14:textId="77777777" w:rsidR="00162259" w:rsidRPr="00347160" w:rsidRDefault="00162259" w:rsidP="00521E1B">
            <w:pPr>
              <w:pStyle w:val="TABLE-cell"/>
              <w:keepNext/>
              <w:jc w:val="center"/>
            </w:pPr>
            <w:r w:rsidRPr="00347160">
              <w:t>–</w:t>
            </w:r>
          </w:p>
        </w:tc>
        <w:tc>
          <w:tcPr>
            <w:tcW w:w="1134" w:type="dxa"/>
            <w:tcBorders>
              <w:bottom w:val="nil"/>
            </w:tcBorders>
          </w:tcPr>
          <w:p w14:paraId="40E9EAAE" w14:textId="77777777" w:rsidR="00162259" w:rsidRPr="00347160" w:rsidRDefault="00162259" w:rsidP="00521E1B">
            <w:pPr>
              <w:pStyle w:val="TABLE-cell"/>
              <w:keepNext/>
              <w:jc w:val="center"/>
            </w:pPr>
            <w:r w:rsidRPr="00347160">
              <w:t>–</w:t>
            </w:r>
          </w:p>
        </w:tc>
        <w:tc>
          <w:tcPr>
            <w:tcW w:w="1134" w:type="dxa"/>
            <w:tcBorders>
              <w:bottom w:val="nil"/>
            </w:tcBorders>
          </w:tcPr>
          <w:p w14:paraId="68DCEF1F" w14:textId="77777777" w:rsidR="00162259" w:rsidRPr="00347160" w:rsidRDefault="00162259" w:rsidP="00521E1B">
            <w:pPr>
              <w:pStyle w:val="TABLE-cell"/>
              <w:keepNext/>
              <w:jc w:val="center"/>
            </w:pPr>
            <w:r w:rsidRPr="00347160">
              <w:t>S</w:t>
            </w:r>
          </w:p>
        </w:tc>
        <w:tc>
          <w:tcPr>
            <w:tcW w:w="1134" w:type="dxa"/>
            <w:tcBorders>
              <w:bottom w:val="nil"/>
            </w:tcBorders>
          </w:tcPr>
          <w:p w14:paraId="7ECE7743" w14:textId="77777777" w:rsidR="00162259" w:rsidRPr="00347160" w:rsidRDefault="00162259" w:rsidP="00521E1B">
            <w:pPr>
              <w:pStyle w:val="TABLE-cell"/>
              <w:keepNext/>
              <w:jc w:val="center"/>
              <w:rPr>
                <w:b/>
                <w:bCs w:val="0"/>
              </w:rPr>
            </w:pPr>
            <w:r w:rsidRPr="00347160">
              <w:t>S (=)</w:t>
            </w:r>
          </w:p>
        </w:tc>
      </w:tr>
      <w:tr w:rsidR="00521E1B" w:rsidRPr="00347160" w14:paraId="225E7F4A" w14:textId="77777777" w:rsidTr="00521E1B">
        <w:trPr>
          <w:cantSplit/>
          <w:jc w:val="center"/>
        </w:trPr>
        <w:tc>
          <w:tcPr>
            <w:tcW w:w="4536" w:type="dxa"/>
            <w:tcBorders>
              <w:top w:val="nil"/>
              <w:bottom w:val="nil"/>
            </w:tcBorders>
          </w:tcPr>
          <w:p w14:paraId="24435F35" w14:textId="77777777" w:rsidR="00521E1B" w:rsidRPr="00347160" w:rsidRDefault="00521E1B" w:rsidP="00521E1B">
            <w:pPr>
              <w:pStyle w:val="TABLE-cell"/>
              <w:keepNext/>
            </w:pPr>
            <w:r w:rsidRPr="00347160">
              <w:tab/>
            </w:r>
            <w:r w:rsidRPr="00347160">
              <w:tab/>
              <w:t>Data</w:t>
            </w:r>
          </w:p>
        </w:tc>
        <w:tc>
          <w:tcPr>
            <w:tcW w:w="1148" w:type="dxa"/>
            <w:tcBorders>
              <w:top w:val="nil"/>
              <w:bottom w:val="nil"/>
            </w:tcBorders>
          </w:tcPr>
          <w:p w14:paraId="47A84A6C" w14:textId="77777777" w:rsidR="00521E1B" w:rsidRPr="00347160" w:rsidRDefault="00521E1B" w:rsidP="00521E1B">
            <w:pPr>
              <w:pStyle w:val="TABLE-cell"/>
              <w:keepNext/>
              <w:jc w:val="center"/>
            </w:pPr>
          </w:p>
        </w:tc>
        <w:tc>
          <w:tcPr>
            <w:tcW w:w="1134" w:type="dxa"/>
            <w:tcBorders>
              <w:top w:val="nil"/>
              <w:bottom w:val="nil"/>
            </w:tcBorders>
          </w:tcPr>
          <w:p w14:paraId="1E3BE6BB" w14:textId="77777777" w:rsidR="00521E1B" w:rsidRPr="00347160" w:rsidRDefault="00521E1B" w:rsidP="00521E1B">
            <w:pPr>
              <w:pStyle w:val="TABLE-cell"/>
              <w:keepNext/>
              <w:jc w:val="center"/>
            </w:pPr>
          </w:p>
        </w:tc>
        <w:tc>
          <w:tcPr>
            <w:tcW w:w="1134" w:type="dxa"/>
            <w:tcBorders>
              <w:top w:val="nil"/>
              <w:bottom w:val="nil"/>
            </w:tcBorders>
          </w:tcPr>
          <w:p w14:paraId="7B0F5112" w14:textId="77777777" w:rsidR="00521E1B" w:rsidRPr="00347160" w:rsidRDefault="00521E1B" w:rsidP="00521E1B">
            <w:pPr>
              <w:pStyle w:val="TABLE-cell"/>
              <w:keepNext/>
              <w:jc w:val="center"/>
            </w:pPr>
            <w:r w:rsidRPr="00347160">
              <w:t>S</w:t>
            </w:r>
          </w:p>
        </w:tc>
        <w:tc>
          <w:tcPr>
            <w:tcW w:w="1134" w:type="dxa"/>
            <w:tcBorders>
              <w:top w:val="nil"/>
              <w:bottom w:val="nil"/>
            </w:tcBorders>
          </w:tcPr>
          <w:p w14:paraId="15A62823" w14:textId="77777777" w:rsidR="00521E1B" w:rsidRPr="00347160" w:rsidRDefault="00521E1B" w:rsidP="00521E1B">
            <w:pPr>
              <w:pStyle w:val="TABLE-cell"/>
              <w:keepNext/>
              <w:jc w:val="center"/>
            </w:pPr>
            <w:r w:rsidRPr="00347160">
              <w:t>S (=)</w:t>
            </w:r>
          </w:p>
        </w:tc>
      </w:tr>
      <w:tr w:rsidR="00521E1B" w:rsidRPr="00347160" w14:paraId="034CD1B0" w14:textId="77777777" w:rsidTr="00521E1B">
        <w:trPr>
          <w:cantSplit/>
          <w:jc w:val="center"/>
        </w:trPr>
        <w:tc>
          <w:tcPr>
            <w:tcW w:w="4536" w:type="dxa"/>
            <w:tcBorders>
              <w:top w:val="nil"/>
            </w:tcBorders>
          </w:tcPr>
          <w:p w14:paraId="1E45F2AE" w14:textId="77777777" w:rsidR="00521E1B" w:rsidRPr="00347160" w:rsidRDefault="00521E1B" w:rsidP="00521E1B">
            <w:pPr>
              <w:pStyle w:val="TABLE-cell"/>
              <w:keepNext/>
            </w:pPr>
            <w:r w:rsidRPr="00347160">
              <w:tab/>
            </w:r>
            <w:r w:rsidRPr="00347160">
              <w:tab/>
              <w:t>Data_Access_Result</w:t>
            </w:r>
          </w:p>
        </w:tc>
        <w:tc>
          <w:tcPr>
            <w:tcW w:w="1148" w:type="dxa"/>
            <w:tcBorders>
              <w:top w:val="nil"/>
            </w:tcBorders>
          </w:tcPr>
          <w:p w14:paraId="7C7BCAE9" w14:textId="77777777" w:rsidR="00521E1B" w:rsidRPr="00347160" w:rsidRDefault="00521E1B" w:rsidP="00521E1B">
            <w:pPr>
              <w:pStyle w:val="TABLE-cell"/>
              <w:keepNext/>
              <w:jc w:val="center"/>
            </w:pPr>
          </w:p>
        </w:tc>
        <w:tc>
          <w:tcPr>
            <w:tcW w:w="1134" w:type="dxa"/>
            <w:tcBorders>
              <w:top w:val="nil"/>
            </w:tcBorders>
          </w:tcPr>
          <w:p w14:paraId="34243459" w14:textId="77777777" w:rsidR="00521E1B" w:rsidRPr="00347160" w:rsidRDefault="00521E1B" w:rsidP="00521E1B">
            <w:pPr>
              <w:pStyle w:val="TABLE-cell"/>
              <w:keepNext/>
              <w:jc w:val="center"/>
            </w:pPr>
          </w:p>
        </w:tc>
        <w:tc>
          <w:tcPr>
            <w:tcW w:w="1134" w:type="dxa"/>
            <w:tcBorders>
              <w:top w:val="nil"/>
            </w:tcBorders>
          </w:tcPr>
          <w:p w14:paraId="6BF8FCCB" w14:textId="77777777" w:rsidR="00521E1B" w:rsidRPr="00347160" w:rsidRDefault="00521E1B" w:rsidP="00521E1B">
            <w:pPr>
              <w:pStyle w:val="TABLE-cell"/>
              <w:keepNext/>
              <w:jc w:val="center"/>
            </w:pPr>
            <w:r w:rsidRPr="00347160">
              <w:t>S</w:t>
            </w:r>
          </w:p>
        </w:tc>
        <w:tc>
          <w:tcPr>
            <w:tcW w:w="1134" w:type="dxa"/>
            <w:tcBorders>
              <w:top w:val="nil"/>
            </w:tcBorders>
          </w:tcPr>
          <w:p w14:paraId="4A06D601" w14:textId="77777777" w:rsidR="00521E1B" w:rsidRPr="00347160" w:rsidRDefault="00521E1B" w:rsidP="00521E1B">
            <w:pPr>
              <w:pStyle w:val="TABLE-cell"/>
              <w:keepNext/>
              <w:jc w:val="center"/>
            </w:pPr>
            <w:r w:rsidRPr="00347160">
              <w:t>S (=)</w:t>
            </w:r>
          </w:p>
        </w:tc>
      </w:tr>
      <w:tr w:rsidR="00162259" w:rsidRPr="00347160" w14:paraId="12E9AA08" w14:textId="77777777" w:rsidTr="00521E1B">
        <w:trPr>
          <w:cantSplit/>
          <w:jc w:val="center"/>
        </w:trPr>
        <w:tc>
          <w:tcPr>
            <w:tcW w:w="4536" w:type="dxa"/>
            <w:tcBorders>
              <w:bottom w:val="nil"/>
            </w:tcBorders>
          </w:tcPr>
          <w:p w14:paraId="351500F0" w14:textId="77777777" w:rsidR="00162259" w:rsidRPr="00347160" w:rsidRDefault="00162259" w:rsidP="00521E1B">
            <w:pPr>
              <w:pStyle w:val="TABLE-cell"/>
              <w:keepNext/>
            </w:pPr>
            <w:r w:rsidRPr="00347160">
              <w:tab/>
            </w:r>
            <w:r w:rsidRPr="00347160">
              <w:rPr>
                <w:b/>
                <w:bCs w:val="0"/>
              </w:rPr>
              <w:t>DataBlock_G</w:t>
            </w:r>
          </w:p>
        </w:tc>
        <w:tc>
          <w:tcPr>
            <w:tcW w:w="1148" w:type="dxa"/>
            <w:tcBorders>
              <w:bottom w:val="nil"/>
            </w:tcBorders>
          </w:tcPr>
          <w:p w14:paraId="01D1D348" w14:textId="77777777" w:rsidR="00162259" w:rsidRPr="00347160" w:rsidRDefault="00162259" w:rsidP="00521E1B">
            <w:pPr>
              <w:pStyle w:val="TABLE-cell"/>
              <w:keepNext/>
              <w:jc w:val="center"/>
            </w:pPr>
            <w:r w:rsidRPr="00347160">
              <w:t>–</w:t>
            </w:r>
          </w:p>
        </w:tc>
        <w:tc>
          <w:tcPr>
            <w:tcW w:w="1134" w:type="dxa"/>
            <w:tcBorders>
              <w:bottom w:val="nil"/>
            </w:tcBorders>
          </w:tcPr>
          <w:p w14:paraId="69A31E56" w14:textId="77777777" w:rsidR="00162259" w:rsidRPr="00347160" w:rsidRDefault="00162259" w:rsidP="00521E1B">
            <w:pPr>
              <w:pStyle w:val="TABLE-cell"/>
              <w:keepNext/>
              <w:jc w:val="center"/>
            </w:pPr>
            <w:r w:rsidRPr="00347160">
              <w:t>–</w:t>
            </w:r>
          </w:p>
        </w:tc>
        <w:tc>
          <w:tcPr>
            <w:tcW w:w="1134" w:type="dxa"/>
            <w:tcBorders>
              <w:bottom w:val="nil"/>
            </w:tcBorders>
          </w:tcPr>
          <w:p w14:paraId="31CFB764" w14:textId="77777777" w:rsidR="00162259" w:rsidRPr="00347160" w:rsidRDefault="00162259" w:rsidP="00521E1B">
            <w:pPr>
              <w:pStyle w:val="TABLE-cell"/>
              <w:keepNext/>
              <w:jc w:val="center"/>
            </w:pPr>
            <w:r w:rsidRPr="00347160">
              <w:t>S</w:t>
            </w:r>
          </w:p>
        </w:tc>
        <w:tc>
          <w:tcPr>
            <w:tcW w:w="1134" w:type="dxa"/>
            <w:tcBorders>
              <w:bottom w:val="nil"/>
            </w:tcBorders>
          </w:tcPr>
          <w:p w14:paraId="08BB4243" w14:textId="77777777" w:rsidR="00162259" w:rsidRPr="00347160" w:rsidRDefault="00162259" w:rsidP="00521E1B">
            <w:pPr>
              <w:pStyle w:val="TABLE-cell"/>
              <w:keepNext/>
              <w:jc w:val="center"/>
            </w:pPr>
            <w:r w:rsidRPr="00347160">
              <w:t>S (=)</w:t>
            </w:r>
          </w:p>
        </w:tc>
      </w:tr>
      <w:tr w:rsidR="00521E1B" w:rsidRPr="00347160" w14:paraId="7EAAAF3B" w14:textId="77777777" w:rsidTr="00521E1B">
        <w:trPr>
          <w:cantSplit/>
          <w:jc w:val="center"/>
        </w:trPr>
        <w:tc>
          <w:tcPr>
            <w:tcW w:w="4536" w:type="dxa"/>
            <w:tcBorders>
              <w:top w:val="nil"/>
              <w:bottom w:val="nil"/>
            </w:tcBorders>
          </w:tcPr>
          <w:p w14:paraId="292CB665" w14:textId="77777777" w:rsidR="00521E1B" w:rsidRPr="00347160" w:rsidRDefault="00521E1B" w:rsidP="00521E1B">
            <w:pPr>
              <w:pStyle w:val="TABLE-cell"/>
              <w:keepNext/>
            </w:pPr>
            <w:r w:rsidRPr="00347160">
              <w:tab/>
            </w:r>
            <w:r w:rsidRPr="00347160">
              <w:tab/>
              <w:t>Last_Block</w:t>
            </w:r>
          </w:p>
        </w:tc>
        <w:tc>
          <w:tcPr>
            <w:tcW w:w="1148" w:type="dxa"/>
            <w:tcBorders>
              <w:top w:val="nil"/>
              <w:bottom w:val="nil"/>
            </w:tcBorders>
          </w:tcPr>
          <w:p w14:paraId="335E1117" w14:textId="77777777" w:rsidR="00521E1B" w:rsidRPr="00347160" w:rsidRDefault="00521E1B" w:rsidP="00521E1B">
            <w:pPr>
              <w:pStyle w:val="TABLE-cell"/>
              <w:keepNext/>
              <w:jc w:val="center"/>
            </w:pPr>
          </w:p>
        </w:tc>
        <w:tc>
          <w:tcPr>
            <w:tcW w:w="1134" w:type="dxa"/>
            <w:tcBorders>
              <w:top w:val="nil"/>
              <w:bottom w:val="nil"/>
            </w:tcBorders>
          </w:tcPr>
          <w:p w14:paraId="3AC27560" w14:textId="77777777" w:rsidR="00521E1B" w:rsidRPr="00347160" w:rsidRDefault="00521E1B" w:rsidP="00521E1B">
            <w:pPr>
              <w:pStyle w:val="TABLE-cell"/>
              <w:keepNext/>
              <w:jc w:val="center"/>
            </w:pPr>
          </w:p>
        </w:tc>
        <w:tc>
          <w:tcPr>
            <w:tcW w:w="1134" w:type="dxa"/>
            <w:tcBorders>
              <w:top w:val="nil"/>
              <w:bottom w:val="nil"/>
            </w:tcBorders>
          </w:tcPr>
          <w:p w14:paraId="511DAB6E" w14:textId="77777777" w:rsidR="00521E1B" w:rsidRPr="00347160" w:rsidRDefault="00521E1B" w:rsidP="00521E1B">
            <w:pPr>
              <w:pStyle w:val="TABLE-cell"/>
              <w:keepNext/>
              <w:jc w:val="center"/>
            </w:pPr>
            <w:r w:rsidRPr="00347160">
              <w:t>M</w:t>
            </w:r>
          </w:p>
        </w:tc>
        <w:tc>
          <w:tcPr>
            <w:tcW w:w="1134" w:type="dxa"/>
            <w:tcBorders>
              <w:top w:val="nil"/>
              <w:bottom w:val="nil"/>
            </w:tcBorders>
          </w:tcPr>
          <w:p w14:paraId="7A4686B4" w14:textId="77777777" w:rsidR="00521E1B" w:rsidRPr="00347160" w:rsidRDefault="00521E1B" w:rsidP="00521E1B">
            <w:pPr>
              <w:pStyle w:val="TABLE-cell"/>
              <w:keepNext/>
              <w:jc w:val="center"/>
            </w:pPr>
            <w:r w:rsidRPr="00347160">
              <w:t>M (=)</w:t>
            </w:r>
          </w:p>
        </w:tc>
      </w:tr>
      <w:tr w:rsidR="00521E1B" w:rsidRPr="00347160" w14:paraId="4138E053" w14:textId="77777777" w:rsidTr="00521E1B">
        <w:trPr>
          <w:cantSplit/>
          <w:jc w:val="center"/>
        </w:trPr>
        <w:tc>
          <w:tcPr>
            <w:tcW w:w="4536" w:type="dxa"/>
            <w:tcBorders>
              <w:top w:val="nil"/>
              <w:bottom w:val="nil"/>
            </w:tcBorders>
          </w:tcPr>
          <w:p w14:paraId="751176C5" w14:textId="77777777" w:rsidR="00521E1B" w:rsidRPr="00347160" w:rsidRDefault="00521E1B" w:rsidP="00521E1B">
            <w:pPr>
              <w:pStyle w:val="TABLE-cell"/>
              <w:keepNext/>
            </w:pPr>
            <w:r w:rsidRPr="00347160">
              <w:tab/>
            </w:r>
            <w:r w:rsidRPr="00347160">
              <w:tab/>
              <w:t>Block_Number</w:t>
            </w:r>
          </w:p>
        </w:tc>
        <w:tc>
          <w:tcPr>
            <w:tcW w:w="1148" w:type="dxa"/>
            <w:tcBorders>
              <w:top w:val="nil"/>
              <w:bottom w:val="nil"/>
            </w:tcBorders>
          </w:tcPr>
          <w:p w14:paraId="3A066C03" w14:textId="77777777" w:rsidR="00521E1B" w:rsidRPr="00347160" w:rsidRDefault="00521E1B" w:rsidP="00521E1B">
            <w:pPr>
              <w:pStyle w:val="TABLE-cell"/>
              <w:keepNext/>
              <w:jc w:val="center"/>
            </w:pPr>
          </w:p>
        </w:tc>
        <w:tc>
          <w:tcPr>
            <w:tcW w:w="1134" w:type="dxa"/>
            <w:tcBorders>
              <w:top w:val="nil"/>
              <w:bottom w:val="nil"/>
            </w:tcBorders>
          </w:tcPr>
          <w:p w14:paraId="236A8017" w14:textId="77777777" w:rsidR="00521E1B" w:rsidRPr="00347160" w:rsidRDefault="00521E1B" w:rsidP="00521E1B">
            <w:pPr>
              <w:pStyle w:val="TABLE-cell"/>
              <w:keepNext/>
              <w:jc w:val="center"/>
            </w:pPr>
          </w:p>
        </w:tc>
        <w:tc>
          <w:tcPr>
            <w:tcW w:w="1134" w:type="dxa"/>
            <w:tcBorders>
              <w:top w:val="nil"/>
              <w:bottom w:val="nil"/>
            </w:tcBorders>
          </w:tcPr>
          <w:p w14:paraId="47C0B365" w14:textId="77777777" w:rsidR="00521E1B" w:rsidRPr="00347160" w:rsidRDefault="00521E1B" w:rsidP="00521E1B">
            <w:pPr>
              <w:pStyle w:val="TABLE-cell"/>
              <w:keepNext/>
              <w:jc w:val="center"/>
            </w:pPr>
            <w:r w:rsidRPr="00347160">
              <w:t>M</w:t>
            </w:r>
          </w:p>
        </w:tc>
        <w:tc>
          <w:tcPr>
            <w:tcW w:w="1134" w:type="dxa"/>
            <w:tcBorders>
              <w:top w:val="nil"/>
              <w:bottom w:val="nil"/>
            </w:tcBorders>
          </w:tcPr>
          <w:p w14:paraId="46AEF6A5" w14:textId="77777777" w:rsidR="00521E1B" w:rsidRPr="00347160" w:rsidRDefault="00521E1B" w:rsidP="00521E1B">
            <w:pPr>
              <w:pStyle w:val="TABLE-cell"/>
              <w:keepNext/>
              <w:jc w:val="center"/>
            </w:pPr>
            <w:r w:rsidRPr="00347160">
              <w:t>M (=)</w:t>
            </w:r>
          </w:p>
        </w:tc>
      </w:tr>
      <w:tr w:rsidR="00521E1B" w:rsidRPr="00347160" w14:paraId="45DA40CA" w14:textId="77777777" w:rsidTr="00521E1B">
        <w:trPr>
          <w:cantSplit/>
          <w:jc w:val="center"/>
        </w:trPr>
        <w:tc>
          <w:tcPr>
            <w:tcW w:w="4536" w:type="dxa"/>
            <w:tcBorders>
              <w:top w:val="nil"/>
              <w:bottom w:val="nil"/>
            </w:tcBorders>
          </w:tcPr>
          <w:p w14:paraId="3E029576" w14:textId="77777777" w:rsidR="00521E1B" w:rsidRPr="00347160" w:rsidRDefault="00521E1B" w:rsidP="00521E1B">
            <w:pPr>
              <w:pStyle w:val="TABLE-cell"/>
              <w:keepNext/>
            </w:pPr>
            <w:r w:rsidRPr="00347160">
              <w:tab/>
            </w:r>
            <w:r w:rsidRPr="00347160">
              <w:tab/>
              <w:t>Result</w:t>
            </w:r>
          </w:p>
        </w:tc>
        <w:tc>
          <w:tcPr>
            <w:tcW w:w="1148" w:type="dxa"/>
            <w:tcBorders>
              <w:top w:val="nil"/>
              <w:bottom w:val="nil"/>
            </w:tcBorders>
          </w:tcPr>
          <w:p w14:paraId="042CAA62" w14:textId="77777777" w:rsidR="00521E1B" w:rsidRPr="00347160" w:rsidRDefault="00521E1B" w:rsidP="00521E1B">
            <w:pPr>
              <w:pStyle w:val="TABLE-cell"/>
              <w:keepNext/>
              <w:jc w:val="center"/>
            </w:pPr>
          </w:p>
        </w:tc>
        <w:tc>
          <w:tcPr>
            <w:tcW w:w="1134" w:type="dxa"/>
            <w:tcBorders>
              <w:top w:val="nil"/>
              <w:bottom w:val="nil"/>
            </w:tcBorders>
          </w:tcPr>
          <w:p w14:paraId="40913543" w14:textId="77777777" w:rsidR="00521E1B" w:rsidRPr="00347160" w:rsidRDefault="00521E1B" w:rsidP="00521E1B">
            <w:pPr>
              <w:pStyle w:val="TABLE-cell"/>
              <w:keepNext/>
              <w:jc w:val="center"/>
            </w:pPr>
          </w:p>
        </w:tc>
        <w:tc>
          <w:tcPr>
            <w:tcW w:w="1134" w:type="dxa"/>
            <w:tcBorders>
              <w:top w:val="nil"/>
              <w:bottom w:val="nil"/>
            </w:tcBorders>
          </w:tcPr>
          <w:p w14:paraId="1DB52601" w14:textId="77777777" w:rsidR="00521E1B" w:rsidRPr="00347160" w:rsidRDefault="00521E1B" w:rsidP="00521E1B">
            <w:pPr>
              <w:pStyle w:val="TABLE-cell"/>
              <w:keepNext/>
              <w:jc w:val="center"/>
            </w:pPr>
            <w:r w:rsidRPr="00347160">
              <w:t>M</w:t>
            </w:r>
          </w:p>
        </w:tc>
        <w:tc>
          <w:tcPr>
            <w:tcW w:w="1134" w:type="dxa"/>
            <w:tcBorders>
              <w:top w:val="nil"/>
              <w:bottom w:val="nil"/>
            </w:tcBorders>
          </w:tcPr>
          <w:p w14:paraId="497FC5F6" w14:textId="77777777" w:rsidR="00521E1B" w:rsidRPr="00347160" w:rsidRDefault="00521E1B" w:rsidP="00521E1B">
            <w:pPr>
              <w:pStyle w:val="TABLE-cell"/>
              <w:keepNext/>
              <w:jc w:val="center"/>
            </w:pPr>
            <w:r w:rsidRPr="00347160">
              <w:t>M (=)</w:t>
            </w:r>
          </w:p>
        </w:tc>
      </w:tr>
      <w:tr w:rsidR="00521E1B" w:rsidRPr="00347160" w14:paraId="7F51D620" w14:textId="77777777" w:rsidTr="00521E1B">
        <w:trPr>
          <w:cantSplit/>
          <w:jc w:val="center"/>
        </w:trPr>
        <w:tc>
          <w:tcPr>
            <w:tcW w:w="4536" w:type="dxa"/>
            <w:tcBorders>
              <w:top w:val="nil"/>
              <w:bottom w:val="nil"/>
            </w:tcBorders>
          </w:tcPr>
          <w:p w14:paraId="60F457BA" w14:textId="77777777" w:rsidR="00521E1B" w:rsidRPr="00347160" w:rsidRDefault="00521E1B" w:rsidP="00521E1B">
            <w:pPr>
              <w:pStyle w:val="TABLE-cell"/>
              <w:keepNext/>
            </w:pPr>
            <w:r w:rsidRPr="00347160">
              <w:tab/>
            </w:r>
            <w:r w:rsidRPr="00347160">
              <w:tab/>
            </w:r>
            <w:r w:rsidRPr="00347160">
              <w:tab/>
              <w:t>Raw_Data</w:t>
            </w:r>
          </w:p>
        </w:tc>
        <w:tc>
          <w:tcPr>
            <w:tcW w:w="1148" w:type="dxa"/>
            <w:tcBorders>
              <w:top w:val="nil"/>
              <w:bottom w:val="nil"/>
            </w:tcBorders>
          </w:tcPr>
          <w:p w14:paraId="18D66C50" w14:textId="77777777" w:rsidR="00521E1B" w:rsidRPr="00347160" w:rsidRDefault="00521E1B" w:rsidP="00521E1B">
            <w:pPr>
              <w:pStyle w:val="TABLE-cell"/>
              <w:keepNext/>
              <w:jc w:val="center"/>
            </w:pPr>
          </w:p>
        </w:tc>
        <w:tc>
          <w:tcPr>
            <w:tcW w:w="1134" w:type="dxa"/>
            <w:tcBorders>
              <w:top w:val="nil"/>
              <w:bottom w:val="nil"/>
            </w:tcBorders>
          </w:tcPr>
          <w:p w14:paraId="7506088F" w14:textId="77777777" w:rsidR="00521E1B" w:rsidRPr="00347160" w:rsidRDefault="00521E1B" w:rsidP="00521E1B">
            <w:pPr>
              <w:pStyle w:val="TABLE-cell"/>
              <w:keepNext/>
              <w:jc w:val="center"/>
            </w:pPr>
          </w:p>
        </w:tc>
        <w:tc>
          <w:tcPr>
            <w:tcW w:w="1134" w:type="dxa"/>
            <w:tcBorders>
              <w:top w:val="nil"/>
              <w:bottom w:val="nil"/>
            </w:tcBorders>
          </w:tcPr>
          <w:p w14:paraId="03834B71" w14:textId="77777777" w:rsidR="00521E1B" w:rsidRPr="00347160" w:rsidRDefault="00521E1B" w:rsidP="00521E1B">
            <w:pPr>
              <w:pStyle w:val="TABLE-cell"/>
              <w:keepNext/>
              <w:jc w:val="center"/>
            </w:pPr>
            <w:r w:rsidRPr="00347160">
              <w:t>S</w:t>
            </w:r>
          </w:p>
        </w:tc>
        <w:tc>
          <w:tcPr>
            <w:tcW w:w="1134" w:type="dxa"/>
            <w:tcBorders>
              <w:top w:val="nil"/>
              <w:bottom w:val="nil"/>
            </w:tcBorders>
          </w:tcPr>
          <w:p w14:paraId="5EF1DA55" w14:textId="77777777" w:rsidR="00521E1B" w:rsidRPr="00347160" w:rsidRDefault="00521E1B" w:rsidP="00521E1B">
            <w:pPr>
              <w:pStyle w:val="TABLE-cell"/>
              <w:keepNext/>
              <w:jc w:val="center"/>
            </w:pPr>
            <w:r w:rsidRPr="00347160">
              <w:t>S (=)</w:t>
            </w:r>
          </w:p>
        </w:tc>
      </w:tr>
      <w:tr w:rsidR="00521E1B" w:rsidRPr="00347160" w14:paraId="2AD8D369" w14:textId="77777777" w:rsidTr="00521E1B">
        <w:trPr>
          <w:cantSplit/>
          <w:jc w:val="center"/>
        </w:trPr>
        <w:tc>
          <w:tcPr>
            <w:tcW w:w="4536" w:type="dxa"/>
            <w:tcBorders>
              <w:top w:val="nil"/>
            </w:tcBorders>
          </w:tcPr>
          <w:p w14:paraId="0190955F" w14:textId="77777777" w:rsidR="00521E1B" w:rsidRPr="00347160" w:rsidRDefault="00521E1B" w:rsidP="00521E1B">
            <w:pPr>
              <w:pStyle w:val="TABLE-cell"/>
              <w:keepNext/>
            </w:pPr>
            <w:r w:rsidRPr="00347160">
              <w:tab/>
            </w:r>
            <w:r w:rsidRPr="00347160">
              <w:tab/>
            </w:r>
            <w:r w:rsidRPr="00347160">
              <w:tab/>
              <w:t>Data_Access_Result</w:t>
            </w:r>
          </w:p>
        </w:tc>
        <w:tc>
          <w:tcPr>
            <w:tcW w:w="1148" w:type="dxa"/>
            <w:tcBorders>
              <w:top w:val="nil"/>
            </w:tcBorders>
          </w:tcPr>
          <w:p w14:paraId="22BF07D9" w14:textId="77777777" w:rsidR="00521E1B" w:rsidRPr="00347160" w:rsidRDefault="00521E1B" w:rsidP="00521E1B">
            <w:pPr>
              <w:pStyle w:val="TABLE-cell"/>
              <w:keepNext/>
              <w:jc w:val="center"/>
            </w:pPr>
          </w:p>
        </w:tc>
        <w:tc>
          <w:tcPr>
            <w:tcW w:w="1134" w:type="dxa"/>
            <w:tcBorders>
              <w:top w:val="nil"/>
            </w:tcBorders>
          </w:tcPr>
          <w:p w14:paraId="159CDB5D" w14:textId="77777777" w:rsidR="00521E1B" w:rsidRPr="00347160" w:rsidRDefault="00521E1B" w:rsidP="00521E1B">
            <w:pPr>
              <w:pStyle w:val="TABLE-cell"/>
              <w:keepNext/>
              <w:jc w:val="center"/>
            </w:pPr>
          </w:p>
        </w:tc>
        <w:tc>
          <w:tcPr>
            <w:tcW w:w="1134" w:type="dxa"/>
            <w:tcBorders>
              <w:top w:val="nil"/>
            </w:tcBorders>
          </w:tcPr>
          <w:p w14:paraId="3D98415C" w14:textId="77777777" w:rsidR="00521E1B" w:rsidRPr="00347160" w:rsidRDefault="00521E1B" w:rsidP="00521E1B">
            <w:pPr>
              <w:pStyle w:val="TABLE-cell"/>
              <w:keepNext/>
              <w:jc w:val="center"/>
            </w:pPr>
            <w:r w:rsidRPr="00347160">
              <w:t>S</w:t>
            </w:r>
          </w:p>
        </w:tc>
        <w:tc>
          <w:tcPr>
            <w:tcW w:w="1134" w:type="dxa"/>
            <w:tcBorders>
              <w:top w:val="nil"/>
            </w:tcBorders>
          </w:tcPr>
          <w:p w14:paraId="15103BF5" w14:textId="77777777" w:rsidR="00521E1B" w:rsidRPr="00347160" w:rsidRDefault="00521E1B" w:rsidP="00521E1B">
            <w:pPr>
              <w:pStyle w:val="TABLE-cell"/>
              <w:keepNext/>
              <w:jc w:val="center"/>
            </w:pPr>
            <w:r w:rsidRPr="00347160">
              <w:t>S (=)</w:t>
            </w:r>
          </w:p>
        </w:tc>
      </w:tr>
      <w:tr w:rsidR="00162259" w:rsidRPr="00347160" w14:paraId="58249C4E" w14:textId="77777777" w:rsidTr="00521E1B">
        <w:trPr>
          <w:cantSplit/>
          <w:jc w:val="center"/>
        </w:trPr>
        <w:tc>
          <w:tcPr>
            <w:tcW w:w="9086" w:type="dxa"/>
            <w:gridSpan w:val="5"/>
          </w:tcPr>
          <w:p w14:paraId="5B333FD4" w14:textId="77777777" w:rsidR="00162259" w:rsidRPr="00347160" w:rsidRDefault="00162259" w:rsidP="00521E1B">
            <w:pPr>
              <w:pStyle w:val="NOTE"/>
              <w:keepNext/>
            </w:pPr>
            <w:r w:rsidRPr="00347160">
              <w:t>NOTE</w:t>
            </w:r>
            <w:r w:rsidRPr="00347160">
              <w:t> </w:t>
            </w:r>
            <w:r w:rsidRPr="00347160">
              <w:t>For security parameters s</w:t>
            </w:r>
            <w:r w:rsidRPr="007A2C20">
              <w:t>ee</w:t>
            </w:r>
            <w:r w:rsidR="00957474" w:rsidRPr="007A2C20">
              <w:t xml:space="preserve"> </w:t>
            </w:r>
            <w:r w:rsidR="00957474" w:rsidRPr="007A2C20">
              <w:fldChar w:fldCharType="begin" w:fldLock="1"/>
            </w:r>
            <w:r w:rsidR="00957474" w:rsidRPr="007A2C20">
              <w:instrText xml:space="preserve"> REF _Ref245346717 \h </w:instrText>
            </w:r>
            <w:r w:rsidR="007A2C20">
              <w:instrText xml:space="preserve"> \* MERGEFORMAT </w:instrText>
            </w:r>
            <w:r w:rsidR="00957474" w:rsidRPr="007A2C20">
              <w:fldChar w:fldCharType="separate"/>
            </w:r>
            <w:r w:rsidR="00811F07" w:rsidRPr="00811F07">
              <w:t xml:space="preserve">Table </w:t>
            </w:r>
            <w:r w:rsidR="00811F07" w:rsidRPr="00811F07">
              <w:rPr>
                <w:noProof/>
              </w:rPr>
              <w:t>40</w:t>
            </w:r>
            <w:r w:rsidR="00957474" w:rsidRPr="007A2C20">
              <w:fldChar w:fldCharType="end"/>
            </w:r>
            <w:r w:rsidRPr="007A2C20">
              <w:t>.</w:t>
            </w:r>
          </w:p>
        </w:tc>
      </w:tr>
    </w:tbl>
    <w:p w14:paraId="0F8D3295" w14:textId="77777777" w:rsidR="00253C6D" w:rsidRDefault="00253C6D" w:rsidP="00253C6D">
      <w:pPr>
        <w:pStyle w:val="NOTE"/>
      </w:pPr>
    </w:p>
    <w:p w14:paraId="36DA343A" w14:textId="77777777" w:rsidR="00162259" w:rsidRPr="00347160" w:rsidRDefault="00162259" w:rsidP="00B67C8A">
      <w:pPr>
        <w:pStyle w:val="PARAGRAPH"/>
      </w:pPr>
      <w:r w:rsidRPr="00347160">
        <w:t>The Invoke_Id</w:t>
      </w:r>
      <w:r w:rsidRPr="00347160">
        <w:fldChar w:fldCharType="begin"/>
      </w:r>
      <w:r w:rsidRPr="00347160">
        <w:instrText xml:space="preserve"> XE "Invoke_Id" </w:instrText>
      </w:r>
      <w:r w:rsidRPr="00347160">
        <w:fldChar w:fldCharType="end"/>
      </w:r>
      <w:r w:rsidRPr="00347160">
        <w:t xml:space="preserve"> parameter identifies the instance of the service invocation.</w:t>
      </w:r>
    </w:p>
    <w:p w14:paraId="6C127474" w14:textId="77777777" w:rsidR="00162259" w:rsidRPr="00347160" w:rsidRDefault="00162259" w:rsidP="00B67C8A">
      <w:pPr>
        <w:pStyle w:val="PARAGRAPH"/>
      </w:pPr>
      <w:r w:rsidRPr="00347160">
        <w:t>The Priority</w:t>
      </w:r>
      <w:r w:rsidRPr="00347160">
        <w:fldChar w:fldCharType="begin"/>
      </w:r>
      <w:r w:rsidRPr="00347160">
        <w:instrText xml:space="preserve"> XE "Priority" </w:instrText>
      </w:r>
      <w:r w:rsidRPr="00347160">
        <w:fldChar w:fldCharType="end"/>
      </w:r>
      <w:r w:rsidRPr="00347160">
        <w:t xml:space="preserve"> parameter indicates the priority level associated to the instance of the service invocation: normal (FALSE) or high (TRUE).</w:t>
      </w:r>
    </w:p>
    <w:p w14:paraId="1B0A68C0" w14:textId="77777777" w:rsidR="00162259" w:rsidRPr="00347160" w:rsidRDefault="00162259" w:rsidP="00B67C8A">
      <w:pPr>
        <w:pStyle w:val="PARAGRAPH"/>
      </w:pPr>
      <w:r w:rsidRPr="00347160">
        <w:t>The Service_Class</w:t>
      </w:r>
      <w:r w:rsidRPr="00347160">
        <w:fldChar w:fldCharType="begin"/>
      </w:r>
      <w:r w:rsidRPr="00347160">
        <w:instrText xml:space="preserve"> XE "Service_Class" </w:instrText>
      </w:r>
      <w:r w:rsidRPr="00347160">
        <w:fldChar w:fldCharType="end"/>
      </w:r>
      <w:r w:rsidRPr="00347160">
        <w:t xml:space="preserve"> parameter indicates whether the service is confirmed or unconfirmed. The handling of this parameter depends on the communication profile; see</w:t>
      </w:r>
      <w:r w:rsidR="00086EF9" w:rsidRPr="00347160">
        <w:t xml:space="preserve"> </w:t>
      </w:r>
      <w:r w:rsidR="00086EF9" w:rsidRPr="00347160">
        <w:fldChar w:fldCharType="begin" w:fldLock="1"/>
      </w:r>
      <w:r w:rsidR="00086EF9" w:rsidRPr="00347160">
        <w:instrText xml:space="preserve"> REF _Ref406427050 \r \h </w:instrText>
      </w:r>
      <w:r w:rsidR="00C60BA6" w:rsidRPr="00347160">
        <w:instrText xml:space="preserve"> \* MERGEFORMAT </w:instrText>
      </w:r>
      <w:r w:rsidR="00086EF9" w:rsidRPr="00347160">
        <w:fldChar w:fldCharType="separate"/>
      </w:r>
      <w:r w:rsidR="00811F07">
        <w:t>Annex A</w:t>
      </w:r>
      <w:r w:rsidR="00086EF9" w:rsidRPr="00347160">
        <w:fldChar w:fldCharType="end"/>
      </w:r>
      <w:r w:rsidRPr="00347160">
        <w:t>.</w:t>
      </w:r>
    </w:p>
    <w:p w14:paraId="796142B9" w14:textId="77777777" w:rsidR="00162259" w:rsidRPr="00347160" w:rsidRDefault="00162259" w:rsidP="00B67C8A">
      <w:pPr>
        <w:pStyle w:val="PARAGRAPH"/>
      </w:pPr>
      <w:r w:rsidRPr="00347160">
        <w:lastRenderedPageBreak/>
        <w:t>The use of the Request_Type</w:t>
      </w:r>
      <w:r w:rsidRPr="00347160">
        <w:fldChar w:fldCharType="begin"/>
      </w:r>
      <w:r w:rsidRPr="00347160">
        <w:instrText xml:space="preserve"> XE "Request_Type" </w:instrText>
      </w:r>
      <w:r w:rsidRPr="00347160">
        <w:fldChar w:fldCharType="end"/>
      </w:r>
      <w:r w:rsidRPr="00347160">
        <w:t xml:space="preserve"> and Response_Type</w:t>
      </w:r>
      <w:r w:rsidRPr="00347160">
        <w:fldChar w:fldCharType="begin"/>
      </w:r>
      <w:r w:rsidRPr="00347160">
        <w:instrText xml:space="preserve"> XE "Response_Type" </w:instrText>
      </w:r>
      <w:r w:rsidRPr="00347160">
        <w:fldChar w:fldCharType="end"/>
      </w:r>
      <w:r w:rsidRPr="00347160">
        <w:t xml:space="preserve"> parameters is shown in </w:t>
      </w:r>
      <w:r w:rsidRPr="00347160">
        <w:fldChar w:fldCharType="begin" w:fldLock="1"/>
      </w:r>
      <w:r w:rsidRPr="00347160">
        <w:instrText xml:space="preserve"> REF _Ref245362833 \h  \* MERGEFORMAT </w:instrText>
      </w:r>
      <w:r w:rsidRPr="00347160">
        <w:fldChar w:fldCharType="separate"/>
      </w:r>
      <w:r w:rsidR="00811F07" w:rsidRPr="00347160">
        <w:t xml:space="preserve">Table </w:t>
      </w:r>
      <w:r w:rsidR="00811F07">
        <w:t>43</w:t>
      </w:r>
      <w:r w:rsidRPr="00347160">
        <w:fldChar w:fldCharType="end"/>
      </w:r>
      <w:r w:rsidRPr="00347160">
        <w:t>.</w:t>
      </w:r>
    </w:p>
    <w:p w14:paraId="23499D28" w14:textId="30E4DDE0" w:rsidR="00162259" w:rsidRPr="00347160" w:rsidRDefault="00162259" w:rsidP="00B67C8A">
      <w:pPr>
        <w:pStyle w:val="TABLE-title"/>
      </w:pPr>
      <w:bookmarkStart w:id="3290" w:name="_Ref245362833"/>
      <w:bookmarkStart w:id="3291" w:name="_Toc246861036"/>
      <w:bookmarkStart w:id="3292" w:name="_Ref247550350"/>
      <w:bookmarkStart w:id="3293" w:name="_Toc249289818"/>
      <w:bookmarkStart w:id="3294" w:name="_Toc277948645"/>
      <w:bookmarkStart w:id="3295" w:name="_Toc279392121"/>
      <w:bookmarkStart w:id="3296" w:name="_Toc279397399"/>
      <w:bookmarkStart w:id="3297" w:name="_Toc315426540"/>
      <w:bookmarkStart w:id="3298" w:name="_Toc355266094"/>
      <w:bookmarkStart w:id="3299" w:name="_Toc406428473"/>
      <w:bookmarkStart w:id="3300" w:name="_Toc437856774"/>
      <w:bookmarkStart w:id="3301" w:name="_Toc97127485"/>
      <w:r w:rsidRPr="00347160">
        <w:t xml:space="preserve">Table </w:t>
      </w:r>
      <w:fldSimple w:instr=" SEQ Table \* ARABIC ">
        <w:r w:rsidR="00DC4BE9">
          <w:rPr>
            <w:noProof/>
          </w:rPr>
          <w:t>43</w:t>
        </w:r>
      </w:fldSimple>
      <w:bookmarkEnd w:id="3290"/>
      <w:r w:rsidRPr="00347160">
        <w:t xml:space="preserve"> – GET service request and response types</w:t>
      </w:r>
      <w:bookmarkEnd w:id="3291"/>
      <w:bookmarkEnd w:id="3292"/>
      <w:bookmarkEnd w:id="3293"/>
      <w:bookmarkEnd w:id="3294"/>
      <w:bookmarkEnd w:id="3295"/>
      <w:bookmarkEnd w:id="3296"/>
      <w:bookmarkEnd w:id="3297"/>
      <w:bookmarkEnd w:id="3298"/>
      <w:bookmarkEnd w:id="3299"/>
      <w:bookmarkEnd w:id="3300"/>
      <w:bookmarkEnd w:id="3301"/>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18"/>
        <w:gridCol w:w="3117"/>
        <w:gridCol w:w="1418"/>
        <w:gridCol w:w="3117"/>
      </w:tblGrid>
      <w:tr w:rsidR="00162259" w:rsidRPr="00347160" w14:paraId="6F568C35" w14:textId="77777777" w:rsidTr="00077BDE">
        <w:trPr>
          <w:cantSplit/>
          <w:jc w:val="center"/>
        </w:trPr>
        <w:tc>
          <w:tcPr>
            <w:tcW w:w="4537" w:type="dxa"/>
            <w:gridSpan w:val="2"/>
          </w:tcPr>
          <w:p w14:paraId="5A1EDB60" w14:textId="77777777" w:rsidR="00162259" w:rsidRPr="00347160" w:rsidRDefault="00162259" w:rsidP="00521E1B">
            <w:pPr>
              <w:pStyle w:val="TABLE-col-heading"/>
            </w:pPr>
            <w:r w:rsidRPr="00347160">
              <w:t>Request type</w:t>
            </w:r>
          </w:p>
        </w:tc>
        <w:tc>
          <w:tcPr>
            <w:tcW w:w="4537" w:type="dxa"/>
            <w:gridSpan w:val="2"/>
          </w:tcPr>
          <w:p w14:paraId="6CD2D587" w14:textId="77777777" w:rsidR="00162259" w:rsidRPr="00347160" w:rsidRDefault="00162259" w:rsidP="00521E1B">
            <w:pPr>
              <w:pStyle w:val="TABLE-col-heading"/>
            </w:pPr>
            <w:r w:rsidRPr="00347160">
              <w:t>Response type</w:t>
            </w:r>
          </w:p>
        </w:tc>
      </w:tr>
      <w:tr w:rsidR="00162259" w:rsidRPr="00347160" w14:paraId="418C18EC" w14:textId="77777777" w:rsidTr="00077BDE">
        <w:trPr>
          <w:cantSplit/>
          <w:jc w:val="center"/>
        </w:trPr>
        <w:tc>
          <w:tcPr>
            <w:tcW w:w="1418" w:type="dxa"/>
            <w:vMerge w:val="restart"/>
            <w:vAlign w:val="center"/>
          </w:tcPr>
          <w:p w14:paraId="664DCA4F" w14:textId="77777777" w:rsidR="00162259" w:rsidRPr="00347160" w:rsidRDefault="00162259" w:rsidP="00521E1B">
            <w:pPr>
              <w:pStyle w:val="TABLE-cell"/>
              <w:keepNext/>
            </w:pPr>
            <w:r w:rsidRPr="00347160">
              <w:rPr>
                <w:sz w:val="20"/>
              </w:rPr>
              <w:br w:type="page"/>
            </w:r>
            <w:r w:rsidRPr="00347160">
              <w:t>NORMAL</w:t>
            </w:r>
            <w:r w:rsidRPr="00347160">
              <w:fldChar w:fldCharType="begin"/>
            </w:r>
            <w:r w:rsidRPr="00347160">
              <w:instrText xml:space="preserve"> XE "GET-REQUEST-NORMAL" </w:instrText>
            </w:r>
            <w:r w:rsidRPr="00347160">
              <w:fldChar w:fldCharType="end"/>
            </w:r>
          </w:p>
        </w:tc>
        <w:tc>
          <w:tcPr>
            <w:tcW w:w="3119" w:type="dxa"/>
            <w:vMerge w:val="restart"/>
            <w:vAlign w:val="center"/>
          </w:tcPr>
          <w:p w14:paraId="515718AE" w14:textId="77777777" w:rsidR="00162259" w:rsidRPr="00347160" w:rsidRDefault="00162259" w:rsidP="00521E1B">
            <w:pPr>
              <w:pStyle w:val="TABLE-cell"/>
              <w:keepNext/>
            </w:pPr>
            <w:r w:rsidRPr="00347160">
              <w:t>The value of a single attribute is requested.</w:t>
            </w:r>
          </w:p>
        </w:tc>
        <w:tc>
          <w:tcPr>
            <w:tcW w:w="1418" w:type="dxa"/>
            <w:vAlign w:val="center"/>
          </w:tcPr>
          <w:p w14:paraId="155ABF34" w14:textId="77777777" w:rsidR="00162259" w:rsidRPr="00347160" w:rsidRDefault="00162259" w:rsidP="00521E1B">
            <w:pPr>
              <w:pStyle w:val="TABLE-cell"/>
              <w:keepNext/>
            </w:pPr>
            <w:r w:rsidRPr="00347160">
              <w:t>NORMAL</w:t>
            </w:r>
            <w:r w:rsidRPr="00347160">
              <w:fldChar w:fldCharType="begin"/>
            </w:r>
            <w:r w:rsidRPr="00347160">
              <w:instrText xml:space="preserve"> XE "GET-RESPONSE-NORMAL" </w:instrText>
            </w:r>
            <w:r w:rsidRPr="00347160">
              <w:fldChar w:fldCharType="end"/>
            </w:r>
          </w:p>
        </w:tc>
        <w:tc>
          <w:tcPr>
            <w:tcW w:w="3119" w:type="dxa"/>
            <w:vAlign w:val="center"/>
          </w:tcPr>
          <w:p w14:paraId="5565E842" w14:textId="77777777" w:rsidR="00162259" w:rsidRPr="00347160" w:rsidRDefault="00162259" w:rsidP="00521E1B">
            <w:pPr>
              <w:pStyle w:val="TABLE-cell"/>
              <w:keepNext/>
            </w:pPr>
            <w:r w:rsidRPr="00347160">
              <w:t>The complete result is delivered.</w:t>
            </w:r>
          </w:p>
        </w:tc>
      </w:tr>
      <w:tr w:rsidR="00162259" w:rsidRPr="00347160" w14:paraId="03305883" w14:textId="77777777" w:rsidTr="00077BDE">
        <w:trPr>
          <w:cantSplit/>
          <w:jc w:val="center"/>
        </w:trPr>
        <w:tc>
          <w:tcPr>
            <w:tcW w:w="1418" w:type="dxa"/>
            <w:vMerge/>
            <w:vAlign w:val="center"/>
          </w:tcPr>
          <w:p w14:paraId="36A4F39F" w14:textId="77777777" w:rsidR="00162259" w:rsidRPr="00347160" w:rsidRDefault="00162259" w:rsidP="00521E1B">
            <w:pPr>
              <w:pStyle w:val="TABLE-cell"/>
              <w:keepNext/>
            </w:pPr>
          </w:p>
        </w:tc>
        <w:tc>
          <w:tcPr>
            <w:tcW w:w="3119" w:type="dxa"/>
            <w:vMerge/>
            <w:vAlign w:val="center"/>
          </w:tcPr>
          <w:p w14:paraId="7122E517" w14:textId="77777777" w:rsidR="00162259" w:rsidRPr="00347160" w:rsidRDefault="00162259" w:rsidP="00521E1B">
            <w:pPr>
              <w:pStyle w:val="TABLE-cell"/>
              <w:keepNext/>
            </w:pPr>
          </w:p>
        </w:tc>
        <w:tc>
          <w:tcPr>
            <w:tcW w:w="1418" w:type="dxa"/>
            <w:vAlign w:val="center"/>
          </w:tcPr>
          <w:p w14:paraId="62BB8463" w14:textId="77777777" w:rsidR="00162259" w:rsidRPr="00347160" w:rsidRDefault="00162259" w:rsidP="00521E1B">
            <w:pPr>
              <w:pStyle w:val="TABLE-cell"/>
              <w:keepNext/>
            </w:pPr>
            <w:r w:rsidRPr="00347160">
              <w:t>ONE-BLOCK</w:t>
            </w:r>
            <w:r w:rsidRPr="00347160">
              <w:fldChar w:fldCharType="begin"/>
            </w:r>
            <w:r w:rsidRPr="00347160">
              <w:instrText xml:space="preserve"> XE "GET-RESPONSE-ONE-BLOCK" </w:instrText>
            </w:r>
            <w:r w:rsidRPr="00347160">
              <w:fldChar w:fldCharType="end"/>
            </w:r>
            <w:r w:rsidRPr="00347160">
              <w:t xml:space="preserve"> </w:t>
            </w:r>
          </w:p>
        </w:tc>
        <w:tc>
          <w:tcPr>
            <w:tcW w:w="3119" w:type="dxa"/>
            <w:vAlign w:val="center"/>
          </w:tcPr>
          <w:p w14:paraId="4ED2AC7F" w14:textId="77777777" w:rsidR="00162259" w:rsidRPr="00347160" w:rsidRDefault="00162259" w:rsidP="00521E1B">
            <w:pPr>
              <w:pStyle w:val="TABLE-cell"/>
              <w:keepNext/>
            </w:pPr>
            <w:r w:rsidRPr="00347160">
              <w:t>One block of the result is delivered.</w:t>
            </w:r>
          </w:p>
        </w:tc>
      </w:tr>
      <w:tr w:rsidR="00162259" w:rsidRPr="00347160" w14:paraId="37A0DFC1" w14:textId="77777777" w:rsidTr="00077BDE">
        <w:trPr>
          <w:cantSplit/>
          <w:jc w:val="center"/>
        </w:trPr>
        <w:tc>
          <w:tcPr>
            <w:tcW w:w="1418" w:type="dxa"/>
            <w:vMerge w:val="restart"/>
            <w:vAlign w:val="center"/>
          </w:tcPr>
          <w:p w14:paraId="70C03AEE" w14:textId="77777777" w:rsidR="00162259" w:rsidRPr="00347160" w:rsidRDefault="00162259" w:rsidP="00521E1B">
            <w:pPr>
              <w:pStyle w:val="TABLE-cell"/>
              <w:keepNext/>
            </w:pPr>
            <w:r w:rsidRPr="00347160">
              <w:t>NEXT</w:t>
            </w:r>
            <w:r w:rsidRPr="00347160">
              <w:fldChar w:fldCharType="begin"/>
            </w:r>
            <w:r w:rsidRPr="00347160">
              <w:instrText xml:space="preserve"> XE "GET-REQUEST-NEXT" </w:instrText>
            </w:r>
            <w:r w:rsidRPr="00347160">
              <w:fldChar w:fldCharType="end"/>
            </w:r>
          </w:p>
        </w:tc>
        <w:tc>
          <w:tcPr>
            <w:tcW w:w="3119" w:type="dxa"/>
            <w:vMerge w:val="restart"/>
            <w:vAlign w:val="center"/>
          </w:tcPr>
          <w:p w14:paraId="19A1B626" w14:textId="77777777" w:rsidR="00162259" w:rsidRPr="00347160" w:rsidRDefault="00162259" w:rsidP="00521E1B">
            <w:pPr>
              <w:pStyle w:val="TABLE-cell"/>
              <w:keepNext/>
            </w:pPr>
            <w:r w:rsidRPr="00347160">
              <w:t>The next data block is requested.</w:t>
            </w:r>
          </w:p>
        </w:tc>
        <w:tc>
          <w:tcPr>
            <w:tcW w:w="1418" w:type="dxa"/>
            <w:vAlign w:val="center"/>
          </w:tcPr>
          <w:p w14:paraId="6BD599C2" w14:textId="77777777" w:rsidR="00162259" w:rsidRPr="00347160" w:rsidRDefault="00162259" w:rsidP="00521E1B">
            <w:pPr>
              <w:pStyle w:val="TABLE-cell"/>
              <w:keepNext/>
            </w:pPr>
            <w:r w:rsidRPr="00347160">
              <w:t>ONE-BLOCK</w:t>
            </w:r>
          </w:p>
        </w:tc>
        <w:tc>
          <w:tcPr>
            <w:tcW w:w="3119" w:type="dxa"/>
            <w:vAlign w:val="center"/>
          </w:tcPr>
          <w:p w14:paraId="7C788C07" w14:textId="77777777" w:rsidR="00162259" w:rsidRPr="00347160" w:rsidRDefault="00162259" w:rsidP="00521E1B">
            <w:pPr>
              <w:pStyle w:val="TABLE-cell"/>
              <w:keepNext/>
            </w:pPr>
            <w:r w:rsidRPr="00347160">
              <w:t>As above.</w:t>
            </w:r>
          </w:p>
        </w:tc>
      </w:tr>
      <w:tr w:rsidR="00162259" w:rsidRPr="00347160" w14:paraId="4FC60C4C" w14:textId="77777777" w:rsidTr="00077BDE">
        <w:trPr>
          <w:cantSplit/>
          <w:jc w:val="center"/>
        </w:trPr>
        <w:tc>
          <w:tcPr>
            <w:tcW w:w="1418" w:type="dxa"/>
            <w:vMerge/>
            <w:vAlign w:val="center"/>
          </w:tcPr>
          <w:p w14:paraId="31B4C8A7" w14:textId="77777777" w:rsidR="00162259" w:rsidRPr="00347160" w:rsidRDefault="00162259" w:rsidP="00521E1B">
            <w:pPr>
              <w:pStyle w:val="TABLE-cell"/>
              <w:keepNext/>
            </w:pPr>
          </w:p>
        </w:tc>
        <w:tc>
          <w:tcPr>
            <w:tcW w:w="3119" w:type="dxa"/>
            <w:vMerge/>
            <w:vAlign w:val="center"/>
          </w:tcPr>
          <w:p w14:paraId="7F828AD4" w14:textId="77777777" w:rsidR="00162259" w:rsidRPr="00347160" w:rsidRDefault="00162259" w:rsidP="00521E1B">
            <w:pPr>
              <w:pStyle w:val="TABLE-cell"/>
              <w:keepNext/>
            </w:pPr>
          </w:p>
        </w:tc>
        <w:tc>
          <w:tcPr>
            <w:tcW w:w="1418" w:type="dxa"/>
            <w:vAlign w:val="center"/>
          </w:tcPr>
          <w:p w14:paraId="4E14D0E4" w14:textId="77777777" w:rsidR="00162259" w:rsidRPr="00347160" w:rsidRDefault="00162259" w:rsidP="00521E1B">
            <w:pPr>
              <w:pStyle w:val="TABLE-cell"/>
              <w:keepNext/>
            </w:pPr>
            <w:r w:rsidRPr="00347160">
              <w:t>LAST-BLOCK</w:t>
            </w:r>
            <w:r w:rsidRPr="00347160">
              <w:fldChar w:fldCharType="begin"/>
            </w:r>
            <w:r w:rsidRPr="00347160">
              <w:instrText xml:space="preserve"> XE "GET-RESPONSE-LAST-BLOCK" </w:instrText>
            </w:r>
            <w:r w:rsidRPr="00347160">
              <w:fldChar w:fldCharType="end"/>
            </w:r>
          </w:p>
        </w:tc>
        <w:tc>
          <w:tcPr>
            <w:tcW w:w="3119" w:type="dxa"/>
            <w:vAlign w:val="center"/>
          </w:tcPr>
          <w:p w14:paraId="0F9E87A2" w14:textId="77777777" w:rsidR="00162259" w:rsidRPr="00347160" w:rsidRDefault="00162259" w:rsidP="00521E1B">
            <w:pPr>
              <w:pStyle w:val="TABLE-cell"/>
              <w:keepNext/>
            </w:pPr>
            <w:r w:rsidRPr="00347160">
              <w:t>The last block of the result is delivered.</w:t>
            </w:r>
          </w:p>
        </w:tc>
      </w:tr>
      <w:tr w:rsidR="00162259" w:rsidRPr="00347160" w14:paraId="4063B5DA" w14:textId="77777777" w:rsidTr="00077BDE">
        <w:trPr>
          <w:cantSplit/>
          <w:jc w:val="center"/>
        </w:trPr>
        <w:tc>
          <w:tcPr>
            <w:tcW w:w="1418" w:type="dxa"/>
            <w:vMerge w:val="restart"/>
            <w:vAlign w:val="center"/>
          </w:tcPr>
          <w:p w14:paraId="7BD28D28" w14:textId="77777777" w:rsidR="00162259" w:rsidRPr="00347160" w:rsidRDefault="00162259" w:rsidP="00521E1B">
            <w:pPr>
              <w:pStyle w:val="TABLE-cell"/>
              <w:keepNext/>
            </w:pPr>
            <w:r w:rsidRPr="00347160">
              <w:t>WITH-LIST</w:t>
            </w:r>
            <w:r w:rsidRPr="00347160">
              <w:fldChar w:fldCharType="begin"/>
            </w:r>
            <w:r w:rsidRPr="00347160">
              <w:instrText xml:space="preserve"> XE "GET-REQUEST-WITH-LIST" </w:instrText>
            </w:r>
            <w:r w:rsidRPr="00347160">
              <w:fldChar w:fldCharType="end"/>
            </w:r>
          </w:p>
        </w:tc>
        <w:tc>
          <w:tcPr>
            <w:tcW w:w="3119" w:type="dxa"/>
            <w:vMerge w:val="restart"/>
            <w:vAlign w:val="center"/>
          </w:tcPr>
          <w:p w14:paraId="577E37A8" w14:textId="77777777" w:rsidR="00162259" w:rsidRPr="00347160" w:rsidRDefault="00162259" w:rsidP="00521E1B">
            <w:pPr>
              <w:pStyle w:val="TABLE-cell"/>
              <w:keepNext/>
            </w:pPr>
            <w:r w:rsidRPr="00347160">
              <w:t>The value of a list of attributes is requested.</w:t>
            </w:r>
          </w:p>
        </w:tc>
        <w:tc>
          <w:tcPr>
            <w:tcW w:w="1418" w:type="dxa"/>
            <w:vAlign w:val="center"/>
          </w:tcPr>
          <w:p w14:paraId="202A1940" w14:textId="77777777" w:rsidR="00162259" w:rsidRPr="00347160" w:rsidRDefault="00162259" w:rsidP="00521E1B">
            <w:pPr>
              <w:pStyle w:val="TABLE-cell"/>
              <w:keepNext/>
            </w:pPr>
            <w:r w:rsidRPr="00347160">
              <w:t>WITH-LIST</w:t>
            </w:r>
            <w:r w:rsidRPr="00347160">
              <w:fldChar w:fldCharType="begin"/>
            </w:r>
            <w:r w:rsidRPr="00347160">
              <w:instrText xml:space="preserve"> XE "GET-RESPONSE-WITH-LIST" </w:instrText>
            </w:r>
            <w:r w:rsidRPr="00347160">
              <w:fldChar w:fldCharType="end"/>
            </w:r>
          </w:p>
        </w:tc>
        <w:tc>
          <w:tcPr>
            <w:tcW w:w="3119" w:type="dxa"/>
            <w:vAlign w:val="center"/>
          </w:tcPr>
          <w:p w14:paraId="0A177156" w14:textId="77777777" w:rsidR="00162259" w:rsidRPr="00347160" w:rsidRDefault="00162259" w:rsidP="00521E1B">
            <w:pPr>
              <w:pStyle w:val="TABLE-cell"/>
              <w:keepNext/>
            </w:pPr>
            <w:r w:rsidRPr="00347160">
              <w:t>The complete result is delivered.</w:t>
            </w:r>
          </w:p>
        </w:tc>
      </w:tr>
      <w:tr w:rsidR="00162259" w:rsidRPr="00347160" w14:paraId="1596A574" w14:textId="77777777" w:rsidTr="00077BDE">
        <w:trPr>
          <w:cantSplit/>
          <w:jc w:val="center"/>
        </w:trPr>
        <w:tc>
          <w:tcPr>
            <w:tcW w:w="1418" w:type="dxa"/>
            <w:vMerge/>
            <w:vAlign w:val="center"/>
          </w:tcPr>
          <w:p w14:paraId="4C443C38" w14:textId="77777777" w:rsidR="00162259" w:rsidRPr="00347160" w:rsidRDefault="00162259" w:rsidP="00521E1B">
            <w:pPr>
              <w:pStyle w:val="TABLE-cell"/>
              <w:keepNext/>
            </w:pPr>
          </w:p>
        </w:tc>
        <w:tc>
          <w:tcPr>
            <w:tcW w:w="3119" w:type="dxa"/>
            <w:vMerge/>
            <w:vAlign w:val="center"/>
          </w:tcPr>
          <w:p w14:paraId="70C709E1" w14:textId="77777777" w:rsidR="00162259" w:rsidRPr="00347160" w:rsidRDefault="00162259" w:rsidP="00521E1B">
            <w:pPr>
              <w:pStyle w:val="TABLE-cell"/>
              <w:keepNext/>
            </w:pPr>
          </w:p>
        </w:tc>
        <w:tc>
          <w:tcPr>
            <w:tcW w:w="1418" w:type="dxa"/>
            <w:vAlign w:val="center"/>
          </w:tcPr>
          <w:p w14:paraId="1ED2FF44" w14:textId="77777777" w:rsidR="00162259" w:rsidRPr="00347160" w:rsidRDefault="00162259" w:rsidP="00521E1B">
            <w:pPr>
              <w:pStyle w:val="TABLE-cell"/>
              <w:keepNext/>
            </w:pPr>
            <w:r w:rsidRPr="00347160">
              <w:t xml:space="preserve">ONE-BLOCK </w:t>
            </w:r>
          </w:p>
        </w:tc>
        <w:tc>
          <w:tcPr>
            <w:tcW w:w="3119" w:type="dxa"/>
            <w:vAlign w:val="center"/>
          </w:tcPr>
          <w:p w14:paraId="1F97975E" w14:textId="77777777" w:rsidR="00162259" w:rsidRPr="00347160" w:rsidRDefault="00162259" w:rsidP="00521E1B">
            <w:pPr>
              <w:pStyle w:val="TABLE-cell"/>
              <w:keepNext/>
            </w:pPr>
            <w:r w:rsidRPr="00347160">
              <w:t>As above.</w:t>
            </w:r>
          </w:p>
        </w:tc>
      </w:tr>
      <w:tr w:rsidR="00162259" w:rsidRPr="00347160" w14:paraId="310C7B4C" w14:textId="77777777" w:rsidTr="00077BDE">
        <w:trPr>
          <w:cantSplit/>
          <w:jc w:val="center"/>
        </w:trPr>
        <w:tc>
          <w:tcPr>
            <w:tcW w:w="9074" w:type="dxa"/>
            <w:gridSpan w:val="4"/>
            <w:vAlign w:val="center"/>
          </w:tcPr>
          <w:p w14:paraId="4F55FE60" w14:textId="77777777" w:rsidR="00162259" w:rsidRPr="00347160" w:rsidRDefault="00162259" w:rsidP="00521E1B">
            <w:pPr>
              <w:pStyle w:val="NOTE"/>
              <w:keepNext/>
            </w:pPr>
            <w:r w:rsidRPr="00347160">
              <w:t>NOTE</w:t>
            </w:r>
            <w:r w:rsidRPr="00347160">
              <w:t> </w:t>
            </w:r>
            <w:r w:rsidRPr="00347160">
              <w:t>The same Response_Type can be present more than once, to show the possible responses to each kind of request.</w:t>
            </w:r>
          </w:p>
        </w:tc>
      </w:tr>
    </w:tbl>
    <w:p w14:paraId="46E2E4F5" w14:textId="77777777" w:rsidR="00F67E40" w:rsidRDefault="00F67E40" w:rsidP="00F67E40">
      <w:pPr>
        <w:pStyle w:val="NOTE"/>
      </w:pPr>
    </w:p>
    <w:p w14:paraId="09765663" w14:textId="77777777" w:rsidR="00162259" w:rsidRPr="00347160" w:rsidRDefault="00162259" w:rsidP="00B67C8A">
      <w:pPr>
        <w:pStyle w:val="PARAGRAPH"/>
      </w:pPr>
      <w:r w:rsidRPr="00347160">
        <w:t>The COSEM_Attribute_Descriptor</w:t>
      </w:r>
      <w:r w:rsidRPr="00347160">
        <w:fldChar w:fldCharType="begin"/>
      </w:r>
      <w:r w:rsidRPr="00347160">
        <w:instrText xml:space="preserve"> XE "COSEM_Attribute_Descriptor" </w:instrText>
      </w:r>
      <w:r w:rsidRPr="00347160">
        <w:fldChar w:fldCharType="end"/>
      </w:r>
      <w:r w:rsidRPr="00347160">
        <w:t xml:space="preserve"> parameter references a COSEM object attribute. It is present when Request_Type == NORMAL or WITH-LIST. It is a composite parameter:</w:t>
      </w:r>
    </w:p>
    <w:p w14:paraId="1BDCBD1A" w14:textId="77777777" w:rsidR="00162259" w:rsidRPr="00347160" w:rsidRDefault="00162259" w:rsidP="00521922">
      <w:pPr>
        <w:pStyle w:val="ListBullet"/>
      </w:pPr>
      <w:r w:rsidRPr="00347160">
        <w:t>the (COSEM_Class_Id</w:t>
      </w:r>
      <w:r w:rsidRPr="00347160">
        <w:fldChar w:fldCharType="begin"/>
      </w:r>
      <w:r w:rsidRPr="00347160">
        <w:instrText xml:space="preserve"> XE "COSEM_Class_Id" </w:instrText>
      </w:r>
      <w:r w:rsidRPr="00347160">
        <w:fldChar w:fldCharType="end"/>
      </w:r>
      <w:r w:rsidRPr="00347160">
        <w:t>, COSEM_Object_Instance_Id</w:t>
      </w:r>
      <w:r w:rsidRPr="00347160">
        <w:fldChar w:fldCharType="begin"/>
      </w:r>
      <w:r w:rsidRPr="00347160">
        <w:instrText xml:space="preserve"> XE "COSEM_Object_Instance_Id" </w:instrText>
      </w:r>
      <w:r w:rsidRPr="00347160">
        <w:fldChar w:fldCharType="end"/>
      </w:r>
      <w:r w:rsidRPr="00347160">
        <w:t>) doublet non-ambiguously references one and only one COSEM object instance;</w:t>
      </w:r>
    </w:p>
    <w:p w14:paraId="7E4F5D91" w14:textId="77777777" w:rsidR="00162259" w:rsidRPr="00347160" w:rsidRDefault="00162259" w:rsidP="00521922">
      <w:pPr>
        <w:pStyle w:val="ListBullet"/>
      </w:pPr>
      <w:r w:rsidRPr="00347160">
        <w:t>the COSEM_Object_Attribute_Id</w:t>
      </w:r>
      <w:r w:rsidRPr="00347160">
        <w:fldChar w:fldCharType="begin"/>
      </w:r>
      <w:r w:rsidRPr="00347160">
        <w:instrText xml:space="preserve"> XE "COSEM_Object_Attribute_Id" </w:instrText>
      </w:r>
      <w:r w:rsidRPr="00347160">
        <w:fldChar w:fldCharType="end"/>
      </w:r>
      <w:r w:rsidRPr="00347160">
        <w:t xml:space="preserve"> element identifies the attribute(s) of the object instance. COSEM_Object_Attribute_Id == 0 references all pu</w:t>
      </w:r>
      <w:r w:rsidR="00D60C94">
        <w:t>blic attributes of the object (A</w:t>
      </w:r>
      <w:r w:rsidRPr="00347160">
        <w:t>ttribute_0 feature; see</w:t>
      </w:r>
      <w:r w:rsidR="00B65B6F" w:rsidRPr="00347160">
        <w:t xml:space="preserve"> </w:t>
      </w:r>
      <w:r w:rsidR="00B65B6F" w:rsidRPr="00347160">
        <w:fldChar w:fldCharType="begin" w:fldLock="1"/>
      </w:r>
      <w:r w:rsidR="00B65B6F" w:rsidRPr="00347160">
        <w:instrText xml:space="preserve"> REF _Ref249279327 \r \h </w:instrText>
      </w:r>
      <w:r w:rsidR="00C60BA6" w:rsidRPr="00347160">
        <w:instrText xml:space="preserve"> \* MERGEFORMAT </w:instrText>
      </w:r>
      <w:r w:rsidR="00B65B6F" w:rsidRPr="00347160">
        <w:fldChar w:fldCharType="separate"/>
      </w:r>
      <w:r w:rsidR="00811F07">
        <w:t>4.2.4.3.7</w:t>
      </w:r>
      <w:r w:rsidR="00B65B6F" w:rsidRPr="00347160">
        <w:fldChar w:fldCharType="end"/>
      </w:r>
      <w:r w:rsidRPr="00347160">
        <w:t>);</w:t>
      </w:r>
    </w:p>
    <w:p w14:paraId="45C57CAF" w14:textId="3056C107" w:rsidR="00162259" w:rsidRPr="00347160" w:rsidRDefault="00162259" w:rsidP="00521922">
      <w:pPr>
        <w:pStyle w:val="ListBullet"/>
        <w:rPr>
          <w:color w:val="000000"/>
        </w:rPr>
      </w:pPr>
      <w:r w:rsidRPr="00347160">
        <w:t>the Access_Selection_Parameters</w:t>
      </w:r>
      <w:r w:rsidRPr="00347160">
        <w:fldChar w:fldCharType="begin"/>
      </w:r>
      <w:r w:rsidRPr="00347160">
        <w:instrText xml:space="preserve"> XE "Access_Selection_Parameters" </w:instrText>
      </w:r>
      <w:r w:rsidRPr="00347160">
        <w:fldChar w:fldCharType="end"/>
      </w:r>
      <w:r w:rsidRPr="00347160">
        <w:t xml:space="preserve"> is present only when COSEM_Object_Attribute_Id != 0 and if selective access to the given attribute is available; see </w:t>
      </w:r>
      <w:r w:rsidRPr="00347160">
        <w:fldChar w:fldCharType="begin" w:fldLock="1"/>
      </w:r>
      <w:r w:rsidRPr="00347160">
        <w:instrText xml:space="preserve"> REF _Ref174791094 \r \h  \* MERGEFORMAT </w:instrText>
      </w:r>
      <w:r w:rsidRPr="00347160">
        <w:fldChar w:fldCharType="separate"/>
      </w:r>
      <w:r w:rsidR="00811F07">
        <w:t>4.2.4.3.5</w:t>
      </w:r>
      <w:r w:rsidRPr="00347160">
        <w:fldChar w:fldCharType="end"/>
      </w:r>
      <w:r w:rsidRPr="00347160">
        <w:t xml:space="preserve">. The Access_Selector and Access_Parameters sub-parameters are defined in the COSEM interface object definitions; </w:t>
      </w:r>
      <w:r w:rsidRPr="00F1574A">
        <w:t>see</w:t>
      </w:r>
      <w:r w:rsidRPr="00F1574A">
        <w:rPr>
          <w:highlight w:val="yellow"/>
        </w:rPr>
        <w:t xml:space="preserve"> </w:t>
      </w:r>
      <w:ins w:id="3302" w:author="John Cowburn" w:date="2021-03-24T13:57:00Z">
        <w:r w:rsidR="00382E8A" w:rsidRPr="00F1574A">
          <w:rPr>
            <w:highlight w:val="yellow"/>
          </w:rPr>
          <w:fldChar w:fldCharType="begin"/>
        </w:r>
        <w:r w:rsidR="00382E8A" w:rsidRPr="00F1574A">
          <w:rPr>
            <w:highlight w:val="yellow"/>
          </w:rPr>
          <w:instrText xml:space="preserve"> REF IEC62056_6_2 \h </w:instrText>
        </w:r>
      </w:ins>
      <w:r w:rsidR="00382E8A" w:rsidRPr="00F1574A">
        <w:rPr>
          <w:highlight w:val="yellow"/>
        </w:rPr>
      </w:r>
      <w:r w:rsidR="00F1574A">
        <w:rPr>
          <w:highlight w:val="yellow"/>
        </w:rPr>
        <w:instrText xml:space="preserve"> \* MERGEFORMAT </w:instrText>
      </w:r>
      <w:r w:rsidR="00382E8A" w:rsidRPr="00F1574A">
        <w:rPr>
          <w:highlight w:val="yellow"/>
        </w:rPr>
        <w:fldChar w:fldCharType="separate"/>
      </w:r>
      <w:r w:rsidR="00DC4BE9" w:rsidRPr="00F1574A">
        <w:rPr>
          <w:color w:val="000000"/>
          <w:highlight w:val="yellow"/>
        </w:rPr>
        <w:t>IEC 62056-6-2:</w:t>
      </w:r>
      <w:ins w:id="3303" w:author="John Cowburn" w:date="2021-03-24T13:24:00Z">
        <w:r w:rsidR="00DC4BE9" w:rsidRPr="00F1574A">
          <w:rPr>
            <w:color w:val="000000"/>
            <w:highlight w:val="yellow"/>
          </w:rPr>
          <w:t>2021</w:t>
        </w:r>
      </w:ins>
      <w:ins w:id="3304" w:author="John Cowburn" w:date="2021-03-24T13:57:00Z">
        <w:r w:rsidR="00382E8A" w:rsidRPr="00F1574A">
          <w:rPr>
            <w:highlight w:val="yellow"/>
          </w:rPr>
          <w:fldChar w:fldCharType="end"/>
        </w:r>
      </w:ins>
      <w:del w:id="3305" w:author="John Cowburn" w:date="2021-03-24T13:57:00Z">
        <w:r w:rsidRPr="00347160" w:rsidDel="00382E8A">
          <w:fldChar w:fldCharType="begin" w:fldLock="1"/>
        </w:r>
        <w:r w:rsidRPr="00347160" w:rsidDel="00382E8A">
          <w:delInstrText xml:space="preserve"> REF IEC62056_62_IC \h  \* MERGEFORMAT </w:delInstrText>
        </w:r>
        <w:r w:rsidRPr="00347160" w:rsidDel="00382E8A">
          <w:fldChar w:fldCharType="separate"/>
        </w:r>
        <w:r w:rsidR="00077BDE" w:rsidDel="00382E8A">
          <w:rPr>
            <w:color w:val="000000"/>
          </w:rPr>
          <w:delText>IEC 6</w:delText>
        </w:r>
        <w:r w:rsidR="00811F07" w:rsidRPr="00347160" w:rsidDel="00382E8A">
          <w:rPr>
            <w:color w:val="000000"/>
          </w:rPr>
          <w:delText>2056-6-2:—</w:delText>
        </w:r>
        <w:r w:rsidRPr="00347160" w:rsidDel="00382E8A">
          <w:fldChar w:fldCharType="end"/>
        </w:r>
      </w:del>
      <w:r w:rsidRPr="00347160">
        <w:t>.</w:t>
      </w:r>
    </w:p>
    <w:p w14:paraId="444D2CE7" w14:textId="77777777" w:rsidR="00162259" w:rsidRPr="00347160" w:rsidRDefault="00162259" w:rsidP="00B67C8A">
      <w:pPr>
        <w:pStyle w:val="PARAGRAPH"/>
      </w:pPr>
      <w:r w:rsidRPr="00347160">
        <w:t>A GET-REQUEST-NORMAL</w:t>
      </w:r>
      <w:r w:rsidRPr="00347160">
        <w:fldChar w:fldCharType="begin"/>
      </w:r>
      <w:r w:rsidRPr="00347160">
        <w:instrText xml:space="preserve"> XE "GET-REQUEST-NORMAL" </w:instrText>
      </w:r>
      <w:r w:rsidRPr="00347160">
        <w:fldChar w:fldCharType="end"/>
      </w:r>
      <w:r w:rsidRPr="00347160">
        <w:t xml:space="preserve"> service primitive contains a single COSEM attribute descriptor. A GET-REQUEST-WITH-LIST</w:t>
      </w:r>
      <w:r w:rsidRPr="00347160">
        <w:fldChar w:fldCharType="begin"/>
      </w:r>
      <w:r w:rsidRPr="00347160">
        <w:instrText xml:space="preserve"> XE "GET-REQUEST-WITH-LIST" </w:instrText>
      </w:r>
      <w:r w:rsidRPr="00347160">
        <w:fldChar w:fldCharType="end"/>
      </w:r>
      <w:r w:rsidRPr="00347160">
        <w:t xml:space="preserve"> service primitive contains a list of COSEM attribute descriptors; their number is limited by the server-max-receive-pdu-size: a GET.request service primitive shall always fit in a single APDU.</w:t>
      </w:r>
    </w:p>
    <w:p w14:paraId="5FC05FE6" w14:textId="77777777" w:rsidR="00162259" w:rsidRPr="00347160" w:rsidRDefault="00162259" w:rsidP="00B67C8A">
      <w:pPr>
        <w:pStyle w:val="PARAGRAPH"/>
        <w:rPr>
          <w:color w:val="000000"/>
        </w:rPr>
      </w:pPr>
      <w:r w:rsidRPr="00347160">
        <w:t>The Block_Number parameter is used in the GET-REQUEST-NEXT service primitive. It carries the number of the latest data block received correctly.</w:t>
      </w:r>
    </w:p>
    <w:p w14:paraId="722BED6B" w14:textId="77777777" w:rsidR="00162259" w:rsidRPr="00347160" w:rsidRDefault="00162259" w:rsidP="00B67C8A">
      <w:pPr>
        <w:pStyle w:val="PARAGRAPH"/>
      </w:pPr>
      <w:r w:rsidRPr="00347160">
        <w:t>If the encoded form of the response fits in a single APDU, the Result is of type Get_Data_Result</w:t>
      </w:r>
      <w:r w:rsidRPr="00347160">
        <w:fldChar w:fldCharType="begin"/>
      </w:r>
      <w:r w:rsidRPr="00347160">
        <w:instrText xml:space="preserve"> XE "Get_Data_Result" </w:instrText>
      </w:r>
      <w:r w:rsidRPr="00347160">
        <w:fldChar w:fldCharType="end"/>
      </w:r>
      <w:r w:rsidRPr="00347160">
        <w:t>:</w:t>
      </w:r>
    </w:p>
    <w:p w14:paraId="1A400D2C" w14:textId="77777777" w:rsidR="00162259" w:rsidRPr="00347160" w:rsidRDefault="00162259" w:rsidP="00521922">
      <w:pPr>
        <w:pStyle w:val="ListBullet"/>
      </w:pPr>
      <w:r w:rsidRPr="00347160">
        <w:t>the Data choice carries the value of the attribute at the time of access; or</w:t>
      </w:r>
    </w:p>
    <w:p w14:paraId="264608A8" w14:textId="77777777" w:rsidR="00162259" w:rsidRPr="00347160" w:rsidRDefault="00162259" w:rsidP="00521922">
      <w:pPr>
        <w:pStyle w:val="ListBullet"/>
      </w:pPr>
      <w:r w:rsidRPr="00347160">
        <w:t>the Data_Access_Result choice carries the reason for the read to fail for this attribute.</w:t>
      </w:r>
    </w:p>
    <w:p w14:paraId="67C6ED4B" w14:textId="77777777" w:rsidR="00162259" w:rsidRPr="00347160" w:rsidRDefault="00162259" w:rsidP="00B67C8A">
      <w:pPr>
        <w:pStyle w:val="PARAGRAPH"/>
      </w:pPr>
      <w:r w:rsidRPr="00347160">
        <w:t>A GET-RESPONSE-NORMAL service primitive carries a single Get_Data_Result parameter. A GET-RESPONSE-WITH-LIST service primitive carries a list of Get_Data_Result parameters; their number and order shall be the same as that of the COSEM_Attribute_Descriptor parameters in the request.</w:t>
      </w:r>
    </w:p>
    <w:p w14:paraId="558A5566" w14:textId="77777777" w:rsidR="00162259" w:rsidRPr="00347160" w:rsidRDefault="00162259" w:rsidP="00B67C8A">
      <w:pPr>
        <w:pStyle w:val="PARAGRAPH"/>
      </w:pPr>
      <w:r w:rsidRPr="00347160">
        <w:t>If COSEM_Object_Attribute_Id == 0 (Attribute_0), the Data shall be a structure containing the value of all public attributes in the order of their appearance in the given object specification. For attributes to which no access right is granted within the given AA, or which cannot be accessed for any other reason, null-data shall be returned.</w:t>
      </w:r>
    </w:p>
    <w:p w14:paraId="36FB0D43" w14:textId="77777777" w:rsidR="0054555D" w:rsidRPr="00347160" w:rsidRDefault="0054555D" w:rsidP="00B67C8A">
      <w:pPr>
        <w:pStyle w:val="PARAGRAPH"/>
      </w:pPr>
      <w:r w:rsidRPr="00F67E40">
        <w:t>If the encoded form of the response does not fit in a single APDU, it can be transported in data blocks using either the service-specific or the general block transfer mechanism.</w:t>
      </w:r>
    </w:p>
    <w:p w14:paraId="583889B2" w14:textId="77777777" w:rsidR="0054555D" w:rsidRPr="00347160" w:rsidRDefault="0054555D" w:rsidP="00B67C8A">
      <w:pPr>
        <w:pStyle w:val="PARAGRAPH"/>
      </w:pPr>
      <w:r w:rsidRPr="00347160">
        <w:lastRenderedPageBreak/>
        <w:t>If the service-specific block transfer mechanism is used, the Result is of type DataBlock_G</w:t>
      </w:r>
      <w:r w:rsidRPr="00347160">
        <w:fldChar w:fldCharType="begin"/>
      </w:r>
      <w:r w:rsidRPr="00347160">
        <w:instrText xml:space="preserve"> XE "DataBlock_G" </w:instrText>
      </w:r>
      <w:r w:rsidRPr="00347160">
        <w:fldChar w:fldCharType="end"/>
      </w:r>
      <w:r w:rsidRPr="00347160">
        <w:t>. It carries block transfer control information and raw-data:</w:t>
      </w:r>
    </w:p>
    <w:p w14:paraId="0C076103" w14:textId="77777777" w:rsidR="00162259" w:rsidRPr="00347160" w:rsidRDefault="00162259" w:rsidP="00521922">
      <w:pPr>
        <w:pStyle w:val="ListBullet"/>
      </w:pPr>
      <w:r w:rsidRPr="00347160">
        <w:t>the Last_Block</w:t>
      </w:r>
      <w:r w:rsidRPr="00347160">
        <w:fldChar w:fldCharType="begin"/>
      </w:r>
      <w:r w:rsidRPr="00347160">
        <w:instrText xml:space="preserve"> XE "Last_Block" </w:instrText>
      </w:r>
      <w:r w:rsidRPr="00347160">
        <w:fldChar w:fldCharType="end"/>
      </w:r>
      <w:r w:rsidRPr="00347160">
        <w:t xml:space="preserve"> element indicates whether the current block is the last one (TRUE) or not (FALSE);</w:t>
      </w:r>
    </w:p>
    <w:p w14:paraId="1221606C" w14:textId="77777777" w:rsidR="00162259" w:rsidRPr="00347160" w:rsidRDefault="00162259" w:rsidP="00521922">
      <w:pPr>
        <w:pStyle w:val="ListBullet"/>
      </w:pPr>
      <w:r w:rsidRPr="00347160">
        <w:t>the Block_Number</w:t>
      </w:r>
      <w:r w:rsidRPr="00347160">
        <w:fldChar w:fldCharType="begin"/>
      </w:r>
      <w:r w:rsidRPr="00347160">
        <w:instrText xml:space="preserve"> XE "Block_Number" </w:instrText>
      </w:r>
      <w:r w:rsidRPr="00347160">
        <w:fldChar w:fldCharType="end"/>
      </w:r>
      <w:r w:rsidRPr="00347160">
        <w:t xml:space="preserve"> element carries the number of the actual block sent;</w:t>
      </w:r>
    </w:p>
    <w:p w14:paraId="257CC8C8" w14:textId="77777777" w:rsidR="00162259" w:rsidRPr="00347160" w:rsidRDefault="00162259" w:rsidP="00521922">
      <w:pPr>
        <w:pStyle w:val="ListBullet"/>
      </w:pPr>
      <w:r w:rsidRPr="00347160">
        <w:t>the (inner) Result element carries either Raw_Data</w:t>
      </w:r>
      <w:r w:rsidRPr="00347160">
        <w:fldChar w:fldCharType="begin"/>
      </w:r>
      <w:r w:rsidRPr="00347160">
        <w:instrText xml:space="preserve"> XE "Raw_Data" </w:instrText>
      </w:r>
      <w:r w:rsidRPr="00347160">
        <w:fldChar w:fldCharType="end"/>
      </w:r>
      <w:r w:rsidRPr="00347160">
        <w:t xml:space="preserve"> or Data_Access_Result. Within this:</w:t>
      </w:r>
    </w:p>
    <w:p w14:paraId="3F2F6750" w14:textId="77777777" w:rsidR="00162259" w:rsidRPr="00347160" w:rsidRDefault="00162259" w:rsidP="00521922">
      <w:pPr>
        <w:pStyle w:val="ListDash2"/>
      </w:pPr>
      <w:r w:rsidRPr="00347160">
        <w:t>if the value of a single attribute was requested, Raw_Data carries a part of the value of the attribute (Data). If the Data cannot be delivered, the response shall be GET-RESPONSE-NORMAL with Data_Access_Result;</w:t>
      </w:r>
    </w:p>
    <w:p w14:paraId="189B4CEB" w14:textId="77777777" w:rsidR="00162259" w:rsidRPr="00347160" w:rsidRDefault="00162259" w:rsidP="00521922">
      <w:pPr>
        <w:pStyle w:val="ListDash2"/>
      </w:pPr>
      <w:r w:rsidRPr="00347160">
        <w:t>if the value of a list of attributes was requested, Raw_Data carries a part of the list of Get_Data_Results, either Data or Data_Access_Result for each attribute;</w:t>
      </w:r>
    </w:p>
    <w:p w14:paraId="18E29995" w14:textId="77777777" w:rsidR="00162259" w:rsidRPr="00347160" w:rsidRDefault="00162259" w:rsidP="00521922">
      <w:pPr>
        <w:pStyle w:val="ListDash2"/>
        <w:rPr>
          <w:color w:val="000000"/>
        </w:rPr>
      </w:pPr>
      <w:r w:rsidRPr="00347160">
        <w:t xml:space="preserve">if the raw data cannot be delivered, Data_Access_Result shall carry the reason. For error cases, see </w:t>
      </w:r>
      <w:r w:rsidRPr="00347160">
        <w:fldChar w:fldCharType="begin" w:fldLock="1"/>
      </w:r>
      <w:r w:rsidRPr="00347160">
        <w:instrText xml:space="preserve"> REF _Ref245355048 \r \h  \* MERGEFORMAT </w:instrText>
      </w:r>
      <w:r w:rsidRPr="00347160">
        <w:fldChar w:fldCharType="separate"/>
      </w:r>
      <w:r w:rsidR="00811F07">
        <w:t>7.3.3</w:t>
      </w:r>
      <w:r w:rsidRPr="00347160">
        <w:fldChar w:fldCharType="end"/>
      </w:r>
      <w:r w:rsidRPr="00347160">
        <w:t>.</w:t>
      </w:r>
    </w:p>
    <w:p w14:paraId="482AA42C" w14:textId="77777777" w:rsidR="00162259" w:rsidRPr="00B67C8A" w:rsidRDefault="00162259" w:rsidP="00B67C8A">
      <w:pPr>
        <w:pStyle w:val="PARAGRAPH"/>
        <w:rPr>
          <w:rStyle w:val="Emphasis"/>
        </w:rPr>
      </w:pPr>
      <w:bookmarkStart w:id="3306" w:name="_Toc461014181"/>
      <w:r w:rsidRPr="00B67C8A">
        <w:rPr>
          <w:rStyle w:val="Emphasis"/>
        </w:rPr>
        <w:t>Use</w:t>
      </w:r>
      <w:bookmarkEnd w:id="3306"/>
    </w:p>
    <w:p w14:paraId="26E90AEC" w14:textId="77777777" w:rsidR="00162259" w:rsidRPr="00347160" w:rsidRDefault="00162259" w:rsidP="00B67C8A">
      <w:pPr>
        <w:pStyle w:val="PARAGRAPH"/>
      </w:pPr>
      <w:r w:rsidRPr="00347160">
        <w:t xml:space="preserve">Possible logical sequences of the GET service primitives are illustrated in </w:t>
      </w:r>
      <w:r w:rsidRPr="00347160">
        <w:fldChar w:fldCharType="begin" w:fldLock="1"/>
      </w:r>
      <w:r w:rsidRPr="00347160">
        <w:instrText xml:space="preserve"> REF _Ref173922013 \h </w:instrText>
      </w:r>
      <w:r w:rsidR="00C60BA6" w:rsidRPr="00347160">
        <w:instrText xml:space="preserve"> \* MERGEFORMAT </w:instrText>
      </w:r>
      <w:r w:rsidRPr="00347160">
        <w:fldChar w:fldCharType="separate"/>
      </w:r>
      <w:r w:rsidR="00811F07" w:rsidRPr="00347160">
        <w:t xml:space="preserve">Figure </w:t>
      </w:r>
      <w:r w:rsidR="00811F07">
        <w:rPr>
          <w:noProof/>
        </w:rPr>
        <w:t>35</w:t>
      </w:r>
      <w:r w:rsidRPr="00347160">
        <w:fldChar w:fldCharType="end"/>
      </w:r>
      <w:r w:rsidRPr="00347160">
        <w:t>:</w:t>
      </w:r>
    </w:p>
    <w:p w14:paraId="5554B887" w14:textId="77777777" w:rsidR="00162259" w:rsidRPr="00347160" w:rsidRDefault="00162259" w:rsidP="00521922">
      <w:pPr>
        <w:pStyle w:val="ListBullet"/>
      </w:pPr>
      <w:r w:rsidRPr="00347160">
        <w:t>for a successful confirmed GET, item a);</w:t>
      </w:r>
    </w:p>
    <w:p w14:paraId="2E38071C" w14:textId="77777777" w:rsidR="00162259" w:rsidRPr="00347160" w:rsidRDefault="00162259" w:rsidP="00521922">
      <w:pPr>
        <w:pStyle w:val="ListBullet"/>
      </w:pPr>
      <w:r w:rsidRPr="00347160">
        <w:t xml:space="preserve">for an unconfirmed GET, item d); and </w:t>
      </w:r>
    </w:p>
    <w:p w14:paraId="36757E83" w14:textId="77777777" w:rsidR="00162259" w:rsidRPr="00347160" w:rsidRDefault="00162259" w:rsidP="00521922">
      <w:pPr>
        <w:pStyle w:val="ListBullet"/>
      </w:pPr>
      <w:r w:rsidRPr="00347160">
        <w:t>for an unsuccessful attempt due to a local error, item c).</w:t>
      </w:r>
    </w:p>
    <w:p w14:paraId="54832A0D" w14:textId="77777777" w:rsidR="00162259" w:rsidRPr="00347160" w:rsidRDefault="00162259" w:rsidP="00B67C8A">
      <w:pPr>
        <w:pStyle w:val="PARAGRAPH"/>
      </w:pPr>
      <w:r w:rsidRPr="00347160">
        <w:t>The GET.request</w:t>
      </w:r>
      <w:r w:rsidRPr="00347160">
        <w:fldChar w:fldCharType="begin"/>
      </w:r>
      <w:r w:rsidRPr="00347160">
        <w:instrText xml:space="preserve"> XE "GET.request" </w:instrText>
      </w:r>
      <w:r w:rsidRPr="00347160">
        <w:fldChar w:fldCharType="end"/>
      </w:r>
      <w:r w:rsidRPr="00347160">
        <w:t xml:space="preserve"> primitive is invoked by the client AP to read the value of one or all attributes of one or more COSEM objects of the server AP. The first request shall always be of Request_Type == NORMAL or WITH-LIST. A GET-REQUEST-NEXT service primitive is invoked only when the server could not deliver the complete data in a single response, i.e. following the reception of a .confirm primitive of Response_Type == ONE-BLOCK. </w:t>
      </w:r>
      <w:r w:rsidR="00054F4D" w:rsidRPr="00347160">
        <w:t>Upon reception</w:t>
      </w:r>
      <w:r w:rsidRPr="00347160">
        <w:t xml:space="preserve"> of the .request primitive, the client AL builds the Get-Request APDU appropriate for the request type and sends it to the server.</w:t>
      </w:r>
    </w:p>
    <w:p w14:paraId="46F112FB" w14:textId="77777777" w:rsidR="00162259" w:rsidRPr="00347160" w:rsidRDefault="00162259" w:rsidP="00B67C8A">
      <w:pPr>
        <w:pStyle w:val="PARAGRAPH"/>
      </w:pPr>
      <w:r w:rsidRPr="00347160">
        <w:t>The GET.indication</w:t>
      </w:r>
      <w:r w:rsidRPr="00347160">
        <w:fldChar w:fldCharType="begin"/>
      </w:r>
      <w:r w:rsidRPr="00347160">
        <w:instrText xml:space="preserve"> XE "GET.indication" </w:instrText>
      </w:r>
      <w:r w:rsidRPr="00347160">
        <w:fldChar w:fldCharType="end"/>
      </w:r>
      <w:r w:rsidRPr="00347160">
        <w:t xml:space="preserve"> primitive is generated by the server AL upon reception of a Get-Request</w:t>
      </w:r>
      <w:r w:rsidRPr="00347160">
        <w:fldChar w:fldCharType="begin"/>
      </w:r>
      <w:r w:rsidRPr="00347160">
        <w:instrText xml:space="preserve"> XE "Get-Request" </w:instrText>
      </w:r>
      <w:r w:rsidRPr="00347160">
        <w:fldChar w:fldCharType="end"/>
      </w:r>
      <w:r w:rsidRPr="00347160">
        <w:t xml:space="preserve"> APDU.</w:t>
      </w:r>
    </w:p>
    <w:p w14:paraId="2972145B" w14:textId="77777777" w:rsidR="00162259" w:rsidRPr="00347160" w:rsidRDefault="00162259" w:rsidP="00B67C8A">
      <w:pPr>
        <w:pStyle w:val="PARAGRAPH"/>
      </w:pPr>
      <w:r w:rsidRPr="00347160">
        <w:t>The GET.response</w:t>
      </w:r>
      <w:r w:rsidRPr="00347160">
        <w:fldChar w:fldCharType="begin"/>
      </w:r>
      <w:r w:rsidRPr="00347160">
        <w:instrText xml:space="preserve"> XE "GET.response" </w:instrText>
      </w:r>
      <w:r w:rsidRPr="00347160">
        <w:fldChar w:fldCharType="end"/>
      </w:r>
      <w:r w:rsidRPr="00347160">
        <w:t xml:space="preserve"> primitive is invoked by the server AP, if Service_Class == Confirmed, to send a response to an .indication primitive received. If the complete data requested fits in a single APDU, the .response primitive is invoked with Response_Type == NORMAL or WITH-LIST as appropriate. Otherwise, it is invoked with Response_Type == ONE-BLOCK and finally with LAST-BLOCK.</w:t>
      </w:r>
    </w:p>
    <w:p w14:paraId="1883B37D" w14:textId="77777777" w:rsidR="00162259" w:rsidRPr="00347160" w:rsidRDefault="00162259" w:rsidP="00B67C8A">
      <w:pPr>
        <w:pStyle w:val="PARAGRAPH"/>
      </w:pPr>
      <w:r w:rsidRPr="00347160">
        <w:t>The GET.confirm</w:t>
      </w:r>
      <w:r w:rsidRPr="00347160">
        <w:fldChar w:fldCharType="begin"/>
      </w:r>
      <w:r w:rsidRPr="00347160">
        <w:instrText xml:space="preserve"> XE "GET.confirm" </w:instrText>
      </w:r>
      <w:r w:rsidRPr="00347160">
        <w:fldChar w:fldCharType="end"/>
      </w:r>
      <w:r w:rsidRPr="00347160">
        <w:t xml:space="preserve"> primitive is generated by the client AL to indicate the reception of a Get-Response</w:t>
      </w:r>
      <w:r w:rsidRPr="00347160">
        <w:fldChar w:fldCharType="begin"/>
      </w:r>
      <w:r w:rsidRPr="00347160">
        <w:instrText xml:space="preserve"> XE "Get-Response" </w:instrText>
      </w:r>
      <w:r w:rsidRPr="00347160">
        <w:fldChar w:fldCharType="end"/>
      </w:r>
      <w:r w:rsidRPr="00347160">
        <w:t xml:space="preserve"> APDU.</w:t>
      </w:r>
    </w:p>
    <w:p w14:paraId="0F898061" w14:textId="77777777" w:rsidR="00162259" w:rsidRPr="00347160" w:rsidRDefault="00162259" w:rsidP="00162259">
      <w:pPr>
        <w:pStyle w:val="PARAGRAPH"/>
      </w:pPr>
      <w:r w:rsidRPr="00347160">
        <w:t xml:space="preserve">The protocol for the GET service is specified in </w:t>
      </w:r>
      <w:r w:rsidRPr="00347160">
        <w:fldChar w:fldCharType="begin" w:fldLock="1"/>
      </w:r>
      <w:r w:rsidRPr="00347160">
        <w:instrText xml:space="preserve"> REF _Ref245348862 \r \h </w:instrText>
      </w:r>
      <w:r w:rsidR="00C60BA6" w:rsidRPr="00347160">
        <w:instrText xml:space="preserve"> \* MERGEFORMAT </w:instrText>
      </w:r>
      <w:r w:rsidRPr="00347160">
        <w:fldChar w:fldCharType="separate"/>
      </w:r>
      <w:r w:rsidR="00811F07">
        <w:t>7.3.3</w:t>
      </w:r>
      <w:r w:rsidRPr="00347160">
        <w:fldChar w:fldCharType="end"/>
      </w:r>
      <w:r w:rsidRPr="00347160">
        <w:t>.</w:t>
      </w:r>
    </w:p>
    <w:p w14:paraId="290EC508" w14:textId="77777777" w:rsidR="00162259" w:rsidRPr="00347160" w:rsidRDefault="00162259" w:rsidP="008B435C">
      <w:pPr>
        <w:pStyle w:val="Heading2"/>
      </w:pPr>
      <w:bookmarkStart w:id="3307" w:name="_Ref174193192"/>
      <w:bookmarkStart w:id="3308" w:name="_Toc176086676"/>
      <w:bookmarkStart w:id="3309" w:name="_Toc246860936"/>
      <w:bookmarkStart w:id="3310" w:name="_Toc246860999"/>
      <w:bookmarkStart w:id="3311" w:name="_Toc247390655"/>
      <w:bookmarkStart w:id="3312" w:name="_Toc249289511"/>
      <w:bookmarkStart w:id="3313" w:name="_Toc277948320"/>
      <w:bookmarkStart w:id="3314" w:name="_Toc279392038"/>
      <w:bookmarkStart w:id="3315" w:name="_Toc279396981"/>
      <w:bookmarkStart w:id="3316" w:name="_Toc299013340"/>
      <w:bookmarkStart w:id="3317" w:name="_Toc315426410"/>
      <w:bookmarkStart w:id="3318" w:name="_Toc406524198"/>
      <w:bookmarkStart w:id="3319" w:name="_Toc437856532"/>
      <w:bookmarkStart w:id="3320" w:name="_Toc97127242"/>
      <w:r w:rsidRPr="00347160">
        <w:t>The SET service</w:t>
      </w:r>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r w:rsidRPr="00347160">
        <w:fldChar w:fldCharType="begin"/>
      </w:r>
      <w:r w:rsidRPr="00347160">
        <w:instrText xml:space="preserve"> XE "SET service" </w:instrText>
      </w:r>
      <w:r w:rsidRPr="00347160">
        <w:fldChar w:fldCharType="end"/>
      </w:r>
    </w:p>
    <w:p w14:paraId="36A99BCC" w14:textId="77777777" w:rsidR="00162259" w:rsidRPr="00B67C8A" w:rsidRDefault="00162259" w:rsidP="00B67C8A">
      <w:pPr>
        <w:pStyle w:val="PARAGRAPH"/>
        <w:rPr>
          <w:rStyle w:val="Emphasis"/>
        </w:rPr>
      </w:pPr>
      <w:bookmarkStart w:id="3321" w:name="_Toc461014187"/>
      <w:r w:rsidRPr="00B67C8A">
        <w:rPr>
          <w:rStyle w:val="Emphasis"/>
        </w:rPr>
        <w:t>Function</w:t>
      </w:r>
      <w:bookmarkEnd w:id="3321"/>
    </w:p>
    <w:p w14:paraId="23CABD6C" w14:textId="77777777" w:rsidR="00162259" w:rsidRPr="00347160" w:rsidRDefault="00162259" w:rsidP="00B67C8A">
      <w:pPr>
        <w:pStyle w:val="PARAGRAPH"/>
      </w:pPr>
      <w:r w:rsidRPr="00347160">
        <w:t>The SET service is used with LN referencing. It can be invoked in a confirmed or unconfirmed manner. Its function is to write the value of one or more COSEM interface object attributes. The data to be written can be sent in a single request or – if it is too long to fit in a single request – in multiple requests, with block transfer.</w:t>
      </w:r>
    </w:p>
    <w:p w14:paraId="33D1A9AF" w14:textId="77777777" w:rsidR="00162259" w:rsidRPr="00347160" w:rsidRDefault="00162259" w:rsidP="00162259">
      <w:pPr>
        <w:pStyle w:val="PARAGRAPH"/>
        <w:rPr>
          <w:i/>
          <w:iCs/>
        </w:rPr>
      </w:pPr>
      <w:r w:rsidRPr="00347160">
        <w:rPr>
          <w:i/>
          <w:iCs/>
        </w:rPr>
        <w:t>Semantics</w:t>
      </w:r>
    </w:p>
    <w:p w14:paraId="0D676310" w14:textId="77777777" w:rsidR="00162259" w:rsidRPr="00347160" w:rsidRDefault="00162259" w:rsidP="00B67C8A">
      <w:pPr>
        <w:pStyle w:val="PARAGRAPH"/>
      </w:pPr>
      <w:r w:rsidRPr="00347160">
        <w:lastRenderedPageBreak/>
        <w:t xml:space="preserve">The SET service primitives shall provide parameters as shown in </w:t>
      </w:r>
      <w:r w:rsidRPr="00347160">
        <w:fldChar w:fldCharType="begin" w:fldLock="1"/>
      </w:r>
      <w:r w:rsidRPr="00347160">
        <w:instrText xml:space="preserve"> REF _Ref174003637 \h </w:instrText>
      </w:r>
      <w:r w:rsidR="00C60BA6" w:rsidRPr="00347160">
        <w:instrText xml:space="preserve"> \* MERGEFORMAT </w:instrText>
      </w:r>
      <w:r w:rsidRPr="00347160">
        <w:fldChar w:fldCharType="separate"/>
      </w:r>
      <w:r w:rsidR="00811F07" w:rsidRPr="00347160">
        <w:t xml:space="preserve">Table </w:t>
      </w:r>
      <w:r w:rsidR="00811F07">
        <w:rPr>
          <w:noProof/>
        </w:rPr>
        <w:t>44</w:t>
      </w:r>
      <w:r w:rsidRPr="00347160">
        <w:fldChar w:fldCharType="end"/>
      </w:r>
      <w:r w:rsidRPr="00347160">
        <w:t>.</w:t>
      </w:r>
    </w:p>
    <w:p w14:paraId="52501109" w14:textId="1A2F2414" w:rsidR="00162259" w:rsidRPr="00347160" w:rsidRDefault="00162259" w:rsidP="00B67C8A">
      <w:pPr>
        <w:pStyle w:val="TABLE-title"/>
      </w:pPr>
      <w:bookmarkStart w:id="3322" w:name="_Ref174003637"/>
      <w:bookmarkStart w:id="3323" w:name="_Toc176086868"/>
      <w:bookmarkStart w:id="3324" w:name="_Toc246861037"/>
      <w:bookmarkStart w:id="3325" w:name="_Toc249289819"/>
      <w:bookmarkStart w:id="3326" w:name="_Toc277948646"/>
      <w:bookmarkStart w:id="3327" w:name="_Toc279392122"/>
      <w:bookmarkStart w:id="3328" w:name="_Toc279397400"/>
      <w:bookmarkStart w:id="3329" w:name="_Toc315426541"/>
      <w:bookmarkStart w:id="3330" w:name="_Toc355266095"/>
      <w:bookmarkStart w:id="3331" w:name="_Toc406428474"/>
      <w:bookmarkStart w:id="3332" w:name="_Toc437856775"/>
      <w:bookmarkStart w:id="3333" w:name="_Toc97127486"/>
      <w:r w:rsidRPr="00347160">
        <w:t xml:space="preserve">Table </w:t>
      </w:r>
      <w:fldSimple w:instr=" SEQ Table \* ARABIC ">
        <w:r w:rsidR="00DC4BE9">
          <w:rPr>
            <w:noProof/>
          </w:rPr>
          <w:t>44</w:t>
        </w:r>
      </w:fldSimple>
      <w:bookmarkEnd w:id="3322"/>
      <w:r w:rsidRPr="00347160">
        <w:t xml:space="preserve"> – Service parameters of the SET service</w:t>
      </w:r>
      <w:bookmarkEnd w:id="3323"/>
      <w:bookmarkEnd w:id="3324"/>
      <w:bookmarkEnd w:id="3325"/>
      <w:bookmarkEnd w:id="3326"/>
      <w:bookmarkEnd w:id="3327"/>
      <w:bookmarkEnd w:id="3328"/>
      <w:bookmarkEnd w:id="3329"/>
      <w:bookmarkEnd w:id="3330"/>
      <w:bookmarkEnd w:id="3331"/>
      <w:bookmarkEnd w:id="3332"/>
      <w:bookmarkEnd w:id="3333"/>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24"/>
        <w:gridCol w:w="1150"/>
        <w:gridCol w:w="1132"/>
        <w:gridCol w:w="1132"/>
        <w:gridCol w:w="1132"/>
      </w:tblGrid>
      <w:tr w:rsidR="00162259" w:rsidRPr="00347160" w14:paraId="5CAF14F2" w14:textId="77777777" w:rsidTr="00521E1B">
        <w:trPr>
          <w:cantSplit/>
          <w:jc w:val="center"/>
        </w:trPr>
        <w:tc>
          <w:tcPr>
            <w:tcW w:w="4536" w:type="dxa"/>
            <w:tcBorders>
              <w:top w:val="nil"/>
              <w:left w:val="nil"/>
            </w:tcBorders>
          </w:tcPr>
          <w:p w14:paraId="64AA7742" w14:textId="77777777" w:rsidR="00162259" w:rsidRPr="00347160" w:rsidRDefault="00162259" w:rsidP="00521E1B">
            <w:pPr>
              <w:pStyle w:val="TABLE-cell"/>
              <w:keepNext/>
            </w:pPr>
          </w:p>
        </w:tc>
        <w:tc>
          <w:tcPr>
            <w:tcW w:w="1153" w:type="dxa"/>
          </w:tcPr>
          <w:p w14:paraId="7AAE1BE1" w14:textId="77777777" w:rsidR="00162259" w:rsidRPr="00347160" w:rsidRDefault="00162259" w:rsidP="00521E1B">
            <w:pPr>
              <w:pStyle w:val="TABLE-col-heading"/>
            </w:pPr>
            <w:r w:rsidRPr="00347160">
              <w:t>.request</w:t>
            </w:r>
          </w:p>
        </w:tc>
        <w:tc>
          <w:tcPr>
            <w:tcW w:w="1134" w:type="dxa"/>
          </w:tcPr>
          <w:p w14:paraId="04707F14" w14:textId="77777777" w:rsidR="00162259" w:rsidRPr="00347160" w:rsidRDefault="00162259" w:rsidP="00521E1B">
            <w:pPr>
              <w:pStyle w:val="TABLE-col-heading"/>
            </w:pPr>
            <w:r w:rsidRPr="00347160">
              <w:t>.indication</w:t>
            </w:r>
          </w:p>
        </w:tc>
        <w:tc>
          <w:tcPr>
            <w:tcW w:w="1134" w:type="dxa"/>
          </w:tcPr>
          <w:p w14:paraId="6AC7CAF3" w14:textId="77777777" w:rsidR="00162259" w:rsidRPr="00347160" w:rsidRDefault="00162259" w:rsidP="00521E1B">
            <w:pPr>
              <w:pStyle w:val="TABLE-col-heading"/>
            </w:pPr>
            <w:r w:rsidRPr="00347160">
              <w:t>.response</w:t>
            </w:r>
          </w:p>
        </w:tc>
        <w:tc>
          <w:tcPr>
            <w:tcW w:w="1134" w:type="dxa"/>
          </w:tcPr>
          <w:p w14:paraId="0DC1BE52" w14:textId="77777777" w:rsidR="00162259" w:rsidRPr="00347160" w:rsidRDefault="00162259" w:rsidP="00521E1B">
            <w:pPr>
              <w:pStyle w:val="TABLE-col-heading"/>
            </w:pPr>
            <w:r w:rsidRPr="00347160">
              <w:t>.confirm</w:t>
            </w:r>
          </w:p>
        </w:tc>
      </w:tr>
      <w:tr w:rsidR="00162259" w:rsidRPr="00347160" w14:paraId="4506BE57" w14:textId="77777777" w:rsidTr="00521E1B">
        <w:trPr>
          <w:cantSplit/>
          <w:jc w:val="center"/>
        </w:trPr>
        <w:tc>
          <w:tcPr>
            <w:tcW w:w="4536" w:type="dxa"/>
          </w:tcPr>
          <w:p w14:paraId="43C37ADB" w14:textId="77777777" w:rsidR="00162259" w:rsidRPr="00347160" w:rsidRDefault="00162259" w:rsidP="00521E1B">
            <w:pPr>
              <w:pStyle w:val="TABLE-cell"/>
              <w:keepNext/>
            </w:pPr>
            <w:r w:rsidRPr="00347160">
              <w:t>Invoke_Id</w:t>
            </w:r>
          </w:p>
        </w:tc>
        <w:tc>
          <w:tcPr>
            <w:tcW w:w="1153" w:type="dxa"/>
          </w:tcPr>
          <w:p w14:paraId="3D4CEF76" w14:textId="77777777" w:rsidR="00162259" w:rsidRPr="00347160" w:rsidRDefault="00162259" w:rsidP="00521E1B">
            <w:pPr>
              <w:pStyle w:val="TABLE-cell"/>
              <w:keepNext/>
              <w:jc w:val="center"/>
            </w:pPr>
            <w:r w:rsidRPr="00347160">
              <w:t>M</w:t>
            </w:r>
          </w:p>
        </w:tc>
        <w:tc>
          <w:tcPr>
            <w:tcW w:w="1134" w:type="dxa"/>
          </w:tcPr>
          <w:p w14:paraId="4B8B5BC8" w14:textId="77777777" w:rsidR="00162259" w:rsidRPr="00347160" w:rsidRDefault="00162259" w:rsidP="00521E1B">
            <w:pPr>
              <w:pStyle w:val="TABLE-cell"/>
              <w:keepNext/>
              <w:jc w:val="center"/>
            </w:pPr>
            <w:r w:rsidRPr="00347160">
              <w:t>M (=)</w:t>
            </w:r>
          </w:p>
        </w:tc>
        <w:tc>
          <w:tcPr>
            <w:tcW w:w="1134" w:type="dxa"/>
          </w:tcPr>
          <w:p w14:paraId="3C4CE04C" w14:textId="77777777" w:rsidR="00162259" w:rsidRPr="00347160" w:rsidRDefault="00162259" w:rsidP="00521E1B">
            <w:pPr>
              <w:pStyle w:val="TABLE-cell"/>
              <w:keepNext/>
              <w:jc w:val="center"/>
            </w:pPr>
            <w:r w:rsidRPr="00347160">
              <w:t>M (=)</w:t>
            </w:r>
          </w:p>
        </w:tc>
        <w:tc>
          <w:tcPr>
            <w:tcW w:w="1134" w:type="dxa"/>
          </w:tcPr>
          <w:p w14:paraId="6C4598E0" w14:textId="77777777" w:rsidR="00162259" w:rsidRPr="00347160" w:rsidRDefault="00162259" w:rsidP="00521E1B">
            <w:pPr>
              <w:pStyle w:val="TABLE-cell"/>
              <w:keepNext/>
              <w:jc w:val="center"/>
            </w:pPr>
            <w:r w:rsidRPr="00347160">
              <w:t>M (=)</w:t>
            </w:r>
          </w:p>
        </w:tc>
      </w:tr>
      <w:tr w:rsidR="00162259" w:rsidRPr="00347160" w14:paraId="4166A370" w14:textId="77777777" w:rsidTr="00521E1B">
        <w:trPr>
          <w:cantSplit/>
          <w:jc w:val="center"/>
        </w:trPr>
        <w:tc>
          <w:tcPr>
            <w:tcW w:w="4536" w:type="dxa"/>
          </w:tcPr>
          <w:p w14:paraId="2EC0D7EA" w14:textId="77777777" w:rsidR="00162259" w:rsidRPr="00347160" w:rsidRDefault="00162259" w:rsidP="00521E1B">
            <w:pPr>
              <w:pStyle w:val="TABLE-cell"/>
              <w:keepNext/>
            </w:pPr>
            <w:r w:rsidRPr="00347160">
              <w:t>Priority</w:t>
            </w:r>
          </w:p>
        </w:tc>
        <w:tc>
          <w:tcPr>
            <w:tcW w:w="1153" w:type="dxa"/>
          </w:tcPr>
          <w:p w14:paraId="3727EA59" w14:textId="77777777" w:rsidR="00162259" w:rsidRPr="00347160" w:rsidRDefault="00162259" w:rsidP="00521E1B">
            <w:pPr>
              <w:pStyle w:val="TABLE-cell"/>
              <w:keepNext/>
              <w:jc w:val="center"/>
            </w:pPr>
            <w:r w:rsidRPr="00347160">
              <w:t>M</w:t>
            </w:r>
          </w:p>
        </w:tc>
        <w:tc>
          <w:tcPr>
            <w:tcW w:w="1134" w:type="dxa"/>
          </w:tcPr>
          <w:p w14:paraId="115636F8" w14:textId="77777777" w:rsidR="00162259" w:rsidRPr="00347160" w:rsidRDefault="00162259" w:rsidP="00521E1B">
            <w:pPr>
              <w:pStyle w:val="TABLE-cell"/>
              <w:keepNext/>
              <w:jc w:val="center"/>
            </w:pPr>
            <w:r w:rsidRPr="00347160">
              <w:t>M (=)</w:t>
            </w:r>
          </w:p>
        </w:tc>
        <w:tc>
          <w:tcPr>
            <w:tcW w:w="1134" w:type="dxa"/>
          </w:tcPr>
          <w:p w14:paraId="33878B61" w14:textId="77777777" w:rsidR="00162259" w:rsidRPr="00347160" w:rsidRDefault="00162259" w:rsidP="00521E1B">
            <w:pPr>
              <w:pStyle w:val="TABLE-cell"/>
              <w:keepNext/>
              <w:jc w:val="center"/>
            </w:pPr>
            <w:r w:rsidRPr="00347160">
              <w:t>M (=)</w:t>
            </w:r>
          </w:p>
        </w:tc>
        <w:tc>
          <w:tcPr>
            <w:tcW w:w="1134" w:type="dxa"/>
          </w:tcPr>
          <w:p w14:paraId="71FAE66C" w14:textId="77777777" w:rsidR="00162259" w:rsidRPr="00347160" w:rsidRDefault="00162259" w:rsidP="00521E1B">
            <w:pPr>
              <w:pStyle w:val="TABLE-cell"/>
              <w:keepNext/>
              <w:jc w:val="center"/>
            </w:pPr>
            <w:r w:rsidRPr="00347160">
              <w:t>M (=)</w:t>
            </w:r>
          </w:p>
        </w:tc>
      </w:tr>
      <w:tr w:rsidR="00162259" w:rsidRPr="00347160" w14:paraId="5ED61296" w14:textId="77777777" w:rsidTr="00521E1B">
        <w:trPr>
          <w:cantSplit/>
          <w:jc w:val="center"/>
        </w:trPr>
        <w:tc>
          <w:tcPr>
            <w:tcW w:w="4536" w:type="dxa"/>
          </w:tcPr>
          <w:p w14:paraId="1998D03D" w14:textId="77777777" w:rsidR="00162259" w:rsidRPr="00347160" w:rsidRDefault="00162259" w:rsidP="00521E1B">
            <w:pPr>
              <w:pStyle w:val="TABLE-cell"/>
              <w:keepNext/>
            </w:pPr>
            <w:r w:rsidRPr="00347160">
              <w:t>Service_Class</w:t>
            </w:r>
          </w:p>
        </w:tc>
        <w:tc>
          <w:tcPr>
            <w:tcW w:w="1153" w:type="dxa"/>
          </w:tcPr>
          <w:p w14:paraId="167971C1" w14:textId="77777777" w:rsidR="00162259" w:rsidRPr="00347160" w:rsidRDefault="00162259" w:rsidP="00521E1B">
            <w:pPr>
              <w:pStyle w:val="TABLE-cell"/>
              <w:keepNext/>
              <w:jc w:val="center"/>
            </w:pPr>
            <w:r w:rsidRPr="00347160">
              <w:t>M</w:t>
            </w:r>
          </w:p>
        </w:tc>
        <w:tc>
          <w:tcPr>
            <w:tcW w:w="1134" w:type="dxa"/>
          </w:tcPr>
          <w:p w14:paraId="4C0DB86D" w14:textId="77777777" w:rsidR="00162259" w:rsidRPr="00347160" w:rsidRDefault="00162259" w:rsidP="00521E1B">
            <w:pPr>
              <w:pStyle w:val="TABLE-cell"/>
              <w:keepNext/>
              <w:jc w:val="center"/>
            </w:pPr>
            <w:r w:rsidRPr="00347160">
              <w:t>M (=)</w:t>
            </w:r>
          </w:p>
        </w:tc>
        <w:tc>
          <w:tcPr>
            <w:tcW w:w="1134" w:type="dxa"/>
          </w:tcPr>
          <w:p w14:paraId="45691A18" w14:textId="77777777" w:rsidR="00162259" w:rsidRPr="00347160" w:rsidRDefault="00162259" w:rsidP="00521E1B">
            <w:pPr>
              <w:pStyle w:val="TABLE-cell"/>
              <w:keepNext/>
              <w:jc w:val="center"/>
            </w:pPr>
            <w:r w:rsidRPr="00347160">
              <w:t>M (=)</w:t>
            </w:r>
          </w:p>
        </w:tc>
        <w:tc>
          <w:tcPr>
            <w:tcW w:w="1134" w:type="dxa"/>
          </w:tcPr>
          <w:p w14:paraId="6C1AE528" w14:textId="77777777" w:rsidR="00162259" w:rsidRPr="00347160" w:rsidRDefault="00162259" w:rsidP="00521E1B">
            <w:pPr>
              <w:pStyle w:val="TABLE-cell"/>
              <w:keepNext/>
              <w:jc w:val="center"/>
            </w:pPr>
            <w:r w:rsidRPr="00347160">
              <w:t>M (=)</w:t>
            </w:r>
          </w:p>
        </w:tc>
      </w:tr>
      <w:tr w:rsidR="00162259" w:rsidRPr="00347160" w14:paraId="1C76FB56" w14:textId="77777777" w:rsidTr="00521E1B">
        <w:trPr>
          <w:cantSplit/>
          <w:jc w:val="center"/>
        </w:trPr>
        <w:tc>
          <w:tcPr>
            <w:tcW w:w="4536" w:type="dxa"/>
          </w:tcPr>
          <w:p w14:paraId="5593E36D" w14:textId="77777777" w:rsidR="00162259" w:rsidRPr="00347160" w:rsidRDefault="00162259" w:rsidP="00521E1B">
            <w:pPr>
              <w:pStyle w:val="TABLE-cell"/>
              <w:keepNext/>
            </w:pPr>
            <w:r w:rsidRPr="00347160">
              <w:t>Request_Type</w:t>
            </w:r>
          </w:p>
        </w:tc>
        <w:tc>
          <w:tcPr>
            <w:tcW w:w="1153" w:type="dxa"/>
          </w:tcPr>
          <w:p w14:paraId="2588ABC2" w14:textId="77777777" w:rsidR="00162259" w:rsidRPr="00347160" w:rsidRDefault="00162259" w:rsidP="00521E1B">
            <w:pPr>
              <w:pStyle w:val="TABLE-cell"/>
              <w:keepNext/>
              <w:jc w:val="center"/>
            </w:pPr>
            <w:r w:rsidRPr="00347160">
              <w:t>M</w:t>
            </w:r>
          </w:p>
        </w:tc>
        <w:tc>
          <w:tcPr>
            <w:tcW w:w="1134" w:type="dxa"/>
          </w:tcPr>
          <w:p w14:paraId="0731FF2E" w14:textId="77777777" w:rsidR="00162259" w:rsidRPr="00347160" w:rsidRDefault="00162259" w:rsidP="00521E1B">
            <w:pPr>
              <w:pStyle w:val="TABLE-cell"/>
              <w:keepNext/>
              <w:jc w:val="center"/>
            </w:pPr>
            <w:r w:rsidRPr="00347160">
              <w:t>M (=)</w:t>
            </w:r>
          </w:p>
        </w:tc>
        <w:tc>
          <w:tcPr>
            <w:tcW w:w="1134" w:type="dxa"/>
          </w:tcPr>
          <w:p w14:paraId="2417490D" w14:textId="77777777" w:rsidR="00162259" w:rsidRPr="00347160" w:rsidRDefault="00162259" w:rsidP="00521E1B">
            <w:pPr>
              <w:pStyle w:val="TABLE-cell"/>
              <w:keepNext/>
              <w:jc w:val="center"/>
            </w:pPr>
            <w:r w:rsidRPr="00347160">
              <w:t>–</w:t>
            </w:r>
          </w:p>
        </w:tc>
        <w:tc>
          <w:tcPr>
            <w:tcW w:w="1134" w:type="dxa"/>
          </w:tcPr>
          <w:p w14:paraId="2C5A3A30" w14:textId="77777777" w:rsidR="00162259" w:rsidRPr="00347160" w:rsidRDefault="00162259" w:rsidP="00521E1B">
            <w:pPr>
              <w:pStyle w:val="TABLE-cell"/>
              <w:keepNext/>
              <w:jc w:val="center"/>
            </w:pPr>
            <w:r w:rsidRPr="00347160">
              <w:t>–</w:t>
            </w:r>
          </w:p>
        </w:tc>
      </w:tr>
      <w:tr w:rsidR="00162259" w:rsidRPr="00347160" w14:paraId="39698E36" w14:textId="77777777" w:rsidTr="00521E1B">
        <w:trPr>
          <w:cantSplit/>
          <w:jc w:val="center"/>
        </w:trPr>
        <w:tc>
          <w:tcPr>
            <w:tcW w:w="4536" w:type="dxa"/>
            <w:tcBorders>
              <w:bottom w:val="nil"/>
            </w:tcBorders>
          </w:tcPr>
          <w:p w14:paraId="1B94D90D" w14:textId="77777777" w:rsidR="00162259" w:rsidRPr="00347160" w:rsidRDefault="00162259" w:rsidP="00521E1B">
            <w:pPr>
              <w:pStyle w:val="TABLE-cell"/>
              <w:keepNext/>
            </w:pPr>
            <w:r w:rsidRPr="00347160">
              <w:t xml:space="preserve">COSEM_Attribute_Descriptor </w:t>
            </w:r>
            <w:r w:rsidRPr="00347160">
              <w:br/>
              <w:t>{ COSEM_Attribute_Descriptor }</w:t>
            </w:r>
          </w:p>
        </w:tc>
        <w:tc>
          <w:tcPr>
            <w:tcW w:w="1153" w:type="dxa"/>
            <w:tcBorders>
              <w:bottom w:val="nil"/>
            </w:tcBorders>
          </w:tcPr>
          <w:p w14:paraId="38579426" w14:textId="77777777" w:rsidR="00162259" w:rsidRPr="00347160" w:rsidRDefault="00162259" w:rsidP="00521E1B">
            <w:pPr>
              <w:pStyle w:val="TABLE-cell"/>
              <w:keepNext/>
              <w:jc w:val="center"/>
            </w:pPr>
            <w:r w:rsidRPr="00347160">
              <w:t>C</w:t>
            </w:r>
            <w:r w:rsidRPr="00347160">
              <w:br/>
            </w:r>
          </w:p>
        </w:tc>
        <w:tc>
          <w:tcPr>
            <w:tcW w:w="1134" w:type="dxa"/>
            <w:tcBorders>
              <w:bottom w:val="nil"/>
            </w:tcBorders>
          </w:tcPr>
          <w:p w14:paraId="12DB5A23" w14:textId="77777777" w:rsidR="00162259" w:rsidRPr="00347160" w:rsidRDefault="00162259" w:rsidP="00521E1B">
            <w:pPr>
              <w:pStyle w:val="TABLE-cell"/>
              <w:keepNext/>
              <w:jc w:val="center"/>
            </w:pPr>
            <w:r w:rsidRPr="00347160">
              <w:t>C (=)</w:t>
            </w:r>
            <w:r w:rsidRPr="00347160">
              <w:br/>
            </w:r>
          </w:p>
        </w:tc>
        <w:tc>
          <w:tcPr>
            <w:tcW w:w="1134" w:type="dxa"/>
            <w:tcBorders>
              <w:bottom w:val="nil"/>
            </w:tcBorders>
          </w:tcPr>
          <w:p w14:paraId="041DAC83" w14:textId="77777777" w:rsidR="00162259" w:rsidRPr="00347160" w:rsidRDefault="00162259" w:rsidP="00521E1B">
            <w:pPr>
              <w:pStyle w:val="TABLE-cell"/>
              <w:keepNext/>
              <w:jc w:val="center"/>
            </w:pPr>
            <w:r w:rsidRPr="00347160">
              <w:t>–</w:t>
            </w:r>
          </w:p>
        </w:tc>
        <w:tc>
          <w:tcPr>
            <w:tcW w:w="1134" w:type="dxa"/>
            <w:tcBorders>
              <w:bottom w:val="nil"/>
            </w:tcBorders>
          </w:tcPr>
          <w:p w14:paraId="016FCF1F" w14:textId="77777777" w:rsidR="00162259" w:rsidRPr="00347160" w:rsidRDefault="00162259" w:rsidP="00521E1B">
            <w:pPr>
              <w:pStyle w:val="TABLE-cell"/>
              <w:keepNext/>
              <w:jc w:val="center"/>
            </w:pPr>
            <w:r w:rsidRPr="00347160">
              <w:t>–</w:t>
            </w:r>
          </w:p>
        </w:tc>
      </w:tr>
      <w:tr w:rsidR="00521E1B" w:rsidRPr="00347160" w14:paraId="6E368E09" w14:textId="77777777" w:rsidTr="00521E1B">
        <w:trPr>
          <w:cantSplit/>
          <w:jc w:val="center"/>
        </w:trPr>
        <w:tc>
          <w:tcPr>
            <w:tcW w:w="4536" w:type="dxa"/>
            <w:tcBorders>
              <w:top w:val="nil"/>
              <w:bottom w:val="nil"/>
            </w:tcBorders>
          </w:tcPr>
          <w:p w14:paraId="21817F11" w14:textId="77777777" w:rsidR="00521E1B" w:rsidRPr="00347160" w:rsidRDefault="00521E1B" w:rsidP="00521E1B">
            <w:pPr>
              <w:pStyle w:val="TABLE-cell"/>
              <w:keepNext/>
              <w:tabs>
                <w:tab w:val="left" w:pos="281"/>
              </w:tabs>
            </w:pPr>
            <w:r w:rsidRPr="00347160">
              <w:tab/>
              <w:t>COSEM_Class_Id</w:t>
            </w:r>
          </w:p>
        </w:tc>
        <w:tc>
          <w:tcPr>
            <w:tcW w:w="1153" w:type="dxa"/>
            <w:tcBorders>
              <w:top w:val="nil"/>
              <w:bottom w:val="nil"/>
            </w:tcBorders>
          </w:tcPr>
          <w:p w14:paraId="7FF47F1F" w14:textId="77777777" w:rsidR="00521E1B" w:rsidRPr="00347160" w:rsidRDefault="00521E1B" w:rsidP="00521E1B">
            <w:pPr>
              <w:pStyle w:val="TABLE-cell"/>
              <w:keepNext/>
              <w:jc w:val="center"/>
            </w:pPr>
            <w:r w:rsidRPr="00347160">
              <w:t>M</w:t>
            </w:r>
          </w:p>
        </w:tc>
        <w:tc>
          <w:tcPr>
            <w:tcW w:w="1134" w:type="dxa"/>
            <w:tcBorders>
              <w:top w:val="nil"/>
              <w:bottom w:val="nil"/>
            </w:tcBorders>
          </w:tcPr>
          <w:p w14:paraId="61BDC132" w14:textId="77777777" w:rsidR="00521E1B" w:rsidRPr="00347160" w:rsidRDefault="00521E1B" w:rsidP="00521E1B">
            <w:pPr>
              <w:pStyle w:val="TABLE-cell"/>
              <w:keepNext/>
              <w:jc w:val="center"/>
            </w:pPr>
            <w:r w:rsidRPr="00347160">
              <w:t>M (=)</w:t>
            </w:r>
          </w:p>
        </w:tc>
        <w:tc>
          <w:tcPr>
            <w:tcW w:w="1134" w:type="dxa"/>
            <w:tcBorders>
              <w:top w:val="nil"/>
              <w:bottom w:val="nil"/>
            </w:tcBorders>
          </w:tcPr>
          <w:p w14:paraId="47A97B99" w14:textId="77777777" w:rsidR="00521E1B" w:rsidRPr="00347160" w:rsidRDefault="00521E1B" w:rsidP="00521E1B">
            <w:pPr>
              <w:pStyle w:val="TABLE-cell"/>
              <w:keepNext/>
              <w:jc w:val="center"/>
            </w:pPr>
          </w:p>
        </w:tc>
        <w:tc>
          <w:tcPr>
            <w:tcW w:w="1134" w:type="dxa"/>
            <w:tcBorders>
              <w:top w:val="nil"/>
              <w:bottom w:val="nil"/>
            </w:tcBorders>
          </w:tcPr>
          <w:p w14:paraId="4BF76DA7" w14:textId="77777777" w:rsidR="00521E1B" w:rsidRPr="00347160" w:rsidRDefault="00521E1B" w:rsidP="00521E1B">
            <w:pPr>
              <w:pStyle w:val="TABLE-cell"/>
              <w:keepNext/>
              <w:jc w:val="center"/>
            </w:pPr>
          </w:p>
        </w:tc>
      </w:tr>
      <w:tr w:rsidR="00521E1B" w:rsidRPr="00347160" w14:paraId="269E3044" w14:textId="77777777" w:rsidTr="00521E1B">
        <w:trPr>
          <w:cantSplit/>
          <w:jc w:val="center"/>
        </w:trPr>
        <w:tc>
          <w:tcPr>
            <w:tcW w:w="4536" w:type="dxa"/>
            <w:tcBorders>
              <w:top w:val="nil"/>
              <w:bottom w:val="nil"/>
            </w:tcBorders>
          </w:tcPr>
          <w:p w14:paraId="3DF3DE77" w14:textId="77777777" w:rsidR="00521E1B" w:rsidRPr="00347160" w:rsidRDefault="00521E1B" w:rsidP="00521E1B">
            <w:pPr>
              <w:pStyle w:val="TABLE-cell"/>
              <w:keepNext/>
              <w:tabs>
                <w:tab w:val="left" w:pos="281"/>
              </w:tabs>
            </w:pPr>
            <w:r w:rsidRPr="00347160">
              <w:tab/>
              <w:t>COSEM_Object_Instance_Id</w:t>
            </w:r>
          </w:p>
        </w:tc>
        <w:tc>
          <w:tcPr>
            <w:tcW w:w="1153" w:type="dxa"/>
            <w:tcBorders>
              <w:top w:val="nil"/>
              <w:bottom w:val="nil"/>
            </w:tcBorders>
          </w:tcPr>
          <w:p w14:paraId="4FAA43FC" w14:textId="77777777" w:rsidR="00521E1B" w:rsidRPr="00347160" w:rsidRDefault="00521E1B" w:rsidP="00521E1B">
            <w:pPr>
              <w:pStyle w:val="TABLE-cell"/>
              <w:keepNext/>
              <w:jc w:val="center"/>
            </w:pPr>
            <w:r w:rsidRPr="00347160">
              <w:t>M</w:t>
            </w:r>
          </w:p>
        </w:tc>
        <w:tc>
          <w:tcPr>
            <w:tcW w:w="1134" w:type="dxa"/>
            <w:tcBorders>
              <w:top w:val="nil"/>
              <w:bottom w:val="nil"/>
            </w:tcBorders>
          </w:tcPr>
          <w:p w14:paraId="51FF02B2" w14:textId="77777777" w:rsidR="00521E1B" w:rsidRPr="00347160" w:rsidRDefault="00521E1B" w:rsidP="00521E1B">
            <w:pPr>
              <w:pStyle w:val="TABLE-cell"/>
              <w:keepNext/>
              <w:jc w:val="center"/>
            </w:pPr>
            <w:r w:rsidRPr="00347160">
              <w:t>M (=)</w:t>
            </w:r>
          </w:p>
        </w:tc>
        <w:tc>
          <w:tcPr>
            <w:tcW w:w="1134" w:type="dxa"/>
            <w:tcBorders>
              <w:top w:val="nil"/>
              <w:bottom w:val="nil"/>
            </w:tcBorders>
          </w:tcPr>
          <w:p w14:paraId="3F1752F0" w14:textId="77777777" w:rsidR="00521E1B" w:rsidRPr="00347160" w:rsidRDefault="00521E1B" w:rsidP="00521E1B">
            <w:pPr>
              <w:pStyle w:val="TABLE-cell"/>
              <w:keepNext/>
              <w:jc w:val="center"/>
            </w:pPr>
          </w:p>
        </w:tc>
        <w:tc>
          <w:tcPr>
            <w:tcW w:w="1134" w:type="dxa"/>
            <w:tcBorders>
              <w:top w:val="nil"/>
              <w:bottom w:val="nil"/>
            </w:tcBorders>
          </w:tcPr>
          <w:p w14:paraId="7CD586B8" w14:textId="77777777" w:rsidR="00521E1B" w:rsidRPr="00347160" w:rsidRDefault="00521E1B" w:rsidP="00521E1B">
            <w:pPr>
              <w:pStyle w:val="TABLE-cell"/>
              <w:keepNext/>
              <w:jc w:val="center"/>
            </w:pPr>
          </w:p>
        </w:tc>
      </w:tr>
      <w:tr w:rsidR="00521E1B" w:rsidRPr="00347160" w14:paraId="779B42B9" w14:textId="77777777" w:rsidTr="00521E1B">
        <w:trPr>
          <w:cantSplit/>
          <w:jc w:val="center"/>
        </w:trPr>
        <w:tc>
          <w:tcPr>
            <w:tcW w:w="4536" w:type="dxa"/>
            <w:tcBorders>
              <w:top w:val="nil"/>
              <w:bottom w:val="nil"/>
            </w:tcBorders>
          </w:tcPr>
          <w:p w14:paraId="1DAE5814" w14:textId="77777777" w:rsidR="00521E1B" w:rsidRPr="00347160" w:rsidRDefault="00521E1B" w:rsidP="00521E1B">
            <w:pPr>
              <w:pStyle w:val="TABLE-cell"/>
              <w:keepNext/>
              <w:tabs>
                <w:tab w:val="left" w:pos="281"/>
              </w:tabs>
            </w:pPr>
            <w:r w:rsidRPr="00347160">
              <w:tab/>
              <w:t>COSEM_Object_Attribute_Id</w:t>
            </w:r>
          </w:p>
        </w:tc>
        <w:tc>
          <w:tcPr>
            <w:tcW w:w="1153" w:type="dxa"/>
            <w:tcBorders>
              <w:top w:val="nil"/>
              <w:bottom w:val="nil"/>
            </w:tcBorders>
          </w:tcPr>
          <w:p w14:paraId="4475B3A8" w14:textId="77777777" w:rsidR="00521E1B" w:rsidRPr="00347160" w:rsidRDefault="00521E1B" w:rsidP="00521E1B">
            <w:pPr>
              <w:pStyle w:val="TABLE-cell"/>
              <w:keepNext/>
              <w:jc w:val="center"/>
            </w:pPr>
            <w:r w:rsidRPr="00347160">
              <w:t>M</w:t>
            </w:r>
          </w:p>
        </w:tc>
        <w:tc>
          <w:tcPr>
            <w:tcW w:w="1134" w:type="dxa"/>
            <w:tcBorders>
              <w:top w:val="nil"/>
              <w:bottom w:val="nil"/>
            </w:tcBorders>
          </w:tcPr>
          <w:p w14:paraId="727A1D4E" w14:textId="77777777" w:rsidR="00521E1B" w:rsidRPr="00347160" w:rsidRDefault="00521E1B" w:rsidP="00521E1B">
            <w:pPr>
              <w:pStyle w:val="TABLE-cell"/>
              <w:keepNext/>
              <w:jc w:val="center"/>
            </w:pPr>
            <w:r w:rsidRPr="00347160">
              <w:t>M (=)</w:t>
            </w:r>
          </w:p>
        </w:tc>
        <w:tc>
          <w:tcPr>
            <w:tcW w:w="1134" w:type="dxa"/>
            <w:tcBorders>
              <w:top w:val="nil"/>
              <w:bottom w:val="nil"/>
            </w:tcBorders>
          </w:tcPr>
          <w:p w14:paraId="51C31B0B" w14:textId="77777777" w:rsidR="00521E1B" w:rsidRPr="00347160" w:rsidRDefault="00521E1B" w:rsidP="00521E1B">
            <w:pPr>
              <w:pStyle w:val="TABLE-cell"/>
              <w:keepNext/>
              <w:jc w:val="center"/>
            </w:pPr>
          </w:p>
        </w:tc>
        <w:tc>
          <w:tcPr>
            <w:tcW w:w="1134" w:type="dxa"/>
            <w:tcBorders>
              <w:top w:val="nil"/>
              <w:bottom w:val="nil"/>
            </w:tcBorders>
          </w:tcPr>
          <w:p w14:paraId="44F14971" w14:textId="77777777" w:rsidR="00521E1B" w:rsidRPr="00347160" w:rsidRDefault="00521E1B" w:rsidP="00521E1B">
            <w:pPr>
              <w:pStyle w:val="TABLE-cell"/>
              <w:keepNext/>
              <w:jc w:val="center"/>
            </w:pPr>
          </w:p>
        </w:tc>
      </w:tr>
      <w:tr w:rsidR="00521E1B" w:rsidRPr="00347160" w14:paraId="144AC3BD" w14:textId="77777777" w:rsidTr="00521E1B">
        <w:trPr>
          <w:cantSplit/>
          <w:jc w:val="center"/>
        </w:trPr>
        <w:tc>
          <w:tcPr>
            <w:tcW w:w="4536" w:type="dxa"/>
            <w:tcBorders>
              <w:top w:val="nil"/>
              <w:bottom w:val="nil"/>
            </w:tcBorders>
          </w:tcPr>
          <w:p w14:paraId="1A5BA8C6" w14:textId="77777777" w:rsidR="00521E1B" w:rsidRPr="00347160" w:rsidRDefault="00521E1B" w:rsidP="00521E1B">
            <w:pPr>
              <w:pStyle w:val="TABLE-cell"/>
              <w:keepNext/>
              <w:tabs>
                <w:tab w:val="left" w:pos="281"/>
              </w:tabs>
            </w:pPr>
            <w:r w:rsidRPr="00347160">
              <w:tab/>
              <w:t>Access_Selection_Parameters</w:t>
            </w:r>
          </w:p>
        </w:tc>
        <w:tc>
          <w:tcPr>
            <w:tcW w:w="1153" w:type="dxa"/>
            <w:tcBorders>
              <w:top w:val="nil"/>
              <w:bottom w:val="nil"/>
            </w:tcBorders>
          </w:tcPr>
          <w:p w14:paraId="49666741" w14:textId="77777777" w:rsidR="00521E1B" w:rsidRPr="00347160" w:rsidRDefault="00521E1B" w:rsidP="00521E1B">
            <w:pPr>
              <w:pStyle w:val="TABLE-cell"/>
              <w:keepNext/>
              <w:jc w:val="center"/>
            </w:pPr>
            <w:r w:rsidRPr="00347160">
              <w:t>U</w:t>
            </w:r>
          </w:p>
        </w:tc>
        <w:tc>
          <w:tcPr>
            <w:tcW w:w="1134" w:type="dxa"/>
            <w:tcBorders>
              <w:top w:val="nil"/>
              <w:bottom w:val="nil"/>
            </w:tcBorders>
          </w:tcPr>
          <w:p w14:paraId="789412B5" w14:textId="77777777" w:rsidR="00521E1B" w:rsidRPr="00347160" w:rsidRDefault="00521E1B" w:rsidP="00521E1B">
            <w:pPr>
              <w:pStyle w:val="TABLE-cell"/>
              <w:keepNext/>
              <w:jc w:val="center"/>
            </w:pPr>
            <w:r w:rsidRPr="00347160">
              <w:t>U (=)</w:t>
            </w:r>
          </w:p>
        </w:tc>
        <w:tc>
          <w:tcPr>
            <w:tcW w:w="1134" w:type="dxa"/>
            <w:tcBorders>
              <w:top w:val="nil"/>
              <w:bottom w:val="nil"/>
            </w:tcBorders>
          </w:tcPr>
          <w:p w14:paraId="639EB1BF" w14:textId="77777777" w:rsidR="00521E1B" w:rsidRPr="00347160" w:rsidRDefault="00521E1B" w:rsidP="00521E1B">
            <w:pPr>
              <w:pStyle w:val="TABLE-cell"/>
              <w:keepNext/>
              <w:jc w:val="center"/>
            </w:pPr>
          </w:p>
        </w:tc>
        <w:tc>
          <w:tcPr>
            <w:tcW w:w="1134" w:type="dxa"/>
            <w:tcBorders>
              <w:top w:val="nil"/>
              <w:bottom w:val="nil"/>
            </w:tcBorders>
          </w:tcPr>
          <w:p w14:paraId="5A15E04D" w14:textId="77777777" w:rsidR="00521E1B" w:rsidRPr="00347160" w:rsidRDefault="00521E1B" w:rsidP="00521E1B">
            <w:pPr>
              <w:pStyle w:val="TABLE-cell"/>
              <w:keepNext/>
              <w:jc w:val="center"/>
            </w:pPr>
          </w:p>
        </w:tc>
      </w:tr>
      <w:tr w:rsidR="00521E1B" w:rsidRPr="00347160" w14:paraId="66346767" w14:textId="77777777" w:rsidTr="00521E1B">
        <w:trPr>
          <w:cantSplit/>
          <w:jc w:val="center"/>
        </w:trPr>
        <w:tc>
          <w:tcPr>
            <w:tcW w:w="4536" w:type="dxa"/>
            <w:tcBorders>
              <w:top w:val="nil"/>
              <w:bottom w:val="nil"/>
            </w:tcBorders>
          </w:tcPr>
          <w:p w14:paraId="1343F45E" w14:textId="77777777" w:rsidR="00521E1B" w:rsidRPr="00347160" w:rsidRDefault="00521E1B" w:rsidP="00521E1B">
            <w:pPr>
              <w:pStyle w:val="TABLE-cell"/>
              <w:keepNext/>
              <w:tabs>
                <w:tab w:val="left" w:pos="281"/>
              </w:tabs>
            </w:pPr>
            <w:r w:rsidRPr="00347160">
              <w:tab/>
            </w:r>
            <w:r w:rsidRPr="00347160">
              <w:tab/>
              <w:t>Access_Selector</w:t>
            </w:r>
          </w:p>
        </w:tc>
        <w:tc>
          <w:tcPr>
            <w:tcW w:w="1153" w:type="dxa"/>
            <w:tcBorders>
              <w:top w:val="nil"/>
              <w:bottom w:val="nil"/>
            </w:tcBorders>
          </w:tcPr>
          <w:p w14:paraId="3102714C" w14:textId="77777777" w:rsidR="00521E1B" w:rsidRPr="00347160" w:rsidRDefault="00521E1B" w:rsidP="00521E1B">
            <w:pPr>
              <w:pStyle w:val="TABLE-cell"/>
              <w:keepNext/>
              <w:jc w:val="center"/>
            </w:pPr>
            <w:r w:rsidRPr="00347160">
              <w:t>M</w:t>
            </w:r>
          </w:p>
        </w:tc>
        <w:tc>
          <w:tcPr>
            <w:tcW w:w="1134" w:type="dxa"/>
            <w:tcBorders>
              <w:top w:val="nil"/>
              <w:bottom w:val="nil"/>
            </w:tcBorders>
          </w:tcPr>
          <w:p w14:paraId="45C13E76" w14:textId="77777777" w:rsidR="00521E1B" w:rsidRPr="00347160" w:rsidRDefault="00521E1B" w:rsidP="00521E1B">
            <w:pPr>
              <w:pStyle w:val="TABLE-cell"/>
              <w:keepNext/>
              <w:jc w:val="center"/>
            </w:pPr>
            <w:r w:rsidRPr="00347160">
              <w:t>M (=)</w:t>
            </w:r>
          </w:p>
        </w:tc>
        <w:tc>
          <w:tcPr>
            <w:tcW w:w="1134" w:type="dxa"/>
            <w:tcBorders>
              <w:top w:val="nil"/>
              <w:bottom w:val="nil"/>
            </w:tcBorders>
          </w:tcPr>
          <w:p w14:paraId="21860425" w14:textId="77777777" w:rsidR="00521E1B" w:rsidRPr="00347160" w:rsidRDefault="00521E1B" w:rsidP="00521E1B">
            <w:pPr>
              <w:pStyle w:val="TABLE-cell"/>
              <w:keepNext/>
              <w:jc w:val="center"/>
            </w:pPr>
          </w:p>
        </w:tc>
        <w:tc>
          <w:tcPr>
            <w:tcW w:w="1134" w:type="dxa"/>
            <w:tcBorders>
              <w:top w:val="nil"/>
              <w:bottom w:val="nil"/>
            </w:tcBorders>
          </w:tcPr>
          <w:p w14:paraId="2D59B9AA" w14:textId="77777777" w:rsidR="00521E1B" w:rsidRPr="00347160" w:rsidRDefault="00521E1B" w:rsidP="00521E1B">
            <w:pPr>
              <w:pStyle w:val="TABLE-cell"/>
              <w:keepNext/>
              <w:jc w:val="center"/>
            </w:pPr>
          </w:p>
        </w:tc>
      </w:tr>
      <w:tr w:rsidR="00521E1B" w:rsidRPr="00347160" w14:paraId="2ACE749A" w14:textId="77777777" w:rsidTr="00521E1B">
        <w:trPr>
          <w:cantSplit/>
          <w:jc w:val="center"/>
        </w:trPr>
        <w:tc>
          <w:tcPr>
            <w:tcW w:w="4536" w:type="dxa"/>
            <w:tcBorders>
              <w:top w:val="nil"/>
            </w:tcBorders>
          </w:tcPr>
          <w:p w14:paraId="036FC08D" w14:textId="77777777" w:rsidR="00521E1B" w:rsidRPr="00347160" w:rsidRDefault="00521E1B" w:rsidP="00521E1B">
            <w:pPr>
              <w:pStyle w:val="TABLE-cell"/>
              <w:keepNext/>
              <w:tabs>
                <w:tab w:val="left" w:pos="281"/>
              </w:tabs>
            </w:pPr>
            <w:r w:rsidRPr="00347160">
              <w:tab/>
            </w:r>
            <w:r w:rsidRPr="00347160">
              <w:tab/>
              <w:t>Access_Parameters</w:t>
            </w:r>
          </w:p>
        </w:tc>
        <w:tc>
          <w:tcPr>
            <w:tcW w:w="1153" w:type="dxa"/>
            <w:tcBorders>
              <w:top w:val="nil"/>
            </w:tcBorders>
          </w:tcPr>
          <w:p w14:paraId="713A8470" w14:textId="77777777" w:rsidR="00521E1B" w:rsidRPr="00347160" w:rsidRDefault="00521E1B" w:rsidP="00521E1B">
            <w:pPr>
              <w:pStyle w:val="TABLE-cell"/>
              <w:keepNext/>
              <w:jc w:val="center"/>
            </w:pPr>
            <w:r w:rsidRPr="00347160">
              <w:t>M</w:t>
            </w:r>
          </w:p>
        </w:tc>
        <w:tc>
          <w:tcPr>
            <w:tcW w:w="1134" w:type="dxa"/>
            <w:tcBorders>
              <w:top w:val="nil"/>
            </w:tcBorders>
          </w:tcPr>
          <w:p w14:paraId="6CF7A4C3" w14:textId="77777777" w:rsidR="00521E1B" w:rsidRPr="00347160" w:rsidRDefault="00521E1B" w:rsidP="00521E1B">
            <w:pPr>
              <w:pStyle w:val="TABLE-cell"/>
              <w:keepNext/>
              <w:jc w:val="center"/>
            </w:pPr>
            <w:r w:rsidRPr="00347160">
              <w:t>M (=)</w:t>
            </w:r>
          </w:p>
        </w:tc>
        <w:tc>
          <w:tcPr>
            <w:tcW w:w="1134" w:type="dxa"/>
            <w:tcBorders>
              <w:top w:val="nil"/>
            </w:tcBorders>
          </w:tcPr>
          <w:p w14:paraId="7378B237" w14:textId="77777777" w:rsidR="00521E1B" w:rsidRPr="00347160" w:rsidRDefault="00521E1B" w:rsidP="00521E1B">
            <w:pPr>
              <w:pStyle w:val="TABLE-cell"/>
              <w:keepNext/>
              <w:jc w:val="center"/>
            </w:pPr>
          </w:p>
        </w:tc>
        <w:tc>
          <w:tcPr>
            <w:tcW w:w="1134" w:type="dxa"/>
            <w:tcBorders>
              <w:top w:val="nil"/>
            </w:tcBorders>
          </w:tcPr>
          <w:p w14:paraId="7859DF0A" w14:textId="77777777" w:rsidR="00521E1B" w:rsidRPr="00347160" w:rsidRDefault="00521E1B" w:rsidP="00521E1B">
            <w:pPr>
              <w:pStyle w:val="TABLE-cell"/>
              <w:keepNext/>
              <w:jc w:val="center"/>
            </w:pPr>
          </w:p>
        </w:tc>
      </w:tr>
      <w:tr w:rsidR="00162259" w:rsidRPr="00347160" w14:paraId="147954B5" w14:textId="77777777" w:rsidTr="00521E1B">
        <w:trPr>
          <w:cantSplit/>
          <w:jc w:val="center"/>
        </w:trPr>
        <w:tc>
          <w:tcPr>
            <w:tcW w:w="4536" w:type="dxa"/>
          </w:tcPr>
          <w:p w14:paraId="4D5BF60F" w14:textId="77777777" w:rsidR="00162259" w:rsidRPr="00347160" w:rsidRDefault="00162259" w:rsidP="00521E1B">
            <w:pPr>
              <w:pStyle w:val="TABLE-cell"/>
              <w:keepNext/>
            </w:pPr>
            <w:r w:rsidRPr="00347160">
              <w:t>Data {Data }</w:t>
            </w:r>
          </w:p>
        </w:tc>
        <w:tc>
          <w:tcPr>
            <w:tcW w:w="1153" w:type="dxa"/>
          </w:tcPr>
          <w:p w14:paraId="5BFB8D8A" w14:textId="77777777" w:rsidR="00162259" w:rsidRPr="00347160" w:rsidRDefault="00162259" w:rsidP="00521E1B">
            <w:pPr>
              <w:pStyle w:val="TABLE-cell"/>
              <w:keepNext/>
              <w:jc w:val="center"/>
            </w:pPr>
            <w:r w:rsidRPr="00347160">
              <w:t>C</w:t>
            </w:r>
          </w:p>
        </w:tc>
        <w:tc>
          <w:tcPr>
            <w:tcW w:w="1134" w:type="dxa"/>
          </w:tcPr>
          <w:p w14:paraId="5C71DD25" w14:textId="77777777" w:rsidR="00162259" w:rsidRPr="00347160" w:rsidRDefault="00162259" w:rsidP="00521E1B">
            <w:pPr>
              <w:pStyle w:val="TABLE-cell"/>
              <w:keepNext/>
              <w:jc w:val="center"/>
            </w:pPr>
            <w:r w:rsidRPr="00347160">
              <w:t>C (=)</w:t>
            </w:r>
          </w:p>
        </w:tc>
        <w:tc>
          <w:tcPr>
            <w:tcW w:w="1134" w:type="dxa"/>
          </w:tcPr>
          <w:p w14:paraId="173DB181" w14:textId="77777777" w:rsidR="00162259" w:rsidRPr="00347160" w:rsidRDefault="00162259" w:rsidP="00521E1B">
            <w:pPr>
              <w:pStyle w:val="TABLE-cell"/>
              <w:keepNext/>
              <w:jc w:val="center"/>
            </w:pPr>
            <w:r w:rsidRPr="00347160">
              <w:t>–</w:t>
            </w:r>
          </w:p>
        </w:tc>
        <w:tc>
          <w:tcPr>
            <w:tcW w:w="1134" w:type="dxa"/>
          </w:tcPr>
          <w:p w14:paraId="34CF6C45" w14:textId="77777777" w:rsidR="00162259" w:rsidRPr="00347160" w:rsidRDefault="00162259" w:rsidP="00521E1B">
            <w:pPr>
              <w:pStyle w:val="TABLE-cell"/>
              <w:keepNext/>
              <w:jc w:val="center"/>
            </w:pPr>
            <w:r w:rsidRPr="00347160">
              <w:t>–</w:t>
            </w:r>
          </w:p>
        </w:tc>
      </w:tr>
      <w:tr w:rsidR="00162259" w:rsidRPr="00347160" w14:paraId="7D84B902" w14:textId="77777777" w:rsidTr="00521E1B">
        <w:trPr>
          <w:cantSplit/>
          <w:jc w:val="center"/>
        </w:trPr>
        <w:tc>
          <w:tcPr>
            <w:tcW w:w="4536" w:type="dxa"/>
            <w:tcBorders>
              <w:bottom w:val="nil"/>
            </w:tcBorders>
          </w:tcPr>
          <w:p w14:paraId="0DB35BBB" w14:textId="77777777" w:rsidR="00162259" w:rsidRPr="00347160" w:rsidRDefault="00162259" w:rsidP="00521E1B">
            <w:pPr>
              <w:pStyle w:val="TABLE-cell"/>
              <w:keepNext/>
            </w:pPr>
            <w:r w:rsidRPr="00347160">
              <w:rPr>
                <w:b/>
                <w:bCs w:val="0"/>
              </w:rPr>
              <w:t>DataBlock_SA</w:t>
            </w:r>
          </w:p>
        </w:tc>
        <w:tc>
          <w:tcPr>
            <w:tcW w:w="1153" w:type="dxa"/>
            <w:tcBorders>
              <w:bottom w:val="nil"/>
            </w:tcBorders>
          </w:tcPr>
          <w:p w14:paraId="34D2BC59" w14:textId="77777777" w:rsidR="00162259" w:rsidRPr="00347160" w:rsidRDefault="00162259" w:rsidP="00521E1B">
            <w:pPr>
              <w:pStyle w:val="TABLE-cell"/>
              <w:keepNext/>
              <w:jc w:val="center"/>
            </w:pPr>
            <w:r w:rsidRPr="00347160">
              <w:t>C</w:t>
            </w:r>
          </w:p>
        </w:tc>
        <w:tc>
          <w:tcPr>
            <w:tcW w:w="1134" w:type="dxa"/>
            <w:tcBorders>
              <w:bottom w:val="nil"/>
            </w:tcBorders>
          </w:tcPr>
          <w:p w14:paraId="13906AA4" w14:textId="77777777" w:rsidR="00162259" w:rsidRPr="00347160" w:rsidRDefault="00162259" w:rsidP="00521E1B">
            <w:pPr>
              <w:pStyle w:val="TABLE-cell"/>
              <w:keepNext/>
              <w:jc w:val="center"/>
            </w:pPr>
            <w:r w:rsidRPr="00347160">
              <w:t>C (=)</w:t>
            </w:r>
          </w:p>
        </w:tc>
        <w:tc>
          <w:tcPr>
            <w:tcW w:w="1134" w:type="dxa"/>
            <w:tcBorders>
              <w:bottom w:val="nil"/>
            </w:tcBorders>
          </w:tcPr>
          <w:p w14:paraId="2657D3EC" w14:textId="77777777" w:rsidR="00162259" w:rsidRPr="00347160" w:rsidRDefault="00162259" w:rsidP="00521E1B">
            <w:pPr>
              <w:pStyle w:val="TABLE-cell"/>
              <w:keepNext/>
              <w:jc w:val="center"/>
            </w:pPr>
            <w:r w:rsidRPr="00347160">
              <w:t>–</w:t>
            </w:r>
          </w:p>
        </w:tc>
        <w:tc>
          <w:tcPr>
            <w:tcW w:w="1134" w:type="dxa"/>
            <w:tcBorders>
              <w:bottom w:val="nil"/>
            </w:tcBorders>
          </w:tcPr>
          <w:p w14:paraId="1269BD02" w14:textId="77777777" w:rsidR="00162259" w:rsidRPr="00347160" w:rsidRDefault="00162259" w:rsidP="00521E1B">
            <w:pPr>
              <w:pStyle w:val="TABLE-cell"/>
              <w:keepNext/>
              <w:jc w:val="center"/>
            </w:pPr>
            <w:r w:rsidRPr="00347160">
              <w:t>–</w:t>
            </w:r>
          </w:p>
        </w:tc>
      </w:tr>
      <w:tr w:rsidR="00521E1B" w:rsidRPr="00347160" w14:paraId="08010670" w14:textId="77777777" w:rsidTr="00521E1B">
        <w:trPr>
          <w:cantSplit/>
          <w:jc w:val="center"/>
        </w:trPr>
        <w:tc>
          <w:tcPr>
            <w:tcW w:w="4536" w:type="dxa"/>
            <w:tcBorders>
              <w:top w:val="nil"/>
              <w:bottom w:val="nil"/>
            </w:tcBorders>
          </w:tcPr>
          <w:p w14:paraId="67BA8646" w14:textId="77777777" w:rsidR="00521E1B" w:rsidRPr="00347160" w:rsidRDefault="00521E1B" w:rsidP="00521E1B">
            <w:pPr>
              <w:pStyle w:val="TABLE-cell"/>
              <w:keepNext/>
              <w:rPr>
                <w:b/>
                <w:bCs w:val="0"/>
              </w:rPr>
            </w:pPr>
            <w:r w:rsidRPr="00347160">
              <w:tab/>
              <w:t>Last_Block</w:t>
            </w:r>
          </w:p>
        </w:tc>
        <w:tc>
          <w:tcPr>
            <w:tcW w:w="1153" w:type="dxa"/>
            <w:tcBorders>
              <w:top w:val="nil"/>
              <w:bottom w:val="nil"/>
            </w:tcBorders>
          </w:tcPr>
          <w:p w14:paraId="79BE11B4" w14:textId="77777777" w:rsidR="00521E1B" w:rsidRPr="00347160" w:rsidRDefault="00521E1B" w:rsidP="00521E1B">
            <w:pPr>
              <w:pStyle w:val="TABLE-cell"/>
              <w:keepNext/>
              <w:jc w:val="center"/>
            </w:pPr>
            <w:r w:rsidRPr="00347160">
              <w:t>M</w:t>
            </w:r>
          </w:p>
        </w:tc>
        <w:tc>
          <w:tcPr>
            <w:tcW w:w="1134" w:type="dxa"/>
            <w:tcBorders>
              <w:top w:val="nil"/>
              <w:bottom w:val="nil"/>
            </w:tcBorders>
          </w:tcPr>
          <w:p w14:paraId="0BBA2446" w14:textId="77777777" w:rsidR="00521E1B" w:rsidRPr="00347160" w:rsidRDefault="00521E1B" w:rsidP="00521E1B">
            <w:pPr>
              <w:pStyle w:val="TABLE-cell"/>
              <w:keepNext/>
              <w:jc w:val="center"/>
            </w:pPr>
            <w:r w:rsidRPr="00347160">
              <w:t>M (=)</w:t>
            </w:r>
          </w:p>
        </w:tc>
        <w:tc>
          <w:tcPr>
            <w:tcW w:w="1134" w:type="dxa"/>
            <w:tcBorders>
              <w:top w:val="nil"/>
              <w:bottom w:val="nil"/>
            </w:tcBorders>
          </w:tcPr>
          <w:p w14:paraId="7F0E4AE5" w14:textId="77777777" w:rsidR="00521E1B" w:rsidRPr="00347160" w:rsidRDefault="00521E1B" w:rsidP="00521E1B">
            <w:pPr>
              <w:pStyle w:val="TABLE-cell"/>
              <w:keepNext/>
              <w:jc w:val="center"/>
            </w:pPr>
          </w:p>
        </w:tc>
        <w:tc>
          <w:tcPr>
            <w:tcW w:w="1134" w:type="dxa"/>
            <w:tcBorders>
              <w:top w:val="nil"/>
              <w:bottom w:val="nil"/>
            </w:tcBorders>
          </w:tcPr>
          <w:p w14:paraId="625C3F9B" w14:textId="77777777" w:rsidR="00521E1B" w:rsidRPr="00347160" w:rsidRDefault="00521E1B" w:rsidP="00521E1B">
            <w:pPr>
              <w:pStyle w:val="TABLE-cell"/>
              <w:keepNext/>
              <w:jc w:val="center"/>
            </w:pPr>
          </w:p>
        </w:tc>
      </w:tr>
      <w:tr w:rsidR="00521E1B" w:rsidRPr="00347160" w14:paraId="00012A78" w14:textId="77777777" w:rsidTr="00521E1B">
        <w:trPr>
          <w:cantSplit/>
          <w:jc w:val="center"/>
        </w:trPr>
        <w:tc>
          <w:tcPr>
            <w:tcW w:w="4536" w:type="dxa"/>
            <w:tcBorders>
              <w:top w:val="nil"/>
              <w:bottom w:val="nil"/>
            </w:tcBorders>
          </w:tcPr>
          <w:p w14:paraId="2A60A418" w14:textId="77777777" w:rsidR="00521E1B" w:rsidRPr="00347160" w:rsidRDefault="00521E1B" w:rsidP="00521E1B">
            <w:pPr>
              <w:pStyle w:val="TABLE-cell"/>
              <w:keepNext/>
            </w:pPr>
            <w:r w:rsidRPr="00347160">
              <w:tab/>
              <w:t>Block_Number</w:t>
            </w:r>
          </w:p>
        </w:tc>
        <w:tc>
          <w:tcPr>
            <w:tcW w:w="1153" w:type="dxa"/>
            <w:tcBorders>
              <w:top w:val="nil"/>
              <w:bottom w:val="nil"/>
            </w:tcBorders>
          </w:tcPr>
          <w:p w14:paraId="58840967" w14:textId="77777777" w:rsidR="00521E1B" w:rsidRPr="00347160" w:rsidRDefault="00521E1B" w:rsidP="00521E1B">
            <w:pPr>
              <w:pStyle w:val="TABLE-cell"/>
              <w:keepNext/>
              <w:jc w:val="center"/>
            </w:pPr>
            <w:r w:rsidRPr="00347160">
              <w:t>M</w:t>
            </w:r>
          </w:p>
        </w:tc>
        <w:tc>
          <w:tcPr>
            <w:tcW w:w="1134" w:type="dxa"/>
            <w:tcBorders>
              <w:top w:val="nil"/>
              <w:bottom w:val="nil"/>
            </w:tcBorders>
          </w:tcPr>
          <w:p w14:paraId="5C69A8B5" w14:textId="77777777" w:rsidR="00521E1B" w:rsidRPr="00347160" w:rsidRDefault="00521E1B" w:rsidP="00521E1B">
            <w:pPr>
              <w:pStyle w:val="TABLE-cell"/>
              <w:keepNext/>
              <w:jc w:val="center"/>
            </w:pPr>
            <w:r w:rsidRPr="00347160">
              <w:t>M (=)</w:t>
            </w:r>
          </w:p>
        </w:tc>
        <w:tc>
          <w:tcPr>
            <w:tcW w:w="1134" w:type="dxa"/>
            <w:tcBorders>
              <w:top w:val="nil"/>
              <w:bottom w:val="nil"/>
            </w:tcBorders>
          </w:tcPr>
          <w:p w14:paraId="5C79FDFF" w14:textId="77777777" w:rsidR="00521E1B" w:rsidRPr="00347160" w:rsidRDefault="00521E1B" w:rsidP="00521E1B">
            <w:pPr>
              <w:pStyle w:val="TABLE-cell"/>
              <w:keepNext/>
              <w:jc w:val="center"/>
            </w:pPr>
          </w:p>
        </w:tc>
        <w:tc>
          <w:tcPr>
            <w:tcW w:w="1134" w:type="dxa"/>
            <w:tcBorders>
              <w:top w:val="nil"/>
              <w:bottom w:val="nil"/>
            </w:tcBorders>
          </w:tcPr>
          <w:p w14:paraId="4F11FC19" w14:textId="77777777" w:rsidR="00521E1B" w:rsidRPr="00347160" w:rsidRDefault="00521E1B" w:rsidP="00521E1B">
            <w:pPr>
              <w:pStyle w:val="TABLE-cell"/>
              <w:keepNext/>
              <w:jc w:val="center"/>
            </w:pPr>
          </w:p>
        </w:tc>
      </w:tr>
      <w:tr w:rsidR="00521E1B" w:rsidRPr="00347160" w14:paraId="4EB0E43C" w14:textId="77777777" w:rsidTr="00521E1B">
        <w:trPr>
          <w:cantSplit/>
          <w:jc w:val="center"/>
        </w:trPr>
        <w:tc>
          <w:tcPr>
            <w:tcW w:w="4536" w:type="dxa"/>
            <w:tcBorders>
              <w:top w:val="nil"/>
            </w:tcBorders>
          </w:tcPr>
          <w:p w14:paraId="47C6F9D6" w14:textId="77777777" w:rsidR="00521E1B" w:rsidRPr="00347160" w:rsidRDefault="00521E1B" w:rsidP="00521E1B">
            <w:pPr>
              <w:pStyle w:val="TABLE-cell"/>
              <w:keepNext/>
            </w:pPr>
            <w:r w:rsidRPr="00347160">
              <w:tab/>
              <w:t>Raw_Data</w:t>
            </w:r>
          </w:p>
        </w:tc>
        <w:tc>
          <w:tcPr>
            <w:tcW w:w="1153" w:type="dxa"/>
            <w:tcBorders>
              <w:top w:val="nil"/>
            </w:tcBorders>
          </w:tcPr>
          <w:p w14:paraId="376B6215" w14:textId="77777777" w:rsidR="00521E1B" w:rsidRPr="00347160" w:rsidRDefault="00521E1B" w:rsidP="00521E1B">
            <w:pPr>
              <w:pStyle w:val="TABLE-cell"/>
              <w:keepNext/>
              <w:jc w:val="center"/>
            </w:pPr>
            <w:r w:rsidRPr="00347160">
              <w:t>M</w:t>
            </w:r>
          </w:p>
        </w:tc>
        <w:tc>
          <w:tcPr>
            <w:tcW w:w="1134" w:type="dxa"/>
            <w:tcBorders>
              <w:top w:val="nil"/>
            </w:tcBorders>
          </w:tcPr>
          <w:p w14:paraId="2D9E9114" w14:textId="77777777" w:rsidR="00521E1B" w:rsidRPr="00347160" w:rsidRDefault="00521E1B" w:rsidP="00521E1B">
            <w:pPr>
              <w:pStyle w:val="TABLE-cell"/>
              <w:keepNext/>
              <w:jc w:val="center"/>
            </w:pPr>
            <w:r w:rsidRPr="00347160">
              <w:t>M (=)</w:t>
            </w:r>
          </w:p>
        </w:tc>
        <w:tc>
          <w:tcPr>
            <w:tcW w:w="1134" w:type="dxa"/>
            <w:tcBorders>
              <w:top w:val="nil"/>
            </w:tcBorders>
          </w:tcPr>
          <w:p w14:paraId="373070C0" w14:textId="77777777" w:rsidR="00521E1B" w:rsidRPr="00347160" w:rsidRDefault="00521E1B" w:rsidP="00521E1B">
            <w:pPr>
              <w:pStyle w:val="TABLE-cell"/>
              <w:keepNext/>
              <w:jc w:val="center"/>
            </w:pPr>
          </w:p>
        </w:tc>
        <w:tc>
          <w:tcPr>
            <w:tcW w:w="1134" w:type="dxa"/>
            <w:tcBorders>
              <w:top w:val="nil"/>
            </w:tcBorders>
          </w:tcPr>
          <w:p w14:paraId="58625056" w14:textId="77777777" w:rsidR="00521E1B" w:rsidRPr="00347160" w:rsidRDefault="00521E1B" w:rsidP="00521E1B">
            <w:pPr>
              <w:pStyle w:val="TABLE-cell"/>
              <w:keepNext/>
              <w:jc w:val="center"/>
            </w:pPr>
          </w:p>
        </w:tc>
      </w:tr>
      <w:tr w:rsidR="00162259" w:rsidRPr="00347160" w14:paraId="604B6F2B" w14:textId="77777777" w:rsidTr="00521E1B">
        <w:trPr>
          <w:cantSplit/>
          <w:jc w:val="center"/>
        </w:trPr>
        <w:tc>
          <w:tcPr>
            <w:tcW w:w="4536" w:type="dxa"/>
          </w:tcPr>
          <w:p w14:paraId="7330A856" w14:textId="77777777" w:rsidR="00162259" w:rsidRPr="00347160" w:rsidRDefault="00162259" w:rsidP="00521E1B">
            <w:pPr>
              <w:pStyle w:val="TABLE-cell"/>
              <w:keepNext/>
            </w:pPr>
            <w:r w:rsidRPr="00347160">
              <w:t>Response_Type</w:t>
            </w:r>
          </w:p>
        </w:tc>
        <w:tc>
          <w:tcPr>
            <w:tcW w:w="1153" w:type="dxa"/>
          </w:tcPr>
          <w:p w14:paraId="2CB6E394" w14:textId="77777777" w:rsidR="00162259" w:rsidRPr="00347160" w:rsidRDefault="00162259" w:rsidP="00521E1B">
            <w:pPr>
              <w:pStyle w:val="TABLE-cell"/>
              <w:keepNext/>
              <w:jc w:val="center"/>
            </w:pPr>
            <w:r w:rsidRPr="00347160">
              <w:t>–</w:t>
            </w:r>
          </w:p>
        </w:tc>
        <w:tc>
          <w:tcPr>
            <w:tcW w:w="1134" w:type="dxa"/>
          </w:tcPr>
          <w:p w14:paraId="7F4573D0" w14:textId="77777777" w:rsidR="00162259" w:rsidRPr="00347160" w:rsidRDefault="00162259" w:rsidP="00521E1B">
            <w:pPr>
              <w:pStyle w:val="TABLE-cell"/>
              <w:keepNext/>
              <w:jc w:val="center"/>
            </w:pPr>
            <w:r w:rsidRPr="00347160">
              <w:t>–</w:t>
            </w:r>
          </w:p>
        </w:tc>
        <w:tc>
          <w:tcPr>
            <w:tcW w:w="1134" w:type="dxa"/>
          </w:tcPr>
          <w:p w14:paraId="2678E49B" w14:textId="77777777" w:rsidR="00162259" w:rsidRPr="00347160" w:rsidRDefault="00162259" w:rsidP="00521E1B">
            <w:pPr>
              <w:pStyle w:val="TABLE-cell"/>
              <w:keepNext/>
              <w:jc w:val="center"/>
            </w:pPr>
            <w:r w:rsidRPr="00347160">
              <w:t>M</w:t>
            </w:r>
          </w:p>
        </w:tc>
        <w:tc>
          <w:tcPr>
            <w:tcW w:w="1134" w:type="dxa"/>
          </w:tcPr>
          <w:p w14:paraId="06E6D379" w14:textId="77777777" w:rsidR="00162259" w:rsidRPr="00347160" w:rsidRDefault="00162259" w:rsidP="00521E1B">
            <w:pPr>
              <w:pStyle w:val="TABLE-cell"/>
              <w:keepNext/>
              <w:jc w:val="center"/>
            </w:pPr>
            <w:r w:rsidRPr="00347160">
              <w:t>M (=)</w:t>
            </w:r>
          </w:p>
        </w:tc>
      </w:tr>
      <w:tr w:rsidR="00162259" w:rsidRPr="00347160" w14:paraId="56E4EDA3" w14:textId="77777777" w:rsidTr="00521E1B">
        <w:trPr>
          <w:cantSplit/>
          <w:jc w:val="center"/>
        </w:trPr>
        <w:tc>
          <w:tcPr>
            <w:tcW w:w="4536" w:type="dxa"/>
          </w:tcPr>
          <w:p w14:paraId="48F4B6E3" w14:textId="77777777" w:rsidR="00162259" w:rsidRPr="00347160" w:rsidRDefault="00162259" w:rsidP="00521E1B">
            <w:pPr>
              <w:pStyle w:val="TABLE-cell"/>
              <w:keepNext/>
            </w:pPr>
            <w:r w:rsidRPr="00347160">
              <w:t>Result { Result }</w:t>
            </w:r>
          </w:p>
        </w:tc>
        <w:tc>
          <w:tcPr>
            <w:tcW w:w="1153" w:type="dxa"/>
          </w:tcPr>
          <w:p w14:paraId="6F18FC60" w14:textId="77777777" w:rsidR="00162259" w:rsidRPr="00347160" w:rsidRDefault="00162259" w:rsidP="00521E1B">
            <w:pPr>
              <w:pStyle w:val="TABLE-cell"/>
              <w:keepNext/>
              <w:jc w:val="center"/>
            </w:pPr>
            <w:r w:rsidRPr="00347160">
              <w:t>–</w:t>
            </w:r>
          </w:p>
        </w:tc>
        <w:tc>
          <w:tcPr>
            <w:tcW w:w="1134" w:type="dxa"/>
          </w:tcPr>
          <w:p w14:paraId="2C96EDE1" w14:textId="77777777" w:rsidR="00162259" w:rsidRPr="00347160" w:rsidRDefault="00162259" w:rsidP="00521E1B">
            <w:pPr>
              <w:pStyle w:val="TABLE-cell"/>
              <w:keepNext/>
              <w:jc w:val="center"/>
            </w:pPr>
            <w:r w:rsidRPr="00347160">
              <w:t>–</w:t>
            </w:r>
          </w:p>
        </w:tc>
        <w:tc>
          <w:tcPr>
            <w:tcW w:w="1134" w:type="dxa"/>
          </w:tcPr>
          <w:p w14:paraId="3530A615" w14:textId="77777777" w:rsidR="00162259" w:rsidRPr="00347160" w:rsidRDefault="00162259" w:rsidP="00521E1B">
            <w:pPr>
              <w:pStyle w:val="TABLE-cell"/>
              <w:keepNext/>
              <w:jc w:val="center"/>
            </w:pPr>
            <w:r w:rsidRPr="00347160">
              <w:t>C</w:t>
            </w:r>
          </w:p>
        </w:tc>
        <w:tc>
          <w:tcPr>
            <w:tcW w:w="1134" w:type="dxa"/>
          </w:tcPr>
          <w:p w14:paraId="26604933" w14:textId="77777777" w:rsidR="00162259" w:rsidRPr="00347160" w:rsidRDefault="00162259" w:rsidP="00521E1B">
            <w:pPr>
              <w:pStyle w:val="TABLE-cell"/>
              <w:keepNext/>
              <w:jc w:val="center"/>
            </w:pPr>
            <w:r w:rsidRPr="00347160">
              <w:t>C (=)</w:t>
            </w:r>
          </w:p>
        </w:tc>
      </w:tr>
      <w:tr w:rsidR="00162259" w:rsidRPr="00347160" w14:paraId="75410FA1" w14:textId="77777777" w:rsidTr="00521E1B">
        <w:trPr>
          <w:cantSplit/>
          <w:jc w:val="center"/>
        </w:trPr>
        <w:tc>
          <w:tcPr>
            <w:tcW w:w="4536" w:type="dxa"/>
          </w:tcPr>
          <w:p w14:paraId="277D6454" w14:textId="77777777" w:rsidR="00162259" w:rsidRPr="00347160" w:rsidRDefault="00162259" w:rsidP="00521E1B">
            <w:pPr>
              <w:pStyle w:val="TABLE-cell"/>
              <w:keepNext/>
              <w:rPr>
                <w:b/>
                <w:bCs w:val="0"/>
              </w:rPr>
            </w:pPr>
            <w:r w:rsidRPr="00347160">
              <w:rPr>
                <w:b/>
                <w:bCs w:val="0"/>
              </w:rPr>
              <w:t>Block_Number</w:t>
            </w:r>
          </w:p>
        </w:tc>
        <w:tc>
          <w:tcPr>
            <w:tcW w:w="1153" w:type="dxa"/>
          </w:tcPr>
          <w:p w14:paraId="107EA364" w14:textId="77777777" w:rsidR="00162259" w:rsidRPr="00347160" w:rsidRDefault="00162259" w:rsidP="00521E1B">
            <w:pPr>
              <w:pStyle w:val="TABLE-cell"/>
              <w:keepNext/>
              <w:jc w:val="center"/>
            </w:pPr>
            <w:r w:rsidRPr="00347160">
              <w:t>–</w:t>
            </w:r>
          </w:p>
        </w:tc>
        <w:tc>
          <w:tcPr>
            <w:tcW w:w="1134" w:type="dxa"/>
          </w:tcPr>
          <w:p w14:paraId="654EE1A2" w14:textId="77777777" w:rsidR="00162259" w:rsidRPr="00347160" w:rsidRDefault="00162259" w:rsidP="00521E1B">
            <w:pPr>
              <w:pStyle w:val="TABLE-cell"/>
              <w:keepNext/>
              <w:jc w:val="center"/>
            </w:pPr>
            <w:r w:rsidRPr="00347160">
              <w:t>–</w:t>
            </w:r>
          </w:p>
        </w:tc>
        <w:tc>
          <w:tcPr>
            <w:tcW w:w="1134" w:type="dxa"/>
          </w:tcPr>
          <w:p w14:paraId="1E32E76F" w14:textId="77777777" w:rsidR="00162259" w:rsidRPr="00347160" w:rsidRDefault="00162259" w:rsidP="00521E1B">
            <w:pPr>
              <w:pStyle w:val="TABLE-cell"/>
              <w:keepNext/>
              <w:jc w:val="center"/>
            </w:pPr>
            <w:r w:rsidRPr="00347160">
              <w:t>C</w:t>
            </w:r>
          </w:p>
        </w:tc>
        <w:tc>
          <w:tcPr>
            <w:tcW w:w="1134" w:type="dxa"/>
          </w:tcPr>
          <w:p w14:paraId="21E5502A" w14:textId="77777777" w:rsidR="00162259" w:rsidRPr="00347160" w:rsidRDefault="00162259" w:rsidP="00521E1B">
            <w:pPr>
              <w:pStyle w:val="TABLE-cell"/>
              <w:keepNext/>
              <w:jc w:val="center"/>
            </w:pPr>
            <w:r w:rsidRPr="00347160">
              <w:t>C (=)</w:t>
            </w:r>
          </w:p>
        </w:tc>
      </w:tr>
      <w:tr w:rsidR="00162259" w:rsidRPr="00347160" w14:paraId="435AE152" w14:textId="77777777" w:rsidTr="00521E1B">
        <w:trPr>
          <w:cantSplit/>
          <w:jc w:val="center"/>
        </w:trPr>
        <w:tc>
          <w:tcPr>
            <w:tcW w:w="9091" w:type="dxa"/>
            <w:gridSpan w:val="5"/>
          </w:tcPr>
          <w:p w14:paraId="5C01926A" w14:textId="77777777" w:rsidR="00162259" w:rsidRPr="00347160" w:rsidRDefault="00162259" w:rsidP="00521E1B">
            <w:pPr>
              <w:pStyle w:val="NOTE"/>
              <w:keepNext/>
            </w:pPr>
            <w:r w:rsidRPr="00347160">
              <w:t>NOTE</w:t>
            </w:r>
            <w:r w:rsidRPr="00347160">
              <w:t> </w:t>
            </w:r>
            <w:r w:rsidRPr="00347160">
              <w:t>For security parameters, se</w:t>
            </w:r>
            <w:r w:rsidRPr="0038499D">
              <w:t>e</w:t>
            </w:r>
            <w:r w:rsidR="00957474" w:rsidRPr="0038499D">
              <w:t xml:space="preserve"> </w:t>
            </w:r>
            <w:r w:rsidR="00957474" w:rsidRPr="0038499D">
              <w:fldChar w:fldCharType="begin" w:fldLock="1"/>
            </w:r>
            <w:r w:rsidR="00957474" w:rsidRPr="0038499D">
              <w:instrText xml:space="preserve"> REF _Ref245346717 \h </w:instrText>
            </w:r>
            <w:r w:rsidR="0038499D">
              <w:instrText xml:space="preserve"> \* MERGEFORMAT </w:instrText>
            </w:r>
            <w:r w:rsidR="00957474" w:rsidRPr="0038499D">
              <w:fldChar w:fldCharType="separate"/>
            </w:r>
            <w:r w:rsidR="00811F07" w:rsidRPr="00811F07">
              <w:t xml:space="preserve">Table </w:t>
            </w:r>
            <w:r w:rsidR="00811F07" w:rsidRPr="00811F07">
              <w:rPr>
                <w:noProof/>
              </w:rPr>
              <w:t>40</w:t>
            </w:r>
            <w:r w:rsidR="00957474" w:rsidRPr="0038499D">
              <w:fldChar w:fldCharType="end"/>
            </w:r>
            <w:r w:rsidRPr="0038499D">
              <w:t>.</w:t>
            </w:r>
          </w:p>
        </w:tc>
      </w:tr>
    </w:tbl>
    <w:p w14:paraId="1082E773" w14:textId="77777777" w:rsidR="00B67C8A" w:rsidRDefault="00B67C8A" w:rsidP="00B67C8A">
      <w:pPr>
        <w:pStyle w:val="NOTE"/>
      </w:pPr>
    </w:p>
    <w:p w14:paraId="08F5E665" w14:textId="77777777" w:rsidR="00162259" w:rsidRPr="00347160" w:rsidRDefault="00162259" w:rsidP="00B67C8A">
      <w:pPr>
        <w:pStyle w:val="PARAGRAPH"/>
      </w:pPr>
      <w:r w:rsidRPr="00347160">
        <w:t>The Invoke_Id</w:t>
      </w:r>
      <w:r w:rsidRPr="00347160">
        <w:fldChar w:fldCharType="begin"/>
      </w:r>
      <w:r w:rsidRPr="00347160">
        <w:instrText xml:space="preserve"> XE "Invoke_Id" </w:instrText>
      </w:r>
      <w:r w:rsidRPr="00347160">
        <w:fldChar w:fldCharType="end"/>
      </w:r>
      <w:r w:rsidRPr="00347160">
        <w:t xml:space="preserve"> parameter identifies the instance of the service invocation.</w:t>
      </w:r>
    </w:p>
    <w:p w14:paraId="5C946C55" w14:textId="77777777" w:rsidR="00162259" w:rsidRPr="00347160" w:rsidRDefault="00162259" w:rsidP="00B67C8A">
      <w:pPr>
        <w:pStyle w:val="PARAGRAPH"/>
      </w:pPr>
      <w:r w:rsidRPr="00347160">
        <w:t>The Priority</w:t>
      </w:r>
      <w:r w:rsidRPr="00347160">
        <w:fldChar w:fldCharType="begin"/>
      </w:r>
      <w:r w:rsidRPr="00347160">
        <w:instrText xml:space="preserve"> XE "Priority" </w:instrText>
      </w:r>
      <w:r w:rsidRPr="00347160">
        <w:fldChar w:fldCharType="end"/>
      </w:r>
      <w:r w:rsidRPr="00347160">
        <w:t xml:space="preserve"> parameter indicates the priority level associated to the instance of the service invocation: normal (FALSE) or high (TRUE).</w:t>
      </w:r>
    </w:p>
    <w:p w14:paraId="450CE932" w14:textId="77777777" w:rsidR="00162259" w:rsidRPr="00347160" w:rsidRDefault="00162259" w:rsidP="00B67C8A">
      <w:pPr>
        <w:pStyle w:val="PARAGRAPH"/>
      </w:pPr>
      <w:r w:rsidRPr="00347160">
        <w:t>The Service_Class</w:t>
      </w:r>
      <w:r w:rsidRPr="00347160">
        <w:fldChar w:fldCharType="begin"/>
      </w:r>
      <w:r w:rsidRPr="00347160">
        <w:instrText xml:space="preserve"> XE "Service_Class" </w:instrText>
      </w:r>
      <w:r w:rsidRPr="00347160">
        <w:fldChar w:fldCharType="end"/>
      </w:r>
      <w:r w:rsidRPr="00347160">
        <w:t xml:space="preserve"> parameter indicates whether the service is confirmed or unconfirmed. The handling of this parameter depends on the communication profile; see</w:t>
      </w:r>
      <w:r w:rsidR="00086EF9" w:rsidRPr="00347160">
        <w:t xml:space="preserve"> </w:t>
      </w:r>
      <w:r w:rsidR="00086EF9" w:rsidRPr="00347160">
        <w:fldChar w:fldCharType="begin" w:fldLock="1"/>
      </w:r>
      <w:r w:rsidR="00086EF9" w:rsidRPr="00347160">
        <w:instrText xml:space="preserve"> REF _Ref406427050 \r \h </w:instrText>
      </w:r>
      <w:r w:rsidR="00C60BA6" w:rsidRPr="00347160">
        <w:instrText xml:space="preserve"> \* MERGEFORMAT </w:instrText>
      </w:r>
      <w:r w:rsidR="00086EF9" w:rsidRPr="00347160">
        <w:fldChar w:fldCharType="separate"/>
      </w:r>
      <w:r w:rsidR="00811F07">
        <w:t>Annex A</w:t>
      </w:r>
      <w:r w:rsidR="00086EF9" w:rsidRPr="00347160">
        <w:fldChar w:fldCharType="end"/>
      </w:r>
      <w:r w:rsidRPr="00347160">
        <w:t>.</w:t>
      </w:r>
    </w:p>
    <w:p w14:paraId="1B5B07B8" w14:textId="77777777" w:rsidR="00162259" w:rsidRPr="00347160" w:rsidRDefault="00162259" w:rsidP="00B67C8A">
      <w:pPr>
        <w:pStyle w:val="PARAGRAPH"/>
      </w:pPr>
      <w:r w:rsidRPr="00347160">
        <w:t>The use of the Request_Type</w:t>
      </w:r>
      <w:r w:rsidRPr="00347160">
        <w:fldChar w:fldCharType="begin"/>
      </w:r>
      <w:r w:rsidRPr="00347160">
        <w:instrText xml:space="preserve"> XE "Request_Type" </w:instrText>
      </w:r>
      <w:r w:rsidRPr="00347160">
        <w:fldChar w:fldCharType="end"/>
      </w:r>
      <w:r w:rsidRPr="00347160">
        <w:t xml:space="preserve"> and Response_Type</w:t>
      </w:r>
      <w:r w:rsidRPr="00347160">
        <w:fldChar w:fldCharType="begin"/>
      </w:r>
      <w:r w:rsidRPr="00347160">
        <w:instrText xml:space="preserve"> XE "Response_Type" </w:instrText>
      </w:r>
      <w:r w:rsidRPr="00347160">
        <w:fldChar w:fldCharType="end"/>
      </w:r>
      <w:r w:rsidRPr="00347160">
        <w:t xml:space="preserve"> parameters is shown in </w:t>
      </w:r>
      <w:r w:rsidRPr="00347160">
        <w:fldChar w:fldCharType="begin" w:fldLock="1"/>
      </w:r>
      <w:r w:rsidRPr="00347160">
        <w:instrText xml:space="preserve"> REF _Ref245382471 \h  \* MERGEFORMAT </w:instrText>
      </w:r>
      <w:r w:rsidRPr="00347160">
        <w:fldChar w:fldCharType="separate"/>
      </w:r>
      <w:r w:rsidR="00811F07" w:rsidRPr="00347160">
        <w:t xml:space="preserve">Table </w:t>
      </w:r>
      <w:r w:rsidR="00811F07">
        <w:t>45</w:t>
      </w:r>
      <w:r w:rsidRPr="00347160">
        <w:fldChar w:fldCharType="end"/>
      </w:r>
      <w:r w:rsidRPr="00347160">
        <w:t>.</w:t>
      </w:r>
    </w:p>
    <w:p w14:paraId="0E43EE8B" w14:textId="6D794FD1" w:rsidR="00162259" w:rsidRPr="00347160" w:rsidRDefault="00162259" w:rsidP="00B67C8A">
      <w:pPr>
        <w:pStyle w:val="TABLE-title"/>
      </w:pPr>
      <w:bookmarkStart w:id="3334" w:name="_Ref245382471"/>
      <w:bookmarkStart w:id="3335" w:name="_Toc246861038"/>
      <w:bookmarkStart w:id="3336" w:name="_Toc249289820"/>
      <w:bookmarkStart w:id="3337" w:name="_Toc277948647"/>
      <w:bookmarkStart w:id="3338" w:name="_Toc279392123"/>
      <w:bookmarkStart w:id="3339" w:name="_Toc279397401"/>
      <w:bookmarkStart w:id="3340" w:name="_Toc315426542"/>
      <w:bookmarkStart w:id="3341" w:name="_Toc355266096"/>
      <w:bookmarkStart w:id="3342" w:name="_Toc406428475"/>
      <w:bookmarkStart w:id="3343" w:name="_Toc437856776"/>
      <w:bookmarkStart w:id="3344" w:name="_Toc97127487"/>
      <w:r w:rsidRPr="00347160">
        <w:lastRenderedPageBreak/>
        <w:t xml:space="preserve">Table </w:t>
      </w:r>
      <w:fldSimple w:instr=" SEQ Table \* ARABIC ">
        <w:r w:rsidR="00DC4BE9">
          <w:rPr>
            <w:noProof/>
          </w:rPr>
          <w:t>45</w:t>
        </w:r>
      </w:fldSimple>
      <w:bookmarkEnd w:id="3334"/>
      <w:r w:rsidRPr="00347160">
        <w:t xml:space="preserve"> – SET service request and response types</w:t>
      </w:r>
      <w:bookmarkEnd w:id="3335"/>
      <w:bookmarkEnd w:id="3336"/>
      <w:bookmarkEnd w:id="3337"/>
      <w:bookmarkEnd w:id="3338"/>
      <w:bookmarkEnd w:id="3339"/>
      <w:bookmarkEnd w:id="3340"/>
      <w:bookmarkEnd w:id="3341"/>
      <w:bookmarkEnd w:id="3342"/>
      <w:bookmarkEnd w:id="3343"/>
      <w:bookmarkEnd w:id="3344"/>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17"/>
        <w:gridCol w:w="3117"/>
        <w:gridCol w:w="1418"/>
        <w:gridCol w:w="3118"/>
      </w:tblGrid>
      <w:tr w:rsidR="00162259" w:rsidRPr="00347160" w14:paraId="7DE09147" w14:textId="77777777" w:rsidTr="00077BDE">
        <w:trPr>
          <w:cantSplit/>
          <w:tblHeader/>
          <w:jc w:val="center"/>
        </w:trPr>
        <w:tc>
          <w:tcPr>
            <w:tcW w:w="4537" w:type="dxa"/>
            <w:gridSpan w:val="2"/>
          </w:tcPr>
          <w:p w14:paraId="5F231606" w14:textId="77777777" w:rsidR="00162259" w:rsidRPr="00347160" w:rsidRDefault="00162259" w:rsidP="00521E1B">
            <w:pPr>
              <w:pStyle w:val="TABLE-col-heading"/>
            </w:pPr>
            <w:r w:rsidRPr="00347160">
              <w:t>Request type</w:t>
            </w:r>
          </w:p>
        </w:tc>
        <w:tc>
          <w:tcPr>
            <w:tcW w:w="4537" w:type="dxa"/>
            <w:gridSpan w:val="2"/>
          </w:tcPr>
          <w:p w14:paraId="6010C19D" w14:textId="77777777" w:rsidR="00162259" w:rsidRPr="00347160" w:rsidRDefault="00162259" w:rsidP="00521E1B">
            <w:pPr>
              <w:pStyle w:val="TABLE-col-heading"/>
            </w:pPr>
            <w:r w:rsidRPr="00347160">
              <w:t>Response type</w:t>
            </w:r>
          </w:p>
        </w:tc>
      </w:tr>
      <w:tr w:rsidR="00162259" w:rsidRPr="00347160" w14:paraId="73A2FE59" w14:textId="77777777" w:rsidTr="00077BDE">
        <w:trPr>
          <w:cantSplit/>
          <w:jc w:val="center"/>
        </w:trPr>
        <w:tc>
          <w:tcPr>
            <w:tcW w:w="1418" w:type="dxa"/>
            <w:tcBorders>
              <w:bottom w:val="single" w:sz="4" w:space="0" w:color="auto"/>
            </w:tcBorders>
            <w:vAlign w:val="center"/>
          </w:tcPr>
          <w:p w14:paraId="2B324A8E" w14:textId="77777777" w:rsidR="00162259" w:rsidRPr="00347160" w:rsidRDefault="00162259" w:rsidP="00521E1B">
            <w:pPr>
              <w:pStyle w:val="TABLE-cell"/>
              <w:keepNext/>
            </w:pPr>
            <w:r w:rsidRPr="00347160">
              <w:rPr>
                <w:sz w:val="20"/>
              </w:rPr>
              <w:br w:type="page"/>
            </w:r>
            <w:r w:rsidRPr="00347160">
              <w:t>NORMAL</w:t>
            </w:r>
            <w:r w:rsidRPr="00347160">
              <w:fldChar w:fldCharType="begin"/>
            </w:r>
            <w:r w:rsidRPr="00347160">
              <w:instrText xml:space="preserve"> XE "SET-REQUEST-NORMAL" </w:instrText>
            </w:r>
            <w:r w:rsidRPr="00347160">
              <w:fldChar w:fldCharType="end"/>
            </w:r>
          </w:p>
        </w:tc>
        <w:tc>
          <w:tcPr>
            <w:tcW w:w="3119" w:type="dxa"/>
            <w:tcBorders>
              <w:bottom w:val="single" w:sz="4" w:space="0" w:color="auto"/>
            </w:tcBorders>
            <w:vAlign w:val="center"/>
          </w:tcPr>
          <w:p w14:paraId="4362E381" w14:textId="77777777" w:rsidR="00162259" w:rsidRPr="00347160" w:rsidRDefault="00162259" w:rsidP="00521E1B">
            <w:pPr>
              <w:pStyle w:val="TABLE-cell"/>
              <w:keepNext/>
            </w:pPr>
            <w:r w:rsidRPr="00347160">
              <w:t>The reference of a single attribute and the complete data to be written is sent.</w:t>
            </w:r>
          </w:p>
        </w:tc>
        <w:tc>
          <w:tcPr>
            <w:tcW w:w="1418" w:type="dxa"/>
            <w:tcBorders>
              <w:bottom w:val="single" w:sz="4" w:space="0" w:color="auto"/>
            </w:tcBorders>
            <w:vAlign w:val="center"/>
          </w:tcPr>
          <w:p w14:paraId="43BEB55D" w14:textId="77777777" w:rsidR="00162259" w:rsidRPr="00347160" w:rsidRDefault="00162259" w:rsidP="00521E1B">
            <w:pPr>
              <w:pStyle w:val="TABLE-cell"/>
              <w:keepNext/>
            </w:pPr>
            <w:r w:rsidRPr="00347160">
              <w:t>NORMAL</w:t>
            </w:r>
            <w:r w:rsidRPr="00347160">
              <w:fldChar w:fldCharType="begin"/>
            </w:r>
            <w:r w:rsidRPr="00347160">
              <w:instrText xml:space="preserve"> XE "SET-RESPONSE-NORMAL" </w:instrText>
            </w:r>
            <w:r w:rsidRPr="00347160">
              <w:fldChar w:fldCharType="end"/>
            </w:r>
          </w:p>
        </w:tc>
        <w:tc>
          <w:tcPr>
            <w:tcW w:w="3119" w:type="dxa"/>
            <w:tcBorders>
              <w:bottom w:val="single" w:sz="4" w:space="0" w:color="auto"/>
            </w:tcBorders>
            <w:vAlign w:val="center"/>
          </w:tcPr>
          <w:p w14:paraId="0640810A" w14:textId="77777777" w:rsidR="00162259" w:rsidRPr="00347160" w:rsidRDefault="00162259" w:rsidP="00521E1B">
            <w:pPr>
              <w:pStyle w:val="TABLE-cell"/>
              <w:keepNext/>
            </w:pPr>
            <w:r w:rsidRPr="00347160">
              <w:t>The result is delivered.</w:t>
            </w:r>
          </w:p>
        </w:tc>
      </w:tr>
      <w:tr w:rsidR="00162259" w:rsidRPr="00347160" w14:paraId="36CECE4E" w14:textId="77777777" w:rsidTr="00077BDE">
        <w:trPr>
          <w:cantSplit/>
          <w:jc w:val="center"/>
        </w:trPr>
        <w:tc>
          <w:tcPr>
            <w:tcW w:w="1418" w:type="dxa"/>
            <w:vAlign w:val="center"/>
          </w:tcPr>
          <w:p w14:paraId="4F04927E" w14:textId="77777777" w:rsidR="00162259" w:rsidRPr="00347160" w:rsidRDefault="00162259" w:rsidP="00521E1B">
            <w:pPr>
              <w:pStyle w:val="TABLE-cell"/>
              <w:keepNext/>
            </w:pPr>
            <w:r w:rsidRPr="00347160">
              <w:t>FIRST-BLOCK</w:t>
            </w:r>
            <w:r w:rsidRPr="00347160">
              <w:fldChar w:fldCharType="begin"/>
            </w:r>
            <w:r w:rsidRPr="00347160">
              <w:instrText xml:space="preserve"> XE "SET-REQUEST-FIRST-BLOCK" </w:instrText>
            </w:r>
            <w:r w:rsidRPr="00347160">
              <w:fldChar w:fldCharType="end"/>
            </w:r>
          </w:p>
        </w:tc>
        <w:tc>
          <w:tcPr>
            <w:tcW w:w="3119" w:type="dxa"/>
            <w:vAlign w:val="center"/>
          </w:tcPr>
          <w:p w14:paraId="7D74D6D8" w14:textId="77777777" w:rsidR="00162259" w:rsidRPr="00347160" w:rsidRDefault="00162259" w:rsidP="00521E1B">
            <w:pPr>
              <w:pStyle w:val="TABLE-cell"/>
              <w:keepNext/>
            </w:pPr>
            <w:r w:rsidRPr="00347160">
              <w:t>The reference of a single attribute and the first block of the data to be written is sent.</w:t>
            </w:r>
          </w:p>
        </w:tc>
        <w:tc>
          <w:tcPr>
            <w:tcW w:w="1418" w:type="dxa"/>
            <w:vMerge w:val="restart"/>
            <w:vAlign w:val="center"/>
          </w:tcPr>
          <w:p w14:paraId="06630BF7" w14:textId="77777777" w:rsidR="00162259" w:rsidRPr="00347160" w:rsidRDefault="00162259" w:rsidP="00521E1B">
            <w:pPr>
              <w:pStyle w:val="TABLE-cell"/>
              <w:keepNext/>
            </w:pPr>
            <w:r w:rsidRPr="00347160">
              <w:t>ACK-BLOCK</w:t>
            </w:r>
            <w:r w:rsidRPr="00347160">
              <w:fldChar w:fldCharType="begin"/>
            </w:r>
            <w:r w:rsidRPr="00347160">
              <w:instrText xml:space="preserve"> XE "SET-RESPONSE-ACK-BLOCK" </w:instrText>
            </w:r>
            <w:r w:rsidRPr="00347160">
              <w:fldChar w:fldCharType="end"/>
            </w:r>
          </w:p>
        </w:tc>
        <w:tc>
          <w:tcPr>
            <w:tcW w:w="3119" w:type="dxa"/>
            <w:vMerge w:val="restart"/>
            <w:vAlign w:val="center"/>
          </w:tcPr>
          <w:p w14:paraId="20CEC100" w14:textId="77777777" w:rsidR="00162259" w:rsidRPr="00347160" w:rsidRDefault="00162259" w:rsidP="00521E1B">
            <w:pPr>
              <w:pStyle w:val="TABLE-cell"/>
              <w:keepNext/>
            </w:pPr>
            <w:r w:rsidRPr="00347160">
              <w:t>The correct reception of the block is acknowledged.</w:t>
            </w:r>
          </w:p>
        </w:tc>
      </w:tr>
      <w:tr w:rsidR="00162259" w:rsidRPr="00347160" w14:paraId="7545D988" w14:textId="77777777" w:rsidTr="00077BDE">
        <w:trPr>
          <w:cantSplit/>
          <w:jc w:val="center"/>
        </w:trPr>
        <w:tc>
          <w:tcPr>
            <w:tcW w:w="1418" w:type="dxa"/>
            <w:vAlign w:val="center"/>
          </w:tcPr>
          <w:p w14:paraId="36CD4DBE" w14:textId="77777777" w:rsidR="00162259" w:rsidRPr="00347160" w:rsidRDefault="00162259" w:rsidP="00521E1B">
            <w:pPr>
              <w:pStyle w:val="TABLE-cell"/>
              <w:keepNext/>
            </w:pPr>
            <w:r w:rsidRPr="00347160">
              <w:t>ONE-BLOCK</w:t>
            </w:r>
            <w:r w:rsidRPr="00347160">
              <w:fldChar w:fldCharType="begin"/>
            </w:r>
            <w:r w:rsidRPr="00347160">
              <w:instrText xml:space="preserve"> XE "SET-REQUEST-ONE-BLOCK" </w:instrText>
            </w:r>
            <w:r w:rsidRPr="00347160">
              <w:fldChar w:fldCharType="end"/>
            </w:r>
          </w:p>
        </w:tc>
        <w:tc>
          <w:tcPr>
            <w:tcW w:w="3119" w:type="dxa"/>
            <w:vAlign w:val="center"/>
          </w:tcPr>
          <w:p w14:paraId="7D2C4FD5" w14:textId="77777777" w:rsidR="00162259" w:rsidRPr="00347160" w:rsidRDefault="00162259" w:rsidP="00521E1B">
            <w:pPr>
              <w:pStyle w:val="TABLE-cell"/>
              <w:keepNext/>
            </w:pPr>
            <w:r w:rsidRPr="00347160">
              <w:t>One block of the data to be written is sent.</w:t>
            </w:r>
          </w:p>
        </w:tc>
        <w:tc>
          <w:tcPr>
            <w:tcW w:w="1418" w:type="dxa"/>
            <w:vMerge/>
            <w:vAlign w:val="center"/>
          </w:tcPr>
          <w:p w14:paraId="27FF881B" w14:textId="77777777" w:rsidR="00162259" w:rsidRPr="00347160" w:rsidRDefault="00162259" w:rsidP="00521E1B">
            <w:pPr>
              <w:pStyle w:val="TABLE-cell"/>
              <w:keepNext/>
            </w:pPr>
          </w:p>
        </w:tc>
        <w:tc>
          <w:tcPr>
            <w:tcW w:w="3119" w:type="dxa"/>
            <w:vMerge/>
            <w:vAlign w:val="center"/>
          </w:tcPr>
          <w:p w14:paraId="111532AD" w14:textId="77777777" w:rsidR="00162259" w:rsidRPr="00347160" w:rsidRDefault="00162259" w:rsidP="00521E1B">
            <w:pPr>
              <w:pStyle w:val="TABLE-cell"/>
              <w:keepNext/>
            </w:pPr>
          </w:p>
        </w:tc>
      </w:tr>
      <w:tr w:rsidR="00162259" w:rsidRPr="00347160" w14:paraId="335A960E" w14:textId="77777777" w:rsidTr="00077BDE">
        <w:trPr>
          <w:cantSplit/>
          <w:jc w:val="center"/>
        </w:trPr>
        <w:tc>
          <w:tcPr>
            <w:tcW w:w="1418" w:type="dxa"/>
            <w:vMerge w:val="restart"/>
            <w:vAlign w:val="center"/>
          </w:tcPr>
          <w:p w14:paraId="13B72993" w14:textId="77777777" w:rsidR="00162259" w:rsidRPr="00347160" w:rsidRDefault="00162259" w:rsidP="00521E1B">
            <w:pPr>
              <w:pStyle w:val="TABLE-cell"/>
              <w:keepNext/>
            </w:pPr>
            <w:r w:rsidRPr="00347160">
              <w:t>LAST-BLOCK</w:t>
            </w:r>
            <w:r w:rsidRPr="00347160">
              <w:fldChar w:fldCharType="begin"/>
            </w:r>
            <w:r w:rsidRPr="00347160">
              <w:instrText xml:space="preserve"> XE "SET-REQUEST-LAST-BLOCK" </w:instrText>
            </w:r>
            <w:r w:rsidRPr="00347160">
              <w:fldChar w:fldCharType="end"/>
            </w:r>
          </w:p>
        </w:tc>
        <w:tc>
          <w:tcPr>
            <w:tcW w:w="3119" w:type="dxa"/>
            <w:vMerge w:val="restart"/>
            <w:vAlign w:val="center"/>
          </w:tcPr>
          <w:p w14:paraId="74C2A6EB" w14:textId="77777777" w:rsidR="00162259" w:rsidRPr="00347160" w:rsidRDefault="00162259" w:rsidP="00521E1B">
            <w:pPr>
              <w:pStyle w:val="TABLE-cell"/>
              <w:keepNext/>
            </w:pPr>
            <w:r w:rsidRPr="00347160">
              <w:t>The last block of the data to be written is sent.</w:t>
            </w:r>
          </w:p>
        </w:tc>
        <w:tc>
          <w:tcPr>
            <w:tcW w:w="1418" w:type="dxa"/>
            <w:vAlign w:val="center"/>
          </w:tcPr>
          <w:p w14:paraId="6A8A8040" w14:textId="77777777" w:rsidR="00162259" w:rsidRPr="00347160" w:rsidRDefault="00162259" w:rsidP="00521E1B">
            <w:pPr>
              <w:pStyle w:val="TABLE-cell"/>
              <w:keepNext/>
            </w:pPr>
            <w:r w:rsidRPr="00347160">
              <w:t>LAST-BLOCK</w:t>
            </w:r>
            <w:r w:rsidRPr="00347160">
              <w:fldChar w:fldCharType="begin"/>
            </w:r>
            <w:r w:rsidRPr="00347160">
              <w:instrText xml:space="preserve"> XE "SET-RESPONSE-LAST-BLOCK" </w:instrText>
            </w:r>
            <w:r w:rsidRPr="00347160">
              <w:fldChar w:fldCharType="end"/>
            </w:r>
          </w:p>
        </w:tc>
        <w:tc>
          <w:tcPr>
            <w:tcW w:w="3119" w:type="dxa"/>
            <w:vAlign w:val="center"/>
          </w:tcPr>
          <w:p w14:paraId="5E671341" w14:textId="77777777" w:rsidR="00162259" w:rsidRPr="00347160" w:rsidRDefault="00162259" w:rsidP="00521E1B">
            <w:pPr>
              <w:pStyle w:val="TABLE-cell"/>
              <w:keepNext/>
            </w:pPr>
            <w:r w:rsidRPr="00347160">
              <w:t>The correct reception of the last block is acknowledged and the result is delivered.</w:t>
            </w:r>
          </w:p>
        </w:tc>
      </w:tr>
      <w:tr w:rsidR="00162259" w:rsidRPr="00347160" w14:paraId="59AC89EC" w14:textId="77777777" w:rsidTr="00077BDE">
        <w:trPr>
          <w:cantSplit/>
          <w:jc w:val="center"/>
        </w:trPr>
        <w:tc>
          <w:tcPr>
            <w:tcW w:w="1418" w:type="dxa"/>
            <w:vMerge/>
            <w:vAlign w:val="center"/>
          </w:tcPr>
          <w:p w14:paraId="353B7113" w14:textId="77777777" w:rsidR="00162259" w:rsidRPr="00347160" w:rsidRDefault="00162259" w:rsidP="00521E1B">
            <w:pPr>
              <w:pStyle w:val="TABLE-cell"/>
              <w:keepNext/>
            </w:pPr>
          </w:p>
        </w:tc>
        <w:tc>
          <w:tcPr>
            <w:tcW w:w="3119" w:type="dxa"/>
            <w:vMerge/>
            <w:vAlign w:val="center"/>
          </w:tcPr>
          <w:p w14:paraId="446DC583" w14:textId="77777777" w:rsidR="00162259" w:rsidRPr="00347160" w:rsidRDefault="00162259" w:rsidP="00521E1B">
            <w:pPr>
              <w:pStyle w:val="TABLE-cell"/>
              <w:keepNext/>
            </w:pPr>
          </w:p>
        </w:tc>
        <w:tc>
          <w:tcPr>
            <w:tcW w:w="1418" w:type="dxa"/>
            <w:vAlign w:val="center"/>
          </w:tcPr>
          <w:p w14:paraId="423F03BD" w14:textId="77777777" w:rsidR="00162259" w:rsidRPr="00347160" w:rsidRDefault="00162259" w:rsidP="00521E1B">
            <w:pPr>
              <w:pStyle w:val="TABLE-cell"/>
              <w:keepNext/>
            </w:pPr>
            <w:r w:rsidRPr="00347160">
              <w:t>LAST-BLOCK-WITH-LIST</w:t>
            </w:r>
            <w:r w:rsidRPr="00347160">
              <w:fldChar w:fldCharType="begin"/>
            </w:r>
            <w:r w:rsidRPr="00347160">
              <w:instrText xml:space="preserve"> XE "SET-RESPONSE-LAST-BLOCK-WITH-LIST" </w:instrText>
            </w:r>
            <w:r w:rsidRPr="00347160">
              <w:fldChar w:fldCharType="end"/>
            </w:r>
          </w:p>
        </w:tc>
        <w:tc>
          <w:tcPr>
            <w:tcW w:w="3119" w:type="dxa"/>
            <w:vAlign w:val="center"/>
          </w:tcPr>
          <w:p w14:paraId="067F38A3" w14:textId="77777777" w:rsidR="00162259" w:rsidRPr="00347160" w:rsidRDefault="00162259" w:rsidP="00521E1B">
            <w:pPr>
              <w:pStyle w:val="TABLE-cell"/>
              <w:keepNext/>
            </w:pPr>
            <w:r w:rsidRPr="00347160">
              <w:t>The correct reception of the last block is acknowledged and the list of results is delivered.</w:t>
            </w:r>
          </w:p>
        </w:tc>
      </w:tr>
      <w:tr w:rsidR="00162259" w:rsidRPr="00347160" w14:paraId="0FD7C95A" w14:textId="77777777" w:rsidTr="00077BDE">
        <w:trPr>
          <w:cantSplit/>
          <w:jc w:val="center"/>
        </w:trPr>
        <w:tc>
          <w:tcPr>
            <w:tcW w:w="1418" w:type="dxa"/>
            <w:tcBorders>
              <w:bottom w:val="single" w:sz="4" w:space="0" w:color="auto"/>
            </w:tcBorders>
            <w:vAlign w:val="center"/>
          </w:tcPr>
          <w:p w14:paraId="4B34123A" w14:textId="77777777" w:rsidR="00162259" w:rsidRPr="00347160" w:rsidRDefault="00162259" w:rsidP="00521E1B">
            <w:pPr>
              <w:pStyle w:val="TABLE-cell"/>
              <w:keepNext/>
            </w:pPr>
            <w:r w:rsidRPr="00347160">
              <w:t>WITH-LIST</w:t>
            </w:r>
            <w:r w:rsidRPr="00347160">
              <w:fldChar w:fldCharType="begin"/>
            </w:r>
            <w:r w:rsidRPr="00347160">
              <w:instrText xml:space="preserve"> XE "SET-REQUEST-WITH-LIST" </w:instrText>
            </w:r>
            <w:r w:rsidRPr="00347160">
              <w:fldChar w:fldCharType="end"/>
            </w:r>
          </w:p>
        </w:tc>
        <w:tc>
          <w:tcPr>
            <w:tcW w:w="3119" w:type="dxa"/>
            <w:tcBorders>
              <w:bottom w:val="single" w:sz="4" w:space="0" w:color="auto"/>
            </w:tcBorders>
            <w:vAlign w:val="center"/>
          </w:tcPr>
          <w:p w14:paraId="27AC1FB3" w14:textId="77777777" w:rsidR="00162259" w:rsidRPr="00347160" w:rsidRDefault="00162259" w:rsidP="00521E1B">
            <w:pPr>
              <w:pStyle w:val="TABLE-cell"/>
              <w:keepNext/>
            </w:pPr>
            <w:r w:rsidRPr="00347160">
              <w:t>The reference of a list of attributes and the complete data to be written is sent.</w:t>
            </w:r>
          </w:p>
        </w:tc>
        <w:tc>
          <w:tcPr>
            <w:tcW w:w="1418" w:type="dxa"/>
            <w:tcBorders>
              <w:bottom w:val="single" w:sz="4" w:space="0" w:color="auto"/>
            </w:tcBorders>
            <w:vAlign w:val="center"/>
          </w:tcPr>
          <w:p w14:paraId="1148EDB2" w14:textId="77777777" w:rsidR="00162259" w:rsidRPr="00347160" w:rsidRDefault="00162259" w:rsidP="00521E1B">
            <w:pPr>
              <w:pStyle w:val="TABLE-cell"/>
              <w:keepNext/>
            </w:pPr>
            <w:r w:rsidRPr="00347160">
              <w:t>WITH-LIST</w:t>
            </w:r>
            <w:r w:rsidRPr="00347160">
              <w:fldChar w:fldCharType="begin"/>
            </w:r>
            <w:r w:rsidRPr="00347160">
              <w:instrText xml:space="preserve"> XE "SET-RESPONSE-WITH-LIST" </w:instrText>
            </w:r>
            <w:r w:rsidRPr="00347160">
              <w:fldChar w:fldCharType="end"/>
            </w:r>
          </w:p>
        </w:tc>
        <w:tc>
          <w:tcPr>
            <w:tcW w:w="3119" w:type="dxa"/>
            <w:tcBorders>
              <w:bottom w:val="single" w:sz="4" w:space="0" w:color="auto"/>
            </w:tcBorders>
            <w:vAlign w:val="center"/>
          </w:tcPr>
          <w:p w14:paraId="35D38D12" w14:textId="77777777" w:rsidR="00162259" w:rsidRPr="00347160" w:rsidRDefault="00162259" w:rsidP="00521E1B">
            <w:pPr>
              <w:pStyle w:val="TABLE-cell"/>
              <w:keepNext/>
            </w:pPr>
            <w:r w:rsidRPr="00347160">
              <w:t>The list of results is delivered.</w:t>
            </w:r>
          </w:p>
        </w:tc>
      </w:tr>
      <w:tr w:rsidR="00162259" w:rsidRPr="00347160" w14:paraId="432AC5D9" w14:textId="77777777" w:rsidTr="00077BDE">
        <w:trPr>
          <w:cantSplit/>
          <w:jc w:val="center"/>
        </w:trPr>
        <w:tc>
          <w:tcPr>
            <w:tcW w:w="1418" w:type="dxa"/>
            <w:vAlign w:val="center"/>
          </w:tcPr>
          <w:p w14:paraId="6454450E" w14:textId="77777777" w:rsidR="00162259" w:rsidRPr="00347160" w:rsidRDefault="00162259" w:rsidP="00521E1B">
            <w:pPr>
              <w:pStyle w:val="TABLE-cell"/>
              <w:keepNext/>
            </w:pPr>
            <w:r w:rsidRPr="00347160">
              <w:t>FIRST-BLOCK-WITH-LIST</w:t>
            </w:r>
            <w:r w:rsidRPr="00347160">
              <w:fldChar w:fldCharType="begin"/>
            </w:r>
            <w:r w:rsidRPr="00347160">
              <w:instrText xml:space="preserve"> XE "SET-REQUEST-FIRST-BLOCK-WITH-LIST" </w:instrText>
            </w:r>
            <w:r w:rsidRPr="00347160">
              <w:fldChar w:fldCharType="end"/>
            </w:r>
          </w:p>
        </w:tc>
        <w:tc>
          <w:tcPr>
            <w:tcW w:w="3119" w:type="dxa"/>
            <w:vAlign w:val="center"/>
          </w:tcPr>
          <w:p w14:paraId="0FEA0F3E" w14:textId="77777777" w:rsidR="00162259" w:rsidRPr="00347160" w:rsidRDefault="00162259" w:rsidP="00521E1B">
            <w:pPr>
              <w:pStyle w:val="TABLE-cell"/>
              <w:keepNext/>
            </w:pPr>
            <w:r w:rsidRPr="00347160">
              <w:t>The reference of a list of attributes and the first block of data to be written is sent.</w:t>
            </w:r>
          </w:p>
        </w:tc>
        <w:tc>
          <w:tcPr>
            <w:tcW w:w="1418" w:type="dxa"/>
            <w:vAlign w:val="center"/>
          </w:tcPr>
          <w:p w14:paraId="2157793E" w14:textId="77777777" w:rsidR="00162259" w:rsidRPr="00347160" w:rsidRDefault="00162259" w:rsidP="00521E1B">
            <w:pPr>
              <w:pStyle w:val="TABLE-cell"/>
              <w:keepNext/>
            </w:pPr>
            <w:r w:rsidRPr="00347160">
              <w:t>ACK-BLOCK</w:t>
            </w:r>
            <w:r w:rsidRPr="00347160">
              <w:fldChar w:fldCharType="begin"/>
            </w:r>
            <w:r w:rsidRPr="00347160">
              <w:instrText xml:space="preserve"> XE "SET-RESPONSE-ACK-BLOCK" </w:instrText>
            </w:r>
            <w:r w:rsidRPr="00347160">
              <w:fldChar w:fldCharType="end"/>
            </w:r>
          </w:p>
        </w:tc>
        <w:tc>
          <w:tcPr>
            <w:tcW w:w="3119" w:type="dxa"/>
            <w:vAlign w:val="center"/>
          </w:tcPr>
          <w:p w14:paraId="33D31072" w14:textId="77777777" w:rsidR="00162259" w:rsidRPr="00347160" w:rsidRDefault="00162259" w:rsidP="00521E1B">
            <w:pPr>
              <w:pStyle w:val="TABLE-cell"/>
              <w:keepNext/>
            </w:pPr>
            <w:r w:rsidRPr="00347160">
              <w:t>The correct reception of the block is acknowledged.</w:t>
            </w:r>
          </w:p>
        </w:tc>
      </w:tr>
      <w:tr w:rsidR="00162259" w:rsidRPr="00347160" w14:paraId="004B1A4B" w14:textId="77777777" w:rsidTr="00077BDE">
        <w:trPr>
          <w:cantSplit/>
          <w:jc w:val="center"/>
        </w:trPr>
        <w:tc>
          <w:tcPr>
            <w:tcW w:w="9074" w:type="dxa"/>
            <w:gridSpan w:val="4"/>
            <w:vAlign w:val="center"/>
          </w:tcPr>
          <w:p w14:paraId="5AF4E6E7" w14:textId="77777777" w:rsidR="00162259" w:rsidRPr="00347160" w:rsidRDefault="00162259" w:rsidP="00521E1B">
            <w:pPr>
              <w:pStyle w:val="NOTE"/>
              <w:keepNext/>
            </w:pPr>
            <w:r w:rsidRPr="00347160">
              <w:t>NOTE</w:t>
            </w:r>
            <w:r w:rsidRPr="00347160">
              <w:t> </w:t>
            </w:r>
            <w:r w:rsidRPr="00347160">
              <w:t>The same Response_Type can be present more than once, to show the possible responses to each request.</w:t>
            </w:r>
          </w:p>
        </w:tc>
      </w:tr>
    </w:tbl>
    <w:p w14:paraId="5C3C51B6" w14:textId="77777777" w:rsidR="00F67E40" w:rsidRDefault="00F67E40" w:rsidP="00F67E40">
      <w:pPr>
        <w:pStyle w:val="NOTE"/>
      </w:pPr>
    </w:p>
    <w:p w14:paraId="1117A23E" w14:textId="77777777" w:rsidR="00162259" w:rsidRPr="00347160" w:rsidRDefault="00162259" w:rsidP="00B67C8A">
      <w:pPr>
        <w:pStyle w:val="PARAGRAPH"/>
      </w:pPr>
      <w:r w:rsidRPr="00347160">
        <w:t>The COSEM_Attribute_Descriptor</w:t>
      </w:r>
      <w:r w:rsidRPr="00347160">
        <w:fldChar w:fldCharType="begin"/>
      </w:r>
      <w:r w:rsidRPr="00347160">
        <w:instrText xml:space="preserve"> XE "COSEM_Attribute_Descriptor" </w:instrText>
      </w:r>
      <w:r w:rsidRPr="00347160">
        <w:fldChar w:fldCharType="end"/>
      </w:r>
      <w:r w:rsidRPr="00347160">
        <w:t xml:space="preserve"> parameter references a COSEM object attribute. It is present when Request_Type == NORMAL, FIRST-BLOCK, WITH-LIST and FIRST-BLOCK-WITH-LIST. It is a composite parameter:</w:t>
      </w:r>
    </w:p>
    <w:p w14:paraId="52B7CE55" w14:textId="77777777" w:rsidR="00162259" w:rsidRPr="00347160" w:rsidRDefault="00162259" w:rsidP="00521922">
      <w:pPr>
        <w:pStyle w:val="ListBullet"/>
      </w:pPr>
      <w:r w:rsidRPr="00347160">
        <w:t>the (COSEM_Class_Id</w:t>
      </w:r>
      <w:r w:rsidRPr="00347160">
        <w:fldChar w:fldCharType="begin"/>
      </w:r>
      <w:r w:rsidRPr="00347160">
        <w:instrText xml:space="preserve"> XE "COSEM_Class_Id" </w:instrText>
      </w:r>
      <w:r w:rsidRPr="00347160">
        <w:fldChar w:fldCharType="end"/>
      </w:r>
      <w:r w:rsidRPr="00347160">
        <w:t>, COSEM_Object_Instance_Id</w:t>
      </w:r>
      <w:r w:rsidRPr="00347160">
        <w:fldChar w:fldCharType="begin"/>
      </w:r>
      <w:r w:rsidRPr="00347160">
        <w:instrText xml:space="preserve"> XE "COSEM_Object_Instance_Id" </w:instrText>
      </w:r>
      <w:r w:rsidRPr="00347160">
        <w:fldChar w:fldCharType="end"/>
      </w:r>
      <w:r w:rsidRPr="00347160">
        <w:t>) doublet non-ambiguously references one and only one COSEM object instance;</w:t>
      </w:r>
    </w:p>
    <w:p w14:paraId="70737A5A" w14:textId="77777777" w:rsidR="00162259" w:rsidRPr="00347160" w:rsidRDefault="00162259" w:rsidP="00521922">
      <w:pPr>
        <w:pStyle w:val="ListBullet"/>
        <w:rPr>
          <w:b/>
          <w:bCs/>
          <w:color w:val="000000"/>
        </w:rPr>
      </w:pPr>
      <w:r w:rsidRPr="00347160">
        <w:t>the COSEM_Object_Attribute_Id</w:t>
      </w:r>
      <w:r w:rsidRPr="00347160">
        <w:fldChar w:fldCharType="begin"/>
      </w:r>
      <w:r w:rsidRPr="00347160">
        <w:instrText xml:space="preserve"> XE "COSEM_Object_Attribute_Id" </w:instrText>
      </w:r>
      <w:r w:rsidRPr="00347160">
        <w:fldChar w:fldCharType="end"/>
      </w:r>
      <w:r w:rsidRPr="00347160">
        <w:t xml:space="preserve"> identifies the attribute(s) of the object instance. COSEM_Object_Attribute_Id == 0 references all pu</w:t>
      </w:r>
      <w:r w:rsidR="00D60C94">
        <w:t>blic attributes of the object (A</w:t>
      </w:r>
      <w:r w:rsidRPr="00347160">
        <w:t>ttribute_0 feature; see</w:t>
      </w:r>
      <w:r w:rsidR="00B65B6F" w:rsidRPr="00347160">
        <w:t xml:space="preserve"> </w:t>
      </w:r>
      <w:r w:rsidR="00B65B6F" w:rsidRPr="00347160">
        <w:fldChar w:fldCharType="begin" w:fldLock="1"/>
      </w:r>
      <w:r w:rsidR="00B65B6F" w:rsidRPr="00347160">
        <w:instrText xml:space="preserve"> REF _Ref249279327 \r \h </w:instrText>
      </w:r>
      <w:r w:rsidR="00C60BA6" w:rsidRPr="00347160">
        <w:instrText xml:space="preserve"> \* MERGEFORMAT </w:instrText>
      </w:r>
      <w:r w:rsidR="00B65B6F" w:rsidRPr="00347160">
        <w:fldChar w:fldCharType="separate"/>
      </w:r>
      <w:r w:rsidR="00811F07">
        <w:t>4.2.4.3.7</w:t>
      </w:r>
      <w:r w:rsidR="00B65B6F" w:rsidRPr="00347160">
        <w:fldChar w:fldCharType="end"/>
      </w:r>
      <w:r w:rsidRPr="00347160">
        <w:t>);</w:t>
      </w:r>
    </w:p>
    <w:p w14:paraId="1929C8FB" w14:textId="386328CE" w:rsidR="00162259" w:rsidRPr="00347160" w:rsidRDefault="00162259" w:rsidP="00521922">
      <w:pPr>
        <w:pStyle w:val="ListBullet"/>
        <w:rPr>
          <w:b/>
          <w:bCs/>
          <w:color w:val="000000"/>
        </w:rPr>
      </w:pPr>
      <w:r w:rsidRPr="00347160">
        <w:t>the Access_Selection_Parameters</w:t>
      </w:r>
      <w:r w:rsidRPr="00347160">
        <w:fldChar w:fldCharType="begin"/>
      </w:r>
      <w:r w:rsidRPr="00347160">
        <w:instrText xml:space="preserve"> XE "Access_Selection_Parameters" </w:instrText>
      </w:r>
      <w:r w:rsidRPr="00347160">
        <w:fldChar w:fldCharType="end"/>
      </w:r>
      <w:r w:rsidRPr="00347160">
        <w:t xml:space="preserve"> is present only when COSEM_Object_Attribute_Id != 0 and if selective access to the given attribute is available; see </w:t>
      </w:r>
      <w:r w:rsidRPr="00347160">
        <w:fldChar w:fldCharType="begin" w:fldLock="1"/>
      </w:r>
      <w:r w:rsidRPr="00347160">
        <w:instrText xml:space="preserve"> REF _Ref174791094 \r \h  \* MERGEFORMAT </w:instrText>
      </w:r>
      <w:r w:rsidRPr="00347160">
        <w:fldChar w:fldCharType="separate"/>
      </w:r>
      <w:r w:rsidR="00811F07">
        <w:t>4.2.4.3.5</w:t>
      </w:r>
      <w:r w:rsidRPr="00347160">
        <w:fldChar w:fldCharType="end"/>
      </w:r>
      <w:r w:rsidR="00DF7B97">
        <w:t xml:space="preserve">. The </w:t>
      </w:r>
      <w:r w:rsidRPr="00347160">
        <w:t xml:space="preserve">Access_Selector and the Access_Parameters sub-parameters are defined in the COSEM interface object definitions; </w:t>
      </w:r>
      <w:r w:rsidRPr="00F1574A">
        <w:rPr>
          <w:highlight w:val="yellow"/>
        </w:rPr>
        <w:fldChar w:fldCharType="begin" w:fldLock="1"/>
      </w:r>
      <w:r w:rsidRPr="00F1574A">
        <w:rPr>
          <w:highlight w:val="yellow"/>
        </w:rPr>
        <w:instrText xml:space="preserve"> REF IEC62056_62_IC \h  \* MERGEFORMAT </w:instrText>
      </w:r>
      <w:r w:rsidRPr="00F1574A">
        <w:rPr>
          <w:highlight w:val="yellow"/>
        </w:rPr>
      </w:r>
      <w:r w:rsidRPr="00F1574A">
        <w:rPr>
          <w:highlight w:val="yellow"/>
        </w:rPr>
        <w:fldChar w:fldCharType="separate"/>
      </w:r>
      <w:del w:id="3345" w:author="John Cowburn" w:date="2022-03-03T09:55:00Z">
        <w:r w:rsidR="00077BDE" w:rsidRPr="00F1574A" w:rsidDel="00F1574A">
          <w:rPr>
            <w:color w:val="000000"/>
            <w:highlight w:val="yellow"/>
          </w:rPr>
          <w:delText>I</w:delText>
        </w:r>
      </w:del>
      <w:ins w:id="3346" w:author="John Cowburn" w:date="2021-03-24T13:57:00Z">
        <w:r w:rsidR="00382E8A" w:rsidRPr="00F1574A">
          <w:rPr>
            <w:color w:val="000000"/>
            <w:highlight w:val="yellow"/>
          </w:rPr>
          <w:fldChar w:fldCharType="begin"/>
        </w:r>
        <w:r w:rsidR="00382E8A" w:rsidRPr="00F1574A">
          <w:rPr>
            <w:color w:val="000000"/>
            <w:highlight w:val="yellow"/>
          </w:rPr>
          <w:instrText xml:space="preserve"> REF IEC62056_6_2 \h </w:instrText>
        </w:r>
      </w:ins>
      <w:r w:rsidR="00382E8A" w:rsidRPr="00F1574A">
        <w:rPr>
          <w:color w:val="000000"/>
          <w:highlight w:val="yellow"/>
        </w:rPr>
      </w:r>
      <w:r w:rsidR="00F1574A">
        <w:rPr>
          <w:color w:val="000000"/>
          <w:highlight w:val="yellow"/>
        </w:rPr>
        <w:instrText xml:space="preserve"> \* MERGEFORMAT </w:instrText>
      </w:r>
      <w:r w:rsidR="00382E8A" w:rsidRPr="00F1574A">
        <w:rPr>
          <w:color w:val="000000"/>
          <w:highlight w:val="yellow"/>
        </w:rPr>
        <w:fldChar w:fldCharType="separate"/>
      </w:r>
      <w:r w:rsidR="00DC4BE9" w:rsidRPr="00F1574A">
        <w:rPr>
          <w:color w:val="000000"/>
          <w:highlight w:val="yellow"/>
        </w:rPr>
        <w:t>IEC 62056-6-2:</w:t>
      </w:r>
      <w:ins w:id="3347" w:author="John Cowburn" w:date="2021-03-24T13:24:00Z">
        <w:r w:rsidR="00DC4BE9" w:rsidRPr="00F1574A">
          <w:rPr>
            <w:color w:val="000000"/>
            <w:highlight w:val="yellow"/>
          </w:rPr>
          <w:t>2021</w:t>
        </w:r>
      </w:ins>
      <w:ins w:id="3348" w:author="John Cowburn" w:date="2021-03-24T13:57:00Z">
        <w:r w:rsidR="00382E8A" w:rsidRPr="00F1574A">
          <w:rPr>
            <w:color w:val="000000"/>
            <w:highlight w:val="yellow"/>
          </w:rPr>
          <w:fldChar w:fldCharType="end"/>
        </w:r>
      </w:ins>
      <w:del w:id="3349" w:author="John Cowburn" w:date="2021-03-24T13:57:00Z">
        <w:r w:rsidR="00077BDE" w:rsidRPr="00F1574A" w:rsidDel="00382E8A">
          <w:rPr>
            <w:color w:val="000000"/>
            <w:highlight w:val="yellow"/>
          </w:rPr>
          <w:delText>EC 6</w:delText>
        </w:r>
        <w:r w:rsidR="00811F07" w:rsidRPr="00F1574A" w:rsidDel="00382E8A">
          <w:rPr>
            <w:color w:val="000000"/>
            <w:highlight w:val="yellow"/>
          </w:rPr>
          <w:delText>2056-6-2:—</w:delText>
        </w:r>
      </w:del>
      <w:r w:rsidRPr="00F1574A">
        <w:rPr>
          <w:highlight w:val="yellow"/>
        </w:rPr>
        <w:fldChar w:fldCharType="end"/>
      </w:r>
      <w:r w:rsidRPr="00347160">
        <w:t>.</w:t>
      </w:r>
    </w:p>
    <w:p w14:paraId="73100971" w14:textId="77777777" w:rsidR="00162259" w:rsidRPr="00347160" w:rsidRDefault="00162259" w:rsidP="00B67C8A">
      <w:pPr>
        <w:pStyle w:val="PARAGRAPH"/>
      </w:pPr>
      <w:r w:rsidRPr="00347160">
        <w:t>A SET-REQUEST-NORMAL</w:t>
      </w:r>
      <w:r w:rsidRPr="00347160">
        <w:fldChar w:fldCharType="begin"/>
      </w:r>
      <w:r w:rsidRPr="00347160">
        <w:instrText xml:space="preserve"> XE "SET-REQUEST-NORMAL" </w:instrText>
      </w:r>
      <w:r w:rsidRPr="00347160">
        <w:fldChar w:fldCharType="end"/>
      </w:r>
      <w:r w:rsidRPr="00347160">
        <w:t xml:space="preserve"> or SET-REQUEST-WITH-FIRST-BLOCK</w:t>
      </w:r>
      <w:r w:rsidRPr="00347160">
        <w:fldChar w:fldCharType="begin"/>
      </w:r>
      <w:r w:rsidRPr="00347160">
        <w:instrText xml:space="preserve"> XE "SET-REQUEST-WITH-FIRST-BLOCK" </w:instrText>
      </w:r>
      <w:r w:rsidRPr="00347160">
        <w:fldChar w:fldCharType="end"/>
      </w:r>
      <w:r w:rsidRPr="00347160">
        <w:t xml:space="preserve"> service primitive contains a single COSEM attribute descriptor. A SET-REQUEST-WITH-LIST</w:t>
      </w:r>
      <w:r w:rsidRPr="00347160">
        <w:fldChar w:fldCharType="begin"/>
      </w:r>
      <w:r w:rsidRPr="00347160">
        <w:instrText xml:space="preserve"> XE "SET-REQUEST-WITH-LIST" </w:instrText>
      </w:r>
      <w:r w:rsidRPr="00347160">
        <w:fldChar w:fldCharType="end"/>
      </w:r>
      <w:r w:rsidRPr="00347160">
        <w:t xml:space="preserve"> or a SET-REQUEST-FIRST-BLOCK-WITH-LIST</w:t>
      </w:r>
      <w:r w:rsidRPr="00347160">
        <w:fldChar w:fldCharType="begin"/>
      </w:r>
      <w:r w:rsidRPr="00347160">
        <w:instrText xml:space="preserve"> XE "SET-REQUEST-FIRST-BLOCK-WITH-LIST" </w:instrText>
      </w:r>
      <w:r w:rsidRPr="00347160">
        <w:fldChar w:fldCharType="end"/>
      </w:r>
      <w:r w:rsidRPr="00347160">
        <w:t xml:space="preserve"> service primitive contains a list of COSEM attribute descriptors; their number is limited by the server-max-receive-pdu-size: all COSEM attribute descriptors – together with (a part of) the data to be written – shall fit in a single APDU.</w:t>
      </w:r>
    </w:p>
    <w:p w14:paraId="49472019" w14:textId="77777777" w:rsidR="00162259" w:rsidRPr="00347160" w:rsidRDefault="00162259" w:rsidP="00B67C8A">
      <w:pPr>
        <w:pStyle w:val="PARAGRAPH"/>
      </w:pPr>
      <w:r w:rsidRPr="00347160">
        <w:rPr>
          <w:color w:val="000000"/>
        </w:rPr>
        <w:t xml:space="preserve">The Data parameter contains the data necessary to write the value of the referenced attributes. </w:t>
      </w:r>
      <w:r w:rsidRPr="00347160">
        <w:t>The number and the order of the Data parameters shall be the same as that of the COSEM_Attribute_Descriptor parameters.</w:t>
      </w:r>
    </w:p>
    <w:p w14:paraId="48A73639" w14:textId="77777777" w:rsidR="00162259" w:rsidRPr="00F67E40" w:rsidRDefault="00162259" w:rsidP="00B67C8A">
      <w:pPr>
        <w:pStyle w:val="PARAGRAPH"/>
      </w:pPr>
      <w:r w:rsidRPr="00F67E40">
        <w:t>If COSEM_Object_Attribute_Id == 0 (Attribute_0), the Data sent shall be a structure, containing, for each public attribute, in the order of their appearance in the given object specification, either a value or null-data, meaning that the given attribute need not be set.</w:t>
      </w:r>
    </w:p>
    <w:p w14:paraId="51D80C10" w14:textId="77777777" w:rsidR="002E3F8B" w:rsidRPr="00347160" w:rsidRDefault="002E3F8B" w:rsidP="00B67C8A">
      <w:pPr>
        <w:pStyle w:val="PARAGRAPH"/>
      </w:pPr>
      <w:r w:rsidRPr="00F67E40">
        <w:t>If the encoded form of the Data parameter does not fit in a single APDU, it can be transported in blocks using either the service-specific or the general block transfer mechanism.</w:t>
      </w:r>
    </w:p>
    <w:p w14:paraId="6853961B" w14:textId="77777777" w:rsidR="002E3F8B" w:rsidRPr="00347160" w:rsidRDefault="002E3F8B" w:rsidP="002E3F8B">
      <w:pPr>
        <w:pStyle w:val="PARAGRAPH"/>
      </w:pPr>
      <w:r w:rsidRPr="00347160">
        <w:lastRenderedPageBreak/>
        <w:t>If the service-specific block transfer mechanism is used, the DataBlock_SA parameter carries block transfer control information and raw-data:</w:t>
      </w:r>
    </w:p>
    <w:p w14:paraId="69B270E8" w14:textId="77777777" w:rsidR="00162259" w:rsidRPr="00347160" w:rsidRDefault="00162259" w:rsidP="00695ACD">
      <w:pPr>
        <w:pStyle w:val="ListBullet"/>
        <w:numPr>
          <w:ilvl w:val="0"/>
          <w:numId w:val="20"/>
        </w:numPr>
      </w:pPr>
      <w:r w:rsidRPr="00347160">
        <w:t>the Last_Block</w:t>
      </w:r>
      <w:r w:rsidRPr="00347160">
        <w:fldChar w:fldCharType="begin"/>
      </w:r>
      <w:r w:rsidRPr="00347160">
        <w:instrText xml:space="preserve"> XE "Last_Block" </w:instrText>
      </w:r>
      <w:r w:rsidRPr="00347160">
        <w:fldChar w:fldCharType="end"/>
      </w:r>
      <w:r w:rsidRPr="00347160">
        <w:t xml:space="preserve"> element indicates whether the current block is the last one (TRUE) or not (FALSE);</w:t>
      </w:r>
    </w:p>
    <w:p w14:paraId="7DA27215" w14:textId="77777777" w:rsidR="00162259" w:rsidRPr="00347160" w:rsidRDefault="00162259" w:rsidP="00695ACD">
      <w:pPr>
        <w:pStyle w:val="ListBullet"/>
        <w:numPr>
          <w:ilvl w:val="0"/>
          <w:numId w:val="20"/>
        </w:numPr>
      </w:pPr>
      <w:r w:rsidRPr="00347160">
        <w:t>the Block_Number</w:t>
      </w:r>
      <w:r w:rsidRPr="00347160">
        <w:fldChar w:fldCharType="begin"/>
      </w:r>
      <w:r w:rsidRPr="00347160">
        <w:instrText xml:space="preserve"> XE "Block_Number" </w:instrText>
      </w:r>
      <w:r w:rsidRPr="00347160">
        <w:fldChar w:fldCharType="end"/>
      </w:r>
      <w:r w:rsidRPr="00347160">
        <w:t xml:space="preserve"> element carries the number of the actual block sent;</w:t>
      </w:r>
    </w:p>
    <w:p w14:paraId="5BFF8EDB" w14:textId="77777777" w:rsidR="00162259" w:rsidRPr="00347160" w:rsidRDefault="00162259" w:rsidP="00695ACD">
      <w:pPr>
        <w:pStyle w:val="ListBullet"/>
        <w:numPr>
          <w:ilvl w:val="0"/>
          <w:numId w:val="20"/>
        </w:numPr>
      </w:pPr>
      <w:r w:rsidRPr="00347160">
        <w:t>the Raw_Data</w:t>
      </w:r>
      <w:r w:rsidRPr="00347160">
        <w:fldChar w:fldCharType="begin"/>
      </w:r>
      <w:r w:rsidRPr="00347160">
        <w:instrText xml:space="preserve"> XE "Raw_Data" </w:instrText>
      </w:r>
      <w:r w:rsidRPr="00347160">
        <w:fldChar w:fldCharType="end"/>
      </w:r>
      <w:r w:rsidRPr="00347160">
        <w:t xml:space="preserve"> element carries a part of the data to be written.</w:t>
      </w:r>
    </w:p>
    <w:p w14:paraId="761851E1" w14:textId="77777777" w:rsidR="00162259" w:rsidRPr="00347160" w:rsidRDefault="00162259" w:rsidP="00B67C8A">
      <w:pPr>
        <w:pStyle w:val="PARAGRAPH"/>
      </w:pPr>
      <w:r w:rsidRPr="00347160">
        <w:t>The Result parameters are present in the .response primitive when Response_Type != ACK-BLOCK. Their number and order shall be the same as that of the COSEM_Attribute_Descriptor parameters in the request. Each Result shall contain either the information “success” or a reason for failing to write the attribute referenced (Data_Access_Result</w:t>
      </w:r>
      <w:r w:rsidRPr="00347160">
        <w:fldChar w:fldCharType="begin"/>
      </w:r>
      <w:r w:rsidRPr="00347160">
        <w:instrText xml:space="preserve"> XE "Data_Access_Result" </w:instrText>
      </w:r>
      <w:r w:rsidRPr="00347160">
        <w:fldChar w:fldCharType="end"/>
      </w:r>
      <w:r w:rsidRPr="00347160">
        <w:t xml:space="preserve">). When in the .request primitive </w:t>
      </w:r>
      <w:r w:rsidRPr="00347160">
        <w:rPr>
          <w:color w:val="000000"/>
        </w:rPr>
        <w:t xml:space="preserve">COSEM_Object_Attribute_Id == 0 (Attribute_0), the Result shall carry a list of results, </w:t>
      </w:r>
      <w:r w:rsidRPr="00347160">
        <w:t>either the information “success” or a reason for failing to write the attribute (Data_Access_Result), for each</w:t>
      </w:r>
      <w:r w:rsidRPr="00347160">
        <w:rPr>
          <w:color w:val="000000"/>
        </w:rPr>
        <w:t xml:space="preserve"> public attribute, in the order of their appearance in the given object specification.</w:t>
      </w:r>
    </w:p>
    <w:p w14:paraId="1E0A1B47" w14:textId="77777777" w:rsidR="00162259" w:rsidRPr="00347160" w:rsidRDefault="00162259" w:rsidP="00B67C8A">
      <w:pPr>
        <w:pStyle w:val="PARAGRAPH"/>
        <w:rPr>
          <w:color w:val="000000"/>
        </w:rPr>
      </w:pPr>
      <w:r w:rsidRPr="00347160">
        <w:t>The Block_Number</w:t>
      </w:r>
      <w:r w:rsidRPr="00347160">
        <w:fldChar w:fldCharType="begin"/>
      </w:r>
      <w:r w:rsidRPr="00347160">
        <w:instrText xml:space="preserve"> XE "Block_Number" </w:instrText>
      </w:r>
      <w:r w:rsidRPr="00347160">
        <w:fldChar w:fldCharType="end"/>
      </w:r>
      <w:r w:rsidRPr="00347160">
        <w:t xml:space="preserve"> parameter shall be present when Response_Type == ACK-BLOCK, LAST-BLOCK, or LAST-BLOCK-WITH-LIST. It carries the number of the latest data block received correctly.</w:t>
      </w:r>
    </w:p>
    <w:p w14:paraId="04C5340F" w14:textId="77777777" w:rsidR="00162259" w:rsidRPr="00B67C8A" w:rsidRDefault="00162259" w:rsidP="00B67C8A">
      <w:pPr>
        <w:pStyle w:val="PARAGRAPH"/>
        <w:rPr>
          <w:rStyle w:val="Emphasis"/>
        </w:rPr>
      </w:pPr>
      <w:bookmarkStart w:id="3350" w:name="_Toc461014189"/>
      <w:r w:rsidRPr="00B67C8A">
        <w:rPr>
          <w:rStyle w:val="Emphasis"/>
        </w:rPr>
        <w:t>Use</w:t>
      </w:r>
      <w:bookmarkEnd w:id="3350"/>
    </w:p>
    <w:p w14:paraId="1C6ADEF2" w14:textId="77777777" w:rsidR="00162259" w:rsidRPr="00347160" w:rsidRDefault="00162259" w:rsidP="00B67C8A">
      <w:pPr>
        <w:pStyle w:val="PARAGRAPH"/>
      </w:pPr>
      <w:r w:rsidRPr="00347160">
        <w:t xml:space="preserve">Possible logical sequence of the SET service primitives are illustrated in </w:t>
      </w:r>
      <w:r w:rsidRPr="00347160">
        <w:fldChar w:fldCharType="begin" w:fldLock="1"/>
      </w:r>
      <w:r w:rsidRPr="00347160">
        <w:instrText xml:space="preserve"> REF _Ref173922013 \h </w:instrText>
      </w:r>
      <w:r w:rsidR="00C60BA6" w:rsidRPr="00347160">
        <w:instrText xml:space="preserve"> \* MERGEFORMAT </w:instrText>
      </w:r>
      <w:r w:rsidRPr="00347160">
        <w:fldChar w:fldCharType="separate"/>
      </w:r>
      <w:r w:rsidR="00811F07" w:rsidRPr="00347160">
        <w:t xml:space="preserve">Figure </w:t>
      </w:r>
      <w:r w:rsidR="00811F07">
        <w:rPr>
          <w:noProof/>
        </w:rPr>
        <w:t>35</w:t>
      </w:r>
      <w:r w:rsidRPr="00347160">
        <w:fldChar w:fldCharType="end"/>
      </w:r>
      <w:r w:rsidRPr="00347160">
        <w:t>:</w:t>
      </w:r>
    </w:p>
    <w:p w14:paraId="4AF7A5EE" w14:textId="77777777" w:rsidR="00162259" w:rsidRPr="00347160" w:rsidRDefault="00162259" w:rsidP="00695ACD">
      <w:pPr>
        <w:pStyle w:val="ListBullet"/>
        <w:numPr>
          <w:ilvl w:val="0"/>
          <w:numId w:val="20"/>
        </w:numPr>
      </w:pPr>
      <w:r w:rsidRPr="00347160">
        <w:t>for a successful confirmed SET, item a);</w:t>
      </w:r>
    </w:p>
    <w:p w14:paraId="19A58842" w14:textId="77777777" w:rsidR="00162259" w:rsidRPr="00347160" w:rsidRDefault="00162259" w:rsidP="00695ACD">
      <w:pPr>
        <w:pStyle w:val="ListBullet"/>
        <w:numPr>
          <w:ilvl w:val="0"/>
          <w:numId w:val="20"/>
        </w:numPr>
      </w:pPr>
      <w:r w:rsidRPr="00347160">
        <w:t>for an unconfirmed SET, item d); and</w:t>
      </w:r>
    </w:p>
    <w:p w14:paraId="7E691BEC" w14:textId="77777777" w:rsidR="00162259" w:rsidRPr="00347160" w:rsidRDefault="00162259" w:rsidP="00695ACD">
      <w:pPr>
        <w:pStyle w:val="ListBullet"/>
        <w:numPr>
          <w:ilvl w:val="0"/>
          <w:numId w:val="20"/>
        </w:numPr>
      </w:pPr>
      <w:r w:rsidRPr="00347160">
        <w:t>for an unsuccessful attempt due to a local error, item c).</w:t>
      </w:r>
    </w:p>
    <w:p w14:paraId="216125AC" w14:textId="77777777" w:rsidR="00162259" w:rsidRPr="00347160" w:rsidRDefault="00162259" w:rsidP="00B67C8A">
      <w:pPr>
        <w:pStyle w:val="PARAGRAPH"/>
        <w:rPr>
          <w:color w:val="000000"/>
        </w:rPr>
      </w:pPr>
      <w:r w:rsidRPr="00347160">
        <w:t>The SET.request</w:t>
      </w:r>
      <w:r w:rsidRPr="00347160">
        <w:fldChar w:fldCharType="begin"/>
      </w:r>
      <w:r w:rsidRPr="00347160">
        <w:instrText xml:space="preserve"> XE "SET.request" </w:instrText>
      </w:r>
      <w:r w:rsidRPr="00347160">
        <w:fldChar w:fldCharType="end"/>
      </w:r>
      <w:r w:rsidRPr="00347160">
        <w:t xml:space="preserve"> primitive is invoked by the client AP to write the value of one or all attributes of one or more COSEM objects of the server AP. If the complete data to be sent fits in a single APDU, the .request primitive shall be invoked with Request_Type == NORMAL or WITH-LIST as appropriate. Otherwise, it shall be invoked with Request_Type == FIRST-BLOCK or FIRST-BLOCK-WITH-LIST, then with Request_Type == ONE-BLOCK and finally with LAST-BLOCK as appropriate. Upon reception of the .request primitive, the client AL builds the Set-Request</w:t>
      </w:r>
      <w:r w:rsidRPr="00347160">
        <w:fldChar w:fldCharType="begin"/>
      </w:r>
      <w:r w:rsidRPr="00347160">
        <w:instrText xml:space="preserve"> XE "Set-Request" </w:instrText>
      </w:r>
      <w:r w:rsidRPr="00347160">
        <w:fldChar w:fldCharType="end"/>
      </w:r>
      <w:r w:rsidRPr="00347160">
        <w:t xml:space="preserve"> APDU </w:t>
      </w:r>
      <w:r w:rsidRPr="00347160">
        <w:rPr>
          <w:color w:val="000000"/>
        </w:rPr>
        <w:t>appropriate for the Request_Type and sends it to the server.</w:t>
      </w:r>
    </w:p>
    <w:p w14:paraId="26EEF18E" w14:textId="77777777" w:rsidR="00162259" w:rsidRPr="00347160" w:rsidRDefault="00162259" w:rsidP="00B67C8A">
      <w:pPr>
        <w:pStyle w:val="PARAGRAPH"/>
      </w:pPr>
      <w:r w:rsidRPr="00347160">
        <w:t>The SET.indication</w:t>
      </w:r>
      <w:r w:rsidRPr="00347160">
        <w:fldChar w:fldCharType="begin"/>
      </w:r>
      <w:r w:rsidRPr="00347160">
        <w:instrText xml:space="preserve"> XE "SET.indication" </w:instrText>
      </w:r>
      <w:r w:rsidRPr="00347160">
        <w:fldChar w:fldCharType="end"/>
      </w:r>
      <w:r w:rsidRPr="00347160">
        <w:t xml:space="preserve"> primitive is generated by the server AL upon reception of a Set-Request APDU.</w:t>
      </w:r>
    </w:p>
    <w:p w14:paraId="37B5A5A9" w14:textId="77777777" w:rsidR="00162259" w:rsidRPr="00347160" w:rsidRDefault="00162259" w:rsidP="00162259">
      <w:pPr>
        <w:pStyle w:val="PARAGRAPH"/>
      </w:pPr>
      <w:r w:rsidRPr="00347160">
        <w:t>The SET.response</w:t>
      </w:r>
      <w:r w:rsidRPr="00347160">
        <w:fldChar w:fldCharType="begin"/>
      </w:r>
      <w:r w:rsidRPr="00347160">
        <w:instrText xml:space="preserve"> XE "SET.response" </w:instrText>
      </w:r>
      <w:r w:rsidRPr="00347160">
        <w:fldChar w:fldCharType="end"/>
      </w:r>
      <w:r w:rsidRPr="00347160">
        <w:t xml:space="preserve"> primitive is invoked by the server AP, if Service_Class == Confirmed, to send a response to an .indication primitive received. If the data were sent in a single APDU, the .response primitive is invoked with Response_Type == NORMAL or WITH-LIST as appropriate. Otherwise, it is invoked with Response_Type == ACK-BLOCK, and finally with LAST-BLOCK or LAST-BLOCK-WITH-LIST as appropriate.</w:t>
      </w:r>
    </w:p>
    <w:p w14:paraId="4EA10C66" w14:textId="77777777" w:rsidR="00162259" w:rsidRPr="00347160" w:rsidRDefault="00162259" w:rsidP="00162259">
      <w:pPr>
        <w:pStyle w:val="PARAGRAPH"/>
      </w:pPr>
      <w:r w:rsidRPr="00347160">
        <w:t>The SET.confirm</w:t>
      </w:r>
      <w:r w:rsidRPr="00347160">
        <w:fldChar w:fldCharType="begin"/>
      </w:r>
      <w:r w:rsidRPr="00347160">
        <w:instrText xml:space="preserve"> XE "SET.confirm" </w:instrText>
      </w:r>
      <w:r w:rsidRPr="00347160">
        <w:fldChar w:fldCharType="end"/>
      </w:r>
      <w:r w:rsidRPr="00347160">
        <w:t xml:space="preserve"> primitive is generated by the client AL to indicate the reception of a Set-Response</w:t>
      </w:r>
      <w:r w:rsidRPr="00347160">
        <w:fldChar w:fldCharType="begin"/>
      </w:r>
      <w:r w:rsidRPr="00347160">
        <w:instrText xml:space="preserve"> XE "Set-Response" </w:instrText>
      </w:r>
      <w:r w:rsidRPr="00347160">
        <w:fldChar w:fldCharType="end"/>
      </w:r>
      <w:r w:rsidRPr="00347160">
        <w:t xml:space="preserve"> APDU.</w:t>
      </w:r>
    </w:p>
    <w:p w14:paraId="13659440" w14:textId="77777777" w:rsidR="00162259" w:rsidRPr="00347160" w:rsidRDefault="00162259" w:rsidP="00162259">
      <w:pPr>
        <w:pStyle w:val="PARAGRAPH"/>
      </w:pPr>
      <w:r w:rsidRPr="00347160">
        <w:t xml:space="preserve">The protocol for the SET service is specified in </w:t>
      </w:r>
      <w:r w:rsidRPr="00347160">
        <w:fldChar w:fldCharType="begin" w:fldLock="1"/>
      </w:r>
      <w:r w:rsidRPr="00347160">
        <w:instrText xml:space="preserve"> REF _Ref245348835 \r \h </w:instrText>
      </w:r>
      <w:r w:rsidR="00C60BA6" w:rsidRPr="00347160">
        <w:instrText xml:space="preserve"> \* MERGEFORMAT </w:instrText>
      </w:r>
      <w:r w:rsidRPr="00347160">
        <w:fldChar w:fldCharType="separate"/>
      </w:r>
      <w:r w:rsidR="00811F07">
        <w:t>7.3.4</w:t>
      </w:r>
      <w:r w:rsidRPr="00347160">
        <w:fldChar w:fldCharType="end"/>
      </w:r>
      <w:r w:rsidRPr="00347160">
        <w:t>.</w:t>
      </w:r>
    </w:p>
    <w:p w14:paraId="3AF52402" w14:textId="77777777" w:rsidR="00162259" w:rsidRPr="00347160" w:rsidRDefault="00162259" w:rsidP="00324458">
      <w:pPr>
        <w:pStyle w:val="Heading2"/>
      </w:pPr>
      <w:bookmarkStart w:id="3351" w:name="_Ref174193216"/>
      <w:bookmarkStart w:id="3352" w:name="_Toc176086677"/>
      <w:bookmarkStart w:id="3353" w:name="_Toc246860937"/>
      <w:bookmarkStart w:id="3354" w:name="_Toc246861000"/>
      <w:bookmarkStart w:id="3355" w:name="_Toc247390656"/>
      <w:bookmarkStart w:id="3356" w:name="_Toc249289512"/>
      <w:bookmarkStart w:id="3357" w:name="_Toc277948321"/>
      <w:bookmarkStart w:id="3358" w:name="_Toc279392039"/>
      <w:bookmarkStart w:id="3359" w:name="_Toc279396982"/>
      <w:bookmarkStart w:id="3360" w:name="_Toc299013341"/>
      <w:bookmarkStart w:id="3361" w:name="_Toc315426411"/>
      <w:bookmarkStart w:id="3362" w:name="_Toc406524199"/>
      <w:bookmarkStart w:id="3363" w:name="_Toc437856533"/>
      <w:bookmarkStart w:id="3364" w:name="_Toc97127243"/>
      <w:bookmarkStart w:id="3365" w:name="_Toc461014194"/>
      <w:bookmarkStart w:id="3366" w:name="_Toc477854228"/>
      <w:bookmarkStart w:id="3367" w:name="_Toc481414547"/>
      <w:bookmarkStart w:id="3368" w:name="_Toc510240160"/>
      <w:bookmarkStart w:id="3369" w:name="_Toc510241432"/>
      <w:bookmarkStart w:id="3370" w:name="_Toc68357055"/>
      <w:bookmarkStart w:id="3371" w:name="_Ref173914412"/>
      <w:r w:rsidRPr="00347160">
        <w:t>The ACTION service</w:t>
      </w:r>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r w:rsidRPr="00347160">
        <w:fldChar w:fldCharType="begin"/>
      </w:r>
      <w:r w:rsidRPr="00347160">
        <w:instrText xml:space="preserve"> XE "ACTION service" </w:instrText>
      </w:r>
      <w:r w:rsidRPr="00347160">
        <w:fldChar w:fldCharType="end"/>
      </w:r>
    </w:p>
    <w:p w14:paraId="69732283" w14:textId="77777777" w:rsidR="00162259" w:rsidRPr="00347160" w:rsidRDefault="00162259" w:rsidP="00162259">
      <w:pPr>
        <w:pStyle w:val="PARAGRAPH"/>
        <w:rPr>
          <w:i/>
          <w:iCs/>
        </w:rPr>
      </w:pPr>
      <w:bookmarkStart w:id="3372" w:name="_Toc461014195"/>
      <w:bookmarkEnd w:id="3365"/>
      <w:bookmarkEnd w:id="3366"/>
      <w:bookmarkEnd w:id="3367"/>
      <w:bookmarkEnd w:id="3368"/>
      <w:bookmarkEnd w:id="3369"/>
      <w:bookmarkEnd w:id="3370"/>
      <w:bookmarkEnd w:id="3371"/>
      <w:r w:rsidRPr="00347160">
        <w:rPr>
          <w:i/>
          <w:iCs/>
        </w:rPr>
        <w:t>Function</w:t>
      </w:r>
      <w:bookmarkEnd w:id="3372"/>
    </w:p>
    <w:p w14:paraId="00FFE7DE" w14:textId="77777777" w:rsidR="00162259" w:rsidRPr="00347160" w:rsidRDefault="00162259" w:rsidP="00B67C8A">
      <w:pPr>
        <w:pStyle w:val="PARAGRAPH"/>
      </w:pPr>
      <w:r w:rsidRPr="00347160">
        <w:lastRenderedPageBreak/>
        <w:t>The ACTION service is used with LN referencing. It can be invoked in a confirmed or unconfirmed manner. Its function is to invoke one or more COSEM interface objects methods. It comprises two phases:</w:t>
      </w:r>
    </w:p>
    <w:p w14:paraId="746ECED1" w14:textId="77777777" w:rsidR="00162259" w:rsidRPr="00347160" w:rsidRDefault="00162259" w:rsidP="00695ACD">
      <w:pPr>
        <w:pStyle w:val="ListBullet"/>
        <w:numPr>
          <w:ilvl w:val="0"/>
          <w:numId w:val="20"/>
        </w:numPr>
      </w:pPr>
      <w:r w:rsidRPr="00347160">
        <w:t>in the first phase, the client sends the reference(s) of the method(s) to be invoked, with the method invocation parameters necessary;</w:t>
      </w:r>
    </w:p>
    <w:p w14:paraId="5A011758" w14:textId="77777777" w:rsidR="00162259" w:rsidRPr="00347160" w:rsidRDefault="00162259" w:rsidP="00695ACD">
      <w:pPr>
        <w:pStyle w:val="ListBullet"/>
        <w:numPr>
          <w:ilvl w:val="0"/>
          <w:numId w:val="20"/>
        </w:numPr>
      </w:pPr>
      <w:r w:rsidRPr="00347160">
        <w:t>in the second phase, after invoking the methods, the server sends back the result and the return parameters generated by the invocation of the method(s), if any.</w:t>
      </w:r>
    </w:p>
    <w:p w14:paraId="76E9743D" w14:textId="77777777" w:rsidR="00162259" w:rsidRPr="00347160" w:rsidRDefault="00162259" w:rsidP="00162259">
      <w:pPr>
        <w:pStyle w:val="PARAGRAPH"/>
      </w:pPr>
      <w:r w:rsidRPr="00347160">
        <w:t xml:space="preserve">If the method invocation parameters are too long to fit in a single request, they are sent in multiple requests (block transfer from the client to the server). If the result and the return parameters are </w:t>
      </w:r>
      <w:r w:rsidRPr="00347160">
        <w:rPr>
          <w:color w:val="000000"/>
          <w:kern w:val="28"/>
        </w:rPr>
        <w:t>too long to fit in a single response</w:t>
      </w:r>
      <w:r w:rsidRPr="00347160">
        <w:t>, they are returned in multiple responses (block transfer from the server to the client.)</w:t>
      </w:r>
    </w:p>
    <w:p w14:paraId="751D503A" w14:textId="77777777" w:rsidR="00162259" w:rsidRPr="00347160" w:rsidRDefault="00162259" w:rsidP="00E06F33">
      <w:pPr>
        <w:pStyle w:val="PARAGRAPH"/>
        <w:rPr>
          <w:i/>
          <w:iCs/>
        </w:rPr>
      </w:pPr>
      <w:r w:rsidRPr="00347160">
        <w:rPr>
          <w:i/>
          <w:iCs/>
        </w:rPr>
        <w:t>Semantics</w:t>
      </w:r>
    </w:p>
    <w:p w14:paraId="009BBBE2" w14:textId="77777777" w:rsidR="00162259" w:rsidRPr="00347160" w:rsidRDefault="00162259" w:rsidP="00B67C8A">
      <w:pPr>
        <w:pStyle w:val="PARAGRAPH"/>
      </w:pPr>
      <w:r w:rsidRPr="00347160">
        <w:t xml:space="preserve">The ACTION service primitives shall provide parameters as shown in </w:t>
      </w:r>
      <w:r w:rsidRPr="00347160">
        <w:fldChar w:fldCharType="begin" w:fldLock="1"/>
      </w:r>
      <w:r w:rsidRPr="00347160">
        <w:instrText xml:space="preserve"> REF _Ref103503770 \h </w:instrText>
      </w:r>
      <w:r w:rsidR="00C60BA6" w:rsidRPr="00347160">
        <w:instrText xml:space="preserve"> \* MERGEFORMAT </w:instrText>
      </w:r>
      <w:r w:rsidRPr="00347160">
        <w:fldChar w:fldCharType="separate"/>
      </w:r>
      <w:r w:rsidR="00811F07" w:rsidRPr="00347160">
        <w:t xml:space="preserve">Table </w:t>
      </w:r>
      <w:r w:rsidR="00811F07">
        <w:rPr>
          <w:noProof/>
        </w:rPr>
        <w:t>46</w:t>
      </w:r>
      <w:r w:rsidRPr="00347160">
        <w:fldChar w:fldCharType="end"/>
      </w:r>
      <w:r w:rsidRPr="00347160">
        <w:t>.</w:t>
      </w:r>
    </w:p>
    <w:p w14:paraId="7183757C" w14:textId="2A76750E" w:rsidR="00162259" w:rsidRPr="00347160" w:rsidRDefault="00162259" w:rsidP="00B67C8A">
      <w:pPr>
        <w:pStyle w:val="TABLE-title"/>
      </w:pPr>
      <w:bookmarkStart w:id="3373" w:name="_Ref103503770"/>
      <w:bookmarkStart w:id="3374" w:name="_Toc41151779"/>
      <w:bookmarkStart w:id="3375" w:name="_Toc53852936"/>
      <w:bookmarkStart w:id="3376" w:name="_Toc68357447"/>
      <w:bookmarkStart w:id="3377" w:name="_Toc176086869"/>
      <w:bookmarkStart w:id="3378" w:name="_Toc246861039"/>
      <w:bookmarkStart w:id="3379" w:name="_Toc249289821"/>
      <w:bookmarkStart w:id="3380" w:name="_Toc277948648"/>
      <w:bookmarkStart w:id="3381" w:name="_Toc279392124"/>
      <w:bookmarkStart w:id="3382" w:name="_Toc279397402"/>
      <w:bookmarkStart w:id="3383" w:name="_Toc315426543"/>
      <w:bookmarkStart w:id="3384" w:name="_Toc355266097"/>
      <w:bookmarkStart w:id="3385" w:name="_Toc406428476"/>
      <w:bookmarkStart w:id="3386" w:name="_Toc437856777"/>
      <w:bookmarkStart w:id="3387" w:name="_Toc97127488"/>
      <w:r w:rsidRPr="00347160">
        <w:t xml:space="preserve">Table </w:t>
      </w:r>
      <w:fldSimple w:instr=" SEQ Table \* ARABIC ">
        <w:r w:rsidR="00DC4BE9">
          <w:rPr>
            <w:noProof/>
          </w:rPr>
          <w:t>46</w:t>
        </w:r>
      </w:fldSimple>
      <w:bookmarkEnd w:id="3373"/>
      <w:r w:rsidRPr="00347160">
        <w:t xml:space="preserve"> – Service parameters of the ACTION service</w:t>
      </w:r>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24"/>
        <w:gridCol w:w="1150"/>
        <w:gridCol w:w="1132"/>
        <w:gridCol w:w="1132"/>
        <w:gridCol w:w="1132"/>
      </w:tblGrid>
      <w:tr w:rsidR="00162259" w:rsidRPr="00347160" w14:paraId="2BC94EAA" w14:textId="77777777" w:rsidTr="00521E1B">
        <w:trPr>
          <w:cantSplit/>
          <w:tblHeader/>
          <w:jc w:val="center"/>
        </w:trPr>
        <w:tc>
          <w:tcPr>
            <w:tcW w:w="4536" w:type="dxa"/>
            <w:tcBorders>
              <w:top w:val="nil"/>
              <w:left w:val="nil"/>
            </w:tcBorders>
          </w:tcPr>
          <w:p w14:paraId="5B3F1294" w14:textId="77777777" w:rsidR="00162259" w:rsidRPr="00347160" w:rsidRDefault="00162259" w:rsidP="00521E1B">
            <w:pPr>
              <w:keepNext/>
              <w:spacing w:before="60" w:after="60"/>
              <w:rPr>
                <w:rFonts w:ascii="Arial Narrow" w:hAnsi="Arial Narrow"/>
                <w:sz w:val="18"/>
              </w:rPr>
            </w:pPr>
          </w:p>
        </w:tc>
        <w:tc>
          <w:tcPr>
            <w:tcW w:w="1153" w:type="dxa"/>
          </w:tcPr>
          <w:p w14:paraId="1DB898CD" w14:textId="77777777" w:rsidR="00162259" w:rsidRPr="00347160" w:rsidRDefault="00162259" w:rsidP="00521E1B">
            <w:pPr>
              <w:pStyle w:val="TABLE-col-heading"/>
            </w:pPr>
            <w:r w:rsidRPr="00347160">
              <w:t>.request</w:t>
            </w:r>
          </w:p>
        </w:tc>
        <w:tc>
          <w:tcPr>
            <w:tcW w:w="1134" w:type="dxa"/>
          </w:tcPr>
          <w:p w14:paraId="4DCAAC91" w14:textId="77777777" w:rsidR="00162259" w:rsidRPr="00347160" w:rsidRDefault="00162259" w:rsidP="00521E1B">
            <w:pPr>
              <w:pStyle w:val="TABLE-col-heading"/>
            </w:pPr>
            <w:r w:rsidRPr="00347160">
              <w:t>.indication</w:t>
            </w:r>
          </w:p>
        </w:tc>
        <w:tc>
          <w:tcPr>
            <w:tcW w:w="1134" w:type="dxa"/>
          </w:tcPr>
          <w:p w14:paraId="734B0413" w14:textId="77777777" w:rsidR="00162259" w:rsidRPr="00347160" w:rsidRDefault="00162259" w:rsidP="00521E1B">
            <w:pPr>
              <w:pStyle w:val="TABLE-col-heading"/>
            </w:pPr>
            <w:r w:rsidRPr="00347160">
              <w:t>.response</w:t>
            </w:r>
          </w:p>
        </w:tc>
        <w:tc>
          <w:tcPr>
            <w:tcW w:w="1134" w:type="dxa"/>
          </w:tcPr>
          <w:p w14:paraId="1FE83F18" w14:textId="77777777" w:rsidR="00162259" w:rsidRPr="00347160" w:rsidRDefault="00162259" w:rsidP="00521E1B">
            <w:pPr>
              <w:pStyle w:val="TABLE-col-heading"/>
            </w:pPr>
            <w:r w:rsidRPr="00347160">
              <w:t>.confirm</w:t>
            </w:r>
          </w:p>
        </w:tc>
      </w:tr>
      <w:tr w:rsidR="00162259" w:rsidRPr="00347160" w14:paraId="33D68500" w14:textId="77777777" w:rsidTr="00521E1B">
        <w:trPr>
          <w:cantSplit/>
          <w:jc w:val="center"/>
        </w:trPr>
        <w:tc>
          <w:tcPr>
            <w:tcW w:w="4536" w:type="dxa"/>
          </w:tcPr>
          <w:p w14:paraId="64DBAC84" w14:textId="77777777" w:rsidR="00162259" w:rsidRPr="00347160" w:rsidRDefault="00162259" w:rsidP="00521E1B">
            <w:pPr>
              <w:pStyle w:val="TABLE-cell"/>
              <w:keepNext/>
            </w:pPr>
            <w:r w:rsidRPr="00347160">
              <w:t>Invoke_Id</w:t>
            </w:r>
          </w:p>
        </w:tc>
        <w:tc>
          <w:tcPr>
            <w:tcW w:w="1153" w:type="dxa"/>
          </w:tcPr>
          <w:p w14:paraId="5A763F35" w14:textId="77777777" w:rsidR="00162259" w:rsidRPr="00347160" w:rsidRDefault="00162259" w:rsidP="00521E1B">
            <w:pPr>
              <w:pStyle w:val="TABLE-cell"/>
              <w:keepNext/>
              <w:jc w:val="center"/>
            </w:pPr>
            <w:r w:rsidRPr="00347160">
              <w:t>M</w:t>
            </w:r>
          </w:p>
        </w:tc>
        <w:tc>
          <w:tcPr>
            <w:tcW w:w="1134" w:type="dxa"/>
          </w:tcPr>
          <w:p w14:paraId="0563CCBE" w14:textId="77777777" w:rsidR="00162259" w:rsidRPr="00347160" w:rsidRDefault="00162259" w:rsidP="00521E1B">
            <w:pPr>
              <w:pStyle w:val="TABLE-cell"/>
              <w:keepNext/>
              <w:jc w:val="center"/>
            </w:pPr>
            <w:r w:rsidRPr="00347160">
              <w:t>M (=)</w:t>
            </w:r>
          </w:p>
        </w:tc>
        <w:tc>
          <w:tcPr>
            <w:tcW w:w="1134" w:type="dxa"/>
          </w:tcPr>
          <w:p w14:paraId="60B24B7F" w14:textId="77777777" w:rsidR="00162259" w:rsidRPr="00347160" w:rsidRDefault="00162259" w:rsidP="00521E1B">
            <w:pPr>
              <w:pStyle w:val="TABLE-cell"/>
              <w:keepNext/>
              <w:jc w:val="center"/>
            </w:pPr>
            <w:r w:rsidRPr="00347160">
              <w:t>M (=)</w:t>
            </w:r>
          </w:p>
        </w:tc>
        <w:tc>
          <w:tcPr>
            <w:tcW w:w="1134" w:type="dxa"/>
          </w:tcPr>
          <w:p w14:paraId="33072300" w14:textId="77777777" w:rsidR="00162259" w:rsidRPr="00347160" w:rsidRDefault="00162259" w:rsidP="00521E1B">
            <w:pPr>
              <w:pStyle w:val="TABLE-cell"/>
              <w:keepNext/>
              <w:jc w:val="center"/>
            </w:pPr>
            <w:r w:rsidRPr="00347160">
              <w:t>M (=)</w:t>
            </w:r>
          </w:p>
        </w:tc>
      </w:tr>
      <w:tr w:rsidR="00162259" w:rsidRPr="00347160" w14:paraId="2E5A44D7" w14:textId="77777777" w:rsidTr="00521E1B">
        <w:trPr>
          <w:cantSplit/>
          <w:jc w:val="center"/>
        </w:trPr>
        <w:tc>
          <w:tcPr>
            <w:tcW w:w="4536" w:type="dxa"/>
          </w:tcPr>
          <w:p w14:paraId="47B92E36" w14:textId="77777777" w:rsidR="00162259" w:rsidRPr="00347160" w:rsidRDefault="00162259" w:rsidP="00521E1B">
            <w:pPr>
              <w:pStyle w:val="TABLE-cell"/>
              <w:keepNext/>
            </w:pPr>
            <w:r w:rsidRPr="00347160">
              <w:t>Priority</w:t>
            </w:r>
          </w:p>
        </w:tc>
        <w:tc>
          <w:tcPr>
            <w:tcW w:w="1153" w:type="dxa"/>
          </w:tcPr>
          <w:p w14:paraId="262EA5F6" w14:textId="77777777" w:rsidR="00162259" w:rsidRPr="00347160" w:rsidRDefault="00162259" w:rsidP="00521E1B">
            <w:pPr>
              <w:pStyle w:val="TABLE-cell"/>
              <w:keepNext/>
              <w:jc w:val="center"/>
            </w:pPr>
            <w:r w:rsidRPr="00347160">
              <w:t>M</w:t>
            </w:r>
          </w:p>
        </w:tc>
        <w:tc>
          <w:tcPr>
            <w:tcW w:w="1134" w:type="dxa"/>
          </w:tcPr>
          <w:p w14:paraId="66A187C3" w14:textId="77777777" w:rsidR="00162259" w:rsidRPr="00347160" w:rsidRDefault="00162259" w:rsidP="00521E1B">
            <w:pPr>
              <w:pStyle w:val="TABLE-cell"/>
              <w:keepNext/>
              <w:jc w:val="center"/>
            </w:pPr>
            <w:r w:rsidRPr="00347160">
              <w:t>M (=)</w:t>
            </w:r>
          </w:p>
        </w:tc>
        <w:tc>
          <w:tcPr>
            <w:tcW w:w="1134" w:type="dxa"/>
          </w:tcPr>
          <w:p w14:paraId="5DE222EC" w14:textId="77777777" w:rsidR="00162259" w:rsidRPr="00347160" w:rsidRDefault="00162259" w:rsidP="00521E1B">
            <w:pPr>
              <w:pStyle w:val="TABLE-cell"/>
              <w:keepNext/>
              <w:jc w:val="center"/>
            </w:pPr>
            <w:r w:rsidRPr="00347160">
              <w:t>M (=)</w:t>
            </w:r>
          </w:p>
        </w:tc>
        <w:tc>
          <w:tcPr>
            <w:tcW w:w="1134" w:type="dxa"/>
          </w:tcPr>
          <w:p w14:paraId="4762A4D4" w14:textId="77777777" w:rsidR="00162259" w:rsidRPr="00347160" w:rsidRDefault="00162259" w:rsidP="00521E1B">
            <w:pPr>
              <w:pStyle w:val="TABLE-cell"/>
              <w:keepNext/>
              <w:jc w:val="center"/>
            </w:pPr>
            <w:r w:rsidRPr="00347160">
              <w:t>M (=)</w:t>
            </w:r>
          </w:p>
        </w:tc>
      </w:tr>
      <w:tr w:rsidR="00162259" w:rsidRPr="00347160" w14:paraId="4F31F492" w14:textId="77777777" w:rsidTr="00521E1B">
        <w:trPr>
          <w:cantSplit/>
          <w:jc w:val="center"/>
        </w:trPr>
        <w:tc>
          <w:tcPr>
            <w:tcW w:w="4536" w:type="dxa"/>
          </w:tcPr>
          <w:p w14:paraId="580FAE31" w14:textId="77777777" w:rsidR="00162259" w:rsidRPr="00347160" w:rsidRDefault="00162259" w:rsidP="00521E1B">
            <w:pPr>
              <w:pStyle w:val="TABLE-cell"/>
              <w:keepNext/>
            </w:pPr>
            <w:r w:rsidRPr="00347160">
              <w:t>Service_Class</w:t>
            </w:r>
          </w:p>
        </w:tc>
        <w:tc>
          <w:tcPr>
            <w:tcW w:w="1153" w:type="dxa"/>
          </w:tcPr>
          <w:p w14:paraId="6C9A6F94" w14:textId="77777777" w:rsidR="00162259" w:rsidRPr="00347160" w:rsidRDefault="00162259" w:rsidP="00521E1B">
            <w:pPr>
              <w:pStyle w:val="TABLE-cell"/>
              <w:keepNext/>
              <w:jc w:val="center"/>
            </w:pPr>
            <w:r w:rsidRPr="00347160">
              <w:t>M</w:t>
            </w:r>
          </w:p>
        </w:tc>
        <w:tc>
          <w:tcPr>
            <w:tcW w:w="1134" w:type="dxa"/>
          </w:tcPr>
          <w:p w14:paraId="7BB7828A" w14:textId="77777777" w:rsidR="00162259" w:rsidRPr="00347160" w:rsidRDefault="00162259" w:rsidP="00521E1B">
            <w:pPr>
              <w:pStyle w:val="TABLE-cell"/>
              <w:keepNext/>
              <w:jc w:val="center"/>
            </w:pPr>
            <w:r w:rsidRPr="00347160">
              <w:t>M (=)</w:t>
            </w:r>
          </w:p>
        </w:tc>
        <w:tc>
          <w:tcPr>
            <w:tcW w:w="1134" w:type="dxa"/>
          </w:tcPr>
          <w:p w14:paraId="4A17D90D" w14:textId="77777777" w:rsidR="00162259" w:rsidRPr="00347160" w:rsidRDefault="00162259" w:rsidP="00521E1B">
            <w:pPr>
              <w:pStyle w:val="TABLE-cell"/>
              <w:keepNext/>
              <w:jc w:val="center"/>
            </w:pPr>
            <w:r w:rsidRPr="00347160">
              <w:t>M (=)</w:t>
            </w:r>
          </w:p>
        </w:tc>
        <w:tc>
          <w:tcPr>
            <w:tcW w:w="1134" w:type="dxa"/>
          </w:tcPr>
          <w:p w14:paraId="0FEE9760" w14:textId="77777777" w:rsidR="00162259" w:rsidRPr="00347160" w:rsidRDefault="00162259" w:rsidP="00521E1B">
            <w:pPr>
              <w:pStyle w:val="TABLE-cell"/>
              <w:keepNext/>
              <w:jc w:val="center"/>
            </w:pPr>
            <w:r w:rsidRPr="00347160">
              <w:t>M (=)</w:t>
            </w:r>
          </w:p>
        </w:tc>
      </w:tr>
      <w:tr w:rsidR="00162259" w:rsidRPr="00347160" w14:paraId="440B00AD" w14:textId="77777777" w:rsidTr="00521E1B">
        <w:trPr>
          <w:cantSplit/>
          <w:jc w:val="center"/>
        </w:trPr>
        <w:tc>
          <w:tcPr>
            <w:tcW w:w="4536" w:type="dxa"/>
          </w:tcPr>
          <w:p w14:paraId="4A8075CE" w14:textId="77777777" w:rsidR="00162259" w:rsidRPr="00347160" w:rsidRDefault="00162259" w:rsidP="00521E1B">
            <w:pPr>
              <w:pStyle w:val="TABLE-cell"/>
              <w:keepNext/>
            </w:pPr>
            <w:r w:rsidRPr="00347160">
              <w:t>Request_Type</w:t>
            </w:r>
          </w:p>
        </w:tc>
        <w:tc>
          <w:tcPr>
            <w:tcW w:w="1153" w:type="dxa"/>
          </w:tcPr>
          <w:p w14:paraId="3D3447D6" w14:textId="77777777" w:rsidR="00162259" w:rsidRPr="00347160" w:rsidRDefault="00162259" w:rsidP="00521E1B">
            <w:pPr>
              <w:pStyle w:val="TABLE-cell"/>
              <w:keepNext/>
              <w:jc w:val="center"/>
            </w:pPr>
            <w:r w:rsidRPr="00347160">
              <w:t>M</w:t>
            </w:r>
          </w:p>
        </w:tc>
        <w:tc>
          <w:tcPr>
            <w:tcW w:w="1134" w:type="dxa"/>
          </w:tcPr>
          <w:p w14:paraId="19B4BB14" w14:textId="77777777" w:rsidR="00162259" w:rsidRPr="00347160" w:rsidRDefault="00162259" w:rsidP="00521E1B">
            <w:pPr>
              <w:pStyle w:val="TABLE-cell"/>
              <w:keepNext/>
              <w:jc w:val="center"/>
            </w:pPr>
            <w:r w:rsidRPr="00347160">
              <w:t>M (=)</w:t>
            </w:r>
          </w:p>
        </w:tc>
        <w:tc>
          <w:tcPr>
            <w:tcW w:w="1134" w:type="dxa"/>
          </w:tcPr>
          <w:p w14:paraId="4579BC0B" w14:textId="77777777" w:rsidR="00162259" w:rsidRPr="00347160" w:rsidRDefault="00162259" w:rsidP="00521E1B">
            <w:pPr>
              <w:pStyle w:val="TABLE-cell"/>
              <w:keepNext/>
              <w:jc w:val="center"/>
            </w:pPr>
            <w:r w:rsidRPr="00347160">
              <w:t>–</w:t>
            </w:r>
          </w:p>
        </w:tc>
        <w:tc>
          <w:tcPr>
            <w:tcW w:w="1134" w:type="dxa"/>
          </w:tcPr>
          <w:p w14:paraId="6A2FBA4D" w14:textId="77777777" w:rsidR="00162259" w:rsidRPr="00347160" w:rsidRDefault="00162259" w:rsidP="00521E1B">
            <w:pPr>
              <w:pStyle w:val="TABLE-cell"/>
              <w:keepNext/>
              <w:jc w:val="center"/>
            </w:pPr>
            <w:r w:rsidRPr="00347160">
              <w:t>–</w:t>
            </w:r>
          </w:p>
        </w:tc>
      </w:tr>
      <w:tr w:rsidR="00162259" w:rsidRPr="00347160" w14:paraId="6B0D402D" w14:textId="77777777" w:rsidTr="00521E1B">
        <w:trPr>
          <w:cantSplit/>
          <w:jc w:val="center"/>
        </w:trPr>
        <w:tc>
          <w:tcPr>
            <w:tcW w:w="4536" w:type="dxa"/>
            <w:tcBorders>
              <w:bottom w:val="nil"/>
            </w:tcBorders>
          </w:tcPr>
          <w:p w14:paraId="7525CB7B" w14:textId="77777777" w:rsidR="00162259" w:rsidRPr="00347160" w:rsidRDefault="00162259" w:rsidP="00521E1B">
            <w:pPr>
              <w:pStyle w:val="TABLE-cell"/>
              <w:keepNext/>
            </w:pPr>
            <w:r w:rsidRPr="00347160">
              <w:t xml:space="preserve">COSEM_Method_Descriptor </w:t>
            </w:r>
            <w:r w:rsidRPr="00347160">
              <w:br/>
              <w:t>{ COSEM_Method_Descriptor }</w:t>
            </w:r>
          </w:p>
        </w:tc>
        <w:tc>
          <w:tcPr>
            <w:tcW w:w="1153" w:type="dxa"/>
            <w:tcBorders>
              <w:bottom w:val="nil"/>
            </w:tcBorders>
          </w:tcPr>
          <w:p w14:paraId="45FC1755" w14:textId="77777777" w:rsidR="00162259" w:rsidRPr="00347160" w:rsidRDefault="00162259" w:rsidP="00521E1B">
            <w:pPr>
              <w:pStyle w:val="TABLE-cell"/>
              <w:keepNext/>
              <w:jc w:val="center"/>
            </w:pPr>
            <w:r w:rsidRPr="00347160">
              <w:t>C</w:t>
            </w:r>
            <w:r w:rsidRPr="00347160">
              <w:br/>
            </w:r>
          </w:p>
        </w:tc>
        <w:tc>
          <w:tcPr>
            <w:tcW w:w="1134" w:type="dxa"/>
            <w:tcBorders>
              <w:bottom w:val="nil"/>
            </w:tcBorders>
          </w:tcPr>
          <w:p w14:paraId="7317F636" w14:textId="77777777" w:rsidR="00162259" w:rsidRPr="00347160" w:rsidRDefault="00162259" w:rsidP="00521E1B">
            <w:pPr>
              <w:pStyle w:val="TABLE-cell"/>
              <w:keepNext/>
              <w:jc w:val="center"/>
            </w:pPr>
            <w:r w:rsidRPr="00347160">
              <w:t>C (=)</w:t>
            </w:r>
            <w:r w:rsidRPr="00347160">
              <w:br/>
            </w:r>
          </w:p>
        </w:tc>
        <w:tc>
          <w:tcPr>
            <w:tcW w:w="1134" w:type="dxa"/>
            <w:tcBorders>
              <w:bottom w:val="nil"/>
            </w:tcBorders>
          </w:tcPr>
          <w:p w14:paraId="794D69C1" w14:textId="77777777" w:rsidR="00162259" w:rsidRPr="00347160" w:rsidRDefault="00162259" w:rsidP="00521E1B">
            <w:pPr>
              <w:pStyle w:val="TABLE-cell"/>
              <w:keepNext/>
              <w:jc w:val="center"/>
            </w:pPr>
            <w:r w:rsidRPr="00347160">
              <w:t>–</w:t>
            </w:r>
          </w:p>
        </w:tc>
        <w:tc>
          <w:tcPr>
            <w:tcW w:w="1134" w:type="dxa"/>
            <w:tcBorders>
              <w:bottom w:val="nil"/>
            </w:tcBorders>
          </w:tcPr>
          <w:p w14:paraId="29DEFFEF" w14:textId="77777777" w:rsidR="00162259" w:rsidRPr="00347160" w:rsidRDefault="00162259" w:rsidP="00521E1B">
            <w:pPr>
              <w:pStyle w:val="TABLE-cell"/>
              <w:keepNext/>
              <w:jc w:val="center"/>
            </w:pPr>
            <w:r w:rsidRPr="00347160">
              <w:t>–</w:t>
            </w:r>
          </w:p>
        </w:tc>
      </w:tr>
      <w:tr w:rsidR="00521E1B" w:rsidRPr="00347160" w14:paraId="34CBEABF" w14:textId="77777777" w:rsidTr="00521E1B">
        <w:trPr>
          <w:cantSplit/>
          <w:jc w:val="center"/>
        </w:trPr>
        <w:tc>
          <w:tcPr>
            <w:tcW w:w="4536" w:type="dxa"/>
            <w:tcBorders>
              <w:top w:val="nil"/>
              <w:bottom w:val="nil"/>
            </w:tcBorders>
          </w:tcPr>
          <w:p w14:paraId="7663DBB5" w14:textId="77777777" w:rsidR="00521E1B" w:rsidRPr="00347160" w:rsidRDefault="00521E1B" w:rsidP="00521E1B">
            <w:pPr>
              <w:pStyle w:val="TABLE-cell"/>
              <w:keepNext/>
              <w:tabs>
                <w:tab w:val="left" w:pos="281"/>
              </w:tabs>
            </w:pPr>
            <w:r w:rsidRPr="00347160">
              <w:tab/>
              <w:t>COSEM_Class_Id</w:t>
            </w:r>
          </w:p>
        </w:tc>
        <w:tc>
          <w:tcPr>
            <w:tcW w:w="1153" w:type="dxa"/>
            <w:tcBorders>
              <w:top w:val="nil"/>
              <w:bottom w:val="nil"/>
            </w:tcBorders>
          </w:tcPr>
          <w:p w14:paraId="6FF0952E" w14:textId="77777777" w:rsidR="00521E1B" w:rsidRPr="00347160" w:rsidRDefault="00521E1B" w:rsidP="00521E1B">
            <w:pPr>
              <w:pStyle w:val="TABLE-cell"/>
              <w:keepNext/>
              <w:jc w:val="center"/>
            </w:pPr>
            <w:r w:rsidRPr="00347160">
              <w:t>M</w:t>
            </w:r>
          </w:p>
        </w:tc>
        <w:tc>
          <w:tcPr>
            <w:tcW w:w="1134" w:type="dxa"/>
            <w:tcBorders>
              <w:top w:val="nil"/>
              <w:bottom w:val="nil"/>
            </w:tcBorders>
          </w:tcPr>
          <w:p w14:paraId="7B97EB3C" w14:textId="77777777" w:rsidR="00521E1B" w:rsidRPr="00347160" w:rsidRDefault="00521E1B" w:rsidP="00521E1B">
            <w:pPr>
              <w:pStyle w:val="TABLE-cell"/>
              <w:keepNext/>
              <w:jc w:val="center"/>
            </w:pPr>
            <w:r w:rsidRPr="00347160">
              <w:t>M (=)</w:t>
            </w:r>
          </w:p>
        </w:tc>
        <w:tc>
          <w:tcPr>
            <w:tcW w:w="1134" w:type="dxa"/>
            <w:tcBorders>
              <w:top w:val="nil"/>
              <w:bottom w:val="nil"/>
            </w:tcBorders>
          </w:tcPr>
          <w:p w14:paraId="0E2861CC" w14:textId="77777777" w:rsidR="00521E1B" w:rsidRPr="00347160" w:rsidRDefault="00521E1B" w:rsidP="00521E1B">
            <w:pPr>
              <w:pStyle w:val="TABLE-cell"/>
              <w:keepNext/>
              <w:jc w:val="center"/>
            </w:pPr>
          </w:p>
        </w:tc>
        <w:tc>
          <w:tcPr>
            <w:tcW w:w="1134" w:type="dxa"/>
            <w:tcBorders>
              <w:top w:val="nil"/>
              <w:bottom w:val="nil"/>
            </w:tcBorders>
          </w:tcPr>
          <w:p w14:paraId="3E3C9278" w14:textId="77777777" w:rsidR="00521E1B" w:rsidRPr="00347160" w:rsidRDefault="00521E1B" w:rsidP="00521E1B">
            <w:pPr>
              <w:pStyle w:val="TABLE-cell"/>
              <w:keepNext/>
              <w:jc w:val="center"/>
            </w:pPr>
          </w:p>
        </w:tc>
      </w:tr>
      <w:tr w:rsidR="00521E1B" w:rsidRPr="00347160" w14:paraId="1B342127" w14:textId="77777777" w:rsidTr="00521E1B">
        <w:trPr>
          <w:cantSplit/>
          <w:jc w:val="center"/>
        </w:trPr>
        <w:tc>
          <w:tcPr>
            <w:tcW w:w="4536" w:type="dxa"/>
            <w:tcBorders>
              <w:top w:val="nil"/>
              <w:bottom w:val="nil"/>
            </w:tcBorders>
          </w:tcPr>
          <w:p w14:paraId="0DF98379" w14:textId="77777777" w:rsidR="00521E1B" w:rsidRPr="00347160" w:rsidRDefault="00521E1B" w:rsidP="00521E1B">
            <w:pPr>
              <w:pStyle w:val="TABLE-cell"/>
              <w:keepNext/>
              <w:tabs>
                <w:tab w:val="left" w:pos="281"/>
              </w:tabs>
            </w:pPr>
            <w:r w:rsidRPr="00347160">
              <w:tab/>
              <w:t>COSEM_Object_Instance_Id</w:t>
            </w:r>
          </w:p>
        </w:tc>
        <w:tc>
          <w:tcPr>
            <w:tcW w:w="1153" w:type="dxa"/>
            <w:tcBorders>
              <w:top w:val="nil"/>
              <w:bottom w:val="nil"/>
            </w:tcBorders>
          </w:tcPr>
          <w:p w14:paraId="38356384" w14:textId="77777777" w:rsidR="00521E1B" w:rsidRPr="00347160" w:rsidRDefault="00521E1B" w:rsidP="00521E1B">
            <w:pPr>
              <w:pStyle w:val="TABLE-cell"/>
              <w:keepNext/>
              <w:jc w:val="center"/>
            </w:pPr>
            <w:r w:rsidRPr="00347160">
              <w:t>M</w:t>
            </w:r>
          </w:p>
        </w:tc>
        <w:tc>
          <w:tcPr>
            <w:tcW w:w="1134" w:type="dxa"/>
            <w:tcBorders>
              <w:top w:val="nil"/>
              <w:bottom w:val="nil"/>
            </w:tcBorders>
          </w:tcPr>
          <w:p w14:paraId="73379F62" w14:textId="77777777" w:rsidR="00521E1B" w:rsidRPr="00347160" w:rsidRDefault="00521E1B" w:rsidP="00521E1B">
            <w:pPr>
              <w:pStyle w:val="TABLE-cell"/>
              <w:keepNext/>
              <w:jc w:val="center"/>
            </w:pPr>
            <w:r w:rsidRPr="00347160">
              <w:t>M (=)</w:t>
            </w:r>
          </w:p>
        </w:tc>
        <w:tc>
          <w:tcPr>
            <w:tcW w:w="1134" w:type="dxa"/>
            <w:tcBorders>
              <w:top w:val="nil"/>
              <w:bottom w:val="nil"/>
            </w:tcBorders>
          </w:tcPr>
          <w:p w14:paraId="37EA6A0A" w14:textId="77777777" w:rsidR="00521E1B" w:rsidRPr="00347160" w:rsidRDefault="00521E1B" w:rsidP="00521E1B">
            <w:pPr>
              <w:pStyle w:val="TABLE-cell"/>
              <w:keepNext/>
              <w:jc w:val="center"/>
            </w:pPr>
          </w:p>
        </w:tc>
        <w:tc>
          <w:tcPr>
            <w:tcW w:w="1134" w:type="dxa"/>
            <w:tcBorders>
              <w:top w:val="nil"/>
              <w:bottom w:val="nil"/>
            </w:tcBorders>
          </w:tcPr>
          <w:p w14:paraId="36F2C9CA" w14:textId="77777777" w:rsidR="00521E1B" w:rsidRPr="00347160" w:rsidRDefault="00521E1B" w:rsidP="00521E1B">
            <w:pPr>
              <w:pStyle w:val="TABLE-cell"/>
              <w:keepNext/>
              <w:jc w:val="center"/>
            </w:pPr>
          </w:p>
        </w:tc>
      </w:tr>
      <w:tr w:rsidR="00521E1B" w:rsidRPr="00347160" w14:paraId="38A31B7B" w14:textId="77777777" w:rsidTr="00521E1B">
        <w:trPr>
          <w:cantSplit/>
          <w:jc w:val="center"/>
        </w:trPr>
        <w:tc>
          <w:tcPr>
            <w:tcW w:w="4536" w:type="dxa"/>
            <w:tcBorders>
              <w:top w:val="nil"/>
            </w:tcBorders>
          </w:tcPr>
          <w:p w14:paraId="39E895AF" w14:textId="77777777" w:rsidR="00521E1B" w:rsidRPr="00347160" w:rsidRDefault="00521E1B" w:rsidP="00521E1B">
            <w:pPr>
              <w:pStyle w:val="TABLE-cell"/>
              <w:keepNext/>
              <w:tabs>
                <w:tab w:val="left" w:pos="281"/>
              </w:tabs>
            </w:pPr>
            <w:r w:rsidRPr="00347160">
              <w:tab/>
              <w:t>COSEM_Object_Method_Id</w:t>
            </w:r>
          </w:p>
        </w:tc>
        <w:tc>
          <w:tcPr>
            <w:tcW w:w="1153" w:type="dxa"/>
            <w:tcBorders>
              <w:top w:val="nil"/>
            </w:tcBorders>
          </w:tcPr>
          <w:p w14:paraId="2AC31D1D" w14:textId="77777777" w:rsidR="00521E1B" w:rsidRPr="00347160" w:rsidRDefault="00521E1B" w:rsidP="00521E1B">
            <w:pPr>
              <w:pStyle w:val="TABLE-cell"/>
              <w:keepNext/>
              <w:jc w:val="center"/>
            </w:pPr>
            <w:r w:rsidRPr="00347160">
              <w:t>M</w:t>
            </w:r>
          </w:p>
        </w:tc>
        <w:tc>
          <w:tcPr>
            <w:tcW w:w="1134" w:type="dxa"/>
            <w:tcBorders>
              <w:top w:val="nil"/>
            </w:tcBorders>
          </w:tcPr>
          <w:p w14:paraId="1A40A067" w14:textId="77777777" w:rsidR="00521E1B" w:rsidRPr="00347160" w:rsidRDefault="00521E1B" w:rsidP="00521E1B">
            <w:pPr>
              <w:pStyle w:val="TABLE-cell"/>
              <w:keepNext/>
              <w:jc w:val="center"/>
            </w:pPr>
            <w:r w:rsidRPr="00347160">
              <w:t>M (=)</w:t>
            </w:r>
          </w:p>
        </w:tc>
        <w:tc>
          <w:tcPr>
            <w:tcW w:w="1134" w:type="dxa"/>
            <w:tcBorders>
              <w:top w:val="nil"/>
            </w:tcBorders>
          </w:tcPr>
          <w:p w14:paraId="3C56521B" w14:textId="77777777" w:rsidR="00521E1B" w:rsidRPr="00347160" w:rsidRDefault="00521E1B" w:rsidP="00521E1B">
            <w:pPr>
              <w:pStyle w:val="TABLE-cell"/>
              <w:keepNext/>
              <w:jc w:val="center"/>
            </w:pPr>
          </w:p>
        </w:tc>
        <w:tc>
          <w:tcPr>
            <w:tcW w:w="1134" w:type="dxa"/>
            <w:tcBorders>
              <w:top w:val="nil"/>
            </w:tcBorders>
          </w:tcPr>
          <w:p w14:paraId="5698A29C" w14:textId="77777777" w:rsidR="00521E1B" w:rsidRPr="00347160" w:rsidRDefault="00521E1B" w:rsidP="00521E1B">
            <w:pPr>
              <w:pStyle w:val="TABLE-cell"/>
              <w:keepNext/>
              <w:jc w:val="center"/>
            </w:pPr>
          </w:p>
        </w:tc>
      </w:tr>
      <w:tr w:rsidR="00162259" w:rsidRPr="00347160" w14:paraId="7703477A" w14:textId="77777777" w:rsidTr="00521E1B">
        <w:trPr>
          <w:cantSplit/>
          <w:jc w:val="center"/>
        </w:trPr>
        <w:tc>
          <w:tcPr>
            <w:tcW w:w="4536" w:type="dxa"/>
          </w:tcPr>
          <w:p w14:paraId="64620B3C" w14:textId="77777777" w:rsidR="00162259" w:rsidRPr="00347160" w:rsidRDefault="00162259" w:rsidP="00521E1B">
            <w:pPr>
              <w:pStyle w:val="TABLE-cell"/>
              <w:keepNext/>
            </w:pPr>
            <w:r w:rsidRPr="00347160">
              <w:t>Method_Invocation_Parameters</w:t>
            </w:r>
            <w:r w:rsidRPr="00347160">
              <w:br/>
              <w:t>{ Method_Invocation_Parameters }</w:t>
            </w:r>
          </w:p>
        </w:tc>
        <w:tc>
          <w:tcPr>
            <w:tcW w:w="1153" w:type="dxa"/>
          </w:tcPr>
          <w:p w14:paraId="2055D690" w14:textId="77777777" w:rsidR="00162259" w:rsidRPr="00347160" w:rsidRDefault="00162259" w:rsidP="00521E1B">
            <w:pPr>
              <w:pStyle w:val="TABLE-cell"/>
              <w:keepNext/>
              <w:jc w:val="center"/>
            </w:pPr>
            <w:r w:rsidRPr="00347160">
              <w:t>U</w:t>
            </w:r>
          </w:p>
        </w:tc>
        <w:tc>
          <w:tcPr>
            <w:tcW w:w="1134" w:type="dxa"/>
          </w:tcPr>
          <w:p w14:paraId="18151D05" w14:textId="77777777" w:rsidR="00162259" w:rsidRPr="00347160" w:rsidRDefault="00162259" w:rsidP="00521E1B">
            <w:pPr>
              <w:pStyle w:val="TABLE-cell"/>
              <w:keepNext/>
              <w:jc w:val="center"/>
            </w:pPr>
            <w:r w:rsidRPr="00347160">
              <w:t>U (=)</w:t>
            </w:r>
          </w:p>
        </w:tc>
        <w:tc>
          <w:tcPr>
            <w:tcW w:w="1134" w:type="dxa"/>
          </w:tcPr>
          <w:p w14:paraId="7D06FFF6" w14:textId="77777777" w:rsidR="00162259" w:rsidRPr="00347160" w:rsidRDefault="00162259" w:rsidP="00521E1B">
            <w:pPr>
              <w:pStyle w:val="TABLE-cell"/>
              <w:keepNext/>
              <w:jc w:val="center"/>
            </w:pPr>
            <w:r w:rsidRPr="00347160">
              <w:t>–</w:t>
            </w:r>
          </w:p>
        </w:tc>
        <w:tc>
          <w:tcPr>
            <w:tcW w:w="1134" w:type="dxa"/>
          </w:tcPr>
          <w:p w14:paraId="10967496" w14:textId="77777777" w:rsidR="00162259" w:rsidRPr="00347160" w:rsidRDefault="00162259" w:rsidP="00521E1B">
            <w:pPr>
              <w:pStyle w:val="TABLE-cell"/>
              <w:keepNext/>
              <w:jc w:val="center"/>
            </w:pPr>
            <w:r w:rsidRPr="00347160">
              <w:t>–</w:t>
            </w:r>
          </w:p>
        </w:tc>
      </w:tr>
      <w:tr w:rsidR="00162259" w:rsidRPr="00347160" w14:paraId="4E0CF65C" w14:textId="77777777" w:rsidTr="00521E1B">
        <w:trPr>
          <w:cantSplit/>
          <w:jc w:val="center"/>
        </w:trPr>
        <w:tc>
          <w:tcPr>
            <w:tcW w:w="4536" w:type="dxa"/>
          </w:tcPr>
          <w:p w14:paraId="53D9FADF" w14:textId="77777777" w:rsidR="00162259" w:rsidRPr="00347160" w:rsidRDefault="00162259" w:rsidP="00521E1B">
            <w:pPr>
              <w:pStyle w:val="TABLE-cell"/>
              <w:keepNext/>
            </w:pPr>
            <w:r w:rsidRPr="00347160">
              <w:t>Response_Type</w:t>
            </w:r>
          </w:p>
        </w:tc>
        <w:tc>
          <w:tcPr>
            <w:tcW w:w="1153" w:type="dxa"/>
          </w:tcPr>
          <w:p w14:paraId="6C7A180C" w14:textId="77777777" w:rsidR="00162259" w:rsidRPr="00347160" w:rsidRDefault="00162259" w:rsidP="00521E1B">
            <w:pPr>
              <w:pStyle w:val="TABLE-cell"/>
              <w:keepNext/>
              <w:jc w:val="center"/>
            </w:pPr>
            <w:r w:rsidRPr="00347160">
              <w:t>-</w:t>
            </w:r>
          </w:p>
        </w:tc>
        <w:tc>
          <w:tcPr>
            <w:tcW w:w="1134" w:type="dxa"/>
          </w:tcPr>
          <w:p w14:paraId="22F978CD" w14:textId="77777777" w:rsidR="00162259" w:rsidRPr="00347160" w:rsidRDefault="00162259" w:rsidP="00521E1B">
            <w:pPr>
              <w:pStyle w:val="TABLE-cell"/>
              <w:keepNext/>
              <w:jc w:val="center"/>
            </w:pPr>
            <w:r w:rsidRPr="00347160">
              <w:t>-</w:t>
            </w:r>
          </w:p>
        </w:tc>
        <w:tc>
          <w:tcPr>
            <w:tcW w:w="1134" w:type="dxa"/>
          </w:tcPr>
          <w:p w14:paraId="579C0E70" w14:textId="77777777" w:rsidR="00162259" w:rsidRPr="00347160" w:rsidRDefault="00162259" w:rsidP="00521E1B">
            <w:pPr>
              <w:pStyle w:val="TABLE-cell"/>
              <w:keepNext/>
              <w:jc w:val="center"/>
            </w:pPr>
            <w:r w:rsidRPr="00347160">
              <w:t>M</w:t>
            </w:r>
          </w:p>
        </w:tc>
        <w:tc>
          <w:tcPr>
            <w:tcW w:w="1134" w:type="dxa"/>
          </w:tcPr>
          <w:p w14:paraId="18E2C0D9" w14:textId="77777777" w:rsidR="00162259" w:rsidRPr="00347160" w:rsidRDefault="00162259" w:rsidP="00521E1B">
            <w:pPr>
              <w:pStyle w:val="TABLE-cell"/>
              <w:keepNext/>
              <w:jc w:val="center"/>
            </w:pPr>
            <w:r w:rsidRPr="00347160">
              <w:t>M (=)</w:t>
            </w:r>
          </w:p>
        </w:tc>
      </w:tr>
      <w:tr w:rsidR="00162259" w:rsidRPr="00347160" w14:paraId="49C6F3F2" w14:textId="77777777" w:rsidTr="00521E1B">
        <w:trPr>
          <w:cantSplit/>
          <w:jc w:val="center"/>
        </w:trPr>
        <w:tc>
          <w:tcPr>
            <w:tcW w:w="4536" w:type="dxa"/>
            <w:tcBorders>
              <w:bottom w:val="nil"/>
            </w:tcBorders>
          </w:tcPr>
          <w:p w14:paraId="625403BB" w14:textId="77777777" w:rsidR="00162259" w:rsidRPr="00347160" w:rsidRDefault="00162259" w:rsidP="00521E1B">
            <w:pPr>
              <w:pStyle w:val="TABLE-cell"/>
              <w:keepNext/>
            </w:pPr>
            <w:r w:rsidRPr="00347160">
              <w:t>Action_Response { Action_Response }</w:t>
            </w:r>
          </w:p>
        </w:tc>
        <w:tc>
          <w:tcPr>
            <w:tcW w:w="1153" w:type="dxa"/>
            <w:tcBorders>
              <w:bottom w:val="nil"/>
            </w:tcBorders>
          </w:tcPr>
          <w:p w14:paraId="4C2014BE" w14:textId="77777777" w:rsidR="00162259" w:rsidRPr="00347160" w:rsidRDefault="00162259" w:rsidP="00521E1B">
            <w:pPr>
              <w:pStyle w:val="TABLE-cell"/>
              <w:keepNext/>
              <w:jc w:val="center"/>
            </w:pPr>
            <w:r w:rsidRPr="00347160">
              <w:t>–</w:t>
            </w:r>
          </w:p>
        </w:tc>
        <w:tc>
          <w:tcPr>
            <w:tcW w:w="1134" w:type="dxa"/>
            <w:tcBorders>
              <w:bottom w:val="nil"/>
            </w:tcBorders>
          </w:tcPr>
          <w:p w14:paraId="05C8A7E0" w14:textId="77777777" w:rsidR="00162259" w:rsidRPr="00347160" w:rsidRDefault="00162259" w:rsidP="00521E1B">
            <w:pPr>
              <w:pStyle w:val="TABLE-cell"/>
              <w:keepNext/>
              <w:jc w:val="center"/>
            </w:pPr>
            <w:r w:rsidRPr="00347160">
              <w:t>–</w:t>
            </w:r>
          </w:p>
        </w:tc>
        <w:tc>
          <w:tcPr>
            <w:tcW w:w="1134" w:type="dxa"/>
            <w:tcBorders>
              <w:bottom w:val="nil"/>
            </w:tcBorders>
          </w:tcPr>
          <w:p w14:paraId="7DDCF099" w14:textId="77777777" w:rsidR="00162259" w:rsidRPr="00347160" w:rsidRDefault="00162259" w:rsidP="00521E1B">
            <w:pPr>
              <w:pStyle w:val="TABLE-cell"/>
              <w:keepNext/>
              <w:jc w:val="center"/>
            </w:pPr>
            <w:r w:rsidRPr="00347160">
              <w:t>M</w:t>
            </w:r>
          </w:p>
        </w:tc>
        <w:tc>
          <w:tcPr>
            <w:tcW w:w="1134" w:type="dxa"/>
            <w:tcBorders>
              <w:bottom w:val="nil"/>
            </w:tcBorders>
          </w:tcPr>
          <w:p w14:paraId="20070E93" w14:textId="77777777" w:rsidR="00162259" w:rsidRPr="00347160" w:rsidRDefault="00162259" w:rsidP="00521E1B">
            <w:pPr>
              <w:pStyle w:val="TABLE-cell"/>
              <w:keepNext/>
              <w:jc w:val="center"/>
            </w:pPr>
            <w:r w:rsidRPr="00347160">
              <w:t>M (=)</w:t>
            </w:r>
          </w:p>
        </w:tc>
      </w:tr>
      <w:tr w:rsidR="00521E1B" w:rsidRPr="00347160" w14:paraId="4014D6B5" w14:textId="77777777" w:rsidTr="00521E1B">
        <w:trPr>
          <w:cantSplit/>
          <w:jc w:val="center"/>
        </w:trPr>
        <w:tc>
          <w:tcPr>
            <w:tcW w:w="4536" w:type="dxa"/>
            <w:tcBorders>
              <w:top w:val="nil"/>
              <w:bottom w:val="nil"/>
            </w:tcBorders>
          </w:tcPr>
          <w:p w14:paraId="70895CE2" w14:textId="77777777" w:rsidR="00521E1B" w:rsidRPr="00347160" w:rsidRDefault="00521E1B" w:rsidP="00521E1B">
            <w:pPr>
              <w:pStyle w:val="TABLE-cell"/>
              <w:keepNext/>
              <w:tabs>
                <w:tab w:val="left" w:pos="281"/>
              </w:tabs>
            </w:pPr>
            <w:r w:rsidRPr="00347160">
              <w:tab/>
              <w:t>Result</w:t>
            </w:r>
          </w:p>
        </w:tc>
        <w:tc>
          <w:tcPr>
            <w:tcW w:w="1153" w:type="dxa"/>
            <w:tcBorders>
              <w:top w:val="nil"/>
              <w:bottom w:val="nil"/>
            </w:tcBorders>
          </w:tcPr>
          <w:p w14:paraId="60BD3F5D" w14:textId="77777777" w:rsidR="00521E1B" w:rsidRPr="00347160" w:rsidRDefault="00521E1B" w:rsidP="00521E1B">
            <w:pPr>
              <w:pStyle w:val="TABLE-cell"/>
              <w:keepNext/>
              <w:jc w:val="center"/>
            </w:pPr>
          </w:p>
        </w:tc>
        <w:tc>
          <w:tcPr>
            <w:tcW w:w="1134" w:type="dxa"/>
            <w:tcBorders>
              <w:top w:val="nil"/>
              <w:bottom w:val="nil"/>
            </w:tcBorders>
          </w:tcPr>
          <w:p w14:paraId="5734B6F7" w14:textId="77777777" w:rsidR="00521E1B" w:rsidRPr="00347160" w:rsidRDefault="00521E1B" w:rsidP="00521E1B">
            <w:pPr>
              <w:pStyle w:val="TABLE-cell"/>
              <w:keepNext/>
              <w:jc w:val="center"/>
            </w:pPr>
          </w:p>
        </w:tc>
        <w:tc>
          <w:tcPr>
            <w:tcW w:w="1134" w:type="dxa"/>
            <w:tcBorders>
              <w:top w:val="nil"/>
              <w:bottom w:val="nil"/>
            </w:tcBorders>
          </w:tcPr>
          <w:p w14:paraId="1C5BF5F4" w14:textId="77777777" w:rsidR="00521E1B" w:rsidRPr="00347160" w:rsidRDefault="00521E1B" w:rsidP="00521E1B">
            <w:pPr>
              <w:pStyle w:val="TABLE-cell"/>
              <w:keepNext/>
              <w:jc w:val="center"/>
            </w:pPr>
            <w:r w:rsidRPr="00347160">
              <w:t>M</w:t>
            </w:r>
          </w:p>
        </w:tc>
        <w:tc>
          <w:tcPr>
            <w:tcW w:w="1134" w:type="dxa"/>
            <w:tcBorders>
              <w:top w:val="nil"/>
              <w:bottom w:val="nil"/>
            </w:tcBorders>
          </w:tcPr>
          <w:p w14:paraId="0EF74B6A" w14:textId="77777777" w:rsidR="00521E1B" w:rsidRPr="00347160" w:rsidRDefault="00521E1B" w:rsidP="00521E1B">
            <w:pPr>
              <w:pStyle w:val="TABLE-cell"/>
              <w:keepNext/>
              <w:jc w:val="center"/>
            </w:pPr>
            <w:r w:rsidRPr="00347160">
              <w:t>M (=)</w:t>
            </w:r>
          </w:p>
        </w:tc>
      </w:tr>
      <w:tr w:rsidR="00521E1B" w:rsidRPr="00347160" w14:paraId="60B1D868" w14:textId="77777777" w:rsidTr="00521E1B">
        <w:trPr>
          <w:cantSplit/>
          <w:jc w:val="center"/>
        </w:trPr>
        <w:tc>
          <w:tcPr>
            <w:tcW w:w="4536" w:type="dxa"/>
            <w:tcBorders>
              <w:top w:val="nil"/>
              <w:bottom w:val="nil"/>
            </w:tcBorders>
          </w:tcPr>
          <w:p w14:paraId="7A7DB63E" w14:textId="77777777" w:rsidR="00521E1B" w:rsidRPr="00347160" w:rsidRDefault="00521E1B" w:rsidP="00521E1B">
            <w:pPr>
              <w:pStyle w:val="TABLE-cell"/>
              <w:keepNext/>
              <w:tabs>
                <w:tab w:val="left" w:pos="281"/>
              </w:tabs>
            </w:pPr>
            <w:r w:rsidRPr="00347160">
              <w:tab/>
              <w:t>Response_Parameters</w:t>
            </w:r>
          </w:p>
        </w:tc>
        <w:tc>
          <w:tcPr>
            <w:tcW w:w="1153" w:type="dxa"/>
            <w:tcBorders>
              <w:top w:val="nil"/>
              <w:bottom w:val="nil"/>
            </w:tcBorders>
          </w:tcPr>
          <w:p w14:paraId="43C55638" w14:textId="77777777" w:rsidR="00521E1B" w:rsidRPr="00347160" w:rsidRDefault="00521E1B" w:rsidP="00521E1B">
            <w:pPr>
              <w:pStyle w:val="TABLE-cell"/>
              <w:keepNext/>
              <w:jc w:val="center"/>
            </w:pPr>
          </w:p>
        </w:tc>
        <w:tc>
          <w:tcPr>
            <w:tcW w:w="1134" w:type="dxa"/>
            <w:tcBorders>
              <w:top w:val="nil"/>
              <w:bottom w:val="nil"/>
            </w:tcBorders>
          </w:tcPr>
          <w:p w14:paraId="04897931" w14:textId="77777777" w:rsidR="00521E1B" w:rsidRPr="00347160" w:rsidRDefault="00521E1B" w:rsidP="00521E1B">
            <w:pPr>
              <w:pStyle w:val="TABLE-cell"/>
              <w:keepNext/>
              <w:jc w:val="center"/>
            </w:pPr>
          </w:p>
        </w:tc>
        <w:tc>
          <w:tcPr>
            <w:tcW w:w="1134" w:type="dxa"/>
            <w:tcBorders>
              <w:top w:val="nil"/>
              <w:bottom w:val="nil"/>
            </w:tcBorders>
          </w:tcPr>
          <w:p w14:paraId="28FAEDEC" w14:textId="77777777" w:rsidR="00521E1B" w:rsidRPr="00347160" w:rsidRDefault="00521E1B" w:rsidP="00521E1B">
            <w:pPr>
              <w:pStyle w:val="TABLE-cell"/>
              <w:keepNext/>
              <w:jc w:val="center"/>
            </w:pPr>
            <w:r w:rsidRPr="00347160">
              <w:t>U</w:t>
            </w:r>
          </w:p>
        </w:tc>
        <w:tc>
          <w:tcPr>
            <w:tcW w:w="1134" w:type="dxa"/>
            <w:tcBorders>
              <w:top w:val="nil"/>
              <w:bottom w:val="nil"/>
            </w:tcBorders>
          </w:tcPr>
          <w:p w14:paraId="3D863526" w14:textId="77777777" w:rsidR="00521E1B" w:rsidRPr="00347160" w:rsidRDefault="00521E1B" w:rsidP="00521E1B">
            <w:pPr>
              <w:pStyle w:val="TABLE-cell"/>
              <w:keepNext/>
              <w:jc w:val="center"/>
            </w:pPr>
            <w:r w:rsidRPr="00347160">
              <w:t>U (=)</w:t>
            </w:r>
          </w:p>
        </w:tc>
      </w:tr>
      <w:tr w:rsidR="00521E1B" w:rsidRPr="00347160" w14:paraId="5CE8EC9B" w14:textId="77777777" w:rsidTr="00521E1B">
        <w:trPr>
          <w:cantSplit/>
          <w:jc w:val="center"/>
        </w:trPr>
        <w:tc>
          <w:tcPr>
            <w:tcW w:w="4536" w:type="dxa"/>
            <w:tcBorders>
              <w:top w:val="nil"/>
              <w:bottom w:val="nil"/>
            </w:tcBorders>
          </w:tcPr>
          <w:p w14:paraId="21C7F350" w14:textId="77777777" w:rsidR="00521E1B" w:rsidRPr="00347160" w:rsidRDefault="00521E1B" w:rsidP="00521E1B">
            <w:pPr>
              <w:pStyle w:val="TABLE-cell"/>
              <w:keepNext/>
              <w:tabs>
                <w:tab w:val="left" w:pos="281"/>
              </w:tabs>
            </w:pPr>
            <w:r w:rsidRPr="00347160">
              <w:tab/>
            </w:r>
            <w:r w:rsidRPr="00347160">
              <w:tab/>
              <w:t>Data</w:t>
            </w:r>
          </w:p>
        </w:tc>
        <w:tc>
          <w:tcPr>
            <w:tcW w:w="1153" w:type="dxa"/>
            <w:tcBorders>
              <w:top w:val="nil"/>
              <w:bottom w:val="nil"/>
            </w:tcBorders>
          </w:tcPr>
          <w:p w14:paraId="0ECDFC43" w14:textId="77777777" w:rsidR="00521E1B" w:rsidRPr="00347160" w:rsidRDefault="00521E1B" w:rsidP="00521E1B">
            <w:pPr>
              <w:pStyle w:val="TABLE-cell"/>
              <w:keepNext/>
              <w:jc w:val="center"/>
            </w:pPr>
          </w:p>
        </w:tc>
        <w:tc>
          <w:tcPr>
            <w:tcW w:w="1134" w:type="dxa"/>
            <w:tcBorders>
              <w:top w:val="nil"/>
              <w:bottom w:val="nil"/>
            </w:tcBorders>
          </w:tcPr>
          <w:p w14:paraId="0F5352A9" w14:textId="77777777" w:rsidR="00521E1B" w:rsidRPr="00347160" w:rsidRDefault="00521E1B" w:rsidP="00521E1B">
            <w:pPr>
              <w:pStyle w:val="TABLE-cell"/>
              <w:keepNext/>
              <w:jc w:val="center"/>
            </w:pPr>
          </w:p>
        </w:tc>
        <w:tc>
          <w:tcPr>
            <w:tcW w:w="1134" w:type="dxa"/>
            <w:tcBorders>
              <w:top w:val="nil"/>
              <w:bottom w:val="nil"/>
            </w:tcBorders>
          </w:tcPr>
          <w:p w14:paraId="0A96D957" w14:textId="77777777" w:rsidR="00521E1B" w:rsidRPr="00347160" w:rsidRDefault="00521E1B" w:rsidP="00521E1B">
            <w:pPr>
              <w:pStyle w:val="TABLE-cell"/>
              <w:keepNext/>
              <w:jc w:val="center"/>
            </w:pPr>
            <w:r w:rsidRPr="00347160">
              <w:t>S</w:t>
            </w:r>
          </w:p>
        </w:tc>
        <w:tc>
          <w:tcPr>
            <w:tcW w:w="1134" w:type="dxa"/>
            <w:tcBorders>
              <w:top w:val="nil"/>
              <w:bottom w:val="nil"/>
            </w:tcBorders>
          </w:tcPr>
          <w:p w14:paraId="581C9E12" w14:textId="77777777" w:rsidR="00521E1B" w:rsidRPr="00347160" w:rsidRDefault="00521E1B" w:rsidP="00521E1B">
            <w:pPr>
              <w:pStyle w:val="TABLE-cell"/>
              <w:keepNext/>
              <w:jc w:val="center"/>
            </w:pPr>
            <w:r w:rsidRPr="00347160">
              <w:t>S (=)</w:t>
            </w:r>
          </w:p>
        </w:tc>
      </w:tr>
      <w:tr w:rsidR="00521E1B" w:rsidRPr="00347160" w14:paraId="36AE7791" w14:textId="77777777" w:rsidTr="00521E1B">
        <w:trPr>
          <w:cantSplit/>
          <w:jc w:val="center"/>
        </w:trPr>
        <w:tc>
          <w:tcPr>
            <w:tcW w:w="4536" w:type="dxa"/>
            <w:tcBorders>
              <w:top w:val="nil"/>
            </w:tcBorders>
          </w:tcPr>
          <w:p w14:paraId="6EC9EEDE" w14:textId="77777777" w:rsidR="00521E1B" w:rsidRPr="00347160" w:rsidRDefault="00521E1B" w:rsidP="00521E1B">
            <w:pPr>
              <w:pStyle w:val="TABLE-cell"/>
              <w:keepNext/>
              <w:tabs>
                <w:tab w:val="left" w:pos="281"/>
              </w:tabs>
            </w:pPr>
            <w:r w:rsidRPr="00347160">
              <w:tab/>
            </w:r>
            <w:r w:rsidRPr="00347160">
              <w:tab/>
              <w:t>Data_Access_Result</w:t>
            </w:r>
          </w:p>
        </w:tc>
        <w:tc>
          <w:tcPr>
            <w:tcW w:w="1153" w:type="dxa"/>
            <w:tcBorders>
              <w:top w:val="nil"/>
            </w:tcBorders>
          </w:tcPr>
          <w:p w14:paraId="53DD9E74" w14:textId="77777777" w:rsidR="00521E1B" w:rsidRPr="00347160" w:rsidRDefault="00521E1B" w:rsidP="00521E1B">
            <w:pPr>
              <w:pStyle w:val="TABLE-cell"/>
              <w:keepNext/>
              <w:jc w:val="center"/>
            </w:pPr>
          </w:p>
        </w:tc>
        <w:tc>
          <w:tcPr>
            <w:tcW w:w="1134" w:type="dxa"/>
            <w:tcBorders>
              <w:top w:val="nil"/>
            </w:tcBorders>
          </w:tcPr>
          <w:p w14:paraId="78149FE1" w14:textId="77777777" w:rsidR="00521E1B" w:rsidRPr="00347160" w:rsidRDefault="00521E1B" w:rsidP="00521E1B">
            <w:pPr>
              <w:pStyle w:val="TABLE-cell"/>
              <w:keepNext/>
              <w:jc w:val="center"/>
            </w:pPr>
          </w:p>
        </w:tc>
        <w:tc>
          <w:tcPr>
            <w:tcW w:w="1134" w:type="dxa"/>
            <w:tcBorders>
              <w:top w:val="nil"/>
            </w:tcBorders>
          </w:tcPr>
          <w:p w14:paraId="4A466F7A" w14:textId="77777777" w:rsidR="00521E1B" w:rsidRPr="00347160" w:rsidRDefault="00521E1B" w:rsidP="00521E1B">
            <w:pPr>
              <w:pStyle w:val="TABLE-cell"/>
              <w:keepNext/>
              <w:jc w:val="center"/>
            </w:pPr>
            <w:r w:rsidRPr="00347160">
              <w:t>S</w:t>
            </w:r>
          </w:p>
        </w:tc>
        <w:tc>
          <w:tcPr>
            <w:tcW w:w="1134" w:type="dxa"/>
            <w:tcBorders>
              <w:top w:val="nil"/>
            </w:tcBorders>
          </w:tcPr>
          <w:p w14:paraId="0B2F752A" w14:textId="77777777" w:rsidR="00521E1B" w:rsidRPr="00347160" w:rsidRDefault="00521E1B" w:rsidP="00521E1B">
            <w:pPr>
              <w:pStyle w:val="TABLE-cell"/>
              <w:keepNext/>
              <w:jc w:val="center"/>
            </w:pPr>
            <w:r w:rsidRPr="00347160">
              <w:t>S (=)</w:t>
            </w:r>
          </w:p>
        </w:tc>
      </w:tr>
      <w:tr w:rsidR="00162259" w:rsidRPr="00347160" w14:paraId="0F823084" w14:textId="77777777" w:rsidTr="00521E1B">
        <w:trPr>
          <w:cantSplit/>
          <w:jc w:val="center"/>
        </w:trPr>
        <w:tc>
          <w:tcPr>
            <w:tcW w:w="4536" w:type="dxa"/>
            <w:tcBorders>
              <w:bottom w:val="nil"/>
            </w:tcBorders>
          </w:tcPr>
          <w:p w14:paraId="5E2DCF10" w14:textId="77777777" w:rsidR="00162259" w:rsidRPr="00347160" w:rsidRDefault="00162259" w:rsidP="00521E1B">
            <w:pPr>
              <w:pStyle w:val="TABLE-cell"/>
              <w:keepNext/>
            </w:pPr>
            <w:r w:rsidRPr="00347160">
              <w:rPr>
                <w:b/>
                <w:bCs w:val="0"/>
              </w:rPr>
              <w:t>DataBlock_SA</w:t>
            </w:r>
          </w:p>
        </w:tc>
        <w:tc>
          <w:tcPr>
            <w:tcW w:w="1153" w:type="dxa"/>
            <w:tcBorders>
              <w:bottom w:val="nil"/>
            </w:tcBorders>
          </w:tcPr>
          <w:p w14:paraId="1E6D8D67" w14:textId="77777777" w:rsidR="00162259" w:rsidRPr="00347160" w:rsidRDefault="00162259" w:rsidP="00521E1B">
            <w:pPr>
              <w:pStyle w:val="TABLE-cell"/>
              <w:keepNext/>
              <w:jc w:val="center"/>
            </w:pPr>
            <w:r w:rsidRPr="00347160">
              <w:t>C</w:t>
            </w:r>
          </w:p>
        </w:tc>
        <w:tc>
          <w:tcPr>
            <w:tcW w:w="1134" w:type="dxa"/>
            <w:tcBorders>
              <w:bottom w:val="nil"/>
            </w:tcBorders>
          </w:tcPr>
          <w:p w14:paraId="6BD6742B" w14:textId="77777777" w:rsidR="00162259" w:rsidRPr="00347160" w:rsidRDefault="00162259" w:rsidP="00521E1B">
            <w:pPr>
              <w:pStyle w:val="TABLE-cell"/>
              <w:keepNext/>
              <w:jc w:val="center"/>
            </w:pPr>
            <w:r w:rsidRPr="00347160">
              <w:t>C (=)</w:t>
            </w:r>
          </w:p>
        </w:tc>
        <w:tc>
          <w:tcPr>
            <w:tcW w:w="1134" w:type="dxa"/>
            <w:tcBorders>
              <w:bottom w:val="nil"/>
            </w:tcBorders>
          </w:tcPr>
          <w:p w14:paraId="1D3387F7" w14:textId="77777777" w:rsidR="00162259" w:rsidRPr="00347160" w:rsidRDefault="00162259" w:rsidP="00521E1B">
            <w:pPr>
              <w:pStyle w:val="TABLE-cell"/>
              <w:keepNext/>
              <w:jc w:val="center"/>
            </w:pPr>
            <w:r w:rsidRPr="00347160">
              <w:t>C</w:t>
            </w:r>
          </w:p>
        </w:tc>
        <w:tc>
          <w:tcPr>
            <w:tcW w:w="1134" w:type="dxa"/>
            <w:tcBorders>
              <w:bottom w:val="nil"/>
            </w:tcBorders>
          </w:tcPr>
          <w:p w14:paraId="5CF3C966" w14:textId="77777777" w:rsidR="00162259" w:rsidRPr="00347160" w:rsidRDefault="00162259" w:rsidP="00521E1B">
            <w:pPr>
              <w:pStyle w:val="TABLE-cell"/>
              <w:keepNext/>
              <w:jc w:val="center"/>
            </w:pPr>
            <w:r w:rsidRPr="00347160">
              <w:t>C (=)</w:t>
            </w:r>
          </w:p>
        </w:tc>
      </w:tr>
      <w:tr w:rsidR="00521E1B" w:rsidRPr="00347160" w14:paraId="70440F1C" w14:textId="77777777" w:rsidTr="00521E1B">
        <w:trPr>
          <w:cantSplit/>
          <w:jc w:val="center"/>
        </w:trPr>
        <w:tc>
          <w:tcPr>
            <w:tcW w:w="4536" w:type="dxa"/>
            <w:tcBorders>
              <w:top w:val="nil"/>
              <w:bottom w:val="nil"/>
            </w:tcBorders>
          </w:tcPr>
          <w:p w14:paraId="108BDEFE" w14:textId="77777777" w:rsidR="00521E1B" w:rsidRPr="00347160" w:rsidRDefault="00521E1B" w:rsidP="00521E1B">
            <w:pPr>
              <w:pStyle w:val="TABLE-cell"/>
              <w:keepNext/>
              <w:rPr>
                <w:b/>
                <w:bCs w:val="0"/>
              </w:rPr>
            </w:pPr>
            <w:r w:rsidRPr="00347160">
              <w:tab/>
              <w:t>Last_Block</w:t>
            </w:r>
          </w:p>
        </w:tc>
        <w:tc>
          <w:tcPr>
            <w:tcW w:w="1153" w:type="dxa"/>
            <w:tcBorders>
              <w:top w:val="nil"/>
              <w:bottom w:val="nil"/>
            </w:tcBorders>
          </w:tcPr>
          <w:p w14:paraId="60F68219" w14:textId="77777777" w:rsidR="00521E1B" w:rsidRPr="00347160" w:rsidRDefault="00521E1B" w:rsidP="00521E1B">
            <w:pPr>
              <w:pStyle w:val="TABLE-cell"/>
              <w:keepNext/>
              <w:jc w:val="center"/>
            </w:pPr>
            <w:r w:rsidRPr="00347160">
              <w:t>M</w:t>
            </w:r>
          </w:p>
        </w:tc>
        <w:tc>
          <w:tcPr>
            <w:tcW w:w="1134" w:type="dxa"/>
            <w:tcBorders>
              <w:top w:val="nil"/>
              <w:bottom w:val="nil"/>
            </w:tcBorders>
          </w:tcPr>
          <w:p w14:paraId="6BE9F263" w14:textId="77777777" w:rsidR="00521E1B" w:rsidRPr="00347160" w:rsidRDefault="00521E1B" w:rsidP="00521E1B">
            <w:pPr>
              <w:pStyle w:val="TABLE-cell"/>
              <w:keepNext/>
              <w:jc w:val="center"/>
            </w:pPr>
            <w:r w:rsidRPr="00347160">
              <w:t>M (=)</w:t>
            </w:r>
          </w:p>
        </w:tc>
        <w:tc>
          <w:tcPr>
            <w:tcW w:w="1134" w:type="dxa"/>
            <w:tcBorders>
              <w:top w:val="nil"/>
              <w:bottom w:val="nil"/>
            </w:tcBorders>
          </w:tcPr>
          <w:p w14:paraId="0904C318" w14:textId="77777777" w:rsidR="00521E1B" w:rsidRPr="00347160" w:rsidRDefault="00521E1B" w:rsidP="00521E1B">
            <w:pPr>
              <w:pStyle w:val="TABLE-cell"/>
              <w:keepNext/>
              <w:jc w:val="center"/>
            </w:pPr>
            <w:r w:rsidRPr="00347160">
              <w:t>M</w:t>
            </w:r>
          </w:p>
        </w:tc>
        <w:tc>
          <w:tcPr>
            <w:tcW w:w="1134" w:type="dxa"/>
            <w:tcBorders>
              <w:top w:val="nil"/>
              <w:bottom w:val="nil"/>
            </w:tcBorders>
          </w:tcPr>
          <w:p w14:paraId="16BD1E67" w14:textId="77777777" w:rsidR="00521E1B" w:rsidRPr="00347160" w:rsidRDefault="00521E1B" w:rsidP="00521E1B">
            <w:pPr>
              <w:pStyle w:val="TABLE-cell"/>
              <w:keepNext/>
              <w:jc w:val="center"/>
            </w:pPr>
            <w:r w:rsidRPr="00347160">
              <w:t>M (=)</w:t>
            </w:r>
          </w:p>
        </w:tc>
      </w:tr>
      <w:tr w:rsidR="00521E1B" w:rsidRPr="00347160" w14:paraId="76526AFF" w14:textId="77777777" w:rsidTr="00521E1B">
        <w:trPr>
          <w:cantSplit/>
          <w:jc w:val="center"/>
        </w:trPr>
        <w:tc>
          <w:tcPr>
            <w:tcW w:w="4536" w:type="dxa"/>
            <w:tcBorders>
              <w:top w:val="nil"/>
              <w:bottom w:val="nil"/>
            </w:tcBorders>
          </w:tcPr>
          <w:p w14:paraId="7E04A020" w14:textId="77777777" w:rsidR="00521E1B" w:rsidRPr="00347160" w:rsidRDefault="00521E1B" w:rsidP="00521E1B">
            <w:pPr>
              <w:pStyle w:val="TABLE-cell"/>
              <w:keepNext/>
            </w:pPr>
            <w:r w:rsidRPr="00347160">
              <w:tab/>
              <w:t>Block_Number</w:t>
            </w:r>
          </w:p>
        </w:tc>
        <w:tc>
          <w:tcPr>
            <w:tcW w:w="1153" w:type="dxa"/>
            <w:tcBorders>
              <w:top w:val="nil"/>
              <w:bottom w:val="nil"/>
            </w:tcBorders>
          </w:tcPr>
          <w:p w14:paraId="127FEEAD" w14:textId="77777777" w:rsidR="00521E1B" w:rsidRPr="00347160" w:rsidRDefault="00521E1B" w:rsidP="00521E1B">
            <w:pPr>
              <w:pStyle w:val="TABLE-cell"/>
              <w:keepNext/>
              <w:jc w:val="center"/>
            </w:pPr>
            <w:r w:rsidRPr="00347160">
              <w:t>M</w:t>
            </w:r>
          </w:p>
        </w:tc>
        <w:tc>
          <w:tcPr>
            <w:tcW w:w="1134" w:type="dxa"/>
            <w:tcBorders>
              <w:top w:val="nil"/>
              <w:bottom w:val="nil"/>
            </w:tcBorders>
          </w:tcPr>
          <w:p w14:paraId="50F430D9" w14:textId="77777777" w:rsidR="00521E1B" w:rsidRPr="00347160" w:rsidRDefault="00521E1B" w:rsidP="00521E1B">
            <w:pPr>
              <w:pStyle w:val="TABLE-cell"/>
              <w:keepNext/>
              <w:jc w:val="center"/>
            </w:pPr>
            <w:r w:rsidRPr="00347160">
              <w:t>M (=)</w:t>
            </w:r>
          </w:p>
        </w:tc>
        <w:tc>
          <w:tcPr>
            <w:tcW w:w="1134" w:type="dxa"/>
            <w:tcBorders>
              <w:top w:val="nil"/>
              <w:bottom w:val="nil"/>
            </w:tcBorders>
          </w:tcPr>
          <w:p w14:paraId="4302D20B" w14:textId="77777777" w:rsidR="00521E1B" w:rsidRPr="00347160" w:rsidRDefault="00521E1B" w:rsidP="00521E1B">
            <w:pPr>
              <w:pStyle w:val="TABLE-cell"/>
              <w:keepNext/>
              <w:jc w:val="center"/>
            </w:pPr>
            <w:r w:rsidRPr="00347160">
              <w:t>M</w:t>
            </w:r>
          </w:p>
        </w:tc>
        <w:tc>
          <w:tcPr>
            <w:tcW w:w="1134" w:type="dxa"/>
            <w:tcBorders>
              <w:top w:val="nil"/>
              <w:bottom w:val="nil"/>
            </w:tcBorders>
          </w:tcPr>
          <w:p w14:paraId="5E40C856" w14:textId="77777777" w:rsidR="00521E1B" w:rsidRPr="00347160" w:rsidRDefault="00521E1B" w:rsidP="00521E1B">
            <w:pPr>
              <w:pStyle w:val="TABLE-cell"/>
              <w:keepNext/>
              <w:jc w:val="center"/>
            </w:pPr>
            <w:r w:rsidRPr="00347160">
              <w:t>M (=)</w:t>
            </w:r>
          </w:p>
        </w:tc>
      </w:tr>
      <w:tr w:rsidR="00521E1B" w:rsidRPr="00347160" w14:paraId="6DF11B04" w14:textId="77777777" w:rsidTr="00521E1B">
        <w:trPr>
          <w:cantSplit/>
          <w:jc w:val="center"/>
        </w:trPr>
        <w:tc>
          <w:tcPr>
            <w:tcW w:w="4536" w:type="dxa"/>
            <w:tcBorders>
              <w:top w:val="nil"/>
            </w:tcBorders>
          </w:tcPr>
          <w:p w14:paraId="52DFBE15" w14:textId="77777777" w:rsidR="00521E1B" w:rsidRPr="00347160" w:rsidRDefault="00521E1B" w:rsidP="00521E1B">
            <w:pPr>
              <w:pStyle w:val="TABLE-cell"/>
              <w:keepNext/>
            </w:pPr>
            <w:r w:rsidRPr="00347160">
              <w:tab/>
              <w:t>Raw_Data</w:t>
            </w:r>
          </w:p>
        </w:tc>
        <w:tc>
          <w:tcPr>
            <w:tcW w:w="1153" w:type="dxa"/>
            <w:tcBorders>
              <w:top w:val="nil"/>
            </w:tcBorders>
          </w:tcPr>
          <w:p w14:paraId="6C8C18CC" w14:textId="77777777" w:rsidR="00521E1B" w:rsidRPr="00347160" w:rsidRDefault="00521E1B" w:rsidP="00521E1B">
            <w:pPr>
              <w:pStyle w:val="TABLE-cell"/>
              <w:keepNext/>
              <w:jc w:val="center"/>
            </w:pPr>
            <w:r w:rsidRPr="00347160">
              <w:t>M</w:t>
            </w:r>
          </w:p>
        </w:tc>
        <w:tc>
          <w:tcPr>
            <w:tcW w:w="1134" w:type="dxa"/>
            <w:tcBorders>
              <w:top w:val="nil"/>
            </w:tcBorders>
          </w:tcPr>
          <w:p w14:paraId="55A03CE6" w14:textId="77777777" w:rsidR="00521E1B" w:rsidRPr="00347160" w:rsidRDefault="00521E1B" w:rsidP="00521E1B">
            <w:pPr>
              <w:pStyle w:val="TABLE-cell"/>
              <w:keepNext/>
              <w:jc w:val="center"/>
            </w:pPr>
            <w:r w:rsidRPr="00347160">
              <w:t>M (=)</w:t>
            </w:r>
          </w:p>
        </w:tc>
        <w:tc>
          <w:tcPr>
            <w:tcW w:w="1134" w:type="dxa"/>
            <w:tcBorders>
              <w:top w:val="nil"/>
            </w:tcBorders>
          </w:tcPr>
          <w:p w14:paraId="7F4D27E1" w14:textId="77777777" w:rsidR="00521E1B" w:rsidRPr="00347160" w:rsidRDefault="00521E1B" w:rsidP="00521E1B">
            <w:pPr>
              <w:pStyle w:val="TABLE-cell"/>
              <w:keepNext/>
              <w:jc w:val="center"/>
            </w:pPr>
            <w:r w:rsidRPr="00347160">
              <w:t>M</w:t>
            </w:r>
          </w:p>
        </w:tc>
        <w:tc>
          <w:tcPr>
            <w:tcW w:w="1134" w:type="dxa"/>
            <w:tcBorders>
              <w:top w:val="nil"/>
            </w:tcBorders>
          </w:tcPr>
          <w:p w14:paraId="4DFFEB42" w14:textId="77777777" w:rsidR="00521E1B" w:rsidRPr="00347160" w:rsidRDefault="00521E1B" w:rsidP="00521E1B">
            <w:pPr>
              <w:pStyle w:val="TABLE-cell"/>
              <w:keepNext/>
              <w:jc w:val="center"/>
            </w:pPr>
            <w:r w:rsidRPr="00347160">
              <w:t>M (=)</w:t>
            </w:r>
          </w:p>
        </w:tc>
      </w:tr>
      <w:tr w:rsidR="00162259" w:rsidRPr="00347160" w14:paraId="57AD53B0" w14:textId="77777777" w:rsidTr="00521E1B">
        <w:trPr>
          <w:cantSplit/>
          <w:jc w:val="center"/>
        </w:trPr>
        <w:tc>
          <w:tcPr>
            <w:tcW w:w="4536" w:type="dxa"/>
          </w:tcPr>
          <w:p w14:paraId="55A652B3" w14:textId="77777777" w:rsidR="00162259" w:rsidRPr="00347160" w:rsidRDefault="00162259" w:rsidP="00521E1B">
            <w:pPr>
              <w:pStyle w:val="TABLE-cell"/>
              <w:keepNext/>
              <w:rPr>
                <w:b/>
                <w:bCs w:val="0"/>
              </w:rPr>
            </w:pPr>
            <w:r w:rsidRPr="00347160">
              <w:rPr>
                <w:b/>
                <w:bCs w:val="0"/>
              </w:rPr>
              <w:t>Block_Number</w:t>
            </w:r>
          </w:p>
        </w:tc>
        <w:tc>
          <w:tcPr>
            <w:tcW w:w="1153" w:type="dxa"/>
          </w:tcPr>
          <w:p w14:paraId="68BF8CBE" w14:textId="77777777" w:rsidR="00162259" w:rsidRPr="00347160" w:rsidRDefault="00162259" w:rsidP="00521E1B">
            <w:pPr>
              <w:pStyle w:val="TABLE-cell"/>
              <w:keepNext/>
              <w:jc w:val="center"/>
            </w:pPr>
            <w:r w:rsidRPr="00347160">
              <w:t>C</w:t>
            </w:r>
          </w:p>
        </w:tc>
        <w:tc>
          <w:tcPr>
            <w:tcW w:w="1134" w:type="dxa"/>
          </w:tcPr>
          <w:p w14:paraId="17874E8F" w14:textId="77777777" w:rsidR="00162259" w:rsidRPr="00347160" w:rsidRDefault="00162259" w:rsidP="00521E1B">
            <w:pPr>
              <w:pStyle w:val="TABLE-cell"/>
              <w:keepNext/>
              <w:jc w:val="center"/>
            </w:pPr>
            <w:r w:rsidRPr="00347160">
              <w:t>C (=)</w:t>
            </w:r>
          </w:p>
        </w:tc>
        <w:tc>
          <w:tcPr>
            <w:tcW w:w="1134" w:type="dxa"/>
          </w:tcPr>
          <w:p w14:paraId="3CDD8F41" w14:textId="77777777" w:rsidR="00162259" w:rsidRPr="00347160" w:rsidRDefault="00162259" w:rsidP="00521E1B">
            <w:pPr>
              <w:pStyle w:val="TABLE-cell"/>
              <w:keepNext/>
              <w:jc w:val="center"/>
            </w:pPr>
            <w:r w:rsidRPr="00347160">
              <w:t>C</w:t>
            </w:r>
          </w:p>
        </w:tc>
        <w:tc>
          <w:tcPr>
            <w:tcW w:w="1134" w:type="dxa"/>
          </w:tcPr>
          <w:p w14:paraId="1ACD7925" w14:textId="77777777" w:rsidR="00162259" w:rsidRPr="00347160" w:rsidRDefault="00162259" w:rsidP="00521E1B">
            <w:pPr>
              <w:pStyle w:val="TABLE-cell"/>
              <w:keepNext/>
              <w:jc w:val="center"/>
            </w:pPr>
            <w:r w:rsidRPr="00347160">
              <w:t>C (=)</w:t>
            </w:r>
          </w:p>
        </w:tc>
      </w:tr>
      <w:tr w:rsidR="00162259" w:rsidRPr="00347160" w14:paraId="041B3108" w14:textId="77777777" w:rsidTr="00521E1B">
        <w:trPr>
          <w:cantSplit/>
          <w:jc w:val="center"/>
        </w:trPr>
        <w:tc>
          <w:tcPr>
            <w:tcW w:w="9091" w:type="dxa"/>
            <w:gridSpan w:val="5"/>
          </w:tcPr>
          <w:p w14:paraId="2F705936" w14:textId="77777777" w:rsidR="00162259" w:rsidRPr="00347160" w:rsidRDefault="00162259" w:rsidP="00521E1B">
            <w:pPr>
              <w:pStyle w:val="NOTE"/>
              <w:keepNext/>
            </w:pPr>
            <w:r w:rsidRPr="00347160">
              <w:t>NOTE</w:t>
            </w:r>
            <w:r w:rsidRPr="00347160">
              <w:t> </w:t>
            </w:r>
            <w:r w:rsidRPr="00347160">
              <w:t>For security parameters, see</w:t>
            </w:r>
            <w:r w:rsidR="00086EF9" w:rsidRPr="00347160">
              <w:t xml:space="preserve"> </w:t>
            </w:r>
            <w:r w:rsidR="00D03E1E" w:rsidRPr="0038499D">
              <w:fldChar w:fldCharType="begin" w:fldLock="1"/>
            </w:r>
            <w:r w:rsidR="00D03E1E" w:rsidRPr="0038499D">
              <w:instrText xml:space="preserve"> REF _Ref245346717 \h </w:instrText>
            </w:r>
            <w:r w:rsidR="0038499D">
              <w:instrText xml:space="preserve"> \* MERGEFORMAT </w:instrText>
            </w:r>
            <w:r w:rsidR="00D03E1E" w:rsidRPr="0038499D">
              <w:fldChar w:fldCharType="separate"/>
            </w:r>
            <w:r w:rsidR="00811F07" w:rsidRPr="00811F07">
              <w:t xml:space="preserve">Table </w:t>
            </w:r>
            <w:r w:rsidR="00811F07" w:rsidRPr="00811F07">
              <w:rPr>
                <w:noProof/>
              </w:rPr>
              <w:t>40</w:t>
            </w:r>
            <w:r w:rsidR="00D03E1E" w:rsidRPr="0038499D">
              <w:fldChar w:fldCharType="end"/>
            </w:r>
            <w:r w:rsidR="00D03E1E" w:rsidRPr="0038499D">
              <w:t>.</w:t>
            </w:r>
          </w:p>
        </w:tc>
      </w:tr>
    </w:tbl>
    <w:p w14:paraId="2234AD2A" w14:textId="77777777" w:rsidR="00A4449B" w:rsidRDefault="00A4449B" w:rsidP="00A4449B">
      <w:pPr>
        <w:pStyle w:val="NOTE"/>
      </w:pPr>
    </w:p>
    <w:p w14:paraId="59E3F302" w14:textId="77777777" w:rsidR="00162259" w:rsidRPr="00347160" w:rsidRDefault="00162259" w:rsidP="00B67C8A">
      <w:pPr>
        <w:pStyle w:val="PARAGRAPH"/>
      </w:pPr>
      <w:r w:rsidRPr="00347160">
        <w:t>The Invoke_Id</w:t>
      </w:r>
      <w:r w:rsidRPr="00347160">
        <w:fldChar w:fldCharType="begin"/>
      </w:r>
      <w:r w:rsidRPr="00347160">
        <w:instrText xml:space="preserve"> XE "Invoke_Id" </w:instrText>
      </w:r>
      <w:r w:rsidRPr="00347160">
        <w:fldChar w:fldCharType="end"/>
      </w:r>
      <w:r w:rsidRPr="00347160">
        <w:t xml:space="preserve"> parameter identifies the instance of the service invocation.</w:t>
      </w:r>
    </w:p>
    <w:p w14:paraId="18EE69E6" w14:textId="77777777" w:rsidR="00162259" w:rsidRPr="00347160" w:rsidRDefault="00162259" w:rsidP="00B67C8A">
      <w:pPr>
        <w:pStyle w:val="PARAGRAPH"/>
      </w:pPr>
      <w:r w:rsidRPr="00347160">
        <w:t>The Priority</w:t>
      </w:r>
      <w:r w:rsidRPr="00347160">
        <w:fldChar w:fldCharType="begin"/>
      </w:r>
      <w:r w:rsidRPr="00347160">
        <w:instrText xml:space="preserve"> XE "Priority" </w:instrText>
      </w:r>
      <w:r w:rsidRPr="00347160">
        <w:fldChar w:fldCharType="end"/>
      </w:r>
      <w:r w:rsidRPr="00347160">
        <w:t xml:space="preserve"> parameter indicates the priority level associated to the instance of the service invocation: normal (FALSE) or high (TRUE).</w:t>
      </w:r>
    </w:p>
    <w:p w14:paraId="0D614BB0" w14:textId="77777777" w:rsidR="00162259" w:rsidRPr="00347160" w:rsidRDefault="00162259" w:rsidP="00B67C8A">
      <w:pPr>
        <w:pStyle w:val="PARAGRAPH"/>
        <w:rPr>
          <w:color w:val="000000"/>
        </w:rPr>
      </w:pPr>
      <w:r w:rsidRPr="00347160">
        <w:lastRenderedPageBreak/>
        <w:t>The Service_Class</w:t>
      </w:r>
      <w:r w:rsidRPr="00347160">
        <w:fldChar w:fldCharType="begin"/>
      </w:r>
      <w:r w:rsidRPr="00347160">
        <w:instrText xml:space="preserve"> XE "Service_Class" </w:instrText>
      </w:r>
      <w:r w:rsidRPr="00347160">
        <w:fldChar w:fldCharType="end"/>
      </w:r>
      <w:r w:rsidRPr="00347160">
        <w:t xml:space="preserve"> parameter indicates whether the service is confirmed or unconfirmed. The handling of this parameter depends on the communication profile; see</w:t>
      </w:r>
      <w:r w:rsidR="00F75BB5" w:rsidRPr="00347160">
        <w:t xml:space="preserve"> </w:t>
      </w:r>
      <w:r w:rsidR="00F75BB5" w:rsidRPr="00347160">
        <w:fldChar w:fldCharType="begin" w:fldLock="1"/>
      </w:r>
      <w:r w:rsidR="00F75BB5" w:rsidRPr="00347160">
        <w:instrText xml:space="preserve"> REF _Ref406427050 \r \h </w:instrText>
      </w:r>
      <w:r w:rsidR="00C60BA6" w:rsidRPr="00347160">
        <w:instrText xml:space="preserve"> \* MERGEFORMAT </w:instrText>
      </w:r>
      <w:r w:rsidR="00F75BB5" w:rsidRPr="00347160">
        <w:fldChar w:fldCharType="separate"/>
      </w:r>
      <w:r w:rsidR="00811F07">
        <w:t>Annex A</w:t>
      </w:r>
      <w:r w:rsidR="00F75BB5" w:rsidRPr="00347160">
        <w:fldChar w:fldCharType="end"/>
      </w:r>
      <w:r w:rsidRPr="00347160">
        <w:t>.</w:t>
      </w:r>
    </w:p>
    <w:p w14:paraId="68A15C14" w14:textId="77777777" w:rsidR="00162259" w:rsidRPr="00347160" w:rsidRDefault="00162259" w:rsidP="00B67C8A">
      <w:pPr>
        <w:pStyle w:val="PARAGRAPH"/>
      </w:pPr>
      <w:r w:rsidRPr="00347160">
        <w:t>The use of the Request_Type</w:t>
      </w:r>
      <w:r w:rsidRPr="00347160">
        <w:fldChar w:fldCharType="begin"/>
      </w:r>
      <w:r w:rsidRPr="00347160">
        <w:instrText xml:space="preserve"> XE "Request_Type" </w:instrText>
      </w:r>
      <w:r w:rsidRPr="00347160">
        <w:fldChar w:fldCharType="end"/>
      </w:r>
      <w:r w:rsidRPr="00347160">
        <w:t xml:space="preserve"> and Response_Type parameters is shown in </w:t>
      </w:r>
      <w:r w:rsidRPr="00347160">
        <w:fldChar w:fldCharType="begin" w:fldLock="1"/>
      </w:r>
      <w:r w:rsidRPr="00347160">
        <w:instrText xml:space="preserve"> REF _Ref245390251 \h </w:instrText>
      </w:r>
      <w:r w:rsidR="00C60BA6" w:rsidRPr="00347160">
        <w:instrText xml:space="preserve"> \* MERGEFORMAT </w:instrText>
      </w:r>
      <w:r w:rsidRPr="00347160">
        <w:fldChar w:fldCharType="separate"/>
      </w:r>
      <w:r w:rsidR="00811F07" w:rsidRPr="00347160">
        <w:t xml:space="preserve">Table </w:t>
      </w:r>
      <w:r w:rsidR="00811F07">
        <w:rPr>
          <w:noProof/>
        </w:rPr>
        <w:t>47</w:t>
      </w:r>
      <w:r w:rsidRPr="00347160">
        <w:fldChar w:fldCharType="end"/>
      </w:r>
      <w:r w:rsidRPr="00347160">
        <w:t>.</w:t>
      </w:r>
    </w:p>
    <w:p w14:paraId="11564D80" w14:textId="719A79CF" w:rsidR="00162259" w:rsidRPr="00347160" w:rsidRDefault="00162259" w:rsidP="00B67C8A">
      <w:pPr>
        <w:pStyle w:val="TABLE-title"/>
      </w:pPr>
      <w:bookmarkStart w:id="3388" w:name="_Ref245390251"/>
      <w:bookmarkStart w:id="3389" w:name="_Toc246861040"/>
      <w:bookmarkStart w:id="3390" w:name="_Toc249289822"/>
      <w:bookmarkStart w:id="3391" w:name="_Toc277948649"/>
      <w:bookmarkStart w:id="3392" w:name="_Toc279392125"/>
      <w:bookmarkStart w:id="3393" w:name="_Toc279397403"/>
      <w:bookmarkStart w:id="3394" w:name="_Toc315426544"/>
      <w:bookmarkStart w:id="3395" w:name="_Toc355266098"/>
      <w:bookmarkStart w:id="3396" w:name="_Toc406428477"/>
      <w:bookmarkStart w:id="3397" w:name="_Toc437856778"/>
      <w:bookmarkStart w:id="3398" w:name="_Toc97127489"/>
      <w:r w:rsidRPr="00347160">
        <w:t xml:space="preserve">Table </w:t>
      </w:r>
      <w:fldSimple w:instr=" SEQ Table \* ARABIC ">
        <w:r w:rsidR="00DC4BE9">
          <w:rPr>
            <w:noProof/>
          </w:rPr>
          <w:t>47</w:t>
        </w:r>
      </w:fldSimple>
      <w:bookmarkEnd w:id="3388"/>
      <w:r w:rsidRPr="00347160">
        <w:t xml:space="preserve"> – ACTION service request and response types</w:t>
      </w:r>
      <w:bookmarkEnd w:id="3389"/>
      <w:bookmarkEnd w:id="3390"/>
      <w:bookmarkEnd w:id="3391"/>
      <w:bookmarkEnd w:id="3392"/>
      <w:bookmarkEnd w:id="3393"/>
      <w:bookmarkEnd w:id="3394"/>
      <w:bookmarkEnd w:id="3395"/>
      <w:bookmarkEnd w:id="3396"/>
      <w:bookmarkEnd w:id="3397"/>
      <w:bookmarkEnd w:id="3398"/>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17"/>
        <w:gridCol w:w="3117"/>
        <w:gridCol w:w="1418"/>
        <w:gridCol w:w="3118"/>
      </w:tblGrid>
      <w:tr w:rsidR="00162259" w:rsidRPr="00347160" w14:paraId="3D7DC3D6" w14:textId="77777777" w:rsidTr="00077BDE">
        <w:trPr>
          <w:cantSplit/>
          <w:tblHeader/>
          <w:jc w:val="center"/>
        </w:trPr>
        <w:tc>
          <w:tcPr>
            <w:tcW w:w="4537" w:type="dxa"/>
            <w:gridSpan w:val="2"/>
          </w:tcPr>
          <w:p w14:paraId="36E7DFFF" w14:textId="77777777" w:rsidR="00162259" w:rsidRPr="00347160" w:rsidRDefault="00162259" w:rsidP="00521E1B">
            <w:pPr>
              <w:pStyle w:val="TABLE-col-heading"/>
            </w:pPr>
            <w:r w:rsidRPr="00347160">
              <w:t>Request type</w:t>
            </w:r>
          </w:p>
        </w:tc>
        <w:tc>
          <w:tcPr>
            <w:tcW w:w="4537" w:type="dxa"/>
            <w:gridSpan w:val="2"/>
          </w:tcPr>
          <w:p w14:paraId="788911D3" w14:textId="77777777" w:rsidR="00162259" w:rsidRPr="00347160" w:rsidRDefault="00162259" w:rsidP="00521E1B">
            <w:pPr>
              <w:pStyle w:val="TABLE-col-heading"/>
            </w:pPr>
            <w:r w:rsidRPr="00347160">
              <w:t>Response type</w:t>
            </w:r>
          </w:p>
        </w:tc>
      </w:tr>
      <w:tr w:rsidR="00162259" w:rsidRPr="00347160" w14:paraId="13A28BC4" w14:textId="77777777" w:rsidTr="00077BDE">
        <w:trPr>
          <w:cantSplit/>
          <w:jc w:val="center"/>
        </w:trPr>
        <w:tc>
          <w:tcPr>
            <w:tcW w:w="1418" w:type="dxa"/>
            <w:vMerge w:val="restart"/>
            <w:vAlign w:val="center"/>
          </w:tcPr>
          <w:p w14:paraId="1CCED012" w14:textId="77777777" w:rsidR="00162259" w:rsidRPr="00347160" w:rsidRDefault="00162259" w:rsidP="00521E1B">
            <w:pPr>
              <w:pStyle w:val="TABLE-cell"/>
              <w:keepNext/>
            </w:pPr>
            <w:r w:rsidRPr="00347160">
              <w:rPr>
                <w:sz w:val="20"/>
              </w:rPr>
              <w:br w:type="page"/>
            </w:r>
            <w:r w:rsidRPr="00347160">
              <w:t>NORMAL</w:t>
            </w:r>
            <w:r w:rsidRPr="00347160">
              <w:fldChar w:fldCharType="begin"/>
            </w:r>
            <w:r w:rsidRPr="00347160">
              <w:instrText xml:space="preserve"> XE "ACTION-REQUEST-NORMAL" </w:instrText>
            </w:r>
            <w:r w:rsidRPr="00347160">
              <w:fldChar w:fldCharType="end"/>
            </w:r>
          </w:p>
        </w:tc>
        <w:tc>
          <w:tcPr>
            <w:tcW w:w="3119" w:type="dxa"/>
            <w:vMerge w:val="restart"/>
            <w:vAlign w:val="center"/>
          </w:tcPr>
          <w:p w14:paraId="45110886" w14:textId="77777777" w:rsidR="00162259" w:rsidRPr="00347160" w:rsidRDefault="00162259" w:rsidP="00521E1B">
            <w:pPr>
              <w:pStyle w:val="TABLE-cell"/>
              <w:keepNext/>
            </w:pPr>
            <w:r w:rsidRPr="00347160">
              <w:t>The reference of a single method and the complete method invocation parameter is sent.</w:t>
            </w:r>
          </w:p>
        </w:tc>
        <w:tc>
          <w:tcPr>
            <w:tcW w:w="1418" w:type="dxa"/>
            <w:tcBorders>
              <w:bottom w:val="single" w:sz="4" w:space="0" w:color="auto"/>
            </w:tcBorders>
            <w:vAlign w:val="center"/>
          </w:tcPr>
          <w:p w14:paraId="3980C92F" w14:textId="77777777" w:rsidR="00162259" w:rsidRPr="00347160" w:rsidRDefault="00162259" w:rsidP="00521E1B">
            <w:pPr>
              <w:pStyle w:val="TABLE-cell"/>
              <w:keepNext/>
            </w:pPr>
            <w:r w:rsidRPr="00347160">
              <w:t>NORMAL</w:t>
            </w:r>
            <w:r w:rsidRPr="00347160">
              <w:fldChar w:fldCharType="begin"/>
            </w:r>
            <w:r w:rsidRPr="00347160">
              <w:instrText xml:space="preserve"> XE "ACTION-RESPONSE-NORMAL" </w:instrText>
            </w:r>
            <w:r w:rsidRPr="00347160">
              <w:fldChar w:fldCharType="end"/>
            </w:r>
          </w:p>
        </w:tc>
        <w:tc>
          <w:tcPr>
            <w:tcW w:w="3119" w:type="dxa"/>
            <w:tcBorders>
              <w:bottom w:val="single" w:sz="4" w:space="0" w:color="auto"/>
            </w:tcBorders>
            <w:vAlign w:val="center"/>
          </w:tcPr>
          <w:p w14:paraId="1CB2D503" w14:textId="77777777" w:rsidR="00162259" w:rsidRPr="00347160" w:rsidRDefault="00162259" w:rsidP="00521E1B">
            <w:pPr>
              <w:pStyle w:val="TABLE-cell"/>
              <w:keepNext/>
            </w:pPr>
            <w:r w:rsidRPr="00347160">
              <w:t>The result and the complete return parameter are sent.</w:t>
            </w:r>
          </w:p>
        </w:tc>
      </w:tr>
      <w:tr w:rsidR="00162259" w:rsidRPr="00347160" w14:paraId="324E9514" w14:textId="77777777" w:rsidTr="00077BDE">
        <w:trPr>
          <w:cantSplit/>
          <w:jc w:val="center"/>
        </w:trPr>
        <w:tc>
          <w:tcPr>
            <w:tcW w:w="1418" w:type="dxa"/>
            <w:vMerge/>
            <w:tcBorders>
              <w:bottom w:val="single" w:sz="4" w:space="0" w:color="auto"/>
            </w:tcBorders>
            <w:vAlign w:val="center"/>
          </w:tcPr>
          <w:p w14:paraId="5DD8901B" w14:textId="77777777" w:rsidR="00162259" w:rsidRPr="00347160" w:rsidRDefault="00162259" w:rsidP="00521E1B">
            <w:pPr>
              <w:pStyle w:val="TABLE-cell"/>
              <w:keepNext/>
              <w:rPr>
                <w:sz w:val="20"/>
              </w:rPr>
            </w:pPr>
          </w:p>
        </w:tc>
        <w:tc>
          <w:tcPr>
            <w:tcW w:w="3119" w:type="dxa"/>
            <w:vMerge/>
            <w:tcBorders>
              <w:bottom w:val="single" w:sz="4" w:space="0" w:color="auto"/>
            </w:tcBorders>
            <w:vAlign w:val="center"/>
          </w:tcPr>
          <w:p w14:paraId="581D3499" w14:textId="77777777" w:rsidR="00162259" w:rsidRPr="00347160" w:rsidRDefault="00162259" w:rsidP="00521E1B">
            <w:pPr>
              <w:pStyle w:val="TABLE-cell"/>
              <w:keepNext/>
            </w:pPr>
          </w:p>
        </w:tc>
        <w:tc>
          <w:tcPr>
            <w:tcW w:w="1418" w:type="dxa"/>
            <w:tcBorders>
              <w:bottom w:val="single" w:sz="4" w:space="0" w:color="auto"/>
            </w:tcBorders>
            <w:vAlign w:val="center"/>
          </w:tcPr>
          <w:p w14:paraId="7377B4C9" w14:textId="77777777" w:rsidR="00162259" w:rsidRPr="00347160" w:rsidRDefault="00162259" w:rsidP="00521E1B">
            <w:pPr>
              <w:pStyle w:val="TABLE-cell"/>
              <w:keepNext/>
            </w:pPr>
            <w:r w:rsidRPr="00347160">
              <w:t>ONE-BLOCK</w:t>
            </w:r>
            <w:r w:rsidRPr="00347160">
              <w:fldChar w:fldCharType="begin"/>
            </w:r>
            <w:r w:rsidRPr="00347160">
              <w:instrText xml:space="preserve"> XE "ACTION-RESPONSE-ONE-BLOCK" </w:instrText>
            </w:r>
            <w:r w:rsidRPr="00347160">
              <w:fldChar w:fldCharType="end"/>
            </w:r>
          </w:p>
        </w:tc>
        <w:tc>
          <w:tcPr>
            <w:tcW w:w="3119" w:type="dxa"/>
            <w:tcBorders>
              <w:bottom w:val="single" w:sz="4" w:space="0" w:color="auto"/>
            </w:tcBorders>
            <w:vAlign w:val="center"/>
          </w:tcPr>
          <w:p w14:paraId="525F6FBD" w14:textId="77777777" w:rsidR="00162259" w:rsidRPr="00347160" w:rsidRDefault="00162259" w:rsidP="00521E1B">
            <w:pPr>
              <w:pStyle w:val="TABLE-cell"/>
              <w:keepNext/>
            </w:pPr>
            <w:r w:rsidRPr="00347160">
              <w:t>One block of the result and of the return parameter is sent.</w:t>
            </w:r>
          </w:p>
        </w:tc>
      </w:tr>
      <w:tr w:rsidR="00162259" w:rsidRPr="00347160" w14:paraId="31B543A3" w14:textId="77777777" w:rsidTr="00077BDE">
        <w:trPr>
          <w:cantSplit/>
          <w:jc w:val="center"/>
        </w:trPr>
        <w:tc>
          <w:tcPr>
            <w:tcW w:w="1418" w:type="dxa"/>
            <w:vMerge w:val="restart"/>
            <w:vAlign w:val="center"/>
          </w:tcPr>
          <w:p w14:paraId="0BB9FDEE" w14:textId="77777777" w:rsidR="00162259" w:rsidRPr="00347160" w:rsidRDefault="00162259" w:rsidP="00521E1B">
            <w:pPr>
              <w:pStyle w:val="TABLE-cell"/>
              <w:keepNext/>
            </w:pPr>
            <w:r w:rsidRPr="00347160">
              <w:t>NEXT</w:t>
            </w:r>
            <w:r w:rsidRPr="00347160">
              <w:fldChar w:fldCharType="begin"/>
            </w:r>
            <w:r w:rsidRPr="00347160">
              <w:instrText xml:space="preserve"> XE "ACTION-REQUEST-NEXT" </w:instrText>
            </w:r>
            <w:r w:rsidRPr="00347160">
              <w:fldChar w:fldCharType="end"/>
            </w:r>
          </w:p>
        </w:tc>
        <w:tc>
          <w:tcPr>
            <w:tcW w:w="3119" w:type="dxa"/>
            <w:vMerge w:val="restart"/>
            <w:vAlign w:val="center"/>
          </w:tcPr>
          <w:p w14:paraId="794F48E2" w14:textId="77777777" w:rsidR="00162259" w:rsidRPr="00347160" w:rsidRDefault="00162259" w:rsidP="00521E1B">
            <w:pPr>
              <w:pStyle w:val="TABLE-cell"/>
              <w:keepNext/>
            </w:pPr>
            <w:r w:rsidRPr="00347160">
              <w:t>The next data block is requested.</w:t>
            </w:r>
          </w:p>
        </w:tc>
        <w:tc>
          <w:tcPr>
            <w:tcW w:w="1418" w:type="dxa"/>
            <w:tcBorders>
              <w:bottom w:val="single" w:sz="4" w:space="0" w:color="auto"/>
            </w:tcBorders>
            <w:vAlign w:val="center"/>
          </w:tcPr>
          <w:p w14:paraId="71ABF37F" w14:textId="77777777" w:rsidR="00162259" w:rsidRPr="00347160" w:rsidRDefault="00162259" w:rsidP="00521E1B">
            <w:pPr>
              <w:pStyle w:val="TABLE-cell"/>
              <w:keepNext/>
            </w:pPr>
            <w:r w:rsidRPr="00347160">
              <w:t>ONE-BLOCK</w:t>
            </w:r>
          </w:p>
        </w:tc>
        <w:tc>
          <w:tcPr>
            <w:tcW w:w="3119" w:type="dxa"/>
            <w:tcBorders>
              <w:bottom w:val="single" w:sz="4" w:space="0" w:color="auto"/>
            </w:tcBorders>
            <w:vAlign w:val="center"/>
          </w:tcPr>
          <w:p w14:paraId="6CA93077" w14:textId="77777777" w:rsidR="00162259" w:rsidRPr="00347160" w:rsidRDefault="00162259" w:rsidP="00521E1B">
            <w:pPr>
              <w:pStyle w:val="TABLE-cell"/>
              <w:keepNext/>
            </w:pPr>
            <w:r w:rsidRPr="00347160">
              <w:t>As above.</w:t>
            </w:r>
          </w:p>
        </w:tc>
      </w:tr>
      <w:tr w:rsidR="00162259" w:rsidRPr="00347160" w14:paraId="1EA75262" w14:textId="77777777" w:rsidTr="00077BDE">
        <w:trPr>
          <w:cantSplit/>
          <w:jc w:val="center"/>
        </w:trPr>
        <w:tc>
          <w:tcPr>
            <w:tcW w:w="1418" w:type="dxa"/>
            <w:vMerge/>
            <w:tcBorders>
              <w:bottom w:val="single" w:sz="4" w:space="0" w:color="auto"/>
            </w:tcBorders>
            <w:vAlign w:val="center"/>
          </w:tcPr>
          <w:p w14:paraId="11F0882E" w14:textId="77777777" w:rsidR="00162259" w:rsidRPr="00347160" w:rsidRDefault="00162259" w:rsidP="00521E1B">
            <w:pPr>
              <w:pStyle w:val="TABLE-cell"/>
              <w:keepNext/>
            </w:pPr>
          </w:p>
        </w:tc>
        <w:tc>
          <w:tcPr>
            <w:tcW w:w="3119" w:type="dxa"/>
            <w:vMerge/>
            <w:tcBorders>
              <w:bottom w:val="single" w:sz="4" w:space="0" w:color="auto"/>
            </w:tcBorders>
            <w:vAlign w:val="center"/>
          </w:tcPr>
          <w:p w14:paraId="53A4F685" w14:textId="77777777" w:rsidR="00162259" w:rsidRPr="00347160" w:rsidRDefault="00162259" w:rsidP="00521E1B">
            <w:pPr>
              <w:pStyle w:val="TABLE-cell"/>
              <w:keepNext/>
            </w:pPr>
          </w:p>
        </w:tc>
        <w:tc>
          <w:tcPr>
            <w:tcW w:w="1418" w:type="dxa"/>
            <w:tcBorders>
              <w:bottom w:val="single" w:sz="4" w:space="0" w:color="auto"/>
            </w:tcBorders>
            <w:vAlign w:val="center"/>
          </w:tcPr>
          <w:p w14:paraId="7A9233CA" w14:textId="77777777" w:rsidR="00162259" w:rsidRPr="00347160" w:rsidRDefault="00162259" w:rsidP="00521E1B">
            <w:pPr>
              <w:pStyle w:val="TABLE-cell"/>
              <w:keepNext/>
            </w:pPr>
            <w:r w:rsidRPr="00347160">
              <w:t>LAST-BLOCK</w:t>
            </w:r>
            <w:r w:rsidRPr="00347160">
              <w:fldChar w:fldCharType="begin"/>
            </w:r>
            <w:r w:rsidRPr="00347160">
              <w:instrText xml:space="preserve"> XE "ACTION-RESPONSE-LAST-BLOCK" </w:instrText>
            </w:r>
            <w:r w:rsidRPr="00347160">
              <w:fldChar w:fldCharType="end"/>
            </w:r>
          </w:p>
        </w:tc>
        <w:tc>
          <w:tcPr>
            <w:tcW w:w="3119" w:type="dxa"/>
            <w:tcBorders>
              <w:bottom w:val="single" w:sz="4" w:space="0" w:color="auto"/>
            </w:tcBorders>
            <w:vAlign w:val="center"/>
          </w:tcPr>
          <w:p w14:paraId="55D9C6AA" w14:textId="77777777" w:rsidR="00162259" w:rsidRPr="00347160" w:rsidRDefault="00162259" w:rsidP="00521E1B">
            <w:pPr>
              <w:pStyle w:val="TABLE-cell"/>
              <w:keepNext/>
            </w:pPr>
            <w:r w:rsidRPr="00347160">
              <w:t>The last block of the result(s) and of the return parameter(s) is sent.</w:t>
            </w:r>
          </w:p>
        </w:tc>
      </w:tr>
      <w:tr w:rsidR="00162259" w:rsidRPr="00347160" w14:paraId="5AD896B1" w14:textId="77777777" w:rsidTr="00077BDE">
        <w:trPr>
          <w:cantSplit/>
          <w:jc w:val="center"/>
        </w:trPr>
        <w:tc>
          <w:tcPr>
            <w:tcW w:w="1418" w:type="dxa"/>
            <w:vAlign w:val="center"/>
          </w:tcPr>
          <w:p w14:paraId="14103F4A" w14:textId="77777777" w:rsidR="00162259" w:rsidRPr="00347160" w:rsidRDefault="00162259" w:rsidP="00521E1B">
            <w:pPr>
              <w:pStyle w:val="TABLE-cell"/>
              <w:keepNext/>
            </w:pPr>
            <w:r w:rsidRPr="00347160">
              <w:t>FIRST-BLOCK</w:t>
            </w:r>
            <w:r w:rsidRPr="00347160">
              <w:fldChar w:fldCharType="begin"/>
            </w:r>
            <w:r w:rsidRPr="00347160">
              <w:instrText xml:space="preserve"> XE "ACTION-REQUEST-FIRST-BLOCK" </w:instrText>
            </w:r>
            <w:r w:rsidRPr="00347160">
              <w:fldChar w:fldCharType="end"/>
            </w:r>
          </w:p>
        </w:tc>
        <w:tc>
          <w:tcPr>
            <w:tcW w:w="3119" w:type="dxa"/>
            <w:vAlign w:val="center"/>
          </w:tcPr>
          <w:p w14:paraId="4E58AA83" w14:textId="77777777" w:rsidR="00162259" w:rsidRPr="00347160" w:rsidRDefault="00162259" w:rsidP="00521E1B">
            <w:pPr>
              <w:pStyle w:val="TABLE-cell"/>
              <w:keepNext/>
            </w:pPr>
            <w:r w:rsidRPr="00347160">
              <w:t>The reference of a single method and the first block of the method invocation parameters is sent.</w:t>
            </w:r>
          </w:p>
        </w:tc>
        <w:tc>
          <w:tcPr>
            <w:tcW w:w="1418" w:type="dxa"/>
            <w:vMerge w:val="restart"/>
            <w:vAlign w:val="center"/>
          </w:tcPr>
          <w:p w14:paraId="3A923902" w14:textId="77777777" w:rsidR="00162259" w:rsidRPr="00347160" w:rsidRDefault="00162259" w:rsidP="00521E1B">
            <w:pPr>
              <w:pStyle w:val="TABLE-cell"/>
              <w:keepNext/>
            </w:pPr>
            <w:r w:rsidRPr="00347160">
              <w:t>NEXT</w:t>
            </w:r>
            <w:r w:rsidRPr="00347160">
              <w:fldChar w:fldCharType="begin"/>
            </w:r>
            <w:r w:rsidRPr="00347160">
              <w:instrText xml:space="preserve"> XE "ACTION-RESPONSE-NEXT" </w:instrText>
            </w:r>
            <w:r w:rsidRPr="00347160">
              <w:fldChar w:fldCharType="end"/>
            </w:r>
          </w:p>
        </w:tc>
        <w:tc>
          <w:tcPr>
            <w:tcW w:w="3119" w:type="dxa"/>
            <w:vMerge w:val="restart"/>
            <w:vAlign w:val="center"/>
          </w:tcPr>
          <w:p w14:paraId="16A1DE44" w14:textId="77777777" w:rsidR="00162259" w:rsidRPr="00347160" w:rsidRDefault="00162259" w:rsidP="00521E1B">
            <w:pPr>
              <w:pStyle w:val="TABLE-cell"/>
              <w:keepNext/>
            </w:pPr>
            <w:r w:rsidRPr="00347160">
              <w:t>Correct reception of the block is acknowledged.</w:t>
            </w:r>
          </w:p>
        </w:tc>
      </w:tr>
      <w:tr w:rsidR="00162259" w:rsidRPr="00347160" w14:paraId="514A2EE9" w14:textId="77777777" w:rsidTr="00077BDE">
        <w:trPr>
          <w:cantSplit/>
          <w:jc w:val="center"/>
        </w:trPr>
        <w:tc>
          <w:tcPr>
            <w:tcW w:w="1418" w:type="dxa"/>
            <w:vAlign w:val="center"/>
          </w:tcPr>
          <w:p w14:paraId="4219E2C9" w14:textId="77777777" w:rsidR="00162259" w:rsidRPr="00347160" w:rsidRDefault="00162259" w:rsidP="00521E1B">
            <w:pPr>
              <w:pStyle w:val="TABLE-cell"/>
              <w:keepNext/>
            </w:pPr>
            <w:r w:rsidRPr="00347160">
              <w:t>ONE-BLOCK</w:t>
            </w:r>
            <w:r w:rsidRPr="00347160">
              <w:fldChar w:fldCharType="begin"/>
            </w:r>
            <w:r w:rsidRPr="00347160">
              <w:instrText xml:space="preserve"> XE "ACTION-REQUEST-ONE-BLOCK" </w:instrText>
            </w:r>
            <w:r w:rsidRPr="00347160">
              <w:fldChar w:fldCharType="end"/>
            </w:r>
          </w:p>
        </w:tc>
        <w:tc>
          <w:tcPr>
            <w:tcW w:w="3119" w:type="dxa"/>
            <w:vAlign w:val="center"/>
          </w:tcPr>
          <w:p w14:paraId="761E14BB" w14:textId="77777777" w:rsidR="00162259" w:rsidRPr="00347160" w:rsidRDefault="00162259" w:rsidP="00521E1B">
            <w:pPr>
              <w:pStyle w:val="TABLE-cell"/>
              <w:keepNext/>
            </w:pPr>
            <w:r w:rsidRPr="00347160">
              <w:t>One block of the method invocation parameters is sent.</w:t>
            </w:r>
          </w:p>
        </w:tc>
        <w:tc>
          <w:tcPr>
            <w:tcW w:w="1418" w:type="dxa"/>
            <w:vMerge/>
            <w:vAlign w:val="center"/>
          </w:tcPr>
          <w:p w14:paraId="7B0E305B" w14:textId="77777777" w:rsidR="00162259" w:rsidRPr="00347160" w:rsidRDefault="00162259" w:rsidP="00521E1B">
            <w:pPr>
              <w:pStyle w:val="TABLE-cell"/>
              <w:keepNext/>
            </w:pPr>
          </w:p>
        </w:tc>
        <w:tc>
          <w:tcPr>
            <w:tcW w:w="3119" w:type="dxa"/>
            <w:vMerge/>
            <w:vAlign w:val="center"/>
          </w:tcPr>
          <w:p w14:paraId="6A621EF3" w14:textId="77777777" w:rsidR="00162259" w:rsidRPr="00347160" w:rsidRDefault="00162259" w:rsidP="00521E1B">
            <w:pPr>
              <w:pStyle w:val="TABLE-cell"/>
              <w:keepNext/>
            </w:pPr>
          </w:p>
        </w:tc>
      </w:tr>
      <w:tr w:rsidR="00162259" w:rsidRPr="00347160" w14:paraId="6DE7B4CA" w14:textId="77777777" w:rsidTr="00077BDE">
        <w:trPr>
          <w:cantSplit/>
          <w:jc w:val="center"/>
        </w:trPr>
        <w:tc>
          <w:tcPr>
            <w:tcW w:w="1418" w:type="dxa"/>
            <w:vMerge w:val="restart"/>
            <w:vAlign w:val="center"/>
          </w:tcPr>
          <w:p w14:paraId="25F68A4C" w14:textId="77777777" w:rsidR="00162259" w:rsidRPr="00347160" w:rsidRDefault="00162259" w:rsidP="00521E1B">
            <w:pPr>
              <w:pStyle w:val="TABLE-cell"/>
              <w:keepNext/>
            </w:pPr>
            <w:r w:rsidRPr="00347160">
              <w:t>LAST-BLOCK</w:t>
            </w:r>
            <w:r w:rsidRPr="00347160">
              <w:fldChar w:fldCharType="begin"/>
            </w:r>
            <w:r w:rsidRPr="00347160">
              <w:instrText xml:space="preserve"> XE "ACTION-REQUEST-LAST-BLOCK" </w:instrText>
            </w:r>
            <w:r w:rsidRPr="00347160">
              <w:fldChar w:fldCharType="end"/>
            </w:r>
          </w:p>
        </w:tc>
        <w:tc>
          <w:tcPr>
            <w:tcW w:w="3119" w:type="dxa"/>
            <w:vMerge w:val="restart"/>
            <w:vAlign w:val="center"/>
          </w:tcPr>
          <w:p w14:paraId="7E243D6D" w14:textId="77777777" w:rsidR="00162259" w:rsidRPr="00347160" w:rsidRDefault="00162259" w:rsidP="00521E1B">
            <w:pPr>
              <w:pStyle w:val="TABLE-cell"/>
              <w:keepNext/>
            </w:pPr>
            <w:r w:rsidRPr="00347160">
              <w:t>The last block of the method invocation parameters is sent.</w:t>
            </w:r>
          </w:p>
        </w:tc>
        <w:tc>
          <w:tcPr>
            <w:tcW w:w="1418" w:type="dxa"/>
            <w:vAlign w:val="center"/>
          </w:tcPr>
          <w:p w14:paraId="4F558B2A" w14:textId="77777777" w:rsidR="00162259" w:rsidRPr="00347160" w:rsidRDefault="00162259" w:rsidP="00521E1B">
            <w:pPr>
              <w:pStyle w:val="TABLE-cell"/>
              <w:keepNext/>
            </w:pPr>
            <w:r w:rsidRPr="00347160">
              <w:t>NORMAL</w:t>
            </w:r>
          </w:p>
        </w:tc>
        <w:tc>
          <w:tcPr>
            <w:tcW w:w="3119" w:type="dxa"/>
            <w:vAlign w:val="center"/>
          </w:tcPr>
          <w:p w14:paraId="1FC89ACF" w14:textId="77777777" w:rsidR="00162259" w:rsidRPr="00347160" w:rsidRDefault="00162259" w:rsidP="00521E1B">
            <w:pPr>
              <w:pStyle w:val="TABLE-cell"/>
              <w:keepNext/>
            </w:pPr>
            <w:r w:rsidRPr="00347160">
              <w:t>As above.</w:t>
            </w:r>
          </w:p>
        </w:tc>
      </w:tr>
      <w:tr w:rsidR="00162259" w:rsidRPr="00347160" w14:paraId="4C4205A1" w14:textId="77777777" w:rsidTr="00077BDE">
        <w:trPr>
          <w:cantSplit/>
          <w:jc w:val="center"/>
        </w:trPr>
        <w:tc>
          <w:tcPr>
            <w:tcW w:w="1418" w:type="dxa"/>
            <w:vMerge/>
            <w:vAlign w:val="center"/>
          </w:tcPr>
          <w:p w14:paraId="6D0F8F0F" w14:textId="77777777" w:rsidR="00162259" w:rsidRPr="00347160" w:rsidRDefault="00162259" w:rsidP="00521E1B">
            <w:pPr>
              <w:pStyle w:val="TABLE-cell"/>
              <w:keepNext/>
            </w:pPr>
          </w:p>
        </w:tc>
        <w:tc>
          <w:tcPr>
            <w:tcW w:w="3119" w:type="dxa"/>
            <w:vMerge/>
            <w:vAlign w:val="center"/>
          </w:tcPr>
          <w:p w14:paraId="08F01F06" w14:textId="77777777" w:rsidR="00162259" w:rsidRPr="00347160" w:rsidRDefault="00162259" w:rsidP="00521E1B">
            <w:pPr>
              <w:pStyle w:val="TABLE-cell"/>
              <w:keepNext/>
            </w:pPr>
          </w:p>
        </w:tc>
        <w:tc>
          <w:tcPr>
            <w:tcW w:w="1418" w:type="dxa"/>
            <w:vAlign w:val="center"/>
          </w:tcPr>
          <w:p w14:paraId="7EE2E44B" w14:textId="77777777" w:rsidR="00162259" w:rsidRPr="00347160" w:rsidRDefault="00162259" w:rsidP="00521E1B">
            <w:pPr>
              <w:pStyle w:val="TABLE-cell"/>
              <w:keepNext/>
            </w:pPr>
            <w:r w:rsidRPr="00347160">
              <w:t>ONE-BLOCK</w:t>
            </w:r>
          </w:p>
        </w:tc>
        <w:tc>
          <w:tcPr>
            <w:tcW w:w="3119" w:type="dxa"/>
            <w:vAlign w:val="center"/>
          </w:tcPr>
          <w:p w14:paraId="615D1D83" w14:textId="77777777" w:rsidR="00162259" w:rsidRPr="00347160" w:rsidRDefault="00162259" w:rsidP="00521E1B">
            <w:pPr>
              <w:pStyle w:val="TABLE-cell"/>
              <w:keepNext/>
            </w:pPr>
            <w:r w:rsidRPr="00347160">
              <w:t>As above.</w:t>
            </w:r>
          </w:p>
        </w:tc>
      </w:tr>
      <w:tr w:rsidR="00162259" w:rsidRPr="00347160" w14:paraId="68E30557" w14:textId="77777777" w:rsidTr="00077BDE">
        <w:trPr>
          <w:cantSplit/>
          <w:jc w:val="center"/>
        </w:trPr>
        <w:tc>
          <w:tcPr>
            <w:tcW w:w="1418" w:type="dxa"/>
            <w:vMerge w:val="restart"/>
            <w:vAlign w:val="center"/>
          </w:tcPr>
          <w:p w14:paraId="1BDEBF91" w14:textId="77777777" w:rsidR="00162259" w:rsidRPr="00347160" w:rsidRDefault="00162259" w:rsidP="00521E1B">
            <w:pPr>
              <w:pStyle w:val="TABLE-cell"/>
              <w:keepNext/>
            </w:pPr>
            <w:r w:rsidRPr="00347160">
              <w:t>WITH-LIST</w:t>
            </w:r>
            <w:r w:rsidRPr="00347160">
              <w:fldChar w:fldCharType="begin"/>
            </w:r>
            <w:r w:rsidRPr="00347160">
              <w:instrText xml:space="preserve"> XE "ACTION-REQUEST-WITH-LIST" </w:instrText>
            </w:r>
            <w:r w:rsidRPr="00347160">
              <w:fldChar w:fldCharType="end"/>
            </w:r>
          </w:p>
        </w:tc>
        <w:tc>
          <w:tcPr>
            <w:tcW w:w="3119" w:type="dxa"/>
            <w:vMerge w:val="restart"/>
            <w:vAlign w:val="center"/>
          </w:tcPr>
          <w:p w14:paraId="4B67DB7E" w14:textId="77777777" w:rsidR="00162259" w:rsidRPr="00347160" w:rsidRDefault="00162259" w:rsidP="00521E1B">
            <w:pPr>
              <w:pStyle w:val="TABLE-cell"/>
              <w:keepNext/>
            </w:pPr>
            <w:r w:rsidRPr="00347160">
              <w:t>The reference of a list of methods and the complete list of method invocation parameters is sent.</w:t>
            </w:r>
          </w:p>
        </w:tc>
        <w:tc>
          <w:tcPr>
            <w:tcW w:w="1418" w:type="dxa"/>
            <w:tcBorders>
              <w:bottom w:val="single" w:sz="4" w:space="0" w:color="auto"/>
            </w:tcBorders>
            <w:vAlign w:val="center"/>
          </w:tcPr>
          <w:p w14:paraId="6A5C44FE" w14:textId="77777777" w:rsidR="00162259" w:rsidRPr="00347160" w:rsidRDefault="00162259" w:rsidP="00521E1B">
            <w:pPr>
              <w:pStyle w:val="TABLE-cell"/>
              <w:keepNext/>
            </w:pPr>
            <w:r w:rsidRPr="00347160">
              <w:t>WITH-LIST</w:t>
            </w:r>
            <w:r w:rsidRPr="00347160">
              <w:fldChar w:fldCharType="begin"/>
            </w:r>
            <w:r w:rsidRPr="00347160">
              <w:instrText xml:space="preserve"> XE "ACTION-RESPONSE-WITH-LIST" </w:instrText>
            </w:r>
            <w:r w:rsidRPr="00347160">
              <w:fldChar w:fldCharType="end"/>
            </w:r>
          </w:p>
        </w:tc>
        <w:tc>
          <w:tcPr>
            <w:tcW w:w="3119" w:type="dxa"/>
            <w:tcBorders>
              <w:bottom w:val="single" w:sz="4" w:space="0" w:color="auto"/>
            </w:tcBorders>
            <w:vAlign w:val="center"/>
          </w:tcPr>
          <w:p w14:paraId="70CFA467" w14:textId="77777777" w:rsidR="00162259" w:rsidRPr="00347160" w:rsidRDefault="00162259" w:rsidP="00521E1B">
            <w:pPr>
              <w:pStyle w:val="TABLE-cell"/>
              <w:keepNext/>
            </w:pPr>
            <w:r w:rsidRPr="00347160">
              <w:t>The complete list of results and return parameters is sent.</w:t>
            </w:r>
          </w:p>
        </w:tc>
      </w:tr>
      <w:tr w:rsidR="00162259" w:rsidRPr="00347160" w14:paraId="11B2D042" w14:textId="77777777" w:rsidTr="00077BDE">
        <w:trPr>
          <w:cantSplit/>
          <w:jc w:val="center"/>
        </w:trPr>
        <w:tc>
          <w:tcPr>
            <w:tcW w:w="1418" w:type="dxa"/>
            <w:vMerge/>
            <w:tcBorders>
              <w:bottom w:val="single" w:sz="4" w:space="0" w:color="auto"/>
            </w:tcBorders>
            <w:vAlign w:val="center"/>
          </w:tcPr>
          <w:p w14:paraId="6850D99B" w14:textId="77777777" w:rsidR="00162259" w:rsidRPr="00347160" w:rsidRDefault="00162259" w:rsidP="00521E1B">
            <w:pPr>
              <w:pStyle w:val="TABLE-cell"/>
              <w:keepNext/>
            </w:pPr>
          </w:p>
        </w:tc>
        <w:tc>
          <w:tcPr>
            <w:tcW w:w="3119" w:type="dxa"/>
            <w:vMerge/>
            <w:tcBorders>
              <w:bottom w:val="single" w:sz="4" w:space="0" w:color="auto"/>
            </w:tcBorders>
            <w:vAlign w:val="center"/>
          </w:tcPr>
          <w:p w14:paraId="00B90AF2" w14:textId="77777777" w:rsidR="00162259" w:rsidRPr="00347160" w:rsidRDefault="00162259" w:rsidP="00521E1B">
            <w:pPr>
              <w:pStyle w:val="TABLE-cell"/>
              <w:keepNext/>
            </w:pPr>
          </w:p>
        </w:tc>
        <w:tc>
          <w:tcPr>
            <w:tcW w:w="1418" w:type="dxa"/>
            <w:tcBorders>
              <w:bottom w:val="single" w:sz="4" w:space="0" w:color="auto"/>
            </w:tcBorders>
            <w:vAlign w:val="center"/>
          </w:tcPr>
          <w:p w14:paraId="55E58E26" w14:textId="77777777" w:rsidR="00162259" w:rsidRPr="00347160" w:rsidRDefault="00162259" w:rsidP="00521E1B">
            <w:pPr>
              <w:pStyle w:val="TABLE-cell"/>
              <w:keepNext/>
            </w:pPr>
            <w:r w:rsidRPr="00347160">
              <w:t>ONE-BLOCK</w:t>
            </w:r>
          </w:p>
        </w:tc>
        <w:tc>
          <w:tcPr>
            <w:tcW w:w="3119" w:type="dxa"/>
            <w:tcBorders>
              <w:bottom w:val="single" w:sz="4" w:space="0" w:color="auto"/>
            </w:tcBorders>
            <w:vAlign w:val="center"/>
          </w:tcPr>
          <w:p w14:paraId="628B3666" w14:textId="77777777" w:rsidR="00162259" w:rsidRPr="00347160" w:rsidRDefault="00162259" w:rsidP="00521E1B">
            <w:pPr>
              <w:pStyle w:val="TABLE-cell"/>
              <w:keepNext/>
            </w:pPr>
            <w:r w:rsidRPr="00347160">
              <w:t>See above.</w:t>
            </w:r>
          </w:p>
        </w:tc>
      </w:tr>
      <w:tr w:rsidR="00162259" w:rsidRPr="00347160" w14:paraId="400A48D4" w14:textId="77777777" w:rsidTr="00077BDE">
        <w:trPr>
          <w:cantSplit/>
          <w:jc w:val="center"/>
        </w:trPr>
        <w:tc>
          <w:tcPr>
            <w:tcW w:w="1418" w:type="dxa"/>
            <w:tcBorders>
              <w:bottom w:val="single" w:sz="4" w:space="0" w:color="auto"/>
            </w:tcBorders>
            <w:vAlign w:val="center"/>
          </w:tcPr>
          <w:p w14:paraId="13EC285B" w14:textId="77777777" w:rsidR="00162259" w:rsidRPr="00347160" w:rsidRDefault="00162259" w:rsidP="00521E1B">
            <w:pPr>
              <w:pStyle w:val="TABLE-cell"/>
              <w:keepNext/>
            </w:pPr>
            <w:r w:rsidRPr="00347160">
              <w:t>WITH-LIST-AND-FIRST-BLOCK</w:t>
            </w:r>
            <w:r w:rsidRPr="00347160">
              <w:fldChar w:fldCharType="begin"/>
            </w:r>
            <w:r w:rsidRPr="00347160">
              <w:instrText xml:space="preserve"> XE "ACTION-REQUEST-WITH-LIST-AND-FIRST-BLOCK" </w:instrText>
            </w:r>
            <w:r w:rsidRPr="00347160">
              <w:fldChar w:fldCharType="end"/>
            </w:r>
          </w:p>
        </w:tc>
        <w:tc>
          <w:tcPr>
            <w:tcW w:w="3119" w:type="dxa"/>
            <w:tcBorders>
              <w:bottom w:val="single" w:sz="4" w:space="0" w:color="auto"/>
            </w:tcBorders>
            <w:vAlign w:val="center"/>
          </w:tcPr>
          <w:p w14:paraId="65D4DD42" w14:textId="77777777" w:rsidR="00162259" w:rsidRPr="00347160" w:rsidRDefault="00162259" w:rsidP="00521E1B">
            <w:pPr>
              <w:pStyle w:val="TABLE-cell"/>
              <w:keepNext/>
            </w:pPr>
            <w:r w:rsidRPr="00347160">
              <w:t>The reference of a list of methods and the first block of the method invocation parameters is sent.</w:t>
            </w:r>
          </w:p>
        </w:tc>
        <w:tc>
          <w:tcPr>
            <w:tcW w:w="1418" w:type="dxa"/>
            <w:tcBorders>
              <w:bottom w:val="single" w:sz="4" w:space="0" w:color="auto"/>
            </w:tcBorders>
            <w:vAlign w:val="center"/>
          </w:tcPr>
          <w:p w14:paraId="323921A4" w14:textId="77777777" w:rsidR="00162259" w:rsidRPr="00347160" w:rsidRDefault="00162259" w:rsidP="00521E1B">
            <w:pPr>
              <w:pStyle w:val="TABLE-cell"/>
              <w:keepNext/>
            </w:pPr>
            <w:r w:rsidRPr="00347160">
              <w:t>NEXT</w:t>
            </w:r>
          </w:p>
        </w:tc>
        <w:tc>
          <w:tcPr>
            <w:tcW w:w="3119" w:type="dxa"/>
            <w:tcBorders>
              <w:bottom w:val="single" w:sz="4" w:space="0" w:color="auto"/>
            </w:tcBorders>
            <w:vAlign w:val="center"/>
          </w:tcPr>
          <w:p w14:paraId="54CC634C" w14:textId="77777777" w:rsidR="00162259" w:rsidRPr="00347160" w:rsidRDefault="00162259" w:rsidP="00521E1B">
            <w:pPr>
              <w:pStyle w:val="TABLE-cell"/>
              <w:keepNext/>
            </w:pPr>
            <w:r w:rsidRPr="00347160">
              <w:t>The correct reception of the block is acknowledged.</w:t>
            </w:r>
          </w:p>
        </w:tc>
      </w:tr>
      <w:tr w:rsidR="00162259" w:rsidRPr="00347160" w14:paraId="322E246E" w14:textId="77777777" w:rsidTr="00077BDE">
        <w:trPr>
          <w:cantSplit/>
          <w:jc w:val="center"/>
        </w:trPr>
        <w:tc>
          <w:tcPr>
            <w:tcW w:w="9074" w:type="dxa"/>
            <w:gridSpan w:val="4"/>
            <w:vAlign w:val="center"/>
          </w:tcPr>
          <w:p w14:paraId="6598CE45" w14:textId="77777777" w:rsidR="00162259" w:rsidRPr="00347160" w:rsidRDefault="00162259" w:rsidP="00521E1B">
            <w:pPr>
              <w:pStyle w:val="NOTE"/>
              <w:keepNext/>
            </w:pPr>
            <w:r w:rsidRPr="00347160">
              <w:t>NOTE</w:t>
            </w:r>
            <w:r w:rsidRPr="00347160">
              <w:t> </w:t>
            </w:r>
            <w:r w:rsidRPr="00347160">
              <w:t>The same Response_Type can be present more than once, to show the possible responses to each request.</w:t>
            </w:r>
          </w:p>
        </w:tc>
      </w:tr>
    </w:tbl>
    <w:p w14:paraId="2F385100" w14:textId="77777777" w:rsidR="00A4449B" w:rsidRDefault="00A4449B" w:rsidP="00A4449B">
      <w:pPr>
        <w:pStyle w:val="NOTE"/>
      </w:pPr>
    </w:p>
    <w:p w14:paraId="1E8839F4" w14:textId="77777777" w:rsidR="00162259" w:rsidRPr="00347160" w:rsidRDefault="00162259" w:rsidP="00B67C8A">
      <w:pPr>
        <w:pStyle w:val="PARAGRAPH"/>
      </w:pPr>
      <w:r w:rsidRPr="00347160">
        <w:t>The COSEM_Method_Descriptor</w:t>
      </w:r>
      <w:r w:rsidRPr="00347160">
        <w:fldChar w:fldCharType="begin"/>
      </w:r>
      <w:r w:rsidRPr="00347160">
        <w:instrText xml:space="preserve"> XE "COSEM_Method_Descriptor" </w:instrText>
      </w:r>
      <w:r w:rsidRPr="00347160">
        <w:fldChar w:fldCharType="end"/>
      </w:r>
      <w:r w:rsidRPr="00347160">
        <w:t xml:space="preserve"> parameter references a COSEM object method. It is present if Request_Type == NORMAL, FIRST-BLOCK, WITH-LIST and WITH-LIST-AND-FIRST-BLOCK. It is a composite parameter:</w:t>
      </w:r>
    </w:p>
    <w:p w14:paraId="6B240E05" w14:textId="77777777" w:rsidR="00162259" w:rsidRPr="00347160" w:rsidRDefault="00162259" w:rsidP="00521922">
      <w:pPr>
        <w:pStyle w:val="ListBullet"/>
      </w:pPr>
      <w:r w:rsidRPr="00347160">
        <w:t>the (COSEM_Class_Id</w:t>
      </w:r>
      <w:r w:rsidRPr="00347160">
        <w:fldChar w:fldCharType="begin"/>
      </w:r>
      <w:r w:rsidRPr="00347160">
        <w:instrText xml:space="preserve"> XE "COSEM_Class_Id" </w:instrText>
      </w:r>
      <w:r w:rsidRPr="00347160">
        <w:fldChar w:fldCharType="end"/>
      </w:r>
      <w:r w:rsidRPr="00347160">
        <w:t>, COSEM_Object_Instance_Id</w:t>
      </w:r>
      <w:r w:rsidRPr="00347160">
        <w:fldChar w:fldCharType="begin"/>
      </w:r>
      <w:r w:rsidRPr="00347160">
        <w:instrText xml:space="preserve"> XE "COSEM_Object_Instance_Id" </w:instrText>
      </w:r>
      <w:r w:rsidRPr="00347160">
        <w:fldChar w:fldCharType="end"/>
      </w:r>
      <w:r w:rsidRPr="00347160">
        <w:t>) doublet non-ambiguously references one and only one COSEM object instance;</w:t>
      </w:r>
    </w:p>
    <w:p w14:paraId="613AC17D" w14:textId="77777777" w:rsidR="00162259" w:rsidRPr="00347160" w:rsidRDefault="00162259" w:rsidP="00521922">
      <w:pPr>
        <w:pStyle w:val="ListBullet"/>
      </w:pPr>
      <w:r w:rsidRPr="00347160">
        <w:t xml:space="preserve">the COSEM_Method_Id </w:t>
      </w:r>
      <w:r w:rsidRPr="00347160">
        <w:fldChar w:fldCharType="begin"/>
      </w:r>
      <w:r w:rsidRPr="00347160">
        <w:instrText xml:space="preserve"> XE "COSEM_Method_Id" </w:instrText>
      </w:r>
      <w:r w:rsidRPr="00347160">
        <w:fldChar w:fldCharType="end"/>
      </w:r>
      <w:r w:rsidRPr="00347160">
        <w:t xml:space="preserve"> identifies one method of the COSEM object referenced.</w:t>
      </w:r>
    </w:p>
    <w:p w14:paraId="261DB300" w14:textId="77777777" w:rsidR="00162259" w:rsidRPr="00347160" w:rsidRDefault="00162259" w:rsidP="00B67C8A">
      <w:pPr>
        <w:pStyle w:val="PARAGRAPH"/>
        <w:rPr>
          <w:color w:val="000000"/>
        </w:rPr>
      </w:pPr>
      <w:r w:rsidRPr="00347160">
        <w:t>An ACTION-REQUEST-NORMAL</w:t>
      </w:r>
      <w:r w:rsidRPr="00347160">
        <w:fldChar w:fldCharType="begin"/>
      </w:r>
      <w:r w:rsidRPr="00347160">
        <w:instrText xml:space="preserve"> XE "ACTION-REQUEST-NORMAL" </w:instrText>
      </w:r>
      <w:r w:rsidRPr="00347160">
        <w:fldChar w:fldCharType="end"/>
      </w:r>
      <w:r w:rsidRPr="00347160">
        <w:t xml:space="preserve"> or ACTION-REQUEST-FIRST-BLOCK</w:t>
      </w:r>
      <w:r w:rsidRPr="00347160">
        <w:fldChar w:fldCharType="begin"/>
      </w:r>
      <w:r w:rsidRPr="00347160">
        <w:instrText xml:space="preserve"> XE "ACTION-REQUEST-FIRST-BLOCK" </w:instrText>
      </w:r>
      <w:r w:rsidRPr="00347160">
        <w:fldChar w:fldCharType="end"/>
      </w:r>
      <w:r w:rsidRPr="00347160">
        <w:t xml:space="preserve"> service primitive shall contain a single COSEM method descriptor. An ACTION-REQUEST-WITH-LIST</w:t>
      </w:r>
      <w:r w:rsidRPr="00347160">
        <w:fldChar w:fldCharType="begin"/>
      </w:r>
      <w:r w:rsidRPr="00347160">
        <w:instrText xml:space="preserve"> XE "ACTION-REQUEST-WITH-LIST" </w:instrText>
      </w:r>
      <w:r w:rsidRPr="00347160">
        <w:fldChar w:fldCharType="end"/>
      </w:r>
      <w:r w:rsidRPr="00347160">
        <w:t xml:space="preserve"> or ACTION-REQUEST-WITH-LIST-AND-FIRST-BLOCK</w:t>
      </w:r>
      <w:r w:rsidRPr="00347160">
        <w:fldChar w:fldCharType="begin"/>
      </w:r>
      <w:r w:rsidRPr="00347160">
        <w:instrText xml:space="preserve"> XE "ACTION-REQUEST-WITH-LIST-AND-FIRST-BLOCK" </w:instrText>
      </w:r>
      <w:r w:rsidRPr="00347160">
        <w:fldChar w:fldCharType="end"/>
      </w:r>
      <w:r w:rsidRPr="00347160">
        <w:t xml:space="preserve"> service primitive shall contain a list of COSEM method descriptors; </w:t>
      </w:r>
      <w:r w:rsidRPr="00347160">
        <w:rPr>
          <w:color w:val="000000"/>
        </w:rPr>
        <w:t>their number is limited by the server-max-receive-pdu-size: all COSEM method references – together with (a part of) the method invocation parameters – shall fit in a single APDU.</w:t>
      </w:r>
    </w:p>
    <w:p w14:paraId="5C68D1A1" w14:textId="77777777" w:rsidR="002E3F8B" w:rsidRPr="00A4449B" w:rsidRDefault="002E3F8B" w:rsidP="002E3F8B">
      <w:pPr>
        <w:pStyle w:val="PARAGRAPH"/>
      </w:pPr>
      <w:r w:rsidRPr="00A4449B">
        <w:t>The Method_Invocation_Parameter parameter carries the parameter(s) necessary for the invocation of the method(s) referenced.</w:t>
      </w:r>
    </w:p>
    <w:p w14:paraId="3C3EE408" w14:textId="77777777" w:rsidR="002E3F8B" w:rsidRPr="00A4449B" w:rsidRDefault="002E3F8B" w:rsidP="00521922">
      <w:pPr>
        <w:pStyle w:val="ListBullet"/>
      </w:pPr>
      <w:r w:rsidRPr="00A4449B">
        <w:t>if Request_Type == NORMAL, the Method_Invocation_Parameter parameter is optional;</w:t>
      </w:r>
    </w:p>
    <w:p w14:paraId="53BED8E0" w14:textId="77777777" w:rsidR="002E3F8B" w:rsidRPr="00A4449B" w:rsidRDefault="002E3F8B" w:rsidP="00521922">
      <w:pPr>
        <w:pStyle w:val="ListBullet"/>
      </w:pPr>
      <w:r w:rsidRPr="00A4449B">
        <w:t>if Request_Type == WITH-LIST, the service primitive shall contain a list of Method_Invocation_Parameters. The number and the order of the method invocation parameters shall be the same as that of the COSEM_Method_Descriptor-s. If the invocation of any of the methods does not require additional parameters, it shall be nevertheless present, but it shall be null data.</w:t>
      </w:r>
    </w:p>
    <w:p w14:paraId="5B92FEA3" w14:textId="77777777" w:rsidR="002E3F8B" w:rsidRPr="00347160" w:rsidRDefault="002E3F8B" w:rsidP="00B67C8A">
      <w:pPr>
        <w:pStyle w:val="PARAGRAPH"/>
      </w:pPr>
      <w:r w:rsidRPr="00A4449B">
        <w:lastRenderedPageBreak/>
        <w:t>If the encoded form of the COSEM method descriptor(s) and method invocation parameter(s) does not fit in a single APDU, it can be transported in blocks using either the service-specific or the general block transfer mechanism.</w:t>
      </w:r>
    </w:p>
    <w:p w14:paraId="313F9752" w14:textId="77777777" w:rsidR="002E3F8B" w:rsidRPr="00347160" w:rsidRDefault="002E3F8B" w:rsidP="00B67C8A">
      <w:pPr>
        <w:pStyle w:val="PARAGRAPH"/>
      </w:pPr>
      <w:r w:rsidRPr="00347160">
        <w:t>If the service-specific block transfer mechanism is used the DataBlock_SA parameter carries block transfer control information and raw-data:</w:t>
      </w:r>
    </w:p>
    <w:p w14:paraId="6F9CF20A" w14:textId="77777777" w:rsidR="00162259" w:rsidRPr="00347160" w:rsidRDefault="00162259" w:rsidP="00695ACD">
      <w:pPr>
        <w:pStyle w:val="ListBullet"/>
        <w:numPr>
          <w:ilvl w:val="0"/>
          <w:numId w:val="20"/>
        </w:numPr>
      </w:pPr>
      <w:r w:rsidRPr="00347160">
        <w:t>the Last_Block</w:t>
      </w:r>
      <w:r w:rsidRPr="00347160">
        <w:fldChar w:fldCharType="begin"/>
      </w:r>
      <w:r w:rsidRPr="00347160">
        <w:instrText xml:space="preserve"> XE "Last_Block" </w:instrText>
      </w:r>
      <w:r w:rsidRPr="00347160">
        <w:fldChar w:fldCharType="end"/>
      </w:r>
      <w:r w:rsidRPr="00347160">
        <w:t xml:space="preserve"> element indicates whether the current block is the last one (TRUE) or not (FALSE);</w:t>
      </w:r>
    </w:p>
    <w:p w14:paraId="72FE4DE2" w14:textId="77777777" w:rsidR="00162259" w:rsidRPr="00347160" w:rsidRDefault="00162259" w:rsidP="00695ACD">
      <w:pPr>
        <w:pStyle w:val="ListBullet"/>
        <w:numPr>
          <w:ilvl w:val="0"/>
          <w:numId w:val="20"/>
        </w:numPr>
      </w:pPr>
      <w:r w:rsidRPr="00347160">
        <w:t>the Block_Number</w:t>
      </w:r>
      <w:r w:rsidRPr="00347160">
        <w:fldChar w:fldCharType="begin"/>
      </w:r>
      <w:r w:rsidRPr="00347160">
        <w:instrText xml:space="preserve"> XE "Block_Number" </w:instrText>
      </w:r>
      <w:r w:rsidRPr="00347160">
        <w:fldChar w:fldCharType="end"/>
      </w:r>
      <w:r w:rsidRPr="00347160">
        <w:t xml:space="preserve"> element carries the number of the actual block sent;</w:t>
      </w:r>
    </w:p>
    <w:p w14:paraId="20FED8CE" w14:textId="77777777" w:rsidR="00162259" w:rsidRPr="00347160" w:rsidRDefault="00162259" w:rsidP="00695ACD">
      <w:pPr>
        <w:pStyle w:val="ListBullet"/>
        <w:numPr>
          <w:ilvl w:val="0"/>
          <w:numId w:val="20"/>
        </w:numPr>
      </w:pPr>
      <w:r w:rsidRPr="00347160">
        <w:t>the Raw_Data</w:t>
      </w:r>
      <w:r w:rsidRPr="00347160">
        <w:fldChar w:fldCharType="begin"/>
      </w:r>
      <w:r w:rsidRPr="00347160">
        <w:instrText xml:space="preserve"> XE "Raw_Data" </w:instrText>
      </w:r>
      <w:r w:rsidRPr="00347160">
        <w:fldChar w:fldCharType="end"/>
      </w:r>
      <w:r w:rsidRPr="00347160">
        <w:t xml:space="preserve"> element carries a part of the method invocation parameters.</w:t>
      </w:r>
    </w:p>
    <w:p w14:paraId="6BD01A7E" w14:textId="77777777" w:rsidR="00162259" w:rsidRPr="00347160" w:rsidRDefault="00162259" w:rsidP="00B67C8A">
      <w:pPr>
        <w:pStyle w:val="PARAGRAPH"/>
      </w:pPr>
      <w:r w:rsidRPr="00347160">
        <w:t>The Action_Response parameters are present in the .response primitive when Response_Type == NORMAL, or WITH-LIST. Their number and the order shall be the same as that of the of COSEM method descriptors. It consists of two elements:</w:t>
      </w:r>
    </w:p>
    <w:p w14:paraId="299554CD" w14:textId="77777777" w:rsidR="00162259" w:rsidRPr="00347160" w:rsidRDefault="00162259" w:rsidP="00695ACD">
      <w:pPr>
        <w:pStyle w:val="ListBullet"/>
        <w:numPr>
          <w:ilvl w:val="0"/>
          <w:numId w:val="20"/>
        </w:numPr>
      </w:pPr>
      <w:r w:rsidRPr="00347160">
        <w:t>the Result parameter. It contains either the information “success” or a reason for failing to invoke the method referenced (Action-Result);</w:t>
      </w:r>
    </w:p>
    <w:p w14:paraId="60E30E38" w14:textId="77777777" w:rsidR="00162259" w:rsidRPr="00347160" w:rsidRDefault="00162259" w:rsidP="00695ACD">
      <w:pPr>
        <w:pStyle w:val="ListBullet"/>
        <w:numPr>
          <w:ilvl w:val="0"/>
          <w:numId w:val="20"/>
        </w:numPr>
        <w:rPr>
          <w:color w:val="000000"/>
        </w:rPr>
      </w:pPr>
      <w:r w:rsidRPr="00347160">
        <w:t>the Response_Parameter(s). Each response parameter shall contain either the Data returned as a result of invoking the method, or a reason for returning the parameters to fail (Data-Access-Result). If the invocation of any of the methods does not return parameters, null data shall be returned.</w:t>
      </w:r>
    </w:p>
    <w:p w14:paraId="01A55AB5" w14:textId="77777777" w:rsidR="002E3F8B" w:rsidRPr="00347160" w:rsidRDefault="002E3F8B" w:rsidP="00B67C8A">
      <w:pPr>
        <w:pStyle w:val="PARAGRAPH"/>
      </w:pPr>
      <w:r w:rsidRPr="00347160">
        <w:t>If the response does not fit in a single APDU, it can be transported in blocks using either the service-specific or the general block transfer mechanism.</w:t>
      </w:r>
    </w:p>
    <w:p w14:paraId="3F95757F" w14:textId="77777777" w:rsidR="002E3F8B" w:rsidRPr="00347160" w:rsidRDefault="002E3F8B" w:rsidP="00B67C8A">
      <w:pPr>
        <w:pStyle w:val="PARAGRAPH"/>
      </w:pPr>
      <w:r w:rsidRPr="00347160">
        <w:t>If the service-specific block transfer mechanism is used, the DataBlock_SA parameter carries block transfer control information and raw-data:</w:t>
      </w:r>
    </w:p>
    <w:p w14:paraId="63C95543" w14:textId="77777777" w:rsidR="00162259" w:rsidRPr="00347160" w:rsidRDefault="00162259" w:rsidP="00695ACD">
      <w:pPr>
        <w:pStyle w:val="ListBullet"/>
        <w:numPr>
          <w:ilvl w:val="0"/>
          <w:numId w:val="24"/>
        </w:numPr>
      </w:pPr>
      <w:r w:rsidRPr="00347160">
        <w:t>the Last_Block element indicates whether the current block is the last one (TRUE) or not (FALSE);</w:t>
      </w:r>
    </w:p>
    <w:p w14:paraId="3DD8E5A0" w14:textId="77777777" w:rsidR="00162259" w:rsidRPr="00347160" w:rsidRDefault="00162259" w:rsidP="00695ACD">
      <w:pPr>
        <w:pStyle w:val="ListBullet"/>
        <w:numPr>
          <w:ilvl w:val="0"/>
          <w:numId w:val="24"/>
        </w:numPr>
      </w:pPr>
      <w:r w:rsidRPr="00347160">
        <w:t>the Block_Number element carries the number of the actual block sent;</w:t>
      </w:r>
    </w:p>
    <w:p w14:paraId="44EDEF62" w14:textId="77777777" w:rsidR="00162259" w:rsidRPr="00347160" w:rsidRDefault="00162259" w:rsidP="00695ACD">
      <w:pPr>
        <w:pStyle w:val="ListBullet"/>
        <w:numPr>
          <w:ilvl w:val="0"/>
          <w:numId w:val="24"/>
        </w:numPr>
      </w:pPr>
      <w:r w:rsidRPr="00347160">
        <w:t>the Raw_Data</w:t>
      </w:r>
      <w:r w:rsidRPr="00347160">
        <w:fldChar w:fldCharType="begin"/>
      </w:r>
      <w:r w:rsidRPr="00347160">
        <w:instrText xml:space="preserve"> XE "Raw_Data" </w:instrText>
      </w:r>
      <w:r w:rsidRPr="00347160">
        <w:fldChar w:fldCharType="end"/>
      </w:r>
      <w:r w:rsidRPr="00347160">
        <w:t xml:space="preserve"> element carries a part of the response:</w:t>
      </w:r>
    </w:p>
    <w:p w14:paraId="77056EA5" w14:textId="77777777" w:rsidR="00162259" w:rsidRPr="00347160" w:rsidRDefault="00162259" w:rsidP="00521922">
      <w:pPr>
        <w:pStyle w:val="ListDash2"/>
      </w:pPr>
      <w:r w:rsidRPr="00347160">
        <w:t>if a single method was invoked, Raw_Data carries the result and the Response_Parameters if any. If no Response_Parameters are returned, the response shall be of type ACTION-RESPONSE-NORMAL;</w:t>
      </w:r>
    </w:p>
    <w:p w14:paraId="2672AD4C" w14:textId="77777777" w:rsidR="00162259" w:rsidRPr="00347160" w:rsidRDefault="00162259" w:rsidP="00521922">
      <w:pPr>
        <w:pStyle w:val="ListDash2"/>
      </w:pPr>
      <w:r w:rsidRPr="00347160">
        <w:t>if a list of methods was invoked, Raw_Data carries a part of the list of Action_Responses and optional data.</w:t>
      </w:r>
    </w:p>
    <w:p w14:paraId="186F121B" w14:textId="77777777" w:rsidR="00162259" w:rsidRPr="00347160" w:rsidRDefault="00162259" w:rsidP="00B67C8A">
      <w:pPr>
        <w:pStyle w:val="PARAGRAPH"/>
      </w:pPr>
      <w:r w:rsidRPr="00347160">
        <w:t>The Block_Number</w:t>
      </w:r>
      <w:r w:rsidRPr="00347160">
        <w:fldChar w:fldCharType="begin"/>
      </w:r>
      <w:r w:rsidRPr="00347160">
        <w:instrText xml:space="preserve"> XE "Block_Number" </w:instrText>
      </w:r>
      <w:r w:rsidRPr="00347160">
        <w:fldChar w:fldCharType="end"/>
      </w:r>
      <w:r w:rsidRPr="00347160">
        <w:t xml:space="preserve"> parameter in an ACTION-REQUEST-NEXT service primitive shall carry the number of the latest data block received from the server correctly.</w:t>
      </w:r>
    </w:p>
    <w:p w14:paraId="781652F2" w14:textId="77777777" w:rsidR="00162259" w:rsidRPr="00347160" w:rsidRDefault="00162259" w:rsidP="00162259">
      <w:pPr>
        <w:pStyle w:val="PARAGRAPH"/>
      </w:pPr>
      <w:r w:rsidRPr="00347160">
        <w:t>The Block_Number</w:t>
      </w:r>
      <w:r w:rsidRPr="00347160">
        <w:fldChar w:fldCharType="begin"/>
      </w:r>
      <w:r w:rsidRPr="00347160">
        <w:instrText xml:space="preserve"> XE "Block_Number" </w:instrText>
      </w:r>
      <w:r w:rsidRPr="00347160">
        <w:fldChar w:fldCharType="end"/>
      </w:r>
      <w:r w:rsidRPr="00347160">
        <w:t xml:space="preserve"> parameter in an ACTION-RESPONSE-NEXT service primitive shall carry the number of the latest data block received from the client correctly.</w:t>
      </w:r>
      <w:bookmarkStart w:id="3399" w:name="_Toc461014197"/>
    </w:p>
    <w:p w14:paraId="0B791683" w14:textId="77777777" w:rsidR="00162259" w:rsidRPr="00347160" w:rsidRDefault="00162259" w:rsidP="00162259">
      <w:pPr>
        <w:pStyle w:val="PARAGRAPH"/>
        <w:rPr>
          <w:i/>
          <w:iCs/>
        </w:rPr>
      </w:pPr>
      <w:r w:rsidRPr="00347160">
        <w:rPr>
          <w:i/>
          <w:iCs/>
        </w:rPr>
        <w:t>Use</w:t>
      </w:r>
      <w:bookmarkEnd w:id="3399"/>
    </w:p>
    <w:p w14:paraId="3F615829" w14:textId="77777777" w:rsidR="00162259" w:rsidRPr="00347160" w:rsidRDefault="00162259" w:rsidP="00B67C8A">
      <w:pPr>
        <w:pStyle w:val="PARAGRAPH"/>
      </w:pPr>
      <w:r w:rsidRPr="00347160">
        <w:t xml:space="preserve">Possible logical sequences of the ACTION service primitives is illustrated in </w:t>
      </w:r>
      <w:r w:rsidRPr="00347160">
        <w:fldChar w:fldCharType="begin" w:fldLock="1"/>
      </w:r>
      <w:r w:rsidRPr="00347160">
        <w:instrText xml:space="preserve"> REF _Ref173922013 \h </w:instrText>
      </w:r>
      <w:r w:rsidR="00C60BA6" w:rsidRPr="00347160">
        <w:instrText xml:space="preserve"> \* MERGEFORMAT </w:instrText>
      </w:r>
      <w:r w:rsidRPr="00347160">
        <w:fldChar w:fldCharType="separate"/>
      </w:r>
      <w:r w:rsidR="00811F07" w:rsidRPr="00347160">
        <w:t xml:space="preserve">Figure </w:t>
      </w:r>
      <w:r w:rsidR="00811F07">
        <w:rPr>
          <w:noProof/>
        </w:rPr>
        <w:t>35</w:t>
      </w:r>
      <w:r w:rsidRPr="00347160">
        <w:fldChar w:fldCharType="end"/>
      </w:r>
      <w:r w:rsidRPr="00347160">
        <w:t>:</w:t>
      </w:r>
    </w:p>
    <w:p w14:paraId="147FFC0E" w14:textId="77777777" w:rsidR="00162259" w:rsidRPr="00347160" w:rsidRDefault="00162259" w:rsidP="00695ACD">
      <w:pPr>
        <w:pStyle w:val="ListBullet"/>
        <w:numPr>
          <w:ilvl w:val="0"/>
          <w:numId w:val="20"/>
        </w:numPr>
      </w:pPr>
      <w:r w:rsidRPr="00347160">
        <w:t>for a successful confirmed ACTION, item a);</w:t>
      </w:r>
    </w:p>
    <w:p w14:paraId="0CF572CA" w14:textId="77777777" w:rsidR="00162259" w:rsidRPr="00347160" w:rsidRDefault="00162259" w:rsidP="00695ACD">
      <w:pPr>
        <w:pStyle w:val="ListBullet"/>
        <w:numPr>
          <w:ilvl w:val="0"/>
          <w:numId w:val="20"/>
        </w:numPr>
      </w:pPr>
      <w:r w:rsidRPr="00347160">
        <w:t>for an unconfirmed ACTION, item d); and</w:t>
      </w:r>
    </w:p>
    <w:p w14:paraId="3F4170B8" w14:textId="77777777" w:rsidR="00162259" w:rsidRPr="00347160" w:rsidRDefault="00162259" w:rsidP="00695ACD">
      <w:pPr>
        <w:pStyle w:val="ListBullet"/>
        <w:numPr>
          <w:ilvl w:val="0"/>
          <w:numId w:val="20"/>
        </w:numPr>
      </w:pPr>
      <w:r w:rsidRPr="00347160">
        <w:t>for an unsuccessful attempt due to a local error, item c).</w:t>
      </w:r>
    </w:p>
    <w:p w14:paraId="4C8E2BAB" w14:textId="77777777" w:rsidR="00162259" w:rsidRPr="00347160" w:rsidRDefault="00162259" w:rsidP="00B67C8A">
      <w:pPr>
        <w:pStyle w:val="PARAGRAPH"/>
      </w:pPr>
      <w:r w:rsidRPr="00347160">
        <w:t>In the first phase, the ACTION.request</w:t>
      </w:r>
      <w:r w:rsidRPr="00347160">
        <w:fldChar w:fldCharType="begin"/>
      </w:r>
      <w:r w:rsidRPr="00347160">
        <w:instrText xml:space="preserve"> XE "ACTION.request" </w:instrText>
      </w:r>
      <w:r w:rsidRPr="00347160">
        <w:fldChar w:fldCharType="end"/>
      </w:r>
      <w:r w:rsidRPr="00347160">
        <w:t xml:space="preserve"> primitive is invoked by the client AP to invoke one or more methods of one or more COSEM interface objects of the server AP. If the complete list </w:t>
      </w:r>
      <w:r w:rsidRPr="00347160">
        <w:lastRenderedPageBreak/>
        <w:t>of COSEM method descriptors and method invocation parameters fits in a single APDU, the .request primitive is invoked with Request_Type == NORMAL or WITH-LIST as appropriate. Otherwise, it is invoked with Request_Type == FIRST-BLOCK or WITH-LIST-AND-FIRST-BLOCK as appropriate, then with Request_Type == ONE-BLOCK and finally with LAST-BLOCK. Upon reception of the .request primitive, the client AL builds the Action-Request</w:t>
      </w:r>
      <w:r w:rsidRPr="00347160">
        <w:fldChar w:fldCharType="begin"/>
      </w:r>
      <w:r w:rsidRPr="00347160">
        <w:instrText xml:space="preserve"> XE "Action-Request" </w:instrText>
      </w:r>
      <w:r w:rsidRPr="00347160">
        <w:fldChar w:fldCharType="end"/>
      </w:r>
      <w:r w:rsidRPr="00347160">
        <w:t xml:space="preserve"> APDU </w:t>
      </w:r>
      <w:r w:rsidRPr="00347160">
        <w:rPr>
          <w:color w:val="000000"/>
        </w:rPr>
        <w:t>appropriate for the Request_Type and sends it to the server.</w:t>
      </w:r>
    </w:p>
    <w:p w14:paraId="052E1D63" w14:textId="77777777" w:rsidR="00162259" w:rsidRPr="00347160" w:rsidRDefault="00162259" w:rsidP="00162259">
      <w:pPr>
        <w:pStyle w:val="PARAGRAPH"/>
      </w:pPr>
      <w:r w:rsidRPr="00347160">
        <w:t>The ACTION.indication</w:t>
      </w:r>
      <w:r w:rsidRPr="00347160">
        <w:fldChar w:fldCharType="begin"/>
      </w:r>
      <w:r w:rsidRPr="00347160">
        <w:instrText xml:space="preserve"> XE "ACTION.indication" </w:instrText>
      </w:r>
      <w:r w:rsidRPr="00347160">
        <w:fldChar w:fldCharType="end"/>
      </w:r>
      <w:r w:rsidRPr="00347160">
        <w:t xml:space="preserve"> primitive is generated by the server AL upon reception of an Action-Request APDU.</w:t>
      </w:r>
    </w:p>
    <w:p w14:paraId="5529FF68" w14:textId="77777777" w:rsidR="00162259" w:rsidRPr="00347160" w:rsidRDefault="00162259" w:rsidP="00162259">
      <w:pPr>
        <w:pStyle w:val="PARAGRAPH"/>
      </w:pPr>
      <w:r w:rsidRPr="00347160">
        <w:t>During the block transfer of the method invocation parameters, the server AP invokes the ACTION.response</w:t>
      </w:r>
      <w:r w:rsidRPr="00347160">
        <w:fldChar w:fldCharType="begin"/>
      </w:r>
      <w:r w:rsidRPr="00347160">
        <w:instrText xml:space="preserve"> XE "ACTION.response" </w:instrText>
      </w:r>
      <w:r w:rsidRPr="00347160">
        <w:fldChar w:fldCharType="end"/>
      </w:r>
      <w:r w:rsidRPr="00347160">
        <w:t xml:space="preserve"> primitive with Request_Type == NEXT until the last block is received.</w:t>
      </w:r>
    </w:p>
    <w:p w14:paraId="47382B92" w14:textId="77777777" w:rsidR="00162259" w:rsidRPr="00347160" w:rsidRDefault="00162259" w:rsidP="00162259">
      <w:pPr>
        <w:pStyle w:val="PARAGRAPH"/>
      </w:pPr>
      <w:r w:rsidRPr="00347160">
        <w:t>The ACTION.confirm</w:t>
      </w:r>
      <w:r w:rsidRPr="00347160">
        <w:fldChar w:fldCharType="begin"/>
      </w:r>
      <w:r w:rsidRPr="00347160">
        <w:instrText xml:space="preserve"> XE "ACTION.confirm" </w:instrText>
      </w:r>
      <w:r w:rsidRPr="00347160">
        <w:fldChar w:fldCharType="end"/>
      </w:r>
      <w:r w:rsidRPr="00347160">
        <w:t xml:space="preserve"> primitive is generated by the client AL upon reception of an Action-Response</w:t>
      </w:r>
      <w:r w:rsidRPr="00347160">
        <w:fldChar w:fldCharType="begin"/>
      </w:r>
      <w:r w:rsidRPr="00347160">
        <w:instrText xml:space="preserve"> XE "Action-Response" </w:instrText>
      </w:r>
      <w:r w:rsidRPr="00347160">
        <w:fldChar w:fldCharType="end"/>
      </w:r>
      <w:r w:rsidRPr="00347160">
        <w:t xml:space="preserve"> APDU.</w:t>
      </w:r>
    </w:p>
    <w:p w14:paraId="50EC645E" w14:textId="77777777" w:rsidR="00162259" w:rsidRPr="00347160" w:rsidRDefault="00162259" w:rsidP="00162259">
      <w:pPr>
        <w:pStyle w:val="PARAGRAPH"/>
      </w:pPr>
      <w:r w:rsidRPr="00347160">
        <w:t>Once all method invocation parameters are transferred, the server invokes the methods of COSEM interface objects referenced, and the second phase commences.</w:t>
      </w:r>
    </w:p>
    <w:p w14:paraId="17D34C4F" w14:textId="77777777" w:rsidR="00162259" w:rsidRPr="00347160" w:rsidRDefault="00162259" w:rsidP="00162259">
      <w:pPr>
        <w:pStyle w:val="PARAGRAPH"/>
        <w:rPr>
          <w:color w:val="000000"/>
        </w:rPr>
      </w:pPr>
      <w:r w:rsidRPr="00347160">
        <w:t>If the complete response fits in a single APDU, the ACTION.response</w:t>
      </w:r>
      <w:r w:rsidRPr="00347160">
        <w:fldChar w:fldCharType="begin"/>
      </w:r>
      <w:r w:rsidRPr="00347160">
        <w:instrText xml:space="preserve"> XE "ACTION.response" </w:instrText>
      </w:r>
      <w:r w:rsidRPr="00347160">
        <w:fldChar w:fldCharType="end"/>
      </w:r>
      <w:r w:rsidRPr="00347160">
        <w:t xml:space="preserve"> primitive is invoked by the server AP with Response_Type == NORMAL or WITH-LIST, as appropriate. Otherwise, it is invoked with Response_Type == ONE-BLOCK and finally with LAST-BLOCK. Upon reception of the .response primitive, the server AL builds the Action-Response</w:t>
      </w:r>
      <w:r w:rsidRPr="00347160">
        <w:fldChar w:fldCharType="begin"/>
      </w:r>
      <w:r w:rsidRPr="00347160">
        <w:instrText xml:space="preserve"> XE "Action-Response" </w:instrText>
      </w:r>
      <w:r w:rsidRPr="00347160">
        <w:fldChar w:fldCharType="end"/>
      </w:r>
      <w:r w:rsidRPr="00347160">
        <w:t xml:space="preserve"> APDU </w:t>
      </w:r>
      <w:r w:rsidRPr="00347160">
        <w:rPr>
          <w:color w:val="000000"/>
        </w:rPr>
        <w:t>appropriate for the Response_Type and sends it to the client.</w:t>
      </w:r>
    </w:p>
    <w:p w14:paraId="2023243B" w14:textId="77777777" w:rsidR="00162259" w:rsidRPr="00347160" w:rsidRDefault="00162259" w:rsidP="00162259">
      <w:pPr>
        <w:pStyle w:val="PARAGRAPH"/>
      </w:pPr>
      <w:r w:rsidRPr="00347160">
        <w:t>The ACTION.confirm</w:t>
      </w:r>
      <w:r w:rsidRPr="00347160">
        <w:fldChar w:fldCharType="begin"/>
      </w:r>
      <w:r w:rsidRPr="00347160">
        <w:instrText xml:space="preserve"> XE "ACTION.confirm" </w:instrText>
      </w:r>
      <w:r w:rsidRPr="00347160">
        <w:fldChar w:fldCharType="end"/>
      </w:r>
      <w:r w:rsidRPr="00347160">
        <w:t xml:space="preserve"> primitive is generated by the client AL to indicate the reception of an Action-Response</w:t>
      </w:r>
      <w:r w:rsidRPr="00347160">
        <w:fldChar w:fldCharType="begin"/>
      </w:r>
      <w:r w:rsidRPr="00347160">
        <w:instrText xml:space="preserve"> XE "Action-Response" </w:instrText>
      </w:r>
      <w:r w:rsidRPr="00347160">
        <w:fldChar w:fldCharType="end"/>
      </w:r>
      <w:r w:rsidRPr="00347160">
        <w:t xml:space="preserve"> APDU.</w:t>
      </w:r>
    </w:p>
    <w:p w14:paraId="7F31A161" w14:textId="77777777" w:rsidR="00162259" w:rsidRPr="00347160" w:rsidRDefault="00162259" w:rsidP="00162259">
      <w:pPr>
        <w:pStyle w:val="PARAGRAPH"/>
      </w:pPr>
      <w:r w:rsidRPr="00347160">
        <w:t>During the block transfer of the return parameters, the client AP invokes the .request primitive with Request_Type == NEXT until the last block is received.</w:t>
      </w:r>
    </w:p>
    <w:p w14:paraId="2E08FE0D" w14:textId="77777777" w:rsidR="00162259" w:rsidRDefault="00162259" w:rsidP="00162259">
      <w:pPr>
        <w:pStyle w:val="PARAGRAPH"/>
      </w:pPr>
      <w:r w:rsidRPr="00347160">
        <w:t xml:space="preserve">The protocol for the ACTION service is specified in </w:t>
      </w:r>
      <w:r w:rsidRPr="00347160">
        <w:fldChar w:fldCharType="begin" w:fldLock="1"/>
      </w:r>
      <w:r w:rsidRPr="00347160">
        <w:instrText xml:space="preserve"> REF _Ref245367328 \r \h </w:instrText>
      </w:r>
      <w:r w:rsidR="00C60BA6" w:rsidRPr="00347160">
        <w:instrText xml:space="preserve"> \* MERGEFORMAT </w:instrText>
      </w:r>
      <w:r w:rsidRPr="00347160">
        <w:fldChar w:fldCharType="separate"/>
      </w:r>
      <w:r w:rsidR="00811F07">
        <w:t>7.3.5</w:t>
      </w:r>
      <w:r w:rsidRPr="00347160">
        <w:fldChar w:fldCharType="end"/>
      </w:r>
      <w:r w:rsidRPr="00347160">
        <w:t>.</w:t>
      </w:r>
    </w:p>
    <w:p w14:paraId="2A06FD49" w14:textId="77777777" w:rsidR="00324458" w:rsidRPr="00A4449B" w:rsidRDefault="00324458" w:rsidP="00324458">
      <w:pPr>
        <w:pStyle w:val="Heading2"/>
      </w:pPr>
      <w:bookmarkStart w:id="3400" w:name="_Ref412410276"/>
      <w:bookmarkStart w:id="3401" w:name="_Ref412410632"/>
      <w:bookmarkStart w:id="3402" w:name="_Ref412410728"/>
      <w:bookmarkStart w:id="3403" w:name="_Toc437856534"/>
      <w:bookmarkStart w:id="3404" w:name="_Toc97127244"/>
      <w:r w:rsidRPr="00A4449B">
        <w:t>The ACCESS service</w:t>
      </w:r>
      <w:bookmarkEnd w:id="3400"/>
      <w:bookmarkEnd w:id="3401"/>
      <w:bookmarkEnd w:id="3402"/>
      <w:bookmarkEnd w:id="3403"/>
      <w:bookmarkEnd w:id="3404"/>
    </w:p>
    <w:p w14:paraId="692F94B6" w14:textId="77777777" w:rsidR="00324458" w:rsidRPr="00A4449B" w:rsidRDefault="00324458" w:rsidP="00324458">
      <w:pPr>
        <w:pStyle w:val="Heading3"/>
      </w:pPr>
      <w:bookmarkStart w:id="3405" w:name="_Toc392501340"/>
      <w:bookmarkStart w:id="3406" w:name="_Toc385447162"/>
      <w:bookmarkStart w:id="3407" w:name="_Toc381041805"/>
      <w:bookmarkStart w:id="3408" w:name="_Toc378342727"/>
      <w:bookmarkStart w:id="3409" w:name="_Toc437856535"/>
      <w:bookmarkStart w:id="3410" w:name="_Toc97127245"/>
      <w:r w:rsidRPr="00A4449B">
        <w:t>Overview – Main features</w:t>
      </w:r>
      <w:bookmarkEnd w:id="3405"/>
      <w:bookmarkEnd w:id="3406"/>
      <w:bookmarkEnd w:id="3407"/>
      <w:bookmarkEnd w:id="3408"/>
      <w:bookmarkEnd w:id="3409"/>
      <w:bookmarkEnd w:id="3410"/>
    </w:p>
    <w:p w14:paraId="6168F6FC" w14:textId="77777777" w:rsidR="00324458" w:rsidRPr="00A4449B" w:rsidRDefault="00324458" w:rsidP="00324458">
      <w:pPr>
        <w:pStyle w:val="Heading4"/>
      </w:pPr>
      <w:bookmarkStart w:id="3411" w:name="_Toc392501341"/>
      <w:bookmarkStart w:id="3412" w:name="_Toc385447163"/>
      <w:bookmarkStart w:id="3413" w:name="_Toc381041806"/>
      <w:bookmarkStart w:id="3414" w:name="_Toc378342728"/>
      <w:bookmarkStart w:id="3415" w:name="_Toc437856536"/>
      <w:r w:rsidRPr="00A4449B">
        <w:t>General</w:t>
      </w:r>
      <w:bookmarkEnd w:id="3411"/>
      <w:bookmarkEnd w:id="3412"/>
      <w:bookmarkEnd w:id="3413"/>
      <w:bookmarkEnd w:id="3414"/>
      <w:bookmarkEnd w:id="3415"/>
    </w:p>
    <w:p w14:paraId="12D81ED4" w14:textId="77777777" w:rsidR="00324458" w:rsidRPr="00A4449B" w:rsidRDefault="00324458" w:rsidP="00B67C8A">
      <w:pPr>
        <w:pStyle w:val="PARAGRAPH"/>
      </w:pPr>
      <w:r w:rsidRPr="00A4449B">
        <w:t>The ACCESS service is a unified service which can be used to access multiple COSEM object</w:t>
      </w:r>
      <w:r w:rsidRPr="00A4449B">
        <w:fldChar w:fldCharType="begin"/>
      </w:r>
      <w:r w:rsidRPr="00A4449B">
        <w:instrText xml:space="preserve"> XE "COSEM object" </w:instrText>
      </w:r>
      <w:r w:rsidRPr="00A4449B">
        <w:fldChar w:fldCharType="end"/>
      </w:r>
      <w:r w:rsidRPr="00A4449B">
        <w:t xml:space="preserve"> attributes and/or methods with a single .request / .response. The purpose of introducing it is to improve xDLMS messaging while maintaining co-existence with the existing xDLMS services.</w:t>
      </w:r>
    </w:p>
    <w:p w14:paraId="08237978" w14:textId="77777777" w:rsidR="00324458" w:rsidRPr="00A4449B" w:rsidRDefault="00324458" w:rsidP="00647F66">
      <w:pPr>
        <w:pStyle w:val="Heading4"/>
      </w:pPr>
      <w:bookmarkStart w:id="3416" w:name="_Toc392501342"/>
      <w:bookmarkStart w:id="3417" w:name="_Toc385447164"/>
      <w:bookmarkStart w:id="3418" w:name="_Toc381041807"/>
      <w:bookmarkStart w:id="3419" w:name="_Ref381005505"/>
      <w:bookmarkStart w:id="3420" w:name="_Ref381003303"/>
      <w:bookmarkStart w:id="3421" w:name="_Toc378342729"/>
      <w:bookmarkStart w:id="3422" w:name="_Toc437856537"/>
      <w:r w:rsidRPr="00A4449B">
        <w:t>Unified WITH-LIST service to improve efficiency</w:t>
      </w:r>
      <w:bookmarkEnd w:id="3416"/>
      <w:bookmarkEnd w:id="3417"/>
      <w:bookmarkEnd w:id="3418"/>
      <w:bookmarkEnd w:id="3419"/>
      <w:bookmarkEnd w:id="3420"/>
      <w:bookmarkEnd w:id="3421"/>
      <w:bookmarkEnd w:id="3422"/>
    </w:p>
    <w:p w14:paraId="53F7AAE3" w14:textId="77777777" w:rsidR="00324458" w:rsidRPr="00A4449B" w:rsidRDefault="00324458" w:rsidP="00324458">
      <w:pPr>
        <w:pStyle w:val="PARAGRAPH"/>
      </w:pPr>
      <w:r w:rsidRPr="00A4449B">
        <w:t>The ACCESS service is a unified service</w:t>
      </w:r>
      <w:r w:rsidRPr="00A4449B">
        <w:fldChar w:fldCharType="begin"/>
      </w:r>
      <w:r w:rsidRPr="00A4449B">
        <w:instrText xml:space="preserve"> XE "Unified service" </w:instrText>
      </w:r>
      <w:r w:rsidRPr="00A4449B">
        <w:fldChar w:fldCharType="end"/>
      </w:r>
      <w:r w:rsidRPr="00A4449B">
        <w:t xml:space="preserve"> using LN referencing that can be used to read or write multiple COSEM object</w:t>
      </w:r>
      <w:r w:rsidRPr="00A4449B">
        <w:fldChar w:fldCharType="begin"/>
      </w:r>
      <w:r w:rsidRPr="00A4449B">
        <w:instrText xml:space="preserve"> XE "COSEM object" </w:instrText>
      </w:r>
      <w:r w:rsidRPr="00A4449B">
        <w:fldChar w:fldCharType="end"/>
      </w:r>
      <w:r w:rsidRPr="00A4449B">
        <w:t xml:space="preserve"> attributes and/or to invoke multiple methods with a single .request / .response. Each request contains a list of requests and related data. Each response contains a list of return data and the result of the request.</w:t>
      </w:r>
    </w:p>
    <w:p w14:paraId="5F63AC71" w14:textId="77777777" w:rsidR="00324458" w:rsidRPr="00A4449B" w:rsidRDefault="00324458" w:rsidP="00B67C8A">
      <w:pPr>
        <w:pStyle w:val="NOTE"/>
      </w:pPr>
      <w:r w:rsidRPr="00A4449B">
        <w:t>NOTE</w:t>
      </w:r>
      <w:r w:rsidR="00B67C8A" w:rsidRPr="00A4449B">
        <w:t> </w:t>
      </w:r>
      <w:r w:rsidRPr="00A4449B">
        <w:t>SN referencing is currently not supported. It can be added by introducing new variants of the service.</w:t>
      </w:r>
    </w:p>
    <w:p w14:paraId="0DDB4D0F" w14:textId="77777777" w:rsidR="00324458" w:rsidRPr="00A4449B" w:rsidRDefault="00324458" w:rsidP="00B67C8A">
      <w:pPr>
        <w:pStyle w:val="PARAGRAPH"/>
      </w:pPr>
      <w:r w:rsidRPr="00A4449B">
        <w:t>Whereas GET- / SET- / ACTION-WITH-LIST service requests can include one request type –GET, SET and/or ACTION – only on the list, ACCESS service requests can include different request types. This allows reducing the number of exchanges and thereby improves efficiency.</w:t>
      </w:r>
    </w:p>
    <w:p w14:paraId="31280268" w14:textId="77777777" w:rsidR="00324458" w:rsidRPr="00A4449B" w:rsidRDefault="00324458" w:rsidP="00B67C8A">
      <w:pPr>
        <w:pStyle w:val="PARAGRAPH"/>
      </w:pPr>
      <w:r w:rsidRPr="00A4449B">
        <w:lastRenderedPageBreak/>
        <w:t>The processing of the list of requests starts at the first request on the list and continues with processing the next one until the end is reached.</w:t>
      </w:r>
    </w:p>
    <w:p w14:paraId="66F10DF8" w14:textId="77777777" w:rsidR="00324458" w:rsidRPr="00A4449B" w:rsidRDefault="00324458" w:rsidP="00647F66">
      <w:pPr>
        <w:pStyle w:val="Heading4"/>
      </w:pPr>
      <w:bookmarkStart w:id="3423" w:name="_Toc392501343"/>
      <w:bookmarkStart w:id="3424" w:name="_Toc385447165"/>
      <w:bookmarkStart w:id="3425" w:name="_Toc381041808"/>
      <w:bookmarkStart w:id="3426" w:name="_Toc378342730"/>
      <w:bookmarkStart w:id="3427" w:name="_Toc437856538"/>
      <w:r w:rsidRPr="00A4449B">
        <w:t>Specific variants for selective access</w:t>
      </w:r>
      <w:bookmarkEnd w:id="3423"/>
      <w:bookmarkEnd w:id="3424"/>
      <w:bookmarkEnd w:id="3425"/>
      <w:bookmarkEnd w:id="3426"/>
      <w:bookmarkEnd w:id="3427"/>
      <w:r w:rsidRPr="00A4449B">
        <w:fldChar w:fldCharType="begin"/>
      </w:r>
      <w:r w:rsidRPr="00A4449B">
        <w:instrText xml:space="preserve"> XE "Selective access" </w:instrText>
      </w:r>
      <w:r w:rsidRPr="00A4449B">
        <w:fldChar w:fldCharType="end"/>
      </w:r>
    </w:p>
    <w:p w14:paraId="48B1DA28" w14:textId="77777777" w:rsidR="00324458" w:rsidRDefault="00324458" w:rsidP="00324458">
      <w:pPr>
        <w:pStyle w:val="PARAGRAPH"/>
      </w:pPr>
      <w:r>
        <w:t>The GET / SET .request service primitives shall always contain Access_Selection_Parameters even in the case when selective access is not available or not needed. In contrast, the ACCESS service provides specific variants to access attributes without or with selective access. This obviates the need to include Access_Selection_Parameters when selective access is not available or not needed thereby reducing overhead and improving efficiency.</w:t>
      </w:r>
    </w:p>
    <w:p w14:paraId="6A0AFC0F" w14:textId="77777777" w:rsidR="00324458" w:rsidRPr="00A4449B" w:rsidRDefault="00324458" w:rsidP="00647F66">
      <w:pPr>
        <w:pStyle w:val="Heading4"/>
      </w:pPr>
      <w:bookmarkStart w:id="3428" w:name="_Toc392501344"/>
      <w:bookmarkStart w:id="3429" w:name="_Toc385447166"/>
      <w:bookmarkStart w:id="3430" w:name="_Toc381041809"/>
      <w:bookmarkStart w:id="3431" w:name="_Toc378342731"/>
      <w:bookmarkStart w:id="3432" w:name="_Toc437856539"/>
      <w:r w:rsidRPr="00A4449B">
        <w:t>Long_Invoke_Id parameter</w:t>
      </w:r>
      <w:bookmarkEnd w:id="3428"/>
      <w:bookmarkEnd w:id="3429"/>
      <w:bookmarkEnd w:id="3430"/>
      <w:bookmarkEnd w:id="3431"/>
      <w:bookmarkEnd w:id="3432"/>
      <w:r w:rsidRPr="00A4449B">
        <w:fldChar w:fldCharType="begin"/>
      </w:r>
      <w:r w:rsidRPr="00A4449B">
        <w:instrText xml:space="preserve"> XE "Long_Invoke_Id" </w:instrText>
      </w:r>
      <w:r w:rsidRPr="00A4449B">
        <w:fldChar w:fldCharType="end"/>
      </w:r>
    </w:p>
    <w:p w14:paraId="4274A8E3" w14:textId="77777777" w:rsidR="00324458" w:rsidRPr="00A4449B" w:rsidRDefault="00324458" w:rsidP="00324458">
      <w:pPr>
        <w:pStyle w:val="PARAGRAPH"/>
      </w:pPr>
      <w:r w:rsidRPr="00A4449B">
        <w:t>The Invoke-Id parameter of the GET, SET and ACTION services allows the client and the server to pair requests and responses. The range of the Invoke_Id is 0…15.</w:t>
      </w:r>
    </w:p>
    <w:p w14:paraId="107FD35A" w14:textId="77777777" w:rsidR="00324458" w:rsidRPr="00A4449B" w:rsidRDefault="00324458" w:rsidP="00324458">
      <w:pPr>
        <w:pStyle w:val="PARAGRAPH"/>
      </w:pPr>
      <w:r w:rsidRPr="00A4449B">
        <w:t>In some cases this is not sufficient. To support those cases, the ACCESS service uses a Long_Invoke_Id parameter. The range of the Long_Invoke_Id is 0…16 777 215.</w:t>
      </w:r>
    </w:p>
    <w:p w14:paraId="12DBD0BB" w14:textId="77777777" w:rsidR="00324458" w:rsidRPr="00A4449B" w:rsidRDefault="00324458" w:rsidP="00B67C8A">
      <w:pPr>
        <w:pStyle w:val="NOTE"/>
      </w:pPr>
      <w:r w:rsidRPr="00A4449B">
        <w:t>NOTE</w:t>
      </w:r>
      <w:r w:rsidR="00B67C8A" w:rsidRPr="00A4449B">
        <w:t> </w:t>
      </w:r>
      <w:r w:rsidRPr="00A4449B">
        <w:t xml:space="preserve">Description of the circumstances when long Invoke_id-s are useful is beyond the Scope of this </w:t>
      </w:r>
      <w:r w:rsidR="00265437" w:rsidRPr="00A4449B">
        <w:t>International Standard</w:t>
      </w:r>
      <w:r w:rsidRPr="00A4449B">
        <w:t>.</w:t>
      </w:r>
    </w:p>
    <w:p w14:paraId="15E34FC8" w14:textId="77777777" w:rsidR="00324458" w:rsidRPr="00A4449B" w:rsidRDefault="00324458" w:rsidP="00647F66">
      <w:pPr>
        <w:pStyle w:val="Heading4"/>
      </w:pPr>
      <w:bookmarkStart w:id="3433" w:name="_Toc392501345"/>
      <w:bookmarkStart w:id="3434" w:name="_Toc385447167"/>
      <w:bookmarkStart w:id="3435" w:name="_Toc381041810"/>
      <w:bookmarkStart w:id="3436" w:name="_Toc378342732"/>
      <w:bookmarkStart w:id="3437" w:name="_Toc437856540"/>
      <w:r w:rsidRPr="00A4449B">
        <w:t>Self-descriptive responses</w:t>
      </w:r>
      <w:bookmarkEnd w:id="3433"/>
      <w:bookmarkEnd w:id="3434"/>
      <w:bookmarkEnd w:id="3435"/>
      <w:bookmarkEnd w:id="3436"/>
      <w:bookmarkEnd w:id="3437"/>
      <w:r w:rsidRPr="00A4449B">
        <w:fldChar w:fldCharType="begin"/>
      </w:r>
      <w:r w:rsidRPr="00A4449B">
        <w:instrText xml:space="preserve"> XE "Self-descriptive response" </w:instrText>
      </w:r>
      <w:r w:rsidRPr="00A4449B">
        <w:fldChar w:fldCharType="end"/>
      </w:r>
    </w:p>
    <w:p w14:paraId="4C7867D3" w14:textId="77777777" w:rsidR="00324458" w:rsidRPr="00A4449B" w:rsidRDefault="00324458" w:rsidP="00324458">
      <w:pPr>
        <w:pStyle w:val="PARAGRAPH"/>
      </w:pPr>
      <w:r w:rsidRPr="00A4449B">
        <w:t>When requested by the client, the ACCESS.response service primitive carries not only the response to each request, i.e. the result of accessing each attribute / method and the return data but also the Access_Request_Specification service parameter – carrying the attribute / method references and where applicable, the Access_Selection parameters – rendering the .response service primitive self-descriptive. Such self-descriptive responses can be stored and processed on their own, without the need to pair responses and requests.</w:t>
      </w:r>
    </w:p>
    <w:p w14:paraId="4233DE06" w14:textId="77777777" w:rsidR="00324458" w:rsidRPr="00A4449B" w:rsidRDefault="00324458" w:rsidP="00647F66">
      <w:pPr>
        <w:pStyle w:val="Heading4"/>
      </w:pPr>
      <w:bookmarkStart w:id="3438" w:name="_Toc392501346"/>
      <w:bookmarkStart w:id="3439" w:name="_Toc385447168"/>
      <w:bookmarkStart w:id="3440" w:name="_Toc381041811"/>
      <w:bookmarkStart w:id="3441" w:name="_Ref381003394"/>
      <w:bookmarkStart w:id="3442" w:name="_Toc378342733"/>
      <w:bookmarkStart w:id="3443" w:name="_Toc437856541"/>
      <w:r w:rsidRPr="00A4449B">
        <w:t>Failure management</w:t>
      </w:r>
      <w:bookmarkEnd w:id="3438"/>
      <w:bookmarkEnd w:id="3439"/>
      <w:bookmarkEnd w:id="3440"/>
      <w:bookmarkEnd w:id="3441"/>
      <w:bookmarkEnd w:id="3442"/>
      <w:bookmarkEnd w:id="3443"/>
      <w:r w:rsidRPr="00A4449B">
        <w:fldChar w:fldCharType="begin"/>
      </w:r>
      <w:r w:rsidRPr="00A4449B">
        <w:instrText xml:space="preserve"> XE "Failure management" </w:instrText>
      </w:r>
      <w:r w:rsidRPr="00A4449B">
        <w:fldChar w:fldCharType="end"/>
      </w:r>
    </w:p>
    <w:p w14:paraId="5AD953E2" w14:textId="77777777" w:rsidR="00324458" w:rsidRPr="00A4449B" w:rsidRDefault="00324458" w:rsidP="00B67C8A">
      <w:pPr>
        <w:pStyle w:val="PARAGRAPH"/>
      </w:pPr>
      <w:r w:rsidRPr="00A4449B">
        <w:t>In the case of the GET- / SET- / ACTION-WITH-LIST services the client cannot control what should happen if one of the requests fails. In contrast, the ACCESS service allows the client to control if the requests that follow the failed one on the list should be processed or not.</w:t>
      </w:r>
    </w:p>
    <w:p w14:paraId="5E73FEC9" w14:textId="77777777" w:rsidR="00324458" w:rsidRPr="00A4449B" w:rsidRDefault="00324458" w:rsidP="00647F66">
      <w:pPr>
        <w:pStyle w:val="Heading4"/>
      </w:pPr>
      <w:bookmarkStart w:id="3444" w:name="_Toc392501347"/>
      <w:bookmarkStart w:id="3445" w:name="_Ref389740587"/>
      <w:bookmarkStart w:id="3446" w:name="_Toc385447169"/>
      <w:bookmarkStart w:id="3447" w:name="_Toc381041812"/>
      <w:bookmarkStart w:id="3448" w:name="_Ref381009320"/>
      <w:bookmarkStart w:id="3449" w:name="_Toc378342734"/>
      <w:bookmarkStart w:id="3450" w:name="_Toc437856542"/>
      <w:r w:rsidRPr="00A4449B">
        <w:t>Time stamp as a service parameter</w:t>
      </w:r>
      <w:bookmarkEnd w:id="3444"/>
      <w:bookmarkEnd w:id="3445"/>
      <w:bookmarkEnd w:id="3446"/>
      <w:bookmarkEnd w:id="3447"/>
      <w:bookmarkEnd w:id="3448"/>
      <w:bookmarkEnd w:id="3449"/>
      <w:bookmarkEnd w:id="3450"/>
    </w:p>
    <w:p w14:paraId="23023E43" w14:textId="77777777" w:rsidR="00324458" w:rsidRPr="00A4449B" w:rsidRDefault="00324458" w:rsidP="00B67C8A">
      <w:pPr>
        <w:pStyle w:val="PARAGRAPH"/>
      </w:pPr>
      <w:r w:rsidRPr="00A4449B">
        <w:t>The xDLMS services specified earlier do not provide a service parameter in the .request or in the .response service primitive to carry a time stamp.</w:t>
      </w:r>
    </w:p>
    <w:p w14:paraId="281B50A1" w14:textId="77777777" w:rsidR="00324458" w:rsidRPr="00A4449B" w:rsidRDefault="00324458" w:rsidP="00324458">
      <w:pPr>
        <w:pStyle w:val="PARAGRAPH"/>
      </w:pPr>
      <w:r w:rsidRPr="00A4449B">
        <w:t>In contrast, ACCESS service primitives provide a service parameter to carry the time stamp holding the date and time of invoking the service primitive. This further reduces overhead.</w:t>
      </w:r>
    </w:p>
    <w:p w14:paraId="3AF1047C" w14:textId="77777777" w:rsidR="00324458" w:rsidRPr="00A4449B" w:rsidRDefault="00324458" w:rsidP="00647F66">
      <w:pPr>
        <w:pStyle w:val="Heading4"/>
      </w:pPr>
      <w:bookmarkStart w:id="3451" w:name="_Toc392501348"/>
      <w:bookmarkStart w:id="3452" w:name="_Toc385447171"/>
      <w:bookmarkStart w:id="3453" w:name="_Toc381041814"/>
      <w:bookmarkStart w:id="3454" w:name="_Ref381009548"/>
      <w:bookmarkStart w:id="3455" w:name="_Toc437856543"/>
      <w:r w:rsidRPr="00A4449B">
        <w:t>Presence of data in service primitives</w:t>
      </w:r>
      <w:bookmarkEnd w:id="3451"/>
      <w:bookmarkEnd w:id="3452"/>
      <w:bookmarkEnd w:id="3453"/>
      <w:bookmarkEnd w:id="3454"/>
      <w:bookmarkEnd w:id="3455"/>
    </w:p>
    <w:p w14:paraId="4B45D446" w14:textId="77777777" w:rsidR="00324458" w:rsidRDefault="00324458" w:rsidP="00B67C8A">
      <w:pPr>
        <w:pStyle w:val="PARAGRAPH"/>
      </w:pPr>
      <w:r>
        <w:t>There are important differences between the GET / SET / ACTION services and the ACCESS service as regards to data in the service primitives:</w:t>
      </w:r>
    </w:p>
    <w:p w14:paraId="50ED695B" w14:textId="77777777" w:rsidR="00324458" w:rsidRDefault="00324458" w:rsidP="00695ACD">
      <w:pPr>
        <w:pStyle w:val="ListBullet"/>
        <w:numPr>
          <w:ilvl w:val="0"/>
          <w:numId w:val="70"/>
        </w:numPr>
      </w:pPr>
      <w:r>
        <w:t>GET service: data is not present in the request. In the response, either data or result (Data-Access-Result) is returned;</w:t>
      </w:r>
    </w:p>
    <w:p w14:paraId="3EEF9F6D" w14:textId="77777777" w:rsidR="00324458" w:rsidRDefault="00324458" w:rsidP="00695ACD">
      <w:pPr>
        <w:pStyle w:val="ListBullet"/>
        <w:numPr>
          <w:ilvl w:val="0"/>
          <w:numId w:val="70"/>
        </w:numPr>
      </w:pPr>
      <w:r>
        <w:t>SET service: data is present in the request. In the response only result (Data-Access-Result) is returned;</w:t>
      </w:r>
    </w:p>
    <w:p w14:paraId="09C3EA7F" w14:textId="77777777" w:rsidR="00324458" w:rsidRDefault="00324458" w:rsidP="00695ACD">
      <w:pPr>
        <w:pStyle w:val="ListBullet"/>
        <w:numPr>
          <w:ilvl w:val="0"/>
          <w:numId w:val="70"/>
        </w:numPr>
      </w:pPr>
      <w:r>
        <w:t>ACTION service: method invocation parameters are optional in the request. In the response the result of invoking the method (Action-Result) and optionally the result of returning the return parameters (Data or Data-Access-Result) is returned;</w:t>
      </w:r>
    </w:p>
    <w:p w14:paraId="3C07D212" w14:textId="77777777" w:rsidR="00324458" w:rsidRPr="00906EE3" w:rsidRDefault="00324458" w:rsidP="00695ACD">
      <w:pPr>
        <w:pStyle w:val="ListBullet"/>
        <w:numPr>
          <w:ilvl w:val="0"/>
          <w:numId w:val="70"/>
        </w:numPr>
      </w:pPr>
      <w:r>
        <w:lastRenderedPageBreak/>
        <w:t xml:space="preserve">ACCESS service: data is associated with each attribute / method reference in the request. If data is not needed for a particular request, then null-data is included. In the response, </w:t>
      </w:r>
      <w:r w:rsidRPr="00906EE3">
        <w:t>both data and result are returned. If there is no data to return for a particular response, then null-data is included. In the case of accessing a method, Access-Response-Action (Action-Result) conveys both the result of invoking the method and the result of returning the return parameters.</w:t>
      </w:r>
    </w:p>
    <w:p w14:paraId="1312BE67" w14:textId="77777777" w:rsidR="00324458" w:rsidRPr="00906EE3" w:rsidRDefault="00324458" w:rsidP="00647F66">
      <w:pPr>
        <w:pStyle w:val="Heading3"/>
      </w:pPr>
      <w:bookmarkStart w:id="3456" w:name="_Toc392501349"/>
      <w:bookmarkStart w:id="3457" w:name="_Ref391019098"/>
      <w:bookmarkStart w:id="3458" w:name="_Ref386818859"/>
      <w:bookmarkStart w:id="3459" w:name="_Ref386818852"/>
      <w:bookmarkStart w:id="3460" w:name="_Toc385447172"/>
      <w:bookmarkStart w:id="3461" w:name="_Toc381041815"/>
      <w:bookmarkStart w:id="3462" w:name="_Ref381003985"/>
      <w:bookmarkStart w:id="3463" w:name="_Toc378342736"/>
      <w:bookmarkStart w:id="3464" w:name="_Toc437856544"/>
      <w:bookmarkStart w:id="3465" w:name="_Toc97127246"/>
      <w:r w:rsidRPr="00906EE3">
        <w:t>Service specification</w:t>
      </w:r>
      <w:bookmarkEnd w:id="3456"/>
      <w:bookmarkEnd w:id="3457"/>
      <w:bookmarkEnd w:id="3458"/>
      <w:bookmarkEnd w:id="3459"/>
      <w:bookmarkEnd w:id="3460"/>
      <w:bookmarkEnd w:id="3461"/>
      <w:bookmarkEnd w:id="3462"/>
      <w:bookmarkEnd w:id="3463"/>
      <w:bookmarkEnd w:id="3464"/>
      <w:bookmarkEnd w:id="3465"/>
    </w:p>
    <w:p w14:paraId="511F424B" w14:textId="77777777" w:rsidR="00324458" w:rsidRPr="00906EE3" w:rsidRDefault="00324458" w:rsidP="00324458">
      <w:pPr>
        <w:pStyle w:val="PARAGRAPH"/>
        <w:rPr>
          <w:i/>
          <w:iCs/>
        </w:rPr>
      </w:pPr>
      <w:r w:rsidRPr="00906EE3">
        <w:rPr>
          <w:i/>
          <w:iCs/>
        </w:rPr>
        <w:t>Function</w:t>
      </w:r>
    </w:p>
    <w:p w14:paraId="373F1F06" w14:textId="77777777" w:rsidR="00324458" w:rsidRDefault="00324458" w:rsidP="00B67C8A">
      <w:pPr>
        <w:pStyle w:val="PARAGRAPH"/>
      </w:pPr>
      <w:r w:rsidRPr="00906EE3">
        <w:t>The ACCESS service is a unified service using LN referencing that can be used to read or write multiple COSEM object</w:t>
      </w:r>
      <w:r w:rsidRPr="00906EE3">
        <w:fldChar w:fldCharType="begin"/>
      </w:r>
      <w:r w:rsidRPr="00906EE3">
        <w:instrText xml:space="preserve"> XE "COSEM object" </w:instrText>
      </w:r>
      <w:r w:rsidRPr="00906EE3">
        <w:fldChar w:fldCharType="end"/>
      </w:r>
      <w:r w:rsidRPr="00906EE3">
        <w:t xml:space="preserve"> attributes and/or to invoke multiple methods with a single .request / .response. Each request contains a list of requests and related data. Each response conta</w:t>
      </w:r>
      <w:r>
        <w:t xml:space="preserve">ins a list of return data and the result of the request. </w:t>
      </w:r>
      <w:r>
        <w:rPr>
          <w:color w:val="000000"/>
          <w:kern w:val="28"/>
        </w:rPr>
        <w:t xml:space="preserve">It can be invoked </w:t>
      </w:r>
      <w:r>
        <w:t>in a confirmed or unconfirmed manner. It can be used with the general block transfer and general ciphering mechanisms.</w:t>
      </w:r>
    </w:p>
    <w:p w14:paraId="0B95F29D" w14:textId="77777777" w:rsidR="00324458" w:rsidRDefault="00324458" w:rsidP="00B67C8A">
      <w:pPr>
        <w:pStyle w:val="PARAGRAPH"/>
      </w:pPr>
      <w:r>
        <w:t>The use of the conformance block</w:t>
      </w:r>
      <w:r>
        <w:fldChar w:fldCharType="begin"/>
      </w:r>
      <w:r>
        <w:instrText xml:space="preserve"> XE "Conformance block" </w:instrText>
      </w:r>
      <w:r>
        <w:fldChar w:fldCharType="end"/>
      </w:r>
      <w:r>
        <w:t xml:space="preserve"> is the following:</w:t>
      </w:r>
    </w:p>
    <w:p w14:paraId="128924D0" w14:textId="77777777" w:rsidR="00324458" w:rsidRDefault="00324458" w:rsidP="00695ACD">
      <w:pPr>
        <w:pStyle w:val="ListBullet"/>
        <w:numPr>
          <w:ilvl w:val="0"/>
          <w:numId w:val="70"/>
        </w:numPr>
      </w:pPr>
      <w:r>
        <w:t xml:space="preserve">bit 17 </w:t>
      </w:r>
      <w:r>
        <w:rPr>
          <w:i/>
        </w:rPr>
        <w:t>access</w:t>
      </w:r>
      <w:r>
        <w:t xml:space="preserve"> indicates the support of the ACCESS service;</w:t>
      </w:r>
    </w:p>
    <w:p w14:paraId="325606BF" w14:textId="77777777" w:rsidR="00324458" w:rsidRDefault="00324458" w:rsidP="00695ACD">
      <w:pPr>
        <w:pStyle w:val="ListBullet"/>
        <w:numPr>
          <w:ilvl w:val="0"/>
          <w:numId w:val="70"/>
        </w:numPr>
      </w:pPr>
      <w:r>
        <w:t xml:space="preserve">bit 1 </w:t>
      </w:r>
      <w:r>
        <w:rPr>
          <w:i/>
        </w:rPr>
        <w:t>general-protection</w:t>
      </w:r>
      <w:r>
        <w:t xml:space="preserve"> indicates the availability of the general protection APDUs;</w:t>
      </w:r>
    </w:p>
    <w:p w14:paraId="294D964B" w14:textId="77777777" w:rsidR="00324458" w:rsidRDefault="00324458" w:rsidP="00695ACD">
      <w:pPr>
        <w:pStyle w:val="ListBullet"/>
        <w:numPr>
          <w:ilvl w:val="0"/>
          <w:numId w:val="70"/>
        </w:numPr>
      </w:pPr>
      <w:r>
        <w:t xml:space="preserve">bit 2 </w:t>
      </w:r>
      <w:r>
        <w:rPr>
          <w:i/>
        </w:rPr>
        <w:t>general-block-transfer</w:t>
      </w:r>
      <w:r>
        <w:t xml:space="preserve"> indicates the availability of the GBT mechanism;</w:t>
      </w:r>
    </w:p>
    <w:p w14:paraId="208B8AF9" w14:textId="77777777" w:rsidR="00324458" w:rsidRDefault="00324458" w:rsidP="00695ACD">
      <w:pPr>
        <w:pStyle w:val="ListBullet"/>
        <w:numPr>
          <w:ilvl w:val="0"/>
          <w:numId w:val="70"/>
        </w:numPr>
      </w:pPr>
      <w:r>
        <w:t xml:space="preserve">bit 8 </w:t>
      </w:r>
      <w:r>
        <w:rPr>
          <w:i/>
        </w:rPr>
        <w:t xml:space="preserve">attribute0-supported-with-set </w:t>
      </w:r>
      <w:r>
        <w:t xml:space="preserve">and bit 10 </w:t>
      </w:r>
      <w:r>
        <w:rPr>
          <w:i/>
        </w:rPr>
        <w:t>attribute0-supported-with-get</w:t>
      </w:r>
      <w:r>
        <w:t xml:space="preserve"> (10) are not relevant: attribute0 is always supported;</w:t>
      </w:r>
    </w:p>
    <w:p w14:paraId="245F3020" w14:textId="77777777" w:rsidR="00324458" w:rsidRDefault="00324458" w:rsidP="00695ACD">
      <w:pPr>
        <w:pStyle w:val="ListBullet"/>
        <w:numPr>
          <w:ilvl w:val="0"/>
          <w:numId w:val="70"/>
        </w:numPr>
      </w:pPr>
      <w:r>
        <w:t>bit 9 priority-mgmt-supported is relevant;</w:t>
      </w:r>
    </w:p>
    <w:p w14:paraId="72C601E8" w14:textId="77777777" w:rsidR="00324458" w:rsidRDefault="00324458" w:rsidP="00695ACD">
      <w:pPr>
        <w:pStyle w:val="ListBullet"/>
        <w:numPr>
          <w:ilvl w:val="0"/>
          <w:numId w:val="70"/>
        </w:numPr>
      </w:pPr>
      <w:r>
        <w:t xml:space="preserve">bit 14 </w:t>
      </w:r>
      <w:r>
        <w:rPr>
          <w:i/>
        </w:rPr>
        <w:t>multiple-references</w:t>
      </w:r>
      <w:r>
        <w:t xml:space="preserve"> is irrelevant: the ACCESS service always supports multiple references;</w:t>
      </w:r>
    </w:p>
    <w:p w14:paraId="314409A8" w14:textId="77777777" w:rsidR="00324458" w:rsidRDefault="00324458" w:rsidP="00695ACD">
      <w:pPr>
        <w:pStyle w:val="ListBullet"/>
        <w:numPr>
          <w:ilvl w:val="0"/>
          <w:numId w:val="70"/>
        </w:numPr>
      </w:pPr>
      <w:r>
        <w:t xml:space="preserve">bit 21 </w:t>
      </w:r>
      <w:r>
        <w:rPr>
          <w:i/>
        </w:rPr>
        <w:t>selective-access</w:t>
      </w:r>
      <w:r>
        <w:t xml:space="preserve"> is relevant. The access selection parameters can be used only if the use of selective access has been successfully negotiated.</w:t>
      </w:r>
    </w:p>
    <w:p w14:paraId="1A334CEC" w14:textId="77777777" w:rsidR="00324458" w:rsidRDefault="00324458" w:rsidP="00324458">
      <w:pPr>
        <w:pStyle w:val="PARAGRAPH"/>
        <w:rPr>
          <w:i/>
          <w:iCs/>
        </w:rPr>
      </w:pPr>
      <w:r>
        <w:rPr>
          <w:i/>
          <w:iCs/>
        </w:rPr>
        <w:t>Semantics</w:t>
      </w:r>
    </w:p>
    <w:p w14:paraId="3D1AB9E0" w14:textId="77777777" w:rsidR="00324458" w:rsidRDefault="00324458" w:rsidP="00B67C8A">
      <w:pPr>
        <w:pStyle w:val="PARAGRAPH"/>
      </w:pPr>
      <w:r>
        <w:t xml:space="preserve">The ACCESS service primitives shall provide parameters as shown in </w:t>
      </w:r>
      <w:r>
        <w:fldChar w:fldCharType="begin" w:fldLock="1"/>
      </w:r>
      <w:r>
        <w:instrText xml:space="preserve"> REF _Ref392411020 \h  \* MERGEFORMAT </w:instrText>
      </w:r>
      <w:r>
        <w:fldChar w:fldCharType="separate"/>
      </w:r>
      <w:r w:rsidR="00811F07" w:rsidRPr="00811F07">
        <w:t xml:space="preserve">Table </w:t>
      </w:r>
      <w:r w:rsidR="00811F07" w:rsidRPr="00811F07">
        <w:rPr>
          <w:noProof/>
        </w:rPr>
        <w:t>48</w:t>
      </w:r>
      <w:r>
        <w:fldChar w:fldCharType="end"/>
      </w:r>
      <w:r>
        <w:t>.</w:t>
      </w:r>
    </w:p>
    <w:p w14:paraId="45598C6F" w14:textId="77777777" w:rsidR="00324458" w:rsidRDefault="00324458" w:rsidP="00B67C8A">
      <w:pPr>
        <w:pStyle w:val="PARAGRAPH"/>
      </w:pPr>
      <w:r>
        <w:t>The Long_Invoke_Id</w:t>
      </w:r>
      <w:r>
        <w:fldChar w:fldCharType="begin"/>
      </w:r>
      <w:r>
        <w:instrText xml:space="preserve"> XE "Long_Invoke_Id" </w:instrText>
      </w:r>
      <w:r>
        <w:fldChar w:fldCharType="end"/>
      </w:r>
      <w:r>
        <w:t>, Self_Descriptive</w:t>
      </w:r>
      <w:r>
        <w:fldChar w:fldCharType="begin"/>
      </w:r>
      <w:r>
        <w:instrText xml:space="preserve"> XE "Self_Descriptive" </w:instrText>
      </w:r>
      <w:r>
        <w:fldChar w:fldCharType="end"/>
      </w:r>
      <w:r>
        <w:t>, Processing_Option</w:t>
      </w:r>
      <w:r>
        <w:fldChar w:fldCharType="begin"/>
      </w:r>
      <w:r>
        <w:instrText xml:space="preserve"> XE "Processing_Option" </w:instrText>
      </w:r>
      <w:r>
        <w:fldChar w:fldCharType="end"/>
      </w:r>
      <w:r>
        <w:t>, Service_Class</w:t>
      </w:r>
      <w:r>
        <w:fldChar w:fldCharType="begin"/>
      </w:r>
      <w:r>
        <w:instrText xml:space="preserve"> XE "Service_Class" </w:instrText>
      </w:r>
      <w:r>
        <w:fldChar w:fldCharType="end"/>
      </w:r>
      <w:r>
        <w:t xml:space="preserve"> and Priority</w:t>
      </w:r>
      <w:r>
        <w:fldChar w:fldCharType="begin"/>
      </w:r>
      <w:r>
        <w:instrText xml:space="preserve"> XE "Priority" </w:instrText>
      </w:r>
      <w:r>
        <w:fldChar w:fldCharType="end"/>
      </w:r>
      <w:r>
        <w:t xml:space="preserve"> parameters are mandatory. Their value in the .indication, .response and .confirm service primitives shall be the same as in the .request service primitive. They are carried by the bits of the long-invoke-id-and-priority field of the access-request / access-response APDU:</w:t>
      </w:r>
    </w:p>
    <w:p w14:paraId="176D51CC" w14:textId="77777777" w:rsidR="00324458" w:rsidRDefault="00324458" w:rsidP="00324458">
      <w:pPr>
        <w:pStyle w:val="PARAGRAPH"/>
      </w:pPr>
      <w:r>
        <w:t>long-invoke-id (bits 0-23) identifies the instance of the service invocation;</w:t>
      </w:r>
    </w:p>
    <w:p w14:paraId="57E7BFEC" w14:textId="77777777" w:rsidR="00324458" w:rsidRDefault="00324458" w:rsidP="00695ACD">
      <w:pPr>
        <w:pStyle w:val="ListBullet"/>
        <w:numPr>
          <w:ilvl w:val="0"/>
          <w:numId w:val="70"/>
        </w:numPr>
      </w:pPr>
      <w:r>
        <w:t>self-descriptive (bit 28) indicates if the service response shall be not self-descriptive (FALSE) or self-descriptive (TRUE). When set to TRUE, the Access_Response_Body parameter shall contain the Access_Request_Specification parameter;</w:t>
      </w:r>
    </w:p>
    <w:p w14:paraId="70BA9F24" w14:textId="77777777" w:rsidR="00324458" w:rsidRDefault="00324458" w:rsidP="00324458">
      <w:pPr>
        <w:pStyle w:val="NOTE"/>
        <w:ind w:left="340"/>
      </w:pPr>
      <w:r>
        <w:t>NOTE 1</w:t>
      </w:r>
      <w:r w:rsidR="00B67C8A">
        <w:t> </w:t>
      </w:r>
      <w:r>
        <w:t>The Access_Request_List_Of_Data parameter is not included in the .response service primitive.</w:t>
      </w:r>
    </w:p>
    <w:p w14:paraId="4278232F" w14:textId="77777777" w:rsidR="00324458" w:rsidRDefault="00324458" w:rsidP="00695ACD">
      <w:pPr>
        <w:pStyle w:val="ListBullet"/>
        <w:numPr>
          <w:ilvl w:val="0"/>
          <w:numId w:val="70"/>
        </w:numPr>
      </w:pPr>
      <w:r>
        <w:t xml:space="preserve">processing-option (bit 29) specifies what to do when processing a request on the list fails. When set to FALSE, processing continues. When set to TRUE, processing breaks i.e. the requests on the list that follow the failed one shall not be processed. As described in </w:t>
      </w:r>
      <w:r>
        <w:fldChar w:fldCharType="begin" w:fldLock="1"/>
      </w:r>
      <w:r>
        <w:instrText xml:space="preserve"> REF _Ref381005505 \r \h  \* MERGEFORMAT </w:instrText>
      </w:r>
      <w:r>
        <w:fldChar w:fldCharType="separate"/>
      </w:r>
      <w:r w:rsidR="00811F07">
        <w:t>6.9.1.2</w:t>
      </w:r>
      <w:r>
        <w:fldChar w:fldCharType="end"/>
      </w:r>
      <w:r>
        <w:t>, processing of the list of requests shall start at the first request on the list and shall continue with processing the next one until the end of the list is reached;</w:t>
      </w:r>
    </w:p>
    <w:p w14:paraId="15EAACB3" w14:textId="77777777" w:rsidR="00324458" w:rsidRDefault="00324458" w:rsidP="00695ACD">
      <w:pPr>
        <w:pStyle w:val="ListBullet"/>
        <w:numPr>
          <w:ilvl w:val="0"/>
          <w:numId w:val="70"/>
        </w:numPr>
      </w:pPr>
      <w:r>
        <w:t>service-class (bit 30) indicates whether the service invocation is confirmed (TRUE) or unconfirmed (FALSE);</w:t>
      </w:r>
    </w:p>
    <w:p w14:paraId="66F014B5" w14:textId="77777777" w:rsidR="00324458" w:rsidRDefault="00324458" w:rsidP="00324458">
      <w:pPr>
        <w:pStyle w:val="NOTE"/>
        <w:ind w:left="340"/>
      </w:pPr>
      <w:r>
        <w:lastRenderedPageBreak/>
        <w:t>NOTE 2</w:t>
      </w:r>
      <w:r w:rsidR="00B67C8A">
        <w:t> </w:t>
      </w:r>
      <w:r>
        <w:t>The Service_Class parameter applies to the service invocation, not to the individual requests on the list.</w:t>
      </w:r>
    </w:p>
    <w:p w14:paraId="2357611C" w14:textId="77777777" w:rsidR="00324458" w:rsidRDefault="00324458" w:rsidP="00324458">
      <w:pPr>
        <w:pStyle w:val="NOTE"/>
        <w:ind w:left="340"/>
      </w:pPr>
      <w:r>
        <w:t>NOTE 3</w:t>
      </w:r>
      <w:r w:rsidR="00B67C8A">
        <w:t> </w:t>
      </w:r>
      <w:r>
        <w:t>Depending on the communication profile, the Service_Class parameter may also determine the frame type to be used to carry the APDU.</w:t>
      </w:r>
    </w:p>
    <w:p w14:paraId="6A354496" w14:textId="77777777" w:rsidR="00324458" w:rsidRDefault="00324458" w:rsidP="00695ACD">
      <w:pPr>
        <w:pStyle w:val="ListBullet"/>
        <w:numPr>
          <w:ilvl w:val="0"/>
          <w:numId w:val="70"/>
        </w:numPr>
      </w:pPr>
      <w:r>
        <w:t>priority (bit 31) indicates the priority level associated to the instance of the service invocation. It may be normal (FALSE) or high (TRUE).</w:t>
      </w:r>
    </w:p>
    <w:p w14:paraId="18953165" w14:textId="77777777" w:rsidR="00324458" w:rsidRDefault="00324458" w:rsidP="00324458">
      <w:pPr>
        <w:pStyle w:val="NOTE"/>
        <w:ind w:left="340"/>
      </w:pPr>
      <w:r>
        <w:t>NOTE 4</w:t>
      </w:r>
      <w:r w:rsidR="00B67C8A">
        <w:t> </w:t>
      </w:r>
      <w:r>
        <w:t>The Priority parameter applies to the service invocation, not to the individual requests on the list.</w:t>
      </w:r>
    </w:p>
    <w:p w14:paraId="2E94AFAE" w14:textId="77777777" w:rsidR="00324458" w:rsidRPr="006B133F" w:rsidRDefault="00324458" w:rsidP="00B67C8A">
      <w:pPr>
        <w:pStyle w:val="PARAGRAPH"/>
      </w:pPr>
      <w:r>
        <w:t xml:space="preserve">The Date_Time service parameter is optional. When present, it shall contain the date and time of the invocation of the service .request / .response. It is carried by the date-time field – of type OCTET STRING – of the access-request / access-response APDU. When not present, then the OCTET STRING shall be of length 0. Unless otherwise specified in a project specific companion specification, the Date_Time parameter in the response shall be present if it was present in the request and shall not be present in the response if it </w:t>
      </w:r>
      <w:r w:rsidR="006B133F">
        <w:t>was not present in the request.</w:t>
      </w:r>
    </w:p>
    <w:p w14:paraId="192484B3" w14:textId="2F67EDF7" w:rsidR="00324458" w:rsidRDefault="00324458" w:rsidP="00A4449B">
      <w:pPr>
        <w:pStyle w:val="TABLE-title"/>
        <w:pageBreakBefore/>
      </w:pPr>
      <w:bookmarkStart w:id="3466" w:name="_Ref392411020"/>
      <w:bookmarkStart w:id="3467" w:name="_Toc392501917"/>
      <w:bookmarkStart w:id="3468" w:name="_Toc385447180"/>
      <w:bookmarkStart w:id="3469" w:name="_Toc381041824"/>
      <w:bookmarkStart w:id="3470" w:name="_Toc247566510"/>
      <w:bookmarkStart w:id="3471" w:name="_Toc437856779"/>
      <w:bookmarkStart w:id="3472" w:name="_Toc97127490"/>
      <w:r w:rsidRPr="00A4449B">
        <w:lastRenderedPageBreak/>
        <w:t xml:space="preserve">Table </w:t>
      </w:r>
      <w:fldSimple w:instr=" SEQ Table \* ARABIC ">
        <w:r w:rsidR="00DC4BE9">
          <w:rPr>
            <w:noProof/>
          </w:rPr>
          <w:t>48</w:t>
        </w:r>
      </w:fldSimple>
      <w:bookmarkEnd w:id="3466"/>
      <w:r w:rsidRPr="00A4449B">
        <w:t xml:space="preserve"> – Service parameters of the ACCESS service</w:t>
      </w:r>
      <w:bookmarkEnd w:id="3467"/>
      <w:bookmarkEnd w:id="3468"/>
      <w:bookmarkEnd w:id="3469"/>
      <w:bookmarkEnd w:id="3470"/>
      <w:bookmarkEnd w:id="3471"/>
      <w:bookmarkEnd w:id="3472"/>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53"/>
        <w:gridCol w:w="1204"/>
        <w:gridCol w:w="1204"/>
        <w:gridCol w:w="1204"/>
        <w:gridCol w:w="1205"/>
      </w:tblGrid>
      <w:tr w:rsidR="00324458" w14:paraId="7A35A317" w14:textId="77777777" w:rsidTr="00521E1B">
        <w:trPr>
          <w:cantSplit/>
          <w:tblHeader/>
          <w:jc w:val="center"/>
        </w:trPr>
        <w:tc>
          <w:tcPr>
            <w:tcW w:w="4261" w:type="dxa"/>
            <w:tcBorders>
              <w:top w:val="nil"/>
              <w:left w:val="nil"/>
              <w:bottom w:val="single" w:sz="4" w:space="0" w:color="auto"/>
              <w:right w:val="single" w:sz="4" w:space="0" w:color="auto"/>
            </w:tcBorders>
          </w:tcPr>
          <w:p w14:paraId="29037C61" w14:textId="77777777" w:rsidR="00324458" w:rsidRDefault="00324458" w:rsidP="00ED52FD">
            <w:pPr>
              <w:spacing w:before="40" w:after="40"/>
              <w:rPr>
                <w:rFonts w:ascii="Arial Narrow" w:hAnsi="Arial Narrow"/>
                <w:sz w:val="18"/>
              </w:rPr>
            </w:pPr>
          </w:p>
        </w:tc>
        <w:tc>
          <w:tcPr>
            <w:tcW w:w="1206" w:type="dxa"/>
            <w:tcBorders>
              <w:top w:val="single" w:sz="4" w:space="0" w:color="auto"/>
              <w:left w:val="single" w:sz="4" w:space="0" w:color="auto"/>
              <w:bottom w:val="single" w:sz="4" w:space="0" w:color="auto"/>
              <w:right w:val="single" w:sz="4" w:space="0" w:color="auto"/>
            </w:tcBorders>
            <w:hideMark/>
          </w:tcPr>
          <w:p w14:paraId="05C7554E" w14:textId="77777777" w:rsidR="00324458" w:rsidRDefault="00324458" w:rsidP="00ED52FD">
            <w:pPr>
              <w:pStyle w:val="TABLE-col-heading"/>
              <w:keepNext w:val="0"/>
              <w:spacing w:before="40" w:after="40"/>
            </w:pPr>
            <w:r>
              <w:t>.request</w:t>
            </w:r>
          </w:p>
        </w:tc>
        <w:tc>
          <w:tcPr>
            <w:tcW w:w="1206" w:type="dxa"/>
            <w:tcBorders>
              <w:top w:val="single" w:sz="4" w:space="0" w:color="auto"/>
              <w:left w:val="single" w:sz="4" w:space="0" w:color="auto"/>
              <w:bottom w:val="single" w:sz="4" w:space="0" w:color="auto"/>
              <w:right w:val="single" w:sz="4" w:space="0" w:color="auto"/>
            </w:tcBorders>
            <w:hideMark/>
          </w:tcPr>
          <w:p w14:paraId="4B20506D" w14:textId="77777777" w:rsidR="00324458" w:rsidRDefault="00324458" w:rsidP="00ED52FD">
            <w:pPr>
              <w:pStyle w:val="TABLE-col-heading"/>
              <w:keepNext w:val="0"/>
              <w:spacing w:before="40" w:after="40"/>
            </w:pPr>
            <w:r>
              <w:t>.indication</w:t>
            </w:r>
          </w:p>
        </w:tc>
        <w:tc>
          <w:tcPr>
            <w:tcW w:w="1206" w:type="dxa"/>
            <w:tcBorders>
              <w:top w:val="single" w:sz="4" w:space="0" w:color="auto"/>
              <w:left w:val="single" w:sz="4" w:space="0" w:color="auto"/>
              <w:bottom w:val="single" w:sz="4" w:space="0" w:color="auto"/>
              <w:right w:val="single" w:sz="4" w:space="0" w:color="auto"/>
            </w:tcBorders>
            <w:hideMark/>
          </w:tcPr>
          <w:p w14:paraId="31BA3D31" w14:textId="77777777" w:rsidR="00324458" w:rsidRDefault="00324458" w:rsidP="00ED52FD">
            <w:pPr>
              <w:pStyle w:val="TABLE-col-heading"/>
              <w:keepNext w:val="0"/>
              <w:spacing w:before="40" w:after="40"/>
            </w:pPr>
            <w:r>
              <w:t>.response</w:t>
            </w:r>
          </w:p>
        </w:tc>
        <w:tc>
          <w:tcPr>
            <w:tcW w:w="1207" w:type="dxa"/>
            <w:tcBorders>
              <w:top w:val="single" w:sz="4" w:space="0" w:color="auto"/>
              <w:left w:val="single" w:sz="4" w:space="0" w:color="auto"/>
              <w:bottom w:val="single" w:sz="4" w:space="0" w:color="auto"/>
              <w:right w:val="single" w:sz="4" w:space="0" w:color="auto"/>
            </w:tcBorders>
            <w:hideMark/>
          </w:tcPr>
          <w:p w14:paraId="50CA413D" w14:textId="77777777" w:rsidR="00324458" w:rsidRDefault="00324458" w:rsidP="00ED52FD">
            <w:pPr>
              <w:pStyle w:val="TABLE-col-heading"/>
              <w:keepNext w:val="0"/>
              <w:spacing w:before="40" w:after="40"/>
            </w:pPr>
            <w:r>
              <w:t>.confirm</w:t>
            </w:r>
          </w:p>
        </w:tc>
      </w:tr>
      <w:tr w:rsidR="00324458" w14:paraId="2D4E3AF2" w14:textId="77777777" w:rsidTr="00521E1B">
        <w:trPr>
          <w:cantSplit/>
          <w:jc w:val="center"/>
        </w:trPr>
        <w:tc>
          <w:tcPr>
            <w:tcW w:w="4261" w:type="dxa"/>
            <w:tcBorders>
              <w:top w:val="single" w:sz="4" w:space="0" w:color="auto"/>
              <w:left w:val="single" w:sz="4" w:space="0" w:color="auto"/>
              <w:bottom w:val="single" w:sz="4" w:space="0" w:color="auto"/>
              <w:right w:val="single" w:sz="4" w:space="0" w:color="auto"/>
            </w:tcBorders>
            <w:hideMark/>
          </w:tcPr>
          <w:p w14:paraId="76BE92B4" w14:textId="77777777" w:rsidR="00324458" w:rsidRDefault="00324458" w:rsidP="00ED52FD">
            <w:pPr>
              <w:pStyle w:val="TABLE-cell"/>
              <w:spacing w:before="40" w:after="40"/>
            </w:pPr>
            <w:r>
              <w:t>Long_Invoke_Id</w:t>
            </w:r>
          </w:p>
        </w:tc>
        <w:tc>
          <w:tcPr>
            <w:tcW w:w="1206" w:type="dxa"/>
            <w:tcBorders>
              <w:top w:val="single" w:sz="4" w:space="0" w:color="auto"/>
              <w:left w:val="single" w:sz="4" w:space="0" w:color="auto"/>
              <w:bottom w:val="single" w:sz="4" w:space="0" w:color="auto"/>
              <w:right w:val="single" w:sz="4" w:space="0" w:color="auto"/>
            </w:tcBorders>
            <w:hideMark/>
          </w:tcPr>
          <w:p w14:paraId="080EEC38" w14:textId="77777777" w:rsidR="00324458" w:rsidRDefault="00324458" w:rsidP="00ED52FD">
            <w:pPr>
              <w:pStyle w:val="TABLE-cell"/>
              <w:spacing w:before="40" w:after="40"/>
              <w:jc w:val="center"/>
            </w:pPr>
            <w:r>
              <w:t>M</w:t>
            </w:r>
          </w:p>
        </w:tc>
        <w:tc>
          <w:tcPr>
            <w:tcW w:w="1206" w:type="dxa"/>
            <w:tcBorders>
              <w:top w:val="single" w:sz="4" w:space="0" w:color="auto"/>
              <w:left w:val="single" w:sz="4" w:space="0" w:color="auto"/>
              <w:bottom w:val="single" w:sz="4" w:space="0" w:color="auto"/>
              <w:right w:val="single" w:sz="4" w:space="0" w:color="auto"/>
            </w:tcBorders>
            <w:hideMark/>
          </w:tcPr>
          <w:p w14:paraId="3F88D851" w14:textId="77777777" w:rsidR="00324458" w:rsidRDefault="00324458" w:rsidP="00ED52FD">
            <w:pPr>
              <w:pStyle w:val="TABLE-cell"/>
              <w:spacing w:before="40" w:after="40"/>
              <w:jc w:val="center"/>
            </w:pPr>
            <w:r>
              <w:t>M (=)</w:t>
            </w:r>
          </w:p>
        </w:tc>
        <w:tc>
          <w:tcPr>
            <w:tcW w:w="1206" w:type="dxa"/>
            <w:tcBorders>
              <w:top w:val="single" w:sz="4" w:space="0" w:color="auto"/>
              <w:left w:val="single" w:sz="4" w:space="0" w:color="auto"/>
              <w:bottom w:val="single" w:sz="4" w:space="0" w:color="auto"/>
              <w:right w:val="single" w:sz="4" w:space="0" w:color="auto"/>
            </w:tcBorders>
            <w:hideMark/>
          </w:tcPr>
          <w:p w14:paraId="7FDF6933" w14:textId="77777777" w:rsidR="00324458" w:rsidRDefault="00324458" w:rsidP="00ED52FD">
            <w:pPr>
              <w:pStyle w:val="TABLE-cell"/>
              <w:spacing w:before="40" w:after="40"/>
              <w:jc w:val="center"/>
            </w:pPr>
            <w:r>
              <w:t>M (=)</w:t>
            </w:r>
          </w:p>
        </w:tc>
        <w:tc>
          <w:tcPr>
            <w:tcW w:w="1207" w:type="dxa"/>
            <w:tcBorders>
              <w:top w:val="single" w:sz="4" w:space="0" w:color="auto"/>
              <w:left w:val="single" w:sz="4" w:space="0" w:color="auto"/>
              <w:bottom w:val="single" w:sz="4" w:space="0" w:color="auto"/>
              <w:right w:val="single" w:sz="4" w:space="0" w:color="auto"/>
            </w:tcBorders>
            <w:hideMark/>
          </w:tcPr>
          <w:p w14:paraId="38D3B832" w14:textId="77777777" w:rsidR="00324458" w:rsidRDefault="00324458" w:rsidP="00ED52FD">
            <w:pPr>
              <w:pStyle w:val="TABLE-cell"/>
              <w:spacing w:before="40" w:after="40"/>
              <w:jc w:val="center"/>
            </w:pPr>
            <w:r>
              <w:t>M (=)</w:t>
            </w:r>
          </w:p>
        </w:tc>
      </w:tr>
      <w:tr w:rsidR="00324458" w14:paraId="0DD11EE6" w14:textId="77777777" w:rsidTr="00521E1B">
        <w:trPr>
          <w:cantSplit/>
          <w:jc w:val="center"/>
        </w:trPr>
        <w:tc>
          <w:tcPr>
            <w:tcW w:w="4261" w:type="dxa"/>
            <w:tcBorders>
              <w:top w:val="single" w:sz="4" w:space="0" w:color="auto"/>
              <w:left w:val="single" w:sz="4" w:space="0" w:color="auto"/>
              <w:bottom w:val="single" w:sz="4" w:space="0" w:color="auto"/>
              <w:right w:val="single" w:sz="4" w:space="0" w:color="auto"/>
            </w:tcBorders>
            <w:hideMark/>
          </w:tcPr>
          <w:p w14:paraId="2D381528" w14:textId="77777777" w:rsidR="00324458" w:rsidRDefault="00324458" w:rsidP="00ED52FD">
            <w:pPr>
              <w:pStyle w:val="TABLE-cell"/>
              <w:spacing w:before="40" w:after="40"/>
            </w:pPr>
            <w:r>
              <w:t xml:space="preserve">Self_Descriptive </w:t>
            </w:r>
          </w:p>
        </w:tc>
        <w:tc>
          <w:tcPr>
            <w:tcW w:w="1206" w:type="dxa"/>
            <w:tcBorders>
              <w:top w:val="single" w:sz="4" w:space="0" w:color="auto"/>
              <w:left w:val="single" w:sz="4" w:space="0" w:color="auto"/>
              <w:bottom w:val="single" w:sz="4" w:space="0" w:color="auto"/>
              <w:right w:val="single" w:sz="4" w:space="0" w:color="auto"/>
            </w:tcBorders>
            <w:hideMark/>
          </w:tcPr>
          <w:p w14:paraId="5B905EB2" w14:textId="77777777" w:rsidR="00324458" w:rsidRDefault="00324458" w:rsidP="00ED52FD">
            <w:pPr>
              <w:pStyle w:val="TABLE-cell"/>
              <w:spacing w:before="40" w:after="40"/>
              <w:jc w:val="center"/>
            </w:pPr>
            <w:r>
              <w:t>M</w:t>
            </w:r>
          </w:p>
        </w:tc>
        <w:tc>
          <w:tcPr>
            <w:tcW w:w="1206" w:type="dxa"/>
            <w:tcBorders>
              <w:top w:val="single" w:sz="4" w:space="0" w:color="auto"/>
              <w:left w:val="single" w:sz="4" w:space="0" w:color="auto"/>
              <w:bottom w:val="single" w:sz="4" w:space="0" w:color="auto"/>
              <w:right w:val="single" w:sz="4" w:space="0" w:color="auto"/>
            </w:tcBorders>
            <w:hideMark/>
          </w:tcPr>
          <w:p w14:paraId="4C8DB139" w14:textId="77777777" w:rsidR="00324458" w:rsidRDefault="00324458" w:rsidP="00ED52FD">
            <w:pPr>
              <w:pStyle w:val="TABLE-cell"/>
              <w:spacing w:before="40" w:after="40"/>
              <w:jc w:val="center"/>
            </w:pPr>
            <w:r>
              <w:t>M (=)</w:t>
            </w:r>
          </w:p>
        </w:tc>
        <w:tc>
          <w:tcPr>
            <w:tcW w:w="1206" w:type="dxa"/>
            <w:tcBorders>
              <w:top w:val="single" w:sz="4" w:space="0" w:color="auto"/>
              <w:left w:val="single" w:sz="4" w:space="0" w:color="auto"/>
              <w:bottom w:val="single" w:sz="4" w:space="0" w:color="auto"/>
              <w:right w:val="single" w:sz="4" w:space="0" w:color="auto"/>
            </w:tcBorders>
            <w:hideMark/>
          </w:tcPr>
          <w:p w14:paraId="72D4BA63" w14:textId="77777777" w:rsidR="00324458" w:rsidRDefault="00324458" w:rsidP="00ED52FD">
            <w:pPr>
              <w:pStyle w:val="TABLE-cell"/>
              <w:spacing w:before="40" w:after="40"/>
              <w:jc w:val="center"/>
            </w:pPr>
            <w:r>
              <w:t>M (=)</w:t>
            </w:r>
          </w:p>
        </w:tc>
        <w:tc>
          <w:tcPr>
            <w:tcW w:w="1207" w:type="dxa"/>
            <w:tcBorders>
              <w:top w:val="single" w:sz="4" w:space="0" w:color="auto"/>
              <w:left w:val="single" w:sz="4" w:space="0" w:color="auto"/>
              <w:bottom w:val="single" w:sz="4" w:space="0" w:color="auto"/>
              <w:right w:val="single" w:sz="4" w:space="0" w:color="auto"/>
            </w:tcBorders>
            <w:hideMark/>
          </w:tcPr>
          <w:p w14:paraId="65FF4A45" w14:textId="77777777" w:rsidR="00324458" w:rsidRDefault="00324458" w:rsidP="00ED52FD">
            <w:pPr>
              <w:pStyle w:val="TABLE-cell"/>
              <w:spacing w:before="40" w:after="40"/>
              <w:jc w:val="center"/>
            </w:pPr>
            <w:r>
              <w:t>M (=)</w:t>
            </w:r>
          </w:p>
        </w:tc>
      </w:tr>
      <w:tr w:rsidR="00324458" w14:paraId="041D597D" w14:textId="77777777" w:rsidTr="00521E1B">
        <w:trPr>
          <w:cantSplit/>
          <w:jc w:val="center"/>
        </w:trPr>
        <w:tc>
          <w:tcPr>
            <w:tcW w:w="4261" w:type="dxa"/>
            <w:tcBorders>
              <w:top w:val="single" w:sz="4" w:space="0" w:color="auto"/>
              <w:left w:val="single" w:sz="4" w:space="0" w:color="auto"/>
              <w:bottom w:val="single" w:sz="4" w:space="0" w:color="auto"/>
              <w:right w:val="single" w:sz="4" w:space="0" w:color="auto"/>
            </w:tcBorders>
            <w:hideMark/>
          </w:tcPr>
          <w:p w14:paraId="2A9B0B43" w14:textId="77777777" w:rsidR="00324458" w:rsidRDefault="00324458" w:rsidP="00ED52FD">
            <w:pPr>
              <w:pStyle w:val="TABLE-cell"/>
              <w:spacing w:before="40" w:after="40"/>
            </w:pPr>
            <w:r>
              <w:t>Processing_Option</w:t>
            </w:r>
          </w:p>
        </w:tc>
        <w:tc>
          <w:tcPr>
            <w:tcW w:w="1206" w:type="dxa"/>
            <w:tcBorders>
              <w:top w:val="single" w:sz="4" w:space="0" w:color="auto"/>
              <w:left w:val="single" w:sz="4" w:space="0" w:color="auto"/>
              <w:bottom w:val="single" w:sz="4" w:space="0" w:color="auto"/>
              <w:right w:val="single" w:sz="4" w:space="0" w:color="auto"/>
            </w:tcBorders>
            <w:hideMark/>
          </w:tcPr>
          <w:p w14:paraId="190BDB8A" w14:textId="77777777" w:rsidR="00324458" w:rsidRDefault="00324458" w:rsidP="00ED52FD">
            <w:pPr>
              <w:pStyle w:val="TABLE-cell"/>
              <w:spacing w:before="40" w:after="40"/>
              <w:jc w:val="center"/>
            </w:pPr>
            <w:r>
              <w:t>M</w:t>
            </w:r>
          </w:p>
        </w:tc>
        <w:tc>
          <w:tcPr>
            <w:tcW w:w="1206" w:type="dxa"/>
            <w:tcBorders>
              <w:top w:val="single" w:sz="4" w:space="0" w:color="auto"/>
              <w:left w:val="single" w:sz="4" w:space="0" w:color="auto"/>
              <w:bottom w:val="single" w:sz="4" w:space="0" w:color="auto"/>
              <w:right w:val="single" w:sz="4" w:space="0" w:color="auto"/>
            </w:tcBorders>
            <w:hideMark/>
          </w:tcPr>
          <w:p w14:paraId="76F1FA92" w14:textId="77777777" w:rsidR="00324458" w:rsidRDefault="00324458" w:rsidP="00ED52FD">
            <w:pPr>
              <w:pStyle w:val="TABLE-cell"/>
              <w:spacing w:before="40" w:after="40"/>
              <w:jc w:val="center"/>
            </w:pPr>
            <w:r>
              <w:t>M (=)</w:t>
            </w:r>
          </w:p>
        </w:tc>
        <w:tc>
          <w:tcPr>
            <w:tcW w:w="1206" w:type="dxa"/>
            <w:tcBorders>
              <w:top w:val="single" w:sz="4" w:space="0" w:color="auto"/>
              <w:left w:val="single" w:sz="4" w:space="0" w:color="auto"/>
              <w:bottom w:val="single" w:sz="4" w:space="0" w:color="auto"/>
              <w:right w:val="single" w:sz="4" w:space="0" w:color="auto"/>
            </w:tcBorders>
            <w:hideMark/>
          </w:tcPr>
          <w:p w14:paraId="3C26B125" w14:textId="77777777" w:rsidR="00324458" w:rsidRDefault="00324458" w:rsidP="00ED52FD">
            <w:pPr>
              <w:pStyle w:val="TABLE-cell"/>
              <w:spacing w:before="40" w:after="40"/>
              <w:jc w:val="center"/>
            </w:pPr>
            <w:r>
              <w:t>M (=)</w:t>
            </w:r>
          </w:p>
        </w:tc>
        <w:tc>
          <w:tcPr>
            <w:tcW w:w="1207" w:type="dxa"/>
            <w:tcBorders>
              <w:top w:val="single" w:sz="4" w:space="0" w:color="auto"/>
              <w:left w:val="single" w:sz="4" w:space="0" w:color="auto"/>
              <w:bottom w:val="single" w:sz="4" w:space="0" w:color="auto"/>
              <w:right w:val="single" w:sz="4" w:space="0" w:color="auto"/>
            </w:tcBorders>
            <w:hideMark/>
          </w:tcPr>
          <w:p w14:paraId="3366A6E4" w14:textId="77777777" w:rsidR="00324458" w:rsidRDefault="00324458" w:rsidP="00ED52FD">
            <w:pPr>
              <w:pStyle w:val="TABLE-cell"/>
              <w:spacing w:before="40" w:after="40"/>
              <w:jc w:val="center"/>
            </w:pPr>
            <w:r>
              <w:t>M (=)</w:t>
            </w:r>
          </w:p>
        </w:tc>
      </w:tr>
      <w:tr w:rsidR="00324458" w14:paraId="4B58C2E4" w14:textId="77777777" w:rsidTr="00521E1B">
        <w:trPr>
          <w:cantSplit/>
          <w:jc w:val="center"/>
        </w:trPr>
        <w:tc>
          <w:tcPr>
            <w:tcW w:w="4261" w:type="dxa"/>
            <w:tcBorders>
              <w:top w:val="single" w:sz="4" w:space="0" w:color="auto"/>
              <w:left w:val="single" w:sz="4" w:space="0" w:color="auto"/>
              <w:bottom w:val="single" w:sz="4" w:space="0" w:color="auto"/>
              <w:right w:val="single" w:sz="4" w:space="0" w:color="auto"/>
            </w:tcBorders>
            <w:hideMark/>
          </w:tcPr>
          <w:p w14:paraId="74FED005" w14:textId="77777777" w:rsidR="00324458" w:rsidRDefault="00324458" w:rsidP="00ED52FD">
            <w:pPr>
              <w:pStyle w:val="TABLE-cell"/>
              <w:spacing w:before="40" w:after="40"/>
            </w:pPr>
            <w:r>
              <w:t xml:space="preserve">Service_Class </w:t>
            </w:r>
          </w:p>
        </w:tc>
        <w:tc>
          <w:tcPr>
            <w:tcW w:w="1206" w:type="dxa"/>
            <w:tcBorders>
              <w:top w:val="single" w:sz="4" w:space="0" w:color="auto"/>
              <w:left w:val="single" w:sz="4" w:space="0" w:color="auto"/>
              <w:bottom w:val="single" w:sz="4" w:space="0" w:color="auto"/>
              <w:right w:val="single" w:sz="4" w:space="0" w:color="auto"/>
            </w:tcBorders>
            <w:hideMark/>
          </w:tcPr>
          <w:p w14:paraId="6E7F582F" w14:textId="77777777" w:rsidR="00324458" w:rsidRDefault="00324458" w:rsidP="00ED52FD">
            <w:pPr>
              <w:pStyle w:val="TABLE-cell"/>
              <w:spacing w:before="40" w:after="40"/>
              <w:jc w:val="center"/>
            </w:pPr>
            <w:r>
              <w:t>M</w:t>
            </w:r>
          </w:p>
        </w:tc>
        <w:tc>
          <w:tcPr>
            <w:tcW w:w="1206" w:type="dxa"/>
            <w:tcBorders>
              <w:top w:val="single" w:sz="4" w:space="0" w:color="auto"/>
              <w:left w:val="single" w:sz="4" w:space="0" w:color="auto"/>
              <w:bottom w:val="single" w:sz="4" w:space="0" w:color="auto"/>
              <w:right w:val="single" w:sz="4" w:space="0" w:color="auto"/>
            </w:tcBorders>
            <w:hideMark/>
          </w:tcPr>
          <w:p w14:paraId="2666F365" w14:textId="77777777" w:rsidR="00324458" w:rsidRDefault="00324458" w:rsidP="00ED52FD">
            <w:pPr>
              <w:pStyle w:val="TABLE-cell"/>
              <w:spacing w:before="40" w:after="40"/>
              <w:jc w:val="center"/>
            </w:pPr>
            <w:r>
              <w:t>M (=)</w:t>
            </w:r>
          </w:p>
        </w:tc>
        <w:tc>
          <w:tcPr>
            <w:tcW w:w="1206" w:type="dxa"/>
            <w:tcBorders>
              <w:top w:val="single" w:sz="4" w:space="0" w:color="auto"/>
              <w:left w:val="single" w:sz="4" w:space="0" w:color="auto"/>
              <w:bottom w:val="single" w:sz="4" w:space="0" w:color="auto"/>
              <w:right w:val="single" w:sz="4" w:space="0" w:color="auto"/>
            </w:tcBorders>
            <w:hideMark/>
          </w:tcPr>
          <w:p w14:paraId="569427F5" w14:textId="77777777" w:rsidR="00324458" w:rsidRDefault="00324458" w:rsidP="00ED52FD">
            <w:pPr>
              <w:pStyle w:val="TABLE-cell"/>
              <w:spacing w:before="40" w:after="40"/>
              <w:jc w:val="center"/>
            </w:pPr>
            <w:r>
              <w:t>M (=)</w:t>
            </w:r>
          </w:p>
        </w:tc>
        <w:tc>
          <w:tcPr>
            <w:tcW w:w="1207" w:type="dxa"/>
            <w:tcBorders>
              <w:top w:val="single" w:sz="4" w:space="0" w:color="auto"/>
              <w:left w:val="single" w:sz="4" w:space="0" w:color="auto"/>
              <w:bottom w:val="single" w:sz="4" w:space="0" w:color="auto"/>
              <w:right w:val="single" w:sz="4" w:space="0" w:color="auto"/>
            </w:tcBorders>
            <w:hideMark/>
          </w:tcPr>
          <w:p w14:paraId="0CCDB9AC" w14:textId="77777777" w:rsidR="00324458" w:rsidRDefault="00324458" w:rsidP="00ED52FD">
            <w:pPr>
              <w:pStyle w:val="TABLE-cell"/>
              <w:spacing w:before="40" w:after="40"/>
              <w:jc w:val="center"/>
            </w:pPr>
            <w:r>
              <w:t>M (=)</w:t>
            </w:r>
          </w:p>
        </w:tc>
      </w:tr>
      <w:tr w:rsidR="00324458" w14:paraId="6701A75A" w14:textId="77777777" w:rsidTr="00521E1B">
        <w:trPr>
          <w:cantSplit/>
          <w:jc w:val="center"/>
        </w:trPr>
        <w:tc>
          <w:tcPr>
            <w:tcW w:w="4261" w:type="dxa"/>
            <w:tcBorders>
              <w:top w:val="single" w:sz="4" w:space="0" w:color="auto"/>
              <w:left w:val="single" w:sz="4" w:space="0" w:color="auto"/>
              <w:bottom w:val="single" w:sz="4" w:space="0" w:color="auto"/>
              <w:right w:val="single" w:sz="4" w:space="0" w:color="auto"/>
            </w:tcBorders>
            <w:hideMark/>
          </w:tcPr>
          <w:p w14:paraId="273982A4" w14:textId="77777777" w:rsidR="00324458" w:rsidRDefault="00324458" w:rsidP="00ED52FD">
            <w:pPr>
              <w:pStyle w:val="TABLE-cell"/>
              <w:spacing w:before="40" w:after="40"/>
            </w:pPr>
            <w:r>
              <w:t>Priority</w:t>
            </w:r>
          </w:p>
        </w:tc>
        <w:tc>
          <w:tcPr>
            <w:tcW w:w="1206" w:type="dxa"/>
            <w:tcBorders>
              <w:top w:val="single" w:sz="4" w:space="0" w:color="auto"/>
              <w:left w:val="single" w:sz="4" w:space="0" w:color="auto"/>
              <w:bottom w:val="single" w:sz="4" w:space="0" w:color="auto"/>
              <w:right w:val="single" w:sz="4" w:space="0" w:color="auto"/>
            </w:tcBorders>
            <w:hideMark/>
          </w:tcPr>
          <w:p w14:paraId="645590F0" w14:textId="77777777" w:rsidR="00324458" w:rsidRDefault="00324458" w:rsidP="00ED52FD">
            <w:pPr>
              <w:pStyle w:val="TABLE-cell"/>
              <w:spacing w:before="40" w:after="40"/>
              <w:jc w:val="center"/>
            </w:pPr>
            <w:r>
              <w:t>M</w:t>
            </w:r>
          </w:p>
        </w:tc>
        <w:tc>
          <w:tcPr>
            <w:tcW w:w="1206" w:type="dxa"/>
            <w:tcBorders>
              <w:top w:val="single" w:sz="4" w:space="0" w:color="auto"/>
              <w:left w:val="single" w:sz="4" w:space="0" w:color="auto"/>
              <w:bottom w:val="single" w:sz="4" w:space="0" w:color="auto"/>
              <w:right w:val="single" w:sz="4" w:space="0" w:color="auto"/>
            </w:tcBorders>
            <w:hideMark/>
          </w:tcPr>
          <w:p w14:paraId="41A62C57" w14:textId="77777777" w:rsidR="00324458" w:rsidRDefault="00324458" w:rsidP="00ED52FD">
            <w:pPr>
              <w:pStyle w:val="TABLE-cell"/>
              <w:spacing w:before="40" w:after="40"/>
              <w:jc w:val="center"/>
            </w:pPr>
            <w:r>
              <w:t>M (=)</w:t>
            </w:r>
          </w:p>
        </w:tc>
        <w:tc>
          <w:tcPr>
            <w:tcW w:w="1206" w:type="dxa"/>
            <w:tcBorders>
              <w:top w:val="single" w:sz="4" w:space="0" w:color="auto"/>
              <w:left w:val="single" w:sz="4" w:space="0" w:color="auto"/>
              <w:bottom w:val="single" w:sz="4" w:space="0" w:color="auto"/>
              <w:right w:val="single" w:sz="4" w:space="0" w:color="auto"/>
            </w:tcBorders>
            <w:hideMark/>
          </w:tcPr>
          <w:p w14:paraId="1EFFE7B0" w14:textId="77777777" w:rsidR="00324458" w:rsidRDefault="00324458" w:rsidP="00ED52FD">
            <w:pPr>
              <w:pStyle w:val="TABLE-cell"/>
              <w:spacing w:before="40" w:after="40"/>
              <w:jc w:val="center"/>
            </w:pPr>
            <w:r>
              <w:t>M (=)</w:t>
            </w:r>
          </w:p>
        </w:tc>
        <w:tc>
          <w:tcPr>
            <w:tcW w:w="1207" w:type="dxa"/>
            <w:tcBorders>
              <w:top w:val="single" w:sz="4" w:space="0" w:color="auto"/>
              <w:left w:val="single" w:sz="4" w:space="0" w:color="auto"/>
              <w:bottom w:val="single" w:sz="4" w:space="0" w:color="auto"/>
              <w:right w:val="single" w:sz="4" w:space="0" w:color="auto"/>
            </w:tcBorders>
            <w:hideMark/>
          </w:tcPr>
          <w:p w14:paraId="5A681BDC" w14:textId="77777777" w:rsidR="00324458" w:rsidRDefault="00324458" w:rsidP="00ED52FD">
            <w:pPr>
              <w:pStyle w:val="TABLE-cell"/>
              <w:spacing w:before="40" w:after="40"/>
              <w:jc w:val="center"/>
            </w:pPr>
            <w:r>
              <w:t>M (=)</w:t>
            </w:r>
          </w:p>
        </w:tc>
      </w:tr>
      <w:tr w:rsidR="00324458" w14:paraId="460B38E1" w14:textId="77777777" w:rsidTr="00521E1B">
        <w:trPr>
          <w:cantSplit/>
          <w:jc w:val="center"/>
        </w:trPr>
        <w:tc>
          <w:tcPr>
            <w:tcW w:w="4261" w:type="dxa"/>
            <w:tcBorders>
              <w:top w:val="single" w:sz="4" w:space="0" w:color="auto"/>
              <w:left w:val="single" w:sz="4" w:space="0" w:color="auto"/>
              <w:bottom w:val="single" w:sz="4" w:space="0" w:color="auto"/>
              <w:right w:val="single" w:sz="4" w:space="0" w:color="auto"/>
            </w:tcBorders>
            <w:hideMark/>
          </w:tcPr>
          <w:p w14:paraId="457E1F22" w14:textId="77777777" w:rsidR="00324458" w:rsidRDefault="00324458" w:rsidP="00ED52FD">
            <w:pPr>
              <w:pStyle w:val="TABLE-cell"/>
              <w:spacing w:before="40" w:after="40"/>
            </w:pPr>
            <w:r>
              <w:t>Date_Time</w:t>
            </w:r>
          </w:p>
        </w:tc>
        <w:tc>
          <w:tcPr>
            <w:tcW w:w="1206" w:type="dxa"/>
            <w:tcBorders>
              <w:top w:val="single" w:sz="4" w:space="0" w:color="auto"/>
              <w:left w:val="single" w:sz="4" w:space="0" w:color="auto"/>
              <w:bottom w:val="single" w:sz="4" w:space="0" w:color="auto"/>
              <w:right w:val="single" w:sz="4" w:space="0" w:color="auto"/>
            </w:tcBorders>
            <w:hideMark/>
          </w:tcPr>
          <w:p w14:paraId="127D235C" w14:textId="77777777" w:rsidR="00324458" w:rsidRDefault="00324458" w:rsidP="00ED52FD">
            <w:pPr>
              <w:pStyle w:val="TABLE-cell"/>
              <w:spacing w:before="40" w:after="40"/>
              <w:jc w:val="center"/>
            </w:pPr>
            <w:r>
              <w:t>U</w:t>
            </w:r>
          </w:p>
        </w:tc>
        <w:tc>
          <w:tcPr>
            <w:tcW w:w="1206" w:type="dxa"/>
            <w:tcBorders>
              <w:top w:val="single" w:sz="4" w:space="0" w:color="auto"/>
              <w:left w:val="single" w:sz="4" w:space="0" w:color="auto"/>
              <w:bottom w:val="single" w:sz="4" w:space="0" w:color="auto"/>
              <w:right w:val="single" w:sz="4" w:space="0" w:color="auto"/>
            </w:tcBorders>
            <w:hideMark/>
          </w:tcPr>
          <w:p w14:paraId="65C24940" w14:textId="77777777" w:rsidR="00324458" w:rsidRDefault="00324458" w:rsidP="00ED52FD">
            <w:pPr>
              <w:pStyle w:val="TABLE-cell"/>
              <w:spacing w:before="40" w:after="40"/>
              <w:jc w:val="center"/>
            </w:pPr>
            <w:r>
              <w:t>U (=)</w:t>
            </w:r>
          </w:p>
        </w:tc>
        <w:tc>
          <w:tcPr>
            <w:tcW w:w="1206" w:type="dxa"/>
            <w:tcBorders>
              <w:top w:val="single" w:sz="4" w:space="0" w:color="auto"/>
              <w:left w:val="single" w:sz="4" w:space="0" w:color="auto"/>
              <w:bottom w:val="single" w:sz="4" w:space="0" w:color="auto"/>
              <w:right w:val="single" w:sz="4" w:space="0" w:color="auto"/>
            </w:tcBorders>
            <w:hideMark/>
          </w:tcPr>
          <w:p w14:paraId="69810B5E" w14:textId="77777777" w:rsidR="00324458" w:rsidRDefault="00324458" w:rsidP="00ED52FD">
            <w:pPr>
              <w:pStyle w:val="TABLE-cell"/>
              <w:spacing w:before="40" w:after="40"/>
              <w:jc w:val="center"/>
            </w:pPr>
            <w:r>
              <w:t>U</w:t>
            </w:r>
          </w:p>
        </w:tc>
        <w:tc>
          <w:tcPr>
            <w:tcW w:w="1207" w:type="dxa"/>
            <w:tcBorders>
              <w:top w:val="single" w:sz="4" w:space="0" w:color="auto"/>
              <w:left w:val="single" w:sz="4" w:space="0" w:color="auto"/>
              <w:bottom w:val="single" w:sz="4" w:space="0" w:color="auto"/>
              <w:right w:val="single" w:sz="4" w:space="0" w:color="auto"/>
            </w:tcBorders>
            <w:hideMark/>
          </w:tcPr>
          <w:p w14:paraId="169DFD4D" w14:textId="77777777" w:rsidR="00324458" w:rsidRDefault="00324458" w:rsidP="00ED52FD">
            <w:pPr>
              <w:pStyle w:val="TABLE-cell"/>
              <w:spacing w:before="40" w:after="40"/>
              <w:jc w:val="center"/>
            </w:pPr>
            <w:r>
              <w:t>U (=)</w:t>
            </w:r>
          </w:p>
        </w:tc>
      </w:tr>
      <w:tr w:rsidR="00324458" w14:paraId="5263B367" w14:textId="77777777" w:rsidTr="00521E1B">
        <w:trPr>
          <w:cantSplit/>
          <w:jc w:val="center"/>
        </w:trPr>
        <w:tc>
          <w:tcPr>
            <w:tcW w:w="4261" w:type="dxa"/>
            <w:tcBorders>
              <w:top w:val="single" w:sz="4" w:space="0" w:color="auto"/>
              <w:left w:val="single" w:sz="4" w:space="0" w:color="auto"/>
              <w:bottom w:val="nil"/>
              <w:right w:val="single" w:sz="4" w:space="0" w:color="auto"/>
            </w:tcBorders>
            <w:hideMark/>
          </w:tcPr>
          <w:p w14:paraId="3791FBA3" w14:textId="77777777" w:rsidR="00324458" w:rsidRDefault="00324458" w:rsidP="00ED52FD">
            <w:pPr>
              <w:pStyle w:val="TABLE-cell"/>
              <w:tabs>
                <w:tab w:val="left" w:pos="337"/>
                <w:tab w:val="left" w:pos="712"/>
                <w:tab w:val="left" w:pos="1072"/>
                <w:tab w:val="left" w:pos="1417"/>
                <w:tab w:val="left" w:pos="1777"/>
                <w:tab w:val="left" w:pos="2137"/>
              </w:tabs>
              <w:spacing w:before="40" w:after="40"/>
            </w:pPr>
            <w:r>
              <w:t>Access_Request_Body</w:t>
            </w:r>
          </w:p>
        </w:tc>
        <w:tc>
          <w:tcPr>
            <w:tcW w:w="1206" w:type="dxa"/>
            <w:tcBorders>
              <w:top w:val="single" w:sz="4" w:space="0" w:color="auto"/>
              <w:left w:val="single" w:sz="4" w:space="0" w:color="auto"/>
              <w:bottom w:val="nil"/>
              <w:right w:val="single" w:sz="4" w:space="0" w:color="auto"/>
            </w:tcBorders>
          </w:tcPr>
          <w:p w14:paraId="766F6544" w14:textId="77777777" w:rsidR="00324458" w:rsidRDefault="00324458" w:rsidP="00ED52FD">
            <w:pPr>
              <w:pStyle w:val="TABLE-cell"/>
              <w:spacing w:before="40" w:after="40"/>
              <w:jc w:val="center"/>
            </w:pPr>
            <w:r>
              <w:rPr>
                <w:lang w:val="fr-FR"/>
              </w:rPr>
              <w:t>M</w:t>
            </w:r>
          </w:p>
        </w:tc>
        <w:tc>
          <w:tcPr>
            <w:tcW w:w="1206" w:type="dxa"/>
            <w:tcBorders>
              <w:top w:val="single" w:sz="4" w:space="0" w:color="auto"/>
              <w:left w:val="single" w:sz="4" w:space="0" w:color="auto"/>
              <w:bottom w:val="nil"/>
              <w:right w:val="single" w:sz="4" w:space="0" w:color="auto"/>
            </w:tcBorders>
          </w:tcPr>
          <w:p w14:paraId="2A8CE5BA" w14:textId="77777777" w:rsidR="00324458" w:rsidRDefault="00324458" w:rsidP="00ED52FD">
            <w:pPr>
              <w:pStyle w:val="TABLE-cell"/>
              <w:spacing w:before="40" w:after="40"/>
              <w:jc w:val="center"/>
              <w:rPr>
                <w:lang w:val="fr-FR"/>
              </w:rPr>
            </w:pPr>
            <w:r>
              <w:rPr>
                <w:lang w:val="fr-FR"/>
              </w:rPr>
              <w:t>M (=)</w:t>
            </w:r>
          </w:p>
        </w:tc>
        <w:tc>
          <w:tcPr>
            <w:tcW w:w="1206" w:type="dxa"/>
            <w:tcBorders>
              <w:top w:val="single" w:sz="4" w:space="0" w:color="auto"/>
              <w:left w:val="single" w:sz="4" w:space="0" w:color="auto"/>
              <w:bottom w:val="nil"/>
              <w:right w:val="single" w:sz="4" w:space="0" w:color="auto"/>
            </w:tcBorders>
          </w:tcPr>
          <w:p w14:paraId="7A55EC81" w14:textId="77777777" w:rsidR="00324458" w:rsidRDefault="00324458" w:rsidP="00ED52FD">
            <w:pPr>
              <w:pStyle w:val="TABLE-cell"/>
              <w:spacing w:before="40" w:after="40"/>
              <w:jc w:val="center"/>
            </w:pPr>
            <w:r>
              <w:t>–</w:t>
            </w:r>
          </w:p>
        </w:tc>
        <w:tc>
          <w:tcPr>
            <w:tcW w:w="1207" w:type="dxa"/>
            <w:tcBorders>
              <w:top w:val="single" w:sz="4" w:space="0" w:color="auto"/>
              <w:left w:val="single" w:sz="4" w:space="0" w:color="auto"/>
              <w:bottom w:val="nil"/>
              <w:right w:val="single" w:sz="4" w:space="0" w:color="auto"/>
            </w:tcBorders>
          </w:tcPr>
          <w:p w14:paraId="4D5F0C32" w14:textId="77777777" w:rsidR="00324458" w:rsidRDefault="00324458" w:rsidP="00ED52FD">
            <w:pPr>
              <w:pStyle w:val="TABLE-cell"/>
              <w:spacing w:before="40" w:after="40"/>
              <w:jc w:val="center"/>
            </w:pPr>
            <w:r>
              <w:t>–</w:t>
            </w:r>
          </w:p>
        </w:tc>
      </w:tr>
      <w:tr w:rsidR="00521E1B" w14:paraId="3368A738" w14:textId="77777777" w:rsidTr="00521E1B">
        <w:trPr>
          <w:cantSplit/>
          <w:jc w:val="center"/>
        </w:trPr>
        <w:tc>
          <w:tcPr>
            <w:tcW w:w="4261" w:type="dxa"/>
            <w:tcBorders>
              <w:top w:val="nil"/>
              <w:left w:val="single" w:sz="4" w:space="0" w:color="auto"/>
              <w:bottom w:val="nil"/>
              <w:right w:val="single" w:sz="4" w:space="0" w:color="auto"/>
            </w:tcBorders>
          </w:tcPr>
          <w:p w14:paraId="55E65D12" w14:textId="77777777" w:rsidR="00521E1B" w:rsidRDefault="00521E1B" w:rsidP="00ED52FD">
            <w:pPr>
              <w:pStyle w:val="TABLE-cell"/>
              <w:tabs>
                <w:tab w:val="left" w:pos="337"/>
                <w:tab w:val="left" w:pos="712"/>
                <w:tab w:val="left" w:pos="1072"/>
                <w:tab w:val="left" w:pos="1417"/>
                <w:tab w:val="left" w:pos="1777"/>
                <w:tab w:val="left" w:pos="2137"/>
              </w:tabs>
              <w:spacing w:before="40" w:after="40"/>
            </w:pPr>
            <w:r>
              <w:tab/>
              <w:t>Access_Request_Specification</w:t>
            </w:r>
          </w:p>
        </w:tc>
        <w:tc>
          <w:tcPr>
            <w:tcW w:w="1206" w:type="dxa"/>
            <w:tcBorders>
              <w:top w:val="nil"/>
              <w:left w:val="single" w:sz="4" w:space="0" w:color="auto"/>
              <w:bottom w:val="nil"/>
              <w:right w:val="single" w:sz="4" w:space="0" w:color="auto"/>
            </w:tcBorders>
          </w:tcPr>
          <w:p w14:paraId="018D4F8A" w14:textId="77777777" w:rsidR="00521E1B" w:rsidRDefault="00521E1B" w:rsidP="00ED52FD">
            <w:pPr>
              <w:pStyle w:val="TABLE-cell"/>
              <w:spacing w:before="40" w:after="40"/>
              <w:jc w:val="center"/>
              <w:rPr>
                <w:lang w:val="fr-FR"/>
              </w:rPr>
            </w:pPr>
            <w:r>
              <w:rPr>
                <w:lang w:val="fr-FR"/>
              </w:rPr>
              <w:t>M</w:t>
            </w:r>
          </w:p>
        </w:tc>
        <w:tc>
          <w:tcPr>
            <w:tcW w:w="1206" w:type="dxa"/>
            <w:tcBorders>
              <w:top w:val="nil"/>
              <w:left w:val="single" w:sz="4" w:space="0" w:color="auto"/>
              <w:bottom w:val="nil"/>
              <w:right w:val="single" w:sz="4" w:space="0" w:color="auto"/>
            </w:tcBorders>
          </w:tcPr>
          <w:p w14:paraId="25310600" w14:textId="77777777" w:rsidR="00521E1B" w:rsidRDefault="00521E1B" w:rsidP="00ED52FD">
            <w:pPr>
              <w:pStyle w:val="TABLE-cell"/>
              <w:spacing w:before="40" w:after="40"/>
              <w:jc w:val="center"/>
              <w:rPr>
                <w:lang w:val="fr-FR"/>
              </w:rPr>
            </w:pPr>
            <w:r>
              <w:rPr>
                <w:lang w:val="fr-FR"/>
              </w:rPr>
              <w:t>M (=)</w:t>
            </w:r>
          </w:p>
        </w:tc>
        <w:tc>
          <w:tcPr>
            <w:tcW w:w="1206" w:type="dxa"/>
            <w:tcBorders>
              <w:top w:val="nil"/>
              <w:left w:val="single" w:sz="4" w:space="0" w:color="auto"/>
              <w:bottom w:val="nil"/>
              <w:right w:val="single" w:sz="4" w:space="0" w:color="auto"/>
            </w:tcBorders>
          </w:tcPr>
          <w:p w14:paraId="64BFEF90" w14:textId="77777777" w:rsidR="00521E1B" w:rsidRDefault="00521E1B" w:rsidP="00ED52FD">
            <w:pPr>
              <w:pStyle w:val="TABLE-cell"/>
              <w:spacing w:before="40" w:after="40"/>
              <w:jc w:val="center"/>
            </w:pPr>
            <w:r>
              <w:t>–</w:t>
            </w:r>
          </w:p>
        </w:tc>
        <w:tc>
          <w:tcPr>
            <w:tcW w:w="1207" w:type="dxa"/>
            <w:tcBorders>
              <w:top w:val="nil"/>
              <w:left w:val="single" w:sz="4" w:space="0" w:color="auto"/>
              <w:bottom w:val="nil"/>
              <w:right w:val="single" w:sz="4" w:space="0" w:color="auto"/>
            </w:tcBorders>
          </w:tcPr>
          <w:p w14:paraId="32564A2E" w14:textId="77777777" w:rsidR="00521E1B" w:rsidRDefault="00521E1B" w:rsidP="00ED52FD">
            <w:pPr>
              <w:pStyle w:val="TABLE-cell"/>
              <w:spacing w:before="40" w:after="40"/>
              <w:jc w:val="center"/>
            </w:pPr>
            <w:r>
              <w:t>–</w:t>
            </w:r>
          </w:p>
        </w:tc>
      </w:tr>
      <w:tr w:rsidR="00521E1B" w14:paraId="42F513C3" w14:textId="77777777" w:rsidTr="00521E1B">
        <w:trPr>
          <w:cantSplit/>
          <w:jc w:val="center"/>
        </w:trPr>
        <w:tc>
          <w:tcPr>
            <w:tcW w:w="4261" w:type="dxa"/>
            <w:tcBorders>
              <w:top w:val="nil"/>
              <w:left w:val="single" w:sz="4" w:space="0" w:color="auto"/>
              <w:bottom w:val="nil"/>
              <w:right w:val="single" w:sz="4" w:space="0" w:color="auto"/>
            </w:tcBorders>
          </w:tcPr>
          <w:p w14:paraId="50E3E762" w14:textId="77777777" w:rsidR="00521E1B" w:rsidRDefault="00521E1B" w:rsidP="00ED52FD">
            <w:pPr>
              <w:pStyle w:val="TABLE-cell"/>
              <w:tabs>
                <w:tab w:val="left" w:pos="337"/>
                <w:tab w:val="left" w:pos="712"/>
                <w:tab w:val="left" w:pos="1072"/>
                <w:tab w:val="left" w:pos="1417"/>
                <w:tab w:val="left" w:pos="1777"/>
                <w:tab w:val="left" w:pos="2137"/>
              </w:tabs>
              <w:spacing w:before="40" w:after="40"/>
            </w:pPr>
            <w:r>
              <w:tab/>
              <w:t>{ Access_Request_Specification }</w:t>
            </w:r>
          </w:p>
        </w:tc>
        <w:tc>
          <w:tcPr>
            <w:tcW w:w="1206" w:type="dxa"/>
            <w:tcBorders>
              <w:top w:val="nil"/>
              <w:left w:val="single" w:sz="4" w:space="0" w:color="auto"/>
              <w:bottom w:val="nil"/>
              <w:right w:val="single" w:sz="4" w:space="0" w:color="auto"/>
            </w:tcBorders>
          </w:tcPr>
          <w:p w14:paraId="523084D9" w14:textId="77777777" w:rsidR="00521E1B" w:rsidRDefault="00521E1B" w:rsidP="00ED52FD">
            <w:pPr>
              <w:pStyle w:val="TABLE-cell"/>
              <w:spacing w:before="40" w:after="40"/>
              <w:jc w:val="center"/>
              <w:rPr>
                <w:lang w:val="fr-FR"/>
              </w:rPr>
            </w:pPr>
          </w:p>
        </w:tc>
        <w:tc>
          <w:tcPr>
            <w:tcW w:w="1206" w:type="dxa"/>
            <w:tcBorders>
              <w:top w:val="nil"/>
              <w:left w:val="single" w:sz="4" w:space="0" w:color="auto"/>
              <w:bottom w:val="nil"/>
              <w:right w:val="single" w:sz="4" w:space="0" w:color="auto"/>
            </w:tcBorders>
          </w:tcPr>
          <w:p w14:paraId="2A656867" w14:textId="77777777" w:rsidR="00521E1B" w:rsidRDefault="00521E1B" w:rsidP="00ED52FD">
            <w:pPr>
              <w:pStyle w:val="TABLE-cell"/>
              <w:spacing w:before="40" w:after="40"/>
              <w:jc w:val="center"/>
              <w:rPr>
                <w:lang w:val="fr-FR"/>
              </w:rPr>
            </w:pPr>
          </w:p>
        </w:tc>
        <w:tc>
          <w:tcPr>
            <w:tcW w:w="1206" w:type="dxa"/>
            <w:tcBorders>
              <w:top w:val="nil"/>
              <w:left w:val="single" w:sz="4" w:space="0" w:color="auto"/>
              <w:bottom w:val="nil"/>
              <w:right w:val="single" w:sz="4" w:space="0" w:color="auto"/>
            </w:tcBorders>
          </w:tcPr>
          <w:p w14:paraId="0F62FCA8" w14:textId="77777777" w:rsidR="00521E1B" w:rsidRDefault="00521E1B" w:rsidP="00ED52FD">
            <w:pPr>
              <w:pStyle w:val="TABLE-cell"/>
              <w:spacing w:before="40" w:after="40"/>
              <w:jc w:val="center"/>
            </w:pPr>
          </w:p>
        </w:tc>
        <w:tc>
          <w:tcPr>
            <w:tcW w:w="1207" w:type="dxa"/>
            <w:tcBorders>
              <w:top w:val="nil"/>
              <w:left w:val="single" w:sz="4" w:space="0" w:color="auto"/>
              <w:bottom w:val="nil"/>
              <w:right w:val="single" w:sz="4" w:space="0" w:color="auto"/>
            </w:tcBorders>
          </w:tcPr>
          <w:p w14:paraId="63836636" w14:textId="77777777" w:rsidR="00521E1B" w:rsidRDefault="00521E1B" w:rsidP="00ED52FD">
            <w:pPr>
              <w:pStyle w:val="TABLE-cell"/>
              <w:spacing w:before="40" w:after="40"/>
              <w:jc w:val="center"/>
            </w:pPr>
          </w:p>
        </w:tc>
      </w:tr>
      <w:tr w:rsidR="00521E1B" w14:paraId="040F7489" w14:textId="77777777" w:rsidTr="00521E1B">
        <w:trPr>
          <w:cantSplit/>
          <w:jc w:val="center"/>
        </w:trPr>
        <w:tc>
          <w:tcPr>
            <w:tcW w:w="4261" w:type="dxa"/>
            <w:tcBorders>
              <w:top w:val="nil"/>
              <w:left w:val="single" w:sz="4" w:space="0" w:color="auto"/>
              <w:bottom w:val="nil"/>
              <w:right w:val="single" w:sz="4" w:space="0" w:color="auto"/>
            </w:tcBorders>
          </w:tcPr>
          <w:p w14:paraId="4F03FA21" w14:textId="77777777" w:rsidR="00521E1B" w:rsidRDefault="00521E1B" w:rsidP="00ED52FD">
            <w:pPr>
              <w:pStyle w:val="TABLE-cell"/>
              <w:tabs>
                <w:tab w:val="left" w:pos="337"/>
                <w:tab w:val="left" w:pos="712"/>
                <w:tab w:val="left" w:pos="1072"/>
                <w:tab w:val="left" w:pos="1417"/>
                <w:tab w:val="left" w:pos="1777"/>
                <w:tab w:val="left" w:pos="2137"/>
              </w:tabs>
              <w:spacing w:before="40" w:after="40"/>
            </w:pPr>
            <w:r>
              <w:tab/>
            </w:r>
            <w:r>
              <w:tab/>
              <w:t>Access_Request_Get</w:t>
            </w:r>
          </w:p>
        </w:tc>
        <w:tc>
          <w:tcPr>
            <w:tcW w:w="1206" w:type="dxa"/>
            <w:tcBorders>
              <w:top w:val="nil"/>
              <w:left w:val="single" w:sz="4" w:space="0" w:color="auto"/>
              <w:bottom w:val="nil"/>
              <w:right w:val="single" w:sz="4" w:space="0" w:color="auto"/>
            </w:tcBorders>
          </w:tcPr>
          <w:p w14:paraId="669F991B" w14:textId="77777777" w:rsidR="00521E1B" w:rsidRDefault="00521E1B" w:rsidP="00ED52FD">
            <w:pPr>
              <w:pStyle w:val="TABLE-cell"/>
              <w:spacing w:before="40" w:after="40"/>
              <w:jc w:val="center"/>
              <w:rPr>
                <w:lang w:val="fr-FR"/>
              </w:rPr>
            </w:pPr>
            <w:r>
              <w:rPr>
                <w:lang w:val="fr-FR"/>
              </w:rPr>
              <w:t>U</w:t>
            </w:r>
          </w:p>
        </w:tc>
        <w:tc>
          <w:tcPr>
            <w:tcW w:w="1206" w:type="dxa"/>
            <w:tcBorders>
              <w:top w:val="nil"/>
              <w:left w:val="single" w:sz="4" w:space="0" w:color="auto"/>
              <w:bottom w:val="nil"/>
              <w:right w:val="single" w:sz="4" w:space="0" w:color="auto"/>
            </w:tcBorders>
          </w:tcPr>
          <w:p w14:paraId="13C187D7" w14:textId="77777777" w:rsidR="00521E1B" w:rsidRDefault="00521E1B" w:rsidP="00ED52FD">
            <w:pPr>
              <w:pStyle w:val="TABLE-cell"/>
              <w:spacing w:before="40" w:after="40"/>
              <w:jc w:val="center"/>
              <w:rPr>
                <w:lang w:val="fr-FR"/>
              </w:rPr>
            </w:pPr>
            <w:r>
              <w:rPr>
                <w:lang w:val="fr-FR"/>
              </w:rPr>
              <w:t>U (=)</w:t>
            </w:r>
          </w:p>
        </w:tc>
        <w:tc>
          <w:tcPr>
            <w:tcW w:w="1206" w:type="dxa"/>
            <w:tcBorders>
              <w:top w:val="nil"/>
              <w:left w:val="single" w:sz="4" w:space="0" w:color="auto"/>
              <w:bottom w:val="nil"/>
              <w:right w:val="single" w:sz="4" w:space="0" w:color="auto"/>
            </w:tcBorders>
          </w:tcPr>
          <w:p w14:paraId="0284ED38" w14:textId="77777777" w:rsidR="00521E1B" w:rsidRDefault="00521E1B" w:rsidP="00ED52FD">
            <w:pPr>
              <w:pStyle w:val="TABLE-cell"/>
              <w:spacing w:before="40" w:after="40"/>
              <w:jc w:val="center"/>
            </w:pPr>
            <w:r>
              <w:t>–</w:t>
            </w:r>
          </w:p>
        </w:tc>
        <w:tc>
          <w:tcPr>
            <w:tcW w:w="1207" w:type="dxa"/>
            <w:tcBorders>
              <w:top w:val="nil"/>
              <w:left w:val="single" w:sz="4" w:space="0" w:color="auto"/>
              <w:bottom w:val="nil"/>
              <w:right w:val="single" w:sz="4" w:space="0" w:color="auto"/>
            </w:tcBorders>
          </w:tcPr>
          <w:p w14:paraId="408D33F7" w14:textId="77777777" w:rsidR="00521E1B" w:rsidRDefault="00521E1B" w:rsidP="00ED52FD">
            <w:pPr>
              <w:pStyle w:val="TABLE-cell"/>
              <w:spacing w:before="40" w:after="40"/>
              <w:jc w:val="center"/>
            </w:pPr>
            <w:r>
              <w:t>–</w:t>
            </w:r>
          </w:p>
        </w:tc>
      </w:tr>
      <w:tr w:rsidR="00521E1B" w14:paraId="65CA97AE" w14:textId="77777777" w:rsidTr="00521E1B">
        <w:trPr>
          <w:cantSplit/>
          <w:jc w:val="center"/>
        </w:trPr>
        <w:tc>
          <w:tcPr>
            <w:tcW w:w="4261" w:type="dxa"/>
            <w:tcBorders>
              <w:top w:val="nil"/>
              <w:left w:val="single" w:sz="4" w:space="0" w:color="auto"/>
              <w:bottom w:val="nil"/>
              <w:right w:val="single" w:sz="4" w:space="0" w:color="auto"/>
            </w:tcBorders>
          </w:tcPr>
          <w:p w14:paraId="5FF6622A" w14:textId="77777777" w:rsidR="00521E1B" w:rsidRDefault="00521E1B" w:rsidP="00ED52FD">
            <w:pPr>
              <w:pStyle w:val="TABLE-cell"/>
              <w:tabs>
                <w:tab w:val="left" w:pos="337"/>
                <w:tab w:val="left" w:pos="712"/>
                <w:tab w:val="left" w:pos="1072"/>
                <w:tab w:val="left" w:pos="1417"/>
                <w:tab w:val="left" w:pos="1777"/>
                <w:tab w:val="left" w:pos="2137"/>
              </w:tabs>
              <w:spacing w:before="40" w:after="40"/>
            </w:pPr>
            <w:r>
              <w:tab/>
            </w:r>
            <w:r>
              <w:tab/>
            </w:r>
            <w:r>
              <w:tab/>
              <w:t>COSEM_Attribute_Descriptor</w:t>
            </w:r>
          </w:p>
        </w:tc>
        <w:tc>
          <w:tcPr>
            <w:tcW w:w="1206" w:type="dxa"/>
            <w:tcBorders>
              <w:top w:val="nil"/>
              <w:left w:val="single" w:sz="4" w:space="0" w:color="auto"/>
              <w:bottom w:val="nil"/>
              <w:right w:val="single" w:sz="4" w:space="0" w:color="auto"/>
            </w:tcBorders>
          </w:tcPr>
          <w:p w14:paraId="0A20E085" w14:textId="77777777" w:rsidR="00521E1B" w:rsidRDefault="00521E1B" w:rsidP="00ED52FD">
            <w:pPr>
              <w:pStyle w:val="TABLE-cell"/>
              <w:spacing w:before="40" w:after="40"/>
              <w:jc w:val="center"/>
              <w:rPr>
                <w:lang w:val="fr-FR"/>
              </w:rPr>
            </w:pPr>
            <w:r>
              <w:rPr>
                <w:lang w:val="fr-FR"/>
              </w:rPr>
              <w:t>M</w:t>
            </w:r>
          </w:p>
        </w:tc>
        <w:tc>
          <w:tcPr>
            <w:tcW w:w="1206" w:type="dxa"/>
            <w:tcBorders>
              <w:top w:val="nil"/>
              <w:left w:val="single" w:sz="4" w:space="0" w:color="auto"/>
              <w:bottom w:val="nil"/>
              <w:right w:val="single" w:sz="4" w:space="0" w:color="auto"/>
            </w:tcBorders>
          </w:tcPr>
          <w:p w14:paraId="2A51FA14" w14:textId="77777777" w:rsidR="00521E1B" w:rsidRDefault="00521E1B" w:rsidP="00ED52FD">
            <w:pPr>
              <w:pStyle w:val="TABLE-cell"/>
              <w:spacing w:before="40" w:after="40"/>
              <w:jc w:val="center"/>
              <w:rPr>
                <w:lang w:val="fr-FR"/>
              </w:rPr>
            </w:pPr>
            <w:r>
              <w:rPr>
                <w:lang w:val="fr-FR"/>
              </w:rPr>
              <w:t>M (=)</w:t>
            </w:r>
          </w:p>
        </w:tc>
        <w:tc>
          <w:tcPr>
            <w:tcW w:w="1206" w:type="dxa"/>
            <w:tcBorders>
              <w:top w:val="nil"/>
              <w:left w:val="single" w:sz="4" w:space="0" w:color="auto"/>
              <w:bottom w:val="nil"/>
              <w:right w:val="single" w:sz="4" w:space="0" w:color="auto"/>
            </w:tcBorders>
          </w:tcPr>
          <w:p w14:paraId="25F387BE" w14:textId="77777777" w:rsidR="00521E1B" w:rsidRDefault="00521E1B" w:rsidP="00ED52FD">
            <w:pPr>
              <w:pStyle w:val="TABLE-cell"/>
              <w:spacing w:before="40" w:after="40"/>
              <w:jc w:val="center"/>
            </w:pPr>
            <w:r>
              <w:t>–</w:t>
            </w:r>
          </w:p>
        </w:tc>
        <w:tc>
          <w:tcPr>
            <w:tcW w:w="1207" w:type="dxa"/>
            <w:tcBorders>
              <w:top w:val="nil"/>
              <w:left w:val="single" w:sz="4" w:space="0" w:color="auto"/>
              <w:bottom w:val="nil"/>
              <w:right w:val="single" w:sz="4" w:space="0" w:color="auto"/>
            </w:tcBorders>
          </w:tcPr>
          <w:p w14:paraId="0AAB3987" w14:textId="77777777" w:rsidR="00521E1B" w:rsidRDefault="00521E1B" w:rsidP="00ED52FD">
            <w:pPr>
              <w:pStyle w:val="TABLE-cell"/>
              <w:spacing w:before="40" w:after="40"/>
              <w:jc w:val="center"/>
            </w:pPr>
            <w:r>
              <w:t>–</w:t>
            </w:r>
          </w:p>
        </w:tc>
      </w:tr>
      <w:tr w:rsidR="00521E1B" w14:paraId="3AC377D5" w14:textId="77777777" w:rsidTr="00521E1B">
        <w:trPr>
          <w:cantSplit/>
          <w:jc w:val="center"/>
        </w:trPr>
        <w:tc>
          <w:tcPr>
            <w:tcW w:w="4261" w:type="dxa"/>
            <w:tcBorders>
              <w:top w:val="nil"/>
              <w:left w:val="single" w:sz="4" w:space="0" w:color="auto"/>
              <w:bottom w:val="nil"/>
              <w:right w:val="single" w:sz="4" w:space="0" w:color="auto"/>
            </w:tcBorders>
          </w:tcPr>
          <w:p w14:paraId="2829CB6C" w14:textId="77777777" w:rsidR="00521E1B" w:rsidRDefault="00521E1B" w:rsidP="00ED52FD">
            <w:pPr>
              <w:pStyle w:val="TABLE-cell"/>
              <w:tabs>
                <w:tab w:val="left" w:pos="337"/>
                <w:tab w:val="left" w:pos="712"/>
                <w:tab w:val="left" w:pos="1072"/>
                <w:tab w:val="left" w:pos="1417"/>
                <w:tab w:val="left" w:pos="1777"/>
                <w:tab w:val="left" w:pos="2137"/>
              </w:tabs>
              <w:spacing w:before="40" w:after="40"/>
            </w:pPr>
            <w:r>
              <w:tab/>
            </w:r>
            <w:r>
              <w:tab/>
              <w:t>Access_Request_Set</w:t>
            </w:r>
          </w:p>
        </w:tc>
        <w:tc>
          <w:tcPr>
            <w:tcW w:w="1206" w:type="dxa"/>
            <w:tcBorders>
              <w:top w:val="nil"/>
              <w:left w:val="single" w:sz="4" w:space="0" w:color="auto"/>
              <w:bottom w:val="nil"/>
              <w:right w:val="single" w:sz="4" w:space="0" w:color="auto"/>
            </w:tcBorders>
          </w:tcPr>
          <w:p w14:paraId="666DC693" w14:textId="77777777" w:rsidR="00521E1B" w:rsidRDefault="00521E1B" w:rsidP="00ED52FD">
            <w:pPr>
              <w:pStyle w:val="TABLE-cell"/>
              <w:spacing w:before="40" w:after="40"/>
              <w:jc w:val="center"/>
              <w:rPr>
                <w:lang w:val="fr-FR"/>
              </w:rPr>
            </w:pPr>
            <w:r>
              <w:rPr>
                <w:lang w:val="fr-FR"/>
              </w:rPr>
              <w:t>U</w:t>
            </w:r>
          </w:p>
        </w:tc>
        <w:tc>
          <w:tcPr>
            <w:tcW w:w="1206" w:type="dxa"/>
            <w:tcBorders>
              <w:top w:val="nil"/>
              <w:left w:val="single" w:sz="4" w:space="0" w:color="auto"/>
              <w:bottom w:val="nil"/>
              <w:right w:val="single" w:sz="4" w:space="0" w:color="auto"/>
            </w:tcBorders>
          </w:tcPr>
          <w:p w14:paraId="1C67D52A" w14:textId="77777777" w:rsidR="00521E1B" w:rsidRDefault="00521E1B" w:rsidP="00ED52FD">
            <w:pPr>
              <w:pStyle w:val="TABLE-cell"/>
              <w:spacing w:before="40" w:after="40"/>
              <w:jc w:val="center"/>
              <w:rPr>
                <w:lang w:val="fr-FR"/>
              </w:rPr>
            </w:pPr>
            <w:r>
              <w:rPr>
                <w:lang w:val="fr-FR"/>
              </w:rPr>
              <w:t>U (=)</w:t>
            </w:r>
          </w:p>
        </w:tc>
        <w:tc>
          <w:tcPr>
            <w:tcW w:w="1206" w:type="dxa"/>
            <w:tcBorders>
              <w:top w:val="nil"/>
              <w:left w:val="single" w:sz="4" w:space="0" w:color="auto"/>
              <w:bottom w:val="nil"/>
              <w:right w:val="single" w:sz="4" w:space="0" w:color="auto"/>
            </w:tcBorders>
          </w:tcPr>
          <w:p w14:paraId="566964FA" w14:textId="77777777" w:rsidR="00521E1B" w:rsidRDefault="00521E1B" w:rsidP="00ED52FD">
            <w:pPr>
              <w:pStyle w:val="TABLE-cell"/>
              <w:spacing w:before="40" w:after="40"/>
              <w:jc w:val="center"/>
            </w:pPr>
            <w:r>
              <w:t>–</w:t>
            </w:r>
          </w:p>
        </w:tc>
        <w:tc>
          <w:tcPr>
            <w:tcW w:w="1207" w:type="dxa"/>
            <w:tcBorders>
              <w:top w:val="nil"/>
              <w:left w:val="single" w:sz="4" w:space="0" w:color="auto"/>
              <w:bottom w:val="nil"/>
              <w:right w:val="single" w:sz="4" w:space="0" w:color="auto"/>
            </w:tcBorders>
          </w:tcPr>
          <w:p w14:paraId="2453B7EB" w14:textId="77777777" w:rsidR="00521E1B" w:rsidRDefault="00521E1B" w:rsidP="00ED52FD">
            <w:pPr>
              <w:pStyle w:val="TABLE-cell"/>
              <w:spacing w:before="40" w:after="40"/>
              <w:jc w:val="center"/>
            </w:pPr>
            <w:r>
              <w:t>–</w:t>
            </w:r>
          </w:p>
        </w:tc>
      </w:tr>
      <w:tr w:rsidR="00521E1B" w14:paraId="6825BFC8" w14:textId="77777777" w:rsidTr="00521E1B">
        <w:trPr>
          <w:cantSplit/>
          <w:jc w:val="center"/>
        </w:trPr>
        <w:tc>
          <w:tcPr>
            <w:tcW w:w="4261" w:type="dxa"/>
            <w:tcBorders>
              <w:top w:val="nil"/>
              <w:left w:val="single" w:sz="4" w:space="0" w:color="auto"/>
              <w:bottom w:val="nil"/>
              <w:right w:val="single" w:sz="4" w:space="0" w:color="auto"/>
            </w:tcBorders>
          </w:tcPr>
          <w:p w14:paraId="77D8E876" w14:textId="77777777" w:rsidR="00521E1B" w:rsidRDefault="00521E1B" w:rsidP="00ED52FD">
            <w:pPr>
              <w:pStyle w:val="TABLE-cell"/>
              <w:tabs>
                <w:tab w:val="left" w:pos="337"/>
                <w:tab w:val="left" w:pos="712"/>
                <w:tab w:val="left" w:pos="1072"/>
                <w:tab w:val="left" w:pos="1417"/>
                <w:tab w:val="left" w:pos="1777"/>
                <w:tab w:val="left" w:pos="2137"/>
              </w:tabs>
              <w:spacing w:before="40" w:after="40"/>
            </w:pPr>
            <w:r>
              <w:tab/>
            </w:r>
            <w:r>
              <w:tab/>
            </w:r>
            <w:r>
              <w:tab/>
              <w:t>COSEM_Attribute_Descriptor</w:t>
            </w:r>
          </w:p>
        </w:tc>
        <w:tc>
          <w:tcPr>
            <w:tcW w:w="1206" w:type="dxa"/>
            <w:tcBorders>
              <w:top w:val="nil"/>
              <w:left w:val="single" w:sz="4" w:space="0" w:color="auto"/>
              <w:bottom w:val="nil"/>
              <w:right w:val="single" w:sz="4" w:space="0" w:color="auto"/>
            </w:tcBorders>
          </w:tcPr>
          <w:p w14:paraId="575AFF03" w14:textId="77777777" w:rsidR="00521E1B" w:rsidRDefault="00521E1B" w:rsidP="00ED52FD">
            <w:pPr>
              <w:pStyle w:val="TABLE-cell"/>
              <w:spacing w:before="40" w:after="40"/>
              <w:jc w:val="center"/>
              <w:rPr>
                <w:lang w:val="fr-FR"/>
              </w:rPr>
            </w:pPr>
            <w:r>
              <w:rPr>
                <w:lang w:val="fr-FR"/>
              </w:rPr>
              <w:t>M</w:t>
            </w:r>
          </w:p>
        </w:tc>
        <w:tc>
          <w:tcPr>
            <w:tcW w:w="1206" w:type="dxa"/>
            <w:tcBorders>
              <w:top w:val="nil"/>
              <w:left w:val="single" w:sz="4" w:space="0" w:color="auto"/>
              <w:bottom w:val="nil"/>
              <w:right w:val="single" w:sz="4" w:space="0" w:color="auto"/>
            </w:tcBorders>
          </w:tcPr>
          <w:p w14:paraId="58F5F193" w14:textId="77777777" w:rsidR="00521E1B" w:rsidRDefault="00521E1B" w:rsidP="00ED52FD">
            <w:pPr>
              <w:pStyle w:val="TABLE-cell"/>
              <w:spacing w:before="40" w:after="40"/>
              <w:jc w:val="center"/>
              <w:rPr>
                <w:lang w:val="fr-FR"/>
              </w:rPr>
            </w:pPr>
            <w:r>
              <w:rPr>
                <w:lang w:val="fr-FR"/>
              </w:rPr>
              <w:t>M (=)</w:t>
            </w:r>
          </w:p>
        </w:tc>
        <w:tc>
          <w:tcPr>
            <w:tcW w:w="1206" w:type="dxa"/>
            <w:tcBorders>
              <w:top w:val="nil"/>
              <w:left w:val="single" w:sz="4" w:space="0" w:color="auto"/>
              <w:bottom w:val="nil"/>
              <w:right w:val="single" w:sz="4" w:space="0" w:color="auto"/>
            </w:tcBorders>
          </w:tcPr>
          <w:p w14:paraId="6E418C49" w14:textId="77777777" w:rsidR="00521E1B" w:rsidRDefault="00521E1B" w:rsidP="00ED52FD">
            <w:pPr>
              <w:pStyle w:val="TABLE-cell"/>
              <w:spacing w:before="40" w:after="40"/>
              <w:jc w:val="center"/>
            </w:pPr>
            <w:r>
              <w:t>–</w:t>
            </w:r>
          </w:p>
        </w:tc>
        <w:tc>
          <w:tcPr>
            <w:tcW w:w="1207" w:type="dxa"/>
            <w:tcBorders>
              <w:top w:val="nil"/>
              <w:left w:val="single" w:sz="4" w:space="0" w:color="auto"/>
              <w:bottom w:val="nil"/>
              <w:right w:val="single" w:sz="4" w:space="0" w:color="auto"/>
            </w:tcBorders>
          </w:tcPr>
          <w:p w14:paraId="63AFBE55" w14:textId="77777777" w:rsidR="00521E1B" w:rsidRDefault="00521E1B" w:rsidP="00ED52FD">
            <w:pPr>
              <w:pStyle w:val="TABLE-cell"/>
              <w:spacing w:before="40" w:after="40"/>
              <w:jc w:val="center"/>
            </w:pPr>
            <w:r>
              <w:t>–</w:t>
            </w:r>
          </w:p>
        </w:tc>
      </w:tr>
      <w:tr w:rsidR="00521E1B" w14:paraId="745C1E7F" w14:textId="77777777" w:rsidTr="00521E1B">
        <w:trPr>
          <w:cantSplit/>
          <w:jc w:val="center"/>
        </w:trPr>
        <w:tc>
          <w:tcPr>
            <w:tcW w:w="4261" w:type="dxa"/>
            <w:tcBorders>
              <w:top w:val="nil"/>
              <w:left w:val="single" w:sz="4" w:space="0" w:color="auto"/>
              <w:bottom w:val="nil"/>
              <w:right w:val="single" w:sz="4" w:space="0" w:color="auto"/>
            </w:tcBorders>
          </w:tcPr>
          <w:p w14:paraId="0B3B53FF" w14:textId="77777777" w:rsidR="00521E1B" w:rsidRDefault="00521E1B" w:rsidP="00ED52FD">
            <w:pPr>
              <w:pStyle w:val="TABLE-cell"/>
              <w:tabs>
                <w:tab w:val="left" w:pos="337"/>
                <w:tab w:val="left" w:pos="712"/>
                <w:tab w:val="left" w:pos="1072"/>
                <w:tab w:val="left" w:pos="1417"/>
                <w:tab w:val="left" w:pos="1777"/>
                <w:tab w:val="left" w:pos="2137"/>
              </w:tabs>
              <w:spacing w:before="40" w:after="40"/>
            </w:pPr>
            <w:r>
              <w:tab/>
            </w:r>
            <w:r>
              <w:tab/>
              <w:t>Access_Request_Action</w:t>
            </w:r>
          </w:p>
        </w:tc>
        <w:tc>
          <w:tcPr>
            <w:tcW w:w="1206" w:type="dxa"/>
            <w:tcBorders>
              <w:top w:val="nil"/>
              <w:left w:val="single" w:sz="4" w:space="0" w:color="auto"/>
              <w:bottom w:val="nil"/>
              <w:right w:val="single" w:sz="4" w:space="0" w:color="auto"/>
            </w:tcBorders>
          </w:tcPr>
          <w:p w14:paraId="7E12062B" w14:textId="77777777" w:rsidR="00521E1B" w:rsidRDefault="00521E1B" w:rsidP="00ED52FD">
            <w:pPr>
              <w:pStyle w:val="TABLE-cell"/>
              <w:spacing w:before="40" w:after="40"/>
              <w:jc w:val="center"/>
              <w:rPr>
                <w:lang w:val="fr-FR"/>
              </w:rPr>
            </w:pPr>
            <w:r>
              <w:rPr>
                <w:lang w:val="fr-FR"/>
              </w:rPr>
              <w:t>U</w:t>
            </w:r>
          </w:p>
        </w:tc>
        <w:tc>
          <w:tcPr>
            <w:tcW w:w="1206" w:type="dxa"/>
            <w:tcBorders>
              <w:top w:val="nil"/>
              <w:left w:val="single" w:sz="4" w:space="0" w:color="auto"/>
              <w:bottom w:val="nil"/>
              <w:right w:val="single" w:sz="4" w:space="0" w:color="auto"/>
            </w:tcBorders>
          </w:tcPr>
          <w:p w14:paraId="1483AA17" w14:textId="77777777" w:rsidR="00521E1B" w:rsidRDefault="00521E1B" w:rsidP="00ED52FD">
            <w:pPr>
              <w:pStyle w:val="TABLE-cell"/>
              <w:spacing w:before="40" w:after="40"/>
              <w:jc w:val="center"/>
              <w:rPr>
                <w:lang w:val="fr-FR"/>
              </w:rPr>
            </w:pPr>
            <w:r>
              <w:rPr>
                <w:lang w:val="fr-FR"/>
              </w:rPr>
              <w:t>U (=)</w:t>
            </w:r>
          </w:p>
        </w:tc>
        <w:tc>
          <w:tcPr>
            <w:tcW w:w="1206" w:type="dxa"/>
            <w:tcBorders>
              <w:top w:val="nil"/>
              <w:left w:val="single" w:sz="4" w:space="0" w:color="auto"/>
              <w:bottom w:val="nil"/>
              <w:right w:val="single" w:sz="4" w:space="0" w:color="auto"/>
            </w:tcBorders>
          </w:tcPr>
          <w:p w14:paraId="1A21019C" w14:textId="77777777" w:rsidR="00521E1B" w:rsidRDefault="00521E1B" w:rsidP="00ED52FD">
            <w:pPr>
              <w:pStyle w:val="TABLE-cell"/>
              <w:spacing w:before="40" w:after="40"/>
              <w:jc w:val="center"/>
            </w:pPr>
            <w:r>
              <w:t>–</w:t>
            </w:r>
          </w:p>
        </w:tc>
        <w:tc>
          <w:tcPr>
            <w:tcW w:w="1207" w:type="dxa"/>
            <w:tcBorders>
              <w:top w:val="nil"/>
              <w:left w:val="single" w:sz="4" w:space="0" w:color="auto"/>
              <w:bottom w:val="nil"/>
              <w:right w:val="single" w:sz="4" w:space="0" w:color="auto"/>
            </w:tcBorders>
          </w:tcPr>
          <w:p w14:paraId="7F477B8F" w14:textId="77777777" w:rsidR="00521E1B" w:rsidRDefault="00521E1B" w:rsidP="00ED52FD">
            <w:pPr>
              <w:pStyle w:val="TABLE-cell"/>
              <w:spacing w:before="40" w:after="40"/>
              <w:jc w:val="center"/>
            </w:pPr>
            <w:r>
              <w:t>–</w:t>
            </w:r>
          </w:p>
        </w:tc>
      </w:tr>
      <w:tr w:rsidR="00521E1B" w14:paraId="10412E43" w14:textId="77777777" w:rsidTr="00521E1B">
        <w:trPr>
          <w:cantSplit/>
          <w:jc w:val="center"/>
        </w:trPr>
        <w:tc>
          <w:tcPr>
            <w:tcW w:w="4261" w:type="dxa"/>
            <w:tcBorders>
              <w:top w:val="nil"/>
              <w:left w:val="single" w:sz="4" w:space="0" w:color="auto"/>
              <w:bottom w:val="nil"/>
              <w:right w:val="single" w:sz="4" w:space="0" w:color="auto"/>
            </w:tcBorders>
          </w:tcPr>
          <w:p w14:paraId="0D0AF097" w14:textId="77777777" w:rsidR="00521E1B" w:rsidRDefault="00521E1B" w:rsidP="00ED52FD">
            <w:pPr>
              <w:pStyle w:val="TABLE-cell"/>
              <w:tabs>
                <w:tab w:val="left" w:pos="337"/>
                <w:tab w:val="left" w:pos="712"/>
                <w:tab w:val="left" w:pos="1072"/>
                <w:tab w:val="left" w:pos="1417"/>
                <w:tab w:val="left" w:pos="1777"/>
                <w:tab w:val="left" w:pos="2137"/>
              </w:tabs>
              <w:spacing w:before="40" w:after="40"/>
            </w:pPr>
            <w:r>
              <w:tab/>
            </w:r>
            <w:r>
              <w:tab/>
            </w:r>
            <w:r>
              <w:tab/>
              <w:t>COSEM_Method_Descriptor</w:t>
            </w:r>
          </w:p>
        </w:tc>
        <w:tc>
          <w:tcPr>
            <w:tcW w:w="1206" w:type="dxa"/>
            <w:tcBorders>
              <w:top w:val="nil"/>
              <w:left w:val="single" w:sz="4" w:space="0" w:color="auto"/>
              <w:bottom w:val="nil"/>
              <w:right w:val="single" w:sz="4" w:space="0" w:color="auto"/>
            </w:tcBorders>
          </w:tcPr>
          <w:p w14:paraId="77BC8D78" w14:textId="77777777" w:rsidR="00521E1B" w:rsidRDefault="00521E1B" w:rsidP="00ED52FD">
            <w:pPr>
              <w:pStyle w:val="TABLE-cell"/>
              <w:spacing w:before="40" w:after="40"/>
              <w:jc w:val="center"/>
              <w:rPr>
                <w:lang w:val="fr-FR"/>
              </w:rPr>
            </w:pPr>
            <w:r>
              <w:rPr>
                <w:lang w:val="fr-FR"/>
              </w:rPr>
              <w:t>M</w:t>
            </w:r>
          </w:p>
        </w:tc>
        <w:tc>
          <w:tcPr>
            <w:tcW w:w="1206" w:type="dxa"/>
            <w:tcBorders>
              <w:top w:val="nil"/>
              <w:left w:val="single" w:sz="4" w:space="0" w:color="auto"/>
              <w:bottom w:val="nil"/>
              <w:right w:val="single" w:sz="4" w:space="0" w:color="auto"/>
            </w:tcBorders>
          </w:tcPr>
          <w:p w14:paraId="178C32C7" w14:textId="77777777" w:rsidR="00521E1B" w:rsidRDefault="00521E1B" w:rsidP="00ED52FD">
            <w:pPr>
              <w:pStyle w:val="TABLE-cell"/>
              <w:spacing w:before="40" w:after="40"/>
              <w:jc w:val="center"/>
              <w:rPr>
                <w:lang w:val="fr-FR"/>
              </w:rPr>
            </w:pPr>
            <w:r>
              <w:rPr>
                <w:lang w:val="fr-FR"/>
              </w:rPr>
              <w:t>M (=)</w:t>
            </w:r>
          </w:p>
        </w:tc>
        <w:tc>
          <w:tcPr>
            <w:tcW w:w="1206" w:type="dxa"/>
            <w:tcBorders>
              <w:top w:val="nil"/>
              <w:left w:val="single" w:sz="4" w:space="0" w:color="auto"/>
              <w:bottom w:val="nil"/>
              <w:right w:val="single" w:sz="4" w:space="0" w:color="auto"/>
            </w:tcBorders>
          </w:tcPr>
          <w:p w14:paraId="7884AB45" w14:textId="77777777" w:rsidR="00521E1B" w:rsidRDefault="00521E1B" w:rsidP="00ED52FD">
            <w:pPr>
              <w:pStyle w:val="TABLE-cell"/>
              <w:spacing w:before="40" w:after="40"/>
              <w:jc w:val="center"/>
            </w:pPr>
            <w:r>
              <w:t>–</w:t>
            </w:r>
          </w:p>
        </w:tc>
        <w:tc>
          <w:tcPr>
            <w:tcW w:w="1207" w:type="dxa"/>
            <w:tcBorders>
              <w:top w:val="nil"/>
              <w:left w:val="single" w:sz="4" w:space="0" w:color="auto"/>
              <w:bottom w:val="nil"/>
              <w:right w:val="single" w:sz="4" w:space="0" w:color="auto"/>
            </w:tcBorders>
          </w:tcPr>
          <w:p w14:paraId="14AB7200" w14:textId="77777777" w:rsidR="00521E1B" w:rsidRDefault="00521E1B" w:rsidP="00ED52FD">
            <w:pPr>
              <w:pStyle w:val="TABLE-cell"/>
              <w:spacing w:before="40" w:after="40"/>
              <w:jc w:val="center"/>
            </w:pPr>
            <w:r>
              <w:t>–</w:t>
            </w:r>
          </w:p>
        </w:tc>
      </w:tr>
      <w:tr w:rsidR="00521E1B" w14:paraId="64AF0BA0" w14:textId="77777777" w:rsidTr="00521E1B">
        <w:trPr>
          <w:cantSplit/>
          <w:jc w:val="center"/>
        </w:trPr>
        <w:tc>
          <w:tcPr>
            <w:tcW w:w="4261" w:type="dxa"/>
            <w:tcBorders>
              <w:top w:val="nil"/>
              <w:left w:val="single" w:sz="4" w:space="0" w:color="auto"/>
              <w:bottom w:val="nil"/>
              <w:right w:val="single" w:sz="4" w:space="0" w:color="auto"/>
            </w:tcBorders>
          </w:tcPr>
          <w:p w14:paraId="2F988606" w14:textId="77777777" w:rsidR="00521E1B" w:rsidRDefault="00521E1B" w:rsidP="00ED52FD">
            <w:pPr>
              <w:pStyle w:val="TABLE-cell"/>
              <w:tabs>
                <w:tab w:val="left" w:pos="337"/>
                <w:tab w:val="left" w:pos="712"/>
                <w:tab w:val="left" w:pos="1072"/>
                <w:tab w:val="left" w:pos="1417"/>
                <w:tab w:val="left" w:pos="1777"/>
                <w:tab w:val="left" w:pos="2137"/>
              </w:tabs>
              <w:spacing w:before="40" w:after="40"/>
            </w:pPr>
            <w:r>
              <w:tab/>
            </w:r>
            <w:r>
              <w:tab/>
              <w:t>Access_Request_Get_With_Selection</w:t>
            </w:r>
          </w:p>
        </w:tc>
        <w:tc>
          <w:tcPr>
            <w:tcW w:w="1206" w:type="dxa"/>
            <w:tcBorders>
              <w:top w:val="nil"/>
              <w:left w:val="single" w:sz="4" w:space="0" w:color="auto"/>
              <w:bottom w:val="nil"/>
              <w:right w:val="single" w:sz="4" w:space="0" w:color="auto"/>
            </w:tcBorders>
          </w:tcPr>
          <w:p w14:paraId="095A6B2D" w14:textId="77777777" w:rsidR="00521E1B" w:rsidRDefault="00521E1B" w:rsidP="00ED52FD">
            <w:pPr>
              <w:pStyle w:val="TABLE-cell"/>
              <w:spacing w:before="40" w:after="40"/>
              <w:jc w:val="center"/>
              <w:rPr>
                <w:lang w:val="fr-FR"/>
              </w:rPr>
            </w:pPr>
            <w:r>
              <w:rPr>
                <w:lang w:val="fr-FR"/>
              </w:rPr>
              <w:t>U</w:t>
            </w:r>
          </w:p>
        </w:tc>
        <w:tc>
          <w:tcPr>
            <w:tcW w:w="1206" w:type="dxa"/>
            <w:tcBorders>
              <w:top w:val="nil"/>
              <w:left w:val="single" w:sz="4" w:space="0" w:color="auto"/>
              <w:bottom w:val="nil"/>
              <w:right w:val="single" w:sz="4" w:space="0" w:color="auto"/>
            </w:tcBorders>
          </w:tcPr>
          <w:p w14:paraId="6CCE4C66" w14:textId="77777777" w:rsidR="00521E1B" w:rsidRDefault="00521E1B" w:rsidP="00ED52FD">
            <w:pPr>
              <w:pStyle w:val="TABLE-cell"/>
              <w:spacing w:before="40" w:after="40"/>
              <w:jc w:val="center"/>
              <w:rPr>
                <w:lang w:val="fr-FR"/>
              </w:rPr>
            </w:pPr>
            <w:r>
              <w:rPr>
                <w:lang w:val="fr-FR"/>
              </w:rPr>
              <w:t>U (=)</w:t>
            </w:r>
          </w:p>
        </w:tc>
        <w:tc>
          <w:tcPr>
            <w:tcW w:w="1206" w:type="dxa"/>
            <w:tcBorders>
              <w:top w:val="nil"/>
              <w:left w:val="single" w:sz="4" w:space="0" w:color="auto"/>
              <w:bottom w:val="nil"/>
              <w:right w:val="single" w:sz="4" w:space="0" w:color="auto"/>
            </w:tcBorders>
          </w:tcPr>
          <w:p w14:paraId="4155E7F4" w14:textId="77777777" w:rsidR="00521E1B" w:rsidRDefault="00521E1B" w:rsidP="00ED52FD">
            <w:pPr>
              <w:pStyle w:val="TABLE-cell"/>
              <w:spacing w:before="40" w:after="40"/>
              <w:jc w:val="center"/>
            </w:pPr>
            <w:r>
              <w:t>–</w:t>
            </w:r>
          </w:p>
        </w:tc>
        <w:tc>
          <w:tcPr>
            <w:tcW w:w="1207" w:type="dxa"/>
            <w:tcBorders>
              <w:top w:val="nil"/>
              <w:left w:val="single" w:sz="4" w:space="0" w:color="auto"/>
              <w:bottom w:val="nil"/>
              <w:right w:val="single" w:sz="4" w:space="0" w:color="auto"/>
            </w:tcBorders>
          </w:tcPr>
          <w:p w14:paraId="17B06212" w14:textId="77777777" w:rsidR="00521E1B" w:rsidRDefault="00521E1B" w:rsidP="00ED52FD">
            <w:pPr>
              <w:pStyle w:val="TABLE-cell"/>
              <w:spacing w:before="40" w:after="40"/>
              <w:jc w:val="center"/>
            </w:pPr>
            <w:r>
              <w:t>–</w:t>
            </w:r>
          </w:p>
        </w:tc>
      </w:tr>
      <w:tr w:rsidR="00521E1B" w14:paraId="56D80A77" w14:textId="77777777" w:rsidTr="00521E1B">
        <w:trPr>
          <w:cantSplit/>
          <w:jc w:val="center"/>
        </w:trPr>
        <w:tc>
          <w:tcPr>
            <w:tcW w:w="4261" w:type="dxa"/>
            <w:tcBorders>
              <w:top w:val="nil"/>
              <w:left w:val="single" w:sz="4" w:space="0" w:color="auto"/>
              <w:bottom w:val="nil"/>
              <w:right w:val="single" w:sz="4" w:space="0" w:color="auto"/>
            </w:tcBorders>
          </w:tcPr>
          <w:p w14:paraId="2A5DF715" w14:textId="77777777" w:rsidR="00521E1B" w:rsidRDefault="00521E1B" w:rsidP="00ED52FD">
            <w:pPr>
              <w:pStyle w:val="TABLE-cell"/>
              <w:tabs>
                <w:tab w:val="left" w:pos="337"/>
                <w:tab w:val="left" w:pos="712"/>
                <w:tab w:val="left" w:pos="1072"/>
                <w:tab w:val="left" w:pos="1417"/>
                <w:tab w:val="left" w:pos="1777"/>
                <w:tab w:val="left" w:pos="2137"/>
              </w:tabs>
              <w:spacing w:before="40" w:after="40"/>
            </w:pPr>
            <w:r>
              <w:tab/>
            </w:r>
            <w:r>
              <w:tab/>
            </w:r>
            <w:r>
              <w:tab/>
              <w:t>COSEM_Attribute_Descriptor</w:t>
            </w:r>
          </w:p>
        </w:tc>
        <w:tc>
          <w:tcPr>
            <w:tcW w:w="1206" w:type="dxa"/>
            <w:tcBorders>
              <w:top w:val="nil"/>
              <w:left w:val="single" w:sz="4" w:space="0" w:color="auto"/>
              <w:bottom w:val="nil"/>
              <w:right w:val="single" w:sz="4" w:space="0" w:color="auto"/>
            </w:tcBorders>
          </w:tcPr>
          <w:p w14:paraId="71DCA111" w14:textId="77777777" w:rsidR="00521E1B" w:rsidRDefault="00521E1B" w:rsidP="00ED52FD">
            <w:pPr>
              <w:pStyle w:val="TABLE-cell"/>
              <w:spacing w:before="40" w:after="40"/>
              <w:jc w:val="center"/>
              <w:rPr>
                <w:lang w:val="fr-FR"/>
              </w:rPr>
            </w:pPr>
            <w:r>
              <w:rPr>
                <w:lang w:val="fr-FR"/>
              </w:rPr>
              <w:t>M</w:t>
            </w:r>
          </w:p>
        </w:tc>
        <w:tc>
          <w:tcPr>
            <w:tcW w:w="1206" w:type="dxa"/>
            <w:tcBorders>
              <w:top w:val="nil"/>
              <w:left w:val="single" w:sz="4" w:space="0" w:color="auto"/>
              <w:bottom w:val="nil"/>
              <w:right w:val="single" w:sz="4" w:space="0" w:color="auto"/>
            </w:tcBorders>
          </w:tcPr>
          <w:p w14:paraId="381BEB1C" w14:textId="77777777" w:rsidR="00521E1B" w:rsidRDefault="00521E1B" w:rsidP="00ED52FD">
            <w:pPr>
              <w:pStyle w:val="TABLE-cell"/>
              <w:spacing w:before="40" w:after="40"/>
              <w:jc w:val="center"/>
              <w:rPr>
                <w:lang w:val="fr-FR"/>
              </w:rPr>
            </w:pPr>
            <w:r>
              <w:rPr>
                <w:lang w:val="fr-FR"/>
              </w:rPr>
              <w:t>M (=)</w:t>
            </w:r>
          </w:p>
        </w:tc>
        <w:tc>
          <w:tcPr>
            <w:tcW w:w="1206" w:type="dxa"/>
            <w:tcBorders>
              <w:top w:val="nil"/>
              <w:left w:val="single" w:sz="4" w:space="0" w:color="auto"/>
              <w:bottom w:val="nil"/>
              <w:right w:val="single" w:sz="4" w:space="0" w:color="auto"/>
            </w:tcBorders>
          </w:tcPr>
          <w:p w14:paraId="2217543C" w14:textId="77777777" w:rsidR="00521E1B" w:rsidRDefault="00521E1B" w:rsidP="00ED52FD">
            <w:pPr>
              <w:pStyle w:val="TABLE-cell"/>
              <w:spacing w:before="40" w:after="40"/>
              <w:jc w:val="center"/>
            </w:pPr>
            <w:r>
              <w:t>–</w:t>
            </w:r>
          </w:p>
        </w:tc>
        <w:tc>
          <w:tcPr>
            <w:tcW w:w="1207" w:type="dxa"/>
            <w:tcBorders>
              <w:top w:val="nil"/>
              <w:left w:val="single" w:sz="4" w:space="0" w:color="auto"/>
              <w:bottom w:val="nil"/>
              <w:right w:val="single" w:sz="4" w:space="0" w:color="auto"/>
            </w:tcBorders>
          </w:tcPr>
          <w:p w14:paraId="74074B13" w14:textId="77777777" w:rsidR="00521E1B" w:rsidRDefault="00521E1B" w:rsidP="00ED52FD">
            <w:pPr>
              <w:pStyle w:val="TABLE-cell"/>
              <w:spacing w:before="40" w:after="40"/>
              <w:jc w:val="center"/>
            </w:pPr>
            <w:r>
              <w:t>–</w:t>
            </w:r>
          </w:p>
        </w:tc>
      </w:tr>
      <w:tr w:rsidR="00521E1B" w14:paraId="0C2FF9AE" w14:textId="77777777" w:rsidTr="00521E1B">
        <w:trPr>
          <w:cantSplit/>
          <w:jc w:val="center"/>
        </w:trPr>
        <w:tc>
          <w:tcPr>
            <w:tcW w:w="4261" w:type="dxa"/>
            <w:tcBorders>
              <w:top w:val="nil"/>
              <w:left w:val="single" w:sz="4" w:space="0" w:color="auto"/>
              <w:bottom w:val="nil"/>
              <w:right w:val="single" w:sz="4" w:space="0" w:color="auto"/>
            </w:tcBorders>
          </w:tcPr>
          <w:p w14:paraId="39166D18" w14:textId="77777777" w:rsidR="00521E1B" w:rsidRDefault="00521E1B" w:rsidP="00ED52FD">
            <w:pPr>
              <w:pStyle w:val="TABLE-cell"/>
              <w:tabs>
                <w:tab w:val="left" w:pos="337"/>
                <w:tab w:val="left" w:pos="712"/>
                <w:tab w:val="left" w:pos="1072"/>
                <w:tab w:val="left" w:pos="1417"/>
                <w:tab w:val="left" w:pos="1777"/>
                <w:tab w:val="left" w:pos="2137"/>
              </w:tabs>
              <w:spacing w:before="40" w:after="40"/>
            </w:pPr>
            <w:r>
              <w:tab/>
            </w:r>
            <w:r>
              <w:tab/>
            </w:r>
            <w:r>
              <w:tab/>
              <w:t>Access_Selection</w:t>
            </w:r>
          </w:p>
        </w:tc>
        <w:tc>
          <w:tcPr>
            <w:tcW w:w="1206" w:type="dxa"/>
            <w:tcBorders>
              <w:top w:val="nil"/>
              <w:left w:val="single" w:sz="4" w:space="0" w:color="auto"/>
              <w:bottom w:val="nil"/>
              <w:right w:val="single" w:sz="4" w:space="0" w:color="auto"/>
            </w:tcBorders>
          </w:tcPr>
          <w:p w14:paraId="2C6400D8" w14:textId="77777777" w:rsidR="00521E1B" w:rsidRDefault="00521E1B" w:rsidP="00ED52FD">
            <w:pPr>
              <w:pStyle w:val="TABLE-cell"/>
              <w:spacing w:before="40" w:after="40"/>
              <w:jc w:val="center"/>
              <w:rPr>
                <w:lang w:val="fr-FR"/>
              </w:rPr>
            </w:pPr>
            <w:r>
              <w:rPr>
                <w:lang w:val="fr-FR"/>
              </w:rPr>
              <w:t>M</w:t>
            </w:r>
          </w:p>
        </w:tc>
        <w:tc>
          <w:tcPr>
            <w:tcW w:w="1206" w:type="dxa"/>
            <w:tcBorders>
              <w:top w:val="nil"/>
              <w:left w:val="single" w:sz="4" w:space="0" w:color="auto"/>
              <w:bottom w:val="nil"/>
              <w:right w:val="single" w:sz="4" w:space="0" w:color="auto"/>
            </w:tcBorders>
          </w:tcPr>
          <w:p w14:paraId="1381311E" w14:textId="77777777" w:rsidR="00521E1B" w:rsidRDefault="00521E1B" w:rsidP="00ED52FD">
            <w:pPr>
              <w:pStyle w:val="TABLE-cell"/>
              <w:spacing w:before="40" w:after="40"/>
              <w:jc w:val="center"/>
              <w:rPr>
                <w:lang w:val="fr-FR"/>
              </w:rPr>
            </w:pPr>
            <w:r>
              <w:rPr>
                <w:lang w:val="fr-FR"/>
              </w:rPr>
              <w:t>M (=)</w:t>
            </w:r>
          </w:p>
        </w:tc>
        <w:tc>
          <w:tcPr>
            <w:tcW w:w="1206" w:type="dxa"/>
            <w:tcBorders>
              <w:top w:val="nil"/>
              <w:left w:val="single" w:sz="4" w:space="0" w:color="auto"/>
              <w:bottom w:val="nil"/>
              <w:right w:val="single" w:sz="4" w:space="0" w:color="auto"/>
            </w:tcBorders>
          </w:tcPr>
          <w:p w14:paraId="5E460CC9" w14:textId="77777777" w:rsidR="00521E1B" w:rsidRDefault="00521E1B" w:rsidP="00ED52FD">
            <w:pPr>
              <w:pStyle w:val="TABLE-cell"/>
              <w:spacing w:before="40" w:after="40"/>
              <w:jc w:val="center"/>
            </w:pPr>
            <w:r>
              <w:t>–</w:t>
            </w:r>
          </w:p>
        </w:tc>
        <w:tc>
          <w:tcPr>
            <w:tcW w:w="1207" w:type="dxa"/>
            <w:tcBorders>
              <w:top w:val="nil"/>
              <w:left w:val="single" w:sz="4" w:space="0" w:color="auto"/>
              <w:bottom w:val="nil"/>
              <w:right w:val="single" w:sz="4" w:space="0" w:color="auto"/>
            </w:tcBorders>
          </w:tcPr>
          <w:p w14:paraId="40656066" w14:textId="77777777" w:rsidR="00521E1B" w:rsidRDefault="00521E1B" w:rsidP="00ED52FD">
            <w:pPr>
              <w:pStyle w:val="TABLE-cell"/>
              <w:spacing w:before="40" w:after="40"/>
              <w:jc w:val="center"/>
            </w:pPr>
            <w:r>
              <w:t>–</w:t>
            </w:r>
          </w:p>
        </w:tc>
      </w:tr>
      <w:tr w:rsidR="00521E1B" w14:paraId="27247781" w14:textId="77777777" w:rsidTr="00521E1B">
        <w:trPr>
          <w:cantSplit/>
          <w:jc w:val="center"/>
        </w:trPr>
        <w:tc>
          <w:tcPr>
            <w:tcW w:w="4261" w:type="dxa"/>
            <w:tcBorders>
              <w:top w:val="nil"/>
              <w:left w:val="single" w:sz="4" w:space="0" w:color="auto"/>
              <w:bottom w:val="nil"/>
              <w:right w:val="single" w:sz="4" w:space="0" w:color="auto"/>
            </w:tcBorders>
          </w:tcPr>
          <w:p w14:paraId="278A4CC6" w14:textId="77777777" w:rsidR="00521E1B" w:rsidRDefault="00521E1B" w:rsidP="00ED52FD">
            <w:pPr>
              <w:pStyle w:val="TABLE-cell"/>
              <w:tabs>
                <w:tab w:val="left" w:pos="337"/>
                <w:tab w:val="left" w:pos="712"/>
                <w:tab w:val="left" w:pos="1072"/>
                <w:tab w:val="left" w:pos="1417"/>
                <w:tab w:val="left" w:pos="1777"/>
                <w:tab w:val="left" w:pos="2137"/>
              </w:tabs>
              <w:spacing w:before="40" w:after="40"/>
            </w:pPr>
            <w:r>
              <w:tab/>
            </w:r>
            <w:r>
              <w:tab/>
            </w:r>
            <w:r>
              <w:tab/>
            </w:r>
            <w:r>
              <w:tab/>
              <w:t>Access_Selector</w:t>
            </w:r>
          </w:p>
        </w:tc>
        <w:tc>
          <w:tcPr>
            <w:tcW w:w="1206" w:type="dxa"/>
            <w:tcBorders>
              <w:top w:val="nil"/>
              <w:left w:val="single" w:sz="4" w:space="0" w:color="auto"/>
              <w:bottom w:val="nil"/>
              <w:right w:val="single" w:sz="4" w:space="0" w:color="auto"/>
            </w:tcBorders>
          </w:tcPr>
          <w:p w14:paraId="7FB0031F" w14:textId="77777777" w:rsidR="00521E1B" w:rsidRDefault="00521E1B" w:rsidP="00ED52FD">
            <w:pPr>
              <w:pStyle w:val="TABLE-cell"/>
              <w:spacing w:before="40" w:after="40"/>
              <w:jc w:val="center"/>
              <w:rPr>
                <w:lang w:val="fr-FR"/>
              </w:rPr>
            </w:pPr>
            <w:r w:rsidRPr="00521E1B">
              <w:rPr>
                <w:lang w:val="fr-FR"/>
              </w:rPr>
              <w:t>M</w:t>
            </w:r>
          </w:p>
        </w:tc>
        <w:tc>
          <w:tcPr>
            <w:tcW w:w="1206" w:type="dxa"/>
            <w:tcBorders>
              <w:top w:val="nil"/>
              <w:left w:val="single" w:sz="4" w:space="0" w:color="auto"/>
              <w:bottom w:val="nil"/>
              <w:right w:val="single" w:sz="4" w:space="0" w:color="auto"/>
            </w:tcBorders>
          </w:tcPr>
          <w:p w14:paraId="1E74A923" w14:textId="77777777" w:rsidR="00521E1B" w:rsidRDefault="00521E1B" w:rsidP="00ED52FD">
            <w:pPr>
              <w:pStyle w:val="TABLE-cell"/>
              <w:spacing w:before="40" w:after="40"/>
              <w:jc w:val="center"/>
              <w:rPr>
                <w:lang w:val="fr-FR"/>
              </w:rPr>
            </w:pPr>
            <w:r>
              <w:rPr>
                <w:lang w:val="fr-FR"/>
              </w:rPr>
              <w:t>M (=)</w:t>
            </w:r>
          </w:p>
        </w:tc>
        <w:tc>
          <w:tcPr>
            <w:tcW w:w="1206" w:type="dxa"/>
            <w:tcBorders>
              <w:top w:val="nil"/>
              <w:left w:val="single" w:sz="4" w:space="0" w:color="auto"/>
              <w:bottom w:val="nil"/>
              <w:right w:val="single" w:sz="4" w:space="0" w:color="auto"/>
            </w:tcBorders>
          </w:tcPr>
          <w:p w14:paraId="7C895457" w14:textId="77777777" w:rsidR="00521E1B" w:rsidRDefault="00521E1B" w:rsidP="00ED52FD">
            <w:pPr>
              <w:pStyle w:val="TABLE-cell"/>
              <w:spacing w:before="40" w:after="40"/>
              <w:jc w:val="center"/>
            </w:pPr>
            <w:r>
              <w:t>–</w:t>
            </w:r>
          </w:p>
        </w:tc>
        <w:tc>
          <w:tcPr>
            <w:tcW w:w="1207" w:type="dxa"/>
            <w:tcBorders>
              <w:top w:val="nil"/>
              <w:left w:val="single" w:sz="4" w:space="0" w:color="auto"/>
              <w:bottom w:val="nil"/>
              <w:right w:val="single" w:sz="4" w:space="0" w:color="auto"/>
            </w:tcBorders>
          </w:tcPr>
          <w:p w14:paraId="3B758963" w14:textId="77777777" w:rsidR="00521E1B" w:rsidRDefault="00521E1B" w:rsidP="00ED52FD">
            <w:pPr>
              <w:pStyle w:val="TABLE-cell"/>
              <w:spacing w:before="40" w:after="40"/>
              <w:jc w:val="center"/>
            </w:pPr>
            <w:r>
              <w:t>–</w:t>
            </w:r>
          </w:p>
        </w:tc>
      </w:tr>
      <w:tr w:rsidR="00521E1B" w14:paraId="433DB5DE" w14:textId="77777777" w:rsidTr="00521E1B">
        <w:trPr>
          <w:cantSplit/>
          <w:jc w:val="center"/>
        </w:trPr>
        <w:tc>
          <w:tcPr>
            <w:tcW w:w="4261" w:type="dxa"/>
            <w:tcBorders>
              <w:top w:val="nil"/>
              <w:left w:val="single" w:sz="4" w:space="0" w:color="auto"/>
              <w:bottom w:val="nil"/>
              <w:right w:val="single" w:sz="4" w:space="0" w:color="auto"/>
            </w:tcBorders>
          </w:tcPr>
          <w:p w14:paraId="3D094FDA" w14:textId="77777777" w:rsidR="00521E1B" w:rsidRDefault="00521E1B" w:rsidP="00ED52FD">
            <w:pPr>
              <w:pStyle w:val="TABLE-cell"/>
              <w:tabs>
                <w:tab w:val="left" w:pos="337"/>
                <w:tab w:val="left" w:pos="712"/>
                <w:tab w:val="left" w:pos="1072"/>
                <w:tab w:val="left" w:pos="1417"/>
                <w:tab w:val="left" w:pos="1777"/>
                <w:tab w:val="left" w:pos="2137"/>
              </w:tabs>
              <w:spacing w:before="40" w:after="40"/>
            </w:pPr>
            <w:r>
              <w:tab/>
            </w:r>
            <w:r>
              <w:tab/>
            </w:r>
            <w:r>
              <w:tab/>
            </w:r>
            <w:r>
              <w:tab/>
              <w:t>Access_Parameters</w:t>
            </w:r>
          </w:p>
        </w:tc>
        <w:tc>
          <w:tcPr>
            <w:tcW w:w="1206" w:type="dxa"/>
            <w:tcBorders>
              <w:top w:val="nil"/>
              <w:left w:val="single" w:sz="4" w:space="0" w:color="auto"/>
              <w:bottom w:val="nil"/>
              <w:right w:val="single" w:sz="4" w:space="0" w:color="auto"/>
            </w:tcBorders>
          </w:tcPr>
          <w:p w14:paraId="29493CAE" w14:textId="77777777" w:rsidR="00521E1B" w:rsidRDefault="00521E1B" w:rsidP="00ED52FD">
            <w:pPr>
              <w:pStyle w:val="TABLE-cell"/>
              <w:spacing w:before="40" w:after="40"/>
              <w:jc w:val="center"/>
              <w:rPr>
                <w:lang w:val="fr-FR"/>
              </w:rPr>
            </w:pPr>
            <w:r>
              <w:t>M</w:t>
            </w:r>
          </w:p>
        </w:tc>
        <w:tc>
          <w:tcPr>
            <w:tcW w:w="1206" w:type="dxa"/>
            <w:tcBorders>
              <w:top w:val="nil"/>
              <w:left w:val="single" w:sz="4" w:space="0" w:color="auto"/>
              <w:bottom w:val="nil"/>
              <w:right w:val="single" w:sz="4" w:space="0" w:color="auto"/>
            </w:tcBorders>
          </w:tcPr>
          <w:p w14:paraId="79A9BAEC" w14:textId="77777777" w:rsidR="00521E1B" w:rsidRDefault="00521E1B" w:rsidP="00ED52FD">
            <w:pPr>
              <w:pStyle w:val="TABLE-cell"/>
              <w:spacing w:before="40" w:after="40"/>
              <w:jc w:val="center"/>
              <w:rPr>
                <w:lang w:val="fr-FR"/>
              </w:rPr>
            </w:pPr>
            <w:r>
              <w:rPr>
                <w:lang w:val="fr-FR"/>
              </w:rPr>
              <w:t>M (=)</w:t>
            </w:r>
          </w:p>
        </w:tc>
        <w:tc>
          <w:tcPr>
            <w:tcW w:w="1206" w:type="dxa"/>
            <w:tcBorders>
              <w:top w:val="nil"/>
              <w:left w:val="single" w:sz="4" w:space="0" w:color="auto"/>
              <w:bottom w:val="nil"/>
              <w:right w:val="single" w:sz="4" w:space="0" w:color="auto"/>
            </w:tcBorders>
          </w:tcPr>
          <w:p w14:paraId="7F74D628" w14:textId="77777777" w:rsidR="00521E1B" w:rsidRDefault="00521E1B" w:rsidP="00ED52FD">
            <w:pPr>
              <w:pStyle w:val="TABLE-cell"/>
              <w:spacing w:before="40" w:after="40"/>
              <w:jc w:val="center"/>
            </w:pPr>
            <w:r>
              <w:t>–</w:t>
            </w:r>
          </w:p>
        </w:tc>
        <w:tc>
          <w:tcPr>
            <w:tcW w:w="1207" w:type="dxa"/>
            <w:tcBorders>
              <w:top w:val="nil"/>
              <w:left w:val="single" w:sz="4" w:space="0" w:color="auto"/>
              <w:bottom w:val="nil"/>
              <w:right w:val="single" w:sz="4" w:space="0" w:color="auto"/>
            </w:tcBorders>
          </w:tcPr>
          <w:p w14:paraId="4048C86C" w14:textId="77777777" w:rsidR="00521E1B" w:rsidRDefault="00521E1B" w:rsidP="00ED52FD">
            <w:pPr>
              <w:pStyle w:val="TABLE-cell"/>
              <w:spacing w:before="40" w:after="40"/>
              <w:jc w:val="center"/>
            </w:pPr>
            <w:r>
              <w:t>–</w:t>
            </w:r>
          </w:p>
        </w:tc>
      </w:tr>
      <w:tr w:rsidR="00521E1B" w14:paraId="44C7E410" w14:textId="77777777" w:rsidTr="00521E1B">
        <w:trPr>
          <w:cantSplit/>
          <w:jc w:val="center"/>
        </w:trPr>
        <w:tc>
          <w:tcPr>
            <w:tcW w:w="4261" w:type="dxa"/>
            <w:tcBorders>
              <w:top w:val="nil"/>
              <w:left w:val="single" w:sz="4" w:space="0" w:color="auto"/>
              <w:bottom w:val="nil"/>
              <w:right w:val="single" w:sz="4" w:space="0" w:color="auto"/>
            </w:tcBorders>
          </w:tcPr>
          <w:p w14:paraId="3176EF4C" w14:textId="77777777" w:rsidR="00521E1B" w:rsidRDefault="00521E1B" w:rsidP="00ED52FD">
            <w:pPr>
              <w:pStyle w:val="TABLE-cell"/>
              <w:tabs>
                <w:tab w:val="left" w:pos="337"/>
                <w:tab w:val="left" w:pos="712"/>
                <w:tab w:val="left" w:pos="1072"/>
                <w:tab w:val="left" w:pos="1417"/>
                <w:tab w:val="left" w:pos="1777"/>
                <w:tab w:val="left" w:pos="2137"/>
              </w:tabs>
              <w:spacing w:before="40" w:after="40"/>
            </w:pPr>
            <w:r>
              <w:tab/>
            </w:r>
            <w:r>
              <w:tab/>
              <w:t>Access_Request_Set_With_Selection</w:t>
            </w:r>
          </w:p>
        </w:tc>
        <w:tc>
          <w:tcPr>
            <w:tcW w:w="1206" w:type="dxa"/>
            <w:tcBorders>
              <w:top w:val="nil"/>
              <w:left w:val="single" w:sz="4" w:space="0" w:color="auto"/>
              <w:bottom w:val="nil"/>
              <w:right w:val="single" w:sz="4" w:space="0" w:color="auto"/>
            </w:tcBorders>
          </w:tcPr>
          <w:p w14:paraId="3AC714CB" w14:textId="77777777" w:rsidR="00521E1B" w:rsidRDefault="00521E1B" w:rsidP="00ED52FD">
            <w:pPr>
              <w:pStyle w:val="TABLE-cell"/>
              <w:spacing w:before="40" w:after="40"/>
              <w:jc w:val="center"/>
              <w:rPr>
                <w:lang w:val="fr-FR"/>
              </w:rPr>
            </w:pPr>
            <w:r>
              <w:t>U</w:t>
            </w:r>
          </w:p>
        </w:tc>
        <w:tc>
          <w:tcPr>
            <w:tcW w:w="1206" w:type="dxa"/>
            <w:tcBorders>
              <w:top w:val="nil"/>
              <w:left w:val="single" w:sz="4" w:space="0" w:color="auto"/>
              <w:bottom w:val="nil"/>
              <w:right w:val="single" w:sz="4" w:space="0" w:color="auto"/>
            </w:tcBorders>
          </w:tcPr>
          <w:p w14:paraId="027595F4" w14:textId="77777777" w:rsidR="00521E1B" w:rsidRDefault="00521E1B" w:rsidP="00ED52FD">
            <w:pPr>
              <w:pStyle w:val="TABLE-cell"/>
              <w:spacing w:before="40" w:after="40"/>
              <w:jc w:val="center"/>
              <w:rPr>
                <w:lang w:val="fr-FR"/>
              </w:rPr>
            </w:pPr>
            <w:r>
              <w:rPr>
                <w:lang w:val="fr-FR"/>
              </w:rPr>
              <w:t>U (=)</w:t>
            </w:r>
          </w:p>
        </w:tc>
        <w:tc>
          <w:tcPr>
            <w:tcW w:w="1206" w:type="dxa"/>
            <w:tcBorders>
              <w:top w:val="nil"/>
              <w:left w:val="single" w:sz="4" w:space="0" w:color="auto"/>
              <w:bottom w:val="nil"/>
              <w:right w:val="single" w:sz="4" w:space="0" w:color="auto"/>
            </w:tcBorders>
          </w:tcPr>
          <w:p w14:paraId="74065BD3" w14:textId="77777777" w:rsidR="00521E1B" w:rsidRDefault="00521E1B" w:rsidP="00ED52FD">
            <w:pPr>
              <w:pStyle w:val="TABLE-cell"/>
              <w:spacing w:before="40" w:after="40"/>
              <w:jc w:val="center"/>
            </w:pPr>
            <w:r>
              <w:t>–</w:t>
            </w:r>
          </w:p>
        </w:tc>
        <w:tc>
          <w:tcPr>
            <w:tcW w:w="1207" w:type="dxa"/>
            <w:tcBorders>
              <w:top w:val="nil"/>
              <w:left w:val="single" w:sz="4" w:space="0" w:color="auto"/>
              <w:bottom w:val="nil"/>
              <w:right w:val="single" w:sz="4" w:space="0" w:color="auto"/>
            </w:tcBorders>
          </w:tcPr>
          <w:p w14:paraId="32FD919C" w14:textId="77777777" w:rsidR="00521E1B" w:rsidRDefault="00521E1B" w:rsidP="00ED52FD">
            <w:pPr>
              <w:pStyle w:val="TABLE-cell"/>
              <w:spacing w:before="40" w:after="40"/>
              <w:jc w:val="center"/>
            </w:pPr>
            <w:r>
              <w:t>–</w:t>
            </w:r>
          </w:p>
        </w:tc>
      </w:tr>
      <w:tr w:rsidR="00521E1B" w14:paraId="5CC78CEF" w14:textId="77777777" w:rsidTr="00521E1B">
        <w:trPr>
          <w:cantSplit/>
          <w:jc w:val="center"/>
        </w:trPr>
        <w:tc>
          <w:tcPr>
            <w:tcW w:w="4261" w:type="dxa"/>
            <w:tcBorders>
              <w:top w:val="nil"/>
              <w:left w:val="single" w:sz="4" w:space="0" w:color="auto"/>
              <w:bottom w:val="nil"/>
              <w:right w:val="single" w:sz="4" w:space="0" w:color="auto"/>
            </w:tcBorders>
          </w:tcPr>
          <w:p w14:paraId="43852436" w14:textId="77777777" w:rsidR="00521E1B" w:rsidRDefault="00521E1B" w:rsidP="00ED52FD">
            <w:pPr>
              <w:pStyle w:val="TABLE-cell"/>
              <w:tabs>
                <w:tab w:val="left" w:pos="337"/>
                <w:tab w:val="left" w:pos="712"/>
                <w:tab w:val="left" w:pos="1072"/>
                <w:tab w:val="left" w:pos="1417"/>
                <w:tab w:val="left" w:pos="1777"/>
                <w:tab w:val="left" w:pos="2137"/>
              </w:tabs>
              <w:spacing w:before="40" w:after="40"/>
            </w:pPr>
            <w:r>
              <w:tab/>
            </w:r>
            <w:r>
              <w:tab/>
            </w:r>
            <w:r>
              <w:tab/>
              <w:t>COSEM_Attribute_Descriptor</w:t>
            </w:r>
          </w:p>
        </w:tc>
        <w:tc>
          <w:tcPr>
            <w:tcW w:w="1206" w:type="dxa"/>
            <w:tcBorders>
              <w:top w:val="nil"/>
              <w:left w:val="single" w:sz="4" w:space="0" w:color="auto"/>
              <w:bottom w:val="nil"/>
              <w:right w:val="single" w:sz="4" w:space="0" w:color="auto"/>
            </w:tcBorders>
          </w:tcPr>
          <w:p w14:paraId="65CB02C2" w14:textId="77777777" w:rsidR="00521E1B" w:rsidRDefault="00521E1B" w:rsidP="00ED52FD">
            <w:pPr>
              <w:pStyle w:val="TABLE-cell"/>
              <w:spacing w:before="40" w:after="40"/>
              <w:jc w:val="center"/>
              <w:rPr>
                <w:lang w:val="fr-FR"/>
              </w:rPr>
            </w:pPr>
            <w:r>
              <w:t>M</w:t>
            </w:r>
          </w:p>
        </w:tc>
        <w:tc>
          <w:tcPr>
            <w:tcW w:w="1206" w:type="dxa"/>
            <w:tcBorders>
              <w:top w:val="nil"/>
              <w:left w:val="single" w:sz="4" w:space="0" w:color="auto"/>
              <w:bottom w:val="nil"/>
              <w:right w:val="single" w:sz="4" w:space="0" w:color="auto"/>
            </w:tcBorders>
          </w:tcPr>
          <w:p w14:paraId="3835AFD5" w14:textId="77777777" w:rsidR="00521E1B" w:rsidRDefault="00521E1B" w:rsidP="00ED52FD">
            <w:pPr>
              <w:pStyle w:val="TABLE-cell"/>
              <w:spacing w:before="40" w:after="40"/>
              <w:jc w:val="center"/>
              <w:rPr>
                <w:lang w:val="fr-FR"/>
              </w:rPr>
            </w:pPr>
            <w:r>
              <w:rPr>
                <w:lang w:val="fr-FR"/>
              </w:rPr>
              <w:t>M (=)</w:t>
            </w:r>
          </w:p>
        </w:tc>
        <w:tc>
          <w:tcPr>
            <w:tcW w:w="1206" w:type="dxa"/>
            <w:tcBorders>
              <w:top w:val="nil"/>
              <w:left w:val="single" w:sz="4" w:space="0" w:color="auto"/>
              <w:bottom w:val="nil"/>
              <w:right w:val="single" w:sz="4" w:space="0" w:color="auto"/>
            </w:tcBorders>
          </w:tcPr>
          <w:p w14:paraId="7EA752AB" w14:textId="77777777" w:rsidR="00521E1B" w:rsidRDefault="00521E1B" w:rsidP="00ED52FD">
            <w:pPr>
              <w:pStyle w:val="TABLE-cell"/>
              <w:spacing w:before="40" w:after="40"/>
              <w:jc w:val="center"/>
            </w:pPr>
            <w:r>
              <w:t>–</w:t>
            </w:r>
          </w:p>
        </w:tc>
        <w:tc>
          <w:tcPr>
            <w:tcW w:w="1207" w:type="dxa"/>
            <w:tcBorders>
              <w:top w:val="nil"/>
              <w:left w:val="single" w:sz="4" w:space="0" w:color="auto"/>
              <w:bottom w:val="nil"/>
              <w:right w:val="single" w:sz="4" w:space="0" w:color="auto"/>
            </w:tcBorders>
          </w:tcPr>
          <w:p w14:paraId="741B7795" w14:textId="77777777" w:rsidR="00521E1B" w:rsidRDefault="00521E1B" w:rsidP="00ED52FD">
            <w:pPr>
              <w:pStyle w:val="TABLE-cell"/>
              <w:spacing w:before="40" w:after="40"/>
              <w:jc w:val="center"/>
            </w:pPr>
            <w:r>
              <w:t>–</w:t>
            </w:r>
          </w:p>
        </w:tc>
      </w:tr>
      <w:tr w:rsidR="00521E1B" w14:paraId="7F54F5EA" w14:textId="77777777" w:rsidTr="00521E1B">
        <w:trPr>
          <w:cantSplit/>
          <w:jc w:val="center"/>
        </w:trPr>
        <w:tc>
          <w:tcPr>
            <w:tcW w:w="4261" w:type="dxa"/>
            <w:tcBorders>
              <w:top w:val="nil"/>
              <w:left w:val="single" w:sz="4" w:space="0" w:color="auto"/>
              <w:bottom w:val="nil"/>
              <w:right w:val="single" w:sz="4" w:space="0" w:color="auto"/>
            </w:tcBorders>
          </w:tcPr>
          <w:p w14:paraId="6E7685C3" w14:textId="77777777" w:rsidR="00521E1B" w:rsidRDefault="00521E1B" w:rsidP="00ED52FD">
            <w:pPr>
              <w:pStyle w:val="TABLE-cell"/>
              <w:tabs>
                <w:tab w:val="left" w:pos="337"/>
                <w:tab w:val="left" w:pos="712"/>
                <w:tab w:val="left" w:pos="1072"/>
                <w:tab w:val="left" w:pos="1417"/>
                <w:tab w:val="left" w:pos="1777"/>
                <w:tab w:val="left" w:pos="2137"/>
              </w:tabs>
              <w:spacing w:before="40" w:after="40"/>
            </w:pPr>
            <w:r>
              <w:tab/>
            </w:r>
            <w:r>
              <w:tab/>
            </w:r>
            <w:r>
              <w:tab/>
              <w:t>Access_Selection</w:t>
            </w:r>
          </w:p>
        </w:tc>
        <w:tc>
          <w:tcPr>
            <w:tcW w:w="1206" w:type="dxa"/>
            <w:tcBorders>
              <w:top w:val="nil"/>
              <w:left w:val="single" w:sz="4" w:space="0" w:color="auto"/>
              <w:bottom w:val="nil"/>
              <w:right w:val="single" w:sz="4" w:space="0" w:color="auto"/>
            </w:tcBorders>
          </w:tcPr>
          <w:p w14:paraId="53F67AFB" w14:textId="77777777" w:rsidR="00521E1B" w:rsidRDefault="00521E1B" w:rsidP="00ED52FD">
            <w:pPr>
              <w:pStyle w:val="TABLE-cell"/>
              <w:spacing w:before="40" w:after="40"/>
              <w:jc w:val="center"/>
              <w:rPr>
                <w:lang w:val="fr-FR"/>
              </w:rPr>
            </w:pPr>
            <w:r>
              <w:t>M</w:t>
            </w:r>
          </w:p>
        </w:tc>
        <w:tc>
          <w:tcPr>
            <w:tcW w:w="1206" w:type="dxa"/>
            <w:tcBorders>
              <w:top w:val="nil"/>
              <w:left w:val="single" w:sz="4" w:space="0" w:color="auto"/>
              <w:bottom w:val="nil"/>
              <w:right w:val="single" w:sz="4" w:space="0" w:color="auto"/>
            </w:tcBorders>
          </w:tcPr>
          <w:p w14:paraId="31D8D3D0" w14:textId="77777777" w:rsidR="00521E1B" w:rsidRDefault="00521E1B" w:rsidP="00ED52FD">
            <w:pPr>
              <w:pStyle w:val="TABLE-cell"/>
              <w:spacing w:before="40" w:after="40"/>
              <w:jc w:val="center"/>
              <w:rPr>
                <w:lang w:val="fr-FR"/>
              </w:rPr>
            </w:pPr>
            <w:r>
              <w:rPr>
                <w:lang w:val="fr-FR"/>
              </w:rPr>
              <w:t>M (=)</w:t>
            </w:r>
          </w:p>
        </w:tc>
        <w:tc>
          <w:tcPr>
            <w:tcW w:w="1206" w:type="dxa"/>
            <w:tcBorders>
              <w:top w:val="nil"/>
              <w:left w:val="single" w:sz="4" w:space="0" w:color="auto"/>
              <w:bottom w:val="nil"/>
              <w:right w:val="single" w:sz="4" w:space="0" w:color="auto"/>
            </w:tcBorders>
          </w:tcPr>
          <w:p w14:paraId="6642AA3A" w14:textId="77777777" w:rsidR="00521E1B" w:rsidRDefault="00521E1B" w:rsidP="00ED52FD">
            <w:pPr>
              <w:pStyle w:val="TABLE-cell"/>
              <w:spacing w:before="40" w:after="40"/>
              <w:jc w:val="center"/>
            </w:pPr>
            <w:r>
              <w:t>–</w:t>
            </w:r>
          </w:p>
        </w:tc>
        <w:tc>
          <w:tcPr>
            <w:tcW w:w="1207" w:type="dxa"/>
            <w:tcBorders>
              <w:top w:val="nil"/>
              <w:left w:val="single" w:sz="4" w:space="0" w:color="auto"/>
              <w:bottom w:val="nil"/>
              <w:right w:val="single" w:sz="4" w:space="0" w:color="auto"/>
            </w:tcBorders>
          </w:tcPr>
          <w:p w14:paraId="268960D8" w14:textId="77777777" w:rsidR="00521E1B" w:rsidRDefault="00521E1B" w:rsidP="00ED52FD">
            <w:pPr>
              <w:pStyle w:val="TABLE-cell"/>
              <w:spacing w:before="40" w:after="40"/>
              <w:jc w:val="center"/>
            </w:pPr>
            <w:r>
              <w:t>–</w:t>
            </w:r>
          </w:p>
        </w:tc>
      </w:tr>
      <w:tr w:rsidR="00521E1B" w14:paraId="2FA638B6" w14:textId="77777777" w:rsidTr="00521E1B">
        <w:trPr>
          <w:cantSplit/>
          <w:jc w:val="center"/>
        </w:trPr>
        <w:tc>
          <w:tcPr>
            <w:tcW w:w="4261" w:type="dxa"/>
            <w:tcBorders>
              <w:top w:val="nil"/>
              <w:left w:val="single" w:sz="4" w:space="0" w:color="auto"/>
              <w:bottom w:val="nil"/>
              <w:right w:val="single" w:sz="4" w:space="0" w:color="auto"/>
            </w:tcBorders>
          </w:tcPr>
          <w:p w14:paraId="796AFBBA" w14:textId="77777777" w:rsidR="00521E1B" w:rsidRDefault="00521E1B" w:rsidP="00ED52FD">
            <w:pPr>
              <w:pStyle w:val="TABLE-cell"/>
              <w:tabs>
                <w:tab w:val="left" w:pos="337"/>
                <w:tab w:val="left" w:pos="712"/>
                <w:tab w:val="left" w:pos="1072"/>
                <w:tab w:val="left" w:pos="1417"/>
                <w:tab w:val="left" w:pos="1777"/>
                <w:tab w:val="left" w:pos="2137"/>
              </w:tabs>
              <w:spacing w:before="40" w:after="40"/>
            </w:pPr>
            <w:r>
              <w:tab/>
            </w:r>
            <w:r>
              <w:tab/>
            </w:r>
            <w:r>
              <w:tab/>
            </w:r>
            <w:r>
              <w:tab/>
              <w:t>Access_Selector</w:t>
            </w:r>
          </w:p>
        </w:tc>
        <w:tc>
          <w:tcPr>
            <w:tcW w:w="1206" w:type="dxa"/>
            <w:tcBorders>
              <w:top w:val="nil"/>
              <w:left w:val="single" w:sz="4" w:space="0" w:color="auto"/>
              <w:bottom w:val="nil"/>
              <w:right w:val="single" w:sz="4" w:space="0" w:color="auto"/>
            </w:tcBorders>
          </w:tcPr>
          <w:p w14:paraId="18481A2A" w14:textId="77777777" w:rsidR="00521E1B" w:rsidRDefault="00521E1B" w:rsidP="00ED52FD">
            <w:pPr>
              <w:pStyle w:val="TABLE-cell"/>
              <w:spacing w:before="40" w:after="40"/>
              <w:jc w:val="center"/>
              <w:rPr>
                <w:lang w:val="fr-FR"/>
              </w:rPr>
            </w:pPr>
            <w:r>
              <w:t>M</w:t>
            </w:r>
          </w:p>
        </w:tc>
        <w:tc>
          <w:tcPr>
            <w:tcW w:w="1206" w:type="dxa"/>
            <w:tcBorders>
              <w:top w:val="nil"/>
              <w:left w:val="single" w:sz="4" w:space="0" w:color="auto"/>
              <w:bottom w:val="nil"/>
              <w:right w:val="single" w:sz="4" w:space="0" w:color="auto"/>
            </w:tcBorders>
          </w:tcPr>
          <w:p w14:paraId="21208005" w14:textId="77777777" w:rsidR="00521E1B" w:rsidRDefault="00521E1B" w:rsidP="00ED52FD">
            <w:pPr>
              <w:pStyle w:val="TABLE-cell"/>
              <w:spacing w:before="40" w:after="40"/>
              <w:jc w:val="center"/>
              <w:rPr>
                <w:lang w:val="fr-FR"/>
              </w:rPr>
            </w:pPr>
            <w:r>
              <w:rPr>
                <w:lang w:val="fr-FR"/>
              </w:rPr>
              <w:t>M (=)</w:t>
            </w:r>
          </w:p>
        </w:tc>
        <w:tc>
          <w:tcPr>
            <w:tcW w:w="1206" w:type="dxa"/>
            <w:tcBorders>
              <w:top w:val="nil"/>
              <w:left w:val="single" w:sz="4" w:space="0" w:color="auto"/>
              <w:bottom w:val="nil"/>
              <w:right w:val="single" w:sz="4" w:space="0" w:color="auto"/>
            </w:tcBorders>
          </w:tcPr>
          <w:p w14:paraId="76DC1395" w14:textId="77777777" w:rsidR="00521E1B" w:rsidRDefault="00521E1B" w:rsidP="00ED52FD">
            <w:pPr>
              <w:pStyle w:val="TABLE-cell"/>
              <w:spacing w:before="40" w:after="40"/>
              <w:jc w:val="center"/>
            </w:pPr>
            <w:r>
              <w:t>–</w:t>
            </w:r>
          </w:p>
        </w:tc>
        <w:tc>
          <w:tcPr>
            <w:tcW w:w="1207" w:type="dxa"/>
            <w:tcBorders>
              <w:top w:val="nil"/>
              <w:left w:val="single" w:sz="4" w:space="0" w:color="auto"/>
              <w:bottom w:val="nil"/>
              <w:right w:val="single" w:sz="4" w:space="0" w:color="auto"/>
            </w:tcBorders>
          </w:tcPr>
          <w:p w14:paraId="73E83E2D" w14:textId="77777777" w:rsidR="00521E1B" w:rsidRDefault="00521E1B" w:rsidP="00ED52FD">
            <w:pPr>
              <w:pStyle w:val="TABLE-cell"/>
              <w:spacing w:before="40" w:after="40"/>
              <w:jc w:val="center"/>
            </w:pPr>
            <w:r>
              <w:t>–</w:t>
            </w:r>
          </w:p>
        </w:tc>
      </w:tr>
      <w:tr w:rsidR="00521E1B" w14:paraId="359AF485" w14:textId="77777777" w:rsidTr="00521E1B">
        <w:trPr>
          <w:cantSplit/>
          <w:jc w:val="center"/>
        </w:trPr>
        <w:tc>
          <w:tcPr>
            <w:tcW w:w="4261" w:type="dxa"/>
            <w:tcBorders>
              <w:top w:val="nil"/>
              <w:left w:val="single" w:sz="4" w:space="0" w:color="auto"/>
              <w:bottom w:val="nil"/>
              <w:right w:val="single" w:sz="4" w:space="0" w:color="auto"/>
            </w:tcBorders>
          </w:tcPr>
          <w:p w14:paraId="16DA7B68" w14:textId="77777777" w:rsidR="00521E1B" w:rsidRDefault="00521E1B" w:rsidP="00ED52FD">
            <w:pPr>
              <w:pStyle w:val="TABLE-cell"/>
              <w:tabs>
                <w:tab w:val="left" w:pos="337"/>
                <w:tab w:val="left" w:pos="712"/>
                <w:tab w:val="left" w:pos="1072"/>
                <w:tab w:val="left" w:pos="1417"/>
                <w:tab w:val="left" w:pos="1777"/>
                <w:tab w:val="left" w:pos="2137"/>
              </w:tabs>
              <w:spacing w:before="40" w:after="40"/>
            </w:pPr>
            <w:r>
              <w:tab/>
            </w:r>
            <w:r>
              <w:tab/>
            </w:r>
            <w:r>
              <w:tab/>
            </w:r>
            <w:r>
              <w:tab/>
              <w:t>Access_Parameters</w:t>
            </w:r>
          </w:p>
        </w:tc>
        <w:tc>
          <w:tcPr>
            <w:tcW w:w="1206" w:type="dxa"/>
            <w:tcBorders>
              <w:top w:val="nil"/>
              <w:left w:val="single" w:sz="4" w:space="0" w:color="auto"/>
              <w:bottom w:val="nil"/>
              <w:right w:val="single" w:sz="4" w:space="0" w:color="auto"/>
            </w:tcBorders>
          </w:tcPr>
          <w:p w14:paraId="56BCFDBA" w14:textId="77777777" w:rsidR="00521E1B" w:rsidRDefault="00521E1B" w:rsidP="00ED52FD">
            <w:pPr>
              <w:pStyle w:val="TABLE-cell"/>
              <w:spacing w:before="40" w:after="40"/>
              <w:jc w:val="center"/>
              <w:rPr>
                <w:lang w:val="fr-FR"/>
              </w:rPr>
            </w:pPr>
            <w:r>
              <w:t>M</w:t>
            </w:r>
          </w:p>
        </w:tc>
        <w:tc>
          <w:tcPr>
            <w:tcW w:w="1206" w:type="dxa"/>
            <w:tcBorders>
              <w:top w:val="nil"/>
              <w:left w:val="single" w:sz="4" w:space="0" w:color="auto"/>
              <w:bottom w:val="nil"/>
              <w:right w:val="single" w:sz="4" w:space="0" w:color="auto"/>
            </w:tcBorders>
          </w:tcPr>
          <w:p w14:paraId="2B5EA436" w14:textId="77777777" w:rsidR="00521E1B" w:rsidRDefault="00521E1B" w:rsidP="00ED52FD">
            <w:pPr>
              <w:pStyle w:val="TABLE-cell"/>
              <w:spacing w:before="40" w:after="40"/>
              <w:jc w:val="center"/>
              <w:rPr>
                <w:lang w:val="fr-FR"/>
              </w:rPr>
            </w:pPr>
            <w:r>
              <w:rPr>
                <w:lang w:val="fr-FR"/>
              </w:rPr>
              <w:t>M (=)</w:t>
            </w:r>
          </w:p>
        </w:tc>
        <w:tc>
          <w:tcPr>
            <w:tcW w:w="1206" w:type="dxa"/>
            <w:tcBorders>
              <w:top w:val="nil"/>
              <w:left w:val="single" w:sz="4" w:space="0" w:color="auto"/>
              <w:bottom w:val="nil"/>
              <w:right w:val="single" w:sz="4" w:space="0" w:color="auto"/>
            </w:tcBorders>
          </w:tcPr>
          <w:p w14:paraId="68CE64B6" w14:textId="77777777" w:rsidR="00521E1B" w:rsidRDefault="00521E1B" w:rsidP="00ED52FD">
            <w:pPr>
              <w:pStyle w:val="TABLE-cell"/>
              <w:spacing w:before="40" w:after="40"/>
              <w:jc w:val="center"/>
            </w:pPr>
            <w:r>
              <w:t>–</w:t>
            </w:r>
          </w:p>
        </w:tc>
        <w:tc>
          <w:tcPr>
            <w:tcW w:w="1207" w:type="dxa"/>
            <w:tcBorders>
              <w:top w:val="nil"/>
              <w:left w:val="single" w:sz="4" w:space="0" w:color="auto"/>
              <w:bottom w:val="nil"/>
              <w:right w:val="single" w:sz="4" w:space="0" w:color="auto"/>
            </w:tcBorders>
          </w:tcPr>
          <w:p w14:paraId="50FA83B1" w14:textId="77777777" w:rsidR="00521E1B" w:rsidRDefault="00521E1B" w:rsidP="00ED52FD">
            <w:pPr>
              <w:pStyle w:val="TABLE-cell"/>
              <w:spacing w:before="40" w:after="40"/>
              <w:jc w:val="center"/>
            </w:pPr>
            <w:r>
              <w:t>–</w:t>
            </w:r>
          </w:p>
        </w:tc>
      </w:tr>
      <w:tr w:rsidR="00521E1B" w14:paraId="12A0255C" w14:textId="77777777" w:rsidTr="00521E1B">
        <w:trPr>
          <w:cantSplit/>
          <w:jc w:val="center"/>
        </w:trPr>
        <w:tc>
          <w:tcPr>
            <w:tcW w:w="4261" w:type="dxa"/>
            <w:tcBorders>
              <w:top w:val="nil"/>
              <w:left w:val="single" w:sz="4" w:space="0" w:color="auto"/>
              <w:bottom w:val="nil"/>
              <w:right w:val="single" w:sz="4" w:space="0" w:color="auto"/>
            </w:tcBorders>
          </w:tcPr>
          <w:p w14:paraId="14A35648" w14:textId="77777777" w:rsidR="00521E1B" w:rsidRDefault="00521E1B" w:rsidP="00ED52FD">
            <w:pPr>
              <w:pStyle w:val="TABLE-cell"/>
              <w:tabs>
                <w:tab w:val="left" w:pos="337"/>
                <w:tab w:val="left" w:pos="712"/>
                <w:tab w:val="left" w:pos="1072"/>
                <w:tab w:val="left" w:pos="1417"/>
                <w:tab w:val="left" w:pos="1777"/>
                <w:tab w:val="left" w:pos="2137"/>
              </w:tabs>
              <w:spacing w:before="40" w:after="40"/>
            </w:pPr>
            <w:r>
              <w:tab/>
              <w:t>Access_Request_List_Of_Data</w:t>
            </w:r>
          </w:p>
        </w:tc>
        <w:tc>
          <w:tcPr>
            <w:tcW w:w="1206" w:type="dxa"/>
            <w:tcBorders>
              <w:top w:val="nil"/>
              <w:left w:val="single" w:sz="4" w:space="0" w:color="auto"/>
              <w:bottom w:val="nil"/>
              <w:right w:val="single" w:sz="4" w:space="0" w:color="auto"/>
            </w:tcBorders>
          </w:tcPr>
          <w:p w14:paraId="5931B1F7" w14:textId="77777777" w:rsidR="00521E1B" w:rsidRDefault="00521E1B" w:rsidP="00ED52FD">
            <w:pPr>
              <w:pStyle w:val="TABLE-cell"/>
              <w:spacing w:before="40" w:after="40"/>
              <w:jc w:val="center"/>
              <w:rPr>
                <w:lang w:val="fr-FR"/>
              </w:rPr>
            </w:pPr>
            <w:r>
              <w:t>M</w:t>
            </w:r>
          </w:p>
        </w:tc>
        <w:tc>
          <w:tcPr>
            <w:tcW w:w="1206" w:type="dxa"/>
            <w:tcBorders>
              <w:top w:val="nil"/>
              <w:left w:val="single" w:sz="4" w:space="0" w:color="auto"/>
              <w:bottom w:val="nil"/>
              <w:right w:val="single" w:sz="4" w:space="0" w:color="auto"/>
            </w:tcBorders>
          </w:tcPr>
          <w:p w14:paraId="62853834" w14:textId="77777777" w:rsidR="00521E1B" w:rsidRDefault="00521E1B" w:rsidP="00ED52FD">
            <w:pPr>
              <w:pStyle w:val="TABLE-cell"/>
              <w:spacing w:before="40" w:after="40"/>
              <w:jc w:val="center"/>
              <w:rPr>
                <w:lang w:val="fr-FR"/>
              </w:rPr>
            </w:pPr>
            <w:r>
              <w:rPr>
                <w:lang w:val="fr-FR"/>
              </w:rPr>
              <w:t>M (=)</w:t>
            </w:r>
          </w:p>
        </w:tc>
        <w:tc>
          <w:tcPr>
            <w:tcW w:w="1206" w:type="dxa"/>
            <w:tcBorders>
              <w:top w:val="nil"/>
              <w:left w:val="single" w:sz="4" w:space="0" w:color="auto"/>
              <w:bottom w:val="nil"/>
              <w:right w:val="single" w:sz="4" w:space="0" w:color="auto"/>
            </w:tcBorders>
          </w:tcPr>
          <w:p w14:paraId="2BCA1D2D" w14:textId="77777777" w:rsidR="00521E1B" w:rsidRDefault="00521E1B" w:rsidP="00ED52FD">
            <w:pPr>
              <w:pStyle w:val="TABLE-cell"/>
              <w:spacing w:before="40" w:after="40"/>
              <w:jc w:val="center"/>
            </w:pPr>
            <w:r>
              <w:t>–</w:t>
            </w:r>
          </w:p>
        </w:tc>
        <w:tc>
          <w:tcPr>
            <w:tcW w:w="1207" w:type="dxa"/>
            <w:tcBorders>
              <w:top w:val="nil"/>
              <w:left w:val="single" w:sz="4" w:space="0" w:color="auto"/>
              <w:bottom w:val="nil"/>
              <w:right w:val="single" w:sz="4" w:space="0" w:color="auto"/>
            </w:tcBorders>
          </w:tcPr>
          <w:p w14:paraId="03CE0B9D" w14:textId="77777777" w:rsidR="00521E1B" w:rsidRDefault="00521E1B" w:rsidP="00ED52FD">
            <w:pPr>
              <w:pStyle w:val="TABLE-cell"/>
              <w:spacing w:before="40" w:after="40"/>
              <w:jc w:val="center"/>
            </w:pPr>
            <w:r>
              <w:t>–</w:t>
            </w:r>
          </w:p>
        </w:tc>
      </w:tr>
      <w:tr w:rsidR="00521E1B" w14:paraId="1C79EC3C" w14:textId="77777777" w:rsidTr="00521E1B">
        <w:trPr>
          <w:cantSplit/>
          <w:jc w:val="center"/>
        </w:trPr>
        <w:tc>
          <w:tcPr>
            <w:tcW w:w="4261" w:type="dxa"/>
            <w:tcBorders>
              <w:top w:val="nil"/>
              <w:left w:val="single" w:sz="4" w:space="0" w:color="auto"/>
              <w:bottom w:val="single" w:sz="4" w:space="0" w:color="auto"/>
              <w:right w:val="single" w:sz="4" w:space="0" w:color="auto"/>
            </w:tcBorders>
          </w:tcPr>
          <w:p w14:paraId="24C5EB0D" w14:textId="77777777" w:rsidR="00521E1B" w:rsidRDefault="00521E1B" w:rsidP="00ED52FD">
            <w:pPr>
              <w:pStyle w:val="TABLE-cell"/>
              <w:tabs>
                <w:tab w:val="left" w:pos="337"/>
                <w:tab w:val="left" w:pos="712"/>
                <w:tab w:val="left" w:pos="1072"/>
                <w:tab w:val="left" w:pos="1417"/>
                <w:tab w:val="left" w:pos="1777"/>
                <w:tab w:val="left" w:pos="2137"/>
              </w:tabs>
              <w:spacing w:before="40" w:after="40"/>
            </w:pPr>
            <w:r>
              <w:tab/>
            </w:r>
            <w:r>
              <w:tab/>
              <w:t>Data { Data }</w:t>
            </w:r>
          </w:p>
        </w:tc>
        <w:tc>
          <w:tcPr>
            <w:tcW w:w="1206" w:type="dxa"/>
            <w:tcBorders>
              <w:top w:val="nil"/>
              <w:left w:val="single" w:sz="4" w:space="0" w:color="auto"/>
              <w:bottom w:val="single" w:sz="4" w:space="0" w:color="auto"/>
              <w:right w:val="single" w:sz="4" w:space="0" w:color="auto"/>
            </w:tcBorders>
          </w:tcPr>
          <w:p w14:paraId="57D72724" w14:textId="77777777" w:rsidR="00521E1B" w:rsidRDefault="00521E1B" w:rsidP="00ED52FD">
            <w:pPr>
              <w:pStyle w:val="TABLE-cell"/>
              <w:spacing w:before="40" w:after="40"/>
              <w:jc w:val="center"/>
              <w:rPr>
                <w:lang w:val="fr-FR"/>
              </w:rPr>
            </w:pPr>
          </w:p>
        </w:tc>
        <w:tc>
          <w:tcPr>
            <w:tcW w:w="1206" w:type="dxa"/>
            <w:tcBorders>
              <w:top w:val="nil"/>
              <w:left w:val="single" w:sz="4" w:space="0" w:color="auto"/>
              <w:bottom w:val="single" w:sz="4" w:space="0" w:color="auto"/>
              <w:right w:val="single" w:sz="4" w:space="0" w:color="auto"/>
            </w:tcBorders>
          </w:tcPr>
          <w:p w14:paraId="74056C9D" w14:textId="77777777" w:rsidR="00521E1B" w:rsidRDefault="00521E1B" w:rsidP="00ED52FD">
            <w:pPr>
              <w:pStyle w:val="TABLE-cell"/>
              <w:spacing w:before="40" w:after="40"/>
              <w:jc w:val="center"/>
              <w:rPr>
                <w:lang w:val="fr-FR"/>
              </w:rPr>
            </w:pPr>
          </w:p>
        </w:tc>
        <w:tc>
          <w:tcPr>
            <w:tcW w:w="1206" w:type="dxa"/>
            <w:tcBorders>
              <w:top w:val="nil"/>
              <w:left w:val="single" w:sz="4" w:space="0" w:color="auto"/>
              <w:bottom w:val="single" w:sz="4" w:space="0" w:color="auto"/>
              <w:right w:val="single" w:sz="4" w:space="0" w:color="auto"/>
            </w:tcBorders>
          </w:tcPr>
          <w:p w14:paraId="0F24A964" w14:textId="77777777" w:rsidR="00521E1B" w:rsidRDefault="00521E1B" w:rsidP="00ED52FD">
            <w:pPr>
              <w:pStyle w:val="TABLE-cell"/>
              <w:spacing w:before="40" w:after="40"/>
              <w:jc w:val="center"/>
            </w:pPr>
            <w:r>
              <w:t>–</w:t>
            </w:r>
          </w:p>
        </w:tc>
        <w:tc>
          <w:tcPr>
            <w:tcW w:w="1207" w:type="dxa"/>
            <w:tcBorders>
              <w:top w:val="nil"/>
              <w:left w:val="single" w:sz="4" w:space="0" w:color="auto"/>
              <w:bottom w:val="single" w:sz="4" w:space="0" w:color="auto"/>
              <w:right w:val="single" w:sz="4" w:space="0" w:color="auto"/>
            </w:tcBorders>
          </w:tcPr>
          <w:p w14:paraId="0C83199A" w14:textId="77777777" w:rsidR="00521E1B" w:rsidRDefault="00521E1B" w:rsidP="00ED52FD">
            <w:pPr>
              <w:pStyle w:val="TABLE-cell"/>
              <w:spacing w:before="40" w:after="40"/>
              <w:jc w:val="center"/>
            </w:pPr>
            <w:r>
              <w:t>–</w:t>
            </w:r>
          </w:p>
        </w:tc>
      </w:tr>
      <w:tr w:rsidR="00324458" w14:paraId="7D07AF61" w14:textId="77777777" w:rsidTr="00521E1B">
        <w:trPr>
          <w:cantSplit/>
          <w:jc w:val="center"/>
        </w:trPr>
        <w:tc>
          <w:tcPr>
            <w:tcW w:w="4261" w:type="dxa"/>
            <w:tcBorders>
              <w:top w:val="single" w:sz="4" w:space="0" w:color="auto"/>
              <w:left w:val="single" w:sz="4" w:space="0" w:color="auto"/>
              <w:bottom w:val="nil"/>
              <w:right w:val="single" w:sz="4" w:space="0" w:color="auto"/>
            </w:tcBorders>
            <w:hideMark/>
          </w:tcPr>
          <w:p w14:paraId="0C68719F" w14:textId="77777777" w:rsidR="00324458" w:rsidRDefault="00324458" w:rsidP="00ED52FD">
            <w:pPr>
              <w:pStyle w:val="TABLE-cell"/>
              <w:tabs>
                <w:tab w:val="left" w:pos="337"/>
                <w:tab w:val="left" w:pos="712"/>
                <w:tab w:val="left" w:pos="1072"/>
                <w:tab w:val="left" w:pos="1417"/>
                <w:tab w:val="left" w:pos="1777"/>
                <w:tab w:val="left" w:pos="2137"/>
              </w:tabs>
              <w:spacing w:before="40" w:after="40"/>
            </w:pPr>
            <w:r>
              <w:t>Access_Response_Body</w:t>
            </w:r>
          </w:p>
        </w:tc>
        <w:tc>
          <w:tcPr>
            <w:tcW w:w="1206" w:type="dxa"/>
            <w:tcBorders>
              <w:top w:val="single" w:sz="4" w:space="0" w:color="auto"/>
              <w:left w:val="single" w:sz="4" w:space="0" w:color="auto"/>
              <w:bottom w:val="nil"/>
              <w:right w:val="single" w:sz="4" w:space="0" w:color="auto"/>
            </w:tcBorders>
          </w:tcPr>
          <w:p w14:paraId="1DDBA09A" w14:textId="77777777" w:rsidR="00324458" w:rsidRDefault="00324458" w:rsidP="00ED52FD">
            <w:pPr>
              <w:pStyle w:val="TABLE-cell"/>
              <w:spacing w:before="40" w:after="40"/>
              <w:jc w:val="center"/>
            </w:pPr>
            <w:r>
              <w:t>–</w:t>
            </w:r>
          </w:p>
        </w:tc>
        <w:tc>
          <w:tcPr>
            <w:tcW w:w="1206" w:type="dxa"/>
            <w:tcBorders>
              <w:top w:val="single" w:sz="4" w:space="0" w:color="auto"/>
              <w:left w:val="single" w:sz="4" w:space="0" w:color="auto"/>
              <w:bottom w:val="nil"/>
              <w:right w:val="single" w:sz="4" w:space="0" w:color="auto"/>
            </w:tcBorders>
          </w:tcPr>
          <w:p w14:paraId="0DAD047F" w14:textId="77777777" w:rsidR="00324458" w:rsidRDefault="00324458" w:rsidP="00ED52FD">
            <w:pPr>
              <w:pStyle w:val="TABLE-cell"/>
              <w:spacing w:before="40" w:after="40"/>
              <w:jc w:val="center"/>
            </w:pPr>
            <w:r>
              <w:t>–</w:t>
            </w:r>
          </w:p>
        </w:tc>
        <w:tc>
          <w:tcPr>
            <w:tcW w:w="1206" w:type="dxa"/>
            <w:tcBorders>
              <w:top w:val="single" w:sz="4" w:space="0" w:color="auto"/>
              <w:left w:val="single" w:sz="4" w:space="0" w:color="auto"/>
              <w:bottom w:val="nil"/>
              <w:right w:val="single" w:sz="4" w:space="0" w:color="auto"/>
            </w:tcBorders>
          </w:tcPr>
          <w:p w14:paraId="419239BA" w14:textId="77777777" w:rsidR="00324458" w:rsidRDefault="00324458" w:rsidP="00ED52FD">
            <w:pPr>
              <w:pStyle w:val="TABLE-cell"/>
              <w:spacing w:before="40" w:after="40"/>
              <w:jc w:val="center"/>
            </w:pPr>
            <w:r>
              <w:t>M</w:t>
            </w:r>
          </w:p>
        </w:tc>
        <w:tc>
          <w:tcPr>
            <w:tcW w:w="1207" w:type="dxa"/>
            <w:tcBorders>
              <w:top w:val="single" w:sz="4" w:space="0" w:color="auto"/>
              <w:left w:val="single" w:sz="4" w:space="0" w:color="auto"/>
              <w:bottom w:val="nil"/>
              <w:right w:val="single" w:sz="4" w:space="0" w:color="auto"/>
            </w:tcBorders>
          </w:tcPr>
          <w:p w14:paraId="21BD7A40" w14:textId="77777777" w:rsidR="00324458" w:rsidRDefault="00324458" w:rsidP="00ED52FD">
            <w:pPr>
              <w:pStyle w:val="TABLE-cell"/>
              <w:spacing w:before="40" w:after="40"/>
              <w:jc w:val="center"/>
            </w:pPr>
            <w:r>
              <w:t>M (=)</w:t>
            </w:r>
          </w:p>
        </w:tc>
      </w:tr>
      <w:tr w:rsidR="00521E1B" w14:paraId="4FE70805" w14:textId="77777777" w:rsidTr="00521E1B">
        <w:trPr>
          <w:cantSplit/>
          <w:jc w:val="center"/>
        </w:trPr>
        <w:tc>
          <w:tcPr>
            <w:tcW w:w="4261" w:type="dxa"/>
            <w:tcBorders>
              <w:top w:val="nil"/>
              <w:left w:val="single" w:sz="4" w:space="0" w:color="auto"/>
              <w:bottom w:val="nil"/>
              <w:right w:val="single" w:sz="4" w:space="0" w:color="auto"/>
            </w:tcBorders>
          </w:tcPr>
          <w:p w14:paraId="2AE01D0B" w14:textId="77777777" w:rsidR="00521E1B" w:rsidRDefault="00521E1B" w:rsidP="00ED52FD">
            <w:pPr>
              <w:pStyle w:val="TABLE-cell"/>
              <w:tabs>
                <w:tab w:val="left" w:pos="337"/>
                <w:tab w:val="left" w:pos="712"/>
                <w:tab w:val="left" w:pos="1072"/>
                <w:tab w:val="left" w:pos="1417"/>
                <w:tab w:val="left" w:pos="1777"/>
                <w:tab w:val="left" w:pos="2137"/>
              </w:tabs>
              <w:spacing w:before="40" w:after="40"/>
            </w:pPr>
            <w:r>
              <w:tab/>
              <w:t>Access_Request_Specification</w:t>
            </w:r>
          </w:p>
        </w:tc>
        <w:tc>
          <w:tcPr>
            <w:tcW w:w="1206" w:type="dxa"/>
            <w:tcBorders>
              <w:top w:val="nil"/>
              <w:left w:val="single" w:sz="4" w:space="0" w:color="auto"/>
              <w:bottom w:val="nil"/>
              <w:right w:val="single" w:sz="4" w:space="0" w:color="auto"/>
            </w:tcBorders>
          </w:tcPr>
          <w:p w14:paraId="72C6EBC3" w14:textId="77777777" w:rsidR="00521E1B" w:rsidRDefault="00521E1B" w:rsidP="00ED52FD">
            <w:pPr>
              <w:pStyle w:val="TABLE-cell"/>
              <w:spacing w:before="40" w:after="40"/>
              <w:jc w:val="center"/>
            </w:pPr>
            <w:r>
              <w:t>–</w:t>
            </w:r>
          </w:p>
        </w:tc>
        <w:tc>
          <w:tcPr>
            <w:tcW w:w="1206" w:type="dxa"/>
            <w:tcBorders>
              <w:top w:val="nil"/>
              <w:left w:val="single" w:sz="4" w:space="0" w:color="auto"/>
              <w:bottom w:val="nil"/>
              <w:right w:val="single" w:sz="4" w:space="0" w:color="auto"/>
            </w:tcBorders>
          </w:tcPr>
          <w:p w14:paraId="544F7D97" w14:textId="77777777" w:rsidR="00521E1B" w:rsidRDefault="00521E1B" w:rsidP="00ED52FD">
            <w:pPr>
              <w:pStyle w:val="TABLE-cell"/>
              <w:spacing w:before="40" w:after="40"/>
              <w:jc w:val="center"/>
            </w:pPr>
            <w:r>
              <w:t>–</w:t>
            </w:r>
          </w:p>
        </w:tc>
        <w:tc>
          <w:tcPr>
            <w:tcW w:w="1206" w:type="dxa"/>
            <w:tcBorders>
              <w:top w:val="nil"/>
              <w:left w:val="single" w:sz="4" w:space="0" w:color="auto"/>
              <w:bottom w:val="nil"/>
              <w:right w:val="single" w:sz="4" w:space="0" w:color="auto"/>
            </w:tcBorders>
          </w:tcPr>
          <w:p w14:paraId="0891FD79" w14:textId="77777777" w:rsidR="00521E1B" w:rsidRDefault="00521E1B" w:rsidP="00ED52FD">
            <w:pPr>
              <w:pStyle w:val="TABLE-cell"/>
              <w:spacing w:before="40" w:after="40"/>
              <w:jc w:val="center"/>
            </w:pPr>
            <w:r>
              <w:t xml:space="preserve">C (=) </w:t>
            </w:r>
            <w:r w:rsidRPr="002F7A07">
              <w:rPr>
                <w:rStyle w:val="SUPerscript-small"/>
              </w:rPr>
              <w:t>1</w:t>
            </w:r>
          </w:p>
        </w:tc>
        <w:tc>
          <w:tcPr>
            <w:tcW w:w="1207" w:type="dxa"/>
            <w:tcBorders>
              <w:top w:val="nil"/>
              <w:left w:val="single" w:sz="4" w:space="0" w:color="auto"/>
              <w:bottom w:val="nil"/>
              <w:right w:val="single" w:sz="4" w:space="0" w:color="auto"/>
            </w:tcBorders>
          </w:tcPr>
          <w:p w14:paraId="63B5C8D9" w14:textId="77777777" w:rsidR="00521E1B" w:rsidRDefault="00521E1B" w:rsidP="00ED52FD">
            <w:pPr>
              <w:pStyle w:val="TABLE-cell"/>
              <w:spacing w:before="40" w:after="40"/>
              <w:jc w:val="center"/>
            </w:pPr>
            <w:r>
              <w:t>C (=)</w:t>
            </w:r>
          </w:p>
        </w:tc>
      </w:tr>
      <w:tr w:rsidR="00521E1B" w14:paraId="60EC4206" w14:textId="77777777" w:rsidTr="00521E1B">
        <w:trPr>
          <w:cantSplit/>
          <w:jc w:val="center"/>
        </w:trPr>
        <w:tc>
          <w:tcPr>
            <w:tcW w:w="4261" w:type="dxa"/>
            <w:tcBorders>
              <w:top w:val="nil"/>
              <w:left w:val="single" w:sz="4" w:space="0" w:color="auto"/>
              <w:bottom w:val="nil"/>
              <w:right w:val="single" w:sz="4" w:space="0" w:color="auto"/>
            </w:tcBorders>
          </w:tcPr>
          <w:p w14:paraId="6D2B83D3" w14:textId="77777777" w:rsidR="00521E1B" w:rsidRDefault="00521E1B" w:rsidP="00ED52FD">
            <w:pPr>
              <w:pStyle w:val="TABLE-cell"/>
              <w:tabs>
                <w:tab w:val="left" w:pos="337"/>
                <w:tab w:val="left" w:pos="712"/>
                <w:tab w:val="left" w:pos="1072"/>
                <w:tab w:val="left" w:pos="1417"/>
                <w:tab w:val="left" w:pos="1777"/>
                <w:tab w:val="left" w:pos="2137"/>
              </w:tabs>
              <w:spacing w:before="40" w:after="40"/>
            </w:pPr>
            <w:r>
              <w:tab/>
              <w:t>{ Access_Request_Specification }</w:t>
            </w:r>
          </w:p>
        </w:tc>
        <w:tc>
          <w:tcPr>
            <w:tcW w:w="1206" w:type="dxa"/>
            <w:tcBorders>
              <w:top w:val="nil"/>
              <w:left w:val="single" w:sz="4" w:space="0" w:color="auto"/>
              <w:bottom w:val="nil"/>
              <w:right w:val="single" w:sz="4" w:space="0" w:color="auto"/>
            </w:tcBorders>
          </w:tcPr>
          <w:p w14:paraId="396D37F4" w14:textId="77777777" w:rsidR="00521E1B" w:rsidRDefault="00521E1B" w:rsidP="00ED52FD">
            <w:pPr>
              <w:pStyle w:val="TABLE-cell"/>
              <w:spacing w:before="40" w:after="40"/>
              <w:jc w:val="center"/>
            </w:pPr>
          </w:p>
        </w:tc>
        <w:tc>
          <w:tcPr>
            <w:tcW w:w="1206" w:type="dxa"/>
            <w:tcBorders>
              <w:top w:val="nil"/>
              <w:left w:val="single" w:sz="4" w:space="0" w:color="auto"/>
              <w:bottom w:val="nil"/>
              <w:right w:val="single" w:sz="4" w:space="0" w:color="auto"/>
            </w:tcBorders>
          </w:tcPr>
          <w:p w14:paraId="2E0860B0" w14:textId="77777777" w:rsidR="00521E1B" w:rsidRDefault="00521E1B" w:rsidP="00ED52FD">
            <w:pPr>
              <w:pStyle w:val="TABLE-cell"/>
              <w:spacing w:before="40" w:after="40"/>
              <w:jc w:val="center"/>
            </w:pPr>
          </w:p>
        </w:tc>
        <w:tc>
          <w:tcPr>
            <w:tcW w:w="1206" w:type="dxa"/>
            <w:tcBorders>
              <w:top w:val="nil"/>
              <w:left w:val="single" w:sz="4" w:space="0" w:color="auto"/>
              <w:bottom w:val="nil"/>
              <w:right w:val="single" w:sz="4" w:space="0" w:color="auto"/>
            </w:tcBorders>
          </w:tcPr>
          <w:p w14:paraId="1271F9A3" w14:textId="77777777" w:rsidR="00521E1B" w:rsidRDefault="00521E1B" w:rsidP="00ED52FD">
            <w:pPr>
              <w:pStyle w:val="TABLE-cell"/>
              <w:spacing w:before="40" w:after="40"/>
              <w:jc w:val="center"/>
            </w:pPr>
          </w:p>
        </w:tc>
        <w:tc>
          <w:tcPr>
            <w:tcW w:w="1207" w:type="dxa"/>
            <w:tcBorders>
              <w:top w:val="nil"/>
              <w:left w:val="single" w:sz="4" w:space="0" w:color="auto"/>
              <w:bottom w:val="nil"/>
              <w:right w:val="single" w:sz="4" w:space="0" w:color="auto"/>
            </w:tcBorders>
          </w:tcPr>
          <w:p w14:paraId="39829072" w14:textId="77777777" w:rsidR="00521E1B" w:rsidRDefault="00521E1B" w:rsidP="00ED52FD">
            <w:pPr>
              <w:pStyle w:val="TABLE-cell"/>
              <w:spacing w:before="40" w:after="40"/>
              <w:jc w:val="center"/>
            </w:pPr>
          </w:p>
        </w:tc>
      </w:tr>
      <w:tr w:rsidR="00521E1B" w14:paraId="090ECB50" w14:textId="77777777" w:rsidTr="00521E1B">
        <w:trPr>
          <w:cantSplit/>
          <w:jc w:val="center"/>
        </w:trPr>
        <w:tc>
          <w:tcPr>
            <w:tcW w:w="4261" w:type="dxa"/>
            <w:tcBorders>
              <w:top w:val="nil"/>
              <w:left w:val="single" w:sz="4" w:space="0" w:color="auto"/>
              <w:bottom w:val="nil"/>
              <w:right w:val="single" w:sz="4" w:space="0" w:color="auto"/>
            </w:tcBorders>
          </w:tcPr>
          <w:p w14:paraId="62ADCD80" w14:textId="77777777" w:rsidR="00521E1B" w:rsidRDefault="00521E1B" w:rsidP="00ED52FD">
            <w:pPr>
              <w:pStyle w:val="TABLE-cell"/>
              <w:tabs>
                <w:tab w:val="left" w:pos="337"/>
                <w:tab w:val="left" w:pos="712"/>
                <w:tab w:val="left" w:pos="1072"/>
                <w:tab w:val="left" w:pos="1417"/>
                <w:tab w:val="left" w:pos="1777"/>
                <w:tab w:val="left" w:pos="2137"/>
              </w:tabs>
              <w:spacing w:before="40" w:after="40"/>
            </w:pPr>
            <w:r>
              <w:tab/>
              <w:t>Access_Response_List_Of_Data</w:t>
            </w:r>
          </w:p>
        </w:tc>
        <w:tc>
          <w:tcPr>
            <w:tcW w:w="1206" w:type="dxa"/>
            <w:tcBorders>
              <w:top w:val="nil"/>
              <w:left w:val="single" w:sz="4" w:space="0" w:color="auto"/>
              <w:bottom w:val="nil"/>
              <w:right w:val="single" w:sz="4" w:space="0" w:color="auto"/>
            </w:tcBorders>
          </w:tcPr>
          <w:p w14:paraId="40B181DD" w14:textId="77777777" w:rsidR="00521E1B" w:rsidRDefault="00521E1B" w:rsidP="00ED52FD">
            <w:pPr>
              <w:pStyle w:val="TABLE-cell"/>
              <w:spacing w:before="40" w:after="40"/>
              <w:jc w:val="center"/>
            </w:pPr>
            <w:r>
              <w:t>–</w:t>
            </w:r>
          </w:p>
        </w:tc>
        <w:tc>
          <w:tcPr>
            <w:tcW w:w="1206" w:type="dxa"/>
            <w:tcBorders>
              <w:top w:val="nil"/>
              <w:left w:val="single" w:sz="4" w:space="0" w:color="auto"/>
              <w:bottom w:val="nil"/>
              <w:right w:val="single" w:sz="4" w:space="0" w:color="auto"/>
            </w:tcBorders>
          </w:tcPr>
          <w:p w14:paraId="74CFD75E" w14:textId="77777777" w:rsidR="00521E1B" w:rsidRDefault="00521E1B" w:rsidP="00ED52FD">
            <w:pPr>
              <w:pStyle w:val="TABLE-cell"/>
              <w:spacing w:before="40" w:after="40"/>
              <w:jc w:val="center"/>
            </w:pPr>
            <w:r>
              <w:t>–</w:t>
            </w:r>
          </w:p>
        </w:tc>
        <w:tc>
          <w:tcPr>
            <w:tcW w:w="1206" w:type="dxa"/>
            <w:tcBorders>
              <w:top w:val="nil"/>
              <w:left w:val="single" w:sz="4" w:space="0" w:color="auto"/>
              <w:bottom w:val="nil"/>
              <w:right w:val="single" w:sz="4" w:space="0" w:color="auto"/>
            </w:tcBorders>
          </w:tcPr>
          <w:p w14:paraId="64863A6A" w14:textId="77777777" w:rsidR="00521E1B" w:rsidRDefault="00521E1B" w:rsidP="00ED52FD">
            <w:pPr>
              <w:pStyle w:val="TABLE-cell"/>
              <w:spacing w:before="40" w:after="40"/>
              <w:jc w:val="center"/>
            </w:pPr>
            <w:r>
              <w:t>M</w:t>
            </w:r>
          </w:p>
        </w:tc>
        <w:tc>
          <w:tcPr>
            <w:tcW w:w="1207" w:type="dxa"/>
            <w:tcBorders>
              <w:top w:val="nil"/>
              <w:left w:val="single" w:sz="4" w:space="0" w:color="auto"/>
              <w:bottom w:val="nil"/>
              <w:right w:val="single" w:sz="4" w:space="0" w:color="auto"/>
            </w:tcBorders>
          </w:tcPr>
          <w:p w14:paraId="0C7BEBB9" w14:textId="77777777" w:rsidR="00521E1B" w:rsidRDefault="00521E1B" w:rsidP="00ED52FD">
            <w:pPr>
              <w:pStyle w:val="TABLE-cell"/>
              <w:spacing w:before="40" w:after="40"/>
              <w:jc w:val="center"/>
            </w:pPr>
            <w:r>
              <w:t>M (=)</w:t>
            </w:r>
          </w:p>
        </w:tc>
      </w:tr>
      <w:tr w:rsidR="00521E1B" w14:paraId="72465B8F" w14:textId="77777777" w:rsidTr="00521E1B">
        <w:trPr>
          <w:cantSplit/>
          <w:jc w:val="center"/>
        </w:trPr>
        <w:tc>
          <w:tcPr>
            <w:tcW w:w="4261" w:type="dxa"/>
            <w:tcBorders>
              <w:top w:val="nil"/>
              <w:left w:val="single" w:sz="4" w:space="0" w:color="auto"/>
              <w:bottom w:val="nil"/>
              <w:right w:val="single" w:sz="4" w:space="0" w:color="auto"/>
            </w:tcBorders>
          </w:tcPr>
          <w:p w14:paraId="179A6AE5" w14:textId="77777777" w:rsidR="00521E1B" w:rsidRDefault="00521E1B" w:rsidP="00ED52FD">
            <w:pPr>
              <w:pStyle w:val="TABLE-cell"/>
              <w:tabs>
                <w:tab w:val="left" w:pos="337"/>
                <w:tab w:val="left" w:pos="712"/>
                <w:tab w:val="left" w:pos="1072"/>
                <w:tab w:val="left" w:pos="1417"/>
                <w:tab w:val="left" w:pos="1777"/>
                <w:tab w:val="left" w:pos="2137"/>
              </w:tabs>
              <w:spacing w:before="40" w:after="40"/>
            </w:pPr>
            <w:r>
              <w:tab/>
            </w:r>
            <w:r>
              <w:tab/>
              <w:t>Data { Data }</w:t>
            </w:r>
          </w:p>
        </w:tc>
        <w:tc>
          <w:tcPr>
            <w:tcW w:w="1206" w:type="dxa"/>
            <w:tcBorders>
              <w:top w:val="nil"/>
              <w:left w:val="single" w:sz="4" w:space="0" w:color="auto"/>
              <w:bottom w:val="nil"/>
              <w:right w:val="single" w:sz="4" w:space="0" w:color="auto"/>
            </w:tcBorders>
          </w:tcPr>
          <w:p w14:paraId="1A039AD3" w14:textId="77777777" w:rsidR="00521E1B" w:rsidRDefault="00521E1B" w:rsidP="00ED52FD">
            <w:pPr>
              <w:pStyle w:val="TABLE-cell"/>
              <w:spacing w:before="40" w:after="40"/>
              <w:jc w:val="center"/>
            </w:pPr>
          </w:p>
        </w:tc>
        <w:tc>
          <w:tcPr>
            <w:tcW w:w="1206" w:type="dxa"/>
            <w:tcBorders>
              <w:top w:val="nil"/>
              <w:left w:val="single" w:sz="4" w:space="0" w:color="auto"/>
              <w:bottom w:val="nil"/>
              <w:right w:val="single" w:sz="4" w:space="0" w:color="auto"/>
            </w:tcBorders>
          </w:tcPr>
          <w:p w14:paraId="17575D02" w14:textId="77777777" w:rsidR="00521E1B" w:rsidRDefault="00521E1B" w:rsidP="00ED52FD">
            <w:pPr>
              <w:pStyle w:val="TABLE-cell"/>
              <w:spacing w:before="40" w:after="40"/>
              <w:jc w:val="center"/>
            </w:pPr>
          </w:p>
        </w:tc>
        <w:tc>
          <w:tcPr>
            <w:tcW w:w="1206" w:type="dxa"/>
            <w:tcBorders>
              <w:top w:val="nil"/>
              <w:left w:val="single" w:sz="4" w:space="0" w:color="auto"/>
              <w:bottom w:val="nil"/>
              <w:right w:val="single" w:sz="4" w:space="0" w:color="auto"/>
            </w:tcBorders>
          </w:tcPr>
          <w:p w14:paraId="0D97CCBA" w14:textId="77777777" w:rsidR="00521E1B" w:rsidRDefault="00521E1B" w:rsidP="00ED52FD">
            <w:pPr>
              <w:pStyle w:val="TABLE-cell"/>
              <w:spacing w:before="40" w:after="40"/>
              <w:jc w:val="center"/>
            </w:pPr>
          </w:p>
        </w:tc>
        <w:tc>
          <w:tcPr>
            <w:tcW w:w="1207" w:type="dxa"/>
            <w:tcBorders>
              <w:top w:val="nil"/>
              <w:left w:val="single" w:sz="4" w:space="0" w:color="auto"/>
              <w:bottom w:val="nil"/>
              <w:right w:val="single" w:sz="4" w:space="0" w:color="auto"/>
            </w:tcBorders>
          </w:tcPr>
          <w:p w14:paraId="1395BB7D" w14:textId="77777777" w:rsidR="00521E1B" w:rsidRDefault="00521E1B" w:rsidP="00ED52FD">
            <w:pPr>
              <w:pStyle w:val="TABLE-cell"/>
              <w:spacing w:before="40" w:after="40"/>
              <w:jc w:val="center"/>
            </w:pPr>
          </w:p>
        </w:tc>
      </w:tr>
      <w:tr w:rsidR="00521E1B" w14:paraId="4B0735FE" w14:textId="77777777" w:rsidTr="00521E1B">
        <w:trPr>
          <w:cantSplit/>
          <w:jc w:val="center"/>
        </w:trPr>
        <w:tc>
          <w:tcPr>
            <w:tcW w:w="4261" w:type="dxa"/>
            <w:tcBorders>
              <w:top w:val="nil"/>
              <w:left w:val="single" w:sz="4" w:space="0" w:color="auto"/>
              <w:bottom w:val="nil"/>
              <w:right w:val="single" w:sz="4" w:space="0" w:color="auto"/>
            </w:tcBorders>
          </w:tcPr>
          <w:p w14:paraId="10338326" w14:textId="77777777" w:rsidR="00521E1B" w:rsidRDefault="00521E1B" w:rsidP="00ED52FD">
            <w:pPr>
              <w:pStyle w:val="TABLE-cell"/>
              <w:tabs>
                <w:tab w:val="left" w:pos="337"/>
                <w:tab w:val="left" w:pos="712"/>
                <w:tab w:val="left" w:pos="1072"/>
                <w:tab w:val="left" w:pos="1417"/>
                <w:tab w:val="left" w:pos="1777"/>
                <w:tab w:val="left" w:pos="2137"/>
              </w:tabs>
              <w:spacing w:before="40" w:after="40"/>
            </w:pPr>
            <w:r>
              <w:tab/>
              <w:t>Access_Response_Specification</w:t>
            </w:r>
          </w:p>
        </w:tc>
        <w:tc>
          <w:tcPr>
            <w:tcW w:w="1206" w:type="dxa"/>
            <w:tcBorders>
              <w:top w:val="nil"/>
              <w:left w:val="single" w:sz="4" w:space="0" w:color="auto"/>
              <w:bottom w:val="nil"/>
              <w:right w:val="single" w:sz="4" w:space="0" w:color="auto"/>
            </w:tcBorders>
          </w:tcPr>
          <w:p w14:paraId="233B0892" w14:textId="77777777" w:rsidR="00521E1B" w:rsidRDefault="00521E1B" w:rsidP="00ED52FD">
            <w:pPr>
              <w:pStyle w:val="TABLE-cell"/>
              <w:spacing w:before="40" w:after="40"/>
              <w:jc w:val="center"/>
            </w:pPr>
            <w:r>
              <w:t>–</w:t>
            </w:r>
          </w:p>
        </w:tc>
        <w:tc>
          <w:tcPr>
            <w:tcW w:w="1206" w:type="dxa"/>
            <w:tcBorders>
              <w:top w:val="nil"/>
              <w:left w:val="single" w:sz="4" w:space="0" w:color="auto"/>
              <w:bottom w:val="nil"/>
              <w:right w:val="single" w:sz="4" w:space="0" w:color="auto"/>
            </w:tcBorders>
          </w:tcPr>
          <w:p w14:paraId="2AC4929F" w14:textId="77777777" w:rsidR="00521E1B" w:rsidRDefault="00521E1B" w:rsidP="00ED52FD">
            <w:pPr>
              <w:pStyle w:val="TABLE-cell"/>
              <w:spacing w:before="40" w:after="40"/>
              <w:jc w:val="center"/>
            </w:pPr>
            <w:r>
              <w:t>–</w:t>
            </w:r>
          </w:p>
        </w:tc>
        <w:tc>
          <w:tcPr>
            <w:tcW w:w="1206" w:type="dxa"/>
            <w:tcBorders>
              <w:top w:val="nil"/>
              <w:left w:val="single" w:sz="4" w:space="0" w:color="auto"/>
              <w:bottom w:val="nil"/>
              <w:right w:val="single" w:sz="4" w:space="0" w:color="auto"/>
            </w:tcBorders>
          </w:tcPr>
          <w:p w14:paraId="52399F79" w14:textId="77777777" w:rsidR="00521E1B" w:rsidRDefault="00521E1B" w:rsidP="00ED52FD">
            <w:pPr>
              <w:pStyle w:val="TABLE-cell"/>
              <w:spacing w:before="40" w:after="40"/>
              <w:jc w:val="center"/>
            </w:pPr>
            <w:r>
              <w:t>M</w:t>
            </w:r>
          </w:p>
        </w:tc>
        <w:tc>
          <w:tcPr>
            <w:tcW w:w="1207" w:type="dxa"/>
            <w:tcBorders>
              <w:top w:val="nil"/>
              <w:left w:val="single" w:sz="4" w:space="0" w:color="auto"/>
              <w:bottom w:val="nil"/>
              <w:right w:val="single" w:sz="4" w:space="0" w:color="auto"/>
            </w:tcBorders>
          </w:tcPr>
          <w:p w14:paraId="07A7CA44" w14:textId="77777777" w:rsidR="00521E1B" w:rsidRDefault="00521E1B" w:rsidP="00ED52FD">
            <w:pPr>
              <w:pStyle w:val="TABLE-cell"/>
              <w:spacing w:before="40" w:after="40"/>
              <w:jc w:val="center"/>
            </w:pPr>
            <w:r>
              <w:t>M (=)</w:t>
            </w:r>
          </w:p>
        </w:tc>
      </w:tr>
      <w:tr w:rsidR="00521E1B" w14:paraId="303E7194" w14:textId="77777777" w:rsidTr="00521E1B">
        <w:trPr>
          <w:cantSplit/>
          <w:jc w:val="center"/>
        </w:trPr>
        <w:tc>
          <w:tcPr>
            <w:tcW w:w="4261" w:type="dxa"/>
            <w:tcBorders>
              <w:top w:val="nil"/>
              <w:left w:val="single" w:sz="4" w:space="0" w:color="auto"/>
              <w:bottom w:val="nil"/>
              <w:right w:val="single" w:sz="4" w:space="0" w:color="auto"/>
            </w:tcBorders>
          </w:tcPr>
          <w:p w14:paraId="6EAF4051" w14:textId="77777777" w:rsidR="00521E1B" w:rsidRDefault="00521E1B" w:rsidP="00ED52FD">
            <w:pPr>
              <w:pStyle w:val="TABLE-cell"/>
              <w:tabs>
                <w:tab w:val="left" w:pos="337"/>
                <w:tab w:val="left" w:pos="712"/>
                <w:tab w:val="left" w:pos="1072"/>
                <w:tab w:val="left" w:pos="1417"/>
                <w:tab w:val="left" w:pos="1777"/>
                <w:tab w:val="left" w:pos="2137"/>
              </w:tabs>
              <w:spacing w:before="40" w:after="40"/>
            </w:pPr>
            <w:r>
              <w:tab/>
              <w:t>{ Access_Response_Specification}</w:t>
            </w:r>
          </w:p>
        </w:tc>
        <w:tc>
          <w:tcPr>
            <w:tcW w:w="1206" w:type="dxa"/>
            <w:tcBorders>
              <w:top w:val="nil"/>
              <w:left w:val="single" w:sz="4" w:space="0" w:color="auto"/>
              <w:bottom w:val="nil"/>
              <w:right w:val="single" w:sz="4" w:space="0" w:color="auto"/>
            </w:tcBorders>
          </w:tcPr>
          <w:p w14:paraId="5443449B" w14:textId="77777777" w:rsidR="00521E1B" w:rsidRDefault="00521E1B" w:rsidP="00ED52FD">
            <w:pPr>
              <w:pStyle w:val="TABLE-cell"/>
              <w:spacing w:before="40" w:after="40"/>
              <w:jc w:val="center"/>
            </w:pPr>
          </w:p>
        </w:tc>
        <w:tc>
          <w:tcPr>
            <w:tcW w:w="1206" w:type="dxa"/>
            <w:tcBorders>
              <w:top w:val="nil"/>
              <w:left w:val="single" w:sz="4" w:space="0" w:color="auto"/>
              <w:bottom w:val="nil"/>
              <w:right w:val="single" w:sz="4" w:space="0" w:color="auto"/>
            </w:tcBorders>
          </w:tcPr>
          <w:p w14:paraId="33ABDEC7" w14:textId="77777777" w:rsidR="00521E1B" w:rsidRDefault="00521E1B" w:rsidP="00ED52FD">
            <w:pPr>
              <w:pStyle w:val="TABLE-cell"/>
              <w:spacing w:before="40" w:after="40"/>
              <w:jc w:val="center"/>
            </w:pPr>
          </w:p>
        </w:tc>
        <w:tc>
          <w:tcPr>
            <w:tcW w:w="1206" w:type="dxa"/>
            <w:tcBorders>
              <w:top w:val="nil"/>
              <w:left w:val="single" w:sz="4" w:space="0" w:color="auto"/>
              <w:bottom w:val="nil"/>
              <w:right w:val="single" w:sz="4" w:space="0" w:color="auto"/>
            </w:tcBorders>
          </w:tcPr>
          <w:p w14:paraId="638E446B" w14:textId="77777777" w:rsidR="00521E1B" w:rsidRDefault="00521E1B" w:rsidP="00ED52FD">
            <w:pPr>
              <w:pStyle w:val="TABLE-cell"/>
              <w:spacing w:before="40" w:after="40"/>
              <w:jc w:val="center"/>
            </w:pPr>
          </w:p>
        </w:tc>
        <w:tc>
          <w:tcPr>
            <w:tcW w:w="1207" w:type="dxa"/>
            <w:tcBorders>
              <w:top w:val="nil"/>
              <w:left w:val="single" w:sz="4" w:space="0" w:color="auto"/>
              <w:bottom w:val="nil"/>
              <w:right w:val="single" w:sz="4" w:space="0" w:color="auto"/>
            </w:tcBorders>
          </w:tcPr>
          <w:p w14:paraId="63E3ABB0" w14:textId="77777777" w:rsidR="00521E1B" w:rsidRDefault="00521E1B" w:rsidP="00ED52FD">
            <w:pPr>
              <w:pStyle w:val="TABLE-cell"/>
              <w:spacing w:before="40" w:after="40"/>
              <w:jc w:val="center"/>
            </w:pPr>
          </w:p>
        </w:tc>
      </w:tr>
      <w:tr w:rsidR="00521E1B" w14:paraId="4F8940B2" w14:textId="77777777" w:rsidTr="00521E1B">
        <w:trPr>
          <w:cantSplit/>
          <w:jc w:val="center"/>
        </w:trPr>
        <w:tc>
          <w:tcPr>
            <w:tcW w:w="4261" w:type="dxa"/>
            <w:tcBorders>
              <w:top w:val="nil"/>
              <w:left w:val="single" w:sz="4" w:space="0" w:color="auto"/>
              <w:bottom w:val="nil"/>
              <w:right w:val="single" w:sz="4" w:space="0" w:color="auto"/>
            </w:tcBorders>
          </w:tcPr>
          <w:p w14:paraId="66981128" w14:textId="77777777" w:rsidR="00521E1B" w:rsidRDefault="00521E1B" w:rsidP="00ED52FD">
            <w:pPr>
              <w:pStyle w:val="TABLE-cell"/>
              <w:tabs>
                <w:tab w:val="left" w:pos="337"/>
                <w:tab w:val="left" w:pos="712"/>
                <w:tab w:val="left" w:pos="1072"/>
                <w:tab w:val="left" w:pos="1417"/>
                <w:tab w:val="left" w:pos="1777"/>
                <w:tab w:val="left" w:pos="2137"/>
              </w:tabs>
              <w:spacing w:before="40" w:after="40"/>
            </w:pPr>
            <w:r>
              <w:tab/>
            </w:r>
            <w:r>
              <w:tab/>
              <w:t>Access_Response_Get</w:t>
            </w:r>
          </w:p>
        </w:tc>
        <w:tc>
          <w:tcPr>
            <w:tcW w:w="1206" w:type="dxa"/>
            <w:tcBorders>
              <w:top w:val="nil"/>
              <w:left w:val="single" w:sz="4" w:space="0" w:color="auto"/>
              <w:bottom w:val="nil"/>
              <w:right w:val="single" w:sz="4" w:space="0" w:color="auto"/>
            </w:tcBorders>
          </w:tcPr>
          <w:p w14:paraId="72D715ED" w14:textId="77777777" w:rsidR="00521E1B" w:rsidRDefault="00521E1B" w:rsidP="00ED52FD">
            <w:pPr>
              <w:pStyle w:val="TABLE-cell"/>
              <w:spacing w:before="40" w:after="40"/>
              <w:jc w:val="center"/>
            </w:pPr>
            <w:r>
              <w:t>–</w:t>
            </w:r>
          </w:p>
        </w:tc>
        <w:tc>
          <w:tcPr>
            <w:tcW w:w="1206" w:type="dxa"/>
            <w:tcBorders>
              <w:top w:val="nil"/>
              <w:left w:val="single" w:sz="4" w:space="0" w:color="auto"/>
              <w:bottom w:val="nil"/>
              <w:right w:val="single" w:sz="4" w:space="0" w:color="auto"/>
            </w:tcBorders>
          </w:tcPr>
          <w:p w14:paraId="4071229A" w14:textId="77777777" w:rsidR="00521E1B" w:rsidRDefault="00521E1B" w:rsidP="00ED52FD">
            <w:pPr>
              <w:pStyle w:val="TABLE-cell"/>
              <w:spacing w:before="40" w:after="40"/>
              <w:jc w:val="center"/>
            </w:pPr>
            <w:r>
              <w:t>–</w:t>
            </w:r>
          </w:p>
        </w:tc>
        <w:tc>
          <w:tcPr>
            <w:tcW w:w="1206" w:type="dxa"/>
            <w:tcBorders>
              <w:top w:val="nil"/>
              <w:left w:val="single" w:sz="4" w:space="0" w:color="auto"/>
              <w:bottom w:val="nil"/>
              <w:right w:val="single" w:sz="4" w:space="0" w:color="auto"/>
            </w:tcBorders>
          </w:tcPr>
          <w:p w14:paraId="4F495160" w14:textId="77777777" w:rsidR="00521E1B" w:rsidRDefault="00521E1B" w:rsidP="00ED52FD">
            <w:pPr>
              <w:pStyle w:val="TABLE-cell"/>
              <w:spacing w:before="40" w:after="40"/>
              <w:jc w:val="center"/>
            </w:pPr>
            <w:r>
              <w:t>C</w:t>
            </w:r>
          </w:p>
        </w:tc>
        <w:tc>
          <w:tcPr>
            <w:tcW w:w="1207" w:type="dxa"/>
            <w:tcBorders>
              <w:top w:val="nil"/>
              <w:left w:val="single" w:sz="4" w:space="0" w:color="auto"/>
              <w:bottom w:val="nil"/>
              <w:right w:val="single" w:sz="4" w:space="0" w:color="auto"/>
            </w:tcBorders>
          </w:tcPr>
          <w:p w14:paraId="4AC3AB23" w14:textId="77777777" w:rsidR="00521E1B" w:rsidRDefault="00521E1B" w:rsidP="00ED52FD">
            <w:pPr>
              <w:pStyle w:val="TABLE-cell"/>
              <w:spacing w:before="40" w:after="40"/>
              <w:jc w:val="center"/>
            </w:pPr>
            <w:r>
              <w:t>C (=)</w:t>
            </w:r>
          </w:p>
        </w:tc>
      </w:tr>
      <w:tr w:rsidR="00521E1B" w14:paraId="1A0667F6" w14:textId="77777777" w:rsidTr="00521E1B">
        <w:trPr>
          <w:cantSplit/>
          <w:jc w:val="center"/>
        </w:trPr>
        <w:tc>
          <w:tcPr>
            <w:tcW w:w="4261" w:type="dxa"/>
            <w:tcBorders>
              <w:top w:val="nil"/>
              <w:left w:val="single" w:sz="4" w:space="0" w:color="auto"/>
              <w:bottom w:val="nil"/>
              <w:right w:val="single" w:sz="4" w:space="0" w:color="auto"/>
            </w:tcBorders>
          </w:tcPr>
          <w:p w14:paraId="5F83C47A" w14:textId="77777777" w:rsidR="00521E1B" w:rsidRDefault="00521E1B" w:rsidP="00ED52FD">
            <w:pPr>
              <w:pStyle w:val="TABLE-cell"/>
              <w:tabs>
                <w:tab w:val="left" w:pos="337"/>
                <w:tab w:val="left" w:pos="712"/>
                <w:tab w:val="left" w:pos="1072"/>
                <w:tab w:val="left" w:pos="1417"/>
                <w:tab w:val="left" w:pos="1777"/>
                <w:tab w:val="left" w:pos="2137"/>
              </w:tabs>
              <w:spacing w:before="40" w:after="40"/>
            </w:pPr>
            <w:r>
              <w:tab/>
            </w:r>
            <w:r>
              <w:tab/>
            </w:r>
            <w:r>
              <w:tab/>
              <w:t>Result</w:t>
            </w:r>
          </w:p>
        </w:tc>
        <w:tc>
          <w:tcPr>
            <w:tcW w:w="1206" w:type="dxa"/>
            <w:tcBorders>
              <w:top w:val="nil"/>
              <w:left w:val="single" w:sz="4" w:space="0" w:color="auto"/>
              <w:bottom w:val="nil"/>
              <w:right w:val="single" w:sz="4" w:space="0" w:color="auto"/>
            </w:tcBorders>
          </w:tcPr>
          <w:p w14:paraId="5D157807" w14:textId="77777777" w:rsidR="00521E1B" w:rsidRDefault="00521E1B" w:rsidP="00ED52FD">
            <w:pPr>
              <w:pStyle w:val="TABLE-cell"/>
              <w:spacing w:before="40" w:after="40"/>
              <w:jc w:val="center"/>
            </w:pPr>
            <w:r>
              <w:t>–</w:t>
            </w:r>
          </w:p>
        </w:tc>
        <w:tc>
          <w:tcPr>
            <w:tcW w:w="1206" w:type="dxa"/>
            <w:tcBorders>
              <w:top w:val="nil"/>
              <w:left w:val="single" w:sz="4" w:space="0" w:color="auto"/>
              <w:bottom w:val="nil"/>
              <w:right w:val="single" w:sz="4" w:space="0" w:color="auto"/>
            </w:tcBorders>
          </w:tcPr>
          <w:p w14:paraId="1BAA7A1D" w14:textId="77777777" w:rsidR="00521E1B" w:rsidRDefault="00521E1B" w:rsidP="00ED52FD">
            <w:pPr>
              <w:pStyle w:val="TABLE-cell"/>
              <w:spacing w:before="40" w:after="40"/>
              <w:jc w:val="center"/>
            </w:pPr>
            <w:r>
              <w:t>–</w:t>
            </w:r>
          </w:p>
        </w:tc>
        <w:tc>
          <w:tcPr>
            <w:tcW w:w="1206" w:type="dxa"/>
            <w:tcBorders>
              <w:top w:val="nil"/>
              <w:left w:val="single" w:sz="4" w:space="0" w:color="auto"/>
              <w:bottom w:val="nil"/>
              <w:right w:val="single" w:sz="4" w:space="0" w:color="auto"/>
            </w:tcBorders>
          </w:tcPr>
          <w:p w14:paraId="761B6EA4" w14:textId="77777777" w:rsidR="00521E1B" w:rsidRDefault="00521E1B" w:rsidP="00ED52FD">
            <w:pPr>
              <w:pStyle w:val="TABLE-cell"/>
              <w:spacing w:before="40" w:after="40"/>
              <w:jc w:val="center"/>
            </w:pPr>
            <w:r>
              <w:t>M</w:t>
            </w:r>
          </w:p>
        </w:tc>
        <w:tc>
          <w:tcPr>
            <w:tcW w:w="1207" w:type="dxa"/>
            <w:tcBorders>
              <w:top w:val="nil"/>
              <w:left w:val="single" w:sz="4" w:space="0" w:color="auto"/>
              <w:bottom w:val="nil"/>
              <w:right w:val="single" w:sz="4" w:space="0" w:color="auto"/>
            </w:tcBorders>
          </w:tcPr>
          <w:p w14:paraId="15708E0E" w14:textId="77777777" w:rsidR="00521E1B" w:rsidRDefault="00521E1B" w:rsidP="00ED52FD">
            <w:pPr>
              <w:pStyle w:val="TABLE-cell"/>
              <w:spacing w:before="40" w:after="40"/>
              <w:jc w:val="center"/>
            </w:pPr>
            <w:r>
              <w:t>M (=)</w:t>
            </w:r>
          </w:p>
        </w:tc>
      </w:tr>
      <w:tr w:rsidR="00521E1B" w14:paraId="379EAFDD" w14:textId="77777777" w:rsidTr="00521E1B">
        <w:trPr>
          <w:cantSplit/>
          <w:jc w:val="center"/>
        </w:trPr>
        <w:tc>
          <w:tcPr>
            <w:tcW w:w="4261" w:type="dxa"/>
            <w:tcBorders>
              <w:top w:val="nil"/>
              <w:left w:val="single" w:sz="4" w:space="0" w:color="auto"/>
              <w:bottom w:val="nil"/>
              <w:right w:val="single" w:sz="4" w:space="0" w:color="auto"/>
            </w:tcBorders>
          </w:tcPr>
          <w:p w14:paraId="02CEF6AD" w14:textId="77777777" w:rsidR="00521E1B" w:rsidRDefault="00521E1B" w:rsidP="00ED52FD">
            <w:pPr>
              <w:pStyle w:val="TABLE-cell"/>
              <w:tabs>
                <w:tab w:val="left" w:pos="337"/>
                <w:tab w:val="left" w:pos="712"/>
                <w:tab w:val="left" w:pos="1072"/>
                <w:tab w:val="left" w:pos="1417"/>
                <w:tab w:val="left" w:pos="1777"/>
                <w:tab w:val="left" w:pos="2137"/>
              </w:tabs>
              <w:spacing w:before="40" w:after="40"/>
            </w:pPr>
            <w:r>
              <w:tab/>
            </w:r>
            <w:r>
              <w:tab/>
              <w:t>Access_Response_Set</w:t>
            </w:r>
          </w:p>
        </w:tc>
        <w:tc>
          <w:tcPr>
            <w:tcW w:w="1206" w:type="dxa"/>
            <w:tcBorders>
              <w:top w:val="nil"/>
              <w:left w:val="single" w:sz="4" w:space="0" w:color="auto"/>
              <w:bottom w:val="nil"/>
              <w:right w:val="single" w:sz="4" w:space="0" w:color="auto"/>
            </w:tcBorders>
          </w:tcPr>
          <w:p w14:paraId="58DA0810" w14:textId="77777777" w:rsidR="00521E1B" w:rsidRDefault="00521E1B" w:rsidP="00ED52FD">
            <w:pPr>
              <w:pStyle w:val="TABLE-cell"/>
              <w:spacing w:before="40" w:after="40"/>
              <w:jc w:val="center"/>
            </w:pPr>
            <w:r>
              <w:t>–</w:t>
            </w:r>
          </w:p>
        </w:tc>
        <w:tc>
          <w:tcPr>
            <w:tcW w:w="1206" w:type="dxa"/>
            <w:tcBorders>
              <w:top w:val="nil"/>
              <w:left w:val="single" w:sz="4" w:space="0" w:color="auto"/>
              <w:bottom w:val="nil"/>
              <w:right w:val="single" w:sz="4" w:space="0" w:color="auto"/>
            </w:tcBorders>
          </w:tcPr>
          <w:p w14:paraId="3F743704" w14:textId="77777777" w:rsidR="00521E1B" w:rsidRDefault="00521E1B" w:rsidP="00ED52FD">
            <w:pPr>
              <w:pStyle w:val="TABLE-cell"/>
              <w:spacing w:before="40" w:after="40"/>
              <w:jc w:val="center"/>
            </w:pPr>
            <w:r>
              <w:t>–</w:t>
            </w:r>
          </w:p>
        </w:tc>
        <w:tc>
          <w:tcPr>
            <w:tcW w:w="1206" w:type="dxa"/>
            <w:tcBorders>
              <w:top w:val="nil"/>
              <w:left w:val="single" w:sz="4" w:space="0" w:color="auto"/>
              <w:bottom w:val="nil"/>
              <w:right w:val="single" w:sz="4" w:space="0" w:color="auto"/>
            </w:tcBorders>
          </w:tcPr>
          <w:p w14:paraId="686F5FD4" w14:textId="77777777" w:rsidR="00521E1B" w:rsidRDefault="00521E1B" w:rsidP="00ED52FD">
            <w:pPr>
              <w:pStyle w:val="TABLE-cell"/>
              <w:spacing w:before="40" w:after="40"/>
              <w:jc w:val="center"/>
            </w:pPr>
            <w:r>
              <w:t>C</w:t>
            </w:r>
          </w:p>
        </w:tc>
        <w:tc>
          <w:tcPr>
            <w:tcW w:w="1207" w:type="dxa"/>
            <w:tcBorders>
              <w:top w:val="nil"/>
              <w:left w:val="single" w:sz="4" w:space="0" w:color="auto"/>
              <w:bottom w:val="nil"/>
              <w:right w:val="single" w:sz="4" w:space="0" w:color="auto"/>
            </w:tcBorders>
          </w:tcPr>
          <w:p w14:paraId="13BC3DE1" w14:textId="77777777" w:rsidR="00521E1B" w:rsidRDefault="00521E1B" w:rsidP="00ED52FD">
            <w:pPr>
              <w:pStyle w:val="TABLE-cell"/>
              <w:spacing w:before="40" w:after="40"/>
              <w:jc w:val="center"/>
            </w:pPr>
            <w:r>
              <w:t>C (=)</w:t>
            </w:r>
          </w:p>
        </w:tc>
      </w:tr>
      <w:tr w:rsidR="00521E1B" w14:paraId="30382A9D" w14:textId="77777777" w:rsidTr="00521E1B">
        <w:trPr>
          <w:cantSplit/>
          <w:jc w:val="center"/>
        </w:trPr>
        <w:tc>
          <w:tcPr>
            <w:tcW w:w="4261" w:type="dxa"/>
            <w:tcBorders>
              <w:top w:val="nil"/>
              <w:left w:val="single" w:sz="4" w:space="0" w:color="auto"/>
              <w:bottom w:val="nil"/>
              <w:right w:val="single" w:sz="4" w:space="0" w:color="auto"/>
            </w:tcBorders>
          </w:tcPr>
          <w:p w14:paraId="5DCD83EE" w14:textId="77777777" w:rsidR="00521E1B" w:rsidRDefault="00521E1B" w:rsidP="00ED52FD">
            <w:pPr>
              <w:pStyle w:val="TABLE-cell"/>
              <w:tabs>
                <w:tab w:val="left" w:pos="337"/>
                <w:tab w:val="left" w:pos="712"/>
                <w:tab w:val="left" w:pos="1072"/>
                <w:tab w:val="left" w:pos="1417"/>
                <w:tab w:val="left" w:pos="1777"/>
                <w:tab w:val="left" w:pos="2137"/>
              </w:tabs>
              <w:spacing w:before="40" w:after="40"/>
            </w:pPr>
            <w:r>
              <w:tab/>
            </w:r>
            <w:r>
              <w:tab/>
            </w:r>
            <w:r>
              <w:tab/>
              <w:t>Result</w:t>
            </w:r>
          </w:p>
        </w:tc>
        <w:tc>
          <w:tcPr>
            <w:tcW w:w="1206" w:type="dxa"/>
            <w:tcBorders>
              <w:top w:val="nil"/>
              <w:left w:val="single" w:sz="4" w:space="0" w:color="auto"/>
              <w:bottom w:val="nil"/>
              <w:right w:val="single" w:sz="4" w:space="0" w:color="auto"/>
            </w:tcBorders>
          </w:tcPr>
          <w:p w14:paraId="304B28B7" w14:textId="77777777" w:rsidR="00521E1B" w:rsidRDefault="00521E1B" w:rsidP="00ED52FD">
            <w:pPr>
              <w:pStyle w:val="TABLE-cell"/>
              <w:spacing w:before="40" w:after="40"/>
              <w:jc w:val="center"/>
            </w:pPr>
            <w:r>
              <w:t>–</w:t>
            </w:r>
          </w:p>
        </w:tc>
        <w:tc>
          <w:tcPr>
            <w:tcW w:w="1206" w:type="dxa"/>
            <w:tcBorders>
              <w:top w:val="nil"/>
              <w:left w:val="single" w:sz="4" w:space="0" w:color="auto"/>
              <w:bottom w:val="nil"/>
              <w:right w:val="single" w:sz="4" w:space="0" w:color="auto"/>
            </w:tcBorders>
          </w:tcPr>
          <w:p w14:paraId="4E65B37F" w14:textId="77777777" w:rsidR="00521E1B" w:rsidRDefault="00521E1B" w:rsidP="00ED52FD">
            <w:pPr>
              <w:pStyle w:val="TABLE-cell"/>
              <w:spacing w:before="40" w:after="40"/>
              <w:jc w:val="center"/>
            </w:pPr>
            <w:r>
              <w:t>–</w:t>
            </w:r>
          </w:p>
        </w:tc>
        <w:tc>
          <w:tcPr>
            <w:tcW w:w="1206" w:type="dxa"/>
            <w:tcBorders>
              <w:top w:val="nil"/>
              <w:left w:val="single" w:sz="4" w:space="0" w:color="auto"/>
              <w:bottom w:val="nil"/>
              <w:right w:val="single" w:sz="4" w:space="0" w:color="auto"/>
            </w:tcBorders>
          </w:tcPr>
          <w:p w14:paraId="2EA3DFC3" w14:textId="77777777" w:rsidR="00521E1B" w:rsidRDefault="00521E1B" w:rsidP="00ED52FD">
            <w:pPr>
              <w:pStyle w:val="TABLE-cell"/>
              <w:spacing w:before="40" w:after="40"/>
              <w:jc w:val="center"/>
            </w:pPr>
            <w:r>
              <w:t>M</w:t>
            </w:r>
          </w:p>
        </w:tc>
        <w:tc>
          <w:tcPr>
            <w:tcW w:w="1207" w:type="dxa"/>
            <w:tcBorders>
              <w:top w:val="nil"/>
              <w:left w:val="single" w:sz="4" w:space="0" w:color="auto"/>
              <w:bottom w:val="nil"/>
              <w:right w:val="single" w:sz="4" w:space="0" w:color="auto"/>
            </w:tcBorders>
          </w:tcPr>
          <w:p w14:paraId="5FCC0066" w14:textId="77777777" w:rsidR="00521E1B" w:rsidRDefault="00521E1B" w:rsidP="00ED52FD">
            <w:pPr>
              <w:pStyle w:val="TABLE-cell"/>
              <w:spacing w:before="40" w:after="40"/>
              <w:jc w:val="center"/>
            </w:pPr>
            <w:r>
              <w:t>M (=)</w:t>
            </w:r>
          </w:p>
        </w:tc>
      </w:tr>
      <w:tr w:rsidR="00521E1B" w14:paraId="20009043" w14:textId="77777777" w:rsidTr="00521E1B">
        <w:trPr>
          <w:cantSplit/>
          <w:jc w:val="center"/>
        </w:trPr>
        <w:tc>
          <w:tcPr>
            <w:tcW w:w="4261" w:type="dxa"/>
            <w:tcBorders>
              <w:top w:val="nil"/>
              <w:left w:val="single" w:sz="4" w:space="0" w:color="auto"/>
              <w:bottom w:val="nil"/>
              <w:right w:val="single" w:sz="4" w:space="0" w:color="auto"/>
            </w:tcBorders>
          </w:tcPr>
          <w:p w14:paraId="75C78F8A" w14:textId="77777777" w:rsidR="00521E1B" w:rsidRDefault="00521E1B" w:rsidP="00ED52FD">
            <w:pPr>
              <w:pStyle w:val="TABLE-cell"/>
              <w:tabs>
                <w:tab w:val="left" w:pos="337"/>
                <w:tab w:val="left" w:pos="712"/>
                <w:tab w:val="left" w:pos="1072"/>
                <w:tab w:val="left" w:pos="1417"/>
                <w:tab w:val="left" w:pos="1777"/>
                <w:tab w:val="left" w:pos="2137"/>
              </w:tabs>
              <w:spacing w:before="40" w:after="40"/>
            </w:pPr>
            <w:r>
              <w:tab/>
            </w:r>
            <w:r>
              <w:tab/>
              <w:t>Access_Response_Action</w:t>
            </w:r>
          </w:p>
        </w:tc>
        <w:tc>
          <w:tcPr>
            <w:tcW w:w="1206" w:type="dxa"/>
            <w:tcBorders>
              <w:top w:val="nil"/>
              <w:left w:val="single" w:sz="4" w:space="0" w:color="auto"/>
              <w:bottom w:val="nil"/>
              <w:right w:val="single" w:sz="4" w:space="0" w:color="auto"/>
            </w:tcBorders>
          </w:tcPr>
          <w:p w14:paraId="03DA9E6B" w14:textId="77777777" w:rsidR="00521E1B" w:rsidRDefault="00521E1B" w:rsidP="00ED52FD">
            <w:pPr>
              <w:pStyle w:val="TABLE-cell"/>
              <w:spacing w:before="40" w:after="40"/>
              <w:jc w:val="center"/>
            </w:pPr>
            <w:r>
              <w:t>–</w:t>
            </w:r>
          </w:p>
        </w:tc>
        <w:tc>
          <w:tcPr>
            <w:tcW w:w="1206" w:type="dxa"/>
            <w:tcBorders>
              <w:top w:val="nil"/>
              <w:left w:val="single" w:sz="4" w:space="0" w:color="auto"/>
              <w:bottom w:val="nil"/>
              <w:right w:val="single" w:sz="4" w:space="0" w:color="auto"/>
            </w:tcBorders>
          </w:tcPr>
          <w:p w14:paraId="74FC16F4" w14:textId="77777777" w:rsidR="00521E1B" w:rsidRDefault="00521E1B" w:rsidP="00ED52FD">
            <w:pPr>
              <w:pStyle w:val="TABLE-cell"/>
              <w:spacing w:before="40" w:after="40"/>
              <w:jc w:val="center"/>
            </w:pPr>
            <w:r>
              <w:t>–</w:t>
            </w:r>
          </w:p>
        </w:tc>
        <w:tc>
          <w:tcPr>
            <w:tcW w:w="1206" w:type="dxa"/>
            <w:tcBorders>
              <w:top w:val="nil"/>
              <w:left w:val="single" w:sz="4" w:space="0" w:color="auto"/>
              <w:bottom w:val="nil"/>
              <w:right w:val="single" w:sz="4" w:space="0" w:color="auto"/>
            </w:tcBorders>
          </w:tcPr>
          <w:p w14:paraId="060995AA" w14:textId="77777777" w:rsidR="00521E1B" w:rsidRDefault="00521E1B" w:rsidP="00ED52FD">
            <w:pPr>
              <w:pStyle w:val="TABLE-cell"/>
              <w:spacing w:before="40" w:after="40"/>
              <w:jc w:val="center"/>
            </w:pPr>
            <w:r>
              <w:t>C</w:t>
            </w:r>
          </w:p>
        </w:tc>
        <w:tc>
          <w:tcPr>
            <w:tcW w:w="1207" w:type="dxa"/>
            <w:tcBorders>
              <w:top w:val="nil"/>
              <w:left w:val="single" w:sz="4" w:space="0" w:color="auto"/>
              <w:bottom w:val="nil"/>
              <w:right w:val="single" w:sz="4" w:space="0" w:color="auto"/>
            </w:tcBorders>
          </w:tcPr>
          <w:p w14:paraId="38BF5A86" w14:textId="77777777" w:rsidR="00521E1B" w:rsidRDefault="00521E1B" w:rsidP="00ED52FD">
            <w:pPr>
              <w:pStyle w:val="TABLE-cell"/>
              <w:spacing w:before="40" w:after="40"/>
              <w:jc w:val="center"/>
            </w:pPr>
            <w:r>
              <w:t>C (=)</w:t>
            </w:r>
          </w:p>
        </w:tc>
      </w:tr>
      <w:tr w:rsidR="00521E1B" w14:paraId="5AD0E3B7" w14:textId="77777777" w:rsidTr="00521E1B">
        <w:trPr>
          <w:cantSplit/>
          <w:jc w:val="center"/>
        </w:trPr>
        <w:tc>
          <w:tcPr>
            <w:tcW w:w="4261" w:type="dxa"/>
            <w:tcBorders>
              <w:top w:val="nil"/>
              <w:left w:val="single" w:sz="4" w:space="0" w:color="auto"/>
              <w:bottom w:val="single" w:sz="4" w:space="0" w:color="auto"/>
              <w:right w:val="single" w:sz="4" w:space="0" w:color="auto"/>
            </w:tcBorders>
          </w:tcPr>
          <w:p w14:paraId="50AB1C0D" w14:textId="77777777" w:rsidR="00521E1B" w:rsidRDefault="00521E1B" w:rsidP="00ED52FD">
            <w:pPr>
              <w:pStyle w:val="TABLE-cell"/>
              <w:tabs>
                <w:tab w:val="left" w:pos="337"/>
                <w:tab w:val="left" w:pos="712"/>
                <w:tab w:val="left" w:pos="1072"/>
                <w:tab w:val="left" w:pos="1417"/>
                <w:tab w:val="left" w:pos="1777"/>
                <w:tab w:val="left" w:pos="2137"/>
              </w:tabs>
              <w:spacing w:before="40" w:after="40"/>
            </w:pPr>
            <w:r>
              <w:tab/>
            </w:r>
            <w:r>
              <w:tab/>
            </w:r>
            <w:r>
              <w:tab/>
              <w:t>Result</w:t>
            </w:r>
          </w:p>
        </w:tc>
        <w:tc>
          <w:tcPr>
            <w:tcW w:w="1206" w:type="dxa"/>
            <w:tcBorders>
              <w:top w:val="nil"/>
              <w:left w:val="single" w:sz="4" w:space="0" w:color="auto"/>
              <w:bottom w:val="single" w:sz="4" w:space="0" w:color="auto"/>
              <w:right w:val="single" w:sz="4" w:space="0" w:color="auto"/>
            </w:tcBorders>
          </w:tcPr>
          <w:p w14:paraId="4F600406" w14:textId="77777777" w:rsidR="00521E1B" w:rsidRDefault="00521E1B" w:rsidP="00ED52FD">
            <w:pPr>
              <w:pStyle w:val="TABLE-cell"/>
              <w:spacing w:before="40" w:after="40"/>
              <w:jc w:val="center"/>
            </w:pPr>
            <w:r>
              <w:t>–</w:t>
            </w:r>
          </w:p>
        </w:tc>
        <w:tc>
          <w:tcPr>
            <w:tcW w:w="1206" w:type="dxa"/>
            <w:tcBorders>
              <w:top w:val="nil"/>
              <w:left w:val="single" w:sz="4" w:space="0" w:color="auto"/>
              <w:bottom w:val="single" w:sz="4" w:space="0" w:color="auto"/>
              <w:right w:val="single" w:sz="4" w:space="0" w:color="auto"/>
            </w:tcBorders>
          </w:tcPr>
          <w:p w14:paraId="31874A33" w14:textId="77777777" w:rsidR="00521E1B" w:rsidRDefault="00521E1B" w:rsidP="00ED52FD">
            <w:pPr>
              <w:pStyle w:val="TABLE-cell"/>
              <w:spacing w:before="40" w:after="40"/>
              <w:jc w:val="center"/>
            </w:pPr>
            <w:r>
              <w:t>–</w:t>
            </w:r>
          </w:p>
        </w:tc>
        <w:tc>
          <w:tcPr>
            <w:tcW w:w="1206" w:type="dxa"/>
            <w:tcBorders>
              <w:top w:val="nil"/>
              <w:left w:val="single" w:sz="4" w:space="0" w:color="auto"/>
              <w:bottom w:val="single" w:sz="4" w:space="0" w:color="auto"/>
              <w:right w:val="single" w:sz="4" w:space="0" w:color="auto"/>
            </w:tcBorders>
          </w:tcPr>
          <w:p w14:paraId="2E364F36" w14:textId="77777777" w:rsidR="00521E1B" w:rsidRDefault="00521E1B" w:rsidP="00ED52FD">
            <w:pPr>
              <w:pStyle w:val="TABLE-cell"/>
              <w:spacing w:before="40" w:after="40"/>
              <w:jc w:val="center"/>
            </w:pPr>
            <w:r>
              <w:t>M</w:t>
            </w:r>
          </w:p>
        </w:tc>
        <w:tc>
          <w:tcPr>
            <w:tcW w:w="1207" w:type="dxa"/>
            <w:tcBorders>
              <w:top w:val="nil"/>
              <w:left w:val="single" w:sz="4" w:space="0" w:color="auto"/>
              <w:bottom w:val="single" w:sz="4" w:space="0" w:color="auto"/>
              <w:right w:val="single" w:sz="4" w:space="0" w:color="auto"/>
            </w:tcBorders>
          </w:tcPr>
          <w:p w14:paraId="7489856F" w14:textId="77777777" w:rsidR="00521E1B" w:rsidRDefault="00521E1B" w:rsidP="00ED52FD">
            <w:pPr>
              <w:pStyle w:val="TABLE-cell"/>
              <w:spacing w:before="40" w:after="40"/>
              <w:jc w:val="center"/>
            </w:pPr>
            <w:r>
              <w:t>M (=)</w:t>
            </w:r>
          </w:p>
        </w:tc>
      </w:tr>
      <w:tr w:rsidR="00324458" w14:paraId="585E25F0" w14:textId="77777777" w:rsidTr="00521E1B">
        <w:trPr>
          <w:cantSplit/>
          <w:jc w:val="center"/>
        </w:trPr>
        <w:tc>
          <w:tcPr>
            <w:tcW w:w="9086" w:type="dxa"/>
            <w:gridSpan w:val="5"/>
            <w:tcBorders>
              <w:top w:val="single" w:sz="4" w:space="0" w:color="auto"/>
              <w:left w:val="single" w:sz="4" w:space="0" w:color="auto"/>
              <w:bottom w:val="single" w:sz="4" w:space="0" w:color="auto"/>
              <w:right w:val="single" w:sz="4" w:space="0" w:color="auto"/>
            </w:tcBorders>
            <w:hideMark/>
          </w:tcPr>
          <w:p w14:paraId="1ABCCF01" w14:textId="77777777" w:rsidR="00324458" w:rsidRDefault="00324458" w:rsidP="00ED52FD">
            <w:pPr>
              <w:pStyle w:val="TABFIGfootnote"/>
              <w:spacing w:before="40" w:after="40"/>
            </w:pPr>
            <w:r w:rsidRPr="002F7A07">
              <w:rPr>
                <w:rStyle w:val="SUPerscript-small"/>
              </w:rPr>
              <w:t>1</w:t>
            </w:r>
            <w:r>
              <w:t xml:space="preserve"> </w:t>
            </w:r>
            <w:r w:rsidR="00B67C8A">
              <w:tab/>
            </w:r>
            <w:r>
              <w:t>When the Access_Request_Specification service parameter is present in Access_Response_Body, then its value shall be the same as in the .request / .indication primitive.</w:t>
            </w:r>
          </w:p>
        </w:tc>
      </w:tr>
    </w:tbl>
    <w:p w14:paraId="2EE25A74" w14:textId="77777777" w:rsidR="00A4449B" w:rsidRDefault="00A4449B" w:rsidP="00A4449B">
      <w:pPr>
        <w:pStyle w:val="NOTE"/>
      </w:pPr>
    </w:p>
    <w:p w14:paraId="3CB4EE0E" w14:textId="77777777" w:rsidR="00324458" w:rsidRDefault="00324458" w:rsidP="00B67C8A">
      <w:pPr>
        <w:pStyle w:val="PARAGRAPH"/>
      </w:pPr>
      <w:r>
        <w:t>The Access_Request_Body</w:t>
      </w:r>
      <w:r>
        <w:fldChar w:fldCharType="begin"/>
      </w:r>
      <w:r>
        <w:instrText xml:space="preserve"> XE "Access_Request_Body" </w:instrText>
      </w:r>
      <w:r>
        <w:fldChar w:fldCharType="end"/>
      </w:r>
      <w:r>
        <w:t xml:space="preserve"> parameter contains the Access_Request_Specification and the Access_Request_List_Of_Data sub-parameters.</w:t>
      </w:r>
    </w:p>
    <w:p w14:paraId="041D67BB" w14:textId="77777777" w:rsidR="00324458" w:rsidRDefault="00324458" w:rsidP="00B67C8A">
      <w:pPr>
        <w:pStyle w:val="PARAGRAPH"/>
      </w:pPr>
      <w:r>
        <w:t>The Access_Request_Specification</w:t>
      </w:r>
      <w:r>
        <w:fldChar w:fldCharType="begin"/>
      </w:r>
      <w:r>
        <w:instrText xml:space="preserve"> XE "Access_Request_Specification" </w:instrText>
      </w:r>
      <w:r>
        <w:fldChar w:fldCharType="end"/>
      </w:r>
      <w:r>
        <w:t xml:space="preserve"> parameter carries a list of request specifications. The list may have 0 or more elements. Each request can be any of the following:</w:t>
      </w:r>
    </w:p>
    <w:p w14:paraId="77211FD6" w14:textId="77777777" w:rsidR="00324458" w:rsidRDefault="00324458" w:rsidP="00A4449B">
      <w:pPr>
        <w:pStyle w:val="PARAGRAPH"/>
        <w:pageBreakBefore/>
      </w:pPr>
      <w:r>
        <w:lastRenderedPageBreak/>
        <w:t>Without selective access:</w:t>
      </w:r>
    </w:p>
    <w:p w14:paraId="4CCF49B4" w14:textId="77777777" w:rsidR="00324458" w:rsidRDefault="00324458" w:rsidP="00695ACD">
      <w:pPr>
        <w:pStyle w:val="ListBullet"/>
        <w:numPr>
          <w:ilvl w:val="0"/>
          <w:numId w:val="70"/>
        </w:numPr>
      </w:pPr>
      <w:r>
        <w:t>Access_Request_Get</w:t>
      </w:r>
      <w:r>
        <w:fldChar w:fldCharType="begin"/>
      </w:r>
      <w:r>
        <w:instrText xml:space="preserve"> XE "Access_Request_Get" </w:instrText>
      </w:r>
      <w:r>
        <w:fldChar w:fldCharType="end"/>
      </w:r>
      <w:r>
        <w:t xml:space="preserve"> carries the COSEM_Attribute_Descriptor of an attribute to be read;</w:t>
      </w:r>
    </w:p>
    <w:p w14:paraId="474B6D0F" w14:textId="77777777" w:rsidR="00324458" w:rsidRDefault="00324458" w:rsidP="00695ACD">
      <w:pPr>
        <w:pStyle w:val="ListBullet"/>
        <w:numPr>
          <w:ilvl w:val="0"/>
          <w:numId w:val="70"/>
        </w:numPr>
      </w:pPr>
      <w:r>
        <w:t>Access_Request_Set</w:t>
      </w:r>
      <w:r>
        <w:fldChar w:fldCharType="begin"/>
      </w:r>
      <w:r>
        <w:instrText xml:space="preserve"> XE "Access_Request_Set" </w:instrText>
      </w:r>
      <w:r>
        <w:fldChar w:fldCharType="end"/>
      </w:r>
      <w:r>
        <w:t xml:space="preserve"> carries the COSEM_Attribute_Descriptor of an attribute to be written;</w:t>
      </w:r>
    </w:p>
    <w:p w14:paraId="33A3BD27" w14:textId="77777777" w:rsidR="00324458" w:rsidRDefault="00324458" w:rsidP="00695ACD">
      <w:pPr>
        <w:pStyle w:val="ListBullet"/>
        <w:numPr>
          <w:ilvl w:val="0"/>
          <w:numId w:val="70"/>
        </w:numPr>
      </w:pPr>
      <w:r>
        <w:t>Access_Request_Action</w:t>
      </w:r>
      <w:r>
        <w:fldChar w:fldCharType="begin"/>
      </w:r>
      <w:r>
        <w:instrText xml:space="preserve"> XE "Access_Request_Action" </w:instrText>
      </w:r>
      <w:r>
        <w:fldChar w:fldCharType="end"/>
      </w:r>
      <w:r>
        <w:t xml:space="preserve"> carries the COSEM_Method_Descriptor of a method to be invoked.</w:t>
      </w:r>
    </w:p>
    <w:p w14:paraId="2B9C5FCE" w14:textId="77777777" w:rsidR="00324458" w:rsidRDefault="00324458" w:rsidP="00B67C8A">
      <w:pPr>
        <w:pStyle w:val="PARAGRAPH"/>
      </w:pPr>
      <w:r>
        <w:t>With selective access:</w:t>
      </w:r>
    </w:p>
    <w:p w14:paraId="29142520" w14:textId="77777777" w:rsidR="00324458" w:rsidRDefault="00324458" w:rsidP="00695ACD">
      <w:pPr>
        <w:pStyle w:val="ListBullet"/>
        <w:numPr>
          <w:ilvl w:val="0"/>
          <w:numId w:val="70"/>
        </w:numPr>
      </w:pPr>
      <w:r>
        <w:t>Access_Request_Get_With_Selection carries the COSEM_Attribute_Descriptor of an attribute to be read with selective access, and the Access_Selection parameter that contains Access_Selector and Access_Parameters;</w:t>
      </w:r>
    </w:p>
    <w:p w14:paraId="04E0F473" w14:textId="77777777" w:rsidR="00324458" w:rsidRDefault="00324458" w:rsidP="00695ACD">
      <w:pPr>
        <w:pStyle w:val="ListBullet"/>
        <w:numPr>
          <w:ilvl w:val="0"/>
          <w:numId w:val="70"/>
        </w:numPr>
      </w:pPr>
      <w:r>
        <w:t>Access_Request_Set_With_Selection carries the COSEM_Attribute_Descriptor of an attribute to be written with selective access, and the Access_Selection parameter that contains Access_Selector and Access_Parameters.</w:t>
      </w:r>
    </w:p>
    <w:p w14:paraId="450E9F9E" w14:textId="77777777" w:rsidR="00324458" w:rsidRDefault="00324458" w:rsidP="00B67C8A">
      <w:pPr>
        <w:pStyle w:val="PARAGRAPH"/>
      </w:pPr>
      <w:r>
        <w:t>Access_Request_Get_ / Set_ With_Selection should not be used if selective access to the attribute is not available or if COSEM_Attribute_Descriptor identifies all attributes (Attribute_0).</w:t>
      </w:r>
    </w:p>
    <w:p w14:paraId="5D0E40F2" w14:textId="77777777" w:rsidR="00324458" w:rsidRDefault="00324458" w:rsidP="00B67C8A">
      <w:pPr>
        <w:pStyle w:val="PARAGRAPH"/>
      </w:pPr>
      <w:r>
        <w:t>The COSEM_Attribute_Descriptor</w:t>
      </w:r>
      <w:r>
        <w:fldChar w:fldCharType="begin"/>
      </w:r>
      <w:r>
        <w:instrText xml:space="preserve"> XE "COSEM_Attribute_Descriptor" </w:instrText>
      </w:r>
      <w:r>
        <w:fldChar w:fldCharType="end"/>
      </w:r>
      <w:r>
        <w:t xml:space="preserve"> parameter is a composite parameter:</w:t>
      </w:r>
    </w:p>
    <w:p w14:paraId="06DE67DF" w14:textId="77777777" w:rsidR="00324458" w:rsidRDefault="00324458" w:rsidP="00521922">
      <w:pPr>
        <w:pStyle w:val="ListBullet"/>
      </w:pPr>
      <w:r>
        <w:t>the (COSEM_Class_Id, COSEM_Object_Instance_Id) doublet non-ambiguously references one and only one COSEM object</w:t>
      </w:r>
      <w:r>
        <w:fldChar w:fldCharType="begin"/>
      </w:r>
      <w:r>
        <w:instrText xml:space="preserve"> XE "COSEM object" </w:instrText>
      </w:r>
      <w:r>
        <w:fldChar w:fldCharType="end"/>
      </w:r>
      <w:r>
        <w:t xml:space="preserve"> instance;</w:t>
      </w:r>
    </w:p>
    <w:p w14:paraId="1D439554" w14:textId="77777777" w:rsidR="00324458" w:rsidRDefault="00324458" w:rsidP="00521922">
      <w:pPr>
        <w:pStyle w:val="ListBullet"/>
      </w:pPr>
      <w:r>
        <w:t>the COSEM_Object_Attribute_Id element identifies the attribute of the object instance. COSEM_Object_Attribute_Id == 0 references all public attributes of the object.</w:t>
      </w:r>
    </w:p>
    <w:p w14:paraId="44C47DA6" w14:textId="77777777" w:rsidR="00324458" w:rsidRDefault="00324458" w:rsidP="00B67C8A">
      <w:pPr>
        <w:pStyle w:val="PARAGRAPH"/>
      </w:pPr>
      <w:r>
        <w:t>The Access_Selection parameter carries the Access_Selector and the Access_Parameters sub-parameters. The possible values are defined in the relevant COSEM interface class definitions.</w:t>
      </w:r>
    </w:p>
    <w:p w14:paraId="411523BE" w14:textId="77777777" w:rsidR="00324458" w:rsidRDefault="00324458" w:rsidP="00B67C8A">
      <w:pPr>
        <w:pStyle w:val="PARAGRAPH"/>
      </w:pPr>
      <w:r>
        <w:t>The Access_Request_List_Of_Data</w:t>
      </w:r>
      <w:r>
        <w:fldChar w:fldCharType="begin"/>
      </w:r>
      <w:r>
        <w:instrText xml:space="preserve"> XE "Access_Request_List_Of_Data" </w:instrText>
      </w:r>
      <w:r>
        <w:fldChar w:fldCharType="end"/>
      </w:r>
      <w:r>
        <w:t xml:space="preserve"> parameter carries the list of data related to the list of Access_Request_Specification parameters. The data depend on the kind of access request:</w:t>
      </w:r>
    </w:p>
    <w:p w14:paraId="63091314" w14:textId="77777777" w:rsidR="00324458" w:rsidRDefault="00324458" w:rsidP="00521922">
      <w:pPr>
        <w:pStyle w:val="ListBullet"/>
      </w:pPr>
      <w:r>
        <w:t>Access_Request_Get referencing one or all attributes(Attribute_0): null-data;</w:t>
      </w:r>
    </w:p>
    <w:p w14:paraId="6E2DC50C" w14:textId="77777777" w:rsidR="00324458" w:rsidRDefault="00324458" w:rsidP="00521922">
      <w:pPr>
        <w:pStyle w:val="ListBullet"/>
      </w:pPr>
      <w:r>
        <w:t>Access_Request_Set: the corresponding data carries the value to be written. In the case of referencing all attributes (Attribute_0), the data shall be a structure. The number of elements in the structure shall be the same as the number of attributes specified in the relevant COSEM IC specification. Each element in the structure contains the value to be written or null-data meaning that the given attribute need not be written;</w:t>
      </w:r>
    </w:p>
    <w:p w14:paraId="6CED54F1" w14:textId="77777777" w:rsidR="00324458" w:rsidRDefault="00324458" w:rsidP="00521922">
      <w:pPr>
        <w:pStyle w:val="ListBullet"/>
      </w:pPr>
      <w:r>
        <w:t>Access_Request_Action: the corresponding data carries the method invocation parameters, or if not required null-data.</w:t>
      </w:r>
    </w:p>
    <w:p w14:paraId="67E09DDB" w14:textId="77777777" w:rsidR="00324458" w:rsidRDefault="00324458" w:rsidP="00B67C8A">
      <w:pPr>
        <w:pStyle w:val="PARAGRAPH"/>
      </w:pPr>
      <w:r>
        <w:t>The number and order of the elements on the two lists shall be the same.</w:t>
      </w:r>
    </w:p>
    <w:p w14:paraId="2F14C196" w14:textId="77777777" w:rsidR="00324458" w:rsidRDefault="00324458" w:rsidP="00B67C8A">
      <w:pPr>
        <w:pStyle w:val="PARAGRAPH"/>
      </w:pPr>
      <w:r>
        <w:t>The Access_Response_Body</w:t>
      </w:r>
      <w:r>
        <w:fldChar w:fldCharType="begin"/>
      </w:r>
      <w:r>
        <w:instrText xml:space="preserve"> XE "Access_Response_Body" </w:instrText>
      </w:r>
      <w:r>
        <w:fldChar w:fldCharType="end"/>
      </w:r>
      <w:r>
        <w:t xml:space="preserve"> parameter contains the following sub-parameters:</w:t>
      </w:r>
    </w:p>
    <w:p w14:paraId="4A5367F7" w14:textId="77777777" w:rsidR="00324458" w:rsidRDefault="00324458" w:rsidP="00521922">
      <w:pPr>
        <w:pStyle w:val="ListBullet"/>
      </w:pPr>
      <w:r>
        <w:t>the Access_Request_Specification (optionally, only when the Self_Descriptive == TRUE);</w:t>
      </w:r>
    </w:p>
    <w:p w14:paraId="7CC84BB7" w14:textId="77777777" w:rsidR="00324458" w:rsidRDefault="00324458" w:rsidP="00521922">
      <w:pPr>
        <w:pStyle w:val="ListBullet"/>
      </w:pPr>
      <w:r>
        <w:t>the Access_Response_List_Of_Data; and</w:t>
      </w:r>
    </w:p>
    <w:p w14:paraId="2B0D9548" w14:textId="77777777" w:rsidR="00324458" w:rsidRDefault="00324458" w:rsidP="00521922">
      <w:pPr>
        <w:pStyle w:val="ListBullet"/>
      </w:pPr>
      <w:r>
        <w:t>the Access_Response_Specification.</w:t>
      </w:r>
    </w:p>
    <w:p w14:paraId="4324B0EA" w14:textId="77777777" w:rsidR="00324458" w:rsidRDefault="00324458" w:rsidP="00B67C8A">
      <w:pPr>
        <w:pStyle w:val="PARAGRAPH"/>
      </w:pPr>
      <w:r>
        <w:t>Notice that in the response Access_Request_List_Of_Data comes first followed by Access_Response_Specification. If data is provided but the result indicates a failure, then the client should discard the data.</w:t>
      </w:r>
    </w:p>
    <w:p w14:paraId="71A3DEF7" w14:textId="77777777" w:rsidR="00324458" w:rsidRDefault="00324458" w:rsidP="00324458">
      <w:pPr>
        <w:pStyle w:val="PARAGRAPH"/>
      </w:pPr>
      <w:r>
        <w:lastRenderedPageBreak/>
        <w:t>The Access_Request_Specification</w:t>
      </w:r>
      <w:r>
        <w:fldChar w:fldCharType="begin"/>
      </w:r>
      <w:r>
        <w:instrText xml:space="preserve"> XE "Access_Request_Specification" </w:instrText>
      </w:r>
      <w:r>
        <w:fldChar w:fldCharType="end"/>
      </w:r>
      <w:r>
        <w:t xml:space="preserve"> parameter, when present, shall be the same as in the .request / .indication primitives.</w:t>
      </w:r>
    </w:p>
    <w:p w14:paraId="36ADA164" w14:textId="77777777" w:rsidR="00324458" w:rsidRDefault="00324458" w:rsidP="00B67C8A">
      <w:pPr>
        <w:pStyle w:val="PARAGRAPH"/>
      </w:pPr>
      <w:r>
        <w:t>The Access_Response_List_Of_Data</w:t>
      </w:r>
      <w:r>
        <w:fldChar w:fldCharType="begin"/>
      </w:r>
      <w:r>
        <w:instrText xml:space="preserve"> XE "Access_Response_List_Of_Data" </w:instrText>
      </w:r>
      <w:r>
        <w:fldChar w:fldCharType="end"/>
      </w:r>
      <w:r>
        <w:t xml:space="preserve"> parameter carries the data resulting from processing the requests. The number of elements on the list shall be the same as on the Access_Request_Specification list. The data depend on the kind of access request:</w:t>
      </w:r>
    </w:p>
    <w:p w14:paraId="3E155651" w14:textId="77777777" w:rsidR="00324458" w:rsidRDefault="00324458" w:rsidP="00521922">
      <w:pPr>
        <w:pStyle w:val="ListBullet"/>
      </w:pPr>
      <w:r>
        <w:t>Access_Request_Get referencing a single attribute: the value of the attribute requested or null-data when the value of the attribute cannot be returned;</w:t>
      </w:r>
    </w:p>
    <w:p w14:paraId="539D24DC" w14:textId="77777777" w:rsidR="00324458" w:rsidRDefault="00324458" w:rsidP="00521922">
      <w:pPr>
        <w:pStyle w:val="ListBullet"/>
      </w:pPr>
      <w:r>
        <w:t>Access_Request_Get referencing all attributes (Attribute_0): data shall be a structure, containing the value of each attribute. The number of elements in the structure shall be the same as the number of attributes specified in the relevant COSEM IC specification. If the value of an attribute cannot be returned, then null-data shall be included for that attribute. If no attribute values can be returned then a single null-data shall be returned;</w:t>
      </w:r>
    </w:p>
    <w:p w14:paraId="4E9BF80B" w14:textId="77777777" w:rsidR="00324458" w:rsidRDefault="00324458" w:rsidP="00521922">
      <w:pPr>
        <w:pStyle w:val="ListBullet"/>
      </w:pPr>
      <w:r>
        <w:t>Access_Request_Set referencing one or all attributes (Attribute_0): null-data;</w:t>
      </w:r>
    </w:p>
    <w:p w14:paraId="50879BF5" w14:textId="77777777" w:rsidR="00324458" w:rsidRDefault="00324458" w:rsidP="00521922">
      <w:pPr>
        <w:pStyle w:val="ListBullet"/>
      </w:pPr>
      <w:r>
        <w:t>Access_Request_Action: the return parameters or when not provided, null-data.</w:t>
      </w:r>
    </w:p>
    <w:p w14:paraId="7D76D74C" w14:textId="77777777" w:rsidR="00324458" w:rsidRDefault="00324458" w:rsidP="00B67C8A">
      <w:pPr>
        <w:pStyle w:val="PARAGRAPH"/>
      </w:pPr>
      <w:r>
        <w:t>The Access_Response_Specification parameter carries the result of each request. The number of elements on this list shall be the same as on the Access_Request_Specification list:</w:t>
      </w:r>
    </w:p>
    <w:p w14:paraId="532E81E2" w14:textId="77777777" w:rsidR="00324458" w:rsidRDefault="00324458" w:rsidP="00695ACD">
      <w:pPr>
        <w:pStyle w:val="ListBullet"/>
        <w:numPr>
          <w:ilvl w:val="0"/>
          <w:numId w:val="70"/>
        </w:numPr>
      </w:pPr>
      <w:r>
        <w:t xml:space="preserve">Access_Request_Get referencing a single attribute: the result of reading the attribute: </w:t>
      </w:r>
      <w:r>
        <w:rPr>
          <w:i/>
        </w:rPr>
        <w:t>success</w:t>
      </w:r>
      <w:r>
        <w:t xml:space="preserve"> or reason for the failure;</w:t>
      </w:r>
    </w:p>
    <w:p w14:paraId="3A399DEF" w14:textId="77777777" w:rsidR="00324458" w:rsidRDefault="00324458" w:rsidP="00695ACD">
      <w:pPr>
        <w:pStyle w:val="ListBullet"/>
        <w:numPr>
          <w:ilvl w:val="0"/>
          <w:numId w:val="70"/>
        </w:numPr>
      </w:pPr>
      <w:r>
        <w:t xml:space="preserve">Access_Request_Get referencing all attributes (Attribute_0): the result shall be </w:t>
      </w:r>
      <w:r>
        <w:rPr>
          <w:i/>
        </w:rPr>
        <w:t>success</w:t>
      </w:r>
      <w:r>
        <w:t xml:space="preserve"> if the value of all attributes to which access right is granted could be returned. Otherwise, it shall be </w:t>
      </w:r>
      <w:r>
        <w:rPr>
          <w:i/>
        </w:rPr>
        <w:t>Data-Access-Result</w:t>
      </w:r>
      <w:r>
        <w:t xml:space="preserve"> giving a reason for the failure;</w:t>
      </w:r>
    </w:p>
    <w:p w14:paraId="4F6CA3B4" w14:textId="77777777" w:rsidR="00324458" w:rsidRDefault="00324458" w:rsidP="00695ACD">
      <w:pPr>
        <w:pStyle w:val="ListBullet"/>
        <w:numPr>
          <w:ilvl w:val="0"/>
          <w:numId w:val="70"/>
        </w:numPr>
      </w:pPr>
      <w:r>
        <w:t xml:space="preserve">Access_Request_Set referencing a single attribute: the result of writing the attribute: </w:t>
      </w:r>
      <w:r>
        <w:rPr>
          <w:i/>
        </w:rPr>
        <w:t>success</w:t>
      </w:r>
      <w:r>
        <w:t xml:space="preserve"> or a reason for the failure;</w:t>
      </w:r>
    </w:p>
    <w:p w14:paraId="15D10DFB" w14:textId="77777777" w:rsidR="00324458" w:rsidRDefault="00324458" w:rsidP="00695ACD">
      <w:pPr>
        <w:pStyle w:val="ListBullet"/>
        <w:numPr>
          <w:ilvl w:val="0"/>
          <w:numId w:val="70"/>
        </w:numPr>
      </w:pPr>
      <w:r>
        <w:t xml:space="preserve">Access_Request_Set referencing all attributes (Attribute_0): the result shall be </w:t>
      </w:r>
      <w:r>
        <w:rPr>
          <w:i/>
        </w:rPr>
        <w:t>success</w:t>
      </w:r>
      <w:r>
        <w:t xml:space="preserve"> if the value of all attributes to which access right is granted could be written. Otherwise, it shall be </w:t>
      </w:r>
      <w:r>
        <w:rPr>
          <w:i/>
        </w:rPr>
        <w:t>Data-Access-Result</w:t>
      </w:r>
      <w:r>
        <w:t xml:space="preserve"> giving a reason for the failure;</w:t>
      </w:r>
    </w:p>
    <w:p w14:paraId="101204A4" w14:textId="77777777" w:rsidR="00324458" w:rsidRDefault="00324458" w:rsidP="00695ACD">
      <w:pPr>
        <w:pStyle w:val="ListBullet"/>
        <w:numPr>
          <w:ilvl w:val="0"/>
          <w:numId w:val="70"/>
        </w:numPr>
      </w:pPr>
      <w:r>
        <w:t xml:space="preserve">Access_Response_Action carries the result of invoking a method: </w:t>
      </w:r>
      <w:r>
        <w:rPr>
          <w:i/>
        </w:rPr>
        <w:t>success</w:t>
      </w:r>
      <w:r>
        <w:t xml:space="preserve"> or a reason for the failure. The result shall be </w:t>
      </w:r>
      <w:r>
        <w:rPr>
          <w:i/>
        </w:rPr>
        <w:t>success</w:t>
      </w:r>
      <w:r>
        <w:t xml:space="preserve"> if the method could be invoked successfully and – when the IC specification specifies return parameters – they could be successfully returned. Otherwise,</w:t>
      </w:r>
      <w:r>
        <w:rPr>
          <w:rFonts w:eastAsia="Calibri"/>
        </w:rPr>
        <w:t xml:space="preserve"> it shall </w:t>
      </w:r>
      <w:r>
        <w:t xml:space="preserve">be </w:t>
      </w:r>
      <w:r>
        <w:rPr>
          <w:i/>
        </w:rPr>
        <w:t>Action-Result</w:t>
      </w:r>
      <w:r>
        <w:t xml:space="preserve"> giving a reason for the failure.</w:t>
      </w:r>
    </w:p>
    <w:p w14:paraId="1E48D2BC" w14:textId="77777777" w:rsidR="00324458" w:rsidRDefault="00324458" w:rsidP="00B67C8A">
      <w:pPr>
        <w:pStyle w:val="PARAGRAPH"/>
      </w:pPr>
      <w:r>
        <w:t>If the Processing_Option parameter is set to TRUE and processing a request on the list fails, then for all requests following the failed one, Access_Response_List_Of_Data shall contain null-data and Access_Response_Specification shall carry the reason for the failure.</w:t>
      </w:r>
    </w:p>
    <w:p w14:paraId="6AC930E3" w14:textId="77777777" w:rsidR="00324458" w:rsidRDefault="00324458" w:rsidP="00324458">
      <w:pPr>
        <w:pStyle w:val="PARAGRAPH"/>
        <w:rPr>
          <w:i/>
        </w:rPr>
      </w:pPr>
      <w:r>
        <w:rPr>
          <w:i/>
        </w:rPr>
        <w:t>Use</w:t>
      </w:r>
    </w:p>
    <w:p w14:paraId="43657651" w14:textId="77777777" w:rsidR="00324458" w:rsidRDefault="00324458" w:rsidP="00B67C8A">
      <w:pPr>
        <w:pStyle w:val="PARAGRAPH"/>
      </w:pPr>
      <w:r>
        <w:t xml:space="preserve">Possible logical sequences of the ACCESS service primitives are illustrated in </w:t>
      </w:r>
      <w:r>
        <w:fldChar w:fldCharType="begin" w:fldLock="1"/>
      </w:r>
      <w:r>
        <w:instrText xml:space="preserve"> REF _Ref173922013 \h </w:instrText>
      </w:r>
      <w:r>
        <w:fldChar w:fldCharType="separate"/>
      </w:r>
      <w:r w:rsidR="00811F07" w:rsidRPr="00347160">
        <w:t xml:space="preserve">Figure </w:t>
      </w:r>
      <w:r w:rsidR="00811F07">
        <w:rPr>
          <w:noProof/>
        </w:rPr>
        <w:t>35</w:t>
      </w:r>
      <w:r>
        <w:fldChar w:fldCharType="end"/>
      </w:r>
      <w:r>
        <w:t>:</w:t>
      </w:r>
    </w:p>
    <w:p w14:paraId="2678D306" w14:textId="77777777" w:rsidR="00324458" w:rsidRDefault="00324458" w:rsidP="00521922">
      <w:pPr>
        <w:pStyle w:val="ListBullet"/>
      </w:pPr>
      <w:r>
        <w:t>for a successful confirmed ACCESS, item a);</w:t>
      </w:r>
    </w:p>
    <w:p w14:paraId="04445F9B" w14:textId="77777777" w:rsidR="00324458" w:rsidRDefault="00324458" w:rsidP="00521922">
      <w:pPr>
        <w:pStyle w:val="ListBullet"/>
      </w:pPr>
      <w:r>
        <w:t>for an unconfirmed ACCESS item d); and</w:t>
      </w:r>
    </w:p>
    <w:p w14:paraId="4E14694A" w14:textId="77777777" w:rsidR="00324458" w:rsidRDefault="00324458" w:rsidP="00521922">
      <w:pPr>
        <w:pStyle w:val="ListBullet"/>
      </w:pPr>
      <w:r>
        <w:t>for an unsuccessful attempt due to a local error item c).</w:t>
      </w:r>
    </w:p>
    <w:p w14:paraId="00182DA1" w14:textId="77777777" w:rsidR="00324458" w:rsidRDefault="00324458" w:rsidP="00B67C8A">
      <w:pPr>
        <w:pStyle w:val="PARAGRAPH"/>
      </w:pPr>
      <w:r>
        <w:t>The ACCESS.request primitive is invoked by the client AP to read or write the value of a list of COSEM object</w:t>
      </w:r>
      <w:r>
        <w:fldChar w:fldCharType="begin"/>
      </w:r>
      <w:r>
        <w:instrText xml:space="preserve"> XE "COSEM object" </w:instrText>
      </w:r>
      <w:r>
        <w:fldChar w:fldCharType="end"/>
      </w:r>
      <w:r>
        <w:t xml:space="preserve"> attributes and/or to invoke a list of methods.</w:t>
      </w:r>
    </w:p>
    <w:p w14:paraId="3A9B22A0" w14:textId="77777777" w:rsidR="00324458" w:rsidRDefault="00324458" w:rsidP="00B67C8A">
      <w:pPr>
        <w:pStyle w:val="PARAGRAPH"/>
      </w:pPr>
      <w:r>
        <w:t>The ACCESS.indication primitive is generated by the server AL upon the reception of an Access-Request APDU.</w:t>
      </w:r>
    </w:p>
    <w:p w14:paraId="6C8C2340" w14:textId="77777777" w:rsidR="00324458" w:rsidRDefault="00324458" w:rsidP="00B67C8A">
      <w:pPr>
        <w:pStyle w:val="PARAGRAPH"/>
      </w:pPr>
      <w:r>
        <w:lastRenderedPageBreak/>
        <w:t>The ACCESS.response primitive is invoked by the server AP – if Service_Class == Confirmed – to send a response to an .indication primitive received.</w:t>
      </w:r>
    </w:p>
    <w:p w14:paraId="57312E88" w14:textId="77777777" w:rsidR="00324458" w:rsidRDefault="00324458" w:rsidP="00324458">
      <w:pPr>
        <w:pStyle w:val="PARAGRAPH"/>
      </w:pPr>
      <w:r>
        <w:t>The ACCESS.confirm primitive is generated by the client AL to indicate the reception of an access-response APDU.</w:t>
      </w:r>
      <w:bookmarkStart w:id="3473" w:name="_Toc339905049"/>
      <w:bookmarkStart w:id="3474" w:name="_Toc339905640"/>
      <w:bookmarkEnd w:id="3473"/>
      <w:bookmarkEnd w:id="3474"/>
    </w:p>
    <w:p w14:paraId="14D300FC" w14:textId="77777777" w:rsidR="00324458" w:rsidRDefault="00324458" w:rsidP="00324458">
      <w:pPr>
        <w:pStyle w:val="PARAGRAPH"/>
      </w:pPr>
      <w:r>
        <w:t xml:space="preserve">When the request or the response does not fit in a single APDU, then the general block transfer mechanism can be used. See </w:t>
      </w:r>
      <w:r>
        <w:fldChar w:fldCharType="begin" w:fldLock="1"/>
      </w:r>
      <w:r>
        <w:instrText xml:space="preserve"> REF _Ref389736081 \r \h </w:instrText>
      </w:r>
      <w:r>
        <w:fldChar w:fldCharType="separate"/>
      </w:r>
      <w:r w:rsidR="00811F07">
        <w:t>4.2.4.4.9</w:t>
      </w:r>
      <w:r>
        <w:fldChar w:fldCharType="end"/>
      </w:r>
      <w:r>
        <w:t>.</w:t>
      </w:r>
    </w:p>
    <w:p w14:paraId="7DD97466" w14:textId="77777777" w:rsidR="00324458" w:rsidRDefault="00324458" w:rsidP="00324458">
      <w:pPr>
        <w:pStyle w:val="PARAGRAPH"/>
      </w:pPr>
      <w:r>
        <w:t>If the response would be too long to fit in a single APDU but GBT is not supported, the response may be either a list of null-data and a list of results indicating the reason for the failure.</w:t>
      </w:r>
    </w:p>
    <w:p w14:paraId="1A535761" w14:textId="77777777" w:rsidR="00324458" w:rsidRDefault="00324458" w:rsidP="00324458">
      <w:pPr>
        <w:pStyle w:val="PARAGRAPH"/>
      </w:pPr>
      <w:r>
        <w:t xml:space="preserve">When cryptographic protection is required, the access-request / access-response APDUs can be transported in general-ded-ciphering, general-glo-ciphering, general-ciphering or general-signing APDUs depending on the kind of protection to be applied. See </w:t>
      </w:r>
      <w:r>
        <w:rPr>
          <w:highlight w:val="yellow"/>
        </w:rPr>
        <w:fldChar w:fldCharType="begin" w:fldLock="1"/>
      </w:r>
      <w:r>
        <w:instrText xml:space="preserve"> REF _Ref372908356 \r \h </w:instrText>
      </w:r>
      <w:r>
        <w:rPr>
          <w:highlight w:val="yellow"/>
        </w:rPr>
      </w:r>
      <w:r>
        <w:rPr>
          <w:highlight w:val="yellow"/>
        </w:rPr>
        <w:fldChar w:fldCharType="separate"/>
      </w:r>
      <w:r w:rsidR="00811F07">
        <w:t>6.5</w:t>
      </w:r>
      <w:r>
        <w:rPr>
          <w:highlight w:val="yellow"/>
        </w:rPr>
        <w:fldChar w:fldCharType="end"/>
      </w:r>
    </w:p>
    <w:p w14:paraId="0A4BF47D" w14:textId="77777777" w:rsidR="00324458" w:rsidRPr="00324458" w:rsidRDefault="00324458" w:rsidP="00324458">
      <w:pPr>
        <w:pStyle w:val="PARAGRAPH"/>
      </w:pPr>
      <w:r>
        <w:t xml:space="preserve">The protocol of the ACCESS service is specified in </w:t>
      </w:r>
      <w:r>
        <w:fldChar w:fldCharType="begin" w:fldLock="1"/>
      </w:r>
      <w:r>
        <w:instrText xml:space="preserve"> REF _Ref386530770 \r \h </w:instrText>
      </w:r>
      <w:r>
        <w:fldChar w:fldCharType="separate"/>
      </w:r>
      <w:r w:rsidR="00811F07">
        <w:t>7.3.6</w:t>
      </w:r>
      <w:r>
        <w:fldChar w:fldCharType="end"/>
      </w:r>
      <w:r>
        <w:t>.</w:t>
      </w:r>
    </w:p>
    <w:p w14:paraId="1EEF277E" w14:textId="77777777" w:rsidR="00244888" w:rsidRPr="00A4449B" w:rsidRDefault="00244888" w:rsidP="00B67C8A">
      <w:pPr>
        <w:pStyle w:val="Heading2"/>
      </w:pPr>
      <w:bookmarkStart w:id="3475" w:name="_Ref372910901"/>
      <w:bookmarkStart w:id="3476" w:name="_Toc374450394"/>
      <w:bookmarkStart w:id="3477" w:name="_Toc374910580"/>
      <w:bookmarkStart w:id="3478" w:name="_Toc378884050"/>
      <w:bookmarkStart w:id="3479" w:name="_Toc406524200"/>
      <w:bookmarkStart w:id="3480" w:name="_Toc437856545"/>
      <w:bookmarkStart w:id="3481" w:name="_Toc97127247"/>
      <w:r w:rsidRPr="00A4449B">
        <w:t>The DataNotification service</w:t>
      </w:r>
      <w:bookmarkEnd w:id="3475"/>
      <w:bookmarkEnd w:id="3476"/>
      <w:bookmarkEnd w:id="3477"/>
      <w:bookmarkEnd w:id="3478"/>
      <w:bookmarkEnd w:id="3479"/>
      <w:bookmarkEnd w:id="3480"/>
      <w:bookmarkEnd w:id="3481"/>
      <w:r w:rsidRPr="00A4449B">
        <w:fldChar w:fldCharType="begin"/>
      </w:r>
      <w:r w:rsidRPr="00A4449B">
        <w:instrText xml:space="preserve"> XE "DataNotification service" </w:instrText>
      </w:r>
      <w:r w:rsidRPr="00A4449B">
        <w:fldChar w:fldCharType="end"/>
      </w:r>
    </w:p>
    <w:p w14:paraId="57CADC92" w14:textId="77777777" w:rsidR="00244888" w:rsidRPr="00347160" w:rsidRDefault="00244888" w:rsidP="00244888">
      <w:pPr>
        <w:pStyle w:val="PARAGRAPH"/>
        <w:rPr>
          <w:i/>
          <w:iCs/>
        </w:rPr>
      </w:pPr>
      <w:r w:rsidRPr="00347160">
        <w:rPr>
          <w:i/>
          <w:iCs/>
        </w:rPr>
        <w:t>Function</w:t>
      </w:r>
    </w:p>
    <w:p w14:paraId="1C7CB80A" w14:textId="585422F0" w:rsidR="00244888" w:rsidRPr="00347160" w:rsidRDefault="00244888" w:rsidP="00B67C8A">
      <w:pPr>
        <w:pStyle w:val="PARAGRAPH"/>
      </w:pPr>
      <w:r w:rsidRPr="00347160">
        <w:t xml:space="preserve">The DataNotification service is an unsolicited, unconfirmed </w:t>
      </w:r>
      <w:ins w:id="3482" w:author="John Cowburn" w:date="2021-02-03T16:33:00Z">
        <w:r w:rsidR="00141FDD" w:rsidRPr="00141FDD">
          <w:rPr>
            <w:highlight w:val="yellow"/>
          </w:rPr>
          <w:t>or confirmed</w:t>
        </w:r>
        <w:r w:rsidR="00141FDD">
          <w:t xml:space="preserve"> </w:t>
        </w:r>
      </w:ins>
      <w:r w:rsidRPr="00347160">
        <w:t xml:space="preserve">service. It is used by the server to push data to the client. It is an unconfirmed service. The push process is configured by “Push setup” objects; see </w:t>
      </w:r>
      <w:r w:rsidRPr="00347160">
        <w:fldChar w:fldCharType="begin" w:fldLock="1"/>
      </w:r>
      <w:r w:rsidRPr="00347160">
        <w:instrText xml:space="preserve"> REF IEC62056_62_IC \h </w:instrText>
      </w:r>
      <w:r w:rsidR="00C60BA6" w:rsidRPr="00347160">
        <w:instrText xml:space="preserve"> \* MERGEFORMAT </w:instrText>
      </w:r>
      <w:r w:rsidRPr="00347160">
        <w:fldChar w:fldCharType="separate"/>
      </w:r>
      <w:r w:rsidR="00077BDE">
        <w:rPr>
          <w:color w:val="000000"/>
        </w:rPr>
        <w:t>I</w:t>
      </w:r>
      <w:ins w:id="3483" w:author="John Cowburn" w:date="2021-03-24T13:58:00Z">
        <w:r w:rsidR="00382E8A">
          <w:rPr>
            <w:color w:val="000000"/>
          </w:rPr>
          <w:fldChar w:fldCharType="begin"/>
        </w:r>
        <w:r w:rsidR="00382E8A">
          <w:rPr>
            <w:color w:val="000000"/>
          </w:rPr>
          <w:instrText xml:space="preserve"> REF IEC62056_6_2 \h </w:instrText>
        </w:r>
      </w:ins>
      <w:r w:rsidR="00382E8A">
        <w:rPr>
          <w:color w:val="000000"/>
        </w:rPr>
      </w:r>
      <w:r w:rsidR="00382E8A">
        <w:rPr>
          <w:color w:val="000000"/>
        </w:rPr>
        <w:fldChar w:fldCharType="separate"/>
      </w:r>
      <w:r w:rsidR="00DC4BE9">
        <w:rPr>
          <w:color w:val="000000"/>
        </w:rPr>
        <w:t>IEC 6</w:t>
      </w:r>
      <w:r w:rsidR="00DC4BE9" w:rsidRPr="00347160">
        <w:rPr>
          <w:color w:val="000000"/>
        </w:rPr>
        <w:t>2056-6-2:</w:t>
      </w:r>
      <w:ins w:id="3484" w:author="John Cowburn" w:date="2021-03-24T13:24:00Z">
        <w:r w:rsidR="00DC4BE9">
          <w:rPr>
            <w:color w:val="000000"/>
          </w:rPr>
          <w:t>2021</w:t>
        </w:r>
      </w:ins>
      <w:ins w:id="3485" w:author="John Cowburn" w:date="2021-03-24T13:58:00Z">
        <w:r w:rsidR="00382E8A">
          <w:rPr>
            <w:color w:val="000000"/>
          </w:rPr>
          <w:fldChar w:fldCharType="end"/>
        </w:r>
      </w:ins>
      <w:del w:id="3486" w:author="John Cowburn" w:date="2021-03-24T13:58:00Z">
        <w:r w:rsidR="00077BDE" w:rsidDel="00382E8A">
          <w:rPr>
            <w:color w:val="000000"/>
          </w:rPr>
          <w:delText>EC 6</w:delText>
        </w:r>
        <w:r w:rsidR="00811F07" w:rsidRPr="00347160" w:rsidDel="00382E8A">
          <w:rPr>
            <w:color w:val="000000"/>
          </w:rPr>
          <w:delText>2056-6-2:—</w:delText>
        </w:r>
      </w:del>
      <w:r w:rsidRPr="00347160">
        <w:fldChar w:fldCharType="end"/>
      </w:r>
      <w:r w:rsidRPr="00347160">
        <w:t xml:space="preserve">, </w:t>
      </w:r>
      <w:ins w:id="3487" w:author="John Cowburn" w:date="2021-03-24T13:58:00Z">
        <w:r w:rsidR="00382E8A">
          <w:t>4.4.8</w:t>
        </w:r>
      </w:ins>
      <w:del w:id="3488" w:author="John Cowburn" w:date="2021-03-24T13:58:00Z">
        <w:r w:rsidRPr="00347160" w:rsidDel="00382E8A">
          <w:delText>5.3.8</w:delText>
        </w:r>
      </w:del>
      <w:r w:rsidRPr="00347160">
        <w:t>.</w:t>
      </w:r>
    </w:p>
    <w:p w14:paraId="77AD19CB" w14:textId="77777777" w:rsidR="00244888" w:rsidRPr="00A4449B" w:rsidRDefault="00244888" w:rsidP="00B67C8A">
      <w:pPr>
        <w:pStyle w:val="PARAGRAPH"/>
        <w:rPr>
          <w:rStyle w:val="Emphasis"/>
        </w:rPr>
      </w:pPr>
      <w:r w:rsidRPr="00A4449B">
        <w:rPr>
          <w:rStyle w:val="Emphasis"/>
        </w:rPr>
        <w:t>Semantics</w:t>
      </w:r>
    </w:p>
    <w:p w14:paraId="46C3697F" w14:textId="77777777" w:rsidR="00244888" w:rsidRPr="00A4449B" w:rsidRDefault="00244888" w:rsidP="00B67C8A">
      <w:pPr>
        <w:pStyle w:val="PARAGRAPH"/>
      </w:pPr>
      <w:r w:rsidRPr="00A4449B">
        <w:t>The DataNotification service primitives shall provide parameters as shown in</w:t>
      </w:r>
      <w:r w:rsidR="00B65B6F" w:rsidRPr="00A4449B">
        <w:t xml:space="preserve"> </w:t>
      </w:r>
      <w:r w:rsidR="00B65B6F" w:rsidRPr="00A4449B">
        <w:fldChar w:fldCharType="begin" w:fldLock="1"/>
      </w:r>
      <w:r w:rsidR="00B65B6F" w:rsidRPr="00A4449B">
        <w:instrText xml:space="preserve"> REF _Ref406525140 \h </w:instrText>
      </w:r>
      <w:r w:rsidR="00C60BA6" w:rsidRPr="00A4449B">
        <w:instrText xml:space="preserve"> \* MERGEFORMAT </w:instrText>
      </w:r>
      <w:r w:rsidR="00B65B6F" w:rsidRPr="00A4449B">
        <w:fldChar w:fldCharType="separate"/>
      </w:r>
      <w:r w:rsidR="00811F07" w:rsidRPr="00A4449B">
        <w:t xml:space="preserve">Table </w:t>
      </w:r>
      <w:r w:rsidR="00811F07" w:rsidRPr="00A4449B">
        <w:rPr>
          <w:noProof/>
        </w:rPr>
        <w:t>49</w:t>
      </w:r>
      <w:r w:rsidR="00B65B6F" w:rsidRPr="00A4449B">
        <w:fldChar w:fldCharType="end"/>
      </w:r>
      <w:r w:rsidRPr="00A4449B">
        <w:t>.</w:t>
      </w:r>
    </w:p>
    <w:p w14:paraId="51B30494" w14:textId="6AB112EB" w:rsidR="00244888" w:rsidRPr="00347160" w:rsidRDefault="00244888" w:rsidP="00B67C8A">
      <w:pPr>
        <w:pStyle w:val="TABLE-title"/>
      </w:pPr>
      <w:bookmarkStart w:id="3489" w:name="_Ref406525140"/>
      <w:bookmarkStart w:id="3490" w:name="_Toc370590312"/>
      <w:bookmarkStart w:id="3491" w:name="_Toc375120292"/>
      <w:bookmarkStart w:id="3492" w:name="_Toc378884104"/>
      <w:bookmarkStart w:id="3493" w:name="_Toc406428488"/>
      <w:bookmarkStart w:id="3494" w:name="_Ref406525125"/>
      <w:bookmarkStart w:id="3495" w:name="_Toc437856780"/>
      <w:bookmarkStart w:id="3496" w:name="_Toc97127491"/>
      <w:r w:rsidRPr="00A4449B">
        <w:t xml:space="preserve">Table </w:t>
      </w:r>
      <w:fldSimple w:instr=" SEQ Table \* ARABIC ">
        <w:r w:rsidR="00DC4BE9">
          <w:rPr>
            <w:noProof/>
          </w:rPr>
          <w:t>49</w:t>
        </w:r>
      </w:fldSimple>
      <w:bookmarkEnd w:id="3489"/>
      <w:r w:rsidRPr="00A4449B">
        <w:t xml:space="preserve"> – Service parameters of the </w:t>
      </w:r>
      <w:r w:rsidRPr="00A4449B">
        <w:rPr>
          <w:rStyle w:val="FollowedHyperlink"/>
        </w:rPr>
        <w:t>DataNotification</w:t>
      </w:r>
      <w:r w:rsidRPr="00A4449B">
        <w:t xml:space="preserve"> service primitives</w:t>
      </w:r>
      <w:bookmarkEnd w:id="3490"/>
      <w:bookmarkEnd w:id="3491"/>
      <w:bookmarkEnd w:id="3492"/>
      <w:bookmarkEnd w:id="3493"/>
      <w:bookmarkEnd w:id="3494"/>
      <w:bookmarkEnd w:id="3495"/>
      <w:bookmarkEnd w:id="3496"/>
    </w:p>
    <w:tbl>
      <w:tblPr>
        <w:tblW w:w="101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0"/>
        <w:gridCol w:w="1140"/>
        <w:gridCol w:w="597"/>
        <w:gridCol w:w="1737"/>
        <w:gridCol w:w="16"/>
        <w:gridCol w:w="1721"/>
        <w:gridCol w:w="1737"/>
      </w:tblGrid>
      <w:tr w:rsidR="00907E00" w:rsidRPr="00347160" w:rsidDel="00141FDD" w14:paraId="142142E3" w14:textId="77777777" w:rsidTr="00141FDD">
        <w:trPr>
          <w:cantSplit/>
          <w:del w:id="3497" w:author="John Cowburn" w:date="2021-02-03T16:30:00Z"/>
        </w:trPr>
        <w:tc>
          <w:tcPr>
            <w:tcW w:w="4370" w:type="dxa"/>
            <w:gridSpan w:val="2"/>
            <w:tcBorders>
              <w:top w:val="nil"/>
              <w:left w:val="nil"/>
            </w:tcBorders>
          </w:tcPr>
          <w:p w14:paraId="5BC37AA1" w14:textId="1536FD43" w:rsidR="00244888" w:rsidRPr="00347160" w:rsidDel="00141FDD" w:rsidRDefault="00244888" w:rsidP="00521E1B">
            <w:pPr>
              <w:pStyle w:val="TABLE-cell"/>
              <w:keepNext/>
              <w:rPr>
                <w:del w:id="3498" w:author="John Cowburn" w:date="2021-02-03T16:30:00Z"/>
              </w:rPr>
            </w:pPr>
          </w:p>
        </w:tc>
        <w:tc>
          <w:tcPr>
            <w:tcW w:w="2350" w:type="dxa"/>
            <w:gridSpan w:val="3"/>
          </w:tcPr>
          <w:p w14:paraId="75445CA9" w14:textId="564473AA" w:rsidR="00244888" w:rsidRPr="00347160" w:rsidDel="00141FDD" w:rsidRDefault="00244888" w:rsidP="00521E1B">
            <w:pPr>
              <w:pStyle w:val="TABLE-col-heading"/>
              <w:rPr>
                <w:del w:id="3499" w:author="John Cowburn" w:date="2021-02-03T16:30:00Z"/>
              </w:rPr>
            </w:pPr>
            <w:del w:id="3500" w:author="John Cowburn" w:date="2021-02-03T16:30:00Z">
              <w:r w:rsidRPr="00347160" w:rsidDel="00141FDD">
                <w:delText>.request</w:delText>
              </w:r>
            </w:del>
          </w:p>
        </w:tc>
        <w:tc>
          <w:tcPr>
            <w:tcW w:w="2350" w:type="dxa"/>
            <w:gridSpan w:val="2"/>
          </w:tcPr>
          <w:p w14:paraId="5AA3A7FE" w14:textId="3E1D822E" w:rsidR="00244888" w:rsidRPr="00347160" w:rsidDel="00141FDD" w:rsidRDefault="00244888" w:rsidP="00521E1B">
            <w:pPr>
              <w:pStyle w:val="TABLE-col-heading"/>
              <w:rPr>
                <w:del w:id="3501" w:author="John Cowburn" w:date="2021-02-03T16:30:00Z"/>
              </w:rPr>
            </w:pPr>
            <w:del w:id="3502" w:author="John Cowburn" w:date="2021-02-03T16:30:00Z">
              <w:r w:rsidRPr="00347160" w:rsidDel="00141FDD">
                <w:delText>.indication</w:delText>
              </w:r>
            </w:del>
          </w:p>
        </w:tc>
      </w:tr>
      <w:tr w:rsidR="00907E00" w:rsidRPr="00347160" w:rsidDel="00141FDD" w14:paraId="06FB7872" w14:textId="77777777" w:rsidTr="00141FDD">
        <w:trPr>
          <w:cantSplit/>
          <w:del w:id="3503" w:author="John Cowburn" w:date="2021-02-03T16:30:00Z"/>
        </w:trPr>
        <w:tc>
          <w:tcPr>
            <w:tcW w:w="4370" w:type="dxa"/>
            <w:gridSpan w:val="2"/>
          </w:tcPr>
          <w:p w14:paraId="245CA572" w14:textId="0665CEED" w:rsidR="00244888" w:rsidRPr="00347160" w:rsidDel="00141FDD" w:rsidRDefault="00244888" w:rsidP="00521E1B">
            <w:pPr>
              <w:pStyle w:val="TABLE-cell"/>
              <w:keepNext/>
              <w:rPr>
                <w:del w:id="3504" w:author="John Cowburn" w:date="2021-02-03T16:30:00Z"/>
              </w:rPr>
            </w:pPr>
            <w:del w:id="3505" w:author="John Cowburn" w:date="2021-02-03T16:30:00Z">
              <w:r w:rsidRPr="00347160" w:rsidDel="00141FDD">
                <w:delText>Long_Invoke_Id</w:delText>
              </w:r>
            </w:del>
          </w:p>
        </w:tc>
        <w:tc>
          <w:tcPr>
            <w:tcW w:w="2350" w:type="dxa"/>
            <w:gridSpan w:val="3"/>
          </w:tcPr>
          <w:p w14:paraId="1143D1B8" w14:textId="05990949" w:rsidR="00244888" w:rsidRPr="00347160" w:rsidDel="00141FDD" w:rsidRDefault="00244888" w:rsidP="00521E1B">
            <w:pPr>
              <w:pStyle w:val="TABLE-cell"/>
              <w:keepNext/>
              <w:jc w:val="center"/>
              <w:rPr>
                <w:del w:id="3506" w:author="John Cowburn" w:date="2021-02-03T16:30:00Z"/>
              </w:rPr>
            </w:pPr>
            <w:del w:id="3507" w:author="John Cowburn" w:date="2021-02-03T16:30:00Z">
              <w:r w:rsidRPr="00347160" w:rsidDel="00141FDD">
                <w:delText>M</w:delText>
              </w:r>
            </w:del>
          </w:p>
        </w:tc>
        <w:tc>
          <w:tcPr>
            <w:tcW w:w="2350" w:type="dxa"/>
            <w:gridSpan w:val="2"/>
          </w:tcPr>
          <w:p w14:paraId="71D1485F" w14:textId="0AF6A543" w:rsidR="00244888" w:rsidRPr="00347160" w:rsidDel="00141FDD" w:rsidRDefault="00244888" w:rsidP="00521E1B">
            <w:pPr>
              <w:pStyle w:val="TABLE-cell"/>
              <w:keepNext/>
              <w:jc w:val="center"/>
              <w:rPr>
                <w:del w:id="3508" w:author="John Cowburn" w:date="2021-02-03T16:30:00Z"/>
              </w:rPr>
            </w:pPr>
            <w:del w:id="3509" w:author="John Cowburn" w:date="2021-02-03T16:30:00Z">
              <w:r w:rsidRPr="00347160" w:rsidDel="00141FDD">
                <w:delText>M (=)</w:delText>
              </w:r>
            </w:del>
          </w:p>
        </w:tc>
      </w:tr>
      <w:tr w:rsidR="00907E00" w:rsidRPr="00347160" w:rsidDel="00141FDD" w14:paraId="3230AEC3" w14:textId="77777777" w:rsidTr="00141FDD">
        <w:trPr>
          <w:cantSplit/>
          <w:del w:id="3510" w:author="John Cowburn" w:date="2021-02-03T16:30:00Z"/>
        </w:trPr>
        <w:tc>
          <w:tcPr>
            <w:tcW w:w="4370" w:type="dxa"/>
            <w:gridSpan w:val="2"/>
          </w:tcPr>
          <w:p w14:paraId="15719D9C" w14:textId="267DD61B" w:rsidR="00244888" w:rsidRPr="00347160" w:rsidDel="00141FDD" w:rsidRDefault="00244888" w:rsidP="00521E1B">
            <w:pPr>
              <w:pStyle w:val="TABLE-cell"/>
              <w:keepNext/>
              <w:rPr>
                <w:del w:id="3511" w:author="John Cowburn" w:date="2021-02-03T16:30:00Z"/>
              </w:rPr>
            </w:pPr>
            <w:del w:id="3512" w:author="John Cowburn" w:date="2021-02-03T16:30:00Z">
              <w:r w:rsidRPr="00347160" w:rsidDel="00141FDD">
                <w:delText xml:space="preserve">Self_Descriptive </w:delText>
              </w:r>
            </w:del>
          </w:p>
        </w:tc>
        <w:tc>
          <w:tcPr>
            <w:tcW w:w="2350" w:type="dxa"/>
            <w:gridSpan w:val="3"/>
          </w:tcPr>
          <w:p w14:paraId="42B8350D" w14:textId="3A0F6020" w:rsidR="00244888" w:rsidRPr="00347160" w:rsidDel="00141FDD" w:rsidRDefault="00244888" w:rsidP="00521E1B">
            <w:pPr>
              <w:pStyle w:val="TABLE-cell"/>
              <w:keepNext/>
              <w:jc w:val="center"/>
              <w:rPr>
                <w:del w:id="3513" w:author="John Cowburn" w:date="2021-02-03T16:30:00Z"/>
              </w:rPr>
            </w:pPr>
            <w:del w:id="3514" w:author="John Cowburn" w:date="2021-02-03T16:30:00Z">
              <w:r w:rsidRPr="00347160" w:rsidDel="00141FDD">
                <w:delText>–</w:delText>
              </w:r>
            </w:del>
          </w:p>
        </w:tc>
        <w:tc>
          <w:tcPr>
            <w:tcW w:w="2350" w:type="dxa"/>
            <w:gridSpan w:val="2"/>
          </w:tcPr>
          <w:p w14:paraId="2FD80339" w14:textId="2037098D" w:rsidR="00244888" w:rsidRPr="00347160" w:rsidDel="00141FDD" w:rsidRDefault="00244888" w:rsidP="00521E1B">
            <w:pPr>
              <w:pStyle w:val="TABLE-cell"/>
              <w:keepNext/>
              <w:jc w:val="center"/>
              <w:rPr>
                <w:del w:id="3515" w:author="John Cowburn" w:date="2021-02-03T16:30:00Z"/>
              </w:rPr>
            </w:pPr>
            <w:del w:id="3516" w:author="John Cowburn" w:date="2021-02-03T16:30:00Z">
              <w:r w:rsidRPr="00347160" w:rsidDel="00141FDD">
                <w:delText>–</w:delText>
              </w:r>
            </w:del>
          </w:p>
        </w:tc>
      </w:tr>
      <w:tr w:rsidR="00907E00" w:rsidRPr="00347160" w:rsidDel="00141FDD" w14:paraId="736E4461" w14:textId="77777777" w:rsidTr="00141FDD">
        <w:trPr>
          <w:cantSplit/>
          <w:del w:id="3517" w:author="John Cowburn" w:date="2021-02-03T16:30:00Z"/>
        </w:trPr>
        <w:tc>
          <w:tcPr>
            <w:tcW w:w="4370" w:type="dxa"/>
            <w:gridSpan w:val="2"/>
          </w:tcPr>
          <w:p w14:paraId="64F56E06" w14:textId="7E6EF1B2" w:rsidR="00244888" w:rsidRPr="00347160" w:rsidDel="00141FDD" w:rsidRDefault="00244888" w:rsidP="00521E1B">
            <w:pPr>
              <w:pStyle w:val="TABLE-cell"/>
              <w:keepNext/>
              <w:rPr>
                <w:del w:id="3518" w:author="John Cowburn" w:date="2021-02-03T16:30:00Z"/>
              </w:rPr>
            </w:pPr>
            <w:del w:id="3519" w:author="John Cowburn" w:date="2021-02-03T16:30:00Z">
              <w:r w:rsidRPr="00347160" w:rsidDel="00141FDD">
                <w:delText>Processing_Option</w:delText>
              </w:r>
            </w:del>
          </w:p>
        </w:tc>
        <w:tc>
          <w:tcPr>
            <w:tcW w:w="2350" w:type="dxa"/>
            <w:gridSpan w:val="3"/>
          </w:tcPr>
          <w:p w14:paraId="368AC36F" w14:textId="5852E987" w:rsidR="00244888" w:rsidRPr="00347160" w:rsidDel="00141FDD" w:rsidRDefault="00244888" w:rsidP="00521E1B">
            <w:pPr>
              <w:pStyle w:val="TABLE-cell"/>
              <w:keepNext/>
              <w:jc w:val="center"/>
              <w:rPr>
                <w:del w:id="3520" w:author="John Cowburn" w:date="2021-02-03T16:30:00Z"/>
              </w:rPr>
            </w:pPr>
            <w:del w:id="3521" w:author="John Cowburn" w:date="2021-02-03T16:30:00Z">
              <w:r w:rsidRPr="00347160" w:rsidDel="00141FDD">
                <w:delText>–</w:delText>
              </w:r>
            </w:del>
          </w:p>
        </w:tc>
        <w:tc>
          <w:tcPr>
            <w:tcW w:w="2350" w:type="dxa"/>
            <w:gridSpan w:val="2"/>
          </w:tcPr>
          <w:p w14:paraId="04783858" w14:textId="498A5F39" w:rsidR="00244888" w:rsidRPr="00347160" w:rsidDel="00141FDD" w:rsidRDefault="00244888" w:rsidP="00521E1B">
            <w:pPr>
              <w:pStyle w:val="TABLE-cell"/>
              <w:keepNext/>
              <w:jc w:val="center"/>
              <w:rPr>
                <w:del w:id="3522" w:author="John Cowburn" w:date="2021-02-03T16:30:00Z"/>
              </w:rPr>
            </w:pPr>
            <w:del w:id="3523" w:author="John Cowburn" w:date="2021-02-03T16:30:00Z">
              <w:r w:rsidRPr="00347160" w:rsidDel="00141FDD">
                <w:delText>–</w:delText>
              </w:r>
            </w:del>
          </w:p>
        </w:tc>
      </w:tr>
      <w:tr w:rsidR="00907E00" w:rsidRPr="00347160" w:rsidDel="00141FDD" w14:paraId="2EE5D47F" w14:textId="77777777" w:rsidTr="00141FDD">
        <w:trPr>
          <w:cantSplit/>
          <w:del w:id="3524" w:author="John Cowburn" w:date="2021-02-03T16:30:00Z"/>
        </w:trPr>
        <w:tc>
          <w:tcPr>
            <w:tcW w:w="4370" w:type="dxa"/>
            <w:gridSpan w:val="2"/>
          </w:tcPr>
          <w:p w14:paraId="5591C5FE" w14:textId="7E2299DB" w:rsidR="00244888" w:rsidRPr="00347160" w:rsidDel="00141FDD" w:rsidRDefault="00244888" w:rsidP="00521E1B">
            <w:pPr>
              <w:pStyle w:val="TABLE-cell"/>
              <w:keepNext/>
              <w:rPr>
                <w:del w:id="3525" w:author="John Cowburn" w:date="2021-02-03T16:30:00Z"/>
              </w:rPr>
            </w:pPr>
            <w:del w:id="3526" w:author="John Cowburn" w:date="2021-02-03T16:30:00Z">
              <w:r w:rsidRPr="00347160" w:rsidDel="00141FDD">
                <w:delText xml:space="preserve">Service_Class </w:delText>
              </w:r>
            </w:del>
          </w:p>
        </w:tc>
        <w:tc>
          <w:tcPr>
            <w:tcW w:w="2350" w:type="dxa"/>
            <w:gridSpan w:val="3"/>
          </w:tcPr>
          <w:p w14:paraId="546582D4" w14:textId="033BF548" w:rsidR="00244888" w:rsidRPr="00347160" w:rsidDel="00141FDD" w:rsidRDefault="00244888" w:rsidP="00521E1B">
            <w:pPr>
              <w:pStyle w:val="TABLE-cell"/>
              <w:keepNext/>
              <w:jc w:val="center"/>
              <w:rPr>
                <w:del w:id="3527" w:author="John Cowburn" w:date="2021-02-03T16:30:00Z"/>
              </w:rPr>
            </w:pPr>
            <w:del w:id="3528" w:author="John Cowburn" w:date="2021-02-03T16:30:00Z">
              <w:r w:rsidRPr="00347160" w:rsidDel="00141FDD">
                <w:delText>–</w:delText>
              </w:r>
            </w:del>
          </w:p>
        </w:tc>
        <w:tc>
          <w:tcPr>
            <w:tcW w:w="2350" w:type="dxa"/>
            <w:gridSpan w:val="2"/>
          </w:tcPr>
          <w:p w14:paraId="5558EBE3" w14:textId="09ED6A7C" w:rsidR="00244888" w:rsidRPr="00347160" w:rsidDel="00141FDD" w:rsidRDefault="00244888" w:rsidP="00521E1B">
            <w:pPr>
              <w:pStyle w:val="TABLE-cell"/>
              <w:keepNext/>
              <w:jc w:val="center"/>
              <w:rPr>
                <w:del w:id="3529" w:author="John Cowburn" w:date="2021-02-03T16:30:00Z"/>
              </w:rPr>
            </w:pPr>
            <w:del w:id="3530" w:author="John Cowburn" w:date="2021-02-03T16:30:00Z">
              <w:r w:rsidRPr="00347160" w:rsidDel="00141FDD">
                <w:delText>–</w:delText>
              </w:r>
            </w:del>
          </w:p>
        </w:tc>
      </w:tr>
      <w:tr w:rsidR="00907E00" w:rsidRPr="00347160" w:rsidDel="00141FDD" w14:paraId="39909598" w14:textId="77777777" w:rsidTr="00141FDD">
        <w:trPr>
          <w:cantSplit/>
          <w:del w:id="3531" w:author="John Cowburn" w:date="2021-02-03T16:30:00Z"/>
        </w:trPr>
        <w:tc>
          <w:tcPr>
            <w:tcW w:w="4370" w:type="dxa"/>
            <w:gridSpan w:val="2"/>
          </w:tcPr>
          <w:p w14:paraId="6CF2900D" w14:textId="358F41BC" w:rsidR="00244888" w:rsidRPr="00347160" w:rsidDel="00141FDD" w:rsidRDefault="00244888" w:rsidP="00521E1B">
            <w:pPr>
              <w:pStyle w:val="TABLE-cell"/>
              <w:keepNext/>
              <w:rPr>
                <w:del w:id="3532" w:author="John Cowburn" w:date="2021-02-03T16:30:00Z"/>
              </w:rPr>
            </w:pPr>
            <w:del w:id="3533" w:author="John Cowburn" w:date="2021-02-03T16:30:00Z">
              <w:r w:rsidRPr="00347160" w:rsidDel="00141FDD">
                <w:delText>Priority</w:delText>
              </w:r>
            </w:del>
          </w:p>
        </w:tc>
        <w:tc>
          <w:tcPr>
            <w:tcW w:w="2350" w:type="dxa"/>
            <w:gridSpan w:val="3"/>
          </w:tcPr>
          <w:p w14:paraId="308D2362" w14:textId="5DE17811" w:rsidR="00244888" w:rsidRPr="00347160" w:rsidDel="00141FDD" w:rsidRDefault="00244888" w:rsidP="00521E1B">
            <w:pPr>
              <w:pStyle w:val="TABLE-cell"/>
              <w:keepNext/>
              <w:jc w:val="center"/>
              <w:rPr>
                <w:del w:id="3534" w:author="John Cowburn" w:date="2021-02-03T16:30:00Z"/>
              </w:rPr>
            </w:pPr>
            <w:del w:id="3535" w:author="John Cowburn" w:date="2021-02-03T16:30:00Z">
              <w:r w:rsidRPr="00347160" w:rsidDel="00141FDD">
                <w:delText>M</w:delText>
              </w:r>
            </w:del>
          </w:p>
        </w:tc>
        <w:tc>
          <w:tcPr>
            <w:tcW w:w="2350" w:type="dxa"/>
            <w:gridSpan w:val="2"/>
          </w:tcPr>
          <w:p w14:paraId="3193265E" w14:textId="71455920" w:rsidR="00244888" w:rsidRPr="00347160" w:rsidDel="00141FDD" w:rsidRDefault="00244888" w:rsidP="00521E1B">
            <w:pPr>
              <w:pStyle w:val="TABLE-cell"/>
              <w:keepNext/>
              <w:jc w:val="center"/>
              <w:rPr>
                <w:del w:id="3536" w:author="John Cowburn" w:date="2021-02-03T16:30:00Z"/>
              </w:rPr>
            </w:pPr>
            <w:del w:id="3537" w:author="John Cowburn" w:date="2021-02-03T16:30:00Z">
              <w:r w:rsidRPr="00347160" w:rsidDel="00141FDD">
                <w:delText>M (=)</w:delText>
              </w:r>
            </w:del>
          </w:p>
        </w:tc>
      </w:tr>
      <w:tr w:rsidR="00907E00" w:rsidRPr="00347160" w:rsidDel="00141FDD" w14:paraId="28E08166" w14:textId="77777777" w:rsidTr="00141FDD">
        <w:trPr>
          <w:cantSplit/>
          <w:del w:id="3538" w:author="John Cowburn" w:date="2021-02-03T16:30:00Z"/>
        </w:trPr>
        <w:tc>
          <w:tcPr>
            <w:tcW w:w="4370" w:type="dxa"/>
            <w:gridSpan w:val="2"/>
          </w:tcPr>
          <w:p w14:paraId="5A9CA0A5" w14:textId="5060527B" w:rsidR="00244888" w:rsidRPr="00347160" w:rsidDel="00141FDD" w:rsidRDefault="00244888" w:rsidP="00521E1B">
            <w:pPr>
              <w:pStyle w:val="TABLE-cell"/>
              <w:keepNext/>
              <w:rPr>
                <w:del w:id="3539" w:author="John Cowburn" w:date="2021-02-03T16:30:00Z"/>
              </w:rPr>
            </w:pPr>
            <w:del w:id="3540" w:author="John Cowburn" w:date="2021-02-03T16:30:00Z">
              <w:r w:rsidRPr="00347160" w:rsidDel="00141FDD">
                <w:delText>Date_Time</w:delText>
              </w:r>
            </w:del>
          </w:p>
        </w:tc>
        <w:tc>
          <w:tcPr>
            <w:tcW w:w="2350" w:type="dxa"/>
            <w:gridSpan w:val="3"/>
          </w:tcPr>
          <w:p w14:paraId="45CBBF52" w14:textId="7F83B9EB" w:rsidR="00244888" w:rsidRPr="00347160" w:rsidDel="00141FDD" w:rsidRDefault="00244888" w:rsidP="00521E1B">
            <w:pPr>
              <w:pStyle w:val="TABLE-cell"/>
              <w:keepNext/>
              <w:jc w:val="center"/>
              <w:rPr>
                <w:del w:id="3541" w:author="John Cowburn" w:date="2021-02-03T16:30:00Z"/>
              </w:rPr>
            </w:pPr>
            <w:del w:id="3542" w:author="John Cowburn" w:date="2021-02-03T16:30:00Z">
              <w:r w:rsidRPr="00347160" w:rsidDel="00141FDD">
                <w:delText>U</w:delText>
              </w:r>
            </w:del>
          </w:p>
        </w:tc>
        <w:tc>
          <w:tcPr>
            <w:tcW w:w="2350" w:type="dxa"/>
            <w:gridSpan w:val="2"/>
            <w:vAlign w:val="center"/>
          </w:tcPr>
          <w:p w14:paraId="34777D6A" w14:textId="0876194B" w:rsidR="00244888" w:rsidRPr="00347160" w:rsidDel="00141FDD" w:rsidRDefault="00244888" w:rsidP="00521E1B">
            <w:pPr>
              <w:pStyle w:val="TABLE-cell"/>
              <w:keepNext/>
              <w:jc w:val="center"/>
              <w:rPr>
                <w:del w:id="3543" w:author="John Cowburn" w:date="2021-02-03T16:30:00Z"/>
              </w:rPr>
            </w:pPr>
            <w:del w:id="3544" w:author="John Cowburn" w:date="2021-02-03T16:30:00Z">
              <w:r w:rsidRPr="00347160" w:rsidDel="00141FDD">
                <w:delText>U (=)</w:delText>
              </w:r>
            </w:del>
          </w:p>
        </w:tc>
      </w:tr>
      <w:tr w:rsidR="00907E00" w:rsidRPr="00347160" w:rsidDel="00141FDD" w14:paraId="655FC83B" w14:textId="77777777" w:rsidTr="00141FDD">
        <w:trPr>
          <w:cantSplit/>
          <w:del w:id="3545" w:author="John Cowburn" w:date="2021-02-03T16:30:00Z"/>
        </w:trPr>
        <w:tc>
          <w:tcPr>
            <w:tcW w:w="4370" w:type="dxa"/>
            <w:gridSpan w:val="2"/>
          </w:tcPr>
          <w:p w14:paraId="615C3DBB" w14:textId="6133E5FE" w:rsidR="00244888" w:rsidRPr="00347160" w:rsidDel="00141FDD" w:rsidRDefault="00244888" w:rsidP="00521E1B">
            <w:pPr>
              <w:pStyle w:val="TABLE-cell"/>
              <w:keepNext/>
              <w:rPr>
                <w:del w:id="3546" w:author="John Cowburn" w:date="2021-02-03T16:30:00Z"/>
              </w:rPr>
            </w:pPr>
            <w:del w:id="3547" w:author="John Cowburn" w:date="2021-02-03T16:30:00Z">
              <w:r w:rsidRPr="00347160" w:rsidDel="00141FDD">
                <w:delText>Notification_Body</w:delText>
              </w:r>
            </w:del>
          </w:p>
        </w:tc>
        <w:tc>
          <w:tcPr>
            <w:tcW w:w="2350" w:type="dxa"/>
            <w:gridSpan w:val="3"/>
          </w:tcPr>
          <w:p w14:paraId="2AB91BCE" w14:textId="0C6607CF" w:rsidR="00244888" w:rsidRPr="00347160" w:rsidDel="00141FDD" w:rsidRDefault="00244888" w:rsidP="00521E1B">
            <w:pPr>
              <w:pStyle w:val="TABLE-cell"/>
              <w:keepNext/>
              <w:jc w:val="center"/>
              <w:rPr>
                <w:del w:id="3548" w:author="John Cowburn" w:date="2021-02-03T16:30:00Z"/>
              </w:rPr>
            </w:pPr>
            <w:del w:id="3549" w:author="John Cowburn" w:date="2021-02-03T16:30:00Z">
              <w:r w:rsidRPr="00347160" w:rsidDel="00141FDD">
                <w:delText>M</w:delText>
              </w:r>
            </w:del>
          </w:p>
        </w:tc>
        <w:tc>
          <w:tcPr>
            <w:tcW w:w="2350" w:type="dxa"/>
            <w:gridSpan w:val="2"/>
          </w:tcPr>
          <w:p w14:paraId="1A6C84C1" w14:textId="3F5A18A0" w:rsidR="00244888" w:rsidRPr="00347160" w:rsidDel="00141FDD" w:rsidRDefault="00244888" w:rsidP="00521E1B">
            <w:pPr>
              <w:pStyle w:val="TABLE-cell"/>
              <w:keepNext/>
              <w:jc w:val="center"/>
              <w:rPr>
                <w:del w:id="3550" w:author="John Cowburn" w:date="2021-02-03T16:30:00Z"/>
              </w:rPr>
            </w:pPr>
            <w:del w:id="3551" w:author="John Cowburn" w:date="2021-02-03T16:30:00Z">
              <w:r w:rsidRPr="00347160" w:rsidDel="00141FDD">
                <w:delText>M (=)</w:delText>
              </w:r>
            </w:del>
          </w:p>
        </w:tc>
      </w:tr>
      <w:tr w:rsidR="00141FDD" w:rsidRPr="00141FDD" w14:paraId="0676647C" w14:textId="77777777" w:rsidTr="00141FDD">
        <w:trPr>
          <w:cantSplit/>
          <w:ins w:id="3552" w:author="John Cowburn" w:date="2021-02-03T16:30:00Z"/>
        </w:trPr>
        <w:tc>
          <w:tcPr>
            <w:tcW w:w="3230" w:type="dxa"/>
            <w:tcBorders>
              <w:top w:val="nil"/>
              <w:left w:val="nil"/>
            </w:tcBorders>
          </w:tcPr>
          <w:p w14:paraId="28926BDD" w14:textId="77777777" w:rsidR="00141FDD" w:rsidRPr="00141FDD" w:rsidRDefault="00141FDD" w:rsidP="00141FDD">
            <w:pPr>
              <w:snapToGrid w:val="0"/>
              <w:spacing w:before="60" w:after="60" w:line="240" w:lineRule="auto"/>
              <w:rPr>
                <w:ins w:id="3553" w:author="John Cowburn" w:date="2021-02-03T16:30:00Z"/>
                <w:rFonts w:cs="Arial"/>
                <w:bCs/>
                <w:spacing w:val="8"/>
                <w:sz w:val="16"/>
                <w:lang w:eastAsia="zh-CN"/>
              </w:rPr>
            </w:pPr>
          </w:p>
        </w:tc>
        <w:tc>
          <w:tcPr>
            <w:tcW w:w="1737" w:type="dxa"/>
            <w:gridSpan w:val="2"/>
          </w:tcPr>
          <w:p w14:paraId="1440B556" w14:textId="77777777" w:rsidR="00141FDD" w:rsidRPr="00141FDD" w:rsidRDefault="00141FDD" w:rsidP="00141FDD">
            <w:pPr>
              <w:keepNext/>
              <w:snapToGrid w:val="0"/>
              <w:spacing w:before="60" w:after="60" w:line="240" w:lineRule="auto"/>
              <w:jc w:val="center"/>
              <w:rPr>
                <w:ins w:id="3554" w:author="John Cowburn" w:date="2021-02-03T16:30:00Z"/>
                <w:rFonts w:cs="Arial"/>
                <w:b/>
                <w:bCs/>
                <w:spacing w:val="8"/>
                <w:sz w:val="16"/>
                <w:szCs w:val="16"/>
                <w:lang w:eastAsia="zh-CN"/>
              </w:rPr>
            </w:pPr>
            <w:ins w:id="3555" w:author="John Cowburn" w:date="2021-02-03T16:30:00Z">
              <w:r w:rsidRPr="00141FDD">
                <w:rPr>
                  <w:rFonts w:cs="Arial"/>
                  <w:b/>
                  <w:bCs/>
                  <w:spacing w:val="8"/>
                  <w:sz w:val="16"/>
                  <w:szCs w:val="16"/>
                  <w:lang w:eastAsia="zh-CN"/>
                </w:rPr>
                <w:t>.request</w:t>
              </w:r>
            </w:ins>
          </w:p>
        </w:tc>
        <w:tc>
          <w:tcPr>
            <w:tcW w:w="1737" w:type="dxa"/>
          </w:tcPr>
          <w:p w14:paraId="117952A0" w14:textId="77777777" w:rsidR="00141FDD" w:rsidRPr="00141FDD" w:rsidRDefault="00141FDD" w:rsidP="00141FDD">
            <w:pPr>
              <w:keepNext/>
              <w:snapToGrid w:val="0"/>
              <w:spacing w:before="60" w:after="60" w:line="240" w:lineRule="auto"/>
              <w:jc w:val="center"/>
              <w:rPr>
                <w:ins w:id="3556" w:author="John Cowburn" w:date="2021-02-03T16:30:00Z"/>
                <w:rFonts w:cs="Arial"/>
                <w:b/>
                <w:bCs/>
                <w:spacing w:val="8"/>
                <w:sz w:val="16"/>
                <w:szCs w:val="16"/>
                <w:lang w:eastAsia="zh-CN"/>
              </w:rPr>
            </w:pPr>
            <w:ins w:id="3557" w:author="John Cowburn" w:date="2021-02-03T16:30:00Z">
              <w:r w:rsidRPr="00141FDD">
                <w:rPr>
                  <w:rFonts w:cs="Arial"/>
                  <w:b/>
                  <w:bCs/>
                  <w:spacing w:val="8"/>
                  <w:sz w:val="16"/>
                  <w:szCs w:val="16"/>
                  <w:lang w:eastAsia="zh-CN"/>
                </w:rPr>
                <w:t>.indication</w:t>
              </w:r>
            </w:ins>
          </w:p>
        </w:tc>
        <w:tc>
          <w:tcPr>
            <w:tcW w:w="1737" w:type="dxa"/>
            <w:gridSpan w:val="2"/>
          </w:tcPr>
          <w:p w14:paraId="7663884F" w14:textId="77777777" w:rsidR="00141FDD" w:rsidRPr="00141FDD" w:rsidRDefault="00141FDD" w:rsidP="00141FDD">
            <w:pPr>
              <w:keepNext/>
              <w:snapToGrid w:val="0"/>
              <w:spacing w:before="60" w:after="60" w:line="240" w:lineRule="auto"/>
              <w:jc w:val="center"/>
              <w:rPr>
                <w:ins w:id="3558" w:author="John Cowburn" w:date="2021-02-03T16:30:00Z"/>
                <w:rFonts w:cs="Arial"/>
                <w:b/>
                <w:bCs/>
                <w:spacing w:val="8"/>
                <w:sz w:val="16"/>
                <w:szCs w:val="16"/>
                <w:highlight w:val="yellow"/>
                <w:lang w:eastAsia="zh-CN"/>
              </w:rPr>
            </w:pPr>
            <w:ins w:id="3559" w:author="John Cowburn" w:date="2021-02-03T16:30:00Z">
              <w:r w:rsidRPr="00141FDD">
                <w:rPr>
                  <w:rFonts w:cs="Arial"/>
                  <w:b/>
                  <w:bCs/>
                  <w:spacing w:val="8"/>
                  <w:sz w:val="16"/>
                  <w:szCs w:val="16"/>
                  <w:highlight w:val="yellow"/>
                  <w:lang w:eastAsia="zh-CN"/>
                </w:rPr>
                <w:t>.response</w:t>
              </w:r>
            </w:ins>
          </w:p>
        </w:tc>
        <w:tc>
          <w:tcPr>
            <w:tcW w:w="1737" w:type="dxa"/>
          </w:tcPr>
          <w:p w14:paraId="637123C7" w14:textId="77777777" w:rsidR="00141FDD" w:rsidRPr="00141FDD" w:rsidRDefault="00141FDD" w:rsidP="00141FDD">
            <w:pPr>
              <w:keepNext/>
              <w:snapToGrid w:val="0"/>
              <w:spacing w:before="60" w:after="60" w:line="240" w:lineRule="auto"/>
              <w:jc w:val="center"/>
              <w:rPr>
                <w:ins w:id="3560" w:author="John Cowburn" w:date="2021-02-03T16:30:00Z"/>
                <w:rFonts w:cs="Arial"/>
                <w:b/>
                <w:bCs/>
                <w:spacing w:val="8"/>
                <w:sz w:val="16"/>
                <w:szCs w:val="16"/>
                <w:highlight w:val="yellow"/>
                <w:lang w:eastAsia="zh-CN"/>
              </w:rPr>
            </w:pPr>
            <w:ins w:id="3561" w:author="John Cowburn" w:date="2021-02-03T16:30:00Z">
              <w:r w:rsidRPr="00141FDD">
                <w:rPr>
                  <w:rFonts w:cs="Arial"/>
                  <w:b/>
                  <w:bCs/>
                  <w:spacing w:val="8"/>
                  <w:sz w:val="16"/>
                  <w:szCs w:val="16"/>
                  <w:highlight w:val="yellow"/>
                  <w:lang w:eastAsia="zh-CN"/>
                </w:rPr>
                <w:t>.confirm</w:t>
              </w:r>
            </w:ins>
          </w:p>
        </w:tc>
      </w:tr>
      <w:tr w:rsidR="00141FDD" w:rsidRPr="00141FDD" w14:paraId="3E10B938" w14:textId="77777777" w:rsidTr="00141FDD">
        <w:trPr>
          <w:cantSplit/>
          <w:ins w:id="3562" w:author="John Cowburn" w:date="2021-02-03T16:30:00Z"/>
        </w:trPr>
        <w:tc>
          <w:tcPr>
            <w:tcW w:w="3230" w:type="dxa"/>
          </w:tcPr>
          <w:p w14:paraId="06F99EB3" w14:textId="77777777" w:rsidR="00141FDD" w:rsidRPr="00141FDD" w:rsidRDefault="00141FDD" w:rsidP="00141FDD">
            <w:pPr>
              <w:snapToGrid w:val="0"/>
              <w:spacing w:before="60" w:after="60" w:line="240" w:lineRule="auto"/>
              <w:rPr>
                <w:ins w:id="3563" w:author="John Cowburn" w:date="2021-02-03T16:30:00Z"/>
                <w:rFonts w:cs="Arial"/>
                <w:bCs/>
                <w:spacing w:val="8"/>
                <w:sz w:val="16"/>
                <w:lang w:eastAsia="zh-CN"/>
              </w:rPr>
            </w:pPr>
            <w:ins w:id="3564" w:author="John Cowburn" w:date="2021-02-03T16:30:00Z">
              <w:r w:rsidRPr="00141FDD">
                <w:rPr>
                  <w:rFonts w:cs="Arial"/>
                  <w:bCs/>
                  <w:spacing w:val="8"/>
                  <w:sz w:val="16"/>
                  <w:lang w:eastAsia="zh-CN"/>
                </w:rPr>
                <w:t>Long_Invoke_Id</w:t>
              </w:r>
            </w:ins>
          </w:p>
        </w:tc>
        <w:tc>
          <w:tcPr>
            <w:tcW w:w="1737" w:type="dxa"/>
            <w:gridSpan w:val="2"/>
          </w:tcPr>
          <w:p w14:paraId="3149EE9A" w14:textId="77777777" w:rsidR="00141FDD" w:rsidRPr="00141FDD" w:rsidRDefault="00141FDD" w:rsidP="00141FDD">
            <w:pPr>
              <w:snapToGrid w:val="0"/>
              <w:spacing w:before="60" w:after="60" w:line="240" w:lineRule="auto"/>
              <w:jc w:val="center"/>
              <w:rPr>
                <w:ins w:id="3565" w:author="John Cowburn" w:date="2021-02-03T16:30:00Z"/>
                <w:rFonts w:cs="Arial"/>
                <w:bCs/>
                <w:spacing w:val="8"/>
                <w:sz w:val="16"/>
                <w:lang w:eastAsia="zh-CN"/>
              </w:rPr>
            </w:pPr>
            <w:ins w:id="3566" w:author="John Cowburn" w:date="2021-02-03T16:30:00Z">
              <w:r w:rsidRPr="00141FDD">
                <w:rPr>
                  <w:rFonts w:cs="Arial"/>
                  <w:bCs/>
                  <w:spacing w:val="8"/>
                  <w:sz w:val="16"/>
                  <w:lang w:eastAsia="zh-CN"/>
                </w:rPr>
                <w:t>M</w:t>
              </w:r>
            </w:ins>
          </w:p>
        </w:tc>
        <w:tc>
          <w:tcPr>
            <w:tcW w:w="1737" w:type="dxa"/>
          </w:tcPr>
          <w:p w14:paraId="7C535EE9" w14:textId="77777777" w:rsidR="00141FDD" w:rsidRPr="00141FDD" w:rsidRDefault="00141FDD" w:rsidP="00141FDD">
            <w:pPr>
              <w:snapToGrid w:val="0"/>
              <w:spacing w:before="60" w:after="60" w:line="240" w:lineRule="auto"/>
              <w:jc w:val="center"/>
              <w:rPr>
                <w:ins w:id="3567" w:author="John Cowburn" w:date="2021-02-03T16:30:00Z"/>
                <w:rFonts w:cs="Arial"/>
                <w:bCs/>
                <w:spacing w:val="8"/>
                <w:sz w:val="16"/>
                <w:lang w:eastAsia="zh-CN"/>
              </w:rPr>
            </w:pPr>
            <w:ins w:id="3568" w:author="John Cowburn" w:date="2021-02-03T16:30:00Z">
              <w:r w:rsidRPr="00141FDD">
                <w:rPr>
                  <w:rFonts w:cs="Arial"/>
                  <w:bCs/>
                  <w:spacing w:val="8"/>
                  <w:sz w:val="16"/>
                  <w:lang w:eastAsia="zh-CN"/>
                </w:rPr>
                <w:t>M (=)</w:t>
              </w:r>
            </w:ins>
          </w:p>
        </w:tc>
        <w:tc>
          <w:tcPr>
            <w:tcW w:w="1737" w:type="dxa"/>
            <w:gridSpan w:val="2"/>
          </w:tcPr>
          <w:p w14:paraId="256D1019" w14:textId="77777777" w:rsidR="00141FDD" w:rsidRPr="00141FDD" w:rsidRDefault="00141FDD" w:rsidP="00141FDD">
            <w:pPr>
              <w:snapToGrid w:val="0"/>
              <w:spacing w:before="60" w:after="60" w:line="240" w:lineRule="auto"/>
              <w:jc w:val="center"/>
              <w:rPr>
                <w:ins w:id="3569" w:author="John Cowburn" w:date="2021-02-03T16:30:00Z"/>
                <w:rFonts w:cs="Arial"/>
                <w:bCs/>
                <w:spacing w:val="8"/>
                <w:sz w:val="16"/>
                <w:highlight w:val="yellow"/>
                <w:lang w:eastAsia="zh-CN"/>
              </w:rPr>
            </w:pPr>
            <w:ins w:id="3570" w:author="John Cowburn" w:date="2021-02-03T16:30:00Z">
              <w:r w:rsidRPr="00141FDD">
                <w:rPr>
                  <w:rFonts w:cs="Arial"/>
                  <w:bCs/>
                  <w:spacing w:val="8"/>
                  <w:sz w:val="16"/>
                  <w:highlight w:val="yellow"/>
                  <w:lang w:eastAsia="zh-CN"/>
                </w:rPr>
                <w:t>M (=)</w:t>
              </w:r>
            </w:ins>
          </w:p>
        </w:tc>
        <w:tc>
          <w:tcPr>
            <w:tcW w:w="1737" w:type="dxa"/>
          </w:tcPr>
          <w:p w14:paraId="640F67DF" w14:textId="77777777" w:rsidR="00141FDD" w:rsidRPr="00141FDD" w:rsidRDefault="00141FDD" w:rsidP="00141FDD">
            <w:pPr>
              <w:snapToGrid w:val="0"/>
              <w:spacing w:before="60" w:after="60" w:line="240" w:lineRule="auto"/>
              <w:jc w:val="center"/>
              <w:rPr>
                <w:ins w:id="3571" w:author="John Cowburn" w:date="2021-02-03T16:30:00Z"/>
                <w:rFonts w:cs="Arial"/>
                <w:bCs/>
                <w:spacing w:val="8"/>
                <w:sz w:val="16"/>
                <w:highlight w:val="yellow"/>
                <w:lang w:eastAsia="zh-CN"/>
              </w:rPr>
            </w:pPr>
            <w:ins w:id="3572" w:author="John Cowburn" w:date="2021-02-03T16:30:00Z">
              <w:r w:rsidRPr="00141FDD">
                <w:rPr>
                  <w:rFonts w:cs="Arial"/>
                  <w:bCs/>
                  <w:spacing w:val="8"/>
                  <w:sz w:val="16"/>
                  <w:highlight w:val="yellow"/>
                  <w:lang w:eastAsia="zh-CN"/>
                </w:rPr>
                <w:t>M (=)</w:t>
              </w:r>
            </w:ins>
          </w:p>
        </w:tc>
      </w:tr>
      <w:tr w:rsidR="00141FDD" w:rsidRPr="00141FDD" w14:paraId="77B927D7" w14:textId="77777777" w:rsidTr="00141FDD">
        <w:trPr>
          <w:cantSplit/>
          <w:ins w:id="3573" w:author="John Cowburn" w:date="2021-02-03T16:30:00Z"/>
        </w:trPr>
        <w:tc>
          <w:tcPr>
            <w:tcW w:w="3230" w:type="dxa"/>
          </w:tcPr>
          <w:p w14:paraId="229E5FB4" w14:textId="77777777" w:rsidR="00141FDD" w:rsidRPr="00141FDD" w:rsidRDefault="00141FDD" w:rsidP="00141FDD">
            <w:pPr>
              <w:snapToGrid w:val="0"/>
              <w:spacing w:before="60" w:after="60" w:line="240" w:lineRule="auto"/>
              <w:rPr>
                <w:ins w:id="3574" w:author="John Cowburn" w:date="2021-02-03T16:30:00Z"/>
                <w:rFonts w:cs="Arial"/>
                <w:bCs/>
                <w:spacing w:val="8"/>
                <w:sz w:val="16"/>
                <w:lang w:eastAsia="zh-CN"/>
              </w:rPr>
            </w:pPr>
            <w:ins w:id="3575" w:author="John Cowburn" w:date="2021-02-03T16:30:00Z">
              <w:r w:rsidRPr="00141FDD">
                <w:rPr>
                  <w:rFonts w:cs="Arial"/>
                  <w:bCs/>
                  <w:spacing w:val="8"/>
                  <w:sz w:val="16"/>
                  <w:lang w:eastAsia="zh-CN"/>
                </w:rPr>
                <w:t xml:space="preserve">Self_Descriptive </w:t>
              </w:r>
            </w:ins>
          </w:p>
        </w:tc>
        <w:tc>
          <w:tcPr>
            <w:tcW w:w="1737" w:type="dxa"/>
            <w:gridSpan w:val="2"/>
          </w:tcPr>
          <w:p w14:paraId="30CA455F" w14:textId="77777777" w:rsidR="00141FDD" w:rsidRPr="00141FDD" w:rsidRDefault="00141FDD" w:rsidP="00141FDD">
            <w:pPr>
              <w:snapToGrid w:val="0"/>
              <w:spacing w:before="60" w:after="60" w:line="240" w:lineRule="auto"/>
              <w:jc w:val="center"/>
              <w:rPr>
                <w:ins w:id="3576" w:author="John Cowburn" w:date="2021-02-03T16:30:00Z"/>
                <w:rFonts w:cs="Arial"/>
                <w:bCs/>
                <w:spacing w:val="8"/>
                <w:sz w:val="16"/>
                <w:lang w:eastAsia="zh-CN"/>
              </w:rPr>
            </w:pPr>
            <w:ins w:id="3577" w:author="John Cowburn" w:date="2021-02-03T16:30:00Z">
              <w:r w:rsidRPr="00141FDD">
                <w:rPr>
                  <w:rFonts w:cs="Arial"/>
                  <w:bCs/>
                  <w:spacing w:val="8"/>
                  <w:sz w:val="16"/>
                  <w:lang w:eastAsia="zh-CN"/>
                </w:rPr>
                <w:t>–</w:t>
              </w:r>
            </w:ins>
          </w:p>
        </w:tc>
        <w:tc>
          <w:tcPr>
            <w:tcW w:w="1737" w:type="dxa"/>
          </w:tcPr>
          <w:p w14:paraId="5AD42434" w14:textId="77777777" w:rsidR="00141FDD" w:rsidRPr="00141FDD" w:rsidRDefault="00141FDD" w:rsidP="00141FDD">
            <w:pPr>
              <w:snapToGrid w:val="0"/>
              <w:spacing w:before="60" w:after="60" w:line="240" w:lineRule="auto"/>
              <w:jc w:val="center"/>
              <w:rPr>
                <w:ins w:id="3578" w:author="John Cowburn" w:date="2021-02-03T16:30:00Z"/>
                <w:rFonts w:cs="Arial"/>
                <w:bCs/>
                <w:spacing w:val="8"/>
                <w:sz w:val="16"/>
                <w:lang w:eastAsia="zh-CN"/>
              </w:rPr>
            </w:pPr>
            <w:ins w:id="3579" w:author="John Cowburn" w:date="2021-02-03T16:30:00Z">
              <w:r w:rsidRPr="00141FDD">
                <w:rPr>
                  <w:rFonts w:cs="Arial"/>
                  <w:bCs/>
                  <w:spacing w:val="8"/>
                  <w:sz w:val="16"/>
                  <w:lang w:eastAsia="zh-CN"/>
                </w:rPr>
                <w:t>–</w:t>
              </w:r>
            </w:ins>
          </w:p>
        </w:tc>
        <w:tc>
          <w:tcPr>
            <w:tcW w:w="1737" w:type="dxa"/>
            <w:gridSpan w:val="2"/>
          </w:tcPr>
          <w:p w14:paraId="177DBECD" w14:textId="77777777" w:rsidR="00141FDD" w:rsidRPr="00141FDD" w:rsidRDefault="00141FDD" w:rsidP="00141FDD">
            <w:pPr>
              <w:snapToGrid w:val="0"/>
              <w:spacing w:before="60" w:after="60" w:line="240" w:lineRule="auto"/>
              <w:jc w:val="center"/>
              <w:rPr>
                <w:ins w:id="3580" w:author="John Cowburn" w:date="2021-02-03T16:30:00Z"/>
                <w:rFonts w:cs="Arial"/>
                <w:bCs/>
                <w:spacing w:val="8"/>
                <w:sz w:val="16"/>
                <w:highlight w:val="yellow"/>
                <w:lang w:eastAsia="zh-CN"/>
              </w:rPr>
            </w:pPr>
            <w:ins w:id="3581" w:author="John Cowburn" w:date="2021-02-03T16:30:00Z">
              <w:r w:rsidRPr="00141FDD">
                <w:rPr>
                  <w:rFonts w:cs="Arial"/>
                  <w:bCs/>
                  <w:spacing w:val="8"/>
                  <w:sz w:val="16"/>
                  <w:highlight w:val="yellow"/>
                  <w:lang w:eastAsia="zh-CN"/>
                </w:rPr>
                <w:t>–</w:t>
              </w:r>
            </w:ins>
          </w:p>
        </w:tc>
        <w:tc>
          <w:tcPr>
            <w:tcW w:w="1737" w:type="dxa"/>
          </w:tcPr>
          <w:p w14:paraId="4E0D8521" w14:textId="77777777" w:rsidR="00141FDD" w:rsidRPr="00141FDD" w:rsidRDefault="00141FDD" w:rsidP="00141FDD">
            <w:pPr>
              <w:snapToGrid w:val="0"/>
              <w:spacing w:before="60" w:after="60" w:line="240" w:lineRule="auto"/>
              <w:jc w:val="center"/>
              <w:rPr>
                <w:ins w:id="3582" w:author="John Cowburn" w:date="2021-02-03T16:30:00Z"/>
                <w:rFonts w:cs="Arial"/>
                <w:bCs/>
                <w:spacing w:val="8"/>
                <w:sz w:val="16"/>
                <w:highlight w:val="yellow"/>
                <w:lang w:eastAsia="zh-CN"/>
              </w:rPr>
            </w:pPr>
            <w:ins w:id="3583" w:author="John Cowburn" w:date="2021-02-03T16:30:00Z">
              <w:r w:rsidRPr="00141FDD">
                <w:rPr>
                  <w:rFonts w:cs="Arial"/>
                  <w:bCs/>
                  <w:spacing w:val="8"/>
                  <w:sz w:val="16"/>
                  <w:highlight w:val="yellow"/>
                  <w:lang w:eastAsia="zh-CN"/>
                </w:rPr>
                <w:t>–</w:t>
              </w:r>
            </w:ins>
          </w:p>
        </w:tc>
      </w:tr>
      <w:tr w:rsidR="00141FDD" w:rsidRPr="00141FDD" w14:paraId="6202472C" w14:textId="77777777" w:rsidTr="00141FDD">
        <w:trPr>
          <w:cantSplit/>
          <w:ins w:id="3584" w:author="John Cowburn" w:date="2021-02-03T16:30:00Z"/>
        </w:trPr>
        <w:tc>
          <w:tcPr>
            <w:tcW w:w="3230" w:type="dxa"/>
          </w:tcPr>
          <w:p w14:paraId="153A4FAE" w14:textId="77777777" w:rsidR="00141FDD" w:rsidRPr="00141FDD" w:rsidRDefault="00141FDD" w:rsidP="00141FDD">
            <w:pPr>
              <w:snapToGrid w:val="0"/>
              <w:spacing w:before="60" w:after="60" w:line="240" w:lineRule="auto"/>
              <w:rPr>
                <w:ins w:id="3585" w:author="John Cowburn" w:date="2021-02-03T16:30:00Z"/>
                <w:rFonts w:cs="Arial"/>
                <w:bCs/>
                <w:spacing w:val="8"/>
                <w:sz w:val="16"/>
                <w:lang w:eastAsia="zh-CN"/>
              </w:rPr>
            </w:pPr>
            <w:ins w:id="3586" w:author="John Cowburn" w:date="2021-02-03T16:30:00Z">
              <w:r w:rsidRPr="00141FDD">
                <w:rPr>
                  <w:rFonts w:cs="Arial"/>
                  <w:bCs/>
                  <w:spacing w:val="8"/>
                  <w:sz w:val="16"/>
                  <w:lang w:eastAsia="zh-CN"/>
                </w:rPr>
                <w:t>Processing_Option</w:t>
              </w:r>
            </w:ins>
          </w:p>
        </w:tc>
        <w:tc>
          <w:tcPr>
            <w:tcW w:w="1737" w:type="dxa"/>
            <w:gridSpan w:val="2"/>
          </w:tcPr>
          <w:p w14:paraId="790F8154" w14:textId="77777777" w:rsidR="00141FDD" w:rsidRPr="00141FDD" w:rsidRDefault="00141FDD" w:rsidP="00141FDD">
            <w:pPr>
              <w:snapToGrid w:val="0"/>
              <w:spacing w:before="60" w:after="60" w:line="240" w:lineRule="auto"/>
              <w:jc w:val="center"/>
              <w:rPr>
                <w:ins w:id="3587" w:author="John Cowburn" w:date="2021-02-03T16:30:00Z"/>
                <w:rFonts w:cs="Arial"/>
                <w:bCs/>
                <w:spacing w:val="8"/>
                <w:sz w:val="16"/>
                <w:lang w:eastAsia="zh-CN"/>
              </w:rPr>
            </w:pPr>
            <w:ins w:id="3588" w:author="John Cowburn" w:date="2021-02-03T16:30:00Z">
              <w:r w:rsidRPr="00141FDD">
                <w:rPr>
                  <w:rFonts w:cs="Arial"/>
                  <w:bCs/>
                  <w:spacing w:val="8"/>
                  <w:sz w:val="16"/>
                  <w:lang w:eastAsia="zh-CN"/>
                </w:rPr>
                <w:t>–</w:t>
              </w:r>
            </w:ins>
          </w:p>
        </w:tc>
        <w:tc>
          <w:tcPr>
            <w:tcW w:w="1737" w:type="dxa"/>
          </w:tcPr>
          <w:p w14:paraId="62E1596B" w14:textId="77777777" w:rsidR="00141FDD" w:rsidRPr="00141FDD" w:rsidRDefault="00141FDD" w:rsidP="00141FDD">
            <w:pPr>
              <w:snapToGrid w:val="0"/>
              <w:spacing w:before="60" w:after="60" w:line="240" w:lineRule="auto"/>
              <w:jc w:val="center"/>
              <w:rPr>
                <w:ins w:id="3589" w:author="John Cowburn" w:date="2021-02-03T16:30:00Z"/>
                <w:rFonts w:cs="Arial"/>
                <w:bCs/>
                <w:spacing w:val="8"/>
                <w:sz w:val="16"/>
                <w:lang w:eastAsia="zh-CN"/>
              </w:rPr>
            </w:pPr>
            <w:ins w:id="3590" w:author="John Cowburn" w:date="2021-02-03T16:30:00Z">
              <w:r w:rsidRPr="00141FDD">
                <w:rPr>
                  <w:rFonts w:cs="Arial"/>
                  <w:bCs/>
                  <w:spacing w:val="8"/>
                  <w:sz w:val="16"/>
                  <w:lang w:eastAsia="zh-CN"/>
                </w:rPr>
                <w:t>–</w:t>
              </w:r>
            </w:ins>
          </w:p>
        </w:tc>
        <w:tc>
          <w:tcPr>
            <w:tcW w:w="1737" w:type="dxa"/>
            <w:gridSpan w:val="2"/>
          </w:tcPr>
          <w:p w14:paraId="7A3038E8" w14:textId="77777777" w:rsidR="00141FDD" w:rsidRPr="00141FDD" w:rsidRDefault="00141FDD" w:rsidP="00141FDD">
            <w:pPr>
              <w:snapToGrid w:val="0"/>
              <w:spacing w:before="60" w:after="60" w:line="240" w:lineRule="auto"/>
              <w:jc w:val="center"/>
              <w:rPr>
                <w:ins w:id="3591" w:author="John Cowburn" w:date="2021-02-03T16:30:00Z"/>
                <w:rFonts w:cs="Arial"/>
                <w:bCs/>
                <w:spacing w:val="8"/>
                <w:sz w:val="16"/>
                <w:highlight w:val="yellow"/>
                <w:lang w:eastAsia="zh-CN"/>
              </w:rPr>
            </w:pPr>
            <w:ins w:id="3592" w:author="John Cowburn" w:date="2021-02-03T16:30:00Z">
              <w:r w:rsidRPr="00141FDD">
                <w:rPr>
                  <w:rFonts w:cs="Arial"/>
                  <w:bCs/>
                  <w:spacing w:val="8"/>
                  <w:sz w:val="16"/>
                  <w:highlight w:val="yellow"/>
                  <w:lang w:eastAsia="zh-CN"/>
                </w:rPr>
                <w:t>–</w:t>
              </w:r>
            </w:ins>
          </w:p>
        </w:tc>
        <w:tc>
          <w:tcPr>
            <w:tcW w:w="1737" w:type="dxa"/>
          </w:tcPr>
          <w:p w14:paraId="270410B9" w14:textId="77777777" w:rsidR="00141FDD" w:rsidRPr="00141FDD" w:rsidRDefault="00141FDD" w:rsidP="00141FDD">
            <w:pPr>
              <w:snapToGrid w:val="0"/>
              <w:spacing w:before="60" w:after="60" w:line="240" w:lineRule="auto"/>
              <w:jc w:val="center"/>
              <w:rPr>
                <w:ins w:id="3593" w:author="John Cowburn" w:date="2021-02-03T16:30:00Z"/>
                <w:rFonts w:cs="Arial"/>
                <w:bCs/>
                <w:spacing w:val="8"/>
                <w:sz w:val="16"/>
                <w:highlight w:val="yellow"/>
                <w:lang w:eastAsia="zh-CN"/>
              </w:rPr>
            </w:pPr>
            <w:ins w:id="3594" w:author="John Cowburn" w:date="2021-02-03T16:30:00Z">
              <w:r w:rsidRPr="00141FDD">
                <w:rPr>
                  <w:rFonts w:cs="Arial"/>
                  <w:bCs/>
                  <w:spacing w:val="8"/>
                  <w:sz w:val="16"/>
                  <w:highlight w:val="yellow"/>
                  <w:lang w:eastAsia="zh-CN"/>
                </w:rPr>
                <w:t>–</w:t>
              </w:r>
            </w:ins>
          </w:p>
        </w:tc>
      </w:tr>
      <w:tr w:rsidR="00141FDD" w:rsidRPr="00141FDD" w14:paraId="599D3B1C" w14:textId="77777777" w:rsidTr="00141FDD">
        <w:trPr>
          <w:cantSplit/>
          <w:ins w:id="3595" w:author="John Cowburn" w:date="2021-02-03T16:30:00Z"/>
        </w:trPr>
        <w:tc>
          <w:tcPr>
            <w:tcW w:w="3230" w:type="dxa"/>
          </w:tcPr>
          <w:p w14:paraId="0C714525" w14:textId="77777777" w:rsidR="00141FDD" w:rsidRPr="00141FDD" w:rsidRDefault="00141FDD" w:rsidP="00141FDD">
            <w:pPr>
              <w:snapToGrid w:val="0"/>
              <w:spacing w:before="60" w:after="60" w:line="240" w:lineRule="auto"/>
              <w:rPr>
                <w:ins w:id="3596" w:author="John Cowburn" w:date="2021-02-03T16:30:00Z"/>
                <w:rFonts w:cs="Arial"/>
                <w:bCs/>
                <w:spacing w:val="8"/>
                <w:sz w:val="16"/>
                <w:highlight w:val="yellow"/>
                <w:lang w:eastAsia="zh-CN"/>
              </w:rPr>
            </w:pPr>
            <w:ins w:id="3597" w:author="John Cowburn" w:date="2021-02-03T16:30:00Z">
              <w:r w:rsidRPr="00141FDD">
                <w:rPr>
                  <w:rFonts w:cs="Arial"/>
                  <w:bCs/>
                  <w:spacing w:val="8"/>
                  <w:sz w:val="16"/>
                  <w:highlight w:val="yellow"/>
                  <w:lang w:eastAsia="zh-CN"/>
                </w:rPr>
                <w:t xml:space="preserve">Service_Class </w:t>
              </w:r>
            </w:ins>
          </w:p>
        </w:tc>
        <w:tc>
          <w:tcPr>
            <w:tcW w:w="1737" w:type="dxa"/>
            <w:gridSpan w:val="2"/>
          </w:tcPr>
          <w:p w14:paraId="70764DF7" w14:textId="77777777" w:rsidR="00141FDD" w:rsidRPr="00141FDD" w:rsidRDefault="00141FDD" w:rsidP="00141FDD">
            <w:pPr>
              <w:snapToGrid w:val="0"/>
              <w:spacing w:before="60" w:after="60" w:line="240" w:lineRule="auto"/>
              <w:jc w:val="center"/>
              <w:rPr>
                <w:ins w:id="3598" w:author="John Cowburn" w:date="2021-02-03T16:30:00Z"/>
                <w:rFonts w:cs="Arial"/>
                <w:bCs/>
                <w:spacing w:val="8"/>
                <w:sz w:val="16"/>
                <w:lang w:eastAsia="zh-CN"/>
              </w:rPr>
            </w:pPr>
            <w:ins w:id="3599" w:author="John Cowburn" w:date="2021-02-03T16:30:00Z">
              <w:r w:rsidRPr="00141FDD">
                <w:rPr>
                  <w:rFonts w:cs="Arial"/>
                  <w:bCs/>
                  <w:spacing w:val="8"/>
                  <w:sz w:val="16"/>
                  <w:lang w:eastAsia="zh-CN"/>
                </w:rPr>
                <w:t>M</w:t>
              </w:r>
            </w:ins>
          </w:p>
        </w:tc>
        <w:tc>
          <w:tcPr>
            <w:tcW w:w="1737" w:type="dxa"/>
          </w:tcPr>
          <w:p w14:paraId="0599FF69" w14:textId="77777777" w:rsidR="00141FDD" w:rsidRPr="00141FDD" w:rsidRDefault="00141FDD" w:rsidP="00141FDD">
            <w:pPr>
              <w:snapToGrid w:val="0"/>
              <w:spacing w:before="60" w:after="60" w:line="240" w:lineRule="auto"/>
              <w:jc w:val="center"/>
              <w:rPr>
                <w:ins w:id="3600" w:author="John Cowburn" w:date="2021-02-03T16:30:00Z"/>
                <w:rFonts w:cs="Arial"/>
                <w:bCs/>
                <w:spacing w:val="8"/>
                <w:sz w:val="16"/>
                <w:lang w:eastAsia="zh-CN"/>
              </w:rPr>
            </w:pPr>
            <w:ins w:id="3601" w:author="John Cowburn" w:date="2021-02-03T16:30:00Z">
              <w:r w:rsidRPr="00141FDD">
                <w:rPr>
                  <w:rFonts w:cs="Arial"/>
                  <w:bCs/>
                  <w:spacing w:val="8"/>
                  <w:sz w:val="16"/>
                  <w:lang w:eastAsia="zh-CN"/>
                </w:rPr>
                <w:t>M (=)</w:t>
              </w:r>
            </w:ins>
          </w:p>
        </w:tc>
        <w:tc>
          <w:tcPr>
            <w:tcW w:w="1737" w:type="dxa"/>
            <w:gridSpan w:val="2"/>
          </w:tcPr>
          <w:p w14:paraId="7FE80A3A" w14:textId="77777777" w:rsidR="00141FDD" w:rsidRPr="00141FDD" w:rsidRDefault="00141FDD" w:rsidP="00141FDD">
            <w:pPr>
              <w:snapToGrid w:val="0"/>
              <w:spacing w:before="60" w:after="60" w:line="240" w:lineRule="auto"/>
              <w:jc w:val="center"/>
              <w:rPr>
                <w:ins w:id="3602" w:author="John Cowburn" w:date="2021-02-03T16:30:00Z"/>
                <w:rFonts w:cs="Arial"/>
                <w:bCs/>
                <w:spacing w:val="8"/>
                <w:sz w:val="16"/>
                <w:lang w:eastAsia="zh-CN"/>
              </w:rPr>
            </w:pPr>
            <w:ins w:id="3603" w:author="John Cowburn" w:date="2021-02-03T16:30:00Z">
              <w:r w:rsidRPr="00141FDD">
                <w:rPr>
                  <w:rFonts w:cs="Arial"/>
                  <w:bCs/>
                  <w:spacing w:val="8"/>
                  <w:sz w:val="16"/>
                  <w:lang w:eastAsia="zh-CN"/>
                </w:rPr>
                <w:t>M (=)</w:t>
              </w:r>
            </w:ins>
          </w:p>
        </w:tc>
        <w:tc>
          <w:tcPr>
            <w:tcW w:w="1737" w:type="dxa"/>
          </w:tcPr>
          <w:p w14:paraId="03DD3DEC" w14:textId="77777777" w:rsidR="00141FDD" w:rsidRPr="00141FDD" w:rsidRDefault="00141FDD" w:rsidP="00141FDD">
            <w:pPr>
              <w:snapToGrid w:val="0"/>
              <w:spacing w:before="60" w:after="60" w:line="240" w:lineRule="auto"/>
              <w:jc w:val="center"/>
              <w:rPr>
                <w:ins w:id="3604" w:author="John Cowburn" w:date="2021-02-03T16:30:00Z"/>
                <w:rFonts w:cs="Arial"/>
                <w:bCs/>
                <w:spacing w:val="8"/>
                <w:sz w:val="16"/>
                <w:lang w:eastAsia="zh-CN"/>
              </w:rPr>
            </w:pPr>
            <w:ins w:id="3605" w:author="John Cowburn" w:date="2021-02-03T16:30:00Z">
              <w:r w:rsidRPr="00141FDD">
                <w:rPr>
                  <w:rFonts w:cs="Arial"/>
                  <w:bCs/>
                  <w:spacing w:val="8"/>
                  <w:sz w:val="16"/>
                  <w:lang w:eastAsia="zh-CN"/>
                </w:rPr>
                <w:t>M (=)</w:t>
              </w:r>
            </w:ins>
          </w:p>
        </w:tc>
      </w:tr>
      <w:tr w:rsidR="00141FDD" w:rsidRPr="00141FDD" w14:paraId="28135378" w14:textId="77777777" w:rsidTr="00141FDD">
        <w:trPr>
          <w:cantSplit/>
          <w:ins w:id="3606" w:author="John Cowburn" w:date="2021-02-03T16:30:00Z"/>
        </w:trPr>
        <w:tc>
          <w:tcPr>
            <w:tcW w:w="3230" w:type="dxa"/>
          </w:tcPr>
          <w:p w14:paraId="7FF179BC" w14:textId="77777777" w:rsidR="00141FDD" w:rsidRPr="00141FDD" w:rsidRDefault="00141FDD" w:rsidP="00141FDD">
            <w:pPr>
              <w:snapToGrid w:val="0"/>
              <w:spacing w:before="60" w:after="60" w:line="240" w:lineRule="auto"/>
              <w:rPr>
                <w:ins w:id="3607" w:author="John Cowburn" w:date="2021-02-03T16:30:00Z"/>
                <w:rFonts w:cs="Arial"/>
                <w:bCs/>
                <w:spacing w:val="8"/>
                <w:sz w:val="16"/>
                <w:lang w:eastAsia="zh-CN"/>
              </w:rPr>
            </w:pPr>
            <w:ins w:id="3608" w:author="John Cowburn" w:date="2021-02-03T16:30:00Z">
              <w:r w:rsidRPr="00141FDD">
                <w:rPr>
                  <w:rFonts w:cs="Arial"/>
                  <w:bCs/>
                  <w:spacing w:val="8"/>
                  <w:sz w:val="16"/>
                  <w:lang w:eastAsia="zh-CN"/>
                </w:rPr>
                <w:t>Priority</w:t>
              </w:r>
            </w:ins>
          </w:p>
        </w:tc>
        <w:tc>
          <w:tcPr>
            <w:tcW w:w="1737" w:type="dxa"/>
            <w:gridSpan w:val="2"/>
          </w:tcPr>
          <w:p w14:paraId="6DD815F5" w14:textId="77777777" w:rsidR="00141FDD" w:rsidRPr="00141FDD" w:rsidRDefault="00141FDD" w:rsidP="00141FDD">
            <w:pPr>
              <w:snapToGrid w:val="0"/>
              <w:spacing w:before="60" w:after="60" w:line="240" w:lineRule="auto"/>
              <w:jc w:val="center"/>
              <w:rPr>
                <w:ins w:id="3609" w:author="John Cowburn" w:date="2021-02-03T16:30:00Z"/>
                <w:rFonts w:cs="Arial"/>
                <w:bCs/>
                <w:spacing w:val="8"/>
                <w:sz w:val="16"/>
                <w:lang w:eastAsia="zh-CN"/>
              </w:rPr>
            </w:pPr>
            <w:ins w:id="3610" w:author="John Cowburn" w:date="2021-02-03T16:30:00Z">
              <w:r w:rsidRPr="00141FDD">
                <w:rPr>
                  <w:rFonts w:cs="Arial"/>
                  <w:bCs/>
                  <w:spacing w:val="8"/>
                  <w:sz w:val="16"/>
                  <w:lang w:eastAsia="zh-CN"/>
                </w:rPr>
                <w:t>M</w:t>
              </w:r>
            </w:ins>
          </w:p>
        </w:tc>
        <w:tc>
          <w:tcPr>
            <w:tcW w:w="1737" w:type="dxa"/>
          </w:tcPr>
          <w:p w14:paraId="15CF512A" w14:textId="77777777" w:rsidR="00141FDD" w:rsidRPr="00141FDD" w:rsidRDefault="00141FDD" w:rsidP="00141FDD">
            <w:pPr>
              <w:snapToGrid w:val="0"/>
              <w:spacing w:before="60" w:after="60" w:line="240" w:lineRule="auto"/>
              <w:jc w:val="center"/>
              <w:rPr>
                <w:ins w:id="3611" w:author="John Cowburn" w:date="2021-02-03T16:30:00Z"/>
                <w:rFonts w:cs="Arial"/>
                <w:bCs/>
                <w:spacing w:val="8"/>
                <w:sz w:val="16"/>
                <w:lang w:eastAsia="zh-CN"/>
              </w:rPr>
            </w:pPr>
            <w:ins w:id="3612" w:author="John Cowburn" w:date="2021-02-03T16:30:00Z">
              <w:r w:rsidRPr="00141FDD">
                <w:rPr>
                  <w:rFonts w:cs="Arial"/>
                  <w:bCs/>
                  <w:spacing w:val="8"/>
                  <w:sz w:val="16"/>
                  <w:lang w:eastAsia="zh-CN"/>
                </w:rPr>
                <w:t>M (=)</w:t>
              </w:r>
            </w:ins>
          </w:p>
        </w:tc>
        <w:tc>
          <w:tcPr>
            <w:tcW w:w="1737" w:type="dxa"/>
            <w:gridSpan w:val="2"/>
          </w:tcPr>
          <w:p w14:paraId="4D698728" w14:textId="77777777" w:rsidR="00141FDD" w:rsidRPr="00141FDD" w:rsidRDefault="00141FDD" w:rsidP="00141FDD">
            <w:pPr>
              <w:snapToGrid w:val="0"/>
              <w:spacing w:before="60" w:after="60" w:line="240" w:lineRule="auto"/>
              <w:jc w:val="center"/>
              <w:rPr>
                <w:ins w:id="3613" w:author="John Cowburn" w:date="2021-02-03T16:30:00Z"/>
                <w:rFonts w:cs="Arial"/>
                <w:bCs/>
                <w:spacing w:val="8"/>
                <w:sz w:val="16"/>
                <w:highlight w:val="yellow"/>
                <w:lang w:eastAsia="zh-CN"/>
              </w:rPr>
            </w:pPr>
            <w:ins w:id="3614" w:author="John Cowburn" w:date="2021-02-03T16:30:00Z">
              <w:r w:rsidRPr="00141FDD">
                <w:rPr>
                  <w:rFonts w:cs="Arial"/>
                  <w:bCs/>
                  <w:spacing w:val="8"/>
                  <w:sz w:val="16"/>
                  <w:highlight w:val="yellow"/>
                  <w:lang w:eastAsia="zh-CN"/>
                </w:rPr>
                <w:t>–</w:t>
              </w:r>
            </w:ins>
          </w:p>
        </w:tc>
        <w:tc>
          <w:tcPr>
            <w:tcW w:w="1737" w:type="dxa"/>
          </w:tcPr>
          <w:p w14:paraId="6472EDA2" w14:textId="77777777" w:rsidR="00141FDD" w:rsidRPr="00141FDD" w:rsidRDefault="00141FDD" w:rsidP="00141FDD">
            <w:pPr>
              <w:snapToGrid w:val="0"/>
              <w:spacing w:before="60" w:after="60" w:line="240" w:lineRule="auto"/>
              <w:jc w:val="center"/>
              <w:rPr>
                <w:ins w:id="3615" w:author="John Cowburn" w:date="2021-02-03T16:30:00Z"/>
                <w:rFonts w:cs="Arial"/>
                <w:bCs/>
                <w:spacing w:val="8"/>
                <w:sz w:val="16"/>
                <w:highlight w:val="yellow"/>
                <w:lang w:eastAsia="zh-CN"/>
              </w:rPr>
            </w:pPr>
            <w:ins w:id="3616" w:author="John Cowburn" w:date="2021-02-03T16:30:00Z">
              <w:r w:rsidRPr="00141FDD">
                <w:rPr>
                  <w:rFonts w:cs="Arial"/>
                  <w:bCs/>
                  <w:spacing w:val="8"/>
                  <w:sz w:val="16"/>
                  <w:highlight w:val="yellow"/>
                  <w:lang w:eastAsia="zh-CN"/>
                </w:rPr>
                <w:t>–</w:t>
              </w:r>
            </w:ins>
          </w:p>
        </w:tc>
      </w:tr>
      <w:tr w:rsidR="00141FDD" w:rsidRPr="00141FDD" w14:paraId="1D6D8F89" w14:textId="77777777" w:rsidTr="00141FDD">
        <w:trPr>
          <w:cantSplit/>
          <w:ins w:id="3617" w:author="John Cowburn" w:date="2021-02-03T16:30:00Z"/>
        </w:trPr>
        <w:tc>
          <w:tcPr>
            <w:tcW w:w="3230" w:type="dxa"/>
          </w:tcPr>
          <w:p w14:paraId="0875E07D" w14:textId="77777777" w:rsidR="00141FDD" w:rsidRPr="00141FDD" w:rsidRDefault="00141FDD" w:rsidP="00141FDD">
            <w:pPr>
              <w:snapToGrid w:val="0"/>
              <w:spacing w:before="60" w:after="60" w:line="240" w:lineRule="auto"/>
              <w:rPr>
                <w:ins w:id="3618" w:author="John Cowburn" w:date="2021-02-03T16:30:00Z"/>
                <w:rFonts w:cs="Arial"/>
                <w:bCs/>
                <w:spacing w:val="8"/>
                <w:sz w:val="16"/>
                <w:lang w:eastAsia="zh-CN"/>
              </w:rPr>
            </w:pPr>
            <w:ins w:id="3619" w:author="John Cowburn" w:date="2021-02-03T16:30:00Z">
              <w:r w:rsidRPr="00141FDD">
                <w:rPr>
                  <w:rFonts w:cs="Arial"/>
                  <w:bCs/>
                  <w:spacing w:val="8"/>
                  <w:sz w:val="16"/>
                  <w:lang w:eastAsia="zh-CN"/>
                </w:rPr>
                <w:t>Date_Time</w:t>
              </w:r>
            </w:ins>
          </w:p>
        </w:tc>
        <w:tc>
          <w:tcPr>
            <w:tcW w:w="1737" w:type="dxa"/>
            <w:gridSpan w:val="2"/>
          </w:tcPr>
          <w:p w14:paraId="2D31D03C" w14:textId="77777777" w:rsidR="00141FDD" w:rsidRPr="00141FDD" w:rsidRDefault="00141FDD" w:rsidP="00141FDD">
            <w:pPr>
              <w:snapToGrid w:val="0"/>
              <w:spacing w:before="60" w:after="60" w:line="240" w:lineRule="auto"/>
              <w:jc w:val="center"/>
              <w:rPr>
                <w:ins w:id="3620" w:author="John Cowburn" w:date="2021-02-03T16:30:00Z"/>
                <w:rFonts w:cs="Arial"/>
                <w:bCs/>
                <w:spacing w:val="8"/>
                <w:sz w:val="16"/>
                <w:lang w:eastAsia="zh-CN"/>
              </w:rPr>
            </w:pPr>
            <w:ins w:id="3621" w:author="John Cowburn" w:date="2021-02-03T16:30:00Z">
              <w:r w:rsidRPr="00141FDD">
                <w:rPr>
                  <w:rFonts w:cs="Arial"/>
                  <w:bCs/>
                  <w:spacing w:val="8"/>
                  <w:sz w:val="16"/>
                  <w:lang w:eastAsia="zh-CN"/>
                </w:rPr>
                <w:t>U</w:t>
              </w:r>
            </w:ins>
          </w:p>
        </w:tc>
        <w:tc>
          <w:tcPr>
            <w:tcW w:w="1737" w:type="dxa"/>
            <w:vAlign w:val="center"/>
          </w:tcPr>
          <w:p w14:paraId="6B0E69CE" w14:textId="77777777" w:rsidR="00141FDD" w:rsidRPr="00141FDD" w:rsidRDefault="00141FDD" w:rsidP="00141FDD">
            <w:pPr>
              <w:snapToGrid w:val="0"/>
              <w:spacing w:before="60" w:after="60" w:line="240" w:lineRule="auto"/>
              <w:jc w:val="center"/>
              <w:rPr>
                <w:ins w:id="3622" w:author="John Cowburn" w:date="2021-02-03T16:30:00Z"/>
                <w:rFonts w:cs="Arial"/>
                <w:bCs/>
                <w:spacing w:val="8"/>
                <w:sz w:val="16"/>
                <w:lang w:eastAsia="zh-CN"/>
              </w:rPr>
            </w:pPr>
            <w:ins w:id="3623" w:author="John Cowburn" w:date="2021-02-03T16:30:00Z">
              <w:r w:rsidRPr="00141FDD">
                <w:rPr>
                  <w:rFonts w:cs="Arial"/>
                  <w:bCs/>
                  <w:spacing w:val="8"/>
                  <w:sz w:val="16"/>
                  <w:lang w:eastAsia="zh-CN"/>
                </w:rPr>
                <w:t>U (=)</w:t>
              </w:r>
            </w:ins>
          </w:p>
        </w:tc>
        <w:tc>
          <w:tcPr>
            <w:tcW w:w="1737" w:type="dxa"/>
            <w:gridSpan w:val="2"/>
          </w:tcPr>
          <w:p w14:paraId="22FE0623" w14:textId="77777777" w:rsidR="00141FDD" w:rsidRPr="00141FDD" w:rsidRDefault="00141FDD" w:rsidP="00141FDD">
            <w:pPr>
              <w:snapToGrid w:val="0"/>
              <w:spacing w:before="60" w:after="60" w:line="240" w:lineRule="auto"/>
              <w:jc w:val="center"/>
              <w:rPr>
                <w:ins w:id="3624" w:author="John Cowburn" w:date="2021-02-03T16:30:00Z"/>
                <w:rFonts w:cs="Arial"/>
                <w:bCs/>
                <w:spacing w:val="8"/>
                <w:sz w:val="16"/>
                <w:highlight w:val="yellow"/>
                <w:lang w:eastAsia="zh-CN"/>
              </w:rPr>
            </w:pPr>
            <w:ins w:id="3625" w:author="John Cowburn" w:date="2021-02-03T16:30:00Z">
              <w:r w:rsidRPr="00141FDD">
                <w:rPr>
                  <w:rFonts w:cs="Arial"/>
                  <w:bCs/>
                  <w:spacing w:val="8"/>
                  <w:sz w:val="16"/>
                  <w:highlight w:val="yellow"/>
                  <w:lang w:eastAsia="zh-CN"/>
                </w:rPr>
                <w:t>U</w:t>
              </w:r>
            </w:ins>
          </w:p>
        </w:tc>
        <w:tc>
          <w:tcPr>
            <w:tcW w:w="1737" w:type="dxa"/>
          </w:tcPr>
          <w:p w14:paraId="063E41C3" w14:textId="77777777" w:rsidR="00141FDD" w:rsidRPr="00141FDD" w:rsidRDefault="00141FDD" w:rsidP="00141FDD">
            <w:pPr>
              <w:snapToGrid w:val="0"/>
              <w:spacing w:before="60" w:after="60" w:line="240" w:lineRule="auto"/>
              <w:jc w:val="center"/>
              <w:rPr>
                <w:ins w:id="3626" w:author="John Cowburn" w:date="2021-02-03T16:30:00Z"/>
                <w:rFonts w:cs="Arial"/>
                <w:bCs/>
                <w:spacing w:val="8"/>
                <w:sz w:val="16"/>
                <w:highlight w:val="yellow"/>
                <w:lang w:eastAsia="zh-CN"/>
              </w:rPr>
            </w:pPr>
            <w:ins w:id="3627" w:author="John Cowburn" w:date="2021-02-03T16:30:00Z">
              <w:r w:rsidRPr="00141FDD">
                <w:rPr>
                  <w:rFonts w:cs="Arial"/>
                  <w:bCs/>
                  <w:spacing w:val="8"/>
                  <w:sz w:val="16"/>
                  <w:highlight w:val="yellow"/>
                  <w:lang w:eastAsia="zh-CN"/>
                </w:rPr>
                <w:t>U (=)</w:t>
              </w:r>
            </w:ins>
          </w:p>
        </w:tc>
      </w:tr>
      <w:tr w:rsidR="00141FDD" w:rsidRPr="00141FDD" w14:paraId="55E68DFA" w14:textId="77777777" w:rsidTr="00141FDD">
        <w:trPr>
          <w:cantSplit/>
          <w:ins w:id="3628" w:author="John Cowburn" w:date="2021-02-03T16:30:00Z"/>
        </w:trPr>
        <w:tc>
          <w:tcPr>
            <w:tcW w:w="3230" w:type="dxa"/>
          </w:tcPr>
          <w:p w14:paraId="0F284F5E" w14:textId="77777777" w:rsidR="00141FDD" w:rsidRPr="00141FDD" w:rsidRDefault="00141FDD" w:rsidP="00141FDD">
            <w:pPr>
              <w:snapToGrid w:val="0"/>
              <w:spacing w:before="60" w:after="60" w:line="240" w:lineRule="auto"/>
              <w:rPr>
                <w:ins w:id="3629" w:author="John Cowburn" w:date="2021-02-03T16:30:00Z"/>
                <w:rFonts w:cs="Arial"/>
                <w:bCs/>
                <w:spacing w:val="8"/>
                <w:sz w:val="16"/>
                <w:lang w:eastAsia="zh-CN"/>
              </w:rPr>
            </w:pPr>
            <w:ins w:id="3630" w:author="John Cowburn" w:date="2021-02-03T16:30:00Z">
              <w:r w:rsidRPr="00141FDD">
                <w:rPr>
                  <w:rFonts w:cs="Arial"/>
                  <w:bCs/>
                  <w:spacing w:val="8"/>
                  <w:sz w:val="16"/>
                  <w:lang w:eastAsia="zh-CN"/>
                </w:rPr>
                <w:t>Notification_Body</w:t>
              </w:r>
            </w:ins>
          </w:p>
        </w:tc>
        <w:tc>
          <w:tcPr>
            <w:tcW w:w="1737" w:type="dxa"/>
            <w:gridSpan w:val="2"/>
          </w:tcPr>
          <w:p w14:paraId="18797F66" w14:textId="77777777" w:rsidR="00141FDD" w:rsidRPr="00141FDD" w:rsidRDefault="00141FDD" w:rsidP="00141FDD">
            <w:pPr>
              <w:snapToGrid w:val="0"/>
              <w:spacing w:before="60" w:after="60" w:line="240" w:lineRule="auto"/>
              <w:jc w:val="center"/>
              <w:rPr>
                <w:ins w:id="3631" w:author="John Cowburn" w:date="2021-02-03T16:30:00Z"/>
                <w:rFonts w:cs="Arial"/>
                <w:bCs/>
                <w:spacing w:val="8"/>
                <w:sz w:val="16"/>
                <w:lang w:eastAsia="zh-CN"/>
              </w:rPr>
            </w:pPr>
            <w:ins w:id="3632" w:author="John Cowburn" w:date="2021-02-03T16:30:00Z">
              <w:r w:rsidRPr="00141FDD">
                <w:rPr>
                  <w:rFonts w:cs="Arial"/>
                  <w:bCs/>
                  <w:spacing w:val="8"/>
                  <w:sz w:val="16"/>
                  <w:lang w:eastAsia="zh-CN"/>
                </w:rPr>
                <w:t>M</w:t>
              </w:r>
            </w:ins>
          </w:p>
        </w:tc>
        <w:tc>
          <w:tcPr>
            <w:tcW w:w="1737" w:type="dxa"/>
          </w:tcPr>
          <w:p w14:paraId="08193304" w14:textId="77777777" w:rsidR="00141FDD" w:rsidRPr="00141FDD" w:rsidRDefault="00141FDD" w:rsidP="00141FDD">
            <w:pPr>
              <w:snapToGrid w:val="0"/>
              <w:spacing w:before="60" w:after="60" w:line="240" w:lineRule="auto"/>
              <w:jc w:val="center"/>
              <w:rPr>
                <w:ins w:id="3633" w:author="John Cowburn" w:date="2021-02-03T16:30:00Z"/>
                <w:rFonts w:cs="Arial"/>
                <w:bCs/>
                <w:spacing w:val="8"/>
                <w:sz w:val="16"/>
                <w:lang w:eastAsia="zh-CN"/>
              </w:rPr>
            </w:pPr>
            <w:ins w:id="3634" w:author="John Cowburn" w:date="2021-02-03T16:30:00Z">
              <w:r w:rsidRPr="00141FDD">
                <w:rPr>
                  <w:rFonts w:cs="Arial"/>
                  <w:bCs/>
                  <w:spacing w:val="8"/>
                  <w:sz w:val="16"/>
                  <w:lang w:eastAsia="zh-CN"/>
                </w:rPr>
                <w:t>M (=)</w:t>
              </w:r>
            </w:ins>
          </w:p>
        </w:tc>
        <w:tc>
          <w:tcPr>
            <w:tcW w:w="1737" w:type="dxa"/>
            <w:gridSpan w:val="2"/>
          </w:tcPr>
          <w:p w14:paraId="49C6D474" w14:textId="77777777" w:rsidR="00141FDD" w:rsidRPr="00141FDD" w:rsidRDefault="00141FDD" w:rsidP="00141FDD">
            <w:pPr>
              <w:snapToGrid w:val="0"/>
              <w:spacing w:before="60" w:after="60" w:line="240" w:lineRule="auto"/>
              <w:jc w:val="center"/>
              <w:rPr>
                <w:ins w:id="3635" w:author="John Cowburn" w:date="2021-02-03T16:30:00Z"/>
                <w:rFonts w:cs="Arial"/>
                <w:bCs/>
                <w:spacing w:val="8"/>
                <w:sz w:val="16"/>
                <w:lang w:eastAsia="zh-CN"/>
              </w:rPr>
            </w:pPr>
            <w:ins w:id="3636" w:author="John Cowburn" w:date="2021-02-03T16:30:00Z">
              <w:r w:rsidRPr="00141FDD">
                <w:rPr>
                  <w:rFonts w:cs="Arial"/>
                  <w:bCs/>
                  <w:spacing w:val="8"/>
                  <w:sz w:val="16"/>
                  <w:highlight w:val="yellow"/>
                  <w:lang w:eastAsia="zh-CN"/>
                </w:rPr>
                <w:t>–</w:t>
              </w:r>
            </w:ins>
          </w:p>
        </w:tc>
        <w:tc>
          <w:tcPr>
            <w:tcW w:w="1737" w:type="dxa"/>
          </w:tcPr>
          <w:p w14:paraId="6BD1423A" w14:textId="77777777" w:rsidR="00141FDD" w:rsidRPr="00141FDD" w:rsidRDefault="00141FDD" w:rsidP="00141FDD">
            <w:pPr>
              <w:snapToGrid w:val="0"/>
              <w:spacing w:before="60" w:after="60" w:line="240" w:lineRule="auto"/>
              <w:jc w:val="center"/>
              <w:rPr>
                <w:ins w:id="3637" w:author="John Cowburn" w:date="2021-02-03T16:30:00Z"/>
                <w:rFonts w:cs="Arial"/>
                <w:bCs/>
                <w:spacing w:val="8"/>
                <w:sz w:val="16"/>
                <w:lang w:eastAsia="zh-CN"/>
              </w:rPr>
            </w:pPr>
            <w:ins w:id="3638" w:author="John Cowburn" w:date="2021-02-03T16:30:00Z">
              <w:r w:rsidRPr="00141FDD">
                <w:rPr>
                  <w:rFonts w:cs="Arial"/>
                  <w:bCs/>
                  <w:spacing w:val="8"/>
                  <w:sz w:val="16"/>
                  <w:highlight w:val="yellow"/>
                  <w:lang w:eastAsia="zh-CN"/>
                </w:rPr>
                <w:t>–</w:t>
              </w:r>
            </w:ins>
          </w:p>
        </w:tc>
      </w:tr>
      <w:tr w:rsidR="00141FDD" w:rsidRPr="00141FDD" w14:paraId="412F25B0" w14:textId="77777777" w:rsidTr="00141FDD">
        <w:trPr>
          <w:cantSplit/>
          <w:ins w:id="3639" w:author="John Cowburn" w:date="2021-02-03T16:30:00Z"/>
        </w:trPr>
        <w:tc>
          <w:tcPr>
            <w:tcW w:w="3230" w:type="dxa"/>
          </w:tcPr>
          <w:p w14:paraId="08E180AC" w14:textId="77777777" w:rsidR="00141FDD" w:rsidRPr="00141FDD" w:rsidRDefault="00141FDD" w:rsidP="00141FDD">
            <w:pPr>
              <w:snapToGrid w:val="0"/>
              <w:spacing w:before="60" w:after="60" w:line="240" w:lineRule="auto"/>
              <w:rPr>
                <w:ins w:id="3640" w:author="John Cowburn" w:date="2021-02-03T16:30:00Z"/>
                <w:rFonts w:cs="Arial"/>
                <w:bCs/>
                <w:spacing w:val="8"/>
                <w:sz w:val="16"/>
                <w:lang w:eastAsia="zh-CN"/>
              </w:rPr>
            </w:pPr>
            <w:ins w:id="3641" w:author="John Cowburn" w:date="2021-02-03T16:30:00Z">
              <w:r w:rsidRPr="00141FDD">
                <w:rPr>
                  <w:rFonts w:cs="Arial"/>
                  <w:bCs/>
                  <w:spacing w:val="8"/>
                  <w:sz w:val="16"/>
                  <w:lang w:eastAsia="zh-CN"/>
                </w:rPr>
                <w:t>Result</w:t>
              </w:r>
            </w:ins>
          </w:p>
        </w:tc>
        <w:tc>
          <w:tcPr>
            <w:tcW w:w="1737" w:type="dxa"/>
            <w:gridSpan w:val="2"/>
          </w:tcPr>
          <w:p w14:paraId="4E11F996" w14:textId="77777777" w:rsidR="00141FDD" w:rsidRPr="00141FDD" w:rsidRDefault="00141FDD" w:rsidP="00141FDD">
            <w:pPr>
              <w:snapToGrid w:val="0"/>
              <w:spacing w:before="60" w:after="60" w:line="240" w:lineRule="auto"/>
              <w:jc w:val="center"/>
              <w:rPr>
                <w:ins w:id="3642" w:author="John Cowburn" w:date="2021-02-03T16:30:00Z"/>
                <w:rFonts w:cs="Arial"/>
                <w:bCs/>
                <w:spacing w:val="8"/>
                <w:sz w:val="16"/>
                <w:lang w:eastAsia="zh-CN"/>
              </w:rPr>
            </w:pPr>
            <w:ins w:id="3643" w:author="John Cowburn" w:date="2021-02-03T16:30:00Z">
              <w:r w:rsidRPr="00141FDD">
                <w:rPr>
                  <w:rFonts w:cs="Arial"/>
                  <w:bCs/>
                  <w:spacing w:val="8"/>
                  <w:sz w:val="16"/>
                  <w:lang w:eastAsia="zh-CN"/>
                </w:rPr>
                <w:t>-</w:t>
              </w:r>
            </w:ins>
          </w:p>
        </w:tc>
        <w:tc>
          <w:tcPr>
            <w:tcW w:w="1737" w:type="dxa"/>
          </w:tcPr>
          <w:p w14:paraId="22A0C4B0" w14:textId="77777777" w:rsidR="00141FDD" w:rsidRPr="00141FDD" w:rsidRDefault="00141FDD" w:rsidP="00141FDD">
            <w:pPr>
              <w:snapToGrid w:val="0"/>
              <w:spacing w:before="60" w:after="60" w:line="240" w:lineRule="auto"/>
              <w:jc w:val="center"/>
              <w:rPr>
                <w:ins w:id="3644" w:author="John Cowburn" w:date="2021-02-03T16:30:00Z"/>
                <w:rFonts w:cs="Arial"/>
                <w:bCs/>
                <w:spacing w:val="8"/>
                <w:sz w:val="16"/>
                <w:lang w:eastAsia="zh-CN"/>
              </w:rPr>
            </w:pPr>
            <w:ins w:id="3645" w:author="John Cowburn" w:date="2021-02-03T16:30:00Z">
              <w:r w:rsidRPr="00141FDD">
                <w:rPr>
                  <w:rFonts w:cs="Arial"/>
                  <w:bCs/>
                  <w:spacing w:val="8"/>
                  <w:sz w:val="16"/>
                  <w:lang w:eastAsia="zh-CN"/>
                </w:rPr>
                <w:t>-</w:t>
              </w:r>
            </w:ins>
          </w:p>
        </w:tc>
        <w:tc>
          <w:tcPr>
            <w:tcW w:w="1737" w:type="dxa"/>
            <w:gridSpan w:val="2"/>
          </w:tcPr>
          <w:p w14:paraId="0CA65B93" w14:textId="77777777" w:rsidR="00141FDD" w:rsidRPr="00141FDD" w:rsidRDefault="00141FDD" w:rsidP="00141FDD">
            <w:pPr>
              <w:snapToGrid w:val="0"/>
              <w:spacing w:before="60" w:after="60" w:line="240" w:lineRule="auto"/>
              <w:jc w:val="center"/>
              <w:rPr>
                <w:ins w:id="3646" w:author="John Cowburn" w:date="2021-02-03T16:30:00Z"/>
                <w:rFonts w:cs="Arial"/>
                <w:bCs/>
                <w:spacing w:val="8"/>
                <w:sz w:val="16"/>
                <w:highlight w:val="yellow"/>
                <w:lang w:eastAsia="zh-CN"/>
              </w:rPr>
            </w:pPr>
            <w:ins w:id="3647" w:author="John Cowburn" w:date="2021-02-03T16:30:00Z">
              <w:r w:rsidRPr="00141FDD">
                <w:rPr>
                  <w:rFonts w:cs="Arial"/>
                  <w:bCs/>
                  <w:spacing w:val="8"/>
                  <w:sz w:val="16"/>
                  <w:highlight w:val="yellow"/>
                  <w:lang w:eastAsia="zh-CN"/>
                </w:rPr>
                <w:t>-</w:t>
              </w:r>
            </w:ins>
          </w:p>
        </w:tc>
        <w:tc>
          <w:tcPr>
            <w:tcW w:w="1737" w:type="dxa"/>
          </w:tcPr>
          <w:p w14:paraId="6513BC64" w14:textId="77777777" w:rsidR="00141FDD" w:rsidRPr="00141FDD" w:rsidRDefault="00141FDD" w:rsidP="00141FDD">
            <w:pPr>
              <w:snapToGrid w:val="0"/>
              <w:spacing w:before="60" w:after="60" w:line="240" w:lineRule="auto"/>
              <w:jc w:val="center"/>
              <w:rPr>
                <w:ins w:id="3648" w:author="John Cowburn" w:date="2021-02-03T16:30:00Z"/>
                <w:rFonts w:cs="Arial"/>
                <w:bCs/>
                <w:spacing w:val="8"/>
                <w:sz w:val="16"/>
                <w:highlight w:val="yellow"/>
                <w:lang w:eastAsia="zh-CN"/>
              </w:rPr>
            </w:pPr>
            <w:ins w:id="3649" w:author="John Cowburn" w:date="2021-02-03T16:30:00Z">
              <w:r w:rsidRPr="00141FDD">
                <w:rPr>
                  <w:rFonts w:cs="Arial"/>
                  <w:bCs/>
                  <w:spacing w:val="8"/>
                  <w:sz w:val="16"/>
                  <w:highlight w:val="yellow"/>
                  <w:lang w:eastAsia="zh-CN"/>
                </w:rPr>
                <w:t>M</w:t>
              </w:r>
            </w:ins>
          </w:p>
        </w:tc>
      </w:tr>
    </w:tbl>
    <w:p w14:paraId="038EAAF9" w14:textId="77777777" w:rsidR="00A4449B" w:rsidRDefault="00A4449B" w:rsidP="00A4449B">
      <w:pPr>
        <w:pStyle w:val="NOTE"/>
      </w:pPr>
    </w:p>
    <w:p w14:paraId="1341D213" w14:textId="77777777" w:rsidR="00244888" w:rsidRPr="00347160" w:rsidRDefault="00244888" w:rsidP="00B67C8A">
      <w:pPr>
        <w:pStyle w:val="PARAGRAPH"/>
      </w:pPr>
      <w:r w:rsidRPr="00347160">
        <w:t>The Long_Invoke_Id parameter identifies the instance of the service invocation.</w:t>
      </w:r>
    </w:p>
    <w:p w14:paraId="5F24DE8B" w14:textId="2188998E" w:rsidR="00244888" w:rsidRDefault="00244888" w:rsidP="00B67C8A">
      <w:pPr>
        <w:pStyle w:val="PARAGRAPH"/>
        <w:rPr>
          <w:ins w:id="3650" w:author="John Cowburn" w:date="2021-02-03T16:33:00Z"/>
        </w:rPr>
      </w:pPr>
      <w:r w:rsidRPr="00347160">
        <w:t>The Self_Descriptive, Processing_Option and Service_Class parameters are not used in the case of this service.</w:t>
      </w:r>
    </w:p>
    <w:p w14:paraId="1077A86B" w14:textId="198A15F5" w:rsidR="00141FDD" w:rsidRPr="00347160" w:rsidRDefault="00141FDD" w:rsidP="00B67C8A">
      <w:pPr>
        <w:pStyle w:val="PARAGRAPH"/>
      </w:pPr>
      <w:ins w:id="3651" w:author="John Cowburn" w:date="2021-02-03T16:33:00Z">
        <w:r w:rsidRPr="00763E04">
          <w:rPr>
            <w:highlight w:val="yellow"/>
          </w:rPr>
          <w:t>The Service_Class parameter indicates whether the DataNotification.request service primitive is invoked in a confirmed or unconfirmed manner.</w:t>
        </w:r>
      </w:ins>
    </w:p>
    <w:p w14:paraId="247A6AD1" w14:textId="3B390062" w:rsidR="00244888" w:rsidRDefault="00244888" w:rsidP="00B67C8A">
      <w:pPr>
        <w:pStyle w:val="PARAGRAPH"/>
        <w:rPr>
          <w:ins w:id="3652" w:author="John Cowburn" w:date="2021-02-03T16:34:00Z"/>
        </w:rPr>
      </w:pPr>
      <w:r w:rsidRPr="00347160">
        <w:lastRenderedPageBreak/>
        <w:t>The Priority parameter indicates the priority level associated to the instance of the service invocation: normal (FALSE) or high (TRUE).</w:t>
      </w:r>
    </w:p>
    <w:p w14:paraId="514E123C" w14:textId="77777777" w:rsidR="00141FDD" w:rsidRPr="00ED69AC" w:rsidRDefault="00141FDD" w:rsidP="00141FDD">
      <w:pPr>
        <w:pStyle w:val="PARAGRAPH"/>
        <w:rPr>
          <w:ins w:id="3653" w:author="John Cowburn" w:date="2021-02-03T16:34:00Z"/>
        </w:rPr>
      </w:pPr>
      <w:ins w:id="3654" w:author="John Cowburn" w:date="2021-02-03T16:34:00Z">
        <w:r w:rsidRPr="00763E04">
          <w:rPr>
            <w:highlight w:val="yellow"/>
          </w:rPr>
          <w:t>The optional Date_Time parameter indicates the time at which the DataNotification.request / DataNotification.response service primitive is invoked. When the DataNotification.confirm primitive is invoked as a result of a lower  layer confirmation, no Date_Time is provided.</w:t>
        </w:r>
      </w:ins>
    </w:p>
    <w:p w14:paraId="14D0712B" w14:textId="08BE5695" w:rsidR="00141FDD" w:rsidRPr="00347160" w:rsidDel="00141FDD" w:rsidRDefault="00141FDD" w:rsidP="00B67C8A">
      <w:pPr>
        <w:pStyle w:val="PARAGRAPH"/>
        <w:rPr>
          <w:del w:id="3655" w:author="John Cowburn" w:date="2021-02-03T16:34:00Z"/>
        </w:rPr>
      </w:pPr>
    </w:p>
    <w:p w14:paraId="0760921F" w14:textId="77777777" w:rsidR="00244888" w:rsidRPr="00347160" w:rsidRDefault="00244888" w:rsidP="00B67C8A">
      <w:pPr>
        <w:pStyle w:val="PARAGRAPH"/>
      </w:pPr>
      <w:r w:rsidRPr="00347160">
        <w:t>The Date_Time parameter indicates the time at which the DataNotification.request service primitive is invoked. It is octet-string, which may be of length zero when transmitting the Date_Time is not required.</w:t>
      </w:r>
    </w:p>
    <w:p w14:paraId="1ED25999" w14:textId="32AB6F5A" w:rsidR="00244888" w:rsidRDefault="00244888" w:rsidP="00B67C8A">
      <w:pPr>
        <w:pStyle w:val="PARAGRAPH"/>
        <w:rPr>
          <w:ins w:id="3656" w:author="John Cowburn" w:date="2021-02-03T16:34:00Z"/>
          <w:color w:val="000000"/>
        </w:rPr>
      </w:pPr>
      <w:r w:rsidRPr="00347160">
        <w:rPr>
          <w:color w:val="000000"/>
        </w:rPr>
        <w:t>The Notification_Body parameter contains the push data.</w:t>
      </w:r>
    </w:p>
    <w:p w14:paraId="19D17525" w14:textId="77777777" w:rsidR="00141FDD" w:rsidRPr="00FA0D50" w:rsidRDefault="00141FDD" w:rsidP="00141FDD">
      <w:pPr>
        <w:pStyle w:val="PARAGRAPH"/>
        <w:rPr>
          <w:ins w:id="3657" w:author="John Cowburn" w:date="2021-02-03T16:34:00Z"/>
        </w:rPr>
      </w:pPr>
      <w:ins w:id="3658" w:author="John Cowburn" w:date="2021-02-03T16:34:00Z">
        <w:r w:rsidRPr="00085656">
          <w:rPr>
            <w:highlight w:val="yellow"/>
          </w:rPr>
          <w:t xml:space="preserve">The Result parameter indicates the confirmation result and is CONFIRMED in case of Service_Class == </w:t>
        </w:r>
        <w:r w:rsidRPr="00DF43C2">
          <w:rPr>
            <w:highlight w:val="yellow"/>
          </w:rPr>
          <w:t xml:space="preserve">Confirmed and received Data-Notification-Confirm APDU; or in case of Service_Class == Unconfirmed and received </w:t>
        </w:r>
        <w:r>
          <w:rPr>
            <w:highlight w:val="yellow"/>
          </w:rPr>
          <w:t>supporting protocol</w:t>
        </w:r>
        <w:r w:rsidRPr="00952318">
          <w:rPr>
            <w:highlight w:val="yellow"/>
          </w:rPr>
          <w:t xml:space="preserve"> </w:t>
        </w:r>
        <w:r w:rsidRPr="00DF43C2">
          <w:rPr>
            <w:highlight w:val="yellow"/>
          </w:rPr>
          <w:t xml:space="preserve">layer confirmation. The Result parameter is  </w:t>
        </w:r>
        <w:r w:rsidRPr="00952318">
          <w:rPr>
            <w:highlight w:val="yellow"/>
          </w:rPr>
          <w:t>SUPPORTING</w:t>
        </w:r>
        <w:r w:rsidRPr="00DF43C2">
          <w:rPr>
            <w:highlight w:val="yellow"/>
          </w:rPr>
          <w:t xml:space="preserve">_LAYER_ FAILED in case of </w:t>
        </w:r>
        <w:r>
          <w:rPr>
            <w:highlight w:val="yellow"/>
          </w:rPr>
          <w:t>supporting protocol</w:t>
        </w:r>
        <w:r w:rsidRPr="00952318">
          <w:rPr>
            <w:highlight w:val="yellow"/>
          </w:rPr>
          <w:t xml:space="preserve"> </w:t>
        </w:r>
        <w:r w:rsidRPr="00DF43C2">
          <w:rPr>
            <w:highlight w:val="yellow"/>
          </w:rPr>
          <w:t>layer failure.</w:t>
        </w:r>
      </w:ins>
    </w:p>
    <w:p w14:paraId="75DBB093" w14:textId="60A37F32" w:rsidR="00141FDD" w:rsidRPr="00347160" w:rsidDel="00141FDD" w:rsidRDefault="00141FDD" w:rsidP="00B67C8A">
      <w:pPr>
        <w:pStyle w:val="PARAGRAPH"/>
        <w:rPr>
          <w:del w:id="3659" w:author="John Cowburn" w:date="2021-02-03T16:34:00Z"/>
          <w:color w:val="000000"/>
        </w:rPr>
      </w:pPr>
    </w:p>
    <w:p w14:paraId="06C40E1D" w14:textId="77777777" w:rsidR="00244888" w:rsidRPr="00347160" w:rsidRDefault="00244888" w:rsidP="00E06F33">
      <w:pPr>
        <w:pStyle w:val="PARAGRAPH"/>
        <w:rPr>
          <w:i/>
          <w:iCs/>
        </w:rPr>
      </w:pPr>
      <w:r w:rsidRPr="00347160">
        <w:rPr>
          <w:i/>
          <w:iCs/>
        </w:rPr>
        <w:t>Use</w:t>
      </w:r>
    </w:p>
    <w:p w14:paraId="2A5E259C" w14:textId="45885416" w:rsidR="00244888" w:rsidRPr="00347160" w:rsidRDefault="00244888" w:rsidP="00B67C8A">
      <w:pPr>
        <w:pStyle w:val="PARAGRAPH"/>
      </w:pPr>
      <w:r w:rsidRPr="00347160">
        <w:t xml:space="preserve">A possible logical sequence of the DataNotification service primitives is illustrated in </w:t>
      </w:r>
      <w:r w:rsidRPr="00347160">
        <w:fldChar w:fldCharType="begin" w:fldLock="1"/>
      </w:r>
      <w:r w:rsidRPr="00347160">
        <w:instrText xml:space="preserve"> REF _Ref173922013 \h </w:instrText>
      </w:r>
      <w:r w:rsidR="00C60BA6" w:rsidRPr="00347160">
        <w:instrText xml:space="preserve"> \* MERGEFORMAT </w:instrText>
      </w:r>
      <w:r w:rsidRPr="00347160">
        <w:fldChar w:fldCharType="separate"/>
      </w:r>
      <w:r w:rsidR="00811F07" w:rsidRPr="00347160">
        <w:t xml:space="preserve">Figure </w:t>
      </w:r>
      <w:r w:rsidR="00811F07">
        <w:rPr>
          <w:noProof/>
        </w:rPr>
        <w:t>35</w:t>
      </w:r>
      <w:r w:rsidRPr="00347160">
        <w:fldChar w:fldCharType="end"/>
      </w:r>
      <w:r w:rsidRPr="00347160">
        <w:t xml:space="preserve"> </w:t>
      </w:r>
      <w:ins w:id="3660" w:author="John Cowburn" w:date="2021-02-03T16:36:00Z">
        <w:r w:rsidR="00141FDD">
          <w:t>a), b), and</w:t>
        </w:r>
      </w:ins>
      <w:ins w:id="3661" w:author="John Cowburn" w:date="2021-02-03T16:37:00Z">
        <w:r w:rsidR="00141FDD">
          <w:t xml:space="preserve"> d).</w:t>
        </w:r>
      </w:ins>
      <w:del w:id="3662" w:author="John Cowburn" w:date="2021-02-03T16:37:00Z">
        <w:r w:rsidRPr="00347160" w:rsidDel="00141FDD">
          <w:delText>f) and g).</w:delText>
        </w:r>
      </w:del>
    </w:p>
    <w:p w14:paraId="78D5988D" w14:textId="77777777" w:rsidR="00244888" w:rsidRPr="00347160" w:rsidRDefault="00244888" w:rsidP="00B67C8A">
      <w:pPr>
        <w:pStyle w:val="PARAGRAPH"/>
      </w:pPr>
      <w:r w:rsidRPr="00347160">
        <w:t>The .request primitive is invoked by the server AP to push data to the remote client AP. Upon reception of the .request primitive, the server AL builds the DataNotification APDU.</w:t>
      </w:r>
    </w:p>
    <w:p w14:paraId="354A52FB" w14:textId="22E1CEB8" w:rsidR="00244888" w:rsidRDefault="00244888" w:rsidP="00B67C8A">
      <w:pPr>
        <w:pStyle w:val="PARAGRAPH"/>
        <w:rPr>
          <w:ins w:id="3663" w:author="John Cowburn" w:date="2021-02-03T16:37:00Z"/>
        </w:rPr>
      </w:pPr>
      <w:r w:rsidRPr="00347160">
        <w:t>The .indication primitive is generated by the client AL upon reception of a DataNotification APDU.</w:t>
      </w:r>
    </w:p>
    <w:p w14:paraId="07344BEC" w14:textId="77777777" w:rsidR="00141FDD" w:rsidRPr="00ED69AC" w:rsidRDefault="00141FDD" w:rsidP="00141FDD">
      <w:pPr>
        <w:pStyle w:val="PARAGRAPH"/>
        <w:rPr>
          <w:ins w:id="3664" w:author="John Cowburn" w:date="2021-02-03T16:37:00Z"/>
        </w:rPr>
      </w:pPr>
      <w:ins w:id="3665" w:author="John Cowburn" w:date="2021-02-03T16:37:00Z">
        <w:r w:rsidRPr="00ED69AC">
          <w:rPr>
            <w:highlight w:val="yellow"/>
          </w:rPr>
          <w:t xml:space="preserve">The </w:t>
        </w:r>
        <w:bookmarkStart w:id="3666" w:name="_Hlk19281275"/>
        <w:r w:rsidRPr="00ED69AC">
          <w:rPr>
            <w:highlight w:val="yellow"/>
          </w:rPr>
          <w:t>DataNotification.response primitive is invoked by the client AP to confirm the receipt of a confirmable DataNotification</w:t>
        </w:r>
        <w:bookmarkEnd w:id="3666"/>
        <w:r w:rsidRPr="00ED69AC">
          <w:rPr>
            <w:highlight w:val="yellow"/>
          </w:rPr>
          <w:t>. Upon the reception of the .re</w:t>
        </w:r>
        <w:r>
          <w:rPr>
            <w:highlight w:val="yellow"/>
          </w:rPr>
          <w:t>sponse</w:t>
        </w:r>
        <w:r w:rsidRPr="00ED69AC">
          <w:rPr>
            <w:highlight w:val="yellow"/>
          </w:rPr>
          <w:t xml:space="preserve"> primitive, the client AL builds the Data</w:t>
        </w:r>
        <w:r>
          <w:rPr>
            <w:highlight w:val="yellow"/>
          </w:rPr>
          <w:t>-</w:t>
        </w:r>
        <w:r w:rsidRPr="00ED69AC">
          <w:rPr>
            <w:highlight w:val="yellow"/>
          </w:rPr>
          <w:t>Notification</w:t>
        </w:r>
        <w:r>
          <w:rPr>
            <w:highlight w:val="yellow"/>
          </w:rPr>
          <w:t>-</w:t>
        </w:r>
        <w:r w:rsidRPr="00ED69AC">
          <w:rPr>
            <w:highlight w:val="yellow"/>
          </w:rPr>
          <w:t>Confirm APDU and sends it to the server</w:t>
        </w:r>
        <w:r>
          <w:t>.</w:t>
        </w:r>
      </w:ins>
    </w:p>
    <w:p w14:paraId="7C51475D" w14:textId="77777777" w:rsidR="00141FDD" w:rsidRPr="00ED69AC" w:rsidRDefault="00141FDD" w:rsidP="00141FDD">
      <w:pPr>
        <w:pStyle w:val="PARAGRAPH"/>
        <w:rPr>
          <w:ins w:id="3667" w:author="John Cowburn" w:date="2021-02-03T16:37:00Z"/>
        </w:rPr>
      </w:pPr>
      <w:ins w:id="3668" w:author="John Cowburn" w:date="2021-02-03T16:37:00Z">
        <w:r w:rsidRPr="00EF5D30">
          <w:rPr>
            <w:highlight w:val="yellow"/>
          </w:rPr>
          <w:t>The DataNotification.confirm primitive is invoked by the server AL to convey the receipt of a Data-Notification-Confirm APDU or lower layer confirmation to the server AP.</w:t>
        </w:r>
        <w:r w:rsidRPr="00ED69AC">
          <w:t xml:space="preserve"> </w:t>
        </w:r>
      </w:ins>
    </w:p>
    <w:p w14:paraId="4BC42BAE" w14:textId="4AB29973" w:rsidR="00141FDD" w:rsidRPr="00347160" w:rsidDel="00141FDD" w:rsidRDefault="00141FDD" w:rsidP="00B67C8A">
      <w:pPr>
        <w:pStyle w:val="PARAGRAPH"/>
        <w:rPr>
          <w:del w:id="3669" w:author="John Cowburn" w:date="2021-02-03T16:37:00Z"/>
        </w:rPr>
      </w:pPr>
    </w:p>
    <w:p w14:paraId="7F5E4777" w14:textId="77777777" w:rsidR="00244888" w:rsidRPr="00347160" w:rsidRDefault="00244888" w:rsidP="00B67C8A">
      <w:pPr>
        <w:pStyle w:val="PARAGRAPH"/>
      </w:pPr>
      <w:r w:rsidRPr="00347160">
        <w:t xml:space="preserve">The protocol for the DataNotification service is specified in </w:t>
      </w:r>
      <w:r w:rsidRPr="00347160">
        <w:fldChar w:fldCharType="begin" w:fldLock="1"/>
      </w:r>
      <w:r w:rsidRPr="00347160">
        <w:instrText xml:space="preserve"> REF _Ref375162379 \r \h </w:instrText>
      </w:r>
      <w:r w:rsidR="00C60BA6" w:rsidRPr="00347160">
        <w:instrText xml:space="preserve"> \* MERGEFORMAT </w:instrText>
      </w:r>
      <w:r w:rsidRPr="00347160">
        <w:fldChar w:fldCharType="separate"/>
      </w:r>
      <w:r w:rsidR="00811F07">
        <w:t>7.3.6</w:t>
      </w:r>
      <w:r w:rsidRPr="00347160">
        <w:fldChar w:fldCharType="end"/>
      </w:r>
      <w:r w:rsidRPr="00347160">
        <w:t>.</w:t>
      </w:r>
    </w:p>
    <w:p w14:paraId="5EE889BA" w14:textId="77777777" w:rsidR="00162259" w:rsidRPr="00347160" w:rsidRDefault="00162259" w:rsidP="00B67C8A">
      <w:pPr>
        <w:pStyle w:val="Heading2"/>
      </w:pPr>
      <w:bookmarkStart w:id="3670" w:name="_Ref174190208"/>
      <w:bookmarkStart w:id="3671" w:name="_Ref174193235"/>
      <w:bookmarkStart w:id="3672" w:name="_Toc247390657"/>
      <w:bookmarkStart w:id="3673" w:name="_Toc249289513"/>
      <w:bookmarkStart w:id="3674" w:name="_Toc277948322"/>
      <w:bookmarkStart w:id="3675" w:name="_Toc279392040"/>
      <w:bookmarkStart w:id="3676" w:name="_Toc279396983"/>
      <w:bookmarkStart w:id="3677" w:name="_Toc299013342"/>
      <w:bookmarkStart w:id="3678" w:name="_Toc315426412"/>
      <w:bookmarkStart w:id="3679" w:name="_Toc406524201"/>
      <w:bookmarkStart w:id="3680" w:name="_Toc437856546"/>
      <w:bookmarkStart w:id="3681" w:name="_Toc97127248"/>
      <w:r w:rsidRPr="00347160">
        <w:t>The EventNotification service</w:t>
      </w:r>
      <w:bookmarkEnd w:id="3670"/>
      <w:bookmarkEnd w:id="3671"/>
      <w:bookmarkEnd w:id="3672"/>
      <w:bookmarkEnd w:id="3673"/>
      <w:bookmarkEnd w:id="3674"/>
      <w:bookmarkEnd w:id="3675"/>
      <w:bookmarkEnd w:id="3676"/>
      <w:bookmarkEnd w:id="3677"/>
      <w:bookmarkEnd w:id="3678"/>
      <w:bookmarkEnd w:id="3679"/>
      <w:bookmarkEnd w:id="3680"/>
      <w:bookmarkEnd w:id="3681"/>
      <w:r w:rsidRPr="00347160">
        <w:fldChar w:fldCharType="begin"/>
      </w:r>
      <w:r w:rsidRPr="00347160">
        <w:instrText xml:space="preserve"> XE "EventNotification service" </w:instrText>
      </w:r>
      <w:r w:rsidRPr="00347160">
        <w:fldChar w:fldCharType="end"/>
      </w:r>
    </w:p>
    <w:p w14:paraId="19F89B2F" w14:textId="77777777" w:rsidR="00162259" w:rsidRPr="00B67C8A" w:rsidRDefault="00162259" w:rsidP="00B67C8A">
      <w:pPr>
        <w:pStyle w:val="PARAGRAPH"/>
        <w:rPr>
          <w:rStyle w:val="Emphasis"/>
        </w:rPr>
      </w:pPr>
      <w:r w:rsidRPr="00B67C8A">
        <w:rPr>
          <w:rStyle w:val="Emphasis"/>
        </w:rPr>
        <w:t>Function</w:t>
      </w:r>
    </w:p>
    <w:p w14:paraId="71662227" w14:textId="77777777" w:rsidR="00162259" w:rsidRPr="00347160" w:rsidRDefault="00162259" w:rsidP="00B67C8A">
      <w:pPr>
        <w:pStyle w:val="PARAGRAPH"/>
      </w:pPr>
      <w:r w:rsidRPr="00347160">
        <w:t>The EventNotification service is an unsolicited, non-client/server type service. It is requested by the server, upon occurrence of an event, in order to inform the client of the value of an attribute, as though it had been requested by the COSEM. It is an unconfirmed service.</w:t>
      </w:r>
    </w:p>
    <w:p w14:paraId="76392854" w14:textId="77777777" w:rsidR="00162259" w:rsidRPr="00B67C8A" w:rsidRDefault="00162259" w:rsidP="00B67C8A">
      <w:pPr>
        <w:pStyle w:val="PARAGRAPH"/>
        <w:rPr>
          <w:rStyle w:val="Emphasis"/>
        </w:rPr>
      </w:pPr>
      <w:r w:rsidRPr="00B67C8A">
        <w:rPr>
          <w:rStyle w:val="Emphasis"/>
        </w:rPr>
        <w:t>Semantics</w:t>
      </w:r>
    </w:p>
    <w:p w14:paraId="09CD0997" w14:textId="77777777" w:rsidR="00162259" w:rsidRPr="00347160" w:rsidRDefault="00162259" w:rsidP="00B67C8A">
      <w:pPr>
        <w:pStyle w:val="PARAGRAPH"/>
      </w:pPr>
      <w:r w:rsidRPr="00347160">
        <w:t xml:space="preserve">The EventNotification service primitives shall provide parameters as shown in </w:t>
      </w:r>
      <w:r w:rsidRPr="00347160">
        <w:fldChar w:fldCharType="begin" w:fldLock="1"/>
      </w:r>
      <w:r w:rsidRPr="00347160">
        <w:instrText xml:space="preserve"> REF _Ref103514319 \h  \* MERGEFORMAT </w:instrText>
      </w:r>
      <w:r w:rsidRPr="00347160">
        <w:fldChar w:fldCharType="separate"/>
      </w:r>
      <w:r w:rsidR="00811F07" w:rsidRPr="00347160">
        <w:t xml:space="preserve">Table </w:t>
      </w:r>
      <w:r w:rsidR="00811F07">
        <w:t>50</w:t>
      </w:r>
      <w:r w:rsidRPr="00347160">
        <w:fldChar w:fldCharType="end"/>
      </w:r>
      <w:r w:rsidRPr="00347160">
        <w:t>.</w:t>
      </w:r>
    </w:p>
    <w:p w14:paraId="19F5AF10" w14:textId="0558569C" w:rsidR="00162259" w:rsidRPr="00347160" w:rsidRDefault="00162259" w:rsidP="00B67C8A">
      <w:pPr>
        <w:pStyle w:val="TABLE-title"/>
      </w:pPr>
      <w:bookmarkStart w:id="3682" w:name="_Ref103514319"/>
      <w:bookmarkStart w:id="3683" w:name="_Toc249289823"/>
      <w:bookmarkStart w:id="3684" w:name="_Toc277948650"/>
      <w:bookmarkStart w:id="3685" w:name="_Toc279392126"/>
      <w:bookmarkStart w:id="3686" w:name="_Toc279397404"/>
      <w:bookmarkStart w:id="3687" w:name="_Toc315426545"/>
      <w:bookmarkStart w:id="3688" w:name="_Toc355266099"/>
      <w:bookmarkStart w:id="3689" w:name="_Toc406428478"/>
      <w:bookmarkStart w:id="3690" w:name="_Toc437856781"/>
      <w:bookmarkStart w:id="3691" w:name="_Toc97127492"/>
      <w:r w:rsidRPr="00347160">
        <w:lastRenderedPageBreak/>
        <w:t xml:space="preserve">Table </w:t>
      </w:r>
      <w:fldSimple w:instr=" SEQ Table \* ARABIC ">
        <w:r w:rsidR="00DC4BE9">
          <w:rPr>
            <w:noProof/>
          </w:rPr>
          <w:t>50</w:t>
        </w:r>
      </w:fldSimple>
      <w:bookmarkEnd w:id="3682"/>
      <w:r w:rsidRPr="00347160">
        <w:t xml:space="preserve"> – </w:t>
      </w:r>
      <w:bookmarkStart w:id="3692" w:name="_Toc41151780"/>
      <w:bookmarkStart w:id="3693" w:name="_Toc53852937"/>
      <w:bookmarkStart w:id="3694" w:name="_Toc68357448"/>
      <w:r w:rsidRPr="00347160">
        <w:t xml:space="preserve">Service parameters of the </w:t>
      </w:r>
      <w:bookmarkEnd w:id="3692"/>
      <w:r w:rsidRPr="00347160">
        <w:t>EventNotification service primitives</w:t>
      </w:r>
      <w:bookmarkEnd w:id="3683"/>
      <w:bookmarkEnd w:id="3684"/>
      <w:bookmarkEnd w:id="3685"/>
      <w:bookmarkEnd w:id="3686"/>
      <w:bookmarkEnd w:id="3687"/>
      <w:bookmarkEnd w:id="3688"/>
      <w:bookmarkEnd w:id="3689"/>
      <w:bookmarkEnd w:id="3690"/>
      <w:bookmarkEnd w:id="3693"/>
      <w:bookmarkEnd w:id="3694"/>
      <w:bookmarkEnd w:id="3691"/>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70"/>
        <w:gridCol w:w="2350"/>
        <w:gridCol w:w="2350"/>
      </w:tblGrid>
      <w:tr w:rsidR="00162259" w:rsidRPr="00347160" w14:paraId="71DBB498" w14:textId="77777777" w:rsidTr="00521E1B">
        <w:trPr>
          <w:cantSplit/>
          <w:jc w:val="center"/>
        </w:trPr>
        <w:tc>
          <w:tcPr>
            <w:tcW w:w="3230" w:type="dxa"/>
            <w:tcBorders>
              <w:top w:val="nil"/>
              <w:left w:val="nil"/>
            </w:tcBorders>
          </w:tcPr>
          <w:p w14:paraId="0149BE0D" w14:textId="77777777" w:rsidR="00162259" w:rsidRPr="00347160" w:rsidRDefault="00162259" w:rsidP="00521E1B">
            <w:pPr>
              <w:pStyle w:val="TABLE-cell"/>
              <w:keepNext/>
            </w:pPr>
          </w:p>
        </w:tc>
        <w:tc>
          <w:tcPr>
            <w:tcW w:w="1737" w:type="dxa"/>
          </w:tcPr>
          <w:p w14:paraId="050CA5E9" w14:textId="77777777" w:rsidR="00162259" w:rsidRPr="00347160" w:rsidRDefault="00162259" w:rsidP="00521E1B">
            <w:pPr>
              <w:pStyle w:val="TABLE-col-heading"/>
            </w:pPr>
            <w:r w:rsidRPr="00347160">
              <w:t>.request</w:t>
            </w:r>
          </w:p>
        </w:tc>
        <w:tc>
          <w:tcPr>
            <w:tcW w:w="1737" w:type="dxa"/>
          </w:tcPr>
          <w:p w14:paraId="51457D10" w14:textId="77777777" w:rsidR="00162259" w:rsidRPr="00347160" w:rsidRDefault="00162259" w:rsidP="00521E1B">
            <w:pPr>
              <w:pStyle w:val="TABLE-col-heading"/>
            </w:pPr>
            <w:r w:rsidRPr="00347160">
              <w:t>.indication</w:t>
            </w:r>
          </w:p>
        </w:tc>
      </w:tr>
      <w:tr w:rsidR="00162259" w:rsidRPr="00347160" w14:paraId="5C44FEC6" w14:textId="77777777" w:rsidTr="00521E1B">
        <w:trPr>
          <w:cantSplit/>
          <w:jc w:val="center"/>
        </w:trPr>
        <w:tc>
          <w:tcPr>
            <w:tcW w:w="3230" w:type="dxa"/>
          </w:tcPr>
          <w:p w14:paraId="14AC2DBF" w14:textId="77777777" w:rsidR="00162259" w:rsidRPr="00347160" w:rsidRDefault="00162259" w:rsidP="00521E1B">
            <w:pPr>
              <w:pStyle w:val="TABLE-cell"/>
              <w:keepNext/>
            </w:pPr>
            <w:r w:rsidRPr="00347160">
              <w:t>Time</w:t>
            </w:r>
          </w:p>
        </w:tc>
        <w:tc>
          <w:tcPr>
            <w:tcW w:w="1737" w:type="dxa"/>
          </w:tcPr>
          <w:p w14:paraId="2C63BC0C" w14:textId="77777777" w:rsidR="00162259" w:rsidRPr="00347160" w:rsidRDefault="00162259" w:rsidP="00521E1B">
            <w:pPr>
              <w:pStyle w:val="TABLE-cell"/>
              <w:keepNext/>
              <w:jc w:val="center"/>
            </w:pPr>
            <w:r w:rsidRPr="00347160">
              <w:t>U</w:t>
            </w:r>
          </w:p>
        </w:tc>
        <w:tc>
          <w:tcPr>
            <w:tcW w:w="1737" w:type="dxa"/>
          </w:tcPr>
          <w:p w14:paraId="0931F307" w14:textId="77777777" w:rsidR="00162259" w:rsidRPr="00347160" w:rsidRDefault="00162259" w:rsidP="00521E1B">
            <w:pPr>
              <w:pStyle w:val="TABLE-cell"/>
              <w:keepNext/>
              <w:jc w:val="center"/>
            </w:pPr>
            <w:r w:rsidRPr="00347160">
              <w:t>U (=)</w:t>
            </w:r>
          </w:p>
        </w:tc>
      </w:tr>
      <w:tr w:rsidR="00162259" w:rsidRPr="00347160" w14:paraId="3C858231" w14:textId="77777777" w:rsidTr="00521E1B">
        <w:trPr>
          <w:cantSplit/>
          <w:jc w:val="center"/>
        </w:trPr>
        <w:tc>
          <w:tcPr>
            <w:tcW w:w="3230" w:type="dxa"/>
          </w:tcPr>
          <w:p w14:paraId="5DEEEAB6" w14:textId="77777777" w:rsidR="00162259" w:rsidRPr="00347160" w:rsidRDefault="00162259" w:rsidP="00521E1B">
            <w:pPr>
              <w:pStyle w:val="TABLE-cell"/>
              <w:keepNext/>
            </w:pPr>
            <w:r w:rsidRPr="00347160">
              <w:t>Application_Addresses</w:t>
            </w:r>
          </w:p>
        </w:tc>
        <w:tc>
          <w:tcPr>
            <w:tcW w:w="1737" w:type="dxa"/>
          </w:tcPr>
          <w:p w14:paraId="31AF40D4" w14:textId="77777777" w:rsidR="00162259" w:rsidRPr="00347160" w:rsidRDefault="00162259" w:rsidP="00521E1B">
            <w:pPr>
              <w:pStyle w:val="TABLE-cell"/>
              <w:keepNext/>
              <w:jc w:val="center"/>
            </w:pPr>
            <w:r w:rsidRPr="00347160">
              <w:t>U</w:t>
            </w:r>
          </w:p>
        </w:tc>
        <w:tc>
          <w:tcPr>
            <w:tcW w:w="1737" w:type="dxa"/>
          </w:tcPr>
          <w:p w14:paraId="2B56D065" w14:textId="77777777" w:rsidR="00162259" w:rsidRPr="00347160" w:rsidRDefault="00162259" w:rsidP="00521E1B">
            <w:pPr>
              <w:pStyle w:val="TABLE-cell"/>
              <w:keepNext/>
              <w:jc w:val="center"/>
            </w:pPr>
            <w:r w:rsidRPr="00347160">
              <w:t>U (=)</w:t>
            </w:r>
          </w:p>
        </w:tc>
      </w:tr>
      <w:tr w:rsidR="00162259" w:rsidRPr="00347160" w14:paraId="4732A8CF" w14:textId="77777777" w:rsidTr="00521E1B">
        <w:trPr>
          <w:cantSplit/>
          <w:jc w:val="center"/>
        </w:trPr>
        <w:tc>
          <w:tcPr>
            <w:tcW w:w="3230" w:type="dxa"/>
            <w:tcBorders>
              <w:bottom w:val="nil"/>
            </w:tcBorders>
          </w:tcPr>
          <w:p w14:paraId="68E060EC" w14:textId="77777777" w:rsidR="00162259" w:rsidRPr="00347160" w:rsidRDefault="00162259" w:rsidP="00521E1B">
            <w:pPr>
              <w:pStyle w:val="TABLE-cell"/>
              <w:keepNext/>
            </w:pPr>
            <w:r w:rsidRPr="00347160">
              <w:t>COSEM_Attribute_Descriptor</w:t>
            </w:r>
          </w:p>
        </w:tc>
        <w:tc>
          <w:tcPr>
            <w:tcW w:w="1737" w:type="dxa"/>
            <w:tcBorders>
              <w:bottom w:val="nil"/>
            </w:tcBorders>
          </w:tcPr>
          <w:p w14:paraId="02F336BF" w14:textId="77777777" w:rsidR="00162259" w:rsidRPr="00347160" w:rsidRDefault="00162259" w:rsidP="00521E1B">
            <w:pPr>
              <w:pStyle w:val="TABLE-cell"/>
              <w:keepNext/>
              <w:jc w:val="center"/>
            </w:pPr>
            <w:r w:rsidRPr="00347160">
              <w:t>M</w:t>
            </w:r>
          </w:p>
        </w:tc>
        <w:tc>
          <w:tcPr>
            <w:tcW w:w="1737" w:type="dxa"/>
            <w:tcBorders>
              <w:bottom w:val="nil"/>
            </w:tcBorders>
            <w:vAlign w:val="center"/>
          </w:tcPr>
          <w:p w14:paraId="4787FE46" w14:textId="77777777" w:rsidR="00162259" w:rsidRPr="00347160" w:rsidRDefault="00162259" w:rsidP="00521E1B">
            <w:pPr>
              <w:pStyle w:val="TABLE-cell"/>
              <w:keepNext/>
              <w:jc w:val="center"/>
            </w:pPr>
            <w:r w:rsidRPr="00347160">
              <w:t>M (=)</w:t>
            </w:r>
          </w:p>
        </w:tc>
      </w:tr>
      <w:tr w:rsidR="00521E1B" w:rsidRPr="00347160" w14:paraId="5258F3D8" w14:textId="77777777" w:rsidTr="00521E1B">
        <w:trPr>
          <w:cantSplit/>
          <w:jc w:val="center"/>
        </w:trPr>
        <w:tc>
          <w:tcPr>
            <w:tcW w:w="3230" w:type="dxa"/>
            <w:tcBorders>
              <w:top w:val="nil"/>
              <w:bottom w:val="nil"/>
            </w:tcBorders>
          </w:tcPr>
          <w:p w14:paraId="7D82F4D2" w14:textId="77777777" w:rsidR="00521E1B" w:rsidRPr="00347160" w:rsidRDefault="00521E1B" w:rsidP="00521E1B">
            <w:pPr>
              <w:pStyle w:val="TABLE-cell"/>
              <w:keepNext/>
              <w:tabs>
                <w:tab w:val="left" w:pos="281"/>
              </w:tabs>
            </w:pPr>
            <w:r w:rsidRPr="00347160">
              <w:tab/>
              <w:t>COSEM_Class_Id</w:t>
            </w:r>
          </w:p>
        </w:tc>
        <w:tc>
          <w:tcPr>
            <w:tcW w:w="1737" w:type="dxa"/>
            <w:tcBorders>
              <w:top w:val="nil"/>
              <w:bottom w:val="nil"/>
            </w:tcBorders>
          </w:tcPr>
          <w:p w14:paraId="23F72483" w14:textId="77777777" w:rsidR="00521E1B" w:rsidRPr="00347160" w:rsidRDefault="00521E1B" w:rsidP="00521E1B">
            <w:pPr>
              <w:pStyle w:val="TABLE-cell"/>
              <w:keepNext/>
              <w:jc w:val="center"/>
            </w:pPr>
            <w:r w:rsidRPr="00347160">
              <w:t>M</w:t>
            </w:r>
          </w:p>
        </w:tc>
        <w:tc>
          <w:tcPr>
            <w:tcW w:w="1737" w:type="dxa"/>
            <w:tcBorders>
              <w:top w:val="nil"/>
              <w:bottom w:val="nil"/>
            </w:tcBorders>
            <w:vAlign w:val="center"/>
          </w:tcPr>
          <w:p w14:paraId="5B4071C2" w14:textId="77777777" w:rsidR="00521E1B" w:rsidRPr="00347160" w:rsidRDefault="00521E1B" w:rsidP="00521E1B">
            <w:pPr>
              <w:pStyle w:val="TABLE-cell"/>
              <w:keepNext/>
              <w:jc w:val="center"/>
            </w:pPr>
            <w:r w:rsidRPr="00347160">
              <w:t>M (=)</w:t>
            </w:r>
          </w:p>
        </w:tc>
      </w:tr>
      <w:tr w:rsidR="00521E1B" w:rsidRPr="00347160" w14:paraId="2E0A06E4" w14:textId="77777777" w:rsidTr="00521E1B">
        <w:trPr>
          <w:cantSplit/>
          <w:jc w:val="center"/>
        </w:trPr>
        <w:tc>
          <w:tcPr>
            <w:tcW w:w="3230" w:type="dxa"/>
            <w:tcBorders>
              <w:top w:val="nil"/>
              <w:bottom w:val="nil"/>
            </w:tcBorders>
          </w:tcPr>
          <w:p w14:paraId="398F938A" w14:textId="77777777" w:rsidR="00521E1B" w:rsidRPr="00347160" w:rsidRDefault="00521E1B" w:rsidP="00521E1B">
            <w:pPr>
              <w:pStyle w:val="TABLE-cell"/>
              <w:keepNext/>
              <w:tabs>
                <w:tab w:val="left" w:pos="281"/>
              </w:tabs>
            </w:pPr>
            <w:r w:rsidRPr="00347160">
              <w:tab/>
              <w:t>COSEM_Object_Instance_Id</w:t>
            </w:r>
          </w:p>
        </w:tc>
        <w:tc>
          <w:tcPr>
            <w:tcW w:w="1737" w:type="dxa"/>
            <w:tcBorders>
              <w:top w:val="nil"/>
              <w:bottom w:val="nil"/>
            </w:tcBorders>
          </w:tcPr>
          <w:p w14:paraId="541BE874" w14:textId="77777777" w:rsidR="00521E1B" w:rsidRPr="00347160" w:rsidRDefault="00521E1B" w:rsidP="00521E1B">
            <w:pPr>
              <w:pStyle w:val="TABLE-cell"/>
              <w:keepNext/>
              <w:jc w:val="center"/>
            </w:pPr>
            <w:r w:rsidRPr="00347160">
              <w:t>M</w:t>
            </w:r>
          </w:p>
        </w:tc>
        <w:tc>
          <w:tcPr>
            <w:tcW w:w="1737" w:type="dxa"/>
            <w:tcBorders>
              <w:top w:val="nil"/>
              <w:bottom w:val="nil"/>
            </w:tcBorders>
            <w:vAlign w:val="center"/>
          </w:tcPr>
          <w:p w14:paraId="4DB18361" w14:textId="77777777" w:rsidR="00521E1B" w:rsidRPr="00347160" w:rsidRDefault="00521E1B" w:rsidP="00521E1B">
            <w:pPr>
              <w:pStyle w:val="TABLE-cell"/>
              <w:keepNext/>
              <w:jc w:val="center"/>
            </w:pPr>
            <w:r w:rsidRPr="00347160">
              <w:t>M (=)</w:t>
            </w:r>
          </w:p>
        </w:tc>
      </w:tr>
      <w:tr w:rsidR="00521E1B" w:rsidRPr="00347160" w14:paraId="54076133" w14:textId="77777777" w:rsidTr="00521E1B">
        <w:trPr>
          <w:cantSplit/>
          <w:jc w:val="center"/>
        </w:trPr>
        <w:tc>
          <w:tcPr>
            <w:tcW w:w="3230" w:type="dxa"/>
            <w:tcBorders>
              <w:top w:val="nil"/>
            </w:tcBorders>
          </w:tcPr>
          <w:p w14:paraId="51B72CD2" w14:textId="77777777" w:rsidR="00521E1B" w:rsidRPr="00347160" w:rsidRDefault="00521E1B" w:rsidP="00521E1B">
            <w:pPr>
              <w:pStyle w:val="TABLE-cell"/>
              <w:keepNext/>
              <w:tabs>
                <w:tab w:val="left" w:pos="281"/>
              </w:tabs>
            </w:pPr>
            <w:r w:rsidRPr="00347160">
              <w:tab/>
              <w:t>COSEM_Object_Attribute_Id</w:t>
            </w:r>
          </w:p>
        </w:tc>
        <w:tc>
          <w:tcPr>
            <w:tcW w:w="1737" w:type="dxa"/>
            <w:tcBorders>
              <w:top w:val="nil"/>
            </w:tcBorders>
          </w:tcPr>
          <w:p w14:paraId="7B3F65E1" w14:textId="77777777" w:rsidR="00521E1B" w:rsidRPr="00347160" w:rsidRDefault="00521E1B" w:rsidP="00521E1B">
            <w:pPr>
              <w:pStyle w:val="TABLE-cell"/>
              <w:keepNext/>
              <w:jc w:val="center"/>
            </w:pPr>
            <w:r w:rsidRPr="00347160">
              <w:t>M</w:t>
            </w:r>
          </w:p>
        </w:tc>
        <w:tc>
          <w:tcPr>
            <w:tcW w:w="1737" w:type="dxa"/>
            <w:tcBorders>
              <w:top w:val="nil"/>
            </w:tcBorders>
            <w:vAlign w:val="center"/>
          </w:tcPr>
          <w:p w14:paraId="4A3450AA" w14:textId="77777777" w:rsidR="00521E1B" w:rsidRPr="00347160" w:rsidRDefault="00521E1B" w:rsidP="00521E1B">
            <w:pPr>
              <w:pStyle w:val="TABLE-cell"/>
              <w:keepNext/>
              <w:jc w:val="center"/>
            </w:pPr>
            <w:r w:rsidRPr="00347160">
              <w:t>M (=)</w:t>
            </w:r>
          </w:p>
        </w:tc>
      </w:tr>
      <w:tr w:rsidR="00162259" w:rsidRPr="00347160" w14:paraId="76F441CC" w14:textId="77777777" w:rsidTr="00521E1B">
        <w:trPr>
          <w:cantSplit/>
          <w:jc w:val="center"/>
        </w:trPr>
        <w:tc>
          <w:tcPr>
            <w:tcW w:w="3230" w:type="dxa"/>
          </w:tcPr>
          <w:p w14:paraId="3A28BA65" w14:textId="77777777" w:rsidR="00162259" w:rsidRPr="00347160" w:rsidRDefault="00162259" w:rsidP="00521E1B">
            <w:pPr>
              <w:pStyle w:val="TABLE-cell"/>
              <w:keepNext/>
            </w:pPr>
            <w:r w:rsidRPr="00347160">
              <w:t>Attribute_Value</w:t>
            </w:r>
          </w:p>
        </w:tc>
        <w:tc>
          <w:tcPr>
            <w:tcW w:w="1737" w:type="dxa"/>
          </w:tcPr>
          <w:p w14:paraId="47837880" w14:textId="77777777" w:rsidR="00162259" w:rsidRPr="00347160" w:rsidRDefault="00162259" w:rsidP="00521E1B">
            <w:pPr>
              <w:pStyle w:val="TABLE-cell"/>
              <w:keepNext/>
              <w:jc w:val="center"/>
            </w:pPr>
            <w:r w:rsidRPr="00347160">
              <w:t>M</w:t>
            </w:r>
          </w:p>
        </w:tc>
        <w:tc>
          <w:tcPr>
            <w:tcW w:w="1737" w:type="dxa"/>
          </w:tcPr>
          <w:p w14:paraId="19B2AF1A" w14:textId="77777777" w:rsidR="00162259" w:rsidRPr="00347160" w:rsidRDefault="00162259" w:rsidP="00521E1B">
            <w:pPr>
              <w:pStyle w:val="TABLE-cell"/>
              <w:keepNext/>
              <w:jc w:val="center"/>
            </w:pPr>
            <w:r w:rsidRPr="00347160">
              <w:t>M (=)</w:t>
            </w:r>
          </w:p>
        </w:tc>
      </w:tr>
    </w:tbl>
    <w:p w14:paraId="138D28A5" w14:textId="77777777" w:rsidR="00A4449B" w:rsidRDefault="00A4449B" w:rsidP="00A4449B">
      <w:pPr>
        <w:pStyle w:val="NOTE"/>
      </w:pPr>
    </w:p>
    <w:p w14:paraId="295D0D65" w14:textId="77777777" w:rsidR="00162259" w:rsidRPr="00347160" w:rsidRDefault="00162259" w:rsidP="00B67C8A">
      <w:pPr>
        <w:pStyle w:val="PARAGRAPH"/>
      </w:pPr>
      <w:r w:rsidRPr="00347160">
        <w:t>The optional Time parameter indicates the time at which the EventNotification.request service primitive was issued.</w:t>
      </w:r>
    </w:p>
    <w:p w14:paraId="71D7B228" w14:textId="77777777" w:rsidR="00162259" w:rsidRPr="00347160" w:rsidRDefault="00162259" w:rsidP="00162259">
      <w:pPr>
        <w:pStyle w:val="PARAGRAPH"/>
      </w:pPr>
      <w:r w:rsidRPr="00347160">
        <w:t xml:space="preserve">The Application_Addresses parameter </w:t>
      </w:r>
      <w:r w:rsidRPr="00347160">
        <w:fldChar w:fldCharType="begin"/>
      </w:r>
      <w:r w:rsidRPr="00347160">
        <w:instrText xml:space="preserve"> XE "Application_Addresses parameter" </w:instrText>
      </w:r>
      <w:r w:rsidRPr="00347160">
        <w:fldChar w:fldCharType="end"/>
      </w:r>
      <w:r w:rsidRPr="00347160">
        <w:t>is optional. It is present only when the EventNotification service is invoked outside of an established AA. In this case, it contains all protocol specific parameters required to identify the sender and destination APs.</w:t>
      </w:r>
      <w:bookmarkStart w:id="3695" w:name="_Hlt504809446"/>
      <w:bookmarkEnd w:id="3695"/>
    </w:p>
    <w:p w14:paraId="7ADA99E5" w14:textId="77777777" w:rsidR="00162259" w:rsidRPr="00347160" w:rsidRDefault="00162259" w:rsidP="00162259">
      <w:pPr>
        <w:pStyle w:val="PARAGRAPH"/>
      </w:pPr>
      <w:r w:rsidRPr="00347160">
        <w:t>When the .request primitive does not contain the optional Application_Addresses parameter, default addresses shall be used, those of the server management logical device and the client management AP. Both APs are always present and in any protocol profile, they are bound to known, pre-defined addresses.</w:t>
      </w:r>
    </w:p>
    <w:p w14:paraId="2F4EDFA7" w14:textId="77777777" w:rsidR="00162259" w:rsidRPr="00347160" w:rsidRDefault="00162259" w:rsidP="00162259">
      <w:pPr>
        <w:pStyle w:val="PARAGRAPH"/>
      </w:pPr>
      <w:r w:rsidRPr="00347160">
        <w:t>The (COSEM_Class_Id, COSEM_Object_Instance_Id, COSEM_Object_Attribute_Id) triplet references non-ambiguously one and only one attribute of a COSEM interface object instance.</w:t>
      </w:r>
    </w:p>
    <w:p w14:paraId="7FE6CE13" w14:textId="77777777" w:rsidR="00162259" w:rsidRDefault="00162259" w:rsidP="00162259">
      <w:pPr>
        <w:pStyle w:val="PARAGRAPH"/>
        <w:rPr>
          <w:color w:val="000000"/>
        </w:rPr>
      </w:pPr>
      <w:r w:rsidRPr="00347160">
        <w:rPr>
          <w:color w:val="000000"/>
        </w:rPr>
        <w:t>The Attribute_Value parameter carries the value of this attribute. More information about the notified event may be obtained by interrogating this COSEM interface object.</w:t>
      </w:r>
    </w:p>
    <w:p w14:paraId="547CA8E2" w14:textId="77777777" w:rsidR="00836EDF" w:rsidRPr="00347160" w:rsidRDefault="00836EDF" w:rsidP="00162259">
      <w:pPr>
        <w:pStyle w:val="PARAGRAPH"/>
        <w:rPr>
          <w:color w:val="000000"/>
        </w:rPr>
      </w:pPr>
      <w:r w:rsidRPr="00836EDF">
        <w:rPr>
          <w:color w:val="000000"/>
        </w:rPr>
        <w:t>If the encoded form of the request does not fit in a single APDU, it can be transported in data blocks using the general block transfer mechanism.</w:t>
      </w:r>
    </w:p>
    <w:p w14:paraId="4D67DB37" w14:textId="77777777" w:rsidR="00162259" w:rsidRPr="00347160" w:rsidRDefault="00162259" w:rsidP="00E74729">
      <w:pPr>
        <w:pStyle w:val="PARAGRAPH"/>
        <w:rPr>
          <w:i/>
          <w:iCs/>
        </w:rPr>
      </w:pPr>
      <w:r w:rsidRPr="00347160">
        <w:rPr>
          <w:i/>
          <w:iCs/>
        </w:rPr>
        <w:t>Use</w:t>
      </w:r>
    </w:p>
    <w:p w14:paraId="2451A326" w14:textId="77777777" w:rsidR="00162259" w:rsidRPr="00347160" w:rsidRDefault="00162259" w:rsidP="00162259">
      <w:pPr>
        <w:pStyle w:val="PARAGRAPH"/>
      </w:pPr>
      <w:r w:rsidRPr="00347160">
        <w:t xml:space="preserve">A possible logical sequence of the EventNotification service primitives is illustrated in </w:t>
      </w:r>
      <w:r w:rsidRPr="00347160">
        <w:fldChar w:fldCharType="begin" w:fldLock="1"/>
      </w:r>
      <w:r w:rsidRPr="00347160">
        <w:instrText xml:space="preserve"> REF _Ref173922013 \h  \* MERGEFORMAT </w:instrText>
      </w:r>
      <w:r w:rsidRPr="00347160">
        <w:fldChar w:fldCharType="separate"/>
      </w:r>
      <w:r w:rsidR="00811F07" w:rsidRPr="00347160">
        <w:t xml:space="preserve">Figure </w:t>
      </w:r>
      <w:r w:rsidR="00811F07">
        <w:t>35</w:t>
      </w:r>
      <w:r w:rsidRPr="00347160">
        <w:fldChar w:fldCharType="end"/>
      </w:r>
      <w:r w:rsidRPr="00347160">
        <w:t xml:space="preserve"> f) and g).</w:t>
      </w:r>
    </w:p>
    <w:p w14:paraId="6AECBE4C" w14:textId="77777777" w:rsidR="00162259" w:rsidRPr="00347160" w:rsidRDefault="00162259" w:rsidP="00162259">
      <w:pPr>
        <w:pStyle w:val="PARAGRAPH"/>
      </w:pPr>
      <w:r w:rsidRPr="00347160">
        <w:t>The .request primitive is invoked by the server AP to send the value of a COSEM interface object attribute to the remote client AP. Upon reception of the .request primitive, the Server AL builds the EventNotificationRequest</w:t>
      </w:r>
      <w:r w:rsidR="00D60C94">
        <w:t xml:space="preserve"> </w:t>
      </w:r>
      <w:r w:rsidRPr="00347160">
        <w:t>APDU.</w:t>
      </w:r>
    </w:p>
    <w:p w14:paraId="174D4D1E" w14:textId="77777777" w:rsidR="00162259" w:rsidRPr="00347160" w:rsidRDefault="00162259" w:rsidP="00162259">
      <w:pPr>
        <w:pStyle w:val="PARAGRAPH"/>
      </w:pPr>
      <w:r w:rsidRPr="00347160">
        <w:t>In some cases, the supporting lower layer protocol(s) do (does) not allow sending a protocol data unit in a real, unsolicited manner. In these cases, the client has to explicitly solicit sending an EventNotification frame, by invoking the Trigger_EventNotification_Sending service primitive.</w:t>
      </w:r>
    </w:p>
    <w:p w14:paraId="0B9433C5" w14:textId="77777777" w:rsidR="00162259" w:rsidRPr="00347160" w:rsidRDefault="00162259" w:rsidP="00162259">
      <w:pPr>
        <w:pStyle w:val="PARAGRAPH"/>
      </w:pPr>
      <w:r w:rsidRPr="00347160">
        <w:t>The EventNotification.indication primitive is generated by the client AL upon reception of an EventNotificationRequest APDU.</w:t>
      </w:r>
    </w:p>
    <w:p w14:paraId="4F92C510" w14:textId="77777777" w:rsidR="00162259" w:rsidRPr="00347160" w:rsidRDefault="00162259" w:rsidP="00162259">
      <w:pPr>
        <w:pStyle w:val="PARAGRAPH"/>
      </w:pPr>
      <w:r w:rsidRPr="00347160">
        <w:t xml:space="preserve">The protocol for the EventNotification service is specified in </w:t>
      </w:r>
      <w:r w:rsidR="00B92B5C" w:rsidRPr="00347160">
        <w:fldChar w:fldCharType="begin" w:fldLock="1"/>
      </w:r>
      <w:r w:rsidR="00B92B5C" w:rsidRPr="00347160">
        <w:instrText xml:space="preserve"> REF _Ref406589218 \r \h </w:instrText>
      </w:r>
      <w:r w:rsidR="00C60BA6" w:rsidRPr="00347160">
        <w:instrText xml:space="preserve"> \* MERGEFORMAT </w:instrText>
      </w:r>
      <w:r w:rsidR="00B92B5C" w:rsidRPr="00347160">
        <w:fldChar w:fldCharType="separate"/>
      </w:r>
      <w:r w:rsidR="00811F07">
        <w:t>7.3.8</w:t>
      </w:r>
      <w:r w:rsidR="00B92B5C" w:rsidRPr="00347160">
        <w:fldChar w:fldCharType="end"/>
      </w:r>
      <w:r w:rsidR="00B92B5C" w:rsidRPr="00347160">
        <w:t>.</w:t>
      </w:r>
    </w:p>
    <w:p w14:paraId="4C9ECF01" w14:textId="77777777" w:rsidR="00162259" w:rsidRPr="00347160" w:rsidRDefault="00162259" w:rsidP="00B67C8A">
      <w:pPr>
        <w:pStyle w:val="Heading2"/>
      </w:pPr>
      <w:bookmarkStart w:id="3696" w:name="_Ref473003219"/>
      <w:bookmarkStart w:id="3697" w:name="_Toc477854232"/>
      <w:bookmarkStart w:id="3698" w:name="_Toc481414551"/>
      <w:bookmarkStart w:id="3699" w:name="_Toc510240164"/>
      <w:bookmarkStart w:id="3700" w:name="_Toc510241436"/>
      <w:bookmarkStart w:id="3701" w:name="_Toc68357059"/>
      <w:bookmarkStart w:id="3702" w:name="_Toc247390658"/>
      <w:bookmarkStart w:id="3703" w:name="_Ref247551150"/>
      <w:bookmarkStart w:id="3704" w:name="_Toc249289514"/>
      <w:bookmarkStart w:id="3705" w:name="_Toc277948323"/>
      <w:bookmarkStart w:id="3706" w:name="_Toc279392041"/>
      <w:bookmarkStart w:id="3707" w:name="_Toc279396984"/>
      <w:bookmarkStart w:id="3708" w:name="_Toc299013343"/>
      <w:bookmarkStart w:id="3709" w:name="_Toc315426413"/>
      <w:bookmarkStart w:id="3710" w:name="_Toc406524202"/>
      <w:bookmarkStart w:id="3711" w:name="_Toc437856547"/>
      <w:bookmarkStart w:id="3712" w:name="_Toc97127249"/>
      <w:r w:rsidRPr="00347160">
        <w:lastRenderedPageBreak/>
        <w:t>The TriggerEventNotificationSending</w:t>
      </w:r>
      <w:bookmarkEnd w:id="3696"/>
      <w:bookmarkEnd w:id="3697"/>
      <w:bookmarkEnd w:id="3698"/>
      <w:bookmarkEnd w:id="3699"/>
      <w:bookmarkEnd w:id="3700"/>
      <w:bookmarkEnd w:id="3701"/>
      <w:r w:rsidRPr="00347160">
        <w:t xml:space="preserve"> service</w:t>
      </w:r>
      <w:bookmarkEnd w:id="3702"/>
      <w:bookmarkEnd w:id="3703"/>
      <w:bookmarkEnd w:id="3704"/>
      <w:bookmarkEnd w:id="3705"/>
      <w:bookmarkEnd w:id="3706"/>
      <w:bookmarkEnd w:id="3707"/>
      <w:bookmarkEnd w:id="3708"/>
      <w:bookmarkEnd w:id="3709"/>
      <w:bookmarkEnd w:id="3710"/>
      <w:bookmarkEnd w:id="3711"/>
      <w:bookmarkEnd w:id="3712"/>
      <w:r w:rsidRPr="00347160">
        <w:fldChar w:fldCharType="begin"/>
      </w:r>
      <w:r w:rsidRPr="00347160">
        <w:instrText xml:space="preserve"> XE "TriggerEventNotificationSending service" </w:instrText>
      </w:r>
      <w:r w:rsidRPr="00347160">
        <w:fldChar w:fldCharType="end"/>
      </w:r>
    </w:p>
    <w:p w14:paraId="03782B30" w14:textId="77777777" w:rsidR="00162259" w:rsidRPr="00347160" w:rsidRDefault="00162259" w:rsidP="00162259">
      <w:pPr>
        <w:pStyle w:val="PARAGRAPH"/>
        <w:rPr>
          <w:i/>
          <w:iCs/>
        </w:rPr>
      </w:pPr>
      <w:r w:rsidRPr="00347160">
        <w:rPr>
          <w:i/>
          <w:iCs/>
        </w:rPr>
        <w:t>Function</w:t>
      </w:r>
    </w:p>
    <w:p w14:paraId="341D9167" w14:textId="77777777" w:rsidR="00162259" w:rsidRPr="00347160" w:rsidRDefault="00162259" w:rsidP="00B67C8A">
      <w:pPr>
        <w:pStyle w:val="PARAGRAPH"/>
        <w:rPr>
          <w:color w:val="000000"/>
        </w:rPr>
      </w:pPr>
      <w:r w:rsidRPr="00347160">
        <w:t>The function of the TriggerEventNotificationSending service is to trigger the server by the client to send the frame carrying the EventNotification.request APDU.</w:t>
      </w:r>
      <w:r w:rsidRPr="00347160">
        <w:rPr>
          <w:color w:val="000000"/>
        </w:rPr>
        <w:t xml:space="preserve"> </w:t>
      </w:r>
    </w:p>
    <w:p w14:paraId="6D5FE266" w14:textId="77777777" w:rsidR="00162259" w:rsidRPr="004D448B" w:rsidRDefault="004D448B" w:rsidP="00B67C8A">
      <w:pPr>
        <w:pStyle w:val="PARAGRAPH"/>
      </w:pPr>
      <w:r>
        <w:t xml:space="preserve">This service is necessary </w:t>
      </w:r>
      <w:r w:rsidR="00162259" w:rsidRPr="00347160">
        <w:t>in the case of protocols, when the server is not able to send a real non-solicited EventNotification.request APDU.</w:t>
      </w:r>
    </w:p>
    <w:p w14:paraId="127D55EC" w14:textId="77777777" w:rsidR="00162259" w:rsidRPr="00347160" w:rsidRDefault="00162259" w:rsidP="00162259">
      <w:pPr>
        <w:pStyle w:val="PARAGRAPH"/>
        <w:rPr>
          <w:i/>
          <w:iCs/>
        </w:rPr>
      </w:pPr>
      <w:r w:rsidRPr="00347160">
        <w:rPr>
          <w:i/>
          <w:iCs/>
        </w:rPr>
        <w:t>Semantics</w:t>
      </w:r>
    </w:p>
    <w:p w14:paraId="6D5603BE" w14:textId="77777777" w:rsidR="00162259" w:rsidRPr="00347160" w:rsidRDefault="00162259" w:rsidP="00162259">
      <w:pPr>
        <w:pStyle w:val="PARAGRAPH"/>
      </w:pPr>
      <w:r w:rsidRPr="00347160">
        <w:t xml:space="preserve">The TriggerEventNotificationSending.request service primitive shall provide parameters as shown in </w:t>
      </w:r>
      <w:r w:rsidRPr="00347160">
        <w:fldChar w:fldCharType="begin" w:fldLock="1"/>
      </w:r>
      <w:r w:rsidRPr="00347160">
        <w:instrText xml:space="preserve"> REF _Ref174174471 \h  \* MERGEFORMAT </w:instrText>
      </w:r>
      <w:r w:rsidRPr="00347160">
        <w:fldChar w:fldCharType="separate"/>
      </w:r>
      <w:r w:rsidR="00811F07" w:rsidRPr="00347160">
        <w:t xml:space="preserve">Table </w:t>
      </w:r>
      <w:r w:rsidR="00811F07">
        <w:t>51</w:t>
      </w:r>
      <w:r w:rsidRPr="00347160">
        <w:fldChar w:fldCharType="end"/>
      </w:r>
      <w:r w:rsidRPr="00347160">
        <w:t>.</w:t>
      </w:r>
    </w:p>
    <w:p w14:paraId="17DA7508" w14:textId="039F3550" w:rsidR="00162259" w:rsidRPr="00347160" w:rsidRDefault="00162259" w:rsidP="00B67C8A">
      <w:pPr>
        <w:pStyle w:val="TABLE-title"/>
      </w:pPr>
      <w:bookmarkStart w:id="3713" w:name="_Ref174174471"/>
      <w:bookmarkStart w:id="3714" w:name="_Toc249289824"/>
      <w:bookmarkStart w:id="3715" w:name="_Toc277948651"/>
      <w:bookmarkStart w:id="3716" w:name="_Toc279392127"/>
      <w:bookmarkStart w:id="3717" w:name="_Toc279397405"/>
      <w:bookmarkStart w:id="3718" w:name="_Toc315426546"/>
      <w:bookmarkStart w:id="3719" w:name="_Toc355266100"/>
      <w:bookmarkStart w:id="3720" w:name="_Toc406428479"/>
      <w:bookmarkStart w:id="3721" w:name="_Toc437856782"/>
      <w:bookmarkStart w:id="3722" w:name="_Toc97127493"/>
      <w:r w:rsidRPr="00347160">
        <w:t xml:space="preserve">Table </w:t>
      </w:r>
      <w:fldSimple w:instr=" SEQ Table \* ARABIC ">
        <w:r w:rsidR="00DC4BE9">
          <w:rPr>
            <w:noProof/>
          </w:rPr>
          <w:t>51</w:t>
        </w:r>
      </w:fldSimple>
      <w:bookmarkEnd w:id="3713"/>
      <w:r w:rsidRPr="00347160">
        <w:t xml:space="preserve"> – Service parameters of the TriggerEventNotificationSending.request service primitive</w:t>
      </w:r>
      <w:bookmarkEnd w:id="3714"/>
      <w:bookmarkEnd w:id="3715"/>
      <w:bookmarkEnd w:id="3716"/>
      <w:bookmarkEnd w:id="3717"/>
      <w:bookmarkEnd w:id="3718"/>
      <w:bookmarkEnd w:id="3719"/>
      <w:bookmarkEnd w:id="3720"/>
      <w:bookmarkEnd w:id="3721"/>
      <w:bookmarkEnd w:id="3722"/>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98"/>
        <w:gridCol w:w="3172"/>
      </w:tblGrid>
      <w:tr w:rsidR="00162259" w:rsidRPr="00347160" w14:paraId="78B7A320" w14:textId="77777777" w:rsidTr="00077BDE">
        <w:trPr>
          <w:cantSplit/>
          <w:jc w:val="center"/>
        </w:trPr>
        <w:tc>
          <w:tcPr>
            <w:tcW w:w="3230" w:type="dxa"/>
            <w:tcBorders>
              <w:top w:val="nil"/>
              <w:left w:val="nil"/>
            </w:tcBorders>
          </w:tcPr>
          <w:p w14:paraId="32C861B0" w14:textId="77777777" w:rsidR="00162259" w:rsidRPr="00347160" w:rsidRDefault="00162259" w:rsidP="00521E1B">
            <w:pPr>
              <w:pStyle w:val="TABLE-cell"/>
              <w:keepNext/>
            </w:pPr>
          </w:p>
        </w:tc>
        <w:tc>
          <w:tcPr>
            <w:tcW w:w="1737" w:type="dxa"/>
          </w:tcPr>
          <w:p w14:paraId="4C58761A" w14:textId="77777777" w:rsidR="00162259" w:rsidRPr="00347160" w:rsidRDefault="00162259" w:rsidP="00521E1B">
            <w:pPr>
              <w:pStyle w:val="TABLE-col-heading"/>
            </w:pPr>
            <w:r w:rsidRPr="00347160">
              <w:t>.request</w:t>
            </w:r>
          </w:p>
        </w:tc>
      </w:tr>
      <w:tr w:rsidR="00162259" w:rsidRPr="00347160" w14:paraId="350FC5D8" w14:textId="77777777" w:rsidTr="00077BDE">
        <w:trPr>
          <w:cantSplit/>
          <w:jc w:val="center"/>
        </w:trPr>
        <w:tc>
          <w:tcPr>
            <w:tcW w:w="3230" w:type="dxa"/>
          </w:tcPr>
          <w:p w14:paraId="37FA011B" w14:textId="77777777" w:rsidR="00162259" w:rsidRPr="00347160" w:rsidRDefault="00162259" w:rsidP="00521E1B">
            <w:pPr>
              <w:pStyle w:val="TABLE-cell"/>
              <w:keepNext/>
            </w:pPr>
            <w:r w:rsidRPr="00347160">
              <w:t>Protocol_Parameters</w:t>
            </w:r>
          </w:p>
        </w:tc>
        <w:tc>
          <w:tcPr>
            <w:tcW w:w="1737" w:type="dxa"/>
          </w:tcPr>
          <w:p w14:paraId="0D0933AA" w14:textId="77777777" w:rsidR="00162259" w:rsidRPr="00347160" w:rsidRDefault="00162259" w:rsidP="00521E1B">
            <w:pPr>
              <w:pStyle w:val="TABLE-cell"/>
              <w:keepNext/>
              <w:jc w:val="center"/>
            </w:pPr>
            <w:r w:rsidRPr="00347160">
              <w:t>M</w:t>
            </w:r>
          </w:p>
        </w:tc>
      </w:tr>
    </w:tbl>
    <w:p w14:paraId="3925B514" w14:textId="77777777" w:rsidR="00A4449B" w:rsidRDefault="00A4449B" w:rsidP="00A4449B">
      <w:pPr>
        <w:pStyle w:val="NOTE"/>
      </w:pPr>
    </w:p>
    <w:p w14:paraId="76A09049" w14:textId="77777777" w:rsidR="00162259" w:rsidRPr="00347160" w:rsidRDefault="00162259" w:rsidP="00162259">
      <w:pPr>
        <w:pStyle w:val="PARAGRAPH"/>
      </w:pPr>
      <w:r w:rsidRPr="00347160">
        <w:t>The Protocol_Parameters parameter contains all lower protocol layer dependent information, which is required for triggering the server to send out an eventually pending frame containing an EventNotification.request APDU. This information includes the protocol identifier, and all the required lower layer parameters.</w:t>
      </w:r>
    </w:p>
    <w:p w14:paraId="08CC406D" w14:textId="77777777" w:rsidR="00162259" w:rsidRPr="00347160" w:rsidRDefault="00162259" w:rsidP="00162259">
      <w:pPr>
        <w:pStyle w:val="PARAGRAPH"/>
        <w:rPr>
          <w:i/>
          <w:iCs/>
        </w:rPr>
      </w:pPr>
      <w:r w:rsidRPr="00347160">
        <w:rPr>
          <w:i/>
          <w:iCs/>
        </w:rPr>
        <w:t>Use</w:t>
      </w:r>
    </w:p>
    <w:p w14:paraId="1ED04B79" w14:textId="77777777" w:rsidR="00162259" w:rsidRPr="00347160" w:rsidRDefault="00162259" w:rsidP="00162259">
      <w:pPr>
        <w:pStyle w:val="PARAGRAPH"/>
      </w:pPr>
      <w:r w:rsidRPr="00347160">
        <w:t>Upon reception of a TriggerEventNotificationSending.request service invocation from the client AP, the client AL shall invoke the corresponding supporting layer service to send a trigger message to the server.</w:t>
      </w:r>
    </w:p>
    <w:p w14:paraId="37EC2B70" w14:textId="77777777" w:rsidR="00162259" w:rsidRPr="00347160" w:rsidRDefault="00162259" w:rsidP="00E74729">
      <w:pPr>
        <w:pStyle w:val="Heading2"/>
      </w:pPr>
      <w:bookmarkStart w:id="3723" w:name="_Toc246860938"/>
      <w:bookmarkStart w:id="3724" w:name="_Toc246861001"/>
      <w:bookmarkStart w:id="3725" w:name="_Toc247390659"/>
      <w:bookmarkStart w:id="3726" w:name="_Ref247551224"/>
      <w:bookmarkStart w:id="3727" w:name="_Toc249289515"/>
      <w:bookmarkStart w:id="3728" w:name="_Ref277773032"/>
      <w:bookmarkStart w:id="3729" w:name="_Toc277948324"/>
      <w:bookmarkStart w:id="3730" w:name="_Toc279392042"/>
      <w:bookmarkStart w:id="3731" w:name="_Toc279396985"/>
      <w:bookmarkStart w:id="3732" w:name="_Toc299013344"/>
      <w:bookmarkStart w:id="3733" w:name="_Toc315426414"/>
      <w:bookmarkStart w:id="3734" w:name="_Toc406524203"/>
      <w:bookmarkStart w:id="3735" w:name="_Ref412410373"/>
      <w:bookmarkStart w:id="3736" w:name="_Toc437856548"/>
      <w:bookmarkStart w:id="3737" w:name="_Toc97127250"/>
      <w:bookmarkStart w:id="3738" w:name="_Toc477854233"/>
      <w:bookmarkStart w:id="3739" w:name="_Toc481414552"/>
      <w:bookmarkStart w:id="3740" w:name="_Ref493687670"/>
      <w:bookmarkStart w:id="3741" w:name="_Toc510240165"/>
      <w:bookmarkStart w:id="3742" w:name="_Toc510241437"/>
      <w:bookmarkStart w:id="3743" w:name="_Toc520528644"/>
      <w:bookmarkStart w:id="3744" w:name="_Toc62885261"/>
      <w:bookmarkStart w:id="3745" w:name="_Toc68357060"/>
      <w:r w:rsidRPr="00347160">
        <w:t>Variable access specification</w:t>
      </w:r>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r w:rsidRPr="00347160">
        <w:fldChar w:fldCharType="begin"/>
      </w:r>
      <w:r w:rsidRPr="00347160">
        <w:instrText xml:space="preserve"> XE "Variable Access Specification" </w:instrText>
      </w:r>
      <w:r w:rsidRPr="00347160">
        <w:fldChar w:fldCharType="end"/>
      </w:r>
    </w:p>
    <w:p w14:paraId="7A4B304A" w14:textId="77777777" w:rsidR="00162259" w:rsidRPr="00347160" w:rsidRDefault="00162259" w:rsidP="00B67C8A">
      <w:pPr>
        <w:pStyle w:val="PARAGRAPH"/>
      </w:pPr>
      <w:r w:rsidRPr="00347160">
        <w:t xml:space="preserve">Variable_Access_Specification is a parameter of the xDLMS Read / Write / UnconfirmedWrite InformationReport .request / .indication service primitives. Its variants are shown in </w:t>
      </w:r>
      <w:r w:rsidRPr="00347160">
        <w:fldChar w:fldCharType="begin" w:fldLock="1"/>
      </w:r>
      <w:r w:rsidRPr="00347160">
        <w:instrText xml:space="preserve"> REF _Ref239693943 \h  \* MERGEFORMAT </w:instrText>
      </w:r>
      <w:r w:rsidRPr="00347160">
        <w:fldChar w:fldCharType="separate"/>
      </w:r>
      <w:r w:rsidR="00811F07" w:rsidRPr="00347160">
        <w:t xml:space="preserve">Table </w:t>
      </w:r>
      <w:r w:rsidR="00811F07">
        <w:t>52</w:t>
      </w:r>
      <w:r w:rsidRPr="00347160">
        <w:fldChar w:fldCharType="end"/>
      </w:r>
      <w:r w:rsidRPr="00347160">
        <w:t>:</w:t>
      </w:r>
    </w:p>
    <w:p w14:paraId="31888776" w14:textId="258E7C5A" w:rsidR="00162259" w:rsidRPr="00347160" w:rsidRDefault="00162259" w:rsidP="00695ACD">
      <w:pPr>
        <w:pStyle w:val="ListBullet"/>
        <w:numPr>
          <w:ilvl w:val="0"/>
          <w:numId w:val="20"/>
        </w:numPr>
      </w:pPr>
      <w:r w:rsidRPr="00347160">
        <w:t>Variable_Name</w:t>
      </w:r>
      <w:r w:rsidRPr="00347160">
        <w:fldChar w:fldCharType="begin"/>
      </w:r>
      <w:r w:rsidRPr="00347160">
        <w:instrText xml:space="preserve"> XE "Variable_Name" </w:instrText>
      </w:r>
      <w:r w:rsidRPr="00347160">
        <w:fldChar w:fldCharType="end"/>
      </w:r>
      <w:r w:rsidRPr="00347160">
        <w:t xml:space="preserve"> identifies a </w:t>
      </w:r>
      <w:del w:id="3746" w:author="John Cowburn" w:date="2021-04-16T13:58:00Z">
        <w:r w:rsidRPr="00347160" w:rsidDel="00635BE8">
          <w:delText>DLMS</w:delText>
        </w:r>
      </w:del>
      <w:ins w:id="3747" w:author="John Cowburn" w:date="2021-04-16T13:58:00Z">
        <w:r w:rsidR="00635BE8">
          <w:t>DLMS®</w:t>
        </w:r>
      </w:ins>
      <w:r w:rsidRPr="00347160">
        <w:t xml:space="preserve"> named variable;</w:t>
      </w:r>
    </w:p>
    <w:p w14:paraId="5DC18804" w14:textId="77777777" w:rsidR="00162259" w:rsidRPr="00347160" w:rsidRDefault="00162259" w:rsidP="00695ACD">
      <w:pPr>
        <w:pStyle w:val="ListBullet"/>
        <w:numPr>
          <w:ilvl w:val="0"/>
          <w:numId w:val="20"/>
        </w:numPr>
      </w:pPr>
      <w:r w:rsidRPr="00347160">
        <w:t>Parameterized_Access</w:t>
      </w:r>
      <w:r w:rsidRPr="00347160">
        <w:fldChar w:fldCharType="begin"/>
      </w:r>
      <w:r w:rsidRPr="00347160">
        <w:instrText xml:space="preserve"> XE "Parameterized_Access" </w:instrText>
      </w:r>
      <w:r w:rsidRPr="00347160">
        <w:fldChar w:fldCharType="end"/>
      </w:r>
      <w:r w:rsidRPr="00347160">
        <w:t xml:space="preserve"> provides the capability to transport additional parameters;</w:t>
      </w:r>
    </w:p>
    <w:p w14:paraId="648BEC99" w14:textId="77777777" w:rsidR="00162259" w:rsidRPr="00347160" w:rsidRDefault="00162259" w:rsidP="00695ACD">
      <w:pPr>
        <w:pStyle w:val="ListBullet"/>
        <w:numPr>
          <w:ilvl w:val="0"/>
          <w:numId w:val="20"/>
        </w:numPr>
      </w:pPr>
      <w:r w:rsidRPr="00347160">
        <w:t>Block_Number_Access</w:t>
      </w:r>
      <w:r w:rsidRPr="00347160">
        <w:fldChar w:fldCharType="begin"/>
      </w:r>
      <w:r w:rsidRPr="00347160">
        <w:instrText xml:space="preserve"> XE "Block_Number_Access" </w:instrText>
      </w:r>
      <w:r w:rsidRPr="00347160">
        <w:fldChar w:fldCharType="end"/>
      </w:r>
      <w:r w:rsidRPr="00347160">
        <w:t xml:space="preserve"> transports a block number;</w:t>
      </w:r>
    </w:p>
    <w:p w14:paraId="6700A00B" w14:textId="77777777" w:rsidR="00162259" w:rsidRPr="00347160" w:rsidRDefault="00162259" w:rsidP="00695ACD">
      <w:pPr>
        <w:pStyle w:val="ListBullet"/>
        <w:numPr>
          <w:ilvl w:val="0"/>
          <w:numId w:val="20"/>
        </w:numPr>
      </w:pPr>
      <w:r w:rsidRPr="00347160">
        <w:t>Read_Data_Block_Access</w:t>
      </w:r>
      <w:r w:rsidRPr="00347160">
        <w:fldChar w:fldCharType="begin"/>
      </w:r>
      <w:r w:rsidRPr="00347160">
        <w:instrText xml:space="preserve"> XE "Read_Data_Block_Access" </w:instrText>
      </w:r>
      <w:r w:rsidRPr="00347160">
        <w:fldChar w:fldCharType="end"/>
      </w:r>
      <w:r w:rsidRPr="00347160">
        <w:t xml:space="preserve"> transports block transfer control information and raw data;</w:t>
      </w:r>
    </w:p>
    <w:p w14:paraId="1E08A682" w14:textId="77777777" w:rsidR="00162259" w:rsidRPr="00347160" w:rsidRDefault="00162259" w:rsidP="00695ACD">
      <w:pPr>
        <w:pStyle w:val="ListBullet"/>
        <w:numPr>
          <w:ilvl w:val="0"/>
          <w:numId w:val="20"/>
        </w:numPr>
      </w:pPr>
      <w:r w:rsidRPr="00347160">
        <w:t>Write_Data_Block_Access</w:t>
      </w:r>
      <w:r w:rsidRPr="00347160">
        <w:fldChar w:fldCharType="begin"/>
      </w:r>
      <w:r w:rsidRPr="00347160">
        <w:instrText xml:space="preserve"> XE "Write_Data_Block_Access" </w:instrText>
      </w:r>
      <w:r w:rsidRPr="00347160">
        <w:fldChar w:fldCharType="end"/>
      </w:r>
      <w:r w:rsidRPr="00347160">
        <w:t xml:space="preserve"> transports block transfer control information.</w:t>
      </w:r>
    </w:p>
    <w:p w14:paraId="4CE87AE7" w14:textId="77777777" w:rsidR="00162259" w:rsidRPr="00347160" w:rsidRDefault="00162259" w:rsidP="00B67C8A">
      <w:pPr>
        <w:pStyle w:val="PARAGRAPH"/>
      </w:pPr>
      <w:r w:rsidRPr="00347160">
        <w:t>The use of the different variants depends on the service and it is described in the respective SN service specifications.</w:t>
      </w:r>
    </w:p>
    <w:p w14:paraId="0DBFDA2B" w14:textId="0916E6FC" w:rsidR="00162259" w:rsidRPr="00347160" w:rsidRDefault="00162259" w:rsidP="00B67C8A">
      <w:pPr>
        <w:pStyle w:val="TABLE-title"/>
      </w:pPr>
      <w:bookmarkStart w:id="3748" w:name="_Ref239693943"/>
      <w:bookmarkStart w:id="3749" w:name="_Toc246861041"/>
      <w:bookmarkStart w:id="3750" w:name="_Toc249289825"/>
      <w:bookmarkStart w:id="3751" w:name="_Toc277948652"/>
      <w:bookmarkStart w:id="3752" w:name="_Toc279392128"/>
      <w:bookmarkStart w:id="3753" w:name="_Toc279397406"/>
      <w:bookmarkStart w:id="3754" w:name="_Toc315426547"/>
      <w:bookmarkStart w:id="3755" w:name="_Toc355266101"/>
      <w:bookmarkStart w:id="3756" w:name="_Toc406428480"/>
      <w:bookmarkStart w:id="3757" w:name="_Toc437856783"/>
      <w:bookmarkStart w:id="3758" w:name="_Toc97127494"/>
      <w:r w:rsidRPr="00347160">
        <w:lastRenderedPageBreak/>
        <w:t xml:space="preserve">Table </w:t>
      </w:r>
      <w:fldSimple w:instr=" SEQ Table \* ARABIC ">
        <w:r w:rsidR="00DC4BE9">
          <w:rPr>
            <w:noProof/>
          </w:rPr>
          <w:t>52</w:t>
        </w:r>
      </w:fldSimple>
      <w:bookmarkEnd w:id="3748"/>
      <w:r w:rsidRPr="00347160">
        <w:t xml:space="preserve"> – Variable Access Specification</w:t>
      </w:r>
      <w:bookmarkEnd w:id="3749"/>
      <w:bookmarkEnd w:id="3750"/>
      <w:bookmarkEnd w:id="3751"/>
      <w:bookmarkEnd w:id="3752"/>
      <w:bookmarkEnd w:id="3753"/>
      <w:bookmarkEnd w:id="3754"/>
      <w:bookmarkEnd w:id="3755"/>
      <w:bookmarkEnd w:id="3756"/>
      <w:bookmarkEnd w:id="3757"/>
      <w:bookmarkEnd w:id="3758"/>
    </w:p>
    <w:tbl>
      <w:tblPr>
        <w:tblW w:w="9070" w:type="dxa"/>
        <w:jc w:val="center"/>
        <w:tblLayout w:type="fixed"/>
        <w:tblLook w:val="0000" w:firstRow="0" w:lastRow="0" w:firstColumn="0" w:lastColumn="0" w:noHBand="0" w:noVBand="0"/>
      </w:tblPr>
      <w:tblGrid>
        <w:gridCol w:w="2997"/>
        <w:gridCol w:w="1518"/>
        <w:gridCol w:w="1518"/>
        <w:gridCol w:w="1518"/>
        <w:gridCol w:w="1519"/>
      </w:tblGrid>
      <w:tr w:rsidR="00162259" w:rsidRPr="00347160" w14:paraId="0C05BE18" w14:textId="77777777" w:rsidTr="00A4449B">
        <w:trPr>
          <w:cantSplit/>
          <w:jc w:val="center"/>
        </w:trPr>
        <w:tc>
          <w:tcPr>
            <w:tcW w:w="2997" w:type="dxa"/>
            <w:tcBorders>
              <w:top w:val="nil"/>
              <w:left w:val="nil"/>
              <w:bottom w:val="single" w:sz="6" w:space="0" w:color="auto"/>
              <w:right w:val="single" w:sz="6" w:space="0" w:color="auto"/>
            </w:tcBorders>
            <w:vAlign w:val="center"/>
          </w:tcPr>
          <w:p w14:paraId="14216CD4" w14:textId="77777777" w:rsidR="00162259" w:rsidRPr="00347160" w:rsidRDefault="00162259" w:rsidP="00521E1B">
            <w:pPr>
              <w:pStyle w:val="TABLE-col-heading"/>
              <w:jc w:val="left"/>
            </w:pPr>
            <w:r w:rsidRPr="00347160">
              <w:t>Variable_Access_Specification</w:t>
            </w:r>
          </w:p>
        </w:tc>
        <w:tc>
          <w:tcPr>
            <w:tcW w:w="1518" w:type="dxa"/>
            <w:tcBorders>
              <w:top w:val="single" w:sz="6" w:space="0" w:color="auto"/>
              <w:left w:val="single" w:sz="6" w:space="0" w:color="auto"/>
              <w:bottom w:val="single" w:sz="6" w:space="0" w:color="auto"/>
              <w:right w:val="single" w:sz="6" w:space="0" w:color="auto"/>
            </w:tcBorders>
          </w:tcPr>
          <w:p w14:paraId="6158C63F" w14:textId="77777777" w:rsidR="00162259" w:rsidRPr="00347160" w:rsidRDefault="00162259" w:rsidP="00521E1B">
            <w:pPr>
              <w:pStyle w:val="TABLE-col-heading"/>
            </w:pPr>
            <w:r w:rsidRPr="00347160">
              <w:t>Read</w:t>
            </w:r>
            <w:r w:rsidRPr="00347160">
              <w:br/>
              <w:t>.request</w:t>
            </w:r>
          </w:p>
        </w:tc>
        <w:tc>
          <w:tcPr>
            <w:tcW w:w="1518" w:type="dxa"/>
            <w:tcBorders>
              <w:top w:val="single" w:sz="6" w:space="0" w:color="auto"/>
              <w:left w:val="single" w:sz="6" w:space="0" w:color="auto"/>
              <w:bottom w:val="single" w:sz="6" w:space="0" w:color="auto"/>
              <w:right w:val="single" w:sz="6" w:space="0" w:color="auto"/>
            </w:tcBorders>
          </w:tcPr>
          <w:p w14:paraId="25BA58CC" w14:textId="77777777" w:rsidR="00162259" w:rsidRPr="00347160" w:rsidRDefault="00162259" w:rsidP="00521E1B">
            <w:pPr>
              <w:pStyle w:val="TABLE-col-heading"/>
            </w:pPr>
            <w:r w:rsidRPr="00347160">
              <w:t>Write</w:t>
            </w:r>
            <w:r w:rsidRPr="00347160">
              <w:br/>
              <w:t>.request</w:t>
            </w:r>
          </w:p>
        </w:tc>
        <w:tc>
          <w:tcPr>
            <w:tcW w:w="1518" w:type="dxa"/>
            <w:tcBorders>
              <w:top w:val="single" w:sz="6" w:space="0" w:color="auto"/>
              <w:left w:val="single" w:sz="6" w:space="0" w:color="auto"/>
              <w:bottom w:val="single" w:sz="6" w:space="0" w:color="auto"/>
              <w:right w:val="single" w:sz="6" w:space="0" w:color="auto"/>
            </w:tcBorders>
          </w:tcPr>
          <w:p w14:paraId="78ED51E3" w14:textId="77777777" w:rsidR="00162259" w:rsidRPr="00347160" w:rsidRDefault="00162259" w:rsidP="00521E1B">
            <w:pPr>
              <w:pStyle w:val="TABLE-col-heading"/>
            </w:pPr>
            <w:r w:rsidRPr="00347160">
              <w:t>Unconfirmed</w:t>
            </w:r>
            <w:r w:rsidRPr="00347160">
              <w:br/>
              <w:t>Write.request</w:t>
            </w:r>
          </w:p>
        </w:tc>
        <w:tc>
          <w:tcPr>
            <w:tcW w:w="1519" w:type="dxa"/>
            <w:tcBorders>
              <w:top w:val="single" w:sz="6" w:space="0" w:color="auto"/>
              <w:left w:val="single" w:sz="6" w:space="0" w:color="auto"/>
              <w:bottom w:val="single" w:sz="6" w:space="0" w:color="auto"/>
              <w:right w:val="single" w:sz="6" w:space="0" w:color="auto"/>
            </w:tcBorders>
          </w:tcPr>
          <w:p w14:paraId="436B721E" w14:textId="77777777" w:rsidR="00162259" w:rsidRPr="00347160" w:rsidRDefault="00162259" w:rsidP="00521E1B">
            <w:pPr>
              <w:pStyle w:val="TABLE-col-heading"/>
            </w:pPr>
            <w:r w:rsidRPr="00347160">
              <w:t>Information</w:t>
            </w:r>
            <w:r w:rsidRPr="00347160">
              <w:br/>
              <w:t>Report</w:t>
            </w:r>
          </w:p>
        </w:tc>
      </w:tr>
      <w:tr w:rsidR="00162259" w:rsidRPr="00347160" w14:paraId="7FC7131F" w14:textId="77777777" w:rsidTr="00A4449B">
        <w:trPr>
          <w:cantSplit/>
          <w:jc w:val="center"/>
        </w:trPr>
        <w:tc>
          <w:tcPr>
            <w:tcW w:w="2997" w:type="dxa"/>
            <w:tcBorders>
              <w:top w:val="single" w:sz="6" w:space="0" w:color="auto"/>
              <w:left w:val="single" w:sz="6" w:space="0" w:color="auto"/>
              <w:bottom w:val="single" w:sz="6" w:space="0" w:color="auto"/>
              <w:right w:val="single" w:sz="6" w:space="0" w:color="auto"/>
            </w:tcBorders>
          </w:tcPr>
          <w:p w14:paraId="535A6659" w14:textId="77777777" w:rsidR="00162259" w:rsidRPr="00347160" w:rsidRDefault="00162259" w:rsidP="00521E1B">
            <w:pPr>
              <w:pStyle w:val="TABLE-cell"/>
              <w:keepNext/>
              <w:tabs>
                <w:tab w:val="left" w:pos="452"/>
                <w:tab w:val="left" w:pos="862"/>
                <w:tab w:val="left" w:pos="1272"/>
              </w:tabs>
            </w:pPr>
            <w:r w:rsidRPr="00347160">
              <w:t>Kind_Of_Access</w:t>
            </w:r>
          </w:p>
        </w:tc>
        <w:tc>
          <w:tcPr>
            <w:tcW w:w="1518" w:type="dxa"/>
            <w:tcBorders>
              <w:top w:val="single" w:sz="6" w:space="0" w:color="auto"/>
              <w:left w:val="single" w:sz="6" w:space="0" w:color="auto"/>
              <w:bottom w:val="single" w:sz="6" w:space="0" w:color="auto"/>
              <w:right w:val="single" w:sz="6" w:space="0" w:color="auto"/>
            </w:tcBorders>
          </w:tcPr>
          <w:p w14:paraId="4E15570C" w14:textId="77777777" w:rsidR="00162259" w:rsidRPr="00347160" w:rsidRDefault="00162259" w:rsidP="00521E1B">
            <w:pPr>
              <w:pStyle w:val="TABLE-cell"/>
              <w:keepNext/>
              <w:jc w:val="center"/>
            </w:pPr>
            <w:r w:rsidRPr="00347160">
              <w:t>M</w:t>
            </w:r>
          </w:p>
        </w:tc>
        <w:tc>
          <w:tcPr>
            <w:tcW w:w="1518" w:type="dxa"/>
            <w:tcBorders>
              <w:top w:val="single" w:sz="6" w:space="0" w:color="auto"/>
              <w:left w:val="single" w:sz="6" w:space="0" w:color="auto"/>
              <w:bottom w:val="single" w:sz="6" w:space="0" w:color="auto"/>
              <w:right w:val="single" w:sz="6" w:space="0" w:color="auto"/>
            </w:tcBorders>
          </w:tcPr>
          <w:p w14:paraId="23B944B9" w14:textId="77777777" w:rsidR="00162259" w:rsidRPr="00347160" w:rsidRDefault="00162259" w:rsidP="00521E1B">
            <w:pPr>
              <w:pStyle w:val="TABLE-cell"/>
              <w:keepNext/>
              <w:jc w:val="center"/>
            </w:pPr>
            <w:r w:rsidRPr="00347160">
              <w:t>M</w:t>
            </w:r>
          </w:p>
        </w:tc>
        <w:tc>
          <w:tcPr>
            <w:tcW w:w="1518" w:type="dxa"/>
            <w:tcBorders>
              <w:top w:val="single" w:sz="6" w:space="0" w:color="auto"/>
              <w:left w:val="single" w:sz="6" w:space="0" w:color="auto"/>
              <w:bottom w:val="single" w:sz="6" w:space="0" w:color="auto"/>
              <w:right w:val="single" w:sz="6" w:space="0" w:color="auto"/>
            </w:tcBorders>
          </w:tcPr>
          <w:p w14:paraId="158E2D20" w14:textId="77777777" w:rsidR="00162259" w:rsidRPr="00347160" w:rsidRDefault="00162259" w:rsidP="00521E1B">
            <w:pPr>
              <w:pStyle w:val="TABLE-cell"/>
              <w:keepNext/>
              <w:jc w:val="center"/>
            </w:pPr>
            <w:r w:rsidRPr="00347160">
              <w:t>M</w:t>
            </w:r>
          </w:p>
        </w:tc>
        <w:tc>
          <w:tcPr>
            <w:tcW w:w="1519" w:type="dxa"/>
            <w:tcBorders>
              <w:top w:val="single" w:sz="6" w:space="0" w:color="auto"/>
              <w:left w:val="single" w:sz="6" w:space="0" w:color="auto"/>
              <w:bottom w:val="single" w:sz="6" w:space="0" w:color="auto"/>
              <w:right w:val="single" w:sz="6" w:space="0" w:color="auto"/>
            </w:tcBorders>
          </w:tcPr>
          <w:p w14:paraId="0A65D5C8" w14:textId="77777777" w:rsidR="00162259" w:rsidRPr="00347160" w:rsidRDefault="00162259" w:rsidP="00521E1B">
            <w:pPr>
              <w:pStyle w:val="TABLE-cell"/>
              <w:keepNext/>
              <w:jc w:val="center"/>
            </w:pPr>
            <w:r w:rsidRPr="00347160">
              <w:t>M</w:t>
            </w:r>
          </w:p>
        </w:tc>
      </w:tr>
      <w:tr w:rsidR="00162259" w:rsidRPr="00347160" w14:paraId="4F56ABA9" w14:textId="77777777" w:rsidTr="00A4449B">
        <w:trPr>
          <w:cantSplit/>
          <w:jc w:val="center"/>
        </w:trPr>
        <w:tc>
          <w:tcPr>
            <w:tcW w:w="2997" w:type="dxa"/>
            <w:tcBorders>
              <w:top w:val="single" w:sz="6" w:space="0" w:color="auto"/>
              <w:left w:val="single" w:sz="6" w:space="0" w:color="auto"/>
              <w:bottom w:val="single" w:sz="6" w:space="0" w:color="auto"/>
              <w:right w:val="single" w:sz="6" w:space="0" w:color="auto"/>
            </w:tcBorders>
          </w:tcPr>
          <w:p w14:paraId="133598AE" w14:textId="77777777" w:rsidR="00162259" w:rsidRPr="00347160" w:rsidRDefault="00162259" w:rsidP="00521E1B">
            <w:pPr>
              <w:pStyle w:val="TABLE-cell"/>
              <w:keepNext/>
              <w:tabs>
                <w:tab w:val="left" w:pos="452"/>
                <w:tab w:val="left" w:pos="862"/>
                <w:tab w:val="left" w:pos="1272"/>
              </w:tabs>
            </w:pPr>
            <w:r w:rsidRPr="00347160">
              <w:tab/>
              <w:t>Variable_Name</w:t>
            </w:r>
          </w:p>
        </w:tc>
        <w:tc>
          <w:tcPr>
            <w:tcW w:w="1518" w:type="dxa"/>
            <w:tcBorders>
              <w:top w:val="single" w:sz="6" w:space="0" w:color="auto"/>
              <w:left w:val="single" w:sz="6" w:space="0" w:color="auto"/>
              <w:bottom w:val="single" w:sz="6" w:space="0" w:color="auto"/>
              <w:right w:val="single" w:sz="6" w:space="0" w:color="auto"/>
            </w:tcBorders>
          </w:tcPr>
          <w:p w14:paraId="0A2F0DFA" w14:textId="77777777" w:rsidR="00162259" w:rsidRPr="00347160" w:rsidRDefault="00162259" w:rsidP="00521E1B">
            <w:pPr>
              <w:pStyle w:val="TABLE-cell"/>
              <w:keepNext/>
              <w:jc w:val="center"/>
            </w:pPr>
            <w:r w:rsidRPr="00347160">
              <w:t>S</w:t>
            </w:r>
          </w:p>
        </w:tc>
        <w:tc>
          <w:tcPr>
            <w:tcW w:w="1518" w:type="dxa"/>
            <w:tcBorders>
              <w:top w:val="single" w:sz="6" w:space="0" w:color="auto"/>
              <w:left w:val="single" w:sz="6" w:space="0" w:color="auto"/>
              <w:bottom w:val="single" w:sz="6" w:space="0" w:color="auto"/>
              <w:right w:val="single" w:sz="6" w:space="0" w:color="auto"/>
            </w:tcBorders>
          </w:tcPr>
          <w:p w14:paraId="4A37DD3A" w14:textId="77777777" w:rsidR="00162259" w:rsidRPr="00347160" w:rsidRDefault="00162259" w:rsidP="00521E1B">
            <w:pPr>
              <w:pStyle w:val="TABLE-cell"/>
              <w:keepNext/>
              <w:jc w:val="center"/>
            </w:pPr>
            <w:r w:rsidRPr="00347160">
              <w:t>S</w:t>
            </w:r>
          </w:p>
        </w:tc>
        <w:tc>
          <w:tcPr>
            <w:tcW w:w="1518" w:type="dxa"/>
            <w:tcBorders>
              <w:top w:val="single" w:sz="6" w:space="0" w:color="auto"/>
              <w:left w:val="single" w:sz="6" w:space="0" w:color="auto"/>
              <w:bottom w:val="single" w:sz="6" w:space="0" w:color="auto"/>
              <w:right w:val="single" w:sz="6" w:space="0" w:color="auto"/>
            </w:tcBorders>
          </w:tcPr>
          <w:p w14:paraId="5C2ED6C1" w14:textId="77777777" w:rsidR="00162259" w:rsidRPr="00347160" w:rsidRDefault="00162259" w:rsidP="00521E1B">
            <w:pPr>
              <w:pStyle w:val="TABLE-cell"/>
              <w:keepNext/>
              <w:jc w:val="center"/>
            </w:pPr>
            <w:r w:rsidRPr="00347160">
              <w:t>S</w:t>
            </w:r>
          </w:p>
        </w:tc>
        <w:tc>
          <w:tcPr>
            <w:tcW w:w="1519" w:type="dxa"/>
            <w:tcBorders>
              <w:top w:val="single" w:sz="6" w:space="0" w:color="auto"/>
              <w:left w:val="single" w:sz="6" w:space="0" w:color="auto"/>
              <w:bottom w:val="single" w:sz="6" w:space="0" w:color="auto"/>
              <w:right w:val="single" w:sz="6" w:space="0" w:color="auto"/>
            </w:tcBorders>
          </w:tcPr>
          <w:p w14:paraId="0BF19E68" w14:textId="77777777" w:rsidR="00162259" w:rsidRPr="00347160" w:rsidRDefault="00162259" w:rsidP="00521E1B">
            <w:pPr>
              <w:pStyle w:val="TABLE-cell"/>
              <w:keepNext/>
              <w:jc w:val="center"/>
            </w:pPr>
            <w:r w:rsidRPr="00347160">
              <w:t>M</w:t>
            </w:r>
          </w:p>
        </w:tc>
      </w:tr>
      <w:tr w:rsidR="00162259" w:rsidRPr="00347160" w14:paraId="08E12E29" w14:textId="77777777" w:rsidTr="00A4449B">
        <w:trPr>
          <w:cantSplit/>
          <w:jc w:val="center"/>
        </w:trPr>
        <w:tc>
          <w:tcPr>
            <w:tcW w:w="2997" w:type="dxa"/>
            <w:tcBorders>
              <w:top w:val="single" w:sz="6" w:space="0" w:color="auto"/>
              <w:left w:val="single" w:sz="6" w:space="0" w:color="auto"/>
              <w:bottom w:val="single" w:sz="6" w:space="0" w:color="auto"/>
              <w:right w:val="single" w:sz="6" w:space="0" w:color="auto"/>
            </w:tcBorders>
          </w:tcPr>
          <w:p w14:paraId="4B044EDB" w14:textId="77777777" w:rsidR="00162259" w:rsidRPr="00347160" w:rsidRDefault="00162259" w:rsidP="00521E1B">
            <w:pPr>
              <w:pStyle w:val="TABLE-cell"/>
              <w:keepNext/>
              <w:tabs>
                <w:tab w:val="left" w:pos="452"/>
                <w:tab w:val="left" w:pos="862"/>
                <w:tab w:val="left" w:pos="1272"/>
              </w:tabs>
            </w:pPr>
            <w:r w:rsidRPr="00347160">
              <w:tab/>
              <w:t>Detailed_Access</w:t>
            </w:r>
          </w:p>
        </w:tc>
        <w:tc>
          <w:tcPr>
            <w:tcW w:w="6073" w:type="dxa"/>
            <w:gridSpan w:val="4"/>
            <w:tcBorders>
              <w:top w:val="single" w:sz="6" w:space="0" w:color="auto"/>
              <w:left w:val="single" w:sz="6" w:space="0" w:color="auto"/>
              <w:bottom w:val="single" w:sz="6" w:space="0" w:color="auto"/>
              <w:right w:val="single" w:sz="6" w:space="0" w:color="auto"/>
            </w:tcBorders>
          </w:tcPr>
          <w:p w14:paraId="7F5206F0" w14:textId="0E101CE3" w:rsidR="00162259" w:rsidRPr="00347160" w:rsidRDefault="00162259" w:rsidP="00521E1B">
            <w:pPr>
              <w:pStyle w:val="TABLE-cell"/>
              <w:keepNext/>
              <w:jc w:val="center"/>
            </w:pPr>
            <w:r w:rsidRPr="00347160">
              <w:t xml:space="preserve">Not used in </w:t>
            </w:r>
            <w:del w:id="3759" w:author="John Cowburn" w:date="2021-04-16T13:58:00Z">
              <w:r w:rsidRPr="00347160" w:rsidDel="00635BE8">
                <w:delText>DLMS</w:delText>
              </w:r>
            </w:del>
            <w:ins w:id="3760" w:author="John Cowburn" w:date="2021-04-16T13:58:00Z">
              <w:r w:rsidR="00635BE8">
                <w:t>DLMS®</w:t>
              </w:r>
            </w:ins>
            <w:r w:rsidRPr="00347160">
              <w:t>/COSEM</w:t>
            </w:r>
          </w:p>
        </w:tc>
      </w:tr>
      <w:tr w:rsidR="00162259" w:rsidRPr="00347160" w14:paraId="55A0C115" w14:textId="77777777" w:rsidTr="00A4449B">
        <w:trPr>
          <w:cantSplit/>
          <w:trHeight w:val="251"/>
          <w:jc w:val="center"/>
        </w:trPr>
        <w:tc>
          <w:tcPr>
            <w:tcW w:w="2997" w:type="dxa"/>
            <w:tcBorders>
              <w:top w:val="single" w:sz="6" w:space="0" w:color="auto"/>
              <w:left w:val="single" w:sz="6" w:space="0" w:color="auto"/>
              <w:bottom w:val="nil"/>
              <w:right w:val="single" w:sz="6" w:space="0" w:color="auto"/>
            </w:tcBorders>
          </w:tcPr>
          <w:p w14:paraId="41B48FDE" w14:textId="77777777" w:rsidR="00162259" w:rsidRPr="00347160" w:rsidRDefault="00162259" w:rsidP="00521E1B">
            <w:pPr>
              <w:pStyle w:val="TABLE-cell"/>
              <w:keepNext/>
              <w:tabs>
                <w:tab w:val="left" w:pos="452"/>
                <w:tab w:val="left" w:pos="862"/>
                <w:tab w:val="left" w:pos="1272"/>
              </w:tabs>
            </w:pPr>
            <w:r w:rsidRPr="00347160">
              <w:tab/>
              <w:t>Parameterized_Access</w:t>
            </w:r>
          </w:p>
        </w:tc>
        <w:tc>
          <w:tcPr>
            <w:tcW w:w="1518" w:type="dxa"/>
            <w:tcBorders>
              <w:top w:val="single" w:sz="6" w:space="0" w:color="auto"/>
              <w:left w:val="single" w:sz="6" w:space="0" w:color="auto"/>
              <w:bottom w:val="nil"/>
              <w:right w:val="single" w:sz="6" w:space="0" w:color="auto"/>
            </w:tcBorders>
          </w:tcPr>
          <w:p w14:paraId="47002199" w14:textId="77777777" w:rsidR="00162259" w:rsidRPr="00347160" w:rsidRDefault="00162259" w:rsidP="00521E1B">
            <w:pPr>
              <w:pStyle w:val="TABLE-cell"/>
              <w:keepNext/>
              <w:jc w:val="center"/>
            </w:pPr>
            <w:r w:rsidRPr="00347160">
              <w:t>S</w:t>
            </w:r>
          </w:p>
        </w:tc>
        <w:tc>
          <w:tcPr>
            <w:tcW w:w="1518" w:type="dxa"/>
            <w:tcBorders>
              <w:top w:val="single" w:sz="6" w:space="0" w:color="auto"/>
              <w:left w:val="single" w:sz="6" w:space="0" w:color="auto"/>
              <w:bottom w:val="nil"/>
              <w:right w:val="single" w:sz="6" w:space="0" w:color="auto"/>
            </w:tcBorders>
          </w:tcPr>
          <w:p w14:paraId="6B15BE46" w14:textId="77777777" w:rsidR="00162259" w:rsidRPr="00347160" w:rsidRDefault="00162259" w:rsidP="00521E1B">
            <w:pPr>
              <w:pStyle w:val="TABLE-cell"/>
              <w:keepNext/>
              <w:jc w:val="center"/>
            </w:pPr>
            <w:r w:rsidRPr="00347160">
              <w:t>S</w:t>
            </w:r>
          </w:p>
        </w:tc>
        <w:tc>
          <w:tcPr>
            <w:tcW w:w="1518" w:type="dxa"/>
            <w:tcBorders>
              <w:top w:val="single" w:sz="6" w:space="0" w:color="auto"/>
              <w:left w:val="single" w:sz="6" w:space="0" w:color="auto"/>
              <w:bottom w:val="nil"/>
              <w:right w:val="single" w:sz="6" w:space="0" w:color="auto"/>
            </w:tcBorders>
          </w:tcPr>
          <w:p w14:paraId="3C317F83" w14:textId="77777777" w:rsidR="00162259" w:rsidRPr="00347160" w:rsidRDefault="00162259" w:rsidP="00521E1B">
            <w:pPr>
              <w:pStyle w:val="TABLE-cell"/>
              <w:keepNext/>
              <w:jc w:val="center"/>
            </w:pPr>
            <w:r w:rsidRPr="00347160">
              <w:t>S</w:t>
            </w:r>
          </w:p>
        </w:tc>
        <w:tc>
          <w:tcPr>
            <w:tcW w:w="1519" w:type="dxa"/>
            <w:tcBorders>
              <w:top w:val="single" w:sz="6" w:space="0" w:color="auto"/>
              <w:left w:val="single" w:sz="6" w:space="0" w:color="auto"/>
              <w:bottom w:val="nil"/>
              <w:right w:val="single" w:sz="6" w:space="0" w:color="auto"/>
            </w:tcBorders>
          </w:tcPr>
          <w:p w14:paraId="51F596A3" w14:textId="77777777" w:rsidR="00162259" w:rsidRPr="00347160" w:rsidRDefault="00162259" w:rsidP="00521E1B">
            <w:pPr>
              <w:pStyle w:val="TABLE-cell"/>
              <w:keepNext/>
              <w:jc w:val="center"/>
            </w:pPr>
            <w:r w:rsidRPr="00347160">
              <w:t>–</w:t>
            </w:r>
          </w:p>
        </w:tc>
      </w:tr>
      <w:tr w:rsidR="00521E1B" w:rsidRPr="00347160" w14:paraId="359BEC4A" w14:textId="77777777" w:rsidTr="00A4449B">
        <w:trPr>
          <w:cantSplit/>
          <w:trHeight w:val="285"/>
          <w:jc w:val="center"/>
        </w:trPr>
        <w:tc>
          <w:tcPr>
            <w:tcW w:w="2997" w:type="dxa"/>
            <w:tcBorders>
              <w:top w:val="nil"/>
              <w:left w:val="single" w:sz="6" w:space="0" w:color="auto"/>
              <w:bottom w:val="nil"/>
              <w:right w:val="single" w:sz="6" w:space="0" w:color="auto"/>
            </w:tcBorders>
          </w:tcPr>
          <w:p w14:paraId="131C229D" w14:textId="77777777" w:rsidR="00521E1B" w:rsidRPr="00347160" w:rsidRDefault="00521E1B" w:rsidP="00521E1B">
            <w:pPr>
              <w:pStyle w:val="TABLE-cell"/>
              <w:keepNext/>
              <w:tabs>
                <w:tab w:val="left" w:pos="452"/>
                <w:tab w:val="left" w:pos="862"/>
                <w:tab w:val="left" w:pos="1272"/>
              </w:tabs>
            </w:pPr>
            <w:r w:rsidRPr="00347160">
              <w:tab/>
            </w:r>
            <w:r w:rsidRPr="00347160">
              <w:tab/>
              <w:t>Variable_Name</w:t>
            </w:r>
          </w:p>
        </w:tc>
        <w:tc>
          <w:tcPr>
            <w:tcW w:w="1518" w:type="dxa"/>
            <w:tcBorders>
              <w:top w:val="nil"/>
              <w:left w:val="single" w:sz="6" w:space="0" w:color="auto"/>
              <w:bottom w:val="nil"/>
              <w:right w:val="single" w:sz="6" w:space="0" w:color="auto"/>
            </w:tcBorders>
          </w:tcPr>
          <w:p w14:paraId="3968AEA9" w14:textId="77777777" w:rsidR="00521E1B" w:rsidRPr="00347160" w:rsidRDefault="00521E1B" w:rsidP="00521E1B">
            <w:pPr>
              <w:pStyle w:val="TABLE-cell"/>
              <w:keepNext/>
              <w:jc w:val="center"/>
            </w:pPr>
            <w:r w:rsidRPr="00347160">
              <w:t>M</w:t>
            </w:r>
          </w:p>
        </w:tc>
        <w:tc>
          <w:tcPr>
            <w:tcW w:w="1518" w:type="dxa"/>
            <w:tcBorders>
              <w:top w:val="nil"/>
              <w:left w:val="single" w:sz="6" w:space="0" w:color="auto"/>
              <w:bottom w:val="nil"/>
              <w:right w:val="single" w:sz="6" w:space="0" w:color="auto"/>
            </w:tcBorders>
          </w:tcPr>
          <w:p w14:paraId="00016A22" w14:textId="77777777" w:rsidR="00521E1B" w:rsidRPr="00347160" w:rsidRDefault="00521E1B" w:rsidP="00521E1B">
            <w:pPr>
              <w:pStyle w:val="TABLE-cell"/>
              <w:keepNext/>
              <w:jc w:val="center"/>
            </w:pPr>
            <w:r w:rsidRPr="00347160">
              <w:t>M</w:t>
            </w:r>
          </w:p>
        </w:tc>
        <w:tc>
          <w:tcPr>
            <w:tcW w:w="1518" w:type="dxa"/>
            <w:tcBorders>
              <w:top w:val="nil"/>
              <w:left w:val="single" w:sz="6" w:space="0" w:color="auto"/>
              <w:bottom w:val="nil"/>
              <w:right w:val="single" w:sz="6" w:space="0" w:color="auto"/>
            </w:tcBorders>
          </w:tcPr>
          <w:p w14:paraId="51513A92" w14:textId="77777777" w:rsidR="00521E1B" w:rsidRPr="00347160" w:rsidRDefault="00521E1B" w:rsidP="00521E1B">
            <w:pPr>
              <w:pStyle w:val="TABLE-cell"/>
              <w:keepNext/>
              <w:jc w:val="center"/>
            </w:pPr>
            <w:r w:rsidRPr="00347160">
              <w:t>M</w:t>
            </w:r>
          </w:p>
        </w:tc>
        <w:tc>
          <w:tcPr>
            <w:tcW w:w="1519" w:type="dxa"/>
            <w:tcBorders>
              <w:top w:val="nil"/>
              <w:left w:val="single" w:sz="6" w:space="0" w:color="auto"/>
              <w:bottom w:val="nil"/>
              <w:right w:val="single" w:sz="6" w:space="0" w:color="auto"/>
            </w:tcBorders>
          </w:tcPr>
          <w:p w14:paraId="3440D0ED" w14:textId="77777777" w:rsidR="00521E1B" w:rsidRPr="00347160" w:rsidRDefault="00521E1B" w:rsidP="00521E1B">
            <w:pPr>
              <w:pStyle w:val="TABLE-cell"/>
              <w:keepNext/>
              <w:jc w:val="center"/>
            </w:pPr>
          </w:p>
        </w:tc>
      </w:tr>
      <w:tr w:rsidR="00521E1B" w:rsidRPr="00347160" w14:paraId="6347C148" w14:textId="77777777" w:rsidTr="00A4449B">
        <w:trPr>
          <w:cantSplit/>
          <w:trHeight w:val="319"/>
          <w:jc w:val="center"/>
        </w:trPr>
        <w:tc>
          <w:tcPr>
            <w:tcW w:w="2997" w:type="dxa"/>
            <w:tcBorders>
              <w:top w:val="nil"/>
              <w:left w:val="single" w:sz="6" w:space="0" w:color="auto"/>
              <w:bottom w:val="nil"/>
              <w:right w:val="single" w:sz="6" w:space="0" w:color="auto"/>
            </w:tcBorders>
          </w:tcPr>
          <w:p w14:paraId="39C4A4B5" w14:textId="77777777" w:rsidR="00521E1B" w:rsidRPr="00347160" w:rsidRDefault="00521E1B" w:rsidP="00521E1B">
            <w:pPr>
              <w:pStyle w:val="TABLE-cell"/>
              <w:keepNext/>
              <w:tabs>
                <w:tab w:val="left" w:pos="452"/>
                <w:tab w:val="left" w:pos="862"/>
                <w:tab w:val="left" w:pos="1272"/>
              </w:tabs>
            </w:pPr>
            <w:r w:rsidRPr="00347160">
              <w:tab/>
            </w:r>
            <w:r w:rsidRPr="00347160">
              <w:tab/>
              <w:t>Selector</w:t>
            </w:r>
          </w:p>
        </w:tc>
        <w:tc>
          <w:tcPr>
            <w:tcW w:w="1518" w:type="dxa"/>
            <w:tcBorders>
              <w:top w:val="nil"/>
              <w:left w:val="single" w:sz="6" w:space="0" w:color="auto"/>
              <w:bottom w:val="nil"/>
              <w:right w:val="single" w:sz="6" w:space="0" w:color="auto"/>
            </w:tcBorders>
          </w:tcPr>
          <w:p w14:paraId="47EF74B7" w14:textId="77777777" w:rsidR="00521E1B" w:rsidRPr="00347160" w:rsidRDefault="00521E1B" w:rsidP="00521E1B">
            <w:pPr>
              <w:pStyle w:val="TABLE-cell"/>
              <w:keepNext/>
              <w:jc w:val="center"/>
            </w:pPr>
            <w:r w:rsidRPr="00347160">
              <w:t>U</w:t>
            </w:r>
          </w:p>
        </w:tc>
        <w:tc>
          <w:tcPr>
            <w:tcW w:w="1518" w:type="dxa"/>
            <w:tcBorders>
              <w:top w:val="nil"/>
              <w:left w:val="single" w:sz="6" w:space="0" w:color="auto"/>
              <w:bottom w:val="nil"/>
              <w:right w:val="single" w:sz="6" w:space="0" w:color="auto"/>
            </w:tcBorders>
          </w:tcPr>
          <w:p w14:paraId="485D7CD4" w14:textId="77777777" w:rsidR="00521E1B" w:rsidRPr="00347160" w:rsidRDefault="00521E1B" w:rsidP="00521E1B">
            <w:pPr>
              <w:pStyle w:val="TABLE-cell"/>
              <w:keepNext/>
              <w:jc w:val="center"/>
            </w:pPr>
            <w:r w:rsidRPr="00347160">
              <w:t>U</w:t>
            </w:r>
          </w:p>
        </w:tc>
        <w:tc>
          <w:tcPr>
            <w:tcW w:w="1518" w:type="dxa"/>
            <w:tcBorders>
              <w:top w:val="nil"/>
              <w:left w:val="single" w:sz="6" w:space="0" w:color="auto"/>
              <w:bottom w:val="nil"/>
              <w:right w:val="single" w:sz="6" w:space="0" w:color="auto"/>
            </w:tcBorders>
          </w:tcPr>
          <w:p w14:paraId="458A9D84" w14:textId="77777777" w:rsidR="00521E1B" w:rsidRPr="00347160" w:rsidRDefault="00521E1B" w:rsidP="00521E1B">
            <w:pPr>
              <w:pStyle w:val="TABLE-cell"/>
              <w:keepNext/>
              <w:jc w:val="center"/>
            </w:pPr>
            <w:r w:rsidRPr="00347160">
              <w:t>U</w:t>
            </w:r>
          </w:p>
        </w:tc>
        <w:tc>
          <w:tcPr>
            <w:tcW w:w="1519" w:type="dxa"/>
            <w:tcBorders>
              <w:top w:val="nil"/>
              <w:left w:val="single" w:sz="6" w:space="0" w:color="auto"/>
              <w:bottom w:val="nil"/>
              <w:right w:val="single" w:sz="6" w:space="0" w:color="auto"/>
            </w:tcBorders>
          </w:tcPr>
          <w:p w14:paraId="71C9BC3F" w14:textId="77777777" w:rsidR="00521E1B" w:rsidRPr="00347160" w:rsidRDefault="00521E1B" w:rsidP="00521E1B">
            <w:pPr>
              <w:pStyle w:val="TABLE-cell"/>
              <w:keepNext/>
              <w:jc w:val="center"/>
            </w:pPr>
          </w:p>
        </w:tc>
      </w:tr>
      <w:tr w:rsidR="00521E1B" w:rsidRPr="00347160" w14:paraId="6D5A7B0C" w14:textId="77777777" w:rsidTr="00A4449B">
        <w:trPr>
          <w:cantSplit/>
          <w:trHeight w:val="368"/>
          <w:jc w:val="center"/>
        </w:trPr>
        <w:tc>
          <w:tcPr>
            <w:tcW w:w="2997" w:type="dxa"/>
            <w:tcBorders>
              <w:top w:val="nil"/>
              <w:left w:val="single" w:sz="6" w:space="0" w:color="auto"/>
              <w:bottom w:val="single" w:sz="6" w:space="0" w:color="auto"/>
              <w:right w:val="single" w:sz="6" w:space="0" w:color="auto"/>
            </w:tcBorders>
          </w:tcPr>
          <w:p w14:paraId="52CEE5DC" w14:textId="77777777" w:rsidR="00521E1B" w:rsidRPr="00347160" w:rsidRDefault="00521E1B" w:rsidP="00521E1B">
            <w:pPr>
              <w:pStyle w:val="TABLE-cell"/>
              <w:keepNext/>
              <w:tabs>
                <w:tab w:val="left" w:pos="452"/>
                <w:tab w:val="left" w:pos="862"/>
                <w:tab w:val="left" w:pos="1272"/>
              </w:tabs>
            </w:pPr>
            <w:r w:rsidRPr="00347160">
              <w:tab/>
            </w:r>
            <w:r w:rsidRPr="00347160">
              <w:tab/>
              <w:t>Parameter</w:t>
            </w:r>
          </w:p>
        </w:tc>
        <w:tc>
          <w:tcPr>
            <w:tcW w:w="1518" w:type="dxa"/>
            <w:tcBorders>
              <w:top w:val="nil"/>
              <w:left w:val="single" w:sz="6" w:space="0" w:color="auto"/>
              <w:bottom w:val="single" w:sz="6" w:space="0" w:color="auto"/>
              <w:right w:val="single" w:sz="6" w:space="0" w:color="auto"/>
            </w:tcBorders>
          </w:tcPr>
          <w:p w14:paraId="665508AE" w14:textId="77777777" w:rsidR="00521E1B" w:rsidRPr="00347160" w:rsidRDefault="00521E1B" w:rsidP="00521E1B">
            <w:pPr>
              <w:pStyle w:val="TABLE-cell"/>
              <w:keepNext/>
              <w:jc w:val="center"/>
            </w:pPr>
            <w:r w:rsidRPr="00347160">
              <w:t>U</w:t>
            </w:r>
          </w:p>
        </w:tc>
        <w:tc>
          <w:tcPr>
            <w:tcW w:w="1518" w:type="dxa"/>
            <w:tcBorders>
              <w:top w:val="nil"/>
              <w:left w:val="single" w:sz="6" w:space="0" w:color="auto"/>
              <w:bottom w:val="single" w:sz="6" w:space="0" w:color="auto"/>
              <w:right w:val="single" w:sz="6" w:space="0" w:color="auto"/>
            </w:tcBorders>
          </w:tcPr>
          <w:p w14:paraId="673ADA4B" w14:textId="77777777" w:rsidR="00521E1B" w:rsidRPr="00347160" w:rsidRDefault="00521E1B" w:rsidP="00521E1B">
            <w:pPr>
              <w:pStyle w:val="TABLE-cell"/>
              <w:keepNext/>
              <w:jc w:val="center"/>
            </w:pPr>
            <w:r w:rsidRPr="00347160">
              <w:t>U</w:t>
            </w:r>
          </w:p>
        </w:tc>
        <w:tc>
          <w:tcPr>
            <w:tcW w:w="1518" w:type="dxa"/>
            <w:tcBorders>
              <w:top w:val="nil"/>
              <w:left w:val="single" w:sz="6" w:space="0" w:color="auto"/>
              <w:bottom w:val="single" w:sz="6" w:space="0" w:color="auto"/>
              <w:right w:val="single" w:sz="6" w:space="0" w:color="auto"/>
            </w:tcBorders>
          </w:tcPr>
          <w:p w14:paraId="57D55C57" w14:textId="77777777" w:rsidR="00521E1B" w:rsidRPr="00347160" w:rsidRDefault="00521E1B" w:rsidP="00521E1B">
            <w:pPr>
              <w:pStyle w:val="TABLE-cell"/>
              <w:keepNext/>
              <w:jc w:val="center"/>
            </w:pPr>
            <w:r w:rsidRPr="00347160">
              <w:t>U</w:t>
            </w:r>
          </w:p>
        </w:tc>
        <w:tc>
          <w:tcPr>
            <w:tcW w:w="1519" w:type="dxa"/>
            <w:tcBorders>
              <w:top w:val="nil"/>
              <w:left w:val="single" w:sz="6" w:space="0" w:color="auto"/>
              <w:bottom w:val="single" w:sz="6" w:space="0" w:color="auto"/>
              <w:right w:val="single" w:sz="6" w:space="0" w:color="auto"/>
            </w:tcBorders>
          </w:tcPr>
          <w:p w14:paraId="2F44616E" w14:textId="77777777" w:rsidR="00521E1B" w:rsidRPr="00347160" w:rsidRDefault="00521E1B" w:rsidP="00521E1B">
            <w:pPr>
              <w:pStyle w:val="TABLE-cell"/>
              <w:keepNext/>
              <w:jc w:val="center"/>
            </w:pPr>
          </w:p>
        </w:tc>
      </w:tr>
      <w:tr w:rsidR="00162259" w:rsidRPr="00347160" w14:paraId="2F61D4AC" w14:textId="77777777" w:rsidTr="00A4449B">
        <w:trPr>
          <w:cantSplit/>
          <w:trHeight w:val="302"/>
          <w:jc w:val="center"/>
        </w:trPr>
        <w:tc>
          <w:tcPr>
            <w:tcW w:w="2997" w:type="dxa"/>
            <w:tcBorders>
              <w:top w:val="single" w:sz="6" w:space="0" w:color="auto"/>
              <w:left w:val="single" w:sz="6" w:space="0" w:color="auto"/>
              <w:bottom w:val="nil"/>
              <w:right w:val="single" w:sz="6" w:space="0" w:color="auto"/>
            </w:tcBorders>
          </w:tcPr>
          <w:p w14:paraId="432F5D24" w14:textId="77777777" w:rsidR="00162259" w:rsidRPr="00347160" w:rsidRDefault="00162259" w:rsidP="00521E1B">
            <w:pPr>
              <w:pStyle w:val="TABLE-cell"/>
              <w:keepNext/>
              <w:tabs>
                <w:tab w:val="left" w:pos="452"/>
                <w:tab w:val="left" w:pos="862"/>
                <w:tab w:val="left" w:pos="1272"/>
              </w:tabs>
            </w:pPr>
            <w:r w:rsidRPr="00347160">
              <w:tab/>
            </w:r>
            <w:r w:rsidRPr="00347160">
              <w:rPr>
                <w:b/>
                <w:bCs w:val="0"/>
              </w:rPr>
              <w:t>Block_Number_Access</w:t>
            </w:r>
          </w:p>
        </w:tc>
        <w:tc>
          <w:tcPr>
            <w:tcW w:w="1518" w:type="dxa"/>
            <w:tcBorders>
              <w:top w:val="single" w:sz="6" w:space="0" w:color="auto"/>
              <w:left w:val="single" w:sz="6" w:space="0" w:color="auto"/>
              <w:bottom w:val="nil"/>
              <w:right w:val="single" w:sz="6" w:space="0" w:color="auto"/>
            </w:tcBorders>
          </w:tcPr>
          <w:p w14:paraId="0B150992" w14:textId="77777777" w:rsidR="00162259" w:rsidRPr="00347160" w:rsidRDefault="00162259" w:rsidP="00521E1B">
            <w:pPr>
              <w:pStyle w:val="TABLE-cell"/>
              <w:keepNext/>
              <w:jc w:val="center"/>
            </w:pPr>
            <w:r w:rsidRPr="00347160">
              <w:t>S</w:t>
            </w:r>
          </w:p>
        </w:tc>
        <w:tc>
          <w:tcPr>
            <w:tcW w:w="1518" w:type="dxa"/>
            <w:tcBorders>
              <w:top w:val="single" w:sz="6" w:space="0" w:color="auto"/>
              <w:left w:val="single" w:sz="6" w:space="0" w:color="auto"/>
              <w:bottom w:val="nil"/>
              <w:right w:val="single" w:sz="6" w:space="0" w:color="auto"/>
            </w:tcBorders>
          </w:tcPr>
          <w:p w14:paraId="411CD133" w14:textId="77777777" w:rsidR="00162259" w:rsidRPr="00347160" w:rsidRDefault="00162259" w:rsidP="00521E1B">
            <w:pPr>
              <w:pStyle w:val="TABLE-cell"/>
              <w:keepNext/>
              <w:jc w:val="center"/>
            </w:pPr>
            <w:r w:rsidRPr="00347160">
              <w:t>–</w:t>
            </w:r>
          </w:p>
        </w:tc>
        <w:tc>
          <w:tcPr>
            <w:tcW w:w="1518" w:type="dxa"/>
            <w:tcBorders>
              <w:top w:val="single" w:sz="6" w:space="0" w:color="auto"/>
              <w:left w:val="single" w:sz="6" w:space="0" w:color="auto"/>
              <w:bottom w:val="nil"/>
              <w:right w:val="single" w:sz="6" w:space="0" w:color="auto"/>
            </w:tcBorders>
          </w:tcPr>
          <w:p w14:paraId="09925CFC" w14:textId="77777777" w:rsidR="00162259" w:rsidRPr="00347160" w:rsidRDefault="00162259" w:rsidP="00521E1B">
            <w:pPr>
              <w:pStyle w:val="TABLE-cell"/>
              <w:keepNext/>
              <w:jc w:val="center"/>
            </w:pPr>
            <w:r w:rsidRPr="00347160">
              <w:t>–</w:t>
            </w:r>
          </w:p>
        </w:tc>
        <w:tc>
          <w:tcPr>
            <w:tcW w:w="1519" w:type="dxa"/>
            <w:tcBorders>
              <w:top w:val="single" w:sz="6" w:space="0" w:color="auto"/>
              <w:left w:val="single" w:sz="6" w:space="0" w:color="auto"/>
              <w:bottom w:val="nil"/>
              <w:right w:val="single" w:sz="6" w:space="0" w:color="auto"/>
            </w:tcBorders>
          </w:tcPr>
          <w:p w14:paraId="4F05DFA6" w14:textId="77777777" w:rsidR="00162259" w:rsidRPr="00347160" w:rsidRDefault="00162259" w:rsidP="00521E1B">
            <w:pPr>
              <w:pStyle w:val="TABLE-cell"/>
              <w:keepNext/>
              <w:jc w:val="center"/>
            </w:pPr>
            <w:r w:rsidRPr="00347160">
              <w:t>–</w:t>
            </w:r>
          </w:p>
        </w:tc>
      </w:tr>
      <w:tr w:rsidR="00521E1B" w:rsidRPr="00347160" w14:paraId="6DB9415B" w14:textId="77777777" w:rsidTr="00A4449B">
        <w:trPr>
          <w:cantSplit/>
          <w:trHeight w:val="301"/>
          <w:jc w:val="center"/>
        </w:trPr>
        <w:tc>
          <w:tcPr>
            <w:tcW w:w="2997" w:type="dxa"/>
            <w:tcBorders>
              <w:top w:val="nil"/>
              <w:left w:val="single" w:sz="6" w:space="0" w:color="auto"/>
              <w:bottom w:val="single" w:sz="6" w:space="0" w:color="auto"/>
              <w:right w:val="single" w:sz="6" w:space="0" w:color="auto"/>
            </w:tcBorders>
          </w:tcPr>
          <w:p w14:paraId="57289D81" w14:textId="77777777" w:rsidR="00521E1B" w:rsidRPr="00347160" w:rsidRDefault="00521E1B" w:rsidP="00521E1B">
            <w:pPr>
              <w:pStyle w:val="TABLE-cell"/>
              <w:keepNext/>
              <w:tabs>
                <w:tab w:val="left" w:pos="452"/>
                <w:tab w:val="left" w:pos="862"/>
                <w:tab w:val="left" w:pos="1272"/>
              </w:tabs>
            </w:pPr>
            <w:r w:rsidRPr="00347160">
              <w:tab/>
            </w:r>
            <w:r w:rsidRPr="00347160">
              <w:tab/>
              <w:t>Block_Number</w:t>
            </w:r>
          </w:p>
        </w:tc>
        <w:tc>
          <w:tcPr>
            <w:tcW w:w="1518" w:type="dxa"/>
            <w:tcBorders>
              <w:top w:val="nil"/>
              <w:left w:val="single" w:sz="6" w:space="0" w:color="auto"/>
              <w:bottom w:val="single" w:sz="6" w:space="0" w:color="auto"/>
              <w:right w:val="single" w:sz="6" w:space="0" w:color="auto"/>
            </w:tcBorders>
          </w:tcPr>
          <w:p w14:paraId="4C2F4198" w14:textId="77777777" w:rsidR="00521E1B" w:rsidRPr="00347160" w:rsidRDefault="00521E1B" w:rsidP="00521E1B">
            <w:pPr>
              <w:pStyle w:val="TABLE-cell"/>
              <w:keepNext/>
              <w:jc w:val="center"/>
            </w:pPr>
            <w:r w:rsidRPr="00347160">
              <w:t>M</w:t>
            </w:r>
          </w:p>
        </w:tc>
        <w:tc>
          <w:tcPr>
            <w:tcW w:w="1518" w:type="dxa"/>
            <w:tcBorders>
              <w:top w:val="nil"/>
              <w:left w:val="single" w:sz="6" w:space="0" w:color="auto"/>
              <w:bottom w:val="single" w:sz="6" w:space="0" w:color="auto"/>
              <w:right w:val="single" w:sz="6" w:space="0" w:color="auto"/>
            </w:tcBorders>
          </w:tcPr>
          <w:p w14:paraId="4BF434FE" w14:textId="77777777" w:rsidR="00521E1B" w:rsidRPr="00347160" w:rsidRDefault="00521E1B" w:rsidP="00521E1B">
            <w:pPr>
              <w:pStyle w:val="TABLE-cell"/>
              <w:keepNext/>
              <w:jc w:val="center"/>
            </w:pPr>
          </w:p>
        </w:tc>
        <w:tc>
          <w:tcPr>
            <w:tcW w:w="1518" w:type="dxa"/>
            <w:tcBorders>
              <w:top w:val="nil"/>
              <w:left w:val="single" w:sz="6" w:space="0" w:color="auto"/>
              <w:bottom w:val="single" w:sz="6" w:space="0" w:color="auto"/>
              <w:right w:val="single" w:sz="6" w:space="0" w:color="auto"/>
            </w:tcBorders>
          </w:tcPr>
          <w:p w14:paraId="72A1C6C4" w14:textId="77777777" w:rsidR="00521E1B" w:rsidRPr="00347160" w:rsidRDefault="00521E1B" w:rsidP="00521E1B">
            <w:pPr>
              <w:pStyle w:val="TABLE-cell"/>
              <w:keepNext/>
              <w:jc w:val="center"/>
            </w:pPr>
          </w:p>
        </w:tc>
        <w:tc>
          <w:tcPr>
            <w:tcW w:w="1519" w:type="dxa"/>
            <w:tcBorders>
              <w:top w:val="nil"/>
              <w:left w:val="single" w:sz="6" w:space="0" w:color="auto"/>
              <w:bottom w:val="single" w:sz="6" w:space="0" w:color="auto"/>
              <w:right w:val="single" w:sz="6" w:space="0" w:color="auto"/>
            </w:tcBorders>
          </w:tcPr>
          <w:p w14:paraId="43534CE2" w14:textId="77777777" w:rsidR="00521E1B" w:rsidRPr="00347160" w:rsidRDefault="00521E1B" w:rsidP="00521E1B">
            <w:pPr>
              <w:pStyle w:val="TABLE-cell"/>
              <w:keepNext/>
              <w:jc w:val="center"/>
            </w:pPr>
          </w:p>
        </w:tc>
      </w:tr>
      <w:tr w:rsidR="00162259" w:rsidRPr="00347160" w14:paraId="73C8E36A" w14:textId="77777777" w:rsidTr="00A4449B">
        <w:trPr>
          <w:cantSplit/>
          <w:trHeight w:val="285"/>
          <w:jc w:val="center"/>
        </w:trPr>
        <w:tc>
          <w:tcPr>
            <w:tcW w:w="2997" w:type="dxa"/>
            <w:tcBorders>
              <w:top w:val="single" w:sz="6" w:space="0" w:color="auto"/>
              <w:left w:val="single" w:sz="6" w:space="0" w:color="auto"/>
              <w:bottom w:val="nil"/>
              <w:right w:val="single" w:sz="6" w:space="0" w:color="auto"/>
            </w:tcBorders>
          </w:tcPr>
          <w:p w14:paraId="770D364B" w14:textId="77777777" w:rsidR="00162259" w:rsidRPr="00347160" w:rsidRDefault="00162259" w:rsidP="00521E1B">
            <w:pPr>
              <w:pStyle w:val="TABLE-cell"/>
              <w:keepNext/>
              <w:tabs>
                <w:tab w:val="left" w:pos="452"/>
                <w:tab w:val="left" w:pos="862"/>
                <w:tab w:val="left" w:pos="1272"/>
              </w:tabs>
            </w:pPr>
            <w:r w:rsidRPr="00347160">
              <w:tab/>
            </w:r>
            <w:r w:rsidRPr="00347160">
              <w:rPr>
                <w:b/>
                <w:bCs w:val="0"/>
              </w:rPr>
              <w:t>Read_Data_Block_Access</w:t>
            </w:r>
          </w:p>
        </w:tc>
        <w:tc>
          <w:tcPr>
            <w:tcW w:w="1518" w:type="dxa"/>
            <w:tcBorders>
              <w:top w:val="single" w:sz="6" w:space="0" w:color="auto"/>
              <w:left w:val="single" w:sz="6" w:space="0" w:color="auto"/>
              <w:bottom w:val="nil"/>
              <w:right w:val="single" w:sz="6" w:space="0" w:color="auto"/>
            </w:tcBorders>
          </w:tcPr>
          <w:p w14:paraId="50E8CD5C" w14:textId="77777777" w:rsidR="00162259" w:rsidRPr="00347160" w:rsidRDefault="00162259" w:rsidP="00521E1B">
            <w:pPr>
              <w:pStyle w:val="TABLE-cell"/>
              <w:keepNext/>
              <w:jc w:val="center"/>
            </w:pPr>
            <w:r w:rsidRPr="00347160">
              <w:t>S</w:t>
            </w:r>
          </w:p>
        </w:tc>
        <w:tc>
          <w:tcPr>
            <w:tcW w:w="1518" w:type="dxa"/>
            <w:tcBorders>
              <w:top w:val="single" w:sz="6" w:space="0" w:color="auto"/>
              <w:left w:val="single" w:sz="6" w:space="0" w:color="auto"/>
              <w:bottom w:val="nil"/>
              <w:right w:val="single" w:sz="6" w:space="0" w:color="auto"/>
            </w:tcBorders>
          </w:tcPr>
          <w:p w14:paraId="0E1B34D7" w14:textId="77777777" w:rsidR="00162259" w:rsidRPr="00347160" w:rsidRDefault="00162259" w:rsidP="00521E1B">
            <w:pPr>
              <w:pStyle w:val="TABLE-cell"/>
              <w:keepNext/>
              <w:jc w:val="center"/>
            </w:pPr>
            <w:r w:rsidRPr="00347160">
              <w:t>–</w:t>
            </w:r>
          </w:p>
        </w:tc>
        <w:tc>
          <w:tcPr>
            <w:tcW w:w="1518" w:type="dxa"/>
            <w:tcBorders>
              <w:top w:val="single" w:sz="6" w:space="0" w:color="auto"/>
              <w:left w:val="single" w:sz="6" w:space="0" w:color="auto"/>
              <w:bottom w:val="nil"/>
              <w:right w:val="single" w:sz="6" w:space="0" w:color="auto"/>
            </w:tcBorders>
          </w:tcPr>
          <w:p w14:paraId="44C6DD98" w14:textId="77777777" w:rsidR="00162259" w:rsidRPr="00347160" w:rsidRDefault="00162259" w:rsidP="00521E1B">
            <w:pPr>
              <w:pStyle w:val="TABLE-cell"/>
              <w:keepNext/>
              <w:jc w:val="center"/>
            </w:pPr>
            <w:r w:rsidRPr="00347160">
              <w:t>–</w:t>
            </w:r>
          </w:p>
        </w:tc>
        <w:tc>
          <w:tcPr>
            <w:tcW w:w="1519" w:type="dxa"/>
            <w:tcBorders>
              <w:top w:val="single" w:sz="6" w:space="0" w:color="auto"/>
              <w:left w:val="single" w:sz="6" w:space="0" w:color="auto"/>
              <w:bottom w:val="nil"/>
              <w:right w:val="single" w:sz="6" w:space="0" w:color="auto"/>
            </w:tcBorders>
          </w:tcPr>
          <w:p w14:paraId="1C2FE09F" w14:textId="77777777" w:rsidR="00162259" w:rsidRPr="00347160" w:rsidRDefault="00162259" w:rsidP="00521E1B">
            <w:pPr>
              <w:pStyle w:val="TABLE-cell"/>
              <w:keepNext/>
              <w:jc w:val="center"/>
            </w:pPr>
            <w:r w:rsidRPr="00347160">
              <w:t>–</w:t>
            </w:r>
          </w:p>
        </w:tc>
      </w:tr>
      <w:tr w:rsidR="00521E1B" w:rsidRPr="00347160" w14:paraId="79CF0CE5" w14:textId="77777777" w:rsidTr="00A4449B">
        <w:trPr>
          <w:cantSplit/>
          <w:trHeight w:val="251"/>
          <w:jc w:val="center"/>
        </w:trPr>
        <w:tc>
          <w:tcPr>
            <w:tcW w:w="2997" w:type="dxa"/>
            <w:tcBorders>
              <w:top w:val="nil"/>
              <w:left w:val="single" w:sz="6" w:space="0" w:color="auto"/>
              <w:bottom w:val="nil"/>
              <w:right w:val="single" w:sz="6" w:space="0" w:color="auto"/>
            </w:tcBorders>
          </w:tcPr>
          <w:p w14:paraId="7CC9476D" w14:textId="77777777" w:rsidR="00521E1B" w:rsidRPr="00347160" w:rsidRDefault="00521E1B" w:rsidP="00521E1B">
            <w:pPr>
              <w:pStyle w:val="TABLE-cell"/>
              <w:keepNext/>
              <w:tabs>
                <w:tab w:val="left" w:pos="452"/>
                <w:tab w:val="left" w:pos="862"/>
                <w:tab w:val="left" w:pos="1272"/>
              </w:tabs>
            </w:pPr>
            <w:r w:rsidRPr="00347160">
              <w:tab/>
            </w:r>
            <w:r w:rsidRPr="00347160">
              <w:tab/>
              <w:t>Last_Block</w:t>
            </w:r>
          </w:p>
        </w:tc>
        <w:tc>
          <w:tcPr>
            <w:tcW w:w="1518" w:type="dxa"/>
            <w:tcBorders>
              <w:top w:val="nil"/>
              <w:left w:val="single" w:sz="6" w:space="0" w:color="auto"/>
              <w:bottom w:val="nil"/>
              <w:right w:val="single" w:sz="6" w:space="0" w:color="auto"/>
            </w:tcBorders>
          </w:tcPr>
          <w:p w14:paraId="50C60C6B" w14:textId="77777777" w:rsidR="00521E1B" w:rsidRPr="00347160" w:rsidRDefault="00521E1B" w:rsidP="00521E1B">
            <w:pPr>
              <w:pStyle w:val="TABLE-cell"/>
              <w:keepNext/>
              <w:jc w:val="center"/>
            </w:pPr>
            <w:r w:rsidRPr="00347160">
              <w:t>M</w:t>
            </w:r>
          </w:p>
        </w:tc>
        <w:tc>
          <w:tcPr>
            <w:tcW w:w="1518" w:type="dxa"/>
            <w:tcBorders>
              <w:top w:val="nil"/>
              <w:left w:val="single" w:sz="6" w:space="0" w:color="auto"/>
              <w:bottom w:val="nil"/>
              <w:right w:val="single" w:sz="6" w:space="0" w:color="auto"/>
            </w:tcBorders>
          </w:tcPr>
          <w:p w14:paraId="58D74D65" w14:textId="77777777" w:rsidR="00521E1B" w:rsidRPr="00347160" w:rsidRDefault="00521E1B" w:rsidP="00521E1B">
            <w:pPr>
              <w:pStyle w:val="TABLE-cell"/>
              <w:keepNext/>
              <w:jc w:val="center"/>
            </w:pPr>
          </w:p>
        </w:tc>
        <w:tc>
          <w:tcPr>
            <w:tcW w:w="1518" w:type="dxa"/>
            <w:tcBorders>
              <w:top w:val="nil"/>
              <w:left w:val="single" w:sz="6" w:space="0" w:color="auto"/>
              <w:bottom w:val="nil"/>
              <w:right w:val="single" w:sz="6" w:space="0" w:color="auto"/>
            </w:tcBorders>
          </w:tcPr>
          <w:p w14:paraId="56C10471" w14:textId="77777777" w:rsidR="00521E1B" w:rsidRPr="00347160" w:rsidRDefault="00521E1B" w:rsidP="00521E1B">
            <w:pPr>
              <w:pStyle w:val="TABLE-cell"/>
              <w:keepNext/>
              <w:jc w:val="center"/>
            </w:pPr>
          </w:p>
        </w:tc>
        <w:tc>
          <w:tcPr>
            <w:tcW w:w="1519" w:type="dxa"/>
            <w:tcBorders>
              <w:top w:val="nil"/>
              <w:left w:val="single" w:sz="6" w:space="0" w:color="auto"/>
              <w:bottom w:val="nil"/>
              <w:right w:val="single" w:sz="6" w:space="0" w:color="auto"/>
            </w:tcBorders>
          </w:tcPr>
          <w:p w14:paraId="45D43A58" w14:textId="77777777" w:rsidR="00521E1B" w:rsidRPr="00347160" w:rsidRDefault="00521E1B" w:rsidP="00521E1B">
            <w:pPr>
              <w:pStyle w:val="TABLE-cell"/>
              <w:keepNext/>
              <w:jc w:val="center"/>
            </w:pPr>
          </w:p>
        </w:tc>
      </w:tr>
      <w:tr w:rsidR="00521E1B" w:rsidRPr="00347160" w14:paraId="743C3C05" w14:textId="77777777" w:rsidTr="00A4449B">
        <w:trPr>
          <w:cantSplit/>
          <w:trHeight w:val="318"/>
          <w:jc w:val="center"/>
        </w:trPr>
        <w:tc>
          <w:tcPr>
            <w:tcW w:w="2997" w:type="dxa"/>
            <w:tcBorders>
              <w:top w:val="nil"/>
              <w:left w:val="single" w:sz="6" w:space="0" w:color="auto"/>
              <w:bottom w:val="nil"/>
              <w:right w:val="single" w:sz="6" w:space="0" w:color="auto"/>
            </w:tcBorders>
          </w:tcPr>
          <w:p w14:paraId="172E9F9C" w14:textId="77777777" w:rsidR="00521E1B" w:rsidRPr="00347160" w:rsidRDefault="00521E1B" w:rsidP="00521E1B">
            <w:pPr>
              <w:pStyle w:val="TABLE-cell"/>
              <w:keepNext/>
              <w:tabs>
                <w:tab w:val="left" w:pos="452"/>
                <w:tab w:val="left" w:pos="862"/>
                <w:tab w:val="left" w:pos="1272"/>
              </w:tabs>
            </w:pPr>
            <w:r w:rsidRPr="00347160">
              <w:tab/>
            </w:r>
            <w:r w:rsidRPr="00347160">
              <w:tab/>
              <w:t>Block_Number</w:t>
            </w:r>
          </w:p>
        </w:tc>
        <w:tc>
          <w:tcPr>
            <w:tcW w:w="1518" w:type="dxa"/>
            <w:tcBorders>
              <w:top w:val="nil"/>
              <w:left w:val="single" w:sz="6" w:space="0" w:color="auto"/>
              <w:bottom w:val="nil"/>
              <w:right w:val="single" w:sz="6" w:space="0" w:color="auto"/>
            </w:tcBorders>
          </w:tcPr>
          <w:p w14:paraId="72ADE53B" w14:textId="77777777" w:rsidR="00521E1B" w:rsidRPr="00347160" w:rsidRDefault="00521E1B" w:rsidP="00521E1B">
            <w:pPr>
              <w:pStyle w:val="TABLE-cell"/>
              <w:keepNext/>
              <w:jc w:val="center"/>
            </w:pPr>
            <w:r w:rsidRPr="00347160">
              <w:t>M</w:t>
            </w:r>
          </w:p>
        </w:tc>
        <w:tc>
          <w:tcPr>
            <w:tcW w:w="1518" w:type="dxa"/>
            <w:tcBorders>
              <w:top w:val="nil"/>
              <w:left w:val="single" w:sz="6" w:space="0" w:color="auto"/>
              <w:bottom w:val="nil"/>
              <w:right w:val="single" w:sz="6" w:space="0" w:color="auto"/>
            </w:tcBorders>
          </w:tcPr>
          <w:p w14:paraId="1440062B" w14:textId="77777777" w:rsidR="00521E1B" w:rsidRPr="00347160" w:rsidRDefault="00521E1B" w:rsidP="00521E1B">
            <w:pPr>
              <w:pStyle w:val="TABLE-cell"/>
              <w:keepNext/>
              <w:jc w:val="center"/>
            </w:pPr>
          </w:p>
        </w:tc>
        <w:tc>
          <w:tcPr>
            <w:tcW w:w="1518" w:type="dxa"/>
            <w:tcBorders>
              <w:top w:val="nil"/>
              <w:left w:val="single" w:sz="6" w:space="0" w:color="auto"/>
              <w:bottom w:val="nil"/>
              <w:right w:val="single" w:sz="6" w:space="0" w:color="auto"/>
            </w:tcBorders>
          </w:tcPr>
          <w:p w14:paraId="77394B4D" w14:textId="77777777" w:rsidR="00521E1B" w:rsidRPr="00347160" w:rsidRDefault="00521E1B" w:rsidP="00521E1B">
            <w:pPr>
              <w:pStyle w:val="TABLE-cell"/>
              <w:keepNext/>
              <w:jc w:val="center"/>
            </w:pPr>
          </w:p>
        </w:tc>
        <w:tc>
          <w:tcPr>
            <w:tcW w:w="1519" w:type="dxa"/>
            <w:tcBorders>
              <w:top w:val="nil"/>
              <w:left w:val="single" w:sz="6" w:space="0" w:color="auto"/>
              <w:bottom w:val="nil"/>
              <w:right w:val="single" w:sz="6" w:space="0" w:color="auto"/>
            </w:tcBorders>
          </w:tcPr>
          <w:p w14:paraId="6C0AC534" w14:textId="77777777" w:rsidR="00521E1B" w:rsidRPr="00347160" w:rsidRDefault="00521E1B" w:rsidP="00521E1B">
            <w:pPr>
              <w:pStyle w:val="TABLE-cell"/>
              <w:keepNext/>
              <w:jc w:val="center"/>
            </w:pPr>
          </w:p>
        </w:tc>
      </w:tr>
      <w:tr w:rsidR="00521E1B" w:rsidRPr="00347160" w14:paraId="6DE632B0" w14:textId="77777777" w:rsidTr="00A4449B">
        <w:trPr>
          <w:cantSplit/>
          <w:trHeight w:val="352"/>
          <w:jc w:val="center"/>
        </w:trPr>
        <w:tc>
          <w:tcPr>
            <w:tcW w:w="2997" w:type="dxa"/>
            <w:tcBorders>
              <w:top w:val="nil"/>
              <w:left w:val="single" w:sz="6" w:space="0" w:color="auto"/>
              <w:bottom w:val="single" w:sz="6" w:space="0" w:color="auto"/>
              <w:right w:val="single" w:sz="6" w:space="0" w:color="auto"/>
            </w:tcBorders>
          </w:tcPr>
          <w:p w14:paraId="45D78DD1" w14:textId="77777777" w:rsidR="00521E1B" w:rsidRPr="00347160" w:rsidRDefault="00521E1B" w:rsidP="00521E1B">
            <w:pPr>
              <w:pStyle w:val="TABLE-cell"/>
              <w:keepNext/>
              <w:tabs>
                <w:tab w:val="left" w:pos="452"/>
                <w:tab w:val="left" w:pos="862"/>
                <w:tab w:val="left" w:pos="1272"/>
              </w:tabs>
            </w:pPr>
            <w:r w:rsidRPr="00347160">
              <w:tab/>
            </w:r>
            <w:r w:rsidRPr="00347160">
              <w:tab/>
              <w:t>Raw_Data</w:t>
            </w:r>
          </w:p>
        </w:tc>
        <w:tc>
          <w:tcPr>
            <w:tcW w:w="1518" w:type="dxa"/>
            <w:tcBorders>
              <w:top w:val="nil"/>
              <w:left w:val="single" w:sz="6" w:space="0" w:color="auto"/>
              <w:bottom w:val="single" w:sz="6" w:space="0" w:color="auto"/>
              <w:right w:val="single" w:sz="6" w:space="0" w:color="auto"/>
            </w:tcBorders>
          </w:tcPr>
          <w:p w14:paraId="79686A75" w14:textId="77777777" w:rsidR="00521E1B" w:rsidRPr="00347160" w:rsidRDefault="00521E1B" w:rsidP="00521E1B">
            <w:pPr>
              <w:pStyle w:val="TABLE-cell"/>
              <w:keepNext/>
              <w:jc w:val="center"/>
            </w:pPr>
            <w:r w:rsidRPr="00347160">
              <w:t>M</w:t>
            </w:r>
          </w:p>
        </w:tc>
        <w:tc>
          <w:tcPr>
            <w:tcW w:w="1518" w:type="dxa"/>
            <w:tcBorders>
              <w:top w:val="nil"/>
              <w:left w:val="single" w:sz="6" w:space="0" w:color="auto"/>
              <w:bottom w:val="single" w:sz="6" w:space="0" w:color="auto"/>
              <w:right w:val="single" w:sz="6" w:space="0" w:color="auto"/>
            </w:tcBorders>
          </w:tcPr>
          <w:p w14:paraId="35C8FB0C" w14:textId="77777777" w:rsidR="00521E1B" w:rsidRPr="00347160" w:rsidRDefault="00521E1B" w:rsidP="00521E1B">
            <w:pPr>
              <w:pStyle w:val="TABLE-cell"/>
              <w:keepNext/>
              <w:jc w:val="center"/>
            </w:pPr>
          </w:p>
        </w:tc>
        <w:tc>
          <w:tcPr>
            <w:tcW w:w="1518" w:type="dxa"/>
            <w:tcBorders>
              <w:top w:val="nil"/>
              <w:left w:val="single" w:sz="6" w:space="0" w:color="auto"/>
              <w:bottom w:val="single" w:sz="6" w:space="0" w:color="auto"/>
              <w:right w:val="single" w:sz="6" w:space="0" w:color="auto"/>
            </w:tcBorders>
          </w:tcPr>
          <w:p w14:paraId="7A53CE9A" w14:textId="77777777" w:rsidR="00521E1B" w:rsidRPr="00347160" w:rsidRDefault="00521E1B" w:rsidP="00521E1B">
            <w:pPr>
              <w:pStyle w:val="TABLE-cell"/>
              <w:keepNext/>
              <w:jc w:val="center"/>
            </w:pPr>
          </w:p>
        </w:tc>
        <w:tc>
          <w:tcPr>
            <w:tcW w:w="1519" w:type="dxa"/>
            <w:tcBorders>
              <w:top w:val="nil"/>
              <w:left w:val="single" w:sz="6" w:space="0" w:color="auto"/>
              <w:bottom w:val="single" w:sz="6" w:space="0" w:color="auto"/>
              <w:right w:val="single" w:sz="6" w:space="0" w:color="auto"/>
            </w:tcBorders>
          </w:tcPr>
          <w:p w14:paraId="7C29E294" w14:textId="77777777" w:rsidR="00521E1B" w:rsidRPr="00347160" w:rsidRDefault="00521E1B" w:rsidP="00521E1B">
            <w:pPr>
              <w:pStyle w:val="TABLE-cell"/>
              <w:keepNext/>
              <w:jc w:val="center"/>
            </w:pPr>
          </w:p>
        </w:tc>
      </w:tr>
      <w:tr w:rsidR="00162259" w:rsidRPr="00347160" w14:paraId="49A37DE0" w14:textId="77777777" w:rsidTr="00A4449B">
        <w:trPr>
          <w:cantSplit/>
          <w:trHeight w:val="285"/>
          <w:jc w:val="center"/>
        </w:trPr>
        <w:tc>
          <w:tcPr>
            <w:tcW w:w="2997" w:type="dxa"/>
            <w:tcBorders>
              <w:top w:val="single" w:sz="6" w:space="0" w:color="auto"/>
              <w:left w:val="single" w:sz="6" w:space="0" w:color="auto"/>
              <w:bottom w:val="nil"/>
              <w:right w:val="single" w:sz="6" w:space="0" w:color="auto"/>
            </w:tcBorders>
          </w:tcPr>
          <w:p w14:paraId="33336B92" w14:textId="77777777" w:rsidR="00162259" w:rsidRPr="00347160" w:rsidRDefault="00162259" w:rsidP="00521E1B">
            <w:pPr>
              <w:pStyle w:val="TABLE-cell"/>
              <w:keepNext/>
              <w:tabs>
                <w:tab w:val="left" w:pos="452"/>
                <w:tab w:val="left" w:pos="862"/>
                <w:tab w:val="left" w:pos="1272"/>
              </w:tabs>
            </w:pPr>
            <w:r w:rsidRPr="00347160">
              <w:tab/>
            </w:r>
            <w:r w:rsidRPr="00347160">
              <w:rPr>
                <w:b/>
                <w:bCs w:val="0"/>
              </w:rPr>
              <w:t>Write_Data_Block_Access</w:t>
            </w:r>
          </w:p>
        </w:tc>
        <w:tc>
          <w:tcPr>
            <w:tcW w:w="1518" w:type="dxa"/>
            <w:tcBorders>
              <w:top w:val="single" w:sz="6" w:space="0" w:color="auto"/>
              <w:left w:val="single" w:sz="6" w:space="0" w:color="auto"/>
              <w:bottom w:val="nil"/>
              <w:right w:val="single" w:sz="6" w:space="0" w:color="auto"/>
            </w:tcBorders>
          </w:tcPr>
          <w:p w14:paraId="56B28D97" w14:textId="77777777" w:rsidR="00162259" w:rsidRPr="00347160" w:rsidRDefault="00162259" w:rsidP="00521E1B">
            <w:pPr>
              <w:pStyle w:val="TABLE-cell"/>
              <w:keepNext/>
              <w:jc w:val="center"/>
            </w:pPr>
            <w:r w:rsidRPr="00347160">
              <w:t>–</w:t>
            </w:r>
          </w:p>
        </w:tc>
        <w:tc>
          <w:tcPr>
            <w:tcW w:w="1518" w:type="dxa"/>
            <w:tcBorders>
              <w:top w:val="single" w:sz="6" w:space="0" w:color="auto"/>
              <w:left w:val="single" w:sz="6" w:space="0" w:color="auto"/>
              <w:bottom w:val="nil"/>
              <w:right w:val="single" w:sz="6" w:space="0" w:color="auto"/>
            </w:tcBorders>
          </w:tcPr>
          <w:p w14:paraId="1AEEB39F" w14:textId="77777777" w:rsidR="00162259" w:rsidRPr="00347160" w:rsidRDefault="00162259" w:rsidP="00521E1B">
            <w:pPr>
              <w:pStyle w:val="TABLE-cell"/>
              <w:keepNext/>
              <w:jc w:val="center"/>
            </w:pPr>
            <w:r w:rsidRPr="00347160">
              <w:t>S</w:t>
            </w:r>
          </w:p>
        </w:tc>
        <w:tc>
          <w:tcPr>
            <w:tcW w:w="1518" w:type="dxa"/>
            <w:tcBorders>
              <w:top w:val="single" w:sz="6" w:space="0" w:color="auto"/>
              <w:left w:val="single" w:sz="6" w:space="0" w:color="auto"/>
              <w:bottom w:val="nil"/>
              <w:right w:val="single" w:sz="6" w:space="0" w:color="auto"/>
            </w:tcBorders>
          </w:tcPr>
          <w:p w14:paraId="526DA577" w14:textId="77777777" w:rsidR="00162259" w:rsidRPr="00347160" w:rsidRDefault="00162259" w:rsidP="00521E1B">
            <w:pPr>
              <w:pStyle w:val="TABLE-cell"/>
              <w:keepNext/>
              <w:jc w:val="center"/>
            </w:pPr>
            <w:r w:rsidRPr="00347160">
              <w:t>–</w:t>
            </w:r>
          </w:p>
        </w:tc>
        <w:tc>
          <w:tcPr>
            <w:tcW w:w="1519" w:type="dxa"/>
            <w:tcBorders>
              <w:top w:val="single" w:sz="6" w:space="0" w:color="auto"/>
              <w:left w:val="single" w:sz="6" w:space="0" w:color="auto"/>
              <w:bottom w:val="nil"/>
              <w:right w:val="single" w:sz="6" w:space="0" w:color="auto"/>
            </w:tcBorders>
          </w:tcPr>
          <w:p w14:paraId="5371A3BD" w14:textId="77777777" w:rsidR="00162259" w:rsidRPr="00347160" w:rsidRDefault="00162259" w:rsidP="00521E1B">
            <w:pPr>
              <w:pStyle w:val="TABLE-cell"/>
              <w:keepNext/>
              <w:jc w:val="center"/>
            </w:pPr>
            <w:r w:rsidRPr="00347160">
              <w:t>–</w:t>
            </w:r>
          </w:p>
        </w:tc>
      </w:tr>
      <w:tr w:rsidR="00521E1B" w:rsidRPr="00347160" w14:paraId="0BAAD5FD" w14:textId="77777777" w:rsidTr="00A4449B">
        <w:trPr>
          <w:cantSplit/>
          <w:trHeight w:val="285"/>
          <w:jc w:val="center"/>
        </w:trPr>
        <w:tc>
          <w:tcPr>
            <w:tcW w:w="2997" w:type="dxa"/>
            <w:tcBorders>
              <w:top w:val="nil"/>
              <w:left w:val="single" w:sz="6" w:space="0" w:color="auto"/>
              <w:bottom w:val="nil"/>
              <w:right w:val="single" w:sz="6" w:space="0" w:color="auto"/>
            </w:tcBorders>
          </w:tcPr>
          <w:p w14:paraId="2020C9A7" w14:textId="77777777" w:rsidR="00521E1B" w:rsidRPr="00347160" w:rsidRDefault="00521E1B" w:rsidP="00521E1B">
            <w:pPr>
              <w:pStyle w:val="TABLE-cell"/>
              <w:keepNext/>
              <w:tabs>
                <w:tab w:val="left" w:pos="452"/>
                <w:tab w:val="left" w:pos="862"/>
                <w:tab w:val="left" w:pos="1272"/>
              </w:tabs>
            </w:pPr>
            <w:r w:rsidRPr="00347160">
              <w:tab/>
            </w:r>
            <w:r w:rsidRPr="00347160">
              <w:tab/>
              <w:t>Last_Block</w:t>
            </w:r>
          </w:p>
        </w:tc>
        <w:tc>
          <w:tcPr>
            <w:tcW w:w="1518" w:type="dxa"/>
            <w:tcBorders>
              <w:top w:val="nil"/>
              <w:left w:val="single" w:sz="6" w:space="0" w:color="auto"/>
              <w:bottom w:val="nil"/>
              <w:right w:val="single" w:sz="6" w:space="0" w:color="auto"/>
            </w:tcBorders>
          </w:tcPr>
          <w:p w14:paraId="24E4C5E4" w14:textId="77777777" w:rsidR="00521E1B" w:rsidRPr="00347160" w:rsidRDefault="00521E1B" w:rsidP="00521E1B">
            <w:pPr>
              <w:pStyle w:val="TABLE-cell"/>
              <w:keepNext/>
              <w:jc w:val="center"/>
            </w:pPr>
          </w:p>
        </w:tc>
        <w:tc>
          <w:tcPr>
            <w:tcW w:w="1518" w:type="dxa"/>
            <w:tcBorders>
              <w:top w:val="nil"/>
              <w:left w:val="single" w:sz="6" w:space="0" w:color="auto"/>
              <w:bottom w:val="nil"/>
              <w:right w:val="single" w:sz="6" w:space="0" w:color="auto"/>
            </w:tcBorders>
          </w:tcPr>
          <w:p w14:paraId="77887479" w14:textId="77777777" w:rsidR="00521E1B" w:rsidRPr="00347160" w:rsidRDefault="00521E1B" w:rsidP="00521E1B">
            <w:pPr>
              <w:pStyle w:val="TABLE-cell"/>
              <w:keepNext/>
              <w:jc w:val="center"/>
            </w:pPr>
            <w:r w:rsidRPr="00347160">
              <w:t>M</w:t>
            </w:r>
          </w:p>
        </w:tc>
        <w:tc>
          <w:tcPr>
            <w:tcW w:w="1518" w:type="dxa"/>
            <w:tcBorders>
              <w:top w:val="nil"/>
              <w:left w:val="single" w:sz="6" w:space="0" w:color="auto"/>
              <w:bottom w:val="nil"/>
              <w:right w:val="single" w:sz="6" w:space="0" w:color="auto"/>
            </w:tcBorders>
          </w:tcPr>
          <w:p w14:paraId="48E92C16" w14:textId="77777777" w:rsidR="00521E1B" w:rsidRPr="00347160" w:rsidRDefault="00521E1B" w:rsidP="00521E1B">
            <w:pPr>
              <w:pStyle w:val="TABLE-cell"/>
              <w:keepNext/>
              <w:jc w:val="center"/>
            </w:pPr>
          </w:p>
        </w:tc>
        <w:tc>
          <w:tcPr>
            <w:tcW w:w="1519" w:type="dxa"/>
            <w:tcBorders>
              <w:top w:val="nil"/>
              <w:left w:val="single" w:sz="6" w:space="0" w:color="auto"/>
              <w:bottom w:val="nil"/>
              <w:right w:val="single" w:sz="6" w:space="0" w:color="auto"/>
            </w:tcBorders>
          </w:tcPr>
          <w:p w14:paraId="344D11A6" w14:textId="77777777" w:rsidR="00521E1B" w:rsidRPr="00347160" w:rsidRDefault="00521E1B" w:rsidP="00521E1B">
            <w:pPr>
              <w:pStyle w:val="TABLE-cell"/>
              <w:keepNext/>
              <w:jc w:val="center"/>
            </w:pPr>
          </w:p>
        </w:tc>
      </w:tr>
      <w:tr w:rsidR="00521E1B" w:rsidRPr="00347160" w14:paraId="23FAC791" w14:textId="77777777" w:rsidTr="00A4449B">
        <w:trPr>
          <w:cantSplit/>
          <w:trHeight w:val="352"/>
          <w:jc w:val="center"/>
        </w:trPr>
        <w:tc>
          <w:tcPr>
            <w:tcW w:w="2997" w:type="dxa"/>
            <w:tcBorders>
              <w:top w:val="nil"/>
              <w:left w:val="single" w:sz="6" w:space="0" w:color="auto"/>
              <w:bottom w:val="single" w:sz="4" w:space="0" w:color="auto"/>
              <w:right w:val="single" w:sz="6" w:space="0" w:color="auto"/>
            </w:tcBorders>
          </w:tcPr>
          <w:p w14:paraId="33E005BB" w14:textId="77777777" w:rsidR="00521E1B" w:rsidRPr="00347160" w:rsidRDefault="00521E1B" w:rsidP="00521E1B">
            <w:pPr>
              <w:pStyle w:val="TABLE-cell"/>
              <w:keepNext/>
              <w:tabs>
                <w:tab w:val="left" w:pos="452"/>
                <w:tab w:val="left" w:pos="862"/>
                <w:tab w:val="left" w:pos="1272"/>
              </w:tabs>
            </w:pPr>
            <w:r w:rsidRPr="00347160">
              <w:tab/>
            </w:r>
            <w:r w:rsidRPr="00347160">
              <w:tab/>
              <w:t>Block_Number</w:t>
            </w:r>
          </w:p>
        </w:tc>
        <w:tc>
          <w:tcPr>
            <w:tcW w:w="1518" w:type="dxa"/>
            <w:tcBorders>
              <w:top w:val="nil"/>
              <w:left w:val="single" w:sz="6" w:space="0" w:color="auto"/>
              <w:bottom w:val="single" w:sz="4" w:space="0" w:color="auto"/>
              <w:right w:val="single" w:sz="6" w:space="0" w:color="auto"/>
            </w:tcBorders>
          </w:tcPr>
          <w:p w14:paraId="3448A0F7" w14:textId="77777777" w:rsidR="00521E1B" w:rsidRPr="00347160" w:rsidRDefault="00521E1B" w:rsidP="00521E1B">
            <w:pPr>
              <w:pStyle w:val="TABLE-cell"/>
              <w:keepNext/>
              <w:jc w:val="center"/>
            </w:pPr>
          </w:p>
        </w:tc>
        <w:tc>
          <w:tcPr>
            <w:tcW w:w="1518" w:type="dxa"/>
            <w:tcBorders>
              <w:top w:val="nil"/>
              <w:left w:val="single" w:sz="6" w:space="0" w:color="auto"/>
              <w:bottom w:val="single" w:sz="4" w:space="0" w:color="auto"/>
              <w:right w:val="single" w:sz="6" w:space="0" w:color="auto"/>
            </w:tcBorders>
          </w:tcPr>
          <w:p w14:paraId="6153E8E3" w14:textId="77777777" w:rsidR="00521E1B" w:rsidRPr="00347160" w:rsidRDefault="00521E1B" w:rsidP="00521E1B">
            <w:pPr>
              <w:pStyle w:val="TABLE-cell"/>
              <w:keepNext/>
              <w:jc w:val="center"/>
            </w:pPr>
            <w:r w:rsidRPr="00347160">
              <w:t>M</w:t>
            </w:r>
          </w:p>
        </w:tc>
        <w:tc>
          <w:tcPr>
            <w:tcW w:w="1518" w:type="dxa"/>
            <w:tcBorders>
              <w:top w:val="nil"/>
              <w:left w:val="single" w:sz="6" w:space="0" w:color="auto"/>
              <w:bottom w:val="single" w:sz="4" w:space="0" w:color="auto"/>
              <w:right w:val="single" w:sz="6" w:space="0" w:color="auto"/>
            </w:tcBorders>
          </w:tcPr>
          <w:p w14:paraId="6B1A3F67" w14:textId="77777777" w:rsidR="00521E1B" w:rsidRPr="00347160" w:rsidRDefault="00521E1B" w:rsidP="00521E1B">
            <w:pPr>
              <w:pStyle w:val="TABLE-cell"/>
              <w:keepNext/>
              <w:jc w:val="center"/>
            </w:pPr>
          </w:p>
        </w:tc>
        <w:tc>
          <w:tcPr>
            <w:tcW w:w="1519" w:type="dxa"/>
            <w:tcBorders>
              <w:top w:val="nil"/>
              <w:left w:val="single" w:sz="6" w:space="0" w:color="auto"/>
              <w:bottom w:val="single" w:sz="4" w:space="0" w:color="auto"/>
              <w:right w:val="single" w:sz="6" w:space="0" w:color="auto"/>
            </w:tcBorders>
          </w:tcPr>
          <w:p w14:paraId="68FF44AE" w14:textId="77777777" w:rsidR="00521E1B" w:rsidRPr="00347160" w:rsidRDefault="00521E1B" w:rsidP="00521E1B">
            <w:pPr>
              <w:pStyle w:val="TABLE-cell"/>
              <w:keepNext/>
              <w:jc w:val="center"/>
            </w:pPr>
          </w:p>
        </w:tc>
      </w:tr>
    </w:tbl>
    <w:p w14:paraId="66C6BEEB" w14:textId="77777777" w:rsidR="00A4449B" w:rsidRDefault="00A4449B">
      <w:pPr>
        <w:rPr>
          <w:bCs/>
        </w:rPr>
      </w:pPr>
    </w:p>
    <w:p w14:paraId="719734E1" w14:textId="77777777" w:rsidR="00162259" w:rsidRPr="00347160" w:rsidRDefault="00162259" w:rsidP="00B67C8A">
      <w:pPr>
        <w:pStyle w:val="Heading2"/>
      </w:pPr>
      <w:bookmarkStart w:id="3761" w:name="_Toc239692809"/>
      <w:bookmarkStart w:id="3762" w:name="_Ref240637678"/>
      <w:bookmarkStart w:id="3763" w:name="_Ref245455000"/>
      <w:bookmarkStart w:id="3764" w:name="_Toc246860939"/>
      <w:bookmarkStart w:id="3765" w:name="_Toc246861002"/>
      <w:bookmarkStart w:id="3766" w:name="_Ref247365818"/>
      <w:bookmarkStart w:id="3767" w:name="_Ref247366101"/>
      <w:bookmarkStart w:id="3768" w:name="_Toc247390660"/>
      <w:bookmarkStart w:id="3769" w:name="_Ref247551323"/>
      <w:bookmarkStart w:id="3770" w:name="_Toc249289516"/>
      <w:bookmarkStart w:id="3771" w:name="_Ref277773282"/>
      <w:bookmarkStart w:id="3772" w:name="_Toc277948325"/>
      <w:bookmarkStart w:id="3773" w:name="_Toc279392043"/>
      <w:bookmarkStart w:id="3774" w:name="_Toc279396986"/>
      <w:bookmarkStart w:id="3775" w:name="_Toc299013345"/>
      <w:bookmarkStart w:id="3776" w:name="_Toc315426415"/>
      <w:bookmarkStart w:id="3777" w:name="_Ref406403900"/>
      <w:bookmarkStart w:id="3778" w:name="_Ref406427967"/>
      <w:bookmarkStart w:id="3779" w:name="_Toc406524204"/>
      <w:bookmarkStart w:id="3780" w:name="_Ref408340058"/>
      <w:bookmarkStart w:id="3781" w:name="_Ref421559416"/>
      <w:bookmarkStart w:id="3782" w:name="_Toc437856549"/>
      <w:bookmarkStart w:id="3783" w:name="_Toc97127251"/>
      <w:r w:rsidRPr="00347160">
        <w:t>The Read service</w:t>
      </w:r>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r w:rsidRPr="00347160">
        <w:fldChar w:fldCharType="begin"/>
      </w:r>
      <w:r w:rsidRPr="00347160">
        <w:instrText xml:space="preserve"> XE "Read service" </w:instrText>
      </w:r>
      <w:r w:rsidRPr="00347160">
        <w:fldChar w:fldCharType="end"/>
      </w:r>
    </w:p>
    <w:p w14:paraId="50D49113" w14:textId="77777777" w:rsidR="00162259" w:rsidRPr="00B67C8A" w:rsidRDefault="00162259" w:rsidP="00B67C8A">
      <w:pPr>
        <w:pStyle w:val="PARAGRAPH"/>
        <w:rPr>
          <w:rStyle w:val="Emphasis"/>
        </w:rPr>
      </w:pPr>
      <w:r w:rsidRPr="00B67C8A">
        <w:rPr>
          <w:rStyle w:val="Emphasis"/>
        </w:rPr>
        <w:t>Function</w:t>
      </w:r>
    </w:p>
    <w:p w14:paraId="05CE7121" w14:textId="77777777" w:rsidR="00162259" w:rsidRPr="00347160" w:rsidRDefault="00162259" w:rsidP="00B67C8A">
      <w:pPr>
        <w:pStyle w:val="PARAGRAPH"/>
      </w:pPr>
      <w:r w:rsidRPr="00347160">
        <w:t>The Read service is used with SN referencing. It is a confirmed service. Its functions are:</w:t>
      </w:r>
    </w:p>
    <w:p w14:paraId="5BD6AFB1" w14:textId="77777777" w:rsidR="00162259" w:rsidRPr="00347160" w:rsidRDefault="00162259" w:rsidP="00695ACD">
      <w:pPr>
        <w:pStyle w:val="ListBullet"/>
        <w:numPr>
          <w:ilvl w:val="0"/>
          <w:numId w:val="20"/>
        </w:numPr>
      </w:pPr>
      <w:r w:rsidRPr="00347160">
        <w:t>to read the value of one or more COSEM interface object attributes. In this case, the encoded form of the .request service primitive shall fit in a single APDU. The result can be delivered in a single response, or – if it is too long to fit in a single response – in multiple responses, with block transfer;</w:t>
      </w:r>
    </w:p>
    <w:p w14:paraId="561EF5B0" w14:textId="77777777" w:rsidR="00162259" w:rsidRPr="00347160" w:rsidRDefault="00162259" w:rsidP="00695ACD">
      <w:pPr>
        <w:pStyle w:val="ListBullet"/>
        <w:numPr>
          <w:ilvl w:val="0"/>
          <w:numId w:val="20"/>
        </w:numPr>
      </w:pPr>
      <w:r w:rsidRPr="00347160">
        <w:t>to invoke one or more COSEM interface object methods, when return parameters are expected. In this case, if either the .request (including the method references and the method invocation parameters) or the .response service primitive (including the results and return parameters) is too long to fit in a single APDU, then block transfer with multiple requests and/or responses can be used.</w:t>
      </w:r>
    </w:p>
    <w:p w14:paraId="7CC43959" w14:textId="3CAB5179" w:rsidR="00162259" w:rsidRPr="00347160" w:rsidRDefault="00162259" w:rsidP="00B67C8A">
      <w:pPr>
        <w:pStyle w:val="PARAGRAPH"/>
      </w:pPr>
      <w:r w:rsidRPr="00347160">
        <w:t xml:space="preserve">The Read service is specified in </w:t>
      </w:r>
      <w:r w:rsidRPr="00347160">
        <w:fldChar w:fldCharType="begin" w:fldLock="1"/>
      </w:r>
      <w:r w:rsidRPr="00347160">
        <w:instrText xml:space="preserve"> REF IEC61334_4_41_DLMS \h  \* MERGEFORMAT </w:instrText>
      </w:r>
      <w:r w:rsidRPr="00347160">
        <w:fldChar w:fldCharType="separate"/>
      </w:r>
      <w:r w:rsidR="00077BDE">
        <w:t>IEC 6</w:t>
      </w:r>
      <w:r w:rsidR="00811F07" w:rsidRPr="00347160">
        <w:t>1334-4-41:1996</w:t>
      </w:r>
      <w:r w:rsidRPr="00347160">
        <w:fldChar w:fldCharType="end"/>
      </w:r>
      <w:r w:rsidRPr="00347160">
        <w:t xml:space="preserve">, 10.4 and Annex A. For completeness and for consistency with the specification of services using LN referencing, the specification is reproduced here, together with the extensions made for </w:t>
      </w:r>
      <w:del w:id="3784" w:author="John Cowburn" w:date="2021-04-16T13:58:00Z">
        <w:r w:rsidRPr="00347160" w:rsidDel="00635BE8">
          <w:delText>DLMS</w:delText>
        </w:r>
      </w:del>
      <w:ins w:id="3785" w:author="John Cowburn" w:date="2021-04-16T13:58:00Z">
        <w:r w:rsidR="00635BE8">
          <w:t>DLMS®</w:t>
        </w:r>
      </w:ins>
      <w:r w:rsidRPr="00347160">
        <w:t>/COSEM.</w:t>
      </w:r>
    </w:p>
    <w:p w14:paraId="0ED9186D" w14:textId="77777777" w:rsidR="00162259" w:rsidRPr="00347160" w:rsidRDefault="00162259" w:rsidP="00162259">
      <w:pPr>
        <w:pStyle w:val="PARAGRAPH"/>
        <w:rPr>
          <w:i/>
          <w:iCs/>
        </w:rPr>
      </w:pPr>
      <w:r w:rsidRPr="00347160">
        <w:rPr>
          <w:i/>
          <w:iCs/>
        </w:rPr>
        <w:t>Semantics</w:t>
      </w:r>
    </w:p>
    <w:p w14:paraId="398AC246" w14:textId="77777777" w:rsidR="00162259" w:rsidRPr="00347160" w:rsidRDefault="00162259" w:rsidP="00B67C8A">
      <w:pPr>
        <w:pStyle w:val="PARAGRAPH"/>
      </w:pPr>
      <w:r w:rsidRPr="00347160">
        <w:t xml:space="preserve">The Read service primitives shall provide service parameters as shown in </w:t>
      </w:r>
      <w:r w:rsidRPr="00347160">
        <w:fldChar w:fldCharType="begin" w:fldLock="1"/>
      </w:r>
      <w:r w:rsidRPr="00347160">
        <w:instrText xml:space="preserve"> REF _Ref239694240 \h  \* MERGEFORMAT </w:instrText>
      </w:r>
      <w:r w:rsidRPr="00347160">
        <w:fldChar w:fldCharType="separate"/>
      </w:r>
      <w:r w:rsidR="00811F07" w:rsidRPr="00347160">
        <w:t xml:space="preserve">Table </w:t>
      </w:r>
      <w:r w:rsidR="00811F07">
        <w:t>53</w:t>
      </w:r>
      <w:r w:rsidRPr="00347160">
        <w:fldChar w:fldCharType="end"/>
      </w:r>
      <w:r w:rsidRPr="00347160">
        <w:t>.</w:t>
      </w:r>
    </w:p>
    <w:p w14:paraId="1B4BC582" w14:textId="34107632" w:rsidR="00162259" w:rsidRPr="00347160" w:rsidRDefault="00162259" w:rsidP="00B67C8A">
      <w:pPr>
        <w:pStyle w:val="TABLE-title"/>
      </w:pPr>
      <w:bookmarkStart w:id="3786" w:name="_Ref239694240"/>
      <w:bookmarkStart w:id="3787" w:name="_Toc246861042"/>
      <w:bookmarkStart w:id="3788" w:name="_Toc249289826"/>
      <w:bookmarkStart w:id="3789" w:name="_Toc277948653"/>
      <w:bookmarkStart w:id="3790" w:name="_Toc279392129"/>
      <w:bookmarkStart w:id="3791" w:name="_Toc279397407"/>
      <w:bookmarkStart w:id="3792" w:name="_Toc315426548"/>
      <w:bookmarkStart w:id="3793" w:name="_Toc355266102"/>
      <w:bookmarkStart w:id="3794" w:name="_Toc406428481"/>
      <w:bookmarkStart w:id="3795" w:name="_Toc437856784"/>
      <w:bookmarkStart w:id="3796" w:name="_Toc97127495"/>
      <w:r w:rsidRPr="00347160">
        <w:lastRenderedPageBreak/>
        <w:t xml:space="preserve">Table </w:t>
      </w:r>
      <w:fldSimple w:instr=" SEQ Table \* ARABIC ">
        <w:r w:rsidR="00DC4BE9">
          <w:rPr>
            <w:noProof/>
          </w:rPr>
          <w:t>53</w:t>
        </w:r>
      </w:fldSimple>
      <w:bookmarkEnd w:id="3786"/>
      <w:r w:rsidRPr="00347160">
        <w:t xml:space="preserve"> – Service parameters of the Read service</w:t>
      </w:r>
      <w:bookmarkEnd w:id="3787"/>
      <w:bookmarkEnd w:id="3788"/>
      <w:bookmarkEnd w:id="3789"/>
      <w:bookmarkEnd w:id="3790"/>
      <w:bookmarkEnd w:id="3791"/>
      <w:bookmarkEnd w:id="3792"/>
      <w:bookmarkEnd w:id="3793"/>
      <w:bookmarkEnd w:id="3794"/>
      <w:bookmarkEnd w:id="3795"/>
      <w:bookmarkEnd w:id="3796"/>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92"/>
        <w:gridCol w:w="1244"/>
        <w:gridCol w:w="1245"/>
        <w:gridCol w:w="1244"/>
        <w:gridCol w:w="1245"/>
      </w:tblGrid>
      <w:tr w:rsidR="00162259" w:rsidRPr="00347160" w14:paraId="2961AFBC" w14:textId="77777777" w:rsidTr="00521E1B">
        <w:trPr>
          <w:cantSplit/>
          <w:tblHeader/>
          <w:jc w:val="center"/>
        </w:trPr>
        <w:tc>
          <w:tcPr>
            <w:tcW w:w="4044" w:type="dxa"/>
            <w:tcBorders>
              <w:top w:val="nil"/>
              <w:left w:val="nil"/>
            </w:tcBorders>
          </w:tcPr>
          <w:p w14:paraId="44E4CA0B" w14:textId="77777777" w:rsidR="00162259" w:rsidRPr="00347160" w:rsidRDefault="00162259" w:rsidP="00521E1B">
            <w:pPr>
              <w:pStyle w:val="TABLE-cell"/>
              <w:keepNext/>
              <w:tabs>
                <w:tab w:val="left" w:pos="251"/>
                <w:tab w:val="left" w:pos="579"/>
                <w:tab w:val="left" w:pos="825"/>
                <w:tab w:val="left" w:pos="1153"/>
                <w:tab w:val="left" w:pos="1399"/>
              </w:tabs>
            </w:pPr>
          </w:p>
        </w:tc>
        <w:tc>
          <w:tcPr>
            <w:tcW w:w="1229" w:type="dxa"/>
          </w:tcPr>
          <w:p w14:paraId="1827DC38" w14:textId="77777777" w:rsidR="00162259" w:rsidRPr="00347160" w:rsidRDefault="00162259" w:rsidP="00521E1B">
            <w:pPr>
              <w:pStyle w:val="TABLE-cell"/>
              <w:keepNext/>
              <w:tabs>
                <w:tab w:val="left" w:pos="251"/>
                <w:tab w:val="left" w:pos="579"/>
                <w:tab w:val="left" w:pos="825"/>
                <w:tab w:val="left" w:pos="1153"/>
                <w:tab w:val="left" w:pos="1399"/>
              </w:tabs>
              <w:jc w:val="center"/>
              <w:rPr>
                <w:b/>
                <w:bCs w:val="0"/>
              </w:rPr>
            </w:pPr>
            <w:r w:rsidRPr="00347160">
              <w:rPr>
                <w:b/>
                <w:bCs w:val="0"/>
              </w:rPr>
              <w:t>.request</w:t>
            </w:r>
          </w:p>
        </w:tc>
        <w:tc>
          <w:tcPr>
            <w:tcW w:w="1230" w:type="dxa"/>
          </w:tcPr>
          <w:p w14:paraId="4C380A1D" w14:textId="77777777" w:rsidR="00162259" w:rsidRPr="00347160" w:rsidRDefault="00162259" w:rsidP="00521E1B">
            <w:pPr>
              <w:pStyle w:val="TABLE-cell"/>
              <w:keepNext/>
              <w:tabs>
                <w:tab w:val="left" w:pos="251"/>
                <w:tab w:val="left" w:pos="579"/>
                <w:tab w:val="left" w:pos="825"/>
                <w:tab w:val="left" w:pos="1153"/>
                <w:tab w:val="left" w:pos="1399"/>
              </w:tabs>
              <w:jc w:val="center"/>
              <w:rPr>
                <w:b/>
                <w:bCs w:val="0"/>
              </w:rPr>
            </w:pPr>
            <w:r w:rsidRPr="00347160">
              <w:rPr>
                <w:b/>
                <w:bCs w:val="0"/>
              </w:rPr>
              <w:t>.indication</w:t>
            </w:r>
          </w:p>
        </w:tc>
        <w:tc>
          <w:tcPr>
            <w:tcW w:w="1229" w:type="dxa"/>
          </w:tcPr>
          <w:p w14:paraId="1CE8D61A" w14:textId="77777777" w:rsidR="00162259" w:rsidRPr="00347160" w:rsidRDefault="00162259" w:rsidP="00521E1B">
            <w:pPr>
              <w:pStyle w:val="TABLE-cell"/>
              <w:keepNext/>
              <w:tabs>
                <w:tab w:val="left" w:pos="251"/>
                <w:tab w:val="left" w:pos="579"/>
                <w:tab w:val="left" w:pos="825"/>
                <w:tab w:val="left" w:pos="1153"/>
                <w:tab w:val="left" w:pos="1399"/>
              </w:tabs>
              <w:jc w:val="center"/>
              <w:rPr>
                <w:b/>
                <w:bCs w:val="0"/>
              </w:rPr>
            </w:pPr>
            <w:r w:rsidRPr="00347160">
              <w:rPr>
                <w:b/>
                <w:bCs w:val="0"/>
              </w:rPr>
              <w:t>.response</w:t>
            </w:r>
          </w:p>
        </w:tc>
        <w:tc>
          <w:tcPr>
            <w:tcW w:w="1230" w:type="dxa"/>
          </w:tcPr>
          <w:p w14:paraId="2B6A5593" w14:textId="77777777" w:rsidR="00162259" w:rsidRPr="00347160" w:rsidRDefault="00162259" w:rsidP="00521E1B">
            <w:pPr>
              <w:pStyle w:val="TABLE-cell"/>
              <w:keepNext/>
              <w:tabs>
                <w:tab w:val="left" w:pos="251"/>
                <w:tab w:val="left" w:pos="579"/>
                <w:tab w:val="left" w:pos="825"/>
                <w:tab w:val="left" w:pos="1153"/>
                <w:tab w:val="left" w:pos="1399"/>
              </w:tabs>
              <w:jc w:val="center"/>
              <w:rPr>
                <w:b/>
                <w:bCs w:val="0"/>
              </w:rPr>
            </w:pPr>
            <w:r w:rsidRPr="00347160">
              <w:rPr>
                <w:b/>
                <w:bCs w:val="0"/>
              </w:rPr>
              <w:t>.confirm</w:t>
            </w:r>
          </w:p>
        </w:tc>
      </w:tr>
      <w:tr w:rsidR="00162259" w:rsidRPr="00347160" w14:paraId="3561FA26" w14:textId="77777777" w:rsidTr="00521E1B">
        <w:trPr>
          <w:cantSplit/>
          <w:jc w:val="center"/>
        </w:trPr>
        <w:tc>
          <w:tcPr>
            <w:tcW w:w="4044" w:type="dxa"/>
            <w:tcBorders>
              <w:bottom w:val="nil"/>
            </w:tcBorders>
          </w:tcPr>
          <w:p w14:paraId="239F9624" w14:textId="77777777" w:rsidR="00162259" w:rsidRPr="00347160" w:rsidRDefault="00162259" w:rsidP="00521E1B">
            <w:pPr>
              <w:pStyle w:val="TABLE-cell"/>
              <w:keepNext/>
              <w:tabs>
                <w:tab w:val="left" w:pos="415"/>
                <w:tab w:val="left" w:pos="907"/>
                <w:tab w:val="left" w:pos="1317"/>
              </w:tabs>
            </w:pPr>
            <w:r w:rsidRPr="00347160">
              <w:t>Variable_Access_Specification</w:t>
            </w:r>
            <w:r w:rsidRPr="00347160">
              <w:br/>
              <w:t>{ Variable_Access_Specification }</w:t>
            </w:r>
          </w:p>
        </w:tc>
        <w:tc>
          <w:tcPr>
            <w:tcW w:w="1229" w:type="dxa"/>
            <w:tcBorders>
              <w:bottom w:val="nil"/>
            </w:tcBorders>
            <w:vAlign w:val="center"/>
          </w:tcPr>
          <w:p w14:paraId="3C4FAA8F" w14:textId="77777777" w:rsidR="00162259" w:rsidRPr="00347160" w:rsidRDefault="00162259" w:rsidP="00521E1B">
            <w:pPr>
              <w:pStyle w:val="TABLE-cell"/>
              <w:keepNext/>
              <w:tabs>
                <w:tab w:val="left" w:pos="415"/>
                <w:tab w:val="left" w:pos="907"/>
                <w:tab w:val="left" w:pos="1317"/>
              </w:tabs>
              <w:jc w:val="center"/>
            </w:pPr>
            <w:r w:rsidRPr="00347160">
              <w:t>M</w:t>
            </w:r>
            <w:r w:rsidRPr="00347160">
              <w:br/>
              <w:t xml:space="preserve"> </w:t>
            </w:r>
          </w:p>
        </w:tc>
        <w:tc>
          <w:tcPr>
            <w:tcW w:w="1230" w:type="dxa"/>
            <w:tcBorders>
              <w:bottom w:val="nil"/>
            </w:tcBorders>
            <w:vAlign w:val="center"/>
          </w:tcPr>
          <w:p w14:paraId="574F14BA" w14:textId="77777777" w:rsidR="00162259" w:rsidRPr="00347160" w:rsidRDefault="00162259" w:rsidP="00521E1B">
            <w:pPr>
              <w:pStyle w:val="TABLE-cell"/>
              <w:keepNext/>
              <w:tabs>
                <w:tab w:val="left" w:pos="415"/>
                <w:tab w:val="left" w:pos="907"/>
                <w:tab w:val="left" w:pos="1317"/>
              </w:tabs>
              <w:jc w:val="center"/>
            </w:pPr>
            <w:r w:rsidRPr="00347160">
              <w:t>M (=)</w:t>
            </w:r>
            <w:r w:rsidRPr="00347160">
              <w:br/>
            </w:r>
          </w:p>
        </w:tc>
        <w:tc>
          <w:tcPr>
            <w:tcW w:w="1229" w:type="dxa"/>
            <w:tcBorders>
              <w:bottom w:val="nil"/>
            </w:tcBorders>
            <w:vAlign w:val="center"/>
          </w:tcPr>
          <w:p w14:paraId="0FDB092D" w14:textId="77777777" w:rsidR="00162259" w:rsidRPr="00347160" w:rsidRDefault="00162259" w:rsidP="00521E1B">
            <w:pPr>
              <w:pStyle w:val="TABLE-cell"/>
              <w:keepNext/>
              <w:tabs>
                <w:tab w:val="left" w:pos="415"/>
                <w:tab w:val="left" w:pos="907"/>
                <w:tab w:val="left" w:pos="1317"/>
              </w:tabs>
              <w:jc w:val="center"/>
            </w:pPr>
            <w:r w:rsidRPr="00347160">
              <w:t>–</w:t>
            </w:r>
          </w:p>
        </w:tc>
        <w:tc>
          <w:tcPr>
            <w:tcW w:w="1230" w:type="dxa"/>
            <w:tcBorders>
              <w:bottom w:val="nil"/>
            </w:tcBorders>
            <w:vAlign w:val="center"/>
          </w:tcPr>
          <w:p w14:paraId="60FBC283" w14:textId="77777777" w:rsidR="00162259" w:rsidRPr="00347160" w:rsidRDefault="00162259" w:rsidP="00521E1B">
            <w:pPr>
              <w:pStyle w:val="TABLE-cell"/>
              <w:keepNext/>
              <w:tabs>
                <w:tab w:val="left" w:pos="415"/>
                <w:tab w:val="left" w:pos="907"/>
                <w:tab w:val="left" w:pos="1317"/>
              </w:tabs>
              <w:jc w:val="center"/>
            </w:pPr>
            <w:r w:rsidRPr="00347160">
              <w:t>–</w:t>
            </w:r>
          </w:p>
        </w:tc>
      </w:tr>
      <w:tr w:rsidR="00521E1B" w:rsidRPr="00347160" w14:paraId="5C5513C2" w14:textId="77777777" w:rsidTr="00521E1B">
        <w:trPr>
          <w:cantSplit/>
          <w:jc w:val="center"/>
        </w:trPr>
        <w:tc>
          <w:tcPr>
            <w:tcW w:w="4044" w:type="dxa"/>
            <w:tcBorders>
              <w:top w:val="nil"/>
              <w:bottom w:val="nil"/>
            </w:tcBorders>
          </w:tcPr>
          <w:p w14:paraId="0AC6667D" w14:textId="77777777" w:rsidR="00521E1B" w:rsidRPr="00347160" w:rsidRDefault="00521E1B" w:rsidP="00521E1B">
            <w:pPr>
              <w:pStyle w:val="TABLE-cell"/>
              <w:keepNext/>
              <w:tabs>
                <w:tab w:val="left" w:pos="415"/>
                <w:tab w:val="left" w:pos="907"/>
                <w:tab w:val="left" w:pos="1317"/>
              </w:tabs>
            </w:pPr>
            <w:r w:rsidRPr="00347160">
              <w:tab/>
              <w:t>Variable_Name</w:t>
            </w:r>
          </w:p>
        </w:tc>
        <w:tc>
          <w:tcPr>
            <w:tcW w:w="1229" w:type="dxa"/>
            <w:tcBorders>
              <w:top w:val="nil"/>
              <w:bottom w:val="nil"/>
            </w:tcBorders>
            <w:vAlign w:val="center"/>
          </w:tcPr>
          <w:p w14:paraId="7856855A" w14:textId="77777777" w:rsidR="00521E1B" w:rsidRPr="00347160" w:rsidRDefault="00521E1B" w:rsidP="00521E1B">
            <w:pPr>
              <w:pStyle w:val="TABLE-cell"/>
              <w:keepNext/>
              <w:tabs>
                <w:tab w:val="left" w:pos="415"/>
                <w:tab w:val="left" w:pos="907"/>
                <w:tab w:val="left" w:pos="1317"/>
              </w:tabs>
              <w:jc w:val="center"/>
            </w:pPr>
            <w:r w:rsidRPr="00347160">
              <w:t>S</w:t>
            </w:r>
          </w:p>
        </w:tc>
        <w:tc>
          <w:tcPr>
            <w:tcW w:w="1230" w:type="dxa"/>
            <w:tcBorders>
              <w:top w:val="nil"/>
              <w:bottom w:val="nil"/>
            </w:tcBorders>
            <w:vAlign w:val="center"/>
          </w:tcPr>
          <w:p w14:paraId="2A46B386" w14:textId="77777777" w:rsidR="00521E1B" w:rsidRPr="00347160" w:rsidRDefault="00521E1B" w:rsidP="00521E1B">
            <w:pPr>
              <w:pStyle w:val="TABLE-cell"/>
              <w:keepNext/>
              <w:tabs>
                <w:tab w:val="left" w:pos="415"/>
                <w:tab w:val="left" w:pos="907"/>
                <w:tab w:val="left" w:pos="1317"/>
              </w:tabs>
              <w:jc w:val="center"/>
            </w:pPr>
            <w:r w:rsidRPr="00347160">
              <w:t>S (=)</w:t>
            </w:r>
          </w:p>
        </w:tc>
        <w:tc>
          <w:tcPr>
            <w:tcW w:w="1229" w:type="dxa"/>
            <w:tcBorders>
              <w:top w:val="nil"/>
              <w:bottom w:val="nil"/>
            </w:tcBorders>
            <w:vAlign w:val="center"/>
          </w:tcPr>
          <w:p w14:paraId="7561EFD2" w14:textId="77777777" w:rsidR="00521E1B" w:rsidRPr="00347160" w:rsidRDefault="00521E1B" w:rsidP="00521E1B">
            <w:pPr>
              <w:pStyle w:val="TABLE-col-heading"/>
            </w:pPr>
          </w:p>
        </w:tc>
        <w:tc>
          <w:tcPr>
            <w:tcW w:w="1230" w:type="dxa"/>
            <w:tcBorders>
              <w:top w:val="nil"/>
              <w:bottom w:val="nil"/>
            </w:tcBorders>
            <w:vAlign w:val="center"/>
          </w:tcPr>
          <w:p w14:paraId="493A4AD1" w14:textId="77777777" w:rsidR="00521E1B" w:rsidRPr="00347160" w:rsidRDefault="00521E1B" w:rsidP="00521E1B">
            <w:pPr>
              <w:pStyle w:val="TABLE-col-heading"/>
            </w:pPr>
          </w:p>
        </w:tc>
      </w:tr>
      <w:tr w:rsidR="00521E1B" w:rsidRPr="00347160" w14:paraId="18A0ACBF" w14:textId="77777777" w:rsidTr="00521E1B">
        <w:trPr>
          <w:cantSplit/>
          <w:jc w:val="center"/>
        </w:trPr>
        <w:tc>
          <w:tcPr>
            <w:tcW w:w="4044" w:type="dxa"/>
            <w:tcBorders>
              <w:top w:val="nil"/>
              <w:bottom w:val="nil"/>
            </w:tcBorders>
          </w:tcPr>
          <w:p w14:paraId="46E3DF87" w14:textId="77777777" w:rsidR="00521E1B" w:rsidRPr="00347160" w:rsidRDefault="00521E1B" w:rsidP="00521E1B">
            <w:pPr>
              <w:pStyle w:val="TABLE-cell"/>
              <w:keepNext/>
              <w:tabs>
                <w:tab w:val="left" w:pos="415"/>
                <w:tab w:val="left" w:pos="907"/>
                <w:tab w:val="left" w:pos="1317"/>
              </w:tabs>
            </w:pPr>
            <w:r w:rsidRPr="00347160">
              <w:tab/>
              <w:t>Parameterized_Access</w:t>
            </w:r>
          </w:p>
        </w:tc>
        <w:tc>
          <w:tcPr>
            <w:tcW w:w="1229" w:type="dxa"/>
            <w:tcBorders>
              <w:top w:val="nil"/>
              <w:bottom w:val="nil"/>
            </w:tcBorders>
            <w:vAlign w:val="center"/>
          </w:tcPr>
          <w:p w14:paraId="2F032705" w14:textId="77777777" w:rsidR="00521E1B" w:rsidRPr="00347160" w:rsidRDefault="00521E1B" w:rsidP="00521E1B">
            <w:pPr>
              <w:pStyle w:val="TABLE-cell"/>
              <w:keepNext/>
              <w:tabs>
                <w:tab w:val="left" w:pos="415"/>
                <w:tab w:val="left" w:pos="907"/>
                <w:tab w:val="left" w:pos="1317"/>
              </w:tabs>
              <w:jc w:val="center"/>
            </w:pPr>
            <w:r w:rsidRPr="00347160">
              <w:t>S</w:t>
            </w:r>
          </w:p>
        </w:tc>
        <w:tc>
          <w:tcPr>
            <w:tcW w:w="1230" w:type="dxa"/>
            <w:tcBorders>
              <w:top w:val="nil"/>
              <w:bottom w:val="nil"/>
            </w:tcBorders>
            <w:vAlign w:val="center"/>
          </w:tcPr>
          <w:p w14:paraId="26FCB0A7" w14:textId="77777777" w:rsidR="00521E1B" w:rsidRPr="00347160" w:rsidRDefault="00521E1B" w:rsidP="00521E1B">
            <w:pPr>
              <w:pStyle w:val="TABLE-cell"/>
              <w:keepNext/>
              <w:tabs>
                <w:tab w:val="left" w:pos="415"/>
                <w:tab w:val="left" w:pos="907"/>
                <w:tab w:val="left" w:pos="1317"/>
              </w:tabs>
              <w:jc w:val="center"/>
            </w:pPr>
            <w:r w:rsidRPr="00347160">
              <w:t>S (=)</w:t>
            </w:r>
          </w:p>
        </w:tc>
        <w:tc>
          <w:tcPr>
            <w:tcW w:w="1229" w:type="dxa"/>
            <w:tcBorders>
              <w:top w:val="nil"/>
              <w:bottom w:val="nil"/>
            </w:tcBorders>
            <w:vAlign w:val="center"/>
          </w:tcPr>
          <w:p w14:paraId="4711B53C" w14:textId="77777777" w:rsidR="00521E1B" w:rsidRPr="00347160" w:rsidRDefault="00521E1B" w:rsidP="00521E1B">
            <w:pPr>
              <w:pStyle w:val="TABLE-col-heading"/>
            </w:pPr>
          </w:p>
        </w:tc>
        <w:tc>
          <w:tcPr>
            <w:tcW w:w="1230" w:type="dxa"/>
            <w:tcBorders>
              <w:top w:val="nil"/>
              <w:bottom w:val="nil"/>
            </w:tcBorders>
            <w:vAlign w:val="center"/>
          </w:tcPr>
          <w:p w14:paraId="0D628BFA" w14:textId="77777777" w:rsidR="00521E1B" w:rsidRPr="00347160" w:rsidRDefault="00521E1B" w:rsidP="00521E1B">
            <w:pPr>
              <w:pStyle w:val="TABLE-col-heading"/>
            </w:pPr>
          </w:p>
        </w:tc>
      </w:tr>
      <w:tr w:rsidR="00521E1B" w:rsidRPr="00347160" w14:paraId="3F47D7C6" w14:textId="77777777" w:rsidTr="00521E1B">
        <w:trPr>
          <w:cantSplit/>
          <w:jc w:val="center"/>
        </w:trPr>
        <w:tc>
          <w:tcPr>
            <w:tcW w:w="4044" w:type="dxa"/>
            <w:tcBorders>
              <w:top w:val="nil"/>
              <w:bottom w:val="nil"/>
            </w:tcBorders>
          </w:tcPr>
          <w:p w14:paraId="670FD455" w14:textId="77777777" w:rsidR="00521E1B" w:rsidRPr="00347160" w:rsidRDefault="00521E1B" w:rsidP="00521E1B">
            <w:pPr>
              <w:pStyle w:val="TABLE-cell"/>
              <w:keepNext/>
              <w:tabs>
                <w:tab w:val="left" w:pos="415"/>
                <w:tab w:val="left" w:pos="907"/>
                <w:tab w:val="left" w:pos="1317"/>
              </w:tabs>
            </w:pPr>
            <w:r w:rsidRPr="00347160">
              <w:tab/>
            </w:r>
            <w:r w:rsidRPr="00347160">
              <w:tab/>
              <w:t>Variable_Name</w:t>
            </w:r>
          </w:p>
        </w:tc>
        <w:tc>
          <w:tcPr>
            <w:tcW w:w="1229" w:type="dxa"/>
            <w:tcBorders>
              <w:top w:val="nil"/>
              <w:bottom w:val="nil"/>
            </w:tcBorders>
            <w:vAlign w:val="center"/>
          </w:tcPr>
          <w:p w14:paraId="65519C84" w14:textId="77777777" w:rsidR="00521E1B" w:rsidRPr="00347160" w:rsidRDefault="00521E1B" w:rsidP="00521E1B">
            <w:pPr>
              <w:pStyle w:val="TABLE-cell"/>
              <w:keepNext/>
              <w:tabs>
                <w:tab w:val="left" w:pos="415"/>
                <w:tab w:val="left" w:pos="907"/>
                <w:tab w:val="left" w:pos="1317"/>
              </w:tabs>
              <w:jc w:val="center"/>
            </w:pPr>
            <w:r w:rsidRPr="00347160">
              <w:t>M</w:t>
            </w:r>
          </w:p>
        </w:tc>
        <w:tc>
          <w:tcPr>
            <w:tcW w:w="1230" w:type="dxa"/>
            <w:tcBorders>
              <w:top w:val="nil"/>
              <w:bottom w:val="nil"/>
            </w:tcBorders>
            <w:vAlign w:val="center"/>
          </w:tcPr>
          <w:p w14:paraId="06EE536A" w14:textId="77777777" w:rsidR="00521E1B" w:rsidRPr="00347160" w:rsidRDefault="00521E1B" w:rsidP="00521E1B">
            <w:pPr>
              <w:pStyle w:val="TABLE-cell"/>
              <w:keepNext/>
              <w:tabs>
                <w:tab w:val="left" w:pos="415"/>
                <w:tab w:val="left" w:pos="907"/>
                <w:tab w:val="left" w:pos="1317"/>
              </w:tabs>
              <w:jc w:val="center"/>
            </w:pPr>
            <w:r w:rsidRPr="00347160">
              <w:t>M (=)</w:t>
            </w:r>
          </w:p>
        </w:tc>
        <w:tc>
          <w:tcPr>
            <w:tcW w:w="1229" w:type="dxa"/>
            <w:tcBorders>
              <w:top w:val="nil"/>
              <w:bottom w:val="nil"/>
            </w:tcBorders>
            <w:vAlign w:val="center"/>
          </w:tcPr>
          <w:p w14:paraId="0002CCB9" w14:textId="77777777" w:rsidR="00521E1B" w:rsidRPr="00347160" w:rsidRDefault="00521E1B" w:rsidP="00521E1B">
            <w:pPr>
              <w:pStyle w:val="TABLE-col-heading"/>
            </w:pPr>
          </w:p>
        </w:tc>
        <w:tc>
          <w:tcPr>
            <w:tcW w:w="1230" w:type="dxa"/>
            <w:tcBorders>
              <w:top w:val="nil"/>
              <w:bottom w:val="nil"/>
            </w:tcBorders>
            <w:vAlign w:val="center"/>
          </w:tcPr>
          <w:p w14:paraId="06748610" w14:textId="77777777" w:rsidR="00521E1B" w:rsidRPr="00347160" w:rsidRDefault="00521E1B" w:rsidP="00521E1B">
            <w:pPr>
              <w:pStyle w:val="TABLE-col-heading"/>
            </w:pPr>
          </w:p>
        </w:tc>
      </w:tr>
      <w:tr w:rsidR="00521E1B" w:rsidRPr="00347160" w14:paraId="458179EA" w14:textId="77777777" w:rsidTr="00521E1B">
        <w:trPr>
          <w:cantSplit/>
          <w:jc w:val="center"/>
        </w:trPr>
        <w:tc>
          <w:tcPr>
            <w:tcW w:w="4044" w:type="dxa"/>
            <w:tcBorders>
              <w:top w:val="nil"/>
              <w:bottom w:val="nil"/>
            </w:tcBorders>
          </w:tcPr>
          <w:p w14:paraId="422DA4F0" w14:textId="77777777" w:rsidR="00521E1B" w:rsidRPr="00347160" w:rsidRDefault="00521E1B" w:rsidP="00521E1B">
            <w:pPr>
              <w:pStyle w:val="TABLE-cell"/>
              <w:keepNext/>
              <w:tabs>
                <w:tab w:val="left" w:pos="415"/>
                <w:tab w:val="left" w:pos="907"/>
                <w:tab w:val="left" w:pos="1317"/>
              </w:tabs>
            </w:pPr>
            <w:r w:rsidRPr="00347160">
              <w:tab/>
            </w:r>
            <w:r w:rsidRPr="00347160">
              <w:tab/>
              <w:t>Selector</w:t>
            </w:r>
          </w:p>
        </w:tc>
        <w:tc>
          <w:tcPr>
            <w:tcW w:w="1229" w:type="dxa"/>
            <w:tcBorders>
              <w:top w:val="nil"/>
              <w:bottom w:val="nil"/>
            </w:tcBorders>
            <w:vAlign w:val="center"/>
          </w:tcPr>
          <w:p w14:paraId="6C1D5C08" w14:textId="77777777" w:rsidR="00521E1B" w:rsidRPr="00347160" w:rsidRDefault="00521E1B" w:rsidP="00521E1B">
            <w:pPr>
              <w:pStyle w:val="TABLE-cell"/>
              <w:keepNext/>
              <w:tabs>
                <w:tab w:val="left" w:pos="415"/>
                <w:tab w:val="left" w:pos="907"/>
                <w:tab w:val="left" w:pos="1317"/>
              </w:tabs>
              <w:jc w:val="center"/>
            </w:pPr>
            <w:r w:rsidRPr="00347160">
              <w:t>U</w:t>
            </w:r>
          </w:p>
        </w:tc>
        <w:tc>
          <w:tcPr>
            <w:tcW w:w="1230" w:type="dxa"/>
            <w:tcBorders>
              <w:top w:val="nil"/>
              <w:bottom w:val="nil"/>
            </w:tcBorders>
            <w:vAlign w:val="center"/>
          </w:tcPr>
          <w:p w14:paraId="3D609EBC" w14:textId="77777777" w:rsidR="00521E1B" w:rsidRPr="00347160" w:rsidRDefault="00521E1B" w:rsidP="00521E1B">
            <w:pPr>
              <w:pStyle w:val="TABLE-cell"/>
              <w:keepNext/>
              <w:tabs>
                <w:tab w:val="left" w:pos="415"/>
                <w:tab w:val="left" w:pos="907"/>
                <w:tab w:val="left" w:pos="1317"/>
              </w:tabs>
              <w:jc w:val="center"/>
            </w:pPr>
            <w:r w:rsidRPr="00347160">
              <w:t>U (=)</w:t>
            </w:r>
          </w:p>
        </w:tc>
        <w:tc>
          <w:tcPr>
            <w:tcW w:w="1229" w:type="dxa"/>
            <w:tcBorders>
              <w:top w:val="nil"/>
              <w:bottom w:val="nil"/>
            </w:tcBorders>
            <w:vAlign w:val="center"/>
          </w:tcPr>
          <w:p w14:paraId="3EB667A4" w14:textId="77777777" w:rsidR="00521E1B" w:rsidRPr="00347160" w:rsidRDefault="00521E1B" w:rsidP="00521E1B">
            <w:pPr>
              <w:pStyle w:val="TABLE-col-heading"/>
            </w:pPr>
          </w:p>
        </w:tc>
        <w:tc>
          <w:tcPr>
            <w:tcW w:w="1230" w:type="dxa"/>
            <w:tcBorders>
              <w:top w:val="nil"/>
              <w:bottom w:val="nil"/>
            </w:tcBorders>
            <w:vAlign w:val="center"/>
          </w:tcPr>
          <w:p w14:paraId="76B2D425" w14:textId="77777777" w:rsidR="00521E1B" w:rsidRPr="00347160" w:rsidRDefault="00521E1B" w:rsidP="00521E1B">
            <w:pPr>
              <w:pStyle w:val="TABLE-col-heading"/>
            </w:pPr>
          </w:p>
        </w:tc>
      </w:tr>
      <w:tr w:rsidR="00521E1B" w:rsidRPr="00347160" w14:paraId="31CDB579" w14:textId="77777777" w:rsidTr="00521E1B">
        <w:trPr>
          <w:cantSplit/>
          <w:jc w:val="center"/>
        </w:trPr>
        <w:tc>
          <w:tcPr>
            <w:tcW w:w="4044" w:type="dxa"/>
            <w:tcBorders>
              <w:top w:val="nil"/>
            </w:tcBorders>
          </w:tcPr>
          <w:p w14:paraId="132EE432" w14:textId="77777777" w:rsidR="00521E1B" w:rsidRPr="00347160" w:rsidRDefault="00521E1B" w:rsidP="00521E1B">
            <w:pPr>
              <w:pStyle w:val="TABLE-cell"/>
              <w:keepNext/>
              <w:tabs>
                <w:tab w:val="left" w:pos="415"/>
                <w:tab w:val="left" w:pos="907"/>
                <w:tab w:val="left" w:pos="1317"/>
              </w:tabs>
            </w:pPr>
            <w:r w:rsidRPr="00347160">
              <w:tab/>
            </w:r>
            <w:r w:rsidRPr="00347160">
              <w:tab/>
              <w:t>Parameter</w:t>
            </w:r>
          </w:p>
        </w:tc>
        <w:tc>
          <w:tcPr>
            <w:tcW w:w="1229" w:type="dxa"/>
            <w:tcBorders>
              <w:top w:val="nil"/>
            </w:tcBorders>
            <w:vAlign w:val="center"/>
          </w:tcPr>
          <w:p w14:paraId="08F51202" w14:textId="77777777" w:rsidR="00521E1B" w:rsidRPr="00347160" w:rsidRDefault="00521E1B" w:rsidP="00521E1B">
            <w:pPr>
              <w:pStyle w:val="TABLE-cell"/>
              <w:keepNext/>
              <w:tabs>
                <w:tab w:val="left" w:pos="415"/>
                <w:tab w:val="left" w:pos="907"/>
                <w:tab w:val="left" w:pos="1317"/>
              </w:tabs>
              <w:jc w:val="center"/>
            </w:pPr>
            <w:r w:rsidRPr="00347160">
              <w:t>U</w:t>
            </w:r>
          </w:p>
        </w:tc>
        <w:tc>
          <w:tcPr>
            <w:tcW w:w="1230" w:type="dxa"/>
            <w:tcBorders>
              <w:top w:val="nil"/>
            </w:tcBorders>
            <w:vAlign w:val="center"/>
          </w:tcPr>
          <w:p w14:paraId="3CC080E9" w14:textId="77777777" w:rsidR="00521E1B" w:rsidRPr="00347160" w:rsidRDefault="00521E1B" w:rsidP="00521E1B">
            <w:pPr>
              <w:pStyle w:val="TABLE-cell"/>
              <w:keepNext/>
              <w:tabs>
                <w:tab w:val="left" w:pos="415"/>
                <w:tab w:val="left" w:pos="907"/>
                <w:tab w:val="left" w:pos="1317"/>
              </w:tabs>
              <w:jc w:val="center"/>
            </w:pPr>
            <w:r w:rsidRPr="00347160">
              <w:t>U (=)</w:t>
            </w:r>
          </w:p>
        </w:tc>
        <w:tc>
          <w:tcPr>
            <w:tcW w:w="1229" w:type="dxa"/>
            <w:tcBorders>
              <w:top w:val="nil"/>
            </w:tcBorders>
            <w:vAlign w:val="center"/>
          </w:tcPr>
          <w:p w14:paraId="401E4E99" w14:textId="77777777" w:rsidR="00521E1B" w:rsidRPr="00347160" w:rsidRDefault="00521E1B" w:rsidP="00521E1B">
            <w:pPr>
              <w:pStyle w:val="TABLE-col-heading"/>
            </w:pPr>
          </w:p>
        </w:tc>
        <w:tc>
          <w:tcPr>
            <w:tcW w:w="1230" w:type="dxa"/>
            <w:tcBorders>
              <w:top w:val="nil"/>
            </w:tcBorders>
            <w:vAlign w:val="center"/>
          </w:tcPr>
          <w:p w14:paraId="65BA2942" w14:textId="77777777" w:rsidR="00521E1B" w:rsidRPr="00347160" w:rsidRDefault="00521E1B" w:rsidP="00521E1B">
            <w:pPr>
              <w:pStyle w:val="TABLE-col-heading"/>
            </w:pPr>
          </w:p>
        </w:tc>
      </w:tr>
      <w:tr w:rsidR="00162259" w:rsidRPr="00347160" w14:paraId="76F5A51D" w14:textId="77777777" w:rsidTr="00521E1B">
        <w:trPr>
          <w:cantSplit/>
          <w:jc w:val="center"/>
        </w:trPr>
        <w:tc>
          <w:tcPr>
            <w:tcW w:w="4044" w:type="dxa"/>
            <w:tcBorders>
              <w:bottom w:val="nil"/>
            </w:tcBorders>
          </w:tcPr>
          <w:p w14:paraId="3BB7BD65" w14:textId="77777777" w:rsidR="00162259" w:rsidRPr="00347160" w:rsidRDefault="00162259" w:rsidP="00521E1B">
            <w:pPr>
              <w:pStyle w:val="TABLE-cell"/>
              <w:keepNext/>
              <w:tabs>
                <w:tab w:val="left" w:pos="452"/>
                <w:tab w:val="left" w:pos="862"/>
                <w:tab w:val="left" w:pos="1272"/>
              </w:tabs>
            </w:pPr>
            <w:r w:rsidRPr="00347160">
              <w:tab/>
            </w:r>
            <w:r w:rsidRPr="00347160">
              <w:rPr>
                <w:b/>
                <w:bCs w:val="0"/>
              </w:rPr>
              <w:t>Read_Data_Block_Access</w:t>
            </w:r>
          </w:p>
        </w:tc>
        <w:tc>
          <w:tcPr>
            <w:tcW w:w="1229" w:type="dxa"/>
            <w:tcBorders>
              <w:bottom w:val="nil"/>
            </w:tcBorders>
          </w:tcPr>
          <w:p w14:paraId="12E9AEC0" w14:textId="77777777" w:rsidR="00162259" w:rsidRPr="00347160" w:rsidRDefault="00162259" w:rsidP="00521E1B">
            <w:pPr>
              <w:pStyle w:val="TABLE-cell"/>
              <w:keepNext/>
              <w:jc w:val="center"/>
            </w:pPr>
            <w:r w:rsidRPr="00347160">
              <w:t>S</w:t>
            </w:r>
          </w:p>
        </w:tc>
        <w:tc>
          <w:tcPr>
            <w:tcW w:w="1230" w:type="dxa"/>
            <w:tcBorders>
              <w:bottom w:val="nil"/>
            </w:tcBorders>
          </w:tcPr>
          <w:p w14:paraId="29E1B42C" w14:textId="77777777" w:rsidR="00162259" w:rsidRPr="00347160" w:rsidRDefault="00162259" w:rsidP="00521E1B">
            <w:pPr>
              <w:pStyle w:val="TABLE-cell"/>
              <w:keepNext/>
              <w:jc w:val="center"/>
            </w:pPr>
            <w:r w:rsidRPr="00347160">
              <w:t>S (=)</w:t>
            </w:r>
          </w:p>
        </w:tc>
        <w:tc>
          <w:tcPr>
            <w:tcW w:w="1229" w:type="dxa"/>
            <w:tcBorders>
              <w:bottom w:val="nil"/>
            </w:tcBorders>
            <w:vAlign w:val="center"/>
          </w:tcPr>
          <w:p w14:paraId="52C9CD35" w14:textId="77777777" w:rsidR="00162259" w:rsidRPr="00347160" w:rsidRDefault="00162259" w:rsidP="00521E1B">
            <w:pPr>
              <w:pStyle w:val="TABLE-cell"/>
              <w:keepNext/>
              <w:tabs>
                <w:tab w:val="left" w:pos="415"/>
                <w:tab w:val="left" w:pos="907"/>
                <w:tab w:val="left" w:pos="1317"/>
              </w:tabs>
              <w:jc w:val="center"/>
            </w:pPr>
          </w:p>
        </w:tc>
        <w:tc>
          <w:tcPr>
            <w:tcW w:w="1230" w:type="dxa"/>
            <w:tcBorders>
              <w:bottom w:val="nil"/>
            </w:tcBorders>
            <w:vAlign w:val="center"/>
          </w:tcPr>
          <w:p w14:paraId="22D24033" w14:textId="77777777" w:rsidR="00162259" w:rsidRPr="00347160" w:rsidRDefault="00162259" w:rsidP="00521E1B">
            <w:pPr>
              <w:pStyle w:val="TABLE-cell"/>
              <w:keepNext/>
              <w:tabs>
                <w:tab w:val="left" w:pos="415"/>
                <w:tab w:val="left" w:pos="907"/>
                <w:tab w:val="left" w:pos="1317"/>
              </w:tabs>
              <w:jc w:val="center"/>
            </w:pPr>
          </w:p>
        </w:tc>
      </w:tr>
      <w:tr w:rsidR="00521E1B" w:rsidRPr="00347160" w14:paraId="43A4E2BE" w14:textId="77777777" w:rsidTr="00521E1B">
        <w:trPr>
          <w:cantSplit/>
          <w:jc w:val="center"/>
        </w:trPr>
        <w:tc>
          <w:tcPr>
            <w:tcW w:w="4044" w:type="dxa"/>
            <w:tcBorders>
              <w:top w:val="nil"/>
              <w:bottom w:val="nil"/>
            </w:tcBorders>
          </w:tcPr>
          <w:p w14:paraId="48CC3967" w14:textId="77777777" w:rsidR="00521E1B" w:rsidRPr="00347160" w:rsidRDefault="00521E1B" w:rsidP="00521E1B">
            <w:pPr>
              <w:pStyle w:val="TABLE-cell"/>
              <w:keepNext/>
              <w:tabs>
                <w:tab w:val="left" w:pos="452"/>
                <w:tab w:val="left" w:pos="862"/>
                <w:tab w:val="left" w:pos="1272"/>
              </w:tabs>
            </w:pPr>
            <w:r w:rsidRPr="00347160">
              <w:tab/>
            </w:r>
            <w:r w:rsidRPr="00347160">
              <w:tab/>
              <w:t>Last_Block</w:t>
            </w:r>
          </w:p>
        </w:tc>
        <w:tc>
          <w:tcPr>
            <w:tcW w:w="1229" w:type="dxa"/>
            <w:tcBorders>
              <w:top w:val="nil"/>
              <w:bottom w:val="nil"/>
            </w:tcBorders>
          </w:tcPr>
          <w:p w14:paraId="5DC30599" w14:textId="77777777" w:rsidR="00521E1B" w:rsidRPr="00347160" w:rsidRDefault="00521E1B" w:rsidP="00521E1B">
            <w:pPr>
              <w:pStyle w:val="TABLE-cell"/>
              <w:keepNext/>
              <w:jc w:val="center"/>
            </w:pPr>
            <w:r w:rsidRPr="00347160">
              <w:t>M</w:t>
            </w:r>
          </w:p>
        </w:tc>
        <w:tc>
          <w:tcPr>
            <w:tcW w:w="1230" w:type="dxa"/>
            <w:tcBorders>
              <w:top w:val="nil"/>
              <w:bottom w:val="nil"/>
            </w:tcBorders>
          </w:tcPr>
          <w:p w14:paraId="1DBAAEFA" w14:textId="77777777" w:rsidR="00521E1B" w:rsidRPr="00347160" w:rsidRDefault="00521E1B" w:rsidP="00521E1B">
            <w:pPr>
              <w:pStyle w:val="TABLE-cell"/>
              <w:keepNext/>
              <w:jc w:val="center"/>
            </w:pPr>
            <w:r w:rsidRPr="00347160">
              <w:t>M (=)</w:t>
            </w:r>
          </w:p>
        </w:tc>
        <w:tc>
          <w:tcPr>
            <w:tcW w:w="1229" w:type="dxa"/>
            <w:tcBorders>
              <w:top w:val="nil"/>
              <w:bottom w:val="nil"/>
            </w:tcBorders>
            <w:vAlign w:val="center"/>
          </w:tcPr>
          <w:p w14:paraId="1DD771FB" w14:textId="77777777" w:rsidR="00521E1B" w:rsidRPr="00347160" w:rsidRDefault="00521E1B" w:rsidP="00521E1B">
            <w:pPr>
              <w:pStyle w:val="TABLE-cell"/>
              <w:keepNext/>
              <w:tabs>
                <w:tab w:val="left" w:pos="415"/>
                <w:tab w:val="left" w:pos="907"/>
                <w:tab w:val="left" w:pos="1317"/>
              </w:tabs>
              <w:jc w:val="center"/>
            </w:pPr>
          </w:p>
        </w:tc>
        <w:tc>
          <w:tcPr>
            <w:tcW w:w="1230" w:type="dxa"/>
            <w:tcBorders>
              <w:top w:val="nil"/>
              <w:bottom w:val="nil"/>
            </w:tcBorders>
            <w:vAlign w:val="center"/>
          </w:tcPr>
          <w:p w14:paraId="6D3C76C2" w14:textId="77777777" w:rsidR="00521E1B" w:rsidRPr="00347160" w:rsidRDefault="00521E1B" w:rsidP="00521E1B">
            <w:pPr>
              <w:pStyle w:val="TABLE-cell"/>
              <w:keepNext/>
              <w:tabs>
                <w:tab w:val="left" w:pos="415"/>
                <w:tab w:val="left" w:pos="907"/>
                <w:tab w:val="left" w:pos="1317"/>
              </w:tabs>
              <w:jc w:val="center"/>
            </w:pPr>
          </w:p>
        </w:tc>
      </w:tr>
      <w:tr w:rsidR="00521E1B" w:rsidRPr="00347160" w14:paraId="58348F6A" w14:textId="77777777" w:rsidTr="00521E1B">
        <w:trPr>
          <w:cantSplit/>
          <w:jc w:val="center"/>
        </w:trPr>
        <w:tc>
          <w:tcPr>
            <w:tcW w:w="4044" w:type="dxa"/>
            <w:tcBorders>
              <w:top w:val="nil"/>
              <w:bottom w:val="nil"/>
            </w:tcBorders>
          </w:tcPr>
          <w:p w14:paraId="279B6D04" w14:textId="77777777" w:rsidR="00521E1B" w:rsidRPr="00347160" w:rsidRDefault="00521E1B" w:rsidP="00521E1B">
            <w:pPr>
              <w:pStyle w:val="TABLE-cell"/>
              <w:keepNext/>
              <w:tabs>
                <w:tab w:val="left" w:pos="452"/>
                <w:tab w:val="left" w:pos="862"/>
                <w:tab w:val="left" w:pos="1272"/>
              </w:tabs>
            </w:pPr>
            <w:r w:rsidRPr="00347160">
              <w:tab/>
            </w:r>
            <w:r w:rsidRPr="00347160">
              <w:tab/>
              <w:t>Block_Number</w:t>
            </w:r>
          </w:p>
        </w:tc>
        <w:tc>
          <w:tcPr>
            <w:tcW w:w="1229" w:type="dxa"/>
            <w:tcBorders>
              <w:top w:val="nil"/>
              <w:bottom w:val="nil"/>
            </w:tcBorders>
          </w:tcPr>
          <w:p w14:paraId="10B1EBB4" w14:textId="77777777" w:rsidR="00521E1B" w:rsidRPr="00347160" w:rsidRDefault="00521E1B" w:rsidP="00521E1B">
            <w:pPr>
              <w:pStyle w:val="TABLE-cell"/>
              <w:keepNext/>
              <w:jc w:val="center"/>
            </w:pPr>
            <w:r w:rsidRPr="00347160">
              <w:t>M</w:t>
            </w:r>
          </w:p>
        </w:tc>
        <w:tc>
          <w:tcPr>
            <w:tcW w:w="1230" w:type="dxa"/>
            <w:tcBorders>
              <w:top w:val="nil"/>
              <w:bottom w:val="nil"/>
            </w:tcBorders>
          </w:tcPr>
          <w:p w14:paraId="14AC032D" w14:textId="77777777" w:rsidR="00521E1B" w:rsidRPr="00347160" w:rsidRDefault="00521E1B" w:rsidP="00521E1B">
            <w:pPr>
              <w:pStyle w:val="TABLE-cell"/>
              <w:keepNext/>
              <w:jc w:val="center"/>
            </w:pPr>
            <w:r w:rsidRPr="00347160">
              <w:t>M (=)</w:t>
            </w:r>
          </w:p>
        </w:tc>
        <w:tc>
          <w:tcPr>
            <w:tcW w:w="1229" w:type="dxa"/>
            <w:tcBorders>
              <w:top w:val="nil"/>
              <w:bottom w:val="nil"/>
            </w:tcBorders>
            <w:vAlign w:val="center"/>
          </w:tcPr>
          <w:p w14:paraId="2602A453" w14:textId="77777777" w:rsidR="00521E1B" w:rsidRPr="00347160" w:rsidRDefault="00521E1B" w:rsidP="00521E1B">
            <w:pPr>
              <w:pStyle w:val="TABLE-cell"/>
              <w:keepNext/>
              <w:tabs>
                <w:tab w:val="left" w:pos="415"/>
                <w:tab w:val="left" w:pos="907"/>
                <w:tab w:val="left" w:pos="1317"/>
              </w:tabs>
              <w:jc w:val="center"/>
            </w:pPr>
          </w:p>
        </w:tc>
        <w:tc>
          <w:tcPr>
            <w:tcW w:w="1230" w:type="dxa"/>
            <w:tcBorders>
              <w:top w:val="nil"/>
              <w:bottom w:val="nil"/>
            </w:tcBorders>
            <w:vAlign w:val="center"/>
          </w:tcPr>
          <w:p w14:paraId="4E66C8DC" w14:textId="77777777" w:rsidR="00521E1B" w:rsidRPr="00347160" w:rsidRDefault="00521E1B" w:rsidP="00521E1B">
            <w:pPr>
              <w:pStyle w:val="TABLE-cell"/>
              <w:keepNext/>
              <w:tabs>
                <w:tab w:val="left" w:pos="415"/>
                <w:tab w:val="left" w:pos="907"/>
                <w:tab w:val="left" w:pos="1317"/>
              </w:tabs>
              <w:jc w:val="center"/>
            </w:pPr>
          </w:p>
        </w:tc>
      </w:tr>
      <w:tr w:rsidR="00521E1B" w:rsidRPr="00347160" w14:paraId="797C5338" w14:textId="77777777" w:rsidTr="00521E1B">
        <w:trPr>
          <w:cantSplit/>
          <w:jc w:val="center"/>
        </w:trPr>
        <w:tc>
          <w:tcPr>
            <w:tcW w:w="4044" w:type="dxa"/>
            <w:tcBorders>
              <w:top w:val="nil"/>
            </w:tcBorders>
          </w:tcPr>
          <w:p w14:paraId="736EBA22" w14:textId="77777777" w:rsidR="00521E1B" w:rsidRPr="00347160" w:rsidRDefault="00521E1B" w:rsidP="00521E1B">
            <w:pPr>
              <w:pStyle w:val="TABLE-cell"/>
              <w:keepNext/>
              <w:tabs>
                <w:tab w:val="left" w:pos="452"/>
                <w:tab w:val="left" w:pos="862"/>
                <w:tab w:val="left" w:pos="1272"/>
              </w:tabs>
            </w:pPr>
            <w:r w:rsidRPr="00347160">
              <w:tab/>
            </w:r>
            <w:r w:rsidRPr="00347160">
              <w:tab/>
              <w:t>Raw_Data</w:t>
            </w:r>
          </w:p>
        </w:tc>
        <w:tc>
          <w:tcPr>
            <w:tcW w:w="1229" w:type="dxa"/>
            <w:tcBorders>
              <w:top w:val="nil"/>
            </w:tcBorders>
          </w:tcPr>
          <w:p w14:paraId="79E7A861" w14:textId="77777777" w:rsidR="00521E1B" w:rsidRPr="00347160" w:rsidRDefault="00521E1B" w:rsidP="00521E1B">
            <w:pPr>
              <w:pStyle w:val="TABLE-cell"/>
              <w:keepNext/>
              <w:jc w:val="center"/>
            </w:pPr>
            <w:r w:rsidRPr="00347160">
              <w:t>M</w:t>
            </w:r>
          </w:p>
        </w:tc>
        <w:tc>
          <w:tcPr>
            <w:tcW w:w="1230" w:type="dxa"/>
            <w:tcBorders>
              <w:top w:val="nil"/>
            </w:tcBorders>
          </w:tcPr>
          <w:p w14:paraId="47337F28" w14:textId="77777777" w:rsidR="00521E1B" w:rsidRPr="00347160" w:rsidRDefault="00521E1B" w:rsidP="00521E1B">
            <w:pPr>
              <w:pStyle w:val="TABLE-cell"/>
              <w:keepNext/>
              <w:jc w:val="center"/>
            </w:pPr>
            <w:r w:rsidRPr="00347160">
              <w:t>M (=)</w:t>
            </w:r>
          </w:p>
        </w:tc>
        <w:tc>
          <w:tcPr>
            <w:tcW w:w="1229" w:type="dxa"/>
            <w:tcBorders>
              <w:top w:val="nil"/>
            </w:tcBorders>
            <w:vAlign w:val="center"/>
          </w:tcPr>
          <w:p w14:paraId="1DA20D5B" w14:textId="77777777" w:rsidR="00521E1B" w:rsidRPr="00347160" w:rsidRDefault="00521E1B" w:rsidP="00521E1B">
            <w:pPr>
              <w:pStyle w:val="TABLE-cell"/>
              <w:keepNext/>
              <w:tabs>
                <w:tab w:val="left" w:pos="415"/>
                <w:tab w:val="left" w:pos="907"/>
                <w:tab w:val="left" w:pos="1317"/>
              </w:tabs>
              <w:jc w:val="center"/>
            </w:pPr>
          </w:p>
        </w:tc>
        <w:tc>
          <w:tcPr>
            <w:tcW w:w="1230" w:type="dxa"/>
            <w:tcBorders>
              <w:top w:val="nil"/>
            </w:tcBorders>
            <w:vAlign w:val="center"/>
          </w:tcPr>
          <w:p w14:paraId="6CE71E25" w14:textId="77777777" w:rsidR="00521E1B" w:rsidRPr="00347160" w:rsidRDefault="00521E1B" w:rsidP="00521E1B">
            <w:pPr>
              <w:pStyle w:val="TABLE-cell"/>
              <w:keepNext/>
              <w:tabs>
                <w:tab w:val="left" w:pos="415"/>
                <w:tab w:val="left" w:pos="907"/>
                <w:tab w:val="left" w:pos="1317"/>
              </w:tabs>
              <w:jc w:val="center"/>
            </w:pPr>
          </w:p>
        </w:tc>
      </w:tr>
      <w:tr w:rsidR="00162259" w:rsidRPr="00347160" w14:paraId="48278CED" w14:textId="77777777" w:rsidTr="00521E1B">
        <w:trPr>
          <w:cantSplit/>
          <w:jc w:val="center"/>
        </w:trPr>
        <w:tc>
          <w:tcPr>
            <w:tcW w:w="4044" w:type="dxa"/>
            <w:tcBorders>
              <w:bottom w:val="nil"/>
            </w:tcBorders>
          </w:tcPr>
          <w:p w14:paraId="31918D32" w14:textId="77777777" w:rsidR="00162259" w:rsidRPr="00347160" w:rsidRDefault="00162259" w:rsidP="00521E1B">
            <w:pPr>
              <w:pStyle w:val="TABLE-cell"/>
              <w:keepNext/>
              <w:tabs>
                <w:tab w:val="left" w:pos="452"/>
                <w:tab w:val="left" w:pos="862"/>
                <w:tab w:val="left" w:pos="1272"/>
              </w:tabs>
            </w:pPr>
            <w:r w:rsidRPr="00347160">
              <w:tab/>
            </w:r>
            <w:r w:rsidRPr="00347160">
              <w:rPr>
                <w:b/>
                <w:bCs w:val="0"/>
              </w:rPr>
              <w:t>Block_Number_Access</w:t>
            </w:r>
          </w:p>
        </w:tc>
        <w:tc>
          <w:tcPr>
            <w:tcW w:w="1229" w:type="dxa"/>
            <w:tcBorders>
              <w:bottom w:val="nil"/>
            </w:tcBorders>
          </w:tcPr>
          <w:p w14:paraId="37E288C3" w14:textId="77777777" w:rsidR="00162259" w:rsidRPr="00347160" w:rsidRDefault="00162259" w:rsidP="00521E1B">
            <w:pPr>
              <w:pStyle w:val="TABLE-cell"/>
              <w:keepNext/>
              <w:jc w:val="center"/>
            </w:pPr>
            <w:r w:rsidRPr="00347160">
              <w:t>S</w:t>
            </w:r>
          </w:p>
        </w:tc>
        <w:tc>
          <w:tcPr>
            <w:tcW w:w="1230" w:type="dxa"/>
            <w:tcBorders>
              <w:bottom w:val="nil"/>
            </w:tcBorders>
          </w:tcPr>
          <w:p w14:paraId="08A57344" w14:textId="77777777" w:rsidR="00162259" w:rsidRPr="00347160" w:rsidRDefault="00162259" w:rsidP="00521E1B">
            <w:pPr>
              <w:pStyle w:val="TABLE-cell"/>
              <w:keepNext/>
              <w:jc w:val="center"/>
            </w:pPr>
            <w:r w:rsidRPr="00347160">
              <w:t>S (=)</w:t>
            </w:r>
          </w:p>
        </w:tc>
        <w:tc>
          <w:tcPr>
            <w:tcW w:w="1229" w:type="dxa"/>
            <w:tcBorders>
              <w:bottom w:val="nil"/>
            </w:tcBorders>
            <w:vAlign w:val="center"/>
          </w:tcPr>
          <w:p w14:paraId="4E43A3AF" w14:textId="77777777" w:rsidR="00162259" w:rsidRPr="00347160" w:rsidRDefault="00162259" w:rsidP="00521E1B">
            <w:pPr>
              <w:pStyle w:val="TABLE-cell"/>
              <w:keepNext/>
              <w:tabs>
                <w:tab w:val="left" w:pos="415"/>
                <w:tab w:val="left" w:pos="907"/>
                <w:tab w:val="left" w:pos="1317"/>
              </w:tabs>
              <w:jc w:val="center"/>
            </w:pPr>
          </w:p>
        </w:tc>
        <w:tc>
          <w:tcPr>
            <w:tcW w:w="1230" w:type="dxa"/>
            <w:tcBorders>
              <w:bottom w:val="nil"/>
            </w:tcBorders>
            <w:vAlign w:val="center"/>
          </w:tcPr>
          <w:p w14:paraId="13EB6252" w14:textId="77777777" w:rsidR="00162259" w:rsidRPr="00347160" w:rsidRDefault="00162259" w:rsidP="00521E1B">
            <w:pPr>
              <w:pStyle w:val="TABLE-cell"/>
              <w:keepNext/>
              <w:tabs>
                <w:tab w:val="left" w:pos="415"/>
                <w:tab w:val="left" w:pos="907"/>
                <w:tab w:val="left" w:pos="1317"/>
              </w:tabs>
              <w:jc w:val="center"/>
            </w:pPr>
          </w:p>
        </w:tc>
      </w:tr>
      <w:tr w:rsidR="00521E1B" w:rsidRPr="00347160" w14:paraId="2C494C5B" w14:textId="77777777" w:rsidTr="00521E1B">
        <w:trPr>
          <w:cantSplit/>
          <w:jc w:val="center"/>
        </w:trPr>
        <w:tc>
          <w:tcPr>
            <w:tcW w:w="4044" w:type="dxa"/>
            <w:tcBorders>
              <w:top w:val="nil"/>
            </w:tcBorders>
          </w:tcPr>
          <w:p w14:paraId="30562F39" w14:textId="77777777" w:rsidR="00521E1B" w:rsidRPr="00347160" w:rsidRDefault="00521E1B" w:rsidP="00521E1B">
            <w:pPr>
              <w:pStyle w:val="TABLE-cell"/>
              <w:keepNext/>
              <w:tabs>
                <w:tab w:val="left" w:pos="452"/>
                <w:tab w:val="left" w:pos="862"/>
                <w:tab w:val="left" w:pos="1272"/>
              </w:tabs>
            </w:pPr>
            <w:r w:rsidRPr="00347160">
              <w:tab/>
            </w:r>
            <w:r w:rsidRPr="00347160">
              <w:tab/>
              <w:t>Block_Number</w:t>
            </w:r>
          </w:p>
        </w:tc>
        <w:tc>
          <w:tcPr>
            <w:tcW w:w="1229" w:type="dxa"/>
            <w:tcBorders>
              <w:top w:val="nil"/>
            </w:tcBorders>
          </w:tcPr>
          <w:p w14:paraId="755E705A" w14:textId="77777777" w:rsidR="00521E1B" w:rsidRPr="00347160" w:rsidRDefault="00521E1B" w:rsidP="00521E1B">
            <w:pPr>
              <w:pStyle w:val="TABLE-cell"/>
              <w:keepNext/>
              <w:jc w:val="center"/>
            </w:pPr>
            <w:r w:rsidRPr="00347160">
              <w:t>M</w:t>
            </w:r>
          </w:p>
        </w:tc>
        <w:tc>
          <w:tcPr>
            <w:tcW w:w="1230" w:type="dxa"/>
            <w:tcBorders>
              <w:top w:val="nil"/>
            </w:tcBorders>
          </w:tcPr>
          <w:p w14:paraId="430913F2" w14:textId="77777777" w:rsidR="00521E1B" w:rsidRPr="00347160" w:rsidRDefault="00521E1B" w:rsidP="00521E1B">
            <w:pPr>
              <w:pStyle w:val="TABLE-cell"/>
              <w:keepNext/>
              <w:jc w:val="center"/>
            </w:pPr>
            <w:r w:rsidRPr="00347160">
              <w:t>M (=)</w:t>
            </w:r>
          </w:p>
        </w:tc>
        <w:tc>
          <w:tcPr>
            <w:tcW w:w="1229" w:type="dxa"/>
            <w:tcBorders>
              <w:top w:val="nil"/>
            </w:tcBorders>
            <w:vAlign w:val="center"/>
          </w:tcPr>
          <w:p w14:paraId="4E4F1071" w14:textId="77777777" w:rsidR="00521E1B" w:rsidRPr="00347160" w:rsidRDefault="00521E1B" w:rsidP="00521E1B">
            <w:pPr>
              <w:pStyle w:val="TABLE-cell"/>
              <w:keepNext/>
              <w:tabs>
                <w:tab w:val="left" w:pos="415"/>
                <w:tab w:val="left" w:pos="907"/>
                <w:tab w:val="left" w:pos="1317"/>
              </w:tabs>
              <w:jc w:val="center"/>
            </w:pPr>
          </w:p>
        </w:tc>
        <w:tc>
          <w:tcPr>
            <w:tcW w:w="1230" w:type="dxa"/>
            <w:tcBorders>
              <w:top w:val="nil"/>
            </w:tcBorders>
            <w:vAlign w:val="center"/>
          </w:tcPr>
          <w:p w14:paraId="4A369D9C" w14:textId="77777777" w:rsidR="00521E1B" w:rsidRPr="00347160" w:rsidRDefault="00521E1B" w:rsidP="00521E1B">
            <w:pPr>
              <w:pStyle w:val="TABLE-cell"/>
              <w:keepNext/>
              <w:tabs>
                <w:tab w:val="left" w:pos="415"/>
                <w:tab w:val="left" w:pos="907"/>
                <w:tab w:val="left" w:pos="1317"/>
              </w:tabs>
              <w:jc w:val="center"/>
            </w:pPr>
          </w:p>
        </w:tc>
      </w:tr>
      <w:tr w:rsidR="00162259" w:rsidRPr="00347160" w14:paraId="1501760C" w14:textId="77777777" w:rsidTr="00521E1B">
        <w:trPr>
          <w:cantSplit/>
          <w:jc w:val="center"/>
        </w:trPr>
        <w:tc>
          <w:tcPr>
            <w:tcW w:w="4044" w:type="dxa"/>
            <w:tcBorders>
              <w:top w:val="double" w:sz="4" w:space="0" w:color="auto"/>
            </w:tcBorders>
          </w:tcPr>
          <w:p w14:paraId="1302FB01" w14:textId="77777777" w:rsidR="00162259" w:rsidRPr="00347160" w:rsidRDefault="00162259" w:rsidP="00521E1B">
            <w:pPr>
              <w:pStyle w:val="TABLE-cell"/>
              <w:keepNext/>
              <w:tabs>
                <w:tab w:val="left" w:pos="415"/>
                <w:tab w:val="left" w:pos="907"/>
                <w:tab w:val="left" w:pos="1317"/>
              </w:tabs>
            </w:pPr>
            <w:r w:rsidRPr="00347160">
              <w:t>Result (+)</w:t>
            </w:r>
          </w:p>
        </w:tc>
        <w:tc>
          <w:tcPr>
            <w:tcW w:w="1229" w:type="dxa"/>
            <w:tcBorders>
              <w:top w:val="double" w:sz="4" w:space="0" w:color="auto"/>
            </w:tcBorders>
          </w:tcPr>
          <w:p w14:paraId="746414D3" w14:textId="77777777" w:rsidR="00162259" w:rsidRPr="00347160" w:rsidRDefault="00162259" w:rsidP="00521E1B">
            <w:pPr>
              <w:pStyle w:val="TABLE-cell"/>
              <w:keepNext/>
              <w:tabs>
                <w:tab w:val="left" w:pos="415"/>
                <w:tab w:val="left" w:pos="907"/>
                <w:tab w:val="left" w:pos="1317"/>
              </w:tabs>
              <w:jc w:val="center"/>
            </w:pPr>
          </w:p>
        </w:tc>
        <w:tc>
          <w:tcPr>
            <w:tcW w:w="1230" w:type="dxa"/>
            <w:tcBorders>
              <w:top w:val="double" w:sz="4" w:space="0" w:color="auto"/>
            </w:tcBorders>
          </w:tcPr>
          <w:p w14:paraId="3E7FDD16" w14:textId="77777777" w:rsidR="00162259" w:rsidRPr="00347160" w:rsidRDefault="00162259" w:rsidP="00521E1B">
            <w:pPr>
              <w:pStyle w:val="TABLE-cell"/>
              <w:keepNext/>
              <w:tabs>
                <w:tab w:val="left" w:pos="415"/>
                <w:tab w:val="left" w:pos="907"/>
                <w:tab w:val="left" w:pos="1317"/>
              </w:tabs>
              <w:jc w:val="center"/>
            </w:pPr>
          </w:p>
        </w:tc>
        <w:tc>
          <w:tcPr>
            <w:tcW w:w="1229" w:type="dxa"/>
            <w:tcBorders>
              <w:top w:val="double" w:sz="4" w:space="0" w:color="auto"/>
            </w:tcBorders>
          </w:tcPr>
          <w:p w14:paraId="4A516757" w14:textId="77777777" w:rsidR="00162259" w:rsidRPr="00347160" w:rsidRDefault="00162259" w:rsidP="00521E1B">
            <w:pPr>
              <w:pStyle w:val="TABLE-cell"/>
              <w:keepNext/>
              <w:tabs>
                <w:tab w:val="left" w:pos="415"/>
                <w:tab w:val="left" w:pos="907"/>
                <w:tab w:val="left" w:pos="1317"/>
              </w:tabs>
              <w:jc w:val="center"/>
            </w:pPr>
            <w:r w:rsidRPr="00347160">
              <w:t>S</w:t>
            </w:r>
          </w:p>
        </w:tc>
        <w:tc>
          <w:tcPr>
            <w:tcW w:w="1230" w:type="dxa"/>
            <w:tcBorders>
              <w:top w:val="double" w:sz="4" w:space="0" w:color="auto"/>
            </w:tcBorders>
          </w:tcPr>
          <w:p w14:paraId="2FF63FFC" w14:textId="77777777" w:rsidR="00162259" w:rsidRPr="00347160" w:rsidRDefault="00162259" w:rsidP="00521E1B">
            <w:pPr>
              <w:pStyle w:val="TABLE-cell"/>
              <w:keepNext/>
              <w:tabs>
                <w:tab w:val="left" w:pos="270"/>
                <w:tab w:val="left" w:pos="415"/>
                <w:tab w:val="center" w:pos="511"/>
                <w:tab w:val="left" w:pos="907"/>
                <w:tab w:val="left" w:pos="1317"/>
              </w:tabs>
            </w:pPr>
            <w:r w:rsidRPr="00347160">
              <w:tab/>
            </w:r>
            <w:r w:rsidRPr="00347160">
              <w:tab/>
              <w:t>S (=)</w:t>
            </w:r>
          </w:p>
        </w:tc>
      </w:tr>
      <w:tr w:rsidR="00162259" w:rsidRPr="00347160" w14:paraId="32D4BCCD" w14:textId="77777777" w:rsidTr="00521E1B">
        <w:trPr>
          <w:cantSplit/>
          <w:jc w:val="center"/>
        </w:trPr>
        <w:tc>
          <w:tcPr>
            <w:tcW w:w="4044" w:type="dxa"/>
          </w:tcPr>
          <w:p w14:paraId="741A797B" w14:textId="77777777" w:rsidR="00162259" w:rsidRPr="00347160" w:rsidRDefault="00162259" w:rsidP="00521E1B">
            <w:pPr>
              <w:pStyle w:val="TABLE-cell"/>
              <w:keepNext/>
              <w:tabs>
                <w:tab w:val="left" w:pos="415"/>
                <w:tab w:val="left" w:pos="907"/>
                <w:tab w:val="left" w:pos="1317"/>
              </w:tabs>
            </w:pPr>
            <w:r w:rsidRPr="00347160">
              <w:tab/>
              <w:t>Read_Result { Read_Result }</w:t>
            </w:r>
          </w:p>
        </w:tc>
        <w:tc>
          <w:tcPr>
            <w:tcW w:w="1229" w:type="dxa"/>
          </w:tcPr>
          <w:p w14:paraId="36B35CB2" w14:textId="77777777" w:rsidR="00162259" w:rsidRPr="00347160" w:rsidRDefault="00162259" w:rsidP="00521E1B">
            <w:pPr>
              <w:pStyle w:val="TABLE-cell"/>
              <w:keepNext/>
              <w:tabs>
                <w:tab w:val="left" w:pos="415"/>
                <w:tab w:val="left" w:pos="907"/>
                <w:tab w:val="left" w:pos="1317"/>
              </w:tabs>
              <w:jc w:val="center"/>
            </w:pPr>
            <w:r w:rsidRPr="00347160">
              <w:t>–</w:t>
            </w:r>
          </w:p>
        </w:tc>
        <w:tc>
          <w:tcPr>
            <w:tcW w:w="1230" w:type="dxa"/>
          </w:tcPr>
          <w:p w14:paraId="19F7D9A1" w14:textId="77777777" w:rsidR="00162259" w:rsidRPr="00347160" w:rsidRDefault="00162259" w:rsidP="00521E1B">
            <w:pPr>
              <w:pStyle w:val="TABLE-cell"/>
              <w:keepNext/>
              <w:tabs>
                <w:tab w:val="left" w:pos="415"/>
                <w:tab w:val="left" w:pos="907"/>
                <w:tab w:val="left" w:pos="1317"/>
              </w:tabs>
              <w:jc w:val="center"/>
            </w:pPr>
            <w:r w:rsidRPr="00347160">
              <w:t>–</w:t>
            </w:r>
          </w:p>
        </w:tc>
        <w:tc>
          <w:tcPr>
            <w:tcW w:w="1229" w:type="dxa"/>
          </w:tcPr>
          <w:p w14:paraId="5464BB78" w14:textId="77777777" w:rsidR="00162259" w:rsidRPr="00347160" w:rsidRDefault="00162259" w:rsidP="00521E1B">
            <w:pPr>
              <w:pStyle w:val="TABLE-cell"/>
              <w:keepNext/>
              <w:tabs>
                <w:tab w:val="left" w:pos="415"/>
                <w:tab w:val="left" w:pos="907"/>
                <w:tab w:val="left" w:pos="1317"/>
              </w:tabs>
              <w:jc w:val="center"/>
            </w:pPr>
            <w:r w:rsidRPr="00347160">
              <w:t>M</w:t>
            </w:r>
          </w:p>
        </w:tc>
        <w:tc>
          <w:tcPr>
            <w:tcW w:w="1230" w:type="dxa"/>
          </w:tcPr>
          <w:p w14:paraId="3778DD76" w14:textId="77777777" w:rsidR="00162259" w:rsidRPr="00347160" w:rsidRDefault="00162259" w:rsidP="00521E1B">
            <w:pPr>
              <w:pStyle w:val="TABLE-cell"/>
              <w:keepNext/>
              <w:tabs>
                <w:tab w:val="left" w:pos="415"/>
                <w:tab w:val="left" w:pos="907"/>
                <w:tab w:val="left" w:pos="1317"/>
              </w:tabs>
              <w:jc w:val="center"/>
            </w:pPr>
            <w:r w:rsidRPr="00347160">
              <w:t>M (=)</w:t>
            </w:r>
          </w:p>
        </w:tc>
      </w:tr>
      <w:tr w:rsidR="00162259" w:rsidRPr="00347160" w14:paraId="186A27D5" w14:textId="77777777" w:rsidTr="00521E1B">
        <w:trPr>
          <w:cantSplit/>
          <w:jc w:val="center"/>
        </w:trPr>
        <w:tc>
          <w:tcPr>
            <w:tcW w:w="4044" w:type="dxa"/>
            <w:tcBorders>
              <w:bottom w:val="nil"/>
            </w:tcBorders>
          </w:tcPr>
          <w:p w14:paraId="265BE282" w14:textId="77777777" w:rsidR="00162259" w:rsidRPr="00347160" w:rsidRDefault="00162259" w:rsidP="00521E1B">
            <w:pPr>
              <w:pStyle w:val="TABLE-cell"/>
              <w:keepNext/>
              <w:tabs>
                <w:tab w:val="left" w:pos="415"/>
                <w:tab w:val="left" w:pos="907"/>
                <w:tab w:val="left" w:pos="1317"/>
              </w:tabs>
            </w:pPr>
            <w:r w:rsidRPr="00347160">
              <w:tab/>
            </w:r>
            <w:r w:rsidRPr="00347160">
              <w:tab/>
              <w:t>Data</w:t>
            </w:r>
          </w:p>
        </w:tc>
        <w:tc>
          <w:tcPr>
            <w:tcW w:w="1229" w:type="dxa"/>
            <w:tcBorders>
              <w:bottom w:val="nil"/>
            </w:tcBorders>
          </w:tcPr>
          <w:p w14:paraId="2E0D6D7E" w14:textId="77777777" w:rsidR="00162259" w:rsidRPr="00347160" w:rsidRDefault="00162259" w:rsidP="00521E1B">
            <w:pPr>
              <w:pStyle w:val="TABLE-cell"/>
              <w:keepNext/>
              <w:tabs>
                <w:tab w:val="left" w:pos="415"/>
                <w:tab w:val="left" w:pos="907"/>
                <w:tab w:val="left" w:pos="1317"/>
              </w:tabs>
              <w:jc w:val="center"/>
            </w:pPr>
          </w:p>
        </w:tc>
        <w:tc>
          <w:tcPr>
            <w:tcW w:w="1230" w:type="dxa"/>
            <w:tcBorders>
              <w:bottom w:val="nil"/>
            </w:tcBorders>
          </w:tcPr>
          <w:p w14:paraId="542E5390" w14:textId="77777777" w:rsidR="00162259" w:rsidRPr="00347160" w:rsidRDefault="00162259" w:rsidP="00521E1B">
            <w:pPr>
              <w:pStyle w:val="TABLE-cell"/>
              <w:keepNext/>
              <w:tabs>
                <w:tab w:val="left" w:pos="415"/>
                <w:tab w:val="left" w:pos="907"/>
                <w:tab w:val="left" w:pos="1317"/>
              </w:tabs>
            </w:pPr>
          </w:p>
        </w:tc>
        <w:tc>
          <w:tcPr>
            <w:tcW w:w="1229" w:type="dxa"/>
            <w:tcBorders>
              <w:bottom w:val="nil"/>
            </w:tcBorders>
          </w:tcPr>
          <w:p w14:paraId="10489E85" w14:textId="77777777" w:rsidR="00162259" w:rsidRPr="00347160" w:rsidRDefault="00162259" w:rsidP="00521E1B">
            <w:pPr>
              <w:pStyle w:val="TABLE-cell"/>
              <w:keepNext/>
              <w:tabs>
                <w:tab w:val="left" w:pos="415"/>
                <w:tab w:val="left" w:pos="907"/>
                <w:tab w:val="left" w:pos="1317"/>
              </w:tabs>
              <w:jc w:val="center"/>
            </w:pPr>
            <w:r w:rsidRPr="00347160">
              <w:t>S</w:t>
            </w:r>
          </w:p>
        </w:tc>
        <w:tc>
          <w:tcPr>
            <w:tcW w:w="1230" w:type="dxa"/>
            <w:tcBorders>
              <w:bottom w:val="nil"/>
            </w:tcBorders>
          </w:tcPr>
          <w:p w14:paraId="4CF61AAC" w14:textId="77777777" w:rsidR="00162259" w:rsidRPr="00347160" w:rsidRDefault="00162259" w:rsidP="00521E1B">
            <w:pPr>
              <w:pStyle w:val="TABLE-cell"/>
              <w:keepNext/>
              <w:tabs>
                <w:tab w:val="left" w:pos="415"/>
                <w:tab w:val="left" w:pos="907"/>
                <w:tab w:val="left" w:pos="1317"/>
              </w:tabs>
              <w:jc w:val="center"/>
            </w:pPr>
            <w:r w:rsidRPr="00347160">
              <w:t>S (=)</w:t>
            </w:r>
          </w:p>
        </w:tc>
      </w:tr>
      <w:tr w:rsidR="00521E1B" w:rsidRPr="00347160" w14:paraId="6274AEAE" w14:textId="77777777" w:rsidTr="00521E1B">
        <w:trPr>
          <w:cantSplit/>
          <w:jc w:val="center"/>
        </w:trPr>
        <w:tc>
          <w:tcPr>
            <w:tcW w:w="4044" w:type="dxa"/>
            <w:tcBorders>
              <w:top w:val="nil"/>
            </w:tcBorders>
          </w:tcPr>
          <w:p w14:paraId="3B86C6B5" w14:textId="77777777" w:rsidR="00521E1B" w:rsidRPr="00347160" w:rsidRDefault="00521E1B" w:rsidP="00521E1B">
            <w:pPr>
              <w:pStyle w:val="TABLE-cell"/>
              <w:keepNext/>
              <w:tabs>
                <w:tab w:val="left" w:pos="415"/>
                <w:tab w:val="left" w:pos="907"/>
                <w:tab w:val="left" w:pos="1317"/>
              </w:tabs>
            </w:pPr>
            <w:r w:rsidRPr="00347160">
              <w:tab/>
            </w:r>
            <w:r w:rsidRPr="00347160">
              <w:tab/>
              <w:t>Data_Access_Error</w:t>
            </w:r>
          </w:p>
        </w:tc>
        <w:tc>
          <w:tcPr>
            <w:tcW w:w="1229" w:type="dxa"/>
            <w:tcBorders>
              <w:top w:val="nil"/>
            </w:tcBorders>
          </w:tcPr>
          <w:p w14:paraId="3C81EDAA" w14:textId="77777777" w:rsidR="00521E1B" w:rsidRPr="00347160" w:rsidRDefault="00521E1B" w:rsidP="00521E1B">
            <w:pPr>
              <w:pStyle w:val="TABLE-cell"/>
              <w:keepNext/>
              <w:tabs>
                <w:tab w:val="left" w:pos="415"/>
                <w:tab w:val="left" w:pos="907"/>
                <w:tab w:val="left" w:pos="1317"/>
              </w:tabs>
              <w:jc w:val="center"/>
            </w:pPr>
          </w:p>
        </w:tc>
        <w:tc>
          <w:tcPr>
            <w:tcW w:w="1230" w:type="dxa"/>
            <w:tcBorders>
              <w:top w:val="nil"/>
            </w:tcBorders>
          </w:tcPr>
          <w:p w14:paraId="5F87596A" w14:textId="77777777" w:rsidR="00521E1B" w:rsidRPr="00347160" w:rsidRDefault="00521E1B" w:rsidP="00521E1B">
            <w:pPr>
              <w:pStyle w:val="TABLE-cell"/>
              <w:keepNext/>
              <w:tabs>
                <w:tab w:val="left" w:pos="415"/>
                <w:tab w:val="left" w:pos="907"/>
                <w:tab w:val="left" w:pos="1317"/>
              </w:tabs>
            </w:pPr>
          </w:p>
        </w:tc>
        <w:tc>
          <w:tcPr>
            <w:tcW w:w="1229" w:type="dxa"/>
            <w:tcBorders>
              <w:top w:val="nil"/>
            </w:tcBorders>
          </w:tcPr>
          <w:p w14:paraId="667E1C5C" w14:textId="77777777" w:rsidR="00521E1B" w:rsidRPr="00347160" w:rsidRDefault="00521E1B" w:rsidP="00521E1B">
            <w:pPr>
              <w:pStyle w:val="TABLE-cell"/>
              <w:keepNext/>
              <w:tabs>
                <w:tab w:val="left" w:pos="415"/>
                <w:tab w:val="left" w:pos="907"/>
                <w:tab w:val="left" w:pos="1317"/>
              </w:tabs>
              <w:jc w:val="center"/>
            </w:pPr>
            <w:r w:rsidRPr="00347160">
              <w:t>S</w:t>
            </w:r>
          </w:p>
        </w:tc>
        <w:tc>
          <w:tcPr>
            <w:tcW w:w="1230" w:type="dxa"/>
            <w:tcBorders>
              <w:top w:val="nil"/>
            </w:tcBorders>
          </w:tcPr>
          <w:p w14:paraId="0F12E1FF" w14:textId="77777777" w:rsidR="00521E1B" w:rsidRPr="00347160" w:rsidRDefault="00521E1B" w:rsidP="00521E1B">
            <w:pPr>
              <w:pStyle w:val="TABLE-cell"/>
              <w:keepNext/>
              <w:tabs>
                <w:tab w:val="left" w:pos="415"/>
                <w:tab w:val="left" w:pos="907"/>
                <w:tab w:val="left" w:pos="1317"/>
              </w:tabs>
              <w:jc w:val="center"/>
            </w:pPr>
            <w:r w:rsidRPr="00347160">
              <w:t>S (=)</w:t>
            </w:r>
          </w:p>
        </w:tc>
      </w:tr>
      <w:tr w:rsidR="00162259" w:rsidRPr="00347160" w14:paraId="0E3FB9AE" w14:textId="77777777" w:rsidTr="00521E1B">
        <w:trPr>
          <w:cantSplit/>
          <w:jc w:val="center"/>
        </w:trPr>
        <w:tc>
          <w:tcPr>
            <w:tcW w:w="4044" w:type="dxa"/>
            <w:tcBorders>
              <w:bottom w:val="nil"/>
            </w:tcBorders>
          </w:tcPr>
          <w:p w14:paraId="315E2825" w14:textId="77777777" w:rsidR="00162259" w:rsidRPr="00347160" w:rsidRDefault="00162259" w:rsidP="00521E1B">
            <w:pPr>
              <w:pStyle w:val="TABLE-cell"/>
              <w:keepNext/>
              <w:tabs>
                <w:tab w:val="left" w:pos="415"/>
                <w:tab w:val="left" w:pos="907"/>
                <w:tab w:val="left" w:pos="1317"/>
              </w:tabs>
              <w:rPr>
                <w:b/>
                <w:bCs w:val="0"/>
              </w:rPr>
            </w:pPr>
            <w:r w:rsidRPr="00347160">
              <w:tab/>
            </w:r>
            <w:r w:rsidRPr="00347160">
              <w:tab/>
            </w:r>
            <w:r w:rsidRPr="00347160">
              <w:rPr>
                <w:b/>
                <w:bCs w:val="0"/>
              </w:rPr>
              <w:t>Data_Block_Result</w:t>
            </w:r>
          </w:p>
        </w:tc>
        <w:tc>
          <w:tcPr>
            <w:tcW w:w="1229" w:type="dxa"/>
            <w:tcBorders>
              <w:bottom w:val="nil"/>
            </w:tcBorders>
          </w:tcPr>
          <w:p w14:paraId="0436F29B" w14:textId="77777777" w:rsidR="00162259" w:rsidRPr="00347160" w:rsidRDefault="00162259" w:rsidP="00521E1B">
            <w:pPr>
              <w:pStyle w:val="TABLE-cell"/>
              <w:keepNext/>
              <w:tabs>
                <w:tab w:val="left" w:pos="415"/>
                <w:tab w:val="left" w:pos="907"/>
                <w:tab w:val="left" w:pos="1317"/>
              </w:tabs>
              <w:jc w:val="center"/>
            </w:pPr>
          </w:p>
        </w:tc>
        <w:tc>
          <w:tcPr>
            <w:tcW w:w="1230" w:type="dxa"/>
            <w:tcBorders>
              <w:bottom w:val="nil"/>
            </w:tcBorders>
          </w:tcPr>
          <w:p w14:paraId="4B05CBA5" w14:textId="77777777" w:rsidR="00162259" w:rsidRPr="00347160" w:rsidRDefault="00162259" w:rsidP="00521E1B">
            <w:pPr>
              <w:pStyle w:val="TABLE-cell"/>
              <w:keepNext/>
              <w:tabs>
                <w:tab w:val="left" w:pos="415"/>
                <w:tab w:val="left" w:pos="907"/>
                <w:tab w:val="left" w:pos="1317"/>
              </w:tabs>
              <w:jc w:val="center"/>
            </w:pPr>
          </w:p>
        </w:tc>
        <w:tc>
          <w:tcPr>
            <w:tcW w:w="1229" w:type="dxa"/>
            <w:tcBorders>
              <w:bottom w:val="nil"/>
            </w:tcBorders>
          </w:tcPr>
          <w:p w14:paraId="386260A5" w14:textId="77777777" w:rsidR="00162259" w:rsidRPr="00347160" w:rsidRDefault="00162259" w:rsidP="00521E1B">
            <w:pPr>
              <w:pStyle w:val="TABLE-cell"/>
              <w:keepNext/>
              <w:tabs>
                <w:tab w:val="left" w:pos="415"/>
                <w:tab w:val="left" w:pos="907"/>
                <w:tab w:val="left" w:pos="1317"/>
              </w:tabs>
              <w:jc w:val="center"/>
            </w:pPr>
            <w:r w:rsidRPr="00347160">
              <w:t>S</w:t>
            </w:r>
          </w:p>
        </w:tc>
        <w:tc>
          <w:tcPr>
            <w:tcW w:w="1230" w:type="dxa"/>
            <w:tcBorders>
              <w:bottom w:val="nil"/>
            </w:tcBorders>
          </w:tcPr>
          <w:p w14:paraId="31225C67" w14:textId="77777777" w:rsidR="00162259" w:rsidRPr="00347160" w:rsidRDefault="00162259" w:rsidP="00521E1B">
            <w:pPr>
              <w:pStyle w:val="TABLE-cell"/>
              <w:keepNext/>
              <w:tabs>
                <w:tab w:val="left" w:pos="415"/>
                <w:tab w:val="left" w:pos="907"/>
                <w:tab w:val="left" w:pos="1317"/>
              </w:tabs>
              <w:jc w:val="center"/>
            </w:pPr>
            <w:r w:rsidRPr="00347160">
              <w:t>S (=)</w:t>
            </w:r>
          </w:p>
        </w:tc>
      </w:tr>
      <w:tr w:rsidR="00521E1B" w:rsidRPr="00347160" w14:paraId="62AA0EB1" w14:textId="77777777" w:rsidTr="00521E1B">
        <w:trPr>
          <w:cantSplit/>
          <w:jc w:val="center"/>
        </w:trPr>
        <w:tc>
          <w:tcPr>
            <w:tcW w:w="4044" w:type="dxa"/>
            <w:tcBorders>
              <w:top w:val="nil"/>
              <w:bottom w:val="nil"/>
            </w:tcBorders>
          </w:tcPr>
          <w:p w14:paraId="3DC30F05" w14:textId="77777777" w:rsidR="00521E1B" w:rsidRPr="00347160" w:rsidRDefault="00521E1B" w:rsidP="00521E1B">
            <w:pPr>
              <w:pStyle w:val="TABLE-cell"/>
              <w:keepNext/>
              <w:tabs>
                <w:tab w:val="left" w:pos="415"/>
                <w:tab w:val="left" w:pos="907"/>
                <w:tab w:val="left" w:pos="1317"/>
              </w:tabs>
            </w:pPr>
            <w:r w:rsidRPr="00347160">
              <w:tab/>
            </w:r>
            <w:r w:rsidRPr="00347160">
              <w:tab/>
            </w:r>
            <w:r w:rsidRPr="00347160">
              <w:tab/>
              <w:t>Last_Block</w:t>
            </w:r>
          </w:p>
        </w:tc>
        <w:tc>
          <w:tcPr>
            <w:tcW w:w="1229" w:type="dxa"/>
            <w:tcBorders>
              <w:top w:val="nil"/>
              <w:bottom w:val="nil"/>
            </w:tcBorders>
          </w:tcPr>
          <w:p w14:paraId="7F23FF3D" w14:textId="77777777" w:rsidR="00521E1B" w:rsidRPr="00347160" w:rsidRDefault="00521E1B" w:rsidP="00521E1B">
            <w:pPr>
              <w:pStyle w:val="TABLE-cell"/>
              <w:keepNext/>
              <w:tabs>
                <w:tab w:val="left" w:pos="415"/>
                <w:tab w:val="left" w:pos="907"/>
                <w:tab w:val="left" w:pos="1317"/>
              </w:tabs>
              <w:jc w:val="center"/>
            </w:pPr>
          </w:p>
        </w:tc>
        <w:tc>
          <w:tcPr>
            <w:tcW w:w="1230" w:type="dxa"/>
            <w:tcBorders>
              <w:top w:val="nil"/>
              <w:bottom w:val="nil"/>
            </w:tcBorders>
          </w:tcPr>
          <w:p w14:paraId="2303D1DB" w14:textId="77777777" w:rsidR="00521E1B" w:rsidRPr="00347160" w:rsidRDefault="00521E1B" w:rsidP="00521E1B">
            <w:pPr>
              <w:pStyle w:val="TABLE-cell"/>
              <w:keepNext/>
              <w:tabs>
                <w:tab w:val="left" w:pos="415"/>
                <w:tab w:val="left" w:pos="907"/>
                <w:tab w:val="left" w:pos="1317"/>
              </w:tabs>
              <w:jc w:val="center"/>
            </w:pPr>
          </w:p>
        </w:tc>
        <w:tc>
          <w:tcPr>
            <w:tcW w:w="1229" w:type="dxa"/>
            <w:tcBorders>
              <w:top w:val="nil"/>
              <w:bottom w:val="nil"/>
            </w:tcBorders>
          </w:tcPr>
          <w:p w14:paraId="64967A6D" w14:textId="77777777" w:rsidR="00521E1B" w:rsidRPr="00347160" w:rsidRDefault="00521E1B" w:rsidP="00521E1B">
            <w:pPr>
              <w:pStyle w:val="TABLE-cell"/>
              <w:keepNext/>
              <w:tabs>
                <w:tab w:val="left" w:pos="415"/>
                <w:tab w:val="left" w:pos="907"/>
                <w:tab w:val="left" w:pos="1317"/>
              </w:tabs>
              <w:jc w:val="center"/>
            </w:pPr>
            <w:r w:rsidRPr="00347160">
              <w:t>M</w:t>
            </w:r>
          </w:p>
        </w:tc>
        <w:tc>
          <w:tcPr>
            <w:tcW w:w="1230" w:type="dxa"/>
            <w:tcBorders>
              <w:top w:val="nil"/>
              <w:bottom w:val="nil"/>
            </w:tcBorders>
          </w:tcPr>
          <w:p w14:paraId="7BE38674" w14:textId="77777777" w:rsidR="00521E1B" w:rsidRPr="00347160" w:rsidRDefault="00521E1B" w:rsidP="00521E1B">
            <w:pPr>
              <w:pStyle w:val="TABLE-cell"/>
              <w:keepNext/>
              <w:tabs>
                <w:tab w:val="left" w:pos="415"/>
                <w:tab w:val="left" w:pos="907"/>
                <w:tab w:val="left" w:pos="1317"/>
              </w:tabs>
              <w:jc w:val="center"/>
            </w:pPr>
            <w:r w:rsidRPr="00347160">
              <w:t>M (=)</w:t>
            </w:r>
          </w:p>
        </w:tc>
      </w:tr>
      <w:tr w:rsidR="00521E1B" w:rsidRPr="00347160" w14:paraId="4E0BE059" w14:textId="77777777" w:rsidTr="00521E1B">
        <w:trPr>
          <w:cantSplit/>
          <w:jc w:val="center"/>
        </w:trPr>
        <w:tc>
          <w:tcPr>
            <w:tcW w:w="4044" w:type="dxa"/>
            <w:tcBorders>
              <w:top w:val="nil"/>
              <w:bottom w:val="nil"/>
            </w:tcBorders>
          </w:tcPr>
          <w:p w14:paraId="31029490" w14:textId="77777777" w:rsidR="00521E1B" w:rsidRPr="00347160" w:rsidRDefault="00521E1B" w:rsidP="00521E1B">
            <w:pPr>
              <w:pStyle w:val="TABLE-cell"/>
              <w:keepNext/>
              <w:tabs>
                <w:tab w:val="left" w:pos="415"/>
                <w:tab w:val="left" w:pos="907"/>
                <w:tab w:val="left" w:pos="1317"/>
              </w:tabs>
            </w:pPr>
            <w:r w:rsidRPr="00347160">
              <w:tab/>
            </w:r>
            <w:r w:rsidRPr="00347160">
              <w:tab/>
            </w:r>
            <w:r w:rsidRPr="00347160">
              <w:tab/>
              <w:t>Block_Number</w:t>
            </w:r>
          </w:p>
        </w:tc>
        <w:tc>
          <w:tcPr>
            <w:tcW w:w="1229" w:type="dxa"/>
            <w:tcBorders>
              <w:top w:val="nil"/>
              <w:bottom w:val="nil"/>
            </w:tcBorders>
          </w:tcPr>
          <w:p w14:paraId="4B0A203E" w14:textId="77777777" w:rsidR="00521E1B" w:rsidRPr="00347160" w:rsidRDefault="00521E1B" w:rsidP="00521E1B">
            <w:pPr>
              <w:pStyle w:val="TABLE-cell"/>
              <w:keepNext/>
              <w:tabs>
                <w:tab w:val="left" w:pos="415"/>
                <w:tab w:val="left" w:pos="907"/>
                <w:tab w:val="left" w:pos="1317"/>
              </w:tabs>
              <w:jc w:val="center"/>
            </w:pPr>
          </w:p>
        </w:tc>
        <w:tc>
          <w:tcPr>
            <w:tcW w:w="1230" w:type="dxa"/>
            <w:tcBorders>
              <w:top w:val="nil"/>
              <w:bottom w:val="nil"/>
            </w:tcBorders>
          </w:tcPr>
          <w:p w14:paraId="5E83D2BF" w14:textId="77777777" w:rsidR="00521E1B" w:rsidRPr="00347160" w:rsidRDefault="00521E1B" w:rsidP="00521E1B">
            <w:pPr>
              <w:pStyle w:val="TABLE-cell"/>
              <w:keepNext/>
              <w:tabs>
                <w:tab w:val="left" w:pos="415"/>
                <w:tab w:val="left" w:pos="907"/>
                <w:tab w:val="left" w:pos="1317"/>
              </w:tabs>
              <w:jc w:val="center"/>
            </w:pPr>
          </w:p>
        </w:tc>
        <w:tc>
          <w:tcPr>
            <w:tcW w:w="1229" w:type="dxa"/>
            <w:tcBorders>
              <w:top w:val="nil"/>
              <w:bottom w:val="nil"/>
            </w:tcBorders>
          </w:tcPr>
          <w:p w14:paraId="0238DCA1" w14:textId="77777777" w:rsidR="00521E1B" w:rsidRPr="00347160" w:rsidRDefault="00521E1B" w:rsidP="00521E1B">
            <w:pPr>
              <w:pStyle w:val="TABLE-cell"/>
              <w:keepNext/>
              <w:tabs>
                <w:tab w:val="left" w:pos="415"/>
                <w:tab w:val="left" w:pos="907"/>
                <w:tab w:val="left" w:pos="1317"/>
              </w:tabs>
              <w:jc w:val="center"/>
            </w:pPr>
            <w:r w:rsidRPr="00347160">
              <w:t>M</w:t>
            </w:r>
          </w:p>
        </w:tc>
        <w:tc>
          <w:tcPr>
            <w:tcW w:w="1230" w:type="dxa"/>
            <w:tcBorders>
              <w:top w:val="nil"/>
              <w:bottom w:val="nil"/>
            </w:tcBorders>
          </w:tcPr>
          <w:p w14:paraId="5A74CDE6" w14:textId="77777777" w:rsidR="00521E1B" w:rsidRPr="00347160" w:rsidRDefault="00521E1B" w:rsidP="00521E1B">
            <w:pPr>
              <w:pStyle w:val="TABLE-cell"/>
              <w:keepNext/>
              <w:tabs>
                <w:tab w:val="left" w:pos="415"/>
                <w:tab w:val="left" w:pos="907"/>
                <w:tab w:val="left" w:pos="1317"/>
              </w:tabs>
              <w:jc w:val="center"/>
            </w:pPr>
            <w:r w:rsidRPr="00347160">
              <w:t>M (=)</w:t>
            </w:r>
          </w:p>
        </w:tc>
      </w:tr>
      <w:tr w:rsidR="00521E1B" w:rsidRPr="00347160" w14:paraId="334705A5" w14:textId="77777777" w:rsidTr="00521E1B">
        <w:trPr>
          <w:cantSplit/>
          <w:jc w:val="center"/>
        </w:trPr>
        <w:tc>
          <w:tcPr>
            <w:tcW w:w="4044" w:type="dxa"/>
            <w:tcBorders>
              <w:top w:val="nil"/>
              <w:bottom w:val="nil"/>
            </w:tcBorders>
          </w:tcPr>
          <w:p w14:paraId="38AAA779" w14:textId="77777777" w:rsidR="00521E1B" w:rsidRPr="00347160" w:rsidRDefault="00521E1B" w:rsidP="00521E1B">
            <w:pPr>
              <w:pStyle w:val="TABLE-cell"/>
              <w:keepNext/>
              <w:tabs>
                <w:tab w:val="left" w:pos="415"/>
                <w:tab w:val="left" w:pos="907"/>
                <w:tab w:val="left" w:pos="1317"/>
              </w:tabs>
            </w:pPr>
            <w:r w:rsidRPr="00347160">
              <w:tab/>
            </w:r>
            <w:r w:rsidRPr="00347160">
              <w:tab/>
            </w:r>
            <w:r w:rsidRPr="00347160">
              <w:tab/>
              <w:t>Raw_Data</w:t>
            </w:r>
          </w:p>
        </w:tc>
        <w:tc>
          <w:tcPr>
            <w:tcW w:w="1229" w:type="dxa"/>
            <w:tcBorders>
              <w:top w:val="nil"/>
              <w:bottom w:val="nil"/>
            </w:tcBorders>
          </w:tcPr>
          <w:p w14:paraId="05E7B171" w14:textId="77777777" w:rsidR="00521E1B" w:rsidRPr="00347160" w:rsidRDefault="00521E1B" w:rsidP="00521E1B">
            <w:pPr>
              <w:pStyle w:val="TABLE-cell"/>
              <w:keepNext/>
              <w:tabs>
                <w:tab w:val="left" w:pos="415"/>
                <w:tab w:val="left" w:pos="907"/>
                <w:tab w:val="left" w:pos="1317"/>
              </w:tabs>
              <w:jc w:val="center"/>
            </w:pPr>
          </w:p>
        </w:tc>
        <w:tc>
          <w:tcPr>
            <w:tcW w:w="1230" w:type="dxa"/>
            <w:tcBorders>
              <w:top w:val="nil"/>
              <w:bottom w:val="nil"/>
            </w:tcBorders>
          </w:tcPr>
          <w:p w14:paraId="248EDF6B" w14:textId="77777777" w:rsidR="00521E1B" w:rsidRPr="00347160" w:rsidRDefault="00521E1B" w:rsidP="00521E1B">
            <w:pPr>
              <w:pStyle w:val="TABLE-cell"/>
              <w:keepNext/>
              <w:tabs>
                <w:tab w:val="left" w:pos="415"/>
                <w:tab w:val="left" w:pos="907"/>
                <w:tab w:val="left" w:pos="1317"/>
              </w:tabs>
              <w:jc w:val="center"/>
            </w:pPr>
          </w:p>
        </w:tc>
        <w:tc>
          <w:tcPr>
            <w:tcW w:w="1229" w:type="dxa"/>
            <w:tcBorders>
              <w:top w:val="nil"/>
              <w:bottom w:val="nil"/>
            </w:tcBorders>
          </w:tcPr>
          <w:p w14:paraId="181DDB86" w14:textId="77777777" w:rsidR="00521E1B" w:rsidRPr="00347160" w:rsidRDefault="00521E1B" w:rsidP="00521E1B">
            <w:pPr>
              <w:pStyle w:val="TABLE-cell"/>
              <w:keepNext/>
              <w:tabs>
                <w:tab w:val="left" w:pos="415"/>
                <w:tab w:val="left" w:pos="907"/>
                <w:tab w:val="left" w:pos="1317"/>
              </w:tabs>
              <w:jc w:val="center"/>
            </w:pPr>
            <w:r w:rsidRPr="00347160">
              <w:t>M</w:t>
            </w:r>
          </w:p>
        </w:tc>
        <w:tc>
          <w:tcPr>
            <w:tcW w:w="1230" w:type="dxa"/>
            <w:tcBorders>
              <w:top w:val="nil"/>
              <w:bottom w:val="nil"/>
            </w:tcBorders>
          </w:tcPr>
          <w:p w14:paraId="4C7B5A60" w14:textId="77777777" w:rsidR="00521E1B" w:rsidRPr="00347160" w:rsidRDefault="00521E1B" w:rsidP="00521E1B">
            <w:pPr>
              <w:pStyle w:val="TABLE-cell"/>
              <w:keepNext/>
              <w:tabs>
                <w:tab w:val="left" w:pos="415"/>
                <w:tab w:val="left" w:pos="907"/>
                <w:tab w:val="left" w:pos="1317"/>
              </w:tabs>
              <w:jc w:val="center"/>
            </w:pPr>
            <w:r w:rsidRPr="00347160">
              <w:t>M (=)</w:t>
            </w:r>
          </w:p>
        </w:tc>
      </w:tr>
      <w:tr w:rsidR="00521E1B" w:rsidRPr="00347160" w14:paraId="24228B2A" w14:textId="77777777" w:rsidTr="00521E1B">
        <w:trPr>
          <w:cantSplit/>
          <w:jc w:val="center"/>
        </w:trPr>
        <w:tc>
          <w:tcPr>
            <w:tcW w:w="4044" w:type="dxa"/>
            <w:tcBorders>
              <w:top w:val="nil"/>
            </w:tcBorders>
          </w:tcPr>
          <w:p w14:paraId="46B04C94" w14:textId="77777777" w:rsidR="00521E1B" w:rsidRPr="00347160" w:rsidRDefault="00521E1B" w:rsidP="00521E1B">
            <w:pPr>
              <w:pStyle w:val="TABLE-cell"/>
              <w:keepNext/>
              <w:tabs>
                <w:tab w:val="left" w:pos="415"/>
                <w:tab w:val="left" w:pos="907"/>
                <w:tab w:val="left" w:pos="1317"/>
              </w:tabs>
            </w:pPr>
            <w:r w:rsidRPr="00347160">
              <w:tab/>
            </w:r>
            <w:r w:rsidRPr="00347160">
              <w:tab/>
            </w:r>
            <w:r w:rsidRPr="00347160">
              <w:rPr>
                <w:b/>
                <w:bCs w:val="0"/>
              </w:rPr>
              <w:t>Block_Number</w:t>
            </w:r>
          </w:p>
        </w:tc>
        <w:tc>
          <w:tcPr>
            <w:tcW w:w="1229" w:type="dxa"/>
            <w:tcBorders>
              <w:top w:val="nil"/>
            </w:tcBorders>
          </w:tcPr>
          <w:p w14:paraId="7476A819" w14:textId="77777777" w:rsidR="00521E1B" w:rsidRPr="00347160" w:rsidRDefault="00521E1B" w:rsidP="00521E1B">
            <w:pPr>
              <w:pStyle w:val="TABLE-cell"/>
              <w:keepNext/>
              <w:tabs>
                <w:tab w:val="left" w:pos="415"/>
                <w:tab w:val="left" w:pos="907"/>
                <w:tab w:val="left" w:pos="1317"/>
              </w:tabs>
              <w:jc w:val="center"/>
            </w:pPr>
          </w:p>
        </w:tc>
        <w:tc>
          <w:tcPr>
            <w:tcW w:w="1230" w:type="dxa"/>
            <w:tcBorders>
              <w:top w:val="nil"/>
            </w:tcBorders>
          </w:tcPr>
          <w:p w14:paraId="071BBB3A" w14:textId="77777777" w:rsidR="00521E1B" w:rsidRPr="00347160" w:rsidRDefault="00521E1B" w:rsidP="00521E1B">
            <w:pPr>
              <w:pStyle w:val="TABLE-cell"/>
              <w:keepNext/>
              <w:tabs>
                <w:tab w:val="left" w:pos="415"/>
                <w:tab w:val="left" w:pos="907"/>
                <w:tab w:val="left" w:pos="1317"/>
              </w:tabs>
              <w:jc w:val="center"/>
            </w:pPr>
          </w:p>
        </w:tc>
        <w:tc>
          <w:tcPr>
            <w:tcW w:w="1229" w:type="dxa"/>
            <w:tcBorders>
              <w:top w:val="nil"/>
            </w:tcBorders>
          </w:tcPr>
          <w:p w14:paraId="4DEA422A" w14:textId="77777777" w:rsidR="00521E1B" w:rsidRPr="00347160" w:rsidRDefault="00521E1B" w:rsidP="00521E1B">
            <w:pPr>
              <w:pStyle w:val="TABLE-cell"/>
              <w:keepNext/>
              <w:tabs>
                <w:tab w:val="left" w:pos="415"/>
                <w:tab w:val="left" w:pos="907"/>
                <w:tab w:val="left" w:pos="1317"/>
              </w:tabs>
              <w:jc w:val="center"/>
            </w:pPr>
            <w:r w:rsidRPr="00347160">
              <w:t>S</w:t>
            </w:r>
          </w:p>
        </w:tc>
        <w:tc>
          <w:tcPr>
            <w:tcW w:w="1230" w:type="dxa"/>
            <w:tcBorders>
              <w:top w:val="nil"/>
            </w:tcBorders>
          </w:tcPr>
          <w:p w14:paraId="2EF91189" w14:textId="77777777" w:rsidR="00521E1B" w:rsidRPr="00347160" w:rsidRDefault="00521E1B" w:rsidP="00521E1B">
            <w:pPr>
              <w:pStyle w:val="TABLE-cell"/>
              <w:keepNext/>
              <w:tabs>
                <w:tab w:val="left" w:pos="415"/>
                <w:tab w:val="left" w:pos="907"/>
                <w:tab w:val="left" w:pos="1317"/>
              </w:tabs>
              <w:jc w:val="center"/>
            </w:pPr>
            <w:r w:rsidRPr="00347160">
              <w:t>S (=)</w:t>
            </w:r>
          </w:p>
        </w:tc>
      </w:tr>
      <w:tr w:rsidR="00162259" w:rsidRPr="00347160" w14:paraId="10632E61" w14:textId="77777777" w:rsidTr="00521E1B">
        <w:trPr>
          <w:cantSplit/>
          <w:jc w:val="center"/>
        </w:trPr>
        <w:tc>
          <w:tcPr>
            <w:tcW w:w="4044" w:type="dxa"/>
            <w:tcBorders>
              <w:bottom w:val="nil"/>
            </w:tcBorders>
          </w:tcPr>
          <w:p w14:paraId="5C418E4B" w14:textId="77777777" w:rsidR="00162259" w:rsidRPr="00347160" w:rsidRDefault="00162259" w:rsidP="00521E1B">
            <w:pPr>
              <w:pStyle w:val="TABLE-cell"/>
              <w:keepNext/>
              <w:tabs>
                <w:tab w:val="left" w:pos="415"/>
                <w:tab w:val="left" w:pos="907"/>
                <w:tab w:val="left" w:pos="1317"/>
              </w:tabs>
            </w:pPr>
            <w:r w:rsidRPr="00347160">
              <w:t>Result (–)</w:t>
            </w:r>
          </w:p>
        </w:tc>
        <w:tc>
          <w:tcPr>
            <w:tcW w:w="1229" w:type="dxa"/>
            <w:tcBorders>
              <w:bottom w:val="nil"/>
            </w:tcBorders>
          </w:tcPr>
          <w:p w14:paraId="59FCAA63" w14:textId="77777777" w:rsidR="00162259" w:rsidRPr="00347160" w:rsidRDefault="00162259" w:rsidP="00521E1B">
            <w:pPr>
              <w:pStyle w:val="TABLE-cell"/>
              <w:keepNext/>
              <w:tabs>
                <w:tab w:val="left" w:pos="415"/>
                <w:tab w:val="left" w:pos="907"/>
                <w:tab w:val="left" w:pos="1317"/>
              </w:tabs>
              <w:jc w:val="center"/>
            </w:pPr>
            <w:r w:rsidRPr="00347160">
              <w:t>–</w:t>
            </w:r>
          </w:p>
        </w:tc>
        <w:tc>
          <w:tcPr>
            <w:tcW w:w="1230" w:type="dxa"/>
            <w:tcBorders>
              <w:bottom w:val="nil"/>
            </w:tcBorders>
          </w:tcPr>
          <w:p w14:paraId="4D217B52" w14:textId="77777777" w:rsidR="00162259" w:rsidRPr="00347160" w:rsidRDefault="00162259" w:rsidP="00521E1B">
            <w:pPr>
              <w:pStyle w:val="TABLE-cell"/>
              <w:keepNext/>
              <w:tabs>
                <w:tab w:val="left" w:pos="415"/>
                <w:tab w:val="left" w:pos="907"/>
                <w:tab w:val="left" w:pos="1317"/>
              </w:tabs>
              <w:jc w:val="center"/>
            </w:pPr>
            <w:r w:rsidRPr="00347160">
              <w:t>–</w:t>
            </w:r>
          </w:p>
        </w:tc>
        <w:tc>
          <w:tcPr>
            <w:tcW w:w="1229" w:type="dxa"/>
            <w:tcBorders>
              <w:bottom w:val="nil"/>
            </w:tcBorders>
          </w:tcPr>
          <w:p w14:paraId="1884CD16" w14:textId="77777777" w:rsidR="00162259" w:rsidRPr="00347160" w:rsidRDefault="00162259" w:rsidP="00521E1B">
            <w:pPr>
              <w:pStyle w:val="TABLE-cell"/>
              <w:keepNext/>
              <w:tabs>
                <w:tab w:val="left" w:pos="415"/>
                <w:tab w:val="left" w:pos="907"/>
                <w:tab w:val="left" w:pos="1317"/>
              </w:tabs>
              <w:jc w:val="center"/>
            </w:pPr>
            <w:r w:rsidRPr="00347160">
              <w:t>S</w:t>
            </w:r>
          </w:p>
        </w:tc>
        <w:tc>
          <w:tcPr>
            <w:tcW w:w="1230" w:type="dxa"/>
            <w:tcBorders>
              <w:bottom w:val="nil"/>
            </w:tcBorders>
          </w:tcPr>
          <w:p w14:paraId="39BC85BB" w14:textId="77777777" w:rsidR="00162259" w:rsidRPr="00347160" w:rsidRDefault="00162259" w:rsidP="00521E1B">
            <w:pPr>
              <w:pStyle w:val="TABLE-cell"/>
              <w:keepNext/>
              <w:tabs>
                <w:tab w:val="left" w:pos="415"/>
                <w:tab w:val="left" w:pos="907"/>
                <w:tab w:val="left" w:pos="1317"/>
              </w:tabs>
              <w:jc w:val="center"/>
            </w:pPr>
            <w:r w:rsidRPr="00347160">
              <w:t>S (=)</w:t>
            </w:r>
          </w:p>
        </w:tc>
      </w:tr>
      <w:tr w:rsidR="00521E1B" w:rsidRPr="00347160" w14:paraId="1969A6A4" w14:textId="77777777" w:rsidTr="00521E1B">
        <w:trPr>
          <w:cantSplit/>
          <w:jc w:val="center"/>
        </w:trPr>
        <w:tc>
          <w:tcPr>
            <w:tcW w:w="4044" w:type="dxa"/>
            <w:tcBorders>
              <w:top w:val="nil"/>
            </w:tcBorders>
          </w:tcPr>
          <w:p w14:paraId="47F6F1BD" w14:textId="77777777" w:rsidR="00521E1B" w:rsidRPr="00347160" w:rsidRDefault="00521E1B" w:rsidP="00521E1B">
            <w:pPr>
              <w:pStyle w:val="TABLE-cell"/>
              <w:keepNext/>
              <w:tabs>
                <w:tab w:val="left" w:pos="415"/>
                <w:tab w:val="left" w:pos="907"/>
                <w:tab w:val="left" w:pos="1317"/>
              </w:tabs>
            </w:pPr>
            <w:r w:rsidRPr="00347160">
              <w:tab/>
              <w:t>Error_Type</w:t>
            </w:r>
          </w:p>
        </w:tc>
        <w:tc>
          <w:tcPr>
            <w:tcW w:w="1229" w:type="dxa"/>
            <w:tcBorders>
              <w:top w:val="nil"/>
            </w:tcBorders>
          </w:tcPr>
          <w:p w14:paraId="67A4C9D5" w14:textId="77777777" w:rsidR="00521E1B" w:rsidRPr="00347160" w:rsidRDefault="00521E1B" w:rsidP="00521E1B">
            <w:pPr>
              <w:pStyle w:val="TABLE-cell"/>
              <w:keepNext/>
              <w:tabs>
                <w:tab w:val="left" w:pos="415"/>
                <w:tab w:val="left" w:pos="907"/>
                <w:tab w:val="left" w:pos="1317"/>
              </w:tabs>
              <w:jc w:val="center"/>
            </w:pPr>
          </w:p>
        </w:tc>
        <w:tc>
          <w:tcPr>
            <w:tcW w:w="1230" w:type="dxa"/>
            <w:tcBorders>
              <w:top w:val="nil"/>
            </w:tcBorders>
          </w:tcPr>
          <w:p w14:paraId="37DFD8FB" w14:textId="77777777" w:rsidR="00521E1B" w:rsidRPr="00347160" w:rsidRDefault="00521E1B" w:rsidP="00521E1B">
            <w:pPr>
              <w:pStyle w:val="TABLE-cell"/>
              <w:keepNext/>
              <w:tabs>
                <w:tab w:val="left" w:pos="415"/>
                <w:tab w:val="left" w:pos="907"/>
                <w:tab w:val="left" w:pos="1317"/>
              </w:tabs>
              <w:jc w:val="center"/>
            </w:pPr>
          </w:p>
        </w:tc>
        <w:tc>
          <w:tcPr>
            <w:tcW w:w="1229" w:type="dxa"/>
            <w:tcBorders>
              <w:top w:val="nil"/>
            </w:tcBorders>
          </w:tcPr>
          <w:p w14:paraId="2193DE8A" w14:textId="77777777" w:rsidR="00521E1B" w:rsidRPr="00347160" w:rsidRDefault="00521E1B" w:rsidP="00521E1B">
            <w:pPr>
              <w:pStyle w:val="TABLE-cell"/>
              <w:keepNext/>
              <w:tabs>
                <w:tab w:val="left" w:pos="415"/>
                <w:tab w:val="left" w:pos="907"/>
                <w:tab w:val="left" w:pos="1317"/>
              </w:tabs>
              <w:jc w:val="center"/>
            </w:pPr>
            <w:r w:rsidRPr="00347160">
              <w:t>M</w:t>
            </w:r>
          </w:p>
        </w:tc>
        <w:tc>
          <w:tcPr>
            <w:tcW w:w="1230" w:type="dxa"/>
            <w:tcBorders>
              <w:top w:val="nil"/>
            </w:tcBorders>
          </w:tcPr>
          <w:p w14:paraId="40CD274E" w14:textId="77777777" w:rsidR="00521E1B" w:rsidRPr="00347160" w:rsidRDefault="00521E1B" w:rsidP="00521E1B">
            <w:pPr>
              <w:pStyle w:val="TABLE-cell"/>
              <w:keepNext/>
              <w:tabs>
                <w:tab w:val="left" w:pos="415"/>
                <w:tab w:val="left" w:pos="907"/>
                <w:tab w:val="left" w:pos="1317"/>
              </w:tabs>
              <w:jc w:val="center"/>
            </w:pPr>
            <w:r w:rsidRPr="00347160">
              <w:t>M (=)</w:t>
            </w:r>
          </w:p>
        </w:tc>
      </w:tr>
      <w:tr w:rsidR="00162259" w:rsidRPr="00347160" w14:paraId="50CCC76B" w14:textId="77777777" w:rsidTr="00521E1B">
        <w:trPr>
          <w:cantSplit/>
          <w:jc w:val="center"/>
        </w:trPr>
        <w:tc>
          <w:tcPr>
            <w:tcW w:w="8962" w:type="dxa"/>
            <w:gridSpan w:val="5"/>
          </w:tcPr>
          <w:p w14:paraId="052AAA1D" w14:textId="77777777" w:rsidR="00162259" w:rsidRPr="00347160" w:rsidRDefault="00162259" w:rsidP="00521E1B">
            <w:pPr>
              <w:pStyle w:val="NOTE"/>
              <w:keepNext/>
            </w:pPr>
            <w:r w:rsidRPr="00347160">
              <w:t>NOTE</w:t>
            </w:r>
            <w:r w:rsidRPr="00347160">
              <w:t> </w:t>
            </w:r>
            <w:r w:rsidRPr="00347160">
              <w:t>For security param</w:t>
            </w:r>
            <w:r w:rsidRPr="0038499D">
              <w:t xml:space="preserve">eters, see </w:t>
            </w:r>
            <w:r w:rsidR="00D03E1E" w:rsidRPr="0038499D">
              <w:fldChar w:fldCharType="begin" w:fldLock="1"/>
            </w:r>
            <w:r w:rsidR="00D03E1E" w:rsidRPr="0038499D">
              <w:instrText xml:space="preserve"> REF _Ref245346717 \h </w:instrText>
            </w:r>
            <w:r w:rsidR="0038499D">
              <w:instrText xml:space="preserve"> \* MERGEFORMAT </w:instrText>
            </w:r>
            <w:r w:rsidR="00D03E1E" w:rsidRPr="0038499D">
              <w:fldChar w:fldCharType="separate"/>
            </w:r>
            <w:r w:rsidR="00811F07" w:rsidRPr="00811F07">
              <w:t xml:space="preserve">Table </w:t>
            </w:r>
            <w:r w:rsidR="00811F07" w:rsidRPr="00811F07">
              <w:rPr>
                <w:noProof/>
              </w:rPr>
              <w:t>40</w:t>
            </w:r>
            <w:r w:rsidR="00D03E1E" w:rsidRPr="0038499D">
              <w:fldChar w:fldCharType="end"/>
            </w:r>
            <w:r w:rsidRPr="0038499D">
              <w:t>.</w:t>
            </w:r>
          </w:p>
        </w:tc>
      </w:tr>
    </w:tbl>
    <w:p w14:paraId="5B0B2624" w14:textId="77777777" w:rsidR="00A4449B" w:rsidRDefault="00A4449B" w:rsidP="00A4449B">
      <w:pPr>
        <w:pStyle w:val="NOTE"/>
      </w:pPr>
    </w:p>
    <w:p w14:paraId="55C31DDA" w14:textId="77777777" w:rsidR="00162259" w:rsidRPr="00A4449B" w:rsidRDefault="00162259" w:rsidP="00B67C8A">
      <w:pPr>
        <w:pStyle w:val="PARAGRAPH"/>
      </w:pPr>
      <w:r w:rsidRPr="00A4449B">
        <w:t>The use of the different variants of the Variable-Access-Specification</w:t>
      </w:r>
      <w:r w:rsidRPr="00A4449B">
        <w:fldChar w:fldCharType="begin"/>
      </w:r>
      <w:r w:rsidRPr="00A4449B">
        <w:instrText xml:space="preserve"> XE "Variable-Access-Specification" </w:instrText>
      </w:r>
      <w:r w:rsidRPr="00A4449B">
        <w:fldChar w:fldCharType="end"/>
      </w:r>
      <w:r w:rsidRPr="00A4449B">
        <w:t xml:space="preserve"> service parameter of the Read.request service primitive and the different choices of the Read.response primitive are shown in </w:t>
      </w:r>
      <w:r w:rsidRPr="00A4449B">
        <w:fldChar w:fldCharType="begin" w:fldLock="1"/>
      </w:r>
      <w:r w:rsidRPr="00A4449B">
        <w:instrText xml:space="preserve"> REF _Ref245441808 \h  \* MERGEFORMAT </w:instrText>
      </w:r>
      <w:r w:rsidRPr="00A4449B">
        <w:fldChar w:fldCharType="separate"/>
      </w:r>
      <w:r w:rsidR="00811F07" w:rsidRPr="00A4449B">
        <w:t>Table 54</w:t>
      </w:r>
      <w:r w:rsidRPr="00A4449B">
        <w:fldChar w:fldCharType="end"/>
      </w:r>
      <w:r w:rsidRPr="00A4449B">
        <w:t>.</w:t>
      </w:r>
    </w:p>
    <w:p w14:paraId="395D07D1" w14:textId="77777777" w:rsidR="00657ECD" w:rsidRPr="00347160" w:rsidRDefault="00657ECD" w:rsidP="00B67C8A">
      <w:pPr>
        <w:pStyle w:val="PARAGRAPH"/>
      </w:pPr>
      <w:r w:rsidRPr="00A4449B">
        <w:t>If the encoded form of the response does not fit in a single APDU, it can be transported in data blocks using the general block transfer m</w:t>
      </w:r>
      <w:r w:rsidRPr="00F508B5">
        <w:t>echanism.</w:t>
      </w:r>
    </w:p>
    <w:p w14:paraId="4101ABAD" w14:textId="2B3C01E1" w:rsidR="00162259" w:rsidRPr="00347160" w:rsidRDefault="00162259" w:rsidP="00B67C8A">
      <w:pPr>
        <w:pStyle w:val="TABLE-title"/>
      </w:pPr>
      <w:bookmarkStart w:id="3797" w:name="_Ref245441808"/>
      <w:bookmarkStart w:id="3798" w:name="_Toc246861043"/>
      <w:bookmarkStart w:id="3799" w:name="_Toc249289827"/>
      <w:bookmarkStart w:id="3800" w:name="_Toc277948654"/>
      <w:bookmarkStart w:id="3801" w:name="_Toc279392130"/>
      <w:bookmarkStart w:id="3802" w:name="_Toc279397408"/>
      <w:bookmarkStart w:id="3803" w:name="_Toc315426549"/>
      <w:bookmarkStart w:id="3804" w:name="_Toc355266103"/>
      <w:bookmarkStart w:id="3805" w:name="_Toc406428482"/>
      <w:bookmarkStart w:id="3806" w:name="_Toc437856785"/>
      <w:bookmarkStart w:id="3807" w:name="_Toc97127496"/>
      <w:r w:rsidRPr="00347160">
        <w:lastRenderedPageBreak/>
        <w:t xml:space="preserve">Table </w:t>
      </w:r>
      <w:fldSimple w:instr=" SEQ Table \* ARABIC ">
        <w:r w:rsidR="00DC4BE9">
          <w:rPr>
            <w:noProof/>
          </w:rPr>
          <w:t>54</w:t>
        </w:r>
      </w:fldSimple>
      <w:bookmarkEnd w:id="3797"/>
      <w:r w:rsidRPr="00347160">
        <w:t xml:space="preserve"> – Use of the Variable_Access_Specification variants </w:t>
      </w:r>
      <w:r w:rsidRPr="00347160">
        <w:br/>
        <w:t>and the Read.response choices</w:t>
      </w:r>
      <w:bookmarkEnd w:id="3798"/>
      <w:bookmarkEnd w:id="3799"/>
      <w:bookmarkEnd w:id="3800"/>
      <w:bookmarkEnd w:id="3801"/>
      <w:bookmarkEnd w:id="3802"/>
      <w:bookmarkEnd w:id="3803"/>
      <w:bookmarkEnd w:id="3804"/>
      <w:bookmarkEnd w:id="3805"/>
      <w:bookmarkEnd w:id="3806"/>
      <w:bookmarkEnd w:id="3807"/>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44"/>
        <w:gridCol w:w="2541"/>
        <w:gridCol w:w="1863"/>
        <w:gridCol w:w="2522"/>
      </w:tblGrid>
      <w:tr w:rsidR="00162259" w:rsidRPr="00347160" w14:paraId="5D6C8F7E" w14:textId="77777777" w:rsidTr="00077BDE">
        <w:trPr>
          <w:cantSplit/>
          <w:tblHeader/>
          <w:jc w:val="center"/>
        </w:trPr>
        <w:tc>
          <w:tcPr>
            <w:tcW w:w="4794" w:type="dxa"/>
            <w:gridSpan w:val="2"/>
            <w:vAlign w:val="center"/>
          </w:tcPr>
          <w:p w14:paraId="7823E203" w14:textId="77777777" w:rsidR="00162259" w:rsidRPr="00347160" w:rsidRDefault="00162259" w:rsidP="00521E1B">
            <w:pPr>
              <w:pStyle w:val="TABLE-col-heading"/>
              <w:spacing w:before="40" w:after="40"/>
            </w:pPr>
            <w:r w:rsidRPr="00347160">
              <w:t>Read.request Variable_Access_Specification</w:t>
            </w:r>
          </w:p>
        </w:tc>
        <w:tc>
          <w:tcPr>
            <w:tcW w:w="4492" w:type="dxa"/>
            <w:gridSpan w:val="2"/>
            <w:vAlign w:val="center"/>
          </w:tcPr>
          <w:p w14:paraId="13A288F3" w14:textId="77777777" w:rsidR="00162259" w:rsidRPr="00347160" w:rsidRDefault="00162259" w:rsidP="00521E1B">
            <w:pPr>
              <w:pStyle w:val="TABLE-col-heading"/>
              <w:spacing w:before="40" w:after="40"/>
            </w:pPr>
            <w:r w:rsidRPr="00347160">
              <w:t>Read.response CHOICE</w:t>
            </w:r>
          </w:p>
        </w:tc>
      </w:tr>
      <w:tr w:rsidR="00162259" w:rsidRPr="00347160" w14:paraId="3B297E85" w14:textId="77777777" w:rsidTr="00077BDE">
        <w:trPr>
          <w:cantSplit/>
          <w:jc w:val="center"/>
        </w:trPr>
        <w:tc>
          <w:tcPr>
            <w:tcW w:w="2144" w:type="dxa"/>
            <w:vMerge w:val="restart"/>
            <w:vAlign w:val="center"/>
          </w:tcPr>
          <w:p w14:paraId="28C9BDF9" w14:textId="77777777" w:rsidR="00162259" w:rsidRPr="00347160" w:rsidRDefault="00162259" w:rsidP="00521E1B">
            <w:pPr>
              <w:pStyle w:val="TABLE-cell"/>
              <w:keepNext/>
              <w:spacing w:before="40" w:after="40"/>
            </w:pPr>
            <w:r w:rsidRPr="00347160">
              <w:rPr>
                <w:sz w:val="20"/>
              </w:rPr>
              <w:br w:type="page"/>
            </w:r>
            <w:r w:rsidRPr="00347160">
              <w:t xml:space="preserve">Variable_Name (Variable_Name} </w:t>
            </w:r>
            <w:r w:rsidRPr="00347160">
              <w:fldChar w:fldCharType="begin"/>
            </w:r>
            <w:r w:rsidRPr="00347160">
              <w:instrText xml:space="preserve"> XE "Variable_Name" </w:instrText>
            </w:r>
            <w:r w:rsidRPr="00347160">
              <w:fldChar w:fldCharType="end"/>
            </w:r>
            <w:r w:rsidRPr="00347160">
              <w:t xml:space="preserve"> </w:t>
            </w:r>
          </w:p>
        </w:tc>
        <w:tc>
          <w:tcPr>
            <w:tcW w:w="2650" w:type="dxa"/>
            <w:vMerge w:val="restart"/>
            <w:vAlign w:val="center"/>
          </w:tcPr>
          <w:p w14:paraId="5E89D432" w14:textId="77777777" w:rsidR="00162259" w:rsidRPr="00347160" w:rsidRDefault="00162259" w:rsidP="00521E1B">
            <w:pPr>
              <w:pStyle w:val="TABLE-cell"/>
              <w:keepNext/>
              <w:spacing w:before="40" w:after="40"/>
            </w:pPr>
            <w:r w:rsidRPr="00347160">
              <w:t>References a list</w:t>
            </w:r>
            <w:r w:rsidRPr="002F7A07">
              <w:rPr>
                <w:rStyle w:val="SUPerscript-small"/>
              </w:rPr>
              <w:t>1</w:t>
            </w:r>
            <w:r w:rsidRPr="00347160">
              <w:t xml:space="preserve"> of COSEM object attributes.</w:t>
            </w:r>
          </w:p>
        </w:tc>
        <w:tc>
          <w:tcPr>
            <w:tcW w:w="1863" w:type="dxa"/>
            <w:vAlign w:val="center"/>
          </w:tcPr>
          <w:p w14:paraId="689E5ABA" w14:textId="77777777" w:rsidR="00162259" w:rsidRPr="00347160" w:rsidRDefault="00162259" w:rsidP="00521E1B">
            <w:pPr>
              <w:pStyle w:val="TABLE-cell"/>
              <w:keepNext/>
              <w:spacing w:before="40" w:after="40"/>
            </w:pPr>
            <w:r w:rsidRPr="00347160">
              <w:t>Data {Data}</w:t>
            </w:r>
          </w:p>
        </w:tc>
        <w:tc>
          <w:tcPr>
            <w:tcW w:w="2629" w:type="dxa"/>
            <w:vAlign w:val="center"/>
          </w:tcPr>
          <w:p w14:paraId="1E0B863C" w14:textId="77777777" w:rsidR="00162259" w:rsidRPr="00347160" w:rsidRDefault="00162259" w:rsidP="00521E1B">
            <w:pPr>
              <w:pStyle w:val="TABLE-cell"/>
              <w:keepNext/>
              <w:spacing w:before="40" w:after="40"/>
            </w:pPr>
            <w:r w:rsidRPr="00347160">
              <w:t>Delivers the value of the attribute(s) referenced.</w:t>
            </w:r>
          </w:p>
        </w:tc>
      </w:tr>
      <w:tr w:rsidR="00162259" w:rsidRPr="00347160" w14:paraId="7AC78CCB" w14:textId="77777777" w:rsidTr="00077BDE">
        <w:trPr>
          <w:cantSplit/>
          <w:jc w:val="center"/>
        </w:trPr>
        <w:tc>
          <w:tcPr>
            <w:tcW w:w="2144" w:type="dxa"/>
            <w:vMerge/>
            <w:vAlign w:val="center"/>
          </w:tcPr>
          <w:p w14:paraId="41E77C2C" w14:textId="77777777" w:rsidR="00162259" w:rsidRPr="00347160" w:rsidRDefault="00162259" w:rsidP="00521E1B">
            <w:pPr>
              <w:pStyle w:val="TABLE-cell"/>
              <w:keepNext/>
              <w:spacing w:before="40" w:after="40"/>
              <w:rPr>
                <w:sz w:val="20"/>
              </w:rPr>
            </w:pPr>
          </w:p>
        </w:tc>
        <w:tc>
          <w:tcPr>
            <w:tcW w:w="2650" w:type="dxa"/>
            <w:vMerge/>
            <w:vAlign w:val="center"/>
          </w:tcPr>
          <w:p w14:paraId="6893853D" w14:textId="77777777" w:rsidR="00162259" w:rsidRPr="00347160" w:rsidRDefault="00162259" w:rsidP="00521E1B">
            <w:pPr>
              <w:pStyle w:val="TABLE-cell"/>
              <w:keepNext/>
              <w:spacing w:before="40" w:after="40"/>
            </w:pPr>
          </w:p>
        </w:tc>
        <w:tc>
          <w:tcPr>
            <w:tcW w:w="1863" w:type="dxa"/>
            <w:vAlign w:val="center"/>
          </w:tcPr>
          <w:p w14:paraId="7E6B6C84" w14:textId="77777777" w:rsidR="00162259" w:rsidRPr="00347160" w:rsidRDefault="00162259" w:rsidP="00521E1B">
            <w:pPr>
              <w:pStyle w:val="TABLE-cell"/>
              <w:keepNext/>
              <w:spacing w:before="40" w:after="40"/>
            </w:pPr>
            <w:r w:rsidRPr="00347160">
              <w:t>Data_Access_Error {Data_Access_Error}</w:t>
            </w:r>
          </w:p>
        </w:tc>
        <w:tc>
          <w:tcPr>
            <w:tcW w:w="2629" w:type="dxa"/>
            <w:vAlign w:val="center"/>
          </w:tcPr>
          <w:p w14:paraId="7A2F11B7" w14:textId="77777777" w:rsidR="00162259" w:rsidRPr="00347160" w:rsidRDefault="00162259" w:rsidP="00521E1B">
            <w:pPr>
              <w:pStyle w:val="TABLE-cell"/>
              <w:keepNext/>
              <w:spacing w:before="40" w:after="40"/>
            </w:pPr>
            <w:r w:rsidRPr="00347160">
              <w:t>Provides the reason for the read to fail.</w:t>
            </w:r>
          </w:p>
        </w:tc>
      </w:tr>
      <w:tr w:rsidR="00162259" w:rsidRPr="00347160" w14:paraId="662BF3AE" w14:textId="77777777" w:rsidTr="00077BDE">
        <w:trPr>
          <w:cantSplit/>
          <w:jc w:val="center"/>
        </w:trPr>
        <w:tc>
          <w:tcPr>
            <w:tcW w:w="2144" w:type="dxa"/>
            <w:vMerge/>
            <w:vAlign w:val="center"/>
          </w:tcPr>
          <w:p w14:paraId="54713690" w14:textId="77777777" w:rsidR="00162259" w:rsidRPr="00347160" w:rsidRDefault="00162259" w:rsidP="00521E1B">
            <w:pPr>
              <w:pStyle w:val="TABLE-cell"/>
              <w:keepNext/>
              <w:spacing w:before="40" w:after="40"/>
              <w:rPr>
                <w:sz w:val="20"/>
              </w:rPr>
            </w:pPr>
          </w:p>
        </w:tc>
        <w:tc>
          <w:tcPr>
            <w:tcW w:w="2650" w:type="dxa"/>
            <w:vMerge/>
            <w:vAlign w:val="center"/>
          </w:tcPr>
          <w:p w14:paraId="16472508" w14:textId="77777777" w:rsidR="00162259" w:rsidRPr="00347160" w:rsidRDefault="00162259" w:rsidP="00521E1B">
            <w:pPr>
              <w:pStyle w:val="TABLE-cell"/>
              <w:keepNext/>
              <w:spacing w:before="40" w:after="40"/>
            </w:pPr>
          </w:p>
        </w:tc>
        <w:tc>
          <w:tcPr>
            <w:tcW w:w="1863" w:type="dxa"/>
            <w:vAlign w:val="center"/>
          </w:tcPr>
          <w:p w14:paraId="42645AE7" w14:textId="77777777" w:rsidR="00162259" w:rsidRPr="00347160" w:rsidRDefault="00162259" w:rsidP="00521E1B">
            <w:pPr>
              <w:pStyle w:val="TABLE-cell"/>
              <w:keepNext/>
              <w:spacing w:before="40" w:after="40"/>
            </w:pPr>
            <w:r w:rsidRPr="00347160">
              <w:t>Data_Block_Result</w:t>
            </w:r>
          </w:p>
        </w:tc>
        <w:tc>
          <w:tcPr>
            <w:tcW w:w="2629" w:type="dxa"/>
            <w:vAlign w:val="center"/>
          </w:tcPr>
          <w:p w14:paraId="1F003633" w14:textId="77777777" w:rsidR="00162259" w:rsidRPr="00347160" w:rsidRDefault="00162259" w:rsidP="00521E1B">
            <w:pPr>
              <w:pStyle w:val="TABLE-cell"/>
              <w:keepNext/>
              <w:spacing w:before="40" w:after="40"/>
            </w:pPr>
            <w:r w:rsidRPr="00347160">
              <w:t>Delivers block transfer control information and one block of raw data.</w:t>
            </w:r>
          </w:p>
        </w:tc>
      </w:tr>
      <w:tr w:rsidR="00162259" w:rsidRPr="00347160" w14:paraId="6E0355D4" w14:textId="77777777" w:rsidTr="00077BDE">
        <w:trPr>
          <w:cantSplit/>
          <w:jc w:val="center"/>
        </w:trPr>
        <w:tc>
          <w:tcPr>
            <w:tcW w:w="2144" w:type="dxa"/>
            <w:vMerge w:val="restart"/>
            <w:vAlign w:val="center"/>
          </w:tcPr>
          <w:p w14:paraId="3F303A0B" w14:textId="77777777" w:rsidR="00162259" w:rsidRPr="00347160" w:rsidRDefault="00162259" w:rsidP="00521E1B">
            <w:pPr>
              <w:pStyle w:val="TABLE-cell"/>
              <w:keepNext/>
              <w:spacing w:before="40" w:after="40"/>
            </w:pPr>
            <w:r w:rsidRPr="00347160">
              <w:t>Parameterized_Access</w:t>
            </w:r>
            <w:r w:rsidRPr="00347160">
              <w:fldChar w:fldCharType="begin"/>
            </w:r>
            <w:r w:rsidRPr="00347160">
              <w:instrText xml:space="preserve"> XE "Parameterized_Access" </w:instrText>
            </w:r>
            <w:r w:rsidRPr="00347160">
              <w:fldChar w:fldCharType="end"/>
            </w:r>
            <w:r w:rsidRPr="00347160">
              <w:t xml:space="preserve"> {Parameterized_Access}</w:t>
            </w:r>
          </w:p>
        </w:tc>
        <w:tc>
          <w:tcPr>
            <w:tcW w:w="2650" w:type="dxa"/>
            <w:vMerge w:val="restart"/>
            <w:vAlign w:val="center"/>
          </w:tcPr>
          <w:p w14:paraId="382F9E0D" w14:textId="77777777" w:rsidR="00162259" w:rsidRPr="00347160" w:rsidRDefault="00162259" w:rsidP="00521E1B">
            <w:pPr>
              <w:pStyle w:val="TABLE-cell"/>
              <w:keepNext/>
              <w:spacing w:before="40" w:after="40"/>
            </w:pPr>
            <w:r w:rsidRPr="00347160">
              <w:t>References a list</w:t>
            </w:r>
            <w:r w:rsidRPr="002F7A07">
              <w:rPr>
                <w:rStyle w:val="SUPerscript-small"/>
              </w:rPr>
              <w:t>1</w:t>
            </w:r>
            <w:r w:rsidRPr="00347160">
              <w:t xml:space="preserve"> of COSEM object attributes to be read selectively.</w:t>
            </w:r>
          </w:p>
        </w:tc>
        <w:tc>
          <w:tcPr>
            <w:tcW w:w="1863" w:type="dxa"/>
            <w:vAlign w:val="center"/>
          </w:tcPr>
          <w:p w14:paraId="15CF1B56" w14:textId="77777777" w:rsidR="00162259" w:rsidRPr="00347160" w:rsidRDefault="00162259" w:rsidP="00521E1B">
            <w:pPr>
              <w:pStyle w:val="TABLE-cell"/>
              <w:keepNext/>
              <w:spacing w:before="40" w:after="40"/>
            </w:pPr>
            <w:r w:rsidRPr="00347160">
              <w:t>Data {Data}</w:t>
            </w:r>
          </w:p>
        </w:tc>
        <w:tc>
          <w:tcPr>
            <w:tcW w:w="2629" w:type="dxa"/>
            <w:vMerge w:val="restart"/>
            <w:vAlign w:val="center"/>
          </w:tcPr>
          <w:p w14:paraId="45587813" w14:textId="77777777" w:rsidR="00162259" w:rsidRPr="00347160" w:rsidRDefault="00162259" w:rsidP="00521E1B">
            <w:pPr>
              <w:pStyle w:val="TABLE-cell"/>
              <w:keepNext/>
              <w:spacing w:before="40" w:after="40"/>
            </w:pPr>
            <w:r w:rsidRPr="00347160">
              <w:t>As above.</w:t>
            </w:r>
          </w:p>
        </w:tc>
      </w:tr>
      <w:tr w:rsidR="00162259" w:rsidRPr="00347160" w14:paraId="0E26FD8A" w14:textId="77777777" w:rsidTr="00077BDE">
        <w:trPr>
          <w:cantSplit/>
          <w:jc w:val="center"/>
        </w:trPr>
        <w:tc>
          <w:tcPr>
            <w:tcW w:w="2144" w:type="dxa"/>
            <w:vMerge/>
            <w:vAlign w:val="center"/>
          </w:tcPr>
          <w:p w14:paraId="1100998F" w14:textId="77777777" w:rsidR="00162259" w:rsidRPr="00347160" w:rsidRDefault="00162259" w:rsidP="00521E1B">
            <w:pPr>
              <w:pStyle w:val="TABLE-cell"/>
              <w:keepNext/>
              <w:spacing w:before="40" w:after="40"/>
            </w:pPr>
          </w:p>
        </w:tc>
        <w:tc>
          <w:tcPr>
            <w:tcW w:w="2650" w:type="dxa"/>
            <w:vMerge/>
            <w:vAlign w:val="center"/>
          </w:tcPr>
          <w:p w14:paraId="5F0FBA05" w14:textId="77777777" w:rsidR="00162259" w:rsidRPr="00347160" w:rsidRDefault="00162259" w:rsidP="00521E1B">
            <w:pPr>
              <w:pStyle w:val="TABLE-cell"/>
              <w:keepNext/>
              <w:spacing w:before="40" w:after="40"/>
            </w:pPr>
          </w:p>
        </w:tc>
        <w:tc>
          <w:tcPr>
            <w:tcW w:w="1863" w:type="dxa"/>
            <w:vAlign w:val="center"/>
          </w:tcPr>
          <w:p w14:paraId="79603F0F" w14:textId="77777777" w:rsidR="00162259" w:rsidRPr="00347160" w:rsidRDefault="00162259" w:rsidP="00521E1B">
            <w:pPr>
              <w:pStyle w:val="TABLE-cell"/>
              <w:keepNext/>
              <w:spacing w:before="40" w:after="40"/>
            </w:pPr>
            <w:r w:rsidRPr="00347160">
              <w:t>Data_Access_Error {Data_Access_Error}</w:t>
            </w:r>
          </w:p>
        </w:tc>
        <w:tc>
          <w:tcPr>
            <w:tcW w:w="2629" w:type="dxa"/>
            <w:vMerge/>
            <w:vAlign w:val="center"/>
          </w:tcPr>
          <w:p w14:paraId="7C601C34" w14:textId="77777777" w:rsidR="00162259" w:rsidRPr="00347160" w:rsidRDefault="00162259" w:rsidP="00521E1B">
            <w:pPr>
              <w:pStyle w:val="TABLE-cell"/>
              <w:keepNext/>
              <w:spacing w:before="40" w:after="40"/>
            </w:pPr>
          </w:p>
        </w:tc>
      </w:tr>
      <w:tr w:rsidR="00162259" w:rsidRPr="00347160" w14:paraId="782FA78B" w14:textId="77777777" w:rsidTr="00077BDE">
        <w:trPr>
          <w:cantSplit/>
          <w:jc w:val="center"/>
        </w:trPr>
        <w:tc>
          <w:tcPr>
            <w:tcW w:w="2144" w:type="dxa"/>
            <w:vMerge/>
            <w:vAlign w:val="center"/>
          </w:tcPr>
          <w:p w14:paraId="08D95A59" w14:textId="77777777" w:rsidR="00162259" w:rsidRPr="00347160" w:rsidRDefault="00162259" w:rsidP="00521E1B">
            <w:pPr>
              <w:pStyle w:val="TABLE-cell"/>
              <w:keepNext/>
              <w:spacing w:before="40" w:after="40"/>
            </w:pPr>
          </w:p>
        </w:tc>
        <w:tc>
          <w:tcPr>
            <w:tcW w:w="2650" w:type="dxa"/>
            <w:vMerge/>
            <w:vAlign w:val="center"/>
          </w:tcPr>
          <w:p w14:paraId="156BB930" w14:textId="77777777" w:rsidR="00162259" w:rsidRPr="00347160" w:rsidRDefault="00162259" w:rsidP="00521E1B">
            <w:pPr>
              <w:pStyle w:val="TABLE-cell"/>
              <w:keepNext/>
              <w:spacing w:before="40" w:after="40"/>
            </w:pPr>
          </w:p>
        </w:tc>
        <w:tc>
          <w:tcPr>
            <w:tcW w:w="1863" w:type="dxa"/>
            <w:vAlign w:val="center"/>
          </w:tcPr>
          <w:p w14:paraId="60AC2A65" w14:textId="77777777" w:rsidR="00162259" w:rsidRPr="00347160" w:rsidRDefault="00162259" w:rsidP="00521E1B">
            <w:pPr>
              <w:pStyle w:val="TABLE-cell"/>
              <w:keepNext/>
              <w:spacing w:before="40" w:after="40"/>
            </w:pPr>
            <w:r w:rsidRPr="00347160">
              <w:t>Data_Block_Result</w:t>
            </w:r>
          </w:p>
        </w:tc>
        <w:tc>
          <w:tcPr>
            <w:tcW w:w="2629" w:type="dxa"/>
            <w:vMerge/>
            <w:vAlign w:val="center"/>
          </w:tcPr>
          <w:p w14:paraId="47E35B3A" w14:textId="77777777" w:rsidR="00162259" w:rsidRPr="00347160" w:rsidRDefault="00162259" w:rsidP="00521E1B">
            <w:pPr>
              <w:pStyle w:val="TABLE-cell"/>
              <w:keepNext/>
              <w:spacing w:before="40" w:after="40"/>
            </w:pPr>
          </w:p>
        </w:tc>
      </w:tr>
      <w:tr w:rsidR="00162259" w:rsidRPr="00347160" w14:paraId="3856DBFB" w14:textId="77777777" w:rsidTr="00077BDE">
        <w:trPr>
          <w:cantSplit/>
          <w:jc w:val="center"/>
        </w:trPr>
        <w:tc>
          <w:tcPr>
            <w:tcW w:w="2144" w:type="dxa"/>
            <w:vMerge/>
            <w:vAlign w:val="center"/>
          </w:tcPr>
          <w:p w14:paraId="573B79C7" w14:textId="77777777" w:rsidR="00162259" w:rsidRPr="00347160" w:rsidRDefault="00162259" w:rsidP="00521E1B">
            <w:pPr>
              <w:pStyle w:val="TABLE-cell"/>
              <w:keepNext/>
              <w:spacing w:before="40" w:after="40"/>
            </w:pPr>
          </w:p>
        </w:tc>
        <w:tc>
          <w:tcPr>
            <w:tcW w:w="2650" w:type="dxa"/>
            <w:vMerge w:val="restart"/>
            <w:vAlign w:val="center"/>
          </w:tcPr>
          <w:p w14:paraId="1FBBB1EB" w14:textId="77777777" w:rsidR="00162259" w:rsidRPr="00347160" w:rsidRDefault="00162259" w:rsidP="00521E1B">
            <w:pPr>
              <w:pStyle w:val="TABLE-cell"/>
              <w:keepNext/>
              <w:spacing w:before="40" w:after="40"/>
            </w:pPr>
            <w:r w:rsidRPr="00347160">
              <w:t>References a list</w:t>
            </w:r>
            <w:r w:rsidRPr="002F7A07">
              <w:rPr>
                <w:rStyle w:val="SUPerscript-small"/>
              </w:rPr>
              <w:t>1</w:t>
            </w:r>
            <w:r w:rsidRPr="00347160">
              <w:t xml:space="preserve"> of COSEM object methods, with method invocation parameters.</w:t>
            </w:r>
          </w:p>
        </w:tc>
        <w:tc>
          <w:tcPr>
            <w:tcW w:w="1863" w:type="dxa"/>
            <w:vAlign w:val="center"/>
          </w:tcPr>
          <w:p w14:paraId="7EA54A0D" w14:textId="77777777" w:rsidR="00162259" w:rsidRPr="00347160" w:rsidRDefault="00162259" w:rsidP="00521E1B">
            <w:pPr>
              <w:pStyle w:val="TABLE-cell"/>
              <w:keepNext/>
              <w:spacing w:before="40" w:after="40"/>
            </w:pPr>
            <w:r w:rsidRPr="00347160">
              <w:t>Data {Data}</w:t>
            </w:r>
          </w:p>
        </w:tc>
        <w:tc>
          <w:tcPr>
            <w:tcW w:w="2629" w:type="dxa"/>
            <w:vAlign w:val="center"/>
          </w:tcPr>
          <w:p w14:paraId="2616D214" w14:textId="77777777" w:rsidR="00162259" w:rsidRPr="00347160" w:rsidRDefault="00162259" w:rsidP="00521E1B">
            <w:pPr>
              <w:pStyle w:val="TABLE-cell"/>
              <w:keepNext/>
              <w:spacing w:before="40" w:after="40"/>
            </w:pPr>
            <w:r w:rsidRPr="00347160">
              <w:t>Delivers the method invocation return parameters.</w:t>
            </w:r>
          </w:p>
          <w:p w14:paraId="54861EC2" w14:textId="5EFDDD02" w:rsidR="00162259" w:rsidRPr="00347160" w:rsidRDefault="00162259" w:rsidP="00521E1B">
            <w:pPr>
              <w:pStyle w:val="TABLE-cell"/>
              <w:keepNext/>
              <w:spacing w:before="40" w:after="40"/>
            </w:pPr>
            <w:r w:rsidRPr="00347160">
              <w:t>NOTE </w:t>
            </w:r>
            <w:fldSimple w:instr=" SEQ note \r 1 \* MERGEFORMAT ">
              <w:r w:rsidR="00DC4BE9">
                <w:rPr>
                  <w:noProof/>
                </w:rPr>
                <w:t>1</w:t>
              </w:r>
            </w:fldSimple>
            <w:r w:rsidRPr="00347160">
              <w:t> </w:t>
            </w:r>
            <w:r w:rsidRPr="00347160">
              <w:t>If parameters are returned, this implies that the method invocation succeeded.</w:t>
            </w:r>
          </w:p>
        </w:tc>
      </w:tr>
      <w:tr w:rsidR="00162259" w:rsidRPr="00347160" w14:paraId="2452B0B5" w14:textId="77777777" w:rsidTr="00077BDE">
        <w:trPr>
          <w:cantSplit/>
          <w:jc w:val="center"/>
        </w:trPr>
        <w:tc>
          <w:tcPr>
            <w:tcW w:w="2144" w:type="dxa"/>
            <w:vMerge/>
            <w:vAlign w:val="center"/>
          </w:tcPr>
          <w:p w14:paraId="77420E69" w14:textId="77777777" w:rsidR="00162259" w:rsidRPr="00347160" w:rsidRDefault="00162259" w:rsidP="00521E1B">
            <w:pPr>
              <w:pStyle w:val="TABLE-cell"/>
              <w:keepNext/>
              <w:spacing w:before="40" w:after="40"/>
            </w:pPr>
          </w:p>
        </w:tc>
        <w:tc>
          <w:tcPr>
            <w:tcW w:w="2650" w:type="dxa"/>
            <w:vMerge/>
            <w:vAlign w:val="center"/>
          </w:tcPr>
          <w:p w14:paraId="3C2FD75E" w14:textId="77777777" w:rsidR="00162259" w:rsidRPr="00347160" w:rsidRDefault="00162259" w:rsidP="00521E1B">
            <w:pPr>
              <w:pStyle w:val="TABLE-cell"/>
              <w:keepNext/>
              <w:spacing w:before="40" w:after="40"/>
            </w:pPr>
          </w:p>
        </w:tc>
        <w:tc>
          <w:tcPr>
            <w:tcW w:w="1863" w:type="dxa"/>
            <w:vAlign w:val="center"/>
          </w:tcPr>
          <w:p w14:paraId="1266097E" w14:textId="77777777" w:rsidR="00162259" w:rsidRPr="00347160" w:rsidRDefault="00162259" w:rsidP="00521E1B">
            <w:pPr>
              <w:pStyle w:val="TABLE-cell"/>
              <w:keepNext/>
              <w:spacing w:before="40" w:after="40"/>
            </w:pPr>
            <w:r w:rsidRPr="00347160">
              <w:t>Data_Access_Error {Data_Access_Error}</w:t>
            </w:r>
          </w:p>
        </w:tc>
        <w:tc>
          <w:tcPr>
            <w:tcW w:w="2629" w:type="dxa"/>
            <w:vAlign w:val="center"/>
          </w:tcPr>
          <w:p w14:paraId="6F86E02A" w14:textId="77777777" w:rsidR="00162259" w:rsidRPr="00347160" w:rsidRDefault="00162259" w:rsidP="00521E1B">
            <w:pPr>
              <w:pStyle w:val="TABLE-cell"/>
              <w:keepNext/>
              <w:spacing w:before="40" w:after="40"/>
            </w:pPr>
            <w:r w:rsidRPr="00347160">
              <w:t>Provides the reason for the method invocation to fail.</w:t>
            </w:r>
          </w:p>
        </w:tc>
      </w:tr>
      <w:tr w:rsidR="00162259" w:rsidRPr="00347160" w14:paraId="6F96747C" w14:textId="77777777" w:rsidTr="00077BDE">
        <w:trPr>
          <w:cantSplit/>
          <w:jc w:val="center"/>
        </w:trPr>
        <w:tc>
          <w:tcPr>
            <w:tcW w:w="2144" w:type="dxa"/>
            <w:vMerge/>
            <w:vAlign w:val="center"/>
          </w:tcPr>
          <w:p w14:paraId="1351D690" w14:textId="77777777" w:rsidR="00162259" w:rsidRPr="00347160" w:rsidRDefault="00162259" w:rsidP="00521E1B">
            <w:pPr>
              <w:pStyle w:val="TABLE-cell"/>
              <w:keepNext/>
              <w:spacing w:before="40" w:after="40"/>
            </w:pPr>
          </w:p>
        </w:tc>
        <w:tc>
          <w:tcPr>
            <w:tcW w:w="2650" w:type="dxa"/>
            <w:vMerge/>
            <w:vAlign w:val="center"/>
          </w:tcPr>
          <w:p w14:paraId="45A11EBD" w14:textId="77777777" w:rsidR="00162259" w:rsidRPr="00347160" w:rsidRDefault="00162259" w:rsidP="00521E1B">
            <w:pPr>
              <w:pStyle w:val="TABLE-cell"/>
              <w:keepNext/>
              <w:spacing w:before="40" w:after="40"/>
            </w:pPr>
          </w:p>
        </w:tc>
        <w:tc>
          <w:tcPr>
            <w:tcW w:w="1863" w:type="dxa"/>
            <w:vAlign w:val="center"/>
          </w:tcPr>
          <w:p w14:paraId="51251CFD" w14:textId="77777777" w:rsidR="00162259" w:rsidRPr="00347160" w:rsidRDefault="00162259" w:rsidP="00521E1B">
            <w:pPr>
              <w:pStyle w:val="TABLE-cell"/>
              <w:keepNext/>
              <w:spacing w:before="40" w:after="40"/>
            </w:pPr>
            <w:r w:rsidRPr="00347160">
              <w:t>Data_Block_Result</w:t>
            </w:r>
          </w:p>
        </w:tc>
        <w:tc>
          <w:tcPr>
            <w:tcW w:w="2629" w:type="dxa"/>
            <w:vAlign w:val="center"/>
          </w:tcPr>
          <w:p w14:paraId="17D5F812" w14:textId="77777777" w:rsidR="00162259" w:rsidRPr="00347160" w:rsidRDefault="00162259" w:rsidP="00521E1B">
            <w:pPr>
              <w:pStyle w:val="TABLE-cell"/>
              <w:keepNext/>
              <w:spacing w:before="40" w:after="40"/>
            </w:pPr>
            <w:r w:rsidRPr="00347160">
              <w:t>As above.</w:t>
            </w:r>
          </w:p>
          <w:p w14:paraId="069A7C12" w14:textId="77777777" w:rsidR="00162259" w:rsidRPr="00347160" w:rsidRDefault="00162259" w:rsidP="00521E1B">
            <w:pPr>
              <w:pStyle w:val="TABLE-cell"/>
              <w:keepNext/>
              <w:spacing w:before="40" w:after="40"/>
            </w:pPr>
          </w:p>
        </w:tc>
      </w:tr>
      <w:tr w:rsidR="00162259" w:rsidRPr="00347160" w14:paraId="70D7CCB6" w14:textId="77777777" w:rsidTr="00077BDE">
        <w:trPr>
          <w:cantSplit/>
          <w:jc w:val="center"/>
        </w:trPr>
        <w:tc>
          <w:tcPr>
            <w:tcW w:w="2144" w:type="dxa"/>
            <w:vAlign w:val="center"/>
          </w:tcPr>
          <w:p w14:paraId="79FFB0DB" w14:textId="77777777" w:rsidR="00162259" w:rsidRPr="00347160" w:rsidRDefault="00162259" w:rsidP="00521E1B">
            <w:pPr>
              <w:pStyle w:val="TABLE-cell"/>
              <w:keepNext/>
              <w:spacing w:before="40" w:after="40"/>
            </w:pPr>
            <w:r w:rsidRPr="00347160">
              <w:t>Read_Data_Block_</w:t>
            </w:r>
            <w:r w:rsidRPr="00347160">
              <w:br/>
              <w:t>Access</w:t>
            </w:r>
            <w:r w:rsidRPr="00347160">
              <w:fldChar w:fldCharType="begin"/>
            </w:r>
            <w:r w:rsidRPr="00347160">
              <w:instrText xml:space="preserve"> XE "Read_Data_Block_Access" </w:instrText>
            </w:r>
            <w:r w:rsidRPr="00347160">
              <w:fldChar w:fldCharType="end"/>
            </w:r>
          </w:p>
        </w:tc>
        <w:tc>
          <w:tcPr>
            <w:tcW w:w="2650" w:type="dxa"/>
            <w:vAlign w:val="center"/>
          </w:tcPr>
          <w:p w14:paraId="6130AC7B" w14:textId="77777777" w:rsidR="00162259" w:rsidRPr="00347160" w:rsidRDefault="00162259" w:rsidP="00521E1B">
            <w:pPr>
              <w:pStyle w:val="TABLE-cell"/>
              <w:keepNext/>
              <w:spacing w:before="40" w:after="40"/>
            </w:pPr>
            <w:r w:rsidRPr="00347160">
              <w:t>Carries block transfer control information and one part of encoded form of the COSEM method references and method invocation parameters.</w:t>
            </w:r>
          </w:p>
        </w:tc>
        <w:tc>
          <w:tcPr>
            <w:tcW w:w="1863" w:type="dxa"/>
            <w:vAlign w:val="center"/>
          </w:tcPr>
          <w:p w14:paraId="2355CC51" w14:textId="77777777" w:rsidR="00162259" w:rsidRPr="00347160" w:rsidRDefault="00162259" w:rsidP="00521E1B">
            <w:pPr>
              <w:pStyle w:val="TABLE-cell"/>
              <w:keepNext/>
              <w:spacing w:before="40" w:after="40"/>
            </w:pPr>
            <w:r w:rsidRPr="00347160">
              <w:t>Block_Number</w:t>
            </w:r>
          </w:p>
        </w:tc>
        <w:tc>
          <w:tcPr>
            <w:tcW w:w="2629" w:type="dxa"/>
            <w:vAlign w:val="center"/>
          </w:tcPr>
          <w:p w14:paraId="2D8C0CE7" w14:textId="77777777" w:rsidR="00162259" w:rsidRPr="00347160" w:rsidRDefault="00162259" w:rsidP="00521E1B">
            <w:pPr>
              <w:pStyle w:val="TABLE-cell"/>
              <w:keepNext/>
              <w:spacing w:before="40" w:after="40"/>
            </w:pPr>
            <w:r w:rsidRPr="00347160">
              <w:t>Carries the number of the latest data block received.</w:t>
            </w:r>
          </w:p>
        </w:tc>
      </w:tr>
      <w:tr w:rsidR="00162259" w:rsidRPr="00347160" w14:paraId="6EFCE666" w14:textId="77777777" w:rsidTr="00077BDE">
        <w:trPr>
          <w:cantSplit/>
          <w:jc w:val="center"/>
        </w:trPr>
        <w:tc>
          <w:tcPr>
            <w:tcW w:w="2144" w:type="dxa"/>
            <w:vAlign w:val="center"/>
          </w:tcPr>
          <w:p w14:paraId="21D5574F" w14:textId="77777777" w:rsidR="00162259" w:rsidRPr="00347160" w:rsidRDefault="00162259" w:rsidP="00521E1B">
            <w:pPr>
              <w:pStyle w:val="TABLE-cell"/>
              <w:keepNext/>
              <w:spacing w:before="40" w:after="40"/>
            </w:pPr>
            <w:r w:rsidRPr="00347160">
              <w:t>Block_Number_Access</w:t>
            </w:r>
            <w:r w:rsidRPr="00347160">
              <w:fldChar w:fldCharType="begin"/>
            </w:r>
            <w:r w:rsidRPr="00347160">
              <w:instrText xml:space="preserve"> XE "Block_Number_Access" </w:instrText>
            </w:r>
            <w:r w:rsidRPr="00347160">
              <w:fldChar w:fldCharType="end"/>
            </w:r>
          </w:p>
        </w:tc>
        <w:tc>
          <w:tcPr>
            <w:tcW w:w="2650" w:type="dxa"/>
            <w:vAlign w:val="center"/>
          </w:tcPr>
          <w:p w14:paraId="1083287A" w14:textId="77777777" w:rsidR="00162259" w:rsidRPr="00347160" w:rsidRDefault="00162259" w:rsidP="00521E1B">
            <w:pPr>
              <w:pStyle w:val="TABLE-cell"/>
              <w:keepNext/>
              <w:spacing w:before="40" w:after="40"/>
            </w:pPr>
            <w:r w:rsidRPr="00347160">
              <w:t>Carries the number of the latest data block received.</w:t>
            </w:r>
          </w:p>
        </w:tc>
        <w:tc>
          <w:tcPr>
            <w:tcW w:w="1863" w:type="dxa"/>
            <w:vAlign w:val="center"/>
          </w:tcPr>
          <w:p w14:paraId="12B47B55" w14:textId="77777777" w:rsidR="00162259" w:rsidRPr="00347160" w:rsidRDefault="00162259" w:rsidP="00521E1B">
            <w:pPr>
              <w:pStyle w:val="TABLE-cell"/>
              <w:keepNext/>
              <w:spacing w:before="40" w:after="40"/>
            </w:pPr>
            <w:r w:rsidRPr="00347160">
              <w:t>Data_Block_Result</w:t>
            </w:r>
          </w:p>
        </w:tc>
        <w:tc>
          <w:tcPr>
            <w:tcW w:w="2629" w:type="dxa"/>
            <w:vAlign w:val="center"/>
          </w:tcPr>
          <w:p w14:paraId="30EC2965" w14:textId="77777777" w:rsidR="00162259" w:rsidRPr="00347160" w:rsidRDefault="00162259" w:rsidP="00521E1B">
            <w:pPr>
              <w:pStyle w:val="TABLE-cell"/>
              <w:keepNext/>
              <w:spacing w:before="40" w:after="40"/>
            </w:pPr>
            <w:r w:rsidRPr="00347160">
              <w:t>As above.</w:t>
            </w:r>
          </w:p>
        </w:tc>
      </w:tr>
      <w:tr w:rsidR="00162259" w:rsidRPr="00347160" w14:paraId="2ACB2062" w14:textId="77777777" w:rsidTr="00077BDE">
        <w:trPr>
          <w:cantSplit/>
          <w:jc w:val="center"/>
        </w:trPr>
        <w:tc>
          <w:tcPr>
            <w:tcW w:w="9286" w:type="dxa"/>
            <w:gridSpan w:val="4"/>
            <w:vAlign w:val="center"/>
          </w:tcPr>
          <w:p w14:paraId="771FC7AB" w14:textId="4BF9A672" w:rsidR="00162259" w:rsidRPr="00347160" w:rsidRDefault="00162259" w:rsidP="00521E1B">
            <w:pPr>
              <w:pStyle w:val="NOTE"/>
              <w:keepNext/>
              <w:spacing w:before="40" w:after="40"/>
            </w:pPr>
            <w:r w:rsidRPr="00347160">
              <w:t>NOTE </w:t>
            </w:r>
            <w:fldSimple w:instr=" SEQ note \* MERGEFORMAT ">
              <w:r w:rsidR="00DC4BE9">
                <w:rPr>
                  <w:noProof/>
                </w:rPr>
                <w:t>2</w:t>
              </w:r>
            </w:fldSimple>
            <w:r w:rsidRPr="00347160">
              <w:t> </w:t>
            </w:r>
            <w:r w:rsidRPr="00347160">
              <w:t>The same Read.response choice can be present more than once, to show the possible responses to each request.</w:t>
            </w:r>
          </w:p>
          <w:p w14:paraId="193BEBA0" w14:textId="77777777" w:rsidR="00162259" w:rsidRPr="00347160" w:rsidRDefault="00162259" w:rsidP="00521E1B">
            <w:pPr>
              <w:pStyle w:val="TABFIGfootnote"/>
              <w:keepNext/>
              <w:spacing w:before="40" w:after="40"/>
            </w:pPr>
            <w:r w:rsidRPr="002F7A07">
              <w:rPr>
                <w:rStyle w:val="SUPerscript-small"/>
              </w:rPr>
              <w:t>1</w:t>
            </w:r>
            <w:r w:rsidRPr="00347160">
              <w:tab/>
              <w:t>A list may have one or more elements.</w:t>
            </w:r>
          </w:p>
        </w:tc>
      </w:tr>
    </w:tbl>
    <w:p w14:paraId="4DA61F7A" w14:textId="77777777" w:rsidR="00A4449B" w:rsidRDefault="00A4449B" w:rsidP="00A4449B">
      <w:pPr>
        <w:pStyle w:val="NOTE"/>
      </w:pPr>
    </w:p>
    <w:p w14:paraId="791256EB" w14:textId="77777777" w:rsidR="00162259" w:rsidRPr="00347160" w:rsidRDefault="00162259" w:rsidP="00B67C8A">
      <w:pPr>
        <w:pStyle w:val="PARAGRAPH"/>
      </w:pPr>
      <w:r w:rsidRPr="00347160">
        <w:t>The Read.request service primitive may have one or more Variable_Access_Specification</w:t>
      </w:r>
      <w:r w:rsidRPr="00347160">
        <w:fldChar w:fldCharType="begin"/>
      </w:r>
      <w:r w:rsidRPr="00347160">
        <w:instrText xml:space="preserve"> XE "Variable_Access_Specification" </w:instrText>
      </w:r>
      <w:r w:rsidRPr="00347160">
        <w:fldChar w:fldCharType="end"/>
      </w:r>
      <w:r w:rsidRPr="00347160">
        <w:t xml:space="preserve"> parameters.</w:t>
      </w:r>
    </w:p>
    <w:p w14:paraId="4F9D8023" w14:textId="77777777" w:rsidR="00162259" w:rsidRPr="00347160" w:rsidRDefault="00162259" w:rsidP="00695ACD">
      <w:pPr>
        <w:pStyle w:val="ListBullet"/>
        <w:numPr>
          <w:ilvl w:val="0"/>
          <w:numId w:val="25"/>
        </w:numPr>
      </w:pPr>
      <w:r w:rsidRPr="00347160">
        <w:t>the Variable_Name</w:t>
      </w:r>
      <w:r w:rsidRPr="00347160">
        <w:fldChar w:fldCharType="begin"/>
      </w:r>
      <w:r w:rsidRPr="00347160">
        <w:instrText xml:space="preserve"> XE "Variable_Name" </w:instrText>
      </w:r>
      <w:r w:rsidRPr="00347160">
        <w:fldChar w:fldCharType="end"/>
      </w:r>
      <w:r w:rsidRPr="00347160">
        <w:t xml:space="preserve"> variant is used to reference a complete COSEM object attribute to be read. The request may include one or more variable names;</w:t>
      </w:r>
    </w:p>
    <w:p w14:paraId="6849A7D6" w14:textId="77777777" w:rsidR="00162259" w:rsidRPr="00347160" w:rsidRDefault="00162259" w:rsidP="00695ACD">
      <w:pPr>
        <w:pStyle w:val="ListBullet"/>
        <w:numPr>
          <w:ilvl w:val="0"/>
          <w:numId w:val="25"/>
        </w:numPr>
      </w:pPr>
      <w:r w:rsidRPr="00347160">
        <w:t>the Parameterized_Access</w:t>
      </w:r>
      <w:r w:rsidRPr="00347160">
        <w:fldChar w:fldCharType="begin"/>
      </w:r>
      <w:r w:rsidRPr="00347160">
        <w:instrText xml:space="preserve"> XE "Parameterized_Access" </w:instrText>
      </w:r>
      <w:r w:rsidRPr="00347160">
        <w:fldChar w:fldCharType="end"/>
      </w:r>
      <w:r w:rsidRPr="00347160">
        <w:t xml:space="preserve"> variant is used either:</w:t>
      </w:r>
    </w:p>
    <w:p w14:paraId="6CB8B6DF" w14:textId="77777777" w:rsidR="00162259" w:rsidRPr="00347160" w:rsidRDefault="00162259" w:rsidP="00521922">
      <w:pPr>
        <w:pStyle w:val="ListBullet2"/>
      </w:pPr>
      <w:r w:rsidRPr="00347160">
        <w:t>to reference a COSEM object attribute to be read selectively. In this case, the Variable_Name element references the COSEM object attribute, the Selector and the Parameter elements carry the access selector and the access parameters respectively as specified in the attribute specification; or</w:t>
      </w:r>
    </w:p>
    <w:p w14:paraId="054C8C11" w14:textId="77777777" w:rsidR="00162259" w:rsidRPr="00347160" w:rsidRDefault="00162259" w:rsidP="00521922">
      <w:pPr>
        <w:pStyle w:val="ListBullet2"/>
      </w:pPr>
      <w:bookmarkStart w:id="3808" w:name="OLE_LINK2"/>
      <w:r w:rsidRPr="00347160">
        <w:t>to reference a COSEM object method to be invoked. In this case, the Variable_Name element references the method, the Selector element is zero and the Parameter element carries the method invocation parameters (if any) or null data;</w:t>
      </w:r>
    </w:p>
    <w:p w14:paraId="64A60FD0" w14:textId="77777777" w:rsidR="00162259" w:rsidRPr="00347160" w:rsidRDefault="00162259" w:rsidP="00521922">
      <w:pPr>
        <w:pStyle w:val="ListBullet2"/>
      </w:pPr>
      <w:r w:rsidRPr="00347160">
        <w:t>the request may include one or more parameterized access parameters;</w:t>
      </w:r>
    </w:p>
    <w:p w14:paraId="51B97BC6" w14:textId="77777777" w:rsidR="00162259" w:rsidRPr="00347160" w:rsidRDefault="00162259" w:rsidP="00B67C8A">
      <w:pPr>
        <w:pStyle w:val="NOTE"/>
        <w:ind w:left="340"/>
      </w:pPr>
      <w:r w:rsidRPr="00347160">
        <w:t>NOTE 1</w:t>
      </w:r>
      <w:r w:rsidRPr="00347160">
        <w:t> </w:t>
      </w:r>
      <w:r w:rsidRPr="00347160">
        <w:t>With this, the Read service can transport information in both directions, just like the ACTION service used with LN referencing: method invocation parameters from the client to the server and return parameters from the server to the client.</w:t>
      </w:r>
      <w:bookmarkEnd w:id="3808"/>
    </w:p>
    <w:p w14:paraId="53CE3345" w14:textId="77777777" w:rsidR="00162259" w:rsidRPr="00347160" w:rsidRDefault="00162259" w:rsidP="00695ACD">
      <w:pPr>
        <w:pStyle w:val="PARAGRAPH"/>
        <w:numPr>
          <w:ilvl w:val="0"/>
          <w:numId w:val="10"/>
        </w:numPr>
      </w:pPr>
      <w:r w:rsidRPr="00347160">
        <w:t>the Read_Data_Block_Access</w:t>
      </w:r>
      <w:r w:rsidRPr="00347160">
        <w:fldChar w:fldCharType="begin"/>
      </w:r>
      <w:r w:rsidRPr="00347160">
        <w:instrText xml:space="preserve"> XE "Read_Data_Block_Access" </w:instrText>
      </w:r>
      <w:r w:rsidRPr="00347160">
        <w:fldChar w:fldCharType="end"/>
      </w:r>
      <w:r w:rsidRPr="00347160">
        <w:t xml:space="preserve"> variant is used when one or more COSEM object methods are invoked and the encoded form of the request does not fit in a single APDU. The </w:t>
      </w:r>
      <w:r w:rsidRPr="00347160">
        <w:lastRenderedPageBreak/>
        <w:t>request may include a single Read_Data_Block_Access parameter. It carries block transfer control information and raw data:</w:t>
      </w:r>
    </w:p>
    <w:p w14:paraId="2891BDD4" w14:textId="77777777" w:rsidR="00162259" w:rsidRPr="00347160" w:rsidRDefault="00162259" w:rsidP="00521922">
      <w:pPr>
        <w:pStyle w:val="ListBullet2"/>
      </w:pPr>
      <w:r w:rsidRPr="00347160">
        <w:t>the Last_Block</w:t>
      </w:r>
      <w:r w:rsidRPr="00347160">
        <w:fldChar w:fldCharType="begin"/>
      </w:r>
      <w:r w:rsidRPr="00347160">
        <w:instrText xml:space="preserve"> XE "Last_Block" </w:instrText>
      </w:r>
      <w:r w:rsidRPr="00347160">
        <w:fldChar w:fldCharType="end"/>
      </w:r>
      <w:r w:rsidRPr="00347160">
        <w:t xml:space="preserve"> element indicates if the given block is the last one (TRUE) or not (FALSE);</w:t>
      </w:r>
    </w:p>
    <w:p w14:paraId="7A2C26BC" w14:textId="77777777" w:rsidR="00162259" w:rsidRPr="00347160" w:rsidRDefault="00162259" w:rsidP="00521922">
      <w:pPr>
        <w:pStyle w:val="ListBullet2"/>
      </w:pPr>
      <w:r w:rsidRPr="00347160">
        <w:t>the Block_Number</w:t>
      </w:r>
      <w:r w:rsidRPr="00347160">
        <w:fldChar w:fldCharType="begin"/>
      </w:r>
      <w:r w:rsidRPr="00347160">
        <w:instrText xml:space="preserve"> XE "Block_Number" </w:instrText>
      </w:r>
      <w:r w:rsidRPr="00347160">
        <w:fldChar w:fldCharType="end"/>
      </w:r>
      <w:r w:rsidRPr="00347160">
        <w:t xml:space="preserve"> element carries the number of the actual block sent;</w:t>
      </w:r>
    </w:p>
    <w:p w14:paraId="0AD6E765" w14:textId="77777777" w:rsidR="00162259" w:rsidRPr="00347160" w:rsidRDefault="00162259" w:rsidP="00521922">
      <w:pPr>
        <w:pStyle w:val="ListBullet2"/>
      </w:pPr>
      <w:r w:rsidRPr="00347160">
        <w:t>the Raw_Data</w:t>
      </w:r>
      <w:r w:rsidRPr="00347160">
        <w:fldChar w:fldCharType="begin"/>
      </w:r>
      <w:r w:rsidRPr="00347160">
        <w:instrText xml:space="preserve"> XE "Raw_Data" </w:instrText>
      </w:r>
      <w:r w:rsidRPr="00347160">
        <w:fldChar w:fldCharType="end"/>
      </w:r>
      <w:r w:rsidRPr="00347160">
        <w:t xml:space="preserve"> element carries a part of the encoded form of the list of Variable_Access_Specification parameters (as it would be used without block transfer) including the method references and the method invocation parameters. Here, only the variants Variable_Name and Parameterized_Access are allowed.</w:t>
      </w:r>
    </w:p>
    <w:p w14:paraId="7177D326" w14:textId="77777777" w:rsidR="00162259" w:rsidRPr="00347160" w:rsidRDefault="00162259" w:rsidP="00695ACD">
      <w:pPr>
        <w:pStyle w:val="PARAGRAPH"/>
        <w:numPr>
          <w:ilvl w:val="0"/>
          <w:numId w:val="10"/>
        </w:numPr>
      </w:pPr>
      <w:r w:rsidRPr="00347160">
        <w:t>the Block_Number_Access</w:t>
      </w:r>
      <w:r w:rsidRPr="00347160">
        <w:fldChar w:fldCharType="begin"/>
      </w:r>
      <w:r w:rsidRPr="00347160">
        <w:instrText xml:space="preserve"> XE "Block_Number_Access" </w:instrText>
      </w:r>
      <w:r w:rsidRPr="00347160">
        <w:fldChar w:fldCharType="end"/>
      </w:r>
      <w:r w:rsidRPr="00347160">
        <w:t xml:space="preserve"> variant is used when the server uses block transfer to send a long response, to confirm the reception of a data block and to request the next data block. The request may include a single Block_Number_Access parameter. It carries the number of the latest data block received correctly.</w:t>
      </w:r>
    </w:p>
    <w:p w14:paraId="1CEC4142" w14:textId="77777777" w:rsidR="00162259" w:rsidRPr="00347160" w:rsidRDefault="00162259" w:rsidP="00B67C8A">
      <w:pPr>
        <w:pStyle w:val="PARAGRAPH"/>
      </w:pPr>
      <w:r w:rsidRPr="00347160">
        <w:t>The Result (+)</w:t>
      </w:r>
      <w:r w:rsidRPr="00347160">
        <w:fldChar w:fldCharType="begin"/>
      </w:r>
      <w:r w:rsidRPr="00347160">
        <w:instrText xml:space="preserve"> XE "Result (+)" </w:instrText>
      </w:r>
      <w:r w:rsidRPr="00347160">
        <w:fldChar w:fldCharType="end"/>
      </w:r>
      <w:r w:rsidRPr="00347160">
        <w:t xml:space="preserve"> parameter indicates that the requested service has succeeded.</w:t>
      </w:r>
    </w:p>
    <w:p w14:paraId="2E903C8C" w14:textId="77777777" w:rsidR="00162259" w:rsidRPr="00347160" w:rsidRDefault="00162259" w:rsidP="00B67C8A">
      <w:pPr>
        <w:pStyle w:val="PARAGRAPH"/>
      </w:pPr>
      <w:r w:rsidRPr="00347160">
        <w:t>Without block transfer, the .response / .confirm service primitives contain one or more Read_Result parameters. Their number and order shall be the same as that of the Variable_Name / Parameterized_Access parameters in the .request / .indication primitives.</w:t>
      </w:r>
    </w:p>
    <w:p w14:paraId="6E6F89D8" w14:textId="77777777" w:rsidR="00162259" w:rsidRPr="00347160" w:rsidRDefault="00162259" w:rsidP="00B67C8A">
      <w:pPr>
        <w:pStyle w:val="PARAGRAPH"/>
      </w:pPr>
      <w:r w:rsidRPr="00347160">
        <w:t>If the Read service is used to read attribute(s), then:</w:t>
      </w:r>
    </w:p>
    <w:p w14:paraId="48080C25" w14:textId="77777777" w:rsidR="00162259" w:rsidRPr="00F508B5" w:rsidRDefault="00162259" w:rsidP="00695ACD">
      <w:pPr>
        <w:pStyle w:val="ListBullet"/>
        <w:numPr>
          <w:ilvl w:val="0"/>
          <w:numId w:val="26"/>
        </w:numPr>
      </w:pPr>
      <w:r w:rsidRPr="00347160">
        <w:t xml:space="preserve">the Data choice is taken to carry the value of the attribute </w:t>
      </w:r>
      <w:r w:rsidRPr="00F508B5">
        <w:t>at the time of access;</w:t>
      </w:r>
    </w:p>
    <w:p w14:paraId="77C6B7D6" w14:textId="77777777" w:rsidR="00162259" w:rsidRPr="00F508B5" w:rsidRDefault="00162259" w:rsidP="00695ACD">
      <w:pPr>
        <w:pStyle w:val="ListBullet"/>
        <w:numPr>
          <w:ilvl w:val="0"/>
          <w:numId w:val="26"/>
        </w:numPr>
      </w:pPr>
      <w:r w:rsidRPr="00F508B5">
        <w:t xml:space="preserve">the Data_Access_Error is taken to carry the reason for the read to fail for this attribute. </w:t>
      </w:r>
    </w:p>
    <w:p w14:paraId="1D878920" w14:textId="77777777" w:rsidR="00162259" w:rsidRPr="00F508B5" w:rsidRDefault="00162259" w:rsidP="00B67C8A">
      <w:pPr>
        <w:pStyle w:val="PARAGRAPH"/>
      </w:pPr>
      <w:r w:rsidRPr="00F508B5">
        <w:t>If the Read service is used to invoke method(s), then:</w:t>
      </w:r>
    </w:p>
    <w:p w14:paraId="73A4582E" w14:textId="77777777" w:rsidR="00162259" w:rsidRPr="00F508B5" w:rsidRDefault="00162259" w:rsidP="00F508B5">
      <w:pPr>
        <w:pStyle w:val="ListBullet"/>
      </w:pPr>
      <w:r w:rsidRPr="00F508B5">
        <w:t>the Data choice is taken to carry the return parameters (if data are returned, this implies that the method invocation succeeded). If there are no return parameters, Data shall be null data;</w:t>
      </w:r>
    </w:p>
    <w:p w14:paraId="02D7C876" w14:textId="77777777" w:rsidR="00162259" w:rsidRPr="00F508B5" w:rsidRDefault="00162259" w:rsidP="00F508B5">
      <w:pPr>
        <w:pStyle w:val="NOTE"/>
        <w:ind w:left="340"/>
      </w:pPr>
      <w:r w:rsidRPr="00F508B5">
        <w:t>NOTE 2</w:t>
      </w:r>
      <w:r w:rsidRPr="00F508B5">
        <w:t> </w:t>
      </w:r>
      <w:r w:rsidRPr="00F508B5">
        <w:t>However, if no return data are expected, the Write service is used to invoke methods.</w:t>
      </w:r>
    </w:p>
    <w:p w14:paraId="2B321223" w14:textId="77777777" w:rsidR="00162259" w:rsidRPr="00F508B5" w:rsidRDefault="00162259" w:rsidP="00F508B5">
      <w:pPr>
        <w:pStyle w:val="ListBullet"/>
      </w:pPr>
      <w:r w:rsidRPr="00F508B5">
        <w:t>the Data_Access_Error</w:t>
      </w:r>
      <w:r w:rsidRPr="00F508B5">
        <w:fldChar w:fldCharType="begin"/>
      </w:r>
      <w:r w:rsidRPr="00F508B5">
        <w:instrText xml:space="preserve"> XE "Data_Access_Error" </w:instrText>
      </w:r>
      <w:r w:rsidRPr="00F508B5">
        <w:fldChar w:fldCharType="end"/>
      </w:r>
      <w:r w:rsidRPr="00F508B5">
        <w:t xml:space="preserve"> choice is taken to carry the reason for the method invocation to fail for this method.</w:t>
      </w:r>
    </w:p>
    <w:p w14:paraId="3AEE9632" w14:textId="77777777" w:rsidR="00162259" w:rsidRPr="00F508B5" w:rsidRDefault="00162259" w:rsidP="00F508B5">
      <w:pPr>
        <w:pStyle w:val="PARAGRAPH"/>
      </w:pPr>
      <w:r w:rsidRPr="00F508B5">
        <w:t>In the case of block transfer, the .response / .confirm primitive contains a single Read_Result parameter. The Data_Block_Result choice is taken to carry one block of the response:</w:t>
      </w:r>
    </w:p>
    <w:p w14:paraId="6E04BF99" w14:textId="77777777" w:rsidR="00162259" w:rsidRPr="00347160" w:rsidRDefault="00162259" w:rsidP="00695ACD">
      <w:pPr>
        <w:pStyle w:val="ListBullet"/>
        <w:numPr>
          <w:ilvl w:val="0"/>
          <w:numId w:val="21"/>
        </w:numPr>
      </w:pPr>
      <w:r w:rsidRPr="00F508B5">
        <w:t>the Last_Block</w:t>
      </w:r>
      <w:r w:rsidRPr="00F508B5">
        <w:fldChar w:fldCharType="begin"/>
      </w:r>
      <w:r w:rsidRPr="00F508B5">
        <w:instrText xml:space="preserve"> XE "Last_Block" </w:instrText>
      </w:r>
      <w:r w:rsidRPr="00F508B5">
        <w:fldChar w:fldCharType="end"/>
      </w:r>
      <w:r w:rsidRPr="00F508B5">
        <w:t xml:space="preserve"> element indicates whether the given block is the last</w:t>
      </w:r>
      <w:r w:rsidRPr="00347160">
        <w:t xml:space="preserve"> one (TRUE) or not (FALSE);</w:t>
      </w:r>
    </w:p>
    <w:p w14:paraId="47373CB4" w14:textId="77777777" w:rsidR="00162259" w:rsidRPr="00347160" w:rsidRDefault="00162259" w:rsidP="00695ACD">
      <w:pPr>
        <w:pStyle w:val="ListBullet"/>
        <w:numPr>
          <w:ilvl w:val="0"/>
          <w:numId w:val="21"/>
        </w:numPr>
      </w:pPr>
      <w:r w:rsidRPr="00347160">
        <w:t>the Block_Number</w:t>
      </w:r>
      <w:r w:rsidRPr="00347160">
        <w:fldChar w:fldCharType="begin"/>
      </w:r>
      <w:r w:rsidRPr="00347160">
        <w:instrText xml:space="preserve"> XE "Block_Number" </w:instrText>
      </w:r>
      <w:r w:rsidRPr="00347160">
        <w:fldChar w:fldCharType="end"/>
      </w:r>
      <w:r w:rsidRPr="00347160">
        <w:t xml:space="preserve"> element shall carry the number of the block sent;</w:t>
      </w:r>
    </w:p>
    <w:p w14:paraId="2D20A36D" w14:textId="77777777" w:rsidR="00162259" w:rsidRPr="00347160" w:rsidRDefault="00162259" w:rsidP="00695ACD">
      <w:pPr>
        <w:pStyle w:val="ListBullet"/>
        <w:numPr>
          <w:ilvl w:val="0"/>
          <w:numId w:val="21"/>
        </w:numPr>
      </w:pPr>
      <w:r w:rsidRPr="00347160">
        <w:t>the Raw_Data</w:t>
      </w:r>
      <w:r w:rsidRPr="00347160">
        <w:fldChar w:fldCharType="begin"/>
      </w:r>
      <w:r w:rsidRPr="00347160">
        <w:instrText xml:space="preserve"> XE "Raw_Data" </w:instrText>
      </w:r>
      <w:r w:rsidRPr="00347160">
        <w:fldChar w:fldCharType="end"/>
      </w:r>
      <w:r w:rsidRPr="00347160">
        <w:t xml:space="preserve"> element contains a part of the encoded form of the list of Read_Results.</w:t>
      </w:r>
    </w:p>
    <w:p w14:paraId="582A64DD" w14:textId="77777777" w:rsidR="00162259" w:rsidRPr="00347160" w:rsidRDefault="00162259" w:rsidP="00B67C8A">
      <w:pPr>
        <w:pStyle w:val="PARAGRAPH"/>
      </w:pPr>
      <w:r w:rsidRPr="00347160">
        <w:t>If the data block cannot be provided, then the .response primitive shall carry a single Result parameter using the Data_Access_Error choice, carrying an appropriate error message, for example (14) data-block-unavailable.</w:t>
      </w:r>
    </w:p>
    <w:p w14:paraId="6D6C4B13" w14:textId="77777777" w:rsidR="00162259" w:rsidRPr="00347160" w:rsidRDefault="00162259" w:rsidP="00B67C8A">
      <w:pPr>
        <w:pStyle w:val="PARAGRAPH"/>
      </w:pPr>
      <w:r w:rsidRPr="00347160">
        <w:t>If the block number in the request is not the one expected, or if the next block cannot be delivered, then the Read.response service primitive shall be returned with a single Read_Result parameter, with the choice Data_Access_Error, carrying an appropriate code, for example (19) data-block-number-invalid.</w:t>
      </w:r>
    </w:p>
    <w:p w14:paraId="6E88FB1B" w14:textId="77777777" w:rsidR="00162259" w:rsidRPr="00347160" w:rsidRDefault="00162259" w:rsidP="00162259">
      <w:pPr>
        <w:pStyle w:val="PARAGRAPH"/>
      </w:pPr>
      <w:r w:rsidRPr="00347160">
        <w:t>The Block_Number choice is taken when the Read service is used to invoke one or more methods and the request is sent in several blocks, to confirm the correct reception of a data block and to ask for the next block. It carries the number of the latest block received.</w:t>
      </w:r>
    </w:p>
    <w:p w14:paraId="18162788" w14:textId="77777777" w:rsidR="00162259" w:rsidRPr="00347160" w:rsidRDefault="00162259" w:rsidP="00B67C8A">
      <w:pPr>
        <w:pStyle w:val="PARAGRAPH"/>
      </w:pPr>
      <w:r w:rsidRPr="00347160">
        <w:lastRenderedPageBreak/>
        <w:t>The Result (–)</w:t>
      </w:r>
      <w:r w:rsidRPr="00347160">
        <w:fldChar w:fldCharType="begin"/>
      </w:r>
      <w:r w:rsidRPr="00347160">
        <w:instrText xml:space="preserve"> XE "Result (–)" </w:instrText>
      </w:r>
      <w:r w:rsidRPr="00347160">
        <w:fldChar w:fldCharType="end"/>
      </w:r>
      <w:r w:rsidRPr="00347160">
        <w:t xml:space="preserve"> parameter indicates that the service previously requested failed. The Error_Type parameter provides the reason for failure. In this case, the server shall send back a ConfirmedServiceError</w:t>
      </w:r>
      <w:r w:rsidRPr="00347160">
        <w:fldChar w:fldCharType="begin"/>
      </w:r>
      <w:r w:rsidRPr="00347160">
        <w:instrText xml:space="preserve"> XE "ConfirmedServiceError" </w:instrText>
      </w:r>
      <w:r w:rsidRPr="00347160">
        <w:fldChar w:fldCharType="end"/>
      </w:r>
      <w:r w:rsidRPr="00347160">
        <w:t xml:space="preserve"> APDU instead of a ReadResponse</w:t>
      </w:r>
      <w:r w:rsidRPr="00347160">
        <w:fldChar w:fldCharType="begin"/>
      </w:r>
      <w:r w:rsidRPr="00347160">
        <w:instrText xml:space="preserve"> XE "ReadResponse" </w:instrText>
      </w:r>
      <w:r w:rsidRPr="00347160">
        <w:fldChar w:fldCharType="end"/>
      </w:r>
      <w:r w:rsidRPr="00347160">
        <w:t xml:space="preserve"> APDU.</w:t>
      </w:r>
    </w:p>
    <w:p w14:paraId="24F75577" w14:textId="77777777" w:rsidR="00162259" w:rsidRPr="00347160" w:rsidRDefault="00162259" w:rsidP="00F508B5">
      <w:pPr>
        <w:pStyle w:val="PARAGRAPH"/>
        <w:pageBreakBefore/>
        <w:rPr>
          <w:i/>
          <w:iCs/>
        </w:rPr>
      </w:pPr>
      <w:r w:rsidRPr="00347160">
        <w:rPr>
          <w:i/>
          <w:iCs/>
        </w:rPr>
        <w:lastRenderedPageBreak/>
        <w:t>Use</w:t>
      </w:r>
    </w:p>
    <w:p w14:paraId="3F966D87" w14:textId="77777777" w:rsidR="00162259" w:rsidRPr="00347160" w:rsidRDefault="00162259" w:rsidP="00B67C8A">
      <w:pPr>
        <w:pStyle w:val="PARAGRAPH"/>
      </w:pPr>
      <w:r w:rsidRPr="00347160">
        <w:t xml:space="preserve">A possible logical sequence of the Read service primitives is illustrated in </w:t>
      </w:r>
      <w:r w:rsidRPr="00347160">
        <w:fldChar w:fldCharType="begin" w:fldLock="1"/>
      </w:r>
      <w:r w:rsidRPr="00347160">
        <w:instrText xml:space="preserve"> REF _Ref173922013 \h  \* MERGEFORMAT </w:instrText>
      </w:r>
      <w:r w:rsidRPr="00347160">
        <w:fldChar w:fldCharType="separate"/>
      </w:r>
      <w:r w:rsidR="00811F07" w:rsidRPr="00347160">
        <w:t xml:space="preserve">Figure </w:t>
      </w:r>
      <w:r w:rsidR="00811F07">
        <w:t>35</w:t>
      </w:r>
      <w:r w:rsidRPr="00347160">
        <w:fldChar w:fldCharType="end"/>
      </w:r>
      <w:r w:rsidRPr="00347160">
        <w:t xml:space="preserve"> item a).</w:t>
      </w:r>
    </w:p>
    <w:p w14:paraId="08F4AFD5" w14:textId="77777777" w:rsidR="00162259" w:rsidRPr="00347160" w:rsidRDefault="00162259" w:rsidP="00B67C8A">
      <w:pPr>
        <w:pStyle w:val="PARAGRAPH"/>
      </w:pPr>
      <w:r w:rsidRPr="00347160">
        <w:t>The Read.request</w:t>
      </w:r>
      <w:r w:rsidRPr="00347160">
        <w:fldChar w:fldCharType="begin"/>
      </w:r>
      <w:r w:rsidRPr="00347160">
        <w:instrText xml:space="preserve"> XE "Read.request" </w:instrText>
      </w:r>
      <w:r w:rsidRPr="00347160">
        <w:fldChar w:fldCharType="end"/>
      </w:r>
      <w:r w:rsidRPr="00347160">
        <w:t xml:space="preserve"> primitive is invoked following the invocation of a GET or ACTION .request primitive by the client AP and mapping this to a Read.request primitive by the SN_MAPPER ASE</w:t>
      </w:r>
      <w:r w:rsidRPr="00347160">
        <w:fldChar w:fldCharType="begin"/>
      </w:r>
      <w:r w:rsidRPr="00347160">
        <w:instrText xml:space="preserve"> XE "SN_MAPPER ASE" </w:instrText>
      </w:r>
      <w:r w:rsidRPr="00347160">
        <w:fldChar w:fldCharType="end"/>
      </w:r>
      <w:r w:rsidRPr="00347160">
        <w:t>. The client AL builds then the ReadRequest</w:t>
      </w:r>
      <w:r w:rsidRPr="00347160">
        <w:fldChar w:fldCharType="begin"/>
      </w:r>
      <w:r w:rsidRPr="00347160">
        <w:instrText xml:space="preserve"> XE "ReadRequest" </w:instrText>
      </w:r>
      <w:r w:rsidRPr="00347160">
        <w:fldChar w:fldCharType="end"/>
      </w:r>
      <w:r w:rsidRPr="00347160">
        <w:t xml:space="preserve"> APDU and sends it to the server. For LN / SN service mapp</w:t>
      </w:r>
      <w:r w:rsidR="00F940B7" w:rsidRPr="00347160">
        <w:t xml:space="preserve">ing, see </w:t>
      </w:r>
      <w:r w:rsidR="00F940B7" w:rsidRPr="00347160">
        <w:fldChar w:fldCharType="begin" w:fldLock="1"/>
      </w:r>
      <w:r w:rsidR="00F940B7" w:rsidRPr="00347160">
        <w:instrText xml:space="preserve"> REF _Ref174515079 \r \h </w:instrText>
      </w:r>
      <w:r w:rsidR="00C60BA6" w:rsidRPr="00347160">
        <w:instrText xml:space="preserve"> \* MERGEFORMAT </w:instrText>
      </w:r>
      <w:r w:rsidR="00F940B7" w:rsidRPr="00347160">
        <w:fldChar w:fldCharType="separate"/>
      </w:r>
      <w:r w:rsidR="00811F07">
        <w:t>6.19</w:t>
      </w:r>
      <w:r w:rsidR="00F940B7" w:rsidRPr="00347160">
        <w:fldChar w:fldCharType="end"/>
      </w:r>
      <w:r w:rsidR="00F940B7" w:rsidRPr="00347160">
        <w:t>.</w:t>
      </w:r>
    </w:p>
    <w:p w14:paraId="2E0A456A" w14:textId="77777777" w:rsidR="00162259" w:rsidRPr="00347160" w:rsidRDefault="00162259" w:rsidP="00162259">
      <w:pPr>
        <w:pStyle w:val="PARAGRAPH"/>
      </w:pPr>
      <w:r w:rsidRPr="00347160">
        <w:t>The Read.indication</w:t>
      </w:r>
      <w:r w:rsidRPr="00347160">
        <w:fldChar w:fldCharType="begin"/>
      </w:r>
      <w:r w:rsidRPr="00347160">
        <w:instrText xml:space="preserve"> XE "Read.indication" </w:instrText>
      </w:r>
      <w:r w:rsidRPr="00347160">
        <w:fldChar w:fldCharType="end"/>
      </w:r>
      <w:r w:rsidRPr="00347160">
        <w:t xml:space="preserve"> primitive is generated by the server AL upon reception of a ReadRequest APDU.</w:t>
      </w:r>
    </w:p>
    <w:p w14:paraId="5B15AE7A" w14:textId="77777777" w:rsidR="00162259" w:rsidRPr="00347160" w:rsidRDefault="00162259" w:rsidP="00162259">
      <w:pPr>
        <w:pStyle w:val="PARAGRAPH"/>
      </w:pPr>
      <w:r w:rsidRPr="00347160">
        <w:t>The Read.response</w:t>
      </w:r>
      <w:r w:rsidRPr="00347160">
        <w:fldChar w:fldCharType="begin"/>
      </w:r>
      <w:r w:rsidRPr="00347160">
        <w:instrText xml:space="preserve"> XE "Read.response" </w:instrText>
      </w:r>
      <w:r w:rsidRPr="00347160">
        <w:fldChar w:fldCharType="end"/>
      </w:r>
      <w:r w:rsidRPr="00347160">
        <w:t xml:space="preserve"> primitive is invoked by the server AP in order to send a response to a previously received Read.indication primitive. The server AL builds then the ReadResponse</w:t>
      </w:r>
      <w:r w:rsidRPr="00347160">
        <w:fldChar w:fldCharType="begin"/>
      </w:r>
      <w:r w:rsidRPr="00347160">
        <w:instrText xml:space="preserve"> XE "ReadResponse" </w:instrText>
      </w:r>
      <w:r w:rsidRPr="00347160">
        <w:fldChar w:fldCharType="end"/>
      </w:r>
      <w:r w:rsidRPr="00347160">
        <w:t xml:space="preserve"> APDU and sends it to the client.</w:t>
      </w:r>
    </w:p>
    <w:p w14:paraId="69D35649" w14:textId="77777777" w:rsidR="00162259" w:rsidRPr="00347160" w:rsidRDefault="00162259" w:rsidP="00B67C8A">
      <w:pPr>
        <w:pStyle w:val="PARAGRAPH"/>
      </w:pPr>
      <w:r w:rsidRPr="00347160">
        <w:t>The Read.confirm</w:t>
      </w:r>
      <w:r w:rsidRPr="00347160">
        <w:fldChar w:fldCharType="begin"/>
      </w:r>
      <w:r w:rsidRPr="00347160">
        <w:instrText xml:space="preserve"> XE "Read.confirm" </w:instrText>
      </w:r>
      <w:r w:rsidRPr="00347160">
        <w:fldChar w:fldCharType="end"/>
      </w:r>
      <w:r w:rsidRPr="00347160">
        <w:t xml:space="preserve"> primitive is generated by the client AL following the reception of a ReadResponse APDU. It is then mapped back to a GET or ACTION .confirm primitive by the SN_MAPPER ASE and the GET or ACTION .confirm primitive is generated.</w:t>
      </w:r>
    </w:p>
    <w:p w14:paraId="6BA211CC" w14:textId="77777777" w:rsidR="00162259" w:rsidRPr="00347160" w:rsidRDefault="00162259" w:rsidP="00B67C8A">
      <w:pPr>
        <w:pStyle w:val="PARAGRAPH"/>
      </w:pPr>
      <w:r w:rsidRPr="00347160">
        <w:t xml:space="preserve">The protocol of the Read service is specified in </w:t>
      </w:r>
      <w:r w:rsidRPr="00347160">
        <w:fldChar w:fldCharType="begin" w:fldLock="1"/>
      </w:r>
      <w:r w:rsidRPr="00347160">
        <w:instrText xml:space="preserve"> REF _Ref277773526 \r \h </w:instrText>
      </w:r>
      <w:r w:rsidR="00C60BA6" w:rsidRPr="00347160">
        <w:instrText xml:space="preserve"> \* MERGEFORMAT </w:instrText>
      </w:r>
      <w:r w:rsidRPr="00347160">
        <w:fldChar w:fldCharType="separate"/>
      </w:r>
      <w:r w:rsidR="00811F07">
        <w:t>7.3.9</w:t>
      </w:r>
      <w:r w:rsidRPr="00347160">
        <w:fldChar w:fldCharType="end"/>
      </w:r>
      <w:r w:rsidRPr="00347160">
        <w:t>.</w:t>
      </w:r>
    </w:p>
    <w:p w14:paraId="4391B2CC" w14:textId="77777777" w:rsidR="00162259" w:rsidRPr="00347160" w:rsidRDefault="00162259" w:rsidP="00E74729">
      <w:pPr>
        <w:pStyle w:val="Heading2"/>
      </w:pPr>
      <w:bookmarkStart w:id="3809" w:name="_Toc239692810"/>
      <w:bookmarkStart w:id="3810" w:name="_Ref240637690"/>
      <w:bookmarkStart w:id="3811" w:name="_Ref245472757"/>
      <w:bookmarkStart w:id="3812" w:name="_Toc246860940"/>
      <w:bookmarkStart w:id="3813" w:name="_Toc246861003"/>
      <w:bookmarkStart w:id="3814" w:name="_Ref247365840"/>
      <w:bookmarkStart w:id="3815" w:name="_Ref247366103"/>
      <w:bookmarkStart w:id="3816" w:name="_Toc247390661"/>
      <w:bookmarkStart w:id="3817" w:name="_Ref247551444"/>
      <w:bookmarkStart w:id="3818" w:name="_Toc249289517"/>
      <w:bookmarkStart w:id="3819" w:name="_Ref277773595"/>
      <w:bookmarkStart w:id="3820" w:name="_Toc277948326"/>
      <w:bookmarkStart w:id="3821" w:name="_Toc279392044"/>
      <w:bookmarkStart w:id="3822" w:name="_Toc279396987"/>
      <w:bookmarkStart w:id="3823" w:name="_Toc299013346"/>
      <w:bookmarkStart w:id="3824" w:name="_Toc315426416"/>
      <w:bookmarkStart w:id="3825" w:name="_Toc406524205"/>
      <w:bookmarkStart w:id="3826" w:name="_Ref408340131"/>
      <w:bookmarkStart w:id="3827" w:name="_Ref421559419"/>
      <w:bookmarkStart w:id="3828" w:name="_Toc437856550"/>
      <w:bookmarkStart w:id="3829" w:name="_Toc97127252"/>
      <w:r w:rsidRPr="00347160">
        <w:t>The Write service</w:t>
      </w:r>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r w:rsidRPr="00347160">
        <w:fldChar w:fldCharType="begin"/>
      </w:r>
      <w:r w:rsidRPr="00347160">
        <w:instrText xml:space="preserve"> XE "Write service" </w:instrText>
      </w:r>
      <w:r w:rsidRPr="00347160">
        <w:fldChar w:fldCharType="end"/>
      </w:r>
    </w:p>
    <w:p w14:paraId="47852755" w14:textId="77777777" w:rsidR="00162259" w:rsidRPr="00347160" w:rsidRDefault="00162259" w:rsidP="00162259">
      <w:pPr>
        <w:pStyle w:val="PARAGRAPH"/>
        <w:rPr>
          <w:i/>
          <w:iCs/>
        </w:rPr>
      </w:pPr>
      <w:r w:rsidRPr="00347160">
        <w:rPr>
          <w:i/>
          <w:iCs/>
        </w:rPr>
        <w:t>Function</w:t>
      </w:r>
    </w:p>
    <w:p w14:paraId="5A42BEF2" w14:textId="77777777" w:rsidR="00162259" w:rsidRPr="00347160" w:rsidRDefault="00162259" w:rsidP="00162259">
      <w:pPr>
        <w:pStyle w:val="PARAGRAPH"/>
        <w:rPr>
          <w:color w:val="000000"/>
          <w:kern w:val="28"/>
        </w:rPr>
      </w:pPr>
      <w:r w:rsidRPr="00347160">
        <w:rPr>
          <w:color w:val="000000"/>
          <w:kern w:val="28"/>
        </w:rPr>
        <w:t xml:space="preserve">The Write service is used with SN referencing. </w:t>
      </w:r>
      <w:r w:rsidRPr="00347160">
        <w:rPr>
          <w:kern w:val="28"/>
        </w:rPr>
        <w:t>It is a confirmed service.</w:t>
      </w:r>
      <w:r w:rsidRPr="00347160">
        <w:rPr>
          <w:color w:val="000000"/>
          <w:kern w:val="28"/>
        </w:rPr>
        <w:t xml:space="preserve"> Its functions are:</w:t>
      </w:r>
    </w:p>
    <w:p w14:paraId="4DA4264D" w14:textId="77777777" w:rsidR="00162259" w:rsidRPr="00347160" w:rsidRDefault="00162259" w:rsidP="00695ACD">
      <w:pPr>
        <w:pStyle w:val="ListBullet"/>
        <w:numPr>
          <w:ilvl w:val="0"/>
          <w:numId w:val="22"/>
        </w:numPr>
      </w:pPr>
      <w:r w:rsidRPr="00347160">
        <w:t>to write the value of one or more COSEM interface object attributes;</w:t>
      </w:r>
    </w:p>
    <w:p w14:paraId="2D5E3064" w14:textId="77777777" w:rsidR="00162259" w:rsidRPr="00347160" w:rsidRDefault="00162259" w:rsidP="00695ACD">
      <w:pPr>
        <w:pStyle w:val="ListBullet"/>
        <w:numPr>
          <w:ilvl w:val="0"/>
          <w:numId w:val="22"/>
        </w:numPr>
      </w:pPr>
      <w:r w:rsidRPr="00347160">
        <w:t>to invoke one or more COSEM interface object methods when no return parameters are expected.</w:t>
      </w:r>
    </w:p>
    <w:p w14:paraId="11732CB2" w14:textId="77777777" w:rsidR="00162259" w:rsidRPr="00347160" w:rsidRDefault="00162259" w:rsidP="00162259">
      <w:pPr>
        <w:pStyle w:val="PARAGRAPH"/>
      </w:pPr>
      <w:r w:rsidRPr="00347160">
        <w:rPr>
          <w:kern w:val="28"/>
        </w:rPr>
        <w:t>In both cases, if the encoded form of the .request service primitive does not fit in a single APDU, then it can be sent in several requests with block transfer. The .response service primitive shall always fit in a single APDU.</w:t>
      </w:r>
    </w:p>
    <w:p w14:paraId="0A865D44" w14:textId="1CE9B5AB" w:rsidR="00162259" w:rsidRPr="00347160" w:rsidRDefault="00162259" w:rsidP="00162259">
      <w:pPr>
        <w:pStyle w:val="PARAGRAPH"/>
        <w:rPr>
          <w:color w:val="000000"/>
        </w:rPr>
      </w:pPr>
      <w:r w:rsidRPr="00347160">
        <w:rPr>
          <w:color w:val="000000"/>
        </w:rPr>
        <w:t xml:space="preserve">The Write service is specified in </w:t>
      </w:r>
      <w:r w:rsidRPr="00347160">
        <w:rPr>
          <w:color w:val="000000"/>
        </w:rPr>
        <w:fldChar w:fldCharType="begin" w:fldLock="1"/>
      </w:r>
      <w:r w:rsidRPr="00347160">
        <w:rPr>
          <w:color w:val="000000"/>
        </w:rPr>
        <w:instrText xml:space="preserve"> REF IEC61334_4_41_DLMS \h  \* MERGEFORMAT </w:instrText>
      </w:r>
      <w:r w:rsidRPr="00347160">
        <w:rPr>
          <w:color w:val="000000"/>
        </w:rPr>
      </w:r>
      <w:r w:rsidRPr="00347160">
        <w:rPr>
          <w:color w:val="000000"/>
        </w:rPr>
        <w:fldChar w:fldCharType="separate"/>
      </w:r>
      <w:r w:rsidR="00077BDE">
        <w:t>IEC 6</w:t>
      </w:r>
      <w:r w:rsidR="00811F07" w:rsidRPr="00347160">
        <w:t>1334-4-41:1996</w:t>
      </w:r>
      <w:r w:rsidRPr="00347160">
        <w:rPr>
          <w:color w:val="000000"/>
        </w:rPr>
        <w:fldChar w:fldCharType="end"/>
      </w:r>
      <w:r w:rsidRPr="00347160">
        <w:rPr>
          <w:color w:val="000000"/>
        </w:rPr>
        <w:t xml:space="preserve">, 10.5 and Annex A. For completeness and for consistency with the specification of services using LN referencing, the specification is reproduced here, together with the extensions made for </w:t>
      </w:r>
      <w:del w:id="3830" w:author="John Cowburn" w:date="2021-04-16T13:58:00Z">
        <w:r w:rsidRPr="00347160" w:rsidDel="00635BE8">
          <w:rPr>
            <w:color w:val="000000"/>
          </w:rPr>
          <w:delText>DLMS</w:delText>
        </w:r>
      </w:del>
      <w:ins w:id="3831" w:author="John Cowburn" w:date="2021-04-16T13:58:00Z">
        <w:r w:rsidR="00635BE8">
          <w:rPr>
            <w:color w:val="000000"/>
          </w:rPr>
          <w:t>DLMS®</w:t>
        </w:r>
      </w:ins>
      <w:r w:rsidRPr="00347160">
        <w:rPr>
          <w:color w:val="000000"/>
        </w:rPr>
        <w:t>/COSEM.</w:t>
      </w:r>
    </w:p>
    <w:p w14:paraId="5FB4C0CF" w14:textId="77777777" w:rsidR="00162259" w:rsidRPr="00347160" w:rsidRDefault="00162259" w:rsidP="00162259">
      <w:pPr>
        <w:pStyle w:val="PARAGRAPH"/>
        <w:rPr>
          <w:i/>
          <w:iCs/>
        </w:rPr>
      </w:pPr>
      <w:r w:rsidRPr="00347160">
        <w:rPr>
          <w:i/>
          <w:iCs/>
        </w:rPr>
        <w:t>Semantics</w:t>
      </w:r>
    </w:p>
    <w:p w14:paraId="3455AD80" w14:textId="77777777" w:rsidR="00162259" w:rsidRPr="00347160" w:rsidRDefault="00162259" w:rsidP="00B67C8A">
      <w:pPr>
        <w:pStyle w:val="PARAGRAPH"/>
      </w:pPr>
      <w:r w:rsidRPr="00347160">
        <w:t xml:space="preserve">The Write service primitives shall provide service parameters as shown in </w:t>
      </w:r>
      <w:r w:rsidRPr="00347160">
        <w:fldChar w:fldCharType="begin" w:fldLock="1"/>
      </w:r>
      <w:r w:rsidRPr="00347160">
        <w:instrText xml:space="preserve"> REF _Ref239695338 \h  \* MERGEFORMAT </w:instrText>
      </w:r>
      <w:r w:rsidRPr="00347160">
        <w:fldChar w:fldCharType="separate"/>
      </w:r>
      <w:r w:rsidR="00811F07" w:rsidRPr="00347160">
        <w:t xml:space="preserve">Table </w:t>
      </w:r>
      <w:r w:rsidR="00811F07">
        <w:t>55</w:t>
      </w:r>
      <w:r w:rsidRPr="00347160">
        <w:fldChar w:fldCharType="end"/>
      </w:r>
      <w:r w:rsidRPr="00347160">
        <w:t>.</w:t>
      </w:r>
    </w:p>
    <w:p w14:paraId="55EDDB58" w14:textId="6386B913" w:rsidR="00162259" w:rsidRPr="00347160" w:rsidRDefault="00162259" w:rsidP="00B67C8A">
      <w:pPr>
        <w:pStyle w:val="TABLE-title"/>
      </w:pPr>
      <w:bookmarkStart w:id="3832" w:name="_Ref239695338"/>
      <w:bookmarkStart w:id="3833" w:name="_Toc246861044"/>
      <w:bookmarkStart w:id="3834" w:name="_Toc249289828"/>
      <w:bookmarkStart w:id="3835" w:name="_Toc277948655"/>
      <w:bookmarkStart w:id="3836" w:name="_Toc279392131"/>
      <w:bookmarkStart w:id="3837" w:name="_Toc279397409"/>
      <w:bookmarkStart w:id="3838" w:name="_Toc315426550"/>
      <w:bookmarkStart w:id="3839" w:name="_Toc355266104"/>
      <w:bookmarkStart w:id="3840" w:name="_Toc406428483"/>
      <w:bookmarkStart w:id="3841" w:name="_Toc437856786"/>
      <w:bookmarkStart w:id="3842" w:name="_Toc97127497"/>
      <w:r w:rsidRPr="00347160">
        <w:lastRenderedPageBreak/>
        <w:t xml:space="preserve">Table </w:t>
      </w:r>
      <w:fldSimple w:instr=" SEQ Table \* ARABIC ">
        <w:r w:rsidR="00DC4BE9">
          <w:rPr>
            <w:noProof/>
          </w:rPr>
          <w:t>55</w:t>
        </w:r>
      </w:fldSimple>
      <w:bookmarkEnd w:id="3832"/>
      <w:r w:rsidRPr="00347160">
        <w:t xml:space="preserve"> – Service parameters of the Write service</w:t>
      </w:r>
      <w:bookmarkEnd w:id="3833"/>
      <w:bookmarkEnd w:id="3834"/>
      <w:bookmarkEnd w:id="3835"/>
      <w:bookmarkEnd w:id="3836"/>
      <w:bookmarkEnd w:id="3837"/>
      <w:bookmarkEnd w:id="3838"/>
      <w:bookmarkEnd w:id="3839"/>
      <w:bookmarkEnd w:id="3840"/>
      <w:bookmarkEnd w:id="3841"/>
      <w:bookmarkEnd w:id="3842"/>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09"/>
        <w:gridCol w:w="1163"/>
        <w:gridCol w:w="1298"/>
        <w:gridCol w:w="1250"/>
        <w:gridCol w:w="1250"/>
      </w:tblGrid>
      <w:tr w:rsidR="00162259" w:rsidRPr="00347160" w14:paraId="46DBAD63" w14:textId="77777777" w:rsidTr="00521E1B">
        <w:trPr>
          <w:cantSplit/>
          <w:jc w:val="center"/>
        </w:trPr>
        <w:tc>
          <w:tcPr>
            <w:tcW w:w="4073" w:type="dxa"/>
          </w:tcPr>
          <w:p w14:paraId="2104A2A0" w14:textId="77777777" w:rsidR="00162259" w:rsidRPr="00347160" w:rsidRDefault="00162259" w:rsidP="00521E1B">
            <w:pPr>
              <w:pStyle w:val="TABLE-cell"/>
              <w:keepNext/>
              <w:tabs>
                <w:tab w:val="left" w:pos="251"/>
                <w:tab w:val="left" w:pos="579"/>
                <w:tab w:val="left" w:pos="825"/>
                <w:tab w:val="left" w:pos="1399"/>
              </w:tabs>
              <w:spacing w:before="40" w:after="40"/>
            </w:pPr>
          </w:p>
        </w:tc>
        <w:tc>
          <w:tcPr>
            <w:tcW w:w="1153" w:type="dxa"/>
          </w:tcPr>
          <w:p w14:paraId="49DF9DEE" w14:textId="77777777" w:rsidR="00162259" w:rsidRPr="00347160" w:rsidRDefault="00162259" w:rsidP="00521E1B">
            <w:pPr>
              <w:pStyle w:val="TABLE-cell"/>
              <w:keepNext/>
              <w:tabs>
                <w:tab w:val="left" w:pos="251"/>
                <w:tab w:val="left" w:pos="579"/>
                <w:tab w:val="left" w:pos="825"/>
                <w:tab w:val="left" w:pos="1399"/>
              </w:tabs>
              <w:spacing w:before="40" w:after="40"/>
              <w:jc w:val="center"/>
              <w:rPr>
                <w:b/>
                <w:bCs w:val="0"/>
              </w:rPr>
            </w:pPr>
            <w:r w:rsidRPr="00347160">
              <w:rPr>
                <w:b/>
                <w:bCs w:val="0"/>
              </w:rPr>
              <w:t>.request</w:t>
            </w:r>
          </w:p>
        </w:tc>
        <w:tc>
          <w:tcPr>
            <w:tcW w:w="1287" w:type="dxa"/>
          </w:tcPr>
          <w:p w14:paraId="22BA8A15" w14:textId="77777777" w:rsidR="00162259" w:rsidRPr="00347160" w:rsidRDefault="00162259" w:rsidP="00521E1B">
            <w:pPr>
              <w:pStyle w:val="TABLE-cell"/>
              <w:keepNext/>
              <w:tabs>
                <w:tab w:val="left" w:pos="251"/>
                <w:tab w:val="left" w:pos="579"/>
                <w:tab w:val="left" w:pos="825"/>
                <w:tab w:val="left" w:pos="1399"/>
              </w:tabs>
              <w:spacing w:before="40" w:after="40"/>
              <w:jc w:val="center"/>
              <w:rPr>
                <w:b/>
                <w:bCs w:val="0"/>
              </w:rPr>
            </w:pPr>
            <w:r w:rsidRPr="00347160">
              <w:rPr>
                <w:b/>
                <w:bCs w:val="0"/>
              </w:rPr>
              <w:t>.indication</w:t>
            </w:r>
          </w:p>
        </w:tc>
        <w:tc>
          <w:tcPr>
            <w:tcW w:w="1239" w:type="dxa"/>
          </w:tcPr>
          <w:p w14:paraId="694FFA34" w14:textId="77777777" w:rsidR="00162259" w:rsidRPr="00347160" w:rsidRDefault="00162259" w:rsidP="00521E1B">
            <w:pPr>
              <w:pStyle w:val="TABLE-cell"/>
              <w:keepNext/>
              <w:tabs>
                <w:tab w:val="left" w:pos="251"/>
                <w:tab w:val="left" w:pos="579"/>
                <w:tab w:val="left" w:pos="825"/>
                <w:tab w:val="left" w:pos="1399"/>
              </w:tabs>
              <w:spacing w:before="40" w:after="40"/>
              <w:jc w:val="center"/>
              <w:rPr>
                <w:b/>
                <w:bCs w:val="0"/>
              </w:rPr>
            </w:pPr>
            <w:r w:rsidRPr="00347160">
              <w:rPr>
                <w:b/>
                <w:bCs w:val="0"/>
              </w:rPr>
              <w:t>.response</w:t>
            </w:r>
          </w:p>
        </w:tc>
        <w:tc>
          <w:tcPr>
            <w:tcW w:w="1239" w:type="dxa"/>
          </w:tcPr>
          <w:p w14:paraId="3C3E8E08" w14:textId="77777777" w:rsidR="00162259" w:rsidRPr="00347160" w:rsidRDefault="00162259" w:rsidP="00521E1B">
            <w:pPr>
              <w:pStyle w:val="TABLE-cell"/>
              <w:keepNext/>
              <w:tabs>
                <w:tab w:val="left" w:pos="251"/>
                <w:tab w:val="left" w:pos="579"/>
                <w:tab w:val="left" w:pos="825"/>
                <w:tab w:val="left" w:pos="1399"/>
              </w:tabs>
              <w:spacing w:before="40" w:after="40"/>
              <w:jc w:val="center"/>
              <w:rPr>
                <w:b/>
                <w:bCs w:val="0"/>
              </w:rPr>
            </w:pPr>
            <w:r w:rsidRPr="00347160">
              <w:rPr>
                <w:b/>
                <w:bCs w:val="0"/>
              </w:rPr>
              <w:t>.confirm</w:t>
            </w:r>
          </w:p>
        </w:tc>
      </w:tr>
      <w:tr w:rsidR="00162259" w:rsidRPr="00347160" w14:paraId="03D16CEE" w14:textId="77777777" w:rsidTr="00521E1B">
        <w:trPr>
          <w:cantSplit/>
          <w:jc w:val="center"/>
        </w:trPr>
        <w:tc>
          <w:tcPr>
            <w:tcW w:w="4073" w:type="dxa"/>
            <w:tcBorders>
              <w:bottom w:val="nil"/>
            </w:tcBorders>
          </w:tcPr>
          <w:p w14:paraId="749778B1" w14:textId="77777777" w:rsidR="00162259" w:rsidRPr="00347160" w:rsidRDefault="00162259" w:rsidP="00521E1B">
            <w:pPr>
              <w:pStyle w:val="TABLE-cell"/>
              <w:keepNext/>
              <w:tabs>
                <w:tab w:val="left" w:pos="251"/>
                <w:tab w:val="left" w:pos="579"/>
                <w:tab w:val="left" w:pos="825"/>
                <w:tab w:val="left" w:pos="1399"/>
              </w:tabs>
              <w:spacing w:before="40" w:after="40"/>
            </w:pPr>
            <w:r w:rsidRPr="00347160">
              <w:t>Variable_Access_Specification</w:t>
            </w:r>
            <w:r w:rsidRPr="00347160">
              <w:br/>
              <w:t>{ Variable_Access_Specification }</w:t>
            </w:r>
          </w:p>
        </w:tc>
        <w:tc>
          <w:tcPr>
            <w:tcW w:w="1153" w:type="dxa"/>
            <w:tcBorders>
              <w:bottom w:val="nil"/>
            </w:tcBorders>
          </w:tcPr>
          <w:p w14:paraId="71FE144F" w14:textId="77777777" w:rsidR="00162259" w:rsidRPr="00347160" w:rsidRDefault="00162259" w:rsidP="00521E1B">
            <w:pPr>
              <w:pStyle w:val="TABLE-cell"/>
              <w:keepNext/>
              <w:tabs>
                <w:tab w:val="left" w:pos="251"/>
                <w:tab w:val="left" w:pos="579"/>
                <w:tab w:val="left" w:pos="825"/>
                <w:tab w:val="left" w:pos="1399"/>
              </w:tabs>
              <w:spacing w:before="40" w:after="40"/>
              <w:jc w:val="center"/>
            </w:pPr>
            <w:r w:rsidRPr="00347160">
              <w:t>M</w:t>
            </w:r>
            <w:r w:rsidRPr="00347160">
              <w:br/>
            </w:r>
          </w:p>
        </w:tc>
        <w:tc>
          <w:tcPr>
            <w:tcW w:w="1287" w:type="dxa"/>
            <w:tcBorders>
              <w:bottom w:val="nil"/>
            </w:tcBorders>
          </w:tcPr>
          <w:p w14:paraId="3B5E1E33" w14:textId="77777777" w:rsidR="00162259" w:rsidRPr="00347160" w:rsidRDefault="00162259" w:rsidP="00521E1B">
            <w:pPr>
              <w:pStyle w:val="TABLE-cell"/>
              <w:keepNext/>
              <w:tabs>
                <w:tab w:val="left" w:pos="251"/>
                <w:tab w:val="left" w:pos="579"/>
                <w:tab w:val="left" w:pos="825"/>
                <w:tab w:val="left" w:pos="1399"/>
              </w:tabs>
              <w:spacing w:before="40" w:after="40"/>
              <w:jc w:val="center"/>
            </w:pPr>
            <w:r w:rsidRPr="00347160">
              <w:t>M(=)</w:t>
            </w:r>
            <w:r w:rsidRPr="00347160">
              <w:br/>
            </w:r>
          </w:p>
        </w:tc>
        <w:tc>
          <w:tcPr>
            <w:tcW w:w="1239" w:type="dxa"/>
            <w:tcBorders>
              <w:bottom w:val="nil"/>
            </w:tcBorders>
            <w:vAlign w:val="center"/>
          </w:tcPr>
          <w:p w14:paraId="24B95BFA" w14:textId="77777777" w:rsidR="00162259" w:rsidRPr="00347160" w:rsidRDefault="00162259" w:rsidP="00521E1B">
            <w:pPr>
              <w:pStyle w:val="TABLE-cell"/>
              <w:keepNext/>
              <w:tabs>
                <w:tab w:val="left" w:pos="415"/>
                <w:tab w:val="left" w:pos="907"/>
                <w:tab w:val="left" w:pos="1317"/>
              </w:tabs>
              <w:spacing w:before="40" w:after="40"/>
              <w:jc w:val="center"/>
            </w:pPr>
            <w:r w:rsidRPr="00347160">
              <w:t>–</w:t>
            </w:r>
          </w:p>
        </w:tc>
        <w:tc>
          <w:tcPr>
            <w:tcW w:w="1239" w:type="dxa"/>
            <w:tcBorders>
              <w:bottom w:val="nil"/>
            </w:tcBorders>
            <w:vAlign w:val="center"/>
          </w:tcPr>
          <w:p w14:paraId="760A4A4D" w14:textId="77777777" w:rsidR="00162259" w:rsidRPr="00347160" w:rsidRDefault="00162259" w:rsidP="00521E1B">
            <w:pPr>
              <w:pStyle w:val="TABLE-cell"/>
              <w:keepNext/>
              <w:tabs>
                <w:tab w:val="left" w:pos="415"/>
                <w:tab w:val="left" w:pos="907"/>
                <w:tab w:val="left" w:pos="1317"/>
              </w:tabs>
              <w:spacing w:before="40" w:after="40"/>
              <w:jc w:val="center"/>
            </w:pPr>
            <w:r w:rsidRPr="00347160">
              <w:t>–</w:t>
            </w:r>
          </w:p>
        </w:tc>
      </w:tr>
      <w:tr w:rsidR="00521E1B" w:rsidRPr="00347160" w14:paraId="59C1ED17" w14:textId="77777777" w:rsidTr="00521E1B">
        <w:trPr>
          <w:cantSplit/>
          <w:jc w:val="center"/>
        </w:trPr>
        <w:tc>
          <w:tcPr>
            <w:tcW w:w="4073" w:type="dxa"/>
            <w:tcBorders>
              <w:top w:val="nil"/>
              <w:bottom w:val="nil"/>
            </w:tcBorders>
          </w:tcPr>
          <w:p w14:paraId="144C8ACE" w14:textId="77777777" w:rsidR="00521E1B" w:rsidRPr="00347160" w:rsidRDefault="00521E1B" w:rsidP="00521E1B">
            <w:pPr>
              <w:pStyle w:val="TABLE-cell"/>
              <w:keepNext/>
              <w:tabs>
                <w:tab w:val="left" w:pos="415"/>
                <w:tab w:val="left" w:pos="907"/>
                <w:tab w:val="left" w:pos="1317"/>
              </w:tabs>
              <w:spacing w:before="40" w:after="40"/>
            </w:pPr>
            <w:r w:rsidRPr="00347160">
              <w:tab/>
              <w:t>Variable_Name</w:t>
            </w:r>
          </w:p>
        </w:tc>
        <w:tc>
          <w:tcPr>
            <w:tcW w:w="1153" w:type="dxa"/>
            <w:tcBorders>
              <w:top w:val="nil"/>
              <w:bottom w:val="nil"/>
            </w:tcBorders>
          </w:tcPr>
          <w:p w14:paraId="5775B7FB" w14:textId="77777777" w:rsidR="00521E1B" w:rsidRPr="00347160" w:rsidRDefault="00521E1B" w:rsidP="00521E1B">
            <w:pPr>
              <w:pStyle w:val="TABLE-cell"/>
              <w:keepNext/>
              <w:tabs>
                <w:tab w:val="left" w:pos="251"/>
                <w:tab w:val="left" w:pos="579"/>
                <w:tab w:val="left" w:pos="825"/>
                <w:tab w:val="left" w:pos="1399"/>
              </w:tabs>
              <w:spacing w:before="40" w:after="40"/>
              <w:jc w:val="center"/>
            </w:pPr>
            <w:r w:rsidRPr="00347160">
              <w:t>S</w:t>
            </w:r>
          </w:p>
        </w:tc>
        <w:tc>
          <w:tcPr>
            <w:tcW w:w="1287" w:type="dxa"/>
            <w:tcBorders>
              <w:top w:val="nil"/>
              <w:bottom w:val="nil"/>
            </w:tcBorders>
          </w:tcPr>
          <w:p w14:paraId="5A200C65" w14:textId="77777777" w:rsidR="00521E1B" w:rsidRPr="00347160" w:rsidRDefault="00521E1B" w:rsidP="00521E1B">
            <w:pPr>
              <w:pStyle w:val="TABLE-cell"/>
              <w:keepNext/>
              <w:tabs>
                <w:tab w:val="left" w:pos="251"/>
                <w:tab w:val="left" w:pos="579"/>
                <w:tab w:val="left" w:pos="825"/>
                <w:tab w:val="left" w:pos="1399"/>
              </w:tabs>
              <w:spacing w:before="40" w:after="40"/>
              <w:jc w:val="center"/>
            </w:pPr>
            <w:r w:rsidRPr="00347160">
              <w:t>S (=)</w:t>
            </w:r>
          </w:p>
        </w:tc>
        <w:tc>
          <w:tcPr>
            <w:tcW w:w="1239" w:type="dxa"/>
            <w:tcBorders>
              <w:top w:val="nil"/>
              <w:bottom w:val="nil"/>
            </w:tcBorders>
            <w:vAlign w:val="center"/>
          </w:tcPr>
          <w:p w14:paraId="1A887455" w14:textId="77777777" w:rsidR="00521E1B" w:rsidRPr="00347160" w:rsidRDefault="00521E1B" w:rsidP="00521E1B">
            <w:pPr>
              <w:pStyle w:val="TABLE-cell"/>
              <w:keepNext/>
              <w:tabs>
                <w:tab w:val="left" w:pos="415"/>
                <w:tab w:val="left" w:pos="907"/>
                <w:tab w:val="left" w:pos="1317"/>
              </w:tabs>
              <w:spacing w:before="40" w:after="40"/>
              <w:jc w:val="center"/>
            </w:pPr>
          </w:p>
        </w:tc>
        <w:tc>
          <w:tcPr>
            <w:tcW w:w="1239" w:type="dxa"/>
            <w:tcBorders>
              <w:top w:val="nil"/>
              <w:bottom w:val="nil"/>
            </w:tcBorders>
            <w:vAlign w:val="center"/>
          </w:tcPr>
          <w:p w14:paraId="7FE39B18" w14:textId="77777777" w:rsidR="00521E1B" w:rsidRPr="00347160" w:rsidRDefault="00521E1B" w:rsidP="00521E1B">
            <w:pPr>
              <w:pStyle w:val="TABLE-cell"/>
              <w:keepNext/>
              <w:tabs>
                <w:tab w:val="left" w:pos="415"/>
                <w:tab w:val="left" w:pos="907"/>
                <w:tab w:val="left" w:pos="1317"/>
              </w:tabs>
              <w:spacing w:before="40" w:after="40"/>
              <w:jc w:val="center"/>
            </w:pPr>
          </w:p>
        </w:tc>
      </w:tr>
      <w:tr w:rsidR="00521E1B" w:rsidRPr="00347160" w14:paraId="3CFED95B" w14:textId="77777777" w:rsidTr="00521E1B">
        <w:trPr>
          <w:cantSplit/>
          <w:jc w:val="center"/>
        </w:trPr>
        <w:tc>
          <w:tcPr>
            <w:tcW w:w="4073" w:type="dxa"/>
            <w:tcBorders>
              <w:top w:val="nil"/>
              <w:bottom w:val="nil"/>
            </w:tcBorders>
          </w:tcPr>
          <w:p w14:paraId="7FB1717B" w14:textId="77777777" w:rsidR="00521E1B" w:rsidRPr="00347160" w:rsidRDefault="00521E1B" w:rsidP="00521E1B">
            <w:pPr>
              <w:pStyle w:val="TABLE-cell"/>
              <w:keepNext/>
              <w:tabs>
                <w:tab w:val="left" w:pos="415"/>
                <w:tab w:val="left" w:pos="907"/>
                <w:tab w:val="left" w:pos="1317"/>
              </w:tabs>
              <w:spacing w:before="40" w:after="40"/>
            </w:pPr>
            <w:r w:rsidRPr="00347160">
              <w:tab/>
              <w:t>Parameterized_Access</w:t>
            </w:r>
          </w:p>
        </w:tc>
        <w:tc>
          <w:tcPr>
            <w:tcW w:w="1153" w:type="dxa"/>
            <w:tcBorders>
              <w:top w:val="nil"/>
              <w:bottom w:val="nil"/>
            </w:tcBorders>
          </w:tcPr>
          <w:p w14:paraId="555B6BA0" w14:textId="77777777" w:rsidR="00521E1B" w:rsidRPr="00347160" w:rsidRDefault="00521E1B" w:rsidP="00521E1B">
            <w:pPr>
              <w:pStyle w:val="TABLE-cell"/>
              <w:keepNext/>
              <w:tabs>
                <w:tab w:val="left" w:pos="251"/>
                <w:tab w:val="left" w:pos="579"/>
                <w:tab w:val="left" w:pos="825"/>
                <w:tab w:val="left" w:pos="1399"/>
              </w:tabs>
              <w:spacing w:before="40" w:after="40"/>
              <w:jc w:val="center"/>
            </w:pPr>
            <w:r w:rsidRPr="00347160">
              <w:t>S</w:t>
            </w:r>
          </w:p>
        </w:tc>
        <w:tc>
          <w:tcPr>
            <w:tcW w:w="1287" w:type="dxa"/>
            <w:tcBorders>
              <w:top w:val="nil"/>
              <w:bottom w:val="nil"/>
            </w:tcBorders>
          </w:tcPr>
          <w:p w14:paraId="2F3CC15A" w14:textId="77777777" w:rsidR="00521E1B" w:rsidRPr="00347160" w:rsidRDefault="00521E1B" w:rsidP="00521E1B">
            <w:pPr>
              <w:pStyle w:val="TABLE-cell"/>
              <w:keepNext/>
              <w:tabs>
                <w:tab w:val="left" w:pos="251"/>
                <w:tab w:val="left" w:pos="579"/>
                <w:tab w:val="left" w:pos="825"/>
                <w:tab w:val="left" w:pos="1399"/>
              </w:tabs>
              <w:spacing w:before="40" w:after="40"/>
              <w:jc w:val="center"/>
            </w:pPr>
            <w:r w:rsidRPr="00347160">
              <w:t>S (=)</w:t>
            </w:r>
          </w:p>
        </w:tc>
        <w:tc>
          <w:tcPr>
            <w:tcW w:w="1239" w:type="dxa"/>
            <w:tcBorders>
              <w:top w:val="nil"/>
              <w:bottom w:val="nil"/>
            </w:tcBorders>
            <w:vAlign w:val="center"/>
          </w:tcPr>
          <w:p w14:paraId="48D26692" w14:textId="77777777" w:rsidR="00521E1B" w:rsidRPr="00347160" w:rsidRDefault="00521E1B" w:rsidP="00521E1B">
            <w:pPr>
              <w:pStyle w:val="TABLE-cell"/>
              <w:keepNext/>
              <w:tabs>
                <w:tab w:val="left" w:pos="415"/>
                <w:tab w:val="left" w:pos="907"/>
                <w:tab w:val="left" w:pos="1317"/>
              </w:tabs>
              <w:spacing w:before="40" w:after="40"/>
              <w:jc w:val="center"/>
            </w:pPr>
          </w:p>
        </w:tc>
        <w:tc>
          <w:tcPr>
            <w:tcW w:w="1239" w:type="dxa"/>
            <w:tcBorders>
              <w:top w:val="nil"/>
              <w:bottom w:val="nil"/>
            </w:tcBorders>
            <w:vAlign w:val="center"/>
          </w:tcPr>
          <w:p w14:paraId="4AB5D6D0" w14:textId="77777777" w:rsidR="00521E1B" w:rsidRPr="00347160" w:rsidRDefault="00521E1B" w:rsidP="00521E1B">
            <w:pPr>
              <w:pStyle w:val="TABLE-cell"/>
              <w:keepNext/>
              <w:tabs>
                <w:tab w:val="left" w:pos="415"/>
                <w:tab w:val="left" w:pos="907"/>
                <w:tab w:val="left" w:pos="1317"/>
              </w:tabs>
              <w:spacing w:before="40" w:after="40"/>
              <w:jc w:val="center"/>
            </w:pPr>
          </w:p>
        </w:tc>
      </w:tr>
      <w:tr w:rsidR="00521E1B" w:rsidRPr="00347160" w14:paraId="16BABA90" w14:textId="77777777" w:rsidTr="00521E1B">
        <w:trPr>
          <w:cantSplit/>
          <w:jc w:val="center"/>
        </w:trPr>
        <w:tc>
          <w:tcPr>
            <w:tcW w:w="4073" w:type="dxa"/>
            <w:tcBorders>
              <w:top w:val="nil"/>
              <w:bottom w:val="nil"/>
            </w:tcBorders>
          </w:tcPr>
          <w:p w14:paraId="17E55233" w14:textId="77777777" w:rsidR="00521E1B" w:rsidRPr="00347160" w:rsidRDefault="00521E1B" w:rsidP="00521E1B">
            <w:pPr>
              <w:pStyle w:val="TABLE-cell"/>
              <w:keepNext/>
              <w:tabs>
                <w:tab w:val="left" w:pos="415"/>
                <w:tab w:val="left" w:pos="907"/>
                <w:tab w:val="left" w:pos="1317"/>
              </w:tabs>
              <w:spacing w:before="40" w:after="40"/>
            </w:pPr>
            <w:r w:rsidRPr="00347160">
              <w:tab/>
            </w:r>
            <w:r w:rsidRPr="00347160">
              <w:tab/>
              <w:t>Variable_Name</w:t>
            </w:r>
          </w:p>
        </w:tc>
        <w:tc>
          <w:tcPr>
            <w:tcW w:w="1153" w:type="dxa"/>
            <w:tcBorders>
              <w:top w:val="nil"/>
              <w:bottom w:val="nil"/>
            </w:tcBorders>
          </w:tcPr>
          <w:p w14:paraId="538F35B5" w14:textId="77777777" w:rsidR="00521E1B" w:rsidRPr="00347160" w:rsidRDefault="00521E1B" w:rsidP="00521E1B">
            <w:pPr>
              <w:pStyle w:val="TABLE-cell"/>
              <w:keepNext/>
              <w:tabs>
                <w:tab w:val="left" w:pos="251"/>
                <w:tab w:val="left" w:pos="579"/>
                <w:tab w:val="left" w:pos="825"/>
                <w:tab w:val="left" w:pos="1399"/>
              </w:tabs>
              <w:spacing w:before="40" w:after="40"/>
              <w:jc w:val="center"/>
            </w:pPr>
            <w:r w:rsidRPr="00347160">
              <w:t>M</w:t>
            </w:r>
          </w:p>
        </w:tc>
        <w:tc>
          <w:tcPr>
            <w:tcW w:w="1287" w:type="dxa"/>
            <w:tcBorders>
              <w:top w:val="nil"/>
              <w:bottom w:val="nil"/>
            </w:tcBorders>
          </w:tcPr>
          <w:p w14:paraId="380C5006" w14:textId="77777777" w:rsidR="00521E1B" w:rsidRPr="00347160" w:rsidRDefault="00521E1B" w:rsidP="00521E1B">
            <w:pPr>
              <w:pStyle w:val="TABLE-cell"/>
              <w:keepNext/>
              <w:tabs>
                <w:tab w:val="left" w:pos="251"/>
                <w:tab w:val="left" w:pos="579"/>
                <w:tab w:val="left" w:pos="825"/>
                <w:tab w:val="left" w:pos="1399"/>
              </w:tabs>
              <w:spacing w:before="40" w:after="40"/>
              <w:jc w:val="center"/>
            </w:pPr>
            <w:r w:rsidRPr="00347160">
              <w:t>M (=)</w:t>
            </w:r>
          </w:p>
        </w:tc>
        <w:tc>
          <w:tcPr>
            <w:tcW w:w="1239" w:type="dxa"/>
            <w:tcBorders>
              <w:top w:val="nil"/>
              <w:bottom w:val="nil"/>
            </w:tcBorders>
            <w:vAlign w:val="center"/>
          </w:tcPr>
          <w:p w14:paraId="4B66C5E7" w14:textId="77777777" w:rsidR="00521E1B" w:rsidRPr="00347160" w:rsidRDefault="00521E1B" w:rsidP="00521E1B">
            <w:pPr>
              <w:pStyle w:val="TABLE-cell"/>
              <w:keepNext/>
              <w:tabs>
                <w:tab w:val="left" w:pos="415"/>
                <w:tab w:val="left" w:pos="907"/>
                <w:tab w:val="left" w:pos="1317"/>
              </w:tabs>
              <w:spacing w:before="40" w:after="40"/>
              <w:jc w:val="center"/>
            </w:pPr>
          </w:p>
        </w:tc>
        <w:tc>
          <w:tcPr>
            <w:tcW w:w="1239" w:type="dxa"/>
            <w:tcBorders>
              <w:top w:val="nil"/>
              <w:bottom w:val="nil"/>
            </w:tcBorders>
            <w:vAlign w:val="center"/>
          </w:tcPr>
          <w:p w14:paraId="40C312F3" w14:textId="77777777" w:rsidR="00521E1B" w:rsidRPr="00347160" w:rsidRDefault="00521E1B" w:rsidP="00521E1B">
            <w:pPr>
              <w:pStyle w:val="TABLE-cell"/>
              <w:keepNext/>
              <w:tabs>
                <w:tab w:val="left" w:pos="415"/>
                <w:tab w:val="left" w:pos="907"/>
                <w:tab w:val="left" w:pos="1317"/>
              </w:tabs>
              <w:spacing w:before="40" w:after="40"/>
              <w:jc w:val="center"/>
            </w:pPr>
          </w:p>
        </w:tc>
      </w:tr>
      <w:tr w:rsidR="00521E1B" w:rsidRPr="00347160" w14:paraId="2CF7A0DD" w14:textId="77777777" w:rsidTr="00521E1B">
        <w:trPr>
          <w:cantSplit/>
          <w:jc w:val="center"/>
        </w:trPr>
        <w:tc>
          <w:tcPr>
            <w:tcW w:w="4073" w:type="dxa"/>
            <w:tcBorders>
              <w:top w:val="nil"/>
              <w:bottom w:val="nil"/>
            </w:tcBorders>
          </w:tcPr>
          <w:p w14:paraId="1493E854" w14:textId="77777777" w:rsidR="00521E1B" w:rsidRPr="00347160" w:rsidRDefault="00521E1B" w:rsidP="00521E1B">
            <w:pPr>
              <w:pStyle w:val="TABLE-cell"/>
              <w:keepNext/>
              <w:tabs>
                <w:tab w:val="left" w:pos="415"/>
                <w:tab w:val="left" w:pos="907"/>
                <w:tab w:val="left" w:pos="1317"/>
              </w:tabs>
              <w:spacing w:before="40" w:after="40"/>
            </w:pPr>
            <w:r w:rsidRPr="00347160">
              <w:tab/>
            </w:r>
            <w:r w:rsidRPr="00347160">
              <w:tab/>
              <w:t>Selector</w:t>
            </w:r>
          </w:p>
        </w:tc>
        <w:tc>
          <w:tcPr>
            <w:tcW w:w="1153" w:type="dxa"/>
            <w:tcBorders>
              <w:top w:val="nil"/>
              <w:bottom w:val="nil"/>
            </w:tcBorders>
          </w:tcPr>
          <w:p w14:paraId="094492F8" w14:textId="77777777" w:rsidR="00521E1B" w:rsidRPr="00347160" w:rsidRDefault="00521E1B" w:rsidP="00521E1B">
            <w:pPr>
              <w:pStyle w:val="TABLE-cell"/>
              <w:keepNext/>
              <w:tabs>
                <w:tab w:val="left" w:pos="251"/>
                <w:tab w:val="left" w:pos="579"/>
                <w:tab w:val="left" w:pos="825"/>
                <w:tab w:val="left" w:pos="1399"/>
              </w:tabs>
              <w:spacing w:before="40" w:after="40"/>
              <w:jc w:val="center"/>
            </w:pPr>
            <w:r w:rsidRPr="00347160">
              <w:t>M</w:t>
            </w:r>
          </w:p>
        </w:tc>
        <w:tc>
          <w:tcPr>
            <w:tcW w:w="1287" w:type="dxa"/>
            <w:tcBorders>
              <w:top w:val="nil"/>
              <w:bottom w:val="nil"/>
            </w:tcBorders>
          </w:tcPr>
          <w:p w14:paraId="26C6ED44" w14:textId="77777777" w:rsidR="00521E1B" w:rsidRPr="00347160" w:rsidRDefault="00521E1B" w:rsidP="00521E1B">
            <w:pPr>
              <w:pStyle w:val="TABLE-cell"/>
              <w:keepNext/>
              <w:tabs>
                <w:tab w:val="left" w:pos="251"/>
                <w:tab w:val="left" w:pos="579"/>
                <w:tab w:val="left" w:pos="825"/>
                <w:tab w:val="left" w:pos="1399"/>
              </w:tabs>
              <w:spacing w:before="40" w:after="40"/>
              <w:jc w:val="center"/>
            </w:pPr>
            <w:r w:rsidRPr="00347160">
              <w:t>M (=)</w:t>
            </w:r>
          </w:p>
        </w:tc>
        <w:tc>
          <w:tcPr>
            <w:tcW w:w="1239" w:type="dxa"/>
            <w:tcBorders>
              <w:top w:val="nil"/>
              <w:bottom w:val="nil"/>
            </w:tcBorders>
            <w:vAlign w:val="center"/>
          </w:tcPr>
          <w:p w14:paraId="388913E2" w14:textId="77777777" w:rsidR="00521E1B" w:rsidRPr="00347160" w:rsidRDefault="00521E1B" w:rsidP="00521E1B">
            <w:pPr>
              <w:pStyle w:val="TABLE-cell"/>
              <w:keepNext/>
              <w:tabs>
                <w:tab w:val="left" w:pos="415"/>
                <w:tab w:val="left" w:pos="907"/>
                <w:tab w:val="left" w:pos="1317"/>
              </w:tabs>
              <w:spacing w:before="40" w:after="40"/>
              <w:jc w:val="center"/>
            </w:pPr>
          </w:p>
        </w:tc>
        <w:tc>
          <w:tcPr>
            <w:tcW w:w="1239" w:type="dxa"/>
            <w:tcBorders>
              <w:top w:val="nil"/>
              <w:bottom w:val="nil"/>
            </w:tcBorders>
            <w:vAlign w:val="center"/>
          </w:tcPr>
          <w:p w14:paraId="7DCC9832" w14:textId="77777777" w:rsidR="00521E1B" w:rsidRPr="00347160" w:rsidRDefault="00521E1B" w:rsidP="00521E1B">
            <w:pPr>
              <w:pStyle w:val="TABLE-cell"/>
              <w:keepNext/>
              <w:tabs>
                <w:tab w:val="left" w:pos="415"/>
                <w:tab w:val="left" w:pos="907"/>
                <w:tab w:val="left" w:pos="1317"/>
              </w:tabs>
              <w:spacing w:before="40" w:after="40"/>
              <w:jc w:val="center"/>
            </w:pPr>
          </w:p>
        </w:tc>
      </w:tr>
      <w:tr w:rsidR="00521E1B" w:rsidRPr="00347160" w14:paraId="7EC2CB18" w14:textId="77777777" w:rsidTr="00521E1B">
        <w:trPr>
          <w:cantSplit/>
          <w:jc w:val="center"/>
        </w:trPr>
        <w:tc>
          <w:tcPr>
            <w:tcW w:w="4073" w:type="dxa"/>
            <w:tcBorders>
              <w:top w:val="nil"/>
            </w:tcBorders>
          </w:tcPr>
          <w:p w14:paraId="32E30AF0" w14:textId="77777777" w:rsidR="00521E1B" w:rsidRPr="00347160" w:rsidRDefault="00521E1B" w:rsidP="00521E1B">
            <w:pPr>
              <w:pStyle w:val="TABLE-cell"/>
              <w:keepNext/>
              <w:tabs>
                <w:tab w:val="left" w:pos="415"/>
                <w:tab w:val="left" w:pos="907"/>
                <w:tab w:val="left" w:pos="1317"/>
              </w:tabs>
              <w:spacing w:before="40" w:after="40"/>
            </w:pPr>
            <w:r w:rsidRPr="00347160">
              <w:tab/>
            </w:r>
            <w:r w:rsidRPr="00347160">
              <w:tab/>
              <w:t>Parameter</w:t>
            </w:r>
          </w:p>
        </w:tc>
        <w:tc>
          <w:tcPr>
            <w:tcW w:w="1153" w:type="dxa"/>
            <w:tcBorders>
              <w:top w:val="nil"/>
            </w:tcBorders>
          </w:tcPr>
          <w:p w14:paraId="4B276C0F" w14:textId="77777777" w:rsidR="00521E1B" w:rsidRPr="00347160" w:rsidRDefault="00521E1B" w:rsidP="00521E1B">
            <w:pPr>
              <w:pStyle w:val="TABLE-cell"/>
              <w:keepNext/>
              <w:tabs>
                <w:tab w:val="left" w:pos="251"/>
                <w:tab w:val="left" w:pos="579"/>
                <w:tab w:val="left" w:pos="825"/>
                <w:tab w:val="left" w:pos="1399"/>
              </w:tabs>
              <w:spacing w:before="40" w:after="40"/>
              <w:jc w:val="center"/>
            </w:pPr>
            <w:r w:rsidRPr="00347160">
              <w:t>M</w:t>
            </w:r>
          </w:p>
        </w:tc>
        <w:tc>
          <w:tcPr>
            <w:tcW w:w="1287" w:type="dxa"/>
            <w:tcBorders>
              <w:top w:val="nil"/>
            </w:tcBorders>
          </w:tcPr>
          <w:p w14:paraId="4269513E" w14:textId="77777777" w:rsidR="00521E1B" w:rsidRPr="00347160" w:rsidRDefault="00521E1B" w:rsidP="00521E1B">
            <w:pPr>
              <w:pStyle w:val="TABLE-cell"/>
              <w:keepNext/>
              <w:tabs>
                <w:tab w:val="left" w:pos="251"/>
                <w:tab w:val="left" w:pos="579"/>
                <w:tab w:val="left" w:pos="825"/>
                <w:tab w:val="left" w:pos="1399"/>
              </w:tabs>
              <w:spacing w:before="40" w:after="40"/>
              <w:jc w:val="center"/>
            </w:pPr>
            <w:r w:rsidRPr="00347160">
              <w:t>M (=)</w:t>
            </w:r>
          </w:p>
        </w:tc>
        <w:tc>
          <w:tcPr>
            <w:tcW w:w="1239" w:type="dxa"/>
            <w:tcBorders>
              <w:top w:val="nil"/>
            </w:tcBorders>
            <w:vAlign w:val="center"/>
          </w:tcPr>
          <w:p w14:paraId="5D5E9089" w14:textId="77777777" w:rsidR="00521E1B" w:rsidRPr="00347160" w:rsidRDefault="00521E1B" w:rsidP="00521E1B">
            <w:pPr>
              <w:pStyle w:val="TABLE-cell"/>
              <w:keepNext/>
              <w:tabs>
                <w:tab w:val="left" w:pos="415"/>
                <w:tab w:val="left" w:pos="907"/>
                <w:tab w:val="left" w:pos="1317"/>
              </w:tabs>
              <w:spacing w:before="40" w:after="40"/>
              <w:jc w:val="center"/>
            </w:pPr>
          </w:p>
        </w:tc>
        <w:tc>
          <w:tcPr>
            <w:tcW w:w="1239" w:type="dxa"/>
            <w:tcBorders>
              <w:top w:val="nil"/>
            </w:tcBorders>
            <w:vAlign w:val="center"/>
          </w:tcPr>
          <w:p w14:paraId="0FDBCFE2" w14:textId="77777777" w:rsidR="00521E1B" w:rsidRPr="00347160" w:rsidRDefault="00521E1B" w:rsidP="00521E1B">
            <w:pPr>
              <w:pStyle w:val="TABLE-cell"/>
              <w:keepNext/>
              <w:tabs>
                <w:tab w:val="left" w:pos="415"/>
                <w:tab w:val="left" w:pos="907"/>
                <w:tab w:val="left" w:pos="1317"/>
              </w:tabs>
              <w:spacing w:before="40" w:after="40"/>
              <w:jc w:val="center"/>
            </w:pPr>
          </w:p>
        </w:tc>
      </w:tr>
      <w:tr w:rsidR="00162259" w:rsidRPr="00347160" w14:paraId="38229F82" w14:textId="77777777" w:rsidTr="00521E1B">
        <w:trPr>
          <w:cantSplit/>
          <w:jc w:val="center"/>
        </w:trPr>
        <w:tc>
          <w:tcPr>
            <w:tcW w:w="4073" w:type="dxa"/>
            <w:tcBorders>
              <w:bottom w:val="nil"/>
            </w:tcBorders>
          </w:tcPr>
          <w:p w14:paraId="11F64830" w14:textId="77777777" w:rsidR="00162259" w:rsidRPr="00347160" w:rsidRDefault="00162259" w:rsidP="00521E1B">
            <w:pPr>
              <w:pStyle w:val="TABLE-cell"/>
              <w:keepNext/>
              <w:tabs>
                <w:tab w:val="left" w:pos="415"/>
                <w:tab w:val="left" w:pos="907"/>
                <w:tab w:val="left" w:pos="1317"/>
              </w:tabs>
              <w:spacing w:before="40" w:after="40"/>
            </w:pPr>
            <w:r w:rsidRPr="00347160">
              <w:tab/>
              <w:t>Write_Data_Block_Access</w:t>
            </w:r>
          </w:p>
        </w:tc>
        <w:tc>
          <w:tcPr>
            <w:tcW w:w="1153" w:type="dxa"/>
            <w:tcBorders>
              <w:bottom w:val="nil"/>
            </w:tcBorders>
          </w:tcPr>
          <w:p w14:paraId="303C25A4" w14:textId="77777777" w:rsidR="00162259" w:rsidRPr="00347160" w:rsidRDefault="00162259" w:rsidP="00521E1B">
            <w:pPr>
              <w:pStyle w:val="TABLE-cell"/>
              <w:keepNext/>
              <w:tabs>
                <w:tab w:val="left" w:pos="251"/>
                <w:tab w:val="left" w:pos="579"/>
                <w:tab w:val="left" w:pos="825"/>
                <w:tab w:val="left" w:pos="1399"/>
              </w:tabs>
              <w:spacing w:before="40" w:after="40"/>
              <w:jc w:val="center"/>
            </w:pPr>
            <w:r w:rsidRPr="00347160">
              <w:t>S</w:t>
            </w:r>
          </w:p>
        </w:tc>
        <w:tc>
          <w:tcPr>
            <w:tcW w:w="1287" w:type="dxa"/>
            <w:tcBorders>
              <w:bottom w:val="nil"/>
            </w:tcBorders>
          </w:tcPr>
          <w:p w14:paraId="0E7CD401" w14:textId="77777777" w:rsidR="00162259" w:rsidRPr="00347160" w:rsidRDefault="00162259" w:rsidP="00521E1B">
            <w:pPr>
              <w:pStyle w:val="TABLE-cell"/>
              <w:keepNext/>
              <w:tabs>
                <w:tab w:val="left" w:pos="251"/>
                <w:tab w:val="left" w:pos="579"/>
                <w:tab w:val="left" w:pos="825"/>
                <w:tab w:val="left" w:pos="1399"/>
              </w:tabs>
              <w:spacing w:before="40" w:after="40"/>
              <w:jc w:val="center"/>
            </w:pPr>
            <w:r w:rsidRPr="00347160">
              <w:t>S (=)</w:t>
            </w:r>
          </w:p>
        </w:tc>
        <w:tc>
          <w:tcPr>
            <w:tcW w:w="1239" w:type="dxa"/>
            <w:tcBorders>
              <w:bottom w:val="nil"/>
            </w:tcBorders>
            <w:vAlign w:val="center"/>
          </w:tcPr>
          <w:p w14:paraId="65DDF284" w14:textId="77777777" w:rsidR="00162259" w:rsidRPr="00347160" w:rsidRDefault="00162259" w:rsidP="00521E1B">
            <w:pPr>
              <w:pStyle w:val="TABLE-cell"/>
              <w:keepNext/>
              <w:tabs>
                <w:tab w:val="left" w:pos="415"/>
                <w:tab w:val="left" w:pos="907"/>
                <w:tab w:val="left" w:pos="1317"/>
              </w:tabs>
              <w:spacing w:before="40" w:after="40"/>
              <w:jc w:val="center"/>
            </w:pPr>
            <w:r w:rsidRPr="00347160">
              <w:t>–</w:t>
            </w:r>
          </w:p>
        </w:tc>
        <w:tc>
          <w:tcPr>
            <w:tcW w:w="1239" w:type="dxa"/>
            <w:tcBorders>
              <w:bottom w:val="nil"/>
            </w:tcBorders>
            <w:vAlign w:val="center"/>
          </w:tcPr>
          <w:p w14:paraId="0EADAF16" w14:textId="77777777" w:rsidR="00162259" w:rsidRPr="00347160" w:rsidRDefault="00162259" w:rsidP="00521E1B">
            <w:pPr>
              <w:pStyle w:val="TABLE-cell"/>
              <w:keepNext/>
              <w:tabs>
                <w:tab w:val="left" w:pos="415"/>
                <w:tab w:val="left" w:pos="907"/>
                <w:tab w:val="left" w:pos="1317"/>
              </w:tabs>
              <w:spacing w:before="40" w:after="40"/>
              <w:jc w:val="center"/>
            </w:pPr>
            <w:r w:rsidRPr="00347160">
              <w:t>–</w:t>
            </w:r>
          </w:p>
        </w:tc>
      </w:tr>
      <w:tr w:rsidR="00521E1B" w:rsidRPr="00347160" w14:paraId="22198D2A" w14:textId="77777777" w:rsidTr="00521E1B">
        <w:trPr>
          <w:cantSplit/>
          <w:jc w:val="center"/>
        </w:trPr>
        <w:tc>
          <w:tcPr>
            <w:tcW w:w="4073" w:type="dxa"/>
            <w:tcBorders>
              <w:top w:val="nil"/>
              <w:bottom w:val="nil"/>
            </w:tcBorders>
          </w:tcPr>
          <w:p w14:paraId="234E00C4" w14:textId="77777777" w:rsidR="00521E1B" w:rsidRPr="00347160" w:rsidRDefault="00521E1B" w:rsidP="00521E1B">
            <w:pPr>
              <w:pStyle w:val="TABLE-cell"/>
              <w:keepNext/>
              <w:tabs>
                <w:tab w:val="left" w:pos="415"/>
                <w:tab w:val="left" w:pos="907"/>
                <w:tab w:val="left" w:pos="1317"/>
              </w:tabs>
              <w:spacing w:before="40" w:after="40"/>
            </w:pPr>
            <w:r w:rsidRPr="00347160">
              <w:tab/>
            </w:r>
            <w:r w:rsidRPr="00347160">
              <w:tab/>
              <w:t>Last_Block</w:t>
            </w:r>
          </w:p>
        </w:tc>
        <w:tc>
          <w:tcPr>
            <w:tcW w:w="1153" w:type="dxa"/>
            <w:tcBorders>
              <w:top w:val="nil"/>
              <w:bottom w:val="nil"/>
            </w:tcBorders>
          </w:tcPr>
          <w:p w14:paraId="02801E12" w14:textId="77777777" w:rsidR="00521E1B" w:rsidRPr="00347160" w:rsidRDefault="00521E1B" w:rsidP="00521E1B">
            <w:pPr>
              <w:pStyle w:val="TABLE-cell"/>
              <w:keepNext/>
              <w:tabs>
                <w:tab w:val="left" w:pos="251"/>
                <w:tab w:val="left" w:pos="579"/>
                <w:tab w:val="left" w:pos="825"/>
                <w:tab w:val="left" w:pos="1399"/>
              </w:tabs>
              <w:spacing w:before="40" w:after="40"/>
              <w:jc w:val="center"/>
            </w:pPr>
            <w:r w:rsidRPr="00347160">
              <w:t>M</w:t>
            </w:r>
          </w:p>
        </w:tc>
        <w:tc>
          <w:tcPr>
            <w:tcW w:w="1287" w:type="dxa"/>
            <w:tcBorders>
              <w:top w:val="nil"/>
              <w:bottom w:val="nil"/>
            </w:tcBorders>
          </w:tcPr>
          <w:p w14:paraId="080E5B3B" w14:textId="77777777" w:rsidR="00521E1B" w:rsidRPr="00347160" w:rsidRDefault="00521E1B" w:rsidP="00521E1B">
            <w:pPr>
              <w:pStyle w:val="TABLE-cell"/>
              <w:keepNext/>
              <w:tabs>
                <w:tab w:val="left" w:pos="251"/>
                <w:tab w:val="left" w:pos="579"/>
                <w:tab w:val="left" w:pos="825"/>
                <w:tab w:val="left" w:pos="1399"/>
              </w:tabs>
              <w:spacing w:before="40" w:after="40"/>
              <w:jc w:val="center"/>
            </w:pPr>
            <w:r w:rsidRPr="00347160">
              <w:t>M (=)</w:t>
            </w:r>
          </w:p>
        </w:tc>
        <w:tc>
          <w:tcPr>
            <w:tcW w:w="1239" w:type="dxa"/>
            <w:tcBorders>
              <w:top w:val="nil"/>
              <w:bottom w:val="nil"/>
            </w:tcBorders>
            <w:vAlign w:val="center"/>
          </w:tcPr>
          <w:p w14:paraId="29CE8CE0" w14:textId="77777777" w:rsidR="00521E1B" w:rsidRPr="00347160" w:rsidRDefault="00521E1B" w:rsidP="00521E1B">
            <w:pPr>
              <w:pStyle w:val="TABLE-cell"/>
              <w:keepNext/>
              <w:tabs>
                <w:tab w:val="left" w:pos="415"/>
                <w:tab w:val="left" w:pos="907"/>
                <w:tab w:val="left" w:pos="1317"/>
              </w:tabs>
              <w:spacing w:before="40" w:after="40"/>
              <w:jc w:val="center"/>
            </w:pPr>
          </w:p>
        </w:tc>
        <w:tc>
          <w:tcPr>
            <w:tcW w:w="1239" w:type="dxa"/>
            <w:tcBorders>
              <w:top w:val="nil"/>
              <w:bottom w:val="nil"/>
            </w:tcBorders>
            <w:vAlign w:val="center"/>
          </w:tcPr>
          <w:p w14:paraId="73FF3ECF" w14:textId="77777777" w:rsidR="00521E1B" w:rsidRPr="00347160" w:rsidRDefault="00521E1B" w:rsidP="00521E1B">
            <w:pPr>
              <w:pStyle w:val="TABLE-cell"/>
              <w:keepNext/>
              <w:tabs>
                <w:tab w:val="left" w:pos="415"/>
                <w:tab w:val="left" w:pos="907"/>
                <w:tab w:val="left" w:pos="1317"/>
              </w:tabs>
              <w:spacing w:before="40" w:after="40"/>
              <w:jc w:val="center"/>
            </w:pPr>
          </w:p>
        </w:tc>
      </w:tr>
      <w:tr w:rsidR="00521E1B" w:rsidRPr="00347160" w14:paraId="7B195D4A" w14:textId="77777777" w:rsidTr="00521E1B">
        <w:trPr>
          <w:cantSplit/>
          <w:jc w:val="center"/>
        </w:trPr>
        <w:tc>
          <w:tcPr>
            <w:tcW w:w="4073" w:type="dxa"/>
            <w:tcBorders>
              <w:top w:val="nil"/>
            </w:tcBorders>
          </w:tcPr>
          <w:p w14:paraId="49494D2A" w14:textId="77777777" w:rsidR="00521E1B" w:rsidRPr="00347160" w:rsidRDefault="00521E1B" w:rsidP="00521E1B">
            <w:pPr>
              <w:pStyle w:val="TABLE-cell"/>
              <w:keepNext/>
              <w:tabs>
                <w:tab w:val="left" w:pos="415"/>
                <w:tab w:val="left" w:pos="907"/>
                <w:tab w:val="left" w:pos="1317"/>
              </w:tabs>
              <w:spacing w:before="40" w:after="40"/>
            </w:pPr>
            <w:r w:rsidRPr="00347160">
              <w:tab/>
            </w:r>
            <w:r w:rsidRPr="00347160">
              <w:tab/>
              <w:t>Block_Number</w:t>
            </w:r>
          </w:p>
        </w:tc>
        <w:tc>
          <w:tcPr>
            <w:tcW w:w="1153" w:type="dxa"/>
            <w:tcBorders>
              <w:top w:val="nil"/>
            </w:tcBorders>
          </w:tcPr>
          <w:p w14:paraId="1C2213FC" w14:textId="77777777" w:rsidR="00521E1B" w:rsidRPr="00347160" w:rsidRDefault="00521E1B" w:rsidP="00521E1B">
            <w:pPr>
              <w:pStyle w:val="TABLE-cell"/>
              <w:keepNext/>
              <w:tabs>
                <w:tab w:val="left" w:pos="251"/>
                <w:tab w:val="left" w:pos="579"/>
                <w:tab w:val="left" w:pos="825"/>
                <w:tab w:val="left" w:pos="1399"/>
              </w:tabs>
              <w:spacing w:before="40" w:after="40"/>
              <w:jc w:val="center"/>
            </w:pPr>
            <w:r w:rsidRPr="00347160">
              <w:t>M</w:t>
            </w:r>
          </w:p>
        </w:tc>
        <w:tc>
          <w:tcPr>
            <w:tcW w:w="1287" w:type="dxa"/>
            <w:tcBorders>
              <w:top w:val="nil"/>
            </w:tcBorders>
          </w:tcPr>
          <w:p w14:paraId="62656836" w14:textId="77777777" w:rsidR="00521E1B" w:rsidRPr="00347160" w:rsidRDefault="00521E1B" w:rsidP="00521E1B">
            <w:pPr>
              <w:pStyle w:val="TABLE-cell"/>
              <w:keepNext/>
              <w:tabs>
                <w:tab w:val="left" w:pos="251"/>
                <w:tab w:val="left" w:pos="579"/>
                <w:tab w:val="left" w:pos="825"/>
                <w:tab w:val="left" w:pos="1399"/>
              </w:tabs>
              <w:spacing w:before="40" w:after="40"/>
              <w:jc w:val="center"/>
            </w:pPr>
            <w:r w:rsidRPr="00347160">
              <w:t>M (=)</w:t>
            </w:r>
          </w:p>
        </w:tc>
        <w:tc>
          <w:tcPr>
            <w:tcW w:w="1239" w:type="dxa"/>
            <w:tcBorders>
              <w:top w:val="nil"/>
            </w:tcBorders>
            <w:vAlign w:val="center"/>
          </w:tcPr>
          <w:p w14:paraId="675BCC43" w14:textId="77777777" w:rsidR="00521E1B" w:rsidRPr="00347160" w:rsidRDefault="00521E1B" w:rsidP="00521E1B">
            <w:pPr>
              <w:pStyle w:val="TABLE-cell"/>
              <w:keepNext/>
              <w:tabs>
                <w:tab w:val="left" w:pos="415"/>
                <w:tab w:val="left" w:pos="907"/>
                <w:tab w:val="left" w:pos="1317"/>
              </w:tabs>
              <w:spacing w:before="40" w:after="40"/>
              <w:jc w:val="center"/>
            </w:pPr>
          </w:p>
        </w:tc>
        <w:tc>
          <w:tcPr>
            <w:tcW w:w="1239" w:type="dxa"/>
            <w:tcBorders>
              <w:top w:val="nil"/>
            </w:tcBorders>
            <w:vAlign w:val="center"/>
          </w:tcPr>
          <w:p w14:paraId="47B80EB7" w14:textId="77777777" w:rsidR="00521E1B" w:rsidRPr="00347160" w:rsidRDefault="00521E1B" w:rsidP="00521E1B">
            <w:pPr>
              <w:pStyle w:val="TABLE-cell"/>
              <w:keepNext/>
              <w:tabs>
                <w:tab w:val="left" w:pos="415"/>
                <w:tab w:val="left" w:pos="907"/>
                <w:tab w:val="left" w:pos="1317"/>
              </w:tabs>
              <w:spacing w:before="40" w:after="40"/>
              <w:jc w:val="center"/>
            </w:pPr>
          </w:p>
        </w:tc>
      </w:tr>
      <w:tr w:rsidR="00162259" w:rsidRPr="00347160" w14:paraId="619845A1" w14:textId="77777777" w:rsidTr="00521E1B">
        <w:trPr>
          <w:cantSplit/>
          <w:jc w:val="center"/>
        </w:trPr>
        <w:tc>
          <w:tcPr>
            <w:tcW w:w="4073" w:type="dxa"/>
          </w:tcPr>
          <w:p w14:paraId="171CE5C8" w14:textId="77777777" w:rsidR="00162259" w:rsidRPr="00347160" w:rsidRDefault="00162259" w:rsidP="00521E1B">
            <w:pPr>
              <w:pStyle w:val="TABLE-cell"/>
              <w:keepNext/>
              <w:tabs>
                <w:tab w:val="left" w:pos="251"/>
                <w:tab w:val="left" w:pos="579"/>
                <w:tab w:val="left" w:pos="825"/>
                <w:tab w:val="left" w:pos="1399"/>
              </w:tabs>
              <w:spacing w:before="40" w:after="40"/>
            </w:pPr>
            <w:r w:rsidRPr="00347160">
              <w:t>Data { Data }</w:t>
            </w:r>
          </w:p>
        </w:tc>
        <w:tc>
          <w:tcPr>
            <w:tcW w:w="1153" w:type="dxa"/>
          </w:tcPr>
          <w:p w14:paraId="4AA7F3E9" w14:textId="77777777" w:rsidR="00162259" w:rsidRPr="00347160" w:rsidRDefault="00162259" w:rsidP="00521E1B">
            <w:pPr>
              <w:pStyle w:val="TABLE-cell"/>
              <w:keepNext/>
              <w:tabs>
                <w:tab w:val="left" w:pos="251"/>
                <w:tab w:val="left" w:pos="579"/>
                <w:tab w:val="left" w:pos="825"/>
                <w:tab w:val="left" w:pos="1399"/>
              </w:tabs>
              <w:spacing w:before="40" w:after="40"/>
              <w:jc w:val="center"/>
            </w:pPr>
            <w:r w:rsidRPr="00347160">
              <w:t>M</w:t>
            </w:r>
          </w:p>
        </w:tc>
        <w:tc>
          <w:tcPr>
            <w:tcW w:w="1287" w:type="dxa"/>
          </w:tcPr>
          <w:p w14:paraId="28450BB6" w14:textId="77777777" w:rsidR="00162259" w:rsidRPr="00347160" w:rsidRDefault="00162259" w:rsidP="00521E1B">
            <w:pPr>
              <w:pStyle w:val="TABLE-cell"/>
              <w:keepNext/>
              <w:tabs>
                <w:tab w:val="left" w:pos="251"/>
                <w:tab w:val="left" w:pos="579"/>
                <w:tab w:val="left" w:pos="825"/>
                <w:tab w:val="left" w:pos="1399"/>
              </w:tabs>
              <w:spacing w:before="40" w:after="40"/>
              <w:jc w:val="center"/>
            </w:pPr>
            <w:r w:rsidRPr="00347160">
              <w:t>M (=)</w:t>
            </w:r>
          </w:p>
        </w:tc>
        <w:tc>
          <w:tcPr>
            <w:tcW w:w="1239" w:type="dxa"/>
            <w:vAlign w:val="center"/>
          </w:tcPr>
          <w:p w14:paraId="7BDF0554" w14:textId="77777777" w:rsidR="00162259" w:rsidRPr="00347160" w:rsidRDefault="00162259" w:rsidP="00521E1B">
            <w:pPr>
              <w:pStyle w:val="TABLE-cell"/>
              <w:keepNext/>
              <w:tabs>
                <w:tab w:val="left" w:pos="415"/>
                <w:tab w:val="left" w:pos="907"/>
                <w:tab w:val="left" w:pos="1317"/>
              </w:tabs>
              <w:spacing w:before="40" w:after="40"/>
              <w:jc w:val="center"/>
            </w:pPr>
            <w:r w:rsidRPr="00347160">
              <w:t>–</w:t>
            </w:r>
          </w:p>
        </w:tc>
        <w:tc>
          <w:tcPr>
            <w:tcW w:w="1239" w:type="dxa"/>
            <w:vAlign w:val="center"/>
          </w:tcPr>
          <w:p w14:paraId="35DC5AE8" w14:textId="77777777" w:rsidR="00162259" w:rsidRPr="00347160" w:rsidRDefault="00162259" w:rsidP="00521E1B">
            <w:pPr>
              <w:pStyle w:val="TABLE-cell"/>
              <w:keepNext/>
              <w:tabs>
                <w:tab w:val="left" w:pos="415"/>
                <w:tab w:val="left" w:pos="907"/>
                <w:tab w:val="left" w:pos="1317"/>
              </w:tabs>
              <w:spacing w:before="40" w:after="40"/>
              <w:jc w:val="center"/>
            </w:pPr>
            <w:r w:rsidRPr="00347160">
              <w:t>–</w:t>
            </w:r>
          </w:p>
        </w:tc>
      </w:tr>
      <w:tr w:rsidR="00162259" w:rsidRPr="00347160" w14:paraId="7990D597" w14:textId="77777777" w:rsidTr="00521E1B">
        <w:trPr>
          <w:cantSplit/>
          <w:jc w:val="center"/>
        </w:trPr>
        <w:tc>
          <w:tcPr>
            <w:tcW w:w="4073" w:type="dxa"/>
            <w:tcBorders>
              <w:top w:val="double" w:sz="4" w:space="0" w:color="auto"/>
            </w:tcBorders>
          </w:tcPr>
          <w:p w14:paraId="29B4190A" w14:textId="77777777" w:rsidR="00162259" w:rsidRPr="00347160" w:rsidRDefault="00162259" w:rsidP="00521E1B">
            <w:pPr>
              <w:pStyle w:val="TABLE-cell"/>
              <w:keepNext/>
              <w:tabs>
                <w:tab w:val="left" w:pos="415"/>
                <w:tab w:val="left" w:pos="907"/>
                <w:tab w:val="left" w:pos="1317"/>
              </w:tabs>
              <w:spacing w:before="40" w:after="40"/>
            </w:pPr>
            <w:r w:rsidRPr="00347160">
              <w:t>Result (+)</w:t>
            </w:r>
          </w:p>
        </w:tc>
        <w:tc>
          <w:tcPr>
            <w:tcW w:w="1153" w:type="dxa"/>
            <w:tcBorders>
              <w:top w:val="double" w:sz="4" w:space="0" w:color="auto"/>
            </w:tcBorders>
            <w:vAlign w:val="center"/>
          </w:tcPr>
          <w:p w14:paraId="7D316F84" w14:textId="77777777" w:rsidR="00162259" w:rsidRPr="00347160" w:rsidRDefault="00162259" w:rsidP="00521E1B">
            <w:pPr>
              <w:pStyle w:val="TABLE-cell"/>
              <w:keepNext/>
              <w:tabs>
                <w:tab w:val="left" w:pos="415"/>
                <w:tab w:val="left" w:pos="907"/>
                <w:tab w:val="left" w:pos="1317"/>
              </w:tabs>
              <w:spacing w:before="40" w:after="40"/>
              <w:jc w:val="center"/>
            </w:pPr>
            <w:r w:rsidRPr="00347160">
              <w:t>–</w:t>
            </w:r>
          </w:p>
        </w:tc>
        <w:tc>
          <w:tcPr>
            <w:tcW w:w="1287" w:type="dxa"/>
            <w:tcBorders>
              <w:top w:val="double" w:sz="4" w:space="0" w:color="auto"/>
            </w:tcBorders>
            <w:vAlign w:val="center"/>
          </w:tcPr>
          <w:p w14:paraId="6C9027D1" w14:textId="77777777" w:rsidR="00162259" w:rsidRPr="00347160" w:rsidRDefault="00162259" w:rsidP="00521E1B">
            <w:pPr>
              <w:pStyle w:val="TABLE-cell"/>
              <w:keepNext/>
              <w:tabs>
                <w:tab w:val="left" w:pos="415"/>
                <w:tab w:val="left" w:pos="907"/>
                <w:tab w:val="left" w:pos="1317"/>
              </w:tabs>
              <w:spacing w:before="40" w:after="40"/>
              <w:jc w:val="center"/>
            </w:pPr>
            <w:r w:rsidRPr="00347160">
              <w:t>–</w:t>
            </w:r>
          </w:p>
        </w:tc>
        <w:tc>
          <w:tcPr>
            <w:tcW w:w="1239" w:type="dxa"/>
            <w:tcBorders>
              <w:top w:val="double" w:sz="4" w:space="0" w:color="auto"/>
            </w:tcBorders>
          </w:tcPr>
          <w:p w14:paraId="71546958" w14:textId="77777777" w:rsidR="00162259" w:rsidRPr="00347160" w:rsidRDefault="00162259" w:rsidP="00521E1B">
            <w:pPr>
              <w:pStyle w:val="TABLE-cell"/>
              <w:keepNext/>
              <w:tabs>
                <w:tab w:val="left" w:pos="415"/>
                <w:tab w:val="left" w:pos="907"/>
                <w:tab w:val="left" w:pos="1317"/>
              </w:tabs>
              <w:spacing w:before="40" w:after="40"/>
              <w:jc w:val="center"/>
            </w:pPr>
            <w:r w:rsidRPr="00347160">
              <w:t>S</w:t>
            </w:r>
          </w:p>
        </w:tc>
        <w:tc>
          <w:tcPr>
            <w:tcW w:w="1239" w:type="dxa"/>
            <w:tcBorders>
              <w:top w:val="double" w:sz="4" w:space="0" w:color="auto"/>
            </w:tcBorders>
          </w:tcPr>
          <w:p w14:paraId="4E5A4EE0" w14:textId="77777777" w:rsidR="00162259" w:rsidRPr="00347160" w:rsidRDefault="00162259" w:rsidP="00521E1B">
            <w:pPr>
              <w:pStyle w:val="TABLE-cell"/>
              <w:keepNext/>
              <w:tabs>
                <w:tab w:val="left" w:pos="270"/>
                <w:tab w:val="left" w:pos="415"/>
                <w:tab w:val="center" w:pos="511"/>
                <w:tab w:val="left" w:pos="907"/>
                <w:tab w:val="left" w:pos="1317"/>
              </w:tabs>
              <w:spacing w:before="40" w:after="40"/>
              <w:jc w:val="center"/>
            </w:pPr>
            <w:r w:rsidRPr="00347160">
              <w:t>S (=)</w:t>
            </w:r>
          </w:p>
        </w:tc>
      </w:tr>
      <w:tr w:rsidR="00162259" w:rsidRPr="00347160" w14:paraId="30D36F5E" w14:textId="77777777" w:rsidTr="00521E1B">
        <w:trPr>
          <w:cantSplit/>
          <w:jc w:val="center"/>
        </w:trPr>
        <w:tc>
          <w:tcPr>
            <w:tcW w:w="4073" w:type="dxa"/>
            <w:tcBorders>
              <w:bottom w:val="nil"/>
            </w:tcBorders>
          </w:tcPr>
          <w:p w14:paraId="445F097A" w14:textId="77777777" w:rsidR="00162259" w:rsidRPr="00347160" w:rsidRDefault="00162259" w:rsidP="00521E1B">
            <w:pPr>
              <w:pStyle w:val="TABLE-cell"/>
              <w:keepNext/>
              <w:tabs>
                <w:tab w:val="left" w:pos="415"/>
                <w:tab w:val="left" w:pos="907"/>
                <w:tab w:val="left" w:pos="1317"/>
              </w:tabs>
              <w:spacing w:before="40" w:after="40"/>
            </w:pPr>
            <w:r w:rsidRPr="00347160">
              <w:tab/>
              <w:t>Write_Result { Write_Result }</w:t>
            </w:r>
          </w:p>
        </w:tc>
        <w:tc>
          <w:tcPr>
            <w:tcW w:w="1153" w:type="dxa"/>
            <w:tcBorders>
              <w:bottom w:val="nil"/>
            </w:tcBorders>
          </w:tcPr>
          <w:p w14:paraId="0CFB5E79" w14:textId="77777777" w:rsidR="00162259" w:rsidRPr="00347160" w:rsidRDefault="00162259" w:rsidP="00521E1B">
            <w:pPr>
              <w:pStyle w:val="TABLE-cell"/>
              <w:keepNext/>
              <w:tabs>
                <w:tab w:val="left" w:pos="251"/>
                <w:tab w:val="left" w:pos="579"/>
                <w:tab w:val="left" w:pos="825"/>
                <w:tab w:val="left" w:pos="1399"/>
              </w:tabs>
              <w:spacing w:before="40" w:after="40"/>
              <w:jc w:val="center"/>
            </w:pPr>
            <w:r w:rsidRPr="00347160">
              <w:t>-</w:t>
            </w:r>
          </w:p>
        </w:tc>
        <w:tc>
          <w:tcPr>
            <w:tcW w:w="1287" w:type="dxa"/>
            <w:tcBorders>
              <w:bottom w:val="nil"/>
            </w:tcBorders>
          </w:tcPr>
          <w:p w14:paraId="2263F092" w14:textId="77777777" w:rsidR="00162259" w:rsidRPr="00347160" w:rsidRDefault="00162259" w:rsidP="00521E1B">
            <w:pPr>
              <w:pStyle w:val="TABLE-cell"/>
              <w:keepNext/>
              <w:tabs>
                <w:tab w:val="left" w:pos="251"/>
                <w:tab w:val="left" w:pos="579"/>
                <w:tab w:val="left" w:pos="825"/>
                <w:tab w:val="left" w:pos="1399"/>
              </w:tabs>
              <w:spacing w:before="40" w:after="40"/>
              <w:jc w:val="center"/>
            </w:pPr>
            <w:r w:rsidRPr="00347160">
              <w:t>-</w:t>
            </w:r>
          </w:p>
        </w:tc>
        <w:tc>
          <w:tcPr>
            <w:tcW w:w="1239" w:type="dxa"/>
            <w:tcBorders>
              <w:bottom w:val="nil"/>
            </w:tcBorders>
          </w:tcPr>
          <w:p w14:paraId="6F10D5BF" w14:textId="77777777" w:rsidR="00162259" w:rsidRPr="00347160" w:rsidRDefault="00162259" w:rsidP="00521E1B">
            <w:pPr>
              <w:pStyle w:val="TABLE-cell"/>
              <w:keepNext/>
              <w:tabs>
                <w:tab w:val="left" w:pos="251"/>
                <w:tab w:val="left" w:pos="579"/>
                <w:tab w:val="left" w:pos="825"/>
                <w:tab w:val="left" w:pos="1399"/>
              </w:tabs>
              <w:spacing w:before="40" w:after="40"/>
              <w:jc w:val="center"/>
            </w:pPr>
            <w:r w:rsidRPr="00347160">
              <w:t>S</w:t>
            </w:r>
          </w:p>
        </w:tc>
        <w:tc>
          <w:tcPr>
            <w:tcW w:w="1239" w:type="dxa"/>
            <w:tcBorders>
              <w:bottom w:val="nil"/>
            </w:tcBorders>
          </w:tcPr>
          <w:p w14:paraId="73E4EFE1" w14:textId="77777777" w:rsidR="00162259" w:rsidRPr="00347160" w:rsidRDefault="00162259" w:rsidP="00521E1B">
            <w:pPr>
              <w:pStyle w:val="TABLE-cell"/>
              <w:keepNext/>
              <w:tabs>
                <w:tab w:val="left" w:pos="251"/>
                <w:tab w:val="left" w:pos="579"/>
                <w:tab w:val="left" w:pos="825"/>
                <w:tab w:val="left" w:pos="1399"/>
              </w:tabs>
              <w:spacing w:before="40" w:after="40"/>
              <w:jc w:val="center"/>
            </w:pPr>
            <w:r w:rsidRPr="00347160">
              <w:t>S (=)</w:t>
            </w:r>
          </w:p>
        </w:tc>
      </w:tr>
      <w:tr w:rsidR="00521E1B" w:rsidRPr="00347160" w14:paraId="672673D8" w14:textId="77777777" w:rsidTr="00521E1B">
        <w:trPr>
          <w:cantSplit/>
          <w:jc w:val="center"/>
        </w:trPr>
        <w:tc>
          <w:tcPr>
            <w:tcW w:w="4073" w:type="dxa"/>
            <w:tcBorders>
              <w:top w:val="nil"/>
              <w:bottom w:val="nil"/>
            </w:tcBorders>
          </w:tcPr>
          <w:p w14:paraId="3A6440E4" w14:textId="77777777" w:rsidR="00521E1B" w:rsidRPr="00347160" w:rsidRDefault="00521E1B" w:rsidP="00521E1B">
            <w:pPr>
              <w:pStyle w:val="TABLE-cell"/>
              <w:keepNext/>
              <w:tabs>
                <w:tab w:val="left" w:pos="415"/>
                <w:tab w:val="left" w:pos="907"/>
                <w:tab w:val="left" w:pos="1317"/>
              </w:tabs>
              <w:spacing w:before="40" w:after="40"/>
            </w:pPr>
            <w:r>
              <w:tab/>
            </w:r>
            <w:r>
              <w:tab/>
              <w:t>Success</w:t>
            </w:r>
          </w:p>
        </w:tc>
        <w:tc>
          <w:tcPr>
            <w:tcW w:w="1153" w:type="dxa"/>
            <w:tcBorders>
              <w:top w:val="nil"/>
              <w:bottom w:val="nil"/>
            </w:tcBorders>
          </w:tcPr>
          <w:p w14:paraId="331A3934" w14:textId="77777777" w:rsidR="00521E1B" w:rsidRPr="00347160" w:rsidRDefault="00521E1B" w:rsidP="00521E1B">
            <w:pPr>
              <w:pStyle w:val="TABLE-cell"/>
              <w:keepNext/>
              <w:tabs>
                <w:tab w:val="left" w:pos="251"/>
                <w:tab w:val="left" w:pos="579"/>
                <w:tab w:val="left" w:pos="825"/>
                <w:tab w:val="left" w:pos="1399"/>
              </w:tabs>
              <w:spacing w:before="40" w:after="40"/>
              <w:jc w:val="center"/>
            </w:pPr>
          </w:p>
        </w:tc>
        <w:tc>
          <w:tcPr>
            <w:tcW w:w="1287" w:type="dxa"/>
            <w:tcBorders>
              <w:top w:val="nil"/>
              <w:bottom w:val="nil"/>
            </w:tcBorders>
          </w:tcPr>
          <w:p w14:paraId="10115995" w14:textId="77777777" w:rsidR="00521E1B" w:rsidRPr="00347160" w:rsidRDefault="00521E1B" w:rsidP="00521E1B">
            <w:pPr>
              <w:pStyle w:val="TABLE-cell"/>
              <w:keepNext/>
              <w:tabs>
                <w:tab w:val="left" w:pos="251"/>
                <w:tab w:val="left" w:pos="579"/>
                <w:tab w:val="left" w:pos="825"/>
                <w:tab w:val="left" w:pos="1399"/>
              </w:tabs>
              <w:spacing w:before="40" w:after="40"/>
              <w:jc w:val="center"/>
            </w:pPr>
          </w:p>
        </w:tc>
        <w:tc>
          <w:tcPr>
            <w:tcW w:w="1239" w:type="dxa"/>
            <w:tcBorders>
              <w:top w:val="nil"/>
              <w:bottom w:val="nil"/>
            </w:tcBorders>
          </w:tcPr>
          <w:p w14:paraId="04A66CDE" w14:textId="77777777" w:rsidR="00521E1B" w:rsidRPr="00347160" w:rsidRDefault="00521E1B" w:rsidP="00521E1B">
            <w:pPr>
              <w:pStyle w:val="TABLE-cell"/>
              <w:keepNext/>
              <w:tabs>
                <w:tab w:val="left" w:pos="251"/>
                <w:tab w:val="left" w:pos="579"/>
                <w:tab w:val="left" w:pos="825"/>
                <w:tab w:val="left" w:pos="1399"/>
              </w:tabs>
              <w:spacing w:before="40" w:after="40"/>
              <w:jc w:val="center"/>
            </w:pPr>
            <w:r w:rsidRPr="00347160">
              <w:t>S</w:t>
            </w:r>
          </w:p>
        </w:tc>
        <w:tc>
          <w:tcPr>
            <w:tcW w:w="1239" w:type="dxa"/>
            <w:tcBorders>
              <w:top w:val="nil"/>
              <w:bottom w:val="nil"/>
            </w:tcBorders>
          </w:tcPr>
          <w:p w14:paraId="7FAB3BEA" w14:textId="77777777" w:rsidR="00521E1B" w:rsidRPr="00347160" w:rsidRDefault="00521E1B" w:rsidP="00521E1B">
            <w:pPr>
              <w:pStyle w:val="TABLE-cell"/>
              <w:keepNext/>
              <w:tabs>
                <w:tab w:val="left" w:pos="251"/>
                <w:tab w:val="left" w:pos="579"/>
                <w:tab w:val="left" w:pos="825"/>
                <w:tab w:val="left" w:pos="1399"/>
              </w:tabs>
              <w:spacing w:before="40" w:after="40"/>
              <w:jc w:val="center"/>
            </w:pPr>
            <w:r w:rsidRPr="00347160">
              <w:t>S (=)</w:t>
            </w:r>
          </w:p>
        </w:tc>
      </w:tr>
      <w:tr w:rsidR="00521E1B" w:rsidRPr="00347160" w14:paraId="673C19D8" w14:textId="77777777" w:rsidTr="00521E1B">
        <w:trPr>
          <w:cantSplit/>
          <w:jc w:val="center"/>
        </w:trPr>
        <w:tc>
          <w:tcPr>
            <w:tcW w:w="4073" w:type="dxa"/>
            <w:tcBorders>
              <w:top w:val="nil"/>
            </w:tcBorders>
          </w:tcPr>
          <w:p w14:paraId="49371EC7" w14:textId="77777777" w:rsidR="00521E1B" w:rsidRDefault="00521E1B" w:rsidP="00521E1B">
            <w:pPr>
              <w:pStyle w:val="TABLE-cell"/>
              <w:keepNext/>
              <w:tabs>
                <w:tab w:val="left" w:pos="415"/>
                <w:tab w:val="left" w:pos="907"/>
                <w:tab w:val="left" w:pos="1317"/>
              </w:tabs>
              <w:spacing w:before="40" w:after="40"/>
            </w:pPr>
            <w:r w:rsidRPr="00347160">
              <w:tab/>
            </w:r>
            <w:r w:rsidRPr="00347160">
              <w:tab/>
              <w:t>Data_Access_Error</w:t>
            </w:r>
          </w:p>
        </w:tc>
        <w:tc>
          <w:tcPr>
            <w:tcW w:w="1153" w:type="dxa"/>
            <w:tcBorders>
              <w:top w:val="nil"/>
            </w:tcBorders>
          </w:tcPr>
          <w:p w14:paraId="62A4950D" w14:textId="77777777" w:rsidR="00521E1B" w:rsidRPr="00347160" w:rsidRDefault="00521E1B" w:rsidP="00521E1B">
            <w:pPr>
              <w:pStyle w:val="TABLE-cell"/>
              <w:keepNext/>
              <w:tabs>
                <w:tab w:val="left" w:pos="251"/>
                <w:tab w:val="left" w:pos="579"/>
                <w:tab w:val="left" w:pos="825"/>
                <w:tab w:val="left" w:pos="1399"/>
              </w:tabs>
              <w:spacing w:before="40" w:after="40"/>
              <w:jc w:val="center"/>
            </w:pPr>
          </w:p>
        </w:tc>
        <w:tc>
          <w:tcPr>
            <w:tcW w:w="1287" w:type="dxa"/>
            <w:tcBorders>
              <w:top w:val="nil"/>
            </w:tcBorders>
          </w:tcPr>
          <w:p w14:paraId="5EF70EFA" w14:textId="77777777" w:rsidR="00521E1B" w:rsidRPr="00347160" w:rsidRDefault="00521E1B" w:rsidP="00521E1B">
            <w:pPr>
              <w:pStyle w:val="TABLE-cell"/>
              <w:keepNext/>
              <w:tabs>
                <w:tab w:val="left" w:pos="251"/>
                <w:tab w:val="left" w:pos="579"/>
                <w:tab w:val="left" w:pos="825"/>
                <w:tab w:val="left" w:pos="1399"/>
              </w:tabs>
              <w:spacing w:before="40" w:after="40"/>
              <w:jc w:val="center"/>
            </w:pPr>
          </w:p>
        </w:tc>
        <w:tc>
          <w:tcPr>
            <w:tcW w:w="1239" w:type="dxa"/>
            <w:tcBorders>
              <w:top w:val="nil"/>
            </w:tcBorders>
          </w:tcPr>
          <w:p w14:paraId="4706854E" w14:textId="77777777" w:rsidR="00521E1B" w:rsidRPr="00347160" w:rsidRDefault="00521E1B" w:rsidP="00521E1B">
            <w:pPr>
              <w:pStyle w:val="TABLE-cell"/>
              <w:keepNext/>
              <w:tabs>
                <w:tab w:val="left" w:pos="251"/>
                <w:tab w:val="left" w:pos="579"/>
                <w:tab w:val="left" w:pos="825"/>
                <w:tab w:val="left" w:pos="1399"/>
              </w:tabs>
              <w:spacing w:before="40" w:after="40"/>
              <w:jc w:val="center"/>
            </w:pPr>
            <w:r w:rsidRPr="00347160">
              <w:t>S</w:t>
            </w:r>
          </w:p>
        </w:tc>
        <w:tc>
          <w:tcPr>
            <w:tcW w:w="1239" w:type="dxa"/>
            <w:tcBorders>
              <w:top w:val="nil"/>
            </w:tcBorders>
          </w:tcPr>
          <w:p w14:paraId="6034DE2C" w14:textId="77777777" w:rsidR="00521E1B" w:rsidRPr="00347160" w:rsidRDefault="00521E1B" w:rsidP="00521E1B">
            <w:pPr>
              <w:pStyle w:val="TABLE-cell"/>
              <w:keepNext/>
              <w:tabs>
                <w:tab w:val="left" w:pos="251"/>
                <w:tab w:val="left" w:pos="579"/>
                <w:tab w:val="left" w:pos="825"/>
                <w:tab w:val="left" w:pos="1399"/>
              </w:tabs>
              <w:spacing w:before="40" w:after="40"/>
              <w:jc w:val="center"/>
            </w:pPr>
            <w:r w:rsidRPr="00347160">
              <w:t>S (=)</w:t>
            </w:r>
          </w:p>
        </w:tc>
      </w:tr>
      <w:tr w:rsidR="00162259" w:rsidRPr="00347160" w14:paraId="13DC1019" w14:textId="77777777" w:rsidTr="00521E1B">
        <w:trPr>
          <w:cantSplit/>
          <w:jc w:val="center"/>
        </w:trPr>
        <w:tc>
          <w:tcPr>
            <w:tcW w:w="4073" w:type="dxa"/>
          </w:tcPr>
          <w:p w14:paraId="07B867D6" w14:textId="77777777" w:rsidR="00162259" w:rsidRPr="00347160" w:rsidRDefault="00162259" w:rsidP="00521E1B">
            <w:pPr>
              <w:pStyle w:val="TABLE-cell"/>
              <w:keepNext/>
              <w:tabs>
                <w:tab w:val="left" w:pos="415"/>
                <w:tab w:val="left" w:pos="907"/>
                <w:tab w:val="left" w:pos="1317"/>
              </w:tabs>
              <w:spacing w:before="40" w:after="40"/>
              <w:rPr>
                <w:b/>
                <w:bCs w:val="0"/>
              </w:rPr>
            </w:pPr>
            <w:r w:rsidRPr="00347160">
              <w:tab/>
            </w:r>
            <w:r w:rsidRPr="00347160">
              <w:rPr>
                <w:b/>
                <w:bCs w:val="0"/>
              </w:rPr>
              <w:t>Block_Number</w:t>
            </w:r>
          </w:p>
        </w:tc>
        <w:tc>
          <w:tcPr>
            <w:tcW w:w="1153" w:type="dxa"/>
          </w:tcPr>
          <w:p w14:paraId="48743397" w14:textId="77777777" w:rsidR="00162259" w:rsidRPr="00347160" w:rsidRDefault="00162259" w:rsidP="00521E1B">
            <w:pPr>
              <w:pStyle w:val="TABLE-cell"/>
              <w:keepNext/>
              <w:tabs>
                <w:tab w:val="left" w:pos="251"/>
                <w:tab w:val="left" w:pos="579"/>
                <w:tab w:val="left" w:pos="825"/>
                <w:tab w:val="left" w:pos="1399"/>
              </w:tabs>
              <w:spacing w:before="40" w:after="40"/>
              <w:jc w:val="center"/>
            </w:pPr>
          </w:p>
        </w:tc>
        <w:tc>
          <w:tcPr>
            <w:tcW w:w="1287" w:type="dxa"/>
          </w:tcPr>
          <w:p w14:paraId="2CEC0033" w14:textId="77777777" w:rsidR="00162259" w:rsidRPr="00347160" w:rsidRDefault="00162259" w:rsidP="00521E1B">
            <w:pPr>
              <w:pStyle w:val="TABLE-cell"/>
              <w:keepNext/>
              <w:tabs>
                <w:tab w:val="left" w:pos="251"/>
                <w:tab w:val="left" w:pos="579"/>
                <w:tab w:val="left" w:pos="825"/>
                <w:tab w:val="left" w:pos="1399"/>
              </w:tabs>
              <w:spacing w:before="40" w:after="40"/>
              <w:jc w:val="center"/>
            </w:pPr>
          </w:p>
        </w:tc>
        <w:tc>
          <w:tcPr>
            <w:tcW w:w="1239" w:type="dxa"/>
          </w:tcPr>
          <w:p w14:paraId="74D05DEB" w14:textId="77777777" w:rsidR="00162259" w:rsidRPr="00347160" w:rsidRDefault="00162259" w:rsidP="00521E1B">
            <w:pPr>
              <w:pStyle w:val="TABLE-cell"/>
              <w:keepNext/>
              <w:tabs>
                <w:tab w:val="left" w:pos="251"/>
                <w:tab w:val="left" w:pos="579"/>
                <w:tab w:val="left" w:pos="825"/>
                <w:tab w:val="left" w:pos="1399"/>
              </w:tabs>
              <w:spacing w:before="40" w:after="40"/>
              <w:jc w:val="center"/>
            </w:pPr>
            <w:r w:rsidRPr="00347160">
              <w:t>S</w:t>
            </w:r>
          </w:p>
        </w:tc>
        <w:tc>
          <w:tcPr>
            <w:tcW w:w="1239" w:type="dxa"/>
          </w:tcPr>
          <w:p w14:paraId="78B005D1" w14:textId="77777777" w:rsidR="00162259" w:rsidRPr="00347160" w:rsidRDefault="00162259" w:rsidP="00521E1B">
            <w:pPr>
              <w:pStyle w:val="TABLE-cell"/>
              <w:keepNext/>
              <w:tabs>
                <w:tab w:val="left" w:pos="251"/>
                <w:tab w:val="left" w:pos="579"/>
                <w:tab w:val="left" w:pos="825"/>
                <w:tab w:val="left" w:pos="1399"/>
              </w:tabs>
              <w:spacing w:before="40" w:after="40"/>
              <w:jc w:val="center"/>
            </w:pPr>
            <w:r w:rsidRPr="00347160">
              <w:t>S (=)</w:t>
            </w:r>
          </w:p>
        </w:tc>
      </w:tr>
      <w:tr w:rsidR="00162259" w:rsidRPr="00347160" w14:paraId="2ED1E225" w14:textId="77777777" w:rsidTr="00521E1B">
        <w:trPr>
          <w:cantSplit/>
          <w:jc w:val="center"/>
        </w:trPr>
        <w:tc>
          <w:tcPr>
            <w:tcW w:w="4073" w:type="dxa"/>
            <w:tcBorders>
              <w:bottom w:val="nil"/>
            </w:tcBorders>
          </w:tcPr>
          <w:p w14:paraId="7C625B95" w14:textId="77777777" w:rsidR="00162259" w:rsidRPr="00347160" w:rsidRDefault="00162259" w:rsidP="00521E1B">
            <w:pPr>
              <w:pStyle w:val="TABLE-cell"/>
              <w:keepNext/>
              <w:tabs>
                <w:tab w:val="left" w:pos="415"/>
                <w:tab w:val="left" w:pos="907"/>
                <w:tab w:val="left" w:pos="1317"/>
              </w:tabs>
              <w:spacing w:before="40" w:after="40"/>
            </w:pPr>
            <w:r w:rsidRPr="00347160">
              <w:t>Result (–)</w:t>
            </w:r>
          </w:p>
        </w:tc>
        <w:tc>
          <w:tcPr>
            <w:tcW w:w="1153" w:type="dxa"/>
            <w:tcBorders>
              <w:bottom w:val="nil"/>
            </w:tcBorders>
          </w:tcPr>
          <w:p w14:paraId="64604E6D" w14:textId="77777777" w:rsidR="00162259" w:rsidRPr="00347160" w:rsidRDefault="00162259" w:rsidP="00521E1B">
            <w:pPr>
              <w:pStyle w:val="TABLE-cell"/>
              <w:keepNext/>
              <w:tabs>
                <w:tab w:val="left" w:pos="251"/>
                <w:tab w:val="left" w:pos="579"/>
                <w:tab w:val="left" w:pos="825"/>
                <w:tab w:val="left" w:pos="1399"/>
              </w:tabs>
              <w:spacing w:before="40" w:after="40"/>
              <w:jc w:val="center"/>
            </w:pPr>
          </w:p>
        </w:tc>
        <w:tc>
          <w:tcPr>
            <w:tcW w:w="1287" w:type="dxa"/>
            <w:tcBorders>
              <w:bottom w:val="nil"/>
            </w:tcBorders>
          </w:tcPr>
          <w:p w14:paraId="5DAD89A2" w14:textId="77777777" w:rsidR="00162259" w:rsidRPr="00347160" w:rsidRDefault="00162259" w:rsidP="00521E1B">
            <w:pPr>
              <w:pStyle w:val="TABLE-cell"/>
              <w:keepNext/>
              <w:tabs>
                <w:tab w:val="left" w:pos="251"/>
                <w:tab w:val="left" w:pos="579"/>
                <w:tab w:val="left" w:pos="825"/>
                <w:tab w:val="left" w:pos="1399"/>
              </w:tabs>
              <w:spacing w:before="40" w:after="40"/>
              <w:jc w:val="center"/>
            </w:pPr>
          </w:p>
        </w:tc>
        <w:tc>
          <w:tcPr>
            <w:tcW w:w="1239" w:type="dxa"/>
            <w:tcBorders>
              <w:bottom w:val="nil"/>
            </w:tcBorders>
          </w:tcPr>
          <w:p w14:paraId="6585E41D" w14:textId="77777777" w:rsidR="00162259" w:rsidRPr="00347160" w:rsidRDefault="00162259" w:rsidP="00521E1B">
            <w:pPr>
              <w:pStyle w:val="TABLE-cell"/>
              <w:keepNext/>
              <w:tabs>
                <w:tab w:val="left" w:pos="251"/>
                <w:tab w:val="left" w:pos="579"/>
                <w:tab w:val="left" w:pos="825"/>
                <w:tab w:val="left" w:pos="1399"/>
              </w:tabs>
              <w:spacing w:before="40" w:after="40"/>
              <w:jc w:val="center"/>
            </w:pPr>
            <w:r w:rsidRPr="00347160">
              <w:t>S</w:t>
            </w:r>
          </w:p>
        </w:tc>
        <w:tc>
          <w:tcPr>
            <w:tcW w:w="1239" w:type="dxa"/>
            <w:tcBorders>
              <w:bottom w:val="nil"/>
            </w:tcBorders>
          </w:tcPr>
          <w:p w14:paraId="5C8D2BB0" w14:textId="77777777" w:rsidR="00162259" w:rsidRPr="00347160" w:rsidRDefault="00162259" w:rsidP="00521E1B">
            <w:pPr>
              <w:pStyle w:val="TABLE-cell"/>
              <w:keepNext/>
              <w:tabs>
                <w:tab w:val="left" w:pos="251"/>
                <w:tab w:val="left" w:pos="579"/>
                <w:tab w:val="left" w:pos="825"/>
                <w:tab w:val="left" w:pos="1399"/>
              </w:tabs>
              <w:spacing w:before="40" w:after="40"/>
              <w:jc w:val="center"/>
            </w:pPr>
            <w:r w:rsidRPr="00347160">
              <w:t>S (=)</w:t>
            </w:r>
          </w:p>
        </w:tc>
      </w:tr>
      <w:tr w:rsidR="00521E1B" w:rsidRPr="00347160" w14:paraId="793E20E0" w14:textId="77777777" w:rsidTr="00521E1B">
        <w:trPr>
          <w:cantSplit/>
          <w:jc w:val="center"/>
        </w:trPr>
        <w:tc>
          <w:tcPr>
            <w:tcW w:w="4073" w:type="dxa"/>
            <w:tcBorders>
              <w:top w:val="nil"/>
            </w:tcBorders>
          </w:tcPr>
          <w:p w14:paraId="44DD6BCD" w14:textId="77777777" w:rsidR="00521E1B" w:rsidRPr="00347160" w:rsidRDefault="00521E1B" w:rsidP="00521E1B">
            <w:pPr>
              <w:pStyle w:val="TABLE-cell"/>
              <w:keepNext/>
              <w:tabs>
                <w:tab w:val="left" w:pos="251"/>
                <w:tab w:val="left" w:pos="579"/>
                <w:tab w:val="left" w:pos="825"/>
                <w:tab w:val="left" w:pos="1399"/>
              </w:tabs>
              <w:spacing w:before="40" w:after="40"/>
            </w:pPr>
            <w:r w:rsidRPr="00347160">
              <w:tab/>
              <w:t>Error_Type</w:t>
            </w:r>
          </w:p>
        </w:tc>
        <w:tc>
          <w:tcPr>
            <w:tcW w:w="1153" w:type="dxa"/>
            <w:tcBorders>
              <w:top w:val="nil"/>
            </w:tcBorders>
          </w:tcPr>
          <w:p w14:paraId="7D7D6073" w14:textId="77777777" w:rsidR="00521E1B" w:rsidRPr="00347160" w:rsidRDefault="00521E1B" w:rsidP="00521E1B">
            <w:pPr>
              <w:pStyle w:val="TABLE-cell"/>
              <w:keepNext/>
              <w:tabs>
                <w:tab w:val="left" w:pos="251"/>
                <w:tab w:val="left" w:pos="579"/>
                <w:tab w:val="left" w:pos="825"/>
                <w:tab w:val="left" w:pos="1399"/>
              </w:tabs>
              <w:spacing w:before="40" w:after="40"/>
              <w:jc w:val="center"/>
            </w:pPr>
          </w:p>
        </w:tc>
        <w:tc>
          <w:tcPr>
            <w:tcW w:w="1287" w:type="dxa"/>
            <w:tcBorders>
              <w:top w:val="nil"/>
            </w:tcBorders>
          </w:tcPr>
          <w:p w14:paraId="4DEA18D5" w14:textId="77777777" w:rsidR="00521E1B" w:rsidRPr="00347160" w:rsidRDefault="00521E1B" w:rsidP="00521E1B">
            <w:pPr>
              <w:pStyle w:val="TABLE-cell"/>
              <w:keepNext/>
              <w:tabs>
                <w:tab w:val="left" w:pos="251"/>
                <w:tab w:val="left" w:pos="579"/>
                <w:tab w:val="left" w:pos="825"/>
                <w:tab w:val="left" w:pos="1399"/>
              </w:tabs>
              <w:spacing w:before="40" w:after="40"/>
              <w:jc w:val="center"/>
            </w:pPr>
          </w:p>
        </w:tc>
        <w:tc>
          <w:tcPr>
            <w:tcW w:w="1239" w:type="dxa"/>
            <w:tcBorders>
              <w:top w:val="nil"/>
            </w:tcBorders>
          </w:tcPr>
          <w:p w14:paraId="28C7835D" w14:textId="77777777" w:rsidR="00521E1B" w:rsidRPr="00347160" w:rsidRDefault="00521E1B" w:rsidP="00521E1B">
            <w:pPr>
              <w:pStyle w:val="TABLE-cell"/>
              <w:keepNext/>
              <w:tabs>
                <w:tab w:val="left" w:pos="251"/>
                <w:tab w:val="left" w:pos="579"/>
                <w:tab w:val="left" w:pos="825"/>
                <w:tab w:val="left" w:pos="1399"/>
              </w:tabs>
              <w:spacing w:before="40" w:after="40"/>
              <w:jc w:val="center"/>
            </w:pPr>
            <w:r w:rsidRPr="00347160">
              <w:t>M</w:t>
            </w:r>
          </w:p>
        </w:tc>
        <w:tc>
          <w:tcPr>
            <w:tcW w:w="1239" w:type="dxa"/>
            <w:tcBorders>
              <w:top w:val="nil"/>
            </w:tcBorders>
          </w:tcPr>
          <w:p w14:paraId="0907546A" w14:textId="77777777" w:rsidR="00521E1B" w:rsidRPr="00347160" w:rsidRDefault="00521E1B" w:rsidP="00521E1B">
            <w:pPr>
              <w:pStyle w:val="TABLE-cell"/>
              <w:keepNext/>
              <w:tabs>
                <w:tab w:val="left" w:pos="251"/>
                <w:tab w:val="left" w:pos="579"/>
                <w:tab w:val="left" w:pos="825"/>
                <w:tab w:val="left" w:pos="1399"/>
              </w:tabs>
              <w:spacing w:before="40" w:after="40"/>
              <w:jc w:val="center"/>
            </w:pPr>
            <w:r w:rsidRPr="00347160">
              <w:t>M (=)</w:t>
            </w:r>
          </w:p>
        </w:tc>
      </w:tr>
      <w:tr w:rsidR="00162259" w:rsidRPr="00347160" w14:paraId="51180DD3" w14:textId="77777777" w:rsidTr="00521E1B">
        <w:trPr>
          <w:cantSplit/>
          <w:jc w:val="center"/>
        </w:trPr>
        <w:tc>
          <w:tcPr>
            <w:tcW w:w="8991" w:type="dxa"/>
            <w:gridSpan w:val="5"/>
          </w:tcPr>
          <w:p w14:paraId="5F801E52" w14:textId="77777777" w:rsidR="00162259" w:rsidRPr="00347160" w:rsidRDefault="00162259" w:rsidP="00521E1B">
            <w:pPr>
              <w:pStyle w:val="NOTE"/>
              <w:keepNext/>
            </w:pPr>
            <w:r w:rsidRPr="00347160">
              <w:t>NOTE</w:t>
            </w:r>
            <w:r w:rsidRPr="00347160">
              <w:t> </w:t>
            </w:r>
            <w:r w:rsidRPr="00347160">
              <w:t>For security parameters, s</w:t>
            </w:r>
            <w:r w:rsidRPr="0038499D">
              <w:t>ee</w:t>
            </w:r>
            <w:r w:rsidR="00086EF9" w:rsidRPr="0038499D">
              <w:t xml:space="preserve"> </w:t>
            </w:r>
            <w:r w:rsidR="00D03E1E" w:rsidRPr="0038499D">
              <w:fldChar w:fldCharType="begin" w:fldLock="1"/>
            </w:r>
            <w:r w:rsidR="00D03E1E" w:rsidRPr="0038499D">
              <w:instrText xml:space="preserve"> REF _Ref245346717 \h </w:instrText>
            </w:r>
            <w:r w:rsidR="0038499D">
              <w:instrText xml:space="preserve"> \* MERGEFORMAT </w:instrText>
            </w:r>
            <w:r w:rsidR="00D03E1E" w:rsidRPr="0038499D">
              <w:fldChar w:fldCharType="separate"/>
            </w:r>
            <w:r w:rsidR="00811F07" w:rsidRPr="00811F07">
              <w:t xml:space="preserve">Table </w:t>
            </w:r>
            <w:r w:rsidR="00811F07" w:rsidRPr="00811F07">
              <w:rPr>
                <w:noProof/>
              </w:rPr>
              <w:t>40</w:t>
            </w:r>
            <w:r w:rsidR="00D03E1E" w:rsidRPr="0038499D">
              <w:fldChar w:fldCharType="end"/>
            </w:r>
            <w:r w:rsidRPr="0038499D">
              <w:t>.</w:t>
            </w:r>
          </w:p>
        </w:tc>
      </w:tr>
    </w:tbl>
    <w:p w14:paraId="22D72FEC" w14:textId="77777777" w:rsidR="00B67C8A" w:rsidRDefault="00B67C8A" w:rsidP="00B67C8A">
      <w:pPr>
        <w:pStyle w:val="NOTE"/>
      </w:pPr>
    </w:p>
    <w:p w14:paraId="3456232A" w14:textId="77777777" w:rsidR="00162259" w:rsidRPr="00347160" w:rsidRDefault="00162259" w:rsidP="00B67C8A">
      <w:pPr>
        <w:pStyle w:val="PARAGRAPH"/>
      </w:pPr>
      <w:r w:rsidRPr="00347160">
        <w:t>The use of the different variants of the Variable-Access-Specification</w:t>
      </w:r>
      <w:r w:rsidRPr="00347160">
        <w:fldChar w:fldCharType="begin"/>
      </w:r>
      <w:r w:rsidRPr="00347160">
        <w:instrText xml:space="preserve"> XE "Variable-Access-Specification" </w:instrText>
      </w:r>
      <w:r w:rsidRPr="00347160">
        <w:fldChar w:fldCharType="end"/>
      </w:r>
      <w:r w:rsidRPr="00347160">
        <w:t xml:space="preserve"> service parameter of the Write.request service primitive and the different choices of the Write.response primitive are shown in </w:t>
      </w:r>
      <w:r w:rsidRPr="00347160">
        <w:fldChar w:fldCharType="begin" w:fldLock="1"/>
      </w:r>
      <w:r w:rsidRPr="00347160">
        <w:instrText xml:space="preserve"> REF _Ref245479378 \h  \* MERGEFORMAT </w:instrText>
      </w:r>
      <w:r w:rsidRPr="00347160">
        <w:fldChar w:fldCharType="separate"/>
      </w:r>
      <w:r w:rsidR="00811F07" w:rsidRPr="00347160">
        <w:t xml:space="preserve">Table </w:t>
      </w:r>
      <w:r w:rsidR="00811F07">
        <w:t>56</w:t>
      </w:r>
      <w:r w:rsidRPr="00347160">
        <w:fldChar w:fldCharType="end"/>
      </w:r>
      <w:r w:rsidRPr="00347160">
        <w:t>. The use of the Data service parameter is also explained.</w:t>
      </w:r>
    </w:p>
    <w:p w14:paraId="678FBF19" w14:textId="77777777" w:rsidR="00657ECD" w:rsidRPr="00347160" w:rsidRDefault="00657ECD" w:rsidP="00B67C8A">
      <w:pPr>
        <w:pStyle w:val="PARAGRAPH"/>
      </w:pPr>
      <w:r w:rsidRPr="005709E1">
        <w:t>If the encoded form of the request does not fit in a single APDU, it can be transported in data blocks using either the service-specific or the general block transfer mechanism.</w:t>
      </w:r>
    </w:p>
    <w:p w14:paraId="10A30ECE" w14:textId="591957A8" w:rsidR="00162259" w:rsidRPr="00347160" w:rsidRDefault="00162259" w:rsidP="00B67C8A">
      <w:pPr>
        <w:pStyle w:val="TABLE-title"/>
      </w:pPr>
      <w:bookmarkStart w:id="3843" w:name="_Ref245479378"/>
      <w:bookmarkStart w:id="3844" w:name="_Toc246861045"/>
      <w:bookmarkStart w:id="3845" w:name="_Toc249289829"/>
      <w:bookmarkStart w:id="3846" w:name="_Toc277948656"/>
      <w:bookmarkStart w:id="3847" w:name="_Toc279392132"/>
      <w:bookmarkStart w:id="3848" w:name="_Toc279397410"/>
      <w:bookmarkStart w:id="3849" w:name="_Toc315426551"/>
      <w:bookmarkStart w:id="3850" w:name="_Toc355266105"/>
      <w:bookmarkStart w:id="3851" w:name="_Toc406428484"/>
      <w:bookmarkStart w:id="3852" w:name="_Toc437856787"/>
      <w:bookmarkStart w:id="3853" w:name="_Toc97127498"/>
      <w:r w:rsidRPr="00347160">
        <w:lastRenderedPageBreak/>
        <w:t xml:space="preserve">Table </w:t>
      </w:r>
      <w:fldSimple w:instr=" SEQ Table \* ARABIC ">
        <w:r w:rsidR="00DC4BE9">
          <w:rPr>
            <w:noProof/>
          </w:rPr>
          <w:t>56</w:t>
        </w:r>
      </w:fldSimple>
      <w:bookmarkEnd w:id="3843"/>
      <w:r w:rsidRPr="00347160">
        <w:t xml:space="preserve"> – Use of the Variable_Access_Specification variants</w:t>
      </w:r>
      <w:r w:rsidRPr="00347160">
        <w:br/>
        <w:t xml:space="preserve"> and the Write.response choices</w:t>
      </w:r>
      <w:bookmarkEnd w:id="3844"/>
      <w:bookmarkEnd w:id="3845"/>
      <w:bookmarkEnd w:id="3846"/>
      <w:bookmarkEnd w:id="3847"/>
      <w:bookmarkEnd w:id="3848"/>
      <w:bookmarkEnd w:id="3849"/>
      <w:bookmarkEnd w:id="3850"/>
      <w:bookmarkEnd w:id="3851"/>
      <w:bookmarkEnd w:id="3852"/>
      <w:bookmarkEnd w:id="3853"/>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86"/>
        <w:gridCol w:w="2476"/>
        <w:gridCol w:w="1863"/>
        <w:gridCol w:w="2445"/>
      </w:tblGrid>
      <w:tr w:rsidR="00162259" w:rsidRPr="00347160" w14:paraId="70CF7A4E" w14:textId="77777777" w:rsidTr="00077BDE">
        <w:trPr>
          <w:cantSplit/>
          <w:jc w:val="center"/>
        </w:trPr>
        <w:tc>
          <w:tcPr>
            <w:tcW w:w="4867" w:type="dxa"/>
            <w:gridSpan w:val="2"/>
            <w:vAlign w:val="center"/>
          </w:tcPr>
          <w:p w14:paraId="5A7BBDD1" w14:textId="77777777" w:rsidR="00162259" w:rsidRPr="00347160" w:rsidRDefault="00162259" w:rsidP="00521E1B">
            <w:pPr>
              <w:pStyle w:val="TABLE-col-heading"/>
              <w:spacing w:before="40" w:after="40"/>
            </w:pPr>
            <w:r w:rsidRPr="00347160">
              <w:t>Write.request Variable_Access_Specification</w:t>
            </w:r>
          </w:p>
        </w:tc>
        <w:tc>
          <w:tcPr>
            <w:tcW w:w="4419" w:type="dxa"/>
            <w:gridSpan w:val="2"/>
            <w:vAlign w:val="center"/>
          </w:tcPr>
          <w:p w14:paraId="582DD19E" w14:textId="77777777" w:rsidR="00162259" w:rsidRPr="00347160" w:rsidRDefault="00162259" w:rsidP="00521E1B">
            <w:pPr>
              <w:pStyle w:val="TABLE-col-heading"/>
              <w:spacing w:before="40" w:after="40"/>
            </w:pPr>
            <w:r w:rsidRPr="00347160">
              <w:t>Write.response CHOICE</w:t>
            </w:r>
          </w:p>
        </w:tc>
      </w:tr>
      <w:tr w:rsidR="00162259" w:rsidRPr="00347160" w14:paraId="36699615" w14:textId="77777777" w:rsidTr="00077BDE">
        <w:trPr>
          <w:cantSplit/>
          <w:jc w:val="center"/>
        </w:trPr>
        <w:tc>
          <w:tcPr>
            <w:tcW w:w="2286" w:type="dxa"/>
            <w:vMerge w:val="restart"/>
            <w:vAlign w:val="center"/>
          </w:tcPr>
          <w:p w14:paraId="6293EF5B" w14:textId="77777777" w:rsidR="00162259" w:rsidRPr="00347160" w:rsidRDefault="00162259" w:rsidP="00521E1B">
            <w:pPr>
              <w:pStyle w:val="TABLE-cell"/>
              <w:keepNext/>
              <w:spacing w:before="40" w:after="40"/>
            </w:pPr>
            <w:r w:rsidRPr="00347160">
              <w:rPr>
                <w:sz w:val="20"/>
              </w:rPr>
              <w:br w:type="page"/>
            </w:r>
            <w:r w:rsidRPr="00347160">
              <w:t>Variable_Name {Variable_Name}</w:t>
            </w:r>
            <w:r w:rsidRPr="00347160">
              <w:fldChar w:fldCharType="begin"/>
            </w:r>
            <w:r w:rsidRPr="00347160">
              <w:instrText xml:space="preserve"> XE "Variable_Name" </w:instrText>
            </w:r>
            <w:r w:rsidRPr="00347160">
              <w:fldChar w:fldCharType="end"/>
            </w:r>
          </w:p>
        </w:tc>
        <w:tc>
          <w:tcPr>
            <w:tcW w:w="2581" w:type="dxa"/>
            <w:vMerge w:val="restart"/>
            <w:vAlign w:val="center"/>
          </w:tcPr>
          <w:p w14:paraId="60525AFC" w14:textId="77777777" w:rsidR="00162259" w:rsidRPr="00347160" w:rsidRDefault="00162259" w:rsidP="00521E1B">
            <w:pPr>
              <w:pStyle w:val="TABLE-cell"/>
              <w:keepNext/>
              <w:spacing w:before="40" w:after="40"/>
            </w:pPr>
            <w:r w:rsidRPr="00347160">
              <w:t>References a list</w:t>
            </w:r>
            <w:r w:rsidRPr="002F7A07">
              <w:rPr>
                <w:rStyle w:val="SUPerscript-small"/>
              </w:rPr>
              <w:t>1</w:t>
            </w:r>
            <w:r w:rsidRPr="00347160">
              <w:t xml:space="preserve"> of COSEM object attributes.</w:t>
            </w:r>
          </w:p>
          <w:p w14:paraId="52796916" w14:textId="77777777" w:rsidR="00162259" w:rsidRPr="00347160" w:rsidRDefault="00162259" w:rsidP="00521E1B">
            <w:pPr>
              <w:pStyle w:val="TABLE-cell"/>
              <w:keepNext/>
              <w:spacing w:before="40" w:after="40"/>
            </w:pPr>
            <w:r w:rsidRPr="00347160">
              <w:t>The Data service parameter carries the data to be written or the method invocation parameter(s).</w:t>
            </w:r>
          </w:p>
        </w:tc>
        <w:tc>
          <w:tcPr>
            <w:tcW w:w="1863" w:type="dxa"/>
            <w:vAlign w:val="center"/>
          </w:tcPr>
          <w:p w14:paraId="16C14E48" w14:textId="77777777" w:rsidR="00162259" w:rsidRPr="00347160" w:rsidRDefault="00162259" w:rsidP="00521E1B">
            <w:pPr>
              <w:pStyle w:val="TABLE-cell"/>
              <w:keepNext/>
              <w:spacing w:before="40" w:after="40"/>
            </w:pPr>
            <w:r w:rsidRPr="00347160">
              <w:t>Success {Success}</w:t>
            </w:r>
          </w:p>
        </w:tc>
        <w:tc>
          <w:tcPr>
            <w:tcW w:w="2556" w:type="dxa"/>
            <w:vAlign w:val="center"/>
          </w:tcPr>
          <w:p w14:paraId="10E4D91B" w14:textId="77777777" w:rsidR="00162259" w:rsidRPr="00347160" w:rsidRDefault="00162259" w:rsidP="00521E1B">
            <w:pPr>
              <w:pStyle w:val="TABLE-cell"/>
              <w:keepNext/>
              <w:spacing w:before="40" w:after="40"/>
            </w:pPr>
            <w:r w:rsidRPr="00347160">
              <w:t>Indicates that the attribute referenced could be successfully written.</w:t>
            </w:r>
          </w:p>
        </w:tc>
      </w:tr>
      <w:tr w:rsidR="00162259" w:rsidRPr="00347160" w14:paraId="62341E57" w14:textId="77777777" w:rsidTr="00077BDE">
        <w:trPr>
          <w:cantSplit/>
          <w:jc w:val="center"/>
        </w:trPr>
        <w:tc>
          <w:tcPr>
            <w:tcW w:w="2286" w:type="dxa"/>
            <w:vMerge/>
            <w:vAlign w:val="center"/>
          </w:tcPr>
          <w:p w14:paraId="0BAF8317" w14:textId="77777777" w:rsidR="00162259" w:rsidRPr="00347160" w:rsidRDefault="00162259" w:rsidP="00521E1B">
            <w:pPr>
              <w:pStyle w:val="TABLE-cell"/>
              <w:keepNext/>
              <w:spacing w:before="40" w:after="40"/>
              <w:rPr>
                <w:sz w:val="20"/>
              </w:rPr>
            </w:pPr>
          </w:p>
        </w:tc>
        <w:tc>
          <w:tcPr>
            <w:tcW w:w="2581" w:type="dxa"/>
            <w:vMerge/>
            <w:vAlign w:val="center"/>
          </w:tcPr>
          <w:p w14:paraId="6744CC90" w14:textId="77777777" w:rsidR="00162259" w:rsidRPr="00347160" w:rsidRDefault="00162259" w:rsidP="00521E1B">
            <w:pPr>
              <w:pStyle w:val="TABLE-cell"/>
              <w:keepNext/>
              <w:spacing w:before="40" w:after="40"/>
            </w:pPr>
          </w:p>
        </w:tc>
        <w:tc>
          <w:tcPr>
            <w:tcW w:w="1863" w:type="dxa"/>
            <w:vAlign w:val="center"/>
          </w:tcPr>
          <w:p w14:paraId="5568ADE4" w14:textId="77777777" w:rsidR="00162259" w:rsidRPr="00347160" w:rsidRDefault="00162259" w:rsidP="00521E1B">
            <w:pPr>
              <w:pStyle w:val="TABLE-cell"/>
              <w:keepNext/>
              <w:spacing w:before="40" w:after="40"/>
            </w:pPr>
            <w:r w:rsidRPr="00347160">
              <w:t>Data_Access_Error {Data_Access_Error}</w:t>
            </w:r>
          </w:p>
        </w:tc>
        <w:tc>
          <w:tcPr>
            <w:tcW w:w="2556" w:type="dxa"/>
            <w:vAlign w:val="center"/>
          </w:tcPr>
          <w:p w14:paraId="2BE3EE27" w14:textId="77777777" w:rsidR="00162259" w:rsidRPr="00347160" w:rsidRDefault="00162259" w:rsidP="00521E1B">
            <w:pPr>
              <w:pStyle w:val="TABLE-cell"/>
              <w:keepNext/>
              <w:spacing w:before="40" w:after="40"/>
            </w:pPr>
            <w:r w:rsidRPr="00347160">
              <w:t>Provides the reason for the write to fail.</w:t>
            </w:r>
          </w:p>
        </w:tc>
      </w:tr>
      <w:tr w:rsidR="00162259" w:rsidRPr="00347160" w14:paraId="7F01BC83" w14:textId="77777777" w:rsidTr="00077BDE">
        <w:trPr>
          <w:cantSplit/>
          <w:jc w:val="center"/>
        </w:trPr>
        <w:tc>
          <w:tcPr>
            <w:tcW w:w="2286" w:type="dxa"/>
            <w:vMerge w:val="restart"/>
            <w:vAlign w:val="center"/>
          </w:tcPr>
          <w:p w14:paraId="047CD716" w14:textId="77777777" w:rsidR="00162259" w:rsidRPr="00347160" w:rsidRDefault="00162259" w:rsidP="00521E1B">
            <w:pPr>
              <w:pStyle w:val="TABLE-cell"/>
              <w:keepNext/>
              <w:spacing w:before="40" w:after="40"/>
            </w:pPr>
            <w:r w:rsidRPr="00347160">
              <w:t>Parameterized_Access</w:t>
            </w:r>
            <w:r w:rsidRPr="00347160">
              <w:fldChar w:fldCharType="begin"/>
            </w:r>
            <w:r w:rsidRPr="00347160">
              <w:instrText xml:space="preserve"> XE "Parameterized_Access" </w:instrText>
            </w:r>
            <w:r w:rsidRPr="00347160">
              <w:fldChar w:fldCharType="end"/>
            </w:r>
            <w:r w:rsidRPr="00347160">
              <w:t xml:space="preserve"> {Parameterized_Access}</w:t>
            </w:r>
          </w:p>
        </w:tc>
        <w:tc>
          <w:tcPr>
            <w:tcW w:w="2581" w:type="dxa"/>
            <w:vMerge w:val="restart"/>
            <w:vAlign w:val="center"/>
          </w:tcPr>
          <w:p w14:paraId="4454148C" w14:textId="77777777" w:rsidR="00162259" w:rsidRPr="00347160" w:rsidRDefault="00162259" w:rsidP="00521E1B">
            <w:pPr>
              <w:pStyle w:val="TABLE-cell"/>
              <w:keepNext/>
              <w:spacing w:before="40" w:after="40"/>
            </w:pPr>
            <w:r w:rsidRPr="00347160">
              <w:t>References a list</w:t>
            </w:r>
            <w:r w:rsidRPr="002F7A07">
              <w:rPr>
                <w:rStyle w:val="SUPerscript-small"/>
              </w:rPr>
              <w:t>1</w:t>
            </w:r>
            <w:r w:rsidRPr="00347160">
              <w:t xml:space="preserve"> of COSEM object attributes to be written selectively.</w:t>
            </w:r>
          </w:p>
          <w:p w14:paraId="68A5297B" w14:textId="77777777" w:rsidR="00162259" w:rsidRPr="00347160" w:rsidRDefault="00162259" w:rsidP="00521E1B">
            <w:pPr>
              <w:pStyle w:val="TABLE-cell"/>
              <w:keepNext/>
              <w:spacing w:before="40" w:after="40"/>
            </w:pPr>
            <w:r w:rsidRPr="00347160">
              <w:t>The Data service parameter carries the data to be written.</w:t>
            </w:r>
          </w:p>
        </w:tc>
        <w:tc>
          <w:tcPr>
            <w:tcW w:w="1863" w:type="dxa"/>
            <w:vAlign w:val="center"/>
          </w:tcPr>
          <w:p w14:paraId="23353FBB" w14:textId="77777777" w:rsidR="00162259" w:rsidRPr="00347160" w:rsidRDefault="00162259" w:rsidP="00521E1B">
            <w:pPr>
              <w:pStyle w:val="TABLE-cell"/>
              <w:keepNext/>
              <w:spacing w:before="40" w:after="40"/>
            </w:pPr>
            <w:r w:rsidRPr="00347160">
              <w:t>Success {Success}</w:t>
            </w:r>
          </w:p>
        </w:tc>
        <w:tc>
          <w:tcPr>
            <w:tcW w:w="2556" w:type="dxa"/>
            <w:vMerge w:val="restart"/>
            <w:vAlign w:val="center"/>
          </w:tcPr>
          <w:p w14:paraId="4CDABFED" w14:textId="77777777" w:rsidR="00162259" w:rsidRPr="00347160" w:rsidRDefault="00162259" w:rsidP="00521E1B">
            <w:pPr>
              <w:pStyle w:val="TABLE-cell"/>
              <w:keepNext/>
              <w:spacing w:before="40" w:after="40"/>
            </w:pPr>
            <w:r w:rsidRPr="00347160">
              <w:t>As above.</w:t>
            </w:r>
          </w:p>
        </w:tc>
      </w:tr>
      <w:tr w:rsidR="00162259" w:rsidRPr="00347160" w14:paraId="243FF411" w14:textId="77777777" w:rsidTr="00077BDE">
        <w:trPr>
          <w:cantSplit/>
          <w:jc w:val="center"/>
        </w:trPr>
        <w:tc>
          <w:tcPr>
            <w:tcW w:w="2286" w:type="dxa"/>
            <w:vMerge/>
            <w:vAlign w:val="center"/>
          </w:tcPr>
          <w:p w14:paraId="00A9F07E" w14:textId="77777777" w:rsidR="00162259" w:rsidRPr="00347160" w:rsidRDefault="00162259" w:rsidP="00521E1B">
            <w:pPr>
              <w:pStyle w:val="TABLE-cell"/>
              <w:keepNext/>
              <w:spacing w:before="40" w:after="40"/>
            </w:pPr>
          </w:p>
        </w:tc>
        <w:tc>
          <w:tcPr>
            <w:tcW w:w="2581" w:type="dxa"/>
            <w:vMerge/>
            <w:vAlign w:val="center"/>
          </w:tcPr>
          <w:p w14:paraId="127BD1D7" w14:textId="77777777" w:rsidR="00162259" w:rsidRPr="00347160" w:rsidRDefault="00162259" w:rsidP="00521E1B">
            <w:pPr>
              <w:pStyle w:val="TABLE-cell"/>
              <w:keepNext/>
              <w:spacing w:before="40" w:after="40"/>
            </w:pPr>
          </w:p>
        </w:tc>
        <w:tc>
          <w:tcPr>
            <w:tcW w:w="1863" w:type="dxa"/>
            <w:vAlign w:val="center"/>
          </w:tcPr>
          <w:p w14:paraId="332DE433" w14:textId="77777777" w:rsidR="00162259" w:rsidRPr="00347160" w:rsidRDefault="00162259" w:rsidP="00521E1B">
            <w:pPr>
              <w:pStyle w:val="TABLE-cell"/>
              <w:keepNext/>
              <w:spacing w:before="40" w:after="40"/>
            </w:pPr>
            <w:r w:rsidRPr="00347160">
              <w:t>Data_Access_Error {Data_Access_Error}</w:t>
            </w:r>
          </w:p>
        </w:tc>
        <w:tc>
          <w:tcPr>
            <w:tcW w:w="2556" w:type="dxa"/>
            <w:vMerge/>
            <w:vAlign w:val="center"/>
          </w:tcPr>
          <w:p w14:paraId="02983543" w14:textId="77777777" w:rsidR="00162259" w:rsidRPr="00347160" w:rsidRDefault="00162259" w:rsidP="00521E1B">
            <w:pPr>
              <w:pStyle w:val="TABLE-cell"/>
              <w:keepNext/>
              <w:spacing w:before="40" w:after="40"/>
            </w:pPr>
          </w:p>
        </w:tc>
      </w:tr>
      <w:tr w:rsidR="00162259" w:rsidRPr="00347160" w14:paraId="36A546A8" w14:textId="77777777" w:rsidTr="00077BDE">
        <w:trPr>
          <w:cantSplit/>
          <w:jc w:val="center"/>
        </w:trPr>
        <w:tc>
          <w:tcPr>
            <w:tcW w:w="2286" w:type="dxa"/>
            <w:vAlign w:val="center"/>
          </w:tcPr>
          <w:p w14:paraId="4482EC29" w14:textId="77777777" w:rsidR="00162259" w:rsidRPr="00347160" w:rsidRDefault="00162259" w:rsidP="00521E1B">
            <w:pPr>
              <w:pStyle w:val="TABLE-cell"/>
              <w:keepNext/>
              <w:spacing w:before="40" w:after="40"/>
            </w:pPr>
            <w:r w:rsidRPr="00347160">
              <w:t>Write_Data_Block_Access</w:t>
            </w:r>
            <w:r w:rsidRPr="00347160">
              <w:fldChar w:fldCharType="begin"/>
            </w:r>
            <w:r w:rsidRPr="00347160">
              <w:instrText xml:space="preserve"> XE "Write_Data_Block_Access" </w:instrText>
            </w:r>
            <w:r w:rsidRPr="00347160">
              <w:fldChar w:fldCharType="end"/>
            </w:r>
          </w:p>
        </w:tc>
        <w:tc>
          <w:tcPr>
            <w:tcW w:w="2581" w:type="dxa"/>
            <w:vAlign w:val="center"/>
          </w:tcPr>
          <w:p w14:paraId="6DAAA7A9" w14:textId="77777777" w:rsidR="00162259" w:rsidRPr="00347160" w:rsidRDefault="00162259" w:rsidP="00521E1B">
            <w:pPr>
              <w:pStyle w:val="TABLE-cell"/>
              <w:keepNext/>
              <w:spacing w:before="40" w:after="40"/>
            </w:pPr>
            <w:r w:rsidRPr="00347160">
              <w:t>Carries block transfer control information.</w:t>
            </w:r>
          </w:p>
          <w:p w14:paraId="46EF00EB" w14:textId="77777777" w:rsidR="00162259" w:rsidRPr="00347160" w:rsidRDefault="00162259" w:rsidP="00521E1B">
            <w:pPr>
              <w:pStyle w:val="TABLE-cell"/>
              <w:keepNext/>
              <w:spacing w:before="40" w:after="40"/>
            </w:pPr>
            <w:r w:rsidRPr="00347160">
              <w:t>The Data service parameter carries raw-data, including the encoded form of the list</w:t>
            </w:r>
            <w:r w:rsidRPr="002F7A07">
              <w:rPr>
                <w:rStyle w:val="SUPerscript-small"/>
              </w:rPr>
              <w:t>1</w:t>
            </w:r>
            <w:r w:rsidRPr="00347160">
              <w:t xml:space="preserve"> of COSEM object attribute or method references, and the list of data to be written or the list of method invocation parameters.</w:t>
            </w:r>
          </w:p>
        </w:tc>
        <w:tc>
          <w:tcPr>
            <w:tcW w:w="1863" w:type="dxa"/>
            <w:vAlign w:val="center"/>
          </w:tcPr>
          <w:p w14:paraId="5A032165" w14:textId="77777777" w:rsidR="00162259" w:rsidRPr="00347160" w:rsidRDefault="00162259" w:rsidP="00521E1B">
            <w:pPr>
              <w:pStyle w:val="TABLE-cell"/>
              <w:keepNext/>
              <w:spacing w:before="40" w:after="40"/>
            </w:pPr>
            <w:r w:rsidRPr="00347160">
              <w:t>Block_Number</w:t>
            </w:r>
          </w:p>
        </w:tc>
        <w:tc>
          <w:tcPr>
            <w:tcW w:w="2556" w:type="dxa"/>
            <w:vAlign w:val="center"/>
          </w:tcPr>
          <w:p w14:paraId="4524FA5B" w14:textId="77777777" w:rsidR="00162259" w:rsidRPr="00347160" w:rsidRDefault="00162259" w:rsidP="00521E1B">
            <w:pPr>
              <w:pStyle w:val="TABLE-cell"/>
              <w:keepNext/>
              <w:spacing w:before="40" w:after="40"/>
            </w:pPr>
            <w:r w:rsidRPr="00347160">
              <w:t>Carries the number of the latest data block received.</w:t>
            </w:r>
          </w:p>
        </w:tc>
      </w:tr>
      <w:tr w:rsidR="00162259" w:rsidRPr="00347160" w14:paraId="71D2FFDC" w14:textId="77777777" w:rsidTr="00077BDE">
        <w:trPr>
          <w:cantSplit/>
          <w:jc w:val="center"/>
        </w:trPr>
        <w:tc>
          <w:tcPr>
            <w:tcW w:w="9286" w:type="dxa"/>
            <w:gridSpan w:val="4"/>
            <w:vAlign w:val="center"/>
          </w:tcPr>
          <w:p w14:paraId="7D946D73" w14:textId="77777777" w:rsidR="00162259" w:rsidRPr="00347160" w:rsidRDefault="00162259" w:rsidP="00521E1B">
            <w:pPr>
              <w:pStyle w:val="NOTE"/>
              <w:keepNext/>
            </w:pPr>
            <w:r w:rsidRPr="00347160">
              <w:t>NOTE</w:t>
            </w:r>
            <w:r w:rsidRPr="00347160">
              <w:t> </w:t>
            </w:r>
            <w:r w:rsidRPr="00347160">
              <w:t>The same Write.response choice can be present more than once, to show the possible responses to each request.</w:t>
            </w:r>
          </w:p>
          <w:p w14:paraId="4237CD7D" w14:textId="77777777" w:rsidR="00162259" w:rsidRPr="00347160" w:rsidRDefault="00162259" w:rsidP="00521E1B">
            <w:pPr>
              <w:pStyle w:val="TABFIGfootnote"/>
              <w:keepNext/>
            </w:pPr>
            <w:r w:rsidRPr="002F7A07">
              <w:rPr>
                <w:rStyle w:val="SUPerscript-small"/>
              </w:rPr>
              <w:t>1</w:t>
            </w:r>
            <w:r w:rsidRPr="00347160">
              <w:tab/>
              <w:t>A list may have one or more elements.</w:t>
            </w:r>
          </w:p>
        </w:tc>
      </w:tr>
    </w:tbl>
    <w:p w14:paraId="46AE97C1" w14:textId="77777777" w:rsidR="005709E1" w:rsidRDefault="005709E1" w:rsidP="005709E1">
      <w:pPr>
        <w:pStyle w:val="NOTE"/>
      </w:pPr>
    </w:p>
    <w:p w14:paraId="33009244" w14:textId="77777777" w:rsidR="00162259" w:rsidRPr="00347160" w:rsidRDefault="00162259" w:rsidP="00B67C8A">
      <w:pPr>
        <w:pStyle w:val="PARAGRAPH"/>
      </w:pPr>
      <w:r w:rsidRPr="00347160">
        <w:t>The Write.request service primitive may have one or more Variable_Access_Specification parameters:</w:t>
      </w:r>
    </w:p>
    <w:p w14:paraId="37F81BA9" w14:textId="77777777" w:rsidR="00162259" w:rsidRPr="00347160" w:rsidRDefault="00162259" w:rsidP="00695ACD">
      <w:pPr>
        <w:pStyle w:val="ListBullet"/>
        <w:numPr>
          <w:ilvl w:val="0"/>
          <w:numId w:val="23"/>
        </w:numPr>
      </w:pPr>
      <w:r w:rsidRPr="00347160">
        <w:t>the Variable_Name</w:t>
      </w:r>
      <w:r w:rsidRPr="00347160">
        <w:fldChar w:fldCharType="begin"/>
      </w:r>
      <w:r w:rsidRPr="00347160">
        <w:instrText xml:space="preserve"> XE "Variable_Name" </w:instrText>
      </w:r>
      <w:r w:rsidRPr="00347160">
        <w:fldChar w:fldCharType="end"/>
      </w:r>
      <w:r w:rsidRPr="00347160">
        <w:t xml:space="preserve"> variant is used to reference a complete COSEM object attribute to be written or COSEM object method to be invoked. The request may include one or more variable names;</w:t>
      </w:r>
    </w:p>
    <w:p w14:paraId="4449FDE2" w14:textId="77777777" w:rsidR="00162259" w:rsidRPr="00347160" w:rsidRDefault="00162259" w:rsidP="00695ACD">
      <w:pPr>
        <w:pStyle w:val="ListBullet"/>
        <w:numPr>
          <w:ilvl w:val="0"/>
          <w:numId w:val="23"/>
        </w:numPr>
      </w:pPr>
      <w:r w:rsidRPr="00347160">
        <w:t>the Parameterized_Access</w:t>
      </w:r>
      <w:r w:rsidRPr="00347160">
        <w:fldChar w:fldCharType="begin"/>
      </w:r>
      <w:r w:rsidRPr="00347160">
        <w:instrText xml:space="preserve"> XE "Parameterized_Access" </w:instrText>
      </w:r>
      <w:r w:rsidRPr="00347160">
        <w:fldChar w:fldCharType="end"/>
      </w:r>
      <w:r w:rsidRPr="00347160">
        <w:t xml:space="preserve"> variant is used to reference a COSEM object attribute to be written selectively. In this case, the Variable_Name element references the COSEM object attribute, the Selector and the Parameter elements carry the access selector and the access parameters respectively as specified in the attribute specification. The request may include one or more Parameterized_Access parameters;</w:t>
      </w:r>
    </w:p>
    <w:p w14:paraId="659D989F" w14:textId="77777777" w:rsidR="00162259" w:rsidRPr="00347160" w:rsidRDefault="00162259" w:rsidP="00B67C8A">
      <w:pPr>
        <w:pStyle w:val="PARAGRAPH"/>
      </w:pPr>
      <w:r w:rsidRPr="00347160">
        <w:t>The Data service parameter carries the value(s) to be written to the attribute(s), or the method invocation parameter(s) of the method(s) to be invoked. The number and the order of the Data parameters shall be the same as that of the Variable_Access_Specification parameters.</w:t>
      </w:r>
    </w:p>
    <w:p w14:paraId="69F4FD93" w14:textId="77777777" w:rsidR="00162259" w:rsidRPr="00347160" w:rsidRDefault="00162259" w:rsidP="00B67C8A">
      <w:pPr>
        <w:pStyle w:val="PARAGRAPH"/>
      </w:pPr>
      <w:r w:rsidRPr="00347160">
        <w:t>If the Write.request service primitive does not fit into a single APDU, block transfer may be used. In this case:</w:t>
      </w:r>
    </w:p>
    <w:p w14:paraId="76B0ED3B" w14:textId="77777777" w:rsidR="00162259" w:rsidRPr="00347160" w:rsidRDefault="00162259" w:rsidP="00695ACD">
      <w:pPr>
        <w:pStyle w:val="ListBullet"/>
        <w:numPr>
          <w:ilvl w:val="0"/>
          <w:numId w:val="27"/>
        </w:numPr>
      </w:pPr>
      <w:r w:rsidRPr="00347160">
        <w:t>the Write_Data_Block_Access variant of the Variable_Access_Specification carries block transfer control information:</w:t>
      </w:r>
    </w:p>
    <w:p w14:paraId="7C89E1CC" w14:textId="77777777" w:rsidR="00162259" w:rsidRPr="00347160" w:rsidRDefault="00162259" w:rsidP="00521922">
      <w:pPr>
        <w:pStyle w:val="ListBullet2"/>
      </w:pPr>
      <w:r w:rsidRPr="00347160">
        <w:t>the Last_Block</w:t>
      </w:r>
      <w:r w:rsidRPr="00347160">
        <w:fldChar w:fldCharType="begin"/>
      </w:r>
      <w:r w:rsidRPr="00347160">
        <w:instrText xml:space="preserve"> XE "Last_Block" </w:instrText>
      </w:r>
      <w:r w:rsidRPr="00347160">
        <w:fldChar w:fldCharType="end"/>
      </w:r>
      <w:r w:rsidRPr="00347160">
        <w:t xml:space="preserve"> element indicates whether the given block is the last one (TRUE) or not (FALSE);</w:t>
      </w:r>
    </w:p>
    <w:p w14:paraId="50A84891" w14:textId="77777777" w:rsidR="00162259" w:rsidRPr="00347160" w:rsidRDefault="00162259" w:rsidP="00521922">
      <w:pPr>
        <w:pStyle w:val="ListBullet2"/>
      </w:pPr>
      <w:r w:rsidRPr="00347160">
        <w:t>the Block_Number</w:t>
      </w:r>
      <w:r w:rsidRPr="00347160">
        <w:fldChar w:fldCharType="begin"/>
      </w:r>
      <w:r w:rsidRPr="00347160">
        <w:instrText xml:space="preserve"> XE "Block_Number" </w:instrText>
      </w:r>
      <w:r w:rsidRPr="00347160">
        <w:fldChar w:fldCharType="end"/>
      </w:r>
      <w:r w:rsidRPr="00347160">
        <w:t xml:space="preserve"> element carries the number of the actual block sent;</w:t>
      </w:r>
    </w:p>
    <w:p w14:paraId="62F4CD72" w14:textId="77777777" w:rsidR="00162259" w:rsidRPr="00347160" w:rsidRDefault="00162259" w:rsidP="00695ACD">
      <w:pPr>
        <w:pStyle w:val="ListBullet"/>
        <w:numPr>
          <w:ilvl w:val="0"/>
          <w:numId w:val="27"/>
        </w:numPr>
      </w:pPr>
      <w:r w:rsidRPr="00347160">
        <w:t>the Data parameter carries one part of the list of the attribute references and the list of data to be written, or one part of the list of method references and the list of method invocation parameters.</w:t>
      </w:r>
    </w:p>
    <w:p w14:paraId="647A8865" w14:textId="77777777" w:rsidR="00162259" w:rsidRPr="00347160" w:rsidRDefault="00162259" w:rsidP="00695ACD">
      <w:pPr>
        <w:pStyle w:val="ListBullet"/>
        <w:numPr>
          <w:ilvl w:val="0"/>
          <w:numId w:val="27"/>
        </w:numPr>
      </w:pPr>
      <w:r w:rsidRPr="00347160">
        <w:t>The request includes a single Write_Data_Block_Access and a single Data parameter.</w:t>
      </w:r>
    </w:p>
    <w:p w14:paraId="4BCF7FCE" w14:textId="77777777" w:rsidR="00162259" w:rsidRPr="00347160" w:rsidRDefault="00162259" w:rsidP="00B67C8A">
      <w:pPr>
        <w:pStyle w:val="PARAGRAPH"/>
      </w:pPr>
      <w:r w:rsidRPr="00347160">
        <w:lastRenderedPageBreak/>
        <w:t>The Result (+)</w:t>
      </w:r>
      <w:r w:rsidRPr="00347160">
        <w:fldChar w:fldCharType="begin"/>
      </w:r>
      <w:r w:rsidRPr="00347160">
        <w:instrText xml:space="preserve"> XE "Result (+)" </w:instrText>
      </w:r>
      <w:r w:rsidRPr="00347160">
        <w:fldChar w:fldCharType="end"/>
      </w:r>
      <w:r w:rsidRPr="00347160">
        <w:t xml:space="preserve"> parameter indicates that the service requested has succeeded.</w:t>
      </w:r>
    </w:p>
    <w:p w14:paraId="7266D800" w14:textId="77777777" w:rsidR="00162259" w:rsidRPr="00347160" w:rsidRDefault="00162259" w:rsidP="00B67C8A">
      <w:pPr>
        <w:pStyle w:val="PARAGRAPH"/>
      </w:pPr>
      <w:r w:rsidRPr="00347160">
        <w:t>The .response / .confirm service primitives contain a list of Write_Result parameters. Their number and order shall be the same as that of the Variable_Name / Parameterized_Access parameters in the .request / .indication service primitives.</w:t>
      </w:r>
    </w:p>
    <w:p w14:paraId="6E7973DB" w14:textId="77777777" w:rsidR="00162259" w:rsidRPr="00347160" w:rsidRDefault="00162259" w:rsidP="00B67C8A">
      <w:pPr>
        <w:pStyle w:val="PARAGRAPH"/>
      </w:pPr>
      <w:r w:rsidRPr="00347160">
        <w:t>Without block transfer, and with block transfer after receiving the last block:</w:t>
      </w:r>
    </w:p>
    <w:p w14:paraId="445E7C23" w14:textId="77777777" w:rsidR="00162259" w:rsidRPr="00347160" w:rsidRDefault="00162259" w:rsidP="00695ACD">
      <w:pPr>
        <w:pStyle w:val="ListBullet"/>
        <w:numPr>
          <w:ilvl w:val="0"/>
          <w:numId w:val="23"/>
        </w:numPr>
      </w:pPr>
      <w:r w:rsidRPr="00347160">
        <w:t>when the Write service is used to write attribute(s), each element carries either the success of the write access (Success) or a reason for the write to fail for this variable (Data_Access_Error</w:t>
      </w:r>
      <w:r w:rsidRPr="00347160">
        <w:fldChar w:fldCharType="begin"/>
      </w:r>
      <w:r w:rsidRPr="00347160">
        <w:instrText xml:space="preserve"> XE "Data_Access_Error" </w:instrText>
      </w:r>
      <w:r w:rsidRPr="00347160">
        <w:fldChar w:fldCharType="end"/>
      </w:r>
      <w:r w:rsidRPr="00347160">
        <w:t>);</w:t>
      </w:r>
    </w:p>
    <w:p w14:paraId="77CD33FC" w14:textId="77777777" w:rsidR="00162259" w:rsidRPr="00347160" w:rsidRDefault="00162259" w:rsidP="00695ACD">
      <w:pPr>
        <w:pStyle w:val="ListBullet"/>
        <w:numPr>
          <w:ilvl w:val="0"/>
          <w:numId w:val="23"/>
        </w:numPr>
      </w:pPr>
      <w:r w:rsidRPr="00347160">
        <w:t>when the Write service is used to invoke method(s), each element carries either the success of the method invocation access (Success) or a reason for the method invocation to fail for this variable (Data_Access_Error).</w:t>
      </w:r>
    </w:p>
    <w:p w14:paraId="1650529F" w14:textId="77777777" w:rsidR="00162259" w:rsidRPr="00347160" w:rsidRDefault="00162259" w:rsidP="00B67C8A">
      <w:pPr>
        <w:pStyle w:val="PARAGRAPH"/>
      </w:pPr>
      <w:r w:rsidRPr="00347160">
        <w:t>The Block_Number choice is used during block transfer to confirm the correct reception of a data block and to ask for the next block. It carries the number of the latest block received.</w:t>
      </w:r>
    </w:p>
    <w:p w14:paraId="227E4BD8" w14:textId="77777777" w:rsidR="00162259" w:rsidRPr="00347160" w:rsidRDefault="00162259" w:rsidP="00B67C8A">
      <w:pPr>
        <w:pStyle w:val="PARAGRAPH"/>
      </w:pPr>
      <w:r w:rsidRPr="00347160">
        <w:t>If the block-number in the request is not the one expected, or if the block could not be received correctly, then the Write.response service primitive shall be returned with a single Write_Result parameter, with the choice Data_Access_Error, carrying an appropriate code, for example (19) data-block-number-invalid.</w:t>
      </w:r>
    </w:p>
    <w:p w14:paraId="62306C24" w14:textId="77777777" w:rsidR="00162259" w:rsidRPr="00347160" w:rsidRDefault="00162259" w:rsidP="00B67C8A">
      <w:pPr>
        <w:pStyle w:val="PARAGRAPH"/>
      </w:pPr>
      <w:r w:rsidRPr="00347160">
        <w:t>The Result (–)</w:t>
      </w:r>
      <w:r w:rsidRPr="00347160">
        <w:fldChar w:fldCharType="begin"/>
      </w:r>
      <w:r w:rsidRPr="00347160">
        <w:instrText xml:space="preserve"> XE "Result (–)" </w:instrText>
      </w:r>
      <w:r w:rsidRPr="00347160">
        <w:fldChar w:fldCharType="end"/>
      </w:r>
      <w:r w:rsidRPr="00347160">
        <w:t xml:space="preserve"> parameter indicates that the service requested has failed. The Error_Type parameter provides the reason for failure. In this case, the server shall send back a ConfirmedServiceError</w:t>
      </w:r>
      <w:r w:rsidRPr="00347160">
        <w:fldChar w:fldCharType="begin"/>
      </w:r>
      <w:r w:rsidRPr="00347160">
        <w:instrText xml:space="preserve"> XE "ConfirmedServiceError" </w:instrText>
      </w:r>
      <w:r w:rsidRPr="00347160">
        <w:fldChar w:fldCharType="end"/>
      </w:r>
      <w:r w:rsidRPr="00347160">
        <w:t xml:space="preserve"> APDU instead of a WriteResponse</w:t>
      </w:r>
      <w:r w:rsidRPr="00347160">
        <w:fldChar w:fldCharType="begin"/>
      </w:r>
      <w:r w:rsidRPr="00347160">
        <w:instrText xml:space="preserve"> XE "WriteResponse" </w:instrText>
      </w:r>
      <w:r w:rsidRPr="00347160">
        <w:fldChar w:fldCharType="end"/>
      </w:r>
      <w:r w:rsidRPr="00347160">
        <w:t xml:space="preserve"> APDU.</w:t>
      </w:r>
    </w:p>
    <w:p w14:paraId="76B196A3" w14:textId="77777777" w:rsidR="00162259" w:rsidRPr="00347160" w:rsidRDefault="00162259" w:rsidP="00162259">
      <w:pPr>
        <w:spacing w:before="100"/>
        <w:rPr>
          <w:i/>
          <w:iCs/>
        </w:rPr>
      </w:pPr>
      <w:r w:rsidRPr="00347160">
        <w:rPr>
          <w:i/>
          <w:iCs/>
        </w:rPr>
        <w:t>Use</w:t>
      </w:r>
    </w:p>
    <w:p w14:paraId="15ECEB32" w14:textId="77777777" w:rsidR="00162259" w:rsidRPr="00347160" w:rsidRDefault="00162259" w:rsidP="00B67C8A">
      <w:pPr>
        <w:pStyle w:val="PARAGRAPH"/>
      </w:pPr>
      <w:r w:rsidRPr="00347160">
        <w:t xml:space="preserve">A possible logical sequence of the Write service primitives is illustrated in </w:t>
      </w:r>
      <w:r w:rsidRPr="00347160">
        <w:fldChar w:fldCharType="begin" w:fldLock="1"/>
      </w:r>
      <w:r w:rsidRPr="00347160">
        <w:instrText xml:space="preserve"> REF _Ref173922013 \h  \* MERGEFORMAT </w:instrText>
      </w:r>
      <w:r w:rsidRPr="00347160">
        <w:fldChar w:fldCharType="separate"/>
      </w:r>
      <w:r w:rsidR="00811F07" w:rsidRPr="00347160">
        <w:t xml:space="preserve">Figure </w:t>
      </w:r>
      <w:r w:rsidR="00811F07">
        <w:t>35</w:t>
      </w:r>
      <w:r w:rsidRPr="00347160">
        <w:fldChar w:fldCharType="end"/>
      </w:r>
      <w:r w:rsidRPr="00347160">
        <w:t xml:space="preserve"> item a).</w:t>
      </w:r>
    </w:p>
    <w:p w14:paraId="3D0799EE" w14:textId="77777777" w:rsidR="00162259" w:rsidRPr="00347160" w:rsidRDefault="00162259" w:rsidP="00B67C8A">
      <w:pPr>
        <w:pStyle w:val="PARAGRAPH"/>
      </w:pPr>
      <w:r w:rsidRPr="00347160">
        <w:t>The Write.request</w:t>
      </w:r>
      <w:r w:rsidRPr="00347160">
        <w:fldChar w:fldCharType="begin"/>
      </w:r>
      <w:r w:rsidRPr="00347160">
        <w:instrText xml:space="preserve"> XE "Write.request" </w:instrText>
      </w:r>
      <w:r w:rsidRPr="00347160">
        <w:fldChar w:fldCharType="end"/>
      </w:r>
      <w:r w:rsidRPr="00347160">
        <w:t xml:space="preserve"> primitive is invoked following the invocation of a SET or ACTION .request primitive by the client AP and mapping this to a Write.request primitive by the SN_MAPPER ASE</w:t>
      </w:r>
      <w:r w:rsidRPr="00347160">
        <w:fldChar w:fldCharType="begin"/>
      </w:r>
      <w:r w:rsidRPr="00347160">
        <w:instrText xml:space="preserve"> XE "SN_MAPPER ASE" </w:instrText>
      </w:r>
      <w:r w:rsidRPr="00347160">
        <w:fldChar w:fldCharType="end"/>
      </w:r>
      <w:r w:rsidRPr="00347160">
        <w:t>. The client AL builds then the WriteRequest</w:t>
      </w:r>
      <w:r w:rsidRPr="00347160">
        <w:fldChar w:fldCharType="begin"/>
      </w:r>
      <w:r w:rsidRPr="00347160">
        <w:instrText xml:space="preserve"> XE "WriteRequest" </w:instrText>
      </w:r>
      <w:r w:rsidRPr="00347160">
        <w:fldChar w:fldCharType="end"/>
      </w:r>
      <w:r w:rsidRPr="00347160">
        <w:t xml:space="preserve"> APDU and sends it to the server. For LN / SN service mapping, see</w:t>
      </w:r>
      <w:r w:rsidR="00F940B7" w:rsidRPr="00347160">
        <w:t xml:space="preserve"> </w:t>
      </w:r>
      <w:r w:rsidR="00F940B7" w:rsidRPr="00347160">
        <w:fldChar w:fldCharType="begin" w:fldLock="1"/>
      </w:r>
      <w:r w:rsidR="00F940B7" w:rsidRPr="00347160">
        <w:instrText xml:space="preserve"> REF _Ref174515079 \r \h </w:instrText>
      </w:r>
      <w:r w:rsidR="00C60BA6" w:rsidRPr="00347160">
        <w:instrText xml:space="preserve"> \* MERGEFORMAT </w:instrText>
      </w:r>
      <w:r w:rsidR="00F940B7" w:rsidRPr="00347160">
        <w:fldChar w:fldCharType="separate"/>
      </w:r>
      <w:r w:rsidR="00811F07">
        <w:t>6.19</w:t>
      </w:r>
      <w:r w:rsidR="00F940B7" w:rsidRPr="00347160">
        <w:fldChar w:fldCharType="end"/>
      </w:r>
      <w:r w:rsidRPr="00347160">
        <w:t>.</w:t>
      </w:r>
    </w:p>
    <w:p w14:paraId="67A92536" w14:textId="77777777" w:rsidR="00162259" w:rsidRPr="00347160" w:rsidRDefault="00162259" w:rsidP="00B67C8A">
      <w:pPr>
        <w:pStyle w:val="PARAGRAPH"/>
      </w:pPr>
      <w:r w:rsidRPr="00347160">
        <w:t>The Write.indication</w:t>
      </w:r>
      <w:r w:rsidRPr="00347160">
        <w:fldChar w:fldCharType="begin"/>
      </w:r>
      <w:r w:rsidRPr="00347160">
        <w:instrText xml:space="preserve"> XE "Write.indication" </w:instrText>
      </w:r>
      <w:r w:rsidRPr="00347160">
        <w:fldChar w:fldCharType="end"/>
      </w:r>
      <w:r w:rsidRPr="00347160">
        <w:t xml:space="preserve"> primitive is generated by the server AL upon reception of a WriteRequest APDU.</w:t>
      </w:r>
    </w:p>
    <w:p w14:paraId="5F057C15" w14:textId="77777777" w:rsidR="00162259" w:rsidRPr="00347160" w:rsidRDefault="00162259" w:rsidP="00B67C8A">
      <w:pPr>
        <w:pStyle w:val="PARAGRAPH"/>
      </w:pPr>
      <w:r w:rsidRPr="00347160">
        <w:t>The Write.response</w:t>
      </w:r>
      <w:r w:rsidRPr="00347160">
        <w:fldChar w:fldCharType="begin"/>
      </w:r>
      <w:r w:rsidRPr="00347160">
        <w:instrText xml:space="preserve"> XE "Write.response" </w:instrText>
      </w:r>
      <w:r w:rsidRPr="00347160">
        <w:fldChar w:fldCharType="end"/>
      </w:r>
      <w:r w:rsidRPr="00347160">
        <w:t xml:space="preserve"> primitive is invoked by the server AP in order to send a response to a previously received Write.indication primitive. The server AL builds then the WriteResponse</w:t>
      </w:r>
      <w:r w:rsidRPr="00347160">
        <w:fldChar w:fldCharType="begin"/>
      </w:r>
      <w:r w:rsidRPr="00347160">
        <w:instrText xml:space="preserve"> XE "WriteResponse" </w:instrText>
      </w:r>
      <w:r w:rsidRPr="00347160">
        <w:fldChar w:fldCharType="end"/>
      </w:r>
      <w:r w:rsidRPr="00347160">
        <w:t xml:space="preserve"> APDU and sends it to the client.</w:t>
      </w:r>
    </w:p>
    <w:p w14:paraId="707607F2" w14:textId="77777777" w:rsidR="00162259" w:rsidRPr="00347160" w:rsidRDefault="00162259" w:rsidP="00B67C8A">
      <w:pPr>
        <w:pStyle w:val="PARAGRAPH"/>
      </w:pPr>
      <w:r w:rsidRPr="00347160">
        <w:t>The Write.confirm</w:t>
      </w:r>
      <w:r w:rsidRPr="00347160">
        <w:fldChar w:fldCharType="begin"/>
      </w:r>
      <w:r w:rsidRPr="00347160">
        <w:instrText xml:space="preserve"> XE "Write.confirm" </w:instrText>
      </w:r>
      <w:r w:rsidRPr="00347160">
        <w:fldChar w:fldCharType="end"/>
      </w:r>
      <w:r w:rsidRPr="00347160">
        <w:t xml:space="preserve"> primitive is generated by the client AL following the reception of a WriteResponse APDU. It is mapped then back to a SET or ACTION .confirm primitive by the SN_MAPPER ASE and the SET or ACTION .confirm primitive is generated.</w:t>
      </w:r>
    </w:p>
    <w:p w14:paraId="7B1BB257" w14:textId="77777777" w:rsidR="00162259" w:rsidRPr="00347160" w:rsidRDefault="00162259" w:rsidP="00B67C8A">
      <w:pPr>
        <w:pStyle w:val="PARAGRAPH"/>
      </w:pPr>
      <w:r w:rsidRPr="00347160">
        <w:t xml:space="preserve">The protocol of the Write service is specified in </w:t>
      </w:r>
      <w:r w:rsidRPr="00347160">
        <w:fldChar w:fldCharType="begin" w:fldLock="1"/>
      </w:r>
      <w:r w:rsidRPr="00347160">
        <w:instrText xml:space="preserve"> REF _Ref245479344 \r \h  \* MERGEFORMAT </w:instrText>
      </w:r>
      <w:r w:rsidRPr="00347160">
        <w:fldChar w:fldCharType="separate"/>
      </w:r>
      <w:r w:rsidR="00811F07">
        <w:t>7.3.10</w:t>
      </w:r>
      <w:r w:rsidRPr="00347160">
        <w:fldChar w:fldCharType="end"/>
      </w:r>
      <w:r w:rsidRPr="00347160">
        <w:t>.</w:t>
      </w:r>
    </w:p>
    <w:p w14:paraId="7095B54E" w14:textId="77777777" w:rsidR="00162259" w:rsidRPr="00347160" w:rsidRDefault="00162259" w:rsidP="00E74729">
      <w:pPr>
        <w:pStyle w:val="Heading2"/>
      </w:pPr>
      <w:bookmarkStart w:id="3854" w:name="_Ref246384835"/>
      <w:bookmarkStart w:id="3855" w:name="_Ref246427135"/>
      <w:bookmarkStart w:id="3856" w:name="_Toc246860941"/>
      <w:bookmarkStart w:id="3857" w:name="_Toc246861004"/>
      <w:bookmarkStart w:id="3858" w:name="_Toc247390662"/>
      <w:bookmarkStart w:id="3859" w:name="_Toc249289518"/>
      <w:bookmarkStart w:id="3860" w:name="_Toc277948327"/>
      <w:bookmarkStart w:id="3861" w:name="_Toc279392045"/>
      <w:bookmarkStart w:id="3862" w:name="_Toc279396988"/>
      <w:bookmarkStart w:id="3863" w:name="_Toc299013347"/>
      <w:bookmarkStart w:id="3864" w:name="_Toc315426417"/>
      <w:bookmarkStart w:id="3865" w:name="_Toc406524206"/>
      <w:bookmarkStart w:id="3866" w:name="_Toc437856551"/>
      <w:bookmarkStart w:id="3867" w:name="_Toc97127253"/>
      <w:r w:rsidRPr="00347160">
        <w:t>The UnconfirmedWrite service</w:t>
      </w:r>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r w:rsidRPr="00347160">
        <w:fldChar w:fldCharType="begin"/>
      </w:r>
      <w:r w:rsidRPr="00347160">
        <w:instrText xml:space="preserve"> XE "UnconfirmedWrite service" </w:instrText>
      </w:r>
      <w:r w:rsidRPr="00347160">
        <w:fldChar w:fldCharType="end"/>
      </w:r>
    </w:p>
    <w:p w14:paraId="3A595B5C" w14:textId="77777777" w:rsidR="00162259" w:rsidRPr="00347160" w:rsidRDefault="00162259" w:rsidP="00162259">
      <w:pPr>
        <w:pStyle w:val="PARAGRAPH"/>
        <w:rPr>
          <w:i/>
          <w:iCs/>
        </w:rPr>
      </w:pPr>
      <w:r w:rsidRPr="00347160">
        <w:rPr>
          <w:i/>
          <w:iCs/>
        </w:rPr>
        <w:t>Function</w:t>
      </w:r>
    </w:p>
    <w:p w14:paraId="1112B32A" w14:textId="77777777" w:rsidR="00162259" w:rsidRPr="00347160" w:rsidRDefault="00162259" w:rsidP="00B67C8A">
      <w:pPr>
        <w:pStyle w:val="PARAGRAPH"/>
      </w:pPr>
      <w:r w:rsidRPr="00347160">
        <w:t>The UnconfirmedWrite service is used with SN referencing. It is an unconfirmed service. Its functions are:</w:t>
      </w:r>
    </w:p>
    <w:p w14:paraId="15700476" w14:textId="77777777" w:rsidR="00162259" w:rsidRPr="00347160" w:rsidRDefault="00162259" w:rsidP="00695ACD">
      <w:pPr>
        <w:pStyle w:val="ListBullet"/>
        <w:numPr>
          <w:ilvl w:val="0"/>
          <w:numId w:val="23"/>
        </w:numPr>
      </w:pPr>
      <w:r w:rsidRPr="00347160">
        <w:lastRenderedPageBreak/>
        <w:t>to write the value of one or more COSEM object attributes;</w:t>
      </w:r>
    </w:p>
    <w:p w14:paraId="0567F12C" w14:textId="77777777" w:rsidR="00162259" w:rsidRPr="00347160" w:rsidRDefault="00162259" w:rsidP="00695ACD">
      <w:pPr>
        <w:pStyle w:val="ListBullet"/>
        <w:numPr>
          <w:ilvl w:val="0"/>
          <w:numId w:val="23"/>
        </w:numPr>
      </w:pPr>
      <w:r w:rsidRPr="00347160">
        <w:t>to invoke one or more COSEM interface object method when no return parameters are expected.</w:t>
      </w:r>
    </w:p>
    <w:p w14:paraId="7F9BD157" w14:textId="77777777" w:rsidR="00162259" w:rsidRPr="00347160" w:rsidRDefault="00162259" w:rsidP="00B67C8A">
      <w:pPr>
        <w:pStyle w:val="PARAGRAPH"/>
      </w:pPr>
      <w:r w:rsidRPr="00347160">
        <w:t>The UnconfirmedWrite.request service primitive shall always fit in a single APDU.</w:t>
      </w:r>
    </w:p>
    <w:p w14:paraId="17BAE4D4" w14:textId="75113A41" w:rsidR="00162259" w:rsidRPr="00347160" w:rsidRDefault="00162259" w:rsidP="00B67C8A">
      <w:pPr>
        <w:pStyle w:val="PARAGRAPH"/>
        <w:rPr>
          <w:color w:val="000000"/>
        </w:rPr>
      </w:pPr>
      <w:r w:rsidRPr="00347160">
        <w:rPr>
          <w:color w:val="000000"/>
        </w:rPr>
        <w:t xml:space="preserve">The UnconfirmedWrite service is specified in </w:t>
      </w:r>
      <w:r w:rsidRPr="00347160">
        <w:rPr>
          <w:color w:val="000000"/>
        </w:rPr>
        <w:fldChar w:fldCharType="begin" w:fldLock="1"/>
      </w:r>
      <w:r w:rsidRPr="00347160">
        <w:rPr>
          <w:color w:val="000000"/>
        </w:rPr>
        <w:instrText xml:space="preserve"> REF IEC61334_4_41_DLMS \h </w:instrText>
      </w:r>
      <w:r w:rsidR="00C60BA6" w:rsidRPr="00347160">
        <w:rPr>
          <w:color w:val="000000"/>
        </w:rPr>
        <w:instrText xml:space="preserve"> \* MERGEFORMAT </w:instrText>
      </w:r>
      <w:r w:rsidRPr="00347160">
        <w:rPr>
          <w:color w:val="000000"/>
        </w:rPr>
      </w:r>
      <w:r w:rsidRPr="00347160">
        <w:rPr>
          <w:color w:val="000000"/>
        </w:rPr>
        <w:fldChar w:fldCharType="separate"/>
      </w:r>
      <w:r w:rsidR="00077BDE">
        <w:t>IEC 6</w:t>
      </w:r>
      <w:r w:rsidR="00811F07" w:rsidRPr="00347160">
        <w:t>1334-4-41:1996</w:t>
      </w:r>
      <w:r w:rsidRPr="00347160">
        <w:rPr>
          <w:color w:val="000000"/>
        </w:rPr>
        <w:fldChar w:fldCharType="end"/>
      </w:r>
      <w:r w:rsidRPr="00347160">
        <w:rPr>
          <w:color w:val="000000"/>
        </w:rPr>
        <w:t xml:space="preserve">, 10.6 and Annex A. For completeness and for consistency with the specification of services using LN referencing, the specification is reproduced here, together with the extensions made for </w:t>
      </w:r>
      <w:del w:id="3868" w:author="John Cowburn" w:date="2021-04-16T13:58:00Z">
        <w:r w:rsidRPr="00347160" w:rsidDel="00635BE8">
          <w:rPr>
            <w:color w:val="000000"/>
          </w:rPr>
          <w:delText>DLMS</w:delText>
        </w:r>
      </w:del>
      <w:ins w:id="3869" w:author="John Cowburn" w:date="2021-04-16T13:58:00Z">
        <w:r w:rsidR="00635BE8">
          <w:rPr>
            <w:color w:val="000000"/>
          </w:rPr>
          <w:t>DLMS®</w:t>
        </w:r>
      </w:ins>
      <w:r w:rsidRPr="00347160">
        <w:rPr>
          <w:color w:val="000000"/>
        </w:rPr>
        <w:t>/COSEM.</w:t>
      </w:r>
    </w:p>
    <w:p w14:paraId="77E953FB" w14:textId="77777777" w:rsidR="00162259" w:rsidRPr="00347160" w:rsidRDefault="00162259" w:rsidP="00162259">
      <w:pPr>
        <w:pStyle w:val="PARAGRAPH"/>
        <w:rPr>
          <w:i/>
          <w:iCs/>
        </w:rPr>
      </w:pPr>
      <w:r w:rsidRPr="00347160">
        <w:rPr>
          <w:i/>
          <w:iCs/>
        </w:rPr>
        <w:t>Semantics</w:t>
      </w:r>
    </w:p>
    <w:p w14:paraId="4D47C283" w14:textId="77777777" w:rsidR="00162259" w:rsidRPr="00347160" w:rsidRDefault="00162259" w:rsidP="00B67C8A">
      <w:pPr>
        <w:pStyle w:val="PARAGRAPH"/>
      </w:pPr>
      <w:r w:rsidRPr="00347160">
        <w:t xml:space="preserve">The UnconfirmedWrite service primitives shall provide service parameters as shown in </w:t>
      </w:r>
      <w:r w:rsidRPr="00347160">
        <w:br/>
      </w:r>
      <w:r w:rsidRPr="00347160">
        <w:fldChar w:fldCharType="begin" w:fldLock="1"/>
      </w:r>
      <w:r w:rsidRPr="00347160">
        <w:instrText xml:space="preserve"> REF _Ref246346134 \h </w:instrText>
      </w:r>
      <w:r w:rsidR="00C60BA6" w:rsidRPr="00347160">
        <w:instrText xml:space="preserve"> \* MERGEFORMAT </w:instrText>
      </w:r>
      <w:r w:rsidRPr="00347160">
        <w:fldChar w:fldCharType="separate"/>
      </w:r>
      <w:r w:rsidR="00811F07" w:rsidRPr="00347160">
        <w:t xml:space="preserve">Table </w:t>
      </w:r>
      <w:r w:rsidR="00811F07">
        <w:rPr>
          <w:noProof/>
        </w:rPr>
        <w:t>57</w:t>
      </w:r>
      <w:r w:rsidRPr="00347160">
        <w:fldChar w:fldCharType="end"/>
      </w:r>
      <w:r w:rsidRPr="00347160">
        <w:t>.</w:t>
      </w:r>
    </w:p>
    <w:p w14:paraId="54FDFF05" w14:textId="1325D5B2" w:rsidR="00162259" w:rsidRPr="00347160" w:rsidRDefault="00162259" w:rsidP="00B67C8A">
      <w:pPr>
        <w:pStyle w:val="TABLE-title"/>
      </w:pPr>
      <w:bookmarkStart w:id="3870" w:name="_Ref246346134"/>
      <w:bookmarkStart w:id="3871" w:name="_Toc246861046"/>
      <w:bookmarkStart w:id="3872" w:name="_Toc249289830"/>
      <w:bookmarkStart w:id="3873" w:name="_Toc277948657"/>
      <w:bookmarkStart w:id="3874" w:name="_Toc279392133"/>
      <w:bookmarkStart w:id="3875" w:name="_Toc279397411"/>
      <w:bookmarkStart w:id="3876" w:name="_Toc315426552"/>
      <w:bookmarkStart w:id="3877" w:name="_Toc355266106"/>
      <w:bookmarkStart w:id="3878" w:name="_Toc406428485"/>
      <w:bookmarkStart w:id="3879" w:name="_Toc437856788"/>
      <w:bookmarkStart w:id="3880" w:name="_Toc97127499"/>
      <w:r w:rsidRPr="00347160">
        <w:t xml:space="preserve">Table </w:t>
      </w:r>
      <w:fldSimple w:instr=" SEQ Table \* ARABIC ">
        <w:r w:rsidR="00DC4BE9">
          <w:rPr>
            <w:noProof/>
          </w:rPr>
          <w:t>57</w:t>
        </w:r>
      </w:fldSimple>
      <w:bookmarkEnd w:id="3870"/>
      <w:r w:rsidRPr="00347160">
        <w:t xml:space="preserve"> – Service parameters of the UnconfirmedWrite service</w:t>
      </w:r>
      <w:bookmarkEnd w:id="3871"/>
      <w:bookmarkEnd w:id="3872"/>
      <w:bookmarkEnd w:id="3873"/>
      <w:bookmarkEnd w:id="3874"/>
      <w:bookmarkEnd w:id="3875"/>
      <w:bookmarkEnd w:id="3876"/>
      <w:bookmarkEnd w:id="3877"/>
      <w:bookmarkEnd w:id="3878"/>
      <w:bookmarkEnd w:id="3879"/>
      <w:bookmarkEnd w:id="3880"/>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2"/>
        <w:gridCol w:w="1606"/>
        <w:gridCol w:w="1792"/>
      </w:tblGrid>
      <w:tr w:rsidR="00162259" w:rsidRPr="00347160" w14:paraId="36949EBC" w14:textId="77777777" w:rsidTr="00077BDE">
        <w:trPr>
          <w:cantSplit/>
          <w:jc w:val="center"/>
        </w:trPr>
        <w:tc>
          <w:tcPr>
            <w:tcW w:w="4073" w:type="dxa"/>
          </w:tcPr>
          <w:p w14:paraId="2F2D3E15" w14:textId="77777777" w:rsidR="00162259" w:rsidRPr="00347160" w:rsidRDefault="00162259" w:rsidP="00521E1B">
            <w:pPr>
              <w:pStyle w:val="TABLE-cell"/>
              <w:keepNext/>
              <w:tabs>
                <w:tab w:val="left" w:pos="251"/>
                <w:tab w:val="left" w:pos="579"/>
                <w:tab w:val="left" w:pos="825"/>
                <w:tab w:val="left" w:pos="1399"/>
              </w:tabs>
            </w:pPr>
          </w:p>
        </w:tc>
        <w:tc>
          <w:tcPr>
            <w:tcW w:w="1153" w:type="dxa"/>
          </w:tcPr>
          <w:p w14:paraId="75B3683E" w14:textId="77777777" w:rsidR="00162259" w:rsidRPr="00347160" w:rsidRDefault="00162259" w:rsidP="00521E1B">
            <w:pPr>
              <w:pStyle w:val="TABLE-cell"/>
              <w:keepNext/>
              <w:tabs>
                <w:tab w:val="left" w:pos="251"/>
                <w:tab w:val="left" w:pos="579"/>
                <w:tab w:val="left" w:pos="825"/>
                <w:tab w:val="left" w:pos="1399"/>
              </w:tabs>
              <w:jc w:val="center"/>
              <w:rPr>
                <w:b/>
                <w:bCs w:val="0"/>
              </w:rPr>
            </w:pPr>
            <w:r w:rsidRPr="00347160">
              <w:rPr>
                <w:b/>
                <w:bCs w:val="0"/>
              </w:rPr>
              <w:t>.request</w:t>
            </w:r>
          </w:p>
        </w:tc>
        <w:tc>
          <w:tcPr>
            <w:tcW w:w="1287" w:type="dxa"/>
          </w:tcPr>
          <w:p w14:paraId="7EB310B3" w14:textId="77777777" w:rsidR="00162259" w:rsidRPr="00347160" w:rsidRDefault="00162259" w:rsidP="00521E1B">
            <w:pPr>
              <w:pStyle w:val="TABLE-cell"/>
              <w:keepNext/>
              <w:tabs>
                <w:tab w:val="left" w:pos="251"/>
                <w:tab w:val="left" w:pos="579"/>
                <w:tab w:val="left" w:pos="825"/>
                <w:tab w:val="left" w:pos="1399"/>
              </w:tabs>
              <w:jc w:val="center"/>
              <w:rPr>
                <w:b/>
                <w:bCs w:val="0"/>
              </w:rPr>
            </w:pPr>
            <w:r w:rsidRPr="00347160">
              <w:rPr>
                <w:b/>
                <w:bCs w:val="0"/>
              </w:rPr>
              <w:t>.indication</w:t>
            </w:r>
          </w:p>
        </w:tc>
      </w:tr>
      <w:tr w:rsidR="00162259" w:rsidRPr="00347160" w14:paraId="7FD9E4AB" w14:textId="77777777" w:rsidTr="00521E1B">
        <w:trPr>
          <w:cantSplit/>
          <w:trHeight w:val="489"/>
          <w:jc w:val="center"/>
        </w:trPr>
        <w:tc>
          <w:tcPr>
            <w:tcW w:w="4073" w:type="dxa"/>
            <w:tcBorders>
              <w:bottom w:val="nil"/>
            </w:tcBorders>
          </w:tcPr>
          <w:p w14:paraId="7E9A67F0" w14:textId="77777777" w:rsidR="00162259" w:rsidRPr="00347160" w:rsidRDefault="00162259" w:rsidP="00521E1B">
            <w:pPr>
              <w:pStyle w:val="TABLE-cell"/>
              <w:keepNext/>
              <w:tabs>
                <w:tab w:val="left" w:pos="251"/>
                <w:tab w:val="left" w:pos="579"/>
                <w:tab w:val="left" w:pos="825"/>
                <w:tab w:val="left" w:pos="1399"/>
              </w:tabs>
            </w:pPr>
            <w:r w:rsidRPr="00347160">
              <w:t>Variable_Access_Specification</w:t>
            </w:r>
            <w:r w:rsidRPr="00347160">
              <w:br/>
              <w:t>{ Variable_Access_Specification }</w:t>
            </w:r>
          </w:p>
        </w:tc>
        <w:tc>
          <w:tcPr>
            <w:tcW w:w="1153" w:type="dxa"/>
            <w:tcBorders>
              <w:bottom w:val="nil"/>
            </w:tcBorders>
          </w:tcPr>
          <w:p w14:paraId="049253A2" w14:textId="77777777" w:rsidR="00162259" w:rsidRPr="00347160" w:rsidRDefault="00162259" w:rsidP="00521E1B">
            <w:pPr>
              <w:pStyle w:val="TABLE-cell"/>
              <w:keepNext/>
              <w:tabs>
                <w:tab w:val="left" w:pos="251"/>
                <w:tab w:val="left" w:pos="579"/>
                <w:tab w:val="left" w:pos="825"/>
                <w:tab w:val="left" w:pos="1399"/>
              </w:tabs>
              <w:jc w:val="center"/>
            </w:pPr>
            <w:r w:rsidRPr="00347160">
              <w:t>M</w:t>
            </w:r>
            <w:r w:rsidRPr="00347160">
              <w:br/>
            </w:r>
          </w:p>
        </w:tc>
        <w:tc>
          <w:tcPr>
            <w:tcW w:w="1287" w:type="dxa"/>
            <w:tcBorders>
              <w:bottom w:val="nil"/>
            </w:tcBorders>
          </w:tcPr>
          <w:p w14:paraId="7C9F21A0" w14:textId="77777777" w:rsidR="00162259" w:rsidRPr="00347160" w:rsidRDefault="00162259" w:rsidP="00521E1B">
            <w:pPr>
              <w:pStyle w:val="TABLE-cell"/>
              <w:keepNext/>
              <w:tabs>
                <w:tab w:val="left" w:pos="251"/>
                <w:tab w:val="left" w:pos="579"/>
                <w:tab w:val="left" w:pos="825"/>
                <w:tab w:val="left" w:pos="1399"/>
              </w:tabs>
              <w:jc w:val="center"/>
            </w:pPr>
            <w:r w:rsidRPr="00347160">
              <w:t>M(=)</w:t>
            </w:r>
            <w:r w:rsidRPr="00347160">
              <w:br/>
            </w:r>
          </w:p>
        </w:tc>
      </w:tr>
      <w:tr w:rsidR="00521E1B" w:rsidRPr="00347160" w14:paraId="2AB795B2" w14:textId="77777777" w:rsidTr="00521E1B">
        <w:trPr>
          <w:cantSplit/>
          <w:trHeight w:val="299"/>
          <w:jc w:val="center"/>
        </w:trPr>
        <w:tc>
          <w:tcPr>
            <w:tcW w:w="4073" w:type="dxa"/>
            <w:tcBorders>
              <w:top w:val="nil"/>
              <w:bottom w:val="nil"/>
            </w:tcBorders>
          </w:tcPr>
          <w:p w14:paraId="6526638A" w14:textId="77777777" w:rsidR="00521E1B" w:rsidRPr="00347160" w:rsidRDefault="00521E1B" w:rsidP="00521E1B">
            <w:pPr>
              <w:pStyle w:val="TABLE-cell"/>
              <w:keepNext/>
              <w:tabs>
                <w:tab w:val="left" w:pos="415"/>
                <w:tab w:val="left" w:pos="907"/>
                <w:tab w:val="left" w:pos="1317"/>
              </w:tabs>
            </w:pPr>
            <w:r w:rsidRPr="00347160">
              <w:tab/>
              <w:t>Variable_Name</w:t>
            </w:r>
          </w:p>
        </w:tc>
        <w:tc>
          <w:tcPr>
            <w:tcW w:w="1153" w:type="dxa"/>
            <w:tcBorders>
              <w:top w:val="nil"/>
              <w:bottom w:val="nil"/>
            </w:tcBorders>
          </w:tcPr>
          <w:p w14:paraId="0CC582DF" w14:textId="77777777" w:rsidR="00521E1B" w:rsidRPr="00347160" w:rsidRDefault="00521E1B" w:rsidP="00521E1B">
            <w:pPr>
              <w:pStyle w:val="TABLE-cell"/>
              <w:keepNext/>
              <w:tabs>
                <w:tab w:val="left" w:pos="251"/>
                <w:tab w:val="left" w:pos="579"/>
                <w:tab w:val="left" w:pos="825"/>
                <w:tab w:val="left" w:pos="1399"/>
              </w:tabs>
              <w:jc w:val="center"/>
            </w:pPr>
            <w:r w:rsidRPr="00347160">
              <w:t>S</w:t>
            </w:r>
          </w:p>
        </w:tc>
        <w:tc>
          <w:tcPr>
            <w:tcW w:w="1287" w:type="dxa"/>
            <w:tcBorders>
              <w:top w:val="nil"/>
              <w:bottom w:val="nil"/>
            </w:tcBorders>
          </w:tcPr>
          <w:p w14:paraId="103A6168" w14:textId="77777777" w:rsidR="00521E1B" w:rsidRPr="00347160" w:rsidRDefault="00521E1B" w:rsidP="00521E1B">
            <w:pPr>
              <w:pStyle w:val="TABLE-cell"/>
              <w:keepNext/>
              <w:tabs>
                <w:tab w:val="left" w:pos="251"/>
                <w:tab w:val="left" w:pos="579"/>
                <w:tab w:val="left" w:pos="825"/>
                <w:tab w:val="left" w:pos="1399"/>
              </w:tabs>
              <w:jc w:val="center"/>
            </w:pPr>
            <w:r w:rsidRPr="00347160">
              <w:t>S (=)</w:t>
            </w:r>
          </w:p>
        </w:tc>
      </w:tr>
      <w:tr w:rsidR="00521E1B" w:rsidRPr="00347160" w14:paraId="45DAC698" w14:textId="77777777" w:rsidTr="00521E1B">
        <w:trPr>
          <w:cantSplit/>
          <w:trHeight w:val="258"/>
          <w:jc w:val="center"/>
        </w:trPr>
        <w:tc>
          <w:tcPr>
            <w:tcW w:w="4073" w:type="dxa"/>
            <w:tcBorders>
              <w:top w:val="nil"/>
              <w:bottom w:val="nil"/>
            </w:tcBorders>
          </w:tcPr>
          <w:p w14:paraId="5FF68901" w14:textId="77777777" w:rsidR="00521E1B" w:rsidRPr="00347160" w:rsidRDefault="00521E1B" w:rsidP="00521E1B">
            <w:pPr>
              <w:pStyle w:val="TABLE-cell"/>
              <w:keepNext/>
              <w:tabs>
                <w:tab w:val="left" w:pos="415"/>
                <w:tab w:val="left" w:pos="907"/>
                <w:tab w:val="left" w:pos="1317"/>
              </w:tabs>
            </w:pPr>
            <w:r w:rsidRPr="00347160">
              <w:tab/>
              <w:t>Parameterized_Access</w:t>
            </w:r>
          </w:p>
        </w:tc>
        <w:tc>
          <w:tcPr>
            <w:tcW w:w="1153" w:type="dxa"/>
            <w:tcBorders>
              <w:top w:val="nil"/>
              <w:bottom w:val="nil"/>
            </w:tcBorders>
          </w:tcPr>
          <w:p w14:paraId="0FF2E62D" w14:textId="77777777" w:rsidR="00521E1B" w:rsidRPr="00347160" w:rsidRDefault="00521E1B" w:rsidP="00521E1B">
            <w:pPr>
              <w:pStyle w:val="TABLE-cell"/>
              <w:keepNext/>
              <w:tabs>
                <w:tab w:val="left" w:pos="251"/>
                <w:tab w:val="left" w:pos="579"/>
                <w:tab w:val="left" w:pos="825"/>
                <w:tab w:val="left" w:pos="1399"/>
              </w:tabs>
              <w:jc w:val="center"/>
            </w:pPr>
            <w:r w:rsidRPr="00347160">
              <w:t>S</w:t>
            </w:r>
          </w:p>
        </w:tc>
        <w:tc>
          <w:tcPr>
            <w:tcW w:w="1287" w:type="dxa"/>
            <w:tcBorders>
              <w:top w:val="nil"/>
              <w:bottom w:val="nil"/>
            </w:tcBorders>
          </w:tcPr>
          <w:p w14:paraId="7474F4A8" w14:textId="77777777" w:rsidR="00521E1B" w:rsidRPr="00347160" w:rsidRDefault="00521E1B" w:rsidP="00521E1B">
            <w:pPr>
              <w:pStyle w:val="TABLE-cell"/>
              <w:keepNext/>
              <w:tabs>
                <w:tab w:val="left" w:pos="251"/>
                <w:tab w:val="left" w:pos="579"/>
                <w:tab w:val="left" w:pos="825"/>
                <w:tab w:val="left" w:pos="1399"/>
              </w:tabs>
              <w:jc w:val="center"/>
            </w:pPr>
            <w:r w:rsidRPr="00347160">
              <w:t>S (=)</w:t>
            </w:r>
          </w:p>
        </w:tc>
      </w:tr>
      <w:tr w:rsidR="00521E1B" w:rsidRPr="00347160" w14:paraId="6DBD1E7C" w14:textId="77777777" w:rsidTr="00521E1B">
        <w:trPr>
          <w:cantSplit/>
          <w:trHeight w:val="299"/>
          <w:jc w:val="center"/>
        </w:trPr>
        <w:tc>
          <w:tcPr>
            <w:tcW w:w="4073" w:type="dxa"/>
            <w:tcBorders>
              <w:top w:val="nil"/>
              <w:bottom w:val="nil"/>
            </w:tcBorders>
          </w:tcPr>
          <w:p w14:paraId="75018EE8" w14:textId="77777777" w:rsidR="00521E1B" w:rsidRPr="00347160" w:rsidRDefault="00521E1B" w:rsidP="00521E1B">
            <w:pPr>
              <w:pStyle w:val="TABLE-cell"/>
              <w:keepNext/>
              <w:tabs>
                <w:tab w:val="left" w:pos="415"/>
                <w:tab w:val="left" w:pos="907"/>
                <w:tab w:val="left" w:pos="1317"/>
              </w:tabs>
            </w:pPr>
            <w:r w:rsidRPr="00347160">
              <w:tab/>
            </w:r>
            <w:r w:rsidRPr="00347160">
              <w:tab/>
              <w:t>Variable_Name</w:t>
            </w:r>
          </w:p>
        </w:tc>
        <w:tc>
          <w:tcPr>
            <w:tcW w:w="1153" w:type="dxa"/>
            <w:tcBorders>
              <w:top w:val="nil"/>
              <w:bottom w:val="nil"/>
            </w:tcBorders>
          </w:tcPr>
          <w:p w14:paraId="57D44461" w14:textId="77777777" w:rsidR="00521E1B" w:rsidRPr="00347160" w:rsidRDefault="00521E1B" w:rsidP="00521E1B">
            <w:pPr>
              <w:pStyle w:val="TABLE-cell"/>
              <w:keepNext/>
              <w:tabs>
                <w:tab w:val="left" w:pos="251"/>
                <w:tab w:val="left" w:pos="579"/>
                <w:tab w:val="left" w:pos="825"/>
                <w:tab w:val="left" w:pos="1399"/>
              </w:tabs>
              <w:jc w:val="center"/>
            </w:pPr>
            <w:r w:rsidRPr="00347160">
              <w:t>M</w:t>
            </w:r>
          </w:p>
        </w:tc>
        <w:tc>
          <w:tcPr>
            <w:tcW w:w="1287" w:type="dxa"/>
            <w:tcBorders>
              <w:top w:val="nil"/>
              <w:bottom w:val="nil"/>
            </w:tcBorders>
          </w:tcPr>
          <w:p w14:paraId="05501EE0" w14:textId="77777777" w:rsidR="00521E1B" w:rsidRPr="00347160" w:rsidRDefault="00521E1B" w:rsidP="00521E1B">
            <w:pPr>
              <w:pStyle w:val="TABLE-cell"/>
              <w:keepNext/>
              <w:tabs>
                <w:tab w:val="left" w:pos="251"/>
                <w:tab w:val="left" w:pos="579"/>
                <w:tab w:val="left" w:pos="825"/>
                <w:tab w:val="left" w:pos="1399"/>
              </w:tabs>
              <w:jc w:val="center"/>
            </w:pPr>
            <w:r w:rsidRPr="00347160">
              <w:t>M (=)</w:t>
            </w:r>
          </w:p>
        </w:tc>
      </w:tr>
      <w:tr w:rsidR="00521E1B" w:rsidRPr="00347160" w14:paraId="34DD9AAF" w14:textId="77777777" w:rsidTr="00521E1B">
        <w:trPr>
          <w:cantSplit/>
          <w:trHeight w:val="299"/>
          <w:jc w:val="center"/>
        </w:trPr>
        <w:tc>
          <w:tcPr>
            <w:tcW w:w="4073" w:type="dxa"/>
            <w:tcBorders>
              <w:top w:val="nil"/>
              <w:bottom w:val="nil"/>
            </w:tcBorders>
          </w:tcPr>
          <w:p w14:paraId="0B477436" w14:textId="77777777" w:rsidR="00521E1B" w:rsidRPr="00347160" w:rsidRDefault="00521E1B" w:rsidP="00521E1B">
            <w:pPr>
              <w:pStyle w:val="TABLE-cell"/>
              <w:keepNext/>
              <w:tabs>
                <w:tab w:val="left" w:pos="415"/>
                <w:tab w:val="left" w:pos="907"/>
                <w:tab w:val="left" w:pos="1317"/>
              </w:tabs>
            </w:pPr>
            <w:r w:rsidRPr="00347160">
              <w:tab/>
            </w:r>
            <w:r w:rsidRPr="00347160">
              <w:tab/>
              <w:t>Selector</w:t>
            </w:r>
          </w:p>
        </w:tc>
        <w:tc>
          <w:tcPr>
            <w:tcW w:w="1153" w:type="dxa"/>
            <w:tcBorders>
              <w:top w:val="nil"/>
              <w:bottom w:val="nil"/>
            </w:tcBorders>
          </w:tcPr>
          <w:p w14:paraId="4F41E427" w14:textId="77777777" w:rsidR="00521E1B" w:rsidRPr="00347160" w:rsidRDefault="00521E1B" w:rsidP="00521E1B">
            <w:pPr>
              <w:pStyle w:val="TABLE-cell"/>
              <w:keepNext/>
              <w:tabs>
                <w:tab w:val="left" w:pos="251"/>
                <w:tab w:val="left" w:pos="579"/>
                <w:tab w:val="left" w:pos="825"/>
                <w:tab w:val="left" w:pos="1399"/>
              </w:tabs>
              <w:jc w:val="center"/>
            </w:pPr>
            <w:r w:rsidRPr="00347160">
              <w:t>M</w:t>
            </w:r>
          </w:p>
        </w:tc>
        <w:tc>
          <w:tcPr>
            <w:tcW w:w="1287" w:type="dxa"/>
            <w:tcBorders>
              <w:top w:val="nil"/>
              <w:bottom w:val="nil"/>
            </w:tcBorders>
          </w:tcPr>
          <w:p w14:paraId="2DDA9046" w14:textId="77777777" w:rsidR="00521E1B" w:rsidRPr="00347160" w:rsidRDefault="00521E1B" w:rsidP="00521E1B">
            <w:pPr>
              <w:pStyle w:val="TABLE-cell"/>
              <w:keepNext/>
              <w:tabs>
                <w:tab w:val="left" w:pos="251"/>
                <w:tab w:val="left" w:pos="579"/>
                <w:tab w:val="left" w:pos="825"/>
                <w:tab w:val="left" w:pos="1399"/>
              </w:tabs>
              <w:jc w:val="center"/>
            </w:pPr>
            <w:r w:rsidRPr="00347160">
              <w:t>M (=)</w:t>
            </w:r>
          </w:p>
        </w:tc>
      </w:tr>
      <w:tr w:rsidR="00521E1B" w:rsidRPr="00347160" w14:paraId="21294B0A" w14:textId="77777777" w:rsidTr="00521E1B">
        <w:trPr>
          <w:cantSplit/>
          <w:trHeight w:val="367"/>
          <w:jc w:val="center"/>
        </w:trPr>
        <w:tc>
          <w:tcPr>
            <w:tcW w:w="4073" w:type="dxa"/>
            <w:tcBorders>
              <w:top w:val="nil"/>
            </w:tcBorders>
          </w:tcPr>
          <w:p w14:paraId="3483E977" w14:textId="77777777" w:rsidR="00521E1B" w:rsidRPr="00347160" w:rsidRDefault="00521E1B" w:rsidP="00521E1B">
            <w:pPr>
              <w:pStyle w:val="TABLE-cell"/>
              <w:keepNext/>
              <w:tabs>
                <w:tab w:val="left" w:pos="415"/>
                <w:tab w:val="left" w:pos="907"/>
                <w:tab w:val="left" w:pos="1317"/>
              </w:tabs>
            </w:pPr>
            <w:r w:rsidRPr="00347160">
              <w:tab/>
            </w:r>
            <w:r w:rsidRPr="00347160">
              <w:tab/>
              <w:t>Parameter</w:t>
            </w:r>
          </w:p>
        </w:tc>
        <w:tc>
          <w:tcPr>
            <w:tcW w:w="1153" w:type="dxa"/>
            <w:tcBorders>
              <w:top w:val="nil"/>
            </w:tcBorders>
          </w:tcPr>
          <w:p w14:paraId="43A0556B" w14:textId="77777777" w:rsidR="00521E1B" w:rsidRPr="00347160" w:rsidRDefault="00521E1B" w:rsidP="00521E1B">
            <w:pPr>
              <w:pStyle w:val="TABLE-cell"/>
              <w:keepNext/>
              <w:tabs>
                <w:tab w:val="left" w:pos="251"/>
                <w:tab w:val="left" w:pos="579"/>
                <w:tab w:val="left" w:pos="825"/>
                <w:tab w:val="left" w:pos="1399"/>
              </w:tabs>
              <w:jc w:val="center"/>
            </w:pPr>
            <w:r w:rsidRPr="00347160">
              <w:t>M</w:t>
            </w:r>
          </w:p>
        </w:tc>
        <w:tc>
          <w:tcPr>
            <w:tcW w:w="1287" w:type="dxa"/>
            <w:tcBorders>
              <w:top w:val="nil"/>
            </w:tcBorders>
          </w:tcPr>
          <w:p w14:paraId="78F9C5E1" w14:textId="77777777" w:rsidR="00521E1B" w:rsidRPr="00347160" w:rsidRDefault="00521E1B" w:rsidP="00521E1B">
            <w:pPr>
              <w:pStyle w:val="TABLE-cell"/>
              <w:keepNext/>
              <w:tabs>
                <w:tab w:val="left" w:pos="251"/>
                <w:tab w:val="left" w:pos="579"/>
                <w:tab w:val="left" w:pos="825"/>
                <w:tab w:val="left" w:pos="1399"/>
              </w:tabs>
              <w:jc w:val="center"/>
            </w:pPr>
            <w:r w:rsidRPr="00347160">
              <w:t>M (=)</w:t>
            </w:r>
          </w:p>
        </w:tc>
      </w:tr>
      <w:tr w:rsidR="00162259" w:rsidRPr="00347160" w14:paraId="3AE5B0FD" w14:textId="77777777" w:rsidTr="00077BDE">
        <w:trPr>
          <w:cantSplit/>
          <w:jc w:val="center"/>
        </w:trPr>
        <w:tc>
          <w:tcPr>
            <w:tcW w:w="4073" w:type="dxa"/>
          </w:tcPr>
          <w:p w14:paraId="483093AD" w14:textId="77777777" w:rsidR="00162259" w:rsidRPr="00347160" w:rsidRDefault="00162259" w:rsidP="00521E1B">
            <w:pPr>
              <w:pStyle w:val="TABLE-cell"/>
              <w:keepNext/>
              <w:tabs>
                <w:tab w:val="left" w:pos="251"/>
                <w:tab w:val="left" w:pos="579"/>
                <w:tab w:val="left" w:pos="825"/>
                <w:tab w:val="left" w:pos="1399"/>
              </w:tabs>
            </w:pPr>
            <w:r w:rsidRPr="00347160">
              <w:t>Data { Data }</w:t>
            </w:r>
          </w:p>
        </w:tc>
        <w:tc>
          <w:tcPr>
            <w:tcW w:w="1153" w:type="dxa"/>
          </w:tcPr>
          <w:p w14:paraId="0A9E33E9" w14:textId="77777777" w:rsidR="00162259" w:rsidRPr="00347160" w:rsidRDefault="00162259" w:rsidP="00521E1B">
            <w:pPr>
              <w:pStyle w:val="TABLE-cell"/>
              <w:keepNext/>
              <w:tabs>
                <w:tab w:val="left" w:pos="251"/>
                <w:tab w:val="left" w:pos="579"/>
                <w:tab w:val="left" w:pos="825"/>
                <w:tab w:val="left" w:pos="1399"/>
              </w:tabs>
              <w:jc w:val="center"/>
            </w:pPr>
            <w:r w:rsidRPr="00347160">
              <w:t>M</w:t>
            </w:r>
          </w:p>
        </w:tc>
        <w:tc>
          <w:tcPr>
            <w:tcW w:w="1287" w:type="dxa"/>
          </w:tcPr>
          <w:p w14:paraId="723A1FDF" w14:textId="77777777" w:rsidR="00162259" w:rsidRPr="00347160" w:rsidRDefault="00162259" w:rsidP="00521E1B">
            <w:pPr>
              <w:pStyle w:val="TABLE-cell"/>
              <w:keepNext/>
              <w:tabs>
                <w:tab w:val="left" w:pos="251"/>
                <w:tab w:val="left" w:pos="579"/>
                <w:tab w:val="left" w:pos="825"/>
                <w:tab w:val="left" w:pos="1399"/>
              </w:tabs>
              <w:jc w:val="center"/>
            </w:pPr>
            <w:r w:rsidRPr="00347160">
              <w:t>M (=)</w:t>
            </w:r>
          </w:p>
        </w:tc>
      </w:tr>
      <w:tr w:rsidR="00162259" w:rsidRPr="00347160" w14:paraId="23FF3F04" w14:textId="77777777" w:rsidTr="00077BDE">
        <w:trPr>
          <w:cantSplit/>
          <w:jc w:val="center"/>
        </w:trPr>
        <w:tc>
          <w:tcPr>
            <w:tcW w:w="6513" w:type="dxa"/>
            <w:gridSpan w:val="3"/>
          </w:tcPr>
          <w:p w14:paraId="18C3A0DF" w14:textId="77777777" w:rsidR="00162259" w:rsidRPr="00347160" w:rsidRDefault="00162259" w:rsidP="00521E1B">
            <w:pPr>
              <w:pStyle w:val="TABLE-cell"/>
              <w:keepNext/>
              <w:tabs>
                <w:tab w:val="left" w:pos="251"/>
                <w:tab w:val="left" w:pos="579"/>
                <w:tab w:val="left" w:pos="825"/>
                <w:tab w:val="left" w:pos="1399"/>
              </w:tabs>
            </w:pPr>
            <w:r w:rsidRPr="00347160">
              <w:t>NOTE</w:t>
            </w:r>
            <w:r w:rsidRPr="00347160">
              <w:t> </w:t>
            </w:r>
            <w:r w:rsidRPr="00347160">
              <w:t xml:space="preserve">For security parameters </w:t>
            </w:r>
            <w:r w:rsidR="00957474" w:rsidRPr="00347160">
              <w:t>see</w:t>
            </w:r>
            <w:r w:rsidR="00957474">
              <w:t xml:space="preserve"> </w:t>
            </w:r>
            <w:r w:rsidR="00957474" w:rsidRPr="0038499D">
              <w:fldChar w:fldCharType="begin" w:fldLock="1"/>
            </w:r>
            <w:r w:rsidR="00957474" w:rsidRPr="0038499D">
              <w:instrText xml:space="preserve"> REF _Ref245346717 \h </w:instrText>
            </w:r>
            <w:r w:rsidR="0038499D">
              <w:instrText xml:space="preserve"> \* MERGEFORMAT </w:instrText>
            </w:r>
            <w:r w:rsidR="00957474" w:rsidRPr="0038499D">
              <w:fldChar w:fldCharType="separate"/>
            </w:r>
            <w:r w:rsidR="00811F07" w:rsidRPr="00811F07">
              <w:t xml:space="preserve">Table </w:t>
            </w:r>
            <w:r w:rsidR="00811F07" w:rsidRPr="00811F07">
              <w:rPr>
                <w:noProof/>
              </w:rPr>
              <w:t>40</w:t>
            </w:r>
            <w:r w:rsidR="00957474" w:rsidRPr="0038499D">
              <w:fldChar w:fldCharType="end"/>
            </w:r>
            <w:r w:rsidRPr="0038499D">
              <w:t>.</w:t>
            </w:r>
          </w:p>
        </w:tc>
      </w:tr>
    </w:tbl>
    <w:p w14:paraId="1221322E" w14:textId="77777777" w:rsidR="005709E1" w:rsidRDefault="005709E1" w:rsidP="005709E1">
      <w:pPr>
        <w:pStyle w:val="NOTE"/>
      </w:pPr>
    </w:p>
    <w:p w14:paraId="1E8ECB41" w14:textId="77777777" w:rsidR="00162259" w:rsidRPr="005709E1" w:rsidRDefault="00162259" w:rsidP="00B67C8A">
      <w:pPr>
        <w:pStyle w:val="PARAGRAPH"/>
      </w:pPr>
      <w:r w:rsidRPr="005709E1">
        <w:t>The use of the different variants of the Variable-Access-Specification</w:t>
      </w:r>
      <w:r w:rsidRPr="005709E1">
        <w:fldChar w:fldCharType="begin"/>
      </w:r>
      <w:r w:rsidRPr="005709E1">
        <w:instrText xml:space="preserve"> XE "Variable-Access-Specification" </w:instrText>
      </w:r>
      <w:r w:rsidRPr="005709E1">
        <w:fldChar w:fldCharType="end"/>
      </w:r>
      <w:r w:rsidRPr="005709E1">
        <w:t xml:space="preserve"> service parameter of the UnconfirmedWrite.request service primitive is shown in </w:t>
      </w:r>
      <w:r w:rsidRPr="005709E1">
        <w:fldChar w:fldCharType="begin" w:fldLock="1"/>
      </w:r>
      <w:r w:rsidRPr="005709E1">
        <w:instrText xml:space="preserve"> REF _Ref246856243 \h  \* MERGEFORMAT </w:instrText>
      </w:r>
      <w:r w:rsidRPr="005709E1">
        <w:fldChar w:fldCharType="separate"/>
      </w:r>
      <w:r w:rsidR="00811F07" w:rsidRPr="005709E1">
        <w:t>Table 58</w:t>
      </w:r>
      <w:r w:rsidRPr="005709E1">
        <w:fldChar w:fldCharType="end"/>
      </w:r>
      <w:r w:rsidRPr="005709E1">
        <w:t>. The use of the Data service parameter is also explained.</w:t>
      </w:r>
    </w:p>
    <w:p w14:paraId="67184D75" w14:textId="77777777" w:rsidR="00657ECD" w:rsidRPr="00347160" w:rsidRDefault="00657ECD" w:rsidP="00162259">
      <w:pPr>
        <w:pStyle w:val="PARAGRAPH"/>
      </w:pPr>
      <w:r w:rsidRPr="005709E1">
        <w:t>If the encoded form of the request does not fit in a single APDU, it can be transported in data blocks using the general block transfer mechanism.</w:t>
      </w:r>
    </w:p>
    <w:p w14:paraId="2A608155" w14:textId="04B62C8A" w:rsidR="00162259" w:rsidRPr="00347160" w:rsidRDefault="00162259" w:rsidP="00162259">
      <w:pPr>
        <w:pStyle w:val="TABLE-title"/>
      </w:pPr>
      <w:bookmarkStart w:id="3881" w:name="_Ref246856243"/>
      <w:bookmarkStart w:id="3882" w:name="_Toc246861047"/>
      <w:bookmarkStart w:id="3883" w:name="_Toc249289831"/>
      <w:bookmarkStart w:id="3884" w:name="_Toc277948658"/>
      <w:bookmarkStart w:id="3885" w:name="_Toc279392134"/>
      <w:bookmarkStart w:id="3886" w:name="_Toc279397412"/>
      <w:bookmarkStart w:id="3887" w:name="_Toc315426553"/>
      <w:bookmarkStart w:id="3888" w:name="_Toc355266107"/>
      <w:bookmarkStart w:id="3889" w:name="_Toc406428486"/>
      <w:bookmarkStart w:id="3890" w:name="_Toc437856789"/>
      <w:bookmarkStart w:id="3891" w:name="_Toc97127500"/>
      <w:r w:rsidRPr="00347160">
        <w:t xml:space="preserve">Table </w:t>
      </w:r>
      <w:fldSimple w:instr=" SEQ Table \* ARABIC ">
        <w:r w:rsidR="00DC4BE9">
          <w:rPr>
            <w:noProof/>
          </w:rPr>
          <w:t>58</w:t>
        </w:r>
      </w:fldSimple>
      <w:bookmarkEnd w:id="3881"/>
      <w:r w:rsidRPr="00347160">
        <w:t xml:space="preserve"> – Use of the Variable_Access_Specification variants</w:t>
      </w:r>
      <w:bookmarkEnd w:id="3882"/>
      <w:bookmarkEnd w:id="3883"/>
      <w:bookmarkEnd w:id="3884"/>
      <w:bookmarkEnd w:id="3885"/>
      <w:bookmarkEnd w:id="3886"/>
      <w:bookmarkEnd w:id="3887"/>
      <w:bookmarkEnd w:id="3888"/>
      <w:bookmarkEnd w:id="3889"/>
      <w:bookmarkEnd w:id="3890"/>
      <w:bookmarkEnd w:id="3891"/>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83"/>
        <w:gridCol w:w="5087"/>
      </w:tblGrid>
      <w:tr w:rsidR="00162259" w:rsidRPr="00347160" w14:paraId="0307F38A" w14:textId="77777777" w:rsidTr="00077BDE">
        <w:trPr>
          <w:cantSplit/>
          <w:jc w:val="center"/>
        </w:trPr>
        <w:tc>
          <w:tcPr>
            <w:tcW w:w="9145" w:type="dxa"/>
            <w:gridSpan w:val="2"/>
          </w:tcPr>
          <w:p w14:paraId="534E6F12" w14:textId="77777777" w:rsidR="00162259" w:rsidRPr="00347160" w:rsidRDefault="00162259" w:rsidP="00521E1B">
            <w:pPr>
              <w:pStyle w:val="TABLE-col-heading"/>
              <w:spacing w:before="40" w:after="40"/>
            </w:pPr>
            <w:r w:rsidRPr="00347160">
              <w:t>UnconfirmedWrite.request Variable_Access_Specification</w:t>
            </w:r>
          </w:p>
        </w:tc>
      </w:tr>
      <w:tr w:rsidR="00162259" w:rsidRPr="00347160" w14:paraId="73B67A71" w14:textId="77777777" w:rsidTr="00077BDE">
        <w:trPr>
          <w:cantSplit/>
          <w:jc w:val="center"/>
        </w:trPr>
        <w:tc>
          <w:tcPr>
            <w:tcW w:w="4007" w:type="dxa"/>
            <w:vAlign w:val="center"/>
          </w:tcPr>
          <w:p w14:paraId="63169B1F" w14:textId="77777777" w:rsidR="00162259" w:rsidRPr="00347160" w:rsidRDefault="00162259" w:rsidP="00521E1B">
            <w:pPr>
              <w:pStyle w:val="TABLE-cell"/>
              <w:keepNext/>
              <w:spacing w:before="40" w:after="40"/>
            </w:pPr>
            <w:r w:rsidRPr="00347160">
              <w:rPr>
                <w:sz w:val="20"/>
              </w:rPr>
              <w:br w:type="page"/>
            </w:r>
            <w:r w:rsidRPr="00347160">
              <w:t>Variable_Name</w:t>
            </w:r>
            <w:r w:rsidRPr="00347160">
              <w:fldChar w:fldCharType="begin"/>
            </w:r>
            <w:r w:rsidRPr="00347160">
              <w:instrText xml:space="preserve"> XE "Variable_Name" </w:instrText>
            </w:r>
            <w:r w:rsidRPr="00347160">
              <w:fldChar w:fldCharType="end"/>
            </w:r>
            <w:r w:rsidRPr="00347160">
              <w:t xml:space="preserve"> </w:t>
            </w:r>
            <w:r w:rsidRPr="00347160">
              <w:br/>
              <w:t>{Variable_Name}</w:t>
            </w:r>
          </w:p>
        </w:tc>
        <w:tc>
          <w:tcPr>
            <w:tcW w:w="5138" w:type="dxa"/>
            <w:vAlign w:val="center"/>
          </w:tcPr>
          <w:p w14:paraId="7549D19F" w14:textId="77777777" w:rsidR="00162259" w:rsidRPr="00347160" w:rsidRDefault="00162259" w:rsidP="00521E1B">
            <w:pPr>
              <w:pStyle w:val="TABLE-cell"/>
              <w:keepNext/>
              <w:spacing w:before="40" w:after="40"/>
            </w:pPr>
            <w:r w:rsidRPr="00347160">
              <w:t>References a COSEM object attribute.</w:t>
            </w:r>
          </w:p>
          <w:p w14:paraId="2BFBBE0B" w14:textId="77777777" w:rsidR="00162259" w:rsidRPr="00347160" w:rsidRDefault="00162259" w:rsidP="00521E1B">
            <w:pPr>
              <w:pStyle w:val="TABLE-cell"/>
              <w:keepNext/>
              <w:spacing w:before="40" w:after="40"/>
            </w:pPr>
            <w:r w:rsidRPr="00347160">
              <w:t>The Data service parameter carries the data to be written or the method invocation parameter(s).</w:t>
            </w:r>
          </w:p>
        </w:tc>
      </w:tr>
      <w:tr w:rsidR="00162259" w:rsidRPr="00347160" w14:paraId="2AFDA041" w14:textId="77777777" w:rsidTr="00077BDE">
        <w:trPr>
          <w:cantSplit/>
          <w:jc w:val="center"/>
        </w:trPr>
        <w:tc>
          <w:tcPr>
            <w:tcW w:w="4007" w:type="dxa"/>
            <w:vAlign w:val="center"/>
          </w:tcPr>
          <w:p w14:paraId="3A844812" w14:textId="77777777" w:rsidR="00162259" w:rsidRPr="00347160" w:rsidRDefault="00162259" w:rsidP="00521E1B">
            <w:pPr>
              <w:pStyle w:val="TABLE-cell"/>
              <w:keepNext/>
              <w:spacing w:before="40" w:after="40"/>
            </w:pPr>
            <w:r w:rsidRPr="00347160">
              <w:t>Parameterized_Access</w:t>
            </w:r>
            <w:r w:rsidRPr="00347160">
              <w:fldChar w:fldCharType="begin"/>
            </w:r>
            <w:r w:rsidRPr="00347160">
              <w:instrText xml:space="preserve"> XE "Parameterized_Access" </w:instrText>
            </w:r>
            <w:r w:rsidRPr="00347160">
              <w:fldChar w:fldCharType="end"/>
            </w:r>
            <w:r w:rsidRPr="00347160">
              <w:t xml:space="preserve"> {Parameterized_Access}</w:t>
            </w:r>
          </w:p>
        </w:tc>
        <w:tc>
          <w:tcPr>
            <w:tcW w:w="5138" w:type="dxa"/>
            <w:vAlign w:val="center"/>
          </w:tcPr>
          <w:p w14:paraId="7FCDC0AA" w14:textId="77777777" w:rsidR="00162259" w:rsidRPr="00347160" w:rsidRDefault="00162259" w:rsidP="00521E1B">
            <w:pPr>
              <w:pStyle w:val="TABLE-cell"/>
              <w:keepNext/>
              <w:spacing w:before="40" w:after="40"/>
            </w:pPr>
            <w:r w:rsidRPr="00347160">
              <w:t>References a COSEM object attribute with selective access.</w:t>
            </w:r>
          </w:p>
          <w:p w14:paraId="136529B4" w14:textId="77777777" w:rsidR="00162259" w:rsidRPr="00347160" w:rsidRDefault="00162259" w:rsidP="00521E1B">
            <w:pPr>
              <w:pStyle w:val="TABLE-cell"/>
              <w:keepNext/>
              <w:spacing w:before="40" w:after="40"/>
            </w:pPr>
            <w:r w:rsidRPr="00347160">
              <w:t>The Data service parameter carries the data to be written.</w:t>
            </w:r>
          </w:p>
        </w:tc>
      </w:tr>
    </w:tbl>
    <w:p w14:paraId="5EF9AA7D" w14:textId="77777777" w:rsidR="005709E1" w:rsidRDefault="005709E1" w:rsidP="005709E1">
      <w:pPr>
        <w:pStyle w:val="NOTE"/>
      </w:pPr>
    </w:p>
    <w:p w14:paraId="2B0E6530" w14:textId="77777777" w:rsidR="00162259" w:rsidRPr="00347160" w:rsidRDefault="00162259" w:rsidP="00B67C8A">
      <w:pPr>
        <w:pStyle w:val="PARAGRAPH"/>
      </w:pPr>
      <w:r w:rsidRPr="00347160">
        <w:t>The UnconfirmedWrite.request service primitive may have one or more Variable_Access_Specification parameters.</w:t>
      </w:r>
    </w:p>
    <w:p w14:paraId="624CABDE" w14:textId="77777777" w:rsidR="00162259" w:rsidRPr="00347160" w:rsidRDefault="00162259" w:rsidP="00695ACD">
      <w:pPr>
        <w:pStyle w:val="ListBullet"/>
        <w:numPr>
          <w:ilvl w:val="0"/>
          <w:numId w:val="23"/>
        </w:numPr>
      </w:pPr>
      <w:r w:rsidRPr="00347160">
        <w:t>the Variable_Name variant is used to reference a complete COSEM object attribute to be written or COSEM object method to be invoked;</w:t>
      </w:r>
    </w:p>
    <w:p w14:paraId="326A3DCA" w14:textId="77777777" w:rsidR="00162259" w:rsidRPr="00347160" w:rsidRDefault="00162259" w:rsidP="00695ACD">
      <w:pPr>
        <w:pStyle w:val="ListBullet"/>
        <w:numPr>
          <w:ilvl w:val="0"/>
          <w:numId w:val="23"/>
        </w:numPr>
      </w:pPr>
      <w:r w:rsidRPr="00347160">
        <w:t xml:space="preserve">the Parameterized_Access variant is used to reference a COSEM object attribute to be written selectively. In this case, the Variable_Name element references the COSEM object </w:t>
      </w:r>
      <w:r w:rsidRPr="00347160">
        <w:lastRenderedPageBreak/>
        <w:t>attribute, the Selector and the Parameter elements carry the access selector and the access parameters respectively as specified in the attribute specification.</w:t>
      </w:r>
    </w:p>
    <w:p w14:paraId="30D13591" w14:textId="77777777" w:rsidR="00162259" w:rsidRPr="00347160" w:rsidRDefault="00162259" w:rsidP="00B67C8A">
      <w:pPr>
        <w:pStyle w:val="PARAGRAPH"/>
      </w:pPr>
      <w:r w:rsidRPr="00347160">
        <w:t>The Data service parameter carries the value(s) to be written to the attribute(s), or the method invocation parameter(s) of the method(s) to be invoked. The number and the order of the Data parameters shall be the same as that of the Variable_Access_Specification parameters.</w:t>
      </w:r>
    </w:p>
    <w:p w14:paraId="6500C494" w14:textId="77777777" w:rsidR="00162259" w:rsidRPr="00347160" w:rsidRDefault="00162259" w:rsidP="005709E1">
      <w:pPr>
        <w:pageBreakBefore/>
        <w:spacing w:before="100"/>
        <w:rPr>
          <w:i/>
          <w:iCs/>
        </w:rPr>
      </w:pPr>
      <w:r w:rsidRPr="00347160">
        <w:rPr>
          <w:i/>
          <w:iCs/>
        </w:rPr>
        <w:lastRenderedPageBreak/>
        <w:t>Use</w:t>
      </w:r>
    </w:p>
    <w:p w14:paraId="698257DA" w14:textId="77777777" w:rsidR="00162259" w:rsidRPr="00347160" w:rsidRDefault="00162259" w:rsidP="00B67C8A">
      <w:pPr>
        <w:pStyle w:val="PARAGRAPH"/>
      </w:pPr>
      <w:r w:rsidRPr="00347160">
        <w:t xml:space="preserve">A possible logical sequence of the Write service primitives is illustrated in </w:t>
      </w:r>
      <w:r w:rsidRPr="00347160">
        <w:fldChar w:fldCharType="begin" w:fldLock="1"/>
      </w:r>
      <w:r w:rsidRPr="00347160">
        <w:instrText xml:space="preserve"> REF _Ref173922013 \h  \* MERGEFORMAT </w:instrText>
      </w:r>
      <w:r w:rsidRPr="00347160">
        <w:fldChar w:fldCharType="separate"/>
      </w:r>
      <w:r w:rsidR="00811F07" w:rsidRPr="00347160">
        <w:t xml:space="preserve">Figure </w:t>
      </w:r>
      <w:r w:rsidR="00811F07">
        <w:t>35</w:t>
      </w:r>
      <w:r w:rsidRPr="00347160">
        <w:fldChar w:fldCharType="end"/>
      </w:r>
      <w:r w:rsidRPr="00347160">
        <w:t xml:space="preserve"> item d).</w:t>
      </w:r>
    </w:p>
    <w:p w14:paraId="48712A39" w14:textId="77777777" w:rsidR="00162259" w:rsidRPr="00347160" w:rsidRDefault="00162259" w:rsidP="00B67C8A">
      <w:pPr>
        <w:pStyle w:val="PARAGRAPH"/>
      </w:pPr>
      <w:r w:rsidRPr="00347160">
        <w:t>The UnconfirmedWrite.request</w:t>
      </w:r>
      <w:r w:rsidRPr="00347160">
        <w:fldChar w:fldCharType="begin"/>
      </w:r>
      <w:r w:rsidRPr="00347160">
        <w:instrText xml:space="preserve"> XE "UnconfirmedWrite.request" </w:instrText>
      </w:r>
      <w:r w:rsidRPr="00347160">
        <w:fldChar w:fldCharType="end"/>
      </w:r>
      <w:r w:rsidRPr="00347160">
        <w:t xml:space="preserve"> primitive is invoked following the invocation of a SET or ACTION .request primitive with Service_Class == Unconfirmed by the client AP and mapping this to an UnconfirmedWrite.request primitive by the SN_MAPPER ASE</w:t>
      </w:r>
      <w:r w:rsidRPr="00347160">
        <w:fldChar w:fldCharType="begin"/>
      </w:r>
      <w:r w:rsidRPr="00347160">
        <w:instrText xml:space="preserve"> XE "SN_MAPPER ASE" </w:instrText>
      </w:r>
      <w:r w:rsidRPr="00347160">
        <w:fldChar w:fldCharType="end"/>
      </w:r>
      <w:r w:rsidRPr="00347160">
        <w:t>. The client AL builds then the UnconfirmedWriteRequest</w:t>
      </w:r>
      <w:r w:rsidRPr="00347160">
        <w:fldChar w:fldCharType="begin"/>
      </w:r>
      <w:r w:rsidRPr="00347160">
        <w:instrText xml:space="preserve"> XE "UnconfirmedWriteRequest" </w:instrText>
      </w:r>
      <w:r w:rsidRPr="00347160">
        <w:fldChar w:fldCharType="end"/>
      </w:r>
      <w:r w:rsidRPr="00347160">
        <w:t xml:space="preserve"> APDU and sends it to the server.</w:t>
      </w:r>
    </w:p>
    <w:p w14:paraId="386DB95B" w14:textId="77777777" w:rsidR="00162259" w:rsidRPr="00347160" w:rsidRDefault="00162259" w:rsidP="00162259">
      <w:pPr>
        <w:pStyle w:val="PARAGRAPH"/>
      </w:pPr>
      <w:r w:rsidRPr="00347160">
        <w:t>The UnconfirmedWrite.indication</w:t>
      </w:r>
      <w:r w:rsidRPr="00347160">
        <w:fldChar w:fldCharType="begin"/>
      </w:r>
      <w:r w:rsidRPr="00347160">
        <w:instrText xml:space="preserve"> XE "UnconfirmedWrite.indication" </w:instrText>
      </w:r>
      <w:r w:rsidRPr="00347160">
        <w:fldChar w:fldCharType="end"/>
      </w:r>
      <w:r w:rsidRPr="00347160">
        <w:t xml:space="preserve"> primitive is generated by the server AL upon reception of a WriteRequest APDU.</w:t>
      </w:r>
    </w:p>
    <w:p w14:paraId="646C9A12" w14:textId="77777777" w:rsidR="00162259" w:rsidRPr="00347160" w:rsidRDefault="00162259" w:rsidP="00162259">
      <w:pPr>
        <w:pStyle w:val="PARAGRAPH"/>
      </w:pPr>
      <w:r w:rsidRPr="00347160">
        <w:t xml:space="preserve">The protocol of the UnconfirmedWrite service is specified in </w:t>
      </w:r>
      <w:r w:rsidRPr="00347160">
        <w:fldChar w:fldCharType="begin" w:fldLock="1"/>
      </w:r>
      <w:r w:rsidRPr="00347160">
        <w:instrText xml:space="preserve"> REF _Ref246255967 \r \h </w:instrText>
      </w:r>
      <w:r w:rsidR="00C60BA6" w:rsidRPr="00347160">
        <w:instrText xml:space="preserve"> \* MERGEFORMAT </w:instrText>
      </w:r>
      <w:r w:rsidRPr="00347160">
        <w:fldChar w:fldCharType="separate"/>
      </w:r>
      <w:r w:rsidR="00811F07">
        <w:t>7.3.11</w:t>
      </w:r>
      <w:r w:rsidRPr="00347160">
        <w:fldChar w:fldCharType="end"/>
      </w:r>
      <w:r w:rsidRPr="00347160">
        <w:t>.</w:t>
      </w:r>
    </w:p>
    <w:p w14:paraId="355F7F5A" w14:textId="77777777" w:rsidR="00162259" w:rsidRPr="00347160" w:rsidRDefault="00162259" w:rsidP="00E74729">
      <w:pPr>
        <w:pStyle w:val="Heading2"/>
      </w:pPr>
      <w:bookmarkStart w:id="3892" w:name="_Toc461014262"/>
      <w:bookmarkStart w:id="3893" w:name="_Toc481414578"/>
      <w:bookmarkStart w:id="3894" w:name="_Toc510240193"/>
      <w:bookmarkStart w:id="3895" w:name="_Toc510241465"/>
      <w:bookmarkStart w:id="3896" w:name="_Ref511132092"/>
      <w:bookmarkStart w:id="3897" w:name="_Ref62697525"/>
      <w:bookmarkStart w:id="3898" w:name="_Ref173914546"/>
      <w:bookmarkStart w:id="3899" w:name="_Ref174190131"/>
      <w:bookmarkStart w:id="3900" w:name="_Ref174193350"/>
      <w:bookmarkStart w:id="3901" w:name="_Toc246860942"/>
      <w:bookmarkStart w:id="3902" w:name="_Toc246861005"/>
      <w:bookmarkStart w:id="3903" w:name="_Toc247390663"/>
      <w:bookmarkStart w:id="3904" w:name="_Toc249289519"/>
      <w:bookmarkStart w:id="3905" w:name="_Toc277948328"/>
      <w:bookmarkStart w:id="3906" w:name="_Toc279392046"/>
      <w:bookmarkStart w:id="3907" w:name="_Toc279396989"/>
      <w:bookmarkStart w:id="3908" w:name="_Toc299013348"/>
      <w:bookmarkStart w:id="3909" w:name="_Toc315426418"/>
      <w:bookmarkStart w:id="3910" w:name="_Toc406524207"/>
      <w:bookmarkStart w:id="3911" w:name="_Toc437856552"/>
      <w:bookmarkStart w:id="3912" w:name="_Toc97127254"/>
      <w:r w:rsidRPr="00347160">
        <w:t>The InformationReport</w:t>
      </w:r>
      <w:bookmarkEnd w:id="3892"/>
      <w:bookmarkEnd w:id="3893"/>
      <w:bookmarkEnd w:id="3894"/>
      <w:bookmarkEnd w:id="3895"/>
      <w:bookmarkEnd w:id="3896"/>
      <w:bookmarkEnd w:id="3897"/>
      <w:bookmarkEnd w:id="3898"/>
      <w:r w:rsidRPr="00347160">
        <w:t xml:space="preserve"> service</w:t>
      </w:r>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r w:rsidRPr="00347160">
        <w:fldChar w:fldCharType="begin"/>
      </w:r>
      <w:r w:rsidRPr="00347160">
        <w:instrText xml:space="preserve"> XE "InformationReport service" </w:instrText>
      </w:r>
      <w:r w:rsidRPr="00347160">
        <w:fldChar w:fldCharType="end"/>
      </w:r>
    </w:p>
    <w:p w14:paraId="2BA57F3B" w14:textId="77777777" w:rsidR="00162259" w:rsidRPr="00347160" w:rsidRDefault="00162259" w:rsidP="00162259">
      <w:pPr>
        <w:pStyle w:val="PARAGRAPH"/>
        <w:rPr>
          <w:i/>
          <w:iCs/>
        </w:rPr>
      </w:pPr>
      <w:r w:rsidRPr="00347160">
        <w:rPr>
          <w:i/>
          <w:iCs/>
        </w:rPr>
        <w:t>Function</w:t>
      </w:r>
    </w:p>
    <w:p w14:paraId="070EC49E" w14:textId="3A767B04" w:rsidR="00162259" w:rsidRPr="00347160" w:rsidRDefault="00162259" w:rsidP="00B67C8A">
      <w:pPr>
        <w:pStyle w:val="PARAGRAPH"/>
      </w:pPr>
      <w:r w:rsidRPr="00347160">
        <w:t xml:space="preserve">The InformationReport service is an unsolicited, non-client/server type service. It is requested by a server using SN referencing, upon occurrence of an event, in order to inform the client of the value of one or more </w:t>
      </w:r>
      <w:del w:id="3913" w:author="John Cowburn" w:date="2021-04-16T13:58:00Z">
        <w:r w:rsidRPr="00347160" w:rsidDel="00635BE8">
          <w:delText>DLMS</w:delText>
        </w:r>
      </w:del>
      <w:ins w:id="3914" w:author="John Cowburn" w:date="2021-04-16T13:58:00Z">
        <w:r w:rsidR="00635BE8">
          <w:t>DLMS®</w:t>
        </w:r>
      </w:ins>
      <w:r w:rsidRPr="00347160">
        <w:t xml:space="preserve"> named variables – mapped to COSEM interface object attributes – as though they had been requested by the client. It is an unconfirmed service.</w:t>
      </w:r>
    </w:p>
    <w:p w14:paraId="5C998E21" w14:textId="124A0FC6" w:rsidR="00162259" w:rsidRPr="00347160" w:rsidRDefault="00162259" w:rsidP="00B67C8A">
      <w:pPr>
        <w:pStyle w:val="PARAGRAPH"/>
        <w:rPr>
          <w:color w:val="000000"/>
        </w:rPr>
      </w:pPr>
      <w:r w:rsidRPr="00347160">
        <w:rPr>
          <w:color w:val="000000"/>
        </w:rPr>
        <w:t xml:space="preserve">The InformationReport service is specified </w:t>
      </w:r>
      <w:r w:rsidRPr="00347160">
        <w:t xml:space="preserve">in </w:t>
      </w:r>
      <w:r w:rsidRPr="00347160">
        <w:fldChar w:fldCharType="begin" w:fldLock="1"/>
      </w:r>
      <w:r w:rsidRPr="00347160">
        <w:instrText xml:space="preserve"> REF IEC61334_4_41_DLMS \h  \* MERGEFORMAT </w:instrText>
      </w:r>
      <w:r w:rsidRPr="00347160">
        <w:fldChar w:fldCharType="separate"/>
      </w:r>
      <w:r w:rsidR="00077BDE">
        <w:t>IEC 6</w:t>
      </w:r>
      <w:r w:rsidR="00811F07" w:rsidRPr="00347160">
        <w:t>1334-4-41:1996</w:t>
      </w:r>
      <w:r w:rsidRPr="00347160">
        <w:fldChar w:fldCharType="end"/>
      </w:r>
      <w:r w:rsidRPr="00347160">
        <w:t>, 10.7 and Annex A.</w:t>
      </w:r>
      <w:r w:rsidRPr="00347160">
        <w:rPr>
          <w:color w:val="000000"/>
        </w:rPr>
        <w:t xml:space="preserve"> For completeness and for consistency with the specification of services using LN referencing, the specification of the InformationReport service is reproduced here, together with the extensions made for </w:t>
      </w:r>
      <w:del w:id="3915" w:author="John Cowburn" w:date="2021-04-16T13:58:00Z">
        <w:r w:rsidRPr="00347160" w:rsidDel="00635BE8">
          <w:rPr>
            <w:color w:val="000000"/>
          </w:rPr>
          <w:delText>DLMS</w:delText>
        </w:r>
      </w:del>
      <w:ins w:id="3916" w:author="John Cowburn" w:date="2021-04-16T13:58:00Z">
        <w:r w:rsidR="00635BE8">
          <w:rPr>
            <w:color w:val="000000"/>
          </w:rPr>
          <w:t>DLMS®</w:t>
        </w:r>
      </w:ins>
      <w:r w:rsidRPr="00347160">
        <w:rPr>
          <w:color w:val="000000"/>
        </w:rPr>
        <w:t>/COSEM.</w:t>
      </w:r>
    </w:p>
    <w:p w14:paraId="09EE72B1" w14:textId="77777777" w:rsidR="00162259" w:rsidRPr="00347160" w:rsidRDefault="00162259" w:rsidP="00162259">
      <w:pPr>
        <w:pStyle w:val="PARAGRAPH"/>
        <w:rPr>
          <w:i/>
          <w:iCs/>
        </w:rPr>
      </w:pPr>
      <w:r w:rsidRPr="00347160">
        <w:rPr>
          <w:i/>
          <w:iCs/>
        </w:rPr>
        <w:t>Semantics</w:t>
      </w:r>
    </w:p>
    <w:p w14:paraId="1BB29697" w14:textId="77777777" w:rsidR="00162259" w:rsidRPr="00347160" w:rsidRDefault="00162259" w:rsidP="00B67C8A">
      <w:pPr>
        <w:pStyle w:val="PARAGRAPH"/>
      </w:pPr>
      <w:r w:rsidRPr="00347160">
        <w:t xml:space="preserve">The InformationReport service primitives shall provide parameters as shown in </w:t>
      </w:r>
      <w:r w:rsidRPr="00347160">
        <w:fldChar w:fldCharType="begin" w:fldLock="1"/>
      </w:r>
      <w:r w:rsidRPr="00347160">
        <w:instrText xml:space="preserve"> REF _Ref246346788 \h </w:instrText>
      </w:r>
      <w:r w:rsidR="00C60BA6" w:rsidRPr="00347160">
        <w:instrText xml:space="preserve"> \* MERGEFORMAT </w:instrText>
      </w:r>
      <w:r w:rsidRPr="00347160">
        <w:fldChar w:fldCharType="separate"/>
      </w:r>
      <w:r w:rsidR="00811F07" w:rsidRPr="00347160">
        <w:t xml:space="preserve">Table </w:t>
      </w:r>
      <w:r w:rsidR="00811F07">
        <w:rPr>
          <w:noProof/>
        </w:rPr>
        <w:t>59</w:t>
      </w:r>
      <w:r w:rsidRPr="00347160">
        <w:fldChar w:fldCharType="end"/>
      </w:r>
      <w:r w:rsidRPr="00347160">
        <w:t>.</w:t>
      </w:r>
    </w:p>
    <w:p w14:paraId="2D47F1BA" w14:textId="373C260C" w:rsidR="00162259" w:rsidRPr="00347160" w:rsidRDefault="00162259" w:rsidP="00162259">
      <w:pPr>
        <w:pStyle w:val="TABLE-title"/>
      </w:pPr>
      <w:bookmarkStart w:id="3917" w:name="_Ref246346788"/>
      <w:bookmarkStart w:id="3918" w:name="_Toc246861048"/>
      <w:bookmarkStart w:id="3919" w:name="_Toc249289832"/>
      <w:bookmarkStart w:id="3920" w:name="_Toc277948659"/>
      <w:bookmarkStart w:id="3921" w:name="_Toc279392135"/>
      <w:bookmarkStart w:id="3922" w:name="_Toc279397413"/>
      <w:bookmarkStart w:id="3923" w:name="_Toc315426554"/>
      <w:bookmarkStart w:id="3924" w:name="_Toc355266108"/>
      <w:bookmarkStart w:id="3925" w:name="_Toc406428487"/>
      <w:bookmarkStart w:id="3926" w:name="_Toc437856790"/>
      <w:bookmarkStart w:id="3927" w:name="_Toc97127501"/>
      <w:r w:rsidRPr="00347160">
        <w:t xml:space="preserve">Table </w:t>
      </w:r>
      <w:fldSimple w:instr=" SEQ Table \* ARABIC ">
        <w:r w:rsidR="00DC4BE9">
          <w:rPr>
            <w:noProof/>
          </w:rPr>
          <w:t>59</w:t>
        </w:r>
      </w:fldSimple>
      <w:bookmarkEnd w:id="3917"/>
      <w:r w:rsidRPr="00347160">
        <w:t xml:space="preserve"> – Service parameters of the InformationReport service</w:t>
      </w:r>
      <w:bookmarkEnd w:id="3918"/>
      <w:bookmarkEnd w:id="3919"/>
      <w:bookmarkEnd w:id="3920"/>
      <w:bookmarkEnd w:id="3921"/>
      <w:bookmarkEnd w:id="3922"/>
      <w:bookmarkEnd w:id="3923"/>
      <w:bookmarkEnd w:id="3924"/>
      <w:bookmarkEnd w:id="3925"/>
      <w:bookmarkEnd w:id="3926"/>
      <w:bookmarkEnd w:id="3927"/>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34"/>
        <w:gridCol w:w="1918"/>
        <w:gridCol w:w="1918"/>
      </w:tblGrid>
      <w:tr w:rsidR="00162259" w:rsidRPr="00347160" w14:paraId="43F7B8C7" w14:textId="77777777" w:rsidTr="00077BDE">
        <w:trPr>
          <w:cantSplit/>
          <w:jc w:val="center"/>
        </w:trPr>
        <w:tc>
          <w:tcPr>
            <w:tcW w:w="3513" w:type="dxa"/>
            <w:tcBorders>
              <w:top w:val="nil"/>
              <w:left w:val="nil"/>
            </w:tcBorders>
          </w:tcPr>
          <w:p w14:paraId="3C11425D" w14:textId="77777777" w:rsidR="00162259" w:rsidRPr="00347160" w:rsidRDefault="00162259" w:rsidP="00521E1B">
            <w:pPr>
              <w:keepNext/>
              <w:spacing w:before="20"/>
              <w:rPr>
                <w:rFonts w:ascii="Arial Narrow" w:hAnsi="Arial Narrow"/>
                <w:sz w:val="18"/>
              </w:rPr>
            </w:pPr>
          </w:p>
        </w:tc>
        <w:tc>
          <w:tcPr>
            <w:tcW w:w="1287" w:type="dxa"/>
          </w:tcPr>
          <w:p w14:paraId="7D2BC2CC" w14:textId="77777777" w:rsidR="00162259" w:rsidRPr="00347160" w:rsidRDefault="00162259" w:rsidP="00521E1B">
            <w:pPr>
              <w:pStyle w:val="TABLE-col-heading"/>
            </w:pPr>
            <w:r w:rsidRPr="00347160">
              <w:t>.request</w:t>
            </w:r>
          </w:p>
        </w:tc>
        <w:tc>
          <w:tcPr>
            <w:tcW w:w="1287" w:type="dxa"/>
          </w:tcPr>
          <w:p w14:paraId="12DD0439" w14:textId="77777777" w:rsidR="00162259" w:rsidRPr="00347160" w:rsidRDefault="00162259" w:rsidP="00521E1B">
            <w:pPr>
              <w:pStyle w:val="TABLE-col-heading"/>
            </w:pPr>
            <w:r w:rsidRPr="00347160">
              <w:t>.indication</w:t>
            </w:r>
          </w:p>
        </w:tc>
      </w:tr>
      <w:tr w:rsidR="00162259" w:rsidRPr="00347160" w14:paraId="52E7B88A" w14:textId="77777777" w:rsidTr="00077BDE">
        <w:trPr>
          <w:cantSplit/>
          <w:jc w:val="center"/>
        </w:trPr>
        <w:tc>
          <w:tcPr>
            <w:tcW w:w="3513" w:type="dxa"/>
          </w:tcPr>
          <w:p w14:paraId="11787B5E" w14:textId="77777777" w:rsidR="00162259" w:rsidRPr="00347160" w:rsidRDefault="00162259" w:rsidP="00521E1B">
            <w:pPr>
              <w:pStyle w:val="TABLE-cell"/>
              <w:keepNext/>
              <w:tabs>
                <w:tab w:val="left" w:pos="102"/>
              </w:tabs>
            </w:pPr>
            <w:r w:rsidRPr="00347160">
              <w:t>Current_Time</w:t>
            </w:r>
          </w:p>
        </w:tc>
        <w:tc>
          <w:tcPr>
            <w:tcW w:w="1287" w:type="dxa"/>
          </w:tcPr>
          <w:p w14:paraId="56218D27" w14:textId="77777777" w:rsidR="00162259" w:rsidRPr="00347160" w:rsidRDefault="00162259" w:rsidP="00521E1B">
            <w:pPr>
              <w:pStyle w:val="TABLE-cell"/>
              <w:keepNext/>
              <w:jc w:val="center"/>
            </w:pPr>
            <w:r w:rsidRPr="00347160">
              <w:t>M</w:t>
            </w:r>
          </w:p>
        </w:tc>
        <w:tc>
          <w:tcPr>
            <w:tcW w:w="1287" w:type="dxa"/>
          </w:tcPr>
          <w:p w14:paraId="6031005C" w14:textId="77777777" w:rsidR="00162259" w:rsidRPr="00347160" w:rsidRDefault="00162259" w:rsidP="00521E1B">
            <w:pPr>
              <w:pStyle w:val="TABLE-cell"/>
              <w:keepNext/>
              <w:jc w:val="center"/>
            </w:pPr>
            <w:r w:rsidRPr="00347160">
              <w:t>M (=)</w:t>
            </w:r>
          </w:p>
        </w:tc>
      </w:tr>
      <w:tr w:rsidR="00162259" w:rsidRPr="00347160" w14:paraId="2E6F7A31" w14:textId="77777777" w:rsidTr="00521E1B">
        <w:trPr>
          <w:cantSplit/>
          <w:trHeight w:val="476"/>
          <w:jc w:val="center"/>
        </w:trPr>
        <w:tc>
          <w:tcPr>
            <w:tcW w:w="3513" w:type="dxa"/>
            <w:tcBorders>
              <w:bottom w:val="nil"/>
            </w:tcBorders>
          </w:tcPr>
          <w:p w14:paraId="1E9F6E49" w14:textId="77777777" w:rsidR="00162259" w:rsidRPr="00347160" w:rsidRDefault="00162259" w:rsidP="00521E1B">
            <w:pPr>
              <w:pStyle w:val="TABLE-cell"/>
              <w:keepNext/>
              <w:tabs>
                <w:tab w:val="left" w:pos="102"/>
              </w:tabs>
            </w:pPr>
            <w:r w:rsidRPr="00347160">
              <w:t>Variable_Access_Specification</w:t>
            </w:r>
            <w:r w:rsidRPr="00347160">
              <w:br/>
              <w:t>{ Variable_Access_Specification }</w:t>
            </w:r>
          </w:p>
        </w:tc>
        <w:tc>
          <w:tcPr>
            <w:tcW w:w="1287" w:type="dxa"/>
            <w:tcBorders>
              <w:bottom w:val="nil"/>
            </w:tcBorders>
          </w:tcPr>
          <w:p w14:paraId="6556AC6D" w14:textId="77777777" w:rsidR="00162259" w:rsidRPr="00347160" w:rsidRDefault="00162259" w:rsidP="00521E1B">
            <w:pPr>
              <w:pStyle w:val="TABLE-cell"/>
              <w:keepNext/>
              <w:jc w:val="center"/>
            </w:pPr>
            <w:r w:rsidRPr="00347160">
              <w:t>M</w:t>
            </w:r>
          </w:p>
        </w:tc>
        <w:tc>
          <w:tcPr>
            <w:tcW w:w="1287" w:type="dxa"/>
            <w:tcBorders>
              <w:bottom w:val="nil"/>
            </w:tcBorders>
          </w:tcPr>
          <w:p w14:paraId="4921BD7F" w14:textId="77777777" w:rsidR="00162259" w:rsidRPr="00347160" w:rsidRDefault="00162259" w:rsidP="00521E1B">
            <w:pPr>
              <w:pStyle w:val="TABLE-cell"/>
              <w:keepNext/>
              <w:jc w:val="center"/>
            </w:pPr>
            <w:r w:rsidRPr="00347160">
              <w:t>M (=)</w:t>
            </w:r>
          </w:p>
        </w:tc>
      </w:tr>
      <w:tr w:rsidR="00521E1B" w:rsidRPr="00347160" w14:paraId="69D2E824" w14:textId="77777777" w:rsidTr="00521E1B">
        <w:trPr>
          <w:cantSplit/>
          <w:trHeight w:val="312"/>
          <w:jc w:val="center"/>
        </w:trPr>
        <w:tc>
          <w:tcPr>
            <w:tcW w:w="3513" w:type="dxa"/>
            <w:tcBorders>
              <w:top w:val="nil"/>
            </w:tcBorders>
          </w:tcPr>
          <w:p w14:paraId="05AF8777" w14:textId="77777777" w:rsidR="00521E1B" w:rsidRPr="00347160" w:rsidRDefault="00521E1B" w:rsidP="00521E1B">
            <w:pPr>
              <w:pStyle w:val="TABLE-cell"/>
              <w:keepNext/>
              <w:tabs>
                <w:tab w:val="left" w:pos="277"/>
              </w:tabs>
            </w:pPr>
            <w:r w:rsidRPr="00347160">
              <w:tab/>
              <w:t>Variable_Name</w:t>
            </w:r>
          </w:p>
        </w:tc>
        <w:tc>
          <w:tcPr>
            <w:tcW w:w="1287" w:type="dxa"/>
            <w:tcBorders>
              <w:top w:val="nil"/>
            </w:tcBorders>
          </w:tcPr>
          <w:p w14:paraId="39EC95A8" w14:textId="77777777" w:rsidR="00521E1B" w:rsidRPr="00347160" w:rsidRDefault="00521E1B" w:rsidP="00521E1B">
            <w:pPr>
              <w:pStyle w:val="TABLE-cell"/>
              <w:keepNext/>
              <w:jc w:val="center"/>
            </w:pPr>
            <w:r w:rsidRPr="00347160">
              <w:t>M</w:t>
            </w:r>
          </w:p>
        </w:tc>
        <w:tc>
          <w:tcPr>
            <w:tcW w:w="1287" w:type="dxa"/>
            <w:tcBorders>
              <w:top w:val="nil"/>
            </w:tcBorders>
          </w:tcPr>
          <w:p w14:paraId="44361510" w14:textId="77777777" w:rsidR="00521E1B" w:rsidRPr="00347160" w:rsidRDefault="00521E1B" w:rsidP="00521E1B">
            <w:pPr>
              <w:pStyle w:val="TABLE-cell"/>
              <w:keepNext/>
              <w:jc w:val="center"/>
            </w:pPr>
            <w:r w:rsidRPr="00347160">
              <w:t>M (=)</w:t>
            </w:r>
          </w:p>
        </w:tc>
      </w:tr>
      <w:tr w:rsidR="00162259" w:rsidRPr="00347160" w14:paraId="051508F1" w14:textId="77777777" w:rsidTr="00077BDE">
        <w:trPr>
          <w:cantSplit/>
          <w:jc w:val="center"/>
        </w:trPr>
        <w:tc>
          <w:tcPr>
            <w:tcW w:w="3513" w:type="dxa"/>
          </w:tcPr>
          <w:p w14:paraId="5B20AB68" w14:textId="77777777" w:rsidR="00162259" w:rsidRPr="00347160" w:rsidRDefault="00162259" w:rsidP="00521E1B">
            <w:pPr>
              <w:pStyle w:val="TABLE-cell"/>
              <w:keepNext/>
              <w:tabs>
                <w:tab w:val="left" w:pos="102"/>
              </w:tabs>
            </w:pPr>
            <w:r w:rsidRPr="00347160">
              <w:t>Data { Data }</w:t>
            </w:r>
          </w:p>
        </w:tc>
        <w:tc>
          <w:tcPr>
            <w:tcW w:w="1287" w:type="dxa"/>
          </w:tcPr>
          <w:p w14:paraId="0F5C9811" w14:textId="77777777" w:rsidR="00162259" w:rsidRPr="00347160" w:rsidRDefault="00162259" w:rsidP="00521E1B">
            <w:pPr>
              <w:pStyle w:val="TABLE-cell"/>
              <w:keepNext/>
              <w:jc w:val="center"/>
            </w:pPr>
            <w:r w:rsidRPr="00347160">
              <w:t>M</w:t>
            </w:r>
          </w:p>
        </w:tc>
        <w:tc>
          <w:tcPr>
            <w:tcW w:w="1287" w:type="dxa"/>
          </w:tcPr>
          <w:p w14:paraId="6E426B23" w14:textId="77777777" w:rsidR="00162259" w:rsidRPr="00347160" w:rsidRDefault="00162259" w:rsidP="00521E1B">
            <w:pPr>
              <w:pStyle w:val="TABLE-cell"/>
              <w:keepNext/>
              <w:jc w:val="center"/>
            </w:pPr>
            <w:r w:rsidRPr="00347160">
              <w:t>M(=)</w:t>
            </w:r>
          </w:p>
        </w:tc>
      </w:tr>
    </w:tbl>
    <w:p w14:paraId="1304B655" w14:textId="77777777" w:rsidR="005709E1" w:rsidRDefault="005709E1" w:rsidP="005709E1">
      <w:pPr>
        <w:pStyle w:val="NOTE"/>
      </w:pPr>
      <w:bookmarkStart w:id="3928" w:name="_Hlt504579572"/>
      <w:bookmarkStart w:id="3929" w:name="_Hlt503757392"/>
      <w:bookmarkStart w:id="3930" w:name="_Hlt494626435"/>
      <w:bookmarkEnd w:id="3928"/>
      <w:bookmarkEnd w:id="3929"/>
      <w:bookmarkEnd w:id="3930"/>
    </w:p>
    <w:p w14:paraId="36D397DF" w14:textId="77777777" w:rsidR="00162259" w:rsidRPr="00347160" w:rsidRDefault="00162259" w:rsidP="00B67C8A">
      <w:pPr>
        <w:pStyle w:val="PARAGRAPH"/>
      </w:pPr>
      <w:r w:rsidRPr="00347160">
        <w:t>The Current_Time parameter indicates the time at which the InformationReport.request service primitive was issued.</w:t>
      </w:r>
    </w:p>
    <w:p w14:paraId="6E761A4E" w14:textId="01C1C431" w:rsidR="00162259" w:rsidRPr="00347160" w:rsidRDefault="00162259" w:rsidP="00162259">
      <w:pPr>
        <w:pStyle w:val="PARAGRAPH"/>
      </w:pPr>
      <w:r w:rsidRPr="00347160">
        <w:t xml:space="preserve">The Variable_Access_Specification parameter of choice Variable_Name specifies one or more </w:t>
      </w:r>
      <w:del w:id="3931" w:author="John Cowburn" w:date="2021-04-16T13:58:00Z">
        <w:r w:rsidRPr="00347160" w:rsidDel="00635BE8">
          <w:delText>DLMS</w:delText>
        </w:r>
      </w:del>
      <w:ins w:id="3932" w:author="John Cowburn" w:date="2021-04-16T13:58:00Z">
        <w:r w:rsidR="00635BE8">
          <w:t>DLMS®</w:t>
        </w:r>
      </w:ins>
      <w:r w:rsidRPr="00347160">
        <w:t xml:space="preserve"> named variables – mapped to COSEM interface object attributes – the value of which is sent by the server.</w:t>
      </w:r>
    </w:p>
    <w:p w14:paraId="43DC0970" w14:textId="18173E9B" w:rsidR="00162259" w:rsidRPr="00347160" w:rsidRDefault="00162259" w:rsidP="00B67C8A">
      <w:pPr>
        <w:pStyle w:val="PARAGRAPH"/>
      </w:pPr>
      <w:r w:rsidRPr="00347160">
        <w:t xml:space="preserve">The Data parameter carries the value of the </w:t>
      </w:r>
      <w:del w:id="3933" w:author="John Cowburn" w:date="2021-04-16T13:58:00Z">
        <w:r w:rsidRPr="00347160" w:rsidDel="00635BE8">
          <w:delText>DLMS</w:delText>
        </w:r>
      </w:del>
      <w:ins w:id="3934" w:author="John Cowburn" w:date="2021-04-16T13:58:00Z">
        <w:r w:rsidR="00635BE8">
          <w:t>DLMS®</w:t>
        </w:r>
      </w:ins>
      <w:r w:rsidRPr="00347160">
        <w:t xml:space="preserve"> named variable(s), in the same order as the order of the Variable_Access_Specification parameter(s).</w:t>
      </w:r>
    </w:p>
    <w:p w14:paraId="6B62E520" w14:textId="77777777" w:rsidR="00162259" w:rsidRPr="00347160" w:rsidRDefault="00162259" w:rsidP="00B67C8A">
      <w:pPr>
        <w:pStyle w:val="PARAGRAPH"/>
      </w:pPr>
      <w:r w:rsidRPr="00347160">
        <w:t xml:space="preserve">The protocol for the InformationReport service is specified in </w:t>
      </w:r>
      <w:r w:rsidRPr="00347160">
        <w:fldChar w:fldCharType="begin" w:fldLock="1"/>
      </w:r>
      <w:r w:rsidRPr="00347160">
        <w:instrText xml:space="preserve"> REF _Ref246255968 \r \h </w:instrText>
      </w:r>
      <w:r w:rsidR="00C60BA6" w:rsidRPr="00347160">
        <w:instrText xml:space="preserve"> \* MERGEFORMAT </w:instrText>
      </w:r>
      <w:r w:rsidRPr="00347160">
        <w:fldChar w:fldCharType="separate"/>
      </w:r>
      <w:r w:rsidR="00811F07">
        <w:t>7.3.12</w:t>
      </w:r>
      <w:r w:rsidRPr="00347160">
        <w:fldChar w:fldCharType="end"/>
      </w:r>
      <w:r w:rsidRPr="00347160">
        <w:t>.</w:t>
      </w:r>
    </w:p>
    <w:p w14:paraId="4BFCFBDA" w14:textId="77777777" w:rsidR="00162259" w:rsidRPr="00347160" w:rsidRDefault="00162259" w:rsidP="00E74729">
      <w:pPr>
        <w:pStyle w:val="Heading2"/>
      </w:pPr>
      <w:bookmarkStart w:id="3935" w:name="_Toc247390664"/>
      <w:bookmarkStart w:id="3936" w:name="_Toc249289520"/>
      <w:bookmarkStart w:id="3937" w:name="_Toc277948329"/>
      <w:bookmarkStart w:id="3938" w:name="_Toc279392047"/>
      <w:bookmarkStart w:id="3939" w:name="_Toc279396990"/>
      <w:bookmarkStart w:id="3940" w:name="_Toc299013349"/>
      <w:bookmarkStart w:id="3941" w:name="_Toc315426419"/>
      <w:bookmarkStart w:id="3942" w:name="_Toc406524208"/>
      <w:bookmarkStart w:id="3943" w:name="_Toc437856553"/>
      <w:bookmarkStart w:id="3944" w:name="_Toc97127255"/>
      <w:r w:rsidRPr="00347160">
        <w:lastRenderedPageBreak/>
        <w:t>Client side layer management services</w:t>
      </w:r>
      <w:bookmarkEnd w:id="3738"/>
      <w:bookmarkEnd w:id="3739"/>
      <w:bookmarkEnd w:id="3740"/>
      <w:bookmarkEnd w:id="3741"/>
      <w:bookmarkEnd w:id="3742"/>
      <w:bookmarkEnd w:id="3743"/>
      <w:bookmarkEnd w:id="3744"/>
      <w:bookmarkEnd w:id="3745"/>
      <w:r w:rsidRPr="00347160">
        <w:t xml:space="preserve">: </w:t>
      </w:r>
      <w:bookmarkStart w:id="3945" w:name="_Toc461014203"/>
      <w:bookmarkStart w:id="3946" w:name="_Toc477854234"/>
      <w:bookmarkStart w:id="3947" w:name="_Toc481414553"/>
      <w:bookmarkStart w:id="3948" w:name="_Ref503755402"/>
      <w:bookmarkStart w:id="3949" w:name="_Toc510240166"/>
      <w:bookmarkStart w:id="3950" w:name="_Toc510241438"/>
      <w:bookmarkStart w:id="3951" w:name="_Toc68357061"/>
      <w:r w:rsidRPr="00347160">
        <w:t>the SetMapperTable.request</w:t>
      </w:r>
      <w:bookmarkEnd w:id="3935"/>
      <w:bookmarkEnd w:id="3936"/>
      <w:bookmarkEnd w:id="3937"/>
      <w:bookmarkEnd w:id="3938"/>
      <w:bookmarkEnd w:id="3939"/>
      <w:bookmarkEnd w:id="3940"/>
      <w:bookmarkEnd w:id="3941"/>
      <w:bookmarkEnd w:id="3942"/>
      <w:bookmarkEnd w:id="3943"/>
      <w:bookmarkEnd w:id="3945"/>
      <w:bookmarkEnd w:id="3946"/>
      <w:bookmarkEnd w:id="3947"/>
      <w:bookmarkEnd w:id="3948"/>
      <w:bookmarkEnd w:id="3949"/>
      <w:bookmarkEnd w:id="3950"/>
      <w:bookmarkEnd w:id="3951"/>
      <w:bookmarkEnd w:id="3944"/>
      <w:r w:rsidRPr="00347160">
        <w:fldChar w:fldCharType="begin"/>
      </w:r>
      <w:r w:rsidRPr="00347160">
        <w:instrText xml:space="preserve"> XE "AL, management services" </w:instrText>
      </w:r>
      <w:r w:rsidRPr="00347160">
        <w:fldChar w:fldCharType="end"/>
      </w:r>
      <w:r w:rsidRPr="00347160">
        <w:fldChar w:fldCharType="begin"/>
      </w:r>
      <w:r w:rsidRPr="00347160">
        <w:instrText xml:space="preserve"> XE "Client side layer management services" </w:instrText>
      </w:r>
      <w:r w:rsidRPr="00347160">
        <w:fldChar w:fldCharType="end"/>
      </w:r>
      <w:bookmarkStart w:id="3952" w:name="_Hlt503754286"/>
      <w:bookmarkStart w:id="3953" w:name="_Toc443127192"/>
      <w:bookmarkStart w:id="3954" w:name="_Toc443127253"/>
      <w:bookmarkStart w:id="3955" w:name="_Toc443127470"/>
      <w:bookmarkStart w:id="3956" w:name="_Toc444273166"/>
      <w:bookmarkStart w:id="3957" w:name="_Toc444273189"/>
      <w:bookmarkStart w:id="3958" w:name="_Toc444273467"/>
      <w:bookmarkStart w:id="3959" w:name="_Toc444273647"/>
      <w:bookmarkStart w:id="3960" w:name="_Hlt461013158"/>
      <w:bookmarkStart w:id="3961" w:name="_Ref460919935"/>
      <w:bookmarkEnd w:id="3952"/>
      <w:r w:rsidRPr="00347160">
        <w:fldChar w:fldCharType="begin"/>
      </w:r>
      <w:r w:rsidRPr="00347160">
        <w:instrText xml:space="preserve"> XE "SetMapperTables.request" </w:instrText>
      </w:r>
      <w:r w:rsidRPr="00347160">
        <w:fldChar w:fldCharType="end"/>
      </w:r>
    </w:p>
    <w:p w14:paraId="4356C485" w14:textId="77777777" w:rsidR="00162259" w:rsidRPr="00347160" w:rsidRDefault="00162259" w:rsidP="00162259">
      <w:pPr>
        <w:pStyle w:val="PARAGRAPH"/>
        <w:rPr>
          <w:i/>
          <w:iCs/>
        </w:rPr>
      </w:pPr>
      <w:bookmarkStart w:id="3962" w:name="_Toc461014204"/>
      <w:r w:rsidRPr="00347160">
        <w:rPr>
          <w:i/>
          <w:iCs/>
        </w:rPr>
        <w:t>Function</w:t>
      </w:r>
      <w:bookmarkEnd w:id="3962"/>
    </w:p>
    <w:p w14:paraId="72BDF27D" w14:textId="77777777" w:rsidR="00162259" w:rsidRPr="00347160" w:rsidRDefault="00162259" w:rsidP="00B67C8A">
      <w:pPr>
        <w:pStyle w:val="PARAGRAPH"/>
      </w:pPr>
      <w:r w:rsidRPr="00347160">
        <w:t>The function of the SetMapperTable service is to manage the client SN_MAPPER ASE.</w:t>
      </w:r>
    </w:p>
    <w:p w14:paraId="7C0C8CE2" w14:textId="77777777" w:rsidR="00162259" w:rsidRPr="00347160" w:rsidRDefault="00E877F2" w:rsidP="00162259">
      <w:pPr>
        <w:pStyle w:val="PARAGRAPH"/>
        <w:rPr>
          <w:i/>
          <w:iCs/>
        </w:rPr>
      </w:pPr>
      <w:r w:rsidRPr="00347160">
        <w:rPr>
          <w:i/>
          <w:iCs/>
        </w:rPr>
        <w:t>Semantics</w:t>
      </w:r>
    </w:p>
    <w:p w14:paraId="0885B477" w14:textId="4E6BA82B" w:rsidR="00162259" w:rsidRPr="00347160" w:rsidRDefault="00162259" w:rsidP="00B67C8A">
      <w:pPr>
        <w:pStyle w:val="PARAGRAPH"/>
      </w:pPr>
      <w:r w:rsidRPr="00347160">
        <w:t>There is only one primitive, the .request primitive. It shall provide parameters as follows</w:t>
      </w:r>
      <w:r w:rsidR="00146260">
        <w:t xml:space="preserve">, </w:t>
      </w:r>
      <w:r w:rsidRPr="00347160">
        <w:t xml:space="preserve">see </w:t>
      </w:r>
      <w:r w:rsidR="00890075">
        <w:fldChar w:fldCharType="begin"/>
      </w:r>
      <w:r w:rsidR="00890075">
        <w:instrText xml:space="preserve"> REF _Ref461795178 \h </w:instrText>
      </w:r>
      <w:r w:rsidR="00890075">
        <w:fldChar w:fldCharType="separate"/>
      </w:r>
      <w:r w:rsidR="00DC4BE9" w:rsidRPr="00347160">
        <w:t xml:space="preserve">Table </w:t>
      </w:r>
      <w:r w:rsidR="00DC4BE9">
        <w:rPr>
          <w:noProof/>
        </w:rPr>
        <w:t>60</w:t>
      </w:r>
      <w:r w:rsidR="00890075">
        <w:fldChar w:fldCharType="end"/>
      </w:r>
      <w:r w:rsidR="00146260">
        <w:t>.</w:t>
      </w:r>
    </w:p>
    <w:p w14:paraId="0C68DE2C" w14:textId="72F8E4B4" w:rsidR="00162259" w:rsidRPr="00347160" w:rsidRDefault="00162259" w:rsidP="00162259">
      <w:pPr>
        <w:pStyle w:val="TABLE-title"/>
      </w:pPr>
      <w:bookmarkStart w:id="3963" w:name="_Ref461795178"/>
      <w:bookmarkStart w:id="3964" w:name="_Toc249289833"/>
      <w:bookmarkStart w:id="3965" w:name="_Toc277948660"/>
      <w:bookmarkStart w:id="3966" w:name="_Toc279392136"/>
      <w:bookmarkStart w:id="3967" w:name="_Toc279397414"/>
      <w:bookmarkStart w:id="3968" w:name="_Toc315426555"/>
      <w:bookmarkStart w:id="3969" w:name="_Toc355266109"/>
      <w:bookmarkStart w:id="3970" w:name="_Toc406428489"/>
      <w:bookmarkStart w:id="3971" w:name="_Toc437856791"/>
      <w:bookmarkStart w:id="3972" w:name="_Toc97127502"/>
      <w:r w:rsidRPr="00347160">
        <w:t xml:space="preserve">Table </w:t>
      </w:r>
      <w:fldSimple w:instr=" SEQ Table \* ARABIC ">
        <w:r w:rsidR="00DC4BE9">
          <w:rPr>
            <w:noProof/>
          </w:rPr>
          <w:t>60</w:t>
        </w:r>
      </w:fldSimple>
      <w:bookmarkEnd w:id="3963"/>
      <w:r w:rsidRPr="00347160">
        <w:t xml:space="preserve"> – Service parameters of the SetMapperTable.request service primitives</w:t>
      </w:r>
      <w:bookmarkEnd w:id="3964"/>
      <w:bookmarkEnd w:id="3965"/>
      <w:bookmarkEnd w:id="3966"/>
      <w:bookmarkEnd w:id="3967"/>
      <w:bookmarkEnd w:id="3968"/>
      <w:bookmarkEnd w:id="3969"/>
      <w:bookmarkEnd w:id="3970"/>
      <w:bookmarkEnd w:id="3971"/>
      <w:bookmarkEnd w:id="3972"/>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98"/>
        <w:gridCol w:w="3172"/>
      </w:tblGrid>
      <w:tr w:rsidR="00162259" w:rsidRPr="00347160" w14:paraId="22817BCD" w14:textId="77777777" w:rsidTr="00077BDE">
        <w:trPr>
          <w:cantSplit/>
          <w:jc w:val="center"/>
        </w:trPr>
        <w:tc>
          <w:tcPr>
            <w:tcW w:w="3230" w:type="dxa"/>
            <w:tcBorders>
              <w:top w:val="nil"/>
              <w:left w:val="nil"/>
            </w:tcBorders>
          </w:tcPr>
          <w:p w14:paraId="2E200684" w14:textId="77777777" w:rsidR="00162259" w:rsidRPr="00347160" w:rsidRDefault="00162259" w:rsidP="00521E1B">
            <w:pPr>
              <w:pStyle w:val="TABLE-cell"/>
              <w:keepNext/>
            </w:pPr>
          </w:p>
        </w:tc>
        <w:tc>
          <w:tcPr>
            <w:tcW w:w="1737" w:type="dxa"/>
          </w:tcPr>
          <w:p w14:paraId="1DA6C933" w14:textId="77777777" w:rsidR="00162259" w:rsidRPr="00347160" w:rsidRDefault="00162259" w:rsidP="00521E1B">
            <w:pPr>
              <w:pStyle w:val="TABLE-col-heading"/>
            </w:pPr>
            <w:r w:rsidRPr="00347160">
              <w:t>.request</w:t>
            </w:r>
          </w:p>
        </w:tc>
      </w:tr>
      <w:tr w:rsidR="00162259" w:rsidRPr="00347160" w14:paraId="12B497F6" w14:textId="77777777" w:rsidTr="00077BDE">
        <w:trPr>
          <w:cantSplit/>
          <w:jc w:val="center"/>
        </w:trPr>
        <w:tc>
          <w:tcPr>
            <w:tcW w:w="3230" w:type="dxa"/>
          </w:tcPr>
          <w:p w14:paraId="5C772BE1" w14:textId="77777777" w:rsidR="00162259" w:rsidRPr="00347160" w:rsidRDefault="00162259" w:rsidP="00521E1B">
            <w:pPr>
              <w:pStyle w:val="TABLE-cell"/>
              <w:keepNext/>
            </w:pPr>
            <w:r w:rsidRPr="00347160">
              <w:t>Mapping_Table</w:t>
            </w:r>
          </w:p>
        </w:tc>
        <w:tc>
          <w:tcPr>
            <w:tcW w:w="1737" w:type="dxa"/>
          </w:tcPr>
          <w:p w14:paraId="62DB50B8" w14:textId="77777777" w:rsidR="00162259" w:rsidRPr="00347160" w:rsidRDefault="00162259" w:rsidP="00521E1B">
            <w:pPr>
              <w:pStyle w:val="TABLE-cell"/>
              <w:keepNext/>
              <w:jc w:val="center"/>
            </w:pPr>
            <w:r w:rsidRPr="00347160">
              <w:t>M</w:t>
            </w:r>
          </w:p>
        </w:tc>
      </w:tr>
    </w:tbl>
    <w:p w14:paraId="3536682C" w14:textId="77777777" w:rsidR="00B67C8A" w:rsidRDefault="00B67C8A" w:rsidP="005709E1">
      <w:pPr>
        <w:pStyle w:val="NOTE"/>
      </w:pPr>
    </w:p>
    <w:p w14:paraId="0347357B" w14:textId="6F34BDE7" w:rsidR="00162259" w:rsidRPr="00347160" w:rsidRDefault="00162259" w:rsidP="00B67C8A">
      <w:pPr>
        <w:pStyle w:val="PARAGRAPH"/>
      </w:pPr>
      <w:r w:rsidRPr="00347160">
        <w:t>The Mapping_table parameter is mandatory. It contains the content</w:t>
      </w:r>
      <w:r w:rsidR="00CB447E">
        <w:t xml:space="preserve">s of the attribute </w:t>
      </w:r>
      <w:r w:rsidR="00CB447E" w:rsidRPr="00CB447E">
        <w:rPr>
          <w:i/>
        </w:rPr>
        <w:t>object_list</w:t>
      </w:r>
      <w:r w:rsidRPr="00347160">
        <w:t xml:space="preserve"> for the </w:t>
      </w:r>
      <w:r w:rsidRPr="00347160">
        <w:rPr>
          <w:spacing w:val="12"/>
        </w:rPr>
        <w:t xml:space="preserve">requested server and AA. The structure of the content is defined in </w:t>
      </w:r>
      <w:r w:rsidRPr="00F1574A">
        <w:rPr>
          <w:spacing w:val="12"/>
          <w:highlight w:val="yellow"/>
        </w:rPr>
        <w:fldChar w:fldCharType="begin" w:fldLock="1"/>
      </w:r>
      <w:r w:rsidRPr="00F1574A">
        <w:rPr>
          <w:spacing w:val="12"/>
          <w:highlight w:val="yellow"/>
        </w:rPr>
        <w:instrText xml:space="preserve"> REF IEC62056_62_IC \h </w:instrText>
      </w:r>
      <w:r w:rsidR="00C60BA6" w:rsidRPr="00F1574A">
        <w:rPr>
          <w:spacing w:val="12"/>
          <w:highlight w:val="yellow"/>
        </w:rPr>
        <w:instrText xml:space="preserve"> \* MERGEFORMAT </w:instrText>
      </w:r>
      <w:r w:rsidRPr="00F1574A">
        <w:rPr>
          <w:spacing w:val="12"/>
          <w:highlight w:val="yellow"/>
        </w:rPr>
      </w:r>
      <w:r w:rsidRPr="00F1574A">
        <w:rPr>
          <w:spacing w:val="12"/>
          <w:highlight w:val="yellow"/>
        </w:rPr>
        <w:fldChar w:fldCharType="separate"/>
      </w:r>
      <w:del w:id="3973" w:author="John Cowburn" w:date="2022-03-03T09:57:00Z">
        <w:r w:rsidR="00077BDE" w:rsidRPr="00F1574A" w:rsidDel="00F1574A">
          <w:rPr>
            <w:color w:val="000000"/>
            <w:highlight w:val="yellow"/>
          </w:rPr>
          <w:delText>I</w:delText>
        </w:r>
      </w:del>
      <w:ins w:id="3974" w:author="John Cowburn" w:date="2021-03-24T13:59:00Z">
        <w:r w:rsidR="00382E8A" w:rsidRPr="00F1574A">
          <w:rPr>
            <w:color w:val="000000"/>
            <w:highlight w:val="yellow"/>
          </w:rPr>
          <w:fldChar w:fldCharType="begin"/>
        </w:r>
        <w:r w:rsidR="00382E8A" w:rsidRPr="00F1574A">
          <w:rPr>
            <w:color w:val="000000"/>
            <w:highlight w:val="yellow"/>
          </w:rPr>
          <w:instrText xml:space="preserve"> REF IEC62056_6_2 \h </w:instrText>
        </w:r>
      </w:ins>
      <w:r w:rsidR="00382E8A" w:rsidRPr="00F1574A">
        <w:rPr>
          <w:color w:val="000000"/>
          <w:highlight w:val="yellow"/>
        </w:rPr>
      </w:r>
      <w:r w:rsidR="00F1574A">
        <w:rPr>
          <w:color w:val="000000"/>
          <w:highlight w:val="yellow"/>
        </w:rPr>
        <w:instrText xml:space="preserve"> \* MERGEFORMAT </w:instrText>
      </w:r>
      <w:r w:rsidR="00382E8A" w:rsidRPr="00F1574A">
        <w:rPr>
          <w:color w:val="000000"/>
          <w:highlight w:val="yellow"/>
        </w:rPr>
        <w:fldChar w:fldCharType="separate"/>
      </w:r>
      <w:r w:rsidR="00DC4BE9" w:rsidRPr="00F1574A">
        <w:rPr>
          <w:color w:val="000000"/>
          <w:highlight w:val="yellow"/>
        </w:rPr>
        <w:t>IEC 62056-6-2:</w:t>
      </w:r>
      <w:ins w:id="3975" w:author="John Cowburn" w:date="2021-03-24T13:24:00Z">
        <w:r w:rsidR="00DC4BE9" w:rsidRPr="00F1574A">
          <w:rPr>
            <w:color w:val="000000"/>
            <w:highlight w:val="yellow"/>
          </w:rPr>
          <w:t>2021</w:t>
        </w:r>
      </w:ins>
      <w:ins w:id="3976" w:author="John Cowburn" w:date="2021-03-24T13:59:00Z">
        <w:r w:rsidR="00382E8A" w:rsidRPr="00F1574A">
          <w:rPr>
            <w:color w:val="000000"/>
            <w:highlight w:val="yellow"/>
          </w:rPr>
          <w:fldChar w:fldCharType="end"/>
        </w:r>
      </w:ins>
      <w:del w:id="3977" w:author="John Cowburn" w:date="2021-03-24T13:59:00Z">
        <w:r w:rsidR="00077BDE" w:rsidRPr="00F1574A" w:rsidDel="00382E8A">
          <w:rPr>
            <w:color w:val="000000"/>
            <w:highlight w:val="yellow"/>
          </w:rPr>
          <w:delText>EC 6</w:delText>
        </w:r>
        <w:r w:rsidR="00811F07" w:rsidRPr="00F1574A" w:rsidDel="00382E8A">
          <w:rPr>
            <w:color w:val="000000"/>
            <w:highlight w:val="yellow"/>
          </w:rPr>
          <w:delText>2056-6-2:—</w:delText>
        </w:r>
      </w:del>
      <w:r w:rsidRPr="00F1574A">
        <w:rPr>
          <w:spacing w:val="12"/>
          <w:highlight w:val="yellow"/>
        </w:rPr>
        <w:fldChar w:fldCharType="end"/>
      </w:r>
      <w:r w:rsidRPr="00347160">
        <w:rPr>
          <w:spacing w:val="12"/>
        </w:rPr>
        <w:t>.</w:t>
      </w:r>
    </w:p>
    <w:p w14:paraId="5DDB6CD3" w14:textId="77777777" w:rsidR="00162259" w:rsidRPr="00347160" w:rsidRDefault="00162259" w:rsidP="00162259">
      <w:pPr>
        <w:pStyle w:val="PARAGRAPH"/>
        <w:rPr>
          <w:i/>
          <w:iCs/>
        </w:rPr>
      </w:pPr>
      <w:bookmarkStart w:id="3978" w:name="_Toc461014206"/>
      <w:r w:rsidRPr="00347160">
        <w:rPr>
          <w:i/>
          <w:iCs/>
        </w:rPr>
        <w:t>Use</w:t>
      </w:r>
      <w:bookmarkEnd w:id="3978"/>
    </w:p>
    <w:p w14:paraId="45EABCE3" w14:textId="77777777" w:rsidR="00162259" w:rsidRPr="005709E1" w:rsidRDefault="00162259" w:rsidP="00B67C8A">
      <w:pPr>
        <w:pStyle w:val="PARAGRAPH"/>
      </w:pPr>
      <w:r w:rsidRPr="00347160">
        <w:t>The SetMapperTable.request service is invoked by the client AP to provide mapping in</w:t>
      </w:r>
      <w:r w:rsidRPr="005709E1">
        <w:t>formation to the client SN_MAPPER ASE. This service does not cause any data transmission between the client and the server. The client AP uses this service primitive, in order to enhance the efficiency of the mapping process if SN referencing is used.</w:t>
      </w:r>
    </w:p>
    <w:p w14:paraId="595D1FF6" w14:textId="77777777" w:rsidR="00162259" w:rsidRPr="005709E1" w:rsidRDefault="00162259" w:rsidP="00E74729">
      <w:pPr>
        <w:pStyle w:val="Heading2"/>
      </w:pPr>
      <w:bookmarkStart w:id="3979" w:name="_Hlt510705573"/>
      <w:bookmarkStart w:id="3980" w:name="_Ref174515079"/>
      <w:bookmarkStart w:id="3981" w:name="_Ref174518561"/>
      <w:bookmarkStart w:id="3982" w:name="_Ref174519713"/>
      <w:bookmarkStart w:id="3983" w:name="_Toc247390665"/>
      <w:bookmarkStart w:id="3984" w:name="_Toc249289521"/>
      <w:bookmarkStart w:id="3985" w:name="_Toc277948330"/>
      <w:bookmarkStart w:id="3986" w:name="_Toc279392048"/>
      <w:bookmarkStart w:id="3987" w:name="_Toc279396991"/>
      <w:bookmarkStart w:id="3988" w:name="_Toc299013350"/>
      <w:bookmarkStart w:id="3989" w:name="_Toc315426420"/>
      <w:bookmarkStart w:id="3990" w:name="_Toc406524209"/>
      <w:bookmarkStart w:id="3991" w:name="_Toc437856554"/>
      <w:bookmarkStart w:id="3992" w:name="_Toc97127256"/>
      <w:bookmarkStart w:id="3993" w:name="_Toc461014207"/>
      <w:bookmarkStart w:id="3994" w:name="_Toc477854235"/>
      <w:bookmarkStart w:id="3995" w:name="_Toc481414554"/>
      <w:bookmarkStart w:id="3996" w:name="_Ref496111293"/>
      <w:bookmarkStart w:id="3997" w:name="_Ref503754182"/>
      <w:bookmarkStart w:id="3998" w:name="_Toc510240167"/>
      <w:bookmarkStart w:id="3999" w:name="_Toc510241439"/>
      <w:bookmarkStart w:id="4000" w:name="_Toc68357062"/>
      <w:bookmarkEnd w:id="3979"/>
      <w:r w:rsidRPr="005709E1">
        <w:t>Summary of services and LN/SN data transfer service mapping</w:t>
      </w:r>
      <w:bookmarkEnd w:id="3980"/>
      <w:bookmarkEnd w:id="3981"/>
      <w:bookmarkEnd w:id="3982"/>
      <w:bookmarkEnd w:id="3983"/>
      <w:bookmarkEnd w:id="3984"/>
      <w:bookmarkEnd w:id="3985"/>
      <w:bookmarkEnd w:id="3986"/>
      <w:bookmarkEnd w:id="3987"/>
      <w:bookmarkEnd w:id="3988"/>
      <w:bookmarkEnd w:id="3989"/>
      <w:bookmarkEnd w:id="3990"/>
      <w:bookmarkEnd w:id="3991"/>
      <w:bookmarkEnd w:id="3992"/>
      <w:r w:rsidR="00265704" w:rsidRPr="005709E1">
        <w:fldChar w:fldCharType="begin"/>
      </w:r>
      <w:r w:rsidR="00265704" w:rsidRPr="005709E1">
        <w:instrText xml:space="preserve"> XE "LN/SN data transfer service mapping" </w:instrText>
      </w:r>
      <w:r w:rsidR="00265704" w:rsidRPr="005709E1">
        <w:fldChar w:fldCharType="end"/>
      </w:r>
    </w:p>
    <w:p w14:paraId="64A015DA" w14:textId="2203D75A" w:rsidR="00E74729" w:rsidRPr="005709E1" w:rsidRDefault="00C0179A" w:rsidP="00B67C8A">
      <w:pPr>
        <w:pStyle w:val="PARAGRAPH"/>
      </w:pPr>
      <w:r w:rsidRPr="005709E1">
        <w:fldChar w:fldCharType="begin" w:fldLock="1"/>
      </w:r>
      <w:r w:rsidRPr="005709E1">
        <w:instrText xml:space="preserve"> REF _Ref436230637 \h </w:instrText>
      </w:r>
      <w:r w:rsidR="005709E1">
        <w:instrText xml:space="preserve"> \* MERGEFORMAT </w:instrText>
      </w:r>
      <w:r w:rsidRPr="005709E1">
        <w:fldChar w:fldCharType="separate"/>
      </w:r>
      <w:r w:rsidR="00811F07" w:rsidRPr="005709E1">
        <w:t xml:space="preserve">Table </w:t>
      </w:r>
      <w:r w:rsidR="00811F07" w:rsidRPr="005709E1">
        <w:rPr>
          <w:noProof/>
        </w:rPr>
        <w:t>61</w:t>
      </w:r>
      <w:r w:rsidRPr="005709E1">
        <w:fldChar w:fldCharType="end"/>
      </w:r>
      <w:r w:rsidRPr="005709E1">
        <w:t xml:space="preserve"> and </w:t>
      </w:r>
      <w:r w:rsidRPr="005709E1">
        <w:fldChar w:fldCharType="begin" w:fldLock="1"/>
      </w:r>
      <w:r w:rsidRPr="005709E1">
        <w:instrText xml:space="preserve"> REF _Ref436230638 \h </w:instrText>
      </w:r>
      <w:r w:rsidR="005709E1">
        <w:instrText xml:space="preserve"> \* MERGEFORMAT </w:instrText>
      </w:r>
      <w:r w:rsidRPr="005709E1">
        <w:fldChar w:fldCharType="separate"/>
      </w:r>
      <w:r w:rsidR="00811F07" w:rsidRPr="005709E1">
        <w:t xml:space="preserve">Table </w:t>
      </w:r>
      <w:r w:rsidR="00811F07" w:rsidRPr="005709E1">
        <w:rPr>
          <w:noProof/>
        </w:rPr>
        <w:t>62</w:t>
      </w:r>
      <w:r w:rsidRPr="005709E1">
        <w:fldChar w:fldCharType="end"/>
      </w:r>
      <w:r w:rsidRPr="005709E1">
        <w:t xml:space="preserve"> </w:t>
      </w:r>
      <w:r w:rsidR="00E74729" w:rsidRPr="005709E1">
        <w:t xml:space="preserve">provide a summary of the </w:t>
      </w:r>
      <w:del w:id="4001" w:author="John Cowburn" w:date="2021-04-16T13:58:00Z">
        <w:r w:rsidR="00E74729" w:rsidRPr="005709E1" w:rsidDel="00635BE8">
          <w:delText>DLMS</w:delText>
        </w:r>
      </w:del>
      <w:ins w:id="4002" w:author="John Cowburn" w:date="2021-04-16T13:58:00Z">
        <w:r w:rsidR="00635BE8">
          <w:t>DLMS®</w:t>
        </w:r>
      </w:ins>
      <w:r w:rsidR="00E74729" w:rsidRPr="005709E1">
        <w:t>/COSEM application layer services.</w:t>
      </w:r>
    </w:p>
    <w:p w14:paraId="6C734534" w14:textId="5C5DB1EF" w:rsidR="00580A74" w:rsidRPr="00347160" w:rsidRDefault="00580A74" w:rsidP="00580A74">
      <w:pPr>
        <w:pStyle w:val="TABLE-title"/>
      </w:pPr>
      <w:bookmarkStart w:id="4003" w:name="_Ref436230637"/>
      <w:bookmarkStart w:id="4004" w:name="_Toc249289834"/>
      <w:bookmarkStart w:id="4005" w:name="_Toc277948661"/>
      <w:bookmarkStart w:id="4006" w:name="_Toc279392137"/>
      <w:bookmarkStart w:id="4007" w:name="_Toc279397415"/>
      <w:bookmarkStart w:id="4008" w:name="_Toc315426556"/>
      <w:bookmarkStart w:id="4009" w:name="_Toc355266110"/>
      <w:bookmarkStart w:id="4010" w:name="_Toc406428490"/>
      <w:bookmarkStart w:id="4011" w:name="_Toc408414833"/>
      <w:bookmarkStart w:id="4012" w:name="_Toc437856792"/>
      <w:bookmarkStart w:id="4013" w:name="_Toc97127503"/>
      <w:bookmarkStart w:id="4014" w:name="_Toc246861049"/>
      <w:bookmarkStart w:id="4015" w:name="_Toc392501930"/>
      <w:r w:rsidRPr="005709E1">
        <w:t xml:space="preserve">Table </w:t>
      </w:r>
      <w:fldSimple w:instr=" SEQ Table \* ARABIC ">
        <w:r w:rsidR="00DC4BE9">
          <w:rPr>
            <w:noProof/>
          </w:rPr>
          <w:t>61</w:t>
        </w:r>
      </w:fldSimple>
      <w:bookmarkEnd w:id="4003"/>
      <w:r w:rsidRPr="005709E1">
        <w:t xml:space="preserve"> – Summary of ACSE services</w:t>
      </w:r>
      <w:bookmarkEnd w:id="4004"/>
      <w:bookmarkEnd w:id="4005"/>
      <w:bookmarkEnd w:id="4006"/>
      <w:bookmarkEnd w:id="4007"/>
      <w:bookmarkEnd w:id="4008"/>
      <w:bookmarkEnd w:id="4009"/>
      <w:bookmarkEnd w:id="4010"/>
      <w:bookmarkEnd w:id="4011"/>
      <w:bookmarkEnd w:id="4012"/>
      <w:bookmarkEnd w:id="4013"/>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5"/>
        <w:gridCol w:w="4535"/>
      </w:tblGrid>
      <w:tr w:rsidR="00580A74" w:rsidRPr="00347160" w14:paraId="0B9715DF" w14:textId="77777777" w:rsidTr="00B67C8A">
        <w:trPr>
          <w:cantSplit/>
          <w:jc w:val="center"/>
        </w:trPr>
        <w:tc>
          <w:tcPr>
            <w:tcW w:w="4535" w:type="dxa"/>
          </w:tcPr>
          <w:p w14:paraId="1D32C325" w14:textId="77777777" w:rsidR="00580A74" w:rsidRPr="00347160" w:rsidRDefault="00580A74" w:rsidP="00521E1B">
            <w:pPr>
              <w:pStyle w:val="TABLE-col-heading"/>
              <w:spacing w:before="40" w:after="40"/>
            </w:pPr>
            <w:r w:rsidRPr="00347160">
              <w:t>Client side</w:t>
            </w:r>
          </w:p>
        </w:tc>
        <w:tc>
          <w:tcPr>
            <w:tcW w:w="4535" w:type="dxa"/>
          </w:tcPr>
          <w:p w14:paraId="3F75219B" w14:textId="77777777" w:rsidR="00580A74" w:rsidRPr="00347160" w:rsidRDefault="00580A74" w:rsidP="00521E1B">
            <w:pPr>
              <w:pStyle w:val="TABLE-col-heading"/>
              <w:spacing w:before="40" w:after="40"/>
            </w:pPr>
            <w:r w:rsidRPr="00347160">
              <w:t>Server side</w:t>
            </w:r>
          </w:p>
        </w:tc>
      </w:tr>
      <w:tr w:rsidR="00580A74" w:rsidRPr="00347160" w14:paraId="4F9FFE1E" w14:textId="77777777" w:rsidTr="00B67C8A">
        <w:trPr>
          <w:cantSplit/>
          <w:jc w:val="center"/>
        </w:trPr>
        <w:tc>
          <w:tcPr>
            <w:tcW w:w="4535" w:type="dxa"/>
          </w:tcPr>
          <w:p w14:paraId="3E2EC854" w14:textId="77777777" w:rsidR="00580A74" w:rsidRPr="00347160" w:rsidRDefault="00580A74" w:rsidP="00521E1B">
            <w:pPr>
              <w:pStyle w:val="TABLE-cell"/>
              <w:keepNext/>
              <w:spacing w:before="40" w:after="40"/>
            </w:pPr>
            <w:r w:rsidRPr="00347160">
              <w:t>COSEM-OPEN.request</w:t>
            </w:r>
          </w:p>
        </w:tc>
        <w:tc>
          <w:tcPr>
            <w:tcW w:w="4535" w:type="dxa"/>
          </w:tcPr>
          <w:p w14:paraId="23C820D3" w14:textId="77777777" w:rsidR="00580A74" w:rsidRPr="00347160" w:rsidRDefault="00580A74" w:rsidP="00521E1B">
            <w:pPr>
              <w:pStyle w:val="TABLE-cell"/>
              <w:keepNext/>
              <w:spacing w:before="40" w:after="40"/>
            </w:pPr>
            <w:r w:rsidRPr="00347160">
              <w:t>COSEM-OPEN.indication</w:t>
            </w:r>
          </w:p>
        </w:tc>
      </w:tr>
      <w:tr w:rsidR="00580A74" w:rsidRPr="00347160" w14:paraId="065BDEB1" w14:textId="77777777" w:rsidTr="00B67C8A">
        <w:trPr>
          <w:cantSplit/>
          <w:jc w:val="center"/>
        </w:trPr>
        <w:tc>
          <w:tcPr>
            <w:tcW w:w="4535" w:type="dxa"/>
          </w:tcPr>
          <w:p w14:paraId="47E498F8" w14:textId="77777777" w:rsidR="00580A74" w:rsidRPr="00347160" w:rsidRDefault="00580A74" w:rsidP="00521E1B">
            <w:pPr>
              <w:pStyle w:val="TABLE-cell"/>
              <w:keepNext/>
              <w:spacing w:before="40" w:after="40"/>
            </w:pPr>
            <w:r w:rsidRPr="00347160">
              <w:t>COSEM-OPEN.confirm</w:t>
            </w:r>
          </w:p>
        </w:tc>
        <w:tc>
          <w:tcPr>
            <w:tcW w:w="4535" w:type="dxa"/>
          </w:tcPr>
          <w:p w14:paraId="27CD344B" w14:textId="77777777" w:rsidR="00580A74" w:rsidRPr="00347160" w:rsidRDefault="00580A74" w:rsidP="00521E1B">
            <w:pPr>
              <w:pStyle w:val="TABLE-cell"/>
              <w:keepNext/>
              <w:spacing w:before="40" w:after="40"/>
            </w:pPr>
            <w:r w:rsidRPr="00347160">
              <w:t>COSEM-OPEN.response</w:t>
            </w:r>
          </w:p>
        </w:tc>
      </w:tr>
      <w:tr w:rsidR="00580A74" w:rsidRPr="00347160" w14:paraId="6B49962E" w14:textId="77777777" w:rsidTr="00B67C8A">
        <w:trPr>
          <w:cantSplit/>
          <w:jc w:val="center"/>
        </w:trPr>
        <w:tc>
          <w:tcPr>
            <w:tcW w:w="4535" w:type="dxa"/>
          </w:tcPr>
          <w:p w14:paraId="0D7ADDAF" w14:textId="77777777" w:rsidR="00580A74" w:rsidRPr="00347160" w:rsidRDefault="00580A74" w:rsidP="00521E1B">
            <w:pPr>
              <w:pStyle w:val="TABLE-cell"/>
              <w:keepNext/>
              <w:spacing w:before="40" w:after="40"/>
            </w:pPr>
            <w:r w:rsidRPr="00347160">
              <w:t>COSEM-RELEASE.request</w:t>
            </w:r>
          </w:p>
        </w:tc>
        <w:tc>
          <w:tcPr>
            <w:tcW w:w="4535" w:type="dxa"/>
          </w:tcPr>
          <w:p w14:paraId="3D972A96" w14:textId="77777777" w:rsidR="00580A74" w:rsidRPr="00347160" w:rsidRDefault="00580A74" w:rsidP="00521E1B">
            <w:pPr>
              <w:pStyle w:val="TABLE-cell"/>
              <w:keepNext/>
              <w:spacing w:before="40" w:after="40"/>
            </w:pPr>
            <w:r w:rsidRPr="00347160">
              <w:t>COSEM-RELEASE.indication</w:t>
            </w:r>
          </w:p>
        </w:tc>
      </w:tr>
      <w:tr w:rsidR="00580A74" w:rsidRPr="00347160" w14:paraId="4985F2DB" w14:textId="77777777" w:rsidTr="00B67C8A">
        <w:trPr>
          <w:cantSplit/>
          <w:jc w:val="center"/>
        </w:trPr>
        <w:tc>
          <w:tcPr>
            <w:tcW w:w="4535" w:type="dxa"/>
          </w:tcPr>
          <w:p w14:paraId="01134CD0" w14:textId="77777777" w:rsidR="00580A74" w:rsidRPr="00347160" w:rsidRDefault="00580A74" w:rsidP="00521E1B">
            <w:pPr>
              <w:pStyle w:val="TABLE-cell"/>
              <w:keepNext/>
              <w:spacing w:before="40" w:after="40"/>
            </w:pPr>
            <w:r w:rsidRPr="00347160">
              <w:t>COSEM-RELEASE.confirm</w:t>
            </w:r>
          </w:p>
        </w:tc>
        <w:tc>
          <w:tcPr>
            <w:tcW w:w="4535" w:type="dxa"/>
          </w:tcPr>
          <w:p w14:paraId="5C7682D4" w14:textId="77777777" w:rsidR="00580A74" w:rsidRPr="00347160" w:rsidRDefault="00580A74" w:rsidP="00521E1B">
            <w:pPr>
              <w:pStyle w:val="TABLE-cell"/>
              <w:keepNext/>
              <w:spacing w:before="40" w:after="40"/>
            </w:pPr>
            <w:r w:rsidRPr="00347160">
              <w:t>COSEM-RELEASE.response</w:t>
            </w:r>
          </w:p>
        </w:tc>
      </w:tr>
      <w:tr w:rsidR="00580A74" w:rsidRPr="00347160" w14:paraId="383C8F82" w14:textId="77777777" w:rsidTr="00B67C8A">
        <w:trPr>
          <w:cantSplit/>
          <w:jc w:val="center"/>
        </w:trPr>
        <w:tc>
          <w:tcPr>
            <w:tcW w:w="4535" w:type="dxa"/>
          </w:tcPr>
          <w:p w14:paraId="32C299D2" w14:textId="77777777" w:rsidR="00580A74" w:rsidRPr="00347160" w:rsidRDefault="00580A74" w:rsidP="00521E1B">
            <w:pPr>
              <w:pStyle w:val="TABLE-cell"/>
              <w:keepNext/>
              <w:spacing w:before="40" w:after="40"/>
            </w:pPr>
            <w:r w:rsidRPr="00347160">
              <w:t>COSEM-ABORT.indication</w:t>
            </w:r>
          </w:p>
        </w:tc>
        <w:tc>
          <w:tcPr>
            <w:tcW w:w="4535" w:type="dxa"/>
          </w:tcPr>
          <w:p w14:paraId="6E93D418" w14:textId="77777777" w:rsidR="00580A74" w:rsidRPr="00347160" w:rsidRDefault="00580A74" w:rsidP="00521E1B">
            <w:pPr>
              <w:pStyle w:val="TABLE-cell"/>
              <w:keepNext/>
              <w:spacing w:before="40" w:after="40"/>
            </w:pPr>
            <w:r w:rsidRPr="00347160">
              <w:t>COSEM-ABORT.indication</w:t>
            </w:r>
          </w:p>
        </w:tc>
      </w:tr>
    </w:tbl>
    <w:p w14:paraId="065A528F" w14:textId="77777777" w:rsidR="00B67C8A" w:rsidRDefault="00B67C8A" w:rsidP="00B67C8A">
      <w:pPr>
        <w:pStyle w:val="NOTE"/>
      </w:pPr>
    </w:p>
    <w:p w14:paraId="521DF3BE" w14:textId="7B054DA9" w:rsidR="00E74729" w:rsidRPr="005709E1" w:rsidRDefault="00E74729" w:rsidP="00E74729">
      <w:pPr>
        <w:pStyle w:val="TABLE-title"/>
      </w:pPr>
      <w:bookmarkStart w:id="4016" w:name="_Ref436230638"/>
      <w:bookmarkStart w:id="4017" w:name="_Toc437856793"/>
      <w:bookmarkStart w:id="4018" w:name="_Toc97127504"/>
      <w:r w:rsidRPr="005709E1">
        <w:lastRenderedPageBreak/>
        <w:t xml:space="preserve">Table </w:t>
      </w:r>
      <w:fldSimple w:instr=" SEQ Table \* ARABIC ">
        <w:r w:rsidR="00DC4BE9">
          <w:rPr>
            <w:noProof/>
          </w:rPr>
          <w:t>62</w:t>
        </w:r>
      </w:fldSimple>
      <w:bookmarkEnd w:id="4016"/>
      <w:r w:rsidRPr="005709E1">
        <w:t xml:space="preserve"> – Summary of </w:t>
      </w:r>
      <w:bookmarkEnd w:id="4014"/>
      <w:r w:rsidRPr="005709E1">
        <w:t>xDLMS services</w:t>
      </w:r>
      <w:bookmarkEnd w:id="4017"/>
      <w:bookmarkEnd w:id="4018"/>
      <w:r w:rsidRPr="005709E1">
        <w:t xml:space="preserve"> </w:t>
      </w:r>
      <w:bookmarkEnd w:id="4015"/>
      <w:r w:rsidRPr="005709E1">
        <w:fldChar w:fldCharType="begin"/>
      </w:r>
      <w:r w:rsidRPr="005709E1">
        <w:instrText xml:space="preserve"> XE "xDLMS services, LN referencing" </w:instrText>
      </w:r>
      <w:r w:rsidRPr="005709E1">
        <w:fldChar w:fldCharType="end"/>
      </w:r>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
        <w:gridCol w:w="4475"/>
        <w:gridCol w:w="4478"/>
        <w:gridCol w:w="112"/>
      </w:tblGrid>
      <w:tr w:rsidR="00E74729" w:rsidRPr="005709E1" w14:paraId="659DC33C" w14:textId="77777777" w:rsidTr="00767F5D">
        <w:trPr>
          <w:gridAfter w:val="1"/>
          <w:wAfter w:w="113" w:type="dxa"/>
          <w:cantSplit/>
          <w:jc w:val="center"/>
        </w:trPr>
        <w:tc>
          <w:tcPr>
            <w:tcW w:w="4534" w:type="dxa"/>
            <w:gridSpan w:val="2"/>
            <w:tcBorders>
              <w:top w:val="single" w:sz="4" w:space="0" w:color="auto"/>
              <w:left w:val="single" w:sz="4" w:space="0" w:color="auto"/>
              <w:bottom w:val="single" w:sz="4" w:space="0" w:color="auto"/>
              <w:right w:val="single" w:sz="4" w:space="0" w:color="auto"/>
            </w:tcBorders>
            <w:hideMark/>
          </w:tcPr>
          <w:p w14:paraId="621C97EA" w14:textId="77777777" w:rsidR="00E74729" w:rsidRPr="005709E1" w:rsidRDefault="00E74729" w:rsidP="00521E1B">
            <w:pPr>
              <w:pStyle w:val="TABLE-col-heading"/>
            </w:pPr>
            <w:r w:rsidRPr="005709E1">
              <w:t>Client side</w:t>
            </w:r>
          </w:p>
        </w:tc>
        <w:tc>
          <w:tcPr>
            <w:tcW w:w="4536" w:type="dxa"/>
            <w:tcBorders>
              <w:top w:val="single" w:sz="4" w:space="0" w:color="auto"/>
              <w:left w:val="single" w:sz="4" w:space="0" w:color="auto"/>
              <w:bottom w:val="single" w:sz="4" w:space="0" w:color="auto"/>
              <w:right w:val="single" w:sz="4" w:space="0" w:color="auto"/>
            </w:tcBorders>
            <w:hideMark/>
          </w:tcPr>
          <w:p w14:paraId="7DFCC851" w14:textId="77777777" w:rsidR="00E74729" w:rsidRPr="005709E1" w:rsidRDefault="00E74729" w:rsidP="00521E1B">
            <w:pPr>
              <w:pStyle w:val="TABLE-col-heading"/>
            </w:pPr>
            <w:r w:rsidRPr="005709E1">
              <w:t>Server side</w:t>
            </w:r>
          </w:p>
        </w:tc>
      </w:tr>
      <w:tr w:rsidR="00580A74" w:rsidRPr="005709E1" w14:paraId="7162D766" w14:textId="77777777" w:rsidTr="00767F5D">
        <w:trPr>
          <w:gridAfter w:val="1"/>
          <w:wAfter w:w="113" w:type="dxa"/>
          <w:cantSplit/>
          <w:jc w:val="center"/>
        </w:trPr>
        <w:tc>
          <w:tcPr>
            <w:tcW w:w="9070" w:type="dxa"/>
            <w:gridSpan w:val="3"/>
            <w:tcBorders>
              <w:top w:val="single" w:sz="4" w:space="0" w:color="auto"/>
              <w:left w:val="single" w:sz="4" w:space="0" w:color="auto"/>
              <w:bottom w:val="single" w:sz="4" w:space="0" w:color="auto"/>
              <w:right w:val="single" w:sz="4" w:space="0" w:color="auto"/>
            </w:tcBorders>
          </w:tcPr>
          <w:p w14:paraId="7057BFB8" w14:textId="77777777" w:rsidR="00580A74" w:rsidRPr="005709E1" w:rsidRDefault="00580A74" w:rsidP="00521E1B">
            <w:pPr>
              <w:pStyle w:val="TABLE-col-heading"/>
            </w:pPr>
            <w:r w:rsidRPr="005709E1">
              <w:t>LN referencing</w:t>
            </w:r>
          </w:p>
        </w:tc>
      </w:tr>
      <w:tr w:rsidR="00E74729" w:rsidRPr="005709E1" w14:paraId="50DCFAA1" w14:textId="77777777" w:rsidTr="00767F5D">
        <w:trPr>
          <w:gridAfter w:val="1"/>
          <w:wAfter w:w="113" w:type="dxa"/>
          <w:cantSplit/>
          <w:jc w:val="center"/>
        </w:trPr>
        <w:tc>
          <w:tcPr>
            <w:tcW w:w="4534" w:type="dxa"/>
            <w:gridSpan w:val="2"/>
            <w:tcBorders>
              <w:top w:val="single" w:sz="4" w:space="0" w:color="auto"/>
              <w:left w:val="single" w:sz="4" w:space="0" w:color="auto"/>
              <w:bottom w:val="single" w:sz="4" w:space="0" w:color="auto"/>
              <w:right w:val="single" w:sz="4" w:space="0" w:color="auto"/>
            </w:tcBorders>
            <w:hideMark/>
          </w:tcPr>
          <w:p w14:paraId="77EE5113" w14:textId="77777777" w:rsidR="00E74729" w:rsidRPr="005709E1" w:rsidRDefault="00E74729" w:rsidP="00521E1B">
            <w:pPr>
              <w:pStyle w:val="TABLE-cell"/>
              <w:keepNext/>
            </w:pPr>
            <w:r w:rsidRPr="005709E1">
              <w:t>GET.request</w:t>
            </w:r>
          </w:p>
        </w:tc>
        <w:tc>
          <w:tcPr>
            <w:tcW w:w="4536" w:type="dxa"/>
            <w:tcBorders>
              <w:top w:val="single" w:sz="4" w:space="0" w:color="auto"/>
              <w:left w:val="single" w:sz="4" w:space="0" w:color="auto"/>
              <w:bottom w:val="single" w:sz="4" w:space="0" w:color="auto"/>
              <w:right w:val="single" w:sz="4" w:space="0" w:color="auto"/>
            </w:tcBorders>
            <w:hideMark/>
          </w:tcPr>
          <w:p w14:paraId="0CA92AD6" w14:textId="77777777" w:rsidR="00E74729" w:rsidRPr="005709E1" w:rsidRDefault="00E74729" w:rsidP="00521E1B">
            <w:pPr>
              <w:pStyle w:val="TABLE-cell"/>
              <w:keepNext/>
            </w:pPr>
            <w:r w:rsidRPr="005709E1">
              <w:t>GET.indication</w:t>
            </w:r>
          </w:p>
        </w:tc>
      </w:tr>
      <w:tr w:rsidR="00E74729" w:rsidRPr="005709E1" w14:paraId="01357DA2" w14:textId="77777777" w:rsidTr="00767F5D">
        <w:trPr>
          <w:gridAfter w:val="1"/>
          <w:wAfter w:w="113" w:type="dxa"/>
          <w:cantSplit/>
          <w:jc w:val="center"/>
        </w:trPr>
        <w:tc>
          <w:tcPr>
            <w:tcW w:w="4534" w:type="dxa"/>
            <w:gridSpan w:val="2"/>
            <w:tcBorders>
              <w:top w:val="single" w:sz="4" w:space="0" w:color="auto"/>
              <w:left w:val="single" w:sz="4" w:space="0" w:color="auto"/>
              <w:bottom w:val="single" w:sz="4" w:space="0" w:color="auto"/>
              <w:right w:val="single" w:sz="4" w:space="0" w:color="auto"/>
            </w:tcBorders>
            <w:hideMark/>
          </w:tcPr>
          <w:p w14:paraId="4887D6BE" w14:textId="77777777" w:rsidR="00E74729" w:rsidRPr="005709E1" w:rsidRDefault="00E74729" w:rsidP="00521E1B">
            <w:pPr>
              <w:pStyle w:val="TABLE-cell"/>
              <w:keepNext/>
            </w:pPr>
            <w:r w:rsidRPr="005709E1">
              <w:t>GET.confirm</w:t>
            </w:r>
          </w:p>
        </w:tc>
        <w:tc>
          <w:tcPr>
            <w:tcW w:w="4536" w:type="dxa"/>
            <w:tcBorders>
              <w:top w:val="single" w:sz="4" w:space="0" w:color="auto"/>
              <w:left w:val="single" w:sz="4" w:space="0" w:color="auto"/>
              <w:bottom w:val="single" w:sz="4" w:space="0" w:color="auto"/>
              <w:right w:val="single" w:sz="4" w:space="0" w:color="auto"/>
            </w:tcBorders>
            <w:hideMark/>
          </w:tcPr>
          <w:p w14:paraId="1E461237" w14:textId="77777777" w:rsidR="00E74729" w:rsidRPr="005709E1" w:rsidRDefault="00E74729" w:rsidP="00521E1B">
            <w:pPr>
              <w:pStyle w:val="TABLE-cell"/>
              <w:keepNext/>
            </w:pPr>
            <w:r w:rsidRPr="005709E1">
              <w:t>GET.response</w:t>
            </w:r>
          </w:p>
        </w:tc>
      </w:tr>
      <w:tr w:rsidR="00E74729" w:rsidRPr="005709E1" w14:paraId="41C02E4E" w14:textId="77777777" w:rsidTr="00767F5D">
        <w:trPr>
          <w:gridAfter w:val="1"/>
          <w:wAfter w:w="113" w:type="dxa"/>
          <w:cantSplit/>
          <w:jc w:val="center"/>
        </w:trPr>
        <w:tc>
          <w:tcPr>
            <w:tcW w:w="4534" w:type="dxa"/>
            <w:gridSpan w:val="2"/>
            <w:tcBorders>
              <w:top w:val="single" w:sz="4" w:space="0" w:color="auto"/>
              <w:left w:val="single" w:sz="4" w:space="0" w:color="auto"/>
              <w:bottom w:val="single" w:sz="4" w:space="0" w:color="auto"/>
              <w:right w:val="single" w:sz="4" w:space="0" w:color="auto"/>
            </w:tcBorders>
            <w:hideMark/>
          </w:tcPr>
          <w:p w14:paraId="7C21656C" w14:textId="77777777" w:rsidR="00E74729" w:rsidRPr="005709E1" w:rsidRDefault="00E74729" w:rsidP="00521E1B">
            <w:pPr>
              <w:pStyle w:val="TABLE-cell"/>
              <w:keepNext/>
            </w:pPr>
            <w:r w:rsidRPr="005709E1">
              <w:t>SET.request</w:t>
            </w:r>
          </w:p>
        </w:tc>
        <w:tc>
          <w:tcPr>
            <w:tcW w:w="4536" w:type="dxa"/>
            <w:tcBorders>
              <w:top w:val="single" w:sz="4" w:space="0" w:color="auto"/>
              <w:left w:val="single" w:sz="4" w:space="0" w:color="auto"/>
              <w:bottom w:val="single" w:sz="4" w:space="0" w:color="auto"/>
              <w:right w:val="single" w:sz="4" w:space="0" w:color="auto"/>
            </w:tcBorders>
            <w:hideMark/>
          </w:tcPr>
          <w:p w14:paraId="283CDB92" w14:textId="77777777" w:rsidR="00E74729" w:rsidRPr="005709E1" w:rsidRDefault="00E74729" w:rsidP="00521E1B">
            <w:pPr>
              <w:pStyle w:val="TABLE-cell"/>
              <w:keepNext/>
            </w:pPr>
            <w:r w:rsidRPr="005709E1">
              <w:t>SET.indication</w:t>
            </w:r>
          </w:p>
        </w:tc>
      </w:tr>
      <w:tr w:rsidR="00E74729" w:rsidRPr="005709E1" w14:paraId="0B662A61" w14:textId="77777777" w:rsidTr="00767F5D">
        <w:trPr>
          <w:gridAfter w:val="1"/>
          <w:wAfter w:w="113" w:type="dxa"/>
          <w:cantSplit/>
          <w:jc w:val="center"/>
        </w:trPr>
        <w:tc>
          <w:tcPr>
            <w:tcW w:w="4534" w:type="dxa"/>
            <w:gridSpan w:val="2"/>
            <w:tcBorders>
              <w:top w:val="single" w:sz="4" w:space="0" w:color="auto"/>
              <w:left w:val="single" w:sz="4" w:space="0" w:color="auto"/>
              <w:bottom w:val="single" w:sz="4" w:space="0" w:color="auto"/>
              <w:right w:val="single" w:sz="4" w:space="0" w:color="auto"/>
            </w:tcBorders>
            <w:hideMark/>
          </w:tcPr>
          <w:p w14:paraId="04BD3E02" w14:textId="77777777" w:rsidR="00E74729" w:rsidRPr="005709E1" w:rsidRDefault="00E74729" w:rsidP="00521E1B">
            <w:pPr>
              <w:pStyle w:val="TABLE-cell"/>
              <w:keepNext/>
            </w:pPr>
            <w:r w:rsidRPr="005709E1">
              <w:t>SET.confirm</w:t>
            </w:r>
          </w:p>
        </w:tc>
        <w:tc>
          <w:tcPr>
            <w:tcW w:w="4536" w:type="dxa"/>
            <w:tcBorders>
              <w:top w:val="single" w:sz="4" w:space="0" w:color="auto"/>
              <w:left w:val="single" w:sz="4" w:space="0" w:color="auto"/>
              <w:bottom w:val="single" w:sz="4" w:space="0" w:color="auto"/>
              <w:right w:val="single" w:sz="4" w:space="0" w:color="auto"/>
            </w:tcBorders>
            <w:hideMark/>
          </w:tcPr>
          <w:p w14:paraId="6B0073C5" w14:textId="77777777" w:rsidR="00E74729" w:rsidRPr="005709E1" w:rsidRDefault="00E74729" w:rsidP="00521E1B">
            <w:pPr>
              <w:pStyle w:val="TABLE-cell"/>
              <w:keepNext/>
            </w:pPr>
            <w:r w:rsidRPr="005709E1">
              <w:t>SET.response</w:t>
            </w:r>
          </w:p>
        </w:tc>
      </w:tr>
      <w:tr w:rsidR="00E74729" w:rsidRPr="005709E1" w14:paraId="13B1D662" w14:textId="77777777" w:rsidTr="00767F5D">
        <w:trPr>
          <w:gridAfter w:val="1"/>
          <w:wAfter w:w="113" w:type="dxa"/>
          <w:cantSplit/>
          <w:jc w:val="center"/>
        </w:trPr>
        <w:tc>
          <w:tcPr>
            <w:tcW w:w="4534" w:type="dxa"/>
            <w:gridSpan w:val="2"/>
            <w:tcBorders>
              <w:top w:val="single" w:sz="4" w:space="0" w:color="auto"/>
              <w:left w:val="single" w:sz="4" w:space="0" w:color="auto"/>
              <w:bottom w:val="single" w:sz="4" w:space="0" w:color="auto"/>
              <w:right w:val="single" w:sz="4" w:space="0" w:color="auto"/>
            </w:tcBorders>
            <w:hideMark/>
          </w:tcPr>
          <w:p w14:paraId="69748E99" w14:textId="77777777" w:rsidR="00E74729" w:rsidRPr="005709E1" w:rsidRDefault="00E74729" w:rsidP="00521E1B">
            <w:pPr>
              <w:pStyle w:val="TABLE-cell"/>
              <w:keepNext/>
            </w:pPr>
            <w:r w:rsidRPr="005709E1">
              <w:t>ACTION.request</w:t>
            </w:r>
          </w:p>
        </w:tc>
        <w:tc>
          <w:tcPr>
            <w:tcW w:w="4536" w:type="dxa"/>
            <w:tcBorders>
              <w:top w:val="single" w:sz="4" w:space="0" w:color="auto"/>
              <w:left w:val="single" w:sz="4" w:space="0" w:color="auto"/>
              <w:bottom w:val="single" w:sz="4" w:space="0" w:color="auto"/>
              <w:right w:val="single" w:sz="4" w:space="0" w:color="auto"/>
            </w:tcBorders>
            <w:hideMark/>
          </w:tcPr>
          <w:p w14:paraId="378F68BC" w14:textId="77777777" w:rsidR="00E74729" w:rsidRPr="005709E1" w:rsidRDefault="00E74729" w:rsidP="00521E1B">
            <w:pPr>
              <w:pStyle w:val="TABLE-cell"/>
              <w:keepNext/>
            </w:pPr>
            <w:r w:rsidRPr="005709E1">
              <w:t>ACTION.indication</w:t>
            </w:r>
          </w:p>
        </w:tc>
      </w:tr>
      <w:tr w:rsidR="00E74729" w:rsidRPr="005709E1" w14:paraId="17551097" w14:textId="77777777" w:rsidTr="00767F5D">
        <w:trPr>
          <w:gridAfter w:val="1"/>
          <w:wAfter w:w="113" w:type="dxa"/>
          <w:cantSplit/>
          <w:jc w:val="center"/>
        </w:trPr>
        <w:tc>
          <w:tcPr>
            <w:tcW w:w="4534" w:type="dxa"/>
            <w:gridSpan w:val="2"/>
            <w:tcBorders>
              <w:top w:val="single" w:sz="4" w:space="0" w:color="auto"/>
              <w:left w:val="single" w:sz="4" w:space="0" w:color="auto"/>
              <w:bottom w:val="single" w:sz="4" w:space="0" w:color="auto"/>
              <w:right w:val="single" w:sz="4" w:space="0" w:color="auto"/>
            </w:tcBorders>
            <w:hideMark/>
          </w:tcPr>
          <w:p w14:paraId="287A182A" w14:textId="77777777" w:rsidR="00E74729" w:rsidRPr="005709E1" w:rsidRDefault="00E74729" w:rsidP="00521E1B">
            <w:pPr>
              <w:pStyle w:val="TABLE-cell"/>
              <w:keepNext/>
            </w:pPr>
            <w:r w:rsidRPr="005709E1">
              <w:t>ACTION.confirm</w:t>
            </w:r>
          </w:p>
        </w:tc>
        <w:tc>
          <w:tcPr>
            <w:tcW w:w="4536" w:type="dxa"/>
            <w:tcBorders>
              <w:top w:val="single" w:sz="4" w:space="0" w:color="auto"/>
              <w:left w:val="single" w:sz="4" w:space="0" w:color="auto"/>
              <w:bottom w:val="single" w:sz="4" w:space="0" w:color="auto"/>
              <w:right w:val="single" w:sz="4" w:space="0" w:color="auto"/>
            </w:tcBorders>
            <w:hideMark/>
          </w:tcPr>
          <w:p w14:paraId="6EFDBD53" w14:textId="77777777" w:rsidR="00E74729" w:rsidRPr="005709E1" w:rsidRDefault="00E74729" w:rsidP="00521E1B">
            <w:pPr>
              <w:pStyle w:val="TABLE-cell"/>
              <w:keepNext/>
            </w:pPr>
            <w:r w:rsidRPr="005709E1">
              <w:t>ACTION.response</w:t>
            </w:r>
          </w:p>
        </w:tc>
      </w:tr>
      <w:tr w:rsidR="00E74729" w:rsidRPr="005709E1" w14:paraId="4B52FE6F" w14:textId="77777777" w:rsidTr="00767F5D">
        <w:trPr>
          <w:gridAfter w:val="1"/>
          <w:wAfter w:w="113" w:type="dxa"/>
          <w:cantSplit/>
          <w:jc w:val="center"/>
        </w:trPr>
        <w:tc>
          <w:tcPr>
            <w:tcW w:w="4534" w:type="dxa"/>
            <w:gridSpan w:val="2"/>
            <w:tcBorders>
              <w:top w:val="single" w:sz="4" w:space="0" w:color="auto"/>
              <w:left w:val="single" w:sz="4" w:space="0" w:color="auto"/>
              <w:bottom w:val="single" w:sz="4" w:space="0" w:color="auto"/>
              <w:right w:val="single" w:sz="4" w:space="0" w:color="auto"/>
            </w:tcBorders>
            <w:hideMark/>
          </w:tcPr>
          <w:p w14:paraId="356A3903" w14:textId="77777777" w:rsidR="00E74729" w:rsidRPr="005709E1" w:rsidRDefault="00E74729" w:rsidP="00521E1B">
            <w:pPr>
              <w:pStyle w:val="TABLE-cell"/>
              <w:keepNext/>
            </w:pPr>
            <w:r w:rsidRPr="005709E1">
              <w:t>ACCESS.request</w:t>
            </w:r>
          </w:p>
        </w:tc>
        <w:tc>
          <w:tcPr>
            <w:tcW w:w="4536" w:type="dxa"/>
            <w:tcBorders>
              <w:top w:val="single" w:sz="4" w:space="0" w:color="auto"/>
              <w:left w:val="single" w:sz="4" w:space="0" w:color="auto"/>
              <w:bottom w:val="single" w:sz="4" w:space="0" w:color="auto"/>
              <w:right w:val="single" w:sz="4" w:space="0" w:color="auto"/>
            </w:tcBorders>
            <w:hideMark/>
          </w:tcPr>
          <w:p w14:paraId="4719FEDB" w14:textId="77777777" w:rsidR="00E74729" w:rsidRPr="005709E1" w:rsidRDefault="00E74729" w:rsidP="00521E1B">
            <w:pPr>
              <w:pStyle w:val="TABLE-cell"/>
              <w:keepNext/>
            </w:pPr>
            <w:r w:rsidRPr="005709E1">
              <w:t>ACCESS.indication</w:t>
            </w:r>
          </w:p>
        </w:tc>
      </w:tr>
      <w:tr w:rsidR="00E74729" w:rsidRPr="005709E1" w14:paraId="185425E0" w14:textId="77777777" w:rsidTr="00767F5D">
        <w:trPr>
          <w:gridAfter w:val="1"/>
          <w:wAfter w:w="113" w:type="dxa"/>
          <w:cantSplit/>
          <w:jc w:val="center"/>
        </w:trPr>
        <w:tc>
          <w:tcPr>
            <w:tcW w:w="4534" w:type="dxa"/>
            <w:gridSpan w:val="2"/>
            <w:tcBorders>
              <w:top w:val="single" w:sz="4" w:space="0" w:color="auto"/>
              <w:left w:val="single" w:sz="4" w:space="0" w:color="auto"/>
              <w:bottom w:val="single" w:sz="4" w:space="0" w:color="auto"/>
              <w:right w:val="single" w:sz="4" w:space="0" w:color="auto"/>
            </w:tcBorders>
            <w:hideMark/>
          </w:tcPr>
          <w:p w14:paraId="49F7D139" w14:textId="77777777" w:rsidR="00E74729" w:rsidRPr="005709E1" w:rsidRDefault="00E74729" w:rsidP="00521E1B">
            <w:pPr>
              <w:pStyle w:val="TABLE-cell"/>
              <w:keepNext/>
            </w:pPr>
            <w:r w:rsidRPr="005709E1">
              <w:t>ACCESS.confirm</w:t>
            </w:r>
          </w:p>
        </w:tc>
        <w:tc>
          <w:tcPr>
            <w:tcW w:w="4536" w:type="dxa"/>
            <w:tcBorders>
              <w:top w:val="single" w:sz="4" w:space="0" w:color="auto"/>
              <w:left w:val="single" w:sz="4" w:space="0" w:color="auto"/>
              <w:bottom w:val="single" w:sz="4" w:space="0" w:color="auto"/>
              <w:right w:val="single" w:sz="4" w:space="0" w:color="auto"/>
            </w:tcBorders>
            <w:hideMark/>
          </w:tcPr>
          <w:p w14:paraId="43225CEF" w14:textId="77777777" w:rsidR="00E74729" w:rsidRPr="005709E1" w:rsidRDefault="00E74729" w:rsidP="00521E1B">
            <w:pPr>
              <w:pStyle w:val="TABLE-cell"/>
              <w:keepNext/>
            </w:pPr>
            <w:r w:rsidRPr="005709E1">
              <w:t>ACCESS.response</w:t>
            </w:r>
          </w:p>
        </w:tc>
      </w:tr>
      <w:tr w:rsidR="00E74729" w:rsidRPr="005709E1" w14:paraId="45281615" w14:textId="77777777" w:rsidTr="00767F5D">
        <w:trPr>
          <w:gridAfter w:val="1"/>
          <w:wAfter w:w="113" w:type="dxa"/>
          <w:cantSplit/>
          <w:jc w:val="center"/>
        </w:trPr>
        <w:tc>
          <w:tcPr>
            <w:tcW w:w="4534" w:type="dxa"/>
            <w:gridSpan w:val="2"/>
            <w:tcBorders>
              <w:top w:val="single" w:sz="4" w:space="0" w:color="auto"/>
              <w:left w:val="single" w:sz="4" w:space="0" w:color="auto"/>
              <w:bottom w:val="single" w:sz="4" w:space="0" w:color="auto"/>
              <w:right w:val="single" w:sz="4" w:space="0" w:color="auto"/>
            </w:tcBorders>
            <w:hideMark/>
          </w:tcPr>
          <w:p w14:paraId="6F3DCF2D" w14:textId="77777777" w:rsidR="00E74729" w:rsidRPr="005709E1" w:rsidRDefault="00E74729" w:rsidP="00521E1B">
            <w:pPr>
              <w:pStyle w:val="TABLE-cell"/>
              <w:keepNext/>
            </w:pPr>
            <w:r w:rsidRPr="005709E1">
              <w:t>EventNotification.indication</w:t>
            </w:r>
          </w:p>
        </w:tc>
        <w:tc>
          <w:tcPr>
            <w:tcW w:w="4536" w:type="dxa"/>
            <w:tcBorders>
              <w:top w:val="single" w:sz="4" w:space="0" w:color="auto"/>
              <w:left w:val="single" w:sz="4" w:space="0" w:color="auto"/>
              <w:bottom w:val="single" w:sz="4" w:space="0" w:color="auto"/>
              <w:right w:val="single" w:sz="4" w:space="0" w:color="auto"/>
            </w:tcBorders>
            <w:hideMark/>
          </w:tcPr>
          <w:p w14:paraId="3141D228" w14:textId="77777777" w:rsidR="00E74729" w:rsidRPr="005709E1" w:rsidRDefault="00E74729" w:rsidP="00521E1B">
            <w:pPr>
              <w:pStyle w:val="TABLE-cell"/>
              <w:keepNext/>
            </w:pPr>
            <w:r w:rsidRPr="005709E1">
              <w:t>EventNotification.request</w:t>
            </w:r>
          </w:p>
        </w:tc>
      </w:tr>
      <w:tr w:rsidR="00E74729" w:rsidRPr="005709E1" w14:paraId="3639BE34" w14:textId="77777777" w:rsidTr="00767F5D">
        <w:trPr>
          <w:gridAfter w:val="1"/>
          <w:wAfter w:w="113" w:type="dxa"/>
          <w:cantSplit/>
          <w:jc w:val="center"/>
        </w:trPr>
        <w:tc>
          <w:tcPr>
            <w:tcW w:w="4534" w:type="dxa"/>
            <w:gridSpan w:val="2"/>
            <w:tcBorders>
              <w:top w:val="single" w:sz="4" w:space="0" w:color="auto"/>
              <w:left w:val="single" w:sz="4" w:space="0" w:color="auto"/>
              <w:bottom w:val="single" w:sz="4" w:space="0" w:color="auto"/>
              <w:right w:val="single" w:sz="4" w:space="0" w:color="auto"/>
            </w:tcBorders>
            <w:hideMark/>
          </w:tcPr>
          <w:p w14:paraId="2DE3FD65" w14:textId="77777777" w:rsidR="00E74729" w:rsidRPr="005709E1" w:rsidRDefault="00E74729" w:rsidP="00521E1B">
            <w:pPr>
              <w:pStyle w:val="TABLE-cell"/>
              <w:keepNext/>
            </w:pPr>
            <w:r w:rsidRPr="005709E1">
              <w:t>TriggerEventNotificationSending.request</w:t>
            </w:r>
          </w:p>
        </w:tc>
        <w:tc>
          <w:tcPr>
            <w:tcW w:w="4536" w:type="dxa"/>
            <w:tcBorders>
              <w:top w:val="single" w:sz="4" w:space="0" w:color="auto"/>
              <w:left w:val="single" w:sz="4" w:space="0" w:color="auto"/>
              <w:bottom w:val="single" w:sz="4" w:space="0" w:color="auto"/>
              <w:right w:val="single" w:sz="4" w:space="0" w:color="auto"/>
            </w:tcBorders>
            <w:hideMark/>
          </w:tcPr>
          <w:p w14:paraId="1E7CD666" w14:textId="77777777" w:rsidR="00E74729" w:rsidRPr="005709E1" w:rsidRDefault="00E74729" w:rsidP="00521E1B">
            <w:pPr>
              <w:pStyle w:val="TABLE-cell"/>
              <w:keepNext/>
            </w:pPr>
            <w:r w:rsidRPr="005709E1">
              <w:t>–</w:t>
            </w:r>
          </w:p>
        </w:tc>
      </w:tr>
      <w:tr w:rsidR="00E74729" w:rsidRPr="005709E1" w14:paraId="3EBB7A31" w14:textId="77777777" w:rsidTr="00767F5D">
        <w:trPr>
          <w:gridAfter w:val="1"/>
          <w:wAfter w:w="113" w:type="dxa"/>
          <w:cantSplit/>
          <w:jc w:val="center"/>
        </w:trPr>
        <w:tc>
          <w:tcPr>
            <w:tcW w:w="4534" w:type="dxa"/>
            <w:gridSpan w:val="2"/>
            <w:tcBorders>
              <w:top w:val="single" w:sz="4" w:space="0" w:color="auto"/>
              <w:left w:val="single" w:sz="4" w:space="0" w:color="auto"/>
              <w:bottom w:val="single" w:sz="4" w:space="0" w:color="auto"/>
              <w:right w:val="single" w:sz="4" w:space="0" w:color="auto"/>
            </w:tcBorders>
            <w:hideMark/>
          </w:tcPr>
          <w:p w14:paraId="60429EBD" w14:textId="77777777" w:rsidR="00E74729" w:rsidRPr="005709E1" w:rsidRDefault="00E74729" w:rsidP="00521E1B">
            <w:pPr>
              <w:pStyle w:val="TABLE-cell"/>
              <w:keepNext/>
            </w:pPr>
            <w:r w:rsidRPr="005709E1">
              <w:t>DataNotification.indication</w:t>
            </w:r>
          </w:p>
        </w:tc>
        <w:tc>
          <w:tcPr>
            <w:tcW w:w="4536" w:type="dxa"/>
            <w:tcBorders>
              <w:top w:val="single" w:sz="4" w:space="0" w:color="auto"/>
              <w:left w:val="single" w:sz="4" w:space="0" w:color="auto"/>
              <w:bottom w:val="single" w:sz="4" w:space="0" w:color="auto"/>
              <w:right w:val="single" w:sz="4" w:space="0" w:color="auto"/>
            </w:tcBorders>
            <w:hideMark/>
          </w:tcPr>
          <w:p w14:paraId="76D0AE4B" w14:textId="77777777" w:rsidR="00E74729" w:rsidRPr="005709E1" w:rsidRDefault="00E74729" w:rsidP="00521E1B">
            <w:pPr>
              <w:pStyle w:val="TABLE-cell"/>
              <w:keepNext/>
            </w:pPr>
            <w:r w:rsidRPr="005709E1">
              <w:t>DataNotification.request</w:t>
            </w:r>
          </w:p>
        </w:tc>
      </w:tr>
      <w:tr w:rsidR="00CC71B1" w:rsidRPr="005709E1" w14:paraId="4CF02614" w14:textId="77777777" w:rsidTr="00767F5D">
        <w:trPr>
          <w:gridBefore w:val="1"/>
          <w:cantSplit/>
          <w:jc w:val="center"/>
          <w:ins w:id="4019" w:author="John Cowburn" w:date="2021-02-03T16:40:00Z"/>
        </w:trPr>
        <w:tc>
          <w:tcPr>
            <w:tcW w:w="4534" w:type="dxa"/>
            <w:tcBorders>
              <w:top w:val="single" w:sz="4" w:space="0" w:color="auto"/>
              <w:left w:val="single" w:sz="4" w:space="0" w:color="auto"/>
              <w:bottom w:val="single" w:sz="4" w:space="0" w:color="auto"/>
              <w:right w:val="single" w:sz="4" w:space="0" w:color="auto"/>
            </w:tcBorders>
          </w:tcPr>
          <w:p w14:paraId="04D84A24" w14:textId="537B8CA9" w:rsidR="00767F5D" w:rsidRPr="005709E1" w:rsidRDefault="00767F5D" w:rsidP="00767F5D">
            <w:pPr>
              <w:pStyle w:val="TABLE-cell"/>
              <w:keepNext/>
              <w:rPr>
                <w:ins w:id="4020" w:author="John Cowburn" w:date="2021-02-03T16:40:00Z"/>
              </w:rPr>
            </w:pPr>
            <w:ins w:id="4021" w:author="John Cowburn" w:date="2021-02-03T16:41:00Z">
              <w:r w:rsidRPr="00E67ACB">
                <w:rPr>
                  <w:highlight w:val="yellow"/>
                </w:rPr>
                <w:t>DataNotification.response</w:t>
              </w:r>
            </w:ins>
          </w:p>
        </w:tc>
        <w:tc>
          <w:tcPr>
            <w:tcW w:w="4536" w:type="dxa"/>
            <w:gridSpan w:val="2"/>
            <w:tcBorders>
              <w:top w:val="single" w:sz="4" w:space="0" w:color="auto"/>
              <w:left w:val="single" w:sz="4" w:space="0" w:color="auto"/>
              <w:bottom w:val="single" w:sz="4" w:space="0" w:color="auto"/>
              <w:right w:val="single" w:sz="4" w:space="0" w:color="auto"/>
            </w:tcBorders>
          </w:tcPr>
          <w:p w14:paraId="78A0E87E" w14:textId="45D00809" w:rsidR="00767F5D" w:rsidRPr="005709E1" w:rsidRDefault="00767F5D" w:rsidP="00767F5D">
            <w:pPr>
              <w:pStyle w:val="TABLE-cell"/>
              <w:keepNext/>
              <w:rPr>
                <w:ins w:id="4022" w:author="John Cowburn" w:date="2021-02-03T16:40:00Z"/>
              </w:rPr>
            </w:pPr>
            <w:ins w:id="4023" w:author="John Cowburn" w:date="2021-02-03T16:41:00Z">
              <w:r w:rsidRPr="00E67ACB">
                <w:rPr>
                  <w:highlight w:val="yellow"/>
                </w:rPr>
                <w:t>DataNotification.confirm</w:t>
              </w:r>
            </w:ins>
          </w:p>
        </w:tc>
      </w:tr>
      <w:tr w:rsidR="00767F5D" w:rsidRPr="005709E1" w14:paraId="21CF3333" w14:textId="77777777" w:rsidTr="00767F5D">
        <w:trPr>
          <w:gridAfter w:val="1"/>
          <w:wAfter w:w="113" w:type="dxa"/>
          <w:cantSplit/>
          <w:jc w:val="center"/>
        </w:trPr>
        <w:tc>
          <w:tcPr>
            <w:tcW w:w="9070" w:type="dxa"/>
            <w:gridSpan w:val="3"/>
            <w:tcBorders>
              <w:top w:val="single" w:sz="4" w:space="0" w:color="auto"/>
              <w:left w:val="single" w:sz="4" w:space="0" w:color="auto"/>
              <w:bottom w:val="single" w:sz="4" w:space="0" w:color="auto"/>
              <w:right w:val="single" w:sz="4" w:space="0" w:color="auto"/>
            </w:tcBorders>
          </w:tcPr>
          <w:p w14:paraId="394B88E3" w14:textId="77777777" w:rsidR="00767F5D" w:rsidRPr="005709E1" w:rsidRDefault="00767F5D" w:rsidP="00767F5D">
            <w:pPr>
              <w:pStyle w:val="TABLE-col-heading"/>
            </w:pPr>
            <w:r w:rsidRPr="005709E1">
              <w:t>SN referencing</w:t>
            </w:r>
          </w:p>
        </w:tc>
      </w:tr>
      <w:tr w:rsidR="00767F5D" w:rsidRPr="005709E1" w14:paraId="3F6CA76B" w14:textId="77777777" w:rsidTr="00767F5D">
        <w:trPr>
          <w:gridAfter w:val="1"/>
          <w:wAfter w:w="113" w:type="dxa"/>
          <w:cantSplit/>
          <w:jc w:val="center"/>
        </w:trPr>
        <w:tc>
          <w:tcPr>
            <w:tcW w:w="4534" w:type="dxa"/>
            <w:gridSpan w:val="2"/>
            <w:tcBorders>
              <w:top w:val="single" w:sz="4" w:space="0" w:color="auto"/>
              <w:left w:val="single" w:sz="4" w:space="0" w:color="auto"/>
              <w:bottom w:val="single" w:sz="4" w:space="0" w:color="auto"/>
              <w:right w:val="single" w:sz="4" w:space="0" w:color="auto"/>
            </w:tcBorders>
          </w:tcPr>
          <w:p w14:paraId="24EBF0FD" w14:textId="77777777" w:rsidR="00767F5D" w:rsidRPr="005709E1" w:rsidRDefault="00767F5D" w:rsidP="00767F5D">
            <w:pPr>
              <w:pStyle w:val="TABLE-cell"/>
              <w:keepNext/>
            </w:pPr>
            <w:r w:rsidRPr="005709E1">
              <w:t>Read.request</w:t>
            </w:r>
          </w:p>
        </w:tc>
        <w:tc>
          <w:tcPr>
            <w:tcW w:w="4536" w:type="dxa"/>
            <w:tcBorders>
              <w:top w:val="single" w:sz="4" w:space="0" w:color="auto"/>
              <w:left w:val="single" w:sz="4" w:space="0" w:color="auto"/>
              <w:bottom w:val="single" w:sz="4" w:space="0" w:color="auto"/>
              <w:right w:val="single" w:sz="4" w:space="0" w:color="auto"/>
            </w:tcBorders>
          </w:tcPr>
          <w:p w14:paraId="0A88DC00" w14:textId="77777777" w:rsidR="00767F5D" w:rsidRPr="005709E1" w:rsidRDefault="00767F5D" w:rsidP="00767F5D">
            <w:pPr>
              <w:pStyle w:val="TABLE-cell"/>
              <w:keepNext/>
            </w:pPr>
            <w:r w:rsidRPr="005709E1">
              <w:t>Read.indication</w:t>
            </w:r>
          </w:p>
        </w:tc>
      </w:tr>
      <w:tr w:rsidR="00767F5D" w:rsidRPr="005709E1" w14:paraId="770ADE79" w14:textId="77777777" w:rsidTr="00767F5D">
        <w:trPr>
          <w:gridAfter w:val="1"/>
          <w:wAfter w:w="113" w:type="dxa"/>
          <w:cantSplit/>
          <w:jc w:val="center"/>
        </w:trPr>
        <w:tc>
          <w:tcPr>
            <w:tcW w:w="4534" w:type="dxa"/>
            <w:gridSpan w:val="2"/>
            <w:tcBorders>
              <w:top w:val="single" w:sz="4" w:space="0" w:color="auto"/>
              <w:left w:val="single" w:sz="4" w:space="0" w:color="auto"/>
              <w:bottom w:val="single" w:sz="4" w:space="0" w:color="auto"/>
              <w:right w:val="single" w:sz="4" w:space="0" w:color="auto"/>
            </w:tcBorders>
          </w:tcPr>
          <w:p w14:paraId="465F8F49" w14:textId="77777777" w:rsidR="00767F5D" w:rsidRPr="005709E1" w:rsidRDefault="00767F5D" w:rsidP="00767F5D">
            <w:pPr>
              <w:pStyle w:val="TABLE-cell"/>
              <w:keepNext/>
            </w:pPr>
            <w:r w:rsidRPr="005709E1">
              <w:t>Read.confirm</w:t>
            </w:r>
          </w:p>
        </w:tc>
        <w:tc>
          <w:tcPr>
            <w:tcW w:w="4536" w:type="dxa"/>
            <w:tcBorders>
              <w:top w:val="single" w:sz="4" w:space="0" w:color="auto"/>
              <w:left w:val="single" w:sz="4" w:space="0" w:color="auto"/>
              <w:bottom w:val="single" w:sz="4" w:space="0" w:color="auto"/>
              <w:right w:val="single" w:sz="4" w:space="0" w:color="auto"/>
            </w:tcBorders>
          </w:tcPr>
          <w:p w14:paraId="5B08AE12" w14:textId="77777777" w:rsidR="00767F5D" w:rsidRPr="005709E1" w:rsidRDefault="00767F5D" w:rsidP="00767F5D">
            <w:pPr>
              <w:pStyle w:val="TABLE-cell"/>
              <w:keepNext/>
            </w:pPr>
            <w:r w:rsidRPr="005709E1">
              <w:t>Read.response</w:t>
            </w:r>
          </w:p>
        </w:tc>
      </w:tr>
      <w:tr w:rsidR="00767F5D" w:rsidRPr="005709E1" w14:paraId="27FE2B7B" w14:textId="77777777" w:rsidTr="00767F5D">
        <w:trPr>
          <w:gridAfter w:val="1"/>
          <w:wAfter w:w="113" w:type="dxa"/>
          <w:cantSplit/>
          <w:jc w:val="center"/>
        </w:trPr>
        <w:tc>
          <w:tcPr>
            <w:tcW w:w="4534" w:type="dxa"/>
            <w:gridSpan w:val="2"/>
            <w:tcBorders>
              <w:top w:val="single" w:sz="4" w:space="0" w:color="auto"/>
              <w:left w:val="single" w:sz="4" w:space="0" w:color="auto"/>
              <w:bottom w:val="single" w:sz="4" w:space="0" w:color="auto"/>
              <w:right w:val="single" w:sz="4" w:space="0" w:color="auto"/>
            </w:tcBorders>
          </w:tcPr>
          <w:p w14:paraId="7705C469" w14:textId="77777777" w:rsidR="00767F5D" w:rsidRPr="005709E1" w:rsidRDefault="00767F5D" w:rsidP="00767F5D">
            <w:pPr>
              <w:pStyle w:val="TABLE-cell"/>
              <w:keepNext/>
            </w:pPr>
            <w:r w:rsidRPr="005709E1">
              <w:t>Write.request</w:t>
            </w:r>
          </w:p>
        </w:tc>
        <w:tc>
          <w:tcPr>
            <w:tcW w:w="4536" w:type="dxa"/>
            <w:tcBorders>
              <w:top w:val="single" w:sz="4" w:space="0" w:color="auto"/>
              <w:left w:val="single" w:sz="4" w:space="0" w:color="auto"/>
              <w:bottom w:val="single" w:sz="4" w:space="0" w:color="auto"/>
              <w:right w:val="single" w:sz="4" w:space="0" w:color="auto"/>
            </w:tcBorders>
          </w:tcPr>
          <w:p w14:paraId="334CE51C" w14:textId="77777777" w:rsidR="00767F5D" w:rsidRPr="005709E1" w:rsidRDefault="00767F5D" w:rsidP="00767F5D">
            <w:pPr>
              <w:pStyle w:val="TABLE-cell"/>
              <w:keepNext/>
            </w:pPr>
            <w:r w:rsidRPr="005709E1">
              <w:t>Write.indication</w:t>
            </w:r>
          </w:p>
        </w:tc>
      </w:tr>
      <w:tr w:rsidR="00767F5D" w:rsidRPr="005709E1" w14:paraId="27867537" w14:textId="77777777" w:rsidTr="00767F5D">
        <w:trPr>
          <w:gridAfter w:val="1"/>
          <w:wAfter w:w="113" w:type="dxa"/>
          <w:cantSplit/>
          <w:jc w:val="center"/>
        </w:trPr>
        <w:tc>
          <w:tcPr>
            <w:tcW w:w="4534" w:type="dxa"/>
            <w:gridSpan w:val="2"/>
            <w:tcBorders>
              <w:top w:val="single" w:sz="4" w:space="0" w:color="auto"/>
              <w:left w:val="single" w:sz="4" w:space="0" w:color="auto"/>
              <w:bottom w:val="single" w:sz="4" w:space="0" w:color="auto"/>
              <w:right w:val="single" w:sz="4" w:space="0" w:color="auto"/>
            </w:tcBorders>
          </w:tcPr>
          <w:p w14:paraId="5CD6CC06" w14:textId="77777777" w:rsidR="00767F5D" w:rsidRPr="005709E1" w:rsidRDefault="00767F5D" w:rsidP="00767F5D">
            <w:pPr>
              <w:pStyle w:val="TABLE-cell"/>
              <w:keepNext/>
            </w:pPr>
            <w:r w:rsidRPr="005709E1">
              <w:t>Write.confirm</w:t>
            </w:r>
          </w:p>
        </w:tc>
        <w:tc>
          <w:tcPr>
            <w:tcW w:w="4536" w:type="dxa"/>
            <w:tcBorders>
              <w:top w:val="single" w:sz="4" w:space="0" w:color="auto"/>
              <w:left w:val="single" w:sz="4" w:space="0" w:color="auto"/>
              <w:bottom w:val="single" w:sz="4" w:space="0" w:color="auto"/>
              <w:right w:val="single" w:sz="4" w:space="0" w:color="auto"/>
            </w:tcBorders>
          </w:tcPr>
          <w:p w14:paraId="375DE0D1" w14:textId="77777777" w:rsidR="00767F5D" w:rsidRPr="005709E1" w:rsidRDefault="00767F5D" w:rsidP="00767F5D">
            <w:pPr>
              <w:pStyle w:val="TABLE-cell"/>
              <w:keepNext/>
            </w:pPr>
            <w:r w:rsidRPr="005709E1">
              <w:t>Write.response</w:t>
            </w:r>
          </w:p>
        </w:tc>
      </w:tr>
      <w:tr w:rsidR="00767F5D" w:rsidRPr="005709E1" w14:paraId="3AD0C965" w14:textId="77777777" w:rsidTr="00767F5D">
        <w:trPr>
          <w:gridAfter w:val="1"/>
          <w:wAfter w:w="113" w:type="dxa"/>
          <w:cantSplit/>
          <w:jc w:val="center"/>
        </w:trPr>
        <w:tc>
          <w:tcPr>
            <w:tcW w:w="4534" w:type="dxa"/>
            <w:gridSpan w:val="2"/>
            <w:tcBorders>
              <w:top w:val="single" w:sz="4" w:space="0" w:color="auto"/>
              <w:left w:val="single" w:sz="4" w:space="0" w:color="auto"/>
              <w:bottom w:val="single" w:sz="4" w:space="0" w:color="auto"/>
              <w:right w:val="single" w:sz="4" w:space="0" w:color="auto"/>
            </w:tcBorders>
          </w:tcPr>
          <w:p w14:paraId="6C4B76CD" w14:textId="77777777" w:rsidR="00767F5D" w:rsidRPr="005709E1" w:rsidRDefault="00767F5D" w:rsidP="00767F5D">
            <w:pPr>
              <w:pStyle w:val="TABLE-cell"/>
              <w:keepNext/>
            </w:pPr>
            <w:r w:rsidRPr="005709E1">
              <w:t>UnconfirmedWrite.request</w:t>
            </w:r>
          </w:p>
        </w:tc>
        <w:tc>
          <w:tcPr>
            <w:tcW w:w="4536" w:type="dxa"/>
            <w:tcBorders>
              <w:top w:val="single" w:sz="4" w:space="0" w:color="auto"/>
              <w:left w:val="single" w:sz="4" w:space="0" w:color="auto"/>
              <w:bottom w:val="single" w:sz="4" w:space="0" w:color="auto"/>
              <w:right w:val="single" w:sz="4" w:space="0" w:color="auto"/>
            </w:tcBorders>
          </w:tcPr>
          <w:p w14:paraId="26197CAD" w14:textId="77777777" w:rsidR="00767F5D" w:rsidRPr="005709E1" w:rsidRDefault="00767F5D" w:rsidP="00767F5D">
            <w:pPr>
              <w:pStyle w:val="TABLE-cell"/>
              <w:keepNext/>
            </w:pPr>
            <w:r w:rsidRPr="005709E1">
              <w:t>UnconfirmedWrite.indication</w:t>
            </w:r>
          </w:p>
        </w:tc>
      </w:tr>
      <w:tr w:rsidR="00767F5D" w:rsidRPr="005709E1" w14:paraId="6EF3FFF8" w14:textId="77777777" w:rsidTr="00767F5D">
        <w:trPr>
          <w:gridAfter w:val="1"/>
          <w:wAfter w:w="113" w:type="dxa"/>
          <w:cantSplit/>
          <w:jc w:val="center"/>
        </w:trPr>
        <w:tc>
          <w:tcPr>
            <w:tcW w:w="4534" w:type="dxa"/>
            <w:gridSpan w:val="2"/>
            <w:tcBorders>
              <w:top w:val="single" w:sz="4" w:space="0" w:color="auto"/>
              <w:left w:val="single" w:sz="4" w:space="0" w:color="auto"/>
              <w:bottom w:val="single" w:sz="4" w:space="0" w:color="auto"/>
              <w:right w:val="single" w:sz="4" w:space="0" w:color="auto"/>
            </w:tcBorders>
          </w:tcPr>
          <w:p w14:paraId="76CB0BA5" w14:textId="77777777" w:rsidR="00767F5D" w:rsidRPr="005709E1" w:rsidRDefault="00767F5D" w:rsidP="00767F5D">
            <w:pPr>
              <w:pStyle w:val="TABLE-cell"/>
              <w:keepNext/>
            </w:pPr>
            <w:r w:rsidRPr="005709E1">
              <w:t>InformationReport.indication</w:t>
            </w:r>
          </w:p>
        </w:tc>
        <w:tc>
          <w:tcPr>
            <w:tcW w:w="4536" w:type="dxa"/>
            <w:tcBorders>
              <w:top w:val="single" w:sz="4" w:space="0" w:color="auto"/>
              <w:left w:val="single" w:sz="4" w:space="0" w:color="auto"/>
              <w:bottom w:val="single" w:sz="4" w:space="0" w:color="auto"/>
              <w:right w:val="single" w:sz="4" w:space="0" w:color="auto"/>
            </w:tcBorders>
          </w:tcPr>
          <w:p w14:paraId="668A9E9E" w14:textId="77777777" w:rsidR="00767F5D" w:rsidRPr="005709E1" w:rsidRDefault="00767F5D" w:rsidP="00767F5D">
            <w:pPr>
              <w:pStyle w:val="TABLE-cell"/>
              <w:keepNext/>
            </w:pPr>
            <w:r w:rsidRPr="005709E1">
              <w:t>InformationReport.request</w:t>
            </w:r>
          </w:p>
        </w:tc>
      </w:tr>
      <w:tr w:rsidR="00767F5D" w:rsidRPr="005709E1" w14:paraId="3015D87C" w14:textId="77777777" w:rsidTr="00767F5D">
        <w:trPr>
          <w:gridAfter w:val="1"/>
          <w:wAfter w:w="113" w:type="dxa"/>
          <w:cantSplit/>
          <w:jc w:val="center"/>
        </w:trPr>
        <w:tc>
          <w:tcPr>
            <w:tcW w:w="4534" w:type="dxa"/>
            <w:gridSpan w:val="2"/>
            <w:tcBorders>
              <w:top w:val="single" w:sz="4" w:space="0" w:color="auto"/>
              <w:left w:val="single" w:sz="4" w:space="0" w:color="auto"/>
              <w:bottom w:val="single" w:sz="4" w:space="0" w:color="auto"/>
              <w:right w:val="single" w:sz="4" w:space="0" w:color="auto"/>
            </w:tcBorders>
          </w:tcPr>
          <w:p w14:paraId="21AFAE81" w14:textId="77777777" w:rsidR="00767F5D" w:rsidRPr="005709E1" w:rsidRDefault="00767F5D" w:rsidP="00767F5D">
            <w:pPr>
              <w:pStyle w:val="TABLE-cell"/>
              <w:keepNext/>
            </w:pPr>
            <w:r w:rsidRPr="005709E1">
              <w:t>DataNotification.indication</w:t>
            </w:r>
          </w:p>
        </w:tc>
        <w:tc>
          <w:tcPr>
            <w:tcW w:w="4536" w:type="dxa"/>
            <w:tcBorders>
              <w:top w:val="single" w:sz="4" w:space="0" w:color="auto"/>
              <w:left w:val="single" w:sz="4" w:space="0" w:color="auto"/>
              <w:bottom w:val="single" w:sz="4" w:space="0" w:color="auto"/>
              <w:right w:val="single" w:sz="4" w:space="0" w:color="auto"/>
            </w:tcBorders>
          </w:tcPr>
          <w:p w14:paraId="6BC6436F" w14:textId="77777777" w:rsidR="00767F5D" w:rsidRPr="005709E1" w:rsidRDefault="00767F5D" w:rsidP="00767F5D">
            <w:pPr>
              <w:pStyle w:val="TABLE-cell"/>
              <w:keepNext/>
            </w:pPr>
            <w:r w:rsidRPr="005709E1">
              <w:t>DataNotification.request</w:t>
            </w:r>
          </w:p>
        </w:tc>
      </w:tr>
      <w:tr w:rsidR="00CC71B1" w:rsidRPr="005709E1" w14:paraId="56CBAE63" w14:textId="77777777" w:rsidTr="00767F5D">
        <w:trPr>
          <w:gridBefore w:val="1"/>
          <w:cantSplit/>
          <w:jc w:val="center"/>
          <w:ins w:id="4024" w:author="John Cowburn" w:date="2021-02-03T16:41:00Z"/>
        </w:trPr>
        <w:tc>
          <w:tcPr>
            <w:tcW w:w="4534" w:type="dxa"/>
            <w:tcBorders>
              <w:top w:val="single" w:sz="4" w:space="0" w:color="auto"/>
              <w:left w:val="single" w:sz="4" w:space="0" w:color="auto"/>
              <w:bottom w:val="single" w:sz="4" w:space="0" w:color="auto"/>
              <w:right w:val="single" w:sz="4" w:space="0" w:color="auto"/>
            </w:tcBorders>
          </w:tcPr>
          <w:p w14:paraId="2BEF94F4" w14:textId="6172BB89" w:rsidR="00767F5D" w:rsidRPr="005709E1" w:rsidRDefault="00767F5D" w:rsidP="00767F5D">
            <w:pPr>
              <w:pStyle w:val="TABLE-cell"/>
              <w:keepNext/>
              <w:rPr>
                <w:ins w:id="4025" w:author="John Cowburn" w:date="2021-02-03T16:41:00Z"/>
              </w:rPr>
            </w:pPr>
            <w:ins w:id="4026" w:author="John Cowburn" w:date="2021-02-03T16:42:00Z">
              <w:r w:rsidRPr="00E67ACB">
                <w:rPr>
                  <w:highlight w:val="yellow"/>
                </w:rPr>
                <w:t>DataNotification.response</w:t>
              </w:r>
            </w:ins>
          </w:p>
        </w:tc>
        <w:tc>
          <w:tcPr>
            <w:tcW w:w="4536" w:type="dxa"/>
            <w:gridSpan w:val="2"/>
            <w:tcBorders>
              <w:top w:val="single" w:sz="4" w:space="0" w:color="auto"/>
              <w:left w:val="single" w:sz="4" w:space="0" w:color="auto"/>
              <w:bottom w:val="single" w:sz="4" w:space="0" w:color="auto"/>
              <w:right w:val="single" w:sz="4" w:space="0" w:color="auto"/>
            </w:tcBorders>
          </w:tcPr>
          <w:p w14:paraId="2132312E" w14:textId="09914FB7" w:rsidR="00767F5D" w:rsidRPr="005709E1" w:rsidRDefault="00767F5D" w:rsidP="00767F5D">
            <w:pPr>
              <w:pStyle w:val="TABLE-cell"/>
              <w:keepNext/>
              <w:rPr>
                <w:ins w:id="4027" w:author="John Cowburn" w:date="2021-02-03T16:41:00Z"/>
              </w:rPr>
            </w:pPr>
            <w:ins w:id="4028" w:author="John Cowburn" w:date="2021-02-03T16:42:00Z">
              <w:r w:rsidRPr="00E67ACB">
                <w:rPr>
                  <w:highlight w:val="yellow"/>
                </w:rPr>
                <w:t>DataNotification.confirm</w:t>
              </w:r>
            </w:ins>
          </w:p>
        </w:tc>
      </w:tr>
      <w:tr w:rsidR="00767F5D" w14:paraId="27C078D5" w14:textId="77777777" w:rsidTr="00767F5D">
        <w:trPr>
          <w:gridAfter w:val="1"/>
          <w:wAfter w:w="113" w:type="dxa"/>
          <w:cantSplit/>
          <w:jc w:val="center"/>
        </w:trPr>
        <w:tc>
          <w:tcPr>
            <w:tcW w:w="9070" w:type="dxa"/>
            <w:gridSpan w:val="3"/>
            <w:tcBorders>
              <w:top w:val="single" w:sz="4" w:space="0" w:color="auto"/>
              <w:left w:val="single" w:sz="4" w:space="0" w:color="auto"/>
              <w:bottom w:val="single" w:sz="4" w:space="0" w:color="auto"/>
              <w:right w:val="single" w:sz="4" w:space="0" w:color="auto"/>
            </w:tcBorders>
          </w:tcPr>
          <w:p w14:paraId="511EDAE6" w14:textId="77777777" w:rsidR="00767F5D" w:rsidRDefault="00767F5D" w:rsidP="00767F5D">
            <w:pPr>
              <w:pStyle w:val="NOTE"/>
              <w:keepNext/>
            </w:pPr>
            <w:r w:rsidRPr="005709E1">
              <w:t>NOTE</w:t>
            </w:r>
            <w:r w:rsidRPr="005709E1">
              <w:t> </w:t>
            </w:r>
            <w:r w:rsidRPr="005709E1">
              <w:t>The DataNotification service can be can be used in application contexts using either SN referencing or LN referencing.</w:t>
            </w:r>
          </w:p>
        </w:tc>
      </w:tr>
    </w:tbl>
    <w:p w14:paraId="1DE83D9A" w14:textId="77777777" w:rsidR="005709E1" w:rsidRDefault="005709E1" w:rsidP="005709E1">
      <w:pPr>
        <w:pStyle w:val="NOTE"/>
      </w:pPr>
    </w:p>
    <w:p w14:paraId="718FF597" w14:textId="77777777" w:rsidR="00E74729" w:rsidRPr="00265704" w:rsidRDefault="00E74729" w:rsidP="00B67C8A">
      <w:pPr>
        <w:pStyle w:val="PARAGRAPH"/>
        <w:rPr>
          <w:highlight w:val="yellow"/>
        </w:rPr>
      </w:pPr>
      <w:r>
        <w:t xml:space="preserve">When the server uses SN referencing, a mapping between the service primitives using LN referencing and SN referencing takes place on the client side. This mapping is specified in </w:t>
      </w:r>
      <w:r>
        <w:fldChar w:fldCharType="begin" w:fldLock="1"/>
      </w:r>
      <w:r>
        <w:instrText xml:space="preserve"> REF _Ref249018989 \r \h  \* MERGEFORMAT </w:instrText>
      </w:r>
      <w:r>
        <w:fldChar w:fldCharType="separate"/>
      </w:r>
      <w:r w:rsidR="00811F07">
        <w:t>7.3.9</w:t>
      </w:r>
      <w:r>
        <w:fldChar w:fldCharType="end"/>
      </w:r>
      <w:r>
        <w:t xml:space="preserve">, </w:t>
      </w:r>
      <w:r>
        <w:fldChar w:fldCharType="begin" w:fldLock="1"/>
      </w:r>
      <w:r>
        <w:instrText xml:space="preserve"> REF _Ref245479344 \r \h  \* MERGEFORMAT </w:instrText>
      </w:r>
      <w:r>
        <w:fldChar w:fldCharType="separate"/>
      </w:r>
      <w:r w:rsidR="00811F07">
        <w:t>7.3.10</w:t>
      </w:r>
      <w:r>
        <w:fldChar w:fldCharType="end"/>
      </w:r>
      <w:r>
        <w:t xml:space="preserve">, </w:t>
      </w:r>
      <w:r>
        <w:fldChar w:fldCharType="begin" w:fldLock="1"/>
      </w:r>
      <w:r>
        <w:instrText xml:space="preserve"> REF _Ref246255967 \r \h  \* MERGEFORMAT </w:instrText>
      </w:r>
      <w:r>
        <w:fldChar w:fldCharType="separate"/>
      </w:r>
      <w:r w:rsidR="00811F07">
        <w:t>7.3.11</w:t>
      </w:r>
      <w:r>
        <w:fldChar w:fldCharType="end"/>
      </w:r>
      <w:r>
        <w:t xml:space="preserve"> and </w:t>
      </w:r>
      <w:r>
        <w:fldChar w:fldCharType="begin" w:fldLock="1"/>
      </w:r>
      <w:r>
        <w:instrText xml:space="preserve"> REF _Ref246255968 \r \h  \* MERGEFORMAT </w:instrText>
      </w:r>
      <w:r>
        <w:fldChar w:fldCharType="separate"/>
      </w:r>
      <w:r w:rsidR="00811F07">
        <w:t>7.3.12</w:t>
      </w:r>
      <w:r>
        <w:fldChar w:fldCharType="end"/>
      </w:r>
      <w:r>
        <w:t>.</w:t>
      </w:r>
    </w:p>
    <w:p w14:paraId="3ACD87FC" w14:textId="4B80FCA1" w:rsidR="00162259" w:rsidRPr="00347160" w:rsidRDefault="00162259" w:rsidP="00F508B5">
      <w:pPr>
        <w:pStyle w:val="Heading1"/>
        <w:pageBreakBefore/>
        <w:ind w:left="403" w:hanging="403"/>
      </w:pPr>
      <w:bookmarkStart w:id="4029" w:name="_Toc461014266"/>
      <w:bookmarkStart w:id="4030" w:name="_Toc477854250"/>
      <w:bookmarkStart w:id="4031" w:name="_Toc481414582"/>
      <w:bookmarkStart w:id="4032" w:name="_Toc510240194"/>
      <w:bookmarkStart w:id="4033" w:name="_Toc510241466"/>
      <w:bookmarkStart w:id="4034" w:name="_Toc520528649"/>
      <w:bookmarkStart w:id="4035" w:name="_Toc62885272"/>
      <w:bookmarkStart w:id="4036" w:name="_Toc68357082"/>
      <w:bookmarkStart w:id="4037" w:name="_Ref173999800"/>
      <w:bookmarkStart w:id="4038" w:name="_Ref174273830"/>
      <w:bookmarkStart w:id="4039" w:name="_Toc247390666"/>
      <w:bookmarkStart w:id="4040" w:name="_Toc249289522"/>
      <w:bookmarkStart w:id="4041" w:name="_Toc277948331"/>
      <w:bookmarkStart w:id="4042" w:name="_Toc279392049"/>
      <w:bookmarkStart w:id="4043" w:name="_Toc279396992"/>
      <w:bookmarkStart w:id="4044" w:name="_Toc299013351"/>
      <w:bookmarkStart w:id="4045" w:name="_Toc315426421"/>
      <w:bookmarkStart w:id="4046" w:name="_Ref406419788"/>
      <w:bookmarkStart w:id="4047" w:name="_Ref406419824"/>
      <w:bookmarkStart w:id="4048" w:name="_Ref406419883"/>
      <w:bookmarkStart w:id="4049" w:name="_Toc406524210"/>
      <w:bookmarkStart w:id="4050" w:name="_Ref408247442"/>
      <w:bookmarkStart w:id="4051" w:name="_Ref412411497"/>
      <w:bookmarkStart w:id="4052" w:name="_Toc437856555"/>
      <w:bookmarkEnd w:id="3953"/>
      <w:bookmarkEnd w:id="3954"/>
      <w:bookmarkEnd w:id="3955"/>
      <w:bookmarkEnd w:id="3956"/>
      <w:bookmarkEnd w:id="3957"/>
      <w:bookmarkEnd w:id="3958"/>
      <w:bookmarkEnd w:id="3959"/>
      <w:bookmarkEnd w:id="3960"/>
      <w:bookmarkEnd w:id="3961"/>
      <w:bookmarkEnd w:id="3993"/>
      <w:bookmarkEnd w:id="3994"/>
      <w:bookmarkEnd w:id="3995"/>
      <w:bookmarkEnd w:id="3996"/>
      <w:bookmarkEnd w:id="3997"/>
      <w:bookmarkEnd w:id="3998"/>
      <w:bookmarkEnd w:id="3999"/>
      <w:bookmarkEnd w:id="4000"/>
      <w:del w:id="4053" w:author="John Cowburn" w:date="2021-04-16T13:59:00Z">
        <w:r w:rsidRPr="00347160" w:rsidDel="00635BE8">
          <w:lastRenderedPageBreak/>
          <w:delText>DLMS</w:delText>
        </w:r>
      </w:del>
      <w:bookmarkStart w:id="4054" w:name="_Toc97127257"/>
      <w:ins w:id="4055" w:author="John Cowburn" w:date="2021-04-16T13:59:00Z">
        <w:r w:rsidR="00635BE8">
          <w:t>DLMS®</w:t>
        </w:r>
      </w:ins>
      <w:r w:rsidRPr="00347160">
        <w:t>/COSEM application layer protocol specification</w:t>
      </w:r>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4"/>
      <w:r w:rsidRPr="00347160">
        <w:fldChar w:fldCharType="begin"/>
      </w:r>
      <w:r w:rsidRPr="00347160">
        <w:instrText xml:space="preserve"> XE "COSEM application layer, protocol specification" </w:instrText>
      </w:r>
      <w:r w:rsidRPr="00347160">
        <w:fldChar w:fldCharType="end"/>
      </w:r>
    </w:p>
    <w:p w14:paraId="79E69833" w14:textId="77777777" w:rsidR="00162259" w:rsidRPr="00347160" w:rsidRDefault="00162259" w:rsidP="00B67C8A">
      <w:pPr>
        <w:pStyle w:val="Heading2"/>
      </w:pPr>
      <w:bookmarkStart w:id="4056" w:name="_Toc247390667"/>
      <w:bookmarkStart w:id="4057" w:name="_Toc249289523"/>
      <w:bookmarkStart w:id="4058" w:name="_Toc277948332"/>
      <w:bookmarkStart w:id="4059" w:name="_Toc279392050"/>
      <w:bookmarkStart w:id="4060" w:name="_Toc279396993"/>
      <w:bookmarkStart w:id="4061" w:name="_Toc299013352"/>
      <w:bookmarkStart w:id="4062" w:name="_Toc315426422"/>
      <w:bookmarkStart w:id="4063" w:name="_Toc406524211"/>
      <w:bookmarkStart w:id="4064" w:name="_Ref412409699"/>
      <w:bookmarkStart w:id="4065" w:name="_Toc437856556"/>
      <w:bookmarkStart w:id="4066" w:name="_Toc97127258"/>
      <w:bookmarkStart w:id="4067" w:name="_Toc382327159"/>
      <w:bookmarkStart w:id="4068" w:name="_Toc382330661"/>
      <w:bookmarkStart w:id="4069" w:name="_Toc382330854"/>
      <w:bookmarkStart w:id="4070" w:name="_Toc382332225"/>
      <w:bookmarkStart w:id="4071" w:name="_Toc461014267"/>
      <w:bookmarkStart w:id="4072" w:name="_Toc477854251"/>
      <w:bookmarkStart w:id="4073" w:name="_Toc481414583"/>
      <w:bookmarkStart w:id="4074" w:name="_Toc510240195"/>
      <w:bookmarkStart w:id="4075" w:name="_Toc510241467"/>
      <w:bookmarkStart w:id="4076" w:name="_Toc520528650"/>
      <w:bookmarkStart w:id="4077" w:name="_Toc62885273"/>
      <w:bookmarkStart w:id="4078" w:name="_Toc68357083"/>
      <w:r w:rsidRPr="00347160">
        <w:t>The control function</w:t>
      </w:r>
      <w:bookmarkEnd w:id="4056"/>
      <w:bookmarkEnd w:id="4057"/>
      <w:bookmarkEnd w:id="4058"/>
      <w:bookmarkEnd w:id="4059"/>
      <w:bookmarkEnd w:id="4060"/>
      <w:bookmarkEnd w:id="4061"/>
      <w:bookmarkEnd w:id="4062"/>
      <w:bookmarkEnd w:id="4063"/>
      <w:bookmarkEnd w:id="4064"/>
      <w:bookmarkEnd w:id="4065"/>
      <w:bookmarkEnd w:id="4066"/>
      <w:r w:rsidRPr="00347160">
        <w:fldChar w:fldCharType="begin"/>
      </w:r>
      <w:r w:rsidRPr="00347160">
        <w:instrText xml:space="preserve"> XE "Control function" </w:instrText>
      </w:r>
      <w:r w:rsidRPr="00347160">
        <w:fldChar w:fldCharType="end"/>
      </w:r>
    </w:p>
    <w:p w14:paraId="1E69CB93" w14:textId="77777777" w:rsidR="00162259" w:rsidRDefault="00162259" w:rsidP="00B67C8A">
      <w:pPr>
        <w:pStyle w:val="Heading3"/>
      </w:pPr>
      <w:bookmarkStart w:id="4079" w:name="_Toc247390668"/>
      <w:bookmarkStart w:id="4080" w:name="_Toc249289524"/>
      <w:bookmarkStart w:id="4081" w:name="_Ref277774449"/>
      <w:bookmarkStart w:id="4082" w:name="_Toc277948333"/>
      <w:bookmarkStart w:id="4083" w:name="_Toc279392051"/>
      <w:bookmarkStart w:id="4084" w:name="_Toc279396994"/>
      <w:bookmarkStart w:id="4085" w:name="_Toc299013353"/>
      <w:bookmarkStart w:id="4086" w:name="_Toc315426423"/>
      <w:bookmarkStart w:id="4087" w:name="_Toc406524212"/>
      <w:bookmarkStart w:id="4088" w:name="_Ref408340300"/>
      <w:bookmarkStart w:id="4089" w:name="_Ref421559468"/>
      <w:bookmarkStart w:id="4090" w:name="_Toc437856557"/>
      <w:bookmarkStart w:id="4091" w:name="_Toc97127259"/>
      <w:bookmarkStart w:id="4092" w:name="_Ref97196460"/>
      <w:r w:rsidRPr="00347160">
        <w:t>State definitions of the client side control function</w:t>
      </w:r>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p>
    <w:p w14:paraId="5BB3815F" w14:textId="77777777" w:rsidR="00E74729" w:rsidRDefault="00E74729" w:rsidP="00B67C8A">
      <w:pPr>
        <w:pStyle w:val="PARAGRAPH"/>
      </w:pPr>
      <w:r>
        <w:fldChar w:fldCharType="begin" w:fldLock="1"/>
      </w:r>
      <w:r>
        <w:instrText xml:space="preserve"> REF _Ref112153398 \h  \* MERGEFORMAT </w:instrText>
      </w:r>
      <w:r>
        <w:fldChar w:fldCharType="separate"/>
      </w:r>
      <w:r w:rsidR="00811F07" w:rsidRPr="00811F07">
        <w:t xml:space="preserve">Figure </w:t>
      </w:r>
      <w:r w:rsidR="00811F07" w:rsidRPr="00811F07">
        <w:rPr>
          <w:noProof/>
        </w:rPr>
        <w:t>37</w:t>
      </w:r>
      <w:r>
        <w:fldChar w:fldCharType="end"/>
      </w:r>
      <w:r>
        <w:t xml:space="preserve"> shows the state machine for the client side CF, see also </w:t>
      </w:r>
      <w:r>
        <w:fldChar w:fldCharType="begin" w:fldLock="1"/>
      </w:r>
      <w:r>
        <w:instrText xml:space="preserve"> REF _Ref388733991 \h  \* MERGEFORMAT </w:instrText>
      </w:r>
      <w:r>
        <w:fldChar w:fldCharType="separate"/>
      </w:r>
      <w:r w:rsidR="00811F07">
        <w:t xml:space="preserve">Figure </w:t>
      </w:r>
      <w:r w:rsidR="00811F07">
        <w:rPr>
          <w:noProof/>
        </w:rPr>
        <w:t>9</w:t>
      </w:r>
      <w:r>
        <w:fldChar w:fldCharType="end"/>
      </w:r>
      <w:r>
        <w:t>.</w:t>
      </w:r>
    </w:p>
    <w:p w14:paraId="1076F17B" w14:textId="6CA6D110" w:rsidR="00E74729" w:rsidRDefault="00E74729" w:rsidP="00B67C8A">
      <w:pPr>
        <w:pStyle w:val="FIGURE"/>
      </w:pPr>
      <w:del w:id="4093" w:author="John Cowburn" w:date="2021-02-03T16:42:00Z">
        <w:r w:rsidDel="00767F5D">
          <w:rPr>
            <w:noProof/>
            <w:lang w:eastAsia="en-GB"/>
          </w:rPr>
          <w:drawing>
            <wp:inline distT="0" distB="0" distL="0" distR="0" wp14:anchorId="22B8FE18" wp14:editId="75341288">
              <wp:extent cx="5417185" cy="43821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17185" cy="4382135"/>
                      </a:xfrm>
                      <a:prstGeom prst="rect">
                        <a:avLst/>
                      </a:prstGeom>
                      <a:noFill/>
                      <a:ln>
                        <a:noFill/>
                      </a:ln>
                    </pic:spPr>
                  </pic:pic>
                </a:graphicData>
              </a:graphic>
            </wp:inline>
          </w:drawing>
        </w:r>
      </w:del>
      <w:ins w:id="4094" w:author="John Cowburn" w:date="2021-02-03T16:42:00Z">
        <w:r w:rsidR="00767F5D" w:rsidRPr="00952318">
          <w:rPr>
            <w:noProof/>
            <w:highlight w:val="yellow"/>
            <w:lang w:eastAsia="sl-SI"/>
          </w:rPr>
          <w:drawing>
            <wp:inline distT="0" distB="0" distL="0" distR="0" wp14:anchorId="56AF40E2" wp14:editId="1C58F180">
              <wp:extent cx="5543550" cy="4419600"/>
              <wp:effectExtent l="0" t="0" r="0" b="0"/>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43550" cy="4419600"/>
                      </a:xfrm>
                      <a:prstGeom prst="rect">
                        <a:avLst/>
                      </a:prstGeom>
                      <a:noFill/>
                      <a:ln>
                        <a:noFill/>
                      </a:ln>
                    </pic:spPr>
                  </pic:pic>
                </a:graphicData>
              </a:graphic>
            </wp:inline>
          </w:drawing>
        </w:r>
      </w:ins>
    </w:p>
    <w:p w14:paraId="3E1AB89A" w14:textId="77777777" w:rsidR="00E74729" w:rsidRDefault="00E74729" w:rsidP="00E74729">
      <w:pPr>
        <w:pStyle w:val="NOTE"/>
        <w:jc w:val="right"/>
        <w:rPr>
          <w:i/>
          <w:vanish/>
        </w:rPr>
      </w:pPr>
      <w:r>
        <w:rPr>
          <w:i/>
          <w:vanish/>
        </w:rPr>
        <w:t>Client_CF_StateMachine_GK140424.wmf</w:t>
      </w:r>
    </w:p>
    <w:p w14:paraId="2228B946" w14:textId="77777777" w:rsidR="00E74729" w:rsidRDefault="00E74729" w:rsidP="00B67C8A">
      <w:pPr>
        <w:pStyle w:val="NOTE"/>
      </w:pPr>
      <w:r>
        <w:t>NOTE On the state diagrams of the client and server CF, the following conventions are used:</w:t>
      </w:r>
    </w:p>
    <w:p w14:paraId="0F58774B" w14:textId="77777777" w:rsidR="00E74729" w:rsidRPr="00B67C8A" w:rsidRDefault="00E74729" w:rsidP="00521922">
      <w:pPr>
        <w:pStyle w:val="ListDash"/>
      </w:pPr>
      <w:r w:rsidRPr="00B67C8A">
        <w:t>service primitives with no “/” character as first character are “stimulants”: the invocation of these primitives is the origin of the state transition;</w:t>
      </w:r>
    </w:p>
    <w:p w14:paraId="4FE528F3" w14:textId="77777777" w:rsidR="00E74729" w:rsidRPr="00B67C8A" w:rsidRDefault="00E74729" w:rsidP="00521922">
      <w:pPr>
        <w:pStyle w:val="ListDash"/>
      </w:pPr>
      <w:r w:rsidRPr="00B67C8A">
        <w:t>service primitives with an “/” character as first character are “outputs”: the generation of these primitives is done on the state transition path.</w:t>
      </w:r>
    </w:p>
    <w:p w14:paraId="2560CEAA" w14:textId="0A2098C0" w:rsidR="00162259" w:rsidRPr="00347160" w:rsidRDefault="00162259" w:rsidP="00B67C8A">
      <w:pPr>
        <w:pStyle w:val="FIGURE-title"/>
      </w:pPr>
      <w:bookmarkStart w:id="4095" w:name="_Ref510613357"/>
      <w:bookmarkStart w:id="4096" w:name="_Ref112153398"/>
      <w:bookmarkStart w:id="4097" w:name="_Toc510622661"/>
      <w:bookmarkStart w:id="4098" w:name="_Toc511462301"/>
      <w:bookmarkStart w:id="4099" w:name="_Toc62885090"/>
      <w:bookmarkStart w:id="4100" w:name="_Toc68357412"/>
      <w:bookmarkStart w:id="4101" w:name="_Toc249289753"/>
      <w:bookmarkStart w:id="4102" w:name="_Toc277948610"/>
      <w:bookmarkStart w:id="4103" w:name="_Toc279392086"/>
      <w:bookmarkStart w:id="4104" w:name="_Toc279397363"/>
      <w:bookmarkStart w:id="4105" w:name="_Toc315426504"/>
      <w:bookmarkStart w:id="4106" w:name="_Toc406406570"/>
      <w:bookmarkStart w:id="4107" w:name="_Toc406523233"/>
      <w:bookmarkStart w:id="4108" w:name="_Toc437856692"/>
      <w:bookmarkStart w:id="4109" w:name="_Toc97127395"/>
      <w:r w:rsidRPr="00D90250">
        <w:t>Fi</w:t>
      </w:r>
      <w:bookmarkStart w:id="4110" w:name="_Hlt511461160"/>
      <w:bookmarkEnd w:id="4110"/>
      <w:r w:rsidRPr="00D90250">
        <w:t xml:space="preserve">gure </w:t>
      </w:r>
      <w:fldSimple w:instr=" SEQ Figure \* ARABIC ">
        <w:r w:rsidR="00DC4BE9">
          <w:rPr>
            <w:noProof/>
          </w:rPr>
          <w:t>37</w:t>
        </w:r>
      </w:fldSimple>
      <w:bookmarkEnd w:id="4095"/>
      <w:bookmarkEnd w:id="4096"/>
      <w:r w:rsidRPr="00D90250">
        <w:t xml:space="preserve"> – Partial state machine for the client side control function</w:t>
      </w:r>
      <w:bookmarkEnd w:id="4097"/>
      <w:bookmarkEnd w:id="4098"/>
      <w:bookmarkEnd w:id="4099"/>
      <w:bookmarkEnd w:id="4100"/>
      <w:bookmarkEnd w:id="4101"/>
      <w:bookmarkEnd w:id="4102"/>
      <w:bookmarkEnd w:id="4103"/>
      <w:bookmarkEnd w:id="4104"/>
      <w:bookmarkEnd w:id="4105"/>
      <w:bookmarkEnd w:id="4106"/>
      <w:bookmarkEnd w:id="4107"/>
      <w:bookmarkEnd w:id="4108"/>
      <w:bookmarkEnd w:id="4109"/>
    </w:p>
    <w:p w14:paraId="0DE5282D" w14:textId="77777777" w:rsidR="00162259" w:rsidRPr="00347160" w:rsidRDefault="00162259" w:rsidP="00B67C8A">
      <w:pPr>
        <w:pStyle w:val="PARAGRAPH"/>
      </w:pPr>
      <w:r w:rsidRPr="00347160">
        <w:t>The state definitions of the client CF – and of the AL including the CF – are as follows:</w:t>
      </w:r>
    </w:p>
    <w:tbl>
      <w:tblPr>
        <w:tblW w:w="9070" w:type="dxa"/>
        <w:jc w:val="center"/>
        <w:tblLook w:val="0000" w:firstRow="0" w:lastRow="0" w:firstColumn="0" w:lastColumn="0" w:noHBand="0" w:noVBand="0"/>
      </w:tblPr>
      <w:tblGrid>
        <w:gridCol w:w="1384"/>
        <w:gridCol w:w="14"/>
        <w:gridCol w:w="7672"/>
      </w:tblGrid>
      <w:tr w:rsidR="00162259" w:rsidRPr="00347160" w14:paraId="5A979FBC" w14:textId="77777777" w:rsidTr="00077BDE">
        <w:trPr>
          <w:cantSplit/>
          <w:jc w:val="center"/>
        </w:trPr>
        <w:tc>
          <w:tcPr>
            <w:tcW w:w="1384" w:type="dxa"/>
          </w:tcPr>
          <w:p w14:paraId="2B4306B6" w14:textId="77777777" w:rsidR="00162259" w:rsidRPr="00347160" w:rsidRDefault="00162259" w:rsidP="00146260">
            <w:pPr>
              <w:pStyle w:val="TABLE-cell"/>
              <w:rPr>
                <w:color w:val="000000"/>
              </w:rPr>
            </w:pPr>
            <w:r w:rsidRPr="00347160">
              <w:rPr>
                <w:color w:val="000000"/>
              </w:rPr>
              <w:t>INACTIVE</w:t>
            </w:r>
          </w:p>
        </w:tc>
        <w:tc>
          <w:tcPr>
            <w:tcW w:w="7902" w:type="dxa"/>
            <w:gridSpan w:val="2"/>
          </w:tcPr>
          <w:p w14:paraId="45654F15" w14:textId="77777777" w:rsidR="00162259" w:rsidRPr="00347160" w:rsidRDefault="00162259" w:rsidP="00521E1B">
            <w:pPr>
              <w:pStyle w:val="TABLE-cell"/>
              <w:keepNext/>
              <w:rPr>
                <w:color w:val="000000"/>
              </w:rPr>
            </w:pPr>
            <w:r w:rsidRPr="00347160">
              <w:rPr>
                <w:color w:val="000000"/>
              </w:rPr>
              <w:t>In this state, the CF has no activity at all: it neither provides services to the AP nor uses services of the supporting protocol layer.</w:t>
            </w:r>
          </w:p>
        </w:tc>
      </w:tr>
      <w:tr w:rsidR="00162259" w:rsidRPr="00347160" w14:paraId="1EF32541" w14:textId="77777777" w:rsidTr="00077BDE">
        <w:trPr>
          <w:cantSplit/>
          <w:jc w:val="center"/>
        </w:trPr>
        <w:tc>
          <w:tcPr>
            <w:tcW w:w="1384" w:type="dxa"/>
          </w:tcPr>
          <w:p w14:paraId="05D7D79A" w14:textId="77777777" w:rsidR="00162259" w:rsidRPr="00347160" w:rsidRDefault="00162259" w:rsidP="00146260">
            <w:pPr>
              <w:pStyle w:val="TABLE-cell"/>
              <w:rPr>
                <w:color w:val="000000"/>
              </w:rPr>
            </w:pPr>
            <w:r w:rsidRPr="00347160">
              <w:rPr>
                <w:color w:val="000000"/>
              </w:rPr>
              <w:lastRenderedPageBreak/>
              <w:t>IDLE</w:t>
            </w:r>
          </w:p>
        </w:tc>
        <w:tc>
          <w:tcPr>
            <w:tcW w:w="7902" w:type="dxa"/>
            <w:gridSpan w:val="2"/>
          </w:tcPr>
          <w:p w14:paraId="4476DC6D" w14:textId="77777777" w:rsidR="00162259" w:rsidRPr="00347160" w:rsidRDefault="00162259" w:rsidP="00521E1B">
            <w:pPr>
              <w:pStyle w:val="TABLE-cell"/>
              <w:keepNext/>
              <w:autoSpaceDE w:val="0"/>
              <w:rPr>
                <w:color w:val="000000"/>
              </w:rPr>
            </w:pPr>
            <w:r w:rsidRPr="00347160">
              <w:rPr>
                <w:color w:val="000000"/>
              </w:rPr>
              <w:t>This is the state of the CF when there is no AA existing, being released, or being established</w:t>
            </w:r>
            <w:bookmarkStart w:id="4111" w:name="_Hlt510613570"/>
            <w:r w:rsidRPr="00347160">
              <w:rPr>
                <w:color w:val="000000"/>
              </w:rPr>
              <w:t xml:space="preserve"> </w:t>
            </w:r>
            <w:bookmarkStart w:id="4112" w:name="_Ref174973933"/>
            <w:r w:rsidR="00E87D88">
              <w:rPr>
                <w:rFonts w:ascii="ZWAdobeF" w:hAnsi="ZWAdobeF" w:cs="ZWAdobeF"/>
                <w:spacing w:val="0"/>
                <w:sz w:val="2"/>
                <w:szCs w:val="2"/>
              </w:rPr>
              <w:t>4F</w:t>
            </w:r>
            <w:r w:rsidRPr="00347160">
              <w:rPr>
                <w:rStyle w:val="FootnoteReference"/>
                <w:color w:val="000000"/>
              </w:rPr>
              <w:footnoteReference w:id="4"/>
            </w:r>
            <w:bookmarkEnd w:id="4111"/>
            <w:bookmarkEnd w:id="4112"/>
            <w:r w:rsidRPr="00347160">
              <w:rPr>
                <w:color w:val="000000"/>
              </w:rPr>
              <w:t>. Nevertheless, some data exchange between the client and server – if the physical channel is already established – is possible. The CF can handle the EventNotification service.</w:t>
            </w:r>
          </w:p>
        </w:tc>
      </w:tr>
      <w:tr w:rsidR="00162259" w:rsidRPr="00347160" w14:paraId="6BB94F59" w14:textId="77777777" w:rsidTr="00077BDE">
        <w:trPr>
          <w:cantSplit/>
          <w:jc w:val="center"/>
        </w:trPr>
        <w:tc>
          <w:tcPr>
            <w:tcW w:w="1384" w:type="dxa"/>
          </w:tcPr>
          <w:p w14:paraId="70E8F86A" w14:textId="77777777" w:rsidR="00162259" w:rsidRPr="00347160" w:rsidRDefault="00162259" w:rsidP="00521E1B">
            <w:pPr>
              <w:pStyle w:val="TABLE-cell"/>
              <w:keepNext/>
              <w:rPr>
                <w:color w:val="000000"/>
              </w:rPr>
            </w:pPr>
          </w:p>
        </w:tc>
        <w:tc>
          <w:tcPr>
            <w:tcW w:w="7902" w:type="dxa"/>
            <w:gridSpan w:val="2"/>
          </w:tcPr>
          <w:p w14:paraId="348EF77D" w14:textId="77777777" w:rsidR="00162259" w:rsidRPr="00347160" w:rsidRDefault="00162259" w:rsidP="00521E1B">
            <w:pPr>
              <w:pStyle w:val="TABLE-cell"/>
              <w:keepNext/>
              <w:rPr>
                <w:color w:val="000000"/>
              </w:rPr>
            </w:pPr>
            <w:r w:rsidRPr="00347160">
              <w:t>NOTE</w:t>
            </w:r>
            <w:r w:rsidRPr="00347160">
              <w:t> </w:t>
            </w:r>
            <w:r w:rsidRPr="00347160">
              <w:t>State transitions between the INACTIVE and IDLE states are controlled outside of the protocol. For example, it can be considered that the CF makes the state transition from INACTIVE to IDLE by being instantiated and bound on the top of the supporting protocol layer. The opposite transition happens by deleting the given instance of the CF.</w:t>
            </w:r>
          </w:p>
        </w:tc>
      </w:tr>
      <w:tr w:rsidR="00162259" w:rsidRPr="00347160" w14:paraId="34AFCA29" w14:textId="77777777" w:rsidTr="00077BDE">
        <w:trPr>
          <w:cantSplit/>
          <w:jc w:val="center"/>
        </w:trPr>
        <w:tc>
          <w:tcPr>
            <w:tcW w:w="1398" w:type="dxa"/>
            <w:gridSpan w:val="2"/>
          </w:tcPr>
          <w:p w14:paraId="3F25FA79" w14:textId="77777777" w:rsidR="00162259" w:rsidRPr="00347160" w:rsidRDefault="00162259" w:rsidP="00521E1B">
            <w:pPr>
              <w:pStyle w:val="TABLE-cell"/>
              <w:keepNext/>
            </w:pPr>
            <w:r w:rsidRPr="00347160">
              <w:rPr>
                <w:color w:val="000000"/>
              </w:rPr>
              <w:t>ASSOCIATION PENDING</w:t>
            </w:r>
          </w:p>
        </w:tc>
        <w:tc>
          <w:tcPr>
            <w:tcW w:w="7888" w:type="dxa"/>
          </w:tcPr>
          <w:p w14:paraId="2F06D896" w14:textId="77777777" w:rsidR="00162259" w:rsidRPr="00347160" w:rsidRDefault="00162259" w:rsidP="00521E1B">
            <w:pPr>
              <w:pStyle w:val="TABLE-cell"/>
              <w:keepNext/>
            </w:pPr>
            <w:r w:rsidRPr="00347160">
              <w:rPr>
                <w:color w:val="000000"/>
              </w:rPr>
              <w:t>The CF leaves the IDLE state and enters this state when the AP requests the establishment of an AA by invoking the COSEM-OPEN.request primitive (OPEN.req). The CF may exit this state and enter either the ASSOCIATED state or return to the IDLE state, and generates the COSEM-OPEN.confirm primitive, (/OPEN.cnf(OK)) or (/OPEN.cnf(NOK)), depending on the result of the association request. The CF also exits this state and returns to the IDLE state with generating the COSEM-ABORT.indication primitive (/ABORT.ind).</w:t>
            </w:r>
          </w:p>
        </w:tc>
      </w:tr>
      <w:tr w:rsidR="00162259" w:rsidRPr="00347160" w14:paraId="3BA88B61" w14:textId="77777777" w:rsidTr="00077BDE">
        <w:trPr>
          <w:cantSplit/>
          <w:jc w:val="center"/>
        </w:trPr>
        <w:tc>
          <w:tcPr>
            <w:tcW w:w="1398" w:type="dxa"/>
            <w:gridSpan w:val="2"/>
          </w:tcPr>
          <w:p w14:paraId="56EB4E4D" w14:textId="77777777" w:rsidR="00162259" w:rsidRPr="00347160" w:rsidRDefault="00162259" w:rsidP="00521E1B">
            <w:pPr>
              <w:pStyle w:val="TABLE-cell"/>
              <w:keepNext/>
              <w:rPr>
                <w:color w:val="000000"/>
              </w:rPr>
            </w:pPr>
            <w:r w:rsidRPr="00347160">
              <w:rPr>
                <w:color w:val="000000"/>
              </w:rPr>
              <w:t>ASSOCIATED</w:t>
            </w:r>
          </w:p>
        </w:tc>
        <w:tc>
          <w:tcPr>
            <w:tcW w:w="7888" w:type="dxa"/>
          </w:tcPr>
          <w:p w14:paraId="1C27BDC9" w14:textId="77777777" w:rsidR="00162259" w:rsidRPr="00347160" w:rsidRDefault="00162259" w:rsidP="00521E1B">
            <w:pPr>
              <w:pStyle w:val="TABLE-cell"/>
              <w:keepNext/>
              <w:rPr>
                <w:color w:val="000000"/>
              </w:rPr>
            </w:pPr>
            <w:r w:rsidRPr="00347160">
              <w:rPr>
                <w:color w:val="000000"/>
              </w:rPr>
              <w:t>The CF enters this state when the AA has been successfully establish</w:t>
            </w:r>
            <w:r w:rsidR="00E74729">
              <w:rPr>
                <w:color w:val="000000"/>
              </w:rPr>
              <w:t xml:space="preserve">ed. </w:t>
            </w:r>
            <w:r w:rsidR="00E74729" w:rsidRPr="00E74729">
              <w:rPr>
                <w:color w:val="000000"/>
              </w:rPr>
              <w:t>All xDLMS services and APDUs are available in this state.</w:t>
            </w:r>
            <w:r w:rsidR="00E74729">
              <w:rPr>
                <w:color w:val="000000"/>
              </w:rPr>
              <w:t xml:space="preserve"> T</w:t>
            </w:r>
            <w:r w:rsidRPr="00347160">
              <w:rPr>
                <w:color w:val="000000"/>
              </w:rPr>
              <w:t>he CF remains in this state until the AP requests the release of the AA by invoking the COSEM-RELEASE.request primitive (RELEASE.req). The CF also exits this state and returns to the IDLE state with generating the COSEM-ABORT.indication primitive (/ABORT.ind).</w:t>
            </w:r>
          </w:p>
        </w:tc>
      </w:tr>
      <w:tr w:rsidR="00162259" w:rsidRPr="00347160" w14:paraId="19D24812" w14:textId="77777777" w:rsidTr="00077BDE">
        <w:trPr>
          <w:cantSplit/>
          <w:jc w:val="center"/>
        </w:trPr>
        <w:tc>
          <w:tcPr>
            <w:tcW w:w="1398" w:type="dxa"/>
            <w:gridSpan w:val="2"/>
          </w:tcPr>
          <w:p w14:paraId="4BF7ED64" w14:textId="77777777" w:rsidR="00162259" w:rsidRPr="00347160" w:rsidRDefault="00162259" w:rsidP="00521E1B">
            <w:pPr>
              <w:pStyle w:val="TABLE-cell"/>
              <w:keepNext/>
              <w:rPr>
                <w:color w:val="000000"/>
              </w:rPr>
            </w:pPr>
            <w:r w:rsidRPr="00347160">
              <w:rPr>
                <w:color w:val="000000"/>
              </w:rPr>
              <w:t xml:space="preserve">ASSOCIATION RELEASE PENDING </w:t>
            </w:r>
          </w:p>
        </w:tc>
        <w:tc>
          <w:tcPr>
            <w:tcW w:w="7888" w:type="dxa"/>
          </w:tcPr>
          <w:p w14:paraId="015AF76A" w14:textId="77777777" w:rsidR="00162259" w:rsidRPr="00347160" w:rsidRDefault="00162259" w:rsidP="00521E1B">
            <w:pPr>
              <w:pStyle w:val="TABLE-cell"/>
              <w:keepNext/>
              <w:rPr>
                <w:color w:val="000000"/>
              </w:rPr>
            </w:pPr>
            <w:r w:rsidRPr="00347160">
              <w:rPr>
                <w:color w:val="000000"/>
              </w:rPr>
              <w:t>The CF leaves the ASSOCIATED state and enters this state when the AP requests the release of the AA by invoking the COSEM-RELEASE.request primitive (RELEASE.req). The CF remains in this state, waiting for the response to this request from the server. As the server is not allowed to refuse a release request, after exiting this state, the CF always enters the IDLE state. The CF may exit this state by generating the COSEM-RELEASE.confirm primitive following the reception of a response from the server or by generating it locally (/RELEASE.cnf). The CF also exits this state and returns to the IDLE state with generating the COSEM-ABORT.indication primitive (/ABORT.ind).</w:t>
            </w:r>
          </w:p>
        </w:tc>
      </w:tr>
    </w:tbl>
    <w:p w14:paraId="3323949C" w14:textId="77777777" w:rsidR="00162259" w:rsidRPr="00347160" w:rsidRDefault="00162259" w:rsidP="00B67C8A">
      <w:pPr>
        <w:pStyle w:val="Heading3"/>
      </w:pPr>
      <w:bookmarkStart w:id="4113" w:name="_Toc477854252"/>
      <w:bookmarkStart w:id="4114" w:name="_Toc481414584"/>
      <w:bookmarkStart w:id="4115" w:name="_Toc510240196"/>
      <w:bookmarkStart w:id="4116" w:name="_Toc510241468"/>
      <w:bookmarkStart w:id="4117" w:name="_Toc520528651"/>
      <w:bookmarkStart w:id="4118" w:name="_Toc62885274"/>
      <w:bookmarkStart w:id="4119" w:name="_Toc68357084"/>
      <w:bookmarkStart w:id="4120" w:name="_Toc247390669"/>
      <w:bookmarkStart w:id="4121" w:name="_Toc249289525"/>
      <w:bookmarkStart w:id="4122" w:name="_Ref277774528"/>
      <w:bookmarkStart w:id="4123" w:name="_Toc277948334"/>
      <w:bookmarkStart w:id="4124" w:name="_Toc279392052"/>
      <w:bookmarkStart w:id="4125" w:name="_Toc279396995"/>
      <w:bookmarkStart w:id="4126" w:name="_Toc299013354"/>
      <w:bookmarkStart w:id="4127" w:name="_Toc315426424"/>
      <w:bookmarkStart w:id="4128" w:name="_Toc406524213"/>
      <w:bookmarkStart w:id="4129" w:name="_Ref408340389"/>
      <w:bookmarkStart w:id="4130" w:name="_Ref421559470"/>
      <w:bookmarkStart w:id="4131" w:name="_Toc437856558"/>
      <w:bookmarkStart w:id="4132" w:name="_Toc97127260"/>
      <w:bookmarkStart w:id="4133" w:name="_Ref97196470"/>
      <w:r w:rsidRPr="00347160">
        <w:t>State definitions of the server side control function</w:t>
      </w:r>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p>
    <w:p w14:paraId="7709013E" w14:textId="77777777" w:rsidR="00E74729" w:rsidRDefault="00E74729" w:rsidP="00B67C8A">
      <w:pPr>
        <w:pStyle w:val="PARAGRAPH"/>
      </w:pPr>
      <w:r>
        <w:fldChar w:fldCharType="begin" w:fldLock="1"/>
      </w:r>
      <w:r>
        <w:instrText xml:space="preserve"> REF _Ref389056615 \h  \* MERGEFORMAT </w:instrText>
      </w:r>
      <w:r>
        <w:fldChar w:fldCharType="separate"/>
      </w:r>
      <w:r w:rsidR="00811F07" w:rsidRPr="00811F07">
        <w:t xml:space="preserve">Figure </w:t>
      </w:r>
      <w:r w:rsidR="00811F07" w:rsidRPr="00811F07">
        <w:rPr>
          <w:noProof/>
        </w:rPr>
        <w:t>38</w:t>
      </w:r>
      <w:r>
        <w:fldChar w:fldCharType="end"/>
      </w:r>
      <w:r>
        <w:t xml:space="preserve"> shows the state machine for the server sid</w:t>
      </w:r>
      <w:bookmarkStart w:id="4134" w:name="_Hlt504707159"/>
      <w:r>
        <w:t xml:space="preserve">e CF, see </w:t>
      </w:r>
      <w:bookmarkStart w:id="4135" w:name="_Hlt495845075"/>
      <w:bookmarkStart w:id="4136" w:name="_Ref510614559"/>
      <w:bookmarkStart w:id="4137" w:name="_Toc510622662"/>
      <w:bookmarkStart w:id="4138" w:name="_Hlt511461189"/>
      <w:bookmarkStart w:id="4139" w:name="_Toc511462302"/>
      <w:bookmarkStart w:id="4140" w:name="_Toc62885091"/>
      <w:bookmarkStart w:id="4141" w:name="_Toc68357413"/>
      <w:bookmarkEnd w:id="4134"/>
      <w:bookmarkEnd w:id="4135"/>
      <w:r>
        <w:fldChar w:fldCharType="begin" w:fldLock="1"/>
      </w:r>
      <w:r>
        <w:instrText xml:space="preserve"> REF _Ref388733991 \h  \* MERGEFORMAT </w:instrText>
      </w:r>
      <w:r>
        <w:fldChar w:fldCharType="separate"/>
      </w:r>
      <w:r w:rsidR="00811F07">
        <w:t xml:space="preserve">Figure </w:t>
      </w:r>
      <w:r w:rsidR="00811F07">
        <w:rPr>
          <w:noProof/>
        </w:rPr>
        <w:t>9</w:t>
      </w:r>
      <w:r>
        <w:fldChar w:fldCharType="end"/>
      </w:r>
      <w:r>
        <w:t>.</w:t>
      </w:r>
    </w:p>
    <w:p w14:paraId="2F81A48B" w14:textId="0E2D161A" w:rsidR="00E74729" w:rsidRPr="00D90250" w:rsidRDefault="00767F5D" w:rsidP="00B67C8A">
      <w:pPr>
        <w:pStyle w:val="FIGURE"/>
      </w:pPr>
      <w:ins w:id="4142" w:author="John Cowburn" w:date="2021-02-03T16:45:00Z">
        <w:r w:rsidRPr="00952318">
          <w:rPr>
            <w:noProof/>
            <w:highlight w:val="yellow"/>
            <w:lang w:eastAsia="sl-SI"/>
          </w:rPr>
          <w:lastRenderedPageBreak/>
          <w:drawing>
            <wp:inline distT="0" distB="0" distL="0" distR="0" wp14:anchorId="72B59C77" wp14:editId="3C406F57">
              <wp:extent cx="5497830" cy="4433570"/>
              <wp:effectExtent l="0" t="0" r="0" b="0"/>
              <wp:docPr id="1409" name="Picture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97830" cy="4433570"/>
                      </a:xfrm>
                      <a:prstGeom prst="rect">
                        <a:avLst/>
                      </a:prstGeom>
                      <a:noFill/>
                      <a:ln>
                        <a:noFill/>
                      </a:ln>
                    </pic:spPr>
                  </pic:pic>
                </a:graphicData>
              </a:graphic>
            </wp:inline>
          </w:drawing>
        </w:r>
      </w:ins>
      <w:del w:id="4143" w:author="John Cowburn" w:date="2021-02-03T16:45:00Z">
        <w:r w:rsidR="00BD004A" w:rsidRPr="00D90250" w:rsidDel="00767F5D">
          <w:rPr>
            <w:noProof/>
            <w:lang w:eastAsia="en-GB"/>
          </w:rPr>
          <w:drawing>
            <wp:inline distT="0" distB="0" distL="0" distR="0" wp14:anchorId="346395F5" wp14:editId="66DCCAF9">
              <wp:extent cx="5499279" cy="4443211"/>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_CF_StateMachine_GK151204.wmf"/>
                      <pic:cNvPicPr/>
                    </pic:nvPicPr>
                    <pic:blipFill>
                      <a:blip r:embed="rId59">
                        <a:extLst>
                          <a:ext uri="{28A0092B-C50C-407E-A947-70E740481C1C}">
                            <a14:useLocalDpi xmlns:a14="http://schemas.microsoft.com/office/drawing/2010/main" val="0"/>
                          </a:ext>
                        </a:extLst>
                      </a:blip>
                      <a:stretch>
                        <a:fillRect/>
                      </a:stretch>
                    </pic:blipFill>
                    <pic:spPr>
                      <a:xfrm>
                        <a:off x="0" y="0"/>
                        <a:ext cx="5499279" cy="4443211"/>
                      </a:xfrm>
                      <a:prstGeom prst="rect">
                        <a:avLst/>
                      </a:prstGeom>
                    </pic:spPr>
                  </pic:pic>
                </a:graphicData>
              </a:graphic>
            </wp:inline>
          </w:drawing>
        </w:r>
      </w:del>
    </w:p>
    <w:p w14:paraId="1B9231DA" w14:textId="77777777" w:rsidR="00E74729" w:rsidRPr="00D90250" w:rsidRDefault="00B95993" w:rsidP="00265704">
      <w:pPr>
        <w:pStyle w:val="NOTE"/>
        <w:jc w:val="right"/>
        <w:rPr>
          <w:i/>
          <w:vanish/>
        </w:rPr>
      </w:pPr>
      <w:r w:rsidRPr="00D90250">
        <w:rPr>
          <w:i/>
          <w:vanish/>
        </w:rPr>
        <w:t>Server_CF_StateMachine_GK15</w:t>
      </w:r>
      <w:r w:rsidR="00BD004A" w:rsidRPr="00D90250">
        <w:rPr>
          <w:i/>
          <w:vanish/>
        </w:rPr>
        <w:t>1204</w:t>
      </w:r>
      <w:r w:rsidR="00E74729" w:rsidRPr="00D90250">
        <w:rPr>
          <w:i/>
          <w:vanish/>
        </w:rPr>
        <w:t>.wmf</w:t>
      </w:r>
    </w:p>
    <w:p w14:paraId="528F4B5D" w14:textId="4F113191" w:rsidR="00104222" w:rsidRDefault="00E74729" w:rsidP="00B67C8A">
      <w:pPr>
        <w:pStyle w:val="FIGURE-title"/>
      </w:pPr>
      <w:bookmarkStart w:id="4144" w:name="_Ref389056615"/>
      <w:bookmarkStart w:id="4145" w:name="_Toc392501664"/>
      <w:bookmarkStart w:id="4146" w:name="_Toc437856693"/>
      <w:bookmarkStart w:id="4147" w:name="_Toc97127396"/>
      <w:r w:rsidRPr="00D90250">
        <w:t xml:space="preserve">Figure </w:t>
      </w:r>
      <w:fldSimple w:instr=" SEQ Figure \* ARABIC ">
        <w:r w:rsidR="00DC4BE9">
          <w:rPr>
            <w:noProof/>
          </w:rPr>
          <w:t>38</w:t>
        </w:r>
      </w:fldSimple>
      <w:bookmarkEnd w:id="4136"/>
      <w:bookmarkEnd w:id="4144"/>
      <w:r w:rsidRPr="00D90250">
        <w:t xml:space="preserve"> – Partial state machine for the server side control function</w:t>
      </w:r>
      <w:bookmarkEnd w:id="4137"/>
      <w:bookmarkEnd w:id="4138"/>
      <w:bookmarkEnd w:id="4139"/>
      <w:bookmarkEnd w:id="4140"/>
      <w:bookmarkEnd w:id="4141"/>
      <w:bookmarkEnd w:id="4145"/>
      <w:bookmarkEnd w:id="4146"/>
      <w:bookmarkEnd w:id="4147"/>
    </w:p>
    <w:tbl>
      <w:tblPr>
        <w:tblW w:w="9070" w:type="dxa"/>
        <w:jc w:val="center"/>
        <w:tblLook w:val="0000" w:firstRow="0" w:lastRow="0" w:firstColumn="0" w:lastColumn="0" w:noHBand="0" w:noVBand="0"/>
      </w:tblPr>
      <w:tblGrid>
        <w:gridCol w:w="1398"/>
        <w:gridCol w:w="7672"/>
      </w:tblGrid>
      <w:tr w:rsidR="00162259" w:rsidRPr="00347160" w14:paraId="4EF3FBBB" w14:textId="77777777" w:rsidTr="00077BDE">
        <w:trPr>
          <w:cantSplit/>
          <w:jc w:val="center"/>
        </w:trPr>
        <w:tc>
          <w:tcPr>
            <w:tcW w:w="1398" w:type="dxa"/>
          </w:tcPr>
          <w:p w14:paraId="5E4B2073" w14:textId="77777777" w:rsidR="00162259" w:rsidRPr="00347160" w:rsidRDefault="00FE64AF" w:rsidP="00521E1B">
            <w:pPr>
              <w:pStyle w:val="TABLE-cell"/>
              <w:keepNext/>
              <w:rPr>
                <w:color w:val="000000"/>
              </w:rPr>
            </w:pPr>
            <w:r>
              <w:rPr>
                <w:bCs w:val="0"/>
              </w:rPr>
              <w:lastRenderedPageBreak/>
              <w:br w:type="page"/>
            </w:r>
            <w:r w:rsidR="00162259" w:rsidRPr="00347160">
              <w:rPr>
                <w:color w:val="000000"/>
              </w:rPr>
              <w:t>INACTIVE</w:t>
            </w:r>
          </w:p>
        </w:tc>
        <w:tc>
          <w:tcPr>
            <w:tcW w:w="7888" w:type="dxa"/>
          </w:tcPr>
          <w:p w14:paraId="0328CAAD" w14:textId="77777777" w:rsidR="00162259" w:rsidRPr="00347160" w:rsidRDefault="00162259" w:rsidP="00521E1B">
            <w:pPr>
              <w:pStyle w:val="TABLE-cell"/>
              <w:keepNext/>
              <w:rPr>
                <w:color w:val="000000"/>
              </w:rPr>
            </w:pPr>
            <w:r w:rsidRPr="00347160">
              <w:rPr>
                <w:color w:val="000000"/>
              </w:rPr>
              <w:t>In this state, the CF has no activity at all: it neither provides services to the AP nor uses services of the supporting protocol layer.</w:t>
            </w:r>
          </w:p>
        </w:tc>
      </w:tr>
      <w:tr w:rsidR="00162259" w:rsidRPr="00347160" w14:paraId="326205AD" w14:textId="77777777" w:rsidTr="00077BDE">
        <w:trPr>
          <w:cantSplit/>
          <w:jc w:val="center"/>
        </w:trPr>
        <w:tc>
          <w:tcPr>
            <w:tcW w:w="1398" w:type="dxa"/>
          </w:tcPr>
          <w:p w14:paraId="010D0736" w14:textId="77777777" w:rsidR="00162259" w:rsidRPr="00347160" w:rsidRDefault="00162259" w:rsidP="00521E1B">
            <w:pPr>
              <w:pStyle w:val="TABLE-cell"/>
              <w:keepNext/>
              <w:rPr>
                <w:color w:val="000000"/>
              </w:rPr>
            </w:pPr>
            <w:r w:rsidRPr="00347160">
              <w:rPr>
                <w:color w:val="000000"/>
              </w:rPr>
              <w:t>IDLE</w:t>
            </w:r>
          </w:p>
        </w:tc>
        <w:tc>
          <w:tcPr>
            <w:tcW w:w="7888" w:type="dxa"/>
          </w:tcPr>
          <w:p w14:paraId="6BDA57AA" w14:textId="77777777" w:rsidR="00162259" w:rsidRPr="00347160" w:rsidRDefault="00162259" w:rsidP="00521E1B">
            <w:pPr>
              <w:pStyle w:val="TABLE-cell"/>
              <w:keepNext/>
              <w:autoSpaceDE w:val="0"/>
              <w:rPr>
                <w:color w:val="000000"/>
              </w:rPr>
            </w:pPr>
            <w:r w:rsidRPr="00347160">
              <w:rPr>
                <w:color w:val="000000"/>
              </w:rPr>
              <w:t>This is the state of the CF when there is no AA existing, being released, or being established</w:t>
            </w:r>
            <w:r w:rsidR="00584953">
              <w:rPr>
                <w:color w:val="000000"/>
              </w:rPr>
              <w:t xml:space="preserve"> </w:t>
            </w:r>
            <w:r w:rsidR="00E87D88">
              <w:rPr>
                <w:rFonts w:ascii="ZWAdobeF" w:hAnsi="ZWAdobeF" w:cs="ZWAdobeF"/>
                <w:spacing w:val="0"/>
                <w:sz w:val="2"/>
                <w:szCs w:val="2"/>
              </w:rPr>
              <w:t>5F</w:t>
            </w:r>
            <w:r w:rsidRPr="00347160">
              <w:rPr>
                <w:rStyle w:val="FootnoteReference"/>
                <w:color w:val="000000"/>
              </w:rPr>
              <w:footnoteReference w:id="5"/>
            </w:r>
            <w:r w:rsidRPr="00347160">
              <w:rPr>
                <w:color w:val="000000"/>
              </w:rPr>
              <w:t>. Nevertheless, some data exchange between the client and server – if the physical channel is already established – is possible. The CF can handle the EventNotification / InformationReport services.</w:t>
            </w:r>
          </w:p>
        </w:tc>
      </w:tr>
      <w:tr w:rsidR="00162259" w:rsidRPr="00347160" w14:paraId="650C0817" w14:textId="77777777" w:rsidTr="00077BDE">
        <w:trPr>
          <w:cantSplit/>
          <w:jc w:val="center"/>
        </w:trPr>
        <w:tc>
          <w:tcPr>
            <w:tcW w:w="1398" w:type="dxa"/>
          </w:tcPr>
          <w:p w14:paraId="75809908" w14:textId="77777777" w:rsidR="00162259" w:rsidRPr="00347160" w:rsidRDefault="00162259" w:rsidP="00521E1B">
            <w:pPr>
              <w:pStyle w:val="TABLE-cell"/>
              <w:keepNext/>
              <w:rPr>
                <w:color w:val="000000"/>
              </w:rPr>
            </w:pPr>
            <w:r w:rsidRPr="00347160">
              <w:rPr>
                <w:color w:val="000000"/>
              </w:rPr>
              <w:t>ASSOCIATION PENDING</w:t>
            </w:r>
          </w:p>
        </w:tc>
        <w:tc>
          <w:tcPr>
            <w:tcW w:w="7888" w:type="dxa"/>
          </w:tcPr>
          <w:p w14:paraId="617BCA48" w14:textId="77777777" w:rsidR="00162259" w:rsidRPr="00347160" w:rsidRDefault="00162259" w:rsidP="00521E1B">
            <w:pPr>
              <w:pStyle w:val="TABLE-cell"/>
              <w:keepNext/>
              <w:rPr>
                <w:color w:val="000000"/>
              </w:rPr>
            </w:pPr>
            <w:r w:rsidRPr="00347160">
              <w:rPr>
                <w:color w:val="000000"/>
              </w:rPr>
              <w:t>The CF leaves the IDLE state and enters this state when the client requests the establishment of an AA, and the server AL generates the COSEM-OPEN.indication primitive (/OPEN.ind). The CF may exit this state and enter either the ASSOCIATED state or return to the IDLE state, depending on the result of the association request, and invokes the COSEM-OPEN.response primitive, (/OPEN.res(OK)) or (/OPEN.res(NOK)). The CF also exits this state and returns to the IDLE state with generating the COSEM-ABORT.indication primitive (/ABORT.ind).</w:t>
            </w:r>
          </w:p>
        </w:tc>
      </w:tr>
      <w:tr w:rsidR="00162259" w:rsidRPr="00347160" w14:paraId="759E5741" w14:textId="77777777" w:rsidTr="00077BDE">
        <w:trPr>
          <w:cantSplit/>
          <w:jc w:val="center"/>
        </w:trPr>
        <w:tc>
          <w:tcPr>
            <w:tcW w:w="1398" w:type="dxa"/>
          </w:tcPr>
          <w:p w14:paraId="199F55B1" w14:textId="77777777" w:rsidR="00162259" w:rsidRPr="00347160" w:rsidRDefault="00162259" w:rsidP="00521E1B">
            <w:pPr>
              <w:pStyle w:val="TABLE-cell"/>
              <w:keepNext/>
              <w:rPr>
                <w:color w:val="000000"/>
              </w:rPr>
            </w:pPr>
            <w:r w:rsidRPr="00347160">
              <w:rPr>
                <w:color w:val="000000"/>
              </w:rPr>
              <w:t>ASSOCIATED</w:t>
            </w:r>
          </w:p>
        </w:tc>
        <w:tc>
          <w:tcPr>
            <w:tcW w:w="7888" w:type="dxa"/>
          </w:tcPr>
          <w:p w14:paraId="10A71A08" w14:textId="77777777" w:rsidR="00162259" w:rsidRPr="00347160" w:rsidRDefault="00162259" w:rsidP="00521E1B">
            <w:pPr>
              <w:pStyle w:val="TABLE-cell"/>
              <w:keepNext/>
              <w:rPr>
                <w:color w:val="000000"/>
              </w:rPr>
            </w:pPr>
            <w:r w:rsidRPr="00D90250">
              <w:rPr>
                <w:color w:val="000000"/>
              </w:rPr>
              <w:t xml:space="preserve">The CF enters this state when the AA has been successfully established. </w:t>
            </w:r>
            <w:r w:rsidR="00E74729" w:rsidRPr="00D90250">
              <w:rPr>
                <w:color w:val="000000"/>
              </w:rPr>
              <w:t xml:space="preserve">All xDLMS services and APDUs are available in this state. </w:t>
            </w:r>
            <w:r w:rsidRPr="00D90250">
              <w:rPr>
                <w:color w:val="000000"/>
              </w:rPr>
              <w:t>The CF remains in this state until the client requests the release of the AA, and the server AL generates the COSEM-RELEASE.ind primitive (/RELEASE.ind). The CF also exits this state and returns to the IDLE state with generating the COSEM-ABORT.indication primitive (/ABORT.ind).</w:t>
            </w:r>
          </w:p>
        </w:tc>
      </w:tr>
      <w:tr w:rsidR="00162259" w:rsidRPr="00347160" w14:paraId="16A1B259" w14:textId="77777777" w:rsidTr="00077BDE">
        <w:trPr>
          <w:cantSplit/>
          <w:jc w:val="center"/>
        </w:trPr>
        <w:tc>
          <w:tcPr>
            <w:tcW w:w="1398" w:type="dxa"/>
          </w:tcPr>
          <w:p w14:paraId="56865B36" w14:textId="77777777" w:rsidR="00162259" w:rsidRPr="00347160" w:rsidRDefault="00162259" w:rsidP="00521E1B">
            <w:pPr>
              <w:pStyle w:val="TABLE-cell"/>
              <w:keepNext/>
              <w:rPr>
                <w:color w:val="000000"/>
              </w:rPr>
            </w:pPr>
            <w:r w:rsidRPr="00347160">
              <w:rPr>
                <w:color w:val="000000"/>
              </w:rPr>
              <w:t xml:space="preserve">ASSOCIATION RELEASE PENDING </w:t>
            </w:r>
          </w:p>
        </w:tc>
        <w:tc>
          <w:tcPr>
            <w:tcW w:w="7888" w:type="dxa"/>
          </w:tcPr>
          <w:p w14:paraId="7B661788" w14:textId="77777777" w:rsidR="00162259" w:rsidRPr="00347160" w:rsidRDefault="00162259" w:rsidP="00521E1B">
            <w:pPr>
              <w:pStyle w:val="TABLE-cell"/>
              <w:keepNext/>
              <w:rPr>
                <w:color w:val="000000"/>
              </w:rPr>
            </w:pPr>
            <w:r w:rsidRPr="00347160">
              <w:rPr>
                <w:color w:val="000000"/>
              </w:rPr>
              <w:t>The CF leaves the ASSOCIATED state and enters this state when the client requests the release of an AA, and the server AP receives the COSEM-RELEASE.indication primitive (/RELEASE.ind). The CF remains in this state, waiting that the AP accepts the release request. As the server is not allowed to refuse a release request, after exiting this state, the CF always enters the IDLE state. The CF may exit this state when the AP accepts the release of the AA, and invokes the COSEM-RELEASE.response primitive (RELEASE.res). The CF also exits this state and returns to the IDLE state with generating the COSEM-ABORT.indication primitive (/ABORT.ind).</w:t>
            </w:r>
          </w:p>
        </w:tc>
      </w:tr>
    </w:tbl>
    <w:p w14:paraId="5443B036" w14:textId="77777777" w:rsidR="00162259" w:rsidRPr="00347160" w:rsidRDefault="00162259" w:rsidP="00B67C8A">
      <w:pPr>
        <w:pStyle w:val="Heading2"/>
      </w:pPr>
      <w:bookmarkStart w:id="4148" w:name="_Ref174976177"/>
      <w:bookmarkStart w:id="4149" w:name="_Ref174979099"/>
      <w:bookmarkStart w:id="4150" w:name="_Toc247390670"/>
      <w:bookmarkStart w:id="4151" w:name="_Toc249289526"/>
      <w:bookmarkStart w:id="4152" w:name="_Toc277948335"/>
      <w:bookmarkStart w:id="4153" w:name="_Toc279392053"/>
      <w:bookmarkStart w:id="4154" w:name="_Toc279396996"/>
      <w:bookmarkStart w:id="4155" w:name="_Toc299013355"/>
      <w:bookmarkStart w:id="4156" w:name="_Toc315426425"/>
      <w:bookmarkStart w:id="4157" w:name="_Toc406524214"/>
      <w:bookmarkStart w:id="4158" w:name="_Toc437856559"/>
      <w:bookmarkStart w:id="4159" w:name="_Toc97127261"/>
      <w:r w:rsidRPr="00347160">
        <w:t>The ACSE services and APDUs</w:t>
      </w:r>
      <w:bookmarkEnd w:id="4148"/>
      <w:bookmarkEnd w:id="4149"/>
      <w:bookmarkEnd w:id="4150"/>
      <w:bookmarkEnd w:id="4151"/>
      <w:bookmarkEnd w:id="4152"/>
      <w:bookmarkEnd w:id="4153"/>
      <w:bookmarkEnd w:id="4154"/>
      <w:bookmarkEnd w:id="4155"/>
      <w:bookmarkEnd w:id="4156"/>
      <w:bookmarkEnd w:id="4157"/>
      <w:bookmarkEnd w:id="4158"/>
      <w:bookmarkEnd w:id="4159"/>
      <w:r w:rsidRPr="00347160">
        <w:fldChar w:fldCharType="begin"/>
      </w:r>
      <w:r w:rsidRPr="00347160">
        <w:instrText xml:space="preserve"> XE "ACSE services and APDUs" </w:instrText>
      </w:r>
      <w:r w:rsidRPr="00347160">
        <w:fldChar w:fldCharType="end"/>
      </w:r>
    </w:p>
    <w:p w14:paraId="43CBE414" w14:textId="77777777" w:rsidR="00162259" w:rsidRPr="00347160" w:rsidRDefault="00162259" w:rsidP="00B67C8A">
      <w:pPr>
        <w:pStyle w:val="Heading3"/>
      </w:pPr>
      <w:bookmarkStart w:id="4160" w:name="_Ref176084363"/>
      <w:bookmarkStart w:id="4161" w:name="_Ref176085483"/>
      <w:bookmarkStart w:id="4162" w:name="_Toc247390671"/>
      <w:bookmarkStart w:id="4163" w:name="_Toc249289527"/>
      <w:bookmarkStart w:id="4164" w:name="_Toc277948336"/>
      <w:bookmarkStart w:id="4165" w:name="_Toc279392054"/>
      <w:bookmarkStart w:id="4166" w:name="_Toc279396997"/>
      <w:bookmarkStart w:id="4167" w:name="_Toc299013356"/>
      <w:bookmarkStart w:id="4168" w:name="_Toc315426426"/>
      <w:bookmarkStart w:id="4169" w:name="_Toc406524215"/>
      <w:bookmarkStart w:id="4170" w:name="_Toc437856560"/>
      <w:bookmarkStart w:id="4171" w:name="_Toc97127262"/>
      <w:r w:rsidRPr="00347160">
        <w:t>ACSE functional units</w:t>
      </w:r>
      <w:r w:rsidRPr="00347160">
        <w:fldChar w:fldCharType="begin"/>
      </w:r>
      <w:r w:rsidRPr="00347160">
        <w:instrText xml:space="preserve"> XE "ACSE functional units" </w:instrText>
      </w:r>
      <w:r w:rsidRPr="00347160">
        <w:fldChar w:fldCharType="end"/>
      </w:r>
      <w:r w:rsidRPr="00347160">
        <w:t>, services and service parameters</w:t>
      </w:r>
      <w:bookmarkEnd w:id="4160"/>
      <w:bookmarkEnd w:id="4161"/>
      <w:bookmarkEnd w:id="4162"/>
      <w:bookmarkEnd w:id="4163"/>
      <w:bookmarkEnd w:id="4164"/>
      <w:bookmarkEnd w:id="4165"/>
      <w:bookmarkEnd w:id="4166"/>
      <w:bookmarkEnd w:id="4167"/>
      <w:bookmarkEnd w:id="4168"/>
      <w:bookmarkEnd w:id="4169"/>
      <w:bookmarkEnd w:id="4170"/>
      <w:bookmarkEnd w:id="4171"/>
    </w:p>
    <w:p w14:paraId="7FF9B2A5" w14:textId="7AF33650" w:rsidR="00162259" w:rsidRDefault="00162259" w:rsidP="00B67C8A">
      <w:pPr>
        <w:pStyle w:val="PARAGRAPH"/>
      </w:pPr>
      <w:r w:rsidRPr="00347160">
        <w:t xml:space="preserve">The </w:t>
      </w:r>
      <w:del w:id="4172" w:author="John Cowburn" w:date="2021-04-16T13:59:00Z">
        <w:r w:rsidR="00923A6B" w:rsidRPr="00347160" w:rsidDel="00635BE8">
          <w:delText>DLMS</w:delText>
        </w:r>
      </w:del>
      <w:ins w:id="4173" w:author="John Cowburn" w:date="2021-04-16T13:59:00Z">
        <w:r w:rsidR="00635BE8">
          <w:t>DLMS®</w:t>
        </w:r>
      </w:ins>
      <w:r w:rsidR="00272EC6">
        <w:t>/</w:t>
      </w:r>
      <w:r w:rsidRPr="00347160">
        <w:t xml:space="preserve">COSEM AL ACSE is based on the connection-oriented ACSE, as specified in </w:t>
      </w:r>
      <w:r w:rsidRPr="00347160">
        <w:fldChar w:fldCharType="begin" w:fldLock="1"/>
      </w:r>
      <w:r w:rsidRPr="00347160">
        <w:instrText xml:space="preserve"> REF ISO_IEC8649_ACSE \h </w:instrText>
      </w:r>
      <w:r w:rsidR="00C60BA6" w:rsidRPr="00347160">
        <w:instrText xml:space="preserve"> \* MERGEFORMAT </w:instrText>
      </w:r>
      <w:r w:rsidRPr="00347160">
        <w:fldChar w:fldCharType="separate"/>
      </w:r>
      <w:r w:rsidR="00811F07" w:rsidRPr="00347160">
        <w:rPr>
          <w:color w:val="000000"/>
        </w:rPr>
        <w:t>ISO/IEC 15953</w:t>
      </w:r>
      <w:r w:rsidRPr="00347160">
        <w:fldChar w:fldCharType="end"/>
      </w:r>
      <w:r w:rsidRPr="00347160">
        <w:t xml:space="preserve"> and </w:t>
      </w:r>
      <w:r w:rsidRPr="00347160">
        <w:fldChar w:fldCharType="begin" w:fldLock="1"/>
      </w:r>
      <w:r w:rsidRPr="00347160">
        <w:instrText xml:space="preserve"> REF ISO_IEC_8650_1_OSI \h </w:instrText>
      </w:r>
      <w:r w:rsidR="00C60BA6" w:rsidRPr="00347160">
        <w:instrText xml:space="preserve"> \* MERGEFORMAT </w:instrText>
      </w:r>
      <w:r w:rsidRPr="00347160">
        <w:fldChar w:fldCharType="separate"/>
      </w:r>
      <w:r w:rsidR="00811F07" w:rsidRPr="00347160">
        <w:rPr>
          <w:color w:val="000000"/>
        </w:rPr>
        <w:t>ISO/IEC 15954</w:t>
      </w:r>
      <w:r w:rsidRPr="00347160">
        <w:fldChar w:fldCharType="end"/>
      </w:r>
      <w:r w:rsidRPr="00347160">
        <w:t>.</w:t>
      </w:r>
    </w:p>
    <w:p w14:paraId="29476CE9" w14:textId="77777777" w:rsidR="00D822B5" w:rsidRDefault="00D822B5" w:rsidP="00B67C8A">
      <w:pPr>
        <w:pStyle w:val="PARAGRAPH"/>
      </w:pPr>
      <w:r>
        <w:t>Functional units are used to negotiate ACSE user requirements during association establishment. Five functional units are defined:</w:t>
      </w:r>
    </w:p>
    <w:p w14:paraId="342A01FC" w14:textId="77777777" w:rsidR="00D822B5" w:rsidRDefault="00D822B5" w:rsidP="00521922">
      <w:pPr>
        <w:pStyle w:val="ListBullet"/>
      </w:pPr>
      <w:r>
        <w:t>Kernel functional unit</w:t>
      </w:r>
      <w:r>
        <w:fldChar w:fldCharType="begin"/>
      </w:r>
      <w:r>
        <w:instrText xml:space="preserve"> XE "Kernel functional unit" </w:instrText>
      </w:r>
      <w:r>
        <w:fldChar w:fldCharType="end"/>
      </w:r>
      <w:r>
        <w:t>;</w:t>
      </w:r>
    </w:p>
    <w:p w14:paraId="4A9AE422" w14:textId="77777777" w:rsidR="00D822B5" w:rsidRDefault="00D822B5" w:rsidP="00521922">
      <w:pPr>
        <w:pStyle w:val="ListBullet"/>
      </w:pPr>
      <w:r>
        <w:t>Authentication functional unit</w:t>
      </w:r>
      <w:r>
        <w:fldChar w:fldCharType="begin"/>
      </w:r>
      <w:r>
        <w:instrText xml:space="preserve"> XE "Authentication functional unit" </w:instrText>
      </w:r>
      <w:r>
        <w:fldChar w:fldCharType="end"/>
      </w:r>
      <w:r>
        <w:t>;</w:t>
      </w:r>
    </w:p>
    <w:p w14:paraId="332EC00C" w14:textId="77777777" w:rsidR="00D822B5" w:rsidRDefault="00D822B5" w:rsidP="00521922">
      <w:pPr>
        <w:pStyle w:val="ListBullet"/>
      </w:pPr>
      <w:r>
        <w:t>ASO-context negotiation functional unit;</w:t>
      </w:r>
    </w:p>
    <w:p w14:paraId="238A6214" w14:textId="0B192B0B" w:rsidR="00D822B5" w:rsidRDefault="00D822B5" w:rsidP="00D822B5">
      <w:pPr>
        <w:pStyle w:val="NOTE"/>
        <w:ind w:left="360"/>
      </w:pPr>
      <w:r>
        <w:t>NOTE 1</w:t>
      </w:r>
      <w:r w:rsidR="00B67C8A">
        <w:t> </w:t>
      </w:r>
      <w:r w:rsidR="00D03E1E">
        <w:fldChar w:fldCharType="begin" w:fldLock="1"/>
      </w:r>
      <w:r w:rsidR="00D03E1E">
        <w:instrText xml:space="preserve"> REF ISO_IEC_15953 \h </w:instrText>
      </w:r>
      <w:r w:rsidR="00D03E1E">
        <w:fldChar w:fldCharType="separate"/>
      </w:r>
      <w:r w:rsidR="00811F07" w:rsidRPr="00347160">
        <w:rPr>
          <w:color w:val="000000"/>
        </w:rPr>
        <w:t>ISO/IEC 15953:1999</w:t>
      </w:r>
      <w:r w:rsidR="00D03E1E">
        <w:fldChar w:fldCharType="end"/>
      </w:r>
      <w:r w:rsidR="00D03E1E">
        <w:t xml:space="preserve"> </w:t>
      </w:r>
      <w:r>
        <w:t xml:space="preserve">and </w:t>
      </w:r>
      <w:r w:rsidR="00D03E1E">
        <w:fldChar w:fldCharType="begin" w:fldLock="1"/>
      </w:r>
      <w:r w:rsidR="00D03E1E">
        <w:instrText xml:space="preserve"> REF ISO_IEC_15954 \h </w:instrText>
      </w:r>
      <w:r w:rsidR="00D03E1E">
        <w:fldChar w:fldCharType="separate"/>
      </w:r>
      <w:r w:rsidR="00811F07" w:rsidRPr="00347160">
        <w:rPr>
          <w:color w:val="000000"/>
        </w:rPr>
        <w:t>ISO/IEC 15954:1999</w:t>
      </w:r>
      <w:r w:rsidR="00D03E1E">
        <w:fldChar w:fldCharType="end"/>
      </w:r>
      <w:r>
        <w:t xml:space="preserve"> use the term ‘ASO-context”. In </w:t>
      </w:r>
      <w:del w:id="4174" w:author="John Cowburn" w:date="2021-04-16T13:59:00Z">
        <w:r w:rsidDel="00635BE8">
          <w:delText>DLMS</w:delText>
        </w:r>
      </w:del>
      <w:ins w:id="4175" w:author="John Cowburn" w:date="2021-04-16T13:59:00Z">
        <w:r w:rsidR="00635BE8">
          <w:t>DLMS®</w:t>
        </w:r>
      </w:ins>
      <w:r>
        <w:t>/COSEM the term ‘Application con</w:t>
      </w:r>
      <w:r w:rsidR="00272EC6">
        <w:t xml:space="preserve">text” </w:t>
      </w:r>
      <w:r w:rsidR="0085778A">
        <w:t xml:space="preserve">is </w:t>
      </w:r>
      <w:r w:rsidR="00272EC6">
        <w:t xml:space="preserve">used </w:t>
      </w:r>
      <w:r w:rsidR="0085778A">
        <w:t xml:space="preserve">as </w:t>
      </w:r>
      <w:r w:rsidR="00272EC6">
        <w:t>in ISO/IEC 8649 / ISO</w:t>
      </w:r>
      <w:r w:rsidR="0085778A">
        <w:t>/IEC 8650-1</w:t>
      </w:r>
      <w:r>
        <w:t>.</w:t>
      </w:r>
    </w:p>
    <w:p w14:paraId="0EE16B51" w14:textId="77777777" w:rsidR="00D822B5" w:rsidRDefault="00D822B5" w:rsidP="00521922">
      <w:pPr>
        <w:pStyle w:val="ListBullet"/>
      </w:pPr>
      <w:r>
        <w:t>Higher Level Association functional unit; and</w:t>
      </w:r>
    </w:p>
    <w:p w14:paraId="78DEB1ED" w14:textId="77777777" w:rsidR="00D822B5" w:rsidRDefault="00D822B5" w:rsidP="00521922">
      <w:pPr>
        <w:pStyle w:val="ListBullet"/>
      </w:pPr>
      <w:r>
        <w:t>Nested Association functional unit.</w:t>
      </w:r>
    </w:p>
    <w:p w14:paraId="125CD772" w14:textId="6F77BDDC" w:rsidR="00D822B5" w:rsidRDefault="00D822B5" w:rsidP="00B67C8A">
      <w:pPr>
        <w:pStyle w:val="PARAGRAPH"/>
      </w:pPr>
      <w:r>
        <w:t xml:space="preserve">The </w:t>
      </w:r>
      <w:del w:id="4176" w:author="John Cowburn" w:date="2021-04-16T13:59:00Z">
        <w:r w:rsidDel="00635BE8">
          <w:delText>DLMS</w:delText>
        </w:r>
      </w:del>
      <w:ins w:id="4177" w:author="John Cowburn" w:date="2021-04-16T13:59:00Z">
        <w:r w:rsidR="00635BE8">
          <w:t>DLMS®</w:t>
        </w:r>
      </w:ins>
      <w:r>
        <w:t>/COSEM AL uses only the Kernel and the Authentication functional unit.</w:t>
      </w:r>
    </w:p>
    <w:p w14:paraId="0EC1FE1E" w14:textId="77777777" w:rsidR="00D822B5" w:rsidRDefault="00D822B5" w:rsidP="00B67C8A">
      <w:pPr>
        <w:pStyle w:val="PARAGRAPH"/>
      </w:pPr>
      <w:r>
        <w:t>The acse-requirements parameters of the AARQ and AARE APDUs are used to select the functional units for the association.</w:t>
      </w:r>
    </w:p>
    <w:p w14:paraId="433E863C" w14:textId="77777777" w:rsidR="00D822B5" w:rsidRDefault="00D822B5" w:rsidP="00B67C8A">
      <w:pPr>
        <w:pStyle w:val="PARAGRAPH"/>
      </w:pPr>
      <w:r>
        <w:t>The Kernel functional unit is always available and includes the basic services A-ASSOCIATE</w:t>
      </w:r>
      <w:r>
        <w:fldChar w:fldCharType="begin"/>
      </w:r>
      <w:r>
        <w:instrText xml:space="preserve"> XE "A-ASSOCIATE service" </w:instrText>
      </w:r>
      <w:r>
        <w:fldChar w:fldCharType="end"/>
      </w:r>
      <w:r>
        <w:t>, A-RELEASE</w:t>
      </w:r>
      <w:r>
        <w:fldChar w:fldCharType="begin"/>
      </w:r>
      <w:r>
        <w:instrText xml:space="preserve"> XE "A-RELEASE service" </w:instrText>
      </w:r>
      <w:r>
        <w:fldChar w:fldCharType="end"/>
      </w:r>
      <w:r>
        <w:t>.</w:t>
      </w:r>
    </w:p>
    <w:p w14:paraId="50B0949F" w14:textId="77777777" w:rsidR="00D822B5" w:rsidRDefault="00D822B5" w:rsidP="00B67C8A">
      <w:pPr>
        <w:pStyle w:val="PARAGRAPH"/>
      </w:pPr>
      <w:r>
        <w:t xml:space="preserve">The Authentication functional unit supports authentication during association establishment. The availability of this functional unit is negotiated during association establishment. This </w:t>
      </w:r>
      <w:r>
        <w:lastRenderedPageBreak/>
        <w:t>functional unit does not include additional services. It adds parameters to the A-ASSOCIATE service.</w:t>
      </w:r>
    </w:p>
    <w:p w14:paraId="21427606" w14:textId="0A68FA5F" w:rsidR="00D822B5" w:rsidRDefault="00D822B5" w:rsidP="00D90250">
      <w:pPr>
        <w:pStyle w:val="TABLE-title"/>
      </w:pPr>
      <w:bookmarkStart w:id="4178" w:name="_Ref174895786"/>
      <w:bookmarkStart w:id="4179" w:name="_Toc249289837"/>
      <w:bookmarkStart w:id="4180" w:name="_Toc392501932"/>
      <w:bookmarkStart w:id="4181" w:name="_Toc386405102"/>
      <w:bookmarkStart w:id="4182" w:name="_Toc437856794"/>
      <w:bookmarkStart w:id="4183" w:name="_Toc97127505"/>
      <w:r w:rsidRPr="00767F5D">
        <w:lastRenderedPageBreak/>
        <w:t xml:space="preserve">Table </w:t>
      </w:r>
      <w:fldSimple w:instr=" SEQ Table \* ARABIC ">
        <w:r w:rsidR="00DC4BE9">
          <w:rPr>
            <w:noProof/>
          </w:rPr>
          <w:t>63</w:t>
        </w:r>
      </w:fldSimple>
      <w:bookmarkEnd w:id="4178"/>
      <w:r w:rsidRPr="00767F5D">
        <w:t xml:space="preserve"> – </w:t>
      </w:r>
      <w:bookmarkEnd w:id="4179"/>
      <w:r w:rsidRPr="00767F5D">
        <w:t>Functional Unit APDUs and their fields</w:t>
      </w:r>
      <w:bookmarkEnd w:id="4180"/>
      <w:bookmarkEnd w:id="4181"/>
      <w:bookmarkEnd w:id="4182"/>
      <w:bookmarkEnd w:id="4183"/>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1333"/>
        <w:gridCol w:w="1587"/>
        <w:gridCol w:w="1081"/>
        <w:gridCol w:w="3838"/>
        <w:gridCol w:w="1231"/>
      </w:tblGrid>
      <w:tr w:rsidR="00D822B5" w14:paraId="0267A068" w14:textId="77777777" w:rsidTr="00ED52FD">
        <w:trPr>
          <w:cantSplit/>
          <w:tblHeader/>
          <w:jc w:val="center"/>
        </w:trPr>
        <w:tc>
          <w:tcPr>
            <w:tcW w:w="1333" w:type="dxa"/>
            <w:tcBorders>
              <w:top w:val="single" w:sz="4" w:space="0" w:color="auto"/>
              <w:left w:val="single" w:sz="4" w:space="0" w:color="auto"/>
              <w:bottom w:val="single" w:sz="4" w:space="0" w:color="auto"/>
              <w:right w:val="single" w:sz="4" w:space="0" w:color="auto"/>
            </w:tcBorders>
            <w:hideMark/>
          </w:tcPr>
          <w:p w14:paraId="0DB68AFE" w14:textId="77777777" w:rsidR="00D822B5" w:rsidRDefault="00D822B5" w:rsidP="00521E1B">
            <w:pPr>
              <w:pStyle w:val="TABLE-col-heading"/>
            </w:pPr>
            <w:r>
              <w:t>Functional unit</w:t>
            </w:r>
          </w:p>
        </w:tc>
        <w:tc>
          <w:tcPr>
            <w:tcW w:w="1587" w:type="dxa"/>
            <w:tcBorders>
              <w:top w:val="single" w:sz="4" w:space="0" w:color="auto"/>
              <w:left w:val="single" w:sz="4" w:space="0" w:color="auto"/>
              <w:bottom w:val="single" w:sz="4" w:space="0" w:color="auto"/>
              <w:right w:val="single" w:sz="4" w:space="0" w:color="auto"/>
            </w:tcBorders>
            <w:hideMark/>
          </w:tcPr>
          <w:p w14:paraId="2EFED857" w14:textId="77777777" w:rsidR="00D822B5" w:rsidRDefault="00D822B5" w:rsidP="00521E1B">
            <w:pPr>
              <w:pStyle w:val="TABLE-col-heading"/>
            </w:pPr>
            <w:r>
              <w:t>Service</w:t>
            </w:r>
          </w:p>
        </w:tc>
        <w:tc>
          <w:tcPr>
            <w:tcW w:w="1081" w:type="dxa"/>
            <w:tcBorders>
              <w:top w:val="single" w:sz="4" w:space="0" w:color="auto"/>
              <w:left w:val="single" w:sz="4" w:space="0" w:color="auto"/>
              <w:bottom w:val="single" w:sz="4" w:space="0" w:color="auto"/>
              <w:right w:val="single" w:sz="4" w:space="0" w:color="auto"/>
            </w:tcBorders>
            <w:hideMark/>
          </w:tcPr>
          <w:p w14:paraId="01BE3F93" w14:textId="77777777" w:rsidR="00D822B5" w:rsidRDefault="00D822B5" w:rsidP="00521E1B">
            <w:pPr>
              <w:pStyle w:val="TABLE-col-heading"/>
            </w:pPr>
            <w:r>
              <w:t>APDU</w:t>
            </w:r>
          </w:p>
        </w:tc>
        <w:tc>
          <w:tcPr>
            <w:tcW w:w="3838" w:type="dxa"/>
            <w:tcBorders>
              <w:top w:val="single" w:sz="4" w:space="0" w:color="auto"/>
              <w:left w:val="single" w:sz="4" w:space="0" w:color="auto"/>
              <w:bottom w:val="single" w:sz="4" w:space="0" w:color="auto"/>
              <w:right w:val="single" w:sz="4" w:space="0" w:color="auto"/>
            </w:tcBorders>
            <w:hideMark/>
          </w:tcPr>
          <w:p w14:paraId="7A99A631" w14:textId="77777777" w:rsidR="00D822B5" w:rsidRDefault="00D822B5" w:rsidP="00521E1B">
            <w:pPr>
              <w:pStyle w:val="TABLE-col-heading"/>
              <w:jc w:val="both"/>
            </w:pPr>
            <w:r>
              <w:t>Field name</w:t>
            </w:r>
          </w:p>
        </w:tc>
        <w:tc>
          <w:tcPr>
            <w:tcW w:w="1231" w:type="dxa"/>
            <w:tcBorders>
              <w:top w:val="single" w:sz="4" w:space="0" w:color="auto"/>
              <w:left w:val="single" w:sz="4" w:space="0" w:color="auto"/>
              <w:bottom w:val="single" w:sz="4" w:space="0" w:color="auto"/>
              <w:right w:val="single" w:sz="4" w:space="0" w:color="auto"/>
            </w:tcBorders>
            <w:hideMark/>
          </w:tcPr>
          <w:p w14:paraId="7389A40E" w14:textId="77777777" w:rsidR="00D822B5" w:rsidRDefault="00D822B5" w:rsidP="00521E1B">
            <w:pPr>
              <w:pStyle w:val="TABLE-col-heading"/>
            </w:pPr>
            <w:r>
              <w:t>Presence</w:t>
            </w:r>
          </w:p>
        </w:tc>
      </w:tr>
      <w:tr w:rsidR="00D822B5" w14:paraId="64BB76C4" w14:textId="77777777" w:rsidTr="00ED52FD">
        <w:trPr>
          <w:cantSplit/>
          <w:jc w:val="center"/>
        </w:trPr>
        <w:tc>
          <w:tcPr>
            <w:tcW w:w="1333" w:type="dxa"/>
            <w:tcBorders>
              <w:top w:val="single" w:sz="4" w:space="0" w:color="auto"/>
              <w:left w:val="single" w:sz="4" w:space="0" w:color="auto"/>
              <w:bottom w:val="single" w:sz="4" w:space="0" w:color="auto"/>
              <w:right w:val="single" w:sz="4" w:space="0" w:color="auto"/>
            </w:tcBorders>
            <w:hideMark/>
          </w:tcPr>
          <w:p w14:paraId="5C8157DF" w14:textId="77777777" w:rsidR="00D822B5" w:rsidRDefault="00D822B5" w:rsidP="00521E1B">
            <w:pPr>
              <w:pStyle w:val="TABLE-cell"/>
              <w:keepNext/>
              <w:rPr>
                <w:lang w:eastAsia="en-US"/>
              </w:rPr>
            </w:pPr>
            <w:r>
              <w:t>Kernel</w:t>
            </w:r>
          </w:p>
        </w:tc>
        <w:tc>
          <w:tcPr>
            <w:tcW w:w="1587" w:type="dxa"/>
            <w:tcBorders>
              <w:top w:val="single" w:sz="4" w:space="0" w:color="auto"/>
              <w:left w:val="single" w:sz="4" w:space="0" w:color="auto"/>
              <w:bottom w:val="single" w:sz="4" w:space="0" w:color="auto"/>
              <w:right w:val="single" w:sz="4" w:space="0" w:color="auto"/>
            </w:tcBorders>
            <w:hideMark/>
          </w:tcPr>
          <w:p w14:paraId="6914F8A7" w14:textId="77777777" w:rsidR="00D822B5" w:rsidRDefault="00D822B5" w:rsidP="00521E1B">
            <w:pPr>
              <w:pStyle w:val="TABLE-cell"/>
              <w:keepNext/>
              <w:rPr>
                <w:lang w:eastAsia="en-US"/>
              </w:rPr>
            </w:pPr>
            <w:r>
              <w:t>A-ASSOCIATE</w:t>
            </w:r>
          </w:p>
        </w:tc>
        <w:tc>
          <w:tcPr>
            <w:tcW w:w="1081" w:type="dxa"/>
            <w:tcBorders>
              <w:top w:val="single" w:sz="4" w:space="0" w:color="auto"/>
              <w:left w:val="single" w:sz="4" w:space="0" w:color="auto"/>
              <w:bottom w:val="single" w:sz="4" w:space="0" w:color="auto"/>
              <w:right w:val="single" w:sz="4" w:space="0" w:color="auto"/>
            </w:tcBorders>
            <w:hideMark/>
          </w:tcPr>
          <w:p w14:paraId="64940C10" w14:textId="77777777" w:rsidR="00D822B5" w:rsidRDefault="00D822B5" w:rsidP="00521E1B">
            <w:pPr>
              <w:pStyle w:val="TABLE-cell"/>
              <w:keepNext/>
              <w:jc w:val="center"/>
              <w:rPr>
                <w:lang w:eastAsia="en-US"/>
              </w:rPr>
            </w:pPr>
            <w:r>
              <w:t>AARQ</w:t>
            </w:r>
          </w:p>
        </w:tc>
        <w:tc>
          <w:tcPr>
            <w:tcW w:w="3838" w:type="dxa"/>
            <w:tcBorders>
              <w:top w:val="single" w:sz="4" w:space="0" w:color="auto"/>
              <w:left w:val="single" w:sz="4" w:space="0" w:color="auto"/>
              <w:bottom w:val="single" w:sz="4" w:space="0" w:color="auto"/>
              <w:right w:val="single" w:sz="4" w:space="0" w:color="auto"/>
            </w:tcBorders>
            <w:hideMark/>
          </w:tcPr>
          <w:p w14:paraId="1E9FA326" w14:textId="77777777" w:rsidR="00D822B5" w:rsidRDefault="00D822B5" w:rsidP="00521E1B">
            <w:pPr>
              <w:pStyle w:val="TABLE-cell"/>
              <w:keepNext/>
              <w:rPr>
                <w:lang w:eastAsia="en-US"/>
              </w:rPr>
            </w:pPr>
            <w:r>
              <w:t>protocol-version</w:t>
            </w:r>
          </w:p>
          <w:p w14:paraId="6D429A68" w14:textId="77777777" w:rsidR="00D822B5" w:rsidRDefault="00D822B5" w:rsidP="00521E1B">
            <w:pPr>
              <w:pStyle w:val="TABLE-cell"/>
              <w:keepNext/>
            </w:pPr>
            <w:r>
              <w:t>application-context-name</w:t>
            </w:r>
          </w:p>
          <w:p w14:paraId="2F2A6B10" w14:textId="77777777" w:rsidR="00D822B5" w:rsidRDefault="00D822B5" w:rsidP="00521E1B">
            <w:pPr>
              <w:pStyle w:val="TABLE-cell"/>
              <w:keepNext/>
            </w:pPr>
            <w:r>
              <w:t>called-AP-title</w:t>
            </w:r>
          </w:p>
          <w:p w14:paraId="095A1238" w14:textId="77777777" w:rsidR="00D822B5" w:rsidRDefault="00D822B5" w:rsidP="00521E1B">
            <w:pPr>
              <w:pStyle w:val="TABLE-cell"/>
              <w:keepNext/>
            </w:pPr>
            <w:r>
              <w:t>called-AE-qualifier</w:t>
            </w:r>
          </w:p>
          <w:p w14:paraId="5F7993CE" w14:textId="77777777" w:rsidR="00D822B5" w:rsidRDefault="00D822B5" w:rsidP="00521E1B">
            <w:pPr>
              <w:pStyle w:val="TABLE-cell"/>
              <w:keepNext/>
            </w:pPr>
            <w:r>
              <w:t>called-AP-invocation-identifier</w:t>
            </w:r>
          </w:p>
          <w:p w14:paraId="56283F25" w14:textId="77777777" w:rsidR="00D822B5" w:rsidRDefault="00D822B5" w:rsidP="00521E1B">
            <w:pPr>
              <w:pStyle w:val="TABLE-cell"/>
              <w:keepNext/>
            </w:pPr>
            <w:r>
              <w:t>called-AE-invocation-identifier</w:t>
            </w:r>
          </w:p>
          <w:p w14:paraId="610B4B33" w14:textId="77777777" w:rsidR="00D822B5" w:rsidRDefault="00D822B5" w:rsidP="00521E1B">
            <w:pPr>
              <w:pStyle w:val="TABLE-cell"/>
              <w:keepNext/>
            </w:pPr>
            <w:r>
              <w:t>calling-AP-title</w:t>
            </w:r>
          </w:p>
          <w:p w14:paraId="0950DECA" w14:textId="77777777" w:rsidR="00D822B5" w:rsidRDefault="00D822B5" w:rsidP="00521E1B">
            <w:pPr>
              <w:pStyle w:val="TABLE-cell"/>
              <w:keepNext/>
            </w:pPr>
            <w:r>
              <w:t>calling-AE-qualifier</w:t>
            </w:r>
          </w:p>
          <w:p w14:paraId="7E7F9723" w14:textId="77777777" w:rsidR="00D822B5" w:rsidRDefault="00D822B5" w:rsidP="00521E1B">
            <w:pPr>
              <w:pStyle w:val="TABLE-cell"/>
              <w:keepNext/>
            </w:pPr>
            <w:r>
              <w:t>calling-AP-invocation-identifier</w:t>
            </w:r>
          </w:p>
          <w:p w14:paraId="7FD61CE9" w14:textId="77777777" w:rsidR="00D822B5" w:rsidRDefault="00D822B5" w:rsidP="00521E1B">
            <w:pPr>
              <w:pStyle w:val="TABLE-cell"/>
              <w:keepNext/>
            </w:pPr>
            <w:r>
              <w:t>calling-AE-invocation-identifier</w:t>
            </w:r>
          </w:p>
          <w:p w14:paraId="542018F2" w14:textId="77777777" w:rsidR="00D822B5" w:rsidRDefault="00D822B5" w:rsidP="00521E1B">
            <w:pPr>
              <w:pStyle w:val="TABLE-cell"/>
              <w:keepNext/>
            </w:pPr>
            <w:r>
              <w:t>implementation-information</w:t>
            </w:r>
          </w:p>
          <w:p w14:paraId="6E69D0F5" w14:textId="77777777" w:rsidR="00D822B5" w:rsidRDefault="00D822B5" w:rsidP="00521E1B">
            <w:pPr>
              <w:pStyle w:val="TABLE-cell"/>
              <w:keepNext/>
            </w:pPr>
            <w:r>
              <w:t xml:space="preserve">user-information </w:t>
            </w:r>
            <w:r w:rsidRPr="002F7A07">
              <w:rPr>
                <w:rStyle w:val="SUPerscript-small"/>
              </w:rPr>
              <w:t>2)</w:t>
            </w:r>
          </w:p>
          <w:p w14:paraId="6C82270F" w14:textId="77777777" w:rsidR="00D822B5" w:rsidRDefault="00D822B5" w:rsidP="00521E1B">
            <w:pPr>
              <w:pStyle w:val="TABLE-cell"/>
              <w:keepNext/>
            </w:pPr>
            <w:r>
              <w:t xml:space="preserve">(carrying </w:t>
            </w:r>
            <w:r w:rsidR="00DE306F">
              <w:t>an xDLMS</w:t>
            </w:r>
            <w:r>
              <w:t xml:space="preserve"> Initiate.request APDU)</w:t>
            </w:r>
          </w:p>
          <w:p w14:paraId="5821658E" w14:textId="77777777" w:rsidR="00D822B5" w:rsidRDefault="00D822B5" w:rsidP="00521E1B">
            <w:pPr>
              <w:pStyle w:val="TABLE-cell"/>
              <w:keepNext/>
              <w:tabs>
                <w:tab w:val="left" w:pos="220"/>
              </w:tabs>
            </w:pPr>
            <w:r>
              <w:tab/>
              <w:t>dedicated-key</w:t>
            </w:r>
          </w:p>
          <w:p w14:paraId="1441E336" w14:textId="77777777" w:rsidR="00D822B5" w:rsidRDefault="00D822B5" w:rsidP="00521E1B">
            <w:pPr>
              <w:pStyle w:val="TABLE-cell"/>
              <w:keepNext/>
              <w:tabs>
                <w:tab w:val="left" w:pos="220"/>
              </w:tabs>
            </w:pPr>
            <w:r>
              <w:tab/>
              <w:t>response-allowed</w:t>
            </w:r>
          </w:p>
          <w:p w14:paraId="3EB6544D" w14:textId="77777777" w:rsidR="00D822B5" w:rsidRDefault="00D822B5" w:rsidP="00521E1B">
            <w:pPr>
              <w:pStyle w:val="TABLE-cell"/>
              <w:keepNext/>
              <w:tabs>
                <w:tab w:val="left" w:pos="220"/>
              </w:tabs>
            </w:pPr>
            <w:r>
              <w:tab/>
              <w:t>proposed-quality-of-service</w:t>
            </w:r>
          </w:p>
          <w:p w14:paraId="73CCE4F6" w14:textId="77777777" w:rsidR="00D822B5" w:rsidRDefault="00D822B5" w:rsidP="00521E1B">
            <w:pPr>
              <w:pStyle w:val="TABLE-cell"/>
              <w:keepNext/>
              <w:tabs>
                <w:tab w:val="left" w:pos="220"/>
              </w:tabs>
            </w:pPr>
            <w:r>
              <w:tab/>
              <w:t>proposed-dlms-version-number</w:t>
            </w:r>
          </w:p>
          <w:p w14:paraId="1678AD27" w14:textId="77777777" w:rsidR="00D822B5" w:rsidRDefault="00D822B5" w:rsidP="00521E1B">
            <w:pPr>
              <w:pStyle w:val="TABLE-cell"/>
              <w:keepNext/>
              <w:tabs>
                <w:tab w:val="left" w:pos="220"/>
              </w:tabs>
            </w:pPr>
            <w:r>
              <w:tab/>
              <w:t>proposed-conformance</w:t>
            </w:r>
          </w:p>
          <w:p w14:paraId="2E976758" w14:textId="77777777" w:rsidR="00D822B5" w:rsidRDefault="00D822B5" w:rsidP="00521E1B">
            <w:pPr>
              <w:pStyle w:val="TABLE-cell"/>
              <w:keepNext/>
              <w:tabs>
                <w:tab w:val="left" w:pos="220"/>
              </w:tabs>
              <w:rPr>
                <w:lang w:eastAsia="en-US"/>
              </w:rPr>
            </w:pPr>
            <w:r>
              <w:tab/>
              <w:t>client-max-receive-pdu-size</w:t>
            </w:r>
          </w:p>
        </w:tc>
        <w:tc>
          <w:tcPr>
            <w:tcW w:w="1231" w:type="dxa"/>
            <w:tcBorders>
              <w:top w:val="single" w:sz="4" w:space="0" w:color="auto"/>
              <w:left w:val="single" w:sz="4" w:space="0" w:color="auto"/>
              <w:bottom w:val="single" w:sz="4" w:space="0" w:color="auto"/>
              <w:right w:val="single" w:sz="4" w:space="0" w:color="auto"/>
            </w:tcBorders>
          </w:tcPr>
          <w:p w14:paraId="01645AF6" w14:textId="77777777" w:rsidR="00D822B5" w:rsidRPr="00D070C8" w:rsidRDefault="00D822B5" w:rsidP="00521E1B">
            <w:pPr>
              <w:pStyle w:val="TABLE-cell"/>
              <w:keepNext/>
              <w:jc w:val="center"/>
              <w:rPr>
                <w:rStyle w:val="SUPerscript-small"/>
                <w:lang w:val="es-ES"/>
              </w:rPr>
            </w:pPr>
            <w:r w:rsidRPr="00D070C8">
              <w:rPr>
                <w:lang w:val="es-ES"/>
              </w:rPr>
              <w:t>O</w:t>
            </w:r>
          </w:p>
          <w:p w14:paraId="0202477E" w14:textId="77777777" w:rsidR="00D822B5" w:rsidRPr="00D070C8" w:rsidRDefault="00D822B5" w:rsidP="00521E1B">
            <w:pPr>
              <w:pStyle w:val="TABLE-cell"/>
              <w:keepNext/>
              <w:jc w:val="center"/>
              <w:rPr>
                <w:lang w:val="es-ES"/>
              </w:rPr>
            </w:pPr>
            <w:r w:rsidRPr="00D070C8">
              <w:rPr>
                <w:lang w:val="es-ES"/>
              </w:rPr>
              <w:t>M</w:t>
            </w:r>
          </w:p>
          <w:p w14:paraId="2C7D6220" w14:textId="77777777" w:rsidR="00D822B5" w:rsidRPr="00D070C8" w:rsidRDefault="00D822B5" w:rsidP="00521E1B">
            <w:pPr>
              <w:pStyle w:val="TABLE-cell"/>
              <w:keepNext/>
              <w:jc w:val="center"/>
              <w:rPr>
                <w:lang w:val="es-ES"/>
              </w:rPr>
            </w:pPr>
            <w:r w:rsidRPr="00D070C8">
              <w:rPr>
                <w:lang w:val="es-ES"/>
              </w:rPr>
              <w:t>U</w:t>
            </w:r>
          </w:p>
          <w:p w14:paraId="612A3130" w14:textId="77777777" w:rsidR="00D822B5" w:rsidRPr="00D070C8" w:rsidRDefault="00D822B5" w:rsidP="00521E1B">
            <w:pPr>
              <w:pStyle w:val="TABLE-cell"/>
              <w:keepNext/>
              <w:jc w:val="center"/>
              <w:rPr>
                <w:lang w:val="es-ES"/>
              </w:rPr>
            </w:pPr>
            <w:r w:rsidRPr="00D070C8">
              <w:rPr>
                <w:lang w:val="es-ES"/>
              </w:rPr>
              <w:t>U</w:t>
            </w:r>
          </w:p>
          <w:p w14:paraId="2AADDB8A" w14:textId="77777777" w:rsidR="00D822B5" w:rsidRPr="00D070C8" w:rsidRDefault="00D822B5" w:rsidP="00521E1B">
            <w:pPr>
              <w:pStyle w:val="TABLE-cell"/>
              <w:keepNext/>
              <w:jc w:val="center"/>
              <w:rPr>
                <w:lang w:val="es-ES"/>
              </w:rPr>
            </w:pPr>
            <w:r w:rsidRPr="00D070C8">
              <w:rPr>
                <w:lang w:val="es-ES"/>
              </w:rPr>
              <w:t>U</w:t>
            </w:r>
          </w:p>
          <w:p w14:paraId="6ACBF7E0" w14:textId="77777777" w:rsidR="00D822B5" w:rsidRPr="00D070C8" w:rsidRDefault="00D822B5" w:rsidP="00521E1B">
            <w:pPr>
              <w:pStyle w:val="TABLE-cell"/>
              <w:keepNext/>
              <w:jc w:val="center"/>
              <w:rPr>
                <w:lang w:val="es-ES"/>
              </w:rPr>
            </w:pPr>
            <w:r w:rsidRPr="00D070C8">
              <w:rPr>
                <w:lang w:val="es-ES"/>
              </w:rPr>
              <w:t>U</w:t>
            </w:r>
          </w:p>
          <w:p w14:paraId="2DF135CD" w14:textId="77777777" w:rsidR="00D822B5" w:rsidRPr="00D070C8" w:rsidRDefault="00D822B5" w:rsidP="00521E1B">
            <w:pPr>
              <w:pStyle w:val="TABLE-cell"/>
              <w:keepNext/>
              <w:jc w:val="center"/>
              <w:rPr>
                <w:lang w:val="es-ES"/>
              </w:rPr>
            </w:pPr>
            <w:r w:rsidRPr="00D070C8">
              <w:rPr>
                <w:lang w:val="es-ES"/>
              </w:rPr>
              <w:t>U</w:t>
            </w:r>
          </w:p>
          <w:p w14:paraId="19A9C2D5" w14:textId="77777777" w:rsidR="00D822B5" w:rsidRPr="00D070C8" w:rsidRDefault="00D822B5" w:rsidP="00521E1B">
            <w:pPr>
              <w:pStyle w:val="TABLE-cell"/>
              <w:keepNext/>
              <w:jc w:val="center"/>
              <w:rPr>
                <w:lang w:val="es-ES"/>
              </w:rPr>
            </w:pPr>
            <w:r w:rsidRPr="00D070C8">
              <w:rPr>
                <w:lang w:val="es-ES"/>
              </w:rPr>
              <w:t>U</w:t>
            </w:r>
          </w:p>
          <w:p w14:paraId="20A41230" w14:textId="77777777" w:rsidR="00D822B5" w:rsidRPr="00D070C8" w:rsidRDefault="00D822B5" w:rsidP="00521E1B">
            <w:pPr>
              <w:pStyle w:val="TABLE-cell"/>
              <w:keepNext/>
              <w:jc w:val="center"/>
              <w:rPr>
                <w:lang w:val="es-ES"/>
              </w:rPr>
            </w:pPr>
            <w:r w:rsidRPr="00D070C8">
              <w:rPr>
                <w:lang w:val="es-ES"/>
              </w:rPr>
              <w:t>U</w:t>
            </w:r>
          </w:p>
          <w:p w14:paraId="515A86BD" w14:textId="77777777" w:rsidR="00D822B5" w:rsidRPr="00D070C8" w:rsidRDefault="00D822B5" w:rsidP="00521E1B">
            <w:pPr>
              <w:pStyle w:val="TABLE-cell"/>
              <w:keepNext/>
              <w:jc w:val="center"/>
              <w:rPr>
                <w:lang w:val="es-ES"/>
              </w:rPr>
            </w:pPr>
            <w:r w:rsidRPr="00D070C8">
              <w:rPr>
                <w:lang w:val="es-ES"/>
              </w:rPr>
              <w:t>U</w:t>
            </w:r>
          </w:p>
          <w:p w14:paraId="18EFEF8F" w14:textId="77777777" w:rsidR="00D822B5" w:rsidRPr="00D070C8" w:rsidRDefault="00D822B5" w:rsidP="00521E1B">
            <w:pPr>
              <w:pStyle w:val="TABLE-cell"/>
              <w:keepNext/>
              <w:jc w:val="center"/>
              <w:rPr>
                <w:lang w:val="es-ES"/>
              </w:rPr>
            </w:pPr>
            <w:r w:rsidRPr="00D070C8">
              <w:rPr>
                <w:lang w:val="es-ES"/>
              </w:rPr>
              <w:t>O</w:t>
            </w:r>
          </w:p>
          <w:p w14:paraId="47C5EDD5" w14:textId="77777777" w:rsidR="00D822B5" w:rsidRDefault="00D822B5" w:rsidP="00521E1B">
            <w:pPr>
              <w:pStyle w:val="TABLE-cell"/>
              <w:keepNext/>
              <w:jc w:val="center"/>
            </w:pPr>
            <w:r>
              <w:t>M</w:t>
            </w:r>
          </w:p>
          <w:p w14:paraId="0F41D6A7" w14:textId="77777777" w:rsidR="00D822B5" w:rsidRDefault="00D822B5" w:rsidP="00521E1B">
            <w:pPr>
              <w:pStyle w:val="TABLE-cell"/>
              <w:keepNext/>
              <w:jc w:val="center"/>
            </w:pPr>
          </w:p>
          <w:p w14:paraId="6BD48913" w14:textId="77777777" w:rsidR="00D822B5" w:rsidRDefault="00D822B5" w:rsidP="00521E1B">
            <w:pPr>
              <w:pStyle w:val="TABLE-cell"/>
              <w:keepNext/>
              <w:jc w:val="center"/>
            </w:pPr>
            <w:r>
              <w:t>U</w:t>
            </w:r>
          </w:p>
          <w:p w14:paraId="539B97E2" w14:textId="77777777" w:rsidR="00D822B5" w:rsidRDefault="00D822B5" w:rsidP="00521E1B">
            <w:pPr>
              <w:pStyle w:val="TABLE-cell"/>
              <w:keepNext/>
              <w:jc w:val="center"/>
            </w:pPr>
            <w:r>
              <w:t>U</w:t>
            </w:r>
          </w:p>
          <w:p w14:paraId="131EAE38" w14:textId="77777777" w:rsidR="00D822B5" w:rsidRDefault="00D822B5" w:rsidP="00521E1B">
            <w:pPr>
              <w:pStyle w:val="TABLE-cell"/>
              <w:keepNext/>
              <w:jc w:val="center"/>
            </w:pPr>
            <w:r>
              <w:t>U</w:t>
            </w:r>
          </w:p>
          <w:p w14:paraId="1B0E4A27" w14:textId="77777777" w:rsidR="00D822B5" w:rsidRDefault="00D822B5" w:rsidP="00521E1B">
            <w:pPr>
              <w:pStyle w:val="TABLE-cell"/>
              <w:keepNext/>
              <w:jc w:val="center"/>
            </w:pPr>
            <w:r>
              <w:t>M</w:t>
            </w:r>
          </w:p>
          <w:p w14:paraId="0E3F694D" w14:textId="77777777" w:rsidR="00D822B5" w:rsidRDefault="00D822B5" w:rsidP="00521E1B">
            <w:pPr>
              <w:pStyle w:val="TABLE-cell"/>
              <w:keepNext/>
              <w:jc w:val="center"/>
            </w:pPr>
            <w:r>
              <w:t>M</w:t>
            </w:r>
          </w:p>
          <w:p w14:paraId="31B76C1E" w14:textId="77777777" w:rsidR="00D822B5" w:rsidRDefault="00D822B5" w:rsidP="00521E1B">
            <w:pPr>
              <w:pStyle w:val="TABLE-cell"/>
              <w:keepNext/>
              <w:jc w:val="center"/>
              <w:rPr>
                <w:lang w:eastAsia="en-US"/>
              </w:rPr>
            </w:pPr>
            <w:r>
              <w:t>M</w:t>
            </w:r>
          </w:p>
        </w:tc>
      </w:tr>
      <w:tr w:rsidR="00D822B5" w14:paraId="34239C91" w14:textId="77777777" w:rsidTr="00ED52FD">
        <w:trPr>
          <w:cantSplit/>
          <w:jc w:val="center"/>
        </w:trPr>
        <w:tc>
          <w:tcPr>
            <w:tcW w:w="1333" w:type="dxa"/>
            <w:tcBorders>
              <w:top w:val="single" w:sz="4" w:space="0" w:color="auto"/>
              <w:left w:val="single" w:sz="4" w:space="0" w:color="auto"/>
              <w:bottom w:val="single" w:sz="4" w:space="0" w:color="auto"/>
              <w:right w:val="single" w:sz="4" w:space="0" w:color="auto"/>
            </w:tcBorders>
          </w:tcPr>
          <w:p w14:paraId="06C81C11" w14:textId="77777777" w:rsidR="00D822B5" w:rsidRDefault="00D822B5" w:rsidP="00521E1B">
            <w:pPr>
              <w:pStyle w:val="TABLE-cell"/>
              <w:keepNext/>
              <w:rPr>
                <w:lang w:eastAsia="en-US"/>
              </w:rPr>
            </w:pPr>
          </w:p>
        </w:tc>
        <w:tc>
          <w:tcPr>
            <w:tcW w:w="1587" w:type="dxa"/>
            <w:tcBorders>
              <w:top w:val="single" w:sz="4" w:space="0" w:color="auto"/>
              <w:left w:val="single" w:sz="4" w:space="0" w:color="auto"/>
              <w:bottom w:val="single" w:sz="4" w:space="0" w:color="auto"/>
              <w:right w:val="single" w:sz="4" w:space="0" w:color="auto"/>
            </w:tcBorders>
          </w:tcPr>
          <w:p w14:paraId="45E96A01" w14:textId="77777777" w:rsidR="00D822B5" w:rsidRDefault="00D822B5" w:rsidP="00521E1B">
            <w:pPr>
              <w:pStyle w:val="TABLE-cell"/>
              <w:keepNext/>
              <w:rPr>
                <w:lang w:eastAsia="en-US"/>
              </w:rPr>
            </w:pPr>
          </w:p>
        </w:tc>
        <w:tc>
          <w:tcPr>
            <w:tcW w:w="1081" w:type="dxa"/>
            <w:tcBorders>
              <w:top w:val="single" w:sz="4" w:space="0" w:color="auto"/>
              <w:left w:val="single" w:sz="4" w:space="0" w:color="auto"/>
              <w:bottom w:val="single" w:sz="4" w:space="0" w:color="auto"/>
              <w:right w:val="single" w:sz="4" w:space="0" w:color="auto"/>
            </w:tcBorders>
            <w:hideMark/>
          </w:tcPr>
          <w:p w14:paraId="26947A30" w14:textId="77777777" w:rsidR="00D822B5" w:rsidRDefault="00D822B5" w:rsidP="00521E1B">
            <w:pPr>
              <w:pStyle w:val="TABLE-cell"/>
              <w:keepNext/>
              <w:rPr>
                <w:lang w:eastAsia="en-US"/>
              </w:rPr>
            </w:pPr>
            <w:r>
              <w:t>AARE</w:t>
            </w:r>
          </w:p>
        </w:tc>
        <w:tc>
          <w:tcPr>
            <w:tcW w:w="3838" w:type="dxa"/>
            <w:tcBorders>
              <w:top w:val="single" w:sz="4" w:space="0" w:color="auto"/>
              <w:left w:val="single" w:sz="4" w:space="0" w:color="auto"/>
              <w:bottom w:val="single" w:sz="4" w:space="0" w:color="auto"/>
              <w:right w:val="single" w:sz="4" w:space="0" w:color="auto"/>
            </w:tcBorders>
            <w:hideMark/>
          </w:tcPr>
          <w:p w14:paraId="29204467" w14:textId="77777777" w:rsidR="00D822B5" w:rsidRDefault="00D822B5" w:rsidP="00521E1B">
            <w:pPr>
              <w:pStyle w:val="TABLE-cell"/>
              <w:keepNext/>
              <w:rPr>
                <w:lang w:eastAsia="en-US"/>
              </w:rPr>
            </w:pPr>
            <w:r>
              <w:t>protocol-version</w:t>
            </w:r>
          </w:p>
          <w:p w14:paraId="55ECE966" w14:textId="77777777" w:rsidR="00D822B5" w:rsidRDefault="00D822B5" w:rsidP="00521E1B">
            <w:pPr>
              <w:pStyle w:val="TABLE-cell"/>
              <w:keepNext/>
            </w:pPr>
            <w:r>
              <w:t>application-context-name</w:t>
            </w:r>
          </w:p>
          <w:p w14:paraId="7CC2E0EB" w14:textId="77777777" w:rsidR="00D822B5" w:rsidRDefault="00D822B5" w:rsidP="00521E1B">
            <w:pPr>
              <w:pStyle w:val="TABLE-cell"/>
              <w:keepNext/>
            </w:pPr>
            <w:r>
              <w:t>result</w:t>
            </w:r>
          </w:p>
          <w:p w14:paraId="5B3B82AB" w14:textId="77777777" w:rsidR="00D822B5" w:rsidRDefault="00D822B5" w:rsidP="00521E1B">
            <w:pPr>
              <w:pStyle w:val="TABLE-cell"/>
              <w:keepNext/>
            </w:pPr>
            <w:r>
              <w:t>result-source-diagnostic</w:t>
            </w:r>
          </w:p>
          <w:p w14:paraId="1510B829" w14:textId="77777777" w:rsidR="00D822B5" w:rsidRDefault="00D822B5" w:rsidP="00521E1B">
            <w:pPr>
              <w:pStyle w:val="TABLE-cell"/>
              <w:keepNext/>
            </w:pPr>
            <w:r>
              <w:t>responding-AP-title</w:t>
            </w:r>
          </w:p>
          <w:p w14:paraId="3D75AECC" w14:textId="77777777" w:rsidR="00D822B5" w:rsidRDefault="00D822B5" w:rsidP="00521E1B">
            <w:pPr>
              <w:pStyle w:val="TABLE-cell"/>
              <w:keepNext/>
            </w:pPr>
            <w:r>
              <w:t>responding-AE-qualifier</w:t>
            </w:r>
          </w:p>
          <w:p w14:paraId="66BFA0E6" w14:textId="77777777" w:rsidR="00D822B5" w:rsidRDefault="00D822B5" w:rsidP="00521E1B">
            <w:pPr>
              <w:pStyle w:val="TABLE-cell"/>
              <w:keepNext/>
            </w:pPr>
            <w:r>
              <w:t>responding-AP-invocation-identifier</w:t>
            </w:r>
          </w:p>
          <w:p w14:paraId="608C7AC2" w14:textId="77777777" w:rsidR="00D822B5" w:rsidRDefault="00D822B5" w:rsidP="00521E1B">
            <w:pPr>
              <w:pStyle w:val="TABLE-cell"/>
              <w:keepNext/>
            </w:pPr>
            <w:r>
              <w:t>responding-AE-invocation-identifier</w:t>
            </w:r>
          </w:p>
          <w:p w14:paraId="084E5134" w14:textId="77777777" w:rsidR="00D822B5" w:rsidRDefault="00D822B5" w:rsidP="00521E1B">
            <w:pPr>
              <w:pStyle w:val="TABLE-cell"/>
              <w:keepNext/>
            </w:pPr>
            <w:r>
              <w:t>implementation-information</w:t>
            </w:r>
          </w:p>
          <w:p w14:paraId="3F8DDA82" w14:textId="77777777" w:rsidR="00D822B5" w:rsidRDefault="00D822B5" w:rsidP="00521E1B">
            <w:pPr>
              <w:pStyle w:val="TABLE-cell"/>
              <w:keepNext/>
              <w:rPr>
                <w:strike/>
              </w:rPr>
            </w:pPr>
            <w:r>
              <w:t xml:space="preserve">user-information </w:t>
            </w:r>
            <w:r w:rsidRPr="002F7A07">
              <w:rPr>
                <w:rStyle w:val="SUPerscript-small"/>
              </w:rPr>
              <w:t>3)</w:t>
            </w:r>
          </w:p>
          <w:p w14:paraId="400483EB" w14:textId="77777777" w:rsidR="00D822B5" w:rsidRDefault="00D822B5" w:rsidP="00521E1B">
            <w:pPr>
              <w:pStyle w:val="TABLE-cell"/>
              <w:keepNext/>
            </w:pPr>
            <w:r>
              <w:t xml:space="preserve">(carrying </w:t>
            </w:r>
            <w:r w:rsidR="00DE306F">
              <w:t>an xDLMS</w:t>
            </w:r>
            <w:r>
              <w:t xml:space="preserve"> initiateResponse APDU)</w:t>
            </w:r>
          </w:p>
          <w:p w14:paraId="0845AE48" w14:textId="77777777" w:rsidR="00D822B5" w:rsidRDefault="00D822B5" w:rsidP="00521E1B">
            <w:pPr>
              <w:pStyle w:val="TABLE-cell"/>
              <w:keepNext/>
              <w:tabs>
                <w:tab w:val="left" w:pos="220"/>
              </w:tabs>
            </w:pPr>
            <w:r>
              <w:tab/>
              <w:t>negotiated-quality-of-service</w:t>
            </w:r>
          </w:p>
          <w:p w14:paraId="743BC6D0" w14:textId="77777777" w:rsidR="00D822B5" w:rsidRDefault="00D822B5" w:rsidP="00521E1B">
            <w:pPr>
              <w:pStyle w:val="TABLE-cell"/>
              <w:keepNext/>
              <w:tabs>
                <w:tab w:val="left" w:pos="220"/>
              </w:tabs>
            </w:pPr>
            <w:r>
              <w:tab/>
              <w:t>negotiated-dlms-version-number</w:t>
            </w:r>
          </w:p>
          <w:p w14:paraId="3446FE6B" w14:textId="77777777" w:rsidR="00D822B5" w:rsidRDefault="00D822B5" w:rsidP="00521E1B">
            <w:pPr>
              <w:pStyle w:val="TABLE-cell"/>
              <w:keepNext/>
              <w:tabs>
                <w:tab w:val="left" w:pos="220"/>
              </w:tabs>
            </w:pPr>
            <w:r>
              <w:tab/>
              <w:t>negotiated-conformance</w:t>
            </w:r>
          </w:p>
          <w:p w14:paraId="229B153B" w14:textId="77777777" w:rsidR="00D822B5" w:rsidRDefault="00D822B5" w:rsidP="00521E1B">
            <w:pPr>
              <w:pStyle w:val="TABLE-cell"/>
              <w:keepNext/>
              <w:tabs>
                <w:tab w:val="left" w:pos="220"/>
              </w:tabs>
            </w:pPr>
            <w:r>
              <w:tab/>
              <w:t>server-max-receive-pdu-size</w:t>
            </w:r>
          </w:p>
          <w:p w14:paraId="328A416A" w14:textId="77777777" w:rsidR="00D822B5" w:rsidRDefault="00D822B5" w:rsidP="00521E1B">
            <w:pPr>
              <w:pStyle w:val="TABLE-cell"/>
              <w:keepNext/>
              <w:tabs>
                <w:tab w:val="left" w:pos="220"/>
              </w:tabs>
            </w:pPr>
            <w:r>
              <w:tab/>
              <w:t>vaa-name</w:t>
            </w:r>
          </w:p>
          <w:p w14:paraId="7CFC5632" w14:textId="77777777" w:rsidR="00D822B5" w:rsidRDefault="00D822B5" w:rsidP="00521E1B">
            <w:pPr>
              <w:pStyle w:val="TABLE-cell"/>
              <w:keepNext/>
              <w:rPr>
                <w:lang w:eastAsia="en-US"/>
              </w:rPr>
            </w:pPr>
            <w:r>
              <w:t>(or carrying a confirmedServiceError APDU)</w:t>
            </w:r>
          </w:p>
        </w:tc>
        <w:tc>
          <w:tcPr>
            <w:tcW w:w="1231" w:type="dxa"/>
            <w:tcBorders>
              <w:top w:val="single" w:sz="4" w:space="0" w:color="auto"/>
              <w:left w:val="single" w:sz="4" w:space="0" w:color="auto"/>
              <w:bottom w:val="single" w:sz="4" w:space="0" w:color="auto"/>
              <w:right w:val="single" w:sz="4" w:space="0" w:color="auto"/>
            </w:tcBorders>
            <w:hideMark/>
          </w:tcPr>
          <w:p w14:paraId="7783C26F" w14:textId="77777777" w:rsidR="00D822B5" w:rsidRPr="00D070C8" w:rsidRDefault="00D822B5" w:rsidP="00521E1B">
            <w:pPr>
              <w:pStyle w:val="TABLE-cell"/>
              <w:keepNext/>
              <w:jc w:val="center"/>
              <w:rPr>
                <w:lang w:val="es-ES" w:eastAsia="en-US"/>
              </w:rPr>
            </w:pPr>
            <w:r w:rsidRPr="00D070C8">
              <w:rPr>
                <w:lang w:val="es-ES"/>
              </w:rPr>
              <w:t>O</w:t>
            </w:r>
          </w:p>
          <w:p w14:paraId="14C70959" w14:textId="77777777" w:rsidR="00D822B5" w:rsidRPr="00D070C8" w:rsidRDefault="00D822B5" w:rsidP="00521E1B">
            <w:pPr>
              <w:pStyle w:val="TABLE-cell"/>
              <w:keepNext/>
              <w:jc w:val="center"/>
              <w:rPr>
                <w:lang w:val="es-ES"/>
              </w:rPr>
            </w:pPr>
            <w:r w:rsidRPr="00D070C8">
              <w:rPr>
                <w:lang w:val="es-ES"/>
              </w:rPr>
              <w:t xml:space="preserve">M </w:t>
            </w:r>
          </w:p>
          <w:p w14:paraId="32BE59E6" w14:textId="77777777" w:rsidR="00D822B5" w:rsidRPr="00D070C8" w:rsidRDefault="00D822B5" w:rsidP="00521E1B">
            <w:pPr>
              <w:pStyle w:val="TABLE-cell"/>
              <w:keepNext/>
              <w:jc w:val="center"/>
              <w:rPr>
                <w:lang w:val="es-ES"/>
              </w:rPr>
            </w:pPr>
            <w:r w:rsidRPr="00D070C8">
              <w:rPr>
                <w:lang w:val="es-ES"/>
              </w:rPr>
              <w:t xml:space="preserve">M </w:t>
            </w:r>
          </w:p>
          <w:p w14:paraId="4B8B99BB" w14:textId="77777777" w:rsidR="00D822B5" w:rsidRPr="00D070C8" w:rsidRDefault="00D822B5" w:rsidP="00521E1B">
            <w:pPr>
              <w:pStyle w:val="TABLE-cell"/>
              <w:keepNext/>
              <w:jc w:val="center"/>
              <w:rPr>
                <w:lang w:val="es-ES"/>
              </w:rPr>
            </w:pPr>
            <w:r w:rsidRPr="00D070C8">
              <w:rPr>
                <w:lang w:val="es-ES"/>
              </w:rPr>
              <w:t xml:space="preserve">M </w:t>
            </w:r>
          </w:p>
          <w:p w14:paraId="45957838" w14:textId="77777777" w:rsidR="00D822B5" w:rsidRPr="00D070C8" w:rsidRDefault="00D822B5" w:rsidP="00521E1B">
            <w:pPr>
              <w:pStyle w:val="TABLE-cell"/>
              <w:keepNext/>
              <w:jc w:val="center"/>
              <w:rPr>
                <w:lang w:val="es-ES"/>
              </w:rPr>
            </w:pPr>
            <w:r w:rsidRPr="00D070C8">
              <w:rPr>
                <w:lang w:val="es-ES"/>
              </w:rPr>
              <w:t>U</w:t>
            </w:r>
          </w:p>
          <w:p w14:paraId="1231DBA8" w14:textId="77777777" w:rsidR="00D822B5" w:rsidRPr="00D070C8" w:rsidRDefault="00D822B5" w:rsidP="00521E1B">
            <w:pPr>
              <w:pStyle w:val="TABLE-cell"/>
              <w:keepNext/>
              <w:jc w:val="center"/>
              <w:rPr>
                <w:lang w:val="es-ES"/>
              </w:rPr>
            </w:pPr>
            <w:r w:rsidRPr="00D070C8">
              <w:rPr>
                <w:lang w:val="es-ES"/>
              </w:rPr>
              <w:t>U</w:t>
            </w:r>
          </w:p>
          <w:p w14:paraId="1DC4714F" w14:textId="77777777" w:rsidR="00D822B5" w:rsidRPr="00D070C8" w:rsidRDefault="00D822B5" w:rsidP="00521E1B">
            <w:pPr>
              <w:pStyle w:val="TABLE-cell"/>
              <w:keepNext/>
              <w:jc w:val="center"/>
              <w:rPr>
                <w:lang w:val="es-ES"/>
              </w:rPr>
            </w:pPr>
            <w:r w:rsidRPr="00D070C8">
              <w:rPr>
                <w:lang w:val="es-ES"/>
              </w:rPr>
              <w:t>U</w:t>
            </w:r>
          </w:p>
          <w:p w14:paraId="143B9CCC" w14:textId="77777777" w:rsidR="00D822B5" w:rsidRPr="00D070C8" w:rsidRDefault="00D822B5" w:rsidP="00521E1B">
            <w:pPr>
              <w:pStyle w:val="TABLE-cell"/>
              <w:keepNext/>
              <w:jc w:val="center"/>
              <w:rPr>
                <w:lang w:val="es-ES"/>
              </w:rPr>
            </w:pPr>
            <w:r w:rsidRPr="00D070C8">
              <w:rPr>
                <w:lang w:val="es-ES"/>
              </w:rPr>
              <w:t>U</w:t>
            </w:r>
          </w:p>
          <w:p w14:paraId="4DFB0152" w14:textId="77777777" w:rsidR="00D822B5" w:rsidRPr="00D070C8" w:rsidRDefault="00D822B5" w:rsidP="00521E1B">
            <w:pPr>
              <w:pStyle w:val="TABLE-cell"/>
              <w:keepNext/>
              <w:jc w:val="center"/>
              <w:rPr>
                <w:lang w:val="es-ES"/>
              </w:rPr>
            </w:pPr>
            <w:r w:rsidRPr="00D070C8">
              <w:rPr>
                <w:lang w:val="es-ES"/>
              </w:rPr>
              <w:t>O</w:t>
            </w:r>
          </w:p>
          <w:p w14:paraId="316E7E02" w14:textId="77777777" w:rsidR="00D822B5" w:rsidRPr="00D070C8" w:rsidRDefault="00D822B5" w:rsidP="00521E1B">
            <w:pPr>
              <w:pStyle w:val="TABLE-cell"/>
              <w:keepNext/>
              <w:jc w:val="center"/>
              <w:rPr>
                <w:lang w:val="es-ES"/>
              </w:rPr>
            </w:pPr>
            <w:r w:rsidRPr="00D070C8">
              <w:rPr>
                <w:lang w:val="es-ES"/>
              </w:rPr>
              <w:t>M</w:t>
            </w:r>
          </w:p>
          <w:p w14:paraId="76E4D6AF" w14:textId="77777777" w:rsidR="00D822B5" w:rsidRPr="00D070C8" w:rsidRDefault="00D822B5" w:rsidP="00521E1B">
            <w:pPr>
              <w:pStyle w:val="TABLE-cell"/>
              <w:keepNext/>
              <w:jc w:val="center"/>
              <w:rPr>
                <w:lang w:val="es-ES"/>
              </w:rPr>
            </w:pPr>
            <w:r w:rsidRPr="00D070C8">
              <w:rPr>
                <w:lang w:val="es-ES"/>
              </w:rPr>
              <w:t>S</w:t>
            </w:r>
          </w:p>
          <w:p w14:paraId="440CEE1C" w14:textId="77777777" w:rsidR="00D822B5" w:rsidRDefault="00D822B5" w:rsidP="00521E1B">
            <w:pPr>
              <w:pStyle w:val="TABLE-cell"/>
              <w:keepNext/>
              <w:jc w:val="center"/>
            </w:pPr>
            <w:r>
              <w:t>U</w:t>
            </w:r>
          </w:p>
          <w:p w14:paraId="3F178FCC" w14:textId="77777777" w:rsidR="00D822B5" w:rsidRDefault="00D822B5" w:rsidP="00521E1B">
            <w:pPr>
              <w:pStyle w:val="TABLE-cell"/>
              <w:keepNext/>
              <w:jc w:val="center"/>
            </w:pPr>
            <w:r>
              <w:t>M</w:t>
            </w:r>
          </w:p>
          <w:p w14:paraId="05F466F8" w14:textId="77777777" w:rsidR="00D822B5" w:rsidRDefault="00D822B5" w:rsidP="00521E1B">
            <w:pPr>
              <w:pStyle w:val="TABLE-cell"/>
              <w:keepNext/>
              <w:jc w:val="center"/>
            </w:pPr>
            <w:r>
              <w:t>M</w:t>
            </w:r>
          </w:p>
          <w:p w14:paraId="0C1EF41D" w14:textId="77777777" w:rsidR="00D822B5" w:rsidRDefault="00D822B5" w:rsidP="00521E1B">
            <w:pPr>
              <w:pStyle w:val="TABLE-cell"/>
              <w:keepNext/>
              <w:jc w:val="center"/>
            </w:pPr>
            <w:r>
              <w:t>M</w:t>
            </w:r>
          </w:p>
          <w:p w14:paraId="1A87C2F8" w14:textId="77777777" w:rsidR="00D822B5" w:rsidRDefault="00D822B5" w:rsidP="00521E1B">
            <w:pPr>
              <w:pStyle w:val="TABLE-cell"/>
              <w:keepNext/>
              <w:jc w:val="center"/>
            </w:pPr>
            <w:r>
              <w:t>M</w:t>
            </w:r>
          </w:p>
          <w:p w14:paraId="654F740A" w14:textId="77777777" w:rsidR="00D822B5" w:rsidRDefault="00D822B5" w:rsidP="00521E1B">
            <w:pPr>
              <w:pStyle w:val="TABLE-cell"/>
              <w:keepNext/>
              <w:jc w:val="center"/>
              <w:rPr>
                <w:lang w:eastAsia="en-US"/>
              </w:rPr>
            </w:pPr>
            <w:r>
              <w:t>S</w:t>
            </w:r>
          </w:p>
        </w:tc>
      </w:tr>
      <w:tr w:rsidR="00D822B5" w14:paraId="5D2AB583" w14:textId="77777777" w:rsidTr="00ED52FD">
        <w:trPr>
          <w:cantSplit/>
          <w:jc w:val="center"/>
        </w:trPr>
        <w:tc>
          <w:tcPr>
            <w:tcW w:w="1333" w:type="dxa"/>
            <w:tcBorders>
              <w:top w:val="single" w:sz="4" w:space="0" w:color="auto"/>
              <w:left w:val="single" w:sz="4" w:space="0" w:color="auto"/>
              <w:bottom w:val="single" w:sz="4" w:space="0" w:color="auto"/>
              <w:right w:val="single" w:sz="4" w:space="0" w:color="auto"/>
            </w:tcBorders>
          </w:tcPr>
          <w:p w14:paraId="553A46F5" w14:textId="77777777" w:rsidR="00D822B5" w:rsidRDefault="00D822B5" w:rsidP="00521E1B">
            <w:pPr>
              <w:pStyle w:val="TABLE-cell"/>
              <w:keepNext/>
              <w:rPr>
                <w:lang w:eastAsia="en-US"/>
              </w:rPr>
            </w:pPr>
          </w:p>
        </w:tc>
        <w:tc>
          <w:tcPr>
            <w:tcW w:w="1587" w:type="dxa"/>
            <w:tcBorders>
              <w:top w:val="single" w:sz="4" w:space="0" w:color="auto"/>
              <w:left w:val="single" w:sz="4" w:space="0" w:color="auto"/>
              <w:bottom w:val="single" w:sz="4" w:space="0" w:color="auto"/>
              <w:right w:val="single" w:sz="4" w:space="0" w:color="auto"/>
            </w:tcBorders>
            <w:hideMark/>
          </w:tcPr>
          <w:p w14:paraId="37C10E81" w14:textId="77777777" w:rsidR="00D822B5" w:rsidRDefault="00D822B5" w:rsidP="00521E1B">
            <w:pPr>
              <w:pStyle w:val="TABLE-cell"/>
              <w:keepNext/>
              <w:rPr>
                <w:lang w:eastAsia="en-US"/>
              </w:rPr>
            </w:pPr>
            <w:r>
              <w:t>A-RELEASE</w:t>
            </w:r>
          </w:p>
        </w:tc>
        <w:tc>
          <w:tcPr>
            <w:tcW w:w="1081" w:type="dxa"/>
            <w:tcBorders>
              <w:top w:val="single" w:sz="4" w:space="0" w:color="auto"/>
              <w:left w:val="single" w:sz="4" w:space="0" w:color="auto"/>
              <w:bottom w:val="single" w:sz="4" w:space="0" w:color="auto"/>
              <w:right w:val="single" w:sz="4" w:space="0" w:color="auto"/>
            </w:tcBorders>
            <w:hideMark/>
          </w:tcPr>
          <w:p w14:paraId="04563B1E" w14:textId="77777777" w:rsidR="00D822B5" w:rsidRDefault="00D822B5" w:rsidP="00521E1B">
            <w:pPr>
              <w:pStyle w:val="TABLE-cell"/>
              <w:keepNext/>
              <w:rPr>
                <w:lang w:eastAsia="en-US"/>
              </w:rPr>
            </w:pPr>
            <w:r>
              <w:t>RLRQ</w:t>
            </w:r>
          </w:p>
        </w:tc>
        <w:tc>
          <w:tcPr>
            <w:tcW w:w="3838" w:type="dxa"/>
            <w:tcBorders>
              <w:top w:val="single" w:sz="4" w:space="0" w:color="auto"/>
              <w:left w:val="single" w:sz="4" w:space="0" w:color="auto"/>
              <w:bottom w:val="single" w:sz="4" w:space="0" w:color="auto"/>
              <w:right w:val="single" w:sz="4" w:space="0" w:color="auto"/>
            </w:tcBorders>
            <w:hideMark/>
          </w:tcPr>
          <w:p w14:paraId="7B268F9D" w14:textId="77777777" w:rsidR="00D822B5" w:rsidRDefault="00D822B5" w:rsidP="00521E1B">
            <w:pPr>
              <w:pStyle w:val="TABLE-cell"/>
              <w:keepNext/>
              <w:rPr>
                <w:lang w:eastAsia="en-US"/>
              </w:rPr>
            </w:pPr>
            <w:r>
              <w:t>reason</w:t>
            </w:r>
          </w:p>
          <w:p w14:paraId="11607033" w14:textId="77777777" w:rsidR="00D822B5" w:rsidRDefault="00D822B5" w:rsidP="00521E1B">
            <w:pPr>
              <w:pStyle w:val="TABLE-cell"/>
              <w:keepNext/>
              <w:rPr>
                <w:lang w:eastAsia="en-US"/>
              </w:rPr>
            </w:pPr>
            <w:r>
              <w:t>user-information</w:t>
            </w:r>
          </w:p>
        </w:tc>
        <w:tc>
          <w:tcPr>
            <w:tcW w:w="1231" w:type="dxa"/>
            <w:tcBorders>
              <w:top w:val="single" w:sz="4" w:space="0" w:color="auto"/>
              <w:left w:val="single" w:sz="4" w:space="0" w:color="auto"/>
              <w:bottom w:val="single" w:sz="4" w:space="0" w:color="auto"/>
              <w:right w:val="single" w:sz="4" w:space="0" w:color="auto"/>
            </w:tcBorders>
            <w:hideMark/>
          </w:tcPr>
          <w:p w14:paraId="3BBD193D" w14:textId="77777777" w:rsidR="00D822B5" w:rsidRDefault="00D822B5" w:rsidP="00521E1B">
            <w:pPr>
              <w:pStyle w:val="TABLE-cell"/>
              <w:keepNext/>
              <w:jc w:val="center"/>
              <w:rPr>
                <w:lang w:eastAsia="en-US"/>
              </w:rPr>
            </w:pPr>
            <w:r>
              <w:t>U</w:t>
            </w:r>
          </w:p>
          <w:p w14:paraId="607E024A" w14:textId="77777777" w:rsidR="00D822B5" w:rsidRDefault="00D822B5" w:rsidP="00521E1B">
            <w:pPr>
              <w:pStyle w:val="TABLE-cell"/>
              <w:keepNext/>
              <w:jc w:val="center"/>
              <w:rPr>
                <w:lang w:eastAsia="en-US"/>
              </w:rPr>
            </w:pPr>
            <w:r>
              <w:t>U</w:t>
            </w:r>
          </w:p>
        </w:tc>
      </w:tr>
      <w:tr w:rsidR="00D822B5" w14:paraId="741A6CAE" w14:textId="77777777" w:rsidTr="00ED52FD">
        <w:trPr>
          <w:cantSplit/>
          <w:jc w:val="center"/>
        </w:trPr>
        <w:tc>
          <w:tcPr>
            <w:tcW w:w="1333" w:type="dxa"/>
            <w:tcBorders>
              <w:top w:val="single" w:sz="4" w:space="0" w:color="auto"/>
              <w:left w:val="single" w:sz="4" w:space="0" w:color="auto"/>
              <w:bottom w:val="single" w:sz="4" w:space="0" w:color="auto"/>
              <w:right w:val="single" w:sz="4" w:space="0" w:color="auto"/>
            </w:tcBorders>
          </w:tcPr>
          <w:p w14:paraId="4A823A41" w14:textId="77777777" w:rsidR="00D822B5" w:rsidRDefault="00D822B5" w:rsidP="00521E1B">
            <w:pPr>
              <w:pStyle w:val="TABLE-cell"/>
              <w:keepNext/>
              <w:rPr>
                <w:lang w:eastAsia="en-US"/>
              </w:rPr>
            </w:pPr>
          </w:p>
        </w:tc>
        <w:tc>
          <w:tcPr>
            <w:tcW w:w="1587" w:type="dxa"/>
            <w:tcBorders>
              <w:top w:val="single" w:sz="4" w:space="0" w:color="auto"/>
              <w:left w:val="single" w:sz="4" w:space="0" w:color="auto"/>
              <w:bottom w:val="single" w:sz="4" w:space="0" w:color="auto"/>
              <w:right w:val="single" w:sz="4" w:space="0" w:color="auto"/>
            </w:tcBorders>
          </w:tcPr>
          <w:p w14:paraId="0101BD63" w14:textId="77777777" w:rsidR="00D822B5" w:rsidRDefault="00D822B5" w:rsidP="00521E1B">
            <w:pPr>
              <w:pStyle w:val="TABLE-cell"/>
              <w:keepNext/>
              <w:rPr>
                <w:lang w:eastAsia="en-US"/>
              </w:rPr>
            </w:pPr>
          </w:p>
        </w:tc>
        <w:tc>
          <w:tcPr>
            <w:tcW w:w="1081" w:type="dxa"/>
            <w:tcBorders>
              <w:top w:val="single" w:sz="4" w:space="0" w:color="auto"/>
              <w:left w:val="single" w:sz="4" w:space="0" w:color="auto"/>
              <w:bottom w:val="single" w:sz="4" w:space="0" w:color="auto"/>
              <w:right w:val="single" w:sz="4" w:space="0" w:color="auto"/>
            </w:tcBorders>
            <w:hideMark/>
          </w:tcPr>
          <w:p w14:paraId="3ACB366A" w14:textId="77777777" w:rsidR="00D822B5" w:rsidRDefault="00D822B5" w:rsidP="00521E1B">
            <w:pPr>
              <w:pStyle w:val="TABLE-cell"/>
              <w:keepNext/>
              <w:rPr>
                <w:lang w:eastAsia="en-US"/>
              </w:rPr>
            </w:pPr>
            <w:r>
              <w:t>RLRE</w:t>
            </w:r>
          </w:p>
        </w:tc>
        <w:tc>
          <w:tcPr>
            <w:tcW w:w="3838" w:type="dxa"/>
            <w:tcBorders>
              <w:top w:val="single" w:sz="4" w:space="0" w:color="auto"/>
              <w:left w:val="single" w:sz="4" w:space="0" w:color="auto"/>
              <w:bottom w:val="single" w:sz="4" w:space="0" w:color="auto"/>
              <w:right w:val="single" w:sz="4" w:space="0" w:color="auto"/>
            </w:tcBorders>
            <w:hideMark/>
          </w:tcPr>
          <w:p w14:paraId="20F343DF" w14:textId="77777777" w:rsidR="00D822B5" w:rsidRDefault="00D822B5" w:rsidP="00521E1B">
            <w:pPr>
              <w:pStyle w:val="TABLE-cell"/>
              <w:keepNext/>
              <w:rPr>
                <w:lang w:eastAsia="en-US"/>
              </w:rPr>
            </w:pPr>
            <w:r>
              <w:t>reason</w:t>
            </w:r>
          </w:p>
          <w:p w14:paraId="2F7F8C44" w14:textId="77777777" w:rsidR="00D822B5" w:rsidRDefault="00D822B5" w:rsidP="00521E1B">
            <w:pPr>
              <w:pStyle w:val="TABLE-cell"/>
              <w:keepNext/>
              <w:rPr>
                <w:lang w:eastAsia="en-US"/>
              </w:rPr>
            </w:pPr>
            <w:r>
              <w:t>user-information</w:t>
            </w:r>
          </w:p>
        </w:tc>
        <w:tc>
          <w:tcPr>
            <w:tcW w:w="1231" w:type="dxa"/>
            <w:tcBorders>
              <w:top w:val="single" w:sz="4" w:space="0" w:color="auto"/>
              <w:left w:val="single" w:sz="4" w:space="0" w:color="auto"/>
              <w:bottom w:val="single" w:sz="4" w:space="0" w:color="auto"/>
              <w:right w:val="single" w:sz="4" w:space="0" w:color="auto"/>
            </w:tcBorders>
            <w:hideMark/>
          </w:tcPr>
          <w:p w14:paraId="4B34E6C4" w14:textId="77777777" w:rsidR="00D822B5" w:rsidRDefault="00D822B5" w:rsidP="00521E1B">
            <w:pPr>
              <w:pStyle w:val="TABLE-cell"/>
              <w:keepNext/>
              <w:jc w:val="center"/>
              <w:rPr>
                <w:lang w:eastAsia="en-US"/>
              </w:rPr>
            </w:pPr>
            <w:r>
              <w:t>U</w:t>
            </w:r>
          </w:p>
          <w:p w14:paraId="4785D3C8" w14:textId="77777777" w:rsidR="00D822B5" w:rsidRDefault="00D822B5" w:rsidP="00521E1B">
            <w:pPr>
              <w:pStyle w:val="TABLE-cell"/>
              <w:keepNext/>
              <w:jc w:val="center"/>
              <w:rPr>
                <w:lang w:eastAsia="en-US"/>
              </w:rPr>
            </w:pPr>
            <w:r>
              <w:t>U</w:t>
            </w:r>
          </w:p>
        </w:tc>
      </w:tr>
      <w:tr w:rsidR="00D822B5" w14:paraId="44ED5AF4" w14:textId="77777777" w:rsidTr="00ED52FD">
        <w:trPr>
          <w:cantSplit/>
          <w:jc w:val="center"/>
        </w:trPr>
        <w:tc>
          <w:tcPr>
            <w:tcW w:w="1333" w:type="dxa"/>
            <w:tcBorders>
              <w:top w:val="single" w:sz="4" w:space="0" w:color="auto"/>
              <w:left w:val="single" w:sz="4" w:space="0" w:color="auto"/>
              <w:bottom w:val="single" w:sz="4" w:space="0" w:color="auto"/>
              <w:right w:val="single" w:sz="4" w:space="0" w:color="auto"/>
            </w:tcBorders>
            <w:hideMark/>
          </w:tcPr>
          <w:p w14:paraId="34C844ED" w14:textId="77777777" w:rsidR="00D822B5" w:rsidRDefault="00D822B5" w:rsidP="00521E1B">
            <w:pPr>
              <w:pStyle w:val="TABLE-cell"/>
              <w:keepNext/>
              <w:rPr>
                <w:lang w:eastAsia="en-US"/>
              </w:rPr>
            </w:pPr>
            <w:r>
              <w:t>Authentication</w:t>
            </w:r>
          </w:p>
        </w:tc>
        <w:tc>
          <w:tcPr>
            <w:tcW w:w="1587" w:type="dxa"/>
            <w:tcBorders>
              <w:top w:val="single" w:sz="4" w:space="0" w:color="auto"/>
              <w:left w:val="single" w:sz="4" w:space="0" w:color="auto"/>
              <w:bottom w:val="single" w:sz="4" w:space="0" w:color="auto"/>
              <w:right w:val="single" w:sz="4" w:space="0" w:color="auto"/>
            </w:tcBorders>
            <w:hideMark/>
          </w:tcPr>
          <w:p w14:paraId="0208F95D" w14:textId="77777777" w:rsidR="00D822B5" w:rsidRDefault="00D822B5" w:rsidP="00521E1B">
            <w:pPr>
              <w:pStyle w:val="TABLE-cell"/>
              <w:keepNext/>
              <w:rPr>
                <w:lang w:eastAsia="en-US"/>
              </w:rPr>
            </w:pPr>
            <w:r>
              <w:t>A-ASSOCIATE</w:t>
            </w:r>
          </w:p>
        </w:tc>
        <w:tc>
          <w:tcPr>
            <w:tcW w:w="1081" w:type="dxa"/>
            <w:tcBorders>
              <w:top w:val="single" w:sz="4" w:space="0" w:color="auto"/>
              <w:left w:val="single" w:sz="4" w:space="0" w:color="auto"/>
              <w:bottom w:val="single" w:sz="4" w:space="0" w:color="auto"/>
              <w:right w:val="single" w:sz="4" w:space="0" w:color="auto"/>
            </w:tcBorders>
            <w:hideMark/>
          </w:tcPr>
          <w:p w14:paraId="2D532048" w14:textId="77777777" w:rsidR="00D822B5" w:rsidRDefault="00D822B5" w:rsidP="00521E1B">
            <w:pPr>
              <w:pStyle w:val="TABLE-cell"/>
              <w:keepNext/>
              <w:rPr>
                <w:lang w:eastAsia="en-US"/>
              </w:rPr>
            </w:pPr>
            <w:r>
              <w:t>AARQ</w:t>
            </w:r>
          </w:p>
        </w:tc>
        <w:tc>
          <w:tcPr>
            <w:tcW w:w="3838" w:type="dxa"/>
            <w:tcBorders>
              <w:top w:val="single" w:sz="4" w:space="0" w:color="auto"/>
              <w:left w:val="single" w:sz="4" w:space="0" w:color="auto"/>
              <w:bottom w:val="single" w:sz="4" w:space="0" w:color="auto"/>
              <w:right w:val="single" w:sz="4" w:space="0" w:color="auto"/>
            </w:tcBorders>
            <w:hideMark/>
          </w:tcPr>
          <w:p w14:paraId="690A262D" w14:textId="77777777" w:rsidR="00D822B5" w:rsidRDefault="00D822B5" w:rsidP="00521E1B">
            <w:pPr>
              <w:pStyle w:val="TABLE-cell"/>
              <w:keepNext/>
              <w:rPr>
                <w:lang w:eastAsia="en-US"/>
              </w:rPr>
            </w:pPr>
            <w:r>
              <w:t>sender-acse-requirements</w:t>
            </w:r>
          </w:p>
          <w:p w14:paraId="456769C9" w14:textId="77777777" w:rsidR="00D822B5" w:rsidRDefault="00D822B5" w:rsidP="00521E1B">
            <w:pPr>
              <w:pStyle w:val="TABLE-cell"/>
              <w:keepNext/>
            </w:pPr>
            <w:r>
              <w:t>mechanism-name</w:t>
            </w:r>
          </w:p>
          <w:p w14:paraId="2B520AE7" w14:textId="77777777" w:rsidR="00D822B5" w:rsidRDefault="00D822B5" w:rsidP="00521E1B">
            <w:pPr>
              <w:pStyle w:val="TABLE-cell"/>
              <w:keepNext/>
              <w:rPr>
                <w:lang w:eastAsia="en-US"/>
              </w:rPr>
            </w:pPr>
            <w:r>
              <w:t>calling-authentication-value</w:t>
            </w:r>
          </w:p>
        </w:tc>
        <w:tc>
          <w:tcPr>
            <w:tcW w:w="1231" w:type="dxa"/>
            <w:tcBorders>
              <w:top w:val="single" w:sz="4" w:space="0" w:color="auto"/>
              <w:left w:val="single" w:sz="4" w:space="0" w:color="auto"/>
              <w:bottom w:val="single" w:sz="4" w:space="0" w:color="auto"/>
              <w:right w:val="single" w:sz="4" w:space="0" w:color="auto"/>
            </w:tcBorders>
            <w:hideMark/>
          </w:tcPr>
          <w:p w14:paraId="05791351" w14:textId="77777777" w:rsidR="00D822B5" w:rsidRDefault="00D822B5" w:rsidP="00521E1B">
            <w:pPr>
              <w:pStyle w:val="TABLE-cell"/>
              <w:keepNext/>
              <w:jc w:val="center"/>
              <w:rPr>
                <w:lang w:eastAsia="en-US"/>
              </w:rPr>
            </w:pPr>
            <w:r>
              <w:t>U</w:t>
            </w:r>
          </w:p>
          <w:p w14:paraId="10E6C446" w14:textId="77777777" w:rsidR="00D822B5" w:rsidRDefault="00D822B5" w:rsidP="00521E1B">
            <w:pPr>
              <w:pStyle w:val="TABLE-cell"/>
              <w:keepNext/>
              <w:jc w:val="center"/>
            </w:pPr>
            <w:r>
              <w:t>U</w:t>
            </w:r>
          </w:p>
          <w:p w14:paraId="00046D9A" w14:textId="77777777" w:rsidR="00D822B5" w:rsidRDefault="00D822B5" w:rsidP="00521E1B">
            <w:pPr>
              <w:pStyle w:val="TABLE-cell"/>
              <w:keepNext/>
              <w:jc w:val="center"/>
              <w:rPr>
                <w:lang w:eastAsia="en-US"/>
              </w:rPr>
            </w:pPr>
            <w:r>
              <w:t>U</w:t>
            </w:r>
          </w:p>
        </w:tc>
      </w:tr>
      <w:tr w:rsidR="00D822B5" w14:paraId="56240A48" w14:textId="77777777" w:rsidTr="00ED52FD">
        <w:trPr>
          <w:cantSplit/>
          <w:jc w:val="center"/>
        </w:trPr>
        <w:tc>
          <w:tcPr>
            <w:tcW w:w="1333" w:type="dxa"/>
            <w:tcBorders>
              <w:top w:val="single" w:sz="4" w:space="0" w:color="auto"/>
              <w:left w:val="single" w:sz="4" w:space="0" w:color="auto"/>
              <w:bottom w:val="single" w:sz="4" w:space="0" w:color="auto"/>
              <w:right w:val="single" w:sz="4" w:space="0" w:color="auto"/>
            </w:tcBorders>
          </w:tcPr>
          <w:p w14:paraId="60C70A59" w14:textId="77777777" w:rsidR="00D822B5" w:rsidRDefault="00D822B5" w:rsidP="00521E1B">
            <w:pPr>
              <w:pStyle w:val="TABLE-cell"/>
              <w:keepNext/>
              <w:rPr>
                <w:lang w:eastAsia="en-US"/>
              </w:rPr>
            </w:pPr>
          </w:p>
        </w:tc>
        <w:tc>
          <w:tcPr>
            <w:tcW w:w="1587" w:type="dxa"/>
            <w:tcBorders>
              <w:top w:val="single" w:sz="4" w:space="0" w:color="auto"/>
              <w:left w:val="single" w:sz="4" w:space="0" w:color="auto"/>
              <w:bottom w:val="single" w:sz="4" w:space="0" w:color="auto"/>
              <w:right w:val="single" w:sz="4" w:space="0" w:color="auto"/>
            </w:tcBorders>
          </w:tcPr>
          <w:p w14:paraId="4EE4D983" w14:textId="77777777" w:rsidR="00D822B5" w:rsidRDefault="00D822B5" w:rsidP="00521E1B">
            <w:pPr>
              <w:pStyle w:val="TABLE-cell"/>
              <w:keepNext/>
              <w:rPr>
                <w:lang w:eastAsia="en-US"/>
              </w:rPr>
            </w:pPr>
          </w:p>
        </w:tc>
        <w:tc>
          <w:tcPr>
            <w:tcW w:w="1081" w:type="dxa"/>
            <w:tcBorders>
              <w:top w:val="single" w:sz="4" w:space="0" w:color="auto"/>
              <w:left w:val="single" w:sz="4" w:space="0" w:color="auto"/>
              <w:bottom w:val="single" w:sz="4" w:space="0" w:color="auto"/>
              <w:right w:val="single" w:sz="4" w:space="0" w:color="auto"/>
            </w:tcBorders>
            <w:hideMark/>
          </w:tcPr>
          <w:p w14:paraId="3C7966FC" w14:textId="77777777" w:rsidR="00D822B5" w:rsidRDefault="00D822B5" w:rsidP="00521E1B">
            <w:pPr>
              <w:pStyle w:val="TABLE-cell"/>
              <w:keepNext/>
              <w:rPr>
                <w:lang w:eastAsia="en-US"/>
              </w:rPr>
            </w:pPr>
            <w:r>
              <w:t>AARE</w:t>
            </w:r>
          </w:p>
        </w:tc>
        <w:tc>
          <w:tcPr>
            <w:tcW w:w="3838" w:type="dxa"/>
            <w:tcBorders>
              <w:top w:val="single" w:sz="4" w:space="0" w:color="auto"/>
              <w:left w:val="single" w:sz="4" w:space="0" w:color="auto"/>
              <w:bottom w:val="single" w:sz="4" w:space="0" w:color="auto"/>
              <w:right w:val="single" w:sz="4" w:space="0" w:color="auto"/>
            </w:tcBorders>
            <w:hideMark/>
          </w:tcPr>
          <w:p w14:paraId="187096B5" w14:textId="77777777" w:rsidR="00D822B5" w:rsidRDefault="00D822B5" w:rsidP="00521E1B">
            <w:pPr>
              <w:pStyle w:val="TABLE-cell"/>
              <w:keepNext/>
              <w:rPr>
                <w:lang w:eastAsia="en-US"/>
              </w:rPr>
            </w:pPr>
            <w:r>
              <w:t>responder-acse-requirements</w:t>
            </w:r>
          </w:p>
          <w:p w14:paraId="32526A55" w14:textId="77777777" w:rsidR="00D822B5" w:rsidRDefault="00D822B5" w:rsidP="00521E1B">
            <w:pPr>
              <w:pStyle w:val="TABLE-cell"/>
              <w:keepNext/>
            </w:pPr>
            <w:r>
              <w:t>mechanism-name</w:t>
            </w:r>
          </w:p>
          <w:p w14:paraId="1EC60AC9" w14:textId="77777777" w:rsidR="00D822B5" w:rsidRDefault="00D822B5" w:rsidP="00521E1B">
            <w:pPr>
              <w:pStyle w:val="TABLE-cell"/>
              <w:keepNext/>
              <w:rPr>
                <w:lang w:eastAsia="en-US"/>
              </w:rPr>
            </w:pPr>
            <w:r>
              <w:t>responding-authentication-value</w:t>
            </w:r>
          </w:p>
        </w:tc>
        <w:tc>
          <w:tcPr>
            <w:tcW w:w="1231" w:type="dxa"/>
            <w:tcBorders>
              <w:top w:val="single" w:sz="4" w:space="0" w:color="auto"/>
              <w:left w:val="single" w:sz="4" w:space="0" w:color="auto"/>
              <w:bottom w:val="single" w:sz="4" w:space="0" w:color="auto"/>
              <w:right w:val="single" w:sz="4" w:space="0" w:color="auto"/>
            </w:tcBorders>
            <w:hideMark/>
          </w:tcPr>
          <w:p w14:paraId="2E987492" w14:textId="77777777" w:rsidR="00D822B5" w:rsidRDefault="00D822B5" w:rsidP="00521E1B">
            <w:pPr>
              <w:pStyle w:val="TABLE-cell"/>
              <w:keepNext/>
              <w:jc w:val="center"/>
              <w:rPr>
                <w:lang w:eastAsia="en-US"/>
              </w:rPr>
            </w:pPr>
            <w:r>
              <w:t>U</w:t>
            </w:r>
          </w:p>
          <w:p w14:paraId="29BCDDAE" w14:textId="77777777" w:rsidR="00D822B5" w:rsidRDefault="00D822B5" w:rsidP="00521E1B">
            <w:pPr>
              <w:pStyle w:val="TABLE-cell"/>
              <w:keepNext/>
              <w:jc w:val="center"/>
            </w:pPr>
            <w:r>
              <w:t>U</w:t>
            </w:r>
          </w:p>
          <w:p w14:paraId="4D91317B" w14:textId="77777777" w:rsidR="00D822B5" w:rsidRDefault="00D822B5" w:rsidP="00521E1B">
            <w:pPr>
              <w:pStyle w:val="TABLE-cell"/>
              <w:keepNext/>
              <w:jc w:val="center"/>
              <w:rPr>
                <w:lang w:eastAsia="en-US"/>
              </w:rPr>
            </w:pPr>
            <w:r>
              <w:t>U</w:t>
            </w:r>
          </w:p>
        </w:tc>
      </w:tr>
      <w:tr w:rsidR="00D822B5" w14:paraId="2BC5557D" w14:textId="77777777" w:rsidTr="00ED52FD">
        <w:trPr>
          <w:cantSplit/>
          <w:jc w:val="center"/>
        </w:trPr>
        <w:tc>
          <w:tcPr>
            <w:tcW w:w="9070" w:type="dxa"/>
            <w:gridSpan w:val="5"/>
            <w:tcBorders>
              <w:top w:val="single" w:sz="4" w:space="0" w:color="auto"/>
              <w:left w:val="single" w:sz="4" w:space="0" w:color="auto"/>
              <w:bottom w:val="single" w:sz="4" w:space="0" w:color="auto"/>
              <w:right w:val="single" w:sz="4" w:space="0" w:color="auto"/>
            </w:tcBorders>
            <w:hideMark/>
          </w:tcPr>
          <w:p w14:paraId="3FAB5AC0" w14:textId="77777777" w:rsidR="00D822B5" w:rsidRDefault="00D822B5" w:rsidP="00521E1B">
            <w:pPr>
              <w:pStyle w:val="NOTE"/>
              <w:keepNext/>
            </w:pPr>
            <w:r>
              <w:t>NOTE 1</w:t>
            </w:r>
            <w:r w:rsidR="00B67C8A">
              <w:t> </w:t>
            </w:r>
            <w:r>
              <w:t xml:space="preserve">This table is based on </w:t>
            </w:r>
            <w:r w:rsidR="00D03E1E">
              <w:fldChar w:fldCharType="begin" w:fldLock="1"/>
            </w:r>
            <w:r w:rsidR="00D03E1E">
              <w:instrText xml:space="preserve"> REF ISO_IEC_15954 \h </w:instrText>
            </w:r>
            <w:r w:rsidR="00D03E1E">
              <w:fldChar w:fldCharType="separate"/>
            </w:r>
            <w:r w:rsidR="00811F07" w:rsidRPr="00347160">
              <w:rPr>
                <w:color w:val="000000"/>
              </w:rPr>
              <w:t>ISO/IEC 15954:1999</w:t>
            </w:r>
            <w:r w:rsidR="00D03E1E">
              <w:fldChar w:fldCharType="end"/>
            </w:r>
            <w:r w:rsidR="00945877">
              <w:t>,</w:t>
            </w:r>
            <w:r w:rsidR="00D03E1E">
              <w:t xml:space="preserve"> </w:t>
            </w:r>
            <w:r>
              <w:t>Table 2 and 3. The fields are listed in the order as they are in the ACSE APDUs.</w:t>
            </w:r>
          </w:p>
        </w:tc>
      </w:tr>
      <w:tr w:rsidR="00D822B5" w14:paraId="4B5AF8EF" w14:textId="77777777" w:rsidTr="00ED52FD">
        <w:trPr>
          <w:cantSplit/>
          <w:jc w:val="center"/>
        </w:trPr>
        <w:tc>
          <w:tcPr>
            <w:tcW w:w="9070" w:type="dxa"/>
            <w:gridSpan w:val="5"/>
            <w:tcBorders>
              <w:top w:val="single" w:sz="4" w:space="0" w:color="auto"/>
              <w:left w:val="single" w:sz="4" w:space="0" w:color="auto"/>
              <w:bottom w:val="single" w:sz="4" w:space="0" w:color="auto"/>
              <w:right w:val="single" w:sz="4" w:space="0" w:color="auto"/>
            </w:tcBorders>
            <w:hideMark/>
          </w:tcPr>
          <w:p w14:paraId="4C6D58CD" w14:textId="77777777" w:rsidR="00D822B5" w:rsidRDefault="00D822B5" w:rsidP="00521E1B">
            <w:pPr>
              <w:pStyle w:val="TABLE-cell"/>
              <w:keepNext/>
              <w:tabs>
                <w:tab w:val="left" w:pos="285"/>
                <w:tab w:val="left" w:pos="568"/>
                <w:tab w:val="left" w:pos="993"/>
              </w:tabs>
            </w:pPr>
            <w:r>
              <w:t xml:space="preserve">M </w:t>
            </w:r>
            <w:r>
              <w:tab/>
              <w:t>Presence is mandatory</w:t>
            </w:r>
          </w:p>
          <w:p w14:paraId="19F499C0" w14:textId="77777777" w:rsidR="00D822B5" w:rsidRDefault="00D822B5" w:rsidP="00521E1B">
            <w:pPr>
              <w:pStyle w:val="TABLE-cell"/>
              <w:keepNext/>
              <w:tabs>
                <w:tab w:val="left" w:pos="285"/>
                <w:tab w:val="left" w:pos="568"/>
                <w:tab w:val="left" w:pos="993"/>
              </w:tabs>
            </w:pPr>
            <w:r>
              <w:t>O</w:t>
            </w:r>
            <w:r>
              <w:tab/>
              <w:t>Presence is ACPM option</w:t>
            </w:r>
          </w:p>
          <w:p w14:paraId="57BB1618" w14:textId="77777777" w:rsidR="00D822B5" w:rsidRDefault="00D822B5" w:rsidP="00521E1B">
            <w:pPr>
              <w:pStyle w:val="TABLE-cell"/>
              <w:keepNext/>
              <w:tabs>
                <w:tab w:val="left" w:pos="285"/>
                <w:tab w:val="left" w:pos="568"/>
                <w:tab w:val="left" w:pos="993"/>
              </w:tabs>
            </w:pPr>
            <w:r>
              <w:t>U</w:t>
            </w:r>
            <w:r>
              <w:tab/>
              <w:t>Presence is ACSE service-user option</w:t>
            </w:r>
          </w:p>
          <w:p w14:paraId="3F4B6B2A" w14:textId="77777777" w:rsidR="00D822B5" w:rsidRDefault="00D822B5" w:rsidP="00521E1B">
            <w:pPr>
              <w:pStyle w:val="TABLE-cell"/>
              <w:keepNext/>
              <w:tabs>
                <w:tab w:val="left" w:pos="285"/>
                <w:tab w:val="left" w:pos="568"/>
                <w:tab w:val="left" w:pos="993"/>
              </w:tabs>
            </w:pPr>
            <w:r>
              <w:t>S</w:t>
            </w:r>
            <w:r>
              <w:tab/>
              <w:t>The parameter is selected among other S-parameters as internal response of the server ASE environment.</w:t>
            </w:r>
          </w:p>
        </w:tc>
      </w:tr>
      <w:tr w:rsidR="00D822B5" w14:paraId="0EFC97CC" w14:textId="77777777" w:rsidTr="00ED52FD">
        <w:trPr>
          <w:cantSplit/>
          <w:jc w:val="center"/>
        </w:trPr>
        <w:tc>
          <w:tcPr>
            <w:tcW w:w="9070" w:type="dxa"/>
            <w:gridSpan w:val="5"/>
            <w:tcBorders>
              <w:top w:val="single" w:sz="4" w:space="0" w:color="auto"/>
              <w:left w:val="single" w:sz="4" w:space="0" w:color="auto"/>
              <w:bottom w:val="single" w:sz="4" w:space="0" w:color="auto"/>
              <w:right w:val="single" w:sz="4" w:space="0" w:color="auto"/>
            </w:tcBorders>
            <w:hideMark/>
          </w:tcPr>
          <w:p w14:paraId="7C0CB805" w14:textId="3CE77160" w:rsidR="00D822B5" w:rsidRDefault="00D822B5" w:rsidP="00521E1B">
            <w:pPr>
              <w:pStyle w:val="NOTE"/>
              <w:keepNext/>
            </w:pPr>
            <w:r>
              <w:t>NOTE 2</w:t>
            </w:r>
            <w:r w:rsidR="00B67C8A">
              <w:t> </w:t>
            </w:r>
            <w:r>
              <w:t xml:space="preserve">According to </w:t>
            </w:r>
            <w:r w:rsidR="00D03E1E">
              <w:fldChar w:fldCharType="begin" w:fldLock="1"/>
            </w:r>
            <w:r w:rsidR="00D03E1E">
              <w:instrText xml:space="preserve"> REF ISO_IEC_15953 \h </w:instrText>
            </w:r>
            <w:r w:rsidR="00D03E1E">
              <w:fldChar w:fldCharType="separate"/>
            </w:r>
            <w:r w:rsidR="00811F07" w:rsidRPr="00347160">
              <w:rPr>
                <w:color w:val="000000"/>
              </w:rPr>
              <w:t>ISO/IEC 15953:1999</w:t>
            </w:r>
            <w:r w:rsidR="00D03E1E">
              <w:fldChar w:fldCharType="end"/>
            </w:r>
            <w:r w:rsidR="00D03E1E">
              <w:t xml:space="preserve"> </w:t>
            </w:r>
            <w:r>
              <w:t xml:space="preserve">the user-information parameter is optional. However, in the </w:t>
            </w:r>
            <w:del w:id="4184" w:author="John Cowburn" w:date="2021-04-16T13:59:00Z">
              <w:r w:rsidDel="00635BE8">
                <w:delText>DLMS</w:delText>
              </w:r>
            </w:del>
            <w:ins w:id="4185" w:author="John Cowburn" w:date="2021-04-16T13:59:00Z">
              <w:r w:rsidR="00635BE8">
                <w:t>DLMS®</w:t>
              </w:r>
            </w:ins>
            <w:r>
              <w:t>/COSEM environment it is mandatory in the AARQ / AARE APDUs.</w:t>
            </w:r>
          </w:p>
        </w:tc>
      </w:tr>
      <w:tr w:rsidR="00D822B5" w14:paraId="7C0B94E9" w14:textId="77777777" w:rsidTr="00ED52FD">
        <w:trPr>
          <w:cantSplit/>
          <w:jc w:val="center"/>
        </w:trPr>
        <w:tc>
          <w:tcPr>
            <w:tcW w:w="9070" w:type="dxa"/>
            <w:gridSpan w:val="5"/>
            <w:tcBorders>
              <w:top w:val="single" w:sz="4" w:space="0" w:color="auto"/>
              <w:left w:val="single" w:sz="4" w:space="0" w:color="auto"/>
              <w:bottom w:val="single" w:sz="4" w:space="0" w:color="auto"/>
              <w:right w:val="single" w:sz="4" w:space="0" w:color="auto"/>
            </w:tcBorders>
            <w:hideMark/>
          </w:tcPr>
          <w:p w14:paraId="0B5829E1" w14:textId="77777777" w:rsidR="00D822B5" w:rsidRPr="00D90250" w:rsidRDefault="00957474" w:rsidP="00521E1B">
            <w:pPr>
              <w:pStyle w:val="TABLE-cell"/>
              <w:keepNext/>
              <w:tabs>
                <w:tab w:val="left" w:pos="285"/>
                <w:tab w:val="left" w:pos="568"/>
                <w:tab w:val="left" w:pos="993"/>
              </w:tabs>
            </w:pPr>
            <w:r w:rsidRPr="00D90250">
              <w:t xml:space="preserve">There are several changes in </w:t>
            </w:r>
            <w:r w:rsidRPr="00D90250">
              <w:fldChar w:fldCharType="begin" w:fldLock="1"/>
            </w:r>
            <w:r w:rsidRPr="00D90250">
              <w:instrText xml:space="preserve"> REF ISO_IEC_15953 \h </w:instrText>
            </w:r>
            <w:r w:rsidR="0038499D" w:rsidRPr="00D90250">
              <w:instrText xml:space="preserve"> \* MERGEFORMAT </w:instrText>
            </w:r>
            <w:r w:rsidRPr="00D90250">
              <w:fldChar w:fldCharType="separate"/>
            </w:r>
            <w:r w:rsidR="00811F07" w:rsidRPr="00D90250">
              <w:rPr>
                <w:color w:val="000000"/>
              </w:rPr>
              <w:t>ISO/IEC 15953:1999</w:t>
            </w:r>
            <w:r w:rsidRPr="00D90250">
              <w:fldChar w:fldCharType="end"/>
            </w:r>
            <w:r w:rsidRPr="00D90250">
              <w:t xml:space="preserve"> and </w:t>
            </w:r>
            <w:r w:rsidRPr="00D90250">
              <w:fldChar w:fldCharType="begin" w:fldLock="1"/>
            </w:r>
            <w:r w:rsidRPr="00D90250">
              <w:instrText xml:space="preserve"> REF ISO_IEC_15954 \h </w:instrText>
            </w:r>
            <w:r w:rsidR="0038499D" w:rsidRPr="00D90250">
              <w:instrText xml:space="preserve"> \* MERGEFORMAT </w:instrText>
            </w:r>
            <w:r w:rsidRPr="00D90250">
              <w:fldChar w:fldCharType="separate"/>
            </w:r>
            <w:r w:rsidR="00811F07" w:rsidRPr="00D90250">
              <w:rPr>
                <w:color w:val="000000"/>
              </w:rPr>
              <w:t>ISO/IEC 15954:1999</w:t>
            </w:r>
            <w:r w:rsidRPr="00D90250">
              <w:fldChar w:fldCharType="end"/>
            </w:r>
            <w:r w:rsidRPr="00D90250">
              <w:t xml:space="preserve"> compared to</w:t>
            </w:r>
            <w:r w:rsidR="0085778A" w:rsidRPr="00D90250">
              <w:t xml:space="preserve"> ISO/IEC 8649 / ISO</w:t>
            </w:r>
            <w:r w:rsidRPr="00D90250">
              <w:t>/IEC 8650</w:t>
            </w:r>
            <w:r w:rsidR="0085778A" w:rsidRPr="00D90250">
              <w:t>-1</w:t>
            </w:r>
            <w:r w:rsidR="00D822B5" w:rsidRPr="00D90250">
              <w:t>:</w:t>
            </w:r>
          </w:p>
          <w:p w14:paraId="504B5C20" w14:textId="7BA9FF36" w:rsidR="00D822B5" w:rsidRPr="00D90250" w:rsidRDefault="00D822B5" w:rsidP="00695ACD">
            <w:pPr>
              <w:pStyle w:val="TABLE-cell"/>
              <w:keepNext/>
              <w:numPr>
                <w:ilvl w:val="0"/>
                <w:numId w:val="68"/>
              </w:numPr>
            </w:pPr>
            <w:r w:rsidRPr="00D90250">
              <w:t xml:space="preserve">In ISO/IEC 15954, protocol-version is mandatory in the AARQ and optional in the AARE.  In </w:t>
            </w:r>
            <w:del w:id="4186" w:author="John Cowburn" w:date="2021-04-16T13:59:00Z">
              <w:r w:rsidRPr="00D90250" w:rsidDel="00635BE8">
                <w:delText>DLMS</w:delText>
              </w:r>
            </w:del>
            <w:ins w:id="4187" w:author="John Cowburn" w:date="2021-04-16T13:59:00Z">
              <w:r w:rsidR="00635BE8">
                <w:t>DLMS®</w:t>
              </w:r>
            </w:ins>
            <w:r w:rsidRPr="00D90250">
              <w:t>/COSEM it is kept as mandatory for backward compatibility;</w:t>
            </w:r>
          </w:p>
          <w:p w14:paraId="761A2B16" w14:textId="0646E0E1" w:rsidR="00D822B5" w:rsidRPr="00D90250" w:rsidRDefault="00D822B5" w:rsidP="00695ACD">
            <w:pPr>
              <w:pStyle w:val="TABLE-cell"/>
              <w:keepNext/>
              <w:numPr>
                <w:ilvl w:val="0"/>
                <w:numId w:val="68"/>
              </w:numPr>
              <w:tabs>
                <w:tab w:val="left" w:pos="285"/>
                <w:tab w:val="left" w:pos="568"/>
                <w:tab w:val="left" w:pos="993"/>
              </w:tabs>
            </w:pPr>
            <w:r w:rsidRPr="00D90250">
              <w:t xml:space="preserve">Instead of “application-context-name”, “ASO-context-name” is used. In </w:t>
            </w:r>
            <w:del w:id="4188" w:author="John Cowburn" w:date="2021-04-16T13:59:00Z">
              <w:r w:rsidRPr="00D90250" w:rsidDel="00635BE8">
                <w:delText>DLMS</w:delText>
              </w:r>
            </w:del>
            <w:ins w:id="4189" w:author="John Cowburn" w:date="2021-04-16T13:59:00Z">
              <w:r w:rsidR="00635BE8">
                <w:t>DLMS®</w:t>
              </w:r>
            </w:ins>
            <w:r w:rsidRPr="00D90250">
              <w:t>/COSEM, “application-context-name</w:t>
            </w:r>
            <w:r w:rsidR="002C7D89" w:rsidRPr="00D90250">
              <w:t>”</w:t>
            </w:r>
            <w:r w:rsidRPr="00D90250">
              <w:t xml:space="preserve"> is kept. ISO/IEC</w:t>
            </w:r>
            <w:r w:rsidR="007D0168" w:rsidRPr="00D90250">
              <w:t xml:space="preserve"> </w:t>
            </w:r>
            <w:r w:rsidRPr="00D90250">
              <w:t xml:space="preserve">15954 7.1.5.2 specifies this: the ASO-context-name is optional. If backward compatibility with older implementations of ACSE is desired, it must be present. Therefore, in </w:t>
            </w:r>
            <w:del w:id="4190" w:author="John Cowburn" w:date="2021-04-16T13:59:00Z">
              <w:r w:rsidRPr="00D90250" w:rsidDel="00635BE8">
                <w:delText>DLMS</w:delText>
              </w:r>
            </w:del>
            <w:ins w:id="4191" w:author="John Cowburn" w:date="2021-04-16T13:59:00Z">
              <w:r w:rsidR="00635BE8">
                <w:t>DLMS®</w:t>
              </w:r>
            </w:ins>
            <w:r w:rsidRPr="00D90250">
              <w:t>/COSEM it is mandatory;</w:t>
            </w:r>
          </w:p>
          <w:p w14:paraId="64F3E7AC" w14:textId="3F91F1E3" w:rsidR="00D822B5" w:rsidRDefault="00D822B5" w:rsidP="00695ACD">
            <w:pPr>
              <w:pStyle w:val="ListParagraph"/>
              <w:keepNext/>
              <w:numPr>
                <w:ilvl w:val="0"/>
                <w:numId w:val="68"/>
              </w:numPr>
              <w:rPr>
                <w:bCs/>
                <w:sz w:val="16"/>
              </w:rPr>
            </w:pPr>
            <w:r w:rsidRPr="00D90250">
              <w:rPr>
                <w:bCs/>
                <w:sz w:val="16"/>
              </w:rPr>
              <w:t xml:space="preserve">In ISO/IEC 15954, the result and result-source-diagnostic parameters are optional. ISO/IEC 15954 7.1.5.8 and 7.1.5.9 specifies this: The Result / Result-source-diagnostic are optional. If backward compatibility with older implementations of ACSE is desired, it must be present. Therefore, in </w:t>
            </w:r>
            <w:del w:id="4192" w:author="John Cowburn" w:date="2021-04-16T13:59:00Z">
              <w:r w:rsidRPr="00D90250" w:rsidDel="00635BE8">
                <w:rPr>
                  <w:bCs/>
                  <w:sz w:val="16"/>
                </w:rPr>
                <w:delText>DLMS</w:delText>
              </w:r>
            </w:del>
            <w:ins w:id="4193" w:author="John Cowburn" w:date="2021-04-16T13:59:00Z">
              <w:r w:rsidR="00635BE8">
                <w:rPr>
                  <w:bCs/>
                  <w:sz w:val="16"/>
                </w:rPr>
                <w:t>DLMS®</w:t>
              </w:r>
            </w:ins>
            <w:r w:rsidRPr="00D90250">
              <w:rPr>
                <w:bCs/>
                <w:sz w:val="16"/>
              </w:rPr>
              <w:t>/COSEM these parameters are mandatory.</w:t>
            </w:r>
          </w:p>
        </w:tc>
      </w:tr>
    </w:tbl>
    <w:p w14:paraId="635CB045" w14:textId="77777777" w:rsidR="00B67C8A" w:rsidRDefault="00B67C8A" w:rsidP="00146260">
      <w:pPr>
        <w:pStyle w:val="TABLE-cell"/>
      </w:pPr>
    </w:p>
    <w:p w14:paraId="75E32A32" w14:textId="65B6569A" w:rsidR="00D90250" w:rsidRDefault="00D90250" w:rsidP="00D90250">
      <w:pPr>
        <w:pStyle w:val="PARAGRAPH"/>
      </w:pPr>
      <w:r>
        <w:fldChar w:fldCharType="begin" w:fldLock="1"/>
      </w:r>
      <w:r>
        <w:instrText xml:space="preserve"> REF _Ref174895786 \h  \* MERGEFORMAT </w:instrText>
      </w:r>
      <w:r>
        <w:fldChar w:fldCharType="separate"/>
      </w:r>
      <w:r w:rsidRPr="00811F07">
        <w:t>Table 63</w:t>
      </w:r>
      <w:r>
        <w:fldChar w:fldCharType="end"/>
      </w:r>
      <w:r>
        <w:t xml:space="preserve"> shows the services, APDUs and APDU fields associated with the ACSE functional units, as used by the </w:t>
      </w:r>
      <w:del w:id="4194" w:author="John Cowburn" w:date="2021-04-16T13:59:00Z">
        <w:r w:rsidDel="00635BE8">
          <w:delText>DLMS</w:delText>
        </w:r>
      </w:del>
      <w:ins w:id="4195" w:author="John Cowburn" w:date="2021-04-16T13:59:00Z">
        <w:r w:rsidR="00635BE8">
          <w:t>DLMS®</w:t>
        </w:r>
      </w:ins>
      <w:r>
        <w:t xml:space="preserve">/COSEM AL. The abstract syntax of the ACSE APDUs is specified in Clause </w:t>
      </w:r>
      <w:r>
        <w:fldChar w:fldCharType="begin" w:fldLock="1"/>
      </w:r>
      <w:r>
        <w:instrText xml:space="preserve"> REF _Ref406419898 \r \h </w:instrText>
      </w:r>
      <w:r>
        <w:fldChar w:fldCharType="separate"/>
      </w:r>
      <w:r>
        <w:t>8</w:t>
      </w:r>
      <w:r>
        <w:fldChar w:fldCharType="end"/>
      </w:r>
      <w:r>
        <w:t>.</w:t>
      </w:r>
    </w:p>
    <w:p w14:paraId="26D6A5EB" w14:textId="77777777" w:rsidR="00D822B5" w:rsidRDefault="00D822B5" w:rsidP="00B67C8A">
      <w:pPr>
        <w:pStyle w:val="PARAGRAPH"/>
      </w:pPr>
      <w:r>
        <w:t xml:space="preserve">In general, the value of each field of the AARQ APDU is determined by the parameters of the COSEM-OPEN.request service primitive. Similarly, the value if each field of the AARE is determined by the COSEM-OPEN.response primitive. The COSEM-OPEN service is specified in </w:t>
      </w:r>
      <w:r>
        <w:fldChar w:fldCharType="begin" w:fldLock="1"/>
      </w:r>
      <w:r>
        <w:instrText xml:space="preserve"> REF _Ref215145888 \r \h </w:instrText>
      </w:r>
      <w:r>
        <w:fldChar w:fldCharType="separate"/>
      </w:r>
      <w:r w:rsidR="00811F07">
        <w:t>6.2</w:t>
      </w:r>
      <w:r>
        <w:fldChar w:fldCharType="end"/>
      </w:r>
      <w:r>
        <w:t>.</w:t>
      </w:r>
    </w:p>
    <w:p w14:paraId="13A7F5A0" w14:textId="77777777" w:rsidR="00D822B5" w:rsidRDefault="00D822B5" w:rsidP="00B67C8A">
      <w:pPr>
        <w:pStyle w:val="PARAGRAPH"/>
      </w:pPr>
      <w:r>
        <w:t xml:space="preserve">The fields of the AARQ and AARE APDU are specified below. Managing these fields is specified in </w:t>
      </w:r>
      <w:r>
        <w:fldChar w:fldCharType="begin" w:fldLock="1"/>
      </w:r>
      <w:r>
        <w:instrText xml:space="preserve"> REF _Ref175235976 \r \h </w:instrText>
      </w:r>
      <w:r>
        <w:fldChar w:fldCharType="separate"/>
      </w:r>
      <w:r w:rsidR="00811F07">
        <w:t>7.2.4.1</w:t>
      </w:r>
      <w:r>
        <w:fldChar w:fldCharType="end"/>
      </w:r>
      <w:r>
        <w:t>.</w:t>
      </w:r>
    </w:p>
    <w:p w14:paraId="2D86B904" w14:textId="7562F242" w:rsidR="00D822B5" w:rsidRDefault="00D822B5" w:rsidP="00521922">
      <w:pPr>
        <w:pStyle w:val="ListBullet"/>
      </w:pPr>
      <w:r w:rsidRPr="007140CC">
        <w:t>protocol-version</w:t>
      </w:r>
      <w:r>
        <w:rPr>
          <w:b/>
        </w:rPr>
        <w:fldChar w:fldCharType="begin"/>
      </w:r>
      <w:r>
        <w:instrText xml:space="preserve"> XE "protocol-version" </w:instrText>
      </w:r>
      <w:r>
        <w:rPr>
          <w:b/>
        </w:rPr>
        <w:fldChar w:fldCharType="end"/>
      </w:r>
      <w:r>
        <w:t xml:space="preserve">: the </w:t>
      </w:r>
      <w:del w:id="4196" w:author="John Cowburn" w:date="2021-04-16T13:59:00Z">
        <w:r w:rsidDel="00635BE8">
          <w:delText>DLMS</w:delText>
        </w:r>
      </w:del>
      <w:ins w:id="4197" w:author="John Cowburn" w:date="2021-04-16T13:59:00Z">
        <w:r w:rsidR="00635BE8">
          <w:t>DLMS®</w:t>
        </w:r>
      </w:ins>
      <w:r>
        <w:t>/COSEM AL uses the default value version 1. For details see</w:t>
      </w:r>
      <w:r w:rsidR="00E05612">
        <w:t xml:space="preserve"> </w:t>
      </w:r>
      <w:r w:rsidR="00E05612">
        <w:fldChar w:fldCharType="begin" w:fldLock="1"/>
      </w:r>
      <w:r w:rsidR="00E05612">
        <w:instrText xml:space="preserve"> REF ISO_IEC_15954 \h </w:instrText>
      </w:r>
      <w:r w:rsidR="00E05612">
        <w:fldChar w:fldCharType="separate"/>
      </w:r>
      <w:r w:rsidR="00811F07" w:rsidRPr="00347160">
        <w:rPr>
          <w:color w:val="000000"/>
        </w:rPr>
        <w:t>ISO/IEC 15954:1999</w:t>
      </w:r>
      <w:r w:rsidR="00E05612">
        <w:fldChar w:fldCharType="end"/>
      </w:r>
      <w:r>
        <w:t>;</w:t>
      </w:r>
    </w:p>
    <w:p w14:paraId="2474A9A5" w14:textId="77777777" w:rsidR="00D822B5" w:rsidRDefault="00D822B5" w:rsidP="00521922">
      <w:pPr>
        <w:pStyle w:val="ListBullet"/>
      </w:pPr>
      <w:r w:rsidRPr="007140CC">
        <w:t>application-context-name</w:t>
      </w:r>
      <w:r>
        <w:rPr>
          <w:b/>
        </w:rPr>
        <w:fldChar w:fldCharType="begin"/>
      </w:r>
      <w:r>
        <w:instrText xml:space="preserve"> XE "application-context-name" </w:instrText>
      </w:r>
      <w:r>
        <w:rPr>
          <w:b/>
        </w:rPr>
        <w:fldChar w:fldCharType="end"/>
      </w:r>
      <w:r>
        <w:rPr>
          <w:b/>
        </w:rPr>
        <w:t>:</w:t>
      </w:r>
      <w:r>
        <w:t xml:space="preserve"> COSEM application context names are specified in </w:t>
      </w:r>
      <w:r>
        <w:fldChar w:fldCharType="begin" w:fldLock="1"/>
      </w:r>
      <w:r>
        <w:instrText xml:space="preserve"> REF _Ref479735414 \r \h  \* MERGEFORMAT </w:instrText>
      </w:r>
      <w:r>
        <w:fldChar w:fldCharType="separate"/>
      </w:r>
      <w:r w:rsidR="00811F07">
        <w:t>7.2.2.2</w:t>
      </w:r>
      <w:r>
        <w:fldChar w:fldCharType="end"/>
      </w:r>
      <w:r>
        <w:t>;</w:t>
      </w:r>
    </w:p>
    <w:p w14:paraId="2A9CD497" w14:textId="77777777" w:rsidR="00D822B5" w:rsidRDefault="00D822B5" w:rsidP="00D822B5">
      <w:pPr>
        <w:pStyle w:val="NOTE"/>
        <w:ind w:left="360"/>
      </w:pPr>
      <w:r>
        <w:t>NOTE 2</w:t>
      </w:r>
      <w:r w:rsidR="00B67C8A">
        <w:t> </w:t>
      </w:r>
      <w:r w:rsidR="00E05612">
        <w:fldChar w:fldCharType="begin" w:fldLock="1"/>
      </w:r>
      <w:r w:rsidR="00E05612">
        <w:instrText xml:space="preserve"> REF ISO_IEC_15953 \h </w:instrText>
      </w:r>
      <w:r w:rsidR="00E05612">
        <w:fldChar w:fldCharType="separate"/>
      </w:r>
      <w:r w:rsidR="00811F07" w:rsidRPr="00347160">
        <w:rPr>
          <w:color w:val="000000"/>
        </w:rPr>
        <w:t>ISO/IEC 15953:1999</w:t>
      </w:r>
      <w:r w:rsidR="00E05612">
        <w:fldChar w:fldCharType="end"/>
      </w:r>
      <w:r w:rsidR="00E05612">
        <w:t xml:space="preserve"> </w:t>
      </w:r>
      <w:r>
        <w:t xml:space="preserve">and </w:t>
      </w:r>
      <w:r w:rsidR="00E05612">
        <w:fldChar w:fldCharType="begin" w:fldLock="1"/>
      </w:r>
      <w:r w:rsidR="00E05612">
        <w:instrText xml:space="preserve"> REF ISO_IEC_15954 \h </w:instrText>
      </w:r>
      <w:r w:rsidR="00E05612">
        <w:fldChar w:fldCharType="separate"/>
      </w:r>
      <w:r w:rsidR="00811F07" w:rsidRPr="00347160">
        <w:rPr>
          <w:color w:val="000000"/>
        </w:rPr>
        <w:t>ISO/IEC 15954:1999</w:t>
      </w:r>
      <w:r w:rsidR="00E05612">
        <w:fldChar w:fldCharType="end"/>
      </w:r>
      <w:r>
        <w:t xml:space="preserve"> use “ASO-context-name”</w:t>
      </w:r>
      <w:r w:rsidR="00060961">
        <w:t>.</w:t>
      </w:r>
    </w:p>
    <w:p w14:paraId="5D9480CA" w14:textId="77777777" w:rsidR="00D822B5" w:rsidRDefault="00D822B5" w:rsidP="00521922">
      <w:pPr>
        <w:pStyle w:val="ListBullet"/>
      </w:pPr>
      <w:r w:rsidRPr="007140CC">
        <w:rPr>
          <w:bCs/>
        </w:rPr>
        <w:t>called-, calling- and responding- titles, qualifiers and invocation-identifiers</w:t>
      </w:r>
      <w:r>
        <w:t xml:space="preserve">: these optional fields carry the value of the respective parameters of the COSEM-OPEN service. For details see </w:t>
      </w:r>
      <w:r w:rsidR="00E05612">
        <w:fldChar w:fldCharType="begin" w:fldLock="1"/>
      </w:r>
      <w:r w:rsidR="00E05612">
        <w:instrText xml:space="preserve"> REF ISO_IEC_15954 \h </w:instrText>
      </w:r>
      <w:r w:rsidR="00E05612">
        <w:fldChar w:fldCharType="separate"/>
      </w:r>
      <w:r w:rsidR="00811F07" w:rsidRPr="00347160">
        <w:rPr>
          <w:color w:val="000000"/>
        </w:rPr>
        <w:t>ISO/IEC 15954:1999</w:t>
      </w:r>
      <w:r w:rsidR="00E05612">
        <w:fldChar w:fldCharType="end"/>
      </w:r>
      <w:r>
        <w:t>;</w:t>
      </w:r>
    </w:p>
    <w:p w14:paraId="251DC0B7" w14:textId="1D5FEED8" w:rsidR="00D822B5" w:rsidRDefault="00D822B5" w:rsidP="00521922">
      <w:pPr>
        <w:pStyle w:val="ListBullet"/>
      </w:pPr>
      <w:r w:rsidRPr="007140CC">
        <w:t>implementation-information</w:t>
      </w:r>
      <w:r>
        <w:rPr>
          <w:b/>
        </w:rPr>
        <w:fldChar w:fldCharType="begin"/>
      </w:r>
      <w:r>
        <w:instrText xml:space="preserve"> XE "implementation-information" </w:instrText>
      </w:r>
      <w:r>
        <w:rPr>
          <w:b/>
        </w:rPr>
        <w:fldChar w:fldCharType="end"/>
      </w:r>
      <w:r>
        <w:rPr>
          <w:b/>
        </w:rPr>
        <w:t>:</w:t>
      </w:r>
      <w:r>
        <w:rPr>
          <w:bCs/>
        </w:rPr>
        <w:t xml:space="preserve"> this field is not used by the </w:t>
      </w:r>
      <w:del w:id="4198" w:author="John Cowburn" w:date="2021-04-16T13:59:00Z">
        <w:r w:rsidDel="00635BE8">
          <w:rPr>
            <w:bCs/>
          </w:rPr>
          <w:delText>DLMS</w:delText>
        </w:r>
      </w:del>
      <w:ins w:id="4199" w:author="John Cowburn" w:date="2021-04-16T13:59:00Z">
        <w:r w:rsidR="00635BE8">
          <w:rPr>
            <w:bCs/>
          </w:rPr>
          <w:t>DLMS®</w:t>
        </w:r>
      </w:ins>
      <w:r>
        <w:rPr>
          <w:bCs/>
        </w:rPr>
        <w:t xml:space="preserve">/COSEM AL. </w:t>
      </w:r>
      <w:r>
        <w:t>For details see</w:t>
      </w:r>
      <w:r w:rsidR="00E05612">
        <w:t xml:space="preserve"> </w:t>
      </w:r>
      <w:r w:rsidR="00E05612">
        <w:fldChar w:fldCharType="begin" w:fldLock="1"/>
      </w:r>
      <w:r w:rsidR="00E05612">
        <w:instrText xml:space="preserve"> REF ISO_IEC_15954 \h </w:instrText>
      </w:r>
      <w:r w:rsidR="00E05612">
        <w:fldChar w:fldCharType="separate"/>
      </w:r>
      <w:r w:rsidR="00811F07" w:rsidRPr="00347160">
        <w:rPr>
          <w:color w:val="000000"/>
        </w:rPr>
        <w:t>ISO/IEC 15954:1999</w:t>
      </w:r>
      <w:r w:rsidR="00E05612">
        <w:fldChar w:fldCharType="end"/>
      </w:r>
      <w:r>
        <w:t>;</w:t>
      </w:r>
    </w:p>
    <w:p w14:paraId="01770593" w14:textId="77777777" w:rsidR="00D822B5" w:rsidRDefault="00D822B5" w:rsidP="00521922">
      <w:pPr>
        <w:pStyle w:val="ListBullet"/>
      </w:pPr>
      <w:r w:rsidRPr="007140CC">
        <w:t>user-information</w:t>
      </w:r>
      <w:r>
        <w:rPr>
          <w:b/>
        </w:rPr>
        <w:fldChar w:fldCharType="begin"/>
      </w:r>
      <w:r>
        <w:instrText xml:space="preserve"> XE "user-information" </w:instrText>
      </w:r>
      <w:r>
        <w:rPr>
          <w:b/>
        </w:rPr>
        <w:fldChar w:fldCharType="end"/>
      </w:r>
      <w:r>
        <w:rPr>
          <w:b/>
        </w:rPr>
        <w:t>:</w:t>
      </w:r>
      <w:r>
        <w:t xml:space="preserve"> in the AARQ APDU, it carries </w:t>
      </w:r>
      <w:r w:rsidR="00DE306F">
        <w:t>an xDLMS</w:t>
      </w:r>
      <w:r>
        <w:t xml:space="preserve"> InitiateRequest APDU holding the elements of the Proposed_xDLMS_Context parameter of the COSEM-OPEN.request service primitive. In the AARE APDU, it carries </w:t>
      </w:r>
      <w:r w:rsidR="00DE306F">
        <w:t>an xDLMS</w:t>
      </w:r>
      <w:r>
        <w:t xml:space="preserve"> InitiateResponse APDU, holding the elements of the Negotiated_xDLMS_Context parameter, or </w:t>
      </w:r>
      <w:r w:rsidR="00DE306F">
        <w:t>an xDLMS</w:t>
      </w:r>
      <w:r>
        <w:t xml:space="preserve"> confirmedServiceError APDU, holding the elements of the xDLMS_Initiate_Error parameter of the COSEM-OPEN.response service primitive;</w:t>
      </w:r>
    </w:p>
    <w:p w14:paraId="4E1D8AC1" w14:textId="77777777" w:rsidR="00D822B5" w:rsidRDefault="00D822B5" w:rsidP="00521922">
      <w:pPr>
        <w:pStyle w:val="ListBullet"/>
      </w:pPr>
      <w:r w:rsidRPr="007140CC">
        <w:lastRenderedPageBreak/>
        <w:t>sender- and responder-acse-requirements</w:t>
      </w:r>
      <w:r>
        <w:rPr>
          <w:b/>
        </w:rPr>
        <w:fldChar w:fldCharType="begin"/>
      </w:r>
      <w:r>
        <w:instrText xml:space="preserve"> XE "</w:instrText>
      </w:r>
      <w:r>
        <w:rPr>
          <w:bCs/>
        </w:rPr>
        <w:instrText>ACSE requirements</w:instrText>
      </w:r>
      <w:r>
        <w:instrText xml:space="preserve">" </w:instrText>
      </w:r>
      <w:r>
        <w:rPr>
          <w:b/>
        </w:rPr>
        <w:fldChar w:fldCharType="end"/>
      </w:r>
      <w:r>
        <w:rPr>
          <w:b/>
        </w:rPr>
        <w:t>:</w:t>
      </w:r>
      <w:r>
        <w:t xml:space="preserve"> this field is used to select the optional functional units of the AARQ / AARE. In COSEM, only the Authentication functional unit is used. When present, it carries the value of BIT STRING { authentication (0) }. Bit set: authentication functional unit selected;</w:t>
      </w:r>
    </w:p>
    <w:p w14:paraId="5E60EA5A" w14:textId="77777777" w:rsidR="00D822B5" w:rsidRDefault="00D822B5" w:rsidP="00521922">
      <w:pPr>
        <w:pStyle w:val="ListBullet"/>
      </w:pPr>
      <w:r w:rsidRPr="007140CC">
        <w:t>mechanism-name</w:t>
      </w:r>
      <w:r>
        <w:rPr>
          <w:b/>
        </w:rPr>
        <w:fldChar w:fldCharType="begin"/>
      </w:r>
      <w:r>
        <w:instrText xml:space="preserve"> XE "mechanism-name" </w:instrText>
      </w:r>
      <w:r>
        <w:rPr>
          <w:b/>
        </w:rPr>
        <w:fldChar w:fldCharType="end"/>
      </w:r>
      <w:r>
        <w:rPr>
          <w:b/>
        </w:rPr>
        <w:t>:</w:t>
      </w:r>
      <w:r>
        <w:t xml:space="preserve"> COSEM authentication mechanism names are specified in </w:t>
      </w:r>
      <w:r>
        <w:fldChar w:fldCharType="begin" w:fldLock="1"/>
      </w:r>
      <w:r>
        <w:instrText xml:space="preserve"> REF _Ref474830262 \r \h  \* MERGEFORMAT </w:instrText>
      </w:r>
      <w:r>
        <w:fldChar w:fldCharType="separate"/>
      </w:r>
      <w:r w:rsidR="00811F07">
        <w:t>7.2.2.3</w:t>
      </w:r>
      <w:r>
        <w:fldChar w:fldCharType="end"/>
      </w:r>
      <w:r>
        <w:t>;</w:t>
      </w:r>
    </w:p>
    <w:p w14:paraId="470B54A3" w14:textId="77777777" w:rsidR="00D822B5" w:rsidRDefault="00D822B5" w:rsidP="00521922">
      <w:pPr>
        <w:pStyle w:val="ListBullet"/>
      </w:pPr>
      <w:r w:rsidRPr="007140CC">
        <w:t>calling- and responding- authentication-value</w:t>
      </w:r>
      <w:r>
        <w:fldChar w:fldCharType="begin"/>
      </w:r>
      <w:r>
        <w:instrText xml:space="preserve"> XE "calling-authentication-value" </w:instrText>
      </w:r>
      <w:r>
        <w:fldChar w:fldCharType="end"/>
      </w:r>
      <w:r>
        <w:rPr>
          <w:b/>
        </w:rPr>
        <w:fldChar w:fldCharType="begin"/>
      </w:r>
      <w:r>
        <w:instrText xml:space="preserve"> XE "responding-authentication-value" </w:instrText>
      </w:r>
      <w:r>
        <w:rPr>
          <w:b/>
        </w:rPr>
        <w:fldChar w:fldCharType="end"/>
      </w:r>
      <w:r>
        <w:rPr>
          <w:b/>
        </w:rPr>
        <w:t>:</w:t>
      </w:r>
      <w:r>
        <w:t xml:space="preserve"> see </w:t>
      </w:r>
      <w:r>
        <w:fldChar w:fldCharType="begin" w:fldLock="1"/>
      </w:r>
      <w:r>
        <w:instrText xml:space="preserve"> REF _Ref373697227 \r \h </w:instrText>
      </w:r>
      <w:r>
        <w:fldChar w:fldCharType="separate"/>
      </w:r>
      <w:r w:rsidR="00811F07">
        <w:t>5.2.2.2</w:t>
      </w:r>
      <w:r>
        <w:fldChar w:fldCharType="end"/>
      </w:r>
      <w:r>
        <w:t>;</w:t>
      </w:r>
    </w:p>
    <w:p w14:paraId="18BAD82B" w14:textId="204C1E85" w:rsidR="00D822B5" w:rsidRDefault="00D822B5" w:rsidP="00521922">
      <w:pPr>
        <w:pStyle w:val="ListBullet"/>
      </w:pPr>
      <w:r w:rsidRPr="007140CC">
        <w:t>result</w:t>
      </w:r>
      <w:r>
        <w:rPr>
          <w:b/>
        </w:rPr>
        <w:fldChar w:fldCharType="begin"/>
      </w:r>
      <w:r>
        <w:instrText xml:space="preserve"> XE "</w:instrText>
      </w:r>
      <w:r>
        <w:rPr>
          <w:bCs/>
        </w:rPr>
        <w:instrText>Result</w:instrText>
      </w:r>
      <w:r>
        <w:instrText xml:space="preserve">" </w:instrText>
      </w:r>
      <w:r>
        <w:rPr>
          <w:b/>
        </w:rPr>
        <w:fldChar w:fldCharType="end"/>
      </w:r>
      <w:r>
        <w:t xml:space="preserve">: the value of this field is determined by the COSEM AP (acceptor) or the </w:t>
      </w:r>
      <w:del w:id="4200" w:author="John Cowburn" w:date="2021-04-16T13:59:00Z">
        <w:r w:rsidDel="00635BE8">
          <w:delText>DLMS</w:delText>
        </w:r>
      </w:del>
      <w:ins w:id="4201" w:author="John Cowburn" w:date="2021-04-16T13:59:00Z">
        <w:r w:rsidR="00635BE8">
          <w:t>DLMS®</w:t>
        </w:r>
      </w:ins>
      <w:r>
        <w:t xml:space="preserve">/COSEM AL (ACPM) as specified below. </w:t>
      </w:r>
      <w:r>
        <w:rPr>
          <w:bCs/>
        </w:rPr>
        <w:t>It is used to determine the value of the Result parameter of the COSEM-OPEN.confirm primitive:</w:t>
      </w:r>
    </w:p>
    <w:p w14:paraId="5303B320" w14:textId="3F61F692" w:rsidR="00D822B5" w:rsidRDefault="00D822B5" w:rsidP="00521922">
      <w:pPr>
        <w:pStyle w:val="ListDash2"/>
      </w:pPr>
      <w:r>
        <w:t xml:space="preserve">if the AARQ APDU is rejected by the ACPM (i.e. the COSEM-OPEN.indication primitive is not issued by the </w:t>
      </w:r>
      <w:del w:id="4202" w:author="John Cowburn" w:date="2021-04-16T13:59:00Z">
        <w:r w:rsidDel="00635BE8">
          <w:delText>DLMS</w:delText>
        </w:r>
      </w:del>
      <w:ins w:id="4203" w:author="John Cowburn" w:date="2021-04-16T13:59:00Z">
        <w:r w:rsidR="00635BE8">
          <w:t>DLMS®</w:t>
        </w:r>
      </w:ins>
      <w:r>
        <w:t>/COSEM AL), the value “rejected (permanent)” or “rejected (transient)” is assigned by the ACPM;</w:t>
      </w:r>
    </w:p>
    <w:p w14:paraId="4FFBB3BB" w14:textId="77777777" w:rsidR="00D822B5" w:rsidRDefault="00D822B5" w:rsidP="00521922">
      <w:pPr>
        <w:pStyle w:val="ListDash2"/>
      </w:pPr>
      <w:r>
        <w:t>otherwise, the value is determined by the Result parameter of the COSEM-OPEN.response APDU;</w:t>
      </w:r>
    </w:p>
    <w:p w14:paraId="062AF65D" w14:textId="77777777" w:rsidR="00D822B5" w:rsidRDefault="00D822B5" w:rsidP="00521922">
      <w:pPr>
        <w:pStyle w:val="ListBullet"/>
      </w:pPr>
      <w:r w:rsidRPr="007140CC">
        <w:t>result-source-diagnostic</w:t>
      </w:r>
      <w:r>
        <w:fldChar w:fldCharType="begin"/>
      </w:r>
      <w:r>
        <w:instrText xml:space="preserve"> XE "Result Source-Diagnostic" </w:instrText>
      </w:r>
      <w:r>
        <w:fldChar w:fldCharType="end"/>
      </w:r>
      <w:r>
        <w:t>: this field contains both the Result source value and the Diagnostic value. It is used to determine the value of the Failure_Type parameter of the COSEM-OPEN.confirm primitive:</w:t>
      </w:r>
    </w:p>
    <w:p w14:paraId="3939F0B4" w14:textId="3FE1B68C" w:rsidR="00D822B5" w:rsidRDefault="00D822B5" w:rsidP="00521922">
      <w:pPr>
        <w:pStyle w:val="ListDash2"/>
      </w:pPr>
      <w:r>
        <w:t xml:space="preserve">Result-source value: if the AARQ is rejected by the ACPM, (i.e. the COSEM-OPEN.indication primitive is not issued by the </w:t>
      </w:r>
      <w:del w:id="4204" w:author="John Cowburn" w:date="2021-04-16T13:59:00Z">
        <w:r w:rsidDel="00635BE8">
          <w:delText>DLMS</w:delText>
        </w:r>
      </w:del>
      <w:ins w:id="4205" w:author="John Cowburn" w:date="2021-04-16T13:59:00Z">
        <w:r w:rsidR="00635BE8">
          <w:t>DLMS®</w:t>
        </w:r>
      </w:ins>
      <w:r>
        <w:t>/COSEM AL) the ACPM assigns the value “ACSE service-provider”. Otherwise, the ACPM assigns the value “ACSE service-user”;</w:t>
      </w:r>
    </w:p>
    <w:p w14:paraId="7ED3F597" w14:textId="77777777" w:rsidR="00D822B5" w:rsidRDefault="00D822B5" w:rsidP="00521922">
      <w:pPr>
        <w:pStyle w:val="ListDash2"/>
      </w:pPr>
      <w:r>
        <w:t>Diagnostic value: If the AARQ is rejected by the ACPM, the appropriate value is assigned by the ACPM. Otherwise, the value is determined by the Failure_Type parameter of the COSEM-OPEN.response primitive. If the Diagnostic parameter is not included in the .response primitive, the ACPM assigns the value “null”.</w:t>
      </w:r>
    </w:p>
    <w:p w14:paraId="248197A5" w14:textId="77777777" w:rsidR="00D822B5" w:rsidRDefault="00D822B5" w:rsidP="00B67C8A">
      <w:pPr>
        <w:pStyle w:val="PARAGRAPH"/>
      </w:pPr>
      <w:r>
        <w:t xml:space="preserve">The parameters of the RLRQ / RLRE APDUs – used when the COSEM-RELEASE service (see </w:t>
      </w:r>
      <w:r>
        <w:fldChar w:fldCharType="begin" w:fldLock="1"/>
      </w:r>
      <w:r>
        <w:instrText xml:space="preserve"> REF _Ref174286661 \r \h  \* MERGEFORMAT </w:instrText>
      </w:r>
      <w:r>
        <w:fldChar w:fldCharType="separate"/>
      </w:r>
      <w:r w:rsidR="00811F07">
        <w:t>6.3</w:t>
      </w:r>
      <w:r>
        <w:fldChar w:fldCharType="end"/>
      </w:r>
      <w:r>
        <w:t>) is invoked with the parameter Use_RLRQ_RLRE == TRUE – are specified below.</w:t>
      </w:r>
    </w:p>
    <w:p w14:paraId="1AA35D1A" w14:textId="77777777" w:rsidR="00D822B5" w:rsidRDefault="00D822B5" w:rsidP="00521922">
      <w:pPr>
        <w:pStyle w:val="ListBullet"/>
      </w:pPr>
      <w:r w:rsidRPr="007140CC">
        <w:rPr>
          <w:bCs/>
          <w:color w:val="000000"/>
        </w:rPr>
        <w:t>reason</w:t>
      </w:r>
      <w:r>
        <w:rPr>
          <w:b/>
          <w:bCs/>
          <w:color w:val="000000"/>
        </w:rPr>
        <w:fldChar w:fldCharType="begin"/>
      </w:r>
      <w:r>
        <w:instrText xml:space="preserve"> XE "</w:instrText>
      </w:r>
      <w:r>
        <w:rPr>
          <w:color w:val="000000"/>
        </w:rPr>
        <w:instrText>reason</w:instrText>
      </w:r>
      <w:r>
        <w:instrText xml:space="preserve">" </w:instrText>
      </w:r>
      <w:r>
        <w:rPr>
          <w:b/>
          <w:bCs/>
          <w:color w:val="000000"/>
        </w:rPr>
        <w:fldChar w:fldCharType="end"/>
      </w:r>
      <w:r>
        <w:rPr>
          <w:b/>
          <w:bCs/>
          <w:color w:val="000000"/>
        </w:rPr>
        <w:t>:</w:t>
      </w:r>
      <w:r>
        <w:rPr>
          <w:color w:val="000000"/>
        </w:rPr>
        <w:t xml:space="preserve"> carries the appropriate value as specified </w:t>
      </w:r>
      <w:r>
        <w:t xml:space="preserve">in </w:t>
      </w:r>
      <w:r>
        <w:fldChar w:fldCharType="begin" w:fldLock="1"/>
      </w:r>
      <w:r>
        <w:instrText xml:space="preserve"> REF _Ref215145888 \r \h  \* MERGEFORMAT </w:instrText>
      </w:r>
      <w:r>
        <w:fldChar w:fldCharType="separate"/>
      </w:r>
      <w:r w:rsidR="00811F07">
        <w:t>6.2</w:t>
      </w:r>
      <w:r>
        <w:fldChar w:fldCharType="end"/>
      </w:r>
      <w:r>
        <w:t>;</w:t>
      </w:r>
    </w:p>
    <w:p w14:paraId="08375EDA" w14:textId="77777777" w:rsidR="00D822B5" w:rsidRDefault="00D822B5" w:rsidP="00521922">
      <w:pPr>
        <w:pStyle w:val="ListBullet"/>
      </w:pPr>
      <w:r w:rsidRPr="007140CC">
        <w:rPr>
          <w:bCs/>
        </w:rPr>
        <w:t>user-information</w:t>
      </w:r>
      <w:r>
        <w:rPr>
          <w:b/>
          <w:bCs/>
        </w:rPr>
        <w:fldChar w:fldCharType="begin"/>
      </w:r>
      <w:r>
        <w:instrText xml:space="preserve"> XE "</w:instrText>
      </w:r>
      <w:r>
        <w:rPr>
          <w:bCs/>
        </w:rPr>
        <w:instrText>user-information</w:instrText>
      </w:r>
      <w:r>
        <w:instrText xml:space="preserve">" </w:instrText>
      </w:r>
      <w:r>
        <w:rPr>
          <w:b/>
          <w:bCs/>
        </w:rPr>
        <w:fldChar w:fldCharType="end"/>
      </w:r>
      <w:r>
        <w:rPr>
          <w:b/>
          <w:bCs/>
        </w:rPr>
        <w:t>:</w:t>
      </w:r>
      <w:r>
        <w:t xml:space="preserve"> if present, it carries </w:t>
      </w:r>
      <w:r w:rsidR="00DE306F">
        <w:t>an xDLMS</w:t>
      </w:r>
      <w:r>
        <w:t xml:space="preserve"> InitiateRequest / InitiateResponse APDU, holding the elements of the Proposed_xDLMS_Context / Negotiated_xDLMS_Context parameter of the COSEM-RELEASE.request / .response service primitive respectively. See </w:t>
      </w:r>
      <w:r>
        <w:fldChar w:fldCharType="begin" w:fldLock="1"/>
      </w:r>
      <w:r>
        <w:instrText xml:space="preserve"> REF _Ref215145888 \r \h  \* MERGEFORMAT </w:instrText>
      </w:r>
      <w:r>
        <w:fldChar w:fldCharType="separate"/>
      </w:r>
      <w:r w:rsidR="00811F07">
        <w:t>6.2</w:t>
      </w:r>
      <w:r>
        <w:fldChar w:fldCharType="end"/>
      </w:r>
      <w:r>
        <w:t>.</w:t>
      </w:r>
    </w:p>
    <w:p w14:paraId="4F3E91B5" w14:textId="77777777" w:rsidR="00D822B5" w:rsidRPr="00D90250" w:rsidRDefault="00D822B5" w:rsidP="00D822B5">
      <w:pPr>
        <w:pStyle w:val="Heading3"/>
      </w:pPr>
      <w:bookmarkStart w:id="4206" w:name="_Toc392501366"/>
      <w:bookmarkStart w:id="4207" w:name="_Toc247390672"/>
      <w:bookmarkStart w:id="4208" w:name="_Toc68357097"/>
      <w:bookmarkStart w:id="4209" w:name="_Toc62885282"/>
      <w:bookmarkStart w:id="4210" w:name="_Toc520528659"/>
      <w:bookmarkStart w:id="4211" w:name="_Toc510241482"/>
      <w:bookmarkStart w:id="4212" w:name="_Toc510240210"/>
      <w:bookmarkStart w:id="4213" w:name="_Toc481414591"/>
      <w:bookmarkStart w:id="4214" w:name="_Ref479663660"/>
      <w:bookmarkStart w:id="4215" w:name="_Ref479663586"/>
      <w:bookmarkStart w:id="4216" w:name="_Toc477854259"/>
      <w:bookmarkStart w:id="4217" w:name="_Toc461014273"/>
      <w:bookmarkStart w:id="4218" w:name="_Ref461002742"/>
      <w:bookmarkStart w:id="4219" w:name="_Toc437856561"/>
      <w:bookmarkStart w:id="4220" w:name="_Toc97127263"/>
      <w:r w:rsidRPr="00D90250">
        <w:t>Registered COSEM names</w:t>
      </w:r>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r w:rsidRPr="00D90250">
        <w:fldChar w:fldCharType="begin"/>
      </w:r>
      <w:r w:rsidRPr="00D90250">
        <w:instrText xml:space="preserve"> XE "Registered COSEM names" </w:instrText>
      </w:r>
      <w:r w:rsidRPr="00D90250">
        <w:fldChar w:fldCharType="end"/>
      </w:r>
    </w:p>
    <w:p w14:paraId="2E68B5A8" w14:textId="77777777" w:rsidR="00D822B5" w:rsidRPr="00D90250" w:rsidRDefault="00D822B5" w:rsidP="00D822B5">
      <w:pPr>
        <w:pStyle w:val="Heading4"/>
      </w:pPr>
      <w:bookmarkStart w:id="4221" w:name="_Toc392501367"/>
      <w:bookmarkStart w:id="4222" w:name="_Toc247390673"/>
      <w:bookmarkStart w:id="4223" w:name="_Toc437856562"/>
      <w:r w:rsidRPr="00D90250">
        <w:t>General</w:t>
      </w:r>
      <w:bookmarkEnd w:id="4221"/>
      <w:bookmarkEnd w:id="4222"/>
      <w:bookmarkEnd w:id="4223"/>
    </w:p>
    <w:p w14:paraId="020DACE6" w14:textId="7BAD2D71" w:rsidR="00D822B5" w:rsidRPr="00D90250" w:rsidRDefault="00D822B5" w:rsidP="00B67C8A">
      <w:pPr>
        <w:pStyle w:val="PARAGRAPH"/>
      </w:pPr>
      <w:r w:rsidRPr="00D90250">
        <w:t xml:space="preserve">Within an OSI environment, many different types of network objects must be identified with globally unambiguous names. These network objects include abstract syntaxes, transfer syntaxes, application contexts, authentication mechanism names, etc. Names for these objects in most cases are assigned by the committee developing the particular basic </w:t>
      </w:r>
      <w:r w:rsidR="00077BDE" w:rsidRPr="00D90250">
        <w:t>ISO </w:t>
      </w:r>
      <w:r w:rsidRPr="00D90250">
        <w:t xml:space="preserve">standard or by implementers’ workshops, and should be registered. For </w:t>
      </w:r>
      <w:del w:id="4224" w:author="John Cowburn" w:date="2021-04-16T13:59:00Z">
        <w:r w:rsidRPr="00D90250" w:rsidDel="00635BE8">
          <w:delText>DLMS</w:delText>
        </w:r>
      </w:del>
      <w:ins w:id="4225" w:author="John Cowburn" w:date="2021-04-16T13:59:00Z">
        <w:r w:rsidR="00635BE8">
          <w:t>DLMS®</w:t>
        </w:r>
      </w:ins>
      <w:r w:rsidRPr="00D90250">
        <w:t xml:space="preserve">/COSEM, these object names are assigned by the </w:t>
      </w:r>
      <w:del w:id="4226" w:author="John Cowburn" w:date="2021-04-16T13:59:00Z">
        <w:r w:rsidRPr="00D90250" w:rsidDel="00635BE8">
          <w:delText>DLMS</w:delText>
        </w:r>
      </w:del>
      <w:ins w:id="4227" w:author="John Cowburn" w:date="2021-04-16T13:59:00Z">
        <w:r w:rsidR="00635BE8">
          <w:t>DLMS®</w:t>
        </w:r>
      </w:ins>
      <w:r w:rsidRPr="00D90250">
        <w:t xml:space="preserve"> UA, and are specified below.</w:t>
      </w:r>
    </w:p>
    <w:p w14:paraId="61AEB63D" w14:textId="7045647A" w:rsidR="00D822B5" w:rsidRPr="00D90250" w:rsidRDefault="00D822B5" w:rsidP="00B67C8A">
      <w:pPr>
        <w:pStyle w:val="PARAGRAPH"/>
      </w:pPr>
      <w:r w:rsidRPr="00D90250">
        <w:t xml:space="preserve">The decision no. 1999.01846 of OFCOM, Switzerland, attributes the following prefix for object identifiers specified by the </w:t>
      </w:r>
      <w:del w:id="4228" w:author="John Cowburn" w:date="2021-04-16T13:59:00Z">
        <w:r w:rsidRPr="00D90250" w:rsidDel="00635BE8">
          <w:delText>DLMS</w:delText>
        </w:r>
      </w:del>
      <w:ins w:id="4229" w:author="John Cowburn" w:date="2021-04-16T13:59:00Z">
        <w:r w:rsidR="00635BE8">
          <w:t>DLMS®</w:t>
        </w:r>
      </w:ins>
      <w:r w:rsidRPr="00D90250">
        <w:t xml:space="preserve"> User Association.</w:t>
      </w:r>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70"/>
      </w:tblGrid>
      <w:tr w:rsidR="00D822B5" w:rsidRPr="00D90250" w14:paraId="3214A8F7" w14:textId="77777777" w:rsidTr="00077BDE">
        <w:trPr>
          <w:cantSplit/>
          <w:jc w:val="center"/>
        </w:trPr>
        <w:tc>
          <w:tcPr>
            <w:tcW w:w="9711" w:type="dxa"/>
            <w:tcBorders>
              <w:top w:val="single" w:sz="4" w:space="0" w:color="auto"/>
              <w:left w:val="single" w:sz="4" w:space="0" w:color="auto"/>
              <w:bottom w:val="single" w:sz="4" w:space="0" w:color="auto"/>
              <w:right w:val="single" w:sz="4" w:space="0" w:color="auto"/>
            </w:tcBorders>
            <w:hideMark/>
          </w:tcPr>
          <w:p w14:paraId="06923555" w14:textId="1489945E" w:rsidR="00D822B5" w:rsidRPr="00D90250" w:rsidRDefault="00D822B5" w:rsidP="00521E1B">
            <w:pPr>
              <w:pStyle w:val="TABLE-cell"/>
              <w:keepNext/>
              <w:rPr>
                <w:sz w:val="18"/>
              </w:rPr>
            </w:pPr>
            <w:r w:rsidRPr="00D90250">
              <w:rPr>
                <w:sz w:val="18"/>
              </w:rPr>
              <w:t>{ joint-iso-ccitt(2) country(16) coun</w:t>
            </w:r>
            <w:r w:rsidR="002C7D89" w:rsidRPr="00D90250">
              <w:rPr>
                <w:sz w:val="18"/>
              </w:rPr>
              <w:t>try-name(756) identified-organiz</w:t>
            </w:r>
            <w:r w:rsidRPr="00D90250">
              <w:rPr>
                <w:sz w:val="18"/>
              </w:rPr>
              <w:t xml:space="preserve">ation(5) </w:t>
            </w:r>
            <w:del w:id="4230" w:author="John Cowburn" w:date="2021-04-16T13:59:00Z">
              <w:r w:rsidRPr="00D90250" w:rsidDel="00635BE8">
                <w:rPr>
                  <w:sz w:val="18"/>
                </w:rPr>
                <w:delText>DLMS</w:delText>
              </w:r>
            </w:del>
            <w:ins w:id="4231" w:author="John Cowburn" w:date="2021-04-16T13:59:00Z">
              <w:r w:rsidR="00635BE8">
                <w:rPr>
                  <w:sz w:val="18"/>
                </w:rPr>
                <w:t>DLMS®</w:t>
              </w:r>
            </w:ins>
            <w:r w:rsidRPr="00D90250">
              <w:rPr>
                <w:sz w:val="18"/>
              </w:rPr>
              <w:t>-UA(8) }</w:t>
            </w:r>
          </w:p>
        </w:tc>
      </w:tr>
      <w:tr w:rsidR="00D822B5" w14:paraId="4A1AA892" w14:textId="77777777" w:rsidTr="00077BDE">
        <w:trPr>
          <w:cantSplit/>
          <w:jc w:val="center"/>
        </w:trPr>
        <w:tc>
          <w:tcPr>
            <w:tcW w:w="9711" w:type="dxa"/>
            <w:tcBorders>
              <w:top w:val="single" w:sz="4" w:space="0" w:color="auto"/>
              <w:left w:val="single" w:sz="4" w:space="0" w:color="auto"/>
              <w:bottom w:val="single" w:sz="4" w:space="0" w:color="auto"/>
              <w:right w:val="single" w:sz="4" w:space="0" w:color="auto"/>
            </w:tcBorders>
            <w:hideMark/>
          </w:tcPr>
          <w:p w14:paraId="5DA2D037" w14:textId="77777777" w:rsidR="00D822B5" w:rsidRDefault="00D822B5" w:rsidP="00521E1B">
            <w:pPr>
              <w:pStyle w:val="TABLE-cell"/>
              <w:keepNext/>
              <w:rPr>
                <w:sz w:val="18"/>
              </w:rPr>
            </w:pPr>
            <w:r w:rsidRPr="00D90250">
              <w:t>NOTE</w:t>
            </w:r>
            <w:r w:rsidR="00B67C8A" w:rsidRPr="00D90250">
              <w:t> </w:t>
            </w:r>
            <w:r w:rsidRPr="00D90250">
              <w:t>As specified in ITU-T X.660 A.2.4, for historical reasons, the secondary identifiers ccitt and joint-iso-ccitt are synonyms for itu-t and joint-iso-itu-t, respectively, and thus may appear in ASN.1 OBJECT IDENTIFIER values, and also identify the corresponding primary integer value.</w:t>
            </w:r>
          </w:p>
        </w:tc>
      </w:tr>
    </w:tbl>
    <w:p w14:paraId="7BC1B3AA" w14:textId="77777777" w:rsidR="00313996" w:rsidRDefault="00313996" w:rsidP="00313996">
      <w:pPr>
        <w:pStyle w:val="NOTE"/>
      </w:pPr>
    </w:p>
    <w:p w14:paraId="51167DAA" w14:textId="0D6094E5" w:rsidR="00D822B5" w:rsidRDefault="00D822B5" w:rsidP="00B67C8A">
      <w:pPr>
        <w:pStyle w:val="PARAGRAPH"/>
      </w:pPr>
      <w:r>
        <w:t xml:space="preserve">For </w:t>
      </w:r>
      <w:del w:id="4232" w:author="John Cowburn" w:date="2021-04-16T13:59:00Z">
        <w:r w:rsidDel="00635BE8">
          <w:delText>DLMS</w:delText>
        </w:r>
      </w:del>
      <w:ins w:id="4233" w:author="John Cowburn" w:date="2021-04-16T13:59:00Z">
        <w:r w:rsidR="00635BE8">
          <w:t>DLMS®</w:t>
        </w:r>
      </w:ins>
      <w:r>
        <w:t>/COSEM, object identifiers are specified for naming the following items:</w:t>
      </w:r>
    </w:p>
    <w:p w14:paraId="66DFB4CD" w14:textId="77777777" w:rsidR="00D822B5" w:rsidRDefault="00D822B5" w:rsidP="00695ACD">
      <w:pPr>
        <w:pStyle w:val="ListBullet"/>
        <w:numPr>
          <w:ilvl w:val="0"/>
          <w:numId w:val="71"/>
        </w:numPr>
      </w:pPr>
      <w:r>
        <w:lastRenderedPageBreak/>
        <w:t>COSEM application context names;</w:t>
      </w:r>
    </w:p>
    <w:p w14:paraId="2F2818B5" w14:textId="77777777" w:rsidR="00D822B5" w:rsidRDefault="00D822B5" w:rsidP="00695ACD">
      <w:pPr>
        <w:pStyle w:val="ListBullet"/>
        <w:numPr>
          <w:ilvl w:val="0"/>
          <w:numId w:val="71"/>
        </w:numPr>
      </w:pPr>
      <w:r>
        <w:t>COSEM authentication mechanism names;</w:t>
      </w:r>
    </w:p>
    <w:p w14:paraId="30489160" w14:textId="77777777" w:rsidR="00D822B5" w:rsidRDefault="00D822B5" w:rsidP="00695ACD">
      <w:pPr>
        <w:pStyle w:val="ListBullet"/>
        <w:numPr>
          <w:ilvl w:val="0"/>
          <w:numId w:val="71"/>
        </w:numPr>
      </w:pPr>
      <w:r>
        <w:t>cryptographic algorithm ID-s.</w:t>
      </w:r>
    </w:p>
    <w:p w14:paraId="6AFDDD80" w14:textId="77777777" w:rsidR="00D822B5" w:rsidRDefault="00D822B5" w:rsidP="00D822B5">
      <w:pPr>
        <w:pStyle w:val="Heading4"/>
      </w:pPr>
      <w:bookmarkStart w:id="4234" w:name="_Hlt481402508"/>
      <w:bookmarkStart w:id="4235" w:name="_Toc461014274"/>
      <w:bookmarkStart w:id="4236" w:name="_Ref474830201"/>
      <w:bookmarkStart w:id="4237" w:name="_Toc477854260"/>
      <w:bookmarkStart w:id="4238" w:name="_Ref479735414"/>
      <w:bookmarkStart w:id="4239" w:name="_Toc481414592"/>
      <w:bookmarkStart w:id="4240" w:name="_Ref496113818"/>
      <w:bookmarkStart w:id="4241" w:name="_Toc510240211"/>
      <w:bookmarkStart w:id="4242" w:name="_Toc510241483"/>
      <w:bookmarkStart w:id="4243" w:name="_Toc68357098"/>
      <w:bookmarkStart w:id="4244" w:name="_Ref173989520"/>
      <w:bookmarkStart w:id="4245" w:name="_Toc247390674"/>
      <w:bookmarkStart w:id="4246" w:name="_Ref247552192"/>
      <w:bookmarkStart w:id="4247" w:name="_Ref386898425"/>
      <w:bookmarkStart w:id="4248" w:name="_Toc392501368"/>
      <w:bookmarkStart w:id="4249" w:name="_Toc437856563"/>
      <w:bookmarkEnd w:id="4234"/>
      <w:r>
        <w:t>The COSEM application context</w:t>
      </w:r>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r>
        <w:fldChar w:fldCharType="begin"/>
      </w:r>
      <w:r>
        <w:instrText xml:space="preserve"> XE "Application context name" </w:instrText>
      </w:r>
      <w:r>
        <w:fldChar w:fldCharType="end"/>
      </w:r>
      <w:r>
        <w:fldChar w:fldCharType="begin"/>
      </w:r>
      <w:r>
        <w:instrText xml:space="preserve"> XE "COSEM application context name" </w:instrText>
      </w:r>
      <w:r>
        <w:fldChar w:fldCharType="end"/>
      </w:r>
    </w:p>
    <w:p w14:paraId="2827583C" w14:textId="77777777" w:rsidR="00C77A1F" w:rsidRDefault="00D822B5" w:rsidP="00B67C8A">
      <w:pPr>
        <w:pStyle w:val="PARAGRAPH"/>
      </w:pPr>
      <w:r>
        <w:t xml:space="preserve">In order to effectively exchange information within an AA, the pair of AE-invocations shall be mutually aware of, and follow a common set of rules that govern the exchange. This common set of rules is called the application context of the AA. The application context that applies to an AA is determined during its establishment. </w:t>
      </w:r>
    </w:p>
    <w:p w14:paraId="0870BC75" w14:textId="77777777" w:rsidR="00C77A1F" w:rsidRDefault="00C77A1F" w:rsidP="00313996">
      <w:pPr>
        <w:pStyle w:val="PARAGRAPH"/>
      </w:pPr>
      <w:r>
        <w:t>An AA has only one application context. However, the set of rules that make up the application context of an AA may contain rules for alteration of that set of rules during the lifetime of the AA.</w:t>
      </w:r>
    </w:p>
    <w:p w14:paraId="67FA92FE" w14:textId="77777777" w:rsidR="00D822B5" w:rsidRDefault="00D822B5" w:rsidP="00B67C8A">
      <w:pPr>
        <w:pStyle w:val="PARAGRAPH"/>
      </w:pPr>
      <w:r>
        <w:t>The following methods may be used:</w:t>
      </w:r>
    </w:p>
    <w:p w14:paraId="12E606D9" w14:textId="77777777" w:rsidR="00D822B5" w:rsidRDefault="00D822B5" w:rsidP="00521922">
      <w:pPr>
        <w:pStyle w:val="ListBullet"/>
      </w:pPr>
      <w:r>
        <w:t>identifying a pre-existing application context definition;</w:t>
      </w:r>
    </w:p>
    <w:p w14:paraId="1DA16DE1" w14:textId="77777777" w:rsidR="00D822B5" w:rsidRDefault="00D822B5" w:rsidP="00521922">
      <w:pPr>
        <w:pStyle w:val="ListBullet"/>
      </w:pPr>
      <w:r>
        <w:t>transferring an actual description of the application context.</w:t>
      </w:r>
    </w:p>
    <w:p w14:paraId="5501094F" w14:textId="77777777" w:rsidR="00D822B5" w:rsidRDefault="00D822B5" w:rsidP="00B67C8A">
      <w:pPr>
        <w:pStyle w:val="PARAGRAPH"/>
      </w:pPr>
      <w:r>
        <w:t>In the COSEM environment, it is intended that an application context pre-exists and it is referenced by its name during the establishment of an AA. The application context name is specified as OBJECT IDENTIFIER ASN.1</w:t>
      </w:r>
      <w:r>
        <w:fldChar w:fldCharType="begin"/>
      </w:r>
      <w:r>
        <w:instrText xml:space="preserve"> XE "ASN.1" </w:instrText>
      </w:r>
      <w:r>
        <w:fldChar w:fldCharType="end"/>
      </w:r>
      <w:r>
        <w:t xml:space="preserve"> type. COSEM identifies the application context name by the following object identifier value:</w:t>
      </w:r>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0"/>
      </w:tblGrid>
      <w:tr w:rsidR="00D822B5" w14:paraId="38179677" w14:textId="77777777" w:rsidTr="00077BDE">
        <w:trPr>
          <w:cantSplit/>
          <w:jc w:val="center"/>
        </w:trPr>
        <w:tc>
          <w:tcPr>
            <w:tcW w:w="9286" w:type="dxa"/>
            <w:tcBorders>
              <w:top w:val="single" w:sz="4" w:space="0" w:color="auto"/>
              <w:left w:val="single" w:sz="4" w:space="0" w:color="auto"/>
              <w:bottom w:val="single" w:sz="4" w:space="0" w:color="auto"/>
              <w:right w:val="single" w:sz="4" w:space="0" w:color="auto"/>
            </w:tcBorders>
            <w:hideMark/>
          </w:tcPr>
          <w:p w14:paraId="23CEFADC" w14:textId="77777777" w:rsidR="00D822B5" w:rsidRDefault="00D822B5" w:rsidP="00521E1B">
            <w:pPr>
              <w:pStyle w:val="TABLE-cell"/>
              <w:keepNext/>
              <w:rPr>
                <w:sz w:val="18"/>
              </w:rPr>
            </w:pPr>
            <w:r>
              <w:rPr>
                <w:sz w:val="18"/>
              </w:rPr>
              <w:t>COSEM_Application_Context_Name</w:t>
            </w:r>
            <w:r w:rsidR="00077BDE">
              <w:rPr>
                <w:sz w:val="18"/>
              </w:rPr>
              <w:t>:</w:t>
            </w:r>
            <w:r>
              <w:rPr>
                <w:sz w:val="18"/>
              </w:rPr>
              <w:t>:=</w:t>
            </w:r>
          </w:p>
          <w:p w14:paraId="567A979F" w14:textId="2EA3688A" w:rsidR="00D822B5" w:rsidRDefault="00D822B5" w:rsidP="00521E1B">
            <w:pPr>
              <w:pStyle w:val="PARAGRAPH"/>
              <w:keepNext/>
              <w:rPr>
                <w:color w:val="000000"/>
              </w:rPr>
            </w:pPr>
            <w:r>
              <w:rPr>
                <w:sz w:val="18"/>
              </w:rPr>
              <w:t>{joint-iso-ccitt(2) country(16) coun</w:t>
            </w:r>
            <w:r w:rsidR="0085778A">
              <w:rPr>
                <w:sz w:val="18"/>
              </w:rPr>
              <w:t>try-name(756) identified-organiz</w:t>
            </w:r>
            <w:r>
              <w:rPr>
                <w:sz w:val="18"/>
              </w:rPr>
              <w:t xml:space="preserve">ation(5) </w:t>
            </w:r>
            <w:del w:id="4250" w:author="John Cowburn" w:date="2021-04-16T13:59:00Z">
              <w:r w:rsidDel="00635BE8">
                <w:rPr>
                  <w:sz w:val="18"/>
                </w:rPr>
                <w:delText>DLMS</w:delText>
              </w:r>
            </w:del>
            <w:ins w:id="4251" w:author="John Cowburn" w:date="2021-04-16T13:59:00Z">
              <w:r w:rsidR="00635BE8">
                <w:rPr>
                  <w:sz w:val="18"/>
                </w:rPr>
                <w:t>DLMS®</w:t>
              </w:r>
            </w:ins>
            <w:r>
              <w:rPr>
                <w:sz w:val="18"/>
              </w:rPr>
              <w:t>-UA(8) application-context(1) context_id(x)}</w:t>
            </w:r>
          </w:p>
        </w:tc>
      </w:tr>
    </w:tbl>
    <w:p w14:paraId="7BF415B0" w14:textId="77777777" w:rsidR="00313996" w:rsidRDefault="00313996" w:rsidP="00313996">
      <w:pPr>
        <w:pStyle w:val="NOTE"/>
      </w:pPr>
    </w:p>
    <w:p w14:paraId="5DF1058F" w14:textId="77777777" w:rsidR="00D822B5" w:rsidRDefault="00D822B5" w:rsidP="00B67C8A">
      <w:pPr>
        <w:pStyle w:val="PARAGRAPH"/>
      </w:pPr>
      <w:r>
        <w:t>The meaning of this general COSEM application context is:</w:t>
      </w:r>
    </w:p>
    <w:p w14:paraId="026F2C46" w14:textId="77777777" w:rsidR="00D822B5" w:rsidRDefault="00D822B5" w:rsidP="00695ACD">
      <w:pPr>
        <w:pStyle w:val="ListBullet"/>
        <w:numPr>
          <w:ilvl w:val="0"/>
          <w:numId w:val="72"/>
        </w:numPr>
      </w:pPr>
      <w:r>
        <w:t>there are two ASEs present within the AE invocation, the ACSE and the xDLMS ASE;</w:t>
      </w:r>
    </w:p>
    <w:p w14:paraId="7E022D6D" w14:textId="77777777" w:rsidR="00D822B5" w:rsidRDefault="00D822B5" w:rsidP="00695ACD">
      <w:pPr>
        <w:pStyle w:val="ListBullet"/>
        <w:numPr>
          <w:ilvl w:val="0"/>
          <w:numId w:val="72"/>
        </w:numPr>
      </w:pPr>
      <w:r>
        <w:t xml:space="preserve">the xDLMS ASE is as it is specified in </w:t>
      </w:r>
      <w:r>
        <w:fldChar w:fldCharType="begin" w:fldLock="1"/>
      </w:r>
      <w:r>
        <w:instrText xml:space="preserve"> REF IEC61334_4_41_DLMS \h  \* MERGEFORMAT </w:instrText>
      </w:r>
      <w:r>
        <w:fldChar w:fldCharType="separate"/>
      </w:r>
      <w:r w:rsidR="00077BDE">
        <w:t>IEC 6</w:t>
      </w:r>
      <w:r w:rsidR="00811F07" w:rsidRPr="00347160">
        <w:t>1334-4-41:1996</w:t>
      </w:r>
      <w:r>
        <w:fldChar w:fldCharType="end"/>
      </w:r>
      <w:r w:rsidR="00077BDE">
        <w:rPr>
          <w:vanish/>
          <w:color w:val="000000"/>
        </w:rPr>
        <w:t>;</w:t>
      </w:r>
    </w:p>
    <w:p w14:paraId="3495B10D" w14:textId="461807D3" w:rsidR="002C7D89" w:rsidRDefault="002C7D89" w:rsidP="00B67C8A">
      <w:pPr>
        <w:pStyle w:val="NOTE"/>
      </w:pPr>
      <w:r>
        <w:t>NOTE</w:t>
      </w:r>
      <w:r w:rsidR="00B67C8A">
        <w:t> </w:t>
      </w:r>
      <w:r>
        <w:t xml:space="preserve">With the COSEM extensions to </w:t>
      </w:r>
      <w:del w:id="4252" w:author="John Cowburn" w:date="2021-04-16T13:59:00Z">
        <w:r w:rsidDel="00635BE8">
          <w:delText>DLMS</w:delText>
        </w:r>
      </w:del>
      <w:ins w:id="4253" w:author="John Cowburn" w:date="2021-04-16T13:59:00Z">
        <w:r w:rsidR="00635BE8">
          <w:t>DLMS®</w:t>
        </w:r>
      </w:ins>
      <w:r>
        <w:t xml:space="preserve">, see </w:t>
      </w:r>
      <w:r>
        <w:fldChar w:fldCharType="begin" w:fldLock="1"/>
      </w:r>
      <w:r>
        <w:instrText xml:space="preserve"> REF _Ref174723957 \r \h </w:instrText>
      </w:r>
      <w:r>
        <w:fldChar w:fldCharType="separate"/>
      </w:r>
      <w:r w:rsidR="00811F07">
        <w:t>4.2.4</w:t>
      </w:r>
      <w:r>
        <w:fldChar w:fldCharType="end"/>
      </w:r>
      <w:r>
        <w:t>.</w:t>
      </w:r>
    </w:p>
    <w:p w14:paraId="6DB61344" w14:textId="77777777" w:rsidR="00D822B5" w:rsidRDefault="00D822B5" w:rsidP="00695ACD">
      <w:pPr>
        <w:pStyle w:val="ListBullet"/>
        <w:numPr>
          <w:ilvl w:val="0"/>
          <w:numId w:val="72"/>
        </w:numPr>
      </w:pPr>
      <w:r>
        <w:t>the transfer syntax is A-XDR.</w:t>
      </w:r>
    </w:p>
    <w:p w14:paraId="7D0E05D8" w14:textId="77777777" w:rsidR="00D822B5" w:rsidRDefault="00D822B5" w:rsidP="00B67C8A">
      <w:pPr>
        <w:pStyle w:val="PARAGRAPH"/>
      </w:pPr>
      <w:r>
        <w:t xml:space="preserve">The specific context_id-s and the use of ciphered and unciphered APDUs are shown in </w:t>
      </w:r>
      <w:r>
        <w:fldChar w:fldCharType="begin" w:fldLock="1"/>
      </w:r>
      <w:r>
        <w:instrText xml:space="preserve"> REF _Ref190179724 \h  \* MERGEFORMAT </w:instrText>
      </w:r>
      <w:r>
        <w:fldChar w:fldCharType="separate"/>
      </w:r>
      <w:r w:rsidR="00811F07">
        <w:t>Table 64</w:t>
      </w:r>
      <w:r>
        <w:fldChar w:fldCharType="end"/>
      </w:r>
      <w:r>
        <w:t>:</w:t>
      </w:r>
    </w:p>
    <w:p w14:paraId="1E033046" w14:textId="5D61A1B5" w:rsidR="00D822B5" w:rsidRDefault="00D822B5" w:rsidP="00B67C8A">
      <w:pPr>
        <w:pStyle w:val="TABLE-title"/>
      </w:pPr>
      <w:bookmarkStart w:id="4254" w:name="_Ref190179724"/>
      <w:bookmarkStart w:id="4255" w:name="_Toc392501933"/>
      <w:bookmarkStart w:id="4256" w:name="_Toc244961099"/>
      <w:bookmarkStart w:id="4257" w:name="_Toc437856795"/>
      <w:bookmarkStart w:id="4258" w:name="_Toc97127506"/>
      <w:r>
        <w:t xml:space="preserve">Table </w:t>
      </w:r>
      <w:fldSimple w:instr=" SEQ Table \* ARABIC ">
        <w:r w:rsidR="00DC4BE9">
          <w:rPr>
            <w:noProof/>
          </w:rPr>
          <w:t>64</w:t>
        </w:r>
      </w:fldSimple>
      <w:bookmarkEnd w:id="4254"/>
      <w:r>
        <w:t xml:space="preserve"> – COSEM application context names</w:t>
      </w:r>
      <w:bookmarkEnd w:id="4255"/>
      <w:bookmarkEnd w:id="4256"/>
      <w:bookmarkEnd w:id="4257"/>
      <w:bookmarkEnd w:id="4258"/>
      <w:r>
        <w:fldChar w:fldCharType="begin"/>
      </w:r>
      <w:r>
        <w:instrText xml:space="preserve"> XE "COSEM application context name" </w:instrText>
      </w:r>
      <w:r>
        <w:fldChar w:fldCharType="end"/>
      </w:r>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6"/>
        <w:gridCol w:w="1664"/>
        <w:gridCol w:w="1415"/>
        <w:gridCol w:w="1415"/>
      </w:tblGrid>
      <w:tr w:rsidR="00D822B5" w14:paraId="369929A4" w14:textId="77777777" w:rsidTr="00077BDE">
        <w:trPr>
          <w:cantSplit/>
          <w:jc w:val="center"/>
        </w:trPr>
        <w:tc>
          <w:tcPr>
            <w:tcW w:w="4510" w:type="dxa"/>
            <w:tcBorders>
              <w:top w:val="single" w:sz="4" w:space="0" w:color="auto"/>
              <w:left w:val="single" w:sz="4" w:space="0" w:color="auto"/>
              <w:bottom w:val="single" w:sz="4" w:space="0" w:color="auto"/>
              <w:right w:val="single" w:sz="4" w:space="0" w:color="auto"/>
            </w:tcBorders>
            <w:hideMark/>
          </w:tcPr>
          <w:p w14:paraId="7B5FAA31" w14:textId="77777777" w:rsidR="00D822B5" w:rsidRDefault="00D822B5" w:rsidP="00521E1B">
            <w:pPr>
              <w:pStyle w:val="TABLE-col-heading"/>
            </w:pPr>
            <w:r>
              <w:t>Application context name</w:t>
            </w:r>
          </w:p>
        </w:tc>
        <w:tc>
          <w:tcPr>
            <w:tcW w:w="1640" w:type="dxa"/>
            <w:tcBorders>
              <w:top w:val="single" w:sz="4" w:space="0" w:color="auto"/>
              <w:left w:val="single" w:sz="4" w:space="0" w:color="auto"/>
              <w:bottom w:val="single" w:sz="4" w:space="0" w:color="auto"/>
              <w:right w:val="single" w:sz="4" w:space="0" w:color="auto"/>
            </w:tcBorders>
            <w:hideMark/>
          </w:tcPr>
          <w:p w14:paraId="201125EB" w14:textId="77777777" w:rsidR="00D822B5" w:rsidRDefault="00D822B5" w:rsidP="00521E1B">
            <w:pPr>
              <w:pStyle w:val="TABLE-col-heading"/>
            </w:pPr>
            <w:r>
              <w:t>context_id</w:t>
            </w:r>
          </w:p>
        </w:tc>
        <w:tc>
          <w:tcPr>
            <w:tcW w:w="1394" w:type="dxa"/>
            <w:tcBorders>
              <w:top w:val="single" w:sz="4" w:space="0" w:color="auto"/>
              <w:left w:val="single" w:sz="4" w:space="0" w:color="auto"/>
              <w:bottom w:val="single" w:sz="4" w:space="0" w:color="auto"/>
              <w:right w:val="single" w:sz="4" w:space="0" w:color="auto"/>
            </w:tcBorders>
            <w:hideMark/>
          </w:tcPr>
          <w:p w14:paraId="4CE8759F" w14:textId="77777777" w:rsidR="00D822B5" w:rsidRDefault="00D822B5" w:rsidP="00521E1B">
            <w:pPr>
              <w:pStyle w:val="TABLE-col-heading"/>
            </w:pPr>
            <w:r>
              <w:t>Unciphered APDUs</w:t>
            </w:r>
          </w:p>
        </w:tc>
        <w:tc>
          <w:tcPr>
            <w:tcW w:w="1394" w:type="dxa"/>
            <w:tcBorders>
              <w:top w:val="single" w:sz="4" w:space="0" w:color="auto"/>
              <w:left w:val="single" w:sz="4" w:space="0" w:color="auto"/>
              <w:bottom w:val="single" w:sz="4" w:space="0" w:color="auto"/>
              <w:right w:val="single" w:sz="4" w:space="0" w:color="auto"/>
            </w:tcBorders>
            <w:hideMark/>
          </w:tcPr>
          <w:p w14:paraId="0CF53905" w14:textId="77777777" w:rsidR="00D822B5" w:rsidRDefault="00D822B5" w:rsidP="00521E1B">
            <w:pPr>
              <w:pStyle w:val="TABLE-col-heading"/>
            </w:pPr>
            <w:r>
              <w:t>Ciphered APDUs</w:t>
            </w:r>
          </w:p>
        </w:tc>
      </w:tr>
      <w:tr w:rsidR="00D822B5" w14:paraId="67E80AC1" w14:textId="77777777" w:rsidTr="00077BDE">
        <w:trPr>
          <w:cantSplit/>
          <w:jc w:val="center"/>
        </w:trPr>
        <w:tc>
          <w:tcPr>
            <w:tcW w:w="4510" w:type="dxa"/>
            <w:tcBorders>
              <w:top w:val="single" w:sz="4" w:space="0" w:color="auto"/>
              <w:left w:val="single" w:sz="4" w:space="0" w:color="auto"/>
              <w:bottom w:val="single" w:sz="4" w:space="0" w:color="auto"/>
              <w:right w:val="single" w:sz="4" w:space="0" w:color="auto"/>
            </w:tcBorders>
            <w:hideMark/>
          </w:tcPr>
          <w:p w14:paraId="2CDF5497" w14:textId="77777777" w:rsidR="00D822B5" w:rsidRDefault="00D822B5" w:rsidP="00521E1B">
            <w:pPr>
              <w:pStyle w:val="TABLE-cell"/>
              <w:keepNext/>
            </w:pPr>
            <w:r>
              <w:t>Logical_Name_Referencing_No_Ciphering</w:t>
            </w:r>
            <w:r w:rsidR="00077BDE">
              <w:t>:</w:t>
            </w:r>
            <w:r>
              <w:t>:=</w:t>
            </w:r>
          </w:p>
        </w:tc>
        <w:tc>
          <w:tcPr>
            <w:tcW w:w="1640" w:type="dxa"/>
            <w:tcBorders>
              <w:top w:val="single" w:sz="4" w:space="0" w:color="auto"/>
              <w:left w:val="single" w:sz="4" w:space="0" w:color="auto"/>
              <w:bottom w:val="single" w:sz="4" w:space="0" w:color="auto"/>
              <w:right w:val="single" w:sz="4" w:space="0" w:color="auto"/>
            </w:tcBorders>
            <w:hideMark/>
          </w:tcPr>
          <w:p w14:paraId="0EBD00CC" w14:textId="77777777" w:rsidR="00D822B5" w:rsidRDefault="00D822B5" w:rsidP="00521E1B">
            <w:pPr>
              <w:pStyle w:val="TABLE-cell"/>
              <w:keepNext/>
              <w:jc w:val="center"/>
            </w:pPr>
            <w:r>
              <w:t>context_id(1)</w:t>
            </w:r>
          </w:p>
        </w:tc>
        <w:tc>
          <w:tcPr>
            <w:tcW w:w="1394" w:type="dxa"/>
            <w:tcBorders>
              <w:top w:val="single" w:sz="4" w:space="0" w:color="auto"/>
              <w:left w:val="single" w:sz="4" w:space="0" w:color="auto"/>
              <w:bottom w:val="single" w:sz="4" w:space="0" w:color="auto"/>
              <w:right w:val="single" w:sz="4" w:space="0" w:color="auto"/>
            </w:tcBorders>
            <w:hideMark/>
          </w:tcPr>
          <w:p w14:paraId="03D440B8" w14:textId="77777777" w:rsidR="00D822B5" w:rsidRDefault="00D822B5" w:rsidP="00521E1B">
            <w:pPr>
              <w:pStyle w:val="TABLE-cell"/>
              <w:keepNext/>
              <w:jc w:val="center"/>
            </w:pPr>
            <w:r>
              <w:t>Yes</w:t>
            </w:r>
          </w:p>
        </w:tc>
        <w:tc>
          <w:tcPr>
            <w:tcW w:w="1394" w:type="dxa"/>
            <w:tcBorders>
              <w:top w:val="single" w:sz="4" w:space="0" w:color="auto"/>
              <w:left w:val="single" w:sz="4" w:space="0" w:color="auto"/>
              <w:bottom w:val="single" w:sz="4" w:space="0" w:color="auto"/>
              <w:right w:val="single" w:sz="4" w:space="0" w:color="auto"/>
            </w:tcBorders>
            <w:hideMark/>
          </w:tcPr>
          <w:p w14:paraId="00C38593" w14:textId="77777777" w:rsidR="00D822B5" w:rsidRDefault="00D822B5" w:rsidP="00521E1B">
            <w:pPr>
              <w:pStyle w:val="TABLE-cell"/>
              <w:keepNext/>
              <w:jc w:val="center"/>
            </w:pPr>
            <w:r>
              <w:t>No</w:t>
            </w:r>
          </w:p>
        </w:tc>
      </w:tr>
      <w:tr w:rsidR="00D822B5" w14:paraId="667433BB" w14:textId="77777777" w:rsidTr="00077BDE">
        <w:trPr>
          <w:cantSplit/>
          <w:jc w:val="center"/>
        </w:trPr>
        <w:tc>
          <w:tcPr>
            <w:tcW w:w="4510" w:type="dxa"/>
            <w:tcBorders>
              <w:top w:val="single" w:sz="4" w:space="0" w:color="auto"/>
              <w:left w:val="single" w:sz="4" w:space="0" w:color="auto"/>
              <w:bottom w:val="single" w:sz="4" w:space="0" w:color="auto"/>
              <w:right w:val="single" w:sz="4" w:space="0" w:color="auto"/>
            </w:tcBorders>
            <w:hideMark/>
          </w:tcPr>
          <w:p w14:paraId="4BF16A5A" w14:textId="77777777" w:rsidR="00D822B5" w:rsidRDefault="00D822B5" w:rsidP="00521E1B">
            <w:pPr>
              <w:pStyle w:val="TABLE-cell"/>
              <w:keepNext/>
            </w:pPr>
            <w:r>
              <w:t>Short_Name_Referencing_No_Ciphering</w:t>
            </w:r>
            <w:r w:rsidR="00077BDE">
              <w:t>:</w:t>
            </w:r>
            <w:r>
              <w:t>:=</w:t>
            </w:r>
          </w:p>
        </w:tc>
        <w:tc>
          <w:tcPr>
            <w:tcW w:w="1640" w:type="dxa"/>
            <w:tcBorders>
              <w:top w:val="single" w:sz="4" w:space="0" w:color="auto"/>
              <w:left w:val="single" w:sz="4" w:space="0" w:color="auto"/>
              <w:bottom w:val="single" w:sz="4" w:space="0" w:color="auto"/>
              <w:right w:val="single" w:sz="4" w:space="0" w:color="auto"/>
            </w:tcBorders>
            <w:hideMark/>
          </w:tcPr>
          <w:p w14:paraId="0789D4A4" w14:textId="77777777" w:rsidR="00D822B5" w:rsidRDefault="00D822B5" w:rsidP="00521E1B">
            <w:pPr>
              <w:pStyle w:val="TABLE-cell"/>
              <w:keepNext/>
              <w:jc w:val="center"/>
            </w:pPr>
            <w:r>
              <w:t>context_id(2)</w:t>
            </w:r>
          </w:p>
        </w:tc>
        <w:tc>
          <w:tcPr>
            <w:tcW w:w="1394" w:type="dxa"/>
            <w:tcBorders>
              <w:top w:val="single" w:sz="4" w:space="0" w:color="auto"/>
              <w:left w:val="single" w:sz="4" w:space="0" w:color="auto"/>
              <w:bottom w:val="single" w:sz="4" w:space="0" w:color="auto"/>
              <w:right w:val="single" w:sz="4" w:space="0" w:color="auto"/>
            </w:tcBorders>
            <w:hideMark/>
          </w:tcPr>
          <w:p w14:paraId="4DAF582A" w14:textId="77777777" w:rsidR="00D822B5" w:rsidRDefault="00D822B5" w:rsidP="00521E1B">
            <w:pPr>
              <w:pStyle w:val="TABLE-cell"/>
              <w:keepNext/>
              <w:jc w:val="center"/>
            </w:pPr>
            <w:r>
              <w:t>Yes</w:t>
            </w:r>
          </w:p>
        </w:tc>
        <w:tc>
          <w:tcPr>
            <w:tcW w:w="1394" w:type="dxa"/>
            <w:tcBorders>
              <w:top w:val="single" w:sz="4" w:space="0" w:color="auto"/>
              <w:left w:val="single" w:sz="4" w:space="0" w:color="auto"/>
              <w:bottom w:val="single" w:sz="4" w:space="0" w:color="auto"/>
              <w:right w:val="single" w:sz="4" w:space="0" w:color="auto"/>
            </w:tcBorders>
            <w:hideMark/>
          </w:tcPr>
          <w:p w14:paraId="5AD63320" w14:textId="77777777" w:rsidR="00D822B5" w:rsidRDefault="00D822B5" w:rsidP="00521E1B">
            <w:pPr>
              <w:pStyle w:val="TABLE-cell"/>
              <w:keepNext/>
              <w:jc w:val="center"/>
            </w:pPr>
            <w:r>
              <w:t>No</w:t>
            </w:r>
          </w:p>
        </w:tc>
      </w:tr>
      <w:tr w:rsidR="00D822B5" w14:paraId="6631DD18" w14:textId="77777777" w:rsidTr="00077BDE">
        <w:trPr>
          <w:cantSplit/>
          <w:jc w:val="center"/>
        </w:trPr>
        <w:tc>
          <w:tcPr>
            <w:tcW w:w="4510" w:type="dxa"/>
            <w:tcBorders>
              <w:top w:val="single" w:sz="4" w:space="0" w:color="auto"/>
              <w:left w:val="single" w:sz="4" w:space="0" w:color="auto"/>
              <w:bottom w:val="single" w:sz="4" w:space="0" w:color="auto"/>
              <w:right w:val="single" w:sz="4" w:space="0" w:color="auto"/>
            </w:tcBorders>
            <w:hideMark/>
          </w:tcPr>
          <w:p w14:paraId="12F1765C" w14:textId="77777777" w:rsidR="00D822B5" w:rsidRDefault="00D822B5" w:rsidP="00521E1B">
            <w:pPr>
              <w:pStyle w:val="TABLE-cell"/>
              <w:keepNext/>
            </w:pPr>
            <w:r>
              <w:t>Logical_Name_Referencing_With_Ciphering</w:t>
            </w:r>
            <w:r w:rsidR="00077BDE">
              <w:t>:</w:t>
            </w:r>
            <w:r>
              <w:t>:=</w:t>
            </w:r>
          </w:p>
        </w:tc>
        <w:tc>
          <w:tcPr>
            <w:tcW w:w="1640" w:type="dxa"/>
            <w:tcBorders>
              <w:top w:val="single" w:sz="4" w:space="0" w:color="auto"/>
              <w:left w:val="single" w:sz="4" w:space="0" w:color="auto"/>
              <w:bottom w:val="single" w:sz="4" w:space="0" w:color="auto"/>
              <w:right w:val="single" w:sz="4" w:space="0" w:color="auto"/>
            </w:tcBorders>
            <w:hideMark/>
          </w:tcPr>
          <w:p w14:paraId="545670B3" w14:textId="77777777" w:rsidR="00D822B5" w:rsidRDefault="00D822B5" w:rsidP="00521E1B">
            <w:pPr>
              <w:pStyle w:val="TABLE-cell"/>
              <w:keepNext/>
              <w:jc w:val="center"/>
            </w:pPr>
            <w:r>
              <w:t>context_id(3)</w:t>
            </w:r>
          </w:p>
        </w:tc>
        <w:tc>
          <w:tcPr>
            <w:tcW w:w="1394" w:type="dxa"/>
            <w:tcBorders>
              <w:top w:val="single" w:sz="4" w:space="0" w:color="auto"/>
              <w:left w:val="single" w:sz="4" w:space="0" w:color="auto"/>
              <w:bottom w:val="single" w:sz="4" w:space="0" w:color="auto"/>
              <w:right w:val="single" w:sz="4" w:space="0" w:color="auto"/>
            </w:tcBorders>
            <w:hideMark/>
          </w:tcPr>
          <w:p w14:paraId="132E7599" w14:textId="77777777" w:rsidR="00D822B5" w:rsidRDefault="00D822B5" w:rsidP="00521E1B">
            <w:pPr>
              <w:pStyle w:val="TABLE-cell"/>
              <w:keepNext/>
              <w:jc w:val="center"/>
            </w:pPr>
            <w:r>
              <w:t>Yes</w:t>
            </w:r>
          </w:p>
        </w:tc>
        <w:tc>
          <w:tcPr>
            <w:tcW w:w="1394" w:type="dxa"/>
            <w:tcBorders>
              <w:top w:val="single" w:sz="4" w:space="0" w:color="auto"/>
              <w:left w:val="single" w:sz="4" w:space="0" w:color="auto"/>
              <w:bottom w:val="single" w:sz="4" w:space="0" w:color="auto"/>
              <w:right w:val="single" w:sz="4" w:space="0" w:color="auto"/>
            </w:tcBorders>
            <w:hideMark/>
          </w:tcPr>
          <w:p w14:paraId="786217A4" w14:textId="77777777" w:rsidR="00D822B5" w:rsidRDefault="00D822B5" w:rsidP="00521E1B">
            <w:pPr>
              <w:pStyle w:val="TABLE-cell"/>
              <w:keepNext/>
              <w:jc w:val="center"/>
            </w:pPr>
            <w:r>
              <w:t>Yes</w:t>
            </w:r>
          </w:p>
        </w:tc>
      </w:tr>
      <w:tr w:rsidR="00D822B5" w14:paraId="013C0D9D" w14:textId="77777777" w:rsidTr="00077BDE">
        <w:trPr>
          <w:cantSplit/>
          <w:jc w:val="center"/>
        </w:trPr>
        <w:tc>
          <w:tcPr>
            <w:tcW w:w="4510" w:type="dxa"/>
            <w:tcBorders>
              <w:top w:val="single" w:sz="4" w:space="0" w:color="auto"/>
              <w:left w:val="single" w:sz="4" w:space="0" w:color="auto"/>
              <w:bottom w:val="single" w:sz="4" w:space="0" w:color="auto"/>
              <w:right w:val="single" w:sz="4" w:space="0" w:color="auto"/>
            </w:tcBorders>
            <w:hideMark/>
          </w:tcPr>
          <w:p w14:paraId="21FBDEED" w14:textId="77777777" w:rsidR="00D822B5" w:rsidRDefault="00D822B5" w:rsidP="00521E1B">
            <w:pPr>
              <w:pStyle w:val="TABLE-cell"/>
              <w:keepNext/>
            </w:pPr>
            <w:r>
              <w:t>Short_Name_Referencing_With_Ciphering</w:t>
            </w:r>
            <w:r w:rsidR="00077BDE">
              <w:t>:</w:t>
            </w:r>
            <w:r>
              <w:t>:=</w:t>
            </w:r>
          </w:p>
        </w:tc>
        <w:tc>
          <w:tcPr>
            <w:tcW w:w="1640" w:type="dxa"/>
            <w:tcBorders>
              <w:top w:val="single" w:sz="4" w:space="0" w:color="auto"/>
              <w:left w:val="single" w:sz="4" w:space="0" w:color="auto"/>
              <w:bottom w:val="single" w:sz="4" w:space="0" w:color="auto"/>
              <w:right w:val="single" w:sz="4" w:space="0" w:color="auto"/>
            </w:tcBorders>
            <w:hideMark/>
          </w:tcPr>
          <w:p w14:paraId="56A3F194" w14:textId="77777777" w:rsidR="00D822B5" w:rsidRDefault="00D822B5" w:rsidP="00521E1B">
            <w:pPr>
              <w:pStyle w:val="TABLE-cell"/>
              <w:keepNext/>
              <w:jc w:val="center"/>
            </w:pPr>
            <w:r>
              <w:t>context_id(4)</w:t>
            </w:r>
          </w:p>
        </w:tc>
        <w:tc>
          <w:tcPr>
            <w:tcW w:w="1394" w:type="dxa"/>
            <w:tcBorders>
              <w:top w:val="single" w:sz="4" w:space="0" w:color="auto"/>
              <w:left w:val="single" w:sz="4" w:space="0" w:color="auto"/>
              <w:bottom w:val="single" w:sz="4" w:space="0" w:color="auto"/>
              <w:right w:val="single" w:sz="4" w:space="0" w:color="auto"/>
            </w:tcBorders>
            <w:hideMark/>
          </w:tcPr>
          <w:p w14:paraId="6A779F8B" w14:textId="77777777" w:rsidR="00D822B5" w:rsidRDefault="00D822B5" w:rsidP="00521E1B">
            <w:pPr>
              <w:pStyle w:val="TABLE-cell"/>
              <w:keepNext/>
              <w:jc w:val="center"/>
            </w:pPr>
            <w:r>
              <w:t>Yes</w:t>
            </w:r>
          </w:p>
        </w:tc>
        <w:tc>
          <w:tcPr>
            <w:tcW w:w="1394" w:type="dxa"/>
            <w:tcBorders>
              <w:top w:val="single" w:sz="4" w:space="0" w:color="auto"/>
              <w:left w:val="single" w:sz="4" w:space="0" w:color="auto"/>
              <w:bottom w:val="single" w:sz="4" w:space="0" w:color="auto"/>
              <w:right w:val="single" w:sz="4" w:space="0" w:color="auto"/>
            </w:tcBorders>
            <w:hideMark/>
          </w:tcPr>
          <w:p w14:paraId="0A307D1A" w14:textId="77777777" w:rsidR="00D822B5" w:rsidRDefault="00D822B5" w:rsidP="00521E1B">
            <w:pPr>
              <w:pStyle w:val="TABLE-cell"/>
              <w:keepNext/>
              <w:jc w:val="center"/>
            </w:pPr>
            <w:r>
              <w:t>Yes</w:t>
            </w:r>
          </w:p>
        </w:tc>
      </w:tr>
    </w:tbl>
    <w:p w14:paraId="77E2F83A" w14:textId="77777777" w:rsidR="00313996" w:rsidRDefault="00313996" w:rsidP="00313996">
      <w:pPr>
        <w:pStyle w:val="NOTE"/>
      </w:pPr>
    </w:p>
    <w:p w14:paraId="5959D21D" w14:textId="77777777" w:rsidR="00D822B5" w:rsidRDefault="00D822B5" w:rsidP="00B67C8A">
      <w:pPr>
        <w:pStyle w:val="PARAGRAPH"/>
        <w:rPr>
          <w:strike/>
          <w:color w:val="000000"/>
        </w:rPr>
      </w:pPr>
      <w:r>
        <w:t>In order to successfully establish an AA, the application-context-name parameter of the AARQ and AARE APDUs should carry one of the “valid” names. The client proposes an application context name using the Application_Context_Name parameter of the COSEM-OPEN.request primitive. The server may return any value; either the value proposed or the value it supports.</w:t>
      </w:r>
    </w:p>
    <w:p w14:paraId="65DE9074" w14:textId="77777777" w:rsidR="00D822B5" w:rsidRPr="00313996" w:rsidRDefault="00D822B5" w:rsidP="00D822B5">
      <w:pPr>
        <w:pStyle w:val="Heading4"/>
      </w:pPr>
      <w:bookmarkStart w:id="4259" w:name="_Hlt504751711"/>
      <w:bookmarkStart w:id="4260" w:name="_Toc461014275"/>
      <w:bookmarkStart w:id="4261" w:name="_Ref474830262"/>
      <w:bookmarkStart w:id="4262" w:name="_Toc477854261"/>
      <w:bookmarkStart w:id="4263" w:name="_Toc481414593"/>
      <w:bookmarkStart w:id="4264" w:name="_Ref496113841"/>
      <w:bookmarkStart w:id="4265" w:name="_Toc510240212"/>
      <w:bookmarkStart w:id="4266" w:name="_Toc510241484"/>
      <w:bookmarkStart w:id="4267" w:name="_Toc68357099"/>
      <w:bookmarkStart w:id="4268" w:name="_Ref176085497"/>
      <w:bookmarkStart w:id="4269" w:name="_Toc247390675"/>
      <w:bookmarkStart w:id="4270" w:name="_Ref247552304"/>
      <w:bookmarkStart w:id="4271" w:name="_Ref386909675"/>
      <w:bookmarkStart w:id="4272" w:name="_Ref386919886"/>
      <w:bookmarkStart w:id="4273" w:name="_Ref386919893"/>
      <w:bookmarkStart w:id="4274" w:name="_Ref389056839"/>
      <w:bookmarkStart w:id="4275" w:name="_Ref389056866"/>
      <w:bookmarkStart w:id="4276" w:name="_Ref392185495"/>
      <w:bookmarkStart w:id="4277" w:name="_Toc392501369"/>
      <w:bookmarkStart w:id="4278" w:name="_Ref421559511"/>
      <w:bookmarkStart w:id="4279" w:name="_Toc437856564"/>
      <w:bookmarkEnd w:id="4259"/>
      <w:r w:rsidRPr="00313996">
        <w:lastRenderedPageBreak/>
        <w:t>The COSEM authentication mechanism name</w:t>
      </w:r>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r w:rsidRPr="00313996">
        <w:fldChar w:fldCharType="begin"/>
      </w:r>
      <w:r w:rsidRPr="00313996">
        <w:instrText xml:space="preserve"> XE "Authentication mechanism name" </w:instrText>
      </w:r>
      <w:r w:rsidRPr="00313996">
        <w:fldChar w:fldCharType="end"/>
      </w:r>
      <w:r w:rsidRPr="00313996">
        <w:fldChar w:fldCharType="begin"/>
      </w:r>
      <w:r w:rsidRPr="00313996">
        <w:instrText xml:space="preserve"> XE "COSEM authentication mechanism name" </w:instrText>
      </w:r>
      <w:r w:rsidRPr="00313996">
        <w:fldChar w:fldCharType="end"/>
      </w:r>
    </w:p>
    <w:p w14:paraId="26589DE4" w14:textId="13AF83FB" w:rsidR="00D822B5" w:rsidRDefault="00D822B5" w:rsidP="00B67C8A">
      <w:pPr>
        <w:pStyle w:val="PARAGRAPH"/>
      </w:pPr>
      <w:r>
        <w:t xml:space="preserve">Authentication of the client, the server or both is one of the security aspects addressed by the </w:t>
      </w:r>
      <w:del w:id="4280" w:author="John Cowburn" w:date="2021-04-16T13:59:00Z">
        <w:r w:rsidDel="00635BE8">
          <w:delText>DLMS</w:delText>
        </w:r>
      </w:del>
      <w:ins w:id="4281" w:author="John Cowburn" w:date="2021-04-16T13:59:00Z">
        <w:r w:rsidR="00635BE8">
          <w:t>DLMS®</w:t>
        </w:r>
      </w:ins>
      <w:r>
        <w:t>/COSEM specification. Three authentication security levels are specified:</w:t>
      </w:r>
    </w:p>
    <w:p w14:paraId="30ADEEF3" w14:textId="77777777" w:rsidR="00D822B5" w:rsidRDefault="00D822B5" w:rsidP="00521922">
      <w:pPr>
        <w:pStyle w:val="ListBullet"/>
      </w:pPr>
      <w:r>
        <w:t xml:space="preserve">no security </w:t>
      </w:r>
      <w:r w:rsidR="005D16E0">
        <w:t xml:space="preserve">(Lowest Level Security) </w:t>
      </w:r>
      <w:r>
        <w:t>authentication</w:t>
      </w:r>
      <w:r w:rsidR="005D16E0">
        <w:t>,</w:t>
      </w:r>
      <w:r>
        <w:t xml:space="preserve"> see </w:t>
      </w:r>
      <w:r>
        <w:fldChar w:fldCharType="begin" w:fldLock="1"/>
      </w:r>
      <w:r>
        <w:instrText xml:space="preserve"> REF _Ref348458858 \r \h </w:instrText>
      </w:r>
      <w:r>
        <w:fldChar w:fldCharType="separate"/>
      </w:r>
      <w:r w:rsidR="00811F07">
        <w:t>5.2.2.2.2</w:t>
      </w:r>
      <w:r>
        <w:fldChar w:fldCharType="end"/>
      </w:r>
      <w:r>
        <w:t>;</w:t>
      </w:r>
    </w:p>
    <w:p w14:paraId="1BB49FD2" w14:textId="77777777" w:rsidR="00D822B5" w:rsidRDefault="00D822B5" w:rsidP="00521922">
      <w:pPr>
        <w:pStyle w:val="ListBullet"/>
      </w:pPr>
      <w:r>
        <w:t xml:space="preserve">Low Level Security (LLS) authentication, see </w:t>
      </w:r>
      <w:r>
        <w:fldChar w:fldCharType="begin" w:fldLock="1"/>
      </w:r>
      <w:r>
        <w:instrText xml:space="preserve"> REF _Ref342661289 \r \h  \* MERGEFORMAT </w:instrText>
      </w:r>
      <w:r>
        <w:fldChar w:fldCharType="separate"/>
      </w:r>
      <w:r w:rsidR="00811F07">
        <w:t>5.2.2.2.3</w:t>
      </w:r>
      <w:r>
        <w:fldChar w:fldCharType="end"/>
      </w:r>
      <w:r>
        <w:t>;</w:t>
      </w:r>
    </w:p>
    <w:p w14:paraId="7B63EFF6" w14:textId="77777777" w:rsidR="00D822B5" w:rsidRDefault="00D822B5" w:rsidP="00521922">
      <w:pPr>
        <w:pStyle w:val="ListBullet"/>
      </w:pPr>
      <w:r>
        <w:t xml:space="preserve">High Level Security (HLS) authentication, see </w:t>
      </w:r>
      <w:r>
        <w:fldChar w:fldCharType="begin" w:fldLock="1"/>
      </w:r>
      <w:r>
        <w:instrText xml:space="preserve"> REF _Ref342753811 \r \h  \* MERGEFORMAT </w:instrText>
      </w:r>
      <w:r>
        <w:fldChar w:fldCharType="separate"/>
      </w:r>
      <w:r w:rsidR="00811F07">
        <w:t>5.2.2.2.4</w:t>
      </w:r>
      <w:r>
        <w:fldChar w:fldCharType="end"/>
      </w:r>
      <w:r>
        <w:t>.</w:t>
      </w:r>
    </w:p>
    <w:p w14:paraId="43F9A4CE" w14:textId="3D5E6733" w:rsidR="00D822B5" w:rsidRDefault="00D822B5" w:rsidP="00B67C8A">
      <w:pPr>
        <w:pStyle w:val="PARAGRAPH"/>
      </w:pPr>
      <w:del w:id="4282" w:author="John Cowburn" w:date="2021-04-16T13:59:00Z">
        <w:r w:rsidDel="00635BE8">
          <w:delText>DLMS</w:delText>
        </w:r>
      </w:del>
      <w:ins w:id="4283" w:author="John Cowburn" w:date="2021-04-16T13:59:00Z">
        <w:r w:rsidR="00635BE8">
          <w:t>DLMS®</w:t>
        </w:r>
      </w:ins>
      <w:r>
        <w:t>/COSEM identifies the authentication mechanisms by the following general object identifier value:</w:t>
      </w:r>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0"/>
      </w:tblGrid>
      <w:tr w:rsidR="00D822B5" w14:paraId="73156265" w14:textId="77777777" w:rsidTr="00077BDE">
        <w:trPr>
          <w:cantSplit/>
          <w:jc w:val="center"/>
        </w:trPr>
        <w:tc>
          <w:tcPr>
            <w:tcW w:w="9286" w:type="dxa"/>
            <w:tcBorders>
              <w:top w:val="single" w:sz="4" w:space="0" w:color="auto"/>
              <w:left w:val="single" w:sz="4" w:space="0" w:color="auto"/>
              <w:bottom w:val="single" w:sz="4" w:space="0" w:color="auto"/>
              <w:right w:val="single" w:sz="4" w:space="0" w:color="auto"/>
            </w:tcBorders>
            <w:hideMark/>
          </w:tcPr>
          <w:p w14:paraId="5B34572A" w14:textId="77777777" w:rsidR="00D822B5" w:rsidRDefault="00D822B5" w:rsidP="00521E1B">
            <w:pPr>
              <w:pStyle w:val="TABLE-cell"/>
              <w:keepNext/>
              <w:rPr>
                <w:sz w:val="18"/>
              </w:rPr>
            </w:pPr>
            <w:r>
              <w:rPr>
                <w:sz w:val="18"/>
              </w:rPr>
              <w:t>COSEM_Authentication_Mechanism_Name</w:t>
            </w:r>
            <w:r w:rsidR="00077BDE">
              <w:rPr>
                <w:sz w:val="18"/>
              </w:rPr>
              <w:t>:</w:t>
            </w:r>
            <w:r>
              <w:rPr>
                <w:sz w:val="18"/>
              </w:rPr>
              <w:t>:=</w:t>
            </w:r>
          </w:p>
          <w:p w14:paraId="0200C86B" w14:textId="36A9C9FA" w:rsidR="00D822B5" w:rsidRDefault="00D822B5" w:rsidP="00521E1B">
            <w:pPr>
              <w:pStyle w:val="PARAGRAPH"/>
              <w:keepNext/>
              <w:jc w:val="left"/>
              <w:rPr>
                <w:color w:val="000000"/>
              </w:rPr>
            </w:pPr>
            <w:r>
              <w:rPr>
                <w:sz w:val="18"/>
              </w:rPr>
              <w:t xml:space="preserve">{joint-iso-ccitt(2) country(16) country-name(756) identified-organization(5) </w:t>
            </w:r>
            <w:del w:id="4284" w:author="John Cowburn" w:date="2021-04-16T13:59:00Z">
              <w:r w:rsidDel="00635BE8">
                <w:rPr>
                  <w:sz w:val="18"/>
                </w:rPr>
                <w:delText>DLMS</w:delText>
              </w:r>
            </w:del>
            <w:ins w:id="4285" w:author="John Cowburn" w:date="2021-04-16T13:59:00Z">
              <w:r w:rsidR="00635BE8">
                <w:rPr>
                  <w:sz w:val="18"/>
                </w:rPr>
                <w:t>DLMS®</w:t>
              </w:r>
            </w:ins>
            <w:r>
              <w:rPr>
                <w:sz w:val="18"/>
              </w:rPr>
              <w:t>-UA(8) authentication_mechanism_name(2) mechanism_id(x)}</w:t>
            </w:r>
          </w:p>
        </w:tc>
      </w:tr>
    </w:tbl>
    <w:p w14:paraId="166CBF5F" w14:textId="77777777" w:rsidR="00B67C8A" w:rsidRDefault="00B67C8A" w:rsidP="00313996">
      <w:pPr>
        <w:pStyle w:val="NOTE"/>
      </w:pPr>
    </w:p>
    <w:p w14:paraId="64F661AC" w14:textId="77777777" w:rsidR="00D822B5" w:rsidRDefault="00D822B5" w:rsidP="00B67C8A">
      <w:pPr>
        <w:pStyle w:val="PARAGRAPH"/>
      </w:pPr>
      <w:r>
        <w:t>The value of the mechanism_id element selects one of the security mechanisms specified:</w:t>
      </w:r>
    </w:p>
    <w:p w14:paraId="5B0DEC3C" w14:textId="34065661" w:rsidR="00D822B5" w:rsidRDefault="00D822B5" w:rsidP="00B67C8A">
      <w:pPr>
        <w:pStyle w:val="TABLE-title"/>
        <w:rPr>
          <w:color w:val="000000"/>
        </w:rPr>
      </w:pPr>
      <w:bookmarkStart w:id="4286" w:name="_Toc392501934"/>
      <w:bookmarkStart w:id="4287" w:name="_Toc386405104"/>
      <w:bookmarkStart w:id="4288" w:name="_Toc437856796"/>
      <w:bookmarkStart w:id="4289" w:name="_Toc97127507"/>
      <w:r w:rsidRPr="00313996">
        <w:t xml:space="preserve">Table </w:t>
      </w:r>
      <w:fldSimple w:instr=" SEQ Table \* ARABIC ">
        <w:r w:rsidR="00DC4BE9">
          <w:rPr>
            <w:noProof/>
          </w:rPr>
          <w:t>65</w:t>
        </w:r>
      </w:fldSimple>
      <w:r w:rsidRPr="00313996">
        <w:t xml:space="preserve"> – COSEM authentication mechanism names</w:t>
      </w:r>
      <w:bookmarkEnd w:id="4286"/>
      <w:bookmarkEnd w:id="4287"/>
      <w:bookmarkEnd w:id="4288"/>
      <w:bookmarkEnd w:id="4289"/>
      <w:r w:rsidRPr="00313996">
        <w:fldChar w:fldCharType="begin"/>
      </w:r>
      <w:r w:rsidRPr="00313996">
        <w:instrText xml:space="preserve"> XE "COSEM authentication mechanism name" </w:instrText>
      </w:r>
      <w:r w:rsidRPr="00313996">
        <w:fldChar w:fldCharType="end"/>
      </w:r>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4"/>
        <w:gridCol w:w="2406"/>
      </w:tblGrid>
      <w:tr w:rsidR="00D822B5" w14:paraId="5216BE92" w14:textId="77777777" w:rsidTr="00077BDE">
        <w:trPr>
          <w:cantSplit/>
          <w:jc w:val="center"/>
        </w:trPr>
        <w:tc>
          <w:tcPr>
            <w:tcW w:w="6772" w:type="dxa"/>
            <w:tcBorders>
              <w:top w:val="single" w:sz="4" w:space="0" w:color="auto"/>
              <w:left w:val="single" w:sz="4" w:space="0" w:color="auto"/>
              <w:bottom w:val="single" w:sz="4" w:space="0" w:color="auto"/>
              <w:right w:val="single" w:sz="4" w:space="0" w:color="auto"/>
            </w:tcBorders>
            <w:hideMark/>
          </w:tcPr>
          <w:p w14:paraId="402C9117" w14:textId="77777777" w:rsidR="00D822B5" w:rsidRDefault="00D822B5" w:rsidP="00521E1B">
            <w:pPr>
              <w:pStyle w:val="TABLE-cell"/>
              <w:keepNext/>
              <w:rPr>
                <w:sz w:val="18"/>
              </w:rPr>
            </w:pPr>
            <w:r>
              <w:rPr>
                <w:sz w:val="18"/>
              </w:rPr>
              <w:t>COSEM_lowest_level_security_mechanism_name</w:t>
            </w:r>
            <w:r w:rsidR="00077BDE">
              <w:rPr>
                <w:sz w:val="18"/>
              </w:rPr>
              <w:t>:</w:t>
            </w:r>
            <w:r>
              <w:rPr>
                <w:sz w:val="18"/>
              </w:rPr>
              <w:t>:=</w:t>
            </w:r>
          </w:p>
        </w:tc>
        <w:tc>
          <w:tcPr>
            <w:tcW w:w="2514" w:type="dxa"/>
            <w:tcBorders>
              <w:top w:val="single" w:sz="4" w:space="0" w:color="auto"/>
              <w:left w:val="single" w:sz="4" w:space="0" w:color="auto"/>
              <w:bottom w:val="single" w:sz="4" w:space="0" w:color="auto"/>
              <w:right w:val="single" w:sz="4" w:space="0" w:color="auto"/>
            </w:tcBorders>
            <w:hideMark/>
          </w:tcPr>
          <w:p w14:paraId="08C6EA4A" w14:textId="77777777" w:rsidR="00D822B5" w:rsidRDefault="00D822B5" w:rsidP="00521E1B">
            <w:pPr>
              <w:pStyle w:val="TABLE-cell"/>
              <w:keepNext/>
              <w:rPr>
                <w:sz w:val="18"/>
              </w:rPr>
            </w:pPr>
            <w:r>
              <w:rPr>
                <w:sz w:val="18"/>
              </w:rPr>
              <w:t>mechanism_id(0)</w:t>
            </w:r>
          </w:p>
        </w:tc>
      </w:tr>
      <w:tr w:rsidR="00D822B5" w14:paraId="21417417" w14:textId="77777777" w:rsidTr="00077BDE">
        <w:trPr>
          <w:cantSplit/>
          <w:jc w:val="center"/>
        </w:trPr>
        <w:tc>
          <w:tcPr>
            <w:tcW w:w="6772" w:type="dxa"/>
            <w:tcBorders>
              <w:top w:val="single" w:sz="4" w:space="0" w:color="auto"/>
              <w:left w:val="single" w:sz="4" w:space="0" w:color="auto"/>
              <w:bottom w:val="single" w:sz="4" w:space="0" w:color="auto"/>
              <w:right w:val="single" w:sz="4" w:space="0" w:color="auto"/>
            </w:tcBorders>
            <w:hideMark/>
          </w:tcPr>
          <w:p w14:paraId="4D99CEE4" w14:textId="77777777" w:rsidR="00D822B5" w:rsidRDefault="00D822B5" w:rsidP="00521E1B">
            <w:pPr>
              <w:pStyle w:val="TABLE-cell"/>
              <w:keepNext/>
              <w:rPr>
                <w:sz w:val="18"/>
              </w:rPr>
            </w:pPr>
            <w:r>
              <w:rPr>
                <w:sz w:val="18"/>
              </w:rPr>
              <w:t>COSEM_low_level_security_mechanism_name</w:t>
            </w:r>
            <w:r w:rsidR="00077BDE">
              <w:rPr>
                <w:sz w:val="18"/>
              </w:rPr>
              <w:t>:</w:t>
            </w:r>
            <w:r>
              <w:rPr>
                <w:sz w:val="18"/>
              </w:rPr>
              <w:t>:=</w:t>
            </w:r>
          </w:p>
        </w:tc>
        <w:tc>
          <w:tcPr>
            <w:tcW w:w="2514" w:type="dxa"/>
            <w:tcBorders>
              <w:top w:val="single" w:sz="4" w:space="0" w:color="auto"/>
              <w:left w:val="single" w:sz="4" w:space="0" w:color="auto"/>
              <w:bottom w:val="single" w:sz="4" w:space="0" w:color="auto"/>
              <w:right w:val="single" w:sz="4" w:space="0" w:color="auto"/>
            </w:tcBorders>
            <w:hideMark/>
          </w:tcPr>
          <w:p w14:paraId="20A2D13A" w14:textId="77777777" w:rsidR="00D822B5" w:rsidRDefault="00D822B5" w:rsidP="00521E1B">
            <w:pPr>
              <w:pStyle w:val="TABLE-cell"/>
              <w:keepNext/>
              <w:rPr>
                <w:sz w:val="18"/>
              </w:rPr>
            </w:pPr>
            <w:r>
              <w:rPr>
                <w:sz w:val="18"/>
              </w:rPr>
              <w:t>mechanism_id(1)</w:t>
            </w:r>
          </w:p>
        </w:tc>
      </w:tr>
      <w:tr w:rsidR="00D822B5" w14:paraId="3AF9A0CF" w14:textId="77777777" w:rsidTr="00077BDE">
        <w:trPr>
          <w:cantSplit/>
          <w:jc w:val="center"/>
        </w:trPr>
        <w:tc>
          <w:tcPr>
            <w:tcW w:w="6772" w:type="dxa"/>
            <w:tcBorders>
              <w:top w:val="single" w:sz="4" w:space="0" w:color="auto"/>
              <w:left w:val="single" w:sz="4" w:space="0" w:color="auto"/>
              <w:bottom w:val="single" w:sz="4" w:space="0" w:color="auto"/>
              <w:right w:val="single" w:sz="4" w:space="0" w:color="auto"/>
            </w:tcBorders>
            <w:hideMark/>
          </w:tcPr>
          <w:p w14:paraId="670F5DE9" w14:textId="77777777" w:rsidR="00D822B5" w:rsidRDefault="00D822B5" w:rsidP="00521E1B">
            <w:pPr>
              <w:pStyle w:val="TABLE-cell"/>
              <w:keepNext/>
              <w:rPr>
                <w:sz w:val="18"/>
              </w:rPr>
            </w:pPr>
            <w:r>
              <w:rPr>
                <w:sz w:val="18"/>
              </w:rPr>
              <w:t>COSEM_high_level_security_mechanism_name</w:t>
            </w:r>
            <w:r w:rsidR="00077BDE">
              <w:rPr>
                <w:sz w:val="18"/>
              </w:rPr>
              <w:t>:</w:t>
            </w:r>
            <w:r>
              <w:rPr>
                <w:sz w:val="18"/>
              </w:rPr>
              <w:t>:=</w:t>
            </w:r>
          </w:p>
        </w:tc>
        <w:tc>
          <w:tcPr>
            <w:tcW w:w="2514" w:type="dxa"/>
            <w:tcBorders>
              <w:top w:val="single" w:sz="4" w:space="0" w:color="auto"/>
              <w:left w:val="single" w:sz="4" w:space="0" w:color="auto"/>
              <w:bottom w:val="single" w:sz="4" w:space="0" w:color="auto"/>
              <w:right w:val="single" w:sz="4" w:space="0" w:color="auto"/>
            </w:tcBorders>
            <w:hideMark/>
          </w:tcPr>
          <w:p w14:paraId="53929F64" w14:textId="77777777" w:rsidR="00D822B5" w:rsidRDefault="00D822B5" w:rsidP="00521E1B">
            <w:pPr>
              <w:pStyle w:val="TABLE-cell"/>
              <w:keepNext/>
              <w:rPr>
                <w:sz w:val="18"/>
              </w:rPr>
            </w:pPr>
            <w:r>
              <w:rPr>
                <w:sz w:val="18"/>
              </w:rPr>
              <w:t>mechanism_id(2)</w:t>
            </w:r>
          </w:p>
        </w:tc>
      </w:tr>
      <w:tr w:rsidR="00D822B5" w14:paraId="0F8FC620" w14:textId="77777777" w:rsidTr="00077BDE">
        <w:trPr>
          <w:cantSplit/>
          <w:jc w:val="center"/>
        </w:trPr>
        <w:tc>
          <w:tcPr>
            <w:tcW w:w="6772" w:type="dxa"/>
            <w:tcBorders>
              <w:top w:val="single" w:sz="4" w:space="0" w:color="auto"/>
              <w:left w:val="single" w:sz="4" w:space="0" w:color="auto"/>
              <w:bottom w:val="single" w:sz="4" w:space="0" w:color="auto"/>
              <w:right w:val="single" w:sz="4" w:space="0" w:color="auto"/>
            </w:tcBorders>
            <w:hideMark/>
          </w:tcPr>
          <w:p w14:paraId="159B0B1B" w14:textId="77777777" w:rsidR="00D822B5" w:rsidRDefault="00D822B5" w:rsidP="00521E1B">
            <w:pPr>
              <w:pStyle w:val="TABLE-cell"/>
              <w:keepNext/>
              <w:rPr>
                <w:sz w:val="18"/>
              </w:rPr>
            </w:pPr>
            <w:r>
              <w:rPr>
                <w:sz w:val="18"/>
              </w:rPr>
              <w:t>COSEM_high_level_security_mechanism_name_using_MD5</w:t>
            </w:r>
            <w:r w:rsidR="00077BDE">
              <w:rPr>
                <w:sz w:val="18"/>
              </w:rPr>
              <w:t>:</w:t>
            </w:r>
            <w:r>
              <w:rPr>
                <w:sz w:val="18"/>
              </w:rPr>
              <w:t>:=</w:t>
            </w:r>
          </w:p>
        </w:tc>
        <w:tc>
          <w:tcPr>
            <w:tcW w:w="2514" w:type="dxa"/>
            <w:tcBorders>
              <w:top w:val="single" w:sz="4" w:space="0" w:color="auto"/>
              <w:left w:val="single" w:sz="4" w:space="0" w:color="auto"/>
              <w:bottom w:val="single" w:sz="4" w:space="0" w:color="auto"/>
              <w:right w:val="single" w:sz="4" w:space="0" w:color="auto"/>
            </w:tcBorders>
            <w:hideMark/>
          </w:tcPr>
          <w:p w14:paraId="7805BF7B" w14:textId="77777777" w:rsidR="00D822B5" w:rsidRDefault="00D822B5" w:rsidP="00521E1B">
            <w:pPr>
              <w:pStyle w:val="TABLE-cell"/>
              <w:keepNext/>
              <w:rPr>
                <w:sz w:val="18"/>
              </w:rPr>
            </w:pPr>
            <w:r>
              <w:rPr>
                <w:sz w:val="18"/>
              </w:rPr>
              <w:t>mechanism_id(3)</w:t>
            </w:r>
          </w:p>
        </w:tc>
      </w:tr>
      <w:tr w:rsidR="00D822B5" w14:paraId="78CE50FA" w14:textId="77777777" w:rsidTr="00077BDE">
        <w:trPr>
          <w:cantSplit/>
          <w:jc w:val="center"/>
        </w:trPr>
        <w:tc>
          <w:tcPr>
            <w:tcW w:w="6772" w:type="dxa"/>
            <w:tcBorders>
              <w:top w:val="single" w:sz="4" w:space="0" w:color="auto"/>
              <w:left w:val="single" w:sz="4" w:space="0" w:color="auto"/>
              <w:bottom w:val="single" w:sz="4" w:space="0" w:color="auto"/>
              <w:right w:val="single" w:sz="4" w:space="0" w:color="auto"/>
            </w:tcBorders>
            <w:hideMark/>
          </w:tcPr>
          <w:p w14:paraId="19B07798" w14:textId="77777777" w:rsidR="00D822B5" w:rsidRDefault="00D822B5" w:rsidP="00521E1B">
            <w:pPr>
              <w:pStyle w:val="TABLE-cell"/>
              <w:keepNext/>
              <w:rPr>
                <w:sz w:val="18"/>
              </w:rPr>
            </w:pPr>
            <w:r>
              <w:rPr>
                <w:sz w:val="18"/>
              </w:rPr>
              <w:t>COSEM_high_level_security_mechanism_name_using_SHA-1</w:t>
            </w:r>
            <w:r w:rsidR="00077BDE">
              <w:rPr>
                <w:sz w:val="18"/>
              </w:rPr>
              <w:t>:</w:t>
            </w:r>
            <w:r>
              <w:rPr>
                <w:sz w:val="18"/>
              </w:rPr>
              <w:t>:=</w:t>
            </w:r>
          </w:p>
        </w:tc>
        <w:tc>
          <w:tcPr>
            <w:tcW w:w="2514" w:type="dxa"/>
            <w:tcBorders>
              <w:top w:val="single" w:sz="4" w:space="0" w:color="auto"/>
              <w:left w:val="single" w:sz="4" w:space="0" w:color="auto"/>
              <w:bottom w:val="single" w:sz="4" w:space="0" w:color="auto"/>
              <w:right w:val="single" w:sz="4" w:space="0" w:color="auto"/>
            </w:tcBorders>
            <w:hideMark/>
          </w:tcPr>
          <w:p w14:paraId="21E8BE04" w14:textId="77777777" w:rsidR="00D822B5" w:rsidRDefault="00D822B5" w:rsidP="00521E1B">
            <w:pPr>
              <w:pStyle w:val="TABLE-cell"/>
              <w:keepNext/>
              <w:rPr>
                <w:sz w:val="18"/>
              </w:rPr>
            </w:pPr>
            <w:r>
              <w:rPr>
                <w:sz w:val="18"/>
              </w:rPr>
              <w:t>mechanism_id(4)</w:t>
            </w:r>
          </w:p>
        </w:tc>
      </w:tr>
      <w:tr w:rsidR="00D822B5" w14:paraId="0F68A4FB" w14:textId="77777777" w:rsidTr="00077BDE">
        <w:trPr>
          <w:cantSplit/>
          <w:jc w:val="center"/>
        </w:trPr>
        <w:tc>
          <w:tcPr>
            <w:tcW w:w="6772" w:type="dxa"/>
            <w:tcBorders>
              <w:top w:val="single" w:sz="4" w:space="0" w:color="auto"/>
              <w:left w:val="single" w:sz="4" w:space="0" w:color="auto"/>
              <w:bottom w:val="single" w:sz="4" w:space="0" w:color="auto"/>
              <w:right w:val="single" w:sz="4" w:space="0" w:color="auto"/>
            </w:tcBorders>
            <w:hideMark/>
          </w:tcPr>
          <w:p w14:paraId="1E05897F" w14:textId="77777777" w:rsidR="00D822B5" w:rsidRDefault="0085778A" w:rsidP="00521E1B">
            <w:pPr>
              <w:pStyle w:val="TABLE-cell"/>
              <w:keepNext/>
              <w:rPr>
                <w:sz w:val="18"/>
              </w:rPr>
            </w:pPr>
            <w:r>
              <w:rPr>
                <w:sz w:val="18"/>
              </w:rPr>
              <w:t>COSEM_high_level_security_mechanism_name_u</w:t>
            </w:r>
            <w:r w:rsidR="00D822B5">
              <w:rPr>
                <w:sz w:val="18"/>
              </w:rPr>
              <w:t>sing_GMAC</w:t>
            </w:r>
            <w:r w:rsidR="00077BDE">
              <w:rPr>
                <w:sz w:val="18"/>
              </w:rPr>
              <w:t>:</w:t>
            </w:r>
            <w:r w:rsidR="00D822B5">
              <w:rPr>
                <w:sz w:val="18"/>
              </w:rPr>
              <w:t>:=</w:t>
            </w:r>
          </w:p>
        </w:tc>
        <w:tc>
          <w:tcPr>
            <w:tcW w:w="2514" w:type="dxa"/>
            <w:tcBorders>
              <w:top w:val="single" w:sz="4" w:space="0" w:color="auto"/>
              <w:left w:val="single" w:sz="4" w:space="0" w:color="auto"/>
              <w:bottom w:val="single" w:sz="4" w:space="0" w:color="auto"/>
              <w:right w:val="single" w:sz="4" w:space="0" w:color="auto"/>
            </w:tcBorders>
            <w:hideMark/>
          </w:tcPr>
          <w:p w14:paraId="55789E95" w14:textId="77777777" w:rsidR="00D822B5" w:rsidRDefault="00D822B5" w:rsidP="00521E1B">
            <w:pPr>
              <w:pStyle w:val="TABLE-cell"/>
              <w:keepNext/>
              <w:rPr>
                <w:sz w:val="18"/>
              </w:rPr>
            </w:pPr>
            <w:r>
              <w:rPr>
                <w:sz w:val="18"/>
              </w:rPr>
              <w:t>mechanism_id(5)</w:t>
            </w:r>
          </w:p>
        </w:tc>
      </w:tr>
      <w:tr w:rsidR="00D822B5" w14:paraId="58E4FD78" w14:textId="77777777" w:rsidTr="00077BDE">
        <w:trPr>
          <w:cantSplit/>
          <w:jc w:val="center"/>
        </w:trPr>
        <w:tc>
          <w:tcPr>
            <w:tcW w:w="6772" w:type="dxa"/>
            <w:tcBorders>
              <w:top w:val="single" w:sz="4" w:space="0" w:color="auto"/>
              <w:left w:val="single" w:sz="4" w:space="0" w:color="auto"/>
              <w:bottom w:val="single" w:sz="4" w:space="0" w:color="auto"/>
              <w:right w:val="single" w:sz="4" w:space="0" w:color="auto"/>
            </w:tcBorders>
            <w:hideMark/>
          </w:tcPr>
          <w:p w14:paraId="3C8DE569" w14:textId="77777777" w:rsidR="00D822B5" w:rsidRDefault="0085778A" w:rsidP="00521E1B">
            <w:pPr>
              <w:pStyle w:val="TABLE-cell"/>
              <w:keepNext/>
              <w:rPr>
                <w:sz w:val="18"/>
              </w:rPr>
            </w:pPr>
            <w:r>
              <w:rPr>
                <w:sz w:val="18"/>
              </w:rPr>
              <w:t>COSEM_high_level_security_mechanism_name_u</w:t>
            </w:r>
            <w:r w:rsidR="00D822B5">
              <w:rPr>
                <w:sz w:val="18"/>
              </w:rPr>
              <w:t>sing_SHA-256</w:t>
            </w:r>
            <w:r w:rsidR="00077BDE">
              <w:rPr>
                <w:sz w:val="18"/>
              </w:rPr>
              <w:t>:</w:t>
            </w:r>
            <w:r w:rsidR="00D822B5">
              <w:rPr>
                <w:sz w:val="18"/>
              </w:rPr>
              <w:t>:=</w:t>
            </w:r>
          </w:p>
        </w:tc>
        <w:tc>
          <w:tcPr>
            <w:tcW w:w="2514" w:type="dxa"/>
            <w:tcBorders>
              <w:top w:val="single" w:sz="4" w:space="0" w:color="auto"/>
              <w:left w:val="single" w:sz="4" w:space="0" w:color="auto"/>
              <w:bottom w:val="single" w:sz="4" w:space="0" w:color="auto"/>
              <w:right w:val="single" w:sz="4" w:space="0" w:color="auto"/>
            </w:tcBorders>
            <w:hideMark/>
          </w:tcPr>
          <w:p w14:paraId="2AA6B7C6" w14:textId="77777777" w:rsidR="00D822B5" w:rsidRDefault="00D822B5" w:rsidP="00521E1B">
            <w:pPr>
              <w:pStyle w:val="TABLE-cell"/>
              <w:keepNext/>
              <w:rPr>
                <w:sz w:val="18"/>
              </w:rPr>
            </w:pPr>
            <w:r>
              <w:rPr>
                <w:sz w:val="18"/>
              </w:rPr>
              <w:t>mechanism_id(6)</w:t>
            </w:r>
          </w:p>
        </w:tc>
      </w:tr>
      <w:tr w:rsidR="00D822B5" w14:paraId="48815E87" w14:textId="77777777" w:rsidTr="00077BDE">
        <w:trPr>
          <w:cantSplit/>
          <w:jc w:val="center"/>
        </w:trPr>
        <w:tc>
          <w:tcPr>
            <w:tcW w:w="6772" w:type="dxa"/>
            <w:tcBorders>
              <w:top w:val="single" w:sz="4" w:space="0" w:color="auto"/>
              <w:left w:val="single" w:sz="4" w:space="0" w:color="auto"/>
              <w:bottom w:val="single" w:sz="4" w:space="0" w:color="auto"/>
              <w:right w:val="single" w:sz="4" w:space="0" w:color="auto"/>
            </w:tcBorders>
            <w:hideMark/>
          </w:tcPr>
          <w:p w14:paraId="63DCDCED" w14:textId="77777777" w:rsidR="00D822B5" w:rsidRDefault="0085778A" w:rsidP="00521E1B">
            <w:pPr>
              <w:pStyle w:val="TABLE-cell"/>
              <w:keepNext/>
              <w:rPr>
                <w:sz w:val="18"/>
              </w:rPr>
            </w:pPr>
            <w:r>
              <w:rPr>
                <w:sz w:val="18"/>
              </w:rPr>
              <w:t>COSEM_high_level_security_mechanism_name_u</w:t>
            </w:r>
            <w:r w:rsidR="00D822B5">
              <w:rPr>
                <w:sz w:val="18"/>
              </w:rPr>
              <w:t>sing_ECDSA</w:t>
            </w:r>
            <w:r w:rsidR="00077BDE">
              <w:rPr>
                <w:sz w:val="18"/>
              </w:rPr>
              <w:t>:</w:t>
            </w:r>
            <w:r w:rsidR="00D822B5">
              <w:rPr>
                <w:sz w:val="18"/>
              </w:rPr>
              <w:t>:=</w:t>
            </w:r>
          </w:p>
        </w:tc>
        <w:tc>
          <w:tcPr>
            <w:tcW w:w="2514" w:type="dxa"/>
            <w:tcBorders>
              <w:top w:val="single" w:sz="4" w:space="0" w:color="auto"/>
              <w:left w:val="single" w:sz="4" w:space="0" w:color="auto"/>
              <w:bottom w:val="single" w:sz="4" w:space="0" w:color="auto"/>
              <w:right w:val="single" w:sz="4" w:space="0" w:color="auto"/>
            </w:tcBorders>
            <w:hideMark/>
          </w:tcPr>
          <w:p w14:paraId="2B14655D" w14:textId="77777777" w:rsidR="00D822B5" w:rsidRDefault="00D822B5" w:rsidP="00521E1B">
            <w:pPr>
              <w:pStyle w:val="TABLE-cell"/>
              <w:keepNext/>
              <w:rPr>
                <w:sz w:val="18"/>
              </w:rPr>
            </w:pPr>
            <w:r>
              <w:rPr>
                <w:sz w:val="18"/>
              </w:rPr>
              <w:t>mechanism_id(7)</w:t>
            </w:r>
          </w:p>
        </w:tc>
      </w:tr>
      <w:tr w:rsidR="00D822B5" w14:paraId="259824B1" w14:textId="77777777" w:rsidTr="00077BDE">
        <w:trPr>
          <w:cantSplit/>
          <w:jc w:val="center"/>
        </w:trPr>
        <w:tc>
          <w:tcPr>
            <w:tcW w:w="9286" w:type="dxa"/>
            <w:gridSpan w:val="2"/>
            <w:tcBorders>
              <w:top w:val="single" w:sz="4" w:space="0" w:color="auto"/>
              <w:left w:val="single" w:sz="4" w:space="0" w:color="auto"/>
              <w:bottom w:val="single" w:sz="4" w:space="0" w:color="auto"/>
              <w:right w:val="single" w:sz="4" w:space="0" w:color="auto"/>
            </w:tcBorders>
            <w:hideMark/>
          </w:tcPr>
          <w:p w14:paraId="26142E4C" w14:textId="77777777" w:rsidR="00D822B5" w:rsidRDefault="00D822B5" w:rsidP="00521E1B">
            <w:pPr>
              <w:pStyle w:val="TABLE-cell"/>
              <w:keepNext/>
              <w:rPr>
                <w:sz w:val="18"/>
              </w:rPr>
            </w:pPr>
            <w:r>
              <w:rPr>
                <w:sz w:val="18"/>
              </w:rPr>
              <w:t>NOTE 1</w:t>
            </w:r>
            <w:r w:rsidR="00B67C8A">
              <w:rPr>
                <w:sz w:val="18"/>
              </w:rPr>
              <w:t> </w:t>
            </w:r>
            <w:r>
              <w:rPr>
                <w:sz w:val="18"/>
              </w:rPr>
              <w:t>With mechanism_id(2), the method of processing the challenge is secret.</w:t>
            </w:r>
          </w:p>
          <w:p w14:paraId="6F40D77F" w14:textId="77777777" w:rsidR="00D822B5" w:rsidRDefault="00D822B5" w:rsidP="00521E1B">
            <w:pPr>
              <w:pStyle w:val="TABLE-cell"/>
              <w:keepNext/>
              <w:rPr>
                <w:sz w:val="18"/>
              </w:rPr>
            </w:pPr>
            <w:r>
              <w:rPr>
                <w:sz w:val="18"/>
              </w:rPr>
              <w:t>NOTE 2</w:t>
            </w:r>
            <w:r w:rsidR="00B67C8A">
              <w:rPr>
                <w:sz w:val="18"/>
              </w:rPr>
              <w:t> </w:t>
            </w:r>
            <w:r>
              <w:rPr>
                <w:sz w:val="18"/>
              </w:rPr>
              <w:t>The use of authentication mechanisms 3 and 4 are not recommended for new implementations.</w:t>
            </w:r>
          </w:p>
        </w:tc>
      </w:tr>
    </w:tbl>
    <w:p w14:paraId="58C45006" w14:textId="77777777" w:rsidR="00B67C8A" w:rsidRDefault="00B67C8A" w:rsidP="00B67C8A">
      <w:pPr>
        <w:pStyle w:val="NOTE"/>
      </w:pPr>
    </w:p>
    <w:p w14:paraId="7E3ED915" w14:textId="77777777" w:rsidR="00D822B5" w:rsidRPr="00313996" w:rsidRDefault="00D822B5" w:rsidP="00B67C8A">
      <w:pPr>
        <w:pStyle w:val="PARAGRAPH"/>
      </w:pPr>
      <w:r>
        <w:t>When the Authentication_Mechanism_Name is present in the COSEM-OPEN service, the authentication functional unit o</w:t>
      </w:r>
      <w:r w:rsidRPr="00313996">
        <w:t xml:space="preserve">f the A-ASSOCIATE service shall be selected. The process of LLS and HLS authentication is described in </w:t>
      </w:r>
      <w:r w:rsidRPr="00313996">
        <w:fldChar w:fldCharType="begin" w:fldLock="1"/>
      </w:r>
      <w:r w:rsidRPr="00313996">
        <w:instrText xml:space="preserve"> REF _Ref373697227 \r \h </w:instrText>
      </w:r>
      <w:r w:rsidR="00313996">
        <w:instrText xml:space="preserve"> \* MERGEFORMAT </w:instrText>
      </w:r>
      <w:r w:rsidRPr="00313996">
        <w:fldChar w:fldCharType="separate"/>
      </w:r>
      <w:r w:rsidR="00811F07" w:rsidRPr="00313996">
        <w:t>5.2.2.2</w:t>
      </w:r>
      <w:r w:rsidRPr="00313996">
        <w:fldChar w:fldCharType="end"/>
      </w:r>
      <w:r w:rsidRPr="00313996">
        <w:t xml:space="preserve"> and in </w:t>
      </w:r>
      <w:r w:rsidRPr="00313996">
        <w:fldChar w:fldCharType="begin" w:fldLock="1"/>
      </w:r>
      <w:r w:rsidRPr="00313996">
        <w:instrText xml:space="preserve"> REF _Ref373414153 \r \h </w:instrText>
      </w:r>
      <w:r w:rsidR="00313996">
        <w:instrText xml:space="preserve"> \* MERGEFORMAT </w:instrText>
      </w:r>
      <w:r w:rsidRPr="00313996">
        <w:fldChar w:fldCharType="separate"/>
      </w:r>
      <w:r w:rsidR="00811F07" w:rsidRPr="00313996">
        <w:t>5.7.3</w:t>
      </w:r>
      <w:r w:rsidRPr="00313996">
        <w:fldChar w:fldCharType="end"/>
      </w:r>
      <w:r w:rsidRPr="00313996">
        <w:t>.</w:t>
      </w:r>
    </w:p>
    <w:p w14:paraId="4C1AF1D7" w14:textId="77777777" w:rsidR="00D822B5" w:rsidRPr="00313996" w:rsidRDefault="00D822B5" w:rsidP="00D822B5">
      <w:pPr>
        <w:pStyle w:val="Heading4"/>
      </w:pPr>
      <w:bookmarkStart w:id="4290" w:name="_Toc392501370"/>
      <w:bookmarkStart w:id="4291" w:name="_Toc386404981"/>
      <w:bookmarkStart w:id="4292" w:name="_Ref383804383"/>
      <w:bookmarkStart w:id="4293" w:name="_Ref421559523"/>
      <w:bookmarkStart w:id="4294" w:name="_Toc437856565"/>
      <w:r w:rsidRPr="00313996">
        <w:t>Cryptographic algorithm ID-s</w:t>
      </w:r>
      <w:bookmarkEnd w:id="4290"/>
      <w:bookmarkEnd w:id="4291"/>
      <w:bookmarkEnd w:id="4292"/>
      <w:bookmarkEnd w:id="4293"/>
      <w:bookmarkEnd w:id="4294"/>
      <w:r w:rsidRPr="00313996">
        <w:fldChar w:fldCharType="begin"/>
      </w:r>
      <w:r w:rsidRPr="00313996">
        <w:instrText xml:space="preserve"> XE "Cryptographic algorithm IDs" </w:instrText>
      </w:r>
      <w:r w:rsidRPr="00313996">
        <w:fldChar w:fldCharType="end"/>
      </w:r>
      <w:r w:rsidRPr="00313996">
        <w:fldChar w:fldCharType="begin"/>
      </w:r>
      <w:r w:rsidRPr="00313996">
        <w:instrText xml:space="preserve"> XE "COSEM Cryptographic algorithm ID-s" </w:instrText>
      </w:r>
      <w:r w:rsidRPr="00313996">
        <w:fldChar w:fldCharType="end"/>
      </w:r>
    </w:p>
    <w:p w14:paraId="40BC9EA5" w14:textId="77777777" w:rsidR="00D822B5" w:rsidRPr="00313996" w:rsidRDefault="00D822B5" w:rsidP="00B67C8A">
      <w:pPr>
        <w:pStyle w:val="PARAGRAPH"/>
      </w:pPr>
      <w:r w:rsidRPr="00313996">
        <w:t xml:space="preserve">Cryptographic algorithm IDs identify the algorithm for which a derived secret symmetrical key will be used. See </w:t>
      </w:r>
      <w:r w:rsidRPr="00313996">
        <w:fldChar w:fldCharType="begin" w:fldLock="1"/>
      </w:r>
      <w:r w:rsidRPr="00313996">
        <w:instrText xml:space="preserve"> REF _Ref342163082 \r \h </w:instrText>
      </w:r>
      <w:r w:rsidR="00313996">
        <w:instrText xml:space="preserve"> \* MERGEFORMAT </w:instrText>
      </w:r>
      <w:r w:rsidRPr="00313996">
        <w:fldChar w:fldCharType="separate"/>
      </w:r>
      <w:r w:rsidR="00811F07" w:rsidRPr="00313996">
        <w:t>5.3.4.6.5</w:t>
      </w:r>
      <w:r w:rsidRPr="00313996">
        <w:fldChar w:fldCharType="end"/>
      </w:r>
      <w:r w:rsidRPr="00313996">
        <w:t>.</w:t>
      </w:r>
    </w:p>
    <w:p w14:paraId="1F1EFC1B" w14:textId="77777777" w:rsidR="00D822B5" w:rsidRPr="00313996" w:rsidRDefault="00D822B5" w:rsidP="00B67C8A">
      <w:pPr>
        <w:pStyle w:val="PARAGRAPH"/>
      </w:pPr>
      <w:r w:rsidRPr="00313996">
        <w:t>Cryptographic algorithms are identified by the following general object identifier value:</w:t>
      </w:r>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0"/>
      </w:tblGrid>
      <w:tr w:rsidR="00D822B5" w:rsidRPr="00313996" w14:paraId="4B0212CB" w14:textId="77777777" w:rsidTr="00077BDE">
        <w:trPr>
          <w:cantSplit/>
          <w:jc w:val="center"/>
        </w:trPr>
        <w:tc>
          <w:tcPr>
            <w:tcW w:w="9286" w:type="dxa"/>
            <w:tcBorders>
              <w:top w:val="single" w:sz="4" w:space="0" w:color="auto"/>
              <w:left w:val="single" w:sz="4" w:space="0" w:color="auto"/>
              <w:bottom w:val="single" w:sz="4" w:space="0" w:color="auto"/>
              <w:right w:val="single" w:sz="4" w:space="0" w:color="auto"/>
            </w:tcBorders>
            <w:hideMark/>
          </w:tcPr>
          <w:p w14:paraId="02BA5B53" w14:textId="77777777" w:rsidR="00D822B5" w:rsidRPr="00313996" w:rsidRDefault="00D822B5" w:rsidP="00521E1B">
            <w:pPr>
              <w:pStyle w:val="TABLE-cell"/>
              <w:keepNext/>
              <w:rPr>
                <w:sz w:val="18"/>
              </w:rPr>
            </w:pPr>
            <w:r w:rsidRPr="00313996">
              <w:rPr>
                <w:sz w:val="18"/>
              </w:rPr>
              <w:t>COSEM_Cryptographic_Algorithm_Id</w:t>
            </w:r>
            <w:r w:rsidR="00077BDE" w:rsidRPr="00313996">
              <w:rPr>
                <w:sz w:val="18"/>
              </w:rPr>
              <w:t>:</w:t>
            </w:r>
            <w:r w:rsidRPr="00313996">
              <w:rPr>
                <w:sz w:val="18"/>
              </w:rPr>
              <w:t>:=</w:t>
            </w:r>
          </w:p>
          <w:p w14:paraId="424E2584" w14:textId="2DD91EE6" w:rsidR="00D822B5" w:rsidRPr="00313996" w:rsidRDefault="00D822B5" w:rsidP="00521E1B">
            <w:pPr>
              <w:pStyle w:val="PARAGRAPH"/>
              <w:keepNext/>
              <w:rPr>
                <w:color w:val="000000"/>
              </w:rPr>
            </w:pPr>
            <w:r w:rsidRPr="00313996">
              <w:rPr>
                <w:sz w:val="18"/>
              </w:rPr>
              <w:t xml:space="preserve">{joint-iso-ccitt(2) country(16) country-name(756) identified-organization(5) </w:t>
            </w:r>
            <w:del w:id="4295" w:author="John Cowburn" w:date="2021-04-16T13:59:00Z">
              <w:r w:rsidRPr="00313996" w:rsidDel="00635BE8">
                <w:rPr>
                  <w:sz w:val="18"/>
                </w:rPr>
                <w:delText>DLMS</w:delText>
              </w:r>
            </w:del>
            <w:ins w:id="4296" w:author="John Cowburn" w:date="2021-04-16T13:59:00Z">
              <w:r w:rsidR="00635BE8">
                <w:rPr>
                  <w:sz w:val="18"/>
                </w:rPr>
                <w:t>DLMS®</w:t>
              </w:r>
            </w:ins>
            <w:r w:rsidRPr="00313996">
              <w:rPr>
                <w:sz w:val="18"/>
              </w:rPr>
              <w:t>-UA(8) cryptographic-algorithms (3) algorithm_id(x)}</w:t>
            </w:r>
          </w:p>
        </w:tc>
      </w:tr>
    </w:tbl>
    <w:p w14:paraId="2997DE6C" w14:textId="77777777" w:rsidR="00313996" w:rsidRDefault="00313996" w:rsidP="00313996">
      <w:pPr>
        <w:pStyle w:val="NOTE"/>
      </w:pPr>
    </w:p>
    <w:p w14:paraId="423CA58F" w14:textId="77777777" w:rsidR="00D822B5" w:rsidRPr="00313996" w:rsidRDefault="00D822B5" w:rsidP="00B67C8A">
      <w:pPr>
        <w:pStyle w:val="PARAGRAPH"/>
      </w:pPr>
      <w:r w:rsidRPr="00313996">
        <w:t>The values of the algorithm_id-s are s</w:t>
      </w:r>
      <w:r w:rsidR="0085778A" w:rsidRPr="00313996">
        <w:t>h</w:t>
      </w:r>
      <w:r w:rsidRPr="00313996">
        <w:t xml:space="preserve">own in </w:t>
      </w:r>
      <w:r w:rsidRPr="00313996">
        <w:fldChar w:fldCharType="begin" w:fldLock="1"/>
      </w:r>
      <w:r w:rsidRPr="00313996">
        <w:instrText xml:space="preserve"> REF _Ref383804188 \h  \* MERGEFORMAT </w:instrText>
      </w:r>
      <w:r w:rsidRPr="00313996">
        <w:fldChar w:fldCharType="separate"/>
      </w:r>
      <w:r w:rsidR="00811F07" w:rsidRPr="00313996">
        <w:t xml:space="preserve">Table </w:t>
      </w:r>
      <w:r w:rsidR="00811F07" w:rsidRPr="00313996">
        <w:rPr>
          <w:noProof/>
        </w:rPr>
        <w:t>66</w:t>
      </w:r>
      <w:r w:rsidRPr="00313996">
        <w:fldChar w:fldCharType="end"/>
      </w:r>
      <w:r w:rsidRPr="00313996">
        <w:t xml:space="preserve">. See also </w:t>
      </w:r>
      <w:r w:rsidRPr="00313996">
        <w:fldChar w:fldCharType="begin" w:fldLock="1"/>
      </w:r>
      <w:r w:rsidRPr="00313996">
        <w:instrText xml:space="preserve"> REF _Ref381347003 \h  \* MERGEFORMAT </w:instrText>
      </w:r>
      <w:r w:rsidRPr="00313996">
        <w:fldChar w:fldCharType="separate"/>
      </w:r>
      <w:r w:rsidR="00811F07" w:rsidRPr="00313996">
        <w:t xml:space="preserve">Table </w:t>
      </w:r>
      <w:r w:rsidR="00811F07" w:rsidRPr="00313996">
        <w:rPr>
          <w:noProof/>
        </w:rPr>
        <w:t>8</w:t>
      </w:r>
      <w:r w:rsidRPr="00313996">
        <w:fldChar w:fldCharType="end"/>
      </w:r>
      <w:r w:rsidRPr="00313996">
        <w:t>.</w:t>
      </w:r>
    </w:p>
    <w:p w14:paraId="2BA82E00" w14:textId="3B0FF36D" w:rsidR="00D822B5" w:rsidRDefault="00D822B5" w:rsidP="00D822B5">
      <w:pPr>
        <w:pStyle w:val="TABLE-title"/>
      </w:pPr>
      <w:bookmarkStart w:id="4297" w:name="_Ref383804188"/>
      <w:bookmarkStart w:id="4298" w:name="_Toc392501935"/>
      <w:bookmarkStart w:id="4299" w:name="_Toc386405105"/>
      <w:bookmarkStart w:id="4300" w:name="_Toc437856797"/>
      <w:bookmarkStart w:id="4301" w:name="_Toc97127508"/>
      <w:r w:rsidRPr="00313996">
        <w:lastRenderedPageBreak/>
        <w:t xml:space="preserve">Table </w:t>
      </w:r>
      <w:fldSimple w:instr=" SEQ Table \* ARABIC ">
        <w:r w:rsidR="00DC4BE9">
          <w:rPr>
            <w:noProof/>
          </w:rPr>
          <w:t>66</w:t>
        </w:r>
      </w:fldSimple>
      <w:bookmarkEnd w:id="4297"/>
      <w:r w:rsidRPr="00313996">
        <w:t xml:space="preserve"> – Cryptographic algorithm ID-s</w:t>
      </w:r>
      <w:bookmarkEnd w:id="4298"/>
      <w:bookmarkEnd w:id="4299"/>
      <w:bookmarkEnd w:id="4300"/>
      <w:bookmarkEnd w:id="4301"/>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82"/>
        <w:gridCol w:w="2988"/>
      </w:tblGrid>
      <w:tr w:rsidR="00D822B5" w14:paraId="08650A6D" w14:textId="77777777" w:rsidTr="00077BDE">
        <w:trPr>
          <w:cantSplit/>
          <w:jc w:val="center"/>
        </w:trPr>
        <w:tc>
          <w:tcPr>
            <w:tcW w:w="6204" w:type="dxa"/>
            <w:tcBorders>
              <w:top w:val="single" w:sz="4" w:space="0" w:color="auto"/>
              <w:left w:val="single" w:sz="4" w:space="0" w:color="auto"/>
              <w:bottom w:val="single" w:sz="4" w:space="0" w:color="auto"/>
              <w:right w:val="single" w:sz="4" w:space="0" w:color="auto"/>
            </w:tcBorders>
            <w:hideMark/>
          </w:tcPr>
          <w:p w14:paraId="6DF981AD" w14:textId="77777777" w:rsidR="00D822B5" w:rsidRDefault="00D822B5" w:rsidP="00521E1B">
            <w:pPr>
              <w:pStyle w:val="TABLE-cell"/>
              <w:keepNext/>
              <w:rPr>
                <w:sz w:val="18"/>
              </w:rPr>
            </w:pPr>
            <w:r>
              <w:rPr>
                <w:sz w:val="18"/>
              </w:rPr>
              <w:t>COSEM_cryptographic_algorithm_name_aes-gcm-128</w:t>
            </w:r>
            <w:r w:rsidR="00077BDE">
              <w:rPr>
                <w:sz w:val="18"/>
              </w:rPr>
              <w:t>:</w:t>
            </w:r>
            <w:r>
              <w:rPr>
                <w:sz w:val="18"/>
              </w:rPr>
              <w:t>:=</w:t>
            </w:r>
          </w:p>
        </w:tc>
        <w:tc>
          <w:tcPr>
            <w:tcW w:w="3082" w:type="dxa"/>
            <w:tcBorders>
              <w:top w:val="single" w:sz="4" w:space="0" w:color="auto"/>
              <w:left w:val="single" w:sz="4" w:space="0" w:color="auto"/>
              <w:bottom w:val="single" w:sz="4" w:space="0" w:color="auto"/>
              <w:right w:val="single" w:sz="4" w:space="0" w:color="auto"/>
            </w:tcBorders>
            <w:hideMark/>
          </w:tcPr>
          <w:p w14:paraId="17F0B539" w14:textId="77777777" w:rsidR="00D822B5" w:rsidRDefault="00D822B5" w:rsidP="00521E1B">
            <w:pPr>
              <w:pStyle w:val="TABLE-cell"/>
              <w:keepNext/>
              <w:rPr>
                <w:sz w:val="18"/>
              </w:rPr>
            </w:pPr>
            <w:r>
              <w:rPr>
                <w:sz w:val="18"/>
              </w:rPr>
              <w:t>algorithm_id(0)</w:t>
            </w:r>
          </w:p>
        </w:tc>
      </w:tr>
      <w:tr w:rsidR="00D822B5" w14:paraId="5DF6EDEE" w14:textId="77777777" w:rsidTr="00077BDE">
        <w:trPr>
          <w:cantSplit/>
          <w:jc w:val="center"/>
        </w:trPr>
        <w:tc>
          <w:tcPr>
            <w:tcW w:w="6204" w:type="dxa"/>
            <w:tcBorders>
              <w:top w:val="single" w:sz="4" w:space="0" w:color="auto"/>
              <w:left w:val="single" w:sz="4" w:space="0" w:color="auto"/>
              <w:bottom w:val="single" w:sz="4" w:space="0" w:color="auto"/>
              <w:right w:val="single" w:sz="4" w:space="0" w:color="auto"/>
            </w:tcBorders>
            <w:hideMark/>
          </w:tcPr>
          <w:p w14:paraId="274DAC59" w14:textId="77777777" w:rsidR="00D822B5" w:rsidRDefault="00D822B5" w:rsidP="00521E1B">
            <w:pPr>
              <w:pStyle w:val="TABLE-cell"/>
              <w:keepNext/>
              <w:rPr>
                <w:sz w:val="18"/>
              </w:rPr>
            </w:pPr>
            <w:r>
              <w:rPr>
                <w:sz w:val="18"/>
              </w:rPr>
              <w:t>COSEM_cryptographic_algorithm_name_aes-gcm-256</w:t>
            </w:r>
            <w:r w:rsidR="00077BDE">
              <w:rPr>
                <w:sz w:val="18"/>
              </w:rPr>
              <w:t>:</w:t>
            </w:r>
            <w:r>
              <w:rPr>
                <w:sz w:val="18"/>
              </w:rPr>
              <w:t>:=</w:t>
            </w:r>
          </w:p>
        </w:tc>
        <w:tc>
          <w:tcPr>
            <w:tcW w:w="3082" w:type="dxa"/>
            <w:tcBorders>
              <w:top w:val="single" w:sz="4" w:space="0" w:color="auto"/>
              <w:left w:val="single" w:sz="4" w:space="0" w:color="auto"/>
              <w:bottom w:val="single" w:sz="4" w:space="0" w:color="auto"/>
              <w:right w:val="single" w:sz="4" w:space="0" w:color="auto"/>
            </w:tcBorders>
            <w:hideMark/>
          </w:tcPr>
          <w:p w14:paraId="69D9A760" w14:textId="77777777" w:rsidR="00D822B5" w:rsidRDefault="00D822B5" w:rsidP="00521E1B">
            <w:pPr>
              <w:pStyle w:val="TABLE-cell"/>
              <w:keepNext/>
              <w:rPr>
                <w:sz w:val="18"/>
              </w:rPr>
            </w:pPr>
            <w:r>
              <w:rPr>
                <w:sz w:val="18"/>
              </w:rPr>
              <w:t>algorithm_id(1)</w:t>
            </w:r>
          </w:p>
        </w:tc>
      </w:tr>
      <w:tr w:rsidR="00D822B5" w14:paraId="3299BB01" w14:textId="77777777" w:rsidTr="00077BDE">
        <w:trPr>
          <w:cantSplit/>
          <w:jc w:val="center"/>
        </w:trPr>
        <w:tc>
          <w:tcPr>
            <w:tcW w:w="6204" w:type="dxa"/>
            <w:tcBorders>
              <w:top w:val="single" w:sz="4" w:space="0" w:color="auto"/>
              <w:left w:val="single" w:sz="4" w:space="0" w:color="auto"/>
              <w:bottom w:val="single" w:sz="4" w:space="0" w:color="auto"/>
              <w:right w:val="single" w:sz="4" w:space="0" w:color="auto"/>
            </w:tcBorders>
            <w:hideMark/>
          </w:tcPr>
          <w:p w14:paraId="6512BE6B" w14:textId="77777777" w:rsidR="00D822B5" w:rsidRDefault="00D822B5" w:rsidP="00521E1B">
            <w:pPr>
              <w:pStyle w:val="TABLE-cell"/>
              <w:keepNext/>
              <w:rPr>
                <w:sz w:val="18"/>
              </w:rPr>
            </w:pPr>
            <w:r>
              <w:rPr>
                <w:sz w:val="18"/>
              </w:rPr>
              <w:t>COSEM_cryptographic_algorithm_name_aes-wrap-128</w:t>
            </w:r>
            <w:r w:rsidR="00077BDE">
              <w:rPr>
                <w:sz w:val="18"/>
              </w:rPr>
              <w:t>:</w:t>
            </w:r>
            <w:r>
              <w:rPr>
                <w:sz w:val="18"/>
              </w:rPr>
              <w:t>:=</w:t>
            </w:r>
          </w:p>
        </w:tc>
        <w:tc>
          <w:tcPr>
            <w:tcW w:w="3082" w:type="dxa"/>
            <w:tcBorders>
              <w:top w:val="single" w:sz="4" w:space="0" w:color="auto"/>
              <w:left w:val="single" w:sz="4" w:space="0" w:color="auto"/>
              <w:bottom w:val="single" w:sz="4" w:space="0" w:color="auto"/>
              <w:right w:val="single" w:sz="4" w:space="0" w:color="auto"/>
            </w:tcBorders>
            <w:hideMark/>
          </w:tcPr>
          <w:p w14:paraId="1B1FEB7C" w14:textId="77777777" w:rsidR="00D822B5" w:rsidRDefault="00D822B5" w:rsidP="00521E1B">
            <w:pPr>
              <w:pStyle w:val="TABLE-cell"/>
              <w:keepNext/>
              <w:rPr>
                <w:sz w:val="18"/>
              </w:rPr>
            </w:pPr>
            <w:r>
              <w:rPr>
                <w:sz w:val="18"/>
              </w:rPr>
              <w:t>algorithm_id(2)</w:t>
            </w:r>
          </w:p>
        </w:tc>
      </w:tr>
      <w:tr w:rsidR="00D822B5" w14:paraId="1301A5F1" w14:textId="77777777" w:rsidTr="00077BDE">
        <w:trPr>
          <w:cantSplit/>
          <w:jc w:val="center"/>
        </w:trPr>
        <w:tc>
          <w:tcPr>
            <w:tcW w:w="6204" w:type="dxa"/>
            <w:tcBorders>
              <w:top w:val="single" w:sz="4" w:space="0" w:color="auto"/>
              <w:left w:val="single" w:sz="4" w:space="0" w:color="auto"/>
              <w:bottom w:val="single" w:sz="4" w:space="0" w:color="auto"/>
              <w:right w:val="single" w:sz="4" w:space="0" w:color="auto"/>
            </w:tcBorders>
            <w:hideMark/>
          </w:tcPr>
          <w:p w14:paraId="4EA7EFBA" w14:textId="77777777" w:rsidR="00D822B5" w:rsidRDefault="00D822B5" w:rsidP="00521E1B">
            <w:pPr>
              <w:pStyle w:val="TABLE-cell"/>
              <w:keepNext/>
              <w:rPr>
                <w:sz w:val="18"/>
              </w:rPr>
            </w:pPr>
            <w:r>
              <w:rPr>
                <w:sz w:val="18"/>
              </w:rPr>
              <w:t>COSEM_cryptographic_algorithm_name_aes-wrap-256</w:t>
            </w:r>
            <w:r w:rsidR="00077BDE">
              <w:rPr>
                <w:sz w:val="18"/>
              </w:rPr>
              <w:t>:</w:t>
            </w:r>
            <w:r>
              <w:rPr>
                <w:sz w:val="18"/>
              </w:rPr>
              <w:t>:=</w:t>
            </w:r>
          </w:p>
        </w:tc>
        <w:tc>
          <w:tcPr>
            <w:tcW w:w="3082" w:type="dxa"/>
            <w:tcBorders>
              <w:top w:val="single" w:sz="4" w:space="0" w:color="auto"/>
              <w:left w:val="single" w:sz="4" w:space="0" w:color="auto"/>
              <w:bottom w:val="single" w:sz="4" w:space="0" w:color="auto"/>
              <w:right w:val="single" w:sz="4" w:space="0" w:color="auto"/>
            </w:tcBorders>
            <w:hideMark/>
          </w:tcPr>
          <w:p w14:paraId="1BA48EA9" w14:textId="77777777" w:rsidR="00D822B5" w:rsidRDefault="00D822B5" w:rsidP="00521E1B">
            <w:pPr>
              <w:pStyle w:val="TABLE-cell"/>
              <w:keepNext/>
              <w:rPr>
                <w:sz w:val="18"/>
              </w:rPr>
            </w:pPr>
            <w:r>
              <w:rPr>
                <w:sz w:val="18"/>
              </w:rPr>
              <w:t>algorithm_id(3)</w:t>
            </w:r>
          </w:p>
        </w:tc>
      </w:tr>
    </w:tbl>
    <w:p w14:paraId="4147B909" w14:textId="77777777" w:rsidR="00B67C8A" w:rsidRDefault="00B67C8A" w:rsidP="00B67C8A">
      <w:pPr>
        <w:pStyle w:val="NOTE"/>
        <w:rPr>
          <w:highlight w:val="yellow"/>
        </w:rPr>
      </w:pPr>
      <w:bookmarkStart w:id="4302" w:name="_Toc392501371"/>
      <w:bookmarkStart w:id="4303" w:name="_Ref391669755"/>
      <w:bookmarkStart w:id="4304" w:name="_Ref386919985"/>
      <w:bookmarkStart w:id="4305" w:name="_Ref386919980"/>
      <w:bookmarkStart w:id="4306" w:name="_Toc386404982"/>
      <w:bookmarkStart w:id="4307" w:name="_Ref386121907"/>
      <w:bookmarkStart w:id="4308" w:name="_Ref386121902"/>
      <w:bookmarkStart w:id="4309" w:name="_Toc378104388"/>
      <w:bookmarkStart w:id="4310" w:name="_Toc373340366"/>
      <w:bookmarkStart w:id="4311" w:name="_Toc373246026"/>
      <w:bookmarkStart w:id="4312" w:name="_Ref421559533"/>
      <w:bookmarkStart w:id="4313" w:name="_Toc437856566"/>
    </w:p>
    <w:p w14:paraId="779267BB" w14:textId="77777777" w:rsidR="00D822B5" w:rsidRPr="00313996" w:rsidRDefault="00D822B5" w:rsidP="00D822B5">
      <w:pPr>
        <w:pStyle w:val="Heading3"/>
      </w:pPr>
      <w:bookmarkStart w:id="4314" w:name="_Toc97127264"/>
      <w:r w:rsidRPr="00313996">
        <w:t>APDU encoding rules</w:t>
      </w:r>
      <w:bookmarkEnd w:id="4302"/>
      <w:bookmarkEnd w:id="4303"/>
      <w:bookmarkEnd w:id="4304"/>
      <w:bookmarkEnd w:id="4305"/>
      <w:bookmarkEnd w:id="4306"/>
      <w:bookmarkEnd w:id="4307"/>
      <w:bookmarkEnd w:id="4308"/>
      <w:bookmarkEnd w:id="4309"/>
      <w:bookmarkEnd w:id="4310"/>
      <w:bookmarkEnd w:id="4311"/>
      <w:bookmarkEnd w:id="4312"/>
      <w:bookmarkEnd w:id="4313"/>
      <w:bookmarkEnd w:id="4314"/>
    </w:p>
    <w:p w14:paraId="46A26C7E" w14:textId="77777777" w:rsidR="00D822B5" w:rsidRPr="00313996" w:rsidRDefault="00D822B5" w:rsidP="00D822B5">
      <w:pPr>
        <w:pStyle w:val="Heading4"/>
      </w:pPr>
      <w:bookmarkStart w:id="4315" w:name="_Toc392501372"/>
      <w:bookmarkStart w:id="4316" w:name="_Toc386404983"/>
      <w:bookmarkStart w:id="4317" w:name="_Toc437856567"/>
      <w:r w:rsidRPr="00313996">
        <w:t>Encoding of the ACSE APDUs</w:t>
      </w:r>
      <w:bookmarkEnd w:id="4315"/>
      <w:bookmarkEnd w:id="4316"/>
      <w:bookmarkEnd w:id="4317"/>
    </w:p>
    <w:p w14:paraId="6028E57A" w14:textId="77777777" w:rsidR="00D822B5" w:rsidRPr="00313996" w:rsidRDefault="00D822B5" w:rsidP="00B67C8A">
      <w:pPr>
        <w:pStyle w:val="PARAGRAPH"/>
      </w:pPr>
      <w:r w:rsidRPr="00313996">
        <w:t>The ACSE APDUs shall be encoded in BER</w:t>
      </w:r>
      <w:r w:rsidRPr="00313996">
        <w:fldChar w:fldCharType="begin"/>
      </w:r>
      <w:r w:rsidRPr="00313996">
        <w:instrText xml:space="preserve"> XE "Encoding, BER" </w:instrText>
      </w:r>
      <w:r w:rsidRPr="00313996">
        <w:fldChar w:fldCharType="end"/>
      </w:r>
      <w:r w:rsidRPr="00313996">
        <w:t xml:space="preserve"> (</w:t>
      </w:r>
      <w:r w:rsidRPr="00313996">
        <w:fldChar w:fldCharType="begin" w:fldLock="1"/>
      </w:r>
      <w:r w:rsidRPr="00313996">
        <w:instrText xml:space="preserve"> REF ISO_IEC_8825_BER \h </w:instrText>
      </w:r>
      <w:r w:rsidR="00313996">
        <w:instrText xml:space="preserve"> \* MERGEFORMAT </w:instrText>
      </w:r>
      <w:r w:rsidRPr="00313996">
        <w:fldChar w:fldCharType="separate"/>
      </w:r>
      <w:r w:rsidR="00811F07" w:rsidRPr="00313996">
        <w:t>ISO/IEC 8825-1</w:t>
      </w:r>
      <w:r w:rsidRPr="00313996">
        <w:fldChar w:fldCharType="end"/>
      </w:r>
      <w:r w:rsidRPr="00313996">
        <w:t>). The user-information parameter of these APDUs shall carry the xDLMS InitiateRequest / InitiateResponse / confirmedServiceError APDU as appropriate, encoded in A-XDR, and then encoding the resulting OCTET STRING in BER.</w:t>
      </w:r>
    </w:p>
    <w:p w14:paraId="1BF87302" w14:textId="77777777" w:rsidR="00D822B5" w:rsidRPr="00313996" w:rsidRDefault="00D822B5" w:rsidP="00B67C8A">
      <w:pPr>
        <w:pStyle w:val="PARAGRAPH"/>
      </w:pPr>
      <w:r w:rsidRPr="00313996">
        <w:t>Examples for AARQ/AARE APDU encoding are given in</w:t>
      </w:r>
      <w:r w:rsidR="000B2C09" w:rsidRPr="00313996">
        <w:t xml:space="preserve"> </w:t>
      </w:r>
      <w:r w:rsidR="000B2C09" w:rsidRPr="00313996">
        <w:fldChar w:fldCharType="begin" w:fldLock="1"/>
      </w:r>
      <w:r w:rsidR="000B2C09" w:rsidRPr="00313996">
        <w:instrText xml:space="preserve"> REF _Ref406425523 \n \h </w:instrText>
      </w:r>
      <w:r w:rsidR="00313996">
        <w:instrText xml:space="preserve"> \* MERGEFORMAT </w:instrText>
      </w:r>
      <w:r w:rsidR="000B2C09" w:rsidRPr="00313996">
        <w:fldChar w:fldCharType="separate"/>
      </w:r>
      <w:r w:rsidR="00811F07" w:rsidRPr="00313996">
        <w:t>Annex D</w:t>
      </w:r>
      <w:r w:rsidR="000B2C09" w:rsidRPr="00313996">
        <w:fldChar w:fldCharType="end"/>
      </w:r>
    </w:p>
    <w:p w14:paraId="2560C69B" w14:textId="77777777" w:rsidR="00D822B5" w:rsidRPr="00313996" w:rsidRDefault="00D822B5" w:rsidP="00D822B5">
      <w:pPr>
        <w:pStyle w:val="Heading4"/>
      </w:pPr>
      <w:bookmarkStart w:id="4318" w:name="_Toc392501373"/>
      <w:bookmarkStart w:id="4319" w:name="_Toc386404984"/>
      <w:bookmarkStart w:id="4320" w:name="_Toc437856568"/>
      <w:r w:rsidRPr="00313996">
        <w:t>Encoding of the xDLMS APDUs</w:t>
      </w:r>
      <w:bookmarkEnd w:id="4318"/>
      <w:bookmarkEnd w:id="4319"/>
      <w:bookmarkEnd w:id="4320"/>
    </w:p>
    <w:p w14:paraId="0CAFE89A" w14:textId="77777777" w:rsidR="00D822B5" w:rsidRPr="00313996" w:rsidRDefault="00D822B5" w:rsidP="00B67C8A">
      <w:pPr>
        <w:pStyle w:val="PARAGRAPH"/>
      </w:pPr>
      <w:r w:rsidRPr="00313996">
        <w:t>The xDLMS APDUs shall be encoded in A-XDR</w:t>
      </w:r>
      <w:r w:rsidRPr="00313996">
        <w:fldChar w:fldCharType="begin"/>
      </w:r>
      <w:r w:rsidRPr="00313996">
        <w:instrText xml:space="preserve"> XE "Encoding, A-XDR" </w:instrText>
      </w:r>
      <w:r w:rsidRPr="00313996">
        <w:fldChar w:fldCharType="end"/>
      </w:r>
      <w:r w:rsidRPr="00313996">
        <w:t xml:space="preserve">, as specified in </w:t>
      </w:r>
      <w:r w:rsidRPr="00313996">
        <w:fldChar w:fldCharType="begin" w:fldLock="1"/>
      </w:r>
      <w:r w:rsidRPr="00313996">
        <w:instrText xml:space="preserve"> REF IEC61334_6_AXDR \h </w:instrText>
      </w:r>
      <w:r w:rsidR="00313996">
        <w:instrText xml:space="preserve"> \* MERGEFORMAT </w:instrText>
      </w:r>
      <w:r w:rsidRPr="00313996">
        <w:fldChar w:fldCharType="separate"/>
      </w:r>
      <w:r w:rsidR="00077BDE" w:rsidRPr="00313996">
        <w:t>IEC 6</w:t>
      </w:r>
      <w:r w:rsidR="00811F07" w:rsidRPr="00313996">
        <w:t>1334-6</w:t>
      </w:r>
      <w:r w:rsidRPr="00313996">
        <w:fldChar w:fldCharType="end"/>
      </w:r>
      <w:r w:rsidRPr="00313996">
        <w:t>.</w:t>
      </w:r>
    </w:p>
    <w:p w14:paraId="537B0993" w14:textId="77777777" w:rsidR="00D822B5" w:rsidRPr="00313996" w:rsidRDefault="00D822B5" w:rsidP="00D822B5">
      <w:pPr>
        <w:pStyle w:val="Heading4"/>
      </w:pPr>
      <w:bookmarkStart w:id="4321" w:name="_Toc392501374"/>
      <w:bookmarkStart w:id="4322" w:name="_Toc386404985"/>
      <w:bookmarkStart w:id="4323" w:name="_Toc437856569"/>
      <w:r w:rsidRPr="00313996">
        <w:t>XML</w:t>
      </w:r>
      <w:bookmarkEnd w:id="4321"/>
      <w:bookmarkEnd w:id="4322"/>
      <w:bookmarkEnd w:id="4323"/>
      <w:r w:rsidRPr="00313996">
        <w:fldChar w:fldCharType="begin"/>
      </w:r>
      <w:r w:rsidRPr="00313996">
        <w:instrText xml:space="preserve"> XE "XML schema" </w:instrText>
      </w:r>
      <w:r w:rsidRPr="00313996">
        <w:fldChar w:fldCharType="end"/>
      </w:r>
    </w:p>
    <w:p w14:paraId="322B3DFF" w14:textId="77777777" w:rsidR="00D822B5" w:rsidRDefault="00D822B5" w:rsidP="00D822B5">
      <w:pPr>
        <w:pStyle w:val="PARAGRAPH"/>
      </w:pPr>
      <w:r>
        <w:t>Depending on the parametrization of the “Push setup” object</w:t>
      </w:r>
      <w:r>
        <w:fldChar w:fldCharType="begin"/>
      </w:r>
      <w:r>
        <w:instrText xml:space="preserve"> XE "Push setup object" </w:instrText>
      </w:r>
      <w:r>
        <w:fldChar w:fldCharType="end"/>
      </w:r>
      <w:r>
        <w:t xml:space="preserve"> the DataNotification APDU can be encoded as an XML document using the XML schema specified in </w:t>
      </w:r>
      <w:r>
        <w:fldChar w:fldCharType="begin" w:fldLock="1"/>
      </w:r>
      <w:r>
        <w:instrText xml:space="preserve"> REF _Ref386920104 \r \h </w:instrText>
      </w:r>
      <w:r>
        <w:fldChar w:fldCharType="separate"/>
      </w:r>
      <w:r w:rsidR="00811F07">
        <w:t>9</w:t>
      </w:r>
      <w:r>
        <w:fldChar w:fldCharType="end"/>
      </w:r>
      <w:r>
        <w:t>.</w:t>
      </w:r>
    </w:p>
    <w:p w14:paraId="3FF62133" w14:textId="77777777" w:rsidR="00D822B5" w:rsidRDefault="00D822B5" w:rsidP="00B67C8A">
      <w:pPr>
        <w:pStyle w:val="NOTE"/>
      </w:pPr>
      <w:r>
        <w:t>NOTE</w:t>
      </w:r>
      <w:r w:rsidR="00B67C8A">
        <w:t> </w:t>
      </w:r>
      <w:r>
        <w:t xml:space="preserve">The use of XML to encode the other APDUs is not in the Scope of this </w:t>
      </w:r>
      <w:r w:rsidR="00265437">
        <w:t>International Standard</w:t>
      </w:r>
      <w:r w:rsidR="0085778A">
        <w:t>.</w:t>
      </w:r>
    </w:p>
    <w:p w14:paraId="606478E4" w14:textId="77777777" w:rsidR="00162259" w:rsidRPr="00347160" w:rsidRDefault="00162259" w:rsidP="00D822B5">
      <w:pPr>
        <w:pStyle w:val="Heading3"/>
      </w:pPr>
      <w:bookmarkStart w:id="4324" w:name="_Hlt481395653"/>
      <w:bookmarkStart w:id="4325" w:name="_Toc461014269"/>
      <w:bookmarkStart w:id="4326" w:name="_Ref474823898"/>
      <w:bookmarkStart w:id="4327" w:name="_Toc477854254"/>
      <w:bookmarkStart w:id="4328" w:name="_Toc481414586"/>
      <w:bookmarkStart w:id="4329" w:name="_Toc510240198"/>
      <w:bookmarkStart w:id="4330" w:name="_Toc510241470"/>
      <w:bookmarkStart w:id="4331" w:name="_Toc520528653"/>
      <w:bookmarkStart w:id="4332" w:name="_Ref62637248"/>
      <w:bookmarkStart w:id="4333" w:name="_Toc62885276"/>
      <w:bookmarkStart w:id="4334" w:name="_Toc68357086"/>
      <w:bookmarkStart w:id="4335" w:name="_Ref174980892"/>
      <w:bookmarkStart w:id="4336" w:name="_Ref175220611"/>
      <w:bookmarkStart w:id="4337" w:name="_Ref247385273"/>
      <w:bookmarkStart w:id="4338" w:name="_Toc247390677"/>
      <w:bookmarkStart w:id="4339" w:name="_Toc249289533"/>
      <w:bookmarkStart w:id="4340" w:name="_Toc277948342"/>
      <w:bookmarkStart w:id="4341" w:name="_Toc279392057"/>
      <w:bookmarkStart w:id="4342" w:name="_Toc279397000"/>
      <w:bookmarkStart w:id="4343" w:name="_Toc299013359"/>
      <w:bookmarkStart w:id="4344" w:name="_Toc315426432"/>
      <w:bookmarkStart w:id="4345" w:name="_Toc406524221"/>
      <w:bookmarkStart w:id="4346" w:name="_Toc437856570"/>
      <w:bookmarkStart w:id="4347" w:name="_Toc97127265"/>
      <w:bookmarkEnd w:id="4324"/>
      <w:r w:rsidRPr="00347160">
        <w:t>Protocol for application association</w:t>
      </w:r>
      <w:bookmarkEnd w:id="4325"/>
      <w:bookmarkEnd w:id="4326"/>
      <w:bookmarkEnd w:id="4327"/>
      <w:bookmarkEnd w:id="4328"/>
      <w:bookmarkEnd w:id="4329"/>
      <w:bookmarkEnd w:id="4330"/>
      <w:bookmarkEnd w:id="4331"/>
      <w:bookmarkEnd w:id="4332"/>
      <w:bookmarkEnd w:id="4333"/>
      <w:bookmarkEnd w:id="4334"/>
      <w:bookmarkEnd w:id="4335"/>
      <w:r w:rsidRPr="00347160">
        <w:t xml:space="preserve"> </w:t>
      </w:r>
      <w:bookmarkEnd w:id="4336"/>
      <w:r w:rsidRPr="00347160">
        <w:t>establishment</w:t>
      </w:r>
      <w:bookmarkEnd w:id="4337"/>
      <w:bookmarkEnd w:id="4338"/>
      <w:bookmarkEnd w:id="4339"/>
      <w:bookmarkEnd w:id="4340"/>
      <w:bookmarkEnd w:id="4341"/>
      <w:bookmarkEnd w:id="4342"/>
      <w:bookmarkEnd w:id="4343"/>
      <w:bookmarkEnd w:id="4344"/>
      <w:bookmarkEnd w:id="4345"/>
      <w:bookmarkEnd w:id="4346"/>
      <w:bookmarkEnd w:id="4347"/>
      <w:r w:rsidRPr="00347160">
        <w:fldChar w:fldCharType="begin"/>
      </w:r>
      <w:r w:rsidRPr="00347160">
        <w:instrText xml:space="preserve"> XE "Application association, establishment" </w:instrText>
      </w:r>
      <w:r w:rsidRPr="00347160">
        <w:fldChar w:fldCharType="end"/>
      </w:r>
    </w:p>
    <w:p w14:paraId="097EBB17" w14:textId="77777777" w:rsidR="00162259" w:rsidRPr="00347160" w:rsidRDefault="00162259" w:rsidP="00D822B5">
      <w:pPr>
        <w:pStyle w:val="Heading4"/>
      </w:pPr>
      <w:bookmarkStart w:id="4348" w:name="_Ref175235976"/>
      <w:bookmarkStart w:id="4349" w:name="_Toc247390678"/>
      <w:bookmarkStart w:id="4350" w:name="_Toc249289534"/>
      <w:bookmarkStart w:id="4351" w:name="_Toc277948343"/>
      <w:bookmarkStart w:id="4352" w:name="_Toc315426433"/>
      <w:bookmarkStart w:id="4353" w:name="_Toc406524222"/>
      <w:bookmarkStart w:id="4354" w:name="_Toc437856571"/>
      <w:r w:rsidRPr="00347160">
        <w:t>Protocol for the establishment of confirmed application associations</w:t>
      </w:r>
      <w:bookmarkEnd w:id="4348"/>
      <w:bookmarkEnd w:id="4349"/>
      <w:bookmarkEnd w:id="4350"/>
      <w:bookmarkEnd w:id="4351"/>
      <w:bookmarkEnd w:id="4352"/>
      <w:bookmarkEnd w:id="4353"/>
      <w:bookmarkEnd w:id="4354"/>
      <w:r w:rsidRPr="00347160">
        <w:fldChar w:fldCharType="begin"/>
      </w:r>
      <w:r w:rsidRPr="00347160">
        <w:instrText xml:space="preserve"> XE "Application association, confirmed" </w:instrText>
      </w:r>
      <w:r w:rsidRPr="00347160">
        <w:fldChar w:fldCharType="end"/>
      </w:r>
    </w:p>
    <w:p w14:paraId="5DDC2949" w14:textId="77777777" w:rsidR="00162259" w:rsidRPr="00347160" w:rsidRDefault="00162259" w:rsidP="008C6750">
      <w:pPr>
        <w:pStyle w:val="PARAGRAPH"/>
      </w:pPr>
      <w:r w:rsidRPr="00347160">
        <w:t>AA establishment using the A-Associate service of the ACSE is the key element of COSEM interoperability. The participants of an AA are:</w:t>
      </w:r>
    </w:p>
    <w:p w14:paraId="6228BDBE" w14:textId="77777777" w:rsidR="00162259" w:rsidRPr="00347160" w:rsidRDefault="00162259" w:rsidP="00695ACD">
      <w:pPr>
        <w:pStyle w:val="ListBullet"/>
        <w:numPr>
          <w:ilvl w:val="0"/>
          <w:numId w:val="28"/>
        </w:numPr>
      </w:pPr>
      <w:r w:rsidRPr="00347160">
        <w:t>a client AP, proposing AAs; and</w:t>
      </w:r>
    </w:p>
    <w:p w14:paraId="50041543" w14:textId="77777777" w:rsidR="00162259" w:rsidRPr="00347160" w:rsidRDefault="00D62E69" w:rsidP="00695ACD">
      <w:pPr>
        <w:pStyle w:val="ListBullet"/>
        <w:numPr>
          <w:ilvl w:val="0"/>
          <w:numId w:val="28"/>
        </w:numPr>
      </w:pPr>
      <w:r>
        <w:t>a server AP</w:t>
      </w:r>
      <w:r w:rsidR="00162259" w:rsidRPr="00347160">
        <w:t>, accepting them or not.</w:t>
      </w:r>
    </w:p>
    <w:p w14:paraId="47B0931E" w14:textId="77777777" w:rsidR="00D62E69" w:rsidRDefault="00D62E69" w:rsidP="008C6750">
      <w:pPr>
        <w:pStyle w:val="NOTE"/>
      </w:pPr>
      <w:r>
        <w:t>NOTE 1</w:t>
      </w:r>
      <w:r w:rsidR="008C6750">
        <w:t> </w:t>
      </w:r>
      <w:r w:rsidRPr="00D62E69">
        <w:t>To support multicast and broadcast services, an AA can also be established between a client AP and a group of server APs.</w:t>
      </w:r>
    </w:p>
    <w:p w14:paraId="5C08AF54" w14:textId="77777777" w:rsidR="00162259" w:rsidRPr="00347160" w:rsidRDefault="00162259" w:rsidP="008C6750">
      <w:pPr>
        <w:pStyle w:val="PARAGRAPH"/>
        <w:rPr>
          <w:i/>
        </w:rPr>
      </w:pPr>
      <w:r w:rsidRPr="00347160">
        <w:fldChar w:fldCharType="begin" w:fldLock="1"/>
      </w:r>
      <w:r w:rsidRPr="00347160">
        <w:instrText xml:space="preserve"> REF _Ref62885838 \h  \* MERGEFORMAT </w:instrText>
      </w:r>
      <w:r w:rsidRPr="00347160">
        <w:fldChar w:fldCharType="separate"/>
      </w:r>
      <w:r w:rsidR="00811F07" w:rsidRPr="00347160">
        <w:t xml:space="preserve">Figure </w:t>
      </w:r>
      <w:r w:rsidR="00811F07">
        <w:t>39</w:t>
      </w:r>
      <w:r w:rsidRPr="00347160">
        <w:fldChar w:fldCharType="end"/>
      </w:r>
      <w:r w:rsidRPr="00347160">
        <w:t xml:space="preserve"> gives the MSC for the case, when:</w:t>
      </w:r>
    </w:p>
    <w:p w14:paraId="543B03A7" w14:textId="77777777" w:rsidR="00162259" w:rsidRPr="00347160" w:rsidRDefault="00162259" w:rsidP="00695ACD">
      <w:pPr>
        <w:pStyle w:val="ListBullet"/>
        <w:numPr>
          <w:ilvl w:val="0"/>
          <w:numId w:val="29"/>
        </w:numPr>
      </w:pPr>
      <w:r w:rsidRPr="00347160">
        <w:t>the COSEM-OPEN.request primitive requests a confirmed AA;</w:t>
      </w:r>
    </w:p>
    <w:p w14:paraId="77080B36" w14:textId="77777777" w:rsidR="00162259" w:rsidRPr="00347160" w:rsidRDefault="00162259" w:rsidP="00695ACD">
      <w:pPr>
        <w:pStyle w:val="ListBullet"/>
        <w:numPr>
          <w:ilvl w:val="0"/>
          <w:numId w:val="29"/>
        </w:numPr>
      </w:pPr>
      <w:r w:rsidRPr="00347160">
        <w:t>the connection of the supporting lower layers is required for the establishment of this AA.</w:t>
      </w:r>
    </w:p>
    <w:p w14:paraId="0AA305E4" w14:textId="77777777" w:rsidR="00162259" w:rsidRPr="00347160" w:rsidRDefault="00162259" w:rsidP="008C6750">
      <w:pPr>
        <w:pStyle w:val="PARAGRAPH"/>
      </w:pPr>
      <w:r w:rsidRPr="00347160">
        <w:t xml:space="preserve">A client AP that desires to establish a confirmed AA, invokes the COSEM-OPEN.request primitive of the ASO with Service_Class == Confirmed. </w:t>
      </w:r>
      <w:r w:rsidR="00D62E69">
        <w:t>Note, that t</w:t>
      </w:r>
      <w:r w:rsidR="00D62E69" w:rsidRPr="00591929">
        <w:t>he PH layer has to be connected before the COSEM-OPEN service is invoked.</w:t>
      </w:r>
      <w:r w:rsidR="00D62E69">
        <w:t xml:space="preserve"> </w:t>
      </w:r>
      <w:r w:rsidRPr="00347160">
        <w:rPr>
          <w:color w:val="000000"/>
        </w:rPr>
        <w:t xml:space="preserve">The </w:t>
      </w:r>
      <w:r w:rsidRPr="00347160">
        <w:t>response-allowed</w:t>
      </w:r>
      <w:r w:rsidRPr="00347160">
        <w:fldChar w:fldCharType="begin"/>
      </w:r>
      <w:r w:rsidRPr="00347160">
        <w:instrText xml:space="preserve"> XE "response-allowed" </w:instrText>
      </w:r>
      <w:r w:rsidRPr="00347160">
        <w:fldChar w:fldCharType="end"/>
      </w:r>
      <w:r w:rsidRPr="00347160">
        <w:t xml:space="preserve"> parameter of the xDLMS InitiateRequest APDU is set to TRUE. T</w:t>
      </w:r>
      <w:r w:rsidRPr="00347160">
        <w:rPr>
          <w:color w:val="000000"/>
        </w:rPr>
        <w:t>he client AL waits for an AARE APDU, prior to generating the .confirm primitive, with a positive – or negative – result.</w:t>
      </w:r>
    </w:p>
    <w:p w14:paraId="2B25A544" w14:textId="77777777" w:rsidR="00162259" w:rsidRPr="00D62E69" w:rsidRDefault="00162259" w:rsidP="00162259">
      <w:pPr>
        <w:pStyle w:val="PARAGRAPH"/>
      </w:pPr>
      <w:r w:rsidRPr="00347160">
        <w:rPr>
          <w:color w:val="000000"/>
        </w:rPr>
        <w:t xml:space="preserve">The client CF enters the ASSOCIATION PENDING state. It examines then the </w:t>
      </w:r>
      <w:r w:rsidRPr="00347160">
        <w:t xml:space="preserve">Protocol_Connection_Parameters </w:t>
      </w:r>
      <w:r w:rsidRPr="00347160">
        <w:rPr>
          <w:color w:val="000000"/>
        </w:rPr>
        <w:t xml:space="preserve">parameter. If </w:t>
      </w:r>
      <w:r w:rsidRPr="00347160">
        <w:t xml:space="preserve">this indicates that the establishment of the supporting layer connection is required, it establishes the connection. The CF </w:t>
      </w:r>
      <w:r w:rsidRPr="00347160">
        <w:rPr>
          <w:color w:val="000000"/>
        </w:rPr>
        <w:t xml:space="preserve">assembles then </w:t>
      </w:r>
      <w:bookmarkStart w:id="4355" w:name="_Hlt513692096"/>
      <w:bookmarkEnd w:id="4355"/>
      <w:r w:rsidR="007A2C20">
        <w:rPr>
          <w:color w:val="000000"/>
        </w:rPr>
        <w:t xml:space="preserve">– </w:t>
      </w:r>
      <w:r w:rsidRPr="00347160">
        <w:rPr>
          <w:color w:val="000000"/>
        </w:rPr>
        <w:t xml:space="preserve">with the help of the xDLMS ASE and the ACSE – the AARQ APDU containing the </w:t>
      </w:r>
      <w:r w:rsidRPr="00347160">
        <w:rPr>
          <w:color w:val="000000"/>
        </w:rPr>
        <w:lastRenderedPageBreak/>
        <w:t>parameters of the COSEM-OPEN.request primitive received from the AP and sends it to the server.</w:t>
      </w:r>
    </w:p>
    <w:p w14:paraId="5E41E656" w14:textId="77777777" w:rsidR="00E06F33" w:rsidRDefault="00E06F33" w:rsidP="008C6750">
      <w:pPr>
        <w:pStyle w:val="PARAGRAPH"/>
      </w:pPr>
      <w:r w:rsidRPr="00347160">
        <w:t xml:space="preserve">The CF of the server AL gives the AARQ APDU received to the ACSE. It extracts the ACSE related parameters then gives back the control to the CF. The CF passes then the contents of the user-information parameter of the AARQ APDU – carrying an xDLMS InitiateRequest APDU – to the xDLMS_ASE. It retrieves the parameters of this APDU, then gives back the control to the CF. The CF generates the COSEM-OPEN.indication to the server AP </w:t>
      </w:r>
      <w:r w:rsidR="00D62E69">
        <w:t>with the parameters of the APDU</w:t>
      </w:r>
      <w:r w:rsidRPr="00347160">
        <w:t xml:space="preserve"> received and enters the ASSOCIATION PENDING state.</w:t>
      </w:r>
    </w:p>
    <w:p w14:paraId="212E59C5" w14:textId="77777777" w:rsidR="00D62E69" w:rsidRPr="008C6750" w:rsidRDefault="00D62E69" w:rsidP="008C6750">
      <w:pPr>
        <w:pStyle w:val="NOTE"/>
      </w:pPr>
      <w:r w:rsidRPr="008C6750">
        <w:t>NOTE 2</w:t>
      </w:r>
      <w:r w:rsidR="008C6750" w:rsidRPr="008C6750">
        <w:t> </w:t>
      </w:r>
      <w:r w:rsidRPr="008C6750">
        <w:t xml:space="preserve">Some service parameters of the COSEM-OPEN.indication primitive (address information, User_Information) do not come from the AARQ APDU, but from the supporting layer frame carrying the AARQ APDU. In some communication profiles, the Service_Class parameter of the COSEM-OPEN service is linked to the frame type of the supporting layer. In some other communication profiles, it is linked to the response-allowed field of the xDLMS-Initiate.request APDU. See also </w:t>
      </w:r>
      <w:r w:rsidRPr="008C6750">
        <w:fldChar w:fldCharType="begin" w:fldLock="1"/>
      </w:r>
      <w:r w:rsidRPr="008C6750">
        <w:instrText xml:space="preserve"> REF _Ref406425519 \r \h </w:instrText>
      </w:r>
      <w:r w:rsidRPr="008C6750">
        <w:fldChar w:fldCharType="separate"/>
      </w:r>
      <w:r w:rsidR="00811F07" w:rsidRPr="008C6750">
        <w:t>Annex A</w:t>
      </w:r>
      <w:r w:rsidRPr="008C6750">
        <w:fldChar w:fldCharType="end"/>
      </w:r>
      <w:r w:rsidRPr="008C6750">
        <w:t>.</w:t>
      </w:r>
    </w:p>
    <w:p w14:paraId="0A369CF5" w14:textId="77777777" w:rsidR="00E06F33" w:rsidRPr="008C6750" w:rsidRDefault="00D62E69" w:rsidP="008C6750">
      <w:pPr>
        <w:pStyle w:val="NOTE"/>
      </w:pPr>
      <w:r w:rsidRPr="008C6750">
        <w:t>NOTE 3</w:t>
      </w:r>
      <w:r w:rsidR="00E06F33" w:rsidRPr="008C6750">
        <w:t> </w:t>
      </w:r>
      <w:r w:rsidR="00E06F33" w:rsidRPr="008C6750">
        <w:t>The ASEs only extract the parameters; their interpretation and the decision whether the proposed AA can be accepted or n</w:t>
      </w:r>
      <w:r w:rsidR="0085778A" w:rsidRPr="008C6750">
        <w:t>ot is the job of the server AP.</w:t>
      </w:r>
    </w:p>
    <w:p w14:paraId="6C3013EE" w14:textId="77777777" w:rsidR="00162259" w:rsidRPr="00347160" w:rsidRDefault="00162259" w:rsidP="008C6750">
      <w:pPr>
        <w:pStyle w:val="FIGURE"/>
      </w:pPr>
      <w:bookmarkStart w:id="4356" w:name="_Ref495847058"/>
      <w:r w:rsidRPr="00347160">
        <w:rPr>
          <w:noProof/>
          <w:lang w:eastAsia="en-GB"/>
        </w:rPr>
        <w:lastRenderedPageBreak/>
        <w:drawing>
          <wp:inline distT="0" distB="0" distL="0" distR="0" wp14:anchorId="28668CA9" wp14:editId="012F04BE">
            <wp:extent cx="5752465" cy="7785735"/>
            <wp:effectExtent l="0" t="0" r="635" b="5715"/>
            <wp:docPr id="119" name="Kép 10" descr="OPEN_GK09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0" descr="OPEN_GK0910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2465" cy="7785735"/>
                    </a:xfrm>
                    <a:prstGeom prst="rect">
                      <a:avLst/>
                    </a:prstGeom>
                    <a:noFill/>
                    <a:ln>
                      <a:noFill/>
                    </a:ln>
                  </pic:spPr>
                </pic:pic>
              </a:graphicData>
            </a:graphic>
          </wp:inline>
        </w:drawing>
      </w:r>
    </w:p>
    <w:p w14:paraId="0B7982C2" w14:textId="32C58767" w:rsidR="00162259" w:rsidRPr="00347160" w:rsidRDefault="00162259" w:rsidP="008C6750">
      <w:pPr>
        <w:pStyle w:val="FIGURE-title"/>
      </w:pPr>
      <w:bookmarkStart w:id="4357" w:name="_Ref62885838"/>
      <w:bookmarkStart w:id="4358" w:name="_Toc510622663"/>
      <w:bookmarkStart w:id="4359" w:name="_Toc511462303"/>
      <w:bookmarkStart w:id="4360" w:name="_Toc68357414"/>
      <w:bookmarkStart w:id="4361" w:name="_Toc249289755"/>
      <w:bookmarkStart w:id="4362" w:name="_Toc277948611"/>
      <w:bookmarkStart w:id="4363" w:name="_Toc279392087"/>
      <w:bookmarkStart w:id="4364" w:name="_Toc279397365"/>
      <w:bookmarkStart w:id="4365" w:name="_Toc315426506"/>
      <w:bookmarkStart w:id="4366" w:name="_Toc406406572"/>
      <w:bookmarkStart w:id="4367" w:name="_Toc406523235"/>
      <w:bookmarkStart w:id="4368" w:name="_Toc437856694"/>
      <w:bookmarkStart w:id="4369" w:name="_Toc97127397"/>
      <w:bookmarkEnd w:id="4356"/>
      <w:r w:rsidRPr="00347160">
        <w:rPr>
          <w:noProof/>
          <w:lang w:eastAsia="en-GB"/>
        </w:rPr>
        <mc:AlternateContent>
          <mc:Choice Requires="wps">
            <w:drawing>
              <wp:anchor distT="0" distB="0" distL="114300" distR="114300" simplePos="0" relativeHeight="251568640" behindDoc="0" locked="0" layoutInCell="1" allowOverlap="1" wp14:anchorId="03D59C3B" wp14:editId="34D7478C">
                <wp:simplePos x="0" y="0"/>
                <wp:positionH relativeFrom="column">
                  <wp:posOffset>5519420</wp:posOffset>
                </wp:positionH>
                <wp:positionV relativeFrom="paragraph">
                  <wp:posOffset>0</wp:posOffset>
                </wp:positionV>
                <wp:extent cx="552450" cy="142875"/>
                <wp:effectExtent l="0" t="0" r="0" b="9525"/>
                <wp:wrapNone/>
                <wp:docPr id="149"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42875"/>
                        </a:xfrm>
                        <a:prstGeom prst="rect">
                          <a:avLst/>
                        </a:prstGeom>
                        <a:noFill/>
                        <a:ln w="6350">
                          <a:noFill/>
                        </a:ln>
                        <a:effectLst/>
                      </wps:spPr>
                      <wps:txbx>
                        <w:txbxContent>
                          <w:p w14:paraId="3D690B36" w14:textId="77777777" w:rsidR="006353B3" w:rsidRPr="002D7D57" w:rsidRDefault="006353B3" w:rsidP="00162259">
                            <w:pPr>
                              <w:rPr>
                                <w:i/>
                                <w:sz w:val="12"/>
                                <w:szCs w:val="12"/>
                              </w:rPr>
                            </w:pPr>
                            <w:r w:rsidRPr="002D7D57">
                              <w:rPr>
                                <w:i/>
                                <w:sz w:val="12"/>
                                <w:szCs w:val="12"/>
                              </w:rPr>
                              <w:t>I</w:t>
                            </w:r>
                            <w:r>
                              <w:rPr>
                                <w:i/>
                                <w:sz w:val="12"/>
                                <w:szCs w:val="12"/>
                              </w:rPr>
                              <w:t>EC   1122/</w:t>
                            </w:r>
                            <w:r w:rsidRPr="002D7D57">
                              <w:rPr>
                                <w:i/>
                                <w:sz w:val="12"/>
                                <w:szCs w:val="12"/>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59C3B" id="Text Box 45" o:spid="_x0000_s1028" type="#_x0000_t202" style="position:absolute;left:0;text-align:left;margin-left:434.6pt;margin-top:0;width:43.5pt;height:11.2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" filled="f" stroked="f" strokeweight=".5pt">
                <v:textbox inset="0,0,0,0">
                  <w:txbxContent>
                    <w:p w14:paraId="3D690B36" w14:textId="77777777" w:rsidR="006353B3" w:rsidRPr="002D7D57" w:rsidRDefault="006353B3" w:rsidP="00162259">
                      <w:pPr>
                        <w:rPr>
                          <w:i/>
                          <w:sz w:val="12"/>
                          <w:szCs w:val="12"/>
                        </w:rPr>
                      </w:pPr>
                      <w:r w:rsidRPr="002D7D57">
                        <w:rPr>
                          <w:i/>
                          <w:sz w:val="12"/>
                          <w:szCs w:val="12"/>
                        </w:rPr>
                        <w:t>I</w:t>
                      </w:r>
                      <w:r>
                        <w:rPr>
                          <w:i/>
                          <w:sz w:val="12"/>
                          <w:szCs w:val="12"/>
                        </w:rPr>
                        <w:t>EC   1122/</w:t>
                      </w:r>
                      <w:r w:rsidRPr="002D7D57">
                        <w:rPr>
                          <w:i/>
                          <w:sz w:val="12"/>
                          <w:szCs w:val="12"/>
                        </w:rPr>
                        <w:t>13</w:t>
                      </w:r>
                    </w:p>
                  </w:txbxContent>
                </v:textbox>
              </v:shape>
            </w:pict>
          </mc:Fallback>
        </mc:AlternateContent>
      </w:r>
      <w:r w:rsidRPr="00347160">
        <w:t xml:space="preserve">Figure </w:t>
      </w:r>
      <w:fldSimple w:instr=" SEQ Figure \* ARABIC ">
        <w:r w:rsidR="00DC4BE9">
          <w:rPr>
            <w:noProof/>
          </w:rPr>
          <w:t>39</w:t>
        </w:r>
      </w:fldSimple>
      <w:bookmarkEnd w:id="4357"/>
      <w:r w:rsidRPr="00347160">
        <w:t xml:space="preserve"> – MSC for successful AA establishment</w:t>
      </w:r>
      <w:bookmarkStart w:id="4370" w:name="_Hlt511461303"/>
      <w:bookmarkEnd w:id="4358"/>
      <w:bookmarkEnd w:id="4359"/>
      <w:bookmarkEnd w:id="4370"/>
      <w:r w:rsidRPr="00347160">
        <w:t xml:space="preserve"> preceded by a </w:t>
      </w:r>
      <w:r w:rsidRPr="00347160">
        <w:br/>
        <w:t>successful lower layer connection establishment</w:t>
      </w:r>
      <w:bookmarkEnd w:id="4360"/>
      <w:bookmarkEnd w:id="4361"/>
      <w:bookmarkEnd w:id="4362"/>
      <w:bookmarkEnd w:id="4363"/>
      <w:bookmarkEnd w:id="4364"/>
      <w:bookmarkEnd w:id="4365"/>
      <w:bookmarkEnd w:id="4366"/>
      <w:bookmarkEnd w:id="4367"/>
      <w:bookmarkEnd w:id="4368"/>
      <w:bookmarkEnd w:id="4369"/>
    </w:p>
    <w:p w14:paraId="4F99F22A" w14:textId="77777777" w:rsidR="00162259" w:rsidRPr="00347160" w:rsidRDefault="00162259" w:rsidP="008C6750">
      <w:pPr>
        <w:pStyle w:val="PARAGRAPH"/>
      </w:pPr>
      <w:r w:rsidRPr="00347160">
        <w:t>The server AP parses the fields of the AARQ APDU as described below.</w:t>
      </w:r>
    </w:p>
    <w:p w14:paraId="5FEC1D1B" w14:textId="77777777" w:rsidR="00162259" w:rsidRPr="00347160" w:rsidRDefault="00162259" w:rsidP="008C6750">
      <w:pPr>
        <w:pStyle w:val="PARAGRAPH"/>
      </w:pPr>
      <w:r w:rsidRPr="00347160">
        <w:t>Fields of the Kernel functional unit:</w:t>
      </w:r>
    </w:p>
    <w:p w14:paraId="00258B93" w14:textId="77777777" w:rsidR="00162259" w:rsidRPr="00347160" w:rsidRDefault="00162259" w:rsidP="00695ACD">
      <w:pPr>
        <w:pStyle w:val="ListBullet"/>
        <w:numPr>
          <w:ilvl w:val="0"/>
          <w:numId w:val="30"/>
        </w:numPr>
      </w:pPr>
      <w:r w:rsidRPr="00347160">
        <w:lastRenderedPageBreak/>
        <w:t>application-context-name</w:t>
      </w:r>
      <w:r w:rsidRPr="00347160">
        <w:fldChar w:fldCharType="begin"/>
      </w:r>
      <w:r w:rsidRPr="00347160">
        <w:instrText xml:space="preserve"> XE "Application context name" </w:instrText>
      </w:r>
      <w:r w:rsidRPr="00347160">
        <w:fldChar w:fldCharType="end"/>
      </w:r>
      <w:r w:rsidRPr="00347160">
        <w:t>: it carries the COSEM_Application_Context_Name the client proposes for the association;</w:t>
      </w:r>
    </w:p>
    <w:p w14:paraId="3B68360F" w14:textId="77777777" w:rsidR="00162259" w:rsidRPr="00347160" w:rsidRDefault="00162259" w:rsidP="00695ACD">
      <w:pPr>
        <w:pStyle w:val="ListBullet"/>
        <w:numPr>
          <w:ilvl w:val="0"/>
          <w:numId w:val="30"/>
        </w:numPr>
      </w:pPr>
      <w:r w:rsidRPr="00347160">
        <w:t>calling-AP-title: when the proposed application context uses ciphering, it shall carry the client system title</w:t>
      </w:r>
      <w:r w:rsidRPr="00347160">
        <w:fldChar w:fldCharType="begin"/>
      </w:r>
      <w:r w:rsidRPr="00347160">
        <w:instrText xml:space="preserve"> XE "Client system title" </w:instrText>
      </w:r>
      <w:r w:rsidRPr="00347160">
        <w:fldChar w:fldCharType="end"/>
      </w:r>
      <w:r w:rsidRPr="00347160">
        <w:t>. If a client system title has already been sent during a registration process, like in the S-FSK PLC profile, the calling-AP-title field shall carry the same system title. Otherwise, the AA shall be rejected and appropriate diagnostic information shall be sent;</w:t>
      </w:r>
    </w:p>
    <w:p w14:paraId="27EEA502" w14:textId="42CED175" w:rsidR="00162259" w:rsidRPr="00313996" w:rsidRDefault="003C1716" w:rsidP="00695ACD">
      <w:pPr>
        <w:pStyle w:val="ListBullet"/>
        <w:numPr>
          <w:ilvl w:val="0"/>
          <w:numId w:val="30"/>
        </w:numPr>
      </w:pPr>
      <w:r w:rsidRPr="00313996">
        <w:t>c</w:t>
      </w:r>
      <w:r w:rsidR="00D60C94" w:rsidRPr="00313996">
        <w:t>alling-AE-invocation-i</w:t>
      </w:r>
      <w:r w:rsidR="00162259" w:rsidRPr="00313996">
        <w:t>dentifier</w:t>
      </w:r>
      <w:r w:rsidRPr="00313996">
        <w:t>: t</w:t>
      </w:r>
      <w:r w:rsidR="00162259" w:rsidRPr="00313996">
        <w:t>his field support</w:t>
      </w:r>
      <w:r w:rsidR="000F2F97" w:rsidRPr="00313996">
        <w:t>s</w:t>
      </w:r>
      <w:r w:rsidR="00162259" w:rsidRPr="00313996">
        <w:t xml:space="preserve"> the client user identification process; see </w:t>
      </w:r>
      <w:ins w:id="4371" w:author="John Cowburn" w:date="2021-03-24T13:59:00Z">
        <w:r w:rsidR="00382E8A" w:rsidRPr="00F1574A">
          <w:rPr>
            <w:highlight w:val="yellow"/>
          </w:rPr>
          <w:fldChar w:fldCharType="begin"/>
        </w:r>
        <w:r w:rsidR="00382E8A" w:rsidRPr="00F1574A">
          <w:rPr>
            <w:highlight w:val="yellow"/>
          </w:rPr>
          <w:instrText xml:space="preserve"> REF IEC62056_6_2 \h </w:instrText>
        </w:r>
      </w:ins>
      <w:r w:rsidR="00382E8A" w:rsidRPr="00F1574A">
        <w:rPr>
          <w:highlight w:val="yellow"/>
        </w:rPr>
      </w:r>
      <w:r w:rsidR="00F1574A" w:rsidRPr="00F1574A">
        <w:rPr>
          <w:highlight w:val="yellow"/>
        </w:rPr>
        <w:instrText xml:space="preserve"> \* MERGEFORMAT </w:instrText>
      </w:r>
      <w:r w:rsidR="00382E8A" w:rsidRPr="00F1574A">
        <w:rPr>
          <w:highlight w:val="yellow"/>
        </w:rPr>
        <w:fldChar w:fldCharType="separate"/>
      </w:r>
      <w:r w:rsidR="00DC4BE9" w:rsidRPr="00F1574A">
        <w:rPr>
          <w:color w:val="000000"/>
          <w:highlight w:val="yellow"/>
        </w:rPr>
        <w:t>IEC 62056-6-2:</w:t>
      </w:r>
      <w:ins w:id="4372" w:author="John Cowburn" w:date="2021-03-24T13:24:00Z">
        <w:r w:rsidR="00DC4BE9" w:rsidRPr="00F1574A">
          <w:rPr>
            <w:color w:val="000000"/>
            <w:highlight w:val="yellow"/>
          </w:rPr>
          <w:t>2021</w:t>
        </w:r>
      </w:ins>
      <w:ins w:id="4373" w:author="John Cowburn" w:date="2021-03-24T13:59:00Z">
        <w:r w:rsidR="00382E8A" w:rsidRPr="00F1574A">
          <w:rPr>
            <w:highlight w:val="yellow"/>
          </w:rPr>
          <w:fldChar w:fldCharType="end"/>
        </w:r>
      </w:ins>
      <w:del w:id="4374" w:author="John Cowburn" w:date="2021-03-24T13:59:00Z">
        <w:r w:rsidR="000F2F97" w:rsidRPr="00F1574A" w:rsidDel="00382E8A">
          <w:rPr>
            <w:highlight w:val="yellow"/>
          </w:rPr>
          <w:fldChar w:fldCharType="begin" w:fldLock="1"/>
        </w:r>
        <w:r w:rsidR="000F2F97" w:rsidRPr="00F1574A" w:rsidDel="00382E8A">
          <w:rPr>
            <w:highlight w:val="yellow"/>
          </w:rPr>
          <w:delInstrText xml:space="preserve"> REF IEC62056_62_IC \h </w:delInstrText>
        </w:r>
        <w:r w:rsidR="00C60BA6" w:rsidRPr="00F1574A" w:rsidDel="00382E8A">
          <w:rPr>
            <w:highlight w:val="yellow"/>
          </w:rPr>
          <w:delInstrText xml:space="preserve"> \* MERGEFORMAT </w:delInstrText>
        </w:r>
        <w:r w:rsidR="000F2F97" w:rsidRPr="00F1574A" w:rsidDel="00382E8A">
          <w:rPr>
            <w:highlight w:val="yellow"/>
          </w:rPr>
        </w:r>
        <w:r w:rsidR="000F2F97" w:rsidRPr="00F1574A" w:rsidDel="00382E8A">
          <w:rPr>
            <w:highlight w:val="yellow"/>
          </w:rPr>
          <w:fldChar w:fldCharType="separate"/>
        </w:r>
        <w:r w:rsidR="00077BDE" w:rsidRPr="00F1574A" w:rsidDel="00382E8A">
          <w:rPr>
            <w:color w:val="000000"/>
            <w:highlight w:val="yellow"/>
          </w:rPr>
          <w:delText>IEC 6</w:delText>
        </w:r>
        <w:r w:rsidR="00811F07" w:rsidRPr="00F1574A" w:rsidDel="00382E8A">
          <w:rPr>
            <w:color w:val="000000"/>
            <w:highlight w:val="yellow"/>
          </w:rPr>
          <w:delText>2056-6-2:—</w:delText>
        </w:r>
        <w:r w:rsidR="000F2F97" w:rsidRPr="00F1574A" w:rsidDel="00382E8A">
          <w:rPr>
            <w:highlight w:val="yellow"/>
          </w:rPr>
          <w:fldChar w:fldCharType="end"/>
        </w:r>
      </w:del>
      <w:r w:rsidR="000F2F97" w:rsidRPr="00F1574A">
        <w:rPr>
          <w:highlight w:val="yellow"/>
        </w:rPr>
        <w:t xml:space="preserve">, </w:t>
      </w:r>
      <w:ins w:id="4375" w:author="John Cowburn" w:date="2021-03-24T13:59:00Z">
        <w:r w:rsidR="00382E8A" w:rsidRPr="00F1574A">
          <w:rPr>
            <w:highlight w:val="yellow"/>
          </w:rPr>
          <w:t>4.4.2</w:t>
        </w:r>
      </w:ins>
      <w:del w:id="4376" w:author="John Cowburn" w:date="2021-03-24T13:59:00Z">
        <w:r w:rsidR="00D822B5" w:rsidRPr="00313996" w:rsidDel="00382E8A">
          <w:delText>5.3.2</w:delText>
        </w:r>
      </w:del>
      <w:r w:rsidR="00D822B5" w:rsidRPr="00313996">
        <w:t>;</w:t>
      </w:r>
    </w:p>
    <w:p w14:paraId="093D1180" w14:textId="77777777" w:rsidR="00D822B5" w:rsidRPr="00313996" w:rsidRDefault="00D822B5" w:rsidP="00695ACD">
      <w:pPr>
        <w:pStyle w:val="ListBullet"/>
        <w:numPr>
          <w:ilvl w:val="0"/>
          <w:numId w:val="30"/>
        </w:numPr>
      </w:pPr>
      <w:r w:rsidRPr="00313996">
        <w:t>calling-AE-qualifier</w:t>
      </w:r>
      <w:r w:rsidRPr="00313996">
        <w:fldChar w:fldCharType="begin"/>
      </w:r>
      <w:r w:rsidRPr="00313996">
        <w:instrText xml:space="preserve"> XE "calling-AE-qualifier" </w:instrText>
      </w:r>
      <w:r w:rsidRPr="00313996">
        <w:fldChar w:fldCharType="end"/>
      </w:r>
      <w:r w:rsidRPr="00313996">
        <w:t>: This field can be used to transport the public key certificate of the digital signature key of the client.</w:t>
      </w:r>
    </w:p>
    <w:p w14:paraId="06D511D4" w14:textId="77777777" w:rsidR="00162259" w:rsidRPr="00347160" w:rsidRDefault="00162259" w:rsidP="008C6750">
      <w:pPr>
        <w:pStyle w:val="PARAGRAPH"/>
      </w:pPr>
      <w:r w:rsidRPr="00313996">
        <w:t>Fields of the authentication functional u</w:t>
      </w:r>
      <w:r w:rsidRPr="00347160">
        <w:t>nit (when present):</w:t>
      </w:r>
    </w:p>
    <w:p w14:paraId="37199994" w14:textId="77777777" w:rsidR="00162259" w:rsidRPr="00347160" w:rsidRDefault="00162259" w:rsidP="00695ACD">
      <w:pPr>
        <w:pStyle w:val="ListBullet"/>
        <w:numPr>
          <w:ilvl w:val="0"/>
          <w:numId w:val="31"/>
        </w:numPr>
      </w:pPr>
      <w:r w:rsidRPr="00347160">
        <w:t>sender-acse-requirements</w:t>
      </w:r>
      <w:r w:rsidRPr="00347160">
        <w:fldChar w:fldCharType="begin"/>
      </w:r>
      <w:r w:rsidRPr="00347160">
        <w:instrText xml:space="preserve"> XE "Sender ACSE requirements" </w:instrText>
      </w:r>
      <w:r w:rsidRPr="00347160">
        <w:fldChar w:fldCharType="end"/>
      </w:r>
      <w:r w:rsidRPr="00347160">
        <w:t>:</w:t>
      </w:r>
    </w:p>
    <w:p w14:paraId="6C259901" w14:textId="77777777" w:rsidR="00162259" w:rsidRPr="00347160" w:rsidRDefault="00162259" w:rsidP="00157737">
      <w:pPr>
        <w:pStyle w:val="ListNumber4"/>
      </w:pPr>
      <w:r w:rsidRPr="00347160">
        <w:t>if not present or</w:t>
      </w:r>
      <w:r w:rsidR="00513547">
        <w:t xml:space="preserve"> </w:t>
      </w:r>
      <w:r w:rsidRPr="00347160">
        <w:t>present but bit 0 = 0, then the authentication functional unit is not selected. Any following fields of the authentication functional unit may be ignored;</w:t>
      </w:r>
    </w:p>
    <w:p w14:paraId="796BBE2F" w14:textId="77777777" w:rsidR="00162259" w:rsidRPr="00347160" w:rsidRDefault="00162259" w:rsidP="00157737">
      <w:pPr>
        <w:pStyle w:val="ListNumber4"/>
      </w:pPr>
      <w:r w:rsidRPr="00347160">
        <w:t>if present and bit 0 = 1 then the authenticat</w:t>
      </w:r>
      <w:r w:rsidR="00513547">
        <w:t>ion functional unit is selected;</w:t>
      </w:r>
    </w:p>
    <w:p w14:paraId="356C16F9" w14:textId="77777777" w:rsidR="00162259" w:rsidRPr="00347160" w:rsidRDefault="00162259" w:rsidP="00695ACD">
      <w:pPr>
        <w:pStyle w:val="ListBullet"/>
        <w:numPr>
          <w:ilvl w:val="0"/>
          <w:numId w:val="31"/>
        </w:numPr>
      </w:pPr>
      <w:r w:rsidRPr="00347160">
        <w:t>mechanism-name: it carries the COSEM_Authentication_Mechanism_Name the client proposes for the association;</w:t>
      </w:r>
    </w:p>
    <w:p w14:paraId="0EBA18B7" w14:textId="77777777" w:rsidR="00162259" w:rsidRPr="00347160" w:rsidRDefault="00162259" w:rsidP="00695ACD">
      <w:pPr>
        <w:pStyle w:val="ListBullet"/>
        <w:numPr>
          <w:ilvl w:val="0"/>
          <w:numId w:val="31"/>
        </w:numPr>
      </w:pPr>
      <w:r w:rsidRPr="00347160">
        <w:t>calling-authentication-value: it carries the authentication value generated by the client.</w:t>
      </w:r>
    </w:p>
    <w:p w14:paraId="1452D82F" w14:textId="77777777" w:rsidR="00162259" w:rsidRPr="00347160" w:rsidRDefault="00162259" w:rsidP="008C6750">
      <w:pPr>
        <w:pStyle w:val="PARAGRAPH"/>
      </w:pPr>
      <w:r w:rsidRPr="00347160">
        <w:t>If the value of the mechanism-name or the calling-authentication-value fields are not acceptable then the proposed AA shall be refused.</w:t>
      </w:r>
    </w:p>
    <w:p w14:paraId="493C434A" w14:textId="77777777" w:rsidR="00162259" w:rsidRPr="00347160" w:rsidRDefault="00162259" w:rsidP="008C6750">
      <w:pPr>
        <w:pStyle w:val="PARAGRAPH"/>
      </w:pPr>
      <w:r w:rsidRPr="00347160">
        <w:t>When the parsing of the fields of the Kernel and the authentication functional unit is completed, the server continues with parsing the parameters of the xDLMS InitiateRequest APDU, carried by the user-information field of the AARQ:</w:t>
      </w:r>
    </w:p>
    <w:p w14:paraId="27EE3AE9" w14:textId="77777777" w:rsidR="00162259" w:rsidRPr="00347160" w:rsidRDefault="00162259" w:rsidP="00695ACD">
      <w:pPr>
        <w:pStyle w:val="ListBullet"/>
        <w:numPr>
          <w:ilvl w:val="0"/>
          <w:numId w:val="31"/>
        </w:numPr>
      </w:pPr>
      <w:r w:rsidRPr="00347160">
        <w:t>dedicated-key: it carries the dedicated key to be used in the AA being established;</w:t>
      </w:r>
    </w:p>
    <w:p w14:paraId="7956CBFE" w14:textId="77777777" w:rsidR="00162259" w:rsidRPr="00347160" w:rsidRDefault="00162259" w:rsidP="00695ACD">
      <w:pPr>
        <w:pStyle w:val="ListBullet"/>
        <w:numPr>
          <w:ilvl w:val="0"/>
          <w:numId w:val="31"/>
        </w:numPr>
      </w:pPr>
      <w:r w:rsidRPr="00347160">
        <w:rPr>
          <w:color w:val="000000"/>
        </w:rPr>
        <w:t>response</w:t>
      </w:r>
      <w:r w:rsidRPr="00347160">
        <w:t>-allowed</w:t>
      </w:r>
      <w:r w:rsidRPr="00347160">
        <w:fldChar w:fldCharType="begin"/>
      </w:r>
      <w:r w:rsidRPr="00347160">
        <w:instrText xml:space="preserve"> XE "response-allowed" </w:instrText>
      </w:r>
      <w:r w:rsidRPr="00347160">
        <w:fldChar w:fldCharType="end"/>
      </w:r>
      <w:r w:rsidRPr="00347160">
        <w:t xml:space="preserve">: If the proposed AA is confirmed, the value of this parameter is TRUE (default), </w:t>
      </w:r>
      <w:r w:rsidR="00D60C94" w:rsidRPr="00347160">
        <w:t>and the</w:t>
      </w:r>
      <w:r w:rsidRPr="00347160">
        <w:t xml:space="preserve"> server shall send back an AARE APDU. Otherwise, the server shall not respond. See also</w:t>
      </w:r>
      <w:r w:rsidR="00571335" w:rsidRPr="00347160">
        <w:t xml:space="preserve"> </w:t>
      </w:r>
      <w:r w:rsidR="00571335" w:rsidRPr="00347160">
        <w:fldChar w:fldCharType="begin" w:fldLock="1"/>
      </w:r>
      <w:r w:rsidR="00571335" w:rsidRPr="00347160">
        <w:instrText xml:space="preserve"> REF _Ref406425519 \r \h </w:instrText>
      </w:r>
      <w:r w:rsidR="00C60BA6" w:rsidRPr="00347160">
        <w:instrText xml:space="preserve"> \* MERGEFORMAT </w:instrText>
      </w:r>
      <w:r w:rsidR="00571335" w:rsidRPr="00347160">
        <w:fldChar w:fldCharType="separate"/>
      </w:r>
      <w:r w:rsidR="00811F07">
        <w:t>Annex A</w:t>
      </w:r>
      <w:r w:rsidR="00571335" w:rsidRPr="00347160">
        <w:fldChar w:fldCharType="end"/>
      </w:r>
      <w:r w:rsidRPr="00347160">
        <w:t>.</w:t>
      </w:r>
    </w:p>
    <w:p w14:paraId="11DCB6D4" w14:textId="77777777" w:rsidR="00162259" w:rsidRPr="00347160" w:rsidRDefault="00162259" w:rsidP="00695ACD">
      <w:pPr>
        <w:pStyle w:val="ListBullet"/>
        <w:numPr>
          <w:ilvl w:val="0"/>
          <w:numId w:val="31"/>
        </w:numPr>
      </w:pPr>
      <w:r w:rsidRPr="00347160">
        <w:t>proposed-dlms-version-number</w:t>
      </w:r>
      <w:r w:rsidRPr="00347160">
        <w:fldChar w:fldCharType="begin"/>
      </w:r>
      <w:r w:rsidRPr="00347160">
        <w:instrText xml:space="preserve"> XE "proposed-dlms-version-number"</w:instrText>
      </w:r>
      <w:r w:rsidRPr="00347160">
        <w:fldChar w:fldCharType="end"/>
      </w:r>
      <w:r w:rsidR="007A2C20">
        <w:t>, s</w:t>
      </w:r>
      <w:r w:rsidRPr="00347160">
        <w:t xml:space="preserve">ee </w:t>
      </w:r>
      <w:r w:rsidRPr="00347160">
        <w:fldChar w:fldCharType="begin" w:fldLock="1"/>
      </w:r>
      <w:r w:rsidRPr="00347160">
        <w:instrText xml:space="preserve"> REF _Ref174723957 \r \h  \* MERGEFORMAT </w:instrText>
      </w:r>
      <w:r w:rsidRPr="00347160">
        <w:fldChar w:fldCharType="separate"/>
      </w:r>
      <w:r w:rsidR="00811F07">
        <w:t>4.2.4</w:t>
      </w:r>
      <w:r w:rsidRPr="00347160">
        <w:fldChar w:fldCharType="end"/>
      </w:r>
      <w:r w:rsidRPr="00347160">
        <w:t>;</w:t>
      </w:r>
    </w:p>
    <w:p w14:paraId="5B5E97B0" w14:textId="77777777" w:rsidR="00162259" w:rsidRPr="00347160" w:rsidRDefault="00162259" w:rsidP="00695ACD">
      <w:pPr>
        <w:pStyle w:val="ListBullet"/>
        <w:numPr>
          <w:ilvl w:val="0"/>
          <w:numId w:val="31"/>
        </w:numPr>
      </w:pPr>
      <w:r w:rsidRPr="00347160">
        <w:t>proposed-conformance</w:t>
      </w:r>
      <w:r w:rsidRPr="00347160">
        <w:fldChar w:fldCharType="begin"/>
      </w:r>
      <w:r w:rsidRPr="00347160">
        <w:instrText xml:space="preserve"> XE "proposed-conformance"</w:instrText>
      </w:r>
      <w:r w:rsidRPr="00347160">
        <w:fldChar w:fldCharType="end"/>
      </w:r>
      <w:r w:rsidR="007A2C20">
        <w:t>, s</w:t>
      </w:r>
      <w:r w:rsidRPr="00347160">
        <w:t xml:space="preserve">ee </w:t>
      </w:r>
      <w:r w:rsidRPr="00347160">
        <w:fldChar w:fldCharType="begin" w:fldLock="1"/>
      </w:r>
      <w:r w:rsidRPr="00347160">
        <w:instrText xml:space="preserve"> REF _Ref174724942 \r \h  \* MERGEFORMAT </w:instrText>
      </w:r>
      <w:r w:rsidRPr="00347160">
        <w:fldChar w:fldCharType="separate"/>
      </w:r>
      <w:r w:rsidR="00811F07">
        <w:t>7.3.1</w:t>
      </w:r>
      <w:r w:rsidRPr="00347160">
        <w:fldChar w:fldCharType="end"/>
      </w:r>
      <w:r w:rsidRPr="00347160">
        <w:t>;</w:t>
      </w:r>
    </w:p>
    <w:p w14:paraId="56EE2F60" w14:textId="77777777" w:rsidR="00162259" w:rsidRPr="00347160" w:rsidRDefault="00162259" w:rsidP="00695ACD">
      <w:pPr>
        <w:pStyle w:val="ListBullet"/>
        <w:numPr>
          <w:ilvl w:val="0"/>
          <w:numId w:val="31"/>
        </w:numPr>
      </w:pPr>
      <w:r w:rsidRPr="00347160">
        <w:t>client-max-receive-pdu-size</w:t>
      </w:r>
      <w:r w:rsidRPr="00347160">
        <w:fldChar w:fldCharType="begin"/>
      </w:r>
      <w:r w:rsidRPr="00347160">
        <w:instrText xml:space="preserve"> XE "client-max-receive-pdu-size"</w:instrText>
      </w:r>
      <w:r w:rsidRPr="00347160">
        <w:fldChar w:fldCharType="end"/>
      </w:r>
      <w:r w:rsidR="007A2C20">
        <w:t>s, s</w:t>
      </w:r>
      <w:r w:rsidRPr="00347160">
        <w:t xml:space="preserve">ee </w:t>
      </w:r>
      <w:r w:rsidRPr="00347160">
        <w:fldChar w:fldCharType="begin" w:fldLock="1"/>
      </w:r>
      <w:r w:rsidRPr="00347160">
        <w:instrText xml:space="preserve"> REF _Ref174723957 \r \h  \* MERGEFORMAT </w:instrText>
      </w:r>
      <w:r w:rsidRPr="00347160">
        <w:fldChar w:fldCharType="separate"/>
      </w:r>
      <w:r w:rsidR="00811F07">
        <w:t>4.2.4</w:t>
      </w:r>
      <w:r w:rsidRPr="00347160">
        <w:fldChar w:fldCharType="end"/>
      </w:r>
      <w:r w:rsidRPr="00347160">
        <w:t>.</w:t>
      </w:r>
    </w:p>
    <w:p w14:paraId="0A9C5A0F" w14:textId="77777777" w:rsidR="00162259" w:rsidRPr="00347160" w:rsidRDefault="00162259" w:rsidP="008C6750">
      <w:pPr>
        <w:pStyle w:val="PARAGRAPH"/>
      </w:pPr>
      <w:r w:rsidRPr="00347160">
        <w:t>If all elements of the proposed AA are acceptable, the server AP invokes the COSEM-OPEN.response service primitive with the following parameters:</w:t>
      </w:r>
    </w:p>
    <w:p w14:paraId="2B379F4F" w14:textId="77777777" w:rsidR="00571335" w:rsidRPr="00347160" w:rsidRDefault="00162259" w:rsidP="00695ACD">
      <w:pPr>
        <w:pStyle w:val="ListBullet"/>
        <w:numPr>
          <w:ilvl w:val="0"/>
          <w:numId w:val="32"/>
        </w:numPr>
      </w:pPr>
      <w:r w:rsidRPr="00347160">
        <w:t>Application_Context_Name: the same as the one proposed;</w:t>
      </w:r>
    </w:p>
    <w:p w14:paraId="0FE75379" w14:textId="77777777" w:rsidR="00571335" w:rsidRPr="00347160" w:rsidRDefault="00571335" w:rsidP="00695ACD">
      <w:pPr>
        <w:pStyle w:val="ListBullet"/>
        <w:numPr>
          <w:ilvl w:val="0"/>
          <w:numId w:val="32"/>
        </w:numPr>
      </w:pPr>
      <w:r w:rsidRPr="00347160">
        <w:t>Result: accepted;</w:t>
      </w:r>
    </w:p>
    <w:p w14:paraId="3879FE28" w14:textId="77777777" w:rsidR="00162259" w:rsidRPr="00347160" w:rsidRDefault="00162259" w:rsidP="00695ACD">
      <w:pPr>
        <w:pStyle w:val="ListBullet"/>
        <w:numPr>
          <w:ilvl w:val="0"/>
          <w:numId w:val="32"/>
        </w:numPr>
      </w:pPr>
      <w:r w:rsidRPr="00347160">
        <w:t>Failure_Type: Result-source: acse-service-user; Diagnostic: null;</w:t>
      </w:r>
    </w:p>
    <w:p w14:paraId="3B181D06" w14:textId="77777777" w:rsidR="00571335" w:rsidRPr="00313996" w:rsidRDefault="00D51A87" w:rsidP="00695ACD">
      <w:pPr>
        <w:pStyle w:val="ListBullet"/>
        <w:numPr>
          <w:ilvl w:val="0"/>
          <w:numId w:val="32"/>
        </w:numPr>
      </w:pPr>
      <w:r>
        <w:t>Responding_AP_</w:t>
      </w:r>
      <w:r w:rsidR="00571335" w:rsidRPr="00347160">
        <w:t>title</w:t>
      </w:r>
      <w:r w:rsidR="00571335" w:rsidRPr="00347160">
        <w:fldChar w:fldCharType="begin"/>
      </w:r>
      <w:r w:rsidR="00571335" w:rsidRPr="00347160">
        <w:instrText xml:space="preserve"> XE "Responding-AP-title" </w:instrText>
      </w:r>
      <w:r w:rsidR="00571335" w:rsidRPr="00347160">
        <w:fldChar w:fldCharType="end"/>
      </w:r>
      <w:r w:rsidR="00571335" w:rsidRPr="00347160">
        <w:t>: if the negotiated application context uses ciphering, it shall carry the server system title</w:t>
      </w:r>
      <w:r w:rsidR="00571335" w:rsidRPr="00347160">
        <w:fldChar w:fldCharType="begin"/>
      </w:r>
      <w:r w:rsidR="00571335" w:rsidRPr="00347160">
        <w:instrText xml:space="preserve"> XE "Server system title" </w:instrText>
      </w:r>
      <w:r w:rsidR="00571335" w:rsidRPr="00347160">
        <w:fldChar w:fldCharType="end"/>
      </w:r>
      <w:r w:rsidR="00571335" w:rsidRPr="00347160">
        <w:t>. If a server system title has already been sent during a registration process, like in the case of the S</w:t>
      </w:r>
      <w:r w:rsidR="00571335" w:rsidRPr="00347160">
        <w:noBreakHyphen/>
        <w:t xml:space="preserve">FSK PLC profile, the Responding_AP_Title parameter </w:t>
      </w:r>
      <w:r w:rsidR="00571335" w:rsidRPr="00313996">
        <w:t>shall carry the same system title. Otherwise, the AA shall be aborted by the client;</w:t>
      </w:r>
    </w:p>
    <w:p w14:paraId="271E3683" w14:textId="77777777" w:rsidR="00D822B5" w:rsidRPr="00313996" w:rsidRDefault="00D822B5" w:rsidP="00695ACD">
      <w:pPr>
        <w:pStyle w:val="ListBullet"/>
        <w:numPr>
          <w:ilvl w:val="0"/>
          <w:numId w:val="32"/>
        </w:numPr>
      </w:pPr>
      <w:r w:rsidRPr="00313996">
        <w:t>Responding_AE_Qualifier</w:t>
      </w:r>
      <w:r w:rsidRPr="00313996">
        <w:fldChar w:fldCharType="begin"/>
      </w:r>
      <w:r w:rsidRPr="00313996">
        <w:instrText xml:space="preserve"> XE Responding-AE-Qualifier" </w:instrText>
      </w:r>
      <w:r w:rsidRPr="00313996">
        <w:fldChar w:fldCharType="end"/>
      </w:r>
      <w:r w:rsidRPr="00313996">
        <w:t>: This field can be used to transport the public key certificate of the digital signature key of the server;</w:t>
      </w:r>
    </w:p>
    <w:p w14:paraId="4D1E166E" w14:textId="77777777" w:rsidR="003E20D9" w:rsidRPr="00347160" w:rsidRDefault="003E20D9" w:rsidP="00695ACD">
      <w:pPr>
        <w:pStyle w:val="ListBullet"/>
        <w:numPr>
          <w:ilvl w:val="0"/>
          <w:numId w:val="33"/>
        </w:numPr>
      </w:pPr>
      <w:r w:rsidRPr="00347160">
        <w:t>Fields of the AARE authentication functional unit:</w:t>
      </w:r>
    </w:p>
    <w:p w14:paraId="164F67CF" w14:textId="77777777" w:rsidR="003E20D9" w:rsidRPr="00347160" w:rsidRDefault="00B71CA0" w:rsidP="00157737">
      <w:pPr>
        <w:pStyle w:val="ListBullet2"/>
      </w:pPr>
      <w:r>
        <w:t>(R</w:t>
      </w:r>
      <w:r w:rsidRPr="00C82D45">
        <w:t>esponder</w:t>
      </w:r>
      <w:r>
        <w:t>_)ACSE_R</w:t>
      </w:r>
      <w:r w:rsidRPr="00C82D45">
        <w:t>equirements</w:t>
      </w:r>
      <w:r>
        <w:fldChar w:fldCharType="begin"/>
      </w:r>
      <w:r>
        <w:instrText xml:space="preserve"> XE "</w:instrText>
      </w:r>
      <w:r w:rsidRPr="0084736B">
        <w:instrText>responder-acse-requirements</w:instrText>
      </w:r>
      <w:r>
        <w:instrText xml:space="preserve">" </w:instrText>
      </w:r>
      <w:r>
        <w:fldChar w:fldCharType="end"/>
      </w:r>
      <w:r w:rsidR="003E20D9" w:rsidRPr="00347160">
        <w:t>:</w:t>
      </w:r>
    </w:p>
    <w:p w14:paraId="7F4E2E9C" w14:textId="77777777" w:rsidR="003E20D9" w:rsidRPr="00347160" w:rsidRDefault="00D62E69" w:rsidP="00695ACD">
      <w:pPr>
        <w:pStyle w:val="ListNumber3"/>
        <w:numPr>
          <w:ilvl w:val="2"/>
          <w:numId w:val="93"/>
        </w:numPr>
      </w:pPr>
      <w:r>
        <w:lastRenderedPageBreak/>
        <w:t>when no security (Lowest Level S</w:t>
      </w:r>
      <w:r w:rsidR="003E20D9" w:rsidRPr="00347160">
        <w:t>ecurity) authentication or Low Level Security (LLS) authentication is used, this field shall not be present, or if present, bit 0 (authentication) shall be set to 0. Any following fields of the authentication functional unit may be ignored;</w:t>
      </w:r>
    </w:p>
    <w:p w14:paraId="755F22A3" w14:textId="77777777" w:rsidR="003E20D9" w:rsidRPr="00347160" w:rsidRDefault="003E20D9" w:rsidP="00695ACD">
      <w:pPr>
        <w:pStyle w:val="ListNumber3"/>
        <w:numPr>
          <w:ilvl w:val="2"/>
          <w:numId w:val="93"/>
        </w:numPr>
      </w:pPr>
      <w:r w:rsidRPr="00347160">
        <w:t>when High Level Security (HLS) authentication is used, this field shall be present and bit 0 (authentication) shall be set to 1;</w:t>
      </w:r>
    </w:p>
    <w:p w14:paraId="5DC0ACBE" w14:textId="77777777" w:rsidR="003E20D9" w:rsidRPr="00347160" w:rsidRDefault="00B71CA0" w:rsidP="00157737">
      <w:pPr>
        <w:pStyle w:val="ListBullet2"/>
      </w:pPr>
      <w:r w:rsidRPr="00B71CA0">
        <w:t>Security_Mechanism_Name</w:t>
      </w:r>
      <w:r>
        <w:t xml:space="preserve">: </w:t>
      </w:r>
      <w:r w:rsidR="003E20D9" w:rsidRPr="00347160">
        <w:t>it shall carry the COSEM_Authentication_Mechanism_</w:t>
      </w:r>
      <w:r>
        <w:t xml:space="preserve"> </w:t>
      </w:r>
      <w:r w:rsidR="003E20D9" w:rsidRPr="00347160">
        <w:t>Name negotiated;</w:t>
      </w:r>
    </w:p>
    <w:p w14:paraId="43AFD3A8" w14:textId="77777777" w:rsidR="003E20D9" w:rsidRPr="00347160" w:rsidRDefault="00B71CA0" w:rsidP="00157737">
      <w:pPr>
        <w:pStyle w:val="ListBullet2"/>
      </w:pPr>
      <w:r>
        <w:t>Responding_Authentication_V</w:t>
      </w:r>
      <w:r w:rsidR="003E20D9" w:rsidRPr="00347160">
        <w:t>alue: it carries the authentication value generated by the server (StoC).</w:t>
      </w:r>
    </w:p>
    <w:p w14:paraId="4B57BDAE" w14:textId="77777777" w:rsidR="00571335" w:rsidRPr="00347160" w:rsidRDefault="009D33EA" w:rsidP="00695ACD">
      <w:pPr>
        <w:pStyle w:val="ListBullet"/>
        <w:numPr>
          <w:ilvl w:val="0"/>
          <w:numId w:val="32"/>
        </w:numPr>
      </w:pPr>
      <w:r>
        <w:t>N</w:t>
      </w:r>
      <w:r w:rsidRPr="00347160">
        <w:t>egotiated</w:t>
      </w:r>
      <w:r w:rsidR="00B71CA0">
        <w:t>_xDLMS_</w:t>
      </w:r>
      <w:r w:rsidR="00571335" w:rsidRPr="00347160">
        <w:t>context.</w:t>
      </w:r>
    </w:p>
    <w:p w14:paraId="00149A66" w14:textId="77777777" w:rsidR="00162259" w:rsidRPr="00347160" w:rsidRDefault="00162259" w:rsidP="008C6750">
      <w:pPr>
        <w:pStyle w:val="PARAGRAPH"/>
      </w:pPr>
      <w:r w:rsidRPr="00347160">
        <w:t>The CF assembles the AARE APDU – with the help of the xDLMS ASE and the ACSE – and sends it to the client AL via the supporting lower layer protocols, and enters the ASSOCIATED state. The proposed AA is established now, the server is able to receive xDLMS data transfer service request(s) – both confirmed and unconfirmed – and to send responses to confirmed service requests within this AA.</w:t>
      </w:r>
    </w:p>
    <w:p w14:paraId="3173FAE5" w14:textId="77777777" w:rsidR="00162259" w:rsidRPr="00347160" w:rsidRDefault="00162259" w:rsidP="008C6750">
      <w:pPr>
        <w:pStyle w:val="PARAGRAPH"/>
        <w:rPr>
          <w:color w:val="000000"/>
        </w:rPr>
      </w:pPr>
      <w:r w:rsidRPr="00347160">
        <w:rPr>
          <w:color w:val="000000"/>
        </w:rPr>
        <w:t>At the client side, the parameters of the AARE APDU received are extracted with the help of the ACSE and the xDLMS ASE, and passed to the client AP via the COSEM-OPEN.confirm service primitive. At the same time, the client AL enters the ASSOCIATED state. The AA is established now with the application context and xDLMS context negotiated.</w:t>
      </w:r>
    </w:p>
    <w:p w14:paraId="496CF3BE" w14:textId="77777777" w:rsidR="00162259" w:rsidRPr="00347160" w:rsidRDefault="00162259" w:rsidP="008C6750">
      <w:pPr>
        <w:pStyle w:val="PARAGRAPH"/>
        <w:rPr>
          <w:color w:val="000000"/>
        </w:rPr>
      </w:pPr>
      <w:r w:rsidRPr="00347160">
        <w:rPr>
          <w:color w:val="000000"/>
        </w:rPr>
        <w:t>If the application context proposed by the client is not acceptable or the authentication of the client is not successful, the COSEM-OPEN.response primitive is invoked with the following parameters:</w:t>
      </w:r>
    </w:p>
    <w:p w14:paraId="73CF8B40" w14:textId="77777777" w:rsidR="00162259" w:rsidRPr="00347160" w:rsidRDefault="00162259" w:rsidP="00521922">
      <w:pPr>
        <w:pStyle w:val="ListBullet"/>
      </w:pPr>
      <w:r w:rsidRPr="00347160">
        <w:t>Application_Context_Name: the same as the one proposed, or the one supported by the server;</w:t>
      </w:r>
    </w:p>
    <w:p w14:paraId="7C1DFE2C" w14:textId="77777777" w:rsidR="00162259" w:rsidRPr="00347160" w:rsidRDefault="00162259" w:rsidP="00521922">
      <w:pPr>
        <w:pStyle w:val="ListBullet"/>
      </w:pPr>
      <w:r w:rsidRPr="00347160">
        <w:t>Result: rejected-permanent or rejected-transient;</w:t>
      </w:r>
    </w:p>
    <w:p w14:paraId="25ACDBCA" w14:textId="77777777" w:rsidR="00162259" w:rsidRPr="00347160" w:rsidRDefault="00162259" w:rsidP="00521922">
      <w:pPr>
        <w:pStyle w:val="ListBullet"/>
      </w:pPr>
      <w:r w:rsidRPr="00347160">
        <w:t>Failure_Type: Result-source: acse-service-user; Diagnostic: an appropriate value;</w:t>
      </w:r>
    </w:p>
    <w:p w14:paraId="7378AD52" w14:textId="77777777" w:rsidR="00162259" w:rsidRPr="00347160" w:rsidRDefault="00162259" w:rsidP="00521922">
      <w:pPr>
        <w:pStyle w:val="ListBullet"/>
      </w:pPr>
      <w:r w:rsidRPr="00347160">
        <w:t>User_Information: an xDLMS InitiateResponse APDU with the parameters of the xDLMS context supported by the server.</w:t>
      </w:r>
    </w:p>
    <w:p w14:paraId="779E13ED" w14:textId="77777777" w:rsidR="00162259" w:rsidRPr="00347160" w:rsidRDefault="00162259" w:rsidP="008C6750">
      <w:pPr>
        <w:pStyle w:val="PARAGRAPH"/>
        <w:rPr>
          <w:color w:val="000000"/>
        </w:rPr>
      </w:pPr>
      <w:r w:rsidRPr="00347160">
        <w:t>If the application context proposed by the client is acceptable and the authentication of the client is successful but the xDLMS context cannot be accepted, t</w:t>
      </w:r>
      <w:r w:rsidRPr="00347160">
        <w:rPr>
          <w:color w:val="000000"/>
        </w:rPr>
        <w:t>he COSEM-OPEN.response primitive shall be invoked with the following parameters:</w:t>
      </w:r>
    </w:p>
    <w:p w14:paraId="066F7618" w14:textId="77777777" w:rsidR="00162259" w:rsidRPr="00347160" w:rsidRDefault="00162259" w:rsidP="00695ACD">
      <w:pPr>
        <w:pStyle w:val="ListBullet"/>
        <w:numPr>
          <w:ilvl w:val="0"/>
          <w:numId w:val="33"/>
        </w:numPr>
      </w:pPr>
      <w:r w:rsidRPr="00347160">
        <w:t>Application_Context_Name: the same as the one proposed;</w:t>
      </w:r>
    </w:p>
    <w:p w14:paraId="7D122818" w14:textId="77777777" w:rsidR="00162259" w:rsidRPr="00347160" w:rsidRDefault="00162259" w:rsidP="00695ACD">
      <w:pPr>
        <w:pStyle w:val="ListBullet"/>
        <w:numPr>
          <w:ilvl w:val="0"/>
          <w:numId w:val="33"/>
        </w:numPr>
      </w:pPr>
      <w:r w:rsidRPr="00347160">
        <w:t>Result: rejected-permanent or rejected-transient;</w:t>
      </w:r>
    </w:p>
    <w:p w14:paraId="3C991575" w14:textId="77777777" w:rsidR="00162259" w:rsidRPr="00347160" w:rsidRDefault="00162259" w:rsidP="00695ACD">
      <w:pPr>
        <w:pStyle w:val="ListBullet"/>
        <w:numPr>
          <w:ilvl w:val="0"/>
          <w:numId w:val="33"/>
        </w:numPr>
      </w:pPr>
      <w:r w:rsidRPr="00347160">
        <w:t>Failure_Type: Result-source: acse-service-user; Diagnostic: no-reason-given;</w:t>
      </w:r>
    </w:p>
    <w:p w14:paraId="57D90358" w14:textId="77777777" w:rsidR="00162259" w:rsidRPr="00347160" w:rsidRDefault="00EA76A1" w:rsidP="00695ACD">
      <w:pPr>
        <w:pStyle w:val="ListBullet"/>
        <w:numPr>
          <w:ilvl w:val="0"/>
          <w:numId w:val="33"/>
        </w:numPr>
      </w:pPr>
      <w:r>
        <w:t xml:space="preserve">xDLMS_Initiate_Error, </w:t>
      </w:r>
      <w:r w:rsidRPr="00EA76A1">
        <w:t>indicating the reason for not accepting the proposed xDLMS context.</w:t>
      </w:r>
    </w:p>
    <w:p w14:paraId="3B6218A4" w14:textId="77777777" w:rsidR="00162259" w:rsidRPr="00347160" w:rsidRDefault="00162259" w:rsidP="008C6750">
      <w:pPr>
        <w:pStyle w:val="PARAGRAPH"/>
      </w:pPr>
      <w:r w:rsidRPr="00347160">
        <w:t>In these two cases, upon invocation of the .response primitive, the CF assembles and sends the AARE APDU to the client via the supporting lower layer protocols. The proposed AA is not established, the server CF returns to the IDLE state.</w:t>
      </w:r>
    </w:p>
    <w:p w14:paraId="3D5824F8" w14:textId="77777777" w:rsidR="00162259" w:rsidRPr="00347160" w:rsidRDefault="00162259" w:rsidP="008C6750">
      <w:pPr>
        <w:pStyle w:val="PARAGRAPH"/>
      </w:pPr>
      <w:r w:rsidRPr="00347160">
        <w:t>At the client side, the parameters of the AARE APDU received are extracted with the help of the ACSE and the xDLMS_ASE, and passed to the client AP via the COSEM-OPEN.confirm primitive. The proposed AA is not established, the client CF returns to the IDLE state.</w:t>
      </w:r>
    </w:p>
    <w:p w14:paraId="798F0C51" w14:textId="77777777" w:rsidR="00162259" w:rsidRPr="00347160" w:rsidRDefault="00162259" w:rsidP="008C6750">
      <w:pPr>
        <w:pStyle w:val="PARAGRAPH"/>
        <w:rPr>
          <w:color w:val="000000"/>
        </w:rPr>
      </w:pPr>
      <w:r w:rsidRPr="00347160">
        <w:t xml:space="preserve">The server ACSE may not be capable of supporting the requested association, for example if </w:t>
      </w:r>
      <w:r w:rsidRPr="00347160">
        <w:rPr>
          <w:color w:val="000000"/>
        </w:rPr>
        <w:t xml:space="preserve">the AARQ syntax or the </w:t>
      </w:r>
      <w:r w:rsidRPr="00347160">
        <w:t>ACSE protocol version</w:t>
      </w:r>
      <w:r w:rsidRPr="00347160">
        <w:fldChar w:fldCharType="begin"/>
      </w:r>
      <w:r w:rsidRPr="00347160">
        <w:instrText xml:space="preserve"> XE "ACSE protocol version" </w:instrText>
      </w:r>
      <w:r w:rsidRPr="00347160">
        <w:fldChar w:fldCharType="end"/>
      </w:r>
      <w:r w:rsidRPr="00347160">
        <w:t xml:space="preserve"> are not acceptable. In this situation, it returns a COSEM-OPEN.response primitive to the client with an appropriate Result parameter. The </w:t>
      </w:r>
      <w:r w:rsidRPr="00347160">
        <w:lastRenderedPageBreak/>
        <w:t>Result Source parameter is appropriately assigned the symbolic value of “ACSE service-provider”. The COSEM-OPEN.indication primitive is not issued. The association is not established.</w:t>
      </w:r>
    </w:p>
    <w:p w14:paraId="7FD8718A" w14:textId="77777777" w:rsidR="00162259" w:rsidRPr="00347160" w:rsidRDefault="00162259" w:rsidP="00BC4CC6">
      <w:pPr>
        <w:pStyle w:val="Heading4"/>
      </w:pPr>
      <w:bookmarkStart w:id="4377" w:name="_Toc520528657"/>
      <w:bookmarkStart w:id="4378" w:name="_Toc62885280"/>
      <w:bookmarkStart w:id="4379" w:name="_Toc68357092"/>
      <w:bookmarkStart w:id="4380" w:name="_Ref176085517"/>
      <w:bookmarkStart w:id="4381" w:name="_Toc247390679"/>
      <w:bookmarkStart w:id="4382" w:name="_Toc249289535"/>
      <w:bookmarkStart w:id="4383" w:name="_Toc277948344"/>
      <w:bookmarkStart w:id="4384" w:name="_Toc315426434"/>
      <w:bookmarkStart w:id="4385" w:name="_Toc406524223"/>
      <w:bookmarkStart w:id="4386" w:name="_Toc437856572"/>
      <w:r w:rsidRPr="00347160">
        <w:t>Repeated COSEM-OPEN service invocations</w:t>
      </w:r>
      <w:bookmarkEnd w:id="4377"/>
      <w:bookmarkEnd w:id="4378"/>
      <w:bookmarkEnd w:id="4379"/>
      <w:bookmarkEnd w:id="4380"/>
      <w:bookmarkEnd w:id="4381"/>
      <w:bookmarkEnd w:id="4382"/>
      <w:bookmarkEnd w:id="4383"/>
      <w:bookmarkEnd w:id="4384"/>
      <w:bookmarkEnd w:id="4385"/>
      <w:bookmarkEnd w:id="4386"/>
      <w:r w:rsidRPr="00347160">
        <w:fldChar w:fldCharType="begin"/>
      </w:r>
      <w:r w:rsidRPr="00347160">
        <w:instrText xml:space="preserve"> XE "COSEM-OPEN service invocations, repeated" </w:instrText>
      </w:r>
      <w:r w:rsidRPr="00347160">
        <w:fldChar w:fldCharType="end"/>
      </w:r>
    </w:p>
    <w:p w14:paraId="2D88AD8D" w14:textId="77777777" w:rsidR="00162259" w:rsidRPr="00347160" w:rsidRDefault="00162259" w:rsidP="008C6750">
      <w:pPr>
        <w:pStyle w:val="PARAGRAPH"/>
      </w:pPr>
      <w:r w:rsidRPr="00347160">
        <w:t xml:space="preserve">If a COSEM-OPEN.request primitive is invoked by the client AP referring to an already established AA, then the AL locally and negatively confirms this request with the reason that the requested AA already exists. Note, that this is always the case for pre-established AAs; see </w:t>
      </w:r>
      <w:r w:rsidRPr="00347160">
        <w:fldChar w:fldCharType="begin" w:fldLock="1"/>
      </w:r>
      <w:r w:rsidRPr="00347160">
        <w:instrText xml:space="preserve"> REF _Ref69790118 \r \h  \* MERGEFORMAT </w:instrText>
      </w:r>
      <w:r w:rsidRPr="00347160">
        <w:fldChar w:fldCharType="separate"/>
      </w:r>
      <w:r w:rsidR="00811F07">
        <w:t>7.2.4.4</w:t>
      </w:r>
      <w:r w:rsidRPr="00347160">
        <w:fldChar w:fldCharType="end"/>
      </w:r>
      <w:r w:rsidRPr="00347160">
        <w:t>.</w:t>
      </w:r>
    </w:p>
    <w:p w14:paraId="6F76BBC8" w14:textId="77777777" w:rsidR="00162259" w:rsidRPr="00347160" w:rsidRDefault="00162259" w:rsidP="008C6750">
      <w:pPr>
        <w:pStyle w:val="PARAGRAPH"/>
        <w:rPr>
          <w:color w:val="000000"/>
        </w:rPr>
      </w:pPr>
      <w:bookmarkStart w:id="4387" w:name="_Hlt511461335"/>
      <w:bookmarkEnd w:id="4387"/>
      <w:r w:rsidRPr="00347160">
        <w:t>If, nevertheless, a server AL receives an AARQ APDU referencing to an already existing AA, it simply discards this AARQ, or, if it is implemented, it may also respond with the optional ExceptionResponse APDU.</w:t>
      </w:r>
    </w:p>
    <w:p w14:paraId="390EE563" w14:textId="77777777" w:rsidR="00162259" w:rsidRPr="00347160" w:rsidRDefault="00162259" w:rsidP="00BC4CC6">
      <w:pPr>
        <w:pStyle w:val="Heading4"/>
      </w:pPr>
      <w:bookmarkStart w:id="4388" w:name="_Hlt510251345"/>
      <w:bookmarkStart w:id="4389" w:name="_Toc510240141"/>
      <w:bookmarkStart w:id="4390" w:name="_Toc510241413"/>
      <w:bookmarkStart w:id="4391" w:name="_Ref510251340"/>
      <w:bookmarkStart w:id="4392" w:name="_Ref510252072"/>
      <w:bookmarkStart w:id="4393" w:name="_Ref510258953"/>
      <w:bookmarkStart w:id="4394" w:name="_Toc520528636"/>
      <w:bookmarkStart w:id="4395" w:name="_Toc62885252"/>
      <w:bookmarkStart w:id="4396" w:name="_Toc68357035"/>
      <w:bookmarkStart w:id="4397" w:name="_Toc247390680"/>
      <w:bookmarkStart w:id="4398" w:name="_Toc249289536"/>
      <w:bookmarkStart w:id="4399" w:name="_Ref277775262"/>
      <w:bookmarkStart w:id="4400" w:name="_Toc277948345"/>
      <w:bookmarkStart w:id="4401" w:name="_Toc315426435"/>
      <w:bookmarkStart w:id="4402" w:name="_Toc406524224"/>
      <w:bookmarkStart w:id="4403" w:name="_Toc437856573"/>
      <w:bookmarkEnd w:id="4388"/>
      <w:r w:rsidRPr="00347160">
        <w:t>Establishment of unconfirmed application association</w:t>
      </w:r>
      <w:bookmarkEnd w:id="4389"/>
      <w:bookmarkEnd w:id="4390"/>
      <w:bookmarkEnd w:id="4391"/>
      <w:bookmarkEnd w:id="4392"/>
      <w:bookmarkEnd w:id="4393"/>
      <w:bookmarkEnd w:id="4394"/>
      <w:r w:rsidRPr="00347160">
        <w:t>s</w:t>
      </w:r>
      <w:bookmarkEnd w:id="4395"/>
      <w:bookmarkEnd w:id="4396"/>
      <w:bookmarkEnd w:id="4397"/>
      <w:bookmarkEnd w:id="4398"/>
      <w:bookmarkEnd w:id="4399"/>
      <w:bookmarkEnd w:id="4400"/>
      <w:bookmarkEnd w:id="4401"/>
      <w:bookmarkEnd w:id="4402"/>
      <w:bookmarkEnd w:id="4403"/>
      <w:r w:rsidRPr="00347160">
        <w:fldChar w:fldCharType="begin"/>
      </w:r>
      <w:r w:rsidRPr="00347160">
        <w:instrText xml:space="preserve"> XE "Application association, unconfirmed" </w:instrText>
      </w:r>
      <w:r w:rsidRPr="00347160">
        <w:fldChar w:fldCharType="end"/>
      </w:r>
    </w:p>
    <w:p w14:paraId="0B82D904" w14:textId="77777777" w:rsidR="00162259" w:rsidRPr="00347160" w:rsidRDefault="00162259" w:rsidP="008C6750">
      <w:pPr>
        <w:pStyle w:val="PARAGRAPH"/>
      </w:pPr>
      <w:r w:rsidRPr="00347160">
        <w:t xml:space="preserve">A client AP that desires to establish an unconfirmed AA, invokes the COSEM-OPEN.request primitive of the ASO with Service_Class == Unconfirmed. </w:t>
      </w:r>
      <w:r w:rsidRPr="00347160">
        <w:rPr>
          <w:color w:val="000000"/>
        </w:rPr>
        <w:t xml:space="preserve">The </w:t>
      </w:r>
      <w:r w:rsidRPr="00347160">
        <w:t>response-allowed</w:t>
      </w:r>
      <w:r w:rsidRPr="00347160">
        <w:fldChar w:fldCharType="begin"/>
      </w:r>
      <w:r w:rsidRPr="00347160">
        <w:instrText xml:space="preserve"> XE "response-allowed" </w:instrText>
      </w:r>
      <w:r w:rsidRPr="00347160">
        <w:fldChar w:fldCharType="end"/>
      </w:r>
      <w:r w:rsidRPr="00347160">
        <w:t xml:space="preserve"> parameter of the xDLMS InitiateRequest APDU, carried by the user-information parameter of the AARQ is set to FALSE. The </w:t>
      </w:r>
      <w:r w:rsidRPr="00347160">
        <w:rPr>
          <w:color w:val="000000"/>
        </w:rPr>
        <w:t>client AL does not wait any response from the server: the .confirm primitive is locally generated.</w:t>
      </w:r>
      <w:r w:rsidRPr="00347160">
        <w:t xml:space="preserve"> Otherwise the procedure is the same as in the case of the establishment of confirmed AAs.</w:t>
      </w:r>
    </w:p>
    <w:p w14:paraId="35CC1DF5" w14:textId="77777777" w:rsidR="00162259" w:rsidRPr="00347160" w:rsidRDefault="00162259" w:rsidP="008C6750">
      <w:pPr>
        <w:pStyle w:val="PARAGRAPH"/>
      </w:pPr>
      <w:r w:rsidRPr="00347160">
        <w:t>As the establishment of unconfirmed AAs does not require the server AP to respond to the association request coming from the client, in some cases – for example in the case of one-way communications or broadcasting – the establishment of unconfirmed AA is the only possibility.</w:t>
      </w:r>
    </w:p>
    <w:p w14:paraId="72A61FFC" w14:textId="77777777" w:rsidR="00162259" w:rsidRPr="00347160" w:rsidRDefault="00162259" w:rsidP="008C6750">
      <w:pPr>
        <w:pStyle w:val="PARAGRAPH"/>
      </w:pPr>
      <w:r w:rsidRPr="00347160">
        <w:t>After the establishment of an unconfirmed AA, xDLMS data transfer services using LN referencing can be invoked only in an unconfirmed manner, until the association is released. With SN referencing, only the UnconfirmedWrite service can be used.</w:t>
      </w:r>
    </w:p>
    <w:p w14:paraId="6A25FA89" w14:textId="77777777" w:rsidR="00162259" w:rsidRPr="00347160" w:rsidRDefault="00162259" w:rsidP="00BC4CC6">
      <w:pPr>
        <w:pStyle w:val="Heading4"/>
      </w:pPr>
      <w:bookmarkStart w:id="4404" w:name="_Ref69790118"/>
      <w:bookmarkStart w:id="4405" w:name="_Toc247390681"/>
      <w:bookmarkStart w:id="4406" w:name="_Toc249289537"/>
      <w:bookmarkStart w:id="4407" w:name="_Toc277948346"/>
      <w:bookmarkStart w:id="4408" w:name="_Toc315426436"/>
      <w:bookmarkStart w:id="4409" w:name="_Toc406524225"/>
      <w:bookmarkStart w:id="4410" w:name="_Toc437856574"/>
      <w:r w:rsidRPr="00347160">
        <w:t>Pre-established application associations</w:t>
      </w:r>
      <w:bookmarkEnd w:id="4404"/>
      <w:bookmarkEnd w:id="4405"/>
      <w:bookmarkEnd w:id="4406"/>
      <w:bookmarkEnd w:id="4407"/>
      <w:bookmarkEnd w:id="4408"/>
      <w:bookmarkEnd w:id="4409"/>
      <w:bookmarkEnd w:id="4410"/>
      <w:r w:rsidRPr="00347160">
        <w:fldChar w:fldCharType="begin"/>
      </w:r>
      <w:r w:rsidRPr="00347160">
        <w:instrText xml:space="preserve"> XE "Application association, pre-established" </w:instrText>
      </w:r>
      <w:r w:rsidRPr="00347160">
        <w:fldChar w:fldCharType="end"/>
      </w:r>
    </w:p>
    <w:p w14:paraId="4E093A80" w14:textId="77777777" w:rsidR="00162259" w:rsidRPr="00347160" w:rsidRDefault="00162259" w:rsidP="008C6750">
      <w:pPr>
        <w:pStyle w:val="PARAGRAPH"/>
      </w:pPr>
      <w:bookmarkStart w:id="4411" w:name="_Hlt481396260"/>
      <w:bookmarkStart w:id="4412" w:name="_Hlt503780679"/>
      <w:bookmarkStart w:id="4413" w:name="_Toc461014270"/>
      <w:bookmarkStart w:id="4414" w:name="_Ref474823989"/>
      <w:bookmarkStart w:id="4415" w:name="_Toc477854255"/>
      <w:bookmarkStart w:id="4416" w:name="_Toc481414587"/>
      <w:bookmarkStart w:id="4417" w:name="_Toc520528658"/>
      <w:bookmarkStart w:id="4418" w:name="_Toc62885281"/>
      <w:bookmarkStart w:id="4419" w:name="_Toc68357093"/>
      <w:bookmarkEnd w:id="4411"/>
      <w:bookmarkEnd w:id="4412"/>
      <w:r w:rsidRPr="00347160">
        <w:t>The purpose of pre-established AAs is to simplify data exchange</w:t>
      </w:r>
      <w:bookmarkStart w:id="4420" w:name="_Hlt510696160"/>
      <w:bookmarkEnd w:id="4420"/>
      <w:r w:rsidRPr="00347160">
        <w:t xml:space="preserve">. The AA establishment and release phases (phases 1 and 3 on Figure 4), using the COSEM-OPEN and COSEM-RELEASE services are eliminated and only </w:t>
      </w:r>
      <w:r w:rsidR="00CD057B">
        <w:t>data transfer services are used.</w:t>
      </w:r>
    </w:p>
    <w:p w14:paraId="53162D72" w14:textId="77777777" w:rsidR="00162259" w:rsidRDefault="000F77A6" w:rsidP="008C6750">
      <w:pPr>
        <w:pStyle w:val="PARAGRAPH"/>
      </w:pPr>
      <w:r>
        <w:t>This International St</w:t>
      </w:r>
      <w:r w:rsidR="00162259" w:rsidRPr="00347160">
        <w:t>andard does not specify how to establish such AAs: it can be considered, that this has already been done. Pre-established AAs can be considered to exist from the moment the lower layers are able to transmit APDUs between the client and the server.</w:t>
      </w:r>
    </w:p>
    <w:p w14:paraId="14DA4C4D" w14:textId="77777777" w:rsidR="00CD057B" w:rsidRPr="00347160" w:rsidRDefault="00CD057B" w:rsidP="008C6750">
      <w:pPr>
        <w:pStyle w:val="PARAGRAPH"/>
      </w:pPr>
      <w:r w:rsidRPr="00CD057B">
        <w:t>As for all AAs, the logical devices contain an Association LN / SN interface object for the pre-established associations, too.</w:t>
      </w:r>
    </w:p>
    <w:p w14:paraId="15ADF04E" w14:textId="77777777" w:rsidR="00162259" w:rsidRPr="00347160" w:rsidRDefault="00162259" w:rsidP="008C6750">
      <w:pPr>
        <w:pStyle w:val="PARAGRAPH"/>
      </w:pPr>
      <w:r w:rsidRPr="00347160">
        <w:t>A pre-established AA can be either confirmed or unconfirmed (depending on the way it has been pre-established).</w:t>
      </w:r>
    </w:p>
    <w:p w14:paraId="4CE89B01" w14:textId="77777777" w:rsidR="00162259" w:rsidRPr="00347160" w:rsidRDefault="00162259" w:rsidP="008C6750">
      <w:pPr>
        <w:pStyle w:val="PARAGRAPH"/>
      </w:pPr>
      <w:r w:rsidRPr="00347160">
        <w:t>A pre-established AA cannot be released.</w:t>
      </w:r>
    </w:p>
    <w:p w14:paraId="128F57D2" w14:textId="77777777" w:rsidR="00162259" w:rsidRPr="00347160" w:rsidRDefault="00162259" w:rsidP="00BC4CC6">
      <w:pPr>
        <w:pStyle w:val="Heading3"/>
      </w:pPr>
      <w:bookmarkStart w:id="4421" w:name="_Ref175407678"/>
      <w:bookmarkStart w:id="4422" w:name="_Toc247390682"/>
      <w:bookmarkStart w:id="4423" w:name="_Toc249289538"/>
      <w:bookmarkStart w:id="4424" w:name="_Toc277948347"/>
      <w:bookmarkStart w:id="4425" w:name="_Toc279392058"/>
      <w:bookmarkStart w:id="4426" w:name="_Toc279397001"/>
      <w:bookmarkStart w:id="4427" w:name="_Toc299013360"/>
      <w:bookmarkStart w:id="4428" w:name="_Toc315426437"/>
      <w:bookmarkStart w:id="4429" w:name="_Toc406524226"/>
      <w:bookmarkStart w:id="4430" w:name="_Toc437856575"/>
      <w:bookmarkStart w:id="4431" w:name="_Toc97127266"/>
      <w:r w:rsidRPr="00347160">
        <w:lastRenderedPageBreak/>
        <w:t>Protocol for application association</w:t>
      </w:r>
      <w:bookmarkEnd w:id="4413"/>
      <w:bookmarkEnd w:id="4414"/>
      <w:bookmarkEnd w:id="4415"/>
      <w:bookmarkEnd w:id="4416"/>
      <w:bookmarkEnd w:id="4417"/>
      <w:bookmarkEnd w:id="4418"/>
      <w:bookmarkEnd w:id="4419"/>
      <w:r w:rsidRPr="00347160">
        <w:t xml:space="preserve"> release</w:t>
      </w:r>
      <w:bookmarkEnd w:id="4421"/>
      <w:bookmarkEnd w:id="4422"/>
      <w:bookmarkEnd w:id="4423"/>
      <w:bookmarkEnd w:id="4424"/>
      <w:bookmarkEnd w:id="4425"/>
      <w:bookmarkEnd w:id="4426"/>
      <w:bookmarkEnd w:id="4427"/>
      <w:bookmarkEnd w:id="4428"/>
      <w:bookmarkEnd w:id="4429"/>
      <w:bookmarkEnd w:id="4430"/>
      <w:bookmarkEnd w:id="4431"/>
      <w:r w:rsidRPr="00347160">
        <w:fldChar w:fldCharType="begin"/>
      </w:r>
      <w:r w:rsidRPr="00347160">
        <w:instrText xml:space="preserve"> XE "Application association, release" </w:instrText>
      </w:r>
      <w:r w:rsidRPr="00347160">
        <w:fldChar w:fldCharType="end"/>
      </w:r>
    </w:p>
    <w:p w14:paraId="2028E0B1" w14:textId="77777777" w:rsidR="00162259" w:rsidRPr="00347160" w:rsidRDefault="00162259" w:rsidP="00BC4CC6">
      <w:pPr>
        <w:pStyle w:val="Heading4"/>
      </w:pPr>
      <w:bookmarkStart w:id="4432" w:name="_Toc68357094"/>
      <w:bookmarkStart w:id="4433" w:name="_Toc247390683"/>
      <w:bookmarkStart w:id="4434" w:name="_Toc249289539"/>
      <w:bookmarkStart w:id="4435" w:name="_Toc277948348"/>
      <w:bookmarkStart w:id="4436" w:name="_Toc315426438"/>
      <w:bookmarkStart w:id="4437" w:name="_Toc406524227"/>
      <w:bookmarkStart w:id="4438" w:name="_Toc437856576"/>
      <w:r w:rsidRPr="00347160">
        <w:t>Overview</w:t>
      </w:r>
      <w:bookmarkEnd w:id="4432"/>
      <w:bookmarkEnd w:id="4433"/>
      <w:bookmarkEnd w:id="4434"/>
      <w:bookmarkEnd w:id="4435"/>
      <w:bookmarkEnd w:id="4436"/>
      <w:bookmarkEnd w:id="4437"/>
      <w:bookmarkEnd w:id="4438"/>
    </w:p>
    <w:p w14:paraId="5B40B220" w14:textId="77777777" w:rsidR="00162259" w:rsidRPr="00347160" w:rsidRDefault="00162259" w:rsidP="008C6750">
      <w:pPr>
        <w:pStyle w:val="PARAGRAPH"/>
      </w:pPr>
      <w:r w:rsidRPr="00347160">
        <w:t>An existing AA can be released gracefully or non-gracefully. Graceful release is initiated by the client AP. Non-graceful release takes place when an event unexpected by the AP occurs, for example a physical disconnection is detected</w:t>
      </w:r>
      <w:bookmarkStart w:id="4439" w:name="_Hlt494637912"/>
      <w:bookmarkEnd w:id="4439"/>
      <w:r w:rsidRPr="00347160">
        <w:t>.</w:t>
      </w:r>
    </w:p>
    <w:p w14:paraId="5BFE6EEF" w14:textId="77777777" w:rsidR="00162259" w:rsidRPr="00347160" w:rsidRDefault="00162259" w:rsidP="00BC4CC6">
      <w:pPr>
        <w:pStyle w:val="Heading4"/>
      </w:pPr>
      <w:bookmarkStart w:id="4440" w:name="_Toc461014271"/>
      <w:bookmarkStart w:id="4441" w:name="_Toc477854256"/>
      <w:bookmarkStart w:id="4442" w:name="_Toc481414588"/>
      <w:bookmarkStart w:id="4443" w:name="_Toc68357095"/>
      <w:bookmarkStart w:id="4444" w:name="_Ref175148181"/>
      <w:bookmarkStart w:id="4445" w:name="_Ref176085552"/>
      <w:bookmarkStart w:id="4446" w:name="_Toc247390684"/>
      <w:bookmarkStart w:id="4447" w:name="_Ref247555233"/>
      <w:bookmarkStart w:id="4448" w:name="_Toc249289540"/>
      <w:bookmarkStart w:id="4449" w:name="_Toc277948349"/>
      <w:bookmarkStart w:id="4450" w:name="_Toc315426439"/>
      <w:bookmarkStart w:id="4451" w:name="_Toc406524228"/>
      <w:bookmarkStart w:id="4452" w:name="_Toc437856577"/>
      <w:r w:rsidRPr="00347160">
        <w:t>Graceful release of an application association</w:t>
      </w:r>
      <w:bookmarkEnd w:id="4440"/>
      <w:bookmarkEnd w:id="4441"/>
      <w:bookmarkEnd w:id="4442"/>
      <w:bookmarkEnd w:id="4443"/>
      <w:bookmarkEnd w:id="4444"/>
      <w:bookmarkEnd w:id="4445"/>
      <w:bookmarkEnd w:id="4446"/>
      <w:bookmarkEnd w:id="4447"/>
      <w:bookmarkEnd w:id="4448"/>
      <w:bookmarkEnd w:id="4449"/>
      <w:bookmarkEnd w:id="4450"/>
      <w:bookmarkEnd w:id="4451"/>
      <w:bookmarkEnd w:id="4452"/>
      <w:r w:rsidRPr="00347160">
        <w:fldChar w:fldCharType="begin"/>
      </w:r>
      <w:r w:rsidRPr="00347160">
        <w:instrText xml:space="preserve"> XE "Application association, graceful release" </w:instrText>
      </w:r>
      <w:r w:rsidRPr="00347160">
        <w:fldChar w:fldCharType="end"/>
      </w:r>
    </w:p>
    <w:p w14:paraId="4AF2A396" w14:textId="2BB7C8F9" w:rsidR="00162259" w:rsidRPr="00347160" w:rsidRDefault="00162259" w:rsidP="008C6750">
      <w:pPr>
        <w:pStyle w:val="PARAGRAPH"/>
      </w:pPr>
      <w:del w:id="4453" w:author="John Cowburn" w:date="2021-04-16T13:59:00Z">
        <w:r w:rsidRPr="00347160" w:rsidDel="00635BE8">
          <w:delText>DLMS</w:delText>
        </w:r>
      </w:del>
      <w:ins w:id="4454" w:author="John Cowburn" w:date="2021-04-16T13:59:00Z">
        <w:r w:rsidR="00635BE8">
          <w:t>DLMS®</w:t>
        </w:r>
      </w:ins>
      <w:r w:rsidRPr="00347160">
        <w:t>/COSEM provides two mechanisms to release AAs:</w:t>
      </w:r>
    </w:p>
    <w:p w14:paraId="597A8662" w14:textId="77777777" w:rsidR="00162259" w:rsidRPr="00347160" w:rsidRDefault="00162259" w:rsidP="00695ACD">
      <w:pPr>
        <w:pStyle w:val="ListBullet"/>
        <w:numPr>
          <w:ilvl w:val="0"/>
          <w:numId w:val="34"/>
        </w:numPr>
      </w:pPr>
      <w:r w:rsidRPr="00347160">
        <w:t>by disconnecting the supporting layer of the AL;</w:t>
      </w:r>
    </w:p>
    <w:p w14:paraId="4C825616" w14:textId="77777777" w:rsidR="00162259" w:rsidRPr="00347160" w:rsidRDefault="00162259" w:rsidP="00695ACD">
      <w:pPr>
        <w:pStyle w:val="ListBullet"/>
        <w:numPr>
          <w:ilvl w:val="0"/>
          <w:numId w:val="34"/>
        </w:numPr>
      </w:pPr>
      <w:r w:rsidRPr="00347160">
        <w:t>by using the ACSE A-Release service.</w:t>
      </w:r>
    </w:p>
    <w:p w14:paraId="3F2D66D4" w14:textId="77777777" w:rsidR="00162259" w:rsidRPr="00347160" w:rsidRDefault="00162259" w:rsidP="008C6750">
      <w:pPr>
        <w:pStyle w:val="PARAGRAPH"/>
      </w:pPr>
      <w:r w:rsidRPr="00347160">
        <w:t>The first mechanism shall be supported in all profiles where the supporting layer of the AL is connection oriented.</w:t>
      </w:r>
    </w:p>
    <w:p w14:paraId="4BCEAEE1" w14:textId="77777777" w:rsidR="00162259" w:rsidRPr="00347160" w:rsidRDefault="00162259" w:rsidP="00162259">
      <w:pPr>
        <w:pStyle w:val="NOTE"/>
      </w:pPr>
      <w:r w:rsidRPr="00347160">
        <w:t>EXAMPLE</w:t>
      </w:r>
      <w:r w:rsidR="008C6750">
        <w:t> </w:t>
      </w:r>
      <w:r w:rsidRPr="00347160">
        <w:t>The 3-layer, HDLC based, connection oriented profile.</w:t>
      </w:r>
    </w:p>
    <w:p w14:paraId="5317BBBD" w14:textId="77777777" w:rsidR="00162259" w:rsidRPr="00347160" w:rsidRDefault="00162259" w:rsidP="008C6750">
      <w:pPr>
        <w:pStyle w:val="PARAGRAPH"/>
      </w:pPr>
      <w:r w:rsidRPr="00347160">
        <w:t>To release an AA this way, the COSEM-RELEASE service shall be invoked with the Use_RLRQ_RLRE parameter not present or FALSE. Disconnecting the supporting layer shall release all AAs built on that supporting layer connection.</w:t>
      </w:r>
    </w:p>
    <w:p w14:paraId="508A1EDF" w14:textId="77777777" w:rsidR="00162259" w:rsidRPr="00347160" w:rsidRDefault="00162259" w:rsidP="008C6750">
      <w:pPr>
        <w:pStyle w:val="PARAGRAPH"/>
      </w:pPr>
      <w:r w:rsidRPr="00347160">
        <w:t>The second mechanism can be used to release an AA without disconnecting the supporting layer. It shall be supported in all profiles when the supporting layer is connectionless. It may be also used when the supporting layer is connection-oriented but the connection is not managed by the AL, or disconnection of the supporting layer is not practical because other applications may use it, or when there is a need to secure the COSEM-RELEASE service. It is the only way to release unconfirmed AAs.</w:t>
      </w:r>
    </w:p>
    <w:p w14:paraId="5DCF295A" w14:textId="77777777" w:rsidR="00162259" w:rsidRPr="00347160" w:rsidRDefault="00162259" w:rsidP="008C6750">
      <w:pPr>
        <w:pStyle w:val="PARAGRAPH"/>
      </w:pPr>
      <w:r w:rsidRPr="00347160">
        <w:t xml:space="preserve">To release an AA in this way, the COSEM-RELEASE service shall be invoked with the Use_RLRQ_RLRE parameter = TRUE. As specified in </w:t>
      </w:r>
      <w:r w:rsidRPr="00347160">
        <w:fldChar w:fldCharType="begin" w:fldLock="1"/>
      </w:r>
      <w:r w:rsidRPr="00347160">
        <w:instrText xml:space="preserve"> REF _Ref174286661 \r \h  \* MERGEFORMAT </w:instrText>
      </w:r>
      <w:r w:rsidRPr="00347160">
        <w:fldChar w:fldCharType="separate"/>
      </w:r>
      <w:r w:rsidR="00811F07">
        <w:t>6.3</w:t>
      </w:r>
      <w:r w:rsidRPr="00347160">
        <w:fldChar w:fldCharType="end"/>
      </w:r>
      <w:r w:rsidRPr="00347160">
        <w:t>, the COSEM-RELEASE service can be secured by including a ciphered xDLMS InitiateRequest / InitiateResponse in the user-information field of the RLRQ / RLRE APDUs respectively, thus preventing a potential denial of service attack.</w:t>
      </w:r>
    </w:p>
    <w:p w14:paraId="6F724173" w14:textId="77777777" w:rsidR="00162259" w:rsidRPr="00347160" w:rsidRDefault="00162259" w:rsidP="00162259">
      <w:pPr>
        <w:pStyle w:val="PARAGRAPH"/>
      </w:pPr>
      <w:r w:rsidRPr="00347160">
        <w:t xml:space="preserve">An example for releasing an AA using the ACSE A-RELEASE service is shown in </w:t>
      </w:r>
      <w:r w:rsidR="00104222">
        <w:fldChar w:fldCharType="begin" w:fldLock="1"/>
      </w:r>
      <w:r w:rsidR="00104222">
        <w:instrText xml:space="preserve"> REF _Ref436666743 \h </w:instrText>
      </w:r>
      <w:r w:rsidR="00104222">
        <w:fldChar w:fldCharType="separate"/>
      </w:r>
      <w:r w:rsidR="00811F07" w:rsidRPr="00347160">
        <w:t xml:space="preserve">Figure </w:t>
      </w:r>
      <w:r w:rsidR="00811F07">
        <w:rPr>
          <w:noProof/>
        </w:rPr>
        <w:t>40</w:t>
      </w:r>
      <w:r w:rsidR="00104222">
        <w:fldChar w:fldCharType="end"/>
      </w:r>
      <w:r w:rsidR="00104222">
        <w:t>.</w:t>
      </w:r>
    </w:p>
    <w:p w14:paraId="0D45DE3A" w14:textId="77777777" w:rsidR="00162259" w:rsidRPr="00347160" w:rsidRDefault="00162259" w:rsidP="008C6750">
      <w:pPr>
        <w:pStyle w:val="FIGURE"/>
      </w:pPr>
      <w:r w:rsidRPr="00347160">
        <w:rPr>
          <w:noProof/>
          <w:lang w:eastAsia="en-GB"/>
        </w:rPr>
        <w:lastRenderedPageBreak/>
        <mc:AlternateContent>
          <mc:Choice Requires="wps">
            <w:drawing>
              <wp:anchor distT="0" distB="0" distL="114300" distR="114300" simplePos="0" relativeHeight="251579904" behindDoc="0" locked="0" layoutInCell="1" allowOverlap="1" wp14:anchorId="41E0891A" wp14:editId="5DF890AF">
                <wp:simplePos x="0" y="0"/>
                <wp:positionH relativeFrom="column">
                  <wp:posOffset>5195570</wp:posOffset>
                </wp:positionH>
                <wp:positionV relativeFrom="paragraph">
                  <wp:posOffset>4758690</wp:posOffset>
                </wp:positionV>
                <wp:extent cx="552450" cy="142875"/>
                <wp:effectExtent l="0" t="0" r="0" b="9525"/>
                <wp:wrapNone/>
                <wp:docPr id="14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42875"/>
                        </a:xfrm>
                        <a:prstGeom prst="rect">
                          <a:avLst/>
                        </a:prstGeom>
                        <a:noFill/>
                        <a:ln w="6350">
                          <a:noFill/>
                        </a:ln>
                        <a:effectLst/>
                      </wps:spPr>
                      <wps:txbx>
                        <w:txbxContent>
                          <w:p w14:paraId="066EF1CF" w14:textId="77777777" w:rsidR="006353B3" w:rsidRPr="002D7D57" w:rsidRDefault="006353B3" w:rsidP="00162259">
                            <w:pPr>
                              <w:rPr>
                                <w:i/>
                                <w:sz w:val="12"/>
                                <w:szCs w:val="12"/>
                              </w:rPr>
                            </w:pPr>
                            <w:r w:rsidRPr="002D7D57">
                              <w:rPr>
                                <w:i/>
                                <w:sz w:val="12"/>
                                <w:szCs w:val="12"/>
                              </w:rPr>
                              <w:t>I</w:t>
                            </w:r>
                            <w:r>
                              <w:rPr>
                                <w:i/>
                                <w:sz w:val="12"/>
                                <w:szCs w:val="12"/>
                              </w:rPr>
                              <w:t>EC   1123/</w:t>
                            </w:r>
                            <w:r w:rsidRPr="002D7D57">
                              <w:rPr>
                                <w:i/>
                                <w:sz w:val="12"/>
                                <w:szCs w:val="12"/>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0891A" id="Text Box 46" o:spid="_x0000_s1029" type="#_x0000_t202" style="position:absolute;left:0;text-align:left;margin-left:409.1pt;margin-top:374.7pt;width:43.5pt;height:11.2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" filled="f" stroked="f" strokeweight=".5pt">
                <v:textbox inset="0,0,0,0">
                  <w:txbxContent>
                    <w:p w14:paraId="066EF1CF" w14:textId="77777777" w:rsidR="006353B3" w:rsidRPr="002D7D57" w:rsidRDefault="006353B3" w:rsidP="00162259">
                      <w:pPr>
                        <w:rPr>
                          <w:i/>
                          <w:sz w:val="12"/>
                          <w:szCs w:val="12"/>
                        </w:rPr>
                      </w:pPr>
                      <w:r w:rsidRPr="002D7D57">
                        <w:rPr>
                          <w:i/>
                          <w:sz w:val="12"/>
                          <w:szCs w:val="12"/>
                        </w:rPr>
                        <w:t>I</w:t>
                      </w:r>
                      <w:r>
                        <w:rPr>
                          <w:i/>
                          <w:sz w:val="12"/>
                          <w:szCs w:val="12"/>
                        </w:rPr>
                        <w:t>EC   1123/</w:t>
                      </w:r>
                      <w:r w:rsidRPr="002D7D57">
                        <w:rPr>
                          <w:i/>
                          <w:sz w:val="12"/>
                          <w:szCs w:val="12"/>
                        </w:rPr>
                        <w:t>13</w:t>
                      </w:r>
                    </w:p>
                  </w:txbxContent>
                </v:textbox>
              </v:shape>
            </w:pict>
          </mc:Fallback>
        </mc:AlternateContent>
      </w:r>
      <w:r w:rsidRPr="00347160">
        <w:rPr>
          <w:noProof/>
          <w:lang w:eastAsia="en-GB"/>
        </w:rPr>
        <w:drawing>
          <wp:inline distT="0" distB="0" distL="0" distR="0" wp14:anchorId="23D370D4" wp14:editId="019C3409">
            <wp:extent cx="5290820" cy="4758690"/>
            <wp:effectExtent l="0" t="0" r="0" b="3810"/>
            <wp:docPr id="118" name="Kép 11" descr="GB_Fig67_GK09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1" descr="GB_Fig67_GK0910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90820" cy="4758690"/>
                    </a:xfrm>
                    <a:prstGeom prst="rect">
                      <a:avLst/>
                    </a:prstGeom>
                    <a:noFill/>
                    <a:ln>
                      <a:noFill/>
                    </a:ln>
                  </pic:spPr>
                </pic:pic>
              </a:graphicData>
            </a:graphic>
          </wp:inline>
        </w:drawing>
      </w:r>
    </w:p>
    <w:p w14:paraId="4C6B1DE1" w14:textId="77777777" w:rsidR="00584953" w:rsidRDefault="00584953" w:rsidP="008C6750">
      <w:pPr>
        <w:pStyle w:val="NOTE"/>
      </w:pPr>
      <w:bookmarkStart w:id="4455" w:name="_Ref244059921"/>
      <w:bookmarkStart w:id="4456" w:name="_Toc244961082"/>
      <w:bookmarkStart w:id="4457" w:name="_Toc249289756"/>
      <w:bookmarkStart w:id="4458" w:name="_Toc277948612"/>
      <w:bookmarkStart w:id="4459" w:name="_Toc279392088"/>
      <w:bookmarkStart w:id="4460" w:name="_Toc279397366"/>
      <w:bookmarkStart w:id="4461" w:name="_Toc315426507"/>
      <w:bookmarkStart w:id="4462" w:name="_Toc406406573"/>
      <w:bookmarkStart w:id="4463" w:name="_Toc406523236"/>
      <w:r w:rsidRPr="00584953">
        <w:t>NOTE</w:t>
      </w:r>
      <w:r w:rsidR="008C6750">
        <w:t> </w:t>
      </w:r>
      <w:r w:rsidRPr="00584953">
        <w:t>The release of an AA may require internal communication between the ASEs of the CF. The</w:t>
      </w:r>
      <w:r w:rsidR="00DD7B29">
        <w:t xml:space="preserve">se are not shown in </w:t>
      </w:r>
      <w:r>
        <w:fldChar w:fldCharType="begin" w:fldLock="1"/>
      </w:r>
      <w:r>
        <w:instrText xml:space="preserve"> REF _Ref436666743 \h </w:instrText>
      </w:r>
      <w:r>
        <w:fldChar w:fldCharType="separate"/>
      </w:r>
      <w:r w:rsidR="00811F07" w:rsidRPr="00347160">
        <w:t xml:space="preserve">Figure </w:t>
      </w:r>
      <w:r w:rsidR="00811F07">
        <w:rPr>
          <w:noProof/>
        </w:rPr>
        <w:t>40</w:t>
      </w:r>
      <w:r>
        <w:fldChar w:fldCharType="end"/>
      </w:r>
      <w:r>
        <w:t xml:space="preserve"> </w:t>
      </w:r>
      <w:r w:rsidR="002D50B5">
        <w:t>to</w:t>
      </w:r>
      <w:r>
        <w:t xml:space="preserve"> </w:t>
      </w:r>
      <w:r>
        <w:fldChar w:fldCharType="begin" w:fldLock="1"/>
      </w:r>
      <w:r>
        <w:instrText xml:space="preserve"> REF _Ref510632757 \h </w:instrText>
      </w:r>
      <w:r>
        <w:fldChar w:fldCharType="separate"/>
      </w:r>
      <w:r w:rsidR="00811F07" w:rsidRPr="00347160">
        <w:t xml:space="preserve">Figure </w:t>
      </w:r>
      <w:r w:rsidR="00811F07">
        <w:rPr>
          <w:noProof/>
        </w:rPr>
        <w:t>42</w:t>
      </w:r>
      <w:r>
        <w:fldChar w:fldCharType="end"/>
      </w:r>
      <w:r>
        <w:t>.</w:t>
      </w:r>
    </w:p>
    <w:p w14:paraId="44660D2A" w14:textId="32DA1FF7" w:rsidR="00162259" w:rsidRPr="00347160" w:rsidRDefault="00162259" w:rsidP="00162259">
      <w:pPr>
        <w:pStyle w:val="FIGURE-title"/>
      </w:pPr>
      <w:bookmarkStart w:id="4464" w:name="_Ref436666743"/>
      <w:bookmarkStart w:id="4465" w:name="_Toc437856695"/>
      <w:bookmarkStart w:id="4466" w:name="_Toc97127398"/>
      <w:r w:rsidRPr="00347160">
        <w:t xml:space="preserve">Figure </w:t>
      </w:r>
      <w:fldSimple w:instr=" SEQ Figure \* ARABIC ">
        <w:r w:rsidR="00DC4BE9">
          <w:rPr>
            <w:noProof/>
          </w:rPr>
          <w:t>40</w:t>
        </w:r>
      </w:fldSimple>
      <w:bookmarkEnd w:id="4455"/>
      <w:bookmarkEnd w:id="4464"/>
      <w:r w:rsidRPr="00347160">
        <w:t xml:space="preserve"> – Graceful AA release using the A-RELEASE service</w:t>
      </w:r>
      <w:bookmarkEnd w:id="4456"/>
      <w:bookmarkEnd w:id="4457"/>
      <w:bookmarkEnd w:id="4458"/>
      <w:bookmarkEnd w:id="4459"/>
      <w:bookmarkEnd w:id="4460"/>
      <w:bookmarkEnd w:id="4461"/>
      <w:bookmarkEnd w:id="4462"/>
      <w:bookmarkEnd w:id="4463"/>
      <w:bookmarkEnd w:id="4465"/>
      <w:bookmarkEnd w:id="4466"/>
    </w:p>
    <w:p w14:paraId="1A13E897" w14:textId="77777777" w:rsidR="00692742" w:rsidRPr="00347160" w:rsidRDefault="00692742" w:rsidP="008C6750">
      <w:pPr>
        <w:pStyle w:val="PARAGRAPH"/>
      </w:pPr>
      <w:r w:rsidRPr="00347160">
        <w:t xml:space="preserve">A client AP that desires to release an AA using the A-RELEASE service, shall invoke the COSEM-RELEASE.request service primitive with Use_RLRQ_RLRE == TRUE. The client CF enters the ASSOCIATION RELEASE PENDING state. It constructs then an RLRQ APDU and sends it to the server. If the AA to be released has been established with a ciphered context, then the user information field of the RLRQ APDU may contain a ciphered xDLMS InitiateRequest APDU, see </w:t>
      </w:r>
      <w:r w:rsidRPr="00347160">
        <w:fldChar w:fldCharType="begin" w:fldLock="1"/>
      </w:r>
      <w:r w:rsidRPr="00347160">
        <w:instrText xml:space="preserve"> REF _Ref174286661 \r \h  \* MERGEFORMAT </w:instrText>
      </w:r>
      <w:r w:rsidRPr="00347160">
        <w:fldChar w:fldCharType="separate"/>
      </w:r>
      <w:r w:rsidR="00811F07">
        <w:t>6.3</w:t>
      </w:r>
      <w:r w:rsidRPr="00347160">
        <w:fldChar w:fldCharType="end"/>
      </w:r>
      <w:r w:rsidRPr="00347160">
        <w:t>.</w:t>
      </w:r>
    </w:p>
    <w:p w14:paraId="08CEA4A7" w14:textId="77777777" w:rsidR="00692742" w:rsidRPr="00347160" w:rsidRDefault="00692742" w:rsidP="008C6750">
      <w:pPr>
        <w:pStyle w:val="PARAGRAPH"/>
      </w:pPr>
      <w:r w:rsidRPr="00347160">
        <w:t>When the server AL CF receives the RLRQ APDU, it checks first if the user-information field contains a ciphered xDLMS InitiateRequest APDU. If so, it tries to decipher it. If this is successful, it enters the ASSOCIATION RELEASE PENDING state and generates a COSEM-RELEASE.indication primitive with Use_RLRQ_RLRE == TRUE. Otherwise, it silently discards the RLRQ APDU and stays in the ASSOCIATED state.</w:t>
      </w:r>
    </w:p>
    <w:p w14:paraId="7A8F4C31" w14:textId="77777777" w:rsidR="00692742" w:rsidRPr="00347160" w:rsidRDefault="00692742" w:rsidP="008C6750">
      <w:pPr>
        <w:pStyle w:val="PARAGRAPH"/>
      </w:pPr>
      <w:r w:rsidRPr="00347160">
        <w:t>The .response primitive is invoked by the server AP to indicate if the release of the AA is accepted or not, but only if the AA to be released is confirmed. Note, that the server AP cannot refuse a release request. Upon reception of the .response primitive the server AL CF constructs a RLRE APDU and sends it to the client. If the RLRQ APDU contained a ciphered xDLMS InititateRequest APDU then the RLRE APDU shall contain a ciphered xDLMS InitiateResponse APDU. The server AL CF returns to the IDLE state.</w:t>
      </w:r>
    </w:p>
    <w:p w14:paraId="666AF679" w14:textId="77777777" w:rsidR="00692742" w:rsidRPr="00347160" w:rsidRDefault="00692742" w:rsidP="008C6750">
      <w:pPr>
        <w:pStyle w:val="PARAGRAPH"/>
      </w:pPr>
      <w:r w:rsidRPr="00347160">
        <w:lastRenderedPageBreak/>
        <w:t>The .confirm primitive is generated by the client AL CF when the RLRE APDU is received. The supporting layer is not disconnected. The client AL CF returns to the IDLE state.</w:t>
      </w:r>
    </w:p>
    <w:p w14:paraId="307E77C5" w14:textId="77777777" w:rsidR="00692742" w:rsidRDefault="00692742" w:rsidP="008C6750">
      <w:pPr>
        <w:pStyle w:val="PARAGRAPH"/>
      </w:pPr>
      <w:r w:rsidRPr="00347160">
        <w:t>If the RLRE APDU received contains a ciphered xDLMS InitiateResponse APDU but it cannot be deciphered, then the RLRE APDU shall be discarded. It is left to the client to cope with the situation</w:t>
      </w:r>
      <w:r>
        <w:t>.</w:t>
      </w:r>
    </w:p>
    <w:p w14:paraId="7EC5850C" w14:textId="77777777" w:rsidR="00162259" w:rsidRPr="00347160" w:rsidRDefault="00162259" w:rsidP="008C6750">
      <w:pPr>
        <w:pStyle w:val="PARAGRAPH"/>
      </w:pPr>
      <w:r w:rsidRPr="00347160">
        <w:fldChar w:fldCharType="begin" w:fldLock="1"/>
      </w:r>
      <w:r w:rsidRPr="00347160">
        <w:instrText xml:space="preserve"> REF _Ref244067027 \h  \* MERGEFORMAT </w:instrText>
      </w:r>
      <w:r w:rsidRPr="00347160">
        <w:fldChar w:fldCharType="separate"/>
      </w:r>
      <w:r w:rsidR="00811F07" w:rsidRPr="00347160">
        <w:t xml:space="preserve">Figure </w:t>
      </w:r>
      <w:r w:rsidR="00811F07">
        <w:t>41</w:t>
      </w:r>
      <w:r w:rsidRPr="00347160">
        <w:fldChar w:fldCharType="end"/>
      </w:r>
      <w:r w:rsidRPr="00347160">
        <w:t xml:space="preserve"> gives an example of graceful releasing a confirmed AA by disconnecting the corresponding lower layer connection.</w:t>
      </w:r>
    </w:p>
    <w:p w14:paraId="7A8E1E4F" w14:textId="77777777" w:rsidR="00162259" w:rsidRPr="00347160" w:rsidRDefault="00162259" w:rsidP="008C6750">
      <w:pPr>
        <w:pStyle w:val="FIGURE"/>
      </w:pPr>
      <w:r w:rsidRPr="00347160">
        <w:rPr>
          <w:noProof/>
          <w:lang w:eastAsia="en-GB"/>
        </w:rPr>
        <mc:AlternateContent>
          <mc:Choice Requires="wps">
            <w:drawing>
              <wp:anchor distT="0" distB="0" distL="114300" distR="114300" simplePos="0" relativeHeight="251591168" behindDoc="0" locked="0" layoutInCell="1" allowOverlap="1" wp14:anchorId="6084E787" wp14:editId="65B310F7">
                <wp:simplePos x="0" y="0"/>
                <wp:positionH relativeFrom="column">
                  <wp:posOffset>5205095</wp:posOffset>
                </wp:positionH>
                <wp:positionV relativeFrom="paragraph">
                  <wp:posOffset>4391289</wp:posOffset>
                </wp:positionV>
                <wp:extent cx="552450" cy="142875"/>
                <wp:effectExtent l="0" t="0" r="0" b="9525"/>
                <wp:wrapNone/>
                <wp:docPr id="1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42875"/>
                        </a:xfrm>
                        <a:prstGeom prst="rect">
                          <a:avLst/>
                        </a:prstGeom>
                        <a:noFill/>
                        <a:ln w="6350">
                          <a:noFill/>
                        </a:ln>
                        <a:effectLst/>
                      </wps:spPr>
                      <wps:txbx>
                        <w:txbxContent>
                          <w:p w14:paraId="3D40F0EB" w14:textId="77777777" w:rsidR="006353B3" w:rsidRPr="002D7D57" w:rsidRDefault="006353B3" w:rsidP="00162259">
                            <w:pPr>
                              <w:rPr>
                                <w:i/>
                                <w:sz w:val="12"/>
                                <w:szCs w:val="12"/>
                              </w:rPr>
                            </w:pPr>
                            <w:r w:rsidRPr="002D7D57">
                              <w:rPr>
                                <w:i/>
                                <w:sz w:val="12"/>
                                <w:szCs w:val="12"/>
                              </w:rPr>
                              <w:t>I</w:t>
                            </w:r>
                            <w:r>
                              <w:rPr>
                                <w:i/>
                                <w:sz w:val="12"/>
                                <w:szCs w:val="12"/>
                              </w:rPr>
                              <w:t>EC   1124/</w:t>
                            </w:r>
                            <w:r w:rsidRPr="002D7D57">
                              <w:rPr>
                                <w:i/>
                                <w:sz w:val="12"/>
                                <w:szCs w:val="12"/>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4E787" id="Text Box 47" o:spid="_x0000_s1030" type="#_x0000_t202" style="position:absolute;left:0;text-align:left;margin-left:409.85pt;margin-top:345.75pt;width:43.5pt;height:11.2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" filled="f" stroked="f" strokeweight=".5pt">
                <v:textbox inset="0,0,0,0">
                  <w:txbxContent>
                    <w:p w14:paraId="3D40F0EB" w14:textId="77777777" w:rsidR="006353B3" w:rsidRPr="002D7D57" w:rsidRDefault="006353B3" w:rsidP="00162259">
                      <w:pPr>
                        <w:rPr>
                          <w:i/>
                          <w:sz w:val="12"/>
                          <w:szCs w:val="12"/>
                        </w:rPr>
                      </w:pPr>
                      <w:r w:rsidRPr="002D7D57">
                        <w:rPr>
                          <w:i/>
                          <w:sz w:val="12"/>
                          <w:szCs w:val="12"/>
                        </w:rPr>
                        <w:t>I</w:t>
                      </w:r>
                      <w:r>
                        <w:rPr>
                          <w:i/>
                          <w:sz w:val="12"/>
                          <w:szCs w:val="12"/>
                        </w:rPr>
                        <w:t>EC   1124/</w:t>
                      </w:r>
                      <w:r w:rsidRPr="002D7D57">
                        <w:rPr>
                          <w:i/>
                          <w:sz w:val="12"/>
                          <w:szCs w:val="12"/>
                        </w:rPr>
                        <w:t>13</w:t>
                      </w:r>
                    </w:p>
                  </w:txbxContent>
                </v:textbox>
              </v:shape>
            </w:pict>
          </mc:Fallback>
        </mc:AlternateContent>
      </w:r>
      <w:r w:rsidRPr="00347160">
        <w:rPr>
          <w:noProof/>
          <w:lang w:eastAsia="en-GB"/>
        </w:rPr>
        <w:drawing>
          <wp:inline distT="0" distB="0" distL="0" distR="0" wp14:anchorId="219EC0C1" wp14:editId="62556A9A">
            <wp:extent cx="5166995" cy="4394200"/>
            <wp:effectExtent l="0" t="0" r="0" b="6350"/>
            <wp:docPr id="117" name="Kép 12" descr="GB_Fig68_GK09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2" descr="GB_Fig68_GK0910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66995" cy="4394200"/>
                    </a:xfrm>
                    <a:prstGeom prst="rect">
                      <a:avLst/>
                    </a:prstGeom>
                    <a:noFill/>
                    <a:ln>
                      <a:noFill/>
                    </a:ln>
                  </pic:spPr>
                </pic:pic>
              </a:graphicData>
            </a:graphic>
          </wp:inline>
        </w:drawing>
      </w:r>
    </w:p>
    <w:p w14:paraId="392DADC4" w14:textId="396AEC47" w:rsidR="00162259" w:rsidRDefault="00162259" w:rsidP="00162259">
      <w:pPr>
        <w:pStyle w:val="FIGURE-title"/>
      </w:pPr>
      <w:bookmarkStart w:id="4467" w:name="_Ref244067027"/>
      <w:bookmarkStart w:id="4468" w:name="_Toc244961083"/>
      <w:bookmarkStart w:id="4469" w:name="_Toc249289757"/>
      <w:bookmarkStart w:id="4470" w:name="_Toc277948613"/>
      <w:bookmarkStart w:id="4471" w:name="_Toc279392089"/>
      <w:bookmarkStart w:id="4472" w:name="_Toc279397367"/>
      <w:bookmarkStart w:id="4473" w:name="_Toc315426508"/>
      <w:bookmarkStart w:id="4474" w:name="_Toc406406574"/>
      <w:bookmarkStart w:id="4475" w:name="_Toc406523237"/>
      <w:bookmarkStart w:id="4476" w:name="_Toc437856696"/>
      <w:bookmarkStart w:id="4477" w:name="_Toc97127399"/>
      <w:r w:rsidRPr="00347160">
        <w:t xml:space="preserve">Figure </w:t>
      </w:r>
      <w:fldSimple w:instr=" SEQ Figure \* ARABIC ">
        <w:r w:rsidR="00DC4BE9">
          <w:rPr>
            <w:noProof/>
          </w:rPr>
          <w:t>41</w:t>
        </w:r>
      </w:fldSimple>
      <w:bookmarkEnd w:id="4467"/>
      <w:r w:rsidRPr="00347160">
        <w:t xml:space="preserve"> – Graceful AA release by disconnecting the supporting layer</w:t>
      </w:r>
      <w:bookmarkEnd w:id="4468"/>
      <w:bookmarkEnd w:id="4469"/>
      <w:bookmarkEnd w:id="4470"/>
      <w:bookmarkEnd w:id="4471"/>
      <w:bookmarkEnd w:id="4472"/>
      <w:bookmarkEnd w:id="4473"/>
      <w:bookmarkEnd w:id="4474"/>
      <w:bookmarkEnd w:id="4475"/>
      <w:bookmarkEnd w:id="4476"/>
      <w:bookmarkEnd w:id="4477"/>
    </w:p>
    <w:p w14:paraId="287015CA" w14:textId="77777777" w:rsidR="00692742" w:rsidRPr="00347160" w:rsidRDefault="00692742" w:rsidP="008C6750">
      <w:pPr>
        <w:pStyle w:val="PARAGRAPH"/>
      </w:pPr>
      <w:r w:rsidRPr="00347160">
        <w:t>A client AP that desires to release an AA not using the A-RELEASE service, invokes the COSEM-RELEASE.request primitive with Use_RLRQ_RLRE == FALSE or not present. The client AL CF enters the ASSOC</w:t>
      </w:r>
      <w:r w:rsidR="00D60C94">
        <w:t>I</w:t>
      </w:r>
      <w:r w:rsidRPr="00347160">
        <w:t>ATION RELEASE PENDING state.</w:t>
      </w:r>
    </w:p>
    <w:p w14:paraId="6F00BB33" w14:textId="77777777" w:rsidR="00692742" w:rsidRPr="00347160" w:rsidRDefault="00692742" w:rsidP="008C6750">
      <w:pPr>
        <w:pStyle w:val="PARAGRAPH"/>
      </w:pPr>
      <w:r w:rsidRPr="00347160">
        <w:t>In communication profiles where the RLRQ service is mandatory, invoking the .request primitive with no Use_RLRQ_RLRE or with Use_RLRQ_RLRE == FALSE may lead to an error: the .request shall be locally and negatively confirmed. The client AL CF returns to the IDLE state.</w:t>
      </w:r>
    </w:p>
    <w:p w14:paraId="0A1A850C" w14:textId="77777777" w:rsidR="00692742" w:rsidRPr="00347160" w:rsidRDefault="00692742" w:rsidP="008C6750">
      <w:pPr>
        <w:pStyle w:val="PARAGRAPH"/>
      </w:pPr>
      <w:r w:rsidRPr="00347160">
        <w:t>When the client AL CF receives the .request primitive, it sends an XX-DISCONNECT.request primitive to the server.</w:t>
      </w:r>
    </w:p>
    <w:p w14:paraId="366ED807" w14:textId="77777777" w:rsidR="00692742" w:rsidRPr="00347160" w:rsidRDefault="00692742" w:rsidP="008C6750">
      <w:pPr>
        <w:pStyle w:val="PARAGRAPH"/>
      </w:pPr>
      <w:r w:rsidRPr="00347160">
        <w:t>When the server AL CF receives the XX-DISCONNECT.request primitive, the CF enters the ASSOC</w:t>
      </w:r>
      <w:r w:rsidR="00D60C94">
        <w:t>I</w:t>
      </w:r>
      <w:r w:rsidRPr="00347160">
        <w:t>ATION RELEASE PENDING state. The COSEM-RELEASE.indication primitive is generated by the server AL CF with Use_RLRQ_RLRE == FALSE or not present.</w:t>
      </w:r>
    </w:p>
    <w:p w14:paraId="556266FF" w14:textId="77777777" w:rsidR="00692742" w:rsidRPr="00347160" w:rsidRDefault="00692742" w:rsidP="008C6750">
      <w:pPr>
        <w:pStyle w:val="PARAGRAPH"/>
      </w:pPr>
      <w:r w:rsidRPr="00347160">
        <w:lastRenderedPageBreak/>
        <w:t>The COSEM-RELEASE.response primitive is invoked by the server AP to indicate if the release of the AA is accepted or not. Note, that the server AP cannot refuse a release request. Upon reception of this primitive, the server AL CF sends an XX-DISCONNECT.response primitive to the client and returns to the IDLE state.</w:t>
      </w:r>
    </w:p>
    <w:p w14:paraId="3B163867" w14:textId="77777777" w:rsidR="00692742" w:rsidRPr="00692742" w:rsidRDefault="00692742" w:rsidP="008C6750">
      <w:pPr>
        <w:pStyle w:val="PARAGRAPH"/>
      </w:pPr>
      <w:r w:rsidRPr="00347160">
        <w:t>The COSEM-RELEASE.confirm primitive is generated by the client AL when the XX-DISCONNECT.confirm primitive is received. The supporting layer is disconnected. The client A</w:t>
      </w:r>
      <w:r>
        <w:t>L CF returns to the IDLE state.</w:t>
      </w:r>
    </w:p>
    <w:p w14:paraId="5E7E933E" w14:textId="77777777" w:rsidR="00162259" w:rsidRPr="00347160" w:rsidRDefault="00162259" w:rsidP="00BC4CC6">
      <w:pPr>
        <w:pStyle w:val="Heading4"/>
      </w:pPr>
      <w:bookmarkStart w:id="4478" w:name="_Toc461014272"/>
      <w:bookmarkStart w:id="4479" w:name="_Toc477854257"/>
      <w:bookmarkStart w:id="4480" w:name="_Toc481414589"/>
      <w:bookmarkStart w:id="4481" w:name="_Toc68357096"/>
      <w:bookmarkStart w:id="4482" w:name="_Ref174769234"/>
      <w:bookmarkStart w:id="4483" w:name="_Toc247390685"/>
      <w:bookmarkStart w:id="4484" w:name="_Toc249289541"/>
      <w:bookmarkStart w:id="4485" w:name="_Toc277948350"/>
      <w:bookmarkStart w:id="4486" w:name="_Toc315426440"/>
      <w:bookmarkStart w:id="4487" w:name="_Toc406524229"/>
      <w:bookmarkStart w:id="4488" w:name="_Toc437856578"/>
      <w:r w:rsidRPr="00347160">
        <w:t>Non-graceful release of an application association</w:t>
      </w:r>
      <w:bookmarkEnd w:id="4478"/>
      <w:bookmarkEnd w:id="4479"/>
      <w:bookmarkEnd w:id="4480"/>
      <w:bookmarkEnd w:id="4481"/>
      <w:bookmarkEnd w:id="4482"/>
      <w:bookmarkEnd w:id="4483"/>
      <w:bookmarkEnd w:id="4484"/>
      <w:bookmarkEnd w:id="4485"/>
      <w:bookmarkEnd w:id="4486"/>
      <w:bookmarkEnd w:id="4487"/>
      <w:bookmarkEnd w:id="4488"/>
      <w:r w:rsidRPr="00347160">
        <w:fldChar w:fldCharType="begin"/>
      </w:r>
      <w:r w:rsidRPr="00347160">
        <w:instrText xml:space="preserve"> XE "Application association, non-graceful release" </w:instrText>
      </w:r>
      <w:r w:rsidRPr="00347160">
        <w:fldChar w:fldCharType="end"/>
      </w:r>
    </w:p>
    <w:p w14:paraId="38E3AAD5" w14:textId="77777777" w:rsidR="00162259" w:rsidRPr="00347160" w:rsidRDefault="00162259" w:rsidP="008C6750">
      <w:pPr>
        <w:pStyle w:val="PARAGRAPH"/>
      </w:pPr>
      <w:r w:rsidRPr="00347160">
        <w:t>Various events may result in a non-graceful release of an AA: detection of the disconnection of any lower layer connection (including the physical connection), detecting a local error, etc.</w:t>
      </w:r>
    </w:p>
    <w:p w14:paraId="111D8A25" w14:textId="77777777" w:rsidR="00162259" w:rsidRPr="00347160" w:rsidRDefault="00162259" w:rsidP="008C6750">
      <w:pPr>
        <w:pStyle w:val="PARAGRAPH"/>
      </w:pPr>
      <w:r w:rsidRPr="00347160">
        <w:t xml:space="preserve">Non-graceful release – abort – of an AA is indicated to the COSEM AP with the help of the COSEM-ABORT service. The Diagnostics parameter of this service indicates the reason for the non-graceful AA release. The non-graceful release of AA is not selective: if it happens, all the existing association(s) – except the pre-established ones – shall be aborted. </w:t>
      </w:r>
    </w:p>
    <w:p w14:paraId="35495BF9" w14:textId="77777777" w:rsidR="00162259" w:rsidRPr="00347160" w:rsidRDefault="00162259" w:rsidP="008C6750">
      <w:pPr>
        <w:pStyle w:val="PARAGRAPH"/>
        <w:rPr>
          <w:color w:val="000000"/>
        </w:rPr>
      </w:pPr>
      <w:r w:rsidRPr="00347160">
        <w:fldChar w:fldCharType="begin" w:fldLock="1"/>
      </w:r>
      <w:r w:rsidRPr="00347160">
        <w:instrText xml:space="preserve"> REF _Ref62650469 \h  \* MERGEFORMAT </w:instrText>
      </w:r>
      <w:r w:rsidRPr="00347160">
        <w:fldChar w:fldCharType="separate"/>
      </w:r>
      <w:r w:rsidR="00811F07" w:rsidRPr="00347160">
        <w:t xml:space="preserve">Figure </w:t>
      </w:r>
      <w:r w:rsidR="00811F07">
        <w:t>42</w:t>
      </w:r>
      <w:r w:rsidRPr="00347160">
        <w:fldChar w:fldCharType="end"/>
      </w:r>
      <w:r w:rsidRPr="00347160">
        <w:t xml:space="preserve"> shows the message sequence chart for aborting the AA, due to the detection of a physical disconnection.</w:t>
      </w:r>
    </w:p>
    <w:p w14:paraId="5A5A3194" w14:textId="77777777" w:rsidR="006C64F5" w:rsidRDefault="00162259" w:rsidP="008C6750">
      <w:pPr>
        <w:pStyle w:val="FIGURE"/>
      </w:pPr>
      <w:bookmarkStart w:id="4489" w:name="_Hlt513692511"/>
      <w:bookmarkEnd w:id="4489"/>
      <w:r w:rsidRPr="00347160">
        <w:rPr>
          <w:noProof/>
          <w:lang w:eastAsia="en-GB"/>
        </w:rPr>
        <mc:AlternateContent>
          <mc:Choice Requires="wps">
            <w:drawing>
              <wp:anchor distT="0" distB="0" distL="114300" distR="114300" simplePos="0" relativeHeight="251602432" behindDoc="0" locked="0" layoutInCell="1" allowOverlap="1" wp14:anchorId="01E78285" wp14:editId="2986E35D">
                <wp:simplePos x="0" y="0"/>
                <wp:positionH relativeFrom="column">
                  <wp:posOffset>5576570</wp:posOffset>
                </wp:positionH>
                <wp:positionV relativeFrom="paragraph">
                  <wp:posOffset>3025140</wp:posOffset>
                </wp:positionV>
                <wp:extent cx="552450" cy="142875"/>
                <wp:effectExtent l="0" t="0" r="0" b="9525"/>
                <wp:wrapNone/>
                <wp:docPr id="14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42875"/>
                        </a:xfrm>
                        <a:prstGeom prst="rect">
                          <a:avLst/>
                        </a:prstGeom>
                        <a:noFill/>
                        <a:ln w="6350">
                          <a:noFill/>
                        </a:ln>
                        <a:effectLst/>
                      </wps:spPr>
                      <wps:txbx>
                        <w:txbxContent>
                          <w:p w14:paraId="33DF2D16" w14:textId="77777777" w:rsidR="006353B3" w:rsidRPr="002D7D57" w:rsidRDefault="006353B3" w:rsidP="00162259">
                            <w:pPr>
                              <w:rPr>
                                <w:i/>
                                <w:sz w:val="12"/>
                                <w:szCs w:val="12"/>
                              </w:rPr>
                            </w:pPr>
                            <w:r w:rsidRPr="002D7D57">
                              <w:rPr>
                                <w:i/>
                                <w:sz w:val="12"/>
                                <w:szCs w:val="12"/>
                              </w:rPr>
                              <w:t>I</w:t>
                            </w:r>
                            <w:r>
                              <w:rPr>
                                <w:i/>
                                <w:sz w:val="12"/>
                                <w:szCs w:val="12"/>
                              </w:rPr>
                              <w:t>EC   1125/</w:t>
                            </w:r>
                            <w:r w:rsidRPr="002D7D57">
                              <w:rPr>
                                <w:i/>
                                <w:sz w:val="12"/>
                                <w:szCs w:val="12"/>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78285" id="Text Box 48" o:spid="_x0000_s1031" type="#_x0000_t202" style="position:absolute;left:0;text-align:left;margin-left:439.1pt;margin-top:238.2pt;width:43.5pt;height:11.2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" filled="f" stroked="f" strokeweight=".5pt">
                <v:textbox inset="0,0,0,0">
                  <w:txbxContent>
                    <w:p w14:paraId="33DF2D16" w14:textId="77777777" w:rsidR="006353B3" w:rsidRPr="002D7D57" w:rsidRDefault="006353B3" w:rsidP="00162259">
                      <w:pPr>
                        <w:rPr>
                          <w:i/>
                          <w:sz w:val="12"/>
                          <w:szCs w:val="12"/>
                        </w:rPr>
                      </w:pPr>
                      <w:r w:rsidRPr="002D7D57">
                        <w:rPr>
                          <w:i/>
                          <w:sz w:val="12"/>
                          <w:szCs w:val="12"/>
                        </w:rPr>
                        <w:t>I</w:t>
                      </w:r>
                      <w:r>
                        <w:rPr>
                          <w:i/>
                          <w:sz w:val="12"/>
                          <w:szCs w:val="12"/>
                        </w:rPr>
                        <w:t>EC   1125/</w:t>
                      </w:r>
                      <w:r w:rsidRPr="002D7D57">
                        <w:rPr>
                          <w:i/>
                          <w:sz w:val="12"/>
                          <w:szCs w:val="12"/>
                        </w:rPr>
                        <w:t>13</w:t>
                      </w:r>
                    </w:p>
                  </w:txbxContent>
                </v:textbox>
              </v:shape>
            </w:pict>
          </mc:Fallback>
        </mc:AlternateContent>
      </w:r>
      <w:r w:rsidRPr="00347160">
        <w:object w:dxaOrig="9008" w:dyaOrig="4321" w14:anchorId="36CD1F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7.5pt;height:233.25pt" o:ole="" fillcolor="window">
            <v:imagedata r:id="rId63" o:title=""/>
          </v:shape>
          <o:OLEObject Type="Embed" ProgID="Word.Picture.8" ShapeID="_x0000_i1025" DrawAspect="Content" ObjectID="_1707814874" r:id="rId64"/>
        </w:object>
      </w:r>
      <w:r w:rsidR="006C64F5" w:rsidRPr="006C64F5">
        <w:t xml:space="preserve"> </w:t>
      </w:r>
    </w:p>
    <w:p w14:paraId="512CD79A" w14:textId="7EF76FCC" w:rsidR="00162259" w:rsidRPr="00347160" w:rsidRDefault="00162259" w:rsidP="008C6750">
      <w:pPr>
        <w:pStyle w:val="FIGURE-title"/>
      </w:pPr>
      <w:bookmarkStart w:id="4490" w:name="_Ref510632757"/>
      <w:bookmarkStart w:id="4491" w:name="_Ref62650469"/>
      <w:bookmarkStart w:id="4492" w:name="_Toc481414639"/>
      <w:bookmarkStart w:id="4493" w:name="_Toc511462307"/>
      <w:bookmarkStart w:id="4494" w:name="_Toc62885093"/>
      <w:bookmarkStart w:id="4495" w:name="_Toc68357417"/>
      <w:bookmarkStart w:id="4496" w:name="_Toc249289758"/>
      <w:bookmarkStart w:id="4497" w:name="_Toc277948614"/>
      <w:bookmarkStart w:id="4498" w:name="_Toc279392090"/>
      <w:bookmarkStart w:id="4499" w:name="_Toc279397368"/>
      <w:bookmarkStart w:id="4500" w:name="_Toc315426509"/>
      <w:bookmarkStart w:id="4501" w:name="_Toc406406575"/>
      <w:bookmarkStart w:id="4502" w:name="_Toc406523238"/>
      <w:bookmarkStart w:id="4503" w:name="_Toc437856697"/>
      <w:bookmarkStart w:id="4504" w:name="_Toc97127400"/>
      <w:r w:rsidRPr="00347160">
        <w:t xml:space="preserve">Figure </w:t>
      </w:r>
      <w:fldSimple w:instr=" SEQ Figure \* ARABIC ">
        <w:r w:rsidR="00DC4BE9">
          <w:rPr>
            <w:noProof/>
          </w:rPr>
          <w:t>42</w:t>
        </w:r>
      </w:fldSimple>
      <w:bookmarkEnd w:id="4490"/>
      <w:bookmarkEnd w:id="4491"/>
      <w:r w:rsidRPr="00347160">
        <w:t xml:space="preserve"> – Aborting an AA following a PH-ABORT.indication</w:t>
      </w:r>
      <w:bookmarkStart w:id="4505" w:name="_Hlt479731572"/>
      <w:bookmarkStart w:id="4506" w:name="_Hlt479733047"/>
      <w:bookmarkStart w:id="4507" w:name="_Toc461014277"/>
      <w:bookmarkStart w:id="4508" w:name="_Toc477854263"/>
      <w:bookmarkStart w:id="4509" w:name="_Toc481414595"/>
      <w:bookmarkStart w:id="4510" w:name="_Toc510240214"/>
      <w:bookmarkStart w:id="4511" w:name="_Toc510241486"/>
      <w:bookmarkStart w:id="4512" w:name="_Toc520528661"/>
      <w:bookmarkStart w:id="4513" w:name="_Toc62885284"/>
      <w:bookmarkStart w:id="4514" w:name="_Toc68357101"/>
      <w:bookmarkStart w:id="4515" w:name="_Ref174538980"/>
      <w:bookmarkEnd w:id="4492"/>
      <w:bookmarkEnd w:id="4493"/>
      <w:bookmarkEnd w:id="4494"/>
      <w:bookmarkEnd w:id="4495"/>
      <w:bookmarkEnd w:id="4496"/>
      <w:bookmarkEnd w:id="4497"/>
      <w:bookmarkEnd w:id="4498"/>
      <w:bookmarkEnd w:id="4499"/>
      <w:bookmarkEnd w:id="4500"/>
      <w:bookmarkEnd w:id="4501"/>
      <w:bookmarkEnd w:id="4502"/>
      <w:bookmarkEnd w:id="4503"/>
      <w:bookmarkEnd w:id="4505"/>
      <w:bookmarkEnd w:id="4506"/>
      <w:bookmarkEnd w:id="4504"/>
    </w:p>
    <w:p w14:paraId="40580ACF" w14:textId="77777777" w:rsidR="00162259" w:rsidRPr="00347160" w:rsidRDefault="00162259" w:rsidP="00BC4CC6">
      <w:pPr>
        <w:pStyle w:val="Heading2"/>
      </w:pPr>
      <w:bookmarkStart w:id="4516" w:name="_Ref247388504"/>
      <w:bookmarkStart w:id="4517" w:name="_Toc247390686"/>
      <w:bookmarkStart w:id="4518" w:name="_Toc249289542"/>
      <w:bookmarkStart w:id="4519" w:name="_Toc277948351"/>
      <w:bookmarkStart w:id="4520" w:name="_Toc279392059"/>
      <w:bookmarkStart w:id="4521" w:name="_Toc279397002"/>
      <w:bookmarkStart w:id="4522" w:name="_Toc299013361"/>
      <w:bookmarkStart w:id="4523" w:name="_Toc315426441"/>
      <w:bookmarkStart w:id="4524" w:name="_Toc406524230"/>
      <w:bookmarkStart w:id="4525" w:name="_Toc437856579"/>
      <w:bookmarkStart w:id="4526" w:name="_Toc97127267"/>
      <w:r w:rsidRPr="00347160">
        <w:t xml:space="preserve">Protocol for </w:t>
      </w:r>
      <w:bookmarkEnd w:id="4507"/>
      <w:bookmarkEnd w:id="4508"/>
      <w:bookmarkEnd w:id="4509"/>
      <w:bookmarkEnd w:id="4510"/>
      <w:bookmarkEnd w:id="4511"/>
      <w:bookmarkEnd w:id="4512"/>
      <w:bookmarkEnd w:id="4513"/>
      <w:bookmarkEnd w:id="4514"/>
      <w:bookmarkEnd w:id="4515"/>
      <w:r w:rsidRPr="00347160">
        <w:t>the data transfer services</w:t>
      </w:r>
      <w:bookmarkEnd w:id="4516"/>
      <w:bookmarkEnd w:id="4517"/>
      <w:bookmarkEnd w:id="4518"/>
      <w:bookmarkEnd w:id="4519"/>
      <w:bookmarkEnd w:id="4520"/>
      <w:bookmarkEnd w:id="4521"/>
      <w:bookmarkEnd w:id="4522"/>
      <w:bookmarkEnd w:id="4523"/>
      <w:bookmarkEnd w:id="4524"/>
      <w:bookmarkEnd w:id="4525"/>
      <w:bookmarkEnd w:id="4526"/>
      <w:r w:rsidRPr="00347160">
        <w:fldChar w:fldCharType="begin"/>
      </w:r>
      <w:r w:rsidRPr="00347160">
        <w:instrText xml:space="preserve"> XE "Data transfer services, protocol" </w:instrText>
      </w:r>
      <w:r w:rsidRPr="00347160">
        <w:fldChar w:fldCharType="end"/>
      </w:r>
    </w:p>
    <w:p w14:paraId="0CA37534" w14:textId="77777777" w:rsidR="00162259" w:rsidRPr="009A4938" w:rsidRDefault="00162259" w:rsidP="00BC4CC6">
      <w:pPr>
        <w:pStyle w:val="Heading3"/>
      </w:pPr>
      <w:bookmarkStart w:id="4527" w:name="_Ref174724942"/>
      <w:bookmarkStart w:id="4528" w:name="_Ref174725764"/>
      <w:bookmarkStart w:id="4529" w:name="_Ref174725790"/>
      <w:bookmarkStart w:id="4530" w:name="_Ref174726628"/>
      <w:bookmarkStart w:id="4531" w:name="_Toc247390687"/>
      <w:bookmarkStart w:id="4532" w:name="_Toc249289543"/>
      <w:bookmarkStart w:id="4533" w:name="_Toc277948352"/>
      <w:bookmarkStart w:id="4534" w:name="_Toc279392060"/>
      <w:bookmarkStart w:id="4535" w:name="_Toc279397003"/>
      <w:bookmarkStart w:id="4536" w:name="_Toc299013362"/>
      <w:bookmarkStart w:id="4537" w:name="_Toc315426442"/>
      <w:bookmarkStart w:id="4538" w:name="_Toc406524231"/>
      <w:bookmarkStart w:id="4539" w:name="_Toc437856580"/>
      <w:bookmarkStart w:id="4540" w:name="_Toc97127268"/>
      <w:r w:rsidRPr="009A4938">
        <w:t>Negotiation of services and options – the conformance block</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r w:rsidRPr="009A4938">
        <w:fldChar w:fldCharType="begin"/>
      </w:r>
      <w:r w:rsidRPr="009A4938">
        <w:instrText xml:space="preserve"> XE "Conformance block" </w:instrText>
      </w:r>
      <w:r w:rsidRPr="009A4938">
        <w:fldChar w:fldCharType="end"/>
      </w:r>
    </w:p>
    <w:p w14:paraId="75D402BC" w14:textId="243D306D" w:rsidR="00162259" w:rsidRPr="009A4938" w:rsidRDefault="00162259" w:rsidP="008C6750">
      <w:pPr>
        <w:pStyle w:val="PARAGRAPH"/>
      </w:pPr>
      <w:r w:rsidRPr="009A4938">
        <w:t xml:space="preserve">The conformance block allows clients and servers using the same </w:t>
      </w:r>
      <w:del w:id="4541" w:author="John Cowburn" w:date="2021-04-16T13:59:00Z">
        <w:r w:rsidRPr="009A4938" w:rsidDel="00635BE8">
          <w:delText>DLMS</w:delText>
        </w:r>
      </w:del>
      <w:ins w:id="4542" w:author="John Cowburn" w:date="2021-04-16T13:59:00Z">
        <w:r w:rsidR="00635BE8">
          <w:t>DLMS®</w:t>
        </w:r>
      </w:ins>
      <w:r w:rsidRPr="009A4938">
        <w:t>/COSEM protocol, but supporting different capabilities to negotiate a compatible set of capabilities so that they can communicate. It is carried by the DLMS_Conformance parameter of the COSEM-OPEN service.</w:t>
      </w:r>
    </w:p>
    <w:p w14:paraId="6179E500" w14:textId="3912AA09" w:rsidR="00162259" w:rsidRPr="009A4938" w:rsidRDefault="00162259" w:rsidP="008C6750">
      <w:pPr>
        <w:pStyle w:val="PARAGRAPH"/>
      </w:pPr>
      <w:r w:rsidRPr="009A4938">
        <w:t xml:space="preserve">In </w:t>
      </w:r>
      <w:del w:id="4543" w:author="John Cowburn" w:date="2021-04-16T14:00:00Z">
        <w:r w:rsidRPr="009A4938" w:rsidDel="00635BE8">
          <w:delText>DLMS</w:delText>
        </w:r>
      </w:del>
      <w:ins w:id="4544" w:author="John Cowburn" w:date="2021-04-16T14:00:00Z">
        <w:r w:rsidR="00635BE8">
          <w:t>DLMS®</w:t>
        </w:r>
      </w:ins>
      <w:r w:rsidRPr="009A4938">
        <w:t xml:space="preserve">/COSEM none of the services or options are mandatory: the ones to be used are negotiated via the COSEM-OPEN service (the proposed-conformance parameter of the xDLMS InitiateRequest APDU and the negotiated-conformance parameter of the xDLMS </w:t>
      </w:r>
      <w:r w:rsidRPr="009A4938">
        <w:lastRenderedPageBreak/>
        <w:t>InitiateResponse APDU). An implemented service shall be fully conform</w:t>
      </w:r>
      <w:r w:rsidR="00846FD3" w:rsidRPr="009A4938">
        <w:t>ing</w:t>
      </w:r>
      <w:r w:rsidRPr="009A4938">
        <w:t xml:space="preserve"> to its specification. If a service or option is not present in the negotiated conformance block, it may not be requested by the client. </w:t>
      </w:r>
    </w:p>
    <w:p w14:paraId="1C5310D6" w14:textId="752C24EA" w:rsidR="00162259" w:rsidRDefault="00162259" w:rsidP="008C6750">
      <w:pPr>
        <w:pStyle w:val="PARAGRAPH"/>
      </w:pPr>
      <w:r w:rsidRPr="009A4938">
        <w:t xml:space="preserve">The xDLMS conformance block can be distinguished from the </w:t>
      </w:r>
      <w:del w:id="4545" w:author="John Cowburn" w:date="2021-04-16T14:00:00Z">
        <w:r w:rsidRPr="009A4938" w:rsidDel="00635BE8">
          <w:delText>DLMS</w:delText>
        </w:r>
      </w:del>
      <w:ins w:id="4546" w:author="John Cowburn" w:date="2021-04-16T14:00:00Z">
        <w:r w:rsidR="00635BE8">
          <w:t>DLMS®</w:t>
        </w:r>
      </w:ins>
      <w:r w:rsidRPr="009A4938">
        <w:t xml:space="preserve"> conformance block specified in </w:t>
      </w:r>
      <w:r w:rsidRPr="009A4938">
        <w:fldChar w:fldCharType="begin" w:fldLock="1"/>
      </w:r>
      <w:r w:rsidRPr="009A4938">
        <w:instrText xml:space="preserve"> REF IEC61334_4_41_DLMS \h </w:instrText>
      </w:r>
      <w:r w:rsidR="00C60BA6" w:rsidRPr="009A4938">
        <w:instrText xml:space="preserve"> \* MERGEFORMAT </w:instrText>
      </w:r>
      <w:r w:rsidRPr="009A4938">
        <w:fldChar w:fldCharType="separate"/>
      </w:r>
      <w:r w:rsidR="00077BDE" w:rsidRPr="009A4938">
        <w:t>IEC 6</w:t>
      </w:r>
      <w:r w:rsidR="00811F07" w:rsidRPr="009A4938">
        <w:t>1334-4-41:1996</w:t>
      </w:r>
      <w:r w:rsidRPr="009A4938">
        <w:fldChar w:fldCharType="end"/>
      </w:r>
      <w:r w:rsidRPr="009A4938">
        <w:t xml:space="preserve"> by its tag: APPLICATION 31. It is shown in</w:t>
      </w:r>
      <w:r w:rsidR="00846FD3" w:rsidRPr="009A4938">
        <w:t xml:space="preserve"> </w:t>
      </w:r>
      <w:r w:rsidR="000B2C09" w:rsidRPr="009A4938">
        <w:fldChar w:fldCharType="begin" w:fldLock="1"/>
      </w:r>
      <w:r w:rsidR="000B2C09" w:rsidRPr="009A4938">
        <w:instrText xml:space="preserve"> REF _Ref175155267 \h </w:instrText>
      </w:r>
      <w:r w:rsidR="009A4938">
        <w:instrText xml:space="preserve"> \* MERGEFORMAT </w:instrText>
      </w:r>
      <w:r w:rsidR="000B2C09" w:rsidRPr="009A4938">
        <w:fldChar w:fldCharType="separate"/>
      </w:r>
      <w:r w:rsidR="00811F07" w:rsidRPr="009A4938">
        <w:t xml:space="preserve">Table </w:t>
      </w:r>
      <w:r w:rsidR="00811F07" w:rsidRPr="009A4938">
        <w:rPr>
          <w:noProof/>
        </w:rPr>
        <w:t>67</w:t>
      </w:r>
      <w:r w:rsidR="000B2C09" w:rsidRPr="009A4938">
        <w:fldChar w:fldCharType="end"/>
      </w:r>
      <w:r w:rsidRPr="009A4938">
        <w:t>.</w:t>
      </w:r>
    </w:p>
    <w:p w14:paraId="39B9A16F" w14:textId="2866EB1B" w:rsidR="00BC4CC6" w:rsidRPr="009A4938" w:rsidRDefault="00BC4CC6" w:rsidP="00BC4CC6">
      <w:pPr>
        <w:pStyle w:val="TABLE-title"/>
      </w:pPr>
      <w:bookmarkStart w:id="4547" w:name="_Ref175155267"/>
      <w:bookmarkStart w:id="4548" w:name="_Toc392501936"/>
      <w:bookmarkStart w:id="4549" w:name="_Toc437856798"/>
      <w:bookmarkStart w:id="4550" w:name="_Toc97127509"/>
      <w:r w:rsidRPr="009A4938">
        <w:t xml:space="preserve">Table </w:t>
      </w:r>
      <w:fldSimple w:instr=" SEQ Table \* ARABIC ">
        <w:r w:rsidR="00DC4BE9">
          <w:rPr>
            <w:noProof/>
          </w:rPr>
          <w:t>67</w:t>
        </w:r>
      </w:fldSimple>
      <w:bookmarkEnd w:id="4547"/>
      <w:r w:rsidRPr="009A4938">
        <w:t xml:space="preserve"> – xDLMS Conformance block</w:t>
      </w:r>
      <w:bookmarkEnd w:id="4548"/>
      <w:bookmarkEnd w:id="4549"/>
      <w:bookmarkEnd w:id="4550"/>
    </w:p>
    <w:tbl>
      <w:tblPr>
        <w:tblW w:w="9070" w:type="dxa"/>
        <w:jc w:val="center"/>
        <w:tblLayout w:type="fixed"/>
        <w:tblLook w:val="04A0" w:firstRow="1" w:lastRow="0" w:firstColumn="1" w:lastColumn="0" w:noHBand="0" w:noVBand="1"/>
      </w:tblPr>
      <w:tblGrid>
        <w:gridCol w:w="1447"/>
        <w:gridCol w:w="1127"/>
        <w:gridCol w:w="3248"/>
        <w:gridCol w:w="3248"/>
      </w:tblGrid>
      <w:tr w:rsidR="00BC4CC6" w:rsidRPr="009A4938" w14:paraId="54ECD399" w14:textId="77777777" w:rsidTr="009A4938">
        <w:trPr>
          <w:cantSplit/>
          <w:tblHeader/>
          <w:jc w:val="center"/>
        </w:trPr>
        <w:tc>
          <w:tcPr>
            <w:tcW w:w="1447" w:type="dxa"/>
            <w:tcBorders>
              <w:top w:val="single" w:sz="6" w:space="0" w:color="auto"/>
              <w:left w:val="single" w:sz="6" w:space="0" w:color="auto"/>
              <w:bottom w:val="single" w:sz="6" w:space="0" w:color="auto"/>
              <w:right w:val="single" w:sz="6" w:space="0" w:color="auto"/>
            </w:tcBorders>
            <w:vAlign w:val="center"/>
            <w:hideMark/>
          </w:tcPr>
          <w:p w14:paraId="2172E1F0" w14:textId="77777777" w:rsidR="00BC4CC6" w:rsidRPr="009A4938" w:rsidRDefault="00BC4CC6" w:rsidP="00521E1B">
            <w:pPr>
              <w:keepNext/>
              <w:spacing w:before="60" w:after="60"/>
              <w:jc w:val="center"/>
              <w:rPr>
                <w:b/>
                <w:bCs/>
                <w:sz w:val="16"/>
                <w:szCs w:val="16"/>
              </w:rPr>
            </w:pPr>
            <w:r w:rsidRPr="009A4938">
              <w:rPr>
                <w:b/>
                <w:bCs/>
                <w:sz w:val="16"/>
                <w:szCs w:val="16"/>
              </w:rPr>
              <w:t>Conformance block bit</w:t>
            </w:r>
          </w:p>
        </w:tc>
        <w:tc>
          <w:tcPr>
            <w:tcW w:w="1127" w:type="dxa"/>
            <w:tcBorders>
              <w:top w:val="single" w:sz="6" w:space="0" w:color="auto"/>
              <w:left w:val="single" w:sz="6" w:space="0" w:color="auto"/>
              <w:bottom w:val="single" w:sz="6" w:space="0" w:color="auto"/>
              <w:right w:val="single" w:sz="6" w:space="0" w:color="auto"/>
            </w:tcBorders>
            <w:vAlign w:val="center"/>
            <w:hideMark/>
          </w:tcPr>
          <w:p w14:paraId="4F527A05" w14:textId="77777777" w:rsidR="00BC4CC6" w:rsidRPr="009A4938" w:rsidRDefault="00BC4CC6" w:rsidP="00521E1B">
            <w:pPr>
              <w:keepNext/>
              <w:spacing w:before="60" w:after="60"/>
              <w:jc w:val="center"/>
              <w:rPr>
                <w:b/>
                <w:bCs/>
                <w:sz w:val="16"/>
                <w:szCs w:val="16"/>
              </w:rPr>
            </w:pPr>
            <w:r w:rsidRPr="009A4938">
              <w:rPr>
                <w:b/>
                <w:bCs/>
                <w:sz w:val="16"/>
                <w:szCs w:val="16"/>
              </w:rPr>
              <w:t>Reserved</w:t>
            </w:r>
          </w:p>
        </w:tc>
        <w:tc>
          <w:tcPr>
            <w:tcW w:w="3248" w:type="dxa"/>
            <w:tcBorders>
              <w:top w:val="single" w:sz="6" w:space="0" w:color="auto"/>
              <w:left w:val="single" w:sz="6" w:space="0" w:color="auto"/>
              <w:bottom w:val="single" w:sz="6" w:space="0" w:color="auto"/>
              <w:right w:val="single" w:sz="6" w:space="0" w:color="auto"/>
            </w:tcBorders>
            <w:vAlign w:val="center"/>
            <w:hideMark/>
          </w:tcPr>
          <w:p w14:paraId="2A1FF6BF" w14:textId="77777777" w:rsidR="00BC4CC6" w:rsidRPr="009A4938" w:rsidRDefault="00BC4CC6" w:rsidP="00521E1B">
            <w:pPr>
              <w:pStyle w:val="TABLE-col-heading"/>
            </w:pPr>
            <w:r w:rsidRPr="009A4938">
              <w:t>LN referencing</w:t>
            </w:r>
          </w:p>
        </w:tc>
        <w:tc>
          <w:tcPr>
            <w:tcW w:w="3248" w:type="dxa"/>
            <w:tcBorders>
              <w:top w:val="single" w:sz="6" w:space="0" w:color="auto"/>
              <w:left w:val="single" w:sz="6" w:space="0" w:color="auto"/>
              <w:bottom w:val="single" w:sz="6" w:space="0" w:color="auto"/>
              <w:right w:val="single" w:sz="6" w:space="0" w:color="auto"/>
            </w:tcBorders>
            <w:vAlign w:val="center"/>
            <w:hideMark/>
          </w:tcPr>
          <w:p w14:paraId="2749CA91" w14:textId="77777777" w:rsidR="00BC4CC6" w:rsidRPr="009A4938" w:rsidRDefault="00BC4CC6" w:rsidP="00521E1B">
            <w:pPr>
              <w:pStyle w:val="TABLE-col-heading"/>
            </w:pPr>
            <w:r w:rsidRPr="009A4938">
              <w:t>SN referencing</w:t>
            </w:r>
          </w:p>
        </w:tc>
      </w:tr>
      <w:tr w:rsidR="00BC4CC6" w:rsidRPr="009A4938" w14:paraId="495752E2" w14:textId="77777777" w:rsidTr="009A4938">
        <w:trPr>
          <w:cantSplit/>
          <w:jc w:val="center"/>
        </w:trPr>
        <w:tc>
          <w:tcPr>
            <w:tcW w:w="1447" w:type="dxa"/>
            <w:tcBorders>
              <w:top w:val="single" w:sz="6" w:space="0" w:color="auto"/>
              <w:left w:val="single" w:sz="6" w:space="0" w:color="auto"/>
              <w:bottom w:val="single" w:sz="6" w:space="0" w:color="auto"/>
              <w:right w:val="single" w:sz="6" w:space="0" w:color="auto"/>
            </w:tcBorders>
            <w:vAlign w:val="center"/>
            <w:hideMark/>
          </w:tcPr>
          <w:p w14:paraId="1C7E73E5" w14:textId="77777777" w:rsidR="00BC4CC6" w:rsidRPr="009A4938" w:rsidRDefault="00BC4CC6" w:rsidP="00521E1B">
            <w:pPr>
              <w:pStyle w:val="TABLE-cell"/>
              <w:keepNext/>
              <w:jc w:val="center"/>
            </w:pPr>
            <w:r w:rsidRPr="009A4938">
              <w:t>0</w:t>
            </w:r>
          </w:p>
        </w:tc>
        <w:tc>
          <w:tcPr>
            <w:tcW w:w="1127" w:type="dxa"/>
            <w:tcBorders>
              <w:top w:val="single" w:sz="6" w:space="0" w:color="auto"/>
              <w:left w:val="single" w:sz="6" w:space="0" w:color="auto"/>
              <w:bottom w:val="single" w:sz="6" w:space="0" w:color="auto"/>
              <w:right w:val="single" w:sz="6" w:space="0" w:color="auto"/>
            </w:tcBorders>
            <w:vAlign w:val="center"/>
            <w:hideMark/>
          </w:tcPr>
          <w:p w14:paraId="3A30CD77" w14:textId="77777777" w:rsidR="00BC4CC6" w:rsidRPr="009A4938" w:rsidRDefault="00BC4CC6" w:rsidP="00521E1B">
            <w:pPr>
              <w:pStyle w:val="TABLE-cell"/>
              <w:keepNext/>
              <w:jc w:val="center"/>
            </w:pPr>
            <w:r w:rsidRPr="009A4938">
              <w:t>x</w:t>
            </w:r>
          </w:p>
        </w:tc>
        <w:tc>
          <w:tcPr>
            <w:tcW w:w="3248" w:type="dxa"/>
            <w:tcBorders>
              <w:top w:val="single" w:sz="6" w:space="0" w:color="auto"/>
              <w:left w:val="single" w:sz="6" w:space="0" w:color="auto"/>
              <w:bottom w:val="single" w:sz="6" w:space="0" w:color="auto"/>
              <w:right w:val="single" w:sz="6" w:space="0" w:color="auto"/>
            </w:tcBorders>
          </w:tcPr>
          <w:p w14:paraId="7D472DB0" w14:textId="77777777" w:rsidR="00BC4CC6" w:rsidRPr="009A4938" w:rsidRDefault="00BC4CC6" w:rsidP="00521E1B">
            <w:pPr>
              <w:pStyle w:val="TABLE-cell"/>
              <w:keepNext/>
            </w:pPr>
          </w:p>
        </w:tc>
        <w:tc>
          <w:tcPr>
            <w:tcW w:w="3248" w:type="dxa"/>
            <w:tcBorders>
              <w:top w:val="single" w:sz="6" w:space="0" w:color="auto"/>
              <w:left w:val="single" w:sz="6" w:space="0" w:color="auto"/>
              <w:bottom w:val="single" w:sz="6" w:space="0" w:color="auto"/>
              <w:right w:val="single" w:sz="6" w:space="0" w:color="auto"/>
            </w:tcBorders>
          </w:tcPr>
          <w:p w14:paraId="2EB0A283" w14:textId="77777777" w:rsidR="00BC4CC6" w:rsidRPr="009A4938" w:rsidRDefault="00BC4CC6" w:rsidP="00521E1B">
            <w:pPr>
              <w:pStyle w:val="TABLE-cell"/>
              <w:keepNext/>
            </w:pPr>
          </w:p>
        </w:tc>
      </w:tr>
      <w:tr w:rsidR="00BC4CC6" w:rsidRPr="009A4938" w14:paraId="4721F105" w14:textId="77777777" w:rsidTr="009A4938">
        <w:trPr>
          <w:cantSplit/>
          <w:jc w:val="center"/>
        </w:trPr>
        <w:tc>
          <w:tcPr>
            <w:tcW w:w="1447" w:type="dxa"/>
            <w:tcBorders>
              <w:top w:val="single" w:sz="6" w:space="0" w:color="auto"/>
              <w:left w:val="single" w:sz="6" w:space="0" w:color="auto"/>
              <w:bottom w:val="single" w:sz="6" w:space="0" w:color="auto"/>
              <w:right w:val="single" w:sz="6" w:space="0" w:color="auto"/>
            </w:tcBorders>
            <w:vAlign w:val="center"/>
            <w:hideMark/>
          </w:tcPr>
          <w:p w14:paraId="36137308" w14:textId="77777777" w:rsidR="00BC4CC6" w:rsidRPr="009A4938" w:rsidRDefault="00BC4CC6" w:rsidP="00521E1B">
            <w:pPr>
              <w:pStyle w:val="TABLE-cell"/>
              <w:keepNext/>
              <w:jc w:val="center"/>
            </w:pPr>
            <w:r w:rsidRPr="009A4938">
              <w:t>1</w:t>
            </w:r>
          </w:p>
        </w:tc>
        <w:tc>
          <w:tcPr>
            <w:tcW w:w="1127" w:type="dxa"/>
            <w:tcBorders>
              <w:top w:val="single" w:sz="6" w:space="0" w:color="auto"/>
              <w:left w:val="single" w:sz="6" w:space="0" w:color="auto"/>
              <w:bottom w:val="single" w:sz="6" w:space="0" w:color="auto"/>
              <w:right w:val="single" w:sz="6" w:space="0" w:color="auto"/>
            </w:tcBorders>
            <w:vAlign w:val="center"/>
          </w:tcPr>
          <w:p w14:paraId="2330C5F6" w14:textId="77777777" w:rsidR="00BC4CC6" w:rsidRPr="009A4938" w:rsidRDefault="00BC4CC6" w:rsidP="00521E1B">
            <w:pPr>
              <w:pStyle w:val="TABLE-cell"/>
              <w:keepNext/>
              <w:jc w:val="center"/>
            </w:pPr>
          </w:p>
        </w:tc>
        <w:tc>
          <w:tcPr>
            <w:tcW w:w="3248" w:type="dxa"/>
            <w:tcBorders>
              <w:top w:val="single" w:sz="6" w:space="0" w:color="auto"/>
              <w:left w:val="single" w:sz="6" w:space="0" w:color="auto"/>
              <w:bottom w:val="single" w:sz="6" w:space="0" w:color="auto"/>
              <w:right w:val="single" w:sz="6" w:space="0" w:color="auto"/>
            </w:tcBorders>
            <w:hideMark/>
          </w:tcPr>
          <w:p w14:paraId="21272FDB" w14:textId="77777777" w:rsidR="00BC4CC6" w:rsidRPr="009A4938" w:rsidRDefault="00BC4CC6" w:rsidP="00521E1B">
            <w:pPr>
              <w:pStyle w:val="TABLE-cell"/>
              <w:keepNext/>
            </w:pPr>
            <w:r w:rsidRPr="009A4938">
              <w:t xml:space="preserve">general-protection </w:t>
            </w:r>
            <w:r w:rsidRPr="009A4938">
              <w:rPr>
                <w:rStyle w:val="SUPerscript-small"/>
              </w:rPr>
              <w:t>1</w:t>
            </w:r>
          </w:p>
        </w:tc>
        <w:tc>
          <w:tcPr>
            <w:tcW w:w="3248" w:type="dxa"/>
            <w:tcBorders>
              <w:top w:val="single" w:sz="6" w:space="0" w:color="auto"/>
              <w:left w:val="single" w:sz="6" w:space="0" w:color="auto"/>
              <w:bottom w:val="single" w:sz="6" w:space="0" w:color="auto"/>
              <w:right w:val="single" w:sz="6" w:space="0" w:color="auto"/>
            </w:tcBorders>
            <w:hideMark/>
          </w:tcPr>
          <w:p w14:paraId="7763B4F4" w14:textId="77777777" w:rsidR="00BC4CC6" w:rsidRPr="009A4938" w:rsidRDefault="00BC4CC6" w:rsidP="00521E1B">
            <w:pPr>
              <w:pStyle w:val="TABLE-cell"/>
              <w:keepNext/>
            </w:pPr>
            <w:r w:rsidRPr="009A4938">
              <w:t xml:space="preserve">general-protection </w:t>
            </w:r>
            <w:r w:rsidRPr="009A4938">
              <w:rPr>
                <w:rStyle w:val="SUPerscript-small"/>
              </w:rPr>
              <w:t>1</w:t>
            </w:r>
          </w:p>
        </w:tc>
      </w:tr>
      <w:tr w:rsidR="00BC4CC6" w:rsidRPr="009A4938" w14:paraId="5A97C086" w14:textId="77777777" w:rsidTr="009A4938">
        <w:trPr>
          <w:cantSplit/>
          <w:jc w:val="center"/>
        </w:trPr>
        <w:tc>
          <w:tcPr>
            <w:tcW w:w="1447" w:type="dxa"/>
            <w:tcBorders>
              <w:top w:val="single" w:sz="6" w:space="0" w:color="auto"/>
              <w:left w:val="single" w:sz="6" w:space="0" w:color="auto"/>
              <w:bottom w:val="single" w:sz="6" w:space="0" w:color="auto"/>
              <w:right w:val="single" w:sz="6" w:space="0" w:color="auto"/>
            </w:tcBorders>
            <w:vAlign w:val="center"/>
            <w:hideMark/>
          </w:tcPr>
          <w:p w14:paraId="7C283ABC" w14:textId="77777777" w:rsidR="00BC4CC6" w:rsidRPr="009A4938" w:rsidRDefault="00BC4CC6" w:rsidP="00521E1B">
            <w:pPr>
              <w:pStyle w:val="TABLE-cell"/>
              <w:keepNext/>
              <w:jc w:val="center"/>
            </w:pPr>
            <w:r w:rsidRPr="009A4938">
              <w:t>2</w:t>
            </w:r>
          </w:p>
        </w:tc>
        <w:tc>
          <w:tcPr>
            <w:tcW w:w="1127" w:type="dxa"/>
            <w:tcBorders>
              <w:top w:val="single" w:sz="6" w:space="0" w:color="auto"/>
              <w:left w:val="single" w:sz="6" w:space="0" w:color="auto"/>
              <w:bottom w:val="single" w:sz="6" w:space="0" w:color="auto"/>
              <w:right w:val="single" w:sz="6" w:space="0" w:color="auto"/>
            </w:tcBorders>
            <w:vAlign w:val="center"/>
          </w:tcPr>
          <w:p w14:paraId="2E622A0C" w14:textId="77777777" w:rsidR="00BC4CC6" w:rsidRPr="009A4938" w:rsidRDefault="00BC4CC6" w:rsidP="00521E1B">
            <w:pPr>
              <w:pStyle w:val="TABLE-cell"/>
              <w:keepNext/>
              <w:jc w:val="center"/>
            </w:pPr>
          </w:p>
        </w:tc>
        <w:tc>
          <w:tcPr>
            <w:tcW w:w="3248" w:type="dxa"/>
            <w:tcBorders>
              <w:top w:val="single" w:sz="6" w:space="0" w:color="auto"/>
              <w:left w:val="single" w:sz="6" w:space="0" w:color="auto"/>
              <w:bottom w:val="single" w:sz="6" w:space="0" w:color="auto"/>
              <w:right w:val="single" w:sz="6" w:space="0" w:color="auto"/>
            </w:tcBorders>
            <w:hideMark/>
          </w:tcPr>
          <w:p w14:paraId="06F3C9A2" w14:textId="77777777" w:rsidR="00BC4CC6" w:rsidRPr="009A4938" w:rsidRDefault="00BC4CC6" w:rsidP="00521E1B">
            <w:pPr>
              <w:pStyle w:val="TABLE-cell"/>
              <w:keepNext/>
            </w:pPr>
            <w:r w:rsidRPr="009A4938">
              <w:t>general-block-transfer</w:t>
            </w:r>
          </w:p>
        </w:tc>
        <w:tc>
          <w:tcPr>
            <w:tcW w:w="3248" w:type="dxa"/>
            <w:tcBorders>
              <w:top w:val="single" w:sz="6" w:space="0" w:color="auto"/>
              <w:left w:val="single" w:sz="6" w:space="0" w:color="auto"/>
              <w:bottom w:val="single" w:sz="6" w:space="0" w:color="auto"/>
              <w:right w:val="single" w:sz="6" w:space="0" w:color="auto"/>
            </w:tcBorders>
            <w:hideMark/>
          </w:tcPr>
          <w:p w14:paraId="518AF2F7" w14:textId="77777777" w:rsidR="00BC4CC6" w:rsidRPr="009A4938" w:rsidRDefault="00BC4CC6" w:rsidP="00521E1B">
            <w:pPr>
              <w:pStyle w:val="TABLE-cell"/>
              <w:keepNext/>
            </w:pPr>
            <w:r w:rsidRPr="009A4938">
              <w:t>general-block-transfer</w:t>
            </w:r>
          </w:p>
        </w:tc>
      </w:tr>
      <w:tr w:rsidR="00BC4CC6" w:rsidRPr="009A4938" w14:paraId="541E5DF6" w14:textId="77777777" w:rsidTr="009A4938">
        <w:trPr>
          <w:cantSplit/>
          <w:jc w:val="center"/>
        </w:trPr>
        <w:tc>
          <w:tcPr>
            <w:tcW w:w="1447" w:type="dxa"/>
            <w:tcBorders>
              <w:top w:val="single" w:sz="6" w:space="0" w:color="auto"/>
              <w:left w:val="single" w:sz="6" w:space="0" w:color="auto"/>
              <w:bottom w:val="single" w:sz="6" w:space="0" w:color="auto"/>
              <w:right w:val="single" w:sz="6" w:space="0" w:color="auto"/>
            </w:tcBorders>
            <w:vAlign w:val="center"/>
            <w:hideMark/>
          </w:tcPr>
          <w:p w14:paraId="0AC1C9DF" w14:textId="77777777" w:rsidR="00BC4CC6" w:rsidRPr="009A4938" w:rsidRDefault="00BC4CC6" w:rsidP="00521E1B">
            <w:pPr>
              <w:pStyle w:val="TABLE-cell"/>
              <w:keepNext/>
              <w:jc w:val="center"/>
            </w:pPr>
            <w:r w:rsidRPr="009A4938">
              <w:t>3</w:t>
            </w:r>
          </w:p>
        </w:tc>
        <w:tc>
          <w:tcPr>
            <w:tcW w:w="1127" w:type="dxa"/>
            <w:tcBorders>
              <w:top w:val="single" w:sz="6" w:space="0" w:color="auto"/>
              <w:left w:val="single" w:sz="6" w:space="0" w:color="auto"/>
              <w:bottom w:val="single" w:sz="6" w:space="0" w:color="auto"/>
              <w:right w:val="single" w:sz="6" w:space="0" w:color="auto"/>
            </w:tcBorders>
            <w:vAlign w:val="center"/>
          </w:tcPr>
          <w:p w14:paraId="476A26C9" w14:textId="77777777" w:rsidR="00BC4CC6" w:rsidRPr="009A4938" w:rsidRDefault="00BC4CC6" w:rsidP="00521E1B">
            <w:pPr>
              <w:pStyle w:val="TABLE-cell"/>
              <w:keepNext/>
              <w:jc w:val="center"/>
            </w:pPr>
          </w:p>
        </w:tc>
        <w:tc>
          <w:tcPr>
            <w:tcW w:w="3248" w:type="dxa"/>
            <w:tcBorders>
              <w:top w:val="single" w:sz="6" w:space="0" w:color="auto"/>
              <w:left w:val="single" w:sz="6" w:space="0" w:color="auto"/>
              <w:bottom w:val="single" w:sz="6" w:space="0" w:color="auto"/>
              <w:right w:val="single" w:sz="6" w:space="0" w:color="auto"/>
            </w:tcBorders>
          </w:tcPr>
          <w:p w14:paraId="4E5EBE64" w14:textId="77777777" w:rsidR="00BC4CC6" w:rsidRPr="009A4938" w:rsidRDefault="00BC4CC6" w:rsidP="00521E1B">
            <w:pPr>
              <w:pStyle w:val="TABLE-cell"/>
              <w:keepNext/>
            </w:pPr>
          </w:p>
        </w:tc>
        <w:tc>
          <w:tcPr>
            <w:tcW w:w="3248" w:type="dxa"/>
            <w:tcBorders>
              <w:top w:val="single" w:sz="6" w:space="0" w:color="auto"/>
              <w:left w:val="single" w:sz="6" w:space="0" w:color="auto"/>
              <w:bottom w:val="single" w:sz="6" w:space="0" w:color="auto"/>
              <w:right w:val="single" w:sz="6" w:space="0" w:color="auto"/>
            </w:tcBorders>
            <w:hideMark/>
          </w:tcPr>
          <w:p w14:paraId="23BAE636" w14:textId="77777777" w:rsidR="00BC4CC6" w:rsidRPr="009A4938" w:rsidRDefault="00BC4CC6" w:rsidP="00521E1B">
            <w:pPr>
              <w:pStyle w:val="TABLE-cell"/>
              <w:keepNext/>
            </w:pPr>
            <w:r w:rsidRPr="009A4938">
              <w:t>read</w:t>
            </w:r>
          </w:p>
        </w:tc>
      </w:tr>
      <w:tr w:rsidR="00BC4CC6" w:rsidRPr="009A4938" w14:paraId="0F290D25" w14:textId="77777777" w:rsidTr="009A4938">
        <w:trPr>
          <w:cantSplit/>
          <w:jc w:val="center"/>
        </w:trPr>
        <w:tc>
          <w:tcPr>
            <w:tcW w:w="1447" w:type="dxa"/>
            <w:tcBorders>
              <w:top w:val="single" w:sz="6" w:space="0" w:color="auto"/>
              <w:left w:val="single" w:sz="6" w:space="0" w:color="auto"/>
              <w:bottom w:val="single" w:sz="6" w:space="0" w:color="auto"/>
              <w:right w:val="single" w:sz="6" w:space="0" w:color="auto"/>
            </w:tcBorders>
            <w:vAlign w:val="center"/>
            <w:hideMark/>
          </w:tcPr>
          <w:p w14:paraId="2C0796FC" w14:textId="77777777" w:rsidR="00BC4CC6" w:rsidRPr="009A4938" w:rsidRDefault="00BC4CC6" w:rsidP="00521E1B">
            <w:pPr>
              <w:pStyle w:val="TABLE-cell"/>
              <w:keepNext/>
              <w:jc w:val="center"/>
            </w:pPr>
            <w:r w:rsidRPr="009A4938">
              <w:t>4</w:t>
            </w:r>
          </w:p>
        </w:tc>
        <w:tc>
          <w:tcPr>
            <w:tcW w:w="1127" w:type="dxa"/>
            <w:tcBorders>
              <w:top w:val="single" w:sz="6" w:space="0" w:color="auto"/>
              <w:left w:val="single" w:sz="6" w:space="0" w:color="auto"/>
              <w:bottom w:val="single" w:sz="6" w:space="0" w:color="auto"/>
              <w:right w:val="single" w:sz="6" w:space="0" w:color="auto"/>
            </w:tcBorders>
            <w:vAlign w:val="center"/>
          </w:tcPr>
          <w:p w14:paraId="3A381B9D" w14:textId="77777777" w:rsidR="00BC4CC6" w:rsidRPr="009A4938" w:rsidRDefault="00BC4CC6" w:rsidP="00521E1B">
            <w:pPr>
              <w:pStyle w:val="TABLE-cell"/>
              <w:keepNext/>
              <w:jc w:val="center"/>
            </w:pPr>
          </w:p>
        </w:tc>
        <w:tc>
          <w:tcPr>
            <w:tcW w:w="3248" w:type="dxa"/>
            <w:tcBorders>
              <w:top w:val="single" w:sz="6" w:space="0" w:color="auto"/>
              <w:left w:val="single" w:sz="6" w:space="0" w:color="auto"/>
              <w:bottom w:val="single" w:sz="6" w:space="0" w:color="auto"/>
              <w:right w:val="single" w:sz="6" w:space="0" w:color="auto"/>
            </w:tcBorders>
          </w:tcPr>
          <w:p w14:paraId="15881640" w14:textId="77777777" w:rsidR="00BC4CC6" w:rsidRPr="009A4938" w:rsidRDefault="00BC4CC6" w:rsidP="00521E1B">
            <w:pPr>
              <w:pStyle w:val="TABLE-cell"/>
              <w:keepNext/>
            </w:pPr>
          </w:p>
        </w:tc>
        <w:tc>
          <w:tcPr>
            <w:tcW w:w="3248" w:type="dxa"/>
            <w:tcBorders>
              <w:top w:val="single" w:sz="6" w:space="0" w:color="auto"/>
              <w:left w:val="single" w:sz="6" w:space="0" w:color="auto"/>
              <w:bottom w:val="single" w:sz="6" w:space="0" w:color="auto"/>
              <w:right w:val="single" w:sz="6" w:space="0" w:color="auto"/>
            </w:tcBorders>
            <w:hideMark/>
          </w:tcPr>
          <w:p w14:paraId="20CA6247" w14:textId="77777777" w:rsidR="00BC4CC6" w:rsidRPr="009A4938" w:rsidRDefault="00BC4CC6" w:rsidP="00521E1B">
            <w:pPr>
              <w:pStyle w:val="TABLE-cell"/>
              <w:keepNext/>
            </w:pPr>
            <w:r w:rsidRPr="009A4938">
              <w:t>write</w:t>
            </w:r>
          </w:p>
        </w:tc>
      </w:tr>
      <w:tr w:rsidR="00BC4CC6" w:rsidRPr="009A4938" w14:paraId="2DF13715" w14:textId="77777777" w:rsidTr="009A4938">
        <w:trPr>
          <w:cantSplit/>
          <w:jc w:val="center"/>
        </w:trPr>
        <w:tc>
          <w:tcPr>
            <w:tcW w:w="1447" w:type="dxa"/>
            <w:tcBorders>
              <w:top w:val="single" w:sz="6" w:space="0" w:color="auto"/>
              <w:left w:val="single" w:sz="6" w:space="0" w:color="auto"/>
              <w:bottom w:val="single" w:sz="6" w:space="0" w:color="auto"/>
              <w:right w:val="single" w:sz="6" w:space="0" w:color="auto"/>
            </w:tcBorders>
            <w:vAlign w:val="center"/>
            <w:hideMark/>
          </w:tcPr>
          <w:p w14:paraId="34EA05A1" w14:textId="77777777" w:rsidR="00BC4CC6" w:rsidRPr="009A4938" w:rsidRDefault="00BC4CC6" w:rsidP="00521E1B">
            <w:pPr>
              <w:pStyle w:val="TABLE-cell"/>
              <w:keepNext/>
              <w:jc w:val="center"/>
            </w:pPr>
            <w:r w:rsidRPr="009A4938">
              <w:t>5</w:t>
            </w:r>
          </w:p>
        </w:tc>
        <w:tc>
          <w:tcPr>
            <w:tcW w:w="1127" w:type="dxa"/>
            <w:tcBorders>
              <w:top w:val="single" w:sz="6" w:space="0" w:color="auto"/>
              <w:left w:val="single" w:sz="6" w:space="0" w:color="auto"/>
              <w:bottom w:val="single" w:sz="6" w:space="0" w:color="auto"/>
              <w:right w:val="single" w:sz="6" w:space="0" w:color="auto"/>
            </w:tcBorders>
            <w:vAlign w:val="center"/>
          </w:tcPr>
          <w:p w14:paraId="10E6CC61" w14:textId="77777777" w:rsidR="00BC4CC6" w:rsidRPr="009A4938" w:rsidRDefault="00BC4CC6" w:rsidP="00521E1B">
            <w:pPr>
              <w:pStyle w:val="TABLE-cell"/>
              <w:keepNext/>
              <w:jc w:val="center"/>
            </w:pPr>
          </w:p>
        </w:tc>
        <w:tc>
          <w:tcPr>
            <w:tcW w:w="3248" w:type="dxa"/>
            <w:tcBorders>
              <w:top w:val="single" w:sz="6" w:space="0" w:color="auto"/>
              <w:left w:val="single" w:sz="6" w:space="0" w:color="auto"/>
              <w:bottom w:val="single" w:sz="6" w:space="0" w:color="auto"/>
              <w:right w:val="single" w:sz="6" w:space="0" w:color="auto"/>
            </w:tcBorders>
          </w:tcPr>
          <w:p w14:paraId="013B6562" w14:textId="77777777" w:rsidR="00BC4CC6" w:rsidRPr="009A4938" w:rsidRDefault="00BC4CC6" w:rsidP="00521E1B">
            <w:pPr>
              <w:pStyle w:val="TABLE-cell"/>
              <w:keepNext/>
            </w:pPr>
          </w:p>
        </w:tc>
        <w:tc>
          <w:tcPr>
            <w:tcW w:w="3248" w:type="dxa"/>
            <w:tcBorders>
              <w:top w:val="single" w:sz="6" w:space="0" w:color="auto"/>
              <w:left w:val="single" w:sz="6" w:space="0" w:color="auto"/>
              <w:bottom w:val="single" w:sz="6" w:space="0" w:color="auto"/>
              <w:right w:val="single" w:sz="6" w:space="0" w:color="auto"/>
            </w:tcBorders>
            <w:hideMark/>
          </w:tcPr>
          <w:p w14:paraId="5EAD004B" w14:textId="77777777" w:rsidR="00BC4CC6" w:rsidRPr="009A4938" w:rsidRDefault="00BC4CC6" w:rsidP="00521E1B">
            <w:pPr>
              <w:pStyle w:val="TABLE-cell"/>
              <w:keepNext/>
            </w:pPr>
            <w:r w:rsidRPr="009A4938">
              <w:t>unconfirmed-write</w:t>
            </w:r>
          </w:p>
        </w:tc>
      </w:tr>
      <w:tr w:rsidR="00767F5D" w:rsidRPr="009A4938" w14:paraId="7228CCE0" w14:textId="77777777" w:rsidTr="009A4938">
        <w:trPr>
          <w:cantSplit/>
          <w:jc w:val="center"/>
        </w:trPr>
        <w:tc>
          <w:tcPr>
            <w:tcW w:w="1447" w:type="dxa"/>
            <w:tcBorders>
              <w:top w:val="single" w:sz="6" w:space="0" w:color="auto"/>
              <w:left w:val="single" w:sz="6" w:space="0" w:color="auto"/>
              <w:bottom w:val="single" w:sz="6" w:space="0" w:color="auto"/>
              <w:right w:val="single" w:sz="6" w:space="0" w:color="auto"/>
            </w:tcBorders>
            <w:vAlign w:val="center"/>
            <w:hideMark/>
          </w:tcPr>
          <w:p w14:paraId="19DAECE9" w14:textId="77777777" w:rsidR="00767F5D" w:rsidRPr="009A4938" w:rsidRDefault="00767F5D" w:rsidP="00767F5D">
            <w:pPr>
              <w:pStyle w:val="TABLE-cell"/>
              <w:keepNext/>
              <w:jc w:val="center"/>
            </w:pPr>
            <w:r w:rsidRPr="009A4938">
              <w:t>6</w:t>
            </w:r>
          </w:p>
        </w:tc>
        <w:tc>
          <w:tcPr>
            <w:tcW w:w="1127" w:type="dxa"/>
            <w:tcBorders>
              <w:top w:val="single" w:sz="6" w:space="0" w:color="auto"/>
              <w:left w:val="single" w:sz="6" w:space="0" w:color="auto"/>
              <w:bottom w:val="single" w:sz="6" w:space="0" w:color="auto"/>
              <w:right w:val="single" w:sz="6" w:space="0" w:color="auto"/>
            </w:tcBorders>
            <w:vAlign w:val="center"/>
            <w:hideMark/>
          </w:tcPr>
          <w:p w14:paraId="7EBF56AC" w14:textId="77777777" w:rsidR="00767F5D" w:rsidRPr="009A4938" w:rsidRDefault="00767F5D" w:rsidP="00767F5D">
            <w:pPr>
              <w:pStyle w:val="TABLE-cell"/>
              <w:keepNext/>
              <w:jc w:val="center"/>
            </w:pPr>
            <w:del w:id="4551" w:author="John Cowburn" w:date="2021-02-03T16:48:00Z">
              <w:r w:rsidRPr="009A4938" w:rsidDel="00767F5D">
                <w:delText>x</w:delText>
              </w:r>
            </w:del>
          </w:p>
        </w:tc>
        <w:tc>
          <w:tcPr>
            <w:tcW w:w="3248" w:type="dxa"/>
            <w:tcBorders>
              <w:top w:val="single" w:sz="6" w:space="0" w:color="auto"/>
              <w:left w:val="single" w:sz="6" w:space="0" w:color="auto"/>
              <w:bottom w:val="single" w:sz="6" w:space="0" w:color="auto"/>
              <w:right w:val="single" w:sz="6" w:space="0" w:color="auto"/>
            </w:tcBorders>
          </w:tcPr>
          <w:p w14:paraId="0D6CEEE3" w14:textId="28A12BFE" w:rsidR="00767F5D" w:rsidRPr="009A4938" w:rsidRDefault="00767F5D" w:rsidP="00767F5D">
            <w:pPr>
              <w:pStyle w:val="TABLE-cell"/>
              <w:keepNext/>
            </w:pPr>
            <w:ins w:id="4552" w:author="John Cowburn" w:date="2021-02-03T16:48:00Z">
              <w:r w:rsidRPr="00952318">
                <w:rPr>
                  <w:highlight w:val="yellow"/>
                </w:rPr>
                <w:t>delta-value</w:t>
              </w:r>
              <w:r>
                <w:rPr>
                  <w:highlight w:val="yellow"/>
                </w:rPr>
                <w:t>-</w:t>
              </w:r>
              <w:r w:rsidRPr="00952318">
                <w:rPr>
                  <w:highlight w:val="yellow"/>
                </w:rPr>
                <w:t>encoding</w:t>
              </w:r>
            </w:ins>
          </w:p>
        </w:tc>
        <w:tc>
          <w:tcPr>
            <w:tcW w:w="3248" w:type="dxa"/>
            <w:tcBorders>
              <w:top w:val="single" w:sz="6" w:space="0" w:color="auto"/>
              <w:left w:val="single" w:sz="6" w:space="0" w:color="auto"/>
              <w:bottom w:val="single" w:sz="6" w:space="0" w:color="auto"/>
              <w:right w:val="single" w:sz="6" w:space="0" w:color="auto"/>
            </w:tcBorders>
          </w:tcPr>
          <w:p w14:paraId="27152B3F" w14:textId="4A218A76" w:rsidR="00767F5D" w:rsidRPr="009A4938" w:rsidRDefault="00767F5D" w:rsidP="00767F5D">
            <w:pPr>
              <w:pStyle w:val="TABLE-cell"/>
              <w:keepNext/>
            </w:pPr>
            <w:ins w:id="4553" w:author="John Cowburn" w:date="2021-02-03T16:48:00Z">
              <w:r w:rsidRPr="00952318">
                <w:rPr>
                  <w:highlight w:val="yellow"/>
                </w:rPr>
                <w:t>delta-value</w:t>
              </w:r>
              <w:r>
                <w:rPr>
                  <w:highlight w:val="yellow"/>
                </w:rPr>
                <w:t>-</w:t>
              </w:r>
              <w:r w:rsidRPr="00952318">
                <w:rPr>
                  <w:highlight w:val="yellow"/>
                </w:rPr>
                <w:t>encoding</w:t>
              </w:r>
            </w:ins>
          </w:p>
        </w:tc>
      </w:tr>
      <w:tr w:rsidR="00767F5D" w:rsidRPr="009A4938" w14:paraId="50CE9F7F" w14:textId="77777777" w:rsidTr="009A4938">
        <w:trPr>
          <w:cantSplit/>
          <w:jc w:val="center"/>
        </w:trPr>
        <w:tc>
          <w:tcPr>
            <w:tcW w:w="1447" w:type="dxa"/>
            <w:tcBorders>
              <w:top w:val="single" w:sz="6" w:space="0" w:color="auto"/>
              <w:left w:val="single" w:sz="6" w:space="0" w:color="auto"/>
              <w:bottom w:val="single" w:sz="6" w:space="0" w:color="auto"/>
              <w:right w:val="single" w:sz="6" w:space="0" w:color="auto"/>
            </w:tcBorders>
            <w:vAlign w:val="center"/>
            <w:hideMark/>
          </w:tcPr>
          <w:p w14:paraId="2248A809" w14:textId="77777777" w:rsidR="00767F5D" w:rsidRPr="009A4938" w:rsidRDefault="00767F5D" w:rsidP="00767F5D">
            <w:pPr>
              <w:pStyle w:val="TABLE-cell"/>
              <w:keepNext/>
              <w:jc w:val="center"/>
            </w:pPr>
            <w:r w:rsidRPr="009A4938">
              <w:t>7</w:t>
            </w:r>
          </w:p>
        </w:tc>
        <w:tc>
          <w:tcPr>
            <w:tcW w:w="1127" w:type="dxa"/>
            <w:tcBorders>
              <w:top w:val="single" w:sz="6" w:space="0" w:color="auto"/>
              <w:left w:val="single" w:sz="6" w:space="0" w:color="auto"/>
              <w:bottom w:val="single" w:sz="6" w:space="0" w:color="auto"/>
              <w:right w:val="single" w:sz="6" w:space="0" w:color="auto"/>
            </w:tcBorders>
            <w:vAlign w:val="center"/>
            <w:hideMark/>
          </w:tcPr>
          <w:p w14:paraId="58632215" w14:textId="77777777" w:rsidR="00767F5D" w:rsidRPr="009A4938" w:rsidRDefault="00767F5D" w:rsidP="00767F5D">
            <w:pPr>
              <w:pStyle w:val="TABLE-cell"/>
              <w:keepNext/>
              <w:jc w:val="center"/>
            </w:pPr>
            <w:r w:rsidRPr="009A4938">
              <w:t>x</w:t>
            </w:r>
          </w:p>
        </w:tc>
        <w:tc>
          <w:tcPr>
            <w:tcW w:w="3248" w:type="dxa"/>
            <w:tcBorders>
              <w:top w:val="single" w:sz="6" w:space="0" w:color="auto"/>
              <w:left w:val="single" w:sz="6" w:space="0" w:color="auto"/>
              <w:bottom w:val="single" w:sz="6" w:space="0" w:color="auto"/>
              <w:right w:val="single" w:sz="6" w:space="0" w:color="auto"/>
            </w:tcBorders>
          </w:tcPr>
          <w:p w14:paraId="6E1F5E09" w14:textId="77777777" w:rsidR="00767F5D" w:rsidRPr="009A4938" w:rsidRDefault="00767F5D" w:rsidP="00767F5D">
            <w:pPr>
              <w:pStyle w:val="TABLE-cell"/>
              <w:keepNext/>
            </w:pPr>
          </w:p>
        </w:tc>
        <w:tc>
          <w:tcPr>
            <w:tcW w:w="3248" w:type="dxa"/>
            <w:tcBorders>
              <w:top w:val="single" w:sz="6" w:space="0" w:color="auto"/>
              <w:left w:val="single" w:sz="6" w:space="0" w:color="auto"/>
              <w:bottom w:val="single" w:sz="6" w:space="0" w:color="auto"/>
              <w:right w:val="single" w:sz="6" w:space="0" w:color="auto"/>
            </w:tcBorders>
          </w:tcPr>
          <w:p w14:paraId="44677A60" w14:textId="77777777" w:rsidR="00767F5D" w:rsidRPr="009A4938" w:rsidRDefault="00767F5D" w:rsidP="00767F5D">
            <w:pPr>
              <w:pStyle w:val="TABLE-cell"/>
              <w:keepNext/>
            </w:pPr>
          </w:p>
        </w:tc>
      </w:tr>
      <w:tr w:rsidR="00767F5D" w:rsidRPr="009A4938" w14:paraId="2E410377" w14:textId="77777777" w:rsidTr="009A4938">
        <w:trPr>
          <w:cantSplit/>
          <w:jc w:val="center"/>
        </w:trPr>
        <w:tc>
          <w:tcPr>
            <w:tcW w:w="1447" w:type="dxa"/>
            <w:tcBorders>
              <w:top w:val="single" w:sz="6" w:space="0" w:color="auto"/>
              <w:left w:val="single" w:sz="6" w:space="0" w:color="auto"/>
              <w:bottom w:val="single" w:sz="6" w:space="0" w:color="auto"/>
              <w:right w:val="single" w:sz="6" w:space="0" w:color="auto"/>
            </w:tcBorders>
            <w:vAlign w:val="center"/>
            <w:hideMark/>
          </w:tcPr>
          <w:p w14:paraId="21C9B72F" w14:textId="77777777" w:rsidR="00767F5D" w:rsidRPr="009A4938" w:rsidRDefault="00767F5D" w:rsidP="00767F5D">
            <w:pPr>
              <w:pStyle w:val="TABLE-cell"/>
              <w:keepNext/>
              <w:jc w:val="center"/>
            </w:pPr>
            <w:r w:rsidRPr="009A4938">
              <w:t>8</w:t>
            </w:r>
          </w:p>
        </w:tc>
        <w:tc>
          <w:tcPr>
            <w:tcW w:w="1127" w:type="dxa"/>
            <w:tcBorders>
              <w:top w:val="single" w:sz="6" w:space="0" w:color="auto"/>
              <w:left w:val="single" w:sz="6" w:space="0" w:color="auto"/>
              <w:bottom w:val="single" w:sz="6" w:space="0" w:color="auto"/>
              <w:right w:val="single" w:sz="6" w:space="0" w:color="auto"/>
            </w:tcBorders>
            <w:vAlign w:val="center"/>
          </w:tcPr>
          <w:p w14:paraId="52855D11" w14:textId="77777777" w:rsidR="00767F5D" w:rsidRPr="009A4938" w:rsidRDefault="00767F5D" w:rsidP="00767F5D">
            <w:pPr>
              <w:pStyle w:val="TABLE-cell"/>
              <w:keepNext/>
              <w:jc w:val="center"/>
            </w:pPr>
          </w:p>
        </w:tc>
        <w:tc>
          <w:tcPr>
            <w:tcW w:w="3248" w:type="dxa"/>
            <w:tcBorders>
              <w:top w:val="single" w:sz="6" w:space="0" w:color="auto"/>
              <w:left w:val="single" w:sz="6" w:space="0" w:color="auto"/>
              <w:bottom w:val="single" w:sz="6" w:space="0" w:color="auto"/>
              <w:right w:val="single" w:sz="6" w:space="0" w:color="auto"/>
            </w:tcBorders>
            <w:hideMark/>
          </w:tcPr>
          <w:p w14:paraId="61502A98" w14:textId="77777777" w:rsidR="00767F5D" w:rsidRPr="009A4938" w:rsidRDefault="00767F5D" w:rsidP="00767F5D">
            <w:pPr>
              <w:pStyle w:val="TABLE-cell"/>
              <w:keepNext/>
            </w:pPr>
            <w:r w:rsidRPr="009A4938">
              <w:t>attribute0-supported-with-set</w:t>
            </w:r>
          </w:p>
        </w:tc>
        <w:tc>
          <w:tcPr>
            <w:tcW w:w="3248" w:type="dxa"/>
            <w:tcBorders>
              <w:top w:val="single" w:sz="6" w:space="0" w:color="auto"/>
              <w:left w:val="single" w:sz="6" w:space="0" w:color="auto"/>
              <w:bottom w:val="single" w:sz="6" w:space="0" w:color="auto"/>
              <w:right w:val="single" w:sz="6" w:space="0" w:color="auto"/>
            </w:tcBorders>
          </w:tcPr>
          <w:p w14:paraId="5B7EE5C1" w14:textId="77777777" w:rsidR="00767F5D" w:rsidRPr="009A4938" w:rsidRDefault="00767F5D" w:rsidP="00767F5D">
            <w:pPr>
              <w:pStyle w:val="TABLE-cell"/>
              <w:keepNext/>
            </w:pPr>
          </w:p>
        </w:tc>
      </w:tr>
      <w:tr w:rsidR="00767F5D" w:rsidRPr="009A4938" w14:paraId="6D696A45" w14:textId="77777777" w:rsidTr="009A4938">
        <w:trPr>
          <w:cantSplit/>
          <w:jc w:val="center"/>
        </w:trPr>
        <w:tc>
          <w:tcPr>
            <w:tcW w:w="1447" w:type="dxa"/>
            <w:tcBorders>
              <w:top w:val="single" w:sz="6" w:space="0" w:color="auto"/>
              <w:left w:val="single" w:sz="6" w:space="0" w:color="auto"/>
              <w:bottom w:val="single" w:sz="6" w:space="0" w:color="auto"/>
              <w:right w:val="single" w:sz="6" w:space="0" w:color="auto"/>
            </w:tcBorders>
            <w:vAlign w:val="center"/>
            <w:hideMark/>
          </w:tcPr>
          <w:p w14:paraId="0F2ECAB8" w14:textId="77777777" w:rsidR="00767F5D" w:rsidRPr="009A4938" w:rsidRDefault="00767F5D" w:rsidP="00767F5D">
            <w:pPr>
              <w:pStyle w:val="TABLE-cell"/>
              <w:keepNext/>
              <w:jc w:val="center"/>
            </w:pPr>
            <w:r w:rsidRPr="009A4938">
              <w:t>9</w:t>
            </w:r>
          </w:p>
        </w:tc>
        <w:tc>
          <w:tcPr>
            <w:tcW w:w="1127" w:type="dxa"/>
            <w:tcBorders>
              <w:top w:val="single" w:sz="6" w:space="0" w:color="auto"/>
              <w:left w:val="single" w:sz="6" w:space="0" w:color="auto"/>
              <w:bottom w:val="single" w:sz="6" w:space="0" w:color="auto"/>
              <w:right w:val="single" w:sz="6" w:space="0" w:color="auto"/>
            </w:tcBorders>
            <w:vAlign w:val="center"/>
          </w:tcPr>
          <w:p w14:paraId="1123AA32" w14:textId="77777777" w:rsidR="00767F5D" w:rsidRPr="009A4938" w:rsidRDefault="00767F5D" w:rsidP="00767F5D">
            <w:pPr>
              <w:pStyle w:val="TABLE-cell"/>
              <w:keepNext/>
              <w:jc w:val="center"/>
            </w:pPr>
          </w:p>
        </w:tc>
        <w:tc>
          <w:tcPr>
            <w:tcW w:w="3248" w:type="dxa"/>
            <w:tcBorders>
              <w:top w:val="single" w:sz="6" w:space="0" w:color="auto"/>
              <w:left w:val="single" w:sz="6" w:space="0" w:color="auto"/>
              <w:bottom w:val="single" w:sz="6" w:space="0" w:color="auto"/>
              <w:right w:val="single" w:sz="6" w:space="0" w:color="auto"/>
            </w:tcBorders>
            <w:hideMark/>
          </w:tcPr>
          <w:p w14:paraId="2045003B" w14:textId="77777777" w:rsidR="00767F5D" w:rsidRPr="009A4938" w:rsidRDefault="00767F5D" w:rsidP="00767F5D">
            <w:pPr>
              <w:pStyle w:val="TABLE-cell"/>
              <w:keepNext/>
            </w:pPr>
            <w:r w:rsidRPr="009A4938">
              <w:t>priority-mgmt-supported</w:t>
            </w:r>
          </w:p>
        </w:tc>
        <w:tc>
          <w:tcPr>
            <w:tcW w:w="3248" w:type="dxa"/>
            <w:tcBorders>
              <w:top w:val="single" w:sz="6" w:space="0" w:color="auto"/>
              <w:left w:val="single" w:sz="6" w:space="0" w:color="auto"/>
              <w:bottom w:val="single" w:sz="6" w:space="0" w:color="auto"/>
              <w:right w:val="single" w:sz="6" w:space="0" w:color="auto"/>
            </w:tcBorders>
          </w:tcPr>
          <w:p w14:paraId="12269687" w14:textId="77777777" w:rsidR="00767F5D" w:rsidRPr="009A4938" w:rsidRDefault="00767F5D" w:rsidP="00767F5D">
            <w:pPr>
              <w:pStyle w:val="TABLE-cell"/>
              <w:keepNext/>
            </w:pPr>
          </w:p>
        </w:tc>
      </w:tr>
      <w:tr w:rsidR="00767F5D" w:rsidRPr="009A4938" w14:paraId="2139281D" w14:textId="77777777" w:rsidTr="009A4938">
        <w:trPr>
          <w:cantSplit/>
          <w:jc w:val="center"/>
        </w:trPr>
        <w:tc>
          <w:tcPr>
            <w:tcW w:w="1447" w:type="dxa"/>
            <w:tcBorders>
              <w:top w:val="single" w:sz="6" w:space="0" w:color="auto"/>
              <w:left w:val="single" w:sz="6" w:space="0" w:color="auto"/>
              <w:bottom w:val="single" w:sz="6" w:space="0" w:color="auto"/>
              <w:right w:val="single" w:sz="6" w:space="0" w:color="auto"/>
            </w:tcBorders>
            <w:vAlign w:val="center"/>
            <w:hideMark/>
          </w:tcPr>
          <w:p w14:paraId="001EBFDF" w14:textId="77777777" w:rsidR="00767F5D" w:rsidRPr="009A4938" w:rsidRDefault="00767F5D" w:rsidP="00767F5D">
            <w:pPr>
              <w:pStyle w:val="TABLE-cell"/>
              <w:keepNext/>
              <w:jc w:val="center"/>
            </w:pPr>
            <w:r w:rsidRPr="009A4938">
              <w:t>10</w:t>
            </w:r>
          </w:p>
        </w:tc>
        <w:tc>
          <w:tcPr>
            <w:tcW w:w="1127" w:type="dxa"/>
            <w:tcBorders>
              <w:top w:val="single" w:sz="6" w:space="0" w:color="auto"/>
              <w:left w:val="single" w:sz="6" w:space="0" w:color="auto"/>
              <w:bottom w:val="single" w:sz="6" w:space="0" w:color="auto"/>
              <w:right w:val="single" w:sz="6" w:space="0" w:color="auto"/>
            </w:tcBorders>
            <w:vAlign w:val="center"/>
          </w:tcPr>
          <w:p w14:paraId="36B38995" w14:textId="77777777" w:rsidR="00767F5D" w:rsidRPr="009A4938" w:rsidRDefault="00767F5D" w:rsidP="00767F5D">
            <w:pPr>
              <w:pStyle w:val="TABLE-cell"/>
              <w:keepNext/>
              <w:jc w:val="center"/>
            </w:pPr>
          </w:p>
        </w:tc>
        <w:tc>
          <w:tcPr>
            <w:tcW w:w="3248" w:type="dxa"/>
            <w:tcBorders>
              <w:top w:val="single" w:sz="6" w:space="0" w:color="auto"/>
              <w:left w:val="single" w:sz="6" w:space="0" w:color="auto"/>
              <w:bottom w:val="single" w:sz="6" w:space="0" w:color="auto"/>
              <w:right w:val="single" w:sz="6" w:space="0" w:color="auto"/>
            </w:tcBorders>
            <w:hideMark/>
          </w:tcPr>
          <w:p w14:paraId="20B1DC1E" w14:textId="77777777" w:rsidR="00767F5D" w:rsidRPr="009A4938" w:rsidRDefault="00767F5D" w:rsidP="00767F5D">
            <w:pPr>
              <w:pStyle w:val="TABLE-cell"/>
              <w:keepNext/>
            </w:pPr>
            <w:r w:rsidRPr="009A4938">
              <w:t>attribute0-supported-with-get</w:t>
            </w:r>
          </w:p>
        </w:tc>
        <w:tc>
          <w:tcPr>
            <w:tcW w:w="3248" w:type="dxa"/>
            <w:tcBorders>
              <w:top w:val="single" w:sz="6" w:space="0" w:color="auto"/>
              <w:left w:val="single" w:sz="6" w:space="0" w:color="auto"/>
              <w:bottom w:val="single" w:sz="6" w:space="0" w:color="auto"/>
              <w:right w:val="single" w:sz="6" w:space="0" w:color="auto"/>
            </w:tcBorders>
          </w:tcPr>
          <w:p w14:paraId="62563B98" w14:textId="77777777" w:rsidR="00767F5D" w:rsidRPr="009A4938" w:rsidRDefault="00767F5D" w:rsidP="00767F5D">
            <w:pPr>
              <w:pStyle w:val="TABLE-cell"/>
              <w:keepNext/>
            </w:pPr>
          </w:p>
        </w:tc>
      </w:tr>
      <w:tr w:rsidR="00767F5D" w:rsidRPr="009A4938" w14:paraId="0866BBDD" w14:textId="77777777" w:rsidTr="009A4938">
        <w:trPr>
          <w:cantSplit/>
          <w:jc w:val="center"/>
        </w:trPr>
        <w:tc>
          <w:tcPr>
            <w:tcW w:w="1447" w:type="dxa"/>
            <w:tcBorders>
              <w:top w:val="single" w:sz="6" w:space="0" w:color="auto"/>
              <w:left w:val="single" w:sz="6" w:space="0" w:color="auto"/>
              <w:bottom w:val="single" w:sz="6" w:space="0" w:color="auto"/>
              <w:right w:val="single" w:sz="6" w:space="0" w:color="auto"/>
            </w:tcBorders>
            <w:vAlign w:val="center"/>
            <w:hideMark/>
          </w:tcPr>
          <w:p w14:paraId="28C4979C" w14:textId="77777777" w:rsidR="00767F5D" w:rsidRPr="009A4938" w:rsidRDefault="00767F5D" w:rsidP="00767F5D">
            <w:pPr>
              <w:pStyle w:val="TABLE-cell"/>
              <w:keepNext/>
              <w:jc w:val="center"/>
            </w:pPr>
            <w:r w:rsidRPr="009A4938">
              <w:t>11</w:t>
            </w:r>
          </w:p>
        </w:tc>
        <w:tc>
          <w:tcPr>
            <w:tcW w:w="1127" w:type="dxa"/>
            <w:tcBorders>
              <w:top w:val="single" w:sz="6" w:space="0" w:color="auto"/>
              <w:left w:val="single" w:sz="6" w:space="0" w:color="auto"/>
              <w:bottom w:val="single" w:sz="6" w:space="0" w:color="auto"/>
              <w:right w:val="single" w:sz="6" w:space="0" w:color="auto"/>
            </w:tcBorders>
            <w:vAlign w:val="center"/>
          </w:tcPr>
          <w:p w14:paraId="18F9028F" w14:textId="77777777" w:rsidR="00767F5D" w:rsidRPr="009A4938" w:rsidRDefault="00767F5D" w:rsidP="00767F5D">
            <w:pPr>
              <w:pStyle w:val="TABLE-cell"/>
              <w:keepNext/>
              <w:jc w:val="center"/>
            </w:pPr>
          </w:p>
        </w:tc>
        <w:tc>
          <w:tcPr>
            <w:tcW w:w="3248" w:type="dxa"/>
            <w:tcBorders>
              <w:top w:val="single" w:sz="6" w:space="0" w:color="auto"/>
              <w:left w:val="single" w:sz="6" w:space="0" w:color="auto"/>
              <w:bottom w:val="single" w:sz="6" w:space="0" w:color="auto"/>
              <w:right w:val="single" w:sz="6" w:space="0" w:color="auto"/>
            </w:tcBorders>
            <w:hideMark/>
          </w:tcPr>
          <w:p w14:paraId="23E3D4FC" w14:textId="77777777" w:rsidR="00767F5D" w:rsidRPr="009A4938" w:rsidRDefault="00767F5D" w:rsidP="00767F5D">
            <w:pPr>
              <w:pStyle w:val="TABLE-cell"/>
              <w:keepNext/>
            </w:pPr>
            <w:r w:rsidRPr="009A4938">
              <w:t>block-transfer-with-get-or-read</w:t>
            </w:r>
          </w:p>
        </w:tc>
        <w:tc>
          <w:tcPr>
            <w:tcW w:w="3248" w:type="dxa"/>
            <w:tcBorders>
              <w:top w:val="single" w:sz="6" w:space="0" w:color="auto"/>
              <w:left w:val="single" w:sz="6" w:space="0" w:color="auto"/>
              <w:bottom w:val="single" w:sz="6" w:space="0" w:color="auto"/>
              <w:right w:val="single" w:sz="6" w:space="0" w:color="auto"/>
            </w:tcBorders>
            <w:hideMark/>
          </w:tcPr>
          <w:p w14:paraId="766E8163" w14:textId="77777777" w:rsidR="00767F5D" w:rsidRPr="009A4938" w:rsidRDefault="00767F5D" w:rsidP="00767F5D">
            <w:pPr>
              <w:pStyle w:val="TABLE-cell"/>
              <w:keepNext/>
            </w:pPr>
            <w:r w:rsidRPr="009A4938">
              <w:t>block-transfer-with-get-or-read</w:t>
            </w:r>
          </w:p>
        </w:tc>
      </w:tr>
      <w:tr w:rsidR="00767F5D" w:rsidRPr="009A4938" w14:paraId="17349055" w14:textId="77777777" w:rsidTr="009A4938">
        <w:trPr>
          <w:cantSplit/>
          <w:jc w:val="center"/>
        </w:trPr>
        <w:tc>
          <w:tcPr>
            <w:tcW w:w="1447" w:type="dxa"/>
            <w:tcBorders>
              <w:top w:val="single" w:sz="6" w:space="0" w:color="auto"/>
              <w:left w:val="single" w:sz="6" w:space="0" w:color="auto"/>
              <w:bottom w:val="single" w:sz="6" w:space="0" w:color="auto"/>
              <w:right w:val="single" w:sz="6" w:space="0" w:color="auto"/>
            </w:tcBorders>
            <w:vAlign w:val="center"/>
            <w:hideMark/>
          </w:tcPr>
          <w:p w14:paraId="6841BB5D" w14:textId="77777777" w:rsidR="00767F5D" w:rsidRPr="009A4938" w:rsidRDefault="00767F5D" w:rsidP="00767F5D">
            <w:pPr>
              <w:pStyle w:val="TABLE-cell"/>
              <w:keepNext/>
              <w:jc w:val="center"/>
            </w:pPr>
            <w:r w:rsidRPr="009A4938">
              <w:t>12</w:t>
            </w:r>
          </w:p>
        </w:tc>
        <w:tc>
          <w:tcPr>
            <w:tcW w:w="1127" w:type="dxa"/>
            <w:tcBorders>
              <w:top w:val="single" w:sz="6" w:space="0" w:color="auto"/>
              <w:left w:val="single" w:sz="6" w:space="0" w:color="auto"/>
              <w:bottom w:val="single" w:sz="6" w:space="0" w:color="auto"/>
              <w:right w:val="single" w:sz="6" w:space="0" w:color="auto"/>
            </w:tcBorders>
            <w:vAlign w:val="center"/>
          </w:tcPr>
          <w:p w14:paraId="3CBDD3D3" w14:textId="77777777" w:rsidR="00767F5D" w:rsidRPr="009A4938" w:rsidRDefault="00767F5D" w:rsidP="00767F5D">
            <w:pPr>
              <w:pStyle w:val="TABLE-cell"/>
              <w:keepNext/>
              <w:jc w:val="center"/>
            </w:pPr>
          </w:p>
        </w:tc>
        <w:tc>
          <w:tcPr>
            <w:tcW w:w="3248" w:type="dxa"/>
            <w:tcBorders>
              <w:top w:val="single" w:sz="6" w:space="0" w:color="auto"/>
              <w:left w:val="single" w:sz="6" w:space="0" w:color="auto"/>
              <w:bottom w:val="single" w:sz="6" w:space="0" w:color="auto"/>
              <w:right w:val="single" w:sz="6" w:space="0" w:color="auto"/>
            </w:tcBorders>
            <w:hideMark/>
          </w:tcPr>
          <w:p w14:paraId="597414DA" w14:textId="77777777" w:rsidR="00767F5D" w:rsidRPr="009A4938" w:rsidRDefault="00767F5D" w:rsidP="00767F5D">
            <w:pPr>
              <w:pStyle w:val="TABLE-cell"/>
              <w:keepNext/>
            </w:pPr>
            <w:r w:rsidRPr="009A4938">
              <w:t>block-transfer-with-set-or-write</w:t>
            </w:r>
          </w:p>
        </w:tc>
        <w:tc>
          <w:tcPr>
            <w:tcW w:w="3248" w:type="dxa"/>
            <w:tcBorders>
              <w:top w:val="single" w:sz="6" w:space="0" w:color="auto"/>
              <w:left w:val="single" w:sz="6" w:space="0" w:color="auto"/>
              <w:bottom w:val="single" w:sz="6" w:space="0" w:color="auto"/>
              <w:right w:val="single" w:sz="6" w:space="0" w:color="auto"/>
            </w:tcBorders>
            <w:hideMark/>
          </w:tcPr>
          <w:p w14:paraId="5550C8CF" w14:textId="77777777" w:rsidR="00767F5D" w:rsidRPr="009A4938" w:rsidRDefault="00767F5D" w:rsidP="00767F5D">
            <w:pPr>
              <w:pStyle w:val="TABLE-cell"/>
              <w:keepNext/>
            </w:pPr>
            <w:r w:rsidRPr="009A4938">
              <w:t>block-transfer-with-set-or-write</w:t>
            </w:r>
          </w:p>
        </w:tc>
      </w:tr>
      <w:tr w:rsidR="00767F5D" w:rsidRPr="009A4938" w14:paraId="507CB9A9" w14:textId="77777777" w:rsidTr="009A4938">
        <w:trPr>
          <w:cantSplit/>
          <w:jc w:val="center"/>
        </w:trPr>
        <w:tc>
          <w:tcPr>
            <w:tcW w:w="1447" w:type="dxa"/>
            <w:tcBorders>
              <w:top w:val="single" w:sz="6" w:space="0" w:color="auto"/>
              <w:left w:val="single" w:sz="6" w:space="0" w:color="auto"/>
              <w:bottom w:val="single" w:sz="6" w:space="0" w:color="auto"/>
              <w:right w:val="single" w:sz="6" w:space="0" w:color="auto"/>
            </w:tcBorders>
            <w:vAlign w:val="center"/>
            <w:hideMark/>
          </w:tcPr>
          <w:p w14:paraId="5691CC44" w14:textId="77777777" w:rsidR="00767F5D" w:rsidRPr="009A4938" w:rsidRDefault="00767F5D" w:rsidP="00767F5D">
            <w:pPr>
              <w:pStyle w:val="TABLE-cell"/>
              <w:keepNext/>
              <w:jc w:val="center"/>
            </w:pPr>
            <w:r w:rsidRPr="009A4938">
              <w:t>13</w:t>
            </w:r>
          </w:p>
        </w:tc>
        <w:tc>
          <w:tcPr>
            <w:tcW w:w="1127" w:type="dxa"/>
            <w:tcBorders>
              <w:top w:val="single" w:sz="6" w:space="0" w:color="auto"/>
              <w:left w:val="single" w:sz="6" w:space="0" w:color="auto"/>
              <w:bottom w:val="single" w:sz="6" w:space="0" w:color="auto"/>
              <w:right w:val="single" w:sz="6" w:space="0" w:color="auto"/>
            </w:tcBorders>
            <w:vAlign w:val="center"/>
          </w:tcPr>
          <w:p w14:paraId="3256402B" w14:textId="77777777" w:rsidR="00767F5D" w:rsidRPr="009A4938" w:rsidRDefault="00767F5D" w:rsidP="00767F5D">
            <w:pPr>
              <w:pStyle w:val="TABLE-cell"/>
              <w:keepNext/>
              <w:jc w:val="center"/>
            </w:pPr>
          </w:p>
        </w:tc>
        <w:tc>
          <w:tcPr>
            <w:tcW w:w="3248" w:type="dxa"/>
            <w:tcBorders>
              <w:top w:val="single" w:sz="6" w:space="0" w:color="auto"/>
              <w:left w:val="single" w:sz="6" w:space="0" w:color="auto"/>
              <w:bottom w:val="single" w:sz="6" w:space="0" w:color="auto"/>
              <w:right w:val="single" w:sz="6" w:space="0" w:color="auto"/>
            </w:tcBorders>
            <w:hideMark/>
          </w:tcPr>
          <w:p w14:paraId="31E887F1" w14:textId="77777777" w:rsidR="00767F5D" w:rsidRPr="009A4938" w:rsidRDefault="00767F5D" w:rsidP="00767F5D">
            <w:pPr>
              <w:pStyle w:val="TABLE-cell"/>
              <w:keepNext/>
            </w:pPr>
            <w:r w:rsidRPr="009A4938">
              <w:t>block-transfer-with-action</w:t>
            </w:r>
          </w:p>
        </w:tc>
        <w:tc>
          <w:tcPr>
            <w:tcW w:w="3248" w:type="dxa"/>
            <w:tcBorders>
              <w:top w:val="single" w:sz="6" w:space="0" w:color="auto"/>
              <w:left w:val="single" w:sz="6" w:space="0" w:color="auto"/>
              <w:bottom w:val="single" w:sz="6" w:space="0" w:color="auto"/>
              <w:right w:val="single" w:sz="6" w:space="0" w:color="auto"/>
            </w:tcBorders>
          </w:tcPr>
          <w:p w14:paraId="40B3E59E" w14:textId="77777777" w:rsidR="00767F5D" w:rsidRPr="009A4938" w:rsidRDefault="00767F5D" w:rsidP="00767F5D">
            <w:pPr>
              <w:pStyle w:val="TABLE-cell"/>
              <w:keepNext/>
            </w:pPr>
          </w:p>
        </w:tc>
      </w:tr>
      <w:tr w:rsidR="00767F5D" w:rsidRPr="009A4938" w14:paraId="0E2F2893" w14:textId="77777777" w:rsidTr="009A4938">
        <w:trPr>
          <w:cantSplit/>
          <w:jc w:val="center"/>
        </w:trPr>
        <w:tc>
          <w:tcPr>
            <w:tcW w:w="1447" w:type="dxa"/>
            <w:tcBorders>
              <w:top w:val="single" w:sz="6" w:space="0" w:color="auto"/>
              <w:left w:val="single" w:sz="6" w:space="0" w:color="auto"/>
              <w:bottom w:val="single" w:sz="6" w:space="0" w:color="auto"/>
              <w:right w:val="single" w:sz="6" w:space="0" w:color="auto"/>
            </w:tcBorders>
            <w:vAlign w:val="center"/>
            <w:hideMark/>
          </w:tcPr>
          <w:p w14:paraId="5BEB6B60" w14:textId="77777777" w:rsidR="00767F5D" w:rsidRPr="009A4938" w:rsidRDefault="00767F5D" w:rsidP="00767F5D">
            <w:pPr>
              <w:pStyle w:val="TABLE-cell"/>
              <w:keepNext/>
              <w:jc w:val="center"/>
            </w:pPr>
            <w:r w:rsidRPr="009A4938">
              <w:t>14</w:t>
            </w:r>
          </w:p>
        </w:tc>
        <w:tc>
          <w:tcPr>
            <w:tcW w:w="1127" w:type="dxa"/>
            <w:tcBorders>
              <w:top w:val="single" w:sz="6" w:space="0" w:color="auto"/>
              <w:left w:val="single" w:sz="6" w:space="0" w:color="auto"/>
              <w:bottom w:val="single" w:sz="6" w:space="0" w:color="auto"/>
              <w:right w:val="single" w:sz="6" w:space="0" w:color="auto"/>
            </w:tcBorders>
            <w:vAlign w:val="center"/>
          </w:tcPr>
          <w:p w14:paraId="718319B0" w14:textId="77777777" w:rsidR="00767F5D" w:rsidRPr="009A4938" w:rsidRDefault="00767F5D" w:rsidP="00767F5D">
            <w:pPr>
              <w:pStyle w:val="TABLE-cell"/>
              <w:keepNext/>
              <w:jc w:val="center"/>
            </w:pPr>
          </w:p>
        </w:tc>
        <w:tc>
          <w:tcPr>
            <w:tcW w:w="3248" w:type="dxa"/>
            <w:tcBorders>
              <w:top w:val="single" w:sz="6" w:space="0" w:color="auto"/>
              <w:left w:val="single" w:sz="6" w:space="0" w:color="auto"/>
              <w:bottom w:val="single" w:sz="6" w:space="0" w:color="auto"/>
              <w:right w:val="single" w:sz="6" w:space="0" w:color="auto"/>
            </w:tcBorders>
            <w:hideMark/>
          </w:tcPr>
          <w:p w14:paraId="4D7D70A5" w14:textId="77777777" w:rsidR="00767F5D" w:rsidRPr="009A4938" w:rsidRDefault="00767F5D" w:rsidP="00767F5D">
            <w:pPr>
              <w:pStyle w:val="TABLE-cell"/>
              <w:keepNext/>
            </w:pPr>
            <w:r w:rsidRPr="009A4938">
              <w:t>multiple-references</w:t>
            </w:r>
          </w:p>
        </w:tc>
        <w:tc>
          <w:tcPr>
            <w:tcW w:w="3248" w:type="dxa"/>
            <w:tcBorders>
              <w:top w:val="single" w:sz="6" w:space="0" w:color="auto"/>
              <w:left w:val="single" w:sz="6" w:space="0" w:color="auto"/>
              <w:bottom w:val="single" w:sz="6" w:space="0" w:color="auto"/>
              <w:right w:val="single" w:sz="6" w:space="0" w:color="auto"/>
            </w:tcBorders>
            <w:hideMark/>
          </w:tcPr>
          <w:p w14:paraId="60573F95" w14:textId="77777777" w:rsidR="00767F5D" w:rsidRPr="009A4938" w:rsidRDefault="00767F5D" w:rsidP="00767F5D">
            <w:pPr>
              <w:pStyle w:val="TABLE-cell"/>
              <w:keepNext/>
            </w:pPr>
            <w:r w:rsidRPr="009A4938">
              <w:t>multiple-references</w:t>
            </w:r>
          </w:p>
        </w:tc>
      </w:tr>
      <w:tr w:rsidR="00767F5D" w:rsidRPr="009A4938" w14:paraId="25C91E21" w14:textId="77777777" w:rsidTr="009A4938">
        <w:trPr>
          <w:cantSplit/>
          <w:jc w:val="center"/>
        </w:trPr>
        <w:tc>
          <w:tcPr>
            <w:tcW w:w="1447" w:type="dxa"/>
            <w:tcBorders>
              <w:top w:val="single" w:sz="6" w:space="0" w:color="auto"/>
              <w:left w:val="single" w:sz="6" w:space="0" w:color="auto"/>
              <w:bottom w:val="single" w:sz="6" w:space="0" w:color="auto"/>
              <w:right w:val="single" w:sz="6" w:space="0" w:color="auto"/>
            </w:tcBorders>
            <w:vAlign w:val="center"/>
            <w:hideMark/>
          </w:tcPr>
          <w:p w14:paraId="42344307" w14:textId="77777777" w:rsidR="00767F5D" w:rsidRPr="009A4938" w:rsidRDefault="00767F5D" w:rsidP="00767F5D">
            <w:pPr>
              <w:pStyle w:val="TABLE-cell"/>
              <w:keepNext/>
              <w:jc w:val="center"/>
            </w:pPr>
            <w:r w:rsidRPr="009A4938">
              <w:t>15</w:t>
            </w:r>
          </w:p>
        </w:tc>
        <w:tc>
          <w:tcPr>
            <w:tcW w:w="1127" w:type="dxa"/>
            <w:tcBorders>
              <w:top w:val="single" w:sz="6" w:space="0" w:color="auto"/>
              <w:left w:val="single" w:sz="6" w:space="0" w:color="auto"/>
              <w:bottom w:val="single" w:sz="6" w:space="0" w:color="auto"/>
              <w:right w:val="single" w:sz="6" w:space="0" w:color="auto"/>
            </w:tcBorders>
            <w:vAlign w:val="center"/>
          </w:tcPr>
          <w:p w14:paraId="69FC4326" w14:textId="77777777" w:rsidR="00767F5D" w:rsidRPr="009A4938" w:rsidRDefault="00767F5D" w:rsidP="00767F5D">
            <w:pPr>
              <w:pStyle w:val="TABLE-cell"/>
              <w:keepNext/>
              <w:jc w:val="center"/>
            </w:pPr>
          </w:p>
        </w:tc>
        <w:tc>
          <w:tcPr>
            <w:tcW w:w="3248" w:type="dxa"/>
            <w:tcBorders>
              <w:top w:val="single" w:sz="6" w:space="0" w:color="auto"/>
              <w:left w:val="single" w:sz="6" w:space="0" w:color="auto"/>
              <w:bottom w:val="single" w:sz="6" w:space="0" w:color="auto"/>
              <w:right w:val="single" w:sz="6" w:space="0" w:color="auto"/>
            </w:tcBorders>
          </w:tcPr>
          <w:p w14:paraId="0DA90052" w14:textId="77777777" w:rsidR="00767F5D" w:rsidRPr="009A4938" w:rsidRDefault="00767F5D" w:rsidP="00767F5D">
            <w:pPr>
              <w:pStyle w:val="TABLE-cell"/>
              <w:keepNext/>
            </w:pPr>
          </w:p>
        </w:tc>
        <w:tc>
          <w:tcPr>
            <w:tcW w:w="3248" w:type="dxa"/>
            <w:tcBorders>
              <w:top w:val="single" w:sz="6" w:space="0" w:color="auto"/>
              <w:left w:val="single" w:sz="6" w:space="0" w:color="auto"/>
              <w:bottom w:val="single" w:sz="6" w:space="0" w:color="auto"/>
              <w:right w:val="single" w:sz="6" w:space="0" w:color="auto"/>
            </w:tcBorders>
            <w:hideMark/>
          </w:tcPr>
          <w:p w14:paraId="277DF267" w14:textId="77777777" w:rsidR="00767F5D" w:rsidRPr="009A4938" w:rsidRDefault="00767F5D" w:rsidP="00767F5D">
            <w:pPr>
              <w:pStyle w:val="TABLE-cell"/>
              <w:keepNext/>
            </w:pPr>
            <w:r w:rsidRPr="009A4938">
              <w:t>information-report</w:t>
            </w:r>
          </w:p>
        </w:tc>
      </w:tr>
      <w:tr w:rsidR="00767F5D" w:rsidRPr="009A4938" w14:paraId="727B2D90" w14:textId="77777777" w:rsidTr="009A4938">
        <w:trPr>
          <w:cantSplit/>
          <w:jc w:val="center"/>
        </w:trPr>
        <w:tc>
          <w:tcPr>
            <w:tcW w:w="1447" w:type="dxa"/>
            <w:tcBorders>
              <w:top w:val="single" w:sz="6" w:space="0" w:color="auto"/>
              <w:left w:val="single" w:sz="6" w:space="0" w:color="auto"/>
              <w:bottom w:val="single" w:sz="6" w:space="0" w:color="auto"/>
              <w:right w:val="single" w:sz="6" w:space="0" w:color="auto"/>
            </w:tcBorders>
            <w:vAlign w:val="center"/>
            <w:hideMark/>
          </w:tcPr>
          <w:p w14:paraId="2F95A11F" w14:textId="77777777" w:rsidR="00767F5D" w:rsidRPr="009A4938" w:rsidRDefault="00767F5D" w:rsidP="00767F5D">
            <w:pPr>
              <w:pStyle w:val="TABLE-cell"/>
              <w:keepNext/>
              <w:jc w:val="center"/>
            </w:pPr>
            <w:r w:rsidRPr="009A4938">
              <w:t>16</w:t>
            </w:r>
          </w:p>
        </w:tc>
        <w:tc>
          <w:tcPr>
            <w:tcW w:w="1127" w:type="dxa"/>
            <w:tcBorders>
              <w:top w:val="single" w:sz="6" w:space="0" w:color="auto"/>
              <w:left w:val="single" w:sz="6" w:space="0" w:color="auto"/>
              <w:bottom w:val="single" w:sz="6" w:space="0" w:color="auto"/>
              <w:right w:val="single" w:sz="6" w:space="0" w:color="auto"/>
            </w:tcBorders>
            <w:vAlign w:val="center"/>
          </w:tcPr>
          <w:p w14:paraId="1A52E088" w14:textId="77777777" w:rsidR="00767F5D" w:rsidRPr="009A4938" w:rsidRDefault="00767F5D" w:rsidP="00767F5D">
            <w:pPr>
              <w:pStyle w:val="TABLE-cell"/>
              <w:keepNext/>
              <w:jc w:val="center"/>
            </w:pPr>
          </w:p>
        </w:tc>
        <w:tc>
          <w:tcPr>
            <w:tcW w:w="3248" w:type="dxa"/>
            <w:tcBorders>
              <w:top w:val="single" w:sz="6" w:space="0" w:color="auto"/>
              <w:left w:val="single" w:sz="6" w:space="0" w:color="auto"/>
              <w:bottom w:val="single" w:sz="6" w:space="0" w:color="auto"/>
              <w:right w:val="single" w:sz="6" w:space="0" w:color="auto"/>
            </w:tcBorders>
            <w:hideMark/>
          </w:tcPr>
          <w:p w14:paraId="787C72B5" w14:textId="77777777" w:rsidR="00767F5D" w:rsidRPr="009A4938" w:rsidRDefault="00767F5D" w:rsidP="00767F5D">
            <w:pPr>
              <w:pStyle w:val="TABLE-cell"/>
              <w:keepNext/>
            </w:pPr>
            <w:r w:rsidRPr="009A4938">
              <w:t>data-notification</w:t>
            </w:r>
          </w:p>
        </w:tc>
        <w:tc>
          <w:tcPr>
            <w:tcW w:w="3248" w:type="dxa"/>
            <w:tcBorders>
              <w:top w:val="single" w:sz="6" w:space="0" w:color="auto"/>
              <w:left w:val="single" w:sz="6" w:space="0" w:color="auto"/>
              <w:bottom w:val="single" w:sz="6" w:space="0" w:color="auto"/>
              <w:right w:val="single" w:sz="6" w:space="0" w:color="auto"/>
            </w:tcBorders>
            <w:hideMark/>
          </w:tcPr>
          <w:p w14:paraId="59497786" w14:textId="77777777" w:rsidR="00767F5D" w:rsidRPr="009A4938" w:rsidRDefault="00767F5D" w:rsidP="00767F5D">
            <w:pPr>
              <w:pStyle w:val="TABLE-cell"/>
              <w:keepNext/>
            </w:pPr>
            <w:r w:rsidRPr="009A4938">
              <w:t>data-notification</w:t>
            </w:r>
          </w:p>
        </w:tc>
      </w:tr>
      <w:tr w:rsidR="00767F5D" w:rsidRPr="009A4938" w14:paraId="7D2077EA" w14:textId="77777777" w:rsidTr="009A4938">
        <w:trPr>
          <w:cantSplit/>
          <w:jc w:val="center"/>
        </w:trPr>
        <w:tc>
          <w:tcPr>
            <w:tcW w:w="1447" w:type="dxa"/>
            <w:tcBorders>
              <w:top w:val="single" w:sz="6" w:space="0" w:color="auto"/>
              <w:left w:val="single" w:sz="6" w:space="0" w:color="auto"/>
              <w:bottom w:val="single" w:sz="6" w:space="0" w:color="auto"/>
              <w:right w:val="single" w:sz="6" w:space="0" w:color="auto"/>
            </w:tcBorders>
            <w:vAlign w:val="center"/>
            <w:hideMark/>
          </w:tcPr>
          <w:p w14:paraId="7A8FDE00" w14:textId="77777777" w:rsidR="00767F5D" w:rsidRPr="009A4938" w:rsidRDefault="00767F5D" w:rsidP="00767F5D">
            <w:pPr>
              <w:pStyle w:val="TABLE-cell"/>
              <w:keepNext/>
              <w:jc w:val="center"/>
            </w:pPr>
            <w:r w:rsidRPr="009A4938">
              <w:t>17</w:t>
            </w:r>
          </w:p>
        </w:tc>
        <w:tc>
          <w:tcPr>
            <w:tcW w:w="1127" w:type="dxa"/>
            <w:tcBorders>
              <w:top w:val="single" w:sz="6" w:space="0" w:color="auto"/>
              <w:left w:val="single" w:sz="6" w:space="0" w:color="auto"/>
              <w:bottom w:val="single" w:sz="6" w:space="0" w:color="auto"/>
              <w:right w:val="single" w:sz="6" w:space="0" w:color="auto"/>
            </w:tcBorders>
            <w:vAlign w:val="center"/>
          </w:tcPr>
          <w:p w14:paraId="7C44AD64" w14:textId="77777777" w:rsidR="00767F5D" w:rsidRPr="009A4938" w:rsidRDefault="00767F5D" w:rsidP="00767F5D">
            <w:pPr>
              <w:pStyle w:val="TABLE-cell"/>
              <w:keepNext/>
              <w:jc w:val="center"/>
            </w:pPr>
          </w:p>
        </w:tc>
        <w:tc>
          <w:tcPr>
            <w:tcW w:w="3248" w:type="dxa"/>
            <w:tcBorders>
              <w:top w:val="single" w:sz="6" w:space="0" w:color="auto"/>
              <w:left w:val="single" w:sz="6" w:space="0" w:color="auto"/>
              <w:bottom w:val="single" w:sz="6" w:space="0" w:color="auto"/>
              <w:right w:val="single" w:sz="6" w:space="0" w:color="auto"/>
            </w:tcBorders>
            <w:hideMark/>
          </w:tcPr>
          <w:p w14:paraId="71BCDE38" w14:textId="77777777" w:rsidR="00767F5D" w:rsidRPr="009A4938" w:rsidRDefault="00767F5D" w:rsidP="00767F5D">
            <w:pPr>
              <w:pStyle w:val="TABLE-cell"/>
              <w:keepNext/>
            </w:pPr>
            <w:r w:rsidRPr="009A4938">
              <w:t>access</w:t>
            </w:r>
          </w:p>
        </w:tc>
        <w:tc>
          <w:tcPr>
            <w:tcW w:w="3248" w:type="dxa"/>
            <w:tcBorders>
              <w:top w:val="single" w:sz="6" w:space="0" w:color="auto"/>
              <w:left w:val="single" w:sz="6" w:space="0" w:color="auto"/>
              <w:bottom w:val="single" w:sz="6" w:space="0" w:color="auto"/>
              <w:right w:val="single" w:sz="6" w:space="0" w:color="auto"/>
            </w:tcBorders>
          </w:tcPr>
          <w:p w14:paraId="75A60526" w14:textId="77777777" w:rsidR="00767F5D" w:rsidRPr="009A4938" w:rsidRDefault="00767F5D" w:rsidP="00767F5D">
            <w:pPr>
              <w:pStyle w:val="TABLE-cell"/>
              <w:keepNext/>
            </w:pPr>
          </w:p>
        </w:tc>
      </w:tr>
      <w:tr w:rsidR="00767F5D" w:rsidRPr="009A4938" w14:paraId="50D52F46" w14:textId="77777777" w:rsidTr="009A4938">
        <w:trPr>
          <w:cantSplit/>
          <w:jc w:val="center"/>
        </w:trPr>
        <w:tc>
          <w:tcPr>
            <w:tcW w:w="1447" w:type="dxa"/>
            <w:tcBorders>
              <w:top w:val="single" w:sz="6" w:space="0" w:color="auto"/>
              <w:left w:val="single" w:sz="6" w:space="0" w:color="auto"/>
              <w:bottom w:val="single" w:sz="6" w:space="0" w:color="auto"/>
              <w:right w:val="single" w:sz="6" w:space="0" w:color="auto"/>
            </w:tcBorders>
            <w:vAlign w:val="center"/>
            <w:hideMark/>
          </w:tcPr>
          <w:p w14:paraId="61A5489D" w14:textId="77777777" w:rsidR="00767F5D" w:rsidRPr="009A4938" w:rsidRDefault="00767F5D" w:rsidP="00767F5D">
            <w:pPr>
              <w:pStyle w:val="TABLE-cell"/>
              <w:keepNext/>
              <w:jc w:val="center"/>
            </w:pPr>
            <w:r w:rsidRPr="009A4938">
              <w:t>18</w:t>
            </w:r>
          </w:p>
        </w:tc>
        <w:tc>
          <w:tcPr>
            <w:tcW w:w="1127" w:type="dxa"/>
            <w:tcBorders>
              <w:top w:val="single" w:sz="6" w:space="0" w:color="auto"/>
              <w:left w:val="single" w:sz="6" w:space="0" w:color="auto"/>
              <w:bottom w:val="single" w:sz="6" w:space="0" w:color="auto"/>
              <w:right w:val="single" w:sz="6" w:space="0" w:color="auto"/>
            </w:tcBorders>
            <w:vAlign w:val="center"/>
          </w:tcPr>
          <w:p w14:paraId="1CDF8B93" w14:textId="77777777" w:rsidR="00767F5D" w:rsidRPr="009A4938" w:rsidRDefault="00767F5D" w:rsidP="00767F5D">
            <w:pPr>
              <w:pStyle w:val="TABLE-cell"/>
              <w:keepNext/>
              <w:jc w:val="center"/>
            </w:pPr>
          </w:p>
        </w:tc>
        <w:tc>
          <w:tcPr>
            <w:tcW w:w="3248" w:type="dxa"/>
            <w:tcBorders>
              <w:top w:val="single" w:sz="6" w:space="0" w:color="auto"/>
              <w:left w:val="single" w:sz="6" w:space="0" w:color="auto"/>
              <w:bottom w:val="single" w:sz="6" w:space="0" w:color="auto"/>
              <w:right w:val="single" w:sz="6" w:space="0" w:color="auto"/>
            </w:tcBorders>
          </w:tcPr>
          <w:p w14:paraId="46FA4664" w14:textId="77777777" w:rsidR="00767F5D" w:rsidRPr="009A4938" w:rsidRDefault="00767F5D" w:rsidP="00767F5D">
            <w:pPr>
              <w:pStyle w:val="TABLE-cell"/>
              <w:keepNext/>
            </w:pPr>
          </w:p>
        </w:tc>
        <w:tc>
          <w:tcPr>
            <w:tcW w:w="3248" w:type="dxa"/>
            <w:tcBorders>
              <w:top w:val="single" w:sz="6" w:space="0" w:color="auto"/>
              <w:left w:val="single" w:sz="6" w:space="0" w:color="auto"/>
              <w:bottom w:val="single" w:sz="6" w:space="0" w:color="auto"/>
              <w:right w:val="single" w:sz="6" w:space="0" w:color="auto"/>
            </w:tcBorders>
            <w:hideMark/>
          </w:tcPr>
          <w:p w14:paraId="0A6B48D1" w14:textId="77777777" w:rsidR="00767F5D" w:rsidRPr="009A4938" w:rsidRDefault="00767F5D" w:rsidP="00767F5D">
            <w:pPr>
              <w:pStyle w:val="TABLE-cell"/>
              <w:keepNext/>
            </w:pPr>
            <w:r w:rsidRPr="009A4938">
              <w:t>parameterized-access</w:t>
            </w:r>
          </w:p>
        </w:tc>
      </w:tr>
      <w:tr w:rsidR="00767F5D" w:rsidRPr="009A4938" w14:paraId="550D2A05" w14:textId="77777777" w:rsidTr="009A4938">
        <w:trPr>
          <w:cantSplit/>
          <w:jc w:val="center"/>
        </w:trPr>
        <w:tc>
          <w:tcPr>
            <w:tcW w:w="1447" w:type="dxa"/>
            <w:tcBorders>
              <w:top w:val="single" w:sz="6" w:space="0" w:color="auto"/>
              <w:left w:val="single" w:sz="6" w:space="0" w:color="auto"/>
              <w:bottom w:val="single" w:sz="6" w:space="0" w:color="auto"/>
              <w:right w:val="single" w:sz="6" w:space="0" w:color="auto"/>
            </w:tcBorders>
            <w:vAlign w:val="center"/>
            <w:hideMark/>
          </w:tcPr>
          <w:p w14:paraId="1D8376DC" w14:textId="77777777" w:rsidR="00767F5D" w:rsidRPr="009A4938" w:rsidRDefault="00767F5D" w:rsidP="00767F5D">
            <w:pPr>
              <w:pStyle w:val="TABLE-cell"/>
              <w:keepNext/>
              <w:jc w:val="center"/>
            </w:pPr>
            <w:r w:rsidRPr="009A4938">
              <w:t>19</w:t>
            </w:r>
          </w:p>
        </w:tc>
        <w:tc>
          <w:tcPr>
            <w:tcW w:w="1127" w:type="dxa"/>
            <w:tcBorders>
              <w:top w:val="single" w:sz="6" w:space="0" w:color="auto"/>
              <w:left w:val="single" w:sz="6" w:space="0" w:color="auto"/>
              <w:bottom w:val="single" w:sz="6" w:space="0" w:color="auto"/>
              <w:right w:val="single" w:sz="6" w:space="0" w:color="auto"/>
            </w:tcBorders>
            <w:vAlign w:val="center"/>
          </w:tcPr>
          <w:p w14:paraId="57739503" w14:textId="77777777" w:rsidR="00767F5D" w:rsidRPr="009A4938" w:rsidRDefault="00767F5D" w:rsidP="00767F5D">
            <w:pPr>
              <w:pStyle w:val="TABLE-cell"/>
              <w:keepNext/>
              <w:jc w:val="center"/>
            </w:pPr>
          </w:p>
        </w:tc>
        <w:tc>
          <w:tcPr>
            <w:tcW w:w="3248" w:type="dxa"/>
            <w:tcBorders>
              <w:top w:val="single" w:sz="6" w:space="0" w:color="auto"/>
              <w:left w:val="single" w:sz="6" w:space="0" w:color="auto"/>
              <w:bottom w:val="single" w:sz="6" w:space="0" w:color="auto"/>
              <w:right w:val="single" w:sz="6" w:space="0" w:color="auto"/>
            </w:tcBorders>
            <w:hideMark/>
          </w:tcPr>
          <w:p w14:paraId="08286BAF" w14:textId="77777777" w:rsidR="00767F5D" w:rsidRPr="009A4938" w:rsidRDefault="00767F5D" w:rsidP="00767F5D">
            <w:pPr>
              <w:pStyle w:val="TABLE-cell"/>
              <w:keepNext/>
            </w:pPr>
            <w:r w:rsidRPr="009A4938">
              <w:t>get</w:t>
            </w:r>
          </w:p>
        </w:tc>
        <w:tc>
          <w:tcPr>
            <w:tcW w:w="3248" w:type="dxa"/>
            <w:tcBorders>
              <w:top w:val="single" w:sz="6" w:space="0" w:color="auto"/>
              <w:left w:val="single" w:sz="6" w:space="0" w:color="auto"/>
              <w:bottom w:val="single" w:sz="6" w:space="0" w:color="auto"/>
              <w:right w:val="single" w:sz="6" w:space="0" w:color="auto"/>
            </w:tcBorders>
          </w:tcPr>
          <w:p w14:paraId="11B7D904" w14:textId="77777777" w:rsidR="00767F5D" w:rsidRPr="009A4938" w:rsidRDefault="00767F5D" w:rsidP="00767F5D">
            <w:pPr>
              <w:pStyle w:val="TABLE-cell"/>
              <w:keepNext/>
            </w:pPr>
          </w:p>
        </w:tc>
      </w:tr>
      <w:tr w:rsidR="00767F5D" w:rsidRPr="009A4938" w14:paraId="369DCA21" w14:textId="77777777" w:rsidTr="009A4938">
        <w:trPr>
          <w:cantSplit/>
          <w:jc w:val="center"/>
        </w:trPr>
        <w:tc>
          <w:tcPr>
            <w:tcW w:w="1447" w:type="dxa"/>
            <w:tcBorders>
              <w:top w:val="single" w:sz="6" w:space="0" w:color="auto"/>
              <w:left w:val="single" w:sz="6" w:space="0" w:color="auto"/>
              <w:bottom w:val="single" w:sz="6" w:space="0" w:color="auto"/>
              <w:right w:val="single" w:sz="6" w:space="0" w:color="auto"/>
            </w:tcBorders>
            <w:vAlign w:val="center"/>
            <w:hideMark/>
          </w:tcPr>
          <w:p w14:paraId="7511EB2A" w14:textId="77777777" w:rsidR="00767F5D" w:rsidRPr="009A4938" w:rsidRDefault="00767F5D" w:rsidP="00767F5D">
            <w:pPr>
              <w:pStyle w:val="TABLE-cell"/>
              <w:keepNext/>
              <w:jc w:val="center"/>
            </w:pPr>
            <w:r w:rsidRPr="009A4938">
              <w:t>20</w:t>
            </w:r>
          </w:p>
        </w:tc>
        <w:tc>
          <w:tcPr>
            <w:tcW w:w="1127" w:type="dxa"/>
            <w:tcBorders>
              <w:top w:val="single" w:sz="6" w:space="0" w:color="auto"/>
              <w:left w:val="single" w:sz="6" w:space="0" w:color="auto"/>
              <w:bottom w:val="single" w:sz="6" w:space="0" w:color="auto"/>
              <w:right w:val="single" w:sz="6" w:space="0" w:color="auto"/>
            </w:tcBorders>
            <w:vAlign w:val="center"/>
          </w:tcPr>
          <w:p w14:paraId="4B7792EF" w14:textId="77777777" w:rsidR="00767F5D" w:rsidRPr="009A4938" w:rsidRDefault="00767F5D" w:rsidP="00767F5D">
            <w:pPr>
              <w:pStyle w:val="TABLE-cell"/>
              <w:keepNext/>
              <w:jc w:val="center"/>
            </w:pPr>
          </w:p>
        </w:tc>
        <w:tc>
          <w:tcPr>
            <w:tcW w:w="3248" w:type="dxa"/>
            <w:tcBorders>
              <w:top w:val="single" w:sz="6" w:space="0" w:color="auto"/>
              <w:left w:val="single" w:sz="6" w:space="0" w:color="auto"/>
              <w:bottom w:val="single" w:sz="6" w:space="0" w:color="auto"/>
              <w:right w:val="single" w:sz="6" w:space="0" w:color="auto"/>
            </w:tcBorders>
            <w:hideMark/>
          </w:tcPr>
          <w:p w14:paraId="454CAB39" w14:textId="77777777" w:rsidR="00767F5D" w:rsidRPr="009A4938" w:rsidRDefault="00767F5D" w:rsidP="00767F5D">
            <w:pPr>
              <w:pStyle w:val="TABLE-cell"/>
              <w:keepNext/>
            </w:pPr>
            <w:r w:rsidRPr="009A4938">
              <w:t>set</w:t>
            </w:r>
          </w:p>
        </w:tc>
        <w:tc>
          <w:tcPr>
            <w:tcW w:w="3248" w:type="dxa"/>
            <w:tcBorders>
              <w:top w:val="single" w:sz="6" w:space="0" w:color="auto"/>
              <w:left w:val="single" w:sz="6" w:space="0" w:color="auto"/>
              <w:bottom w:val="single" w:sz="6" w:space="0" w:color="auto"/>
              <w:right w:val="single" w:sz="6" w:space="0" w:color="auto"/>
            </w:tcBorders>
          </w:tcPr>
          <w:p w14:paraId="29517FBA" w14:textId="77777777" w:rsidR="00767F5D" w:rsidRPr="009A4938" w:rsidRDefault="00767F5D" w:rsidP="00767F5D">
            <w:pPr>
              <w:pStyle w:val="TABLE-cell"/>
              <w:keepNext/>
            </w:pPr>
          </w:p>
        </w:tc>
      </w:tr>
      <w:tr w:rsidR="00767F5D" w:rsidRPr="009A4938" w14:paraId="5244590A" w14:textId="77777777" w:rsidTr="009A4938">
        <w:trPr>
          <w:cantSplit/>
          <w:jc w:val="center"/>
        </w:trPr>
        <w:tc>
          <w:tcPr>
            <w:tcW w:w="1447" w:type="dxa"/>
            <w:tcBorders>
              <w:top w:val="single" w:sz="6" w:space="0" w:color="auto"/>
              <w:left w:val="single" w:sz="6" w:space="0" w:color="auto"/>
              <w:bottom w:val="single" w:sz="6" w:space="0" w:color="auto"/>
              <w:right w:val="single" w:sz="6" w:space="0" w:color="auto"/>
            </w:tcBorders>
            <w:vAlign w:val="center"/>
            <w:hideMark/>
          </w:tcPr>
          <w:p w14:paraId="5E60195F" w14:textId="77777777" w:rsidR="00767F5D" w:rsidRPr="009A4938" w:rsidRDefault="00767F5D" w:rsidP="00767F5D">
            <w:pPr>
              <w:pStyle w:val="TABLE-cell"/>
              <w:keepNext/>
              <w:jc w:val="center"/>
            </w:pPr>
            <w:r w:rsidRPr="009A4938">
              <w:t>21</w:t>
            </w:r>
          </w:p>
        </w:tc>
        <w:tc>
          <w:tcPr>
            <w:tcW w:w="1127" w:type="dxa"/>
            <w:tcBorders>
              <w:top w:val="single" w:sz="6" w:space="0" w:color="auto"/>
              <w:left w:val="single" w:sz="6" w:space="0" w:color="auto"/>
              <w:bottom w:val="single" w:sz="6" w:space="0" w:color="auto"/>
              <w:right w:val="single" w:sz="6" w:space="0" w:color="auto"/>
            </w:tcBorders>
            <w:vAlign w:val="center"/>
          </w:tcPr>
          <w:p w14:paraId="27BA32FF" w14:textId="77777777" w:rsidR="00767F5D" w:rsidRPr="009A4938" w:rsidRDefault="00767F5D" w:rsidP="00767F5D">
            <w:pPr>
              <w:pStyle w:val="TABLE-cell"/>
              <w:keepNext/>
              <w:jc w:val="center"/>
            </w:pPr>
          </w:p>
        </w:tc>
        <w:tc>
          <w:tcPr>
            <w:tcW w:w="3248" w:type="dxa"/>
            <w:tcBorders>
              <w:top w:val="single" w:sz="6" w:space="0" w:color="auto"/>
              <w:left w:val="single" w:sz="6" w:space="0" w:color="auto"/>
              <w:bottom w:val="single" w:sz="6" w:space="0" w:color="auto"/>
              <w:right w:val="single" w:sz="6" w:space="0" w:color="auto"/>
            </w:tcBorders>
            <w:hideMark/>
          </w:tcPr>
          <w:p w14:paraId="2D43202D" w14:textId="77777777" w:rsidR="00767F5D" w:rsidRPr="009A4938" w:rsidRDefault="00767F5D" w:rsidP="00767F5D">
            <w:pPr>
              <w:pStyle w:val="TABLE-cell"/>
              <w:keepNext/>
            </w:pPr>
            <w:r w:rsidRPr="009A4938">
              <w:t>selective-access</w:t>
            </w:r>
          </w:p>
        </w:tc>
        <w:tc>
          <w:tcPr>
            <w:tcW w:w="3248" w:type="dxa"/>
            <w:tcBorders>
              <w:top w:val="single" w:sz="6" w:space="0" w:color="auto"/>
              <w:left w:val="single" w:sz="6" w:space="0" w:color="auto"/>
              <w:bottom w:val="single" w:sz="6" w:space="0" w:color="auto"/>
              <w:right w:val="single" w:sz="6" w:space="0" w:color="auto"/>
            </w:tcBorders>
          </w:tcPr>
          <w:p w14:paraId="03363964" w14:textId="77777777" w:rsidR="00767F5D" w:rsidRPr="009A4938" w:rsidRDefault="00767F5D" w:rsidP="00767F5D">
            <w:pPr>
              <w:pStyle w:val="TABLE-cell"/>
              <w:keepNext/>
            </w:pPr>
          </w:p>
        </w:tc>
      </w:tr>
      <w:tr w:rsidR="00767F5D" w:rsidRPr="009A4938" w14:paraId="2085B5A8" w14:textId="77777777" w:rsidTr="009A4938">
        <w:trPr>
          <w:cantSplit/>
          <w:jc w:val="center"/>
        </w:trPr>
        <w:tc>
          <w:tcPr>
            <w:tcW w:w="1447" w:type="dxa"/>
            <w:tcBorders>
              <w:top w:val="single" w:sz="6" w:space="0" w:color="auto"/>
              <w:left w:val="single" w:sz="6" w:space="0" w:color="auto"/>
              <w:bottom w:val="single" w:sz="6" w:space="0" w:color="auto"/>
              <w:right w:val="single" w:sz="6" w:space="0" w:color="auto"/>
            </w:tcBorders>
            <w:vAlign w:val="center"/>
            <w:hideMark/>
          </w:tcPr>
          <w:p w14:paraId="2318B8D1" w14:textId="77777777" w:rsidR="00767F5D" w:rsidRPr="009A4938" w:rsidRDefault="00767F5D" w:rsidP="00767F5D">
            <w:pPr>
              <w:pStyle w:val="TABLE-cell"/>
              <w:keepNext/>
              <w:jc w:val="center"/>
            </w:pPr>
            <w:r w:rsidRPr="009A4938">
              <w:t>22</w:t>
            </w:r>
          </w:p>
        </w:tc>
        <w:tc>
          <w:tcPr>
            <w:tcW w:w="1127" w:type="dxa"/>
            <w:tcBorders>
              <w:top w:val="single" w:sz="6" w:space="0" w:color="auto"/>
              <w:left w:val="single" w:sz="6" w:space="0" w:color="auto"/>
              <w:bottom w:val="single" w:sz="6" w:space="0" w:color="auto"/>
              <w:right w:val="single" w:sz="6" w:space="0" w:color="auto"/>
            </w:tcBorders>
            <w:vAlign w:val="center"/>
          </w:tcPr>
          <w:p w14:paraId="0676EECA" w14:textId="77777777" w:rsidR="00767F5D" w:rsidRPr="009A4938" w:rsidRDefault="00767F5D" w:rsidP="00767F5D">
            <w:pPr>
              <w:pStyle w:val="TABLE-cell"/>
              <w:keepNext/>
              <w:jc w:val="center"/>
            </w:pPr>
          </w:p>
        </w:tc>
        <w:tc>
          <w:tcPr>
            <w:tcW w:w="3248" w:type="dxa"/>
            <w:tcBorders>
              <w:top w:val="single" w:sz="6" w:space="0" w:color="auto"/>
              <w:left w:val="single" w:sz="6" w:space="0" w:color="auto"/>
              <w:bottom w:val="single" w:sz="6" w:space="0" w:color="auto"/>
              <w:right w:val="single" w:sz="6" w:space="0" w:color="auto"/>
            </w:tcBorders>
            <w:hideMark/>
          </w:tcPr>
          <w:p w14:paraId="1BB36C17" w14:textId="77777777" w:rsidR="00767F5D" w:rsidRPr="009A4938" w:rsidRDefault="00767F5D" w:rsidP="00767F5D">
            <w:pPr>
              <w:pStyle w:val="TABLE-cell"/>
              <w:keepNext/>
            </w:pPr>
            <w:r w:rsidRPr="009A4938">
              <w:t>event-notification</w:t>
            </w:r>
          </w:p>
        </w:tc>
        <w:tc>
          <w:tcPr>
            <w:tcW w:w="3248" w:type="dxa"/>
            <w:tcBorders>
              <w:top w:val="single" w:sz="6" w:space="0" w:color="auto"/>
              <w:left w:val="single" w:sz="6" w:space="0" w:color="auto"/>
              <w:bottom w:val="single" w:sz="6" w:space="0" w:color="auto"/>
              <w:right w:val="single" w:sz="6" w:space="0" w:color="auto"/>
            </w:tcBorders>
          </w:tcPr>
          <w:p w14:paraId="4D466461" w14:textId="77777777" w:rsidR="00767F5D" w:rsidRPr="009A4938" w:rsidRDefault="00767F5D" w:rsidP="00767F5D">
            <w:pPr>
              <w:pStyle w:val="TABLE-cell"/>
              <w:keepNext/>
            </w:pPr>
          </w:p>
        </w:tc>
      </w:tr>
      <w:tr w:rsidR="00767F5D" w:rsidRPr="009A4938" w14:paraId="4F9A2B4C" w14:textId="77777777" w:rsidTr="009A4938">
        <w:trPr>
          <w:cantSplit/>
          <w:jc w:val="center"/>
        </w:trPr>
        <w:tc>
          <w:tcPr>
            <w:tcW w:w="1447" w:type="dxa"/>
            <w:tcBorders>
              <w:top w:val="single" w:sz="6" w:space="0" w:color="auto"/>
              <w:left w:val="single" w:sz="6" w:space="0" w:color="auto"/>
              <w:bottom w:val="single" w:sz="6" w:space="0" w:color="auto"/>
              <w:right w:val="single" w:sz="6" w:space="0" w:color="auto"/>
            </w:tcBorders>
            <w:vAlign w:val="center"/>
            <w:hideMark/>
          </w:tcPr>
          <w:p w14:paraId="4496AE65" w14:textId="77777777" w:rsidR="00767F5D" w:rsidRPr="009A4938" w:rsidRDefault="00767F5D" w:rsidP="00767F5D">
            <w:pPr>
              <w:pStyle w:val="TABLE-cell"/>
              <w:keepNext/>
              <w:jc w:val="center"/>
            </w:pPr>
            <w:r w:rsidRPr="009A4938">
              <w:t>23</w:t>
            </w:r>
          </w:p>
        </w:tc>
        <w:tc>
          <w:tcPr>
            <w:tcW w:w="1127" w:type="dxa"/>
            <w:tcBorders>
              <w:top w:val="single" w:sz="6" w:space="0" w:color="auto"/>
              <w:left w:val="single" w:sz="6" w:space="0" w:color="auto"/>
              <w:bottom w:val="single" w:sz="6" w:space="0" w:color="auto"/>
              <w:right w:val="single" w:sz="6" w:space="0" w:color="auto"/>
            </w:tcBorders>
            <w:vAlign w:val="center"/>
          </w:tcPr>
          <w:p w14:paraId="63AD33A7" w14:textId="77777777" w:rsidR="00767F5D" w:rsidRPr="009A4938" w:rsidRDefault="00767F5D" w:rsidP="00767F5D">
            <w:pPr>
              <w:pStyle w:val="TABLE-cell"/>
              <w:keepNext/>
              <w:jc w:val="center"/>
            </w:pPr>
          </w:p>
        </w:tc>
        <w:tc>
          <w:tcPr>
            <w:tcW w:w="3248" w:type="dxa"/>
            <w:tcBorders>
              <w:top w:val="single" w:sz="6" w:space="0" w:color="auto"/>
              <w:left w:val="single" w:sz="6" w:space="0" w:color="auto"/>
              <w:bottom w:val="single" w:sz="6" w:space="0" w:color="auto"/>
              <w:right w:val="single" w:sz="6" w:space="0" w:color="auto"/>
            </w:tcBorders>
            <w:hideMark/>
          </w:tcPr>
          <w:p w14:paraId="06A37B24" w14:textId="77777777" w:rsidR="00767F5D" w:rsidRPr="009A4938" w:rsidRDefault="00767F5D" w:rsidP="00767F5D">
            <w:pPr>
              <w:pStyle w:val="TABLE-cell"/>
              <w:keepNext/>
            </w:pPr>
            <w:r w:rsidRPr="009A4938">
              <w:t>action</w:t>
            </w:r>
          </w:p>
        </w:tc>
        <w:tc>
          <w:tcPr>
            <w:tcW w:w="3248" w:type="dxa"/>
            <w:tcBorders>
              <w:top w:val="single" w:sz="6" w:space="0" w:color="auto"/>
              <w:left w:val="single" w:sz="6" w:space="0" w:color="auto"/>
              <w:bottom w:val="single" w:sz="6" w:space="0" w:color="auto"/>
              <w:right w:val="single" w:sz="6" w:space="0" w:color="auto"/>
            </w:tcBorders>
          </w:tcPr>
          <w:p w14:paraId="48B7D604" w14:textId="77777777" w:rsidR="00767F5D" w:rsidRPr="009A4938" w:rsidRDefault="00767F5D" w:rsidP="00767F5D">
            <w:pPr>
              <w:pStyle w:val="TABLE-cell"/>
              <w:keepNext/>
            </w:pPr>
          </w:p>
        </w:tc>
      </w:tr>
      <w:tr w:rsidR="00767F5D" w14:paraId="743D8881" w14:textId="77777777" w:rsidTr="009A4938">
        <w:trPr>
          <w:cantSplit/>
          <w:jc w:val="center"/>
        </w:trPr>
        <w:tc>
          <w:tcPr>
            <w:tcW w:w="9070" w:type="dxa"/>
            <w:gridSpan w:val="4"/>
            <w:tcBorders>
              <w:top w:val="single" w:sz="6" w:space="0" w:color="auto"/>
              <w:left w:val="single" w:sz="6" w:space="0" w:color="auto"/>
              <w:bottom w:val="single" w:sz="6" w:space="0" w:color="auto"/>
              <w:right w:val="single" w:sz="6" w:space="0" w:color="auto"/>
            </w:tcBorders>
            <w:vAlign w:val="center"/>
            <w:hideMark/>
          </w:tcPr>
          <w:p w14:paraId="687BE643" w14:textId="77777777" w:rsidR="00767F5D" w:rsidRDefault="00767F5D" w:rsidP="00767F5D">
            <w:pPr>
              <w:pStyle w:val="TABFIGfootnote"/>
              <w:keepNext/>
            </w:pPr>
            <w:r w:rsidRPr="009A4938">
              <w:rPr>
                <w:rStyle w:val="SUPerscript-small"/>
              </w:rPr>
              <w:t>1</w:t>
            </w:r>
            <w:r w:rsidRPr="009A4938">
              <w:t xml:space="preserve"> </w:t>
            </w:r>
            <w:r w:rsidRPr="009A4938">
              <w:tab/>
              <w:t>general-protection includes general-glo-ciphering, general-ded-ciphering, general-ciphering and general-signing</w:t>
            </w:r>
          </w:p>
        </w:tc>
      </w:tr>
    </w:tbl>
    <w:p w14:paraId="77AAB9D7" w14:textId="77777777" w:rsidR="009A4938" w:rsidRDefault="009A4938"/>
    <w:p w14:paraId="6BA86C68" w14:textId="4B04331A" w:rsidR="00162259" w:rsidRDefault="00162259" w:rsidP="008C6750">
      <w:pPr>
        <w:pStyle w:val="Heading3"/>
        <w:rPr>
          <w:ins w:id="4554" w:author="John Cowburn" w:date="2021-02-03T16:49:00Z"/>
        </w:rPr>
      </w:pPr>
      <w:bookmarkStart w:id="4555" w:name="_Ref174725991"/>
      <w:bookmarkStart w:id="4556" w:name="_Ref174726006"/>
      <w:bookmarkStart w:id="4557" w:name="_Ref174726102"/>
      <w:bookmarkStart w:id="4558" w:name="_Toc247390688"/>
      <w:bookmarkStart w:id="4559" w:name="_Toc249289544"/>
      <w:bookmarkStart w:id="4560" w:name="_Toc277948353"/>
      <w:bookmarkStart w:id="4561" w:name="_Toc279392061"/>
      <w:bookmarkStart w:id="4562" w:name="_Toc279397004"/>
      <w:bookmarkStart w:id="4563" w:name="_Ref299004987"/>
      <w:bookmarkStart w:id="4564" w:name="_Toc299013363"/>
      <w:bookmarkStart w:id="4565" w:name="_Toc315426443"/>
      <w:bookmarkStart w:id="4566" w:name="_Toc406524232"/>
      <w:bookmarkStart w:id="4567" w:name="_Toc437856581"/>
      <w:bookmarkStart w:id="4568" w:name="_Toc97127269"/>
      <w:r w:rsidRPr="00347160">
        <w:t>Confirmed and unconfirmed service invocations</w:t>
      </w:r>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p>
    <w:p w14:paraId="7B29472E" w14:textId="3DE14FBA" w:rsidR="00767F5D" w:rsidRPr="00767F5D" w:rsidRDefault="00767F5D" w:rsidP="00767F5D">
      <w:pPr>
        <w:pStyle w:val="Heading4"/>
        <w:rPr>
          <w:highlight w:val="yellow"/>
        </w:rPr>
      </w:pPr>
      <w:ins w:id="4569" w:author="John Cowburn" w:date="2021-02-03T16:49:00Z">
        <w:r w:rsidRPr="00767F5D">
          <w:rPr>
            <w:highlight w:val="yellow"/>
          </w:rPr>
          <w:t>Service invocations by the client</w:t>
        </w:r>
      </w:ins>
    </w:p>
    <w:p w14:paraId="3753C300" w14:textId="77777777" w:rsidR="00162259" w:rsidRPr="00347160" w:rsidRDefault="00162259" w:rsidP="008C6750">
      <w:pPr>
        <w:pStyle w:val="PARAGRAPH"/>
      </w:pPr>
      <w:r w:rsidRPr="00347160">
        <w:t>In general, data transfer services may be invoked in a confirmed or an unconfirmed manner. The time sequence of the service primitives corresponds to:</w:t>
      </w:r>
    </w:p>
    <w:p w14:paraId="236C9C29" w14:textId="77777777" w:rsidR="00162259" w:rsidRPr="00347160" w:rsidRDefault="00162259" w:rsidP="00695ACD">
      <w:pPr>
        <w:pStyle w:val="ListBullet"/>
        <w:numPr>
          <w:ilvl w:val="0"/>
          <w:numId w:val="35"/>
        </w:numPr>
      </w:pPr>
      <w:r w:rsidRPr="00347160">
        <w:fldChar w:fldCharType="begin" w:fldLock="1"/>
      </w:r>
      <w:r w:rsidRPr="00347160">
        <w:instrText xml:space="preserve"> REF _Ref173922013 \h </w:instrText>
      </w:r>
      <w:r w:rsidR="00C60BA6" w:rsidRPr="00347160">
        <w:instrText xml:space="preserve"> \* MERGEFORMAT </w:instrText>
      </w:r>
      <w:r w:rsidRPr="00347160">
        <w:fldChar w:fldCharType="separate"/>
      </w:r>
      <w:r w:rsidR="00811F07" w:rsidRPr="00347160">
        <w:t xml:space="preserve">Figure </w:t>
      </w:r>
      <w:r w:rsidR="00811F07">
        <w:rPr>
          <w:noProof/>
        </w:rPr>
        <w:t>35</w:t>
      </w:r>
      <w:r w:rsidRPr="00347160">
        <w:fldChar w:fldCharType="end"/>
      </w:r>
      <w:r w:rsidRPr="00347160">
        <w:t xml:space="preserve"> item a) in case of confirmed service invocations; and</w:t>
      </w:r>
    </w:p>
    <w:p w14:paraId="18AF9D79" w14:textId="77777777" w:rsidR="00162259" w:rsidRPr="00347160" w:rsidRDefault="00162259" w:rsidP="00695ACD">
      <w:pPr>
        <w:pStyle w:val="ListBullet"/>
        <w:numPr>
          <w:ilvl w:val="0"/>
          <w:numId w:val="35"/>
        </w:numPr>
      </w:pPr>
      <w:r w:rsidRPr="00347160">
        <w:fldChar w:fldCharType="begin" w:fldLock="1"/>
      </w:r>
      <w:r w:rsidRPr="00347160">
        <w:instrText xml:space="preserve"> REF _Ref173922013 \h </w:instrText>
      </w:r>
      <w:r w:rsidR="00C60BA6" w:rsidRPr="00347160">
        <w:instrText xml:space="preserve"> \* MERGEFORMAT </w:instrText>
      </w:r>
      <w:r w:rsidRPr="00347160">
        <w:fldChar w:fldCharType="separate"/>
      </w:r>
      <w:r w:rsidR="00811F07" w:rsidRPr="00347160">
        <w:t xml:space="preserve">Figure </w:t>
      </w:r>
      <w:r w:rsidR="00811F07">
        <w:rPr>
          <w:noProof/>
        </w:rPr>
        <w:t>35</w:t>
      </w:r>
      <w:r w:rsidRPr="00347160">
        <w:fldChar w:fldCharType="end"/>
      </w:r>
      <w:r w:rsidRPr="00347160">
        <w:t xml:space="preserve"> item d) in case of unconfirmed service invocations.</w:t>
      </w:r>
    </w:p>
    <w:p w14:paraId="2438F6DD" w14:textId="77777777" w:rsidR="00162259" w:rsidRPr="00347160" w:rsidRDefault="00162259" w:rsidP="008C6750">
      <w:pPr>
        <w:pStyle w:val="PARAGRAPH"/>
        <w:rPr>
          <w:color w:val="000000"/>
        </w:rPr>
      </w:pPr>
      <w:r w:rsidRPr="00347160">
        <w:lastRenderedPageBreak/>
        <w:t>A client AP that desires to access an attribute or a meth</w:t>
      </w:r>
      <w:r w:rsidR="00054F4D" w:rsidRPr="00347160">
        <w:t xml:space="preserve">od of a COSEM interface object </w:t>
      </w:r>
      <w:r w:rsidRPr="00347160">
        <w:t>invokes the appropriate .request service primitive. The client AL constructs the APDU corresponding to the .request primitive and sends it to the server.</w:t>
      </w:r>
    </w:p>
    <w:p w14:paraId="38632FD6" w14:textId="598AFA5C" w:rsidR="00162259" w:rsidRPr="00347160" w:rsidRDefault="00767F5D" w:rsidP="00162259">
      <w:pPr>
        <w:pStyle w:val="PARAGRAPH"/>
        <w:rPr>
          <w:color w:val="000000"/>
        </w:rPr>
      </w:pPr>
      <w:ins w:id="4570" w:author="John Cowburn" w:date="2021-02-03T16:50:00Z">
        <w:r w:rsidRPr="00952318">
          <w:rPr>
            <w:highlight w:val="yellow"/>
          </w:rPr>
          <w:t>Upon the receipt of the .indication primitive, the server AP</w:t>
        </w:r>
        <w:r>
          <w:t xml:space="preserve"> </w:t>
        </w:r>
      </w:ins>
      <w:del w:id="4571" w:author="John Cowburn" w:date="2021-02-03T16:50:00Z">
        <w:r w:rsidR="00162259" w:rsidRPr="00347160" w:rsidDel="00767F5D">
          <w:rPr>
            <w:color w:val="000000"/>
          </w:rPr>
          <w:delText>The server AP, upon receipt of the .indication primitive,</w:delText>
        </w:r>
      </w:del>
      <w:r w:rsidR="00162259" w:rsidRPr="00347160">
        <w:rPr>
          <w:color w:val="000000"/>
        </w:rPr>
        <w:t xml:space="preserve"> checks whether the service can be provided or not (validity, client access rights, availability, etc.). If </w:t>
      </w:r>
      <w:ins w:id="4572" w:author="John Cowburn" w:date="2021-02-03T16:50:00Z">
        <w:r>
          <w:rPr>
            <w:color w:val="000000"/>
          </w:rPr>
          <w:t>it can,</w:t>
        </w:r>
        <w:r w:rsidR="001B2133">
          <w:rPr>
            <w:color w:val="000000"/>
          </w:rPr>
          <w:t xml:space="preserve"> </w:t>
        </w:r>
      </w:ins>
      <w:del w:id="4573" w:author="John Cowburn" w:date="2021-02-03T16:50:00Z">
        <w:r w:rsidR="00162259" w:rsidRPr="00347160" w:rsidDel="001B2133">
          <w:rPr>
            <w:color w:val="000000"/>
          </w:rPr>
          <w:delText xml:space="preserve">everything is OK, </w:delText>
        </w:r>
      </w:del>
      <w:r w:rsidR="00162259" w:rsidRPr="00347160">
        <w:rPr>
          <w:color w:val="000000"/>
        </w:rPr>
        <w:t xml:space="preserve">it locally applies the service required on the corresponding “real” object. In the case of confirmed services, the server AP invokes the appropriate .response primitive. The server AL </w:t>
      </w:r>
      <w:r w:rsidR="00162259" w:rsidRPr="00347160">
        <w:t xml:space="preserve">constructs the APDU corresponding to the .response primitive and sends it to the </w:t>
      </w:r>
      <w:ins w:id="4574" w:author="John Cowburn" w:date="2021-02-03T16:51:00Z">
        <w:r w:rsidR="001B2133">
          <w:t>client</w:t>
        </w:r>
      </w:ins>
      <w:del w:id="4575" w:author="John Cowburn" w:date="2021-02-03T16:51:00Z">
        <w:r w:rsidR="00162259" w:rsidRPr="00347160" w:rsidDel="001B2133">
          <w:delText>server</w:delText>
        </w:r>
      </w:del>
      <w:r w:rsidR="00162259" w:rsidRPr="00347160">
        <w:t>. The client AL generates the .confirm primitive.</w:t>
      </w:r>
    </w:p>
    <w:p w14:paraId="502EFD62" w14:textId="77777777" w:rsidR="00162259" w:rsidRPr="00347160" w:rsidRDefault="00162259" w:rsidP="008C6750">
      <w:pPr>
        <w:pStyle w:val="PARAGRAPH"/>
      </w:pPr>
      <w:r w:rsidRPr="00347160">
        <w:t>If a confirmed service request cannot be processed by the server AL – for example the request has been received without establishing an AA first, or the request is otherwise erroneous – it is either discarded, or when possible, the server AL responds with a ConfirmedServiceError</w:t>
      </w:r>
      <w:r w:rsidRPr="00347160">
        <w:fldChar w:fldCharType="begin"/>
      </w:r>
      <w:r w:rsidRPr="00347160">
        <w:instrText xml:space="preserve"> XE "ConfirmedServiceError" </w:instrText>
      </w:r>
      <w:r w:rsidRPr="00347160">
        <w:fldChar w:fldCharType="end"/>
      </w:r>
      <w:r w:rsidRPr="00347160">
        <w:t xml:space="preserve"> APDU, or, when implemented, with an ExceptionResponse</w:t>
      </w:r>
      <w:r w:rsidRPr="00347160">
        <w:fldChar w:fldCharType="begin"/>
      </w:r>
      <w:r w:rsidRPr="00347160">
        <w:instrText xml:space="preserve"> XE "ExceptionResponse" </w:instrText>
      </w:r>
      <w:r w:rsidRPr="00347160">
        <w:fldChar w:fldCharType="end"/>
      </w:r>
      <w:r w:rsidRPr="00347160">
        <w:t xml:space="preserve"> APDU. These APDUs may contain diagnostic information about the reason of not being able to process the request. They are defined in Clause </w:t>
      </w:r>
      <w:r w:rsidR="00D52537" w:rsidRPr="00347160">
        <w:fldChar w:fldCharType="begin" w:fldLock="1"/>
      </w:r>
      <w:r w:rsidR="00D52537" w:rsidRPr="00347160">
        <w:instrText xml:space="preserve"> REF _Ref406419898 \r \h </w:instrText>
      </w:r>
      <w:r w:rsidR="00C60BA6" w:rsidRPr="00347160">
        <w:instrText xml:space="preserve"> \* MERGEFORMAT </w:instrText>
      </w:r>
      <w:r w:rsidR="00D52537" w:rsidRPr="00347160">
        <w:fldChar w:fldCharType="separate"/>
      </w:r>
      <w:r w:rsidR="00811F07">
        <w:t>8</w:t>
      </w:r>
      <w:r w:rsidR="00D52537" w:rsidRPr="00347160">
        <w:fldChar w:fldCharType="end"/>
      </w:r>
      <w:r w:rsidRPr="00347160">
        <w:t>.</w:t>
      </w:r>
    </w:p>
    <w:p w14:paraId="35BB6DDF" w14:textId="77777777" w:rsidR="00162259" w:rsidRPr="00347160" w:rsidRDefault="00162259" w:rsidP="008C6750">
      <w:pPr>
        <w:pStyle w:val="PARAGRAPH"/>
        <w:rPr>
          <w:color w:val="000000"/>
          <w:kern w:val="28"/>
        </w:rPr>
      </w:pPr>
      <w:r w:rsidRPr="00347160">
        <w:t>Within confirmed AAs, client/server type data transfer services can be invoked in a confirmed or unconfirmed manner.</w:t>
      </w:r>
    </w:p>
    <w:p w14:paraId="7272D29C" w14:textId="77777777" w:rsidR="00162259" w:rsidRPr="00347160" w:rsidRDefault="00162259" w:rsidP="008C6750">
      <w:pPr>
        <w:pStyle w:val="PARAGRAPH"/>
      </w:pPr>
      <w:r w:rsidRPr="00347160">
        <w:t>Within unconfirmed AAs, client/server type data transfer services may be invoked in an unconfirmed manner only. With this, collisions due to potential multiple responses in the case of multicasting and/or broadcasting can be avoided.</w:t>
      </w:r>
    </w:p>
    <w:p w14:paraId="3A069944" w14:textId="77777777" w:rsidR="00162259" w:rsidRPr="00347160" w:rsidRDefault="00162259" w:rsidP="008C6750">
      <w:pPr>
        <w:pStyle w:val="PARAGRAPH"/>
      </w:pPr>
      <w:r w:rsidRPr="00347160">
        <w:t>In the case of unconfirmed services, three different kinds of destination addresses are possible: individual, group or broadcast. Depending on the destination address type, the receiving station shall handle incoming APDUs differently, as follows:</w:t>
      </w:r>
    </w:p>
    <w:p w14:paraId="2A32A371" w14:textId="77777777" w:rsidR="00162259" w:rsidRPr="00347160" w:rsidRDefault="00162259" w:rsidP="00695ACD">
      <w:pPr>
        <w:pStyle w:val="ListBullet"/>
        <w:numPr>
          <w:ilvl w:val="0"/>
          <w:numId w:val="35"/>
        </w:numPr>
      </w:pPr>
      <w:r w:rsidRPr="00347160">
        <w:t>XX-APDUs with an individual address of a COSEM logical device. If they are received within an established AA they shall be sent to the COSEM logical device addressed, otherwise they shall be discarded;</w:t>
      </w:r>
    </w:p>
    <w:p w14:paraId="73B4E271" w14:textId="77777777" w:rsidR="00162259" w:rsidRPr="00347160" w:rsidRDefault="00162259" w:rsidP="00695ACD">
      <w:pPr>
        <w:pStyle w:val="ListBullet"/>
        <w:numPr>
          <w:ilvl w:val="0"/>
          <w:numId w:val="35"/>
        </w:numPr>
      </w:pPr>
      <w:r w:rsidRPr="00347160">
        <w:t>XX-APDUs with a group address of a group of COSEM logical devices. These shall be sent to the group of COSEM logical devices addressed. However, the message received shall be discarded if there is no AA established between a client and the group of COSEM logical devices addressed;</w:t>
      </w:r>
    </w:p>
    <w:p w14:paraId="7D5FF252" w14:textId="77777777" w:rsidR="00162259" w:rsidRPr="00347160" w:rsidRDefault="00162259" w:rsidP="00695ACD">
      <w:pPr>
        <w:pStyle w:val="ListBullet"/>
        <w:numPr>
          <w:ilvl w:val="0"/>
          <w:numId w:val="35"/>
        </w:numPr>
      </w:pPr>
      <w:r w:rsidRPr="00347160">
        <w:t>XX-APDUs with the broadcast address shall be sent to all COSEM logical devices addressed. However, the message received shall be discarded if there is no AA established between a client and the All-station address.</w:t>
      </w:r>
    </w:p>
    <w:p w14:paraId="64E03BEF" w14:textId="2A79D1FC" w:rsidR="00162259" w:rsidRDefault="00162259" w:rsidP="008C6750">
      <w:pPr>
        <w:pStyle w:val="NOTE"/>
        <w:rPr>
          <w:ins w:id="4576" w:author="John Cowburn" w:date="2021-02-03T16:51:00Z"/>
        </w:rPr>
      </w:pPr>
      <w:r w:rsidRPr="00347160">
        <w:t>NOTE</w:t>
      </w:r>
      <w:r w:rsidRPr="00347160">
        <w:t> </w:t>
      </w:r>
      <w:r w:rsidRPr="00347160">
        <w:t>Unconfirmed AA-s between a client and a group of logical devices are established with a COSEM-OPEN service with Service_Class == Unconfirmed and a group of logical device addresses (for example broadcast address).</w:t>
      </w:r>
      <w:bookmarkStart w:id="4577" w:name="_Hlt494645219"/>
      <w:bookmarkEnd w:id="4577"/>
    </w:p>
    <w:p w14:paraId="0081BC98" w14:textId="77777777" w:rsidR="001B2133" w:rsidRPr="00952318" w:rsidRDefault="001B2133" w:rsidP="001B2133">
      <w:pPr>
        <w:pStyle w:val="Heading4"/>
        <w:rPr>
          <w:ins w:id="4578" w:author="John Cowburn" w:date="2021-02-03T16:51:00Z"/>
          <w:highlight w:val="yellow"/>
        </w:rPr>
      </w:pPr>
      <w:bookmarkStart w:id="4579" w:name="_Ref45800597"/>
      <w:ins w:id="4580" w:author="John Cowburn" w:date="2021-02-03T16:51:00Z">
        <w:r w:rsidRPr="00952318">
          <w:rPr>
            <w:highlight w:val="yellow"/>
          </w:rPr>
          <w:t>Service invocations by the server (unsolicited services)</w:t>
        </w:r>
        <w:bookmarkEnd w:id="4579"/>
      </w:ins>
    </w:p>
    <w:p w14:paraId="0C2CC7D2" w14:textId="77777777" w:rsidR="001B2133" w:rsidRPr="00952318" w:rsidRDefault="001B2133" w:rsidP="001B2133">
      <w:pPr>
        <w:pStyle w:val="PARAGRAPH"/>
        <w:rPr>
          <w:ins w:id="4581" w:author="John Cowburn" w:date="2021-02-03T16:51:00Z"/>
          <w:highlight w:val="yellow"/>
        </w:rPr>
      </w:pPr>
      <w:ins w:id="4582" w:author="John Cowburn" w:date="2021-02-03T16:51:00Z">
        <w:r w:rsidRPr="00952318">
          <w:rPr>
            <w:highlight w:val="yellow"/>
          </w:rPr>
          <w:t>The unsolicited services that may be invoked by the server are:</w:t>
        </w:r>
      </w:ins>
    </w:p>
    <w:p w14:paraId="2CFA8A66" w14:textId="77777777" w:rsidR="001B2133" w:rsidRPr="00952318" w:rsidRDefault="001B2133" w:rsidP="001B2133">
      <w:pPr>
        <w:pStyle w:val="ListBullet"/>
        <w:rPr>
          <w:ins w:id="4583" w:author="John Cowburn" w:date="2021-02-03T16:51:00Z"/>
          <w:highlight w:val="yellow"/>
        </w:rPr>
      </w:pPr>
      <w:ins w:id="4584" w:author="John Cowburn" w:date="2021-02-03T16:51:00Z">
        <w:r w:rsidRPr="00952318">
          <w:rPr>
            <w:highlight w:val="yellow"/>
          </w:rPr>
          <w:t>InformationReport;</w:t>
        </w:r>
      </w:ins>
    </w:p>
    <w:p w14:paraId="229C387F" w14:textId="77777777" w:rsidR="001B2133" w:rsidRPr="00952318" w:rsidRDefault="001B2133" w:rsidP="001B2133">
      <w:pPr>
        <w:pStyle w:val="ListBullet"/>
        <w:rPr>
          <w:ins w:id="4585" w:author="John Cowburn" w:date="2021-02-03T16:51:00Z"/>
          <w:highlight w:val="yellow"/>
        </w:rPr>
      </w:pPr>
      <w:ins w:id="4586" w:author="John Cowburn" w:date="2021-02-03T16:51:00Z">
        <w:r w:rsidRPr="00952318">
          <w:rPr>
            <w:highlight w:val="yellow"/>
          </w:rPr>
          <w:t>EventNotification;</w:t>
        </w:r>
      </w:ins>
    </w:p>
    <w:p w14:paraId="5E301C44" w14:textId="77777777" w:rsidR="001B2133" w:rsidRPr="00952318" w:rsidRDefault="001B2133" w:rsidP="001B2133">
      <w:pPr>
        <w:pStyle w:val="ListBullet"/>
        <w:rPr>
          <w:ins w:id="4587" w:author="John Cowburn" w:date="2021-02-03T16:51:00Z"/>
          <w:highlight w:val="yellow"/>
        </w:rPr>
      </w:pPr>
      <w:ins w:id="4588" w:author="John Cowburn" w:date="2021-02-03T16:51:00Z">
        <w:r w:rsidRPr="00952318">
          <w:rPr>
            <w:highlight w:val="yellow"/>
          </w:rPr>
          <w:t>DataNotification.</w:t>
        </w:r>
      </w:ins>
    </w:p>
    <w:p w14:paraId="76B940C4" w14:textId="3A5ADB70" w:rsidR="001B2133" w:rsidRPr="00952318" w:rsidRDefault="001B2133" w:rsidP="001B2133">
      <w:pPr>
        <w:pStyle w:val="PARAGRAPH"/>
        <w:rPr>
          <w:ins w:id="4589" w:author="John Cowburn" w:date="2021-02-03T16:51:00Z"/>
          <w:highlight w:val="yellow"/>
        </w:rPr>
      </w:pPr>
      <w:ins w:id="4590" w:author="John Cowburn" w:date="2021-02-03T16:51:00Z">
        <w:r w:rsidRPr="00952318">
          <w:rPr>
            <w:highlight w:val="yellow"/>
          </w:rPr>
          <w:t xml:space="preserve">The InformationReport and the EventNotification services may be invoked only in an unconfirmed manner. The corresponding time sequence diagram is </w:t>
        </w:r>
        <w:r w:rsidRPr="00952318">
          <w:rPr>
            <w:highlight w:val="yellow"/>
          </w:rPr>
          <w:fldChar w:fldCharType="begin"/>
        </w:r>
        <w:r w:rsidRPr="00952318">
          <w:rPr>
            <w:highlight w:val="yellow"/>
          </w:rPr>
          <w:instrText xml:space="preserve"> REF _Ref173922013 \h </w:instrText>
        </w:r>
        <w:r>
          <w:rPr>
            <w:highlight w:val="yellow"/>
          </w:rPr>
          <w:instrText xml:space="preserve"> \* MERGEFORMAT </w:instrText>
        </w:r>
      </w:ins>
      <w:r w:rsidRPr="00952318">
        <w:rPr>
          <w:highlight w:val="yellow"/>
        </w:rPr>
      </w:r>
      <w:ins w:id="4591" w:author="John Cowburn" w:date="2021-02-03T16:51:00Z">
        <w:r w:rsidRPr="00952318">
          <w:rPr>
            <w:highlight w:val="yellow"/>
          </w:rPr>
          <w:fldChar w:fldCharType="separate"/>
        </w:r>
      </w:ins>
      <w:r w:rsidR="00DC4BE9" w:rsidRPr="00DC4BE9">
        <w:rPr>
          <w:highlight w:val="yellow"/>
        </w:rPr>
        <w:t xml:space="preserve">Figure </w:t>
      </w:r>
      <w:r w:rsidR="00DC4BE9" w:rsidRPr="00DC4BE9">
        <w:rPr>
          <w:noProof/>
          <w:highlight w:val="yellow"/>
        </w:rPr>
        <w:t>35</w:t>
      </w:r>
      <w:ins w:id="4592" w:author="John Cowburn" w:date="2021-02-03T16:51:00Z">
        <w:r w:rsidRPr="00952318">
          <w:rPr>
            <w:highlight w:val="yellow"/>
          </w:rPr>
          <w:fldChar w:fldCharType="end"/>
        </w:r>
        <w:r w:rsidRPr="00952318">
          <w:rPr>
            <w:highlight w:val="yellow"/>
          </w:rPr>
          <w:t xml:space="preserve"> item d).</w:t>
        </w:r>
      </w:ins>
    </w:p>
    <w:p w14:paraId="3BF6A27A" w14:textId="77777777" w:rsidR="001B2133" w:rsidRPr="00952318" w:rsidRDefault="001B2133" w:rsidP="001B2133">
      <w:pPr>
        <w:pStyle w:val="PARAGRAPH"/>
        <w:rPr>
          <w:ins w:id="4593" w:author="John Cowburn" w:date="2021-02-03T16:51:00Z"/>
          <w:highlight w:val="yellow"/>
        </w:rPr>
      </w:pPr>
      <w:ins w:id="4594" w:author="John Cowburn" w:date="2021-02-03T16:51:00Z">
        <w:r w:rsidRPr="00952318">
          <w:rPr>
            <w:highlight w:val="yellow"/>
          </w:rPr>
          <w:t>The DataNotification service may be invoked in three different ways:</w:t>
        </w:r>
      </w:ins>
    </w:p>
    <w:p w14:paraId="7FC40526" w14:textId="77777777" w:rsidR="001B2133" w:rsidRPr="00422796" w:rsidRDefault="001B2133" w:rsidP="00695ACD">
      <w:pPr>
        <w:pStyle w:val="ListNumber2"/>
        <w:numPr>
          <w:ilvl w:val="1"/>
          <w:numId w:val="94"/>
        </w:numPr>
        <w:rPr>
          <w:ins w:id="4595" w:author="John Cowburn" w:date="2021-02-03T16:51:00Z"/>
          <w:highlight w:val="yellow"/>
        </w:rPr>
      </w:pPr>
      <w:ins w:id="4596" w:author="John Cowburn" w:date="2021-02-03T16:51:00Z">
        <w:r w:rsidRPr="00422796">
          <w:rPr>
            <w:highlight w:val="yellow"/>
          </w:rPr>
          <w:t>unconfirmed, retry on supporting protocol layer failure;</w:t>
        </w:r>
      </w:ins>
    </w:p>
    <w:p w14:paraId="1E06730D" w14:textId="77777777" w:rsidR="001B2133" w:rsidRPr="00422796" w:rsidRDefault="001B2133" w:rsidP="00422796">
      <w:pPr>
        <w:pStyle w:val="ListNumber2"/>
        <w:rPr>
          <w:ins w:id="4597" w:author="John Cowburn" w:date="2021-02-03T16:51:00Z"/>
          <w:highlight w:val="yellow"/>
        </w:rPr>
      </w:pPr>
      <w:bookmarkStart w:id="4598" w:name="_Hlk45744832"/>
      <w:ins w:id="4599" w:author="John Cowburn" w:date="2021-02-03T16:51:00Z">
        <w:r w:rsidRPr="00422796">
          <w:rPr>
            <w:highlight w:val="yellow"/>
          </w:rPr>
          <w:lastRenderedPageBreak/>
          <w:t>unconfirmed, retry on missing supporting protocol layer confirmation;</w:t>
        </w:r>
      </w:ins>
    </w:p>
    <w:p w14:paraId="78787117" w14:textId="77777777" w:rsidR="001B2133" w:rsidRPr="00952318" w:rsidRDefault="001B2133" w:rsidP="00422796">
      <w:pPr>
        <w:pStyle w:val="ListNumber2"/>
        <w:rPr>
          <w:ins w:id="4600" w:author="John Cowburn" w:date="2021-02-03T16:51:00Z"/>
          <w:highlight w:val="yellow"/>
        </w:rPr>
      </w:pPr>
      <w:bookmarkStart w:id="4601" w:name="_Hlk45744989"/>
      <w:bookmarkEnd w:id="4598"/>
      <w:ins w:id="4602" w:author="John Cowburn" w:date="2021-02-03T16:51:00Z">
        <w:r w:rsidRPr="00422796">
          <w:rPr>
            <w:highlight w:val="yellow"/>
          </w:rPr>
          <w:t>confirmed</w:t>
        </w:r>
        <w:r w:rsidRPr="00952318">
          <w:rPr>
            <w:highlight w:val="yellow"/>
          </w:rPr>
          <w:t>, retry on missing confirmation.</w:t>
        </w:r>
      </w:ins>
    </w:p>
    <w:bookmarkEnd w:id="4601"/>
    <w:p w14:paraId="3F978879" w14:textId="77777777" w:rsidR="001B2133" w:rsidRPr="00952318" w:rsidRDefault="001B2133" w:rsidP="001B2133">
      <w:pPr>
        <w:pStyle w:val="PARAGRAPH"/>
        <w:rPr>
          <w:ins w:id="4603" w:author="John Cowburn" w:date="2021-02-03T16:51:00Z"/>
          <w:highlight w:val="yellow"/>
        </w:rPr>
      </w:pPr>
      <w:ins w:id="4604" w:author="John Cowburn" w:date="2021-02-03T16:51:00Z">
        <w:r w:rsidRPr="00952318">
          <w:rPr>
            <w:highlight w:val="yellow"/>
          </w:rPr>
          <w:t>The time sequence of the service primitives corresponds to:</w:t>
        </w:r>
      </w:ins>
    </w:p>
    <w:p w14:paraId="335B7362" w14:textId="4487F023" w:rsidR="001B2133" w:rsidRPr="00952318" w:rsidRDefault="001B2133" w:rsidP="00422796">
      <w:pPr>
        <w:pStyle w:val="ListBullet"/>
        <w:rPr>
          <w:ins w:id="4605" w:author="John Cowburn" w:date="2021-02-03T16:51:00Z"/>
          <w:highlight w:val="yellow"/>
        </w:rPr>
      </w:pPr>
      <w:ins w:id="4606" w:author="John Cowburn" w:date="2021-02-03T16:51:00Z">
        <w:r w:rsidRPr="00952318">
          <w:rPr>
            <w:highlight w:val="yellow"/>
          </w:rPr>
          <w:t xml:space="preserve">in the case </w:t>
        </w:r>
        <w:r>
          <w:rPr>
            <w:highlight w:val="yellow"/>
          </w:rPr>
          <w:t>1</w:t>
        </w:r>
        <w:r w:rsidRPr="00952318">
          <w:rPr>
            <w:highlight w:val="yellow"/>
          </w:rPr>
          <w:t xml:space="preserve">)  </w:t>
        </w:r>
      </w:ins>
      <w:ins w:id="4607" w:author="John Cowburn" w:date="2021-02-03T17:59:00Z">
        <w:r w:rsidR="00000252">
          <w:rPr>
            <w:highlight w:val="yellow"/>
          </w:rPr>
          <w:fldChar w:fldCharType="begin"/>
        </w:r>
        <w:r w:rsidR="00000252">
          <w:rPr>
            <w:highlight w:val="yellow"/>
          </w:rPr>
          <w:instrText xml:space="preserve"> REF _Ref173922013 \h </w:instrText>
        </w:r>
      </w:ins>
      <w:r w:rsidR="00422796">
        <w:rPr>
          <w:highlight w:val="yellow"/>
        </w:rPr>
        <w:instrText xml:space="preserve"> \* MERGEFORMAT </w:instrText>
      </w:r>
      <w:r w:rsidR="00000252">
        <w:rPr>
          <w:highlight w:val="yellow"/>
        </w:rPr>
      </w:r>
      <w:r w:rsidR="00000252">
        <w:rPr>
          <w:highlight w:val="yellow"/>
        </w:rPr>
        <w:fldChar w:fldCharType="separate"/>
      </w:r>
      <w:r w:rsidR="00DC4BE9" w:rsidRPr="00347160">
        <w:t xml:space="preserve">Figure </w:t>
      </w:r>
      <w:r w:rsidR="00DC4BE9">
        <w:rPr>
          <w:noProof/>
        </w:rPr>
        <w:t>35</w:t>
      </w:r>
      <w:ins w:id="4608" w:author="John Cowburn" w:date="2021-02-03T17:59:00Z">
        <w:r w:rsidR="00000252">
          <w:rPr>
            <w:highlight w:val="yellow"/>
          </w:rPr>
          <w:fldChar w:fldCharType="end"/>
        </w:r>
      </w:ins>
      <w:ins w:id="4609" w:author="John Cowburn" w:date="2021-02-03T16:51:00Z">
        <w:r>
          <w:rPr>
            <w:highlight w:val="yellow"/>
          </w:rPr>
          <w:t xml:space="preserve"> </w:t>
        </w:r>
        <w:r w:rsidRPr="00952318">
          <w:rPr>
            <w:highlight w:val="yellow"/>
          </w:rPr>
          <w:t>item d);</w:t>
        </w:r>
      </w:ins>
    </w:p>
    <w:p w14:paraId="56663FE1" w14:textId="56B7C58C" w:rsidR="001B2133" w:rsidRPr="00952318" w:rsidRDefault="001B2133" w:rsidP="00422796">
      <w:pPr>
        <w:pStyle w:val="ListBullet"/>
        <w:rPr>
          <w:ins w:id="4610" w:author="John Cowburn" w:date="2021-02-03T16:51:00Z"/>
          <w:highlight w:val="yellow"/>
        </w:rPr>
      </w:pPr>
      <w:ins w:id="4611" w:author="John Cowburn" w:date="2021-02-03T16:51:00Z">
        <w:r w:rsidRPr="00952318">
          <w:rPr>
            <w:highlight w:val="yellow"/>
          </w:rPr>
          <w:t xml:space="preserve">in the case </w:t>
        </w:r>
        <w:r>
          <w:rPr>
            <w:highlight w:val="yellow"/>
          </w:rPr>
          <w:t>2</w:t>
        </w:r>
        <w:r w:rsidRPr="00952318">
          <w:rPr>
            <w:highlight w:val="yellow"/>
          </w:rPr>
          <w:t xml:space="preserve">)  </w:t>
        </w:r>
      </w:ins>
      <w:ins w:id="4612" w:author="John Cowburn" w:date="2021-02-03T18:00:00Z">
        <w:r w:rsidR="00000252">
          <w:rPr>
            <w:highlight w:val="yellow"/>
          </w:rPr>
          <w:fldChar w:fldCharType="begin"/>
        </w:r>
        <w:r w:rsidR="00000252">
          <w:rPr>
            <w:highlight w:val="yellow"/>
          </w:rPr>
          <w:instrText xml:space="preserve"> REF _Ref173922013 \h </w:instrText>
        </w:r>
      </w:ins>
      <w:r w:rsidR="00422796">
        <w:rPr>
          <w:highlight w:val="yellow"/>
        </w:rPr>
        <w:instrText xml:space="preserve"> \* MERGEFORMAT </w:instrText>
      </w:r>
      <w:r w:rsidR="00000252">
        <w:rPr>
          <w:highlight w:val="yellow"/>
        </w:rPr>
      </w:r>
      <w:r w:rsidR="00000252">
        <w:rPr>
          <w:highlight w:val="yellow"/>
        </w:rPr>
        <w:fldChar w:fldCharType="separate"/>
      </w:r>
      <w:r w:rsidR="00DC4BE9" w:rsidRPr="00347160">
        <w:t xml:space="preserve">Figure </w:t>
      </w:r>
      <w:r w:rsidR="00DC4BE9">
        <w:rPr>
          <w:noProof/>
        </w:rPr>
        <w:t>35</w:t>
      </w:r>
      <w:ins w:id="4613" w:author="John Cowburn" w:date="2021-02-03T18:00:00Z">
        <w:r w:rsidR="00000252">
          <w:rPr>
            <w:highlight w:val="yellow"/>
          </w:rPr>
          <w:fldChar w:fldCharType="end"/>
        </w:r>
      </w:ins>
      <w:ins w:id="4614" w:author="John Cowburn" w:date="2021-02-03T16:51:00Z">
        <w:r>
          <w:rPr>
            <w:highlight w:val="yellow"/>
          </w:rPr>
          <w:t xml:space="preserve"> </w:t>
        </w:r>
        <w:r w:rsidRPr="00952318">
          <w:rPr>
            <w:highlight w:val="yellow"/>
          </w:rPr>
          <w:t xml:space="preserve">item b); </w:t>
        </w:r>
      </w:ins>
    </w:p>
    <w:p w14:paraId="2BAD8D4E" w14:textId="02C5F292" w:rsidR="001B2133" w:rsidRPr="00952318" w:rsidRDefault="001B2133" w:rsidP="00422796">
      <w:pPr>
        <w:pStyle w:val="ListBullet"/>
        <w:rPr>
          <w:ins w:id="4615" w:author="John Cowburn" w:date="2021-02-03T16:51:00Z"/>
          <w:highlight w:val="yellow"/>
        </w:rPr>
      </w:pPr>
      <w:ins w:id="4616" w:author="John Cowburn" w:date="2021-02-03T16:51:00Z">
        <w:r w:rsidRPr="00952318">
          <w:rPr>
            <w:highlight w:val="yellow"/>
          </w:rPr>
          <w:t xml:space="preserve">in the case </w:t>
        </w:r>
        <w:r>
          <w:rPr>
            <w:highlight w:val="yellow"/>
          </w:rPr>
          <w:t>3</w:t>
        </w:r>
        <w:r w:rsidRPr="00952318">
          <w:rPr>
            <w:highlight w:val="yellow"/>
          </w:rPr>
          <w:t xml:space="preserve">)  </w:t>
        </w:r>
      </w:ins>
      <w:ins w:id="4617" w:author="John Cowburn" w:date="2021-02-03T18:00:00Z">
        <w:r w:rsidR="00000252">
          <w:rPr>
            <w:highlight w:val="yellow"/>
          </w:rPr>
          <w:fldChar w:fldCharType="begin"/>
        </w:r>
        <w:r w:rsidR="00000252">
          <w:rPr>
            <w:highlight w:val="yellow"/>
          </w:rPr>
          <w:instrText xml:space="preserve"> REF _Ref173922013 \h </w:instrText>
        </w:r>
      </w:ins>
      <w:r w:rsidR="00000252">
        <w:rPr>
          <w:highlight w:val="yellow"/>
        </w:rPr>
      </w:r>
      <w:r w:rsidR="00000252">
        <w:rPr>
          <w:highlight w:val="yellow"/>
        </w:rPr>
        <w:fldChar w:fldCharType="separate"/>
      </w:r>
      <w:r w:rsidR="00DC4BE9" w:rsidRPr="00347160">
        <w:t xml:space="preserve">Figure </w:t>
      </w:r>
      <w:r w:rsidR="00DC4BE9">
        <w:rPr>
          <w:noProof/>
        </w:rPr>
        <w:t>35</w:t>
      </w:r>
      <w:ins w:id="4618" w:author="John Cowburn" w:date="2021-02-03T18:00:00Z">
        <w:r w:rsidR="00000252">
          <w:rPr>
            <w:highlight w:val="yellow"/>
          </w:rPr>
          <w:fldChar w:fldCharType="end"/>
        </w:r>
      </w:ins>
      <w:ins w:id="4619" w:author="John Cowburn" w:date="2021-02-03T16:51:00Z">
        <w:r>
          <w:rPr>
            <w:highlight w:val="yellow"/>
          </w:rPr>
          <w:t xml:space="preserve"> </w:t>
        </w:r>
        <w:r w:rsidRPr="00952318">
          <w:rPr>
            <w:highlight w:val="yellow"/>
          </w:rPr>
          <w:t>item a).</w:t>
        </w:r>
      </w:ins>
    </w:p>
    <w:p w14:paraId="3C12B8C3" w14:textId="77777777" w:rsidR="001B2133" w:rsidRPr="00952318" w:rsidRDefault="001B2133" w:rsidP="001B2133">
      <w:pPr>
        <w:pStyle w:val="ListBullet"/>
        <w:numPr>
          <w:ilvl w:val="0"/>
          <w:numId w:val="0"/>
        </w:numPr>
        <w:ind w:left="360"/>
        <w:rPr>
          <w:ins w:id="4620" w:author="John Cowburn" w:date="2021-02-03T16:51:00Z"/>
          <w:highlight w:val="yellow"/>
        </w:rPr>
      </w:pPr>
    </w:p>
    <w:p w14:paraId="3546D8FF" w14:textId="79302EF1" w:rsidR="001B2133" w:rsidRPr="00FA0D50" w:rsidRDefault="001B2133" w:rsidP="001B2133">
      <w:pPr>
        <w:pStyle w:val="ListBullet"/>
        <w:numPr>
          <w:ilvl w:val="0"/>
          <w:numId w:val="0"/>
        </w:numPr>
        <w:rPr>
          <w:ins w:id="4621" w:author="John Cowburn" w:date="2021-02-03T16:51:00Z"/>
        </w:rPr>
      </w:pPr>
      <w:ins w:id="4622" w:author="John Cowburn" w:date="2021-02-03T16:51:00Z">
        <w:r w:rsidRPr="00952318">
          <w:rPr>
            <w:highlight w:val="yellow"/>
          </w:rPr>
          <w:t xml:space="preserve">The protocol of the DataNotification service is described in </w:t>
        </w:r>
      </w:ins>
      <w:ins w:id="4623" w:author="John Cowburn" w:date="2021-02-03T18:02:00Z">
        <w:r w:rsidR="00000252">
          <w:rPr>
            <w:highlight w:val="yellow"/>
          </w:rPr>
          <w:fldChar w:fldCharType="begin"/>
        </w:r>
        <w:r w:rsidR="00000252">
          <w:rPr>
            <w:highlight w:val="yellow"/>
          </w:rPr>
          <w:instrText xml:space="preserve"> REF _Ref372910901 \r \h </w:instrText>
        </w:r>
      </w:ins>
      <w:r w:rsidR="00000252">
        <w:rPr>
          <w:highlight w:val="yellow"/>
        </w:rPr>
      </w:r>
      <w:r w:rsidR="00000252">
        <w:rPr>
          <w:highlight w:val="yellow"/>
        </w:rPr>
        <w:fldChar w:fldCharType="separate"/>
      </w:r>
      <w:r w:rsidR="00DC4BE9">
        <w:rPr>
          <w:highlight w:val="yellow"/>
        </w:rPr>
        <w:t>6.10</w:t>
      </w:r>
      <w:ins w:id="4624" w:author="John Cowburn" w:date="2021-02-03T18:02:00Z">
        <w:r w:rsidR="00000252">
          <w:rPr>
            <w:highlight w:val="yellow"/>
          </w:rPr>
          <w:fldChar w:fldCharType="end"/>
        </w:r>
      </w:ins>
      <w:ins w:id="4625" w:author="John Cowburn" w:date="2021-02-03T16:51:00Z">
        <w:r>
          <w:t>.</w:t>
        </w:r>
      </w:ins>
    </w:p>
    <w:p w14:paraId="1E79891D" w14:textId="77777777" w:rsidR="001B2133" w:rsidRPr="001B2133" w:rsidRDefault="001B2133" w:rsidP="001B2133">
      <w:pPr>
        <w:pStyle w:val="PARAGRAPH"/>
        <w:rPr>
          <w:lang w:eastAsia="en-US"/>
        </w:rPr>
      </w:pPr>
    </w:p>
    <w:p w14:paraId="09681B51" w14:textId="77777777" w:rsidR="00162259" w:rsidRPr="009A4938" w:rsidRDefault="00162259" w:rsidP="00BC4CC6">
      <w:pPr>
        <w:pStyle w:val="Heading3"/>
      </w:pPr>
      <w:bookmarkStart w:id="4626" w:name="_Ref245348862"/>
      <w:bookmarkStart w:id="4627" w:name="_Ref245355048"/>
      <w:bookmarkStart w:id="4628" w:name="_Toc246860946"/>
      <w:bookmarkStart w:id="4629" w:name="_Toc246863023"/>
      <w:bookmarkStart w:id="4630" w:name="_Toc247390689"/>
      <w:bookmarkStart w:id="4631" w:name="_Toc249289545"/>
      <w:bookmarkStart w:id="4632" w:name="_Toc277948354"/>
      <w:bookmarkStart w:id="4633" w:name="_Toc279392062"/>
      <w:bookmarkStart w:id="4634" w:name="_Toc279397005"/>
      <w:bookmarkStart w:id="4635" w:name="_Toc299013364"/>
      <w:bookmarkStart w:id="4636" w:name="_Toc315426444"/>
      <w:bookmarkStart w:id="4637" w:name="_Toc406524233"/>
      <w:bookmarkStart w:id="4638" w:name="_Toc437856582"/>
      <w:bookmarkStart w:id="4639" w:name="_Toc97127270"/>
      <w:bookmarkStart w:id="4640" w:name="_Toc239692814"/>
      <w:bookmarkStart w:id="4641" w:name="_Ref240716194"/>
      <w:r w:rsidRPr="009A4938">
        <w:t>Protocol for the GET service</w:t>
      </w:r>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r w:rsidRPr="009A4938">
        <w:fldChar w:fldCharType="begin"/>
      </w:r>
      <w:r w:rsidRPr="009A4938">
        <w:instrText xml:space="preserve"> XE "GET service" </w:instrText>
      </w:r>
      <w:r w:rsidRPr="009A4938">
        <w:fldChar w:fldCharType="end"/>
      </w:r>
    </w:p>
    <w:p w14:paraId="79EC9D95" w14:textId="77777777" w:rsidR="00162259" w:rsidRPr="009A4938" w:rsidRDefault="00162259" w:rsidP="00162259">
      <w:pPr>
        <w:pStyle w:val="PARAGRAPH"/>
      </w:pPr>
      <w:r w:rsidRPr="009A4938">
        <w:t>When the client AP desires to read the value of one or more COSEM interface object attributes, it uses the GET service.</w:t>
      </w:r>
    </w:p>
    <w:p w14:paraId="05664EF3" w14:textId="77777777" w:rsidR="00162259" w:rsidRPr="009A4938" w:rsidRDefault="00162259" w:rsidP="00162259">
      <w:pPr>
        <w:pStyle w:val="PARAGRAPH"/>
      </w:pPr>
      <w:r w:rsidRPr="009A4938">
        <w:t xml:space="preserve">As explained in </w:t>
      </w:r>
      <w:r w:rsidRPr="009A4938">
        <w:fldChar w:fldCharType="begin" w:fldLock="1"/>
      </w:r>
      <w:r w:rsidRPr="009A4938">
        <w:instrText xml:space="preserve"> REF _Ref245367372 \r \h  \* MERGEFORMAT </w:instrText>
      </w:r>
      <w:r w:rsidRPr="009A4938">
        <w:fldChar w:fldCharType="separate"/>
      </w:r>
      <w:r w:rsidR="00811F07" w:rsidRPr="009A4938">
        <w:t>6.6</w:t>
      </w:r>
      <w:r w:rsidRPr="009A4938">
        <w:fldChar w:fldCharType="end"/>
      </w:r>
      <w:r w:rsidRPr="009A4938">
        <w:t>, the encoded form of the request shall always fit in a single APDU.</w:t>
      </w:r>
    </w:p>
    <w:p w14:paraId="40EF7075" w14:textId="77777777" w:rsidR="00162259" w:rsidRPr="00347160" w:rsidRDefault="004751B6" w:rsidP="00162259">
      <w:pPr>
        <w:pStyle w:val="PARAGRAPH"/>
      </w:pPr>
      <w:r w:rsidRPr="009A4938">
        <w:t xml:space="preserve">On the other hand, the result may be too long to fit in a single APDU. In this case, either the service-specific or the general block transfer mechanism may be used. It is negotiated via bit 2 or </w:t>
      </w:r>
      <w:r w:rsidR="00313E2B" w:rsidRPr="009A4938">
        <w:t>bit 11 of the conformance block;</w:t>
      </w:r>
      <w:r w:rsidRPr="009A4938">
        <w:t xml:space="preserve"> </w:t>
      </w:r>
      <w:r w:rsidR="00162259" w:rsidRPr="009A4938">
        <w:t xml:space="preserve">see </w:t>
      </w:r>
      <w:r w:rsidR="00162259" w:rsidRPr="009A4938">
        <w:fldChar w:fldCharType="begin" w:fldLock="1"/>
      </w:r>
      <w:r w:rsidR="00162259" w:rsidRPr="009A4938">
        <w:instrText xml:space="preserve"> REF _Ref174724942 \r \h  \* MERGEFORMAT </w:instrText>
      </w:r>
      <w:r w:rsidR="00162259" w:rsidRPr="009A4938">
        <w:fldChar w:fldCharType="separate"/>
      </w:r>
      <w:r w:rsidR="00811F07" w:rsidRPr="009A4938">
        <w:t>7.3.1</w:t>
      </w:r>
      <w:r w:rsidR="00162259" w:rsidRPr="009A4938">
        <w:fldChar w:fldCharType="end"/>
      </w:r>
      <w:r w:rsidR="00162259" w:rsidRPr="009A4938">
        <w:t>.</w:t>
      </w:r>
    </w:p>
    <w:p w14:paraId="3CBA0A7A" w14:textId="0E2B32F0" w:rsidR="00162259" w:rsidRPr="00347160" w:rsidRDefault="00162259" w:rsidP="008C6750">
      <w:pPr>
        <w:pStyle w:val="NOTE"/>
      </w:pPr>
      <w:r w:rsidRPr="00347160">
        <w:t>NOTE</w:t>
      </w:r>
      <w:r w:rsidR="008C6750">
        <w:t> </w:t>
      </w:r>
      <w:r w:rsidR="00F50330" w:rsidRPr="00F50330">
        <w:t xml:space="preserve">In some </w:t>
      </w:r>
      <w:del w:id="4642" w:author="John Cowburn" w:date="2021-04-16T14:00:00Z">
        <w:r w:rsidR="00F50330" w:rsidRPr="00F50330" w:rsidDel="00635BE8">
          <w:delText>DLMS</w:delText>
        </w:r>
      </w:del>
      <w:ins w:id="4643" w:author="John Cowburn" w:date="2021-04-16T14:00:00Z">
        <w:r w:rsidR="00635BE8">
          <w:t>DLMS®</w:t>
        </w:r>
      </w:ins>
      <w:r w:rsidR="00F50330" w:rsidRPr="00F50330">
        <w:t>/COSEM communication profiles segmentation is available to transfer long APDUs.</w:t>
      </w:r>
    </w:p>
    <w:p w14:paraId="4830B938" w14:textId="77777777" w:rsidR="00162259" w:rsidRPr="00347160" w:rsidRDefault="00162259" w:rsidP="008C6750">
      <w:pPr>
        <w:pStyle w:val="PARAGRAPH"/>
      </w:pPr>
      <w:r w:rsidRPr="00347160">
        <w:t xml:space="preserve">The GET service primitive types and the corresponding APDUs are shown in </w:t>
      </w:r>
      <w:r w:rsidRPr="00347160">
        <w:fldChar w:fldCharType="begin" w:fldLock="1"/>
      </w:r>
      <w:r w:rsidRPr="00347160">
        <w:instrText xml:space="preserve"> REF _Ref245368282 \h  \* MERGEFORMAT </w:instrText>
      </w:r>
      <w:r w:rsidRPr="00347160">
        <w:fldChar w:fldCharType="separate"/>
      </w:r>
      <w:r w:rsidR="00811F07" w:rsidRPr="00347160">
        <w:t xml:space="preserve">Table </w:t>
      </w:r>
      <w:r w:rsidR="00811F07">
        <w:t>68</w:t>
      </w:r>
      <w:r w:rsidRPr="00347160">
        <w:fldChar w:fldCharType="end"/>
      </w:r>
      <w:r w:rsidRPr="00347160">
        <w:t>.</w:t>
      </w:r>
    </w:p>
    <w:p w14:paraId="103E7D74" w14:textId="096F5448" w:rsidR="00162259" w:rsidRPr="00347160" w:rsidRDefault="00162259" w:rsidP="00792F75">
      <w:pPr>
        <w:pStyle w:val="TABLE-title"/>
      </w:pPr>
      <w:bookmarkStart w:id="4644" w:name="_Ref245368282"/>
      <w:bookmarkStart w:id="4645" w:name="_Ref245368259"/>
      <w:bookmarkStart w:id="4646" w:name="_Toc246861053"/>
      <w:bookmarkStart w:id="4647" w:name="_Toc249289840"/>
      <w:bookmarkStart w:id="4648" w:name="_Toc277948667"/>
      <w:bookmarkStart w:id="4649" w:name="_Toc279392143"/>
      <w:bookmarkStart w:id="4650" w:name="_Toc279397421"/>
      <w:bookmarkStart w:id="4651" w:name="_Toc315426562"/>
      <w:bookmarkStart w:id="4652" w:name="_Toc355266116"/>
      <w:bookmarkStart w:id="4653" w:name="_Toc406428496"/>
      <w:bookmarkStart w:id="4654" w:name="_Toc437856799"/>
      <w:bookmarkStart w:id="4655" w:name="_Toc97127510"/>
      <w:r w:rsidRPr="00347160">
        <w:t xml:space="preserve">Table </w:t>
      </w:r>
      <w:fldSimple w:instr=" SEQ Table \* ARABIC ">
        <w:r w:rsidR="00DC4BE9">
          <w:rPr>
            <w:noProof/>
          </w:rPr>
          <w:t>68</w:t>
        </w:r>
      </w:fldSimple>
      <w:bookmarkEnd w:id="4644"/>
      <w:r w:rsidRPr="00347160">
        <w:t xml:space="preserve"> – GET service</w:t>
      </w:r>
      <w:bookmarkEnd w:id="4645"/>
      <w:r w:rsidRPr="00347160">
        <w:t xml:space="preserve"> types and APDUs</w:t>
      </w:r>
      <w:bookmarkEnd w:id="4646"/>
      <w:bookmarkEnd w:id="4647"/>
      <w:bookmarkEnd w:id="4648"/>
      <w:bookmarkEnd w:id="4649"/>
      <w:bookmarkEnd w:id="4650"/>
      <w:bookmarkEnd w:id="4651"/>
      <w:bookmarkEnd w:id="4652"/>
      <w:bookmarkEnd w:id="4653"/>
      <w:bookmarkEnd w:id="4654"/>
      <w:bookmarkEnd w:id="4655"/>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1"/>
        <w:gridCol w:w="2834"/>
        <w:gridCol w:w="2834"/>
        <w:gridCol w:w="1701"/>
      </w:tblGrid>
      <w:tr w:rsidR="00162259" w:rsidRPr="00347160" w14:paraId="3B6EE9B3" w14:textId="77777777" w:rsidTr="00077BDE">
        <w:trPr>
          <w:cantSplit/>
          <w:tblHeader/>
          <w:jc w:val="center"/>
        </w:trPr>
        <w:tc>
          <w:tcPr>
            <w:tcW w:w="1701" w:type="dxa"/>
            <w:vAlign w:val="center"/>
          </w:tcPr>
          <w:p w14:paraId="485F7207" w14:textId="77777777" w:rsidR="00162259" w:rsidRPr="00347160" w:rsidRDefault="00162259" w:rsidP="00521E1B">
            <w:pPr>
              <w:pStyle w:val="TABLE-col-heading"/>
            </w:pPr>
            <w:r w:rsidRPr="00347160">
              <w:t xml:space="preserve">GET .req / .ind </w:t>
            </w:r>
          </w:p>
        </w:tc>
        <w:tc>
          <w:tcPr>
            <w:tcW w:w="2835" w:type="dxa"/>
            <w:vAlign w:val="center"/>
          </w:tcPr>
          <w:p w14:paraId="10A65ACD" w14:textId="77777777" w:rsidR="00162259" w:rsidRPr="00347160" w:rsidRDefault="00162259" w:rsidP="00521E1B">
            <w:pPr>
              <w:pStyle w:val="TABLE-col-heading"/>
            </w:pPr>
            <w:r w:rsidRPr="00347160">
              <w:t>Request APDU</w:t>
            </w:r>
          </w:p>
        </w:tc>
        <w:tc>
          <w:tcPr>
            <w:tcW w:w="2835" w:type="dxa"/>
            <w:vAlign w:val="center"/>
          </w:tcPr>
          <w:p w14:paraId="58F61F4C" w14:textId="77777777" w:rsidR="00162259" w:rsidRPr="00347160" w:rsidRDefault="00162259" w:rsidP="00521E1B">
            <w:pPr>
              <w:pStyle w:val="TABLE-col-heading"/>
            </w:pPr>
            <w:r w:rsidRPr="00347160">
              <w:t>Response APDU</w:t>
            </w:r>
          </w:p>
        </w:tc>
        <w:tc>
          <w:tcPr>
            <w:tcW w:w="1701" w:type="dxa"/>
            <w:vAlign w:val="center"/>
          </w:tcPr>
          <w:p w14:paraId="751B829E" w14:textId="77777777" w:rsidR="00162259" w:rsidRPr="00347160" w:rsidRDefault="00162259" w:rsidP="00521E1B">
            <w:pPr>
              <w:pStyle w:val="TABLE-col-heading"/>
            </w:pPr>
            <w:r w:rsidRPr="00347160">
              <w:t>GET .res / .cnf</w:t>
            </w:r>
          </w:p>
        </w:tc>
      </w:tr>
      <w:tr w:rsidR="00162259" w:rsidRPr="00347160" w14:paraId="4B999F53" w14:textId="77777777" w:rsidTr="00077BDE">
        <w:trPr>
          <w:cantSplit/>
          <w:jc w:val="center"/>
        </w:trPr>
        <w:tc>
          <w:tcPr>
            <w:tcW w:w="1701" w:type="dxa"/>
            <w:vMerge w:val="restart"/>
            <w:vAlign w:val="center"/>
          </w:tcPr>
          <w:p w14:paraId="29084D13" w14:textId="77777777" w:rsidR="00162259" w:rsidRPr="00347160" w:rsidRDefault="00162259" w:rsidP="00521E1B">
            <w:pPr>
              <w:pStyle w:val="TABLE-cell"/>
              <w:keepNext/>
            </w:pPr>
            <w:r w:rsidRPr="00347160">
              <w:t>NORMAL</w:t>
            </w:r>
            <w:r w:rsidRPr="00347160">
              <w:fldChar w:fldCharType="begin"/>
            </w:r>
            <w:r w:rsidRPr="00347160">
              <w:instrText xml:space="preserve"> XE "GET-REQUEST-NORMAL" </w:instrText>
            </w:r>
            <w:r w:rsidRPr="00347160">
              <w:fldChar w:fldCharType="end"/>
            </w:r>
          </w:p>
        </w:tc>
        <w:tc>
          <w:tcPr>
            <w:tcW w:w="2835" w:type="dxa"/>
            <w:vMerge w:val="restart"/>
            <w:vAlign w:val="center"/>
          </w:tcPr>
          <w:p w14:paraId="3E818B99" w14:textId="77777777" w:rsidR="00162259" w:rsidRPr="00347160" w:rsidRDefault="00162259" w:rsidP="00521E1B">
            <w:pPr>
              <w:pStyle w:val="TABLE-cell"/>
              <w:keepNext/>
            </w:pPr>
            <w:r w:rsidRPr="00347160">
              <w:t>Get-Request-Normal</w:t>
            </w:r>
            <w:r w:rsidRPr="00347160">
              <w:fldChar w:fldCharType="begin"/>
            </w:r>
            <w:r w:rsidRPr="00347160">
              <w:instrText xml:space="preserve"> XE "Get-Request-Normal" </w:instrText>
            </w:r>
            <w:r w:rsidRPr="00347160">
              <w:fldChar w:fldCharType="end"/>
            </w:r>
          </w:p>
        </w:tc>
        <w:tc>
          <w:tcPr>
            <w:tcW w:w="2835" w:type="dxa"/>
            <w:vAlign w:val="center"/>
          </w:tcPr>
          <w:p w14:paraId="0AD5412E" w14:textId="77777777" w:rsidR="00162259" w:rsidRPr="00347160" w:rsidRDefault="00162259" w:rsidP="00521E1B">
            <w:pPr>
              <w:pStyle w:val="TABLE-cell"/>
              <w:keepNext/>
            </w:pPr>
            <w:r w:rsidRPr="00347160">
              <w:t>Get-Response-Normal</w:t>
            </w:r>
            <w:r w:rsidRPr="00347160">
              <w:fldChar w:fldCharType="begin"/>
            </w:r>
            <w:r w:rsidRPr="00347160">
              <w:instrText xml:space="preserve"> XE "Get-Response-Normal" </w:instrText>
            </w:r>
            <w:r w:rsidRPr="00347160">
              <w:fldChar w:fldCharType="end"/>
            </w:r>
          </w:p>
        </w:tc>
        <w:tc>
          <w:tcPr>
            <w:tcW w:w="1701" w:type="dxa"/>
            <w:vAlign w:val="center"/>
          </w:tcPr>
          <w:p w14:paraId="323237F6" w14:textId="77777777" w:rsidR="00162259" w:rsidRPr="00347160" w:rsidRDefault="00162259" w:rsidP="00521E1B">
            <w:pPr>
              <w:pStyle w:val="TABLE-cell"/>
              <w:keepNext/>
            </w:pPr>
            <w:r w:rsidRPr="00347160">
              <w:t>NORMAL</w:t>
            </w:r>
            <w:r w:rsidRPr="00347160">
              <w:fldChar w:fldCharType="begin"/>
            </w:r>
            <w:r w:rsidRPr="00347160">
              <w:instrText xml:space="preserve"> XE "GET-RESPONSE-NORMAL" </w:instrText>
            </w:r>
            <w:r w:rsidRPr="00347160">
              <w:fldChar w:fldCharType="end"/>
            </w:r>
          </w:p>
        </w:tc>
      </w:tr>
      <w:tr w:rsidR="00162259" w:rsidRPr="00347160" w14:paraId="09E0FFA7" w14:textId="77777777" w:rsidTr="00077BDE">
        <w:trPr>
          <w:cantSplit/>
          <w:jc w:val="center"/>
        </w:trPr>
        <w:tc>
          <w:tcPr>
            <w:tcW w:w="1701" w:type="dxa"/>
            <w:vMerge/>
            <w:vAlign w:val="center"/>
          </w:tcPr>
          <w:p w14:paraId="5F820D84" w14:textId="77777777" w:rsidR="00162259" w:rsidRPr="00347160" w:rsidRDefault="00162259" w:rsidP="00521E1B">
            <w:pPr>
              <w:pStyle w:val="TABLE-cell"/>
              <w:keepNext/>
            </w:pPr>
          </w:p>
        </w:tc>
        <w:tc>
          <w:tcPr>
            <w:tcW w:w="2835" w:type="dxa"/>
            <w:vMerge/>
            <w:vAlign w:val="center"/>
          </w:tcPr>
          <w:p w14:paraId="1B4D5D0B" w14:textId="77777777" w:rsidR="00162259" w:rsidRPr="00347160" w:rsidRDefault="00162259" w:rsidP="00521E1B">
            <w:pPr>
              <w:pStyle w:val="TABLE-cell"/>
              <w:keepNext/>
            </w:pPr>
          </w:p>
        </w:tc>
        <w:tc>
          <w:tcPr>
            <w:tcW w:w="2835" w:type="dxa"/>
            <w:vAlign w:val="center"/>
          </w:tcPr>
          <w:p w14:paraId="01F72B8B" w14:textId="77777777" w:rsidR="00162259" w:rsidRPr="00347160" w:rsidRDefault="00162259" w:rsidP="00521E1B">
            <w:pPr>
              <w:pStyle w:val="TABLE-cell"/>
              <w:keepNext/>
            </w:pPr>
            <w:r w:rsidRPr="00347160">
              <w:t>Get-Response-With-Datablock</w:t>
            </w:r>
            <w:r w:rsidRPr="00347160">
              <w:fldChar w:fldCharType="begin"/>
            </w:r>
            <w:r w:rsidRPr="00347160">
              <w:instrText xml:space="preserve"> XE "Get-Response-With-Datablock" </w:instrText>
            </w:r>
            <w:r w:rsidRPr="00347160">
              <w:fldChar w:fldCharType="end"/>
            </w:r>
            <w:r w:rsidRPr="00347160">
              <w:br/>
              <w:t>with Last-Block = FALSE</w:t>
            </w:r>
          </w:p>
        </w:tc>
        <w:tc>
          <w:tcPr>
            <w:tcW w:w="1701" w:type="dxa"/>
            <w:vAlign w:val="center"/>
          </w:tcPr>
          <w:p w14:paraId="024E1DFC" w14:textId="77777777" w:rsidR="00162259" w:rsidRPr="00347160" w:rsidRDefault="00162259" w:rsidP="00521E1B">
            <w:pPr>
              <w:pStyle w:val="TABLE-cell"/>
              <w:keepNext/>
            </w:pPr>
            <w:r w:rsidRPr="00347160">
              <w:t>ONE-BLOCK</w:t>
            </w:r>
            <w:r w:rsidRPr="00347160">
              <w:fldChar w:fldCharType="begin"/>
            </w:r>
            <w:r w:rsidRPr="00347160">
              <w:instrText xml:space="preserve"> XE "GET-RESPONSE-ONE-BLOCK" </w:instrText>
            </w:r>
            <w:r w:rsidRPr="00347160">
              <w:fldChar w:fldCharType="end"/>
            </w:r>
          </w:p>
        </w:tc>
      </w:tr>
      <w:tr w:rsidR="00162259" w:rsidRPr="00347160" w14:paraId="096E59E6" w14:textId="77777777" w:rsidTr="00077BDE">
        <w:trPr>
          <w:cantSplit/>
          <w:jc w:val="center"/>
        </w:trPr>
        <w:tc>
          <w:tcPr>
            <w:tcW w:w="1701" w:type="dxa"/>
            <w:vMerge w:val="restart"/>
            <w:vAlign w:val="center"/>
          </w:tcPr>
          <w:p w14:paraId="17BC6F80" w14:textId="77777777" w:rsidR="00162259" w:rsidRPr="00347160" w:rsidRDefault="00162259" w:rsidP="00521E1B">
            <w:pPr>
              <w:pStyle w:val="TABLE-cell"/>
              <w:keepNext/>
            </w:pPr>
            <w:r w:rsidRPr="00347160">
              <w:t>NEXT</w:t>
            </w:r>
            <w:r w:rsidRPr="00347160">
              <w:fldChar w:fldCharType="begin"/>
            </w:r>
            <w:r w:rsidRPr="00347160">
              <w:instrText xml:space="preserve"> XE "GET-REQUEST-NEXT" </w:instrText>
            </w:r>
            <w:r w:rsidRPr="00347160">
              <w:fldChar w:fldCharType="end"/>
            </w:r>
          </w:p>
        </w:tc>
        <w:tc>
          <w:tcPr>
            <w:tcW w:w="2835" w:type="dxa"/>
            <w:vMerge w:val="restart"/>
            <w:vAlign w:val="center"/>
          </w:tcPr>
          <w:p w14:paraId="330E3871" w14:textId="77777777" w:rsidR="00162259" w:rsidRPr="00347160" w:rsidRDefault="00162259" w:rsidP="00521E1B">
            <w:pPr>
              <w:pStyle w:val="TABLE-cell"/>
              <w:keepNext/>
            </w:pPr>
            <w:r w:rsidRPr="00347160">
              <w:t>Get-Request-Next</w:t>
            </w:r>
            <w:r w:rsidRPr="00347160">
              <w:fldChar w:fldCharType="begin"/>
            </w:r>
            <w:r w:rsidRPr="00347160">
              <w:instrText xml:space="preserve"> XE "Get-Request-Next" </w:instrText>
            </w:r>
            <w:r w:rsidRPr="00347160">
              <w:fldChar w:fldCharType="end"/>
            </w:r>
          </w:p>
        </w:tc>
        <w:tc>
          <w:tcPr>
            <w:tcW w:w="2835" w:type="dxa"/>
            <w:vAlign w:val="center"/>
          </w:tcPr>
          <w:p w14:paraId="43981E83" w14:textId="77777777" w:rsidR="00162259" w:rsidRPr="00347160" w:rsidRDefault="00162259" w:rsidP="00521E1B">
            <w:pPr>
              <w:pStyle w:val="TABLE-cell"/>
              <w:keepNext/>
            </w:pPr>
            <w:r w:rsidRPr="00347160">
              <w:t>Get-Response-With-Datablock</w:t>
            </w:r>
            <w:r w:rsidRPr="00347160">
              <w:br/>
              <w:t>with Last-Block = FALSE</w:t>
            </w:r>
          </w:p>
        </w:tc>
        <w:tc>
          <w:tcPr>
            <w:tcW w:w="1701" w:type="dxa"/>
            <w:vAlign w:val="center"/>
          </w:tcPr>
          <w:p w14:paraId="3DD75896" w14:textId="77777777" w:rsidR="00162259" w:rsidRPr="00347160" w:rsidRDefault="00162259" w:rsidP="00521E1B">
            <w:pPr>
              <w:pStyle w:val="TABLE-cell"/>
              <w:keepNext/>
            </w:pPr>
            <w:r w:rsidRPr="00347160">
              <w:t>ONE-BLOCK</w:t>
            </w:r>
          </w:p>
        </w:tc>
      </w:tr>
      <w:tr w:rsidR="00162259" w:rsidRPr="00347160" w14:paraId="3F9A59C3" w14:textId="77777777" w:rsidTr="00077BDE">
        <w:trPr>
          <w:cantSplit/>
          <w:jc w:val="center"/>
        </w:trPr>
        <w:tc>
          <w:tcPr>
            <w:tcW w:w="1701" w:type="dxa"/>
            <w:vMerge/>
            <w:vAlign w:val="center"/>
          </w:tcPr>
          <w:p w14:paraId="697B7324" w14:textId="77777777" w:rsidR="00162259" w:rsidRPr="00347160" w:rsidRDefault="00162259" w:rsidP="00521E1B">
            <w:pPr>
              <w:pStyle w:val="TABLE-cell"/>
              <w:keepNext/>
            </w:pPr>
          </w:p>
        </w:tc>
        <w:tc>
          <w:tcPr>
            <w:tcW w:w="2835" w:type="dxa"/>
            <w:vMerge/>
            <w:vAlign w:val="center"/>
          </w:tcPr>
          <w:p w14:paraId="3FFD1AD3" w14:textId="77777777" w:rsidR="00162259" w:rsidRPr="00347160" w:rsidRDefault="00162259" w:rsidP="00521E1B">
            <w:pPr>
              <w:pStyle w:val="TABLE-cell"/>
              <w:keepNext/>
            </w:pPr>
          </w:p>
        </w:tc>
        <w:tc>
          <w:tcPr>
            <w:tcW w:w="2835" w:type="dxa"/>
            <w:vAlign w:val="center"/>
          </w:tcPr>
          <w:p w14:paraId="6BFAD5F5" w14:textId="77777777" w:rsidR="00162259" w:rsidRPr="00347160" w:rsidRDefault="00162259" w:rsidP="00521E1B">
            <w:pPr>
              <w:pStyle w:val="TABLE-cell"/>
              <w:keepNext/>
            </w:pPr>
            <w:r w:rsidRPr="00347160">
              <w:t>Get-Response-With-Datablock with Last-Block = TRUE</w:t>
            </w:r>
          </w:p>
        </w:tc>
        <w:tc>
          <w:tcPr>
            <w:tcW w:w="1701" w:type="dxa"/>
            <w:vAlign w:val="center"/>
          </w:tcPr>
          <w:p w14:paraId="10EF18E2" w14:textId="77777777" w:rsidR="00162259" w:rsidRPr="00347160" w:rsidRDefault="00162259" w:rsidP="00521E1B">
            <w:pPr>
              <w:pStyle w:val="TABLE-cell"/>
              <w:keepNext/>
            </w:pPr>
            <w:r w:rsidRPr="00347160">
              <w:t>LAST-BLOCK</w:t>
            </w:r>
            <w:r w:rsidRPr="00347160">
              <w:fldChar w:fldCharType="begin"/>
            </w:r>
            <w:r w:rsidRPr="00347160">
              <w:instrText xml:space="preserve"> XE "GET-RESPONSE-LAST-BLOCK" </w:instrText>
            </w:r>
            <w:r w:rsidRPr="00347160">
              <w:fldChar w:fldCharType="end"/>
            </w:r>
          </w:p>
        </w:tc>
      </w:tr>
      <w:tr w:rsidR="00162259" w:rsidRPr="00347160" w14:paraId="3A1B4DD1" w14:textId="77777777" w:rsidTr="00077BDE">
        <w:trPr>
          <w:cantSplit/>
          <w:jc w:val="center"/>
        </w:trPr>
        <w:tc>
          <w:tcPr>
            <w:tcW w:w="1701" w:type="dxa"/>
            <w:vMerge w:val="restart"/>
            <w:vAlign w:val="center"/>
          </w:tcPr>
          <w:p w14:paraId="1F726881" w14:textId="77777777" w:rsidR="00162259" w:rsidRPr="00347160" w:rsidRDefault="00162259" w:rsidP="00521E1B">
            <w:pPr>
              <w:pStyle w:val="TABLE-cell"/>
              <w:keepNext/>
            </w:pPr>
            <w:r w:rsidRPr="00347160">
              <w:t>WITH-LIST</w:t>
            </w:r>
            <w:r w:rsidRPr="00347160">
              <w:fldChar w:fldCharType="begin"/>
            </w:r>
            <w:r w:rsidRPr="00347160">
              <w:instrText xml:space="preserve"> XE "GET-REQUEST-WITH-LIST" </w:instrText>
            </w:r>
            <w:r w:rsidRPr="00347160">
              <w:fldChar w:fldCharType="end"/>
            </w:r>
          </w:p>
        </w:tc>
        <w:tc>
          <w:tcPr>
            <w:tcW w:w="2835" w:type="dxa"/>
            <w:vMerge w:val="restart"/>
            <w:vAlign w:val="center"/>
          </w:tcPr>
          <w:p w14:paraId="031FEE77" w14:textId="77777777" w:rsidR="00162259" w:rsidRPr="00347160" w:rsidRDefault="00162259" w:rsidP="00521E1B">
            <w:pPr>
              <w:pStyle w:val="TABLE-cell"/>
              <w:keepNext/>
            </w:pPr>
            <w:r w:rsidRPr="00347160">
              <w:t>Get-Request-With-List</w:t>
            </w:r>
            <w:r w:rsidRPr="00347160">
              <w:fldChar w:fldCharType="begin"/>
            </w:r>
            <w:r w:rsidRPr="00347160">
              <w:instrText xml:space="preserve"> XE "Get-Request-With-List" </w:instrText>
            </w:r>
            <w:r w:rsidRPr="00347160">
              <w:fldChar w:fldCharType="end"/>
            </w:r>
          </w:p>
        </w:tc>
        <w:tc>
          <w:tcPr>
            <w:tcW w:w="2835" w:type="dxa"/>
            <w:vAlign w:val="center"/>
          </w:tcPr>
          <w:p w14:paraId="7B0BF749" w14:textId="77777777" w:rsidR="00162259" w:rsidRPr="00347160" w:rsidRDefault="00162259" w:rsidP="00521E1B">
            <w:pPr>
              <w:pStyle w:val="TABLE-cell"/>
              <w:keepNext/>
            </w:pPr>
            <w:r w:rsidRPr="00347160">
              <w:t>Get-Response-With-List</w:t>
            </w:r>
            <w:r w:rsidRPr="00347160">
              <w:fldChar w:fldCharType="begin"/>
            </w:r>
            <w:r w:rsidRPr="00347160">
              <w:instrText xml:space="preserve"> XE "Get-Response-With-List" </w:instrText>
            </w:r>
            <w:r w:rsidRPr="00347160">
              <w:fldChar w:fldCharType="end"/>
            </w:r>
          </w:p>
        </w:tc>
        <w:tc>
          <w:tcPr>
            <w:tcW w:w="1701" w:type="dxa"/>
            <w:vAlign w:val="center"/>
          </w:tcPr>
          <w:p w14:paraId="151AA43C" w14:textId="77777777" w:rsidR="00162259" w:rsidRPr="00347160" w:rsidRDefault="00162259" w:rsidP="00521E1B">
            <w:pPr>
              <w:pStyle w:val="TABLE-cell"/>
              <w:keepNext/>
            </w:pPr>
            <w:r w:rsidRPr="00347160">
              <w:t>WITH-LIST</w:t>
            </w:r>
            <w:r w:rsidRPr="00347160">
              <w:fldChar w:fldCharType="begin"/>
            </w:r>
            <w:r w:rsidRPr="00347160">
              <w:instrText xml:space="preserve"> XE "GET-RESPONSE-WITH-LIST" </w:instrText>
            </w:r>
            <w:r w:rsidRPr="00347160">
              <w:fldChar w:fldCharType="end"/>
            </w:r>
          </w:p>
        </w:tc>
      </w:tr>
      <w:tr w:rsidR="00162259" w:rsidRPr="00347160" w14:paraId="48984A25" w14:textId="77777777" w:rsidTr="00077BDE">
        <w:trPr>
          <w:cantSplit/>
          <w:jc w:val="center"/>
        </w:trPr>
        <w:tc>
          <w:tcPr>
            <w:tcW w:w="1701" w:type="dxa"/>
            <w:vMerge/>
            <w:vAlign w:val="center"/>
          </w:tcPr>
          <w:p w14:paraId="4485115C" w14:textId="77777777" w:rsidR="00162259" w:rsidRPr="00347160" w:rsidRDefault="00162259" w:rsidP="00521E1B">
            <w:pPr>
              <w:pStyle w:val="TABLE-cell"/>
              <w:keepNext/>
            </w:pPr>
          </w:p>
        </w:tc>
        <w:tc>
          <w:tcPr>
            <w:tcW w:w="2835" w:type="dxa"/>
            <w:vMerge/>
            <w:vAlign w:val="center"/>
          </w:tcPr>
          <w:p w14:paraId="3FF7C65F" w14:textId="77777777" w:rsidR="00162259" w:rsidRPr="00347160" w:rsidRDefault="00162259" w:rsidP="00521E1B">
            <w:pPr>
              <w:pStyle w:val="TABLE-cell"/>
              <w:keepNext/>
            </w:pPr>
          </w:p>
        </w:tc>
        <w:tc>
          <w:tcPr>
            <w:tcW w:w="2835" w:type="dxa"/>
            <w:vAlign w:val="center"/>
          </w:tcPr>
          <w:p w14:paraId="1F81FD16" w14:textId="77777777" w:rsidR="00162259" w:rsidRPr="00347160" w:rsidRDefault="00162259" w:rsidP="00521E1B">
            <w:pPr>
              <w:pStyle w:val="TABLE-cell"/>
              <w:keepNext/>
            </w:pPr>
            <w:r w:rsidRPr="00347160">
              <w:t>Get-Response-With-Datablock with Last-Block = FALSE</w:t>
            </w:r>
          </w:p>
        </w:tc>
        <w:tc>
          <w:tcPr>
            <w:tcW w:w="1701" w:type="dxa"/>
            <w:vAlign w:val="center"/>
          </w:tcPr>
          <w:p w14:paraId="58D6EEE9" w14:textId="77777777" w:rsidR="00162259" w:rsidRPr="00347160" w:rsidRDefault="00162259" w:rsidP="00521E1B">
            <w:pPr>
              <w:pStyle w:val="TABLE-cell"/>
              <w:keepNext/>
            </w:pPr>
            <w:r w:rsidRPr="00347160">
              <w:t>ONE-BLOCK</w:t>
            </w:r>
          </w:p>
        </w:tc>
      </w:tr>
    </w:tbl>
    <w:p w14:paraId="15613DB1" w14:textId="77777777" w:rsidR="008C6750" w:rsidRDefault="008C6750" w:rsidP="008C6750">
      <w:pPr>
        <w:pStyle w:val="NOTE"/>
      </w:pPr>
    </w:p>
    <w:p w14:paraId="4E887762" w14:textId="77777777" w:rsidR="00162259" w:rsidRPr="00347160" w:rsidRDefault="00162259" w:rsidP="008C6750">
      <w:pPr>
        <w:pStyle w:val="PARAGRAPH"/>
      </w:pPr>
      <w:r w:rsidRPr="00347160">
        <w:fldChar w:fldCharType="begin" w:fldLock="1"/>
      </w:r>
      <w:r w:rsidRPr="00347160">
        <w:instrText xml:space="preserve"> REF _Ref245372295 \h  \* MERGEFORMAT </w:instrText>
      </w:r>
      <w:r w:rsidRPr="00347160">
        <w:fldChar w:fldCharType="separate"/>
      </w:r>
      <w:r w:rsidR="00811F07" w:rsidRPr="00347160">
        <w:t xml:space="preserve">Figure </w:t>
      </w:r>
      <w:r w:rsidR="00811F07">
        <w:t>43</w:t>
      </w:r>
      <w:r w:rsidRPr="00347160">
        <w:fldChar w:fldCharType="end"/>
      </w:r>
      <w:r w:rsidRPr="00347160">
        <w:t xml:space="preserve"> shows the MSC for a confirmed GET service in the case of success, without block transfer.</w:t>
      </w:r>
    </w:p>
    <w:p w14:paraId="6458BA66" w14:textId="77777777" w:rsidR="00162259" w:rsidRPr="00347160" w:rsidRDefault="00162259" w:rsidP="008C6750">
      <w:pPr>
        <w:pStyle w:val="FIGURE"/>
      </w:pPr>
      <w:r w:rsidRPr="00347160">
        <w:rPr>
          <w:noProof/>
          <w:lang w:eastAsia="en-GB"/>
        </w:rPr>
        <w:lastRenderedPageBreak/>
        <mc:AlternateContent>
          <mc:Choice Requires="wps">
            <w:drawing>
              <wp:anchor distT="0" distB="0" distL="114300" distR="114300" simplePos="0" relativeHeight="251613696" behindDoc="0" locked="0" layoutInCell="1" allowOverlap="1" wp14:anchorId="7638DC38" wp14:editId="7E653B56">
                <wp:simplePos x="0" y="0"/>
                <wp:positionH relativeFrom="column">
                  <wp:posOffset>5519420</wp:posOffset>
                </wp:positionH>
                <wp:positionV relativeFrom="paragraph">
                  <wp:posOffset>1986915</wp:posOffset>
                </wp:positionV>
                <wp:extent cx="552450" cy="142875"/>
                <wp:effectExtent l="0" t="0" r="0" b="9525"/>
                <wp:wrapNone/>
                <wp:docPr id="145"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42875"/>
                        </a:xfrm>
                        <a:prstGeom prst="rect">
                          <a:avLst/>
                        </a:prstGeom>
                        <a:noFill/>
                        <a:ln w="6350">
                          <a:noFill/>
                        </a:ln>
                        <a:effectLst/>
                      </wps:spPr>
                      <wps:txbx>
                        <w:txbxContent>
                          <w:p w14:paraId="683D7490" w14:textId="77777777" w:rsidR="006353B3" w:rsidRPr="002D7D57" w:rsidRDefault="006353B3" w:rsidP="00162259">
                            <w:pPr>
                              <w:rPr>
                                <w:i/>
                                <w:sz w:val="12"/>
                                <w:szCs w:val="12"/>
                              </w:rPr>
                            </w:pPr>
                            <w:r w:rsidRPr="002D7D57">
                              <w:rPr>
                                <w:i/>
                                <w:sz w:val="12"/>
                                <w:szCs w:val="12"/>
                              </w:rPr>
                              <w:t>I</w:t>
                            </w:r>
                            <w:r>
                              <w:rPr>
                                <w:i/>
                                <w:sz w:val="12"/>
                                <w:szCs w:val="12"/>
                              </w:rPr>
                              <w:t>EC   1126/</w:t>
                            </w:r>
                            <w:r w:rsidRPr="002D7D57">
                              <w:rPr>
                                <w:i/>
                                <w:sz w:val="12"/>
                                <w:szCs w:val="12"/>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8DC38" id="Text Box 49" o:spid="_x0000_s1032" type="#_x0000_t202" style="position:absolute;left:0;text-align:left;margin-left:434.6pt;margin-top:156.45pt;width:43.5pt;height:11.2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" filled="f" stroked="f" strokeweight=".5pt">
                <v:textbox inset="0,0,0,0">
                  <w:txbxContent>
                    <w:p w14:paraId="683D7490" w14:textId="77777777" w:rsidR="006353B3" w:rsidRPr="002D7D57" w:rsidRDefault="006353B3" w:rsidP="00162259">
                      <w:pPr>
                        <w:rPr>
                          <w:i/>
                          <w:sz w:val="12"/>
                          <w:szCs w:val="12"/>
                        </w:rPr>
                      </w:pPr>
                      <w:r w:rsidRPr="002D7D57">
                        <w:rPr>
                          <w:i/>
                          <w:sz w:val="12"/>
                          <w:szCs w:val="12"/>
                        </w:rPr>
                        <w:t>I</w:t>
                      </w:r>
                      <w:r>
                        <w:rPr>
                          <w:i/>
                          <w:sz w:val="12"/>
                          <w:szCs w:val="12"/>
                        </w:rPr>
                        <w:t>EC   1126/</w:t>
                      </w:r>
                      <w:r w:rsidRPr="002D7D57">
                        <w:rPr>
                          <w:i/>
                          <w:sz w:val="12"/>
                          <w:szCs w:val="12"/>
                        </w:rPr>
                        <w:t>13</w:t>
                      </w:r>
                    </w:p>
                  </w:txbxContent>
                </v:textbox>
              </v:shape>
            </w:pict>
          </mc:Fallback>
        </mc:AlternateContent>
      </w:r>
      <w:r w:rsidRPr="00347160">
        <w:rPr>
          <w:noProof/>
          <w:lang w:eastAsia="en-GB"/>
        </w:rPr>
        <w:drawing>
          <wp:inline distT="0" distB="0" distL="0" distR="0" wp14:anchorId="0CA26122" wp14:editId="4C7517D0">
            <wp:extent cx="5752465" cy="1908810"/>
            <wp:effectExtent l="0" t="0" r="635" b="0"/>
            <wp:docPr id="116" name="Kép 13" descr="GET_GK09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3" descr="GET_GK09110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2465" cy="1908810"/>
                    </a:xfrm>
                    <a:prstGeom prst="rect">
                      <a:avLst/>
                    </a:prstGeom>
                    <a:noFill/>
                    <a:ln>
                      <a:noFill/>
                    </a:ln>
                  </pic:spPr>
                </pic:pic>
              </a:graphicData>
            </a:graphic>
          </wp:inline>
        </w:drawing>
      </w:r>
    </w:p>
    <w:p w14:paraId="3AF3C60E" w14:textId="6764A401" w:rsidR="00162259" w:rsidRPr="00347160" w:rsidRDefault="00162259" w:rsidP="00162259">
      <w:pPr>
        <w:pStyle w:val="FIGURE-title"/>
      </w:pPr>
      <w:bookmarkStart w:id="4656" w:name="_Ref245372295"/>
      <w:bookmarkStart w:id="4657" w:name="_Toc249289759"/>
      <w:bookmarkStart w:id="4658" w:name="_Toc277948615"/>
      <w:bookmarkStart w:id="4659" w:name="_Toc279392091"/>
      <w:bookmarkStart w:id="4660" w:name="_Toc279397369"/>
      <w:bookmarkStart w:id="4661" w:name="_Toc315426510"/>
      <w:bookmarkStart w:id="4662" w:name="_Toc406406576"/>
      <w:bookmarkStart w:id="4663" w:name="_Toc406523239"/>
      <w:bookmarkStart w:id="4664" w:name="_Toc437856698"/>
      <w:bookmarkStart w:id="4665" w:name="_Toc97127401"/>
      <w:r w:rsidRPr="00347160">
        <w:t xml:space="preserve">Figure </w:t>
      </w:r>
      <w:fldSimple w:instr=" SEQ Figure \* ARABIC ">
        <w:r w:rsidR="00DC4BE9">
          <w:rPr>
            <w:noProof/>
          </w:rPr>
          <w:t>43</w:t>
        </w:r>
      </w:fldSimple>
      <w:bookmarkEnd w:id="4656"/>
      <w:r w:rsidRPr="00347160">
        <w:t xml:space="preserve"> – MSC of the GET service</w:t>
      </w:r>
      <w:bookmarkEnd w:id="4657"/>
      <w:bookmarkEnd w:id="4658"/>
      <w:bookmarkEnd w:id="4659"/>
      <w:bookmarkEnd w:id="4660"/>
      <w:bookmarkEnd w:id="4661"/>
      <w:bookmarkEnd w:id="4662"/>
      <w:bookmarkEnd w:id="4663"/>
      <w:bookmarkEnd w:id="4664"/>
      <w:bookmarkEnd w:id="4665"/>
    </w:p>
    <w:p w14:paraId="3501C940" w14:textId="77777777" w:rsidR="00162259" w:rsidRPr="00347160" w:rsidRDefault="00162259" w:rsidP="008C6750">
      <w:pPr>
        <w:pStyle w:val="PARAGRAPH"/>
      </w:pPr>
      <w:r w:rsidRPr="00347160">
        <w:fldChar w:fldCharType="begin" w:fldLock="1"/>
      </w:r>
      <w:r w:rsidRPr="00347160">
        <w:instrText xml:space="preserve"> REF _Ref247478395 \h </w:instrText>
      </w:r>
      <w:r w:rsidR="00C60BA6" w:rsidRPr="00347160">
        <w:instrText xml:space="preserve"> \* MERGEFORMAT </w:instrText>
      </w:r>
      <w:r w:rsidRPr="00347160">
        <w:fldChar w:fldCharType="separate"/>
      </w:r>
      <w:r w:rsidR="00811F07" w:rsidRPr="00347160">
        <w:t xml:space="preserve">Figure </w:t>
      </w:r>
      <w:r w:rsidR="00811F07">
        <w:rPr>
          <w:noProof/>
        </w:rPr>
        <w:t>44</w:t>
      </w:r>
      <w:r w:rsidRPr="00347160">
        <w:fldChar w:fldCharType="end"/>
      </w:r>
      <w:r w:rsidRPr="00347160">
        <w:t xml:space="preserve"> shows the MSC of a confirmed GET service in the case of success, with the result returned in three blocks.</w:t>
      </w:r>
      <w:bookmarkStart w:id="4666" w:name="_Hlt504738186"/>
      <w:bookmarkStart w:id="4667" w:name="_Hlt479737144"/>
      <w:bookmarkStart w:id="4668" w:name="_Hlt513693155"/>
      <w:bookmarkStart w:id="4669" w:name="_Hlt478957635"/>
      <w:bookmarkStart w:id="4670" w:name="_Ref510666656"/>
      <w:bookmarkStart w:id="4671" w:name="_Toc510622671"/>
      <w:bookmarkStart w:id="4672" w:name="_Toc511462313"/>
      <w:bookmarkStart w:id="4673" w:name="_Toc62885100"/>
      <w:bookmarkStart w:id="4674" w:name="_Toc68357422"/>
      <w:bookmarkStart w:id="4675" w:name="_Toc246861020"/>
      <w:bookmarkEnd w:id="4666"/>
      <w:bookmarkEnd w:id="4667"/>
      <w:bookmarkEnd w:id="4668"/>
      <w:bookmarkEnd w:id="4669"/>
    </w:p>
    <w:p w14:paraId="20925EA4" w14:textId="77777777" w:rsidR="00162259" w:rsidRPr="00347160" w:rsidRDefault="00162259" w:rsidP="008C6750">
      <w:pPr>
        <w:pStyle w:val="FIGURE"/>
      </w:pPr>
      <w:r w:rsidRPr="00347160">
        <w:rPr>
          <w:noProof/>
          <w:lang w:eastAsia="en-GB"/>
        </w:rPr>
        <mc:AlternateContent>
          <mc:Choice Requires="wps">
            <w:drawing>
              <wp:anchor distT="0" distB="0" distL="114300" distR="114300" simplePos="0" relativeHeight="251624960" behindDoc="0" locked="0" layoutInCell="1" allowOverlap="1" wp14:anchorId="431F64D3" wp14:editId="266BB976">
                <wp:simplePos x="0" y="0"/>
                <wp:positionH relativeFrom="column">
                  <wp:posOffset>5728970</wp:posOffset>
                </wp:positionH>
                <wp:positionV relativeFrom="paragraph">
                  <wp:posOffset>4506595</wp:posOffset>
                </wp:positionV>
                <wp:extent cx="552450" cy="142875"/>
                <wp:effectExtent l="0" t="0" r="0" b="9525"/>
                <wp:wrapNone/>
                <wp:docPr id="144"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42875"/>
                        </a:xfrm>
                        <a:prstGeom prst="rect">
                          <a:avLst/>
                        </a:prstGeom>
                        <a:noFill/>
                        <a:ln w="6350">
                          <a:noFill/>
                        </a:ln>
                        <a:effectLst/>
                      </wps:spPr>
                      <wps:txbx>
                        <w:txbxContent>
                          <w:p w14:paraId="5B4D3478" w14:textId="77777777" w:rsidR="006353B3" w:rsidRPr="002D7D57" w:rsidRDefault="006353B3" w:rsidP="00162259">
                            <w:pPr>
                              <w:rPr>
                                <w:i/>
                                <w:sz w:val="12"/>
                                <w:szCs w:val="12"/>
                              </w:rPr>
                            </w:pPr>
                            <w:r w:rsidRPr="002D7D57">
                              <w:rPr>
                                <w:i/>
                                <w:sz w:val="12"/>
                                <w:szCs w:val="12"/>
                              </w:rPr>
                              <w:t>I</w:t>
                            </w:r>
                            <w:r>
                              <w:rPr>
                                <w:i/>
                                <w:sz w:val="12"/>
                                <w:szCs w:val="12"/>
                              </w:rPr>
                              <w:t>EC   1127/</w:t>
                            </w:r>
                            <w:r w:rsidRPr="002D7D57">
                              <w:rPr>
                                <w:i/>
                                <w:sz w:val="12"/>
                                <w:szCs w:val="12"/>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F64D3" id="Text Box 50" o:spid="_x0000_s1033" type="#_x0000_t202" style="position:absolute;left:0;text-align:left;margin-left:451.1pt;margin-top:354.85pt;width:43.5pt;height:11.2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" filled="f" stroked="f" strokeweight=".5pt">
                <v:textbox inset="0,0,0,0">
                  <w:txbxContent>
                    <w:p w14:paraId="5B4D3478" w14:textId="77777777" w:rsidR="006353B3" w:rsidRPr="002D7D57" w:rsidRDefault="006353B3" w:rsidP="00162259">
                      <w:pPr>
                        <w:rPr>
                          <w:i/>
                          <w:sz w:val="12"/>
                          <w:szCs w:val="12"/>
                        </w:rPr>
                      </w:pPr>
                      <w:r w:rsidRPr="002D7D57">
                        <w:rPr>
                          <w:i/>
                          <w:sz w:val="12"/>
                          <w:szCs w:val="12"/>
                        </w:rPr>
                        <w:t>I</w:t>
                      </w:r>
                      <w:r>
                        <w:rPr>
                          <w:i/>
                          <w:sz w:val="12"/>
                          <w:szCs w:val="12"/>
                        </w:rPr>
                        <w:t>EC   1127/</w:t>
                      </w:r>
                      <w:r w:rsidRPr="002D7D57">
                        <w:rPr>
                          <w:i/>
                          <w:sz w:val="12"/>
                          <w:szCs w:val="12"/>
                        </w:rPr>
                        <w:t>13</w:t>
                      </w:r>
                    </w:p>
                  </w:txbxContent>
                </v:textbox>
              </v:shape>
            </w:pict>
          </mc:Fallback>
        </mc:AlternateContent>
      </w:r>
      <w:r w:rsidRPr="00347160">
        <w:rPr>
          <w:noProof/>
          <w:lang w:eastAsia="en-GB"/>
        </w:rPr>
        <w:drawing>
          <wp:inline distT="0" distB="0" distL="0" distR="0" wp14:anchorId="0DB6B04C" wp14:editId="34961193">
            <wp:extent cx="6116955" cy="4403090"/>
            <wp:effectExtent l="0" t="0" r="0" b="0"/>
            <wp:docPr id="115" name="Kép 14" descr="GET_Block_GK09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4" descr="GET_Block_GK09110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16955" cy="4403090"/>
                    </a:xfrm>
                    <a:prstGeom prst="rect">
                      <a:avLst/>
                    </a:prstGeom>
                    <a:noFill/>
                    <a:ln>
                      <a:noFill/>
                    </a:ln>
                  </pic:spPr>
                </pic:pic>
              </a:graphicData>
            </a:graphic>
          </wp:inline>
        </w:drawing>
      </w:r>
    </w:p>
    <w:p w14:paraId="2A456A82" w14:textId="4642B478" w:rsidR="00162259" w:rsidRPr="00347160" w:rsidRDefault="00162259" w:rsidP="00162259">
      <w:pPr>
        <w:pStyle w:val="FIGURE-title"/>
      </w:pPr>
      <w:bookmarkStart w:id="4676" w:name="_Ref247478395"/>
      <w:bookmarkStart w:id="4677" w:name="_Toc249289760"/>
      <w:bookmarkStart w:id="4678" w:name="_Toc277948616"/>
      <w:bookmarkStart w:id="4679" w:name="_Toc279392092"/>
      <w:bookmarkStart w:id="4680" w:name="_Toc279397370"/>
      <w:bookmarkStart w:id="4681" w:name="_Toc315426511"/>
      <w:bookmarkStart w:id="4682" w:name="_Toc406406577"/>
      <w:bookmarkStart w:id="4683" w:name="_Toc406523240"/>
      <w:bookmarkStart w:id="4684" w:name="_Toc437856699"/>
      <w:bookmarkStart w:id="4685" w:name="_Toc97127402"/>
      <w:r w:rsidRPr="00347160">
        <w:t xml:space="preserve">Figure </w:t>
      </w:r>
      <w:fldSimple w:instr=" SEQ Figure \* ARABIC ">
        <w:r w:rsidR="00DC4BE9">
          <w:rPr>
            <w:noProof/>
          </w:rPr>
          <w:t>44</w:t>
        </w:r>
      </w:fldSimple>
      <w:bookmarkEnd w:id="4670"/>
      <w:bookmarkEnd w:id="4676"/>
      <w:r w:rsidRPr="00347160">
        <w:t xml:space="preserve"> – MSC of the GET service </w:t>
      </w:r>
      <w:bookmarkEnd w:id="4671"/>
      <w:bookmarkEnd w:id="4672"/>
      <w:bookmarkEnd w:id="4673"/>
      <w:bookmarkEnd w:id="4674"/>
      <w:r w:rsidRPr="00347160">
        <w:t>with block transfer</w:t>
      </w:r>
      <w:bookmarkEnd w:id="4675"/>
      <w:bookmarkEnd w:id="4677"/>
      <w:bookmarkEnd w:id="4678"/>
      <w:bookmarkEnd w:id="4679"/>
      <w:bookmarkEnd w:id="4680"/>
      <w:bookmarkEnd w:id="4681"/>
      <w:bookmarkEnd w:id="4682"/>
      <w:bookmarkEnd w:id="4683"/>
      <w:bookmarkEnd w:id="4684"/>
      <w:bookmarkEnd w:id="4685"/>
    </w:p>
    <w:p w14:paraId="4413C828" w14:textId="77777777" w:rsidR="00162259" w:rsidRPr="00347160" w:rsidRDefault="00162259" w:rsidP="008C6750">
      <w:pPr>
        <w:pStyle w:val="PARAGRAPH"/>
      </w:pPr>
      <w:r w:rsidRPr="00347160">
        <w:rPr>
          <w:color w:val="000000"/>
        </w:rPr>
        <w:t xml:space="preserve">The GET.request primitive is invoked with Request_Type == NORMAL or WITH-LIST as appropriate. </w:t>
      </w:r>
      <w:r w:rsidRPr="00347160">
        <w:t>As in this case the data to be returned is too long to fit in a single APDU, the server AP sends it in blocks. First, the data is encoded, as if it would fit into a single APDU:</w:t>
      </w:r>
    </w:p>
    <w:p w14:paraId="45F27295" w14:textId="77777777" w:rsidR="00162259" w:rsidRPr="00347160" w:rsidRDefault="00162259" w:rsidP="00695ACD">
      <w:pPr>
        <w:pStyle w:val="ListBullet"/>
        <w:numPr>
          <w:ilvl w:val="0"/>
          <w:numId w:val="36"/>
        </w:numPr>
      </w:pPr>
      <w:r w:rsidRPr="00347160">
        <w:t>if the value of a single attribute was requested, only the type and value shall be encoded (Data). If the Data cannot be delivered, the response shall be of type GET-NORMAL with Data_Access_Result;</w:t>
      </w:r>
    </w:p>
    <w:p w14:paraId="0122A5FC" w14:textId="77777777" w:rsidR="00162259" w:rsidRPr="00347160" w:rsidRDefault="00162259" w:rsidP="00695ACD">
      <w:pPr>
        <w:pStyle w:val="ListBullet"/>
        <w:numPr>
          <w:ilvl w:val="0"/>
          <w:numId w:val="36"/>
        </w:numPr>
      </w:pPr>
      <w:r w:rsidRPr="00347160">
        <w:lastRenderedPageBreak/>
        <w:t>if the value of a list of attributes was requested, then the list of results shall be encoded: for each attribute, either Data or Data_Access_Result.</w:t>
      </w:r>
    </w:p>
    <w:p w14:paraId="29465E95" w14:textId="77777777" w:rsidR="00162259" w:rsidRPr="00AE2B9E" w:rsidRDefault="00162259" w:rsidP="008C6750">
      <w:pPr>
        <w:pStyle w:val="PARAGRAPH"/>
      </w:pPr>
      <w:r w:rsidRPr="00347160">
        <w:t>The result is a series of bytes, B</w:t>
      </w:r>
      <w:r w:rsidRPr="002F7A07">
        <w:rPr>
          <w:rStyle w:val="SUBscript"/>
        </w:rPr>
        <w:t>1</w:t>
      </w:r>
      <w:r w:rsidRPr="00347160">
        <w:t>, B</w:t>
      </w:r>
      <w:r w:rsidRPr="002F7A07">
        <w:rPr>
          <w:rStyle w:val="SUBscript"/>
        </w:rPr>
        <w:t>2</w:t>
      </w:r>
      <w:r w:rsidRPr="00347160">
        <w:t>, B</w:t>
      </w:r>
      <w:r w:rsidRPr="002F7A07">
        <w:rPr>
          <w:rStyle w:val="SUBscript"/>
        </w:rPr>
        <w:t>3</w:t>
      </w:r>
      <w:r w:rsidRPr="00347160">
        <w:t>,…., B</w:t>
      </w:r>
      <w:r w:rsidRPr="002F7A07">
        <w:rPr>
          <w:rStyle w:val="SUBscript"/>
        </w:rPr>
        <w:t>N</w:t>
      </w:r>
      <w:r w:rsidR="00AE2B9E">
        <w:t>.</w:t>
      </w:r>
      <w:r w:rsidR="00DD7B29">
        <w:t xml:space="preserve"> The server may</w:t>
      </w:r>
      <w:r w:rsidRPr="00347160">
        <w:t xml:space="preserve"> generate the complete response upon receipt of the first GET.indication primitive or dynamically (on the fly).</w:t>
      </w:r>
    </w:p>
    <w:p w14:paraId="0BA75027" w14:textId="77777777" w:rsidR="00162259" w:rsidRPr="00347160" w:rsidRDefault="00162259" w:rsidP="008C6750">
      <w:pPr>
        <w:pStyle w:val="PARAGRAPH"/>
      </w:pPr>
      <w:r w:rsidRPr="00347160">
        <w:t>The server AP assembles then a DataBlock_G</w:t>
      </w:r>
      <w:r w:rsidRPr="00347160">
        <w:fldChar w:fldCharType="begin"/>
      </w:r>
      <w:r w:rsidRPr="00347160">
        <w:instrText xml:space="preserve"> XE "DataBlock_G" </w:instrText>
      </w:r>
      <w:r w:rsidRPr="00347160">
        <w:fldChar w:fldCharType="end"/>
      </w:r>
      <w:r w:rsidRPr="00347160">
        <w:t xml:space="preserve"> structure:</w:t>
      </w:r>
    </w:p>
    <w:p w14:paraId="2CBA94DD" w14:textId="77777777" w:rsidR="00162259" w:rsidRPr="00347160" w:rsidRDefault="00162259" w:rsidP="00695ACD">
      <w:pPr>
        <w:pStyle w:val="ListBullet"/>
        <w:numPr>
          <w:ilvl w:val="0"/>
          <w:numId w:val="11"/>
        </w:numPr>
      </w:pPr>
      <w:r w:rsidRPr="00347160">
        <w:t>Last_Block</w:t>
      </w:r>
      <w:r w:rsidRPr="00347160">
        <w:fldChar w:fldCharType="begin"/>
      </w:r>
      <w:r w:rsidRPr="00347160">
        <w:instrText xml:space="preserve"> XE "Last_Block" </w:instrText>
      </w:r>
      <w:r w:rsidRPr="00347160">
        <w:fldChar w:fldCharType="end"/>
      </w:r>
      <w:r w:rsidRPr="00347160">
        <w:tab/>
      </w:r>
      <w:r w:rsidRPr="00347160">
        <w:tab/>
      </w:r>
      <w:r w:rsidRPr="00347160">
        <w:tab/>
        <w:t>== FALSE;</w:t>
      </w:r>
    </w:p>
    <w:p w14:paraId="0CEDB652" w14:textId="77777777" w:rsidR="00162259" w:rsidRPr="00347160" w:rsidRDefault="00162259" w:rsidP="00695ACD">
      <w:pPr>
        <w:pStyle w:val="ListBullet"/>
        <w:numPr>
          <w:ilvl w:val="0"/>
          <w:numId w:val="11"/>
        </w:numPr>
      </w:pPr>
      <w:r w:rsidRPr="00347160">
        <w:t>Block_Number</w:t>
      </w:r>
      <w:r w:rsidRPr="00347160">
        <w:fldChar w:fldCharType="begin"/>
      </w:r>
      <w:r w:rsidRPr="00347160">
        <w:instrText xml:space="preserve"> XE "Block_Number" </w:instrText>
      </w:r>
      <w:r w:rsidRPr="00347160">
        <w:fldChar w:fldCharType="end"/>
      </w:r>
      <w:r w:rsidRPr="00347160">
        <w:tab/>
      </w:r>
      <w:r w:rsidRPr="00347160">
        <w:tab/>
        <w:t>== 1;</w:t>
      </w:r>
    </w:p>
    <w:p w14:paraId="16782353" w14:textId="77777777" w:rsidR="00162259" w:rsidRPr="00347160" w:rsidRDefault="00162259" w:rsidP="00695ACD">
      <w:pPr>
        <w:pStyle w:val="ListBullet"/>
        <w:numPr>
          <w:ilvl w:val="0"/>
          <w:numId w:val="11"/>
        </w:numPr>
      </w:pPr>
      <w:r w:rsidRPr="00347160">
        <w:t>Result</w:t>
      </w:r>
      <w:r w:rsidRPr="00347160">
        <w:fldChar w:fldCharType="begin"/>
      </w:r>
      <w:r w:rsidRPr="00347160">
        <w:instrText xml:space="preserve"> XE "Result" </w:instrText>
      </w:r>
      <w:r w:rsidRPr="00347160">
        <w:fldChar w:fldCharType="end"/>
      </w:r>
      <w:r w:rsidRPr="00347160">
        <w:t xml:space="preserve"> (Raw_Data)</w:t>
      </w:r>
      <w:r w:rsidRPr="00347160">
        <w:tab/>
      </w:r>
      <w:r w:rsidRPr="00347160">
        <w:tab/>
        <w:t>== the first K bytes of the encoded data: B</w:t>
      </w:r>
      <w:r w:rsidRPr="002F7A07">
        <w:rPr>
          <w:rStyle w:val="SUBscript"/>
        </w:rPr>
        <w:t>1</w:t>
      </w:r>
      <w:r w:rsidRPr="00347160">
        <w:t>, B</w:t>
      </w:r>
      <w:r w:rsidRPr="002F7A07">
        <w:rPr>
          <w:rStyle w:val="SUBscript"/>
        </w:rPr>
        <w:t>2</w:t>
      </w:r>
      <w:r w:rsidRPr="00347160">
        <w:t>, B</w:t>
      </w:r>
      <w:r w:rsidRPr="002F7A07">
        <w:rPr>
          <w:rStyle w:val="SUBscript"/>
        </w:rPr>
        <w:t>3</w:t>
      </w:r>
      <w:r w:rsidRPr="00347160">
        <w:t>,…., B</w:t>
      </w:r>
      <w:r w:rsidRPr="002F7A07">
        <w:rPr>
          <w:rStyle w:val="SUBscript"/>
        </w:rPr>
        <w:t>K</w:t>
      </w:r>
      <w:r w:rsidRPr="00347160">
        <w:t>.</w:t>
      </w:r>
    </w:p>
    <w:p w14:paraId="19EFD37A" w14:textId="77777777" w:rsidR="00162259" w:rsidRPr="00347160" w:rsidRDefault="00162259" w:rsidP="008C6750">
      <w:pPr>
        <w:pStyle w:val="PARAGRAPH"/>
      </w:pPr>
      <w:r w:rsidRPr="00347160">
        <w:t>It is recommended to start the numbering of the blocks from 1.</w:t>
      </w:r>
    </w:p>
    <w:p w14:paraId="2090A083" w14:textId="77777777" w:rsidR="00162259" w:rsidRPr="00347160" w:rsidRDefault="00162259" w:rsidP="008C6750">
      <w:pPr>
        <w:pStyle w:val="PARAGRAPH"/>
      </w:pPr>
      <w:r w:rsidRPr="00347160">
        <w:t>The server AP invokes then the GET-RESPONSE-ONE-BLOCK</w:t>
      </w:r>
      <w:r w:rsidRPr="00347160">
        <w:fldChar w:fldCharType="begin"/>
      </w:r>
      <w:r w:rsidRPr="00347160">
        <w:instrText xml:space="preserve"> XE "GET-RESPONSE-ONE-BLOCK" </w:instrText>
      </w:r>
      <w:r w:rsidRPr="00347160">
        <w:fldChar w:fldCharType="end"/>
      </w:r>
      <w:r w:rsidRPr="00347160">
        <w:t xml:space="preserve"> service primitive with Response_Type == ONE-BLOCK carrying this DataBlock-G structure.</w:t>
      </w:r>
    </w:p>
    <w:p w14:paraId="676A91B9" w14:textId="77777777" w:rsidR="00162259" w:rsidRPr="00347160" w:rsidRDefault="00054F4D" w:rsidP="008C6750">
      <w:pPr>
        <w:pStyle w:val="PARAGRAPH"/>
      </w:pPr>
      <w:r w:rsidRPr="00347160">
        <w:t>Upon reception</w:t>
      </w:r>
      <w:r w:rsidR="00162259" w:rsidRPr="00347160">
        <w:t xml:space="preserve"> of the .response primitive, the server AL builds a Get-Response-With-Datablock APDU carrying the parameters of the .response primitive and sends it to the client.</w:t>
      </w:r>
    </w:p>
    <w:p w14:paraId="7E655D61" w14:textId="77777777" w:rsidR="00162259" w:rsidRPr="00347160" w:rsidRDefault="00054F4D" w:rsidP="008C6750">
      <w:pPr>
        <w:pStyle w:val="PARAGRAPH"/>
      </w:pPr>
      <w:r w:rsidRPr="00347160">
        <w:t>Upon reception</w:t>
      </w:r>
      <w:r w:rsidR="00162259" w:rsidRPr="00347160">
        <w:t xml:space="preserve"> of this APDU, the client AL generates a .confirm primitive with Response_Type == ONE-BLOCK. The client AP is informed now that the response is provided in several blocks. It stores the data block received (B</w:t>
      </w:r>
      <w:r w:rsidR="00162259" w:rsidRPr="002F7A07">
        <w:rPr>
          <w:rStyle w:val="SUBscript"/>
        </w:rPr>
        <w:t>1</w:t>
      </w:r>
      <w:r w:rsidR="00162259" w:rsidRPr="00347160">
        <w:t>, B</w:t>
      </w:r>
      <w:r w:rsidR="00162259" w:rsidRPr="002F7A07">
        <w:rPr>
          <w:rStyle w:val="SUBscript"/>
        </w:rPr>
        <w:t>2</w:t>
      </w:r>
      <w:r w:rsidR="00162259" w:rsidRPr="00347160">
        <w:t>, B</w:t>
      </w:r>
      <w:r w:rsidR="00162259" w:rsidRPr="002F7A07">
        <w:rPr>
          <w:rStyle w:val="SUBscript"/>
        </w:rPr>
        <w:t>3</w:t>
      </w:r>
      <w:r w:rsidR="00162259" w:rsidRPr="00347160">
        <w:t>,…., B</w:t>
      </w:r>
      <w:r w:rsidR="00162259" w:rsidRPr="002F7A07">
        <w:rPr>
          <w:rStyle w:val="SUBscript"/>
        </w:rPr>
        <w:t>K</w:t>
      </w:r>
      <w:r w:rsidR="00162259" w:rsidRPr="00347160">
        <w:t>), then acknowledges its reception and asks for the next one by invoking a GET-REQUEST-NEXT</w:t>
      </w:r>
      <w:r w:rsidR="00162259" w:rsidRPr="00347160">
        <w:fldChar w:fldCharType="begin"/>
      </w:r>
      <w:r w:rsidR="00162259" w:rsidRPr="00347160">
        <w:instrText xml:space="preserve"> XE "GET-REQUEST-NEXT" </w:instrText>
      </w:r>
      <w:r w:rsidR="00162259" w:rsidRPr="00347160">
        <w:fldChar w:fldCharType="end"/>
      </w:r>
      <w:r w:rsidR="00162259" w:rsidRPr="00347160">
        <w:t xml:space="preserve"> service primitive. The block number shall be the same as the block number of the data block received. The client AL builds a Get-Request-Next APDU and sends it to the server.</w:t>
      </w:r>
    </w:p>
    <w:p w14:paraId="11BC3B71" w14:textId="77777777" w:rsidR="00162259" w:rsidRPr="00347160" w:rsidRDefault="00162259" w:rsidP="008C6750">
      <w:pPr>
        <w:pStyle w:val="PARAGRAPH"/>
      </w:pPr>
      <w:r w:rsidRPr="00347160">
        <w:t>When the server AL invokes the GET.indication primitive with Request_Type == NEXT, the server AP prepares and sends the next data block, including B</w:t>
      </w:r>
      <w:r w:rsidRPr="002F7A07">
        <w:rPr>
          <w:rStyle w:val="SUBscript"/>
        </w:rPr>
        <w:t>K+1</w:t>
      </w:r>
      <w:r w:rsidRPr="00347160">
        <w:t>, B</w:t>
      </w:r>
      <w:r w:rsidRPr="002F7A07">
        <w:rPr>
          <w:rStyle w:val="SUBscript"/>
        </w:rPr>
        <w:t>K+2</w:t>
      </w:r>
      <w:r w:rsidRPr="00347160">
        <w:t>, B</w:t>
      </w:r>
      <w:r w:rsidRPr="002F7A07">
        <w:rPr>
          <w:rStyle w:val="SUBscript"/>
        </w:rPr>
        <w:t>K+3</w:t>
      </w:r>
      <w:r w:rsidRPr="00347160">
        <w:t>,…., B</w:t>
      </w:r>
      <w:r w:rsidRPr="002F7A07">
        <w:rPr>
          <w:rStyle w:val="SUBscript"/>
        </w:rPr>
        <w:t>L</w:t>
      </w:r>
      <w:r w:rsidRPr="00347160">
        <w:t>, with block-number == 2. This exchange of sending data blocks and acknowledgements continues until the last data block, carrying B</w:t>
      </w:r>
      <w:r w:rsidRPr="002F7A07">
        <w:rPr>
          <w:rStyle w:val="SUBscript"/>
        </w:rPr>
        <w:t>M</w:t>
      </w:r>
      <w:r w:rsidRPr="00347160">
        <w:t>, B</w:t>
      </w:r>
      <w:r w:rsidRPr="002F7A07">
        <w:rPr>
          <w:rStyle w:val="SUBscript"/>
        </w:rPr>
        <w:t>M+1</w:t>
      </w:r>
      <w:r w:rsidRPr="00347160">
        <w:t>, B</w:t>
      </w:r>
      <w:r w:rsidRPr="002F7A07">
        <w:rPr>
          <w:rStyle w:val="SUBscript"/>
        </w:rPr>
        <w:t>M+2</w:t>
      </w:r>
      <w:r w:rsidRPr="00347160">
        <w:t>,…., B</w:t>
      </w:r>
      <w:r w:rsidRPr="002F7A07">
        <w:rPr>
          <w:rStyle w:val="SUBscript"/>
        </w:rPr>
        <w:t xml:space="preserve">N </w:t>
      </w:r>
      <w:r w:rsidRPr="00347160">
        <w:t>is sent. The last GET.response primitive is invoked with Response_Type == LAST-BLOCK: in the DataBlock-G structure Last_Block == TRUE. This last data block is not acknowledged by the client.</w:t>
      </w:r>
    </w:p>
    <w:p w14:paraId="7D41126C" w14:textId="77777777" w:rsidR="00162259" w:rsidRPr="00347160" w:rsidRDefault="00162259" w:rsidP="008C6750">
      <w:pPr>
        <w:pStyle w:val="PARAGRAPH"/>
      </w:pPr>
      <w:r w:rsidRPr="00347160">
        <w:t>Throughout the whole procedure, the Invoke_Id</w:t>
      </w:r>
      <w:r w:rsidRPr="00347160">
        <w:fldChar w:fldCharType="begin"/>
      </w:r>
      <w:r w:rsidRPr="00347160">
        <w:instrText xml:space="preserve"> XE "Invoke_Id" </w:instrText>
      </w:r>
      <w:r w:rsidRPr="00347160">
        <w:fldChar w:fldCharType="end"/>
      </w:r>
      <w:r w:rsidRPr="00347160">
        <w:t xml:space="preserve"> and the Priority</w:t>
      </w:r>
      <w:r w:rsidRPr="00347160">
        <w:fldChar w:fldCharType="begin"/>
      </w:r>
      <w:r w:rsidRPr="00347160">
        <w:instrText xml:space="preserve"> XE "Priority" </w:instrText>
      </w:r>
      <w:r w:rsidRPr="00347160">
        <w:fldChar w:fldCharType="end"/>
      </w:r>
      <w:r w:rsidRPr="00347160">
        <w:t xml:space="preserve"> parameters shall be the same in each primitive.</w:t>
      </w:r>
    </w:p>
    <w:p w14:paraId="446CB82A" w14:textId="77777777" w:rsidR="00162259" w:rsidRPr="00347160" w:rsidRDefault="00162259" w:rsidP="008C6750">
      <w:pPr>
        <w:pStyle w:val="PARAGRAPH"/>
      </w:pPr>
      <w:r w:rsidRPr="00347160">
        <w:t>If during a long data transfer the server receives another service request, it is served according to the priority rules and the priority management settings (Conformance block bit 9).</w:t>
      </w:r>
    </w:p>
    <w:p w14:paraId="19E1F1B6" w14:textId="77777777" w:rsidR="00162259" w:rsidRPr="00347160" w:rsidRDefault="00162259" w:rsidP="008C6750">
      <w:pPr>
        <w:pStyle w:val="PARAGRAPH"/>
      </w:pPr>
      <w:r w:rsidRPr="00347160">
        <w:t>If any error occurs during the long data transfer, the transfer is aborted. The error cases are:</w:t>
      </w:r>
    </w:p>
    <w:p w14:paraId="0C028D6A" w14:textId="77777777" w:rsidR="00162259" w:rsidRPr="00347160" w:rsidRDefault="00665F04" w:rsidP="009E4BCD">
      <w:pPr>
        <w:pStyle w:val="ListNumber"/>
        <w:numPr>
          <w:ilvl w:val="0"/>
          <w:numId w:val="0"/>
        </w:numPr>
      </w:pPr>
      <w:r>
        <w:t xml:space="preserve">a) </w:t>
      </w:r>
      <w:r w:rsidR="00162259" w:rsidRPr="00347160">
        <w:t>The server is not able to provide the next block of data for any reason. In this case, the server AP shall invoke a GET-RESPONSE-LAST-BLOCK service primitive. The Result parameter shall contain a DataBlock_G</w:t>
      </w:r>
      <w:r w:rsidR="00162259" w:rsidRPr="00347160">
        <w:fldChar w:fldCharType="begin"/>
      </w:r>
      <w:r w:rsidR="00162259" w:rsidRPr="00347160">
        <w:instrText xml:space="preserve"> XE "DataBlock_G" </w:instrText>
      </w:r>
      <w:r w:rsidR="00162259" w:rsidRPr="00347160">
        <w:fldChar w:fldCharType="end"/>
      </w:r>
      <w:r w:rsidR="00162259" w:rsidRPr="00347160">
        <w:t xml:space="preserve"> structure with:</w:t>
      </w:r>
    </w:p>
    <w:p w14:paraId="58F7DB1F" w14:textId="77777777" w:rsidR="00162259" w:rsidRPr="00347160" w:rsidRDefault="00162259" w:rsidP="00695ACD">
      <w:pPr>
        <w:pStyle w:val="ListBullet"/>
        <w:numPr>
          <w:ilvl w:val="0"/>
          <w:numId w:val="12"/>
        </w:numPr>
      </w:pPr>
      <w:r w:rsidRPr="00347160">
        <w:t>Last_Block</w:t>
      </w:r>
      <w:r w:rsidRPr="00347160">
        <w:tab/>
        <w:t>== TRUE;</w:t>
      </w:r>
    </w:p>
    <w:p w14:paraId="379E1645" w14:textId="77777777" w:rsidR="00162259" w:rsidRPr="00347160" w:rsidRDefault="00162259" w:rsidP="00695ACD">
      <w:pPr>
        <w:pStyle w:val="ListBullet"/>
        <w:numPr>
          <w:ilvl w:val="0"/>
          <w:numId w:val="12"/>
        </w:numPr>
      </w:pPr>
      <w:r w:rsidRPr="00347160">
        <w:t>Block_Number == number of the block confirmed by the client +1;</w:t>
      </w:r>
    </w:p>
    <w:p w14:paraId="46C91F05" w14:textId="77777777" w:rsidR="00162259" w:rsidRPr="00347160" w:rsidRDefault="00162259" w:rsidP="00695ACD">
      <w:pPr>
        <w:pStyle w:val="ListBullet"/>
        <w:numPr>
          <w:ilvl w:val="0"/>
          <w:numId w:val="12"/>
        </w:numPr>
      </w:pPr>
      <w:r w:rsidRPr="00347160">
        <w:t>Result</w:t>
      </w:r>
      <w:r w:rsidRPr="00347160">
        <w:tab/>
      </w:r>
      <w:r w:rsidRPr="00347160">
        <w:tab/>
        <w:t>== Data_Access_Result, indicating the reason of the failure.</w:t>
      </w:r>
    </w:p>
    <w:p w14:paraId="2CB7E75F" w14:textId="77777777" w:rsidR="00162259" w:rsidRPr="00347160" w:rsidRDefault="00665F04" w:rsidP="009E4BCD">
      <w:pPr>
        <w:pStyle w:val="ListNumber"/>
        <w:numPr>
          <w:ilvl w:val="0"/>
          <w:numId w:val="0"/>
        </w:numPr>
        <w:rPr>
          <w:color w:val="000000"/>
        </w:rPr>
      </w:pPr>
      <w:r>
        <w:t xml:space="preserve">b) </w:t>
      </w:r>
      <w:r w:rsidR="00162259" w:rsidRPr="00347160">
        <w:t xml:space="preserve">The Block_Number parameter in a GET-REQUEST-NEXT service primitive is not equal to the number of the previous block sent by the server. The server interprets this, as if the client would like to abort the ongoing transfer. In this case, </w:t>
      </w:r>
      <w:r w:rsidR="00162259" w:rsidRPr="00347160">
        <w:rPr>
          <w:color w:val="000000"/>
        </w:rPr>
        <w:t>the server AP shall invoke a GET-RESPONSE-LAST-BLOCK service primitive. The Result parameter shall contain a DataBlock_G structure with:</w:t>
      </w:r>
    </w:p>
    <w:p w14:paraId="2633F836" w14:textId="77777777" w:rsidR="00162259" w:rsidRPr="00347160" w:rsidRDefault="00162259" w:rsidP="00695ACD">
      <w:pPr>
        <w:pStyle w:val="ListBullet"/>
        <w:numPr>
          <w:ilvl w:val="0"/>
          <w:numId w:val="12"/>
        </w:numPr>
      </w:pPr>
      <w:r w:rsidRPr="00347160">
        <w:t xml:space="preserve">Last_Block </w:t>
      </w:r>
      <w:r w:rsidRPr="00347160">
        <w:tab/>
        <w:t>== TRUE;</w:t>
      </w:r>
    </w:p>
    <w:p w14:paraId="32C5FB25" w14:textId="77777777" w:rsidR="00162259" w:rsidRPr="00347160" w:rsidRDefault="00162259" w:rsidP="00695ACD">
      <w:pPr>
        <w:pStyle w:val="ListBullet"/>
        <w:numPr>
          <w:ilvl w:val="0"/>
          <w:numId w:val="12"/>
        </w:numPr>
      </w:pPr>
      <w:r w:rsidRPr="00347160">
        <w:lastRenderedPageBreak/>
        <w:t>Block_Number == equal to the block number received from the client;</w:t>
      </w:r>
    </w:p>
    <w:p w14:paraId="704097E0" w14:textId="77777777" w:rsidR="00162259" w:rsidRPr="00347160" w:rsidRDefault="00162259" w:rsidP="00695ACD">
      <w:pPr>
        <w:pStyle w:val="ListBullet"/>
        <w:numPr>
          <w:ilvl w:val="0"/>
          <w:numId w:val="12"/>
        </w:numPr>
      </w:pPr>
      <w:r w:rsidRPr="00347160">
        <w:t xml:space="preserve">Result </w:t>
      </w:r>
      <w:r w:rsidRPr="00347160">
        <w:tab/>
      </w:r>
      <w:r w:rsidRPr="00347160">
        <w:tab/>
        <w:t>== Data-Access-Result, long-get-aborted.</w:t>
      </w:r>
    </w:p>
    <w:p w14:paraId="790F599E" w14:textId="77777777" w:rsidR="00162259" w:rsidRPr="00347160" w:rsidRDefault="00665F04" w:rsidP="009E4BCD">
      <w:pPr>
        <w:pStyle w:val="ListNumber"/>
        <w:numPr>
          <w:ilvl w:val="0"/>
          <w:numId w:val="0"/>
        </w:numPr>
      </w:pPr>
      <w:r>
        <w:t xml:space="preserve">c) </w:t>
      </w:r>
      <w:r w:rsidR="00162259" w:rsidRPr="00347160">
        <w:t>The server may receive a Get-Request-Next APDU when no long data transfer is in progress. In this case, the server AP shall invoke a GET-RESPONSE-LAST-BLOCK service primitive. The Result parameter shall contain a DataBlock_G structure with:</w:t>
      </w:r>
    </w:p>
    <w:p w14:paraId="5CEDFC4E" w14:textId="77777777" w:rsidR="00162259" w:rsidRPr="00347160" w:rsidRDefault="00162259" w:rsidP="00695ACD">
      <w:pPr>
        <w:pStyle w:val="ListBullet"/>
        <w:numPr>
          <w:ilvl w:val="0"/>
          <w:numId w:val="12"/>
        </w:numPr>
      </w:pPr>
      <w:r w:rsidRPr="00347160">
        <w:t>Last-block</w:t>
      </w:r>
      <w:r w:rsidRPr="00347160">
        <w:tab/>
        <w:t>== TRUE;</w:t>
      </w:r>
    </w:p>
    <w:p w14:paraId="30F52A8F" w14:textId="77777777" w:rsidR="00162259" w:rsidRPr="00347160" w:rsidRDefault="00162259" w:rsidP="00695ACD">
      <w:pPr>
        <w:pStyle w:val="ListBullet"/>
        <w:numPr>
          <w:ilvl w:val="0"/>
          <w:numId w:val="12"/>
        </w:numPr>
      </w:pPr>
      <w:r w:rsidRPr="00347160">
        <w:t>Block-Number == equal to the block number received from the client;</w:t>
      </w:r>
    </w:p>
    <w:p w14:paraId="486E6AD8" w14:textId="77777777" w:rsidR="00162259" w:rsidRPr="00347160" w:rsidRDefault="00162259" w:rsidP="00695ACD">
      <w:pPr>
        <w:pStyle w:val="ListBullet"/>
        <w:numPr>
          <w:ilvl w:val="0"/>
          <w:numId w:val="12"/>
        </w:numPr>
      </w:pPr>
      <w:r w:rsidRPr="00347160">
        <w:t>Result</w:t>
      </w:r>
      <w:r w:rsidRPr="00347160">
        <w:tab/>
      </w:r>
      <w:r w:rsidRPr="00347160">
        <w:tab/>
        <w:t>== Data-Access-Result, no-long-get-in-progress.</w:t>
      </w:r>
    </w:p>
    <w:p w14:paraId="4F05B177" w14:textId="77777777" w:rsidR="00162259" w:rsidRPr="00347160" w:rsidRDefault="00665F04" w:rsidP="00950EFD">
      <w:pPr>
        <w:pStyle w:val="ListNumber"/>
        <w:numPr>
          <w:ilvl w:val="0"/>
          <w:numId w:val="0"/>
        </w:numPr>
      </w:pPr>
      <w:r>
        <w:t xml:space="preserve">d) </w:t>
      </w:r>
      <w:r w:rsidR="00162259" w:rsidRPr="00347160">
        <w:t>The block number sent by the server is not equal to the next in sequence. In this case, the client shall abort the block transfer (see case b).</w:t>
      </w:r>
    </w:p>
    <w:p w14:paraId="287609A2" w14:textId="77777777" w:rsidR="00162259" w:rsidRPr="00347160" w:rsidRDefault="00162259" w:rsidP="008C6750">
      <w:pPr>
        <w:pStyle w:val="PARAGRAPH"/>
      </w:pPr>
      <w:r w:rsidRPr="00347160">
        <w:t>If, in the error cases above, the server is not able to invoke a GET-RESPONSE-LAST-BLOCK service primitive for any reason, it shall invoke a GET-RESPONSE-NORMAL service primitive, with the Data-Access-Result parameter indicating the reason of the failure. The server shall send a Get-Response-Normal APDU.</w:t>
      </w:r>
    </w:p>
    <w:p w14:paraId="535C58CD" w14:textId="77777777" w:rsidR="00162259" w:rsidRPr="00347160" w:rsidRDefault="00162259" w:rsidP="008C6750">
      <w:pPr>
        <w:pStyle w:val="PARAGRAPH"/>
      </w:pPr>
      <w:r w:rsidRPr="00347160">
        <w:t xml:space="preserve">The MSC for error case b), long get aborted, is shown in </w:t>
      </w:r>
      <w:r w:rsidRPr="00347160">
        <w:fldChar w:fldCharType="begin" w:fldLock="1"/>
      </w:r>
      <w:r w:rsidRPr="00347160">
        <w:instrText xml:space="preserve"> REF _Ref245372368 \h  \* MERGEFORMAT </w:instrText>
      </w:r>
      <w:r w:rsidRPr="00347160">
        <w:fldChar w:fldCharType="separate"/>
      </w:r>
      <w:r w:rsidR="00811F07" w:rsidRPr="00347160">
        <w:t xml:space="preserve">Figure </w:t>
      </w:r>
      <w:r w:rsidR="00811F07">
        <w:t>45</w:t>
      </w:r>
      <w:r w:rsidRPr="00347160">
        <w:fldChar w:fldCharType="end"/>
      </w:r>
      <w:r w:rsidRPr="00347160">
        <w:t>:</w:t>
      </w:r>
    </w:p>
    <w:p w14:paraId="18C79F38" w14:textId="77777777" w:rsidR="00162259" w:rsidRPr="00347160" w:rsidRDefault="00162259" w:rsidP="008C6750">
      <w:pPr>
        <w:pStyle w:val="FIGURE"/>
      </w:pPr>
      <w:r w:rsidRPr="00347160">
        <w:rPr>
          <w:noProof/>
          <w:lang w:eastAsia="en-GB"/>
        </w:rPr>
        <mc:AlternateContent>
          <mc:Choice Requires="wps">
            <w:drawing>
              <wp:anchor distT="0" distB="0" distL="114300" distR="114300" simplePos="0" relativeHeight="251636224" behindDoc="0" locked="0" layoutInCell="1" allowOverlap="1" wp14:anchorId="7C2D168E" wp14:editId="68C743D7">
                <wp:simplePos x="0" y="0"/>
                <wp:positionH relativeFrom="column">
                  <wp:posOffset>5386070</wp:posOffset>
                </wp:positionH>
                <wp:positionV relativeFrom="paragraph">
                  <wp:posOffset>3304540</wp:posOffset>
                </wp:positionV>
                <wp:extent cx="552450" cy="142875"/>
                <wp:effectExtent l="0" t="0" r="0" b="9525"/>
                <wp:wrapNone/>
                <wp:docPr id="143"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42875"/>
                        </a:xfrm>
                        <a:prstGeom prst="rect">
                          <a:avLst/>
                        </a:prstGeom>
                        <a:noFill/>
                        <a:ln w="6350">
                          <a:noFill/>
                        </a:ln>
                        <a:effectLst/>
                      </wps:spPr>
                      <wps:txbx>
                        <w:txbxContent>
                          <w:p w14:paraId="05F611B9" w14:textId="77777777" w:rsidR="006353B3" w:rsidRPr="002D7D57" w:rsidRDefault="006353B3" w:rsidP="00162259">
                            <w:pPr>
                              <w:rPr>
                                <w:i/>
                                <w:sz w:val="12"/>
                                <w:szCs w:val="12"/>
                              </w:rPr>
                            </w:pPr>
                            <w:r w:rsidRPr="002D7D57">
                              <w:rPr>
                                <w:i/>
                                <w:sz w:val="12"/>
                                <w:szCs w:val="12"/>
                              </w:rPr>
                              <w:t>I</w:t>
                            </w:r>
                            <w:r>
                              <w:rPr>
                                <w:i/>
                                <w:sz w:val="12"/>
                                <w:szCs w:val="12"/>
                              </w:rPr>
                              <w:t>EC   1128/</w:t>
                            </w:r>
                            <w:r w:rsidRPr="002D7D57">
                              <w:rPr>
                                <w:i/>
                                <w:sz w:val="12"/>
                                <w:szCs w:val="12"/>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D168E" id="Text Box 51" o:spid="_x0000_s1034" type="#_x0000_t202" style="position:absolute;left:0;text-align:left;margin-left:424.1pt;margin-top:260.2pt;width:43.5pt;height:11.2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" filled="f" stroked="f" strokeweight=".5pt">
                <v:textbox inset="0,0,0,0">
                  <w:txbxContent>
                    <w:p w14:paraId="05F611B9" w14:textId="77777777" w:rsidR="006353B3" w:rsidRPr="002D7D57" w:rsidRDefault="006353B3" w:rsidP="00162259">
                      <w:pPr>
                        <w:rPr>
                          <w:i/>
                          <w:sz w:val="12"/>
                          <w:szCs w:val="12"/>
                        </w:rPr>
                      </w:pPr>
                      <w:r w:rsidRPr="002D7D57">
                        <w:rPr>
                          <w:i/>
                          <w:sz w:val="12"/>
                          <w:szCs w:val="12"/>
                        </w:rPr>
                        <w:t>I</w:t>
                      </w:r>
                      <w:r>
                        <w:rPr>
                          <w:i/>
                          <w:sz w:val="12"/>
                          <w:szCs w:val="12"/>
                        </w:rPr>
                        <w:t>EC   1128/</w:t>
                      </w:r>
                      <w:r w:rsidRPr="002D7D57">
                        <w:rPr>
                          <w:i/>
                          <w:sz w:val="12"/>
                          <w:szCs w:val="12"/>
                        </w:rPr>
                        <w:t>13</w:t>
                      </w:r>
                    </w:p>
                  </w:txbxContent>
                </v:textbox>
              </v:shape>
            </w:pict>
          </mc:Fallback>
        </mc:AlternateContent>
      </w:r>
      <w:r w:rsidRPr="00347160">
        <w:rPr>
          <w:noProof/>
          <w:lang w:eastAsia="en-GB"/>
        </w:rPr>
        <w:drawing>
          <wp:inline distT="0" distB="0" distL="0" distR="0" wp14:anchorId="3F826B7E" wp14:editId="09629931">
            <wp:extent cx="5752465" cy="3222625"/>
            <wp:effectExtent l="0" t="0" r="635" b="0"/>
            <wp:docPr id="114" name="Kép 15" descr="GET_Block_Abort_GK09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5" descr="GET_Block_Abort_GK09110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2465" cy="3222625"/>
                    </a:xfrm>
                    <a:prstGeom prst="rect">
                      <a:avLst/>
                    </a:prstGeom>
                    <a:noFill/>
                    <a:ln>
                      <a:noFill/>
                    </a:ln>
                  </pic:spPr>
                </pic:pic>
              </a:graphicData>
            </a:graphic>
          </wp:inline>
        </w:drawing>
      </w:r>
    </w:p>
    <w:p w14:paraId="3D33ECA7" w14:textId="09E63737" w:rsidR="00162259" w:rsidRPr="00347160" w:rsidRDefault="00162259" w:rsidP="00162259">
      <w:pPr>
        <w:pStyle w:val="FIGURE-title"/>
      </w:pPr>
      <w:bookmarkStart w:id="4686" w:name="_Ref245372368"/>
      <w:bookmarkStart w:id="4687" w:name="_Toc246861021"/>
      <w:bookmarkStart w:id="4688" w:name="_Toc249289761"/>
      <w:bookmarkStart w:id="4689" w:name="_Toc277948617"/>
      <w:bookmarkStart w:id="4690" w:name="_Toc279392093"/>
      <w:bookmarkStart w:id="4691" w:name="_Toc279397371"/>
      <w:bookmarkStart w:id="4692" w:name="_Toc315426512"/>
      <w:bookmarkStart w:id="4693" w:name="_Toc406406578"/>
      <w:bookmarkStart w:id="4694" w:name="_Toc406523241"/>
      <w:bookmarkStart w:id="4695" w:name="_Toc437856700"/>
      <w:bookmarkStart w:id="4696" w:name="_Toc97127403"/>
      <w:r w:rsidRPr="00347160">
        <w:t xml:space="preserve">Figure </w:t>
      </w:r>
      <w:fldSimple w:instr=" SEQ Figure \* ARABIC ">
        <w:r w:rsidR="00DC4BE9">
          <w:rPr>
            <w:noProof/>
          </w:rPr>
          <w:t>45</w:t>
        </w:r>
      </w:fldSimple>
      <w:bookmarkEnd w:id="4686"/>
      <w:r w:rsidRPr="00347160">
        <w:t xml:space="preserve"> – MSC of the GET service with block transfer, long GET aborted</w:t>
      </w:r>
      <w:bookmarkEnd w:id="4687"/>
      <w:bookmarkEnd w:id="4688"/>
      <w:bookmarkEnd w:id="4689"/>
      <w:bookmarkEnd w:id="4690"/>
      <w:bookmarkEnd w:id="4691"/>
      <w:bookmarkEnd w:id="4692"/>
      <w:bookmarkEnd w:id="4693"/>
      <w:bookmarkEnd w:id="4694"/>
      <w:bookmarkEnd w:id="4695"/>
      <w:bookmarkEnd w:id="4696"/>
    </w:p>
    <w:p w14:paraId="0C0A9D2F" w14:textId="77777777" w:rsidR="00162259" w:rsidRPr="00347160" w:rsidRDefault="00162259" w:rsidP="0005631D">
      <w:pPr>
        <w:pStyle w:val="Heading3"/>
      </w:pPr>
      <w:bookmarkStart w:id="4697" w:name="_Ref245348835"/>
      <w:bookmarkStart w:id="4698" w:name="_Toc246860947"/>
      <w:bookmarkStart w:id="4699" w:name="_Toc246863024"/>
      <w:bookmarkStart w:id="4700" w:name="_Toc247390690"/>
      <w:bookmarkStart w:id="4701" w:name="_Toc249289546"/>
      <w:bookmarkStart w:id="4702" w:name="_Toc277948355"/>
      <w:bookmarkStart w:id="4703" w:name="_Toc279392063"/>
      <w:bookmarkStart w:id="4704" w:name="_Toc279397006"/>
      <w:bookmarkStart w:id="4705" w:name="_Toc299013365"/>
      <w:bookmarkStart w:id="4706" w:name="_Toc315426445"/>
      <w:bookmarkStart w:id="4707" w:name="_Toc406524234"/>
      <w:bookmarkStart w:id="4708" w:name="_Toc437856583"/>
      <w:bookmarkStart w:id="4709" w:name="_Toc97127271"/>
      <w:r w:rsidRPr="00347160">
        <w:t>Protocol for the SET service</w:t>
      </w:r>
      <w:bookmarkEnd w:id="4697"/>
      <w:bookmarkEnd w:id="4698"/>
      <w:bookmarkEnd w:id="4699"/>
      <w:bookmarkEnd w:id="4700"/>
      <w:bookmarkEnd w:id="4701"/>
      <w:bookmarkEnd w:id="4702"/>
      <w:bookmarkEnd w:id="4703"/>
      <w:bookmarkEnd w:id="4704"/>
      <w:bookmarkEnd w:id="4705"/>
      <w:bookmarkEnd w:id="4706"/>
      <w:bookmarkEnd w:id="4707"/>
      <w:bookmarkEnd w:id="4708"/>
      <w:bookmarkEnd w:id="4709"/>
      <w:r w:rsidRPr="00347160">
        <w:fldChar w:fldCharType="begin"/>
      </w:r>
      <w:r w:rsidRPr="00347160">
        <w:instrText xml:space="preserve"> XE "SET service" </w:instrText>
      </w:r>
      <w:r w:rsidRPr="00347160">
        <w:fldChar w:fldCharType="end"/>
      </w:r>
    </w:p>
    <w:p w14:paraId="0E3CD7BD" w14:textId="77777777" w:rsidR="00162259" w:rsidRPr="009A4938" w:rsidRDefault="00162259" w:rsidP="008C6750">
      <w:pPr>
        <w:pStyle w:val="PARAGRAPH"/>
      </w:pPr>
      <w:r w:rsidRPr="009A4938">
        <w:t>When the client AP desires to write the value of one or more COSEM interface object attributes, it uses the SET service.</w:t>
      </w:r>
    </w:p>
    <w:p w14:paraId="4F2D21F6" w14:textId="77777777" w:rsidR="00162259" w:rsidRPr="00347160" w:rsidRDefault="00162259" w:rsidP="008C6750">
      <w:pPr>
        <w:pStyle w:val="PARAGRAPH"/>
      </w:pPr>
      <w:r w:rsidRPr="009A4938">
        <w:t xml:space="preserve">As explained in </w:t>
      </w:r>
      <w:r w:rsidRPr="009A4938">
        <w:fldChar w:fldCharType="begin" w:fldLock="1"/>
      </w:r>
      <w:r w:rsidRPr="009A4938">
        <w:instrText xml:space="preserve"> REF _Ref174193192 \r \h  \* MERGEFORMAT </w:instrText>
      </w:r>
      <w:r w:rsidRPr="009A4938">
        <w:fldChar w:fldCharType="separate"/>
      </w:r>
      <w:r w:rsidR="00811F07" w:rsidRPr="009A4938">
        <w:t>6.7</w:t>
      </w:r>
      <w:r w:rsidRPr="009A4938">
        <w:fldChar w:fldCharType="end"/>
      </w:r>
      <w:r w:rsidRPr="009A4938">
        <w:t xml:space="preserve">, the encoded form of the request may fit in a single request or not. </w:t>
      </w:r>
      <w:r w:rsidR="004751B6" w:rsidRPr="009A4938">
        <w:t xml:space="preserve">In this latter case, either the service-specific or the general block transfer mechanism may be used. It is negotiated via bit 2 or </w:t>
      </w:r>
      <w:r w:rsidR="00904209" w:rsidRPr="009A4938">
        <w:t>bit 12 of the conformance block;</w:t>
      </w:r>
      <w:r w:rsidR="00BD62D8" w:rsidRPr="009A4938">
        <w:t xml:space="preserve"> </w:t>
      </w:r>
      <w:r w:rsidRPr="009A4938">
        <w:t xml:space="preserve">see </w:t>
      </w:r>
      <w:r w:rsidRPr="009A4938">
        <w:fldChar w:fldCharType="begin" w:fldLock="1"/>
      </w:r>
      <w:r w:rsidRPr="009A4938">
        <w:instrText xml:space="preserve"> REF _Ref174724942 \r \h  \* MERGEFORMAT </w:instrText>
      </w:r>
      <w:r w:rsidRPr="009A4938">
        <w:fldChar w:fldCharType="separate"/>
      </w:r>
      <w:r w:rsidR="00811F07" w:rsidRPr="009A4938">
        <w:t>7.3.1</w:t>
      </w:r>
      <w:r w:rsidRPr="009A4938">
        <w:fldChar w:fldCharType="end"/>
      </w:r>
      <w:r w:rsidRPr="009A4938">
        <w:t>.</w:t>
      </w:r>
    </w:p>
    <w:p w14:paraId="117CABF8" w14:textId="0A3A0906" w:rsidR="00162259" w:rsidRPr="00347160" w:rsidRDefault="00904209" w:rsidP="008C6750">
      <w:pPr>
        <w:pStyle w:val="NOTE"/>
      </w:pPr>
      <w:r>
        <w:t>NOTE</w:t>
      </w:r>
      <w:r w:rsidR="008C6750">
        <w:t> </w:t>
      </w:r>
      <w:r w:rsidR="00F50330" w:rsidRPr="00F50330">
        <w:t xml:space="preserve">In some </w:t>
      </w:r>
      <w:del w:id="4710" w:author="John Cowburn" w:date="2021-04-16T14:00:00Z">
        <w:r w:rsidR="00F50330" w:rsidRPr="00F50330" w:rsidDel="00635BE8">
          <w:delText>DLMS</w:delText>
        </w:r>
      </w:del>
      <w:ins w:id="4711" w:author="John Cowburn" w:date="2021-04-16T14:00:00Z">
        <w:r w:rsidR="00635BE8">
          <w:t>DLMS®</w:t>
        </w:r>
      </w:ins>
      <w:r w:rsidR="00F50330" w:rsidRPr="00F50330">
        <w:t>/COSEM communication profiles segmentation is available to transfer long APDUs.</w:t>
      </w:r>
    </w:p>
    <w:p w14:paraId="76DDF526" w14:textId="77777777" w:rsidR="00162259" w:rsidRPr="00347160" w:rsidRDefault="00162259" w:rsidP="008C6750">
      <w:pPr>
        <w:pStyle w:val="PARAGRAPH"/>
      </w:pPr>
      <w:r w:rsidRPr="00347160">
        <w:t xml:space="preserve">The SET service primitive types and the corresponding APDUs are shown in </w:t>
      </w:r>
      <w:r w:rsidRPr="00347160">
        <w:fldChar w:fldCharType="begin" w:fldLock="1"/>
      </w:r>
      <w:r w:rsidRPr="00347160">
        <w:instrText xml:space="preserve"> REF _Ref245388502 \h  \* MERGEFORMAT </w:instrText>
      </w:r>
      <w:r w:rsidRPr="00347160">
        <w:fldChar w:fldCharType="separate"/>
      </w:r>
      <w:r w:rsidR="00811F07" w:rsidRPr="00347160">
        <w:t xml:space="preserve">Table </w:t>
      </w:r>
      <w:r w:rsidR="00811F07">
        <w:t>69</w:t>
      </w:r>
      <w:r w:rsidRPr="00347160">
        <w:fldChar w:fldCharType="end"/>
      </w:r>
      <w:r w:rsidRPr="00347160">
        <w:t>.</w:t>
      </w:r>
    </w:p>
    <w:p w14:paraId="3C12AB84" w14:textId="6B2AA3E4" w:rsidR="00162259" w:rsidRPr="00347160" w:rsidRDefault="00162259" w:rsidP="008C6750">
      <w:pPr>
        <w:pStyle w:val="TABLE-title"/>
      </w:pPr>
      <w:bookmarkStart w:id="4712" w:name="_Ref245388502"/>
      <w:bookmarkStart w:id="4713" w:name="_Ref245388498"/>
      <w:bookmarkStart w:id="4714" w:name="_Toc246861054"/>
      <w:bookmarkStart w:id="4715" w:name="_Toc249289841"/>
      <w:bookmarkStart w:id="4716" w:name="_Toc277948668"/>
      <w:bookmarkStart w:id="4717" w:name="_Toc279392144"/>
      <w:bookmarkStart w:id="4718" w:name="_Toc279397422"/>
      <w:bookmarkStart w:id="4719" w:name="_Toc315426563"/>
      <w:bookmarkStart w:id="4720" w:name="_Toc355266117"/>
      <w:bookmarkStart w:id="4721" w:name="_Toc406428497"/>
      <w:bookmarkStart w:id="4722" w:name="_Toc437856800"/>
      <w:bookmarkStart w:id="4723" w:name="_Toc97127511"/>
      <w:r w:rsidRPr="00347160">
        <w:lastRenderedPageBreak/>
        <w:t xml:space="preserve">Table </w:t>
      </w:r>
      <w:fldSimple w:instr=" SEQ Table \* ARABIC ">
        <w:r w:rsidR="00DC4BE9">
          <w:rPr>
            <w:noProof/>
          </w:rPr>
          <w:t>69</w:t>
        </w:r>
      </w:fldSimple>
      <w:bookmarkEnd w:id="4712"/>
      <w:r w:rsidRPr="00347160">
        <w:t xml:space="preserve"> – SET service types and APDUs</w:t>
      </w:r>
      <w:bookmarkEnd w:id="4713"/>
      <w:bookmarkEnd w:id="4714"/>
      <w:bookmarkEnd w:id="4715"/>
      <w:bookmarkEnd w:id="4716"/>
      <w:bookmarkEnd w:id="4717"/>
      <w:bookmarkEnd w:id="4718"/>
      <w:bookmarkEnd w:id="4719"/>
      <w:bookmarkEnd w:id="4720"/>
      <w:bookmarkEnd w:id="4721"/>
      <w:bookmarkEnd w:id="4722"/>
      <w:bookmarkEnd w:id="4723"/>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1"/>
        <w:gridCol w:w="2834"/>
        <w:gridCol w:w="2834"/>
        <w:gridCol w:w="1701"/>
      </w:tblGrid>
      <w:tr w:rsidR="00162259" w:rsidRPr="00347160" w14:paraId="222BDA95" w14:textId="77777777" w:rsidTr="00077BDE">
        <w:trPr>
          <w:cantSplit/>
          <w:jc w:val="center"/>
        </w:trPr>
        <w:tc>
          <w:tcPr>
            <w:tcW w:w="1701" w:type="dxa"/>
            <w:vAlign w:val="center"/>
          </w:tcPr>
          <w:p w14:paraId="334AB268" w14:textId="77777777" w:rsidR="00162259" w:rsidRPr="00347160" w:rsidRDefault="00162259" w:rsidP="00521E1B">
            <w:pPr>
              <w:pStyle w:val="TABLE-col-heading"/>
            </w:pPr>
            <w:r w:rsidRPr="00347160">
              <w:t xml:space="preserve">SET .req / .ind </w:t>
            </w:r>
          </w:p>
        </w:tc>
        <w:tc>
          <w:tcPr>
            <w:tcW w:w="2835" w:type="dxa"/>
            <w:vAlign w:val="center"/>
          </w:tcPr>
          <w:p w14:paraId="53AB163F" w14:textId="77777777" w:rsidR="00162259" w:rsidRPr="00347160" w:rsidRDefault="00162259" w:rsidP="00521E1B">
            <w:pPr>
              <w:pStyle w:val="TABLE-col-heading"/>
            </w:pPr>
            <w:r w:rsidRPr="00347160">
              <w:t>Request APDU</w:t>
            </w:r>
          </w:p>
        </w:tc>
        <w:tc>
          <w:tcPr>
            <w:tcW w:w="2835" w:type="dxa"/>
            <w:vAlign w:val="center"/>
          </w:tcPr>
          <w:p w14:paraId="65816040" w14:textId="77777777" w:rsidR="00162259" w:rsidRPr="00347160" w:rsidRDefault="00162259" w:rsidP="00521E1B">
            <w:pPr>
              <w:pStyle w:val="TABLE-col-heading"/>
            </w:pPr>
            <w:r w:rsidRPr="00347160">
              <w:t>Response APDU</w:t>
            </w:r>
          </w:p>
        </w:tc>
        <w:tc>
          <w:tcPr>
            <w:tcW w:w="1701" w:type="dxa"/>
            <w:vAlign w:val="center"/>
          </w:tcPr>
          <w:p w14:paraId="2F5670A3" w14:textId="77777777" w:rsidR="00162259" w:rsidRPr="00347160" w:rsidRDefault="00162259" w:rsidP="00521E1B">
            <w:pPr>
              <w:pStyle w:val="TABLE-col-heading"/>
            </w:pPr>
            <w:r w:rsidRPr="00347160">
              <w:t>SET .res / .cnf</w:t>
            </w:r>
          </w:p>
        </w:tc>
      </w:tr>
      <w:tr w:rsidR="00162259" w:rsidRPr="00347160" w14:paraId="4B36A485" w14:textId="77777777" w:rsidTr="00077BDE">
        <w:trPr>
          <w:cantSplit/>
          <w:jc w:val="center"/>
        </w:trPr>
        <w:tc>
          <w:tcPr>
            <w:tcW w:w="1701" w:type="dxa"/>
            <w:tcBorders>
              <w:bottom w:val="single" w:sz="4" w:space="0" w:color="auto"/>
            </w:tcBorders>
            <w:vAlign w:val="center"/>
          </w:tcPr>
          <w:p w14:paraId="076D56E8" w14:textId="77777777" w:rsidR="00162259" w:rsidRPr="00347160" w:rsidRDefault="00162259" w:rsidP="00521E1B">
            <w:pPr>
              <w:pStyle w:val="TABLE-cell"/>
              <w:keepNext/>
            </w:pPr>
            <w:r w:rsidRPr="00347160">
              <w:t>NORMAL</w:t>
            </w:r>
            <w:r w:rsidRPr="00347160">
              <w:fldChar w:fldCharType="begin"/>
            </w:r>
            <w:r w:rsidRPr="00347160">
              <w:instrText xml:space="preserve"> XE "SET-REQUEST-NORMAL" </w:instrText>
            </w:r>
            <w:r w:rsidRPr="00347160">
              <w:fldChar w:fldCharType="end"/>
            </w:r>
          </w:p>
        </w:tc>
        <w:tc>
          <w:tcPr>
            <w:tcW w:w="2835" w:type="dxa"/>
            <w:tcBorders>
              <w:bottom w:val="single" w:sz="4" w:space="0" w:color="auto"/>
            </w:tcBorders>
            <w:vAlign w:val="center"/>
          </w:tcPr>
          <w:p w14:paraId="08ABAE6B" w14:textId="77777777" w:rsidR="00162259" w:rsidRPr="00347160" w:rsidRDefault="00162259" w:rsidP="00521E1B">
            <w:pPr>
              <w:pStyle w:val="TABLE-cell"/>
              <w:keepNext/>
            </w:pPr>
            <w:r w:rsidRPr="00347160">
              <w:t>Set-Request-Normal</w:t>
            </w:r>
            <w:r w:rsidRPr="00347160">
              <w:fldChar w:fldCharType="begin"/>
            </w:r>
            <w:r w:rsidRPr="00347160">
              <w:instrText xml:space="preserve"> XE "Set-Request-Normal" </w:instrText>
            </w:r>
            <w:r w:rsidRPr="00347160">
              <w:fldChar w:fldCharType="end"/>
            </w:r>
          </w:p>
        </w:tc>
        <w:tc>
          <w:tcPr>
            <w:tcW w:w="2835" w:type="dxa"/>
            <w:tcBorders>
              <w:bottom w:val="single" w:sz="4" w:space="0" w:color="auto"/>
            </w:tcBorders>
            <w:vAlign w:val="center"/>
          </w:tcPr>
          <w:p w14:paraId="3D4EF1D3" w14:textId="77777777" w:rsidR="00162259" w:rsidRPr="00347160" w:rsidRDefault="00162259" w:rsidP="00521E1B">
            <w:pPr>
              <w:pStyle w:val="TABLE-cell"/>
              <w:keepNext/>
            </w:pPr>
            <w:r w:rsidRPr="00347160">
              <w:t>Set-Response-Normal</w:t>
            </w:r>
            <w:r w:rsidRPr="00347160">
              <w:fldChar w:fldCharType="begin"/>
            </w:r>
            <w:r w:rsidRPr="00347160">
              <w:instrText xml:space="preserve"> XE "Set-Response-Normal" </w:instrText>
            </w:r>
            <w:r w:rsidRPr="00347160">
              <w:fldChar w:fldCharType="end"/>
            </w:r>
          </w:p>
        </w:tc>
        <w:tc>
          <w:tcPr>
            <w:tcW w:w="1701" w:type="dxa"/>
            <w:tcBorders>
              <w:bottom w:val="single" w:sz="4" w:space="0" w:color="auto"/>
            </w:tcBorders>
            <w:vAlign w:val="center"/>
          </w:tcPr>
          <w:p w14:paraId="189FF2E9" w14:textId="77777777" w:rsidR="00162259" w:rsidRPr="00347160" w:rsidRDefault="00162259" w:rsidP="00521E1B">
            <w:pPr>
              <w:pStyle w:val="TABLE-cell"/>
              <w:keepNext/>
            </w:pPr>
            <w:r w:rsidRPr="00347160">
              <w:t>NORMAL</w:t>
            </w:r>
            <w:r w:rsidRPr="00347160">
              <w:fldChar w:fldCharType="begin"/>
            </w:r>
            <w:r w:rsidRPr="00347160">
              <w:instrText xml:space="preserve"> XE "SET-RESPONSE-NORMAL" </w:instrText>
            </w:r>
            <w:r w:rsidRPr="00347160">
              <w:fldChar w:fldCharType="end"/>
            </w:r>
          </w:p>
        </w:tc>
      </w:tr>
      <w:tr w:rsidR="00162259" w:rsidRPr="00347160" w14:paraId="1E45CB66" w14:textId="77777777" w:rsidTr="00077BDE">
        <w:trPr>
          <w:cantSplit/>
          <w:jc w:val="center"/>
        </w:trPr>
        <w:tc>
          <w:tcPr>
            <w:tcW w:w="1701" w:type="dxa"/>
            <w:tcBorders>
              <w:bottom w:val="single" w:sz="4" w:space="0" w:color="auto"/>
            </w:tcBorders>
            <w:vAlign w:val="center"/>
          </w:tcPr>
          <w:p w14:paraId="0A524DEC" w14:textId="77777777" w:rsidR="00162259" w:rsidRPr="00347160" w:rsidRDefault="00162259" w:rsidP="00521E1B">
            <w:pPr>
              <w:pStyle w:val="TABLE-cell"/>
              <w:keepNext/>
            </w:pPr>
            <w:r w:rsidRPr="00347160">
              <w:t>FIRST-BLOCK</w:t>
            </w:r>
            <w:r w:rsidRPr="00347160">
              <w:fldChar w:fldCharType="begin"/>
            </w:r>
            <w:r w:rsidRPr="00347160">
              <w:instrText xml:space="preserve"> XE "SET-REQUEST-FIRST-BLOCK" </w:instrText>
            </w:r>
            <w:r w:rsidRPr="00347160">
              <w:fldChar w:fldCharType="end"/>
            </w:r>
          </w:p>
        </w:tc>
        <w:tc>
          <w:tcPr>
            <w:tcW w:w="2835" w:type="dxa"/>
            <w:tcBorders>
              <w:bottom w:val="single" w:sz="4" w:space="0" w:color="auto"/>
            </w:tcBorders>
            <w:vAlign w:val="center"/>
          </w:tcPr>
          <w:p w14:paraId="128414C7" w14:textId="77777777" w:rsidR="00162259" w:rsidRPr="00347160" w:rsidRDefault="00162259" w:rsidP="00521E1B">
            <w:pPr>
              <w:pStyle w:val="TABLE-cell"/>
              <w:keepNext/>
            </w:pPr>
            <w:r w:rsidRPr="00347160">
              <w:t>Set-Request-With-First-Datablock</w:t>
            </w:r>
            <w:r w:rsidRPr="00347160">
              <w:fldChar w:fldCharType="begin"/>
            </w:r>
            <w:r w:rsidRPr="00347160">
              <w:instrText xml:space="preserve"> XE "Set-Request-With-First-Datablock" </w:instrText>
            </w:r>
            <w:r w:rsidRPr="00347160">
              <w:fldChar w:fldCharType="end"/>
            </w:r>
            <w:r w:rsidRPr="00347160">
              <w:br/>
              <w:t>Last-Block = FALSE</w:t>
            </w:r>
          </w:p>
        </w:tc>
        <w:tc>
          <w:tcPr>
            <w:tcW w:w="2835" w:type="dxa"/>
            <w:vMerge w:val="restart"/>
            <w:vAlign w:val="center"/>
          </w:tcPr>
          <w:p w14:paraId="701DD90D" w14:textId="77777777" w:rsidR="00162259" w:rsidRPr="00347160" w:rsidRDefault="00162259" w:rsidP="00521E1B">
            <w:pPr>
              <w:pStyle w:val="TABLE-cell"/>
              <w:keepNext/>
            </w:pPr>
            <w:r w:rsidRPr="00347160">
              <w:t>Set-Response-Datablock</w:t>
            </w:r>
            <w:r w:rsidRPr="00347160">
              <w:fldChar w:fldCharType="begin"/>
            </w:r>
            <w:r w:rsidRPr="00347160">
              <w:instrText xml:space="preserve"> XE "Set-Response-Datablock" </w:instrText>
            </w:r>
            <w:r w:rsidRPr="00347160">
              <w:fldChar w:fldCharType="end"/>
            </w:r>
          </w:p>
        </w:tc>
        <w:tc>
          <w:tcPr>
            <w:tcW w:w="1701" w:type="dxa"/>
            <w:vMerge w:val="restart"/>
            <w:vAlign w:val="center"/>
          </w:tcPr>
          <w:p w14:paraId="441CC1DB" w14:textId="77777777" w:rsidR="00162259" w:rsidRPr="00347160" w:rsidRDefault="00162259" w:rsidP="00521E1B">
            <w:pPr>
              <w:pStyle w:val="TABLE-cell"/>
              <w:keepNext/>
            </w:pPr>
            <w:r w:rsidRPr="00347160">
              <w:t>ACK-BLOCK</w:t>
            </w:r>
            <w:r w:rsidRPr="00347160">
              <w:fldChar w:fldCharType="begin"/>
            </w:r>
            <w:r w:rsidRPr="00347160">
              <w:instrText xml:space="preserve"> XE "SET-RESPONSE-ACK-BLOCK" </w:instrText>
            </w:r>
            <w:r w:rsidRPr="00347160">
              <w:fldChar w:fldCharType="end"/>
            </w:r>
          </w:p>
        </w:tc>
      </w:tr>
      <w:tr w:rsidR="00162259" w:rsidRPr="00347160" w14:paraId="7CB64194" w14:textId="77777777" w:rsidTr="00077BDE">
        <w:trPr>
          <w:cantSplit/>
          <w:jc w:val="center"/>
        </w:trPr>
        <w:tc>
          <w:tcPr>
            <w:tcW w:w="1701" w:type="dxa"/>
            <w:tcBorders>
              <w:bottom w:val="single" w:sz="4" w:space="0" w:color="auto"/>
            </w:tcBorders>
            <w:vAlign w:val="center"/>
          </w:tcPr>
          <w:p w14:paraId="7698BD8D" w14:textId="77777777" w:rsidR="00162259" w:rsidRPr="00347160" w:rsidRDefault="00162259" w:rsidP="00521E1B">
            <w:pPr>
              <w:pStyle w:val="TABLE-cell"/>
              <w:keepNext/>
            </w:pPr>
            <w:r w:rsidRPr="00347160">
              <w:t>ONE-BLOCK</w:t>
            </w:r>
            <w:r w:rsidRPr="00347160">
              <w:fldChar w:fldCharType="begin"/>
            </w:r>
            <w:r w:rsidRPr="00347160">
              <w:instrText xml:space="preserve"> XE "SET-REQUEST-ONE-BLOCK" </w:instrText>
            </w:r>
            <w:r w:rsidRPr="00347160">
              <w:fldChar w:fldCharType="end"/>
            </w:r>
          </w:p>
        </w:tc>
        <w:tc>
          <w:tcPr>
            <w:tcW w:w="2835" w:type="dxa"/>
            <w:tcBorders>
              <w:bottom w:val="single" w:sz="4" w:space="0" w:color="auto"/>
            </w:tcBorders>
            <w:vAlign w:val="center"/>
          </w:tcPr>
          <w:p w14:paraId="5CACBE96" w14:textId="77777777" w:rsidR="00162259" w:rsidRPr="00347160" w:rsidRDefault="00162259" w:rsidP="00521E1B">
            <w:pPr>
              <w:pStyle w:val="TABLE-cell"/>
              <w:keepNext/>
            </w:pPr>
            <w:r w:rsidRPr="00347160">
              <w:t>Set-Request-With-Datablock</w:t>
            </w:r>
            <w:r w:rsidRPr="00347160">
              <w:fldChar w:fldCharType="begin"/>
            </w:r>
            <w:r w:rsidRPr="00347160">
              <w:instrText xml:space="preserve"> XE "Set-Request-With-Datablock" </w:instrText>
            </w:r>
            <w:r w:rsidRPr="00347160">
              <w:fldChar w:fldCharType="end"/>
            </w:r>
            <w:r w:rsidRPr="00347160">
              <w:br/>
              <w:t>Last-Block = FALSE</w:t>
            </w:r>
          </w:p>
        </w:tc>
        <w:tc>
          <w:tcPr>
            <w:tcW w:w="2835" w:type="dxa"/>
            <w:vMerge/>
            <w:tcBorders>
              <w:bottom w:val="single" w:sz="4" w:space="0" w:color="auto"/>
            </w:tcBorders>
            <w:vAlign w:val="center"/>
          </w:tcPr>
          <w:p w14:paraId="6A185DC7" w14:textId="77777777" w:rsidR="00162259" w:rsidRPr="00347160" w:rsidRDefault="00162259" w:rsidP="00521E1B">
            <w:pPr>
              <w:pStyle w:val="TABLE-cell"/>
              <w:keepNext/>
            </w:pPr>
          </w:p>
        </w:tc>
        <w:tc>
          <w:tcPr>
            <w:tcW w:w="1701" w:type="dxa"/>
            <w:vMerge/>
            <w:tcBorders>
              <w:bottom w:val="single" w:sz="4" w:space="0" w:color="auto"/>
            </w:tcBorders>
            <w:vAlign w:val="center"/>
          </w:tcPr>
          <w:p w14:paraId="43D27A9A" w14:textId="77777777" w:rsidR="00162259" w:rsidRPr="00347160" w:rsidRDefault="00162259" w:rsidP="00521E1B">
            <w:pPr>
              <w:pStyle w:val="TABLE-cell"/>
              <w:keepNext/>
            </w:pPr>
          </w:p>
        </w:tc>
      </w:tr>
      <w:tr w:rsidR="00162259" w:rsidRPr="00347160" w14:paraId="4AFFEE49" w14:textId="77777777" w:rsidTr="00077BDE">
        <w:trPr>
          <w:cantSplit/>
          <w:jc w:val="center"/>
        </w:trPr>
        <w:tc>
          <w:tcPr>
            <w:tcW w:w="1701" w:type="dxa"/>
            <w:vMerge w:val="restart"/>
            <w:vAlign w:val="center"/>
          </w:tcPr>
          <w:p w14:paraId="76FED096" w14:textId="77777777" w:rsidR="00162259" w:rsidRPr="00347160" w:rsidRDefault="00162259" w:rsidP="00521E1B">
            <w:pPr>
              <w:pStyle w:val="TABLE-cell"/>
              <w:keepNext/>
            </w:pPr>
            <w:r w:rsidRPr="00347160">
              <w:t>LAST-BLOCK</w:t>
            </w:r>
            <w:r w:rsidRPr="00347160">
              <w:fldChar w:fldCharType="begin"/>
            </w:r>
            <w:r w:rsidRPr="00347160">
              <w:instrText xml:space="preserve"> XE "SET-REQUEST-LAST-BLOCK" </w:instrText>
            </w:r>
            <w:r w:rsidRPr="00347160">
              <w:fldChar w:fldCharType="end"/>
            </w:r>
          </w:p>
        </w:tc>
        <w:tc>
          <w:tcPr>
            <w:tcW w:w="2835" w:type="dxa"/>
            <w:vMerge w:val="restart"/>
            <w:vAlign w:val="center"/>
          </w:tcPr>
          <w:p w14:paraId="2894F438" w14:textId="77777777" w:rsidR="00162259" w:rsidRPr="00347160" w:rsidRDefault="00162259" w:rsidP="00521E1B">
            <w:pPr>
              <w:pStyle w:val="TABLE-cell"/>
              <w:keepNext/>
            </w:pPr>
            <w:r w:rsidRPr="00347160">
              <w:t>Set-Request-With-Datablock</w:t>
            </w:r>
            <w:r w:rsidRPr="00347160">
              <w:br/>
              <w:t>Last-Block = TRUE</w:t>
            </w:r>
          </w:p>
        </w:tc>
        <w:tc>
          <w:tcPr>
            <w:tcW w:w="2835" w:type="dxa"/>
            <w:vMerge w:val="restart"/>
            <w:vAlign w:val="center"/>
          </w:tcPr>
          <w:p w14:paraId="7569C735" w14:textId="77777777" w:rsidR="00162259" w:rsidRPr="00347160" w:rsidRDefault="00162259" w:rsidP="00521E1B">
            <w:pPr>
              <w:pStyle w:val="TABLE-cell"/>
              <w:keepNext/>
            </w:pPr>
            <w:r w:rsidRPr="00347160">
              <w:t>Set-Response-Last-Datablock</w:t>
            </w:r>
            <w:r w:rsidRPr="00347160">
              <w:fldChar w:fldCharType="begin"/>
            </w:r>
            <w:r w:rsidRPr="00347160">
              <w:instrText xml:space="preserve"> XE "Set-Response-Last-Datablock" </w:instrText>
            </w:r>
            <w:r w:rsidRPr="00347160">
              <w:fldChar w:fldCharType="end"/>
            </w:r>
          </w:p>
        </w:tc>
        <w:tc>
          <w:tcPr>
            <w:tcW w:w="1701" w:type="dxa"/>
            <w:vAlign w:val="center"/>
          </w:tcPr>
          <w:p w14:paraId="760C254D" w14:textId="77777777" w:rsidR="00162259" w:rsidRPr="00347160" w:rsidRDefault="00162259" w:rsidP="00521E1B">
            <w:pPr>
              <w:pStyle w:val="TABLE-cell"/>
              <w:keepNext/>
            </w:pPr>
            <w:r w:rsidRPr="00347160">
              <w:t>LAST-BLOCK</w:t>
            </w:r>
            <w:r w:rsidRPr="00347160">
              <w:fldChar w:fldCharType="begin"/>
            </w:r>
            <w:r w:rsidRPr="00347160">
              <w:instrText xml:space="preserve"> XE "SET-RESPONSE-LAST-BLOCK" </w:instrText>
            </w:r>
            <w:r w:rsidRPr="00347160">
              <w:fldChar w:fldCharType="end"/>
            </w:r>
          </w:p>
        </w:tc>
      </w:tr>
      <w:tr w:rsidR="00162259" w:rsidRPr="00347160" w14:paraId="504E6D20" w14:textId="77777777" w:rsidTr="00077BDE">
        <w:trPr>
          <w:cantSplit/>
          <w:jc w:val="center"/>
        </w:trPr>
        <w:tc>
          <w:tcPr>
            <w:tcW w:w="1701" w:type="dxa"/>
            <w:vMerge/>
            <w:vAlign w:val="center"/>
          </w:tcPr>
          <w:p w14:paraId="57655556" w14:textId="77777777" w:rsidR="00162259" w:rsidRPr="00347160" w:rsidRDefault="00162259" w:rsidP="00521E1B">
            <w:pPr>
              <w:pStyle w:val="TABLE-cell"/>
              <w:keepNext/>
            </w:pPr>
          </w:p>
        </w:tc>
        <w:tc>
          <w:tcPr>
            <w:tcW w:w="2835" w:type="dxa"/>
            <w:vMerge/>
            <w:vAlign w:val="center"/>
          </w:tcPr>
          <w:p w14:paraId="6587B6E1" w14:textId="77777777" w:rsidR="00162259" w:rsidRPr="00347160" w:rsidRDefault="00162259" w:rsidP="00521E1B">
            <w:pPr>
              <w:pStyle w:val="TABLE-cell"/>
              <w:keepNext/>
            </w:pPr>
          </w:p>
        </w:tc>
        <w:tc>
          <w:tcPr>
            <w:tcW w:w="2835" w:type="dxa"/>
            <w:vMerge/>
            <w:vAlign w:val="center"/>
          </w:tcPr>
          <w:p w14:paraId="227FD27F" w14:textId="77777777" w:rsidR="00162259" w:rsidRPr="00347160" w:rsidRDefault="00162259" w:rsidP="00521E1B">
            <w:pPr>
              <w:pStyle w:val="TABLE-cell"/>
              <w:keepNext/>
            </w:pPr>
          </w:p>
        </w:tc>
        <w:tc>
          <w:tcPr>
            <w:tcW w:w="1701" w:type="dxa"/>
            <w:vAlign w:val="center"/>
          </w:tcPr>
          <w:p w14:paraId="1CBB162D" w14:textId="77777777" w:rsidR="00162259" w:rsidRPr="00347160" w:rsidRDefault="00162259" w:rsidP="00521E1B">
            <w:pPr>
              <w:pStyle w:val="TABLE-cell"/>
              <w:keepNext/>
            </w:pPr>
            <w:r w:rsidRPr="00347160">
              <w:t>LAST-BLOCK-WITH-LIST</w:t>
            </w:r>
            <w:r w:rsidRPr="00347160">
              <w:fldChar w:fldCharType="begin"/>
            </w:r>
            <w:r w:rsidRPr="00347160">
              <w:instrText xml:space="preserve"> XE "SET-RESPONSE-LAST-BLOCK-WITH-LIST" </w:instrText>
            </w:r>
            <w:r w:rsidRPr="00347160">
              <w:fldChar w:fldCharType="end"/>
            </w:r>
          </w:p>
        </w:tc>
      </w:tr>
      <w:tr w:rsidR="00162259" w:rsidRPr="00347160" w14:paraId="2467709B" w14:textId="77777777" w:rsidTr="00077BDE">
        <w:trPr>
          <w:cantSplit/>
          <w:jc w:val="center"/>
        </w:trPr>
        <w:tc>
          <w:tcPr>
            <w:tcW w:w="1701" w:type="dxa"/>
            <w:vAlign w:val="center"/>
          </w:tcPr>
          <w:p w14:paraId="6BBD47FA" w14:textId="77777777" w:rsidR="00162259" w:rsidRPr="00347160" w:rsidRDefault="00162259" w:rsidP="00521E1B">
            <w:pPr>
              <w:pStyle w:val="TABLE-cell"/>
              <w:keepNext/>
            </w:pPr>
            <w:r w:rsidRPr="00347160">
              <w:t>WITH-LIST</w:t>
            </w:r>
            <w:r w:rsidRPr="00347160">
              <w:fldChar w:fldCharType="begin"/>
            </w:r>
            <w:r w:rsidRPr="00347160">
              <w:instrText xml:space="preserve"> XE "SET-REQUEST-WITH-LIST" </w:instrText>
            </w:r>
            <w:r w:rsidRPr="00347160">
              <w:fldChar w:fldCharType="end"/>
            </w:r>
          </w:p>
        </w:tc>
        <w:tc>
          <w:tcPr>
            <w:tcW w:w="2835" w:type="dxa"/>
            <w:vAlign w:val="center"/>
          </w:tcPr>
          <w:p w14:paraId="577F3C7A" w14:textId="77777777" w:rsidR="00162259" w:rsidRPr="00347160" w:rsidRDefault="00162259" w:rsidP="00521E1B">
            <w:pPr>
              <w:pStyle w:val="TABLE-cell"/>
              <w:keepNext/>
            </w:pPr>
            <w:r w:rsidRPr="00347160">
              <w:t>Set-Request-With-List</w:t>
            </w:r>
            <w:r w:rsidRPr="00347160">
              <w:fldChar w:fldCharType="begin"/>
            </w:r>
            <w:r w:rsidRPr="00347160">
              <w:instrText xml:space="preserve"> XE "Set-Request-With-List" </w:instrText>
            </w:r>
            <w:r w:rsidRPr="00347160">
              <w:fldChar w:fldCharType="end"/>
            </w:r>
          </w:p>
        </w:tc>
        <w:tc>
          <w:tcPr>
            <w:tcW w:w="2835" w:type="dxa"/>
            <w:vAlign w:val="center"/>
          </w:tcPr>
          <w:p w14:paraId="473FFB7F" w14:textId="77777777" w:rsidR="00162259" w:rsidRPr="00347160" w:rsidRDefault="00162259" w:rsidP="00521E1B">
            <w:pPr>
              <w:pStyle w:val="TABLE-cell"/>
              <w:keepNext/>
            </w:pPr>
            <w:r w:rsidRPr="00347160">
              <w:t>Set-Response-With-List</w:t>
            </w:r>
            <w:r w:rsidRPr="00347160">
              <w:fldChar w:fldCharType="begin"/>
            </w:r>
            <w:r w:rsidRPr="00347160">
              <w:instrText xml:space="preserve"> XE "Set-Response-With-List" </w:instrText>
            </w:r>
            <w:r w:rsidRPr="00347160">
              <w:fldChar w:fldCharType="end"/>
            </w:r>
          </w:p>
        </w:tc>
        <w:tc>
          <w:tcPr>
            <w:tcW w:w="1701" w:type="dxa"/>
            <w:vAlign w:val="center"/>
          </w:tcPr>
          <w:p w14:paraId="7CA0158B" w14:textId="77777777" w:rsidR="00162259" w:rsidRPr="00347160" w:rsidRDefault="00162259" w:rsidP="00521E1B">
            <w:pPr>
              <w:pStyle w:val="TABLE-cell"/>
              <w:keepNext/>
            </w:pPr>
            <w:r w:rsidRPr="00347160">
              <w:t>WITH-LIST</w:t>
            </w:r>
            <w:r w:rsidRPr="00347160">
              <w:fldChar w:fldCharType="begin"/>
            </w:r>
            <w:r w:rsidRPr="00347160">
              <w:instrText xml:space="preserve"> XE "SET-RESPONSE-WITH-LIST" </w:instrText>
            </w:r>
            <w:r w:rsidRPr="00347160">
              <w:fldChar w:fldCharType="end"/>
            </w:r>
          </w:p>
        </w:tc>
      </w:tr>
      <w:tr w:rsidR="00162259" w:rsidRPr="00347160" w14:paraId="49B47173" w14:textId="77777777" w:rsidTr="00077BDE">
        <w:trPr>
          <w:cantSplit/>
          <w:jc w:val="center"/>
        </w:trPr>
        <w:tc>
          <w:tcPr>
            <w:tcW w:w="1701" w:type="dxa"/>
            <w:vAlign w:val="center"/>
          </w:tcPr>
          <w:p w14:paraId="2F57AE92" w14:textId="77777777" w:rsidR="00162259" w:rsidRPr="00347160" w:rsidRDefault="00162259" w:rsidP="00521E1B">
            <w:pPr>
              <w:pStyle w:val="TABLE-cell"/>
              <w:keepNext/>
            </w:pPr>
            <w:r w:rsidRPr="00347160">
              <w:t>FIRST-BLOCK-WITH-LIST</w:t>
            </w:r>
            <w:r w:rsidRPr="00347160">
              <w:fldChar w:fldCharType="begin"/>
            </w:r>
            <w:r w:rsidRPr="00347160">
              <w:instrText xml:space="preserve"> XE "SET-REQUEST-FIRST-BLOCK-WITH-LIST" </w:instrText>
            </w:r>
            <w:r w:rsidRPr="00347160">
              <w:fldChar w:fldCharType="end"/>
            </w:r>
          </w:p>
        </w:tc>
        <w:tc>
          <w:tcPr>
            <w:tcW w:w="2835" w:type="dxa"/>
            <w:vAlign w:val="center"/>
          </w:tcPr>
          <w:p w14:paraId="51D0DCB9" w14:textId="77777777" w:rsidR="00162259" w:rsidRPr="00347160" w:rsidRDefault="00162259" w:rsidP="00521E1B">
            <w:pPr>
              <w:pStyle w:val="TABLE-cell"/>
              <w:keepNext/>
            </w:pPr>
            <w:r w:rsidRPr="00347160">
              <w:t>Set-Request-With-List-And-With-First-Datablock</w:t>
            </w:r>
            <w:r w:rsidRPr="00347160">
              <w:fldChar w:fldCharType="begin"/>
            </w:r>
            <w:r w:rsidRPr="00347160">
              <w:instrText xml:space="preserve"> XE "Set-Request-With-List-And-With-First-Datablock" </w:instrText>
            </w:r>
            <w:r w:rsidRPr="00347160">
              <w:fldChar w:fldCharType="end"/>
            </w:r>
          </w:p>
        </w:tc>
        <w:tc>
          <w:tcPr>
            <w:tcW w:w="2835" w:type="dxa"/>
            <w:vAlign w:val="center"/>
          </w:tcPr>
          <w:p w14:paraId="54B07C33" w14:textId="77777777" w:rsidR="00162259" w:rsidRPr="00347160" w:rsidRDefault="00162259" w:rsidP="00521E1B">
            <w:pPr>
              <w:pStyle w:val="TABLE-cell"/>
              <w:keepNext/>
            </w:pPr>
            <w:r w:rsidRPr="00347160">
              <w:t>Set-Response-Datablock</w:t>
            </w:r>
          </w:p>
        </w:tc>
        <w:tc>
          <w:tcPr>
            <w:tcW w:w="1701" w:type="dxa"/>
            <w:vAlign w:val="center"/>
          </w:tcPr>
          <w:p w14:paraId="119985F3" w14:textId="77777777" w:rsidR="00162259" w:rsidRPr="00347160" w:rsidRDefault="00162259" w:rsidP="00521E1B">
            <w:pPr>
              <w:pStyle w:val="TABLE-cell"/>
              <w:keepNext/>
            </w:pPr>
            <w:r w:rsidRPr="00347160">
              <w:t>ACK-BLOCK</w:t>
            </w:r>
          </w:p>
        </w:tc>
      </w:tr>
    </w:tbl>
    <w:p w14:paraId="2A712F22" w14:textId="77777777" w:rsidR="008C6750" w:rsidRDefault="008C6750" w:rsidP="008C6750">
      <w:pPr>
        <w:pStyle w:val="NOTE"/>
      </w:pPr>
    </w:p>
    <w:p w14:paraId="5329E379" w14:textId="77777777" w:rsidR="00162259" w:rsidRDefault="00162259" w:rsidP="008C6750">
      <w:pPr>
        <w:pStyle w:val="PARAGRAPH"/>
      </w:pPr>
      <w:r w:rsidRPr="00347160">
        <w:rPr>
          <w:noProof/>
          <w:lang w:eastAsia="en-GB"/>
        </w:rPr>
        <mc:AlternateContent>
          <mc:Choice Requires="wps">
            <w:drawing>
              <wp:anchor distT="0" distB="0" distL="114300" distR="114300" simplePos="0" relativeHeight="251647488" behindDoc="0" locked="0" layoutInCell="1" allowOverlap="1" wp14:anchorId="269BAD2B" wp14:editId="3D4EFF39">
                <wp:simplePos x="0" y="0"/>
                <wp:positionH relativeFrom="column">
                  <wp:posOffset>5376545</wp:posOffset>
                </wp:positionH>
                <wp:positionV relativeFrom="paragraph">
                  <wp:posOffset>2438400</wp:posOffset>
                </wp:positionV>
                <wp:extent cx="552450" cy="142875"/>
                <wp:effectExtent l="0" t="0" r="0" b="9525"/>
                <wp:wrapNone/>
                <wp:docPr id="14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42875"/>
                        </a:xfrm>
                        <a:prstGeom prst="rect">
                          <a:avLst/>
                        </a:prstGeom>
                        <a:noFill/>
                        <a:ln w="6350">
                          <a:noFill/>
                        </a:ln>
                        <a:effectLst/>
                      </wps:spPr>
                      <wps:txbx>
                        <w:txbxContent>
                          <w:p w14:paraId="7E9EF743" w14:textId="77777777" w:rsidR="006353B3" w:rsidRPr="002D7D57" w:rsidRDefault="006353B3" w:rsidP="00162259">
                            <w:pPr>
                              <w:rPr>
                                <w:i/>
                                <w:sz w:val="12"/>
                                <w:szCs w:val="12"/>
                              </w:rPr>
                            </w:pPr>
                            <w:r w:rsidRPr="002D7D57">
                              <w:rPr>
                                <w:i/>
                                <w:sz w:val="12"/>
                                <w:szCs w:val="12"/>
                              </w:rPr>
                              <w:t>I</w:t>
                            </w:r>
                            <w:r>
                              <w:rPr>
                                <w:i/>
                                <w:sz w:val="12"/>
                                <w:szCs w:val="12"/>
                              </w:rPr>
                              <w:t>EC   1129/</w:t>
                            </w:r>
                            <w:r w:rsidRPr="002D7D57">
                              <w:rPr>
                                <w:i/>
                                <w:sz w:val="12"/>
                                <w:szCs w:val="12"/>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BAD2B" id="Text Box 52" o:spid="_x0000_s1035" type="#_x0000_t202" style="position:absolute;left:0;text-align:left;margin-left:423.35pt;margin-top:192pt;width:43.5pt;height:11.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" filled="f" stroked="f" strokeweight=".5pt">
                <v:textbox inset="0,0,0,0">
                  <w:txbxContent>
                    <w:p w14:paraId="7E9EF743" w14:textId="77777777" w:rsidR="006353B3" w:rsidRPr="002D7D57" w:rsidRDefault="006353B3" w:rsidP="00162259">
                      <w:pPr>
                        <w:rPr>
                          <w:i/>
                          <w:sz w:val="12"/>
                          <w:szCs w:val="12"/>
                        </w:rPr>
                      </w:pPr>
                      <w:r w:rsidRPr="002D7D57">
                        <w:rPr>
                          <w:i/>
                          <w:sz w:val="12"/>
                          <w:szCs w:val="12"/>
                        </w:rPr>
                        <w:t>I</w:t>
                      </w:r>
                      <w:r>
                        <w:rPr>
                          <w:i/>
                          <w:sz w:val="12"/>
                          <w:szCs w:val="12"/>
                        </w:rPr>
                        <w:t>EC   1129/</w:t>
                      </w:r>
                      <w:r w:rsidRPr="002D7D57">
                        <w:rPr>
                          <w:i/>
                          <w:sz w:val="12"/>
                          <w:szCs w:val="12"/>
                        </w:rPr>
                        <w:t>13</w:t>
                      </w:r>
                    </w:p>
                  </w:txbxContent>
                </v:textbox>
              </v:shape>
            </w:pict>
          </mc:Fallback>
        </mc:AlternateContent>
      </w:r>
      <w:r w:rsidRPr="00347160">
        <w:fldChar w:fldCharType="begin" w:fldLock="1"/>
      </w:r>
      <w:r w:rsidRPr="00347160">
        <w:instrText xml:space="preserve"> REF _Ref245384157 \h  \* MERGEFORMAT </w:instrText>
      </w:r>
      <w:r w:rsidRPr="00347160">
        <w:fldChar w:fldCharType="separate"/>
      </w:r>
      <w:r w:rsidR="00811F07" w:rsidRPr="00347160">
        <w:t xml:space="preserve">Figure </w:t>
      </w:r>
      <w:r w:rsidR="00811F07">
        <w:t>46</w:t>
      </w:r>
      <w:r w:rsidRPr="00347160">
        <w:fldChar w:fldCharType="end"/>
      </w:r>
      <w:r w:rsidRPr="00347160">
        <w:t xml:space="preserve"> shows the MSC of a </w:t>
      </w:r>
      <w:r w:rsidRPr="00F1574A">
        <w:t>confirmed</w:t>
      </w:r>
      <w:r w:rsidRPr="00347160">
        <w:t xml:space="preserve"> SET service, in the case of success, without block transfer.</w:t>
      </w:r>
    </w:p>
    <w:p w14:paraId="090874AC" w14:textId="77777777" w:rsidR="008C6750" w:rsidRPr="00347160" w:rsidRDefault="008C6750" w:rsidP="008C6750">
      <w:pPr>
        <w:pStyle w:val="FIGURE"/>
      </w:pPr>
      <w:r w:rsidRPr="00347160">
        <w:rPr>
          <w:noProof/>
          <w:lang w:eastAsia="en-GB"/>
        </w:rPr>
        <w:drawing>
          <wp:inline distT="0" distB="0" distL="0" distR="0" wp14:anchorId="1AA1F4D1" wp14:editId="5239B7DD">
            <wp:extent cx="5753100" cy="1905000"/>
            <wp:effectExtent l="0" t="0" r="0" b="0"/>
            <wp:docPr id="141" name="Kép 4" descr="SET_GK09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4" descr="SET_GK09110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3100" cy="1905000"/>
                    </a:xfrm>
                    <a:prstGeom prst="rect">
                      <a:avLst/>
                    </a:prstGeom>
                    <a:noFill/>
                    <a:ln>
                      <a:noFill/>
                    </a:ln>
                  </pic:spPr>
                </pic:pic>
              </a:graphicData>
            </a:graphic>
          </wp:inline>
        </w:drawing>
      </w:r>
    </w:p>
    <w:p w14:paraId="2470AA8D" w14:textId="392EE617" w:rsidR="00162259" w:rsidRPr="00347160" w:rsidRDefault="00162259" w:rsidP="008C6750">
      <w:pPr>
        <w:pStyle w:val="FIGURE-title"/>
      </w:pPr>
      <w:bookmarkStart w:id="4724" w:name="_Ref245384157"/>
      <w:bookmarkStart w:id="4725" w:name="_Toc481414641"/>
      <w:bookmarkStart w:id="4726" w:name="_Toc511462309"/>
      <w:bookmarkStart w:id="4727" w:name="_Toc62885096"/>
      <w:bookmarkStart w:id="4728" w:name="_Toc68357419"/>
      <w:bookmarkStart w:id="4729" w:name="_Toc246861022"/>
      <w:bookmarkStart w:id="4730" w:name="_Toc249289762"/>
      <w:bookmarkStart w:id="4731" w:name="_Toc277948618"/>
      <w:bookmarkStart w:id="4732" w:name="_Toc279392094"/>
      <w:bookmarkStart w:id="4733" w:name="_Toc279397372"/>
      <w:bookmarkStart w:id="4734" w:name="_Toc315426513"/>
      <w:bookmarkStart w:id="4735" w:name="_Toc406406579"/>
      <w:bookmarkStart w:id="4736" w:name="_Toc406523242"/>
      <w:bookmarkStart w:id="4737" w:name="_Toc437856701"/>
      <w:bookmarkStart w:id="4738" w:name="_Toc97127404"/>
      <w:r w:rsidRPr="00347160">
        <w:t xml:space="preserve">Figure </w:t>
      </w:r>
      <w:fldSimple w:instr=" SEQ Figure \* ARABIC ">
        <w:r w:rsidR="00DC4BE9">
          <w:rPr>
            <w:noProof/>
          </w:rPr>
          <w:t>46</w:t>
        </w:r>
      </w:fldSimple>
      <w:bookmarkEnd w:id="4724"/>
      <w:r w:rsidRPr="00347160">
        <w:t xml:space="preserve"> – MSC of the SET service</w:t>
      </w:r>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p>
    <w:p w14:paraId="114BA251" w14:textId="77777777" w:rsidR="00162259" w:rsidRPr="00347160" w:rsidRDefault="00162259" w:rsidP="008C6750">
      <w:pPr>
        <w:pStyle w:val="PARAGRAPH"/>
      </w:pPr>
      <w:r w:rsidRPr="00347160">
        <w:fldChar w:fldCharType="begin" w:fldLock="1"/>
      </w:r>
      <w:r w:rsidRPr="00347160">
        <w:instrText xml:space="preserve"> REF _Ref175323318 \h </w:instrText>
      </w:r>
      <w:r w:rsidR="00C60BA6" w:rsidRPr="00347160">
        <w:instrText xml:space="preserve"> \* MERGEFORMAT </w:instrText>
      </w:r>
      <w:r w:rsidRPr="00347160">
        <w:fldChar w:fldCharType="separate"/>
      </w:r>
      <w:r w:rsidR="00811F07" w:rsidRPr="00347160">
        <w:t xml:space="preserve">Figure </w:t>
      </w:r>
      <w:r w:rsidR="00811F07">
        <w:rPr>
          <w:noProof/>
        </w:rPr>
        <w:t>47</w:t>
      </w:r>
      <w:r w:rsidRPr="00347160">
        <w:fldChar w:fldCharType="end"/>
      </w:r>
      <w:r w:rsidRPr="00347160">
        <w:t xml:space="preserve"> shows the MSC </w:t>
      </w:r>
      <w:r w:rsidRPr="00F1574A">
        <w:t>of a confirmed SET</w:t>
      </w:r>
      <w:r w:rsidRPr="00347160">
        <w:t xml:space="preserve"> service in the case of success, with the request sent in three blocks.</w:t>
      </w:r>
    </w:p>
    <w:p w14:paraId="1D9EAEA8" w14:textId="77777777" w:rsidR="00162259" w:rsidRPr="00347160" w:rsidRDefault="00162259" w:rsidP="008C6750">
      <w:pPr>
        <w:pStyle w:val="FIGURE"/>
      </w:pPr>
      <w:r w:rsidRPr="00347160">
        <w:rPr>
          <w:noProof/>
          <w:lang w:eastAsia="en-GB"/>
        </w:rPr>
        <w:lastRenderedPageBreak/>
        <mc:AlternateContent>
          <mc:Choice Requires="wps">
            <w:drawing>
              <wp:anchor distT="0" distB="0" distL="114300" distR="114300" simplePos="0" relativeHeight="251658752" behindDoc="0" locked="0" layoutInCell="1" allowOverlap="1" wp14:anchorId="0B4F6D22" wp14:editId="011A6EA6">
                <wp:simplePos x="0" y="0"/>
                <wp:positionH relativeFrom="column">
                  <wp:posOffset>5338445</wp:posOffset>
                </wp:positionH>
                <wp:positionV relativeFrom="paragraph">
                  <wp:posOffset>4082415</wp:posOffset>
                </wp:positionV>
                <wp:extent cx="552450" cy="142875"/>
                <wp:effectExtent l="0" t="0" r="0" b="9525"/>
                <wp:wrapNone/>
                <wp:docPr id="140"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42875"/>
                        </a:xfrm>
                        <a:prstGeom prst="rect">
                          <a:avLst/>
                        </a:prstGeom>
                        <a:noFill/>
                        <a:ln w="6350">
                          <a:noFill/>
                        </a:ln>
                        <a:effectLst/>
                      </wps:spPr>
                      <wps:txbx>
                        <w:txbxContent>
                          <w:p w14:paraId="6EC83000" w14:textId="77777777" w:rsidR="006353B3" w:rsidRPr="002D7D57" w:rsidRDefault="006353B3" w:rsidP="00162259">
                            <w:pPr>
                              <w:rPr>
                                <w:i/>
                                <w:sz w:val="12"/>
                                <w:szCs w:val="12"/>
                              </w:rPr>
                            </w:pPr>
                            <w:r w:rsidRPr="002D7D57">
                              <w:rPr>
                                <w:i/>
                                <w:sz w:val="12"/>
                                <w:szCs w:val="12"/>
                              </w:rPr>
                              <w:t>I</w:t>
                            </w:r>
                            <w:r>
                              <w:rPr>
                                <w:i/>
                                <w:sz w:val="12"/>
                                <w:szCs w:val="12"/>
                              </w:rPr>
                              <w:t>EC   1130/</w:t>
                            </w:r>
                            <w:r w:rsidRPr="002D7D57">
                              <w:rPr>
                                <w:i/>
                                <w:sz w:val="12"/>
                                <w:szCs w:val="12"/>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F6D22" id="Text Box 53" o:spid="_x0000_s1036" type="#_x0000_t202" style="position:absolute;left:0;text-align:left;margin-left:420.35pt;margin-top:321.45pt;width:43.5pt;height:11.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" filled="f" stroked="f" strokeweight=".5pt">
                <v:textbox inset="0,0,0,0">
                  <w:txbxContent>
                    <w:p w14:paraId="6EC83000" w14:textId="77777777" w:rsidR="006353B3" w:rsidRPr="002D7D57" w:rsidRDefault="006353B3" w:rsidP="00162259">
                      <w:pPr>
                        <w:rPr>
                          <w:i/>
                          <w:sz w:val="12"/>
                          <w:szCs w:val="12"/>
                        </w:rPr>
                      </w:pPr>
                      <w:r w:rsidRPr="002D7D57">
                        <w:rPr>
                          <w:i/>
                          <w:sz w:val="12"/>
                          <w:szCs w:val="12"/>
                        </w:rPr>
                        <w:t>I</w:t>
                      </w:r>
                      <w:r>
                        <w:rPr>
                          <w:i/>
                          <w:sz w:val="12"/>
                          <w:szCs w:val="12"/>
                        </w:rPr>
                        <w:t>EC   1130/</w:t>
                      </w:r>
                      <w:r w:rsidRPr="002D7D57">
                        <w:rPr>
                          <w:i/>
                          <w:sz w:val="12"/>
                          <w:szCs w:val="12"/>
                        </w:rPr>
                        <w:t>13</w:t>
                      </w:r>
                    </w:p>
                  </w:txbxContent>
                </v:textbox>
              </v:shape>
            </w:pict>
          </mc:Fallback>
        </mc:AlternateContent>
      </w:r>
      <w:r w:rsidRPr="00347160">
        <w:rPr>
          <w:noProof/>
          <w:lang w:eastAsia="en-GB"/>
        </w:rPr>
        <w:drawing>
          <wp:inline distT="0" distB="0" distL="0" distR="0" wp14:anchorId="6E1379BE" wp14:editId="7C326B00">
            <wp:extent cx="5752465" cy="4074795"/>
            <wp:effectExtent l="0" t="0" r="635" b="1905"/>
            <wp:docPr id="113" name="Kép 16" descr="SET_Block_GK09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6" descr="SET_Block_GK09110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2465" cy="4074795"/>
                    </a:xfrm>
                    <a:prstGeom prst="rect">
                      <a:avLst/>
                    </a:prstGeom>
                    <a:noFill/>
                    <a:ln>
                      <a:noFill/>
                    </a:ln>
                  </pic:spPr>
                </pic:pic>
              </a:graphicData>
            </a:graphic>
          </wp:inline>
        </w:drawing>
      </w:r>
    </w:p>
    <w:p w14:paraId="6B9F2378" w14:textId="738DB4D3" w:rsidR="00162259" w:rsidRPr="00347160" w:rsidRDefault="00162259" w:rsidP="008C6750">
      <w:pPr>
        <w:pStyle w:val="FIGURE-title"/>
      </w:pPr>
      <w:bookmarkStart w:id="4739" w:name="_Hlt513693215"/>
      <w:bookmarkStart w:id="4740" w:name="_Ref175323318"/>
      <w:bookmarkStart w:id="4741" w:name="_Toc510622672"/>
      <w:bookmarkStart w:id="4742" w:name="_Toc511462314"/>
      <w:bookmarkStart w:id="4743" w:name="_Toc62885102"/>
      <w:bookmarkStart w:id="4744" w:name="_Toc68357423"/>
      <w:bookmarkStart w:id="4745" w:name="_Ref175323314"/>
      <w:bookmarkStart w:id="4746" w:name="_Toc246861023"/>
      <w:bookmarkStart w:id="4747" w:name="_Toc249289763"/>
      <w:bookmarkStart w:id="4748" w:name="_Toc277948619"/>
      <w:bookmarkStart w:id="4749" w:name="_Toc279392095"/>
      <w:bookmarkStart w:id="4750" w:name="_Toc279397373"/>
      <w:bookmarkStart w:id="4751" w:name="_Toc315426514"/>
      <w:bookmarkStart w:id="4752" w:name="_Toc406406580"/>
      <w:bookmarkStart w:id="4753" w:name="_Toc406523243"/>
      <w:bookmarkStart w:id="4754" w:name="_Toc437856702"/>
      <w:bookmarkStart w:id="4755" w:name="_Toc97127405"/>
      <w:bookmarkEnd w:id="4739"/>
      <w:r w:rsidRPr="00347160">
        <w:t xml:space="preserve">Figure </w:t>
      </w:r>
      <w:fldSimple w:instr=" SEQ Figure \* ARABIC ">
        <w:r w:rsidR="00DC4BE9">
          <w:rPr>
            <w:noProof/>
          </w:rPr>
          <w:t>47</w:t>
        </w:r>
      </w:fldSimple>
      <w:bookmarkEnd w:id="4740"/>
      <w:r w:rsidRPr="00347160">
        <w:t xml:space="preserve"> – MSC of the SET service </w:t>
      </w:r>
      <w:bookmarkEnd w:id="4741"/>
      <w:bookmarkEnd w:id="4742"/>
      <w:bookmarkEnd w:id="4743"/>
      <w:bookmarkEnd w:id="4744"/>
      <w:bookmarkEnd w:id="4745"/>
      <w:r w:rsidRPr="00347160">
        <w:t>with block transfer</w:t>
      </w:r>
      <w:bookmarkEnd w:id="4746"/>
      <w:bookmarkEnd w:id="4747"/>
      <w:bookmarkEnd w:id="4748"/>
      <w:bookmarkEnd w:id="4749"/>
      <w:bookmarkEnd w:id="4750"/>
      <w:bookmarkEnd w:id="4751"/>
      <w:bookmarkEnd w:id="4752"/>
      <w:bookmarkEnd w:id="4753"/>
      <w:bookmarkEnd w:id="4754"/>
      <w:bookmarkEnd w:id="4755"/>
    </w:p>
    <w:p w14:paraId="53209486" w14:textId="77777777" w:rsidR="00162259" w:rsidRPr="00AE2B9E" w:rsidRDefault="00162259" w:rsidP="008C6750">
      <w:pPr>
        <w:pStyle w:val="PARAGRAPH"/>
      </w:pPr>
      <w:r w:rsidRPr="00347160">
        <w:t xml:space="preserve">As </w:t>
      </w:r>
      <w:r w:rsidR="009F194D">
        <w:t xml:space="preserve">in this case </w:t>
      </w:r>
      <w:r w:rsidRPr="00347160">
        <w:t>the data to be sent is too long to fit in a single APDU in this case, the client AP sends it in blocks. First, the data is encoded as if it would fit in a single APDU. The result is a series of bytes, B</w:t>
      </w:r>
      <w:r w:rsidRPr="002F7A07">
        <w:rPr>
          <w:rStyle w:val="SUBscript"/>
        </w:rPr>
        <w:t>1</w:t>
      </w:r>
      <w:r w:rsidRPr="00347160">
        <w:t>, B</w:t>
      </w:r>
      <w:r w:rsidRPr="002F7A07">
        <w:rPr>
          <w:rStyle w:val="SUBscript"/>
        </w:rPr>
        <w:t>2</w:t>
      </w:r>
      <w:r w:rsidRPr="00347160">
        <w:t>, B</w:t>
      </w:r>
      <w:r w:rsidRPr="002F7A07">
        <w:rPr>
          <w:rStyle w:val="SUBscript"/>
        </w:rPr>
        <w:t>3</w:t>
      </w:r>
      <w:r w:rsidRPr="00347160">
        <w:t>,…., B</w:t>
      </w:r>
      <w:r w:rsidRPr="002F7A07">
        <w:rPr>
          <w:rStyle w:val="SUBscript"/>
        </w:rPr>
        <w:t>N</w:t>
      </w:r>
      <w:r w:rsidR="00AE2B9E">
        <w:t xml:space="preserve">. </w:t>
      </w:r>
      <w:r w:rsidR="00DD7B29">
        <w:t>The client may</w:t>
      </w:r>
      <w:r w:rsidRPr="00347160">
        <w:t xml:space="preserve"> generate the complete request (B</w:t>
      </w:r>
      <w:r w:rsidRPr="002F7A07">
        <w:rPr>
          <w:rStyle w:val="SUBscript"/>
        </w:rPr>
        <w:t>1</w:t>
      </w:r>
      <w:r w:rsidRPr="00347160">
        <w:t>, B</w:t>
      </w:r>
      <w:r w:rsidRPr="002F7A07">
        <w:rPr>
          <w:rStyle w:val="SUBscript"/>
        </w:rPr>
        <w:t>2</w:t>
      </w:r>
      <w:r w:rsidRPr="00347160">
        <w:t>, B</w:t>
      </w:r>
      <w:r w:rsidRPr="002F7A07">
        <w:rPr>
          <w:rStyle w:val="SUBscript"/>
        </w:rPr>
        <w:t>3</w:t>
      </w:r>
      <w:r w:rsidRPr="00347160">
        <w:t>,….B</w:t>
      </w:r>
      <w:r w:rsidRPr="002F7A07">
        <w:rPr>
          <w:rStyle w:val="SUBscript"/>
        </w:rPr>
        <w:t>N</w:t>
      </w:r>
      <w:r w:rsidRPr="00347160">
        <w:t>) in one step or dynamically (on the fly).</w:t>
      </w:r>
    </w:p>
    <w:p w14:paraId="23EEC21B" w14:textId="77777777" w:rsidR="00162259" w:rsidRPr="00347160" w:rsidRDefault="00162259" w:rsidP="008C6750">
      <w:pPr>
        <w:pStyle w:val="PARAGRAPH"/>
      </w:pPr>
      <w:r w:rsidRPr="00347160">
        <w:t>The client AP assembles then a DataBlock_SA</w:t>
      </w:r>
      <w:r w:rsidRPr="00347160">
        <w:fldChar w:fldCharType="begin"/>
      </w:r>
      <w:r w:rsidRPr="00347160">
        <w:instrText xml:space="preserve"> XE "DataBlock_SA" </w:instrText>
      </w:r>
      <w:r w:rsidRPr="00347160">
        <w:fldChar w:fldCharType="end"/>
      </w:r>
      <w:r w:rsidRPr="00347160">
        <w:t xml:space="preserve"> structure:</w:t>
      </w:r>
    </w:p>
    <w:p w14:paraId="19994F17" w14:textId="77777777" w:rsidR="00162259" w:rsidRPr="00347160" w:rsidRDefault="00162259" w:rsidP="00695ACD">
      <w:pPr>
        <w:pStyle w:val="ListBullet"/>
        <w:numPr>
          <w:ilvl w:val="0"/>
          <w:numId w:val="11"/>
        </w:numPr>
      </w:pPr>
      <w:r w:rsidRPr="00347160">
        <w:t>Last_Block</w:t>
      </w:r>
      <w:r w:rsidRPr="00347160">
        <w:fldChar w:fldCharType="begin"/>
      </w:r>
      <w:r w:rsidRPr="00347160">
        <w:instrText xml:space="preserve"> XE "Last_Block" </w:instrText>
      </w:r>
      <w:r w:rsidRPr="00347160">
        <w:fldChar w:fldCharType="end"/>
      </w:r>
      <w:r w:rsidRPr="00347160">
        <w:tab/>
      </w:r>
      <w:r w:rsidRPr="00347160">
        <w:tab/>
        <w:t>== FALSE;</w:t>
      </w:r>
    </w:p>
    <w:p w14:paraId="297BF18F" w14:textId="77777777" w:rsidR="00162259" w:rsidRPr="00347160" w:rsidRDefault="00162259" w:rsidP="00695ACD">
      <w:pPr>
        <w:pStyle w:val="ListBullet"/>
        <w:numPr>
          <w:ilvl w:val="0"/>
          <w:numId w:val="11"/>
        </w:numPr>
      </w:pPr>
      <w:r w:rsidRPr="00347160">
        <w:t>Block_Number</w:t>
      </w:r>
      <w:r w:rsidRPr="00347160">
        <w:fldChar w:fldCharType="begin"/>
      </w:r>
      <w:r w:rsidRPr="00347160">
        <w:instrText xml:space="preserve"> XE "Block_Number" </w:instrText>
      </w:r>
      <w:r w:rsidRPr="00347160">
        <w:fldChar w:fldCharType="end"/>
      </w:r>
      <w:r w:rsidRPr="00347160">
        <w:tab/>
        <w:t>== 1;</w:t>
      </w:r>
    </w:p>
    <w:p w14:paraId="12EECA60" w14:textId="77777777" w:rsidR="00162259" w:rsidRPr="00347160" w:rsidRDefault="00162259" w:rsidP="00695ACD">
      <w:pPr>
        <w:pStyle w:val="ListBullet"/>
        <w:numPr>
          <w:ilvl w:val="0"/>
          <w:numId w:val="11"/>
        </w:numPr>
      </w:pPr>
      <w:r w:rsidRPr="00347160">
        <w:t>Raw_Data</w:t>
      </w:r>
      <w:r w:rsidRPr="00347160">
        <w:fldChar w:fldCharType="begin"/>
      </w:r>
      <w:r w:rsidRPr="00347160">
        <w:instrText xml:space="preserve"> XE "Raw_Data" </w:instrText>
      </w:r>
      <w:r w:rsidRPr="00347160">
        <w:fldChar w:fldCharType="end"/>
      </w:r>
      <w:r w:rsidRPr="00347160">
        <w:tab/>
      </w:r>
      <w:r w:rsidRPr="00347160">
        <w:tab/>
        <w:t>== the first K bytes of the encoded data: B</w:t>
      </w:r>
      <w:r w:rsidRPr="002F7A07">
        <w:rPr>
          <w:rStyle w:val="SUBscript"/>
        </w:rPr>
        <w:t>1</w:t>
      </w:r>
      <w:r w:rsidRPr="00347160">
        <w:t>, B</w:t>
      </w:r>
      <w:r w:rsidRPr="002F7A07">
        <w:rPr>
          <w:rStyle w:val="SUBscript"/>
        </w:rPr>
        <w:t>2</w:t>
      </w:r>
      <w:r w:rsidRPr="00347160">
        <w:t>, B</w:t>
      </w:r>
      <w:r w:rsidRPr="002F7A07">
        <w:rPr>
          <w:rStyle w:val="SUBscript"/>
        </w:rPr>
        <w:t>3</w:t>
      </w:r>
      <w:r w:rsidRPr="00347160">
        <w:t>,…., B</w:t>
      </w:r>
      <w:r w:rsidRPr="002F7A07">
        <w:rPr>
          <w:rStyle w:val="SUBscript"/>
        </w:rPr>
        <w:t>K</w:t>
      </w:r>
      <w:r w:rsidRPr="00347160">
        <w:t>.</w:t>
      </w:r>
    </w:p>
    <w:p w14:paraId="6DD68D07" w14:textId="77777777" w:rsidR="00162259" w:rsidRPr="00347160" w:rsidRDefault="00162259" w:rsidP="008C6750">
      <w:pPr>
        <w:pStyle w:val="PARAGRAPH"/>
      </w:pPr>
      <w:r w:rsidRPr="00347160">
        <w:t>The client AP invokes then the SET-REQUEST-FIRST-BLOCK or SET-REQUEST-FIRST-BLOCK-WITH-LIST service primitive as appropriate, carrying the attribute reference(s) and this DataBlock-SA structure.</w:t>
      </w:r>
    </w:p>
    <w:p w14:paraId="5AED42AC" w14:textId="77777777" w:rsidR="00162259" w:rsidRPr="00347160" w:rsidRDefault="00162259" w:rsidP="008C6750">
      <w:pPr>
        <w:pStyle w:val="PARAGRAPH"/>
      </w:pPr>
      <w:r w:rsidRPr="00347160">
        <w:t>Upon reception of the .request primitive, the client AL builds the appropriate Set-Request APDU carrying the parameters of the .request primitive and sends it to the server.</w:t>
      </w:r>
    </w:p>
    <w:p w14:paraId="5B23A782" w14:textId="77777777" w:rsidR="00162259" w:rsidRPr="00347160" w:rsidRDefault="00162259" w:rsidP="008C6750">
      <w:pPr>
        <w:pStyle w:val="PARAGRAPH"/>
        <w:rPr>
          <w:color w:val="000000"/>
        </w:rPr>
      </w:pPr>
      <w:r w:rsidRPr="00347160">
        <w:rPr>
          <w:color w:val="000000"/>
        </w:rPr>
        <w:t>The server stores the data block received, then acknowledges its reception and asks for the next one by invoking a SET.response primitive with Response_Type == ACK-BLOCK and with the same block number as the number of the block received.</w:t>
      </w:r>
    </w:p>
    <w:p w14:paraId="01DE1D11" w14:textId="77777777" w:rsidR="00162259" w:rsidRPr="00347160" w:rsidRDefault="00162259" w:rsidP="008C6750">
      <w:pPr>
        <w:pStyle w:val="PARAGRAPH"/>
        <w:rPr>
          <w:color w:val="000000"/>
        </w:rPr>
      </w:pPr>
      <w:r w:rsidRPr="00347160">
        <w:rPr>
          <w:color w:val="000000"/>
        </w:rPr>
        <w:t>To send the next data block carrying B</w:t>
      </w:r>
      <w:r w:rsidRPr="002F7A07">
        <w:rPr>
          <w:rStyle w:val="SUBscript"/>
        </w:rPr>
        <w:t>K+1</w:t>
      </w:r>
      <w:r w:rsidRPr="00347160">
        <w:rPr>
          <w:color w:val="000000"/>
        </w:rPr>
        <w:t>, B</w:t>
      </w:r>
      <w:r w:rsidRPr="002F7A07">
        <w:rPr>
          <w:rStyle w:val="SUBscript"/>
        </w:rPr>
        <w:t>K+2</w:t>
      </w:r>
      <w:r w:rsidRPr="00347160">
        <w:rPr>
          <w:color w:val="000000"/>
        </w:rPr>
        <w:t>, B</w:t>
      </w:r>
      <w:r w:rsidRPr="002F7A07">
        <w:rPr>
          <w:rStyle w:val="SUBscript"/>
        </w:rPr>
        <w:t>K+3</w:t>
      </w:r>
      <w:r w:rsidRPr="00347160">
        <w:rPr>
          <w:color w:val="000000"/>
        </w:rPr>
        <w:t>,…., B</w:t>
      </w:r>
      <w:r w:rsidRPr="002F7A07">
        <w:rPr>
          <w:rStyle w:val="SUBscript"/>
        </w:rPr>
        <w:t>L,</w:t>
      </w:r>
      <w:r w:rsidRPr="002F7A07">
        <w:t xml:space="preserve"> </w:t>
      </w:r>
      <w:r w:rsidRPr="00347160">
        <w:rPr>
          <w:color w:val="000000"/>
        </w:rPr>
        <w:t>the client AP invokes a SET-REQUEST-ONE-BLOCK service primitive. This exchange of sending data blocks and acknowledgements continues until the last data block carrying B</w:t>
      </w:r>
      <w:r w:rsidRPr="002F7A07">
        <w:rPr>
          <w:rStyle w:val="SUBscript"/>
        </w:rPr>
        <w:t>M</w:t>
      </w:r>
      <w:r w:rsidRPr="00347160">
        <w:rPr>
          <w:color w:val="000000"/>
        </w:rPr>
        <w:t>, B</w:t>
      </w:r>
      <w:r w:rsidRPr="002F7A07">
        <w:rPr>
          <w:rStyle w:val="SUBscript"/>
        </w:rPr>
        <w:t>M+1</w:t>
      </w:r>
      <w:r w:rsidRPr="00347160">
        <w:rPr>
          <w:color w:val="000000"/>
        </w:rPr>
        <w:t>, B</w:t>
      </w:r>
      <w:r w:rsidRPr="002F7A07">
        <w:rPr>
          <w:rStyle w:val="SUBscript"/>
        </w:rPr>
        <w:t>M+2</w:t>
      </w:r>
      <w:r w:rsidRPr="00347160">
        <w:rPr>
          <w:color w:val="000000"/>
        </w:rPr>
        <w:t>,…., B</w:t>
      </w:r>
      <w:r w:rsidRPr="002F7A07">
        <w:rPr>
          <w:rStyle w:val="SUBscript"/>
        </w:rPr>
        <w:t>N</w:t>
      </w:r>
      <w:r w:rsidRPr="00347160">
        <w:rPr>
          <w:color w:val="000000"/>
        </w:rPr>
        <w:t xml:space="preserve"> is sent, by invoking a SET-REQUEST-LAST-BLOCK service primitive with Last_Block == TRUE.</w:t>
      </w:r>
    </w:p>
    <w:p w14:paraId="410DCBCC" w14:textId="77777777" w:rsidR="00162259" w:rsidRPr="00347160" w:rsidRDefault="00162259" w:rsidP="008C6750">
      <w:pPr>
        <w:pStyle w:val="PARAGRAPH"/>
      </w:pPr>
      <w:r w:rsidRPr="00347160">
        <w:lastRenderedPageBreak/>
        <w:t>When these primitives are invoked, the client AL builds a Set-Request-With-Datablock APDU, carrying a DataBlock_SA structure and sends these APDUs to the server.</w:t>
      </w:r>
    </w:p>
    <w:p w14:paraId="49503AE9" w14:textId="77777777" w:rsidR="00162259" w:rsidRPr="00347160" w:rsidRDefault="00162259" w:rsidP="008C6750">
      <w:pPr>
        <w:pStyle w:val="PARAGRAPH"/>
      </w:pPr>
      <w:r w:rsidRPr="00347160">
        <w:t>When the server AP receives the last datablock, it invokes a SET-RESPONSE-LAST-BLOCK or SET-RESPONSE-LAST-BLOCK-WITH-LIST service primitive as appropriate. The Result parameter carries the result of the complete SET service invocation. The Block_Number parameter confirms the reception of the last block.</w:t>
      </w:r>
    </w:p>
    <w:p w14:paraId="25F0D968" w14:textId="77777777" w:rsidR="00162259" w:rsidRPr="00347160" w:rsidRDefault="00162259" w:rsidP="008C6750">
      <w:pPr>
        <w:pStyle w:val="PARAGRAPH"/>
      </w:pPr>
      <w:r w:rsidRPr="00347160">
        <w:t>Throughout the whole procedure, the Invoke_Id</w:t>
      </w:r>
      <w:r w:rsidRPr="00347160">
        <w:fldChar w:fldCharType="begin"/>
      </w:r>
      <w:r w:rsidRPr="00347160">
        <w:instrText xml:space="preserve"> XE "Invoke_Id" </w:instrText>
      </w:r>
      <w:r w:rsidRPr="00347160">
        <w:fldChar w:fldCharType="end"/>
      </w:r>
      <w:r w:rsidRPr="00347160">
        <w:t xml:space="preserve"> and the Priority</w:t>
      </w:r>
      <w:r w:rsidRPr="00347160">
        <w:fldChar w:fldCharType="begin"/>
      </w:r>
      <w:r w:rsidRPr="00347160">
        <w:instrText xml:space="preserve"> XE "Priority" </w:instrText>
      </w:r>
      <w:r w:rsidRPr="00347160">
        <w:fldChar w:fldCharType="end"/>
      </w:r>
      <w:r w:rsidRPr="00347160">
        <w:t xml:space="preserve"> parameters shall be the same in each primitive.</w:t>
      </w:r>
    </w:p>
    <w:p w14:paraId="23D13FAD" w14:textId="77777777" w:rsidR="00162259" w:rsidRPr="00347160" w:rsidRDefault="00162259" w:rsidP="008C6750">
      <w:pPr>
        <w:pStyle w:val="PARAGRAPH"/>
      </w:pPr>
      <w:r w:rsidRPr="00347160">
        <w:t>If during a long data transfer the server receives another service request, it is served according to the priority rules and the priority management settings (Conformance block bit 9).</w:t>
      </w:r>
    </w:p>
    <w:p w14:paraId="2D84A1F8" w14:textId="77777777" w:rsidR="00162259" w:rsidRPr="00347160" w:rsidRDefault="00162259" w:rsidP="008C6750">
      <w:pPr>
        <w:pStyle w:val="PARAGRAPH"/>
      </w:pPr>
      <w:r w:rsidRPr="00347160">
        <w:t>If any error occurs during the long data transfer, the transfer is aborted. The error cases are:</w:t>
      </w:r>
    </w:p>
    <w:p w14:paraId="544683EE" w14:textId="77777777" w:rsidR="00162259" w:rsidRPr="00422796" w:rsidRDefault="00162259" w:rsidP="00695ACD">
      <w:pPr>
        <w:pStyle w:val="ListNumber"/>
        <w:numPr>
          <w:ilvl w:val="0"/>
          <w:numId w:val="95"/>
        </w:numPr>
      </w:pPr>
      <w:r w:rsidRPr="00422796">
        <w:t>The server is not able to handle the data block received, for any reason. In this case, the server AP shall invoke a SET-RESPONSE-LAST-BLOCK or SET-RESPONSE-LAST-BLOCK-WITH-LIST service primitive as appropriate. The Result parameter indicates the reason for aborting the transfer;</w:t>
      </w:r>
    </w:p>
    <w:p w14:paraId="30401D53" w14:textId="77777777" w:rsidR="00162259" w:rsidRPr="00422796" w:rsidRDefault="00162259" w:rsidP="00422796">
      <w:pPr>
        <w:pStyle w:val="ListNumber"/>
      </w:pPr>
      <w:r w:rsidRPr="00422796">
        <w:t>The Block_Number parameter in a SET-REQUEST-ONE-BLOCK service primitive is not equal to the block number expected by the server (last received + 1). The server interprets this as if the client would like to abort the ongoing transfer. In this case, the server AP shall invoke a SET-RESPONSE-LAST-BLOCK or SET-RESPONSE-LAST-BLOCK-WITH-LIST service primitive as appropriate with the Result parameter Data_Access_Result == long-set-aborted;</w:t>
      </w:r>
    </w:p>
    <w:p w14:paraId="26B1C728" w14:textId="77777777" w:rsidR="00162259" w:rsidRPr="00347160" w:rsidRDefault="00162259" w:rsidP="00422796">
      <w:pPr>
        <w:pStyle w:val="ListNumber"/>
        <w:rPr>
          <w:color w:val="000000"/>
        </w:rPr>
      </w:pPr>
      <w:r w:rsidRPr="00422796">
        <w:t>The server may receive a Set-Request-With-Datablock APDU when no long data transfer is in progress. In this case, the server AP shall invoke a SET-RESPONSE-LAST-BLOCK service primitive with the Result parameter Data_Access_Result == no-long-set-in-</w:t>
      </w:r>
      <w:r w:rsidRPr="00347160">
        <w:t>progress.</w:t>
      </w:r>
    </w:p>
    <w:p w14:paraId="0D320062" w14:textId="77777777" w:rsidR="00162259" w:rsidRPr="00347160" w:rsidRDefault="00162259" w:rsidP="008C6750">
      <w:pPr>
        <w:pStyle w:val="PARAGRAPH"/>
      </w:pPr>
      <w:r w:rsidRPr="00347160">
        <w:t>If, in the error cases above, for any reason the server is not able to invoke a SET-RESPONSE-LAST-BLOCK service primitive, it invokes a SET-RESPONSE-NORMAL service primitive with the Data-Access-Result parameter indicating the reason of the failure.</w:t>
      </w:r>
    </w:p>
    <w:p w14:paraId="52456194" w14:textId="77777777" w:rsidR="00162259" w:rsidRPr="00347160" w:rsidRDefault="00162259" w:rsidP="0005631D">
      <w:pPr>
        <w:pStyle w:val="Heading3"/>
      </w:pPr>
      <w:bookmarkStart w:id="4756" w:name="_Ref245367328"/>
      <w:bookmarkStart w:id="4757" w:name="_Toc246860948"/>
      <w:bookmarkStart w:id="4758" w:name="_Toc246863025"/>
      <w:bookmarkStart w:id="4759" w:name="_Toc247390691"/>
      <w:bookmarkStart w:id="4760" w:name="_Toc249289547"/>
      <w:bookmarkStart w:id="4761" w:name="_Toc277948356"/>
      <w:bookmarkStart w:id="4762" w:name="_Toc279392064"/>
      <w:bookmarkStart w:id="4763" w:name="_Toc279397007"/>
      <w:bookmarkStart w:id="4764" w:name="_Toc299013366"/>
      <w:bookmarkStart w:id="4765" w:name="_Toc315426446"/>
      <w:bookmarkStart w:id="4766" w:name="_Toc406524235"/>
      <w:bookmarkStart w:id="4767" w:name="_Toc437856584"/>
      <w:bookmarkStart w:id="4768" w:name="_Toc97127272"/>
      <w:r w:rsidRPr="00347160">
        <w:t>Protocol for the ACTION service</w:t>
      </w:r>
      <w:bookmarkEnd w:id="4756"/>
      <w:bookmarkEnd w:id="4757"/>
      <w:bookmarkEnd w:id="4758"/>
      <w:bookmarkEnd w:id="4759"/>
      <w:bookmarkEnd w:id="4760"/>
      <w:bookmarkEnd w:id="4761"/>
      <w:bookmarkEnd w:id="4762"/>
      <w:bookmarkEnd w:id="4763"/>
      <w:bookmarkEnd w:id="4764"/>
      <w:bookmarkEnd w:id="4765"/>
      <w:bookmarkEnd w:id="4766"/>
      <w:bookmarkEnd w:id="4767"/>
      <w:bookmarkEnd w:id="4768"/>
      <w:r w:rsidRPr="00347160">
        <w:fldChar w:fldCharType="begin"/>
      </w:r>
      <w:r w:rsidRPr="00347160">
        <w:instrText xml:space="preserve"> XE "ACTION service" </w:instrText>
      </w:r>
      <w:r w:rsidRPr="00347160">
        <w:fldChar w:fldCharType="end"/>
      </w:r>
    </w:p>
    <w:p w14:paraId="4ABD4A86" w14:textId="77777777" w:rsidR="00162259" w:rsidRPr="00347160" w:rsidRDefault="00162259" w:rsidP="00162259">
      <w:pPr>
        <w:pStyle w:val="PARAGRAPH"/>
      </w:pPr>
      <w:r w:rsidRPr="00347160">
        <w:t xml:space="preserve">When the client AP desires to invoke one or more COSEM interface objects methods, it uses the ACTION service. As explained in </w:t>
      </w:r>
      <w:r w:rsidRPr="00347160">
        <w:fldChar w:fldCharType="begin" w:fldLock="1"/>
      </w:r>
      <w:r w:rsidRPr="00347160">
        <w:instrText xml:space="preserve"> REF _Ref174193216 \r \h  \* MERGEFORMAT </w:instrText>
      </w:r>
      <w:r w:rsidRPr="00347160">
        <w:fldChar w:fldCharType="separate"/>
      </w:r>
      <w:r w:rsidR="00811F07">
        <w:t>6.8</w:t>
      </w:r>
      <w:r w:rsidRPr="00347160">
        <w:fldChar w:fldCharType="end"/>
      </w:r>
      <w:r w:rsidRPr="00347160">
        <w:t>, the ACTION service comprises two phases.</w:t>
      </w:r>
    </w:p>
    <w:p w14:paraId="5AE0D5C3" w14:textId="77777777" w:rsidR="00162259" w:rsidRPr="00347160" w:rsidRDefault="00BD62D8" w:rsidP="00162259">
      <w:pPr>
        <w:pStyle w:val="PARAGRAPH"/>
      </w:pPr>
      <w:r w:rsidRPr="009A4938">
        <w:t xml:space="preserve">If the method references and method invocation parameters or the return parameters do not fit in a single APDU, either the service-specific or the general block transfer mechanism may be used. It is negotiated via bit 2 or </w:t>
      </w:r>
      <w:r w:rsidR="009D33EA" w:rsidRPr="009A4938">
        <w:t>bit 13 of the conformance block;</w:t>
      </w:r>
      <w:r w:rsidRPr="009A4938">
        <w:t xml:space="preserve"> </w:t>
      </w:r>
      <w:r w:rsidR="00162259" w:rsidRPr="009A4938">
        <w:t xml:space="preserve">see </w:t>
      </w:r>
      <w:r w:rsidR="00162259" w:rsidRPr="009A4938">
        <w:fldChar w:fldCharType="begin" w:fldLock="1"/>
      </w:r>
      <w:r w:rsidR="00162259" w:rsidRPr="009A4938">
        <w:instrText xml:space="preserve"> REF _Ref174724942 \r \h  \* MERGEFORMAT </w:instrText>
      </w:r>
      <w:r w:rsidR="00162259" w:rsidRPr="009A4938">
        <w:fldChar w:fldCharType="separate"/>
      </w:r>
      <w:r w:rsidR="00811F07" w:rsidRPr="009A4938">
        <w:t>7.3.1</w:t>
      </w:r>
      <w:r w:rsidR="00162259" w:rsidRPr="009A4938">
        <w:fldChar w:fldCharType="end"/>
      </w:r>
      <w:r w:rsidR="00162259" w:rsidRPr="009A4938">
        <w:t>.</w:t>
      </w:r>
    </w:p>
    <w:p w14:paraId="7E7586EF" w14:textId="0B7E3F25" w:rsidR="00162259" w:rsidRPr="00347160" w:rsidRDefault="00162259" w:rsidP="008C6750">
      <w:pPr>
        <w:pStyle w:val="NOTE"/>
      </w:pPr>
      <w:r w:rsidRPr="00347160">
        <w:t>NOTE</w:t>
      </w:r>
      <w:r w:rsidR="008C6750">
        <w:t> </w:t>
      </w:r>
      <w:r w:rsidR="00F50330" w:rsidRPr="00F50330">
        <w:t xml:space="preserve">In some </w:t>
      </w:r>
      <w:del w:id="4769" w:author="John Cowburn" w:date="2021-04-16T14:00:00Z">
        <w:r w:rsidR="00F50330" w:rsidRPr="00F50330" w:rsidDel="00635BE8">
          <w:delText>DLMS</w:delText>
        </w:r>
      </w:del>
      <w:ins w:id="4770" w:author="John Cowburn" w:date="2021-04-16T14:00:00Z">
        <w:r w:rsidR="00635BE8">
          <w:t>DLMS®</w:t>
        </w:r>
      </w:ins>
      <w:r w:rsidR="00F50330" w:rsidRPr="00F50330">
        <w:t>/COSEM communication profiles segmentation is available to transfer long APDUs.</w:t>
      </w:r>
    </w:p>
    <w:p w14:paraId="7DC66AA5" w14:textId="77777777" w:rsidR="00162259" w:rsidRPr="00347160" w:rsidRDefault="00162259" w:rsidP="008C6750">
      <w:pPr>
        <w:pStyle w:val="PARAGRAPH"/>
      </w:pPr>
      <w:r w:rsidRPr="00347160">
        <w:t xml:space="preserve">The ACTION service primitive types and the corresponding APDUs are shown in </w:t>
      </w:r>
      <w:r w:rsidRPr="00347160">
        <w:fldChar w:fldCharType="begin" w:fldLock="1"/>
      </w:r>
      <w:r w:rsidRPr="00347160">
        <w:instrText xml:space="preserve"> REF _Ref245527862 \h  \* MERGEFORMAT </w:instrText>
      </w:r>
      <w:r w:rsidRPr="00347160">
        <w:fldChar w:fldCharType="separate"/>
      </w:r>
      <w:r w:rsidR="00811F07" w:rsidRPr="00347160">
        <w:t xml:space="preserve">Table </w:t>
      </w:r>
      <w:r w:rsidR="00811F07">
        <w:t>70</w:t>
      </w:r>
      <w:r w:rsidRPr="00347160">
        <w:fldChar w:fldCharType="end"/>
      </w:r>
      <w:r w:rsidRPr="00347160">
        <w:t>.</w:t>
      </w:r>
    </w:p>
    <w:p w14:paraId="3FF62477" w14:textId="12D3A4A6" w:rsidR="00162259" w:rsidRPr="00347160" w:rsidRDefault="00162259" w:rsidP="008C6750">
      <w:pPr>
        <w:pStyle w:val="TABLE-title"/>
      </w:pPr>
      <w:bookmarkStart w:id="4771" w:name="_Ref245527862"/>
      <w:bookmarkStart w:id="4772" w:name="_Toc246861055"/>
      <w:bookmarkStart w:id="4773" w:name="_Toc249289842"/>
      <w:bookmarkStart w:id="4774" w:name="_Toc277948669"/>
      <w:bookmarkStart w:id="4775" w:name="_Toc279392145"/>
      <w:bookmarkStart w:id="4776" w:name="_Toc279397423"/>
      <w:bookmarkStart w:id="4777" w:name="_Toc315426564"/>
      <w:bookmarkStart w:id="4778" w:name="_Toc355266118"/>
      <w:bookmarkStart w:id="4779" w:name="_Toc406428498"/>
      <w:bookmarkStart w:id="4780" w:name="_Toc437856801"/>
      <w:bookmarkStart w:id="4781" w:name="_Toc97127512"/>
      <w:r w:rsidRPr="00347160">
        <w:lastRenderedPageBreak/>
        <w:t xml:space="preserve">Table </w:t>
      </w:r>
      <w:fldSimple w:instr=" SEQ Table \* ARABIC ">
        <w:r w:rsidR="00DC4BE9">
          <w:rPr>
            <w:noProof/>
          </w:rPr>
          <w:t>70</w:t>
        </w:r>
      </w:fldSimple>
      <w:bookmarkEnd w:id="4771"/>
      <w:r w:rsidRPr="00347160">
        <w:t xml:space="preserve"> – ACTION service types and APDUs</w:t>
      </w:r>
      <w:bookmarkEnd w:id="4772"/>
      <w:bookmarkEnd w:id="4773"/>
      <w:bookmarkEnd w:id="4774"/>
      <w:bookmarkEnd w:id="4775"/>
      <w:bookmarkEnd w:id="4776"/>
      <w:bookmarkEnd w:id="4777"/>
      <w:bookmarkEnd w:id="4778"/>
      <w:bookmarkEnd w:id="4779"/>
      <w:bookmarkEnd w:id="4780"/>
      <w:bookmarkEnd w:id="4781"/>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1"/>
        <w:gridCol w:w="2834"/>
        <w:gridCol w:w="2834"/>
        <w:gridCol w:w="1701"/>
      </w:tblGrid>
      <w:tr w:rsidR="00162259" w:rsidRPr="00347160" w14:paraId="57091031" w14:textId="77777777" w:rsidTr="00077BDE">
        <w:trPr>
          <w:cantSplit/>
          <w:tblHeader/>
          <w:jc w:val="center"/>
        </w:trPr>
        <w:tc>
          <w:tcPr>
            <w:tcW w:w="1701" w:type="dxa"/>
            <w:vAlign w:val="center"/>
          </w:tcPr>
          <w:p w14:paraId="60E1D20E" w14:textId="77777777" w:rsidR="00162259" w:rsidRPr="00347160" w:rsidRDefault="00162259" w:rsidP="00521E1B">
            <w:pPr>
              <w:pStyle w:val="TABLE-col-heading"/>
            </w:pPr>
            <w:r w:rsidRPr="00347160">
              <w:t xml:space="preserve">ACTION .req / .ind </w:t>
            </w:r>
          </w:p>
        </w:tc>
        <w:tc>
          <w:tcPr>
            <w:tcW w:w="2835" w:type="dxa"/>
            <w:vAlign w:val="center"/>
          </w:tcPr>
          <w:p w14:paraId="52444158" w14:textId="77777777" w:rsidR="00162259" w:rsidRPr="00347160" w:rsidRDefault="00162259" w:rsidP="00521E1B">
            <w:pPr>
              <w:pStyle w:val="TABLE-col-heading"/>
            </w:pPr>
            <w:r w:rsidRPr="00347160">
              <w:t>Request APDU</w:t>
            </w:r>
          </w:p>
        </w:tc>
        <w:tc>
          <w:tcPr>
            <w:tcW w:w="2835" w:type="dxa"/>
            <w:vAlign w:val="center"/>
          </w:tcPr>
          <w:p w14:paraId="1F8BBA24" w14:textId="77777777" w:rsidR="00162259" w:rsidRPr="00347160" w:rsidRDefault="00162259" w:rsidP="00521E1B">
            <w:pPr>
              <w:pStyle w:val="TABLE-col-heading"/>
            </w:pPr>
            <w:r w:rsidRPr="00347160">
              <w:t>Response APDU</w:t>
            </w:r>
          </w:p>
        </w:tc>
        <w:tc>
          <w:tcPr>
            <w:tcW w:w="1701" w:type="dxa"/>
            <w:vAlign w:val="center"/>
          </w:tcPr>
          <w:p w14:paraId="4E70C381" w14:textId="77777777" w:rsidR="00162259" w:rsidRPr="00347160" w:rsidRDefault="00162259" w:rsidP="00521E1B">
            <w:pPr>
              <w:pStyle w:val="TABLE-col-heading"/>
            </w:pPr>
            <w:r w:rsidRPr="00347160">
              <w:t>SET .res / .cnf</w:t>
            </w:r>
          </w:p>
        </w:tc>
      </w:tr>
      <w:tr w:rsidR="00162259" w:rsidRPr="00347160" w14:paraId="3D2B038C" w14:textId="77777777" w:rsidTr="00077BDE">
        <w:trPr>
          <w:cantSplit/>
          <w:jc w:val="center"/>
        </w:trPr>
        <w:tc>
          <w:tcPr>
            <w:tcW w:w="1701" w:type="dxa"/>
            <w:vMerge w:val="restart"/>
            <w:vAlign w:val="center"/>
          </w:tcPr>
          <w:p w14:paraId="11BF09F6" w14:textId="77777777" w:rsidR="00162259" w:rsidRPr="00347160" w:rsidRDefault="00162259" w:rsidP="00521E1B">
            <w:pPr>
              <w:pStyle w:val="TABLE-cell"/>
              <w:keepNext/>
            </w:pPr>
            <w:r w:rsidRPr="00347160">
              <w:rPr>
                <w:sz w:val="20"/>
              </w:rPr>
              <w:br w:type="page"/>
            </w:r>
            <w:r w:rsidRPr="00347160">
              <w:t>NORMAL</w:t>
            </w:r>
            <w:r w:rsidRPr="00347160">
              <w:fldChar w:fldCharType="begin"/>
            </w:r>
            <w:r w:rsidRPr="00347160">
              <w:instrText xml:space="preserve"> XE "ACTION-REQUEST-NORMAL" </w:instrText>
            </w:r>
            <w:r w:rsidRPr="00347160">
              <w:fldChar w:fldCharType="end"/>
            </w:r>
          </w:p>
        </w:tc>
        <w:tc>
          <w:tcPr>
            <w:tcW w:w="2835" w:type="dxa"/>
            <w:vMerge w:val="restart"/>
            <w:vAlign w:val="center"/>
          </w:tcPr>
          <w:p w14:paraId="68EDD3E5" w14:textId="77777777" w:rsidR="00162259" w:rsidRPr="00347160" w:rsidRDefault="00162259" w:rsidP="00521E1B">
            <w:pPr>
              <w:pStyle w:val="TABLE-cell"/>
              <w:keepNext/>
            </w:pPr>
            <w:r w:rsidRPr="00347160">
              <w:t>Action-Request-Normal</w:t>
            </w:r>
            <w:r w:rsidRPr="00347160">
              <w:fldChar w:fldCharType="begin"/>
            </w:r>
            <w:r w:rsidRPr="00347160">
              <w:instrText xml:space="preserve"> XE "Action-Request-Normal" </w:instrText>
            </w:r>
            <w:r w:rsidRPr="00347160">
              <w:fldChar w:fldCharType="end"/>
            </w:r>
          </w:p>
        </w:tc>
        <w:tc>
          <w:tcPr>
            <w:tcW w:w="2835" w:type="dxa"/>
            <w:tcBorders>
              <w:bottom w:val="single" w:sz="4" w:space="0" w:color="auto"/>
            </w:tcBorders>
            <w:vAlign w:val="center"/>
          </w:tcPr>
          <w:p w14:paraId="06E6D482" w14:textId="77777777" w:rsidR="00162259" w:rsidRPr="00347160" w:rsidRDefault="00162259" w:rsidP="00521E1B">
            <w:pPr>
              <w:pStyle w:val="TABLE-cell"/>
              <w:keepNext/>
            </w:pPr>
            <w:r w:rsidRPr="00347160">
              <w:t>Action-Response-Normal</w:t>
            </w:r>
            <w:r w:rsidRPr="00347160">
              <w:fldChar w:fldCharType="begin"/>
            </w:r>
            <w:r w:rsidRPr="00347160">
              <w:instrText xml:space="preserve"> XE "Action-Response-Normal" </w:instrText>
            </w:r>
            <w:r w:rsidRPr="00347160">
              <w:fldChar w:fldCharType="end"/>
            </w:r>
          </w:p>
        </w:tc>
        <w:tc>
          <w:tcPr>
            <w:tcW w:w="1701" w:type="dxa"/>
            <w:tcBorders>
              <w:bottom w:val="single" w:sz="4" w:space="0" w:color="auto"/>
            </w:tcBorders>
            <w:vAlign w:val="center"/>
          </w:tcPr>
          <w:p w14:paraId="60732A4F" w14:textId="77777777" w:rsidR="00162259" w:rsidRPr="00347160" w:rsidRDefault="00162259" w:rsidP="00521E1B">
            <w:pPr>
              <w:pStyle w:val="TABLE-cell"/>
              <w:keepNext/>
            </w:pPr>
            <w:r w:rsidRPr="00347160">
              <w:t>NORMAL</w:t>
            </w:r>
            <w:r w:rsidRPr="00347160">
              <w:fldChar w:fldCharType="begin"/>
            </w:r>
            <w:r w:rsidRPr="00347160">
              <w:instrText xml:space="preserve"> XE "ACTION-RESPONSE-NORMAL" </w:instrText>
            </w:r>
            <w:r w:rsidRPr="00347160">
              <w:fldChar w:fldCharType="end"/>
            </w:r>
          </w:p>
        </w:tc>
      </w:tr>
      <w:tr w:rsidR="00162259" w:rsidRPr="00347160" w14:paraId="1EB535FE" w14:textId="77777777" w:rsidTr="00077BDE">
        <w:trPr>
          <w:cantSplit/>
          <w:jc w:val="center"/>
        </w:trPr>
        <w:tc>
          <w:tcPr>
            <w:tcW w:w="1701" w:type="dxa"/>
            <w:vMerge/>
            <w:tcBorders>
              <w:bottom w:val="single" w:sz="4" w:space="0" w:color="auto"/>
            </w:tcBorders>
            <w:vAlign w:val="center"/>
          </w:tcPr>
          <w:p w14:paraId="3633EC73" w14:textId="77777777" w:rsidR="00162259" w:rsidRPr="00347160" w:rsidRDefault="00162259" w:rsidP="00521E1B">
            <w:pPr>
              <w:pStyle w:val="TABLE-cell"/>
              <w:keepNext/>
              <w:rPr>
                <w:sz w:val="20"/>
              </w:rPr>
            </w:pPr>
          </w:p>
        </w:tc>
        <w:tc>
          <w:tcPr>
            <w:tcW w:w="2835" w:type="dxa"/>
            <w:vMerge/>
            <w:tcBorders>
              <w:bottom w:val="single" w:sz="4" w:space="0" w:color="auto"/>
            </w:tcBorders>
            <w:vAlign w:val="center"/>
          </w:tcPr>
          <w:p w14:paraId="0102C269" w14:textId="77777777" w:rsidR="00162259" w:rsidRPr="00347160" w:rsidRDefault="00162259" w:rsidP="00521E1B">
            <w:pPr>
              <w:pStyle w:val="TABLE-cell"/>
              <w:keepNext/>
            </w:pPr>
          </w:p>
        </w:tc>
        <w:tc>
          <w:tcPr>
            <w:tcW w:w="2835" w:type="dxa"/>
            <w:tcBorders>
              <w:bottom w:val="single" w:sz="4" w:space="0" w:color="auto"/>
            </w:tcBorders>
            <w:vAlign w:val="center"/>
          </w:tcPr>
          <w:p w14:paraId="61E8E652" w14:textId="77777777" w:rsidR="00162259" w:rsidRPr="00347160" w:rsidRDefault="00162259" w:rsidP="00521E1B">
            <w:pPr>
              <w:pStyle w:val="TABLE-cell"/>
              <w:keepNext/>
            </w:pPr>
            <w:r w:rsidRPr="00347160">
              <w:t>Action-Response-With-Pblock</w:t>
            </w:r>
            <w:r w:rsidRPr="00347160">
              <w:fldChar w:fldCharType="begin"/>
            </w:r>
            <w:r w:rsidRPr="00347160">
              <w:instrText xml:space="preserve"> XE "Action-Response-With-Pblock" </w:instrText>
            </w:r>
            <w:r w:rsidRPr="00347160">
              <w:fldChar w:fldCharType="end"/>
            </w:r>
          </w:p>
        </w:tc>
        <w:tc>
          <w:tcPr>
            <w:tcW w:w="1701" w:type="dxa"/>
            <w:tcBorders>
              <w:bottom w:val="single" w:sz="4" w:space="0" w:color="auto"/>
            </w:tcBorders>
            <w:vAlign w:val="center"/>
          </w:tcPr>
          <w:p w14:paraId="3ED8D020" w14:textId="77777777" w:rsidR="00162259" w:rsidRPr="00347160" w:rsidRDefault="00162259" w:rsidP="00521E1B">
            <w:pPr>
              <w:pStyle w:val="TABLE-cell"/>
              <w:keepNext/>
            </w:pPr>
            <w:r w:rsidRPr="00347160">
              <w:t>ONE-BLOCK</w:t>
            </w:r>
            <w:r w:rsidRPr="00347160">
              <w:fldChar w:fldCharType="begin"/>
            </w:r>
            <w:r w:rsidRPr="00347160">
              <w:instrText xml:space="preserve"> XE "ACTION-RESPONSE-ONE-BLOCK" </w:instrText>
            </w:r>
            <w:r w:rsidRPr="00347160">
              <w:fldChar w:fldCharType="end"/>
            </w:r>
          </w:p>
        </w:tc>
      </w:tr>
      <w:tr w:rsidR="00162259" w:rsidRPr="00347160" w14:paraId="67128C63" w14:textId="77777777" w:rsidTr="00077BDE">
        <w:trPr>
          <w:cantSplit/>
          <w:jc w:val="center"/>
        </w:trPr>
        <w:tc>
          <w:tcPr>
            <w:tcW w:w="1701" w:type="dxa"/>
            <w:vMerge w:val="restart"/>
            <w:vAlign w:val="center"/>
          </w:tcPr>
          <w:p w14:paraId="28E50700" w14:textId="77777777" w:rsidR="00162259" w:rsidRPr="00347160" w:rsidRDefault="00162259" w:rsidP="00521E1B">
            <w:pPr>
              <w:pStyle w:val="TABLE-cell"/>
              <w:keepNext/>
            </w:pPr>
            <w:r w:rsidRPr="00347160">
              <w:t>NEXT</w:t>
            </w:r>
            <w:r w:rsidRPr="00347160">
              <w:fldChar w:fldCharType="begin"/>
            </w:r>
            <w:r w:rsidRPr="00347160">
              <w:instrText xml:space="preserve"> XE "ACTION-REQUEST-NEXT" </w:instrText>
            </w:r>
            <w:r w:rsidRPr="00347160">
              <w:fldChar w:fldCharType="end"/>
            </w:r>
          </w:p>
        </w:tc>
        <w:tc>
          <w:tcPr>
            <w:tcW w:w="2835" w:type="dxa"/>
            <w:vMerge w:val="restart"/>
            <w:vAlign w:val="center"/>
          </w:tcPr>
          <w:p w14:paraId="754A478A" w14:textId="77777777" w:rsidR="00162259" w:rsidRPr="00347160" w:rsidRDefault="00162259" w:rsidP="00521E1B">
            <w:pPr>
              <w:pStyle w:val="TABLE-cell"/>
              <w:keepNext/>
            </w:pPr>
            <w:r w:rsidRPr="00347160">
              <w:t>Action-Request-Next-Pblock</w:t>
            </w:r>
            <w:r w:rsidRPr="00347160">
              <w:fldChar w:fldCharType="begin"/>
            </w:r>
            <w:r w:rsidRPr="00347160">
              <w:instrText xml:space="preserve"> XE "Action-Request-Next-Pblock" </w:instrText>
            </w:r>
            <w:r w:rsidRPr="00347160">
              <w:fldChar w:fldCharType="end"/>
            </w:r>
          </w:p>
        </w:tc>
        <w:tc>
          <w:tcPr>
            <w:tcW w:w="2835" w:type="dxa"/>
            <w:tcBorders>
              <w:bottom w:val="single" w:sz="4" w:space="0" w:color="auto"/>
            </w:tcBorders>
            <w:vAlign w:val="center"/>
          </w:tcPr>
          <w:p w14:paraId="3DA77058" w14:textId="77777777" w:rsidR="00162259" w:rsidRPr="00347160" w:rsidRDefault="00162259" w:rsidP="00521E1B">
            <w:pPr>
              <w:pStyle w:val="TABLE-cell"/>
              <w:keepNext/>
            </w:pPr>
            <w:r w:rsidRPr="00347160">
              <w:t>Action-Response-With-Pblock</w:t>
            </w:r>
          </w:p>
        </w:tc>
        <w:tc>
          <w:tcPr>
            <w:tcW w:w="1701" w:type="dxa"/>
            <w:tcBorders>
              <w:bottom w:val="single" w:sz="4" w:space="0" w:color="auto"/>
            </w:tcBorders>
            <w:vAlign w:val="center"/>
          </w:tcPr>
          <w:p w14:paraId="5B8DB982" w14:textId="77777777" w:rsidR="00162259" w:rsidRPr="00347160" w:rsidRDefault="00162259" w:rsidP="00521E1B">
            <w:pPr>
              <w:pStyle w:val="TABLE-cell"/>
              <w:keepNext/>
            </w:pPr>
            <w:r w:rsidRPr="00347160">
              <w:t>ONE-BLOCK</w:t>
            </w:r>
          </w:p>
        </w:tc>
      </w:tr>
      <w:tr w:rsidR="00162259" w:rsidRPr="00347160" w14:paraId="53DA5CD7" w14:textId="77777777" w:rsidTr="00077BDE">
        <w:trPr>
          <w:cantSplit/>
          <w:jc w:val="center"/>
        </w:trPr>
        <w:tc>
          <w:tcPr>
            <w:tcW w:w="1701" w:type="dxa"/>
            <w:vMerge/>
            <w:tcBorders>
              <w:bottom w:val="single" w:sz="4" w:space="0" w:color="auto"/>
            </w:tcBorders>
            <w:vAlign w:val="center"/>
          </w:tcPr>
          <w:p w14:paraId="4DA09BD7" w14:textId="77777777" w:rsidR="00162259" w:rsidRPr="00347160" w:rsidRDefault="00162259" w:rsidP="00521E1B">
            <w:pPr>
              <w:pStyle w:val="TABLE-cell"/>
              <w:keepNext/>
            </w:pPr>
          </w:p>
        </w:tc>
        <w:tc>
          <w:tcPr>
            <w:tcW w:w="2835" w:type="dxa"/>
            <w:vMerge/>
            <w:tcBorders>
              <w:bottom w:val="single" w:sz="4" w:space="0" w:color="auto"/>
            </w:tcBorders>
            <w:vAlign w:val="center"/>
          </w:tcPr>
          <w:p w14:paraId="258753D5" w14:textId="77777777" w:rsidR="00162259" w:rsidRPr="00347160" w:rsidRDefault="00162259" w:rsidP="00521E1B">
            <w:pPr>
              <w:pStyle w:val="TABLE-cell"/>
              <w:keepNext/>
            </w:pPr>
          </w:p>
        </w:tc>
        <w:tc>
          <w:tcPr>
            <w:tcW w:w="2835" w:type="dxa"/>
            <w:tcBorders>
              <w:bottom w:val="single" w:sz="4" w:space="0" w:color="auto"/>
            </w:tcBorders>
            <w:vAlign w:val="center"/>
          </w:tcPr>
          <w:p w14:paraId="53A7EC38" w14:textId="77777777" w:rsidR="00162259" w:rsidRPr="00347160" w:rsidRDefault="00162259" w:rsidP="00521E1B">
            <w:pPr>
              <w:pStyle w:val="TABLE-cell"/>
              <w:keepNext/>
            </w:pPr>
            <w:r w:rsidRPr="00347160">
              <w:t>Action-Response-With-Pblock</w:t>
            </w:r>
          </w:p>
        </w:tc>
        <w:tc>
          <w:tcPr>
            <w:tcW w:w="1701" w:type="dxa"/>
            <w:tcBorders>
              <w:bottom w:val="single" w:sz="4" w:space="0" w:color="auto"/>
            </w:tcBorders>
            <w:vAlign w:val="center"/>
          </w:tcPr>
          <w:p w14:paraId="6C1DF203" w14:textId="77777777" w:rsidR="00162259" w:rsidRPr="00347160" w:rsidRDefault="00162259" w:rsidP="00521E1B">
            <w:pPr>
              <w:pStyle w:val="TABLE-cell"/>
              <w:keepNext/>
            </w:pPr>
            <w:r w:rsidRPr="00347160">
              <w:t>LAST-BLOCK</w:t>
            </w:r>
            <w:r w:rsidRPr="00347160">
              <w:fldChar w:fldCharType="begin"/>
            </w:r>
            <w:r w:rsidRPr="00347160">
              <w:instrText xml:space="preserve"> XE "ACTION-RESPONSE-LAST-BLOCK" </w:instrText>
            </w:r>
            <w:r w:rsidRPr="00347160">
              <w:fldChar w:fldCharType="end"/>
            </w:r>
          </w:p>
        </w:tc>
      </w:tr>
      <w:tr w:rsidR="00162259" w:rsidRPr="00347160" w14:paraId="233CAD5F" w14:textId="77777777" w:rsidTr="00077BDE">
        <w:trPr>
          <w:cantSplit/>
          <w:jc w:val="center"/>
        </w:trPr>
        <w:tc>
          <w:tcPr>
            <w:tcW w:w="1701" w:type="dxa"/>
            <w:vAlign w:val="center"/>
          </w:tcPr>
          <w:p w14:paraId="7B2898C4" w14:textId="77777777" w:rsidR="00162259" w:rsidRPr="00347160" w:rsidRDefault="00162259" w:rsidP="00521E1B">
            <w:pPr>
              <w:pStyle w:val="TABLE-cell"/>
              <w:keepNext/>
            </w:pPr>
            <w:r w:rsidRPr="00347160">
              <w:t>FIRST-BLOCK</w:t>
            </w:r>
            <w:r w:rsidRPr="00347160">
              <w:fldChar w:fldCharType="begin"/>
            </w:r>
            <w:r w:rsidRPr="00347160">
              <w:instrText xml:space="preserve"> XE "ACTION-REQUEST-FIRST-BLOCK" </w:instrText>
            </w:r>
            <w:r w:rsidRPr="00347160">
              <w:fldChar w:fldCharType="end"/>
            </w:r>
          </w:p>
        </w:tc>
        <w:tc>
          <w:tcPr>
            <w:tcW w:w="2835" w:type="dxa"/>
            <w:vAlign w:val="center"/>
          </w:tcPr>
          <w:p w14:paraId="5F799049" w14:textId="77777777" w:rsidR="00162259" w:rsidRPr="00347160" w:rsidRDefault="00162259" w:rsidP="00521E1B">
            <w:pPr>
              <w:pStyle w:val="TABLE-cell"/>
              <w:keepNext/>
            </w:pPr>
            <w:r w:rsidRPr="00347160">
              <w:t>Action-Request-With-First-Pblock</w:t>
            </w:r>
            <w:r w:rsidRPr="00347160">
              <w:fldChar w:fldCharType="begin"/>
            </w:r>
            <w:r w:rsidRPr="00347160">
              <w:instrText xml:space="preserve"> XE "Action-Request-With-First-Pblock" </w:instrText>
            </w:r>
            <w:r w:rsidRPr="00347160">
              <w:fldChar w:fldCharType="end"/>
            </w:r>
          </w:p>
        </w:tc>
        <w:tc>
          <w:tcPr>
            <w:tcW w:w="2835" w:type="dxa"/>
            <w:vMerge w:val="restart"/>
            <w:vAlign w:val="center"/>
          </w:tcPr>
          <w:p w14:paraId="55A12EBD" w14:textId="77777777" w:rsidR="00162259" w:rsidRPr="00347160" w:rsidRDefault="00162259" w:rsidP="00521E1B">
            <w:pPr>
              <w:pStyle w:val="TABLE-cell"/>
              <w:keepNext/>
            </w:pPr>
            <w:r w:rsidRPr="00347160">
              <w:t>Action-Response-Next-Pblock</w:t>
            </w:r>
            <w:r w:rsidRPr="00347160">
              <w:fldChar w:fldCharType="begin"/>
            </w:r>
            <w:r w:rsidRPr="00347160">
              <w:instrText xml:space="preserve"> XE "Action-Response-Next-Pblock" </w:instrText>
            </w:r>
            <w:r w:rsidRPr="00347160">
              <w:fldChar w:fldCharType="end"/>
            </w:r>
          </w:p>
        </w:tc>
        <w:tc>
          <w:tcPr>
            <w:tcW w:w="1701" w:type="dxa"/>
            <w:vMerge w:val="restart"/>
            <w:vAlign w:val="center"/>
          </w:tcPr>
          <w:p w14:paraId="238AE9EB" w14:textId="77777777" w:rsidR="00162259" w:rsidRPr="00347160" w:rsidRDefault="00162259" w:rsidP="00521E1B">
            <w:pPr>
              <w:pStyle w:val="TABLE-cell"/>
              <w:keepNext/>
            </w:pPr>
            <w:r w:rsidRPr="00347160">
              <w:t>NEXT</w:t>
            </w:r>
            <w:r w:rsidRPr="00347160">
              <w:fldChar w:fldCharType="begin"/>
            </w:r>
            <w:r w:rsidRPr="00347160">
              <w:instrText xml:space="preserve"> XE "ACTION-RESPONSE-NEXT" </w:instrText>
            </w:r>
            <w:r w:rsidRPr="00347160">
              <w:fldChar w:fldCharType="end"/>
            </w:r>
          </w:p>
        </w:tc>
      </w:tr>
      <w:tr w:rsidR="00162259" w:rsidRPr="00347160" w14:paraId="41F735C7" w14:textId="77777777" w:rsidTr="00077BDE">
        <w:trPr>
          <w:cantSplit/>
          <w:jc w:val="center"/>
        </w:trPr>
        <w:tc>
          <w:tcPr>
            <w:tcW w:w="1701" w:type="dxa"/>
            <w:vAlign w:val="center"/>
          </w:tcPr>
          <w:p w14:paraId="69D3D68C" w14:textId="77777777" w:rsidR="00162259" w:rsidRPr="00347160" w:rsidRDefault="00162259" w:rsidP="00521E1B">
            <w:pPr>
              <w:pStyle w:val="TABLE-cell"/>
              <w:keepNext/>
            </w:pPr>
            <w:r w:rsidRPr="00347160">
              <w:t>ONE-BLOCK</w:t>
            </w:r>
            <w:r w:rsidRPr="00347160">
              <w:fldChar w:fldCharType="begin"/>
            </w:r>
            <w:r w:rsidRPr="00347160">
              <w:instrText xml:space="preserve"> XE "ACTION-REQUEST-ONE-BLOCK" </w:instrText>
            </w:r>
            <w:r w:rsidRPr="00347160">
              <w:fldChar w:fldCharType="end"/>
            </w:r>
          </w:p>
        </w:tc>
        <w:tc>
          <w:tcPr>
            <w:tcW w:w="2835" w:type="dxa"/>
            <w:vAlign w:val="center"/>
          </w:tcPr>
          <w:p w14:paraId="7EDAAC2C" w14:textId="77777777" w:rsidR="00162259" w:rsidRPr="00347160" w:rsidRDefault="00162259" w:rsidP="00521E1B">
            <w:pPr>
              <w:pStyle w:val="TABLE-cell"/>
              <w:keepNext/>
            </w:pPr>
            <w:r w:rsidRPr="00347160">
              <w:t>Action-Request-With-Pblock</w:t>
            </w:r>
            <w:r w:rsidRPr="00347160">
              <w:fldChar w:fldCharType="begin"/>
            </w:r>
            <w:r w:rsidRPr="00347160">
              <w:instrText xml:space="preserve"> XE "Action-Request-With-Pblock" </w:instrText>
            </w:r>
            <w:r w:rsidRPr="00347160">
              <w:fldChar w:fldCharType="end"/>
            </w:r>
          </w:p>
        </w:tc>
        <w:tc>
          <w:tcPr>
            <w:tcW w:w="2835" w:type="dxa"/>
            <w:vMerge/>
            <w:vAlign w:val="center"/>
          </w:tcPr>
          <w:p w14:paraId="260C02BB" w14:textId="77777777" w:rsidR="00162259" w:rsidRPr="00347160" w:rsidRDefault="00162259" w:rsidP="00521E1B">
            <w:pPr>
              <w:pStyle w:val="TABLE-cell"/>
              <w:keepNext/>
            </w:pPr>
          </w:p>
        </w:tc>
        <w:tc>
          <w:tcPr>
            <w:tcW w:w="1701" w:type="dxa"/>
            <w:vMerge/>
            <w:vAlign w:val="center"/>
          </w:tcPr>
          <w:p w14:paraId="35D18565" w14:textId="77777777" w:rsidR="00162259" w:rsidRPr="00347160" w:rsidRDefault="00162259" w:rsidP="00521E1B">
            <w:pPr>
              <w:pStyle w:val="TABLE-cell"/>
              <w:keepNext/>
            </w:pPr>
          </w:p>
        </w:tc>
      </w:tr>
      <w:tr w:rsidR="00162259" w:rsidRPr="00347160" w14:paraId="200DC292" w14:textId="77777777" w:rsidTr="00077BDE">
        <w:trPr>
          <w:cantSplit/>
          <w:jc w:val="center"/>
        </w:trPr>
        <w:tc>
          <w:tcPr>
            <w:tcW w:w="1701" w:type="dxa"/>
            <w:vMerge w:val="restart"/>
            <w:vAlign w:val="center"/>
          </w:tcPr>
          <w:p w14:paraId="43D6F513" w14:textId="77777777" w:rsidR="00162259" w:rsidRPr="00347160" w:rsidRDefault="00162259" w:rsidP="00521E1B">
            <w:pPr>
              <w:pStyle w:val="TABLE-cell"/>
              <w:keepNext/>
            </w:pPr>
            <w:r w:rsidRPr="00347160">
              <w:t>LAST-BLOCK</w:t>
            </w:r>
            <w:r w:rsidRPr="00347160">
              <w:fldChar w:fldCharType="begin"/>
            </w:r>
            <w:r w:rsidRPr="00347160">
              <w:instrText xml:space="preserve"> XE "ACTION-REQUEST-LAST-BLOCK" </w:instrText>
            </w:r>
            <w:r w:rsidRPr="00347160">
              <w:fldChar w:fldCharType="end"/>
            </w:r>
          </w:p>
        </w:tc>
        <w:tc>
          <w:tcPr>
            <w:tcW w:w="2835" w:type="dxa"/>
            <w:vMerge w:val="restart"/>
            <w:vAlign w:val="center"/>
          </w:tcPr>
          <w:p w14:paraId="2884B551" w14:textId="77777777" w:rsidR="00162259" w:rsidRPr="00347160" w:rsidRDefault="00162259" w:rsidP="00521E1B">
            <w:pPr>
              <w:pStyle w:val="TABLE-cell"/>
              <w:keepNext/>
            </w:pPr>
            <w:r w:rsidRPr="00347160">
              <w:t>Action-Request-With-Pblock</w:t>
            </w:r>
          </w:p>
        </w:tc>
        <w:tc>
          <w:tcPr>
            <w:tcW w:w="2835" w:type="dxa"/>
            <w:vAlign w:val="center"/>
          </w:tcPr>
          <w:p w14:paraId="062CAEFC" w14:textId="77777777" w:rsidR="00162259" w:rsidRPr="00347160" w:rsidRDefault="00162259" w:rsidP="00521E1B">
            <w:pPr>
              <w:pStyle w:val="TABLE-cell"/>
              <w:keepNext/>
            </w:pPr>
            <w:r w:rsidRPr="00347160">
              <w:t>Action-Response-Normal</w:t>
            </w:r>
          </w:p>
        </w:tc>
        <w:tc>
          <w:tcPr>
            <w:tcW w:w="1701" w:type="dxa"/>
            <w:vAlign w:val="center"/>
          </w:tcPr>
          <w:p w14:paraId="7B41A2C1" w14:textId="77777777" w:rsidR="00162259" w:rsidRPr="00347160" w:rsidRDefault="00162259" w:rsidP="00521E1B">
            <w:pPr>
              <w:pStyle w:val="TABLE-cell"/>
              <w:keepNext/>
            </w:pPr>
            <w:r w:rsidRPr="00347160">
              <w:t>NORMAL</w:t>
            </w:r>
          </w:p>
        </w:tc>
      </w:tr>
      <w:tr w:rsidR="00162259" w:rsidRPr="00347160" w14:paraId="6675D00A" w14:textId="77777777" w:rsidTr="00077BDE">
        <w:trPr>
          <w:cantSplit/>
          <w:jc w:val="center"/>
        </w:trPr>
        <w:tc>
          <w:tcPr>
            <w:tcW w:w="1701" w:type="dxa"/>
            <w:vMerge/>
            <w:vAlign w:val="center"/>
          </w:tcPr>
          <w:p w14:paraId="4AEE29A3" w14:textId="77777777" w:rsidR="00162259" w:rsidRPr="00347160" w:rsidRDefault="00162259" w:rsidP="00521E1B">
            <w:pPr>
              <w:pStyle w:val="TABLE-cell"/>
              <w:keepNext/>
            </w:pPr>
          </w:p>
        </w:tc>
        <w:tc>
          <w:tcPr>
            <w:tcW w:w="2835" w:type="dxa"/>
            <w:vMerge/>
            <w:vAlign w:val="center"/>
          </w:tcPr>
          <w:p w14:paraId="2DC040CF" w14:textId="77777777" w:rsidR="00162259" w:rsidRPr="00347160" w:rsidRDefault="00162259" w:rsidP="00521E1B">
            <w:pPr>
              <w:pStyle w:val="TABLE-cell"/>
              <w:keepNext/>
            </w:pPr>
          </w:p>
        </w:tc>
        <w:tc>
          <w:tcPr>
            <w:tcW w:w="2835" w:type="dxa"/>
            <w:vAlign w:val="center"/>
          </w:tcPr>
          <w:p w14:paraId="438322EF" w14:textId="77777777" w:rsidR="00162259" w:rsidRPr="00347160" w:rsidRDefault="00162259" w:rsidP="00521E1B">
            <w:pPr>
              <w:pStyle w:val="TABLE-cell"/>
              <w:keepNext/>
            </w:pPr>
            <w:r w:rsidRPr="00347160">
              <w:t>Action-Response-With-Pblock</w:t>
            </w:r>
          </w:p>
        </w:tc>
        <w:tc>
          <w:tcPr>
            <w:tcW w:w="1701" w:type="dxa"/>
            <w:vAlign w:val="center"/>
          </w:tcPr>
          <w:p w14:paraId="18E00D95" w14:textId="77777777" w:rsidR="00162259" w:rsidRPr="00347160" w:rsidRDefault="00162259" w:rsidP="00521E1B">
            <w:pPr>
              <w:pStyle w:val="TABLE-cell"/>
              <w:keepNext/>
            </w:pPr>
            <w:r w:rsidRPr="00347160">
              <w:t>ONE-BLOCK</w:t>
            </w:r>
          </w:p>
        </w:tc>
      </w:tr>
      <w:tr w:rsidR="00162259" w:rsidRPr="00347160" w14:paraId="3874EF3B" w14:textId="77777777" w:rsidTr="00077BDE">
        <w:trPr>
          <w:cantSplit/>
          <w:jc w:val="center"/>
        </w:trPr>
        <w:tc>
          <w:tcPr>
            <w:tcW w:w="1701" w:type="dxa"/>
            <w:vMerge w:val="restart"/>
            <w:vAlign w:val="center"/>
          </w:tcPr>
          <w:p w14:paraId="50BAF157" w14:textId="77777777" w:rsidR="00162259" w:rsidRPr="00347160" w:rsidRDefault="00162259" w:rsidP="00521E1B">
            <w:pPr>
              <w:pStyle w:val="TABLE-cell"/>
              <w:keepNext/>
            </w:pPr>
            <w:r w:rsidRPr="00347160">
              <w:t>WITH-LIST</w:t>
            </w:r>
            <w:r w:rsidRPr="00347160">
              <w:fldChar w:fldCharType="begin"/>
            </w:r>
            <w:r w:rsidRPr="00347160">
              <w:instrText xml:space="preserve"> XE "ACTION-REQUEST-WITH-LIST" </w:instrText>
            </w:r>
            <w:r w:rsidRPr="00347160">
              <w:fldChar w:fldCharType="end"/>
            </w:r>
          </w:p>
        </w:tc>
        <w:tc>
          <w:tcPr>
            <w:tcW w:w="2835" w:type="dxa"/>
            <w:vMerge w:val="restart"/>
            <w:vAlign w:val="center"/>
          </w:tcPr>
          <w:p w14:paraId="2EC96B0D" w14:textId="77777777" w:rsidR="00162259" w:rsidRPr="00347160" w:rsidRDefault="00162259" w:rsidP="00521E1B">
            <w:pPr>
              <w:pStyle w:val="TABLE-cell"/>
              <w:keepNext/>
            </w:pPr>
            <w:r w:rsidRPr="00347160">
              <w:t>Action-Request-With-List</w:t>
            </w:r>
            <w:r w:rsidRPr="00347160">
              <w:fldChar w:fldCharType="begin"/>
            </w:r>
            <w:r w:rsidRPr="00347160">
              <w:instrText xml:space="preserve"> XE "Action-Request-With-List" </w:instrText>
            </w:r>
            <w:r w:rsidRPr="00347160">
              <w:fldChar w:fldCharType="end"/>
            </w:r>
          </w:p>
        </w:tc>
        <w:tc>
          <w:tcPr>
            <w:tcW w:w="2835" w:type="dxa"/>
            <w:tcBorders>
              <w:bottom w:val="single" w:sz="4" w:space="0" w:color="auto"/>
            </w:tcBorders>
            <w:vAlign w:val="center"/>
          </w:tcPr>
          <w:p w14:paraId="001CA067" w14:textId="77777777" w:rsidR="00162259" w:rsidRPr="00347160" w:rsidRDefault="00162259" w:rsidP="00521E1B">
            <w:pPr>
              <w:pStyle w:val="TABLE-cell"/>
              <w:keepNext/>
            </w:pPr>
            <w:r w:rsidRPr="00347160">
              <w:t>Action-Response-With-List</w:t>
            </w:r>
            <w:r w:rsidRPr="00347160">
              <w:fldChar w:fldCharType="begin"/>
            </w:r>
            <w:r w:rsidRPr="00347160">
              <w:instrText xml:space="preserve"> XE "Action-Response-With-List" </w:instrText>
            </w:r>
            <w:r w:rsidRPr="00347160">
              <w:fldChar w:fldCharType="end"/>
            </w:r>
          </w:p>
        </w:tc>
        <w:tc>
          <w:tcPr>
            <w:tcW w:w="1701" w:type="dxa"/>
            <w:tcBorders>
              <w:bottom w:val="single" w:sz="4" w:space="0" w:color="auto"/>
            </w:tcBorders>
            <w:vAlign w:val="center"/>
          </w:tcPr>
          <w:p w14:paraId="65423840" w14:textId="77777777" w:rsidR="00162259" w:rsidRPr="00347160" w:rsidRDefault="00162259" w:rsidP="00521E1B">
            <w:pPr>
              <w:pStyle w:val="TABLE-cell"/>
              <w:keepNext/>
            </w:pPr>
            <w:r w:rsidRPr="00347160">
              <w:t>WITH-LIST</w:t>
            </w:r>
            <w:r w:rsidRPr="00347160">
              <w:fldChar w:fldCharType="begin"/>
            </w:r>
            <w:r w:rsidRPr="00347160">
              <w:instrText xml:space="preserve"> XE "ACTION-RESPONSE-WITH-LIST" </w:instrText>
            </w:r>
            <w:r w:rsidRPr="00347160">
              <w:fldChar w:fldCharType="end"/>
            </w:r>
          </w:p>
        </w:tc>
      </w:tr>
      <w:tr w:rsidR="00162259" w:rsidRPr="00347160" w14:paraId="324A654E" w14:textId="77777777" w:rsidTr="00077BDE">
        <w:trPr>
          <w:cantSplit/>
          <w:jc w:val="center"/>
        </w:trPr>
        <w:tc>
          <w:tcPr>
            <w:tcW w:w="1701" w:type="dxa"/>
            <w:vMerge/>
            <w:tcBorders>
              <w:bottom w:val="single" w:sz="4" w:space="0" w:color="auto"/>
            </w:tcBorders>
            <w:vAlign w:val="center"/>
          </w:tcPr>
          <w:p w14:paraId="790A7595" w14:textId="77777777" w:rsidR="00162259" w:rsidRPr="00347160" w:rsidRDefault="00162259" w:rsidP="00521E1B">
            <w:pPr>
              <w:pStyle w:val="TABLE-cell"/>
              <w:keepNext/>
            </w:pPr>
          </w:p>
        </w:tc>
        <w:tc>
          <w:tcPr>
            <w:tcW w:w="2835" w:type="dxa"/>
            <w:vMerge/>
            <w:tcBorders>
              <w:bottom w:val="single" w:sz="4" w:space="0" w:color="auto"/>
            </w:tcBorders>
            <w:vAlign w:val="center"/>
          </w:tcPr>
          <w:p w14:paraId="214DDC74" w14:textId="77777777" w:rsidR="00162259" w:rsidRPr="00347160" w:rsidRDefault="00162259" w:rsidP="00521E1B">
            <w:pPr>
              <w:pStyle w:val="TABLE-cell"/>
              <w:keepNext/>
            </w:pPr>
          </w:p>
        </w:tc>
        <w:tc>
          <w:tcPr>
            <w:tcW w:w="2835" w:type="dxa"/>
            <w:tcBorders>
              <w:bottom w:val="single" w:sz="4" w:space="0" w:color="auto"/>
            </w:tcBorders>
            <w:vAlign w:val="center"/>
          </w:tcPr>
          <w:p w14:paraId="430F036A" w14:textId="77777777" w:rsidR="00162259" w:rsidRPr="00347160" w:rsidRDefault="00162259" w:rsidP="00521E1B">
            <w:pPr>
              <w:pStyle w:val="TABLE-cell"/>
              <w:keepNext/>
            </w:pPr>
            <w:r w:rsidRPr="00347160">
              <w:t>Action-Response-With-Pblock</w:t>
            </w:r>
          </w:p>
        </w:tc>
        <w:tc>
          <w:tcPr>
            <w:tcW w:w="1701" w:type="dxa"/>
            <w:tcBorders>
              <w:bottom w:val="single" w:sz="4" w:space="0" w:color="auto"/>
            </w:tcBorders>
            <w:vAlign w:val="center"/>
          </w:tcPr>
          <w:p w14:paraId="3202D8F8" w14:textId="77777777" w:rsidR="00162259" w:rsidRPr="00347160" w:rsidRDefault="00162259" w:rsidP="00521E1B">
            <w:pPr>
              <w:pStyle w:val="TABLE-cell"/>
              <w:keepNext/>
            </w:pPr>
            <w:r w:rsidRPr="00347160">
              <w:t>ONE-BLOCK</w:t>
            </w:r>
          </w:p>
        </w:tc>
      </w:tr>
      <w:tr w:rsidR="00162259" w:rsidRPr="00347160" w14:paraId="1069B191" w14:textId="77777777" w:rsidTr="00077BDE">
        <w:trPr>
          <w:cantSplit/>
          <w:jc w:val="center"/>
        </w:trPr>
        <w:tc>
          <w:tcPr>
            <w:tcW w:w="1701" w:type="dxa"/>
            <w:vAlign w:val="center"/>
          </w:tcPr>
          <w:p w14:paraId="6B1D388D" w14:textId="77777777" w:rsidR="00162259" w:rsidRPr="00347160" w:rsidRDefault="00162259" w:rsidP="00521E1B">
            <w:pPr>
              <w:pStyle w:val="TABLE-cell"/>
              <w:keepNext/>
            </w:pPr>
            <w:r w:rsidRPr="00347160">
              <w:t>WITH-LIST-AND-FIRST-BLOCK</w:t>
            </w:r>
            <w:r w:rsidRPr="00347160">
              <w:fldChar w:fldCharType="begin"/>
            </w:r>
            <w:r w:rsidRPr="00347160">
              <w:instrText xml:space="preserve"> XE "ACTION-REQUEST-WITH-LIST-AND-FIRST-BLOCK" </w:instrText>
            </w:r>
            <w:r w:rsidRPr="00347160">
              <w:fldChar w:fldCharType="end"/>
            </w:r>
          </w:p>
        </w:tc>
        <w:tc>
          <w:tcPr>
            <w:tcW w:w="2835" w:type="dxa"/>
            <w:vAlign w:val="center"/>
          </w:tcPr>
          <w:p w14:paraId="5B0F638B" w14:textId="77777777" w:rsidR="00162259" w:rsidRPr="00347160" w:rsidRDefault="00162259" w:rsidP="00521E1B">
            <w:pPr>
              <w:pStyle w:val="TABLE-cell"/>
              <w:keepNext/>
            </w:pPr>
            <w:r w:rsidRPr="00347160">
              <w:t>Action-Request-With-List-And-With-First-Pblock</w:t>
            </w:r>
            <w:r w:rsidRPr="00347160">
              <w:fldChar w:fldCharType="begin"/>
            </w:r>
            <w:r w:rsidRPr="00347160">
              <w:instrText xml:space="preserve"> XE "Action-Request-With-List-And-With-Frist-Pblock" </w:instrText>
            </w:r>
            <w:r w:rsidRPr="00347160">
              <w:fldChar w:fldCharType="end"/>
            </w:r>
          </w:p>
        </w:tc>
        <w:tc>
          <w:tcPr>
            <w:tcW w:w="2835" w:type="dxa"/>
            <w:vAlign w:val="center"/>
          </w:tcPr>
          <w:p w14:paraId="786AC21B" w14:textId="77777777" w:rsidR="00162259" w:rsidRPr="00347160" w:rsidRDefault="00162259" w:rsidP="00521E1B">
            <w:pPr>
              <w:pStyle w:val="TABLE-cell"/>
              <w:keepNext/>
            </w:pPr>
            <w:r w:rsidRPr="00347160">
              <w:t>Action-Response-Next-Pblock</w:t>
            </w:r>
          </w:p>
        </w:tc>
        <w:tc>
          <w:tcPr>
            <w:tcW w:w="1701" w:type="dxa"/>
            <w:vAlign w:val="center"/>
          </w:tcPr>
          <w:p w14:paraId="32A57441" w14:textId="77777777" w:rsidR="00162259" w:rsidRPr="00347160" w:rsidRDefault="00162259" w:rsidP="00521E1B">
            <w:pPr>
              <w:pStyle w:val="TABLE-cell"/>
              <w:keepNext/>
            </w:pPr>
            <w:r w:rsidRPr="00347160">
              <w:t>NEXT</w:t>
            </w:r>
          </w:p>
        </w:tc>
      </w:tr>
    </w:tbl>
    <w:p w14:paraId="41CDB3E2" w14:textId="77777777" w:rsidR="008C6750" w:rsidRDefault="008C6750" w:rsidP="008C6750">
      <w:pPr>
        <w:pStyle w:val="NOTE"/>
      </w:pPr>
    </w:p>
    <w:p w14:paraId="0B7AC563" w14:textId="77777777" w:rsidR="00162259" w:rsidRPr="00347160" w:rsidRDefault="00162259" w:rsidP="008C6750">
      <w:pPr>
        <w:pStyle w:val="PARAGRAPH"/>
      </w:pPr>
      <w:r w:rsidRPr="00347160">
        <w:fldChar w:fldCharType="begin" w:fldLock="1"/>
      </w:r>
      <w:r w:rsidRPr="00347160">
        <w:instrText xml:space="preserve"> REF _Ref245399895 \h  \* MERGEFORMAT </w:instrText>
      </w:r>
      <w:r w:rsidRPr="00347160">
        <w:fldChar w:fldCharType="separate"/>
      </w:r>
      <w:r w:rsidR="00811F07" w:rsidRPr="00347160">
        <w:t xml:space="preserve">Figure </w:t>
      </w:r>
      <w:r w:rsidR="00811F07">
        <w:t>48</w:t>
      </w:r>
      <w:r w:rsidRPr="00347160">
        <w:fldChar w:fldCharType="end"/>
      </w:r>
      <w:r w:rsidRPr="00347160">
        <w:t xml:space="preserve"> illustrates the MSC of a confirmed ACTION service in the case of s</w:t>
      </w:r>
      <w:r w:rsidR="00BD62D8" w:rsidRPr="00347160">
        <w:t>uccess, without block transfer.</w:t>
      </w:r>
    </w:p>
    <w:p w14:paraId="7FF32A19" w14:textId="77777777" w:rsidR="00162259" w:rsidRPr="00347160" w:rsidRDefault="00162259" w:rsidP="008C6750">
      <w:pPr>
        <w:pStyle w:val="FIGURE"/>
      </w:pPr>
      <w:bookmarkStart w:id="4782" w:name="_Hlt513693094"/>
      <w:bookmarkEnd w:id="4782"/>
      <w:r w:rsidRPr="00347160">
        <w:rPr>
          <w:noProof/>
          <w:lang w:eastAsia="en-GB"/>
        </w:rPr>
        <w:drawing>
          <wp:inline distT="0" distB="0" distL="0" distR="0" wp14:anchorId="353FE9D8" wp14:editId="6FFACD45">
            <wp:extent cx="5752465" cy="1979930"/>
            <wp:effectExtent l="0" t="0" r="635" b="1270"/>
            <wp:docPr id="112" name="Kép 17" descr="ACTION_GK09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7" descr="ACTION_GK09110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2465" cy="1979930"/>
                    </a:xfrm>
                    <a:prstGeom prst="rect">
                      <a:avLst/>
                    </a:prstGeom>
                    <a:noFill/>
                    <a:ln>
                      <a:noFill/>
                    </a:ln>
                  </pic:spPr>
                </pic:pic>
              </a:graphicData>
            </a:graphic>
          </wp:inline>
        </w:drawing>
      </w:r>
    </w:p>
    <w:p w14:paraId="2EA2F7B2" w14:textId="28F81E37" w:rsidR="00162259" w:rsidRPr="00347160" w:rsidRDefault="00162259" w:rsidP="008C6750">
      <w:pPr>
        <w:pStyle w:val="FIGURE-title"/>
      </w:pPr>
      <w:bookmarkStart w:id="4783" w:name="_Hlt504570220"/>
      <w:bookmarkStart w:id="4784" w:name="_Ref245399895"/>
      <w:bookmarkStart w:id="4785" w:name="_Toc481414643"/>
      <w:bookmarkStart w:id="4786" w:name="_Ref504738536"/>
      <w:bookmarkStart w:id="4787" w:name="_Toc511462311"/>
      <w:bookmarkStart w:id="4788" w:name="_Toc62885098"/>
      <w:bookmarkStart w:id="4789" w:name="_Toc68357421"/>
      <w:bookmarkStart w:id="4790" w:name="_Toc246861024"/>
      <w:bookmarkStart w:id="4791" w:name="_Toc249289764"/>
      <w:bookmarkStart w:id="4792" w:name="_Toc277948620"/>
      <w:bookmarkStart w:id="4793" w:name="_Toc279392096"/>
      <w:bookmarkStart w:id="4794" w:name="_Toc279397374"/>
      <w:bookmarkStart w:id="4795" w:name="_Toc315426515"/>
      <w:bookmarkStart w:id="4796" w:name="_Toc406406581"/>
      <w:bookmarkStart w:id="4797" w:name="_Toc406523244"/>
      <w:bookmarkStart w:id="4798" w:name="_Toc437856703"/>
      <w:bookmarkStart w:id="4799" w:name="_Toc97127406"/>
      <w:bookmarkEnd w:id="4783"/>
      <w:r w:rsidRPr="00347160">
        <w:rPr>
          <w:noProof/>
          <w:lang w:eastAsia="en-GB"/>
        </w:rPr>
        <mc:AlternateContent>
          <mc:Choice Requires="wps">
            <w:drawing>
              <wp:anchor distT="0" distB="0" distL="114300" distR="114300" simplePos="0" relativeHeight="251670016" behindDoc="0" locked="0" layoutInCell="1" allowOverlap="1" wp14:anchorId="03A1CD0D" wp14:editId="71441E4C">
                <wp:simplePos x="0" y="0"/>
                <wp:positionH relativeFrom="column">
                  <wp:posOffset>5347970</wp:posOffset>
                </wp:positionH>
                <wp:positionV relativeFrom="paragraph">
                  <wp:posOffset>34290</wp:posOffset>
                </wp:positionV>
                <wp:extent cx="552450" cy="142875"/>
                <wp:effectExtent l="0" t="0" r="0" b="9525"/>
                <wp:wrapNone/>
                <wp:docPr id="139"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42875"/>
                        </a:xfrm>
                        <a:prstGeom prst="rect">
                          <a:avLst/>
                        </a:prstGeom>
                        <a:noFill/>
                        <a:ln w="6350">
                          <a:noFill/>
                        </a:ln>
                        <a:effectLst/>
                      </wps:spPr>
                      <wps:txbx>
                        <w:txbxContent>
                          <w:p w14:paraId="6E8EA4B5" w14:textId="77777777" w:rsidR="006353B3" w:rsidRPr="002D7D57" w:rsidRDefault="006353B3" w:rsidP="00162259">
                            <w:pPr>
                              <w:rPr>
                                <w:i/>
                                <w:sz w:val="12"/>
                                <w:szCs w:val="12"/>
                              </w:rPr>
                            </w:pPr>
                            <w:r w:rsidRPr="002D7D57">
                              <w:rPr>
                                <w:i/>
                                <w:sz w:val="12"/>
                                <w:szCs w:val="12"/>
                              </w:rPr>
                              <w:t>I</w:t>
                            </w:r>
                            <w:r>
                              <w:rPr>
                                <w:i/>
                                <w:sz w:val="12"/>
                                <w:szCs w:val="12"/>
                              </w:rPr>
                              <w:t>EC   1131/</w:t>
                            </w:r>
                            <w:r w:rsidRPr="002D7D57">
                              <w:rPr>
                                <w:i/>
                                <w:sz w:val="12"/>
                                <w:szCs w:val="12"/>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1CD0D" id="Text Box 54" o:spid="_x0000_s1037" type="#_x0000_t202" style="position:absolute;left:0;text-align:left;margin-left:421.1pt;margin-top:2.7pt;width:43.5pt;height:11.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" filled="f" stroked="f" strokeweight=".5pt">
                <v:textbox inset="0,0,0,0">
                  <w:txbxContent>
                    <w:p w14:paraId="6E8EA4B5" w14:textId="77777777" w:rsidR="006353B3" w:rsidRPr="002D7D57" w:rsidRDefault="006353B3" w:rsidP="00162259">
                      <w:pPr>
                        <w:rPr>
                          <w:i/>
                          <w:sz w:val="12"/>
                          <w:szCs w:val="12"/>
                        </w:rPr>
                      </w:pPr>
                      <w:r w:rsidRPr="002D7D57">
                        <w:rPr>
                          <w:i/>
                          <w:sz w:val="12"/>
                          <w:szCs w:val="12"/>
                        </w:rPr>
                        <w:t>I</w:t>
                      </w:r>
                      <w:r>
                        <w:rPr>
                          <w:i/>
                          <w:sz w:val="12"/>
                          <w:szCs w:val="12"/>
                        </w:rPr>
                        <w:t>EC   1131/</w:t>
                      </w:r>
                      <w:r w:rsidRPr="002D7D57">
                        <w:rPr>
                          <w:i/>
                          <w:sz w:val="12"/>
                          <w:szCs w:val="12"/>
                        </w:rPr>
                        <w:t>13</w:t>
                      </w:r>
                    </w:p>
                  </w:txbxContent>
                </v:textbox>
              </v:shape>
            </w:pict>
          </mc:Fallback>
        </mc:AlternateContent>
      </w:r>
      <w:r w:rsidRPr="00347160">
        <w:t xml:space="preserve">Figure </w:t>
      </w:r>
      <w:fldSimple w:instr=" SEQ Figure \* ARABIC ">
        <w:r w:rsidR="00DC4BE9">
          <w:rPr>
            <w:noProof/>
          </w:rPr>
          <w:t>48</w:t>
        </w:r>
      </w:fldSimple>
      <w:bookmarkEnd w:id="4784"/>
      <w:r w:rsidRPr="00347160">
        <w:t xml:space="preserve"> – MSC of the ACTION service</w:t>
      </w:r>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p>
    <w:p w14:paraId="3D052FD2" w14:textId="77777777" w:rsidR="00162259" w:rsidRPr="00347160" w:rsidRDefault="00162259" w:rsidP="008C6750">
      <w:pPr>
        <w:pStyle w:val="PARAGRAPH"/>
        <w:rPr>
          <w:color w:val="000000"/>
        </w:rPr>
      </w:pPr>
      <w:r w:rsidRPr="00347160">
        <w:t>The ACTION service can transport data in both directions:</w:t>
      </w:r>
    </w:p>
    <w:p w14:paraId="0B08620F" w14:textId="77777777" w:rsidR="00162259" w:rsidRPr="00347160" w:rsidRDefault="00162259" w:rsidP="00695ACD">
      <w:pPr>
        <w:pStyle w:val="ListBullet"/>
        <w:numPr>
          <w:ilvl w:val="0"/>
          <w:numId w:val="37"/>
        </w:numPr>
        <w:rPr>
          <w:color w:val="000000"/>
        </w:rPr>
      </w:pPr>
      <w:r w:rsidRPr="00347160">
        <w:t>in the first phase, the client sends the ACTION.request with the method invocation parameters for the method(s) referenced and the server acknowledges them. The process is essentially the same as in the case of the SET service;</w:t>
      </w:r>
    </w:p>
    <w:p w14:paraId="5BA699F6" w14:textId="77777777" w:rsidR="00162259" w:rsidRPr="00347160" w:rsidRDefault="00162259" w:rsidP="00695ACD">
      <w:pPr>
        <w:pStyle w:val="ListBullet"/>
        <w:numPr>
          <w:ilvl w:val="0"/>
          <w:numId w:val="37"/>
        </w:numPr>
      </w:pPr>
      <w:r w:rsidRPr="00347160">
        <w:t>in the second phase, the server sends the ACTION.response with the result of invoking the method(s) and the return parameters. The process is essentially the same as in the case of the GET service.</w:t>
      </w:r>
    </w:p>
    <w:p w14:paraId="216D5B45" w14:textId="77777777" w:rsidR="00162259" w:rsidRPr="00347160" w:rsidRDefault="00162259" w:rsidP="008C6750">
      <w:pPr>
        <w:pStyle w:val="PARAGRAPH"/>
      </w:pPr>
      <w:r w:rsidRPr="00347160">
        <w:t>Throughout the whole procedure, the Invoke_Id</w:t>
      </w:r>
      <w:r w:rsidRPr="00347160">
        <w:fldChar w:fldCharType="begin"/>
      </w:r>
      <w:r w:rsidRPr="00347160">
        <w:instrText xml:space="preserve"> XE "Invoke_Id" </w:instrText>
      </w:r>
      <w:r w:rsidRPr="00347160">
        <w:fldChar w:fldCharType="end"/>
      </w:r>
      <w:r w:rsidRPr="00347160">
        <w:t xml:space="preserve"> and the Priority</w:t>
      </w:r>
      <w:r w:rsidRPr="00347160">
        <w:fldChar w:fldCharType="begin"/>
      </w:r>
      <w:r w:rsidRPr="00347160">
        <w:instrText xml:space="preserve"> XE "Priority" </w:instrText>
      </w:r>
      <w:r w:rsidRPr="00347160">
        <w:fldChar w:fldCharType="end"/>
      </w:r>
      <w:r w:rsidRPr="00347160">
        <w:t xml:space="preserve"> parameters shall be the same in each primitive.</w:t>
      </w:r>
    </w:p>
    <w:p w14:paraId="7B5324EE" w14:textId="77777777" w:rsidR="00162259" w:rsidRPr="00347160" w:rsidRDefault="00162259" w:rsidP="008C6750">
      <w:pPr>
        <w:pStyle w:val="PARAGRAPH"/>
      </w:pPr>
      <w:r w:rsidRPr="00347160">
        <w:t>If during a long data transfer the server receives another service request, it is served according to the priority rules and the priority management settings (Conformance block bit 9).</w:t>
      </w:r>
    </w:p>
    <w:p w14:paraId="3FBCA783" w14:textId="77777777" w:rsidR="00162259" w:rsidRPr="00347160" w:rsidRDefault="00162259" w:rsidP="008C6750">
      <w:pPr>
        <w:pStyle w:val="PARAGRAPH"/>
      </w:pPr>
      <w:r w:rsidRPr="00347160">
        <w:fldChar w:fldCharType="begin" w:fldLock="1"/>
      </w:r>
      <w:r w:rsidRPr="00347160">
        <w:instrText xml:space="preserve"> REF _Ref175328987 \h  \* MERGEFORMAT </w:instrText>
      </w:r>
      <w:r w:rsidRPr="00347160">
        <w:fldChar w:fldCharType="separate"/>
      </w:r>
      <w:r w:rsidR="00811F07" w:rsidRPr="00347160">
        <w:t xml:space="preserve">Figure </w:t>
      </w:r>
      <w:r w:rsidR="00811F07">
        <w:t>49</w:t>
      </w:r>
      <w:r w:rsidRPr="00347160">
        <w:fldChar w:fldCharType="end"/>
      </w:r>
      <w:r w:rsidRPr="00347160">
        <w:t xml:space="preserve"> illustrates the MSC in the case when block transfer takes place in both directions.</w:t>
      </w:r>
    </w:p>
    <w:p w14:paraId="4373198B" w14:textId="77777777" w:rsidR="00162259" w:rsidRPr="00347160" w:rsidRDefault="00162259" w:rsidP="008C6750">
      <w:pPr>
        <w:pStyle w:val="PARAGRAPH"/>
      </w:pPr>
      <w:r w:rsidRPr="00347160">
        <w:lastRenderedPageBreak/>
        <w:t>If any error occurs during the long data transfer, the transfer shall be aborted. Error cases are the same as in the case of the GET and SET services.</w:t>
      </w:r>
    </w:p>
    <w:p w14:paraId="31A7B1E1" w14:textId="77777777" w:rsidR="00162259" w:rsidRPr="00347160" w:rsidRDefault="00162259" w:rsidP="008C6750">
      <w:pPr>
        <w:pStyle w:val="FIGURE"/>
      </w:pPr>
      <w:r w:rsidRPr="00347160">
        <w:rPr>
          <w:noProof/>
          <w:lang w:eastAsia="en-GB"/>
        </w:rPr>
        <w:drawing>
          <wp:inline distT="0" distB="0" distL="0" distR="0" wp14:anchorId="5D4B3AC0" wp14:editId="2A19BC61">
            <wp:extent cx="5752465" cy="5841365"/>
            <wp:effectExtent l="0" t="0" r="635" b="6985"/>
            <wp:docPr id="111" name="Kép 18" descr="ACTION_Block_GK091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8" descr="ACTION_Block_GK091100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2465" cy="5841365"/>
                    </a:xfrm>
                    <a:prstGeom prst="rect">
                      <a:avLst/>
                    </a:prstGeom>
                    <a:noFill/>
                    <a:ln>
                      <a:noFill/>
                    </a:ln>
                  </pic:spPr>
                </pic:pic>
              </a:graphicData>
            </a:graphic>
          </wp:inline>
        </w:drawing>
      </w:r>
    </w:p>
    <w:p w14:paraId="095FCA0D" w14:textId="4D25A85F" w:rsidR="00162259" w:rsidRPr="00347160" w:rsidRDefault="00162259" w:rsidP="00162259">
      <w:pPr>
        <w:pStyle w:val="FIGURE-title"/>
      </w:pPr>
      <w:bookmarkStart w:id="4800" w:name="_Ref175328987"/>
      <w:bookmarkStart w:id="4801" w:name="_Toc246861025"/>
      <w:bookmarkStart w:id="4802" w:name="_Toc249289765"/>
      <w:bookmarkStart w:id="4803" w:name="_Toc277948621"/>
      <w:bookmarkStart w:id="4804" w:name="_Toc279392097"/>
      <w:bookmarkStart w:id="4805" w:name="_Toc279397375"/>
      <w:bookmarkStart w:id="4806" w:name="_Toc315426516"/>
      <w:bookmarkStart w:id="4807" w:name="_Toc406406582"/>
      <w:bookmarkStart w:id="4808" w:name="_Toc406523245"/>
      <w:bookmarkStart w:id="4809" w:name="_Toc437856704"/>
      <w:bookmarkStart w:id="4810" w:name="_Toc97127407"/>
      <w:r w:rsidRPr="00347160">
        <w:rPr>
          <w:noProof/>
          <w:lang w:eastAsia="en-GB"/>
        </w:rPr>
        <mc:AlternateContent>
          <mc:Choice Requires="wps">
            <w:drawing>
              <wp:anchor distT="0" distB="0" distL="114300" distR="114300" simplePos="0" relativeHeight="251681280" behindDoc="0" locked="0" layoutInCell="1" allowOverlap="1" wp14:anchorId="385CACE8" wp14:editId="566207B0">
                <wp:simplePos x="0" y="0"/>
                <wp:positionH relativeFrom="column">
                  <wp:posOffset>5433695</wp:posOffset>
                </wp:positionH>
                <wp:positionV relativeFrom="paragraph">
                  <wp:posOffset>24130</wp:posOffset>
                </wp:positionV>
                <wp:extent cx="552450" cy="142875"/>
                <wp:effectExtent l="0" t="0" r="0" b="9525"/>
                <wp:wrapNone/>
                <wp:docPr id="138"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42875"/>
                        </a:xfrm>
                        <a:prstGeom prst="rect">
                          <a:avLst/>
                        </a:prstGeom>
                        <a:noFill/>
                        <a:ln w="6350">
                          <a:noFill/>
                        </a:ln>
                        <a:effectLst/>
                      </wps:spPr>
                      <wps:txbx>
                        <w:txbxContent>
                          <w:p w14:paraId="65AB38BF" w14:textId="77777777" w:rsidR="006353B3" w:rsidRPr="002D7D57" w:rsidRDefault="006353B3" w:rsidP="00162259">
                            <w:pPr>
                              <w:rPr>
                                <w:i/>
                                <w:sz w:val="12"/>
                                <w:szCs w:val="12"/>
                              </w:rPr>
                            </w:pPr>
                            <w:r w:rsidRPr="002D7D57">
                              <w:rPr>
                                <w:i/>
                                <w:sz w:val="12"/>
                                <w:szCs w:val="12"/>
                              </w:rPr>
                              <w:t>I</w:t>
                            </w:r>
                            <w:r>
                              <w:rPr>
                                <w:i/>
                                <w:sz w:val="12"/>
                                <w:szCs w:val="12"/>
                              </w:rPr>
                              <w:t>EC   1132/</w:t>
                            </w:r>
                            <w:r w:rsidRPr="002D7D57">
                              <w:rPr>
                                <w:i/>
                                <w:sz w:val="12"/>
                                <w:szCs w:val="12"/>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CACE8" id="Text Box 56" o:spid="_x0000_s1038" type="#_x0000_t202" style="position:absolute;left:0;text-align:left;margin-left:427.85pt;margin-top:1.9pt;width:43.5pt;height:11.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" filled="f" stroked="f" strokeweight=".5pt">
                <v:textbox inset="0,0,0,0">
                  <w:txbxContent>
                    <w:p w14:paraId="65AB38BF" w14:textId="77777777" w:rsidR="006353B3" w:rsidRPr="002D7D57" w:rsidRDefault="006353B3" w:rsidP="00162259">
                      <w:pPr>
                        <w:rPr>
                          <w:i/>
                          <w:sz w:val="12"/>
                          <w:szCs w:val="12"/>
                        </w:rPr>
                      </w:pPr>
                      <w:r w:rsidRPr="002D7D57">
                        <w:rPr>
                          <w:i/>
                          <w:sz w:val="12"/>
                          <w:szCs w:val="12"/>
                        </w:rPr>
                        <w:t>I</w:t>
                      </w:r>
                      <w:r>
                        <w:rPr>
                          <w:i/>
                          <w:sz w:val="12"/>
                          <w:szCs w:val="12"/>
                        </w:rPr>
                        <w:t>EC   1132/</w:t>
                      </w:r>
                      <w:r w:rsidRPr="002D7D57">
                        <w:rPr>
                          <w:i/>
                          <w:sz w:val="12"/>
                          <w:szCs w:val="12"/>
                        </w:rPr>
                        <w:t>13</w:t>
                      </w:r>
                    </w:p>
                  </w:txbxContent>
                </v:textbox>
              </v:shape>
            </w:pict>
          </mc:Fallback>
        </mc:AlternateContent>
      </w:r>
      <w:r w:rsidRPr="00347160">
        <w:t xml:space="preserve">Figure </w:t>
      </w:r>
      <w:fldSimple w:instr=" SEQ Figure \* ARABIC ">
        <w:r w:rsidR="00DC4BE9">
          <w:rPr>
            <w:noProof/>
          </w:rPr>
          <w:t>49</w:t>
        </w:r>
      </w:fldSimple>
      <w:bookmarkEnd w:id="4800"/>
      <w:r w:rsidRPr="00347160">
        <w:t xml:space="preserve"> – MSC of the ACTION service with block transfer</w:t>
      </w:r>
      <w:bookmarkEnd w:id="4801"/>
      <w:bookmarkEnd w:id="4802"/>
      <w:bookmarkEnd w:id="4803"/>
      <w:bookmarkEnd w:id="4804"/>
      <w:bookmarkEnd w:id="4805"/>
      <w:bookmarkEnd w:id="4806"/>
      <w:bookmarkEnd w:id="4807"/>
      <w:bookmarkEnd w:id="4808"/>
      <w:bookmarkEnd w:id="4809"/>
      <w:bookmarkEnd w:id="4810"/>
    </w:p>
    <w:p w14:paraId="3AD708E0" w14:textId="77777777" w:rsidR="0005631D" w:rsidRPr="009A4938" w:rsidRDefault="0005631D" w:rsidP="0005631D">
      <w:pPr>
        <w:pStyle w:val="Heading3"/>
      </w:pPr>
      <w:bookmarkStart w:id="4811" w:name="_Hlt495933521"/>
      <w:bookmarkStart w:id="4812" w:name="_Hlt504737493"/>
      <w:bookmarkStart w:id="4813" w:name="_Toc392501390"/>
      <w:bookmarkStart w:id="4814" w:name="_Ref386530770"/>
      <w:bookmarkStart w:id="4815" w:name="_Ref421559610"/>
      <w:bookmarkStart w:id="4816" w:name="_Toc437856585"/>
      <w:bookmarkStart w:id="4817" w:name="_Toc97127273"/>
      <w:bookmarkStart w:id="4818" w:name="_Toc374910605"/>
      <w:bookmarkStart w:id="4819" w:name="_Ref375162379"/>
      <w:bookmarkStart w:id="4820" w:name="_Ref375173460"/>
      <w:bookmarkStart w:id="4821" w:name="_Toc378884072"/>
      <w:bookmarkStart w:id="4822" w:name="_Toc406524236"/>
      <w:bookmarkStart w:id="4823" w:name="_Ref247386674"/>
      <w:bookmarkStart w:id="4824" w:name="_Toc247390692"/>
      <w:bookmarkStart w:id="4825" w:name="_Toc249289548"/>
      <w:bookmarkStart w:id="4826" w:name="_Toc277948357"/>
      <w:bookmarkStart w:id="4827" w:name="_Toc279392065"/>
      <w:bookmarkStart w:id="4828" w:name="_Toc279397008"/>
      <w:bookmarkStart w:id="4829" w:name="_Toc299013367"/>
      <w:bookmarkStart w:id="4830" w:name="_Toc315426447"/>
      <w:bookmarkStart w:id="4831" w:name="_Ref245453554"/>
      <w:bookmarkStart w:id="4832" w:name="_Ref246349607"/>
      <w:bookmarkStart w:id="4833" w:name="_Toc246860949"/>
      <w:bookmarkStart w:id="4834" w:name="_Toc246863026"/>
      <w:bookmarkEnd w:id="4811"/>
      <w:bookmarkEnd w:id="4812"/>
      <w:r w:rsidRPr="009A4938">
        <w:t>Protocol for the ACCESS service</w:t>
      </w:r>
      <w:bookmarkEnd w:id="4813"/>
      <w:bookmarkEnd w:id="4814"/>
      <w:bookmarkEnd w:id="4815"/>
      <w:bookmarkEnd w:id="4816"/>
      <w:bookmarkEnd w:id="4817"/>
      <w:r w:rsidRPr="009A4938">
        <w:fldChar w:fldCharType="begin"/>
      </w:r>
      <w:r w:rsidRPr="009A4938">
        <w:instrText xml:space="preserve"> XE "ACCESS service" </w:instrText>
      </w:r>
      <w:r w:rsidRPr="009A4938">
        <w:fldChar w:fldCharType="end"/>
      </w:r>
    </w:p>
    <w:p w14:paraId="667C3D09" w14:textId="77777777" w:rsidR="0005631D" w:rsidRDefault="0005631D" w:rsidP="0005631D">
      <w:pPr>
        <w:pStyle w:val="PARAGRAPH"/>
      </w:pPr>
      <w:r>
        <w:t>The client can use the ACCESS service to read or write the value of one or more COSEM object</w:t>
      </w:r>
      <w:r>
        <w:fldChar w:fldCharType="begin"/>
      </w:r>
      <w:r>
        <w:instrText xml:space="preserve"> XE "COSEM object" </w:instrText>
      </w:r>
      <w:r>
        <w:fldChar w:fldCharType="end"/>
      </w:r>
      <w:r>
        <w:t xml:space="preserve"> attributes or to invoke one or more methods.</w:t>
      </w:r>
    </w:p>
    <w:p w14:paraId="473E5CEF" w14:textId="77777777" w:rsidR="0005631D" w:rsidRDefault="0005631D" w:rsidP="0005631D">
      <w:pPr>
        <w:pStyle w:val="PARAGRAPH"/>
      </w:pPr>
      <w:r>
        <w:t>The protocol of the ACCESS service is specified by way of message sequence charts, including cases where it is used together with general block transfer and general message protection.</w:t>
      </w:r>
    </w:p>
    <w:p w14:paraId="3E800E6C" w14:textId="77777777" w:rsidR="0005631D" w:rsidRDefault="0005631D" w:rsidP="008C6750">
      <w:pPr>
        <w:pStyle w:val="NOTE"/>
      </w:pPr>
      <w:r>
        <w:t>NOTE</w:t>
      </w:r>
      <w:r w:rsidR="008C6750">
        <w:t> </w:t>
      </w:r>
      <w:r>
        <w:t xml:space="preserve">See also </w:t>
      </w:r>
      <w:r>
        <w:fldChar w:fldCharType="begin" w:fldLock="1"/>
      </w:r>
      <w:r>
        <w:instrText xml:space="preserve"> REF _Ref372808766 \r \h </w:instrText>
      </w:r>
      <w:r>
        <w:fldChar w:fldCharType="separate"/>
      </w:r>
      <w:r w:rsidR="00811F07">
        <w:t>4.2.4.4.7</w:t>
      </w:r>
      <w:r>
        <w:fldChar w:fldCharType="end"/>
      </w:r>
      <w:r>
        <w:t xml:space="preserve">, </w:t>
      </w:r>
      <w:r>
        <w:fldChar w:fldCharType="begin" w:fldLock="1"/>
      </w:r>
      <w:r>
        <w:instrText xml:space="preserve"> REF _Ref372908356 \r \h </w:instrText>
      </w:r>
      <w:r>
        <w:fldChar w:fldCharType="separate"/>
      </w:r>
      <w:r w:rsidR="00811F07">
        <w:t>6.5</w:t>
      </w:r>
      <w:r>
        <w:fldChar w:fldCharType="end"/>
      </w:r>
      <w:r>
        <w:t xml:space="preserve"> and </w:t>
      </w:r>
      <w:r w:rsidR="000B2C09">
        <w:fldChar w:fldCharType="begin" w:fldLock="1"/>
      </w:r>
      <w:r w:rsidR="000B2C09">
        <w:instrText xml:space="preserve"> REF _Ref374907473 \n \h </w:instrText>
      </w:r>
      <w:r w:rsidR="000B2C09">
        <w:fldChar w:fldCharType="separate"/>
      </w:r>
      <w:r w:rsidR="00811F07">
        <w:t>7.3.13</w:t>
      </w:r>
      <w:r w:rsidR="000B2C09">
        <w:fldChar w:fldCharType="end"/>
      </w:r>
      <w:r>
        <w:t>.</w:t>
      </w:r>
    </w:p>
    <w:p w14:paraId="51B617A8" w14:textId="77777777" w:rsidR="0005631D" w:rsidRDefault="0005631D" w:rsidP="008C6750">
      <w:pPr>
        <w:pStyle w:val="PARAGRAPH"/>
      </w:pPr>
      <w:r>
        <w:fldChar w:fldCharType="begin" w:fldLock="1"/>
      </w:r>
      <w:r>
        <w:instrText xml:space="preserve"> REF _Ref385445961 \h  \* MERGEFORMAT </w:instrText>
      </w:r>
      <w:r>
        <w:fldChar w:fldCharType="separate"/>
      </w:r>
      <w:r w:rsidR="00811F07" w:rsidRPr="00811F07">
        <w:t xml:space="preserve">Figure </w:t>
      </w:r>
      <w:r w:rsidR="00811F07" w:rsidRPr="00811F07">
        <w:rPr>
          <w:noProof/>
        </w:rPr>
        <w:t>50</w:t>
      </w:r>
      <w:r>
        <w:fldChar w:fldCharType="end"/>
      </w:r>
      <w:r>
        <w:t xml:space="preserve"> shows the MSC of an ACCESS service used to get one COSEM object</w:t>
      </w:r>
      <w:r>
        <w:fldChar w:fldCharType="begin"/>
      </w:r>
      <w:r>
        <w:instrText xml:space="preserve"> XE "COSEM object" </w:instrText>
      </w:r>
      <w:r>
        <w:fldChar w:fldCharType="end"/>
      </w:r>
      <w:r>
        <w:t xml:space="preserve"> attribute values. The request fits in a single APDU. The response is long therefore the server sends </w:t>
      </w:r>
      <w:r>
        <w:lastRenderedPageBreak/>
        <w:t>back the response using the GBT mechanism: portions of the access-response APDU are carried by the block-data field of general-block-transfer APDUs.</w:t>
      </w:r>
    </w:p>
    <w:p w14:paraId="51B65A60" w14:textId="77777777" w:rsidR="0005631D" w:rsidRDefault="0005631D" w:rsidP="008C6750">
      <w:pPr>
        <w:pStyle w:val="PARAGRAPH"/>
      </w:pPr>
      <w:r>
        <w:t>When the client receives the first general-block-transfer APDU, it switches to GBT announcing that streaming with window size 3 is supported.</w:t>
      </w:r>
    </w:p>
    <w:p w14:paraId="5BB6069D" w14:textId="77777777" w:rsidR="0005631D" w:rsidRDefault="0005631D" w:rsidP="008C6750">
      <w:pPr>
        <w:pStyle w:val="FIGURE"/>
      </w:pPr>
      <w:r>
        <w:rPr>
          <w:noProof/>
          <w:lang w:eastAsia="en-GB"/>
        </w:rPr>
        <w:drawing>
          <wp:inline distT="0" distB="0" distL="0" distR="0" wp14:anchorId="09CDC8C0" wp14:editId="369B311D">
            <wp:extent cx="5762625" cy="291592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2915920"/>
                    </a:xfrm>
                    <a:prstGeom prst="rect">
                      <a:avLst/>
                    </a:prstGeom>
                    <a:noFill/>
                    <a:ln>
                      <a:noFill/>
                    </a:ln>
                  </pic:spPr>
                </pic:pic>
              </a:graphicData>
            </a:graphic>
          </wp:inline>
        </w:drawing>
      </w:r>
    </w:p>
    <w:p w14:paraId="7128AAE5" w14:textId="77777777" w:rsidR="0005631D" w:rsidRPr="009A4938" w:rsidRDefault="0005631D" w:rsidP="0005631D">
      <w:pPr>
        <w:pStyle w:val="NOTE"/>
        <w:jc w:val="right"/>
        <w:rPr>
          <w:i/>
          <w:vanish/>
        </w:rPr>
      </w:pPr>
      <w:bookmarkStart w:id="4835" w:name="_Ref378346867"/>
      <w:bookmarkStart w:id="4836" w:name="_Toc381041822"/>
      <w:r w:rsidRPr="009A4938">
        <w:rPr>
          <w:i/>
          <w:vanish/>
        </w:rPr>
        <w:t>Access_GET_SwitchToGBt_MSC_V02_GK140224.wmf</w:t>
      </w:r>
    </w:p>
    <w:p w14:paraId="403108AE" w14:textId="7C06BEDB" w:rsidR="0005631D" w:rsidRDefault="0005631D" w:rsidP="008C6750">
      <w:pPr>
        <w:pStyle w:val="FIGURE-title"/>
      </w:pPr>
      <w:bookmarkStart w:id="4837" w:name="_Ref385445961"/>
      <w:bookmarkStart w:id="4838" w:name="_Toc392501676"/>
      <w:bookmarkStart w:id="4839" w:name="_Toc385447178"/>
      <w:bookmarkStart w:id="4840" w:name="_Toc437856705"/>
      <w:bookmarkStart w:id="4841" w:name="_Toc97127408"/>
      <w:r w:rsidRPr="009A4938">
        <w:t xml:space="preserve">Figure </w:t>
      </w:r>
      <w:fldSimple w:instr=" SEQ Figure \* ARABIC ">
        <w:r w:rsidR="00DC4BE9">
          <w:rPr>
            <w:noProof/>
          </w:rPr>
          <w:t>50</w:t>
        </w:r>
      </w:fldSimple>
      <w:bookmarkEnd w:id="4835"/>
      <w:bookmarkEnd w:id="4837"/>
      <w:r w:rsidRPr="009A4938">
        <w:t xml:space="preserve"> – Access Service with long response</w:t>
      </w:r>
      <w:bookmarkEnd w:id="4836"/>
      <w:bookmarkEnd w:id="4838"/>
      <w:bookmarkEnd w:id="4839"/>
      <w:bookmarkEnd w:id="4840"/>
      <w:bookmarkEnd w:id="4841"/>
    </w:p>
    <w:p w14:paraId="3426CDDC" w14:textId="77777777" w:rsidR="0005631D" w:rsidRDefault="0005631D" w:rsidP="008C6750">
      <w:pPr>
        <w:pStyle w:val="PARAGRAPH"/>
      </w:pPr>
      <w:r>
        <w:fldChar w:fldCharType="begin" w:fldLock="1"/>
      </w:r>
      <w:r>
        <w:instrText xml:space="preserve"> REF _Ref385445990 \h  \* MERGEFORMAT </w:instrText>
      </w:r>
      <w:r>
        <w:fldChar w:fldCharType="separate"/>
      </w:r>
      <w:r w:rsidR="00811F07" w:rsidRPr="00811F07">
        <w:t xml:space="preserve">Figure </w:t>
      </w:r>
      <w:r w:rsidR="00811F07" w:rsidRPr="00811F07">
        <w:rPr>
          <w:noProof/>
        </w:rPr>
        <w:t>51</w:t>
      </w:r>
      <w:r>
        <w:fldChar w:fldCharType="end"/>
      </w:r>
      <w:r>
        <w:t xml:space="preserve"> shows the MSC of an ACCESS service used to carry a list of requests, which does not fit in a single APDU, therefore GBT is used. The response is also long therefore the server also uses GBT</w:t>
      </w:r>
      <w:r>
        <w:fldChar w:fldCharType="begin"/>
      </w:r>
      <w:r>
        <w:instrText xml:space="preserve"> XE "General block transfer" </w:instrText>
      </w:r>
      <w:r>
        <w:fldChar w:fldCharType="end"/>
      </w:r>
      <w:r>
        <w:t>. Both parties know a priori that the other party supports streaming with window size = 3.</w:t>
      </w:r>
    </w:p>
    <w:p w14:paraId="4FB431CF" w14:textId="77777777" w:rsidR="0005631D" w:rsidRDefault="0005631D" w:rsidP="008C6750">
      <w:pPr>
        <w:pStyle w:val="FIGURE"/>
      </w:pPr>
      <w:bookmarkStart w:id="4842" w:name="_Ref381041527"/>
      <w:bookmarkStart w:id="4843" w:name="_Toc381041823"/>
      <w:r>
        <w:rPr>
          <w:noProof/>
          <w:lang w:eastAsia="en-GB"/>
        </w:rPr>
        <w:lastRenderedPageBreak/>
        <w:drawing>
          <wp:inline distT="0" distB="0" distL="0" distR="0" wp14:anchorId="7AB7E452" wp14:editId="7BBF263B">
            <wp:extent cx="5762625" cy="349377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2625" cy="3493770"/>
                    </a:xfrm>
                    <a:prstGeom prst="rect">
                      <a:avLst/>
                    </a:prstGeom>
                    <a:noFill/>
                    <a:ln>
                      <a:noFill/>
                    </a:ln>
                  </pic:spPr>
                </pic:pic>
              </a:graphicData>
            </a:graphic>
          </wp:inline>
        </w:drawing>
      </w:r>
    </w:p>
    <w:p w14:paraId="4EE7B794" w14:textId="77777777" w:rsidR="0005631D" w:rsidRPr="009A4938" w:rsidRDefault="0005631D" w:rsidP="0005631D">
      <w:pPr>
        <w:pStyle w:val="NOTE"/>
        <w:jc w:val="right"/>
        <w:rPr>
          <w:i/>
          <w:vanish/>
        </w:rPr>
      </w:pPr>
      <w:bookmarkStart w:id="4844" w:name="_Ref381100754"/>
      <w:r w:rsidRPr="009A4938">
        <w:rPr>
          <w:i/>
          <w:vanish/>
        </w:rPr>
        <w:t>Access_Bidir_Str_MSC_V02_GK140224.wmf</w:t>
      </w:r>
    </w:p>
    <w:p w14:paraId="2A7A7964" w14:textId="5FBE4485" w:rsidR="0005631D" w:rsidRPr="009A4938" w:rsidRDefault="0005631D" w:rsidP="0005631D">
      <w:pPr>
        <w:pStyle w:val="FIGURE-title"/>
      </w:pPr>
      <w:bookmarkStart w:id="4845" w:name="_Ref385445990"/>
      <w:bookmarkStart w:id="4846" w:name="_Toc392501677"/>
      <w:bookmarkStart w:id="4847" w:name="_Toc385447179"/>
      <w:bookmarkStart w:id="4848" w:name="_Toc437856706"/>
      <w:bookmarkStart w:id="4849" w:name="_Toc97127409"/>
      <w:r w:rsidRPr="009A4938">
        <w:t xml:space="preserve">Figure </w:t>
      </w:r>
      <w:fldSimple w:instr=" SEQ Figure \* ARABIC ">
        <w:r w:rsidR="00DC4BE9">
          <w:rPr>
            <w:noProof/>
          </w:rPr>
          <w:t>51</w:t>
        </w:r>
      </w:fldSimple>
      <w:bookmarkEnd w:id="4842"/>
      <w:bookmarkEnd w:id="4844"/>
      <w:bookmarkEnd w:id="4845"/>
      <w:r w:rsidRPr="009A4938">
        <w:t xml:space="preserve"> – Access Service with long request and response</w:t>
      </w:r>
      <w:bookmarkEnd w:id="4843"/>
      <w:bookmarkEnd w:id="4846"/>
      <w:bookmarkEnd w:id="4847"/>
      <w:bookmarkEnd w:id="4848"/>
      <w:bookmarkEnd w:id="4849"/>
    </w:p>
    <w:p w14:paraId="378FB5E3" w14:textId="77777777" w:rsidR="008A04B2" w:rsidRPr="009A4938" w:rsidRDefault="008A04B2" w:rsidP="0005631D">
      <w:pPr>
        <w:pStyle w:val="Heading3"/>
      </w:pPr>
      <w:bookmarkStart w:id="4850" w:name="_Ref421559618"/>
      <w:bookmarkStart w:id="4851" w:name="_Toc437856586"/>
      <w:bookmarkStart w:id="4852" w:name="_Toc97127274"/>
      <w:r w:rsidRPr="009A4938">
        <w:t>Protocol of the DataNotification service</w:t>
      </w:r>
      <w:bookmarkEnd w:id="4818"/>
      <w:bookmarkEnd w:id="4819"/>
      <w:bookmarkEnd w:id="4820"/>
      <w:bookmarkEnd w:id="4821"/>
      <w:bookmarkEnd w:id="4822"/>
      <w:bookmarkEnd w:id="4850"/>
      <w:bookmarkEnd w:id="4851"/>
      <w:bookmarkEnd w:id="4852"/>
    </w:p>
    <w:p w14:paraId="1F41A706" w14:textId="250B80A6" w:rsidR="008A04B2" w:rsidRPr="00347160" w:rsidRDefault="008A04B2" w:rsidP="008C6750">
      <w:pPr>
        <w:pStyle w:val="PARAGRAPH"/>
      </w:pPr>
      <w:r w:rsidRPr="00347160">
        <w:t xml:space="preserve">When the server AP invokes a DataNotification.request service primitive, the server AL builds the DataNotification APDU and </w:t>
      </w:r>
      <w:ins w:id="4853" w:author="John Cowburn" w:date="2021-02-03T18:03:00Z">
        <w:r w:rsidR="00000252">
          <w:t>passes it to the supporting proto</w:t>
        </w:r>
      </w:ins>
      <w:ins w:id="4854" w:author="John Cowburn" w:date="2021-02-03T18:04:00Z">
        <w:r w:rsidR="00000252">
          <w:t>col layer</w:t>
        </w:r>
      </w:ins>
      <w:del w:id="4855" w:author="John Cowburn" w:date="2021-02-03T18:04:00Z">
        <w:r w:rsidRPr="00347160" w:rsidDel="00000252">
          <w:delText>sends it to the client</w:delText>
        </w:r>
      </w:del>
      <w:r w:rsidRPr="00347160">
        <w:t>.</w:t>
      </w:r>
    </w:p>
    <w:p w14:paraId="34B157B0" w14:textId="62790F5A" w:rsidR="008A04B2" w:rsidRDefault="008A04B2" w:rsidP="008C6750">
      <w:pPr>
        <w:pStyle w:val="PARAGRAPH"/>
        <w:rPr>
          <w:ins w:id="4856" w:author="John Cowburn" w:date="2021-02-03T18:04:00Z"/>
        </w:rPr>
      </w:pPr>
      <w:r w:rsidRPr="00347160">
        <w:t>When the client AL receives this APDU, it invokes the DataNotification.indication service primitive.</w:t>
      </w:r>
    </w:p>
    <w:p w14:paraId="4089CF38" w14:textId="35FAA86B" w:rsidR="00000252" w:rsidRPr="00144C00" w:rsidRDefault="00000252" w:rsidP="00000252">
      <w:pPr>
        <w:pStyle w:val="PARAGRAPH"/>
        <w:rPr>
          <w:ins w:id="4857" w:author="John Cowburn" w:date="2021-02-03T18:04:00Z"/>
          <w:highlight w:val="yellow"/>
        </w:rPr>
      </w:pPr>
      <w:ins w:id="4858" w:author="John Cowburn" w:date="2021-02-03T18:04:00Z">
        <w:r w:rsidRPr="00144C00">
          <w:rPr>
            <w:highlight w:val="yellow"/>
          </w:rPr>
          <w:t xml:space="preserve">In case </w:t>
        </w:r>
        <w:r>
          <w:rPr>
            <w:highlight w:val="yellow"/>
          </w:rPr>
          <w:t>1</w:t>
        </w:r>
        <w:r w:rsidRPr="00144C00">
          <w:rPr>
            <w:highlight w:val="yellow"/>
          </w:rPr>
          <w:t xml:space="preserve">), unconfirmed, retry on </w:t>
        </w:r>
        <w:r>
          <w:rPr>
            <w:highlight w:val="yellow"/>
          </w:rPr>
          <w:t>supporting protocol</w:t>
        </w:r>
        <w:r w:rsidRPr="00144C00">
          <w:rPr>
            <w:highlight w:val="yellow"/>
          </w:rPr>
          <w:t xml:space="preserve"> layer failure</w:t>
        </w:r>
        <w:r>
          <w:rPr>
            <w:highlight w:val="yellow"/>
          </w:rPr>
          <w:t xml:space="preserve"> (see </w:t>
        </w:r>
      </w:ins>
      <w:ins w:id="4859" w:author="John Cowburn" w:date="2021-02-03T18:16:00Z">
        <w:r w:rsidR="009014BF">
          <w:rPr>
            <w:highlight w:val="yellow"/>
          </w:rPr>
          <w:fldChar w:fldCharType="begin"/>
        </w:r>
        <w:r w:rsidR="009014BF">
          <w:rPr>
            <w:highlight w:val="yellow"/>
          </w:rPr>
          <w:instrText xml:space="preserve"> REF _Ref45800597 \r \h </w:instrText>
        </w:r>
      </w:ins>
      <w:r w:rsidR="009014BF">
        <w:rPr>
          <w:highlight w:val="yellow"/>
        </w:rPr>
      </w:r>
      <w:r w:rsidR="009014BF">
        <w:rPr>
          <w:highlight w:val="yellow"/>
        </w:rPr>
        <w:fldChar w:fldCharType="separate"/>
      </w:r>
      <w:r w:rsidR="00DC4BE9">
        <w:rPr>
          <w:highlight w:val="yellow"/>
        </w:rPr>
        <w:t>7.3.2.2</w:t>
      </w:r>
      <w:ins w:id="4860" w:author="John Cowburn" w:date="2021-02-03T18:16:00Z">
        <w:r w:rsidR="009014BF">
          <w:rPr>
            <w:highlight w:val="yellow"/>
          </w:rPr>
          <w:fldChar w:fldCharType="end"/>
        </w:r>
      </w:ins>
      <w:ins w:id="4861" w:author="John Cowburn" w:date="2021-02-03T18:04:00Z">
        <w:r>
          <w:rPr>
            <w:highlight w:val="yellow"/>
          </w:rPr>
          <w:t>):</w:t>
        </w:r>
      </w:ins>
    </w:p>
    <w:p w14:paraId="01DF7682" w14:textId="77777777" w:rsidR="00000252" w:rsidRPr="00144C00" w:rsidRDefault="00000252" w:rsidP="00000252">
      <w:pPr>
        <w:pStyle w:val="ListBullet"/>
        <w:rPr>
          <w:ins w:id="4862" w:author="John Cowburn" w:date="2021-02-03T18:04:00Z"/>
          <w:highlight w:val="yellow"/>
        </w:rPr>
      </w:pPr>
      <w:ins w:id="4863" w:author="John Cowburn" w:date="2021-02-03T18:04:00Z">
        <w:r w:rsidRPr="00144C00">
          <w:rPr>
            <w:highlight w:val="yellow"/>
          </w:rPr>
          <w:t>the push operation is deemed as failed when the server AP receives a DataNotification.cnf</w:t>
        </w:r>
        <w:r>
          <w:rPr>
            <w:highlight w:val="yellow"/>
          </w:rPr>
          <w:t xml:space="preserve"> service primitive</w:t>
        </w:r>
        <w:r w:rsidRPr="00144C00">
          <w:rPr>
            <w:highlight w:val="yellow"/>
          </w:rPr>
          <w:t xml:space="preserve"> with Service_Class == Unconfirmed and Result == LOWER_LAYER_FAILED. In this case, the server AP may attempt a retry after a repetition delay</w:t>
        </w:r>
        <w:r>
          <w:rPr>
            <w:highlight w:val="yellow"/>
          </w:rPr>
          <w:t>;</w:t>
        </w:r>
      </w:ins>
    </w:p>
    <w:p w14:paraId="74D20090" w14:textId="77777777" w:rsidR="00000252" w:rsidRDefault="00000252" w:rsidP="00000252">
      <w:pPr>
        <w:pStyle w:val="ListBullet"/>
        <w:rPr>
          <w:ins w:id="4864" w:author="John Cowburn" w:date="2021-02-03T18:04:00Z"/>
          <w:highlight w:val="yellow"/>
        </w:rPr>
      </w:pPr>
      <w:ins w:id="4865" w:author="John Cowburn" w:date="2021-02-03T18:04:00Z">
        <w:r w:rsidRPr="00E67ACB">
          <w:rPr>
            <w:highlight w:val="yellow"/>
          </w:rPr>
          <w:t>the push operation is deemed as successful when the server AP receives a DataNotification.cnf with Service_Class == Unconfirmed and Result == CONFIRMED;</w:t>
        </w:r>
      </w:ins>
    </w:p>
    <w:p w14:paraId="594EECC0" w14:textId="55262D7D" w:rsidR="00000252" w:rsidRDefault="00000252" w:rsidP="008C6750">
      <w:pPr>
        <w:pStyle w:val="PARAGRAPH"/>
        <w:rPr>
          <w:ins w:id="4866" w:author="John Cowburn" w:date="2021-02-03T18:05:00Z"/>
        </w:rPr>
      </w:pPr>
      <w:ins w:id="4867" w:author="John Cowburn" w:date="2021-02-03T18:07:00Z">
        <w:r>
          <w:rPr>
            <w:highlight w:val="yellow"/>
          </w:rPr>
          <w:fldChar w:fldCharType="begin"/>
        </w:r>
        <w:r>
          <w:rPr>
            <w:highlight w:val="yellow"/>
          </w:rPr>
          <w:instrText xml:space="preserve"> REF _Ref63268052 \h </w:instrText>
        </w:r>
      </w:ins>
      <w:r>
        <w:rPr>
          <w:highlight w:val="yellow"/>
        </w:rPr>
      </w:r>
      <w:r>
        <w:rPr>
          <w:highlight w:val="yellow"/>
        </w:rPr>
        <w:fldChar w:fldCharType="separate"/>
      </w:r>
      <w:ins w:id="4868" w:author="John Cowburn" w:date="2021-02-03T18:05:00Z">
        <w:r w:rsidR="00DC4BE9">
          <w:t>Figure </w:t>
        </w:r>
      </w:ins>
      <w:r w:rsidR="00DC4BE9">
        <w:rPr>
          <w:noProof/>
        </w:rPr>
        <w:t>52</w:t>
      </w:r>
      <w:ins w:id="4869" w:author="John Cowburn" w:date="2021-02-03T18:07:00Z">
        <w:r>
          <w:rPr>
            <w:highlight w:val="yellow"/>
          </w:rPr>
          <w:fldChar w:fldCharType="end"/>
        </w:r>
      </w:ins>
      <w:ins w:id="4870" w:author="John Cowburn" w:date="2021-02-03T18:04:00Z">
        <w:r>
          <w:rPr>
            <w:highlight w:val="yellow"/>
          </w:rPr>
          <w:t xml:space="preserve"> </w:t>
        </w:r>
        <w:r w:rsidRPr="00144C00">
          <w:rPr>
            <w:highlight w:val="yellow"/>
          </w:rPr>
          <w:t>shows the MSC of the DataNotification service for this case</w:t>
        </w:r>
        <w:r>
          <w:rPr>
            <w:highlight w:val="yellow"/>
          </w:rPr>
          <w:t>.</w:t>
        </w:r>
      </w:ins>
    </w:p>
    <w:p w14:paraId="3EB3452F" w14:textId="43AE63AB" w:rsidR="00000252" w:rsidRPr="00BD0869" w:rsidRDefault="00000252" w:rsidP="009014BF">
      <w:pPr>
        <w:pStyle w:val="FIGURE"/>
        <w:rPr>
          <w:ins w:id="4871" w:author="John Cowburn" w:date="2021-02-03T18:05:00Z"/>
        </w:rPr>
      </w:pPr>
      <w:ins w:id="4872" w:author="John Cowburn" w:date="2021-02-03T18:05:00Z">
        <w:r w:rsidRPr="00144C00">
          <w:rPr>
            <w:noProof/>
            <w:highlight w:val="yellow"/>
          </w:rPr>
          <w:lastRenderedPageBreak/>
          <w:drawing>
            <wp:inline distT="0" distB="0" distL="0" distR="0" wp14:anchorId="57CABCF3" wp14:editId="6A025303">
              <wp:extent cx="5759450" cy="4375381"/>
              <wp:effectExtent l="0" t="0" r="0" b="6350"/>
              <wp:docPr id="1412" name="Picture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B10_DataNotification_0_Unconfirmed_MK20200620.emf"/>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59450" cy="4375381"/>
                      </a:xfrm>
                      <a:prstGeom prst="rect">
                        <a:avLst/>
                      </a:prstGeom>
                    </pic:spPr>
                  </pic:pic>
                </a:graphicData>
              </a:graphic>
            </wp:inline>
          </w:drawing>
        </w:r>
      </w:ins>
    </w:p>
    <w:p w14:paraId="7E71E80C" w14:textId="4AD82297" w:rsidR="00000252" w:rsidRDefault="00000252" w:rsidP="009014BF">
      <w:pPr>
        <w:pStyle w:val="FIGURE-title"/>
        <w:rPr>
          <w:ins w:id="4873" w:author="John Cowburn" w:date="2021-02-03T18:07:00Z"/>
        </w:rPr>
      </w:pPr>
      <w:bookmarkStart w:id="4874" w:name="_Ref63268052"/>
      <w:bookmarkStart w:id="4875" w:name="_Toc97127410"/>
      <w:ins w:id="4876" w:author="John Cowburn" w:date="2021-02-03T18:05:00Z">
        <w:r>
          <w:t>Figure </w:t>
        </w:r>
        <w:r>
          <w:fldChar w:fldCharType="begin"/>
        </w:r>
        <w:r>
          <w:instrText xml:space="preserve"> SEQ Figure \* ARABIC  </w:instrText>
        </w:r>
        <w:r>
          <w:fldChar w:fldCharType="separate"/>
        </w:r>
      </w:ins>
      <w:r w:rsidR="00DC4BE9">
        <w:rPr>
          <w:noProof/>
        </w:rPr>
        <w:t>52</w:t>
      </w:r>
      <w:ins w:id="4877" w:author="John Cowburn" w:date="2021-02-03T18:05:00Z">
        <w:r>
          <w:fldChar w:fldCharType="end"/>
        </w:r>
        <w:bookmarkEnd w:id="4874"/>
        <w:r>
          <w:t xml:space="preserve"> – </w:t>
        </w:r>
      </w:ins>
      <w:ins w:id="4878" w:author="John Cowburn" w:date="2021-02-03T18:07:00Z">
        <w:r w:rsidRPr="00952318">
          <w:rPr>
            <w:highlight w:val="yellow"/>
          </w:rPr>
          <w:t>MSC for the DataNotification service, case</w:t>
        </w:r>
        <w:r>
          <w:rPr>
            <w:highlight w:val="yellow"/>
          </w:rPr>
          <w:t xml:space="preserve"> 1</w:t>
        </w:r>
        <w:r w:rsidRPr="00952318">
          <w:rPr>
            <w:highlight w:val="yellow"/>
          </w:rPr>
          <w:t>)</w:t>
        </w:r>
        <w:bookmarkEnd w:id="4875"/>
      </w:ins>
    </w:p>
    <w:p w14:paraId="7224C8AE" w14:textId="77777777" w:rsidR="00000252" w:rsidRPr="00E67ACB" w:rsidRDefault="00000252" w:rsidP="00000252">
      <w:pPr>
        <w:pStyle w:val="List2"/>
        <w:rPr>
          <w:ins w:id="4879" w:author="John Cowburn" w:date="2021-02-03T18:07:00Z"/>
          <w:highlight w:val="yellow"/>
        </w:rPr>
      </w:pPr>
    </w:p>
    <w:p w14:paraId="0833B2BA" w14:textId="421987D8" w:rsidR="00000252" w:rsidRPr="00144C00" w:rsidRDefault="00000252" w:rsidP="00000252">
      <w:pPr>
        <w:pStyle w:val="PARAGRAPH"/>
        <w:rPr>
          <w:ins w:id="4880" w:author="John Cowburn" w:date="2021-02-03T18:07:00Z"/>
          <w:highlight w:val="yellow"/>
        </w:rPr>
      </w:pPr>
      <w:ins w:id="4881" w:author="John Cowburn" w:date="2021-02-03T18:07:00Z">
        <w:r w:rsidRPr="00144C00">
          <w:rPr>
            <w:highlight w:val="yellow"/>
          </w:rPr>
          <w:t xml:space="preserve">In case </w:t>
        </w:r>
        <w:r>
          <w:rPr>
            <w:highlight w:val="yellow"/>
          </w:rPr>
          <w:t>2</w:t>
        </w:r>
        <w:r w:rsidRPr="00144C00">
          <w:rPr>
            <w:highlight w:val="yellow"/>
          </w:rPr>
          <w:t xml:space="preserve">), unconfirmed, retry on missing </w:t>
        </w:r>
        <w:r>
          <w:rPr>
            <w:highlight w:val="yellow"/>
          </w:rPr>
          <w:t>supporting protocol</w:t>
        </w:r>
        <w:r w:rsidRPr="00144C00">
          <w:rPr>
            <w:highlight w:val="yellow"/>
          </w:rPr>
          <w:t xml:space="preserve"> layer confirmation</w:t>
        </w:r>
        <w:r>
          <w:rPr>
            <w:highlight w:val="yellow"/>
          </w:rPr>
          <w:t xml:space="preserve"> (see </w:t>
        </w:r>
      </w:ins>
      <w:ins w:id="4882" w:author="John Cowburn" w:date="2021-02-03T18:16:00Z">
        <w:r w:rsidR="009014BF">
          <w:rPr>
            <w:highlight w:val="yellow"/>
          </w:rPr>
          <w:fldChar w:fldCharType="begin"/>
        </w:r>
        <w:r w:rsidR="009014BF">
          <w:rPr>
            <w:highlight w:val="yellow"/>
          </w:rPr>
          <w:instrText xml:space="preserve"> REF _Ref45800597 \r \h </w:instrText>
        </w:r>
      </w:ins>
      <w:r w:rsidR="009014BF">
        <w:rPr>
          <w:highlight w:val="yellow"/>
        </w:rPr>
      </w:r>
      <w:r w:rsidR="009014BF">
        <w:rPr>
          <w:highlight w:val="yellow"/>
        </w:rPr>
        <w:fldChar w:fldCharType="separate"/>
      </w:r>
      <w:r w:rsidR="00DC4BE9">
        <w:rPr>
          <w:highlight w:val="yellow"/>
        </w:rPr>
        <w:t>7.3.2.2</w:t>
      </w:r>
      <w:ins w:id="4883" w:author="John Cowburn" w:date="2021-02-03T18:16:00Z">
        <w:r w:rsidR="009014BF">
          <w:rPr>
            <w:highlight w:val="yellow"/>
          </w:rPr>
          <w:fldChar w:fldCharType="end"/>
        </w:r>
      </w:ins>
      <w:ins w:id="4884" w:author="John Cowburn" w:date="2021-02-03T18:07:00Z">
        <w:r>
          <w:rPr>
            <w:highlight w:val="yellow"/>
          </w:rPr>
          <w:t>):</w:t>
        </w:r>
      </w:ins>
    </w:p>
    <w:p w14:paraId="425C3DCC" w14:textId="77777777" w:rsidR="00000252" w:rsidRPr="00144C00" w:rsidRDefault="00000252" w:rsidP="00000252">
      <w:pPr>
        <w:pStyle w:val="ListBullet"/>
        <w:rPr>
          <w:ins w:id="4885" w:author="John Cowburn" w:date="2021-02-03T18:07:00Z"/>
          <w:highlight w:val="yellow"/>
        </w:rPr>
      </w:pPr>
      <w:ins w:id="4886" w:author="John Cowburn" w:date="2021-02-03T18:07:00Z">
        <w:r w:rsidRPr="00144C00">
          <w:rPr>
            <w:highlight w:val="yellow"/>
          </w:rPr>
          <w:t>the push operation is deemed as failed if the repetition delay expires before a confirmation is received. In this case, the server may attempt a retry;</w:t>
        </w:r>
      </w:ins>
    </w:p>
    <w:p w14:paraId="67BB85BC" w14:textId="77777777" w:rsidR="00000252" w:rsidRPr="00144C00" w:rsidRDefault="00000252" w:rsidP="00000252">
      <w:pPr>
        <w:pStyle w:val="ListBullet"/>
        <w:rPr>
          <w:ins w:id="4887" w:author="John Cowburn" w:date="2021-02-03T18:07:00Z"/>
          <w:highlight w:val="yellow"/>
        </w:rPr>
      </w:pPr>
      <w:ins w:id="4888" w:author="John Cowburn" w:date="2021-02-03T18:07:00Z">
        <w:r w:rsidRPr="00144C00">
          <w:rPr>
            <w:highlight w:val="yellow"/>
          </w:rPr>
          <w:t xml:space="preserve">the push operation is deemed as successful when the server </w:t>
        </w:r>
        <w:r>
          <w:rPr>
            <w:highlight w:val="yellow"/>
          </w:rPr>
          <w:t>supporting protocol</w:t>
        </w:r>
        <w:r w:rsidRPr="00144C00">
          <w:rPr>
            <w:highlight w:val="yellow"/>
          </w:rPr>
          <w:t xml:space="preserve"> layer informs the AL that the DataNotification APDU has been successfully received by the remote </w:t>
        </w:r>
        <w:r>
          <w:rPr>
            <w:highlight w:val="yellow"/>
          </w:rPr>
          <w:t>supporting protocol</w:t>
        </w:r>
        <w:r w:rsidRPr="00144C00">
          <w:rPr>
            <w:highlight w:val="yellow"/>
          </w:rPr>
          <w:t xml:space="preserve"> layer. In this case, the server AL invokes a DataNotification.cnf </w:t>
        </w:r>
        <w:r>
          <w:rPr>
            <w:highlight w:val="yellow"/>
          </w:rPr>
          <w:t xml:space="preserve">service primitive </w:t>
        </w:r>
        <w:r w:rsidRPr="00144C00">
          <w:rPr>
            <w:highlight w:val="yellow"/>
          </w:rPr>
          <w:t>with Service_Class == Unconfirmed and Result == CONFIRMED.</w:t>
        </w:r>
      </w:ins>
    </w:p>
    <w:p w14:paraId="20067A34" w14:textId="094D1A9F" w:rsidR="00000252" w:rsidRPr="00144C00" w:rsidRDefault="009014BF" w:rsidP="00000252">
      <w:pPr>
        <w:pStyle w:val="PARAGRAPH"/>
        <w:rPr>
          <w:ins w:id="4889" w:author="John Cowburn" w:date="2021-02-03T18:07:00Z"/>
          <w:highlight w:val="yellow"/>
        </w:rPr>
      </w:pPr>
      <w:ins w:id="4890" w:author="John Cowburn" w:date="2021-02-03T18:11:00Z">
        <w:r>
          <w:rPr>
            <w:highlight w:val="yellow"/>
          </w:rPr>
          <w:fldChar w:fldCharType="begin"/>
        </w:r>
        <w:r>
          <w:rPr>
            <w:highlight w:val="yellow"/>
          </w:rPr>
          <w:instrText xml:space="preserve"> REF _Ref63268279 \h </w:instrText>
        </w:r>
      </w:ins>
      <w:r>
        <w:rPr>
          <w:highlight w:val="yellow"/>
        </w:rPr>
      </w:r>
      <w:r>
        <w:rPr>
          <w:highlight w:val="yellow"/>
        </w:rPr>
        <w:fldChar w:fldCharType="separate"/>
      </w:r>
      <w:ins w:id="4891" w:author="John Cowburn" w:date="2021-02-03T18:08:00Z">
        <w:r w:rsidR="00DC4BE9">
          <w:t>Figure </w:t>
        </w:r>
      </w:ins>
      <w:r w:rsidR="00DC4BE9">
        <w:rPr>
          <w:noProof/>
        </w:rPr>
        <w:t>53</w:t>
      </w:r>
      <w:ins w:id="4892" w:author="John Cowburn" w:date="2021-02-03T18:11:00Z">
        <w:r>
          <w:rPr>
            <w:highlight w:val="yellow"/>
          </w:rPr>
          <w:fldChar w:fldCharType="end"/>
        </w:r>
      </w:ins>
      <w:ins w:id="4893" w:author="John Cowburn" w:date="2021-02-03T18:07:00Z">
        <w:r w:rsidR="00000252">
          <w:rPr>
            <w:highlight w:val="yellow"/>
          </w:rPr>
          <w:t xml:space="preserve"> </w:t>
        </w:r>
        <w:r w:rsidR="00000252" w:rsidRPr="00144C00">
          <w:rPr>
            <w:highlight w:val="yellow"/>
          </w:rPr>
          <w:t>shows the MSC of the DataNotification service for this case.</w:t>
        </w:r>
      </w:ins>
    </w:p>
    <w:p w14:paraId="2C88E9A7" w14:textId="60AD4C3E" w:rsidR="00000252" w:rsidRDefault="00000252" w:rsidP="00000252">
      <w:pPr>
        <w:pStyle w:val="PARAGRAPH"/>
        <w:rPr>
          <w:ins w:id="4894" w:author="John Cowburn" w:date="2021-02-03T18:08:00Z"/>
          <w:lang w:eastAsia="en-US"/>
        </w:rPr>
      </w:pPr>
    </w:p>
    <w:p w14:paraId="7873079D" w14:textId="73B874F5" w:rsidR="00000252" w:rsidRPr="00BD0869" w:rsidRDefault="00000252" w:rsidP="009014BF">
      <w:pPr>
        <w:pStyle w:val="FIGURE"/>
        <w:rPr>
          <w:ins w:id="4895" w:author="John Cowburn" w:date="2021-02-03T18:08:00Z"/>
        </w:rPr>
      </w:pPr>
      <w:ins w:id="4896" w:author="John Cowburn" w:date="2021-02-03T18:09:00Z">
        <w:r w:rsidRPr="00953585">
          <w:rPr>
            <w:noProof/>
            <w:highlight w:val="yellow"/>
          </w:rPr>
          <w:lastRenderedPageBreak/>
          <w:drawing>
            <wp:inline distT="0" distB="0" distL="0" distR="0" wp14:anchorId="49B3E832" wp14:editId="3C5185F0">
              <wp:extent cx="5759450" cy="4375381"/>
              <wp:effectExtent l="0" t="0" r="0" b="6350"/>
              <wp:docPr id="1413" name="Picture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B10_DataNotification_1_Unconfirmed_MK20200620.em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59450" cy="4375381"/>
                      </a:xfrm>
                      <a:prstGeom prst="rect">
                        <a:avLst/>
                      </a:prstGeom>
                    </pic:spPr>
                  </pic:pic>
                </a:graphicData>
              </a:graphic>
            </wp:inline>
          </w:drawing>
        </w:r>
      </w:ins>
    </w:p>
    <w:p w14:paraId="36E1A991" w14:textId="0F6E7DB7" w:rsidR="00000252" w:rsidRDefault="00000252" w:rsidP="00000252">
      <w:pPr>
        <w:pStyle w:val="FIGURE-title"/>
        <w:rPr>
          <w:ins w:id="4897" w:author="John Cowburn" w:date="2021-02-03T18:10:00Z"/>
        </w:rPr>
      </w:pPr>
      <w:bookmarkStart w:id="4898" w:name="_Ref63268279"/>
      <w:bookmarkStart w:id="4899" w:name="_Toc97127411"/>
      <w:ins w:id="4900" w:author="John Cowburn" w:date="2021-02-03T18:08:00Z">
        <w:r>
          <w:t>Figure </w:t>
        </w:r>
        <w:r>
          <w:fldChar w:fldCharType="begin"/>
        </w:r>
        <w:r>
          <w:instrText xml:space="preserve"> SEQ Figure \* ARABIC  </w:instrText>
        </w:r>
        <w:r>
          <w:fldChar w:fldCharType="separate"/>
        </w:r>
      </w:ins>
      <w:r w:rsidR="00DC4BE9">
        <w:rPr>
          <w:noProof/>
        </w:rPr>
        <w:t>53</w:t>
      </w:r>
      <w:ins w:id="4901" w:author="John Cowburn" w:date="2021-02-03T18:08:00Z">
        <w:r>
          <w:fldChar w:fldCharType="end"/>
        </w:r>
        <w:bookmarkEnd w:id="4898"/>
        <w:r>
          <w:t xml:space="preserve"> – </w:t>
        </w:r>
      </w:ins>
      <w:ins w:id="4902" w:author="John Cowburn" w:date="2021-02-03T18:10:00Z">
        <w:r w:rsidRPr="00952318">
          <w:rPr>
            <w:highlight w:val="yellow"/>
          </w:rPr>
          <w:t xml:space="preserve">MSC for the DataNotification service, case </w:t>
        </w:r>
        <w:r>
          <w:rPr>
            <w:highlight w:val="yellow"/>
          </w:rPr>
          <w:t>2</w:t>
        </w:r>
        <w:r w:rsidRPr="00952318">
          <w:rPr>
            <w:highlight w:val="yellow"/>
          </w:rPr>
          <w:t>)</w:t>
        </w:r>
        <w:bookmarkEnd w:id="4899"/>
      </w:ins>
    </w:p>
    <w:p w14:paraId="221550AA" w14:textId="028251F3" w:rsidR="009014BF" w:rsidRPr="00C2769B" w:rsidRDefault="009014BF" w:rsidP="009014BF">
      <w:pPr>
        <w:pStyle w:val="PARAGRAPH"/>
        <w:rPr>
          <w:ins w:id="4903" w:author="John Cowburn" w:date="2021-02-03T18:10:00Z"/>
          <w:highlight w:val="yellow"/>
        </w:rPr>
      </w:pPr>
      <w:ins w:id="4904" w:author="John Cowburn" w:date="2021-02-03T18:10:00Z">
        <w:r w:rsidRPr="00C2769B">
          <w:rPr>
            <w:highlight w:val="yellow"/>
          </w:rPr>
          <w:t xml:space="preserve">In case </w:t>
        </w:r>
        <w:r>
          <w:rPr>
            <w:highlight w:val="yellow"/>
          </w:rPr>
          <w:t>3</w:t>
        </w:r>
        <w:r w:rsidRPr="00C2769B">
          <w:rPr>
            <w:highlight w:val="yellow"/>
          </w:rPr>
          <w:t>), confirmed, retry on missing confirmation</w:t>
        </w:r>
        <w:r>
          <w:rPr>
            <w:highlight w:val="yellow"/>
          </w:rPr>
          <w:t xml:space="preserve"> (see </w:t>
        </w:r>
      </w:ins>
      <w:ins w:id="4905" w:author="John Cowburn" w:date="2021-02-03T18:16:00Z">
        <w:r>
          <w:rPr>
            <w:highlight w:val="yellow"/>
          </w:rPr>
          <w:fldChar w:fldCharType="begin"/>
        </w:r>
        <w:r>
          <w:rPr>
            <w:highlight w:val="yellow"/>
          </w:rPr>
          <w:instrText xml:space="preserve"> REF _Ref45800597 \r \h </w:instrText>
        </w:r>
      </w:ins>
      <w:r>
        <w:rPr>
          <w:highlight w:val="yellow"/>
        </w:rPr>
      </w:r>
      <w:r>
        <w:rPr>
          <w:highlight w:val="yellow"/>
        </w:rPr>
        <w:fldChar w:fldCharType="separate"/>
      </w:r>
      <w:r w:rsidR="00DC4BE9">
        <w:rPr>
          <w:highlight w:val="yellow"/>
        </w:rPr>
        <w:t>7.3.2.2</w:t>
      </w:r>
      <w:ins w:id="4906" w:author="John Cowburn" w:date="2021-02-03T18:16:00Z">
        <w:r>
          <w:rPr>
            <w:highlight w:val="yellow"/>
          </w:rPr>
          <w:fldChar w:fldCharType="end"/>
        </w:r>
      </w:ins>
      <w:ins w:id="4907" w:author="John Cowburn" w:date="2021-02-03T18:10:00Z">
        <w:r>
          <w:rPr>
            <w:highlight w:val="yellow"/>
          </w:rPr>
          <w:t>)</w:t>
        </w:r>
        <w:r w:rsidRPr="00C2769B">
          <w:rPr>
            <w:highlight w:val="yellow"/>
          </w:rPr>
          <w:t>:</w:t>
        </w:r>
      </w:ins>
    </w:p>
    <w:p w14:paraId="26C45CA1" w14:textId="77777777" w:rsidR="009014BF" w:rsidRPr="00C2769B" w:rsidRDefault="009014BF" w:rsidP="009014BF">
      <w:pPr>
        <w:pStyle w:val="ListBullet"/>
        <w:rPr>
          <w:ins w:id="4908" w:author="John Cowburn" w:date="2021-02-03T18:10:00Z"/>
          <w:highlight w:val="yellow"/>
        </w:rPr>
      </w:pPr>
      <w:ins w:id="4909" w:author="John Cowburn" w:date="2021-02-03T18:10:00Z">
        <w:r w:rsidRPr="00C2769B">
          <w:rPr>
            <w:highlight w:val="yellow"/>
          </w:rPr>
          <w:t>when the client AL receives a correct DataNotification APDU, it invokes the DataNotification.ind service primitive.  If the Data</w:t>
        </w:r>
        <w:r>
          <w:rPr>
            <w:highlight w:val="yellow"/>
          </w:rPr>
          <w:t>-</w:t>
        </w:r>
        <w:r w:rsidRPr="00C2769B">
          <w:rPr>
            <w:highlight w:val="yellow"/>
          </w:rPr>
          <w:t>Notification APDU cannot be processed for any reason, it is discarded;</w:t>
        </w:r>
      </w:ins>
    </w:p>
    <w:p w14:paraId="56226248" w14:textId="77777777" w:rsidR="009014BF" w:rsidRPr="00C2769B" w:rsidRDefault="009014BF" w:rsidP="009014BF">
      <w:pPr>
        <w:pStyle w:val="ListBullet"/>
        <w:rPr>
          <w:ins w:id="4910" w:author="John Cowburn" w:date="2021-02-03T18:10:00Z"/>
          <w:highlight w:val="yellow"/>
        </w:rPr>
      </w:pPr>
      <w:ins w:id="4911" w:author="John Cowburn" w:date="2021-02-03T18:10:00Z">
        <w:r w:rsidRPr="00C2769B">
          <w:rPr>
            <w:highlight w:val="yellow"/>
          </w:rPr>
          <w:t>the client AP invokes the DataNotification.response service primitive with Result =</w:t>
        </w:r>
        <w:r>
          <w:rPr>
            <w:highlight w:val="yellow"/>
          </w:rPr>
          <w:t xml:space="preserve">= </w:t>
        </w:r>
        <w:r w:rsidRPr="00C2769B">
          <w:rPr>
            <w:highlight w:val="yellow"/>
          </w:rPr>
          <w:t>Confirmed. The client AL builds the Data</w:t>
        </w:r>
        <w:r>
          <w:rPr>
            <w:highlight w:val="yellow"/>
          </w:rPr>
          <w:t>-</w:t>
        </w:r>
        <w:r w:rsidRPr="00C2769B">
          <w:rPr>
            <w:highlight w:val="yellow"/>
          </w:rPr>
          <w:t>Notificati</w:t>
        </w:r>
        <w:r>
          <w:rPr>
            <w:highlight w:val="yellow"/>
          </w:rPr>
          <w:t>on-Confirm</w:t>
        </w:r>
        <w:r w:rsidRPr="00C2769B">
          <w:rPr>
            <w:highlight w:val="yellow"/>
          </w:rPr>
          <w:t xml:space="preserve"> APDU and sends it to the server;</w:t>
        </w:r>
      </w:ins>
    </w:p>
    <w:p w14:paraId="00213D2D" w14:textId="77777777" w:rsidR="009014BF" w:rsidRDefault="009014BF" w:rsidP="009014BF">
      <w:pPr>
        <w:pStyle w:val="ListBullet"/>
        <w:rPr>
          <w:ins w:id="4912" w:author="John Cowburn" w:date="2021-02-03T18:10:00Z"/>
          <w:highlight w:val="yellow"/>
        </w:rPr>
      </w:pPr>
      <w:ins w:id="4913" w:author="John Cowburn" w:date="2021-02-03T18:10:00Z">
        <w:r w:rsidRPr="00C2769B">
          <w:rPr>
            <w:highlight w:val="yellow"/>
          </w:rPr>
          <w:t>the push operation is deemed as failed if the repetition delay expires before a confirmation is received. In this case, the server may attempt a retry;</w:t>
        </w:r>
      </w:ins>
    </w:p>
    <w:p w14:paraId="163492BC" w14:textId="77777777" w:rsidR="009014BF" w:rsidRDefault="009014BF" w:rsidP="009014BF">
      <w:pPr>
        <w:pStyle w:val="ListBullet"/>
        <w:rPr>
          <w:ins w:id="4914" w:author="John Cowburn" w:date="2021-02-03T18:10:00Z"/>
          <w:highlight w:val="yellow"/>
        </w:rPr>
      </w:pPr>
      <w:ins w:id="4915" w:author="John Cowburn" w:date="2021-02-03T18:10:00Z">
        <w:r w:rsidRPr="00C2769B">
          <w:rPr>
            <w:highlight w:val="yellow"/>
          </w:rPr>
          <w:t>the push operation is deemed as successful when the AL layer receives the Data-Notification-Confirm APDU and invokes the DataNotification.cnf service primitive with Service_Class == Confirmed and Result == CONFIRMED.</w:t>
        </w:r>
      </w:ins>
    </w:p>
    <w:p w14:paraId="79EDF04A" w14:textId="77777777" w:rsidR="009014BF" w:rsidRPr="00C2769B" w:rsidRDefault="009014BF" w:rsidP="009014BF">
      <w:pPr>
        <w:pStyle w:val="ListBullet"/>
        <w:numPr>
          <w:ilvl w:val="0"/>
          <w:numId w:val="0"/>
        </w:numPr>
        <w:ind w:left="360"/>
        <w:rPr>
          <w:ins w:id="4916" w:author="John Cowburn" w:date="2021-02-03T18:10:00Z"/>
          <w:highlight w:val="yellow"/>
        </w:rPr>
      </w:pPr>
    </w:p>
    <w:p w14:paraId="382845B8" w14:textId="3D4C8396" w:rsidR="009014BF" w:rsidRDefault="009014BF" w:rsidP="009014BF">
      <w:pPr>
        <w:pStyle w:val="ListBullet"/>
        <w:numPr>
          <w:ilvl w:val="0"/>
          <w:numId w:val="0"/>
        </w:numPr>
        <w:ind w:left="360" w:hanging="360"/>
        <w:rPr>
          <w:ins w:id="4917" w:author="John Cowburn" w:date="2021-02-03T18:11:00Z"/>
          <w:highlight w:val="yellow"/>
        </w:rPr>
      </w:pPr>
      <w:ins w:id="4918" w:author="John Cowburn" w:date="2021-02-03T18:12:00Z">
        <w:r>
          <w:rPr>
            <w:highlight w:val="yellow"/>
          </w:rPr>
          <w:fldChar w:fldCharType="begin"/>
        </w:r>
        <w:r>
          <w:rPr>
            <w:highlight w:val="yellow"/>
          </w:rPr>
          <w:instrText xml:space="preserve"> REF _Ref63268389 \h </w:instrText>
        </w:r>
      </w:ins>
      <w:r>
        <w:rPr>
          <w:highlight w:val="yellow"/>
        </w:rPr>
      </w:r>
      <w:r>
        <w:rPr>
          <w:highlight w:val="yellow"/>
        </w:rPr>
        <w:fldChar w:fldCharType="separate"/>
      </w:r>
      <w:ins w:id="4919" w:author="John Cowburn" w:date="2021-02-03T18:11:00Z">
        <w:r w:rsidR="00DC4BE9">
          <w:t>Figure </w:t>
        </w:r>
      </w:ins>
      <w:r w:rsidR="00DC4BE9">
        <w:rPr>
          <w:noProof/>
        </w:rPr>
        <w:t>54</w:t>
      </w:r>
      <w:ins w:id="4920" w:author="John Cowburn" w:date="2021-02-03T18:12:00Z">
        <w:r>
          <w:rPr>
            <w:highlight w:val="yellow"/>
          </w:rPr>
          <w:fldChar w:fldCharType="end"/>
        </w:r>
      </w:ins>
      <w:ins w:id="4921" w:author="John Cowburn" w:date="2021-02-03T18:10:00Z">
        <w:r w:rsidRPr="00C2769B">
          <w:rPr>
            <w:highlight w:val="yellow"/>
          </w:rPr>
          <w:t xml:space="preserve"> shows the MSC of the DataNotification service for this case</w:t>
        </w:r>
        <w:r>
          <w:rPr>
            <w:highlight w:val="yellow"/>
          </w:rPr>
          <w:t>.</w:t>
        </w:r>
      </w:ins>
    </w:p>
    <w:p w14:paraId="22384AA7" w14:textId="2DD53774" w:rsidR="009014BF" w:rsidRPr="00BD0869" w:rsidRDefault="009014BF" w:rsidP="009014BF">
      <w:pPr>
        <w:pStyle w:val="FIGURE"/>
        <w:rPr>
          <w:ins w:id="4922" w:author="John Cowburn" w:date="2021-02-03T18:11:00Z"/>
        </w:rPr>
      </w:pPr>
      <w:ins w:id="4923" w:author="John Cowburn" w:date="2021-02-03T18:12:00Z">
        <w:r w:rsidRPr="00C2769B">
          <w:rPr>
            <w:noProof/>
            <w:highlight w:val="yellow"/>
          </w:rPr>
          <w:lastRenderedPageBreak/>
          <w:drawing>
            <wp:inline distT="0" distB="0" distL="0" distR="0" wp14:anchorId="20BF994E" wp14:editId="5C52DE22">
              <wp:extent cx="5759450" cy="4816660"/>
              <wp:effectExtent l="0" t="0" r="0" b="3175"/>
              <wp:docPr id="1414" name="Picture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B10_DataNotification_2_Confirmed_MK20200620.em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59450" cy="4816660"/>
                      </a:xfrm>
                      <a:prstGeom prst="rect">
                        <a:avLst/>
                      </a:prstGeom>
                    </pic:spPr>
                  </pic:pic>
                </a:graphicData>
              </a:graphic>
            </wp:inline>
          </w:drawing>
        </w:r>
      </w:ins>
    </w:p>
    <w:p w14:paraId="7352CBD3" w14:textId="4261E71F" w:rsidR="00000252" w:rsidRPr="00000252" w:rsidRDefault="009014BF" w:rsidP="009014BF">
      <w:pPr>
        <w:pStyle w:val="FIGURE-title"/>
        <w:rPr>
          <w:ins w:id="4924" w:author="John Cowburn" w:date="2021-02-03T18:05:00Z"/>
        </w:rPr>
      </w:pPr>
      <w:bookmarkStart w:id="4925" w:name="_Ref63268389"/>
      <w:bookmarkStart w:id="4926" w:name="_Toc97127412"/>
      <w:ins w:id="4927" w:author="John Cowburn" w:date="2021-02-03T18:11:00Z">
        <w:r>
          <w:t>Figure </w:t>
        </w:r>
        <w:r>
          <w:fldChar w:fldCharType="begin"/>
        </w:r>
        <w:r>
          <w:instrText xml:space="preserve"> SEQ Figure \* ARABIC  </w:instrText>
        </w:r>
        <w:r>
          <w:fldChar w:fldCharType="separate"/>
        </w:r>
      </w:ins>
      <w:r w:rsidR="00DC4BE9">
        <w:rPr>
          <w:noProof/>
        </w:rPr>
        <w:t>54</w:t>
      </w:r>
      <w:ins w:id="4928" w:author="John Cowburn" w:date="2021-02-03T18:11:00Z">
        <w:r>
          <w:fldChar w:fldCharType="end"/>
        </w:r>
        <w:bookmarkEnd w:id="4925"/>
        <w:r>
          <w:t xml:space="preserve"> – </w:t>
        </w:r>
      </w:ins>
      <w:ins w:id="4929" w:author="John Cowburn" w:date="2021-02-03T18:12:00Z">
        <w:r w:rsidRPr="00C2769B">
          <w:rPr>
            <w:highlight w:val="yellow"/>
          </w:rPr>
          <w:t xml:space="preserve">MSC for the DataNotification service, case </w:t>
        </w:r>
        <w:r>
          <w:rPr>
            <w:highlight w:val="yellow"/>
          </w:rPr>
          <w:t>3</w:t>
        </w:r>
        <w:r w:rsidRPr="00C2769B">
          <w:rPr>
            <w:highlight w:val="yellow"/>
          </w:rPr>
          <w:t>)</w:t>
        </w:r>
      </w:ins>
      <w:bookmarkEnd w:id="4926"/>
    </w:p>
    <w:p w14:paraId="649D9AA8" w14:textId="56CB0021" w:rsidR="00000252" w:rsidRPr="00347160" w:rsidDel="009014BF" w:rsidRDefault="00000252" w:rsidP="008C6750">
      <w:pPr>
        <w:pStyle w:val="PARAGRAPH"/>
        <w:rPr>
          <w:del w:id="4930" w:author="John Cowburn" w:date="2021-02-03T18:13:00Z"/>
        </w:rPr>
      </w:pPr>
      <w:bookmarkStart w:id="4931" w:name="_Toc96611258"/>
      <w:bookmarkStart w:id="4932" w:name="_Toc97126435"/>
      <w:bookmarkStart w:id="4933" w:name="_Toc97126855"/>
      <w:bookmarkStart w:id="4934" w:name="_Toc97127275"/>
      <w:bookmarkEnd w:id="4931"/>
      <w:bookmarkEnd w:id="4932"/>
      <w:bookmarkEnd w:id="4933"/>
      <w:bookmarkEnd w:id="4934"/>
    </w:p>
    <w:p w14:paraId="127DD1DC" w14:textId="0529834C" w:rsidR="008A04B2" w:rsidRPr="00347160" w:rsidDel="009014BF" w:rsidRDefault="008A04B2" w:rsidP="008C6750">
      <w:pPr>
        <w:pStyle w:val="PARAGRAPH"/>
        <w:rPr>
          <w:del w:id="4935" w:author="John Cowburn" w:date="2021-02-03T18:13:00Z"/>
        </w:rPr>
      </w:pPr>
      <w:del w:id="4936" w:author="John Cowburn" w:date="2021-02-03T18:13:00Z">
        <w:r w:rsidRPr="00347160" w:rsidDel="009014BF">
          <w:delText>If the service primitives are long partial service invocations can be used.</w:delText>
        </w:r>
        <w:bookmarkStart w:id="4937" w:name="_Toc96611259"/>
        <w:bookmarkStart w:id="4938" w:name="_Toc97126436"/>
        <w:bookmarkStart w:id="4939" w:name="_Toc97126856"/>
        <w:bookmarkStart w:id="4940" w:name="_Toc97127276"/>
        <w:bookmarkEnd w:id="4937"/>
        <w:bookmarkEnd w:id="4938"/>
        <w:bookmarkEnd w:id="4939"/>
        <w:bookmarkEnd w:id="4940"/>
      </w:del>
    </w:p>
    <w:p w14:paraId="7FE88D01" w14:textId="42BC6C53" w:rsidR="008A04B2" w:rsidRPr="00347160" w:rsidDel="009014BF" w:rsidRDefault="008A04B2" w:rsidP="008C6750">
      <w:pPr>
        <w:pStyle w:val="PARAGRAPH"/>
        <w:rPr>
          <w:del w:id="4941" w:author="John Cowburn" w:date="2021-02-03T18:13:00Z"/>
        </w:rPr>
      </w:pPr>
      <w:del w:id="4942" w:author="John Cowburn" w:date="2021-02-03T18:13:00Z">
        <w:r w:rsidRPr="00347160" w:rsidDel="009014BF">
          <w:delText xml:space="preserve">If the encoded form of the service primitive is too long, then the general block transfer mechanism can be used. See also </w:delText>
        </w:r>
        <w:r w:rsidRPr="00347160" w:rsidDel="009014BF">
          <w:fldChar w:fldCharType="begin" w:fldLock="1"/>
        </w:r>
        <w:r w:rsidRPr="00347160" w:rsidDel="009014BF">
          <w:delInstrText xml:space="preserve"> REF _Ref373776785 \h  \* MERGEFORMAT </w:delInstrText>
        </w:r>
        <w:r w:rsidRPr="00347160" w:rsidDel="009014BF">
          <w:fldChar w:fldCharType="separate"/>
        </w:r>
        <w:r w:rsidR="00811F07" w:rsidRPr="00811F07" w:rsidDel="009014BF">
          <w:rPr>
            <w:bCs/>
            <w:lang w:val="en-US"/>
          </w:rPr>
          <w:delText>Figure 66</w:delText>
        </w:r>
        <w:r w:rsidRPr="00347160" w:rsidDel="009014BF">
          <w:fldChar w:fldCharType="end"/>
        </w:r>
        <w:r w:rsidRPr="00347160" w:rsidDel="009014BF">
          <w:delText>.</w:delText>
        </w:r>
        <w:bookmarkStart w:id="4943" w:name="_Toc96611260"/>
        <w:bookmarkStart w:id="4944" w:name="_Toc97126437"/>
        <w:bookmarkStart w:id="4945" w:name="_Toc97126857"/>
        <w:bookmarkStart w:id="4946" w:name="_Toc97127277"/>
        <w:bookmarkEnd w:id="4943"/>
        <w:bookmarkEnd w:id="4944"/>
        <w:bookmarkEnd w:id="4945"/>
        <w:bookmarkEnd w:id="4946"/>
      </w:del>
    </w:p>
    <w:p w14:paraId="17766663" w14:textId="77777777" w:rsidR="00162259" w:rsidRPr="00347160" w:rsidRDefault="00162259" w:rsidP="0005631D">
      <w:pPr>
        <w:pStyle w:val="Heading3"/>
      </w:pPr>
      <w:bookmarkStart w:id="4947" w:name="_Toc406524237"/>
      <w:bookmarkStart w:id="4948" w:name="_Ref406589218"/>
      <w:bookmarkStart w:id="4949" w:name="_Ref408344944"/>
      <w:bookmarkStart w:id="4950" w:name="_Toc437856587"/>
      <w:bookmarkStart w:id="4951" w:name="_Toc97127278"/>
      <w:r w:rsidRPr="00347160">
        <w:t>Protocol for the EventNotification service</w:t>
      </w:r>
      <w:bookmarkEnd w:id="4823"/>
      <w:bookmarkEnd w:id="4824"/>
      <w:bookmarkEnd w:id="4825"/>
      <w:bookmarkEnd w:id="4826"/>
      <w:bookmarkEnd w:id="4827"/>
      <w:bookmarkEnd w:id="4828"/>
      <w:bookmarkEnd w:id="4829"/>
      <w:bookmarkEnd w:id="4830"/>
      <w:bookmarkEnd w:id="4947"/>
      <w:bookmarkEnd w:id="4948"/>
      <w:bookmarkEnd w:id="4949"/>
      <w:bookmarkEnd w:id="4950"/>
      <w:bookmarkEnd w:id="4951"/>
    </w:p>
    <w:p w14:paraId="3442A3BB" w14:textId="77777777" w:rsidR="00162259" w:rsidRPr="00347160" w:rsidRDefault="00162259" w:rsidP="008C6750">
      <w:pPr>
        <w:pStyle w:val="PARAGRAPH"/>
      </w:pPr>
      <w:r w:rsidRPr="00347160">
        <w:rPr>
          <w:color w:val="000000"/>
        </w:rPr>
        <w:t xml:space="preserve">Upon invocation of the EventNotification.request service, the Server AL builds an EventNotificationRequest APDU. </w:t>
      </w:r>
      <w:r w:rsidRPr="00347160">
        <w:t>The possibilities to send out this APDU depend on the communication profile and the connection status of the lower layers. Therefore, the protocol of the EventNotification service is further discussed in</w:t>
      </w:r>
      <w:bookmarkStart w:id="4952" w:name="_Hlt511116484"/>
      <w:bookmarkEnd w:id="4952"/>
      <w:r w:rsidRPr="00347160">
        <w:t xml:space="preserve"> the parts of </w:t>
      </w:r>
      <w:r w:rsidR="00077BDE">
        <w:t>IEC 6</w:t>
      </w:r>
      <w:r w:rsidRPr="00347160">
        <w:t>2056 describing the communication profiles;</w:t>
      </w:r>
    </w:p>
    <w:p w14:paraId="7B900683" w14:textId="77777777" w:rsidR="00162259" w:rsidRPr="00347160" w:rsidRDefault="00162259" w:rsidP="008C6750">
      <w:pPr>
        <w:pStyle w:val="PARAGRAPH"/>
        <w:rPr>
          <w:color w:val="000000"/>
        </w:rPr>
      </w:pPr>
      <w:r w:rsidRPr="00347160">
        <w:rPr>
          <w:color w:val="000000"/>
        </w:rPr>
        <w:t>In any case, in order to send the value(s) of attribute(s) to the client, without the client requesting it:</w:t>
      </w:r>
    </w:p>
    <w:p w14:paraId="5F56B7AA" w14:textId="77777777" w:rsidR="00162259" w:rsidRPr="00347160" w:rsidRDefault="00162259" w:rsidP="00695ACD">
      <w:pPr>
        <w:pStyle w:val="ListBullet"/>
        <w:numPr>
          <w:ilvl w:val="0"/>
          <w:numId w:val="38"/>
        </w:numPr>
      </w:pPr>
      <w:r w:rsidRPr="00347160">
        <w:t>the server uses the EventNotification.request service primitive;</w:t>
      </w:r>
    </w:p>
    <w:p w14:paraId="1CD0DA23" w14:textId="77777777" w:rsidR="00162259" w:rsidRPr="00347160" w:rsidRDefault="00162259" w:rsidP="00695ACD">
      <w:pPr>
        <w:pStyle w:val="ListBullet"/>
        <w:numPr>
          <w:ilvl w:val="0"/>
          <w:numId w:val="38"/>
        </w:numPr>
      </w:pPr>
      <w:r w:rsidRPr="00347160">
        <w:t>upon invocation of this primitive, the server AL builds an EventNotificationRequest APDU;</w:t>
      </w:r>
    </w:p>
    <w:p w14:paraId="134D4157" w14:textId="77777777" w:rsidR="00162259" w:rsidRPr="00347160" w:rsidRDefault="00162259" w:rsidP="00695ACD">
      <w:pPr>
        <w:pStyle w:val="ListBullet"/>
        <w:numPr>
          <w:ilvl w:val="0"/>
          <w:numId w:val="38"/>
        </w:numPr>
      </w:pPr>
      <w:r w:rsidRPr="00347160">
        <w:t>this APDU is carried by the supporting layer service at the first opportunity to the client. The service type and the availability of this first opportunity depends on the communications profile used;</w:t>
      </w:r>
    </w:p>
    <w:p w14:paraId="15D06B2B" w14:textId="77777777" w:rsidR="00162259" w:rsidRDefault="00162259" w:rsidP="00695ACD">
      <w:pPr>
        <w:pStyle w:val="ListBullet"/>
        <w:numPr>
          <w:ilvl w:val="0"/>
          <w:numId w:val="38"/>
        </w:numPr>
      </w:pPr>
      <w:r w:rsidRPr="00347160">
        <w:t>upon reception of the EventNotificationRequest APDU, the client AL generates an EventNotification.indication primitive to the COSEM client AP;</w:t>
      </w:r>
    </w:p>
    <w:p w14:paraId="77AC0BD0" w14:textId="77777777" w:rsidR="004665E7" w:rsidRPr="00347160" w:rsidRDefault="004665E7" w:rsidP="008C6750">
      <w:pPr>
        <w:pStyle w:val="NOTE"/>
      </w:pPr>
      <w:r>
        <w:t>NOTE</w:t>
      </w:r>
      <w:r w:rsidR="008C6750">
        <w:t> </w:t>
      </w:r>
      <w:r w:rsidRPr="004665E7">
        <w:t>At the client side, it is always EventNotification.indication, independently of the referencing scheme (LN or SN) used by the server.</w:t>
      </w:r>
    </w:p>
    <w:p w14:paraId="1E4E1770" w14:textId="77777777" w:rsidR="00162259" w:rsidRPr="00347160" w:rsidRDefault="00162259" w:rsidP="00695ACD">
      <w:pPr>
        <w:pStyle w:val="ListBullet"/>
        <w:numPr>
          <w:ilvl w:val="0"/>
          <w:numId w:val="38"/>
        </w:numPr>
      </w:pPr>
      <w:r w:rsidRPr="00347160">
        <w:t>by default, event notifications are sent from the management logical device (server) to the management AP (client).</w:t>
      </w:r>
    </w:p>
    <w:p w14:paraId="34E5D451" w14:textId="77777777" w:rsidR="00162259" w:rsidRPr="00347160" w:rsidRDefault="00162259" w:rsidP="0005631D">
      <w:pPr>
        <w:pStyle w:val="Heading3"/>
      </w:pPr>
      <w:bookmarkStart w:id="4953" w:name="_Toc247390693"/>
      <w:bookmarkStart w:id="4954" w:name="_Ref247556347"/>
      <w:bookmarkStart w:id="4955" w:name="_Ref249018989"/>
      <w:bookmarkStart w:id="4956" w:name="_Toc249289549"/>
      <w:bookmarkStart w:id="4957" w:name="_Ref277773526"/>
      <w:bookmarkStart w:id="4958" w:name="_Ref277777908"/>
      <w:bookmarkStart w:id="4959" w:name="_Toc277948358"/>
      <w:bookmarkStart w:id="4960" w:name="_Toc279392066"/>
      <w:bookmarkStart w:id="4961" w:name="_Toc279397009"/>
      <w:bookmarkStart w:id="4962" w:name="_Toc299013368"/>
      <w:bookmarkStart w:id="4963" w:name="_Toc315426448"/>
      <w:bookmarkStart w:id="4964" w:name="_Toc406524238"/>
      <w:bookmarkStart w:id="4965" w:name="_Ref408340786"/>
      <w:bookmarkStart w:id="4966" w:name="_Ref421559629"/>
      <w:bookmarkStart w:id="4967" w:name="_Toc437856588"/>
      <w:bookmarkStart w:id="4968" w:name="_Toc97127279"/>
      <w:r w:rsidRPr="00347160">
        <w:lastRenderedPageBreak/>
        <w:t>Protocol for the Read service</w:t>
      </w:r>
      <w:bookmarkEnd w:id="4640"/>
      <w:bookmarkEnd w:id="4641"/>
      <w:bookmarkEnd w:id="4831"/>
      <w:bookmarkEnd w:id="4832"/>
      <w:bookmarkEnd w:id="4833"/>
      <w:bookmarkEnd w:id="4834"/>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r w:rsidRPr="00347160">
        <w:fldChar w:fldCharType="begin"/>
      </w:r>
      <w:r w:rsidRPr="00347160">
        <w:instrText xml:space="preserve"> XE "Read service" </w:instrText>
      </w:r>
      <w:r w:rsidRPr="00347160">
        <w:fldChar w:fldCharType="end"/>
      </w:r>
    </w:p>
    <w:p w14:paraId="700EFCD7" w14:textId="77777777" w:rsidR="00162259" w:rsidRPr="00347160" w:rsidRDefault="00162259" w:rsidP="008C6750">
      <w:pPr>
        <w:pStyle w:val="PARAGRAPH"/>
      </w:pPr>
      <w:r w:rsidRPr="00347160">
        <w:t>As explained in</w:t>
      </w:r>
      <w:r w:rsidR="00E877F2" w:rsidRPr="00347160">
        <w:t xml:space="preserve"> </w:t>
      </w:r>
      <w:r w:rsidR="00E877F2" w:rsidRPr="00347160">
        <w:fldChar w:fldCharType="begin" w:fldLock="1"/>
      </w:r>
      <w:r w:rsidR="00E877F2" w:rsidRPr="00347160">
        <w:instrText xml:space="preserve"> REF _Ref406427967 \r \h </w:instrText>
      </w:r>
      <w:r w:rsidR="00C60BA6" w:rsidRPr="00347160">
        <w:instrText xml:space="preserve"> \* MERGEFORMAT </w:instrText>
      </w:r>
      <w:r w:rsidR="00E877F2" w:rsidRPr="00347160">
        <w:fldChar w:fldCharType="separate"/>
      </w:r>
      <w:r w:rsidR="00811F07">
        <w:t>6.14</w:t>
      </w:r>
      <w:r w:rsidR="00E877F2" w:rsidRPr="00347160">
        <w:fldChar w:fldCharType="end"/>
      </w:r>
      <w:r w:rsidRPr="00347160">
        <w:t>, the Read service is used when the server uses SN referencing, either to read (a) COSEM interface object attribute(s), or to invoke (a) method(s) when return parameters are expected:</w:t>
      </w:r>
    </w:p>
    <w:p w14:paraId="0A06C702" w14:textId="77777777" w:rsidR="00162259" w:rsidRPr="00347160" w:rsidRDefault="00162259" w:rsidP="00695ACD">
      <w:pPr>
        <w:pStyle w:val="ListBullet"/>
        <w:numPr>
          <w:ilvl w:val="0"/>
          <w:numId w:val="39"/>
        </w:numPr>
      </w:pPr>
      <w:r w:rsidRPr="00347160">
        <w:t xml:space="preserve">in the first case, the GET.request service primitives are mapped to Read.request primitives and the Read.confirm primitives are mapped to GET.confirm primitives. The mapping and the corresponding SN APDUs are shown in </w:t>
      </w:r>
      <w:r w:rsidRPr="00347160">
        <w:fldChar w:fldCharType="begin" w:fldLock="1"/>
      </w:r>
      <w:r w:rsidRPr="00347160">
        <w:instrText xml:space="preserve"> REF _Ref299007783 \h </w:instrText>
      </w:r>
      <w:r w:rsidR="00C60BA6" w:rsidRPr="00347160">
        <w:instrText xml:space="preserve"> \* MERGEFORMAT </w:instrText>
      </w:r>
      <w:r w:rsidRPr="00347160">
        <w:fldChar w:fldCharType="separate"/>
      </w:r>
      <w:r w:rsidR="00811F07" w:rsidRPr="00347160">
        <w:t xml:space="preserve">Table </w:t>
      </w:r>
      <w:r w:rsidR="00811F07">
        <w:rPr>
          <w:noProof/>
        </w:rPr>
        <w:t>71</w:t>
      </w:r>
      <w:r w:rsidRPr="00347160">
        <w:fldChar w:fldCharType="end"/>
      </w:r>
      <w:r w:rsidRPr="00347160">
        <w:t>;</w:t>
      </w:r>
    </w:p>
    <w:p w14:paraId="410D57CA" w14:textId="77777777" w:rsidR="00162259" w:rsidRPr="00347160" w:rsidRDefault="00162259" w:rsidP="00695ACD">
      <w:pPr>
        <w:pStyle w:val="ListBullet"/>
        <w:numPr>
          <w:ilvl w:val="0"/>
          <w:numId w:val="39"/>
        </w:numPr>
      </w:pPr>
      <w:r w:rsidRPr="00347160">
        <w:t xml:space="preserve">in the second case, the ACTION.request service primitives are mapped to Read.request primitives and the Read.response primitives are mapped to ACTION.response primitives. The mapping and the corresponding SN APDUs is shown in </w:t>
      </w:r>
      <w:r w:rsidRPr="00347160">
        <w:fldChar w:fldCharType="begin" w:fldLock="1"/>
      </w:r>
      <w:r w:rsidRPr="00347160">
        <w:instrText xml:space="preserve"> REF _Ref299007935 \h </w:instrText>
      </w:r>
      <w:r w:rsidR="00C60BA6" w:rsidRPr="00347160">
        <w:instrText xml:space="preserve"> \* MERGEFORMAT </w:instrText>
      </w:r>
      <w:r w:rsidRPr="00347160">
        <w:fldChar w:fldCharType="separate"/>
      </w:r>
      <w:r w:rsidR="00811F07" w:rsidRPr="00347160">
        <w:t xml:space="preserve">Table </w:t>
      </w:r>
      <w:r w:rsidR="00811F07">
        <w:rPr>
          <w:noProof/>
        </w:rPr>
        <w:t>72</w:t>
      </w:r>
      <w:r w:rsidRPr="00347160">
        <w:fldChar w:fldCharType="end"/>
      </w:r>
      <w:r w:rsidRPr="00347160">
        <w:t>.</w:t>
      </w:r>
    </w:p>
    <w:p w14:paraId="37EDC5D6" w14:textId="77777777" w:rsidR="00162259" w:rsidRPr="00347160" w:rsidRDefault="00162259" w:rsidP="008C6750">
      <w:pPr>
        <w:pStyle w:val="NOTE"/>
      </w:pPr>
      <w:r w:rsidRPr="00347160">
        <w:t>NOTE</w:t>
      </w:r>
      <w:r w:rsidRPr="00347160">
        <w:t> </w:t>
      </w:r>
      <w:r w:rsidRPr="00347160">
        <w:t>In the mapping tables below, the following notation is used:</w:t>
      </w:r>
    </w:p>
    <w:p w14:paraId="37CB7A56" w14:textId="77777777" w:rsidR="00162259" w:rsidRPr="008C6750" w:rsidRDefault="00162259" w:rsidP="00695ACD">
      <w:pPr>
        <w:pStyle w:val="NOTE"/>
        <w:numPr>
          <w:ilvl w:val="0"/>
          <w:numId w:val="96"/>
        </w:numPr>
      </w:pPr>
      <w:r w:rsidRPr="008C6750">
        <w:t>for LN services, only the request and response types are shown without service parameters;</w:t>
      </w:r>
    </w:p>
    <w:p w14:paraId="1420F5AF" w14:textId="77777777" w:rsidR="00162259" w:rsidRPr="008C6750" w:rsidRDefault="00162259" w:rsidP="00695ACD">
      <w:pPr>
        <w:pStyle w:val="NOTE"/>
        <w:numPr>
          <w:ilvl w:val="0"/>
          <w:numId w:val="96"/>
        </w:numPr>
      </w:pPr>
      <w:r w:rsidRPr="008C6750">
        <w:t>for SN services, the name of the service primitive is followed by the service parameters in brackets. Service parameter name elements are capitalized and joined with an underscore to signify a single entity. Parameters that may be repeated are shown in curly brackets. The choices that can be taken for the Variable_Access_Specification parameter are listed following the symbol “=”. Alternatives are separated by the vertical bar “I”;</w:t>
      </w:r>
    </w:p>
    <w:p w14:paraId="4F7DF624" w14:textId="77777777" w:rsidR="00162259" w:rsidRPr="008C6750" w:rsidRDefault="00162259" w:rsidP="00695ACD">
      <w:pPr>
        <w:pStyle w:val="NOTE"/>
        <w:numPr>
          <w:ilvl w:val="0"/>
          <w:numId w:val="96"/>
        </w:numPr>
      </w:pPr>
      <w:r w:rsidRPr="008C6750">
        <w:t>for SN APDUs, the name of the APDU is followed by the symbol “::=” and the fields in brackets. The field name elements are not capitalized and are joined with a dash to signify a single entity. Fields that may be repeated are shown in curly brackets. Alternatives are s</w:t>
      </w:r>
      <w:r w:rsidR="00BD62D8" w:rsidRPr="008C6750">
        <w:t>eparated by the vertical bar “I</w:t>
      </w:r>
      <w:r w:rsidRPr="008C6750">
        <w:t>”.</w:t>
      </w:r>
    </w:p>
    <w:p w14:paraId="2E58AC6E" w14:textId="5A337F7C" w:rsidR="00162259" w:rsidRPr="00347160" w:rsidRDefault="00162259" w:rsidP="008C6750">
      <w:pPr>
        <w:pStyle w:val="TABLE-title"/>
      </w:pPr>
      <w:bookmarkStart w:id="4969" w:name="_Ref245456951"/>
      <w:bookmarkStart w:id="4970" w:name="_Ref299007783"/>
      <w:bookmarkStart w:id="4971" w:name="_Toc246861056"/>
      <w:bookmarkStart w:id="4972" w:name="_Toc249289843"/>
      <w:bookmarkStart w:id="4973" w:name="_Toc277948670"/>
      <w:bookmarkStart w:id="4974" w:name="_Toc279392146"/>
      <w:bookmarkStart w:id="4975" w:name="_Toc279397424"/>
      <w:bookmarkStart w:id="4976" w:name="_Toc315426565"/>
      <w:bookmarkStart w:id="4977" w:name="_Toc355266119"/>
      <w:bookmarkStart w:id="4978" w:name="_Toc406428499"/>
      <w:bookmarkStart w:id="4979" w:name="_Toc437856802"/>
      <w:bookmarkStart w:id="4980" w:name="_Toc97127513"/>
      <w:r w:rsidRPr="00347160">
        <w:t xml:space="preserve">Table </w:t>
      </w:r>
      <w:fldSimple w:instr=" SEQ Table \* ARABIC ">
        <w:r w:rsidR="00DC4BE9">
          <w:rPr>
            <w:noProof/>
          </w:rPr>
          <w:t>71</w:t>
        </w:r>
      </w:fldSimple>
      <w:bookmarkEnd w:id="4969"/>
      <w:bookmarkEnd w:id="4970"/>
      <w:r w:rsidRPr="00347160">
        <w:t xml:space="preserve"> – Mapping between the GET and the Read service</w:t>
      </w:r>
      <w:bookmarkEnd w:id="4971"/>
      <w:bookmarkEnd w:id="4972"/>
      <w:bookmarkEnd w:id="4973"/>
      <w:bookmarkEnd w:id="4974"/>
      <w:bookmarkEnd w:id="4975"/>
      <w:bookmarkEnd w:id="4976"/>
      <w:r w:rsidRPr="00347160">
        <w:t>s</w:t>
      </w:r>
      <w:bookmarkEnd w:id="4977"/>
      <w:bookmarkEnd w:id="4978"/>
      <w:bookmarkEnd w:id="4979"/>
      <w:bookmarkEnd w:id="4980"/>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10"/>
        <w:gridCol w:w="3560"/>
        <w:gridCol w:w="3400"/>
      </w:tblGrid>
      <w:tr w:rsidR="00162259" w:rsidRPr="00347160" w14:paraId="14BD1D03" w14:textId="77777777" w:rsidTr="008C6750">
        <w:trPr>
          <w:cantSplit/>
          <w:tblHeader/>
          <w:jc w:val="center"/>
        </w:trPr>
        <w:tc>
          <w:tcPr>
            <w:tcW w:w="2110" w:type="dxa"/>
          </w:tcPr>
          <w:p w14:paraId="1ADBBA46" w14:textId="77777777" w:rsidR="00162259" w:rsidRPr="00347160" w:rsidRDefault="00162259" w:rsidP="00521E1B">
            <w:pPr>
              <w:pStyle w:val="TABLE-col-heading"/>
            </w:pPr>
            <w:r w:rsidRPr="00347160">
              <w:t>From GET.request of type</w:t>
            </w:r>
          </w:p>
        </w:tc>
        <w:tc>
          <w:tcPr>
            <w:tcW w:w="3560" w:type="dxa"/>
          </w:tcPr>
          <w:p w14:paraId="7A85DFC0" w14:textId="77777777" w:rsidR="00162259" w:rsidRPr="00347160" w:rsidRDefault="00162259" w:rsidP="00521E1B">
            <w:pPr>
              <w:pStyle w:val="TABLE-col-heading"/>
            </w:pPr>
            <w:r w:rsidRPr="00347160">
              <w:t>To Read.request</w:t>
            </w:r>
          </w:p>
        </w:tc>
        <w:tc>
          <w:tcPr>
            <w:tcW w:w="3400" w:type="dxa"/>
          </w:tcPr>
          <w:p w14:paraId="7CE5BE29" w14:textId="77777777" w:rsidR="00162259" w:rsidRPr="00347160" w:rsidRDefault="00162259" w:rsidP="00521E1B">
            <w:pPr>
              <w:pStyle w:val="TABLE-col-heading"/>
            </w:pPr>
            <w:r w:rsidRPr="00347160">
              <w:t>SN APDU</w:t>
            </w:r>
          </w:p>
        </w:tc>
      </w:tr>
      <w:tr w:rsidR="00162259" w:rsidRPr="00347160" w14:paraId="7BABCBFA" w14:textId="77777777" w:rsidTr="008C6750">
        <w:trPr>
          <w:cantSplit/>
          <w:jc w:val="center"/>
        </w:trPr>
        <w:tc>
          <w:tcPr>
            <w:tcW w:w="2110" w:type="dxa"/>
          </w:tcPr>
          <w:p w14:paraId="360EC825" w14:textId="77777777" w:rsidR="00162259" w:rsidRPr="00347160" w:rsidRDefault="00162259" w:rsidP="00521E1B">
            <w:pPr>
              <w:pStyle w:val="TABLE-cell"/>
              <w:keepNext/>
            </w:pPr>
            <w:r w:rsidRPr="00347160">
              <w:t>NORMAL</w:t>
            </w:r>
            <w:r w:rsidRPr="00347160">
              <w:fldChar w:fldCharType="begin"/>
            </w:r>
            <w:r w:rsidRPr="00347160">
              <w:instrText xml:space="preserve"> XE "GET-REQUEST-NORMAL" </w:instrText>
            </w:r>
            <w:r w:rsidRPr="00347160">
              <w:fldChar w:fldCharType="end"/>
            </w:r>
          </w:p>
        </w:tc>
        <w:tc>
          <w:tcPr>
            <w:tcW w:w="3560" w:type="dxa"/>
          </w:tcPr>
          <w:p w14:paraId="7020F4ED" w14:textId="77777777" w:rsidR="00162259" w:rsidRPr="00347160" w:rsidRDefault="00162259" w:rsidP="00521E1B">
            <w:pPr>
              <w:pStyle w:val="TABLE-cell"/>
              <w:keepNext/>
            </w:pPr>
            <w:r w:rsidRPr="00347160">
              <w:t>Read.request (Variable_Access_Specification)</w:t>
            </w:r>
          </w:p>
          <w:p w14:paraId="3B611EDC" w14:textId="77777777" w:rsidR="00162259" w:rsidRPr="00347160" w:rsidRDefault="00162259" w:rsidP="00521E1B">
            <w:pPr>
              <w:pStyle w:val="TABLE-cell"/>
              <w:keepNext/>
            </w:pPr>
            <w:r w:rsidRPr="00347160">
              <w:t>Variable_Access_Specification = Variable_Name I Parameterized_Access;</w:t>
            </w:r>
          </w:p>
        </w:tc>
        <w:tc>
          <w:tcPr>
            <w:tcW w:w="3400" w:type="dxa"/>
          </w:tcPr>
          <w:p w14:paraId="17E9B404" w14:textId="77777777" w:rsidR="00162259" w:rsidRPr="00347160" w:rsidRDefault="00162259" w:rsidP="00521E1B">
            <w:pPr>
              <w:pStyle w:val="TABLE-cell"/>
              <w:keepNext/>
            </w:pPr>
            <w:r w:rsidRPr="00347160">
              <w:t>ReadRequest</w:t>
            </w:r>
            <w:r w:rsidRPr="00347160">
              <w:fldChar w:fldCharType="begin"/>
            </w:r>
            <w:r w:rsidRPr="00347160">
              <w:instrText xml:space="preserve"> XE "ReadRequest" </w:instrText>
            </w:r>
            <w:r w:rsidRPr="00347160">
              <w:fldChar w:fldCharType="end"/>
            </w:r>
            <w:r w:rsidRPr="00347160">
              <w:t>::=</w:t>
            </w:r>
            <w:r w:rsidRPr="00347160">
              <w:br/>
              <w:t>(variable-name I parameterized-access)</w:t>
            </w:r>
          </w:p>
        </w:tc>
      </w:tr>
      <w:tr w:rsidR="00162259" w:rsidRPr="00347160" w14:paraId="3C8232C5" w14:textId="77777777" w:rsidTr="008C6750">
        <w:trPr>
          <w:cantSplit/>
          <w:jc w:val="center"/>
        </w:trPr>
        <w:tc>
          <w:tcPr>
            <w:tcW w:w="2110" w:type="dxa"/>
          </w:tcPr>
          <w:p w14:paraId="08BD1D73" w14:textId="77777777" w:rsidR="00162259" w:rsidRPr="00347160" w:rsidRDefault="00162259" w:rsidP="00521E1B">
            <w:pPr>
              <w:pStyle w:val="TABLE-cell"/>
              <w:keepNext/>
            </w:pPr>
            <w:r w:rsidRPr="00347160">
              <w:t>NEXT</w:t>
            </w:r>
            <w:r w:rsidRPr="00347160">
              <w:fldChar w:fldCharType="begin"/>
            </w:r>
            <w:r w:rsidRPr="00347160">
              <w:instrText xml:space="preserve"> XE "GET-REQUEST-NEXT" </w:instrText>
            </w:r>
            <w:r w:rsidRPr="00347160">
              <w:fldChar w:fldCharType="end"/>
            </w:r>
          </w:p>
        </w:tc>
        <w:tc>
          <w:tcPr>
            <w:tcW w:w="3560" w:type="dxa"/>
          </w:tcPr>
          <w:p w14:paraId="5A1F8058" w14:textId="77777777" w:rsidR="00162259" w:rsidRPr="00347160" w:rsidRDefault="00162259" w:rsidP="00521E1B">
            <w:pPr>
              <w:pStyle w:val="TABLE-cell"/>
              <w:keepNext/>
            </w:pPr>
            <w:r w:rsidRPr="00347160">
              <w:t>Read.request (Variable_Access_Specification)</w:t>
            </w:r>
          </w:p>
          <w:p w14:paraId="058B9952" w14:textId="77777777" w:rsidR="00162259" w:rsidRPr="00347160" w:rsidRDefault="00162259" w:rsidP="00521E1B">
            <w:pPr>
              <w:pStyle w:val="TABLE-cell"/>
              <w:keepNext/>
            </w:pPr>
            <w:r w:rsidRPr="00347160">
              <w:t>Variable_Access_Specification = Block_Number_Access;</w:t>
            </w:r>
          </w:p>
        </w:tc>
        <w:tc>
          <w:tcPr>
            <w:tcW w:w="3400" w:type="dxa"/>
          </w:tcPr>
          <w:p w14:paraId="5785A119" w14:textId="77777777" w:rsidR="00162259" w:rsidRPr="00347160" w:rsidRDefault="00162259" w:rsidP="00521E1B">
            <w:pPr>
              <w:pStyle w:val="TABLE-cell"/>
              <w:keepNext/>
            </w:pPr>
            <w:r w:rsidRPr="00347160">
              <w:t>ReadRequest::=</w:t>
            </w:r>
            <w:r w:rsidRPr="00347160">
              <w:br/>
              <w:t>(block-number-access)</w:t>
            </w:r>
          </w:p>
        </w:tc>
      </w:tr>
      <w:tr w:rsidR="00162259" w:rsidRPr="00347160" w14:paraId="1E162F79" w14:textId="77777777" w:rsidTr="008C6750">
        <w:trPr>
          <w:cantSplit/>
          <w:jc w:val="center"/>
        </w:trPr>
        <w:tc>
          <w:tcPr>
            <w:tcW w:w="2110" w:type="dxa"/>
          </w:tcPr>
          <w:p w14:paraId="69E27E9D" w14:textId="77777777" w:rsidR="00162259" w:rsidRPr="00347160" w:rsidRDefault="00162259" w:rsidP="00521E1B">
            <w:pPr>
              <w:pStyle w:val="TABLE-cell"/>
              <w:keepNext/>
            </w:pPr>
            <w:r w:rsidRPr="00347160">
              <w:t>WITH-LIST</w:t>
            </w:r>
            <w:r w:rsidRPr="00347160">
              <w:fldChar w:fldCharType="begin"/>
            </w:r>
            <w:r w:rsidRPr="00347160">
              <w:instrText xml:space="preserve"> XE "GET-REQUEST-WITH-LIST" </w:instrText>
            </w:r>
            <w:r w:rsidRPr="00347160">
              <w:fldChar w:fldCharType="end"/>
            </w:r>
          </w:p>
        </w:tc>
        <w:tc>
          <w:tcPr>
            <w:tcW w:w="3560" w:type="dxa"/>
          </w:tcPr>
          <w:p w14:paraId="31203F14" w14:textId="77777777" w:rsidR="00162259" w:rsidRPr="00347160" w:rsidRDefault="00162259" w:rsidP="00521E1B">
            <w:pPr>
              <w:pStyle w:val="TABLE-cell"/>
              <w:keepNext/>
            </w:pPr>
            <w:r w:rsidRPr="00347160">
              <w:t xml:space="preserve">Read.request </w:t>
            </w:r>
            <w:r w:rsidRPr="00347160">
              <w:br/>
              <w:t>({Variable_Access_Specification})</w:t>
            </w:r>
          </w:p>
          <w:p w14:paraId="3D20A746" w14:textId="77777777" w:rsidR="00162259" w:rsidRPr="00347160" w:rsidRDefault="00162259" w:rsidP="00521E1B">
            <w:pPr>
              <w:pStyle w:val="TABLE-cell"/>
              <w:keepNext/>
            </w:pPr>
            <w:r w:rsidRPr="00347160">
              <w:t>Variable_Access_Specification = Variable_Name I Parameterized_Access;</w:t>
            </w:r>
          </w:p>
        </w:tc>
        <w:tc>
          <w:tcPr>
            <w:tcW w:w="3400" w:type="dxa"/>
          </w:tcPr>
          <w:p w14:paraId="28BE0D6F" w14:textId="77777777" w:rsidR="00162259" w:rsidRPr="00347160" w:rsidRDefault="00162259" w:rsidP="00521E1B">
            <w:pPr>
              <w:pStyle w:val="TABLE-cell"/>
              <w:keepNext/>
            </w:pPr>
            <w:r w:rsidRPr="00347160">
              <w:t>ReadRequest::=</w:t>
            </w:r>
            <w:r w:rsidRPr="00347160">
              <w:br/>
              <w:t>({variable-name I parameterized-access})</w:t>
            </w:r>
          </w:p>
        </w:tc>
      </w:tr>
      <w:tr w:rsidR="00162259" w:rsidRPr="00347160" w14:paraId="5259ABF1" w14:textId="77777777" w:rsidTr="008C6750">
        <w:trPr>
          <w:cantSplit/>
          <w:jc w:val="center"/>
        </w:trPr>
        <w:tc>
          <w:tcPr>
            <w:tcW w:w="2110" w:type="dxa"/>
          </w:tcPr>
          <w:p w14:paraId="5427E7C2" w14:textId="77777777" w:rsidR="00162259" w:rsidRPr="00347160" w:rsidRDefault="00162259" w:rsidP="00521E1B">
            <w:pPr>
              <w:pStyle w:val="TABLE-col-heading"/>
            </w:pPr>
            <w:r w:rsidRPr="00347160">
              <w:t>To GET.confirm of type</w:t>
            </w:r>
          </w:p>
        </w:tc>
        <w:tc>
          <w:tcPr>
            <w:tcW w:w="3560" w:type="dxa"/>
          </w:tcPr>
          <w:p w14:paraId="19F2DD2A" w14:textId="77777777" w:rsidR="00162259" w:rsidRPr="00347160" w:rsidRDefault="00162259" w:rsidP="00521E1B">
            <w:pPr>
              <w:pStyle w:val="TABLE-col-heading"/>
            </w:pPr>
            <w:r w:rsidRPr="00347160">
              <w:t>SN APDU</w:t>
            </w:r>
          </w:p>
        </w:tc>
        <w:tc>
          <w:tcPr>
            <w:tcW w:w="3400" w:type="dxa"/>
          </w:tcPr>
          <w:p w14:paraId="151B4603" w14:textId="77777777" w:rsidR="00162259" w:rsidRPr="00347160" w:rsidRDefault="00162259" w:rsidP="00521E1B">
            <w:pPr>
              <w:pStyle w:val="TABLE-col-heading"/>
            </w:pPr>
            <w:r w:rsidRPr="00347160">
              <w:t>From Read.response</w:t>
            </w:r>
          </w:p>
        </w:tc>
      </w:tr>
      <w:tr w:rsidR="00162259" w:rsidRPr="00347160" w14:paraId="6CE36B33" w14:textId="77777777" w:rsidTr="008C6750">
        <w:trPr>
          <w:cantSplit/>
          <w:jc w:val="center"/>
        </w:trPr>
        <w:tc>
          <w:tcPr>
            <w:tcW w:w="2110" w:type="dxa"/>
          </w:tcPr>
          <w:p w14:paraId="552627FF" w14:textId="77777777" w:rsidR="00162259" w:rsidRPr="00347160" w:rsidRDefault="00162259" w:rsidP="00521E1B">
            <w:pPr>
              <w:pStyle w:val="TABLE-cell"/>
              <w:keepNext/>
            </w:pPr>
            <w:r w:rsidRPr="00347160">
              <w:t>NORMAL</w:t>
            </w:r>
            <w:r w:rsidRPr="00347160">
              <w:fldChar w:fldCharType="begin"/>
            </w:r>
            <w:r w:rsidRPr="00347160">
              <w:instrText xml:space="preserve"> XE "GET-RESPONSE-NORMAL" </w:instrText>
            </w:r>
            <w:r w:rsidRPr="00347160">
              <w:fldChar w:fldCharType="end"/>
            </w:r>
          </w:p>
        </w:tc>
        <w:tc>
          <w:tcPr>
            <w:tcW w:w="3560" w:type="dxa"/>
          </w:tcPr>
          <w:p w14:paraId="33D94D9C" w14:textId="77777777" w:rsidR="00162259" w:rsidRPr="00347160" w:rsidRDefault="00162259" w:rsidP="00521E1B">
            <w:pPr>
              <w:pStyle w:val="TABLE-cell"/>
              <w:keepNext/>
            </w:pPr>
            <w:r w:rsidRPr="00347160">
              <w:t>ReadResponse</w:t>
            </w:r>
            <w:r w:rsidRPr="00347160">
              <w:fldChar w:fldCharType="begin"/>
            </w:r>
            <w:r w:rsidRPr="00347160">
              <w:instrText xml:space="preserve"> XE "ReadResponse" </w:instrText>
            </w:r>
            <w:r w:rsidRPr="00347160">
              <w:fldChar w:fldCharType="end"/>
            </w:r>
            <w:r w:rsidRPr="00347160">
              <w:t>::=</w:t>
            </w:r>
            <w:r w:rsidRPr="00347160">
              <w:br/>
              <w:t>(data I data-access-error)</w:t>
            </w:r>
          </w:p>
        </w:tc>
        <w:tc>
          <w:tcPr>
            <w:tcW w:w="3400" w:type="dxa"/>
          </w:tcPr>
          <w:p w14:paraId="328329B2" w14:textId="77777777" w:rsidR="00162259" w:rsidRPr="00347160" w:rsidRDefault="00162259" w:rsidP="00521E1B">
            <w:pPr>
              <w:pStyle w:val="TABLE-cell"/>
              <w:keepNext/>
            </w:pPr>
            <w:r w:rsidRPr="00347160">
              <w:t>Read.response</w:t>
            </w:r>
            <w:r w:rsidRPr="00347160">
              <w:br/>
              <w:t>(Data I Data_Access_Error)</w:t>
            </w:r>
          </w:p>
        </w:tc>
      </w:tr>
      <w:tr w:rsidR="00162259" w:rsidRPr="00347160" w14:paraId="10EC5032" w14:textId="77777777" w:rsidTr="008C6750">
        <w:trPr>
          <w:cantSplit/>
          <w:jc w:val="center"/>
        </w:trPr>
        <w:tc>
          <w:tcPr>
            <w:tcW w:w="2110" w:type="dxa"/>
          </w:tcPr>
          <w:p w14:paraId="6B94860D" w14:textId="77777777" w:rsidR="00162259" w:rsidRPr="00347160" w:rsidRDefault="00162259" w:rsidP="00521E1B">
            <w:pPr>
              <w:pStyle w:val="TABLE-cell"/>
              <w:keepNext/>
            </w:pPr>
            <w:r w:rsidRPr="00347160">
              <w:t>ONE-BLOCK</w:t>
            </w:r>
            <w:r w:rsidRPr="00347160">
              <w:fldChar w:fldCharType="begin"/>
            </w:r>
            <w:r w:rsidRPr="00347160">
              <w:instrText xml:space="preserve"> XE "GET-RESPONSE-ONE-BLOCK" </w:instrText>
            </w:r>
            <w:r w:rsidRPr="00347160">
              <w:fldChar w:fldCharType="end"/>
            </w:r>
          </w:p>
        </w:tc>
        <w:tc>
          <w:tcPr>
            <w:tcW w:w="3560" w:type="dxa"/>
          </w:tcPr>
          <w:p w14:paraId="3BE78ABF" w14:textId="77777777" w:rsidR="00162259" w:rsidRPr="00347160" w:rsidRDefault="00162259" w:rsidP="00521E1B">
            <w:pPr>
              <w:pStyle w:val="TABLE-cell"/>
              <w:keepNext/>
            </w:pPr>
            <w:r w:rsidRPr="00347160">
              <w:t xml:space="preserve">ReadResponse::= </w:t>
            </w:r>
            <w:r w:rsidRPr="00347160">
              <w:br/>
              <w:t>(data-block-result)</w:t>
            </w:r>
          </w:p>
        </w:tc>
        <w:tc>
          <w:tcPr>
            <w:tcW w:w="3400" w:type="dxa"/>
          </w:tcPr>
          <w:p w14:paraId="3CC29C20" w14:textId="77777777" w:rsidR="00162259" w:rsidRPr="00347160" w:rsidRDefault="00162259" w:rsidP="00521E1B">
            <w:pPr>
              <w:pStyle w:val="TABLE-cell"/>
              <w:keepNext/>
            </w:pPr>
            <w:r w:rsidRPr="00347160">
              <w:t xml:space="preserve">Read.response (Data_Block_Result) </w:t>
            </w:r>
            <w:r w:rsidRPr="00347160">
              <w:br/>
              <w:t>with Last_Block = FALSE</w:t>
            </w:r>
          </w:p>
        </w:tc>
      </w:tr>
      <w:tr w:rsidR="00162259" w:rsidRPr="00347160" w14:paraId="27BB6494" w14:textId="77777777" w:rsidTr="008C6750">
        <w:trPr>
          <w:cantSplit/>
          <w:jc w:val="center"/>
        </w:trPr>
        <w:tc>
          <w:tcPr>
            <w:tcW w:w="2110" w:type="dxa"/>
          </w:tcPr>
          <w:p w14:paraId="54CD361A" w14:textId="77777777" w:rsidR="00162259" w:rsidRPr="00347160" w:rsidRDefault="00162259" w:rsidP="00521E1B">
            <w:pPr>
              <w:pStyle w:val="TABLE-cell"/>
              <w:keepNext/>
            </w:pPr>
            <w:r w:rsidRPr="00347160">
              <w:t>LAST-BLOCK</w:t>
            </w:r>
            <w:r w:rsidRPr="00347160">
              <w:fldChar w:fldCharType="begin"/>
            </w:r>
            <w:r w:rsidRPr="00347160">
              <w:instrText xml:space="preserve"> XE "GET-RESPONSE-LAST-BLOCK" </w:instrText>
            </w:r>
            <w:r w:rsidRPr="00347160">
              <w:fldChar w:fldCharType="end"/>
            </w:r>
          </w:p>
        </w:tc>
        <w:tc>
          <w:tcPr>
            <w:tcW w:w="3560" w:type="dxa"/>
          </w:tcPr>
          <w:p w14:paraId="5FA1562A" w14:textId="77777777" w:rsidR="00162259" w:rsidRPr="00347160" w:rsidRDefault="00162259" w:rsidP="00521E1B">
            <w:pPr>
              <w:pStyle w:val="TABLE-cell"/>
              <w:keepNext/>
            </w:pPr>
            <w:r w:rsidRPr="00347160">
              <w:t xml:space="preserve">ReadResponse::= </w:t>
            </w:r>
            <w:r w:rsidRPr="00347160">
              <w:br/>
              <w:t>(data-block-result)</w:t>
            </w:r>
          </w:p>
        </w:tc>
        <w:tc>
          <w:tcPr>
            <w:tcW w:w="3400" w:type="dxa"/>
          </w:tcPr>
          <w:p w14:paraId="4B73777A" w14:textId="77777777" w:rsidR="00162259" w:rsidRPr="00347160" w:rsidRDefault="00162259" w:rsidP="00521E1B">
            <w:pPr>
              <w:pStyle w:val="TABLE-cell"/>
              <w:keepNext/>
            </w:pPr>
            <w:r w:rsidRPr="00347160">
              <w:t>Read.response (Data_Block_Result)</w:t>
            </w:r>
            <w:r w:rsidRPr="00347160">
              <w:br/>
              <w:t>with Last_Block = TRUE</w:t>
            </w:r>
          </w:p>
        </w:tc>
      </w:tr>
      <w:tr w:rsidR="00162259" w:rsidRPr="00347160" w14:paraId="149A25B4" w14:textId="77777777" w:rsidTr="008C6750">
        <w:trPr>
          <w:cantSplit/>
          <w:jc w:val="center"/>
        </w:trPr>
        <w:tc>
          <w:tcPr>
            <w:tcW w:w="2110" w:type="dxa"/>
          </w:tcPr>
          <w:p w14:paraId="5B0E52C3" w14:textId="77777777" w:rsidR="00162259" w:rsidRPr="00347160" w:rsidRDefault="00162259" w:rsidP="00521E1B">
            <w:pPr>
              <w:pStyle w:val="TABLE-cell"/>
              <w:keepNext/>
            </w:pPr>
            <w:r w:rsidRPr="00347160">
              <w:t>WITH-LIST</w:t>
            </w:r>
            <w:r w:rsidRPr="00347160">
              <w:fldChar w:fldCharType="begin"/>
            </w:r>
            <w:r w:rsidRPr="00347160">
              <w:instrText xml:space="preserve"> XE "GET-RESPONSE-WITH-LIST" </w:instrText>
            </w:r>
            <w:r w:rsidRPr="00347160">
              <w:fldChar w:fldCharType="end"/>
            </w:r>
          </w:p>
        </w:tc>
        <w:tc>
          <w:tcPr>
            <w:tcW w:w="3560" w:type="dxa"/>
          </w:tcPr>
          <w:p w14:paraId="4F89EA3E" w14:textId="77777777" w:rsidR="00162259" w:rsidRPr="00347160" w:rsidRDefault="00162259" w:rsidP="00521E1B">
            <w:pPr>
              <w:pStyle w:val="TABLE-cell"/>
              <w:keepNext/>
            </w:pPr>
            <w:r w:rsidRPr="00347160">
              <w:t>ReadResponse::=</w:t>
            </w:r>
            <w:r w:rsidRPr="00347160">
              <w:br/>
              <w:t>({data I data-access-error})</w:t>
            </w:r>
          </w:p>
        </w:tc>
        <w:tc>
          <w:tcPr>
            <w:tcW w:w="3400" w:type="dxa"/>
          </w:tcPr>
          <w:p w14:paraId="78EC1979" w14:textId="77777777" w:rsidR="00162259" w:rsidRPr="00347160" w:rsidRDefault="00162259" w:rsidP="00521E1B">
            <w:pPr>
              <w:pStyle w:val="TABLE-cell"/>
              <w:keepNext/>
            </w:pPr>
            <w:r w:rsidRPr="00347160">
              <w:t xml:space="preserve">Read.response </w:t>
            </w:r>
            <w:r w:rsidRPr="00347160">
              <w:br/>
              <w:t>({Data I Data_Access_Error})</w:t>
            </w:r>
          </w:p>
        </w:tc>
      </w:tr>
    </w:tbl>
    <w:p w14:paraId="78A52FD9" w14:textId="77777777" w:rsidR="008C6750" w:rsidRDefault="008C6750" w:rsidP="008C6750">
      <w:pPr>
        <w:pStyle w:val="NOTE"/>
      </w:pPr>
    </w:p>
    <w:p w14:paraId="74298047" w14:textId="70272838" w:rsidR="00162259" w:rsidRPr="00347160" w:rsidRDefault="00162259" w:rsidP="008C6750">
      <w:pPr>
        <w:pStyle w:val="TABLE-title"/>
      </w:pPr>
      <w:bookmarkStart w:id="4981" w:name="_Ref245460669"/>
      <w:bookmarkStart w:id="4982" w:name="_Ref299007935"/>
      <w:bookmarkStart w:id="4983" w:name="_Toc246861057"/>
      <w:bookmarkStart w:id="4984" w:name="_Toc249289844"/>
      <w:bookmarkStart w:id="4985" w:name="_Toc277948671"/>
      <w:bookmarkStart w:id="4986" w:name="_Toc279392147"/>
      <w:bookmarkStart w:id="4987" w:name="_Toc279397425"/>
      <w:bookmarkStart w:id="4988" w:name="_Toc315426566"/>
      <w:bookmarkStart w:id="4989" w:name="_Toc355266120"/>
      <w:bookmarkStart w:id="4990" w:name="_Toc406428500"/>
      <w:bookmarkStart w:id="4991" w:name="_Toc437856803"/>
      <w:bookmarkStart w:id="4992" w:name="_Toc97127514"/>
      <w:r w:rsidRPr="00347160">
        <w:lastRenderedPageBreak/>
        <w:t xml:space="preserve">Table </w:t>
      </w:r>
      <w:fldSimple w:instr=" SEQ Table \* ARABIC ">
        <w:r w:rsidR="00DC4BE9">
          <w:rPr>
            <w:noProof/>
          </w:rPr>
          <w:t>72</w:t>
        </w:r>
      </w:fldSimple>
      <w:bookmarkEnd w:id="4981"/>
      <w:bookmarkEnd w:id="4982"/>
      <w:r w:rsidRPr="00347160">
        <w:t xml:space="preserve"> – Mapping between the ACTION and the Read service</w:t>
      </w:r>
      <w:bookmarkEnd w:id="4983"/>
      <w:bookmarkEnd w:id="4984"/>
      <w:bookmarkEnd w:id="4985"/>
      <w:bookmarkEnd w:id="4986"/>
      <w:bookmarkEnd w:id="4987"/>
      <w:bookmarkEnd w:id="4988"/>
      <w:r w:rsidRPr="00347160">
        <w:t>s</w:t>
      </w:r>
      <w:bookmarkEnd w:id="4989"/>
      <w:bookmarkEnd w:id="4990"/>
      <w:bookmarkEnd w:id="4991"/>
      <w:bookmarkEnd w:id="4992"/>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79"/>
        <w:gridCol w:w="3517"/>
        <w:gridCol w:w="3374"/>
      </w:tblGrid>
      <w:tr w:rsidR="00162259" w:rsidRPr="00347160" w14:paraId="4FCC473D" w14:textId="77777777" w:rsidTr="00077BDE">
        <w:trPr>
          <w:cantSplit/>
          <w:tblHeader/>
          <w:jc w:val="center"/>
        </w:trPr>
        <w:tc>
          <w:tcPr>
            <w:tcW w:w="2272" w:type="dxa"/>
          </w:tcPr>
          <w:p w14:paraId="772B2C16" w14:textId="77777777" w:rsidR="00162259" w:rsidRPr="00347160" w:rsidRDefault="00162259" w:rsidP="00521E1B">
            <w:pPr>
              <w:pStyle w:val="TABLE-col-heading"/>
            </w:pPr>
            <w:r w:rsidRPr="00347160">
              <w:t>From ACTION.request of type</w:t>
            </w:r>
          </w:p>
        </w:tc>
        <w:tc>
          <w:tcPr>
            <w:tcW w:w="3614" w:type="dxa"/>
          </w:tcPr>
          <w:p w14:paraId="4E47316A" w14:textId="77777777" w:rsidR="00162259" w:rsidRPr="00347160" w:rsidRDefault="00162259" w:rsidP="00521E1B">
            <w:pPr>
              <w:pStyle w:val="TABLE-col-heading"/>
            </w:pPr>
            <w:r w:rsidRPr="00347160">
              <w:t>To Read.request</w:t>
            </w:r>
          </w:p>
        </w:tc>
        <w:tc>
          <w:tcPr>
            <w:tcW w:w="3615" w:type="dxa"/>
          </w:tcPr>
          <w:p w14:paraId="1C3F9F3A" w14:textId="77777777" w:rsidR="00162259" w:rsidRPr="00347160" w:rsidRDefault="00162259" w:rsidP="00521E1B">
            <w:pPr>
              <w:pStyle w:val="TABLE-col-heading"/>
            </w:pPr>
            <w:r w:rsidRPr="00347160">
              <w:t>SN APDU</w:t>
            </w:r>
          </w:p>
        </w:tc>
      </w:tr>
      <w:tr w:rsidR="00162259" w:rsidRPr="00347160" w14:paraId="51EFE5FE" w14:textId="77777777" w:rsidTr="00077BDE">
        <w:trPr>
          <w:cantSplit/>
          <w:jc w:val="center"/>
        </w:trPr>
        <w:tc>
          <w:tcPr>
            <w:tcW w:w="2272" w:type="dxa"/>
          </w:tcPr>
          <w:p w14:paraId="6AD5E0D3" w14:textId="77777777" w:rsidR="00162259" w:rsidRPr="00347160" w:rsidRDefault="00162259" w:rsidP="00521E1B">
            <w:pPr>
              <w:pStyle w:val="TABLE-cell"/>
              <w:keepNext/>
            </w:pPr>
            <w:r w:rsidRPr="00347160">
              <w:t>NORMAL</w:t>
            </w:r>
            <w:r w:rsidRPr="00347160">
              <w:fldChar w:fldCharType="begin"/>
            </w:r>
            <w:r w:rsidRPr="00347160">
              <w:instrText xml:space="preserve"> XE "ACTION-REQUEST-NORMAL" </w:instrText>
            </w:r>
            <w:r w:rsidRPr="00347160">
              <w:fldChar w:fldCharType="end"/>
            </w:r>
          </w:p>
        </w:tc>
        <w:tc>
          <w:tcPr>
            <w:tcW w:w="3614" w:type="dxa"/>
          </w:tcPr>
          <w:p w14:paraId="2A1EED8C" w14:textId="77777777" w:rsidR="00162259" w:rsidRPr="00347160" w:rsidRDefault="00162259" w:rsidP="00521E1B">
            <w:pPr>
              <w:pStyle w:val="TABLE-cell"/>
              <w:keepNext/>
            </w:pPr>
            <w:r w:rsidRPr="00347160">
              <w:t>Read.request (Variable_Access_Specification)</w:t>
            </w:r>
          </w:p>
          <w:p w14:paraId="7F8BE71A" w14:textId="77777777" w:rsidR="00162259" w:rsidRPr="00347160" w:rsidRDefault="00162259" w:rsidP="00521E1B">
            <w:pPr>
              <w:pStyle w:val="TABLE-cell"/>
              <w:keepNext/>
            </w:pPr>
            <w:r w:rsidRPr="00347160">
              <w:t>Variable_Access_Specification = Parameterized_Access;</w:t>
            </w:r>
          </w:p>
          <w:p w14:paraId="352DC915" w14:textId="77777777" w:rsidR="00162259" w:rsidRPr="00347160" w:rsidRDefault="00162259" w:rsidP="00521E1B">
            <w:pPr>
              <w:pStyle w:val="TABLE-cell"/>
              <w:keepNext/>
            </w:pPr>
            <w:r w:rsidRPr="00347160">
              <w:t xml:space="preserve">with </w:t>
            </w:r>
            <w:r w:rsidRPr="00347160">
              <w:br/>
              <w:t xml:space="preserve">Variable_Name = method reference, Selector = 0, </w:t>
            </w:r>
            <w:r w:rsidRPr="00347160">
              <w:br/>
              <w:t>Parameter = method invocation parameter or null-data</w:t>
            </w:r>
          </w:p>
        </w:tc>
        <w:tc>
          <w:tcPr>
            <w:tcW w:w="3615" w:type="dxa"/>
          </w:tcPr>
          <w:p w14:paraId="3887EF30" w14:textId="77777777" w:rsidR="00162259" w:rsidRPr="00347160" w:rsidRDefault="00162259" w:rsidP="00521E1B">
            <w:pPr>
              <w:pStyle w:val="TABLE-cell"/>
              <w:keepNext/>
            </w:pPr>
            <w:r w:rsidRPr="00347160">
              <w:t>ReadRequest</w:t>
            </w:r>
            <w:r w:rsidRPr="00347160">
              <w:fldChar w:fldCharType="begin"/>
            </w:r>
            <w:r w:rsidRPr="00347160">
              <w:instrText xml:space="preserve"> XE "ReadRequest" </w:instrText>
            </w:r>
            <w:r w:rsidRPr="00347160">
              <w:fldChar w:fldCharType="end"/>
            </w:r>
            <w:r w:rsidRPr="00347160">
              <w:t xml:space="preserve">::= </w:t>
            </w:r>
            <w:r w:rsidRPr="00347160">
              <w:br/>
              <w:t>(parameterized-access)</w:t>
            </w:r>
          </w:p>
        </w:tc>
      </w:tr>
      <w:tr w:rsidR="00162259" w:rsidRPr="00347160" w14:paraId="1C0FCC1A" w14:textId="77777777" w:rsidTr="00077BDE">
        <w:trPr>
          <w:cantSplit/>
          <w:jc w:val="center"/>
        </w:trPr>
        <w:tc>
          <w:tcPr>
            <w:tcW w:w="2272" w:type="dxa"/>
          </w:tcPr>
          <w:p w14:paraId="7B572E24" w14:textId="77777777" w:rsidR="00162259" w:rsidRPr="00347160" w:rsidRDefault="00162259" w:rsidP="00521E1B">
            <w:pPr>
              <w:pStyle w:val="TABLE-cell"/>
              <w:keepNext/>
            </w:pPr>
            <w:r w:rsidRPr="00347160">
              <w:t>NEXT</w:t>
            </w:r>
            <w:r w:rsidRPr="00347160">
              <w:fldChar w:fldCharType="begin"/>
            </w:r>
            <w:r w:rsidRPr="00347160">
              <w:instrText xml:space="preserve"> XE "ACTION-REQUEST-NEXT" </w:instrText>
            </w:r>
            <w:r w:rsidRPr="00347160">
              <w:fldChar w:fldCharType="end"/>
            </w:r>
          </w:p>
        </w:tc>
        <w:tc>
          <w:tcPr>
            <w:tcW w:w="3614" w:type="dxa"/>
          </w:tcPr>
          <w:p w14:paraId="5A92185B" w14:textId="77777777" w:rsidR="00162259" w:rsidRPr="00347160" w:rsidRDefault="00162259" w:rsidP="00521E1B">
            <w:pPr>
              <w:pStyle w:val="TABLE-cell"/>
              <w:keepNext/>
            </w:pPr>
            <w:r w:rsidRPr="00347160">
              <w:t>Read.request (Variable_Access_Specification)</w:t>
            </w:r>
          </w:p>
          <w:p w14:paraId="31BD4FDF" w14:textId="77777777" w:rsidR="00162259" w:rsidRPr="00347160" w:rsidRDefault="00162259" w:rsidP="00521E1B">
            <w:pPr>
              <w:pStyle w:val="TABLE-cell"/>
              <w:keepNext/>
            </w:pPr>
            <w:r w:rsidRPr="00347160">
              <w:t>Variable_Access_Specification = Block_Number_Access;</w:t>
            </w:r>
          </w:p>
        </w:tc>
        <w:tc>
          <w:tcPr>
            <w:tcW w:w="3615" w:type="dxa"/>
          </w:tcPr>
          <w:p w14:paraId="46ADFEAB" w14:textId="77777777" w:rsidR="00162259" w:rsidRPr="00347160" w:rsidRDefault="00162259" w:rsidP="00521E1B">
            <w:pPr>
              <w:pStyle w:val="TABLE-cell"/>
              <w:keepNext/>
            </w:pPr>
            <w:r w:rsidRPr="00347160">
              <w:t xml:space="preserve">ReadRequest:: = </w:t>
            </w:r>
            <w:r w:rsidRPr="00347160">
              <w:br/>
              <w:t>(block-number-access)</w:t>
            </w:r>
          </w:p>
        </w:tc>
      </w:tr>
      <w:tr w:rsidR="00162259" w:rsidRPr="00347160" w14:paraId="64634420" w14:textId="77777777" w:rsidTr="00077BDE">
        <w:trPr>
          <w:cantSplit/>
          <w:jc w:val="center"/>
        </w:trPr>
        <w:tc>
          <w:tcPr>
            <w:tcW w:w="2272" w:type="dxa"/>
          </w:tcPr>
          <w:p w14:paraId="2515BD17" w14:textId="77777777" w:rsidR="00162259" w:rsidRPr="00347160" w:rsidRDefault="00162259" w:rsidP="00521E1B">
            <w:pPr>
              <w:pStyle w:val="TABLE-cell"/>
              <w:keepNext/>
            </w:pPr>
            <w:r w:rsidRPr="00347160">
              <w:t>FIRST-BLOCK</w:t>
            </w:r>
            <w:r w:rsidRPr="00347160">
              <w:fldChar w:fldCharType="begin"/>
            </w:r>
            <w:r w:rsidRPr="00347160">
              <w:instrText xml:space="preserve"> XE "ACTION-REQUEST-FIRST-BLOCK" </w:instrText>
            </w:r>
            <w:r w:rsidRPr="00347160">
              <w:fldChar w:fldCharType="end"/>
            </w:r>
          </w:p>
        </w:tc>
        <w:tc>
          <w:tcPr>
            <w:tcW w:w="3614" w:type="dxa"/>
          </w:tcPr>
          <w:p w14:paraId="4E03E54F" w14:textId="77777777" w:rsidR="00162259" w:rsidRPr="00347160" w:rsidRDefault="00162259" w:rsidP="00521E1B">
            <w:pPr>
              <w:pStyle w:val="TABLE-cell"/>
              <w:keepNext/>
            </w:pPr>
            <w:r w:rsidRPr="00347160">
              <w:t>Read.request (Variable_Access_Specification)</w:t>
            </w:r>
          </w:p>
          <w:p w14:paraId="0680EC42" w14:textId="77777777" w:rsidR="00162259" w:rsidRPr="00347160" w:rsidRDefault="00162259" w:rsidP="00521E1B">
            <w:pPr>
              <w:pStyle w:val="TABLE-cell"/>
              <w:keepNext/>
            </w:pPr>
            <w:r w:rsidRPr="00347160">
              <w:t>Variable_Access_Specification = Read_Data_Block_Access;</w:t>
            </w:r>
          </w:p>
          <w:p w14:paraId="1AF44A50" w14:textId="77777777" w:rsidR="00162259" w:rsidRPr="00347160" w:rsidRDefault="00162259" w:rsidP="00521E1B">
            <w:pPr>
              <w:pStyle w:val="TABLE-cell"/>
              <w:keepNext/>
            </w:pPr>
            <w:r w:rsidRPr="00347160">
              <w:t>with</w:t>
            </w:r>
            <w:r w:rsidRPr="00347160">
              <w:br/>
              <w:t>Last_Block = FALSE,</w:t>
            </w:r>
            <w:r w:rsidRPr="00347160">
              <w:br/>
              <w:t>Block_Number = 1,</w:t>
            </w:r>
            <w:r w:rsidRPr="00347160">
              <w:br/>
              <w:t>Raw_Data = one part of the method reference(s) and method invocation parameter</w:t>
            </w:r>
          </w:p>
        </w:tc>
        <w:tc>
          <w:tcPr>
            <w:tcW w:w="3615" w:type="dxa"/>
          </w:tcPr>
          <w:p w14:paraId="28D3AA98" w14:textId="77777777" w:rsidR="00162259" w:rsidRPr="00347160" w:rsidRDefault="00162259" w:rsidP="00521E1B">
            <w:pPr>
              <w:pStyle w:val="TABLE-cell"/>
              <w:keepNext/>
            </w:pPr>
            <w:r w:rsidRPr="00347160">
              <w:t xml:space="preserve">ReadRequest::= </w:t>
            </w:r>
            <w:r w:rsidRPr="00347160">
              <w:br/>
              <w:t>(read-data-block-access)</w:t>
            </w:r>
          </w:p>
          <w:p w14:paraId="5B44404A" w14:textId="77777777" w:rsidR="00162259" w:rsidRPr="00347160" w:rsidRDefault="00162259" w:rsidP="00521E1B">
            <w:pPr>
              <w:pStyle w:val="TABLE-cell"/>
              <w:keepNext/>
            </w:pPr>
          </w:p>
        </w:tc>
      </w:tr>
      <w:tr w:rsidR="00162259" w:rsidRPr="00347160" w14:paraId="120DD0B5" w14:textId="77777777" w:rsidTr="00077BDE">
        <w:trPr>
          <w:cantSplit/>
          <w:jc w:val="center"/>
        </w:trPr>
        <w:tc>
          <w:tcPr>
            <w:tcW w:w="2272" w:type="dxa"/>
          </w:tcPr>
          <w:p w14:paraId="4F397962" w14:textId="77777777" w:rsidR="00162259" w:rsidRPr="00347160" w:rsidRDefault="00162259" w:rsidP="00521E1B">
            <w:pPr>
              <w:pStyle w:val="TABLE-cell"/>
              <w:keepNext/>
            </w:pPr>
            <w:r w:rsidRPr="00347160">
              <w:t>ONE-BLOCK</w:t>
            </w:r>
            <w:r w:rsidRPr="00347160">
              <w:fldChar w:fldCharType="begin"/>
            </w:r>
            <w:r w:rsidRPr="00347160">
              <w:instrText xml:space="preserve"> XE "ACTION-REQUEST-ONE-BLOCK" </w:instrText>
            </w:r>
            <w:r w:rsidRPr="00347160">
              <w:fldChar w:fldCharType="end"/>
            </w:r>
          </w:p>
        </w:tc>
        <w:tc>
          <w:tcPr>
            <w:tcW w:w="3614" w:type="dxa"/>
          </w:tcPr>
          <w:p w14:paraId="6AF284CF" w14:textId="77777777" w:rsidR="00162259" w:rsidRPr="00347160" w:rsidRDefault="00162259" w:rsidP="00521E1B">
            <w:pPr>
              <w:pStyle w:val="TABLE-cell"/>
              <w:keepNext/>
            </w:pPr>
            <w:r w:rsidRPr="00347160">
              <w:t>Read.request (Variable_Access_Specification)</w:t>
            </w:r>
          </w:p>
          <w:p w14:paraId="74DDDBBA" w14:textId="77777777" w:rsidR="00162259" w:rsidRPr="00347160" w:rsidRDefault="00162259" w:rsidP="00521E1B">
            <w:pPr>
              <w:pStyle w:val="TABLE-cell"/>
              <w:keepNext/>
            </w:pPr>
            <w:r w:rsidRPr="00347160">
              <w:t>Variable_Access_Specification = Read_Data_Block_Access;</w:t>
            </w:r>
          </w:p>
          <w:p w14:paraId="7E436960" w14:textId="77777777" w:rsidR="00162259" w:rsidRPr="00347160" w:rsidRDefault="00162259" w:rsidP="00521E1B">
            <w:pPr>
              <w:pStyle w:val="TABLE-cell"/>
              <w:keepNext/>
            </w:pPr>
            <w:r w:rsidRPr="00347160">
              <w:t>with</w:t>
            </w:r>
            <w:r w:rsidRPr="00347160">
              <w:br/>
              <w:t>Last_Block = FALSE,</w:t>
            </w:r>
            <w:r w:rsidRPr="00347160">
              <w:br/>
              <w:t>Block_Number = next number,</w:t>
            </w:r>
            <w:r w:rsidRPr="00347160">
              <w:br/>
              <w:t>Raw_Data = as above</w:t>
            </w:r>
          </w:p>
        </w:tc>
        <w:tc>
          <w:tcPr>
            <w:tcW w:w="3615" w:type="dxa"/>
          </w:tcPr>
          <w:p w14:paraId="7B2E7CFC" w14:textId="77777777" w:rsidR="00162259" w:rsidRPr="00347160" w:rsidRDefault="00162259" w:rsidP="00521E1B">
            <w:pPr>
              <w:pStyle w:val="TABLE-cell"/>
              <w:keepNext/>
            </w:pPr>
            <w:r w:rsidRPr="00347160">
              <w:t xml:space="preserve">ReadRequest::= </w:t>
            </w:r>
            <w:r w:rsidRPr="00347160">
              <w:br/>
              <w:t>(read-data-block-access)</w:t>
            </w:r>
          </w:p>
          <w:p w14:paraId="417DCC27" w14:textId="77777777" w:rsidR="00162259" w:rsidRPr="00347160" w:rsidRDefault="00162259" w:rsidP="00521E1B">
            <w:pPr>
              <w:pStyle w:val="TABLE-cell"/>
              <w:keepNext/>
            </w:pPr>
          </w:p>
        </w:tc>
      </w:tr>
      <w:tr w:rsidR="00162259" w:rsidRPr="00347160" w14:paraId="78D902E0" w14:textId="77777777" w:rsidTr="00077BDE">
        <w:trPr>
          <w:cantSplit/>
          <w:jc w:val="center"/>
        </w:trPr>
        <w:tc>
          <w:tcPr>
            <w:tcW w:w="2272" w:type="dxa"/>
          </w:tcPr>
          <w:p w14:paraId="370C6FBE" w14:textId="77777777" w:rsidR="00162259" w:rsidRPr="00347160" w:rsidRDefault="00162259" w:rsidP="00521E1B">
            <w:pPr>
              <w:pStyle w:val="TABLE-cell"/>
              <w:keepNext/>
            </w:pPr>
            <w:r w:rsidRPr="00347160">
              <w:t>LAST-BLOCK</w:t>
            </w:r>
            <w:r w:rsidRPr="00347160">
              <w:fldChar w:fldCharType="begin"/>
            </w:r>
            <w:r w:rsidRPr="00347160">
              <w:instrText xml:space="preserve"> XE "ACTION-REQUEST-LAST-BLOCK" </w:instrText>
            </w:r>
            <w:r w:rsidRPr="00347160">
              <w:fldChar w:fldCharType="end"/>
            </w:r>
          </w:p>
        </w:tc>
        <w:tc>
          <w:tcPr>
            <w:tcW w:w="3614" w:type="dxa"/>
          </w:tcPr>
          <w:p w14:paraId="7327AA81" w14:textId="77777777" w:rsidR="00162259" w:rsidRPr="00347160" w:rsidRDefault="00162259" w:rsidP="00521E1B">
            <w:pPr>
              <w:pStyle w:val="TABLE-cell"/>
              <w:keepNext/>
            </w:pPr>
            <w:r w:rsidRPr="00347160">
              <w:t>Read.request (Variable_Access_Specification)</w:t>
            </w:r>
          </w:p>
          <w:p w14:paraId="53C518F0" w14:textId="77777777" w:rsidR="00162259" w:rsidRPr="00347160" w:rsidRDefault="00162259" w:rsidP="00521E1B">
            <w:pPr>
              <w:pStyle w:val="TABLE-cell"/>
              <w:keepNext/>
            </w:pPr>
            <w:r w:rsidRPr="00347160">
              <w:t>Variable_Access_Specification = Read_Data_Block_Access;</w:t>
            </w:r>
          </w:p>
          <w:p w14:paraId="4B5A959D" w14:textId="77777777" w:rsidR="00162259" w:rsidRPr="00347160" w:rsidRDefault="00162259" w:rsidP="00521E1B">
            <w:pPr>
              <w:pStyle w:val="TABLE-cell"/>
              <w:keepNext/>
            </w:pPr>
            <w:r w:rsidRPr="00347160">
              <w:t>with</w:t>
            </w:r>
            <w:r w:rsidRPr="00347160">
              <w:br/>
              <w:t>Last_Block = TRUE,</w:t>
            </w:r>
            <w:r w:rsidRPr="00347160">
              <w:br/>
              <w:t>Block_Number = next number,</w:t>
            </w:r>
            <w:r w:rsidRPr="00347160">
              <w:br/>
              <w:t>Raw_Data = as above</w:t>
            </w:r>
          </w:p>
        </w:tc>
        <w:tc>
          <w:tcPr>
            <w:tcW w:w="3615" w:type="dxa"/>
          </w:tcPr>
          <w:p w14:paraId="6D2A8D7C" w14:textId="77777777" w:rsidR="00162259" w:rsidRPr="00347160" w:rsidRDefault="00162259" w:rsidP="00521E1B">
            <w:pPr>
              <w:pStyle w:val="TABLE-cell"/>
              <w:keepNext/>
            </w:pPr>
            <w:r w:rsidRPr="00347160">
              <w:t xml:space="preserve">ReadRequest::= </w:t>
            </w:r>
            <w:r w:rsidRPr="00347160">
              <w:br/>
              <w:t>(read-data-block-access)</w:t>
            </w:r>
          </w:p>
          <w:p w14:paraId="1482CC01" w14:textId="77777777" w:rsidR="00162259" w:rsidRPr="00347160" w:rsidRDefault="00162259" w:rsidP="00521E1B">
            <w:pPr>
              <w:pStyle w:val="TABLE-cell"/>
              <w:keepNext/>
            </w:pPr>
          </w:p>
        </w:tc>
      </w:tr>
      <w:tr w:rsidR="00162259" w:rsidRPr="00347160" w14:paraId="521C28E6" w14:textId="77777777" w:rsidTr="00077BDE">
        <w:trPr>
          <w:cantSplit/>
          <w:jc w:val="center"/>
        </w:trPr>
        <w:tc>
          <w:tcPr>
            <w:tcW w:w="2272" w:type="dxa"/>
          </w:tcPr>
          <w:p w14:paraId="38503447" w14:textId="77777777" w:rsidR="00162259" w:rsidRPr="00347160" w:rsidRDefault="00162259" w:rsidP="00521E1B">
            <w:pPr>
              <w:pStyle w:val="TABLE-cell"/>
              <w:keepNext/>
            </w:pPr>
            <w:r w:rsidRPr="00347160">
              <w:t>WITH-LIST</w:t>
            </w:r>
            <w:r w:rsidRPr="00347160">
              <w:fldChar w:fldCharType="begin"/>
            </w:r>
            <w:r w:rsidRPr="00347160">
              <w:instrText xml:space="preserve"> XE "ACTION-REQUEST-WITH-LIST" </w:instrText>
            </w:r>
            <w:r w:rsidRPr="00347160">
              <w:fldChar w:fldCharType="end"/>
            </w:r>
          </w:p>
        </w:tc>
        <w:tc>
          <w:tcPr>
            <w:tcW w:w="3614" w:type="dxa"/>
          </w:tcPr>
          <w:p w14:paraId="77F246A8" w14:textId="77777777" w:rsidR="00162259" w:rsidRPr="00347160" w:rsidRDefault="00162259" w:rsidP="00521E1B">
            <w:pPr>
              <w:pStyle w:val="TABLE-cell"/>
              <w:keepNext/>
            </w:pPr>
            <w:r w:rsidRPr="00347160">
              <w:t>Read.request ({Variable_Access_Specification})</w:t>
            </w:r>
          </w:p>
          <w:p w14:paraId="248D8415" w14:textId="77777777" w:rsidR="00162259" w:rsidRPr="00347160" w:rsidRDefault="00162259" w:rsidP="00521E1B">
            <w:pPr>
              <w:pStyle w:val="TABLE-cell"/>
              <w:keepNext/>
            </w:pPr>
            <w:r w:rsidRPr="00347160">
              <w:t>Variable_Access_Specification = Parameterized_Access;</w:t>
            </w:r>
          </w:p>
          <w:p w14:paraId="6410E694" w14:textId="77777777" w:rsidR="00162259" w:rsidRPr="00347160" w:rsidRDefault="00162259" w:rsidP="00521E1B">
            <w:pPr>
              <w:pStyle w:val="TABLE-cell"/>
              <w:keepNext/>
            </w:pPr>
            <w:r w:rsidRPr="00347160">
              <w:t>with</w:t>
            </w:r>
            <w:r w:rsidRPr="00347160">
              <w:br/>
              <w:t>Variable_Name = method reference,</w:t>
            </w:r>
            <w:r w:rsidRPr="00347160">
              <w:br/>
              <w:t xml:space="preserve">Selector = 0, </w:t>
            </w:r>
            <w:r w:rsidRPr="00347160">
              <w:br/>
              <w:t>Parameter = method invocation parameter or null-data</w:t>
            </w:r>
          </w:p>
        </w:tc>
        <w:tc>
          <w:tcPr>
            <w:tcW w:w="3615" w:type="dxa"/>
          </w:tcPr>
          <w:p w14:paraId="776AAA82" w14:textId="77777777" w:rsidR="00162259" w:rsidRPr="00347160" w:rsidRDefault="00162259" w:rsidP="00521E1B">
            <w:pPr>
              <w:pStyle w:val="TABLE-cell"/>
              <w:keepNext/>
            </w:pPr>
            <w:r w:rsidRPr="00347160">
              <w:t xml:space="preserve">ReadRequest::= </w:t>
            </w:r>
            <w:r w:rsidRPr="00347160">
              <w:br/>
              <w:t>({parameterized-access})</w:t>
            </w:r>
          </w:p>
        </w:tc>
      </w:tr>
      <w:tr w:rsidR="00162259" w:rsidRPr="00347160" w14:paraId="4683D4A7" w14:textId="77777777" w:rsidTr="00077BDE">
        <w:trPr>
          <w:cantSplit/>
          <w:jc w:val="center"/>
        </w:trPr>
        <w:tc>
          <w:tcPr>
            <w:tcW w:w="2272" w:type="dxa"/>
          </w:tcPr>
          <w:p w14:paraId="1D59DA25" w14:textId="77777777" w:rsidR="00162259" w:rsidRPr="00347160" w:rsidRDefault="00162259" w:rsidP="00521E1B">
            <w:pPr>
              <w:pStyle w:val="TABLE-cell"/>
              <w:keepNext/>
            </w:pPr>
            <w:r w:rsidRPr="00347160">
              <w:t>WITH-LIST-AND-FIRST-BLOCK</w:t>
            </w:r>
            <w:r w:rsidRPr="00347160">
              <w:fldChar w:fldCharType="begin"/>
            </w:r>
            <w:r w:rsidRPr="00347160">
              <w:instrText xml:space="preserve"> XE "ACTION-REQUEST-WITH-LIST-AND-FIRST-BLOCK" </w:instrText>
            </w:r>
            <w:r w:rsidRPr="00347160">
              <w:fldChar w:fldCharType="end"/>
            </w:r>
          </w:p>
        </w:tc>
        <w:tc>
          <w:tcPr>
            <w:tcW w:w="3614" w:type="dxa"/>
          </w:tcPr>
          <w:p w14:paraId="1B128813" w14:textId="77777777" w:rsidR="00162259" w:rsidRPr="00347160" w:rsidRDefault="00162259" w:rsidP="00521E1B">
            <w:pPr>
              <w:pStyle w:val="TABLE-cell"/>
              <w:keepNext/>
            </w:pPr>
            <w:r w:rsidRPr="00347160">
              <w:t>Read.request (Variable_Access_Specification)</w:t>
            </w:r>
          </w:p>
          <w:p w14:paraId="30FAF115" w14:textId="77777777" w:rsidR="00162259" w:rsidRPr="00347160" w:rsidRDefault="00162259" w:rsidP="00521E1B">
            <w:pPr>
              <w:pStyle w:val="TABLE-cell"/>
              <w:keepNext/>
            </w:pPr>
            <w:r w:rsidRPr="00347160">
              <w:t>Variable_Access_Specification = Read_Data_Block_Access;</w:t>
            </w:r>
          </w:p>
          <w:p w14:paraId="25FF849A" w14:textId="77777777" w:rsidR="00162259" w:rsidRPr="00347160" w:rsidRDefault="00162259" w:rsidP="00521E1B">
            <w:pPr>
              <w:pStyle w:val="TABLE-cell"/>
              <w:keepNext/>
            </w:pPr>
            <w:r w:rsidRPr="00347160">
              <w:t>with</w:t>
            </w:r>
            <w:r w:rsidRPr="00347160">
              <w:br/>
              <w:t>Last_Block = FALSE,</w:t>
            </w:r>
            <w:r w:rsidRPr="00347160">
              <w:br/>
              <w:t>Block_Number = 1,</w:t>
            </w:r>
            <w:r w:rsidRPr="00347160">
              <w:br/>
              <w:t>Raw_Data = as above</w:t>
            </w:r>
          </w:p>
        </w:tc>
        <w:tc>
          <w:tcPr>
            <w:tcW w:w="3615" w:type="dxa"/>
          </w:tcPr>
          <w:p w14:paraId="568ED6D8" w14:textId="77777777" w:rsidR="00162259" w:rsidRPr="00347160" w:rsidRDefault="00162259" w:rsidP="00521E1B">
            <w:pPr>
              <w:pStyle w:val="TABLE-cell"/>
              <w:keepNext/>
            </w:pPr>
            <w:r w:rsidRPr="00347160">
              <w:t xml:space="preserve">ReadRequest::= </w:t>
            </w:r>
            <w:r w:rsidRPr="00347160">
              <w:br/>
              <w:t>(read-data-block-access)</w:t>
            </w:r>
          </w:p>
          <w:p w14:paraId="40D50093" w14:textId="77777777" w:rsidR="00162259" w:rsidRPr="00347160" w:rsidRDefault="00162259" w:rsidP="00521E1B">
            <w:pPr>
              <w:pStyle w:val="TABLE-cell"/>
              <w:keepNext/>
            </w:pPr>
          </w:p>
        </w:tc>
      </w:tr>
      <w:tr w:rsidR="00162259" w:rsidRPr="00347160" w14:paraId="7ED1CE52" w14:textId="77777777" w:rsidTr="00077BDE">
        <w:trPr>
          <w:cantSplit/>
          <w:jc w:val="center"/>
        </w:trPr>
        <w:tc>
          <w:tcPr>
            <w:tcW w:w="2272" w:type="dxa"/>
          </w:tcPr>
          <w:p w14:paraId="4A81EEEC" w14:textId="77777777" w:rsidR="00162259" w:rsidRPr="00347160" w:rsidRDefault="00162259" w:rsidP="00521E1B">
            <w:pPr>
              <w:pStyle w:val="TABLE-col-heading"/>
            </w:pPr>
            <w:r w:rsidRPr="00347160">
              <w:t>To ACTION.confirm</w:t>
            </w:r>
          </w:p>
        </w:tc>
        <w:tc>
          <w:tcPr>
            <w:tcW w:w="3614" w:type="dxa"/>
          </w:tcPr>
          <w:p w14:paraId="75B7AEEB" w14:textId="77777777" w:rsidR="00162259" w:rsidRPr="00347160" w:rsidRDefault="00162259" w:rsidP="00521E1B">
            <w:pPr>
              <w:pStyle w:val="TABLE-col-heading"/>
            </w:pPr>
            <w:r w:rsidRPr="00347160">
              <w:t>SN APDU</w:t>
            </w:r>
          </w:p>
        </w:tc>
        <w:tc>
          <w:tcPr>
            <w:tcW w:w="3615" w:type="dxa"/>
          </w:tcPr>
          <w:p w14:paraId="22BE6FC0" w14:textId="77777777" w:rsidR="00162259" w:rsidRPr="00347160" w:rsidRDefault="00162259" w:rsidP="00521E1B">
            <w:pPr>
              <w:pStyle w:val="TABLE-col-heading"/>
            </w:pPr>
            <w:r w:rsidRPr="00347160">
              <w:t>From Read.response</w:t>
            </w:r>
          </w:p>
        </w:tc>
      </w:tr>
      <w:tr w:rsidR="00162259" w:rsidRPr="00347160" w14:paraId="3D2BC22A" w14:textId="77777777" w:rsidTr="00077BDE">
        <w:trPr>
          <w:cantSplit/>
          <w:jc w:val="center"/>
        </w:trPr>
        <w:tc>
          <w:tcPr>
            <w:tcW w:w="2272" w:type="dxa"/>
          </w:tcPr>
          <w:p w14:paraId="51E51B1F" w14:textId="77777777" w:rsidR="00162259" w:rsidRPr="00347160" w:rsidRDefault="00162259" w:rsidP="00521E1B">
            <w:pPr>
              <w:pStyle w:val="TABLE-cell"/>
              <w:keepNext/>
            </w:pPr>
            <w:r w:rsidRPr="00347160">
              <w:lastRenderedPageBreak/>
              <w:t>NORMAL</w:t>
            </w:r>
            <w:r w:rsidRPr="00347160">
              <w:fldChar w:fldCharType="begin"/>
            </w:r>
            <w:r w:rsidRPr="00347160">
              <w:instrText xml:space="preserve"> XE "ACTION-RESPONSE-NORMAL" </w:instrText>
            </w:r>
            <w:r w:rsidRPr="00347160">
              <w:fldChar w:fldCharType="end"/>
            </w:r>
          </w:p>
        </w:tc>
        <w:tc>
          <w:tcPr>
            <w:tcW w:w="3614" w:type="dxa"/>
          </w:tcPr>
          <w:p w14:paraId="5D4E4D80" w14:textId="77777777" w:rsidR="00162259" w:rsidRPr="00347160" w:rsidRDefault="00162259" w:rsidP="00521E1B">
            <w:pPr>
              <w:pStyle w:val="TABLE-cell"/>
              <w:keepNext/>
            </w:pPr>
            <w:r w:rsidRPr="00347160">
              <w:t>ReadResponse</w:t>
            </w:r>
            <w:r w:rsidRPr="00347160">
              <w:fldChar w:fldCharType="begin"/>
            </w:r>
            <w:r w:rsidRPr="00347160">
              <w:instrText xml:space="preserve"> XE "ReadResponse" </w:instrText>
            </w:r>
            <w:r w:rsidRPr="00347160">
              <w:fldChar w:fldCharType="end"/>
            </w:r>
            <w:r w:rsidRPr="00347160">
              <w:t xml:space="preserve">::= </w:t>
            </w:r>
            <w:r w:rsidRPr="00347160">
              <w:br/>
              <w:t>(data I data-access-error)</w:t>
            </w:r>
          </w:p>
        </w:tc>
        <w:tc>
          <w:tcPr>
            <w:tcW w:w="3615" w:type="dxa"/>
          </w:tcPr>
          <w:p w14:paraId="20000E27" w14:textId="77777777" w:rsidR="00162259" w:rsidRPr="00347160" w:rsidRDefault="00162259" w:rsidP="00521E1B">
            <w:pPr>
              <w:pStyle w:val="TABLE-cell"/>
              <w:keepNext/>
            </w:pPr>
            <w:r w:rsidRPr="00347160">
              <w:t>Read.response (Read_Result)</w:t>
            </w:r>
            <w:r w:rsidRPr="00347160">
              <w:br/>
              <w:t xml:space="preserve">Read_Result = </w:t>
            </w:r>
            <w:r w:rsidRPr="00347160">
              <w:br/>
              <w:t>Data I Data_Access_Error;</w:t>
            </w:r>
          </w:p>
        </w:tc>
      </w:tr>
      <w:tr w:rsidR="00162259" w:rsidRPr="00347160" w14:paraId="09F93428" w14:textId="77777777" w:rsidTr="00077BDE">
        <w:trPr>
          <w:cantSplit/>
          <w:jc w:val="center"/>
        </w:trPr>
        <w:tc>
          <w:tcPr>
            <w:tcW w:w="2272" w:type="dxa"/>
          </w:tcPr>
          <w:p w14:paraId="52C4907C" w14:textId="77777777" w:rsidR="00162259" w:rsidRPr="00347160" w:rsidRDefault="00162259" w:rsidP="00521E1B">
            <w:pPr>
              <w:pStyle w:val="TABLE-cell"/>
              <w:keepNext/>
            </w:pPr>
            <w:r w:rsidRPr="00347160">
              <w:t>ONE-BLOCK</w:t>
            </w:r>
            <w:r w:rsidRPr="00347160">
              <w:fldChar w:fldCharType="begin"/>
            </w:r>
            <w:r w:rsidRPr="00347160">
              <w:instrText xml:space="preserve"> XE "ACTION-RESPONSE-ONE-ONE-BLOCK" </w:instrText>
            </w:r>
            <w:r w:rsidRPr="00347160">
              <w:fldChar w:fldCharType="end"/>
            </w:r>
          </w:p>
        </w:tc>
        <w:tc>
          <w:tcPr>
            <w:tcW w:w="3614" w:type="dxa"/>
          </w:tcPr>
          <w:p w14:paraId="59E7CCF9" w14:textId="77777777" w:rsidR="00162259" w:rsidRPr="00347160" w:rsidRDefault="00162259" w:rsidP="00521E1B">
            <w:pPr>
              <w:pStyle w:val="TABLE-cell"/>
              <w:keepNext/>
            </w:pPr>
            <w:r w:rsidRPr="00347160">
              <w:t>ReadResponse::=</w:t>
            </w:r>
            <w:r w:rsidRPr="00347160">
              <w:br/>
              <w:t>(data-block-result)</w:t>
            </w:r>
          </w:p>
        </w:tc>
        <w:tc>
          <w:tcPr>
            <w:tcW w:w="3615" w:type="dxa"/>
          </w:tcPr>
          <w:p w14:paraId="2CAF43D3" w14:textId="77777777" w:rsidR="00162259" w:rsidRPr="00347160" w:rsidRDefault="00162259" w:rsidP="00521E1B">
            <w:pPr>
              <w:pStyle w:val="TABLE-cell"/>
              <w:keepNext/>
            </w:pPr>
            <w:r w:rsidRPr="00347160">
              <w:t>Read.response (Read_Result)</w:t>
            </w:r>
          </w:p>
          <w:p w14:paraId="5AC9C78C" w14:textId="77777777" w:rsidR="00162259" w:rsidRPr="00347160" w:rsidRDefault="00162259" w:rsidP="00521E1B">
            <w:pPr>
              <w:pStyle w:val="TABLE-cell"/>
              <w:keepNext/>
            </w:pPr>
            <w:r w:rsidRPr="00347160">
              <w:t xml:space="preserve">Read_Result = Data_Block_Result; </w:t>
            </w:r>
            <w:r w:rsidRPr="00347160">
              <w:br/>
              <w:t>with Last_Block = FALSE</w:t>
            </w:r>
          </w:p>
        </w:tc>
      </w:tr>
      <w:tr w:rsidR="00162259" w:rsidRPr="00347160" w14:paraId="3FFD1B2E" w14:textId="77777777" w:rsidTr="00077BDE">
        <w:trPr>
          <w:cantSplit/>
          <w:jc w:val="center"/>
        </w:trPr>
        <w:tc>
          <w:tcPr>
            <w:tcW w:w="2272" w:type="dxa"/>
          </w:tcPr>
          <w:p w14:paraId="3852A465" w14:textId="77777777" w:rsidR="00162259" w:rsidRPr="00347160" w:rsidRDefault="00162259" w:rsidP="00521E1B">
            <w:pPr>
              <w:pStyle w:val="TABLE-cell"/>
              <w:keepNext/>
            </w:pPr>
            <w:r w:rsidRPr="00347160">
              <w:t>LAST-BLOCK</w:t>
            </w:r>
            <w:r w:rsidRPr="00347160">
              <w:fldChar w:fldCharType="begin"/>
            </w:r>
            <w:r w:rsidRPr="00347160">
              <w:instrText xml:space="preserve"> XE "ACTION-RESPONSE-LAST-BLOCK" </w:instrText>
            </w:r>
            <w:r w:rsidRPr="00347160">
              <w:fldChar w:fldCharType="end"/>
            </w:r>
          </w:p>
        </w:tc>
        <w:tc>
          <w:tcPr>
            <w:tcW w:w="3614" w:type="dxa"/>
          </w:tcPr>
          <w:p w14:paraId="55798391" w14:textId="77777777" w:rsidR="00162259" w:rsidRPr="00347160" w:rsidRDefault="00162259" w:rsidP="00521E1B">
            <w:pPr>
              <w:pStyle w:val="TABLE-cell"/>
              <w:keepNext/>
            </w:pPr>
            <w:r w:rsidRPr="00347160">
              <w:t xml:space="preserve">ReadResponse::= </w:t>
            </w:r>
            <w:r w:rsidRPr="00347160">
              <w:br/>
              <w:t>(data-block-result)</w:t>
            </w:r>
          </w:p>
        </w:tc>
        <w:tc>
          <w:tcPr>
            <w:tcW w:w="3615" w:type="dxa"/>
          </w:tcPr>
          <w:p w14:paraId="31B93974" w14:textId="77777777" w:rsidR="00162259" w:rsidRPr="00347160" w:rsidRDefault="00162259" w:rsidP="00521E1B">
            <w:pPr>
              <w:pStyle w:val="TABLE-cell"/>
              <w:keepNext/>
            </w:pPr>
            <w:r w:rsidRPr="00347160">
              <w:t>Read.response (Read_Result)</w:t>
            </w:r>
          </w:p>
          <w:p w14:paraId="29DDE092" w14:textId="77777777" w:rsidR="00162259" w:rsidRPr="00347160" w:rsidRDefault="00162259" w:rsidP="00521E1B">
            <w:pPr>
              <w:pStyle w:val="TABLE-cell"/>
              <w:keepNext/>
            </w:pPr>
            <w:r w:rsidRPr="00347160">
              <w:t>Read_result = Data_Block_Result;</w:t>
            </w:r>
            <w:r w:rsidRPr="00347160">
              <w:br/>
              <w:t>with Last_Block = TRUE</w:t>
            </w:r>
          </w:p>
        </w:tc>
      </w:tr>
      <w:tr w:rsidR="00162259" w:rsidRPr="00347160" w14:paraId="703888D2" w14:textId="77777777" w:rsidTr="00077BDE">
        <w:trPr>
          <w:cantSplit/>
          <w:jc w:val="center"/>
        </w:trPr>
        <w:tc>
          <w:tcPr>
            <w:tcW w:w="2272" w:type="dxa"/>
          </w:tcPr>
          <w:p w14:paraId="6C087AE4" w14:textId="77777777" w:rsidR="00162259" w:rsidRPr="00347160" w:rsidRDefault="00162259" w:rsidP="00521E1B">
            <w:pPr>
              <w:pStyle w:val="TABLE-cell"/>
              <w:keepNext/>
            </w:pPr>
            <w:r w:rsidRPr="00347160">
              <w:t>NEXT</w:t>
            </w:r>
            <w:r w:rsidRPr="00347160">
              <w:fldChar w:fldCharType="begin"/>
            </w:r>
            <w:r w:rsidRPr="00347160">
              <w:instrText xml:space="preserve"> XE "ACTION-RESPONSE-NEXT" </w:instrText>
            </w:r>
            <w:r w:rsidRPr="00347160">
              <w:fldChar w:fldCharType="end"/>
            </w:r>
          </w:p>
        </w:tc>
        <w:tc>
          <w:tcPr>
            <w:tcW w:w="3614" w:type="dxa"/>
          </w:tcPr>
          <w:p w14:paraId="1C5F6C19" w14:textId="77777777" w:rsidR="00162259" w:rsidRPr="00347160" w:rsidRDefault="00162259" w:rsidP="00521E1B">
            <w:pPr>
              <w:pStyle w:val="TABLE-cell"/>
              <w:keepNext/>
            </w:pPr>
            <w:r w:rsidRPr="00347160">
              <w:t>ReadResponse::=</w:t>
            </w:r>
            <w:r w:rsidRPr="00347160">
              <w:br/>
              <w:t>(block-number)</w:t>
            </w:r>
          </w:p>
        </w:tc>
        <w:tc>
          <w:tcPr>
            <w:tcW w:w="3615" w:type="dxa"/>
          </w:tcPr>
          <w:p w14:paraId="13C2CAE2" w14:textId="77777777" w:rsidR="00162259" w:rsidRPr="00347160" w:rsidRDefault="00162259" w:rsidP="00521E1B">
            <w:pPr>
              <w:pStyle w:val="TABLE-cell"/>
              <w:keepNext/>
            </w:pPr>
            <w:r w:rsidRPr="00347160">
              <w:t>Read.confirm (Read_Result)</w:t>
            </w:r>
          </w:p>
          <w:p w14:paraId="32EE04BD" w14:textId="77777777" w:rsidR="00162259" w:rsidRPr="00347160" w:rsidRDefault="00162259" w:rsidP="00521E1B">
            <w:pPr>
              <w:pStyle w:val="TABLE-cell"/>
              <w:keepNext/>
            </w:pPr>
            <w:r w:rsidRPr="00347160">
              <w:t>Read_Result = Block_Number;</w:t>
            </w:r>
          </w:p>
        </w:tc>
      </w:tr>
      <w:tr w:rsidR="00162259" w:rsidRPr="00347160" w14:paraId="1704958D" w14:textId="77777777" w:rsidTr="00077BDE">
        <w:trPr>
          <w:cantSplit/>
          <w:jc w:val="center"/>
        </w:trPr>
        <w:tc>
          <w:tcPr>
            <w:tcW w:w="2272" w:type="dxa"/>
          </w:tcPr>
          <w:p w14:paraId="43E5C90A" w14:textId="77777777" w:rsidR="00162259" w:rsidRPr="00347160" w:rsidRDefault="00162259" w:rsidP="00521E1B">
            <w:pPr>
              <w:pStyle w:val="TABLE-cell"/>
              <w:keepNext/>
            </w:pPr>
            <w:r w:rsidRPr="00347160">
              <w:t>WITH-LIST</w:t>
            </w:r>
            <w:r w:rsidRPr="00347160">
              <w:fldChar w:fldCharType="begin"/>
            </w:r>
            <w:r w:rsidRPr="00347160">
              <w:instrText xml:space="preserve"> XE "ACTION-RESPONSE-WITH-LIST" </w:instrText>
            </w:r>
            <w:r w:rsidRPr="00347160">
              <w:fldChar w:fldCharType="end"/>
            </w:r>
          </w:p>
        </w:tc>
        <w:tc>
          <w:tcPr>
            <w:tcW w:w="3614" w:type="dxa"/>
          </w:tcPr>
          <w:p w14:paraId="615E5C13" w14:textId="77777777" w:rsidR="00162259" w:rsidRPr="00347160" w:rsidRDefault="00162259" w:rsidP="00521E1B">
            <w:pPr>
              <w:pStyle w:val="TABLE-cell"/>
              <w:keepNext/>
            </w:pPr>
            <w:r w:rsidRPr="00347160">
              <w:t>ReadResponse::=</w:t>
            </w:r>
            <w:r w:rsidRPr="00347160">
              <w:br/>
              <w:t>({data I data-access-error})</w:t>
            </w:r>
          </w:p>
        </w:tc>
        <w:tc>
          <w:tcPr>
            <w:tcW w:w="3615" w:type="dxa"/>
          </w:tcPr>
          <w:p w14:paraId="7BFF1DC4" w14:textId="77777777" w:rsidR="00162259" w:rsidRPr="00347160" w:rsidRDefault="00162259" w:rsidP="00521E1B">
            <w:pPr>
              <w:pStyle w:val="TABLE-cell"/>
              <w:keepNext/>
            </w:pPr>
            <w:r w:rsidRPr="00347160">
              <w:t>Read.response ({Read_Result})</w:t>
            </w:r>
          </w:p>
          <w:p w14:paraId="0525D261" w14:textId="77777777" w:rsidR="00162259" w:rsidRPr="00347160" w:rsidRDefault="00162259" w:rsidP="00521E1B">
            <w:pPr>
              <w:pStyle w:val="TABLE-cell"/>
              <w:keepNext/>
            </w:pPr>
            <w:r w:rsidRPr="00347160">
              <w:t xml:space="preserve">Read_Result = </w:t>
            </w:r>
            <w:r w:rsidRPr="00347160">
              <w:br/>
              <w:t>Data I Data_Access_Error;</w:t>
            </w:r>
          </w:p>
        </w:tc>
      </w:tr>
    </w:tbl>
    <w:p w14:paraId="25EA128C" w14:textId="77777777" w:rsidR="009A4938" w:rsidRDefault="009A4938" w:rsidP="009A4938">
      <w:pPr>
        <w:pStyle w:val="NOTE"/>
      </w:pPr>
    </w:p>
    <w:p w14:paraId="1FD653E9" w14:textId="1E68139A" w:rsidR="00162259" w:rsidRPr="00347160" w:rsidRDefault="002915CD" w:rsidP="008C6750">
      <w:pPr>
        <w:pStyle w:val="PARAGRAPH"/>
      </w:pPr>
      <w:ins w:id="4993" w:author="John Cowburn" w:date="2021-02-03T18:22:00Z">
        <w:r>
          <w:fldChar w:fldCharType="begin"/>
        </w:r>
        <w:r>
          <w:instrText xml:space="preserve"> REF _Ref245471972 \h </w:instrText>
        </w:r>
      </w:ins>
      <w:r>
        <w:fldChar w:fldCharType="separate"/>
      </w:r>
      <w:r w:rsidR="00DC4BE9" w:rsidRPr="00347160">
        <w:t xml:space="preserve">Figure </w:t>
      </w:r>
      <w:r w:rsidR="00DC4BE9">
        <w:rPr>
          <w:noProof/>
        </w:rPr>
        <w:t>55</w:t>
      </w:r>
      <w:ins w:id="4994" w:author="John Cowburn" w:date="2021-02-03T18:22:00Z">
        <w:r>
          <w:fldChar w:fldCharType="end"/>
        </w:r>
      </w:ins>
      <w:ins w:id="4995" w:author="John Cowburn" w:date="2022-02-24T13:13:00Z">
        <w:r w:rsidR="00422796">
          <w:t xml:space="preserve"> </w:t>
        </w:r>
      </w:ins>
      <w:del w:id="4996" w:author="John Cowburn" w:date="2021-02-03T18:22:00Z">
        <w:r w:rsidR="00162259" w:rsidRPr="00347160" w:rsidDel="002915CD">
          <w:fldChar w:fldCharType="begin" w:fldLock="1"/>
        </w:r>
        <w:r w:rsidR="00162259" w:rsidRPr="00347160" w:rsidDel="002915CD">
          <w:delInstrText xml:space="preserve"> REF _Ref245471972 \h  \* MERGEFORMAT </w:delInstrText>
        </w:r>
        <w:r w:rsidR="00162259" w:rsidRPr="00347160" w:rsidDel="002915CD">
          <w:fldChar w:fldCharType="separate"/>
        </w:r>
        <w:r w:rsidR="00811F07" w:rsidRPr="00347160" w:rsidDel="002915CD">
          <w:delText xml:space="preserve">Figure </w:delText>
        </w:r>
        <w:r w:rsidR="00811F07" w:rsidDel="002915CD">
          <w:delText>52</w:delText>
        </w:r>
        <w:r w:rsidR="00162259" w:rsidRPr="00347160" w:rsidDel="002915CD">
          <w:fldChar w:fldCharType="end"/>
        </w:r>
        <w:r w:rsidR="00162259" w:rsidRPr="00347160" w:rsidDel="002915CD">
          <w:delText xml:space="preserve"> </w:delText>
        </w:r>
      </w:del>
      <w:r w:rsidR="00162259" w:rsidRPr="00347160">
        <w:t>shows the MSC of a Read service used to read the value of a single attribute.</w:t>
      </w:r>
    </w:p>
    <w:p w14:paraId="7C5DDD52" w14:textId="77777777" w:rsidR="00162259" w:rsidRPr="00347160" w:rsidRDefault="00162259" w:rsidP="008C6750">
      <w:pPr>
        <w:pStyle w:val="FIGURE"/>
      </w:pPr>
      <w:r w:rsidRPr="00347160">
        <w:rPr>
          <w:noProof/>
          <w:lang w:eastAsia="en-GB"/>
        </w:rPr>
        <mc:AlternateContent>
          <mc:Choice Requires="wps">
            <w:drawing>
              <wp:anchor distT="0" distB="0" distL="114300" distR="114300" simplePos="0" relativeHeight="251692544" behindDoc="0" locked="0" layoutInCell="1" allowOverlap="1" wp14:anchorId="6F2A9CCB" wp14:editId="50CDFF39">
                <wp:simplePos x="0" y="0"/>
                <wp:positionH relativeFrom="column">
                  <wp:posOffset>5367020</wp:posOffset>
                </wp:positionH>
                <wp:positionV relativeFrom="paragraph">
                  <wp:posOffset>2012315</wp:posOffset>
                </wp:positionV>
                <wp:extent cx="552450" cy="142875"/>
                <wp:effectExtent l="0" t="0" r="0" b="9525"/>
                <wp:wrapNone/>
                <wp:docPr id="13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42875"/>
                        </a:xfrm>
                        <a:prstGeom prst="rect">
                          <a:avLst/>
                        </a:prstGeom>
                        <a:noFill/>
                        <a:ln w="6350">
                          <a:noFill/>
                        </a:ln>
                        <a:effectLst/>
                      </wps:spPr>
                      <wps:txbx>
                        <w:txbxContent>
                          <w:p w14:paraId="294A3D0C" w14:textId="77777777" w:rsidR="006353B3" w:rsidRPr="002D7D57" w:rsidRDefault="006353B3" w:rsidP="00162259">
                            <w:pPr>
                              <w:rPr>
                                <w:i/>
                                <w:sz w:val="12"/>
                                <w:szCs w:val="12"/>
                              </w:rPr>
                            </w:pPr>
                            <w:r w:rsidRPr="002D7D57">
                              <w:rPr>
                                <w:i/>
                                <w:sz w:val="12"/>
                                <w:szCs w:val="12"/>
                              </w:rPr>
                              <w:t>I</w:t>
                            </w:r>
                            <w:r>
                              <w:rPr>
                                <w:i/>
                                <w:sz w:val="12"/>
                                <w:szCs w:val="12"/>
                              </w:rPr>
                              <w:t>EC   1133/</w:t>
                            </w:r>
                            <w:r w:rsidRPr="002D7D57">
                              <w:rPr>
                                <w:i/>
                                <w:sz w:val="12"/>
                                <w:szCs w:val="12"/>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A9CCB" id="Text Box 57" o:spid="_x0000_s1039" type="#_x0000_t202" style="position:absolute;left:0;text-align:left;margin-left:422.6pt;margin-top:158.45pt;width:43.5pt;height:11.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" filled="f" stroked="f" strokeweight=".5pt">
                <v:textbox inset="0,0,0,0">
                  <w:txbxContent>
                    <w:p w14:paraId="294A3D0C" w14:textId="77777777" w:rsidR="006353B3" w:rsidRPr="002D7D57" w:rsidRDefault="006353B3" w:rsidP="00162259">
                      <w:pPr>
                        <w:rPr>
                          <w:i/>
                          <w:sz w:val="12"/>
                          <w:szCs w:val="12"/>
                        </w:rPr>
                      </w:pPr>
                      <w:r w:rsidRPr="002D7D57">
                        <w:rPr>
                          <w:i/>
                          <w:sz w:val="12"/>
                          <w:szCs w:val="12"/>
                        </w:rPr>
                        <w:t>I</w:t>
                      </w:r>
                      <w:r>
                        <w:rPr>
                          <w:i/>
                          <w:sz w:val="12"/>
                          <w:szCs w:val="12"/>
                        </w:rPr>
                        <w:t>EC   1133/</w:t>
                      </w:r>
                      <w:r w:rsidRPr="002D7D57">
                        <w:rPr>
                          <w:i/>
                          <w:sz w:val="12"/>
                          <w:szCs w:val="12"/>
                        </w:rPr>
                        <w:t>13</w:t>
                      </w:r>
                    </w:p>
                  </w:txbxContent>
                </v:textbox>
              </v:shape>
            </w:pict>
          </mc:Fallback>
        </mc:AlternateContent>
      </w:r>
      <w:r w:rsidRPr="00347160">
        <w:rPr>
          <w:noProof/>
          <w:lang w:eastAsia="en-GB"/>
        </w:rPr>
        <w:drawing>
          <wp:inline distT="0" distB="0" distL="0" distR="0" wp14:anchorId="09C501B5" wp14:editId="65DF219E">
            <wp:extent cx="5752465" cy="1908810"/>
            <wp:effectExtent l="0" t="0" r="635" b="0"/>
            <wp:docPr id="110" name="Kép 19" descr="Read_GK09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9" descr="Read_GK0911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2465" cy="1908810"/>
                    </a:xfrm>
                    <a:prstGeom prst="rect">
                      <a:avLst/>
                    </a:prstGeom>
                    <a:noFill/>
                    <a:ln>
                      <a:noFill/>
                    </a:ln>
                  </pic:spPr>
                </pic:pic>
              </a:graphicData>
            </a:graphic>
          </wp:inline>
        </w:drawing>
      </w:r>
    </w:p>
    <w:p w14:paraId="38007E2A" w14:textId="4D64CCBE" w:rsidR="00162259" w:rsidRPr="00347160" w:rsidRDefault="00162259" w:rsidP="00162259">
      <w:pPr>
        <w:pStyle w:val="FIGURE-title"/>
        <w:keepNext/>
      </w:pPr>
      <w:bookmarkStart w:id="4997" w:name="_Ref245471972"/>
      <w:bookmarkStart w:id="4998" w:name="_Toc246861026"/>
      <w:bookmarkStart w:id="4999" w:name="_Toc249289766"/>
      <w:bookmarkStart w:id="5000" w:name="_Toc277948622"/>
      <w:bookmarkStart w:id="5001" w:name="_Toc279392098"/>
      <w:bookmarkStart w:id="5002" w:name="_Toc279397376"/>
      <w:bookmarkStart w:id="5003" w:name="_Toc315426517"/>
      <w:bookmarkStart w:id="5004" w:name="_Toc406406583"/>
      <w:bookmarkStart w:id="5005" w:name="_Toc406523246"/>
      <w:bookmarkStart w:id="5006" w:name="_Toc437856707"/>
      <w:bookmarkStart w:id="5007" w:name="_Toc97127413"/>
      <w:r w:rsidRPr="00347160">
        <w:t xml:space="preserve">Figure </w:t>
      </w:r>
      <w:fldSimple w:instr=" SEQ Figure \* ARABIC ">
        <w:r w:rsidR="00DC4BE9">
          <w:rPr>
            <w:noProof/>
          </w:rPr>
          <w:t>55</w:t>
        </w:r>
      </w:fldSimple>
      <w:bookmarkEnd w:id="4997"/>
      <w:r w:rsidRPr="00347160">
        <w:t xml:space="preserve"> – MSC of the Read service used for reading an attribute</w:t>
      </w:r>
      <w:bookmarkEnd w:id="4998"/>
      <w:bookmarkEnd w:id="4999"/>
      <w:bookmarkEnd w:id="5000"/>
      <w:bookmarkEnd w:id="5001"/>
      <w:bookmarkEnd w:id="5002"/>
      <w:bookmarkEnd w:id="5003"/>
      <w:bookmarkEnd w:id="5004"/>
      <w:bookmarkEnd w:id="5005"/>
      <w:bookmarkEnd w:id="5006"/>
      <w:bookmarkEnd w:id="5007"/>
    </w:p>
    <w:p w14:paraId="05F4CFFA" w14:textId="4C03AC78" w:rsidR="00162259" w:rsidRPr="00347160" w:rsidRDefault="002915CD" w:rsidP="008C6750">
      <w:pPr>
        <w:pStyle w:val="PARAGRAPH"/>
      </w:pPr>
      <w:ins w:id="5008" w:author="John Cowburn" w:date="2021-02-03T18:22:00Z">
        <w:r>
          <w:fldChar w:fldCharType="begin"/>
        </w:r>
        <w:r>
          <w:instrText xml:space="preserve"> REF _Ref245472070 \h </w:instrText>
        </w:r>
      </w:ins>
      <w:r>
        <w:fldChar w:fldCharType="separate"/>
      </w:r>
      <w:r w:rsidR="00DC4BE9" w:rsidRPr="00347160">
        <w:t xml:space="preserve">Figure </w:t>
      </w:r>
      <w:r w:rsidR="00DC4BE9">
        <w:rPr>
          <w:noProof/>
        </w:rPr>
        <w:t>56</w:t>
      </w:r>
      <w:ins w:id="5009" w:author="John Cowburn" w:date="2021-02-03T18:22:00Z">
        <w:r>
          <w:fldChar w:fldCharType="end"/>
        </w:r>
      </w:ins>
      <w:del w:id="5010" w:author="John Cowburn" w:date="2021-02-03T18:22:00Z">
        <w:r w:rsidR="00162259" w:rsidRPr="00347160" w:rsidDel="002915CD">
          <w:fldChar w:fldCharType="begin" w:fldLock="1"/>
        </w:r>
        <w:r w:rsidR="00162259" w:rsidRPr="00347160" w:rsidDel="002915CD">
          <w:delInstrText xml:space="preserve"> REF _Ref245472070 \h  \* MERGEFORMAT </w:delInstrText>
        </w:r>
        <w:r w:rsidR="00162259" w:rsidRPr="00347160" w:rsidDel="002915CD">
          <w:fldChar w:fldCharType="separate"/>
        </w:r>
        <w:r w:rsidR="00811F07" w:rsidRPr="00347160" w:rsidDel="002915CD">
          <w:delText xml:space="preserve">Figure </w:delText>
        </w:r>
        <w:r w:rsidR="00811F07" w:rsidDel="002915CD">
          <w:delText>53</w:delText>
        </w:r>
        <w:r w:rsidR="00162259" w:rsidRPr="00347160" w:rsidDel="002915CD">
          <w:fldChar w:fldCharType="end"/>
        </w:r>
      </w:del>
      <w:r w:rsidR="00162259" w:rsidRPr="00347160">
        <w:t xml:space="preserve"> shows the MSC of a Read service used to invoke a single method.</w:t>
      </w:r>
    </w:p>
    <w:p w14:paraId="1BDB5E93" w14:textId="77777777" w:rsidR="00162259" w:rsidRPr="00347160" w:rsidRDefault="00162259" w:rsidP="008C6750">
      <w:pPr>
        <w:pStyle w:val="FIGURE"/>
      </w:pPr>
      <w:r w:rsidRPr="00347160">
        <w:rPr>
          <w:noProof/>
          <w:lang w:eastAsia="en-GB"/>
        </w:rPr>
        <mc:AlternateContent>
          <mc:Choice Requires="wps">
            <w:drawing>
              <wp:anchor distT="0" distB="0" distL="114300" distR="114300" simplePos="0" relativeHeight="251703808" behindDoc="0" locked="0" layoutInCell="1" allowOverlap="1" wp14:anchorId="3C199253" wp14:editId="3C0F5185">
                <wp:simplePos x="0" y="0"/>
                <wp:positionH relativeFrom="column">
                  <wp:posOffset>5405120</wp:posOffset>
                </wp:positionH>
                <wp:positionV relativeFrom="paragraph">
                  <wp:posOffset>1910715</wp:posOffset>
                </wp:positionV>
                <wp:extent cx="552450" cy="142875"/>
                <wp:effectExtent l="0" t="0" r="0" b="9525"/>
                <wp:wrapNone/>
                <wp:docPr id="136"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42875"/>
                        </a:xfrm>
                        <a:prstGeom prst="rect">
                          <a:avLst/>
                        </a:prstGeom>
                        <a:noFill/>
                        <a:ln w="6350">
                          <a:noFill/>
                        </a:ln>
                        <a:effectLst/>
                      </wps:spPr>
                      <wps:txbx>
                        <w:txbxContent>
                          <w:p w14:paraId="58B130F5" w14:textId="77777777" w:rsidR="006353B3" w:rsidRPr="002D7D57" w:rsidRDefault="006353B3" w:rsidP="00162259">
                            <w:pPr>
                              <w:rPr>
                                <w:i/>
                                <w:sz w:val="12"/>
                                <w:szCs w:val="12"/>
                              </w:rPr>
                            </w:pPr>
                            <w:r w:rsidRPr="002D7D57">
                              <w:rPr>
                                <w:i/>
                                <w:sz w:val="12"/>
                                <w:szCs w:val="12"/>
                              </w:rPr>
                              <w:t>I</w:t>
                            </w:r>
                            <w:r>
                              <w:rPr>
                                <w:i/>
                                <w:sz w:val="12"/>
                                <w:szCs w:val="12"/>
                              </w:rPr>
                              <w:t>EC   1134/</w:t>
                            </w:r>
                            <w:r w:rsidRPr="002D7D57">
                              <w:rPr>
                                <w:i/>
                                <w:sz w:val="12"/>
                                <w:szCs w:val="12"/>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99253" id="Text Box 58" o:spid="_x0000_s1040" type="#_x0000_t202" style="position:absolute;left:0;text-align:left;margin-left:425.6pt;margin-top:150.45pt;width:43.5pt;height:11.2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" filled="f" stroked="f" strokeweight=".5pt">
                <v:textbox inset="0,0,0,0">
                  <w:txbxContent>
                    <w:p w14:paraId="58B130F5" w14:textId="77777777" w:rsidR="006353B3" w:rsidRPr="002D7D57" w:rsidRDefault="006353B3" w:rsidP="00162259">
                      <w:pPr>
                        <w:rPr>
                          <w:i/>
                          <w:sz w:val="12"/>
                          <w:szCs w:val="12"/>
                        </w:rPr>
                      </w:pPr>
                      <w:r w:rsidRPr="002D7D57">
                        <w:rPr>
                          <w:i/>
                          <w:sz w:val="12"/>
                          <w:szCs w:val="12"/>
                        </w:rPr>
                        <w:t>I</w:t>
                      </w:r>
                      <w:r>
                        <w:rPr>
                          <w:i/>
                          <w:sz w:val="12"/>
                          <w:szCs w:val="12"/>
                        </w:rPr>
                        <w:t>EC   1134/</w:t>
                      </w:r>
                      <w:r w:rsidRPr="002D7D57">
                        <w:rPr>
                          <w:i/>
                          <w:sz w:val="12"/>
                          <w:szCs w:val="12"/>
                        </w:rPr>
                        <w:t>13</w:t>
                      </w:r>
                    </w:p>
                  </w:txbxContent>
                </v:textbox>
              </v:shape>
            </w:pict>
          </mc:Fallback>
        </mc:AlternateContent>
      </w:r>
      <w:r w:rsidRPr="00347160">
        <w:rPr>
          <w:noProof/>
          <w:lang w:eastAsia="en-GB"/>
        </w:rPr>
        <w:drawing>
          <wp:inline distT="0" distB="0" distL="0" distR="0" wp14:anchorId="32B72D37" wp14:editId="384E5EEA">
            <wp:extent cx="5752465" cy="1908810"/>
            <wp:effectExtent l="0" t="0" r="635" b="0"/>
            <wp:docPr id="109" name="Kép 20" descr="Read_Method_GK09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0" descr="Read_Method_GK0911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2465" cy="1908810"/>
                    </a:xfrm>
                    <a:prstGeom prst="rect">
                      <a:avLst/>
                    </a:prstGeom>
                    <a:noFill/>
                    <a:ln>
                      <a:noFill/>
                    </a:ln>
                  </pic:spPr>
                </pic:pic>
              </a:graphicData>
            </a:graphic>
          </wp:inline>
        </w:drawing>
      </w:r>
    </w:p>
    <w:p w14:paraId="49C7DC15" w14:textId="4E607B99" w:rsidR="00162259" w:rsidRPr="00347160" w:rsidRDefault="00162259" w:rsidP="008C6750">
      <w:pPr>
        <w:pStyle w:val="FIGURE-title"/>
      </w:pPr>
      <w:bookmarkStart w:id="5011" w:name="_Ref245472070"/>
      <w:bookmarkStart w:id="5012" w:name="_Toc246861027"/>
      <w:bookmarkStart w:id="5013" w:name="_Toc249289767"/>
      <w:bookmarkStart w:id="5014" w:name="_Toc277948623"/>
      <w:bookmarkStart w:id="5015" w:name="_Toc279392099"/>
      <w:bookmarkStart w:id="5016" w:name="_Toc279397377"/>
      <w:bookmarkStart w:id="5017" w:name="_Toc315426518"/>
      <w:bookmarkStart w:id="5018" w:name="_Toc406406584"/>
      <w:bookmarkStart w:id="5019" w:name="_Toc406523247"/>
      <w:bookmarkStart w:id="5020" w:name="_Toc437856708"/>
      <w:bookmarkStart w:id="5021" w:name="_Toc97127414"/>
      <w:r w:rsidRPr="00347160">
        <w:t xml:space="preserve">Figure </w:t>
      </w:r>
      <w:fldSimple w:instr=" SEQ Figure \* ARABIC ">
        <w:r w:rsidR="00DC4BE9">
          <w:rPr>
            <w:noProof/>
          </w:rPr>
          <w:t>56</w:t>
        </w:r>
      </w:fldSimple>
      <w:bookmarkEnd w:id="5011"/>
      <w:r w:rsidRPr="00347160">
        <w:t xml:space="preserve"> – MSC of the Read service used for invoking a method</w:t>
      </w:r>
      <w:bookmarkEnd w:id="5012"/>
      <w:bookmarkEnd w:id="5013"/>
      <w:bookmarkEnd w:id="5014"/>
      <w:bookmarkEnd w:id="5015"/>
      <w:bookmarkEnd w:id="5016"/>
      <w:bookmarkEnd w:id="5017"/>
      <w:bookmarkEnd w:id="5018"/>
      <w:bookmarkEnd w:id="5019"/>
      <w:bookmarkEnd w:id="5020"/>
      <w:bookmarkEnd w:id="5021"/>
    </w:p>
    <w:p w14:paraId="1352F1B1" w14:textId="5056CA78" w:rsidR="00162259" w:rsidRPr="00347160" w:rsidRDefault="002915CD" w:rsidP="008C6750">
      <w:pPr>
        <w:pStyle w:val="PARAGRAPH"/>
      </w:pPr>
      <w:ins w:id="5022" w:author="John Cowburn" w:date="2021-02-03T18:22:00Z">
        <w:r>
          <w:fldChar w:fldCharType="begin"/>
        </w:r>
        <w:r>
          <w:instrText xml:space="preserve"> REF _Ref245472152 \h </w:instrText>
        </w:r>
      </w:ins>
      <w:r>
        <w:fldChar w:fldCharType="separate"/>
      </w:r>
      <w:r w:rsidR="00DC4BE9" w:rsidRPr="00347160">
        <w:t xml:space="preserve">Figure </w:t>
      </w:r>
      <w:r w:rsidR="00DC4BE9">
        <w:rPr>
          <w:noProof/>
        </w:rPr>
        <w:t>57</w:t>
      </w:r>
      <w:ins w:id="5023" w:author="John Cowburn" w:date="2021-02-03T18:22:00Z">
        <w:r>
          <w:fldChar w:fldCharType="end"/>
        </w:r>
      </w:ins>
      <w:del w:id="5024" w:author="John Cowburn" w:date="2021-02-03T18:22:00Z">
        <w:r w:rsidR="00162259" w:rsidRPr="00347160" w:rsidDel="002915CD">
          <w:fldChar w:fldCharType="begin" w:fldLock="1"/>
        </w:r>
        <w:r w:rsidR="00162259" w:rsidRPr="00347160" w:rsidDel="002915CD">
          <w:delInstrText xml:space="preserve"> REF _Ref245472152 \h  \* MERGEFORMAT </w:delInstrText>
        </w:r>
        <w:r w:rsidR="00162259" w:rsidRPr="00347160" w:rsidDel="002915CD">
          <w:fldChar w:fldCharType="separate"/>
        </w:r>
        <w:r w:rsidR="00811F07" w:rsidRPr="00347160" w:rsidDel="002915CD">
          <w:delText xml:space="preserve">Figure </w:delText>
        </w:r>
        <w:r w:rsidR="00811F07" w:rsidDel="002915CD">
          <w:delText>54</w:delText>
        </w:r>
        <w:r w:rsidR="00162259" w:rsidRPr="00347160" w:rsidDel="002915CD">
          <w:fldChar w:fldCharType="end"/>
        </w:r>
      </w:del>
      <w:r w:rsidR="00162259" w:rsidRPr="00347160">
        <w:t xml:space="preserve"> shows the MSC of a Read service for reading a single attribute, with the </w:t>
      </w:r>
      <w:r w:rsidR="00BD62D8" w:rsidRPr="00347160">
        <w:t>result returned in three blocks using the service-specific block transfer mechanism.</w:t>
      </w:r>
    </w:p>
    <w:p w14:paraId="700EC187" w14:textId="77777777" w:rsidR="00BD62D8" w:rsidRPr="00347160" w:rsidRDefault="00BD62D8" w:rsidP="008C6750">
      <w:pPr>
        <w:pStyle w:val="PARAGRAPH"/>
      </w:pPr>
      <w:r w:rsidRPr="009A4938">
        <w:lastRenderedPageBreak/>
        <w:t>Alternatively, the general block transfer mechanism can be used.</w:t>
      </w:r>
    </w:p>
    <w:p w14:paraId="01235B06" w14:textId="77777777" w:rsidR="00162259" w:rsidRPr="00347160" w:rsidRDefault="00162259" w:rsidP="008C6750">
      <w:pPr>
        <w:pStyle w:val="FIGURE"/>
      </w:pPr>
      <w:r w:rsidRPr="00347160">
        <w:rPr>
          <w:noProof/>
          <w:lang w:eastAsia="en-GB"/>
        </w:rPr>
        <mc:AlternateContent>
          <mc:Choice Requires="wps">
            <w:drawing>
              <wp:anchor distT="0" distB="0" distL="114300" distR="114300" simplePos="0" relativeHeight="251715072" behindDoc="0" locked="0" layoutInCell="1" allowOverlap="1" wp14:anchorId="319BF8DF" wp14:editId="47A74FE3">
                <wp:simplePos x="0" y="0"/>
                <wp:positionH relativeFrom="column">
                  <wp:posOffset>5443220</wp:posOffset>
                </wp:positionH>
                <wp:positionV relativeFrom="paragraph">
                  <wp:posOffset>4168140</wp:posOffset>
                </wp:positionV>
                <wp:extent cx="552450" cy="142875"/>
                <wp:effectExtent l="0" t="0" r="0" b="9525"/>
                <wp:wrapNone/>
                <wp:docPr id="135"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42875"/>
                        </a:xfrm>
                        <a:prstGeom prst="rect">
                          <a:avLst/>
                        </a:prstGeom>
                        <a:noFill/>
                        <a:ln w="6350">
                          <a:noFill/>
                        </a:ln>
                        <a:effectLst/>
                      </wps:spPr>
                      <wps:txbx>
                        <w:txbxContent>
                          <w:p w14:paraId="1D9B536F" w14:textId="77777777" w:rsidR="006353B3" w:rsidRPr="002D7D57" w:rsidRDefault="006353B3" w:rsidP="00162259">
                            <w:pPr>
                              <w:rPr>
                                <w:i/>
                                <w:sz w:val="12"/>
                                <w:szCs w:val="12"/>
                              </w:rPr>
                            </w:pPr>
                            <w:r w:rsidRPr="002D7D57">
                              <w:rPr>
                                <w:i/>
                                <w:sz w:val="12"/>
                                <w:szCs w:val="12"/>
                              </w:rPr>
                              <w:t>I</w:t>
                            </w:r>
                            <w:r>
                              <w:rPr>
                                <w:i/>
                                <w:sz w:val="12"/>
                                <w:szCs w:val="12"/>
                              </w:rPr>
                              <w:t>EC   1135/</w:t>
                            </w:r>
                            <w:r w:rsidRPr="002D7D57">
                              <w:rPr>
                                <w:i/>
                                <w:sz w:val="12"/>
                                <w:szCs w:val="12"/>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BF8DF" id="Text Box 59" o:spid="_x0000_s1041" type="#_x0000_t202" style="position:absolute;left:0;text-align:left;margin-left:428.6pt;margin-top:328.2pt;width:43.5pt;height:11.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" filled="f" stroked="f" strokeweight=".5pt">
                <v:textbox inset="0,0,0,0">
                  <w:txbxContent>
                    <w:p w14:paraId="1D9B536F" w14:textId="77777777" w:rsidR="006353B3" w:rsidRPr="002D7D57" w:rsidRDefault="006353B3" w:rsidP="00162259">
                      <w:pPr>
                        <w:rPr>
                          <w:i/>
                          <w:sz w:val="12"/>
                          <w:szCs w:val="12"/>
                        </w:rPr>
                      </w:pPr>
                      <w:r w:rsidRPr="002D7D57">
                        <w:rPr>
                          <w:i/>
                          <w:sz w:val="12"/>
                          <w:szCs w:val="12"/>
                        </w:rPr>
                        <w:t>I</w:t>
                      </w:r>
                      <w:r>
                        <w:rPr>
                          <w:i/>
                          <w:sz w:val="12"/>
                          <w:szCs w:val="12"/>
                        </w:rPr>
                        <w:t>EC   1135/</w:t>
                      </w:r>
                      <w:r w:rsidRPr="002D7D57">
                        <w:rPr>
                          <w:i/>
                          <w:sz w:val="12"/>
                          <w:szCs w:val="12"/>
                        </w:rPr>
                        <w:t>13</w:t>
                      </w:r>
                    </w:p>
                  </w:txbxContent>
                </v:textbox>
              </v:shape>
            </w:pict>
          </mc:Fallback>
        </mc:AlternateContent>
      </w:r>
      <w:r w:rsidRPr="00347160">
        <w:rPr>
          <w:noProof/>
          <w:lang w:eastAsia="en-GB"/>
        </w:rPr>
        <w:drawing>
          <wp:inline distT="0" distB="0" distL="0" distR="0" wp14:anchorId="78B09F3D" wp14:editId="2AD9D6F4">
            <wp:extent cx="5752465" cy="4154805"/>
            <wp:effectExtent l="0" t="0" r="635" b="0"/>
            <wp:docPr id="108" name="Kép 21" descr="Read_Block_GK09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1" descr="Read_Block_GK0911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2465" cy="4154805"/>
                    </a:xfrm>
                    <a:prstGeom prst="rect">
                      <a:avLst/>
                    </a:prstGeom>
                    <a:noFill/>
                    <a:ln>
                      <a:noFill/>
                    </a:ln>
                  </pic:spPr>
                </pic:pic>
              </a:graphicData>
            </a:graphic>
          </wp:inline>
        </w:drawing>
      </w:r>
    </w:p>
    <w:p w14:paraId="446795C6" w14:textId="01D40926" w:rsidR="00162259" w:rsidRDefault="00162259" w:rsidP="008C6750">
      <w:pPr>
        <w:pStyle w:val="FIGURE-title"/>
      </w:pPr>
      <w:bookmarkStart w:id="5025" w:name="_Ref245472152"/>
      <w:bookmarkStart w:id="5026" w:name="_Toc246861028"/>
      <w:bookmarkStart w:id="5027" w:name="_Toc249289768"/>
      <w:bookmarkStart w:id="5028" w:name="_Toc277948624"/>
      <w:bookmarkStart w:id="5029" w:name="_Toc279392100"/>
      <w:bookmarkStart w:id="5030" w:name="_Toc279397378"/>
      <w:bookmarkStart w:id="5031" w:name="_Toc315426519"/>
      <w:bookmarkStart w:id="5032" w:name="_Toc406406585"/>
      <w:bookmarkStart w:id="5033" w:name="_Toc406523248"/>
      <w:bookmarkStart w:id="5034" w:name="_Toc437856709"/>
      <w:bookmarkStart w:id="5035" w:name="_Toc97127415"/>
      <w:r w:rsidRPr="00347160">
        <w:t xml:space="preserve">Figure </w:t>
      </w:r>
      <w:fldSimple w:instr=" SEQ Figure \* ARABIC ">
        <w:r w:rsidR="00DC4BE9">
          <w:rPr>
            <w:noProof/>
          </w:rPr>
          <w:t>57</w:t>
        </w:r>
      </w:fldSimple>
      <w:bookmarkEnd w:id="5025"/>
      <w:r w:rsidRPr="00347160">
        <w:t xml:space="preserve"> – MSC of the Read Service used for reading an attribute, with block transfer</w:t>
      </w:r>
      <w:bookmarkEnd w:id="5026"/>
      <w:bookmarkEnd w:id="5027"/>
      <w:bookmarkEnd w:id="5028"/>
      <w:bookmarkEnd w:id="5029"/>
      <w:bookmarkEnd w:id="5030"/>
      <w:bookmarkEnd w:id="5031"/>
      <w:bookmarkEnd w:id="5032"/>
      <w:bookmarkEnd w:id="5033"/>
      <w:bookmarkEnd w:id="5034"/>
      <w:bookmarkEnd w:id="5035"/>
    </w:p>
    <w:p w14:paraId="54E9A74B" w14:textId="77777777" w:rsidR="00890683" w:rsidRPr="00347160" w:rsidRDefault="00890683" w:rsidP="008C6750">
      <w:pPr>
        <w:pStyle w:val="PARAGRAPH"/>
      </w:pPr>
      <w:r w:rsidRPr="00347160">
        <w:t xml:space="preserve">The process of preparing and transporting the long data is essentially the same as in the case of the GET and ACTION services. </w:t>
      </w:r>
    </w:p>
    <w:p w14:paraId="22C3CFCD" w14:textId="77777777" w:rsidR="00890683" w:rsidRPr="00347160" w:rsidRDefault="00890683" w:rsidP="00695ACD">
      <w:pPr>
        <w:pStyle w:val="ListBullet"/>
        <w:numPr>
          <w:ilvl w:val="0"/>
          <w:numId w:val="40"/>
        </w:numPr>
      </w:pPr>
      <w:r w:rsidRPr="00347160">
        <w:t>if the Read service is used to read the value of (a) COSEM object attribute(s), the Raw_Data element of the Data_Block_Result construct carries one part of the list of Read_Result(s);</w:t>
      </w:r>
    </w:p>
    <w:p w14:paraId="4D079FFF" w14:textId="77777777" w:rsidR="00890683" w:rsidRPr="00347160" w:rsidRDefault="00890683" w:rsidP="00695ACD">
      <w:pPr>
        <w:pStyle w:val="ListBullet"/>
        <w:numPr>
          <w:ilvl w:val="0"/>
          <w:numId w:val="40"/>
        </w:numPr>
      </w:pPr>
      <w:r w:rsidRPr="00347160">
        <w:t>if the Read service is used to invoke (a) COSEM object method(s) and long method invocation parameters have to be sent, the Raw_Data element of the Read_Data_Block_Access construct carries one part of the method reference(s) and method invocation parameter(s). If long method invocation responses are returned, the Raw_Data element of the Data_Block_Result construct carries one part of the method invocation response(s).</w:t>
      </w:r>
    </w:p>
    <w:p w14:paraId="3891E024" w14:textId="77777777" w:rsidR="00890683" w:rsidRPr="00890683" w:rsidRDefault="00890683" w:rsidP="008C6750">
      <w:pPr>
        <w:pStyle w:val="PARAGRAPH"/>
      </w:pPr>
      <w:r w:rsidRPr="00347160">
        <w:t>If an error occurs, the server should return a Read.response service primitive with Data_Access_Error carrying appropriate diagnostic information; for exa</w:t>
      </w:r>
      <w:r w:rsidR="00F469F4">
        <w:t>mple data-block-number-invalid.</w:t>
      </w:r>
    </w:p>
    <w:p w14:paraId="4F508B23" w14:textId="77777777" w:rsidR="00162259" w:rsidRPr="00347160" w:rsidRDefault="00162259" w:rsidP="0005631D">
      <w:pPr>
        <w:pStyle w:val="Heading3"/>
      </w:pPr>
      <w:bookmarkStart w:id="5036" w:name="_Ref245479344"/>
      <w:bookmarkStart w:id="5037" w:name="_Toc246860950"/>
      <w:bookmarkStart w:id="5038" w:name="_Toc246863027"/>
      <w:bookmarkStart w:id="5039" w:name="_Toc247390694"/>
      <w:bookmarkStart w:id="5040" w:name="_Toc249289550"/>
      <w:bookmarkStart w:id="5041" w:name="_Toc277948359"/>
      <w:bookmarkStart w:id="5042" w:name="_Toc279392067"/>
      <w:bookmarkStart w:id="5043" w:name="_Toc279397010"/>
      <w:bookmarkStart w:id="5044" w:name="_Toc299013369"/>
      <w:bookmarkStart w:id="5045" w:name="_Toc315426449"/>
      <w:bookmarkStart w:id="5046" w:name="_Toc406524239"/>
      <w:bookmarkStart w:id="5047" w:name="_Toc437856589"/>
      <w:bookmarkStart w:id="5048" w:name="_Toc97127280"/>
      <w:r w:rsidRPr="00347160">
        <w:t>Protocol for the Write service</w:t>
      </w:r>
      <w:bookmarkEnd w:id="5036"/>
      <w:bookmarkEnd w:id="5037"/>
      <w:bookmarkEnd w:id="5038"/>
      <w:bookmarkEnd w:id="5039"/>
      <w:bookmarkEnd w:id="5040"/>
      <w:bookmarkEnd w:id="5041"/>
      <w:bookmarkEnd w:id="5042"/>
      <w:bookmarkEnd w:id="5043"/>
      <w:bookmarkEnd w:id="5044"/>
      <w:bookmarkEnd w:id="5045"/>
      <w:bookmarkEnd w:id="5046"/>
      <w:bookmarkEnd w:id="5047"/>
      <w:bookmarkEnd w:id="5048"/>
      <w:r w:rsidRPr="00347160">
        <w:fldChar w:fldCharType="begin"/>
      </w:r>
      <w:r w:rsidRPr="00347160">
        <w:instrText xml:space="preserve"> XE "Write service" </w:instrText>
      </w:r>
      <w:r w:rsidRPr="00347160">
        <w:fldChar w:fldCharType="end"/>
      </w:r>
    </w:p>
    <w:p w14:paraId="5FF6912F" w14:textId="77777777" w:rsidR="00162259" w:rsidRPr="00347160" w:rsidRDefault="00162259" w:rsidP="00162259">
      <w:pPr>
        <w:pStyle w:val="PARAGRAPH"/>
      </w:pPr>
      <w:r w:rsidRPr="00347160">
        <w:t xml:space="preserve">As explained in </w:t>
      </w:r>
      <w:r w:rsidRPr="00347160">
        <w:fldChar w:fldCharType="begin" w:fldLock="1"/>
      </w:r>
      <w:r w:rsidRPr="00347160">
        <w:instrText xml:space="preserve"> REF _Ref245472757 \r \h  \* MERGEFORMAT </w:instrText>
      </w:r>
      <w:r w:rsidRPr="00347160">
        <w:fldChar w:fldCharType="separate"/>
      </w:r>
      <w:r w:rsidR="00811F07">
        <w:t>6.15</w:t>
      </w:r>
      <w:r w:rsidRPr="00347160">
        <w:fldChar w:fldCharType="end"/>
      </w:r>
      <w:r w:rsidRPr="00347160">
        <w:t>, the Write service is used when the server uses SN referencing, either to write (a) COSEM object attribute(s), or to invoke (a) method(s) when no return parameters are expected:</w:t>
      </w:r>
    </w:p>
    <w:p w14:paraId="112C9F41" w14:textId="77777777" w:rsidR="00162259" w:rsidRPr="00347160" w:rsidRDefault="00162259" w:rsidP="00521922">
      <w:pPr>
        <w:pStyle w:val="ListBullet"/>
      </w:pPr>
      <w:r w:rsidRPr="00347160">
        <w:t xml:space="preserve">in the first case, the SET.request service primitives are mapped to Write.request primitives and the Write.confirm primitives to SET.confirm primitives. The mapping and the corresponding SN APDUs are shown in </w:t>
      </w:r>
      <w:r w:rsidRPr="00347160">
        <w:fldChar w:fldCharType="begin" w:fldLock="1"/>
      </w:r>
      <w:r w:rsidRPr="00347160">
        <w:instrText xml:space="preserve"> REF _Ref299008534 \h </w:instrText>
      </w:r>
      <w:r w:rsidR="00C60BA6" w:rsidRPr="00347160">
        <w:instrText xml:space="preserve"> \* MERGEFORMAT </w:instrText>
      </w:r>
      <w:r w:rsidRPr="00347160">
        <w:fldChar w:fldCharType="separate"/>
      </w:r>
      <w:r w:rsidR="00811F07" w:rsidRPr="00347160">
        <w:t xml:space="preserve">Table </w:t>
      </w:r>
      <w:r w:rsidR="00811F07">
        <w:rPr>
          <w:noProof/>
        </w:rPr>
        <w:t>73</w:t>
      </w:r>
      <w:r w:rsidRPr="00347160">
        <w:fldChar w:fldCharType="end"/>
      </w:r>
      <w:r w:rsidRPr="00347160">
        <w:t>;</w:t>
      </w:r>
    </w:p>
    <w:p w14:paraId="77E638A8" w14:textId="77777777" w:rsidR="00162259" w:rsidRPr="00347160" w:rsidRDefault="00162259" w:rsidP="00521922">
      <w:pPr>
        <w:pStyle w:val="ListBullet"/>
      </w:pPr>
      <w:r w:rsidRPr="00347160">
        <w:lastRenderedPageBreak/>
        <w:t xml:space="preserve">in the second case, the ACTION.request service primitives are mapped to Write.request primitives and the Write.response primitives to ACTION.confirm primitives. The mapping and the corresponding SN APDUs are shown in </w:t>
      </w:r>
      <w:r w:rsidRPr="00347160">
        <w:fldChar w:fldCharType="begin" w:fldLock="1"/>
      </w:r>
      <w:r w:rsidRPr="00347160">
        <w:instrText xml:space="preserve"> REF _Ref245472846 \h  \* MERGEFORMAT </w:instrText>
      </w:r>
      <w:r w:rsidRPr="00347160">
        <w:fldChar w:fldCharType="separate"/>
      </w:r>
      <w:r w:rsidR="00811F07" w:rsidRPr="00347160">
        <w:t xml:space="preserve">Table </w:t>
      </w:r>
      <w:r w:rsidR="00811F07">
        <w:t>74</w:t>
      </w:r>
      <w:r w:rsidRPr="00347160">
        <w:fldChar w:fldCharType="end"/>
      </w:r>
      <w:r w:rsidRPr="00347160">
        <w:t>.</w:t>
      </w:r>
    </w:p>
    <w:p w14:paraId="56188023" w14:textId="6D4F7156" w:rsidR="00162259" w:rsidRPr="00347160" w:rsidRDefault="00162259" w:rsidP="008C6750">
      <w:pPr>
        <w:pStyle w:val="TABLE-title"/>
      </w:pPr>
      <w:bookmarkStart w:id="5049" w:name="_Ref245472816"/>
      <w:bookmarkStart w:id="5050" w:name="_Ref299008534"/>
      <w:bookmarkStart w:id="5051" w:name="_Toc246861058"/>
      <w:bookmarkStart w:id="5052" w:name="_Toc249289845"/>
      <w:bookmarkStart w:id="5053" w:name="_Toc277948672"/>
      <w:bookmarkStart w:id="5054" w:name="_Toc279392148"/>
      <w:bookmarkStart w:id="5055" w:name="_Toc279397426"/>
      <w:bookmarkStart w:id="5056" w:name="_Toc315426567"/>
      <w:bookmarkStart w:id="5057" w:name="_Toc355266121"/>
      <w:bookmarkStart w:id="5058" w:name="_Toc406428501"/>
      <w:bookmarkStart w:id="5059" w:name="_Toc437856804"/>
      <w:bookmarkStart w:id="5060" w:name="_Toc97127515"/>
      <w:r w:rsidRPr="00347160">
        <w:t xml:space="preserve">Table </w:t>
      </w:r>
      <w:fldSimple w:instr=" SEQ Table \* ARABIC ">
        <w:r w:rsidR="00DC4BE9">
          <w:rPr>
            <w:noProof/>
          </w:rPr>
          <w:t>73</w:t>
        </w:r>
      </w:fldSimple>
      <w:bookmarkEnd w:id="5049"/>
      <w:bookmarkEnd w:id="5050"/>
      <w:r w:rsidRPr="00347160">
        <w:t xml:space="preserve"> – Mapping between the SET and the Write service</w:t>
      </w:r>
      <w:bookmarkEnd w:id="5051"/>
      <w:bookmarkEnd w:id="5052"/>
      <w:bookmarkEnd w:id="5053"/>
      <w:bookmarkEnd w:id="5054"/>
      <w:bookmarkEnd w:id="5055"/>
      <w:bookmarkEnd w:id="5056"/>
      <w:r w:rsidRPr="00347160">
        <w:t>s</w:t>
      </w:r>
      <w:bookmarkEnd w:id="5057"/>
      <w:bookmarkEnd w:id="5058"/>
      <w:bookmarkEnd w:id="5059"/>
      <w:bookmarkEnd w:id="5060"/>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12"/>
        <w:gridCol w:w="3562"/>
        <w:gridCol w:w="3396"/>
      </w:tblGrid>
      <w:tr w:rsidR="00162259" w:rsidRPr="00347160" w14:paraId="6E0753CA" w14:textId="77777777" w:rsidTr="008C6750">
        <w:trPr>
          <w:cantSplit/>
          <w:tblHeader/>
          <w:jc w:val="center"/>
        </w:trPr>
        <w:tc>
          <w:tcPr>
            <w:tcW w:w="2112" w:type="dxa"/>
          </w:tcPr>
          <w:p w14:paraId="04F8A957" w14:textId="77777777" w:rsidR="00162259" w:rsidRPr="00347160" w:rsidRDefault="00162259" w:rsidP="00521E1B">
            <w:pPr>
              <w:pStyle w:val="TABLE-col-heading"/>
              <w:spacing w:before="30" w:after="30"/>
            </w:pPr>
            <w:r w:rsidRPr="00347160">
              <w:t xml:space="preserve">From SET.request </w:t>
            </w:r>
            <w:r w:rsidRPr="00347160">
              <w:br/>
              <w:t>of type</w:t>
            </w:r>
          </w:p>
        </w:tc>
        <w:tc>
          <w:tcPr>
            <w:tcW w:w="3562" w:type="dxa"/>
          </w:tcPr>
          <w:p w14:paraId="5285344A" w14:textId="77777777" w:rsidR="00162259" w:rsidRPr="00347160" w:rsidRDefault="00162259" w:rsidP="00521E1B">
            <w:pPr>
              <w:pStyle w:val="TABLE-col-heading"/>
              <w:spacing w:before="30" w:after="30"/>
            </w:pPr>
            <w:r w:rsidRPr="00347160">
              <w:t>To Write.request</w:t>
            </w:r>
          </w:p>
        </w:tc>
        <w:tc>
          <w:tcPr>
            <w:tcW w:w="3396" w:type="dxa"/>
          </w:tcPr>
          <w:p w14:paraId="5B33D1E0" w14:textId="77777777" w:rsidR="00162259" w:rsidRPr="00347160" w:rsidRDefault="00162259" w:rsidP="00521E1B">
            <w:pPr>
              <w:pStyle w:val="TABLE-col-heading"/>
              <w:spacing w:before="30" w:after="30"/>
            </w:pPr>
            <w:r w:rsidRPr="00347160">
              <w:t>SN APDU</w:t>
            </w:r>
          </w:p>
        </w:tc>
      </w:tr>
      <w:tr w:rsidR="00162259" w:rsidRPr="00347160" w14:paraId="5F0DE8A5" w14:textId="77777777" w:rsidTr="008C6750">
        <w:trPr>
          <w:cantSplit/>
          <w:jc w:val="center"/>
        </w:trPr>
        <w:tc>
          <w:tcPr>
            <w:tcW w:w="2112" w:type="dxa"/>
          </w:tcPr>
          <w:p w14:paraId="2A266F49" w14:textId="77777777" w:rsidR="00162259" w:rsidRPr="00347160" w:rsidRDefault="00162259" w:rsidP="00521E1B">
            <w:pPr>
              <w:pStyle w:val="TABLE-cell"/>
              <w:keepNext/>
              <w:spacing w:before="30" w:after="30"/>
            </w:pPr>
            <w:r w:rsidRPr="00347160">
              <w:t>NORMAL</w:t>
            </w:r>
            <w:r w:rsidRPr="00347160">
              <w:fldChar w:fldCharType="begin"/>
            </w:r>
            <w:r w:rsidRPr="00347160">
              <w:instrText xml:space="preserve"> XE "SET-REQUEST-NORMAL" </w:instrText>
            </w:r>
            <w:r w:rsidRPr="00347160">
              <w:fldChar w:fldCharType="end"/>
            </w:r>
          </w:p>
        </w:tc>
        <w:tc>
          <w:tcPr>
            <w:tcW w:w="3562" w:type="dxa"/>
          </w:tcPr>
          <w:p w14:paraId="1F880396" w14:textId="77777777" w:rsidR="00162259" w:rsidRPr="00347160" w:rsidRDefault="00162259" w:rsidP="00521E1B">
            <w:pPr>
              <w:pStyle w:val="TABLE-cell"/>
              <w:keepNext/>
              <w:spacing w:before="30" w:after="30"/>
            </w:pPr>
            <w:r w:rsidRPr="00347160">
              <w:t>Write.request (Variable_Access_Specification, Data)</w:t>
            </w:r>
          </w:p>
          <w:p w14:paraId="3FFE5095" w14:textId="77777777" w:rsidR="00162259" w:rsidRPr="00347160" w:rsidRDefault="00162259" w:rsidP="00521E1B">
            <w:pPr>
              <w:pStyle w:val="TABLE-cell"/>
              <w:keepNext/>
              <w:spacing w:before="30" w:after="30"/>
            </w:pPr>
            <w:r w:rsidRPr="00347160">
              <w:t>Variable_Access_Specification = Variable_Name I Parameterized_Access;</w:t>
            </w:r>
          </w:p>
        </w:tc>
        <w:tc>
          <w:tcPr>
            <w:tcW w:w="3396" w:type="dxa"/>
          </w:tcPr>
          <w:p w14:paraId="1A663BB9" w14:textId="77777777" w:rsidR="00162259" w:rsidRPr="00347160" w:rsidRDefault="00162259" w:rsidP="00521E1B">
            <w:pPr>
              <w:pStyle w:val="TABLE-cell"/>
              <w:keepNext/>
              <w:spacing w:before="30" w:after="30"/>
            </w:pPr>
            <w:r w:rsidRPr="00347160">
              <w:t>WriteRequest</w:t>
            </w:r>
            <w:r w:rsidRPr="00347160">
              <w:fldChar w:fldCharType="begin"/>
            </w:r>
            <w:r w:rsidRPr="00347160">
              <w:instrText xml:space="preserve"> XE "WriteRequest" </w:instrText>
            </w:r>
            <w:r w:rsidRPr="00347160">
              <w:fldChar w:fldCharType="end"/>
            </w:r>
            <w:r w:rsidRPr="00347160">
              <w:t>::= (variable-name I parameterized-access, data)</w:t>
            </w:r>
          </w:p>
        </w:tc>
      </w:tr>
      <w:tr w:rsidR="00162259" w:rsidRPr="00347160" w14:paraId="04F8EF55" w14:textId="77777777" w:rsidTr="008C6750">
        <w:trPr>
          <w:cantSplit/>
          <w:jc w:val="center"/>
        </w:trPr>
        <w:tc>
          <w:tcPr>
            <w:tcW w:w="2112" w:type="dxa"/>
          </w:tcPr>
          <w:p w14:paraId="33A2E3E0" w14:textId="77777777" w:rsidR="00162259" w:rsidRPr="00347160" w:rsidRDefault="00162259" w:rsidP="00521E1B">
            <w:pPr>
              <w:pStyle w:val="TABLE-cell"/>
              <w:keepNext/>
              <w:spacing w:before="30" w:after="30"/>
            </w:pPr>
            <w:r w:rsidRPr="00347160">
              <w:t>FIRST-BLOCK</w:t>
            </w:r>
            <w:r w:rsidRPr="00347160">
              <w:fldChar w:fldCharType="begin"/>
            </w:r>
            <w:r w:rsidRPr="00347160">
              <w:instrText xml:space="preserve"> XE "SET-REQUEST-FIRST-BLOCK" </w:instrText>
            </w:r>
            <w:r w:rsidRPr="00347160">
              <w:fldChar w:fldCharType="end"/>
            </w:r>
          </w:p>
        </w:tc>
        <w:tc>
          <w:tcPr>
            <w:tcW w:w="3562" w:type="dxa"/>
          </w:tcPr>
          <w:p w14:paraId="0B0CCB5D" w14:textId="77777777" w:rsidR="00162259" w:rsidRPr="00347160" w:rsidRDefault="00162259" w:rsidP="00521E1B">
            <w:pPr>
              <w:pStyle w:val="TABLE-cell"/>
              <w:keepNext/>
              <w:spacing w:before="30" w:after="30"/>
            </w:pPr>
            <w:r w:rsidRPr="00347160">
              <w:t>Write.request (Variable_Access_Specification, Data)</w:t>
            </w:r>
          </w:p>
          <w:p w14:paraId="04E2711A" w14:textId="77777777" w:rsidR="00162259" w:rsidRPr="00347160" w:rsidRDefault="00162259" w:rsidP="00521E1B">
            <w:pPr>
              <w:pStyle w:val="TABLE-cell"/>
              <w:keepNext/>
              <w:spacing w:before="30" w:after="30"/>
            </w:pPr>
            <w:r w:rsidRPr="00347160">
              <w:t>Variable_Access_Specification = Write_Data_Block_Access;</w:t>
            </w:r>
          </w:p>
          <w:p w14:paraId="7E199C67" w14:textId="77777777" w:rsidR="00162259" w:rsidRPr="00347160" w:rsidRDefault="00162259" w:rsidP="00521E1B">
            <w:pPr>
              <w:pStyle w:val="TABLE-cell"/>
              <w:keepNext/>
              <w:spacing w:before="30" w:after="30"/>
            </w:pPr>
            <w:r w:rsidRPr="00347160">
              <w:t>with</w:t>
            </w:r>
            <w:r w:rsidRPr="00347160">
              <w:br/>
              <w:t>Last_Block = FALSE,</w:t>
            </w:r>
            <w:r w:rsidRPr="00347160">
              <w:br/>
              <w:t>Block_Number = 1,</w:t>
            </w:r>
          </w:p>
          <w:p w14:paraId="379210D5" w14:textId="77777777" w:rsidR="00162259" w:rsidRPr="00347160" w:rsidRDefault="00162259" w:rsidP="00521E1B">
            <w:pPr>
              <w:pStyle w:val="TABLE-cell"/>
              <w:keepNext/>
              <w:spacing w:before="30" w:after="30"/>
            </w:pPr>
            <w:r w:rsidRPr="00347160">
              <w:t>Data = raw-data, carrying the encoded form of the attribute reference(s) and write data.</w:t>
            </w:r>
          </w:p>
        </w:tc>
        <w:tc>
          <w:tcPr>
            <w:tcW w:w="3396" w:type="dxa"/>
          </w:tcPr>
          <w:p w14:paraId="799C8721" w14:textId="77777777" w:rsidR="00162259" w:rsidRPr="00347160" w:rsidRDefault="00162259" w:rsidP="00521E1B">
            <w:pPr>
              <w:pStyle w:val="TABLE-cell"/>
              <w:keepNext/>
              <w:spacing w:before="30" w:after="30"/>
            </w:pPr>
            <w:r w:rsidRPr="00347160">
              <w:t xml:space="preserve">WriteRequest::= </w:t>
            </w:r>
            <w:r w:rsidRPr="00347160">
              <w:br/>
              <w:t>(write-data-block-access, data)</w:t>
            </w:r>
          </w:p>
        </w:tc>
      </w:tr>
      <w:tr w:rsidR="00162259" w:rsidRPr="00347160" w14:paraId="41D77AD5" w14:textId="77777777" w:rsidTr="008C6750">
        <w:trPr>
          <w:cantSplit/>
          <w:jc w:val="center"/>
        </w:trPr>
        <w:tc>
          <w:tcPr>
            <w:tcW w:w="2112" w:type="dxa"/>
          </w:tcPr>
          <w:p w14:paraId="5D024A8C" w14:textId="77777777" w:rsidR="00162259" w:rsidRPr="00347160" w:rsidRDefault="00162259" w:rsidP="00521E1B">
            <w:pPr>
              <w:pStyle w:val="TABLE-cell"/>
              <w:keepNext/>
              <w:spacing w:before="30" w:after="30"/>
            </w:pPr>
            <w:r w:rsidRPr="00347160">
              <w:t>ONE-BLOCK</w:t>
            </w:r>
            <w:r w:rsidRPr="00347160">
              <w:fldChar w:fldCharType="begin"/>
            </w:r>
            <w:r w:rsidRPr="00347160">
              <w:instrText xml:space="preserve"> XE "SET-REQUEST-ONE-BLOCK" </w:instrText>
            </w:r>
            <w:r w:rsidRPr="00347160">
              <w:fldChar w:fldCharType="end"/>
            </w:r>
          </w:p>
        </w:tc>
        <w:tc>
          <w:tcPr>
            <w:tcW w:w="3562" w:type="dxa"/>
          </w:tcPr>
          <w:p w14:paraId="3BF2BF51" w14:textId="77777777" w:rsidR="00162259" w:rsidRPr="00347160" w:rsidRDefault="00162259" w:rsidP="00521E1B">
            <w:pPr>
              <w:pStyle w:val="TABLE-cell"/>
              <w:keepNext/>
              <w:spacing w:before="30" w:after="30"/>
            </w:pPr>
            <w:r w:rsidRPr="00347160">
              <w:t>Write.request (Variable_Access_Specification, Data)</w:t>
            </w:r>
          </w:p>
          <w:p w14:paraId="6AA253D3" w14:textId="77777777" w:rsidR="00162259" w:rsidRPr="00347160" w:rsidRDefault="00162259" w:rsidP="00521E1B">
            <w:pPr>
              <w:pStyle w:val="TABLE-cell"/>
              <w:keepNext/>
              <w:spacing w:before="30" w:after="30"/>
            </w:pPr>
            <w:r w:rsidRPr="00347160">
              <w:t>Variable_Access_Specification = Write_Data_Block_Access;</w:t>
            </w:r>
          </w:p>
          <w:p w14:paraId="7076B7D7" w14:textId="77777777" w:rsidR="00162259" w:rsidRPr="00347160" w:rsidRDefault="00162259" w:rsidP="00521E1B">
            <w:pPr>
              <w:pStyle w:val="TABLE-cell"/>
              <w:keepNext/>
              <w:spacing w:before="30" w:after="30"/>
            </w:pPr>
            <w:r w:rsidRPr="00347160">
              <w:t>with</w:t>
            </w:r>
            <w:r w:rsidRPr="00347160">
              <w:br/>
              <w:t>Last_Block = FALSE,</w:t>
            </w:r>
            <w:r w:rsidRPr="00347160">
              <w:br/>
              <w:t>Block_Number = next number,</w:t>
            </w:r>
          </w:p>
          <w:p w14:paraId="1577AC6B" w14:textId="77777777" w:rsidR="00162259" w:rsidRPr="00347160" w:rsidRDefault="00162259" w:rsidP="00521E1B">
            <w:pPr>
              <w:pStyle w:val="TABLE-cell"/>
              <w:keepNext/>
              <w:spacing w:before="30" w:after="30"/>
            </w:pPr>
            <w:r w:rsidRPr="00347160">
              <w:t>Data = as above</w:t>
            </w:r>
          </w:p>
        </w:tc>
        <w:tc>
          <w:tcPr>
            <w:tcW w:w="3396" w:type="dxa"/>
          </w:tcPr>
          <w:p w14:paraId="2B1E3B58" w14:textId="77777777" w:rsidR="00162259" w:rsidRPr="00347160" w:rsidRDefault="00162259" w:rsidP="00521E1B">
            <w:pPr>
              <w:pStyle w:val="TABLE-cell"/>
              <w:keepNext/>
              <w:spacing w:before="30" w:after="30"/>
            </w:pPr>
            <w:r w:rsidRPr="00347160">
              <w:t xml:space="preserve">WriteRequest::= </w:t>
            </w:r>
            <w:r w:rsidRPr="00347160">
              <w:br/>
              <w:t>(write-data-block-access, data)</w:t>
            </w:r>
          </w:p>
        </w:tc>
      </w:tr>
      <w:tr w:rsidR="00162259" w:rsidRPr="00347160" w14:paraId="2C906290" w14:textId="77777777" w:rsidTr="008C6750">
        <w:trPr>
          <w:cantSplit/>
          <w:jc w:val="center"/>
        </w:trPr>
        <w:tc>
          <w:tcPr>
            <w:tcW w:w="2112" w:type="dxa"/>
          </w:tcPr>
          <w:p w14:paraId="02900B62" w14:textId="77777777" w:rsidR="00162259" w:rsidRPr="00347160" w:rsidRDefault="00162259" w:rsidP="00521E1B">
            <w:pPr>
              <w:pStyle w:val="TABLE-cell"/>
              <w:keepNext/>
              <w:spacing w:before="30" w:after="30"/>
            </w:pPr>
            <w:r w:rsidRPr="00347160">
              <w:t>LAST-BLOCK</w:t>
            </w:r>
            <w:r w:rsidRPr="00347160">
              <w:fldChar w:fldCharType="begin"/>
            </w:r>
            <w:r w:rsidRPr="00347160">
              <w:instrText xml:space="preserve"> XE "SET-REQUEST-LAST-BLOCK" </w:instrText>
            </w:r>
            <w:r w:rsidRPr="00347160">
              <w:fldChar w:fldCharType="end"/>
            </w:r>
          </w:p>
        </w:tc>
        <w:tc>
          <w:tcPr>
            <w:tcW w:w="3562" w:type="dxa"/>
          </w:tcPr>
          <w:p w14:paraId="6B116572" w14:textId="77777777" w:rsidR="00162259" w:rsidRPr="00347160" w:rsidRDefault="00162259" w:rsidP="00521E1B">
            <w:pPr>
              <w:pStyle w:val="TABLE-cell"/>
              <w:keepNext/>
              <w:spacing w:before="30" w:after="30"/>
            </w:pPr>
            <w:r w:rsidRPr="00347160">
              <w:t>Write.request (Variable_Access_Specification, Data)</w:t>
            </w:r>
          </w:p>
          <w:p w14:paraId="156DC520" w14:textId="77777777" w:rsidR="00162259" w:rsidRPr="00347160" w:rsidRDefault="00162259" w:rsidP="00521E1B">
            <w:pPr>
              <w:pStyle w:val="TABLE-cell"/>
              <w:keepNext/>
              <w:spacing w:before="30" w:after="30"/>
            </w:pPr>
            <w:r w:rsidRPr="00347160">
              <w:t>Variable_Access_Specification = Write_Data_Block_Access;</w:t>
            </w:r>
          </w:p>
          <w:p w14:paraId="2F3006A9" w14:textId="77777777" w:rsidR="00162259" w:rsidRPr="00347160" w:rsidRDefault="00162259" w:rsidP="00521E1B">
            <w:pPr>
              <w:pStyle w:val="TABLE-cell"/>
              <w:keepNext/>
              <w:spacing w:before="30" w:after="30"/>
            </w:pPr>
            <w:r w:rsidRPr="00347160">
              <w:t>with</w:t>
            </w:r>
            <w:r w:rsidRPr="00347160">
              <w:br/>
              <w:t>Last_Block = TRUE,</w:t>
            </w:r>
            <w:r w:rsidRPr="00347160">
              <w:br/>
              <w:t>Block_Number = next number,</w:t>
            </w:r>
          </w:p>
          <w:p w14:paraId="607C5769" w14:textId="77777777" w:rsidR="00162259" w:rsidRPr="00347160" w:rsidRDefault="00162259" w:rsidP="00521E1B">
            <w:pPr>
              <w:pStyle w:val="TABLE-cell"/>
              <w:keepNext/>
              <w:spacing w:before="30" w:after="30"/>
            </w:pPr>
            <w:r w:rsidRPr="00347160">
              <w:t>Data = as above</w:t>
            </w:r>
          </w:p>
        </w:tc>
        <w:tc>
          <w:tcPr>
            <w:tcW w:w="3396" w:type="dxa"/>
          </w:tcPr>
          <w:p w14:paraId="1D324511" w14:textId="77777777" w:rsidR="00162259" w:rsidRPr="00347160" w:rsidRDefault="00162259" w:rsidP="00521E1B">
            <w:pPr>
              <w:pStyle w:val="TABLE-cell"/>
              <w:keepNext/>
              <w:spacing w:before="30" w:after="30"/>
            </w:pPr>
            <w:r w:rsidRPr="00347160">
              <w:t xml:space="preserve">WriteRequest::= </w:t>
            </w:r>
            <w:r w:rsidRPr="00347160">
              <w:br/>
              <w:t>(write-data-block-access, data)</w:t>
            </w:r>
          </w:p>
        </w:tc>
      </w:tr>
      <w:tr w:rsidR="00162259" w:rsidRPr="00347160" w14:paraId="6A2BBA3F" w14:textId="77777777" w:rsidTr="008C6750">
        <w:trPr>
          <w:cantSplit/>
          <w:jc w:val="center"/>
        </w:trPr>
        <w:tc>
          <w:tcPr>
            <w:tcW w:w="2112" w:type="dxa"/>
          </w:tcPr>
          <w:p w14:paraId="3A21E96E" w14:textId="77777777" w:rsidR="00162259" w:rsidRPr="00347160" w:rsidRDefault="00162259" w:rsidP="00521E1B">
            <w:pPr>
              <w:pStyle w:val="TABLE-cell"/>
              <w:keepNext/>
              <w:spacing w:before="30" w:after="30"/>
            </w:pPr>
            <w:r w:rsidRPr="00347160">
              <w:t>WITH-LIST</w:t>
            </w:r>
            <w:r w:rsidRPr="00347160">
              <w:fldChar w:fldCharType="begin"/>
            </w:r>
            <w:r w:rsidRPr="00347160">
              <w:instrText xml:space="preserve"> XE "SET-REQUEST-WITH-LIST" </w:instrText>
            </w:r>
            <w:r w:rsidRPr="00347160">
              <w:fldChar w:fldCharType="end"/>
            </w:r>
          </w:p>
        </w:tc>
        <w:tc>
          <w:tcPr>
            <w:tcW w:w="3562" w:type="dxa"/>
          </w:tcPr>
          <w:p w14:paraId="420506DD" w14:textId="77777777" w:rsidR="00162259" w:rsidRPr="00347160" w:rsidRDefault="00162259" w:rsidP="00521E1B">
            <w:pPr>
              <w:pStyle w:val="TABLE-cell"/>
              <w:keepNext/>
              <w:spacing w:before="30" w:after="30"/>
            </w:pPr>
            <w:r w:rsidRPr="00347160">
              <w:t>Write.request ({Variable_Access_Specification}, {Data})</w:t>
            </w:r>
          </w:p>
          <w:p w14:paraId="55E52752" w14:textId="77777777" w:rsidR="00162259" w:rsidRPr="00347160" w:rsidRDefault="00162259" w:rsidP="00521E1B">
            <w:pPr>
              <w:pStyle w:val="TABLE-cell"/>
              <w:keepNext/>
              <w:spacing w:before="30" w:after="30"/>
            </w:pPr>
            <w:r w:rsidRPr="00347160">
              <w:t>Variable_Access_Specification = Variable_Name I Parameterized_Access;</w:t>
            </w:r>
          </w:p>
        </w:tc>
        <w:tc>
          <w:tcPr>
            <w:tcW w:w="3396" w:type="dxa"/>
          </w:tcPr>
          <w:p w14:paraId="5322693A" w14:textId="77777777" w:rsidR="00162259" w:rsidRPr="00347160" w:rsidRDefault="00162259" w:rsidP="00521E1B">
            <w:pPr>
              <w:pStyle w:val="TABLE-cell"/>
              <w:keepNext/>
              <w:spacing w:before="30" w:after="30"/>
            </w:pPr>
            <w:r w:rsidRPr="00347160">
              <w:t xml:space="preserve">WriteRequest::= </w:t>
            </w:r>
            <w:r w:rsidRPr="00347160">
              <w:br/>
              <w:t>({variable-name I parameterized-access}, {data})</w:t>
            </w:r>
          </w:p>
        </w:tc>
      </w:tr>
      <w:tr w:rsidR="00162259" w:rsidRPr="00347160" w14:paraId="46C1B9FB" w14:textId="77777777" w:rsidTr="008C6750">
        <w:trPr>
          <w:cantSplit/>
          <w:jc w:val="center"/>
        </w:trPr>
        <w:tc>
          <w:tcPr>
            <w:tcW w:w="2112" w:type="dxa"/>
          </w:tcPr>
          <w:p w14:paraId="2A94FD79" w14:textId="77777777" w:rsidR="00162259" w:rsidRPr="00347160" w:rsidRDefault="00162259" w:rsidP="00521E1B">
            <w:pPr>
              <w:pStyle w:val="TABLE-cell"/>
              <w:keepNext/>
              <w:spacing w:before="30" w:after="30"/>
            </w:pPr>
            <w:r w:rsidRPr="00347160">
              <w:t>FIRST-BLOCK-WITH-LIST</w:t>
            </w:r>
            <w:r w:rsidRPr="00347160">
              <w:fldChar w:fldCharType="begin"/>
            </w:r>
            <w:r w:rsidRPr="00347160">
              <w:instrText xml:space="preserve"> XE "SET-REQUEST-FIRST-BLOCK-WITH-LIST" </w:instrText>
            </w:r>
            <w:r w:rsidRPr="00347160">
              <w:fldChar w:fldCharType="end"/>
            </w:r>
          </w:p>
        </w:tc>
        <w:tc>
          <w:tcPr>
            <w:tcW w:w="3562" w:type="dxa"/>
          </w:tcPr>
          <w:p w14:paraId="30CCC4BA" w14:textId="77777777" w:rsidR="00162259" w:rsidRPr="00347160" w:rsidRDefault="00162259" w:rsidP="00521E1B">
            <w:pPr>
              <w:pStyle w:val="TABLE-cell"/>
              <w:keepNext/>
              <w:spacing w:before="30" w:after="30"/>
            </w:pPr>
            <w:r w:rsidRPr="00347160">
              <w:t>Write.request (Variable_Access_Specification, Data)</w:t>
            </w:r>
          </w:p>
          <w:p w14:paraId="3AA3EF22" w14:textId="77777777" w:rsidR="00162259" w:rsidRPr="00347160" w:rsidRDefault="00162259" w:rsidP="00521E1B">
            <w:pPr>
              <w:pStyle w:val="TABLE-cell"/>
              <w:keepNext/>
              <w:spacing w:before="30" w:after="30"/>
            </w:pPr>
            <w:r w:rsidRPr="00347160">
              <w:t>Variable_Access_Specification = Write_Data_Block_Access;</w:t>
            </w:r>
          </w:p>
          <w:p w14:paraId="3E19C3D8" w14:textId="77777777" w:rsidR="00162259" w:rsidRPr="00347160" w:rsidRDefault="00162259" w:rsidP="00521E1B">
            <w:pPr>
              <w:pStyle w:val="TABLE-cell"/>
              <w:keepNext/>
              <w:spacing w:before="30" w:after="30"/>
            </w:pPr>
            <w:r w:rsidRPr="00347160">
              <w:t>with</w:t>
            </w:r>
            <w:r w:rsidRPr="00347160">
              <w:br/>
              <w:t>Last_Block = FALSE,</w:t>
            </w:r>
            <w:r w:rsidRPr="00347160">
              <w:br/>
              <w:t>Block_Number = 1</w:t>
            </w:r>
          </w:p>
          <w:p w14:paraId="7D7AFCCC" w14:textId="77777777" w:rsidR="00162259" w:rsidRPr="00347160" w:rsidRDefault="00162259" w:rsidP="00521E1B">
            <w:pPr>
              <w:pStyle w:val="TABLE-cell"/>
              <w:keepNext/>
              <w:spacing w:before="30" w:after="30"/>
            </w:pPr>
            <w:r w:rsidRPr="00347160">
              <w:t>Data =as above</w:t>
            </w:r>
          </w:p>
        </w:tc>
        <w:tc>
          <w:tcPr>
            <w:tcW w:w="3396" w:type="dxa"/>
          </w:tcPr>
          <w:p w14:paraId="72411B50" w14:textId="77777777" w:rsidR="00162259" w:rsidRPr="00347160" w:rsidRDefault="00162259" w:rsidP="00521E1B">
            <w:pPr>
              <w:pStyle w:val="TABLE-cell"/>
              <w:keepNext/>
              <w:spacing w:before="30" w:after="30"/>
            </w:pPr>
            <w:r w:rsidRPr="00347160">
              <w:t xml:space="preserve">WriteRequest::= </w:t>
            </w:r>
            <w:r w:rsidRPr="00347160">
              <w:br/>
              <w:t>(write-data-block-access, data)</w:t>
            </w:r>
          </w:p>
        </w:tc>
      </w:tr>
    </w:tbl>
    <w:p w14:paraId="1108BE02" w14:textId="77777777" w:rsidR="007346A1" w:rsidRDefault="007346A1">
      <w:pPr>
        <w:rPr>
          <w:b/>
          <w:bCs/>
        </w:rPr>
      </w:pPr>
      <w:r>
        <w:rPr>
          <w:b/>
          <w:bCs/>
        </w:rPr>
        <w:br w:type="page"/>
      </w:r>
    </w:p>
    <w:p w14:paraId="176E14D1" w14:textId="77777777" w:rsidR="007346A1" w:rsidRPr="007346A1" w:rsidRDefault="007346A1" w:rsidP="007346A1">
      <w:pPr>
        <w:pStyle w:val="PARAGRAPH"/>
        <w:jc w:val="center"/>
        <w:rPr>
          <w:b/>
        </w:rPr>
      </w:pPr>
      <w:r w:rsidRPr="007346A1">
        <w:rPr>
          <w:b/>
        </w:rPr>
        <w:lastRenderedPageBreak/>
        <w:t xml:space="preserve">Table 73 </w:t>
      </w:r>
      <w:r w:rsidRPr="007346A1">
        <w:rPr>
          <w:i/>
        </w:rPr>
        <w:t>(co</w:t>
      </w:r>
      <w:r w:rsidRPr="007346A1">
        <w:rPr>
          <w:rStyle w:val="PARAGRAPHChar"/>
          <w:i/>
        </w:rPr>
        <w:t>n</w:t>
      </w:r>
      <w:r w:rsidRPr="007346A1">
        <w:rPr>
          <w:i/>
        </w:rPr>
        <w:t>tinued)</w:t>
      </w:r>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12"/>
        <w:gridCol w:w="3562"/>
        <w:gridCol w:w="3396"/>
      </w:tblGrid>
      <w:tr w:rsidR="00162259" w:rsidRPr="00347160" w14:paraId="52AA581B" w14:textId="77777777" w:rsidTr="008C6750">
        <w:trPr>
          <w:cantSplit/>
          <w:jc w:val="center"/>
        </w:trPr>
        <w:tc>
          <w:tcPr>
            <w:tcW w:w="2112" w:type="dxa"/>
          </w:tcPr>
          <w:p w14:paraId="75215157" w14:textId="77777777" w:rsidR="00162259" w:rsidRPr="00347160" w:rsidRDefault="00162259" w:rsidP="00521E1B">
            <w:pPr>
              <w:pStyle w:val="TABLE-col-heading"/>
              <w:spacing w:before="30" w:after="30"/>
            </w:pPr>
            <w:r w:rsidRPr="00347160">
              <w:t>To SET.confirm of type</w:t>
            </w:r>
          </w:p>
        </w:tc>
        <w:tc>
          <w:tcPr>
            <w:tcW w:w="3562" w:type="dxa"/>
          </w:tcPr>
          <w:p w14:paraId="1A3A7862" w14:textId="77777777" w:rsidR="00162259" w:rsidRPr="00347160" w:rsidRDefault="00162259" w:rsidP="00521E1B">
            <w:pPr>
              <w:pStyle w:val="TABLE-col-heading"/>
              <w:spacing w:before="30" w:after="30"/>
            </w:pPr>
            <w:r w:rsidRPr="00347160">
              <w:t>SN APDU</w:t>
            </w:r>
          </w:p>
        </w:tc>
        <w:tc>
          <w:tcPr>
            <w:tcW w:w="3396" w:type="dxa"/>
          </w:tcPr>
          <w:p w14:paraId="50291228" w14:textId="77777777" w:rsidR="00162259" w:rsidRPr="00347160" w:rsidRDefault="00162259" w:rsidP="00521E1B">
            <w:pPr>
              <w:pStyle w:val="TABLE-col-heading"/>
              <w:spacing w:before="30" w:after="30"/>
            </w:pPr>
            <w:r w:rsidRPr="00347160">
              <w:t>From Write.response</w:t>
            </w:r>
          </w:p>
        </w:tc>
      </w:tr>
      <w:tr w:rsidR="00162259" w:rsidRPr="00347160" w14:paraId="422EFCC6" w14:textId="77777777" w:rsidTr="008C6750">
        <w:trPr>
          <w:cantSplit/>
          <w:jc w:val="center"/>
        </w:trPr>
        <w:tc>
          <w:tcPr>
            <w:tcW w:w="2112" w:type="dxa"/>
          </w:tcPr>
          <w:p w14:paraId="6C02D9E6" w14:textId="77777777" w:rsidR="00162259" w:rsidRPr="00347160" w:rsidRDefault="00162259" w:rsidP="00521E1B">
            <w:pPr>
              <w:pStyle w:val="TABLE-cell"/>
              <w:keepNext/>
              <w:spacing w:before="30" w:after="30"/>
            </w:pPr>
            <w:r w:rsidRPr="00347160">
              <w:t>NORMAL</w:t>
            </w:r>
            <w:r w:rsidRPr="00347160">
              <w:fldChar w:fldCharType="begin"/>
            </w:r>
            <w:r w:rsidRPr="00347160">
              <w:instrText xml:space="preserve"> XE "SET-RESPONSE-NORMAL" </w:instrText>
            </w:r>
            <w:r w:rsidRPr="00347160">
              <w:fldChar w:fldCharType="end"/>
            </w:r>
          </w:p>
        </w:tc>
        <w:tc>
          <w:tcPr>
            <w:tcW w:w="3562" w:type="dxa"/>
          </w:tcPr>
          <w:p w14:paraId="446E4171" w14:textId="77777777" w:rsidR="00162259" w:rsidRPr="00347160" w:rsidRDefault="00162259" w:rsidP="00521E1B">
            <w:pPr>
              <w:pStyle w:val="TABLE-cell"/>
              <w:keepNext/>
              <w:spacing w:before="30" w:after="30"/>
            </w:pPr>
            <w:r w:rsidRPr="00347160">
              <w:t>WriteResponse</w:t>
            </w:r>
            <w:r w:rsidRPr="00347160">
              <w:fldChar w:fldCharType="begin"/>
            </w:r>
            <w:r w:rsidRPr="00347160">
              <w:instrText xml:space="preserve"> XE "WriteResponse" </w:instrText>
            </w:r>
            <w:r w:rsidRPr="00347160">
              <w:fldChar w:fldCharType="end"/>
            </w:r>
            <w:r w:rsidRPr="00347160">
              <w:t xml:space="preserve">::= </w:t>
            </w:r>
            <w:r w:rsidRPr="00347160">
              <w:br/>
              <w:t>(success I data-access-error)</w:t>
            </w:r>
          </w:p>
        </w:tc>
        <w:tc>
          <w:tcPr>
            <w:tcW w:w="3396" w:type="dxa"/>
          </w:tcPr>
          <w:p w14:paraId="54D173AD" w14:textId="77777777" w:rsidR="00162259" w:rsidRPr="00347160" w:rsidRDefault="00162259" w:rsidP="00521E1B">
            <w:pPr>
              <w:pStyle w:val="TABLE-cell"/>
              <w:keepNext/>
              <w:spacing w:before="30" w:after="30"/>
            </w:pPr>
            <w:r w:rsidRPr="00347160">
              <w:t>Write.response (Write_Result)</w:t>
            </w:r>
          </w:p>
          <w:p w14:paraId="024F95B5" w14:textId="77777777" w:rsidR="00162259" w:rsidRPr="00347160" w:rsidRDefault="00162259" w:rsidP="00521E1B">
            <w:pPr>
              <w:pStyle w:val="TABLE-cell"/>
              <w:keepNext/>
              <w:spacing w:before="30" w:after="30"/>
            </w:pPr>
            <w:r w:rsidRPr="00347160">
              <w:t xml:space="preserve">Write_Result = </w:t>
            </w:r>
            <w:r w:rsidRPr="00347160">
              <w:br/>
              <w:t>Success I Data_Access_Error;</w:t>
            </w:r>
          </w:p>
        </w:tc>
      </w:tr>
      <w:tr w:rsidR="00162259" w:rsidRPr="00347160" w14:paraId="4B5A3D14" w14:textId="77777777" w:rsidTr="008C6750">
        <w:trPr>
          <w:cantSplit/>
          <w:jc w:val="center"/>
        </w:trPr>
        <w:tc>
          <w:tcPr>
            <w:tcW w:w="2112" w:type="dxa"/>
          </w:tcPr>
          <w:p w14:paraId="1FA3FE5E" w14:textId="77777777" w:rsidR="00162259" w:rsidRPr="00347160" w:rsidRDefault="00162259" w:rsidP="00521E1B">
            <w:pPr>
              <w:pStyle w:val="TABLE-cell"/>
              <w:keepNext/>
              <w:spacing w:before="30" w:after="30"/>
            </w:pPr>
            <w:r w:rsidRPr="00347160">
              <w:t>ACK-BLOCK</w:t>
            </w:r>
            <w:r w:rsidRPr="00347160">
              <w:fldChar w:fldCharType="begin"/>
            </w:r>
            <w:r w:rsidRPr="00347160">
              <w:instrText xml:space="preserve"> XE "SET-RESPONSE-ACK-BLOCK" </w:instrText>
            </w:r>
            <w:r w:rsidRPr="00347160">
              <w:fldChar w:fldCharType="end"/>
            </w:r>
          </w:p>
        </w:tc>
        <w:tc>
          <w:tcPr>
            <w:tcW w:w="3562" w:type="dxa"/>
          </w:tcPr>
          <w:p w14:paraId="71621CBC" w14:textId="77777777" w:rsidR="00162259" w:rsidRPr="00347160" w:rsidRDefault="00162259" w:rsidP="00521E1B">
            <w:pPr>
              <w:pStyle w:val="TABLE-cell"/>
              <w:keepNext/>
              <w:spacing w:before="30" w:after="30"/>
            </w:pPr>
            <w:r w:rsidRPr="00347160">
              <w:t>WriteResponse::= (block-number)</w:t>
            </w:r>
          </w:p>
        </w:tc>
        <w:tc>
          <w:tcPr>
            <w:tcW w:w="3396" w:type="dxa"/>
          </w:tcPr>
          <w:p w14:paraId="5BF5482A" w14:textId="77777777" w:rsidR="00162259" w:rsidRPr="00347160" w:rsidRDefault="00162259" w:rsidP="00521E1B">
            <w:pPr>
              <w:pStyle w:val="TABLE-cell"/>
              <w:keepNext/>
              <w:spacing w:before="30" w:after="30"/>
            </w:pPr>
            <w:r w:rsidRPr="00347160">
              <w:t>Write.response (Write_Result)</w:t>
            </w:r>
          </w:p>
          <w:p w14:paraId="6BDE5470" w14:textId="77777777" w:rsidR="00162259" w:rsidRPr="00347160" w:rsidRDefault="00162259" w:rsidP="00521E1B">
            <w:pPr>
              <w:pStyle w:val="TABLE-cell"/>
              <w:keepNext/>
              <w:spacing w:before="30" w:after="30"/>
            </w:pPr>
            <w:r w:rsidRPr="00347160">
              <w:t>Write_Result = Block_Number;</w:t>
            </w:r>
          </w:p>
        </w:tc>
      </w:tr>
      <w:tr w:rsidR="00162259" w:rsidRPr="00347160" w14:paraId="6B1B6ED2" w14:textId="77777777" w:rsidTr="008C6750">
        <w:trPr>
          <w:cantSplit/>
          <w:jc w:val="center"/>
        </w:trPr>
        <w:tc>
          <w:tcPr>
            <w:tcW w:w="2112" w:type="dxa"/>
          </w:tcPr>
          <w:p w14:paraId="5FE613C9" w14:textId="77777777" w:rsidR="00162259" w:rsidRPr="00347160" w:rsidRDefault="00162259" w:rsidP="00521E1B">
            <w:pPr>
              <w:pStyle w:val="TABLE-cell"/>
              <w:keepNext/>
              <w:spacing w:before="30" w:after="30"/>
            </w:pPr>
            <w:r w:rsidRPr="00347160">
              <w:t>LAST-BLOCK</w:t>
            </w:r>
            <w:r w:rsidRPr="00347160">
              <w:fldChar w:fldCharType="begin"/>
            </w:r>
            <w:r w:rsidRPr="00347160">
              <w:instrText xml:space="preserve"> XE "SET-RESPONSE-LAST-BLOCK" </w:instrText>
            </w:r>
            <w:r w:rsidRPr="00347160">
              <w:fldChar w:fldCharType="end"/>
            </w:r>
          </w:p>
        </w:tc>
        <w:tc>
          <w:tcPr>
            <w:tcW w:w="3562" w:type="dxa"/>
          </w:tcPr>
          <w:p w14:paraId="1891F8F6" w14:textId="77777777" w:rsidR="00162259" w:rsidRPr="00347160" w:rsidRDefault="00162259" w:rsidP="00521E1B">
            <w:pPr>
              <w:pStyle w:val="TABLE-cell"/>
              <w:keepNext/>
              <w:spacing w:before="30" w:after="30"/>
            </w:pPr>
            <w:r w:rsidRPr="00347160">
              <w:t xml:space="preserve">WriteResponse::= </w:t>
            </w:r>
            <w:r w:rsidRPr="00347160">
              <w:br/>
              <w:t>(success I data-access-error)</w:t>
            </w:r>
          </w:p>
        </w:tc>
        <w:tc>
          <w:tcPr>
            <w:tcW w:w="3396" w:type="dxa"/>
          </w:tcPr>
          <w:p w14:paraId="3308C145" w14:textId="77777777" w:rsidR="00162259" w:rsidRPr="00347160" w:rsidRDefault="00162259" w:rsidP="00521E1B">
            <w:pPr>
              <w:pStyle w:val="TABLE-cell"/>
              <w:keepNext/>
              <w:spacing w:before="30" w:after="30"/>
            </w:pPr>
            <w:r w:rsidRPr="00347160">
              <w:t>Write.response (Write_Result)</w:t>
            </w:r>
          </w:p>
          <w:p w14:paraId="71EB4DFA" w14:textId="77777777" w:rsidR="00162259" w:rsidRPr="00347160" w:rsidRDefault="00162259" w:rsidP="00521E1B">
            <w:pPr>
              <w:pStyle w:val="TABLE-cell"/>
              <w:keepNext/>
              <w:spacing w:before="30" w:after="30"/>
            </w:pPr>
            <w:r w:rsidRPr="00347160">
              <w:t xml:space="preserve">Write_Result = </w:t>
            </w:r>
            <w:r w:rsidRPr="00347160">
              <w:br/>
              <w:t>Success I Data_Access_Error;</w:t>
            </w:r>
          </w:p>
        </w:tc>
      </w:tr>
      <w:tr w:rsidR="00162259" w:rsidRPr="00347160" w14:paraId="59A9CB5E" w14:textId="77777777" w:rsidTr="008C6750">
        <w:trPr>
          <w:cantSplit/>
          <w:jc w:val="center"/>
        </w:trPr>
        <w:tc>
          <w:tcPr>
            <w:tcW w:w="2112" w:type="dxa"/>
          </w:tcPr>
          <w:p w14:paraId="16776A00" w14:textId="77777777" w:rsidR="00162259" w:rsidRPr="00347160" w:rsidRDefault="00162259" w:rsidP="00521E1B">
            <w:pPr>
              <w:pStyle w:val="TABLE-cell"/>
              <w:keepNext/>
              <w:spacing w:before="30" w:after="30"/>
            </w:pPr>
            <w:r w:rsidRPr="00347160">
              <w:t>WITH-LIST</w:t>
            </w:r>
            <w:r w:rsidRPr="00347160">
              <w:fldChar w:fldCharType="begin"/>
            </w:r>
            <w:r w:rsidRPr="00347160">
              <w:instrText xml:space="preserve"> XE "SET-RESPONSE-WITH-LIST" </w:instrText>
            </w:r>
            <w:r w:rsidRPr="00347160">
              <w:fldChar w:fldCharType="end"/>
            </w:r>
          </w:p>
        </w:tc>
        <w:tc>
          <w:tcPr>
            <w:tcW w:w="3562" w:type="dxa"/>
          </w:tcPr>
          <w:p w14:paraId="7E2A3147" w14:textId="77777777" w:rsidR="00162259" w:rsidRPr="00347160" w:rsidRDefault="00162259" w:rsidP="00521E1B">
            <w:pPr>
              <w:pStyle w:val="TABLE-cell"/>
              <w:keepNext/>
              <w:spacing w:before="30" w:after="30"/>
            </w:pPr>
            <w:r w:rsidRPr="00347160">
              <w:t xml:space="preserve">WriteResponse::= </w:t>
            </w:r>
            <w:r w:rsidRPr="00347160">
              <w:br/>
              <w:t>({success I data-access-error})</w:t>
            </w:r>
          </w:p>
        </w:tc>
        <w:tc>
          <w:tcPr>
            <w:tcW w:w="3396" w:type="dxa"/>
          </w:tcPr>
          <w:p w14:paraId="33B1623C" w14:textId="77777777" w:rsidR="00162259" w:rsidRPr="00347160" w:rsidRDefault="00162259" w:rsidP="00521E1B">
            <w:pPr>
              <w:pStyle w:val="TABLE-cell"/>
              <w:keepNext/>
              <w:spacing w:before="30" w:after="30"/>
            </w:pPr>
            <w:r w:rsidRPr="00347160">
              <w:t>Write.response ({Write_Result})</w:t>
            </w:r>
          </w:p>
          <w:p w14:paraId="371271F0" w14:textId="77777777" w:rsidR="00162259" w:rsidRPr="00347160" w:rsidRDefault="00162259" w:rsidP="00521E1B">
            <w:pPr>
              <w:pStyle w:val="TABLE-cell"/>
              <w:keepNext/>
              <w:spacing w:before="30" w:after="30"/>
            </w:pPr>
            <w:r w:rsidRPr="00347160">
              <w:t xml:space="preserve">Write_Result = </w:t>
            </w:r>
            <w:r w:rsidRPr="00347160">
              <w:br/>
              <w:t>Success I Data_Access_Error;</w:t>
            </w:r>
          </w:p>
        </w:tc>
      </w:tr>
      <w:tr w:rsidR="00162259" w:rsidRPr="00347160" w14:paraId="62F691C8" w14:textId="77777777" w:rsidTr="008C6750">
        <w:trPr>
          <w:cantSplit/>
          <w:jc w:val="center"/>
        </w:trPr>
        <w:tc>
          <w:tcPr>
            <w:tcW w:w="2112" w:type="dxa"/>
          </w:tcPr>
          <w:p w14:paraId="61EBC46A" w14:textId="77777777" w:rsidR="00162259" w:rsidRPr="00347160" w:rsidRDefault="00162259" w:rsidP="00521E1B">
            <w:pPr>
              <w:pStyle w:val="TABLE-cell"/>
              <w:keepNext/>
              <w:spacing w:before="30" w:after="30"/>
            </w:pPr>
            <w:r w:rsidRPr="00347160">
              <w:t>LAST-BLOCK-WITH-LIST</w:t>
            </w:r>
            <w:r w:rsidRPr="00347160">
              <w:fldChar w:fldCharType="begin"/>
            </w:r>
            <w:r w:rsidRPr="00347160">
              <w:instrText xml:space="preserve"> XE "SET-RESPONSE-LAST-BLOCK-WITH-LIST" </w:instrText>
            </w:r>
            <w:r w:rsidRPr="00347160">
              <w:fldChar w:fldCharType="end"/>
            </w:r>
          </w:p>
        </w:tc>
        <w:tc>
          <w:tcPr>
            <w:tcW w:w="3562" w:type="dxa"/>
          </w:tcPr>
          <w:p w14:paraId="2CDB0C99" w14:textId="77777777" w:rsidR="00162259" w:rsidRPr="00347160" w:rsidRDefault="00162259" w:rsidP="00521E1B">
            <w:pPr>
              <w:pStyle w:val="TABLE-cell"/>
              <w:keepNext/>
              <w:spacing w:before="30" w:after="30"/>
            </w:pPr>
            <w:r w:rsidRPr="00347160">
              <w:t xml:space="preserve">WriteResponse::= </w:t>
            </w:r>
            <w:r w:rsidRPr="00347160">
              <w:br/>
              <w:t>({success I data-access-error})</w:t>
            </w:r>
          </w:p>
        </w:tc>
        <w:tc>
          <w:tcPr>
            <w:tcW w:w="3396" w:type="dxa"/>
          </w:tcPr>
          <w:p w14:paraId="6A7F073F" w14:textId="77777777" w:rsidR="00162259" w:rsidRPr="00347160" w:rsidRDefault="00162259" w:rsidP="00521E1B">
            <w:pPr>
              <w:pStyle w:val="TABLE-cell"/>
              <w:keepNext/>
              <w:spacing w:before="30" w:after="30"/>
            </w:pPr>
            <w:r w:rsidRPr="00347160">
              <w:t>Write.response ({Write_Result})</w:t>
            </w:r>
          </w:p>
          <w:p w14:paraId="2645E889" w14:textId="77777777" w:rsidR="00162259" w:rsidRPr="00347160" w:rsidRDefault="00162259" w:rsidP="00521E1B">
            <w:pPr>
              <w:pStyle w:val="TABLE-cell"/>
              <w:keepNext/>
              <w:spacing w:before="30" w:after="30"/>
            </w:pPr>
            <w:r w:rsidRPr="00347160">
              <w:t xml:space="preserve">Write_Result = </w:t>
            </w:r>
            <w:r w:rsidRPr="00347160">
              <w:br/>
              <w:t>Success I Data_Access_Error;</w:t>
            </w:r>
          </w:p>
        </w:tc>
      </w:tr>
    </w:tbl>
    <w:p w14:paraId="28438079" w14:textId="77777777" w:rsidR="008C6750" w:rsidRDefault="008C6750" w:rsidP="008C6750">
      <w:pPr>
        <w:pStyle w:val="NOTE"/>
      </w:pPr>
    </w:p>
    <w:p w14:paraId="40A45B21" w14:textId="3B7C43D7" w:rsidR="00162259" w:rsidRPr="00347160" w:rsidRDefault="00162259" w:rsidP="008C6750">
      <w:pPr>
        <w:pStyle w:val="TABLE-title"/>
      </w:pPr>
      <w:bookmarkStart w:id="5061" w:name="_Ref245472846"/>
      <w:bookmarkStart w:id="5062" w:name="_Toc246861059"/>
      <w:bookmarkStart w:id="5063" w:name="_Toc249289846"/>
      <w:bookmarkStart w:id="5064" w:name="_Toc277948673"/>
      <w:bookmarkStart w:id="5065" w:name="_Toc279392149"/>
      <w:bookmarkStart w:id="5066" w:name="_Toc279397427"/>
      <w:bookmarkStart w:id="5067" w:name="_Toc315426568"/>
      <w:bookmarkStart w:id="5068" w:name="_Toc355266122"/>
      <w:bookmarkStart w:id="5069" w:name="_Toc406428502"/>
      <w:bookmarkStart w:id="5070" w:name="_Toc437856805"/>
      <w:bookmarkStart w:id="5071" w:name="_Toc97127516"/>
      <w:r w:rsidRPr="00347160">
        <w:t xml:space="preserve">Table </w:t>
      </w:r>
      <w:fldSimple w:instr=" SEQ Table \* ARABIC ">
        <w:r w:rsidR="00DC4BE9">
          <w:rPr>
            <w:noProof/>
          </w:rPr>
          <w:t>74</w:t>
        </w:r>
      </w:fldSimple>
      <w:bookmarkEnd w:id="5061"/>
      <w:r w:rsidRPr="00347160">
        <w:t xml:space="preserve"> – Mapping between the ACTION and the Write service</w:t>
      </w:r>
      <w:bookmarkEnd w:id="5062"/>
      <w:bookmarkEnd w:id="5063"/>
      <w:bookmarkEnd w:id="5064"/>
      <w:bookmarkEnd w:id="5065"/>
      <w:bookmarkEnd w:id="5066"/>
      <w:bookmarkEnd w:id="5067"/>
      <w:bookmarkEnd w:id="5068"/>
      <w:bookmarkEnd w:id="5069"/>
      <w:bookmarkEnd w:id="5070"/>
      <w:bookmarkEnd w:id="5071"/>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85"/>
        <w:gridCol w:w="3436"/>
        <w:gridCol w:w="3549"/>
      </w:tblGrid>
      <w:tr w:rsidR="00162259" w:rsidRPr="00347160" w14:paraId="4A00873C" w14:textId="77777777" w:rsidTr="007346A1">
        <w:trPr>
          <w:cantSplit/>
          <w:tblHeader/>
          <w:jc w:val="center"/>
        </w:trPr>
        <w:tc>
          <w:tcPr>
            <w:tcW w:w="2085" w:type="dxa"/>
          </w:tcPr>
          <w:p w14:paraId="7C48CB2A" w14:textId="77777777" w:rsidR="00162259" w:rsidRPr="00347160" w:rsidRDefault="00162259" w:rsidP="00521E1B">
            <w:pPr>
              <w:pStyle w:val="TABLE-col-heading"/>
              <w:spacing w:before="40" w:after="40"/>
            </w:pPr>
            <w:r w:rsidRPr="00347160">
              <w:t>From ACTION.request of type</w:t>
            </w:r>
          </w:p>
        </w:tc>
        <w:tc>
          <w:tcPr>
            <w:tcW w:w="3436" w:type="dxa"/>
          </w:tcPr>
          <w:p w14:paraId="0FA703B8" w14:textId="77777777" w:rsidR="00162259" w:rsidRPr="00347160" w:rsidRDefault="00162259" w:rsidP="00521E1B">
            <w:pPr>
              <w:pStyle w:val="TABLE-col-heading"/>
              <w:spacing w:before="40" w:after="40"/>
            </w:pPr>
            <w:r w:rsidRPr="00347160">
              <w:t>To Write.request</w:t>
            </w:r>
          </w:p>
        </w:tc>
        <w:tc>
          <w:tcPr>
            <w:tcW w:w="3549" w:type="dxa"/>
          </w:tcPr>
          <w:p w14:paraId="15466E42" w14:textId="77777777" w:rsidR="00162259" w:rsidRPr="00347160" w:rsidRDefault="00162259" w:rsidP="00521E1B">
            <w:pPr>
              <w:pStyle w:val="TABLE-col-heading"/>
              <w:spacing w:before="40" w:after="40"/>
            </w:pPr>
            <w:r w:rsidRPr="00347160">
              <w:t>SN APDU</w:t>
            </w:r>
          </w:p>
        </w:tc>
      </w:tr>
      <w:tr w:rsidR="00162259" w:rsidRPr="00347160" w14:paraId="5E58CBC1" w14:textId="77777777" w:rsidTr="007346A1">
        <w:trPr>
          <w:cantSplit/>
          <w:jc w:val="center"/>
        </w:trPr>
        <w:tc>
          <w:tcPr>
            <w:tcW w:w="2085" w:type="dxa"/>
          </w:tcPr>
          <w:p w14:paraId="1150D78D" w14:textId="77777777" w:rsidR="00162259" w:rsidRPr="00347160" w:rsidRDefault="00162259" w:rsidP="00521E1B">
            <w:pPr>
              <w:pStyle w:val="TABLE-cell"/>
              <w:keepNext/>
              <w:spacing w:before="40" w:after="40"/>
            </w:pPr>
            <w:r w:rsidRPr="00347160">
              <w:t>NORMAL</w:t>
            </w:r>
            <w:r w:rsidRPr="00347160">
              <w:fldChar w:fldCharType="begin"/>
            </w:r>
            <w:r w:rsidRPr="00347160">
              <w:instrText xml:space="preserve"> XE "ACTION-REQUEST-NORMAL" </w:instrText>
            </w:r>
            <w:r w:rsidRPr="00347160">
              <w:fldChar w:fldCharType="end"/>
            </w:r>
          </w:p>
        </w:tc>
        <w:tc>
          <w:tcPr>
            <w:tcW w:w="3436" w:type="dxa"/>
          </w:tcPr>
          <w:p w14:paraId="6569EC06" w14:textId="77777777" w:rsidR="00162259" w:rsidRPr="00347160" w:rsidRDefault="00162259" w:rsidP="00521E1B">
            <w:pPr>
              <w:pStyle w:val="TABLE-cell"/>
              <w:keepNext/>
              <w:spacing w:before="40" w:after="40"/>
            </w:pPr>
            <w:r w:rsidRPr="00347160">
              <w:t>Write.request (Variable_Access_Specification, Data)</w:t>
            </w:r>
          </w:p>
          <w:p w14:paraId="2B909E0A" w14:textId="77777777" w:rsidR="00162259" w:rsidRPr="00347160" w:rsidRDefault="00162259" w:rsidP="00521E1B">
            <w:pPr>
              <w:pStyle w:val="TABLE-cell"/>
              <w:keepNext/>
              <w:spacing w:before="40" w:after="40"/>
            </w:pPr>
            <w:r w:rsidRPr="00347160">
              <w:t>Variable_Access_Specification = Variable_Name;</w:t>
            </w:r>
          </w:p>
          <w:p w14:paraId="660BA2C6" w14:textId="77777777" w:rsidR="00162259" w:rsidRPr="00347160" w:rsidRDefault="00162259" w:rsidP="00521E1B">
            <w:pPr>
              <w:pStyle w:val="TABLE-cell"/>
              <w:keepNext/>
              <w:spacing w:before="40" w:after="40"/>
            </w:pPr>
            <w:r w:rsidRPr="00347160">
              <w:t>Data = method invocation parameters or null-data</w:t>
            </w:r>
          </w:p>
        </w:tc>
        <w:tc>
          <w:tcPr>
            <w:tcW w:w="3549" w:type="dxa"/>
          </w:tcPr>
          <w:p w14:paraId="67706829" w14:textId="77777777" w:rsidR="00162259" w:rsidRPr="00347160" w:rsidRDefault="00162259" w:rsidP="00521E1B">
            <w:pPr>
              <w:pStyle w:val="TABLE-cell"/>
              <w:keepNext/>
              <w:spacing w:before="40" w:after="40"/>
            </w:pPr>
            <w:r w:rsidRPr="00347160">
              <w:t xml:space="preserve">WriteRequest::= </w:t>
            </w:r>
            <w:r w:rsidRPr="00347160">
              <w:br/>
              <w:t>(variable-name, data)</w:t>
            </w:r>
          </w:p>
        </w:tc>
      </w:tr>
      <w:tr w:rsidR="00162259" w:rsidRPr="00347160" w14:paraId="4A1191F5" w14:textId="77777777" w:rsidTr="007346A1">
        <w:trPr>
          <w:cantSplit/>
          <w:jc w:val="center"/>
        </w:trPr>
        <w:tc>
          <w:tcPr>
            <w:tcW w:w="2085" w:type="dxa"/>
          </w:tcPr>
          <w:p w14:paraId="0F8D834F" w14:textId="77777777" w:rsidR="00162259" w:rsidRPr="00347160" w:rsidRDefault="00162259" w:rsidP="00521E1B">
            <w:pPr>
              <w:pStyle w:val="TABLE-cell"/>
              <w:keepNext/>
              <w:spacing w:before="40" w:after="40"/>
            </w:pPr>
            <w:r w:rsidRPr="00347160">
              <w:t>FIRST-BLOCK</w:t>
            </w:r>
            <w:r w:rsidRPr="00347160">
              <w:fldChar w:fldCharType="begin"/>
            </w:r>
            <w:r w:rsidRPr="00347160">
              <w:instrText xml:space="preserve"> XE "ACTION-REQUEST-FIRST-BLOCK" </w:instrText>
            </w:r>
            <w:r w:rsidRPr="00347160">
              <w:fldChar w:fldCharType="end"/>
            </w:r>
          </w:p>
        </w:tc>
        <w:tc>
          <w:tcPr>
            <w:tcW w:w="3436" w:type="dxa"/>
          </w:tcPr>
          <w:p w14:paraId="42F31928" w14:textId="77777777" w:rsidR="00162259" w:rsidRPr="00347160" w:rsidRDefault="00162259" w:rsidP="00521E1B">
            <w:pPr>
              <w:pStyle w:val="TABLE-cell"/>
              <w:keepNext/>
              <w:spacing w:before="40" w:after="40"/>
            </w:pPr>
            <w:r w:rsidRPr="00347160">
              <w:t>Write.request (Variable_Access_Specification, Data)</w:t>
            </w:r>
          </w:p>
          <w:p w14:paraId="0318FADD" w14:textId="77777777" w:rsidR="00162259" w:rsidRPr="00347160" w:rsidRDefault="00162259" w:rsidP="00521E1B">
            <w:pPr>
              <w:pStyle w:val="TABLE-cell"/>
              <w:keepNext/>
              <w:spacing w:before="40" w:after="40"/>
            </w:pPr>
            <w:r w:rsidRPr="00347160">
              <w:t>Variable_Access_Specification = Write_Data_Block_Access;</w:t>
            </w:r>
          </w:p>
          <w:p w14:paraId="705C8FE7" w14:textId="77777777" w:rsidR="00162259" w:rsidRPr="00347160" w:rsidRDefault="00162259" w:rsidP="00521E1B">
            <w:pPr>
              <w:pStyle w:val="TABLE-cell"/>
              <w:keepNext/>
              <w:spacing w:before="40" w:after="40"/>
            </w:pPr>
            <w:r w:rsidRPr="00347160">
              <w:t>with</w:t>
            </w:r>
            <w:r w:rsidRPr="00347160">
              <w:br/>
              <w:t>Last_Block = FALSE,</w:t>
            </w:r>
            <w:r w:rsidRPr="00347160">
              <w:br/>
              <w:t>Block_Number = 1,</w:t>
            </w:r>
            <w:r w:rsidRPr="00347160">
              <w:br/>
            </w:r>
            <w:r w:rsidRPr="00347160">
              <w:br/>
              <w:t>Data = raw-data, carrying the encoded form of the method reference(s) and method invocation parameters;</w:t>
            </w:r>
          </w:p>
        </w:tc>
        <w:tc>
          <w:tcPr>
            <w:tcW w:w="3549" w:type="dxa"/>
          </w:tcPr>
          <w:p w14:paraId="2A0983C9" w14:textId="77777777" w:rsidR="00162259" w:rsidRPr="00347160" w:rsidRDefault="00162259" w:rsidP="00521E1B">
            <w:pPr>
              <w:pStyle w:val="TABLE-cell"/>
              <w:keepNext/>
              <w:spacing w:before="40" w:after="40"/>
            </w:pPr>
            <w:r w:rsidRPr="00347160">
              <w:t xml:space="preserve">WriteRequest::= </w:t>
            </w:r>
            <w:r w:rsidRPr="00347160">
              <w:br/>
              <w:t>(write-data-block-access, data)</w:t>
            </w:r>
          </w:p>
        </w:tc>
      </w:tr>
      <w:tr w:rsidR="00162259" w:rsidRPr="00347160" w14:paraId="2FFDD935" w14:textId="77777777" w:rsidTr="007346A1">
        <w:trPr>
          <w:cantSplit/>
          <w:jc w:val="center"/>
        </w:trPr>
        <w:tc>
          <w:tcPr>
            <w:tcW w:w="2085" w:type="dxa"/>
          </w:tcPr>
          <w:p w14:paraId="1F1938FA" w14:textId="77777777" w:rsidR="00162259" w:rsidRPr="00347160" w:rsidRDefault="00162259" w:rsidP="00521E1B">
            <w:pPr>
              <w:pStyle w:val="TABLE-cell"/>
              <w:keepNext/>
              <w:spacing w:before="40" w:after="40"/>
            </w:pPr>
            <w:r w:rsidRPr="00347160">
              <w:t>ONE-BLOCK</w:t>
            </w:r>
            <w:r w:rsidRPr="00347160">
              <w:fldChar w:fldCharType="begin"/>
            </w:r>
            <w:r w:rsidRPr="00347160">
              <w:instrText xml:space="preserve"> XE "ACTION-REQUEST-ONE-BLOCK" </w:instrText>
            </w:r>
            <w:r w:rsidRPr="00347160">
              <w:fldChar w:fldCharType="end"/>
            </w:r>
          </w:p>
        </w:tc>
        <w:tc>
          <w:tcPr>
            <w:tcW w:w="3436" w:type="dxa"/>
          </w:tcPr>
          <w:p w14:paraId="25AB818C" w14:textId="77777777" w:rsidR="00162259" w:rsidRPr="00347160" w:rsidRDefault="00162259" w:rsidP="00521E1B">
            <w:pPr>
              <w:pStyle w:val="TABLE-cell"/>
              <w:keepNext/>
              <w:spacing w:before="40" w:after="40"/>
            </w:pPr>
            <w:r w:rsidRPr="00347160">
              <w:t>Write.request (Variable_Access_Specification, Data)</w:t>
            </w:r>
          </w:p>
          <w:p w14:paraId="3F95B093" w14:textId="77777777" w:rsidR="00162259" w:rsidRPr="00347160" w:rsidRDefault="00162259" w:rsidP="00521E1B">
            <w:pPr>
              <w:pStyle w:val="TABLE-cell"/>
              <w:keepNext/>
              <w:spacing w:before="40" w:after="40"/>
            </w:pPr>
            <w:r w:rsidRPr="00347160">
              <w:t>Variable_Access_Specification = Write_Data_Block_Access;</w:t>
            </w:r>
          </w:p>
          <w:p w14:paraId="6CA3D3A3" w14:textId="77777777" w:rsidR="00162259" w:rsidRPr="00347160" w:rsidRDefault="00162259" w:rsidP="00521E1B">
            <w:pPr>
              <w:pStyle w:val="TABLE-cell"/>
              <w:keepNext/>
              <w:spacing w:before="40" w:after="40"/>
            </w:pPr>
            <w:r w:rsidRPr="00347160">
              <w:t>with</w:t>
            </w:r>
            <w:r w:rsidRPr="00347160">
              <w:br/>
              <w:t>Last_Block = FALSE,</w:t>
            </w:r>
            <w:r w:rsidRPr="00347160">
              <w:br/>
              <w:t>Block_Number = next number,</w:t>
            </w:r>
            <w:r w:rsidRPr="00347160">
              <w:br/>
            </w:r>
            <w:r w:rsidRPr="00347160">
              <w:br/>
              <w:t>Data = as above</w:t>
            </w:r>
          </w:p>
        </w:tc>
        <w:tc>
          <w:tcPr>
            <w:tcW w:w="3549" w:type="dxa"/>
          </w:tcPr>
          <w:p w14:paraId="63FB050E" w14:textId="77777777" w:rsidR="00162259" w:rsidRPr="00347160" w:rsidRDefault="00162259" w:rsidP="00521E1B">
            <w:pPr>
              <w:pStyle w:val="TABLE-cell"/>
              <w:keepNext/>
              <w:spacing w:before="40" w:after="40"/>
            </w:pPr>
            <w:r w:rsidRPr="00347160">
              <w:t xml:space="preserve">WriteRequest::= </w:t>
            </w:r>
            <w:r w:rsidRPr="00347160">
              <w:br/>
              <w:t>(write-data-block-access, data)</w:t>
            </w:r>
          </w:p>
        </w:tc>
      </w:tr>
      <w:tr w:rsidR="00162259" w:rsidRPr="00347160" w14:paraId="088F1551" w14:textId="77777777" w:rsidTr="007346A1">
        <w:trPr>
          <w:cantSplit/>
          <w:jc w:val="center"/>
        </w:trPr>
        <w:tc>
          <w:tcPr>
            <w:tcW w:w="2085" w:type="dxa"/>
          </w:tcPr>
          <w:p w14:paraId="3882880B" w14:textId="77777777" w:rsidR="00162259" w:rsidRPr="00347160" w:rsidRDefault="00162259" w:rsidP="00521E1B">
            <w:pPr>
              <w:pStyle w:val="TABLE-cell"/>
              <w:keepNext/>
              <w:spacing w:before="40" w:after="40"/>
            </w:pPr>
            <w:r w:rsidRPr="00347160">
              <w:t>LAST-BLOCK</w:t>
            </w:r>
            <w:r w:rsidRPr="00347160">
              <w:fldChar w:fldCharType="begin"/>
            </w:r>
            <w:r w:rsidRPr="00347160">
              <w:instrText xml:space="preserve"> XE "ACTION-REQUEST-LAST-BLOCK" </w:instrText>
            </w:r>
            <w:r w:rsidRPr="00347160">
              <w:fldChar w:fldCharType="end"/>
            </w:r>
          </w:p>
        </w:tc>
        <w:tc>
          <w:tcPr>
            <w:tcW w:w="3436" w:type="dxa"/>
          </w:tcPr>
          <w:p w14:paraId="02A9D3E9" w14:textId="77777777" w:rsidR="00162259" w:rsidRPr="00347160" w:rsidRDefault="00162259" w:rsidP="00521E1B">
            <w:pPr>
              <w:pStyle w:val="TABLE-cell"/>
              <w:keepNext/>
              <w:spacing w:before="40" w:after="40"/>
            </w:pPr>
            <w:r w:rsidRPr="00347160">
              <w:t>Write.request (Variable_Access_Specification, Data)</w:t>
            </w:r>
          </w:p>
          <w:p w14:paraId="483330D1" w14:textId="77777777" w:rsidR="00162259" w:rsidRPr="00347160" w:rsidRDefault="00162259" w:rsidP="00521E1B">
            <w:pPr>
              <w:pStyle w:val="TABLE-cell"/>
              <w:keepNext/>
              <w:spacing w:before="40" w:after="40"/>
            </w:pPr>
            <w:r w:rsidRPr="00347160">
              <w:t>Variable_Access_Specification = Write_Data_Block_Access;</w:t>
            </w:r>
          </w:p>
          <w:p w14:paraId="6EE48AFB" w14:textId="77777777" w:rsidR="00162259" w:rsidRPr="00347160" w:rsidRDefault="00162259" w:rsidP="00521E1B">
            <w:pPr>
              <w:pStyle w:val="TABLE-cell"/>
              <w:keepNext/>
              <w:spacing w:before="40" w:after="40"/>
            </w:pPr>
            <w:r w:rsidRPr="00347160">
              <w:t>with</w:t>
            </w:r>
            <w:r w:rsidRPr="00347160">
              <w:br/>
              <w:t>Last_Block = TRUE,</w:t>
            </w:r>
            <w:r w:rsidRPr="00347160">
              <w:br/>
              <w:t>Block_Number = next number,</w:t>
            </w:r>
          </w:p>
          <w:p w14:paraId="50B4B3D9" w14:textId="77777777" w:rsidR="00162259" w:rsidRPr="00347160" w:rsidRDefault="00162259" w:rsidP="00521E1B">
            <w:pPr>
              <w:pStyle w:val="TABLE-cell"/>
              <w:keepNext/>
              <w:spacing w:before="40" w:after="40"/>
            </w:pPr>
            <w:r w:rsidRPr="00347160">
              <w:t>Data = as above</w:t>
            </w:r>
          </w:p>
        </w:tc>
        <w:tc>
          <w:tcPr>
            <w:tcW w:w="3549" w:type="dxa"/>
          </w:tcPr>
          <w:p w14:paraId="3F645EA1" w14:textId="77777777" w:rsidR="00162259" w:rsidRPr="00347160" w:rsidRDefault="00162259" w:rsidP="00521E1B">
            <w:pPr>
              <w:pStyle w:val="TABLE-cell"/>
              <w:keepNext/>
              <w:spacing w:before="40" w:after="40"/>
            </w:pPr>
            <w:r w:rsidRPr="00347160">
              <w:t xml:space="preserve">WriteRequest::= </w:t>
            </w:r>
            <w:r w:rsidRPr="00347160">
              <w:br/>
              <w:t>(write-data-block-access, data)</w:t>
            </w:r>
          </w:p>
        </w:tc>
      </w:tr>
    </w:tbl>
    <w:p w14:paraId="74317B32" w14:textId="77777777" w:rsidR="007346A1" w:rsidRDefault="007346A1">
      <w:r>
        <w:rPr>
          <w:bCs/>
        </w:rPr>
        <w:br w:type="page"/>
      </w:r>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85"/>
        <w:gridCol w:w="3436"/>
        <w:gridCol w:w="3549"/>
      </w:tblGrid>
      <w:tr w:rsidR="00162259" w:rsidRPr="00347160" w14:paraId="4D5B9BB6" w14:textId="77777777" w:rsidTr="007346A1">
        <w:trPr>
          <w:cantSplit/>
          <w:jc w:val="center"/>
        </w:trPr>
        <w:tc>
          <w:tcPr>
            <w:tcW w:w="2085" w:type="dxa"/>
          </w:tcPr>
          <w:p w14:paraId="295024E7" w14:textId="77777777" w:rsidR="00162259" w:rsidRPr="00347160" w:rsidRDefault="00162259" w:rsidP="00521E1B">
            <w:pPr>
              <w:pStyle w:val="TABLE-cell"/>
              <w:keepNext/>
              <w:spacing w:before="40" w:after="40"/>
            </w:pPr>
            <w:r w:rsidRPr="00347160">
              <w:lastRenderedPageBreak/>
              <w:t>WITH-LIST</w:t>
            </w:r>
            <w:r w:rsidRPr="00347160">
              <w:fldChar w:fldCharType="begin"/>
            </w:r>
            <w:r w:rsidRPr="00347160">
              <w:instrText xml:space="preserve"> XE "ACTION-REQUEST-WITH-LIST" </w:instrText>
            </w:r>
            <w:r w:rsidRPr="00347160">
              <w:fldChar w:fldCharType="end"/>
            </w:r>
          </w:p>
        </w:tc>
        <w:tc>
          <w:tcPr>
            <w:tcW w:w="3436" w:type="dxa"/>
          </w:tcPr>
          <w:p w14:paraId="02A46F97" w14:textId="77777777" w:rsidR="00162259" w:rsidRPr="00347160" w:rsidRDefault="00162259" w:rsidP="00521E1B">
            <w:pPr>
              <w:pStyle w:val="TABLE-cell"/>
              <w:keepNext/>
              <w:spacing w:before="40" w:after="40"/>
            </w:pPr>
            <w:r w:rsidRPr="00347160">
              <w:t>Write.request ({Variable_Access_Specification}, {Data})</w:t>
            </w:r>
          </w:p>
          <w:p w14:paraId="795993C6" w14:textId="77777777" w:rsidR="00162259" w:rsidRPr="00347160" w:rsidRDefault="00162259" w:rsidP="00521E1B">
            <w:pPr>
              <w:pStyle w:val="TABLE-cell"/>
              <w:keepNext/>
              <w:spacing w:before="40" w:after="40"/>
            </w:pPr>
            <w:r w:rsidRPr="00347160">
              <w:t>Variable_Acces_Specification = Variable_Name;</w:t>
            </w:r>
          </w:p>
          <w:p w14:paraId="7C86FB4E" w14:textId="77777777" w:rsidR="00162259" w:rsidRPr="00347160" w:rsidRDefault="00162259" w:rsidP="00521E1B">
            <w:pPr>
              <w:pStyle w:val="TABLE-cell"/>
              <w:keepNext/>
              <w:spacing w:before="40" w:after="40"/>
            </w:pPr>
            <w:r w:rsidRPr="00347160">
              <w:t>Data = method invocation parameters or null data</w:t>
            </w:r>
          </w:p>
        </w:tc>
        <w:tc>
          <w:tcPr>
            <w:tcW w:w="3549" w:type="dxa"/>
          </w:tcPr>
          <w:p w14:paraId="6163D126" w14:textId="77777777" w:rsidR="00162259" w:rsidRPr="00347160" w:rsidRDefault="00162259" w:rsidP="00521E1B">
            <w:pPr>
              <w:pStyle w:val="TABLE-cell"/>
              <w:keepNext/>
              <w:spacing w:before="40" w:after="40"/>
            </w:pPr>
            <w:r w:rsidRPr="00347160">
              <w:t xml:space="preserve">WriteRequest::= </w:t>
            </w:r>
            <w:r w:rsidRPr="00347160">
              <w:br/>
              <w:t>({variable-name}, {data})</w:t>
            </w:r>
          </w:p>
        </w:tc>
      </w:tr>
      <w:tr w:rsidR="00162259" w:rsidRPr="00347160" w14:paraId="37703FA6" w14:textId="77777777" w:rsidTr="007346A1">
        <w:trPr>
          <w:cantSplit/>
          <w:jc w:val="center"/>
        </w:trPr>
        <w:tc>
          <w:tcPr>
            <w:tcW w:w="2085" w:type="dxa"/>
          </w:tcPr>
          <w:p w14:paraId="4E716717" w14:textId="77777777" w:rsidR="00162259" w:rsidRPr="00347160" w:rsidRDefault="00162259" w:rsidP="00521E1B">
            <w:pPr>
              <w:pStyle w:val="TABLE-cell"/>
              <w:keepNext/>
              <w:spacing w:before="40" w:after="40"/>
            </w:pPr>
            <w:r w:rsidRPr="00347160">
              <w:t>WITH-LIST-AND-FIRST-BLOCK</w:t>
            </w:r>
            <w:r w:rsidRPr="00347160">
              <w:fldChar w:fldCharType="begin"/>
            </w:r>
            <w:r w:rsidRPr="00347160">
              <w:instrText xml:space="preserve"> XE "ACTION-REQUEST-WITH-LIST-AND-FIRST-BLOCK" </w:instrText>
            </w:r>
            <w:r w:rsidRPr="00347160">
              <w:fldChar w:fldCharType="end"/>
            </w:r>
          </w:p>
        </w:tc>
        <w:tc>
          <w:tcPr>
            <w:tcW w:w="3436" w:type="dxa"/>
          </w:tcPr>
          <w:p w14:paraId="6F8CAC41" w14:textId="77777777" w:rsidR="00162259" w:rsidRPr="00347160" w:rsidRDefault="00162259" w:rsidP="00521E1B">
            <w:pPr>
              <w:pStyle w:val="TABLE-cell"/>
              <w:keepNext/>
              <w:spacing w:before="40" w:after="40"/>
            </w:pPr>
            <w:r w:rsidRPr="00347160">
              <w:t>Write.request (Variable_Access_Specification, Data)</w:t>
            </w:r>
          </w:p>
          <w:p w14:paraId="02B91DB9" w14:textId="77777777" w:rsidR="00162259" w:rsidRPr="00347160" w:rsidRDefault="00162259" w:rsidP="00521E1B">
            <w:pPr>
              <w:pStyle w:val="TABLE-cell"/>
              <w:keepNext/>
              <w:spacing w:before="40" w:after="40"/>
            </w:pPr>
            <w:r w:rsidRPr="00347160">
              <w:t>Variable_Access_Specification = Write_Data_Block_Access;</w:t>
            </w:r>
          </w:p>
          <w:p w14:paraId="12B5E919" w14:textId="77777777" w:rsidR="00162259" w:rsidRPr="00347160" w:rsidRDefault="00162259" w:rsidP="00521E1B">
            <w:pPr>
              <w:pStyle w:val="TABLE-cell"/>
              <w:keepNext/>
              <w:spacing w:before="40" w:after="40"/>
            </w:pPr>
            <w:r w:rsidRPr="00347160">
              <w:t>with</w:t>
            </w:r>
            <w:r w:rsidRPr="00347160">
              <w:br/>
              <w:t>Last_Block = FALSE,</w:t>
            </w:r>
            <w:r w:rsidRPr="00347160">
              <w:br/>
              <w:t>Block_Number = 1,</w:t>
            </w:r>
            <w:r w:rsidRPr="00347160">
              <w:br/>
            </w:r>
            <w:r w:rsidRPr="00347160">
              <w:br/>
              <w:t>Data = as with first block</w:t>
            </w:r>
          </w:p>
        </w:tc>
        <w:tc>
          <w:tcPr>
            <w:tcW w:w="3549" w:type="dxa"/>
          </w:tcPr>
          <w:p w14:paraId="67BC21F9" w14:textId="77777777" w:rsidR="00162259" w:rsidRPr="00347160" w:rsidRDefault="00162259" w:rsidP="00521E1B">
            <w:pPr>
              <w:pStyle w:val="TABLE-cell"/>
              <w:keepNext/>
              <w:spacing w:before="40" w:after="40"/>
            </w:pPr>
            <w:r w:rsidRPr="00347160">
              <w:t xml:space="preserve">WriteRequest::= </w:t>
            </w:r>
            <w:r w:rsidRPr="00347160">
              <w:br/>
              <w:t>(write-data-block-access, data)</w:t>
            </w:r>
          </w:p>
        </w:tc>
      </w:tr>
      <w:tr w:rsidR="00162259" w:rsidRPr="00347160" w14:paraId="1C6562BF" w14:textId="77777777" w:rsidTr="007346A1">
        <w:trPr>
          <w:cantSplit/>
          <w:jc w:val="center"/>
        </w:trPr>
        <w:tc>
          <w:tcPr>
            <w:tcW w:w="2085" w:type="dxa"/>
          </w:tcPr>
          <w:p w14:paraId="68469640" w14:textId="77777777" w:rsidR="00162259" w:rsidRPr="00347160" w:rsidRDefault="00162259" w:rsidP="00521E1B">
            <w:pPr>
              <w:pStyle w:val="TABLE-col-heading"/>
              <w:spacing w:before="40" w:after="40"/>
            </w:pPr>
            <w:r w:rsidRPr="00347160">
              <w:t>To ACTION.confirm</w:t>
            </w:r>
          </w:p>
        </w:tc>
        <w:tc>
          <w:tcPr>
            <w:tcW w:w="3436" w:type="dxa"/>
          </w:tcPr>
          <w:p w14:paraId="76FEF202" w14:textId="77777777" w:rsidR="00162259" w:rsidRPr="00347160" w:rsidRDefault="00162259" w:rsidP="00521E1B">
            <w:pPr>
              <w:pStyle w:val="TABLE-col-heading"/>
              <w:spacing w:before="40" w:after="40"/>
            </w:pPr>
            <w:r w:rsidRPr="00347160">
              <w:t>SN APDU</w:t>
            </w:r>
          </w:p>
        </w:tc>
        <w:tc>
          <w:tcPr>
            <w:tcW w:w="3549" w:type="dxa"/>
          </w:tcPr>
          <w:p w14:paraId="2D9731FC" w14:textId="77777777" w:rsidR="00162259" w:rsidRPr="00347160" w:rsidRDefault="00162259" w:rsidP="00521E1B">
            <w:pPr>
              <w:pStyle w:val="TABLE-col-heading"/>
              <w:spacing w:before="40" w:after="40"/>
            </w:pPr>
            <w:r w:rsidRPr="00347160">
              <w:t>From Write.response</w:t>
            </w:r>
          </w:p>
        </w:tc>
      </w:tr>
      <w:tr w:rsidR="00162259" w:rsidRPr="00347160" w14:paraId="2931E818" w14:textId="77777777" w:rsidTr="007346A1">
        <w:trPr>
          <w:cantSplit/>
          <w:jc w:val="center"/>
        </w:trPr>
        <w:tc>
          <w:tcPr>
            <w:tcW w:w="2085" w:type="dxa"/>
          </w:tcPr>
          <w:p w14:paraId="7889F6D3" w14:textId="77777777" w:rsidR="00162259" w:rsidRPr="00347160" w:rsidRDefault="00162259" w:rsidP="00521E1B">
            <w:pPr>
              <w:pStyle w:val="TABLE-cell"/>
              <w:keepNext/>
              <w:spacing w:before="40" w:after="40"/>
            </w:pPr>
            <w:r w:rsidRPr="00347160">
              <w:t>NORMAL</w:t>
            </w:r>
            <w:r w:rsidRPr="00347160">
              <w:fldChar w:fldCharType="begin"/>
            </w:r>
            <w:r w:rsidRPr="00347160">
              <w:instrText xml:space="preserve"> XE "ACTION-RESPONSE-NORMAL" </w:instrText>
            </w:r>
            <w:r w:rsidRPr="00347160">
              <w:fldChar w:fldCharType="end"/>
            </w:r>
          </w:p>
        </w:tc>
        <w:tc>
          <w:tcPr>
            <w:tcW w:w="3436" w:type="dxa"/>
          </w:tcPr>
          <w:p w14:paraId="5FCEFAC1" w14:textId="77777777" w:rsidR="00162259" w:rsidRPr="00347160" w:rsidRDefault="00162259" w:rsidP="00521E1B">
            <w:pPr>
              <w:pStyle w:val="TABLE-cell"/>
              <w:keepNext/>
              <w:spacing w:before="40" w:after="40"/>
            </w:pPr>
            <w:r w:rsidRPr="00347160">
              <w:t xml:space="preserve">WriteResponse::= </w:t>
            </w:r>
            <w:r w:rsidRPr="00347160">
              <w:br/>
              <w:t>(success I data-access-error)</w:t>
            </w:r>
          </w:p>
        </w:tc>
        <w:tc>
          <w:tcPr>
            <w:tcW w:w="3549" w:type="dxa"/>
          </w:tcPr>
          <w:p w14:paraId="2276B2EE" w14:textId="77777777" w:rsidR="00162259" w:rsidRPr="00347160" w:rsidRDefault="00162259" w:rsidP="00521E1B">
            <w:pPr>
              <w:pStyle w:val="TABLE-cell"/>
              <w:keepNext/>
              <w:spacing w:before="40" w:after="40"/>
            </w:pPr>
            <w:r w:rsidRPr="00347160">
              <w:t>Write.response (Write_Result)</w:t>
            </w:r>
          </w:p>
          <w:p w14:paraId="3EBB0EC1" w14:textId="77777777" w:rsidR="00162259" w:rsidRPr="00347160" w:rsidRDefault="00162259" w:rsidP="00521E1B">
            <w:pPr>
              <w:pStyle w:val="TABLE-cell"/>
              <w:keepNext/>
              <w:spacing w:before="40" w:after="40"/>
            </w:pPr>
            <w:r w:rsidRPr="00347160">
              <w:t xml:space="preserve">Write_Result = </w:t>
            </w:r>
            <w:r w:rsidRPr="00347160">
              <w:br/>
              <w:t>Success I Data_Access_Error</w:t>
            </w:r>
          </w:p>
        </w:tc>
      </w:tr>
      <w:tr w:rsidR="00162259" w:rsidRPr="00347160" w14:paraId="5BD3368C" w14:textId="77777777" w:rsidTr="007346A1">
        <w:trPr>
          <w:cantSplit/>
          <w:jc w:val="center"/>
        </w:trPr>
        <w:tc>
          <w:tcPr>
            <w:tcW w:w="2085" w:type="dxa"/>
          </w:tcPr>
          <w:p w14:paraId="7AA19C5C" w14:textId="77777777" w:rsidR="00162259" w:rsidRPr="00347160" w:rsidRDefault="00162259" w:rsidP="00521E1B">
            <w:pPr>
              <w:pStyle w:val="TABLE-cell"/>
              <w:keepNext/>
              <w:spacing w:before="40" w:after="40"/>
            </w:pPr>
            <w:r w:rsidRPr="00347160">
              <w:t>NEXT</w:t>
            </w:r>
            <w:r w:rsidRPr="00347160">
              <w:fldChar w:fldCharType="begin"/>
            </w:r>
            <w:r w:rsidRPr="00347160">
              <w:instrText xml:space="preserve"> XE "ACTION-RESPONSE-NEXT" </w:instrText>
            </w:r>
            <w:r w:rsidRPr="00347160">
              <w:fldChar w:fldCharType="end"/>
            </w:r>
          </w:p>
        </w:tc>
        <w:tc>
          <w:tcPr>
            <w:tcW w:w="3436" w:type="dxa"/>
          </w:tcPr>
          <w:p w14:paraId="24F865BE" w14:textId="77777777" w:rsidR="00162259" w:rsidRPr="00347160" w:rsidRDefault="00162259" w:rsidP="00521E1B">
            <w:pPr>
              <w:pStyle w:val="TABLE-cell"/>
              <w:keepNext/>
              <w:spacing w:before="40" w:after="40"/>
            </w:pPr>
            <w:r w:rsidRPr="00347160">
              <w:t>WriteResponse::= (block-number)</w:t>
            </w:r>
          </w:p>
        </w:tc>
        <w:tc>
          <w:tcPr>
            <w:tcW w:w="3549" w:type="dxa"/>
          </w:tcPr>
          <w:p w14:paraId="6863E849" w14:textId="77777777" w:rsidR="00162259" w:rsidRPr="00347160" w:rsidRDefault="00162259" w:rsidP="00521E1B">
            <w:pPr>
              <w:pStyle w:val="TABLE-cell"/>
              <w:keepNext/>
              <w:spacing w:before="40" w:after="40"/>
            </w:pPr>
            <w:r w:rsidRPr="00347160">
              <w:t>Write.response (Block_Number)</w:t>
            </w:r>
          </w:p>
        </w:tc>
      </w:tr>
      <w:tr w:rsidR="00162259" w:rsidRPr="00347160" w14:paraId="1EFFA709" w14:textId="77777777" w:rsidTr="007346A1">
        <w:trPr>
          <w:cantSplit/>
          <w:jc w:val="center"/>
        </w:trPr>
        <w:tc>
          <w:tcPr>
            <w:tcW w:w="2085" w:type="dxa"/>
          </w:tcPr>
          <w:p w14:paraId="50E086A1" w14:textId="77777777" w:rsidR="00162259" w:rsidRPr="00347160" w:rsidRDefault="00162259" w:rsidP="00521E1B">
            <w:pPr>
              <w:pStyle w:val="TABLE-col-heading"/>
              <w:spacing w:before="40" w:after="40"/>
            </w:pPr>
            <w:r w:rsidRPr="00347160">
              <w:t>To ACTION.confirm</w:t>
            </w:r>
          </w:p>
        </w:tc>
        <w:tc>
          <w:tcPr>
            <w:tcW w:w="3436" w:type="dxa"/>
          </w:tcPr>
          <w:p w14:paraId="5099AC4C" w14:textId="77777777" w:rsidR="00162259" w:rsidRPr="00347160" w:rsidRDefault="00162259" w:rsidP="00521E1B">
            <w:pPr>
              <w:pStyle w:val="TABLE-col-heading"/>
              <w:spacing w:before="40" w:after="40"/>
            </w:pPr>
            <w:r w:rsidRPr="00347160">
              <w:t>SN APDU</w:t>
            </w:r>
          </w:p>
        </w:tc>
        <w:tc>
          <w:tcPr>
            <w:tcW w:w="3549" w:type="dxa"/>
          </w:tcPr>
          <w:p w14:paraId="3273C956" w14:textId="77777777" w:rsidR="00162259" w:rsidRPr="00347160" w:rsidRDefault="00162259" w:rsidP="00521E1B">
            <w:pPr>
              <w:pStyle w:val="TABLE-col-heading"/>
              <w:spacing w:before="40" w:after="40"/>
            </w:pPr>
            <w:r w:rsidRPr="00347160">
              <w:t>From Write.response</w:t>
            </w:r>
          </w:p>
        </w:tc>
      </w:tr>
      <w:tr w:rsidR="00162259" w:rsidRPr="00347160" w14:paraId="09BBB539" w14:textId="77777777" w:rsidTr="007346A1">
        <w:trPr>
          <w:cantSplit/>
          <w:jc w:val="center"/>
        </w:trPr>
        <w:tc>
          <w:tcPr>
            <w:tcW w:w="2085" w:type="dxa"/>
          </w:tcPr>
          <w:p w14:paraId="50B7BFFD" w14:textId="77777777" w:rsidR="00162259" w:rsidRPr="00347160" w:rsidRDefault="00162259" w:rsidP="00521E1B">
            <w:pPr>
              <w:pStyle w:val="TABLE-cell"/>
              <w:keepNext/>
              <w:spacing w:before="40" w:after="40"/>
            </w:pPr>
            <w:r w:rsidRPr="00347160">
              <w:t>WITH-LIST</w:t>
            </w:r>
            <w:r w:rsidRPr="00347160">
              <w:fldChar w:fldCharType="begin"/>
            </w:r>
            <w:r w:rsidRPr="00347160">
              <w:instrText xml:space="preserve"> XE "ACTION-RESPONSE-WITH-LIST" </w:instrText>
            </w:r>
            <w:r w:rsidRPr="00347160">
              <w:fldChar w:fldCharType="end"/>
            </w:r>
          </w:p>
        </w:tc>
        <w:tc>
          <w:tcPr>
            <w:tcW w:w="3436" w:type="dxa"/>
          </w:tcPr>
          <w:p w14:paraId="344D1DD5" w14:textId="77777777" w:rsidR="00162259" w:rsidRPr="00347160" w:rsidRDefault="00162259" w:rsidP="00521E1B">
            <w:pPr>
              <w:pStyle w:val="TABLE-cell"/>
              <w:keepNext/>
              <w:spacing w:before="40" w:after="40"/>
            </w:pPr>
            <w:r w:rsidRPr="00347160">
              <w:t xml:space="preserve">WriteResponse::= </w:t>
            </w:r>
            <w:r w:rsidRPr="00347160">
              <w:br/>
              <w:t>({success I data-access-error})</w:t>
            </w:r>
          </w:p>
        </w:tc>
        <w:tc>
          <w:tcPr>
            <w:tcW w:w="3549" w:type="dxa"/>
          </w:tcPr>
          <w:p w14:paraId="0D7E54D1" w14:textId="77777777" w:rsidR="00162259" w:rsidRPr="00347160" w:rsidRDefault="00162259" w:rsidP="00521E1B">
            <w:pPr>
              <w:pStyle w:val="TABLE-cell"/>
              <w:keepNext/>
              <w:spacing w:before="40" w:after="40"/>
            </w:pPr>
            <w:r w:rsidRPr="00347160">
              <w:t>Write.response ({Write_Result})</w:t>
            </w:r>
          </w:p>
          <w:p w14:paraId="428880A3" w14:textId="77777777" w:rsidR="00162259" w:rsidRPr="00347160" w:rsidRDefault="00162259" w:rsidP="00521E1B">
            <w:pPr>
              <w:pStyle w:val="TABLE-cell"/>
              <w:keepNext/>
              <w:spacing w:before="40" w:after="40"/>
            </w:pPr>
            <w:r w:rsidRPr="00347160">
              <w:t xml:space="preserve">Write_Result = </w:t>
            </w:r>
            <w:r w:rsidRPr="00347160">
              <w:br/>
              <w:t>Success I Data_Access_Error</w:t>
            </w:r>
          </w:p>
        </w:tc>
      </w:tr>
    </w:tbl>
    <w:p w14:paraId="0124148B" w14:textId="77777777" w:rsidR="007346A1" w:rsidRDefault="007346A1" w:rsidP="007346A1">
      <w:pPr>
        <w:pStyle w:val="NOTE"/>
      </w:pPr>
    </w:p>
    <w:p w14:paraId="6034BAE3" w14:textId="556B680B" w:rsidR="00162259" w:rsidRPr="00347160" w:rsidRDefault="002915CD" w:rsidP="008C6750">
      <w:pPr>
        <w:pStyle w:val="PARAGRAPH"/>
      </w:pPr>
      <w:ins w:id="5072" w:author="John Cowburn" w:date="2021-02-03T18:24:00Z">
        <w:r>
          <w:fldChar w:fldCharType="begin"/>
        </w:r>
        <w:r>
          <w:instrText xml:space="preserve"> REF _Ref245473147 \h </w:instrText>
        </w:r>
      </w:ins>
      <w:r>
        <w:fldChar w:fldCharType="separate"/>
      </w:r>
      <w:r w:rsidR="00DC4BE9" w:rsidRPr="00347160">
        <w:t xml:space="preserve">Figure </w:t>
      </w:r>
      <w:r w:rsidR="00DC4BE9">
        <w:rPr>
          <w:noProof/>
        </w:rPr>
        <w:t>58</w:t>
      </w:r>
      <w:ins w:id="5073" w:author="John Cowburn" w:date="2021-02-03T18:24:00Z">
        <w:r>
          <w:fldChar w:fldCharType="end"/>
        </w:r>
      </w:ins>
      <w:del w:id="5074" w:author="John Cowburn" w:date="2021-02-03T18:24:00Z">
        <w:r w:rsidR="00162259" w:rsidRPr="00347160" w:rsidDel="002915CD">
          <w:fldChar w:fldCharType="begin" w:fldLock="1"/>
        </w:r>
        <w:r w:rsidR="00162259" w:rsidRPr="00347160" w:rsidDel="002915CD">
          <w:delInstrText xml:space="preserve"> REF _Ref245473147 \h  \* MERGEFORMAT </w:delInstrText>
        </w:r>
        <w:r w:rsidR="00162259" w:rsidRPr="00347160" w:rsidDel="002915CD">
          <w:fldChar w:fldCharType="separate"/>
        </w:r>
        <w:r w:rsidR="00811F07" w:rsidRPr="00347160" w:rsidDel="002915CD">
          <w:delText xml:space="preserve">Figure </w:delText>
        </w:r>
        <w:r w:rsidR="00811F07" w:rsidDel="002915CD">
          <w:delText>55</w:delText>
        </w:r>
        <w:r w:rsidR="00162259" w:rsidRPr="00347160" w:rsidDel="002915CD">
          <w:fldChar w:fldCharType="end"/>
        </w:r>
      </w:del>
      <w:r w:rsidR="00162259" w:rsidRPr="00347160">
        <w:t xml:space="preserve"> shows the MSC of a Write service used to write the value of a single attribute, in the case of success.</w:t>
      </w:r>
    </w:p>
    <w:p w14:paraId="61F27E9D" w14:textId="77777777" w:rsidR="00162259" w:rsidRPr="00347160" w:rsidRDefault="00162259" w:rsidP="008C6750">
      <w:pPr>
        <w:pStyle w:val="FIGURE"/>
      </w:pPr>
      <w:r w:rsidRPr="00347160">
        <w:rPr>
          <w:noProof/>
          <w:lang w:eastAsia="en-GB"/>
        </w:rPr>
        <mc:AlternateContent>
          <mc:Choice Requires="wps">
            <w:drawing>
              <wp:anchor distT="0" distB="0" distL="114300" distR="114300" simplePos="0" relativeHeight="251726336" behindDoc="0" locked="0" layoutInCell="1" allowOverlap="1" wp14:anchorId="021828C9" wp14:editId="73E147D6">
                <wp:simplePos x="0" y="0"/>
                <wp:positionH relativeFrom="column">
                  <wp:posOffset>5376545</wp:posOffset>
                </wp:positionH>
                <wp:positionV relativeFrom="paragraph">
                  <wp:posOffset>2038350</wp:posOffset>
                </wp:positionV>
                <wp:extent cx="552450" cy="142875"/>
                <wp:effectExtent l="0" t="0" r="0" b="9525"/>
                <wp:wrapNone/>
                <wp:docPr id="134"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42875"/>
                        </a:xfrm>
                        <a:prstGeom prst="rect">
                          <a:avLst/>
                        </a:prstGeom>
                        <a:noFill/>
                        <a:ln w="6350">
                          <a:noFill/>
                        </a:ln>
                        <a:effectLst/>
                      </wps:spPr>
                      <wps:txbx>
                        <w:txbxContent>
                          <w:p w14:paraId="287B8CD6" w14:textId="77777777" w:rsidR="006353B3" w:rsidRPr="002D7D57" w:rsidRDefault="006353B3" w:rsidP="00162259">
                            <w:pPr>
                              <w:rPr>
                                <w:i/>
                                <w:sz w:val="12"/>
                                <w:szCs w:val="12"/>
                              </w:rPr>
                            </w:pPr>
                            <w:r w:rsidRPr="002D7D57">
                              <w:rPr>
                                <w:i/>
                                <w:sz w:val="12"/>
                                <w:szCs w:val="12"/>
                              </w:rPr>
                              <w:t>I</w:t>
                            </w:r>
                            <w:r>
                              <w:rPr>
                                <w:i/>
                                <w:sz w:val="12"/>
                                <w:szCs w:val="12"/>
                              </w:rPr>
                              <w:t>EC   1136/</w:t>
                            </w:r>
                            <w:r w:rsidRPr="002D7D57">
                              <w:rPr>
                                <w:i/>
                                <w:sz w:val="12"/>
                                <w:szCs w:val="12"/>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828C9" id="Text Box 60" o:spid="_x0000_s1042" type="#_x0000_t202" style="position:absolute;left:0;text-align:left;margin-left:423.35pt;margin-top:160.5pt;width:43.5pt;height:11.2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" filled="f" stroked="f" strokeweight=".5pt">
                <v:textbox inset="0,0,0,0">
                  <w:txbxContent>
                    <w:p w14:paraId="287B8CD6" w14:textId="77777777" w:rsidR="006353B3" w:rsidRPr="002D7D57" w:rsidRDefault="006353B3" w:rsidP="00162259">
                      <w:pPr>
                        <w:rPr>
                          <w:i/>
                          <w:sz w:val="12"/>
                          <w:szCs w:val="12"/>
                        </w:rPr>
                      </w:pPr>
                      <w:r w:rsidRPr="002D7D57">
                        <w:rPr>
                          <w:i/>
                          <w:sz w:val="12"/>
                          <w:szCs w:val="12"/>
                        </w:rPr>
                        <w:t>I</w:t>
                      </w:r>
                      <w:r>
                        <w:rPr>
                          <w:i/>
                          <w:sz w:val="12"/>
                          <w:szCs w:val="12"/>
                        </w:rPr>
                        <w:t>EC   1136/</w:t>
                      </w:r>
                      <w:r w:rsidRPr="002D7D57">
                        <w:rPr>
                          <w:i/>
                          <w:sz w:val="12"/>
                          <w:szCs w:val="12"/>
                        </w:rPr>
                        <w:t>13</w:t>
                      </w:r>
                    </w:p>
                  </w:txbxContent>
                </v:textbox>
              </v:shape>
            </w:pict>
          </mc:Fallback>
        </mc:AlternateContent>
      </w:r>
      <w:r w:rsidRPr="00347160">
        <w:rPr>
          <w:noProof/>
          <w:lang w:eastAsia="en-GB"/>
        </w:rPr>
        <w:drawing>
          <wp:inline distT="0" distB="0" distL="0" distR="0" wp14:anchorId="248DCC04" wp14:editId="6ED875D0">
            <wp:extent cx="5752465" cy="1908810"/>
            <wp:effectExtent l="0" t="0" r="635" b="0"/>
            <wp:docPr id="107" name="Kép 22" descr="Write_GK09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2" descr="Write_GK09111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2465" cy="1908810"/>
                    </a:xfrm>
                    <a:prstGeom prst="rect">
                      <a:avLst/>
                    </a:prstGeom>
                    <a:noFill/>
                    <a:ln>
                      <a:noFill/>
                    </a:ln>
                  </pic:spPr>
                </pic:pic>
              </a:graphicData>
            </a:graphic>
          </wp:inline>
        </w:drawing>
      </w:r>
    </w:p>
    <w:p w14:paraId="2EF044C6" w14:textId="4A640338" w:rsidR="00162259" w:rsidRPr="00347160" w:rsidRDefault="00162259" w:rsidP="008C6750">
      <w:pPr>
        <w:pStyle w:val="FIGURE-title"/>
      </w:pPr>
      <w:bookmarkStart w:id="5075" w:name="_Ref245473147"/>
      <w:bookmarkStart w:id="5076" w:name="_Toc246861029"/>
      <w:bookmarkStart w:id="5077" w:name="_Toc249289769"/>
      <w:bookmarkStart w:id="5078" w:name="_Toc277948625"/>
      <w:bookmarkStart w:id="5079" w:name="_Toc279392101"/>
      <w:bookmarkStart w:id="5080" w:name="_Toc279397379"/>
      <w:bookmarkStart w:id="5081" w:name="_Toc315426520"/>
      <w:bookmarkStart w:id="5082" w:name="_Toc406406586"/>
      <w:bookmarkStart w:id="5083" w:name="_Toc406523249"/>
      <w:bookmarkStart w:id="5084" w:name="_Toc437856710"/>
      <w:bookmarkStart w:id="5085" w:name="_Toc97127416"/>
      <w:r w:rsidRPr="00347160">
        <w:t xml:space="preserve">Figure </w:t>
      </w:r>
      <w:fldSimple w:instr=" SEQ Figure \* ARABIC ">
        <w:r w:rsidR="00DC4BE9">
          <w:rPr>
            <w:noProof/>
          </w:rPr>
          <w:t>58</w:t>
        </w:r>
      </w:fldSimple>
      <w:bookmarkEnd w:id="5075"/>
      <w:r w:rsidRPr="00347160">
        <w:t xml:space="preserve"> – MSC of the Write service used for writing an attribute</w:t>
      </w:r>
      <w:bookmarkEnd w:id="5076"/>
      <w:bookmarkEnd w:id="5077"/>
      <w:bookmarkEnd w:id="5078"/>
      <w:bookmarkEnd w:id="5079"/>
      <w:bookmarkEnd w:id="5080"/>
      <w:bookmarkEnd w:id="5081"/>
      <w:bookmarkEnd w:id="5082"/>
      <w:bookmarkEnd w:id="5083"/>
      <w:bookmarkEnd w:id="5084"/>
      <w:bookmarkEnd w:id="5085"/>
    </w:p>
    <w:p w14:paraId="528B1D72" w14:textId="4853F589" w:rsidR="00162259" w:rsidRPr="00347160" w:rsidRDefault="002915CD" w:rsidP="008C6750">
      <w:pPr>
        <w:pStyle w:val="PARAGRAPH"/>
      </w:pPr>
      <w:ins w:id="5086" w:author="John Cowburn" w:date="2021-02-03T18:24:00Z">
        <w:r>
          <w:fldChar w:fldCharType="begin"/>
        </w:r>
        <w:r>
          <w:instrText xml:space="preserve"> REF _Ref247389304 \h </w:instrText>
        </w:r>
      </w:ins>
      <w:r>
        <w:fldChar w:fldCharType="separate"/>
      </w:r>
      <w:r w:rsidR="00DC4BE9" w:rsidRPr="00347160">
        <w:t xml:space="preserve">Figure </w:t>
      </w:r>
      <w:r w:rsidR="00DC4BE9">
        <w:rPr>
          <w:noProof/>
        </w:rPr>
        <w:t>59</w:t>
      </w:r>
      <w:ins w:id="5087" w:author="John Cowburn" w:date="2021-02-03T18:24:00Z">
        <w:r>
          <w:fldChar w:fldCharType="end"/>
        </w:r>
      </w:ins>
      <w:ins w:id="5088" w:author="John Cowburn" w:date="2022-02-24T13:16:00Z">
        <w:r w:rsidR="004058A9">
          <w:t xml:space="preserve"> </w:t>
        </w:r>
      </w:ins>
      <w:del w:id="5089" w:author="John Cowburn" w:date="2021-02-03T18:24:00Z">
        <w:r w:rsidR="00162259" w:rsidRPr="00347160" w:rsidDel="002915CD">
          <w:fldChar w:fldCharType="begin" w:fldLock="1"/>
        </w:r>
        <w:r w:rsidR="00162259" w:rsidRPr="00347160" w:rsidDel="002915CD">
          <w:delInstrText xml:space="preserve"> REF _Ref247389304 \h  \* MERGEFORMAT </w:delInstrText>
        </w:r>
        <w:r w:rsidR="00162259" w:rsidRPr="00347160" w:rsidDel="002915CD">
          <w:fldChar w:fldCharType="separate"/>
        </w:r>
        <w:r w:rsidR="00811F07" w:rsidRPr="00347160" w:rsidDel="002915CD">
          <w:delText xml:space="preserve">Figure </w:delText>
        </w:r>
        <w:r w:rsidR="00811F07" w:rsidDel="002915CD">
          <w:delText>56</w:delText>
        </w:r>
        <w:r w:rsidR="00162259" w:rsidRPr="00347160" w:rsidDel="002915CD">
          <w:fldChar w:fldCharType="end"/>
        </w:r>
        <w:r w:rsidR="00162259" w:rsidRPr="00347160" w:rsidDel="002915CD">
          <w:delText xml:space="preserve"> </w:delText>
        </w:r>
      </w:del>
      <w:r w:rsidR="00162259" w:rsidRPr="00347160">
        <w:t>shows the MSC of a Write service used to invoke a single method, in the case of success.</w:t>
      </w:r>
    </w:p>
    <w:p w14:paraId="3DF57D20" w14:textId="77777777" w:rsidR="00162259" w:rsidRPr="00347160" w:rsidRDefault="00162259" w:rsidP="008C6750">
      <w:pPr>
        <w:pStyle w:val="FIGURE"/>
      </w:pPr>
      <w:bookmarkStart w:id="5090" w:name="_Ref245473185"/>
      <w:r w:rsidRPr="00347160">
        <w:rPr>
          <w:noProof/>
          <w:lang w:eastAsia="en-GB"/>
        </w:rPr>
        <w:lastRenderedPageBreak/>
        <mc:AlternateContent>
          <mc:Choice Requires="wps">
            <w:drawing>
              <wp:anchor distT="0" distB="0" distL="114300" distR="114300" simplePos="0" relativeHeight="251737600" behindDoc="0" locked="0" layoutInCell="1" allowOverlap="1" wp14:anchorId="012CADE5" wp14:editId="2A17CB16">
                <wp:simplePos x="0" y="0"/>
                <wp:positionH relativeFrom="column">
                  <wp:posOffset>5357495</wp:posOffset>
                </wp:positionH>
                <wp:positionV relativeFrom="paragraph">
                  <wp:posOffset>2021205</wp:posOffset>
                </wp:positionV>
                <wp:extent cx="552450" cy="142875"/>
                <wp:effectExtent l="0" t="0" r="0" b="9525"/>
                <wp:wrapNone/>
                <wp:docPr id="133"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42875"/>
                        </a:xfrm>
                        <a:prstGeom prst="rect">
                          <a:avLst/>
                        </a:prstGeom>
                        <a:noFill/>
                        <a:ln w="6350">
                          <a:noFill/>
                        </a:ln>
                        <a:effectLst/>
                      </wps:spPr>
                      <wps:txbx>
                        <w:txbxContent>
                          <w:p w14:paraId="146F21F3" w14:textId="77777777" w:rsidR="006353B3" w:rsidRPr="002D7D57" w:rsidRDefault="006353B3" w:rsidP="00162259">
                            <w:pPr>
                              <w:rPr>
                                <w:i/>
                                <w:sz w:val="12"/>
                                <w:szCs w:val="12"/>
                              </w:rPr>
                            </w:pPr>
                            <w:r w:rsidRPr="002D7D57">
                              <w:rPr>
                                <w:i/>
                                <w:sz w:val="12"/>
                                <w:szCs w:val="12"/>
                              </w:rPr>
                              <w:t>I</w:t>
                            </w:r>
                            <w:r>
                              <w:rPr>
                                <w:i/>
                                <w:sz w:val="12"/>
                                <w:szCs w:val="12"/>
                              </w:rPr>
                              <w:t>EC   1137/</w:t>
                            </w:r>
                            <w:r w:rsidRPr="002D7D57">
                              <w:rPr>
                                <w:i/>
                                <w:sz w:val="12"/>
                                <w:szCs w:val="12"/>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CADE5" id="Text Box 61" o:spid="_x0000_s1043" type="#_x0000_t202" style="position:absolute;left:0;text-align:left;margin-left:421.85pt;margin-top:159.15pt;width:43.5pt;height:11.2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" filled="f" stroked="f" strokeweight=".5pt">
                <v:textbox inset="0,0,0,0">
                  <w:txbxContent>
                    <w:p w14:paraId="146F21F3" w14:textId="77777777" w:rsidR="006353B3" w:rsidRPr="002D7D57" w:rsidRDefault="006353B3" w:rsidP="00162259">
                      <w:pPr>
                        <w:rPr>
                          <w:i/>
                          <w:sz w:val="12"/>
                          <w:szCs w:val="12"/>
                        </w:rPr>
                      </w:pPr>
                      <w:r w:rsidRPr="002D7D57">
                        <w:rPr>
                          <w:i/>
                          <w:sz w:val="12"/>
                          <w:szCs w:val="12"/>
                        </w:rPr>
                        <w:t>I</w:t>
                      </w:r>
                      <w:r>
                        <w:rPr>
                          <w:i/>
                          <w:sz w:val="12"/>
                          <w:szCs w:val="12"/>
                        </w:rPr>
                        <w:t>EC   1137/</w:t>
                      </w:r>
                      <w:r w:rsidRPr="002D7D57">
                        <w:rPr>
                          <w:i/>
                          <w:sz w:val="12"/>
                          <w:szCs w:val="12"/>
                        </w:rPr>
                        <w:t>13</w:t>
                      </w:r>
                    </w:p>
                  </w:txbxContent>
                </v:textbox>
              </v:shape>
            </w:pict>
          </mc:Fallback>
        </mc:AlternateContent>
      </w:r>
      <w:r w:rsidRPr="00347160">
        <w:rPr>
          <w:noProof/>
          <w:lang w:eastAsia="en-GB"/>
        </w:rPr>
        <w:drawing>
          <wp:inline distT="0" distB="0" distL="0" distR="0" wp14:anchorId="6DD6DADD" wp14:editId="66974DC0">
            <wp:extent cx="5752465" cy="1908810"/>
            <wp:effectExtent l="0" t="0" r="635" b="0"/>
            <wp:docPr id="106" name="Kép 23" descr="Write_Method_GK09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 descr="Write_Method_GK0911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52465" cy="1908810"/>
                    </a:xfrm>
                    <a:prstGeom prst="rect">
                      <a:avLst/>
                    </a:prstGeom>
                    <a:noFill/>
                    <a:ln>
                      <a:noFill/>
                    </a:ln>
                  </pic:spPr>
                </pic:pic>
              </a:graphicData>
            </a:graphic>
          </wp:inline>
        </w:drawing>
      </w:r>
    </w:p>
    <w:p w14:paraId="0DCDFEE2" w14:textId="445C069D" w:rsidR="00162259" w:rsidRPr="00347160" w:rsidRDefault="00162259" w:rsidP="008C6750">
      <w:pPr>
        <w:pStyle w:val="FIGURE-title"/>
      </w:pPr>
      <w:bookmarkStart w:id="5091" w:name="_Ref247389304"/>
      <w:bookmarkStart w:id="5092" w:name="_Toc246861030"/>
      <w:bookmarkStart w:id="5093" w:name="_Toc249289770"/>
      <w:bookmarkStart w:id="5094" w:name="_Toc277948626"/>
      <w:bookmarkStart w:id="5095" w:name="_Toc279392102"/>
      <w:bookmarkStart w:id="5096" w:name="_Toc279397380"/>
      <w:bookmarkStart w:id="5097" w:name="_Toc315426521"/>
      <w:bookmarkStart w:id="5098" w:name="_Toc406406587"/>
      <w:bookmarkStart w:id="5099" w:name="_Toc406523250"/>
      <w:bookmarkStart w:id="5100" w:name="_Toc437856711"/>
      <w:bookmarkStart w:id="5101" w:name="_Toc97127417"/>
      <w:r w:rsidRPr="00347160">
        <w:t xml:space="preserve">Figure </w:t>
      </w:r>
      <w:fldSimple w:instr=" SEQ Figure \* ARABIC ">
        <w:r w:rsidR="00DC4BE9">
          <w:rPr>
            <w:noProof/>
          </w:rPr>
          <w:t>59</w:t>
        </w:r>
      </w:fldSimple>
      <w:bookmarkEnd w:id="5090"/>
      <w:bookmarkEnd w:id="5091"/>
      <w:r w:rsidRPr="00347160">
        <w:t xml:space="preserve"> – MSC of the Write service used for invoking a method</w:t>
      </w:r>
      <w:bookmarkEnd w:id="5092"/>
      <w:bookmarkEnd w:id="5093"/>
      <w:bookmarkEnd w:id="5094"/>
      <w:bookmarkEnd w:id="5095"/>
      <w:bookmarkEnd w:id="5096"/>
      <w:bookmarkEnd w:id="5097"/>
      <w:bookmarkEnd w:id="5098"/>
      <w:bookmarkEnd w:id="5099"/>
      <w:bookmarkEnd w:id="5100"/>
      <w:bookmarkEnd w:id="5101"/>
    </w:p>
    <w:p w14:paraId="32B7D7CE" w14:textId="57241829" w:rsidR="00162259" w:rsidRPr="00347160" w:rsidRDefault="002915CD" w:rsidP="008C6750">
      <w:pPr>
        <w:pStyle w:val="PARAGRAPH"/>
      </w:pPr>
      <w:ins w:id="5102" w:author="John Cowburn" w:date="2021-02-03T18:24:00Z">
        <w:r>
          <w:fldChar w:fldCharType="begin"/>
        </w:r>
        <w:r>
          <w:instrText xml:space="preserve"> REF _Ref245473221 \h </w:instrText>
        </w:r>
      </w:ins>
      <w:r>
        <w:fldChar w:fldCharType="separate"/>
      </w:r>
      <w:r w:rsidR="00DC4BE9" w:rsidRPr="00347160">
        <w:t xml:space="preserve">Figure </w:t>
      </w:r>
      <w:r w:rsidR="00DC4BE9">
        <w:rPr>
          <w:noProof/>
        </w:rPr>
        <w:t>60</w:t>
      </w:r>
      <w:ins w:id="5103" w:author="John Cowburn" w:date="2021-02-03T18:24:00Z">
        <w:r>
          <w:fldChar w:fldCharType="end"/>
        </w:r>
      </w:ins>
      <w:del w:id="5104" w:author="John Cowburn" w:date="2021-02-03T18:24:00Z">
        <w:r w:rsidR="00162259" w:rsidRPr="00347160" w:rsidDel="002915CD">
          <w:fldChar w:fldCharType="begin" w:fldLock="1"/>
        </w:r>
        <w:r w:rsidR="00162259" w:rsidRPr="00347160" w:rsidDel="002915CD">
          <w:delInstrText xml:space="preserve"> REF _Ref245473221 \h  \* MERGEFORMAT </w:delInstrText>
        </w:r>
        <w:r w:rsidR="00162259" w:rsidRPr="00347160" w:rsidDel="002915CD">
          <w:fldChar w:fldCharType="separate"/>
        </w:r>
        <w:r w:rsidR="00811F07" w:rsidRPr="00347160" w:rsidDel="002915CD">
          <w:delText xml:space="preserve">Figure </w:delText>
        </w:r>
        <w:r w:rsidR="00811F07" w:rsidDel="002915CD">
          <w:delText>57</w:delText>
        </w:r>
        <w:r w:rsidR="00162259" w:rsidRPr="00347160" w:rsidDel="002915CD">
          <w:fldChar w:fldCharType="end"/>
        </w:r>
      </w:del>
      <w:r w:rsidR="00162259" w:rsidRPr="00347160">
        <w:t xml:space="preserve"> shows the MSC of a Write service for writing a single attribute with the </w:t>
      </w:r>
      <w:r w:rsidR="00BD62D8" w:rsidRPr="00347160">
        <w:t>result returned in three blocks using the service-specific block transfer mechanism.</w:t>
      </w:r>
    </w:p>
    <w:p w14:paraId="51DEBA0C" w14:textId="77777777" w:rsidR="00BD62D8" w:rsidRPr="00347160" w:rsidRDefault="00BD62D8" w:rsidP="008C6750">
      <w:pPr>
        <w:pStyle w:val="PARAGRAPH"/>
      </w:pPr>
      <w:r w:rsidRPr="007346A1">
        <w:t>Alternatively, the general block transfer mechanism can be used.</w:t>
      </w:r>
    </w:p>
    <w:p w14:paraId="689451BF" w14:textId="77777777" w:rsidR="00162259" w:rsidRPr="00347160" w:rsidRDefault="00162259" w:rsidP="008C6750">
      <w:pPr>
        <w:pStyle w:val="PARAGRAPH"/>
      </w:pPr>
      <w:r w:rsidRPr="00347160">
        <w:t>The process of preparing and transporting the long data is essentially the same as in the case of the SET and ACTION services:</w:t>
      </w:r>
    </w:p>
    <w:p w14:paraId="1D11021A" w14:textId="77777777" w:rsidR="00162259" w:rsidRPr="00347160" w:rsidRDefault="00162259" w:rsidP="008C6750">
      <w:pPr>
        <w:pStyle w:val="PARAGRAPH"/>
      </w:pPr>
      <w:r w:rsidRPr="00347160">
        <w:t>If an error occurs, the server should return a Write.response service primitive with the Data_Access_Error carrying appropriate diagnostic information; for example data-block-number-invalid.</w:t>
      </w:r>
    </w:p>
    <w:p w14:paraId="308A60A2" w14:textId="77777777" w:rsidR="00162259" w:rsidRPr="00347160" w:rsidRDefault="00162259" w:rsidP="008C6750">
      <w:pPr>
        <w:pStyle w:val="FIGURE"/>
      </w:pPr>
      <w:r w:rsidRPr="00347160">
        <w:rPr>
          <w:noProof/>
          <w:lang w:eastAsia="en-GB"/>
        </w:rPr>
        <mc:AlternateContent>
          <mc:Choice Requires="wps">
            <w:drawing>
              <wp:anchor distT="0" distB="0" distL="114300" distR="114300" simplePos="0" relativeHeight="251748864" behindDoc="0" locked="0" layoutInCell="1" allowOverlap="1" wp14:anchorId="558EB1EA" wp14:editId="5E4C3ED0">
                <wp:simplePos x="0" y="0"/>
                <wp:positionH relativeFrom="column">
                  <wp:posOffset>5386070</wp:posOffset>
                </wp:positionH>
                <wp:positionV relativeFrom="paragraph">
                  <wp:posOffset>4082415</wp:posOffset>
                </wp:positionV>
                <wp:extent cx="552450" cy="142875"/>
                <wp:effectExtent l="0" t="0" r="0" b="9525"/>
                <wp:wrapNone/>
                <wp:docPr id="13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42875"/>
                        </a:xfrm>
                        <a:prstGeom prst="rect">
                          <a:avLst/>
                        </a:prstGeom>
                        <a:noFill/>
                        <a:ln w="6350">
                          <a:noFill/>
                        </a:ln>
                        <a:effectLst/>
                      </wps:spPr>
                      <wps:txbx>
                        <w:txbxContent>
                          <w:p w14:paraId="7AD37C75" w14:textId="77777777" w:rsidR="006353B3" w:rsidRPr="002D7D57" w:rsidRDefault="006353B3" w:rsidP="00162259">
                            <w:pPr>
                              <w:rPr>
                                <w:i/>
                                <w:sz w:val="12"/>
                                <w:szCs w:val="12"/>
                              </w:rPr>
                            </w:pPr>
                            <w:r w:rsidRPr="002D7D57">
                              <w:rPr>
                                <w:i/>
                                <w:sz w:val="12"/>
                                <w:szCs w:val="12"/>
                              </w:rPr>
                              <w:t>I</w:t>
                            </w:r>
                            <w:r>
                              <w:rPr>
                                <w:i/>
                                <w:sz w:val="12"/>
                                <w:szCs w:val="12"/>
                              </w:rPr>
                              <w:t>EC   1138/</w:t>
                            </w:r>
                            <w:r w:rsidRPr="002D7D57">
                              <w:rPr>
                                <w:i/>
                                <w:sz w:val="12"/>
                                <w:szCs w:val="12"/>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EB1EA" id="Text Box 62" o:spid="_x0000_s1044" type="#_x0000_t202" style="position:absolute;left:0;text-align:left;margin-left:424.1pt;margin-top:321.45pt;width:43.5pt;height:11.2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" filled="f" stroked="f" strokeweight=".5pt">
                <v:textbox inset="0,0,0,0">
                  <w:txbxContent>
                    <w:p w14:paraId="7AD37C75" w14:textId="77777777" w:rsidR="006353B3" w:rsidRPr="002D7D57" w:rsidRDefault="006353B3" w:rsidP="00162259">
                      <w:pPr>
                        <w:rPr>
                          <w:i/>
                          <w:sz w:val="12"/>
                          <w:szCs w:val="12"/>
                        </w:rPr>
                      </w:pPr>
                      <w:r w:rsidRPr="002D7D57">
                        <w:rPr>
                          <w:i/>
                          <w:sz w:val="12"/>
                          <w:szCs w:val="12"/>
                        </w:rPr>
                        <w:t>I</w:t>
                      </w:r>
                      <w:r>
                        <w:rPr>
                          <w:i/>
                          <w:sz w:val="12"/>
                          <w:szCs w:val="12"/>
                        </w:rPr>
                        <w:t>EC   1138/</w:t>
                      </w:r>
                      <w:r w:rsidRPr="002D7D57">
                        <w:rPr>
                          <w:i/>
                          <w:sz w:val="12"/>
                          <w:szCs w:val="12"/>
                        </w:rPr>
                        <w:t>13</w:t>
                      </w:r>
                    </w:p>
                  </w:txbxContent>
                </v:textbox>
              </v:shape>
            </w:pict>
          </mc:Fallback>
        </mc:AlternateContent>
      </w:r>
      <w:r w:rsidRPr="00347160">
        <w:rPr>
          <w:noProof/>
          <w:lang w:eastAsia="en-GB"/>
        </w:rPr>
        <w:drawing>
          <wp:inline distT="0" distB="0" distL="0" distR="0" wp14:anchorId="2E12A57A" wp14:editId="1C631316">
            <wp:extent cx="5752465" cy="4065905"/>
            <wp:effectExtent l="0" t="0" r="635" b="0"/>
            <wp:docPr id="105" name="Kép 24" descr="Write_Block_GK09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4" descr="Write_Block_GK0911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52465" cy="4065905"/>
                    </a:xfrm>
                    <a:prstGeom prst="rect">
                      <a:avLst/>
                    </a:prstGeom>
                    <a:noFill/>
                    <a:ln>
                      <a:noFill/>
                    </a:ln>
                  </pic:spPr>
                </pic:pic>
              </a:graphicData>
            </a:graphic>
          </wp:inline>
        </w:drawing>
      </w:r>
    </w:p>
    <w:p w14:paraId="47AA01BD" w14:textId="3E5D5A6F" w:rsidR="00162259" w:rsidRPr="00347160" w:rsidRDefault="00162259" w:rsidP="008C6750">
      <w:pPr>
        <w:pStyle w:val="FIGURE-title"/>
      </w:pPr>
      <w:bookmarkStart w:id="5105" w:name="_Ref245473221"/>
      <w:bookmarkStart w:id="5106" w:name="_Toc246861031"/>
      <w:bookmarkStart w:id="5107" w:name="_Toc249289771"/>
      <w:bookmarkStart w:id="5108" w:name="_Toc277948627"/>
      <w:bookmarkStart w:id="5109" w:name="_Toc279392103"/>
      <w:bookmarkStart w:id="5110" w:name="_Toc279397381"/>
      <w:bookmarkStart w:id="5111" w:name="_Toc315426522"/>
      <w:bookmarkStart w:id="5112" w:name="_Toc406406588"/>
      <w:bookmarkStart w:id="5113" w:name="_Toc406523251"/>
      <w:bookmarkStart w:id="5114" w:name="_Toc437856712"/>
      <w:bookmarkStart w:id="5115" w:name="_Toc97127418"/>
      <w:r w:rsidRPr="00347160">
        <w:t xml:space="preserve">Figure </w:t>
      </w:r>
      <w:fldSimple w:instr=" SEQ Figure \* ARABIC ">
        <w:r w:rsidR="00DC4BE9">
          <w:rPr>
            <w:noProof/>
          </w:rPr>
          <w:t>60</w:t>
        </w:r>
      </w:fldSimple>
      <w:bookmarkEnd w:id="5105"/>
      <w:r w:rsidRPr="00347160">
        <w:t xml:space="preserve"> – MSC of the Write Service used for </w:t>
      </w:r>
      <w:r w:rsidRPr="00347160">
        <w:br/>
        <w:t>writing an attribute, with block transfer</w:t>
      </w:r>
      <w:bookmarkEnd w:id="5106"/>
      <w:bookmarkEnd w:id="5107"/>
      <w:bookmarkEnd w:id="5108"/>
      <w:bookmarkEnd w:id="5109"/>
      <w:bookmarkEnd w:id="5110"/>
      <w:bookmarkEnd w:id="5111"/>
      <w:bookmarkEnd w:id="5112"/>
      <w:bookmarkEnd w:id="5113"/>
      <w:bookmarkEnd w:id="5114"/>
      <w:bookmarkEnd w:id="5115"/>
    </w:p>
    <w:p w14:paraId="60119629" w14:textId="77777777" w:rsidR="00162259" w:rsidRPr="00347160" w:rsidRDefault="00162259" w:rsidP="00F15CF4">
      <w:pPr>
        <w:pStyle w:val="Heading3"/>
      </w:pPr>
      <w:bookmarkStart w:id="5116" w:name="_Ref246255967"/>
      <w:bookmarkStart w:id="5117" w:name="_Toc246860951"/>
      <w:bookmarkStart w:id="5118" w:name="_Toc246863028"/>
      <w:bookmarkStart w:id="5119" w:name="_Toc247390695"/>
      <w:bookmarkStart w:id="5120" w:name="_Toc249289551"/>
      <w:bookmarkStart w:id="5121" w:name="_Toc277948360"/>
      <w:bookmarkStart w:id="5122" w:name="_Toc279392068"/>
      <w:bookmarkStart w:id="5123" w:name="_Toc279397011"/>
      <w:bookmarkStart w:id="5124" w:name="_Toc299013370"/>
      <w:bookmarkStart w:id="5125" w:name="_Toc315426450"/>
      <w:bookmarkStart w:id="5126" w:name="_Toc406524240"/>
      <w:bookmarkStart w:id="5127" w:name="_Toc437856590"/>
      <w:bookmarkStart w:id="5128" w:name="_Toc97127281"/>
      <w:r w:rsidRPr="00347160">
        <w:lastRenderedPageBreak/>
        <w:t>Protocol for the UnconfirmedWrite service</w:t>
      </w:r>
      <w:bookmarkEnd w:id="5116"/>
      <w:bookmarkEnd w:id="5117"/>
      <w:bookmarkEnd w:id="5118"/>
      <w:bookmarkEnd w:id="5119"/>
      <w:bookmarkEnd w:id="5120"/>
      <w:bookmarkEnd w:id="5121"/>
      <w:bookmarkEnd w:id="5122"/>
      <w:bookmarkEnd w:id="5123"/>
      <w:bookmarkEnd w:id="5124"/>
      <w:bookmarkEnd w:id="5125"/>
      <w:bookmarkEnd w:id="5126"/>
      <w:bookmarkEnd w:id="5127"/>
      <w:bookmarkEnd w:id="5128"/>
      <w:r w:rsidRPr="00347160">
        <w:fldChar w:fldCharType="begin"/>
      </w:r>
      <w:r w:rsidRPr="00347160">
        <w:instrText xml:space="preserve"> XE "UnconfirmedWrite service" </w:instrText>
      </w:r>
      <w:r w:rsidRPr="00347160">
        <w:fldChar w:fldCharType="end"/>
      </w:r>
    </w:p>
    <w:p w14:paraId="1DBA8F51" w14:textId="77777777" w:rsidR="00162259" w:rsidRPr="00347160" w:rsidRDefault="00162259" w:rsidP="008C6750">
      <w:pPr>
        <w:pStyle w:val="PARAGRAPH"/>
      </w:pPr>
      <w:r w:rsidRPr="00347160">
        <w:t>This service may be invoked only when an AA has already been established. Depending on the communication profile, the APDU corresponding to the request may be transported using the connection-oriented (CO) or connectionless data (CL) services of the supporting protocol layer.</w:t>
      </w:r>
    </w:p>
    <w:p w14:paraId="1918E9E6" w14:textId="77777777" w:rsidR="00162259" w:rsidRPr="00347160" w:rsidRDefault="00162259" w:rsidP="008C6750">
      <w:pPr>
        <w:pStyle w:val="PARAGRAPH"/>
      </w:pPr>
      <w:r w:rsidRPr="00347160">
        <w:t xml:space="preserve">As explained in </w:t>
      </w:r>
      <w:r w:rsidRPr="00347160">
        <w:fldChar w:fldCharType="begin" w:fldLock="1"/>
      </w:r>
      <w:r w:rsidRPr="00347160">
        <w:instrText xml:space="preserve"> REF _Ref246427135 \r \h  \* MERGEFORMAT </w:instrText>
      </w:r>
      <w:r w:rsidRPr="00347160">
        <w:fldChar w:fldCharType="separate"/>
      </w:r>
      <w:r w:rsidR="00811F07">
        <w:t>6.16</w:t>
      </w:r>
      <w:r w:rsidRPr="00347160">
        <w:fldChar w:fldCharType="end"/>
      </w:r>
      <w:r w:rsidRPr="00347160">
        <w:t>, the UnconfirmedWrite service may be used either to write (a) COSEM object attribute(s), or to invoke (a) method(s) when no return parameters are expected:</w:t>
      </w:r>
    </w:p>
    <w:p w14:paraId="6BD1DD5E" w14:textId="77777777" w:rsidR="00162259" w:rsidRPr="00347160" w:rsidRDefault="00162259" w:rsidP="00521922">
      <w:pPr>
        <w:pStyle w:val="ListBullet"/>
      </w:pPr>
      <w:r w:rsidRPr="00347160">
        <w:t xml:space="preserve">in the first case, the SET.request service primitives are mapped to UnconfirmedWrite.request primitives. The mapping and the corresponding SN APDUs are shown in </w:t>
      </w:r>
      <w:r w:rsidRPr="00347160">
        <w:fldChar w:fldCharType="begin" w:fldLock="1"/>
      </w:r>
      <w:r w:rsidRPr="00347160">
        <w:instrText xml:space="preserve"> REF _Ref246427260 \h  \* MERGEFORMAT </w:instrText>
      </w:r>
      <w:r w:rsidRPr="00347160">
        <w:fldChar w:fldCharType="separate"/>
      </w:r>
      <w:r w:rsidR="00811F07" w:rsidRPr="00347160">
        <w:t xml:space="preserve">Table </w:t>
      </w:r>
      <w:r w:rsidR="00811F07">
        <w:t>75</w:t>
      </w:r>
      <w:r w:rsidRPr="00347160">
        <w:fldChar w:fldCharType="end"/>
      </w:r>
      <w:r w:rsidRPr="00347160">
        <w:t>;</w:t>
      </w:r>
    </w:p>
    <w:p w14:paraId="6D263D8E" w14:textId="77777777" w:rsidR="00162259" w:rsidRPr="00347160" w:rsidRDefault="00162259" w:rsidP="00521922">
      <w:pPr>
        <w:pStyle w:val="ListBullet"/>
      </w:pPr>
      <w:r w:rsidRPr="00347160">
        <w:t xml:space="preserve">in the second case, the ACTION.request service primitives are mapped to UnconfirmedWrite.request primitives. The mapping and the corresponding SN APDUs are shown in </w:t>
      </w:r>
      <w:r w:rsidRPr="00347160">
        <w:fldChar w:fldCharType="begin" w:fldLock="1"/>
      </w:r>
      <w:r w:rsidRPr="00347160">
        <w:instrText xml:space="preserve"> REF _Ref246427272 \h  \* MERGEFORMAT </w:instrText>
      </w:r>
      <w:r w:rsidRPr="00347160">
        <w:fldChar w:fldCharType="separate"/>
      </w:r>
      <w:r w:rsidR="00811F07" w:rsidRPr="00347160">
        <w:t xml:space="preserve">Table </w:t>
      </w:r>
      <w:r w:rsidR="00811F07">
        <w:t>76</w:t>
      </w:r>
      <w:r w:rsidRPr="00347160">
        <w:fldChar w:fldCharType="end"/>
      </w:r>
      <w:r w:rsidRPr="00347160">
        <w:t>.</w:t>
      </w:r>
    </w:p>
    <w:p w14:paraId="6F146BB1" w14:textId="30087D83" w:rsidR="00162259" w:rsidRPr="00347160" w:rsidRDefault="00162259" w:rsidP="008C6750">
      <w:pPr>
        <w:pStyle w:val="TABLE-title"/>
      </w:pPr>
      <w:bookmarkStart w:id="5129" w:name="_Ref246427260"/>
      <w:bookmarkStart w:id="5130" w:name="_Toc246861060"/>
      <w:bookmarkStart w:id="5131" w:name="_Toc249289847"/>
      <w:bookmarkStart w:id="5132" w:name="_Toc277948674"/>
      <w:bookmarkStart w:id="5133" w:name="_Toc279392150"/>
      <w:bookmarkStart w:id="5134" w:name="_Toc279397428"/>
      <w:bookmarkStart w:id="5135" w:name="_Toc315426569"/>
      <w:bookmarkStart w:id="5136" w:name="_Toc355266123"/>
      <w:bookmarkStart w:id="5137" w:name="_Toc406428503"/>
      <w:bookmarkStart w:id="5138" w:name="_Toc437856806"/>
      <w:bookmarkStart w:id="5139" w:name="_Toc97127517"/>
      <w:r w:rsidRPr="00347160">
        <w:t xml:space="preserve">Table </w:t>
      </w:r>
      <w:fldSimple w:instr=" SEQ Table \* ARABIC ">
        <w:r w:rsidR="00DC4BE9">
          <w:rPr>
            <w:noProof/>
          </w:rPr>
          <w:t>75</w:t>
        </w:r>
      </w:fldSimple>
      <w:bookmarkEnd w:id="5129"/>
      <w:r w:rsidRPr="00347160">
        <w:t xml:space="preserve"> – Mapping between the SET and the UnconfirmedWrite service</w:t>
      </w:r>
      <w:bookmarkEnd w:id="5130"/>
      <w:bookmarkEnd w:id="5131"/>
      <w:bookmarkEnd w:id="5132"/>
      <w:bookmarkEnd w:id="5133"/>
      <w:bookmarkEnd w:id="5134"/>
      <w:bookmarkEnd w:id="5135"/>
      <w:r w:rsidRPr="00347160">
        <w:t>s</w:t>
      </w:r>
      <w:bookmarkEnd w:id="5136"/>
      <w:bookmarkEnd w:id="5137"/>
      <w:bookmarkEnd w:id="5138"/>
      <w:bookmarkEnd w:id="5139"/>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03"/>
        <w:gridCol w:w="3555"/>
        <w:gridCol w:w="3412"/>
      </w:tblGrid>
      <w:tr w:rsidR="00162259" w:rsidRPr="00347160" w14:paraId="26820E90" w14:textId="77777777" w:rsidTr="008C6750">
        <w:trPr>
          <w:cantSplit/>
          <w:tblHeader/>
          <w:jc w:val="center"/>
        </w:trPr>
        <w:tc>
          <w:tcPr>
            <w:tcW w:w="2103" w:type="dxa"/>
          </w:tcPr>
          <w:p w14:paraId="7D744FEC" w14:textId="77777777" w:rsidR="00162259" w:rsidRPr="00347160" w:rsidRDefault="00162259" w:rsidP="00521E1B">
            <w:pPr>
              <w:pStyle w:val="TABLE-col-heading"/>
              <w:spacing w:before="40" w:after="40"/>
            </w:pPr>
            <w:r w:rsidRPr="00347160">
              <w:t xml:space="preserve">From SET.request </w:t>
            </w:r>
            <w:r w:rsidRPr="00347160">
              <w:br/>
              <w:t>of type</w:t>
            </w:r>
          </w:p>
        </w:tc>
        <w:tc>
          <w:tcPr>
            <w:tcW w:w="3555" w:type="dxa"/>
          </w:tcPr>
          <w:p w14:paraId="722AFCDA" w14:textId="77777777" w:rsidR="00162259" w:rsidRPr="00347160" w:rsidRDefault="00162259" w:rsidP="00521E1B">
            <w:pPr>
              <w:pStyle w:val="TABLE-col-heading"/>
              <w:spacing w:before="40" w:after="40"/>
            </w:pPr>
            <w:r w:rsidRPr="00347160">
              <w:t>To UnconfirmedWrite.request</w:t>
            </w:r>
          </w:p>
        </w:tc>
        <w:tc>
          <w:tcPr>
            <w:tcW w:w="3412" w:type="dxa"/>
          </w:tcPr>
          <w:p w14:paraId="76333B97" w14:textId="77777777" w:rsidR="00162259" w:rsidRPr="00347160" w:rsidRDefault="00162259" w:rsidP="00521E1B">
            <w:pPr>
              <w:pStyle w:val="TABLE-col-heading"/>
              <w:spacing w:before="40" w:after="40"/>
            </w:pPr>
            <w:r w:rsidRPr="00347160">
              <w:t>SN APDU</w:t>
            </w:r>
          </w:p>
        </w:tc>
      </w:tr>
      <w:tr w:rsidR="00162259" w:rsidRPr="00347160" w14:paraId="1F657422" w14:textId="77777777" w:rsidTr="008C6750">
        <w:trPr>
          <w:cantSplit/>
          <w:jc w:val="center"/>
        </w:trPr>
        <w:tc>
          <w:tcPr>
            <w:tcW w:w="2103" w:type="dxa"/>
          </w:tcPr>
          <w:p w14:paraId="667563C8" w14:textId="77777777" w:rsidR="00162259" w:rsidRPr="00347160" w:rsidRDefault="00162259" w:rsidP="00521E1B">
            <w:pPr>
              <w:pStyle w:val="TABLE-cell"/>
              <w:keepNext/>
              <w:spacing w:before="40" w:after="40"/>
            </w:pPr>
            <w:r w:rsidRPr="00347160">
              <w:t>NORMAL</w:t>
            </w:r>
            <w:r w:rsidRPr="00347160">
              <w:fldChar w:fldCharType="begin"/>
            </w:r>
            <w:r w:rsidRPr="00347160">
              <w:instrText xml:space="preserve"> XE "SET-REQUEST-NORMAL" </w:instrText>
            </w:r>
            <w:r w:rsidRPr="00347160">
              <w:fldChar w:fldCharType="end"/>
            </w:r>
          </w:p>
        </w:tc>
        <w:tc>
          <w:tcPr>
            <w:tcW w:w="3555" w:type="dxa"/>
          </w:tcPr>
          <w:p w14:paraId="4081D5B5" w14:textId="77777777" w:rsidR="00162259" w:rsidRPr="00347160" w:rsidRDefault="00162259" w:rsidP="00521E1B">
            <w:pPr>
              <w:pStyle w:val="TABLE-cell"/>
              <w:keepNext/>
              <w:spacing w:before="40" w:after="40"/>
            </w:pPr>
            <w:r w:rsidRPr="00347160">
              <w:t>UnconfirmedWrite.request (Variable_Access_Specification, Data)</w:t>
            </w:r>
          </w:p>
          <w:p w14:paraId="4FF069BA" w14:textId="77777777" w:rsidR="00162259" w:rsidRPr="00347160" w:rsidRDefault="00162259" w:rsidP="00521E1B">
            <w:pPr>
              <w:pStyle w:val="TABLE-cell"/>
              <w:keepNext/>
              <w:spacing w:before="40" w:after="40"/>
            </w:pPr>
            <w:r w:rsidRPr="00347160">
              <w:t>Variable_Access_Specification = Variable_Name I Parameterized_Access;</w:t>
            </w:r>
          </w:p>
        </w:tc>
        <w:tc>
          <w:tcPr>
            <w:tcW w:w="3412" w:type="dxa"/>
          </w:tcPr>
          <w:p w14:paraId="5514F0C4" w14:textId="77777777" w:rsidR="00162259" w:rsidRPr="00347160" w:rsidRDefault="00162259" w:rsidP="00521E1B">
            <w:pPr>
              <w:pStyle w:val="TABLE-cell"/>
              <w:keepNext/>
              <w:spacing w:before="40" w:after="40"/>
            </w:pPr>
            <w:r w:rsidRPr="00347160">
              <w:t xml:space="preserve">UnconfirmedWriteRequest::= </w:t>
            </w:r>
            <w:r w:rsidRPr="00347160">
              <w:br/>
              <w:t>(variable-name I parameterized-access, data)</w:t>
            </w:r>
          </w:p>
        </w:tc>
      </w:tr>
      <w:tr w:rsidR="00162259" w:rsidRPr="00347160" w14:paraId="72FAF657" w14:textId="77777777" w:rsidTr="008C6750">
        <w:trPr>
          <w:cantSplit/>
          <w:jc w:val="center"/>
        </w:trPr>
        <w:tc>
          <w:tcPr>
            <w:tcW w:w="2103" w:type="dxa"/>
          </w:tcPr>
          <w:p w14:paraId="12250988" w14:textId="77777777" w:rsidR="00162259" w:rsidRPr="00347160" w:rsidRDefault="00162259" w:rsidP="00521E1B">
            <w:pPr>
              <w:pStyle w:val="TABLE-cell"/>
              <w:keepNext/>
              <w:spacing w:before="40" w:after="40"/>
            </w:pPr>
            <w:r w:rsidRPr="00347160">
              <w:t>WITH-LIST</w:t>
            </w:r>
            <w:r w:rsidRPr="00347160">
              <w:fldChar w:fldCharType="begin"/>
            </w:r>
            <w:r w:rsidRPr="00347160">
              <w:instrText xml:space="preserve"> XE "SET-REQUEST-WITH-LIST" </w:instrText>
            </w:r>
            <w:r w:rsidRPr="00347160">
              <w:fldChar w:fldCharType="end"/>
            </w:r>
          </w:p>
        </w:tc>
        <w:tc>
          <w:tcPr>
            <w:tcW w:w="3555" w:type="dxa"/>
          </w:tcPr>
          <w:p w14:paraId="31EB5D54" w14:textId="77777777" w:rsidR="00162259" w:rsidRPr="00347160" w:rsidRDefault="00162259" w:rsidP="00521E1B">
            <w:pPr>
              <w:pStyle w:val="TABLE-cell"/>
              <w:keepNext/>
              <w:spacing w:before="40" w:after="40"/>
            </w:pPr>
            <w:r w:rsidRPr="00347160">
              <w:t>UnconfirmedWrite.request ({Variable_Access_Specification}, {Data})</w:t>
            </w:r>
          </w:p>
          <w:p w14:paraId="2D683ED3" w14:textId="77777777" w:rsidR="00162259" w:rsidRPr="00347160" w:rsidRDefault="00162259" w:rsidP="00521E1B">
            <w:pPr>
              <w:pStyle w:val="TABLE-cell"/>
              <w:keepNext/>
              <w:spacing w:before="40" w:after="40"/>
            </w:pPr>
            <w:r w:rsidRPr="00347160">
              <w:t>Variable_Acces_Specification = Variable_Name I Parameterized_Access;</w:t>
            </w:r>
          </w:p>
        </w:tc>
        <w:tc>
          <w:tcPr>
            <w:tcW w:w="3412" w:type="dxa"/>
          </w:tcPr>
          <w:p w14:paraId="133F004B" w14:textId="77777777" w:rsidR="00162259" w:rsidRPr="00347160" w:rsidRDefault="00162259" w:rsidP="00521E1B">
            <w:pPr>
              <w:pStyle w:val="TABLE-cell"/>
              <w:keepNext/>
              <w:spacing w:before="40" w:after="40"/>
            </w:pPr>
            <w:r w:rsidRPr="00347160">
              <w:t xml:space="preserve">UnconfirmedWriteRequest::= </w:t>
            </w:r>
            <w:r w:rsidRPr="00347160">
              <w:br/>
              <w:t>({variable-name I parameterized-access}, {data})</w:t>
            </w:r>
          </w:p>
        </w:tc>
      </w:tr>
    </w:tbl>
    <w:p w14:paraId="20C9512F" w14:textId="77777777" w:rsidR="007346A1" w:rsidRDefault="007346A1">
      <w:pPr>
        <w:rPr>
          <w:bCs/>
        </w:rPr>
      </w:pPr>
    </w:p>
    <w:p w14:paraId="663C2900" w14:textId="21CA959A" w:rsidR="00162259" w:rsidRPr="00347160" w:rsidRDefault="00162259" w:rsidP="008C6750">
      <w:pPr>
        <w:pStyle w:val="TABLE-title"/>
      </w:pPr>
      <w:bookmarkStart w:id="5140" w:name="_Ref246427272"/>
      <w:bookmarkStart w:id="5141" w:name="_Toc246861061"/>
      <w:bookmarkStart w:id="5142" w:name="_Toc249289848"/>
      <w:bookmarkStart w:id="5143" w:name="_Toc277948675"/>
      <w:bookmarkStart w:id="5144" w:name="_Toc279392151"/>
      <w:bookmarkStart w:id="5145" w:name="_Toc279397429"/>
      <w:bookmarkStart w:id="5146" w:name="_Toc315426570"/>
      <w:bookmarkStart w:id="5147" w:name="_Toc355266124"/>
      <w:bookmarkStart w:id="5148" w:name="_Toc406428504"/>
      <w:bookmarkStart w:id="5149" w:name="_Toc437856807"/>
      <w:bookmarkStart w:id="5150" w:name="_Toc97127518"/>
      <w:r w:rsidRPr="00347160">
        <w:t xml:space="preserve">Table </w:t>
      </w:r>
      <w:fldSimple w:instr=" SEQ Table \* ARABIC ">
        <w:r w:rsidR="00DC4BE9">
          <w:rPr>
            <w:noProof/>
          </w:rPr>
          <w:t>76</w:t>
        </w:r>
      </w:fldSimple>
      <w:bookmarkEnd w:id="5140"/>
      <w:r w:rsidRPr="00347160">
        <w:t xml:space="preserve"> – Mapping between the ACTION and the UnconfirmedWrite service</w:t>
      </w:r>
      <w:bookmarkEnd w:id="5141"/>
      <w:bookmarkEnd w:id="5142"/>
      <w:bookmarkEnd w:id="5143"/>
      <w:bookmarkEnd w:id="5144"/>
      <w:bookmarkEnd w:id="5145"/>
      <w:bookmarkEnd w:id="5146"/>
      <w:r w:rsidRPr="00347160">
        <w:t>s</w:t>
      </w:r>
      <w:bookmarkEnd w:id="5147"/>
      <w:bookmarkEnd w:id="5148"/>
      <w:bookmarkEnd w:id="5149"/>
      <w:bookmarkEnd w:id="5150"/>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1"/>
        <w:gridCol w:w="3487"/>
        <w:gridCol w:w="3452"/>
      </w:tblGrid>
      <w:tr w:rsidR="00162259" w:rsidRPr="00347160" w14:paraId="5BBCFD44" w14:textId="77777777" w:rsidTr="007346A1">
        <w:trPr>
          <w:cantSplit/>
          <w:jc w:val="center"/>
        </w:trPr>
        <w:tc>
          <w:tcPr>
            <w:tcW w:w="2131" w:type="dxa"/>
          </w:tcPr>
          <w:p w14:paraId="2CFDD64B" w14:textId="77777777" w:rsidR="00162259" w:rsidRPr="00347160" w:rsidRDefault="00162259" w:rsidP="00521E1B">
            <w:pPr>
              <w:pStyle w:val="TABLE-col-heading"/>
            </w:pPr>
            <w:r w:rsidRPr="00347160">
              <w:t>From ACTION.request of type</w:t>
            </w:r>
          </w:p>
        </w:tc>
        <w:tc>
          <w:tcPr>
            <w:tcW w:w="3487" w:type="dxa"/>
          </w:tcPr>
          <w:p w14:paraId="2112C74D" w14:textId="77777777" w:rsidR="00162259" w:rsidRPr="00347160" w:rsidRDefault="00162259" w:rsidP="00521E1B">
            <w:pPr>
              <w:pStyle w:val="TABLE-col-heading"/>
            </w:pPr>
            <w:r w:rsidRPr="00347160">
              <w:t>To UnconfirmedWrite.request</w:t>
            </w:r>
          </w:p>
        </w:tc>
        <w:tc>
          <w:tcPr>
            <w:tcW w:w="3452" w:type="dxa"/>
          </w:tcPr>
          <w:p w14:paraId="68749675" w14:textId="77777777" w:rsidR="00162259" w:rsidRPr="00347160" w:rsidRDefault="00162259" w:rsidP="00521E1B">
            <w:pPr>
              <w:pStyle w:val="TABLE-col-heading"/>
            </w:pPr>
            <w:r w:rsidRPr="00347160">
              <w:t>SN APDU</w:t>
            </w:r>
          </w:p>
        </w:tc>
      </w:tr>
      <w:tr w:rsidR="00162259" w:rsidRPr="00347160" w14:paraId="5DDA7CBC" w14:textId="77777777" w:rsidTr="007346A1">
        <w:trPr>
          <w:cantSplit/>
          <w:jc w:val="center"/>
        </w:trPr>
        <w:tc>
          <w:tcPr>
            <w:tcW w:w="2131" w:type="dxa"/>
          </w:tcPr>
          <w:p w14:paraId="7C4CEFB8" w14:textId="77777777" w:rsidR="00162259" w:rsidRPr="00347160" w:rsidRDefault="00162259" w:rsidP="00521E1B">
            <w:pPr>
              <w:pStyle w:val="TABLE-cell"/>
              <w:keepNext/>
            </w:pPr>
            <w:r w:rsidRPr="00347160">
              <w:t>NORMAL</w:t>
            </w:r>
            <w:r w:rsidRPr="00347160">
              <w:fldChar w:fldCharType="begin"/>
            </w:r>
            <w:r w:rsidRPr="00347160">
              <w:instrText xml:space="preserve"> XE "ACTION-REQUEST-NORMAL" </w:instrText>
            </w:r>
            <w:r w:rsidRPr="00347160">
              <w:fldChar w:fldCharType="end"/>
            </w:r>
          </w:p>
        </w:tc>
        <w:tc>
          <w:tcPr>
            <w:tcW w:w="3487" w:type="dxa"/>
          </w:tcPr>
          <w:p w14:paraId="2E9553C4" w14:textId="77777777" w:rsidR="00162259" w:rsidRPr="00347160" w:rsidRDefault="00162259" w:rsidP="00521E1B">
            <w:pPr>
              <w:pStyle w:val="TABLE-cell"/>
              <w:keepNext/>
            </w:pPr>
            <w:r w:rsidRPr="00347160">
              <w:t>UnconfirmedWrite.request (Variable_Access_Specification, Data)</w:t>
            </w:r>
          </w:p>
          <w:p w14:paraId="31BB4BAA" w14:textId="77777777" w:rsidR="00162259" w:rsidRPr="00347160" w:rsidRDefault="00162259" w:rsidP="00521E1B">
            <w:pPr>
              <w:pStyle w:val="TABLE-cell"/>
              <w:keepNext/>
            </w:pPr>
            <w:r w:rsidRPr="00347160">
              <w:t>Variable_Access_Specification = Variable_Name;</w:t>
            </w:r>
          </w:p>
          <w:p w14:paraId="79527AD7" w14:textId="77777777" w:rsidR="00162259" w:rsidRPr="00347160" w:rsidRDefault="00162259" w:rsidP="00521E1B">
            <w:pPr>
              <w:pStyle w:val="TABLE-cell"/>
              <w:keepNext/>
            </w:pPr>
            <w:r w:rsidRPr="00347160">
              <w:t>Data = method invocation parameters or null data</w:t>
            </w:r>
          </w:p>
        </w:tc>
        <w:tc>
          <w:tcPr>
            <w:tcW w:w="3452" w:type="dxa"/>
          </w:tcPr>
          <w:p w14:paraId="6C3F923F" w14:textId="77777777" w:rsidR="00162259" w:rsidRPr="00347160" w:rsidRDefault="00162259" w:rsidP="00521E1B">
            <w:pPr>
              <w:pStyle w:val="TABLE-cell"/>
              <w:keepNext/>
            </w:pPr>
            <w:r w:rsidRPr="00347160">
              <w:t xml:space="preserve">UnconfirmedWriteRequest::= </w:t>
            </w:r>
            <w:r w:rsidRPr="00347160">
              <w:br/>
              <w:t>(variable-name, data)</w:t>
            </w:r>
          </w:p>
        </w:tc>
      </w:tr>
      <w:tr w:rsidR="00162259" w:rsidRPr="00347160" w14:paraId="7D4D83CB" w14:textId="77777777" w:rsidTr="007346A1">
        <w:trPr>
          <w:cantSplit/>
          <w:jc w:val="center"/>
        </w:trPr>
        <w:tc>
          <w:tcPr>
            <w:tcW w:w="2131" w:type="dxa"/>
          </w:tcPr>
          <w:p w14:paraId="21F03042" w14:textId="77777777" w:rsidR="00162259" w:rsidRPr="00347160" w:rsidRDefault="00162259" w:rsidP="00521E1B">
            <w:pPr>
              <w:pStyle w:val="TABLE-cell"/>
              <w:keepNext/>
            </w:pPr>
            <w:r w:rsidRPr="00347160">
              <w:t>WITH-LIST</w:t>
            </w:r>
            <w:r w:rsidRPr="00347160">
              <w:fldChar w:fldCharType="begin"/>
            </w:r>
            <w:r w:rsidRPr="00347160">
              <w:instrText xml:space="preserve"> XE "ACTION-REQUEST-WITH-LIST" </w:instrText>
            </w:r>
            <w:r w:rsidRPr="00347160">
              <w:fldChar w:fldCharType="end"/>
            </w:r>
          </w:p>
        </w:tc>
        <w:tc>
          <w:tcPr>
            <w:tcW w:w="3487" w:type="dxa"/>
          </w:tcPr>
          <w:p w14:paraId="16782667" w14:textId="77777777" w:rsidR="00162259" w:rsidRPr="00347160" w:rsidRDefault="00162259" w:rsidP="00521E1B">
            <w:pPr>
              <w:pStyle w:val="TABLE-cell"/>
              <w:keepNext/>
            </w:pPr>
            <w:r w:rsidRPr="00347160">
              <w:t>UnconfirmedWrite.request ({Variable_Access_Specification}, {Data})</w:t>
            </w:r>
          </w:p>
          <w:p w14:paraId="1A65E967" w14:textId="77777777" w:rsidR="00162259" w:rsidRPr="00347160" w:rsidRDefault="00162259" w:rsidP="00521E1B">
            <w:pPr>
              <w:pStyle w:val="TABLE-cell"/>
              <w:keepNext/>
            </w:pPr>
            <w:r w:rsidRPr="00347160">
              <w:t>Variable_Acces_Specification = Variable_Name;</w:t>
            </w:r>
          </w:p>
          <w:p w14:paraId="52B7DFCC" w14:textId="77777777" w:rsidR="00162259" w:rsidRPr="00347160" w:rsidRDefault="00162259" w:rsidP="00521E1B">
            <w:pPr>
              <w:pStyle w:val="TABLE-cell"/>
              <w:keepNext/>
            </w:pPr>
            <w:r w:rsidRPr="00347160">
              <w:t>Data = as above</w:t>
            </w:r>
          </w:p>
        </w:tc>
        <w:tc>
          <w:tcPr>
            <w:tcW w:w="3452" w:type="dxa"/>
          </w:tcPr>
          <w:p w14:paraId="7311649B" w14:textId="77777777" w:rsidR="00162259" w:rsidRPr="00347160" w:rsidRDefault="00162259" w:rsidP="00521E1B">
            <w:pPr>
              <w:pStyle w:val="TABLE-cell"/>
              <w:keepNext/>
            </w:pPr>
            <w:r w:rsidRPr="00347160">
              <w:t xml:space="preserve">UnconfirmedWriteRequest::= </w:t>
            </w:r>
            <w:r w:rsidRPr="00347160">
              <w:br/>
              <w:t>({variable-name}, {data})</w:t>
            </w:r>
          </w:p>
        </w:tc>
      </w:tr>
    </w:tbl>
    <w:p w14:paraId="21C5FBC2" w14:textId="77777777" w:rsidR="007346A1" w:rsidRDefault="007346A1">
      <w:pPr>
        <w:rPr>
          <w:bCs/>
        </w:rPr>
      </w:pPr>
    </w:p>
    <w:p w14:paraId="43580271" w14:textId="77777777" w:rsidR="00162259" w:rsidRPr="00347160" w:rsidRDefault="00162259" w:rsidP="008C6750">
      <w:pPr>
        <w:pStyle w:val="PARAGRAPH"/>
      </w:pPr>
      <w:r w:rsidRPr="00347160">
        <w:fldChar w:fldCharType="begin" w:fldLock="1"/>
      </w:r>
      <w:r w:rsidRPr="00347160">
        <w:instrText xml:space="preserve"> REF _Ref246347963 \h  \* MERGEFORMAT </w:instrText>
      </w:r>
      <w:r w:rsidRPr="00347160">
        <w:fldChar w:fldCharType="separate"/>
      </w:r>
      <w:r w:rsidR="00811F07" w:rsidRPr="00347160">
        <w:t xml:space="preserve">Figure </w:t>
      </w:r>
      <w:r w:rsidR="00811F07">
        <w:t>58</w:t>
      </w:r>
      <w:r w:rsidRPr="00347160">
        <w:fldChar w:fldCharType="end"/>
      </w:r>
      <w:r w:rsidRPr="00347160">
        <w:t xml:space="preserve"> shows the MSC of a Write service used to write the value of a single attribute, in the case of success.</w:t>
      </w:r>
    </w:p>
    <w:p w14:paraId="22626F09" w14:textId="77777777" w:rsidR="00162259" w:rsidRPr="00347160" w:rsidRDefault="00162259" w:rsidP="008C6750">
      <w:pPr>
        <w:pStyle w:val="FIGURE"/>
      </w:pPr>
      <w:r w:rsidRPr="00347160">
        <w:rPr>
          <w:noProof/>
          <w:lang w:eastAsia="en-GB"/>
        </w:rPr>
        <w:lastRenderedPageBreak/>
        <mc:AlternateContent>
          <mc:Choice Requires="wps">
            <w:drawing>
              <wp:anchor distT="0" distB="0" distL="114300" distR="114300" simplePos="0" relativeHeight="251760128" behindDoc="0" locked="0" layoutInCell="1" allowOverlap="1" wp14:anchorId="1FDFFDB3" wp14:editId="6F14732C">
                <wp:simplePos x="0" y="0"/>
                <wp:positionH relativeFrom="column">
                  <wp:posOffset>5414645</wp:posOffset>
                </wp:positionH>
                <wp:positionV relativeFrom="paragraph">
                  <wp:posOffset>1493149</wp:posOffset>
                </wp:positionV>
                <wp:extent cx="552450" cy="142875"/>
                <wp:effectExtent l="0" t="0" r="0" b="9525"/>
                <wp:wrapNone/>
                <wp:docPr id="131"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42875"/>
                        </a:xfrm>
                        <a:prstGeom prst="rect">
                          <a:avLst/>
                        </a:prstGeom>
                        <a:noFill/>
                        <a:ln w="6350">
                          <a:noFill/>
                        </a:ln>
                        <a:effectLst/>
                      </wps:spPr>
                      <wps:txbx>
                        <w:txbxContent>
                          <w:p w14:paraId="113ED594" w14:textId="77777777" w:rsidR="006353B3" w:rsidRPr="002D7D57" w:rsidRDefault="006353B3" w:rsidP="00162259">
                            <w:pPr>
                              <w:rPr>
                                <w:i/>
                                <w:sz w:val="12"/>
                                <w:szCs w:val="12"/>
                              </w:rPr>
                            </w:pPr>
                            <w:r w:rsidRPr="002D7D57">
                              <w:rPr>
                                <w:i/>
                                <w:sz w:val="12"/>
                                <w:szCs w:val="12"/>
                              </w:rPr>
                              <w:t>I</w:t>
                            </w:r>
                            <w:r>
                              <w:rPr>
                                <w:i/>
                                <w:sz w:val="12"/>
                                <w:szCs w:val="12"/>
                              </w:rPr>
                              <w:t>EC   1139/</w:t>
                            </w:r>
                            <w:r w:rsidRPr="002D7D57">
                              <w:rPr>
                                <w:i/>
                                <w:sz w:val="12"/>
                                <w:szCs w:val="12"/>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FFDB3" id="Text Box 63" o:spid="_x0000_s1045" type="#_x0000_t202" style="position:absolute;left:0;text-align:left;margin-left:426.35pt;margin-top:117.55pt;width:43.5pt;height:11.2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" filled="f" stroked="f" strokeweight=".5pt">
                <v:textbox inset="0,0,0,0">
                  <w:txbxContent>
                    <w:p w14:paraId="113ED594" w14:textId="77777777" w:rsidR="006353B3" w:rsidRPr="002D7D57" w:rsidRDefault="006353B3" w:rsidP="00162259">
                      <w:pPr>
                        <w:rPr>
                          <w:i/>
                          <w:sz w:val="12"/>
                          <w:szCs w:val="12"/>
                        </w:rPr>
                      </w:pPr>
                      <w:r w:rsidRPr="002D7D57">
                        <w:rPr>
                          <w:i/>
                          <w:sz w:val="12"/>
                          <w:szCs w:val="12"/>
                        </w:rPr>
                        <w:t>I</w:t>
                      </w:r>
                      <w:r>
                        <w:rPr>
                          <w:i/>
                          <w:sz w:val="12"/>
                          <w:szCs w:val="12"/>
                        </w:rPr>
                        <w:t>EC   1139/</w:t>
                      </w:r>
                      <w:r w:rsidRPr="002D7D57">
                        <w:rPr>
                          <w:i/>
                          <w:sz w:val="12"/>
                          <w:szCs w:val="12"/>
                        </w:rPr>
                        <w:t>13</w:t>
                      </w:r>
                    </w:p>
                  </w:txbxContent>
                </v:textbox>
              </v:shape>
            </w:pict>
          </mc:Fallback>
        </mc:AlternateContent>
      </w:r>
      <w:r w:rsidRPr="00347160">
        <w:rPr>
          <w:noProof/>
          <w:lang w:eastAsia="en-GB"/>
        </w:rPr>
        <w:drawing>
          <wp:inline distT="0" distB="0" distL="0" distR="0" wp14:anchorId="7E935332" wp14:editId="74EB9AE0">
            <wp:extent cx="5752465" cy="1447165"/>
            <wp:effectExtent l="0" t="0" r="635" b="635"/>
            <wp:docPr id="104" name="Kép 25" descr="UnconfirmedWrite_GK09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5" descr="UnconfirmedWrite_GK09111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52465" cy="1447165"/>
                    </a:xfrm>
                    <a:prstGeom prst="rect">
                      <a:avLst/>
                    </a:prstGeom>
                    <a:noFill/>
                    <a:ln>
                      <a:noFill/>
                    </a:ln>
                  </pic:spPr>
                </pic:pic>
              </a:graphicData>
            </a:graphic>
          </wp:inline>
        </w:drawing>
      </w:r>
    </w:p>
    <w:p w14:paraId="354A78C6" w14:textId="54AC91D7" w:rsidR="00162259" w:rsidRPr="00347160" w:rsidRDefault="00162259" w:rsidP="008C6750">
      <w:pPr>
        <w:pStyle w:val="FIGURE-title"/>
      </w:pPr>
      <w:bookmarkStart w:id="5151" w:name="_Ref246347963"/>
      <w:bookmarkStart w:id="5152" w:name="_Toc246861032"/>
      <w:bookmarkStart w:id="5153" w:name="_Toc249289772"/>
      <w:bookmarkStart w:id="5154" w:name="_Toc277948628"/>
      <w:bookmarkStart w:id="5155" w:name="_Toc279392104"/>
      <w:bookmarkStart w:id="5156" w:name="_Toc279397382"/>
      <w:bookmarkStart w:id="5157" w:name="_Toc315426523"/>
      <w:bookmarkStart w:id="5158" w:name="_Toc406406589"/>
      <w:bookmarkStart w:id="5159" w:name="_Toc406523252"/>
      <w:bookmarkStart w:id="5160" w:name="_Toc437856713"/>
      <w:bookmarkStart w:id="5161" w:name="_Toc97127419"/>
      <w:r w:rsidRPr="00347160">
        <w:t xml:space="preserve">Figure </w:t>
      </w:r>
      <w:fldSimple w:instr=" SEQ Figure \* ARABIC ">
        <w:r w:rsidR="00DC4BE9">
          <w:rPr>
            <w:noProof/>
          </w:rPr>
          <w:t>61</w:t>
        </w:r>
      </w:fldSimple>
      <w:bookmarkEnd w:id="5151"/>
      <w:r w:rsidRPr="00347160">
        <w:t xml:space="preserve"> – MSC of the Unconfirmed Write service used for writing an attribute</w:t>
      </w:r>
      <w:bookmarkEnd w:id="5152"/>
      <w:bookmarkEnd w:id="5153"/>
      <w:bookmarkEnd w:id="5154"/>
      <w:bookmarkEnd w:id="5155"/>
      <w:bookmarkEnd w:id="5156"/>
      <w:bookmarkEnd w:id="5157"/>
      <w:bookmarkEnd w:id="5158"/>
      <w:bookmarkEnd w:id="5159"/>
      <w:bookmarkEnd w:id="5160"/>
      <w:bookmarkEnd w:id="5161"/>
    </w:p>
    <w:p w14:paraId="050808DE" w14:textId="77777777" w:rsidR="001D65E0" w:rsidRPr="00347160" w:rsidRDefault="001D65E0" w:rsidP="008C6750">
      <w:pPr>
        <w:pStyle w:val="PARAGRAPH"/>
      </w:pPr>
      <w:r w:rsidRPr="007346A1">
        <w:t>When the service parameters are long, the general block transfer mechanism can be used.</w:t>
      </w:r>
    </w:p>
    <w:p w14:paraId="2048E453" w14:textId="77777777" w:rsidR="00162259" w:rsidRPr="00347160" w:rsidRDefault="00162259" w:rsidP="008C6750">
      <w:pPr>
        <w:pStyle w:val="Heading3"/>
      </w:pPr>
      <w:bookmarkStart w:id="5162" w:name="_Ref246255968"/>
      <w:bookmarkStart w:id="5163" w:name="_Toc246860952"/>
      <w:bookmarkStart w:id="5164" w:name="_Toc246863029"/>
      <w:bookmarkStart w:id="5165" w:name="_Toc247390696"/>
      <w:bookmarkStart w:id="5166" w:name="_Toc249289552"/>
      <w:bookmarkStart w:id="5167" w:name="_Toc277948361"/>
      <w:bookmarkStart w:id="5168" w:name="_Toc279392069"/>
      <w:bookmarkStart w:id="5169" w:name="_Toc279397012"/>
      <w:bookmarkStart w:id="5170" w:name="_Toc299013371"/>
      <w:bookmarkStart w:id="5171" w:name="_Toc315426451"/>
      <w:bookmarkStart w:id="5172" w:name="_Toc406524241"/>
      <w:bookmarkStart w:id="5173" w:name="_Toc437856591"/>
      <w:bookmarkStart w:id="5174" w:name="_Toc97127282"/>
      <w:r w:rsidRPr="00347160">
        <w:t>Protocol for the InformationReport service</w:t>
      </w:r>
      <w:bookmarkEnd w:id="5162"/>
      <w:bookmarkEnd w:id="5163"/>
      <w:bookmarkEnd w:id="5164"/>
      <w:bookmarkEnd w:id="5165"/>
      <w:bookmarkEnd w:id="5166"/>
      <w:bookmarkEnd w:id="5167"/>
      <w:bookmarkEnd w:id="5168"/>
      <w:bookmarkEnd w:id="5169"/>
      <w:bookmarkEnd w:id="5170"/>
      <w:bookmarkEnd w:id="5171"/>
      <w:bookmarkEnd w:id="5172"/>
      <w:bookmarkEnd w:id="5173"/>
      <w:bookmarkEnd w:id="5174"/>
      <w:r w:rsidRPr="00347160">
        <w:fldChar w:fldCharType="begin"/>
      </w:r>
      <w:r w:rsidRPr="00347160">
        <w:instrText xml:space="preserve"> XE "InformationReport service" </w:instrText>
      </w:r>
      <w:r w:rsidRPr="00347160">
        <w:fldChar w:fldCharType="end"/>
      </w:r>
    </w:p>
    <w:p w14:paraId="276BF60E" w14:textId="77777777" w:rsidR="00162259" w:rsidRPr="00347160" w:rsidRDefault="00162259" w:rsidP="008C6750">
      <w:pPr>
        <w:pStyle w:val="PARAGRAPH"/>
      </w:pPr>
      <w:r w:rsidRPr="00347160">
        <w:t xml:space="preserve">The protocol for the InformationReport service, specified in </w:t>
      </w:r>
      <w:r w:rsidRPr="00347160">
        <w:fldChar w:fldCharType="begin" w:fldLock="1"/>
      </w:r>
      <w:r w:rsidRPr="00347160">
        <w:instrText xml:space="preserve"> REF _Ref174190131 \r \h  \* MERGEFORMAT </w:instrText>
      </w:r>
      <w:r w:rsidRPr="00347160">
        <w:fldChar w:fldCharType="separate"/>
      </w:r>
      <w:r w:rsidR="00811F07">
        <w:t>6.17</w:t>
      </w:r>
      <w:r w:rsidRPr="00347160">
        <w:fldChar w:fldCharType="end"/>
      </w:r>
      <w:r w:rsidRPr="00347160">
        <w:t>, is essentially the same as that of the EventNotification serv</w:t>
      </w:r>
      <w:r w:rsidR="00426FF5" w:rsidRPr="00347160">
        <w:t>ice</w:t>
      </w:r>
      <w:r w:rsidR="009168EE" w:rsidRPr="00347160">
        <w:t>,</w:t>
      </w:r>
      <w:r w:rsidRPr="00347160">
        <w:t xml:space="preserve"> see</w:t>
      </w:r>
      <w:r w:rsidR="001D3C5B">
        <w:t xml:space="preserve"> </w:t>
      </w:r>
      <w:r w:rsidR="001D3C5B">
        <w:fldChar w:fldCharType="begin" w:fldLock="1"/>
      </w:r>
      <w:r w:rsidR="001D3C5B">
        <w:instrText xml:space="preserve"> REF _Ref408344944 \r \h </w:instrText>
      </w:r>
      <w:r w:rsidR="001D3C5B">
        <w:fldChar w:fldCharType="separate"/>
      </w:r>
      <w:r w:rsidR="00811F07">
        <w:t>7.3.8</w:t>
      </w:r>
      <w:r w:rsidR="001D3C5B">
        <w:fldChar w:fldCharType="end"/>
      </w:r>
      <w:r w:rsidRPr="00347160">
        <w:t>.</w:t>
      </w:r>
    </w:p>
    <w:p w14:paraId="73CB4FE0" w14:textId="77777777" w:rsidR="00162259" w:rsidRPr="00347160" w:rsidRDefault="00310F23" w:rsidP="008C6750">
      <w:pPr>
        <w:pStyle w:val="PARAGRAPH"/>
      </w:pPr>
      <w:r>
        <w:t xml:space="preserve">As, </w:t>
      </w:r>
      <w:r w:rsidRPr="00347160">
        <w:t>unlike the EventNotification service</w:t>
      </w:r>
      <w:r w:rsidR="009D33EA">
        <w:t>,</w:t>
      </w:r>
      <w:r w:rsidRPr="009F194D">
        <w:t xml:space="preserve"> </w:t>
      </w:r>
      <w:r w:rsidR="00162259" w:rsidRPr="009F194D">
        <w:t>the InformationReport service</w:t>
      </w:r>
      <w:r w:rsidR="00162259" w:rsidRPr="00347160">
        <w:t xml:space="preserve"> does not contain the optional Application_Addresses parameter, the information report is always sent by the Server Management Logical Device to the Client Management AP.</w:t>
      </w:r>
    </w:p>
    <w:p w14:paraId="59C42794" w14:textId="77777777" w:rsidR="00162259" w:rsidRPr="00347160" w:rsidRDefault="00162259" w:rsidP="008C6750">
      <w:pPr>
        <w:pStyle w:val="PARAGRAPH"/>
      </w:pPr>
      <w:r w:rsidRPr="00347160">
        <w:t>Upon invocation of the InformationReport.request</w:t>
      </w:r>
      <w:r w:rsidRPr="00347160">
        <w:fldChar w:fldCharType="begin"/>
      </w:r>
      <w:r w:rsidRPr="00347160">
        <w:instrText xml:space="preserve"> XE "InformationReport.request" </w:instrText>
      </w:r>
      <w:r w:rsidRPr="00347160">
        <w:fldChar w:fldCharType="end"/>
      </w:r>
      <w:r w:rsidRPr="002F7A07">
        <w:t xml:space="preserve"> </w:t>
      </w:r>
      <w:r w:rsidRPr="00347160">
        <w:t>service, the server AP builds an InformationReportRequest</w:t>
      </w:r>
      <w:r w:rsidRPr="00347160">
        <w:fldChar w:fldCharType="begin"/>
      </w:r>
      <w:r w:rsidRPr="00347160">
        <w:instrText xml:space="preserve"> XE "InformationReportRequest" </w:instrText>
      </w:r>
      <w:r w:rsidRPr="00347160">
        <w:fldChar w:fldCharType="end"/>
      </w:r>
      <w:r w:rsidRPr="00347160">
        <w:t xml:space="preserve"> APDU. This APDU is sent from the SAP of the management logical device to the SAP of the client management device, using data services of the lower layers, in a non-solicited manner, at the first available opportunity.</w:t>
      </w:r>
    </w:p>
    <w:p w14:paraId="552F457C" w14:textId="77777777" w:rsidR="00162259" w:rsidRPr="00347160" w:rsidRDefault="00162259" w:rsidP="008C6750">
      <w:pPr>
        <w:pStyle w:val="PARAGRAPH"/>
      </w:pPr>
      <w:r w:rsidRPr="00347160">
        <w:t>The possibilities to send out this APDU depend on the communication profile and the connection status of the lower layers. Therefore, the protocol of the InformationReport service is further discussed in</w:t>
      </w:r>
      <w:r w:rsidR="009168EE" w:rsidRPr="00347160">
        <w:t xml:space="preserve"> </w:t>
      </w:r>
      <w:r w:rsidR="009168EE" w:rsidRPr="00347160">
        <w:fldChar w:fldCharType="begin" w:fldLock="1"/>
      </w:r>
      <w:r w:rsidR="009168EE" w:rsidRPr="00347160">
        <w:instrText xml:space="preserve"> REF _Ref406425519 \r \h </w:instrText>
      </w:r>
      <w:r w:rsidR="00C60BA6" w:rsidRPr="00347160">
        <w:instrText xml:space="preserve"> \* MERGEFORMAT </w:instrText>
      </w:r>
      <w:r w:rsidR="009168EE" w:rsidRPr="00347160">
        <w:fldChar w:fldCharType="separate"/>
      </w:r>
      <w:r w:rsidR="00811F07">
        <w:t>Annex A</w:t>
      </w:r>
      <w:r w:rsidR="009168EE" w:rsidRPr="00347160">
        <w:fldChar w:fldCharType="end"/>
      </w:r>
      <w:r w:rsidRPr="00347160">
        <w:t>.</w:t>
      </w:r>
    </w:p>
    <w:p w14:paraId="11899565" w14:textId="77777777" w:rsidR="00162259" w:rsidRPr="00347160" w:rsidRDefault="00162259" w:rsidP="008C6750">
      <w:pPr>
        <w:pStyle w:val="PARAGRAPH"/>
      </w:pPr>
      <w:r w:rsidRPr="00347160">
        <w:t xml:space="preserve">The InformationReport service may carry several attribute names and their contents. On the other hand, the EventNotification service specified in </w:t>
      </w:r>
      <w:r w:rsidRPr="00347160">
        <w:fldChar w:fldCharType="begin" w:fldLock="1"/>
      </w:r>
      <w:r w:rsidRPr="00347160">
        <w:instrText xml:space="preserve"> REF _Ref174190208 \r \h  \* MERGEFORMAT </w:instrText>
      </w:r>
      <w:r w:rsidRPr="00347160">
        <w:fldChar w:fldCharType="separate"/>
      </w:r>
      <w:r w:rsidR="00811F07">
        <w:t>6.11</w:t>
      </w:r>
      <w:r w:rsidRPr="00347160">
        <w:fldChar w:fldCharType="end"/>
      </w:r>
      <w:r w:rsidRPr="00347160">
        <w:t xml:space="preserve"> contains only one attribute reference. Therefore, when the InformationReportRequest APDU contains more than one attribute, it shall be mapped to several EventNotification.ind services, as shown in </w:t>
      </w:r>
      <w:r w:rsidRPr="00347160">
        <w:fldChar w:fldCharType="begin" w:fldLock="1"/>
      </w:r>
      <w:r w:rsidRPr="00347160">
        <w:instrText xml:space="preserve"> REF _Ref174190308 \h  \* MERGEFORMAT </w:instrText>
      </w:r>
      <w:r w:rsidRPr="00347160">
        <w:fldChar w:fldCharType="separate"/>
      </w:r>
      <w:r w:rsidR="00811F07" w:rsidRPr="00347160">
        <w:t xml:space="preserve">Table </w:t>
      </w:r>
      <w:r w:rsidR="00811F07">
        <w:t>77</w:t>
      </w:r>
      <w:r w:rsidRPr="00347160">
        <w:fldChar w:fldCharType="end"/>
      </w:r>
      <w:r w:rsidRPr="00347160">
        <w:t>.</w:t>
      </w:r>
    </w:p>
    <w:p w14:paraId="6634F405" w14:textId="4CD1ECED" w:rsidR="00162259" w:rsidRPr="00347160" w:rsidRDefault="00162259" w:rsidP="008C6750">
      <w:pPr>
        <w:pStyle w:val="TABLE-title"/>
      </w:pPr>
      <w:bookmarkStart w:id="5175" w:name="_Ref174190308"/>
      <w:bookmarkStart w:id="5176" w:name="_Toc68357449"/>
      <w:bookmarkStart w:id="5177" w:name="_Ref174190276"/>
      <w:bookmarkStart w:id="5178" w:name="_Toc246861062"/>
      <w:bookmarkStart w:id="5179" w:name="_Toc249289849"/>
      <w:bookmarkStart w:id="5180" w:name="_Toc277948676"/>
      <w:bookmarkStart w:id="5181" w:name="_Toc279392152"/>
      <w:bookmarkStart w:id="5182" w:name="_Toc279397430"/>
      <w:bookmarkStart w:id="5183" w:name="_Toc315426571"/>
      <w:bookmarkStart w:id="5184" w:name="_Toc355266125"/>
      <w:bookmarkStart w:id="5185" w:name="_Toc406428505"/>
      <w:bookmarkStart w:id="5186" w:name="_Toc437856808"/>
      <w:bookmarkStart w:id="5187" w:name="_Toc97127519"/>
      <w:r w:rsidRPr="00347160">
        <w:t xml:space="preserve">Table </w:t>
      </w:r>
      <w:fldSimple w:instr=" SEQ Table \* ARABIC ">
        <w:r w:rsidR="00DC4BE9">
          <w:rPr>
            <w:noProof/>
          </w:rPr>
          <w:t>77</w:t>
        </w:r>
      </w:fldSimple>
      <w:bookmarkEnd w:id="5175"/>
      <w:r w:rsidRPr="00347160">
        <w:t xml:space="preserve"> – Mapping between the EventNotification and InformationReport services</w:t>
      </w:r>
      <w:bookmarkEnd w:id="5176"/>
      <w:bookmarkEnd w:id="5177"/>
      <w:bookmarkEnd w:id="5178"/>
      <w:bookmarkEnd w:id="5179"/>
      <w:bookmarkEnd w:id="5180"/>
      <w:bookmarkEnd w:id="5181"/>
      <w:bookmarkEnd w:id="5182"/>
      <w:bookmarkEnd w:id="5183"/>
      <w:bookmarkEnd w:id="5184"/>
      <w:bookmarkEnd w:id="5185"/>
      <w:bookmarkEnd w:id="5186"/>
      <w:bookmarkEnd w:id="5187"/>
    </w:p>
    <w:tbl>
      <w:tblPr>
        <w:tblW w:w="77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85"/>
        <w:gridCol w:w="3700"/>
      </w:tblGrid>
      <w:tr w:rsidR="00162259" w:rsidRPr="00347160" w14:paraId="683B7EEC" w14:textId="77777777" w:rsidTr="007346A1">
        <w:trPr>
          <w:cantSplit/>
          <w:jc w:val="center"/>
        </w:trPr>
        <w:tc>
          <w:tcPr>
            <w:tcW w:w="4085" w:type="dxa"/>
          </w:tcPr>
          <w:p w14:paraId="188243BA" w14:textId="77777777" w:rsidR="00162259" w:rsidRPr="00347160" w:rsidRDefault="00162259" w:rsidP="00521E1B">
            <w:pPr>
              <w:pStyle w:val="TABLE-col-heading"/>
            </w:pPr>
            <w:r w:rsidRPr="00347160">
              <w:rPr>
                <w:color w:val="000000"/>
              </w:rPr>
              <w:br w:type="page"/>
            </w:r>
            <w:r w:rsidRPr="00347160">
              <w:rPr>
                <w:color w:val="000000"/>
              </w:rPr>
              <w:br w:type="page"/>
            </w:r>
            <w:r w:rsidRPr="00347160">
              <w:rPr>
                <w:color w:val="000000"/>
              </w:rPr>
              <w:br w:type="page"/>
            </w:r>
            <w:r w:rsidRPr="00347160">
              <w:t>EventNotification.ind (one or more)</w:t>
            </w:r>
          </w:p>
        </w:tc>
        <w:tc>
          <w:tcPr>
            <w:tcW w:w="3700" w:type="dxa"/>
          </w:tcPr>
          <w:p w14:paraId="586CFD3A" w14:textId="77777777" w:rsidR="00162259" w:rsidRPr="00347160" w:rsidRDefault="00162259" w:rsidP="00521E1B">
            <w:pPr>
              <w:pStyle w:val="TABLE-col-heading"/>
            </w:pPr>
            <w:r w:rsidRPr="00347160">
              <w:t>InformationReport.ind</w:t>
            </w:r>
          </w:p>
        </w:tc>
      </w:tr>
      <w:tr w:rsidR="00162259" w:rsidRPr="00347160" w14:paraId="2BC194F6" w14:textId="77777777" w:rsidTr="007346A1">
        <w:trPr>
          <w:cantSplit/>
          <w:jc w:val="center"/>
        </w:trPr>
        <w:tc>
          <w:tcPr>
            <w:tcW w:w="4085" w:type="dxa"/>
          </w:tcPr>
          <w:p w14:paraId="4D81104E" w14:textId="77777777" w:rsidR="00162259" w:rsidRPr="00347160" w:rsidRDefault="00162259" w:rsidP="00521E1B">
            <w:pPr>
              <w:pStyle w:val="TABLE-cell"/>
              <w:keepNext/>
              <w:rPr>
                <w:color w:val="000000"/>
              </w:rPr>
            </w:pPr>
            <w:r w:rsidRPr="00347160">
              <w:rPr>
                <w:color w:val="000000"/>
              </w:rPr>
              <w:t>Time (optional)</w:t>
            </w:r>
          </w:p>
        </w:tc>
        <w:tc>
          <w:tcPr>
            <w:tcW w:w="3700" w:type="dxa"/>
          </w:tcPr>
          <w:p w14:paraId="6B5B61BE" w14:textId="77777777" w:rsidR="00162259" w:rsidRPr="00347160" w:rsidRDefault="00162259" w:rsidP="00521E1B">
            <w:pPr>
              <w:pStyle w:val="TABLE-cell"/>
              <w:keepNext/>
              <w:rPr>
                <w:color w:val="000000"/>
              </w:rPr>
            </w:pPr>
            <w:r w:rsidRPr="00347160">
              <w:rPr>
                <w:color w:val="000000"/>
              </w:rPr>
              <w:t>Current-time (optional)</w:t>
            </w:r>
          </w:p>
        </w:tc>
      </w:tr>
      <w:tr w:rsidR="00162259" w:rsidRPr="00347160" w14:paraId="270C6A99" w14:textId="77777777" w:rsidTr="007346A1">
        <w:trPr>
          <w:cantSplit/>
          <w:jc w:val="center"/>
        </w:trPr>
        <w:tc>
          <w:tcPr>
            <w:tcW w:w="4085" w:type="dxa"/>
          </w:tcPr>
          <w:p w14:paraId="3C7C5A3D" w14:textId="77777777" w:rsidR="00162259" w:rsidRPr="00347160" w:rsidRDefault="00162259" w:rsidP="00521E1B">
            <w:pPr>
              <w:pStyle w:val="TABLE-cell"/>
              <w:keepNext/>
              <w:rPr>
                <w:color w:val="000000"/>
              </w:rPr>
            </w:pPr>
            <w:r w:rsidRPr="00347160">
              <w:rPr>
                <w:color w:val="000000"/>
              </w:rPr>
              <w:t>COSEM_Class_Id,</w:t>
            </w:r>
            <w:r w:rsidRPr="00347160">
              <w:rPr>
                <w:color w:val="000000"/>
              </w:rPr>
              <w:br/>
              <w:t>COSEM_Object_Instance_Id,</w:t>
            </w:r>
            <w:r w:rsidRPr="00347160">
              <w:rPr>
                <w:color w:val="000000"/>
              </w:rPr>
              <w:br/>
              <w:t>COSEM_Object_Attribute_Id</w:t>
            </w:r>
          </w:p>
        </w:tc>
        <w:tc>
          <w:tcPr>
            <w:tcW w:w="3700" w:type="dxa"/>
          </w:tcPr>
          <w:p w14:paraId="099EAAD5" w14:textId="77777777" w:rsidR="00162259" w:rsidRPr="00347160" w:rsidRDefault="00162259" w:rsidP="00521E1B">
            <w:pPr>
              <w:pStyle w:val="TABLE-cell"/>
              <w:keepNext/>
              <w:rPr>
                <w:color w:val="000000"/>
              </w:rPr>
            </w:pPr>
            <w:r w:rsidRPr="00347160">
              <w:rPr>
                <w:color w:val="000000"/>
              </w:rPr>
              <w:t>Variable_Name {Variable_Name}</w:t>
            </w:r>
          </w:p>
        </w:tc>
      </w:tr>
      <w:tr w:rsidR="00162259" w:rsidRPr="00347160" w14:paraId="0A57F23E" w14:textId="77777777" w:rsidTr="007346A1">
        <w:trPr>
          <w:cantSplit/>
          <w:jc w:val="center"/>
        </w:trPr>
        <w:tc>
          <w:tcPr>
            <w:tcW w:w="4085" w:type="dxa"/>
          </w:tcPr>
          <w:p w14:paraId="2262326C" w14:textId="77777777" w:rsidR="00162259" w:rsidRPr="00347160" w:rsidRDefault="00162259" w:rsidP="00521E1B">
            <w:pPr>
              <w:pStyle w:val="TABLE-cell"/>
              <w:keepNext/>
              <w:rPr>
                <w:color w:val="000000"/>
              </w:rPr>
            </w:pPr>
            <w:r w:rsidRPr="00347160">
              <w:rPr>
                <w:color w:val="000000"/>
              </w:rPr>
              <w:t>Attribute_Value</w:t>
            </w:r>
          </w:p>
        </w:tc>
        <w:tc>
          <w:tcPr>
            <w:tcW w:w="3700" w:type="dxa"/>
          </w:tcPr>
          <w:p w14:paraId="2C350D9C" w14:textId="77777777" w:rsidR="00162259" w:rsidRPr="00347160" w:rsidRDefault="00162259" w:rsidP="00521E1B">
            <w:pPr>
              <w:pStyle w:val="TABLE-cell"/>
              <w:keepNext/>
              <w:rPr>
                <w:color w:val="000000"/>
              </w:rPr>
            </w:pPr>
            <w:r w:rsidRPr="00347160">
              <w:rPr>
                <w:color w:val="000000"/>
              </w:rPr>
              <w:t>Data {Data}</w:t>
            </w:r>
          </w:p>
        </w:tc>
      </w:tr>
    </w:tbl>
    <w:p w14:paraId="6AF4DC75" w14:textId="77777777" w:rsidR="007346A1" w:rsidRDefault="007346A1">
      <w:pPr>
        <w:rPr>
          <w:bCs/>
        </w:rPr>
      </w:pPr>
    </w:p>
    <w:p w14:paraId="4EBA6D96" w14:textId="07F68342" w:rsidR="00162259" w:rsidRDefault="00162259" w:rsidP="00F15CF4">
      <w:pPr>
        <w:pStyle w:val="Heading3"/>
        <w:rPr>
          <w:ins w:id="5188" w:author="John Cowburn" w:date="2022-02-24T13:15:00Z"/>
        </w:rPr>
      </w:pPr>
      <w:bookmarkStart w:id="5189" w:name="_Hlt481402162"/>
      <w:bookmarkStart w:id="5190" w:name="_Hlt503780363"/>
      <w:bookmarkStart w:id="5191" w:name="_Hlt513627261"/>
      <w:bookmarkStart w:id="5192" w:name="_Ref374907473"/>
      <w:bookmarkStart w:id="5193" w:name="_Toc374910606"/>
      <w:bookmarkStart w:id="5194" w:name="_Toc378884073"/>
      <w:bookmarkStart w:id="5195" w:name="_Toc406524242"/>
      <w:bookmarkStart w:id="5196" w:name="_Toc437856592"/>
      <w:bookmarkStart w:id="5197" w:name="_Toc97127283"/>
      <w:bookmarkStart w:id="5198" w:name="_Ref174512225"/>
      <w:bookmarkStart w:id="5199" w:name="_Toc247390697"/>
      <w:bookmarkStart w:id="5200" w:name="_Toc249289553"/>
      <w:bookmarkStart w:id="5201" w:name="_Toc277948362"/>
      <w:bookmarkStart w:id="5202" w:name="_Toc279392070"/>
      <w:bookmarkStart w:id="5203" w:name="_Toc279397013"/>
      <w:bookmarkStart w:id="5204" w:name="_Toc299013372"/>
      <w:bookmarkStart w:id="5205" w:name="_Toc315426452"/>
      <w:bookmarkEnd w:id="5189"/>
      <w:bookmarkEnd w:id="5190"/>
      <w:bookmarkEnd w:id="5191"/>
      <w:r w:rsidRPr="00347160">
        <w:t>Protocol of general block transfer mechanism</w:t>
      </w:r>
      <w:bookmarkEnd w:id="5192"/>
      <w:bookmarkEnd w:id="5193"/>
      <w:bookmarkEnd w:id="5194"/>
      <w:bookmarkEnd w:id="5195"/>
      <w:bookmarkEnd w:id="5196"/>
      <w:bookmarkEnd w:id="5197"/>
    </w:p>
    <w:p w14:paraId="1716302E" w14:textId="5B98AC1A" w:rsidR="004058A9" w:rsidRPr="004058A9" w:rsidRDefault="004058A9" w:rsidP="004058A9">
      <w:pPr>
        <w:pStyle w:val="NumberedPARAlevel4"/>
      </w:pPr>
      <w:ins w:id="5206" w:author="John Cowburn" w:date="2022-02-24T13:15:00Z">
        <w:r>
          <w:t>Introduction</w:t>
        </w:r>
      </w:ins>
    </w:p>
    <w:p w14:paraId="610B01B6" w14:textId="6A850EC6" w:rsidR="00162259" w:rsidDel="004058A9" w:rsidRDefault="004058A9" w:rsidP="008C6750">
      <w:pPr>
        <w:pStyle w:val="PARAGRAPH"/>
        <w:rPr>
          <w:del w:id="5207" w:author="John Cowburn" w:date="2022-02-24T13:18:00Z"/>
        </w:rPr>
      </w:pPr>
      <w:ins w:id="5208" w:author="John Cowburn" w:date="2022-02-24T13:18:00Z">
        <w:r w:rsidRPr="004058A9">
          <w:rPr>
            <w:highlight w:val="yellow"/>
          </w:rPr>
          <w:t>The general block transfer (GBT) mechanism can be used to carry any xDLMS APDU when the service parameters are long i.e. their encoded form with the protection overhead, if any, is longer than the Max Receive PDU Size of the peer negotiated. In this case, the AL uses one or more General-Block-Transfer (GBT) xDLMS APDUs to transport such long APDUs</w:t>
        </w:r>
      </w:ins>
      <w:del w:id="5209" w:author="John Cowburn" w:date="2022-02-24T13:18:00Z">
        <w:r w:rsidR="00162259" w:rsidRPr="004058A9" w:rsidDel="004058A9">
          <w:rPr>
            <w:highlight w:val="yellow"/>
          </w:rPr>
          <w:delText>The general block transfer (GBT) mechanism can be used to carry any xDLMS service primitive when the service parameters are long i.e. their encoded form is longer than the Max Receive PDU Size negotiated. In this case, the AL uses one or more General-Block-Transfer (GBT) xDLMS APDUs to transport such long messages.</w:delText>
        </w:r>
      </w:del>
    </w:p>
    <w:p w14:paraId="0D94BA7E" w14:textId="77777777" w:rsidR="004058A9" w:rsidRPr="00347160" w:rsidRDefault="004058A9" w:rsidP="008C6750">
      <w:pPr>
        <w:pStyle w:val="PARAGRAPH"/>
        <w:rPr>
          <w:ins w:id="5210" w:author="John Cowburn" w:date="2022-02-24T13:18:00Z"/>
        </w:rPr>
      </w:pPr>
    </w:p>
    <w:p w14:paraId="7E4D845F" w14:textId="77777777" w:rsidR="00162259" w:rsidRPr="00347160" w:rsidRDefault="00162259" w:rsidP="008C6750">
      <w:pPr>
        <w:pStyle w:val="PARAGRAPH"/>
      </w:pPr>
      <w:r w:rsidRPr="00347160">
        <w:lastRenderedPageBreak/>
        <w:t>The service primitive invocations may be complete including all the service parameters or partial including only one part of the service parameters. Using complete or partial service invocations is left to the implementation.</w:t>
      </w:r>
    </w:p>
    <w:p w14:paraId="7EDC27DE" w14:textId="77777777" w:rsidR="00162259" w:rsidRPr="00347160" w:rsidRDefault="00162259" w:rsidP="008C6750">
      <w:pPr>
        <w:pStyle w:val="PARAGRAPH"/>
      </w:pPr>
      <w:r w:rsidRPr="00347160">
        <w:t>Following the reception of a service .request / .response service primitive from the AP, the AL:</w:t>
      </w:r>
    </w:p>
    <w:p w14:paraId="5EF27D7C" w14:textId="77777777" w:rsidR="00162259" w:rsidRPr="00347160" w:rsidRDefault="00162259" w:rsidP="00521922">
      <w:pPr>
        <w:pStyle w:val="ListBullet"/>
      </w:pPr>
      <w:r w:rsidRPr="00347160">
        <w:t>builds the APDU that carries the service primitive;</w:t>
      </w:r>
    </w:p>
    <w:p w14:paraId="17C4F868" w14:textId="77777777" w:rsidR="00162259" w:rsidRPr="00347160" w:rsidRDefault="00162259" w:rsidP="00521922">
      <w:pPr>
        <w:pStyle w:val="ListBullet"/>
      </w:pPr>
      <w:r w:rsidRPr="00347160">
        <w:t>when ciphering is required it applies the protection as required by the Security_Options and builds the appropriate ciphered APDU;</w:t>
      </w:r>
    </w:p>
    <w:p w14:paraId="7A7A7902" w14:textId="77777777" w:rsidR="00162259" w:rsidRPr="00347160" w:rsidRDefault="00162259" w:rsidP="00521922">
      <w:pPr>
        <w:pStyle w:val="ListBullet"/>
      </w:pPr>
      <w:r w:rsidRPr="00347160">
        <w:t>when the resulting APDU is longer than the negotiated max APDU size, then the AL uses the GBT mechanism to send the complete message in several GBT APDUs.</w:t>
      </w:r>
    </w:p>
    <w:p w14:paraId="478129A7" w14:textId="77777777" w:rsidR="00162259" w:rsidRPr="00347160" w:rsidRDefault="00162259" w:rsidP="008C6750">
      <w:pPr>
        <w:pStyle w:val="PARAGRAPH"/>
      </w:pPr>
      <w:r w:rsidRPr="00347160">
        <w:t>However, there is no direct relationship between partial invocations and the GBT APDUs sent. The AL may apply the protection using complete or partial service invocations.</w:t>
      </w:r>
    </w:p>
    <w:p w14:paraId="4127C31C" w14:textId="77777777" w:rsidR="00162259" w:rsidRPr="00347160" w:rsidRDefault="00162259" w:rsidP="0090284C">
      <w:pPr>
        <w:pStyle w:val="PARAGRAPH"/>
      </w:pPr>
      <w:r w:rsidRPr="00347160">
        <w:t>Following the reception of GBT APDUs from a remote party, the AL:</w:t>
      </w:r>
    </w:p>
    <w:p w14:paraId="2D74E20A" w14:textId="77777777" w:rsidR="00162259" w:rsidRPr="00347160" w:rsidRDefault="00162259" w:rsidP="00521922">
      <w:pPr>
        <w:pStyle w:val="ListBullet"/>
      </w:pPr>
      <w:r w:rsidRPr="00347160">
        <w:t>assembles the block-data fields of the GBT APDUs received together;</w:t>
      </w:r>
    </w:p>
    <w:p w14:paraId="78105D71" w14:textId="77777777" w:rsidR="00162259" w:rsidRPr="00347160" w:rsidRDefault="00162259" w:rsidP="00521922">
      <w:pPr>
        <w:pStyle w:val="ListBullet"/>
      </w:pPr>
      <w:r w:rsidRPr="00347160">
        <w:t>when the resulting complete APDU is ciphered, it checks and removes the protection;</w:t>
      </w:r>
    </w:p>
    <w:p w14:paraId="26DDA0A7" w14:textId="77777777" w:rsidR="00162259" w:rsidRPr="00347160" w:rsidRDefault="00162259" w:rsidP="00521922">
      <w:pPr>
        <w:pStyle w:val="ListBullet"/>
      </w:pPr>
      <w:r w:rsidRPr="00347160">
        <w:t>it invokes the appropriate service primitive, passing the additional Security_Status, the General_Block_Transfer_Parameters and the Protection_Element.</w:t>
      </w:r>
    </w:p>
    <w:p w14:paraId="1F68F006" w14:textId="77CCFD89" w:rsidR="00162259" w:rsidRPr="00347160" w:rsidDel="00065A5C" w:rsidRDefault="00162259" w:rsidP="008C6750">
      <w:pPr>
        <w:pStyle w:val="PARAGRAPH"/>
        <w:rPr>
          <w:del w:id="5211" w:author="John Cowburn" w:date="2022-02-24T15:46:00Z"/>
        </w:rPr>
      </w:pPr>
      <w:r w:rsidRPr="00347160">
        <w:t>However, there is no direct relationship between the GBT APDUs received and the partial service invocations. The AL may verify and remove the protection processing the GBT APDUs or processing the complete, assembled APDU.</w:t>
      </w:r>
    </w:p>
    <w:p w14:paraId="17CCE95A" w14:textId="0E2CF07F" w:rsidR="00162259" w:rsidRPr="00347160" w:rsidRDefault="00065A5C" w:rsidP="008C6750">
      <w:pPr>
        <w:pStyle w:val="PARAGRAPH"/>
      </w:pPr>
      <w:ins w:id="5212" w:author="John Cowburn" w:date="2022-02-24T15:46:00Z">
        <w:r>
          <w:t xml:space="preserve"> </w:t>
        </w:r>
      </w:ins>
      <w:r w:rsidR="00162259" w:rsidRPr="00347160">
        <w:t xml:space="preserve">See also </w:t>
      </w:r>
      <w:r w:rsidR="00162259" w:rsidRPr="00347160">
        <w:fldChar w:fldCharType="begin" w:fldLock="1"/>
      </w:r>
      <w:r w:rsidR="00162259" w:rsidRPr="00347160">
        <w:instrText xml:space="preserve"> REF _Ref374434015 \h </w:instrText>
      </w:r>
      <w:r w:rsidR="00C60BA6" w:rsidRPr="00347160">
        <w:instrText xml:space="preserve"> \* MERGEFORMAT </w:instrText>
      </w:r>
      <w:r w:rsidR="00162259" w:rsidRPr="00347160">
        <w:fldChar w:fldCharType="separate"/>
      </w:r>
      <w:r w:rsidR="00811F07" w:rsidRPr="00811F07">
        <w:t xml:space="preserve">Figure </w:t>
      </w:r>
      <w:r w:rsidR="00811F07" w:rsidRPr="00811F07">
        <w:rPr>
          <w:noProof/>
        </w:rPr>
        <w:t>36</w:t>
      </w:r>
      <w:r w:rsidR="00162259" w:rsidRPr="00347160">
        <w:fldChar w:fldCharType="end"/>
      </w:r>
      <w:r w:rsidR="00162259" w:rsidRPr="00347160">
        <w:t>.</w:t>
      </w:r>
    </w:p>
    <w:p w14:paraId="2B20ED00" w14:textId="44EC0627" w:rsidR="00162259" w:rsidRPr="00347160" w:rsidRDefault="00162259" w:rsidP="008C6750">
      <w:pPr>
        <w:pStyle w:val="PARAGRAPH"/>
      </w:pPr>
      <w:r w:rsidRPr="00347160">
        <w:t xml:space="preserve">A </w:t>
      </w:r>
      <w:ins w:id="5213" w:author="John Cowburn" w:date="2022-02-24T13:18:00Z">
        <w:r w:rsidR="004058A9" w:rsidRPr="004058A9">
          <w:rPr>
            <w:highlight w:val="yellow"/>
          </w:rPr>
          <w:t>confirmed</w:t>
        </w:r>
        <w:r w:rsidR="004058A9">
          <w:t xml:space="preserve"> </w:t>
        </w:r>
      </w:ins>
      <w:r w:rsidRPr="00347160">
        <w:t>message exchange may be started without or with using GBT. However, if one party sends a request or a response using GBT, the other party shall follow. The parties continue then using GBT until the end, i.e. until the complete response will have been received.</w:t>
      </w:r>
    </w:p>
    <w:p w14:paraId="2930E188" w14:textId="355D0673" w:rsidR="00162259" w:rsidRPr="00347160" w:rsidRDefault="00162259" w:rsidP="008C6750">
      <w:pPr>
        <w:pStyle w:val="PARAGRAPH"/>
      </w:pPr>
      <w:r w:rsidRPr="00347160">
        <w:t xml:space="preserve">Streaming of blocks is managed by the AL taking into account the GBT parameters passed from the local AP to the AL – see </w:t>
      </w:r>
      <w:r w:rsidRPr="00347160">
        <w:fldChar w:fldCharType="begin" w:fldLock="1"/>
      </w:r>
      <w:r w:rsidRPr="00347160">
        <w:instrText xml:space="preserve"> REF _Ref372908356 \r \h </w:instrText>
      </w:r>
      <w:r w:rsidR="00C60BA6" w:rsidRPr="00347160">
        <w:instrText xml:space="preserve"> \* MERGEFORMAT </w:instrText>
      </w:r>
      <w:r w:rsidRPr="00347160">
        <w:fldChar w:fldCharType="separate"/>
      </w:r>
      <w:r w:rsidR="00811F07">
        <w:t>6.5</w:t>
      </w:r>
      <w:r w:rsidRPr="00347160">
        <w:fldChar w:fldCharType="end"/>
      </w:r>
      <w:r w:rsidRPr="00347160">
        <w:t xml:space="preserve"> – and</w:t>
      </w:r>
      <w:r w:rsidR="0027442D" w:rsidRPr="00347160">
        <w:t xml:space="preserve"> the fields of GBT APDUs – s</w:t>
      </w:r>
      <w:r w:rsidR="0027442D" w:rsidRPr="009F194D">
        <w:t xml:space="preserve">ee </w:t>
      </w:r>
      <w:ins w:id="5214" w:author="John Cowburn" w:date="2021-02-03T18:26:00Z">
        <w:r w:rsidR="002915CD">
          <w:fldChar w:fldCharType="begin"/>
        </w:r>
        <w:r w:rsidR="002915CD">
          <w:instrText xml:space="preserve"> REF _Ref372911702 \h </w:instrText>
        </w:r>
      </w:ins>
      <w:r w:rsidR="002915CD">
        <w:fldChar w:fldCharType="separate"/>
      </w:r>
      <w:r w:rsidR="00DC4BE9" w:rsidRPr="007346A1">
        <w:t xml:space="preserve">Figure </w:t>
      </w:r>
      <w:r w:rsidR="00DC4BE9">
        <w:rPr>
          <w:noProof/>
        </w:rPr>
        <w:t>62</w:t>
      </w:r>
      <w:ins w:id="5215" w:author="John Cowburn" w:date="2021-02-03T18:26:00Z">
        <w:r w:rsidR="002915CD">
          <w:fldChar w:fldCharType="end"/>
        </w:r>
      </w:ins>
      <w:del w:id="5216" w:author="John Cowburn" w:date="2021-02-03T18:26:00Z">
        <w:r w:rsidR="009F194D" w:rsidRPr="009F194D" w:rsidDel="002915CD">
          <w:fldChar w:fldCharType="begin" w:fldLock="1"/>
        </w:r>
        <w:r w:rsidR="009F194D" w:rsidRPr="009F194D" w:rsidDel="002915CD">
          <w:delInstrText xml:space="preserve"> REF _Ref391932413 \h </w:delInstrText>
        </w:r>
        <w:r w:rsidR="009F194D" w:rsidDel="002915CD">
          <w:delInstrText xml:space="preserve"> \* MERGEFORMAT </w:delInstrText>
        </w:r>
        <w:r w:rsidR="009F194D" w:rsidRPr="009F194D" w:rsidDel="002915CD">
          <w:fldChar w:fldCharType="separate"/>
        </w:r>
        <w:r w:rsidR="00811F07" w:rsidRPr="00811F07" w:rsidDel="002915CD">
          <w:delText xml:space="preserve">Figure </w:delText>
        </w:r>
        <w:r w:rsidR="00811F07" w:rsidRPr="00811F07" w:rsidDel="002915CD">
          <w:rPr>
            <w:noProof/>
          </w:rPr>
          <w:delText>59</w:delText>
        </w:r>
        <w:r w:rsidR="009F194D" w:rsidRPr="009F194D" w:rsidDel="002915CD">
          <w:fldChar w:fldCharType="end"/>
        </w:r>
      </w:del>
      <w:r w:rsidR="009F194D" w:rsidRPr="009F194D">
        <w:t xml:space="preserve"> </w:t>
      </w:r>
      <w:r w:rsidRPr="009F194D">
        <w:t xml:space="preserve">– </w:t>
      </w:r>
      <w:r w:rsidRPr="00347160">
        <w:t>received from the remote AL.</w:t>
      </w:r>
    </w:p>
    <w:p w14:paraId="5348F1A7" w14:textId="77777777" w:rsidR="00F15CF4" w:rsidRDefault="007858AB" w:rsidP="008C6750">
      <w:pPr>
        <w:pStyle w:val="FIGURE"/>
      </w:pPr>
      <w:r>
        <w:rPr>
          <w:noProof/>
          <w:lang w:eastAsia="en-GB"/>
        </w:rPr>
        <w:lastRenderedPageBreak/>
        <w:drawing>
          <wp:inline distT="0" distB="0" distL="0" distR="0" wp14:anchorId="0DA16B01" wp14:editId="0492C0EF">
            <wp:extent cx="5760085" cy="78854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Invoc_APDU_IEC62056_5_3_Ed.2_GK141216.tif"/>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7885430"/>
                    </a:xfrm>
                    <a:prstGeom prst="rect">
                      <a:avLst/>
                    </a:prstGeom>
                  </pic:spPr>
                </pic:pic>
              </a:graphicData>
            </a:graphic>
          </wp:inline>
        </w:drawing>
      </w:r>
    </w:p>
    <w:p w14:paraId="306B65F1" w14:textId="77777777" w:rsidR="00F15CF4" w:rsidRDefault="007858AB" w:rsidP="008C6750">
      <w:pPr>
        <w:pStyle w:val="NOTE"/>
      </w:pPr>
      <w:r>
        <w:t>NOTE</w:t>
      </w:r>
      <w:r w:rsidR="008C6750">
        <w:t> </w:t>
      </w:r>
      <w:r w:rsidR="00F15CF4">
        <w:t>Applying and checking/removing cryptographic protection on APDUs is independent from the GBT process. It is included here for completeness.</w:t>
      </w:r>
    </w:p>
    <w:p w14:paraId="233292F6" w14:textId="77777777" w:rsidR="007858AB" w:rsidRPr="007346A1" w:rsidRDefault="007858AB" w:rsidP="007858AB">
      <w:pPr>
        <w:pStyle w:val="NOTE"/>
        <w:jc w:val="right"/>
        <w:rPr>
          <w:vanish/>
        </w:rPr>
      </w:pPr>
      <w:r w:rsidRPr="007346A1">
        <w:rPr>
          <w:vanish/>
        </w:rPr>
        <w:t>ServiceInvoc_APDU_IEC62056_5_3_Ed.2_GK141216.tif</w:t>
      </w:r>
    </w:p>
    <w:p w14:paraId="663CBAFC" w14:textId="3140489B" w:rsidR="00F15CF4" w:rsidRDefault="00F15CF4" w:rsidP="00F15CF4">
      <w:pPr>
        <w:pStyle w:val="FIGURE-title"/>
      </w:pPr>
      <w:bookmarkStart w:id="5217" w:name="_Ref372911702"/>
      <w:bookmarkStart w:id="5218" w:name="_Ref391932413"/>
      <w:bookmarkStart w:id="5219" w:name="_Toc375200555"/>
      <w:bookmarkStart w:id="5220" w:name="_Toc392501685"/>
      <w:bookmarkStart w:id="5221" w:name="_Toc437856714"/>
      <w:bookmarkStart w:id="5222" w:name="_Toc97127420"/>
      <w:r w:rsidRPr="007346A1">
        <w:t xml:space="preserve">Figure </w:t>
      </w:r>
      <w:fldSimple w:instr=" SEQ Figure \* ARABIC ">
        <w:r w:rsidR="00DC4BE9">
          <w:rPr>
            <w:noProof/>
          </w:rPr>
          <w:t>62</w:t>
        </w:r>
      </w:fldSimple>
      <w:bookmarkEnd w:id="5217"/>
      <w:bookmarkEnd w:id="5218"/>
      <w:r w:rsidRPr="007346A1">
        <w:t xml:space="preserve"> – Partial service invocations and GBT APDUs</w:t>
      </w:r>
      <w:bookmarkEnd w:id="5219"/>
      <w:bookmarkEnd w:id="5220"/>
      <w:bookmarkEnd w:id="5221"/>
      <w:bookmarkEnd w:id="5222"/>
    </w:p>
    <w:p w14:paraId="42DE4AA9" w14:textId="77777777" w:rsidR="00162259" w:rsidRPr="00347160" w:rsidRDefault="00162259" w:rsidP="008C6750">
      <w:pPr>
        <w:pStyle w:val="PARAGRAPH"/>
      </w:pPr>
      <w:r w:rsidRPr="00347160">
        <w:lastRenderedPageBreak/>
        <w:t xml:space="preserve">The various service invocation types – COMPLETE, FIRST-PART, ONE-PART or LAST-PART – and the relationship between these invocations, the service parameters and the fields of the ciphered APDUs and the General-Block-Transfer (GBT) APDUs are </w:t>
      </w:r>
      <w:r w:rsidRPr="007858AB">
        <w:t xml:space="preserve">shown in </w:t>
      </w:r>
      <w:r w:rsidR="007858AB" w:rsidRPr="007858AB">
        <w:fldChar w:fldCharType="begin" w:fldLock="1"/>
      </w:r>
      <w:r w:rsidR="007858AB" w:rsidRPr="007858AB">
        <w:instrText xml:space="preserve"> REF _Ref372911702 \h </w:instrText>
      </w:r>
      <w:r w:rsidR="007858AB">
        <w:instrText xml:space="preserve"> \* MERGEFORMAT </w:instrText>
      </w:r>
      <w:r w:rsidR="007858AB" w:rsidRPr="007858AB">
        <w:fldChar w:fldCharType="separate"/>
      </w:r>
      <w:r w:rsidR="00811F07" w:rsidRPr="00811F07">
        <w:t xml:space="preserve">Figure </w:t>
      </w:r>
      <w:r w:rsidR="00811F07" w:rsidRPr="00811F07">
        <w:rPr>
          <w:noProof/>
        </w:rPr>
        <w:t>59</w:t>
      </w:r>
      <w:r w:rsidR="007858AB" w:rsidRPr="007858AB">
        <w:fldChar w:fldCharType="end"/>
      </w:r>
      <w:r w:rsidR="007858AB" w:rsidRPr="007858AB">
        <w:t>.</w:t>
      </w:r>
    </w:p>
    <w:p w14:paraId="64E30B8F" w14:textId="77777777" w:rsidR="00162259" w:rsidRPr="00347160" w:rsidRDefault="00162259" w:rsidP="008C6750">
      <w:pPr>
        <w:pStyle w:val="PARAGRAPH"/>
      </w:pPr>
      <w:r w:rsidRPr="00347160">
        <w:t>The Block_Transfer_Streaming (BTS) parameter is passed by the AP to the AL to indicate that the AL can send blocks in streams, i.e. without waiting for a confirmation of each block received by the remote party. This paramet</w:t>
      </w:r>
      <w:r w:rsidR="0090284C" w:rsidRPr="00347160">
        <w:t>er is not included in the APDU.</w:t>
      </w:r>
    </w:p>
    <w:p w14:paraId="753F68CE" w14:textId="77777777" w:rsidR="00162259" w:rsidRPr="00347160" w:rsidRDefault="00162259" w:rsidP="008C6750">
      <w:pPr>
        <w:pStyle w:val="PARAGRAPH"/>
      </w:pPr>
      <w:r w:rsidRPr="00347160">
        <w:t xml:space="preserve">The Block_Transfer_Window (BTW) parameter indicates the size of the streaming window supported, i.e. the maximum number of blocks that can be received. The Block_Transfer_Window parameter of the other party may be known </w:t>
      </w:r>
      <w:r w:rsidRPr="00347160">
        <w:rPr>
          <w:i/>
        </w:rPr>
        <w:t xml:space="preserve">a priori </w:t>
      </w:r>
      <w:r w:rsidRPr="00347160">
        <w:t>by the parties. However, the window size is managed by the AL: it can use a lower va</w:t>
      </w:r>
      <w:r w:rsidR="00F15CF4">
        <w:t>lue, for example during lost blo</w:t>
      </w:r>
      <w:r w:rsidRPr="00347160">
        <w:t>ck recovery.</w:t>
      </w:r>
    </w:p>
    <w:p w14:paraId="1CA48A58" w14:textId="77777777" w:rsidR="00162259" w:rsidRPr="00347160" w:rsidRDefault="00162259" w:rsidP="008C6750">
      <w:pPr>
        <w:pStyle w:val="NOTE"/>
      </w:pPr>
      <w:r w:rsidRPr="00347160">
        <w:t>NOTE</w:t>
      </w:r>
      <w:r w:rsidR="007858AB">
        <w:t xml:space="preserve"> 1</w:t>
      </w:r>
      <w:r w:rsidR="008C6750">
        <w:t> </w:t>
      </w:r>
      <w:r w:rsidRPr="00347160">
        <w:t xml:space="preserve">This relationship is indicated using a dotted line in </w:t>
      </w:r>
      <w:r w:rsidRPr="00347160">
        <w:fldChar w:fldCharType="begin" w:fldLock="1"/>
      </w:r>
      <w:r w:rsidRPr="00347160">
        <w:instrText xml:space="preserve"> REF _Ref372911702 \h </w:instrText>
      </w:r>
      <w:r w:rsidR="00C60BA6" w:rsidRPr="00347160">
        <w:instrText xml:space="preserve"> \* MERGEFORMAT </w:instrText>
      </w:r>
      <w:r w:rsidRPr="00347160">
        <w:fldChar w:fldCharType="separate"/>
      </w:r>
      <w:r w:rsidR="00811F07" w:rsidRPr="00811F07">
        <w:t xml:space="preserve">Figure </w:t>
      </w:r>
      <w:r w:rsidR="00811F07" w:rsidRPr="00811F07">
        <w:rPr>
          <w:noProof/>
        </w:rPr>
        <w:t>59</w:t>
      </w:r>
      <w:r w:rsidRPr="00347160">
        <w:fldChar w:fldCharType="end"/>
      </w:r>
      <w:r w:rsidRPr="00347160">
        <w:t xml:space="preserve"> between the Block_Transfer_Window parameter and the window field of the APDU.</w:t>
      </w:r>
    </w:p>
    <w:p w14:paraId="6F5C0DD5" w14:textId="77777777" w:rsidR="00162259" w:rsidRPr="00347160" w:rsidRDefault="00162259" w:rsidP="008C6750">
      <w:pPr>
        <w:pStyle w:val="PARAGRAPH"/>
      </w:pPr>
      <w:r w:rsidRPr="00347160">
        <w:t>In the ca</w:t>
      </w:r>
      <w:r w:rsidR="0027442D" w:rsidRPr="00347160">
        <w:t xml:space="preserve">se of </w:t>
      </w:r>
      <w:r w:rsidR="0027442D" w:rsidRPr="004058A9">
        <w:rPr>
          <w:highlight w:val="yellow"/>
        </w:rPr>
        <w:t>unconfirmed</w:t>
      </w:r>
      <w:r w:rsidR="0027442D" w:rsidRPr="00347160">
        <w:t xml:space="preserve"> services </w:t>
      </w:r>
      <w:r w:rsidRPr="00347160">
        <w:t>the Block_Transfer_Streaming parameter shall be set to FALSE and Block_Transfer_Window shall be set to 0. This indicates to the AL that it shall send the encoded form of the whole service primitive in as many GBT APDUs as needed without waiting for confirmation of the blocks sent.</w:t>
      </w:r>
    </w:p>
    <w:p w14:paraId="398BA99A" w14:textId="77777777" w:rsidR="00162259" w:rsidRPr="00347160" w:rsidRDefault="00162259" w:rsidP="008C6750">
      <w:pPr>
        <w:pStyle w:val="PARAGRAPH"/>
      </w:pPr>
      <w:r w:rsidRPr="00347160">
        <w:t>The use of the fields of the GBT APDU is specified below:</w:t>
      </w:r>
    </w:p>
    <w:p w14:paraId="4869D4C3" w14:textId="7571E691" w:rsidR="004058A9" w:rsidRPr="00D07371" w:rsidRDefault="004058A9" w:rsidP="004058A9">
      <w:pPr>
        <w:pStyle w:val="ListBullet"/>
        <w:rPr>
          <w:ins w:id="5223" w:author="John Cowburn" w:date="2022-02-24T13:23:00Z"/>
          <w:highlight w:val="yellow"/>
        </w:rPr>
      </w:pPr>
      <w:ins w:id="5224" w:author="John Cowburn" w:date="2022-02-24T13:23:00Z">
        <w:r w:rsidRPr="00D07371">
          <w:rPr>
            <w:highlight w:val="yellow"/>
          </w:rPr>
          <w:t xml:space="preserve">the last-block (LB) bit indicates if the block is the last one (LB = 1) or not (LB = 0). For the management of the last-block field see </w:t>
        </w:r>
        <w:r w:rsidRPr="00D07371">
          <w:rPr>
            <w:highlight w:val="yellow"/>
          </w:rPr>
          <w:fldChar w:fldCharType="begin"/>
        </w:r>
        <w:r w:rsidRPr="00D07371">
          <w:rPr>
            <w:highlight w:val="yellow"/>
          </w:rPr>
          <w:instrText xml:space="preserve"> REF _Ref515950429 \r \h  \* MERGEFORMAT </w:instrText>
        </w:r>
      </w:ins>
      <w:r w:rsidRPr="00D07371">
        <w:rPr>
          <w:highlight w:val="yellow"/>
        </w:rPr>
      </w:r>
      <w:ins w:id="5225" w:author="John Cowburn" w:date="2022-02-24T13:23:00Z">
        <w:r w:rsidRPr="00D07371">
          <w:rPr>
            <w:highlight w:val="yellow"/>
          </w:rPr>
          <w:fldChar w:fldCharType="separate"/>
        </w:r>
      </w:ins>
      <w:r w:rsidR="00DC4BE9">
        <w:rPr>
          <w:highlight w:val="yellow"/>
        </w:rPr>
        <w:t>7.3.13.4.3.2</w:t>
      </w:r>
      <w:ins w:id="5226" w:author="John Cowburn" w:date="2022-02-24T13:23:00Z">
        <w:r w:rsidRPr="00D07371">
          <w:rPr>
            <w:highlight w:val="yellow"/>
          </w:rPr>
          <w:fldChar w:fldCharType="end"/>
        </w:r>
      </w:ins>
    </w:p>
    <w:p w14:paraId="1F140872" w14:textId="77777777" w:rsidR="004058A9" w:rsidRPr="00D07371" w:rsidRDefault="004058A9" w:rsidP="004058A9">
      <w:pPr>
        <w:pStyle w:val="ListBullet"/>
        <w:rPr>
          <w:ins w:id="5227" w:author="John Cowburn" w:date="2022-02-24T13:23:00Z"/>
          <w:highlight w:val="yellow"/>
        </w:rPr>
      </w:pPr>
      <w:ins w:id="5228" w:author="John Cowburn" w:date="2022-02-24T13:23:00Z">
        <w:r w:rsidRPr="00D07371">
          <w:rPr>
            <w:highlight w:val="yellow"/>
          </w:rPr>
          <w:t>the streaming bit indicates if streaming is in progress (STR = 1) or finished (STR = 0). When streaming is finished, the remote party shall confirm the blocks received. However, the client does not confirm the reception of the blocks received in the last stream. Blocks received in an unconfirmed GBT are not confirmed either. When the Block_Transfer_Streaming parameter has been set to FALSE, the streaming bit shall be also set to 0;</w:t>
        </w:r>
      </w:ins>
    </w:p>
    <w:p w14:paraId="5E94BB74" w14:textId="77777777" w:rsidR="004058A9" w:rsidRPr="00D07371" w:rsidRDefault="004058A9" w:rsidP="004058A9">
      <w:pPr>
        <w:pStyle w:val="ListBullet"/>
        <w:rPr>
          <w:ins w:id="5229" w:author="John Cowburn" w:date="2022-02-24T13:23:00Z"/>
          <w:highlight w:val="yellow"/>
        </w:rPr>
      </w:pPr>
      <w:ins w:id="5230" w:author="John Cowburn" w:date="2022-02-24T13:23:00Z">
        <w:r w:rsidRPr="00D07371">
          <w:rPr>
            <w:highlight w:val="yellow"/>
          </w:rPr>
          <w:t>the window field indicates the number of blocks that can be received by the party sending the GBT APDU. Its maximum value is equal to the Block_Transfer_Window parameter passed by the AP to the AL. Note, that the AL may use a lower value during lost block recovery. In the case when the GBT APDUs carry an unconfirmed service (BTS = FALSE, BTW = 0; see above), the value of the window shall be 0 indicating that no GBT APDUs received shall be confirmed (and hence no lost blocks can be recovered);</w:t>
        </w:r>
      </w:ins>
    </w:p>
    <w:p w14:paraId="0AE83A45" w14:textId="77777777" w:rsidR="004058A9" w:rsidRPr="00D07371" w:rsidRDefault="004058A9" w:rsidP="004058A9">
      <w:pPr>
        <w:pStyle w:val="ListBullet"/>
        <w:rPr>
          <w:ins w:id="5231" w:author="John Cowburn" w:date="2022-02-24T13:23:00Z"/>
          <w:highlight w:val="yellow"/>
        </w:rPr>
      </w:pPr>
      <w:ins w:id="5232" w:author="John Cowburn" w:date="2022-02-24T13:23:00Z">
        <w:r w:rsidRPr="00D07371">
          <w:rPr>
            <w:highlight w:val="yellow"/>
          </w:rPr>
          <w:t>the block-number</w:t>
        </w:r>
        <w:r w:rsidRPr="00D07371">
          <w:rPr>
            <w:highlight w:val="yellow"/>
          </w:rPr>
          <w:fldChar w:fldCharType="begin"/>
        </w:r>
        <w:r w:rsidRPr="00D07371">
          <w:rPr>
            <w:highlight w:val="yellow"/>
          </w:rPr>
          <w:instrText xml:space="preserve"> XE "block-number" </w:instrText>
        </w:r>
        <w:r w:rsidRPr="00D07371">
          <w:rPr>
            <w:highlight w:val="yellow"/>
          </w:rPr>
          <w:fldChar w:fldCharType="end"/>
        </w:r>
        <w:r w:rsidRPr="00D07371">
          <w:rPr>
            <w:highlight w:val="yellow"/>
          </w:rPr>
          <w:t xml:space="preserve"> (BN) field indicates the number of the block sent. The first block sent shall have block-number = 1. Block-number shall be incremented with each GBT APDU sent, even if block-data (BD) is empty. However, during lost block recovery a block number may be repeated;</w:t>
        </w:r>
      </w:ins>
    </w:p>
    <w:p w14:paraId="0A10167A" w14:textId="77777777" w:rsidR="004058A9" w:rsidRPr="00D07371" w:rsidRDefault="004058A9" w:rsidP="004058A9">
      <w:pPr>
        <w:pStyle w:val="ListBullet"/>
        <w:rPr>
          <w:ins w:id="5233" w:author="John Cowburn" w:date="2022-02-24T13:23:00Z"/>
          <w:highlight w:val="yellow"/>
        </w:rPr>
      </w:pPr>
      <w:ins w:id="5234" w:author="John Cowburn" w:date="2022-02-24T13:23:00Z">
        <w:r w:rsidRPr="00D07371">
          <w:rPr>
            <w:highlight w:val="yellow"/>
          </w:rPr>
          <w:t>the block-number-acknowledged</w:t>
        </w:r>
        <w:r w:rsidRPr="00D07371">
          <w:rPr>
            <w:highlight w:val="yellow"/>
          </w:rPr>
          <w:fldChar w:fldCharType="begin"/>
        </w:r>
        <w:r w:rsidRPr="00D07371">
          <w:rPr>
            <w:highlight w:val="yellow"/>
          </w:rPr>
          <w:instrText xml:space="preserve"> XE "block-number-acknowledged" </w:instrText>
        </w:r>
        <w:r w:rsidRPr="00D07371">
          <w:rPr>
            <w:highlight w:val="yellow"/>
          </w:rPr>
          <w:fldChar w:fldCharType="end"/>
        </w:r>
        <w:r w:rsidRPr="00D07371">
          <w:rPr>
            <w:highlight w:val="yellow"/>
          </w:rPr>
          <w:t xml:space="preserve"> (BNA) field indicates the number of the block acknowledged. If no blocks have been lost, it shall be equal to the number of the last block received. However, if one or more blocks are lost, it shall be equal to the number of the block up to which no blocks are missing;</w:t>
        </w:r>
      </w:ins>
    </w:p>
    <w:p w14:paraId="263AFCA5" w14:textId="77777777" w:rsidR="004058A9" w:rsidRPr="00D07371" w:rsidRDefault="004058A9" w:rsidP="004058A9">
      <w:pPr>
        <w:pStyle w:val="ListBullet"/>
        <w:rPr>
          <w:ins w:id="5235" w:author="John Cowburn" w:date="2022-02-24T13:23:00Z"/>
          <w:highlight w:val="yellow"/>
        </w:rPr>
      </w:pPr>
      <w:ins w:id="5236" w:author="John Cowburn" w:date="2022-02-24T13:23:00Z">
        <w:r w:rsidRPr="00D07371">
          <w:rPr>
            <w:highlight w:val="yellow"/>
          </w:rPr>
          <w:t>the block-data</w:t>
        </w:r>
        <w:r w:rsidRPr="00D07371">
          <w:rPr>
            <w:highlight w:val="yellow"/>
          </w:rPr>
          <w:fldChar w:fldCharType="begin"/>
        </w:r>
        <w:r w:rsidRPr="00D07371">
          <w:rPr>
            <w:highlight w:val="yellow"/>
          </w:rPr>
          <w:instrText xml:space="preserve"> XE "block-data" </w:instrText>
        </w:r>
        <w:r w:rsidRPr="00D07371">
          <w:rPr>
            <w:highlight w:val="yellow"/>
          </w:rPr>
          <w:fldChar w:fldCharType="end"/>
        </w:r>
        <w:r w:rsidRPr="00D07371">
          <w:rPr>
            <w:highlight w:val="yellow"/>
          </w:rPr>
          <w:t xml:space="preserve"> (BD) field carries one part of the xDLMS APDU that is sent using the GBT mechanism.</w:t>
        </w:r>
      </w:ins>
    </w:p>
    <w:p w14:paraId="3DF65149" w14:textId="467662D0" w:rsidR="00162259" w:rsidRPr="00D07371" w:rsidDel="004058A9" w:rsidRDefault="00162259" w:rsidP="008C6750">
      <w:pPr>
        <w:pStyle w:val="PARAGRAPH"/>
        <w:rPr>
          <w:del w:id="5237" w:author="John Cowburn" w:date="2022-02-24T13:23:00Z"/>
          <w:highlight w:val="yellow"/>
        </w:rPr>
      </w:pPr>
      <w:del w:id="5238" w:author="John Cowburn" w:date="2022-02-24T13:23:00Z">
        <w:r w:rsidRPr="00D07371" w:rsidDel="004058A9">
          <w:rPr>
            <w:highlight w:val="yellow"/>
          </w:rPr>
          <w:delText>the last-block (LB) bit indicates if the block is the las</w:delText>
        </w:r>
        <w:r w:rsidR="0090284C" w:rsidRPr="00D07371" w:rsidDel="004058A9">
          <w:rPr>
            <w:highlight w:val="yellow"/>
          </w:rPr>
          <w:delText>t one (LB = 1) or not (LB = 0);</w:delText>
        </w:r>
      </w:del>
    </w:p>
    <w:p w14:paraId="46B9AC4A" w14:textId="5C136DD8" w:rsidR="004058A9" w:rsidRPr="00D07371" w:rsidRDefault="004058A9" w:rsidP="004058A9">
      <w:pPr>
        <w:pStyle w:val="ListBullet"/>
        <w:numPr>
          <w:ilvl w:val="0"/>
          <w:numId w:val="0"/>
        </w:numPr>
        <w:ind w:left="340" w:hanging="340"/>
        <w:rPr>
          <w:ins w:id="5239" w:author="John Cowburn" w:date="2022-02-24T13:24:00Z"/>
          <w:rFonts w:cs="Arial"/>
          <w:highlight w:val="yellow"/>
          <w:lang w:eastAsia="zh-CN"/>
        </w:rPr>
      </w:pPr>
    </w:p>
    <w:p w14:paraId="6BF66B02" w14:textId="77777777" w:rsidR="00D07371" w:rsidRPr="00D07371" w:rsidRDefault="00D07371" w:rsidP="00186FC2">
      <w:pPr>
        <w:pStyle w:val="Heading4"/>
        <w:rPr>
          <w:ins w:id="5240" w:author="John Cowburn" w:date="2022-02-24T13:34:00Z"/>
          <w:highlight w:val="yellow"/>
        </w:rPr>
      </w:pPr>
      <w:bookmarkStart w:id="5241" w:name="_Toc516166632"/>
      <w:bookmarkStart w:id="5242" w:name="_Ref517429115"/>
      <w:bookmarkStart w:id="5243" w:name="_Ref3630825"/>
      <w:ins w:id="5244" w:author="John Cowburn" w:date="2022-02-24T13:34:00Z">
        <w:r w:rsidRPr="00D07371">
          <w:rPr>
            <w:highlight w:val="yellow"/>
          </w:rPr>
          <w:t>The GBT procedure</w:t>
        </w:r>
        <w:bookmarkEnd w:id="5241"/>
        <w:bookmarkEnd w:id="5242"/>
        <w:bookmarkEnd w:id="5243"/>
      </w:ins>
    </w:p>
    <w:p w14:paraId="67742C00" w14:textId="77777777" w:rsidR="00D07371" w:rsidRPr="00D07371" w:rsidRDefault="00D07371" w:rsidP="00186FC2">
      <w:pPr>
        <w:pStyle w:val="Heading5"/>
        <w:rPr>
          <w:ins w:id="5245" w:author="John Cowburn" w:date="2022-02-24T13:34:00Z"/>
          <w:highlight w:val="yellow"/>
        </w:rPr>
      </w:pPr>
      <w:bookmarkStart w:id="5246" w:name="_Ref469320776"/>
      <w:bookmarkStart w:id="5247" w:name="_Ref469341376"/>
      <w:bookmarkStart w:id="5248" w:name="_Ref469341818"/>
      <w:bookmarkStart w:id="5249" w:name="_Ref469342614"/>
      <w:bookmarkStart w:id="5250" w:name="_Ref469343637"/>
      <w:bookmarkStart w:id="5251" w:name="_Ref469343732"/>
      <w:bookmarkStart w:id="5252" w:name="_Ref469346238"/>
      <w:bookmarkStart w:id="5253" w:name="_Toc516166633"/>
      <w:ins w:id="5254" w:author="John Cowburn" w:date="2022-02-24T13:34:00Z">
        <w:r w:rsidRPr="00D07371">
          <w:rPr>
            <w:highlight w:val="yellow"/>
          </w:rPr>
          <w:t>Overview</w:t>
        </w:r>
        <w:bookmarkEnd w:id="5246"/>
        <w:bookmarkEnd w:id="5247"/>
        <w:bookmarkEnd w:id="5248"/>
        <w:bookmarkEnd w:id="5249"/>
        <w:bookmarkEnd w:id="5250"/>
        <w:bookmarkEnd w:id="5251"/>
        <w:bookmarkEnd w:id="5252"/>
        <w:bookmarkEnd w:id="5253"/>
      </w:ins>
    </w:p>
    <w:p w14:paraId="6EC8FB00" w14:textId="66145D7D" w:rsidR="00D07371" w:rsidRPr="00D07371" w:rsidRDefault="00D07371" w:rsidP="00D07371">
      <w:pPr>
        <w:pStyle w:val="PARAGRAPH"/>
        <w:rPr>
          <w:ins w:id="5255" w:author="John Cowburn" w:date="2022-02-24T13:34:00Z"/>
          <w:highlight w:val="yellow"/>
        </w:rPr>
      </w:pPr>
      <w:ins w:id="5256" w:author="John Cowburn" w:date="2022-02-24T13:34:00Z">
        <w:r w:rsidRPr="00D07371">
          <w:rPr>
            <w:highlight w:val="yellow"/>
          </w:rPr>
          <w:t xml:space="preserve">The GBT procedure is shown in </w:t>
        </w:r>
      </w:ins>
      <w:ins w:id="5257" w:author="John Cowburn" w:date="2022-02-24T14:55:00Z">
        <w:r w:rsidR="004777CE">
          <w:rPr>
            <w:highlight w:val="yellow"/>
          </w:rPr>
          <w:fldChar w:fldCharType="begin"/>
        </w:r>
        <w:r w:rsidR="004777CE">
          <w:rPr>
            <w:highlight w:val="yellow"/>
          </w:rPr>
          <w:instrText xml:space="preserve"> REF _Ref472270723 \h </w:instrText>
        </w:r>
      </w:ins>
      <w:r w:rsidR="004777CE">
        <w:rPr>
          <w:highlight w:val="yellow"/>
        </w:rPr>
      </w:r>
      <w:r w:rsidR="004777CE">
        <w:rPr>
          <w:highlight w:val="yellow"/>
        </w:rPr>
        <w:fldChar w:fldCharType="separate"/>
      </w:r>
      <w:r w:rsidR="00DC4BE9" w:rsidRPr="00391969">
        <w:t xml:space="preserve">Figure </w:t>
      </w:r>
      <w:r w:rsidR="00DC4BE9">
        <w:rPr>
          <w:noProof/>
        </w:rPr>
        <w:t>67</w:t>
      </w:r>
      <w:ins w:id="5258" w:author="John Cowburn" w:date="2022-02-24T14:55:00Z">
        <w:r w:rsidR="004777CE">
          <w:rPr>
            <w:highlight w:val="yellow"/>
          </w:rPr>
          <w:fldChar w:fldCharType="end"/>
        </w:r>
      </w:ins>
      <w:ins w:id="5259" w:author="John Cowburn" w:date="2022-02-24T13:34:00Z">
        <w:r w:rsidRPr="00D07371">
          <w:rPr>
            <w:highlight w:val="yellow"/>
          </w:rPr>
          <w:t xml:space="preserve">. It can be: </w:t>
        </w:r>
      </w:ins>
    </w:p>
    <w:p w14:paraId="2F522AA2" w14:textId="77777777" w:rsidR="00D07371" w:rsidRPr="00D07371" w:rsidRDefault="00D07371" w:rsidP="00695ACD">
      <w:pPr>
        <w:pStyle w:val="ListBullet"/>
        <w:numPr>
          <w:ilvl w:val="0"/>
          <w:numId w:val="71"/>
        </w:numPr>
        <w:tabs>
          <w:tab w:val="left" w:pos="720"/>
        </w:tabs>
        <w:snapToGrid/>
        <w:spacing w:after="0" w:line="240" w:lineRule="auto"/>
        <w:jc w:val="both"/>
        <w:rPr>
          <w:ins w:id="5260" w:author="John Cowburn" w:date="2022-02-24T13:34:00Z"/>
          <w:highlight w:val="yellow"/>
        </w:rPr>
      </w:pPr>
      <w:ins w:id="5261" w:author="John Cowburn" w:date="2022-02-24T13:34:00Z">
        <w:r w:rsidRPr="00D07371">
          <w:rPr>
            <w:highlight w:val="yellow"/>
          </w:rPr>
          <w:lastRenderedPageBreak/>
          <w:t>confirmed, to carry APDUs corresponding to the service primitives of any confirmed xDLMS service;</w:t>
        </w:r>
      </w:ins>
    </w:p>
    <w:p w14:paraId="7E3A5799" w14:textId="77777777" w:rsidR="00D07371" w:rsidRPr="00D07371" w:rsidRDefault="00D07371" w:rsidP="00695ACD">
      <w:pPr>
        <w:pStyle w:val="ListBullet"/>
        <w:numPr>
          <w:ilvl w:val="0"/>
          <w:numId w:val="71"/>
        </w:numPr>
        <w:tabs>
          <w:tab w:val="left" w:pos="720"/>
        </w:tabs>
        <w:snapToGrid/>
        <w:spacing w:after="0" w:line="240" w:lineRule="auto"/>
        <w:jc w:val="both"/>
        <w:rPr>
          <w:ins w:id="5262" w:author="John Cowburn" w:date="2022-02-24T13:34:00Z"/>
          <w:highlight w:val="yellow"/>
        </w:rPr>
      </w:pPr>
      <w:ins w:id="5263" w:author="John Cowburn" w:date="2022-02-24T13:34:00Z">
        <w:r w:rsidRPr="00D07371">
          <w:rPr>
            <w:highlight w:val="yellow"/>
          </w:rPr>
          <w:t>unconfirmed, to carry an APDU corresponding to an unconfirmed service primitive from the client to the server or to carry an APDU corresponding to an unsolicited service request from the server to the client.</w:t>
        </w:r>
      </w:ins>
    </w:p>
    <w:p w14:paraId="1F3F851D" w14:textId="77777777" w:rsidR="00D07371" w:rsidRPr="00D07371" w:rsidRDefault="00D07371" w:rsidP="00D07371">
      <w:pPr>
        <w:pStyle w:val="NOTE"/>
        <w:ind w:left="360"/>
        <w:rPr>
          <w:ins w:id="5264" w:author="John Cowburn" w:date="2022-02-24T13:34:00Z"/>
          <w:highlight w:val="yellow"/>
        </w:rPr>
      </w:pPr>
      <w:ins w:id="5265" w:author="John Cowburn" w:date="2022-02-24T13:34:00Z">
        <w:r w:rsidRPr="00D07371">
          <w:rPr>
            <w:highlight w:val="yellow"/>
          </w:rPr>
          <w:t>NOTE</w:t>
        </w:r>
        <w:r w:rsidRPr="00D07371">
          <w:rPr>
            <w:highlight w:val="yellow"/>
          </w:rPr>
          <w:tab/>
          <w:t>GBT is often used with the DataNotification and Access services.</w:t>
        </w:r>
      </w:ins>
    </w:p>
    <w:p w14:paraId="62E27F2D" w14:textId="77777777" w:rsidR="00D07371" w:rsidRPr="00D07371" w:rsidRDefault="00D07371" w:rsidP="00D07371">
      <w:pPr>
        <w:pStyle w:val="PARAGRAPH"/>
        <w:rPr>
          <w:ins w:id="5266" w:author="John Cowburn" w:date="2022-02-24T13:34:00Z"/>
          <w:highlight w:val="yellow"/>
        </w:rPr>
      </w:pPr>
      <w:ins w:id="5267" w:author="John Cowburn" w:date="2022-02-24T13:34:00Z">
        <w:r w:rsidRPr="00D07371">
          <w:rPr>
            <w:highlight w:val="yellow"/>
          </w:rPr>
          <w:t>The GBT procedure is essentially the same on the client and on the server side. It is called by the AL when:</w:t>
        </w:r>
      </w:ins>
    </w:p>
    <w:p w14:paraId="2635D2CA" w14:textId="77777777" w:rsidR="00D07371" w:rsidRPr="00D07371" w:rsidRDefault="00D07371" w:rsidP="00695ACD">
      <w:pPr>
        <w:pStyle w:val="ListNumber"/>
        <w:numPr>
          <w:ilvl w:val="0"/>
          <w:numId w:val="97"/>
        </w:numPr>
        <w:spacing w:line="240" w:lineRule="auto"/>
        <w:rPr>
          <w:ins w:id="5268" w:author="John Cowburn" w:date="2022-02-24T13:34:00Z"/>
          <w:highlight w:val="yellow"/>
        </w:rPr>
      </w:pPr>
      <w:bookmarkStart w:id="5269" w:name="_Ref469506623"/>
      <w:ins w:id="5270" w:author="John Cowburn" w:date="2022-02-24T13:34:00Z">
        <w:r w:rsidRPr="00D07371">
          <w:rPr>
            <w:highlight w:val="yellow"/>
          </w:rPr>
          <w:t>a service primitive – .request or .response – is invoked by the AP and either:</w:t>
        </w:r>
        <w:bookmarkEnd w:id="5269"/>
      </w:ins>
    </w:p>
    <w:p w14:paraId="79E4695E" w14:textId="77777777" w:rsidR="00D07371" w:rsidRPr="00D07371" w:rsidRDefault="00D07371" w:rsidP="00D07371">
      <w:pPr>
        <w:pStyle w:val="ListBullet2"/>
        <w:tabs>
          <w:tab w:val="clear" w:pos="680"/>
        </w:tabs>
        <w:spacing w:line="240" w:lineRule="auto"/>
        <w:jc w:val="both"/>
        <w:rPr>
          <w:ins w:id="5271" w:author="John Cowburn" w:date="2022-02-24T13:34:00Z"/>
          <w:highlight w:val="yellow"/>
        </w:rPr>
      </w:pPr>
      <w:ins w:id="5272" w:author="John Cowburn" w:date="2022-02-24T13:34:00Z">
        <w:r w:rsidRPr="00D07371">
          <w:rPr>
            <w:highlight w:val="yellow"/>
          </w:rPr>
          <w:t>Invocation_Type = COMPLETE or FIRST-PART with the GBT parameters BTS and BTW present; or</w:t>
        </w:r>
      </w:ins>
    </w:p>
    <w:p w14:paraId="4AAB411F" w14:textId="77777777" w:rsidR="00D07371" w:rsidRPr="00D07371" w:rsidRDefault="00D07371" w:rsidP="00D07371">
      <w:pPr>
        <w:pStyle w:val="ListBullet2"/>
        <w:tabs>
          <w:tab w:val="clear" w:pos="680"/>
        </w:tabs>
        <w:spacing w:line="240" w:lineRule="auto"/>
        <w:jc w:val="both"/>
        <w:rPr>
          <w:ins w:id="5273" w:author="John Cowburn" w:date="2022-02-24T13:34:00Z"/>
          <w:highlight w:val="yellow"/>
        </w:rPr>
      </w:pPr>
      <w:ins w:id="5274" w:author="John Cowburn" w:date="2022-02-24T13:34:00Z">
        <w:r w:rsidRPr="00D07371">
          <w:rPr>
            <w:highlight w:val="yellow"/>
          </w:rPr>
          <w:t>the encoded and cryptographically protected APDU to be sent is too long to fit into the maximum APDU size negotiated;</w:t>
        </w:r>
      </w:ins>
    </w:p>
    <w:p w14:paraId="26EE1369" w14:textId="77777777" w:rsidR="00D07371" w:rsidRPr="00D07371" w:rsidRDefault="00D07371" w:rsidP="00695ACD">
      <w:pPr>
        <w:pStyle w:val="ListNumber"/>
        <w:numPr>
          <w:ilvl w:val="0"/>
          <w:numId w:val="97"/>
        </w:numPr>
        <w:spacing w:line="240" w:lineRule="auto"/>
        <w:rPr>
          <w:ins w:id="5275" w:author="John Cowburn" w:date="2022-02-24T13:34:00Z"/>
          <w:highlight w:val="yellow"/>
        </w:rPr>
      </w:pPr>
      <w:ins w:id="5276" w:author="John Cowburn" w:date="2022-02-24T13:34:00Z">
        <w:r w:rsidRPr="00D07371">
          <w:rPr>
            <w:highlight w:val="yellow"/>
          </w:rPr>
          <w:t>a GBT APDU is received from the peer.</w:t>
        </w:r>
      </w:ins>
    </w:p>
    <w:p w14:paraId="166B721F" w14:textId="77777777" w:rsidR="00D07371" w:rsidRPr="00D07371" w:rsidRDefault="00D07371" w:rsidP="00D07371">
      <w:pPr>
        <w:pStyle w:val="PARAGRAPH"/>
        <w:rPr>
          <w:ins w:id="5277" w:author="John Cowburn" w:date="2022-02-24T13:34:00Z"/>
          <w:highlight w:val="yellow"/>
        </w:rPr>
      </w:pPr>
      <w:ins w:id="5278" w:author="John Cowburn" w:date="2022-02-24T13:34:00Z">
        <w:r w:rsidRPr="00D07371">
          <w:rPr>
            <w:highlight w:val="yellow"/>
          </w:rPr>
          <w:t>The GBT procedure comprises three sub-procedures:</w:t>
        </w:r>
      </w:ins>
    </w:p>
    <w:p w14:paraId="3305D3F9" w14:textId="3CE54EC7" w:rsidR="00D07371" w:rsidRPr="00D07371" w:rsidRDefault="00D07371" w:rsidP="00695ACD">
      <w:pPr>
        <w:pStyle w:val="ListNumber2"/>
        <w:numPr>
          <w:ilvl w:val="0"/>
          <w:numId w:val="80"/>
        </w:numPr>
        <w:tabs>
          <w:tab w:val="clear" w:pos="340"/>
          <w:tab w:val="clear" w:pos="680"/>
          <w:tab w:val="num" w:pos="323"/>
        </w:tabs>
        <w:spacing w:line="240" w:lineRule="auto"/>
        <w:ind w:left="323"/>
        <w:rPr>
          <w:ins w:id="5279" w:author="John Cowburn" w:date="2022-02-24T13:34:00Z"/>
          <w:highlight w:val="yellow"/>
        </w:rPr>
      </w:pPr>
      <w:ins w:id="5280" w:author="John Cowburn" w:date="2022-02-24T13:34:00Z">
        <w:r w:rsidRPr="00D07371">
          <w:rPr>
            <w:i/>
            <w:highlight w:val="yellow"/>
          </w:rPr>
          <w:t>Send GBT APDU stream,</w:t>
        </w:r>
        <w:r w:rsidRPr="00D07371">
          <w:rPr>
            <w:highlight w:val="yellow"/>
          </w:rPr>
          <w:t xml:space="preserve"> see </w:t>
        </w:r>
      </w:ins>
      <w:ins w:id="5281" w:author="John Cowburn" w:date="2022-02-24T15:44:00Z">
        <w:r w:rsidR="00065A5C">
          <w:rPr>
            <w:highlight w:val="red"/>
          </w:rPr>
          <w:fldChar w:fldCharType="begin"/>
        </w:r>
        <w:r w:rsidR="00065A5C">
          <w:rPr>
            <w:highlight w:val="yellow"/>
          </w:rPr>
          <w:instrText xml:space="preserve"> REF _Ref6574984 \w \h </w:instrText>
        </w:r>
      </w:ins>
      <w:r w:rsidR="00065A5C">
        <w:rPr>
          <w:highlight w:val="red"/>
        </w:rPr>
      </w:r>
      <w:r w:rsidR="00065A5C">
        <w:rPr>
          <w:highlight w:val="red"/>
        </w:rPr>
        <w:fldChar w:fldCharType="separate"/>
      </w:r>
      <w:r w:rsidR="00DC4BE9">
        <w:rPr>
          <w:highlight w:val="yellow"/>
        </w:rPr>
        <w:t>7.3.13.4</w:t>
      </w:r>
      <w:ins w:id="5282" w:author="John Cowburn" w:date="2022-02-24T15:44:00Z">
        <w:r w:rsidR="00065A5C">
          <w:rPr>
            <w:highlight w:val="red"/>
          </w:rPr>
          <w:fldChar w:fldCharType="end"/>
        </w:r>
      </w:ins>
      <w:ins w:id="5283" w:author="John Cowburn" w:date="2022-02-24T13:34:00Z">
        <w:r w:rsidRPr="00D07371">
          <w:rPr>
            <w:highlight w:val="yellow"/>
          </w:rPr>
          <w:t>;</w:t>
        </w:r>
      </w:ins>
    </w:p>
    <w:p w14:paraId="01A1C097" w14:textId="1A0B776D" w:rsidR="00D07371" w:rsidRPr="00D07371" w:rsidRDefault="00D07371" w:rsidP="00695ACD">
      <w:pPr>
        <w:pStyle w:val="ListNumber2"/>
        <w:numPr>
          <w:ilvl w:val="0"/>
          <w:numId w:val="80"/>
        </w:numPr>
        <w:tabs>
          <w:tab w:val="clear" w:pos="680"/>
          <w:tab w:val="num" w:pos="-748"/>
          <w:tab w:val="num" w:pos="-391"/>
        </w:tabs>
        <w:spacing w:line="240" w:lineRule="auto"/>
        <w:ind w:left="323"/>
        <w:rPr>
          <w:ins w:id="5284" w:author="John Cowburn" w:date="2022-02-24T13:34:00Z"/>
          <w:highlight w:val="yellow"/>
        </w:rPr>
      </w:pPr>
      <w:ins w:id="5285" w:author="John Cowburn" w:date="2022-02-24T13:34:00Z">
        <w:r w:rsidRPr="00D07371">
          <w:rPr>
            <w:i/>
            <w:highlight w:val="yellow"/>
          </w:rPr>
          <w:t>Process GBT APDU,</w:t>
        </w:r>
        <w:r w:rsidRPr="00D07371">
          <w:rPr>
            <w:highlight w:val="yellow"/>
          </w:rPr>
          <w:t xml:space="preserve"> see </w:t>
        </w:r>
      </w:ins>
      <w:ins w:id="5286" w:author="John Cowburn" w:date="2022-02-24T15:44:00Z">
        <w:r w:rsidR="00065A5C">
          <w:rPr>
            <w:highlight w:val="yellow"/>
          </w:rPr>
          <w:fldChar w:fldCharType="begin"/>
        </w:r>
        <w:r w:rsidR="00065A5C">
          <w:rPr>
            <w:highlight w:val="yellow"/>
          </w:rPr>
          <w:instrText xml:space="preserve"> REF _Ref466743227 \w \h </w:instrText>
        </w:r>
      </w:ins>
      <w:r w:rsidR="00065A5C">
        <w:rPr>
          <w:highlight w:val="yellow"/>
        </w:rPr>
      </w:r>
      <w:r w:rsidR="00065A5C">
        <w:rPr>
          <w:highlight w:val="yellow"/>
        </w:rPr>
        <w:fldChar w:fldCharType="separate"/>
      </w:r>
      <w:r w:rsidR="00DC4BE9">
        <w:rPr>
          <w:highlight w:val="yellow"/>
        </w:rPr>
        <w:t>7.3.13.5</w:t>
      </w:r>
      <w:ins w:id="5287" w:author="John Cowburn" w:date="2022-02-24T15:44:00Z">
        <w:r w:rsidR="00065A5C">
          <w:rPr>
            <w:highlight w:val="yellow"/>
          </w:rPr>
          <w:fldChar w:fldCharType="end"/>
        </w:r>
      </w:ins>
      <w:ins w:id="5288" w:author="John Cowburn" w:date="2022-02-24T13:34:00Z">
        <w:r w:rsidRPr="00D07371">
          <w:rPr>
            <w:highlight w:val="yellow"/>
          </w:rPr>
          <w:t>;</w:t>
        </w:r>
      </w:ins>
    </w:p>
    <w:p w14:paraId="35661F1F" w14:textId="7762D7D9" w:rsidR="00D07371" w:rsidRPr="00D07371" w:rsidRDefault="00D07371" w:rsidP="00695ACD">
      <w:pPr>
        <w:pStyle w:val="ListNumber2"/>
        <w:numPr>
          <w:ilvl w:val="0"/>
          <w:numId w:val="80"/>
        </w:numPr>
        <w:tabs>
          <w:tab w:val="clear" w:pos="680"/>
          <w:tab w:val="num" w:pos="-1105"/>
          <w:tab w:val="num" w:pos="-748"/>
          <w:tab w:val="num" w:pos="-391"/>
        </w:tabs>
        <w:spacing w:line="240" w:lineRule="auto"/>
        <w:ind w:left="323"/>
        <w:rPr>
          <w:ins w:id="5289" w:author="John Cowburn" w:date="2022-02-24T13:34:00Z"/>
          <w:highlight w:val="yellow"/>
        </w:rPr>
      </w:pPr>
      <w:ins w:id="5290" w:author="John Cowburn" w:date="2022-02-24T13:34:00Z">
        <w:r w:rsidRPr="00D07371">
          <w:rPr>
            <w:i/>
            <w:highlight w:val="yellow"/>
          </w:rPr>
          <w:t>Check RQ and fill gaps,</w:t>
        </w:r>
        <w:r w:rsidRPr="00D07371">
          <w:rPr>
            <w:highlight w:val="yellow"/>
          </w:rPr>
          <w:t xml:space="preserve"> see </w:t>
        </w:r>
      </w:ins>
      <w:ins w:id="5291" w:author="John Cowburn" w:date="2022-02-24T15:44:00Z">
        <w:r w:rsidR="00065A5C">
          <w:rPr>
            <w:highlight w:val="yellow"/>
          </w:rPr>
          <w:fldChar w:fldCharType="begin"/>
        </w:r>
        <w:r w:rsidR="00065A5C">
          <w:rPr>
            <w:highlight w:val="yellow"/>
          </w:rPr>
          <w:instrText xml:space="preserve"> REF _Ref466743233 \w \h </w:instrText>
        </w:r>
      </w:ins>
      <w:r w:rsidR="00065A5C">
        <w:rPr>
          <w:highlight w:val="yellow"/>
        </w:rPr>
      </w:r>
      <w:r w:rsidR="00065A5C">
        <w:rPr>
          <w:highlight w:val="yellow"/>
        </w:rPr>
        <w:fldChar w:fldCharType="separate"/>
      </w:r>
      <w:r w:rsidR="00DC4BE9">
        <w:rPr>
          <w:highlight w:val="yellow"/>
        </w:rPr>
        <w:t>7.3.13.6</w:t>
      </w:r>
      <w:ins w:id="5292" w:author="John Cowburn" w:date="2022-02-24T15:44:00Z">
        <w:r w:rsidR="00065A5C">
          <w:rPr>
            <w:highlight w:val="yellow"/>
          </w:rPr>
          <w:fldChar w:fldCharType="end"/>
        </w:r>
      </w:ins>
      <w:ins w:id="5293" w:author="John Cowburn" w:date="2022-02-24T13:34:00Z">
        <w:r w:rsidRPr="00D07371">
          <w:rPr>
            <w:highlight w:val="yellow"/>
          </w:rPr>
          <w:t>.</w:t>
        </w:r>
      </w:ins>
    </w:p>
    <w:p w14:paraId="29C4BFEE" w14:textId="19ABEF9F" w:rsidR="00D07371" w:rsidRPr="00D07371" w:rsidRDefault="00D07371" w:rsidP="00D07371">
      <w:pPr>
        <w:pStyle w:val="PARAGRAPH"/>
        <w:rPr>
          <w:ins w:id="5294" w:author="John Cowburn" w:date="2022-02-24T13:34:00Z"/>
          <w:highlight w:val="yellow"/>
        </w:rPr>
      </w:pPr>
      <w:ins w:id="5295" w:author="John Cowburn" w:date="2022-02-24T13:34:00Z">
        <w:r w:rsidRPr="00D07371">
          <w:rPr>
            <w:highlight w:val="yellow"/>
          </w:rPr>
          <w:t xml:space="preserve">These sub-procedures are called by the AL as described in </w:t>
        </w:r>
      </w:ins>
      <w:ins w:id="5296" w:author="John Cowburn" w:date="2022-02-24T15:44:00Z">
        <w:r w:rsidR="00065A5C">
          <w:rPr>
            <w:highlight w:val="yellow"/>
          </w:rPr>
          <w:fldChar w:fldCharType="begin"/>
        </w:r>
        <w:r w:rsidR="00065A5C">
          <w:rPr>
            <w:highlight w:val="yellow"/>
          </w:rPr>
          <w:instrText xml:space="preserve"> REF _Ref469346066 \w \h </w:instrText>
        </w:r>
      </w:ins>
      <w:r w:rsidR="00065A5C">
        <w:rPr>
          <w:highlight w:val="yellow"/>
        </w:rPr>
      </w:r>
      <w:r w:rsidR="00065A5C">
        <w:rPr>
          <w:highlight w:val="yellow"/>
        </w:rPr>
        <w:fldChar w:fldCharType="separate"/>
      </w:r>
      <w:r w:rsidR="00DC4BE9">
        <w:rPr>
          <w:highlight w:val="yellow"/>
        </w:rPr>
        <w:t>7.3.13.2.2</w:t>
      </w:r>
      <w:ins w:id="5297" w:author="John Cowburn" w:date="2022-02-24T15:44:00Z">
        <w:r w:rsidR="00065A5C">
          <w:rPr>
            <w:highlight w:val="yellow"/>
          </w:rPr>
          <w:fldChar w:fldCharType="end"/>
        </w:r>
      </w:ins>
      <w:ins w:id="5298" w:author="John Cowburn" w:date="2022-02-24T13:34:00Z">
        <w:r w:rsidRPr="00D07371">
          <w:rPr>
            <w:highlight w:val="yellow"/>
          </w:rPr>
          <w:t xml:space="preserve"> and </w:t>
        </w:r>
      </w:ins>
      <w:ins w:id="5299" w:author="John Cowburn" w:date="2022-02-24T15:44:00Z">
        <w:r w:rsidR="00065A5C">
          <w:rPr>
            <w:highlight w:val="yellow"/>
          </w:rPr>
          <w:fldChar w:fldCharType="begin"/>
        </w:r>
        <w:r w:rsidR="00065A5C">
          <w:rPr>
            <w:highlight w:val="yellow"/>
          </w:rPr>
          <w:instrText xml:space="preserve"> REF _Ref96609914 \w \h </w:instrText>
        </w:r>
      </w:ins>
      <w:r w:rsidR="00065A5C">
        <w:rPr>
          <w:highlight w:val="yellow"/>
        </w:rPr>
      </w:r>
      <w:r w:rsidR="00065A5C">
        <w:rPr>
          <w:highlight w:val="yellow"/>
        </w:rPr>
        <w:fldChar w:fldCharType="separate"/>
      </w:r>
      <w:r w:rsidR="00DC4BE9">
        <w:rPr>
          <w:highlight w:val="yellow"/>
        </w:rPr>
        <w:t>7.3.13.2.3</w:t>
      </w:r>
      <w:ins w:id="5300" w:author="John Cowburn" w:date="2022-02-24T15:44:00Z">
        <w:r w:rsidR="00065A5C">
          <w:rPr>
            <w:highlight w:val="yellow"/>
          </w:rPr>
          <w:fldChar w:fldCharType="end"/>
        </w:r>
      </w:ins>
      <w:ins w:id="5301" w:author="John Cowburn" w:date="2022-02-24T13:34:00Z">
        <w:r w:rsidRPr="00D07371">
          <w:rPr>
            <w:highlight w:val="yellow"/>
          </w:rPr>
          <w:t>.</w:t>
        </w:r>
      </w:ins>
    </w:p>
    <w:p w14:paraId="7C03E054" w14:textId="77777777" w:rsidR="00D07371" w:rsidRPr="00D07371" w:rsidRDefault="00D07371" w:rsidP="00D07371">
      <w:pPr>
        <w:pStyle w:val="PARAGRAPH"/>
        <w:rPr>
          <w:ins w:id="5302" w:author="John Cowburn" w:date="2022-02-24T13:34:00Z"/>
          <w:highlight w:val="yellow"/>
        </w:rPr>
      </w:pPr>
      <w:ins w:id="5303" w:author="John Cowburn" w:date="2022-02-24T13:34:00Z">
        <w:r w:rsidRPr="00D07371">
          <w:rPr>
            <w:highlight w:val="yellow"/>
          </w:rPr>
          <w:t>The model of the GBT procedure uses a Send Queue SQ and a Receive Queue RQ. Each block B in the queues has a block number BN, a flag LastBlock LB and a payload BlockData BD (that may be empty). The queues are ordered by BN.</w:t>
        </w:r>
      </w:ins>
    </w:p>
    <w:p w14:paraId="3BC1F2AC" w14:textId="77777777" w:rsidR="00D07371" w:rsidRPr="00D07371" w:rsidRDefault="00D07371" w:rsidP="00D07371">
      <w:pPr>
        <w:pStyle w:val="PARAGRAPH"/>
        <w:rPr>
          <w:ins w:id="5304" w:author="John Cowburn" w:date="2022-02-24T13:34:00Z"/>
          <w:highlight w:val="yellow"/>
        </w:rPr>
      </w:pPr>
      <w:ins w:id="5305" w:author="John Cowburn" w:date="2022-02-24T13:34:00Z">
        <w:r w:rsidRPr="00D07371">
          <w:rPr>
            <w:highlight w:val="yellow"/>
          </w:rPr>
          <w:t>The SQ is filled by the AL after processing the service primitives invoked by the AP i.e.:</w:t>
        </w:r>
      </w:ins>
    </w:p>
    <w:p w14:paraId="1A878994" w14:textId="77777777" w:rsidR="00D07371" w:rsidRPr="00D07371" w:rsidRDefault="00D07371" w:rsidP="00695ACD">
      <w:pPr>
        <w:pStyle w:val="ListBullet"/>
        <w:numPr>
          <w:ilvl w:val="0"/>
          <w:numId w:val="71"/>
        </w:numPr>
        <w:tabs>
          <w:tab w:val="clear" w:pos="360"/>
          <w:tab w:val="left" w:pos="340"/>
        </w:tabs>
        <w:spacing w:line="240" w:lineRule="auto"/>
        <w:ind w:left="340" w:hanging="340"/>
        <w:jc w:val="both"/>
        <w:rPr>
          <w:ins w:id="5306" w:author="John Cowburn" w:date="2022-02-24T13:34:00Z"/>
          <w:highlight w:val="yellow"/>
        </w:rPr>
      </w:pPr>
      <w:ins w:id="5307" w:author="John Cowburn" w:date="2022-02-24T13:34:00Z">
        <w:r w:rsidRPr="00D07371">
          <w:rPr>
            <w:highlight w:val="yellow"/>
          </w:rPr>
          <w:t>building the APDU;</w:t>
        </w:r>
      </w:ins>
    </w:p>
    <w:p w14:paraId="5CB5A51E" w14:textId="77777777" w:rsidR="00D07371" w:rsidRPr="00D07371" w:rsidRDefault="00D07371" w:rsidP="00695ACD">
      <w:pPr>
        <w:pStyle w:val="ListBullet"/>
        <w:numPr>
          <w:ilvl w:val="0"/>
          <w:numId w:val="71"/>
        </w:numPr>
        <w:tabs>
          <w:tab w:val="clear" w:pos="360"/>
          <w:tab w:val="left" w:pos="340"/>
        </w:tabs>
        <w:spacing w:line="240" w:lineRule="auto"/>
        <w:ind w:left="340" w:hanging="340"/>
        <w:jc w:val="both"/>
        <w:rPr>
          <w:ins w:id="5308" w:author="John Cowburn" w:date="2022-02-24T13:34:00Z"/>
          <w:highlight w:val="yellow"/>
        </w:rPr>
      </w:pPr>
      <w:ins w:id="5309" w:author="John Cowburn" w:date="2022-02-24T13:34:00Z">
        <w:r w:rsidRPr="00D07371">
          <w:rPr>
            <w:highlight w:val="yellow"/>
          </w:rPr>
          <w:t>applying cryptographic protection as stipulated by the protection parameters;</w:t>
        </w:r>
      </w:ins>
    </w:p>
    <w:p w14:paraId="3F8C4C23" w14:textId="77777777" w:rsidR="00D07371" w:rsidRPr="00D07371" w:rsidRDefault="00D07371" w:rsidP="00695ACD">
      <w:pPr>
        <w:pStyle w:val="ListBullet"/>
        <w:numPr>
          <w:ilvl w:val="0"/>
          <w:numId w:val="71"/>
        </w:numPr>
        <w:tabs>
          <w:tab w:val="clear" w:pos="360"/>
          <w:tab w:val="left" w:pos="340"/>
        </w:tabs>
        <w:spacing w:line="240" w:lineRule="auto"/>
        <w:ind w:left="340" w:hanging="340"/>
        <w:jc w:val="both"/>
        <w:rPr>
          <w:ins w:id="5310" w:author="John Cowburn" w:date="2022-02-24T13:34:00Z"/>
          <w:highlight w:val="yellow"/>
        </w:rPr>
      </w:pPr>
      <w:ins w:id="5311" w:author="John Cowburn" w:date="2022-02-24T13:34:00Z">
        <w:r w:rsidRPr="00D07371">
          <w:rPr>
            <w:highlight w:val="yellow"/>
          </w:rPr>
          <w:t>splitting the protected APDU into blocks.</w:t>
        </w:r>
      </w:ins>
    </w:p>
    <w:p w14:paraId="0451A533" w14:textId="122602B4" w:rsidR="00D07371" w:rsidRPr="00D07371" w:rsidRDefault="00D07371" w:rsidP="00D07371">
      <w:pPr>
        <w:pStyle w:val="PARAGRAPH"/>
        <w:rPr>
          <w:ins w:id="5312" w:author="John Cowburn" w:date="2022-02-24T13:34:00Z"/>
          <w:highlight w:val="yellow"/>
        </w:rPr>
      </w:pPr>
      <w:ins w:id="5313" w:author="John Cowburn" w:date="2022-02-24T13:34:00Z">
        <w:r w:rsidRPr="00D07371">
          <w:rPr>
            <w:highlight w:val="yellow"/>
          </w:rPr>
          <w:t>For all service primitives, partial service invocations may be used as specified in</w:t>
        </w:r>
      </w:ins>
      <w:ins w:id="5314" w:author="John Cowburn" w:date="2022-02-24T15:49:00Z">
        <w:r w:rsidR="000637E1">
          <w:rPr>
            <w:highlight w:val="yellow"/>
          </w:rPr>
          <w:t xml:space="preserve"> </w:t>
        </w:r>
        <w:r w:rsidR="000637E1">
          <w:rPr>
            <w:highlight w:val="yellow"/>
          </w:rPr>
          <w:fldChar w:fldCharType="begin"/>
        </w:r>
        <w:r w:rsidR="000637E1">
          <w:rPr>
            <w:highlight w:val="yellow"/>
          </w:rPr>
          <w:instrText xml:space="preserve"> REF _Ref96610199 \w \h </w:instrText>
        </w:r>
      </w:ins>
      <w:r w:rsidR="000637E1">
        <w:rPr>
          <w:highlight w:val="yellow"/>
        </w:rPr>
      </w:r>
      <w:r w:rsidR="000637E1">
        <w:rPr>
          <w:highlight w:val="yellow"/>
        </w:rPr>
        <w:fldChar w:fldCharType="separate"/>
      </w:r>
      <w:r w:rsidR="00DC4BE9">
        <w:rPr>
          <w:highlight w:val="yellow"/>
        </w:rPr>
        <w:t>6.5</w:t>
      </w:r>
      <w:ins w:id="5315" w:author="John Cowburn" w:date="2022-02-24T15:49:00Z">
        <w:r w:rsidR="000637E1">
          <w:rPr>
            <w:highlight w:val="yellow"/>
          </w:rPr>
          <w:fldChar w:fldCharType="end"/>
        </w:r>
      </w:ins>
      <w:ins w:id="5316" w:author="John Cowburn" w:date="2022-02-24T13:34:00Z">
        <w:r w:rsidRPr="00D07371">
          <w:rPr>
            <w:highlight w:val="yellow"/>
          </w:rPr>
          <w:t xml:space="preserve">, and </w:t>
        </w:r>
      </w:ins>
      <w:ins w:id="5317" w:author="John Cowburn" w:date="2022-02-24T15:53:00Z">
        <w:r w:rsidR="000637E1">
          <w:rPr>
            <w:highlight w:val="yellow"/>
          </w:rPr>
          <w:fldChar w:fldCharType="begin"/>
        </w:r>
        <w:r w:rsidR="000637E1">
          <w:rPr>
            <w:highlight w:val="yellow"/>
          </w:rPr>
          <w:instrText xml:space="preserve"> REF _Ref374907473 \w \h </w:instrText>
        </w:r>
      </w:ins>
      <w:r w:rsidR="000637E1">
        <w:rPr>
          <w:highlight w:val="yellow"/>
        </w:rPr>
      </w:r>
      <w:r w:rsidR="000637E1">
        <w:rPr>
          <w:highlight w:val="yellow"/>
        </w:rPr>
        <w:fldChar w:fldCharType="separate"/>
      </w:r>
      <w:r w:rsidR="00DC4BE9">
        <w:rPr>
          <w:highlight w:val="yellow"/>
        </w:rPr>
        <w:t>7.3.13</w:t>
      </w:r>
      <w:ins w:id="5318" w:author="John Cowburn" w:date="2022-02-24T15:53:00Z">
        <w:r w:rsidR="000637E1">
          <w:rPr>
            <w:highlight w:val="yellow"/>
          </w:rPr>
          <w:fldChar w:fldCharType="end"/>
        </w:r>
      </w:ins>
      <w:ins w:id="5319" w:author="John Cowburn" w:date="2022-02-24T13:34:00Z">
        <w:r w:rsidRPr="00D07371">
          <w:rPr>
            <w:highlight w:val="yellow"/>
          </w:rPr>
          <w:t xml:space="preserve">. However, this has no consequence for the GBT protocol. The service Invocation_Type may be COMPLETE, FIRST-PART, ONE-PART or LAST-PART. </w:t>
        </w:r>
        <w:r w:rsidRPr="00D07371">
          <w:rPr>
            <w:rStyle w:val="PARAGRAPHChar"/>
            <w:highlight w:val="yellow"/>
          </w:rPr>
          <w:t xml:space="preserve">Each service invocation adds one or more blocks to the SQ. </w:t>
        </w:r>
        <w:r w:rsidRPr="00D07371">
          <w:rPr>
            <w:highlight w:val="yellow"/>
          </w:rPr>
          <w:t>The block number BN is incremented every time a new block is added.</w:t>
        </w:r>
      </w:ins>
    </w:p>
    <w:p w14:paraId="4B3B37C5" w14:textId="77777777" w:rsidR="00D07371" w:rsidRPr="00D07371" w:rsidRDefault="00D07371" w:rsidP="00D07371">
      <w:pPr>
        <w:pStyle w:val="PARAGRAPH"/>
        <w:rPr>
          <w:ins w:id="5320" w:author="John Cowburn" w:date="2022-02-24T13:34:00Z"/>
          <w:highlight w:val="yellow"/>
        </w:rPr>
      </w:pPr>
      <w:ins w:id="5321" w:author="John Cowburn" w:date="2022-02-24T13:34:00Z">
        <w:r w:rsidRPr="00D07371">
          <w:rPr>
            <w:highlight w:val="yellow"/>
          </w:rPr>
          <w:t xml:space="preserve">The blocks in the SQ are sent by the </w:t>
        </w:r>
        <w:r w:rsidRPr="00D07371">
          <w:rPr>
            <w:i/>
            <w:highlight w:val="yellow"/>
          </w:rPr>
          <w:t>Send GBT APDU stream</w:t>
        </w:r>
        <w:r w:rsidRPr="00D07371">
          <w:rPr>
            <w:highlight w:val="yellow"/>
          </w:rPr>
          <w:t xml:space="preserve"> sub-procedure.</w:t>
        </w:r>
      </w:ins>
    </w:p>
    <w:p w14:paraId="39D75AC8" w14:textId="77777777" w:rsidR="00D07371" w:rsidRPr="00D07371" w:rsidRDefault="00D07371" w:rsidP="00D07371">
      <w:pPr>
        <w:pStyle w:val="PARAGRAPH"/>
        <w:rPr>
          <w:ins w:id="5322" w:author="John Cowburn" w:date="2022-02-24T13:34:00Z"/>
          <w:highlight w:val="yellow"/>
        </w:rPr>
      </w:pPr>
      <w:ins w:id="5323" w:author="John Cowburn" w:date="2022-02-24T13:34:00Z">
        <w:r w:rsidRPr="00D07371">
          <w:rPr>
            <w:highlight w:val="yellow"/>
          </w:rPr>
          <w:t xml:space="preserve">The RQ is filled by the </w:t>
        </w:r>
        <w:r w:rsidRPr="00D07371">
          <w:rPr>
            <w:i/>
            <w:highlight w:val="yellow"/>
          </w:rPr>
          <w:t xml:space="preserve">Process GBT APDU </w:t>
        </w:r>
        <w:r w:rsidRPr="00D07371">
          <w:rPr>
            <w:highlight w:val="yellow"/>
          </w:rPr>
          <w:t xml:space="preserve">sub-procedure. Gaps in the RQ – in the case of a confirmed GBT procedure – are filled by the </w:t>
        </w:r>
        <w:r w:rsidRPr="00D07371">
          <w:rPr>
            <w:i/>
            <w:highlight w:val="yellow"/>
          </w:rPr>
          <w:t xml:space="preserve">Check RQ and fill gaps </w:t>
        </w:r>
        <w:r w:rsidRPr="00D07371">
          <w:rPr>
            <w:highlight w:val="yellow"/>
          </w:rPr>
          <w:t>sub-procedure.</w:t>
        </w:r>
      </w:ins>
    </w:p>
    <w:p w14:paraId="41C6CA1C" w14:textId="158754AA" w:rsidR="004777CE" w:rsidRPr="00BD0869" w:rsidRDefault="004777CE" w:rsidP="00CF62BE">
      <w:pPr>
        <w:pStyle w:val="FIGURE"/>
        <w:rPr>
          <w:ins w:id="5324" w:author="John Cowburn" w:date="2022-02-24T14:52:00Z"/>
        </w:rPr>
      </w:pPr>
      <w:bookmarkStart w:id="5325" w:name="_Hlk6576378"/>
      <w:ins w:id="5326" w:author="John Cowburn" w:date="2022-02-24T14:52:00Z">
        <w:r>
          <w:rPr>
            <w:noProof/>
          </w:rPr>
          <w:lastRenderedPageBreak/>
          <w:drawing>
            <wp:inline distT="0" distB="0" distL="0" distR="0" wp14:anchorId="46B26FC3" wp14:editId="4ABD9CBF">
              <wp:extent cx="6059805" cy="82365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59805" cy="8236585"/>
                      </a:xfrm>
                      <a:prstGeom prst="rect">
                        <a:avLst/>
                      </a:prstGeom>
                      <a:noFill/>
                    </pic:spPr>
                  </pic:pic>
                </a:graphicData>
              </a:graphic>
            </wp:inline>
          </w:drawing>
        </w:r>
      </w:ins>
    </w:p>
    <w:p w14:paraId="0244707D" w14:textId="4750F87B" w:rsidR="004777CE" w:rsidRDefault="004777CE" w:rsidP="00CF62BE">
      <w:pPr>
        <w:pStyle w:val="FIGURE-title"/>
        <w:rPr>
          <w:ins w:id="5327" w:author="John Cowburn" w:date="2022-02-24T14:52:00Z"/>
        </w:rPr>
      </w:pPr>
      <w:bookmarkStart w:id="5328" w:name="_Toc97127421"/>
      <w:ins w:id="5329" w:author="John Cowburn" w:date="2022-02-24T14:52:00Z">
        <w:r>
          <w:t>Figure </w:t>
        </w:r>
        <w:r>
          <w:fldChar w:fldCharType="begin"/>
        </w:r>
        <w:r>
          <w:instrText xml:space="preserve"> SEQ Figure \* ARABIC  </w:instrText>
        </w:r>
        <w:r>
          <w:fldChar w:fldCharType="separate"/>
        </w:r>
      </w:ins>
      <w:r w:rsidR="00DC4BE9">
        <w:rPr>
          <w:noProof/>
        </w:rPr>
        <w:t>63</w:t>
      </w:r>
      <w:ins w:id="5330" w:author="John Cowburn" w:date="2022-02-24T14:52:00Z">
        <w:r>
          <w:fldChar w:fldCharType="end"/>
        </w:r>
        <w:r>
          <w:t xml:space="preserve"> – </w:t>
        </w:r>
        <w:r>
          <w:rPr>
            <w:color w:val="FF0000"/>
          </w:rPr>
          <w:t>The GBT procedure</w:t>
        </w:r>
        <w:bookmarkEnd w:id="5328"/>
      </w:ins>
    </w:p>
    <w:p w14:paraId="008CB1E1" w14:textId="77777777" w:rsidR="004777CE" w:rsidRPr="00D07371" w:rsidRDefault="004777CE" w:rsidP="00D07371">
      <w:pPr>
        <w:pStyle w:val="PARAGRAPH"/>
        <w:rPr>
          <w:ins w:id="5331" w:author="John Cowburn" w:date="2022-02-24T13:34:00Z"/>
          <w:highlight w:val="yellow"/>
          <w:u w:val="single"/>
          <w:lang w:val="en-US" w:eastAsia="en-US"/>
        </w:rPr>
      </w:pPr>
    </w:p>
    <w:p w14:paraId="0EEE3947" w14:textId="77777777" w:rsidR="009B203C" w:rsidRPr="00D07371" w:rsidRDefault="009B203C" w:rsidP="009B203C">
      <w:pPr>
        <w:pStyle w:val="Heading5"/>
        <w:rPr>
          <w:ins w:id="5332" w:author="John Cowburn" w:date="2022-02-24T15:03:00Z"/>
          <w:highlight w:val="yellow"/>
        </w:rPr>
      </w:pPr>
      <w:bookmarkStart w:id="5333" w:name="_Ref469346066"/>
      <w:bookmarkStart w:id="5334" w:name="_Toc516166634"/>
      <w:ins w:id="5335" w:author="John Cowburn" w:date="2022-02-24T15:03:00Z">
        <w:r w:rsidRPr="00D07371">
          <w:rPr>
            <w:highlight w:val="yellow"/>
          </w:rPr>
          <w:lastRenderedPageBreak/>
          <w:t>The confirmed GBT procedure</w:t>
        </w:r>
        <w:bookmarkEnd w:id="5333"/>
        <w:bookmarkEnd w:id="5334"/>
      </w:ins>
    </w:p>
    <w:p w14:paraId="641812B6" w14:textId="77777777" w:rsidR="009B203C" w:rsidRPr="00D07371" w:rsidRDefault="009B203C" w:rsidP="009B203C">
      <w:pPr>
        <w:pStyle w:val="PARAGRAPH"/>
        <w:rPr>
          <w:ins w:id="5336" w:author="John Cowburn" w:date="2022-02-24T15:03:00Z"/>
          <w:highlight w:val="yellow"/>
          <w:lang w:val="en-US" w:eastAsia="en-US"/>
        </w:rPr>
      </w:pPr>
      <w:ins w:id="5337" w:author="John Cowburn" w:date="2022-02-24T15:03:00Z">
        <w:r w:rsidRPr="00D07371">
          <w:rPr>
            <w:highlight w:val="yellow"/>
            <w:lang w:val="en-US" w:eastAsia="en-US"/>
          </w:rPr>
          <w:t>The confirmed GBT procedure may be triggered by a local service invocation or by the reception of a GBT APDU from the peer.</w:t>
        </w:r>
      </w:ins>
    </w:p>
    <w:p w14:paraId="0A92B99F" w14:textId="77777777" w:rsidR="009B203C" w:rsidRDefault="009B203C" w:rsidP="009B203C">
      <w:pPr>
        <w:pStyle w:val="Heading6"/>
        <w:rPr>
          <w:ins w:id="5338" w:author="John Cowburn" w:date="2022-02-24T15:03:00Z"/>
          <w:highlight w:val="yellow"/>
          <w:lang w:val="en-US"/>
        </w:rPr>
      </w:pPr>
      <w:ins w:id="5339" w:author="John Cowburn" w:date="2022-02-24T15:03:00Z">
        <w:r w:rsidRPr="00D07371">
          <w:rPr>
            <w:highlight w:val="yellow"/>
            <w:lang w:val="en-US"/>
          </w:rPr>
          <w:t>Confirmed GBT procedure triggered by a service invocation</w:t>
        </w:r>
      </w:ins>
    </w:p>
    <w:p w14:paraId="55B637D5" w14:textId="3C503F9E" w:rsidR="00D07371" w:rsidRPr="00D07371" w:rsidRDefault="00D07371" w:rsidP="00D07371">
      <w:pPr>
        <w:pStyle w:val="PARAGRAPH"/>
        <w:rPr>
          <w:ins w:id="5340" w:author="John Cowburn" w:date="2022-02-24T13:34:00Z"/>
          <w:highlight w:val="yellow"/>
        </w:rPr>
      </w:pPr>
      <w:ins w:id="5341" w:author="John Cowburn" w:date="2022-02-24T13:34:00Z">
        <w:r w:rsidRPr="00D07371">
          <w:rPr>
            <w:highlight w:val="yellow"/>
          </w:rPr>
          <w:t xml:space="preserve">When the AP invokes a service primitive and GBT is needed – see </w:t>
        </w:r>
      </w:ins>
      <w:ins w:id="5342" w:author="John Cowburn" w:date="2022-02-24T15:54:00Z">
        <w:r w:rsidR="000637E1">
          <w:rPr>
            <w:highlight w:val="yellow"/>
          </w:rPr>
          <w:fldChar w:fldCharType="begin"/>
        </w:r>
        <w:r w:rsidR="000637E1">
          <w:rPr>
            <w:highlight w:val="yellow"/>
          </w:rPr>
          <w:instrText xml:space="preserve"> REF _Ref469320776 \w \h </w:instrText>
        </w:r>
      </w:ins>
      <w:r w:rsidR="000637E1">
        <w:rPr>
          <w:highlight w:val="yellow"/>
        </w:rPr>
      </w:r>
      <w:r w:rsidR="000637E1">
        <w:rPr>
          <w:highlight w:val="yellow"/>
        </w:rPr>
        <w:fldChar w:fldCharType="separate"/>
      </w:r>
      <w:r w:rsidR="00DC4BE9">
        <w:rPr>
          <w:highlight w:val="yellow"/>
        </w:rPr>
        <w:t>7.3.13.2.1</w:t>
      </w:r>
      <w:ins w:id="5343" w:author="John Cowburn" w:date="2022-02-24T15:54:00Z">
        <w:r w:rsidR="000637E1">
          <w:rPr>
            <w:highlight w:val="yellow"/>
          </w:rPr>
          <w:fldChar w:fldCharType="end"/>
        </w:r>
      </w:ins>
      <w:ins w:id="5344" w:author="John Cowburn" w:date="2022-02-24T13:34:00Z">
        <w:r w:rsidRPr="00D07371">
          <w:rPr>
            <w:highlight w:val="yellow"/>
          </w:rPr>
          <w:t xml:space="preserve"> a) – the AL fills the blocks to the SQ and invokes the </w:t>
        </w:r>
        <w:r w:rsidRPr="00D07371">
          <w:rPr>
            <w:i/>
            <w:highlight w:val="yellow"/>
          </w:rPr>
          <w:t>Send GBT APDU stream</w:t>
        </w:r>
        <w:r w:rsidRPr="00D07371">
          <w:rPr>
            <w:highlight w:val="yellow"/>
          </w:rPr>
          <w:t xml:space="preserve"> sub-procedure; see </w:t>
        </w:r>
      </w:ins>
      <w:ins w:id="5345" w:author="John Cowburn" w:date="2022-02-24T15:54:00Z">
        <w:r w:rsidR="000637E1">
          <w:rPr>
            <w:highlight w:val="yellow"/>
          </w:rPr>
          <w:fldChar w:fldCharType="begin"/>
        </w:r>
        <w:r w:rsidR="000637E1">
          <w:rPr>
            <w:highlight w:val="yellow"/>
          </w:rPr>
          <w:instrText xml:space="preserve"> REF _Ref6574984 \w \h </w:instrText>
        </w:r>
      </w:ins>
      <w:r w:rsidR="000637E1">
        <w:rPr>
          <w:highlight w:val="yellow"/>
        </w:rPr>
      </w:r>
      <w:r w:rsidR="000637E1">
        <w:rPr>
          <w:highlight w:val="yellow"/>
        </w:rPr>
        <w:fldChar w:fldCharType="separate"/>
      </w:r>
      <w:r w:rsidR="00DC4BE9">
        <w:rPr>
          <w:highlight w:val="yellow"/>
        </w:rPr>
        <w:t>7.3.13.4</w:t>
      </w:r>
      <w:ins w:id="5346" w:author="John Cowburn" w:date="2022-02-24T15:54:00Z">
        <w:r w:rsidR="000637E1">
          <w:rPr>
            <w:highlight w:val="yellow"/>
          </w:rPr>
          <w:fldChar w:fldCharType="end"/>
        </w:r>
      </w:ins>
      <w:ins w:id="5347" w:author="John Cowburn" w:date="2022-02-24T13:34:00Z">
        <w:r w:rsidRPr="00D07371">
          <w:rPr>
            <w:highlight w:val="yellow"/>
          </w:rPr>
          <w:t>. When the last block of a GBT stream has been sent the control is given back to the AL.</w:t>
        </w:r>
      </w:ins>
    </w:p>
    <w:p w14:paraId="4A88D487" w14:textId="77777777" w:rsidR="00D07371" w:rsidRPr="00D07371" w:rsidRDefault="00D07371" w:rsidP="00D07371">
      <w:pPr>
        <w:pStyle w:val="PARAGRAPH"/>
        <w:rPr>
          <w:ins w:id="5348" w:author="John Cowburn" w:date="2022-02-24T13:34:00Z"/>
          <w:highlight w:val="yellow"/>
        </w:rPr>
      </w:pPr>
      <w:ins w:id="5349" w:author="John Cowburn" w:date="2022-02-24T13:34:00Z">
        <w:r w:rsidRPr="00D07371">
          <w:rPr>
            <w:highlight w:val="yellow"/>
          </w:rPr>
          <w:t>The AL listens then for an APDU from the peer.</w:t>
        </w:r>
      </w:ins>
    </w:p>
    <w:p w14:paraId="7E4E09F8" w14:textId="77777777" w:rsidR="00D07371" w:rsidRPr="00D07371" w:rsidRDefault="00D07371" w:rsidP="00D07371">
      <w:pPr>
        <w:pStyle w:val="PARAGRAPH"/>
        <w:rPr>
          <w:ins w:id="5350" w:author="John Cowburn" w:date="2022-02-24T13:34:00Z"/>
          <w:highlight w:val="yellow"/>
        </w:rPr>
      </w:pPr>
      <w:ins w:id="5351" w:author="John Cowburn" w:date="2022-02-24T13:34:00Z">
        <w:r w:rsidRPr="00D07371">
          <w:rPr>
            <w:highlight w:val="yellow"/>
          </w:rPr>
          <w:t xml:space="preserve">On the client side if no APDU is received within an implementation specific timeout, the client AL considers that the stream received is finished and calls the </w:t>
        </w:r>
        <w:r w:rsidRPr="00D07371">
          <w:rPr>
            <w:i/>
            <w:highlight w:val="yellow"/>
          </w:rPr>
          <w:t xml:space="preserve">Check RQ and fill gaps </w:t>
        </w:r>
        <w:r w:rsidRPr="00D07371">
          <w:rPr>
            <w:highlight w:val="yellow"/>
          </w:rPr>
          <w:t>sub-procedure.</w:t>
        </w:r>
      </w:ins>
    </w:p>
    <w:bookmarkEnd w:id="5325"/>
    <w:p w14:paraId="12E16183" w14:textId="77777777" w:rsidR="00D07371" w:rsidRPr="00D07371" w:rsidRDefault="00D07371" w:rsidP="00D07371">
      <w:pPr>
        <w:pStyle w:val="PARAGRAPH"/>
        <w:rPr>
          <w:ins w:id="5352" w:author="John Cowburn" w:date="2022-02-24T13:34:00Z"/>
          <w:highlight w:val="yellow"/>
        </w:rPr>
      </w:pPr>
      <w:ins w:id="5353" w:author="John Cowburn" w:date="2022-02-24T13:34:00Z">
        <w:r w:rsidRPr="00D07371">
          <w:rPr>
            <w:highlight w:val="yellow"/>
          </w:rPr>
          <w:t>When an APDU is received the AL checks if it is a GBT APDU.</w:t>
        </w:r>
      </w:ins>
    </w:p>
    <w:p w14:paraId="6B66A026" w14:textId="77777777" w:rsidR="00D07371" w:rsidRPr="00D07371" w:rsidRDefault="00D07371" w:rsidP="00D07371">
      <w:pPr>
        <w:pStyle w:val="NOTE"/>
        <w:rPr>
          <w:ins w:id="5354" w:author="John Cowburn" w:date="2022-02-24T13:34:00Z"/>
          <w:highlight w:val="yellow"/>
        </w:rPr>
      </w:pPr>
      <w:ins w:id="5355" w:author="John Cowburn" w:date="2022-02-24T13:34:00Z">
        <w:r w:rsidRPr="00D07371">
          <w:rPr>
            <w:highlight w:val="yellow"/>
          </w:rPr>
          <w:t>NOTE 1</w:t>
        </w:r>
        <w:r w:rsidRPr="00D07371">
          <w:rPr>
            <w:highlight w:val="yellow"/>
          </w:rPr>
          <w:tab/>
          <w:t>This is determined from the tag of the APDU received.</w:t>
        </w:r>
      </w:ins>
    </w:p>
    <w:p w14:paraId="5B1ACF88" w14:textId="3AAB8FC0" w:rsidR="00D07371" w:rsidRPr="00D07371" w:rsidRDefault="00D07371" w:rsidP="00D07371">
      <w:pPr>
        <w:pStyle w:val="PARAGRAPH"/>
        <w:rPr>
          <w:ins w:id="5356" w:author="John Cowburn" w:date="2022-02-24T13:34:00Z"/>
          <w:highlight w:val="yellow"/>
        </w:rPr>
      </w:pPr>
      <w:ins w:id="5357" w:author="John Cowburn" w:date="2022-02-24T13:34:00Z">
        <w:r w:rsidRPr="00D07371">
          <w:rPr>
            <w:highlight w:val="yellow"/>
          </w:rPr>
          <w:t xml:space="preserve">If yes, the AL calls the </w:t>
        </w:r>
        <w:r w:rsidRPr="00D07371">
          <w:rPr>
            <w:i/>
            <w:highlight w:val="yellow"/>
          </w:rPr>
          <w:t xml:space="preserve">Process GBT APDU </w:t>
        </w:r>
        <w:r w:rsidRPr="00D07371">
          <w:rPr>
            <w:highlight w:val="yellow"/>
          </w:rPr>
          <w:t xml:space="preserve">sub-procedure; see </w:t>
        </w:r>
      </w:ins>
      <w:ins w:id="5358" w:author="John Cowburn" w:date="2022-02-24T15:54:00Z">
        <w:r w:rsidR="000637E1">
          <w:rPr>
            <w:highlight w:val="yellow"/>
          </w:rPr>
          <w:fldChar w:fldCharType="begin"/>
        </w:r>
        <w:r w:rsidR="000637E1">
          <w:rPr>
            <w:highlight w:val="yellow"/>
          </w:rPr>
          <w:instrText xml:space="preserve"> REF _Ref466743227 \w \h </w:instrText>
        </w:r>
      </w:ins>
      <w:r w:rsidR="000637E1">
        <w:rPr>
          <w:highlight w:val="yellow"/>
        </w:rPr>
      </w:r>
      <w:r w:rsidR="000637E1">
        <w:rPr>
          <w:highlight w:val="yellow"/>
        </w:rPr>
        <w:fldChar w:fldCharType="separate"/>
      </w:r>
      <w:r w:rsidR="00DC4BE9">
        <w:rPr>
          <w:highlight w:val="yellow"/>
        </w:rPr>
        <w:t>7.3.13.5</w:t>
      </w:r>
      <w:ins w:id="5359" w:author="John Cowburn" w:date="2022-02-24T15:54:00Z">
        <w:r w:rsidR="000637E1">
          <w:rPr>
            <w:highlight w:val="yellow"/>
          </w:rPr>
          <w:fldChar w:fldCharType="end"/>
        </w:r>
      </w:ins>
      <w:ins w:id="5360" w:author="John Cowburn" w:date="2022-02-24T13:34:00Z">
        <w:r w:rsidRPr="00D07371">
          <w:rPr>
            <w:highlight w:val="yellow"/>
          </w:rPr>
          <w:t xml:space="preserve">. Otherwise, the GBT exchange is aborted. See also </w:t>
        </w:r>
      </w:ins>
      <w:ins w:id="5361" w:author="John Cowburn" w:date="2022-02-24T15:54:00Z">
        <w:r w:rsidR="000637E1">
          <w:rPr>
            <w:highlight w:val="yellow"/>
          </w:rPr>
          <w:fldChar w:fldCharType="begin"/>
        </w:r>
        <w:r w:rsidR="000637E1">
          <w:rPr>
            <w:highlight w:val="yellow"/>
          </w:rPr>
          <w:instrText xml:space="preserve"> REF _Ref96610500 \w \h </w:instrText>
        </w:r>
      </w:ins>
      <w:r w:rsidR="000637E1">
        <w:rPr>
          <w:highlight w:val="yellow"/>
        </w:rPr>
      </w:r>
      <w:r w:rsidR="000637E1">
        <w:rPr>
          <w:highlight w:val="yellow"/>
        </w:rPr>
        <w:fldChar w:fldCharType="separate"/>
      </w:r>
      <w:r w:rsidR="00DC4BE9">
        <w:rPr>
          <w:highlight w:val="yellow"/>
        </w:rPr>
        <w:t>7.3.13.8</w:t>
      </w:r>
      <w:ins w:id="5362" w:author="John Cowburn" w:date="2022-02-24T15:54:00Z">
        <w:r w:rsidR="000637E1">
          <w:rPr>
            <w:highlight w:val="yellow"/>
          </w:rPr>
          <w:fldChar w:fldCharType="end"/>
        </w:r>
      </w:ins>
      <w:ins w:id="5363" w:author="John Cowburn" w:date="2022-02-24T13:34:00Z">
        <w:r w:rsidRPr="00D07371">
          <w:rPr>
            <w:highlight w:val="yellow"/>
          </w:rPr>
          <w:t>.</w:t>
        </w:r>
      </w:ins>
    </w:p>
    <w:p w14:paraId="2E988CD1" w14:textId="77777777" w:rsidR="00D07371" w:rsidRPr="00D07371" w:rsidRDefault="00D07371" w:rsidP="00D07371">
      <w:pPr>
        <w:pStyle w:val="PARAGRAPH"/>
        <w:rPr>
          <w:ins w:id="5364" w:author="John Cowburn" w:date="2022-02-24T13:34:00Z"/>
          <w:highlight w:val="yellow"/>
        </w:rPr>
      </w:pPr>
      <w:ins w:id="5365" w:author="John Cowburn" w:date="2022-02-24T13:34:00Z">
        <w:r w:rsidRPr="00D07371">
          <w:rPr>
            <w:highlight w:val="yellow"/>
          </w:rPr>
          <w:t>Once the GBT APDU received is processed, the control is given back to the AL:</w:t>
        </w:r>
      </w:ins>
    </w:p>
    <w:p w14:paraId="2D5F03CC" w14:textId="77777777" w:rsidR="00D07371" w:rsidRPr="00D07371" w:rsidRDefault="00D07371" w:rsidP="00695ACD">
      <w:pPr>
        <w:pStyle w:val="ListBullet"/>
        <w:numPr>
          <w:ilvl w:val="0"/>
          <w:numId w:val="71"/>
        </w:numPr>
        <w:tabs>
          <w:tab w:val="clear" w:pos="360"/>
          <w:tab w:val="left" w:pos="340"/>
        </w:tabs>
        <w:spacing w:line="240" w:lineRule="auto"/>
        <w:ind w:left="340" w:hanging="340"/>
        <w:jc w:val="both"/>
        <w:rPr>
          <w:ins w:id="5366" w:author="John Cowburn" w:date="2022-02-24T13:34:00Z"/>
          <w:highlight w:val="yellow"/>
        </w:rPr>
      </w:pPr>
      <w:ins w:id="5367" w:author="John Cowburn" w:date="2022-02-24T13:34:00Z">
        <w:r w:rsidRPr="00D07371">
          <w:rPr>
            <w:highlight w:val="yellow"/>
          </w:rPr>
          <w:t>if the stream is not yet finished, the control is given back to the AL that waits for the next APDU from the peer;</w:t>
        </w:r>
      </w:ins>
    </w:p>
    <w:p w14:paraId="312162BB" w14:textId="12618E2D" w:rsidR="00D07371" w:rsidRPr="00D07371" w:rsidRDefault="00D07371" w:rsidP="00695ACD">
      <w:pPr>
        <w:pStyle w:val="ListBullet"/>
        <w:numPr>
          <w:ilvl w:val="0"/>
          <w:numId w:val="71"/>
        </w:numPr>
        <w:tabs>
          <w:tab w:val="clear" w:pos="360"/>
          <w:tab w:val="left" w:pos="340"/>
        </w:tabs>
        <w:spacing w:line="240" w:lineRule="auto"/>
        <w:ind w:left="340" w:hanging="340"/>
        <w:jc w:val="both"/>
        <w:rPr>
          <w:ins w:id="5368" w:author="John Cowburn" w:date="2022-02-24T13:34:00Z"/>
          <w:highlight w:val="yellow"/>
        </w:rPr>
      </w:pPr>
      <w:ins w:id="5369" w:author="John Cowburn" w:date="2022-02-24T13:34:00Z">
        <w:r w:rsidRPr="00D07371">
          <w:rPr>
            <w:highlight w:val="yellow"/>
          </w:rPr>
          <w:t xml:space="preserve">if the stream is finished, the AL calls the </w:t>
        </w:r>
        <w:r w:rsidRPr="00D07371">
          <w:rPr>
            <w:i/>
            <w:highlight w:val="yellow"/>
          </w:rPr>
          <w:t xml:space="preserve">Check RQ and fill gaps </w:t>
        </w:r>
        <w:r w:rsidRPr="00D07371">
          <w:rPr>
            <w:highlight w:val="yellow"/>
          </w:rPr>
          <w:t xml:space="preserve">sub-procedure; see </w:t>
        </w:r>
      </w:ins>
      <w:ins w:id="5370" w:author="John Cowburn" w:date="2022-02-24T15:54:00Z">
        <w:r w:rsidR="000637E1">
          <w:rPr>
            <w:highlight w:val="yellow"/>
          </w:rPr>
          <w:fldChar w:fldCharType="begin"/>
        </w:r>
        <w:r w:rsidR="000637E1">
          <w:rPr>
            <w:highlight w:val="yellow"/>
          </w:rPr>
          <w:instrText xml:space="preserve"> REF _Ref466743233 \w \h </w:instrText>
        </w:r>
      </w:ins>
      <w:r w:rsidR="000637E1">
        <w:rPr>
          <w:highlight w:val="yellow"/>
        </w:rPr>
      </w:r>
      <w:r w:rsidR="000637E1">
        <w:rPr>
          <w:highlight w:val="yellow"/>
        </w:rPr>
        <w:fldChar w:fldCharType="separate"/>
      </w:r>
      <w:r w:rsidR="00DC4BE9">
        <w:rPr>
          <w:highlight w:val="yellow"/>
        </w:rPr>
        <w:t>7.3.13.6</w:t>
      </w:r>
      <w:ins w:id="5371" w:author="John Cowburn" w:date="2022-02-24T15:54:00Z">
        <w:r w:rsidR="000637E1">
          <w:rPr>
            <w:highlight w:val="yellow"/>
          </w:rPr>
          <w:fldChar w:fldCharType="end"/>
        </w:r>
      </w:ins>
      <w:ins w:id="5372" w:author="John Cowburn" w:date="2022-02-24T13:34:00Z">
        <w:r w:rsidRPr="00D07371">
          <w:rPr>
            <w:highlight w:val="yellow"/>
          </w:rPr>
          <w:t>.</w:t>
        </w:r>
      </w:ins>
    </w:p>
    <w:p w14:paraId="68D56D8F" w14:textId="77777777" w:rsidR="00D07371" w:rsidRPr="00D07371" w:rsidRDefault="00D07371" w:rsidP="00D07371">
      <w:pPr>
        <w:pStyle w:val="PARAGRAPH"/>
        <w:rPr>
          <w:ins w:id="5373" w:author="John Cowburn" w:date="2022-02-24T13:34:00Z"/>
          <w:highlight w:val="yellow"/>
        </w:rPr>
      </w:pPr>
      <w:ins w:id="5374" w:author="John Cowburn" w:date="2022-02-24T13:34:00Z">
        <w:r w:rsidRPr="00D07371">
          <w:rPr>
            <w:highlight w:val="yellow"/>
          </w:rPr>
          <w:t xml:space="preserve">If gaps are found the control is given back to the AL that calls again the </w:t>
        </w:r>
        <w:r w:rsidRPr="00D07371">
          <w:rPr>
            <w:i/>
            <w:highlight w:val="yellow"/>
          </w:rPr>
          <w:t>Send GBT APDU</w:t>
        </w:r>
        <w:r w:rsidRPr="00D07371">
          <w:rPr>
            <w:highlight w:val="yellow"/>
          </w:rPr>
          <w:t xml:space="preserve"> stream sub-procedure.</w:t>
        </w:r>
      </w:ins>
    </w:p>
    <w:p w14:paraId="5ED8E7AE" w14:textId="77777777" w:rsidR="00D07371" w:rsidRPr="00D07371" w:rsidRDefault="00D07371" w:rsidP="00D07371">
      <w:pPr>
        <w:pStyle w:val="PARAGRAPH"/>
        <w:rPr>
          <w:ins w:id="5375" w:author="John Cowburn" w:date="2022-02-24T13:34:00Z"/>
          <w:highlight w:val="yellow"/>
        </w:rPr>
      </w:pPr>
      <w:ins w:id="5376" w:author="John Cowburn" w:date="2022-02-24T13:34:00Z">
        <w:r w:rsidRPr="00D07371">
          <w:rPr>
            <w:highlight w:val="yellow"/>
          </w:rPr>
          <w:t>If no gaps are found the control is given back to the AL and the blocks in the RQ are passed for processing:</w:t>
        </w:r>
      </w:ins>
    </w:p>
    <w:p w14:paraId="423CEB28" w14:textId="77777777" w:rsidR="00D07371" w:rsidRPr="00D07371" w:rsidRDefault="00D07371" w:rsidP="00695ACD">
      <w:pPr>
        <w:pStyle w:val="ListBullet"/>
        <w:numPr>
          <w:ilvl w:val="0"/>
          <w:numId w:val="71"/>
        </w:numPr>
        <w:tabs>
          <w:tab w:val="clear" w:pos="360"/>
          <w:tab w:val="left" w:pos="340"/>
        </w:tabs>
        <w:spacing w:line="240" w:lineRule="auto"/>
        <w:ind w:left="340" w:hanging="340"/>
        <w:jc w:val="both"/>
        <w:rPr>
          <w:ins w:id="5377" w:author="John Cowburn" w:date="2022-02-24T13:34:00Z"/>
          <w:highlight w:val="yellow"/>
        </w:rPr>
      </w:pPr>
      <w:ins w:id="5378" w:author="John Cowburn" w:date="2022-02-24T13:34:00Z">
        <w:r w:rsidRPr="00D07371">
          <w:rPr>
            <w:highlight w:val="yellow"/>
          </w:rPr>
          <w:t>the blocks in the RQ are concatenated with result of the previous streams received;</w:t>
        </w:r>
      </w:ins>
    </w:p>
    <w:p w14:paraId="36163B6B" w14:textId="77777777" w:rsidR="00D07371" w:rsidRPr="00D07371" w:rsidRDefault="00D07371" w:rsidP="00695ACD">
      <w:pPr>
        <w:pStyle w:val="ListBullet"/>
        <w:numPr>
          <w:ilvl w:val="0"/>
          <w:numId w:val="71"/>
        </w:numPr>
        <w:tabs>
          <w:tab w:val="clear" w:pos="360"/>
          <w:tab w:val="left" w:pos="340"/>
        </w:tabs>
        <w:spacing w:line="240" w:lineRule="auto"/>
        <w:ind w:left="340" w:hanging="340"/>
        <w:jc w:val="both"/>
        <w:rPr>
          <w:ins w:id="5379" w:author="John Cowburn" w:date="2022-02-24T13:34:00Z"/>
          <w:highlight w:val="yellow"/>
        </w:rPr>
      </w:pPr>
      <w:ins w:id="5380" w:author="John Cowburn" w:date="2022-02-24T13:34:00Z">
        <w:r w:rsidRPr="00D07371">
          <w:rPr>
            <w:highlight w:val="yellow"/>
          </w:rPr>
          <w:t>cryptographic protection is verified and removed;</w:t>
        </w:r>
      </w:ins>
    </w:p>
    <w:p w14:paraId="0DF24234" w14:textId="77777777" w:rsidR="00D07371" w:rsidRPr="00D07371" w:rsidRDefault="00D07371" w:rsidP="00695ACD">
      <w:pPr>
        <w:pStyle w:val="ListBullet"/>
        <w:numPr>
          <w:ilvl w:val="0"/>
          <w:numId w:val="71"/>
        </w:numPr>
        <w:tabs>
          <w:tab w:val="clear" w:pos="360"/>
          <w:tab w:val="left" w:pos="340"/>
        </w:tabs>
        <w:spacing w:line="240" w:lineRule="auto"/>
        <w:ind w:left="340" w:hanging="340"/>
        <w:jc w:val="both"/>
        <w:rPr>
          <w:ins w:id="5381" w:author="John Cowburn" w:date="2022-02-24T13:34:00Z"/>
          <w:highlight w:val="yellow"/>
        </w:rPr>
      </w:pPr>
      <w:ins w:id="5382" w:author="John Cowburn" w:date="2022-02-24T13:34:00Z">
        <w:r w:rsidRPr="00D07371">
          <w:rPr>
            <w:highlight w:val="yellow"/>
          </w:rPr>
          <w:t>the APDU is decoded;</w:t>
        </w:r>
      </w:ins>
    </w:p>
    <w:p w14:paraId="21E27F90" w14:textId="77777777" w:rsidR="00D07371" w:rsidRPr="00D07371" w:rsidRDefault="00D07371" w:rsidP="00695ACD">
      <w:pPr>
        <w:pStyle w:val="ListBullet"/>
        <w:numPr>
          <w:ilvl w:val="0"/>
          <w:numId w:val="71"/>
        </w:numPr>
        <w:tabs>
          <w:tab w:val="clear" w:pos="360"/>
          <w:tab w:val="left" w:pos="340"/>
        </w:tabs>
        <w:spacing w:line="240" w:lineRule="auto"/>
        <w:ind w:left="340" w:hanging="340"/>
        <w:jc w:val="both"/>
        <w:rPr>
          <w:ins w:id="5383" w:author="John Cowburn" w:date="2022-02-24T13:34:00Z"/>
          <w:highlight w:val="yellow"/>
        </w:rPr>
      </w:pPr>
      <w:ins w:id="5384" w:author="John Cowburn" w:date="2022-02-24T13:34:00Z">
        <w:r w:rsidRPr="00D07371">
          <w:rPr>
            <w:highlight w:val="yellow"/>
          </w:rPr>
          <w:t>the appropriate service primitive is invoked.</w:t>
        </w:r>
      </w:ins>
    </w:p>
    <w:p w14:paraId="09447369" w14:textId="77777777" w:rsidR="00D07371" w:rsidRPr="00D07371" w:rsidRDefault="00D07371" w:rsidP="00D07371">
      <w:pPr>
        <w:pStyle w:val="NOTE"/>
        <w:rPr>
          <w:ins w:id="5385" w:author="John Cowburn" w:date="2022-02-24T13:34:00Z"/>
          <w:highlight w:val="yellow"/>
        </w:rPr>
      </w:pPr>
      <w:ins w:id="5386" w:author="John Cowburn" w:date="2022-02-24T13:34:00Z">
        <w:r w:rsidRPr="00D07371">
          <w:rPr>
            <w:highlight w:val="yellow"/>
          </w:rPr>
          <w:t>NOTE 2</w:t>
        </w:r>
        <w:r w:rsidRPr="00D07371">
          <w:rPr>
            <w:highlight w:val="yellow"/>
          </w:rPr>
          <w:tab/>
          <w:t>Processing the result may lead to service invocations of Invocation_Type COMPLETE, FIRST-PART, ONE-PART or LAST-PART.</w:t>
        </w:r>
      </w:ins>
    </w:p>
    <w:p w14:paraId="220C2A2F" w14:textId="77777777" w:rsidR="00D07371" w:rsidRPr="00D07371" w:rsidRDefault="00D07371" w:rsidP="00D07371">
      <w:pPr>
        <w:pStyle w:val="PARAGRAPH"/>
        <w:rPr>
          <w:ins w:id="5387" w:author="John Cowburn" w:date="2022-02-24T13:34:00Z"/>
          <w:highlight w:val="yellow"/>
        </w:rPr>
      </w:pPr>
      <w:ins w:id="5388" w:author="John Cowburn" w:date="2022-02-24T13:34:00Z">
        <w:r w:rsidRPr="00D07371">
          <w:rPr>
            <w:highlight w:val="yellow"/>
          </w:rPr>
          <w:t xml:space="preserve">The </w:t>
        </w:r>
        <w:r w:rsidRPr="00D07371">
          <w:rPr>
            <w:i/>
            <w:highlight w:val="yellow"/>
          </w:rPr>
          <w:t>Send GBT APDU</w:t>
        </w:r>
        <w:r w:rsidRPr="00D07371">
          <w:rPr>
            <w:highlight w:val="yellow"/>
          </w:rPr>
          <w:t xml:space="preserve"> and the </w:t>
        </w:r>
        <w:r w:rsidRPr="00D07371">
          <w:rPr>
            <w:i/>
            <w:highlight w:val="yellow"/>
          </w:rPr>
          <w:t>Process GBT APDU / Check RQ and fill gaps</w:t>
        </w:r>
        <w:r w:rsidRPr="00D07371">
          <w:rPr>
            <w:highlight w:val="yellow"/>
          </w:rPr>
          <w:t xml:space="preserve"> sub-procedures are called alternately both by the sender and the recipient until the GBT exchange is complete.</w:t>
        </w:r>
      </w:ins>
    </w:p>
    <w:p w14:paraId="47BB18E7" w14:textId="77777777" w:rsidR="00D07371" w:rsidRPr="00D07371" w:rsidRDefault="00D07371" w:rsidP="00D07371">
      <w:pPr>
        <w:pStyle w:val="PARAGRAPH"/>
        <w:spacing w:after="0"/>
        <w:rPr>
          <w:ins w:id="5389" w:author="John Cowburn" w:date="2022-02-24T13:34:00Z"/>
          <w:highlight w:val="yellow"/>
        </w:rPr>
      </w:pPr>
      <w:ins w:id="5390" w:author="John Cowburn" w:date="2022-02-24T13:34:00Z">
        <w:r w:rsidRPr="00D07371">
          <w:rPr>
            <w:highlight w:val="yellow"/>
          </w:rPr>
          <w:t>Whereas the server acknowledges the blocks in the last GBT stream received, the client does not. Consequently:</w:t>
        </w:r>
      </w:ins>
    </w:p>
    <w:p w14:paraId="6FB728DC" w14:textId="77777777" w:rsidR="00D07371" w:rsidRPr="00D07371" w:rsidRDefault="00D07371" w:rsidP="00695ACD">
      <w:pPr>
        <w:pStyle w:val="ListBullet"/>
        <w:numPr>
          <w:ilvl w:val="0"/>
          <w:numId w:val="71"/>
        </w:numPr>
        <w:tabs>
          <w:tab w:val="clear" w:pos="360"/>
          <w:tab w:val="left" w:pos="340"/>
          <w:tab w:val="left" w:pos="720"/>
        </w:tabs>
        <w:spacing w:line="240" w:lineRule="auto"/>
        <w:ind w:left="340" w:hanging="340"/>
        <w:jc w:val="both"/>
        <w:rPr>
          <w:ins w:id="5391" w:author="John Cowburn" w:date="2022-02-24T13:34:00Z"/>
          <w:highlight w:val="yellow"/>
        </w:rPr>
      </w:pPr>
      <w:ins w:id="5392" w:author="John Cowburn" w:date="2022-02-24T13:34:00Z">
        <w:r w:rsidRPr="00D07371">
          <w:rPr>
            <w:highlight w:val="yellow"/>
          </w:rPr>
          <w:t>on the client side a confirmed GBT exchange ends when the client LB has been ACKd and the server LB has been passed to the AL (i.e. all blocks have been received without gaps);</w:t>
        </w:r>
      </w:ins>
    </w:p>
    <w:p w14:paraId="60A7830B" w14:textId="77777777" w:rsidR="00D07371" w:rsidRPr="00D07371" w:rsidRDefault="00D07371" w:rsidP="00695ACD">
      <w:pPr>
        <w:pStyle w:val="ListBullet"/>
        <w:numPr>
          <w:ilvl w:val="0"/>
          <w:numId w:val="71"/>
        </w:numPr>
        <w:tabs>
          <w:tab w:val="clear" w:pos="360"/>
          <w:tab w:val="left" w:pos="340"/>
          <w:tab w:val="left" w:pos="720"/>
        </w:tabs>
        <w:spacing w:line="240" w:lineRule="auto"/>
        <w:ind w:left="340" w:hanging="340"/>
        <w:jc w:val="both"/>
        <w:rPr>
          <w:ins w:id="5393" w:author="John Cowburn" w:date="2022-02-24T13:34:00Z"/>
          <w:highlight w:val="yellow"/>
        </w:rPr>
      </w:pPr>
      <w:ins w:id="5394" w:author="John Cowburn" w:date="2022-02-24T13:34:00Z">
        <w:r w:rsidRPr="00D07371">
          <w:rPr>
            <w:highlight w:val="yellow"/>
          </w:rPr>
          <w:t>on the server side a confirmed GBT exchange ends when the client LB has been ACKd, the server LB has been sent, and the client has not initiated lost block recovery.</w:t>
        </w:r>
      </w:ins>
    </w:p>
    <w:p w14:paraId="155B3868" w14:textId="77777777" w:rsidR="00D07371" w:rsidRPr="00D07371" w:rsidRDefault="00D07371" w:rsidP="009B203C">
      <w:pPr>
        <w:pStyle w:val="Heading6"/>
        <w:rPr>
          <w:ins w:id="5395" w:author="John Cowburn" w:date="2022-02-24T13:34:00Z"/>
          <w:highlight w:val="yellow"/>
        </w:rPr>
      </w:pPr>
      <w:ins w:id="5396" w:author="John Cowburn" w:date="2022-02-24T13:34:00Z">
        <w:r w:rsidRPr="00D07371">
          <w:rPr>
            <w:highlight w:val="yellow"/>
          </w:rPr>
          <w:lastRenderedPageBreak/>
          <w:t>Confirmed GBT procedure triggered by reception of a GBT APDU from the peer</w:t>
        </w:r>
      </w:ins>
    </w:p>
    <w:p w14:paraId="678FA779" w14:textId="3ACFD70F" w:rsidR="00D07371" w:rsidRPr="00D07371" w:rsidRDefault="00D07371" w:rsidP="00D07371">
      <w:pPr>
        <w:pStyle w:val="PARAGRAPH"/>
        <w:rPr>
          <w:ins w:id="5397" w:author="John Cowburn" w:date="2022-02-24T13:34:00Z"/>
          <w:highlight w:val="yellow"/>
        </w:rPr>
      </w:pPr>
      <w:ins w:id="5398" w:author="John Cowburn" w:date="2022-02-24T13:34:00Z">
        <w:r w:rsidRPr="00D07371">
          <w:rPr>
            <w:highlight w:val="yellow"/>
          </w:rPr>
          <w:t xml:space="preserve">If a GBT procedure has not yet been started and the AL receives a GBT APDU, it calls the </w:t>
        </w:r>
        <w:r w:rsidRPr="00D07371">
          <w:rPr>
            <w:i/>
            <w:highlight w:val="yellow"/>
          </w:rPr>
          <w:t>Process GBT APDU sub-procedure</w:t>
        </w:r>
        <w:r w:rsidRPr="00D07371">
          <w:rPr>
            <w:highlight w:val="yellow"/>
          </w:rPr>
          <w:t xml:space="preserve">; see </w:t>
        </w:r>
      </w:ins>
      <w:ins w:id="5399" w:author="John Cowburn" w:date="2022-02-24T15:55:00Z">
        <w:r w:rsidR="000637E1">
          <w:rPr>
            <w:highlight w:val="yellow"/>
          </w:rPr>
          <w:fldChar w:fldCharType="begin"/>
        </w:r>
        <w:r w:rsidR="000637E1">
          <w:rPr>
            <w:highlight w:val="yellow"/>
          </w:rPr>
          <w:instrText xml:space="preserve"> REF _Ref466743227 \w \h </w:instrText>
        </w:r>
      </w:ins>
      <w:r w:rsidR="000637E1">
        <w:rPr>
          <w:highlight w:val="yellow"/>
        </w:rPr>
      </w:r>
      <w:r w:rsidR="000637E1">
        <w:rPr>
          <w:highlight w:val="yellow"/>
        </w:rPr>
        <w:fldChar w:fldCharType="separate"/>
      </w:r>
      <w:r w:rsidR="00DC4BE9">
        <w:rPr>
          <w:highlight w:val="yellow"/>
        </w:rPr>
        <w:t>7.3.13.5</w:t>
      </w:r>
      <w:ins w:id="5400" w:author="John Cowburn" w:date="2022-02-24T15:55:00Z">
        <w:r w:rsidR="000637E1">
          <w:rPr>
            <w:highlight w:val="yellow"/>
          </w:rPr>
          <w:fldChar w:fldCharType="end"/>
        </w:r>
      </w:ins>
      <w:ins w:id="5401" w:author="John Cowburn" w:date="2022-02-24T13:34:00Z">
        <w:r w:rsidRPr="00D07371">
          <w:rPr>
            <w:highlight w:val="yellow"/>
          </w:rPr>
          <w:t>. From this point, the GBT procedure is started and continues as described above.</w:t>
        </w:r>
      </w:ins>
    </w:p>
    <w:p w14:paraId="251AF2B9" w14:textId="77777777" w:rsidR="00D07371" w:rsidRPr="00D07371" w:rsidRDefault="00D07371" w:rsidP="009B203C">
      <w:pPr>
        <w:pStyle w:val="Heading5"/>
        <w:rPr>
          <w:ins w:id="5402" w:author="John Cowburn" w:date="2022-02-24T13:34:00Z"/>
          <w:highlight w:val="yellow"/>
        </w:rPr>
      </w:pPr>
      <w:bookmarkStart w:id="5403" w:name="_Toc516166636"/>
      <w:bookmarkStart w:id="5404" w:name="_Ref6575013"/>
      <w:bookmarkStart w:id="5405" w:name="_Ref96609914"/>
      <w:ins w:id="5406" w:author="John Cowburn" w:date="2022-02-24T13:34:00Z">
        <w:r w:rsidRPr="00D07371">
          <w:rPr>
            <w:highlight w:val="yellow"/>
          </w:rPr>
          <w:t>The unconfirmed GBT procedure</w:t>
        </w:r>
        <w:bookmarkEnd w:id="5403"/>
        <w:bookmarkEnd w:id="5404"/>
        <w:bookmarkEnd w:id="5405"/>
      </w:ins>
    </w:p>
    <w:p w14:paraId="15DE5736" w14:textId="77777777" w:rsidR="00D07371" w:rsidRPr="00D07371" w:rsidRDefault="00D07371" w:rsidP="00D07371">
      <w:pPr>
        <w:pStyle w:val="PARAGRAPH"/>
        <w:rPr>
          <w:ins w:id="5407" w:author="John Cowburn" w:date="2022-02-24T13:34:00Z"/>
          <w:highlight w:val="yellow"/>
        </w:rPr>
      </w:pPr>
      <w:ins w:id="5408" w:author="John Cowburn" w:date="2022-02-24T13:34:00Z">
        <w:r w:rsidRPr="00D07371">
          <w:rPr>
            <w:highlight w:val="yellow"/>
          </w:rPr>
          <w:t xml:space="preserve">In this case, the sender sends a single stream using the </w:t>
        </w:r>
        <w:r w:rsidRPr="00D07371">
          <w:rPr>
            <w:i/>
            <w:highlight w:val="yellow"/>
          </w:rPr>
          <w:t>Send GBT APDU stream</w:t>
        </w:r>
        <w:r w:rsidRPr="00D07371">
          <w:rPr>
            <w:highlight w:val="yellow"/>
          </w:rPr>
          <w:t xml:space="preserve"> sub-procedure and the recipient receives a single stream using the </w:t>
        </w:r>
        <w:r w:rsidRPr="00D07371">
          <w:rPr>
            <w:i/>
            <w:highlight w:val="yellow"/>
          </w:rPr>
          <w:t xml:space="preserve">Process GBT APDU </w:t>
        </w:r>
        <w:r w:rsidRPr="00D07371">
          <w:rPr>
            <w:highlight w:val="yellow"/>
          </w:rPr>
          <w:t xml:space="preserve">sub-procedure. </w:t>
        </w:r>
      </w:ins>
    </w:p>
    <w:p w14:paraId="0DC46858" w14:textId="77777777" w:rsidR="00D07371" w:rsidRPr="00D07371" w:rsidRDefault="00D07371" w:rsidP="00D07371">
      <w:pPr>
        <w:pStyle w:val="PARAGRAPH"/>
        <w:rPr>
          <w:ins w:id="5409" w:author="John Cowburn" w:date="2022-02-24T13:34:00Z"/>
          <w:highlight w:val="yellow"/>
        </w:rPr>
      </w:pPr>
      <w:ins w:id="5410" w:author="John Cowburn" w:date="2022-02-24T13:34:00Z">
        <w:r w:rsidRPr="00D07371">
          <w:rPr>
            <w:highlight w:val="yellow"/>
          </w:rPr>
          <w:t xml:space="preserve">If a timeout occurs while listening for the next GBT APDU, the AL considers that the stream received from the server is finished and calls the </w:t>
        </w:r>
        <w:r w:rsidRPr="00D07371">
          <w:rPr>
            <w:i/>
            <w:highlight w:val="yellow"/>
          </w:rPr>
          <w:t>Check RQ and fill gaps</w:t>
        </w:r>
        <w:r w:rsidRPr="00D07371">
          <w:rPr>
            <w:highlight w:val="yellow"/>
          </w:rPr>
          <w:t xml:space="preserve"> sub-procedure.</w:t>
        </w:r>
      </w:ins>
    </w:p>
    <w:p w14:paraId="42E3B483" w14:textId="3201916A" w:rsidR="00D07371" w:rsidRPr="00D07371" w:rsidRDefault="00D07371" w:rsidP="00D07371">
      <w:pPr>
        <w:pStyle w:val="PARAGRAPH"/>
        <w:rPr>
          <w:ins w:id="5411" w:author="John Cowburn" w:date="2022-02-24T13:34:00Z"/>
          <w:highlight w:val="yellow"/>
        </w:rPr>
      </w:pPr>
      <w:ins w:id="5412" w:author="John Cowburn" w:date="2022-02-24T13:34:00Z">
        <w:r w:rsidRPr="00D07371">
          <w:rPr>
            <w:highlight w:val="yellow"/>
          </w:rPr>
          <w:t xml:space="preserve">When the complete stream is received the AL calls </w:t>
        </w:r>
        <w:r w:rsidRPr="00D07371">
          <w:rPr>
            <w:i/>
            <w:highlight w:val="yellow"/>
          </w:rPr>
          <w:t>the Check RQ and fill gaps sub-procedure</w:t>
        </w:r>
        <w:r w:rsidRPr="00D07371">
          <w:rPr>
            <w:highlight w:val="yellow"/>
          </w:rPr>
          <w:t xml:space="preserve">; see </w:t>
        </w:r>
      </w:ins>
      <w:ins w:id="5413" w:author="John Cowburn" w:date="2022-02-24T15:55:00Z">
        <w:r w:rsidR="000637E1">
          <w:rPr>
            <w:highlight w:val="yellow"/>
          </w:rPr>
          <w:fldChar w:fldCharType="begin"/>
        </w:r>
        <w:r w:rsidR="000637E1">
          <w:rPr>
            <w:highlight w:val="yellow"/>
          </w:rPr>
          <w:instrText xml:space="preserve"> REF _Ref466743233 \w \h </w:instrText>
        </w:r>
      </w:ins>
      <w:r w:rsidR="000637E1">
        <w:rPr>
          <w:highlight w:val="yellow"/>
        </w:rPr>
      </w:r>
      <w:r w:rsidR="000637E1">
        <w:rPr>
          <w:highlight w:val="yellow"/>
        </w:rPr>
        <w:fldChar w:fldCharType="separate"/>
      </w:r>
      <w:r w:rsidR="00DC4BE9">
        <w:rPr>
          <w:highlight w:val="yellow"/>
        </w:rPr>
        <w:t>7.3.13.6</w:t>
      </w:r>
      <w:ins w:id="5414" w:author="John Cowburn" w:date="2022-02-24T15:55:00Z">
        <w:r w:rsidR="000637E1">
          <w:rPr>
            <w:highlight w:val="yellow"/>
          </w:rPr>
          <w:fldChar w:fldCharType="end"/>
        </w:r>
      </w:ins>
      <w:ins w:id="5415" w:author="John Cowburn" w:date="2022-02-24T13:34:00Z">
        <w:r w:rsidRPr="00D07371">
          <w:rPr>
            <w:highlight w:val="yellow"/>
          </w:rPr>
          <w:t xml:space="preserve">. </w:t>
        </w:r>
      </w:ins>
    </w:p>
    <w:p w14:paraId="3490D670" w14:textId="77777777" w:rsidR="00D07371" w:rsidRPr="00D07371" w:rsidRDefault="00D07371" w:rsidP="00D07371">
      <w:pPr>
        <w:pStyle w:val="PARAGRAPH"/>
        <w:rPr>
          <w:ins w:id="5416" w:author="John Cowburn" w:date="2022-02-24T13:34:00Z"/>
          <w:highlight w:val="yellow"/>
        </w:rPr>
      </w:pPr>
      <w:ins w:id="5417" w:author="John Cowburn" w:date="2022-02-24T13:34:00Z">
        <w:r w:rsidRPr="00D07371">
          <w:rPr>
            <w:highlight w:val="yellow"/>
          </w:rPr>
          <w:t>If any blocks are missing, the blocks received are not processed and the unconfirmed GBT procedure ends.</w:t>
        </w:r>
      </w:ins>
    </w:p>
    <w:p w14:paraId="337F6027" w14:textId="77777777" w:rsidR="00D07371" w:rsidRPr="00D07371" w:rsidRDefault="00D07371" w:rsidP="00D07371">
      <w:pPr>
        <w:pStyle w:val="PARAGRAPH"/>
        <w:rPr>
          <w:ins w:id="5418" w:author="John Cowburn" w:date="2022-02-24T13:34:00Z"/>
          <w:highlight w:val="yellow"/>
        </w:rPr>
      </w:pPr>
      <w:ins w:id="5419" w:author="John Cowburn" w:date="2022-02-24T13:34:00Z">
        <w:r w:rsidRPr="00D07371">
          <w:rPr>
            <w:highlight w:val="yellow"/>
          </w:rPr>
          <w:t>An unconfirmed GBT procedure ends:</w:t>
        </w:r>
      </w:ins>
    </w:p>
    <w:p w14:paraId="38988D5D" w14:textId="77777777" w:rsidR="00D07371" w:rsidRPr="00D07371" w:rsidRDefault="00D07371" w:rsidP="00695ACD">
      <w:pPr>
        <w:pStyle w:val="ListBullet"/>
        <w:numPr>
          <w:ilvl w:val="0"/>
          <w:numId w:val="71"/>
        </w:numPr>
        <w:tabs>
          <w:tab w:val="clear" w:pos="360"/>
          <w:tab w:val="left" w:pos="340"/>
          <w:tab w:val="left" w:pos="720"/>
        </w:tabs>
        <w:spacing w:line="240" w:lineRule="auto"/>
        <w:ind w:left="340" w:hanging="340"/>
        <w:jc w:val="both"/>
        <w:rPr>
          <w:ins w:id="5420" w:author="John Cowburn" w:date="2022-02-24T13:34:00Z"/>
          <w:highlight w:val="yellow"/>
        </w:rPr>
      </w:pPr>
      <w:ins w:id="5421" w:author="John Cowburn" w:date="2022-02-24T13:34:00Z">
        <w:r w:rsidRPr="00D07371">
          <w:rPr>
            <w:highlight w:val="yellow"/>
          </w:rPr>
          <w:t>on the sender side, when the last block has been sent;</w:t>
        </w:r>
      </w:ins>
    </w:p>
    <w:p w14:paraId="4F73F06A" w14:textId="77777777" w:rsidR="00D07371" w:rsidRPr="00D07371" w:rsidRDefault="00D07371" w:rsidP="00695ACD">
      <w:pPr>
        <w:pStyle w:val="ListBullet"/>
        <w:numPr>
          <w:ilvl w:val="0"/>
          <w:numId w:val="71"/>
        </w:numPr>
        <w:tabs>
          <w:tab w:val="clear" w:pos="360"/>
          <w:tab w:val="left" w:pos="340"/>
          <w:tab w:val="left" w:pos="720"/>
        </w:tabs>
        <w:spacing w:line="240" w:lineRule="auto"/>
        <w:ind w:left="340" w:hanging="340"/>
        <w:jc w:val="both"/>
        <w:rPr>
          <w:ins w:id="5422" w:author="John Cowburn" w:date="2022-02-24T13:34:00Z"/>
          <w:highlight w:val="yellow"/>
        </w:rPr>
      </w:pPr>
      <w:ins w:id="5423" w:author="John Cowburn" w:date="2022-02-24T13:34:00Z">
        <w:r w:rsidRPr="00D07371">
          <w:rPr>
            <w:highlight w:val="yellow"/>
          </w:rPr>
          <w:t>on the recipient side, when the last block has been received;</w:t>
        </w:r>
      </w:ins>
    </w:p>
    <w:p w14:paraId="2DDB0539" w14:textId="77777777" w:rsidR="00D07371" w:rsidRPr="00D07371" w:rsidRDefault="00D07371" w:rsidP="00695ACD">
      <w:pPr>
        <w:pStyle w:val="ListBullet"/>
        <w:numPr>
          <w:ilvl w:val="0"/>
          <w:numId w:val="71"/>
        </w:numPr>
        <w:tabs>
          <w:tab w:val="clear" w:pos="360"/>
          <w:tab w:val="left" w:pos="340"/>
          <w:tab w:val="left" w:pos="720"/>
        </w:tabs>
        <w:spacing w:line="240" w:lineRule="auto"/>
        <w:ind w:left="340" w:hanging="340"/>
        <w:jc w:val="both"/>
        <w:rPr>
          <w:ins w:id="5424" w:author="John Cowburn" w:date="2022-02-24T13:34:00Z"/>
          <w:highlight w:val="yellow"/>
        </w:rPr>
      </w:pPr>
      <w:ins w:id="5425" w:author="John Cowburn" w:date="2022-02-24T13:34:00Z">
        <w:r w:rsidRPr="00D07371">
          <w:rPr>
            <w:highlight w:val="yellow"/>
          </w:rPr>
          <w:t>when one or more gaps are found in the RQ.</w:t>
        </w:r>
      </w:ins>
    </w:p>
    <w:p w14:paraId="46643911" w14:textId="77777777" w:rsidR="00D07371" w:rsidRPr="00D07371" w:rsidRDefault="00D07371" w:rsidP="00D07371">
      <w:pPr>
        <w:pStyle w:val="ListBullet"/>
        <w:numPr>
          <w:ilvl w:val="0"/>
          <w:numId w:val="0"/>
        </w:numPr>
        <w:rPr>
          <w:ins w:id="5426" w:author="John Cowburn" w:date="2022-02-24T13:34:00Z"/>
          <w:highlight w:val="yellow"/>
        </w:rPr>
      </w:pPr>
    </w:p>
    <w:p w14:paraId="0DEE2775" w14:textId="77777777" w:rsidR="00D07371" w:rsidRPr="00D07371" w:rsidRDefault="00D07371" w:rsidP="009B203C">
      <w:pPr>
        <w:pStyle w:val="Heading4"/>
        <w:rPr>
          <w:ins w:id="5427" w:author="John Cowburn" w:date="2022-02-24T13:34:00Z"/>
          <w:highlight w:val="yellow"/>
        </w:rPr>
      </w:pPr>
      <w:bookmarkStart w:id="5428" w:name="_Toc6995996"/>
      <w:bookmarkStart w:id="5429" w:name="_Toc3632240"/>
      <w:bookmarkStart w:id="5430" w:name="_Toc6579331"/>
      <w:bookmarkStart w:id="5431" w:name="_Toc6654561"/>
      <w:bookmarkStart w:id="5432" w:name="_Toc6995997"/>
      <w:bookmarkStart w:id="5433" w:name="_Toc3632241"/>
      <w:bookmarkStart w:id="5434" w:name="_Toc6579332"/>
      <w:bookmarkStart w:id="5435" w:name="_Toc6654562"/>
      <w:bookmarkStart w:id="5436" w:name="_Toc6995998"/>
      <w:bookmarkStart w:id="5437" w:name="_Toc3632242"/>
      <w:bookmarkStart w:id="5438" w:name="_Toc6579333"/>
      <w:bookmarkStart w:id="5439" w:name="_Toc6654563"/>
      <w:bookmarkStart w:id="5440" w:name="_Toc6995999"/>
      <w:bookmarkStart w:id="5441" w:name="_Toc3632243"/>
      <w:bookmarkStart w:id="5442" w:name="_Toc6579334"/>
      <w:bookmarkStart w:id="5443" w:name="_Toc6654564"/>
      <w:bookmarkStart w:id="5444" w:name="_Toc6996000"/>
      <w:bookmarkStart w:id="5445" w:name="_Toc3632244"/>
      <w:bookmarkStart w:id="5446" w:name="_Toc6579335"/>
      <w:bookmarkStart w:id="5447" w:name="_Toc6654565"/>
      <w:bookmarkStart w:id="5448" w:name="_Toc6996001"/>
      <w:bookmarkStart w:id="5449" w:name="_Toc3632245"/>
      <w:bookmarkStart w:id="5450" w:name="_Toc6579336"/>
      <w:bookmarkStart w:id="5451" w:name="_Toc6654566"/>
      <w:bookmarkStart w:id="5452" w:name="_Toc6996002"/>
      <w:bookmarkStart w:id="5453" w:name="_Toc3632246"/>
      <w:bookmarkStart w:id="5454" w:name="_Toc6579337"/>
      <w:bookmarkStart w:id="5455" w:name="_Toc6654567"/>
      <w:bookmarkStart w:id="5456" w:name="_Toc6996003"/>
      <w:bookmarkStart w:id="5457" w:name="_Toc3632247"/>
      <w:bookmarkStart w:id="5458" w:name="_Toc6579338"/>
      <w:bookmarkStart w:id="5459" w:name="_Toc6654568"/>
      <w:bookmarkStart w:id="5460" w:name="_Toc6996004"/>
      <w:bookmarkStart w:id="5461" w:name="_Toc3632248"/>
      <w:bookmarkStart w:id="5462" w:name="_Toc6579339"/>
      <w:bookmarkStart w:id="5463" w:name="_Toc6654569"/>
      <w:bookmarkStart w:id="5464" w:name="_Toc6996005"/>
      <w:bookmarkStart w:id="5465" w:name="_Toc3632249"/>
      <w:bookmarkStart w:id="5466" w:name="_Toc6579340"/>
      <w:bookmarkStart w:id="5467" w:name="_Toc6654570"/>
      <w:bookmarkStart w:id="5468" w:name="_Toc6996006"/>
      <w:bookmarkStart w:id="5469" w:name="_Toc3632250"/>
      <w:bookmarkStart w:id="5470" w:name="_Toc6579341"/>
      <w:bookmarkStart w:id="5471" w:name="_Toc6654571"/>
      <w:bookmarkStart w:id="5472" w:name="_Toc6996007"/>
      <w:bookmarkStart w:id="5473" w:name="_Toc3632251"/>
      <w:bookmarkStart w:id="5474" w:name="_Toc6579342"/>
      <w:bookmarkStart w:id="5475" w:name="_Toc6654572"/>
      <w:bookmarkStart w:id="5476" w:name="_Toc6996008"/>
      <w:bookmarkStart w:id="5477" w:name="_Toc3632252"/>
      <w:bookmarkStart w:id="5478" w:name="_Toc6579343"/>
      <w:bookmarkStart w:id="5479" w:name="_Toc6654573"/>
      <w:bookmarkStart w:id="5480" w:name="_Toc6996009"/>
      <w:bookmarkStart w:id="5481" w:name="_Toc3632253"/>
      <w:bookmarkStart w:id="5482" w:name="_Toc6579344"/>
      <w:bookmarkStart w:id="5483" w:name="_Toc6654574"/>
      <w:bookmarkStart w:id="5484" w:name="_Toc6996010"/>
      <w:bookmarkStart w:id="5485" w:name="_Toc3632254"/>
      <w:bookmarkStart w:id="5486" w:name="_Toc6579345"/>
      <w:bookmarkStart w:id="5487" w:name="_Toc6654575"/>
      <w:bookmarkStart w:id="5488" w:name="_Toc6996011"/>
      <w:bookmarkStart w:id="5489" w:name="_Toc3632255"/>
      <w:bookmarkStart w:id="5490" w:name="_Toc6579346"/>
      <w:bookmarkStart w:id="5491" w:name="_Toc6654576"/>
      <w:bookmarkStart w:id="5492" w:name="_Toc6996012"/>
      <w:bookmarkStart w:id="5493" w:name="_Toc3632256"/>
      <w:bookmarkStart w:id="5494" w:name="_Toc6579347"/>
      <w:bookmarkStart w:id="5495" w:name="_Toc6654577"/>
      <w:bookmarkStart w:id="5496" w:name="_Toc6996013"/>
      <w:bookmarkStart w:id="5497" w:name="_Ref464927027"/>
      <w:bookmarkStart w:id="5498" w:name="_Toc516166641"/>
      <w:bookmarkStart w:id="5499" w:name="_Ref466743220"/>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ins w:id="5500" w:author="John Cowburn" w:date="2022-02-24T13:34:00Z">
        <w:r w:rsidRPr="00D07371">
          <w:rPr>
            <w:highlight w:val="yellow"/>
          </w:rPr>
          <w:t>GBT procedure state variables</w:t>
        </w:r>
        <w:bookmarkEnd w:id="5497"/>
        <w:bookmarkEnd w:id="5498"/>
      </w:ins>
    </w:p>
    <w:p w14:paraId="046C64A9" w14:textId="5DF15054" w:rsidR="00D07371" w:rsidRPr="00D07371" w:rsidRDefault="00D07371" w:rsidP="00D07371">
      <w:pPr>
        <w:pStyle w:val="PARAGRAPH"/>
        <w:rPr>
          <w:ins w:id="5501" w:author="John Cowburn" w:date="2022-02-24T13:34:00Z"/>
          <w:highlight w:val="yellow"/>
        </w:rPr>
      </w:pPr>
      <w:ins w:id="5502" w:author="John Cowburn" w:date="2022-02-24T13:34:00Z">
        <w:r w:rsidRPr="00D07371">
          <w:rPr>
            <w:highlight w:val="yellow"/>
          </w:rPr>
          <w:t xml:space="preserve">The AL and the GBT procedure use several state variables, specified in </w:t>
        </w:r>
      </w:ins>
      <w:ins w:id="5503" w:author="John Cowburn" w:date="2022-02-24T15:10:00Z">
        <w:r w:rsidR="009B203C">
          <w:rPr>
            <w:highlight w:val="yellow"/>
          </w:rPr>
          <w:fldChar w:fldCharType="begin"/>
        </w:r>
        <w:r w:rsidR="009B203C">
          <w:rPr>
            <w:highlight w:val="yellow"/>
          </w:rPr>
          <w:instrText xml:space="preserve"> REF _Ref96607824 \h </w:instrText>
        </w:r>
      </w:ins>
      <w:r w:rsidR="009B203C">
        <w:rPr>
          <w:highlight w:val="yellow"/>
        </w:rPr>
      </w:r>
      <w:r w:rsidR="009B203C">
        <w:rPr>
          <w:highlight w:val="yellow"/>
        </w:rPr>
        <w:fldChar w:fldCharType="separate"/>
      </w:r>
      <w:ins w:id="5504" w:author="John Cowburn" w:date="2022-02-24T15:08:00Z">
        <w:r w:rsidR="00DC4BE9">
          <w:t>Table </w:t>
        </w:r>
      </w:ins>
      <w:r w:rsidR="00DC4BE9">
        <w:rPr>
          <w:noProof/>
        </w:rPr>
        <w:t>78</w:t>
      </w:r>
      <w:ins w:id="5505" w:author="John Cowburn" w:date="2022-02-24T15:10:00Z">
        <w:r w:rsidR="009B203C">
          <w:rPr>
            <w:highlight w:val="yellow"/>
          </w:rPr>
          <w:fldChar w:fldCharType="end"/>
        </w:r>
      </w:ins>
      <w:ins w:id="5506" w:author="John Cowburn" w:date="2022-02-24T13:34:00Z">
        <w:r w:rsidRPr="00D07371">
          <w:rPr>
            <w:highlight w:val="yellow"/>
          </w:rPr>
          <w:t>.</w:t>
        </w:r>
      </w:ins>
    </w:p>
    <w:p w14:paraId="4D5E60DD" w14:textId="315844A4" w:rsidR="00D07371" w:rsidRPr="009B203C" w:rsidRDefault="009B203C" w:rsidP="009B203C">
      <w:pPr>
        <w:pStyle w:val="TABLE-title"/>
        <w:rPr>
          <w:ins w:id="5507" w:author="John Cowburn" w:date="2022-02-24T13:34:00Z"/>
          <w:highlight w:val="yellow"/>
        </w:rPr>
      </w:pPr>
      <w:bookmarkStart w:id="5508" w:name="_Ref96607824"/>
      <w:bookmarkStart w:id="5509" w:name="_Toc97127520"/>
      <w:ins w:id="5510" w:author="John Cowburn" w:date="2022-02-24T15:08:00Z">
        <w:r>
          <w:t>Table </w:t>
        </w:r>
        <w:r>
          <w:fldChar w:fldCharType="begin"/>
        </w:r>
        <w:r>
          <w:instrText xml:space="preserve"> SEQ Table \* ARABIC </w:instrText>
        </w:r>
        <w:r>
          <w:fldChar w:fldCharType="separate"/>
        </w:r>
      </w:ins>
      <w:r w:rsidR="00DC4BE9">
        <w:rPr>
          <w:noProof/>
        </w:rPr>
        <w:t>78</w:t>
      </w:r>
      <w:ins w:id="5511" w:author="John Cowburn" w:date="2022-02-24T15:08:00Z">
        <w:r>
          <w:fldChar w:fldCharType="end"/>
        </w:r>
        <w:bookmarkEnd w:id="5508"/>
        <w:r>
          <w:t xml:space="preserve"> – </w:t>
        </w:r>
        <w:r w:rsidRPr="009B203C">
          <w:rPr>
            <w:highlight w:val="yellow"/>
          </w:rPr>
          <w:t>GBT procedure state variables</w:t>
        </w:r>
      </w:ins>
      <w:bookmarkEnd w:id="5509"/>
    </w:p>
    <w:tbl>
      <w:tblPr>
        <w:tblStyle w:val="TableGrid"/>
        <w:tblW w:w="0" w:type="auto"/>
        <w:tblLook w:val="04A0" w:firstRow="1" w:lastRow="0" w:firstColumn="1" w:lastColumn="0" w:noHBand="0" w:noVBand="1"/>
      </w:tblPr>
      <w:tblGrid>
        <w:gridCol w:w="922"/>
        <w:gridCol w:w="5216"/>
        <w:gridCol w:w="3148"/>
      </w:tblGrid>
      <w:tr w:rsidR="00145D96" w:rsidRPr="00D07371" w14:paraId="1DB17DF2" w14:textId="77777777" w:rsidTr="00F03188">
        <w:trPr>
          <w:cantSplit/>
          <w:tblHeader/>
          <w:ins w:id="5512" w:author="John Cowburn" w:date="2022-02-24T13:34:00Z"/>
        </w:trPr>
        <w:tc>
          <w:tcPr>
            <w:tcW w:w="922" w:type="dxa"/>
          </w:tcPr>
          <w:p w14:paraId="38B6E457" w14:textId="77777777" w:rsidR="00D07371" w:rsidRPr="00D07371" w:rsidRDefault="00D07371" w:rsidP="00F03188">
            <w:pPr>
              <w:pStyle w:val="TABLE-col-heading"/>
              <w:rPr>
                <w:ins w:id="5513" w:author="John Cowburn" w:date="2022-02-24T13:34:00Z"/>
                <w:highlight w:val="yellow"/>
              </w:rPr>
            </w:pPr>
            <w:ins w:id="5514" w:author="John Cowburn" w:date="2022-02-24T13:34:00Z">
              <w:r w:rsidRPr="00D07371">
                <w:rPr>
                  <w:highlight w:val="yellow"/>
                </w:rPr>
                <w:t>Name</w:t>
              </w:r>
            </w:ins>
          </w:p>
        </w:tc>
        <w:tc>
          <w:tcPr>
            <w:tcW w:w="5216" w:type="dxa"/>
          </w:tcPr>
          <w:p w14:paraId="5B62A037" w14:textId="77777777" w:rsidR="00D07371" w:rsidRPr="00D07371" w:rsidRDefault="00D07371" w:rsidP="00F03188">
            <w:pPr>
              <w:pStyle w:val="TABLE-col-heading"/>
              <w:rPr>
                <w:ins w:id="5515" w:author="John Cowburn" w:date="2022-02-24T13:34:00Z"/>
                <w:highlight w:val="yellow"/>
              </w:rPr>
            </w:pPr>
            <w:ins w:id="5516" w:author="John Cowburn" w:date="2022-02-24T13:34:00Z">
              <w:r w:rsidRPr="00D07371">
                <w:rPr>
                  <w:highlight w:val="yellow"/>
                </w:rPr>
                <w:t>Use</w:t>
              </w:r>
            </w:ins>
          </w:p>
        </w:tc>
        <w:tc>
          <w:tcPr>
            <w:tcW w:w="3148" w:type="dxa"/>
          </w:tcPr>
          <w:p w14:paraId="71A94A2D" w14:textId="77777777" w:rsidR="00D07371" w:rsidRPr="00D07371" w:rsidRDefault="00D07371" w:rsidP="00F03188">
            <w:pPr>
              <w:pStyle w:val="TABLE-col-heading"/>
              <w:rPr>
                <w:ins w:id="5517" w:author="John Cowburn" w:date="2022-02-24T13:34:00Z"/>
                <w:highlight w:val="yellow"/>
              </w:rPr>
            </w:pPr>
            <w:ins w:id="5518" w:author="John Cowburn" w:date="2022-02-24T13:34:00Z">
              <w:r w:rsidRPr="00D07371">
                <w:rPr>
                  <w:highlight w:val="yellow"/>
                </w:rPr>
                <w:t>Initial value</w:t>
              </w:r>
            </w:ins>
          </w:p>
        </w:tc>
      </w:tr>
      <w:tr w:rsidR="00145D96" w:rsidRPr="00D07371" w14:paraId="518F49C6" w14:textId="77777777" w:rsidTr="00F03188">
        <w:trPr>
          <w:cantSplit/>
          <w:trHeight w:val="94"/>
          <w:ins w:id="5519" w:author="John Cowburn" w:date="2022-02-24T13:34:00Z"/>
        </w:trPr>
        <w:tc>
          <w:tcPr>
            <w:tcW w:w="922" w:type="dxa"/>
            <w:vMerge w:val="restart"/>
            <w:vAlign w:val="center"/>
          </w:tcPr>
          <w:p w14:paraId="4AF8C20B" w14:textId="77777777" w:rsidR="00D07371" w:rsidRPr="00D07371" w:rsidRDefault="00D07371" w:rsidP="00F03188">
            <w:pPr>
              <w:pStyle w:val="TABLE-cell"/>
              <w:jc w:val="center"/>
              <w:rPr>
                <w:ins w:id="5520" w:author="John Cowburn" w:date="2022-02-24T13:34:00Z"/>
                <w:highlight w:val="yellow"/>
              </w:rPr>
            </w:pPr>
            <w:ins w:id="5521" w:author="John Cowburn" w:date="2022-02-24T13:34:00Z">
              <w:r w:rsidRPr="00D07371">
                <w:rPr>
                  <w:highlight w:val="yellow"/>
                </w:rPr>
                <w:t>BNApeer</w:t>
              </w:r>
            </w:ins>
          </w:p>
        </w:tc>
        <w:tc>
          <w:tcPr>
            <w:tcW w:w="5216" w:type="dxa"/>
          </w:tcPr>
          <w:p w14:paraId="44390440" w14:textId="77777777" w:rsidR="00D07371" w:rsidRPr="00D07371" w:rsidRDefault="00D07371" w:rsidP="00F03188">
            <w:pPr>
              <w:pStyle w:val="TABLE-cell"/>
              <w:rPr>
                <w:ins w:id="5522" w:author="John Cowburn" w:date="2022-02-24T13:34:00Z"/>
                <w:highlight w:val="yellow"/>
              </w:rPr>
            </w:pPr>
            <w:ins w:id="5523" w:author="John Cowburn" w:date="2022-02-24T13:34:00Z">
              <w:r w:rsidRPr="00D07371">
                <w:rPr>
                  <w:i/>
                  <w:highlight w:val="yellow"/>
                </w:rPr>
                <w:t xml:space="preserve">Send GBT stream </w:t>
              </w:r>
              <w:r w:rsidRPr="00D07371">
                <w:rPr>
                  <w:highlight w:val="yellow"/>
                </w:rPr>
                <w:t>sub-procedure: –</w:t>
              </w:r>
            </w:ins>
          </w:p>
        </w:tc>
        <w:tc>
          <w:tcPr>
            <w:tcW w:w="3148" w:type="dxa"/>
          </w:tcPr>
          <w:p w14:paraId="5A64E670" w14:textId="77777777" w:rsidR="00D07371" w:rsidRPr="00D07371" w:rsidRDefault="00D07371" w:rsidP="00F03188">
            <w:pPr>
              <w:pStyle w:val="TABLE-col-heading"/>
              <w:rPr>
                <w:ins w:id="5524" w:author="John Cowburn" w:date="2022-02-24T13:34:00Z"/>
                <w:b w:val="0"/>
                <w:highlight w:val="yellow"/>
              </w:rPr>
            </w:pPr>
            <w:ins w:id="5525" w:author="John Cowburn" w:date="2022-02-24T13:34:00Z">
              <w:r w:rsidRPr="00D07371">
                <w:rPr>
                  <w:b w:val="0"/>
                  <w:highlight w:val="yellow"/>
                </w:rPr>
                <w:t>–</w:t>
              </w:r>
            </w:ins>
          </w:p>
        </w:tc>
      </w:tr>
      <w:tr w:rsidR="00145D96" w:rsidRPr="00D07371" w14:paraId="5F939B45" w14:textId="77777777" w:rsidTr="00F03188">
        <w:trPr>
          <w:cantSplit/>
          <w:trHeight w:val="93"/>
          <w:ins w:id="5526" w:author="John Cowburn" w:date="2022-02-24T13:34:00Z"/>
        </w:trPr>
        <w:tc>
          <w:tcPr>
            <w:tcW w:w="922" w:type="dxa"/>
            <w:vMerge/>
          </w:tcPr>
          <w:p w14:paraId="6C4AD8F6" w14:textId="77777777" w:rsidR="00D07371" w:rsidRPr="00D07371" w:rsidRDefault="00D07371" w:rsidP="00F03188">
            <w:pPr>
              <w:pStyle w:val="TABLE-cell"/>
              <w:rPr>
                <w:ins w:id="5527" w:author="John Cowburn" w:date="2022-02-24T13:34:00Z"/>
                <w:highlight w:val="yellow"/>
              </w:rPr>
            </w:pPr>
          </w:p>
        </w:tc>
        <w:tc>
          <w:tcPr>
            <w:tcW w:w="5216" w:type="dxa"/>
          </w:tcPr>
          <w:p w14:paraId="0E7250C7" w14:textId="77777777" w:rsidR="00D07371" w:rsidRPr="00D07371" w:rsidRDefault="00D07371" w:rsidP="00F03188">
            <w:pPr>
              <w:pStyle w:val="TABLE-cell"/>
              <w:rPr>
                <w:ins w:id="5528" w:author="John Cowburn" w:date="2022-02-24T13:34:00Z"/>
                <w:highlight w:val="yellow"/>
              </w:rPr>
            </w:pPr>
            <w:ins w:id="5529" w:author="John Cowburn" w:date="2022-02-24T13:34:00Z">
              <w:r w:rsidRPr="00D07371">
                <w:rPr>
                  <w:i/>
                  <w:highlight w:val="yellow"/>
                </w:rPr>
                <w:t xml:space="preserve">Process GBT APDU </w:t>
              </w:r>
              <w:r w:rsidRPr="00D07371">
                <w:rPr>
                  <w:highlight w:val="yellow"/>
                </w:rPr>
                <w:t>sub-procedure: The number of the block acknowledged by the peer. The value is taken from Gr.BNA.</w:t>
              </w:r>
            </w:ins>
          </w:p>
        </w:tc>
        <w:tc>
          <w:tcPr>
            <w:tcW w:w="3148" w:type="dxa"/>
          </w:tcPr>
          <w:p w14:paraId="52919C10" w14:textId="77777777" w:rsidR="00D07371" w:rsidRPr="00D07371" w:rsidRDefault="00D07371" w:rsidP="00F03188">
            <w:pPr>
              <w:pStyle w:val="TABLE-col-heading"/>
              <w:rPr>
                <w:ins w:id="5530" w:author="John Cowburn" w:date="2022-02-24T13:34:00Z"/>
                <w:b w:val="0"/>
                <w:highlight w:val="yellow"/>
              </w:rPr>
            </w:pPr>
            <w:ins w:id="5531" w:author="John Cowburn" w:date="2022-02-24T13:34:00Z">
              <w:r w:rsidRPr="00D07371">
                <w:rPr>
                  <w:b w:val="0"/>
                  <w:highlight w:val="yellow"/>
                </w:rPr>
                <w:t>–</w:t>
              </w:r>
            </w:ins>
          </w:p>
        </w:tc>
      </w:tr>
      <w:tr w:rsidR="00145D96" w:rsidRPr="00D07371" w14:paraId="73A9F3EE" w14:textId="77777777" w:rsidTr="00F03188">
        <w:trPr>
          <w:cantSplit/>
          <w:ins w:id="5532" w:author="John Cowburn" w:date="2022-02-24T13:34:00Z"/>
        </w:trPr>
        <w:tc>
          <w:tcPr>
            <w:tcW w:w="922" w:type="dxa"/>
            <w:vMerge w:val="restart"/>
            <w:vAlign w:val="center"/>
          </w:tcPr>
          <w:p w14:paraId="6BCB545D" w14:textId="77777777" w:rsidR="00D07371" w:rsidRPr="00D07371" w:rsidRDefault="00D07371" w:rsidP="00F03188">
            <w:pPr>
              <w:pStyle w:val="TABLE-cell"/>
              <w:jc w:val="center"/>
              <w:rPr>
                <w:ins w:id="5533" w:author="John Cowburn" w:date="2022-02-24T13:34:00Z"/>
                <w:highlight w:val="yellow"/>
              </w:rPr>
            </w:pPr>
            <w:ins w:id="5534" w:author="John Cowburn" w:date="2022-02-24T13:34:00Z">
              <w:r w:rsidRPr="00D07371">
                <w:rPr>
                  <w:highlight w:val="yellow"/>
                </w:rPr>
                <w:t>BNAself</w:t>
              </w:r>
            </w:ins>
          </w:p>
        </w:tc>
        <w:tc>
          <w:tcPr>
            <w:tcW w:w="5216" w:type="dxa"/>
          </w:tcPr>
          <w:p w14:paraId="7270617A" w14:textId="77777777" w:rsidR="00D07371" w:rsidRPr="00D07371" w:rsidRDefault="00D07371" w:rsidP="00F03188">
            <w:pPr>
              <w:pStyle w:val="TABLE-cell"/>
              <w:rPr>
                <w:ins w:id="5535" w:author="John Cowburn" w:date="2022-02-24T13:34:00Z"/>
                <w:highlight w:val="yellow"/>
              </w:rPr>
            </w:pPr>
            <w:ins w:id="5536" w:author="John Cowburn" w:date="2022-02-24T13:34:00Z">
              <w:r w:rsidRPr="00D07371">
                <w:rPr>
                  <w:i/>
                  <w:highlight w:val="yellow"/>
                </w:rPr>
                <w:t xml:space="preserve">Send GBT stream </w:t>
              </w:r>
              <w:r w:rsidRPr="00D07371">
                <w:rPr>
                  <w:highlight w:val="yellow"/>
                </w:rPr>
                <w:t xml:space="preserve">sub-procedure: The number of the block acknowledged. The value is determined by the </w:t>
              </w:r>
              <w:r w:rsidRPr="00D07371">
                <w:rPr>
                  <w:i/>
                  <w:highlight w:val="yellow"/>
                </w:rPr>
                <w:t>Check RQ and fill gaps</w:t>
              </w:r>
              <w:r w:rsidRPr="00D07371">
                <w:rPr>
                  <w:highlight w:val="yellow"/>
                </w:rPr>
                <w:t xml:space="preserve"> sub-procedure and it is put in Gs.BNA.</w:t>
              </w:r>
            </w:ins>
          </w:p>
          <w:p w14:paraId="5C588286" w14:textId="77777777" w:rsidR="00D07371" w:rsidRPr="00D07371" w:rsidRDefault="00D07371" w:rsidP="00F03188">
            <w:pPr>
              <w:pStyle w:val="TABLE-cell"/>
              <w:rPr>
                <w:ins w:id="5537" w:author="John Cowburn" w:date="2022-02-24T13:34:00Z"/>
                <w:highlight w:val="yellow"/>
              </w:rPr>
            </w:pPr>
            <w:ins w:id="5538" w:author="John Cowburn" w:date="2022-02-24T13:34:00Z">
              <w:r w:rsidRPr="00D07371">
                <w:rPr>
                  <w:highlight w:val="yellow"/>
                </w:rPr>
                <w:t>For an unconfirmed GBT stream the value is 0.</w:t>
              </w:r>
            </w:ins>
          </w:p>
        </w:tc>
        <w:tc>
          <w:tcPr>
            <w:tcW w:w="3148" w:type="dxa"/>
            <w:vAlign w:val="center"/>
          </w:tcPr>
          <w:p w14:paraId="4A943C99" w14:textId="77777777" w:rsidR="00D07371" w:rsidRPr="00D07371" w:rsidRDefault="00D07371" w:rsidP="00F03188">
            <w:pPr>
              <w:pStyle w:val="TABLE-cell"/>
              <w:jc w:val="center"/>
              <w:rPr>
                <w:ins w:id="5539" w:author="John Cowburn" w:date="2022-02-24T13:34:00Z"/>
                <w:highlight w:val="yellow"/>
              </w:rPr>
            </w:pPr>
            <w:ins w:id="5540" w:author="John Cowburn" w:date="2022-02-24T13:34:00Z">
              <w:r w:rsidRPr="00D07371">
                <w:rPr>
                  <w:highlight w:val="yellow"/>
                </w:rPr>
                <w:t>0</w:t>
              </w:r>
            </w:ins>
          </w:p>
        </w:tc>
      </w:tr>
      <w:tr w:rsidR="00145D96" w:rsidRPr="00D07371" w14:paraId="3BAB7848" w14:textId="77777777" w:rsidTr="00F03188">
        <w:trPr>
          <w:cantSplit/>
          <w:ins w:id="5541" w:author="John Cowburn" w:date="2022-02-24T13:34:00Z"/>
        </w:trPr>
        <w:tc>
          <w:tcPr>
            <w:tcW w:w="922" w:type="dxa"/>
            <w:vMerge/>
            <w:vAlign w:val="center"/>
          </w:tcPr>
          <w:p w14:paraId="0C046900" w14:textId="77777777" w:rsidR="00D07371" w:rsidRPr="00D07371" w:rsidRDefault="00D07371" w:rsidP="00F03188">
            <w:pPr>
              <w:pStyle w:val="TABLE-cell"/>
              <w:rPr>
                <w:ins w:id="5542" w:author="John Cowburn" w:date="2022-02-24T13:34:00Z"/>
                <w:highlight w:val="yellow"/>
              </w:rPr>
            </w:pPr>
          </w:p>
        </w:tc>
        <w:tc>
          <w:tcPr>
            <w:tcW w:w="5216" w:type="dxa"/>
          </w:tcPr>
          <w:p w14:paraId="203CE48B" w14:textId="77777777" w:rsidR="00D07371" w:rsidRPr="00D07371" w:rsidRDefault="00D07371" w:rsidP="00F03188">
            <w:pPr>
              <w:pStyle w:val="TABLE-cell"/>
              <w:rPr>
                <w:ins w:id="5543" w:author="John Cowburn" w:date="2022-02-24T13:34:00Z"/>
                <w:highlight w:val="yellow"/>
              </w:rPr>
            </w:pPr>
            <w:ins w:id="5544" w:author="John Cowburn" w:date="2022-02-24T13:34:00Z">
              <w:r w:rsidRPr="00D07371">
                <w:rPr>
                  <w:i/>
                  <w:highlight w:val="yellow"/>
                </w:rPr>
                <w:t xml:space="preserve">Process GBT APDU </w:t>
              </w:r>
              <w:r w:rsidRPr="00D07371">
                <w:rPr>
                  <w:highlight w:val="yellow"/>
                </w:rPr>
                <w:t>sub-procedure: –</w:t>
              </w:r>
            </w:ins>
          </w:p>
        </w:tc>
        <w:tc>
          <w:tcPr>
            <w:tcW w:w="3148" w:type="dxa"/>
            <w:vAlign w:val="center"/>
          </w:tcPr>
          <w:p w14:paraId="5B185D2B" w14:textId="77777777" w:rsidR="00D07371" w:rsidRPr="00D07371" w:rsidRDefault="00D07371" w:rsidP="00F03188">
            <w:pPr>
              <w:pStyle w:val="TABLE-cell"/>
              <w:jc w:val="center"/>
              <w:rPr>
                <w:ins w:id="5545" w:author="John Cowburn" w:date="2022-02-24T13:34:00Z"/>
                <w:highlight w:val="yellow"/>
              </w:rPr>
            </w:pPr>
            <w:ins w:id="5546" w:author="John Cowburn" w:date="2022-02-24T13:34:00Z">
              <w:r w:rsidRPr="00D07371">
                <w:rPr>
                  <w:highlight w:val="yellow"/>
                </w:rPr>
                <w:t>–</w:t>
              </w:r>
            </w:ins>
          </w:p>
        </w:tc>
      </w:tr>
      <w:tr w:rsidR="00145D96" w:rsidRPr="00D07371" w14:paraId="596CE2F4" w14:textId="77777777" w:rsidTr="00F03188">
        <w:trPr>
          <w:cantSplit/>
          <w:ins w:id="5547" w:author="John Cowburn" w:date="2022-02-24T13:34:00Z"/>
        </w:trPr>
        <w:tc>
          <w:tcPr>
            <w:tcW w:w="922" w:type="dxa"/>
            <w:vMerge/>
            <w:vAlign w:val="center"/>
          </w:tcPr>
          <w:p w14:paraId="380936A1" w14:textId="77777777" w:rsidR="00D07371" w:rsidRPr="00D07371" w:rsidRDefault="00D07371" w:rsidP="00F03188">
            <w:pPr>
              <w:pStyle w:val="TABLE-cell"/>
              <w:rPr>
                <w:ins w:id="5548" w:author="John Cowburn" w:date="2022-02-24T13:34:00Z"/>
                <w:highlight w:val="yellow"/>
              </w:rPr>
            </w:pPr>
          </w:p>
        </w:tc>
        <w:tc>
          <w:tcPr>
            <w:tcW w:w="5216" w:type="dxa"/>
          </w:tcPr>
          <w:p w14:paraId="548192B5" w14:textId="77777777" w:rsidR="00D07371" w:rsidRPr="00D07371" w:rsidRDefault="00D07371" w:rsidP="00F03188">
            <w:pPr>
              <w:pStyle w:val="TABLE-cell"/>
              <w:rPr>
                <w:ins w:id="5549" w:author="John Cowburn" w:date="2022-02-24T13:34:00Z"/>
                <w:highlight w:val="yellow"/>
              </w:rPr>
            </w:pPr>
            <w:ins w:id="5550" w:author="John Cowburn" w:date="2022-02-24T13:34:00Z">
              <w:r w:rsidRPr="00D07371">
                <w:rPr>
                  <w:i/>
                  <w:highlight w:val="yellow"/>
                </w:rPr>
                <w:t xml:space="preserve">Check RQ and fill gaps </w:t>
              </w:r>
              <w:r w:rsidRPr="00D07371">
                <w:rPr>
                  <w:highlight w:val="yellow"/>
                </w:rPr>
                <w:t>sub-procedure: Set to the B.BN of the block before the first gap found.</w:t>
              </w:r>
            </w:ins>
          </w:p>
        </w:tc>
        <w:tc>
          <w:tcPr>
            <w:tcW w:w="3148" w:type="dxa"/>
            <w:vAlign w:val="center"/>
          </w:tcPr>
          <w:p w14:paraId="09E609E4" w14:textId="77777777" w:rsidR="00D07371" w:rsidRPr="00D07371" w:rsidRDefault="00D07371" w:rsidP="00F03188">
            <w:pPr>
              <w:pStyle w:val="TABLE-cell"/>
              <w:jc w:val="center"/>
              <w:rPr>
                <w:ins w:id="5551" w:author="John Cowburn" w:date="2022-02-24T13:34:00Z"/>
                <w:highlight w:val="yellow"/>
              </w:rPr>
            </w:pPr>
            <w:ins w:id="5552" w:author="John Cowburn" w:date="2022-02-24T13:34:00Z">
              <w:r w:rsidRPr="00D07371">
                <w:rPr>
                  <w:highlight w:val="yellow"/>
                </w:rPr>
                <w:t>–</w:t>
              </w:r>
            </w:ins>
          </w:p>
        </w:tc>
      </w:tr>
      <w:tr w:rsidR="00145D96" w:rsidRPr="00D07371" w14:paraId="7AD8A06B" w14:textId="77777777" w:rsidTr="00F03188">
        <w:trPr>
          <w:cantSplit/>
          <w:ins w:id="5553" w:author="John Cowburn" w:date="2022-02-24T13:34:00Z"/>
        </w:trPr>
        <w:tc>
          <w:tcPr>
            <w:tcW w:w="922" w:type="dxa"/>
            <w:vAlign w:val="center"/>
          </w:tcPr>
          <w:p w14:paraId="41975609" w14:textId="77777777" w:rsidR="00D07371" w:rsidRPr="00D07371" w:rsidRDefault="00D07371" w:rsidP="00F03188">
            <w:pPr>
              <w:pStyle w:val="TABLE-cell"/>
              <w:jc w:val="center"/>
              <w:rPr>
                <w:ins w:id="5554" w:author="John Cowburn" w:date="2022-02-24T13:34:00Z"/>
                <w:highlight w:val="yellow"/>
              </w:rPr>
            </w:pPr>
            <w:ins w:id="5555" w:author="John Cowburn" w:date="2022-02-24T13:34:00Z">
              <w:r w:rsidRPr="00D07371">
                <w:rPr>
                  <w:highlight w:val="yellow"/>
                </w:rPr>
                <w:t>NextBN</w:t>
              </w:r>
            </w:ins>
          </w:p>
        </w:tc>
        <w:tc>
          <w:tcPr>
            <w:tcW w:w="5216" w:type="dxa"/>
          </w:tcPr>
          <w:p w14:paraId="65CC5E99" w14:textId="77777777" w:rsidR="00D07371" w:rsidRPr="00D07371" w:rsidRDefault="00D07371" w:rsidP="00F03188">
            <w:pPr>
              <w:pStyle w:val="TABLE-cell"/>
              <w:rPr>
                <w:ins w:id="5556" w:author="John Cowburn" w:date="2022-02-24T13:34:00Z"/>
                <w:highlight w:val="yellow"/>
              </w:rPr>
            </w:pPr>
            <w:ins w:id="5557" w:author="John Cowburn" w:date="2022-02-24T13:34:00Z">
              <w:r w:rsidRPr="00D07371">
                <w:rPr>
                  <w:highlight w:val="yellow"/>
                </w:rPr>
                <w:t>The block number of the next block in the SQ. It is incremented every time a new block is added.</w:t>
              </w:r>
            </w:ins>
          </w:p>
          <w:p w14:paraId="6C5610C9" w14:textId="77777777" w:rsidR="00D07371" w:rsidRPr="00D07371" w:rsidRDefault="00D07371" w:rsidP="00F03188">
            <w:pPr>
              <w:pStyle w:val="TABLE-cell"/>
              <w:rPr>
                <w:ins w:id="5558" w:author="John Cowburn" w:date="2022-02-24T13:34:00Z"/>
                <w:highlight w:val="yellow"/>
              </w:rPr>
            </w:pPr>
            <w:ins w:id="5559" w:author="John Cowburn" w:date="2022-02-24T13:34:00Z">
              <w:r w:rsidRPr="00D07371">
                <w:rPr>
                  <w:highlight w:val="yellow"/>
                </w:rPr>
                <w:t xml:space="preserve">Note that a new block may be added by the AL or – when the SQ is empty – by the </w:t>
              </w:r>
              <w:r w:rsidRPr="00D07371">
                <w:rPr>
                  <w:i/>
                  <w:highlight w:val="yellow"/>
                </w:rPr>
                <w:t xml:space="preserve">Send GBT stream </w:t>
              </w:r>
              <w:r w:rsidRPr="00D07371">
                <w:rPr>
                  <w:highlight w:val="yellow"/>
                </w:rPr>
                <w:t>sub-procedure</w:t>
              </w:r>
              <w:r w:rsidRPr="00D07371">
                <w:rPr>
                  <w:i/>
                  <w:highlight w:val="yellow"/>
                </w:rPr>
                <w:t>.</w:t>
              </w:r>
            </w:ins>
          </w:p>
        </w:tc>
        <w:tc>
          <w:tcPr>
            <w:tcW w:w="3148" w:type="dxa"/>
            <w:vAlign w:val="center"/>
          </w:tcPr>
          <w:p w14:paraId="3CCEDCDD" w14:textId="77777777" w:rsidR="00D07371" w:rsidRPr="00D07371" w:rsidRDefault="00D07371" w:rsidP="00F03188">
            <w:pPr>
              <w:pStyle w:val="TABLE-cell"/>
              <w:jc w:val="center"/>
              <w:rPr>
                <w:ins w:id="5560" w:author="John Cowburn" w:date="2022-02-24T13:34:00Z"/>
                <w:highlight w:val="yellow"/>
              </w:rPr>
            </w:pPr>
            <w:ins w:id="5561" w:author="John Cowburn" w:date="2022-02-24T13:34:00Z">
              <w:r w:rsidRPr="00D07371">
                <w:rPr>
                  <w:highlight w:val="yellow"/>
                </w:rPr>
                <w:t>1</w:t>
              </w:r>
            </w:ins>
          </w:p>
        </w:tc>
      </w:tr>
      <w:tr w:rsidR="00145D96" w:rsidRPr="00D07371" w14:paraId="060BB245" w14:textId="77777777" w:rsidTr="00F03188">
        <w:trPr>
          <w:cantSplit/>
          <w:trHeight w:val="94"/>
          <w:ins w:id="5562" w:author="John Cowburn" w:date="2022-02-24T13:34:00Z"/>
        </w:trPr>
        <w:tc>
          <w:tcPr>
            <w:tcW w:w="922" w:type="dxa"/>
            <w:vMerge w:val="restart"/>
            <w:vAlign w:val="center"/>
          </w:tcPr>
          <w:p w14:paraId="6A14DE28" w14:textId="77777777" w:rsidR="00D07371" w:rsidRPr="00D07371" w:rsidRDefault="00D07371" w:rsidP="00F03188">
            <w:pPr>
              <w:pStyle w:val="TABLE-cell"/>
              <w:jc w:val="center"/>
              <w:rPr>
                <w:ins w:id="5563" w:author="John Cowburn" w:date="2022-02-24T13:34:00Z"/>
                <w:highlight w:val="yellow"/>
              </w:rPr>
            </w:pPr>
            <w:ins w:id="5564" w:author="John Cowburn" w:date="2022-02-24T13:34:00Z">
              <w:r w:rsidRPr="00D07371">
                <w:rPr>
                  <w:highlight w:val="yellow"/>
                </w:rPr>
                <w:t>STRpeer</w:t>
              </w:r>
            </w:ins>
          </w:p>
        </w:tc>
        <w:tc>
          <w:tcPr>
            <w:tcW w:w="5216" w:type="dxa"/>
          </w:tcPr>
          <w:p w14:paraId="3D9B81D1" w14:textId="77777777" w:rsidR="00D07371" w:rsidRPr="00D07371" w:rsidRDefault="00D07371" w:rsidP="00F03188">
            <w:pPr>
              <w:pStyle w:val="TABLE-cell"/>
              <w:rPr>
                <w:ins w:id="5565" w:author="John Cowburn" w:date="2022-02-24T13:34:00Z"/>
                <w:highlight w:val="yellow"/>
              </w:rPr>
            </w:pPr>
            <w:ins w:id="5566" w:author="John Cowburn" w:date="2022-02-24T13:34:00Z">
              <w:r w:rsidRPr="00D07371">
                <w:rPr>
                  <w:i/>
                  <w:highlight w:val="yellow"/>
                </w:rPr>
                <w:t xml:space="preserve">Send GBT stream </w:t>
              </w:r>
              <w:r w:rsidRPr="00D07371">
                <w:rPr>
                  <w:highlight w:val="yellow"/>
                </w:rPr>
                <w:t>sub-procedure: –</w:t>
              </w:r>
            </w:ins>
          </w:p>
        </w:tc>
        <w:tc>
          <w:tcPr>
            <w:tcW w:w="3148" w:type="dxa"/>
            <w:vAlign w:val="center"/>
          </w:tcPr>
          <w:p w14:paraId="11D00E3D" w14:textId="77777777" w:rsidR="00D07371" w:rsidRPr="00D07371" w:rsidRDefault="00D07371" w:rsidP="00F03188">
            <w:pPr>
              <w:pStyle w:val="TABLE-cell"/>
              <w:jc w:val="center"/>
              <w:rPr>
                <w:ins w:id="5567" w:author="John Cowburn" w:date="2022-02-24T13:34:00Z"/>
                <w:highlight w:val="yellow"/>
              </w:rPr>
            </w:pPr>
          </w:p>
        </w:tc>
      </w:tr>
      <w:tr w:rsidR="00145D96" w:rsidRPr="00D07371" w14:paraId="3E1207A0" w14:textId="77777777" w:rsidTr="00F03188">
        <w:trPr>
          <w:cantSplit/>
          <w:trHeight w:val="93"/>
          <w:ins w:id="5568" w:author="John Cowburn" w:date="2022-02-24T13:34:00Z"/>
        </w:trPr>
        <w:tc>
          <w:tcPr>
            <w:tcW w:w="922" w:type="dxa"/>
            <w:vMerge/>
            <w:vAlign w:val="center"/>
          </w:tcPr>
          <w:p w14:paraId="38F454C9" w14:textId="77777777" w:rsidR="00D07371" w:rsidRPr="00D07371" w:rsidRDefault="00D07371" w:rsidP="00F03188">
            <w:pPr>
              <w:pStyle w:val="TABLE-cell"/>
              <w:jc w:val="center"/>
              <w:rPr>
                <w:ins w:id="5569" w:author="John Cowburn" w:date="2022-02-24T13:34:00Z"/>
                <w:highlight w:val="yellow"/>
              </w:rPr>
            </w:pPr>
          </w:p>
        </w:tc>
        <w:tc>
          <w:tcPr>
            <w:tcW w:w="5216" w:type="dxa"/>
          </w:tcPr>
          <w:p w14:paraId="10656662" w14:textId="77777777" w:rsidR="00D07371" w:rsidRPr="00D07371" w:rsidRDefault="00D07371" w:rsidP="00F03188">
            <w:pPr>
              <w:pStyle w:val="TABLE-cell"/>
              <w:rPr>
                <w:ins w:id="5570" w:author="John Cowburn" w:date="2022-02-24T13:34:00Z"/>
                <w:highlight w:val="yellow"/>
              </w:rPr>
            </w:pPr>
            <w:ins w:id="5571" w:author="John Cowburn" w:date="2022-02-24T13:34:00Z">
              <w:r w:rsidRPr="00D07371">
                <w:rPr>
                  <w:i/>
                  <w:highlight w:val="yellow"/>
                </w:rPr>
                <w:t xml:space="preserve">Process GBT APDU </w:t>
              </w:r>
              <w:r w:rsidRPr="00D07371">
                <w:rPr>
                  <w:highlight w:val="yellow"/>
                </w:rPr>
                <w:t>sub-procedure: Indicates if the peer is streaming or not. The value is taken from Gr.STR.</w:t>
              </w:r>
            </w:ins>
          </w:p>
        </w:tc>
        <w:tc>
          <w:tcPr>
            <w:tcW w:w="3148" w:type="dxa"/>
            <w:vAlign w:val="center"/>
          </w:tcPr>
          <w:p w14:paraId="1D157C65" w14:textId="77777777" w:rsidR="00D07371" w:rsidRPr="00D07371" w:rsidRDefault="00D07371" w:rsidP="00F03188">
            <w:pPr>
              <w:pStyle w:val="TABLE-cell"/>
              <w:jc w:val="center"/>
              <w:rPr>
                <w:ins w:id="5572" w:author="John Cowburn" w:date="2022-02-24T13:34:00Z"/>
                <w:highlight w:val="yellow"/>
              </w:rPr>
            </w:pPr>
            <w:ins w:id="5573" w:author="John Cowburn" w:date="2022-02-24T13:34:00Z">
              <w:r w:rsidRPr="00D07371">
                <w:rPr>
                  <w:highlight w:val="yellow"/>
                </w:rPr>
                <w:t>–</w:t>
              </w:r>
            </w:ins>
          </w:p>
        </w:tc>
      </w:tr>
      <w:tr w:rsidR="00145D96" w:rsidRPr="00D07371" w14:paraId="36C2DB95" w14:textId="77777777" w:rsidTr="00F03188">
        <w:trPr>
          <w:cantSplit/>
          <w:trHeight w:val="211"/>
          <w:ins w:id="5574" w:author="John Cowburn" w:date="2022-02-24T13:34:00Z"/>
        </w:trPr>
        <w:tc>
          <w:tcPr>
            <w:tcW w:w="922" w:type="dxa"/>
            <w:vMerge w:val="restart"/>
            <w:vAlign w:val="center"/>
          </w:tcPr>
          <w:p w14:paraId="4D9A8F11" w14:textId="77777777" w:rsidR="00D07371" w:rsidRPr="00D07371" w:rsidRDefault="00D07371" w:rsidP="00F03188">
            <w:pPr>
              <w:pStyle w:val="TABLE-cell"/>
              <w:jc w:val="center"/>
              <w:rPr>
                <w:ins w:id="5575" w:author="John Cowburn" w:date="2022-02-24T13:34:00Z"/>
                <w:highlight w:val="yellow"/>
              </w:rPr>
            </w:pPr>
            <w:ins w:id="5576" w:author="John Cowburn" w:date="2022-02-24T13:34:00Z">
              <w:r w:rsidRPr="00D07371">
                <w:rPr>
                  <w:highlight w:val="yellow"/>
                </w:rPr>
                <w:lastRenderedPageBreak/>
                <w:t>STRself</w:t>
              </w:r>
            </w:ins>
          </w:p>
        </w:tc>
        <w:tc>
          <w:tcPr>
            <w:tcW w:w="5216" w:type="dxa"/>
          </w:tcPr>
          <w:p w14:paraId="3D6F5F9C" w14:textId="77777777" w:rsidR="00D07371" w:rsidRPr="00D07371" w:rsidRDefault="00D07371" w:rsidP="00F03188">
            <w:pPr>
              <w:pStyle w:val="TABLE-cell"/>
              <w:rPr>
                <w:ins w:id="5577" w:author="John Cowburn" w:date="2022-02-24T13:34:00Z"/>
                <w:highlight w:val="yellow"/>
              </w:rPr>
            </w:pPr>
            <w:ins w:id="5578" w:author="John Cowburn" w:date="2022-02-24T13:34:00Z">
              <w:r w:rsidRPr="00D07371">
                <w:rPr>
                  <w:i/>
                  <w:highlight w:val="yellow"/>
                </w:rPr>
                <w:t xml:space="preserve">Send GBT stream </w:t>
              </w:r>
              <w:r w:rsidRPr="00D07371">
                <w:rPr>
                  <w:highlight w:val="yellow"/>
                </w:rPr>
                <w:t>sub-procedure: The value to be put in Gs.STR.</w:t>
              </w:r>
            </w:ins>
          </w:p>
          <w:p w14:paraId="74B3B4BE" w14:textId="77777777" w:rsidR="00D07371" w:rsidRPr="00D07371" w:rsidRDefault="00D07371" w:rsidP="00F03188">
            <w:pPr>
              <w:pStyle w:val="TABLE-cell"/>
              <w:rPr>
                <w:ins w:id="5579" w:author="John Cowburn" w:date="2022-02-24T13:34:00Z"/>
                <w:highlight w:val="yellow"/>
              </w:rPr>
            </w:pPr>
            <w:ins w:id="5580" w:author="John Cowburn" w:date="2022-02-24T13:34:00Z">
              <w:r w:rsidRPr="00D07371">
                <w:rPr>
                  <w:highlight w:val="yellow"/>
                </w:rPr>
                <w:t>For an unconfirmed stream the value is FALSE.</w:t>
              </w:r>
            </w:ins>
          </w:p>
        </w:tc>
        <w:tc>
          <w:tcPr>
            <w:tcW w:w="3148" w:type="dxa"/>
            <w:vAlign w:val="center"/>
          </w:tcPr>
          <w:p w14:paraId="2D29CB65" w14:textId="77777777" w:rsidR="00D07371" w:rsidRPr="00D07371" w:rsidRDefault="00D07371" w:rsidP="00F03188">
            <w:pPr>
              <w:pStyle w:val="TABLE-cell"/>
              <w:jc w:val="center"/>
              <w:rPr>
                <w:ins w:id="5581" w:author="John Cowburn" w:date="2022-02-24T13:34:00Z"/>
                <w:highlight w:val="yellow"/>
              </w:rPr>
            </w:pPr>
            <w:ins w:id="5582" w:author="John Cowburn" w:date="2022-02-24T13:34:00Z">
              <w:r w:rsidRPr="00D07371">
                <w:rPr>
                  <w:highlight w:val="yellow"/>
                </w:rPr>
                <w:t>BTS parameter of the service primitive invocation.</w:t>
              </w:r>
            </w:ins>
          </w:p>
          <w:p w14:paraId="376CAA99" w14:textId="77777777" w:rsidR="00D07371" w:rsidRPr="00D07371" w:rsidRDefault="00D07371" w:rsidP="00F03188">
            <w:pPr>
              <w:pStyle w:val="TABLE-cell"/>
              <w:jc w:val="center"/>
              <w:rPr>
                <w:ins w:id="5583" w:author="John Cowburn" w:date="2022-02-24T13:34:00Z"/>
                <w:highlight w:val="yellow"/>
              </w:rPr>
            </w:pPr>
            <w:ins w:id="5584" w:author="John Cowburn" w:date="2022-02-24T13:34:00Z">
              <w:r w:rsidRPr="00D07371">
                <w:rPr>
                  <w:highlight w:val="yellow"/>
                </w:rPr>
                <w:t>(COMPLETE or FIRST-PART)</w:t>
              </w:r>
              <w:r w:rsidRPr="00D07371">
                <w:rPr>
                  <w:highlight w:val="yellow"/>
                </w:rPr>
                <w:br/>
                <w:t>(Default FALSE).</w:t>
              </w:r>
            </w:ins>
          </w:p>
        </w:tc>
      </w:tr>
      <w:tr w:rsidR="00145D96" w:rsidRPr="00D07371" w14:paraId="6F79BDCE" w14:textId="77777777" w:rsidTr="00F03188">
        <w:trPr>
          <w:cantSplit/>
          <w:trHeight w:val="210"/>
          <w:ins w:id="5585" w:author="John Cowburn" w:date="2022-02-24T13:34:00Z"/>
        </w:trPr>
        <w:tc>
          <w:tcPr>
            <w:tcW w:w="922" w:type="dxa"/>
            <w:vMerge/>
            <w:vAlign w:val="center"/>
          </w:tcPr>
          <w:p w14:paraId="58F5B75D" w14:textId="77777777" w:rsidR="00D07371" w:rsidRPr="00D07371" w:rsidRDefault="00D07371" w:rsidP="00F03188">
            <w:pPr>
              <w:pStyle w:val="TABLE-cell"/>
              <w:rPr>
                <w:ins w:id="5586" w:author="John Cowburn" w:date="2022-02-24T13:34:00Z"/>
                <w:highlight w:val="yellow"/>
              </w:rPr>
            </w:pPr>
          </w:p>
        </w:tc>
        <w:tc>
          <w:tcPr>
            <w:tcW w:w="5216" w:type="dxa"/>
          </w:tcPr>
          <w:p w14:paraId="6588576E" w14:textId="77777777" w:rsidR="00D07371" w:rsidRPr="00D07371" w:rsidRDefault="00D07371" w:rsidP="00F03188">
            <w:pPr>
              <w:pStyle w:val="TABLE-cell"/>
              <w:rPr>
                <w:ins w:id="5587" w:author="John Cowburn" w:date="2022-02-24T13:34:00Z"/>
                <w:highlight w:val="yellow"/>
              </w:rPr>
            </w:pPr>
            <w:ins w:id="5588" w:author="John Cowburn" w:date="2022-02-24T13:34:00Z">
              <w:r w:rsidRPr="00D07371">
                <w:rPr>
                  <w:i/>
                  <w:highlight w:val="yellow"/>
                </w:rPr>
                <w:t xml:space="preserve">Process GBT APDU </w:t>
              </w:r>
              <w:r w:rsidRPr="00D07371">
                <w:rPr>
                  <w:highlight w:val="yellow"/>
                </w:rPr>
                <w:t>sub-procedure: –</w:t>
              </w:r>
            </w:ins>
          </w:p>
        </w:tc>
        <w:tc>
          <w:tcPr>
            <w:tcW w:w="3148" w:type="dxa"/>
            <w:vAlign w:val="center"/>
          </w:tcPr>
          <w:p w14:paraId="3A8EFF56" w14:textId="77777777" w:rsidR="00D07371" w:rsidRPr="00D07371" w:rsidRDefault="00D07371" w:rsidP="00F03188">
            <w:pPr>
              <w:pStyle w:val="TABLE-cell"/>
              <w:jc w:val="center"/>
              <w:rPr>
                <w:ins w:id="5589" w:author="John Cowburn" w:date="2022-02-24T13:34:00Z"/>
                <w:highlight w:val="yellow"/>
              </w:rPr>
            </w:pPr>
            <w:ins w:id="5590" w:author="John Cowburn" w:date="2022-02-24T13:34:00Z">
              <w:r w:rsidRPr="00D07371">
                <w:rPr>
                  <w:highlight w:val="yellow"/>
                </w:rPr>
                <w:t>–</w:t>
              </w:r>
            </w:ins>
          </w:p>
        </w:tc>
      </w:tr>
      <w:tr w:rsidR="00145D96" w:rsidRPr="00D07371" w14:paraId="7BCB0A7C" w14:textId="77777777" w:rsidTr="00F03188">
        <w:trPr>
          <w:cantSplit/>
          <w:trHeight w:val="259"/>
          <w:ins w:id="5591" w:author="John Cowburn" w:date="2022-02-24T13:34:00Z"/>
        </w:trPr>
        <w:tc>
          <w:tcPr>
            <w:tcW w:w="922" w:type="dxa"/>
            <w:vMerge w:val="restart"/>
            <w:vAlign w:val="center"/>
          </w:tcPr>
          <w:p w14:paraId="1326359F" w14:textId="77777777" w:rsidR="00D07371" w:rsidRPr="00D07371" w:rsidRDefault="00D07371" w:rsidP="00F03188">
            <w:pPr>
              <w:pStyle w:val="TABLE-cell"/>
              <w:keepNext/>
              <w:jc w:val="center"/>
              <w:rPr>
                <w:ins w:id="5592" w:author="John Cowburn" w:date="2022-02-24T13:34:00Z"/>
                <w:highlight w:val="yellow"/>
              </w:rPr>
            </w:pPr>
            <w:ins w:id="5593" w:author="John Cowburn" w:date="2022-02-24T13:34:00Z">
              <w:r w:rsidRPr="00D07371">
                <w:rPr>
                  <w:highlight w:val="yellow"/>
                </w:rPr>
                <w:t>Wpeer</w:t>
              </w:r>
            </w:ins>
          </w:p>
        </w:tc>
        <w:tc>
          <w:tcPr>
            <w:tcW w:w="5216" w:type="dxa"/>
          </w:tcPr>
          <w:p w14:paraId="3BE3DEF1" w14:textId="77777777" w:rsidR="00D07371" w:rsidRPr="00D07371" w:rsidRDefault="00D07371" w:rsidP="00F03188">
            <w:pPr>
              <w:pStyle w:val="TABLE-cell"/>
              <w:keepNext/>
              <w:rPr>
                <w:ins w:id="5594" w:author="John Cowburn" w:date="2022-02-24T13:34:00Z"/>
                <w:highlight w:val="yellow"/>
              </w:rPr>
            </w:pPr>
            <w:ins w:id="5595" w:author="John Cowburn" w:date="2022-02-24T13:34:00Z">
              <w:r w:rsidRPr="00D07371">
                <w:rPr>
                  <w:i/>
                  <w:highlight w:val="yellow"/>
                </w:rPr>
                <w:t xml:space="preserve">Send GBT stream </w:t>
              </w:r>
              <w:r w:rsidRPr="00D07371">
                <w:rPr>
                  <w:highlight w:val="yellow"/>
                </w:rPr>
                <w:t xml:space="preserve">sub-procedure: The size of the streaming window of the peer, i.e. the maximum number of GBT APDUs that can be sent in a GBT stream. It is taken by the </w:t>
              </w:r>
              <w:r w:rsidRPr="00D07371">
                <w:rPr>
                  <w:i/>
                  <w:highlight w:val="yellow"/>
                </w:rPr>
                <w:t xml:space="preserve">Process GBT APDU </w:t>
              </w:r>
              <w:r w:rsidRPr="00D07371">
                <w:rPr>
                  <w:highlight w:val="yellow"/>
                </w:rPr>
                <w:t>sub-procedure from Gr.W.</w:t>
              </w:r>
            </w:ins>
          </w:p>
        </w:tc>
        <w:tc>
          <w:tcPr>
            <w:tcW w:w="3148" w:type="dxa"/>
            <w:vAlign w:val="center"/>
          </w:tcPr>
          <w:p w14:paraId="2FEC96A6" w14:textId="77777777" w:rsidR="00D07371" w:rsidRPr="00D07371" w:rsidRDefault="00D07371" w:rsidP="00F03188">
            <w:pPr>
              <w:pStyle w:val="TABLE-cell"/>
              <w:keepNext/>
              <w:jc w:val="center"/>
              <w:rPr>
                <w:ins w:id="5596" w:author="John Cowburn" w:date="2022-02-24T13:34:00Z"/>
                <w:highlight w:val="yellow"/>
              </w:rPr>
            </w:pPr>
            <w:ins w:id="5597" w:author="John Cowburn" w:date="2022-02-24T13:34:00Z">
              <w:r w:rsidRPr="00D07371">
                <w:rPr>
                  <w:highlight w:val="yellow"/>
                </w:rPr>
                <w:t>A value known a priori, or if not known, 1. It determines the size of the first GBT stream to be sent.</w:t>
              </w:r>
            </w:ins>
          </w:p>
        </w:tc>
      </w:tr>
      <w:tr w:rsidR="00145D96" w:rsidRPr="00D07371" w14:paraId="63FD70C8" w14:textId="77777777" w:rsidTr="00F03188">
        <w:trPr>
          <w:cantSplit/>
          <w:trHeight w:val="259"/>
          <w:ins w:id="5598" w:author="John Cowburn" w:date="2022-02-24T13:34:00Z"/>
        </w:trPr>
        <w:tc>
          <w:tcPr>
            <w:tcW w:w="922" w:type="dxa"/>
            <w:vMerge/>
            <w:vAlign w:val="center"/>
          </w:tcPr>
          <w:p w14:paraId="43A9BA3B" w14:textId="77777777" w:rsidR="00D07371" w:rsidRPr="00D07371" w:rsidRDefault="00D07371" w:rsidP="00F03188">
            <w:pPr>
              <w:pStyle w:val="TABLE-cell"/>
              <w:keepNext/>
              <w:rPr>
                <w:ins w:id="5599" w:author="John Cowburn" w:date="2022-02-24T13:34:00Z"/>
                <w:highlight w:val="yellow"/>
              </w:rPr>
            </w:pPr>
          </w:p>
        </w:tc>
        <w:tc>
          <w:tcPr>
            <w:tcW w:w="5216" w:type="dxa"/>
          </w:tcPr>
          <w:p w14:paraId="615A3C4D" w14:textId="77777777" w:rsidR="00D07371" w:rsidRPr="00D07371" w:rsidRDefault="00D07371" w:rsidP="00F03188">
            <w:pPr>
              <w:pStyle w:val="TABLE-cell"/>
              <w:keepNext/>
              <w:rPr>
                <w:ins w:id="5600" w:author="John Cowburn" w:date="2022-02-24T13:34:00Z"/>
                <w:highlight w:val="yellow"/>
              </w:rPr>
            </w:pPr>
            <w:ins w:id="5601" w:author="John Cowburn" w:date="2022-02-24T13:34:00Z">
              <w:r w:rsidRPr="00D07371">
                <w:rPr>
                  <w:i/>
                  <w:highlight w:val="yellow"/>
                </w:rPr>
                <w:t xml:space="preserve">Process GBT APDU </w:t>
              </w:r>
              <w:r w:rsidRPr="00D07371">
                <w:rPr>
                  <w:highlight w:val="yellow"/>
                </w:rPr>
                <w:t xml:space="preserve">sub-procedure: The size of the streaming window of the peer. It is taken from Gr.W and it is used by the </w:t>
              </w:r>
              <w:r w:rsidRPr="00D07371">
                <w:rPr>
                  <w:i/>
                  <w:highlight w:val="yellow"/>
                </w:rPr>
                <w:t xml:space="preserve">Send GBT stream </w:t>
              </w:r>
              <w:r w:rsidRPr="00D07371">
                <w:rPr>
                  <w:highlight w:val="yellow"/>
                </w:rPr>
                <w:t>sub-procedure for the next GBT stream to be sent.</w:t>
              </w:r>
            </w:ins>
          </w:p>
        </w:tc>
        <w:tc>
          <w:tcPr>
            <w:tcW w:w="3148" w:type="dxa"/>
            <w:vAlign w:val="center"/>
          </w:tcPr>
          <w:p w14:paraId="5DC85221" w14:textId="77777777" w:rsidR="00D07371" w:rsidRPr="00D07371" w:rsidRDefault="00D07371" w:rsidP="00F03188">
            <w:pPr>
              <w:pStyle w:val="TABLE-cell"/>
              <w:keepNext/>
              <w:jc w:val="center"/>
              <w:rPr>
                <w:ins w:id="5602" w:author="John Cowburn" w:date="2022-02-24T13:34:00Z"/>
                <w:highlight w:val="yellow"/>
              </w:rPr>
            </w:pPr>
            <w:ins w:id="5603" w:author="John Cowburn" w:date="2022-02-24T13:34:00Z">
              <w:r w:rsidRPr="00D07371">
                <w:rPr>
                  <w:highlight w:val="yellow"/>
                </w:rPr>
                <w:t>–</w:t>
              </w:r>
            </w:ins>
          </w:p>
        </w:tc>
      </w:tr>
      <w:tr w:rsidR="00145D96" w:rsidRPr="00D07371" w14:paraId="3257AF37" w14:textId="77777777" w:rsidTr="00F03188">
        <w:trPr>
          <w:cantSplit/>
          <w:trHeight w:val="190"/>
          <w:ins w:id="5604" w:author="John Cowburn" w:date="2022-02-24T13:34:00Z"/>
        </w:trPr>
        <w:tc>
          <w:tcPr>
            <w:tcW w:w="922" w:type="dxa"/>
            <w:vMerge w:val="restart"/>
            <w:vAlign w:val="center"/>
          </w:tcPr>
          <w:p w14:paraId="4978191C" w14:textId="77777777" w:rsidR="00D07371" w:rsidRPr="00D07371" w:rsidRDefault="00D07371" w:rsidP="00F03188">
            <w:pPr>
              <w:pStyle w:val="TABLE-cell"/>
              <w:jc w:val="center"/>
              <w:rPr>
                <w:ins w:id="5605" w:author="John Cowburn" w:date="2022-02-24T13:34:00Z"/>
                <w:highlight w:val="yellow"/>
              </w:rPr>
            </w:pPr>
            <w:ins w:id="5606" w:author="John Cowburn" w:date="2022-02-24T13:34:00Z">
              <w:r w:rsidRPr="00D07371">
                <w:rPr>
                  <w:highlight w:val="yellow"/>
                </w:rPr>
                <w:t>Wself</w:t>
              </w:r>
            </w:ins>
          </w:p>
        </w:tc>
        <w:tc>
          <w:tcPr>
            <w:tcW w:w="5216" w:type="dxa"/>
          </w:tcPr>
          <w:p w14:paraId="1F682788" w14:textId="77777777" w:rsidR="00D07371" w:rsidRPr="00D07371" w:rsidRDefault="00D07371" w:rsidP="00F03188">
            <w:pPr>
              <w:pStyle w:val="TABLE-cell"/>
              <w:rPr>
                <w:ins w:id="5607" w:author="John Cowburn" w:date="2022-02-24T13:34:00Z"/>
                <w:highlight w:val="yellow"/>
              </w:rPr>
            </w:pPr>
            <w:ins w:id="5608" w:author="John Cowburn" w:date="2022-02-24T13:34:00Z">
              <w:r w:rsidRPr="00D07371">
                <w:rPr>
                  <w:i/>
                  <w:highlight w:val="yellow"/>
                </w:rPr>
                <w:t xml:space="preserve">Send GBT stream </w:t>
              </w:r>
              <w:r w:rsidRPr="00D07371">
                <w:rPr>
                  <w:highlight w:val="yellow"/>
                </w:rPr>
                <w:t>sub-procedure: The size of the streaming window i.e. the maximum number of GBT APDUs the sender can receive from the peer in one stream. It is put in Gs.W.</w:t>
              </w:r>
            </w:ins>
          </w:p>
          <w:p w14:paraId="79C15682" w14:textId="77777777" w:rsidR="00D07371" w:rsidRPr="00D07371" w:rsidRDefault="00D07371" w:rsidP="00F03188">
            <w:pPr>
              <w:pStyle w:val="TABLE-cell"/>
              <w:rPr>
                <w:ins w:id="5609" w:author="John Cowburn" w:date="2022-02-24T13:34:00Z"/>
                <w:highlight w:val="yellow"/>
              </w:rPr>
            </w:pPr>
            <w:ins w:id="5610" w:author="John Cowburn" w:date="2022-02-24T13:34:00Z">
              <w:r w:rsidRPr="00D07371">
                <w:rPr>
                  <w:highlight w:val="yellow"/>
                </w:rPr>
                <w:t>For an unconfirmed stream the value is 0.</w:t>
              </w:r>
            </w:ins>
          </w:p>
        </w:tc>
        <w:tc>
          <w:tcPr>
            <w:tcW w:w="3148" w:type="dxa"/>
            <w:vAlign w:val="center"/>
          </w:tcPr>
          <w:p w14:paraId="0920ABB8" w14:textId="77777777" w:rsidR="00D07371" w:rsidRPr="00D07371" w:rsidRDefault="00D07371" w:rsidP="00F03188">
            <w:pPr>
              <w:pStyle w:val="TABLE-cell"/>
              <w:jc w:val="center"/>
              <w:rPr>
                <w:ins w:id="5611" w:author="John Cowburn" w:date="2022-02-24T13:34:00Z"/>
                <w:highlight w:val="yellow"/>
              </w:rPr>
            </w:pPr>
            <w:ins w:id="5612" w:author="John Cowburn" w:date="2022-02-24T13:34:00Z">
              <w:r w:rsidRPr="00D07371">
                <w:rPr>
                  <w:highlight w:val="yellow"/>
                </w:rPr>
                <w:t>BTW parameter of the service primitive invocation.</w:t>
              </w:r>
            </w:ins>
          </w:p>
          <w:p w14:paraId="45687A4D" w14:textId="77777777" w:rsidR="00D07371" w:rsidRPr="00D07371" w:rsidRDefault="00D07371" w:rsidP="00F03188">
            <w:pPr>
              <w:pStyle w:val="TABLE-cell"/>
              <w:jc w:val="center"/>
              <w:rPr>
                <w:ins w:id="5613" w:author="John Cowburn" w:date="2022-02-24T13:34:00Z"/>
                <w:highlight w:val="yellow"/>
              </w:rPr>
            </w:pPr>
            <w:ins w:id="5614" w:author="John Cowburn" w:date="2022-02-24T13:34:00Z">
              <w:r w:rsidRPr="00D07371">
                <w:rPr>
                  <w:highlight w:val="yellow"/>
                </w:rPr>
                <w:t>(COMPLETE or FIRST-PART)</w:t>
              </w:r>
            </w:ins>
          </w:p>
          <w:p w14:paraId="5428A840" w14:textId="77777777" w:rsidR="00D07371" w:rsidRPr="00D07371" w:rsidRDefault="00D07371" w:rsidP="00F03188">
            <w:pPr>
              <w:pStyle w:val="TABLE-cell"/>
              <w:jc w:val="center"/>
              <w:rPr>
                <w:ins w:id="5615" w:author="John Cowburn" w:date="2022-02-24T13:34:00Z"/>
                <w:highlight w:val="yellow"/>
              </w:rPr>
            </w:pPr>
            <w:ins w:id="5616" w:author="John Cowburn" w:date="2022-02-24T13:34:00Z">
              <w:r w:rsidRPr="00D07371">
                <w:rPr>
                  <w:highlight w:val="yellow"/>
                </w:rPr>
                <w:t>Default = 1.</w:t>
              </w:r>
            </w:ins>
          </w:p>
        </w:tc>
      </w:tr>
      <w:tr w:rsidR="00145D96" w:rsidRPr="00D07371" w14:paraId="0877C6C6" w14:textId="77777777" w:rsidTr="00F03188">
        <w:trPr>
          <w:cantSplit/>
          <w:trHeight w:val="190"/>
          <w:ins w:id="5617" w:author="John Cowburn" w:date="2022-02-24T13:34:00Z"/>
        </w:trPr>
        <w:tc>
          <w:tcPr>
            <w:tcW w:w="922" w:type="dxa"/>
            <w:vMerge/>
            <w:vAlign w:val="center"/>
          </w:tcPr>
          <w:p w14:paraId="366CFEFA" w14:textId="77777777" w:rsidR="00D07371" w:rsidRPr="00D07371" w:rsidRDefault="00D07371" w:rsidP="00F03188">
            <w:pPr>
              <w:pStyle w:val="TABLE-cell"/>
              <w:rPr>
                <w:ins w:id="5618" w:author="John Cowburn" w:date="2022-02-24T13:34:00Z"/>
                <w:highlight w:val="yellow"/>
              </w:rPr>
            </w:pPr>
          </w:p>
        </w:tc>
        <w:tc>
          <w:tcPr>
            <w:tcW w:w="5216" w:type="dxa"/>
          </w:tcPr>
          <w:p w14:paraId="0E7E93F7" w14:textId="77777777" w:rsidR="00D07371" w:rsidRPr="00D07371" w:rsidRDefault="00D07371" w:rsidP="00F03188">
            <w:pPr>
              <w:pStyle w:val="TABLE-cell"/>
              <w:rPr>
                <w:ins w:id="5619" w:author="John Cowburn" w:date="2022-02-24T13:34:00Z"/>
                <w:highlight w:val="yellow"/>
              </w:rPr>
            </w:pPr>
            <w:ins w:id="5620" w:author="John Cowburn" w:date="2022-02-24T13:34:00Z">
              <w:r w:rsidRPr="00D07371">
                <w:rPr>
                  <w:i/>
                  <w:highlight w:val="yellow"/>
                </w:rPr>
                <w:t xml:space="preserve">Process GBT APDU </w:t>
              </w:r>
              <w:r w:rsidRPr="00D07371">
                <w:rPr>
                  <w:highlight w:val="yellow"/>
                </w:rPr>
                <w:t>sub-procedure: The number of GBT APDUs the recipient can receive in one GBT stream.</w:t>
              </w:r>
            </w:ins>
          </w:p>
        </w:tc>
        <w:tc>
          <w:tcPr>
            <w:tcW w:w="3148" w:type="dxa"/>
            <w:vAlign w:val="center"/>
          </w:tcPr>
          <w:p w14:paraId="28FF27B9" w14:textId="77777777" w:rsidR="00D07371" w:rsidRPr="00D07371" w:rsidRDefault="00D07371" w:rsidP="00F03188">
            <w:pPr>
              <w:pStyle w:val="TABLE-cell"/>
              <w:jc w:val="center"/>
              <w:rPr>
                <w:ins w:id="5621" w:author="John Cowburn" w:date="2022-02-24T13:34:00Z"/>
                <w:highlight w:val="yellow"/>
              </w:rPr>
            </w:pPr>
            <w:ins w:id="5622" w:author="John Cowburn" w:date="2022-02-24T13:34:00Z">
              <w:r w:rsidRPr="00D07371">
                <w:rPr>
                  <w:highlight w:val="yellow"/>
                </w:rPr>
                <w:t xml:space="preserve">For a confirmed procedure, BTW parameter of the recipient </w:t>
              </w:r>
              <w:r w:rsidRPr="00D07371">
                <w:rPr>
                  <w:highlight w:val="yellow"/>
                </w:rPr>
                <w:br/>
                <w:t>(a value shared by the AP and the AL).</w:t>
              </w:r>
            </w:ins>
          </w:p>
          <w:p w14:paraId="5FA3B880" w14:textId="77777777" w:rsidR="00D07371" w:rsidRPr="00D07371" w:rsidRDefault="00D07371" w:rsidP="00F03188">
            <w:pPr>
              <w:pStyle w:val="TABLE-cell"/>
              <w:jc w:val="center"/>
              <w:rPr>
                <w:ins w:id="5623" w:author="John Cowburn" w:date="2022-02-24T13:34:00Z"/>
                <w:highlight w:val="yellow"/>
              </w:rPr>
            </w:pPr>
            <w:ins w:id="5624" w:author="John Cowburn" w:date="2022-02-24T13:34:00Z">
              <w:r w:rsidRPr="00D07371">
                <w:rPr>
                  <w:highlight w:val="yellow"/>
                </w:rPr>
                <w:t>For an unconfirmed procedure it is an implementation specific value.</w:t>
              </w:r>
            </w:ins>
          </w:p>
        </w:tc>
      </w:tr>
      <w:tr w:rsidR="00145D96" w:rsidRPr="00D07371" w14:paraId="3213840D" w14:textId="77777777" w:rsidTr="00F03188">
        <w:trPr>
          <w:cantSplit/>
          <w:trHeight w:val="190"/>
          <w:ins w:id="5625" w:author="John Cowburn" w:date="2022-02-24T13:34:00Z"/>
        </w:trPr>
        <w:tc>
          <w:tcPr>
            <w:tcW w:w="922" w:type="dxa"/>
            <w:vMerge/>
            <w:vAlign w:val="center"/>
          </w:tcPr>
          <w:p w14:paraId="774D0462" w14:textId="77777777" w:rsidR="00D07371" w:rsidRPr="00D07371" w:rsidRDefault="00D07371" w:rsidP="00F03188">
            <w:pPr>
              <w:pStyle w:val="TABLE-cell"/>
              <w:rPr>
                <w:ins w:id="5626" w:author="John Cowburn" w:date="2022-02-24T13:34:00Z"/>
                <w:highlight w:val="yellow"/>
              </w:rPr>
            </w:pPr>
          </w:p>
        </w:tc>
        <w:tc>
          <w:tcPr>
            <w:tcW w:w="5216" w:type="dxa"/>
          </w:tcPr>
          <w:p w14:paraId="60AE22D4" w14:textId="77777777" w:rsidR="00D07371" w:rsidRPr="00D07371" w:rsidRDefault="00D07371" w:rsidP="00F03188">
            <w:pPr>
              <w:pStyle w:val="TABLE-cell"/>
              <w:rPr>
                <w:ins w:id="5627" w:author="John Cowburn" w:date="2022-02-24T13:34:00Z"/>
                <w:i/>
                <w:highlight w:val="yellow"/>
              </w:rPr>
            </w:pPr>
            <w:ins w:id="5628" w:author="John Cowburn" w:date="2022-02-24T13:34:00Z">
              <w:r w:rsidRPr="00D07371">
                <w:rPr>
                  <w:i/>
                  <w:highlight w:val="yellow"/>
                </w:rPr>
                <w:t xml:space="preserve">Check RQ and fill gaps </w:t>
              </w:r>
              <w:r w:rsidRPr="00D07371">
                <w:rPr>
                  <w:highlight w:val="yellow"/>
                </w:rPr>
                <w:t>sub-procedure: This is set to the number of missing blocks to be recovered. This can be any value from 1 up to the number of blocks to be recovered.</w:t>
              </w:r>
            </w:ins>
          </w:p>
        </w:tc>
        <w:tc>
          <w:tcPr>
            <w:tcW w:w="3148" w:type="dxa"/>
            <w:vAlign w:val="center"/>
          </w:tcPr>
          <w:p w14:paraId="137B0958" w14:textId="77777777" w:rsidR="00D07371" w:rsidRPr="00D07371" w:rsidRDefault="00D07371" w:rsidP="00F03188">
            <w:pPr>
              <w:pStyle w:val="TABLE-cell"/>
              <w:jc w:val="center"/>
              <w:rPr>
                <w:ins w:id="5629" w:author="John Cowburn" w:date="2022-02-24T13:34:00Z"/>
                <w:highlight w:val="yellow"/>
              </w:rPr>
            </w:pPr>
            <w:ins w:id="5630" w:author="John Cowburn" w:date="2022-02-24T13:34:00Z">
              <w:r w:rsidRPr="00D07371">
                <w:rPr>
                  <w:highlight w:val="yellow"/>
                </w:rPr>
                <w:t>–</w:t>
              </w:r>
            </w:ins>
          </w:p>
        </w:tc>
      </w:tr>
    </w:tbl>
    <w:p w14:paraId="22039FC5" w14:textId="77777777" w:rsidR="00D07371" w:rsidRPr="00D07371" w:rsidRDefault="00D07371" w:rsidP="00D07371">
      <w:pPr>
        <w:pStyle w:val="PARAGRAPH"/>
        <w:rPr>
          <w:ins w:id="5631" w:author="John Cowburn" w:date="2022-02-24T13:34:00Z"/>
          <w:highlight w:val="yellow"/>
        </w:rPr>
      </w:pPr>
      <w:bookmarkStart w:id="5632" w:name="_Ref467696202"/>
      <w:bookmarkStart w:id="5633" w:name="_Ref467767786"/>
      <w:bookmarkStart w:id="5634" w:name="_Toc516166642"/>
    </w:p>
    <w:p w14:paraId="00151C91" w14:textId="77777777" w:rsidR="00D07371" w:rsidRPr="00D07371" w:rsidRDefault="00D07371" w:rsidP="009B203C">
      <w:pPr>
        <w:pStyle w:val="Heading4"/>
        <w:rPr>
          <w:ins w:id="5635" w:author="John Cowburn" w:date="2022-02-24T13:34:00Z"/>
          <w:highlight w:val="yellow"/>
        </w:rPr>
      </w:pPr>
      <w:bookmarkStart w:id="5636" w:name="_Ref6574984"/>
      <w:bookmarkStart w:id="5637" w:name="_Ref6575171"/>
      <w:ins w:id="5638" w:author="John Cowburn" w:date="2022-02-24T13:34:00Z">
        <w:r w:rsidRPr="00D07371">
          <w:rPr>
            <w:highlight w:val="yellow"/>
          </w:rPr>
          <w:t>Send GBT APDU stream sub-procedure</w:t>
        </w:r>
        <w:bookmarkEnd w:id="5499"/>
        <w:bookmarkEnd w:id="5632"/>
        <w:bookmarkEnd w:id="5633"/>
        <w:bookmarkEnd w:id="5634"/>
        <w:bookmarkEnd w:id="5636"/>
        <w:bookmarkEnd w:id="5637"/>
      </w:ins>
    </w:p>
    <w:p w14:paraId="44F58B8A" w14:textId="77777777" w:rsidR="00D07371" w:rsidRPr="00D07371" w:rsidRDefault="00D07371" w:rsidP="009B203C">
      <w:pPr>
        <w:pStyle w:val="Heading5"/>
        <w:rPr>
          <w:ins w:id="5639" w:author="John Cowburn" w:date="2022-02-24T13:34:00Z"/>
          <w:highlight w:val="yellow"/>
        </w:rPr>
      </w:pPr>
      <w:bookmarkStart w:id="5640" w:name="_Toc516166643"/>
      <w:ins w:id="5641" w:author="John Cowburn" w:date="2022-02-24T13:34:00Z">
        <w:r w:rsidRPr="00D07371">
          <w:rPr>
            <w:highlight w:val="yellow"/>
          </w:rPr>
          <w:t>General</w:t>
        </w:r>
        <w:bookmarkEnd w:id="5640"/>
      </w:ins>
    </w:p>
    <w:p w14:paraId="1AF71510" w14:textId="7E397F28" w:rsidR="00D07371" w:rsidRPr="00D07371" w:rsidRDefault="00D07371" w:rsidP="00D07371">
      <w:pPr>
        <w:pStyle w:val="PARAGRAPH"/>
        <w:rPr>
          <w:ins w:id="5642" w:author="John Cowburn" w:date="2022-02-24T13:34:00Z"/>
          <w:highlight w:val="yellow"/>
        </w:rPr>
      </w:pPr>
      <w:ins w:id="5643" w:author="John Cowburn" w:date="2022-02-24T13:34:00Z">
        <w:r w:rsidRPr="00D07371">
          <w:rPr>
            <w:highlight w:val="yellow"/>
          </w:rPr>
          <w:t xml:space="preserve">The </w:t>
        </w:r>
        <w:r w:rsidRPr="00D07371">
          <w:rPr>
            <w:i/>
            <w:highlight w:val="yellow"/>
          </w:rPr>
          <w:t xml:space="preserve">Send GBT stream </w:t>
        </w:r>
        <w:r w:rsidRPr="00D07371">
          <w:rPr>
            <w:highlight w:val="yellow"/>
          </w:rPr>
          <w:t xml:space="preserve">sub-procedure – shown in </w:t>
        </w:r>
      </w:ins>
      <w:ins w:id="5644" w:author="John Cowburn" w:date="2022-02-24T15:11:00Z">
        <w:r w:rsidR="009B203C">
          <w:rPr>
            <w:highlight w:val="yellow"/>
          </w:rPr>
          <w:fldChar w:fldCharType="begin"/>
        </w:r>
        <w:r w:rsidR="009B203C">
          <w:rPr>
            <w:highlight w:val="yellow"/>
          </w:rPr>
          <w:instrText xml:space="preserve"> REF _Ref96607905 \h </w:instrText>
        </w:r>
      </w:ins>
      <w:r w:rsidR="009B203C">
        <w:rPr>
          <w:highlight w:val="yellow"/>
        </w:rPr>
      </w:r>
      <w:r w:rsidR="009B203C">
        <w:rPr>
          <w:highlight w:val="yellow"/>
        </w:rPr>
        <w:fldChar w:fldCharType="separate"/>
      </w:r>
      <w:ins w:id="5645" w:author="John Cowburn" w:date="2021-02-03T18:34:00Z">
        <w:r w:rsidR="00DC4BE9">
          <w:t>Figure </w:t>
        </w:r>
      </w:ins>
      <w:r w:rsidR="00DC4BE9">
        <w:rPr>
          <w:noProof/>
        </w:rPr>
        <w:t>68</w:t>
      </w:r>
      <w:ins w:id="5646" w:author="John Cowburn" w:date="2022-02-24T15:11:00Z">
        <w:r w:rsidR="009B203C">
          <w:rPr>
            <w:highlight w:val="yellow"/>
          </w:rPr>
          <w:fldChar w:fldCharType="end"/>
        </w:r>
      </w:ins>
      <w:ins w:id="5647" w:author="John Cowburn" w:date="2022-02-24T13:34:00Z">
        <w:r w:rsidRPr="00D07371">
          <w:rPr>
            <w:highlight w:val="yellow"/>
          </w:rPr>
          <w:t xml:space="preserve"> – is used both for confirmed and unconfirmed GBT procedures. </w:t>
        </w:r>
      </w:ins>
    </w:p>
    <w:p w14:paraId="0D489FFB" w14:textId="71919D51" w:rsidR="00D1762F" w:rsidRDefault="00D1762F" w:rsidP="00CF62BE">
      <w:pPr>
        <w:pStyle w:val="FIGURE"/>
        <w:rPr>
          <w:ins w:id="5648" w:author="John Cowburn" w:date="2022-02-24T14:51:00Z"/>
        </w:rPr>
      </w:pPr>
      <w:ins w:id="5649" w:author="John Cowburn" w:date="2022-02-24T14:06:00Z">
        <w:r>
          <w:rPr>
            <w:noProof/>
          </w:rPr>
          <w:lastRenderedPageBreak/>
          <w:drawing>
            <wp:inline distT="0" distB="0" distL="0" distR="0" wp14:anchorId="28641A76" wp14:editId="48E799FE">
              <wp:extent cx="6120765" cy="60966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0765" cy="6096635"/>
                      </a:xfrm>
                      <a:prstGeom prst="rect">
                        <a:avLst/>
                      </a:prstGeom>
                      <a:noFill/>
                    </pic:spPr>
                  </pic:pic>
                </a:graphicData>
              </a:graphic>
            </wp:inline>
          </w:drawing>
        </w:r>
      </w:ins>
    </w:p>
    <w:p w14:paraId="40A7F151" w14:textId="0FB9B17F" w:rsidR="004777CE" w:rsidRPr="00D07371" w:rsidRDefault="004777CE" w:rsidP="004777CE">
      <w:pPr>
        <w:pStyle w:val="NOTE"/>
        <w:keepNext/>
        <w:rPr>
          <w:ins w:id="5650" w:author="John Cowburn" w:date="2022-02-24T14:51:00Z"/>
          <w:highlight w:val="yellow"/>
        </w:rPr>
      </w:pPr>
      <w:ins w:id="5651" w:author="John Cowburn" w:date="2022-02-24T14:51:00Z">
        <w:r w:rsidRPr="00D07371">
          <w:rPr>
            <w:highlight w:val="yellow"/>
          </w:rPr>
          <w:t xml:space="preserve">Note to figure: See also </w:t>
        </w:r>
        <w:r w:rsidRPr="00D07371">
          <w:rPr>
            <w:highlight w:val="yellow"/>
          </w:rPr>
          <w:fldChar w:fldCharType="begin"/>
        </w:r>
        <w:r w:rsidRPr="00D07371">
          <w:rPr>
            <w:highlight w:val="yellow"/>
          </w:rPr>
          <w:instrText xml:space="preserve"> REF _Ref515950429 \r \h  \* MERGEFORMAT </w:instrText>
        </w:r>
      </w:ins>
      <w:r w:rsidRPr="00D07371">
        <w:rPr>
          <w:highlight w:val="yellow"/>
        </w:rPr>
      </w:r>
      <w:ins w:id="5652" w:author="John Cowburn" w:date="2022-02-24T14:51:00Z">
        <w:r w:rsidRPr="00D07371">
          <w:rPr>
            <w:highlight w:val="yellow"/>
          </w:rPr>
          <w:fldChar w:fldCharType="separate"/>
        </w:r>
      </w:ins>
      <w:r w:rsidR="00DC4BE9">
        <w:rPr>
          <w:highlight w:val="yellow"/>
        </w:rPr>
        <w:t>7.3.13.4.3.2</w:t>
      </w:r>
      <w:ins w:id="5653" w:author="John Cowburn" w:date="2022-02-24T14:51:00Z">
        <w:r w:rsidRPr="00D07371">
          <w:rPr>
            <w:highlight w:val="yellow"/>
          </w:rPr>
          <w:fldChar w:fldCharType="end"/>
        </w:r>
        <w:r w:rsidRPr="00D07371">
          <w:rPr>
            <w:highlight w:val="yellow"/>
          </w:rPr>
          <w:t xml:space="preserve"> to determine the management of B.LB.</w:t>
        </w:r>
      </w:ins>
    </w:p>
    <w:p w14:paraId="362E2378" w14:textId="6A0C082D" w:rsidR="00D1762F" w:rsidRDefault="00D1762F" w:rsidP="00CF62BE">
      <w:pPr>
        <w:pStyle w:val="FIGURE-title"/>
        <w:rPr>
          <w:ins w:id="5654" w:author="John Cowburn" w:date="2022-02-24T14:06:00Z"/>
        </w:rPr>
      </w:pPr>
      <w:bookmarkStart w:id="5655" w:name="_Toc97127422"/>
      <w:ins w:id="5656" w:author="John Cowburn" w:date="2022-02-24T14:06:00Z">
        <w:r>
          <w:t>Figure </w:t>
        </w:r>
        <w:r>
          <w:fldChar w:fldCharType="begin"/>
        </w:r>
        <w:r>
          <w:instrText xml:space="preserve"> SEQ Figure \* ARABIC  </w:instrText>
        </w:r>
        <w:r>
          <w:fldChar w:fldCharType="separate"/>
        </w:r>
      </w:ins>
      <w:r w:rsidR="00DC4BE9">
        <w:rPr>
          <w:noProof/>
        </w:rPr>
        <w:t>64</w:t>
      </w:r>
      <w:ins w:id="5657" w:author="John Cowburn" w:date="2022-02-24T14:06:00Z">
        <w:r>
          <w:fldChar w:fldCharType="end"/>
        </w:r>
        <w:r>
          <w:t xml:space="preserve"> – </w:t>
        </w:r>
      </w:ins>
      <w:ins w:id="5658" w:author="John Cowburn" w:date="2022-02-24T14:50:00Z">
        <w:r w:rsidR="004777CE" w:rsidRPr="00D07371">
          <w:rPr>
            <w:highlight w:val="yellow"/>
          </w:rPr>
          <w:t>Send GBT APDU stream sub-procedure</w:t>
        </w:r>
      </w:ins>
      <w:bookmarkEnd w:id="5655"/>
    </w:p>
    <w:p w14:paraId="17C814B0" w14:textId="77777777" w:rsidR="00D07371" w:rsidRPr="00D07371" w:rsidRDefault="00D07371" w:rsidP="00D07371">
      <w:pPr>
        <w:jc w:val="right"/>
        <w:rPr>
          <w:ins w:id="5659" w:author="John Cowburn" w:date="2022-02-24T13:34:00Z"/>
          <w:i/>
          <w:vanish/>
          <w:highlight w:val="yellow"/>
        </w:rPr>
      </w:pPr>
      <w:ins w:id="5660" w:author="John Cowburn" w:date="2022-02-24T13:34:00Z">
        <w:r w:rsidRPr="00D07371">
          <w:rPr>
            <w:i/>
            <w:vanish/>
            <w:highlight w:val="yellow"/>
          </w:rPr>
          <w:t>Filename: GBT_send_180305.wmf</w:t>
        </w:r>
      </w:ins>
    </w:p>
    <w:p w14:paraId="14E244D6" w14:textId="77777777" w:rsidR="00D07371" w:rsidRPr="00D07371" w:rsidRDefault="00D07371" w:rsidP="00D07371">
      <w:pPr>
        <w:pStyle w:val="PARAGRAPH"/>
        <w:rPr>
          <w:ins w:id="5661" w:author="John Cowburn" w:date="2022-02-24T13:34:00Z"/>
          <w:highlight w:val="yellow"/>
        </w:rPr>
      </w:pPr>
      <w:ins w:id="5662" w:author="John Cowburn" w:date="2022-02-24T13:34:00Z">
        <w:r w:rsidRPr="00D07371">
          <w:rPr>
            <w:highlight w:val="yellow"/>
          </w:rPr>
          <w:t>It sends a sequence S of blocks B to the peer. It is invoked by the AL when there are blocks in the SQ, or by the GBT procedure itself to acknowledge the blocks received in a stream and to send further blocks from the SQ.</w:t>
        </w:r>
      </w:ins>
    </w:p>
    <w:p w14:paraId="47778881" w14:textId="77777777" w:rsidR="00D07371" w:rsidRPr="00D07371" w:rsidRDefault="00D07371" w:rsidP="009B203C">
      <w:pPr>
        <w:pStyle w:val="Heading5"/>
        <w:rPr>
          <w:ins w:id="5663" w:author="John Cowburn" w:date="2022-02-24T13:34:00Z"/>
          <w:highlight w:val="yellow"/>
        </w:rPr>
      </w:pPr>
      <w:bookmarkStart w:id="5664" w:name="_Toc516166644"/>
      <w:ins w:id="5665" w:author="John Cowburn" w:date="2022-02-24T13:34:00Z">
        <w:r w:rsidRPr="00D07371">
          <w:rPr>
            <w:highlight w:val="yellow"/>
          </w:rPr>
          <w:t>Initialization</w:t>
        </w:r>
        <w:bookmarkEnd w:id="5664"/>
      </w:ins>
    </w:p>
    <w:p w14:paraId="4FBC90A2" w14:textId="3F7A9C04" w:rsidR="00D07371" w:rsidRPr="00D07371" w:rsidRDefault="00D07371" w:rsidP="00D07371">
      <w:pPr>
        <w:pStyle w:val="PARAGRAPH"/>
        <w:rPr>
          <w:ins w:id="5666" w:author="John Cowburn" w:date="2022-02-24T13:34:00Z"/>
          <w:highlight w:val="yellow"/>
        </w:rPr>
      </w:pPr>
      <w:ins w:id="5667" w:author="John Cowburn" w:date="2022-02-24T13:34:00Z">
        <w:r w:rsidRPr="00D07371">
          <w:rPr>
            <w:highlight w:val="yellow"/>
          </w:rPr>
          <w:t xml:space="preserve">Before the first GBT APDU is sent, </w:t>
        </w:r>
        <w:bookmarkStart w:id="5668" w:name="_Hlk515950794"/>
        <w:r w:rsidRPr="00D07371">
          <w:rPr>
            <w:highlight w:val="yellow"/>
          </w:rPr>
          <w:t xml:space="preserve">the initial values shall be set according to </w:t>
        </w:r>
      </w:ins>
      <w:bookmarkEnd w:id="5668"/>
      <w:ins w:id="5669" w:author="John Cowburn" w:date="2022-02-24T15:57:00Z">
        <w:r w:rsidR="000637E1">
          <w:rPr>
            <w:highlight w:val="yellow"/>
          </w:rPr>
          <w:fldChar w:fldCharType="begin"/>
        </w:r>
        <w:r w:rsidR="000637E1">
          <w:rPr>
            <w:highlight w:val="yellow"/>
          </w:rPr>
          <w:instrText xml:space="preserve"> REF _Ref96607824 \h </w:instrText>
        </w:r>
      </w:ins>
      <w:r w:rsidR="000637E1">
        <w:rPr>
          <w:highlight w:val="yellow"/>
        </w:rPr>
      </w:r>
      <w:r w:rsidR="000637E1">
        <w:rPr>
          <w:highlight w:val="yellow"/>
        </w:rPr>
        <w:fldChar w:fldCharType="separate"/>
      </w:r>
      <w:ins w:id="5670" w:author="John Cowburn" w:date="2022-02-24T15:08:00Z">
        <w:r w:rsidR="00DC4BE9">
          <w:t>Table </w:t>
        </w:r>
      </w:ins>
      <w:r w:rsidR="00DC4BE9">
        <w:rPr>
          <w:noProof/>
        </w:rPr>
        <w:t>78</w:t>
      </w:r>
      <w:ins w:id="5671" w:author="John Cowburn" w:date="2022-02-24T15:57:00Z">
        <w:r w:rsidR="000637E1">
          <w:rPr>
            <w:highlight w:val="yellow"/>
          </w:rPr>
          <w:fldChar w:fldCharType="end"/>
        </w:r>
      </w:ins>
      <w:ins w:id="5672" w:author="John Cowburn" w:date="2022-02-24T13:34:00Z">
        <w:r w:rsidRPr="00D07371">
          <w:rPr>
            <w:highlight w:val="yellow"/>
          </w:rPr>
          <w:t>.</w:t>
        </w:r>
      </w:ins>
    </w:p>
    <w:p w14:paraId="1005738B" w14:textId="77777777" w:rsidR="00D07371" w:rsidRPr="00D07371" w:rsidRDefault="00D07371" w:rsidP="00D07371">
      <w:pPr>
        <w:pStyle w:val="PARAGRAPH"/>
        <w:rPr>
          <w:ins w:id="5673" w:author="John Cowburn" w:date="2022-02-24T13:34:00Z"/>
          <w:highlight w:val="yellow"/>
        </w:rPr>
      </w:pPr>
      <w:ins w:id="5674" w:author="John Cowburn" w:date="2022-02-24T13:34:00Z">
        <w:r w:rsidRPr="00D07371">
          <w:rPr>
            <w:highlight w:val="yellow"/>
          </w:rPr>
          <w:t xml:space="preserve">During a confirmed GBT exchange the value of the BNApeer state variable is updated by the </w:t>
        </w:r>
        <w:r w:rsidRPr="00D07371">
          <w:rPr>
            <w:i/>
            <w:highlight w:val="yellow"/>
          </w:rPr>
          <w:t>Process GBT APDU</w:t>
        </w:r>
        <w:r w:rsidRPr="00D07371">
          <w:rPr>
            <w:highlight w:val="yellow"/>
          </w:rPr>
          <w:t xml:space="preserve"> sub-procedure. The value of the Wself and BNAself state variables are updated by the </w:t>
        </w:r>
        <w:r w:rsidRPr="00D07371">
          <w:rPr>
            <w:i/>
            <w:highlight w:val="yellow"/>
          </w:rPr>
          <w:t>Check RQ and fill gaps</w:t>
        </w:r>
        <w:r w:rsidRPr="00D07371">
          <w:rPr>
            <w:highlight w:val="yellow"/>
          </w:rPr>
          <w:t xml:space="preserve"> sub-procedure.</w:t>
        </w:r>
      </w:ins>
    </w:p>
    <w:p w14:paraId="3C2E430F" w14:textId="77777777" w:rsidR="00D07371" w:rsidRPr="00D07371" w:rsidRDefault="00D07371" w:rsidP="00D07371">
      <w:pPr>
        <w:pStyle w:val="PARAGRAPH"/>
        <w:rPr>
          <w:ins w:id="5675" w:author="John Cowburn" w:date="2022-02-24T13:34:00Z"/>
          <w:highlight w:val="yellow"/>
        </w:rPr>
      </w:pPr>
      <w:ins w:id="5676" w:author="John Cowburn" w:date="2022-02-24T13:34:00Z">
        <w:r w:rsidRPr="00D07371">
          <w:rPr>
            <w:highlight w:val="yellow"/>
          </w:rPr>
          <w:lastRenderedPageBreak/>
          <w:t>For an unconfirmed GBT procedure the number of blocks the receiver is able to receive should be known a priori. The value of the STRself, Wself and BNAself state variables shall be set to 0.</w:t>
        </w:r>
      </w:ins>
    </w:p>
    <w:p w14:paraId="55CF6CB1" w14:textId="77777777" w:rsidR="00D07371" w:rsidRPr="00D07371" w:rsidRDefault="00D07371" w:rsidP="009B203C">
      <w:pPr>
        <w:pStyle w:val="Heading5"/>
        <w:rPr>
          <w:ins w:id="5677" w:author="John Cowburn" w:date="2022-02-24T13:34:00Z"/>
          <w:highlight w:val="yellow"/>
        </w:rPr>
      </w:pPr>
      <w:bookmarkStart w:id="5678" w:name="_Toc516166645"/>
      <w:ins w:id="5679" w:author="John Cowburn" w:date="2022-02-24T13:34:00Z">
        <w:r w:rsidRPr="00D07371">
          <w:rPr>
            <w:highlight w:val="yellow"/>
          </w:rPr>
          <w:t>Confirmed GBT stream send</w:t>
        </w:r>
        <w:bookmarkEnd w:id="5678"/>
      </w:ins>
    </w:p>
    <w:p w14:paraId="11899EC4" w14:textId="77777777" w:rsidR="00D07371" w:rsidRPr="00D07371" w:rsidRDefault="00D07371" w:rsidP="009B203C">
      <w:pPr>
        <w:pStyle w:val="Heading6"/>
        <w:rPr>
          <w:ins w:id="5680" w:author="John Cowburn" w:date="2022-02-24T13:34:00Z"/>
          <w:highlight w:val="yellow"/>
        </w:rPr>
      </w:pPr>
      <w:bookmarkStart w:id="5681" w:name="_Toc516166646"/>
      <w:ins w:id="5682" w:author="John Cowburn" w:date="2022-02-24T13:34:00Z">
        <w:r w:rsidRPr="00D07371">
          <w:rPr>
            <w:highlight w:val="yellow"/>
          </w:rPr>
          <w:t>General</w:t>
        </w:r>
        <w:bookmarkEnd w:id="5681"/>
      </w:ins>
    </w:p>
    <w:p w14:paraId="679C7E39" w14:textId="77777777" w:rsidR="00D07371" w:rsidRPr="00D07371" w:rsidRDefault="00D07371" w:rsidP="00D07371">
      <w:pPr>
        <w:pStyle w:val="PARAGRAPH"/>
        <w:rPr>
          <w:ins w:id="5683" w:author="John Cowburn" w:date="2022-02-24T13:34:00Z"/>
          <w:highlight w:val="yellow"/>
          <w:lang w:eastAsia="en-GB"/>
        </w:rPr>
      </w:pPr>
      <w:ins w:id="5684" w:author="John Cowburn" w:date="2022-02-24T13:34:00Z">
        <w:r w:rsidRPr="00D07371">
          <w:rPr>
            <w:highlight w:val="yellow"/>
            <w:lang w:eastAsia="en-GB"/>
          </w:rPr>
          <w:t>For a confirmed GBT exchange, the AP invokes the service primitive with BTW &gt; 0.</w:t>
        </w:r>
      </w:ins>
    </w:p>
    <w:p w14:paraId="79A3334F" w14:textId="77777777" w:rsidR="00D07371" w:rsidRPr="00D07371" w:rsidRDefault="00D07371" w:rsidP="00D07371">
      <w:pPr>
        <w:pStyle w:val="PARAGRAPH"/>
        <w:rPr>
          <w:ins w:id="5685" w:author="John Cowburn" w:date="2022-02-24T13:34:00Z"/>
          <w:highlight w:val="yellow"/>
        </w:rPr>
      </w:pPr>
      <w:ins w:id="5686" w:author="John Cowburn" w:date="2022-02-24T13:34:00Z">
        <w:r w:rsidRPr="00D07371">
          <w:rPr>
            <w:highlight w:val="yellow"/>
          </w:rPr>
          <w:t>First, it is checked if the SQ is empty. On the client side this occurs when all blocks have been sent and acknowledged. In the server side this occurs if blocks are not yet available or all blocks have been sent and acknowledged. If the SQ is empty, an empty block is added to the SQ and NextBN is incremented.</w:t>
        </w:r>
      </w:ins>
    </w:p>
    <w:p w14:paraId="04F45F67" w14:textId="77777777" w:rsidR="00D07371" w:rsidRPr="00D07371" w:rsidRDefault="00D07371" w:rsidP="009B203C">
      <w:pPr>
        <w:pStyle w:val="Heading6"/>
        <w:rPr>
          <w:ins w:id="5687" w:author="John Cowburn" w:date="2022-02-24T13:34:00Z"/>
          <w:highlight w:val="yellow"/>
        </w:rPr>
      </w:pPr>
      <w:bookmarkStart w:id="5688" w:name="_Ref515950429"/>
      <w:bookmarkStart w:id="5689" w:name="_Toc516166647"/>
      <w:ins w:id="5690" w:author="John Cowburn" w:date="2022-02-24T13:34:00Z">
        <w:r w:rsidRPr="00D07371">
          <w:rPr>
            <w:highlight w:val="yellow"/>
          </w:rPr>
          <w:t>Last block management</w:t>
        </w:r>
        <w:bookmarkEnd w:id="5688"/>
        <w:bookmarkEnd w:id="5689"/>
      </w:ins>
    </w:p>
    <w:p w14:paraId="2DFCB614" w14:textId="77777777" w:rsidR="00D07371" w:rsidRPr="00D07371" w:rsidRDefault="00D07371" w:rsidP="00D07371">
      <w:pPr>
        <w:pStyle w:val="PARAGRAPH"/>
        <w:rPr>
          <w:ins w:id="5691" w:author="John Cowburn" w:date="2022-02-24T13:34:00Z"/>
          <w:highlight w:val="yellow"/>
        </w:rPr>
      </w:pPr>
      <w:ins w:id="5692" w:author="John Cowburn" w:date="2022-02-24T13:34:00Z">
        <w:r w:rsidRPr="00D07371">
          <w:rPr>
            <w:highlight w:val="yellow"/>
          </w:rPr>
          <w:t>The Last Block bit LB is controlled as follows:</w:t>
        </w:r>
      </w:ins>
    </w:p>
    <w:p w14:paraId="52E1F7EE" w14:textId="77777777" w:rsidR="00D07371" w:rsidRPr="00D07371" w:rsidRDefault="00D07371" w:rsidP="00695ACD">
      <w:pPr>
        <w:pStyle w:val="ListBullet"/>
        <w:numPr>
          <w:ilvl w:val="0"/>
          <w:numId w:val="71"/>
        </w:numPr>
        <w:tabs>
          <w:tab w:val="clear" w:pos="360"/>
          <w:tab w:val="left" w:pos="340"/>
        </w:tabs>
        <w:spacing w:line="240" w:lineRule="auto"/>
        <w:ind w:left="340" w:hanging="340"/>
        <w:jc w:val="both"/>
        <w:rPr>
          <w:ins w:id="5693" w:author="John Cowburn" w:date="2022-02-24T13:34:00Z"/>
          <w:highlight w:val="yellow"/>
        </w:rPr>
      </w:pPr>
      <w:ins w:id="5694" w:author="John Cowburn" w:date="2022-02-24T13:34:00Z">
        <w:r w:rsidRPr="00D07371">
          <w:rPr>
            <w:highlight w:val="yellow"/>
          </w:rPr>
          <w:t xml:space="preserve">the client sends each GBT APDU with LB = 0 unless it has no further blocks to send. When the last block is reached LB is set to 1. Note that, according to the model, a block is removed from the SQ when it is acknowledged by the peer, and therefore, if the server needs to recover blocks earlier than the last block, those blocks will be sent with LB = 0. Once all blocks </w:t>
        </w:r>
        <w:r w:rsidRPr="00D07371">
          <w:rPr>
            <w:i/>
            <w:highlight w:val="yellow"/>
          </w:rPr>
          <w:t>including</w:t>
        </w:r>
        <w:r w:rsidRPr="00D07371">
          <w:rPr>
            <w:highlight w:val="yellow"/>
          </w:rPr>
          <w:t xml:space="preserve"> the last block to be re-sent have been acknowledged by the server then any following GBT APDUs required for the purpose of acknowledging GBT APDUs sent by the server will be sent with an empty block and LB = 1;</w:t>
        </w:r>
      </w:ins>
    </w:p>
    <w:p w14:paraId="41F1370F" w14:textId="77777777" w:rsidR="00D07371" w:rsidRPr="00D07371" w:rsidRDefault="00D07371" w:rsidP="00695ACD">
      <w:pPr>
        <w:pStyle w:val="ListBullet"/>
        <w:numPr>
          <w:ilvl w:val="0"/>
          <w:numId w:val="71"/>
        </w:numPr>
        <w:tabs>
          <w:tab w:val="clear" w:pos="360"/>
          <w:tab w:val="left" w:pos="340"/>
        </w:tabs>
        <w:spacing w:line="240" w:lineRule="auto"/>
        <w:ind w:left="340" w:hanging="340"/>
        <w:jc w:val="both"/>
        <w:rPr>
          <w:ins w:id="5695" w:author="John Cowburn" w:date="2022-02-24T13:34:00Z"/>
          <w:highlight w:val="yellow"/>
        </w:rPr>
      </w:pPr>
      <w:ins w:id="5696" w:author="John Cowburn" w:date="2022-02-24T13:34:00Z">
        <w:r w:rsidRPr="00D07371">
          <w:rPr>
            <w:highlight w:val="yellow"/>
          </w:rPr>
          <w:t>the server sends each GBT ADPU with LB = 0 unless the last block of the client is received and the block is the last block for the server to send.</w:t>
        </w:r>
      </w:ins>
    </w:p>
    <w:p w14:paraId="5DDA0CDE" w14:textId="77777777" w:rsidR="00D07371" w:rsidRPr="00D07371" w:rsidRDefault="00D07371" w:rsidP="009B203C">
      <w:pPr>
        <w:pStyle w:val="Heading6"/>
        <w:rPr>
          <w:ins w:id="5697" w:author="John Cowburn" w:date="2022-02-24T13:34:00Z"/>
          <w:highlight w:val="yellow"/>
        </w:rPr>
      </w:pPr>
      <w:bookmarkStart w:id="5698" w:name="_Toc516166648"/>
      <w:ins w:id="5699" w:author="John Cowburn" w:date="2022-02-24T13:34:00Z">
        <w:r w:rsidRPr="00D07371">
          <w:rPr>
            <w:highlight w:val="yellow"/>
          </w:rPr>
          <w:t>Process</w:t>
        </w:r>
        <w:bookmarkEnd w:id="5698"/>
      </w:ins>
    </w:p>
    <w:p w14:paraId="112C995C" w14:textId="77777777" w:rsidR="00D07371" w:rsidRPr="00D07371" w:rsidRDefault="00D07371" w:rsidP="00D07371">
      <w:pPr>
        <w:pStyle w:val="PARAGRAPH"/>
        <w:rPr>
          <w:ins w:id="5700" w:author="John Cowburn" w:date="2022-02-24T13:34:00Z"/>
          <w:highlight w:val="yellow"/>
        </w:rPr>
      </w:pPr>
      <w:ins w:id="5701" w:author="John Cowburn" w:date="2022-02-24T13:34:00Z">
        <w:r w:rsidRPr="00D07371">
          <w:rPr>
            <w:highlight w:val="yellow"/>
          </w:rPr>
          <w:t>The sub-procedure takes a sequence S of blocks from the SQ. The sequence S starts with the first block and contains at most Wpeer blocks. Each block B of S is sent with a GBT APDU Gs such that Gs.LB = B.LB, Gs.STR = STRself, Gs.W = Wself, Gs.BN = B.BN, Gs.BNA = BNAself and Gs.BD = B.BD.</w:t>
        </w:r>
      </w:ins>
    </w:p>
    <w:p w14:paraId="770429CC" w14:textId="77777777" w:rsidR="00D07371" w:rsidRPr="00D07371" w:rsidRDefault="00D07371" w:rsidP="00D07371">
      <w:pPr>
        <w:pStyle w:val="PARAGRAPH"/>
        <w:rPr>
          <w:ins w:id="5702" w:author="John Cowburn" w:date="2022-02-24T13:34:00Z"/>
          <w:highlight w:val="yellow"/>
          <w:lang w:eastAsia="en-GB"/>
        </w:rPr>
      </w:pPr>
      <w:ins w:id="5703" w:author="John Cowburn" w:date="2022-02-24T13:34:00Z">
        <w:r w:rsidRPr="00D07371">
          <w:rPr>
            <w:highlight w:val="yellow"/>
          </w:rPr>
          <w:t xml:space="preserve">The sub-procedure is finished once all blocks in S have been sent. </w:t>
        </w:r>
        <w:r w:rsidRPr="00D07371">
          <w:rPr>
            <w:highlight w:val="yellow"/>
            <w:lang w:eastAsia="en-GB"/>
          </w:rPr>
          <w:t>The last GBT APDU Gs of the stream shall be sent with Gs.STR = FALSE. Gs.STR shall also be set to FALSE if B.LB = TRUE.</w:t>
        </w:r>
      </w:ins>
    </w:p>
    <w:p w14:paraId="75C46CF8" w14:textId="77777777" w:rsidR="00D07371" w:rsidRPr="00D07371" w:rsidRDefault="00D07371" w:rsidP="00D07371">
      <w:pPr>
        <w:pStyle w:val="PARAGRAPH"/>
        <w:rPr>
          <w:ins w:id="5704" w:author="John Cowburn" w:date="2022-02-24T13:34:00Z"/>
          <w:highlight w:val="yellow"/>
          <w:lang w:eastAsia="en-GB"/>
        </w:rPr>
      </w:pPr>
      <w:ins w:id="5705" w:author="John Cowburn" w:date="2022-02-24T13:34:00Z">
        <w:r w:rsidRPr="00D07371">
          <w:rPr>
            <w:highlight w:val="yellow"/>
            <w:lang w:eastAsia="en-GB"/>
          </w:rPr>
          <w:t xml:space="preserve">The blocks acknowledged by the peer are removed from the SQ by the </w:t>
        </w:r>
        <w:r w:rsidRPr="00D07371">
          <w:rPr>
            <w:i/>
            <w:highlight w:val="yellow"/>
            <w:lang w:eastAsia="en-GB"/>
          </w:rPr>
          <w:t>Process GBT APDU</w:t>
        </w:r>
        <w:r w:rsidRPr="00D07371">
          <w:rPr>
            <w:highlight w:val="yellow"/>
            <w:lang w:eastAsia="en-GB"/>
          </w:rPr>
          <w:t xml:space="preserve"> sub-procedure. Therefore, when all blocks have been sent and acknowledged, the SQ is empty except that the blocks sent with the last stream of the server are not acknowledged by the client, thus they remain in SQ and have to be removed when the end of the GBT exchange is detected.</w:t>
        </w:r>
      </w:ins>
    </w:p>
    <w:p w14:paraId="0B955BA9" w14:textId="77777777" w:rsidR="00D07371" w:rsidRPr="00D07371" w:rsidRDefault="00D07371" w:rsidP="009B203C">
      <w:pPr>
        <w:pStyle w:val="Heading5"/>
        <w:rPr>
          <w:ins w:id="5706" w:author="John Cowburn" w:date="2022-02-24T13:34:00Z"/>
          <w:highlight w:val="yellow"/>
        </w:rPr>
      </w:pPr>
      <w:bookmarkStart w:id="5707" w:name="_Toc516166649"/>
      <w:ins w:id="5708" w:author="John Cowburn" w:date="2022-02-24T13:34:00Z">
        <w:r w:rsidRPr="00D07371">
          <w:rPr>
            <w:highlight w:val="yellow"/>
          </w:rPr>
          <w:t>Unconfirmed GBT send</w:t>
        </w:r>
        <w:bookmarkEnd w:id="5707"/>
      </w:ins>
    </w:p>
    <w:p w14:paraId="7BEA15B8" w14:textId="77777777" w:rsidR="00D07371" w:rsidRPr="00D07371" w:rsidRDefault="00D07371" w:rsidP="00D07371">
      <w:pPr>
        <w:pStyle w:val="PARAGRAPH"/>
        <w:rPr>
          <w:ins w:id="5709" w:author="John Cowburn" w:date="2022-02-24T13:34:00Z"/>
          <w:highlight w:val="yellow"/>
          <w:lang w:eastAsia="en-GB"/>
        </w:rPr>
      </w:pPr>
      <w:ins w:id="5710" w:author="John Cowburn" w:date="2022-02-24T13:34:00Z">
        <w:r w:rsidRPr="00D07371">
          <w:rPr>
            <w:highlight w:val="yellow"/>
            <w:lang w:eastAsia="en-GB"/>
          </w:rPr>
          <w:t>For an unconfirmed GBT send, the AP invokes the service primitive with BTW = 0.</w:t>
        </w:r>
      </w:ins>
    </w:p>
    <w:p w14:paraId="5E501DF1" w14:textId="77777777" w:rsidR="00D07371" w:rsidRPr="00D07371" w:rsidRDefault="00D07371" w:rsidP="00D07371">
      <w:pPr>
        <w:pStyle w:val="PARAGRAPH"/>
        <w:rPr>
          <w:ins w:id="5711" w:author="John Cowburn" w:date="2022-02-24T13:34:00Z"/>
          <w:highlight w:val="yellow"/>
          <w:lang w:eastAsia="en-GB"/>
        </w:rPr>
      </w:pPr>
      <w:ins w:id="5712" w:author="John Cowburn" w:date="2022-02-24T13:34:00Z">
        <w:r w:rsidRPr="00D07371">
          <w:rPr>
            <w:highlight w:val="yellow"/>
            <w:lang w:eastAsia="en-GB"/>
          </w:rPr>
          <w:t>The sub-procedure sends the blocks in the SQ in a single stream. The SQ is emptied when the last block has been sent.</w:t>
        </w:r>
      </w:ins>
    </w:p>
    <w:p w14:paraId="4299882F" w14:textId="77777777" w:rsidR="00D07371" w:rsidRPr="00D07371" w:rsidRDefault="00D07371" w:rsidP="00010B94">
      <w:pPr>
        <w:pStyle w:val="Heading4"/>
        <w:rPr>
          <w:ins w:id="5713" w:author="John Cowburn" w:date="2022-02-24T13:34:00Z"/>
          <w:highlight w:val="yellow"/>
        </w:rPr>
      </w:pPr>
      <w:bookmarkStart w:id="5714" w:name="_Ref466743227"/>
      <w:bookmarkStart w:id="5715" w:name="_Toc516166650"/>
      <w:ins w:id="5716" w:author="John Cowburn" w:date="2022-02-24T13:34:00Z">
        <w:r w:rsidRPr="00D07371">
          <w:rPr>
            <w:highlight w:val="yellow"/>
          </w:rPr>
          <w:lastRenderedPageBreak/>
          <w:t>Process GBT APDU sub-procedure</w:t>
        </w:r>
        <w:bookmarkEnd w:id="5714"/>
        <w:bookmarkEnd w:id="5715"/>
      </w:ins>
    </w:p>
    <w:p w14:paraId="170A408E" w14:textId="77777777" w:rsidR="00D07371" w:rsidRPr="00D07371" w:rsidRDefault="00D07371" w:rsidP="00010B94">
      <w:pPr>
        <w:pStyle w:val="Heading5"/>
        <w:rPr>
          <w:ins w:id="5717" w:author="John Cowburn" w:date="2022-02-24T13:34:00Z"/>
          <w:highlight w:val="yellow"/>
        </w:rPr>
      </w:pPr>
      <w:bookmarkStart w:id="5718" w:name="_Toc516166651"/>
      <w:ins w:id="5719" w:author="John Cowburn" w:date="2022-02-24T13:34:00Z">
        <w:r w:rsidRPr="00D07371">
          <w:rPr>
            <w:highlight w:val="yellow"/>
          </w:rPr>
          <w:t>General</w:t>
        </w:r>
        <w:bookmarkEnd w:id="5718"/>
      </w:ins>
    </w:p>
    <w:p w14:paraId="7F5B3404" w14:textId="2ECA07F4" w:rsidR="00D07371" w:rsidRPr="00893F36" w:rsidRDefault="00D07371" w:rsidP="00010B94">
      <w:pPr>
        <w:pStyle w:val="PARAGRAPH"/>
        <w:rPr>
          <w:ins w:id="5720" w:author="John Cowburn" w:date="2022-02-24T13:34:00Z"/>
          <w:highlight w:val="yellow"/>
        </w:rPr>
      </w:pPr>
      <w:ins w:id="5721" w:author="John Cowburn" w:date="2022-02-24T13:34:00Z">
        <w:r w:rsidRPr="00D07371">
          <w:rPr>
            <w:highlight w:val="yellow"/>
          </w:rPr>
          <w:t xml:space="preserve">The </w:t>
        </w:r>
        <w:r w:rsidRPr="00D07371">
          <w:rPr>
            <w:i/>
            <w:highlight w:val="yellow"/>
          </w:rPr>
          <w:t xml:space="preserve">Process GBT APDU </w:t>
        </w:r>
        <w:r w:rsidRPr="00D07371">
          <w:rPr>
            <w:highlight w:val="yellow"/>
          </w:rPr>
          <w:t xml:space="preserve">sub-procedure is shown </w:t>
        </w:r>
        <w:r w:rsidRPr="00893F36">
          <w:rPr>
            <w:highlight w:val="yellow"/>
          </w:rPr>
          <w:t xml:space="preserve">in </w:t>
        </w:r>
      </w:ins>
      <w:ins w:id="5722" w:author="John Cowburn" w:date="2022-02-24T15:15:00Z">
        <w:r w:rsidR="00010B94" w:rsidRPr="00893F36">
          <w:rPr>
            <w:highlight w:val="yellow"/>
          </w:rPr>
          <w:fldChar w:fldCharType="begin"/>
        </w:r>
        <w:r w:rsidR="00010B94" w:rsidRPr="00893F36">
          <w:rPr>
            <w:highlight w:val="yellow"/>
          </w:rPr>
          <w:instrText xml:space="preserve"> REF _Ref63270412 \h </w:instrText>
        </w:r>
      </w:ins>
      <w:r w:rsidR="00010B94" w:rsidRPr="00893F36">
        <w:rPr>
          <w:highlight w:val="yellow"/>
        </w:rPr>
      </w:r>
      <w:r w:rsidR="00893F36">
        <w:rPr>
          <w:highlight w:val="yellow"/>
        </w:rPr>
        <w:instrText xml:space="preserve"> \* MERGEFORMAT </w:instrText>
      </w:r>
      <w:r w:rsidR="00010B94" w:rsidRPr="00893F36">
        <w:rPr>
          <w:highlight w:val="yellow"/>
        </w:rPr>
        <w:fldChar w:fldCharType="separate"/>
      </w:r>
      <w:ins w:id="5723" w:author="John Cowburn" w:date="2022-02-24T16:03:00Z">
        <w:r w:rsidR="00DC4BE9" w:rsidRPr="00893F36">
          <w:rPr>
            <w:highlight w:val="yellow"/>
          </w:rPr>
          <w:t>Figure </w:t>
        </w:r>
      </w:ins>
      <w:r w:rsidR="00DC4BE9" w:rsidRPr="00893F36">
        <w:rPr>
          <w:noProof/>
          <w:highlight w:val="yellow"/>
        </w:rPr>
        <w:t>69</w:t>
      </w:r>
      <w:ins w:id="5724" w:author="John Cowburn" w:date="2022-02-24T16:03:00Z">
        <w:r w:rsidR="00DC4BE9" w:rsidRPr="00893F36">
          <w:rPr>
            <w:highlight w:val="yellow"/>
          </w:rPr>
          <w:t xml:space="preserve"> – </w:t>
        </w:r>
      </w:ins>
      <w:ins w:id="5725" w:author="John Cowburn" w:date="2022-02-24T16:04:00Z">
        <w:r w:rsidR="00DC4BE9" w:rsidRPr="00893F36">
          <w:rPr>
            <w:highlight w:val="yellow"/>
          </w:rPr>
          <w:t>GET service with partial invocations, GBT and streaming, recovery of 4</w:t>
        </w:r>
        <w:r w:rsidR="00DC4BE9" w:rsidRPr="00893F36">
          <w:rPr>
            <w:rStyle w:val="SUPerscript"/>
            <w:highlight w:val="yellow"/>
          </w:rPr>
          <w:t>th</w:t>
        </w:r>
        <w:r w:rsidR="00DC4BE9" w:rsidRPr="00893F36">
          <w:rPr>
            <w:highlight w:val="yellow"/>
          </w:rPr>
          <w:t xml:space="preserve"> and 5</w:t>
        </w:r>
        <w:r w:rsidR="00DC4BE9" w:rsidRPr="00893F36">
          <w:rPr>
            <w:rStyle w:val="SUPerscript"/>
            <w:highlight w:val="yellow"/>
          </w:rPr>
          <w:t>th</w:t>
        </w:r>
        <w:r w:rsidR="00DC4BE9" w:rsidRPr="00893F36">
          <w:rPr>
            <w:highlight w:val="yellow"/>
          </w:rPr>
          <w:t xml:space="preserve"> block</w:t>
        </w:r>
        <w:r w:rsidR="00DC4BE9" w:rsidRPr="00893F36">
          <w:rPr>
            <w:color w:val="FF0000"/>
            <w:highlight w:val="yellow"/>
          </w:rPr>
          <w:t xml:space="preserve"> </w:t>
        </w:r>
      </w:ins>
      <w:ins w:id="5726" w:author="John Cowburn" w:date="2022-02-24T15:15:00Z">
        <w:r w:rsidR="00010B94" w:rsidRPr="00893F36">
          <w:rPr>
            <w:highlight w:val="yellow"/>
          </w:rPr>
          <w:fldChar w:fldCharType="end"/>
        </w:r>
      </w:ins>
      <w:ins w:id="5727" w:author="John Cowburn" w:date="2022-02-24T13:34:00Z">
        <w:r w:rsidRPr="00893F36">
          <w:rPr>
            <w:highlight w:val="yellow"/>
          </w:rPr>
          <w:t>.</w:t>
        </w:r>
      </w:ins>
    </w:p>
    <w:p w14:paraId="68E772A4" w14:textId="1A0E223D" w:rsidR="00D07371" w:rsidRPr="00D07371" w:rsidRDefault="00D07371" w:rsidP="00010B94">
      <w:pPr>
        <w:jc w:val="right"/>
        <w:rPr>
          <w:ins w:id="5728" w:author="John Cowburn" w:date="2022-02-24T13:34:00Z"/>
          <w:i/>
          <w:vanish/>
          <w:highlight w:val="yellow"/>
        </w:rPr>
      </w:pPr>
    </w:p>
    <w:p w14:paraId="5CE591AD" w14:textId="0B3AF84E" w:rsidR="00010B94" w:rsidRPr="00BD0869" w:rsidRDefault="00010B94" w:rsidP="00010B94">
      <w:pPr>
        <w:pStyle w:val="FIGURE"/>
        <w:rPr>
          <w:ins w:id="5729" w:author="John Cowburn" w:date="2022-02-24T15:14:00Z"/>
        </w:rPr>
      </w:pPr>
      <w:ins w:id="5730" w:author="John Cowburn" w:date="2022-02-24T15:14:00Z">
        <w:r>
          <w:rPr>
            <w:noProof/>
          </w:rPr>
          <w:drawing>
            <wp:inline distT="0" distB="0" distL="0" distR="0" wp14:anchorId="650257BB" wp14:editId="2B2EAE5C">
              <wp:extent cx="5993130" cy="84804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93130" cy="8480425"/>
                      </a:xfrm>
                      <a:prstGeom prst="rect">
                        <a:avLst/>
                      </a:prstGeom>
                      <a:noFill/>
                    </pic:spPr>
                  </pic:pic>
                </a:graphicData>
              </a:graphic>
            </wp:inline>
          </w:drawing>
        </w:r>
      </w:ins>
    </w:p>
    <w:p w14:paraId="51446FDA" w14:textId="1EC43C65" w:rsidR="00D07371" w:rsidRPr="00D07371" w:rsidRDefault="00010B94" w:rsidP="00010B94">
      <w:pPr>
        <w:pStyle w:val="FIGURE-title"/>
        <w:rPr>
          <w:ins w:id="5731" w:author="John Cowburn" w:date="2022-02-24T13:34:00Z"/>
          <w:i/>
          <w:vanish/>
          <w:highlight w:val="yellow"/>
        </w:rPr>
      </w:pPr>
      <w:bookmarkStart w:id="5732" w:name="_Toc97127423"/>
      <w:ins w:id="5733" w:author="John Cowburn" w:date="2022-02-24T15:14:00Z">
        <w:r>
          <w:t>Figure </w:t>
        </w:r>
        <w:r>
          <w:fldChar w:fldCharType="begin"/>
        </w:r>
        <w:r>
          <w:instrText xml:space="preserve"> SEQ Figure \* ARABIC  </w:instrText>
        </w:r>
        <w:r>
          <w:fldChar w:fldCharType="separate"/>
        </w:r>
      </w:ins>
      <w:r w:rsidR="00DC4BE9">
        <w:rPr>
          <w:noProof/>
        </w:rPr>
        <w:t>65</w:t>
      </w:r>
      <w:ins w:id="5734" w:author="John Cowburn" w:date="2022-02-24T15:14:00Z">
        <w:r>
          <w:fldChar w:fldCharType="end"/>
        </w:r>
        <w:r>
          <w:t xml:space="preserve"> – </w:t>
        </w:r>
        <w:r w:rsidRPr="00D07371">
          <w:rPr>
            <w:highlight w:val="yellow"/>
          </w:rPr>
          <w:t>Process GBT APDU sub-procedure</w:t>
        </w:r>
      </w:ins>
      <w:bookmarkEnd w:id="5732"/>
      <w:ins w:id="5735" w:author="John Cowburn" w:date="2022-02-24T13:34:00Z">
        <w:r w:rsidR="00D07371" w:rsidRPr="00D07371">
          <w:rPr>
            <w:i/>
            <w:vanish/>
            <w:highlight w:val="yellow"/>
          </w:rPr>
          <w:t>Filename:GBT_exchange_180528MB20180530-2.SVG</w:t>
        </w:r>
      </w:ins>
    </w:p>
    <w:p w14:paraId="4983E213" w14:textId="3E70E552" w:rsidR="00D07371" w:rsidRPr="00D07371" w:rsidRDefault="00D07371" w:rsidP="00010B94">
      <w:pPr>
        <w:pStyle w:val="FIGURE-title"/>
        <w:rPr>
          <w:ins w:id="5736" w:author="John Cowburn" w:date="2022-02-24T13:34:00Z"/>
          <w:highlight w:val="yellow"/>
        </w:rPr>
      </w:pPr>
    </w:p>
    <w:p w14:paraId="6384D19C" w14:textId="61C92380" w:rsidR="00D07371" w:rsidRPr="00D07371" w:rsidRDefault="00D07371" w:rsidP="00010B94">
      <w:pPr>
        <w:pStyle w:val="PARAGRAPH"/>
        <w:rPr>
          <w:ins w:id="5737" w:author="John Cowburn" w:date="2022-02-24T13:34:00Z"/>
          <w:highlight w:val="yellow"/>
        </w:rPr>
      </w:pPr>
      <w:ins w:id="5738" w:author="John Cowburn" w:date="2022-02-24T13:34:00Z">
        <w:r w:rsidRPr="00D07371">
          <w:rPr>
            <w:highlight w:val="yellow"/>
          </w:rPr>
          <w:lastRenderedPageBreak/>
          <w:t xml:space="preserve">First, the value of Gr.STR and Gr.BN is checked. If the GBT APDU is an ABORT GBT APDU – see </w:t>
        </w:r>
      </w:ins>
      <w:ins w:id="5739" w:author="John Cowburn" w:date="2022-02-24T15:58:00Z">
        <w:r w:rsidR="000637E1">
          <w:rPr>
            <w:highlight w:val="yellow"/>
          </w:rPr>
          <w:fldChar w:fldCharType="begin"/>
        </w:r>
        <w:r w:rsidR="000637E1">
          <w:rPr>
            <w:highlight w:val="yellow"/>
          </w:rPr>
          <w:instrText xml:space="preserve"> REF _Ref96610500 \w \h </w:instrText>
        </w:r>
      </w:ins>
      <w:r w:rsidR="000637E1">
        <w:rPr>
          <w:highlight w:val="yellow"/>
        </w:rPr>
      </w:r>
      <w:r w:rsidR="000637E1">
        <w:rPr>
          <w:highlight w:val="yellow"/>
        </w:rPr>
        <w:fldChar w:fldCharType="separate"/>
      </w:r>
      <w:r w:rsidR="00DC4BE9">
        <w:rPr>
          <w:highlight w:val="yellow"/>
        </w:rPr>
        <w:t>7.3.13.8</w:t>
      </w:r>
      <w:ins w:id="5740" w:author="John Cowburn" w:date="2022-02-24T15:58:00Z">
        <w:r w:rsidR="000637E1">
          <w:rPr>
            <w:highlight w:val="yellow"/>
          </w:rPr>
          <w:fldChar w:fldCharType="end"/>
        </w:r>
      </w:ins>
      <w:ins w:id="5741" w:author="John Cowburn" w:date="2022-02-24T13:34:00Z">
        <w:r w:rsidRPr="00D07371">
          <w:rPr>
            <w:highlight w:val="yellow"/>
          </w:rPr>
          <w:t xml:space="preserve"> – this indicates that the peer wants to abort the exchange.</w:t>
        </w:r>
      </w:ins>
    </w:p>
    <w:p w14:paraId="796A3E49" w14:textId="57EF1370" w:rsidR="00D07371" w:rsidRPr="00D07371" w:rsidRDefault="00D07371" w:rsidP="00010B94">
      <w:pPr>
        <w:pStyle w:val="PARAGRAPH"/>
        <w:rPr>
          <w:ins w:id="5742" w:author="John Cowburn" w:date="2022-02-24T13:34:00Z"/>
          <w:highlight w:val="yellow"/>
        </w:rPr>
      </w:pPr>
      <w:ins w:id="5743" w:author="John Cowburn" w:date="2022-02-24T13:34:00Z">
        <w:r w:rsidRPr="00D07371">
          <w:rPr>
            <w:highlight w:val="yellow"/>
          </w:rPr>
          <w:t xml:space="preserve">Then, the value of Gr.BN and Gr.BNA is checked. If Gr.BN = 1 and Gr.BNA = 0, this indicates the start of a new GBT exchange and the initial values shall be set according to </w:t>
        </w:r>
      </w:ins>
      <w:ins w:id="5744" w:author="John Cowburn" w:date="2022-02-24T15:58:00Z">
        <w:r w:rsidR="000637E1">
          <w:rPr>
            <w:highlight w:val="yellow"/>
          </w:rPr>
          <w:fldChar w:fldCharType="begin"/>
        </w:r>
        <w:r w:rsidR="000637E1">
          <w:rPr>
            <w:highlight w:val="yellow"/>
          </w:rPr>
          <w:instrText xml:space="preserve"> REF _Ref96607824 \h </w:instrText>
        </w:r>
      </w:ins>
      <w:r w:rsidR="000637E1">
        <w:rPr>
          <w:highlight w:val="yellow"/>
        </w:rPr>
      </w:r>
      <w:r w:rsidR="000637E1">
        <w:rPr>
          <w:highlight w:val="yellow"/>
        </w:rPr>
        <w:fldChar w:fldCharType="separate"/>
      </w:r>
      <w:ins w:id="5745" w:author="John Cowburn" w:date="2022-02-24T15:08:00Z">
        <w:r w:rsidR="00DC4BE9">
          <w:t>Table </w:t>
        </w:r>
      </w:ins>
      <w:r w:rsidR="00DC4BE9">
        <w:rPr>
          <w:noProof/>
        </w:rPr>
        <w:t>78</w:t>
      </w:r>
      <w:ins w:id="5746" w:author="John Cowburn" w:date="2022-02-24T15:58:00Z">
        <w:r w:rsidR="000637E1">
          <w:rPr>
            <w:highlight w:val="yellow"/>
          </w:rPr>
          <w:fldChar w:fldCharType="end"/>
        </w:r>
      </w:ins>
      <w:ins w:id="5747" w:author="John Cowburn" w:date="2022-02-24T13:34:00Z">
        <w:r w:rsidRPr="00D07371">
          <w:rPr>
            <w:highlight w:val="yellow"/>
          </w:rPr>
          <w:t>.</w:t>
        </w:r>
      </w:ins>
    </w:p>
    <w:p w14:paraId="7BE476F1" w14:textId="77777777" w:rsidR="00D07371" w:rsidRPr="00D07371" w:rsidRDefault="00D07371" w:rsidP="00010B94">
      <w:pPr>
        <w:pStyle w:val="PARAGRAPH"/>
        <w:rPr>
          <w:ins w:id="5748" w:author="John Cowburn" w:date="2022-02-24T13:34:00Z"/>
          <w:highlight w:val="yellow"/>
        </w:rPr>
      </w:pPr>
      <w:ins w:id="5749" w:author="John Cowburn" w:date="2022-02-24T13:34:00Z">
        <w:r w:rsidRPr="00D07371">
          <w:rPr>
            <w:highlight w:val="yellow"/>
          </w:rPr>
          <w:t>Then, the value of Gr.STR and Gr.W is checked. If Gr.STR = FALSE and Gr.W = 0, this indicates that the GBT procedure is unconfirmed; otherwise it is confirmed.</w:t>
        </w:r>
      </w:ins>
    </w:p>
    <w:p w14:paraId="06B408A5" w14:textId="77777777" w:rsidR="00D07371" w:rsidRPr="00D07371" w:rsidRDefault="00D07371" w:rsidP="00010B94">
      <w:pPr>
        <w:pStyle w:val="Heading5"/>
        <w:rPr>
          <w:ins w:id="5750" w:author="John Cowburn" w:date="2022-02-24T13:34:00Z"/>
          <w:highlight w:val="yellow"/>
        </w:rPr>
      </w:pPr>
      <w:bookmarkStart w:id="5751" w:name="_Toc516166652"/>
      <w:ins w:id="5752" w:author="John Cowburn" w:date="2022-02-24T13:34:00Z">
        <w:r w:rsidRPr="00D07371">
          <w:rPr>
            <w:highlight w:val="yellow"/>
          </w:rPr>
          <w:t>Processing GBT APDUs in a confirmed GBT procedure</w:t>
        </w:r>
        <w:bookmarkEnd w:id="5751"/>
      </w:ins>
    </w:p>
    <w:p w14:paraId="43BC569E" w14:textId="77777777" w:rsidR="00D07371" w:rsidRPr="00D07371" w:rsidRDefault="00D07371" w:rsidP="00010B94">
      <w:pPr>
        <w:pStyle w:val="PARAGRAPH"/>
        <w:rPr>
          <w:ins w:id="5753" w:author="John Cowburn" w:date="2022-02-24T13:34:00Z"/>
          <w:highlight w:val="yellow"/>
        </w:rPr>
      </w:pPr>
      <w:ins w:id="5754" w:author="John Cowburn" w:date="2022-02-24T13:34:00Z">
        <w:r w:rsidRPr="00D07371">
          <w:rPr>
            <w:highlight w:val="yellow"/>
          </w:rPr>
          <w:t>First, the values of Gr.LB and Gr.STR are checked. If Gr.LB = TRUE and Gr.STR = TRUE the values are incoherent: streaming should be finished when the last block is sent.</w:t>
        </w:r>
      </w:ins>
    </w:p>
    <w:p w14:paraId="2B53B97A" w14:textId="77777777" w:rsidR="00D07371" w:rsidRPr="00D07371" w:rsidRDefault="00D07371" w:rsidP="00010B94">
      <w:pPr>
        <w:pStyle w:val="PARAGRAPH"/>
        <w:rPr>
          <w:ins w:id="5755" w:author="John Cowburn" w:date="2022-02-24T13:34:00Z"/>
          <w:highlight w:val="yellow"/>
        </w:rPr>
      </w:pPr>
      <w:ins w:id="5756" w:author="John Cowburn" w:date="2022-02-24T13:34:00Z">
        <w:r w:rsidRPr="00D07371">
          <w:rPr>
            <w:highlight w:val="yellow"/>
          </w:rPr>
          <w:t>Then STRpeer is set to Gr.STR.</w:t>
        </w:r>
      </w:ins>
    </w:p>
    <w:p w14:paraId="45FF3B23" w14:textId="77777777" w:rsidR="00D07371" w:rsidRPr="00D07371" w:rsidRDefault="00D07371" w:rsidP="00010B94">
      <w:pPr>
        <w:pStyle w:val="PARAGRAPH"/>
        <w:rPr>
          <w:ins w:id="5757" w:author="John Cowburn" w:date="2022-02-24T13:34:00Z"/>
          <w:highlight w:val="yellow"/>
        </w:rPr>
      </w:pPr>
      <w:ins w:id="5758" w:author="John Cowburn" w:date="2022-02-24T13:34:00Z">
        <w:r w:rsidRPr="00D07371">
          <w:rPr>
            <w:highlight w:val="yellow"/>
          </w:rPr>
          <w:t xml:space="preserve">Then a check is made to determine if the block has already been received in a previous stream (Gr.BN </w:t>
        </w:r>
        <w:r w:rsidRPr="00D07371">
          <w:rPr>
            <w:highlight w:val="yellow"/>
            <w:u w:val="single"/>
          </w:rPr>
          <w:t>&lt;</w:t>
        </w:r>
        <w:r w:rsidRPr="00D07371">
          <w:rPr>
            <w:highlight w:val="yellow"/>
          </w:rPr>
          <w:t xml:space="preserve"> BNAself) or in the current stream (block is already in RQ; this is determined if a value of B.BN in the RQ is equivalent to Gr.BN). In either cases, the duplicate block is not put to RQ.</w:t>
        </w:r>
      </w:ins>
    </w:p>
    <w:p w14:paraId="6B8C81EF" w14:textId="77777777" w:rsidR="00D07371" w:rsidRPr="00D07371" w:rsidRDefault="00D07371" w:rsidP="00010B94">
      <w:pPr>
        <w:pStyle w:val="PARAGRAPH"/>
        <w:rPr>
          <w:ins w:id="5759" w:author="John Cowburn" w:date="2022-02-24T13:34:00Z"/>
          <w:highlight w:val="yellow"/>
        </w:rPr>
      </w:pPr>
      <w:ins w:id="5760" w:author="John Cowburn" w:date="2022-02-24T13:34:00Z">
        <w:r w:rsidRPr="00D07371">
          <w:rPr>
            <w:highlight w:val="yellow"/>
          </w:rPr>
          <w:t>Otherwise, the block B it is put to the RQ with B.LB = Gr.LB, B.BN = Gr. BN B.BD = Gr.BD.</w:t>
        </w:r>
      </w:ins>
    </w:p>
    <w:p w14:paraId="08618DF6" w14:textId="77777777" w:rsidR="00D07371" w:rsidRPr="00D07371" w:rsidRDefault="00D07371" w:rsidP="00010B94">
      <w:pPr>
        <w:pStyle w:val="PARAGRAPH"/>
        <w:rPr>
          <w:ins w:id="5761" w:author="John Cowburn" w:date="2022-02-24T13:34:00Z"/>
          <w:highlight w:val="yellow"/>
        </w:rPr>
      </w:pPr>
      <w:ins w:id="5762" w:author="John Cowburn" w:date="2022-02-24T13:34:00Z">
        <w:r w:rsidRPr="00D07371">
          <w:rPr>
            <w:highlight w:val="yellow"/>
          </w:rPr>
          <w:t>Wpeer is set to Gr.W and BNApeer is set to Gr.BNA.</w:t>
        </w:r>
      </w:ins>
    </w:p>
    <w:p w14:paraId="218FCBA5" w14:textId="77777777" w:rsidR="00D07371" w:rsidRPr="00D07371" w:rsidRDefault="00D07371" w:rsidP="00010B94">
      <w:pPr>
        <w:pStyle w:val="PARAGRAPH"/>
        <w:rPr>
          <w:ins w:id="5763" w:author="John Cowburn" w:date="2022-02-24T13:34:00Z"/>
          <w:highlight w:val="yellow"/>
        </w:rPr>
      </w:pPr>
      <w:ins w:id="5764" w:author="John Cowburn" w:date="2022-02-24T13:34:00Z">
        <w:r w:rsidRPr="00D07371">
          <w:rPr>
            <w:highlight w:val="yellow"/>
          </w:rPr>
          <w:t>The blocks up to and including BNApeer are removed from the SQ.</w:t>
        </w:r>
      </w:ins>
    </w:p>
    <w:p w14:paraId="2484320A" w14:textId="77777777" w:rsidR="00D07371" w:rsidRPr="00D07371" w:rsidRDefault="00D07371" w:rsidP="00010B94">
      <w:pPr>
        <w:pStyle w:val="PARAGRAPH"/>
        <w:rPr>
          <w:ins w:id="5765" w:author="John Cowburn" w:date="2022-02-24T13:34:00Z"/>
          <w:highlight w:val="yellow"/>
        </w:rPr>
      </w:pPr>
      <w:ins w:id="5766" w:author="John Cowburn" w:date="2022-02-24T13:34:00Z">
        <w:r w:rsidRPr="00D07371">
          <w:rPr>
            <w:highlight w:val="yellow"/>
          </w:rPr>
          <w:t>If the number of blocks in the RQ reaches Wself (BTW parameter of the recipient, a value shared by the AP and the AL), then the stream is considered to be finished.</w:t>
        </w:r>
      </w:ins>
    </w:p>
    <w:p w14:paraId="7E806CD7" w14:textId="77777777" w:rsidR="00D07371" w:rsidRPr="00D07371" w:rsidRDefault="00D07371" w:rsidP="00010B94">
      <w:pPr>
        <w:pStyle w:val="PARAGRAPH"/>
        <w:rPr>
          <w:ins w:id="5767" w:author="John Cowburn" w:date="2022-02-24T13:34:00Z"/>
          <w:highlight w:val="yellow"/>
        </w:rPr>
      </w:pPr>
      <w:ins w:id="5768" w:author="John Cowburn" w:date="2022-02-24T13:34:00Z">
        <w:r w:rsidRPr="00D07371">
          <w:rPr>
            <w:highlight w:val="yellow"/>
          </w:rPr>
          <w:t>Otherwise, the value of STRpeer is checked:</w:t>
        </w:r>
      </w:ins>
    </w:p>
    <w:p w14:paraId="1FDC71B0" w14:textId="77777777" w:rsidR="00D07371" w:rsidRPr="00D07371" w:rsidRDefault="00D07371" w:rsidP="00695ACD">
      <w:pPr>
        <w:pStyle w:val="ListBullet"/>
        <w:numPr>
          <w:ilvl w:val="0"/>
          <w:numId w:val="71"/>
        </w:numPr>
        <w:tabs>
          <w:tab w:val="clear" w:pos="360"/>
          <w:tab w:val="left" w:pos="340"/>
        </w:tabs>
        <w:spacing w:line="240" w:lineRule="auto"/>
        <w:ind w:left="340" w:hanging="340"/>
        <w:jc w:val="both"/>
        <w:rPr>
          <w:ins w:id="5769" w:author="John Cowburn" w:date="2022-02-24T13:34:00Z"/>
          <w:highlight w:val="yellow"/>
        </w:rPr>
      </w:pPr>
      <w:ins w:id="5770" w:author="John Cowburn" w:date="2022-02-24T13:34:00Z">
        <w:r w:rsidRPr="00D07371">
          <w:rPr>
            <w:highlight w:val="yellow"/>
          </w:rPr>
          <w:t>if it is TRUE, then the control is given back to the AL that waits for the next APDU;</w:t>
        </w:r>
      </w:ins>
    </w:p>
    <w:p w14:paraId="670230E5" w14:textId="77777777" w:rsidR="00D07371" w:rsidRPr="00D07371" w:rsidRDefault="00D07371" w:rsidP="00695ACD">
      <w:pPr>
        <w:pStyle w:val="ListBullet"/>
        <w:numPr>
          <w:ilvl w:val="0"/>
          <w:numId w:val="71"/>
        </w:numPr>
        <w:tabs>
          <w:tab w:val="clear" w:pos="360"/>
          <w:tab w:val="left" w:pos="340"/>
        </w:tabs>
        <w:spacing w:line="240" w:lineRule="auto"/>
        <w:ind w:left="340" w:hanging="340"/>
        <w:jc w:val="both"/>
        <w:rPr>
          <w:ins w:id="5771" w:author="John Cowburn" w:date="2022-02-24T13:34:00Z"/>
          <w:highlight w:val="yellow"/>
        </w:rPr>
      </w:pPr>
      <w:ins w:id="5772" w:author="John Cowburn" w:date="2022-02-24T13:34:00Z">
        <w:r w:rsidRPr="00D07371">
          <w:rPr>
            <w:highlight w:val="yellow"/>
          </w:rPr>
          <w:t>if it is FALSE, the stream is considered to be finished.</w:t>
        </w:r>
      </w:ins>
    </w:p>
    <w:p w14:paraId="5A1AB7BA" w14:textId="77777777" w:rsidR="00D07371" w:rsidRPr="00D07371" w:rsidRDefault="00D07371" w:rsidP="00010B94">
      <w:pPr>
        <w:pStyle w:val="PARAGRAPH"/>
        <w:rPr>
          <w:ins w:id="5773" w:author="John Cowburn" w:date="2022-02-24T13:34:00Z"/>
          <w:highlight w:val="yellow"/>
        </w:rPr>
      </w:pPr>
      <w:ins w:id="5774" w:author="John Cowburn" w:date="2022-02-24T13:34:00Z">
        <w:r w:rsidRPr="00D07371">
          <w:rPr>
            <w:highlight w:val="yellow"/>
          </w:rPr>
          <w:t>When the stream is finished no more GBT APDUs are listened for. Any GBT APDUs received are considered as overflow and shall not be acknowledged.</w:t>
        </w:r>
      </w:ins>
    </w:p>
    <w:p w14:paraId="4E07420C" w14:textId="77777777" w:rsidR="00D07371" w:rsidRPr="00D07371" w:rsidRDefault="00D07371" w:rsidP="00010B94">
      <w:pPr>
        <w:pStyle w:val="PARAGRAPH"/>
        <w:rPr>
          <w:ins w:id="5775" w:author="John Cowburn" w:date="2022-02-24T13:34:00Z"/>
          <w:highlight w:val="yellow"/>
        </w:rPr>
      </w:pPr>
      <w:ins w:id="5776" w:author="John Cowburn" w:date="2022-02-24T13:34:00Z">
        <w:r w:rsidRPr="00D07371">
          <w:rPr>
            <w:highlight w:val="yellow"/>
          </w:rPr>
          <w:t xml:space="preserve">The blocks in the RQ are passed to the AL that calls the </w:t>
        </w:r>
        <w:r w:rsidRPr="00D07371">
          <w:rPr>
            <w:i/>
            <w:highlight w:val="yellow"/>
          </w:rPr>
          <w:t>Check RQ and fill gaps</w:t>
        </w:r>
        <w:r w:rsidRPr="00D07371">
          <w:rPr>
            <w:highlight w:val="yellow"/>
          </w:rPr>
          <w:t xml:space="preserve"> sub-procedure.</w:t>
        </w:r>
      </w:ins>
    </w:p>
    <w:p w14:paraId="077D9A48" w14:textId="77777777" w:rsidR="00D07371" w:rsidRPr="00D07371" w:rsidRDefault="00D07371" w:rsidP="00010B94">
      <w:pPr>
        <w:pStyle w:val="Heading5"/>
        <w:rPr>
          <w:ins w:id="5777" w:author="John Cowburn" w:date="2022-02-24T13:34:00Z"/>
          <w:highlight w:val="yellow"/>
        </w:rPr>
      </w:pPr>
      <w:bookmarkStart w:id="5778" w:name="_Toc516166653"/>
      <w:ins w:id="5779" w:author="John Cowburn" w:date="2022-02-24T13:34:00Z">
        <w:r w:rsidRPr="00D07371">
          <w:rPr>
            <w:highlight w:val="yellow"/>
          </w:rPr>
          <w:t>Processing GBT APDUs in an unconfirmed GBT procedure</w:t>
        </w:r>
        <w:bookmarkEnd w:id="5778"/>
      </w:ins>
    </w:p>
    <w:p w14:paraId="7894806A" w14:textId="77777777" w:rsidR="00D07371" w:rsidRPr="00D07371" w:rsidRDefault="00D07371" w:rsidP="00D07371">
      <w:pPr>
        <w:pStyle w:val="PARAGRAPH"/>
        <w:rPr>
          <w:ins w:id="5780" w:author="John Cowburn" w:date="2022-02-24T13:34:00Z"/>
          <w:highlight w:val="yellow"/>
        </w:rPr>
      </w:pPr>
      <w:ins w:id="5781" w:author="John Cowburn" w:date="2022-02-24T13:34:00Z">
        <w:r w:rsidRPr="00D07371">
          <w:rPr>
            <w:highlight w:val="yellow"/>
          </w:rPr>
          <w:t>First, the value of Gr.BN is checked. If the block is already in the RQ it is discarded. Otherwise, it is put to the RQ with B.LB = Gr.LB, B.BN = Gr.BN B.BD = Gr.BD.</w:t>
        </w:r>
      </w:ins>
    </w:p>
    <w:p w14:paraId="740F4E8D" w14:textId="77777777" w:rsidR="00D07371" w:rsidRPr="00D07371" w:rsidRDefault="00D07371" w:rsidP="00D07371">
      <w:pPr>
        <w:pStyle w:val="PARAGRAPH"/>
        <w:rPr>
          <w:ins w:id="5782" w:author="John Cowburn" w:date="2022-02-24T13:34:00Z"/>
          <w:highlight w:val="yellow"/>
        </w:rPr>
      </w:pPr>
      <w:ins w:id="5783" w:author="John Cowburn" w:date="2022-02-24T13:34:00Z">
        <w:r w:rsidRPr="00D07371">
          <w:rPr>
            <w:highlight w:val="yellow"/>
          </w:rPr>
          <w:t>If the number of the blocks in the RQ reaches the maximum number of blocks that can be accommodated, then the stream is considered to be finished.</w:t>
        </w:r>
      </w:ins>
    </w:p>
    <w:p w14:paraId="0A4574BB" w14:textId="77777777" w:rsidR="00D07371" w:rsidRPr="00D07371" w:rsidRDefault="00D07371" w:rsidP="00D07371">
      <w:pPr>
        <w:pStyle w:val="PARAGRAPH"/>
        <w:rPr>
          <w:ins w:id="5784" w:author="John Cowburn" w:date="2022-02-24T13:34:00Z"/>
          <w:highlight w:val="yellow"/>
        </w:rPr>
      </w:pPr>
      <w:ins w:id="5785" w:author="John Cowburn" w:date="2022-02-24T13:34:00Z">
        <w:r w:rsidRPr="00D07371">
          <w:rPr>
            <w:highlight w:val="yellow"/>
          </w:rPr>
          <w:t>Otherwise, it is checked if the last block (with B.LB = TRUE) is in the RQ:</w:t>
        </w:r>
      </w:ins>
    </w:p>
    <w:p w14:paraId="259BE701" w14:textId="77777777" w:rsidR="00D07371" w:rsidRPr="00D07371" w:rsidRDefault="00D07371" w:rsidP="00695ACD">
      <w:pPr>
        <w:pStyle w:val="ListBullet"/>
        <w:numPr>
          <w:ilvl w:val="0"/>
          <w:numId w:val="71"/>
        </w:numPr>
        <w:tabs>
          <w:tab w:val="clear" w:pos="360"/>
          <w:tab w:val="left" w:pos="340"/>
        </w:tabs>
        <w:spacing w:line="240" w:lineRule="auto"/>
        <w:ind w:left="340" w:hanging="340"/>
        <w:jc w:val="both"/>
        <w:rPr>
          <w:ins w:id="5786" w:author="John Cowburn" w:date="2022-02-24T13:34:00Z"/>
          <w:highlight w:val="yellow"/>
        </w:rPr>
      </w:pPr>
      <w:ins w:id="5787" w:author="John Cowburn" w:date="2022-02-24T13:34:00Z">
        <w:r w:rsidRPr="00D07371">
          <w:rPr>
            <w:highlight w:val="yellow"/>
          </w:rPr>
          <w:t>if no, the control is given back to the AL that waits for the next APDU;</w:t>
        </w:r>
      </w:ins>
    </w:p>
    <w:p w14:paraId="68F9C643" w14:textId="77777777" w:rsidR="00D07371" w:rsidRPr="00D07371" w:rsidRDefault="00D07371" w:rsidP="00695ACD">
      <w:pPr>
        <w:pStyle w:val="ListBullet"/>
        <w:numPr>
          <w:ilvl w:val="0"/>
          <w:numId w:val="71"/>
        </w:numPr>
        <w:tabs>
          <w:tab w:val="clear" w:pos="360"/>
          <w:tab w:val="left" w:pos="340"/>
        </w:tabs>
        <w:spacing w:line="240" w:lineRule="auto"/>
        <w:ind w:left="340" w:hanging="340"/>
        <w:jc w:val="both"/>
        <w:rPr>
          <w:ins w:id="5788" w:author="John Cowburn" w:date="2022-02-24T13:34:00Z"/>
          <w:highlight w:val="yellow"/>
        </w:rPr>
      </w:pPr>
      <w:ins w:id="5789" w:author="John Cowburn" w:date="2022-02-24T13:34:00Z">
        <w:r w:rsidRPr="00D07371">
          <w:rPr>
            <w:highlight w:val="yellow"/>
          </w:rPr>
          <w:t>if yes, the stream is considered to be finished.</w:t>
        </w:r>
      </w:ins>
    </w:p>
    <w:p w14:paraId="5137DB52" w14:textId="77777777" w:rsidR="00D07371" w:rsidRPr="00D07371" w:rsidRDefault="00D07371" w:rsidP="00D07371">
      <w:pPr>
        <w:pStyle w:val="PARAGRAPH"/>
        <w:rPr>
          <w:ins w:id="5790" w:author="John Cowburn" w:date="2022-02-24T13:34:00Z"/>
          <w:highlight w:val="yellow"/>
        </w:rPr>
      </w:pPr>
      <w:ins w:id="5791" w:author="John Cowburn" w:date="2022-02-24T13:34:00Z">
        <w:r w:rsidRPr="00D07371">
          <w:rPr>
            <w:highlight w:val="yellow"/>
          </w:rPr>
          <w:lastRenderedPageBreak/>
          <w:t>When the stream is finished no more GBT APDUs are listened for. Any GBT APDUs received are considered as overflow and shall not be acknowledged. The blocks in the RQ are passed to the AL, the RQ is emptied and the unconfirmed receive GBT procedure is ended.</w:t>
        </w:r>
      </w:ins>
    </w:p>
    <w:p w14:paraId="66E5B09A" w14:textId="77777777" w:rsidR="00D07371" w:rsidRPr="00D07371" w:rsidRDefault="00D07371" w:rsidP="00010B94">
      <w:pPr>
        <w:pStyle w:val="Heading4"/>
        <w:rPr>
          <w:ins w:id="5792" w:author="John Cowburn" w:date="2022-02-24T13:34:00Z"/>
          <w:highlight w:val="yellow"/>
        </w:rPr>
      </w:pPr>
      <w:bookmarkStart w:id="5793" w:name="_Ref466743233"/>
      <w:bookmarkStart w:id="5794" w:name="_Toc516166654"/>
      <w:ins w:id="5795" w:author="John Cowburn" w:date="2022-02-24T13:34:00Z">
        <w:r w:rsidRPr="00D07371">
          <w:rPr>
            <w:highlight w:val="yellow"/>
          </w:rPr>
          <w:t>Check RQ and fill gaps sub-procedure</w:t>
        </w:r>
        <w:bookmarkEnd w:id="5793"/>
        <w:bookmarkEnd w:id="5794"/>
      </w:ins>
    </w:p>
    <w:p w14:paraId="14B4FFA8" w14:textId="77777777" w:rsidR="00D07371" w:rsidRPr="00D07371" w:rsidRDefault="00D07371" w:rsidP="00010B94">
      <w:pPr>
        <w:pStyle w:val="Heading5"/>
        <w:rPr>
          <w:ins w:id="5796" w:author="John Cowburn" w:date="2022-02-24T13:34:00Z"/>
          <w:highlight w:val="yellow"/>
        </w:rPr>
      </w:pPr>
      <w:bookmarkStart w:id="5797" w:name="_Toc516166655"/>
      <w:ins w:id="5798" w:author="John Cowburn" w:date="2022-02-24T13:34:00Z">
        <w:r w:rsidRPr="00D07371">
          <w:rPr>
            <w:highlight w:val="yellow"/>
          </w:rPr>
          <w:t>General</w:t>
        </w:r>
        <w:bookmarkEnd w:id="5797"/>
      </w:ins>
    </w:p>
    <w:p w14:paraId="7EC07F3C" w14:textId="2B655E5D" w:rsidR="00D07371" w:rsidRPr="00D07371" w:rsidRDefault="00D07371" w:rsidP="00010B94">
      <w:pPr>
        <w:pStyle w:val="PARAGRAPH"/>
        <w:rPr>
          <w:ins w:id="5799" w:author="John Cowburn" w:date="2022-02-24T13:34:00Z"/>
          <w:highlight w:val="yellow"/>
        </w:rPr>
      </w:pPr>
      <w:ins w:id="5800" w:author="John Cowburn" w:date="2022-02-24T13:34:00Z">
        <w:r w:rsidRPr="00D07371">
          <w:rPr>
            <w:highlight w:val="yellow"/>
          </w:rPr>
          <w:t xml:space="preserve">The </w:t>
        </w:r>
        <w:r w:rsidRPr="00D07371">
          <w:rPr>
            <w:i/>
            <w:highlight w:val="yellow"/>
          </w:rPr>
          <w:t xml:space="preserve">Check RQ and fill gaps </w:t>
        </w:r>
        <w:r w:rsidRPr="00D07371">
          <w:rPr>
            <w:highlight w:val="yellow"/>
          </w:rPr>
          <w:t xml:space="preserve">sub-procedure is shown in </w:t>
        </w:r>
      </w:ins>
      <w:ins w:id="5801" w:author="John Cowburn" w:date="2022-02-24T15:18:00Z">
        <w:r w:rsidR="00010B94">
          <w:rPr>
            <w:highlight w:val="yellow"/>
          </w:rPr>
          <w:fldChar w:fldCharType="begin"/>
        </w:r>
        <w:r w:rsidR="00010B94">
          <w:rPr>
            <w:highlight w:val="yellow"/>
          </w:rPr>
          <w:instrText xml:space="preserve"> REF _Ref63270395 \h </w:instrText>
        </w:r>
      </w:ins>
      <w:r w:rsidR="00010B94">
        <w:rPr>
          <w:highlight w:val="yellow"/>
        </w:rPr>
      </w:r>
      <w:r w:rsidR="00010B94">
        <w:rPr>
          <w:highlight w:val="yellow"/>
        </w:rPr>
        <w:fldChar w:fldCharType="separate"/>
      </w:r>
      <w:ins w:id="5802" w:author="John Cowburn" w:date="2021-02-03T18:40:00Z">
        <w:r w:rsidR="00DC4BE9">
          <w:t>Figure </w:t>
        </w:r>
      </w:ins>
      <w:r w:rsidR="00DC4BE9">
        <w:rPr>
          <w:noProof/>
        </w:rPr>
        <w:t>70</w:t>
      </w:r>
      <w:ins w:id="5803" w:author="John Cowburn" w:date="2022-02-24T15:18:00Z">
        <w:r w:rsidR="00010B94">
          <w:rPr>
            <w:highlight w:val="yellow"/>
          </w:rPr>
          <w:fldChar w:fldCharType="end"/>
        </w:r>
      </w:ins>
      <w:ins w:id="5804" w:author="John Cowburn" w:date="2022-02-24T13:34:00Z">
        <w:r w:rsidRPr="00D07371">
          <w:rPr>
            <w:highlight w:val="yellow"/>
          </w:rPr>
          <w:t>.</w:t>
        </w:r>
      </w:ins>
    </w:p>
    <w:p w14:paraId="25204110" w14:textId="47C83AFA" w:rsidR="00010B94" w:rsidRPr="00BD0869" w:rsidRDefault="00010B94" w:rsidP="00CF62BE">
      <w:pPr>
        <w:pStyle w:val="FIGURE"/>
        <w:rPr>
          <w:ins w:id="5805" w:author="John Cowburn" w:date="2022-02-24T15:17:00Z"/>
        </w:rPr>
      </w:pPr>
      <w:ins w:id="5806" w:author="John Cowburn" w:date="2022-02-24T15:17:00Z">
        <w:r>
          <w:rPr>
            <w:noProof/>
          </w:rPr>
          <w:drawing>
            <wp:inline distT="0" distB="0" distL="0" distR="0" wp14:anchorId="0FD5890E" wp14:editId="5CB6090B">
              <wp:extent cx="5761355" cy="34569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1355" cy="3456940"/>
                      </a:xfrm>
                      <a:prstGeom prst="rect">
                        <a:avLst/>
                      </a:prstGeom>
                      <a:noFill/>
                    </pic:spPr>
                  </pic:pic>
                </a:graphicData>
              </a:graphic>
            </wp:inline>
          </w:drawing>
        </w:r>
      </w:ins>
    </w:p>
    <w:p w14:paraId="16633441" w14:textId="3C4317A0" w:rsidR="00D07371" w:rsidRPr="00D07371" w:rsidRDefault="00010B94" w:rsidP="00010B94">
      <w:pPr>
        <w:pStyle w:val="FIGURE-title"/>
        <w:rPr>
          <w:ins w:id="5807" w:author="John Cowburn" w:date="2022-02-24T13:34:00Z"/>
          <w:i/>
          <w:vanish/>
          <w:highlight w:val="yellow"/>
        </w:rPr>
      </w:pPr>
      <w:bookmarkStart w:id="5808" w:name="_Toc97127424"/>
      <w:ins w:id="5809" w:author="John Cowburn" w:date="2022-02-24T15:17:00Z">
        <w:r>
          <w:t>Figure </w:t>
        </w:r>
        <w:r>
          <w:fldChar w:fldCharType="begin"/>
        </w:r>
        <w:r>
          <w:instrText xml:space="preserve"> SEQ Figure \* ARABIC  </w:instrText>
        </w:r>
        <w:r>
          <w:fldChar w:fldCharType="separate"/>
        </w:r>
      </w:ins>
      <w:r w:rsidR="00DC4BE9">
        <w:rPr>
          <w:noProof/>
        </w:rPr>
        <w:t>66</w:t>
      </w:r>
      <w:ins w:id="5810" w:author="John Cowburn" w:date="2022-02-24T15:17:00Z">
        <w:r>
          <w:fldChar w:fldCharType="end"/>
        </w:r>
        <w:r>
          <w:t xml:space="preserve"> –</w:t>
        </w:r>
        <w:bookmarkEnd w:id="5808"/>
        <w:r>
          <w:t xml:space="preserve"> </w:t>
        </w:r>
      </w:ins>
      <w:ins w:id="5811" w:author="John Cowburn" w:date="2022-02-24T13:34:00Z">
        <w:r w:rsidR="00D07371" w:rsidRPr="00D07371">
          <w:rPr>
            <w:i/>
            <w:vanish/>
            <w:highlight w:val="yellow"/>
          </w:rPr>
          <w:t>Filename: GBT_Check_fill_180305.wmf</w:t>
        </w:r>
      </w:ins>
    </w:p>
    <w:p w14:paraId="76D86173" w14:textId="11A8398D" w:rsidR="00D07371" w:rsidRPr="00D07371" w:rsidRDefault="00D07371" w:rsidP="00010B94">
      <w:pPr>
        <w:pStyle w:val="FIGURE-title"/>
        <w:rPr>
          <w:ins w:id="5812" w:author="John Cowburn" w:date="2022-02-24T13:34:00Z"/>
          <w:highlight w:val="yellow"/>
        </w:rPr>
      </w:pPr>
      <w:bookmarkStart w:id="5813" w:name="_Toc516166662"/>
      <w:bookmarkStart w:id="5814" w:name="_Toc54074751"/>
      <w:bookmarkStart w:id="5815" w:name="_Toc97127425"/>
      <w:ins w:id="5816" w:author="John Cowburn" w:date="2022-02-24T13:34:00Z">
        <w:r w:rsidRPr="00D07371">
          <w:rPr>
            <w:highlight w:val="yellow"/>
          </w:rPr>
          <w:t>Check RQ and fill gaps sub-procedure</w:t>
        </w:r>
        <w:bookmarkEnd w:id="5813"/>
        <w:bookmarkEnd w:id="5814"/>
        <w:bookmarkEnd w:id="5815"/>
      </w:ins>
    </w:p>
    <w:p w14:paraId="661F6FB0" w14:textId="77777777" w:rsidR="00D07371" w:rsidRPr="00D07371" w:rsidRDefault="00D07371" w:rsidP="00010B94">
      <w:pPr>
        <w:pStyle w:val="Heading5"/>
        <w:rPr>
          <w:ins w:id="5817" w:author="John Cowburn" w:date="2022-02-24T13:34:00Z"/>
          <w:highlight w:val="yellow"/>
        </w:rPr>
      </w:pPr>
      <w:bookmarkStart w:id="5818" w:name="_Toc516166656"/>
      <w:ins w:id="5819" w:author="John Cowburn" w:date="2022-02-24T13:34:00Z">
        <w:r w:rsidRPr="00D07371">
          <w:rPr>
            <w:highlight w:val="yellow"/>
          </w:rPr>
          <w:t>Confirmed GBT procedure</w:t>
        </w:r>
        <w:bookmarkEnd w:id="5818"/>
      </w:ins>
    </w:p>
    <w:p w14:paraId="5F0C96F7" w14:textId="77777777" w:rsidR="00D07371" w:rsidRPr="00D07371" w:rsidRDefault="00D07371" w:rsidP="00010B94">
      <w:pPr>
        <w:pStyle w:val="PARAGRAPH"/>
        <w:rPr>
          <w:ins w:id="5820" w:author="John Cowburn" w:date="2022-02-24T13:34:00Z"/>
          <w:highlight w:val="yellow"/>
        </w:rPr>
      </w:pPr>
      <w:ins w:id="5821" w:author="John Cowburn" w:date="2022-02-24T13:34:00Z">
        <w:r w:rsidRPr="00D07371">
          <w:rPr>
            <w:highlight w:val="yellow"/>
          </w:rPr>
          <w:t>This subclause describes one possible recovery strategy. Other strategies that result in the recovery of the missing blocks may also be used.</w:t>
        </w:r>
      </w:ins>
    </w:p>
    <w:p w14:paraId="01086E61" w14:textId="77777777" w:rsidR="00D07371" w:rsidRPr="00D07371" w:rsidRDefault="00D07371" w:rsidP="00010B94">
      <w:pPr>
        <w:pStyle w:val="PARAGRAPH"/>
        <w:rPr>
          <w:ins w:id="5822" w:author="John Cowburn" w:date="2022-02-24T13:34:00Z"/>
          <w:highlight w:val="yellow"/>
        </w:rPr>
      </w:pPr>
      <w:ins w:id="5823" w:author="John Cowburn" w:date="2022-02-24T13:34:00Z">
        <w:r w:rsidRPr="00D07371">
          <w:rPr>
            <w:highlight w:val="yellow"/>
          </w:rPr>
          <w:t>If the GBT stream is confirmed, first it is checked if the RQ is empty. This occurs if no GBT APDUs have been received or all GBT APDUs in the stream have been discarded. Notice that the stream received may contain only one GBT APDU. In this case, BNAself is not updated, Wself is set to BTW and the control is given back to the AL.</w:t>
        </w:r>
      </w:ins>
    </w:p>
    <w:p w14:paraId="3B7F4140" w14:textId="77777777" w:rsidR="00D07371" w:rsidRPr="00D07371" w:rsidRDefault="00D07371" w:rsidP="00010B94">
      <w:pPr>
        <w:pStyle w:val="PARAGRAPH"/>
        <w:rPr>
          <w:ins w:id="5824" w:author="John Cowburn" w:date="2022-02-24T13:34:00Z"/>
          <w:highlight w:val="yellow"/>
        </w:rPr>
      </w:pPr>
      <w:ins w:id="5825" w:author="John Cowburn" w:date="2022-02-24T13:34:00Z">
        <w:r w:rsidRPr="00D07371">
          <w:rPr>
            <w:highlight w:val="yellow"/>
          </w:rPr>
          <w:t>If the RQ is not empty, it is checked for gaps:</w:t>
        </w:r>
      </w:ins>
    </w:p>
    <w:p w14:paraId="1BF70F11" w14:textId="77777777" w:rsidR="00D07371" w:rsidRPr="00D07371" w:rsidRDefault="00D07371" w:rsidP="00695ACD">
      <w:pPr>
        <w:pStyle w:val="ListBullet"/>
        <w:numPr>
          <w:ilvl w:val="0"/>
          <w:numId w:val="71"/>
        </w:numPr>
        <w:tabs>
          <w:tab w:val="clear" w:pos="360"/>
          <w:tab w:val="left" w:pos="340"/>
        </w:tabs>
        <w:spacing w:line="240" w:lineRule="auto"/>
        <w:ind w:left="340" w:hanging="340"/>
        <w:jc w:val="both"/>
        <w:rPr>
          <w:ins w:id="5826" w:author="John Cowburn" w:date="2022-02-24T13:34:00Z"/>
          <w:highlight w:val="yellow"/>
        </w:rPr>
      </w:pPr>
      <w:ins w:id="5827" w:author="John Cowburn" w:date="2022-02-24T13:34:00Z">
        <w:r w:rsidRPr="00D07371">
          <w:rPr>
            <w:highlight w:val="yellow"/>
          </w:rPr>
          <w:t xml:space="preserve">if gaps are found then the GBT procedure attempts to recover the blocks in the first gap found: BNAself is set to B.BN before the first gap, Wself is set to the number of blocks to be recovered and the control is given back to the AL that calls the </w:t>
        </w:r>
        <w:r w:rsidRPr="00D07371">
          <w:rPr>
            <w:i/>
            <w:highlight w:val="yellow"/>
          </w:rPr>
          <w:t>Send GBT APDU stream</w:t>
        </w:r>
        <w:r w:rsidRPr="00D07371">
          <w:rPr>
            <w:highlight w:val="yellow"/>
          </w:rPr>
          <w:t xml:space="preserve"> sub-procedure;</w:t>
        </w:r>
      </w:ins>
    </w:p>
    <w:p w14:paraId="7009C3CF" w14:textId="77777777" w:rsidR="00D07371" w:rsidRPr="00D07371" w:rsidRDefault="00D07371" w:rsidP="00695ACD">
      <w:pPr>
        <w:pStyle w:val="ListBullet"/>
        <w:numPr>
          <w:ilvl w:val="0"/>
          <w:numId w:val="71"/>
        </w:numPr>
        <w:tabs>
          <w:tab w:val="clear" w:pos="360"/>
          <w:tab w:val="left" w:pos="340"/>
        </w:tabs>
        <w:spacing w:line="240" w:lineRule="auto"/>
        <w:ind w:left="340" w:hanging="340"/>
        <w:jc w:val="both"/>
        <w:rPr>
          <w:ins w:id="5828" w:author="John Cowburn" w:date="2022-02-24T13:34:00Z"/>
          <w:highlight w:val="yellow"/>
        </w:rPr>
      </w:pPr>
      <w:ins w:id="5829" w:author="John Cowburn" w:date="2022-02-24T13:34:00Z">
        <w:r w:rsidRPr="00D07371">
          <w:rPr>
            <w:highlight w:val="yellow"/>
          </w:rPr>
          <w:t>if no gaps are found, then BNAself is set to B.BN of the last block in the RQ, Wself is set to BTW and the control is given back to the AL.</w:t>
        </w:r>
      </w:ins>
    </w:p>
    <w:p w14:paraId="41A9C4B9" w14:textId="77777777" w:rsidR="00D07371" w:rsidRPr="00D07371" w:rsidRDefault="00D07371" w:rsidP="00010B94">
      <w:pPr>
        <w:pStyle w:val="Heading5"/>
        <w:rPr>
          <w:ins w:id="5830" w:author="John Cowburn" w:date="2022-02-24T13:34:00Z"/>
          <w:highlight w:val="yellow"/>
        </w:rPr>
      </w:pPr>
      <w:bookmarkStart w:id="5831" w:name="_Toc516166657"/>
      <w:ins w:id="5832" w:author="John Cowburn" w:date="2022-02-24T13:34:00Z">
        <w:r w:rsidRPr="00D07371">
          <w:rPr>
            <w:highlight w:val="yellow"/>
          </w:rPr>
          <w:lastRenderedPageBreak/>
          <w:t>Unconfirmed GBT procedure</w:t>
        </w:r>
        <w:bookmarkEnd w:id="5831"/>
      </w:ins>
    </w:p>
    <w:p w14:paraId="2D993D48" w14:textId="579D1F3E" w:rsidR="00162259" w:rsidRPr="00D07371" w:rsidDel="004058A9" w:rsidRDefault="00D07371" w:rsidP="00521922">
      <w:pPr>
        <w:pStyle w:val="ListBullet"/>
        <w:rPr>
          <w:del w:id="5833" w:author="John Cowburn" w:date="2022-02-24T13:23:00Z"/>
          <w:highlight w:val="yellow"/>
        </w:rPr>
      </w:pPr>
      <w:ins w:id="5834" w:author="John Cowburn" w:date="2022-02-24T13:34:00Z">
        <w:r w:rsidRPr="00D07371">
          <w:rPr>
            <w:highlight w:val="yellow"/>
          </w:rPr>
          <w:t>If the GBT procedure is unconfirmed, then the RQ is checked for gaps. If no gaps are found, then the control is given back to the AL and the blocks in the RQ are passed to the AL. Otherwise all blocks are discarded.</w:t>
        </w:r>
      </w:ins>
      <w:del w:id="5835" w:author="John Cowburn" w:date="2022-02-24T13:23:00Z">
        <w:r w:rsidR="00162259" w:rsidRPr="00D07371" w:rsidDel="004058A9">
          <w:rPr>
            <w:highlight w:val="yellow"/>
          </w:rPr>
          <w:delText>the streaming bit indicates if streaming is in progress (STR = 1) or finished (STR = 0). When streaming is finished, the remote party shall confirm the blocks received. When the Block_Transfer_Streaming parameter has been set to FALSE, the streaming bit shall be also set to 0;</w:delText>
        </w:r>
      </w:del>
    </w:p>
    <w:p w14:paraId="6AD0ABE0" w14:textId="05A36775" w:rsidR="00162259" w:rsidRPr="00D07371" w:rsidDel="004058A9" w:rsidRDefault="00162259" w:rsidP="00521922">
      <w:pPr>
        <w:pStyle w:val="ListBullet"/>
        <w:rPr>
          <w:del w:id="5836" w:author="John Cowburn" w:date="2022-02-24T13:23:00Z"/>
          <w:highlight w:val="yellow"/>
        </w:rPr>
      </w:pPr>
      <w:del w:id="5837" w:author="John Cowburn" w:date="2022-02-24T13:23:00Z">
        <w:r w:rsidRPr="00D07371" w:rsidDel="004058A9">
          <w:rPr>
            <w:highlight w:val="yellow"/>
          </w:rPr>
          <w:delText>the window field indicates the number of blocks that can be received by the party sending the APDU. Its maximum value is equal to the Block_Transfer_Window parameter passed by the AP to the AL. Note, that the AL may use a lower value during lost block recovery. In the case when the GBT APDUs carry an unconfirmed service (BTS = FALSE, BTW = 0; see above), the value of the window shall be 0 indicating that no GBT APDUs shall be confirmed (and hence no lost blocks can be recovered);</w:delText>
        </w:r>
      </w:del>
    </w:p>
    <w:p w14:paraId="625E9D78" w14:textId="6EB1C717" w:rsidR="00162259" w:rsidRPr="00D07371" w:rsidDel="004058A9" w:rsidRDefault="00162259" w:rsidP="00521922">
      <w:pPr>
        <w:pStyle w:val="ListBullet"/>
        <w:rPr>
          <w:del w:id="5838" w:author="John Cowburn" w:date="2022-02-24T13:23:00Z"/>
          <w:highlight w:val="yellow"/>
        </w:rPr>
      </w:pPr>
      <w:del w:id="5839" w:author="John Cowburn" w:date="2022-02-24T13:23:00Z">
        <w:r w:rsidRPr="00D07371" w:rsidDel="004058A9">
          <w:rPr>
            <w:highlight w:val="yellow"/>
          </w:rPr>
          <w:delText>the block-number (BN) field indicates the number of the block sent. The first block sent shall have block-number = 1. Block-number shall be increased with each GBT APDU sent, even if block-data (BD) is empty. However, during lost block recovery a block number may be repeated;</w:delText>
        </w:r>
      </w:del>
    </w:p>
    <w:p w14:paraId="62CBF06A" w14:textId="68F41AE3" w:rsidR="00162259" w:rsidRPr="00D07371" w:rsidDel="004058A9" w:rsidRDefault="00162259" w:rsidP="00521922">
      <w:pPr>
        <w:pStyle w:val="ListBullet"/>
        <w:rPr>
          <w:del w:id="5840" w:author="John Cowburn" w:date="2022-02-24T13:23:00Z"/>
          <w:highlight w:val="yellow"/>
        </w:rPr>
      </w:pPr>
      <w:del w:id="5841" w:author="John Cowburn" w:date="2022-02-24T13:23:00Z">
        <w:r w:rsidRPr="00D07371" w:rsidDel="004058A9">
          <w:rPr>
            <w:highlight w:val="yellow"/>
          </w:rPr>
          <w:delText>the block-number-acknowledged (BNA) field indicates the number of the block acknowledged. If no blocks have been lost, it shall be equal to the number of the last block received. However, if one or more blocks are lost, it shall be equal to the number of the block up to which no blocks are missing;</w:delText>
        </w:r>
      </w:del>
    </w:p>
    <w:p w14:paraId="44D2FAF5" w14:textId="7896B34F" w:rsidR="00162259" w:rsidRPr="00D07371" w:rsidDel="004058A9" w:rsidRDefault="00162259" w:rsidP="00521922">
      <w:pPr>
        <w:pStyle w:val="ListBullet"/>
        <w:rPr>
          <w:del w:id="5842" w:author="John Cowburn" w:date="2022-02-24T13:23:00Z"/>
          <w:highlight w:val="yellow"/>
        </w:rPr>
      </w:pPr>
      <w:del w:id="5843" w:author="John Cowburn" w:date="2022-02-24T13:23:00Z">
        <w:r w:rsidRPr="00D07371" w:rsidDel="004058A9">
          <w:rPr>
            <w:highlight w:val="yellow"/>
          </w:rPr>
          <w:delText>the block-data (BD) field carries one part of the xDLMS APDU that is sent using the GBT mechanism.</w:delText>
        </w:r>
      </w:del>
    </w:p>
    <w:p w14:paraId="207C7130" w14:textId="57E0578F" w:rsidR="00D07371" w:rsidRDefault="00162259" w:rsidP="008C6750">
      <w:pPr>
        <w:pStyle w:val="PARAGRAPH"/>
        <w:rPr>
          <w:ins w:id="5844" w:author="John Cowburn" w:date="2022-02-24T13:30:00Z"/>
        </w:rPr>
      </w:pPr>
      <w:del w:id="5845" w:author="John Cowburn" w:date="2022-02-24T13:33:00Z">
        <w:r w:rsidRPr="00D07371" w:rsidDel="00D07371">
          <w:rPr>
            <w:highlight w:val="yellow"/>
          </w:rPr>
          <w:delText>If a party has no blocks to send, then the last-block bit of the APDU shall be set to 1 and the streaming bit shall be set to 0.</w:delText>
        </w:r>
      </w:del>
    </w:p>
    <w:p w14:paraId="3F42C22A" w14:textId="77777777" w:rsidR="00D07371" w:rsidRPr="00D07371" w:rsidRDefault="00D07371" w:rsidP="00010B94">
      <w:pPr>
        <w:pStyle w:val="Heading4"/>
        <w:rPr>
          <w:ins w:id="5846" w:author="John Cowburn" w:date="2022-02-24T13:30:00Z"/>
          <w:highlight w:val="yellow"/>
        </w:rPr>
      </w:pPr>
      <w:ins w:id="5847" w:author="John Cowburn" w:date="2022-02-24T13:30:00Z">
        <w:r w:rsidRPr="00D07371">
          <w:rPr>
            <w:highlight w:val="yellow"/>
          </w:rPr>
          <w:t>GBT protocol examples</w:t>
        </w:r>
      </w:ins>
    </w:p>
    <w:p w14:paraId="4D2A7CA3" w14:textId="25AB74A5" w:rsidR="00D07371" w:rsidRPr="00347160" w:rsidDel="00D07371" w:rsidRDefault="00D07371" w:rsidP="008C6750">
      <w:pPr>
        <w:pStyle w:val="PARAGRAPH"/>
        <w:rPr>
          <w:del w:id="5848" w:author="John Cowburn" w:date="2022-02-24T13:30:00Z"/>
        </w:rPr>
      </w:pPr>
    </w:p>
    <w:p w14:paraId="2AF77C6F" w14:textId="4A0CFD8C" w:rsidR="00162259" w:rsidRPr="00656BD8" w:rsidRDefault="00162259" w:rsidP="008C6750">
      <w:pPr>
        <w:pStyle w:val="PARAGRAPH"/>
        <w:rPr>
          <w:highlight w:val="yellow"/>
        </w:rPr>
      </w:pPr>
      <w:r w:rsidRPr="00656BD8">
        <w:rPr>
          <w:highlight w:val="yellow"/>
        </w:rPr>
        <w:t>The protocol of the GBT mechanism is further explained with the help of</w:t>
      </w:r>
      <w:ins w:id="5849" w:author="John Cowburn" w:date="2022-02-24T15:20:00Z">
        <w:r w:rsidR="00010B94" w:rsidRPr="00656BD8">
          <w:rPr>
            <w:highlight w:val="yellow"/>
          </w:rPr>
          <w:t xml:space="preserve"> </w:t>
        </w:r>
      </w:ins>
      <w:ins w:id="5850" w:author="John Cowburn" w:date="2022-02-24T15:22:00Z">
        <w:r w:rsidR="00010B94" w:rsidRPr="00656BD8">
          <w:rPr>
            <w:highlight w:val="yellow"/>
          </w:rPr>
          <w:fldChar w:fldCharType="begin"/>
        </w:r>
        <w:r w:rsidR="00010B94" w:rsidRPr="00656BD8">
          <w:rPr>
            <w:highlight w:val="yellow"/>
          </w:rPr>
          <w:instrText xml:space="preserve"> REF _Ref63270439 \h </w:instrText>
        </w:r>
      </w:ins>
      <w:r w:rsidR="00656BD8">
        <w:rPr>
          <w:highlight w:val="yellow"/>
        </w:rPr>
        <w:instrText xml:space="preserve"> \* MERGEFORMAT </w:instrText>
      </w:r>
      <w:r w:rsidR="00010B94" w:rsidRPr="00656BD8">
        <w:rPr>
          <w:highlight w:val="yellow"/>
        </w:rPr>
      </w:r>
      <w:r w:rsidR="00010B94" w:rsidRPr="00656BD8">
        <w:rPr>
          <w:highlight w:val="yellow"/>
        </w:rPr>
        <w:fldChar w:fldCharType="separate"/>
      </w:r>
      <w:ins w:id="5851" w:author="John Cowburn" w:date="2021-02-03T18:41:00Z">
        <w:r w:rsidR="00DC4BE9" w:rsidRPr="00DC4BE9">
          <w:rPr>
            <w:highlight w:val="yellow"/>
          </w:rPr>
          <w:t>Figure </w:t>
        </w:r>
      </w:ins>
      <w:r w:rsidR="00DC4BE9" w:rsidRPr="00DC4BE9">
        <w:rPr>
          <w:highlight w:val="yellow"/>
        </w:rPr>
        <w:t>71</w:t>
      </w:r>
      <w:ins w:id="5852" w:author="John Cowburn" w:date="2022-02-24T15:22:00Z">
        <w:r w:rsidR="00010B94" w:rsidRPr="00656BD8">
          <w:rPr>
            <w:highlight w:val="yellow"/>
          </w:rPr>
          <w:fldChar w:fldCharType="end"/>
        </w:r>
      </w:ins>
      <w:ins w:id="5853" w:author="John Cowburn" w:date="2022-02-24T15:20:00Z">
        <w:r w:rsidR="00010B94" w:rsidRPr="00656BD8">
          <w:rPr>
            <w:highlight w:val="yellow"/>
          </w:rPr>
          <w:t xml:space="preserve">, </w:t>
        </w:r>
      </w:ins>
      <w:ins w:id="5854" w:author="John Cowburn" w:date="2022-02-24T15:22:00Z">
        <w:r w:rsidR="00010B94" w:rsidRPr="00656BD8">
          <w:rPr>
            <w:highlight w:val="yellow"/>
          </w:rPr>
          <w:fldChar w:fldCharType="begin"/>
        </w:r>
        <w:r w:rsidR="00010B94" w:rsidRPr="00656BD8">
          <w:rPr>
            <w:highlight w:val="yellow"/>
          </w:rPr>
          <w:instrText xml:space="preserve"> REF _Ref63270532 \h </w:instrText>
        </w:r>
      </w:ins>
      <w:r w:rsidR="00656BD8">
        <w:rPr>
          <w:highlight w:val="yellow"/>
        </w:rPr>
        <w:instrText xml:space="preserve"> \* MERGEFORMAT </w:instrText>
      </w:r>
      <w:r w:rsidR="00010B94" w:rsidRPr="00656BD8">
        <w:rPr>
          <w:highlight w:val="yellow"/>
        </w:rPr>
      </w:r>
      <w:r w:rsidR="00010B94" w:rsidRPr="00656BD8">
        <w:rPr>
          <w:highlight w:val="yellow"/>
        </w:rPr>
        <w:fldChar w:fldCharType="separate"/>
      </w:r>
      <w:ins w:id="5855" w:author="John Cowburn" w:date="2021-02-03T18:43:00Z">
        <w:r w:rsidR="00DC4BE9" w:rsidRPr="00DC4BE9">
          <w:rPr>
            <w:highlight w:val="yellow"/>
          </w:rPr>
          <w:t>Figure </w:t>
        </w:r>
      </w:ins>
      <w:r w:rsidR="00DC4BE9" w:rsidRPr="00DC4BE9">
        <w:rPr>
          <w:highlight w:val="yellow"/>
        </w:rPr>
        <w:t>72</w:t>
      </w:r>
      <w:ins w:id="5856" w:author="John Cowburn" w:date="2022-02-24T15:22:00Z">
        <w:r w:rsidR="00010B94" w:rsidRPr="00656BD8">
          <w:rPr>
            <w:highlight w:val="yellow"/>
          </w:rPr>
          <w:fldChar w:fldCharType="end"/>
        </w:r>
      </w:ins>
      <w:ins w:id="5857" w:author="John Cowburn" w:date="2022-02-24T15:20:00Z">
        <w:r w:rsidR="00010B94" w:rsidRPr="00656BD8">
          <w:rPr>
            <w:highlight w:val="yellow"/>
          </w:rPr>
          <w:t xml:space="preserve">, </w:t>
        </w:r>
      </w:ins>
      <w:ins w:id="5858" w:author="John Cowburn" w:date="2022-02-24T15:22:00Z">
        <w:r w:rsidR="00010B94" w:rsidRPr="00656BD8">
          <w:rPr>
            <w:highlight w:val="yellow"/>
          </w:rPr>
          <w:fldChar w:fldCharType="begin"/>
        </w:r>
        <w:r w:rsidR="00010B94" w:rsidRPr="00656BD8">
          <w:rPr>
            <w:highlight w:val="yellow"/>
          </w:rPr>
          <w:instrText xml:space="preserve"> REF _Ref373776785 \h </w:instrText>
        </w:r>
      </w:ins>
      <w:r w:rsidR="00656BD8">
        <w:rPr>
          <w:highlight w:val="yellow"/>
        </w:rPr>
        <w:instrText xml:space="preserve"> \* MERGEFORMAT </w:instrText>
      </w:r>
      <w:r w:rsidR="00010B94" w:rsidRPr="00656BD8">
        <w:rPr>
          <w:highlight w:val="yellow"/>
        </w:rPr>
      </w:r>
      <w:r w:rsidR="00010B94" w:rsidRPr="00656BD8">
        <w:rPr>
          <w:highlight w:val="yellow"/>
        </w:rPr>
        <w:fldChar w:fldCharType="separate"/>
      </w:r>
      <w:r w:rsidR="00DC4BE9" w:rsidRPr="00DC4BE9">
        <w:rPr>
          <w:highlight w:val="yellow"/>
        </w:rPr>
        <w:t xml:space="preserve">Figure </w:t>
      </w:r>
      <w:r w:rsidR="00DC4BE9" w:rsidRPr="00DC4BE9">
        <w:rPr>
          <w:noProof/>
          <w:highlight w:val="yellow"/>
        </w:rPr>
        <w:t>73</w:t>
      </w:r>
      <w:ins w:id="5859" w:author="John Cowburn" w:date="2022-02-24T15:22:00Z">
        <w:r w:rsidR="00010B94" w:rsidRPr="00656BD8">
          <w:rPr>
            <w:highlight w:val="yellow"/>
          </w:rPr>
          <w:fldChar w:fldCharType="end"/>
        </w:r>
      </w:ins>
      <w:ins w:id="5860" w:author="John Cowburn" w:date="2022-02-24T15:20:00Z">
        <w:r w:rsidR="00010B94" w:rsidRPr="00656BD8">
          <w:rPr>
            <w:highlight w:val="yellow"/>
          </w:rPr>
          <w:t>,</w:t>
        </w:r>
      </w:ins>
      <w:ins w:id="5861" w:author="John Cowburn" w:date="2022-02-24T15:21:00Z">
        <w:r w:rsidR="00010B94" w:rsidRPr="00656BD8">
          <w:rPr>
            <w:highlight w:val="yellow"/>
          </w:rPr>
          <w:t xml:space="preserve"> </w:t>
        </w:r>
      </w:ins>
      <w:ins w:id="5862" w:author="John Cowburn" w:date="2022-02-24T15:24:00Z">
        <w:r w:rsidR="00010B94" w:rsidRPr="00656BD8">
          <w:rPr>
            <w:highlight w:val="yellow"/>
          </w:rPr>
          <w:fldChar w:fldCharType="begin"/>
        </w:r>
        <w:r w:rsidR="00010B94" w:rsidRPr="00656BD8">
          <w:rPr>
            <w:highlight w:val="yellow"/>
          </w:rPr>
          <w:instrText xml:space="preserve"> REF _Ref63270395 \h </w:instrText>
        </w:r>
      </w:ins>
      <w:r w:rsidR="00656BD8">
        <w:rPr>
          <w:highlight w:val="yellow"/>
        </w:rPr>
        <w:instrText xml:space="preserve"> \* MERGEFORMAT </w:instrText>
      </w:r>
      <w:r w:rsidR="00010B94" w:rsidRPr="00656BD8">
        <w:rPr>
          <w:highlight w:val="yellow"/>
        </w:rPr>
      </w:r>
      <w:r w:rsidR="00010B94" w:rsidRPr="00656BD8">
        <w:rPr>
          <w:highlight w:val="yellow"/>
        </w:rPr>
        <w:fldChar w:fldCharType="separate"/>
      </w:r>
      <w:ins w:id="5863" w:author="John Cowburn" w:date="2021-02-03T18:40:00Z">
        <w:r w:rsidR="00DC4BE9" w:rsidRPr="00DC4BE9">
          <w:rPr>
            <w:highlight w:val="yellow"/>
          </w:rPr>
          <w:t>Figure </w:t>
        </w:r>
      </w:ins>
      <w:r w:rsidR="00DC4BE9" w:rsidRPr="00DC4BE9">
        <w:rPr>
          <w:highlight w:val="yellow"/>
        </w:rPr>
        <w:t>70</w:t>
      </w:r>
      <w:ins w:id="5864" w:author="John Cowburn" w:date="2022-02-24T15:24:00Z">
        <w:r w:rsidR="00010B94" w:rsidRPr="00656BD8">
          <w:rPr>
            <w:highlight w:val="yellow"/>
          </w:rPr>
          <w:fldChar w:fldCharType="end"/>
        </w:r>
      </w:ins>
      <w:ins w:id="5865" w:author="John Cowburn" w:date="2022-02-24T15:21:00Z">
        <w:r w:rsidR="00010B94" w:rsidRPr="00656BD8">
          <w:rPr>
            <w:highlight w:val="yellow"/>
          </w:rPr>
          <w:t xml:space="preserve">, </w:t>
        </w:r>
      </w:ins>
      <w:ins w:id="5866" w:author="John Cowburn" w:date="2022-02-24T15:24:00Z">
        <w:r w:rsidR="00010B94" w:rsidRPr="00656BD8">
          <w:rPr>
            <w:highlight w:val="yellow"/>
          </w:rPr>
          <w:fldChar w:fldCharType="begin"/>
        </w:r>
        <w:r w:rsidR="00010B94" w:rsidRPr="00656BD8">
          <w:rPr>
            <w:highlight w:val="yellow"/>
          </w:rPr>
          <w:instrText xml:space="preserve"> REF _Ref63270439 \h </w:instrText>
        </w:r>
      </w:ins>
      <w:r w:rsidR="00656BD8">
        <w:rPr>
          <w:highlight w:val="yellow"/>
        </w:rPr>
        <w:instrText xml:space="preserve"> \* MERGEFORMAT </w:instrText>
      </w:r>
      <w:r w:rsidR="00010B94" w:rsidRPr="00656BD8">
        <w:rPr>
          <w:highlight w:val="yellow"/>
        </w:rPr>
      </w:r>
      <w:r w:rsidR="00010B94" w:rsidRPr="00656BD8">
        <w:rPr>
          <w:highlight w:val="yellow"/>
        </w:rPr>
        <w:fldChar w:fldCharType="separate"/>
      </w:r>
      <w:ins w:id="5867" w:author="John Cowburn" w:date="2021-02-03T18:41:00Z">
        <w:r w:rsidR="00DC4BE9" w:rsidRPr="00DC4BE9">
          <w:rPr>
            <w:highlight w:val="yellow"/>
          </w:rPr>
          <w:t>Figure </w:t>
        </w:r>
      </w:ins>
      <w:r w:rsidR="00DC4BE9" w:rsidRPr="00DC4BE9">
        <w:rPr>
          <w:highlight w:val="yellow"/>
        </w:rPr>
        <w:t>71</w:t>
      </w:r>
      <w:ins w:id="5868" w:author="John Cowburn" w:date="2022-02-24T15:24:00Z">
        <w:r w:rsidR="00010B94" w:rsidRPr="00656BD8">
          <w:rPr>
            <w:highlight w:val="yellow"/>
          </w:rPr>
          <w:fldChar w:fldCharType="end"/>
        </w:r>
      </w:ins>
      <w:ins w:id="5869" w:author="John Cowburn" w:date="2022-02-24T15:21:00Z">
        <w:r w:rsidR="00010B94" w:rsidRPr="00656BD8">
          <w:rPr>
            <w:highlight w:val="yellow"/>
          </w:rPr>
          <w:t xml:space="preserve">, </w:t>
        </w:r>
      </w:ins>
      <w:ins w:id="5870" w:author="John Cowburn" w:date="2022-02-24T15:25:00Z">
        <w:r w:rsidR="00010B94" w:rsidRPr="00656BD8">
          <w:rPr>
            <w:highlight w:val="yellow"/>
          </w:rPr>
          <w:fldChar w:fldCharType="begin"/>
        </w:r>
        <w:r w:rsidR="00010B94" w:rsidRPr="00656BD8">
          <w:rPr>
            <w:highlight w:val="yellow"/>
          </w:rPr>
          <w:instrText xml:space="preserve"> REF _Ref63270532 \h </w:instrText>
        </w:r>
      </w:ins>
      <w:r w:rsidR="00656BD8">
        <w:rPr>
          <w:highlight w:val="yellow"/>
        </w:rPr>
        <w:instrText xml:space="preserve"> \* MERGEFORMAT </w:instrText>
      </w:r>
      <w:r w:rsidR="00010B94" w:rsidRPr="00656BD8">
        <w:rPr>
          <w:highlight w:val="yellow"/>
        </w:rPr>
      </w:r>
      <w:r w:rsidR="00010B94" w:rsidRPr="00656BD8">
        <w:rPr>
          <w:highlight w:val="yellow"/>
        </w:rPr>
        <w:fldChar w:fldCharType="separate"/>
      </w:r>
      <w:ins w:id="5871" w:author="John Cowburn" w:date="2021-02-03T18:43:00Z">
        <w:r w:rsidR="00DC4BE9" w:rsidRPr="00DC4BE9">
          <w:rPr>
            <w:highlight w:val="yellow"/>
          </w:rPr>
          <w:t>Figure </w:t>
        </w:r>
      </w:ins>
      <w:r w:rsidR="00DC4BE9" w:rsidRPr="00DC4BE9">
        <w:rPr>
          <w:highlight w:val="yellow"/>
        </w:rPr>
        <w:t>72</w:t>
      </w:r>
      <w:ins w:id="5872" w:author="John Cowburn" w:date="2022-02-24T15:25:00Z">
        <w:r w:rsidR="00010B94" w:rsidRPr="00656BD8">
          <w:rPr>
            <w:highlight w:val="yellow"/>
          </w:rPr>
          <w:fldChar w:fldCharType="end"/>
        </w:r>
      </w:ins>
      <w:ins w:id="5873" w:author="John Cowburn" w:date="2022-02-24T15:21:00Z">
        <w:r w:rsidR="00010B94" w:rsidRPr="00656BD8">
          <w:rPr>
            <w:highlight w:val="yellow"/>
          </w:rPr>
          <w:t xml:space="preserve"> and </w:t>
        </w:r>
      </w:ins>
      <w:ins w:id="5874" w:author="John Cowburn" w:date="2022-02-24T15:25:00Z">
        <w:r w:rsidR="00010B94" w:rsidRPr="00656BD8">
          <w:rPr>
            <w:highlight w:val="yellow"/>
          </w:rPr>
          <w:fldChar w:fldCharType="begin"/>
        </w:r>
        <w:r w:rsidR="00010B94" w:rsidRPr="00656BD8">
          <w:rPr>
            <w:highlight w:val="yellow"/>
          </w:rPr>
          <w:instrText xml:space="preserve"> REF _Ref373776785 \h </w:instrText>
        </w:r>
      </w:ins>
      <w:r w:rsidR="00656BD8">
        <w:rPr>
          <w:highlight w:val="yellow"/>
        </w:rPr>
        <w:instrText xml:space="preserve"> \* MERGEFORMAT </w:instrText>
      </w:r>
      <w:r w:rsidR="00010B94" w:rsidRPr="00656BD8">
        <w:rPr>
          <w:highlight w:val="yellow"/>
        </w:rPr>
      </w:r>
      <w:r w:rsidR="00010B94" w:rsidRPr="00656BD8">
        <w:rPr>
          <w:highlight w:val="yellow"/>
        </w:rPr>
        <w:fldChar w:fldCharType="separate"/>
      </w:r>
      <w:r w:rsidR="00DC4BE9" w:rsidRPr="00DC4BE9">
        <w:rPr>
          <w:highlight w:val="yellow"/>
        </w:rPr>
        <w:t xml:space="preserve">Figure </w:t>
      </w:r>
      <w:r w:rsidR="00DC4BE9" w:rsidRPr="00DC4BE9">
        <w:rPr>
          <w:noProof/>
          <w:highlight w:val="yellow"/>
        </w:rPr>
        <w:t>73</w:t>
      </w:r>
      <w:ins w:id="5875" w:author="John Cowburn" w:date="2022-02-24T15:25:00Z">
        <w:r w:rsidR="00010B94" w:rsidRPr="00656BD8">
          <w:rPr>
            <w:highlight w:val="yellow"/>
          </w:rPr>
          <w:fldChar w:fldCharType="end"/>
        </w:r>
      </w:ins>
      <w:del w:id="5876" w:author="John Cowburn" w:date="2022-02-24T15:21:00Z">
        <w:r w:rsidRPr="00656BD8" w:rsidDel="00010B94">
          <w:rPr>
            <w:highlight w:val="yellow"/>
          </w:rPr>
          <w:delText xml:space="preserve"> </w:delText>
        </w:r>
        <w:r w:rsidRPr="00656BD8" w:rsidDel="00010B94">
          <w:rPr>
            <w:highlight w:val="yellow"/>
          </w:rPr>
          <w:fldChar w:fldCharType="begin" w:fldLock="1"/>
        </w:r>
        <w:r w:rsidRPr="00656BD8" w:rsidDel="00010B94">
          <w:rPr>
            <w:highlight w:val="yellow"/>
          </w:rPr>
          <w:delInstrText xml:space="preserve"> REF _Ref373776164 \h </w:delInstrText>
        </w:r>
        <w:r w:rsidR="00C60BA6" w:rsidRPr="00656BD8" w:rsidDel="00010B94">
          <w:rPr>
            <w:highlight w:val="yellow"/>
          </w:rPr>
          <w:delInstrText xml:space="preserve"> \* MERGEFORMAT </w:delInstrText>
        </w:r>
        <w:r w:rsidRPr="00656BD8" w:rsidDel="00010B94">
          <w:rPr>
            <w:highlight w:val="yellow"/>
          </w:rPr>
        </w:r>
        <w:r w:rsidRPr="00656BD8" w:rsidDel="00010B94">
          <w:rPr>
            <w:highlight w:val="yellow"/>
          </w:rPr>
          <w:fldChar w:fldCharType="separate"/>
        </w:r>
        <w:r w:rsidR="00811F07" w:rsidRPr="00656BD8" w:rsidDel="00010B94">
          <w:rPr>
            <w:highlight w:val="yellow"/>
          </w:rPr>
          <w:delText xml:space="preserve">Figure </w:delText>
        </w:r>
        <w:r w:rsidR="00811F07" w:rsidRPr="00656BD8" w:rsidDel="00010B94">
          <w:rPr>
            <w:noProof/>
            <w:highlight w:val="yellow"/>
          </w:rPr>
          <w:delText>60</w:delText>
        </w:r>
        <w:r w:rsidRPr="00656BD8" w:rsidDel="00010B94">
          <w:rPr>
            <w:highlight w:val="yellow"/>
          </w:rPr>
          <w:fldChar w:fldCharType="end"/>
        </w:r>
        <w:r w:rsidRPr="00656BD8" w:rsidDel="00010B94">
          <w:rPr>
            <w:highlight w:val="yellow"/>
          </w:rPr>
          <w:delText xml:space="preserve">, </w:delText>
        </w:r>
        <w:r w:rsidRPr="00656BD8" w:rsidDel="00010B94">
          <w:rPr>
            <w:highlight w:val="yellow"/>
          </w:rPr>
          <w:fldChar w:fldCharType="begin" w:fldLock="1"/>
        </w:r>
        <w:r w:rsidRPr="00656BD8" w:rsidDel="00010B94">
          <w:rPr>
            <w:highlight w:val="yellow"/>
          </w:rPr>
          <w:delInstrText xml:space="preserve"> REF _Ref373776583 \h </w:delInstrText>
        </w:r>
        <w:r w:rsidR="00C60BA6" w:rsidRPr="00656BD8" w:rsidDel="00010B94">
          <w:rPr>
            <w:highlight w:val="yellow"/>
          </w:rPr>
          <w:delInstrText xml:space="preserve"> \* MERGEFORMAT </w:delInstrText>
        </w:r>
        <w:r w:rsidRPr="00656BD8" w:rsidDel="00010B94">
          <w:rPr>
            <w:highlight w:val="yellow"/>
          </w:rPr>
        </w:r>
        <w:r w:rsidRPr="00656BD8" w:rsidDel="00010B94">
          <w:rPr>
            <w:highlight w:val="yellow"/>
          </w:rPr>
          <w:fldChar w:fldCharType="separate"/>
        </w:r>
        <w:r w:rsidR="00811F07" w:rsidRPr="00656BD8" w:rsidDel="00010B94">
          <w:rPr>
            <w:highlight w:val="yellow"/>
          </w:rPr>
          <w:delText xml:space="preserve">Figure </w:delText>
        </w:r>
        <w:r w:rsidR="00811F07" w:rsidRPr="00656BD8" w:rsidDel="00010B94">
          <w:rPr>
            <w:noProof/>
            <w:highlight w:val="yellow"/>
          </w:rPr>
          <w:delText>61</w:delText>
        </w:r>
        <w:r w:rsidRPr="00656BD8" w:rsidDel="00010B94">
          <w:rPr>
            <w:highlight w:val="yellow"/>
          </w:rPr>
          <w:fldChar w:fldCharType="end"/>
        </w:r>
        <w:r w:rsidRPr="00656BD8" w:rsidDel="00010B94">
          <w:rPr>
            <w:highlight w:val="yellow"/>
          </w:rPr>
          <w:delText xml:space="preserve">, </w:delText>
        </w:r>
        <w:r w:rsidRPr="00656BD8" w:rsidDel="00010B94">
          <w:rPr>
            <w:highlight w:val="yellow"/>
          </w:rPr>
          <w:fldChar w:fldCharType="begin" w:fldLock="1"/>
        </w:r>
        <w:r w:rsidRPr="00656BD8" w:rsidDel="00010B94">
          <w:rPr>
            <w:highlight w:val="yellow"/>
          </w:rPr>
          <w:delInstrText xml:space="preserve"> REF _Ref373776516 \h </w:delInstrText>
        </w:r>
        <w:r w:rsidR="00C60BA6" w:rsidRPr="00656BD8" w:rsidDel="00010B94">
          <w:rPr>
            <w:highlight w:val="yellow"/>
          </w:rPr>
          <w:delInstrText xml:space="preserve"> \* MERGEFORMAT </w:delInstrText>
        </w:r>
        <w:r w:rsidRPr="00656BD8" w:rsidDel="00010B94">
          <w:rPr>
            <w:highlight w:val="yellow"/>
          </w:rPr>
        </w:r>
        <w:r w:rsidRPr="00656BD8" w:rsidDel="00010B94">
          <w:rPr>
            <w:highlight w:val="yellow"/>
          </w:rPr>
          <w:fldChar w:fldCharType="separate"/>
        </w:r>
        <w:r w:rsidR="00811F07" w:rsidRPr="00656BD8" w:rsidDel="00010B94">
          <w:rPr>
            <w:highlight w:val="yellow"/>
          </w:rPr>
          <w:delText xml:space="preserve">Figure </w:delText>
        </w:r>
        <w:r w:rsidR="00811F07" w:rsidRPr="00656BD8" w:rsidDel="00010B94">
          <w:rPr>
            <w:noProof/>
            <w:highlight w:val="yellow"/>
          </w:rPr>
          <w:delText>62</w:delText>
        </w:r>
        <w:r w:rsidRPr="00656BD8" w:rsidDel="00010B94">
          <w:rPr>
            <w:highlight w:val="yellow"/>
          </w:rPr>
          <w:fldChar w:fldCharType="end"/>
        </w:r>
        <w:r w:rsidRPr="00656BD8" w:rsidDel="00010B94">
          <w:rPr>
            <w:highlight w:val="yellow"/>
          </w:rPr>
          <w:delText xml:space="preserve">, </w:delText>
        </w:r>
        <w:r w:rsidRPr="00656BD8" w:rsidDel="00010B94">
          <w:rPr>
            <w:highlight w:val="yellow"/>
          </w:rPr>
          <w:fldChar w:fldCharType="begin" w:fldLock="1"/>
        </w:r>
        <w:r w:rsidRPr="00656BD8" w:rsidDel="00010B94">
          <w:rPr>
            <w:highlight w:val="yellow"/>
          </w:rPr>
          <w:delInstrText xml:space="preserve"> REF _Ref373776779 \h </w:delInstrText>
        </w:r>
        <w:r w:rsidR="00C60BA6" w:rsidRPr="00656BD8" w:rsidDel="00010B94">
          <w:rPr>
            <w:highlight w:val="yellow"/>
          </w:rPr>
          <w:delInstrText xml:space="preserve"> \* MERGEFORMAT </w:delInstrText>
        </w:r>
        <w:r w:rsidRPr="00656BD8" w:rsidDel="00010B94">
          <w:rPr>
            <w:highlight w:val="yellow"/>
          </w:rPr>
        </w:r>
        <w:r w:rsidRPr="00656BD8" w:rsidDel="00010B94">
          <w:rPr>
            <w:highlight w:val="yellow"/>
          </w:rPr>
          <w:fldChar w:fldCharType="separate"/>
        </w:r>
        <w:r w:rsidR="00811F07" w:rsidRPr="00656BD8" w:rsidDel="00010B94">
          <w:rPr>
            <w:highlight w:val="yellow"/>
          </w:rPr>
          <w:delText xml:space="preserve">Figure </w:delText>
        </w:r>
        <w:r w:rsidR="00811F07" w:rsidRPr="00656BD8" w:rsidDel="00010B94">
          <w:rPr>
            <w:noProof/>
            <w:highlight w:val="yellow"/>
          </w:rPr>
          <w:delText>63</w:delText>
        </w:r>
        <w:r w:rsidRPr="00656BD8" w:rsidDel="00010B94">
          <w:rPr>
            <w:highlight w:val="yellow"/>
          </w:rPr>
          <w:fldChar w:fldCharType="end"/>
        </w:r>
        <w:r w:rsidRPr="00656BD8" w:rsidDel="00010B94">
          <w:rPr>
            <w:highlight w:val="yellow"/>
          </w:rPr>
          <w:delText xml:space="preserve">, </w:delText>
        </w:r>
        <w:r w:rsidRPr="00656BD8" w:rsidDel="00010B94">
          <w:rPr>
            <w:highlight w:val="yellow"/>
          </w:rPr>
          <w:fldChar w:fldCharType="begin" w:fldLock="1"/>
        </w:r>
        <w:r w:rsidRPr="00656BD8" w:rsidDel="00010B94">
          <w:rPr>
            <w:highlight w:val="yellow"/>
          </w:rPr>
          <w:delInstrText xml:space="preserve"> REF _Ref373182354 \h </w:delInstrText>
        </w:r>
        <w:r w:rsidR="00C60BA6" w:rsidRPr="00656BD8" w:rsidDel="00010B94">
          <w:rPr>
            <w:highlight w:val="yellow"/>
          </w:rPr>
          <w:delInstrText xml:space="preserve"> \* MERGEFORMAT </w:delInstrText>
        </w:r>
        <w:r w:rsidRPr="00656BD8" w:rsidDel="00010B94">
          <w:rPr>
            <w:highlight w:val="yellow"/>
          </w:rPr>
        </w:r>
        <w:r w:rsidRPr="00656BD8" w:rsidDel="00010B94">
          <w:rPr>
            <w:highlight w:val="yellow"/>
          </w:rPr>
          <w:fldChar w:fldCharType="separate"/>
        </w:r>
        <w:r w:rsidR="00811F07" w:rsidRPr="00656BD8" w:rsidDel="00010B94">
          <w:rPr>
            <w:highlight w:val="yellow"/>
          </w:rPr>
          <w:delText xml:space="preserve">Figure </w:delText>
        </w:r>
        <w:r w:rsidR="00811F07" w:rsidRPr="00656BD8" w:rsidDel="00010B94">
          <w:rPr>
            <w:noProof/>
            <w:highlight w:val="yellow"/>
          </w:rPr>
          <w:delText>64</w:delText>
        </w:r>
        <w:r w:rsidRPr="00656BD8" w:rsidDel="00010B94">
          <w:rPr>
            <w:highlight w:val="yellow"/>
          </w:rPr>
          <w:fldChar w:fldCharType="end"/>
        </w:r>
        <w:r w:rsidRPr="00656BD8" w:rsidDel="00010B94">
          <w:rPr>
            <w:highlight w:val="yellow"/>
          </w:rPr>
          <w:delText xml:space="preserve">, </w:delText>
        </w:r>
        <w:r w:rsidRPr="00656BD8" w:rsidDel="00010B94">
          <w:rPr>
            <w:highlight w:val="yellow"/>
          </w:rPr>
          <w:fldChar w:fldCharType="begin" w:fldLock="1"/>
        </w:r>
        <w:r w:rsidRPr="00656BD8" w:rsidDel="00010B94">
          <w:rPr>
            <w:highlight w:val="yellow"/>
          </w:rPr>
          <w:delInstrText xml:space="preserve"> REF _Ref374434757 \h </w:delInstrText>
        </w:r>
        <w:r w:rsidR="00C60BA6" w:rsidRPr="00656BD8" w:rsidDel="00010B94">
          <w:rPr>
            <w:highlight w:val="yellow"/>
          </w:rPr>
          <w:delInstrText xml:space="preserve"> \* MERGEFORMAT </w:delInstrText>
        </w:r>
        <w:r w:rsidRPr="00656BD8" w:rsidDel="00010B94">
          <w:rPr>
            <w:highlight w:val="yellow"/>
          </w:rPr>
        </w:r>
        <w:r w:rsidRPr="00656BD8" w:rsidDel="00010B94">
          <w:rPr>
            <w:highlight w:val="yellow"/>
          </w:rPr>
          <w:fldChar w:fldCharType="separate"/>
        </w:r>
        <w:r w:rsidR="00811F07" w:rsidRPr="00656BD8" w:rsidDel="00010B94">
          <w:rPr>
            <w:highlight w:val="yellow"/>
          </w:rPr>
          <w:delText xml:space="preserve">Figure </w:delText>
        </w:r>
        <w:r w:rsidR="00811F07" w:rsidRPr="00656BD8" w:rsidDel="00010B94">
          <w:rPr>
            <w:noProof/>
            <w:highlight w:val="yellow"/>
          </w:rPr>
          <w:delText>65</w:delText>
        </w:r>
        <w:r w:rsidRPr="00656BD8" w:rsidDel="00010B94">
          <w:rPr>
            <w:highlight w:val="yellow"/>
          </w:rPr>
          <w:fldChar w:fldCharType="end"/>
        </w:r>
        <w:r w:rsidRPr="00656BD8" w:rsidDel="00010B94">
          <w:rPr>
            <w:highlight w:val="yellow"/>
          </w:rPr>
          <w:delText xml:space="preserve"> and </w:delText>
        </w:r>
        <w:r w:rsidRPr="00656BD8" w:rsidDel="00010B94">
          <w:rPr>
            <w:highlight w:val="yellow"/>
          </w:rPr>
          <w:fldChar w:fldCharType="begin" w:fldLock="1"/>
        </w:r>
        <w:r w:rsidRPr="00656BD8" w:rsidDel="00010B94">
          <w:rPr>
            <w:highlight w:val="yellow"/>
          </w:rPr>
          <w:delInstrText xml:space="preserve"> REF _Ref373776785 \h </w:delInstrText>
        </w:r>
        <w:r w:rsidR="00C60BA6" w:rsidRPr="00656BD8" w:rsidDel="00010B94">
          <w:rPr>
            <w:highlight w:val="yellow"/>
          </w:rPr>
          <w:delInstrText xml:space="preserve"> \* MERGEFORMAT </w:delInstrText>
        </w:r>
        <w:r w:rsidRPr="00656BD8" w:rsidDel="00010B94">
          <w:rPr>
            <w:highlight w:val="yellow"/>
          </w:rPr>
        </w:r>
        <w:r w:rsidRPr="00656BD8" w:rsidDel="00010B94">
          <w:rPr>
            <w:highlight w:val="yellow"/>
          </w:rPr>
          <w:fldChar w:fldCharType="separate"/>
        </w:r>
        <w:r w:rsidR="00811F07" w:rsidRPr="00656BD8" w:rsidDel="00010B94">
          <w:rPr>
            <w:highlight w:val="yellow"/>
          </w:rPr>
          <w:delText xml:space="preserve">Figure </w:delText>
        </w:r>
        <w:r w:rsidR="00811F07" w:rsidRPr="00656BD8" w:rsidDel="00010B94">
          <w:rPr>
            <w:noProof/>
            <w:highlight w:val="yellow"/>
          </w:rPr>
          <w:delText>66</w:delText>
        </w:r>
        <w:r w:rsidRPr="00656BD8" w:rsidDel="00010B94">
          <w:rPr>
            <w:highlight w:val="yellow"/>
          </w:rPr>
          <w:fldChar w:fldCharType="end"/>
        </w:r>
      </w:del>
      <w:r w:rsidRPr="00656BD8">
        <w:rPr>
          <w:highlight w:val="yellow"/>
        </w:rPr>
        <w:t>. In these examples, it is assumed that both parties support GBT and six blocks are required to transfer the complete response or request (except in the DataNotification example, where four blocks are required).</w:t>
      </w:r>
    </w:p>
    <w:p w14:paraId="736D78E0" w14:textId="69297E48" w:rsidR="00162259" w:rsidRPr="00656BD8" w:rsidRDefault="00162259" w:rsidP="008C6750">
      <w:pPr>
        <w:pStyle w:val="NOTE"/>
        <w:rPr>
          <w:highlight w:val="yellow"/>
        </w:rPr>
      </w:pPr>
      <w:r w:rsidRPr="00656BD8">
        <w:rPr>
          <w:highlight w:val="yellow"/>
        </w:rPr>
        <w:t>NOTE</w:t>
      </w:r>
      <w:r w:rsidR="0015429C" w:rsidRPr="00656BD8">
        <w:rPr>
          <w:highlight w:val="yellow"/>
        </w:rPr>
        <w:t xml:space="preserve"> </w:t>
      </w:r>
      <w:del w:id="5877" w:author="John Cowburn" w:date="2022-02-24T13:31:00Z">
        <w:r w:rsidR="0015429C" w:rsidRPr="00656BD8" w:rsidDel="00D07371">
          <w:rPr>
            <w:highlight w:val="yellow"/>
          </w:rPr>
          <w:delText>2</w:delText>
        </w:r>
      </w:del>
      <w:ins w:id="5878" w:author="John Cowburn" w:date="2022-02-24T13:31:00Z">
        <w:r w:rsidR="00D07371" w:rsidRPr="00656BD8">
          <w:rPr>
            <w:highlight w:val="yellow"/>
          </w:rPr>
          <w:t>1</w:t>
        </w:r>
      </w:ins>
      <w:r w:rsidR="008C6750" w:rsidRPr="00656BD8">
        <w:rPr>
          <w:highlight w:val="yellow"/>
        </w:rPr>
        <w:t> </w:t>
      </w:r>
      <w:r w:rsidRPr="00656BD8">
        <w:rPr>
          <w:highlight w:val="yellow"/>
        </w:rPr>
        <w:t>In these examples the service specific block transfer mechanism is not used.</w:t>
      </w:r>
    </w:p>
    <w:p w14:paraId="49C31F50" w14:textId="77777777" w:rsidR="00162259" w:rsidRPr="00656BD8" w:rsidRDefault="00162259" w:rsidP="008C6750">
      <w:pPr>
        <w:pStyle w:val="PARAGRAPH"/>
        <w:rPr>
          <w:highlight w:val="yellow"/>
        </w:rPr>
      </w:pPr>
      <w:r w:rsidRPr="00656BD8">
        <w:rPr>
          <w:highlight w:val="yellow"/>
        </w:rPr>
        <w:t>Abbreviations used on the Figures:</w:t>
      </w:r>
    </w:p>
    <w:p w14:paraId="4D3EF303" w14:textId="77777777" w:rsidR="00D07371" w:rsidRPr="00D07371" w:rsidRDefault="00D07371" w:rsidP="00D07371">
      <w:pPr>
        <w:pStyle w:val="ListBullet"/>
        <w:keepNext/>
        <w:rPr>
          <w:ins w:id="5879" w:author="John Cowburn" w:date="2022-02-24T13:32:00Z"/>
          <w:highlight w:val="yellow"/>
        </w:rPr>
      </w:pPr>
      <w:ins w:id="5880" w:author="John Cowburn" w:date="2022-02-24T13:32:00Z">
        <w:r w:rsidRPr="00656BD8">
          <w:rPr>
            <w:highlight w:val="yellow"/>
          </w:rPr>
          <w:t>BTS: Block_Transfer_Streaming, BTW: Block</w:t>
        </w:r>
        <w:r w:rsidRPr="00D07371">
          <w:rPr>
            <w:highlight w:val="yellow"/>
          </w:rPr>
          <w:t>_Transfer_Window;</w:t>
        </w:r>
      </w:ins>
    </w:p>
    <w:p w14:paraId="02FD8EFD" w14:textId="77777777" w:rsidR="00D07371" w:rsidRPr="00D07371" w:rsidRDefault="00D07371" w:rsidP="00D07371">
      <w:pPr>
        <w:pStyle w:val="ListBullet"/>
        <w:keepNext/>
        <w:rPr>
          <w:ins w:id="5881" w:author="John Cowburn" w:date="2022-02-24T13:32:00Z"/>
          <w:highlight w:val="yellow"/>
        </w:rPr>
      </w:pPr>
      <w:ins w:id="5882" w:author="John Cowburn" w:date="2022-02-24T13:32:00Z">
        <w:r w:rsidRPr="00D07371">
          <w:rPr>
            <w:highlight w:val="yellow"/>
          </w:rPr>
          <w:t>GBT: general-block-transfer APDU;</w:t>
        </w:r>
      </w:ins>
    </w:p>
    <w:p w14:paraId="54632BAB" w14:textId="77777777" w:rsidR="00D07371" w:rsidRPr="00D07371" w:rsidRDefault="00D07371" w:rsidP="00D07371">
      <w:pPr>
        <w:pStyle w:val="ListBullet"/>
        <w:keepNext/>
        <w:rPr>
          <w:ins w:id="5883" w:author="John Cowburn" w:date="2022-02-24T13:32:00Z"/>
          <w:highlight w:val="yellow"/>
        </w:rPr>
      </w:pPr>
      <w:ins w:id="5884" w:author="John Cowburn" w:date="2022-02-24T13:32:00Z">
        <w:r w:rsidRPr="00D07371">
          <w:rPr>
            <w:highlight w:val="yellow"/>
          </w:rPr>
          <w:t>LB: last-block</w:t>
        </w:r>
        <w:r w:rsidRPr="00D07371">
          <w:rPr>
            <w:highlight w:val="yellow"/>
          </w:rPr>
          <w:fldChar w:fldCharType="begin"/>
        </w:r>
        <w:r w:rsidRPr="00D07371">
          <w:rPr>
            <w:highlight w:val="yellow"/>
          </w:rPr>
          <w:instrText xml:space="preserve"> XE "last-block" </w:instrText>
        </w:r>
        <w:r w:rsidRPr="00D07371">
          <w:rPr>
            <w:highlight w:val="yellow"/>
          </w:rPr>
          <w:fldChar w:fldCharType="end"/>
        </w:r>
        <w:r w:rsidRPr="00D07371">
          <w:rPr>
            <w:highlight w:val="yellow"/>
          </w:rPr>
          <w:t>;</w:t>
        </w:r>
      </w:ins>
    </w:p>
    <w:p w14:paraId="7B8F1BF5" w14:textId="77777777" w:rsidR="00D07371" w:rsidRPr="00D07371" w:rsidRDefault="00D07371" w:rsidP="00D07371">
      <w:pPr>
        <w:pStyle w:val="ListBullet"/>
        <w:keepNext/>
        <w:rPr>
          <w:ins w:id="5885" w:author="John Cowburn" w:date="2022-02-24T13:32:00Z"/>
          <w:highlight w:val="yellow"/>
        </w:rPr>
      </w:pPr>
      <w:ins w:id="5886" w:author="John Cowburn" w:date="2022-02-24T13:32:00Z">
        <w:r w:rsidRPr="00D07371">
          <w:rPr>
            <w:highlight w:val="yellow"/>
          </w:rPr>
          <w:t>STR: Streaming;</w:t>
        </w:r>
      </w:ins>
    </w:p>
    <w:p w14:paraId="3C3078DF" w14:textId="77777777" w:rsidR="00D07371" w:rsidRPr="00D07371" w:rsidRDefault="00D07371" w:rsidP="00D07371">
      <w:pPr>
        <w:pStyle w:val="ListBullet"/>
        <w:keepNext/>
        <w:rPr>
          <w:ins w:id="5887" w:author="John Cowburn" w:date="2022-02-24T13:32:00Z"/>
          <w:highlight w:val="yellow"/>
        </w:rPr>
      </w:pPr>
      <w:ins w:id="5888" w:author="John Cowburn" w:date="2022-02-24T13:32:00Z">
        <w:r w:rsidRPr="00D07371">
          <w:rPr>
            <w:highlight w:val="yellow"/>
          </w:rPr>
          <w:t>BN: block-number, BNA: block-number-acknowledged;</w:t>
        </w:r>
      </w:ins>
    </w:p>
    <w:p w14:paraId="2A99C806" w14:textId="77777777" w:rsidR="00D07371" w:rsidRPr="00D07371" w:rsidRDefault="00D07371" w:rsidP="00D07371">
      <w:pPr>
        <w:pStyle w:val="ListBullet"/>
        <w:rPr>
          <w:ins w:id="5889" w:author="John Cowburn" w:date="2022-02-24T13:32:00Z"/>
          <w:highlight w:val="yellow"/>
        </w:rPr>
      </w:pPr>
      <w:ins w:id="5890" w:author="John Cowburn" w:date="2022-02-24T13:32:00Z">
        <w:r w:rsidRPr="00D07371">
          <w:rPr>
            <w:highlight w:val="yellow"/>
          </w:rPr>
          <w:t>BD (APDU): block-data containing one block of the APDU.</w:t>
        </w:r>
      </w:ins>
    </w:p>
    <w:p w14:paraId="5D95164E" w14:textId="5347766D" w:rsidR="00162259" w:rsidRPr="00347160" w:rsidDel="00D07371" w:rsidRDefault="00162259" w:rsidP="00521922">
      <w:pPr>
        <w:pStyle w:val="ListBullet"/>
        <w:rPr>
          <w:del w:id="5891" w:author="John Cowburn" w:date="2022-02-24T13:32:00Z"/>
        </w:rPr>
      </w:pPr>
      <w:del w:id="5892" w:author="John Cowburn" w:date="2022-02-24T13:32:00Z">
        <w:r w:rsidRPr="00347160" w:rsidDel="00D07371">
          <w:lastRenderedPageBreak/>
          <w:delText>BTS: Block_Transfer_Streaming</w:delText>
        </w:r>
      </w:del>
      <w:del w:id="5893" w:author="John Cowburn" w:date="2021-02-24T09:50:00Z">
        <w:r w:rsidRPr="00347160" w:rsidDel="000D6E12">
          <w:delText xml:space="preserve">, </w:delText>
        </w:r>
      </w:del>
      <w:del w:id="5894" w:author="John Cowburn" w:date="2022-02-24T13:32:00Z">
        <w:r w:rsidRPr="00347160" w:rsidDel="00D07371">
          <w:delText>BTW: Block_Transfer_Window;</w:delText>
        </w:r>
      </w:del>
    </w:p>
    <w:p w14:paraId="3B858ACC" w14:textId="79081210" w:rsidR="00162259" w:rsidRPr="00347160" w:rsidDel="00D07371" w:rsidRDefault="00162259" w:rsidP="00521922">
      <w:pPr>
        <w:pStyle w:val="ListBullet"/>
        <w:rPr>
          <w:del w:id="5895" w:author="John Cowburn" w:date="2022-02-24T13:32:00Z"/>
        </w:rPr>
      </w:pPr>
      <w:del w:id="5896" w:author="John Cowburn" w:date="2022-02-24T13:32:00Z">
        <w:r w:rsidRPr="00347160" w:rsidDel="00D07371">
          <w:delText>GBT: General-Block-Transfer APDU;</w:delText>
        </w:r>
      </w:del>
    </w:p>
    <w:p w14:paraId="0D2A937F" w14:textId="22EB20E4" w:rsidR="00162259" w:rsidRPr="00347160" w:rsidDel="00D07371" w:rsidRDefault="00162259" w:rsidP="00521922">
      <w:pPr>
        <w:pStyle w:val="ListBullet"/>
        <w:rPr>
          <w:del w:id="5897" w:author="John Cowburn" w:date="2022-02-24T13:32:00Z"/>
        </w:rPr>
      </w:pPr>
      <w:del w:id="5898" w:author="John Cowburn" w:date="2022-02-24T13:32:00Z">
        <w:r w:rsidRPr="00347160" w:rsidDel="00D07371">
          <w:delText>LB: last-block;</w:delText>
        </w:r>
      </w:del>
    </w:p>
    <w:p w14:paraId="35692B61" w14:textId="5676ACA5" w:rsidR="00162259" w:rsidRPr="00347160" w:rsidDel="00D07371" w:rsidRDefault="00162259" w:rsidP="00521922">
      <w:pPr>
        <w:pStyle w:val="ListBullet"/>
        <w:rPr>
          <w:del w:id="5899" w:author="John Cowburn" w:date="2022-02-24T13:32:00Z"/>
        </w:rPr>
      </w:pPr>
      <w:del w:id="5900" w:author="John Cowburn" w:date="2022-02-24T13:32:00Z">
        <w:r w:rsidRPr="00347160" w:rsidDel="00D07371">
          <w:delText>STR: Streaming;</w:delText>
        </w:r>
      </w:del>
    </w:p>
    <w:p w14:paraId="1EB20394" w14:textId="3AC0EEFA" w:rsidR="00162259" w:rsidRPr="00347160" w:rsidDel="00D07371" w:rsidRDefault="00162259" w:rsidP="00521922">
      <w:pPr>
        <w:pStyle w:val="ListBullet"/>
        <w:rPr>
          <w:del w:id="5901" w:author="John Cowburn" w:date="2022-02-24T13:32:00Z"/>
        </w:rPr>
      </w:pPr>
      <w:del w:id="5902" w:author="John Cowburn" w:date="2022-02-24T13:32:00Z">
        <w:r w:rsidRPr="00347160" w:rsidDel="00D07371">
          <w:delText>BN: block-number</w:delText>
        </w:r>
      </w:del>
      <w:del w:id="5903" w:author="John Cowburn" w:date="2021-02-24T09:50:00Z">
        <w:r w:rsidRPr="00347160" w:rsidDel="000D6E12">
          <w:delText xml:space="preserve">, </w:delText>
        </w:r>
      </w:del>
      <w:del w:id="5904" w:author="John Cowburn" w:date="2022-02-24T13:32:00Z">
        <w:r w:rsidRPr="00347160" w:rsidDel="00D07371">
          <w:delText>BNA: block-number-acknowledged;</w:delText>
        </w:r>
      </w:del>
    </w:p>
    <w:p w14:paraId="2E40085A" w14:textId="15648B41" w:rsidR="00162259" w:rsidRPr="00347160" w:rsidDel="00D07371" w:rsidRDefault="00162259" w:rsidP="00521922">
      <w:pPr>
        <w:pStyle w:val="ListBullet"/>
        <w:rPr>
          <w:del w:id="5905" w:author="John Cowburn" w:date="2022-02-24T13:32:00Z"/>
        </w:rPr>
      </w:pPr>
      <w:del w:id="5906" w:author="John Cowburn" w:date="2022-02-24T13:32:00Z">
        <w:r w:rsidRPr="00347160" w:rsidDel="00D07371">
          <w:delText>BD (APDU): block-data containing one block of the APDU.</w:delText>
        </w:r>
      </w:del>
    </w:p>
    <w:p w14:paraId="698D3863" w14:textId="18E5EE6D" w:rsidR="00162259" w:rsidRPr="00347160" w:rsidRDefault="00162259" w:rsidP="008C6750">
      <w:pPr>
        <w:pStyle w:val="FIGURE"/>
      </w:pPr>
      <w:bookmarkStart w:id="5907" w:name="_Ref372914518"/>
      <w:del w:id="5908" w:author="John Cowburn" w:date="2021-02-03T18:31:00Z">
        <w:r w:rsidRPr="00347160" w:rsidDel="002915CD">
          <w:rPr>
            <w:noProof/>
            <w:lang w:eastAsia="en-GB"/>
          </w:rPr>
          <w:drawing>
            <wp:inline distT="0" distB="0" distL="0" distR="0" wp14:anchorId="0D0053D0" wp14:editId="4919DB0B">
              <wp:extent cx="5761355" cy="3764280"/>
              <wp:effectExtent l="0" t="0" r="0" b="7620"/>
              <wp:docPr id="10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1355" cy="3764280"/>
                      </a:xfrm>
                      <a:prstGeom prst="rect">
                        <a:avLst/>
                      </a:prstGeom>
                      <a:noFill/>
                      <a:ln>
                        <a:noFill/>
                      </a:ln>
                    </pic:spPr>
                  </pic:pic>
                </a:graphicData>
              </a:graphic>
            </wp:inline>
          </w:drawing>
        </w:r>
      </w:del>
      <w:ins w:id="5909" w:author="John Cowburn" w:date="2021-02-16T10:02:00Z">
        <w:r w:rsidR="00B84AAB">
          <w:rPr>
            <w:noProof/>
          </w:rPr>
          <w:drawing>
            <wp:inline distT="0" distB="0" distL="0" distR="0" wp14:anchorId="47F896C0" wp14:editId="421B9083">
              <wp:extent cx="6324600" cy="50724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0">
                        <a:extLst>
                          <a:ext uri="{28A0092B-C50C-407E-A947-70E740481C1C}">
                            <a14:useLocalDpi xmlns:a14="http://schemas.microsoft.com/office/drawing/2010/main" val="0"/>
                          </a:ext>
                        </a:extLst>
                      </a:blip>
                      <a:stretch>
                        <a:fillRect/>
                      </a:stretch>
                    </pic:blipFill>
                    <pic:spPr>
                      <a:xfrm>
                        <a:off x="0" y="0"/>
                        <a:ext cx="6327540" cy="5074791"/>
                      </a:xfrm>
                      <a:prstGeom prst="rect">
                        <a:avLst/>
                      </a:prstGeom>
                    </pic:spPr>
                  </pic:pic>
                </a:graphicData>
              </a:graphic>
            </wp:inline>
          </w:drawing>
        </w:r>
      </w:ins>
    </w:p>
    <w:p w14:paraId="69B92A0B" w14:textId="77777777" w:rsidR="00002C38" w:rsidRPr="00391969" w:rsidRDefault="00002C38" w:rsidP="00002C38">
      <w:pPr>
        <w:pStyle w:val="NOTE"/>
        <w:jc w:val="right"/>
        <w:rPr>
          <w:i/>
          <w:vanish/>
        </w:rPr>
      </w:pPr>
      <w:bookmarkStart w:id="5910" w:name="_Ref373776164"/>
      <w:bookmarkStart w:id="5911" w:name="_Toc375120277"/>
      <w:bookmarkStart w:id="5912" w:name="_Toc378884090"/>
      <w:bookmarkStart w:id="5913" w:name="_Toc406406591"/>
      <w:bookmarkStart w:id="5914" w:name="_Toc406523254"/>
      <w:bookmarkStart w:id="5915" w:name="_Toc437856715"/>
      <w:r w:rsidRPr="00391969">
        <w:rPr>
          <w:i/>
          <w:vanish/>
        </w:rPr>
        <w:t>GBT-MSCV7_GetSlow_GKMK131217.wmf</w:t>
      </w:r>
    </w:p>
    <w:p w14:paraId="7F8EE067" w14:textId="17306826" w:rsidR="00162259" w:rsidRPr="00391969" w:rsidRDefault="00162259" w:rsidP="008C6750">
      <w:pPr>
        <w:pStyle w:val="FIGURE-title"/>
      </w:pPr>
      <w:bookmarkStart w:id="5916" w:name="_Ref472270723"/>
      <w:bookmarkStart w:id="5917" w:name="_Toc97127426"/>
      <w:r w:rsidRPr="00391969">
        <w:t xml:space="preserve">Figure </w:t>
      </w:r>
      <w:fldSimple w:instr=" SEQ Figure \* ARABIC ">
        <w:r w:rsidR="00DC4BE9">
          <w:rPr>
            <w:noProof/>
          </w:rPr>
          <w:t>67</w:t>
        </w:r>
      </w:fldSimple>
      <w:bookmarkEnd w:id="5907"/>
      <w:bookmarkEnd w:id="5910"/>
      <w:bookmarkEnd w:id="5916"/>
      <w:r w:rsidRPr="00391969">
        <w:t xml:space="preserve"> – GET service with GBT, switching to streaming</w:t>
      </w:r>
      <w:bookmarkEnd w:id="5911"/>
      <w:bookmarkEnd w:id="5912"/>
      <w:bookmarkEnd w:id="5913"/>
      <w:bookmarkEnd w:id="5914"/>
      <w:bookmarkEnd w:id="5915"/>
      <w:bookmarkEnd w:id="5917"/>
    </w:p>
    <w:p w14:paraId="2743CBA7" w14:textId="5FF5A682" w:rsidR="00162259" w:rsidRDefault="002915CD" w:rsidP="008C6750">
      <w:pPr>
        <w:pStyle w:val="PARAGRAPH"/>
      </w:pPr>
      <w:ins w:id="5918" w:author="John Cowburn" w:date="2021-02-03T18:26:00Z">
        <w:r>
          <w:fldChar w:fldCharType="begin"/>
        </w:r>
        <w:r>
          <w:instrText xml:space="preserve"> REF _Ref472270723 \h </w:instrText>
        </w:r>
      </w:ins>
      <w:r>
        <w:fldChar w:fldCharType="separate"/>
      </w:r>
      <w:r w:rsidR="00DC4BE9" w:rsidRPr="00391969">
        <w:t xml:space="preserve">Figure </w:t>
      </w:r>
      <w:r w:rsidR="00DC4BE9">
        <w:rPr>
          <w:noProof/>
        </w:rPr>
        <w:t>67</w:t>
      </w:r>
      <w:ins w:id="5919" w:author="John Cowburn" w:date="2021-02-03T18:26:00Z">
        <w:r>
          <w:fldChar w:fldCharType="end"/>
        </w:r>
      </w:ins>
      <w:del w:id="5920" w:author="John Cowburn" w:date="2021-02-03T18:26:00Z">
        <w:r w:rsidR="00002C38" w:rsidRPr="00391969" w:rsidDel="002915CD">
          <w:fldChar w:fldCharType="begin"/>
        </w:r>
        <w:r w:rsidR="00002C38" w:rsidRPr="00391969" w:rsidDel="002915CD">
          <w:delInstrText xml:space="preserve"> REF _Ref472270723 \h </w:delInstrText>
        </w:r>
        <w:r w:rsidR="00391969" w:rsidDel="002915CD">
          <w:delInstrText xml:space="preserve"> \* MERGEFORMAT </w:delInstrText>
        </w:r>
        <w:r w:rsidR="00002C38" w:rsidRPr="00391969" w:rsidDel="002915CD">
          <w:fldChar w:fldCharType="separate"/>
        </w:r>
        <w:r w:rsidR="009014BF" w:rsidRPr="00391969" w:rsidDel="002915CD">
          <w:delText xml:space="preserve">Figure </w:delText>
        </w:r>
        <w:r w:rsidR="009014BF" w:rsidDel="002915CD">
          <w:rPr>
            <w:noProof/>
          </w:rPr>
          <w:delText>63</w:delText>
        </w:r>
        <w:r w:rsidR="00002C38" w:rsidRPr="00391969" w:rsidDel="002915CD">
          <w:fldChar w:fldCharType="end"/>
        </w:r>
      </w:del>
      <w:r w:rsidR="00002C38" w:rsidRPr="00391969">
        <w:t xml:space="preserve"> </w:t>
      </w:r>
      <w:r w:rsidR="00162259" w:rsidRPr="00391969">
        <w:t xml:space="preserve">shows a GET service using GBT. After receiving the first GBT APDU, the client informs the server that it supports streaming. The server switches then to streaming. The process is </w:t>
      </w:r>
      <w:r w:rsidR="000737CE">
        <w:t>as follows:</w:t>
      </w:r>
    </w:p>
    <w:p w14:paraId="5264888C" w14:textId="77777777" w:rsidR="000737CE" w:rsidRPr="002E13E4" w:rsidRDefault="000737CE" w:rsidP="000737CE">
      <w:pPr>
        <w:pStyle w:val="ListBullet"/>
      </w:pPr>
      <w:r w:rsidRPr="002E13E4">
        <w:t>the client AP invokes a GET.request NORMAL service primitive, without additional service parameters. The client AL sends the request in a Get-Request-Normal APDU;</w:t>
      </w:r>
    </w:p>
    <w:p w14:paraId="75D733C7" w14:textId="77777777" w:rsidR="000737CE" w:rsidRPr="002E13E4" w:rsidRDefault="000737CE" w:rsidP="000737CE">
      <w:pPr>
        <w:pStyle w:val="ListBullet"/>
      </w:pPr>
      <w:r w:rsidRPr="002E13E4">
        <w:t>the GET.response service parameters are long so the server AP invokes a GET.response NORMAL service primitive with additional service parameters: Invocation_Type = COMPLETE, BTS = 1, BTW = 1 meaning that the server allows sending block streams, but it does not accept block streams from the client. The server AL sends a GBT APDU, containing the first block of the response;</w:t>
      </w:r>
    </w:p>
    <w:p w14:paraId="5BEA6016" w14:textId="77777777" w:rsidR="000737CE" w:rsidRPr="002E13E4" w:rsidRDefault="000737CE" w:rsidP="000737CE">
      <w:pPr>
        <w:pStyle w:val="ListBullet"/>
      </w:pPr>
      <w:r w:rsidRPr="002E13E4">
        <w:t xml:space="preserve">the client AL invokes a GET.confirm NORMAL service primitive, Invocation_Type = FIRST-PART, BTW = 1. The Service_Parameters are empty. </w:t>
      </w:r>
      <w:r>
        <w:t xml:space="preserve">This </w:t>
      </w:r>
      <w:r w:rsidRPr="002E13E4">
        <w:t xml:space="preserve">informs the AP that the response from the server is </w:t>
      </w:r>
      <w:r>
        <w:t xml:space="preserve">going to be </w:t>
      </w:r>
      <w:r w:rsidRPr="002E13E4">
        <w:t>long;</w:t>
      </w:r>
    </w:p>
    <w:p w14:paraId="49752381" w14:textId="77777777" w:rsidR="000737CE" w:rsidRPr="002E13E4" w:rsidRDefault="000737CE" w:rsidP="000737CE">
      <w:pPr>
        <w:pStyle w:val="ListBullet"/>
      </w:pPr>
      <w:r w:rsidRPr="002E13E4">
        <w:t xml:space="preserve">the client AP invokes a GET.request NORMAL service primitive, with Invocation_Type = COMPLETE, BTS = 0, BTW = 3, to advertise its capabilities to receive block streams. Note that the Service_Parameters are empty, as these have </w:t>
      </w:r>
      <w:r>
        <w:t xml:space="preserve">already </w:t>
      </w:r>
      <w:r w:rsidRPr="002E13E4">
        <w:t>been passed in the first GET.request NORMAL service invocation. The client AL sends a GBT APDU. The last-block bit in the APDU is set to 1 and the streaming bit is set to 0</w:t>
      </w:r>
      <w:r>
        <w:t xml:space="preserve"> since</w:t>
      </w:r>
      <w:r w:rsidRPr="002E13E4">
        <w:t xml:space="preserve"> the client has no blocks to send;</w:t>
      </w:r>
    </w:p>
    <w:p w14:paraId="2DDFDAD7" w14:textId="77777777" w:rsidR="000737CE" w:rsidRPr="002E13E4" w:rsidRDefault="000737CE" w:rsidP="000737CE">
      <w:pPr>
        <w:pStyle w:val="ListBullet"/>
      </w:pPr>
      <w:r w:rsidRPr="002E13E4">
        <w:lastRenderedPageBreak/>
        <w:t>the server sends then the 2</w:t>
      </w:r>
      <w:r w:rsidRPr="002E13E4">
        <w:rPr>
          <w:vertAlign w:val="superscript"/>
        </w:rPr>
        <w:t>nd</w:t>
      </w:r>
      <w:r w:rsidRPr="002E13E4">
        <w:t xml:space="preserve"> (STR = 1, BN = 2), 3</w:t>
      </w:r>
      <w:r w:rsidRPr="002E13E4">
        <w:rPr>
          <w:vertAlign w:val="superscript"/>
        </w:rPr>
        <w:t>rd</w:t>
      </w:r>
      <w:r w:rsidRPr="002E13E4">
        <w:t xml:space="preserve"> (STR = 1, BN = 3) and 4</w:t>
      </w:r>
      <w:r w:rsidRPr="002E13E4">
        <w:rPr>
          <w:vertAlign w:val="superscript"/>
        </w:rPr>
        <w:t>th</w:t>
      </w:r>
      <w:r w:rsidRPr="002E13E4">
        <w:t xml:space="preserve"> (STR = 0, BN = 4) blocks;</w:t>
      </w:r>
    </w:p>
    <w:p w14:paraId="7FDB2ED0" w14:textId="6ABD0F4C" w:rsidR="000737CE" w:rsidRPr="002E13E4" w:rsidRDefault="000737CE" w:rsidP="000737CE">
      <w:pPr>
        <w:pStyle w:val="ListBullet"/>
      </w:pPr>
      <w:r w:rsidRPr="002E13E4">
        <w:t>the client AL sends a GBT APDU to confirm the reception of the 2</w:t>
      </w:r>
      <w:r w:rsidRPr="002E13E4">
        <w:rPr>
          <w:vertAlign w:val="superscript"/>
        </w:rPr>
        <w:t>nd</w:t>
      </w:r>
      <w:r w:rsidRPr="002E13E4">
        <w:t>, 3</w:t>
      </w:r>
      <w:r w:rsidRPr="002E13E4">
        <w:rPr>
          <w:vertAlign w:val="superscript"/>
        </w:rPr>
        <w:t>rd</w:t>
      </w:r>
      <w:r w:rsidRPr="002E13E4">
        <w:t xml:space="preserve"> and 4</w:t>
      </w:r>
      <w:r w:rsidRPr="002E13E4">
        <w:rPr>
          <w:vertAlign w:val="superscript"/>
        </w:rPr>
        <w:t>th</w:t>
      </w:r>
      <w:r w:rsidRPr="002E13E4">
        <w:t xml:space="preserve"> block (LB = 1, STR = 0, W = 3, </w:t>
      </w:r>
      <w:ins w:id="5921" w:author="John Cowburn" w:date="2021-02-16T10:04:00Z">
        <w:r w:rsidR="00B84AAB">
          <w:t xml:space="preserve">BN = 2, </w:t>
        </w:r>
      </w:ins>
      <w:r w:rsidRPr="002E13E4">
        <w:t>BNA = 4);</w:t>
      </w:r>
    </w:p>
    <w:p w14:paraId="169FD10F" w14:textId="77777777" w:rsidR="000737CE" w:rsidRPr="002E13E4" w:rsidRDefault="000737CE" w:rsidP="000737CE">
      <w:pPr>
        <w:pStyle w:val="ListBullet"/>
      </w:pPr>
      <w:r w:rsidRPr="002E13E4">
        <w:t>the server AL sends the 5</w:t>
      </w:r>
      <w:r w:rsidRPr="002E13E4">
        <w:rPr>
          <w:vertAlign w:val="superscript"/>
        </w:rPr>
        <w:t>th</w:t>
      </w:r>
      <w:r w:rsidRPr="002E13E4">
        <w:t xml:space="preserve"> (STR =1, BN = 5) and the 6</w:t>
      </w:r>
      <w:r w:rsidRPr="002E13E4">
        <w:rPr>
          <w:vertAlign w:val="superscript"/>
        </w:rPr>
        <w:t>th</w:t>
      </w:r>
      <w:r w:rsidRPr="002E13E4">
        <w:t>, last block (LB = 1, STR = 0, BN = 6);</w:t>
      </w:r>
    </w:p>
    <w:p w14:paraId="0C23EAB8" w14:textId="66F5BE93" w:rsidR="000737CE" w:rsidRPr="002E13E4" w:rsidRDefault="000737CE" w:rsidP="000737CE">
      <w:pPr>
        <w:pStyle w:val="NOTE"/>
      </w:pPr>
      <w:r w:rsidRPr="002E13E4">
        <w:t xml:space="preserve">NOTE </w:t>
      </w:r>
      <w:r>
        <w:t>2</w:t>
      </w:r>
      <w:r w:rsidRPr="002E13E4">
        <w:tab/>
        <w:t xml:space="preserve">The last block </w:t>
      </w:r>
      <w:ins w:id="5922" w:author="John Cowburn" w:date="2021-02-16T10:04:00Z">
        <w:r w:rsidR="00B84AAB">
          <w:t xml:space="preserve">sent by the server </w:t>
        </w:r>
      </w:ins>
      <w:r w:rsidRPr="002E13E4">
        <w:t xml:space="preserve">is not confirmed. However, </w:t>
      </w:r>
      <w:r>
        <w:t xml:space="preserve">if it is </w:t>
      </w:r>
      <w:r w:rsidRPr="002E13E4">
        <w:t xml:space="preserve">lost, it can be recovered. See </w:t>
      </w:r>
      <w:ins w:id="5923" w:author="John Cowburn" w:date="2021-02-03T18:46:00Z">
        <w:r w:rsidR="00425E46">
          <w:fldChar w:fldCharType="begin"/>
        </w:r>
        <w:r w:rsidR="00425E46">
          <w:instrText xml:space="preserve"> REF _Ref63270395 \h </w:instrText>
        </w:r>
      </w:ins>
      <w:r w:rsidR="00425E46">
        <w:fldChar w:fldCharType="separate"/>
      </w:r>
      <w:ins w:id="5924" w:author="John Cowburn" w:date="2021-02-03T18:40:00Z">
        <w:r w:rsidR="00DC4BE9">
          <w:t>Figure </w:t>
        </w:r>
      </w:ins>
      <w:r w:rsidR="00DC4BE9">
        <w:rPr>
          <w:noProof/>
        </w:rPr>
        <w:t>70</w:t>
      </w:r>
      <w:ins w:id="5925" w:author="John Cowburn" w:date="2021-02-03T18:46:00Z">
        <w:r w:rsidR="00425E46">
          <w:fldChar w:fldCharType="end"/>
        </w:r>
      </w:ins>
      <w:r w:rsidRPr="002F2C8C">
        <w:fldChar w:fldCharType="begin"/>
      </w:r>
      <w:r w:rsidRPr="002E13E4">
        <w:instrText xml:space="preserve"> REF _Ref373776779 \h  \* MERGEFORMAT </w:instrText>
      </w:r>
      <w:r w:rsidRPr="002F2C8C">
        <w:fldChar w:fldCharType="end"/>
      </w:r>
      <w:r w:rsidRPr="002E13E4">
        <w:t>.</w:t>
      </w:r>
    </w:p>
    <w:p w14:paraId="58F04625" w14:textId="77777777" w:rsidR="000737CE" w:rsidRPr="002E13E4" w:rsidRDefault="000737CE" w:rsidP="000737CE">
      <w:pPr>
        <w:pStyle w:val="ListBullet"/>
      </w:pPr>
      <w:r w:rsidRPr="002E13E4">
        <w:t>the client AL invokes a GET.confirm NORMAL service primitive with Invocation_Type = LAST-PART. The service parameters include the complete response to the GET.request.</w:t>
      </w:r>
    </w:p>
    <w:p w14:paraId="0524E587" w14:textId="41BF99C9" w:rsidR="00162259" w:rsidRDefault="00162259" w:rsidP="00002C38">
      <w:pPr>
        <w:pStyle w:val="NOTE"/>
        <w:jc w:val="right"/>
        <w:rPr>
          <w:ins w:id="5926" w:author="John Cowburn" w:date="2021-02-03T18:34:00Z"/>
          <w:i/>
        </w:rPr>
      </w:pPr>
      <w:bookmarkStart w:id="5927" w:name="_Ref372914520"/>
      <w:del w:id="5928" w:author="John Cowburn" w:date="2021-02-03T18:34:00Z">
        <w:r w:rsidRPr="00347160" w:rsidDel="000737CE">
          <w:rPr>
            <w:noProof/>
            <w:lang w:eastAsia="en-GB"/>
          </w:rPr>
          <w:drawing>
            <wp:inline distT="0" distB="0" distL="0" distR="0" wp14:anchorId="5ED9A5B2" wp14:editId="76ED66F6">
              <wp:extent cx="5761355" cy="4128135"/>
              <wp:effectExtent l="0" t="0" r="0" b="5715"/>
              <wp:docPr id="10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1355" cy="4128135"/>
                      </a:xfrm>
                      <a:prstGeom prst="rect">
                        <a:avLst/>
                      </a:prstGeom>
                      <a:noFill/>
                      <a:ln>
                        <a:noFill/>
                      </a:ln>
                    </pic:spPr>
                  </pic:pic>
                </a:graphicData>
              </a:graphic>
            </wp:inline>
          </w:drawing>
        </w:r>
      </w:del>
      <w:r w:rsidR="00002C38" w:rsidRPr="00002C38">
        <w:rPr>
          <w:i/>
          <w:vanish/>
        </w:rPr>
        <w:t xml:space="preserve"> </w:t>
      </w:r>
      <w:r w:rsidR="00002C38" w:rsidRPr="00C849E7">
        <w:rPr>
          <w:i/>
          <w:vanish/>
        </w:rPr>
        <w:t>GBT-MSCV7_Get4thRecov_GKMK131217.wmf</w:t>
      </w:r>
    </w:p>
    <w:p w14:paraId="224CB14B" w14:textId="65D66797" w:rsidR="000737CE" w:rsidRPr="00BD0869" w:rsidRDefault="00B84AAB" w:rsidP="00B77F24">
      <w:pPr>
        <w:pStyle w:val="FIGURE"/>
        <w:rPr>
          <w:ins w:id="5929" w:author="John Cowburn" w:date="2021-02-03T18:34:00Z"/>
        </w:rPr>
      </w:pPr>
      <w:ins w:id="5930" w:author="John Cowburn" w:date="2021-02-16T10:04:00Z">
        <w:r>
          <w:rPr>
            <w:noProof/>
          </w:rPr>
          <w:drawing>
            <wp:inline distT="0" distB="0" distL="0" distR="0" wp14:anchorId="6D50FBB9" wp14:editId="1AA27C5B">
              <wp:extent cx="6258818" cy="501967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2">
                        <a:extLst>
                          <a:ext uri="{28A0092B-C50C-407E-A947-70E740481C1C}">
                            <a14:useLocalDpi xmlns:a14="http://schemas.microsoft.com/office/drawing/2010/main" val="0"/>
                          </a:ext>
                        </a:extLst>
                      </a:blip>
                      <a:stretch>
                        <a:fillRect/>
                      </a:stretch>
                    </pic:blipFill>
                    <pic:spPr>
                      <a:xfrm>
                        <a:off x="0" y="0"/>
                        <a:ext cx="6265516" cy="5025047"/>
                      </a:xfrm>
                      <a:prstGeom prst="rect">
                        <a:avLst/>
                      </a:prstGeom>
                    </pic:spPr>
                  </pic:pic>
                </a:graphicData>
              </a:graphic>
            </wp:inline>
          </w:drawing>
        </w:r>
      </w:ins>
    </w:p>
    <w:p w14:paraId="6E7B8CF5" w14:textId="5F57FB8D" w:rsidR="000737CE" w:rsidRPr="000737CE" w:rsidRDefault="000737CE" w:rsidP="000737CE">
      <w:pPr>
        <w:pStyle w:val="FIGURE-title"/>
      </w:pPr>
      <w:bookmarkStart w:id="5931" w:name="_Ref96607905"/>
      <w:bookmarkStart w:id="5932" w:name="_Toc97127427"/>
      <w:ins w:id="5933" w:author="John Cowburn" w:date="2021-02-03T18:34:00Z">
        <w:r>
          <w:t>Figure </w:t>
        </w:r>
        <w:r>
          <w:fldChar w:fldCharType="begin"/>
        </w:r>
        <w:r>
          <w:instrText xml:space="preserve"> SEQ Figure \* ARABIC  </w:instrText>
        </w:r>
        <w:r>
          <w:fldChar w:fldCharType="separate"/>
        </w:r>
      </w:ins>
      <w:r w:rsidR="00DC4BE9">
        <w:rPr>
          <w:noProof/>
        </w:rPr>
        <w:t>68</w:t>
      </w:r>
      <w:ins w:id="5934" w:author="John Cowburn" w:date="2021-02-03T18:34:00Z">
        <w:r>
          <w:fldChar w:fldCharType="end"/>
        </w:r>
        <w:bookmarkEnd w:id="5931"/>
        <w:r>
          <w:t xml:space="preserve"> – </w:t>
        </w:r>
      </w:ins>
      <w:ins w:id="5935" w:author="John Cowburn" w:date="2021-02-03T18:35:00Z">
        <w:r w:rsidRPr="00540C0F">
          <w:t>GET service with partial invocations, GBT and streaming, recovery of 4</w:t>
        </w:r>
        <w:r w:rsidRPr="00540C0F">
          <w:rPr>
            <w:rStyle w:val="SUPerscript"/>
          </w:rPr>
          <w:t>th</w:t>
        </w:r>
        <w:r w:rsidRPr="00540C0F">
          <w:t xml:space="preserve"> block sent in the 2nd stream</w:t>
        </w:r>
      </w:ins>
      <w:bookmarkEnd w:id="5932"/>
    </w:p>
    <w:bookmarkStart w:id="5936" w:name="_Ref373776583"/>
    <w:bookmarkStart w:id="5937" w:name="_Toc375120278"/>
    <w:bookmarkStart w:id="5938" w:name="_Toc378884091"/>
    <w:bookmarkStart w:id="5939" w:name="_Toc406406592"/>
    <w:bookmarkStart w:id="5940" w:name="_Toc406523255"/>
    <w:bookmarkStart w:id="5941" w:name="_Toc437856716"/>
    <w:bookmarkEnd w:id="5927"/>
    <w:p w14:paraId="73861A1F" w14:textId="3368A282" w:rsidR="00162259" w:rsidRPr="00347160" w:rsidDel="000737CE" w:rsidRDefault="006357F1" w:rsidP="00162259">
      <w:pPr>
        <w:pStyle w:val="FIGURE-title"/>
        <w:rPr>
          <w:del w:id="5942" w:author="John Cowburn" w:date="2021-02-03T18:35:00Z"/>
        </w:rPr>
      </w:pPr>
      <w:ins w:id="5943" w:author="John Cowburn" w:date="2022-02-24T16:01:00Z">
        <w:r>
          <w:fldChar w:fldCharType="begin"/>
        </w:r>
        <w:r>
          <w:instrText xml:space="preserve"> REF _Ref96607905 \h </w:instrText>
        </w:r>
      </w:ins>
      <w:r>
        <w:fldChar w:fldCharType="separate"/>
      </w:r>
      <w:ins w:id="5944" w:author="John Cowburn" w:date="2021-02-03T18:34:00Z">
        <w:r w:rsidR="00DC4BE9">
          <w:t>Figure </w:t>
        </w:r>
      </w:ins>
      <w:r w:rsidR="00DC4BE9">
        <w:rPr>
          <w:noProof/>
        </w:rPr>
        <w:t>68</w:t>
      </w:r>
      <w:ins w:id="5945" w:author="John Cowburn" w:date="2022-02-24T16:01:00Z">
        <w:r>
          <w:fldChar w:fldCharType="end"/>
        </w:r>
        <w:r>
          <w:t xml:space="preserve"> </w:t>
        </w:r>
      </w:ins>
      <w:del w:id="5946" w:author="John Cowburn" w:date="2021-02-03T18:35:00Z">
        <w:r w:rsidR="00162259" w:rsidRPr="00540C0F" w:rsidDel="000737CE">
          <w:delText xml:space="preserve">Figure </w:delText>
        </w:r>
        <w:r w:rsidR="00141FDD" w:rsidDel="000737CE">
          <w:fldChar w:fldCharType="begin"/>
        </w:r>
        <w:r w:rsidR="00141FDD" w:rsidDel="000737CE">
          <w:delInstrText xml:space="preserve"> SEQ Figure \* ARABIC </w:delInstrText>
        </w:r>
        <w:r w:rsidR="00141FDD" w:rsidDel="000737CE">
          <w:fldChar w:fldCharType="separate"/>
        </w:r>
        <w:r w:rsidR="009014BF" w:rsidDel="000737CE">
          <w:rPr>
            <w:noProof/>
          </w:rPr>
          <w:delText>64</w:delText>
        </w:r>
        <w:r w:rsidR="00141FDD" w:rsidDel="000737CE">
          <w:rPr>
            <w:noProof/>
          </w:rPr>
          <w:fldChar w:fldCharType="end"/>
        </w:r>
        <w:bookmarkEnd w:id="5936"/>
        <w:r w:rsidR="00162259" w:rsidRPr="00540C0F" w:rsidDel="000737CE">
          <w:delText xml:space="preserve"> – GET service with partial invocations, GBT and streaming, recovery of 4</w:delText>
        </w:r>
        <w:r w:rsidR="00162259" w:rsidRPr="00540C0F" w:rsidDel="000737CE">
          <w:rPr>
            <w:rStyle w:val="SUPerscript"/>
          </w:rPr>
          <w:delText>th</w:delText>
        </w:r>
        <w:r w:rsidR="00162259" w:rsidRPr="00540C0F" w:rsidDel="000737CE">
          <w:delText xml:space="preserve"> block sent in the 2nd stream</w:delText>
        </w:r>
        <w:bookmarkEnd w:id="5937"/>
        <w:bookmarkEnd w:id="5938"/>
        <w:bookmarkEnd w:id="5939"/>
        <w:bookmarkEnd w:id="5940"/>
        <w:bookmarkEnd w:id="5941"/>
      </w:del>
    </w:p>
    <w:p w14:paraId="7AA50C4C" w14:textId="25BF473A" w:rsidR="00162259" w:rsidRPr="00347160" w:rsidRDefault="00162259" w:rsidP="008C6750">
      <w:pPr>
        <w:pStyle w:val="PARAGRAPH"/>
      </w:pPr>
      <w:del w:id="5947" w:author="John Cowburn" w:date="2021-02-03T18:27:00Z">
        <w:r w:rsidRPr="00347160" w:rsidDel="002915CD">
          <w:fldChar w:fldCharType="begin" w:fldLock="1"/>
        </w:r>
        <w:r w:rsidRPr="00347160" w:rsidDel="002915CD">
          <w:delInstrText xml:space="preserve"> REF _Ref373776583 \h </w:delInstrText>
        </w:r>
        <w:r w:rsidR="00C60BA6" w:rsidRPr="00347160" w:rsidDel="002915CD">
          <w:delInstrText xml:space="preserve"> \* MERGEFORMAT </w:delInstrText>
        </w:r>
        <w:r w:rsidRPr="00347160" w:rsidDel="002915CD">
          <w:fldChar w:fldCharType="separate"/>
        </w:r>
        <w:r w:rsidR="00811F07" w:rsidRPr="00811F07" w:rsidDel="002915CD">
          <w:delText xml:space="preserve">Figure </w:delText>
        </w:r>
        <w:r w:rsidR="00811F07" w:rsidRPr="00811F07" w:rsidDel="002915CD">
          <w:rPr>
            <w:noProof/>
          </w:rPr>
          <w:delText>61</w:delText>
        </w:r>
        <w:r w:rsidRPr="00347160" w:rsidDel="002915CD">
          <w:fldChar w:fldCharType="end"/>
        </w:r>
      </w:del>
      <w:del w:id="5948" w:author="John Cowburn" w:date="2022-02-24T16:01:00Z">
        <w:r w:rsidRPr="00347160" w:rsidDel="006357F1">
          <w:delText xml:space="preserve"> </w:delText>
        </w:r>
      </w:del>
      <w:r w:rsidRPr="00347160">
        <w:t xml:space="preserve">shows </w:t>
      </w:r>
      <w:ins w:id="5949" w:author="John Cowburn" w:date="2021-02-03T18:36:00Z">
        <w:r w:rsidR="000737CE">
          <w:t xml:space="preserve">an example of </w:t>
        </w:r>
        <w:r w:rsidR="000737CE" w:rsidRPr="002E13E4">
          <w:t xml:space="preserve">a GET service using GBT, with partial service invocations on the server side and streaming. The client advertises its streaming capabilities in the first request (BTW = 3; BTW &gt; 1 means that block streams can be received). </w:t>
        </w:r>
        <w:r w:rsidR="000737CE">
          <w:t>In this example, t</w:t>
        </w:r>
        <w:r w:rsidR="000737CE" w:rsidRPr="002E13E4">
          <w:t>he 4</w:t>
        </w:r>
        <w:r w:rsidR="000737CE" w:rsidRPr="002E13E4">
          <w:rPr>
            <w:vertAlign w:val="superscript"/>
          </w:rPr>
          <w:t>th</w:t>
        </w:r>
        <w:r w:rsidR="000737CE" w:rsidRPr="002E13E4">
          <w:t xml:space="preserve"> block, sent in the second stream by the server is lost </w:t>
        </w:r>
        <w:r w:rsidR="000737CE">
          <w:t>but</w:t>
        </w:r>
        <w:r w:rsidR="000737CE" w:rsidRPr="002E13E4">
          <w:t xml:space="preserve"> it is recovered</w:t>
        </w:r>
        <w:r w:rsidR="000737CE">
          <w:t xml:space="preserve"> using the following process:</w:t>
        </w:r>
      </w:ins>
      <w:del w:id="5950" w:author="John Cowburn" w:date="2021-02-03T18:36:00Z">
        <w:r w:rsidRPr="00347160" w:rsidDel="000737CE">
          <w:delText>a GET service using GBT, with partial service invocations on the server side and streaming. The client advertises in the first request its streaming capabilities (BTW = 3; BTW &gt; 1 means that block streams can be received). The 4</w:delText>
        </w:r>
        <w:r w:rsidRPr="002F7A07" w:rsidDel="000737CE">
          <w:rPr>
            <w:rStyle w:val="SUPerscript"/>
          </w:rPr>
          <w:delText>th</w:delText>
        </w:r>
        <w:r w:rsidRPr="00347160" w:rsidDel="000737CE">
          <w:delText xml:space="preserve"> block, sent in the second stream by the server is lost and it is recovered. The process is the following:</w:delText>
        </w:r>
      </w:del>
    </w:p>
    <w:p w14:paraId="57FFA588" w14:textId="77777777" w:rsidR="000737CE" w:rsidRPr="002E13E4" w:rsidRDefault="000737CE" w:rsidP="000737CE">
      <w:pPr>
        <w:pStyle w:val="ListBullet"/>
        <w:rPr>
          <w:ins w:id="5951" w:author="John Cowburn" w:date="2021-02-03T18:37:00Z"/>
        </w:rPr>
      </w:pPr>
      <w:ins w:id="5952" w:author="John Cowburn" w:date="2021-02-03T18:37:00Z">
        <w:r w:rsidRPr="002E13E4">
          <w:lastRenderedPageBreak/>
          <w:t>the client AP invokes a GET.request NORMAL service primitive, with Invocation_Type = COMPLETE, BTS = 0, BTW = 3. The client AL sends a GBT APDU with STR = 0, Window = 3. The server AL invokes the GET.indication NORMAL service primitive with Invocation_Type = COMPLETE, BTW = 3;</w:t>
        </w:r>
      </w:ins>
    </w:p>
    <w:p w14:paraId="057E2462" w14:textId="77777777" w:rsidR="000737CE" w:rsidRPr="002E13E4" w:rsidRDefault="000737CE" w:rsidP="000737CE">
      <w:pPr>
        <w:pStyle w:val="ListBullet"/>
        <w:rPr>
          <w:ins w:id="5953" w:author="John Cowburn" w:date="2021-02-03T18:37:00Z"/>
        </w:rPr>
      </w:pPr>
      <w:ins w:id="5954" w:author="John Cowburn" w:date="2021-02-03T18:37:00Z">
        <w:r w:rsidRPr="002E13E4">
          <w:t>the server AP invokes a GET.response NORMAL service primitive with Invocation_Type = FIRST-PART, BTS = 1, BTW = 1. Service_Parameters include the first part of the response. The server AL sends the 1</w:t>
        </w:r>
        <w:r w:rsidRPr="002E13E4">
          <w:rPr>
            <w:vertAlign w:val="superscript"/>
          </w:rPr>
          <w:t>st</w:t>
        </w:r>
        <w:r w:rsidRPr="002E13E4">
          <w:t>, 2</w:t>
        </w:r>
        <w:r w:rsidRPr="002E13E4">
          <w:rPr>
            <w:vertAlign w:val="superscript"/>
          </w:rPr>
          <w:t>nd</w:t>
        </w:r>
        <w:r w:rsidRPr="002E13E4">
          <w:t xml:space="preserve"> and 3</w:t>
        </w:r>
        <w:r w:rsidRPr="002E13E4">
          <w:rPr>
            <w:vertAlign w:val="superscript"/>
          </w:rPr>
          <w:t>rd</w:t>
        </w:r>
        <w:r w:rsidRPr="002E13E4">
          <w:t xml:space="preserve"> block;</w:t>
        </w:r>
      </w:ins>
    </w:p>
    <w:p w14:paraId="53466C23" w14:textId="77777777" w:rsidR="000737CE" w:rsidRPr="002E13E4" w:rsidRDefault="000737CE" w:rsidP="000737CE">
      <w:pPr>
        <w:pStyle w:val="ListBullet"/>
        <w:rPr>
          <w:ins w:id="5955" w:author="John Cowburn" w:date="2021-02-03T18:37:00Z"/>
        </w:rPr>
      </w:pPr>
      <w:ins w:id="5956" w:author="John Cowburn" w:date="2021-02-03T18:37:00Z">
        <w:r w:rsidRPr="002E13E4">
          <w:t>the client AL sends a GBT APDU to confirm the reception of the three blocks. The server AP invokes a GET.response NORMAL service primitive with Invocation_Type = LAST-PART. Service_Parameters include the second, last part of the response</w:t>
        </w:r>
        <w:r>
          <w:t xml:space="preserve"> (which in this case is the last part)</w:t>
        </w:r>
        <w:r w:rsidRPr="002E13E4">
          <w:t>. The server AL sends the 4</w:t>
        </w:r>
        <w:r w:rsidRPr="002E13E4">
          <w:rPr>
            <w:vertAlign w:val="superscript"/>
          </w:rPr>
          <w:t>th</w:t>
        </w:r>
        <w:r w:rsidRPr="002E13E4">
          <w:t>, 5</w:t>
        </w:r>
        <w:r w:rsidRPr="002E13E4">
          <w:rPr>
            <w:vertAlign w:val="superscript"/>
          </w:rPr>
          <w:t>th</w:t>
        </w:r>
        <w:r w:rsidRPr="002E13E4">
          <w:t xml:space="preserve"> and 6</w:t>
        </w:r>
        <w:r w:rsidRPr="002E13E4">
          <w:rPr>
            <w:vertAlign w:val="superscript"/>
          </w:rPr>
          <w:t>th</w:t>
        </w:r>
        <w:r w:rsidRPr="002E13E4">
          <w:t xml:space="preserve"> block (LB = 1, STR = 0, BN = 6). However, the 4</w:t>
        </w:r>
        <w:r w:rsidRPr="002E13E4">
          <w:rPr>
            <w:vertAlign w:val="superscript"/>
          </w:rPr>
          <w:t>th</w:t>
        </w:r>
        <w:r w:rsidRPr="002E13E4">
          <w:t xml:space="preserve"> block </w:t>
        </w:r>
        <w:r>
          <w:t>is</w:t>
        </w:r>
        <w:r w:rsidRPr="002E13E4">
          <w:t xml:space="preserve"> lost;</w:t>
        </w:r>
      </w:ins>
    </w:p>
    <w:p w14:paraId="4FAF5ED2" w14:textId="77777777" w:rsidR="000737CE" w:rsidRPr="002E13E4" w:rsidRDefault="000737CE" w:rsidP="000737CE">
      <w:pPr>
        <w:pStyle w:val="ListBullet"/>
        <w:rPr>
          <w:ins w:id="5957" w:author="John Cowburn" w:date="2021-02-03T18:37:00Z"/>
        </w:rPr>
      </w:pPr>
      <w:ins w:id="5958" w:author="John Cowburn" w:date="2021-02-03T18:37:00Z">
        <w:r w:rsidRPr="002E13E4">
          <w:t>the client AL indicates that the 4</w:t>
        </w:r>
        <w:r w:rsidRPr="002E13E4">
          <w:rPr>
            <w:vertAlign w:val="superscript"/>
          </w:rPr>
          <w:t>th</w:t>
        </w:r>
        <w:r w:rsidRPr="002E13E4">
          <w:t xml:space="preserve"> block has not been received by sending a GBT APDU confirming the reception of the 3</w:t>
        </w:r>
        <w:r w:rsidRPr="002E13E4">
          <w:rPr>
            <w:vertAlign w:val="superscript"/>
          </w:rPr>
          <w:t>rd</w:t>
        </w:r>
        <w:r w:rsidRPr="002E13E4">
          <w:t xml:space="preserve"> block (STR = 0, window = 1, BNA = 3). Notice that the client AL </w:t>
        </w:r>
        <w:r>
          <w:t>reduces</w:t>
        </w:r>
        <w:r w:rsidRPr="002E13E4">
          <w:t xml:space="preserve"> the window size to 1 to indicate that only one block has to be re-sent;</w:t>
        </w:r>
      </w:ins>
    </w:p>
    <w:p w14:paraId="15D56B8B" w14:textId="77777777" w:rsidR="000737CE" w:rsidRPr="002E13E4" w:rsidRDefault="000737CE" w:rsidP="000737CE">
      <w:pPr>
        <w:pStyle w:val="ListBullet"/>
        <w:rPr>
          <w:ins w:id="5959" w:author="John Cowburn" w:date="2021-02-03T18:37:00Z"/>
        </w:rPr>
      </w:pPr>
      <w:ins w:id="5960" w:author="John Cowburn" w:date="2021-02-03T18:37:00Z">
        <w:r w:rsidRPr="002E13E4">
          <w:t>the server sends the 4</w:t>
        </w:r>
        <w:r w:rsidRPr="002E13E4">
          <w:rPr>
            <w:vertAlign w:val="superscript"/>
          </w:rPr>
          <w:t>th</w:t>
        </w:r>
        <w:r w:rsidRPr="002E13E4">
          <w:t xml:space="preserve"> block</w:t>
        </w:r>
        <w:r>
          <w:t xml:space="preserve"> again</w:t>
        </w:r>
        <w:r w:rsidRPr="002E13E4">
          <w:t xml:space="preserve"> (</w:t>
        </w:r>
        <w:r w:rsidRPr="0091328E">
          <w:rPr>
            <w:highlight w:val="yellow"/>
          </w:rPr>
          <w:t>LB = 0</w:t>
        </w:r>
        <w:r w:rsidRPr="002E13E4">
          <w:t>, STR = 0, BN = 4, BNA = 3);</w:t>
        </w:r>
      </w:ins>
    </w:p>
    <w:p w14:paraId="378B7163" w14:textId="77777777" w:rsidR="000737CE" w:rsidRPr="002E13E4" w:rsidRDefault="000737CE" w:rsidP="000737CE">
      <w:pPr>
        <w:pStyle w:val="ListBullet"/>
        <w:rPr>
          <w:ins w:id="5961" w:author="John Cowburn" w:date="2021-02-03T18:37:00Z"/>
        </w:rPr>
      </w:pPr>
      <w:ins w:id="5962" w:author="John Cowburn" w:date="2021-02-03T18:37:00Z">
        <w:r>
          <w:t xml:space="preserve">now that </w:t>
        </w:r>
        <w:r w:rsidRPr="002E13E4">
          <w:t xml:space="preserve">the client has received now all </w:t>
        </w:r>
        <w:r>
          <w:t xml:space="preserve">of the </w:t>
        </w:r>
        <w:r w:rsidRPr="002E13E4">
          <w:t>blocks, it invokes a GET.confirm NORMAL service primitive with Invocation_Type = COMPLETE, BTW = 1. The Service_Parameters of this invocation contain the complete response to the GET.request.</w:t>
        </w:r>
      </w:ins>
    </w:p>
    <w:p w14:paraId="7B89BE26" w14:textId="097B01CC" w:rsidR="000737CE" w:rsidRPr="002E13E4" w:rsidRDefault="00425E46" w:rsidP="000737CE">
      <w:pPr>
        <w:pStyle w:val="PARAGRAPH"/>
        <w:rPr>
          <w:ins w:id="5963" w:author="John Cowburn" w:date="2021-02-03T18:37:00Z"/>
        </w:rPr>
      </w:pPr>
      <w:ins w:id="5964" w:author="John Cowburn" w:date="2021-02-03T18:46:00Z">
        <w:r>
          <w:fldChar w:fldCharType="begin"/>
        </w:r>
        <w:r>
          <w:instrText xml:space="preserve"> REF _Ref63270412 \h </w:instrText>
        </w:r>
      </w:ins>
      <w:r>
        <w:fldChar w:fldCharType="separate"/>
      </w:r>
      <w:ins w:id="5965" w:author="John Cowburn" w:date="2022-02-24T16:03:00Z">
        <w:r w:rsidR="00DC4BE9">
          <w:t>Figure </w:t>
        </w:r>
      </w:ins>
      <w:r w:rsidR="00DC4BE9">
        <w:rPr>
          <w:noProof/>
        </w:rPr>
        <w:t>69</w:t>
      </w:r>
      <w:ins w:id="5966" w:author="John Cowburn" w:date="2022-02-24T16:03:00Z">
        <w:r w:rsidR="00DC4BE9">
          <w:t xml:space="preserve"> – </w:t>
        </w:r>
      </w:ins>
      <w:ins w:id="5967" w:author="John Cowburn" w:date="2022-02-24T16:04:00Z">
        <w:r w:rsidR="00DC4BE9" w:rsidRPr="00540C0F">
          <w:t>GET service with partial invocations, GBT and streaming, recovery of 4</w:t>
        </w:r>
        <w:r w:rsidR="00DC4BE9" w:rsidRPr="00540C0F">
          <w:rPr>
            <w:rStyle w:val="SUPerscript"/>
          </w:rPr>
          <w:t>th</w:t>
        </w:r>
        <w:r w:rsidR="00DC4BE9" w:rsidRPr="00540C0F">
          <w:t xml:space="preserve"> and 5</w:t>
        </w:r>
        <w:r w:rsidR="00DC4BE9" w:rsidRPr="00540C0F">
          <w:rPr>
            <w:rStyle w:val="SUPerscript"/>
          </w:rPr>
          <w:t>th</w:t>
        </w:r>
        <w:r w:rsidR="00DC4BE9" w:rsidRPr="00540C0F">
          <w:t xml:space="preserve"> block</w:t>
        </w:r>
        <w:r w:rsidR="00DC4BE9">
          <w:rPr>
            <w:color w:val="FF0000"/>
          </w:rPr>
          <w:t xml:space="preserve"> </w:t>
        </w:r>
      </w:ins>
      <w:ins w:id="5968" w:author="John Cowburn" w:date="2021-02-03T18:46:00Z">
        <w:r>
          <w:fldChar w:fldCharType="end"/>
        </w:r>
      </w:ins>
      <w:ins w:id="5969" w:author="John Cowburn" w:date="2021-02-03T18:37:00Z">
        <w:r w:rsidR="000737CE" w:rsidRPr="002E13E4">
          <w:t xml:space="preserve"> shows a scenario which is essentially the same as in </w:t>
        </w:r>
        <w:r w:rsidR="000737CE" w:rsidRPr="002F2C8C">
          <w:fldChar w:fldCharType="begin"/>
        </w:r>
        <w:r w:rsidR="000737CE" w:rsidRPr="002E13E4">
          <w:instrText xml:space="preserve"> REF _Ref373776583 \h  \* MERGEFORMAT </w:instrText>
        </w:r>
      </w:ins>
      <w:ins w:id="5970" w:author="John Cowburn" w:date="2021-02-03T18:37:00Z">
        <w:r w:rsidR="000737CE" w:rsidRPr="002F2C8C">
          <w:fldChar w:fldCharType="separate"/>
        </w:r>
      </w:ins>
      <w:ins w:id="5971" w:author="John Cowburn" w:date="2021-02-03T18:34:00Z">
        <w:r w:rsidR="00DC4BE9">
          <w:t>Figure </w:t>
        </w:r>
      </w:ins>
      <w:r w:rsidR="00DC4BE9">
        <w:t>68</w:t>
      </w:r>
      <w:ins w:id="5972" w:author="John Cowburn" w:date="2022-02-24T16:01:00Z">
        <w:r w:rsidR="00DC4BE9">
          <w:t xml:space="preserve"> </w:t>
        </w:r>
      </w:ins>
      <w:ins w:id="5973" w:author="John Cowburn" w:date="2021-02-03T18:37:00Z">
        <w:r w:rsidR="000737CE" w:rsidRPr="002F2C8C">
          <w:fldChar w:fldCharType="end"/>
        </w:r>
        <w:r w:rsidR="000737CE" w:rsidRPr="002E13E4">
          <w:t>except that the 4</w:t>
        </w:r>
        <w:r w:rsidR="000737CE" w:rsidRPr="002E13E4">
          <w:rPr>
            <w:vertAlign w:val="superscript"/>
          </w:rPr>
          <w:t>th</w:t>
        </w:r>
        <w:r w:rsidR="000737CE" w:rsidRPr="002E13E4">
          <w:t xml:space="preserve"> and 5</w:t>
        </w:r>
        <w:r w:rsidR="000737CE" w:rsidRPr="002E13E4">
          <w:rPr>
            <w:vertAlign w:val="superscript"/>
          </w:rPr>
          <w:t>th</w:t>
        </w:r>
        <w:r w:rsidR="000737CE" w:rsidRPr="002E13E4">
          <w:t xml:space="preserve"> blocks are lost and recovered.</w:t>
        </w:r>
      </w:ins>
    </w:p>
    <w:p w14:paraId="1966FD46" w14:textId="7475D205" w:rsidR="000737CE" w:rsidRPr="00BD0869" w:rsidRDefault="00B84AAB" w:rsidP="00B77F24">
      <w:pPr>
        <w:pStyle w:val="FIGURE"/>
        <w:rPr>
          <w:ins w:id="5974" w:author="John Cowburn" w:date="2021-02-03T18:37:00Z"/>
        </w:rPr>
      </w:pPr>
      <w:ins w:id="5975" w:author="John Cowburn" w:date="2021-02-16T10:06:00Z">
        <w:r>
          <w:rPr>
            <w:noProof/>
          </w:rPr>
          <w:lastRenderedPageBreak/>
          <w:drawing>
            <wp:inline distT="0" distB="0" distL="0" distR="0" wp14:anchorId="6706FDE1" wp14:editId="3600F931">
              <wp:extent cx="6109969" cy="490029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3">
                        <a:extLst>
                          <a:ext uri="{28A0092B-C50C-407E-A947-70E740481C1C}">
                            <a14:useLocalDpi xmlns:a14="http://schemas.microsoft.com/office/drawing/2010/main" val="0"/>
                          </a:ext>
                        </a:extLst>
                      </a:blip>
                      <a:stretch>
                        <a:fillRect/>
                      </a:stretch>
                    </pic:blipFill>
                    <pic:spPr>
                      <a:xfrm>
                        <a:off x="0" y="0"/>
                        <a:ext cx="6111737" cy="4901713"/>
                      </a:xfrm>
                      <a:prstGeom prst="rect">
                        <a:avLst/>
                      </a:prstGeom>
                    </pic:spPr>
                  </pic:pic>
                </a:graphicData>
              </a:graphic>
            </wp:inline>
          </w:drawing>
        </w:r>
      </w:ins>
    </w:p>
    <w:p w14:paraId="1F0F346F" w14:textId="736D6716" w:rsidR="000737CE" w:rsidRDefault="006357F1" w:rsidP="00B77F24">
      <w:pPr>
        <w:pStyle w:val="FIGURE-title"/>
        <w:rPr>
          <w:ins w:id="5976" w:author="John Cowburn" w:date="2021-02-03T18:37:00Z"/>
        </w:rPr>
      </w:pPr>
      <w:bookmarkStart w:id="5977" w:name="_Toc46149536"/>
      <w:bookmarkStart w:id="5978" w:name="_Toc97127428"/>
      <w:bookmarkStart w:id="5979" w:name="_Ref63270412"/>
      <w:ins w:id="5980" w:author="John Cowburn" w:date="2022-02-24T16:03:00Z">
        <w:r>
          <w:t>Figure </w:t>
        </w:r>
        <w:r>
          <w:fldChar w:fldCharType="begin"/>
        </w:r>
        <w:r>
          <w:instrText xml:space="preserve"> SEQ Figure \* ARABIC  </w:instrText>
        </w:r>
        <w:r>
          <w:fldChar w:fldCharType="separate"/>
        </w:r>
      </w:ins>
      <w:r w:rsidR="00DC4BE9">
        <w:rPr>
          <w:noProof/>
        </w:rPr>
        <w:t>69</w:t>
      </w:r>
      <w:ins w:id="5981" w:author="John Cowburn" w:date="2022-02-24T16:03:00Z">
        <w:r>
          <w:fldChar w:fldCharType="end"/>
        </w:r>
        <w:r>
          <w:t xml:space="preserve"> – </w:t>
        </w:r>
      </w:ins>
      <w:bookmarkEnd w:id="5977"/>
      <w:ins w:id="5982" w:author="John Cowburn" w:date="2022-02-24T16:04:00Z">
        <w:r w:rsidRPr="00540C0F">
          <w:t>GET service with partial invocations, GBT and streaming, recovery of 4</w:t>
        </w:r>
        <w:r w:rsidRPr="00540C0F">
          <w:rPr>
            <w:rStyle w:val="SUPerscript"/>
          </w:rPr>
          <w:t>th</w:t>
        </w:r>
        <w:r w:rsidRPr="00540C0F">
          <w:t xml:space="preserve"> and 5</w:t>
        </w:r>
        <w:r w:rsidRPr="00540C0F">
          <w:rPr>
            <w:rStyle w:val="SUPerscript"/>
          </w:rPr>
          <w:t>th</w:t>
        </w:r>
        <w:r w:rsidRPr="00540C0F">
          <w:t xml:space="preserve"> block</w:t>
        </w:r>
        <w:bookmarkEnd w:id="5978"/>
        <w:r>
          <w:rPr>
            <w:color w:val="FF0000"/>
          </w:rPr>
          <w:t xml:space="preserve"> </w:t>
        </w:r>
      </w:ins>
      <w:bookmarkEnd w:id="5979"/>
      <w:ins w:id="5983" w:author="John Cowburn" w:date="2021-02-03T18:37:00Z">
        <w:r w:rsidR="000737CE">
          <w:t xml:space="preserve"> </w:t>
        </w:r>
      </w:ins>
    </w:p>
    <w:p w14:paraId="28D5B553" w14:textId="77E3158C" w:rsidR="00162259" w:rsidRPr="00347160" w:rsidDel="000737CE" w:rsidRDefault="00162259" w:rsidP="00521922">
      <w:pPr>
        <w:pStyle w:val="ListBullet"/>
        <w:rPr>
          <w:del w:id="5984" w:author="John Cowburn" w:date="2021-02-03T18:37:00Z"/>
        </w:rPr>
      </w:pPr>
      <w:del w:id="5985" w:author="John Cowburn" w:date="2021-02-03T18:37:00Z">
        <w:r w:rsidRPr="00347160" w:rsidDel="000737CE">
          <w:delText>the client AP invokes a GET.request NORMAL service primitive, with Invocation_Type = COMPLETE, BTS = 0, BTW = 3. The client AL sends a GBT APDU with STR = 0, Window = 3. The server AL invokes the GET.indication NORMAL service primitive with Invocation_Type = COMPLETE, BTW = 3;</w:delText>
        </w:r>
      </w:del>
    </w:p>
    <w:p w14:paraId="2999F26B" w14:textId="5F919743" w:rsidR="00162259" w:rsidRPr="00347160" w:rsidDel="000737CE" w:rsidRDefault="00162259" w:rsidP="00521922">
      <w:pPr>
        <w:pStyle w:val="ListBullet"/>
        <w:rPr>
          <w:del w:id="5986" w:author="John Cowburn" w:date="2021-02-03T18:37:00Z"/>
        </w:rPr>
      </w:pPr>
      <w:del w:id="5987" w:author="John Cowburn" w:date="2021-02-03T18:37:00Z">
        <w:r w:rsidRPr="00347160" w:rsidDel="000737CE">
          <w:delText>the server AP invokes a GET.response NORMAL service primitive with Invocation_Type = FIRST-PART, BTS = 1, BTW = 1. Service_Parameters include the first part of the response. The server AL sends the 1</w:delText>
        </w:r>
        <w:r w:rsidRPr="002F7A07" w:rsidDel="000737CE">
          <w:rPr>
            <w:rStyle w:val="SUPerscript"/>
          </w:rPr>
          <w:delText>st</w:delText>
        </w:r>
        <w:r w:rsidRPr="00347160" w:rsidDel="000737CE">
          <w:delText>, 2</w:delText>
        </w:r>
        <w:r w:rsidRPr="002F7A07" w:rsidDel="000737CE">
          <w:rPr>
            <w:rStyle w:val="SUPerscript"/>
          </w:rPr>
          <w:delText>nd</w:delText>
        </w:r>
        <w:r w:rsidRPr="00347160" w:rsidDel="000737CE">
          <w:delText xml:space="preserve"> and 3</w:delText>
        </w:r>
        <w:r w:rsidRPr="002F7A07" w:rsidDel="000737CE">
          <w:rPr>
            <w:rStyle w:val="SUPerscript"/>
          </w:rPr>
          <w:delText>rd</w:delText>
        </w:r>
        <w:r w:rsidRPr="00347160" w:rsidDel="000737CE">
          <w:delText xml:space="preserve"> block;</w:delText>
        </w:r>
      </w:del>
    </w:p>
    <w:p w14:paraId="11F5AE5E" w14:textId="2A7B78E5" w:rsidR="00162259" w:rsidRPr="00347160" w:rsidDel="000737CE" w:rsidRDefault="00162259" w:rsidP="00521922">
      <w:pPr>
        <w:pStyle w:val="ListBullet"/>
        <w:rPr>
          <w:del w:id="5988" w:author="John Cowburn" w:date="2021-02-03T18:37:00Z"/>
        </w:rPr>
      </w:pPr>
      <w:del w:id="5989" w:author="John Cowburn" w:date="2021-02-03T18:37:00Z">
        <w:r w:rsidRPr="00347160" w:rsidDel="000737CE">
          <w:delText>the client AL sends a GBT APDU to confirm the reception of the three blocks. The server AP invokes a GET.response NORMAL service primitive with Invocation_Type = LAST-PART. Service_Parameters include the second, last part of the response. The server AL sends the 4</w:delText>
        </w:r>
        <w:r w:rsidRPr="002F7A07" w:rsidDel="000737CE">
          <w:rPr>
            <w:rStyle w:val="SUPerscript"/>
          </w:rPr>
          <w:delText>th</w:delText>
        </w:r>
        <w:r w:rsidRPr="00347160" w:rsidDel="000737CE">
          <w:delText>, 5</w:delText>
        </w:r>
        <w:r w:rsidRPr="002F7A07" w:rsidDel="000737CE">
          <w:rPr>
            <w:rStyle w:val="SUPerscript"/>
          </w:rPr>
          <w:delText>th</w:delText>
        </w:r>
        <w:r w:rsidRPr="00347160" w:rsidDel="000737CE">
          <w:delText xml:space="preserve"> and 6</w:delText>
        </w:r>
        <w:r w:rsidRPr="002F7A07" w:rsidDel="000737CE">
          <w:rPr>
            <w:rStyle w:val="SUPerscript"/>
          </w:rPr>
          <w:delText>th</w:delText>
        </w:r>
        <w:r w:rsidRPr="00347160" w:rsidDel="000737CE">
          <w:delText xml:space="preserve"> block (LB = 1, STR = 0, BN = 6). However, the 4</w:delText>
        </w:r>
        <w:r w:rsidRPr="002F7A07" w:rsidDel="000737CE">
          <w:rPr>
            <w:rStyle w:val="SUPerscript"/>
          </w:rPr>
          <w:delText>th</w:delText>
        </w:r>
        <w:r w:rsidRPr="00347160" w:rsidDel="000737CE">
          <w:delText xml:space="preserve"> block gets lost;</w:delText>
        </w:r>
      </w:del>
    </w:p>
    <w:p w14:paraId="192F082B" w14:textId="106268CD" w:rsidR="00162259" w:rsidRPr="00347160" w:rsidDel="000737CE" w:rsidRDefault="00162259" w:rsidP="00521922">
      <w:pPr>
        <w:pStyle w:val="ListBullet"/>
        <w:rPr>
          <w:del w:id="5990" w:author="John Cowburn" w:date="2021-02-03T18:37:00Z"/>
        </w:rPr>
      </w:pPr>
      <w:del w:id="5991" w:author="John Cowburn" w:date="2021-02-03T18:37:00Z">
        <w:r w:rsidRPr="00347160" w:rsidDel="000737CE">
          <w:delText>the client AL indicates that the 4</w:delText>
        </w:r>
        <w:r w:rsidRPr="002F7A07" w:rsidDel="000737CE">
          <w:rPr>
            <w:rStyle w:val="SUPerscript"/>
          </w:rPr>
          <w:delText>th</w:delText>
        </w:r>
        <w:r w:rsidRPr="00347160" w:rsidDel="000737CE">
          <w:delText xml:space="preserve"> block has not been received by sending a GBT APDU confirming the reception of the 3</w:delText>
        </w:r>
        <w:r w:rsidRPr="002F7A07" w:rsidDel="000737CE">
          <w:rPr>
            <w:rStyle w:val="SUPerscript"/>
          </w:rPr>
          <w:delText>rd</w:delText>
        </w:r>
        <w:r w:rsidRPr="00347160" w:rsidDel="000737CE">
          <w:delText xml:space="preserve"> block (STR = 0, window = 1, BNA = 3). Notice that the client AL drops down the window size to 1 to indicate that only one block has to be re-sent;</w:delText>
        </w:r>
      </w:del>
    </w:p>
    <w:p w14:paraId="3C59200E" w14:textId="31755174" w:rsidR="00162259" w:rsidRPr="00347160" w:rsidDel="000737CE" w:rsidRDefault="00162259" w:rsidP="00521922">
      <w:pPr>
        <w:pStyle w:val="ListBullet"/>
        <w:rPr>
          <w:del w:id="5992" w:author="John Cowburn" w:date="2021-02-03T18:37:00Z"/>
        </w:rPr>
      </w:pPr>
      <w:del w:id="5993" w:author="John Cowburn" w:date="2021-02-03T18:37:00Z">
        <w:r w:rsidRPr="00347160" w:rsidDel="000737CE">
          <w:delText>the server sends again the 4</w:delText>
        </w:r>
        <w:r w:rsidRPr="002F7A07" w:rsidDel="000737CE">
          <w:rPr>
            <w:rStyle w:val="SUPerscript"/>
          </w:rPr>
          <w:delText>th</w:delText>
        </w:r>
        <w:r w:rsidRPr="00347160" w:rsidDel="000737CE">
          <w:delText xml:space="preserve"> block (LB = 1, STR = 0, BN = 4, BNA = 3);</w:delText>
        </w:r>
      </w:del>
    </w:p>
    <w:p w14:paraId="422F8909" w14:textId="646D8120" w:rsidR="00162259" w:rsidRPr="00347160" w:rsidDel="000737CE" w:rsidRDefault="00162259" w:rsidP="00521922">
      <w:pPr>
        <w:pStyle w:val="ListBullet"/>
        <w:rPr>
          <w:del w:id="5994" w:author="John Cowburn" w:date="2021-02-03T18:37:00Z"/>
        </w:rPr>
      </w:pPr>
      <w:del w:id="5995" w:author="John Cowburn" w:date="2021-02-03T18:37:00Z">
        <w:r w:rsidRPr="00347160" w:rsidDel="000737CE">
          <w:delText>as the client has already received now all blocks, it invokes a GET.confirm NORMAL service primitive with Invocation_Type = COMPLETE, BTW = 1. The Service_Parameters of this invocation contain the complete response to the GET.request.</w:delText>
        </w:r>
      </w:del>
    </w:p>
    <w:p w14:paraId="34A8F0D7" w14:textId="2BE357C9" w:rsidR="00162259" w:rsidRPr="00002C38" w:rsidRDefault="00162259" w:rsidP="00002C38">
      <w:pPr>
        <w:pStyle w:val="NOTE"/>
        <w:jc w:val="right"/>
        <w:rPr>
          <w:i/>
          <w:vanish/>
        </w:rPr>
      </w:pPr>
      <w:bookmarkStart w:id="5996" w:name="_Ref372914521"/>
      <w:del w:id="5997" w:author="John Cowburn" w:date="2021-02-03T18:37:00Z">
        <w:r w:rsidRPr="00347160" w:rsidDel="000737CE">
          <w:rPr>
            <w:noProof/>
            <w:lang w:eastAsia="en-GB"/>
          </w:rPr>
          <w:drawing>
            <wp:inline distT="0" distB="0" distL="0" distR="0" wp14:anchorId="1D3531F2" wp14:editId="4BAB86AC">
              <wp:extent cx="5761355" cy="4128135"/>
              <wp:effectExtent l="0" t="0" r="0" b="5715"/>
              <wp:docPr id="10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1355" cy="4128135"/>
                      </a:xfrm>
                      <a:prstGeom prst="rect">
                        <a:avLst/>
                      </a:prstGeom>
                      <a:noFill/>
                      <a:ln>
                        <a:noFill/>
                      </a:ln>
                    </pic:spPr>
                  </pic:pic>
                </a:graphicData>
              </a:graphic>
            </wp:inline>
          </w:drawing>
        </w:r>
      </w:del>
      <w:r w:rsidR="00002C38" w:rsidRPr="00002C38">
        <w:rPr>
          <w:i/>
          <w:vanish/>
        </w:rPr>
        <w:t xml:space="preserve"> </w:t>
      </w:r>
      <w:r w:rsidR="00002C38" w:rsidRPr="00C849E7">
        <w:rPr>
          <w:i/>
          <w:vanish/>
        </w:rPr>
        <w:t>GBT-MSCV7_Get_4th5thRecov_GKMK131217.wmf</w:t>
      </w:r>
    </w:p>
    <w:p w14:paraId="502C4863" w14:textId="11EA73BE" w:rsidR="00162259" w:rsidRPr="00347160" w:rsidDel="000737CE" w:rsidRDefault="00162259" w:rsidP="000737CE">
      <w:pPr>
        <w:pStyle w:val="FIGURE-title"/>
        <w:jc w:val="left"/>
        <w:rPr>
          <w:del w:id="5998" w:author="John Cowburn" w:date="2021-02-03T18:37:00Z"/>
        </w:rPr>
      </w:pPr>
      <w:bookmarkStart w:id="5999" w:name="_Ref373776516"/>
      <w:bookmarkStart w:id="6000" w:name="_Toc375120279"/>
      <w:bookmarkStart w:id="6001" w:name="_Toc378884092"/>
      <w:bookmarkStart w:id="6002" w:name="_Toc406406593"/>
      <w:bookmarkStart w:id="6003" w:name="_Toc406523256"/>
      <w:bookmarkStart w:id="6004" w:name="_Toc437856717"/>
      <w:del w:id="6005" w:author="John Cowburn" w:date="2021-02-03T18:37:00Z">
        <w:r w:rsidRPr="00540C0F" w:rsidDel="000737CE">
          <w:delText xml:space="preserve">Figure </w:delText>
        </w:r>
        <w:r w:rsidR="00141FDD" w:rsidDel="000737CE">
          <w:fldChar w:fldCharType="begin"/>
        </w:r>
        <w:r w:rsidR="00141FDD" w:rsidDel="000737CE">
          <w:delInstrText xml:space="preserve"> SEQ Figure \* ARABIC </w:delInstrText>
        </w:r>
        <w:r w:rsidR="00141FDD" w:rsidDel="000737CE">
          <w:fldChar w:fldCharType="separate"/>
        </w:r>
        <w:r w:rsidR="009014BF" w:rsidDel="000737CE">
          <w:rPr>
            <w:noProof/>
          </w:rPr>
          <w:delText>65</w:delText>
        </w:r>
        <w:r w:rsidR="00141FDD" w:rsidDel="000737CE">
          <w:rPr>
            <w:noProof/>
          </w:rPr>
          <w:fldChar w:fldCharType="end"/>
        </w:r>
        <w:bookmarkEnd w:id="5996"/>
        <w:bookmarkEnd w:id="5999"/>
        <w:r w:rsidRPr="00540C0F" w:rsidDel="000737CE">
          <w:delText xml:space="preserve"> – GET service with partial invocations, GBT and streaming, recovery of 4</w:delText>
        </w:r>
        <w:r w:rsidRPr="00540C0F" w:rsidDel="000737CE">
          <w:rPr>
            <w:rStyle w:val="SUPerscript"/>
          </w:rPr>
          <w:delText>th</w:delText>
        </w:r>
        <w:r w:rsidRPr="00540C0F" w:rsidDel="000737CE">
          <w:delText xml:space="preserve"> and 5</w:delText>
        </w:r>
        <w:r w:rsidRPr="00540C0F" w:rsidDel="000737CE">
          <w:rPr>
            <w:rStyle w:val="SUPerscript"/>
          </w:rPr>
          <w:delText>th</w:delText>
        </w:r>
        <w:r w:rsidRPr="00540C0F" w:rsidDel="000737CE">
          <w:delText xml:space="preserve"> block</w:delText>
        </w:r>
        <w:bookmarkEnd w:id="6000"/>
        <w:bookmarkEnd w:id="6001"/>
        <w:bookmarkEnd w:id="6002"/>
        <w:bookmarkEnd w:id="6003"/>
        <w:bookmarkEnd w:id="6004"/>
      </w:del>
    </w:p>
    <w:p w14:paraId="7B689786" w14:textId="77777777" w:rsidR="00B84AAB" w:rsidRPr="002E13E4" w:rsidRDefault="00B84AAB" w:rsidP="00B84AAB">
      <w:pPr>
        <w:pStyle w:val="PARAGRAPH"/>
        <w:rPr>
          <w:ins w:id="6006" w:author="John Cowburn" w:date="2021-02-16T10:07:00Z"/>
        </w:rPr>
      </w:pPr>
      <w:ins w:id="6007" w:author="John Cowburn" w:date="2021-02-16T10:07:00Z">
        <w:r w:rsidRPr="002E13E4">
          <w:t xml:space="preserve">The process is </w:t>
        </w:r>
        <w:r>
          <w:t>as follows</w:t>
        </w:r>
        <w:r w:rsidRPr="002E13E4">
          <w:t>:</w:t>
        </w:r>
      </w:ins>
    </w:p>
    <w:p w14:paraId="7689F3B3" w14:textId="77777777" w:rsidR="00B84AAB" w:rsidRPr="002E13E4" w:rsidRDefault="00B84AAB" w:rsidP="00B84AAB">
      <w:pPr>
        <w:pStyle w:val="ListBullet4"/>
        <w:rPr>
          <w:ins w:id="6008" w:author="John Cowburn" w:date="2021-02-16T10:07:00Z"/>
        </w:rPr>
      </w:pPr>
      <w:ins w:id="6009" w:author="John Cowburn" w:date="2021-02-16T10:07:00Z">
        <w:r w:rsidRPr="002E13E4">
          <w:t>the client receives the 6</w:t>
        </w:r>
        <w:r w:rsidRPr="002E13E4">
          <w:rPr>
            <w:vertAlign w:val="superscript"/>
          </w:rPr>
          <w:t>th</w:t>
        </w:r>
        <w:r w:rsidRPr="002E13E4">
          <w:t xml:space="preserve"> block (LB = 1, STR = 0, BN = 6, BNA = 2);</w:t>
        </w:r>
      </w:ins>
    </w:p>
    <w:p w14:paraId="25571C54" w14:textId="77777777" w:rsidR="00B84AAB" w:rsidRPr="002E13E4" w:rsidRDefault="00B84AAB" w:rsidP="00B84AAB">
      <w:pPr>
        <w:pStyle w:val="ListBullet4"/>
        <w:rPr>
          <w:ins w:id="6010" w:author="John Cowburn" w:date="2021-02-16T10:07:00Z"/>
        </w:rPr>
      </w:pPr>
      <w:ins w:id="6011" w:author="John Cowburn" w:date="2021-02-16T10:07:00Z">
        <w:r w:rsidRPr="002E13E4">
          <w:t>the client indicates that the 4</w:t>
        </w:r>
        <w:r w:rsidRPr="002E13E4">
          <w:rPr>
            <w:vertAlign w:val="superscript"/>
          </w:rPr>
          <w:t>th</w:t>
        </w:r>
        <w:r w:rsidRPr="002E13E4">
          <w:t xml:space="preserve"> and the 5</w:t>
        </w:r>
        <w:r w:rsidRPr="002E13E4">
          <w:rPr>
            <w:vertAlign w:val="superscript"/>
          </w:rPr>
          <w:t>th</w:t>
        </w:r>
        <w:r w:rsidRPr="002E13E4">
          <w:t xml:space="preserve"> blocks have been lost, by sending a GBT APDU with W = 2, BNA = 3, </w:t>
        </w:r>
        <w:r>
          <w:t>which means that</w:t>
        </w:r>
        <w:r w:rsidRPr="002E13E4">
          <w:t xml:space="preserve"> no blocks are missing up to the 3</w:t>
        </w:r>
        <w:r w:rsidRPr="002E13E4">
          <w:rPr>
            <w:vertAlign w:val="superscript"/>
          </w:rPr>
          <w:t>rd</w:t>
        </w:r>
        <w:r w:rsidRPr="002E13E4">
          <w:t xml:space="preserve"> block but two blocks have been lost and that the server can send these two using streaming;</w:t>
        </w:r>
      </w:ins>
    </w:p>
    <w:p w14:paraId="19E69790" w14:textId="51BE4876" w:rsidR="00B84AAB" w:rsidRPr="002E13E4" w:rsidRDefault="00B84AAB" w:rsidP="00B84AAB">
      <w:pPr>
        <w:pStyle w:val="ListBullet4"/>
        <w:rPr>
          <w:ins w:id="6012" w:author="John Cowburn" w:date="2021-02-16T10:07:00Z"/>
        </w:rPr>
      </w:pPr>
      <w:ins w:id="6013" w:author="John Cowburn" w:date="2021-02-16T10:07:00Z">
        <w:r w:rsidRPr="002E13E4">
          <w:t xml:space="preserve">the </w:t>
        </w:r>
        <w:r>
          <w:t xml:space="preserve">lost </w:t>
        </w:r>
      </w:ins>
      <w:ins w:id="6014" w:author="John Cowburn" w:date="2021-02-24T09:51:00Z">
        <w:r w:rsidR="000D6E12">
          <w:t xml:space="preserve">(ie not acknowledged) </w:t>
        </w:r>
      </w:ins>
      <w:ins w:id="6015" w:author="John Cowburn" w:date="2021-02-16T10:07:00Z">
        <w:r>
          <w:t xml:space="preserve">blocks are then sent by the </w:t>
        </w:r>
        <w:r w:rsidRPr="002E13E4">
          <w:t>server</w:t>
        </w:r>
      </w:ins>
      <w:ins w:id="6016" w:author="John Cowburn" w:date="2021-02-24T09:51:00Z">
        <w:r w:rsidR="000D6E12">
          <w:t>.</w:t>
        </w:r>
      </w:ins>
      <w:ins w:id="6017" w:author="John Cowburn" w:date="2021-02-16T10:07:00Z">
        <w:r>
          <w:t xml:space="preserve"> These are the</w:t>
        </w:r>
        <w:r w:rsidRPr="002E13E4">
          <w:t xml:space="preserve"> 4</w:t>
        </w:r>
        <w:r w:rsidRPr="002E13E4">
          <w:rPr>
            <w:vertAlign w:val="superscript"/>
          </w:rPr>
          <w:t>th</w:t>
        </w:r>
        <w:r w:rsidRPr="002E13E4">
          <w:t xml:space="preserve"> (LB = 0, STR = 1, BN = 4) and 5</w:t>
        </w:r>
        <w:r w:rsidRPr="002E13E4">
          <w:rPr>
            <w:vertAlign w:val="superscript"/>
          </w:rPr>
          <w:t>th</w:t>
        </w:r>
        <w:r w:rsidRPr="002E13E4">
          <w:t xml:space="preserve"> (</w:t>
        </w:r>
        <w:r w:rsidRPr="00A667E9">
          <w:rPr>
            <w:highlight w:val="yellow"/>
          </w:rPr>
          <w:t>LB = 0</w:t>
        </w:r>
        <w:r w:rsidRPr="002E13E4">
          <w:t>, STR = 0, BN = 5).</w:t>
        </w:r>
        <w:r>
          <w:t xml:space="preserve"> (</w:t>
        </w:r>
        <w:r w:rsidRPr="00A667E9">
          <w:rPr>
            <w:highlight w:val="yellow"/>
          </w:rPr>
          <w:t>Note that LB = 0 in the 5</w:t>
        </w:r>
        <w:r w:rsidRPr="00A667E9">
          <w:rPr>
            <w:highlight w:val="yellow"/>
            <w:vertAlign w:val="superscript"/>
          </w:rPr>
          <w:t>th</w:t>
        </w:r>
        <w:r w:rsidRPr="00A667E9">
          <w:rPr>
            <w:highlight w:val="yellow"/>
          </w:rPr>
          <w:t xml:space="preserve"> block</w:t>
        </w:r>
        <w:r>
          <w:t>.)  Although it is the last block of the two re-sent blocks, it is not the last block of the original whole message</w:t>
        </w:r>
        <w:r w:rsidRPr="001C1D4A">
          <w:t xml:space="preserve">, </w:t>
        </w:r>
        <w:r>
          <w:t>that was block 6.  The original value of LB is preserved during the recovery process.);</w:t>
        </w:r>
      </w:ins>
    </w:p>
    <w:p w14:paraId="3E512902" w14:textId="77777777" w:rsidR="00B84AAB" w:rsidRPr="002E13E4" w:rsidRDefault="00B84AAB" w:rsidP="00B84AAB">
      <w:pPr>
        <w:pStyle w:val="ListBullet4"/>
        <w:rPr>
          <w:ins w:id="6018" w:author="John Cowburn" w:date="2021-02-16T10:07:00Z"/>
        </w:rPr>
      </w:pPr>
      <w:ins w:id="6019" w:author="John Cowburn" w:date="2021-02-16T10:07:00Z">
        <w:r>
          <w:t xml:space="preserve">now that </w:t>
        </w:r>
        <w:r w:rsidRPr="002E13E4">
          <w:t xml:space="preserve">the client has received </w:t>
        </w:r>
        <w:r>
          <w:t xml:space="preserve">all of the blocks, it </w:t>
        </w:r>
        <w:r w:rsidRPr="002E13E4">
          <w:t>invokes a GET.confirm NORMAL service primitive with Invocation_Type = COMPLETE, BTW = 1. The Service_Parameters include the parameters of the complete response to the GET.request.</w:t>
        </w:r>
      </w:ins>
    </w:p>
    <w:p w14:paraId="707B7F75" w14:textId="6F27ECE0" w:rsidR="000737CE" w:rsidRPr="00BD0869" w:rsidRDefault="00B84AAB" w:rsidP="00B77F24">
      <w:pPr>
        <w:pStyle w:val="FIGURE"/>
        <w:rPr>
          <w:ins w:id="6020" w:author="John Cowburn" w:date="2021-02-03T18:40:00Z"/>
        </w:rPr>
      </w:pPr>
      <w:ins w:id="6021" w:author="John Cowburn" w:date="2021-02-16T10:07:00Z">
        <w:r>
          <w:rPr>
            <w:noProof/>
            <w:lang w:eastAsia="en-GB"/>
          </w:rPr>
          <w:lastRenderedPageBreak/>
          <w:drawing>
            <wp:inline distT="0" distB="0" distL="0" distR="0" wp14:anchorId="69B72F01" wp14:editId="4F16B3DF">
              <wp:extent cx="6187561" cy="496252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5">
                        <a:extLst>
                          <a:ext uri="{28A0092B-C50C-407E-A947-70E740481C1C}">
                            <a14:useLocalDpi xmlns:a14="http://schemas.microsoft.com/office/drawing/2010/main" val="0"/>
                          </a:ext>
                        </a:extLst>
                      </a:blip>
                      <a:stretch>
                        <a:fillRect/>
                      </a:stretch>
                    </pic:blipFill>
                    <pic:spPr>
                      <a:xfrm>
                        <a:off x="0" y="0"/>
                        <a:ext cx="6191259" cy="4965491"/>
                      </a:xfrm>
                      <a:prstGeom prst="rect">
                        <a:avLst/>
                      </a:prstGeom>
                    </pic:spPr>
                  </pic:pic>
                </a:graphicData>
              </a:graphic>
            </wp:inline>
          </w:drawing>
        </w:r>
      </w:ins>
    </w:p>
    <w:p w14:paraId="4CD58DE2" w14:textId="35AE32B9" w:rsidR="000737CE" w:rsidRDefault="000737CE" w:rsidP="00B77F24">
      <w:pPr>
        <w:pStyle w:val="FIGURE-title"/>
        <w:rPr>
          <w:ins w:id="6022" w:author="John Cowburn" w:date="2021-02-03T18:40:00Z"/>
        </w:rPr>
      </w:pPr>
      <w:bookmarkStart w:id="6023" w:name="_Ref63270395"/>
      <w:bookmarkStart w:id="6024" w:name="_Toc97127429"/>
      <w:ins w:id="6025" w:author="John Cowburn" w:date="2021-02-03T18:40:00Z">
        <w:r>
          <w:t>Figure </w:t>
        </w:r>
        <w:r>
          <w:fldChar w:fldCharType="begin"/>
        </w:r>
        <w:r>
          <w:instrText xml:space="preserve"> SEQ Figure \* ARABIC  </w:instrText>
        </w:r>
        <w:r>
          <w:fldChar w:fldCharType="separate"/>
        </w:r>
      </w:ins>
      <w:r w:rsidR="00DC4BE9">
        <w:rPr>
          <w:noProof/>
        </w:rPr>
        <w:t>70</w:t>
      </w:r>
      <w:ins w:id="6026" w:author="John Cowburn" w:date="2021-02-03T18:40:00Z">
        <w:r>
          <w:fldChar w:fldCharType="end"/>
        </w:r>
        <w:bookmarkEnd w:id="6023"/>
        <w:r>
          <w:t xml:space="preserve"> – </w:t>
        </w:r>
        <w:r w:rsidRPr="00540C0F">
          <w:t>GET service with partial invocations, GBT and streaming, recovery of last block</w:t>
        </w:r>
        <w:bookmarkEnd w:id="6024"/>
      </w:ins>
    </w:p>
    <w:p w14:paraId="4DE1E777" w14:textId="0C238E99" w:rsidR="00162259" w:rsidRPr="00347160" w:rsidDel="000737CE" w:rsidRDefault="00162259" w:rsidP="000737CE">
      <w:pPr>
        <w:pStyle w:val="FIGURE-title"/>
        <w:jc w:val="left"/>
        <w:rPr>
          <w:del w:id="6027" w:author="John Cowburn" w:date="2021-02-03T18:39:00Z"/>
        </w:rPr>
      </w:pPr>
      <w:del w:id="6028" w:author="John Cowburn" w:date="2021-02-03T18:27:00Z">
        <w:r w:rsidRPr="00347160" w:rsidDel="002915CD">
          <w:fldChar w:fldCharType="begin" w:fldLock="1"/>
        </w:r>
        <w:r w:rsidRPr="00347160" w:rsidDel="002915CD">
          <w:delInstrText xml:space="preserve"> REF _Ref373776516 \h </w:delInstrText>
        </w:r>
        <w:r w:rsidR="00C60BA6" w:rsidRPr="00347160" w:rsidDel="002915CD">
          <w:delInstrText xml:space="preserve"> \* MERGEFORMAT </w:delInstrText>
        </w:r>
        <w:r w:rsidRPr="00347160" w:rsidDel="002915CD">
          <w:fldChar w:fldCharType="separate"/>
        </w:r>
        <w:r w:rsidR="00811F07" w:rsidRPr="00811F07" w:rsidDel="002915CD">
          <w:delText xml:space="preserve">Figure </w:delText>
        </w:r>
        <w:r w:rsidR="00811F07" w:rsidRPr="00811F07" w:rsidDel="002915CD">
          <w:rPr>
            <w:noProof/>
          </w:rPr>
          <w:delText>62</w:delText>
        </w:r>
        <w:r w:rsidRPr="00347160" w:rsidDel="002915CD">
          <w:fldChar w:fldCharType="end"/>
        </w:r>
      </w:del>
      <w:del w:id="6029" w:author="John Cowburn" w:date="2021-02-03T18:39:00Z">
        <w:r w:rsidRPr="00347160" w:rsidDel="000737CE">
          <w:delText xml:space="preserve"> shows a scenario which is essentially the same as in </w:delText>
        </w:r>
        <w:r w:rsidRPr="00347160" w:rsidDel="000737CE">
          <w:fldChar w:fldCharType="begin" w:fldLock="1"/>
        </w:r>
        <w:r w:rsidRPr="00347160" w:rsidDel="000737CE">
          <w:delInstrText xml:space="preserve"> REF _Ref373776583 \h </w:delInstrText>
        </w:r>
        <w:r w:rsidR="00C60BA6" w:rsidRPr="00347160" w:rsidDel="000737CE">
          <w:delInstrText xml:space="preserve"> \* MERGEFORMAT </w:delInstrText>
        </w:r>
        <w:r w:rsidRPr="00347160" w:rsidDel="000737CE">
          <w:fldChar w:fldCharType="separate"/>
        </w:r>
        <w:r w:rsidR="00811F07" w:rsidRPr="00811F07" w:rsidDel="000737CE">
          <w:delText xml:space="preserve">Figure </w:delText>
        </w:r>
        <w:r w:rsidR="00811F07" w:rsidRPr="00811F07" w:rsidDel="000737CE">
          <w:rPr>
            <w:noProof/>
          </w:rPr>
          <w:delText>61</w:delText>
        </w:r>
        <w:r w:rsidRPr="00347160" w:rsidDel="000737CE">
          <w:fldChar w:fldCharType="end"/>
        </w:r>
        <w:r w:rsidRPr="00347160" w:rsidDel="000737CE">
          <w:delText xml:space="preserve"> except that the 4</w:delText>
        </w:r>
        <w:r w:rsidRPr="002F7A07" w:rsidDel="000737CE">
          <w:rPr>
            <w:rStyle w:val="SUPerscript"/>
          </w:rPr>
          <w:delText>th</w:delText>
        </w:r>
        <w:r w:rsidRPr="00347160" w:rsidDel="000737CE">
          <w:delText xml:space="preserve"> and 5</w:delText>
        </w:r>
        <w:r w:rsidRPr="002F7A07" w:rsidDel="000737CE">
          <w:rPr>
            <w:rStyle w:val="SUPerscript"/>
          </w:rPr>
          <w:delText>th</w:delText>
        </w:r>
        <w:r w:rsidRPr="00347160" w:rsidDel="000737CE">
          <w:delText xml:space="preserve"> blocks are lost and recovered. The process is the following:</w:delText>
        </w:r>
      </w:del>
    </w:p>
    <w:p w14:paraId="6E79907A" w14:textId="66AA370E" w:rsidR="00162259" w:rsidRPr="00347160" w:rsidDel="000737CE" w:rsidRDefault="00162259" w:rsidP="00521922">
      <w:pPr>
        <w:pStyle w:val="ListBullet"/>
        <w:rPr>
          <w:del w:id="6030" w:author="John Cowburn" w:date="2021-02-03T18:39:00Z"/>
        </w:rPr>
      </w:pPr>
      <w:del w:id="6031" w:author="John Cowburn" w:date="2021-02-03T18:39:00Z">
        <w:r w:rsidRPr="00347160" w:rsidDel="000737CE">
          <w:delText>the client receives the 6</w:delText>
        </w:r>
        <w:r w:rsidRPr="002F7A07" w:rsidDel="000737CE">
          <w:rPr>
            <w:rStyle w:val="SUPerscript"/>
          </w:rPr>
          <w:delText>th</w:delText>
        </w:r>
        <w:r w:rsidRPr="00347160" w:rsidDel="000737CE">
          <w:delText xml:space="preserve"> block (LB = 1, STR = 0, BN = 6, BNA = 2);</w:delText>
        </w:r>
      </w:del>
    </w:p>
    <w:p w14:paraId="48A886C4" w14:textId="7C0185E9" w:rsidR="00162259" w:rsidRPr="00347160" w:rsidDel="000737CE" w:rsidRDefault="00162259" w:rsidP="00521922">
      <w:pPr>
        <w:pStyle w:val="ListBullet"/>
        <w:rPr>
          <w:del w:id="6032" w:author="John Cowburn" w:date="2021-02-03T18:39:00Z"/>
        </w:rPr>
      </w:pPr>
      <w:del w:id="6033" w:author="John Cowburn" w:date="2021-02-03T18:39:00Z">
        <w:r w:rsidRPr="00347160" w:rsidDel="000737CE">
          <w:delText>the client indicates that the 4</w:delText>
        </w:r>
        <w:r w:rsidRPr="002F7A07" w:rsidDel="000737CE">
          <w:rPr>
            <w:rStyle w:val="SUPerscript"/>
          </w:rPr>
          <w:delText>th</w:delText>
        </w:r>
        <w:r w:rsidRPr="00347160" w:rsidDel="000737CE">
          <w:delText xml:space="preserve"> and the 5</w:delText>
        </w:r>
        <w:r w:rsidRPr="002F7A07" w:rsidDel="000737CE">
          <w:rPr>
            <w:rStyle w:val="SUPerscript"/>
          </w:rPr>
          <w:delText>th</w:delText>
        </w:r>
        <w:r w:rsidRPr="00347160" w:rsidDel="000737CE">
          <w:delText xml:space="preserve"> blocks have been lost, by sending a GBT APDU with W = 2, BNA = 3, i.e. meaning that no blocks are missing up to the 3</w:delText>
        </w:r>
        <w:r w:rsidRPr="002F7A07" w:rsidDel="000737CE">
          <w:rPr>
            <w:rStyle w:val="SUPerscript"/>
          </w:rPr>
          <w:delText>rd</w:delText>
        </w:r>
        <w:r w:rsidRPr="00347160" w:rsidDel="000737CE">
          <w:delText xml:space="preserve"> block but two blocks have been lost and that the server can send these two using streaming;</w:delText>
        </w:r>
      </w:del>
    </w:p>
    <w:p w14:paraId="0446DD28" w14:textId="4F9E63D8" w:rsidR="00162259" w:rsidRPr="00347160" w:rsidDel="000737CE" w:rsidRDefault="00162259" w:rsidP="00521922">
      <w:pPr>
        <w:pStyle w:val="ListBullet"/>
        <w:rPr>
          <w:del w:id="6034" w:author="John Cowburn" w:date="2021-02-03T18:39:00Z"/>
        </w:rPr>
      </w:pPr>
      <w:del w:id="6035" w:author="John Cowburn" w:date="2021-02-03T18:39:00Z">
        <w:r w:rsidRPr="00347160" w:rsidDel="000737CE">
          <w:delText>the server sends then the lost (not confirmed) 4</w:delText>
        </w:r>
        <w:r w:rsidRPr="002F7A07" w:rsidDel="000737CE">
          <w:rPr>
            <w:rStyle w:val="SUPerscript"/>
          </w:rPr>
          <w:delText>th</w:delText>
        </w:r>
        <w:r w:rsidRPr="00347160" w:rsidDel="000737CE">
          <w:delText xml:space="preserve"> (LB = 0, STR = 1, BN = 4) and 5</w:delText>
        </w:r>
        <w:r w:rsidRPr="002F7A07" w:rsidDel="000737CE">
          <w:rPr>
            <w:rStyle w:val="SUPerscript"/>
          </w:rPr>
          <w:delText>th</w:delText>
        </w:r>
        <w:r w:rsidRPr="00347160" w:rsidDel="000737CE">
          <w:delText xml:space="preserve"> block (LB = 1, STR = 0, BN = 5). Notice here that LB has been set to 1;</w:delText>
        </w:r>
      </w:del>
    </w:p>
    <w:p w14:paraId="2D9EF3BE" w14:textId="0B5E3954" w:rsidR="00162259" w:rsidRPr="00347160" w:rsidDel="000737CE" w:rsidRDefault="00162259" w:rsidP="00521922">
      <w:pPr>
        <w:pStyle w:val="ListBullet"/>
        <w:rPr>
          <w:del w:id="6036" w:author="John Cowburn" w:date="2021-02-03T18:39:00Z"/>
        </w:rPr>
      </w:pPr>
      <w:del w:id="6037" w:author="John Cowburn" w:date="2021-02-03T18:39:00Z">
        <w:r w:rsidRPr="00347160" w:rsidDel="000737CE">
          <w:delText>the client has received now each block. It invokes then a GET.confirm NORMAL service primitive with Invocation_Type = COMPLETE, BTW = 1. The Service_Parameters include the parameters of the complete response to the GET.request.</w:delText>
        </w:r>
      </w:del>
    </w:p>
    <w:p w14:paraId="45F979F1" w14:textId="204772A1" w:rsidR="00162259" w:rsidRPr="00002C38" w:rsidRDefault="00162259" w:rsidP="00002C38">
      <w:pPr>
        <w:pStyle w:val="NOTE"/>
        <w:jc w:val="right"/>
        <w:rPr>
          <w:i/>
          <w:vanish/>
        </w:rPr>
      </w:pPr>
      <w:del w:id="6038" w:author="John Cowburn" w:date="2021-02-03T18:39:00Z">
        <w:r w:rsidRPr="00347160" w:rsidDel="000737CE">
          <w:rPr>
            <w:noProof/>
            <w:lang w:eastAsia="en-GB"/>
          </w:rPr>
          <w:drawing>
            <wp:inline distT="0" distB="0" distL="0" distR="0" wp14:anchorId="0620A3BE" wp14:editId="70055D82">
              <wp:extent cx="5761355" cy="3879850"/>
              <wp:effectExtent l="0" t="0" r="0" b="6350"/>
              <wp:docPr id="9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1355" cy="3879850"/>
                      </a:xfrm>
                      <a:prstGeom prst="rect">
                        <a:avLst/>
                      </a:prstGeom>
                      <a:noFill/>
                      <a:ln>
                        <a:noFill/>
                      </a:ln>
                    </pic:spPr>
                  </pic:pic>
                </a:graphicData>
              </a:graphic>
            </wp:inline>
          </w:drawing>
        </w:r>
      </w:del>
      <w:r w:rsidR="00002C38" w:rsidRPr="00002C38">
        <w:rPr>
          <w:i/>
          <w:vanish/>
        </w:rPr>
        <w:t xml:space="preserve"> </w:t>
      </w:r>
      <w:r w:rsidR="00002C38" w:rsidRPr="00C849E7">
        <w:rPr>
          <w:i/>
          <w:vanish/>
        </w:rPr>
        <w:t>GBT-MSCV7_Get_LastRecov_GKMK131217.wmf</w:t>
      </w:r>
    </w:p>
    <w:p w14:paraId="0EC7FC0E" w14:textId="44DDCDC4" w:rsidR="00162259" w:rsidRPr="00347160" w:rsidDel="000737CE" w:rsidRDefault="00162259" w:rsidP="00162259">
      <w:pPr>
        <w:pStyle w:val="FIGURE-title"/>
        <w:rPr>
          <w:del w:id="6039" w:author="John Cowburn" w:date="2021-02-03T18:40:00Z"/>
        </w:rPr>
      </w:pPr>
      <w:bookmarkStart w:id="6040" w:name="_Ref373776779"/>
      <w:bookmarkStart w:id="6041" w:name="_Toc375120280"/>
      <w:bookmarkStart w:id="6042" w:name="_Toc378884093"/>
      <w:bookmarkStart w:id="6043" w:name="_Toc406406594"/>
      <w:bookmarkStart w:id="6044" w:name="_Toc406523257"/>
      <w:bookmarkStart w:id="6045" w:name="_Toc437856718"/>
      <w:del w:id="6046" w:author="John Cowburn" w:date="2021-02-03T18:40:00Z">
        <w:r w:rsidRPr="00540C0F" w:rsidDel="000737CE">
          <w:delText xml:space="preserve">Figure </w:delText>
        </w:r>
        <w:r w:rsidR="00141FDD" w:rsidDel="000737CE">
          <w:fldChar w:fldCharType="begin"/>
        </w:r>
        <w:r w:rsidR="00141FDD" w:rsidDel="000737CE">
          <w:delInstrText xml:space="preserve"> SEQ Figure \* ARABIC </w:delInstrText>
        </w:r>
        <w:r w:rsidR="00141FDD" w:rsidDel="000737CE">
          <w:fldChar w:fldCharType="separate"/>
        </w:r>
        <w:r w:rsidR="009014BF" w:rsidDel="000737CE">
          <w:rPr>
            <w:noProof/>
          </w:rPr>
          <w:delText>66</w:delText>
        </w:r>
        <w:r w:rsidR="00141FDD" w:rsidDel="000737CE">
          <w:rPr>
            <w:noProof/>
          </w:rPr>
          <w:fldChar w:fldCharType="end"/>
        </w:r>
        <w:bookmarkEnd w:id="6040"/>
        <w:r w:rsidRPr="00540C0F" w:rsidDel="000737CE">
          <w:delText xml:space="preserve"> – GET service with partial invocations, GBT and streaming, recovery of last block</w:delText>
        </w:r>
        <w:bookmarkEnd w:id="6041"/>
        <w:bookmarkEnd w:id="6042"/>
        <w:bookmarkEnd w:id="6043"/>
        <w:bookmarkEnd w:id="6044"/>
        <w:bookmarkEnd w:id="6045"/>
      </w:del>
    </w:p>
    <w:p w14:paraId="3DFA7FB3" w14:textId="04402775" w:rsidR="000737CE" w:rsidRPr="002E13E4" w:rsidRDefault="00425E46" w:rsidP="000737CE">
      <w:pPr>
        <w:pStyle w:val="PARAGRAPH"/>
        <w:rPr>
          <w:ins w:id="6047" w:author="John Cowburn" w:date="2021-02-03T18:41:00Z"/>
        </w:rPr>
      </w:pPr>
      <w:ins w:id="6048" w:author="John Cowburn" w:date="2021-02-03T18:46:00Z">
        <w:r>
          <w:rPr>
            <w:rFonts w:cstheme="minorBidi"/>
            <w:sz w:val="16"/>
            <w:szCs w:val="16"/>
            <w:lang w:eastAsia="en-US"/>
          </w:rPr>
          <w:fldChar w:fldCharType="begin"/>
        </w:r>
        <w:r>
          <w:instrText xml:space="preserve"> REF _Ref63270395 \h </w:instrText>
        </w:r>
      </w:ins>
      <w:r>
        <w:rPr>
          <w:rFonts w:cstheme="minorBidi"/>
          <w:sz w:val="16"/>
          <w:szCs w:val="16"/>
          <w:lang w:eastAsia="en-US"/>
        </w:rPr>
      </w:r>
      <w:r>
        <w:rPr>
          <w:rFonts w:cstheme="minorBidi"/>
          <w:sz w:val="16"/>
          <w:szCs w:val="16"/>
          <w:lang w:eastAsia="en-US"/>
        </w:rPr>
        <w:fldChar w:fldCharType="separate"/>
      </w:r>
      <w:ins w:id="6049" w:author="John Cowburn" w:date="2021-02-03T18:40:00Z">
        <w:r w:rsidR="00DC4BE9">
          <w:t>Figure </w:t>
        </w:r>
      </w:ins>
      <w:r w:rsidR="00DC4BE9">
        <w:rPr>
          <w:noProof/>
        </w:rPr>
        <w:t>70</w:t>
      </w:r>
      <w:ins w:id="6050" w:author="John Cowburn" w:date="2021-02-03T18:46:00Z">
        <w:r>
          <w:rPr>
            <w:rFonts w:cstheme="minorBidi"/>
            <w:sz w:val="16"/>
            <w:szCs w:val="16"/>
            <w:lang w:eastAsia="en-US"/>
          </w:rPr>
          <w:fldChar w:fldCharType="end"/>
        </w:r>
      </w:ins>
      <w:ins w:id="6051" w:author="John Cowburn" w:date="2021-02-03T18:41:00Z">
        <w:r w:rsidR="000737CE" w:rsidRPr="002E13E4">
          <w:t xml:space="preserve"> shows a scenario when the last block sent in the second stream </w:t>
        </w:r>
        <w:r w:rsidR="000737CE">
          <w:t>is</w:t>
        </w:r>
        <w:r w:rsidR="000737CE" w:rsidRPr="002E13E4">
          <w:t xml:space="preserve"> lost and is recovered. The process is </w:t>
        </w:r>
        <w:r w:rsidR="000737CE">
          <w:t>as follows</w:t>
        </w:r>
        <w:r w:rsidR="000737CE" w:rsidRPr="002E13E4">
          <w:t>:</w:t>
        </w:r>
      </w:ins>
    </w:p>
    <w:p w14:paraId="4E01C0F5" w14:textId="77777777" w:rsidR="000737CE" w:rsidRPr="002E13E4" w:rsidRDefault="000737CE" w:rsidP="000737CE">
      <w:pPr>
        <w:pStyle w:val="ListBullet"/>
        <w:rPr>
          <w:ins w:id="6052" w:author="John Cowburn" w:date="2021-02-03T18:41:00Z"/>
        </w:rPr>
      </w:pPr>
      <w:ins w:id="6053" w:author="John Cowburn" w:date="2021-02-03T18:41:00Z">
        <w:r w:rsidRPr="002E13E4">
          <w:t>the client receives the 5</w:t>
        </w:r>
        <w:r w:rsidRPr="002E13E4">
          <w:rPr>
            <w:vertAlign w:val="superscript"/>
          </w:rPr>
          <w:t>th</w:t>
        </w:r>
        <w:r w:rsidRPr="002E13E4">
          <w:t xml:space="preserve"> block carried by a GBT APDU (LB = 0, STR = 1, BN = 5);</w:t>
        </w:r>
      </w:ins>
    </w:p>
    <w:p w14:paraId="3454430F" w14:textId="77777777" w:rsidR="000737CE" w:rsidRPr="002E13E4" w:rsidRDefault="000737CE" w:rsidP="000737CE">
      <w:pPr>
        <w:pStyle w:val="ListBullet"/>
        <w:rPr>
          <w:ins w:id="6054" w:author="John Cowburn" w:date="2021-02-03T18:41:00Z"/>
        </w:rPr>
      </w:pPr>
      <w:ins w:id="6055" w:author="John Cowburn" w:date="2021-02-03T18:41:00Z">
        <w:r w:rsidRPr="002E13E4">
          <w:t xml:space="preserve">as this is not the last block, client </w:t>
        </w:r>
        <w:r>
          <w:t xml:space="preserve">waits for a period of time which is implementation specific.  If the last block has not been received after this time, it </w:t>
        </w:r>
        <w:r w:rsidRPr="002E13E4">
          <w:t>sends a GBT APDU (LB = 1, STR = 0, BN = 3, BNA = 5);</w:t>
        </w:r>
      </w:ins>
    </w:p>
    <w:p w14:paraId="1F9D57F0" w14:textId="77777777" w:rsidR="000737CE" w:rsidRPr="002E13E4" w:rsidRDefault="000737CE" w:rsidP="000737CE">
      <w:pPr>
        <w:pStyle w:val="ListBullet"/>
        <w:rPr>
          <w:ins w:id="6056" w:author="John Cowburn" w:date="2021-02-03T18:41:00Z"/>
        </w:rPr>
      </w:pPr>
      <w:ins w:id="6057" w:author="John Cowburn" w:date="2021-02-03T18:41:00Z">
        <w:r w:rsidRPr="002E13E4">
          <w:t xml:space="preserve">the server </w:t>
        </w:r>
        <w:r>
          <w:t xml:space="preserve">then </w:t>
        </w:r>
        <w:r w:rsidRPr="002E13E4">
          <w:t>sends the lost (not confirmed) 6</w:t>
        </w:r>
        <w:r w:rsidRPr="002E13E4">
          <w:rPr>
            <w:vertAlign w:val="superscript"/>
          </w:rPr>
          <w:t>th</w:t>
        </w:r>
        <w:r w:rsidRPr="002E13E4">
          <w:t xml:space="preserve"> block carried by a GBT APDU (LB = 1, STR = 0, W = 1, BN = 6 and BNA = 3);</w:t>
        </w:r>
      </w:ins>
    </w:p>
    <w:p w14:paraId="72436295" w14:textId="77777777" w:rsidR="000737CE" w:rsidRPr="002E13E4" w:rsidRDefault="000737CE" w:rsidP="000737CE">
      <w:pPr>
        <w:pStyle w:val="ListBullet"/>
        <w:rPr>
          <w:ins w:id="6058" w:author="John Cowburn" w:date="2021-02-03T18:41:00Z"/>
        </w:rPr>
      </w:pPr>
      <w:ins w:id="6059" w:author="John Cowburn" w:date="2021-02-03T18:41:00Z">
        <w:r w:rsidRPr="002E13E4">
          <w:t>when the client receives this APDU, it invokes a GET.confirm NORMAL service primitive with Invocation_Type = COMPLETE, BTW = 1. The Service_Parameters include the parameters of the complete response to the GET.request.</w:t>
        </w:r>
      </w:ins>
    </w:p>
    <w:p w14:paraId="291D4EF9" w14:textId="372761E1" w:rsidR="00162259" w:rsidRPr="00347160" w:rsidDel="000737CE" w:rsidRDefault="00162259" w:rsidP="008C6750">
      <w:pPr>
        <w:pStyle w:val="PARAGRAPH"/>
        <w:rPr>
          <w:del w:id="6060" w:author="John Cowburn" w:date="2021-02-03T18:41:00Z"/>
        </w:rPr>
      </w:pPr>
      <w:del w:id="6061" w:author="John Cowburn" w:date="2021-02-03T18:41:00Z">
        <w:r w:rsidRPr="00347160" w:rsidDel="000737CE">
          <w:lastRenderedPageBreak/>
          <w:fldChar w:fldCharType="begin" w:fldLock="1"/>
        </w:r>
        <w:r w:rsidRPr="00347160" w:rsidDel="000737CE">
          <w:delInstrText xml:space="preserve"> REF _Ref373776779 \h </w:delInstrText>
        </w:r>
        <w:r w:rsidR="00C60BA6" w:rsidRPr="00347160" w:rsidDel="000737CE">
          <w:delInstrText xml:space="preserve"> \* MERGEFORMAT </w:delInstrText>
        </w:r>
        <w:r w:rsidRPr="00347160" w:rsidDel="000737CE">
          <w:fldChar w:fldCharType="separate"/>
        </w:r>
        <w:r w:rsidR="00811F07" w:rsidRPr="00811F07" w:rsidDel="000737CE">
          <w:delText xml:space="preserve">Figure </w:delText>
        </w:r>
        <w:r w:rsidR="00811F07" w:rsidRPr="00811F07" w:rsidDel="000737CE">
          <w:rPr>
            <w:noProof/>
          </w:rPr>
          <w:delText>63</w:delText>
        </w:r>
        <w:r w:rsidRPr="00347160" w:rsidDel="000737CE">
          <w:fldChar w:fldCharType="end"/>
        </w:r>
        <w:r w:rsidRPr="00347160" w:rsidDel="000737CE">
          <w:delText xml:space="preserve"> shows a scenario when the last block sent in the second stream gets lost and is recovered. The process is the following:</w:delText>
        </w:r>
      </w:del>
    </w:p>
    <w:p w14:paraId="646B6E89" w14:textId="6D55476B" w:rsidR="00162259" w:rsidRPr="00347160" w:rsidDel="000737CE" w:rsidRDefault="00162259" w:rsidP="00521922">
      <w:pPr>
        <w:pStyle w:val="ListBullet"/>
        <w:rPr>
          <w:del w:id="6062" w:author="John Cowburn" w:date="2021-02-03T18:41:00Z"/>
        </w:rPr>
      </w:pPr>
      <w:del w:id="6063" w:author="John Cowburn" w:date="2021-02-03T18:41:00Z">
        <w:r w:rsidRPr="00347160" w:rsidDel="000737CE">
          <w:delText>the client receives the 5</w:delText>
        </w:r>
        <w:r w:rsidRPr="002F7A07" w:rsidDel="000737CE">
          <w:rPr>
            <w:rStyle w:val="SUPerscript"/>
          </w:rPr>
          <w:delText>th</w:delText>
        </w:r>
        <w:r w:rsidRPr="00347160" w:rsidDel="000737CE">
          <w:delText xml:space="preserve"> block carried by a GBT APDU (LB = 0, STR = 1, BN = 5);</w:delText>
        </w:r>
      </w:del>
    </w:p>
    <w:p w14:paraId="087C73EF" w14:textId="0AE73EDB" w:rsidR="00162259" w:rsidRPr="00347160" w:rsidDel="000737CE" w:rsidRDefault="00162259" w:rsidP="00521922">
      <w:pPr>
        <w:pStyle w:val="ListBullet"/>
        <w:rPr>
          <w:del w:id="6064" w:author="John Cowburn" w:date="2021-02-03T18:41:00Z"/>
        </w:rPr>
      </w:pPr>
      <w:del w:id="6065" w:author="John Cowburn" w:date="2021-02-03T18:41:00Z">
        <w:r w:rsidRPr="00347160" w:rsidDel="000737CE">
          <w:delText>as this is not the last block, after an implementation specific timeout the client sends a GBT APDU (LB = 1, STR = 0, BN = 3, BNA = 5);</w:delText>
        </w:r>
      </w:del>
    </w:p>
    <w:p w14:paraId="29785C76" w14:textId="664949C7" w:rsidR="00162259" w:rsidRPr="00347160" w:rsidDel="000737CE" w:rsidRDefault="00162259" w:rsidP="00521922">
      <w:pPr>
        <w:pStyle w:val="ListBullet"/>
        <w:rPr>
          <w:del w:id="6066" w:author="John Cowburn" w:date="2021-02-03T18:41:00Z"/>
        </w:rPr>
      </w:pPr>
      <w:del w:id="6067" w:author="John Cowburn" w:date="2021-02-03T18:41:00Z">
        <w:r w:rsidRPr="00347160" w:rsidDel="000737CE">
          <w:delText>the server sends then the lost (not confirmed) 6</w:delText>
        </w:r>
        <w:r w:rsidRPr="002F7A07" w:rsidDel="000737CE">
          <w:rPr>
            <w:rStyle w:val="SUPerscript"/>
          </w:rPr>
          <w:delText>th</w:delText>
        </w:r>
        <w:r w:rsidRPr="00347160" w:rsidDel="000737CE">
          <w:delText xml:space="preserve"> block carried by a GBT APDU (LB = 1, STR = 0, W = 1, BN = 6 and BNA = 3);</w:delText>
        </w:r>
      </w:del>
    </w:p>
    <w:p w14:paraId="097FDD08" w14:textId="533BF388" w:rsidR="00162259" w:rsidRPr="00347160" w:rsidDel="000737CE" w:rsidRDefault="00162259" w:rsidP="00521922">
      <w:pPr>
        <w:pStyle w:val="ListBullet"/>
        <w:rPr>
          <w:del w:id="6068" w:author="John Cowburn" w:date="2021-02-03T18:41:00Z"/>
        </w:rPr>
      </w:pPr>
      <w:del w:id="6069" w:author="John Cowburn" w:date="2021-02-03T18:41:00Z">
        <w:r w:rsidRPr="00347160" w:rsidDel="000737CE">
          <w:delText>when the client receives this APDU, it invokes a GET.confirm NORMAL service primitive with Invocation_Type = COMPLETE, BTW = 1. The Service_Parameters include the parameters of the complete response to the GET.request.</w:delText>
        </w:r>
      </w:del>
    </w:p>
    <w:p w14:paraId="682B16E2" w14:textId="0BEEC3D1" w:rsidR="000737CE" w:rsidRPr="00BD0869" w:rsidRDefault="00162259" w:rsidP="00B77F24">
      <w:pPr>
        <w:pStyle w:val="FIGURE"/>
        <w:rPr>
          <w:ins w:id="6070" w:author="John Cowburn" w:date="2021-02-03T18:41:00Z"/>
        </w:rPr>
      </w:pPr>
      <w:r w:rsidRPr="00347160">
        <w:tab/>
      </w:r>
      <w:ins w:id="6071" w:author="John Cowburn" w:date="2021-02-16T10:08:00Z">
        <w:r w:rsidR="00B84AAB">
          <w:rPr>
            <w:noProof/>
          </w:rPr>
          <w:drawing>
            <wp:inline distT="0" distB="0" distL="0" distR="0" wp14:anchorId="3580EC69" wp14:editId="0BD5800B">
              <wp:extent cx="6105525" cy="5784217"/>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97">
                        <a:extLst>
                          <a:ext uri="{28A0092B-C50C-407E-A947-70E740481C1C}">
                            <a14:useLocalDpi xmlns:a14="http://schemas.microsoft.com/office/drawing/2010/main" val="0"/>
                          </a:ext>
                        </a:extLst>
                      </a:blip>
                      <a:stretch>
                        <a:fillRect/>
                      </a:stretch>
                    </pic:blipFill>
                    <pic:spPr>
                      <a:xfrm>
                        <a:off x="0" y="0"/>
                        <a:ext cx="6107522" cy="5786109"/>
                      </a:xfrm>
                      <a:prstGeom prst="rect">
                        <a:avLst/>
                      </a:prstGeom>
                    </pic:spPr>
                  </pic:pic>
                </a:graphicData>
              </a:graphic>
            </wp:inline>
          </w:drawing>
        </w:r>
      </w:ins>
    </w:p>
    <w:p w14:paraId="5819D110" w14:textId="6D6DBDCC" w:rsidR="000737CE" w:rsidRDefault="000737CE" w:rsidP="00B77F24">
      <w:pPr>
        <w:pStyle w:val="FIGURE-title"/>
        <w:rPr>
          <w:ins w:id="6072" w:author="John Cowburn" w:date="2021-02-03T18:41:00Z"/>
        </w:rPr>
      </w:pPr>
      <w:bookmarkStart w:id="6073" w:name="_Ref63270439"/>
      <w:bookmarkStart w:id="6074" w:name="_Toc97127430"/>
      <w:ins w:id="6075" w:author="John Cowburn" w:date="2021-02-03T18:41:00Z">
        <w:r>
          <w:t>Figure </w:t>
        </w:r>
        <w:r>
          <w:fldChar w:fldCharType="begin"/>
        </w:r>
        <w:r>
          <w:instrText xml:space="preserve"> SEQ Figure \* ARABIC  </w:instrText>
        </w:r>
        <w:r>
          <w:fldChar w:fldCharType="separate"/>
        </w:r>
      </w:ins>
      <w:r w:rsidR="00DC4BE9">
        <w:rPr>
          <w:noProof/>
        </w:rPr>
        <w:t>71</w:t>
      </w:r>
      <w:ins w:id="6076" w:author="John Cowburn" w:date="2021-02-03T18:41:00Z">
        <w:r>
          <w:fldChar w:fldCharType="end"/>
        </w:r>
        <w:bookmarkEnd w:id="6073"/>
        <w:r>
          <w:t xml:space="preserve"> – </w:t>
        </w:r>
        <w:r w:rsidRPr="00540C0F">
          <w:t>SET service with GBT, with server not supporting streaming, recovery of 3rd block</w:t>
        </w:r>
        <w:bookmarkEnd w:id="6074"/>
      </w:ins>
    </w:p>
    <w:p w14:paraId="094F3E4C" w14:textId="71764167" w:rsidR="00162259" w:rsidRPr="00002C38" w:rsidRDefault="00162259" w:rsidP="00002C38">
      <w:pPr>
        <w:pStyle w:val="NOTE"/>
        <w:jc w:val="right"/>
        <w:rPr>
          <w:i/>
          <w:vanish/>
        </w:rPr>
      </w:pPr>
      <w:del w:id="6077" w:author="John Cowburn" w:date="2021-02-03T18:41:00Z">
        <w:r w:rsidRPr="00347160" w:rsidDel="000737CE">
          <w:rPr>
            <w:noProof/>
            <w:lang w:eastAsia="en-GB"/>
          </w:rPr>
          <w:drawing>
            <wp:inline distT="0" distB="0" distL="0" distR="0" wp14:anchorId="19B98101" wp14:editId="794C6E5B">
              <wp:extent cx="5761355" cy="4732020"/>
              <wp:effectExtent l="0" t="0" r="0" b="0"/>
              <wp:docPr id="9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1355" cy="4732020"/>
                      </a:xfrm>
                      <a:prstGeom prst="rect">
                        <a:avLst/>
                      </a:prstGeom>
                      <a:noFill/>
                      <a:ln>
                        <a:noFill/>
                      </a:ln>
                    </pic:spPr>
                  </pic:pic>
                </a:graphicData>
              </a:graphic>
            </wp:inline>
          </w:drawing>
        </w:r>
      </w:del>
      <w:r w:rsidR="00002C38" w:rsidRPr="00002C38">
        <w:rPr>
          <w:i/>
          <w:vanish/>
        </w:rPr>
        <w:t xml:space="preserve"> </w:t>
      </w:r>
      <w:r w:rsidR="00002C38" w:rsidRPr="00C849E7">
        <w:rPr>
          <w:i/>
          <w:vanish/>
        </w:rPr>
        <w:t>GBT-MSCV7_SetSlow_3rdrecovGKMK131217.wmf</w:t>
      </w:r>
    </w:p>
    <w:p w14:paraId="68BE67C2" w14:textId="62AB2B95" w:rsidR="000737CE" w:rsidRDefault="00162259" w:rsidP="000737CE">
      <w:pPr>
        <w:pStyle w:val="PARAGRAPH"/>
        <w:rPr>
          <w:ins w:id="6078" w:author="John Cowburn" w:date="2021-02-16T10:10:00Z"/>
        </w:rPr>
      </w:pPr>
      <w:bookmarkStart w:id="6079" w:name="_Ref373182354"/>
      <w:bookmarkStart w:id="6080" w:name="_Ref373776781"/>
      <w:bookmarkStart w:id="6081" w:name="_Toc375120281"/>
      <w:bookmarkStart w:id="6082" w:name="_Toc378884094"/>
      <w:bookmarkStart w:id="6083" w:name="_Toc406406595"/>
      <w:bookmarkStart w:id="6084" w:name="_Toc406523258"/>
      <w:bookmarkStart w:id="6085" w:name="_Toc437856719"/>
      <w:del w:id="6086" w:author="John Cowburn" w:date="2021-02-03T18:42:00Z">
        <w:r w:rsidRPr="00540C0F" w:rsidDel="000737CE">
          <w:delText xml:space="preserve">Figure </w:delText>
        </w:r>
      </w:del>
      <w:ins w:id="6087" w:author="John Cowburn" w:date="2021-02-03T18:47:00Z">
        <w:r w:rsidR="00425E46">
          <w:fldChar w:fldCharType="begin"/>
        </w:r>
        <w:r w:rsidR="00425E46">
          <w:instrText xml:space="preserve"> REF _Ref63270439 \h </w:instrText>
        </w:r>
      </w:ins>
      <w:r w:rsidR="00425E46">
        <w:fldChar w:fldCharType="separate"/>
      </w:r>
      <w:ins w:id="6088" w:author="John Cowburn" w:date="2021-02-03T18:41:00Z">
        <w:r w:rsidR="00DC4BE9">
          <w:t>Figure </w:t>
        </w:r>
      </w:ins>
      <w:r w:rsidR="00DC4BE9">
        <w:rPr>
          <w:noProof/>
        </w:rPr>
        <w:t>71</w:t>
      </w:r>
      <w:ins w:id="6089" w:author="John Cowburn" w:date="2021-02-03T18:47:00Z">
        <w:r w:rsidR="00425E46">
          <w:fldChar w:fldCharType="end"/>
        </w:r>
      </w:ins>
      <w:ins w:id="6090" w:author="John Cowburn" w:date="2021-02-03T18:42:00Z">
        <w:r w:rsidR="000737CE" w:rsidRPr="002E13E4">
          <w:t xml:space="preserve"> shows a SET service with GBT and streaming. </w:t>
        </w:r>
        <w:r w:rsidR="000737CE">
          <w:t>In this example, t</w:t>
        </w:r>
        <w:r w:rsidR="000737CE" w:rsidRPr="002E13E4">
          <w:t>he 3</w:t>
        </w:r>
        <w:r w:rsidR="000737CE" w:rsidRPr="002E13E4">
          <w:rPr>
            <w:vertAlign w:val="superscript"/>
          </w:rPr>
          <w:t>rd</w:t>
        </w:r>
        <w:r w:rsidR="000737CE" w:rsidRPr="002E13E4">
          <w:t xml:space="preserve"> block sent by the client is lost and recovered. The process is</w:t>
        </w:r>
        <w:r w:rsidR="000737CE">
          <w:t xml:space="preserve"> as follows</w:t>
        </w:r>
        <w:r w:rsidR="000737CE" w:rsidRPr="002E13E4">
          <w:t>:</w:t>
        </w:r>
      </w:ins>
    </w:p>
    <w:p w14:paraId="524D08F0" w14:textId="77777777" w:rsidR="00B84AAB" w:rsidRPr="002E13E4" w:rsidRDefault="00B84AAB" w:rsidP="00B84AAB">
      <w:pPr>
        <w:pStyle w:val="ListBullet"/>
        <w:rPr>
          <w:ins w:id="6091" w:author="John Cowburn" w:date="2021-02-16T10:10:00Z"/>
        </w:rPr>
      </w:pPr>
      <w:ins w:id="6092" w:author="John Cowburn" w:date="2021-02-16T10:10:00Z">
        <w:r w:rsidRPr="002E13E4">
          <w:t xml:space="preserve">the client AP invokes a SET.request NORMAL service primitive with Invocation_Type = FIRST-PART, BTS = 1, BTW = 1. The Service_Parameters include the first part of the SET.request. The client AL </w:t>
        </w:r>
        <w:r>
          <w:t xml:space="preserve">only </w:t>
        </w:r>
        <w:r w:rsidRPr="002E13E4">
          <w:t xml:space="preserve">sends the first block because it does not know the </w:t>
        </w:r>
        <w:r>
          <w:t xml:space="preserve">size of the </w:t>
        </w:r>
        <w:r w:rsidRPr="002E13E4">
          <w:t>streaming window supported by the server;</w:t>
        </w:r>
      </w:ins>
    </w:p>
    <w:p w14:paraId="705CB1FB" w14:textId="77777777" w:rsidR="00B84AAB" w:rsidRPr="002E13E4" w:rsidRDefault="00B84AAB" w:rsidP="00B84AAB">
      <w:pPr>
        <w:pStyle w:val="ListBullet"/>
        <w:rPr>
          <w:ins w:id="6093" w:author="John Cowburn" w:date="2021-02-16T10:10:00Z"/>
        </w:rPr>
      </w:pPr>
      <w:ins w:id="6094" w:author="John Cowburn" w:date="2021-02-16T10:10:00Z">
        <w:r w:rsidRPr="002E13E4">
          <w:t>the server AL invokes a SET.indication NORMAL service primitive with Invocation_Type = FIRST-PART, BTW = 1. The Service_Parameters include the first part of the parameters of the SET.request;</w:t>
        </w:r>
      </w:ins>
    </w:p>
    <w:p w14:paraId="2F24DF5F" w14:textId="77777777" w:rsidR="00B84AAB" w:rsidRPr="002E13E4" w:rsidRDefault="00B84AAB" w:rsidP="00B84AAB">
      <w:pPr>
        <w:pStyle w:val="ListBullet"/>
        <w:rPr>
          <w:ins w:id="6095" w:author="John Cowburn" w:date="2021-02-16T10:10:00Z"/>
        </w:rPr>
      </w:pPr>
      <w:ins w:id="6096" w:author="John Cowburn" w:date="2021-02-16T10:10:00Z">
        <w:r w:rsidRPr="002E13E4">
          <w:t xml:space="preserve">the server AP responds with a SET.response NORMAL service primitive with Invocation_Type = FIRST-PART, BTS = 0, BTW = 3. The Service_Parameters are empty. The server AL sends a GBT APDU with </w:t>
        </w:r>
        <w:r w:rsidRPr="00A667E9">
          <w:rPr>
            <w:highlight w:val="yellow"/>
          </w:rPr>
          <w:t>LB = 0</w:t>
        </w:r>
        <w:r w:rsidRPr="002E13E4">
          <w:t xml:space="preserve">, STR = 0, Window = 3; block-data is empty. </w:t>
        </w:r>
        <w:r>
          <w:t>This informs the</w:t>
        </w:r>
        <w:r w:rsidRPr="002E13E4">
          <w:t xml:space="preserve"> client that the server can receive block streams and the window size = 3. </w:t>
        </w:r>
        <w:r>
          <w:t>It t</w:t>
        </w:r>
        <w:r w:rsidRPr="002E13E4">
          <w:t>herefore sends the 2</w:t>
        </w:r>
        <w:r w:rsidRPr="002E13E4">
          <w:rPr>
            <w:vertAlign w:val="superscript"/>
          </w:rPr>
          <w:t>nd</w:t>
        </w:r>
        <w:r w:rsidRPr="002E13E4">
          <w:t>, 3</w:t>
        </w:r>
        <w:r w:rsidRPr="002E13E4">
          <w:rPr>
            <w:vertAlign w:val="superscript"/>
          </w:rPr>
          <w:t>rd</w:t>
        </w:r>
        <w:r w:rsidRPr="002E13E4">
          <w:t xml:space="preserve"> and 4</w:t>
        </w:r>
        <w:r w:rsidRPr="002E13E4">
          <w:rPr>
            <w:vertAlign w:val="superscript"/>
          </w:rPr>
          <w:t>th</w:t>
        </w:r>
        <w:r w:rsidRPr="002E13E4">
          <w:t xml:space="preserve"> block in a stream. However, the 3</w:t>
        </w:r>
        <w:r w:rsidRPr="002E13E4">
          <w:rPr>
            <w:vertAlign w:val="superscript"/>
          </w:rPr>
          <w:t>rd</w:t>
        </w:r>
        <w:r w:rsidRPr="002E13E4">
          <w:t xml:space="preserve"> block </w:t>
        </w:r>
        <w:r>
          <w:t>is</w:t>
        </w:r>
        <w:r w:rsidRPr="002E13E4">
          <w:t xml:space="preserve"> lost;</w:t>
        </w:r>
      </w:ins>
    </w:p>
    <w:p w14:paraId="349A1CA6" w14:textId="77777777" w:rsidR="00B84AAB" w:rsidRPr="002E13E4" w:rsidRDefault="00B84AAB" w:rsidP="00B84AAB">
      <w:pPr>
        <w:pStyle w:val="ListBullet"/>
        <w:rPr>
          <w:ins w:id="6097" w:author="John Cowburn" w:date="2021-02-16T10:10:00Z"/>
        </w:rPr>
      </w:pPr>
      <w:ins w:id="6098" w:author="John Cowburn" w:date="2021-02-16T10:10:00Z">
        <w:r w:rsidRPr="002E13E4">
          <w:lastRenderedPageBreak/>
          <w:t>the server indicates that block 3 is lost by confirming the reception of the 2</w:t>
        </w:r>
        <w:r w:rsidRPr="002E13E4">
          <w:rPr>
            <w:vertAlign w:val="superscript"/>
          </w:rPr>
          <w:t>nd</w:t>
        </w:r>
        <w:r w:rsidRPr="002E13E4">
          <w:t xml:space="preserve"> block and </w:t>
        </w:r>
        <w:r>
          <w:t xml:space="preserve">reduces </w:t>
        </w:r>
        <w:r w:rsidRPr="002E13E4">
          <w:t>the window size to 1 (</w:t>
        </w:r>
        <w:r w:rsidRPr="00A667E9">
          <w:rPr>
            <w:highlight w:val="yellow"/>
          </w:rPr>
          <w:t>LB = 0</w:t>
        </w:r>
        <w:r w:rsidRPr="002E13E4">
          <w:t xml:space="preserve">, STR = 0, W = 1, BN = 2, BNA = 2). The client sends then the 3rd block </w:t>
        </w:r>
        <w:r>
          <w:t xml:space="preserve">again </w:t>
        </w:r>
        <w:r w:rsidRPr="002E13E4">
          <w:t>(LB = 0, STR = 0, BN = 3, BNA = 2);</w:t>
        </w:r>
      </w:ins>
    </w:p>
    <w:p w14:paraId="1749DDAE" w14:textId="77777777" w:rsidR="00B84AAB" w:rsidRPr="002E13E4" w:rsidRDefault="00B84AAB" w:rsidP="00B84AAB">
      <w:pPr>
        <w:pStyle w:val="ListBullet"/>
        <w:rPr>
          <w:ins w:id="6099" w:author="John Cowburn" w:date="2021-02-16T10:10:00Z"/>
        </w:rPr>
      </w:pPr>
      <w:ins w:id="6100" w:author="John Cowburn" w:date="2021-02-16T10:10:00Z">
        <w:r w:rsidRPr="002E13E4">
          <w:t>the server AL invokes a SET.indication NORMAL service primitive with Invocation_Type = ONE-PART. The server AL confirms the reception of the blocks up to the 4</w:t>
        </w:r>
        <w:r w:rsidRPr="002E13E4">
          <w:rPr>
            <w:vertAlign w:val="superscript"/>
          </w:rPr>
          <w:t>th</w:t>
        </w:r>
        <w:r w:rsidRPr="002E13E4">
          <w:t xml:space="preserve"> block (</w:t>
        </w:r>
        <w:r w:rsidRPr="00A667E9">
          <w:rPr>
            <w:highlight w:val="yellow"/>
          </w:rPr>
          <w:t>LB = 0</w:t>
        </w:r>
        <w:r w:rsidRPr="002E13E4">
          <w:t xml:space="preserve">, STR = 0, W = 3, BNA = 4). Notice that the window size has been </w:t>
        </w:r>
        <w:r>
          <w:t>increased</w:t>
        </w:r>
        <w:r w:rsidRPr="002E13E4">
          <w:t xml:space="preserve"> again to 3;</w:t>
        </w:r>
      </w:ins>
    </w:p>
    <w:p w14:paraId="07CA19BB" w14:textId="77777777" w:rsidR="00B84AAB" w:rsidRPr="002E13E4" w:rsidRDefault="00B84AAB" w:rsidP="00B84AAB">
      <w:pPr>
        <w:pStyle w:val="ListBullet"/>
        <w:rPr>
          <w:ins w:id="6101" w:author="John Cowburn" w:date="2021-02-16T10:10:00Z"/>
        </w:rPr>
      </w:pPr>
      <w:ins w:id="6102" w:author="John Cowburn" w:date="2021-02-16T10:10:00Z">
        <w:r w:rsidRPr="002E13E4">
          <w:t xml:space="preserve">the client </w:t>
        </w:r>
        <w:r>
          <w:t xml:space="preserve">then </w:t>
        </w:r>
        <w:r w:rsidRPr="002E13E4">
          <w:t>sends the 5</w:t>
        </w:r>
        <w:r w:rsidRPr="002E13E4">
          <w:rPr>
            <w:vertAlign w:val="superscript"/>
          </w:rPr>
          <w:t>th</w:t>
        </w:r>
        <w:r w:rsidRPr="002E13E4">
          <w:t xml:space="preserve"> and the 6</w:t>
        </w:r>
        <w:r w:rsidRPr="002E13E4">
          <w:rPr>
            <w:vertAlign w:val="superscript"/>
          </w:rPr>
          <w:t>th</w:t>
        </w:r>
        <w:r w:rsidRPr="002E13E4">
          <w:t xml:space="preserve"> block using streaming;</w:t>
        </w:r>
      </w:ins>
    </w:p>
    <w:p w14:paraId="6F49D347" w14:textId="77777777" w:rsidR="00B84AAB" w:rsidRPr="002E13E4" w:rsidRDefault="00B84AAB" w:rsidP="00B84AAB">
      <w:pPr>
        <w:pStyle w:val="ListBullet"/>
        <w:rPr>
          <w:ins w:id="6103" w:author="John Cowburn" w:date="2021-02-16T10:10:00Z"/>
        </w:rPr>
      </w:pPr>
      <w:ins w:id="6104" w:author="John Cowburn" w:date="2021-02-16T10:10:00Z">
        <w:r w:rsidRPr="002E13E4">
          <w:t>when the server AL receives the 6</w:t>
        </w:r>
        <w:r w:rsidRPr="002E13E4">
          <w:rPr>
            <w:vertAlign w:val="superscript"/>
          </w:rPr>
          <w:t>th</w:t>
        </w:r>
        <w:r w:rsidRPr="002E13E4">
          <w:t xml:space="preserve"> block</w:t>
        </w:r>
        <w:r>
          <w:t xml:space="preserve"> which is the last block, </w:t>
        </w:r>
        <w:r w:rsidRPr="002E13E4">
          <w:t>it invokes a SET.indication NORMAL service primitive with Invocation_Type = LAST-PART. Service_Parameters include the last part of the parameters of the SET.request;</w:t>
        </w:r>
      </w:ins>
    </w:p>
    <w:p w14:paraId="5883C5ED" w14:textId="026BD21C" w:rsidR="00B84AAB" w:rsidRPr="002E13E4" w:rsidRDefault="00B84AAB" w:rsidP="00C94DF3">
      <w:pPr>
        <w:pStyle w:val="ListBullet"/>
        <w:rPr>
          <w:ins w:id="6105" w:author="John Cowburn" w:date="2021-02-03T18:42:00Z"/>
        </w:rPr>
      </w:pPr>
      <w:ins w:id="6106" w:author="John Cowburn" w:date="2021-02-16T10:10:00Z">
        <w:r w:rsidRPr="002E13E4">
          <w:t>the server AP invokes a SET.response NORMAL service primitive with Invocation_Type = LAST-PART, with the Service_Parameters containing the result of the set operation(s). This is sent by the server AL in a GBT APDU</w:t>
        </w:r>
        <w:r>
          <w:t xml:space="preserve">  (LB = 1, BN = 4, BNA = 6)</w:t>
        </w:r>
        <w:r w:rsidRPr="002E13E4">
          <w:t>. The client AL invokes the SET.confirm NORMAL service primitive with Invocation_Type = LAST-PART. Service_Parameters include the result of the set operations.</w:t>
        </w:r>
      </w:ins>
    </w:p>
    <w:p w14:paraId="23312E19" w14:textId="77777777" w:rsidR="000737CE" w:rsidRPr="002E13E4" w:rsidRDefault="000737CE" w:rsidP="000737CE">
      <w:pPr>
        <w:pStyle w:val="NOTE"/>
        <w:rPr>
          <w:ins w:id="6107" w:author="John Cowburn" w:date="2021-02-03T18:42:00Z"/>
        </w:rPr>
      </w:pPr>
    </w:p>
    <w:p w14:paraId="40159A8A" w14:textId="30C23D77" w:rsidR="00162259" w:rsidRPr="00347160" w:rsidRDefault="00141FDD" w:rsidP="000737CE">
      <w:pPr>
        <w:pStyle w:val="FIGURE-title"/>
        <w:jc w:val="left"/>
      </w:pPr>
      <w:del w:id="6108" w:author="John Cowburn" w:date="2021-02-03T18:41:00Z">
        <w:r w:rsidDel="000737CE">
          <w:fldChar w:fldCharType="begin"/>
        </w:r>
        <w:r w:rsidDel="000737CE">
          <w:delInstrText xml:space="preserve"> SEQ Figure \* ARABIC </w:delInstrText>
        </w:r>
        <w:r w:rsidDel="000737CE">
          <w:fldChar w:fldCharType="separate"/>
        </w:r>
        <w:r w:rsidR="009014BF" w:rsidDel="000737CE">
          <w:rPr>
            <w:noProof/>
          </w:rPr>
          <w:delText>67</w:delText>
        </w:r>
        <w:r w:rsidDel="000737CE">
          <w:rPr>
            <w:noProof/>
          </w:rPr>
          <w:fldChar w:fldCharType="end"/>
        </w:r>
        <w:bookmarkEnd w:id="6079"/>
        <w:bookmarkEnd w:id="6080"/>
        <w:r w:rsidR="00162259" w:rsidRPr="00540C0F" w:rsidDel="000737CE">
          <w:delText xml:space="preserve"> – SET service with GBT, with server not supporting streaming, recovery of 3rd block</w:delText>
        </w:r>
      </w:del>
      <w:bookmarkEnd w:id="6081"/>
      <w:bookmarkEnd w:id="6082"/>
      <w:bookmarkEnd w:id="6083"/>
      <w:bookmarkEnd w:id="6084"/>
      <w:bookmarkEnd w:id="6085"/>
    </w:p>
    <w:p w14:paraId="1CDFE5EA" w14:textId="2EE44B00" w:rsidR="000737CE" w:rsidRPr="00BD0869" w:rsidRDefault="005E20BE" w:rsidP="00B77F24">
      <w:pPr>
        <w:pStyle w:val="FIGURE"/>
        <w:rPr>
          <w:ins w:id="6109" w:author="John Cowburn" w:date="2021-02-03T18:43:00Z"/>
        </w:rPr>
      </w:pPr>
      <w:ins w:id="6110" w:author="John Cowburn" w:date="2021-02-16T10:11:00Z">
        <w:r>
          <w:rPr>
            <w:noProof/>
          </w:rPr>
          <w:drawing>
            <wp:inline distT="0" distB="0" distL="0" distR="0" wp14:anchorId="071E1579" wp14:editId="282A6799">
              <wp:extent cx="5731510" cy="542988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99">
                        <a:extLst>
                          <a:ext uri="{28A0092B-C50C-407E-A947-70E740481C1C}">
                            <a14:useLocalDpi xmlns:a14="http://schemas.microsoft.com/office/drawing/2010/main" val="0"/>
                          </a:ext>
                        </a:extLst>
                      </a:blip>
                      <a:stretch>
                        <a:fillRect/>
                      </a:stretch>
                    </pic:blipFill>
                    <pic:spPr>
                      <a:xfrm>
                        <a:off x="0" y="0"/>
                        <a:ext cx="5731510" cy="5429885"/>
                      </a:xfrm>
                      <a:prstGeom prst="rect">
                        <a:avLst/>
                      </a:prstGeom>
                    </pic:spPr>
                  </pic:pic>
                </a:graphicData>
              </a:graphic>
            </wp:inline>
          </w:drawing>
        </w:r>
      </w:ins>
    </w:p>
    <w:p w14:paraId="17D66B10" w14:textId="06F3F37E" w:rsidR="00162259" w:rsidDel="00425E46" w:rsidRDefault="000737CE" w:rsidP="00425E46">
      <w:pPr>
        <w:pStyle w:val="PARAGRAPH"/>
        <w:rPr>
          <w:del w:id="6111" w:author="John Cowburn" w:date="2021-02-03T18:42:00Z"/>
        </w:rPr>
      </w:pPr>
      <w:bookmarkStart w:id="6112" w:name="_Ref63270532"/>
      <w:bookmarkStart w:id="6113" w:name="_Toc97127431"/>
      <w:ins w:id="6114" w:author="John Cowburn" w:date="2021-02-03T18:43:00Z">
        <w:r>
          <w:t>Figure </w:t>
        </w:r>
        <w:r>
          <w:fldChar w:fldCharType="begin"/>
        </w:r>
        <w:r>
          <w:instrText xml:space="preserve"> SEQ Figure \* ARABIC  </w:instrText>
        </w:r>
        <w:r>
          <w:fldChar w:fldCharType="separate"/>
        </w:r>
      </w:ins>
      <w:r w:rsidR="00DC4BE9">
        <w:rPr>
          <w:noProof/>
        </w:rPr>
        <w:t>72</w:t>
      </w:r>
      <w:ins w:id="6115" w:author="John Cowburn" w:date="2021-02-03T18:43:00Z">
        <w:r>
          <w:fldChar w:fldCharType="end"/>
        </w:r>
        <w:bookmarkEnd w:id="6112"/>
        <w:r>
          <w:t xml:space="preserve"> – </w:t>
        </w:r>
        <w:r w:rsidRPr="00391969">
          <w:t>ACTION-WITH-LIST service with bi-directional GBT and block recovery</w:t>
        </w:r>
      </w:ins>
      <w:bookmarkEnd w:id="6113"/>
      <w:del w:id="6116" w:author="John Cowburn" w:date="2021-02-03T18:42:00Z">
        <w:r w:rsidR="00162259" w:rsidRPr="00347160" w:rsidDel="000737CE">
          <w:fldChar w:fldCharType="begin" w:fldLock="1"/>
        </w:r>
        <w:r w:rsidR="00162259" w:rsidRPr="00347160" w:rsidDel="000737CE">
          <w:delInstrText xml:space="preserve"> REF _Ref373776781 \h </w:delInstrText>
        </w:r>
        <w:r w:rsidR="00C60BA6" w:rsidRPr="00347160" w:rsidDel="000737CE">
          <w:delInstrText xml:space="preserve"> \* MERGEFORMAT </w:delInstrText>
        </w:r>
        <w:r w:rsidR="00162259" w:rsidRPr="00347160" w:rsidDel="000737CE">
          <w:fldChar w:fldCharType="separate"/>
        </w:r>
        <w:r w:rsidR="00811F07" w:rsidRPr="00811F07" w:rsidDel="000737CE">
          <w:delText xml:space="preserve">Figure </w:delText>
        </w:r>
        <w:r w:rsidR="00811F07" w:rsidRPr="00811F07" w:rsidDel="000737CE">
          <w:rPr>
            <w:noProof/>
          </w:rPr>
          <w:delText>64</w:delText>
        </w:r>
        <w:r w:rsidR="00162259" w:rsidRPr="00347160" w:rsidDel="000737CE">
          <w:fldChar w:fldCharType="end"/>
        </w:r>
        <w:r w:rsidR="00162259" w:rsidRPr="00347160" w:rsidDel="000737CE">
          <w:delText xml:space="preserve"> shows a SET service with GBT and streaming. The 3</w:delText>
        </w:r>
        <w:r w:rsidR="00162259" w:rsidRPr="002F7A07" w:rsidDel="000737CE">
          <w:rPr>
            <w:rStyle w:val="SUPerscript"/>
          </w:rPr>
          <w:delText>rd</w:delText>
        </w:r>
        <w:r w:rsidR="00162259" w:rsidRPr="00347160" w:rsidDel="000737CE">
          <w:delText xml:space="preserve"> block sent by the client is lost and recovered. The process is the following:</w:delText>
        </w:r>
      </w:del>
    </w:p>
    <w:p w14:paraId="4952D5D6" w14:textId="77777777" w:rsidR="00425E46" w:rsidRPr="00347160" w:rsidRDefault="00425E46" w:rsidP="00425E46">
      <w:pPr>
        <w:pStyle w:val="FIGURE-title"/>
        <w:rPr>
          <w:ins w:id="6117" w:author="John Cowburn" w:date="2021-02-03T18:48:00Z"/>
        </w:rPr>
      </w:pPr>
    </w:p>
    <w:p w14:paraId="17D610DE" w14:textId="47BB5189" w:rsidR="00162259" w:rsidRPr="00347160" w:rsidDel="000737CE" w:rsidRDefault="00162259" w:rsidP="00425E46">
      <w:pPr>
        <w:pStyle w:val="FIGURE-title"/>
        <w:rPr>
          <w:del w:id="6118" w:author="John Cowburn" w:date="2021-02-03T18:42:00Z"/>
        </w:rPr>
      </w:pPr>
      <w:del w:id="6119" w:author="John Cowburn" w:date="2021-02-03T18:42:00Z">
        <w:r w:rsidRPr="00347160" w:rsidDel="000737CE">
          <w:lastRenderedPageBreak/>
          <w:delText>the client AP invokes a SET.request NORMAL service primitive with Invocation_Type = FIRST-PART, BTS = 1, BTW = 1. The Service_Parameters include the first part of the SET.request. The client AL sends the first block only because it does not know the streaming window size supported by the server;</w:delText>
        </w:r>
      </w:del>
    </w:p>
    <w:p w14:paraId="0A51D624" w14:textId="25FA11E3" w:rsidR="00162259" w:rsidRPr="00347160" w:rsidDel="000737CE" w:rsidRDefault="00162259" w:rsidP="00425E46">
      <w:pPr>
        <w:pStyle w:val="FIGURE-title"/>
        <w:rPr>
          <w:del w:id="6120" w:author="John Cowburn" w:date="2021-02-03T18:42:00Z"/>
        </w:rPr>
      </w:pPr>
      <w:del w:id="6121" w:author="John Cowburn" w:date="2021-02-03T18:42:00Z">
        <w:r w:rsidRPr="00347160" w:rsidDel="000737CE">
          <w:delText>the server AL invokes a SET.indication NORMAL service primitive with Invocation_Type = FIRST-PART, BTW = 1. The Service_Parameters include the first part of the parameters of the SET.request;</w:delText>
        </w:r>
      </w:del>
    </w:p>
    <w:p w14:paraId="0090CD1E" w14:textId="1CE43EAA" w:rsidR="00162259" w:rsidRPr="00347160" w:rsidDel="000737CE" w:rsidRDefault="00162259" w:rsidP="00425E46">
      <w:pPr>
        <w:pStyle w:val="FIGURE-title"/>
        <w:rPr>
          <w:del w:id="6122" w:author="John Cowburn" w:date="2021-02-03T18:42:00Z"/>
        </w:rPr>
      </w:pPr>
      <w:del w:id="6123" w:author="John Cowburn" w:date="2021-02-03T18:42:00Z">
        <w:r w:rsidRPr="00347160" w:rsidDel="000737CE">
          <w:delText>the server AP responds with a SET.response NORMAL service primitive with Invocation_Type = FIRST-PART, BTS = 0, BTW = 3. The Service_Parameters are empty. The server AL sends a GBT APDU with LB = 1, STR = 0, Window = 3; block-data is empty. From this, the client knows that the server can receive block streams and the window size = 3. Therefore it sends the 2</w:delText>
        </w:r>
        <w:r w:rsidRPr="002F7A07" w:rsidDel="000737CE">
          <w:rPr>
            <w:rStyle w:val="SUPerscript"/>
          </w:rPr>
          <w:delText>nd</w:delText>
        </w:r>
        <w:r w:rsidRPr="00347160" w:rsidDel="000737CE">
          <w:delText>, 3</w:delText>
        </w:r>
        <w:r w:rsidRPr="002F7A07" w:rsidDel="000737CE">
          <w:rPr>
            <w:rStyle w:val="SUPerscript"/>
          </w:rPr>
          <w:delText>rd</w:delText>
        </w:r>
        <w:r w:rsidRPr="00347160" w:rsidDel="000737CE">
          <w:delText xml:space="preserve"> and 4</w:delText>
        </w:r>
        <w:r w:rsidRPr="002F7A07" w:rsidDel="000737CE">
          <w:rPr>
            <w:rStyle w:val="SUPerscript"/>
          </w:rPr>
          <w:delText>th</w:delText>
        </w:r>
        <w:r w:rsidRPr="00347160" w:rsidDel="000737CE">
          <w:delText xml:space="preserve"> block in a stream. However, the 3</w:delText>
        </w:r>
        <w:r w:rsidRPr="002F7A07" w:rsidDel="000737CE">
          <w:rPr>
            <w:rStyle w:val="SUPerscript"/>
          </w:rPr>
          <w:delText>rd</w:delText>
        </w:r>
        <w:r w:rsidRPr="00347160" w:rsidDel="000737CE">
          <w:delText xml:space="preserve"> block gets lost;</w:delText>
        </w:r>
      </w:del>
    </w:p>
    <w:p w14:paraId="4E19A78D" w14:textId="399A874E" w:rsidR="00162259" w:rsidRPr="00347160" w:rsidDel="000737CE" w:rsidRDefault="00162259" w:rsidP="00425E46">
      <w:pPr>
        <w:pStyle w:val="FIGURE-title"/>
        <w:rPr>
          <w:del w:id="6124" w:author="John Cowburn" w:date="2021-02-03T18:42:00Z"/>
        </w:rPr>
      </w:pPr>
      <w:del w:id="6125" w:author="John Cowburn" w:date="2021-02-03T18:42:00Z">
        <w:r w:rsidRPr="00347160" w:rsidDel="000737CE">
          <w:delText>the server indicates that block 3 is lost by confirming the reception of the 2</w:delText>
        </w:r>
        <w:r w:rsidRPr="002F7A07" w:rsidDel="000737CE">
          <w:rPr>
            <w:rStyle w:val="SUPerscript"/>
          </w:rPr>
          <w:delText>nd</w:delText>
        </w:r>
        <w:r w:rsidRPr="00347160" w:rsidDel="000737CE">
          <w:delText xml:space="preserve"> block and dropping down the window size to 1 (LB = 1, STR = 0, W = 1, BN = 2, BNA = 2). The client sends then again the 3rd block (LB = 0, STR = 0, BN = 3, BNA = 2);</w:delText>
        </w:r>
      </w:del>
    </w:p>
    <w:p w14:paraId="493DBA25" w14:textId="51B59900" w:rsidR="00162259" w:rsidRPr="00347160" w:rsidDel="000737CE" w:rsidRDefault="00162259" w:rsidP="00425E46">
      <w:pPr>
        <w:pStyle w:val="FIGURE-title"/>
        <w:rPr>
          <w:del w:id="6126" w:author="John Cowburn" w:date="2021-02-03T18:42:00Z"/>
        </w:rPr>
      </w:pPr>
      <w:del w:id="6127" w:author="John Cowburn" w:date="2021-02-03T18:42:00Z">
        <w:r w:rsidRPr="00347160" w:rsidDel="000737CE">
          <w:delText>the server invokes a SET.indication NORMAL service primitive with Invocation_Type = ONE-PART. The server AL confirms the reception of the blocks up to the 4</w:delText>
        </w:r>
        <w:r w:rsidRPr="002F7A07" w:rsidDel="000737CE">
          <w:rPr>
            <w:rStyle w:val="SUPerscript"/>
          </w:rPr>
          <w:delText>th</w:delText>
        </w:r>
        <w:r w:rsidRPr="00347160" w:rsidDel="000737CE">
          <w:delText xml:space="preserve"> block (LB = 1, STR = 0, W = 3, BNA = 4). Notice that the window s</w:delText>
        </w:r>
        <w:r w:rsidR="00167021" w:rsidRPr="00347160" w:rsidDel="000737CE">
          <w:delText>ize has been raised again to 3;</w:delText>
        </w:r>
      </w:del>
    </w:p>
    <w:p w14:paraId="601AEE4A" w14:textId="033D181D" w:rsidR="00162259" w:rsidRPr="00347160" w:rsidDel="000737CE" w:rsidRDefault="00162259" w:rsidP="00425E46">
      <w:pPr>
        <w:pStyle w:val="FIGURE-title"/>
        <w:rPr>
          <w:del w:id="6128" w:author="John Cowburn" w:date="2021-02-03T18:42:00Z"/>
        </w:rPr>
      </w:pPr>
      <w:del w:id="6129" w:author="John Cowburn" w:date="2021-02-03T18:42:00Z">
        <w:r w:rsidRPr="00347160" w:rsidDel="000737CE">
          <w:delText>the client sends then the 5</w:delText>
        </w:r>
        <w:r w:rsidRPr="002F7A07" w:rsidDel="000737CE">
          <w:rPr>
            <w:rStyle w:val="SUPerscript"/>
          </w:rPr>
          <w:delText>th</w:delText>
        </w:r>
        <w:r w:rsidRPr="00347160" w:rsidDel="000737CE">
          <w:delText xml:space="preserve"> and the 6</w:delText>
        </w:r>
        <w:r w:rsidRPr="002F7A07" w:rsidDel="000737CE">
          <w:rPr>
            <w:rStyle w:val="SUPerscript"/>
          </w:rPr>
          <w:delText>th</w:delText>
        </w:r>
        <w:r w:rsidRPr="00347160" w:rsidDel="000737CE">
          <w:delText xml:space="preserve"> block using streaming;</w:delText>
        </w:r>
      </w:del>
    </w:p>
    <w:p w14:paraId="0434665A" w14:textId="4E43C328" w:rsidR="00162259" w:rsidRPr="00347160" w:rsidDel="000737CE" w:rsidRDefault="00162259" w:rsidP="00425E46">
      <w:pPr>
        <w:pStyle w:val="FIGURE-title"/>
        <w:rPr>
          <w:del w:id="6130" w:author="John Cowburn" w:date="2021-02-03T18:42:00Z"/>
        </w:rPr>
      </w:pPr>
      <w:del w:id="6131" w:author="John Cowburn" w:date="2021-02-03T18:42:00Z">
        <w:r w:rsidRPr="00347160" w:rsidDel="000737CE">
          <w:delText>when the server AL receives the 6</w:delText>
        </w:r>
        <w:r w:rsidRPr="002F7A07" w:rsidDel="000737CE">
          <w:rPr>
            <w:rStyle w:val="SUPerscript"/>
          </w:rPr>
          <w:delText>th</w:delText>
        </w:r>
        <w:r w:rsidRPr="00347160" w:rsidDel="000737CE">
          <w:delText>, last block it invokes a SET.indication NORMAL service primitive with Invocation_Type = LAST-PART. Service_Parameters include the last part of the parameters of the SET.request;</w:delText>
        </w:r>
      </w:del>
    </w:p>
    <w:p w14:paraId="69473986" w14:textId="4F187C27" w:rsidR="00162259" w:rsidDel="000737CE" w:rsidRDefault="00162259" w:rsidP="00425E46">
      <w:pPr>
        <w:pStyle w:val="FIGURE-title"/>
        <w:rPr>
          <w:del w:id="6132" w:author="John Cowburn" w:date="2021-02-03T18:42:00Z"/>
        </w:rPr>
      </w:pPr>
      <w:del w:id="6133" w:author="John Cowburn" w:date="2021-02-03T18:42:00Z">
        <w:r w:rsidRPr="00347160" w:rsidDel="000737CE">
          <w:delText>the server AP invokes a SET.request NORMAL service primitive with Invocation_Type = LAST-PART, and with the Service_Parameters containing the result of the set operation(s). This is sent by the server AL in a GBT APDU. The client AL invokes the SET.confirm NORMAL service primitive with Invocation_Type = LAST-PART. Service_Parameters include the result of the set operations.</w:delText>
        </w:r>
      </w:del>
    </w:p>
    <w:p w14:paraId="6C76B7AC" w14:textId="795FBC0E" w:rsidR="00540C0F" w:rsidRPr="00347160" w:rsidDel="000737CE" w:rsidRDefault="00540C0F" w:rsidP="00425E46">
      <w:pPr>
        <w:pStyle w:val="FIGURE-title"/>
        <w:rPr>
          <w:del w:id="6134" w:author="John Cowburn" w:date="2021-02-03T18:42:00Z"/>
        </w:rPr>
      </w:pPr>
    </w:p>
    <w:p w14:paraId="21713434" w14:textId="47CC9AB2" w:rsidR="00162259" w:rsidRPr="00347160" w:rsidDel="00425E46" w:rsidRDefault="00002C38" w:rsidP="00425E46">
      <w:pPr>
        <w:pStyle w:val="FIGURE-title"/>
        <w:rPr>
          <w:del w:id="6135" w:author="John Cowburn" w:date="2021-02-03T18:43:00Z"/>
        </w:rPr>
      </w:pPr>
      <w:del w:id="6136" w:author="John Cowburn" w:date="2021-02-03T18:42:00Z">
        <w:r w:rsidDel="000737CE">
          <w:rPr>
            <w:noProof/>
            <w:lang w:eastAsia="en-GB"/>
          </w:rPr>
          <w:drawing>
            <wp:inline distT="0" distB="0" distL="0" distR="0" wp14:anchorId="3DD15DB1" wp14:editId="507568FE">
              <wp:extent cx="5759450" cy="46145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BT-MSCV7_Action_1stRecov_GKMK170115.wmf"/>
                      <pic:cNvPicPr/>
                    </pic:nvPicPr>
                    <pic:blipFill>
                      <a:blip r:embed="rId100">
                        <a:extLst>
                          <a:ext uri="{28A0092B-C50C-407E-A947-70E740481C1C}">
                            <a14:useLocalDpi xmlns:a14="http://schemas.microsoft.com/office/drawing/2010/main" val="0"/>
                          </a:ext>
                        </a:extLst>
                      </a:blip>
                      <a:stretch>
                        <a:fillRect/>
                      </a:stretch>
                    </pic:blipFill>
                    <pic:spPr>
                      <a:xfrm>
                        <a:off x="0" y="0"/>
                        <a:ext cx="5759450" cy="4614545"/>
                      </a:xfrm>
                      <a:prstGeom prst="rect">
                        <a:avLst/>
                      </a:prstGeom>
                    </pic:spPr>
                  </pic:pic>
                </a:graphicData>
              </a:graphic>
            </wp:inline>
          </w:drawing>
        </w:r>
      </w:del>
      <w:del w:id="6137" w:author="John Cowburn" w:date="2021-02-03T18:43:00Z">
        <w:r w:rsidRPr="00002C38" w:rsidDel="00425E46">
          <w:rPr>
            <w:i/>
            <w:vanish/>
          </w:rPr>
          <w:delText xml:space="preserve"> </w:delText>
        </w:r>
        <w:r w:rsidRPr="00CF3908" w:rsidDel="00425E46">
          <w:rPr>
            <w:i/>
            <w:vanish/>
          </w:rPr>
          <w:delText>GBT-</w:delText>
        </w:r>
        <w:r w:rsidDel="00425E46">
          <w:rPr>
            <w:i/>
            <w:vanish/>
          </w:rPr>
          <w:delText>MSCV7_Action_1stRecov_GKMK170115</w:delText>
        </w:r>
        <w:r w:rsidRPr="00CF3908" w:rsidDel="00425E46">
          <w:rPr>
            <w:i/>
            <w:vanish/>
          </w:rPr>
          <w:delText>.wmf</w:delText>
        </w:r>
      </w:del>
    </w:p>
    <w:p w14:paraId="73846371" w14:textId="48200A19" w:rsidR="00425E46" w:rsidRPr="002E13E4" w:rsidRDefault="00162259" w:rsidP="00425E46">
      <w:pPr>
        <w:pStyle w:val="PARAGRAPH"/>
        <w:rPr>
          <w:ins w:id="6138" w:author="John Cowburn" w:date="2021-02-03T18:44:00Z"/>
        </w:rPr>
      </w:pPr>
      <w:bookmarkStart w:id="6139" w:name="_Ref374434757"/>
      <w:bookmarkStart w:id="6140" w:name="_Toc375120282"/>
      <w:bookmarkStart w:id="6141" w:name="_Toc378884095"/>
      <w:bookmarkStart w:id="6142" w:name="_Toc406406596"/>
      <w:bookmarkStart w:id="6143" w:name="_Toc406523259"/>
      <w:bookmarkStart w:id="6144" w:name="_Toc437856720"/>
      <w:bookmarkStart w:id="6145" w:name="_Ref373228851"/>
      <w:del w:id="6146" w:author="John Cowburn" w:date="2021-02-03T18:43:00Z">
        <w:r w:rsidRPr="00391969" w:rsidDel="000737CE">
          <w:delText>Figur</w:delText>
        </w:r>
      </w:del>
      <w:ins w:id="6147" w:author="John Cowburn" w:date="2021-02-03T18:48:00Z">
        <w:r w:rsidR="00425E46">
          <w:fldChar w:fldCharType="begin"/>
        </w:r>
        <w:r w:rsidR="00425E46">
          <w:instrText xml:space="preserve"> REF _Ref63270532 \h </w:instrText>
        </w:r>
      </w:ins>
      <w:r w:rsidR="00425E46">
        <w:fldChar w:fldCharType="separate"/>
      </w:r>
      <w:ins w:id="6148" w:author="John Cowburn" w:date="2021-02-03T18:43:00Z">
        <w:r w:rsidR="00DC4BE9">
          <w:t>Figure </w:t>
        </w:r>
      </w:ins>
      <w:r w:rsidR="00DC4BE9">
        <w:rPr>
          <w:noProof/>
        </w:rPr>
        <w:t>72</w:t>
      </w:r>
      <w:ins w:id="6149" w:author="John Cowburn" w:date="2021-02-03T18:48:00Z">
        <w:r w:rsidR="00425E46">
          <w:fldChar w:fldCharType="end"/>
        </w:r>
      </w:ins>
      <w:ins w:id="6150" w:author="John Cowburn" w:date="2021-02-03T18:44:00Z">
        <w:r w:rsidR="00425E46" w:rsidRPr="002E13E4">
          <w:t xml:space="preserve"> shows an ACTION-WITH-LIST service with partial service invocations, bidirectional block transfer and streaming. </w:t>
        </w:r>
        <w:r w:rsidR="00425E46">
          <w:t xml:space="preserve">Each party already knows </w:t>
        </w:r>
        <w:r w:rsidR="00425E46" w:rsidRPr="002E13E4">
          <w:t xml:space="preserve">that the other party supports streaming with window size = 3. </w:t>
        </w:r>
        <w:r w:rsidR="00425E46">
          <w:t>In this example, t</w:t>
        </w:r>
        <w:r w:rsidR="00425E46" w:rsidRPr="002E13E4">
          <w:t xml:space="preserve">he first block sent by the server is lost and recovered. The process is </w:t>
        </w:r>
        <w:r w:rsidR="00425E46">
          <w:t>as follows</w:t>
        </w:r>
        <w:r w:rsidR="00425E46" w:rsidRPr="002E13E4">
          <w:t>:</w:t>
        </w:r>
      </w:ins>
    </w:p>
    <w:p w14:paraId="38E7CF8D" w14:textId="77777777" w:rsidR="00425E46" w:rsidRPr="002E13E4" w:rsidRDefault="00425E46" w:rsidP="00425E46">
      <w:pPr>
        <w:pStyle w:val="ListBullet"/>
        <w:keepLines/>
        <w:ind w:left="357" w:hanging="357"/>
        <w:rPr>
          <w:ins w:id="6151" w:author="John Cowburn" w:date="2021-02-03T18:44:00Z"/>
        </w:rPr>
      </w:pPr>
      <w:ins w:id="6152" w:author="John Cowburn" w:date="2021-02-03T18:44:00Z">
        <w:r w:rsidRPr="002E13E4">
          <w:t>the client invokes and ACTION.request of type WITH-LIST service primitive with Invocation_Type = COMPLETE, BTS = 1, BTW = 3. The client AL sends the first three blocks that carry a part of this request to the server. The server AL invokes and ACTION.indication of type WITH-LIST service primitive with Invocation_Type = FIRST-PART, BTW = 3. Service parameters contain the first part of the request;</w:t>
        </w:r>
      </w:ins>
    </w:p>
    <w:p w14:paraId="30122479" w14:textId="77777777" w:rsidR="00425E46" w:rsidRPr="002E13E4" w:rsidRDefault="00425E46" w:rsidP="00425E46">
      <w:pPr>
        <w:pStyle w:val="ListBullet"/>
        <w:keepLines/>
        <w:ind w:left="357" w:hanging="357"/>
        <w:rPr>
          <w:ins w:id="6153" w:author="John Cowburn" w:date="2021-02-03T18:44:00Z"/>
        </w:rPr>
      </w:pPr>
      <w:ins w:id="6154" w:author="John Cowburn" w:date="2021-02-03T18:44:00Z">
        <w:r w:rsidRPr="002E13E4">
          <w:t>the server AP processes this request and has the first part of the response available. It invokes an ACTION.response of type WITH-LIST service primitive with Invocation_Type = FIRST-PART, BTS = 1, BTW = 3. The server AL sends this in three blocks using streaming. However, the 1</w:t>
        </w:r>
        <w:r w:rsidRPr="002E13E4">
          <w:rPr>
            <w:vertAlign w:val="superscript"/>
          </w:rPr>
          <w:t>st</w:t>
        </w:r>
        <w:r w:rsidRPr="002E13E4">
          <w:t xml:space="preserve"> block is lost;</w:t>
        </w:r>
      </w:ins>
    </w:p>
    <w:p w14:paraId="430DFE0A" w14:textId="77777777" w:rsidR="00425E46" w:rsidRPr="002E13E4" w:rsidRDefault="00425E46" w:rsidP="00425E46">
      <w:pPr>
        <w:pStyle w:val="ListBullet"/>
        <w:keepLines/>
        <w:ind w:left="357" w:hanging="357"/>
        <w:rPr>
          <w:ins w:id="6155" w:author="John Cowburn" w:date="2021-02-03T18:44:00Z"/>
        </w:rPr>
      </w:pPr>
      <w:ins w:id="6156" w:author="John Cowburn" w:date="2021-02-03T18:44:00Z">
        <w:r w:rsidRPr="002E13E4">
          <w:t>the client AL asks the server to send the lost 1</w:t>
        </w:r>
        <w:r w:rsidRPr="002E13E4">
          <w:rPr>
            <w:vertAlign w:val="superscript"/>
          </w:rPr>
          <w:t>st</w:t>
        </w:r>
        <w:r w:rsidRPr="002E13E4">
          <w:t xml:space="preserve"> block again by not confirming any blocks received. It also sends its 4</w:t>
        </w:r>
        <w:r w:rsidRPr="002E13E4">
          <w:rPr>
            <w:vertAlign w:val="superscript"/>
          </w:rPr>
          <w:t>th</w:t>
        </w:r>
        <w:r w:rsidRPr="002E13E4">
          <w:t xml:space="preserve"> block (LB = 0, STR = 0, W = 1, BN = 4, BNA = 0). Notice that the client AL has </w:t>
        </w:r>
        <w:r>
          <w:t xml:space="preserve">reduced </w:t>
        </w:r>
        <w:r w:rsidRPr="002E13E4">
          <w:t>the window size to 1;</w:t>
        </w:r>
      </w:ins>
    </w:p>
    <w:p w14:paraId="0AD7956F" w14:textId="77777777" w:rsidR="00425E46" w:rsidRPr="002E13E4" w:rsidRDefault="00425E46" w:rsidP="00425E46">
      <w:pPr>
        <w:pStyle w:val="ListBullet"/>
        <w:keepLines/>
        <w:ind w:left="357" w:hanging="357"/>
        <w:rPr>
          <w:ins w:id="6157" w:author="John Cowburn" w:date="2021-02-03T18:44:00Z"/>
        </w:rPr>
      </w:pPr>
      <w:ins w:id="6158" w:author="John Cowburn" w:date="2021-02-03T18:44:00Z">
        <w:r w:rsidRPr="002E13E4">
          <w:t>the server AL invokes an ACTION.indication of type WITH-LIST service primitive with INVOCATION_Type = ONE-PART. Service_Parameters contain one part of the request;</w:t>
        </w:r>
      </w:ins>
    </w:p>
    <w:p w14:paraId="0B8C87F6" w14:textId="77777777" w:rsidR="00425E46" w:rsidRPr="002E13E4" w:rsidRDefault="00425E46" w:rsidP="00425E46">
      <w:pPr>
        <w:pStyle w:val="ListBullet"/>
        <w:keepLines/>
        <w:ind w:left="357" w:hanging="357"/>
        <w:rPr>
          <w:ins w:id="6159" w:author="John Cowburn" w:date="2021-02-03T18:44:00Z"/>
        </w:rPr>
      </w:pPr>
      <w:ins w:id="6160" w:author="John Cowburn" w:date="2021-02-03T18:44:00Z">
        <w:r w:rsidRPr="002E13E4">
          <w:t>the server sends the lost 1</w:t>
        </w:r>
        <w:r w:rsidRPr="002E13E4">
          <w:rPr>
            <w:vertAlign w:val="superscript"/>
          </w:rPr>
          <w:t>st</w:t>
        </w:r>
        <w:r w:rsidRPr="002E13E4">
          <w:t xml:space="preserve"> block and confirms the 4</w:t>
        </w:r>
        <w:r w:rsidRPr="002E13E4">
          <w:rPr>
            <w:vertAlign w:val="superscript"/>
          </w:rPr>
          <w:t>th</w:t>
        </w:r>
        <w:r w:rsidRPr="002E13E4">
          <w:t xml:space="preserve"> block received from the client (BN = 1, BNA = 4);</w:t>
        </w:r>
      </w:ins>
    </w:p>
    <w:p w14:paraId="2948AA88" w14:textId="77777777" w:rsidR="00425E46" w:rsidRPr="002E13E4" w:rsidRDefault="00425E46" w:rsidP="00425E46">
      <w:pPr>
        <w:pStyle w:val="ListBullet"/>
        <w:keepLines/>
        <w:ind w:left="357" w:hanging="357"/>
        <w:rPr>
          <w:ins w:id="6161" w:author="John Cowburn" w:date="2021-02-03T18:44:00Z"/>
        </w:rPr>
      </w:pPr>
      <w:ins w:id="6162" w:author="John Cowburn" w:date="2021-02-03T18:44:00Z">
        <w:r w:rsidRPr="002E13E4">
          <w:t>the client AL invokes an ACTION.confirm of type WITH-LIST service primitive with additional parameters: Invocation_Type = FIRST-PART, BTW = 3. The Service_Parameters include one part of the response from the server;</w:t>
        </w:r>
      </w:ins>
    </w:p>
    <w:p w14:paraId="63C2E5CA" w14:textId="77777777" w:rsidR="00425E46" w:rsidRPr="002E13E4" w:rsidRDefault="00425E46" w:rsidP="00425E46">
      <w:pPr>
        <w:pStyle w:val="ListBullet"/>
        <w:keepLines/>
        <w:ind w:left="357" w:hanging="357"/>
        <w:rPr>
          <w:ins w:id="6163" w:author="John Cowburn" w:date="2021-02-03T18:44:00Z"/>
        </w:rPr>
      </w:pPr>
      <w:ins w:id="6164" w:author="John Cowburn" w:date="2021-02-03T18:44:00Z">
        <w:r w:rsidRPr="002E13E4">
          <w:t>the client AL sends the 5</w:t>
        </w:r>
        <w:r w:rsidRPr="002E13E4">
          <w:rPr>
            <w:vertAlign w:val="superscript"/>
          </w:rPr>
          <w:t>th</w:t>
        </w:r>
        <w:r w:rsidRPr="002E13E4">
          <w:t xml:space="preserve"> and the 6</w:t>
        </w:r>
        <w:r w:rsidRPr="002E13E4">
          <w:rPr>
            <w:vertAlign w:val="superscript"/>
          </w:rPr>
          <w:t>th</w:t>
        </w:r>
        <w:r w:rsidRPr="002E13E4">
          <w:t>,</w:t>
        </w:r>
        <w:r>
          <w:t>(</w:t>
        </w:r>
        <w:r w:rsidRPr="002E13E4">
          <w:t>last</w:t>
        </w:r>
        <w:r>
          <w:t>)</w:t>
        </w:r>
        <w:r w:rsidRPr="002E13E4">
          <w:t xml:space="preserve"> block. </w:t>
        </w:r>
        <w:r>
          <w:t>The w</w:t>
        </w:r>
        <w:r w:rsidRPr="002E13E4">
          <w:t xml:space="preserve">indow size is </w:t>
        </w:r>
        <w:r>
          <w:t>increased</w:t>
        </w:r>
        <w:r w:rsidRPr="002E13E4">
          <w:t xml:space="preserve"> again to 3;</w:t>
        </w:r>
      </w:ins>
    </w:p>
    <w:p w14:paraId="46F6740A" w14:textId="77777777" w:rsidR="00425E46" w:rsidRPr="002E13E4" w:rsidRDefault="00425E46" w:rsidP="00425E46">
      <w:pPr>
        <w:pStyle w:val="ListBullet"/>
        <w:keepLines/>
        <w:ind w:left="357" w:hanging="357"/>
        <w:rPr>
          <w:ins w:id="6165" w:author="John Cowburn" w:date="2021-02-03T18:44:00Z"/>
        </w:rPr>
      </w:pPr>
      <w:ins w:id="6166" w:author="John Cowburn" w:date="2021-02-03T18:44:00Z">
        <w:r w:rsidRPr="002E13E4">
          <w:t>the server AL invokes an ACTION.indication of type WITH-LIST service primitive with Invocation_Type = LAST-PART and with Service_Parameters containing the last part of the ACTION.request;</w:t>
        </w:r>
      </w:ins>
    </w:p>
    <w:p w14:paraId="77CE6E8F" w14:textId="77777777" w:rsidR="00425E46" w:rsidRPr="002E13E4" w:rsidRDefault="00425E46" w:rsidP="00425E46">
      <w:pPr>
        <w:pStyle w:val="ListBullet"/>
        <w:keepLines/>
        <w:ind w:left="357" w:hanging="357"/>
        <w:rPr>
          <w:ins w:id="6167" w:author="John Cowburn" w:date="2021-02-03T18:44:00Z"/>
        </w:rPr>
      </w:pPr>
      <w:ins w:id="6168" w:author="John Cowburn" w:date="2021-02-03T18:44:00Z">
        <w:r w:rsidRPr="002E13E4">
          <w:t>the server AP processes this and invokes an ACTION.response of type WITH-LIST service primitive with Invocation_Type = LAST-PART; the Service_Parameters contain the remaining part of the response. This is sent to client in three blocks using streaming;</w:t>
        </w:r>
      </w:ins>
    </w:p>
    <w:p w14:paraId="0EEC65F7" w14:textId="4B6A07BA" w:rsidR="00162259" w:rsidRPr="00347160" w:rsidRDefault="00425E46" w:rsidP="00BE2CD0">
      <w:pPr>
        <w:pStyle w:val="ListBullet"/>
        <w:keepLines/>
        <w:ind w:left="357" w:hanging="357"/>
      </w:pPr>
      <w:ins w:id="6169" w:author="John Cowburn" w:date="2021-02-03T18:44:00Z">
        <w:r w:rsidRPr="002E13E4">
          <w:t>the client AL invokes an ACTION.confirm of type WITH-LIST service primitive with Invocation_Type = LAST-PART. The Service_Parameters include the last part of the response from the server.</w:t>
        </w:r>
      </w:ins>
      <w:del w:id="6170" w:author="John Cowburn" w:date="2021-02-03T18:43:00Z">
        <w:r w:rsidR="00162259" w:rsidRPr="00391969" w:rsidDel="000737CE">
          <w:delText xml:space="preserve">e </w:delText>
        </w:r>
        <w:r w:rsidR="00141FDD" w:rsidDel="000737CE">
          <w:fldChar w:fldCharType="begin"/>
        </w:r>
        <w:r w:rsidR="00141FDD" w:rsidDel="000737CE">
          <w:delInstrText xml:space="preserve"> SEQ Figure \* ARABIC </w:delInstrText>
        </w:r>
        <w:r w:rsidR="00141FDD" w:rsidDel="000737CE">
          <w:fldChar w:fldCharType="separate"/>
        </w:r>
        <w:r w:rsidR="009014BF" w:rsidDel="000737CE">
          <w:rPr>
            <w:noProof/>
          </w:rPr>
          <w:delText>68</w:delText>
        </w:r>
        <w:r w:rsidR="00141FDD" w:rsidDel="000737CE">
          <w:rPr>
            <w:noProof/>
          </w:rPr>
          <w:fldChar w:fldCharType="end"/>
        </w:r>
        <w:bookmarkEnd w:id="6139"/>
        <w:r w:rsidR="00162259" w:rsidRPr="00391969" w:rsidDel="000737CE">
          <w:delText xml:space="preserve"> – ACTION-WITH-LIST service with bi-directional GBT and block recovery</w:delText>
        </w:r>
      </w:del>
      <w:bookmarkEnd w:id="6140"/>
      <w:bookmarkEnd w:id="6141"/>
      <w:bookmarkEnd w:id="6142"/>
      <w:bookmarkEnd w:id="6143"/>
      <w:bookmarkEnd w:id="6144"/>
    </w:p>
    <w:p w14:paraId="1E107B9D" w14:textId="0A4D7B6F" w:rsidR="00162259" w:rsidRPr="00347160" w:rsidDel="00425E46" w:rsidRDefault="00162259" w:rsidP="008C6750">
      <w:pPr>
        <w:pStyle w:val="PARAGRAPH"/>
        <w:rPr>
          <w:del w:id="6171" w:author="John Cowburn" w:date="2021-02-03T18:44:00Z"/>
        </w:rPr>
      </w:pPr>
      <w:del w:id="6172" w:author="John Cowburn" w:date="2021-02-03T18:44:00Z">
        <w:r w:rsidRPr="00347160" w:rsidDel="00425E46">
          <w:lastRenderedPageBreak/>
          <w:fldChar w:fldCharType="begin" w:fldLock="1"/>
        </w:r>
        <w:r w:rsidRPr="00347160" w:rsidDel="00425E46">
          <w:delInstrText xml:space="preserve"> REF _Ref374434757 \h </w:delInstrText>
        </w:r>
        <w:r w:rsidR="00C60BA6" w:rsidRPr="00347160" w:rsidDel="00425E46">
          <w:delInstrText xml:space="preserve"> \* MERGEFORMAT </w:delInstrText>
        </w:r>
        <w:r w:rsidRPr="00347160" w:rsidDel="00425E46">
          <w:fldChar w:fldCharType="separate"/>
        </w:r>
        <w:r w:rsidR="00811F07" w:rsidRPr="00811F07" w:rsidDel="00425E46">
          <w:delText xml:space="preserve">Figure </w:delText>
        </w:r>
        <w:r w:rsidR="00811F07" w:rsidRPr="00811F07" w:rsidDel="00425E46">
          <w:rPr>
            <w:noProof/>
          </w:rPr>
          <w:delText>65</w:delText>
        </w:r>
        <w:r w:rsidRPr="00347160" w:rsidDel="00425E46">
          <w:fldChar w:fldCharType="end"/>
        </w:r>
        <w:r w:rsidRPr="00347160" w:rsidDel="00425E46">
          <w:delText xml:space="preserve"> shows an ACTION-WITH-LIST service with partial service invocations, bidirectional block transfer and streaming. Both parties know </w:delText>
        </w:r>
        <w:r w:rsidRPr="00347160" w:rsidDel="00425E46">
          <w:rPr>
            <w:i/>
          </w:rPr>
          <w:delText>a priori</w:delText>
        </w:r>
        <w:r w:rsidRPr="00347160" w:rsidDel="00425E46">
          <w:delText xml:space="preserve"> that the other party supports streaming with window size = 3. The first block sent by the server is lost and recovered. The process is the following:</w:delText>
        </w:r>
      </w:del>
    </w:p>
    <w:p w14:paraId="7963096D" w14:textId="18B0BD4A" w:rsidR="00162259" w:rsidRPr="00347160" w:rsidDel="00425E46" w:rsidRDefault="00162259" w:rsidP="00521922">
      <w:pPr>
        <w:pStyle w:val="ListBullet"/>
        <w:rPr>
          <w:del w:id="6173" w:author="John Cowburn" w:date="2021-02-03T18:44:00Z"/>
        </w:rPr>
      </w:pPr>
      <w:del w:id="6174" w:author="John Cowburn" w:date="2021-02-03T18:44:00Z">
        <w:r w:rsidRPr="00347160" w:rsidDel="00425E46">
          <w:delText>the client invokes and ACTION.request of type WITH-LIST service primitive with Invocation_Type = COMPLETE, BTS = 1, BTW = 3. The client AL sends the first three blocks that carry a part of this request to the server. The server AL invokes and ACTION.indication of type WITH-LIST service primitive with Invocation_Type = FIRST-PART, BTW = 3. Service parameters contain the first part of the request;</w:delText>
        </w:r>
      </w:del>
    </w:p>
    <w:p w14:paraId="676DA12B" w14:textId="5A91FBA6" w:rsidR="00162259" w:rsidRPr="00347160" w:rsidDel="00425E46" w:rsidRDefault="00162259" w:rsidP="00521922">
      <w:pPr>
        <w:pStyle w:val="ListBullet"/>
        <w:rPr>
          <w:del w:id="6175" w:author="John Cowburn" w:date="2021-02-03T18:44:00Z"/>
        </w:rPr>
      </w:pPr>
      <w:del w:id="6176" w:author="John Cowburn" w:date="2021-02-03T18:44:00Z">
        <w:r w:rsidRPr="00347160" w:rsidDel="00425E46">
          <w:delText>the server AP processes this request and has the first part of the response available. It invokes an ACTION.response of type WITH-LIST service primitive with Invocation_Type = FIRST-PART, BTS = 1, BTW = 3. The server AL sends this in three blocks using streaming. However, the 1</w:delText>
        </w:r>
        <w:r w:rsidRPr="002F7A07" w:rsidDel="00425E46">
          <w:rPr>
            <w:rStyle w:val="SUPerscript"/>
          </w:rPr>
          <w:delText>st</w:delText>
        </w:r>
        <w:r w:rsidRPr="00347160" w:rsidDel="00425E46">
          <w:delText xml:space="preserve"> block is lost;</w:delText>
        </w:r>
      </w:del>
    </w:p>
    <w:p w14:paraId="73CCD126" w14:textId="53EF221A" w:rsidR="00162259" w:rsidRPr="00347160" w:rsidDel="00425E46" w:rsidRDefault="00162259" w:rsidP="00521922">
      <w:pPr>
        <w:pStyle w:val="ListBullet"/>
        <w:rPr>
          <w:del w:id="6177" w:author="John Cowburn" w:date="2021-02-03T18:44:00Z"/>
        </w:rPr>
      </w:pPr>
      <w:del w:id="6178" w:author="John Cowburn" w:date="2021-02-03T18:44:00Z">
        <w:r w:rsidRPr="00347160" w:rsidDel="00425E46">
          <w:delText>the client AL asks the server to send the lost 1</w:delText>
        </w:r>
        <w:r w:rsidRPr="002F7A07" w:rsidDel="00425E46">
          <w:rPr>
            <w:rStyle w:val="SUPerscript"/>
          </w:rPr>
          <w:delText>st</w:delText>
        </w:r>
        <w:r w:rsidRPr="00347160" w:rsidDel="00425E46">
          <w:delText xml:space="preserve"> block again by not confirming any blocks received. It also sends its 4</w:delText>
        </w:r>
        <w:r w:rsidRPr="002F7A07" w:rsidDel="00425E46">
          <w:rPr>
            <w:rStyle w:val="SUPerscript"/>
          </w:rPr>
          <w:delText>th</w:delText>
        </w:r>
        <w:r w:rsidRPr="00347160" w:rsidDel="00425E46">
          <w:delText xml:space="preserve"> block (LB = 0, STR = 0, W = 1, BN = 4, BNA = 0). Notice that the client AL has dropped down the window size to 1;</w:delText>
        </w:r>
      </w:del>
    </w:p>
    <w:p w14:paraId="1380998A" w14:textId="3D2679E8" w:rsidR="00162259" w:rsidRPr="00347160" w:rsidDel="00425E46" w:rsidRDefault="00162259" w:rsidP="00521922">
      <w:pPr>
        <w:pStyle w:val="ListBullet"/>
        <w:rPr>
          <w:del w:id="6179" w:author="John Cowburn" w:date="2021-02-03T18:44:00Z"/>
        </w:rPr>
      </w:pPr>
      <w:del w:id="6180" w:author="John Cowburn" w:date="2021-02-03T18:44:00Z">
        <w:r w:rsidRPr="00347160" w:rsidDel="00425E46">
          <w:delText>the server AL invokes an ACTION.indication of type WITH-LIST service primitive with INVOCATION_Type = ONE-PART. Service_Parameters contain one part of the request;</w:delText>
        </w:r>
      </w:del>
    </w:p>
    <w:p w14:paraId="478F0AFD" w14:textId="70153F56" w:rsidR="00162259" w:rsidRPr="00347160" w:rsidDel="00425E46" w:rsidRDefault="00162259" w:rsidP="00521922">
      <w:pPr>
        <w:pStyle w:val="ListBullet"/>
        <w:rPr>
          <w:del w:id="6181" w:author="John Cowburn" w:date="2021-02-03T18:44:00Z"/>
        </w:rPr>
      </w:pPr>
      <w:del w:id="6182" w:author="John Cowburn" w:date="2021-02-03T18:44:00Z">
        <w:r w:rsidRPr="00347160" w:rsidDel="00425E46">
          <w:delText>the server sends the lost 1</w:delText>
        </w:r>
        <w:r w:rsidRPr="002F7A07" w:rsidDel="00425E46">
          <w:rPr>
            <w:rStyle w:val="SUPerscript"/>
          </w:rPr>
          <w:delText>st</w:delText>
        </w:r>
        <w:r w:rsidRPr="00347160" w:rsidDel="00425E46">
          <w:delText xml:space="preserve"> block and confirms the 4</w:delText>
        </w:r>
        <w:r w:rsidRPr="002F7A07" w:rsidDel="00425E46">
          <w:rPr>
            <w:rStyle w:val="SUPerscript"/>
          </w:rPr>
          <w:delText>th</w:delText>
        </w:r>
        <w:r w:rsidRPr="00347160" w:rsidDel="00425E46">
          <w:delText xml:space="preserve"> block received from the client (BN = 1, BNA = 4);</w:delText>
        </w:r>
      </w:del>
    </w:p>
    <w:p w14:paraId="55A56D2B" w14:textId="77CB6A3C" w:rsidR="00162259" w:rsidRPr="00347160" w:rsidDel="00425E46" w:rsidRDefault="00162259" w:rsidP="00521922">
      <w:pPr>
        <w:pStyle w:val="ListBullet"/>
        <w:rPr>
          <w:del w:id="6183" w:author="John Cowburn" w:date="2021-02-03T18:44:00Z"/>
        </w:rPr>
      </w:pPr>
      <w:del w:id="6184" w:author="John Cowburn" w:date="2021-02-03T18:44:00Z">
        <w:r w:rsidRPr="00347160" w:rsidDel="00425E46">
          <w:delText>the client AL invokes an ACTION.confirm of type WITH-LIST service primitive with additional parameters: Invocation_Type = FIRST-PART, BTW = 3. The Service_Parameters include one part of the response from the server;</w:delText>
        </w:r>
      </w:del>
    </w:p>
    <w:p w14:paraId="4659DB9E" w14:textId="4947603A" w:rsidR="00162259" w:rsidRPr="00347160" w:rsidDel="00425E46" w:rsidRDefault="00162259" w:rsidP="00521922">
      <w:pPr>
        <w:pStyle w:val="ListBullet"/>
        <w:rPr>
          <w:del w:id="6185" w:author="John Cowburn" w:date="2021-02-03T18:44:00Z"/>
        </w:rPr>
      </w:pPr>
      <w:del w:id="6186" w:author="John Cowburn" w:date="2021-02-03T18:44:00Z">
        <w:r w:rsidRPr="00347160" w:rsidDel="00425E46">
          <w:delText>the client AL sends the 5</w:delText>
        </w:r>
        <w:r w:rsidRPr="002F7A07" w:rsidDel="00425E46">
          <w:rPr>
            <w:rStyle w:val="SUPerscript"/>
          </w:rPr>
          <w:delText>th</w:delText>
        </w:r>
        <w:r w:rsidRPr="00347160" w:rsidDel="00425E46">
          <w:delText xml:space="preserve"> and the 6</w:delText>
        </w:r>
        <w:r w:rsidRPr="002F7A07" w:rsidDel="00425E46">
          <w:rPr>
            <w:rStyle w:val="SUPerscript"/>
          </w:rPr>
          <w:delText>th</w:delText>
        </w:r>
        <w:r w:rsidRPr="00347160" w:rsidDel="00425E46">
          <w:delText>, last block. Window size is raised again to 3;</w:delText>
        </w:r>
      </w:del>
    </w:p>
    <w:p w14:paraId="004B23CE" w14:textId="34C85FE9" w:rsidR="00162259" w:rsidRPr="00347160" w:rsidDel="00425E46" w:rsidRDefault="00162259" w:rsidP="00521922">
      <w:pPr>
        <w:pStyle w:val="ListBullet"/>
        <w:rPr>
          <w:del w:id="6187" w:author="John Cowburn" w:date="2021-02-03T18:44:00Z"/>
        </w:rPr>
      </w:pPr>
      <w:del w:id="6188" w:author="John Cowburn" w:date="2021-02-03T18:44:00Z">
        <w:r w:rsidRPr="00347160" w:rsidDel="00425E46">
          <w:delText>the server AL invokes an ACTION.indication of type WITH-LIST service primitive with Invocation_Type = LAST-PART and with Service_Parameters containing the last part of the ACTION.request;</w:delText>
        </w:r>
      </w:del>
    </w:p>
    <w:p w14:paraId="5DA93C6C" w14:textId="436BE1E3" w:rsidR="00162259" w:rsidRPr="00347160" w:rsidDel="00425E46" w:rsidRDefault="00162259" w:rsidP="00521922">
      <w:pPr>
        <w:pStyle w:val="ListBullet"/>
        <w:rPr>
          <w:del w:id="6189" w:author="John Cowburn" w:date="2021-02-03T18:44:00Z"/>
        </w:rPr>
      </w:pPr>
      <w:del w:id="6190" w:author="John Cowburn" w:date="2021-02-03T18:44:00Z">
        <w:r w:rsidRPr="00347160" w:rsidDel="00425E46">
          <w:delText>the server AP processes this and invokes an ACTION.response of type WITH-LIST service primitive with Invocation</w:delText>
        </w:r>
        <w:r w:rsidR="00F757E7" w:rsidDel="00425E46">
          <w:delText>_Type = LAST-PART; the Service_P</w:delText>
        </w:r>
        <w:r w:rsidRPr="00347160" w:rsidDel="00425E46">
          <w:delText>arameters contain the remaining part of the response. This is sent to client in three blocks using streaming;</w:delText>
        </w:r>
      </w:del>
    </w:p>
    <w:p w14:paraId="407FE9FB" w14:textId="3EFD0152" w:rsidR="00162259" w:rsidRPr="00347160" w:rsidDel="00425E46" w:rsidRDefault="00162259" w:rsidP="00521922">
      <w:pPr>
        <w:pStyle w:val="ListBullet"/>
        <w:rPr>
          <w:del w:id="6191" w:author="John Cowburn" w:date="2021-02-03T18:44:00Z"/>
        </w:rPr>
      </w:pPr>
      <w:del w:id="6192" w:author="John Cowburn" w:date="2021-02-03T18:44:00Z">
        <w:r w:rsidRPr="00347160" w:rsidDel="00425E46">
          <w:delText>the client AL invokes an ACTION.confirm of type WITH-LIST service primitive with Invocation_Type = LAST-PART. The Service_Parameters include the last part of the response from the server.</w:delText>
        </w:r>
      </w:del>
    </w:p>
    <w:p w14:paraId="064015E2" w14:textId="56B3593F" w:rsidR="00162259" w:rsidRPr="00347160" w:rsidRDefault="00162259" w:rsidP="008C6750">
      <w:pPr>
        <w:pStyle w:val="FIGURE"/>
      </w:pPr>
      <w:del w:id="6193" w:author="John Cowburn" w:date="2021-02-03T18:44:00Z">
        <w:r w:rsidRPr="00347160" w:rsidDel="00425E46">
          <w:rPr>
            <w:noProof/>
            <w:lang w:eastAsia="en-GB"/>
          </w:rPr>
          <w:drawing>
            <wp:inline distT="0" distB="0" distL="0" distR="0" wp14:anchorId="4C6C359D" wp14:editId="30FC7452">
              <wp:extent cx="5761355" cy="2174875"/>
              <wp:effectExtent l="0" t="0" r="0" b="0"/>
              <wp:docPr id="9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1355" cy="2174875"/>
                      </a:xfrm>
                      <a:prstGeom prst="rect">
                        <a:avLst/>
                      </a:prstGeom>
                      <a:noFill/>
                      <a:ln>
                        <a:noFill/>
                      </a:ln>
                    </pic:spPr>
                  </pic:pic>
                </a:graphicData>
              </a:graphic>
            </wp:inline>
          </w:drawing>
        </w:r>
      </w:del>
      <w:ins w:id="6194" w:author="John Cowburn" w:date="2021-02-16T10:11:00Z">
        <w:r w:rsidR="005E20BE">
          <w:rPr>
            <w:noProof/>
          </w:rPr>
          <w:drawing>
            <wp:inline distT="0" distB="0" distL="0" distR="0" wp14:anchorId="3973AB6A" wp14:editId="2583E012">
              <wp:extent cx="5731510" cy="274891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02">
                        <a:extLst>
                          <a:ext uri="{28A0092B-C50C-407E-A947-70E740481C1C}">
                            <a14:useLocalDpi xmlns:a14="http://schemas.microsoft.com/office/drawing/2010/main" val="0"/>
                          </a:ext>
                        </a:extLst>
                      </a:blip>
                      <a:stretch>
                        <a:fillRect/>
                      </a:stretch>
                    </pic:blipFill>
                    <pic:spPr>
                      <a:xfrm>
                        <a:off x="0" y="0"/>
                        <a:ext cx="5731510" cy="2748915"/>
                      </a:xfrm>
                      <a:prstGeom prst="rect">
                        <a:avLst/>
                      </a:prstGeom>
                    </pic:spPr>
                  </pic:pic>
                </a:graphicData>
              </a:graphic>
            </wp:inline>
          </w:drawing>
        </w:r>
      </w:ins>
    </w:p>
    <w:p w14:paraId="63942E74" w14:textId="322B1CFB" w:rsidR="00162259" w:rsidRPr="00347160" w:rsidRDefault="00162259" w:rsidP="00162259">
      <w:pPr>
        <w:pStyle w:val="FIGURE-title"/>
      </w:pPr>
      <w:bookmarkStart w:id="6195" w:name="_Ref373776785"/>
      <w:bookmarkStart w:id="6196" w:name="_Toc375120283"/>
      <w:bookmarkStart w:id="6197" w:name="_Toc378884096"/>
      <w:bookmarkStart w:id="6198" w:name="_Toc406406597"/>
      <w:bookmarkStart w:id="6199" w:name="_Toc406523260"/>
      <w:bookmarkStart w:id="6200" w:name="_Toc437856721"/>
      <w:bookmarkStart w:id="6201" w:name="_Toc97127432"/>
      <w:r w:rsidRPr="00F309F9">
        <w:t xml:space="preserve">Figure </w:t>
      </w:r>
      <w:fldSimple w:instr=" SEQ Figure \* ARABIC ">
        <w:r w:rsidR="00DC4BE9">
          <w:rPr>
            <w:noProof/>
          </w:rPr>
          <w:t>73</w:t>
        </w:r>
      </w:fldSimple>
      <w:bookmarkEnd w:id="6145"/>
      <w:bookmarkEnd w:id="6195"/>
      <w:r w:rsidRPr="00F309F9">
        <w:t xml:space="preserve"> – DataNotification service with GBT with partial invocation</w:t>
      </w:r>
      <w:bookmarkEnd w:id="6196"/>
      <w:bookmarkEnd w:id="6197"/>
      <w:bookmarkEnd w:id="6198"/>
      <w:bookmarkEnd w:id="6199"/>
      <w:bookmarkEnd w:id="6200"/>
      <w:bookmarkEnd w:id="6201"/>
    </w:p>
    <w:p w14:paraId="46C7108D" w14:textId="7275689F" w:rsidR="00162259" w:rsidRPr="00347160" w:rsidRDefault="00425E46" w:rsidP="008C6750">
      <w:pPr>
        <w:pStyle w:val="PARAGRAPH"/>
      </w:pPr>
      <w:ins w:id="6202" w:author="John Cowburn" w:date="2021-02-03T18:49:00Z">
        <w:r>
          <w:fldChar w:fldCharType="begin"/>
        </w:r>
        <w:r>
          <w:instrText xml:space="preserve"> REF _Ref373776785 \h </w:instrText>
        </w:r>
      </w:ins>
      <w:r>
        <w:fldChar w:fldCharType="separate"/>
      </w:r>
      <w:r w:rsidR="00DC4BE9" w:rsidRPr="00F309F9">
        <w:t xml:space="preserve">Figure </w:t>
      </w:r>
      <w:r w:rsidR="00DC4BE9">
        <w:rPr>
          <w:noProof/>
        </w:rPr>
        <w:t>73</w:t>
      </w:r>
      <w:ins w:id="6203" w:author="John Cowburn" w:date="2021-02-03T18:49:00Z">
        <w:r>
          <w:fldChar w:fldCharType="end"/>
        </w:r>
        <w:r>
          <w:t xml:space="preserve"> </w:t>
        </w:r>
      </w:ins>
      <w:del w:id="6204" w:author="John Cowburn" w:date="2021-02-03T18:48:00Z">
        <w:r w:rsidR="00162259" w:rsidRPr="00347160" w:rsidDel="00425E46">
          <w:fldChar w:fldCharType="begin" w:fldLock="1"/>
        </w:r>
        <w:r w:rsidR="00162259" w:rsidRPr="00347160" w:rsidDel="00425E46">
          <w:delInstrText xml:space="preserve"> REF _Ref373776785 \h </w:delInstrText>
        </w:r>
        <w:r w:rsidR="00C60BA6" w:rsidRPr="00347160" w:rsidDel="00425E46">
          <w:delInstrText xml:space="preserve"> \* MERGEFORMAT </w:delInstrText>
        </w:r>
        <w:r w:rsidR="00162259" w:rsidRPr="00347160" w:rsidDel="00425E46">
          <w:fldChar w:fldCharType="separate"/>
        </w:r>
        <w:r w:rsidR="00811F07" w:rsidRPr="00811F07" w:rsidDel="00425E46">
          <w:delText xml:space="preserve">Figure </w:delText>
        </w:r>
        <w:r w:rsidR="00811F07" w:rsidRPr="00811F07" w:rsidDel="00425E46">
          <w:rPr>
            <w:noProof/>
          </w:rPr>
          <w:delText>66</w:delText>
        </w:r>
        <w:r w:rsidR="00162259" w:rsidRPr="00347160" w:rsidDel="00425E46">
          <w:fldChar w:fldCharType="end"/>
        </w:r>
      </w:del>
      <w:del w:id="6205" w:author="John Cowburn" w:date="2021-02-03T18:49:00Z">
        <w:r w:rsidR="00162259" w:rsidRPr="00347160" w:rsidDel="00425E46">
          <w:delText xml:space="preserve"> </w:delText>
        </w:r>
      </w:del>
      <w:r w:rsidR="00162259" w:rsidRPr="00347160">
        <w:t>shows a</w:t>
      </w:r>
      <w:ins w:id="6206" w:author="John Cowburn" w:date="2022-02-24T15:41:00Z">
        <w:r w:rsidR="00065A5C">
          <w:t>n unconfirmed</w:t>
        </w:r>
      </w:ins>
      <w:r w:rsidR="00162259" w:rsidRPr="00347160">
        <w:t xml:space="preserve"> DataNotification service with GBT, with partial service invocations on the server side. The process is the following:</w:t>
      </w:r>
    </w:p>
    <w:p w14:paraId="5DD2C717" w14:textId="77777777" w:rsidR="00162259" w:rsidRPr="00347160" w:rsidRDefault="00162259" w:rsidP="00521922">
      <w:pPr>
        <w:pStyle w:val="ListBullet"/>
      </w:pPr>
      <w:r w:rsidRPr="00347160">
        <w:t>the server AP invokes a DataNotification.request service primitive with  Invocation_Type = FIRST-PART, BTS = 0, BTW = 0. The Service_Parameters include one part of the DataNotification.request;</w:t>
      </w:r>
    </w:p>
    <w:p w14:paraId="7A2C9D56" w14:textId="77777777" w:rsidR="00162259" w:rsidRPr="00347160" w:rsidRDefault="00162259" w:rsidP="00521922">
      <w:pPr>
        <w:pStyle w:val="ListBullet"/>
      </w:pPr>
      <w:r w:rsidRPr="00347160">
        <w:t>the server AL sends the GBT APDUs to the client. The reception of the blocks is not confirmed, block recovery is not available;</w:t>
      </w:r>
    </w:p>
    <w:p w14:paraId="1C9CE03C" w14:textId="77777777" w:rsidR="00162259" w:rsidRPr="00347160" w:rsidRDefault="00162259" w:rsidP="00521922">
      <w:pPr>
        <w:pStyle w:val="ListBullet"/>
      </w:pPr>
      <w:r w:rsidRPr="00347160">
        <w:t>when the client AL receives the last block, it assembles the block-data together and invokes a DataNotification.indication service primitive with Invocation_Type = COMPLETE, BTW = 0. The Service_Parameters include the complete DataNotification service parameters.</w:t>
      </w:r>
    </w:p>
    <w:p w14:paraId="4953182A" w14:textId="4B4E350A" w:rsidR="00162259" w:rsidRPr="00347160" w:rsidDel="00656BD8" w:rsidRDefault="00162259" w:rsidP="00162259">
      <w:pPr>
        <w:pStyle w:val="PARAGRAPH"/>
        <w:rPr>
          <w:del w:id="6207" w:author="John Cowburn" w:date="2022-02-24T15:30:00Z"/>
          <w:u w:val="single"/>
        </w:rPr>
      </w:pPr>
      <w:del w:id="6208" w:author="John Cowburn" w:date="2022-02-24T15:30:00Z">
        <w:r w:rsidRPr="00347160" w:rsidDel="00656BD8">
          <w:rPr>
            <w:u w:val="single"/>
          </w:rPr>
          <w:delText>Aborting the GBT process</w:delText>
        </w:r>
      </w:del>
    </w:p>
    <w:p w14:paraId="13D2F035" w14:textId="3E45B1D2" w:rsidR="00162259" w:rsidRPr="00347160" w:rsidDel="00656BD8" w:rsidRDefault="00162259" w:rsidP="00162259">
      <w:pPr>
        <w:pStyle w:val="PARAGRAPH"/>
        <w:rPr>
          <w:del w:id="6209" w:author="John Cowburn" w:date="2022-02-24T15:30:00Z"/>
        </w:rPr>
      </w:pPr>
      <w:del w:id="6210" w:author="John Cowburn" w:date="2022-02-24T15:30:00Z">
        <w:r w:rsidRPr="00347160" w:rsidDel="00656BD8">
          <w:delText>The client or the server may want to abort the GBT process. To do so, it shall send a GBT APDU with LB = 1, STR = 0, BN = 0 and BNA = 0. The block transfer process shall also be aborted if a party confirms the reception of a block not yet sent by the other party.</w:delText>
        </w:r>
      </w:del>
    </w:p>
    <w:p w14:paraId="2F5C1DE2" w14:textId="38A925DA" w:rsidR="004777CE" w:rsidRDefault="00162259" w:rsidP="008C6750">
      <w:pPr>
        <w:pStyle w:val="PARAGRAPH"/>
        <w:rPr>
          <w:ins w:id="6211" w:author="John Cowburn" w:date="2022-02-24T15:31:00Z"/>
        </w:rPr>
      </w:pPr>
      <w:del w:id="6212" w:author="John Cowburn" w:date="2022-02-24T15:30:00Z">
        <w:r w:rsidRPr="00347160" w:rsidDel="00656BD8">
          <w:delText>It is not possible to abort GBT with DataNotification.</w:delText>
        </w:r>
      </w:del>
    </w:p>
    <w:p w14:paraId="649D0D42" w14:textId="77777777" w:rsidR="00656BD8" w:rsidRPr="00C26DCC" w:rsidRDefault="00656BD8" w:rsidP="00656BD8">
      <w:pPr>
        <w:pStyle w:val="Heading4"/>
        <w:rPr>
          <w:ins w:id="6213" w:author="John Cowburn" w:date="2022-02-24T15:31:00Z"/>
        </w:rPr>
      </w:pPr>
      <w:bookmarkStart w:id="6214" w:name="_Ref96610500"/>
      <w:ins w:id="6215" w:author="John Cowburn" w:date="2022-02-24T15:31:00Z">
        <w:r w:rsidRPr="00C26DCC">
          <w:t>Aborting the GBT procedure</w:t>
        </w:r>
        <w:bookmarkEnd w:id="6214"/>
      </w:ins>
    </w:p>
    <w:p w14:paraId="781296F5" w14:textId="77777777" w:rsidR="00656BD8" w:rsidRPr="00C26DCC" w:rsidRDefault="00656BD8" w:rsidP="00656BD8">
      <w:pPr>
        <w:pStyle w:val="PARAGRAPH"/>
        <w:keepNext/>
        <w:rPr>
          <w:ins w:id="6216" w:author="John Cowburn" w:date="2022-02-24T15:31:00Z"/>
        </w:rPr>
      </w:pPr>
      <w:ins w:id="6217" w:author="John Cowburn" w:date="2022-02-24T15:31:00Z">
        <w:r w:rsidRPr="00C26DCC">
          <w:t>A GBT procedure can be aborted any time by:</w:t>
        </w:r>
      </w:ins>
    </w:p>
    <w:p w14:paraId="7C362A1D" w14:textId="77777777" w:rsidR="00656BD8" w:rsidRPr="00C26DCC" w:rsidRDefault="00656BD8" w:rsidP="00695ACD">
      <w:pPr>
        <w:pStyle w:val="ListBullet"/>
        <w:keepNext/>
        <w:numPr>
          <w:ilvl w:val="0"/>
          <w:numId w:val="71"/>
        </w:numPr>
        <w:tabs>
          <w:tab w:val="left" w:pos="720"/>
        </w:tabs>
        <w:snapToGrid/>
        <w:spacing w:after="0" w:line="240" w:lineRule="auto"/>
        <w:jc w:val="both"/>
        <w:rPr>
          <w:ins w:id="6218" w:author="John Cowburn" w:date="2022-02-24T15:31:00Z"/>
        </w:rPr>
      </w:pPr>
      <w:ins w:id="6219" w:author="John Cowburn" w:date="2022-02-24T15:31:00Z">
        <w:r w:rsidRPr="00C26DCC">
          <w:t>an ABORT GBT APDU with LB = 1, STR = FALSE, BN = 0 and BNA = 0;</w:t>
        </w:r>
      </w:ins>
    </w:p>
    <w:p w14:paraId="44FA9724" w14:textId="77777777" w:rsidR="00656BD8" w:rsidRPr="00C26DCC" w:rsidRDefault="00656BD8" w:rsidP="00695ACD">
      <w:pPr>
        <w:pStyle w:val="ListBullet"/>
        <w:keepNext/>
        <w:numPr>
          <w:ilvl w:val="0"/>
          <w:numId w:val="71"/>
        </w:numPr>
        <w:tabs>
          <w:tab w:val="left" w:pos="720"/>
        </w:tabs>
        <w:snapToGrid/>
        <w:spacing w:after="0" w:line="240" w:lineRule="auto"/>
        <w:jc w:val="both"/>
        <w:rPr>
          <w:ins w:id="6220" w:author="John Cowburn" w:date="2022-02-24T15:31:00Z"/>
        </w:rPr>
      </w:pPr>
      <w:ins w:id="6221" w:author="John Cowburn" w:date="2022-02-24T15:31:00Z">
        <w:r w:rsidRPr="00C26DCC">
          <w:t>starting a new GBT procedure. This is detected by receiving a GBT APDU with BN = 1 and BNA = 0;</w:t>
        </w:r>
      </w:ins>
    </w:p>
    <w:p w14:paraId="5C851C9D" w14:textId="77777777" w:rsidR="00656BD8" w:rsidRPr="00C26DCC" w:rsidRDefault="00656BD8" w:rsidP="00695ACD">
      <w:pPr>
        <w:pStyle w:val="ListBullet"/>
        <w:numPr>
          <w:ilvl w:val="0"/>
          <w:numId w:val="71"/>
        </w:numPr>
        <w:tabs>
          <w:tab w:val="left" w:pos="720"/>
        </w:tabs>
        <w:snapToGrid/>
        <w:spacing w:after="0" w:line="240" w:lineRule="auto"/>
        <w:jc w:val="both"/>
        <w:rPr>
          <w:ins w:id="6222" w:author="John Cowburn" w:date="2022-02-24T15:31:00Z"/>
        </w:rPr>
      </w:pPr>
      <w:ins w:id="6223" w:author="John Cowburn" w:date="2022-02-24T15:31:00Z">
        <w:r w:rsidRPr="00C26DCC">
          <w:t>an APDU other than GBT.</w:t>
        </w:r>
      </w:ins>
    </w:p>
    <w:p w14:paraId="79A79962" w14:textId="77777777" w:rsidR="00656BD8" w:rsidRPr="001B4235" w:rsidRDefault="00656BD8" w:rsidP="00656BD8">
      <w:pPr>
        <w:pStyle w:val="PARAGRAPH"/>
        <w:rPr>
          <w:ins w:id="6224" w:author="John Cowburn" w:date="2022-02-24T15:31:00Z"/>
        </w:rPr>
      </w:pPr>
      <w:ins w:id="6225" w:author="John Cowburn" w:date="2022-02-24T15:31:00Z">
        <w:r>
          <w:t>A confirmed</w:t>
        </w:r>
        <w:r w:rsidRPr="001B4235">
          <w:t xml:space="preserve"> GBT procedure shall also be aborted if a party confirms the reception of a block not yet sent by the other party.</w:t>
        </w:r>
      </w:ins>
    </w:p>
    <w:p w14:paraId="4C1DF8F5" w14:textId="514624F7" w:rsidR="00656BD8" w:rsidRDefault="00656BD8" w:rsidP="00656BD8">
      <w:pPr>
        <w:pStyle w:val="PARAGRAPH"/>
        <w:rPr>
          <w:ins w:id="6226" w:author="John Cowburn" w:date="2022-02-24T15:31:00Z"/>
        </w:rPr>
      </w:pPr>
      <w:ins w:id="6227" w:author="John Cowburn" w:date="2022-02-24T15:31:00Z">
        <w:r w:rsidRPr="001B4235">
          <w:t xml:space="preserve">It is not possible to abort GBT with </w:t>
        </w:r>
        <w:r w:rsidRPr="00952318">
          <w:rPr>
            <w:highlight w:val="yellow"/>
          </w:rPr>
          <w:t>unconfirmed</w:t>
        </w:r>
        <w:r>
          <w:t xml:space="preserve"> </w:t>
        </w:r>
        <w:r w:rsidRPr="001B4235">
          <w:t>DataNotification</w:t>
        </w:r>
      </w:ins>
    </w:p>
    <w:p w14:paraId="0B050AE6" w14:textId="21781251" w:rsidR="00656BD8" w:rsidRDefault="00656BD8" w:rsidP="00656BD8">
      <w:pPr>
        <w:pStyle w:val="PARAGRAPH"/>
        <w:rPr>
          <w:ins w:id="6228" w:author="John Cowburn" w:date="2022-02-24T15:31:00Z"/>
        </w:rPr>
      </w:pPr>
    </w:p>
    <w:p w14:paraId="6B626066" w14:textId="77777777" w:rsidR="00656BD8" w:rsidRPr="00656BD8" w:rsidRDefault="00656BD8" w:rsidP="00656BD8">
      <w:pPr>
        <w:pStyle w:val="Heading3"/>
        <w:rPr>
          <w:ins w:id="6229" w:author="John Cowburn" w:date="2022-02-24T15:32:00Z"/>
          <w:lang w:val="en-US"/>
        </w:rPr>
      </w:pPr>
      <w:bookmarkStart w:id="6230" w:name="_Toc97127284"/>
      <w:ins w:id="6231" w:author="John Cowburn" w:date="2022-02-24T15:32:00Z">
        <w:r w:rsidRPr="00656BD8">
          <w:rPr>
            <w:lang w:val="en-US"/>
          </w:rPr>
          <w:t>Protocol of exception mechanism</w:t>
        </w:r>
        <w:bookmarkEnd w:id="6230"/>
      </w:ins>
    </w:p>
    <w:p w14:paraId="38192762" w14:textId="77777777" w:rsidR="00656BD8" w:rsidRPr="00656BD8" w:rsidRDefault="00656BD8" w:rsidP="00656BD8">
      <w:pPr>
        <w:snapToGrid w:val="0"/>
        <w:spacing w:before="100" w:line="240" w:lineRule="auto"/>
        <w:jc w:val="both"/>
        <w:rPr>
          <w:ins w:id="6232" w:author="John Cowburn" w:date="2022-02-24T15:32:00Z"/>
          <w:rFonts w:cs="Arial"/>
          <w:spacing w:val="8"/>
          <w:lang w:eastAsia="zh-CN"/>
        </w:rPr>
      </w:pPr>
      <w:ins w:id="6233" w:author="John Cowburn" w:date="2022-02-24T15:32:00Z">
        <w:r w:rsidRPr="00656BD8">
          <w:rPr>
            <w:rFonts w:cs="Arial"/>
            <w:spacing w:val="8"/>
            <w:lang w:eastAsia="zh-CN"/>
          </w:rPr>
          <w:t>xDLMS service requests may result in an exception when the request cannot be processed and therefore, the response corresponding to the request cannot be sent back. In such cases, the server optionally uses a confirmedServiceError APDU in case of SN referencing and exception-response APDU in case of LN referencing.</w:t>
        </w:r>
      </w:ins>
    </w:p>
    <w:p w14:paraId="3808BE08" w14:textId="77777777" w:rsidR="00656BD8" w:rsidRPr="00656BD8" w:rsidRDefault="00656BD8" w:rsidP="00656BD8">
      <w:pPr>
        <w:tabs>
          <w:tab w:val="num" w:pos="360"/>
          <w:tab w:val="left" w:pos="720"/>
        </w:tabs>
        <w:spacing w:after="0" w:line="240" w:lineRule="auto"/>
        <w:ind w:left="360" w:hanging="360"/>
        <w:jc w:val="both"/>
        <w:rPr>
          <w:ins w:id="6234" w:author="John Cowburn" w:date="2022-02-24T15:32:00Z"/>
          <w:rFonts w:cs="Arial"/>
          <w:spacing w:val="8"/>
          <w:lang w:eastAsia="zh-CN"/>
        </w:rPr>
      </w:pPr>
      <w:ins w:id="6235" w:author="John Cowburn" w:date="2022-02-24T15:32:00Z">
        <w:r w:rsidRPr="00656BD8">
          <w:rPr>
            <w:rFonts w:cs="Arial"/>
            <w:spacing w:val="8"/>
            <w:lang w:eastAsia="zh-CN"/>
          </w:rPr>
          <w:lastRenderedPageBreak/>
          <w:t>confirmedServiceError APDU: this is an APDU that can be sent by the server to provide service-specific diagnostic information if a confirmed service .request invocation fails and the corresponding .response primitive cannot be sent back. It can be used with the InitiateRequest, Read and Write services;</w:t>
        </w:r>
      </w:ins>
    </w:p>
    <w:p w14:paraId="426F142B" w14:textId="77777777" w:rsidR="00656BD8" w:rsidRPr="00656BD8" w:rsidRDefault="00656BD8" w:rsidP="00656BD8">
      <w:pPr>
        <w:tabs>
          <w:tab w:val="num" w:pos="360"/>
          <w:tab w:val="left" w:pos="720"/>
        </w:tabs>
        <w:spacing w:after="0" w:line="240" w:lineRule="auto"/>
        <w:ind w:left="360" w:hanging="360"/>
        <w:jc w:val="both"/>
        <w:rPr>
          <w:ins w:id="6236" w:author="John Cowburn" w:date="2022-02-24T15:32:00Z"/>
          <w:rFonts w:cs="Arial"/>
          <w:spacing w:val="8"/>
          <w:lang w:eastAsia="zh-CN"/>
        </w:rPr>
      </w:pPr>
      <w:ins w:id="6237" w:author="John Cowburn" w:date="2022-02-24T15:32:00Z">
        <w:r w:rsidRPr="00656BD8">
          <w:rPr>
            <w:rFonts w:cs="Arial"/>
            <w:spacing w:val="8"/>
            <w:lang w:eastAsia="zh-CN"/>
          </w:rPr>
          <w:t>the exception-response APDU: this is an APDU that can be sent by the server when a .response primitive corresponding to a .request using LN referencing cannot be sent back. It can be used with the GET, SET, ACTION and ACCESS services;</w:t>
        </w:r>
      </w:ins>
    </w:p>
    <w:p w14:paraId="3A65989A" w14:textId="3C6EEEC6" w:rsidR="00656BD8" w:rsidRPr="00656BD8" w:rsidRDefault="00656BD8" w:rsidP="00656BD8">
      <w:pPr>
        <w:snapToGrid w:val="0"/>
        <w:spacing w:before="100" w:line="240" w:lineRule="auto"/>
        <w:jc w:val="both"/>
        <w:rPr>
          <w:ins w:id="6238" w:author="John Cowburn" w:date="2022-02-24T15:32:00Z"/>
          <w:rFonts w:cs="Arial"/>
          <w:spacing w:val="8"/>
          <w:lang w:eastAsia="zh-CN"/>
        </w:rPr>
      </w:pPr>
      <w:ins w:id="6239" w:author="John Cowburn" w:date="2022-02-24T15:32:00Z">
        <w:r w:rsidRPr="00656BD8">
          <w:rPr>
            <w:rFonts w:cs="Arial"/>
            <w:spacing w:val="8"/>
            <w:lang w:eastAsia="zh-CN"/>
          </w:rPr>
          <w:t xml:space="preserve">Conditions to use the xDLMS exception mechanism are specified in </w:t>
        </w:r>
      </w:ins>
      <w:ins w:id="6240" w:author="John Cowburn" w:date="2022-02-24T15:34:00Z">
        <w:r>
          <w:rPr>
            <w:rFonts w:cs="Arial"/>
            <w:spacing w:val="8"/>
            <w:lang w:eastAsia="zh-CN"/>
          </w:rPr>
          <w:fldChar w:fldCharType="begin"/>
        </w:r>
        <w:r>
          <w:rPr>
            <w:rFonts w:cs="Arial"/>
            <w:spacing w:val="8"/>
            <w:lang w:eastAsia="zh-CN"/>
          </w:rPr>
          <w:instrText xml:space="preserve"> REF _Ref96609314 \h </w:instrText>
        </w:r>
      </w:ins>
      <w:r>
        <w:rPr>
          <w:rFonts w:cs="Arial"/>
          <w:spacing w:val="8"/>
          <w:lang w:eastAsia="zh-CN"/>
        </w:rPr>
      </w:r>
      <w:r>
        <w:rPr>
          <w:rFonts w:cs="Arial"/>
          <w:spacing w:val="8"/>
          <w:lang w:eastAsia="zh-CN"/>
        </w:rPr>
        <w:fldChar w:fldCharType="separate"/>
      </w:r>
      <w:ins w:id="6241" w:author="John Cowburn" w:date="2022-02-24T15:34:00Z">
        <w:r w:rsidR="00DC4BE9">
          <w:t>Table </w:t>
        </w:r>
      </w:ins>
      <w:r w:rsidR="00DC4BE9">
        <w:rPr>
          <w:noProof/>
        </w:rPr>
        <w:t>79</w:t>
      </w:r>
      <w:ins w:id="6242" w:author="John Cowburn" w:date="2022-02-24T15:34:00Z">
        <w:r>
          <w:rPr>
            <w:rFonts w:cs="Arial"/>
            <w:spacing w:val="8"/>
            <w:lang w:eastAsia="zh-CN"/>
          </w:rPr>
          <w:fldChar w:fldCharType="end"/>
        </w:r>
        <w:r>
          <w:rPr>
            <w:rFonts w:cs="Arial"/>
            <w:spacing w:val="8"/>
            <w:lang w:eastAsia="zh-CN"/>
          </w:rPr>
          <w:t>.</w:t>
        </w:r>
      </w:ins>
      <w:ins w:id="6243" w:author="John Cowburn" w:date="2022-02-24T15:32:00Z">
        <w:r w:rsidRPr="00656BD8">
          <w:rPr>
            <w:rFonts w:cs="Arial"/>
            <w:spacing w:val="8"/>
            <w:lang w:eastAsia="zh-CN"/>
          </w:rPr>
          <w:t xml:space="preserve"> </w:t>
        </w:r>
      </w:ins>
    </w:p>
    <w:p w14:paraId="00375CFA" w14:textId="34B72C86" w:rsidR="00656BD8" w:rsidRPr="00656BD8" w:rsidRDefault="00656BD8" w:rsidP="00656BD8">
      <w:pPr>
        <w:pStyle w:val="TABLE-title"/>
        <w:rPr>
          <w:ins w:id="6244" w:author="John Cowburn" w:date="2022-02-24T15:32:00Z"/>
        </w:rPr>
      </w:pPr>
      <w:bookmarkStart w:id="6245" w:name="_Ref96609314"/>
      <w:bookmarkStart w:id="6246" w:name="_Toc349724750"/>
      <w:bookmarkStart w:id="6247" w:name="_Toc358802882"/>
      <w:bookmarkStart w:id="6248" w:name="_Toc358803023"/>
      <w:bookmarkStart w:id="6249" w:name="_Toc360025410"/>
      <w:bookmarkStart w:id="6250" w:name="_Toc360027104"/>
      <w:bookmarkStart w:id="6251" w:name="_Toc97127521"/>
      <w:ins w:id="6252" w:author="John Cowburn" w:date="2022-02-24T15:34:00Z">
        <w:r>
          <w:t>Table </w:t>
        </w:r>
        <w:r>
          <w:fldChar w:fldCharType="begin"/>
        </w:r>
        <w:r>
          <w:instrText xml:space="preserve"> SEQ Table \* ARABIC </w:instrText>
        </w:r>
        <w:r>
          <w:fldChar w:fldCharType="separate"/>
        </w:r>
      </w:ins>
      <w:r w:rsidR="00DC4BE9">
        <w:rPr>
          <w:noProof/>
        </w:rPr>
        <w:t>79</w:t>
      </w:r>
      <w:ins w:id="6253" w:author="John Cowburn" w:date="2022-02-24T15:34:00Z">
        <w:r>
          <w:fldChar w:fldCharType="end"/>
        </w:r>
        <w:bookmarkEnd w:id="6245"/>
        <w:r>
          <w:t xml:space="preserve"> – </w:t>
        </w:r>
        <w:bookmarkEnd w:id="6246"/>
        <w:bookmarkEnd w:id="6247"/>
        <w:bookmarkEnd w:id="6248"/>
        <w:bookmarkEnd w:id="6249"/>
        <w:bookmarkEnd w:id="6250"/>
        <w:r w:rsidRPr="00656BD8">
          <w:t>xDLMS exception mechanism</w:t>
        </w:r>
      </w:ins>
      <w:bookmarkEnd w:id="6251"/>
    </w:p>
    <w:tbl>
      <w:tblPr>
        <w:tblW w:w="0" w:type="auto"/>
        <w:tblInd w:w="108" w:type="dxa"/>
        <w:tblLayout w:type="fixed"/>
        <w:tblLook w:val="0000" w:firstRow="0" w:lastRow="0" w:firstColumn="0" w:lastColumn="0" w:noHBand="0" w:noVBand="0"/>
      </w:tblPr>
      <w:tblGrid>
        <w:gridCol w:w="3000"/>
        <w:gridCol w:w="3000"/>
        <w:gridCol w:w="3000"/>
      </w:tblGrid>
      <w:tr w:rsidR="00656BD8" w:rsidRPr="00656BD8" w14:paraId="7BAC4FD4" w14:textId="77777777" w:rsidTr="00F03188">
        <w:trPr>
          <w:tblHeader/>
          <w:ins w:id="6254" w:author="John Cowburn" w:date="2022-02-24T15:32:00Z"/>
        </w:trPr>
        <w:tc>
          <w:tcPr>
            <w:tcW w:w="3000" w:type="dxa"/>
            <w:tcBorders>
              <w:top w:val="single" w:sz="6" w:space="0" w:color="auto"/>
              <w:left w:val="single" w:sz="6" w:space="0" w:color="auto"/>
              <w:bottom w:val="single" w:sz="6" w:space="0" w:color="auto"/>
              <w:right w:val="single" w:sz="6" w:space="0" w:color="auto"/>
            </w:tcBorders>
            <w:vAlign w:val="center"/>
          </w:tcPr>
          <w:p w14:paraId="0F14C530" w14:textId="77777777" w:rsidR="00656BD8" w:rsidRPr="00656BD8" w:rsidRDefault="00656BD8" w:rsidP="00656BD8">
            <w:pPr>
              <w:spacing w:before="60" w:after="60" w:line="240" w:lineRule="auto"/>
              <w:jc w:val="center"/>
              <w:rPr>
                <w:ins w:id="6255" w:author="John Cowburn" w:date="2022-02-24T15:32:00Z"/>
                <w:rFonts w:cs="Arial"/>
                <w:b/>
                <w:bCs/>
                <w:spacing w:val="8"/>
                <w:sz w:val="16"/>
                <w:szCs w:val="16"/>
                <w:lang w:eastAsia="zh-CN"/>
              </w:rPr>
            </w:pPr>
            <w:ins w:id="6256" w:author="John Cowburn" w:date="2022-02-24T15:32:00Z">
              <w:r w:rsidRPr="00656BD8">
                <w:rPr>
                  <w:rFonts w:cs="Arial"/>
                  <w:b/>
                  <w:bCs/>
                  <w:spacing w:val="8"/>
                  <w:sz w:val="16"/>
                  <w:szCs w:val="16"/>
                  <w:lang w:eastAsia="zh-CN"/>
                </w:rPr>
                <w:t>Request processing condition</w:t>
              </w:r>
            </w:ins>
          </w:p>
        </w:tc>
        <w:tc>
          <w:tcPr>
            <w:tcW w:w="3000" w:type="dxa"/>
            <w:tcBorders>
              <w:top w:val="single" w:sz="6" w:space="0" w:color="auto"/>
              <w:left w:val="single" w:sz="6" w:space="0" w:color="auto"/>
              <w:bottom w:val="single" w:sz="6" w:space="0" w:color="auto"/>
              <w:right w:val="single" w:sz="6" w:space="0" w:color="auto"/>
            </w:tcBorders>
            <w:vAlign w:val="center"/>
          </w:tcPr>
          <w:p w14:paraId="2ADD71A5" w14:textId="77777777" w:rsidR="00656BD8" w:rsidRPr="00656BD8" w:rsidRDefault="00656BD8" w:rsidP="00656BD8">
            <w:pPr>
              <w:keepNext/>
              <w:snapToGrid w:val="0"/>
              <w:spacing w:before="60" w:after="60" w:line="240" w:lineRule="auto"/>
              <w:jc w:val="center"/>
              <w:rPr>
                <w:ins w:id="6257" w:author="John Cowburn" w:date="2022-02-24T15:32:00Z"/>
                <w:rFonts w:cs="Arial"/>
                <w:b/>
                <w:bCs/>
                <w:spacing w:val="8"/>
                <w:sz w:val="16"/>
                <w:szCs w:val="16"/>
                <w:lang w:eastAsia="zh-CN"/>
              </w:rPr>
            </w:pPr>
            <w:ins w:id="6258" w:author="John Cowburn" w:date="2022-02-24T15:32:00Z">
              <w:r w:rsidRPr="00656BD8">
                <w:rPr>
                  <w:rFonts w:cs="Arial"/>
                  <w:b/>
                  <w:bCs/>
                  <w:spacing w:val="8"/>
                  <w:sz w:val="16"/>
                  <w:szCs w:val="16"/>
                  <w:lang w:eastAsia="zh-CN"/>
                </w:rPr>
                <w:t>LN referencing response APDU</w:t>
              </w:r>
            </w:ins>
          </w:p>
        </w:tc>
        <w:tc>
          <w:tcPr>
            <w:tcW w:w="3000" w:type="dxa"/>
            <w:tcBorders>
              <w:top w:val="single" w:sz="6" w:space="0" w:color="auto"/>
              <w:left w:val="single" w:sz="6" w:space="0" w:color="auto"/>
              <w:bottom w:val="single" w:sz="6" w:space="0" w:color="auto"/>
              <w:right w:val="single" w:sz="6" w:space="0" w:color="auto"/>
            </w:tcBorders>
            <w:vAlign w:val="center"/>
          </w:tcPr>
          <w:p w14:paraId="0C5D8B0E" w14:textId="77777777" w:rsidR="00656BD8" w:rsidRPr="00656BD8" w:rsidRDefault="00656BD8" w:rsidP="00656BD8">
            <w:pPr>
              <w:keepNext/>
              <w:snapToGrid w:val="0"/>
              <w:spacing w:before="60" w:after="60" w:line="240" w:lineRule="auto"/>
              <w:jc w:val="center"/>
              <w:rPr>
                <w:ins w:id="6259" w:author="John Cowburn" w:date="2022-02-24T15:32:00Z"/>
                <w:rFonts w:cs="Arial"/>
                <w:b/>
                <w:bCs/>
                <w:spacing w:val="8"/>
                <w:sz w:val="16"/>
                <w:szCs w:val="16"/>
                <w:lang w:eastAsia="zh-CN"/>
              </w:rPr>
            </w:pPr>
            <w:ins w:id="6260" w:author="John Cowburn" w:date="2022-02-24T15:32:00Z">
              <w:r w:rsidRPr="00656BD8">
                <w:rPr>
                  <w:rFonts w:cs="Arial"/>
                  <w:b/>
                  <w:bCs/>
                  <w:spacing w:val="8"/>
                  <w:sz w:val="16"/>
                  <w:szCs w:val="16"/>
                  <w:lang w:eastAsia="zh-CN"/>
                </w:rPr>
                <w:t>SN referencing response APDU</w:t>
              </w:r>
            </w:ins>
          </w:p>
        </w:tc>
      </w:tr>
      <w:tr w:rsidR="00656BD8" w:rsidRPr="00656BD8" w14:paraId="2D1B097C" w14:textId="77777777" w:rsidTr="00F03188">
        <w:trPr>
          <w:ins w:id="6261" w:author="John Cowburn" w:date="2022-02-24T15:32:00Z"/>
        </w:trPr>
        <w:tc>
          <w:tcPr>
            <w:tcW w:w="3000" w:type="dxa"/>
            <w:tcBorders>
              <w:top w:val="single" w:sz="6" w:space="0" w:color="auto"/>
              <w:left w:val="single" w:sz="6" w:space="0" w:color="auto"/>
              <w:bottom w:val="single" w:sz="6" w:space="0" w:color="auto"/>
              <w:right w:val="single" w:sz="6" w:space="0" w:color="auto"/>
            </w:tcBorders>
            <w:vAlign w:val="center"/>
          </w:tcPr>
          <w:p w14:paraId="1C7F7D9E" w14:textId="77777777" w:rsidR="00656BD8" w:rsidRPr="00656BD8" w:rsidRDefault="00656BD8" w:rsidP="00656BD8">
            <w:pPr>
              <w:snapToGrid w:val="0"/>
              <w:spacing w:before="60" w:after="60" w:line="240" w:lineRule="auto"/>
              <w:rPr>
                <w:ins w:id="6262" w:author="John Cowburn" w:date="2022-02-24T15:32:00Z"/>
                <w:rFonts w:cs="Arial"/>
                <w:bCs/>
                <w:spacing w:val="8"/>
                <w:sz w:val="16"/>
                <w:lang w:eastAsia="zh-CN"/>
              </w:rPr>
            </w:pPr>
            <w:ins w:id="6263" w:author="John Cowburn" w:date="2022-02-24T15:32:00Z">
              <w:r w:rsidRPr="00656BD8">
                <w:rPr>
                  <w:rFonts w:cs="Arial"/>
                  <w:bCs/>
                  <w:spacing w:val="8"/>
                  <w:sz w:val="16"/>
                  <w:lang w:eastAsia="zh-CN"/>
                </w:rPr>
                <w:t>Association is not established</w:t>
              </w:r>
            </w:ins>
          </w:p>
        </w:tc>
        <w:tc>
          <w:tcPr>
            <w:tcW w:w="3000" w:type="dxa"/>
            <w:tcBorders>
              <w:top w:val="single" w:sz="6" w:space="0" w:color="auto"/>
              <w:left w:val="single" w:sz="6" w:space="0" w:color="auto"/>
              <w:bottom w:val="single" w:sz="6" w:space="0" w:color="auto"/>
              <w:right w:val="single" w:sz="6" w:space="0" w:color="auto"/>
            </w:tcBorders>
          </w:tcPr>
          <w:p w14:paraId="6202C4C7" w14:textId="77777777" w:rsidR="00656BD8" w:rsidRPr="00656BD8" w:rsidRDefault="00656BD8" w:rsidP="00656BD8">
            <w:pPr>
              <w:snapToGrid w:val="0"/>
              <w:spacing w:before="60" w:after="60" w:line="240" w:lineRule="auto"/>
              <w:rPr>
                <w:ins w:id="6264" w:author="John Cowburn" w:date="2022-02-24T15:32:00Z"/>
                <w:rFonts w:cs="Arial"/>
                <w:bCs/>
                <w:spacing w:val="8"/>
                <w:sz w:val="16"/>
                <w:lang w:eastAsia="zh-CN"/>
              </w:rPr>
            </w:pPr>
            <w:ins w:id="6265" w:author="John Cowburn" w:date="2022-02-24T15:32:00Z">
              <w:r w:rsidRPr="00656BD8">
                <w:rPr>
                  <w:rFonts w:cs="Arial"/>
                  <w:bCs/>
                  <w:spacing w:val="8"/>
                  <w:sz w:val="16"/>
                  <w:lang w:eastAsia="zh-CN"/>
                </w:rPr>
                <w:t>exception-response</w:t>
              </w:r>
            </w:ins>
          </w:p>
          <w:p w14:paraId="1F43F0D8" w14:textId="77777777" w:rsidR="00656BD8" w:rsidRPr="00656BD8" w:rsidRDefault="00656BD8" w:rsidP="00656BD8">
            <w:pPr>
              <w:snapToGrid w:val="0"/>
              <w:spacing w:before="60" w:after="60" w:line="240" w:lineRule="auto"/>
              <w:rPr>
                <w:ins w:id="6266" w:author="John Cowburn" w:date="2022-02-24T15:32:00Z"/>
                <w:rFonts w:cs="Arial"/>
                <w:bCs/>
                <w:spacing w:val="8"/>
                <w:sz w:val="16"/>
                <w:lang w:eastAsia="zh-CN"/>
              </w:rPr>
            </w:pPr>
            <w:ins w:id="6267" w:author="John Cowburn" w:date="2022-02-24T15:32:00Z">
              <w:r w:rsidRPr="00656BD8">
                <w:rPr>
                  <w:rFonts w:cs="Arial"/>
                  <w:bCs/>
                  <w:spacing w:val="8"/>
                  <w:sz w:val="16"/>
                  <w:lang w:eastAsia="zh-CN"/>
                </w:rPr>
                <w:t>(state-error = service-not-allowed, service-error = operation-not-possible)</w:t>
              </w:r>
            </w:ins>
          </w:p>
        </w:tc>
        <w:tc>
          <w:tcPr>
            <w:tcW w:w="3000" w:type="dxa"/>
            <w:tcBorders>
              <w:top w:val="single" w:sz="6" w:space="0" w:color="auto"/>
              <w:left w:val="single" w:sz="6" w:space="0" w:color="auto"/>
              <w:bottom w:val="single" w:sz="6" w:space="0" w:color="auto"/>
              <w:right w:val="single" w:sz="6" w:space="0" w:color="auto"/>
            </w:tcBorders>
          </w:tcPr>
          <w:p w14:paraId="0C7B4D30" w14:textId="77777777" w:rsidR="00656BD8" w:rsidRPr="00656BD8" w:rsidRDefault="00656BD8" w:rsidP="00656BD8">
            <w:pPr>
              <w:snapToGrid w:val="0"/>
              <w:spacing w:before="60" w:after="60" w:line="240" w:lineRule="auto"/>
              <w:rPr>
                <w:ins w:id="6268" w:author="John Cowburn" w:date="2022-02-24T15:32:00Z"/>
                <w:rFonts w:cs="Arial"/>
                <w:bCs/>
                <w:spacing w:val="8"/>
                <w:sz w:val="16"/>
                <w:lang w:eastAsia="zh-CN"/>
              </w:rPr>
            </w:pPr>
            <w:ins w:id="6269" w:author="John Cowburn" w:date="2022-02-24T15:32:00Z">
              <w:r w:rsidRPr="00656BD8">
                <w:rPr>
                  <w:rFonts w:cs="Arial"/>
                  <w:bCs/>
                  <w:spacing w:val="8"/>
                  <w:sz w:val="16"/>
                  <w:lang w:eastAsia="zh-CN"/>
                </w:rPr>
                <w:t>confirmedServiceError</w:t>
              </w:r>
            </w:ins>
          </w:p>
          <w:p w14:paraId="714CDF2F" w14:textId="77777777" w:rsidR="00656BD8" w:rsidRPr="00656BD8" w:rsidRDefault="00656BD8" w:rsidP="00656BD8">
            <w:pPr>
              <w:snapToGrid w:val="0"/>
              <w:spacing w:before="60" w:after="60" w:line="240" w:lineRule="auto"/>
              <w:rPr>
                <w:ins w:id="6270" w:author="John Cowburn" w:date="2022-02-24T15:32:00Z"/>
                <w:rFonts w:cs="Arial"/>
                <w:bCs/>
                <w:spacing w:val="8"/>
                <w:sz w:val="16"/>
                <w:lang w:eastAsia="zh-CN"/>
              </w:rPr>
            </w:pPr>
            <w:ins w:id="6271" w:author="John Cowburn" w:date="2022-02-24T15:32:00Z">
              <w:r w:rsidRPr="00656BD8">
                <w:rPr>
                  <w:rFonts w:cs="Arial"/>
                  <w:bCs/>
                  <w:spacing w:val="8"/>
                  <w:sz w:val="16"/>
                  <w:lang w:eastAsia="zh-CN"/>
                </w:rPr>
                <w:t>(read or write, vde-state-error = no-dlms-context)</w:t>
              </w:r>
            </w:ins>
          </w:p>
        </w:tc>
      </w:tr>
      <w:tr w:rsidR="00656BD8" w:rsidRPr="00656BD8" w14:paraId="3062D475" w14:textId="77777777" w:rsidTr="00F03188">
        <w:trPr>
          <w:ins w:id="6272" w:author="John Cowburn" w:date="2022-02-24T15:32:00Z"/>
        </w:trPr>
        <w:tc>
          <w:tcPr>
            <w:tcW w:w="3000" w:type="dxa"/>
            <w:tcBorders>
              <w:top w:val="single" w:sz="6" w:space="0" w:color="auto"/>
              <w:left w:val="single" w:sz="6" w:space="0" w:color="auto"/>
              <w:bottom w:val="single" w:sz="6" w:space="0" w:color="auto"/>
              <w:right w:val="single" w:sz="6" w:space="0" w:color="auto"/>
            </w:tcBorders>
            <w:vAlign w:val="center"/>
          </w:tcPr>
          <w:p w14:paraId="014793D2" w14:textId="77777777" w:rsidR="00656BD8" w:rsidRPr="00656BD8" w:rsidRDefault="00656BD8" w:rsidP="00656BD8">
            <w:pPr>
              <w:snapToGrid w:val="0"/>
              <w:spacing w:before="60" w:after="60" w:line="240" w:lineRule="auto"/>
              <w:rPr>
                <w:ins w:id="6273" w:author="John Cowburn" w:date="2022-02-24T15:32:00Z"/>
                <w:rFonts w:cs="Arial"/>
                <w:bCs/>
                <w:spacing w:val="8"/>
                <w:sz w:val="16"/>
                <w:lang w:eastAsia="zh-CN"/>
              </w:rPr>
            </w:pPr>
            <w:ins w:id="6274" w:author="John Cowburn" w:date="2022-02-24T15:32:00Z">
              <w:r w:rsidRPr="00656BD8">
                <w:rPr>
                  <w:rFonts w:cs="Arial"/>
                  <w:bCs/>
                  <w:spacing w:val="8"/>
                  <w:sz w:val="16"/>
                  <w:lang w:eastAsia="zh-CN"/>
                </w:rPr>
                <w:t>Request APDU size &gt; server-max-receive-pdu-size</w:t>
              </w:r>
            </w:ins>
          </w:p>
        </w:tc>
        <w:tc>
          <w:tcPr>
            <w:tcW w:w="3000" w:type="dxa"/>
            <w:tcBorders>
              <w:top w:val="single" w:sz="6" w:space="0" w:color="auto"/>
              <w:left w:val="single" w:sz="6" w:space="0" w:color="auto"/>
              <w:bottom w:val="single" w:sz="6" w:space="0" w:color="auto"/>
              <w:right w:val="single" w:sz="6" w:space="0" w:color="auto"/>
            </w:tcBorders>
          </w:tcPr>
          <w:p w14:paraId="31FE947D" w14:textId="77777777" w:rsidR="00656BD8" w:rsidRPr="00656BD8" w:rsidRDefault="00656BD8" w:rsidP="00656BD8">
            <w:pPr>
              <w:snapToGrid w:val="0"/>
              <w:spacing w:before="60" w:after="60" w:line="240" w:lineRule="auto"/>
              <w:rPr>
                <w:ins w:id="6275" w:author="John Cowburn" w:date="2022-02-24T15:32:00Z"/>
                <w:rFonts w:cs="Arial"/>
                <w:bCs/>
                <w:spacing w:val="8"/>
                <w:sz w:val="16"/>
                <w:lang w:eastAsia="zh-CN"/>
              </w:rPr>
            </w:pPr>
            <w:ins w:id="6276" w:author="John Cowburn" w:date="2022-02-24T15:32:00Z">
              <w:r w:rsidRPr="00656BD8">
                <w:rPr>
                  <w:rFonts w:cs="Arial"/>
                  <w:bCs/>
                  <w:spacing w:val="8"/>
                  <w:sz w:val="16"/>
                  <w:lang w:eastAsia="zh-CN"/>
                </w:rPr>
                <w:t>exception-response</w:t>
              </w:r>
            </w:ins>
          </w:p>
          <w:p w14:paraId="0E9357E8" w14:textId="77777777" w:rsidR="00656BD8" w:rsidRPr="00656BD8" w:rsidRDefault="00656BD8" w:rsidP="00656BD8">
            <w:pPr>
              <w:snapToGrid w:val="0"/>
              <w:spacing w:before="60" w:after="60" w:line="240" w:lineRule="auto"/>
              <w:rPr>
                <w:ins w:id="6277" w:author="John Cowburn" w:date="2022-02-24T15:32:00Z"/>
                <w:rFonts w:cs="Arial"/>
                <w:bCs/>
                <w:spacing w:val="8"/>
                <w:sz w:val="16"/>
                <w:lang w:eastAsia="zh-CN"/>
              </w:rPr>
            </w:pPr>
            <w:ins w:id="6278" w:author="John Cowburn" w:date="2022-02-24T15:32:00Z">
              <w:r w:rsidRPr="00656BD8">
                <w:rPr>
                  <w:rFonts w:cs="Arial"/>
                  <w:bCs/>
                  <w:spacing w:val="8"/>
                  <w:sz w:val="16"/>
                  <w:lang w:eastAsia="zh-CN"/>
                </w:rPr>
                <w:t>(state-error = service-not-allowed, service-error = pdu-too-long)</w:t>
              </w:r>
            </w:ins>
          </w:p>
        </w:tc>
        <w:tc>
          <w:tcPr>
            <w:tcW w:w="3000" w:type="dxa"/>
            <w:tcBorders>
              <w:top w:val="single" w:sz="6" w:space="0" w:color="auto"/>
              <w:left w:val="single" w:sz="6" w:space="0" w:color="auto"/>
              <w:bottom w:val="single" w:sz="6" w:space="0" w:color="auto"/>
              <w:right w:val="single" w:sz="6" w:space="0" w:color="auto"/>
            </w:tcBorders>
          </w:tcPr>
          <w:p w14:paraId="45A00BC0" w14:textId="77777777" w:rsidR="00656BD8" w:rsidRPr="00656BD8" w:rsidRDefault="00656BD8" w:rsidP="00656BD8">
            <w:pPr>
              <w:snapToGrid w:val="0"/>
              <w:spacing w:before="60" w:after="60" w:line="240" w:lineRule="auto"/>
              <w:rPr>
                <w:ins w:id="6279" w:author="John Cowburn" w:date="2022-02-24T15:32:00Z"/>
                <w:rFonts w:cs="Arial"/>
                <w:bCs/>
                <w:spacing w:val="8"/>
                <w:sz w:val="16"/>
                <w:lang w:eastAsia="zh-CN"/>
              </w:rPr>
            </w:pPr>
            <w:ins w:id="6280" w:author="John Cowburn" w:date="2022-02-24T15:32:00Z">
              <w:r w:rsidRPr="00656BD8">
                <w:rPr>
                  <w:rFonts w:cs="Arial"/>
                  <w:bCs/>
                  <w:spacing w:val="8"/>
                  <w:sz w:val="16"/>
                  <w:lang w:eastAsia="zh-CN"/>
                </w:rPr>
                <w:t>confirmedServiceError</w:t>
              </w:r>
            </w:ins>
          </w:p>
          <w:p w14:paraId="27EFAA3E" w14:textId="77777777" w:rsidR="00656BD8" w:rsidRPr="00656BD8" w:rsidRDefault="00656BD8" w:rsidP="00656BD8">
            <w:pPr>
              <w:snapToGrid w:val="0"/>
              <w:spacing w:before="60" w:after="60" w:line="240" w:lineRule="auto"/>
              <w:rPr>
                <w:ins w:id="6281" w:author="John Cowburn" w:date="2022-02-24T15:32:00Z"/>
                <w:rFonts w:cs="Arial"/>
                <w:bCs/>
                <w:spacing w:val="8"/>
                <w:sz w:val="16"/>
                <w:lang w:eastAsia="zh-CN"/>
              </w:rPr>
            </w:pPr>
            <w:ins w:id="6282" w:author="John Cowburn" w:date="2022-02-24T15:32:00Z">
              <w:r w:rsidRPr="00656BD8">
                <w:rPr>
                  <w:rFonts w:cs="Arial"/>
                  <w:bCs/>
                  <w:spacing w:val="8"/>
                  <w:sz w:val="16"/>
                  <w:lang w:eastAsia="zh-CN"/>
                </w:rPr>
                <w:t>(read or write, service = pdu-size)</w:t>
              </w:r>
            </w:ins>
          </w:p>
        </w:tc>
      </w:tr>
      <w:tr w:rsidR="00656BD8" w:rsidRPr="00656BD8" w14:paraId="57043548" w14:textId="77777777" w:rsidTr="00F03188">
        <w:trPr>
          <w:ins w:id="6283" w:author="John Cowburn" w:date="2022-02-24T15:32:00Z"/>
        </w:trPr>
        <w:tc>
          <w:tcPr>
            <w:tcW w:w="3000" w:type="dxa"/>
            <w:tcBorders>
              <w:top w:val="single" w:sz="6" w:space="0" w:color="auto"/>
              <w:left w:val="single" w:sz="6" w:space="0" w:color="auto"/>
              <w:bottom w:val="single" w:sz="6" w:space="0" w:color="auto"/>
              <w:right w:val="single" w:sz="6" w:space="0" w:color="auto"/>
            </w:tcBorders>
            <w:vAlign w:val="center"/>
          </w:tcPr>
          <w:p w14:paraId="5A7D4E5D" w14:textId="77777777" w:rsidR="00656BD8" w:rsidRPr="00656BD8" w:rsidRDefault="00656BD8" w:rsidP="00656BD8">
            <w:pPr>
              <w:snapToGrid w:val="0"/>
              <w:spacing w:before="60" w:after="60" w:line="240" w:lineRule="auto"/>
              <w:rPr>
                <w:ins w:id="6284" w:author="John Cowburn" w:date="2022-02-24T15:32:00Z"/>
                <w:rFonts w:cs="Arial"/>
                <w:bCs/>
                <w:spacing w:val="8"/>
                <w:sz w:val="16"/>
                <w:lang w:eastAsia="zh-CN"/>
              </w:rPr>
            </w:pPr>
            <w:ins w:id="6285" w:author="John Cowburn" w:date="2022-02-24T15:32:00Z">
              <w:r w:rsidRPr="00656BD8">
                <w:rPr>
                  <w:rFonts w:cs="Arial"/>
                  <w:bCs/>
                  <w:spacing w:val="8"/>
                  <w:sz w:val="16"/>
                  <w:lang w:eastAsia="zh-CN"/>
                </w:rPr>
                <w:t>Protection is not verified or removed due to invocation counter error</w:t>
              </w:r>
            </w:ins>
          </w:p>
        </w:tc>
        <w:tc>
          <w:tcPr>
            <w:tcW w:w="3000" w:type="dxa"/>
            <w:tcBorders>
              <w:top w:val="single" w:sz="6" w:space="0" w:color="auto"/>
              <w:left w:val="single" w:sz="6" w:space="0" w:color="auto"/>
              <w:bottom w:val="single" w:sz="6" w:space="0" w:color="auto"/>
              <w:right w:val="single" w:sz="6" w:space="0" w:color="auto"/>
            </w:tcBorders>
          </w:tcPr>
          <w:p w14:paraId="14343907" w14:textId="77777777" w:rsidR="00656BD8" w:rsidRPr="00656BD8" w:rsidRDefault="00656BD8" w:rsidP="00656BD8">
            <w:pPr>
              <w:snapToGrid w:val="0"/>
              <w:spacing w:before="60" w:after="60" w:line="240" w:lineRule="auto"/>
              <w:rPr>
                <w:ins w:id="6286" w:author="John Cowburn" w:date="2022-02-24T15:32:00Z"/>
                <w:rFonts w:cs="Arial"/>
                <w:bCs/>
                <w:spacing w:val="8"/>
                <w:sz w:val="16"/>
                <w:lang w:eastAsia="zh-CN"/>
              </w:rPr>
            </w:pPr>
            <w:ins w:id="6287" w:author="John Cowburn" w:date="2022-02-24T15:32:00Z">
              <w:r w:rsidRPr="00656BD8">
                <w:rPr>
                  <w:rFonts w:cs="Arial"/>
                  <w:bCs/>
                  <w:spacing w:val="8"/>
                  <w:sz w:val="16"/>
                  <w:lang w:eastAsia="zh-CN"/>
                </w:rPr>
                <w:t>exception-response</w:t>
              </w:r>
            </w:ins>
          </w:p>
          <w:p w14:paraId="327C82F5" w14:textId="77777777" w:rsidR="00656BD8" w:rsidRPr="00656BD8" w:rsidRDefault="00656BD8" w:rsidP="00656BD8">
            <w:pPr>
              <w:snapToGrid w:val="0"/>
              <w:spacing w:before="60" w:after="60" w:line="240" w:lineRule="auto"/>
              <w:rPr>
                <w:ins w:id="6288" w:author="John Cowburn" w:date="2022-02-24T15:32:00Z"/>
                <w:rFonts w:cs="Arial"/>
                <w:bCs/>
                <w:spacing w:val="8"/>
                <w:sz w:val="16"/>
                <w:lang w:eastAsia="zh-CN"/>
              </w:rPr>
            </w:pPr>
            <w:ins w:id="6289" w:author="John Cowburn" w:date="2022-02-24T15:32:00Z">
              <w:r w:rsidRPr="00656BD8">
                <w:rPr>
                  <w:rFonts w:cs="Arial"/>
                  <w:bCs/>
                  <w:spacing w:val="8"/>
                  <w:sz w:val="16"/>
                  <w:lang w:eastAsia="zh-CN"/>
                </w:rPr>
                <w:t>(state-error = service-not-allowed, service-error = invocation-counter-error)</w:t>
              </w:r>
            </w:ins>
          </w:p>
          <w:p w14:paraId="6DB8BA6E" w14:textId="77777777" w:rsidR="00656BD8" w:rsidRPr="00656BD8" w:rsidRDefault="00656BD8" w:rsidP="00656BD8">
            <w:pPr>
              <w:snapToGrid w:val="0"/>
              <w:spacing w:before="60" w:after="60" w:line="240" w:lineRule="auto"/>
              <w:rPr>
                <w:ins w:id="6290" w:author="John Cowburn" w:date="2022-02-24T15:32:00Z"/>
                <w:rFonts w:cs="Arial"/>
                <w:bCs/>
                <w:spacing w:val="8"/>
                <w:sz w:val="16"/>
                <w:lang w:eastAsia="zh-CN"/>
              </w:rPr>
            </w:pPr>
            <w:ins w:id="6291" w:author="John Cowburn" w:date="2022-02-24T15:32:00Z">
              <w:r w:rsidRPr="00656BD8">
                <w:rPr>
                  <w:rFonts w:cs="Arial"/>
                  <w:bCs/>
                  <w:spacing w:val="8"/>
                  <w:sz w:val="16"/>
                  <w:lang w:eastAsia="zh-CN"/>
                </w:rPr>
                <w:t>value = lowest acceptable value of invocation counter</w:t>
              </w:r>
            </w:ins>
          </w:p>
        </w:tc>
        <w:tc>
          <w:tcPr>
            <w:tcW w:w="3000" w:type="dxa"/>
            <w:tcBorders>
              <w:top w:val="single" w:sz="6" w:space="0" w:color="auto"/>
              <w:left w:val="single" w:sz="6" w:space="0" w:color="auto"/>
              <w:bottom w:val="single" w:sz="6" w:space="0" w:color="auto"/>
              <w:right w:val="single" w:sz="6" w:space="0" w:color="auto"/>
            </w:tcBorders>
          </w:tcPr>
          <w:p w14:paraId="62D50E76" w14:textId="77777777" w:rsidR="00656BD8" w:rsidRPr="00656BD8" w:rsidRDefault="00656BD8" w:rsidP="00656BD8">
            <w:pPr>
              <w:snapToGrid w:val="0"/>
              <w:spacing w:before="60" w:after="60" w:line="240" w:lineRule="auto"/>
              <w:rPr>
                <w:ins w:id="6292" w:author="John Cowburn" w:date="2022-02-24T15:32:00Z"/>
                <w:rFonts w:cs="Arial"/>
                <w:bCs/>
                <w:spacing w:val="8"/>
                <w:sz w:val="16"/>
                <w:lang w:eastAsia="zh-CN"/>
              </w:rPr>
            </w:pPr>
            <w:ins w:id="6293" w:author="John Cowburn" w:date="2022-02-24T15:32:00Z">
              <w:r w:rsidRPr="00656BD8">
                <w:rPr>
                  <w:rFonts w:cs="Arial"/>
                  <w:bCs/>
                  <w:spacing w:val="8"/>
                  <w:sz w:val="16"/>
                  <w:lang w:eastAsia="zh-CN"/>
                </w:rPr>
                <w:t>confirmedServiceError</w:t>
              </w:r>
            </w:ins>
          </w:p>
          <w:p w14:paraId="2298B27D" w14:textId="77777777" w:rsidR="00656BD8" w:rsidRPr="00656BD8" w:rsidRDefault="00656BD8" w:rsidP="00656BD8">
            <w:pPr>
              <w:snapToGrid w:val="0"/>
              <w:spacing w:before="60" w:after="60" w:line="240" w:lineRule="auto"/>
              <w:rPr>
                <w:ins w:id="6294" w:author="John Cowburn" w:date="2022-02-24T15:32:00Z"/>
                <w:rFonts w:cs="Arial"/>
                <w:bCs/>
                <w:spacing w:val="8"/>
                <w:sz w:val="16"/>
                <w:lang w:eastAsia="zh-CN"/>
              </w:rPr>
            </w:pPr>
            <w:ins w:id="6295" w:author="John Cowburn" w:date="2022-02-24T15:32:00Z">
              <w:r w:rsidRPr="00656BD8">
                <w:rPr>
                  <w:rFonts w:cs="Arial"/>
                  <w:bCs/>
                  <w:spacing w:val="8"/>
                  <w:sz w:val="16"/>
                  <w:lang w:eastAsia="zh-CN"/>
                </w:rPr>
                <w:t>(read or write, application-reference = deciphering-error)</w:t>
              </w:r>
            </w:ins>
          </w:p>
        </w:tc>
      </w:tr>
      <w:tr w:rsidR="00656BD8" w:rsidRPr="00656BD8" w14:paraId="775FCAFE" w14:textId="77777777" w:rsidTr="00F03188">
        <w:trPr>
          <w:ins w:id="6296" w:author="John Cowburn" w:date="2022-02-24T15:32:00Z"/>
        </w:trPr>
        <w:tc>
          <w:tcPr>
            <w:tcW w:w="3000" w:type="dxa"/>
            <w:tcBorders>
              <w:top w:val="single" w:sz="6" w:space="0" w:color="auto"/>
              <w:left w:val="single" w:sz="6" w:space="0" w:color="auto"/>
              <w:bottom w:val="single" w:sz="6" w:space="0" w:color="auto"/>
              <w:right w:val="single" w:sz="6" w:space="0" w:color="auto"/>
            </w:tcBorders>
            <w:vAlign w:val="center"/>
          </w:tcPr>
          <w:p w14:paraId="577CFD1F" w14:textId="77777777" w:rsidR="00656BD8" w:rsidRPr="00656BD8" w:rsidRDefault="00656BD8" w:rsidP="00656BD8">
            <w:pPr>
              <w:snapToGrid w:val="0"/>
              <w:spacing w:before="60" w:after="60" w:line="240" w:lineRule="auto"/>
              <w:rPr>
                <w:ins w:id="6297" w:author="John Cowburn" w:date="2022-02-24T15:32:00Z"/>
                <w:rFonts w:cs="Arial"/>
                <w:bCs/>
                <w:spacing w:val="8"/>
                <w:sz w:val="16"/>
                <w:lang w:eastAsia="zh-CN"/>
              </w:rPr>
            </w:pPr>
            <w:ins w:id="6298" w:author="John Cowburn" w:date="2022-02-24T15:32:00Z">
              <w:r w:rsidRPr="00656BD8">
                <w:rPr>
                  <w:rFonts w:cs="Arial"/>
                  <w:bCs/>
                  <w:spacing w:val="8"/>
                  <w:sz w:val="16"/>
                  <w:lang w:eastAsia="zh-CN"/>
                </w:rPr>
                <w:t>Protection is not verified or removed due to deciphering error</w:t>
              </w:r>
            </w:ins>
          </w:p>
        </w:tc>
        <w:tc>
          <w:tcPr>
            <w:tcW w:w="3000" w:type="dxa"/>
            <w:tcBorders>
              <w:top w:val="single" w:sz="6" w:space="0" w:color="auto"/>
              <w:left w:val="single" w:sz="6" w:space="0" w:color="auto"/>
              <w:bottom w:val="single" w:sz="6" w:space="0" w:color="auto"/>
              <w:right w:val="single" w:sz="6" w:space="0" w:color="auto"/>
            </w:tcBorders>
          </w:tcPr>
          <w:p w14:paraId="710772AA" w14:textId="77777777" w:rsidR="00656BD8" w:rsidRPr="00656BD8" w:rsidRDefault="00656BD8" w:rsidP="00656BD8">
            <w:pPr>
              <w:snapToGrid w:val="0"/>
              <w:spacing w:before="60" w:after="60" w:line="240" w:lineRule="auto"/>
              <w:rPr>
                <w:ins w:id="6299" w:author="John Cowburn" w:date="2022-02-24T15:32:00Z"/>
                <w:rFonts w:cs="Arial"/>
                <w:bCs/>
                <w:spacing w:val="8"/>
                <w:sz w:val="16"/>
                <w:lang w:eastAsia="zh-CN"/>
              </w:rPr>
            </w:pPr>
            <w:ins w:id="6300" w:author="John Cowburn" w:date="2022-02-24T15:32:00Z">
              <w:r w:rsidRPr="00656BD8">
                <w:rPr>
                  <w:rFonts w:cs="Arial"/>
                  <w:bCs/>
                  <w:spacing w:val="8"/>
                  <w:sz w:val="16"/>
                  <w:lang w:eastAsia="zh-CN"/>
                </w:rPr>
                <w:t>exception-response</w:t>
              </w:r>
            </w:ins>
          </w:p>
          <w:p w14:paraId="45C6CCE2" w14:textId="77777777" w:rsidR="00656BD8" w:rsidRPr="00656BD8" w:rsidRDefault="00656BD8" w:rsidP="00656BD8">
            <w:pPr>
              <w:snapToGrid w:val="0"/>
              <w:spacing w:before="60" w:after="60" w:line="240" w:lineRule="auto"/>
              <w:rPr>
                <w:ins w:id="6301" w:author="John Cowburn" w:date="2022-02-24T15:32:00Z"/>
                <w:rFonts w:cs="Arial"/>
                <w:bCs/>
                <w:spacing w:val="8"/>
                <w:sz w:val="16"/>
                <w:lang w:eastAsia="zh-CN"/>
              </w:rPr>
            </w:pPr>
            <w:ins w:id="6302" w:author="John Cowburn" w:date="2022-02-24T15:32:00Z">
              <w:r w:rsidRPr="00656BD8">
                <w:rPr>
                  <w:rFonts w:cs="Arial"/>
                  <w:bCs/>
                  <w:spacing w:val="8"/>
                  <w:sz w:val="16"/>
                  <w:lang w:eastAsia="zh-CN"/>
                </w:rPr>
                <w:t>(state-error = service-not-allowed, service-error = deciphering-error)</w:t>
              </w:r>
            </w:ins>
          </w:p>
        </w:tc>
        <w:tc>
          <w:tcPr>
            <w:tcW w:w="3000" w:type="dxa"/>
            <w:tcBorders>
              <w:top w:val="single" w:sz="6" w:space="0" w:color="auto"/>
              <w:left w:val="single" w:sz="6" w:space="0" w:color="auto"/>
              <w:bottom w:val="single" w:sz="6" w:space="0" w:color="auto"/>
              <w:right w:val="single" w:sz="6" w:space="0" w:color="auto"/>
            </w:tcBorders>
          </w:tcPr>
          <w:p w14:paraId="76AECDF1" w14:textId="77777777" w:rsidR="00656BD8" w:rsidRPr="00656BD8" w:rsidRDefault="00656BD8" w:rsidP="00656BD8">
            <w:pPr>
              <w:snapToGrid w:val="0"/>
              <w:spacing w:before="60" w:after="60" w:line="240" w:lineRule="auto"/>
              <w:rPr>
                <w:ins w:id="6303" w:author="John Cowburn" w:date="2022-02-24T15:32:00Z"/>
                <w:rFonts w:cs="Arial"/>
                <w:bCs/>
                <w:spacing w:val="8"/>
                <w:sz w:val="16"/>
                <w:lang w:eastAsia="zh-CN"/>
              </w:rPr>
            </w:pPr>
            <w:ins w:id="6304" w:author="John Cowburn" w:date="2022-02-24T15:32:00Z">
              <w:r w:rsidRPr="00656BD8">
                <w:rPr>
                  <w:rFonts w:cs="Arial"/>
                  <w:bCs/>
                  <w:spacing w:val="8"/>
                  <w:sz w:val="16"/>
                  <w:lang w:eastAsia="zh-CN"/>
                </w:rPr>
                <w:t>confirmedServiceError</w:t>
              </w:r>
            </w:ins>
          </w:p>
          <w:p w14:paraId="2B1FA092" w14:textId="77777777" w:rsidR="00656BD8" w:rsidRPr="00656BD8" w:rsidRDefault="00656BD8" w:rsidP="00656BD8">
            <w:pPr>
              <w:snapToGrid w:val="0"/>
              <w:spacing w:before="60" w:after="60" w:line="240" w:lineRule="auto"/>
              <w:rPr>
                <w:ins w:id="6305" w:author="John Cowburn" w:date="2022-02-24T15:32:00Z"/>
                <w:rFonts w:cs="Arial"/>
                <w:bCs/>
                <w:spacing w:val="8"/>
                <w:sz w:val="16"/>
                <w:lang w:eastAsia="zh-CN"/>
              </w:rPr>
            </w:pPr>
            <w:ins w:id="6306" w:author="John Cowburn" w:date="2022-02-24T15:32:00Z">
              <w:r w:rsidRPr="00656BD8">
                <w:rPr>
                  <w:rFonts w:cs="Arial"/>
                  <w:bCs/>
                  <w:spacing w:val="8"/>
                  <w:sz w:val="16"/>
                  <w:lang w:eastAsia="zh-CN"/>
                </w:rPr>
                <w:t>(read or write, application-reference = deciphering-error)</w:t>
              </w:r>
            </w:ins>
          </w:p>
        </w:tc>
      </w:tr>
      <w:tr w:rsidR="00656BD8" w:rsidRPr="00656BD8" w14:paraId="58FDC636" w14:textId="77777777" w:rsidTr="00F03188">
        <w:trPr>
          <w:ins w:id="6307" w:author="John Cowburn" w:date="2022-02-24T15:32:00Z"/>
        </w:trPr>
        <w:tc>
          <w:tcPr>
            <w:tcW w:w="3000" w:type="dxa"/>
            <w:tcBorders>
              <w:top w:val="single" w:sz="6" w:space="0" w:color="auto"/>
              <w:left w:val="single" w:sz="6" w:space="0" w:color="auto"/>
              <w:bottom w:val="single" w:sz="6" w:space="0" w:color="auto"/>
              <w:right w:val="single" w:sz="6" w:space="0" w:color="auto"/>
            </w:tcBorders>
            <w:vAlign w:val="center"/>
          </w:tcPr>
          <w:p w14:paraId="30FB56D4" w14:textId="77777777" w:rsidR="00656BD8" w:rsidRPr="00656BD8" w:rsidRDefault="00656BD8" w:rsidP="00656BD8">
            <w:pPr>
              <w:snapToGrid w:val="0"/>
              <w:spacing w:before="60" w:after="60" w:line="240" w:lineRule="auto"/>
              <w:rPr>
                <w:ins w:id="6308" w:author="John Cowburn" w:date="2022-02-24T15:32:00Z"/>
                <w:rFonts w:cs="Arial"/>
                <w:bCs/>
                <w:spacing w:val="8"/>
                <w:sz w:val="16"/>
                <w:lang w:eastAsia="zh-CN"/>
              </w:rPr>
            </w:pPr>
            <w:ins w:id="6309" w:author="John Cowburn" w:date="2022-02-24T15:32:00Z">
              <w:r w:rsidRPr="00656BD8">
                <w:rPr>
                  <w:rFonts w:cs="Arial"/>
                  <w:bCs/>
                  <w:spacing w:val="8"/>
                  <w:sz w:val="16"/>
                  <w:lang w:eastAsia="zh-CN"/>
                </w:rPr>
                <w:t>Request is not well formed</w:t>
              </w:r>
            </w:ins>
          </w:p>
        </w:tc>
        <w:tc>
          <w:tcPr>
            <w:tcW w:w="3000" w:type="dxa"/>
            <w:tcBorders>
              <w:top w:val="single" w:sz="6" w:space="0" w:color="auto"/>
              <w:left w:val="single" w:sz="6" w:space="0" w:color="auto"/>
              <w:bottom w:val="single" w:sz="6" w:space="0" w:color="auto"/>
              <w:right w:val="single" w:sz="6" w:space="0" w:color="auto"/>
            </w:tcBorders>
          </w:tcPr>
          <w:p w14:paraId="353ED3DD" w14:textId="77777777" w:rsidR="00656BD8" w:rsidRPr="00656BD8" w:rsidRDefault="00656BD8" w:rsidP="00656BD8">
            <w:pPr>
              <w:snapToGrid w:val="0"/>
              <w:spacing w:before="60" w:after="60" w:line="240" w:lineRule="auto"/>
              <w:rPr>
                <w:ins w:id="6310" w:author="John Cowburn" w:date="2022-02-24T15:32:00Z"/>
                <w:rFonts w:cs="Arial"/>
                <w:bCs/>
                <w:spacing w:val="8"/>
                <w:sz w:val="16"/>
                <w:lang w:eastAsia="zh-CN"/>
              </w:rPr>
            </w:pPr>
            <w:ins w:id="6311" w:author="John Cowburn" w:date="2022-02-24T15:32:00Z">
              <w:r w:rsidRPr="00656BD8">
                <w:rPr>
                  <w:rFonts w:cs="Arial"/>
                  <w:bCs/>
                  <w:spacing w:val="8"/>
                  <w:sz w:val="16"/>
                  <w:lang w:eastAsia="zh-CN"/>
                </w:rPr>
                <w:t>exception-response</w:t>
              </w:r>
            </w:ins>
          </w:p>
          <w:p w14:paraId="46529EC0" w14:textId="77777777" w:rsidR="00656BD8" w:rsidRPr="00656BD8" w:rsidRDefault="00656BD8" w:rsidP="00656BD8">
            <w:pPr>
              <w:snapToGrid w:val="0"/>
              <w:spacing w:before="60" w:after="60" w:line="240" w:lineRule="auto"/>
              <w:rPr>
                <w:ins w:id="6312" w:author="John Cowburn" w:date="2022-02-24T15:32:00Z"/>
                <w:rFonts w:cs="Arial"/>
                <w:bCs/>
                <w:spacing w:val="8"/>
                <w:sz w:val="16"/>
                <w:lang w:eastAsia="zh-CN"/>
              </w:rPr>
            </w:pPr>
            <w:ins w:id="6313" w:author="John Cowburn" w:date="2022-02-24T15:32:00Z">
              <w:r w:rsidRPr="00656BD8">
                <w:rPr>
                  <w:rFonts w:cs="Arial"/>
                  <w:bCs/>
                  <w:spacing w:val="8"/>
                  <w:sz w:val="16"/>
                  <w:lang w:eastAsia="zh-CN"/>
                </w:rPr>
                <w:t>(state-error = service-not-known, service-error = operation-not-possible)</w:t>
              </w:r>
            </w:ins>
          </w:p>
        </w:tc>
        <w:tc>
          <w:tcPr>
            <w:tcW w:w="3000" w:type="dxa"/>
            <w:tcBorders>
              <w:top w:val="single" w:sz="6" w:space="0" w:color="auto"/>
              <w:left w:val="single" w:sz="6" w:space="0" w:color="auto"/>
              <w:bottom w:val="single" w:sz="6" w:space="0" w:color="auto"/>
              <w:right w:val="single" w:sz="6" w:space="0" w:color="auto"/>
            </w:tcBorders>
          </w:tcPr>
          <w:p w14:paraId="6AA100F1" w14:textId="77777777" w:rsidR="00656BD8" w:rsidRPr="00656BD8" w:rsidRDefault="00656BD8" w:rsidP="00656BD8">
            <w:pPr>
              <w:snapToGrid w:val="0"/>
              <w:spacing w:before="60" w:after="60" w:line="240" w:lineRule="auto"/>
              <w:rPr>
                <w:ins w:id="6314" w:author="John Cowburn" w:date="2022-02-24T15:32:00Z"/>
                <w:rFonts w:cs="Arial"/>
                <w:bCs/>
                <w:spacing w:val="8"/>
                <w:sz w:val="16"/>
                <w:lang w:eastAsia="zh-CN"/>
              </w:rPr>
            </w:pPr>
            <w:ins w:id="6315" w:author="John Cowburn" w:date="2022-02-24T15:32:00Z">
              <w:r w:rsidRPr="00656BD8">
                <w:rPr>
                  <w:rFonts w:cs="Arial"/>
                  <w:bCs/>
                  <w:spacing w:val="8"/>
                  <w:sz w:val="16"/>
                  <w:lang w:eastAsia="zh-CN"/>
                </w:rPr>
                <w:t>confirmedServiceError</w:t>
              </w:r>
            </w:ins>
          </w:p>
          <w:p w14:paraId="3DAE0B8C" w14:textId="77777777" w:rsidR="00656BD8" w:rsidRPr="00656BD8" w:rsidRDefault="00656BD8" w:rsidP="00656BD8">
            <w:pPr>
              <w:snapToGrid w:val="0"/>
              <w:spacing w:before="60" w:after="60" w:line="240" w:lineRule="auto"/>
              <w:rPr>
                <w:ins w:id="6316" w:author="John Cowburn" w:date="2022-02-24T15:32:00Z"/>
                <w:rFonts w:cs="Arial"/>
                <w:bCs/>
                <w:spacing w:val="8"/>
                <w:sz w:val="16"/>
                <w:lang w:eastAsia="zh-CN"/>
              </w:rPr>
            </w:pPr>
            <w:ins w:id="6317" w:author="John Cowburn" w:date="2022-02-24T15:32:00Z">
              <w:r w:rsidRPr="00656BD8">
                <w:rPr>
                  <w:rFonts w:cs="Arial"/>
                  <w:bCs/>
                  <w:spacing w:val="8"/>
                  <w:sz w:val="16"/>
                  <w:lang w:eastAsia="zh-CN"/>
                </w:rPr>
                <w:t>(read or write, definition = other)</w:t>
              </w:r>
            </w:ins>
          </w:p>
        </w:tc>
      </w:tr>
      <w:tr w:rsidR="00656BD8" w:rsidRPr="00656BD8" w14:paraId="31788139" w14:textId="77777777" w:rsidTr="00F03188">
        <w:trPr>
          <w:ins w:id="6318" w:author="John Cowburn" w:date="2022-02-24T15:32:00Z"/>
        </w:trPr>
        <w:tc>
          <w:tcPr>
            <w:tcW w:w="3000" w:type="dxa"/>
            <w:tcBorders>
              <w:top w:val="single" w:sz="6" w:space="0" w:color="auto"/>
              <w:left w:val="single" w:sz="6" w:space="0" w:color="auto"/>
              <w:bottom w:val="single" w:sz="6" w:space="0" w:color="auto"/>
              <w:right w:val="single" w:sz="6" w:space="0" w:color="auto"/>
            </w:tcBorders>
            <w:vAlign w:val="center"/>
          </w:tcPr>
          <w:p w14:paraId="1AA9E2FB" w14:textId="77777777" w:rsidR="00656BD8" w:rsidRPr="00656BD8" w:rsidRDefault="00656BD8" w:rsidP="00656BD8">
            <w:pPr>
              <w:snapToGrid w:val="0"/>
              <w:spacing w:before="60" w:after="60" w:line="240" w:lineRule="auto"/>
              <w:rPr>
                <w:ins w:id="6319" w:author="John Cowburn" w:date="2022-02-24T15:32:00Z"/>
                <w:rFonts w:cs="Arial"/>
                <w:bCs/>
                <w:spacing w:val="8"/>
                <w:sz w:val="16"/>
                <w:lang w:eastAsia="zh-CN"/>
              </w:rPr>
            </w:pPr>
            <w:ins w:id="6320" w:author="John Cowburn" w:date="2022-02-24T15:32:00Z">
              <w:r w:rsidRPr="00656BD8">
                <w:rPr>
                  <w:rFonts w:cs="Arial"/>
                  <w:bCs/>
                  <w:spacing w:val="8"/>
                  <w:sz w:val="16"/>
                  <w:lang w:eastAsia="zh-CN"/>
                </w:rPr>
                <w:t xml:space="preserve">Request not supported with negotiated conformance </w:t>
              </w:r>
            </w:ins>
          </w:p>
        </w:tc>
        <w:tc>
          <w:tcPr>
            <w:tcW w:w="3000" w:type="dxa"/>
            <w:tcBorders>
              <w:top w:val="single" w:sz="6" w:space="0" w:color="auto"/>
              <w:left w:val="single" w:sz="6" w:space="0" w:color="auto"/>
              <w:bottom w:val="single" w:sz="6" w:space="0" w:color="auto"/>
              <w:right w:val="single" w:sz="6" w:space="0" w:color="auto"/>
            </w:tcBorders>
          </w:tcPr>
          <w:p w14:paraId="0275771A" w14:textId="77777777" w:rsidR="00656BD8" w:rsidRPr="00656BD8" w:rsidRDefault="00656BD8" w:rsidP="00656BD8">
            <w:pPr>
              <w:snapToGrid w:val="0"/>
              <w:spacing w:before="60" w:after="60" w:line="240" w:lineRule="auto"/>
              <w:rPr>
                <w:ins w:id="6321" w:author="John Cowburn" w:date="2022-02-24T15:32:00Z"/>
                <w:rFonts w:cs="Arial"/>
                <w:bCs/>
                <w:spacing w:val="8"/>
                <w:sz w:val="16"/>
                <w:lang w:eastAsia="zh-CN"/>
              </w:rPr>
            </w:pPr>
            <w:ins w:id="6322" w:author="John Cowburn" w:date="2022-02-24T15:32:00Z">
              <w:r w:rsidRPr="00656BD8">
                <w:rPr>
                  <w:rFonts w:cs="Arial"/>
                  <w:bCs/>
                  <w:spacing w:val="8"/>
                  <w:sz w:val="16"/>
                  <w:lang w:eastAsia="zh-CN"/>
                </w:rPr>
                <w:t>exception-response</w:t>
              </w:r>
            </w:ins>
          </w:p>
          <w:p w14:paraId="6F66D199" w14:textId="77777777" w:rsidR="00656BD8" w:rsidRPr="00656BD8" w:rsidRDefault="00656BD8" w:rsidP="00656BD8">
            <w:pPr>
              <w:snapToGrid w:val="0"/>
              <w:spacing w:before="60" w:after="60" w:line="240" w:lineRule="auto"/>
              <w:rPr>
                <w:ins w:id="6323" w:author="John Cowburn" w:date="2022-02-24T15:32:00Z"/>
                <w:rFonts w:cs="Arial"/>
                <w:bCs/>
                <w:spacing w:val="8"/>
                <w:sz w:val="16"/>
                <w:lang w:eastAsia="zh-CN"/>
              </w:rPr>
            </w:pPr>
            <w:ins w:id="6324" w:author="John Cowburn" w:date="2022-02-24T15:32:00Z">
              <w:r w:rsidRPr="00656BD8">
                <w:rPr>
                  <w:rFonts w:cs="Arial"/>
                  <w:bCs/>
                  <w:spacing w:val="8"/>
                  <w:sz w:val="16"/>
                  <w:lang w:eastAsia="zh-CN"/>
                </w:rPr>
                <w:t>(state-error = service-not-allowed, service-error = service-not-supported)</w:t>
              </w:r>
            </w:ins>
          </w:p>
        </w:tc>
        <w:tc>
          <w:tcPr>
            <w:tcW w:w="3000" w:type="dxa"/>
            <w:tcBorders>
              <w:top w:val="single" w:sz="6" w:space="0" w:color="auto"/>
              <w:left w:val="single" w:sz="6" w:space="0" w:color="auto"/>
              <w:bottom w:val="single" w:sz="6" w:space="0" w:color="auto"/>
              <w:right w:val="single" w:sz="6" w:space="0" w:color="auto"/>
            </w:tcBorders>
          </w:tcPr>
          <w:p w14:paraId="5683BA6B" w14:textId="77777777" w:rsidR="00656BD8" w:rsidRPr="00656BD8" w:rsidRDefault="00656BD8" w:rsidP="00656BD8">
            <w:pPr>
              <w:snapToGrid w:val="0"/>
              <w:spacing w:before="60" w:after="60" w:line="240" w:lineRule="auto"/>
              <w:rPr>
                <w:ins w:id="6325" w:author="John Cowburn" w:date="2022-02-24T15:32:00Z"/>
                <w:rFonts w:cs="Arial"/>
                <w:bCs/>
                <w:spacing w:val="8"/>
                <w:sz w:val="16"/>
                <w:lang w:eastAsia="zh-CN"/>
              </w:rPr>
            </w:pPr>
            <w:ins w:id="6326" w:author="John Cowburn" w:date="2022-02-24T15:32:00Z">
              <w:r w:rsidRPr="00656BD8">
                <w:rPr>
                  <w:rFonts w:cs="Arial"/>
                  <w:bCs/>
                  <w:spacing w:val="8"/>
                  <w:sz w:val="16"/>
                  <w:lang w:eastAsia="zh-CN"/>
                </w:rPr>
                <w:t>confirmedServiceError</w:t>
              </w:r>
            </w:ins>
          </w:p>
          <w:p w14:paraId="16937191" w14:textId="77777777" w:rsidR="00656BD8" w:rsidRPr="00656BD8" w:rsidRDefault="00656BD8" w:rsidP="00656BD8">
            <w:pPr>
              <w:snapToGrid w:val="0"/>
              <w:spacing w:before="60" w:after="60" w:line="240" w:lineRule="auto"/>
              <w:rPr>
                <w:ins w:id="6327" w:author="John Cowburn" w:date="2022-02-24T15:32:00Z"/>
                <w:rFonts w:cs="Arial"/>
                <w:bCs/>
                <w:spacing w:val="8"/>
                <w:sz w:val="16"/>
                <w:lang w:eastAsia="zh-CN"/>
              </w:rPr>
            </w:pPr>
            <w:ins w:id="6328" w:author="John Cowburn" w:date="2022-02-24T15:32:00Z">
              <w:r w:rsidRPr="00656BD8">
                <w:rPr>
                  <w:rFonts w:cs="Arial"/>
                  <w:bCs/>
                  <w:spacing w:val="8"/>
                  <w:sz w:val="16"/>
                  <w:lang w:eastAsia="zh-CN"/>
                </w:rPr>
                <w:t>(read or write, service = service-unsupported)</w:t>
              </w:r>
            </w:ins>
          </w:p>
        </w:tc>
      </w:tr>
    </w:tbl>
    <w:p w14:paraId="77022E5D" w14:textId="77777777" w:rsidR="00656BD8" w:rsidRPr="00656BD8" w:rsidRDefault="00656BD8" w:rsidP="00656BD8">
      <w:pPr>
        <w:snapToGrid w:val="0"/>
        <w:spacing w:before="100" w:line="240" w:lineRule="auto"/>
        <w:jc w:val="both"/>
        <w:rPr>
          <w:ins w:id="6329" w:author="John Cowburn" w:date="2022-02-24T15:32:00Z"/>
          <w:rFonts w:cs="Arial"/>
          <w:spacing w:val="8"/>
        </w:rPr>
      </w:pPr>
    </w:p>
    <w:p w14:paraId="29B98AA4" w14:textId="77777777" w:rsidR="00656BD8" w:rsidRPr="00656BD8" w:rsidRDefault="00656BD8" w:rsidP="00656BD8">
      <w:pPr>
        <w:snapToGrid w:val="0"/>
        <w:spacing w:before="100" w:line="240" w:lineRule="auto"/>
        <w:jc w:val="both"/>
        <w:rPr>
          <w:ins w:id="6330" w:author="John Cowburn" w:date="2022-02-24T15:32:00Z"/>
          <w:rFonts w:cs="Arial"/>
          <w:spacing w:val="8"/>
        </w:rPr>
      </w:pPr>
    </w:p>
    <w:p w14:paraId="27123AA6" w14:textId="1D2620C1" w:rsidR="00656BD8" w:rsidRDefault="00656BD8">
      <w:pPr>
        <w:spacing w:after="0" w:line="240" w:lineRule="auto"/>
        <w:rPr>
          <w:ins w:id="6331" w:author="John Cowburn" w:date="2022-02-24T15:33:00Z"/>
          <w:rFonts w:cs="Arial"/>
          <w:spacing w:val="8"/>
          <w:lang w:eastAsia="zh-CN"/>
        </w:rPr>
      </w:pPr>
      <w:ins w:id="6332" w:author="John Cowburn" w:date="2022-02-24T15:33:00Z">
        <w:r>
          <w:rPr>
            <w:rFonts w:cs="Arial"/>
            <w:spacing w:val="8"/>
            <w:lang w:eastAsia="zh-CN"/>
          </w:rPr>
          <w:br w:type="page"/>
        </w:r>
      </w:ins>
    </w:p>
    <w:p w14:paraId="53E91733" w14:textId="797E0B5E" w:rsidR="004777CE" w:rsidRPr="00347160" w:rsidDel="004777CE" w:rsidRDefault="004777CE" w:rsidP="008C6750">
      <w:pPr>
        <w:pStyle w:val="PARAGRAPH"/>
        <w:rPr>
          <w:del w:id="6333" w:author="John Cowburn" w:date="2022-02-24T15:01:00Z"/>
        </w:rPr>
      </w:pPr>
      <w:bookmarkStart w:id="6334" w:name="_Toc96611268"/>
      <w:bookmarkStart w:id="6335" w:name="_Toc97126445"/>
      <w:bookmarkStart w:id="6336" w:name="_Toc97126865"/>
      <w:bookmarkStart w:id="6337" w:name="_Toc97127285"/>
      <w:bookmarkEnd w:id="6334"/>
      <w:bookmarkEnd w:id="6335"/>
      <w:bookmarkEnd w:id="6336"/>
      <w:bookmarkEnd w:id="6337"/>
    </w:p>
    <w:p w14:paraId="5E6A149F" w14:textId="77777777" w:rsidR="00162259" w:rsidRDefault="00162259" w:rsidP="008C6750">
      <w:pPr>
        <w:pStyle w:val="Heading1"/>
      </w:pPr>
      <w:bookmarkStart w:id="6338" w:name="_Ref406419898"/>
      <w:bookmarkStart w:id="6339" w:name="_Toc406524243"/>
      <w:bookmarkStart w:id="6340" w:name="_Toc437856593"/>
      <w:bookmarkStart w:id="6341" w:name="_Toc97127286"/>
      <w:r w:rsidRPr="00347160">
        <w:t>Abstract syntax</w:t>
      </w:r>
      <w:r w:rsidRPr="00347160">
        <w:fldChar w:fldCharType="begin"/>
      </w:r>
      <w:r w:rsidRPr="00347160">
        <w:instrText xml:space="preserve"> XE "Abstract syntax, COSEM APDUs" </w:instrText>
      </w:r>
      <w:r w:rsidRPr="00347160">
        <w:fldChar w:fldCharType="end"/>
      </w:r>
      <w:r w:rsidRPr="00347160">
        <w:t xml:space="preserve"> of ACSE and COSEM APDUs</w:t>
      </w:r>
      <w:bookmarkEnd w:id="5198"/>
      <w:bookmarkEnd w:id="5199"/>
      <w:bookmarkEnd w:id="5200"/>
      <w:bookmarkEnd w:id="5201"/>
      <w:bookmarkEnd w:id="5202"/>
      <w:bookmarkEnd w:id="5203"/>
      <w:bookmarkEnd w:id="5204"/>
      <w:bookmarkEnd w:id="5205"/>
      <w:bookmarkEnd w:id="6338"/>
      <w:bookmarkEnd w:id="6339"/>
      <w:bookmarkEnd w:id="6340"/>
      <w:bookmarkEnd w:id="6341"/>
    </w:p>
    <w:p w14:paraId="26A5F8CC" w14:textId="0E2B5282" w:rsidR="005E07E4" w:rsidRDefault="005E07E4" w:rsidP="008C6750">
      <w:pPr>
        <w:pStyle w:val="PARAGRAPH"/>
      </w:pPr>
      <w:r>
        <w:t>The abstract syntax of COSEM APDU</w:t>
      </w:r>
      <w:r>
        <w:fldChar w:fldCharType="begin"/>
      </w:r>
      <w:r>
        <w:instrText xml:space="preserve"> XE "COSEM APDU, abstract syntax" </w:instrText>
      </w:r>
      <w:r>
        <w:fldChar w:fldCharType="end"/>
      </w:r>
      <w:r>
        <w:t>s is specified in this clause using ASN.1. See</w:t>
      </w:r>
      <w:r w:rsidR="00722CAF">
        <w:t xml:space="preserve"> </w:t>
      </w:r>
      <w:r w:rsidR="00722CAF">
        <w:fldChar w:fldCharType="begin"/>
      </w:r>
      <w:r w:rsidR="00722CAF">
        <w:instrText xml:space="preserve"> REF ISO_IEC_8824_ASN1 \h </w:instrText>
      </w:r>
      <w:r w:rsidR="00722CAF">
        <w:fldChar w:fldCharType="separate"/>
      </w:r>
      <w:r w:rsidR="00DC4BE9" w:rsidRPr="00347160">
        <w:rPr>
          <w:color w:val="000000"/>
        </w:rPr>
        <w:t>ISO/IEC 8824-1:2008</w:t>
      </w:r>
      <w:r w:rsidR="00722CAF">
        <w:fldChar w:fldCharType="end"/>
      </w:r>
      <w:r>
        <w:t>.</w:t>
      </w:r>
    </w:p>
    <w:p w14:paraId="48466634" w14:textId="77777777" w:rsidR="005E07E4" w:rsidRDefault="005E07E4" w:rsidP="007B65B3">
      <w:pPr>
        <w:pStyle w:val="MacroText"/>
      </w:pPr>
      <w:bookmarkStart w:id="6342" w:name="_Hlt510257349"/>
      <w:bookmarkStart w:id="6343" w:name="_Hlt479735509"/>
      <w:bookmarkStart w:id="6344" w:name="_Hlt510257690"/>
      <w:bookmarkEnd w:id="6342"/>
      <w:bookmarkEnd w:id="6343"/>
      <w:bookmarkEnd w:id="6344"/>
      <w:r>
        <w:t>COSEMpdu DEFINITIONS</w:t>
      </w:r>
      <w:r w:rsidR="00077BDE">
        <w:t>:</w:t>
      </w:r>
      <w:r>
        <w:t>:= BEGIN</w:t>
      </w:r>
    </w:p>
    <w:p w14:paraId="4FCBA64A" w14:textId="77777777" w:rsidR="005E07E4" w:rsidRDefault="005E07E4" w:rsidP="007B65B3">
      <w:pPr>
        <w:pStyle w:val="MacroText"/>
      </w:pPr>
    </w:p>
    <w:p w14:paraId="52B75713" w14:textId="77777777" w:rsidR="005E07E4" w:rsidRPr="00077BDE" w:rsidRDefault="005E07E4" w:rsidP="007B65B3">
      <w:pPr>
        <w:pStyle w:val="MacroText"/>
      </w:pPr>
      <w:r w:rsidRPr="00077BDE">
        <w:t>ACSE-APDU</w:t>
      </w:r>
      <w:r w:rsidR="00077BDE">
        <w:t>:</w:t>
      </w:r>
      <w:r w:rsidRPr="00077BDE">
        <w:t>:= CHOICE</w:t>
      </w:r>
    </w:p>
    <w:p w14:paraId="5E9446D9" w14:textId="77777777" w:rsidR="005E07E4" w:rsidRPr="00077BDE" w:rsidRDefault="005E07E4" w:rsidP="007B65B3">
      <w:pPr>
        <w:pStyle w:val="MacroText"/>
      </w:pPr>
      <w:r w:rsidRPr="00077BDE">
        <w:t>{</w:t>
      </w:r>
    </w:p>
    <w:p w14:paraId="796ECF97" w14:textId="77777777" w:rsidR="005E07E4" w:rsidRPr="00077BDE" w:rsidRDefault="005E07E4" w:rsidP="007B65B3">
      <w:pPr>
        <w:pStyle w:val="MacroText"/>
      </w:pPr>
      <w:r w:rsidRPr="00077BDE">
        <w:t xml:space="preserve">    aarq                               AARQ-apdu,</w:t>
      </w:r>
    </w:p>
    <w:p w14:paraId="2B1ECF1D" w14:textId="77777777" w:rsidR="005E07E4" w:rsidRPr="006822C8" w:rsidRDefault="005E07E4" w:rsidP="007B65B3">
      <w:pPr>
        <w:pStyle w:val="MacroText"/>
        <w:rPr>
          <w:lang w:val="fr-FR"/>
        </w:rPr>
      </w:pPr>
      <w:r w:rsidRPr="00077BDE">
        <w:t xml:space="preserve">    </w:t>
      </w:r>
      <w:r w:rsidRPr="006822C8">
        <w:rPr>
          <w:lang w:val="fr-FR"/>
        </w:rPr>
        <w:t>aare                               AARE-apdu,</w:t>
      </w:r>
    </w:p>
    <w:p w14:paraId="57FC5DBB" w14:textId="77777777" w:rsidR="005E07E4" w:rsidRPr="006822C8" w:rsidRDefault="005E07E4" w:rsidP="007B65B3">
      <w:pPr>
        <w:pStyle w:val="MacroText"/>
        <w:rPr>
          <w:lang w:val="fr-FR"/>
        </w:rPr>
      </w:pPr>
      <w:r w:rsidRPr="006822C8">
        <w:rPr>
          <w:lang w:val="fr-FR"/>
        </w:rPr>
        <w:t xml:space="preserve">    rlrq                               RLRQ-apdu,          -- OPTIONAL</w:t>
      </w:r>
    </w:p>
    <w:p w14:paraId="07A4B2BE" w14:textId="77777777" w:rsidR="005E07E4" w:rsidRDefault="005E07E4" w:rsidP="007B65B3">
      <w:pPr>
        <w:pStyle w:val="MacroText"/>
      </w:pPr>
      <w:r w:rsidRPr="006822C8">
        <w:rPr>
          <w:lang w:val="fr-FR"/>
        </w:rPr>
        <w:t xml:space="preserve">    </w:t>
      </w:r>
      <w:r>
        <w:t>rlre                               RLRE-apdu           -- OPTIONAL</w:t>
      </w:r>
    </w:p>
    <w:p w14:paraId="5469D466" w14:textId="77777777" w:rsidR="005E07E4" w:rsidRDefault="005E07E4" w:rsidP="007B65B3">
      <w:pPr>
        <w:pStyle w:val="MacroText"/>
      </w:pPr>
      <w:r>
        <w:t>}</w:t>
      </w:r>
    </w:p>
    <w:p w14:paraId="7B0641CA" w14:textId="77777777" w:rsidR="005E07E4" w:rsidRDefault="005E07E4" w:rsidP="007B65B3">
      <w:pPr>
        <w:pStyle w:val="MacroText"/>
      </w:pPr>
    </w:p>
    <w:p w14:paraId="3A16E270" w14:textId="77777777" w:rsidR="005E07E4" w:rsidRDefault="005E07E4" w:rsidP="007B65B3">
      <w:pPr>
        <w:pStyle w:val="MacroText"/>
      </w:pPr>
      <w:r>
        <w:t>XDLMS-APDU</w:t>
      </w:r>
      <w:r w:rsidR="00077BDE">
        <w:t>:</w:t>
      </w:r>
      <w:r>
        <w:t>:= CHOICE</w:t>
      </w:r>
    </w:p>
    <w:p w14:paraId="1AF9A680" w14:textId="77777777" w:rsidR="005E07E4" w:rsidRDefault="005E07E4" w:rsidP="007B65B3">
      <w:pPr>
        <w:pStyle w:val="MacroText"/>
      </w:pPr>
      <w:r>
        <w:t>{</w:t>
      </w:r>
    </w:p>
    <w:p w14:paraId="76753EBC" w14:textId="77777777" w:rsidR="005E07E4" w:rsidRDefault="005E07E4" w:rsidP="007B65B3">
      <w:pPr>
        <w:pStyle w:val="MacroText"/>
      </w:pPr>
      <w:r>
        <w:t>-- standardised xDLMS pdus used in DLMS/COSEM</w:t>
      </w:r>
    </w:p>
    <w:p w14:paraId="0AF4A205" w14:textId="77777777" w:rsidR="005E07E4" w:rsidRDefault="005E07E4" w:rsidP="007B65B3">
      <w:pPr>
        <w:pStyle w:val="MacroText"/>
      </w:pPr>
    </w:p>
    <w:p w14:paraId="65F846B2" w14:textId="77777777" w:rsidR="005E07E4" w:rsidRDefault="005E07E4" w:rsidP="007B65B3">
      <w:pPr>
        <w:pStyle w:val="MacroText"/>
      </w:pPr>
      <w:r>
        <w:t>-- with no ciphering</w:t>
      </w:r>
    </w:p>
    <w:p w14:paraId="00BD134E" w14:textId="77777777" w:rsidR="005E07E4" w:rsidRDefault="005E07E4" w:rsidP="007B65B3">
      <w:pPr>
        <w:pStyle w:val="MacroText"/>
      </w:pPr>
    </w:p>
    <w:p w14:paraId="709A3561" w14:textId="0740D91F" w:rsidR="005E07E4" w:rsidRDefault="005E07E4" w:rsidP="007B65B3">
      <w:pPr>
        <w:pStyle w:val="MacroText"/>
      </w:pPr>
      <w:r>
        <w:t xml:space="preserve">    initiateRequest              [1]  IMPLICIT       InitiateRequest,</w:t>
      </w:r>
    </w:p>
    <w:p w14:paraId="66FEC438" w14:textId="57899072" w:rsidR="005E07E4" w:rsidRDefault="005E07E4" w:rsidP="007B65B3">
      <w:pPr>
        <w:pStyle w:val="MacroText"/>
      </w:pPr>
      <w:r>
        <w:t xml:space="preserve">    readRequest                  [5]  IMPLICIT       ReadRequest,</w:t>
      </w:r>
    </w:p>
    <w:p w14:paraId="56BA98FF" w14:textId="06535FC3" w:rsidR="005E07E4" w:rsidRDefault="005E07E4" w:rsidP="007B65B3">
      <w:pPr>
        <w:pStyle w:val="MacroText"/>
      </w:pPr>
      <w:r>
        <w:t xml:space="preserve">    writeRequest                 [6]  IMPLICIT       WriteRequest,</w:t>
      </w:r>
    </w:p>
    <w:p w14:paraId="4F8C43C1" w14:textId="77777777" w:rsidR="005E07E4" w:rsidRDefault="005E07E4" w:rsidP="007B65B3">
      <w:pPr>
        <w:pStyle w:val="MacroText"/>
      </w:pPr>
    </w:p>
    <w:p w14:paraId="53102A24" w14:textId="3032B970" w:rsidR="005E07E4" w:rsidRDefault="005E07E4" w:rsidP="007B65B3">
      <w:pPr>
        <w:pStyle w:val="MacroText"/>
      </w:pPr>
      <w:r>
        <w:t xml:space="preserve">    initiateResponse             [8]  IMPLICIT       InitiateResponse,</w:t>
      </w:r>
    </w:p>
    <w:p w14:paraId="2E2D778D" w14:textId="2B018AF9" w:rsidR="005E07E4" w:rsidRDefault="005E07E4" w:rsidP="007B65B3">
      <w:pPr>
        <w:pStyle w:val="MacroText"/>
      </w:pPr>
      <w:r>
        <w:t xml:space="preserve">    readResponse                 [12] IMPLICIT       ReadResponse,</w:t>
      </w:r>
    </w:p>
    <w:p w14:paraId="21503936" w14:textId="7D4DCEBA" w:rsidR="005E07E4" w:rsidRDefault="005E07E4" w:rsidP="007B65B3">
      <w:pPr>
        <w:pStyle w:val="MacroText"/>
      </w:pPr>
      <w:r>
        <w:t xml:space="preserve">    writeResponse                [13] IMPLICIT       WriteResponse,</w:t>
      </w:r>
    </w:p>
    <w:p w14:paraId="1DAF900E" w14:textId="77777777" w:rsidR="005E07E4" w:rsidRDefault="005E07E4" w:rsidP="007B65B3">
      <w:pPr>
        <w:pStyle w:val="MacroText"/>
      </w:pPr>
    </w:p>
    <w:p w14:paraId="73362ED7" w14:textId="45FBEB6E" w:rsidR="005E07E4" w:rsidRDefault="005E07E4" w:rsidP="007B65B3">
      <w:pPr>
        <w:pStyle w:val="MacroText"/>
      </w:pPr>
      <w:r>
        <w:t xml:space="preserve">    confirmedServiceError        [14]                ConfirmedServiceError,</w:t>
      </w:r>
    </w:p>
    <w:p w14:paraId="00AFF26F" w14:textId="77777777" w:rsidR="005E07E4" w:rsidRDefault="005E07E4" w:rsidP="007B65B3">
      <w:pPr>
        <w:pStyle w:val="MacroText"/>
      </w:pPr>
    </w:p>
    <w:p w14:paraId="78F43768" w14:textId="77777777" w:rsidR="005E07E4" w:rsidRDefault="005E07E4" w:rsidP="007B65B3">
      <w:pPr>
        <w:pStyle w:val="MacroText"/>
      </w:pPr>
      <w:r>
        <w:t xml:space="preserve">-- data-notification  </w:t>
      </w:r>
    </w:p>
    <w:p w14:paraId="4BFE7BA1" w14:textId="77777777" w:rsidR="005E07E4" w:rsidRDefault="005E07E4" w:rsidP="007B65B3">
      <w:pPr>
        <w:pStyle w:val="MacroText"/>
      </w:pPr>
      <w:r>
        <w:t xml:space="preserve">    </w:t>
      </w:r>
    </w:p>
    <w:p w14:paraId="7CD9B59D" w14:textId="7AF73194" w:rsidR="005E07E4" w:rsidRDefault="005E07E4" w:rsidP="007B65B3">
      <w:pPr>
        <w:pStyle w:val="MacroText"/>
        <w:rPr>
          <w:ins w:id="6345" w:author="John Cowburn" w:date="2021-02-04T08:26:00Z"/>
        </w:rPr>
      </w:pPr>
      <w:r>
        <w:t xml:space="preserve">    data-notification            [15] IMPLICIT       Data-Notification,</w:t>
      </w:r>
    </w:p>
    <w:p w14:paraId="7F50F1BF" w14:textId="33BF2B8A" w:rsidR="00B77F24" w:rsidDel="00B77F24" w:rsidRDefault="00B77F24" w:rsidP="007B65B3">
      <w:pPr>
        <w:pStyle w:val="MacroText"/>
        <w:rPr>
          <w:del w:id="6346" w:author="John Cowburn" w:date="2021-02-04T08:26:00Z"/>
        </w:rPr>
      </w:pPr>
      <w:ins w:id="6347" w:author="John Cowburn" w:date="2021-02-04T08:26:00Z">
        <w:r>
          <w:rPr>
            <w:highlight w:val="yellow"/>
          </w:rPr>
          <w:t xml:space="preserve">    </w:t>
        </w:r>
        <w:r w:rsidRPr="00952318">
          <w:rPr>
            <w:highlight w:val="yellow"/>
          </w:rPr>
          <w:t>data-notification-confirm    [16] IMPLICIT       Data-Notification-Confirm</w:t>
        </w:r>
        <w:r>
          <w:t>,</w:t>
        </w:r>
      </w:ins>
    </w:p>
    <w:p w14:paraId="471937FA" w14:textId="77777777" w:rsidR="005E07E4" w:rsidRDefault="005E07E4" w:rsidP="007B65B3">
      <w:pPr>
        <w:pStyle w:val="MacroText"/>
      </w:pPr>
      <w:r>
        <w:t xml:space="preserve">    </w:t>
      </w:r>
    </w:p>
    <w:p w14:paraId="2D855A0C" w14:textId="427935B3" w:rsidR="005E07E4" w:rsidRDefault="005E07E4" w:rsidP="00CA6B0E">
      <w:pPr>
        <w:pStyle w:val="MacroText"/>
      </w:pPr>
      <w:r>
        <w:t xml:space="preserve">    unconfirmedWriteRequest      [22] IMPLICIT       UnconfirmedWriteRequest,</w:t>
      </w:r>
    </w:p>
    <w:p w14:paraId="6FDC4B3C" w14:textId="238ABE5F" w:rsidR="005E07E4" w:rsidRDefault="005E07E4" w:rsidP="00CA6B0E">
      <w:pPr>
        <w:pStyle w:val="MacroText"/>
      </w:pPr>
      <w:r>
        <w:t xml:space="preserve">    informationReportRequest     [24] IMPLICIT       InformationReportRequest,</w:t>
      </w:r>
    </w:p>
    <w:p w14:paraId="713F2492" w14:textId="77777777" w:rsidR="005E07E4" w:rsidRDefault="005E07E4" w:rsidP="00CA6B0E">
      <w:pPr>
        <w:pStyle w:val="MacroText"/>
      </w:pPr>
    </w:p>
    <w:p w14:paraId="1E6AE4E9" w14:textId="77777777" w:rsidR="005E07E4" w:rsidRDefault="005E07E4" w:rsidP="00CA6B0E">
      <w:pPr>
        <w:pStyle w:val="MacroText"/>
      </w:pPr>
      <w:r>
        <w:t xml:space="preserve">-- The APDU tag of each ciphered xDLMS APDU indicates the type of the unciphered APDU and whether </w:t>
      </w:r>
    </w:p>
    <w:p w14:paraId="05DC7978" w14:textId="77777777" w:rsidR="005E07E4" w:rsidRDefault="005E07E4" w:rsidP="00CA6B0E">
      <w:pPr>
        <w:pStyle w:val="MacroText"/>
      </w:pPr>
      <w:r>
        <w:t xml:space="preserve">-- global or dedicated key is used. The type of the key is carried by the security header, and after </w:t>
      </w:r>
    </w:p>
    <w:p w14:paraId="762C9442" w14:textId="77777777" w:rsidR="005E07E4" w:rsidRDefault="005E07E4" w:rsidP="00CA6B0E">
      <w:pPr>
        <w:pStyle w:val="MacroText"/>
      </w:pPr>
      <w:r>
        <w:t xml:space="preserve">-- removing the encryption and/or verifying the authentication tag, the original APDU with its APDU </w:t>
      </w:r>
    </w:p>
    <w:p w14:paraId="27409380" w14:textId="77777777" w:rsidR="005E07E4" w:rsidRDefault="005E07E4" w:rsidP="00CA6B0E">
      <w:pPr>
        <w:pStyle w:val="MacroText"/>
      </w:pPr>
      <w:r>
        <w:t xml:space="preserve">-- TAG is restored. Therefore, the APDU tags of the ciphered APDUs carry redundant information, but </w:t>
      </w:r>
    </w:p>
    <w:p w14:paraId="73676226" w14:textId="77777777" w:rsidR="005E07E4" w:rsidRDefault="005E07E4" w:rsidP="00CA6B0E">
      <w:pPr>
        <w:pStyle w:val="MacroText"/>
      </w:pPr>
      <w:r>
        <w:t>-- they are retained for consistency.</w:t>
      </w:r>
    </w:p>
    <w:p w14:paraId="602D4509" w14:textId="77777777" w:rsidR="005E07E4" w:rsidRDefault="005E07E4" w:rsidP="00CA6B0E">
      <w:pPr>
        <w:pStyle w:val="MacroText"/>
      </w:pPr>
    </w:p>
    <w:p w14:paraId="43BE6693" w14:textId="77777777" w:rsidR="005E07E4" w:rsidRDefault="005E07E4" w:rsidP="00CA6B0E">
      <w:pPr>
        <w:pStyle w:val="MacroText"/>
      </w:pPr>
      <w:r>
        <w:t>-- with global ciphering</w:t>
      </w:r>
    </w:p>
    <w:p w14:paraId="7A71FC5A" w14:textId="77777777" w:rsidR="005E07E4" w:rsidRDefault="005E07E4" w:rsidP="00CA6B0E">
      <w:pPr>
        <w:pStyle w:val="MacroText"/>
      </w:pPr>
    </w:p>
    <w:p w14:paraId="01EAF891" w14:textId="674D2202" w:rsidR="005E07E4" w:rsidRDefault="005E07E4" w:rsidP="00CA6B0E">
      <w:pPr>
        <w:pStyle w:val="MacroText"/>
      </w:pPr>
      <w:r>
        <w:t xml:space="preserve">    glo-initiateRequest         </w:t>
      </w:r>
      <w:r w:rsidR="00CA6B0E">
        <w:t xml:space="preserve">  </w:t>
      </w:r>
      <w:r>
        <w:t>[33]  IMPLICIT      OCTET STRING,</w:t>
      </w:r>
    </w:p>
    <w:p w14:paraId="2E4E8D7F" w14:textId="794498D3" w:rsidR="005E07E4" w:rsidRDefault="005E07E4" w:rsidP="00CA6B0E">
      <w:pPr>
        <w:pStyle w:val="MacroText"/>
      </w:pPr>
      <w:r>
        <w:t xml:space="preserve">    glo-readRequest               [37]  IMPLICIT      OCTET STRING,</w:t>
      </w:r>
    </w:p>
    <w:p w14:paraId="16970B2C" w14:textId="2A5AF4B9" w:rsidR="005E07E4" w:rsidRDefault="005E07E4" w:rsidP="00CA6B0E">
      <w:pPr>
        <w:pStyle w:val="MacroText"/>
      </w:pPr>
      <w:r>
        <w:t xml:space="preserve">    glo-writeRequest              [38]  IMPLICIT      OCTET STRING,</w:t>
      </w:r>
    </w:p>
    <w:p w14:paraId="3B944CC9" w14:textId="77777777" w:rsidR="005E07E4" w:rsidRDefault="005E07E4" w:rsidP="00CA6B0E">
      <w:pPr>
        <w:pStyle w:val="MacroText"/>
      </w:pPr>
    </w:p>
    <w:p w14:paraId="43527E88" w14:textId="60C103B9" w:rsidR="005E07E4" w:rsidRDefault="005E07E4" w:rsidP="00CA6B0E">
      <w:pPr>
        <w:pStyle w:val="MacroText"/>
      </w:pPr>
      <w:r>
        <w:t xml:space="preserve">    glo-initiateResponse          [40]  IMPLICIT      OCTET STRING,</w:t>
      </w:r>
    </w:p>
    <w:p w14:paraId="4ECCF422" w14:textId="0272C1E7" w:rsidR="005E07E4" w:rsidRDefault="005E07E4" w:rsidP="00CA6B0E">
      <w:pPr>
        <w:pStyle w:val="MacroText"/>
      </w:pPr>
      <w:r>
        <w:t xml:space="preserve">    glo-readResponse              [44]  IMPLICIT      OCTET STRING,</w:t>
      </w:r>
    </w:p>
    <w:p w14:paraId="27BE9631" w14:textId="4C395B54" w:rsidR="005E07E4" w:rsidRDefault="005E07E4" w:rsidP="00CA6B0E">
      <w:pPr>
        <w:pStyle w:val="MacroText"/>
      </w:pPr>
      <w:r>
        <w:t xml:space="preserve">    glo-writeResponse             [45]  IMPLICIT      OCTET STRING,</w:t>
      </w:r>
    </w:p>
    <w:p w14:paraId="5594A779" w14:textId="77777777" w:rsidR="005E07E4" w:rsidRDefault="005E07E4" w:rsidP="00CA6B0E">
      <w:pPr>
        <w:pStyle w:val="MacroText"/>
      </w:pPr>
    </w:p>
    <w:p w14:paraId="42E9A659" w14:textId="42194636" w:rsidR="005E07E4" w:rsidRDefault="005E07E4" w:rsidP="00CA6B0E">
      <w:pPr>
        <w:pStyle w:val="MacroText"/>
      </w:pPr>
      <w:r>
        <w:t xml:space="preserve">    glo-confirmedServiceError     [46]  IMPLICIT      OCTET STRING,</w:t>
      </w:r>
    </w:p>
    <w:p w14:paraId="189F728F" w14:textId="77777777" w:rsidR="005E07E4" w:rsidRDefault="005E07E4" w:rsidP="00CA6B0E">
      <w:pPr>
        <w:pStyle w:val="MacroText"/>
      </w:pPr>
    </w:p>
    <w:p w14:paraId="37FAA3B4" w14:textId="2F583F07" w:rsidR="005E07E4" w:rsidRDefault="005E07E4" w:rsidP="00CA6B0E">
      <w:pPr>
        <w:pStyle w:val="MacroText"/>
      </w:pPr>
      <w:r>
        <w:t xml:space="preserve">    glo-unconfirmedWriteRequest   [54]  IMPLICIT      OCTET STRING,</w:t>
      </w:r>
    </w:p>
    <w:p w14:paraId="2566FC5F" w14:textId="0B18832F" w:rsidR="005E07E4" w:rsidRDefault="005E07E4" w:rsidP="00CA6B0E">
      <w:pPr>
        <w:pStyle w:val="MacroText"/>
      </w:pPr>
      <w:r>
        <w:t xml:space="preserve">    glo-informationReportRequest  [56]  IMPLICIT      OCTET STRING,</w:t>
      </w:r>
    </w:p>
    <w:p w14:paraId="7AEC8307" w14:textId="77777777" w:rsidR="005E07E4" w:rsidRDefault="005E07E4" w:rsidP="00CA6B0E">
      <w:pPr>
        <w:pStyle w:val="MacroText"/>
      </w:pPr>
    </w:p>
    <w:p w14:paraId="5E6B9E6D" w14:textId="77777777" w:rsidR="005E07E4" w:rsidRDefault="005E07E4" w:rsidP="00CA6B0E">
      <w:pPr>
        <w:pStyle w:val="MacroText"/>
      </w:pPr>
      <w:r>
        <w:t>-- with dedicated ciphering</w:t>
      </w:r>
    </w:p>
    <w:p w14:paraId="61A9913D" w14:textId="77777777" w:rsidR="005E07E4" w:rsidRDefault="005E07E4" w:rsidP="00CA6B0E">
      <w:pPr>
        <w:pStyle w:val="MacroText"/>
      </w:pPr>
    </w:p>
    <w:p w14:paraId="4135C29A" w14:textId="77777777" w:rsidR="007F5876" w:rsidRDefault="00396676" w:rsidP="00CA6B0E">
      <w:pPr>
        <w:pStyle w:val="MacroText"/>
      </w:pPr>
      <w:r>
        <w:t>--</w:t>
      </w:r>
      <w:r w:rsidR="007F5876">
        <w:t xml:space="preserve"> not used in DLMS/COSEM</w:t>
      </w:r>
    </w:p>
    <w:p w14:paraId="467767EF" w14:textId="4CD60B6E" w:rsidR="005E07E4" w:rsidRDefault="005E07E4" w:rsidP="00CA6B0E">
      <w:pPr>
        <w:pStyle w:val="MacroText"/>
      </w:pPr>
      <w:r>
        <w:t xml:space="preserve">    ded-initiateRequest           [65]  IMPLICIT      OCTET STRING,</w:t>
      </w:r>
    </w:p>
    <w:p w14:paraId="6DDB1B6E" w14:textId="77777777" w:rsidR="007F5876" w:rsidRDefault="007F5876" w:rsidP="00CA6B0E">
      <w:pPr>
        <w:pStyle w:val="MacroText"/>
      </w:pPr>
    </w:p>
    <w:p w14:paraId="09B8427A" w14:textId="6DDEFC96" w:rsidR="005E07E4" w:rsidRDefault="005E07E4" w:rsidP="00CA6B0E">
      <w:pPr>
        <w:pStyle w:val="MacroText"/>
      </w:pPr>
      <w:r>
        <w:t xml:space="preserve">    ded-readRequest               [69]  IMPLICIT      OCTET STRING,</w:t>
      </w:r>
    </w:p>
    <w:p w14:paraId="7CDAEB01" w14:textId="1D0E4218" w:rsidR="005E07E4" w:rsidRDefault="005E07E4" w:rsidP="00CA6B0E">
      <w:pPr>
        <w:pStyle w:val="MacroText"/>
      </w:pPr>
      <w:r>
        <w:t xml:space="preserve">    ded-writeRequest              [70]  IMPLICIT      OCTET STRING,</w:t>
      </w:r>
    </w:p>
    <w:p w14:paraId="75767767" w14:textId="77777777" w:rsidR="005E07E4" w:rsidRDefault="005E07E4" w:rsidP="00CA6B0E">
      <w:pPr>
        <w:pStyle w:val="MacroText"/>
      </w:pPr>
    </w:p>
    <w:p w14:paraId="5CCF95F0" w14:textId="77777777" w:rsidR="007F5876" w:rsidRDefault="00396676" w:rsidP="00CA6B0E">
      <w:pPr>
        <w:pStyle w:val="MacroText"/>
      </w:pPr>
      <w:r>
        <w:t>--</w:t>
      </w:r>
      <w:r w:rsidR="007F5876">
        <w:t xml:space="preserve"> not used in D</w:t>
      </w:r>
      <w:r w:rsidR="00032C80">
        <w:t>LMS/COSEM</w:t>
      </w:r>
    </w:p>
    <w:p w14:paraId="22B80B34" w14:textId="1B276846" w:rsidR="005E07E4" w:rsidRDefault="005E07E4" w:rsidP="00CA6B0E">
      <w:pPr>
        <w:pStyle w:val="MacroText"/>
      </w:pPr>
      <w:r>
        <w:t xml:space="preserve">    ded-initiateResponse          [72]  IMPLICIT      OCTET STRING,</w:t>
      </w:r>
    </w:p>
    <w:p w14:paraId="09929CC4" w14:textId="77777777" w:rsidR="007F5876" w:rsidRDefault="007F5876" w:rsidP="00CA6B0E">
      <w:pPr>
        <w:pStyle w:val="MacroText"/>
      </w:pPr>
    </w:p>
    <w:p w14:paraId="5894BAA2" w14:textId="50E34A86" w:rsidR="005E07E4" w:rsidRDefault="005E07E4" w:rsidP="00CA6B0E">
      <w:pPr>
        <w:pStyle w:val="MacroText"/>
      </w:pPr>
      <w:r>
        <w:t xml:space="preserve">    ded-readResponse              [76]  IMPLICIT      OCTET STRING,</w:t>
      </w:r>
    </w:p>
    <w:p w14:paraId="5CC8B1DD" w14:textId="136491C9" w:rsidR="005E07E4" w:rsidRDefault="005E07E4" w:rsidP="00CA6B0E">
      <w:pPr>
        <w:pStyle w:val="MacroText"/>
      </w:pPr>
      <w:r>
        <w:t xml:space="preserve">    ded-writeResponse             [77]  IMPLICIT      OCTET STRING,</w:t>
      </w:r>
    </w:p>
    <w:p w14:paraId="1A5C6366" w14:textId="77777777" w:rsidR="005E07E4" w:rsidRDefault="005E07E4" w:rsidP="00CA6B0E">
      <w:pPr>
        <w:pStyle w:val="MacroText"/>
      </w:pPr>
    </w:p>
    <w:p w14:paraId="655DFA0C" w14:textId="5E25AB4F" w:rsidR="005E07E4" w:rsidRDefault="005E07E4" w:rsidP="00CA6B0E">
      <w:pPr>
        <w:pStyle w:val="MacroText"/>
      </w:pPr>
      <w:r>
        <w:t xml:space="preserve">    ded-confirmedServiceError     [78]  IMPLICIT      OCTET STRING,</w:t>
      </w:r>
    </w:p>
    <w:p w14:paraId="614E8ED3" w14:textId="77777777" w:rsidR="005E07E4" w:rsidRDefault="005E07E4" w:rsidP="00CA6B0E">
      <w:pPr>
        <w:pStyle w:val="MacroText"/>
      </w:pPr>
    </w:p>
    <w:p w14:paraId="1DCA2725" w14:textId="2D1F386D" w:rsidR="005E07E4" w:rsidRDefault="005E07E4" w:rsidP="00CA6B0E">
      <w:pPr>
        <w:pStyle w:val="MacroText"/>
      </w:pPr>
      <w:r>
        <w:t xml:space="preserve">    ded-unconfirmedWriteRequest   [86]  IMPLICIT      OCTET STRING,</w:t>
      </w:r>
    </w:p>
    <w:p w14:paraId="6F4C7EE5" w14:textId="2FCBCC00" w:rsidR="005E07E4" w:rsidRDefault="005E07E4" w:rsidP="00CA6B0E">
      <w:pPr>
        <w:pStyle w:val="MacroText"/>
      </w:pPr>
      <w:r>
        <w:t xml:space="preserve">    ded-informationReportRequest  [88]  IMPLICIT      OCTET STRING,</w:t>
      </w:r>
    </w:p>
    <w:p w14:paraId="64AD09D4" w14:textId="77777777" w:rsidR="005E07E4" w:rsidRDefault="005E07E4" w:rsidP="00CA6B0E">
      <w:pPr>
        <w:pStyle w:val="MacroText"/>
      </w:pPr>
    </w:p>
    <w:p w14:paraId="5D5F06EB" w14:textId="77777777" w:rsidR="005E07E4" w:rsidRDefault="005E07E4" w:rsidP="00CA6B0E">
      <w:pPr>
        <w:pStyle w:val="MacroText"/>
      </w:pPr>
      <w:r>
        <w:t>-- xDLMS APDUs used with LN referencing</w:t>
      </w:r>
    </w:p>
    <w:p w14:paraId="21995DB5" w14:textId="77777777" w:rsidR="005E07E4" w:rsidRDefault="005E07E4" w:rsidP="00CA6B0E">
      <w:pPr>
        <w:pStyle w:val="MacroText"/>
      </w:pPr>
      <w:r>
        <w:t>-- with no ciphering</w:t>
      </w:r>
    </w:p>
    <w:p w14:paraId="13ACB7A8" w14:textId="77777777" w:rsidR="005E07E4" w:rsidRDefault="005E07E4" w:rsidP="00CA6B0E">
      <w:pPr>
        <w:pStyle w:val="MacroText"/>
      </w:pPr>
    </w:p>
    <w:p w14:paraId="640E65C5" w14:textId="05ABF1E8" w:rsidR="005E07E4" w:rsidRDefault="005E07E4" w:rsidP="00CA6B0E">
      <w:pPr>
        <w:pStyle w:val="MacroText"/>
      </w:pPr>
      <w:r>
        <w:t xml:space="preserve">    get-request                   [192] IMPLICIT      Get-Request,</w:t>
      </w:r>
    </w:p>
    <w:p w14:paraId="17632A2F" w14:textId="18FB851E" w:rsidR="005E07E4" w:rsidRDefault="005E07E4" w:rsidP="00CA6B0E">
      <w:pPr>
        <w:pStyle w:val="MacroText"/>
      </w:pPr>
      <w:r>
        <w:t xml:space="preserve">    set-request                   [193] IMPLICIT      Set-Request,</w:t>
      </w:r>
    </w:p>
    <w:p w14:paraId="52560AF7" w14:textId="1B04BB68" w:rsidR="005E07E4" w:rsidRDefault="005E07E4" w:rsidP="00CA6B0E">
      <w:pPr>
        <w:pStyle w:val="MacroText"/>
      </w:pPr>
      <w:r>
        <w:t xml:space="preserve">    event-notification-request    [194] IMPLICIT      EventNotificationRequest,</w:t>
      </w:r>
    </w:p>
    <w:p w14:paraId="49EF80EB" w14:textId="45AD4CB3" w:rsidR="005E07E4" w:rsidRDefault="005E07E4" w:rsidP="00CA6B0E">
      <w:pPr>
        <w:pStyle w:val="MacroText"/>
      </w:pPr>
      <w:r>
        <w:t xml:space="preserve">    action-request                [195] IMPLICIT      Action-Request,</w:t>
      </w:r>
    </w:p>
    <w:p w14:paraId="04319363" w14:textId="77777777" w:rsidR="005E07E4" w:rsidRDefault="005E07E4" w:rsidP="00CA6B0E">
      <w:pPr>
        <w:pStyle w:val="MacroText"/>
      </w:pPr>
    </w:p>
    <w:p w14:paraId="7CEFF289" w14:textId="2F188F70" w:rsidR="005E07E4" w:rsidRDefault="005E07E4" w:rsidP="00CA6B0E">
      <w:pPr>
        <w:pStyle w:val="MacroText"/>
      </w:pPr>
      <w:r>
        <w:t xml:space="preserve">    get-response                  [196] IMPLICIT      Get-Response,</w:t>
      </w:r>
    </w:p>
    <w:p w14:paraId="1C386D1B" w14:textId="3DA84CB8" w:rsidR="005E07E4" w:rsidRDefault="005E07E4" w:rsidP="00CA6B0E">
      <w:pPr>
        <w:pStyle w:val="MacroText"/>
      </w:pPr>
      <w:r>
        <w:t xml:space="preserve">    set-response                  [197] IMPLICIT      Set-Response,</w:t>
      </w:r>
    </w:p>
    <w:p w14:paraId="3BBE57AF" w14:textId="236B85B0" w:rsidR="005E07E4" w:rsidRDefault="005E07E4" w:rsidP="00CA6B0E">
      <w:pPr>
        <w:pStyle w:val="MacroText"/>
        <w:rPr>
          <w:lang w:val="fr-FR"/>
        </w:rPr>
      </w:pPr>
      <w:r>
        <w:t xml:space="preserve">    </w:t>
      </w:r>
      <w:r>
        <w:rPr>
          <w:lang w:val="fr-FR"/>
        </w:rPr>
        <w:t>action-response               [199] IMPLICIT      Action-Response,</w:t>
      </w:r>
    </w:p>
    <w:p w14:paraId="1036BB3B" w14:textId="77777777" w:rsidR="005E07E4" w:rsidRDefault="005E07E4" w:rsidP="00CA6B0E">
      <w:pPr>
        <w:pStyle w:val="MacroText"/>
        <w:rPr>
          <w:lang w:val="fr-FR"/>
        </w:rPr>
      </w:pPr>
    </w:p>
    <w:p w14:paraId="1EB97411" w14:textId="77777777" w:rsidR="005E07E4" w:rsidRDefault="005E07E4" w:rsidP="00CA6B0E">
      <w:pPr>
        <w:pStyle w:val="MacroText"/>
      </w:pPr>
      <w:r>
        <w:t>-- with global ciphering</w:t>
      </w:r>
    </w:p>
    <w:p w14:paraId="4BA67B67" w14:textId="77777777" w:rsidR="005E07E4" w:rsidRDefault="005E07E4" w:rsidP="00CA6B0E">
      <w:pPr>
        <w:pStyle w:val="MacroText"/>
      </w:pPr>
    </w:p>
    <w:p w14:paraId="4CD90658" w14:textId="6DA4833D" w:rsidR="005E07E4" w:rsidRDefault="005E07E4" w:rsidP="00CA6B0E">
      <w:pPr>
        <w:pStyle w:val="MacroText"/>
      </w:pPr>
      <w:r>
        <w:t xml:space="preserve">    glo-get-request               [200] IMPLICIT      OCTET STRING,</w:t>
      </w:r>
    </w:p>
    <w:p w14:paraId="3CD53556" w14:textId="4AE5D854" w:rsidR="005E07E4" w:rsidRDefault="005E07E4" w:rsidP="00CA6B0E">
      <w:pPr>
        <w:pStyle w:val="MacroText"/>
      </w:pPr>
      <w:r>
        <w:t xml:space="preserve">    glo-set-request               [201] IMPLICIT      OCTET STRING, </w:t>
      </w:r>
    </w:p>
    <w:p w14:paraId="5A6BF623" w14:textId="183348A5" w:rsidR="005E07E4" w:rsidRDefault="005E07E4" w:rsidP="00CA6B0E">
      <w:pPr>
        <w:pStyle w:val="MacroText"/>
      </w:pPr>
      <w:r>
        <w:t xml:space="preserve">    glo-event-notification-request[202] IMPLICIT      OCTET STRING, </w:t>
      </w:r>
    </w:p>
    <w:p w14:paraId="7ACE8B02" w14:textId="35E64341" w:rsidR="005E07E4" w:rsidRDefault="005E07E4" w:rsidP="00CA6B0E">
      <w:pPr>
        <w:pStyle w:val="MacroText"/>
      </w:pPr>
      <w:r>
        <w:t xml:space="preserve">    glo-action-request            [203] IMPLICIT      OCTET STRING, </w:t>
      </w:r>
    </w:p>
    <w:p w14:paraId="60B7B3F3" w14:textId="77777777" w:rsidR="005E07E4" w:rsidRDefault="005E07E4" w:rsidP="00CA6B0E">
      <w:pPr>
        <w:pStyle w:val="MacroText"/>
      </w:pPr>
    </w:p>
    <w:p w14:paraId="027F6499" w14:textId="66E27DC8" w:rsidR="005E07E4" w:rsidRDefault="005E07E4" w:rsidP="00CA6B0E">
      <w:pPr>
        <w:pStyle w:val="MacroText"/>
      </w:pPr>
      <w:r>
        <w:t xml:space="preserve">    glo-get-response              [204] IMPLICIT      OCTET STRING, </w:t>
      </w:r>
    </w:p>
    <w:p w14:paraId="6C42E399" w14:textId="0B9827FE" w:rsidR="005E07E4" w:rsidRDefault="005E07E4" w:rsidP="00CA6B0E">
      <w:pPr>
        <w:pStyle w:val="MacroText"/>
      </w:pPr>
      <w:r>
        <w:t xml:space="preserve">    glo-set-response              [205] IMPLICIT      OCTET STRING, </w:t>
      </w:r>
    </w:p>
    <w:p w14:paraId="5D225041" w14:textId="475E21A1" w:rsidR="005E07E4" w:rsidRDefault="005E07E4" w:rsidP="00CA6B0E">
      <w:pPr>
        <w:pStyle w:val="MacroText"/>
      </w:pPr>
      <w:r>
        <w:t xml:space="preserve">    glo-action-response           [207] IMPLICIT      OCTET STRING,</w:t>
      </w:r>
    </w:p>
    <w:p w14:paraId="754A35F1" w14:textId="77777777" w:rsidR="005E07E4" w:rsidRDefault="005E07E4" w:rsidP="00CA6B0E">
      <w:pPr>
        <w:pStyle w:val="MacroText"/>
      </w:pPr>
      <w:r>
        <w:t>-- with dedicated ciphering</w:t>
      </w:r>
    </w:p>
    <w:p w14:paraId="3B046067" w14:textId="77777777" w:rsidR="005E07E4" w:rsidRDefault="005E07E4" w:rsidP="00CA6B0E">
      <w:pPr>
        <w:pStyle w:val="MacroText"/>
      </w:pPr>
    </w:p>
    <w:p w14:paraId="31F32104" w14:textId="12D6F1F1" w:rsidR="005E07E4" w:rsidRDefault="005E07E4" w:rsidP="00CA6B0E">
      <w:pPr>
        <w:pStyle w:val="MacroText"/>
      </w:pPr>
      <w:r>
        <w:t xml:space="preserve">    ded-get-request               [208] IMPLICIT      OCTET STRING,</w:t>
      </w:r>
    </w:p>
    <w:p w14:paraId="574668E0" w14:textId="4C0044AA" w:rsidR="005E07E4" w:rsidRDefault="005E07E4" w:rsidP="00CA6B0E">
      <w:pPr>
        <w:pStyle w:val="MacroText"/>
      </w:pPr>
      <w:r>
        <w:t xml:space="preserve">    ded-set-request               [209] IMPLICIT      OCTET STRING,</w:t>
      </w:r>
    </w:p>
    <w:p w14:paraId="43322BB9" w14:textId="4E6541CC" w:rsidR="005E07E4" w:rsidRDefault="005E07E4" w:rsidP="00CA6B0E">
      <w:pPr>
        <w:pStyle w:val="MacroText"/>
      </w:pPr>
      <w:r>
        <w:t xml:space="preserve">    ded-event-notification-request[210] IMPLICIT      OCTET STRING,</w:t>
      </w:r>
    </w:p>
    <w:p w14:paraId="76C42395" w14:textId="052E5ADA" w:rsidR="005E07E4" w:rsidRDefault="005E07E4" w:rsidP="00CA6B0E">
      <w:pPr>
        <w:pStyle w:val="MacroText"/>
      </w:pPr>
      <w:r>
        <w:t xml:space="preserve">    ded-actionRequest             [211] IMPLICIT      OCTET STRING,</w:t>
      </w:r>
    </w:p>
    <w:p w14:paraId="5D9600FD" w14:textId="77777777" w:rsidR="005E07E4" w:rsidRDefault="005E07E4" w:rsidP="00CA6B0E">
      <w:pPr>
        <w:pStyle w:val="MacroText"/>
      </w:pPr>
    </w:p>
    <w:p w14:paraId="5EB0DF79" w14:textId="13FDDA13" w:rsidR="005E07E4" w:rsidRDefault="005E07E4" w:rsidP="00CA6B0E">
      <w:pPr>
        <w:pStyle w:val="MacroText"/>
      </w:pPr>
      <w:r>
        <w:t xml:space="preserve">    ded-get-response              [212] IMPLICIT      OCTET STRING,</w:t>
      </w:r>
    </w:p>
    <w:p w14:paraId="4279FE92" w14:textId="702F1377" w:rsidR="005E07E4" w:rsidRDefault="005E07E4" w:rsidP="00CA6B0E">
      <w:pPr>
        <w:pStyle w:val="MacroText"/>
      </w:pPr>
      <w:r>
        <w:t xml:space="preserve">    ded-set-response              [213] IMPLICIT      OCTET STRING,</w:t>
      </w:r>
    </w:p>
    <w:p w14:paraId="5D280A2B" w14:textId="78E9E583" w:rsidR="005E07E4" w:rsidRDefault="005E07E4" w:rsidP="00CA6B0E">
      <w:pPr>
        <w:pStyle w:val="MacroText"/>
      </w:pPr>
      <w:r>
        <w:t xml:space="preserve">    ded-action-response           [215] IMPLICIT      OCTET STRING,</w:t>
      </w:r>
    </w:p>
    <w:p w14:paraId="641AF95F" w14:textId="77777777" w:rsidR="005E07E4" w:rsidRDefault="005E07E4" w:rsidP="00CA6B0E">
      <w:pPr>
        <w:pStyle w:val="MacroText"/>
      </w:pPr>
    </w:p>
    <w:p w14:paraId="79DDA4F9" w14:textId="77777777" w:rsidR="005E07E4" w:rsidRDefault="005E07E4" w:rsidP="00CA6B0E">
      <w:pPr>
        <w:pStyle w:val="MacroText"/>
      </w:pPr>
      <w:r>
        <w:t>-- the exception response pdu</w:t>
      </w:r>
    </w:p>
    <w:p w14:paraId="470EE123" w14:textId="77777777" w:rsidR="005E07E4" w:rsidRDefault="005E07E4" w:rsidP="00CA6B0E">
      <w:pPr>
        <w:pStyle w:val="MacroText"/>
      </w:pPr>
    </w:p>
    <w:p w14:paraId="20DFDF26" w14:textId="3D688B07" w:rsidR="005E07E4" w:rsidRDefault="005E07E4" w:rsidP="00CA6B0E">
      <w:pPr>
        <w:pStyle w:val="MacroText"/>
      </w:pPr>
      <w:r>
        <w:t xml:space="preserve">    exception-response            [216] IMPLICIT      ExceptionResponse,</w:t>
      </w:r>
    </w:p>
    <w:p w14:paraId="478069B4" w14:textId="77777777" w:rsidR="005E07E4" w:rsidRDefault="005E07E4" w:rsidP="00CA6B0E">
      <w:pPr>
        <w:pStyle w:val="MacroText"/>
      </w:pPr>
      <w:r>
        <w:lastRenderedPageBreak/>
        <w:t xml:space="preserve">    </w:t>
      </w:r>
    </w:p>
    <w:p w14:paraId="2464015F" w14:textId="77777777" w:rsidR="005E07E4" w:rsidRDefault="005E07E4" w:rsidP="00CA6B0E">
      <w:pPr>
        <w:pStyle w:val="MacroText"/>
      </w:pPr>
    </w:p>
    <w:p w14:paraId="2B957154" w14:textId="77777777" w:rsidR="005E07E4" w:rsidRDefault="005E07E4" w:rsidP="00CA6B0E">
      <w:pPr>
        <w:pStyle w:val="MacroText"/>
      </w:pPr>
      <w:r>
        <w:t>-- access</w:t>
      </w:r>
    </w:p>
    <w:p w14:paraId="1F2978DC" w14:textId="77777777" w:rsidR="005E07E4" w:rsidRDefault="005E07E4" w:rsidP="00CA6B0E">
      <w:pPr>
        <w:pStyle w:val="MacroText"/>
      </w:pPr>
      <w:r>
        <w:t xml:space="preserve">    </w:t>
      </w:r>
    </w:p>
    <w:p w14:paraId="150E657E" w14:textId="11FE1D26" w:rsidR="005E07E4" w:rsidRDefault="005E07E4" w:rsidP="00CA6B0E">
      <w:pPr>
        <w:pStyle w:val="MacroText"/>
      </w:pPr>
      <w:r>
        <w:t xml:space="preserve">    access-request                [217] IMPLICIT      Access-Request,</w:t>
      </w:r>
    </w:p>
    <w:p w14:paraId="645856E2" w14:textId="4C8D31EE" w:rsidR="005E07E4" w:rsidRDefault="005E07E4" w:rsidP="00CA6B0E">
      <w:pPr>
        <w:pStyle w:val="MacroText"/>
      </w:pPr>
      <w:r>
        <w:t xml:space="preserve">    access-response               [218] IMPLICIT      Access-Response,</w:t>
      </w:r>
    </w:p>
    <w:p w14:paraId="2C09FA37" w14:textId="77777777" w:rsidR="005E07E4" w:rsidRDefault="005E07E4" w:rsidP="00CA6B0E">
      <w:pPr>
        <w:pStyle w:val="MacroText"/>
      </w:pPr>
      <w:r>
        <w:t xml:space="preserve">    </w:t>
      </w:r>
    </w:p>
    <w:p w14:paraId="15D0C8DB" w14:textId="77777777" w:rsidR="005E07E4" w:rsidRDefault="005E07E4" w:rsidP="00CA6B0E">
      <w:pPr>
        <w:pStyle w:val="MacroText"/>
      </w:pPr>
      <w:r>
        <w:t>-- general APDUs</w:t>
      </w:r>
    </w:p>
    <w:p w14:paraId="05B627DE" w14:textId="2B91BA82" w:rsidR="005E07E4" w:rsidRDefault="005E07E4" w:rsidP="00CA6B0E">
      <w:pPr>
        <w:pStyle w:val="MacroText"/>
      </w:pPr>
      <w:r>
        <w:t xml:space="preserve">    general-glo-ciphering         [219] IMPLICIT      General-Glo-Ciphering,</w:t>
      </w:r>
    </w:p>
    <w:p w14:paraId="38242CDE" w14:textId="7BF45304" w:rsidR="005E07E4" w:rsidRDefault="005E07E4" w:rsidP="00CA6B0E">
      <w:pPr>
        <w:pStyle w:val="MacroText"/>
      </w:pPr>
      <w:r>
        <w:t xml:space="preserve">    general-ded-ciphering         [220] IMPLICIT      General-Ded-Ciphering,</w:t>
      </w:r>
    </w:p>
    <w:p w14:paraId="5EDA037C" w14:textId="4AD71E07" w:rsidR="005E07E4" w:rsidRDefault="005E07E4" w:rsidP="00CA6B0E">
      <w:pPr>
        <w:pStyle w:val="MacroText"/>
      </w:pPr>
      <w:r>
        <w:t xml:space="preserve">    general-ciphering             [221] IMPLICIT      General-Ciphering,</w:t>
      </w:r>
    </w:p>
    <w:p w14:paraId="6CC486C8" w14:textId="79B90A27" w:rsidR="005E07E4" w:rsidRDefault="005E07E4" w:rsidP="00CA6B0E">
      <w:pPr>
        <w:pStyle w:val="MacroText"/>
      </w:pPr>
      <w:r>
        <w:t xml:space="preserve">    general-signing               [223] IMPLICIT      General-Signing,</w:t>
      </w:r>
    </w:p>
    <w:p w14:paraId="4A73A596" w14:textId="21F29B63" w:rsidR="005E07E4" w:rsidRDefault="005E07E4" w:rsidP="00CA6B0E">
      <w:pPr>
        <w:pStyle w:val="MacroText"/>
      </w:pPr>
      <w:r>
        <w:t xml:space="preserve">    general-block-transfer        [224] IMPLICIT      General-Block-Transfer</w:t>
      </w:r>
    </w:p>
    <w:p w14:paraId="51A439F1" w14:textId="77777777" w:rsidR="005E07E4" w:rsidRDefault="005E07E4" w:rsidP="00CA6B0E">
      <w:pPr>
        <w:pStyle w:val="MacroText"/>
      </w:pPr>
    </w:p>
    <w:p w14:paraId="244FB336" w14:textId="77777777" w:rsidR="005E07E4" w:rsidRDefault="005E07E4" w:rsidP="00CA6B0E">
      <w:pPr>
        <w:pStyle w:val="MacroText"/>
      </w:pPr>
      <w:r>
        <w:t>-- The tags 230 and 231 ar</w:t>
      </w:r>
      <w:r w:rsidR="007F5876">
        <w:t>e reserved for DLMS Gateway</w:t>
      </w:r>
    </w:p>
    <w:p w14:paraId="209ADE3C" w14:textId="424932DF" w:rsidR="005E07E4" w:rsidRDefault="005E07E4" w:rsidP="00CA6B0E">
      <w:pPr>
        <w:pStyle w:val="MacroText"/>
      </w:pPr>
      <w:r>
        <w:t>-- reserved                       [230]</w:t>
      </w:r>
    </w:p>
    <w:p w14:paraId="704C5F70" w14:textId="1D5F445C" w:rsidR="005E07E4" w:rsidRDefault="005E07E4" w:rsidP="00CA6B0E">
      <w:pPr>
        <w:pStyle w:val="MacroText"/>
      </w:pPr>
      <w:r>
        <w:t>-- reserved                       [231]</w:t>
      </w:r>
    </w:p>
    <w:p w14:paraId="3CF63C01" w14:textId="77777777" w:rsidR="005E07E4" w:rsidRDefault="005E07E4" w:rsidP="00CA6B0E">
      <w:pPr>
        <w:pStyle w:val="MacroText"/>
      </w:pPr>
      <w:r>
        <w:t>}</w:t>
      </w:r>
    </w:p>
    <w:p w14:paraId="4D68D6FE" w14:textId="77777777" w:rsidR="005E07E4" w:rsidRDefault="005E07E4" w:rsidP="00CA6B0E">
      <w:pPr>
        <w:pStyle w:val="MacroText"/>
      </w:pPr>
    </w:p>
    <w:p w14:paraId="4A0CA5F0" w14:textId="77777777" w:rsidR="005E07E4" w:rsidRDefault="005E07E4" w:rsidP="00CA6B0E">
      <w:pPr>
        <w:pStyle w:val="MacroText"/>
      </w:pPr>
      <w:r>
        <w:t>AARQ</w:t>
      </w:r>
      <w:r w:rsidR="00077BDE">
        <w:t>:</w:t>
      </w:r>
      <w:r>
        <w:t>:= [APPLICATION 0] IMPLICIT SEQUENCE</w:t>
      </w:r>
    </w:p>
    <w:p w14:paraId="6246D5F5" w14:textId="77777777" w:rsidR="005E07E4" w:rsidRDefault="005E07E4" w:rsidP="00CA6B0E">
      <w:pPr>
        <w:pStyle w:val="MacroText"/>
      </w:pPr>
      <w:r>
        <w:t>{</w:t>
      </w:r>
    </w:p>
    <w:p w14:paraId="528AF5D0" w14:textId="77777777" w:rsidR="005E07E4" w:rsidRDefault="005E07E4" w:rsidP="00CA6B0E">
      <w:pPr>
        <w:pStyle w:val="MacroText"/>
      </w:pPr>
      <w:r>
        <w:t>-- [APPLICATION 0] == [ 60H ] = [ 96 ]</w:t>
      </w:r>
    </w:p>
    <w:p w14:paraId="3805164A" w14:textId="77777777" w:rsidR="005E07E4" w:rsidRDefault="005E07E4" w:rsidP="00CA6B0E">
      <w:pPr>
        <w:pStyle w:val="MacroText"/>
      </w:pPr>
    </w:p>
    <w:p w14:paraId="3634D3AC" w14:textId="470B7BA2" w:rsidR="005E07E4" w:rsidRDefault="005E07E4" w:rsidP="00CA6B0E">
      <w:pPr>
        <w:pStyle w:val="MacroText"/>
      </w:pPr>
      <w:r>
        <w:t xml:space="preserve">    protocol-version              [0] IMPLICIT        BIT STRING {version1 (0)} DEFAULT {version1},</w:t>
      </w:r>
    </w:p>
    <w:p w14:paraId="23A94F91" w14:textId="6ADF05FC" w:rsidR="005E07E4" w:rsidRDefault="005E07E4" w:rsidP="00CA6B0E">
      <w:pPr>
        <w:pStyle w:val="MacroText"/>
      </w:pPr>
      <w:r>
        <w:t xml:space="preserve">    application-context-name      [1]                 Application-context-name,</w:t>
      </w:r>
    </w:p>
    <w:p w14:paraId="315E3E99" w14:textId="034CD04B" w:rsidR="005E07E4" w:rsidRDefault="005E07E4" w:rsidP="00CA6B0E">
      <w:pPr>
        <w:pStyle w:val="MacroText"/>
      </w:pPr>
      <w:r>
        <w:t xml:space="preserve">    called-AP-title               [2]                 AP-title OPTIONAL,</w:t>
      </w:r>
    </w:p>
    <w:p w14:paraId="07945405" w14:textId="0BBF7F6A" w:rsidR="005E07E4" w:rsidRDefault="005E07E4" w:rsidP="00CA6B0E">
      <w:pPr>
        <w:pStyle w:val="MacroText"/>
      </w:pPr>
      <w:r>
        <w:t xml:space="preserve">    called-AE-qualifier           [3]                 AE-qualifier OPTIONAL,</w:t>
      </w:r>
    </w:p>
    <w:p w14:paraId="6067EE86" w14:textId="1CB65B74" w:rsidR="005E07E4" w:rsidRDefault="005E07E4" w:rsidP="00CA6B0E">
      <w:pPr>
        <w:pStyle w:val="MacroText"/>
      </w:pPr>
      <w:r>
        <w:t xml:space="preserve">    called-AP-invocation-id       [4]                 AP-invocation-identifier OPTIONAL,</w:t>
      </w:r>
    </w:p>
    <w:p w14:paraId="0E36790D" w14:textId="04D27978" w:rsidR="005E07E4" w:rsidRDefault="005E07E4" w:rsidP="00CA6B0E">
      <w:pPr>
        <w:pStyle w:val="MacroText"/>
      </w:pPr>
      <w:r>
        <w:t xml:space="preserve">    called-AE-invocation-id       [5]                 AE-invocation-identifier OPTIONAL,</w:t>
      </w:r>
    </w:p>
    <w:p w14:paraId="5ACEB08D" w14:textId="7437ED19" w:rsidR="005E07E4" w:rsidRDefault="005E07E4" w:rsidP="00CA6B0E">
      <w:pPr>
        <w:pStyle w:val="MacroText"/>
      </w:pPr>
      <w:r>
        <w:t xml:space="preserve">    calling-AP-title              [6]                 AP-title OPTIONAL,</w:t>
      </w:r>
    </w:p>
    <w:p w14:paraId="46580057" w14:textId="65FF99F8" w:rsidR="005E07E4" w:rsidRDefault="005E07E4" w:rsidP="00CA6B0E">
      <w:pPr>
        <w:pStyle w:val="MacroText"/>
      </w:pPr>
      <w:r>
        <w:t xml:space="preserve">    calling-AE-qualifier          [7]                 AE-qualifier OPTIONAL,</w:t>
      </w:r>
    </w:p>
    <w:p w14:paraId="3911F1C2" w14:textId="2B9477F5" w:rsidR="005E07E4" w:rsidRDefault="005E07E4" w:rsidP="00CA6B0E">
      <w:pPr>
        <w:pStyle w:val="MacroText"/>
      </w:pPr>
      <w:r>
        <w:t xml:space="preserve">    calling-AP-invocation-id      [8]                 AP-invocation-identifier OPTIONAL,</w:t>
      </w:r>
    </w:p>
    <w:p w14:paraId="00746564" w14:textId="584978DB" w:rsidR="005E07E4" w:rsidRDefault="005E07E4" w:rsidP="00CA6B0E">
      <w:pPr>
        <w:pStyle w:val="MacroText"/>
      </w:pPr>
      <w:r>
        <w:t xml:space="preserve">    calling-AE-invocation-id      [9]                 AE-invocation-identifier OPTIONAL,</w:t>
      </w:r>
    </w:p>
    <w:p w14:paraId="0C624C80" w14:textId="77777777" w:rsidR="005E07E4" w:rsidRDefault="005E07E4" w:rsidP="00CA6B0E">
      <w:pPr>
        <w:pStyle w:val="MacroText"/>
      </w:pPr>
    </w:p>
    <w:p w14:paraId="321D938F" w14:textId="77777777" w:rsidR="005E07E4" w:rsidRDefault="005E07E4" w:rsidP="00CA6B0E">
      <w:pPr>
        <w:pStyle w:val="MacroText"/>
      </w:pPr>
      <w:r>
        <w:t>-- The following field shall not be present if only the kernel is used.</w:t>
      </w:r>
    </w:p>
    <w:p w14:paraId="33B297C0" w14:textId="6F90AC25" w:rsidR="005E07E4" w:rsidRDefault="005E07E4" w:rsidP="00CA6B0E">
      <w:pPr>
        <w:pStyle w:val="MacroText"/>
      </w:pPr>
      <w:r>
        <w:t xml:space="preserve">    sender-acse-requirements      [10] IMPLICIT      ACSE-requirements OPTIONAL,</w:t>
      </w:r>
    </w:p>
    <w:p w14:paraId="657464D2" w14:textId="77777777" w:rsidR="005E07E4" w:rsidRDefault="005E07E4" w:rsidP="00CA6B0E">
      <w:pPr>
        <w:pStyle w:val="MacroText"/>
      </w:pPr>
    </w:p>
    <w:p w14:paraId="3D4CBA19" w14:textId="77777777" w:rsidR="005E07E4" w:rsidRDefault="005E07E4" w:rsidP="00CA6B0E">
      <w:pPr>
        <w:pStyle w:val="MacroText"/>
      </w:pPr>
      <w:r>
        <w:t>-- The following field shall only be present if the authentication functional unit is selected.</w:t>
      </w:r>
    </w:p>
    <w:p w14:paraId="438C1F28" w14:textId="0A07F5A6" w:rsidR="005E07E4" w:rsidRDefault="005E07E4" w:rsidP="00CA6B0E">
      <w:pPr>
        <w:pStyle w:val="MacroText"/>
      </w:pPr>
      <w:r>
        <w:t xml:space="preserve">    mechanism-name                [11] IMPLICIT      Mechanism-name OPTIONAL,</w:t>
      </w:r>
    </w:p>
    <w:p w14:paraId="719425B5" w14:textId="77777777" w:rsidR="005E07E4" w:rsidRDefault="005E07E4" w:rsidP="00CA6B0E">
      <w:pPr>
        <w:pStyle w:val="MacroText"/>
      </w:pPr>
    </w:p>
    <w:p w14:paraId="5B778B56" w14:textId="77777777" w:rsidR="005E07E4" w:rsidRDefault="005E07E4" w:rsidP="00CA6B0E">
      <w:pPr>
        <w:pStyle w:val="MacroText"/>
      </w:pPr>
      <w:r>
        <w:t>-- The following field shall only be present if the authentication functional unit is selected.</w:t>
      </w:r>
    </w:p>
    <w:p w14:paraId="14294261" w14:textId="77777777" w:rsidR="005E07E4" w:rsidRDefault="005E07E4" w:rsidP="00CA6B0E">
      <w:pPr>
        <w:pStyle w:val="MacroText"/>
      </w:pPr>
    </w:p>
    <w:p w14:paraId="0DE43871" w14:textId="0B113F5F" w:rsidR="005E07E4" w:rsidRDefault="005E07E4" w:rsidP="00CA6B0E">
      <w:pPr>
        <w:pStyle w:val="MacroText"/>
      </w:pPr>
      <w:r>
        <w:t xml:space="preserve">    calling-authentication-value  [12] EXPLICIT      Authentication-value OPTIONAL,</w:t>
      </w:r>
    </w:p>
    <w:p w14:paraId="0755F92E" w14:textId="2EF1627A" w:rsidR="005E07E4" w:rsidRDefault="005E07E4" w:rsidP="00CA6B0E">
      <w:pPr>
        <w:pStyle w:val="MacroText"/>
        <w:rPr>
          <w:lang w:val="fr-FR"/>
        </w:rPr>
      </w:pPr>
      <w:r>
        <w:t xml:space="preserve">    </w:t>
      </w:r>
      <w:r>
        <w:rPr>
          <w:lang w:val="fr-FR"/>
        </w:rPr>
        <w:t>implementation-information    [29] IMPLICIT      Implementation-data OPTIONAL,</w:t>
      </w:r>
    </w:p>
    <w:p w14:paraId="0845210C" w14:textId="39465DE1" w:rsidR="005E07E4" w:rsidRDefault="005E07E4" w:rsidP="00CA6B0E">
      <w:pPr>
        <w:pStyle w:val="MacroText"/>
        <w:rPr>
          <w:lang w:val="fr-FR"/>
        </w:rPr>
      </w:pPr>
      <w:r>
        <w:rPr>
          <w:lang w:val="fr-FR"/>
        </w:rPr>
        <w:t xml:space="preserve">    user-information              [30] EXPLICIT      Association-information OPTIONAL</w:t>
      </w:r>
    </w:p>
    <w:p w14:paraId="5F1179D6" w14:textId="77777777" w:rsidR="005E07E4" w:rsidRDefault="005E07E4" w:rsidP="00CA6B0E">
      <w:pPr>
        <w:pStyle w:val="MacroText"/>
      </w:pPr>
      <w:r>
        <w:t>}</w:t>
      </w:r>
    </w:p>
    <w:p w14:paraId="3C7BF496" w14:textId="77777777" w:rsidR="005E07E4" w:rsidRDefault="005E07E4" w:rsidP="00CA6B0E">
      <w:pPr>
        <w:pStyle w:val="MacroText"/>
      </w:pPr>
    </w:p>
    <w:p w14:paraId="7A630344" w14:textId="77777777" w:rsidR="005E07E4" w:rsidRDefault="005E07E4" w:rsidP="00CA6B0E">
      <w:pPr>
        <w:pStyle w:val="MacroText"/>
      </w:pPr>
      <w:r>
        <w:t xml:space="preserve">-- The user-information field shall carry an InitiateRequest APDU encoded in A-XDR, and then </w:t>
      </w:r>
    </w:p>
    <w:p w14:paraId="438153AB" w14:textId="77777777" w:rsidR="005E07E4" w:rsidRDefault="005E07E4" w:rsidP="00CA6B0E">
      <w:pPr>
        <w:pStyle w:val="MacroText"/>
      </w:pPr>
      <w:r>
        <w:t>-- encoding the resulting OCTET STRING in BER.</w:t>
      </w:r>
    </w:p>
    <w:p w14:paraId="5373ACA6" w14:textId="77777777" w:rsidR="005E07E4" w:rsidRDefault="005E07E4" w:rsidP="00CA6B0E">
      <w:pPr>
        <w:pStyle w:val="MacroText"/>
      </w:pPr>
    </w:p>
    <w:p w14:paraId="17B33ADE" w14:textId="77777777" w:rsidR="005E07E4" w:rsidRDefault="005E07E4" w:rsidP="00CA6B0E">
      <w:pPr>
        <w:pStyle w:val="MacroText"/>
      </w:pPr>
      <w:r>
        <w:t>AARE-apdu</w:t>
      </w:r>
      <w:r w:rsidR="00077BDE">
        <w:t>:</w:t>
      </w:r>
      <w:r>
        <w:t>:= [APPLICATION 1] IMPLICIT SEQUENCE</w:t>
      </w:r>
    </w:p>
    <w:p w14:paraId="51E612F7" w14:textId="77777777" w:rsidR="005E07E4" w:rsidRDefault="005E07E4" w:rsidP="00CA6B0E">
      <w:pPr>
        <w:pStyle w:val="MacroText"/>
      </w:pPr>
      <w:r>
        <w:t>{</w:t>
      </w:r>
    </w:p>
    <w:p w14:paraId="0272700A" w14:textId="77777777" w:rsidR="005E07E4" w:rsidRDefault="005E07E4" w:rsidP="00CA6B0E">
      <w:pPr>
        <w:pStyle w:val="MacroText"/>
      </w:pPr>
      <w:r>
        <w:t>-- [APPLICATION 1] == [ 61H ] = [ 97 ]</w:t>
      </w:r>
    </w:p>
    <w:p w14:paraId="7B40EF18" w14:textId="77777777" w:rsidR="005E07E4" w:rsidRDefault="005E07E4" w:rsidP="00CA6B0E">
      <w:pPr>
        <w:pStyle w:val="MacroText"/>
      </w:pPr>
    </w:p>
    <w:p w14:paraId="05216628" w14:textId="3065367A" w:rsidR="005E07E4" w:rsidRDefault="005E07E4" w:rsidP="00CA6B0E">
      <w:pPr>
        <w:pStyle w:val="MacroText"/>
      </w:pPr>
      <w:r>
        <w:t xml:space="preserve">    protocol-version              [0] IMPLICIT        BIT STRING {version1 (0)} DEFAULT {version1},</w:t>
      </w:r>
    </w:p>
    <w:p w14:paraId="6D58CF71" w14:textId="6C1A75D7" w:rsidR="005E07E4" w:rsidRDefault="005E07E4" w:rsidP="00CA6B0E">
      <w:pPr>
        <w:pStyle w:val="MacroText"/>
      </w:pPr>
      <w:r>
        <w:t xml:space="preserve">    application-context-name      [1]                 Application-context-name,</w:t>
      </w:r>
    </w:p>
    <w:p w14:paraId="031B03C3" w14:textId="7251ABDA" w:rsidR="005E07E4" w:rsidRDefault="005E07E4" w:rsidP="00CA6B0E">
      <w:pPr>
        <w:pStyle w:val="MacroText"/>
      </w:pPr>
      <w:r>
        <w:t xml:space="preserve">    result                        [2]                 Association-result,</w:t>
      </w:r>
    </w:p>
    <w:p w14:paraId="3E6BFDEC" w14:textId="750EF621" w:rsidR="005E07E4" w:rsidRDefault="005E07E4" w:rsidP="00CA6B0E">
      <w:pPr>
        <w:pStyle w:val="MacroText"/>
      </w:pPr>
      <w:r>
        <w:t xml:space="preserve">    result-source-diagnostic      [3]                 Associate-source-diagnostic,</w:t>
      </w:r>
    </w:p>
    <w:p w14:paraId="4FF91569" w14:textId="53618597" w:rsidR="005E07E4" w:rsidRDefault="005E07E4" w:rsidP="00CA6B0E">
      <w:pPr>
        <w:pStyle w:val="MacroText"/>
      </w:pPr>
      <w:r>
        <w:t xml:space="preserve">    responding-AP-title           [4]                 AP-title OPTIONAL,</w:t>
      </w:r>
    </w:p>
    <w:p w14:paraId="21B74359" w14:textId="4CD91E1C" w:rsidR="005E07E4" w:rsidRDefault="005E07E4" w:rsidP="00CA6B0E">
      <w:pPr>
        <w:pStyle w:val="MacroText"/>
      </w:pPr>
      <w:r>
        <w:t xml:space="preserve">    responding-AE-qualifier       [5]                 AE-qualifier OPTIONAL,</w:t>
      </w:r>
    </w:p>
    <w:p w14:paraId="0E9F7DE2" w14:textId="19EB8757" w:rsidR="005E07E4" w:rsidRDefault="005E07E4" w:rsidP="00CA6B0E">
      <w:pPr>
        <w:pStyle w:val="MacroText"/>
      </w:pPr>
      <w:r>
        <w:t xml:space="preserve">    responding-AP-invocation-id   [6]                 AP-invocation-identifier OPTIONAL,</w:t>
      </w:r>
    </w:p>
    <w:p w14:paraId="17AD04B2" w14:textId="32848131" w:rsidR="005E07E4" w:rsidRDefault="005E07E4" w:rsidP="00CA6B0E">
      <w:pPr>
        <w:pStyle w:val="MacroText"/>
      </w:pPr>
      <w:r>
        <w:t xml:space="preserve">    responding-AE-invocation-id   [7]                 AE-invocation-identifier OPTIONAL,</w:t>
      </w:r>
    </w:p>
    <w:p w14:paraId="6399DFFA" w14:textId="77777777" w:rsidR="005E07E4" w:rsidRDefault="005E07E4" w:rsidP="00CA6B0E">
      <w:pPr>
        <w:pStyle w:val="MacroText"/>
      </w:pPr>
    </w:p>
    <w:p w14:paraId="21326652" w14:textId="77777777" w:rsidR="005E07E4" w:rsidRDefault="005E07E4" w:rsidP="00CA6B0E">
      <w:pPr>
        <w:pStyle w:val="MacroText"/>
      </w:pPr>
      <w:r>
        <w:t>-- The following field shall not be present if only the kernel is used.</w:t>
      </w:r>
    </w:p>
    <w:p w14:paraId="258C0BDE" w14:textId="554B5B01" w:rsidR="005E07E4" w:rsidRDefault="005E07E4" w:rsidP="00CA6B0E">
      <w:pPr>
        <w:pStyle w:val="MacroText"/>
      </w:pPr>
      <w:r>
        <w:t xml:space="preserve">    responder-acse-requirements   [8] IMPLICIT        ACSE-requirements OPTIONAL,</w:t>
      </w:r>
    </w:p>
    <w:p w14:paraId="08B00058" w14:textId="77777777" w:rsidR="005E07E4" w:rsidRDefault="005E07E4" w:rsidP="00CA6B0E">
      <w:pPr>
        <w:pStyle w:val="MacroText"/>
      </w:pPr>
    </w:p>
    <w:p w14:paraId="6309E863" w14:textId="77777777" w:rsidR="005E07E4" w:rsidRDefault="005E07E4" w:rsidP="00CA6B0E">
      <w:pPr>
        <w:pStyle w:val="MacroText"/>
      </w:pPr>
      <w:r>
        <w:t>-- The following field shall only be present if the authentication functional unit is selected.</w:t>
      </w:r>
    </w:p>
    <w:p w14:paraId="0E25158E" w14:textId="4E28C15C" w:rsidR="005E07E4" w:rsidRDefault="005E07E4" w:rsidP="00CA6B0E">
      <w:pPr>
        <w:pStyle w:val="MacroText"/>
      </w:pPr>
      <w:r>
        <w:t xml:space="preserve">    mechanism-name                [9] IMPLICIT        Mechanism-name OPTIONAL,</w:t>
      </w:r>
    </w:p>
    <w:p w14:paraId="3FB8982A" w14:textId="77777777" w:rsidR="005E07E4" w:rsidRDefault="005E07E4" w:rsidP="00CA6B0E">
      <w:pPr>
        <w:pStyle w:val="MacroText"/>
      </w:pPr>
    </w:p>
    <w:p w14:paraId="27B26A36" w14:textId="77777777" w:rsidR="005E07E4" w:rsidRDefault="005E07E4" w:rsidP="00CA6B0E">
      <w:pPr>
        <w:pStyle w:val="MacroText"/>
      </w:pPr>
      <w:r>
        <w:t>-- The following field shall only be present if the authentication functional unit is selected.</w:t>
      </w:r>
    </w:p>
    <w:p w14:paraId="02A16320" w14:textId="5E235001" w:rsidR="005E07E4" w:rsidRDefault="005E07E4" w:rsidP="00CA6B0E">
      <w:pPr>
        <w:pStyle w:val="MacroText"/>
      </w:pPr>
      <w:r>
        <w:t xml:space="preserve">    responding-authentication-value[10] EXPLICIT       Authentication-value OPTIONAL,</w:t>
      </w:r>
    </w:p>
    <w:p w14:paraId="04647D5F" w14:textId="758B8617" w:rsidR="005E07E4" w:rsidRDefault="005E07E4" w:rsidP="00CA6B0E">
      <w:pPr>
        <w:pStyle w:val="MacroText"/>
        <w:rPr>
          <w:lang w:val="fr-FR"/>
        </w:rPr>
      </w:pPr>
      <w:r>
        <w:t xml:space="preserve">    </w:t>
      </w:r>
      <w:r>
        <w:rPr>
          <w:lang w:val="fr-FR"/>
        </w:rPr>
        <w:t>implementation-information    [29] IMPLICIT       Implementation-data OPTIONAL,</w:t>
      </w:r>
    </w:p>
    <w:p w14:paraId="1E2A6894" w14:textId="2B47D950" w:rsidR="005E07E4" w:rsidRDefault="005E07E4" w:rsidP="00CA6B0E">
      <w:pPr>
        <w:pStyle w:val="MacroText"/>
        <w:rPr>
          <w:lang w:val="fr-FR"/>
        </w:rPr>
      </w:pPr>
      <w:r>
        <w:rPr>
          <w:lang w:val="fr-FR"/>
        </w:rPr>
        <w:t xml:space="preserve">    user-information              [30] EXPLICIT       Association-information OPTIONAL</w:t>
      </w:r>
    </w:p>
    <w:p w14:paraId="5BFAAFAD" w14:textId="77777777" w:rsidR="005E07E4" w:rsidRDefault="005E07E4" w:rsidP="00CA6B0E">
      <w:pPr>
        <w:pStyle w:val="MacroText"/>
      </w:pPr>
      <w:r>
        <w:t>}</w:t>
      </w:r>
    </w:p>
    <w:p w14:paraId="3B325A19" w14:textId="77777777" w:rsidR="005E07E4" w:rsidRDefault="005E07E4" w:rsidP="00CA6B0E">
      <w:pPr>
        <w:pStyle w:val="MacroText"/>
      </w:pPr>
    </w:p>
    <w:p w14:paraId="15B755F0" w14:textId="77777777" w:rsidR="005E07E4" w:rsidRDefault="005E07E4" w:rsidP="00CA6B0E">
      <w:pPr>
        <w:pStyle w:val="MacroText"/>
      </w:pPr>
      <w:r>
        <w:t xml:space="preserve">-- The user-information field shall carry either an InitiateResponse (or, when the proposed xDLMS </w:t>
      </w:r>
    </w:p>
    <w:p w14:paraId="35689E65" w14:textId="77777777" w:rsidR="005E07E4" w:rsidRDefault="005E07E4" w:rsidP="00CA6B0E">
      <w:pPr>
        <w:pStyle w:val="MacroText"/>
      </w:pPr>
      <w:r>
        <w:t xml:space="preserve">-- context is not accepted by the server, a confirmedServiceError) APDU encoded in A-XDR, and then </w:t>
      </w:r>
    </w:p>
    <w:p w14:paraId="09916A1A" w14:textId="77777777" w:rsidR="005E07E4" w:rsidRDefault="005E07E4" w:rsidP="00CA6B0E">
      <w:pPr>
        <w:pStyle w:val="MacroText"/>
      </w:pPr>
      <w:r>
        <w:t>-- encoding the resulting OCTET STRING in BER.</w:t>
      </w:r>
    </w:p>
    <w:p w14:paraId="2AA02005" w14:textId="77777777" w:rsidR="005E07E4" w:rsidRDefault="005E07E4" w:rsidP="00CA6B0E">
      <w:pPr>
        <w:pStyle w:val="MacroText"/>
      </w:pPr>
    </w:p>
    <w:p w14:paraId="5BF9189C" w14:textId="77777777" w:rsidR="005E07E4" w:rsidRDefault="005E07E4" w:rsidP="00CA6B0E">
      <w:pPr>
        <w:pStyle w:val="MacroText"/>
        <w:rPr>
          <w:lang w:val="fr-FR"/>
        </w:rPr>
      </w:pPr>
      <w:r>
        <w:rPr>
          <w:lang w:val="fr-FR"/>
        </w:rPr>
        <w:t>RLRQ-apdu</w:t>
      </w:r>
      <w:r w:rsidR="00077BDE">
        <w:rPr>
          <w:lang w:val="fr-FR"/>
        </w:rPr>
        <w:t>:</w:t>
      </w:r>
      <w:r>
        <w:rPr>
          <w:lang w:val="fr-FR"/>
        </w:rPr>
        <w:t>:= [APPLICATION 2] IMPLICIT SEQUENCE</w:t>
      </w:r>
    </w:p>
    <w:p w14:paraId="7E320CBB" w14:textId="77777777" w:rsidR="005E07E4" w:rsidRDefault="005E07E4" w:rsidP="00CA6B0E">
      <w:pPr>
        <w:pStyle w:val="MacroText"/>
        <w:rPr>
          <w:lang w:val="fr-FR"/>
        </w:rPr>
      </w:pPr>
      <w:r>
        <w:rPr>
          <w:lang w:val="fr-FR"/>
        </w:rPr>
        <w:t>{</w:t>
      </w:r>
    </w:p>
    <w:p w14:paraId="611F6FFF" w14:textId="77777777" w:rsidR="005E07E4" w:rsidRDefault="005E07E4" w:rsidP="00CA6B0E">
      <w:pPr>
        <w:pStyle w:val="MacroText"/>
      </w:pPr>
      <w:r>
        <w:t>-- [APPLICATION 2] == [ 62H ] = [ 98 ]</w:t>
      </w:r>
    </w:p>
    <w:p w14:paraId="0E187277" w14:textId="77777777" w:rsidR="005E07E4" w:rsidRDefault="005E07E4" w:rsidP="00CA6B0E">
      <w:pPr>
        <w:pStyle w:val="MacroText"/>
      </w:pPr>
    </w:p>
    <w:p w14:paraId="5AEBF720" w14:textId="5AFA96DA" w:rsidR="005E07E4" w:rsidRDefault="005E07E4" w:rsidP="00CA6B0E">
      <w:pPr>
        <w:pStyle w:val="MacroText"/>
      </w:pPr>
      <w:r>
        <w:t xml:space="preserve">    reason                        [0] IMPLICIT        Release-request-reason OPTIONAL,</w:t>
      </w:r>
    </w:p>
    <w:p w14:paraId="297473CC" w14:textId="59DB0AD1" w:rsidR="005E07E4" w:rsidRDefault="005E07E4" w:rsidP="00CA6B0E">
      <w:pPr>
        <w:pStyle w:val="MacroText"/>
        <w:rPr>
          <w:lang w:val="fr-FR"/>
        </w:rPr>
      </w:pPr>
      <w:r>
        <w:t xml:space="preserve">    </w:t>
      </w:r>
      <w:r>
        <w:rPr>
          <w:lang w:val="fr-FR"/>
        </w:rPr>
        <w:t>user-information              [30] EXPLICIT       Association-information OPTIONAL</w:t>
      </w:r>
    </w:p>
    <w:p w14:paraId="738B2589" w14:textId="77777777" w:rsidR="005E07E4" w:rsidRDefault="005E07E4" w:rsidP="00CA6B0E">
      <w:pPr>
        <w:pStyle w:val="MacroText"/>
        <w:rPr>
          <w:lang w:val="fr-FR"/>
        </w:rPr>
      </w:pPr>
      <w:r>
        <w:rPr>
          <w:lang w:val="fr-FR"/>
        </w:rPr>
        <w:t>}</w:t>
      </w:r>
    </w:p>
    <w:p w14:paraId="3C2BDD19" w14:textId="77777777" w:rsidR="005E07E4" w:rsidRDefault="005E07E4" w:rsidP="00CA6B0E">
      <w:pPr>
        <w:pStyle w:val="MacroText"/>
        <w:rPr>
          <w:lang w:val="fr-FR"/>
        </w:rPr>
      </w:pPr>
    </w:p>
    <w:p w14:paraId="79CDEA4F" w14:textId="77777777" w:rsidR="005E07E4" w:rsidRDefault="005E07E4" w:rsidP="00CA6B0E">
      <w:pPr>
        <w:pStyle w:val="MacroText"/>
        <w:rPr>
          <w:lang w:val="fr-FR"/>
        </w:rPr>
      </w:pPr>
      <w:r>
        <w:rPr>
          <w:lang w:val="fr-FR"/>
        </w:rPr>
        <w:t>RLRE-apdu</w:t>
      </w:r>
      <w:r w:rsidR="00077BDE">
        <w:rPr>
          <w:lang w:val="fr-FR"/>
        </w:rPr>
        <w:t>:</w:t>
      </w:r>
      <w:r>
        <w:rPr>
          <w:lang w:val="fr-FR"/>
        </w:rPr>
        <w:t>:= [APPLICATION 3] IMPLICIT SEQUENCE</w:t>
      </w:r>
    </w:p>
    <w:p w14:paraId="6BA2DDEB" w14:textId="77777777" w:rsidR="005E07E4" w:rsidRDefault="005E07E4" w:rsidP="00CA6B0E">
      <w:pPr>
        <w:pStyle w:val="MacroText"/>
        <w:rPr>
          <w:lang w:val="fr-FR"/>
        </w:rPr>
      </w:pPr>
      <w:r>
        <w:rPr>
          <w:lang w:val="fr-FR"/>
        </w:rPr>
        <w:t>{</w:t>
      </w:r>
    </w:p>
    <w:p w14:paraId="62287F13" w14:textId="77777777" w:rsidR="005E07E4" w:rsidRDefault="005E07E4" w:rsidP="00CA6B0E">
      <w:pPr>
        <w:pStyle w:val="MacroText"/>
      </w:pPr>
      <w:r>
        <w:t>-- [APPLICATION 3] == [ 63H ] = [ 99 ]</w:t>
      </w:r>
    </w:p>
    <w:p w14:paraId="469FDBBC" w14:textId="77777777" w:rsidR="005E07E4" w:rsidRDefault="005E07E4" w:rsidP="00CA6B0E">
      <w:pPr>
        <w:pStyle w:val="MacroText"/>
      </w:pPr>
    </w:p>
    <w:p w14:paraId="7DBDA159" w14:textId="7A4A481E" w:rsidR="005E07E4" w:rsidRDefault="005E07E4" w:rsidP="00CA6B0E">
      <w:pPr>
        <w:pStyle w:val="MacroText"/>
      </w:pPr>
      <w:r>
        <w:t xml:space="preserve">    reason                        [0] IMPLICIT        Release-response-reason OPTIONAL,</w:t>
      </w:r>
    </w:p>
    <w:p w14:paraId="6EE3BC4E" w14:textId="161A6905" w:rsidR="005E07E4" w:rsidRDefault="005E07E4" w:rsidP="00CA6B0E">
      <w:pPr>
        <w:pStyle w:val="MacroText"/>
        <w:rPr>
          <w:lang w:val="fr-FR"/>
        </w:rPr>
      </w:pPr>
      <w:r>
        <w:t xml:space="preserve">    </w:t>
      </w:r>
      <w:r>
        <w:rPr>
          <w:lang w:val="fr-FR"/>
        </w:rPr>
        <w:t>user-information              [30] EXPLICIT       Association-information OPTIONAL</w:t>
      </w:r>
    </w:p>
    <w:p w14:paraId="31BBE89C" w14:textId="77777777" w:rsidR="005E07E4" w:rsidRDefault="005E07E4" w:rsidP="00CA6B0E">
      <w:pPr>
        <w:pStyle w:val="MacroText"/>
      </w:pPr>
      <w:r>
        <w:t>}</w:t>
      </w:r>
    </w:p>
    <w:p w14:paraId="10D76E49" w14:textId="77777777" w:rsidR="005E07E4" w:rsidRDefault="005E07E4" w:rsidP="00CA6B0E">
      <w:pPr>
        <w:pStyle w:val="MacroText"/>
      </w:pPr>
    </w:p>
    <w:p w14:paraId="33AE902E" w14:textId="77777777" w:rsidR="005E07E4" w:rsidRDefault="005E07E4" w:rsidP="00CA6B0E">
      <w:pPr>
        <w:pStyle w:val="MacroText"/>
      </w:pPr>
      <w:r>
        <w:t xml:space="preserve">-- The user-information field of the RLRQ / RLRE APDU may carry an InitiateRequest APDU encoded in </w:t>
      </w:r>
    </w:p>
    <w:p w14:paraId="4ADE0E40" w14:textId="77777777" w:rsidR="005E07E4" w:rsidRDefault="005E07E4" w:rsidP="00CA6B0E">
      <w:pPr>
        <w:pStyle w:val="MacroText"/>
      </w:pPr>
      <w:r>
        <w:t xml:space="preserve">-- A-XDR, and then encoding the resulting OCTET STRING in BER, when the AA to be released uses </w:t>
      </w:r>
    </w:p>
    <w:p w14:paraId="43D58969" w14:textId="77777777" w:rsidR="005E07E4" w:rsidRDefault="005E07E4" w:rsidP="00CA6B0E">
      <w:pPr>
        <w:pStyle w:val="MacroText"/>
      </w:pPr>
      <w:r>
        <w:t>-- ciphering.</w:t>
      </w:r>
    </w:p>
    <w:p w14:paraId="72056B04" w14:textId="77777777" w:rsidR="005E07E4" w:rsidRDefault="005E07E4" w:rsidP="00CA6B0E">
      <w:pPr>
        <w:pStyle w:val="MacroText"/>
      </w:pPr>
    </w:p>
    <w:p w14:paraId="54E76B8B" w14:textId="77777777" w:rsidR="005E07E4" w:rsidRDefault="005E07E4" w:rsidP="00CA6B0E">
      <w:pPr>
        <w:pStyle w:val="MacroText"/>
      </w:pPr>
      <w:r>
        <w:t>-- types used in the fields of the ACSE APDUs, in the order of their occurrence</w:t>
      </w:r>
    </w:p>
    <w:p w14:paraId="4D158D56" w14:textId="77777777" w:rsidR="005E07E4" w:rsidRDefault="005E07E4" w:rsidP="00CA6B0E">
      <w:pPr>
        <w:pStyle w:val="MacroText"/>
      </w:pPr>
    </w:p>
    <w:p w14:paraId="4EDBEDEA" w14:textId="77777777" w:rsidR="005E07E4" w:rsidRDefault="005E07E4" w:rsidP="00CA6B0E">
      <w:pPr>
        <w:pStyle w:val="MacroText"/>
      </w:pPr>
      <w:r>
        <w:t>Application-context-name</w:t>
      </w:r>
      <w:r w:rsidR="00077BDE">
        <w:t>:</w:t>
      </w:r>
      <w:r>
        <w:t>:=           OBJECT IDENTIFIER</w:t>
      </w:r>
    </w:p>
    <w:p w14:paraId="66430365" w14:textId="77777777" w:rsidR="005E07E4" w:rsidRDefault="005E07E4" w:rsidP="00CA6B0E">
      <w:pPr>
        <w:pStyle w:val="MacroText"/>
      </w:pPr>
    </w:p>
    <w:p w14:paraId="33E62E48" w14:textId="77777777" w:rsidR="005E07E4" w:rsidRDefault="005E07E4" w:rsidP="00CA6B0E">
      <w:pPr>
        <w:pStyle w:val="MacroText"/>
      </w:pPr>
      <w:r>
        <w:t>AP-title</w:t>
      </w:r>
      <w:r w:rsidR="00077BDE">
        <w:t>:</w:t>
      </w:r>
      <w:r>
        <w:t>:=                           OCTET STRING</w:t>
      </w:r>
    </w:p>
    <w:p w14:paraId="208A4BE9" w14:textId="77777777" w:rsidR="005E07E4" w:rsidRDefault="005E07E4" w:rsidP="00CA6B0E">
      <w:pPr>
        <w:pStyle w:val="MacroText"/>
      </w:pPr>
    </w:p>
    <w:p w14:paraId="748EF59E" w14:textId="77777777" w:rsidR="005E07E4" w:rsidRDefault="005E07E4" w:rsidP="00CA6B0E">
      <w:pPr>
        <w:pStyle w:val="MacroText"/>
      </w:pPr>
      <w:r>
        <w:t>AE-qualifier</w:t>
      </w:r>
      <w:r w:rsidR="00077BDE">
        <w:t>:</w:t>
      </w:r>
      <w:r>
        <w:t>:=                       OCTET STRING</w:t>
      </w:r>
    </w:p>
    <w:p w14:paraId="2B71B5A5" w14:textId="77777777" w:rsidR="005E07E4" w:rsidRDefault="005E07E4" w:rsidP="00CA6B0E">
      <w:pPr>
        <w:pStyle w:val="MacroText"/>
      </w:pPr>
    </w:p>
    <w:p w14:paraId="44524F89" w14:textId="77777777" w:rsidR="005E07E4" w:rsidRDefault="005E07E4" w:rsidP="00CA6B0E">
      <w:pPr>
        <w:pStyle w:val="MacroText"/>
      </w:pPr>
      <w:r>
        <w:t>AP-invocation-identifier</w:t>
      </w:r>
      <w:r w:rsidR="00077BDE">
        <w:t>:</w:t>
      </w:r>
      <w:r>
        <w:t>:=           INTEGER</w:t>
      </w:r>
    </w:p>
    <w:p w14:paraId="24C21762" w14:textId="77777777" w:rsidR="005E07E4" w:rsidRDefault="005E07E4" w:rsidP="00CA6B0E">
      <w:pPr>
        <w:pStyle w:val="MacroText"/>
      </w:pPr>
    </w:p>
    <w:p w14:paraId="4507D18F" w14:textId="77777777" w:rsidR="005E07E4" w:rsidRDefault="005E07E4" w:rsidP="00CA6B0E">
      <w:pPr>
        <w:pStyle w:val="MacroText"/>
      </w:pPr>
      <w:r>
        <w:t>AE-invocation-identifier</w:t>
      </w:r>
      <w:r w:rsidR="00077BDE">
        <w:t>:</w:t>
      </w:r>
      <w:r>
        <w:t>:=           INTEGER</w:t>
      </w:r>
    </w:p>
    <w:p w14:paraId="57FF3550" w14:textId="77777777" w:rsidR="005E07E4" w:rsidRDefault="005E07E4" w:rsidP="00CA6B0E">
      <w:pPr>
        <w:pStyle w:val="MacroText"/>
      </w:pPr>
    </w:p>
    <w:p w14:paraId="74AD1A25" w14:textId="77777777" w:rsidR="005E07E4" w:rsidRDefault="005E07E4" w:rsidP="00CA6B0E">
      <w:pPr>
        <w:pStyle w:val="MacroText"/>
      </w:pPr>
      <w:r>
        <w:t>ACSE-requirements</w:t>
      </w:r>
      <w:r w:rsidR="00077BDE">
        <w:t>:</w:t>
      </w:r>
      <w:r>
        <w:t>:=                  BIT STRING {authentication(0)}</w:t>
      </w:r>
    </w:p>
    <w:p w14:paraId="2FD106B6" w14:textId="77777777" w:rsidR="005E07E4" w:rsidRDefault="005E07E4" w:rsidP="00CA6B0E">
      <w:pPr>
        <w:pStyle w:val="MacroText"/>
      </w:pPr>
    </w:p>
    <w:p w14:paraId="00FB44F8" w14:textId="77777777" w:rsidR="005E07E4" w:rsidRDefault="005E07E4" w:rsidP="00CA6B0E">
      <w:pPr>
        <w:pStyle w:val="MacroText"/>
      </w:pPr>
      <w:r>
        <w:t>Mechanism-name</w:t>
      </w:r>
      <w:r w:rsidR="00077BDE">
        <w:t>:</w:t>
      </w:r>
      <w:r>
        <w:t>:=                     OBJECT IDENTIFIER</w:t>
      </w:r>
    </w:p>
    <w:p w14:paraId="42919132" w14:textId="77777777" w:rsidR="005E07E4" w:rsidRDefault="005E07E4" w:rsidP="00CA6B0E">
      <w:pPr>
        <w:pStyle w:val="MacroText"/>
      </w:pPr>
    </w:p>
    <w:p w14:paraId="657C005B" w14:textId="77777777" w:rsidR="005E07E4" w:rsidRDefault="005E07E4" w:rsidP="00CA6B0E">
      <w:pPr>
        <w:pStyle w:val="MacroText"/>
      </w:pPr>
      <w:r>
        <w:t>Authentication-value</w:t>
      </w:r>
      <w:r w:rsidR="00077BDE">
        <w:t>:</w:t>
      </w:r>
      <w:r>
        <w:t>:= CHOICE</w:t>
      </w:r>
    </w:p>
    <w:p w14:paraId="61269C84" w14:textId="77777777" w:rsidR="005E07E4" w:rsidRDefault="005E07E4" w:rsidP="00CA6B0E">
      <w:pPr>
        <w:pStyle w:val="MacroText"/>
      </w:pPr>
      <w:r>
        <w:t>{</w:t>
      </w:r>
    </w:p>
    <w:p w14:paraId="214F5EA7" w14:textId="584337DD" w:rsidR="005E07E4" w:rsidRDefault="005E07E4" w:rsidP="00CA6B0E">
      <w:pPr>
        <w:pStyle w:val="MacroText"/>
      </w:pPr>
      <w:r>
        <w:t xml:space="preserve">    charstring                    [0] IMPLICIT    GraphicString,</w:t>
      </w:r>
    </w:p>
    <w:p w14:paraId="7CEEF951" w14:textId="378D8855" w:rsidR="005E07E4" w:rsidRDefault="005E07E4" w:rsidP="00CA6B0E">
      <w:pPr>
        <w:pStyle w:val="MacroText"/>
      </w:pPr>
      <w:r>
        <w:t xml:space="preserve">    bitstring                     [1] IMPLICIT    BIT STRING</w:t>
      </w:r>
    </w:p>
    <w:p w14:paraId="76DF91A8" w14:textId="77777777" w:rsidR="005E07E4" w:rsidRDefault="005E07E4" w:rsidP="00CA6B0E">
      <w:pPr>
        <w:pStyle w:val="MacroText"/>
      </w:pPr>
      <w:r>
        <w:t>}</w:t>
      </w:r>
    </w:p>
    <w:p w14:paraId="79E3D656" w14:textId="77777777" w:rsidR="005E07E4" w:rsidRDefault="005E07E4" w:rsidP="00CA6B0E">
      <w:pPr>
        <w:pStyle w:val="MacroText"/>
      </w:pPr>
    </w:p>
    <w:p w14:paraId="34A28845" w14:textId="77777777" w:rsidR="005E07E4" w:rsidRDefault="005E07E4" w:rsidP="00CA6B0E">
      <w:pPr>
        <w:pStyle w:val="MacroText"/>
      </w:pPr>
      <w:r>
        <w:t>Implementation-data</w:t>
      </w:r>
      <w:r w:rsidR="00077BDE">
        <w:t>:</w:t>
      </w:r>
      <w:r>
        <w:t>:=                GraphicString</w:t>
      </w:r>
    </w:p>
    <w:p w14:paraId="5A528F9D" w14:textId="77777777" w:rsidR="005E07E4" w:rsidRDefault="005E07E4" w:rsidP="00CA6B0E">
      <w:pPr>
        <w:pStyle w:val="MacroText"/>
      </w:pPr>
    </w:p>
    <w:p w14:paraId="2C5C5DFE" w14:textId="77777777" w:rsidR="005E07E4" w:rsidRDefault="005E07E4" w:rsidP="00CA6B0E">
      <w:pPr>
        <w:pStyle w:val="MacroText"/>
      </w:pPr>
      <w:r>
        <w:t>Association-information</w:t>
      </w:r>
      <w:r w:rsidR="00077BDE">
        <w:t>:</w:t>
      </w:r>
      <w:r>
        <w:t>:=            OCTET STRING</w:t>
      </w:r>
    </w:p>
    <w:p w14:paraId="6E8E9896" w14:textId="77777777" w:rsidR="005E07E4" w:rsidRDefault="005E07E4" w:rsidP="00CA6B0E">
      <w:pPr>
        <w:pStyle w:val="MacroText"/>
      </w:pPr>
    </w:p>
    <w:p w14:paraId="6F809EFC" w14:textId="77777777" w:rsidR="005E07E4" w:rsidRDefault="005E07E4" w:rsidP="00CA6B0E">
      <w:pPr>
        <w:pStyle w:val="MacroText"/>
      </w:pPr>
      <w:r>
        <w:t>Association-result</w:t>
      </w:r>
      <w:r w:rsidR="00077BDE">
        <w:t>:</w:t>
      </w:r>
      <w:r>
        <w:t>:=                 INTEGER</w:t>
      </w:r>
    </w:p>
    <w:p w14:paraId="34602A5A" w14:textId="77777777" w:rsidR="005E07E4" w:rsidRDefault="005E07E4" w:rsidP="00CA6B0E">
      <w:pPr>
        <w:pStyle w:val="MacroText"/>
      </w:pPr>
      <w:r>
        <w:t>{</w:t>
      </w:r>
    </w:p>
    <w:p w14:paraId="68457B76" w14:textId="77777777" w:rsidR="005E07E4" w:rsidRDefault="005E07E4" w:rsidP="00CA6B0E">
      <w:pPr>
        <w:pStyle w:val="MacroText"/>
      </w:pPr>
      <w:r>
        <w:t xml:space="preserve">    accepted                           (0),</w:t>
      </w:r>
    </w:p>
    <w:p w14:paraId="4C9E439F" w14:textId="77777777" w:rsidR="005E07E4" w:rsidRDefault="005E07E4" w:rsidP="00CA6B0E">
      <w:pPr>
        <w:pStyle w:val="MacroText"/>
      </w:pPr>
      <w:r>
        <w:t xml:space="preserve">    rejected-permanent                 (1),</w:t>
      </w:r>
    </w:p>
    <w:p w14:paraId="6E94F7DC" w14:textId="77777777" w:rsidR="005E07E4" w:rsidRDefault="005E07E4" w:rsidP="00CA6B0E">
      <w:pPr>
        <w:pStyle w:val="MacroText"/>
      </w:pPr>
      <w:r>
        <w:t xml:space="preserve">    rejected-transient                 (2)</w:t>
      </w:r>
    </w:p>
    <w:p w14:paraId="63F5AF9A" w14:textId="77777777" w:rsidR="005E07E4" w:rsidRDefault="005E07E4" w:rsidP="00CA6B0E">
      <w:pPr>
        <w:pStyle w:val="MacroText"/>
      </w:pPr>
      <w:r>
        <w:t>}</w:t>
      </w:r>
    </w:p>
    <w:p w14:paraId="635E8A60" w14:textId="77777777" w:rsidR="005E07E4" w:rsidRDefault="005E07E4" w:rsidP="00CA6B0E">
      <w:pPr>
        <w:pStyle w:val="MacroText"/>
      </w:pPr>
    </w:p>
    <w:p w14:paraId="3CEF6023" w14:textId="77777777" w:rsidR="005E07E4" w:rsidRDefault="005E07E4" w:rsidP="00CA6B0E">
      <w:pPr>
        <w:pStyle w:val="MacroText"/>
      </w:pPr>
      <w:r>
        <w:t>Associate-source-diagnostic</w:t>
      </w:r>
      <w:r w:rsidR="00077BDE">
        <w:t>:</w:t>
      </w:r>
      <w:r>
        <w:t>:= CHOICE</w:t>
      </w:r>
    </w:p>
    <w:p w14:paraId="464801B2" w14:textId="77777777" w:rsidR="005E07E4" w:rsidRDefault="005E07E4" w:rsidP="00CA6B0E">
      <w:pPr>
        <w:pStyle w:val="MacroText"/>
      </w:pPr>
      <w:r>
        <w:t>{</w:t>
      </w:r>
    </w:p>
    <w:p w14:paraId="5375E17B" w14:textId="77777777" w:rsidR="005E07E4" w:rsidRDefault="005E07E4" w:rsidP="00CA6B0E">
      <w:pPr>
        <w:pStyle w:val="MacroText"/>
      </w:pPr>
      <w:r>
        <w:t xml:space="preserve">    acse-service-user                  [1] INTEGER</w:t>
      </w:r>
    </w:p>
    <w:p w14:paraId="6C580106" w14:textId="77777777" w:rsidR="005E07E4" w:rsidRDefault="005E07E4" w:rsidP="00CA6B0E">
      <w:pPr>
        <w:pStyle w:val="MacroText"/>
      </w:pPr>
      <w:r>
        <w:t xml:space="preserve">    {</w:t>
      </w:r>
    </w:p>
    <w:p w14:paraId="072C3F1D" w14:textId="77777777" w:rsidR="005E07E4" w:rsidRDefault="005E07E4" w:rsidP="00CA6B0E">
      <w:pPr>
        <w:pStyle w:val="MacroText"/>
      </w:pPr>
      <w:r>
        <w:t xml:space="preserve">         null                                             (0),</w:t>
      </w:r>
    </w:p>
    <w:p w14:paraId="477DFFCB" w14:textId="77777777" w:rsidR="005E07E4" w:rsidRDefault="005E07E4" w:rsidP="00CA6B0E">
      <w:pPr>
        <w:pStyle w:val="MacroText"/>
      </w:pPr>
      <w:r>
        <w:t xml:space="preserve">         no-reason-given                                  (1),</w:t>
      </w:r>
    </w:p>
    <w:p w14:paraId="47CAFACB" w14:textId="77777777" w:rsidR="005E07E4" w:rsidRDefault="005E07E4" w:rsidP="00CA6B0E">
      <w:pPr>
        <w:pStyle w:val="MacroText"/>
      </w:pPr>
      <w:r>
        <w:t xml:space="preserve">         application-context-name-not-supported           (2),</w:t>
      </w:r>
    </w:p>
    <w:p w14:paraId="510414BD" w14:textId="77777777" w:rsidR="005E07E4" w:rsidRDefault="005E07E4" w:rsidP="00CA6B0E">
      <w:pPr>
        <w:pStyle w:val="MacroText"/>
      </w:pPr>
      <w:r>
        <w:t xml:space="preserve">         calling-AP-title-not-recognized                  (3),</w:t>
      </w:r>
    </w:p>
    <w:p w14:paraId="249C6C15" w14:textId="77777777" w:rsidR="005E07E4" w:rsidRDefault="005E07E4" w:rsidP="00CA6B0E">
      <w:pPr>
        <w:pStyle w:val="MacroText"/>
      </w:pPr>
      <w:r>
        <w:t xml:space="preserve">         calling-AP-invocation-identifier-not-recognized  (4),</w:t>
      </w:r>
    </w:p>
    <w:p w14:paraId="1FEB17CE" w14:textId="77777777" w:rsidR="005E07E4" w:rsidRDefault="005E07E4" w:rsidP="00CA6B0E">
      <w:pPr>
        <w:pStyle w:val="MacroText"/>
      </w:pPr>
      <w:r>
        <w:t xml:space="preserve">         calling-AE-qualifier-not-recognized              (5),</w:t>
      </w:r>
    </w:p>
    <w:p w14:paraId="18FCF9D4" w14:textId="77777777" w:rsidR="005E07E4" w:rsidRDefault="005E07E4" w:rsidP="00CA6B0E">
      <w:pPr>
        <w:pStyle w:val="MacroText"/>
      </w:pPr>
      <w:r>
        <w:t xml:space="preserve">         calling-AE-invocation-identifier-not-recognized  (6),</w:t>
      </w:r>
    </w:p>
    <w:p w14:paraId="3C08F223" w14:textId="77777777" w:rsidR="005E07E4" w:rsidRDefault="005E07E4" w:rsidP="00CA6B0E">
      <w:pPr>
        <w:pStyle w:val="MacroText"/>
      </w:pPr>
      <w:r>
        <w:t xml:space="preserve">         called-AP-title-not-recognized                   (7),</w:t>
      </w:r>
    </w:p>
    <w:p w14:paraId="3E3E046D" w14:textId="77777777" w:rsidR="005E07E4" w:rsidRDefault="005E07E4" w:rsidP="00CA6B0E">
      <w:pPr>
        <w:pStyle w:val="MacroText"/>
      </w:pPr>
      <w:r>
        <w:t xml:space="preserve">         called-AP-invocation-identifier-not-recognized   (8),</w:t>
      </w:r>
    </w:p>
    <w:p w14:paraId="6C3CB006" w14:textId="77777777" w:rsidR="005E07E4" w:rsidRDefault="005E07E4" w:rsidP="00CA6B0E">
      <w:pPr>
        <w:pStyle w:val="MacroText"/>
      </w:pPr>
      <w:r>
        <w:t xml:space="preserve">         called-AE-qualifier-not-recognized               (9),</w:t>
      </w:r>
    </w:p>
    <w:p w14:paraId="6F39BBA1" w14:textId="77777777" w:rsidR="005E07E4" w:rsidRDefault="005E07E4" w:rsidP="00CA6B0E">
      <w:pPr>
        <w:pStyle w:val="MacroText"/>
      </w:pPr>
      <w:r>
        <w:t xml:space="preserve">         called-AE-invocation-identifier-not-recognized   (10),</w:t>
      </w:r>
    </w:p>
    <w:p w14:paraId="14E00D98" w14:textId="77777777" w:rsidR="005E07E4" w:rsidRDefault="005E07E4" w:rsidP="00CA6B0E">
      <w:pPr>
        <w:pStyle w:val="MacroText"/>
      </w:pPr>
      <w:r>
        <w:t xml:space="preserve">         authentication-mechanism-name-not-recognised     (11),</w:t>
      </w:r>
    </w:p>
    <w:p w14:paraId="72764EAA" w14:textId="77777777" w:rsidR="005E07E4" w:rsidRDefault="005E07E4" w:rsidP="00CA6B0E">
      <w:pPr>
        <w:pStyle w:val="MacroText"/>
      </w:pPr>
      <w:r>
        <w:t xml:space="preserve">         authentication-mechanism-name-required           (12),</w:t>
      </w:r>
    </w:p>
    <w:p w14:paraId="3FB4D6C7" w14:textId="77777777" w:rsidR="005E07E4" w:rsidRDefault="005E07E4" w:rsidP="00CA6B0E">
      <w:pPr>
        <w:pStyle w:val="MacroText"/>
      </w:pPr>
      <w:r>
        <w:t xml:space="preserve">         authentication-failure                           (13),</w:t>
      </w:r>
    </w:p>
    <w:p w14:paraId="17A0766C" w14:textId="77777777" w:rsidR="005E07E4" w:rsidRDefault="005E07E4" w:rsidP="00CA6B0E">
      <w:pPr>
        <w:pStyle w:val="MacroText"/>
      </w:pPr>
      <w:r>
        <w:t xml:space="preserve">         authentication-required                          (14)</w:t>
      </w:r>
    </w:p>
    <w:p w14:paraId="01EBD6D1" w14:textId="77777777" w:rsidR="005E07E4" w:rsidRDefault="005E07E4" w:rsidP="00CA6B0E">
      <w:pPr>
        <w:pStyle w:val="MacroText"/>
      </w:pPr>
      <w:r>
        <w:lastRenderedPageBreak/>
        <w:t xml:space="preserve">    },</w:t>
      </w:r>
    </w:p>
    <w:p w14:paraId="4F9CD1A3" w14:textId="77777777" w:rsidR="005E07E4" w:rsidRDefault="005E07E4" w:rsidP="00CA6B0E">
      <w:pPr>
        <w:pStyle w:val="MacroText"/>
      </w:pPr>
      <w:r>
        <w:t xml:space="preserve">    acse-service-provider              [2] INTEGER</w:t>
      </w:r>
    </w:p>
    <w:p w14:paraId="4E233F85" w14:textId="77777777" w:rsidR="005E07E4" w:rsidRDefault="005E07E4" w:rsidP="00CA6B0E">
      <w:pPr>
        <w:pStyle w:val="MacroText"/>
      </w:pPr>
      <w:r>
        <w:t xml:space="preserve">    {</w:t>
      </w:r>
    </w:p>
    <w:p w14:paraId="3948B1FA" w14:textId="02AB9CAD" w:rsidR="005E07E4" w:rsidRDefault="005E07E4" w:rsidP="00CA6B0E">
      <w:pPr>
        <w:pStyle w:val="MacroText"/>
      </w:pPr>
      <w:r>
        <w:t xml:space="preserve">         null                          (0),</w:t>
      </w:r>
    </w:p>
    <w:p w14:paraId="34E0836F" w14:textId="07451AB8" w:rsidR="005E07E4" w:rsidRDefault="005E07E4" w:rsidP="00CA6B0E">
      <w:pPr>
        <w:pStyle w:val="MacroText"/>
      </w:pPr>
      <w:r>
        <w:t xml:space="preserve">         no-reason-given               (1),</w:t>
      </w:r>
    </w:p>
    <w:p w14:paraId="241F1B55" w14:textId="60BFEC24" w:rsidR="005E07E4" w:rsidRDefault="005E07E4" w:rsidP="00CA6B0E">
      <w:pPr>
        <w:pStyle w:val="MacroText"/>
      </w:pPr>
      <w:r>
        <w:t xml:space="preserve">         no-common-acse-version        (2)</w:t>
      </w:r>
    </w:p>
    <w:p w14:paraId="586855D5" w14:textId="77777777" w:rsidR="005E07E4" w:rsidRDefault="005E07E4" w:rsidP="00CA6B0E">
      <w:pPr>
        <w:pStyle w:val="MacroText"/>
      </w:pPr>
      <w:r>
        <w:t xml:space="preserve">    }</w:t>
      </w:r>
    </w:p>
    <w:p w14:paraId="35B1B0EF" w14:textId="77777777" w:rsidR="005E07E4" w:rsidRDefault="005E07E4" w:rsidP="00CA6B0E">
      <w:pPr>
        <w:pStyle w:val="MacroText"/>
      </w:pPr>
      <w:r>
        <w:t>}</w:t>
      </w:r>
    </w:p>
    <w:p w14:paraId="7CDD9185" w14:textId="77777777" w:rsidR="005E07E4" w:rsidRDefault="005E07E4" w:rsidP="00CA6B0E">
      <w:pPr>
        <w:pStyle w:val="MacroText"/>
      </w:pPr>
    </w:p>
    <w:p w14:paraId="5B248D35" w14:textId="77777777" w:rsidR="005E07E4" w:rsidRDefault="005E07E4" w:rsidP="00CA6B0E">
      <w:pPr>
        <w:pStyle w:val="MacroText"/>
      </w:pPr>
      <w:r>
        <w:t>Release-request-reason</w:t>
      </w:r>
      <w:r w:rsidR="00077BDE">
        <w:t>:</w:t>
      </w:r>
      <w:r>
        <w:t>:= INTEGER</w:t>
      </w:r>
    </w:p>
    <w:p w14:paraId="244A07B1" w14:textId="77777777" w:rsidR="005E07E4" w:rsidRDefault="005E07E4" w:rsidP="00CA6B0E">
      <w:pPr>
        <w:pStyle w:val="MacroText"/>
      </w:pPr>
      <w:r>
        <w:t>{</w:t>
      </w:r>
    </w:p>
    <w:p w14:paraId="4715D82F" w14:textId="77777777" w:rsidR="005E07E4" w:rsidRDefault="005E07E4" w:rsidP="00CA6B0E">
      <w:pPr>
        <w:pStyle w:val="MacroText"/>
      </w:pPr>
      <w:r>
        <w:t xml:space="preserve">    normal                             (0),</w:t>
      </w:r>
    </w:p>
    <w:p w14:paraId="2C135679" w14:textId="77777777" w:rsidR="005E07E4" w:rsidRDefault="005E07E4" w:rsidP="00CA6B0E">
      <w:pPr>
        <w:pStyle w:val="MacroText"/>
      </w:pPr>
      <w:r>
        <w:t xml:space="preserve">    urgent                             (1),</w:t>
      </w:r>
    </w:p>
    <w:p w14:paraId="7CE919CC" w14:textId="77777777" w:rsidR="005E07E4" w:rsidRDefault="005E07E4" w:rsidP="00CA6B0E">
      <w:pPr>
        <w:pStyle w:val="MacroText"/>
      </w:pPr>
      <w:r>
        <w:t xml:space="preserve">    user-defined                       (30)</w:t>
      </w:r>
    </w:p>
    <w:p w14:paraId="158FB002" w14:textId="77777777" w:rsidR="005E07E4" w:rsidRDefault="005E07E4" w:rsidP="00CA6B0E">
      <w:pPr>
        <w:pStyle w:val="MacroText"/>
      </w:pPr>
      <w:r>
        <w:t>}</w:t>
      </w:r>
    </w:p>
    <w:p w14:paraId="445FEACF" w14:textId="77777777" w:rsidR="005E07E4" w:rsidRDefault="005E07E4" w:rsidP="00CA6B0E">
      <w:pPr>
        <w:pStyle w:val="MacroText"/>
      </w:pPr>
    </w:p>
    <w:p w14:paraId="2EBFD5E0" w14:textId="77777777" w:rsidR="005E07E4" w:rsidRDefault="005E07E4" w:rsidP="00CA6B0E">
      <w:pPr>
        <w:pStyle w:val="MacroText"/>
      </w:pPr>
      <w:r>
        <w:t>Release-response-reason</w:t>
      </w:r>
      <w:r w:rsidR="00077BDE">
        <w:t>:</w:t>
      </w:r>
      <w:r>
        <w:t>:= INTEGER</w:t>
      </w:r>
    </w:p>
    <w:p w14:paraId="107CC194" w14:textId="77777777" w:rsidR="005E07E4" w:rsidRDefault="005E07E4" w:rsidP="00CA6B0E">
      <w:pPr>
        <w:pStyle w:val="MacroText"/>
      </w:pPr>
      <w:r>
        <w:t>{</w:t>
      </w:r>
    </w:p>
    <w:p w14:paraId="1D1AFE05" w14:textId="77777777" w:rsidR="005E07E4" w:rsidRDefault="005E07E4" w:rsidP="00CA6B0E">
      <w:pPr>
        <w:pStyle w:val="MacroText"/>
      </w:pPr>
      <w:r>
        <w:t xml:space="preserve">    normal                             (0),</w:t>
      </w:r>
    </w:p>
    <w:p w14:paraId="2F8FC296" w14:textId="77777777" w:rsidR="005E07E4" w:rsidRDefault="005E07E4" w:rsidP="00CA6B0E">
      <w:pPr>
        <w:pStyle w:val="MacroText"/>
      </w:pPr>
      <w:r>
        <w:t xml:space="preserve">    not-finished                       (1),</w:t>
      </w:r>
    </w:p>
    <w:p w14:paraId="3928B3E2" w14:textId="77777777" w:rsidR="005E07E4" w:rsidRDefault="005E07E4" w:rsidP="00CA6B0E">
      <w:pPr>
        <w:pStyle w:val="MacroText"/>
      </w:pPr>
      <w:r>
        <w:t xml:space="preserve">    user-defined                       (30)</w:t>
      </w:r>
    </w:p>
    <w:p w14:paraId="6989B233" w14:textId="77777777" w:rsidR="005E07E4" w:rsidRDefault="005E07E4" w:rsidP="00CA6B0E">
      <w:pPr>
        <w:pStyle w:val="MacroText"/>
      </w:pPr>
      <w:r>
        <w:t>}</w:t>
      </w:r>
    </w:p>
    <w:p w14:paraId="62864B35" w14:textId="77777777" w:rsidR="005E07E4" w:rsidRDefault="005E07E4" w:rsidP="00CA6B0E">
      <w:pPr>
        <w:pStyle w:val="MacroText"/>
      </w:pPr>
    </w:p>
    <w:p w14:paraId="550013AF" w14:textId="77777777" w:rsidR="005E07E4" w:rsidRDefault="005E07E4" w:rsidP="00CA6B0E">
      <w:pPr>
        <w:pStyle w:val="MacroText"/>
      </w:pPr>
    </w:p>
    <w:p w14:paraId="7EFFFBD5" w14:textId="77777777" w:rsidR="005E07E4" w:rsidRDefault="005E07E4" w:rsidP="00CA6B0E">
      <w:pPr>
        <w:pStyle w:val="MacroText"/>
      </w:pPr>
      <w:r>
        <w:t>-- Useful types</w:t>
      </w:r>
    </w:p>
    <w:p w14:paraId="3D6D23B9" w14:textId="77777777" w:rsidR="005E07E4" w:rsidRDefault="005E07E4" w:rsidP="00CA6B0E">
      <w:pPr>
        <w:pStyle w:val="MacroText"/>
      </w:pPr>
    </w:p>
    <w:p w14:paraId="1F00481A" w14:textId="77777777" w:rsidR="005E07E4" w:rsidRPr="001273DA" w:rsidRDefault="005E07E4" w:rsidP="00CA6B0E">
      <w:pPr>
        <w:pStyle w:val="MacroText"/>
        <w:rPr>
          <w:lang w:val="es-ES"/>
        </w:rPr>
      </w:pPr>
      <w:r w:rsidRPr="001273DA">
        <w:rPr>
          <w:lang w:val="es-ES"/>
        </w:rPr>
        <w:t>Integer8</w:t>
      </w:r>
      <w:r w:rsidR="00077BDE" w:rsidRPr="001273DA">
        <w:rPr>
          <w:lang w:val="es-ES"/>
        </w:rPr>
        <w:t>:</w:t>
      </w:r>
      <w:r w:rsidRPr="001273DA">
        <w:rPr>
          <w:lang w:val="es-ES"/>
        </w:rPr>
        <w:t>:=                           INTEGER(-128..127)</w:t>
      </w:r>
    </w:p>
    <w:p w14:paraId="68DAC364" w14:textId="77777777" w:rsidR="005E07E4" w:rsidRPr="001273DA" w:rsidRDefault="005E07E4" w:rsidP="00CA6B0E">
      <w:pPr>
        <w:pStyle w:val="MacroText"/>
        <w:rPr>
          <w:lang w:val="es-ES"/>
        </w:rPr>
      </w:pPr>
      <w:r w:rsidRPr="001273DA">
        <w:rPr>
          <w:lang w:val="es-ES"/>
        </w:rPr>
        <w:t>Integer16</w:t>
      </w:r>
      <w:r w:rsidR="00077BDE" w:rsidRPr="001273DA">
        <w:rPr>
          <w:lang w:val="es-ES"/>
        </w:rPr>
        <w:t>:</w:t>
      </w:r>
      <w:r w:rsidRPr="001273DA">
        <w:rPr>
          <w:lang w:val="es-ES"/>
        </w:rPr>
        <w:t>:=                          INTEGER(-32768..32767)</w:t>
      </w:r>
    </w:p>
    <w:p w14:paraId="2B86CB24" w14:textId="77777777" w:rsidR="005E07E4" w:rsidRPr="001273DA" w:rsidRDefault="005E07E4" w:rsidP="00CA6B0E">
      <w:pPr>
        <w:pStyle w:val="MacroText"/>
        <w:rPr>
          <w:lang w:val="es-ES"/>
        </w:rPr>
      </w:pPr>
      <w:r w:rsidRPr="001273DA">
        <w:rPr>
          <w:lang w:val="es-ES"/>
        </w:rPr>
        <w:t>Integer32</w:t>
      </w:r>
      <w:r w:rsidR="00077BDE" w:rsidRPr="001273DA">
        <w:rPr>
          <w:lang w:val="es-ES"/>
        </w:rPr>
        <w:t>:</w:t>
      </w:r>
      <w:r w:rsidRPr="001273DA">
        <w:rPr>
          <w:lang w:val="es-ES"/>
        </w:rPr>
        <w:t>:=                          INTEGER(-2147483648..2147483647)</w:t>
      </w:r>
    </w:p>
    <w:p w14:paraId="6D2BE88F" w14:textId="77777777" w:rsidR="005E07E4" w:rsidRDefault="005E07E4" w:rsidP="00CA6B0E">
      <w:pPr>
        <w:pStyle w:val="MacroText"/>
      </w:pPr>
      <w:r>
        <w:t>Integer64</w:t>
      </w:r>
      <w:r w:rsidR="00077BDE">
        <w:t>:</w:t>
      </w:r>
      <w:r>
        <w:t>:=                          INTEGER(-9223372036854775808..9223372036854775807)</w:t>
      </w:r>
    </w:p>
    <w:p w14:paraId="4885B6E7" w14:textId="77777777" w:rsidR="005E07E4" w:rsidRDefault="005E07E4" w:rsidP="00CA6B0E">
      <w:pPr>
        <w:pStyle w:val="MacroText"/>
      </w:pPr>
      <w:r>
        <w:t>Unsigned8</w:t>
      </w:r>
      <w:r w:rsidR="00077BDE">
        <w:t>:</w:t>
      </w:r>
      <w:r>
        <w:t>:=                          INTEGER(0..255)</w:t>
      </w:r>
    </w:p>
    <w:p w14:paraId="4CC6869F" w14:textId="77777777" w:rsidR="005E07E4" w:rsidRDefault="005E07E4" w:rsidP="00CA6B0E">
      <w:pPr>
        <w:pStyle w:val="MacroText"/>
      </w:pPr>
      <w:r>
        <w:t>Unsigned16</w:t>
      </w:r>
      <w:r w:rsidR="00077BDE">
        <w:t>:</w:t>
      </w:r>
      <w:r>
        <w:t>:=                         INTEGER(0..65535)</w:t>
      </w:r>
    </w:p>
    <w:p w14:paraId="77275F45" w14:textId="77777777" w:rsidR="005E07E4" w:rsidRDefault="005E07E4" w:rsidP="00CA6B0E">
      <w:pPr>
        <w:pStyle w:val="MacroText"/>
      </w:pPr>
      <w:r>
        <w:t>Unsigned32</w:t>
      </w:r>
      <w:r w:rsidR="00077BDE">
        <w:t>:</w:t>
      </w:r>
      <w:r>
        <w:t>:=                         INTEGER(0..4294967295)</w:t>
      </w:r>
    </w:p>
    <w:p w14:paraId="3C7ECE48" w14:textId="77777777" w:rsidR="005E07E4" w:rsidRDefault="005E07E4" w:rsidP="00CA6B0E">
      <w:pPr>
        <w:pStyle w:val="MacroText"/>
      </w:pPr>
      <w:r>
        <w:t>Unsigned64</w:t>
      </w:r>
      <w:r w:rsidR="00077BDE">
        <w:t>:</w:t>
      </w:r>
      <w:r>
        <w:t>:=                         INTEGER(0..18446744073709551615)</w:t>
      </w:r>
    </w:p>
    <w:p w14:paraId="67BC6F81" w14:textId="77777777" w:rsidR="005E07E4" w:rsidRDefault="005E07E4" w:rsidP="00CA6B0E">
      <w:pPr>
        <w:pStyle w:val="MacroText"/>
      </w:pPr>
    </w:p>
    <w:p w14:paraId="430E8F6A" w14:textId="77777777" w:rsidR="005E07E4" w:rsidRDefault="005E07E4" w:rsidP="00CA6B0E">
      <w:pPr>
        <w:pStyle w:val="MacroText"/>
      </w:pPr>
    </w:p>
    <w:p w14:paraId="20A0B066" w14:textId="77777777" w:rsidR="005E07E4" w:rsidRDefault="005E07E4" w:rsidP="00CA6B0E">
      <w:pPr>
        <w:pStyle w:val="MacroText"/>
      </w:pPr>
      <w:r>
        <w:t>-- xDLMS APDU-s used during Association establishment</w:t>
      </w:r>
    </w:p>
    <w:p w14:paraId="4F9BF931" w14:textId="77777777" w:rsidR="005E07E4" w:rsidRDefault="005E07E4" w:rsidP="00CA6B0E">
      <w:pPr>
        <w:pStyle w:val="MacroText"/>
      </w:pPr>
    </w:p>
    <w:p w14:paraId="2DB3B939" w14:textId="77777777" w:rsidR="005E07E4" w:rsidRDefault="005E07E4" w:rsidP="00CA6B0E">
      <w:pPr>
        <w:pStyle w:val="MacroText"/>
      </w:pPr>
      <w:r>
        <w:t>InitiateRequest</w:t>
      </w:r>
      <w:r w:rsidR="00077BDE">
        <w:t>:</w:t>
      </w:r>
      <w:r>
        <w:t>:= SEQUENCE</w:t>
      </w:r>
    </w:p>
    <w:p w14:paraId="62D5932D" w14:textId="77777777" w:rsidR="005E07E4" w:rsidRDefault="005E07E4" w:rsidP="00CA6B0E">
      <w:pPr>
        <w:pStyle w:val="MacroText"/>
      </w:pPr>
      <w:r>
        <w:t>{</w:t>
      </w:r>
    </w:p>
    <w:p w14:paraId="367C0C86" w14:textId="77777777" w:rsidR="005E07E4" w:rsidRDefault="005E07E4" w:rsidP="00CA6B0E">
      <w:pPr>
        <w:pStyle w:val="MacroText"/>
      </w:pPr>
      <w:r>
        <w:t>--  shall not be encoded in DLMS without ciphering</w:t>
      </w:r>
    </w:p>
    <w:p w14:paraId="4FF94F17" w14:textId="77777777" w:rsidR="005E07E4" w:rsidRDefault="005E07E4" w:rsidP="00CA6B0E">
      <w:pPr>
        <w:pStyle w:val="MacroText"/>
      </w:pPr>
      <w:r>
        <w:t xml:space="preserve">    dedicated-key                      OCTET STRING OPTIONAL,</w:t>
      </w:r>
    </w:p>
    <w:p w14:paraId="2A5BFA1A" w14:textId="77777777" w:rsidR="005E07E4" w:rsidRDefault="005E07E4" w:rsidP="00CA6B0E">
      <w:pPr>
        <w:pStyle w:val="MacroText"/>
      </w:pPr>
      <w:r>
        <w:t xml:space="preserve">    response-allowed                   BOOLEAN DEFAULT TRUE,</w:t>
      </w:r>
    </w:p>
    <w:p w14:paraId="25967BA2" w14:textId="77777777" w:rsidR="005E07E4" w:rsidRDefault="005E07E4" w:rsidP="00CA6B0E">
      <w:pPr>
        <w:pStyle w:val="MacroText"/>
      </w:pPr>
      <w:r>
        <w:t xml:space="preserve">    proposed-quality-of-service        [0] IMPLICIT Integer8 OPTIONAL,</w:t>
      </w:r>
    </w:p>
    <w:p w14:paraId="1911B492" w14:textId="77777777" w:rsidR="005E07E4" w:rsidRDefault="005E07E4" w:rsidP="00CA6B0E">
      <w:pPr>
        <w:pStyle w:val="MacroText"/>
      </w:pPr>
      <w:r>
        <w:t xml:space="preserve">    proposed-dlms-version-number       Unsigned8,</w:t>
      </w:r>
    </w:p>
    <w:p w14:paraId="5748F9CA" w14:textId="77777777" w:rsidR="005E07E4" w:rsidRDefault="005E07E4" w:rsidP="00CA6B0E">
      <w:pPr>
        <w:pStyle w:val="MacroText"/>
      </w:pPr>
      <w:r>
        <w:t xml:space="preserve">    proposed-conformance               Conformance, -- Shall be encoded in BER</w:t>
      </w:r>
    </w:p>
    <w:p w14:paraId="25A38F6E" w14:textId="77777777" w:rsidR="005E07E4" w:rsidRDefault="005E07E4" w:rsidP="00CA6B0E">
      <w:pPr>
        <w:pStyle w:val="MacroText"/>
      </w:pPr>
      <w:r>
        <w:t xml:space="preserve">    client-max-receive-pdu-size        Unsigned16</w:t>
      </w:r>
    </w:p>
    <w:p w14:paraId="0EC228A9" w14:textId="77777777" w:rsidR="005E07E4" w:rsidRDefault="005E07E4" w:rsidP="00CA6B0E">
      <w:pPr>
        <w:pStyle w:val="MacroText"/>
      </w:pPr>
      <w:r>
        <w:t>}</w:t>
      </w:r>
    </w:p>
    <w:p w14:paraId="499E89A0" w14:textId="77777777" w:rsidR="005E07E4" w:rsidRDefault="005E07E4" w:rsidP="00CA6B0E">
      <w:pPr>
        <w:pStyle w:val="MacroText"/>
      </w:pPr>
    </w:p>
    <w:p w14:paraId="62129BBC" w14:textId="77777777" w:rsidR="005E07E4" w:rsidRDefault="005E07E4" w:rsidP="00CA6B0E">
      <w:pPr>
        <w:pStyle w:val="MacroText"/>
      </w:pPr>
      <w:r>
        <w:t>-- In DLMS/COSEM, the quality-of-service parameter is not used. Any value shall be accepted.</w:t>
      </w:r>
    </w:p>
    <w:p w14:paraId="7EED689D" w14:textId="77777777" w:rsidR="005E07E4" w:rsidRDefault="005E07E4" w:rsidP="00CA6B0E">
      <w:pPr>
        <w:pStyle w:val="MacroText"/>
      </w:pPr>
    </w:p>
    <w:p w14:paraId="74D34FC2" w14:textId="77777777" w:rsidR="005E07E4" w:rsidRDefault="005E07E4" w:rsidP="00CA6B0E">
      <w:pPr>
        <w:pStyle w:val="MacroText"/>
      </w:pPr>
      <w:r>
        <w:t xml:space="preserve">-- The Conformance field shall be encoded in BER. See </w:t>
      </w:r>
      <w:r w:rsidR="00077BDE">
        <w:t>IEC 6</w:t>
      </w:r>
      <w:r>
        <w:t>1334-6 Example 1.</w:t>
      </w:r>
    </w:p>
    <w:p w14:paraId="69A7C813" w14:textId="77777777" w:rsidR="005E07E4" w:rsidRDefault="005E07E4" w:rsidP="00CA6B0E">
      <w:pPr>
        <w:pStyle w:val="MacroText"/>
      </w:pPr>
    </w:p>
    <w:p w14:paraId="64B371D1" w14:textId="77777777" w:rsidR="005E07E4" w:rsidRDefault="005E07E4" w:rsidP="00CA6B0E">
      <w:pPr>
        <w:pStyle w:val="MacroText"/>
      </w:pPr>
      <w:r>
        <w:t>InitiateResponse</w:t>
      </w:r>
      <w:r w:rsidR="00077BDE">
        <w:t>:</w:t>
      </w:r>
      <w:r>
        <w:t>:= SEQUENCE</w:t>
      </w:r>
    </w:p>
    <w:p w14:paraId="532254DD" w14:textId="77777777" w:rsidR="005E07E4" w:rsidRDefault="005E07E4" w:rsidP="00CA6B0E">
      <w:pPr>
        <w:pStyle w:val="MacroText"/>
      </w:pPr>
      <w:r>
        <w:t>{</w:t>
      </w:r>
    </w:p>
    <w:p w14:paraId="671E7860" w14:textId="77777777" w:rsidR="005E07E4" w:rsidRDefault="005E07E4" w:rsidP="00CA6B0E">
      <w:pPr>
        <w:pStyle w:val="MacroText"/>
      </w:pPr>
      <w:r>
        <w:t xml:space="preserve">    negotiated-quality-of-service      [0] IMPLICIT Integer8 OPTIONAL,</w:t>
      </w:r>
    </w:p>
    <w:p w14:paraId="16FCEFC4" w14:textId="77777777" w:rsidR="005E07E4" w:rsidRDefault="005E07E4" w:rsidP="00CA6B0E">
      <w:pPr>
        <w:pStyle w:val="MacroText"/>
      </w:pPr>
      <w:r>
        <w:t xml:space="preserve">    negotiated-dlms-version-number     Unsigned8,</w:t>
      </w:r>
    </w:p>
    <w:p w14:paraId="0086F378" w14:textId="77777777" w:rsidR="005E07E4" w:rsidRDefault="005E07E4" w:rsidP="00CA6B0E">
      <w:pPr>
        <w:pStyle w:val="MacroText"/>
      </w:pPr>
      <w:r>
        <w:lastRenderedPageBreak/>
        <w:t xml:space="preserve">    negotiated-conformance             Conformance, -- Shall be encoded in BER</w:t>
      </w:r>
    </w:p>
    <w:p w14:paraId="5436FE16" w14:textId="77777777" w:rsidR="005E07E4" w:rsidRDefault="005E07E4" w:rsidP="00CA6B0E">
      <w:pPr>
        <w:pStyle w:val="MacroText"/>
      </w:pPr>
      <w:r>
        <w:t xml:space="preserve">    server-max-receive-pdu-size        Unsigned16,</w:t>
      </w:r>
    </w:p>
    <w:p w14:paraId="5CBE745F" w14:textId="77777777" w:rsidR="005E07E4" w:rsidRDefault="005E07E4" w:rsidP="00CA6B0E">
      <w:pPr>
        <w:pStyle w:val="MacroText"/>
      </w:pPr>
      <w:r>
        <w:t xml:space="preserve">    vaa-name                           ObjectName</w:t>
      </w:r>
    </w:p>
    <w:p w14:paraId="118358C6" w14:textId="77777777" w:rsidR="005E07E4" w:rsidRDefault="005E07E4" w:rsidP="00CA6B0E">
      <w:pPr>
        <w:pStyle w:val="MacroText"/>
      </w:pPr>
      <w:r>
        <w:t>}</w:t>
      </w:r>
    </w:p>
    <w:p w14:paraId="76F16BDC" w14:textId="77777777" w:rsidR="005E07E4" w:rsidRDefault="005E07E4" w:rsidP="00CA6B0E">
      <w:pPr>
        <w:pStyle w:val="MacroText"/>
      </w:pPr>
    </w:p>
    <w:p w14:paraId="26C3BF26" w14:textId="77777777" w:rsidR="005E07E4" w:rsidRDefault="005E07E4" w:rsidP="00CA6B0E">
      <w:pPr>
        <w:pStyle w:val="MacroText"/>
      </w:pPr>
      <w:r>
        <w:t>-- In the case of LN referencing, the value of the vaa-name is 0x0007</w:t>
      </w:r>
    </w:p>
    <w:p w14:paraId="3E88E1C2" w14:textId="77777777" w:rsidR="005E07E4" w:rsidRDefault="005E07E4" w:rsidP="00CA6B0E">
      <w:pPr>
        <w:pStyle w:val="MacroText"/>
      </w:pPr>
      <w:r>
        <w:t xml:space="preserve">-- In the case of SN referencing, the value of the vaa-name is the base name of the </w:t>
      </w:r>
    </w:p>
    <w:p w14:paraId="244997DC" w14:textId="77777777" w:rsidR="005E07E4" w:rsidRDefault="005E07E4" w:rsidP="00CA6B0E">
      <w:pPr>
        <w:pStyle w:val="MacroText"/>
      </w:pPr>
      <w:r>
        <w:t>-- Current Association object, 0xFA00</w:t>
      </w:r>
    </w:p>
    <w:p w14:paraId="3653983B" w14:textId="77777777" w:rsidR="005E07E4" w:rsidRDefault="005E07E4" w:rsidP="00CA6B0E">
      <w:pPr>
        <w:pStyle w:val="MacroText"/>
      </w:pPr>
    </w:p>
    <w:p w14:paraId="4003E9F3" w14:textId="77777777" w:rsidR="005E07E4" w:rsidRDefault="005E07E4" w:rsidP="00CA6B0E">
      <w:pPr>
        <w:pStyle w:val="MacroText"/>
      </w:pPr>
      <w:r>
        <w:t>-- Conformance Block</w:t>
      </w:r>
    </w:p>
    <w:p w14:paraId="7132D2EF" w14:textId="77777777" w:rsidR="005E07E4" w:rsidRDefault="005E07E4" w:rsidP="00CA6B0E">
      <w:pPr>
        <w:pStyle w:val="MacroText"/>
      </w:pPr>
    </w:p>
    <w:p w14:paraId="45D31BDA" w14:textId="77777777" w:rsidR="005E07E4" w:rsidRDefault="005E07E4" w:rsidP="00CA6B0E">
      <w:pPr>
        <w:pStyle w:val="MacroText"/>
      </w:pPr>
      <w:r>
        <w:t>-- SIZE constrained BIT STRING is extension of ASN.1 notation</w:t>
      </w:r>
    </w:p>
    <w:p w14:paraId="4EE04BF1" w14:textId="77777777" w:rsidR="005E07E4" w:rsidRDefault="005E07E4" w:rsidP="00CA6B0E">
      <w:pPr>
        <w:pStyle w:val="MacroText"/>
      </w:pPr>
    </w:p>
    <w:p w14:paraId="0DCE3CE9" w14:textId="77777777" w:rsidR="005E07E4" w:rsidRDefault="005E07E4" w:rsidP="00CA6B0E">
      <w:pPr>
        <w:pStyle w:val="MacroText"/>
      </w:pPr>
      <w:r>
        <w:t>Conformance</w:t>
      </w:r>
      <w:r w:rsidR="00077BDE">
        <w:t>:</w:t>
      </w:r>
      <w:r>
        <w:t xml:space="preserve">:= [APPLICATION 31] IMPLICIT BIT STRING </w:t>
      </w:r>
    </w:p>
    <w:p w14:paraId="3C0380C0" w14:textId="77777777" w:rsidR="005E07E4" w:rsidRDefault="005E07E4" w:rsidP="00CA6B0E">
      <w:pPr>
        <w:pStyle w:val="MacroText"/>
      </w:pPr>
      <w:r>
        <w:t>{</w:t>
      </w:r>
    </w:p>
    <w:p w14:paraId="6D6F11E0" w14:textId="77777777" w:rsidR="005E07E4" w:rsidRDefault="005E07E4" w:rsidP="00CA6B0E">
      <w:pPr>
        <w:pStyle w:val="MacroText"/>
      </w:pPr>
      <w:r>
        <w:t xml:space="preserve">    -- the bit is set when the corresponding service or functionality is available</w:t>
      </w:r>
    </w:p>
    <w:p w14:paraId="590DAD31" w14:textId="77777777" w:rsidR="005E07E4" w:rsidRDefault="005E07E4" w:rsidP="00CA6B0E">
      <w:pPr>
        <w:pStyle w:val="MacroText"/>
      </w:pPr>
      <w:r>
        <w:t xml:space="preserve">    reserved-zero                      (0),</w:t>
      </w:r>
    </w:p>
    <w:p w14:paraId="7CBA2383" w14:textId="77777777" w:rsidR="005E07E4" w:rsidRDefault="005E07E4" w:rsidP="00CA6B0E">
      <w:pPr>
        <w:pStyle w:val="MacroText"/>
      </w:pPr>
      <w:r>
        <w:t xml:space="preserve">    -- The actual list of general protection services depends on the security suite</w:t>
      </w:r>
    </w:p>
    <w:p w14:paraId="0BF15C51" w14:textId="77777777" w:rsidR="005E07E4" w:rsidRDefault="005E07E4" w:rsidP="00CA6B0E">
      <w:pPr>
        <w:pStyle w:val="MacroText"/>
      </w:pPr>
      <w:r>
        <w:t xml:space="preserve">    general-protection                 (1),</w:t>
      </w:r>
    </w:p>
    <w:p w14:paraId="456F4F7D" w14:textId="77777777" w:rsidR="005E07E4" w:rsidRDefault="005E07E4" w:rsidP="00CA6B0E">
      <w:pPr>
        <w:pStyle w:val="MacroText"/>
      </w:pPr>
      <w:r>
        <w:t xml:space="preserve">    general-block-transfer             (2),</w:t>
      </w:r>
    </w:p>
    <w:p w14:paraId="5A4953DD" w14:textId="77777777" w:rsidR="005E07E4" w:rsidRDefault="005E07E4" w:rsidP="00CA6B0E">
      <w:pPr>
        <w:pStyle w:val="MacroText"/>
      </w:pPr>
      <w:r>
        <w:t xml:space="preserve">    read                               (3),</w:t>
      </w:r>
    </w:p>
    <w:p w14:paraId="4A231CE0" w14:textId="77777777" w:rsidR="005E07E4" w:rsidRDefault="005E07E4" w:rsidP="00CA6B0E">
      <w:pPr>
        <w:pStyle w:val="MacroText"/>
      </w:pPr>
      <w:r>
        <w:t xml:space="preserve">    write                              (4),</w:t>
      </w:r>
    </w:p>
    <w:p w14:paraId="4017A42D" w14:textId="5AF545CA" w:rsidR="005E07E4" w:rsidDel="00B77F24" w:rsidRDefault="005E07E4" w:rsidP="00CA6B0E">
      <w:pPr>
        <w:pStyle w:val="MacroText"/>
        <w:rPr>
          <w:del w:id="6348" w:author="John Cowburn" w:date="2021-02-04T08:28:00Z"/>
        </w:rPr>
      </w:pPr>
      <w:r>
        <w:t xml:space="preserve">    unconfirmed-write                  (5),</w:t>
      </w:r>
    </w:p>
    <w:p w14:paraId="1C21DE5E" w14:textId="77777777" w:rsidR="00B77F24" w:rsidRPr="00952318" w:rsidRDefault="005E07E4" w:rsidP="00CA6B0E">
      <w:pPr>
        <w:pStyle w:val="MacroText"/>
        <w:rPr>
          <w:ins w:id="6349" w:author="John Cowburn" w:date="2021-02-04T08:28:00Z"/>
        </w:rPr>
      </w:pPr>
      <w:r>
        <w:t xml:space="preserve">    </w:t>
      </w:r>
    </w:p>
    <w:p w14:paraId="66023447" w14:textId="15F49117" w:rsidR="005E07E4" w:rsidRDefault="00B77F24" w:rsidP="00CA6B0E">
      <w:pPr>
        <w:pStyle w:val="MacroText"/>
      </w:pPr>
      <w:ins w:id="6350" w:author="John Cowburn" w:date="2021-02-04T08:28:00Z">
        <w:r>
          <w:rPr>
            <w:highlight w:val="yellow"/>
          </w:rPr>
          <w:t xml:space="preserve">    </w:t>
        </w:r>
        <w:r w:rsidRPr="00952318">
          <w:rPr>
            <w:highlight w:val="yellow"/>
          </w:rPr>
          <w:t>delta-value-encoding</w:t>
        </w:r>
        <w:r w:rsidRPr="00FA0D50">
          <w:t xml:space="preserve">               (6),</w:t>
        </w:r>
      </w:ins>
      <w:del w:id="6351" w:author="John Cowburn" w:date="2021-02-04T08:28:00Z">
        <w:r w:rsidR="005E07E4" w:rsidDel="00B77F24">
          <w:delText>reserved-six                       (6),</w:delText>
        </w:r>
      </w:del>
    </w:p>
    <w:p w14:paraId="7D9C7124" w14:textId="77777777" w:rsidR="005E07E4" w:rsidRDefault="005E07E4" w:rsidP="00CA6B0E">
      <w:pPr>
        <w:pStyle w:val="MacroText"/>
      </w:pPr>
      <w:r>
        <w:t xml:space="preserve">    reserved-seven                     (7),</w:t>
      </w:r>
    </w:p>
    <w:p w14:paraId="75AD5AC0" w14:textId="77777777" w:rsidR="005E07E4" w:rsidRDefault="005E07E4" w:rsidP="00CA6B0E">
      <w:pPr>
        <w:pStyle w:val="MacroText"/>
      </w:pPr>
      <w:r>
        <w:t xml:space="preserve">    attribute0-supported-with-set      (8),</w:t>
      </w:r>
    </w:p>
    <w:p w14:paraId="167F6E84" w14:textId="77777777" w:rsidR="005E07E4" w:rsidRDefault="005E07E4" w:rsidP="00CA6B0E">
      <w:pPr>
        <w:pStyle w:val="MacroText"/>
      </w:pPr>
      <w:r>
        <w:t xml:space="preserve">    priority-mgmt-supported            (9),</w:t>
      </w:r>
    </w:p>
    <w:p w14:paraId="31BF6DAF" w14:textId="77777777" w:rsidR="005E07E4" w:rsidRDefault="005E07E4" w:rsidP="00CA6B0E">
      <w:pPr>
        <w:pStyle w:val="MacroText"/>
      </w:pPr>
      <w:r>
        <w:t xml:space="preserve">    attribute0-supported-with-get      (10),</w:t>
      </w:r>
    </w:p>
    <w:p w14:paraId="17DFA11A" w14:textId="77777777" w:rsidR="005E07E4" w:rsidRDefault="005E07E4" w:rsidP="00CA6B0E">
      <w:pPr>
        <w:pStyle w:val="MacroText"/>
      </w:pPr>
      <w:r>
        <w:t xml:space="preserve">    block-transfer-with-get-or-read    (11),</w:t>
      </w:r>
    </w:p>
    <w:p w14:paraId="793423B4" w14:textId="77777777" w:rsidR="005E07E4" w:rsidRDefault="005E07E4" w:rsidP="00CA6B0E">
      <w:pPr>
        <w:pStyle w:val="MacroText"/>
      </w:pPr>
      <w:r>
        <w:t xml:space="preserve">    block-transfer-with-set-or-write   (12),</w:t>
      </w:r>
    </w:p>
    <w:p w14:paraId="604AB89C" w14:textId="77777777" w:rsidR="005E07E4" w:rsidRDefault="005E07E4" w:rsidP="00CA6B0E">
      <w:pPr>
        <w:pStyle w:val="MacroText"/>
      </w:pPr>
      <w:r>
        <w:t xml:space="preserve">    block-transfer-with-action         (13),</w:t>
      </w:r>
    </w:p>
    <w:p w14:paraId="2D991B34" w14:textId="77777777" w:rsidR="005E07E4" w:rsidRDefault="005E07E4" w:rsidP="00CA6B0E">
      <w:pPr>
        <w:pStyle w:val="MacroText"/>
      </w:pPr>
      <w:r>
        <w:t xml:space="preserve">    multiple-references                (14),</w:t>
      </w:r>
    </w:p>
    <w:p w14:paraId="65B56E42" w14:textId="77777777" w:rsidR="005E07E4" w:rsidRDefault="005E07E4" w:rsidP="00CA6B0E">
      <w:pPr>
        <w:pStyle w:val="MacroText"/>
      </w:pPr>
      <w:r>
        <w:t xml:space="preserve">    information-report                 (15),</w:t>
      </w:r>
    </w:p>
    <w:p w14:paraId="7C53C80B" w14:textId="77777777" w:rsidR="005E07E4" w:rsidRDefault="005E07E4" w:rsidP="00CA6B0E">
      <w:pPr>
        <w:pStyle w:val="MacroText"/>
      </w:pPr>
      <w:r>
        <w:t xml:space="preserve">    data-notification                  (16),</w:t>
      </w:r>
    </w:p>
    <w:p w14:paraId="352E47AE" w14:textId="77777777" w:rsidR="005E07E4" w:rsidRDefault="005E07E4" w:rsidP="00CA6B0E">
      <w:pPr>
        <w:pStyle w:val="MacroText"/>
      </w:pPr>
      <w:r>
        <w:t xml:space="preserve">    access                             (17),</w:t>
      </w:r>
    </w:p>
    <w:p w14:paraId="4B80B773" w14:textId="77777777" w:rsidR="005E07E4" w:rsidRDefault="005E07E4" w:rsidP="00CA6B0E">
      <w:pPr>
        <w:pStyle w:val="MacroText"/>
      </w:pPr>
      <w:r>
        <w:t xml:space="preserve">    parameterized-access               (18),</w:t>
      </w:r>
    </w:p>
    <w:p w14:paraId="240A9D6E" w14:textId="77777777" w:rsidR="005E07E4" w:rsidRDefault="005E07E4" w:rsidP="00CA6B0E">
      <w:pPr>
        <w:pStyle w:val="MacroText"/>
      </w:pPr>
      <w:r>
        <w:t xml:space="preserve">    get                                (19),</w:t>
      </w:r>
    </w:p>
    <w:p w14:paraId="464658F5" w14:textId="77777777" w:rsidR="005E07E4" w:rsidRDefault="005E07E4" w:rsidP="00CA6B0E">
      <w:pPr>
        <w:pStyle w:val="MacroText"/>
      </w:pPr>
      <w:r>
        <w:t xml:space="preserve">    set                                (20),</w:t>
      </w:r>
    </w:p>
    <w:p w14:paraId="13CF7A3C" w14:textId="77777777" w:rsidR="005E07E4" w:rsidRDefault="005E07E4" w:rsidP="00CA6B0E">
      <w:pPr>
        <w:pStyle w:val="MacroText"/>
      </w:pPr>
      <w:r>
        <w:t xml:space="preserve">    selective-access                   (21),</w:t>
      </w:r>
    </w:p>
    <w:p w14:paraId="1991115D" w14:textId="77777777" w:rsidR="005E07E4" w:rsidRDefault="005E07E4" w:rsidP="00CA6B0E">
      <w:pPr>
        <w:pStyle w:val="MacroText"/>
      </w:pPr>
      <w:r>
        <w:t xml:space="preserve">    event-notification                 (22),</w:t>
      </w:r>
    </w:p>
    <w:p w14:paraId="6D53CDC9" w14:textId="77777777" w:rsidR="005E07E4" w:rsidRDefault="005E07E4" w:rsidP="00CA6B0E">
      <w:pPr>
        <w:pStyle w:val="MacroText"/>
      </w:pPr>
      <w:r>
        <w:t xml:space="preserve">    action                             (23)</w:t>
      </w:r>
    </w:p>
    <w:p w14:paraId="430A9048" w14:textId="77777777" w:rsidR="005E07E4" w:rsidRDefault="005E07E4" w:rsidP="00CA6B0E">
      <w:pPr>
        <w:pStyle w:val="MacroText"/>
      </w:pPr>
      <w:r>
        <w:t>}</w:t>
      </w:r>
    </w:p>
    <w:p w14:paraId="074DE22B" w14:textId="77777777" w:rsidR="005E07E4" w:rsidRDefault="005E07E4" w:rsidP="00CA6B0E">
      <w:pPr>
        <w:pStyle w:val="MacroText"/>
      </w:pPr>
    </w:p>
    <w:p w14:paraId="51EA2E16" w14:textId="77777777" w:rsidR="005E07E4" w:rsidRDefault="005E07E4" w:rsidP="00CA6B0E">
      <w:pPr>
        <w:pStyle w:val="MacroText"/>
      </w:pPr>
      <w:r>
        <w:t>ObjectName</w:t>
      </w:r>
      <w:r w:rsidR="00077BDE">
        <w:t>:</w:t>
      </w:r>
      <w:r>
        <w:t>:=                              Integer16</w:t>
      </w:r>
    </w:p>
    <w:p w14:paraId="1FF6F11D" w14:textId="77777777" w:rsidR="005E07E4" w:rsidRDefault="005E07E4" w:rsidP="00CA6B0E">
      <w:pPr>
        <w:pStyle w:val="MacroText"/>
      </w:pPr>
      <w:r>
        <w:t>-- for named variable objects (short names), the last three bits shall be set to 000;</w:t>
      </w:r>
    </w:p>
    <w:p w14:paraId="5F8CA752" w14:textId="77777777" w:rsidR="005E07E4" w:rsidRDefault="005E07E4" w:rsidP="00CA6B0E">
      <w:pPr>
        <w:pStyle w:val="MacroText"/>
      </w:pPr>
      <w:r>
        <w:t>-- for vaa-name objects, the last three bits shall be set to 111.</w:t>
      </w:r>
    </w:p>
    <w:p w14:paraId="31FBE110" w14:textId="77777777" w:rsidR="005E07E4" w:rsidRDefault="005E07E4" w:rsidP="00CA6B0E">
      <w:pPr>
        <w:pStyle w:val="MacroText"/>
      </w:pPr>
    </w:p>
    <w:p w14:paraId="26F5E859" w14:textId="77777777" w:rsidR="005E07E4" w:rsidRDefault="005E07E4" w:rsidP="00CA6B0E">
      <w:pPr>
        <w:pStyle w:val="MacroText"/>
      </w:pPr>
      <w:r>
        <w:t xml:space="preserve">-- The Confirmed ServiceError APDU is used only with the InitiateRequest, ReadRequest and </w:t>
      </w:r>
    </w:p>
    <w:p w14:paraId="42DF6763" w14:textId="77777777" w:rsidR="005E07E4" w:rsidRDefault="005E07E4" w:rsidP="00CA6B0E">
      <w:pPr>
        <w:pStyle w:val="MacroText"/>
      </w:pPr>
      <w:r>
        <w:t>-- WriteRequest APDUs when the request fails, to provide diagnostic information.</w:t>
      </w:r>
    </w:p>
    <w:p w14:paraId="0F8E1EA1" w14:textId="77777777" w:rsidR="005E07E4" w:rsidRDefault="005E07E4" w:rsidP="00CA6B0E">
      <w:pPr>
        <w:pStyle w:val="MacroText"/>
      </w:pPr>
    </w:p>
    <w:p w14:paraId="5A39BBE9" w14:textId="77777777" w:rsidR="005E07E4" w:rsidRDefault="005E07E4" w:rsidP="00CA6B0E">
      <w:pPr>
        <w:pStyle w:val="MacroText"/>
      </w:pPr>
      <w:r>
        <w:t>ConfirmedServiceError</w:t>
      </w:r>
      <w:r w:rsidR="00077BDE">
        <w:t>:</w:t>
      </w:r>
      <w:r>
        <w:t>:= CHOICE</w:t>
      </w:r>
    </w:p>
    <w:p w14:paraId="73EAC709" w14:textId="77777777" w:rsidR="005E07E4" w:rsidRDefault="005E07E4" w:rsidP="00CA6B0E">
      <w:pPr>
        <w:pStyle w:val="MacroText"/>
      </w:pPr>
      <w:r>
        <w:t>{</w:t>
      </w:r>
    </w:p>
    <w:p w14:paraId="10E2ABF8" w14:textId="77777777" w:rsidR="005E07E4" w:rsidRDefault="005E07E4" w:rsidP="00CA6B0E">
      <w:pPr>
        <w:pStyle w:val="MacroText"/>
      </w:pPr>
      <w:r>
        <w:t>-- tag 0 is reserved</w:t>
      </w:r>
    </w:p>
    <w:p w14:paraId="62EBFAC5" w14:textId="77777777" w:rsidR="005E07E4" w:rsidRDefault="005E07E4" w:rsidP="00CA6B0E">
      <w:pPr>
        <w:pStyle w:val="MacroText"/>
      </w:pPr>
      <w:r>
        <w:t>-- In DLMS/COSEM only initiateEr</w:t>
      </w:r>
      <w:r w:rsidR="007F5876">
        <w:t>r</w:t>
      </w:r>
      <w:r>
        <w:t>or, read and write are relevant</w:t>
      </w:r>
    </w:p>
    <w:p w14:paraId="120041D1" w14:textId="77777777" w:rsidR="005E07E4" w:rsidRDefault="005E07E4" w:rsidP="00CA6B0E">
      <w:pPr>
        <w:pStyle w:val="MacroText"/>
      </w:pPr>
    </w:p>
    <w:p w14:paraId="2EE9B822" w14:textId="77777777" w:rsidR="005E07E4" w:rsidRDefault="005E07E4" w:rsidP="00CA6B0E">
      <w:pPr>
        <w:pStyle w:val="MacroText"/>
      </w:pPr>
      <w:r>
        <w:lastRenderedPageBreak/>
        <w:t xml:space="preserve">    initiateError                      [1] ServiceError,</w:t>
      </w:r>
    </w:p>
    <w:p w14:paraId="5749B596" w14:textId="77777777" w:rsidR="005E07E4" w:rsidRDefault="005E07E4" w:rsidP="00CA6B0E">
      <w:pPr>
        <w:pStyle w:val="MacroText"/>
      </w:pPr>
      <w:r>
        <w:t xml:space="preserve">    getStatus                          [2] ServiceError,</w:t>
      </w:r>
    </w:p>
    <w:p w14:paraId="41C80F0A" w14:textId="77777777" w:rsidR="005E07E4" w:rsidRDefault="005E07E4" w:rsidP="00CA6B0E">
      <w:pPr>
        <w:pStyle w:val="MacroText"/>
      </w:pPr>
      <w:r>
        <w:t xml:space="preserve">    getNameList                        [3] ServiceError,</w:t>
      </w:r>
    </w:p>
    <w:p w14:paraId="32F5BA6A" w14:textId="77777777" w:rsidR="005E07E4" w:rsidRDefault="005E07E4" w:rsidP="00CA6B0E">
      <w:pPr>
        <w:pStyle w:val="MacroText"/>
      </w:pPr>
      <w:r>
        <w:t xml:space="preserve">    getVariableAttribute               [4] ServiceError,</w:t>
      </w:r>
    </w:p>
    <w:p w14:paraId="17FD4ECD" w14:textId="77777777" w:rsidR="005E07E4" w:rsidRDefault="005E07E4" w:rsidP="00CA6B0E">
      <w:pPr>
        <w:pStyle w:val="MacroText"/>
      </w:pPr>
      <w:r>
        <w:t xml:space="preserve">    read                               [5] ServiceError,</w:t>
      </w:r>
    </w:p>
    <w:p w14:paraId="6BC4BD3A" w14:textId="77777777" w:rsidR="005E07E4" w:rsidRDefault="005E07E4" w:rsidP="00CA6B0E">
      <w:pPr>
        <w:pStyle w:val="MacroText"/>
      </w:pPr>
      <w:r>
        <w:t xml:space="preserve">    write                              [6] ServiceError,</w:t>
      </w:r>
    </w:p>
    <w:p w14:paraId="759C4118" w14:textId="77777777" w:rsidR="005E07E4" w:rsidRDefault="005E07E4" w:rsidP="00CA6B0E">
      <w:pPr>
        <w:pStyle w:val="MacroText"/>
      </w:pPr>
      <w:r>
        <w:t xml:space="preserve">    getDataSetAttribute                [7] ServiceError,</w:t>
      </w:r>
    </w:p>
    <w:p w14:paraId="067A2CA2" w14:textId="77777777" w:rsidR="005E07E4" w:rsidRDefault="005E07E4" w:rsidP="00CA6B0E">
      <w:pPr>
        <w:pStyle w:val="MacroText"/>
      </w:pPr>
      <w:r>
        <w:t xml:space="preserve">    getTIAttribute                     [8] ServiceError,</w:t>
      </w:r>
    </w:p>
    <w:p w14:paraId="180F0085" w14:textId="77777777" w:rsidR="005E07E4" w:rsidRDefault="005E07E4" w:rsidP="00CA6B0E">
      <w:pPr>
        <w:pStyle w:val="MacroText"/>
      </w:pPr>
      <w:r>
        <w:t xml:space="preserve">    changeScope                        [9] ServiceError,</w:t>
      </w:r>
    </w:p>
    <w:p w14:paraId="1293B49A" w14:textId="77777777" w:rsidR="005E07E4" w:rsidRDefault="005E07E4" w:rsidP="00CA6B0E">
      <w:pPr>
        <w:pStyle w:val="MacroText"/>
      </w:pPr>
      <w:r>
        <w:t xml:space="preserve">    start                              [10] ServiceError,</w:t>
      </w:r>
    </w:p>
    <w:p w14:paraId="478439F5" w14:textId="77777777" w:rsidR="005E07E4" w:rsidRDefault="005E07E4" w:rsidP="00CA6B0E">
      <w:pPr>
        <w:pStyle w:val="MacroText"/>
      </w:pPr>
      <w:r>
        <w:t xml:space="preserve">    stop                               [11] ServiceError,</w:t>
      </w:r>
    </w:p>
    <w:p w14:paraId="36B046D1" w14:textId="77777777" w:rsidR="005E07E4" w:rsidRDefault="005E07E4" w:rsidP="00CA6B0E">
      <w:pPr>
        <w:pStyle w:val="MacroText"/>
      </w:pPr>
      <w:r>
        <w:t xml:space="preserve">    resume                             [12] ServiceError,</w:t>
      </w:r>
    </w:p>
    <w:p w14:paraId="23999F76" w14:textId="77777777" w:rsidR="005E07E4" w:rsidRDefault="005E07E4" w:rsidP="00CA6B0E">
      <w:pPr>
        <w:pStyle w:val="MacroText"/>
      </w:pPr>
      <w:r>
        <w:t xml:space="preserve">    makeUsable                         [13] ServiceError,</w:t>
      </w:r>
    </w:p>
    <w:p w14:paraId="57873C0C" w14:textId="77777777" w:rsidR="005E07E4" w:rsidRDefault="005E07E4" w:rsidP="00CA6B0E">
      <w:pPr>
        <w:pStyle w:val="MacroText"/>
      </w:pPr>
      <w:r>
        <w:t xml:space="preserve">    initiateLoad                       [14] ServiceError,</w:t>
      </w:r>
    </w:p>
    <w:p w14:paraId="7A176B74" w14:textId="77777777" w:rsidR="005E07E4" w:rsidRDefault="005E07E4" w:rsidP="00CA6B0E">
      <w:pPr>
        <w:pStyle w:val="MacroText"/>
      </w:pPr>
      <w:r>
        <w:t xml:space="preserve">    loadSegment                        [15] ServiceError,</w:t>
      </w:r>
    </w:p>
    <w:p w14:paraId="6F822BD6" w14:textId="77777777" w:rsidR="005E07E4" w:rsidRDefault="005E07E4" w:rsidP="00CA6B0E">
      <w:pPr>
        <w:pStyle w:val="MacroText"/>
      </w:pPr>
      <w:r>
        <w:t xml:space="preserve">    terminateLoad                      [16] ServiceError,</w:t>
      </w:r>
    </w:p>
    <w:p w14:paraId="6FD8A3C1" w14:textId="77777777" w:rsidR="005E07E4" w:rsidRDefault="005E07E4" w:rsidP="00CA6B0E">
      <w:pPr>
        <w:pStyle w:val="MacroText"/>
      </w:pPr>
      <w:r>
        <w:t xml:space="preserve">    initiateUpLoad                     [17] ServiceError,</w:t>
      </w:r>
    </w:p>
    <w:p w14:paraId="650F1C6C" w14:textId="77777777" w:rsidR="005E07E4" w:rsidRDefault="005E07E4" w:rsidP="00CA6B0E">
      <w:pPr>
        <w:pStyle w:val="MacroText"/>
      </w:pPr>
      <w:r>
        <w:t xml:space="preserve">    upLoadSegment                      [18] ServiceError,</w:t>
      </w:r>
    </w:p>
    <w:p w14:paraId="0FC23813" w14:textId="77777777" w:rsidR="005E07E4" w:rsidRDefault="005E07E4" w:rsidP="00CA6B0E">
      <w:pPr>
        <w:pStyle w:val="MacroText"/>
      </w:pPr>
      <w:r>
        <w:t xml:space="preserve">    terminateUpLoad                    [19] ServiceError</w:t>
      </w:r>
    </w:p>
    <w:p w14:paraId="28EDE667" w14:textId="77777777" w:rsidR="005E07E4" w:rsidRDefault="005E07E4" w:rsidP="00CA6B0E">
      <w:pPr>
        <w:pStyle w:val="MacroText"/>
      </w:pPr>
      <w:r>
        <w:t>}</w:t>
      </w:r>
    </w:p>
    <w:p w14:paraId="49ACCB6B" w14:textId="77777777" w:rsidR="005E07E4" w:rsidRDefault="005E07E4" w:rsidP="00CA6B0E">
      <w:pPr>
        <w:pStyle w:val="MacroText"/>
      </w:pPr>
    </w:p>
    <w:p w14:paraId="0504A516" w14:textId="77777777" w:rsidR="005E07E4" w:rsidRDefault="005E07E4" w:rsidP="00CA6B0E">
      <w:pPr>
        <w:pStyle w:val="MacroText"/>
      </w:pPr>
      <w:r>
        <w:t xml:space="preserve">ServiceError </w:t>
      </w:r>
      <w:r w:rsidR="00077BDE">
        <w:t>:</w:t>
      </w:r>
      <w:r>
        <w:t>:= CHOICE</w:t>
      </w:r>
    </w:p>
    <w:p w14:paraId="1E3DEEF9" w14:textId="77777777" w:rsidR="005E07E4" w:rsidRDefault="005E07E4" w:rsidP="00CA6B0E">
      <w:pPr>
        <w:pStyle w:val="MacroText"/>
      </w:pPr>
      <w:r>
        <w:t>{</w:t>
      </w:r>
    </w:p>
    <w:p w14:paraId="49057FDA" w14:textId="77777777" w:rsidR="005E07E4" w:rsidRDefault="005E07E4" w:rsidP="00CA6B0E">
      <w:pPr>
        <w:pStyle w:val="MacroText"/>
      </w:pPr>
      <w:r>
        <w:t xml:space="preserve">    application-reference              [0] IMPLICIT ENUMERATED</w:t>
      </w:r>
    </w:p>
    <w:p w14:paraId="7306AD47" w14:textId="77777777" w:rsidR="005E07E4" w:rsidRDefault="005E07E4" w:rsidP="00CA6B0E">
      <w:pPr>
        <w:pStyle w:val="MacroText"/>
      </w:pPr>
      <w:r>
        <w:t xml:space="preserve">    {</w:t>
      </w:r>
    </w:p>
    <w:p w14:paraId="623269E3" w14:textId="77777777" w:rsidR="005E07E4" w:rsidRDefault="005E07E4" w:rsidP="00CA6B0E">
      <w:pPr>
        <w:pStyle w:val="MacroText"/>
      </w:pPr>
      <w:r>
        <w:t xml:space="preserve">    -- DLMS provider only</w:t>
      </w:r>
    </w:p>
    <w:p w14:paraId="43151549" w14:textId="77777777" w:rsidR="005E07E4" w:rsidRDefault="005E07E4" w:rsidP="00CA6B0E">
      <w:pPr>
        <w:pStyle w:val="MacroText"/>
      </w:pPr>
      <w:r>
        <w:t xml:space="preserve">        other                               (0),</w:t>
      </w:r>
    </w:p>
    <w:p w14:paraId="1ADE79F9" w14:textId="77777777" w:rsidR="005E07E4" w:rsidRDefault="005E07E4" w:rsidP="00CA6B0E">
      <w:pPr>
        <w:pStyle w:val="MacroText"/>
      </w:pPr>
      <w:r>
        <w:t xml:space="preserve">        time-elapsed                        (1),  -- time out since request sent</w:t>
      </w:r>
    </w:p>
    <w:p w14:paraId="63FA00E0" w14:textId="77777777" w:rsidR="005E07E4" w:rsidRDefault="005E07E4" w:rsidP="00CA6B0E">
      <w:pPr>
        <w:pStyle w:val="MacroText"/>
      </w:pPr>
      <w:r>
        <w:t xml:space="preserve">        application-unreachable             (2),  -- peer AEi not reachable</w:t>
      </w:r>
    </w:p>
    <w:p w14:paraId="09006CCB" w14:textId="77777777" w:rsidR="005E07E4" w:rsidRDefault="005E07E4" w:rsidP="00CA6B0E">
      <w:pPr>
        <w:pStyle w:val="MacroText"/>
      </w:pPr>
      <w:r>
        <w:t xml:space="preserve">        application-reference-invalid       (3),  -- addressing trouble</w:t>
      </w:r>
    </w:p>
    <w:p w14:paraId="705A4BEF" w14:textId="77777777" w:rsidR="005E07E4" w:rsidRDefault="005E07E4" w:rsidP="00CA6B0E">
      <w:pPr>
        <w:pStyle w:val="MacroText"/>
      </w:pPr>
      <w:r>
        <w:t xml:space="preserve">        application-context-unsupported     (4),  -- application-context incompatibility</w:t>
      </w:r>
    </w:p>
    <w:p w14:paraId="532005C3" w14:textId="77777777" w:rsidR="005E07E4" w:rsidRDefault="005E07E4" w:rsidP="00CA6B0E">
      <w:pPr>
        <w:pStyle w:val="MacroText"/>
      </w:pPr>
      <w:r>
        <w:t xml:space="preserve">        provider-communication-error        (5),  -- error at the local or distant equipment</w:t>
      </w:r>
    </w:p>
    <w:p w14:paraId="0E89E016" w14:textId="77777777" w:rsidR="005E07E4" w:rsidRDefault="005E07E4" w:rsidP="00CA6B0E">
      <w:pPr>
        <w:pStyle w:val="MacroText"/>
      </w:pPr>
      <w:r>
        <w:t xml:space="preserve">        deciphering-error                   (6)   -- error detected by the deciphering function</w:t>
      </w:r>
    </w:p>
    <w:p w14:paraId="5A666217" w14:textId="77777777" w:rsidR="005E07E4" w:rsidRDefault="005E07E4" w:rsidP="00CA6B0E">
      <w:pPr>
        <w:pStyle w:val="MacroText"/>
      </w:pPr>
      <w:r>
        <w:t xml:space="preserve">    },</w:t>
      </w:r>
    </w:p>
    <w:p w14:paraId="24CDEBBE" w14:textId="77777777" w:rsidR="005E07E4" w:rsidRDefault="005E07E4" w:rsidP="00CA6B0E">
      <w:pPr>
        <w:pStyle w:val="MacroText"/>
      </w:pPr>
    </w:p>
    <w:p w14:paraId="0AD99445" w14:textId="77777777" w:rsidR="005E07E4" w:rsidRDefault="005E07E4" w:rsidP="00CA6B0E">
      <w:pPr>
        <w:pStyle w:val="MacroText"/>
      </w:pPr>
      <w:r>
        <w:t xml:space="preserve">    hardware-resource                  [1] IMPLICIT ENUMERATED</w:t>
      </w:r>
    </w:p>
    <w:p w14:paraId="5819D00A" w14:textId="77777777" w:rsidR="005E07E4" w:rsidRDefault="005E07E4" w:rsidP="00CA6B0E">
      <w:pPr>
        <w:pStyle w:val="MacroText"/>
      </w:pPr>
      <w:r>
        <w:t xml:space="preserve">    {</w:t>
      </w:r>
    </w:p>
    <w:p w14:paraId="714EF994" w14:textId="77777777" w:rsidR="005E07E4" w:rsidRDefault="005E07E4" w:rsidP="00CA6B0E">
      <w:pPr>
        <w:pStyle w:val="MacroText"/>
      </w:pPr>
      <w:r>
        <w:t xml:space="preserve">    -- VDE hardware troubles</w:t>
      </w:r>
    </w:p>
    <w:p w14:paraId="7DC99CD2" w14:textId="77777777" w:rsidR="005E07E4" w:rsidRDefault="005E07E4" w:rsidP="00CA6B0E">
      <w:pPr>
        <w:pStyle w:val="MacroText"/>
      </w:pPr>
      <w:r>
        <w:t xml:space="preserve">        other                               (0),</w:t>
      </w:r>
    </w:p>
    <w:p w14:paraId="3A922072" w14:textId="77777777" w:rsidR="005E07E4" w:rsidRDefault="005E07E4" w:rsidP="00CA6B0E">
      <w:pPr>
        <w:pStyle w:val="MacroText"/>
      </w:pPr>
      <w:r>
        <w:t xml:space="preserve">        memory-unavailable                  (1),</w:t>
      </w:r>
    </w:p>
    <w:p w14:paraId="12F38E82" w14:textId="77777777" w:rsidR="005E07E4" w:rsidRDefault="005E07E4" w:rsidP="00CA6B0E">
      <w:pPr>
        <w:pStyle w:val="MacroText"/>
      </w:pPr>
      <w:r>
        <w:t xml:space="preserve">        processor-resource-unavailable      (2),</w:t>
      </w:r>
    </w:p>
    <w:p w14:paraId="24AEC395" w14:textId="77777777" w:rsidR="005E07E4" w:rsidRDefault="005E07E4" w:rsidP="00CA6B0E">
      <w:pPr>
        <w:pStyle w:val="MacroText"/>
      </w:pPr>
      <w:r>
        <w:t xml:space="preserve">        mass-storage-unavailable            (3),</w:t>
      </w:r>
    </w:p>
    <w:p w14:paraId="5F91E100" w14:textId="77777777" w:rsidR="005E07E4" w:rsidRDefault="005E07E4" w:rsidP="00CA6B0E">
      <w:pPr>
        <w:pStyle w:val="MacroText"/>
      </w:pPr>
      <w:r>
        <w:t xml:space="preserve">        other-resource-unavailable          (4)</w:t>
      </w:r>
    </w:p>
    <w:p w14:paraId="7A71ADD7" w14:textId="77777777" w:rsidR="005E07E4" w:rsidRDefault="005E07E4" w:rsidP="00CA6B0E">
      <w:pPr>
        <w:pStyle w:val="MacroText"/>
      </w:pPr>
      <w:r>
        <w:t xml:space="preserve">    },</w:t>
      </w:r>
    </w:p>
    <w:p w14:paraId="76270012" w14:textId="77777777" w:rsidR="005E07E4" w:rsidRDefault="005E07E4" w:rsidP="00CA6B0E">
      <w:pPr>
        <w:pStyle w:val="MacroText"/>
      </w:pPr>
    </w:p>
    <w:p w14:paraId="513AB331" w14:textId="77777777" w:rsidR="005E07E4" w:rsidRDefault="005E07E4" w:rsidP="00CA6B0E">
      <w:pPr>
        <w:pStyle w:val="MacroText"/>
      </w:pPr>
      <w:r>
        <w:t xml:space="preserve">    vde-state-error                    [2] IMPLICIT ENUMERATED</w:t>
      </w:r>
    </w:p>
    <w:p w14:paraId="53F933FE" w14:textId="77777777" w:rsidR="005E07E4" w:rsidRDefault="005E07E4" w:rsidP="00CA6B0E">
      <w:pPr>
        <w:pStyle w:val="MacroText"/>
      </w:pPr>
      <w:r>
        <w:t xml:space="preserve">    {</w:t>
      </w:r>
    </w:p>
    <w:p w14:paraId="1A4C8545" w14:textId="77777777" w:rsidR="005E07E4" w:rsidRDefault="005E07E4" w:rsidP="00CA6B0E">
      <w:pPr>
        <w:pStyle w:val="MacroText"/>
      </w:pPr>
      <w:r>
        <w:t xml:space="preserve">    -- Error source description</w:t>
      </w:r>
    </w:p>
    <w:p w14:paraId="04A1746C" w14:textId="77777777" w:rsidR="005E07E4" w:rsidRDefault="005E07E4" w:rsidP="00CA6B0E">
      <w:pPr>
        <w:pStyle w:val="MacroText"/>
      </w:pPr>
      <w:r>
        <w:t xml:space="preserve">        other                               (0),</w:t>
      </w:r>
    </w:p>
    <w:p w14:paraId="40FC0A3B" w14:textId="77777777" w:rsidR="005E07E4" w:rsidRDefault="005E07E4" w:rsidP="00CA6B0E">
      <w:pPr>
        <w:pStyle w:val="MacroText"/>
      </w:pPr>
      <w:r>
        <w:t xml:space="preserve">        no-dlms-context                     (1),</w:t>
      </w:r>
    </w:p>
    <w:p w14:paraId="20215FB7" w14:textId="77777777" w:rsidR="005E07E4" w:rsidRDefault="005E07E4" w:rsidP="00CA6B0E">
      <w:pPr>
        <w:pStyle w:val="MacroText"/>
      </w:pPr>
      <w:r>
        <w:t xml:space="preserve">        loading-data-set                    (2),</w:t>
      </w:r>
    </w:p>
    <w:p w14:paraId="3B61A0A2" w14:textId="77777777" w:rsidR="005E07E4" w:rsidRDefault="005E07E4" w:rsidP="00CA6B0E">
      <w:pPr>
        <w:pStyle w:val="MacroText"/>
      </w:pPr>
      <w:r>
        <w:t xml:space="preserve">        status-nochange                     (3),</w:t>
      </w:r>
    </w:p>
    <w:p w14:paraId="2B5C46B0" w14:textId="77777777" w:rsidR="005E07E4" w:rsidRDefault="005E07E4" w:rsidP="00CA6B0E">
      <w:pPr>
        <w:pStyle w:val="MacroText"/>
      </w:pPr>
      <w:r>
        <w:t xml:space="preserve">        status-inoperable                   (4)</w:t>
      </w:r>
    </w:p>
    <w:p w14:paraId="0E108DA1" w14:textId="77777777" w:rsidR="005E07E4" w:rsidRDefault="005E07E4" w:rsidP="00CA6B0E">
      <w:pPr>
        <w:pStyle w:val="MacroText"/>
      </w:pPr>
      <w:r>
        <w:t xml:space="preserve">    },</w:t>
      </w:r>
    </w:p>
    <w:p w14:paraId="2C161C1A" w14:textId="77777777" w:rsidR="005E07E4" w:rsidRDefault="005E07E4" w:rsidP="00CA6B0E">
      <w:pPr>
        <w:pStyle w:val="MacroText"/>
      </w:pPr>
    </w:p>
    <w:p w14:paraId="6740D747" w14:textId="77777777" w:rsidR="005E07E4" w:rsidRDefault="005E07E4" w:rsidP="00CA6B0E">
      <w:pPr>
        <w:pStyle w:val="MacroText"/>
      </w:pPr>
      <w:r>
        <w:t xml:space="preserve">    service                            [3] IMPLICIT ENUMERATED</w:t>
      </w:r>
    </w:p>
    <w:p w14:paraId="3D8FA3B9" w14:textId="77777777" w:rsidR="005E07E4" w:rsidRDefault="005E07E4" w:rsidP="00CA6B0E">
      <w:pPr>
        <w:pStyle w:val="MacroText"/>
      </w:pPr>
      <w:r>
        <w:lastRenderedPageBreak/>
        <w:t xml:space="preserve">    {</w:t>
      </w:r>
    </w:p>
    <w:p w14:paraId="4A88BD62" w14:textId="77777777" w:rsidR="005E07E4" w:rsidRDefault="005E07E4" w:rsidP="00CA6B0E">
      <w:pPr>
        <w:pStyle w:val="MacroText"/>
      </w:pPr>
      <w:r>
        <w:t xml:space="preserve">    -- service handling troubles</w:t>
      </w:r>
    </w:p>
    <w:p w14:paraId="7AD635E2" w14:textId="77777777" w:rsidR="005E07E4" w:rsidRDefault="005E07E4" w:rsidP="00CA6B0E">
      <w:pPr>
        <w:pStyle w:val="MacroText"/>
      </w:pPr>
      <w:r>
        <w:t xml:space="preserve">        other                               (0),</w:t>
      </w:r>
    </w:p>
    <w:p w14:paraId="06DE24C7" w14:textId="77777777" w:rsidR="005E07E4" w:rsidRDefault="005E07E4" w:rsidP="00CA6B0E">
      <w:pPr>
        <w:pStyle w:val="MacroText"/>
      </w:pPr>
      <w:r>
        <w:t xml:space="preserve">        pdu-size                            (1),  -- pdu too long</w:t>
      </w:r>
    </w:p>
    <w:p w14:paraId="13359B92" w14:textId="77777777" w:rsidR="005E07E4" w:rsidRDefault="005E07E4" w:rsidP="00CA6B0E">
      <w:pPr>
        <w:pStyle w:val="MacroText"/>
      </w:pPr>
      <w:r>
        <w:t xml:space="preserve">        service-unsupported                 (2)   -- as defined in the conformance block</w:t>
      </w:r>
    </w:p>
    <w:p w14:paraId="0A9DE923" w14:textId="77777777" w:rsidR="005E07E4" w:rsidRDefault="005E07E4" w:rsidP="00CA6B0E">
      <w:pPr>
        <w:pStyle w:val="MacroText"/>
      </w:pPr>
      <w:r>
        <w:t xml:space="preserve">    },</w:t>
      </w:r>
    </w:p>
    <w:p w14:paraId="6705A6EC" w14:textId="77777777" w:rsidR="005E07E4" w:rsidRDefault="005E07E4" w:rsidP="00CA6B0E">
      <w:pPr>
        <w:pStyle w:val="MacroText"/>
      </w:pPr>
    </w:p>
    <w:p w14:paraId="5EE1A950" w14:textId="77777777" w:rsidR="005E07E4" w:rsidRDefault="005E07E4" w:rsidP="00CA6B0E">
      <w:pPr>
        <w:pStyle w:val="MacroText"/>
      </w:pPr>
      <w:r>
        <w:t xml:space="preserve">    definition                         [4] IMPLICIT ENUMERATED</w:t>
      </w:r>
    </w:p>
    <w:p w14:paraId="12294C64" w14:textId="77777777" w:rsidR="005E07E4" w:rsidRDefault="005E07E4" w:rsidP="00CA6B0E">
      <w:pPr>
        <w:pStyle w:val="MacroText"/>
      </w:pPr>
      <w:r>
        <w:t xml:space="preserve">    {</w:t>
      </w:r>
    </w:p>
    <w:p w14:paraId="55644223" w14:textId="77777777" w:rsidR="005E07E4" w:rsidRDefault="005E07E4" w:rsidP="00CA6B0E">
      <w:pPr>
        <w:pStyle w:val="MacroText"/>
      </w:pPr>
      <w:r>
        <w:t xml:space="preserve">    -- object bound troubles in a service</w:t>
      </w:r>
    </w:p>
    <w:p w14:paraId="024A2032" w14:textId="77777777" w:rsidR="005E07E4" w:rsidRDefault="005E07E4" w:rsidP="00CA6B0E">
      <w:pPr>
        <w:pStyle w:val="MacroText"/>
      </w:pPr>
      <w:r>
        <w:t xml:space="preserve">        other                               (0),</w:t>
      </w:r>
    </w:p>
    <w:p w14:paraId="70C1CBB8" w14:textId="77777777" w:rsidR="005E07E4" w:rsidRDefault="005E07E4" w:rsidP="00CA6B0E">
      <w:pPr>
        <w:pStyle w:val="MacroText"/>
      </w:pPr>
      <w:r>
        <w:t xml:space="preserve">        object-undefined                    (1),  -- object not defined at the VDE</w:t>
      </w:r>
    </w:p>
    <w:p w14:paraId="55B13C78" w14:textId="77777777" w:rsidR="005E07E4" w:rsidRDefault="005E07E4" w:rsidP="00CA6B0E">
      <w:pPr>
        <w:pStyle w:val="MacroText"/>
      </w:pPr>
      <w:r>
        <w:t xml:space="preserve">        object-class-inconsistent           (2),  -- class of object incompatible with asked service</w:t>
      </w:r>
    </w:p>
    <w:p w14:paraId="0B69A449" w14:textId="77777777" w:rsidR="005E07E4" w:rsidRDefault="005E07E4" w:rsidP="00CA6B0E">
      <w:pPr>
        <w:pStyle w:val="MacroText"/>
      </w:pPr>
      <w:r>
        <w:t xml:space="preserve">        object-attribute-inconsistent       (3)   -- object attributes are inconsistent     </w:t>
      </w:r>
    </w:p>
    <w:p w14:paraId="6ED02C14" w14:textId="77777777" w:rsidR="005E07E4" w:rsidRDefault="005E07E4" w:rsidP="00CA6B0E">
      <w:pPr>
        <w:pStyle w:val="MacroText"/>
      </w:pPr>
      <w:r>
        <w:t xml:space="preserve">    },</w:t>
      </w:r>
    </w:p>
    <w:p w14:paraId="4337F7DF" w14:textId="77777777" w:rsidR="005E07E4" w:rsidRDefault="005E07E4" w:rsidP="00CA6B0E">
      <w:pPr>
        <w:pStyle w:val="MacroText"/>
      </w:pPr>
    </w:p>
    <w:p w14:paraId="552D028C" w14:textId="77777777" w:rsidR="005E07E4" w:rsidRDefault="005E07E4" w:rsidP="00CA6B0E">
      <w:pPr>
        <w:pStyle w:val="MacroText"/>
      </w:pPr>
      <w:r>
        <w:t xml:space="preserve">    access                             [5] IMPLICIT ENUMERATED</w:t>
      </w:r>
    </w:p>
    <w:p w14:paraId="3AC79B36" w14:textId="77777777" w:rsidR="005E07E4" w:rsidRDefault="005E07E4" w:rsidP="00CA6B0E">
      <w:pPr>
        <w:pStyle w:val="MacroText"/>
      </w:pPr>
      <w:r>
        <w:t xml:space="preserve">    {</w:t>
      </w:r>
    </w:p>
    <w:p w14:paraId="169A451B" w14:textId="77777777" w:rsidR="005E07E4" w:rsidRDefault="005E07E4" w:rsidP="00CA6B0E">
      <w:pPr>
        <w:pStyle w:val="MacroText"/>
      </w:pPr>
      <w:r>
        <w:t xml:space="preserve">    -- object access error</w:t>
      </w:r>
    </w:p>
    <w:p w14:paraId="3759D229" w14:textId="77777777" w:rsidR="005E07E4" w:rsidRDefault="005E07E4" w:rsidP="00CA6B0E">
      <w:pPr>
        <w:pStyle w:val="MacroText"/>
      </w:pPr>
      <w:r>
        <w:t xml:space="preserve">        other                               (0),</w:t>
      </w:r>
    </w:p>
    <w:p w14:paraId="0BE02EF6" w14:textId="77777777" w:rsidR="005E07E4" w:rsidRDefault="005E07E4" w:rsidP="00CA6B0E">
      <w:pPr>
        <w:pStyle w:val="MacroText"/>
      </w:pPr>
      <w:r>
        <w:t xml:space="preserve">        scope-of-access-violated            (1),  -- access denied through authorisation reason</w:t>
      </w:r>
    </w:p>
    <w:p w14:paraId="32765275" w14:textId="77777777" w:rsidR="005E07E4" w:rsidRDefault="005E07E4" w:rsidP="00CA6B0E">
      <w:pPr>
        <w:pStyle w:val="MacroText"/>
      </w:pPr>
      <w:r>
        <w:t xml:space="preserve">        object-access-violated              (2),  -- access incompatible with object attribute</w:t>
      </w:r>
    </w:p>
    <w:p w14:paraId="00462A19" w14:textId="77777777" w:rsidR="005E07E4" w:rsidRDefault="005E07E4" w:rsidP="00CA6B0E">
      <w:pPr>
        <w:pStyle w:val="MacroText"/>
      </w:pPr>
      <w:r>
        <w:t xml:space="preserve">        hardware-fault                      (3),  -- access fail for hardware reason</w:t>
      </w:r>
    </w:p>
    <w:p w14:paraId="1EC9C186" w14:textId="77777777" w:rsidR="005E07E4" w:rsidRDefault="005E07E4" w:rsidP="00CA6B0E">
      <w:pPr>
        <w:pStyle w:val="MacroText"/>
      </w:pPr>
      <w:r>
        <w:t xml:space="preserve">        object-unavailable                  (4)   -- VDE hands object for unavailable</w:t>
      </w:r>
    </w:p>
    <w:p w14:paraId="3D11ED40" w14:textId="77777777" w:rsidR="005E07E4" w:rsidRDefault="005E07E4" w:rsidP="00CA6B0E">
      <w:pPr>
        <w:pStyle w:val="MacroText"/>
      </w:pPr>
      <w:r>
        <w:t xml:space="preserve">    },</w:t>
      </w:r>
    </w:p>
    <w:p w14:paraId="73C7819F" w14:textId="77777777" w:rsidR="005E07E4" w:rsidRDefault="005E07E4" w:rsidP="00CA6B0E">
      <w:pPr>
        <w:pStyle w:val="MacroText"/>
      </w:pPr>
      <w:r>
        <w:t xml:space="preserve">              </w:t>
      </w:r>
    </w:p>
    <w:p w14:paraId="47C494A4" w14:textId="77777777" w:rsidR="005E07E4" w:rsidRDefault="005E07E4" w:rsidP="00CA6B0E">
      <w:pPr>
        <w:pStyle w:val="MacroText"/>
      </w:pPr>
      <w:r>
        <w:t xml:space="preserve">    initiate                           [6] IMPLICIT ENUMERATED</w:t>
      </w:r>
    </w:p>
    <w:p w14:paraId="5B87365C" w14:textId="77777777" w:rsidR="005E07E4" w:rsidRDefault="005E07E4" w:rsidP="00CA6B0E">
      <w:pPr>
        <w:pStyle w:val="MacroText"/>
      </w:pPr>
      <w:r>
        <w:t xml:space="preserve">    {</w:t>
      </w:r>
    </w:p>
    <w:p w14:paraId="6D3D5F01" w14:textId="77777777" w:rsidR="005E07E4" w:rsidRDefault="005E07E4" w:rsidP="00CA6B0E">
      <w:pPr>
        <w:pStyle w:val="MacroText"/>
      </w:pPr>
      <w:r>
        <w:t xml:space="preserve">    -- initiate service error</w:t>
      </w:r>
    </w:p>
    <w:p w14:paraId="6672A5AB" w14:textId="77777777" w:rsidR="005E07E4" w:rsidRDefault="005E07E4" w:rsidP="00CA6B0E">
      <w:pPr>
        <w:pStyle w:val="MacroText"/>
      </w:pPr>
      <w:r>
        <w:t xml:space="preserve">        other                               (0),</w:t>
      </w:r>
    </w:p>
    <w:p w14:paraId="574A7825" w14:textId="77777777" w:rsidR="005E07E4" w:rsidRDefault="005E07E4" w:rsidP="00CA6B0E">
      <w:pPr>
        <w:pStyle w:val="MacroText"/>
      </w:pPr>
      <w:r>
        <w:t xml:space="preserve">        dlms-version-too-low                (1),  -- proposed DLMS version too low</w:t>
      </w:r>
    </w:p>
    <w:p w14:paraId="5EF01A47" w14:textId="77777777" w:rsidR="005E07E4" w:rsidRDefault="005E07E4" w:rsidP="00CA6B0E">
      <w:pPr>
        <w:pStyle w:val="MacroText"/>
      </w:pPr>
      <w:r>
        <w:t xml:space="preserve">        incompatible-conformance            (2),  -- proposed service not sufficient</w:t>
      </w:r>
    </w:p>
    <w:p w14:paraId="3C2CF2C8" w14:textId="77777777" w:rsidR="005E07E4" w:rsidRDefault="005E07E4" w:rsidP="00CA6B0E">
      <w:pPr>
        <w:pStyle w:val="MacroText"/>
      </w:pPr>
      <w:r>
        <w:t xml:space="preserve">        pdu-size-too-short                  (3),  -- proposed PDU size too short</w:t>
      </w:r>
    </w:p>
    <w:p w14:paraId="236AA618" w14:textId="77777777" w:rsidR="005E07E4" w:rsidRDefault="005E07E4" w:rsidP="00CA6B0E">
      <w:pPr>
        <w:pStyle w:val="MacroText"/>
      </w:pPr>
      <w:r>
        <w:t xml:space="preserve">        refused-by-the-VDE-Handler          (4)   -- vaa creation impossible or not allowed</w:t>
      </w:r>
    </w:p>
    <w:p w14:paraId="4D72AC7A" w14:textId="77777777" w:rsidR="005E07E4" w:rsidRDefault="005E07E4" w:rsidP="00CA6B0E">
      <w:pPr>
        <w:pStyle w:val="MacroText"/>
      </w:pPr>
      <w:r>
        <w:t xml:space="preserve">    },</w:t>
      </w:r>
    </w:p>
    <w:p w14:paraId="434FA248" w14:textId="77777777" w:rsidR="005E07E4" w:rsidRDefault="005E07E4" w:rsidP="00CA6B0E">
      <w:pPr>
        <w:pStyle w:val="MacroText"/>
      </w:pPr>
    </w:p>
    <w:p w14:paraId="61117574" w14:textId="77777777" w:rsidR="005E07E4" w:rsidRDefault="005E07E4" w:rsidP="00CA6B0E">
      <w:pPr>
        <w:pStyle w:val="MacroText"/>
      </w:pPr>
      <w:r>
        <w:t xml:space="preserve">    load-data-set                      [7] IMPLICIT ENUMERATED</w:t>
      </w:r>
    </w:p>
    <w:p w14:paraId="75D3C00C" w14:textId="77777777" w:rsidR="005E07E4" w:rsidRDefault="005E07E4" w:rsidP="00CA6B0E">
      <w:pPr>
        <w:pStyle w:val="MacroText"/>
      </w:pPr>
      <w:r>
        <w:t xml:space="preserve">    {</w:t>
      </w:r>
    </w:p>
    <w:p w14:paraId="577B958D" w14:textId="77777777" w:rsidR="005E07E4" w:rsidRDefault="005E07E4" w:rsidP="00CA6B0E">
      <w:pPr>
        <w:pStyle w:val="MacroText"/>
      </w:pPr>
      <w:r>
        <w:t xml:space="preserve">    -- data set load services error</w:t>
      </w:r>
    </w:p>
    <w:p w14:paraId="3B25328A" w14:textId="77777777" w:rsidR="005E07E4" w:rsidRDefault="005E07E4" w:rsidP="00CA6B0E">
      <w:pPr>
        <w:pStyle w:val="MacroText"/>
      </w:pPr>
      <w:r>
        <w:t xml:space="preserve">        other                               (0),</w:t>
      </w:r>
    </w:p>
    <w:p w14:paraId="1D10BCB0" w14:textId="77777777" w:rsidR="005E07E4" w:rsidRDefault="005E07E4" w:rsidP="00CA6B0E">
      <w:pPr>
        <w:pStyle w:val="MacroText"/>
      </w:pPr>
      <w:r>
        <w:t xml:space="preserve">        primitive-out-of-sequence           (1),  -- according to the DataSet loading state transitions</w:t>
      </w:r>
    </w:p>
    <w:p w14:paraId="26237CA3" w14:textId="77777777" w:rsidR="005E07E4" w:rsidRDefault="005E07E4" w:rsidP="00CA6B0E">
      <w:pPr>
        <w:pStyle w:val="MacroText"/>
      </w:pPr>
      <w:r>
        <w:t xml:space="preserve">        not-loadable                        (2),  -- loadable attribute set to FALSE</w:t>
      </w:r>
    </w:p>
    <w:p w14:paraId="3A7144BE" w14:textId="77777777" w:rsidR="005E07E4" w:rsidRDefault="005E07E4" w:rsidP="00CA6B0E">
      <w:pPr>
        <w:pStyle w:val="MacroText"/>
      </w:pPr>
      <w:r>
        <w:t xml:space="preserve">        dataset-size-too-large              (3),  -- evaluated Data Set size too large</w:t>
      </w:r>
    </w:p>
    <w:p w14:paraId="26670A76" w14:textId="77777777" w:rsidR="005E07E4" w:rsidRDefault="005E07E4" w:rsidP="00CA6B0E">
      <w:pPr>
        <w:pStyle w:val="MacroText"/>
      </w:pPr>
      <w:r>
        <w:t xml:space="preserve">        not-awaited-segment                 (4),  -- proposed segment not awaited</w:t>
      </w:r>
    </w:p>
    <w:p w14:paraId="5A0917C0" w14:textId="77777777" w:rsidR="005E07E4" w:rsidRDefault="005E07E4" w:rsidP="00CA6B0E">
      <w:pPr>
        <w:pStyle w:val="MacroText"/>
      </w:pPr>
      <w:r>
        <w:t xml:space="preserve">        interpretation-failure              (5),  -- segment interpretation error</w:t>
      </w:r>
    </w:p>
    <w:p w14:paraId="29E0F426" w14:textId="77777777" w:rsidR="005E07E4" w:rsidRDefault="005E07E4" w:rsidP="00CA6B0E">
      <w:pPr>
        <w:pStyle w:val="MacroText"/>
      </w:pPr>
      <w:r>
        <w:t xml:space="preserve">        storage-failure                     (6),  -- segment storage error</w:t>
      </w:r>
    </w:p>
    <w:p w14:paraId="36030FA6" w14:textId="77777777" w:rsidR="005E07E4" w:rsidRDefault="005E07E4" w:rsidP="00CA6B0E">
      <w:pPr>
        <w:pStyle w:val="MacroText"/>
      </w:pPr>
      <w:r>
        <w:lastRenderedPageBreak/>
        <w:t xml:space="preserve">        data-set-not-ready                  (7)   -- Data Set not in correct state for uploading</w:t>
      </w:r>
    </w:p>
    <w:p w14:paraId="2E7C35D6" w14:textId="77777777" w:rsidR="005E07E4" w:rsidRDefault="005E07E4" w:rsidP="00CA6B0E">
      <w:pPr>
        <w:pStyle w:val="MacroText"/>
      </w:pPr>
      <w:r>
        <w:t xml:space="preserve">    },</w:t>
      </w:r>
    </w:p>
    <w:p w14:paraId="6E2A271C" w14:textId="77777777" w:rsidR="005E07E4" w:rsidRDefault="005E07E4" w:rsidP="00CA6B0E">
      <w:pPr>
        <w:pStyle w:val="MacroText"/>
      </w:pPr>
    </w:p>
    <w:p w14:paraId="622B4B3D" w14:textId="77777777" w:rsidR="005E07E4" w:rsidRDefault="005E07E4" w:rsidP="00CA6B0E">
      <w:pPr>
        <w:pStyle w:val="MacroText"/>
      </w:pPr>
      <w:r>
        <w:t xml:space="preserve">    -- change-scope                    [8] IMPLICIT ENUMERATED</w:t>
      </w:r>
    </w:p>
    <w:p w14:paraId="31F25CEB" w14:textId="77777777" w:rsidR="005E07E4" w:rsidRDefault="005E07E4" w:rsidP="00CA6B0E">
      <w:pPr>
        <w:pStyle w:val="MacroText"/>
      </w:pPr>
    </w:p>
    <w:p w14:paraId="39E38394" w14:textId="77777777" w:rsidR="005E07E4" w:rsidRDefault="005E07E4" w:rsidP="00CA6B0E">
      <w:pPr>
        <w:pStyle w:val="MacroText"/>
      </w:pPr>
      <w:r>
        <w:t xml:space="preserve">    task                               [9] IMPLICIT ENUMERATED</w:t>
      </w:r>
    </w:p>
    <w:p w14:paraId="683BA74B" w14:textId="77777777" w:rsidR="005E07E4" w:rsidRDefault="005E07E4" w:rsidP="00CA6B0E">
      <w:pPr>
        <w:pStyle w:val="MacroText"/>
      </w:pPr>
      <w:r>
        <w:t xml:space="preserve">    {</w:t>
      </w:r>
    </w:p>
    <w:p w14:paraId="538DE2FA" w14:textId="77777777" w:rsidR="005E07E4" w:rsidRDefault="005E07E4" w:rsidP="00CA6B0E">
      <w:pPr>
        <w:pStyle w:val="MacroText"/>
      </w:pPr>
      <w:r>
        <w:t xml:space="preserve">    -- TI services error</w:t>
      </w:r>
    </w:p>
    <w:p w14:paraId="05497EE5" w14:textId="77777777" w:rsidR="005E07E4" w:rsidRDefault="005E07E4" w:rsidP="00CA6B0E">
      <w:pPr>
        <w:pStyle w:val="MacroText"/>
      </w:pPr>
      <w:r>
        <w:t xml:space="preserve">        other                               (0),</w:t>
      </w:r>
    </w:p>
    <w:p w14:paraId="6F95C425" w14:textId="77777777" w:rsidR="005E07E4" w:rsidRDefault="005E07E4" w:rsidP="00CA6B0E">
      <w:pPr>
        <w:pStyle w:val="MacroText"/>
      </w:pPr>
      <w:r>
        <w:t xml:space="preserve">        no-remote-control                   (1),  -- Remote Control parameter set to FALSE</w:t>
      </w:r>
    </w:p>
    <w:p w14:paraId="5F92BF0B" w14:textId="77777777" w:rsidR="005E07E4" w:rsidRDefault="005E07E4" w:rsidP="00CA6B0E">
      <w:pPr>
        <w:pStyle w:val="MacroText"/>
      </w:pPr>
      <w:r>
        <w:t xml:space="preserve">        ti-stopped                          (2),  -- TI in stopped state</w:t>
      </w:r>
    </w:p>
    <w:p w14:paraId="1BB7EFBA" w14:textId="77777777" w:rsidR="005E07E4" w:rsidRDefault="005E07E4" w:rsidP="00CA6B0E">
      <w:pPr>
        <w:pStyle w:val="MacroText"/>
      </w:pPr>
      <w:r>
        <w:t xml:space="preserve">        ti-running                          (3),  -- TI in running state</w:t>
      </w:r>
    </w:p>
    <w:p w14:paraId="7A74672B" w14:textId="77777777" w:rsidR="005E07E4" w:rsidRDefault="005E07E4" w:rsidP="00CA6B0E">
      <w:pPr>
        <w:pStyle w:val="MacroText"/>
      </w:pPr>
      <w:r>
        <w:t xml:space="preserve">        ti-unusable                         (4)   -- TI in unusable state</w:t>
      </w:r>
    </w:p>
    <w:p w14:paraId="5EA6CA17" w14:textId="77777777" w:rsidR="005E07E4" w:rsidRDefault="005E07E4" w:rsidP="00CA6B0E">
      <w:pPr>
        <w:pStyle w:val="MacroText"/>
      </w:pPr>
      <w:r>
        <w:t xml:space="preserve">    }</w:t>
      </w:r>
    </w:p>
    <w:p w14:paraId="3FA3BCBB" w14:textId="77777777" w:rsidR="005E07E4" w:rsidRDefault="005E07E4" w:rsidP="00CA6B0E">
      <w:pPr>
        <w:pStyle w:val="MacroText"/>
      </w:pPr>
    </w:p>
    <w:p w14:paraId="078C2CC0" w14:textId="77777777" w:rsidR="005E07E4" w:rsidRDefault="005E07E4" w:rsidP="00CA6B0E">
      <w:pPr>
        <w:pStyle w:val="MacroText"/>
      </w:pPr>
      <w:r>
        <w:t xml:space="preserve">    -- other                           [10] IMPLICIT ENUMERATED</w:t>
      </w:r>
    </w:p>
    <w:p w14:paraId="279D7AEC" w14:textId="77777777" w:rsidR="005E07E4" w:rsidRDefault="005E07E4" w:rsidP="00CA6B0E">
      <w:pPr>
        <w:pStyle w:val="MacroText"/>
      </w:pPr>
      <w:r>
        <w:t>}</w:t>
      </w:r>
    </w:p>
    <w:p w14:paraId="5F8179E9" w14:textId="77777777" w:rsidR="005E07E4" w:rsidRDefault="005E07E4" w:rsidP="00CA6B0E">
      <w:pPr>
        <w:pStyle w:val="MacroText"/>
      </w:pPr>
    </w:p>
    <w:p w14:paraId="052ED91B" w14:textId="77777777" w:rsidR="005E07E4" w:rsidRDefault="005E07E4" w:rsidP="00CA6B0E">
      <w:pPr>
        <w:pStyle w:val="MacroText"/>
      </w:pPr>
    </w:p>
    <w:p w14:paraId="714BA524" w14:textId="77777777" w:rsidR="005E07E4" w:rsidRDefault="005E07E4" w:rsidP="00CA6B0E">
      <w:pPr>
        <w:pStyle w:val="MacroText"/>
      </w:pPr>
      <w:r>
        <w:t>-- COSEM APDUs using short name referencing</w:t>
      </w:r>
    </w:p>
    <w:p w14:paraId="7E0B4917" w14:textId="77777777" w:rsidR="005E07E4" w:rsidRDefault="005E07E4" w:rsidP="00CA6B0E">
      <w:pPr>
        <w:pStyle w:val="MacroText"/>
      </w:pPr>
    </w:p>
    <w:p w14:paraId="11FFF0AB" w14:textId="77777777" w:rsidR="005E07E4" w:rsidRDefault="005E07E4" w:rsidP="00CA6B0E">
      <w:pPr>
        <w:pStyle w:val="MacroText"/>
      </w:pPr>
      <w:r>
        <w:t>ReadRequest</w:t>
      </w:r>
      <w:r w:rsidR="00077BDE">
        <w:t>:</w:t>
      </w:r>
      <w:r>
        <w:t>:= SEQUENCE OF Variable-Access-Specification</w:t>
      </w:r>
    </w:p>
    <w:p w14:paraId="22C08699" w14:textId="77777777" w:rsidR="005E07E4" w:rsidRDefault="005E07E4" w:rsidP="00CA6B0E">
      <w:pPr>
        <w:pStyle w:val="MacroText"/>
      </w:pPr>
    </w:p>
    <w:p w14:paraId="4EF85115" w14:textId="77777777" w:rsidR="005E07E4" w:rsidRDefault="005E07E4" w:rsidP="00CA6B0E">
      <w:pPr>
        <w:pStyle w:val="MacroText"/>
      </w:pPr>
      <w:r>
        <w:t>ReadResponse</w:t>
      </w:r>
      <w:r w:rsidR="00077BDE">
        <w:t>:</w:t>
      </w:r>
      <w:r>
        <w:t>:= SEQUENCE OF CHOICE</w:t>
      </w:r>
    </w:p>
    <w:p w14:paraId="274B60A2" w14:textId="77777777" w:rsidR="005E07E4" w:rsidRDefault="005E07E4" w:rsidP="00CA6B0E">
      <w:pPr>
        <w:pStyle w:val="MacroText"/>
      </w:pPr>
      <w:r>
        <w:t>{</w:t>
      </w:r>
    </w:p>
    <w:p w14:paraId="11C6DDB4" w14:textId="77777777" w:rsidR="005E07E4" w:rsidRDefault="005E07E4" w:rsidP="00CA6B0E">
      <w:pPr>
        <w:pStyle w:val="MacroText"/>
      </w:pPr>
      <w:r>
        <w:t xml:space="preserve">    data                               [0] Data,</w:t>
      </w:r>
    </w:p>
    <w:p w14:paraId="1533F45F" w14:textId="77777777" w:rsidR="005E07E4" w:rsidRDefault="005E07E4" w:rsidP="00CA6B0E">
      <w:pPr>
        <w:pStyle w:val="MacroText"/>
      </w:pPr>
      <w:r>
        <w:t xml:space="preserve">    data-access-error                  [1] IMPLICIT Data-Access-Result,</w:t>
      </w:r>
    </w:p>
    <w:p w14:paraId="053299E9" w14:textId="77777777" w:rsidR="005E07E4" w:rsidRDefault="005E07E4" w:rsidP="00CA6B0E">
      <w:pPr>
        <w:pStyle w:val="MacroText"/>
      </w:pPr>
      <w:r>
        <w:t xml:space="preserve">    data-block-result                  [2] IMPLICIT Data-Block-Result,</w:t>
      </w:r>
    </w:p>
    <w:p w14:paraId="0147385F" w14:textId="77777777" w:rsidR="005E07E4" w:rsidRDefault="005E07E4" w:rsidP="00CA6B0E">
      <w:pPr>
        <w:pStyle w:val="MacroText"/>
      </w:pPr>
      <w:r>
        <w:t xml:space="preserve">    block-number                       [3] IMPLICIT Unsigned16</w:t>
      </w:r>
    </w:p>
    <w:p w14:paraId="244A34E2" w14:textId="77777777" w:rsidR="005E07E4" w:rsidRDefault="005E07E4" w:rsidP="00CA6B0E">
      <w:pPr>
        <w:pStyle w:val="MacroText"/>
      </w:pPr>
      <w:r>
        <w:t>}</w:t>
      </w:r>
    </w:p>
    <w:p w14:paraId="4DDB8790" w14:textId="77777777" w:rsidR="005E07E4" w:rsidRDefault="005E07E4" w:rsidP="00CA6B0E">
      <w:pPr>
        <w:pStyle w:val="MacroText"/>
      </w:pPr>
    </w:p>
    <w:p w14:paraId="79EC6CE6" w14:textId="77777777" w:rsidR="005E07E4" w:rsidRDefault="005E07E4" w:rsidP="00CA6B0E">
      <w:pPr>
        <w:pStyle w:val="MacroText"/>
      </w:pPr>
      <w:r>
        <w:t xml:space="preserve">WriteRequest </w:t>
      </w:r>
      <w:r w:rsidR="00077BDE">
        <w:t>:</w:t>
      </w:r>
      <w:r>
        <w:t>:= SEQUENCE</w:t>
      </w:r>
    </w:p>
    <w:p w14:paraId="7E1AA3F2" w14:textId="77777777" w:rsidR="005E07E4" w:rsidRDefault="005E07E4" w:rsidP="00CA6B0E">
      <w:pPr>
        <w:pStyle w:val="MacroText"/>
      </w:pPr>
      <w:r>
        <w:t>{</w:t>
      </w:r>
    </w:p>
    <w:p w14:paraId="5F10666F" w14:textId="77777777" w:rsidR="005E07E4" w:rsidRDefault="005E07E4" w:rsidP="00CA6B0E">
      <w:pPr>
        <w:pStyle w:val="MacroText"/>
      </w:pPr>
      <w:r>
        <w:t xml:space="preserve">    variable-access-specification      SEQUENCE OF Variable-Access-Specification,</w:t>
      </w:r>
    </w:p>
    <w:p w14:paraId="1336A358" w14:textId="77777777" w:rsidR="005E07E4" w:rsidRDefault="005E07E4" w:rsidP="00CA6B0E">
      <w:pPr>
        <w:pStyle w:val="MacroText"/>
      </w:pPr>
      <w:r>
        <w:t xml:space="preserve">    list-of-data                       SEQUENCE OF Data</w:t>
      </w:r>
    </w:p>
    <w:p w14:paraId="3225137A" w14:textId="77777777" w:rsidR="005E07E4" w:rsidRDefault="005E07E4" w:rsidP="00CA6B0E">
      <w:pPr>
        <w:pStyle w:val="MacroText"/>
      </w:pPr>
      <w:r>
        <w:t>}</w:t>
      </w:r>
    </w:p>
    <w:p w14:paraId="5369051D" w14:textId="77777777" w:rsidR="005E07E4" w:rsidRDefault="005E07E4" w:rsidP="00CA6B0E">
      <w:pPr>
        <w:pStyle w:val="MacroText"/>
      </w:pPr>
    </w:p>
    <w:p w14:paraId="7EF6028C" w14:textId="77777777" w:rsidR="005E07E4" w:rsidRDefault="005E07E4" w:rsidP="00CA6B0E">
      <w:pPr>
        <w:pStyle w:val="MacroText"/>
      </w:pPr>
      <w:r>
        <w:t>WriteResponse</w:t>
      </w:r>
      <w:r w:rsidR="00077BDE">
        <w:t>:</w:t>
      </w:r>
      <w:r>
        <w:t>:= SEQUENCE OF CHOICE</w:t>
      </w:r>
    </w:p>
    <w:p w14:paraId="3ECCACF8" w14:textId="77777777" w:rsidR="005E07E4" w:rsidRDefault="005E07E4" w:rsidP="00CA6B0E">
      <w:pPr>
        <w:pStyle w:val="MacroText"/>
      </w:pPr>
      <w:r>
        <w:t>{</w:t>
      </w:r>
    </w:p>
    <w:p w14:paraId="4D148687" w14:textId="77777777" w:rsidR="005E07E4" w:rsidRDefault="005E07E4" w:rsidP="00CA6B0E">
      <w:pPr>
        <w:pStyle w:val="MacroText"/>
      </w:pPr>
      <w:r>
        <w:t xml:space="preserve">    success                            [0] IMPLICIT NULL,</w:t>
      </w:r>
    </w:p>
    <w:p w14:paraId="2779BA1E" w14:textId="77777777" w:rsidR="005E07E4" w:rsidRDefault="005E07E4" w:rsidP="00CA6B0E">
      <w:pPr>
        <w:pStyle w:val="MacroText"/>
      </w:pPr>
      <w:r>
        <w:t xml:space="preserve">    data-access-error                  [1] IMPLICIT Data-Access-Result,</w:t>
      </w:r>
    </w:p>
    <w:p w14:paraId="03E5D8E9" w14:textId="77777777" w:rsidR="005E07E4" w:rsidRDefault="005E07E4" w:rsidP="00CA6B0E">
      <w:pPr>
        <w:pStyle w:val="MacroText"/>
      </w:pPr>
      <w:r>
        <w:t xml:space="preserve">    block-number                       [2] Unsigned16</w:t>
      </w:r>
    </w:p>
    <w:p w14:paraId="23BF051D" w14:textId="77777777" w:rsidR="005E07E4" w:rsidRDefault="005E07E4" w:rsidP="00CA6B0E">
      <w:pPr>
        <w:pStyle w:val="MacroText"/>
      </w:pPr>
      <w:r>
        <w:t>}</w:t>
      </w:r>
    </w:p>
    <w:p w14:paraId="7233F24A" w14:textId="77777777" w:rsidR="005E07E4" w:rsidRDefault="005E07E4" w:rsidP="00CA6B0E">
      <w:pPr>
        <w:pStyle w:val="MacroText"/>
      </w:pPr>
    </w:p>
    <w:p w14:paraId="4DE2E908" w14:textId="77777777" w:rsidR="005E07E4" w:rsidRDefault="005E07E4" w:rsidP="00CA6B0E">
      <w:pPr>
        <w:pStyle w:val="MacroText"/>
      </w:pPr>
      <w:r>
        <w:t>UnconfirmedWriteRequest</w:t>
      </w:r>
      <w:r w:rsidR="00077BDE">
        <w:t>:</w:t>
      </w:r>
      <w:r>
        <w:t>:= SEQUENCE</w:t>
      </w:r>
    </w:p>
    <w:p w14:paraId="1512C455" w14:textId="77777777" w:rsidR="005E07E4" w:rsidRDefault="005E07E4" w:rsidP="00CA6B0E">
      <w:pPr>
        <w:pStyle w:val="MacroText"/>
      </w:pPr>
      <w:r>
        <w:t>{</w:t>
      </w:r>
    </w:p>
    <w:p w14:paraId="0C029DFD" w14:textId="77777777" w:rsidR="005E07E4" w:rsidRDefault="005E07E4" w:rsidP="00CA6B0E">
      <w:pPr>
        <w:pStyle w:val="MacroText"/>
      </w:pPr>
      <w:r>
        <w:t xml:space="preserve">    variable-access-specification      SEQUENCE OF Variable-Access-Specification,</w:t>
      </w:r>
    </w:p>
    <w:p w14:paraId="5B73B3B9" w14:textId="77777777" w:rsidR="005E07E4" w:rsidRDefault="005E07E4" w:rsidP="00CA6B0E">
      <w:pPr>
        <w:pStyle w:val="MacroText"/>
      </w:pPr>
      <w:r>
        <w:t xml:space="preserve">    list-of-data                       SEQUENCE OF Data</w:t>
      </w:r>
    </w:p>
    <w:p w14:paraId="00C29E9F" w14:textId="77777777" w:rsidR="005E07E4" w:rsidRDefault="005E07E4" w:rsidP="00CA6B0E">
      <w:pPr>
        <w:pStyle w:val="MacroText"/>
      </w:pPr>
      <w:r>
        <w:t>}</w:t>
      </w:r>
    </w:p>
    <w:p w14:paraId="454BE824" w14:textId="77777777" w:rsidR="005E07E4" w:rsidRDefault="005E07E4" w:rsidP="00CA6B0E">
      <w:pPr>
        <w:pStyle w:val="MacroText"/>
      </w:pPr>
    </w:p>
    <w:p w14:paraId="0C1597A1" w14:textId="77777777" w:rsidR="005E07E4" w:rsidRDefault="005E07E4" w:rsidP="00CA6B0E">
      <w:pPr>
        <w:pStyle w:val="MacroText"/>
      </w:pPr>
      <w:r>
        <w:t>InformationReportRequest</w:t>
      </w:r>
      <w:r w:rsidR="00077BDE">
        <w:t>:</w:t>
      </w:r>
      <w:r>
        <w:t>:= SEQUENCE</w:t>
      </w:r>
    </w:p>
    <w:p w14:paraId="3366C5AB" w14:textId="77777777" w:rsidR="005E07E4" w:rsidRDefault="005E07E4" w:rsidP="00CA6B0E">
      <w:pPr>
        <w:pStyle w:val="MacroText"/>
      </w:pPr>
      <w:r>
        <w:t>{</w:t>
      </w:r>
    </w:p>
    <w:p w14:paraId="08BA0438" w14:textId="77777777" w:rsidR="005E07E4" w:rsidRDefault="005E07E4" w:rsidP="00CA6B0E">
      <w:pPr>
        <w:pStyle w:val="MacroText"/>
      </w:pPr>
      <w:r>
        <w:t xml:space="preserve">    current-time                       GeneralizedTime OPTIONAL,</w:t>
      </w:r>
    </w:p>
    <w:p w14:paraId="63409CAD" w14:textId="77777777" w:rsidR="005E07E4" w:rsidRDefault="005E07E4" w:rsidP="00CA6B0E">
      <w:pPr>
        <w:pStyle w:val="MacroText"/>
      </w:pPr>
      <w:r>
        <w:t xml:space="preserve">    variable-access-specification      SEQUENCE OF Variable-Access-Specification,</w:t>
      </w:r>
    </w:p>
    <w:p w14:paraId="40C78BDD" w14:textId="77777777" w:rsidR="005E07E4" w:rsidRDefault="005E07E4" w:rsidP="00CA6B0E">
      <w:pPr>
        <w:pStyle w:val="MacroText"/>
      </w:pPr>
      <w:r>
        <w:t xml:space="preserve">    list-of-data                       SEQUENCE OF Data</w:t>
      </w:r>
    </w:p>
    <w:p w14:paraId="424D7028" w14:textId="77777777" w:rsidR="005E07E4" w:rsidRDefault="005E07E4" w:rsidP="00CA6B0E">
      <w:pPr>
        <w:pStyle w:val="MacroText"/>
      </w:pPr>
      <w:r>
        <w:t>}</w:t>
      </w:r>
    </w:p>
    <w:p w14:paraId="2FD48453" w14:textId="77777777" w:rsidR="005E07E4" w:rsidRDefault="005E07E4" w:rsidP="00CA6B0E">
      <w:pPr>
        <w:pStyle w:val="MacroText"/>
      </w:pPr>
    </w:p>
    <w:p w14:paraId="06E53D2C" w14:textId="77777777" w:rsidR="005E07E4" w:rsidRDefault="005E07E4" w:rsidP="00CA6B0E">
      <w:pPr>
        <w:pStyle w:val="MacroText"/>
      </w:pPr>
    </w:p>
    <w:p w14:paraId="23686C5F" w14:textId="77777777" w:rsidR="005E07E4" w:rsidRDefault="005E07E4" w:rsidP="00CA6B0E">
      <w:pPr>
        <w:pStyle w:val="MacroText"/>
      </w:pPr>
      <w:r>
        <w:t>-- COSEM APDUs using logical name referencing</w:t>
      </w:r>
    </w:p>
    <w:p w14:paraId="78123281" w14:textId="77777777" w:rsidR="005E07E4" w:rsidRDefault="005E07E4" w:rsidP="00CA6B0E">
      <w:pPr>
        <w:pStyle w:val="MacroText"/>
      </w:pPr>
    </w:p>
    <w:p w14:paraId="6D286F54" w14:textId="77777777" w:rsidR="005E07E4" w:rsidRDefault="005E07E4" w:rsidP="00CA6B0E">
      <w:pPr>
        <w:pStyle w:val="MacroText"/>
      </w:pPr>
      <w:r>
        <w:t>Get-Request</w:t>
      </w:r>
      <w:r w:rsidR="00077BDE">
        <w:t>:</w:t>
      </w:r>
      <w:r>
        <w:t>:= CHOICE</w:t>
      </w:r>
    </w:p>
    <w:p w14:paraId="4343DC15" w14:textId="77777777" w:rsidR="005E07E4" w:rsidRDefault="005E07E4" w:rsidP="00CA6B0E">
      <w:pPr>
        <w:pStyle w:val="MacroText"/>
      </w:pPr>
      <w:r>
        <w:t>{</w:t>
      </w:r>
    </w:p>
    <w:p w14:paraId="1D5EE121" w14:textId="77777777" w:rsidR="005E07E4" w:rsidRDefault="005E07E4" w:rsidP="00CA6B0E">
      <w:pPr>
        <w:pStyle w:val="MacroText"/>
      </w:pPr>
      <w:r>
        <w:t xml:space="preserve">    get-request-normal                 [1] IMPLICIT    Get-Request-Normal,</w:t>
      </w:r>
    </w:p>
    <w:p w14:paraId="5BEF7E1C" w14:textId="77777777" w:rsidR="005E07E4" w:rsidRDefault="005E07E4" w:rsidP="00CA6B0E">
      <w:pPr>
        <w:pStyle w:val="MacroText"/>
      </w:pPr>
      <w:r>
        <w:t xml:space="preserve">    get-request-next                   [2] IMPLICIT    Get-Request-Next,</w:t>
      </w:r>
    </w:p>
    <w:p w14:paraId="0DC5F12F" w14:textId="77777777" w:rsidR="005E07E4" w:rsidRDefault="005E07E4" w:rsidP="00CA6B0E">
      <w:pPr>
        <w:pStyle w:val="MacroText"/>
      </w:pPr>
      <w:r>
        <w:t xml:space="preserve">    get-request-with-list              [3] IMPLICIT    Get-Request-With-List</w:t>
      </w:r>
    </w:p>
    <w:p w14:paraId="7DC258F5" w14:textId="77777777" w:rsidR="005E07E4" w:rsidRDefault="005E07E4" w:rsidP="00CA6B0E">
      <w:pPr>
        <w:pStyle w:val="MacroText"/>
      </w:pPr>
      <w:r>
        <w:t>}</w:t>
      </w:r>
    </w:p>
    <w:p w14:paraId="23DBBABF" w14:textId="77777777" w:rsidR="005E07E4" w:rsidRDefault="005E07E4" w:rsidP="00CA6B0E">
      <w:pPr>
        <w:pStyle w:val="MacroText"/>
      </w:pPr>
    </w:p>
    <w:p w14:paraId="3F980216" w14:textId="77777777" w:rsidR="005E07E4" w:rsidRDefault="005E07E4" w:rsidP="00CA6B0E">
      <w:pPr>
        <w:pStyle w:val="MacroText"/>
      </w:pPr>
      <w:r>
        <w:t>Get-Request-Normal</w:t>
      </w:r>
      <w:r w:rsidR="00077BDE">
        <w:t>:</w:t>
      </w:r>
      <w:r>
        <w:t>:= SEQUENCE</w:t>
      </w:r>
    </w:p>
    <w:p w14:paraId="4594D185" w14:textId="77777777" w:rsidR="005E07E4" w:rsidRDefault="005E07E4" w:rsidP="00CA6B0E">
      <w:pPr>
        <w:pStyle w:val="MacroText"/>
      </w:pPr>
      <w:r>
        <w:t>{</w:t>
      </w:r>
    </w:p>
    <w:p w14:paraId="7936B8C0" w14:textId="77777777" w:rsidR="005E07E4" w:rsidRDefault="005E07E4" w:rsidP="00CA6B0E">
      <w:pPr>
        <w:pStyle w:val="MacroText"/>
      </w:pPr>
      <w:r>
        <w:t xml:space="preserve">    invoke-id-and-priority             Invoke-Id-And-Priority,</w:t>
      </w:r>
    </w:p>
    <w:p w14:paraId="435A8AFF" w14:textId="77777777" w:rsidR="005E07E4" w:rsidRDefault="005E07E4" w:rsidP="00CA6B0E">
      <w:pPr>
        <w:pStyle w:val="MacroText"/>
      </w:pPr>
      <w:r>
        <w:t xml:space="preserve">    cosem-attribute-descriptor         Cosem-Attribute-Descriptor,</w:t>
      </w:r>
    </w:p>
    <w:p w14:paraId="03932C30" w14:textId="77777777" w:rsidR="005E07E4" w:rsidRDefault="005E07E4" w:rsidP="00CA6B0E">
      <w:pPr>
        <w:pStyle w:val="MacroText"/>
      </w:pPr>
      <w:r>
        <w:t xml:space="preserve">    access-selection                   Selective-Access-Descriptor OPTIONAL</w:t>
      </w:r>
    </w:p>
    <w:p w14:paraId="4012CEDB" w14:textId="77777777" w:rsidR="005E07E4" w:rsidRDefault="005E07E4" w:rsidP="00CA6B0E">
      <w:pPr>
        <w:pStyle w:val="MacroText"/>
      </w:pPr>
      <w:r>
        <w:t>}</w:t>
      </w:r>
    </w:p>
    <w:p w14:paraId="2C9681D9" w14:textId="77777777" w:rsidR="005E07E4" w:rsidRDefault="005E07E4" w:rsidP="00CA6B0E">
      <w:pPr>
        <w:pStyle w:val="MacroText"/>
      </w:pPr>
    </w:p>
    <w:p w14:paraId="250036F4" w14:textId="77777777" w:rsidR="005E07E4" w:rsidRDefault="005E07E4" w:rsidP="00CA6B0E">
      <w:pPr>
        <w:pStyle w:val="MacroText"/>
      </w:pPr>
      <w:r>
        <w:t>Get-Request-Next</w:t>
      </w:r>
      <w:r w:rsidR="00077BDE">
        <w:t>:</w:t>
      </w:r>
      <w:r>
        <w:t>:= SEQUENCE</w:t>
      </w:r>
    </w:p>
    <w:p w14:paraId="1448EF4F" w14:textId="77777777" w:rsidR="005E07E4" w:rsidRDefault="005E07E4" w:rsidP="00CA6B0E">
      <w:pPr>
        <w:pStyle w:val="MacroText"/>
      </w:pPr>
      <w:r>
        <w:t>{</w:t>
      </w:r>
    </w:p>
    <w:p w14:paraId="4D1153CF" w14:textId="77777777" w:rsidR="005E07E4" w:rsidRDefault="005E07E4" w:rsidP="00CA6B0E">
      <w:pPr>
        <w:pStyle w:val="MacroText"/>
      </w:pPr>
      <w:r>
        <w:t xml:space="preserve">    invoke-id-and-priority             Invoke-Id-And-Priority,</w:t>
      </w:r>
    </w:p>
    <w:p w14:paraId="2CC90930" w14:textId="77777777" w:rsidR="005E07E4" w:rsidRDefault="005E07E4" w:rsidP="00CA6B0E">
      <w:pPr>
        <w:pStyle w:val="MacroText"/>
      </w:pPr>
      <w:r>
        <w:t xml:space="preserve">    block-number                       Unsigned32</w:t>
      </w:r>
    </w:p>
    <w:p w14:paraId="377239E0" w14:textId="77777777" w:rsidR="005E07E4" w:rsidRDefault="005E07E4" w:rsidP="00CA6B0E">
      <w:pPr>
        <w:pStyle w:val="MacroText"/>
      </w:pPr>
      <w:r>
        <w:t>}</w:t>
      </w:r>
    </w:p>
    <w:p w14:paraId="34230C22" w14:textId="77777777" w:rsidR="005E07E4" w:rsidRDefault="005E07E4" w:rsidP="00CA6B0E">
      <w:pPr>
        <w:pStyle w:val="MacroText"/>
      </w:pPr>
    </w:p>
    <w:p w14:paraId="3F955250" w14:textId="77777777" w:rsidR="005E07E4" w:rsidRDefault="005E07E4" w:rsidP="00CA6B0E">
      <w:pPr>
        <w:pStyle w:val="MacroText"/>
      </w:pPr>
      <w:r>
        <w:t>Get-Request-With-List</w:t>
      </w:r>
      <w:r w:rsidR="00077BDE">
        <w:t>:</w:t>
      </w:r>
      <w:r>
        <w:t>:= SEQUENCE</w:t>
      </w:r>
    </w:p>
    <w:p w14:paraId="5E83985C" w14:textId="77777777" w:rsidR="005E07E4" w:rsidRDefault="005E07E4" w:rsidP="00CA6B0E">
      <w:pPr>
        <w:pStyle w:val="MacroText"/>
      </w:pPr>
      <w:r>
        <w:t>{</w:t>
      </w:r>
    </w:p>
    <w:p w14:paraId="7978DE54" w14:textId="77777777" w:rsidR="005E07E4" w:rsidRDefault="005E07E4" w:rsidP="00CA6B0E">
      <w:pPr>
        <w:pStyle w:val="MacroText"/>
      </w:pPr>
      <w:r>
        <w:t xml:space="preserve">    invoke-id-and-priority             Invoke-Id-And-Priority,</w:t>
      </w:r>
    </w:p>
    <w:p w14:paraId="2CF645B6" w14:textId="77777777" w:rsidR="005E07E4" w:rsidRDefault="005E07E4" w:rsidP="00CA6B0E">
      <w:pPr>
        <w:pStyle w:val="MacroText"/>
      </w:pPr>
      <w:r>
        <w:t xml:space="preserve">    attribute-descriptor-list          SEQUENCE OF Cosem-Attribute-Descriptor-With-Selection</w:t>
      </w:r>
    </w:p>
    <w:p w14:paraId="7EDD2111" w14:textId="77777777" w:rsidR="005E07E4" w:rsidRDefault="005E07E4" w:rsidP="00CA6B0E">
      <w:pPr>
        <w:pStyle w:val="MacroText"/>
      </w:pPr>
      <w:r>
        <w:t>}</w:t>
      </w:r>
    </w:p>
    <w:p w14:paraId="044A9419" w14:textId="77777777" w:rsidR="005E07E4" w:rsidRDefault="005E07E4" w:rsidP="00CA6B0E">
      <w:pPr>
        <w:pStyle w:val="MacroText"/>
      </w:pPr>
    </w:p>
    <w:p w14:paraId="3C202D91" w14:textId="77777777" w:rsidR="005E07E4" w:rsidRDefault="005E07E4" w:rsidP="00CA6B0E">
      <w:pPr>
        <w:pStyle w:val="MacroText"/>
      </w:pPr>
      <w:r>
        <w:t>Get-Response</w:t>
      </w:r>
      <w:r w:rsidR="00077BDE">
        <w:t>:</w:t>
      </w:r>
      <w:r>
        <w:t>:= CHOICE</w:t>
      </w:r>
    </w:p>
    <w:p w14:paraId="3980ED24" w14:textId="77777777" w:rsidR="005E07E4" w:rsidRDefault="005E07E4" w:rsidP="00CA6B0E">
      <w:pPr>
        <w:pStyle w:val="MacroText"/>
      </w:pPr>
      <w:r>
        <w:t>{</w:t>
      </w:r>
    </w:p>
    <w:p w14:paraId="22165346" w14:textId="77777777" w:rsidR="005E07E4" w:rsidRDefault="005E07E4" w:rsidP="00CA6B0E">
      <w:pPr>
        <w:pStyle w:val="MacroText"/>
      </w:pPr>
      <w:r>
        <w:t xml:space="preserve">    get-response-normal                [1] IMPLICIT    Get-Response-Normal,</w:t>
      </w:r>
    </w:p>
    <w:p w14:paraId="4D856C10" w14:textId="77777777" w:rsidR="005E07E4" w:rsidRDefault="005E07E4" w:rsidP="00CA6B0E">
      <w:pPr>
        <w:pStyle w:val="MacroText"/>
      </w:pPr>
      <w:r>
        <w:t xml:space="preserve">    get-response-with-datablock        [2] IMPLICIT    Get-Response-With-Datablock,</w:t>
      </w:r>
    </w:p>
    <w:p w14:paraId="128F6E2B" w14:textId="77777777" w:rsidR="005E07E4" w:rsidRDefault="005E07E4" w:rsidP="00CA6B0E">
      <w:pPr>
        <w:pStyle w:val="MacroText"/>
      </w:pPr>
      <w:r>
        <w:t xml:space="preserve">    get-response-with-list             [3] IMPLICIT    Get-Response-With-List</w:t>
      </w:r>
    </w:p>
    <w:p w14:paraId="23821E9F" w14:textId="77777777" w:rsidR="005E07E4" w:rsidRDefault="005E07E4" w:rsidP="00CA6B0E">
      <w:pPr>
        <w:pStyle w:val="MacroText"/>
      </w:pPr>
      <w:r>
        <w:t>}</w:t>
      </w:r>
    </w:p>
    <w:p w14:paraId="51DD79AD" w14:textId="77777777" w:rsidR="005E07E4" w:rsidRDefault="005E07E4" w:rsidP="00CA6B0E">
      <w:pPr>
        <w:pStyle w:val="MacroText"/>
      </w:pPr>
    </w:p>
    <w:p w14:paraId="3891B95D" w14:textId="77777777" w:rsidR="005E07E4" w:rsidRDefault="005E07E4" w:rsidP="00CA6B0E">
      <w:pPr>
        <w:pStyle w:val="MacroText"/>
      </w:pPr>
      <w:r>
        <w:t>Get-Response-Normal</w:t>
      </w:r>
      <w:r w:rsidR="00077BDE">
        <w:t>:</w:t>
      </w:r>
      <w:r>
        <w:t>:= SEQUENCE</w:t>
      </w:r>
    </w:p>
    <w:p w14:paraId="4981049E" w14:textId="77777777" w:rsidR="005E07E4" w:rsidRDefault="005E07E4" w:rsidP="00CA6B0E">
      <w:pPr>
        <w:pStyle w:val="MacroText"/>
      </w:pPr>
      <w:r>
        <w:t>{</w:t>
      </w:r>
    </w:p>
    <w:p w14:paraId="759B0773" w14:textId="77777777" w:rsidR="005E07E4" w:rsidRDefault="005E07E4" w:rsidP="00CA6B0E">
      <w:pPr>
        <w:pStyle w:val="MacroText"/>
      </w:pPr>
      <w:r>
        <w:t xml:space="preserve">    invoke-id-and-priority             Invoke-Id-And-Priority,</w:t>
      </w:r>
    </w:p>
    <w:p w14:paraId="5779AFC0" w14:textId="77777777" w:rsidR="005E07E4" w:rsidRDefault="005E07E4" w:rsidP="00CA6B0E">
      <w:pPr>
        <w:pStyle w:val="MacroText"/>
      </w:pPr>
      <w:r>
        <w:t xml:space="preserve">    result                             Get-Data-Result</w:t>
      </w:r>
    </w:p>
    <w:p w14:paraId="72584505" w14:textId="77777777" w:rsidR="005E07E4" w:rsidRDefault="005E07E4" w:rsidP="00CA6B0E">
      <w:pPr>
        <w:pStyle w:val="MacroText"/>
      </w:pPr>
      <w:r>
        <w:t>}</w:t>
      </w:r>
    </w:p>
    <w:p w14:paraId="3F5CBCB7" w14:textId="77777777" w:rsidR="005E07E4" w:rsidRDefault="005E07E4" w:rsidP="00CA6B0E">
      <w:pPr>
        <w:pStyle w:val="MacroText"/>
      </w:pPr>
      <w:r>
        <w:t>Get-Response-With-Datablock</w:t>
      </w:r>
      <w:r w:rsidR="00077BDE">
        <w:t>:</w:t>
      </w:r>
      <w:r>
        <w:t>:= SEQUENCE</w:t>
      </w:r>
    </w:p>
    <w:p w14:paraId="63C08189" w14:textId="77777777" w:rsidR="005E07E4" w:rsidRDefault="005E07E4" w:rsidP="00CA6B0E">
      <w:pPr>
        <w:pStyle w:val="MacroText"/>
      </w:pPr>
      <w:r>
        <w:t>{</w:t>
      </w:r>
    </w:p>
    <w:p w14:paraId="6B36426D" w14:textId="77777777" w:rsidR="005E07E4" w:rsidRDefault="005E07E4" w:rsidP="00CA6B0E">
      <w:pPr>
        <w:pStyle w:val="MacroText"/>
      </w:pPr>
      <w:r>
        <w:t xml:space="preserve">    invoke-id-and-priority             Invoke-Id-And-Priority,</w:t>
      </w:r>
    </w:p>
    <w:p w14:paraId="1B9F51C0" w14:textId="77777777" w:rsidR="005E07E4" w:rsidRDefault="005E07E4" w:rsidP="00CA6B0E">
      <w:pPr>
        <w:pStyle w:val="MacroText"/>
      </w:pPr>
      <w:r>
        <w:t xml:space="preserve">    result                             DataBlock-G</w:t>
      </w:r>
    </w:p>
    <w:p w14:paraId="4A0FF9DB" w14:textId="77777777" w:rsidR="005E07E4" w:rsidRDefault="005E07E4" w:rsidP="00CA6B0E">
      <w:pPr>
        <w:pStyle w:val="MacroText"/>
      </w:pPr>
      <w:r>
        <w:t xml:space="preserve">} </w:t>
      </w:r>
    </w:p>
    <w:p w14:paraId="61F12EDB" w14:textId="77777777" w:rsidR="005E07E4" w:rsidRDefault="005E07E4" w:rsidP="00CA6B0E">
      <w:pPr>
        <w:pStyle w:val="MacroText"/>
      </w:pPr>
    </w:p>
    <w:p w14:paraId="7C9F81C3" w14:textId="77777777" w:rsidR="005E07E4" w:rsidRDefault="005E07E4" w:rsidP="00CA6B0E">
      <w:pPr>
        <w:pStyle w:val="MacroText"/>
      </w:pPr>
      <w:r>
        <w:t>Get-Response-With-List</w:t>
      </w:r>
      <w:r w:rsidR="00077BDE">
        <w:t>:</w:t>
      </w:r>
      <w:r>
        <w:t>:= SEQUENCE</w:t>
      </w:r>
    </w:p>
    <w:p w14:paraId="0E421FDC" w14:textId="77777777" w:rsidR="005E07E4" w:rsidRDefault="005E07E4" w:rsidP="00CA6B0E">
      <w:pPr>
        <w:pStyle w:val="MacroText"/>
      </w:pPr>
      <w:r>
        <w:t>{</w:t>
      </w:r>
    </w:p>
    <w:p w14:paraId="19CD04E1" w14:textId="77777777" w:rsidR="005E07E4" w:rsidRDefault="005E07E4" w:rsidP="00CA6B0E">
      <w:pPr>
        <w:pStyle w:val="MacroText"/>
      </w:pPr>
      <w:r>
        <w:t xml:space="preserve">    invoke-id-and-priority             Invoke-Id-And-Priority,</w:t>
      </w:r>
    </w:p>
    <w:p w14:paraId="6940E9ED" w14:textId="77777777" w:rsidR="005E07E4" w:rsidRDefault="005E07E4" w:rsidP="00CA6B0E">
      <w:pPr>
        <w:pStyle w:val="MacroText"/>
      </w:pPr>
      <w:r>
        <w:t xml:space="preserve">    result                             SEQUENCE OF Get-Data-Result</w:t>
      </w:r>
    </w:p>
    <w:p w14:paraId="7A5B2028" w14:textId="77777777" w:rsidR="005E07E4" w:rsidRDefault="005E07E4" w:rsidP="00CA6B0E">
      <w:pPr>
        <w:pStyle w:val="MacroText"/>
      </w:pPr>
      <w:r>
        <w:t>}</w:t>
      </w:r>
    </w:p>
    <w:p w14:paraId="14ED906D" w14:textId="77777777" w:rsidR="005E07E4" w:rsidRDefault="005E07E4" w:rsidP="00CA6B0E">
      <w:pPr>
        <w:pStyle w:val="MacroText"/>
      </w:pPr>
    </w:p>
    <w:p w14:paraId="78CA5CAB" w14:textId="77777777" w:rsidR="005E07E4" w:rsidRDefault="005E07E4" w:rsidP="00CA6B0E">
      <w:pPr>
        <w:pStyle w:val="MacroText"/>
      </w:pPr>
      <w:r>
        <w:t>Set-Request</w:t>
      </w:r>
      <w:r w:rsidR="00077BDE">
        <w:t>:</w:t>
      </w:r>
      <w:r>
        <w:t>:= CHOICE</w:t>
      </w:r>
    </w:p>
    <w:p w14:paraId="0651F95F" w14:textId="77777777" w:rsidR="005E07E4" w:rsidRDefault="005E07E4" w:rsidP="00CA6B0E">
      <w:pPr>
        <w:pStyle w:val="MacroText"/>
      </w:pPr>
      <w:r>
        <w:t>{</w:t>
      </w:r>
    </w:p>
    <w:p w14:paraId="11D85EB2" w14:textId="771EBA6A" w:rsidR="005E07E4" w:rsidRDefault="005E07E4" w:rsidP="00CA6B0E">
      <w:pPr>
        <w:pStyle w:val="MacroText"/>
      </w:pPr>
      <w:r>
        <w:t xml:space="preserve">  set-request-normal               </w:t>
      </w:r>
      <w:r w:rsidR="00CA6B0E">
        <w:t xml:space="preserve"> </w:t>
      </w:r>
      <w:r>
        <w:t xml:space="preserve">    [1] IMPLICIT  Set-Request-Normal,</w:t>
      </w:r>
    </w:p>
    <w:p w14:paraId="34B59A72" w14:textId="0D877F53" w:rsidR="005E07E4" w:rsidRDefault="005E07E4" w:rsidP="00CA6B0E">
      <w:pPr>
        <w:pStyle w:val="MacroText"/>
      </w:pPr>
      <w:r>
        <w:lastRenderedPageBreak/>
        <w:t xml:space="preserve">  set-request-with-first-datablock     [2] IMPLICIT  Set-Request-With-First-</w:t>
      </w:r>
      <w:r w:rsidR="00CA6B0E">
        <w:tab/>
      </w:r>
      <w:r w:rsidR="00CA6B0E">
        <w:tab/>
      </w:r>
      <w:r w:rsidR="00CA6B0E">
        <w:tab/>
      </w:r>
      <w:r w:rsidR="00CA6B0E">
        <w:tab/>
      </w:r>
      <w:r w:rsidR="00CA6B0E">
        <w:tab/>
      </w:r>
      <w:r w:rsidR="00CA6B0E">
        <w:tab/>
      </w:r>
      <w:r w:rsidR="00CA6B0E">
        <w:tab/>
      </w:r>
      <w:r w:rsidR="00CA6B0E">
        <w:tab/>
      </w:r>
      <w:r w:rsidR="00CA6B0E">
        <w:tab/>
      </w:r>
      <w:r w:rsidR="00CA6B0E">
        <w:tab/>
      </w:r>
      <w:r w:rsidR="00CA6B0E">
        <w:tab/>
      </w:r>
      <w:r w:rsidR="00CA6B0E">
        <w:tab/>
      </w:r>
      <w:r w:rsidR="00CA6B0E">
        <w:tab/>
      </w:r>
      <w:r w:rsidR="00CA6B0E">
        <w:tab/>
      </w:r>
      <w:r>
        <w:t>Datablock,</w:t>
      </w:r>
    </w:p>
    <w:p w14:paraId="35F2E1B4" w14:textId="14BB6861" w:rsidR="005E07E4" w:rsidRDefault="005E07E4" w:rsidP="00CA6B0E">
      <w:pPr>
        <w:pStyle w:val="MacroText"/>
      </w:pPr>
      <w:r>
        <w:t xml:space="preserve">  set-request-with-datablock            [3] IMPLICIT  Set-Request-With-Datablock,</w:t>
      </w:r>
    </w:p>
    <w:p w14:paraId="41C98B82" w14:textId="5D35FDA7" w:rsidR="005E07E4" w:rsidRDefault="005E07E4" w:rsidP="00CA6B0E">
      <w:pPr>
        <w:pStyle w:val="MacroText"/>
      </w:pPr>
      <w:r>
        <w:t xml:space="preserve">  set-request-with-list                 [4] IMPLICIT  Set-Request-With-List,</w:t>
      </w:r>
    </w:p>
    <w:p w14:paraId="6BF9E140" w14:textId="51DA7F6E" w:rsidR="005E07E4" w:rsidRDefault="005E07E4" w:rsidP="00CA6B0E">
      <w:pPr>
        <w:pStyle w:val="MacroText"/>
      </w:pPr>
      <w:r>
        <w:t xml:space="preserve">  set-request-with-list-and-first-datablock  [5] IMPLICIT  Set-Request-With-List-</w:t>
      </w:r>
      <w:r w:rsidR="00CA6B0E">
        <w:tab/>
      </w:r>
      <w:r w:rsidR="00CA6B0E">
        <w:tab/>
      </w:r>
      <w:r w:rsidR="00CA6B0E">
        <w:tab/>
      </w:r>
      <w:r w:rsidR="00CA6B0E">
        <w:tab/>
      </w:r>
      <w:r w:rsidR="00CA6B0E">
        <w:tab/>
      </w:r>
      <w:r w:rsidR="00CA6B0E">
        <w:tab/>
      </w:r>
      <w:r w:rsidR="00CA6B0E">
        <w:tab/>
      </w:r>
      <w:r w:rsidR="00CA6B0E">
        <w:tab/>
      </w:r>
      <w:r w:rsidR="00CA6B0E">
        <w:tab/>
      </w:r>
      <w:r w:rsidR="00CA6B0E">
        <w:tab/>
      </w:r>
      <w:r w:rsidR="00CA6B0E">
        <w:tab/>
      </w:r>
      <w:r w:rsidR="00CA6B0E">
        <w:tab/>
      </w:r>
      <w:r w:rsidR="00CA6B0E">
        <w:tab/>
      </w:r>
      <w:r>
        <w:t>And-First-Datablock</w:t>
      </w:r>
    </w:p>
    <w:p w14:paraId="6C434B15" w14:textId="77777777" w:rsidR="005E07E4" w:rsidRDefault="005E07E4" w:rsidP="00CA6B0E">
      <w:pPr>
        <w:pStyle w:val="MacroText"/>
      </w:pPr>
      <w:r>
        <w:t>}</w:t>
      </w:r>
    </w:p>
    <w:p w14:paraId="6CA46820" w14:textId="77777777" w:rsidR="005E07E4" w:rsidRDefault="005E07E4" w:rsidP="00CA6B0E">
      <w:pPr>
        <w:pStyle w:val="MacroText"/>
      </w:pPr>
    </w:p>
    <w:p w14:paraId="7A3B8B6F" w14:textId="77777777" w:rsidR="005E07E4" w:rsidRDefault="005E07E4" w:rsidP="00CA6B0E">
      <w:pPr>
        <w:pStyle w:val="MacroText"/>
      </w:pPr>
      <w:r>
        <w:t>Set-Request-Normal</w:t>
      </w:r>
      <w:r w:rsidR="00077BDE">
        <w:t>:</w:t>
      </w:r>
      <w:r>
        <w:t>:= SEQUENCE</w:t>
      </w:r>
    </w:p>
    <w:p w14:paraId="59610C3F" w14:textId="77777777" w:rsidR="005E07E4" w:rsidRDefault="005E07E4" w:rsidP="00CA6B0E">
      <w:pPr>
        <w:pStyle w:val="MacroText"/>
      </w:pPr>
      <w:r>
        <w:t>{</w:t>
      </w:r>
    </w:p>
    <w:p w14:paraId="7B1FAE84" w14:textId="77777777" w:rsidR="005E07E4" w:rsidRDefault="005E07E4" w:rsidP="00CA6B0E">
      <w:pPr>
        <w:pStyle w:val="MacroText"/>
      </w:pPr>
      <w:r>
        <w:t xml:space="preserve">    invoke-id-and-priority             Invoke-Id-And-Priority,</w:t>
      </w:r>
    </w:p>
    <w:p w14:paraId="0976F1CC" w14:textId="77777777" w:rsidR="005E07E4" w:rsidRDefault="005E07E4" w:rsidP="00CA6B0E">
      <w:pPr>
        <w:pStyle w:val="MacroText"/>
      </w:pPr>
      <w:r>
        <w:t xml:space="preserve">    cosem-attribute-descriptor         Cosem-Attribute-Descriptor,</w:t>
      </w:r>
    </w:p>
    <w:p w14:paraId="3326CBB1" w14:textId="77777777" w:rsidR="005E07E4" w:rsidRDefault="005E07E4" w:rsidP="00CA6B0E">
      <w:pPr>
        <w:pStyle w:val="MacroText"/>
      </w:pPr>
      <w:r>
        <w:t xml:space="preserve">    access-selection                   Selective-Access-Descriptor OPTIONAL,</w:t>
      </w:r>
    </w:p>
    <w:p w14:paraId="7261220F" w14:textId="77777777" w:rsidR="005E07E4" w:rsidRDefault="005E07E4" w:rsidP="00CA6B0E">
      <w:pPr>
        <w:pStyle w:val="MacroText"/>
      </w:pPr>
      <w:r>
        <w:t xml:space="preserve">    value                              Data</w:t>
      </w:r>
    </w:p>
    <w:p w14:paraId="136494B6" w14:textId="77777777" w:rsidR="005E07E4" w:rsidRDefault="005E07E4" w:rsidP="00CA6B0E">
      <w:pPr>
        <w:pStyle w:val="MacroText"/>
      </w:pPr>
      <w:r>
        <w:t xml:space="preserve">} </w:t>
      </w:r>
    </w:p>
    <w:p w14:paraId="14A9B5F4" w14:textId="77777777" w:rsidR="005E07E4" w:rsidRDefault="005E07E4" w:rsidP="00CA6B0E">
      <w:pPr>
        <w:pStyle w:val="MacroText"/>
      </w:pPr>
    </w:p>
    <w:p w14:paraId="4DB60F15" w14:textId="77777777" w:rsidR="005E07E4" w:rsidRDefault="005E07E4" w:rsidP="00CA6B0E">
      <w:pPr>
        <w:pStyle w:val="MacroText"/>
      </w:pPr>
      <w:r>
        <w:t>Set-Request-With-First-Datablock</w:t>
      </w:r>
      <w:r w:rsidR="00077BDE">
        <w:t>:</w:t>
      </w:r>
      <w:r>
        <w:t>:= SEQUENCE</w:t>
      </w:r>
    </w:p>
    <w:p w14:paraId="5C6D705E" w14:textId="77777777" w:rsidR="005E07E4" w:rsidRDefault="005E07E4" w:rsidP="00CA6B0E">
      <w:pPr>
        <w:pStyle w:val="MacroText"/>
      </w:pPr>
      <w:r>
        <w:t>{</w:t>
      </w:r>
    </w:p>
    <w:p w14:paraId="6D7CBAE2" w14:textId="77777777" w:rsidR="005E07E4" w:rsidRDefault="005E07E4" w:rsidP="00CA6B0E">
      <w:pPr>
        <w:pStyle w:val="MacroText"/>
      </w:pPr>
      <w:r>
        <w:t xml:space="preserve">    invoke-id-and-priority             Invoke-Id-And-Priority,</w:t>
      </w:r>
    </w:p>
    <w:p w14:paraId="651A7027" w14:textId="77777777" w:rsidR="005E07E4" w:rsidRDefault="005E07E4" w:rsidP="00CA6B0E">
      <w:pPr>
        <w:pStyle w:val="MacroText"/>
      </w:pPr>
      <w:r>
        <w:t xml:space="preserve">    cosem-attribute-descriptor         Cosem-Attribute-Descriptor,</w:t>
      </w:r>
    </w:p>
    <w:p w14:paraId="424D7257" w14:textId="77777777" w:rsidR="005E07E4" w:rsidRDefault="005E07E4" w:rsidP="00CA6B0E">
      <w:pPr>
        <w:pStyle w:val="MacroText"/>
      </w:pPr>
      <w:r>
        <w:t xml:space="preserve">    access-selection                   [0] IMPLICIT Selective-Access-Descriptor OPTIONAL,</w:t>
      </w:r>
    </w:p>
    <w:p w14:paraId="30285C35" w14:textId="77777777" w:rsidR="005E07E4" w:rsidRDefault="005E07E4" w:rsidP="00CA6B0E">
      <w:pPr>
        <w:pStyle w:val="MacroText"/>
      </w:pPr>
      <w:r>
        <w:t xml:space="preserve">    datablock                          DataBlock-SA</w:t>
      </w:r>
    </w:p>
    <w:p w14:paraId="1766269D" w14:textId="77777777" w:rsidR="005E07E4" w:rsidRDefault="005E07E4" w:rsidP="00CA6B0E">
      <w:pPr>
        <w:pStyle w:val="MacroText"/>
      </w:pPr>
      <w:r>
        <w:t>}</w:t>
      </w:r>
    </w:p>
    <w:p w14:paraId="44E401D8" w14:textId="77777777" w:rsidR="005E07E4" w:rsidRDefault="005E07E4" w:rsidP="00CA6B0E">
      <w:pPr>
        <w:pStyle w:val="MacroText"/>
      </w:pPr>
    </w:p>
    <w:p w14:paraId="7A2786C5" w14:textId="77777777" w:rsidR="005E07E4" w:rsidRDefault="005E07E4" w:rsidP="00CA6B0E">
      <w:pPr>
        <w:pStyle w:val="MacroText"/>
      </w:pPr>
      <w:r>
        <w:t>Set-Request-With-Datablock</w:t>
      </w:r>
      <w:r w:rsidR="00077BDE">
        <w:t>:</w:t>
      </w:r>
      <w:r>
        <w:t>:= SEQUENCE</w:t>
      </w:r>
    </w:p>
    <w:p w14:paraId="596A2276" w14:textId="77777777" w:rsidR="005E07E4" w:rsidRDefault="005E07E4" w:rsidP="00CA6B0E">
      <w:pPr>
        <w:pStyle w:val="MacroText"/>
      </w:pPr>
      <w:r>
        <w:t>{</w:t>
      </w:r>
    </w:p>
    <w:p w14:paraId="57B8DC1D" w14:textId="77777777" w:rsidR="005E07E4" w:rsidRDefault="005E07E4" w:rsidP="00CA6B0E">
      <w:pPr>
        <w:pStyle w:val="MacroText"/>
      </w:pPr>
      <w:r>
        <w:t xml:space="preserve">    invoke-id-and-priority             Invoke-Id-And-Priority,</w:t>
      </w:r>
    </w:p>
    <w:p w14:paraId="69E116CE" w14:textId="77777777" w:rsidR="005E07E4" w:rsidRDefault="005E07E4" w:rsidP="00CA6B0E">
      <w:pPr>
        <w:pStyle w:val="MacroText"/>
      </w:pPr>
      <w:r>
        <w:t xml:space="preserve">    datablock                          DataBlock-SA</w:t>
      </w:r>
    </w:p>
    <w:p w14:paraId="7B34C79B" w14:textId="77777777" w:rsidR="005E07E4" w:rsidRDefault="005E07E4" w:rsidP="00CA6B0E">
      <w:pPr>
        <w:pStyle w:val="MacroText"/>
      </w:pPr>
      <w:r>
        <w:t>}</w:t>
      </w:r>
    </w:p>
    <w:p w14:paraId="32DA7F4B" w14:textId="77777777" w:rsidR="005E07E4" w:rsidRDefault="005E07E4" w:rsidP="00CA6B0E">
      <w:pPr>
        <w:pStyle w:val="MacroText"/>
      </w:pPr>
    </w:p>
    <w:p w14:paraId="03522F00" w14:textId="77777777" w:rsidR="005E07E4" w:rsidRDefault="005E07E4" w:rsidP="00CA6B0E">
      <w:pPr>
        <w:pStyle w:val="MacroText"/>
      </w:pPr>
      <w:r>
        <w:t>Set-Request-With-List</w:t>
      </w:r>
      <w:r w:rsidR="00077BDE">
        <w:t>:</w:t>
      </w:r>
      <w:r>
        <w:t>:= SEQUENCE</w:t>
      </w:r>
    </w:p>
    <w:p w14:paraId="02E1C2CF" w14:textId="77777777" w:rsidR="005E07E4" w:rsidRDefault="005E07E4" w:rsidP="00CA6B0E">
      <w:pPr>
        <w:pStyle w:val="MacroText"/>
      </w:pPr>
      <w:r>
        <w:t>{</w:t>
      </w:r>
    </w:p>
    <w:p w14:paraId="29FB2E55" w14:textId="77777777" w:rsidR="005E07E4" w:rsidRDefault="005E07E4" w:rsidP="00CA6B0E">
      <w:pPr>
        <w:pStyle w:val="MacroText"/>
      </w:pPr>
      <w:r>
        <w:t xml:space="preserve">    invoke-id-and-priority             Invoke-Id-And-Priority,</w:t>
      </w:r>
    </w:p>
    <w:p w14:paraId="242D4705" w14:textId="77777777" w:rsidR="005E07E4" w:rsidRDefault="005E07E4" w:rsidP="00CA6B0E">
      <w:pPr>
        <w:pStyle w:val="MacroText"/>
      </w:pPr>
      <w:r>
        <w:t xml:space="preserve">    attribute-descriptor-list          SEQUENCE OF Cosem-Attribute-Descriptor-With-Selection,</w:t>
      </w:r>
    </w:p>
    <w:p w14:paraId="780A5C56" w14:textId="77777777" w:rsidR="005E07E4" w:rsidRDefault="005E07E4" w:rsidP="00CA6B0E">
      <w:pPr>
        <w:pStyle w:val="MacroText"/>
      </w:pPr>
      <w:r>
        <w:t xml:space="preserve">    value-list                         SEQUENCE OF Data</w:t>
      </w:r>
    </w:p>
    <w:p w14:paraId="4085410F" w14:textId="77777777" w:rsidR="005E07E4" w:rsidRDefault="005E07E4" w:rsidP="00CA6B0E">
      <w:pPr>
        <w:pStyle w:val="MacroText"/>
      </w:pPr>
      <w:r>
        <w:t>}</w:t>
      </w:r>
    </w:p>
    <w:p w14:paraId="531DB2FE" w14:textId="77777777" w:rsidR="005E07E4" w:rsidRDefault="005E07E4" w:rsidP="00CA6B0E">
      <w:pPr>
        <w:pStyle w:val="MacroText"/>
      </w:pPr>
    </w:p>
    <w:p w14:paraId="35688C3F" w14:textId="77777777" w:rsidR="005E07E4" w:rsidRDefault="005E07E4" w:rsidP="00CA6B0E">
      <w:pPr>
        <w:pStyle w:val="MacroText"/>
      </w:pPr>
      <w:r>
        <w:t>Set-Request-With-List-And-First-Datablock</w:t>
      </w:r>
      <w:r w:rsidR="00077BDE">
        <w:t>:</w:t>
      </w:r>
      <w:r>
        <w:t>:= SEQUENCE</w:t>
      </w:r>
    </w:p>
    <w:p w14:paraId="06D91BCA" w14:textId="77777777" w:rsidR="005E07E4" w:rsidRDefault="005E07E4" w:rsidP="00CA6B0E">
      <w:pPr>
        <w:pStyle w:val="MacroText"/>
      </w:pPr>
      <w:r>
        <w:t>{</w:t>
      </w:r>
    </w:p>
    <w:p w14:paraId="520BD21F" w14:textId="77777777" w:rsidR="005E07E4" w:rsidRDefault="005E07E4" w:rsidP="00CA6B0E">
      <w:pPr>
        <w:pStyle w:val="MacroText"/>
      </w:pPr>
      <w:r>
        <w:t xml:space="preserve">    invoke-id-and-priority             Invoke-Id-And-Priority,</w:t>
      </w:r>
    </w:p>
    <w:p w14:paraId="2A88E2E1" w14:textId="77777777" w:rsidR="005E07E4" w:rsidRDefault="005E07E4" w:rsidP="00CA6B0E">
      <w:pPr>
        <w:pStyle w:val="MacroText"/>
      </w:pPr>
      <w:r>
        <w:t xml:space="preserve">    attribute-descriptor-list          SEQUENCE OF Cosem-Attribute-Descriptor-With-Selection,</w:t>
      </w:r>
    </w:p>
    <w:p w14:paraId="60748FA1" w14:textId="77777777" w:rsidR="005E07E4" w:rsidRDefault="005E07E4" w:rsidP="00CA6B0E">
      <w:pPr>
        <w:pStyle w:val="MacroText"/>
      </w:pPr>
      <w:r>
        <w:t xml:space="preserve">    datablock                          DataBlock-SA</w:t>
      </w:r>
    </w:p>
    <w:p w14:paraId="72B6EEAC" w14:textId="77777777" w:rsidR="005E07E4" w:rsidRDefault="005E07E4" w:rsidP="00CA6B0E">
      <w:pPr>
        <w:pStyle w:val="MacroText"/>
      </w:pPr>
      <w:r>
        <w:t>}</w:t>
      </w:r>
    </w:p>
    <w:p w14:paraId="6EEF3EDB" w14:textId="77777777" w:rsidR="005E07E4" w:rsidRDefault="005E07E4" w:rsidP="00CA6B0E">
      <w:pPr>
        <w:pStyle w:val="MacroText"/>
      </w:pPr>
    </w:p>
    <w:p w14:paraId="6B4B59DB" w14:textId="77777777" w:rsidR="005E07E4" w:rsidRDefault="005E07E4" w:rsidP="00CA6B0E">
      <w:pPr>
        <w:pStyle w:val="MacroText"/>
      </w:pPr>
      <w:r>
        <w:t>Set-Response</w:t>
      </w:r>
      <w:r w:rsidR="00077BDE">
        <w:t>:</w:t>
      </w:r>
      <w:r>
        <w:t>:= CHOICE</w:t>
      </w:r>
    </w:p>
    <w:p w14:paraId="44C321F7" w14:textId="77777777" w:rsidR="005E07E4" w:rsidRDefault="005E07E4" w:rsidP="00CA6B0E">
      <w:pPr>
        <w:pStyle w:val="MacroText"/>
      </w:pPr>
      <w:r>
        <w:t>{</w:t>
      </w:r>
    </w:p>
    <w:p w14:paraId="0CFAE0DE" w14:textId="5F2904BE" w:rsidR="005E07E4" w:rsidRDefault="005E07E4" w:rsidP="00CA6B0E">
      <w:pPr>
        <w:pStyle w:val="MacroText"/>
      </w:pPr>
      <w:r>
        <w:t xml:space="preserve">    set-response-normal                [1] IMPLICIT   Set-Response-Normal,</w:t>
      </w:r>
    </w:p>
    <w:p w14:paraId="0F9159DA" w14:textId="0677FE8F" w:rsidR="005E07E4" w:rsidRDefault="005E07E4" w:rsidP="00CA6B0E">
      <w:pPr>
        <w:pStyle w:val="MacroText"/>
      </w:pPr>
      <w:r>
        <w:t xml:space="preserve">    set-response-datablock             [2] IMPLICIT   Set-Response-Datablock,</w:t>
      </w:r>
    </w:p>
    <w:p w14:paraId="5630B252" w14:textId="1B389932" w:rsidR="005E07E4" w:rsidRDefault="005E07E4" w:rsidP="00CA6B0E">
      <w:pPr>
        <w:pStyle w:val="MacroText"/>
      </w:pPr>
      <w:r>
        <w:t xml:space="preserve">    set-response-last-datablock        [3] IMPLICIT   Set-Response-Last-Datablock,</w:t>
      </w:r>
    </w:p>
    <w:p w14:paraId="2535E17C" w14:textId="17A96197" w:rsidR="005E07E4" w:rsidRDefault="005E07E4" w:rsidP="00CA6B0E">
      <w:pPr>
        <w:pStyle w:val="MacroText"/>
      </w:pPr>
      <w:r>
        <w:t xml:space="preserve">    set-response-last-datablock-with-list [4] IMPLICIT   Set-Response-Last-</w:t>
      </w:r>
      <w:r w:rsidR="00CA6B0E">
        <w:tab/>
      </w:r>
      <w:r w:rsidR="00CA6B0E">
        <w:tab/>
      </w:r>
      <w:r w:rsidR="00CA6B0E">
        <w:tab/>
      </w:r>
      <w:r w:rsidR="00CA6B0E">
        <w:tab/>
      </w:r>
      <w:r w:rsidR="00CA6B0E">
        <w:tab/>
      </w:r>
      <w:r w:rsidR="00CA6B0E">
        <w:tab/>
      </w:r>
      <w:r w:rsidR="00CA6B0E">
        <w:tab/>
      </w:r>
      <w:r w:rsidR="00CA6B0E">
        <w:tab/>
      </w:r>
      <w:r w:rsidR="00CA6B0E">
        <w:tab/>
      </w:r>
      <w:r w:rsidR="00CA6B0E">
        <w:tab/>
      </w:r>
      <w:r w:rsidR="00CA6B0E">
        <w:tab/>
      </w:r>
      <w:r w:rsidR="00CA6B0E">
        <w:tab/>
      </w:r>
      <w:r w:rsidR="00CA6B0E">
        <w:tab/>
      </w:r>
      <w:r w:rsidR="00CA6B0E">
        <w:tab/>
      </w:r>
      <w:r>
        <w:t>Datablock-With-List,</w:t>
      </w:r>
    </w:p>
    <w:p w14:paraId="1F1828E4" w14:textId="271CC662" w:rsidR="005E07E4" w:rsidRDefault="005E07E4" w:rsidP="00CA6B0E">
      <w:pPr>
        <w:pStyle w:val="MacroText"/>
      </w:pPr>
      <w:r>
        <w:t xml:space="preserve">    set-response-with-list             [5] IMPLICIT   Set-Response-With-List</w:t>
      </w:r>
    </w:p>
    <w:p w14:paraId="7CE57A4E" w14:textId="77777777" w:rsidR="005E07E4" w:rsidRDefault="005E07E4" w:rsidP="00CA6B0E">
      <w:pPr>
        <w:pStyle w:val="MacroText"/>
      </w:pPr>
      <w:r>
        <w:t>}</w:t>
      </w:r>
    </w:p>
    <w:p w14:paraId="0A920D7B" w14:textId="77777777" w:rsidR="005E07E4" w:rsidRDefault="005E07E4" w:rsidP="00CA6B0E">
      <w:pPr>
        <w:pStyle w:val="MacroText"/>
      </w:pPr>
    </w:p>
    <w:p w14:paraId="201BE700" w14:textId="77777777" w:rsidR="005E07E4" w:rsidRDefault="005E07E4" w:rsidP="00CA6B0E">
      <w:pPr>
        <w:pStyle w:val="MacroText"/>
      </w:pPr>
      <w:r>
        <w:t>Set-Response-Normal</w:t>
      </w:r>
      <w:r w:rsidR="00077BDE">
        <w:t>:</w:t>
      </w:r>
      <w:r>
        <w:t>:= SEQUENCE</w:t>
      </w:r>
    </w:p>
    <w:p w14:paraId="6979B121" w14:textId="77777777" w:rsidR="005E07E4" w:rsidRDefault="005E07E4" w:rsidP="00CA6B0E">
      <w:pPr>
        <w:pStyle w:val="MacroText"/>
      </w:pPr>
      <w:r>
        <w:t>{</w:t>
      </w:r>
    </w:p>
    <w:p w14:paraId="7C8D3FC9" w14:textId="77777777" w:rsidR="005E07E4" w:rsidRDefault="005E07E4" w:rsidP="00CA6B0E">
      <w:pPr>
        <w:pStyle w:val="MacroText"/>
      </w:pPr>
      <w:r>
        <w:lastRenderedPageBreak/>
        <w:t xml:space="preserve">    invoke-id-and-priority             Invoke-Id-And-Priority,</w:t>
      </w:r>
    </w:p>
    <w:p w14:paraId="51D50B70" w14:textId="77777777" w:rsidR="005E07E4" w:rsidRDefault="005E07E4" w:rsidP="00CA6B0E">
      <w:pPr>
        <w:pStyle w:val="MacroText"/>
      </w:pPr>
      <w:r>
        <w:t xml:space="preserve">    result                             Data-Access-Result</w:t>
      </w:r>
    </w:p>
    <w:p w14:paraId="7524A69E" w14:textId="77777777" w:rsidR="005E07E4" w:rsidRDefault="005E07E4" w:rsidP="00CA6B0E">
      <w:pPr>
        <w:pStyle w:val="MacroText"/>
      </w:pPr>
      <w:r>
        <w:t>}</w:t>
      </w:r>
    </w:p>
    <w:p w14:paraId="1A1900EC" w14:textId="77777777" w:rsidR="005E07E4" w:rsidRDefault="005E07E4" w:rsidP="00CA6B0E">
      <w:pPr>
        <w:pStyle w:val="MacroText"/>
      </w:pPr>
    </w:p>
    <w:p w14:paraId="4C452B96" w14:textId="77777777" w:rsidR="005E07E4" w:rsidRDefault="005E07E4" w:rsidP="00CA6B0E">
      <w:pPr>
        <w:pStyle w:val="MacroText"/>
      </w:pPr>
      <w:r>
        <w:t>Set-Response-Datablock</w:t>
      </w:r>
      <w:r w:rsidR="00077BDE">
        <w:t>:</w:t>
      </w:r>
      <w:r>
        <w:t>:= SEQUENCE</w:t>
      </w:r>
    </w:p>
    <w:p w14:paraId="14A5E8C5" w14:textId="77777777" w:rsidR="005E07E4" w:rsidRDefault="005E07E4" w:rsidP="00CA6B0E">
      <w:pPr>
        <w:pStyle w:val="MacroText"/>
      </w:pPr>
      <w:r>
        <w:t>{</w:t>
      </w:r>
    </w:p>
    <w:p w14:paraId="3BDF87C9" w14:textId="77777777" w:rsidR="005E07E4" w:rsidRDefault="005E07E4" w:rsidP="00CA6B0E">
      <w:pPr>
        <w:pStyle w:val="MacroText"/>
      </w:pPr>
      <w:r>
        <w:t xml:space="preserve">    invoke-id-and-priority             Invoke-Id-And-Priority,</w:t>
      </w:r>
    </w:p>
    <w:p w14:paraId="09690908" w14:textId="77777777" w:rsidR="005E07E4" w:rsidRDefault="005E07E4" w:rsidP="00CA6B0E">
      <w:pPr>
        <w:pStyle w:val="MacroText"/>
      </w:pPr>
      <w:r>
        <w:t xml:space="preserve">    block-number                       Unsigned32</w:t>
      </w:r>
    </w:p>
    <w:p w14:paraId="1D8C37AC" w14:textId="77777777" w:rsidR="005E07E4" w:rsidRDefault="005E07E4" w:rsidP="00CA6B0E">
      <w:pPr>
        <w:pStyle w:val="MacroText"/>
      </w:pPr>
      <w:r>
        <w:t>}</w:t>
      </w:r>
    </w:p>
    <w:p w14:paraId="27408B11" w14:textId="77777777" w:rsidR="005E07E4" w:rsidRDefault="005E07E4" w:rsidP="00CA6B0E">
      <w:pPr>
        <w:pStyle w:val="MacroText"/>
      </w:pPr>
    </w:p>
    <w:p w14:paraId="7223CCE3" w14:textId="77777777" w:rsidR="005E07E4" w:rsidRDefault="005E07E4" w:rsidP="00CA6B0E">
      <w:pPr>
        <w:pStyle w:val="MacroText"/>
      </w:pPr>
      <w:r>
        <w:t>Set-Response-Last-Datablock</w:t>
      </w:r>
      <w:r w:rsidR="00077BDE">
        <w:t>:</w:t>
      </w:r>
      <w:r>
        <w:t>:= SEQUENCE</w:t>
      </w:r>
    </w:p>
    <w:p w14:paraId="627805C4" w14:textId="77777777" w:rsidR="005E07E4" w:rsidRDefault="005E07E4" w:rsidP="00CA6B0E">
      <w:pPr>
        <w:pStyle w:val="MacroText"/>
      </w:pPr>
      <w:r>
        <w:t>{</w:t>
      </w:r>
    </w:p>
    <w:p w14:paraId="31822039" w14:textId="77777777" w:rsidR="005E07E4" w:rsidRDefault="005E07E4" w:rsidP="00CA6B0E">
      <w:pPr>
        <w:pStyle w:val="MacroText"/>
      </w:pPr>
      <w:r>
        <w:t xml:space="preserve">    invoke-id-and-priority             Invoke-Id-And-Priority,</w:t>
      </w:r>
    </w:p>
    <w:p w14:paraId="681AF363" w14:textId="77777777" w:rsidR="005E07E4" w:rsidRDefault="005E07E4" w:rsidP="00CA6B0E">
      <w:pPr>
        <w:pStyle w:val="MacroText"/>
      </w:pPr>
      <w:r>
        <w:t xml:space="preserve">    result                             Data-Access-Result,</w:t>
      </w:r>
    </w:p>
    <w:p w14:paraId="6CF7FE25" w14:textId="77777777" w:rsidR="005E07E4" w:rsidRDefault="005E07E4" w:rsidP="00CA6B0E">
      <w:pPr>
        <w:pStyle w:val="MacroText"/>
      </w:pPr>
      <w:r>
        <w:t xml:space="preserve">    block-number                       Unsigned32</w:t>
      </w:r>
    </w:p>
    <w:p w14:paraId="00DDC1D7" w14:textId="77777777" w:rsidR="005E07E4" w:rsidRDefault="005E07E4" w:rsidP="00CA6B0E">
      <w:pPr>
        <w:pStyle w:val="MacroText"/>
      </w:pPr>
      <w:r>
        <w:t>}</w:t>
      </w:r>
    </w:p>
    <w:p w14:paraId="5661F3E6" w14:textId="77777777" w:rsidR="005E07E4" w:rsidRDefault="005E07E4" w:rsidP="00CA6B0E">
      <w:pPr>
        <w:pStyle w:val="MacroText"/>
      </w:pPr>
    </w:p>
    <w:p w14:paraId="06D6B180" w14:textId="77777777" w:rsidR="005E07E4" w:rsidRDefault="005E07E4" w:rsidP="00CA6B0E">
      <w:pPr>
        <w:pStyle w:val="MacroText"/>
      </w:pPr>
      <w:r>
        <w:t>Set-Response-Last-Datablock-With-List</w:t>
      </w:r>
      <w:r w:rsidR="00077BDE">
        <w:t>:</w:t>
      </w:r>
      <w:r>
        <w:t>:= SEQUENCE</w:t>
      </w:r>
    </w:p>
    <w:p w14:paraId="75642C80" w14:textId="77777777" w:rsidR="005E07E4" w:rsidRDefault="005E07E4" w:rsidP="00CA6B0E">
      <w:pPr>
        <w:pStyle w:val="MacroText"/>
      </w:pPr>
      <w:r>
        <w:t>{</w:t>
      </w:r>
    </w:p>
    <w:p w14:paraId="1F0C22C3" w14:textId="77777777" w:rsidR="005E07E4" w:rsidRDefault="005E07E4" w:rsidP="00CA6B0E">
      <w:pPr>
        <w:pStyle w:val="MacroText"/>
      </w:pPr>
      <w:r>
        <w:t xml:space="preserve">    invoke-id-and-priority             Invoke-Id-And-Priority,</w:t>
      </w:r>
    </w:p>
    <w:p w14:paraId="2F9E5AD9" w14:textId="77777777" w:rsidR="005E07E4" w:rsidRDefault="005E07E4" w:rsidP="00CA6B0E">
      <w:pPr>
        <w:pStyle w:val="MacroText"/>
      </w:pPr>
      <w:r>
        <w:t xml:space="preserve">    result                             SEQUENCE OF Data-Access-Result,</w:t>
      </w:r>
    </w:p>
    <w:p w14:paraId="690FFFA9" w14:textId="77777777" w:rsidR="005E07E4" w:rsidRDefault="005E07E4" w:rsidP="00CA6B0E">
      <w:pPr>
        <w:pStyle w:val="MacroText"/>
      </w:pPr>
      <w:r>
        <w:t xml:space="preserve">    block-number                       Unsigned32</w:t>
      </w:r>
    </w:p>
    <w:p w14:paraId="25CFE584" w14:textId="77777777" w:rsidR="005E07E4" w:rsidRDefault="005E07E4" w:rsidP="00CA6B0E">
      <w:pPr>
        <w:pStyle w:val="MacroText"/>
      </w:pPr>
      <w:r>
        <w:t>}</w:t>
      </w:r>
    </w:p>
    <w:p w14:paraId="33A4BABE" w14:textId="77777777" w:rsidR="005E07E4" w:rsidRDefault="005E07E4" w:rsidP="00CA6B0E">
      <w:pPr>
        <w:pStyle w:val="MacroText"/>
      </w:pPr>
    </w:p>
    <w:p w14:paraId="519CD0EE" w14:textId="77777777" w:rsidR="005E07E4" w:rsidRDefault="005E07E4" w:rsidP="00CA6B0E">
      <w:pPr>
        <w:pStyle w:val="MacroText"/>
      </w:pPr>
      <w:r>
        <w:t>Set-Response-With-List</w:t>
      </w:r>
      <w:r w:rsidR="00077BDE">
        <w:t>:</w:t>
      </w:r>
      <w:r>
        <w:t>:= SEQUENCE</w:t>
      </w:r>
    </w:p>
    <w:p w14:paraId="0808265D" w14:textId="77777777" w:rsidR="005E07E4" w:rsidRDefault="005E07E4" w:rsidP="00CA6B0E">
      <w:pPr>
        <w:pStyle w:val="MacroText"/>
      </w:pPr>
      <w:r>
        <w:t>{</w:t>
      </w:r>
    </w:p>
    <w:p w14:paraId="3BB4607A" w14:textId="77777777" w:rsidR="005E07E4" w:rsidRDefault="005E07E4" w:rsidP="00CA6B0E">
      <w:pPr>
        <w:pStyle w:val="MacroText"/>
      </w:pPr>
      <w:r>
        <w:t xml:space="preserve">    invoke-id-and-priority             Invoke-Id-And-Priority,</w:t>
      </w:r>
    </w:p>
    <w:p w14:paraId="11E605FC" w14:textId="77777777" w:rsidR="005E07E4" w:rsidRDefault="005E07E4" w:rsidP="00CA6B0E">
      <w:pPr>
        <w:pStyle w:val="MacroText"/>
      </w:pPr>
      <w:r>
        <w:t xml:space="preserve">    result                             SEQUENCE OF Data-Access-Result</w:t>
      </w:r>
    </w:p>
    <w:p w14:paraId="408049F9" w14:textId="77777777" w:rsidR="005E07E4" w:rsidRDefault="005E07E4" w:rsidP="00CA6B0E">
      <w:pPr>
        <w:pStyle w:val="MacroText"/>
      </w:pPr>
      <w:r>
        <w:t>}</w:t>
      </w:r>
    </w:p>
    <w:p w14:paraId="14A29C7E" w14:textId="77777777" w:rsidR="005E07E4" w:rsidRDefault="005E07E4" w:rsidP="00CA6B0E">
      <w:pPr>
        <w:pStyle w:val="MacroText"/>
      </w:pPr>
    </w:p>
    <w:p w14:paraId="3D5A48BE" w14:textId="77777777" w:rsidR="005E07E4" w:rsidRDefault="005E07E4" w:rsidP="00CA6B0E">
      <w:pPr>
        <w:pStyle w:val="MacroText"/>
      </w:pPr>
      <w:r>
        <w:t>Action-Request</w:t>
      </w:r>
      <w:r w:rsidR="00077BDE">
        <w:t>:</w:t>
      </w:r>
      <w:r>
        <w:t>:= CHOICE</w:t>
      </w:r>
    </w:p>
    <w:p w14:paraId="4BA578FD" w14:textId="77777777" w:rsidR="005E07E4" w:rsidRDefault="005E07E4" w:rsidP="00CA6B0E">
      <w:pPr>
        <w:pStyle w:val="MacroText"/>
      </w:pPr>
      <w:r>
        <w:t>{</w:t>
      </w:r>
    </w:p>
    <w:p w14:paraId="261F6531" w14:textId="15CE43BB" w:rsidR="005E07E4" w:rsidRDefault="005E07E4" w:rsidP="00CA6B0E">
      <w:pPr>
        <w:pStyle w:val="MacroText"/>
      </w:pPr>
      <w:r>
        <w:t xml:space="preserve">  action-request-normal                 [1] IMPLICIT Action-Request-Normal,</w:t>
      </w:r>
    </w:p>
    <w:p w14:paraId="1D79D621" w14:textId="0DBF7A89" w:rsidR="005E07E4" w:rsidRDefault="005E07E4" w:rsidP="00CA6B0E">
      <w:pPr>
        <w:pStyle w:val="MacroText"/>
      </w:pPr>
      <w:r>
        <w:t xml:space="preserve">  action-request-next-pblock            [2] IMPLICIT Action-Request-Next-Pblock,</w:t>
      </w:r>
    </w:p>
    <w:p w14:paraId="661874D8" w14:textId="621A6A4B" w:rsidR="005E07E4" w:rsidRDefault="005E07E4" w:rsidP="00CA6B0E">
      <w:pPr>
        <w:pStyle w:val="MacroText"/>
      </w:pPr>
      <w:r>
        <w:t xml:space="preserve">  action-request-with-list              [3] IMPLICIT Action-Request-With-List,</w:t>
      </w:r>
    </w:p>
    <w:p w14:paraId="53477FE6" w14:textId="19222A81" w:rsidR="005E07E4" w:rsidRDefault="005E07E4" w:rsidP="00CA6B0E">
      <w:pPr>
        <w:pStyle w:val="MacroText"/>
      </w:pPr>
      <w:r>
        <w:t xml:space="preserve">  action-request-with-first-pblock      [4] IMPLICIT Action-Request-With-First-</w:t>
      </w:r>
      <w:r w:rsidR="00CA6B0E">
        <w:tab/>
      </w:r>
      <w:r w:rsidR="00CA6B0E">
        <w:tab/>
      </w:r>
      <w:r w:rsidR="00CA6B0E">
        <w:tab/>
      </w:r>
      <w:r w:rsidR="00CA6B0E">
        <w:tab/>
      </w:r>
      <w:r w:rsidR="00CA6B0E">
        <w:tab/>
      </w:r>
      <w:r w:rsidR="00CA6B0E">
        <w:tab/>
      </w:r>
      <w:r w:rsidR="00CA6B0E">
        <w:tab/>
      </w:r>
      <w:r w:rsidR="00CA6B0E">
        <w:tab/>
      </w:r>
      <w:r w:rsidR="00CA6B0E">
        <w:tab/>
      </w:r>
      <w:r w:rsidR="00CA6B0E">
        <w:tab/>
      </w:r>
      <w:r w:rsidR="00CA6B0E">
        <w:tab/>
      </w:r>
      <w:r>
        <w:t>Pblock,</w:t>
      </w:r>
    </w:p>
    <w:p w14:paraId="790276F0" w14:textId="7D739195" w:rsidR="005E07E4" w:rsidRDefault="005E07E4" w:rsidP="00CA6B0E">
      <w:pPr>
        <w:pStyle w:val="MacroText"/>
      </w:pPr>
      <w:r>
        <w:t xml:space="preserve">  action-request-with-list-and-first-pblock [5] IMPLICIT Action-Request-With-List-</w:t>
      </w:r>
      <w:r w:rsidR="00CA6B0E">
        <w:tab/>
      </w:r>
      <w:r w:rsidR="00CA6B0E">
        <w:tab/>
      </w:r>
      <w:r w:rsidR="00CA6B0E">
        <w:tab/>
      </w:r>
      <w:r w:rsidR="00CA6B0E">
        <w:tab/>
      </w:r>
      <w:r w:rsidR="00CA6B0E">
        <w:tab/>
      </w:r>
      <w:r w:rsidR="00CA6B0E">
        <w:tab/>
      </w:r>
      <w:r w:rsidR="00CA6B0E">
        <w:tab/>
      </w:r>
      <w:r w:rsidR="00CA6B0E">
        <w:tab/>
      </w:r>
      <w:r w:rsidR="00CA6B0E">
        <w:tab/>
      </w:r>
      <w:r w:rsidR="00CA6B0E">
        <w:tab/>
      </w:r>
      <w:r w:rsidR="00CA6B0E">
        <w:tab/>
      </w:r>
      <w:r w:rsidR="00CA6B0E">
        <w:tab/>
      </w:r>
      <w:r>
        <w:t>And-First-Pblock,</w:t>
      </w:r>
    </w:p>
    <w:p w14:paraId="6E99D3F7" w14:textId="5DC1B705" w:rsidR="005E07E4" w:rsidRDefault="005E07E4" w:rsidP="00CA6B0E">
      <w:pPr>
        <w:pStyle w:val="MacroText"/>
      </w:pPr>
      <w:r>
        <w:t xml:space="preserve">  action-request-with-pblock            [6] IMPLICIT Action-Request-With-Pblock</w:t>
      </w:r>
    </w:p>
    <w:p w14:paraId="1E659176" w14:textId="77777777" w:rsidR="005E07E4" w:rsidRDefault="005E07E4" w:rsidP="00CA6B0E">
      <w:pPr>
        <w:pStyle w:val="MacroText"/>
      </w:pPr>
      <w:r>
        <w:t>}</w:t>
      </w:r>
    </w:p>
    <w:p w14:paraId="398A108B" w14:textId="77777777" w:rsidR="005E07E4" w:rsidRDefault="005E07E4" w:rsidP="00CA6B0E">
      <w:pPr>
        <w:pStyle w:val="MacroText"/>
      </w:pPr>
    </w:p>
    <w:p w14:paraId="00A97293" w14:textId="77777777" w:rsidR="005E07E4" w:rsidRDefault="005E07E4" w:rsidP="00CA6B0E">
      <w:pPr>
        <w:pStyle w:val="MacroText"/>
      </w:pPr>
      <w:r>
        <w:t>Action-Request-Normal</w:t>
      </w:r>
      <w:r w:rsidR="00077BDE">
        <w:t>:</w:t>
      </w:r>
      <w:r>
        <w:t>:= SEQUENCE</w:t>
      </w:r>
    </w:p>
    <w:p w14:paraId="7F9D2F37" w14:textId="77777777" w:rsidR="005E07E4" w:rsidRDefault="005E07E4" w:rsidP="00CA6B0E">
      <w:pPr>
        <w:pStyle w:val="MacroText"/>
      </w:pPr>
      <w:r>
        <w:t>{</w:t>
      </w:r>
    </w:p>
    <w:p w14:paraId="4C294B90" w14:textId="77777777" w:rsidR="005E07E4" w:rsidRDefault="005E07E4" w:rsidP="00CA6B0E">
      <w:pPr>
        <w:pStyle w:val="MacroText"/>
      </w:pPr>
      <w:r>
        <w:t xml:space="preserve">    invoke-id-and-priority              Invoke-Id-And-Priority,</w:t>
      </w:r>
    </w:p>
    <w:p w14:paraId="6744BEFB" w14:textId="77777777" w:rsidR="005E07E4" w:rsidRDefault="005E07E4" w:rsidP="00CA6B0E">
      <w:pPr>
        <w:pStyle w:val="MacroText"/>
      </w:pPr>
      <w:r>
        <w:t xml:space="preserve">    cosem-method-descriptor             Cosem-Method-Descriptor,</w:t>
      </w:r>
    </w:p>
    <w:p w14:paraId="535FA40F" w14:textId="77777777" w:rsidR="005E07E4" w:rsidRDefault="005E07E4" w:rsidP="00CA6B0E">
      <w:pPr>
        <w:pStyle w:val="MacroText"/>
      </w:pPr>
      <w:r>
        <w:t xml:space="preserve">    method-invocation-parameters        Data OPTIONAL</w:t>
      </w:r>
    </w:p>
    <w:p w14:paraId="1725BD7A" w14:textId="77777777" w:rsidR="005E07E4" w:rsidRDefault="005E07E4" w:rsidP="00CA6B0E">
      <w:pPr>
        <w:pStyle w:val="MacroText"/>
      </w:pPr>
      <w:r>
        <w:t>}</w:t>
      </w:r>
    </w:p>
    <w:p w14:paraId="1DE2A59F" w14:textId="77777777" w:rsidR="005E07E4" w:rsidRDefault="005E07E4" w:rsidP="00CA6B0E">
      <w:pPr>
        <w:pStyle w:val="MacroText"/>
      </w:pPr>
    </w:p>
    <w:p w14:paraId="1AF8965C" w14:textId="77777777" w:rsidR="005E07E4" w:rsidRDefault="005E07E4" w:rsidP="00CA6B0E">
      <w:pPr>
        <w:pStyle w:val="MacroText"/>
      </w:pPr>
      <w:r>
        <w:t>Action-Request-Next-Pblock</w:t>
      </w:r>
      <w:r w:rsidR="00077BDE">
        <w:t>:</w:t>
      </w:r>
      <w:r>
        <w:t>:= SEQUENCE</w:t>
      </w:r>
    </w:p>
    <w:p w14:paraId="4DAD19D8" w14:textId="77777777" w:rsidR="005E07E4" w:rsidRDefault="005E07E4" w:rsidP="00CA6B0E">
      <w:pPr>
        <w:pStyle w:val="MacroText"/>
      </w:pPr>
      <w:r>
        <w:t>{</w:t>
      </w:r>
    </w:p>
    <w:p w14:paraId="04C545D2" w14:textId="77777777" w:rsidR="005E07E4" w:rsidRDefault="005E07E4" w:rsidP="00CA6B0E">
      <w:pPr>
        <w:pStyle w:val="MacroText"/>
      </w:pPr>
      <w:r>
        <w:t xml:space="preserve">    invoke-id-and-priority             Invoke-Id-And-Priority,</w:t>
      </w:r>
    </w:p>
    <w:p w14:paraId="1F142E4E" w14:textId="77777777" w:rsidR="005E07E4" w:rsidRDefault="005E07E4" w:rsidP="00CA6B0E">
      <w:pPr>
        <w:pStyle w:val="MacroText"/>
      </w:pPr>
      <w:r>
        <w:t xml:space="preserve">    block-number                       Unsigned32</w:t>
      </w:r>
    </w:p>
    <w:p w14:paraId="644135D5" w14:textId="77777777" w:rsidR="005E07E4" w:rsidRDefault="005E07E4" w:rsidP="00CA6B0E">
      <w:pPr>
        <w:pStyle w:val="MacroText"/>
      </w:pPr>
      <w:r>
        <w:t>}</w:t>
      </w:r>
    </w:p>
    <w:p w14:paraId="34BB21DE" w14:textId="77777777" w:rsidR="005E07E4" w:rsidRDefault="005E07E4" w:rsidP="00CA6B0E">
      <w:pPr>
        <w:pStyle w:val="MacroText"/>
      </w:pPr>
    </w:p>
    <w:p w14:paraId="0A0F144C" w14:textId="77777777" w:rsidR="005E07E4" w:rsidRDefault="005E07E4" w:rsidP="00CA6B0E">
      <w:pPr>
        <w:pStyle w:val="MacroText"/>
      </w:pPr>
      <w:r>
        <w:t>Action-Request-With-List</w:t>
      </w:r>
      <w:r w:rsidR="00077BDE">
        <w:t>:</w:t>
      </w:r>
      <w:r>
        <w:t>:= SEQUENCE</w:t>
      </w:r>
    </w:p>
    <w:p w14:paraId="7F8A687E" w14:textId="77777777" w:rsidR="005E07E4" w:rsidRDefault="005E07E4" w:rsidP="00CA6B0E">
      <w:pPr>
        <w:pStyle w:val="MacroText"/>
      </w:pPr>
      <w:r>
        <w:t>{</w:t>
      </w:r>
    </w:p>
    <w:p w14:paraId="7BD7B583" w14:textId="77777777" w:rsidR="005E07E4" w:rsidRDefault="005E07E4" w:rsidP="00CA6B0E">
      <w:pPr>
        <w:pStyle w:val="MacroText"/>
      </w:pPr>
      <w:r>
        <w:t xml:space="preserve">    invoke-id-and-priority             Invoke-Id-And-Priority,</w:t>
      </w:r>
    </w:p>
    <w:p w14:paraId="1D5B59A7" w14:textId="77777777" w:rsidR="005E07E4" w:rsidRDefault="005E07E4" w:rsidP="00CA6B0E">
      <w:pPr>
        <w:pStyle w:val="MacroText"/>
      </w:pPr>
      <w:r>
        <w:t xml:space="preserve">    cosem-method-descriptor-list       SEQUENCE OF Cosem-Method-Descriptor,</w:t>
      </w:r>
    </w:p>
    <w:p w14:paraId="548B2745" w14:textId="77777777" w:rsidR="005E07E4" w:rsidRDefault="005E07E4" w:rsidP="00CA6B0E">
      <w:pPr>
        <w:pStyle w:val="MacroText"/>
      </w:pPr>
      <w:r>
        <w:lastRenderedPageBreak/>
        <w:t xml:space="preserve">    method-invocation-parameters       SEQUENCE OF Data</w:t>
      </w:r>
    </w:p>
    <w:p w14:paraId="796E6678" w14:textId="77777777" w:rsidR="005E07E4" w:rsidRDefault="005E07E4" w:rsidP="00CA6B0E">
      <w:pPr>
        <w:pStyle w:val="MacroText"/>
      </w:pPr>
      <w:r>
        <w:t>}</w:t>
      </w:r>
    </w:p>
    <w:p w14:paraId="1B5DF2B9" w14:textId="77777777" w:rsidR="005E07E4" w:rsidRDefault="005E07E4" w:rsidP="00CA6B0E">
      <w:pPr>
        <w:pStyle w:val="MacroText"/>
      </w:pPr>
    </w:p>
    <w:p w14:paraId="7E3550AF" w14:textId="77777777" w:rsidR="005E07E4" w:rsidRDefault="005E07E4" w:rsidP="00CA6B0E">
      <w:pPr>
        <w:pStyle w:val="MacroText"/>
      </w:pPr>
      <w:r>
        <w:t>Action-Request-With-First-Pblock</w:t>
      </w:r>
      <w:r w:rsidR="00077BDE">
        <w:t>:</w:t>
      </w:r>
      <w:r>
        <w:t>:= SEQUENCE</w:t>
      </w:r>
    </w:p>
    <w:p w14:paraId="5E655397" w14:textId="77777777" w:rsidR="005E07E4" w:rsidRDefault="005E07E4" w:rsidP="00CA6B0E">
      <w:pPr>
        <w:pStyle w:val="MacroText"/>
      </w:pPr>
      <w:r>
        <w:t>{</w:t>
      </w:r>
    </w:p>
    <w:p w14:paraId="7044B82C" w14:textId="77777777" w:rsidR="005E07E4" w:rsidRDefault="005E07E4" w:rsidP="00CA6B0E">
      <w:pPr>
        <w:pStyle w:val="MacroText"/>
      </w:pPr>
      <w:r>
        <w:t xml:space="preserve">    invoke-id-and-priority             Invoke-Id-And-Priority,</w:t>
      </w:r>
    </w:p>
    <w:p w14:paraId="175A548A" w14:textId="77777777" w:rsidR="005E07E4" w:rsidRDefault="005E07E4" w:rsidP="00CA6B0E">
      <w:pPr>
        <w:pStyle w:val="MacroText"/>
      </w:pPr>
      <w:r>
        <w:t xml:space="preserve">    cosem-method-descriptor            Cosem-Method-Descriptor,</w:t>
      </w:r>
    </w:p>
    <w:p w14:paraId="7F6A02FA" w14:textId="77777777" w:rsidR="005E07E4" w:rsidRDefault="005E07E4" w:rsidP="00CA6B0E">
      <w:pPr>
        <w:pStyle w:val="MacroText"/>
      </w:pPr>
      <w:r>
        <w:t xml:space="preserve">    pblock                             DataBlock-SA</w:t>
      </w:r>
    </w:p>
    <w:p w14:paraId="210130A6" w14:textId="77777777" w:rsidR="005E07E4" w:rsidRDefault="005E07E4" w:rsidP="00CA6B0E">
      <w:pPr>
        <w:pStyle w:val="MacroText"/>
      </w:pPr>
      <w:r>
        <w:t>}</w:t>
      </w:r>
    </w:p>
    <w:p w14:paraId="45B425A6" w14:textId="77777777" w:rsidR="005E07E4" w:rsidRDefault="005E07E4" w:rsidP="00CA6B0E">
      <w:pPr>
        <w:pStyle w:val="MacroText"/>
      </w:pPr>
    </w:p>
    <w:p w14:paraId="2B1526E0" w14:textId="77777777" w:rsidR="005E07E4" w:rsidRDefault="005E07E4" w:rsidP="00CA6B0E">
      <w:pPr>
        <w:pStyle w:val="MacroText"/>
      </w:pPr>
      <w:r>
        <w:t>Action-Request-With-List-And-First-Pblock</w:t>
      </w:r>
      <w:r w:rsidR="00077BDE">
        <w:t>:</w:t>
      </w:r>
      <w:r>
        <w:t>:= SEQUENCE</w:t>
      </w:r>
    </w:p>
    <w:p w14:paraId="6581237C" w14:textId="77777777" w:rsidR="005E07E4" w:rsidRDefault="005E07E4" w:rsidP="00CA6B0E">
      <w:pPr>
        <w:pStyle w:val="MacroText"/>
      </w:pPr>
      <w:r>
        <w:t>{</w:t>
      </w:r>
    </w:p>
    <w:p w14:paraId="263B2A29" w14:textId="77777777" w:rsidR="005E07E4" w:rsidRDefault="005E07E4" w:rsidP="00CA6B0E">
      <w:pPr>
        <w:pStyle w:val="MacroText"/>
      </w:pPr>
      <w:r>
        <w:t xml:space="preserve">    invoke-id-and-priority             Invoke-Id-And-Priority,</w:t>
      </w:r>
    </w:p>
    <w:p w14:paraId="46CD1FC4" w14:textId="77777777" w:rsidR="005E07E4" w:rsidRDefault="005E07E4" w:rsidP="00CA6B0E">
      <w:pPr>
        <w:pStyle w:val="MacroText"/>
      </w:pPr>
      <w:r>
        <w:t xml:space="preserve">    cosem-method-descriptor-list       SEQUENCE OF Cosem-Method-Descriptor,</w:t>
      </w:r>
    </w:p>
    <w:p w14:paraId="464876DF" w14:textId="77777777" w:rsidR="005E07E4" w:rsidRDefault="005E07E4" w:rsidP="00CA6B0E">
      <w:pPr>
        <w:pStyle w:val="MacroText"/>
      </w:pPr>
      <w:r>
        <w:t xml:space="preserve">    pblock                             DataBlock-SA</w:t>
      </w:r>
    </w:p>
    <w:p w14:paraId="65052C97" w14:textId="77777777" w:rsidR="005E07E4" w:rsidRDefault="005E07E4" w:rsidP="00CA6B0E">
      <w:pPr>
        <w:pStyle w:val="MacroText"/>
      </w:pPr>
      <w:r>
        <w:t>}</w:t>
      </w:r>
    </w:p>
    <w:p w14:paraId="128C860F" w14:textId="77777777" w:rsidR="005E07E4" w:rsidRDefault="005E07E4" w:rsidP="00CA6B0E">
      <w:pPr>
        <w:pStyle w:val="MacroText"/>
      </w:pPr>
    </w:p>
    <w:p w14:paraId="33FFA1D3" w14:textId="77777777" w:rsidR="005E07E4" w:rsidRDefault="005E07E4" w:rsidP="00CA6B0E">
      <w:pPr>
        <w:pStyle w:val="MacroText"/>
      </w:pPr>
      <w:r>
        <w:t>Action-Request-With-Pblock</w:t>
      </w:r>
      <w:r w:rsidR="00077BDE">
        <w:t>:</w:t>
      </w:r>
      <w:r>
        <w:t>:= SEQUENCE</w:t>
      </w:r>
    </w:p>
    <w:p w14:paraId="70EFF437" w14:textId="77777777" w:rsidR="005E07E4" w:rsidRDefault="005E07E4" w:rsidP="00CA6B0E">
      <w:pPr>
        <w:pStyle w:val="MacroText"/>
      </w:pPr>
      <w:r>
        <w:t>{</w:t>
      </w:r>
    </w:p>
    <w:p w14:paraId="4078D6A5" w14:textId="77777777" w:rsidR="005E07E4" w:rsidRDefault="005E07E4" w:rsidP="00CA6B0E">
      <w:pPr>
        <w:pStyle w:val="MacroText"/>
      </w:pPr>
      <w:r>
        <w:t xml:space="preserve">    invoke-id-and-priority             Invoke-Id-And-Priority,</w:t>
      </w:r>
    </w:p>
    <w:p w14:paraId="76CF4ABC" w14:textId="77777777" w:rsidR="005E07E4" w:rsidRDefault="005E07E4" w:rsidP="00CA6B0E">
      <w:pPr>
        <w:pStyle w:val="MacroText"/>
      </w:pPr>
      <w:r>
        <w:t xml:space="preserve">    pblock                             DataBlock-SA</w:t>
      </w:r>
    </w:p>
    <w:p w14:paraId="0973037D" w14:textId="77777777" w:rsidR="005E07E4" w:rsidRDefault="005E07E4" w:rsidP="00CA6B0E">
      <w:pPr>
        <w:pStyle w:val="MacroText"/>
      </w:pPr>
      <w:r>
        <w:t>}</w:t>
      </w:r>
    </w:p>
    <w:p w14:paraId="1C59892F" w14:textId="77777777" w:rsidR="005E07E4" w:rsidRDefault="005E07E4" w:rsidP="00CA6B0E">
      <w:pPr>
        <w:pStyle w:val="MacroText"/>
      </w:pPr>
    </w:p>
    <w:p w14:paraId="31F0A173" w14:textId="77777777" w:rsidR="005E07E4" w:rsidRDefault="005E07E4" w:rsidP="00CA6B0E">
      <w:pPr>
        <w:pStyle w:val="MacroText"/>
      </w:pPr>
      <w:r>
        <w:t>Action-Response</w:t>
      </w:r>
      <w:r w:rsidR="00077BDE">
        <w:t>:</w:t>
      </w:r>
      <w:r>
        <w:t>:= CHOICE</w:t>
      </w:r>
    </w:p>
    <w:p w14:paraId="776E764A" w14:textId="77777777" w:rsidR="005E07E4" w:rsidRDefault="005E07E4" w:rsidP="00CA6B0E">
      <w:pPr>
        <w:pStyle w:val="MacroText"/>
      </w:pPr>
      <w:r>
        <w:t>{</w:t>
      </w:r>
    </w:p>
    <w:p w14:paraId="63BCF9F4" w14:textId="18623B5F" w:rsidR="005E07E4" w:rsidRDefault="005E07E4" w:rsidP="00CA6B0E">
      <w:pPr>
        <w:pStyle w:val="MacroText"/>
      </w:pPr>
      <w:r>
        <w:t xml:space="preserve">    action-response-normal        [1] IMPLICIT    Action-Response-Normal,</w:t>
      </w:r>
    </w:p>
    <w:p w14:paraId="63CDF642" w14:textId="781FD29E" w:rsidR="005E07E4" w:rsidRDefault="005E07E4" w:rsidP="00CA6B0E">
      <w:pPr>
        <w:pStyle w:val="MacroText"/>
      </w:pPr>
      <w:r>
        <w:t xml:space="preserve">    action-response-with-pblock   [2] IMPLICIT    Action-Response-With-Pblock,</w:t>
      </w:r>
    </w:p>
    <w:p w14:paraId="6F6D1C0A" w14:textId="22FD5CD9" w:rsidR="005E07E4" w:rsidRDefault="005E07E4" w:rsidP="00CA6B0E">
      <w:pPr>
        <w:pStyle w:val="MacroText"/>
      </w:pPr>
      <w:r>
        <w:t xml:space="preserve">    action-response-with-list     [3] IMPLICIT    Action-Response-With-List,</w:t>
      </w:r>
    </w:p>
    <w:p w14:paraId="47D99236" w14:textId="54781CBA" w:rsidR="005E07E4" w:rsidRDefault="005E07E4" w:rsidP="00CA6B0E">
      <w:pPr>
        <w:pStyle w:val="MacroText"/>
      </w:pPr>
      <w:r>
        <w:t xml:space="preserve">    action-response-next-pblock   [4] IMPLICIT    Action-Response-Next-Pblock</w:t>
      </w:r>
    </w:p>
    <w:p w14:paraId="00CAEEB9" w14:textId="77777777" w:rsidR="005E07E4" w:rsidRDefault="005E07E4" w:rsidP="00CA6B0E">
      <w:pPr>
        <w:pStyle w:val="MacroText"/>
      </w:pPr>
      <w:r>
        <w:t>}</w:t>
      </w:r>
    </w:p>
    <w:p w14:paraId="0434DF2A" w14:textId="77777777" w:rsidR="005E07E4" w:rsidRDefault="005E07E4" w:rsidP="00CA6B0E">
      <w:pPr>
        <w:pStyle w:val="MacroText"/>
      </w:pPr>
    </w:p>
    <w:p w14:paraId="7B620B52" w14:textId="77777777" w:rsidR="005E07E4" w:rsidRDefault="005E07E4" w:rsidP="00CA6B0E">
      <w:pPr>
        <w:pStyle w:val="MacroText"/>
      </w:pPr>
      <w:r>
        <w:t>Action-Response-Normal</w:t>
      </w:r>
      <w:r w:rsidR="00077BDE">
        <w:t>:</w:t>
      </w:r>
      <w:r>
        <w:t>:= SEQUENCE</w:t>
      </w:r>
    </w:p>
    <w:p w14:paraId="7B5955E9" w14:textId="77777777" w:rsidR="005E07E4" w:rsidRDefault="005E07E4" w:rsidP="00CA6B0E">
      <w:pPr>
        <w:pStyle w:val="MacroText"/>
      </w:pPr>
      <w:r>
        <w:t>{</w:t>
      </w:r>
    </w:p>
    <w:p w14:paraId="2D41B5AB" w14:textId="77777777" w:rsidR="005E07E4" w:rsidRDefault="005E07E4" w:rsidP="00CA6B0E">
      <w:pPr>
        <w:pStyle w:val="MacroText"/>
      </w:pPr>
      <w:r>
        <w:t xml:space="preserve">    invoke-id-and-priority             Invoke-Id-And-Priority,</w:t>
      </w:r>
    </w:p>
    <w:p w14:paraId="4CE33BDC" w14:textId="77777777" w:rsidR="005E07E4" w:rsidRDefault="005E07E4" w:rsidP="00CA6B0E">
      <w:pPr>
        <w:pStyle w:val="MacroText"/>
      </w:pPr>
      <w:r>
        <w:t xml:space="preserve">    single-response                    Action-Response-With-Optional-Data</w:t>
      </w:r>
    </w:p>
    <w:p w14:paraId="447C3F7D" w14:textId="77777777" w:rsidR="005E07E4" w:rsidRDefault="005E07E4" w:rsidP="00CA6B0E">
      <w:pPr>
        <w:pStyle w:val="MacroText"/>
      </w:pPr>
      <w:r>
        <w:t>}</w:t>
      </w:r>
    </w:p>
    <w:p w14:paraId="6D9C6CB5" w14:textId="77777777" w:rsidR="005E07E4" w:rsidRDefault="005E07E4" w:rsidP="00CA6B0E">
      <w:pPr>
        <w:pStyle w:val="MacroText"/>
      </w:pPr>
    </w:p>
    <w:p w14:paraId="250354D7" w14:textId="77777777" w:rsidR="005E07E4" w:rsidRDefault="005E07E4" w:rsidP="00CA6B0E">
      <w:pPr>
        <w:pStyle w:val="MacroText"/>
      </w:pPr>
      <w:r>
        <w:t>Action-Response-With-Pblock</w:t>
      </w:r>
      <w:r w:rsidR="00077BDE">
        <w:t>:</w:t>
      </w:r>
      <w:r>
        <w:t>:= SEQUENCE</w:t>
      </w:r>
    </w:p>
    <w:p w14:paraId="0BDA83F7" w14:textId="77777777" w:rsidR="005E07E4" w:rsidRDefault="005E07E4" w:rsidP="00CA6B0E">
      <w:pPr>
        <w:pStyle w:val="MacroText"/>
      </w:pPr>
      <w:r>
        <w:t>{</w:t>
      </w:r>
    </w:p>
    <w:p w14:paraId="5905559F" w14:textId="77777777" w:rsidR="005E07E4" w:rsidRDefault="005E07E4" w:rsidP="00CA6B0E">
      <w:pPr>
        <w:pStyle w:val="MacroText"/>
      </w:pPr>
      <w:r>
        <w:t xml:space="preserve">    invoke-id-and-priority             Invoke-Id-And-Priority,</w:t>
      </w:r>
    </w:p>
    <w:p w14:paraId="3CB2AC1F" w14:textId="77777777" w:rsidR="005E07E4" w:rsidRDefault="005E07E4" w:rsidP="00CA6B0E">
      <w:pPr>
        <w:pStyle w:val="MacroText"/>
      </w:pPr>
      <w:r>
        <w:t xml:space="preserve">    pblock                             DataBlock-SA</w:t>
      </w:r>
    </w:p>
    <w:p w14:paraId="2D8208AA" w14:textId="77777777" w:rsidR="005E07E4" w:rsidRDefault="005E07E4" w:rsidP="00CA6B0E">
      <w:pPr>
        <w:pStyle w:val="MacroText"/>
      </w:pPr>
      <w:r>
        <w:t>}</w:t>
      </w:r>
    </w:p>
    <w:p w14:paraId="70932EB5" w14:textId="77777777" w:rsidR="005E07E4" w:rsidRDefault="005E07E4" w:rsidP="00CA6B0E">
      <w:pPr>
        <w:pStyle w:val="MacroText"/>
      </w:pPr>
    </w:p>
    <w:p w14:paraId="5973C47F" w14:textId="77777777" w:rsidR="005E07E4" w:rsidRDefault="005E07E4" w:rsidP="00CA6B0E">
      <w:pPr>
        <w:pStyle w:val="MacroText"/>
      </w:pPr>
      <w:r>
        <w:t>Action-Response-With-List</w:t>
      </w:r>
      <w:r w:rsidR="00077BDE">
        <w:t>:</w:t>
      </w:r>
      <w:r>
        <w:t>:= SEQUENCE</w:t>
      </w:r>
    </w:p>
    <w:p w14:paraId="494627F5" w14:textId="77777777" w:rsidR="005E07E4" w:rsidRDefault="005E07E4" w:rsidP="00CA6B0E">
      <w:pPr>
        <w:pStyle w:val="MacroText"/>
      </w:pPr>
      <w:r>
        <w:t>{</w:t>
      </w:r>
    </w:p>
    <w:p w14:paraId="2377CA75" w14:textId="77777777" w:rsidR="005E07E4" w:rsidRDefault="005E07E4" w:rsidP="00CA6B0E">
      <w:pPr>
        <w:pStyle w:val="MacroText"/>
      </w:pPr>
      <w:r>
        <w:t xml:space="preserve">    invoke-id-and-priority             Invoke-Id-And-Priority,</w:t>
      </w:r>
    </w:p>
    <w:p w14:paraId="459EA5EC" w14:textId="77777777" w:rsidR="005E07E4" w:rsidRDefault="005E07E4" w:rsidP="00CA6B0E">
      <w:pPr>
        <w:pStyle w:val="MacroText"/>
      </w:pPr>
      <w:r>
        <w:t xml:space="preserve">    list-of-responses                  SEQUENCE OF Action-Response-With-Optional-Data</w:t>
      </w:r>
    </w:p>
    <w:p w14:paraId="72502A25" w14:textId="77777777" w:rsidR="005E07E4" w:rsidRDefault="005E07E4" w:rsidP="00CA6B0E">
      <w:pPr>
        <w:pStyle w:val="MacroText"/>
      </w:pPr>
      <w:r>
        <w:t>}</w:t>
      </w:r>
    </w:p>
    <w:p w14:paraId="086DBE5D" w14:textId="77777777" w:rsidR="005E07E4" w:rsidRDefault="005E07E4" w:rsidP="00CA6B0E">
      <w:pPr>
        <w:pStyle w:val="MacroText"/>
      </w:pPr>
    </w:p>
    <w:p w14:paraId="752C9F11" w14:textId="77777777" w:rsidR="005E07E4" w:rsidRDefault="005E07E4" w:rsidP="00CA6B0E">
      <w:pPr>
        <w:pStyle w:val="MacroText"/>
      </w:pPr>
      <w:r>
        <w:t>Action-Response-Next-Pblock</w:t>
      </w:r>
      <w:r w:rsidR="00077BDE">
        <w:t>:</w:t>
      </w:r>
      <w:r>
        <w:t>:= SEQUENCE</w:t>
      </w:r>
    </w:p>
    <w:p w14:paraId="4BDF529A" w14:textId="77777777" w:rsidR="005E07E4" w:rsidRDefault="005E07E4" w:rsidP="00CA6B0E">
      <w:pPr>
        <w:pStyle w:val="MacroText"/>
      </w:pPr>
      <w:r>
        <w:t>{</w:t>
      </w:r>
    </w:p>
    <w:p w14:paraId="5170A880" w14:textId="77777777" w:rsidR="005E07E4" w:rsidRDefault="005E07E4" w:rsidP="00CA6B0E">
      <w:pPr>
        <w:pStyle w:val="MacroText"/>
      </w:pPr>
      <w:r>
        <w:t xml:space="preserve">    invoke-id-and-priority             Invoke-Id-And-Priority,</w:t>
      </w:r>
    </w:p>
    <w:p w14:paraId="69FD0612" w14:textId="77777777" w:rsidR="005E07E4" w:rsidRDefault="005E07E4" w:rsidP="00CA6B0E">
      <w:pPr>
        <w:pStyle w:val="MacroText"/>
      </w:pPr>
      <w:r>
        <w:t xml:space="preserve">    block-number                       Unsigned32</w:t>
      </w:r>
    </w:p>
    <w:p w14:paraId="2ADEDCFF" w14:textId="77777777" w:rsidR="005E07E4" w:rsidRDefault="005E07E4" w:rsidP="00CA6B0E">
      <w:pPr>
        <w:pStyle w:val="MacroText"/>
      </w:pPr>
      <w:r>
        <w:t>}</w:t>
      </w:r>
    </w:p>
    <w:p w14:paraId="42D0F129" w14:textId="77777777" w:rsidR="005E07E4" w:rsidRDefault="005E07E4" w:rsidP="00CA6B0E">
      <w:pPr>
        <w:pStyle w:val="MacroText"/>
      </w:pPr>
    </w:p>
    <w:p w14:paraId="64C09985" w14:textId="77777777" w:rsidR="005E07E4" w:rsidRDefault="005E07E4" w:rsidP="00CA6B0E">
      <w:pPr>
        <w:pStyle w:val="MacroText"/>
      </w:pPr>
      <w:r>
        <w:t>EventNotificationRequest</w:t>
      </w:r>
      <w:r w:rsidR="00077BDE">
        <w:t>:</w:t>
      </w:r>
      <w:r>
        <w:t>:= SEQUENCE</w:t>
      </w:r>
    </w:p>
    <w:p w14:paraId="4BCE652C" w14:textId="77777777" w:rsidR="005E07E4" w:rsidRDefault="005E07E4" w:rsidP="00CA6B0E">
      <w:pPr>
        <w:pStyle w:val="MacroText"/>
      </w:pPr>
      <w:r>
        <w:t>{</w:t>
      </w:r>
    </w:p>
    <w:p w14:paraId="480C2B5D" w14:textId="77777777" w:rsidR="005E07E4" w:rsidRDefault="005E07E4" w:rsidP="00CA6B0E">
      <w:pPr>
        <w:pStyle w:val="MacroText"/>
      </w:pPr>
      <w:r>
        <w:t xml:space="preserve">    time                               OCTET STRING  OPTIONAL,</w:t>
      </w:r>
    </w:p>
    <w:p w14:paraId="15E87B95" w14:textId="77777777" w:rsidR="005E07E4" w:rsidRDefault="005E07E4" w:rsidP="00CA6B0E">
      <w:pPr>
        <w:pStyle w:val="MacroText"/>
      </w:pPr>
      <w:r>
        <w:lastRenderedPageBreak/>
        <w:t xml:space="preserve">    cosem-attribute-descriptor         Cosem-Attribute-Descriptor,</w:t>
      </w:r>
    </w:p>
    <w:p w14:paraId="12D9D315" w14:textId="77777777" w:rsidR="005E07E4" w:rsidRDefault="005E07E4" w:rsidP="00CA6B0E">
      <w:pPr>
        <w:pStyle w:val="MacroText"/>
      </w:pPr>
      <w:r>
        <w:t xml:space="preserve">    attribute-value                    Data</w:t>
      </w:r>
    </w:p>
    <w:p w14:paraId="498378D6" w14:textId="77777777" w:rsidR="005E07E4" w:rsidRDefault="005E07E4" w:rsidP="00CA6B0E">
      <w:pPr>
        <w:pStyle w:val="MacroText"/>
      </w:pPr>
      <w:r>
        <w:t>}</w:t>
      </w:r>
    </w:p>
    <w:p w14:paraId="53BF8A06" w14:textId="77777777" w:rsidR="005E07E4" w:rsidRDefault="005E07E4" w:rsidP="00CA6B0E">
      <w:pPr>
        <w:pStyle w:val="MacroText"/>
      </w:pPr>
    </w:p>
    <w:p w14:paraId="761EF1AD" w14:textId="77777777" w:rsidR="005E07E4" w:rsidRDefault="005E07E4" w:rsidP="00CA6B0E">
      <w:pPr>
        <w:pStyle w:val="MacroText"/>
      </w:pPr>
      <w:r>
        <w:t>ExceptionResponse</w:t>
      </w:r>
      <w:r w:rsidR="00077BDE">
        <w:t>:</w:t>
      </w:r>
      <w:r>
        <w:t>:= SEQUENCE</w:t>
      </w:r>
    </w:p>
    <w:p w14:paraId="1C2A7076" w14:textId="77777777" w:rsidR="005E07E4" w:rsidRDefault="005E07E4" w:rsidP="00CA6B0E">
      <w:pPr>
        <w:pStyle w:val="MacroText"/>
      </w:pPr>
      <w:r>
        <w:t>{</w:t>
      </w:r>
    </w:p>
    <w:p w14:paraId="23292706" w14:textId="77777777" w:rsidR="005E07E4" w:rsidRDefault="005E07E4" w:rsidP="00CA6B0E">
      <w:pPr>
        <w:pStyle w:val="MacroText"/>
      </w:pPr>
      <w:r>
        <w:t xml:space="preserve">    state-error                        [0] IMPLICIT ENUMERATED</w:t>
      </w:r>
    </w:p>
    <w:p w14:paraId="7CCAE7F1" w14:textId="77777777" w:rsidR="005E07E4" w:rsidRDefault="005E07E4" w:rsidP="00CA6B0E">
      <w:pPr>
        <w:pStyle w:val="MacroText"/>
      </w:pPr>
      <w:r>
        <w:t xml:space="preserve">    {</w:t>
      </w:r>
    </w:p>
    <w:p w14:paraId="0F3115CB" w14:textId="77777777" w:rsidR="005E07E4" w:rsidRDefault="005E07E4" w:rsidP="00CA6B0E">
      <w:pPr>
        <w:pStyle w:val="MacroText"/>
      </w:pPr>
      <w:r>
        <w:t xml:space="preserve">        service-not-allowed                 (1),</w:t>
      </w:r>
    </w:p>
    <w:p w14:paraId="691DCF5B" w14:textId="77777777" w:rsidR="005E07E4" w:rsidRDefault="005E07E4" w:rsidP="00CA6B0E">
      <w:pPr>
        <w:pStyle w:val="MacroText"/>
      </w:pPr>
      <w:r>
        <w:t xml:space="preserve">        service-unknown                     (2)</w:t>
      </w:r>
    </w:p>
    <w:p w14:paraId="37A8C242" w14:textId="77777777" w:rsidR="005E07E4" w:rsidRDefault="005E07E4" w:rsidP="00CA6B0E">
      <w:pPr>
        <w:pStyle w:val="MacroText"/>
      </w:pPr>
      <w:r>
        <w:t xml:space="preserve">    },</w:t>
      </w:r>
    </w:p>
    <w:p w14:paraId="60311C8A" w14:textId="77777777" w:rsidR="005E07E4" w:rsidRDefault="005E07E4" w:rsidP="00CA6B0E">
      <w:pPr>
        <w:pStyle w:val="MacroText"/>
      </w:pPr>
      <w:r>
        <w:t xml:space="preserve">    service-error                      [1] IMPLICIT ENUMERATED</w:t>
      </w:r>
    </w:p>
    <w:p w14:paraId="5720CDAC" w14:textId="77777777" w:rsidR="005E07E4" w:rsidRDefault="005E07E4" w:rsidP="00CA6B0E">
      <w:pPr>
        <w:pStyle w:val="MacroText"/>
      </w:pPr>
      <w:r>
        <w:t xml:space="preserve">    {</w:t>
      </w:r>
    </w:p>
    <w:p w14:paraId="207F1CC6" w14:textId="77777777" w:rsidR="005E07E4" w:rsidRDefault="005E07E4" w:rsidP="00CA6B0E">
      <w:pPr>
        <w:pStyle w:val="MacroText"/>
      </w:pPr>
      <w:r>
        <w:t xml:space="preserve">        operation-not-possible              (1),</w:t>
      </w:r>
    </w:p>
    <w:p w14:paraId="477F90E0" w14:textId="77777777" w:rsidR="005E07E4" w:rsidRDefault="005E07E4" w:rsidP="00CA6B0E">
      <w:pPr>
        <w:pStyle w:val="MacroText"/>
      </w:pPr>
      <w:r>
        <w:t xml:space="preserve">        service-not-supported               (2),</w:t>
      </w:r>
    </w:p>
    <w:p w14:paraId="03E5BD04" w14:textId="77777777" w:rsidR="005E07E4" w:rsidRDefault="005E07E4" w:rsidP="00CA6B0E">
      <w:pPr>
        <w:pStyle w:val="MacroText"/>
      </w:pPr>
      <w:r>
        <w:t xml:space="preserve">        other-reason                        (3)</w:t>
      </w:r>
    </w:p>
    <w:p w14:paraId="1F90FB8D" w14:textId="77777777" w:rsidR="005E07E4" w:rsidRDefault="005E07E4" w:rsidP="00CA6B0E">
      <w:pPr>
        <w:pStyle w:val="MacroText"/>
      </w:pPr>
      <w:r>
        <w:t xml:space="preserve">    }</w:t>
      </w:r>
    </w:p>
    <w:p w14:paraId="180F1370" w14:textId="77777777" w:rsidR="005E07E4" w:rsidRDefault="005E07E4" w:rsidP="00CA6B0E">
      <w:pPr>
        <w:pStyle w:val="MacroText"/>
      </w:pPr>
      <w:r>
        <w:t>}</w:t>
      </w:r>
    </w:p>
    <w:p w14:paraId="1569608B" w14:textId="77777777" w:rsidR="005E07E4" w:rsidRDefault="005E07E4" w:rsidP="00CA6B0E">
      <w:pPr>
        <w:pStyle w:val="MacroText"/>
      </w:pPr>
    </w:p>
    <w:p w14:paraId="06A97876" w14:textId="77777777" w:rsidR="005E07E4" w:rsidRDefault="005E07E4" w:rsidP="00CA6B0E">
      <w:pPr>
        <w:pStyle w:val="MacroText"/>
      </w:pPr>
    </w:p>
    <w:p w14:paraId="2E7EF0AE" w14:textId="77777777" w:rsidR="005E07E4" w:rsidRDefault="005E07E4" w:rsidP="00CA6B0E">
      <w:pPr>
        <w:pStyle w:val="MacroText"/>
      </w:pPr>
      <w:r>
        <w:t xml:space="preserve">-- </w:t>
      </w:r>
      <w:r>
        <w:tab/>
        <w:t xml:space="preserve"> Access</w:t>
      </w:r>
    </w:p>
    <w:p w14:paraId="56E40453" w14:textId="77777777" w:rsidR="005E07E4" w:rsidRDefault="005E07E4" w:rsidP="00CA6B0E">
      <w:pPr>
        <w:pStyle w:val="MacroText"/>
      </w:pPr>
    </w:p>
    <w:p w14:paraId="0486B813" w14:textId="77777777" w:rsidR="005E07E4" w:rsidRDefault="005E07E4" w:rsidP="00CA6B0E">
      <w:pPr>
        <w:pStyle w:val="MacroText"/>
      </w:pPr>
      <w:r>
        <w:t>Access-Request</w:t>
      </w:r>
      <w:r w:rsidR="00077BDE">
        <w:t>:</w:t>
      </w:r>
      <w:r>
        <w:t>:= SEQUENCE</w:t>
      </w:r>
    </w:p>
    <w:p w14:paraId="3F50752A" w14:textId="77777777" w:rsidR="005E07E4" w:rsidRDefault="005E07E4" w:rsidP="00CA6B0E">
      <w:pPr>
        <w:pStyle w:val="MacroText"/>
      </w:pPr>
      <w:r>
        <w:t>{</w:t>
      </w:r>
    </w:p>
    <w:p w14:paraId="0CAB91F2" w14:textId="77777777" w:rsidR="005E07E4" w:rsidRDefault="005E07E4" w:rsidP="00CA6B0E">
      <w:pPr>
        <w:pStyle w:val="MacroText"/>
      </w:pPr>
      <w:r>
        <w:t xml:space="preserve">   long-invoke-id-and-priority         Long-Invoke-Id-And-Priority,</w:t>
      </w:r>
    </w:p>
    <w:p w14:paraId="2D0AA18B" w14:textId="77777777" w:rsidR="005E07E4" w:rsidRDefault="005E07E4" w:rsidP="00CA6B0E">
      <w:pPr>
        <w:pStyle w:val="MacroText"/>
      </w:pPr>
      <w:r>
        <w:t xml:space="preserve">   date-time                           OCTET STRING,</w:t>
      </w:r>
    </w:p>
    <w:p w14:paraId="0BE426EB" w14:textId="77777777" w:rsidR="005E07E4" w:rsidRDefault="005E07E4" w:rsidP="00CA6B0E">
      <w:pPr>
        <w:pStyle w:val="MacroText"/>
      </w:pPr>
      <w:r>
        <w:t xml:space="preserve">   access-request-body                 Access-Request-Body</w:t>
      </w:r>
    </w:p>
    <w:p w14:paraId="4AB5BB8B" w14:textId="77777777" w:rsidR="005E07E4" w:rsidRDefault="005E07E4" w:rsidP="00CA6B0E">
      <w:pPr>
        <w:pStyle w:val="MacroText"/>
      </w:pPr>
      <w:r>
        <w:t>}</w:t>
      </w:r>
    </w:p>
    <w:p w14:paraId="38E8A9D9" w14:textId="77777777" w:rsidR="005E07E4" w:rsidRDefault="005E07E4" w:rsidP="00CA6B0E">
      <w:pPr>
        <w:pStyle w:val="MacroText"/>
      </w:pPr>
    </w:p>
    <w:p w14:paraId="50C8C851" w14:textId="77777777" w:rsidR="005E07E4" w:rsidRDefault="005E07E4" w:rsidP="00CA6B0E">
      <w:pPr>
        <w:pStyle w:val="MacroText"/>
      </w:pPr>
      <w:r>
        <w:t>Access-Response</w:t>
      </w:r>
      <w:r w:rsidR="00077BDE">
        <w:t>:</w:t>
      </w:r>
      <w:r>
        <w:t>:= SEQUENCE</w:t>
      </w:r>
    </w:p>
    <w:p w14:paraId="41B9A723" w14:textId="77777777" w:rsidR="005E07E4" w:rsidRDefault="005E07E4" w:rsidP="00CA6B0E">
      <w:pPr>
        <w:pStyle w:val="MacroText"/>
      </w:pPr>
      <w:r>
        <w:t>{</w:t>
      </w:r>
    </w:p>
    <w:p w14:paraId="0A4DD025" w14:textId="77777777" w:rsidR="005E07E4" w:rsidRDefault="005E07E4" w:rsidP="00CA6B0E">
      <w:pPr>
        <w:pStyle w:val="MacroText"/>
      </w:pPr>
      <w:r>
        <w:tab/>
        <w:t>long-invoke-id-and-priority        Long-Invoke-Id-And-Priority,</w:t>
      </w:r>
    </w:p>
    <w:p w14:paraId="6636DA87" w14:textId="77777777" w:rsidR="005E07E4" w:rsidRDefault="005E07E4" w:rsidP="00CA6B0E">
      <w:pPr>
        <w:pStyle w:val="MacroText"/>
      </w:pPr>
      <w:r>
        <w:tab/>
        <w:t>date-time                          OCTET STRING,</w:t>
      </w:r>
    </w:p>
    <w:p w14:paraId="616A6AFF" w14:textId="77777777" w:rsidR="005E07E4" w:rsidRDefault="005E07E4" w:rsidP="00CA6B0E">
      <w:pPr>
        <w:pStyle w:val="MacroText"/>
      </w:pPr>
      <w:r>
        <w:tab/>
        <w:t>access-response-body               Access-Response-Body</w:t>
      </w:r>
    </w:p>
    <w:p w14:paraId="4A979F70" w14:textId="77777777" w:rsidR="005E07E4" w:rsidRDefault="005E07E4" w:rsidP="00CA6B0E">
      <w:pPr>
        <w:pStyle w:val="MacroText"/>
      </w:pPr>
      <w:r>
        <w:t>}</w:t>
      </w:r>
    </w:p>
    <w:p w14:paraId="35CC6D9F" w14:textId="77777777" w:rsidR="005E07E4" w:rsidRDefault="005E07E4" w:rsidP="00CA6B0E">
      <w:pPr>
        <w:pStyle w:val="MacroText"/>
      </w:pPr>
    </w:p>
    <w:p w14:paraId="7E962FBE" w14:textId="77777777" w:rsidR="005E07E4" w:rsidRDefault="005E07E4" w:rsidP="00CA6B0E">
      <w:pPr>
        <w:pStyle w:val="MacroText"/>
      </w:pPr>
    </w:p>
    <w:p w14:paraId="62B29B0F" w14:textId="77777777" w:rsidR="005E07E4" w:rsidRDefault="005E07E4" w:rsidP="00CA6B0E">
      <w:pPr>
        <w:pStyle w:val="MacroText"/>
      </w:pPr>
      <w:r>
        <w:t xml:space="preserve">-- </w:t>
      </w:r>
      <w:r>
        <w:tab/>
        <w:t xml:space="preserve"> Data-Notification</w:t>
      </w:r>
    </w:p>
    <w:p w14:paraId="78F38535" w14:textId="77777777" w:rsidR="005E07E4" w:rsidRDefault="005E07E4" w:rsidP="00CA6B0E">
      <w:pPr>
        <w:pStyle w:val="MacroText"/>
      </w:pPr>
    </w:p>
    <w:p w14:paraId="314A3EA3" w14:textId="77777777" w:rsidR="005E07E4" w:rsidRDefault="005E07E4" w:rsidP="00CA6B0E">
      <w:pPr>
        <w:pStyle w:val="MacroText"/>
      </w:pPr>
      <w:r>
        <w:t>Data-Notification</w:t>
      </w:r>
      <w:r w:rsidR="00077BDE">
        <w:t>:</w:t>
      </w:r>
      <w:r>
        <w:t>:= SEQUENCE</w:t>
      </w:r>
    </w:p>
    <w:p w14:paraId="0851BAC6" w14:textId="77777777" w:rsidR="005E07E4" w:rsidRDefault="005E07E4" w:rsidP="00CA6B0E">
      <w:pPr>
        <w:pStyle w:val="MacroText"/>
      </w:pPr>
      <w:r>
        <w:t>{</w:t>
      </w:r>
    </w:p>
    <w:p w14:paraId="42770350" w14:textId="77777777" w:rsidR="005E07E4" w:rsidRDefault="005E07E4" w:rsidP="00CA6B0E">
      <w:pPr>
        <w:pStyle w:val="MacroText"/>
      </w:pPr>
      <w:r>
        <w:t xml:space="preserve">   long-invoke-id-and-priority         Long-Invoke-Id-And-Priority,</w:t>
      </w:r>
    </w:p>
    <w:p w14:paraId="6AC6F58B" w14:textId="77777777" w:rsidR="005E07E4" w:rsidRDefault="005E07E4" w:rsidP="00CA6B0E">
      <w:pPr>
        <w:pStyle w:val="MacroText"/>
      </w:pPr>
      <w:r>
        <w:t xml:space="preserve">   date-time                           OCTET STRING,</w:t>
      </w:r>
    </w:p>
    <w:p w14:paraId="6DC6BB65" w14:textId="77777777" w:rsidR="005E07E4" w:rsidRDefault="005E07E4" w:rsidP="00CA6B0E">
      <w:pPr>
        <w:pStyle w:val="MacroText"/>
      </w:pPr>
      <w:r>
        <w:t xml:space="preserve">   notification-body                   Notification-Body</w:t>
      </w:r>
    </w:p>
    <w:p w14:paraId="7C101317" w14:textId="46DB7B53" w:rsidR="005E07E4" w:rsidRDefault="005E07E4" w:rsidP="00CA6B0E">
      <w:pPr>
        <w:pStyle w:val="MacroText"/>
        <w:rPr>
          <w:ins w:id="6352" w:author="John Cowburn" w:date="2021-02-04T08:29:00Z"/>
        </w:rPr>
      </w:pPr>
      <w:r>
        <w:t>}</w:t>
      </w:r>
    </w:p>
    <w:p w14:paraId="28493831" w14:textId="77777777" w:rsidR="00B77F24" w:rsidRPr="00952318" w:rsidRDefault="00B77F24" w:rsidP="00CA6B0E">
      <w:pPr>
        <w:pStyle w:val="MacroText"/>
        <w:rPr>
          <w:ins w:id="6353" w:author="John Cowburn" w:date="2021-02-04T08:29:00Z"/>
          <w:highlight w:val="yellow"/>
        </w:rPr>
      </w:pPr>
      <w:ins w:id="6354" w:author="John Cowburn" w:date="2021-02-04T08:29:00Z">
        <w:r w:rsidRPr="00952318">
          <w:rPr>
            <w:highlight w:val="yellow"/>
          </w:rPr>
          <w:t>Data-Notification-Confirm ::= SEQUENCE</w:t>
        </w:r>
      </w:ins>
    </w:p>
    <w:p w14:paraId="1BFD87D8" w14:textId="77777777" w:rsidR="00B77F24" w:rsidRPr="00952318" w:rsidRDefault="00B77F24" w:rsidP="00CA6B0E">
      <w:pPr>
        <w:pStyle w:val="MacroText"/>
        <w:rPr>
          <w:ins w:id="6355" w:author="John Cowburn" w:date="2021-02-04T08:29:00Z"/>
          <w:highlight w:val="yellow"/>
        </w:rPr>
      </w:pPr>
      <w:ins w:id="6356" w:author="John Cowburn" w:date="2021-02-04T08:29:00Z">
        <w:r w:rsidRPr="00952318">
          <w:rPr>
            <w:highlight w:val="yellow"/>
          </w:rPr>
          <w:t>{</w:t>
        </w:r>
      </w:ins>
    </w:p>
    <w:p w14:paraId="68512D5A" w14:textId="77777777" w:rsidR="00B77F24" w:rsidRPr="00952318" w:rsidRDefault="00B77F24" w:rsidP="00CA6B0E">
      <w:pPr>
        <w:pStyle w:val="MacroText"/>
        <w:rPr>
          <w:ins w:id="6357" w:author="John Cowburn" w:date="2021-02-04T08:29:00Z"/>
          <w:highlight w:val="yellow"/>
        </w:rPr>
      </w:pPr>
      <w:ins w:id="6358" w:author="John Cowburn" w:date="2021-02-04T08:29:00Z">
        <w:r w:rsidRPr="00952318">
          <w:rPr>
            <w:highlight w:val="yellow"/>
          </w:rPr>
          <w:t xml:space="preserve">   long-invoke-id-and-priority         Long-Invoke-Id-And-Priority,</w:t>
        </w:r>
      </w:ins>
    </w:p>
    <w:p w14:paraId="0D45C544" w14:textId="77777777" w:rsidR="00B77F24" w:rsidRPr="00952318" w:rsidRDefault="00B77F24" w:rsidP="00CA6B0E">
      <w:pPr>
        <w:pStyle w:val="MacroText"/>
        <w:rPr>
          <w:ins w:id="6359" w:author="John Cowburn" w:date="2021-02-04T08:29:00Z"/>
          <w:highlight w:val="yellow"/>
        </w:rPr>
      </w:pPr>
      <w:ins w:id="6360" w:author="John Cowburn" w:date="2021-02-04T08:29:00Z">
        <w:r w:rsidRPr="00952318">
          <w:rPr>
            <w:highlight w:val="yellow"/>
          </w:rPr>
          <w:t xml:space="preserve">   date-time                           OCTET STRING</w:t>
        </w:r>
      </w:ins>
    </w:p>
    <w:p w14:paraId="48AD86F0" w14:textId="77777777" w:rsidR="00B77F24" w:rsidRPr="00FA0D50" w:rsidRDefault="00B77F24" w:rsidP="00CA6B0E">
      <w:pPr>
        <w:pStyle w:val="MacroText"/>
        <w:rPr>
          <w:ins w:id="6361" w:author="John Cowburn" w:date="2021-02-04T08:29:00Z"/>
        </w:rPr>
      </w:pPr>
      <w:ins w:id="6362" w:author="John Cowburn" w:date="2021-02-04T08:29:00Z">
        <w:r w:rsidRPr="00952318">
          <w:rPr>
            <w:highlight w:val="yellow"/>
          </w:rPr>
          <w:t>}</w:t>
        </w:r>
      </w:ins>
    </w:p>
    <w:p w14:paraId="6D170C8C" w14:textId="0FACB58F" w:rsidR="00B77F24" w:rsidDel="00B77F24" w:rsidRDefault="00B77F24" w:rsidP="00CA6B0E">
      <w:pPr>
        <w:pStyle w:val="MacroText"/>
        <w:rPr>
          <w:del w:id="6363" w:author="John Cowburn" w:date="2021-02-04T08:30:00Z"/>
        </w:rPr>
      </w:pPr>
    </w:p>
    <w:p w14:paraId="0FB94DDF" w14:textId="6FBDDDB4" w:rsidR="005E07E4" w:rsidDel="00B77F24" w:rsidRDefault="005E07E4" w:rsidP="00CA6B0E">
      <w:pPr>
        <w:pStyle w:val="MacroText"/>
        <w:rPr>
          <w:del w:id="6364" w:author="John Cowburn" w:date="2021-02-04T08:30:00Z"/>
        </w:rPr>
      </w:pPr>
    </w:p>
    <w:p w14:paraId="52ED28DF" w14:textId="61EF296A" w:rsidR="005E07E4" w:rsidDel="00B77F24" w:rsidRDefault="005E07E4" w:rsidP="00CA6B0E">
      <w:pPr>
        <w:pStyle w:val="MacroText"/>
        <w:rPr>
          <w:del w:id="6365" w:author="John Cowburn" w:date="2021-02-04T08:30:00Z"/>
        </w:rPr>
      </w:pPr>
    </w:p>
    <w:p w14:paraId="6F45CA13" w14:textId="77777777" w:rsidR="005E07E4" w:rsidRDefault="005E07E4" w:rsidP="00CA6B0E">
      <w:pPr>
        <w:pStyle w:val="MacroText"/>
      </w:pPr>
      <w:r>
        <w:t xml:space="preserve">-- General APDUs </w:t>
      </w:r>
    </w:p>
    <w:p w14:paraId="63663DA6" w14:textId="77777777" w:rsidR="005E07E4" w:rsidRDefault="005E07E4" w:rsidP="00CA6B0E">
      <w:pPr>
        <w:pStyle w:val="MacroText"/>
      </w:pPr>
    </w:p>
    <w:p w14:paraId="64580828" w14:textId="77777777" w:rsidR="005E07E4" w:rsidRDefault="005E07E4" w:rsidP="00CA6B0E">
      <w:pPr>
        <w:pStyle w:val="MacroText"/>
      </w:pPr>
      <w:r>
        <w:t>General-Ded-Ciphering</w:t>
      </w:r>
      <w:r w:rsidR="00077BDE">
        <w:t>:</w:t>
      </w:r>
      <w:r>
        <w:t>:= SEQUENCE</w:t>
      </w:r>
    </w:p>
    <w:p w14:paraId="203DD43B" w14:textId="77777777" w:rsidR="005E07E4" w:rsidRDefault="005E07E4" w:rsidP="00CA6B0E">
      <w:pPr>
        <w:pStyle w:val="MacroText"/>
      </w:pPr>
      <w:r>
        <w:t>{</w:t>
      </w:r>
    </w:p>
    <w:p w14:paraId="7F038BE9" w14:textId="77777777" w:rsidR="005E07E4" w:rsidRDefault="005E07E4" w:rsidP="00CA6B0E">
      <w:pPr>
        <w:pStyle w:val="MacroText"/>
      </w:pPr>
      <w:r>
        <w:t xml:space="preserve">   system-title                        OCTET STRING,</w:t>
      </w:r>
    </w:p>
    <w:p w14:paraId="461B577D" w14:textId="77777777" w:rsidR="005E07E4" w:rsidRDefault="005E07E4" w:rsidP="00CA6B0E">
      <w:pPr>
        <w:pStyle w:val="MacroText"/>
      </w:pPr>
      <w:r>
        <w:t xml:space="preserve">   ciphered-content                    OCTET STRING</w:t>
      </w:r>
    </w:p>
    <w:p w14:paraId="21F83B57" w14:textId="77777777" w:rsidR="005E07E4" w:rsidRDefault="005E07E4" w:rsidP="00CA6B0E">
      <w:pPr>
        <w:pStyle w:val="MacroText"/>
      </w:pPr>
      <w:r>
        <w:t>}</w:t>
      </w:r>
    </w:p>
    <w:p w14:paraId="4B0945C8" w14:textId="77777777" w:rsidR="005E07E4" w:rsidRDefault="005E07E4" w:rsidP="00CA6B0E">
      <w:pPr>
        <w:pStyle w:val="MacroText"/>
      </w:pPr>
    </w:p>
    <w:p w14:paraId="3DC6E6F1" w14:textId="77777777" w:rsidR="005E07E4" w:rsidRDefault="005E07E4" w:rsidP="00CA6B0E">
      <w:pPr>
        <w:pStyle w:val="MacroText"/>
      </w:pPr>
      <w:r>
        <w:t>General-Glo-Ciphering</w:t>
      </w:r>
      <w:r w:rsidR="00077BDE">
        <w:t>:</w:t>
      </w:r>
      <w:r>
        <w:t>:= SEQUENCE</w:t>
      </w:r>
    </w:p>
    <w:p w14:paraId="12968ADD" w14:textId="77777777" w:rsidR="005E07E4" w:rsidRDefault="005E07E4" w:rsidP="00CA6B0E">
      <w:pPr>
        <w:pStyle w:val="MacroText"/>
      </w:pPr>
      <w:r>
        <w:lastRenderedPageBreak/>
        <w:t>{</w:t>
      </w:r>
    </w:p>
    <w:p w14:paraId="3459F58F" w14:textId="77777777" w:rsidR="005E07E4" w:rsidRDefault="005E07E4" w:rsidP="00CA6B0E">
      <w:pPr>
        <w:pStyle w:val="MacroText"/>
      </w:pPr>
      <w:r>
        <w:t xml:space="preserve">   system-title                        OCTET STRING,</w:t>
      </w:r>
    </w:p>
    <w:p w14:paraId="7A2E4E68" w14:textId="77777777" w:rsidR="005E07E4" w:rsidRDefault="005E07E4" w:rsidP="00CA6B0E">
      <w:pPr>
        <w:pStyle w:val="MacroText"/>
      </w:pPr>
      <w:r>
        <w:t xml:space="preserve">   ciphered-content                    OCTET STRING</w:t>
      </w:r>
    </w:p>
    <w:p w14:paraId="5D82D55B" w14:textId="77777777" w:rsidR="005E07E4" w:rsidRDefault="005E07E4" w:rsidP="00CA6B0E">
      <w:pPr>
        <w:pStyle w:val="MacroText"/>
      </w:pPr>
      <w:r>
        <w:t>}</w:t>
      </w:r>
    </w:p>
    <w:p w14:paraId="7F3FDB59" w14:textId="77777777" w:rsidR="005E07E4" w:rsidRDefault="005E07E4" w:rsidP="00CA6B0E">
      <w:pPr>
        <w:pStyle w:val="MacroText"/>
      </w:pPr>
    </w:p>
    <w:p w14:paraId="4FCED69F" w14:textId="77777777" w:rsidR="005E07E4" w:rsidRDefault="005E07E4" w:rsidP="00CA6B0E">
      <w:pPr>
        <w:pStyle w:val="MacroText"/>
      </w:pPr>
      <w:r>
        <w:t>General-Ciphering</w:t>
      </w:r>
      <w:r w:rsidR="00077BDE">
        <w:t>:</w:t>
      </w:r>
      <w:r>
        <w:t>:= SEQUENCE</w:t>
      </w:r>
    </w:p>
    <w:p w14:paraId="4D0C842D" w14:textId="77777777" w:rsidR="005E07E4" w:rsidRDefault="005E07E4" w:rsidP="00CA6B0E">
      <w:pPr>
        <w:pStyle w:val="MacroText"/>
      </w:pPr>
      <w:r>
        <w:t>{</w:t>
      </w:r>
    </w:p>
    <w:p w14:paraId="74379A32" w14:textId="77777777" w:rsidR="005E07E4" w:rsidRDefault="005E07E4" w:rsidP="00CA6B0E">
      <w:pPr>
        <w:pStyle w:val="MacroText"/>
      </w:pPr>
      <w:r>
        <w:t xml:space="preserve">   transaction-id                      OCTET STRING,</w:t>
      </w:r>
    </w:p>
    <w:p w14:paraId="142366EE" w14:textId="77777777" w:rsidR="005E07E4" w:rsidRDefault="005E07E4" w:rsidP="00CA6B0E">
      <w:pPr>
        <w:pStyle w:val="MacroText"/>
      </w:pPr>
      <w:r>
        <w:t xml:space="preserve">   originator-system-title             OCTET STRING,</w:t>
      </w:r>
    </w:p>
    <w:p w14:paraId="2D306831" w14:textId="77777777" w:rsidR="005E07E4" w:rsidRDefault="005E07E4" w:rsidP="00CA6B0E">
      <w:pPr>
        <w:pStyle w:val="MacroText"/>
      </w:pPr>
      <w:r>
        <w:t xml:space="preserve">   recipient-system-title              OCTET STRING,</w:t>
      </w:r>
    </w:p>
    <w:p w14:paraId="3519EE54" w14:textId="77777777" w:rsidR="005E07E4" w:rsidRDefault="005E07E4" w:rsidP="00CA6B0E">
      <w:pPr>
        <w:pStyle w:val="MacroText"/>
      </w:pPr>
      <w:r>
        <w:t xml:space="preserve">   date-time                           OCTET STRING,</w:t>
      </w:r>
    </w:p>
    <w:p w14:paraId="3ED8CDC7" w14:textId="77777777" w:rsidR="005E07E4" w:rsidRDefault="005E07E4" w:rsidP="00CA6B0E">
      <w:pPr>
        <w:pStyle w:val="MacroText"/>
      </w:pPr>
      <w:r>
        <w:t xml:space="preserve">   other-information                   OCTET STRING,</w:t>
      </w:r>
    </w:p>
    <w:p w14:paraId="1E5B2D27" w14:textId="77777777" w:rsidR="005E07E4" w:rsidRDefault="005E07E4" w:rsidP="00CA6B0E">
      <w:pPr>
        <w:pStyle w:val="MacroText"/>
      </w:pPr>
      <w:r>
        <w:t xml:space="preserve">   key-info                            Key-Info OPTIONAL,</w:t>
      </w:r>
    </w:p>
    <w:p w14:paraId="2ADFED30" w14:textId="77777777" w:rsidR="005E07E4" w:rsidRDefault="005E07E4" w:rsidP="00CA6B0E">
      <w:pPr>
        <w:pStyle w:val="MacroText"/>
      </w:pPr>
      <w:r>
        <w:t xml:space="preserve">   ciphered-content                    OCTET STRING</w:t>
      </w:r>
    </w:p>
    <w:p w14:paraId="6B9B10DE" w14:textId="77777777" w:rsidR="005E07E4" w:rsidRDefault="005E07E4" w:rsidP="00CA6B0E">
      <w:pPr>
        <w:pStyle w:val="MacroText"/>
      </w:pPr>
      <w:r>
        <w:t>}</w:t>
      </w:r>
    </w:p>
    <w:p w14:paraId="36E30AF6" w14:textId="77777777" w:rsidR="005E07E4" w:rsidRDefault="005E07E4" w:rsidP="00CA6B0E">
      <w:pPr>
        <w:pStyle w:val="MacroText"/>
      </w:pPr>
    </w:p>
    <w:p w14:paraId="3F285203" w14:textId="77777777" w:rsidR="005E07E4" w:rsidRDefault="005E07E4" w:rsidP="00CA6B0E">
      <w:pPr>
        <w:pStyle w:val="MacroText"/>
      </w:pPr>
      <w:r>
        <w:t>General-Signing</w:t>
      </w:r>
      <w:r w:rsidR="00077BDE">
        <w:t>:</w:t>
      </w:r>
      <w:r>
        <w:t>:= SEQUENCE</w:t>
      </w:r>
    </w:p>
    <w:p w14:paraId="08DF2458" w14:textId="77777777" w:rsidR="005E07E4" w:rsidRDefault="005E07E4" w:rsidP="00CA6B0E">
      <w:pPr>
        <w:pStyle w:val="MacroText"/>
      </w:pPr>
      <w:r>
        <w:t>{</w:t>
      </w:r>
    </w:p>
    <w:p w14:paraId="738202FB" w14:textId="77777777" w:rsidR="005E07E4" w:rsidRDefault="005E07E4" w:rsidP="00CA6B0E">
      <w:pPr>
        <w:pStyle w:val="MacroText"/>
      </w:pPr>
      <w:r>
        <w:t xml:space="preserve">   transaction-id                      OCTET STRING,</w:t>
      </w:r>
    </w:p>
    <w:p w14:paraId="5DB94E2B" w14:textId="77777777" w:rsidR="005E07E4" w:rsidRDefault="005E07E4" w:rsidP="00CA6B0E">
      <w:pPr>
        <w:pStyle w:val="MacroText"/>
      </w:pPr>
      <w:r>
        <w:t xml:space="preserve">   originator-system-title             OCTET STRING,</w:t>
      </w:r>
    </w:p>
    <w:p w14:paraId="28F8B28C" w14:textId="77777777" w:rsidR="005E07E4" w:rsidRDefault="005E07E4" w:rsidP="00CA6B0E">
      <w:pPr>
        <w:pStyle w:val="MacroText"/>
      </w:pPr>
      <w:r>
        <w:t xml:space="preserve">   recipient-system-title              OCTET STRING,</w:t>
      </w:r>
    </w:p>
    <w:p w14:paraId="67E6600D" w14:textId="77777777" w:rsidR="005E07E4" w:rsidRDefault="005E07E4" w:rsidP="00CA6B0E">
      <w:pPr>
        <w:pStyle w:val="MacroText"/>
      </w:pPr>
      <w:r>
        <w:t xml:space="preserve">   date-time                           OCTET STRING,</w:t>
      </w:r>
    </w:p>
    <w:p w14:paraId="0BFFBF99" w14:textId="77777777" w:rsidR="005E07E4" w:rsidRDefault="005E07E4" w:rsidP="00CA6B0E">
      <w:pPr>
        <w:pStyle w:val="MacroText"/>
      </w:pPr>
      <w:r>
        <w:t xml:space="preserve">   other-information                   OCTET STRING,</w:t>
      </w:r>
    </w:p>
    <w:p w14:paraId="6D660122" w14:textId="77777777" w:rsidR="005E07E4" w:rsidRDefault="005E07E4" w:rsidP="00CA6B0E">
      <w:pPr>
        <w:pStyle w:val="MacroText"/>
      </w:pPr>
      <w:r>
        <w:t xml:space="preserve">   content                             OCTET STRING,</w:t>
      </w:r>
    </w:p>
    <w:p w14:paraId="7D466A29" w14:textId="77777777" w:rsidR="005E07E4" w:rsidRDefault="005E07E4" w:rsidP="00CA6B0E">
      <w:pPr>
        <w:pStyle w:val="MacroText"/>
      </w:pPr>
      <w:r>
        <w:t xml:space="preserve">   signature                           OCTET STRING</w:t>
      </w:r>
    </w:p>
    <w:p w14:paraId="1163ADFE" w14:textId="77777777" w:rsidR="005E07E4" w:rsidRDefault="005E07E4" w:rsidP="00CA6B0E">
      <w:pPr>
        <w:pStyle w:val="MacroText"/>
      </w:pPr>
      <w:r>
        <w:t>}</w:t>
      </w:r>
    </w:p>
    <w:p w14:paraId="3816AFEE" w14:textId="77777777" w:rsidR="005E07E4" w:rsidRDefault="005E07E4" w:rsidP="00CA6B0E">
      <w:pPr>
        <w:pStyle w:val="MacroText"/>
      </w:pPr>
    </w:p>
    <w:p w14:paraId="59682250" w14:textId="77777777" w:rsidR="005E07E4" w:rsidRDefault="005E07E4" w:rsidP="00CA6B0E">
      <w:pPr>
        <w:pStyle w:val="MacroText"/>
      </w:pPr>
      <w:r>
        <w:t>General-Block-Transfer</w:t>
      </w:r>
      <w:r w:rsidR="00077BDE">
        <w:t>:</w:t>
      </w:r>
      <w:r>
        <w:t>:= SEQUENCE</w:t>
      </w:r>
    </w:p>
    <w:p w14:paraId="0AF943A3" w14:textId="77777777" w:rsidR="005E07E4" w:rsidRDefault="005E07E4" w:rsidP="00CA6B0E">
      <w:pPr>
        <w:pStyle w:val="MacroText"/>
      </w:pPr>
      <w:r>
        <w:t>{</w:t>
      </w:r>
    </w:p>
    <w:p w14:paraId="17A47F43" w14:textId="77777777" w:rsidR="005E07E4" w:rsidRDefault="005E07E4" w:rsidP="00CA6B0E">
      <w:pPr>
        <w:pStyle w:val="MacroText"/>
      </w:pPr>
      <w:r>
        <w:t xml:space="preserve">   block-control                       Block-Control,</w:t>
      </w:r>
    </w:p>
    <w:p w14:paraId="1CB2E5EA" w14:textId="77777777" w:rsidR="005E07E4" w:rsidRDefault="005E07E4" w:rsidP="00CA6B0E">
      <w:pPr>
        <w:pStyle w:val="MacroText"/>
      </w:pPr>
      <w:r>
        <w:t xml:space="preserve">   block-number                        Unsigned16,</w:t>
      </w:r>
    </w:p>
    <w:p w14:paraId="162AFACE" w14:textId="77777777" w:rsidR="005E07E4" w:rsidRDefault="005E07E4" w:rsidP="00CA6B0E">
      <w:pPr>
        <w:pStyle w:val="MacroText"/>
      </w:pPr>
      <w:r>
        <w:t xml:space="preserve">   block-number-ack                    Unsigned16,</w:t>
      </w:r>
    </w:p>
    <w:p w14:paraId="09E47E8A" w14:textId="77777777" w:rsidR="005E07E4" w:rsidRDefault="005E07E4" w:rsidP="00CA6B0E">
      <w:pPr>
        <w:pStyle w:val="MacroText"/>
      </w:pPr>
      <w:r>
        <w:t xml:space="preserve">   block-data                          OCTET STRING</w:t>
      </w:r>
    </w:p>
    <w:p w14:paraId="1DD73579" w14:textId="77777777" w:rsidR="005E07E4" w:rsidRDefault="005E07E4" w:rsidP="00CA6B0E">
      <w:pPr>
        <w:pStyle w:val="MacroText"/>
      </w:pPr>
      <w:r>
        <w:t>}</w:t>
      </w:r>
    </w:p>
    <w:p w14:paraId="642B256B" w14:textId="77777777" w:rsidR="005E07E4" w:rsidRDefault="005E07E4" w:rsidP="00CA6B0E">
      <w:pPr>
        <w:pStyle w:val="MacroText"/>
      </w:pPr>
    </w:p>
    <w:p w14:paraId="66475821" w14:textId="77777777" w:rsidR="005E07E4" w:rsidRDefault="005E07E4" w:rsidP="00CA6B0E">
      <w:pPr>
        <w:pStyle w:val="MacroText"/>
      </w:pPr>
    </w:p>
    <w:p w14:paraId="5A0CD728" w14:textId="77777777" w:rsidR="005E07E4" w:rsidRDefault="005E07E4" w:rsidP="00CA6B0E">
      <w:pPr>
        <w:pStyle w:val="MacroText"/>
      </w:pPr>
      <w:r>
        <w:t>-- Types used in the xDLMS data transfer services</w:t>
      </w:r>
    </w:p>
    <w:p w14:paraId="39A70C52" w14:textId="77777777" w:rsidR="005E07E4" w:rsidRDefault="005E07E4" w:rsidP="00CA6B0E">
      <w:pPr>
        <w:pStyle w:val="MacroText"/>
      </w:pPr>
    </w:p>
    <w:p w14:paraId="58908A1E" w14:textId="77777777" w:rsidR="005E07E4" w:rsidRDefault="005E07E4" w:rsidP="00CA6B0E">
      <w:pPr>
        <w:pStyle w:val="MacroText"/>
      </w:pPr>
      <w:r>
        <w:t>Variable-Access-Specification</w:t>
      </w:r>
      <w:r w:rsidR="00077BDE">
        <w:t>:</w:t>
      </w:r>
      <w:r>
        <w:t>:= CHOICE</w:t>
      </w:r>
    </w:p>
    <w:p w14:paraId="3C0F830E" w14:textId="77777777" w:rsidR="005E07E4" w:rsidRDefault="005E07E4" w:rsidP="00CA6B0E">
      <w:pPr>
        <w:pStyle w:val="MacroText"/>
      </w:pPr>
      <w:r>
        <w:t>{</w:t>
      </w:r>
    </w:p>
    <w:p w14:paraId="3A2387FA" w14:textId="77777777" w:rsidR="005E07E4" w:rsidRDefault="005E07E4" w:rsidP="00CA6B0E">
      <w:pPr>
        <w:pStyle w:val="MacroText"/>
      </w:pPr>
      <w:r>
        <w:t xml:space="preserve">    variable-name                      [2] IMPLICIT ObjectName,</w:t>
      </w:r>
    </w:p>
    <w:p w14:paraId="00245E23" w14:textId="77777777" w:rsidR="005E07E4" w:rsidRDefault="005E07E4" w:rsidP="00CA6B0E">
      <w:pPr>
        <w:pStyle w:val="MacroText"/>
      </w:pPr>
      <w:r>
        <w:t>-- detailed-access [3] is not used in DLMS/COSEM</w:t>
      </w:r>
    </w:p>
    <w:p w14:paraId="0E3C0FCD" w14:textId="77777777" w:rsidR="005E07E4" w:rsidRDefault="005E07E4" w:rsidP="00CA6B0E">
      <w:pPr>
        <w:pStyle w:val="MacroText"/>
      </w:pPr>
      <w:r>
        <w:t xml:space="preserve">    parameterized-access               [4] IMPLICIT Parameterized-Access,</w:t>
      </w:r>
    </w:p>
    <w:p w14:paraId="3136EFF6" w14:textId="77777777" w:rsidR="005E07E4" w:rsidRDefault="005E07E4" w:rsidP="00CA6B0E">
      <w:pPr>
        <w:pStyle w:val="MacroText"/>
      </w:pPr>
      <w:r>
        <w:t xml:space="preserve">    block-number-access                [5] IMPLICIT Block-Number-Access,</w:t>
      </w:r>
    </w:p>
    <w:p w14:paraId="23A072F6" w14:textId="77777777" w:rsidR="005E07E4" w:rsidRDefault="005E07E4" w:rsidP="00CA6B0E">
      <w:pPr>
        <w:pStyle w:val="MacroText"/>
      </w:pPr>
      <w:r>
        <w:t xml:space="preserve">    read-data-block-access             [6] IMPLICIT Read-Data-Block-Access,</w:t>
      </w:r>
    </w:p>
    <w:p w14:paraId="5D671511" w14:textId="77777777" w:rsidR="005E07E4" w:rsidRDefault="005E07E4" w:rsidP="00CA6B0E">
      <w:pPr>
        <w:pStyle w:val="MacroText"/>
      </w:pPr>
      <w:r>
        <w:t xml:space="preserve">    write-data-block-access            [7] IMPLICIT Write-Data-Block-Access</w:t>
      </w:r>
    </w:p>
    <w:p w14:paraId="56A014E0" w14:textId="77777777" w:rsidR="005E07E4" w:rsidRDefault="005E07E4" w:rsidP="00CA6B0E">
      <w:pPr>
        <w:pStyle w:val="MacroText"/>
      </w:pPr>
      <w:r>
        <w:t>}</w:t>
      </w:r>
    </w:p>
    <w:p w14:paraId="564DBE33" w14:textId="77777777" w:rsidR="005E07E4" w:rsidRDefault="005E07E4" w:rsidP="00CA6B0E">
      <w:pPr>
        <w:pStyle w:val="MacroText"/>
      </w:pPr>
    </w:p>
    <w:p w14:paraId="7F8688C9" w14:textId="77777777" w:rsidR="005E07E4" w:rsidRDefault="005E07E4" w:rsidP="00CA6B0E">
      <w:pPr>
        <w:pStyle w:val="MacroText"/>
      </w:pPr>
      <w:r>
        <w:t>Parameterized-Access</w:t>
      </w:r>
      <w:r w:rsidR="00077BDE">
        <w:t>:</w:t>
      </w:r>
      <w:r>
        <w:t>:= SEQUENCE</w:t>
      </w:r>
    </w:p>
    <w:p w14:paraId="673A7430" w14:textId="77777777" w:rsidR="005E07E4" w:rsidRDefault="005E07E4" w:rsidP="00CA6B0E">
      <w:pPr>
        <w:pStyle w:val="MacroText"/>
      </w:pPr>
      <w:r>
        <w:t>{</w:t>
      </w:r>
    </w:p>
    <w:p w14:paraId="4888484D" w14:textId="77777777" w:rsidR="005E07E4" w:rsidRDefault="005E07E4" w:rsidP="00CA6B0E">
      <w:pPr>
        <w:pStyle w:val="MacroText"/>
      </w:pPr>
      <w:r>
        <w:t xml:space="preserve">    variable-name                      ObjectName,</w:t>
      </w:r>
    </w:p>
    <w:p w14:paraId="2F4A9D45" w14:textId="77777777" w:rsidR="005E07E4" w:rsidRDefault="005E07E4" w:rsidP="00CA6B0E">
      <w:pPr>
        <w:pStyle w:val="MacroText"/>
      </w:pPr>
      <w:r>
        <w:t xml:space="preserve">    selector                           Unsigned8,</w:t>
      </w:r>
    </w:p>
    <w:p w14:paraId="5C803E1A" w14:textId="77777777" w:rsidR="005E07E4" w:rsidRDefault="005E07E4" w:rsidP="00CA6B0E">
      <w:pPr>
        <w:pStyle w:val="MacroText"/>
      </w:pPr>
      <w:r>
        <w:t xml:space="preserve">    parameter                          Data</w:t>
      </w:r>
    </w:p>
    <w:p w14:paraId="3EDB43B6" w14:textId="77777777" w:rsidR="005E07E4" w:rsidRDefault="005E07E4" w:rsidP="00CA6B0E">
      <w:pPr>
        <w:pStyle w:val="MacroText"/>
      </w:pPr>
      <w:r>
        <w:t>}</w:t>
      </w:r>
    </w:p>
    <w:p w14:paraId="7CC175E7" w14:textId="77777777" w:rsidR="005E07E4" w:rsidRDefault="005E07E4" w:rsidP="00CA6B0E">
      <w:pPr>
        <w:pStyle w:val="MacroText"/>
      </w:pPr>
    </w:p>
    <w:p w14:paraId="24D5287D" w14:textId="77777777" w:rsidR="005E07E4" w:rsidRDefault="005E07E4" w:rsidP="00CA6B0E">
      <w:pPr>
        <w:pStyle w:val="MacroText"/>
      </w:pPr>
      <w:r>
        <w:t>Block-Number-Access</w:t>
      </w:r>
      <w:r w:rsidR="00077BDE">
        <w:t>:</w:t>
      </w:r>
      <w:r>
        <w:t>:= SEQUENCE</w:t>
      </w:r>
    </w:p>
    <w:p w14:paraId="207F09C5" w14:textId="77777777" w:rsidR="005E07E4" w:rsidRDefault="005E07E4" w:rsidP="00CA6B0E">
      <w:pPr>
        <w:pStyle w:val="MacroText"/>
      </w:pPr>
      <w:r>
        <w:t>{</w:t>
      </w:r>
    </w:p>
    <w:p w14:paraId="44A6938C" w14:textId="77777777" w:rsidR="005E07E4" w:rsidRDefault="005E07E4" w:rsidP="00CA6B0E">
      <w:pPr>
        <w:pStyle w:val="MacroText"/>
      </w:pPr>
      <w:r>
        <w:t xml:space="preserve">    block-number                       Unsigned16</w:t>
      </w:r>
    </w:p>
    <w:p w14:paraId="4577388D" w14:textId="77777777" w:rsidR="005E07E4" w:rsidRDefault="005E07E4" w:rsidP="00CA6B0E">
      <w:pPr>
        <w:pStyle w:val="MacroText"/>
      </w:pPr>
      <w:r>
        <w:t>}</w:t>
      </w:r>
    </w:p>
    <w:p w14:paraId="09C15922" w14:textId="77777777" w:rsidR="005E07E4" w:rsidRDefault="005E07E4" w:rsidP="00CA6B0E">
      <w:pPr>
        <w:pStyle w:val="MacroText"/>
      </w:pPr>
    </w:p>
    <w:p w14:paraId="59853402" w14:textId="77777777" w:rsidR="005E07E4" w:rsidRDefault="005E07E4" w:rsidP="00CA6B0E">
      <w:pPr>
        <w:pStyle w:val="MacroText"/>
      </w:pPr>
      <w:r>
        <w:t>Read-Data-Block-Access</w:t>
      </w:r>
      <w:r w:rsidR="00077BDE">
        <w:t>:</w:t>
      </w:r>
      <w:r>
        <w:t>:= SEQUENCE</w:t>
      </w:r>
    </w:p>
    <w:p w14:paraId="66291594" w14:textId="77777777" w:rsidR="005E07E4" w:rsidRDefault="005E07E4" w:rsidP="00CA6B0E">
      <w:pPr>
        <w:pStyle w:val="MacroText"/>
      </w:pPr>
      <w:r>
        <w:t>{</w:t>
      </w:r>
    </w:p>
    <w:p w14:paraId="512DBB56" w14:textId="77777777" w:rsidR="005E07E4" w:rsidRDefault="005E07E4" w:rsidP="00CA6B0E">
      <w:pPr>
        <w:pStyle w:val="MacroText"/>
      </w:pPr>
      <w:r>
        <w:t xml:space="preserve">    last-block                         BOOLEAN,</w:t>
      </w:r>
    </w:p>
    <w:p w14:paraId="6278B3A6" w14:textId="77777777" w:rsidR="005E07E4" w:rsidRDefault="005E07E4" w:rsidP="00CA6B0E">
      <w:pPr>
        <w:pStyle w:val="MacroText"/>
      </w:pPr>
      <w:r>
        <w:t xml:space="preserve">    block-number                       Unsigned16,</w:t>
      </w:r>
    </w:p>
    <w:p w14:paraId="4B90C63D" w14:textId="77777777" w:rsidR="005E07E4" w:rsidRDefault="005E07E4" w:rsidP="00CA6B0E">
      <w:pPr>
        <w:pStyle w:val="MacroText"/>
      </w:pPr>
      <w:r>
        <w:t xml:space="preserve">    raw-data                           OCTET STRING</w:t>
      </w:r>
    </w:p>
    <w:p w14:paraId="0C11F153" w14:textId="77777777" w:rsidR="005E07E4" w:rsidRDefault="005E07E4" w:rsidP="00CA6B0E">
      <w:pPr>
        <w:pStyle w:val="MacroText"/>
      </w:pPr>
      <w:r>
        <w:t>}</w:t>
      </w:r>
    </w:p>
    <w:p w14:paraId="2763A47E" w14:textId="77777777" w:rsidR="005E07E4" w:rsidRDefault="005E07E4" w:rsidP="00CA6B0E">
      <w:pPr>
        <w:pStyle w:val="MacroText"/>
      </w:pPr>
    </w:p>
    <w:p w14:paraId="34AA371D" w14:textId="77777777" w:rsidR="005E07E4" w:rsidRDefault="005E07E4" w:rsidP="00CA6B0E">
      <w:pPr>
        <w:pStyle w:val="MacroText"/>
      </w:pPr>
    </w:p>
    <w:p w14:paraId="01111600" w14:textId="77777777" w:rsidR="005E07E4" w:rsidRDefault="005E07E4" w:rsidP="00CA6B0E">
      <w:pPr>
        <w:pStyle w:val="MacroText"/>
      </w:pPr>
      <w:r>
        <w:t>Write-Data-Block-Access</w:t>
      </w:r>
      <w:r w:rsidR="00077BDE">
        <w:t>:</w:t>
      </w:r>
      <w:r>
        <w:t>:= SEQUENCE</w:t>
      </w:r>
    </w:p>
    <w:p w14:paraId="0785B5E6" w14:textId="77777777" w:rsidR="005E07E4" w:rsidRDefault="005E07E4" w:rsidP="00CA6B0E">
      <w:pPr>
        <w:pStyle w:val="MacroText"/>
      </w:pPr>
      <w:r>
        <w:t>{</w:t>
      </w:r>
    </w:p>
    <w:p w14:paraId="2F9FFF5D" w14:textId="77777777" w:rsidR="005E07E4" w:rsidRDefault="005E07E4" w:rsidP="00CA6B0E">
      <w:pPr>
        <w:pStyle w:val="MacroText"/>
      </w:pPr>
      <w:r>
        <w:t xml:space="preserve">   last-block                          BOOLEAN,</w:t>
      </w:r>
    </w:p>
    <w:p w14:paraId="28146AB7" w14:textId="77777777" w:rsidR="005E07E4" w:rsidRDefault="005E07E4" w:rsidP="00CA6B0E">
      <w:pPr>
        <w:pStyle w:val="MacroText"/>
      </w:pPr>
      <w:r>
        <w:t xml:space="preserve">   block-number                        Unsigned16</w:t>
      </w:r>
    </w:p>
    <w:p w14:paraId="324EBB19" w14:textId="77777777" w:rsidR="005E07E4" w:rsidRDefault="005E07E4" w:rsidP="00CA6B0E">
      <w:pPr>
        <w:pStyle w:val="MacroText"/>
      </w:pPr>
      <w:r>
        <w:t>}</w:t>
      </w:r>
    </w:p>
    <w:p w14:paraId="116C6A4A" w14:textId="77777777" w:rsidR="005E07E4" w:rsidRDefault="005E07E4" w:rsidP="00CA6B0E">
      <w:pPr>
        <w:pStyle w:val="MacroText"/>
      </w:pPr>
    </w:p>
    <w:p w14:paraId="07365D8F" w14:textId="77777777" w:rsidR="005E07E4" w:rsidRDefault="005E07E4" w:rsidP="00CA6B0E">
      <w:pPr>
        <w:pStyle w:val="MacroText"/>
      </w:pPr>
      <w:r>
        <w:t>Data</w:t>
      </w:r>
      <w:r w:rsidR="00077BDE">
        <w:t>:</w:t>
      </w:r>
      <w:r>
        <w:t xml:space="preserve">:= CHOICE                             </w:t>
      </w:r>
    </w:p>
    <w:p w14:paraId="4BAFE96A" w14:textId="77777777" w:rsidR="005E07E4" w:rsidRDefault="005E07E4" w:rsidP="00CA6B0E">
      <w:pPr>
        <w:pStyle w:val="MacroText"/>
      </w:pPr>
      <w:r>
        <w:t>{</w:t>
      </w:r>
    </w:p>
    <w:p w14:paraId="369A5B04" w14:textId="77777777" w:rsidR="005E07E4" w:rsidRDefault="005E07E4" w:rsidP="00CA6B0E">
      <w:pPr>
        <w:pStyle w:val="MacroText"/>
      </w:pPr>
      <w:r>
        <w:t xml:space="preserve">    null-data                          [0]   IMPLICIT   NULL,</w:t>
      </w:r>
    </w:p>
    <w:p w14:paraId="5AA27FF8" w14:textId="77777777" w:rsidR="005E07E4" w:rsidRDefault="005E07E4" w:rsidP="00CA6B0E">
      <w:pPr>
        <w:pStyle w:val="MacroText"/>
      </w:pPr>
      <w:r>
        <w:t xml:space="preserve">    array                              [1]   IMPLICIT   SEQUENCE OF Data,</w:t>
      </w:r>
    </w:p>
    <w:p w14:paraId="27142CEE" w14:textId="77777777" w:rsidR="005E07E4" w:rsidRDefault="005E07E4" w:rsidP="00CA6B0E">
      <w:pPr>
        <w:pStyle w:val="MacroText"/>
      </w:pPr>
      <w:r>
        <w:t xml:space="preserve">    structure                          [2]   IMPLICIT   SEQUENCE OF Data,</w:t>
      </w:r>
    </w:p>
    <w:p w14:paraId="4C0C6626" w14:textId="77777777" w:rsidR="005E07E4" w:rsidRDefault="005E07E4" w:rsidP="00CA6B0E">
      <w:pPr>
        <w:pStyle w:val="MacroText"/>
      </w:pPr>
      <w:r>
        <w:t xml:space="preserve">    boolean                            [3]   IMPLICIT   BOOLEAN,</w:t>
      </w:r>
    </w:p>
    <w:p w14:paraId="12B7A8C8" w14:textId="77777777" w:rsidR="005E07E4" w:rsidRDefault="005E07E4" w:rsidP="00CA6B0E">
      <w:pPr>
        <w:pStyle w:val="MacroText"/>
      </w:pPr>
      <w:r>
        <w:t xml:space="preserve">    bit-string                         [4]   IMPLICIT   BIT STRING,</w:t>
      </w:r>
    </w:p>
    <w:p w14:paraId="2AD2C67E" w14:textId="77777777" w:rsidR="005E07E4" w:rsidRDefault="005E07E4" w:rsidP="00CA6B0E">
      <w:pPr>
        <w:pStyle w:val="MacroText"/>
      </w:pPr>
      <w:r>
        <w:t xml:space="preserve">    double-long                        [5]   IMPLICIT   Integer32,</w:t>
      </w:r>
    </w:p>
    <w:p w14:paraId="73158E56" w14:textId="77777777" w:rsidR="005E07E4" w:rsidRDefault="005E07E4" w:rsidP="00CA6B0E">
      <w:pPr>
        <w:pStyle w:val="MacroText"/>
      </w:pPr>
      <w:r>
        <w:t xml:space="preserve">    double-long-unsigned               [6]   IMPLICIT   Unsigned32,</w:t>
      </w:r>
    </w:p>
    <w:p w14:paraId="1D026CC9" w14:textId="77777777" w:rsidR="005E07E4" w:rsidRDefault="005E07E4" w:rsidP="00CA6B0E">
      <w:pPr>
        <w:pStyle w:val="MacroText"/>
      </w:pPr>
      <w:r>
        <w:t xml:space="preserve">    octet-string                       [9]   IMPLICIT   OCTET STRING,</w:t>
      </w:r>
    </w:p>
    <w:p w14:paraId="01141219" w14:textId="77777777" w:rsidR="005E07E4" w:rsidRDefault="005E07E4" w:rsidP="00CA6B0E">
      <w:pPr>
        <w:pStyle w:val="MacroText"/>
      </w:pPr>
      <w:r>
        <w:t xml:space="preserve">    visible-string                     [10]  IMPLICIT   VisibleString,</w:t>
      </w:r>
    </w:p>
    <w:p w14:paraId="7A06E999" w14:textId="77777777" w:rsidR="005E07E4" w:rsidRDefault="005E07E4" w:rsidP="00CA6B0E">
      <w:pPr>
        <w:pStyle w:val="MacroText"/>
      </w:pPr>
      <w:r>
        <w:t xml:space="preserve">    utf8-string                        [12]  IMPLICIT   UTF8String,</w:t>
      </w:r>
    </w:p>
    <w:p w14:paraId="763C8C57" w14:textId="77777777" w:rsidR="005E07E4" w:rsidRDefault="005E07E4" w:rsidP="00CA6B0E">
      <w:pPr>
        <w:pStyle w:val="MacroText"/>
      </w:pPr>
      <w:r>
        <w:t xml:space="preserve">    bcd                                [13]  IMPLICIT   Integer8,</w:t>
      </w:r>
    </w:p>
    <w:p w14:paraId="0BE0D16E" w14:textId="77777777" w:rsidR="005E07E4" w:rsidRDefault="005E07E4" w:rsidP="00CA6B0E">
      <w:pPr>
        <w:pStyle w:val="MacroText"/>
      </w:pPr>
      <w:r>
        <w:t xml:space="preserve">    integer                            [15]  IMPLICIT   Integer8,</w:t>
      </w:r>
    </w:p>
    <w:p w14:paraId="4ACF2B1F" w14:textId="77777777" w:rsidR="005E07E4" w:rsidRDefault="005E07E4" w:rsidP="00CA6B0E">
      <w:pPr>
        <w:pStyle w:val="MacroText"/>
      </w:pPr>
      <w:r>
        <w:t xml:space="preserve">    long                               [16]  IMPLICIT   Integer16,</w:t>
      </w:r>
    </w:p>
    <w:p w14:paraId="08B62D04" w14:textId="77777777" w:rsidR="005E07E4" w:rsidRDefault="005E07E4" w:rsidP="00CA6B0E">
      <w:pPr>
        <w:pStyle w:val="MacroText"/>
      </w:pPr>
      <w:r>
        <w:t xml:space="preserve">    unsigned                           [17]  IMPLICIT   Unsigned8,</w:t>
      </w:r>
    </w:p>
    <w:p w14:paraId="4FE9A361" w14:textId="77777777" w:rsidR="005E07E4" w:rsidRDefault="005E07E4" w:rsidP="00CA6B0E">
      <w:pPr>
        <w:pStyle w:val="MacroText"/>
      </w:pPr>
      <w:r>
        <w:t xml:space="preserve">    long-unsigned                      [18]  IMPLICIT   Unsigned16,</w:t>
      </w:r>
    </w:p>
    <w:p w14:paraId="512DB187" w14:textId="77777777" w:rsidR="005E07E4" w:rsidRDefault="005E07E4" w:rsidP="00CA6B0E">
      <w:pPr>
        <w:pStyle w:val="MacroText"/>
      </w:pPr>
      <w:r>
        <w:t xml:space="preserve">    compact-array                      [19]  IMPLICIT   SEQUENCE</w:t>
      </w:r>
    </w:p>
    <w:p w14:paraId="61007A75" w14:textId="77777777" w:rsidR="005E07E4" w:rsidRDefault="005E07E4" w:rsidP="00CA6B0E">
      <w:pPr>
        <w:pStyle w:val="MacroText"/>
      </w:pPr>
      <w:r>
        <w:t xml:space="preserve">    {</w:t>
      </w:r>
    </w:p>
    <w:p w14:paraId="6A66C25A" w14:textId="77777777" w:rsidR="005E07E4" w:rsidRDefault="005E07E4" w:rsidP="00CA6B0E">
      <w:pPr>
        <w:pStyle w:val="MacroText"/>
      </w:pPr>
      <w:r>
        <w:t xml:space="preserve">        contents-description                [0]              TypeDescription,</w:t>
      </w:r>
    </w:p>
    <w:p w14:paraId="033AED76" w14:textId="77777777" w:rsidR="005E07E4" w:rsidRDefault="005E07E4" w:rsidP="00CA6B0E">
      <w:pPr>
        <w:pStyle w:val="MacroText"/>
      </w:pPr>
      <w:r>
        <w:t xml:space="preserve">        array-contents                      [1]   IMPLICIT   OCTET STRING</w:t>
      </w:r>
    </w:p>
    <w:p w14:paraId="06B47787" w14:textId="77777777" w:rsidR="005E07E4" w:rsidRDefault="005E07E4" w:rsidP="00CA6B0E">
      <w:pPr>
        <w:pStyle w:val="MacroText"/>
      </w:pPr>
      <w:r>
        <w:t xml:space="preserve">    },</w:t>
      </w:r>
    </w:p>
    <w:p w14:paraId="545A173D" w14:textId="77777777" w:rsidR="005E07E4" w:rsidRDefault="005E07E4" w:rsidP="00CA6B0E">
      <w:pPr>
        <w:pStyle w:val="MacroText"/>
      </w:pPr>
      <w:r>
        <w:t xml:space="preserve">    long64                             [20]  IMPLICIT   Integer64,</w:t>
      </w:r>
    </w:p>
    <w:p w14:paraId="1F3A5B8A" w14:textId="77777777" w:rsidR="005E07E4" w:rsidRDefault="005E07E4" w:rsidP="00CA6B0E">
      <w:pPr>
        <w:pStyle w:val="MacroText"/>
      </w:pPr>
      <w:r>
        <w:t xml:space="preserve">    long64-unsigned                    [21]  IMPLICIT   Unsigned64,</w:t>
      </w:r>
    </w:p>
    <w:p w14:paraId="1CD68644" w14:textId="77777777" w:rsidR="005E07E4" w:rsidRDefault="005E07E4" w:rsidP="00CA6B0E">
      <w:pPr>
        <w:pStyle w:val="MacroText"/>
      </w:pPr>
      <w:r>
        <w:t xml:space="preserve">    enum                               [22]  IMPLICIT   Unsigned8,</w:t>
      </w:r>
    </w:p>
    <w:p w14:paraId="6CE99CF7" w14:textId="77777777" w:rsidR="005E07E4" w:rsidRDefault="005E07E4" w:rsidP="00CA6B0E">
      <w:pPr>
        <w:pStyle w:val="MacroText"/>
      </w:pPr>
      <w:r>
        <w:t xml:space="preserve">    float32                            [23]  IMPLICIT   OCTET STRING (SIZE(4)),</w:t>
      </w:r>
    </w:p>
    <w:p w14:paraId="5937ADC2" w14:textId="77777777" w:rsidR="005E07E4" w:rsidRDefault="005E07E4" w:rsidP="00CA6B0E">
      <w:pPr>
        <w:pStyle w:val="MacroText"/>
      </w:pPr>
      <w:r>
        <w:t xml:space="preserve">    float64                            [24]  IMPLICIT   OCTET STRING (SIZE(8)),</w:t>
      </w:r>
    </w:p>
    <w:p w14:paraId="4811D965" w14:textId="77777777" w:rsidR="005E07E4" w:rsidRDefault="005E07E4" w:rsidP="00CA6B0E">
      <w:pPr>
        <w:pStyle w:val="MacroText"/>
      </w:pPr>
      <w:r>
        <w:t xml:space="preserve">    date-time                          [25]  IMPLICIT   OCTET STRING (SIZE(12)),</w:t>
      </w:r>
    </w:p>
    <w:p w14:paraId="6FCDE370" w14:textId="77777777" w:rsidR="005E07E4" w:rsidRDefault="005E07E4" w:rsidP="00CA6B0E">
      <w:pPr>
        <w:pStyle w:val="MacroText"/>
      </w:pPr>
      <w:r>
        <w:t xml:space="preserve">    date                               [26]  IMPLICIT   OCTET STRING (SIZE(5)),</w:t>
      </w:r>
    </w:p>
    <w:p w14:paraId="489B212B" w14:textId="3DE49EF4" w:rsidR="005E07E4" w:rsidRDefault="005E07E4" w:rsidP="00CA6B0E">
      <w:pPr>
        <w:pStyle w:val="MacroText"/>
        <w:rPr>
          <w:ins w:id="6366" w:author="John Cowburn" w:date="2021-02-04T08:31:00Z"/>
        </w:rPr>
      </w:pPr>
      <w:r>
        <w:t xml:space="preserve">    time                               [27]  IMPLICIT   OCTET STRING (SIZE(4)),</w:t>
      </w:r>
    </w:p>
    <w:p w14:paraId="16EBD9BA" w14:textId="43F32967" w:rsidR="00B77F24" w:rsidRPr="00D070C8" w:rsidRDefault="00B77F24" w:rsidP="00CA6B0E">
      <w:pPr>
        <w:pStyle w:val="MacroText"/>
        <w:rPr>
          <w:ins w:id="6367" w:author="John Cowburn" w:date="2021-02-04T08:31:00Z"/>
          <w:highlight w:val="yellow"/>
          <w:lang w:val="es-ES"/>
        </w:rPr>
      </w:pPr>
      <w:ins w:id="6368" w:author="John Cowburn" w:date="2021-02-04T08:32:00Z">
        <w:r>
          <w:rPr>
            <w:highlight w:val="yellow"/>
          </w:rPr>
          <w:t xml:space="preserve">    </w:t>
        </w:r>
      </w:ins>
      <w:ins w:id="6369" w:author="John Cowburn" w:date="2021-02-04T08:31:00Z">
        <w:r w:rsidRPr="00D070C8">
          <w:rPr>
            <w:highlight w:val="yellow"/>
            <w:lang w:val="es-ES"/>
          </w:rPr>
          <w:t>delta-integer                      [28]  IMPLICIT   Integer8,</w:t>
        </w:r>
      </w:ins>
    </w:p>
    <w:p w14:paraId="710C6F50" w14:textId="77777777" w:rsidR="00B77F24" w:rsidRPr="00D070C8" w:rsidRDefault="00B77F24" w:rsidP="00CA6B0E">
      <w:pPr>
        <w:pStyle w:val="MacroText"/>
        <w:rPr>
          <w:ins w:id="6370" w:author="John Cowburn" w:date="2021-02-04T08:31:00Z"/>
          <w:highlight w:val="yellow"/>
          <w:lang w:val="es-ES"/>
        </w:rPr>
      </w:pPr>
      <w:ins w:id="6371" w:author="John Cowburn" w:date="2021-02-04T08:31:00Z">
        <w:r w:rsidRPr="00D070C8">
          <w:rPr>
            <w:highlight w:val="yellow"/>
            <w:lang w:val="es-ES"/>
          </w:rPr>
          <w:t xml:space="preserve">    delta-long                         [29]  IMPLICIT   Integer16,</w:t>
        </w:r>
      </w:ins>
    </w:p>
    <w:p w14:paraId="0517397E" w14:textId="77777777" w:rsidR="00B77F24" w:rsidRPr="0033157A" w:rsidRDefault="00B77F24" w:rsidP="00CA6B0E">
      <w:pPr>
        <w:pStyle w:val="MacroText"/>
        <w:rPr>
          <w:ins w:id="6372" w:author="John Cowburn" w:date="2021-02-04T08:31:00Z"/>
          <w:highlight w:val="yellow"/>
        </w:rPr>
      </w:pPr>
      <w:ins w:id="6373" w:author="John Cowburn" w:date="2021-02-04T08:31:00Z">
        <w:r w:rsidRPr="00D070C8">
          <w:rPr>
            <w:highlight w:val="yellow"/>
            <w:lang w:val="es-ES"/>
          </w:rPr>
          <w:t xml:space="preserve">    </w:t>
        </w:r>
        <w:r w:rsidRPr="0033157A">
          <w:rPr>
            <w:highlight w:val="yellow"/>
          </w:rPr>
          <w:t>delta-double-long                  [30]  IMPLICIT   Integer32,</w:t>
        </w:r>
      </w:ins>
    </w:p>
    <w:p w14:paraId="670539C3" w14:textId="77777777" w:rsidR="00B77F24" w:rsidRPr="0033157A" w:rsidRDefault="00B77F24" w:rsidP="00CA6B0E">
      <w:pPr>
        <w:pStyle w:val="MacroText"/>
        <w:rPr>
          <w:ins w:id="6374" w:author="John Cowburn" w:date="2021-02-04T08:31:00Z"/>
          <w:highlight w:val="yellow"/>
        </w:rPr>
      </w:pPr>
      <w:ins w:id="6375" w:author="John Cowburn" w:date="2021-02-04T08:31:00Z">
        <w:r w:rsidRPr="0033157A">
          <w:rPr>
            <w:highlight w:val="yellow"/>
          </w:rPr>
          <w:t xml:space="preserve">    delta-unsigned                     [31]  IMPLICIT   Unsigned8,</w:t>
        </w:r>
      </w:ins>
    </w:p>
    <w:p w14:paraId="4E85E75F" w14:textId="77777777" w:rsidR="00B77F24" w:rsidRPr="0033157A" w:rsidRDefault="00B77F24" w:rsidP="00CA6B0E">
      <w:pPr>
        <w:pStyle w:val="MacroText"/>
        <w:rPr>
          <w:ins w:id="6376" w:author="John Cowburn" w:date="2021-02-04T08:31:00Z"/>
          <w:highlight w:val="yellow"/>
        </w:rPr>
      </w:pPr>
      <w:ins w:id="6377" w:author="John Cowburn" w:date="2021-02-04T08:31:00Z">
        <w:r w:rsidRPr="0033157A">
          <w:rPr>
            <w:highlight w:val="yellow"/>
          </w:rPr>
          <w:t xml:space="preserve">    delta-long-unsigned                [32]  IMPLICIT   Unsigned16,</w:t>
        </w:r>
      </w:ins>
    </w:p>
    <w:p w14:paraId="020A192F" w14:textId="77777777" w:rsidR="00B77F24" w:rsidRPr="00B0107C" w:rsidRDefault="00B77F24" w:rsidP="00CA6B0E">
      <w:pPr>
        <w:pStyle w:val="MacroText"/>
        <w:rPr>
          <w:ins w:id="6378" w:author="John Cowburn" w:date="2021-02-04T08:31:00Z"/>
        </w:rPr>
      </w:pPr>
      <w:ins w:id="6379" w:author="John Cowburn" w:date="2021-02-04T08:31:00Z">
        <w:r w:rsidRPr="0033157A">
          <w:rPr>
            <w:highlight w:val="yellow"/>
          </w:rPr>
          <w:t xml:space="preserve">    delta-double-long-unsigned         </w:t>
        </w:r>
        <w:r w:rsidRPr="00B0107C">
          <w:rPr>
            <w:highlight w:val="yellow"/>
          </w:rPr>
          <w:t>[33]  IMPLICIT   Unsigned32,</w:t>
        </w:r>
      </w:ins>
    </w:p>
    <w:p w14:paraId="06B2DD99" w14:textId="77777777" w:rsidR="00B77F24" w:rsidRDefault="00B77F24" w:rsidP="00CA6B0E">
      <w:pPr>
        <w:pStyle w:val="MacroText"/>
      </w:pPr>
    </w:p>
    <w:p w14:paraId="0254549A" w14:textId="77777777" w:rsidR="005E07E4" w:rsidRDefault="005E07E4" w:rsidP="00CA6B0E">
      <w:pPr>
        <w:pStyle w:val="MacroText"/>
      </w:pPr>
      <w:r>
        <w:t xml:space="preserve">    dont-care                          [255] IMPLICIT   NULL</w:t>
      </w:r>
    </w:p>
    <w:p w14:paraId="783E5396" w14:textId="77777777" w:rsidR="005E07E4" w:rsidRDefault="005E07E4" w:rsidP="00CA6B0E">
      <w:pPr>
        <w:pStyle w:val="MacroText"/>
      </w:pPr>
      <w:r>
        <w:t>}</w:t>
      </w:r>
    </w:p>
    <w:p w14:paraId="0A1991D1" w14:textId="77777777" w:rsidR="005E07E4" w:rsidRDefault="005E07E4" w:rsidP="00CA6B0E">
      <w:pPr>
        <w:pStyle w:val="MacroText"/>
      </w:pPr>
    </w:p>
    <w:p w14:paraId="11FBADC2" w14:textId="77777777" w:rsidR="005E07E4" w:rsidRDefault="005E07E4" w:rsidP="00CA6B0E">
      <w:pPr>
        <w:pStyle w:val="MacroText"/>
      </w:pPr>
      <w:r>
        <w:t>-- The following TypeDescription relates to the compact-array data Type</w:t>
      </w:r>
    </w:p>
    <w:p w14:paraId="7F45B31B" w14:textId="77777777" w:rsidR="005E07E4" w:rsidRDefault="005E07E4" w:rsidP="00CA6B0E">
      <w:pPr>
        <w:pStyle w:val="MacroText"/>
      </w:pPr>
    </w:p>
    <w:p w14:paraId="2FF50586" w14:textId="77777777" w:rsidR="005E07E4" w:rsidRDefault="005E07E4" w:rsidP="00CA6B0E">
      <w:pPr>
        <w:pStyle w:val="MacroText"/>
      </w:pPr>
      <w:r>
        <w:t>TypeDescription</w:t>
      </w:r>
      <w:r w:rsidR="00077BDE">
        <w:t>:</w:t>
      </w:r>
      <w:r>
        <w:t>:= CHOICE</w:t>
      </w:r>
    </w:p>
    <w:p w14:paraId="65E1C31D" w14:textId="77777777" w:rsidR="005E07E4" w:rsidRDefault="005E07E4" w:rsidP="00CA6B0E">
      <w:pPr>
        <w:pStyle w:val="MacroText"/>
      </w:pPr>
      <w:r>
        <w:t>{</w:t>
      </w:r>
    </w:p>
    <w:p w14:paraId="21071CC8" w14:textId="77777777" w:rsidR="005E07E4" w:rsidRDefault="005E07E4" w:rsidP="00CA6B0E">
      <w:pPr>
        <w:pStyle w:val="MacroText"/>
      </w:pPr>
      <w:r>
        <w:lastRenderedPageBreak/>
        <w:t xml:space="preserve">    null-data                          [0]   IMPLICIT  NULL,</w:t>
      </w:r>
    </w:p>
    <w:p w14:paraId="28E7F80E" w14:textId="77777777" w:rsidR="005E07E4" w:rsidRDefault="005E07E4" w:rsidP="00CA6B0E">
      <w:pPr>
        <w:pStyle w:val="MacroText"/>
      </w:pPr>
      <w:r>
        <w:t xml:space="preserve">    array                              [1]   IMPLICIT  SEQUENCE</w:t>
      </w:r>
    </w:p>
    <w:p w14:paraId="6623EAEE" w14:textId="77777777" w:rsidR="005E07E4" w:rsidRDefault="005E07E4" w:rsidP="00CA6B0E">
      <w:pPr>
        <w:pStyle w:val="MacroText"/>
      </w:pPr>
      <w:r>
        <w:t xml:space="preserve">    {</w:t>
      </w:r>
    </w:p>
    <w:p w14:paraId="0AF88EFF" w14:textId="77777777" w:rsidR="005E07E4" w:rsidRDefault="005E07E4" w:rsidP="00CA6B0E">
      <w:pPr>
        <w:pStyle w:val="MacroText"/>
      </w:pPr>
      <w:r>
        <w:t xml:space="preserve">        number-of-elements        Unsigned16,</w:t>
      </w:r>
    </w:p>
    <w:p w14:paraId="7C927AA4" w14:textId="77777777" w:rsidR="005E07E4" w:rsidRDefault="005E07E4" w:rsidP="00CA6B0E">
      <w:pPr>
        <w:pStyle w:val="MacroText"/>
      </w:pPr>
      <w:r>
        <w:t xml:space="preserve">        type-description          TypeDescription</w:t>
      </w:r>
    </w:p>
    <w:p w14:paraId="1A77D3A7" w14:textId="77777777" w:rsidR="005E07E4" w:rsidRDefault="005E07E4" w:rsidP="00CA6B0E">
      <w:pPr>
        <w:pStyle w:val="MacroText"/>
      </w:pPr>
      <w:r>
        <w:t xml:space="preserve">    },</w:t>
      </w:r>
    </w:p>
    <w:p w14:paraId="01FF5AB4" w14:textId="77777777" w:rsidR="005E07E4" w:rsidRDefault="005E07E4" w:rsidP="00CA6B0E">
      <w:pPr>
        <w:pStyle w:val="MacroText"/>
      </w:pPr>
      <w:r>
        <w:t xml:space="preserve">    structure                          [2]   IMPLICIT  SEQUENCE OF TypeDescription,</w:t>
      </w:r>
    </w:p>
    <w:p w14:paraId="3C47653C" w14:textId="77777777" w:rsidR="005E07E4" w:rsidRDefault="005E07E4" w:rsidP="00CA6B0E">
      <w:pPr>
        <w:pStyle w:val="MacroText"/>
      </w:pPr>
      <w:r>
        <w:t xml:space="preserve">    boolean                            [3]   IMPLICIT  NULL,</w:t>
      </w:r>
    </w:p>
    <w:p w14:paraId="1A039155" w14:textId="77777777" w:rsidR="005E07E4" w:rsidRDefault="005E07E4" w:rsidP="00CA6B0E">
      <w:pPr>
        <w:pStyle w:val="MacroText"/>
      </w:pPr>
      <w:r>
        <w:t xml:space="preserve">    bit-string                         [4]   IMPLICIT  NULL,</w:t>
      </w:r>
    </w:p>
    <w:p w14:paraId="15EB2EE4" w14:textId="77777777" w:rsidR="005E07E4" w:rsidRDefault="005E07E4" w:rsidP="00CA6B0E">
      <w:pPr>
        <w:pStyle w:val="MacroText"/>
      </w:pPr>
      <w:r>
        <w:t xml:space="preserve">    double-long                        [5]   IMPLICIT  NULL,</w:t>
      </w:r>
    </w:p>
    <w:p w14:paraId="7A729F77" w14:textId="77777777" w:rsidR="005E07E4" w:rsidRDefault="005E07E4" w:rsidP="00CA6B0E">
      <w:pPr>
        <w:pStyle w:val="MacroText"/>
      </w:pPr>
      <w:r>
        <w:t xml:space="preserve">    double-long-unsigned               [6]   IMPLICIT  NULL,</w:t>
      </w:r>
    </w:p>
    <w:p w14:paraId="1A5C92BE" w14:textId="77777777" w:rsidR="005E07E4" w:rsidRDefault="005E07E4" w:rsidP="00CA6B0E">
      <w:pPr>
        <w:pStyle w:val="MacroText"/>
      </w:pPr>
      <w:r>
        <w:t xml:space="preserve">    octet-string                       [9]   IMPLICIT  NULL,</w:t>
      </w:r>
    </w:p>
    <w:p w14:paraId="6C7635E6" w14:textId="77777777" w:rsidR="005E07E4" w:rsidRDefault="005E07E4" w:rsidP="00CA6B0E">
      <w:pPr>
        <w:pStyle w:val="MacroText"/>
      </w:pPr>
      <w:r>
        <w:t xml:space="preserve">    visible-string                     [10]  IMPLICIT  NULL,</w:t>
      </w:r>
    </w:p>
    <w:p w14:paraId="0DFE9F36" w14:textId="77777777" w:rsidR="005E07E4" w:rsidRDefault="005E07E4" w:rsidP="00CA6B0E">
      <w:pPr>
        <w:pStyle w:val="MacroText"/>
      </w:pPr>
      <w:r>
        <w:t xml:space="preserve">    utf8-string                        [12]  IMPLICIT  NULL,</w:t>
      </w:r>
    </w:p>
    <w:p w14:paraId="7C2E8865" w14:textId="77777777" w:rsidR="005E07E4" w:rsidRDefault="005E07E4" w:rsidP="00CA6B0E">
      <w:pPr>
        <w:pStyle w:val="MacroText"/>
      </w:pPr>
      <w:r>
        <w:t xml:space="preserve">    bcd                                [13]  IMPLICIT  NULL,</w:t>
      </w:r>
    </w:p>
    <w:p w14:paraId="20338A39" w14:textId="77777777" w:rsidR="005E07E4" w:rsidRDefault="005E07E4" w:rsidP="00CA6B0E">
      <w:pPr>
        <w:pStyle w:val="MacroText"/>
      </w:pPr>
      <w:r>
        <w:t xml:space="preserve">    integer                            [15]  IMPLICIT  NULL,</w:t>
      </w:r>
    </w:p>
    <w:p w14:paraId="744A662D" w14:textId="77777777" w:rsidR="005E07E4" w:rsidRDefault="005E07E4" w:rsidP="00CA6B0E">
      <w:pPr>
        <w:pStyle w:val="MacroText"/>
      </w:pPr>
      <w:r>
        <w:t xml:space="preserve">    long                               [16]  IMPLICIT  NULL,</w:t>
      </w:r>
    </w:p>
    <w:p w14:paraId="653EB266" w14:textId="77777777" w:rsidR="005E07E4" w:rsidRDefault="005E07E4" w:rsidP="00CA6B0E">
      <w:pPr>
        <w:pStyle w:val="MacroText"/>
      </w:pPr>
      <w:r>
        <w:t xml:space="preserve">    unsigned                           [17]  IMPLICIT  NULL,</w:t>
      </w:r>
    </w:p>
    <w:p w14:paraId="314EDC2E" w14:textId="77777777" w:rsidR="005E07E4" w:rsidRDefault="005E07E4" w:rsidP="00CA6B0E">
      <w:pPr>
        <w:pStyle w:val="MacroText"/>
      </w:pPr>
      <w:r>
        <w:t xml:space="preserve">    long-unsigned                      [18]  IMPLICIT  NULL,</w:t>
      </w:r>
    </w:p>
    <w:p w14:paraId="3961A47B" w14:textId="77777777" w:rsidR="005E07E4" w:rsidRDefault="005E07E4" w:rsidP="00CA6B0E">
      <w:pPr>
        <w:pStyle w:val="MacroText"/>
      </w:pPr>
      <w:r>
        <w:t xml:space="preserve">    long64                             [20]  IMPLICIT  NULL,</w:t>
      </w:r>
    </w:p>
    <w:p w14:paraId="71EFDF5E" w14:textId="77777777" w:rsidR="005E07E4" w:rsidRDefault="005E07E4" w:rsidP="00CA6B0E">
      <w:pPr>
        <w:pStyle w:val="MacroText"/>
      </w:pPr>
      <w:r>
        <w:t xml:space="preserve">    long64-unsigned                    [21]  IMPLICIT  NULL,</w:t>
      </w:r>
    </w:p>
    <w:p w14:paraId="1A590D71" w14:textId="77777777" w:rsidR="005E07E4" w:rsidRDefault="005E07E4" w:rsidP="00CA6B0E">
      <w:pPr>
        <w:pStyle w:val="MacroText"/>
      </w:pPr>
      <w:r>
        <w:t xml:space="preserve">    enum                               [22]  IMPLICIT  NULL,</w:t>
      </w:r>
    </w:p>
    <w:p w14:paraId="656557EE" w14:textId="77777777" w:rsidR="005E07E4" w:rsidRDefault="005E07E4" w:rsidP="00CA6B0E">
      <w:pPr>
        <w:pStyle w:val="MacroText"/>
      </w:pPr>
      <w:r>
        <w:t xml:space="preserve">    float32                            [23]  IMPLICIT  NULL,</w:t>
      </w:r>
    </w:p>
    <w:p w14:paraId="7BEB21EB" w14:textId="77777777" w:rsidR="005E07E4" w:rsidRDefault="005E07E4" w:rsidP="00CA6B0E">
      <w:pPr>
        <w:pStyle w:val="MacroText"/>
      </w:pPr>
      <w:r>
        <w:t xml:space="preserve">    float64                            [24]  IMPLICIT  NULL,</w:t>
      </w:r>
    </w:p>
    <w:p w14:paraId="06813A1F" w14:textId="77777777" w:rsidR="005E07E4" w:rsidRDefault="005E07E4" w:rsidP="00CA6B0E">
      <w:pPr>
        <w:pStyle w:val="MacroText"/>
      </w:pPr>
      <w:r>
        <w:t xml:space="preserve">    date-time                          [25]  IMPLICIT  NULL,</w:t>
      </w:r>
    </w:p>
    <w:p w14:paraId="269F7395" w14:textId="77777777" w:rsidR="005E07E4" w:rsidRDefault="005E07E4" w:rsidP="00CA6B0E">
      <w:pPr>
        <w:pStyle w:val="MacroText"/>
      </w:pPr>
      <w:r>
        <w:t xml:space="preserve">    date                               [26]  IMPLICIT  NULL,</w:t>
      </w:r>
    </w:p>
    <w:p w14:paraId="4E21D712" w14:textId="77777777" w:rsidR="005E07E4" w:rsidRDefault="005E07E4" w:rsidP="00CA6B0E">
      <w:pPr>
        <w:pStyle w:val="MacroText"/>
      </w:pPr>
      <w:r>
        <w:t xml:space="preserve">    time                               [27]  IMPLICIT  NULL,</w:t>
      </w:r>
    </w:p>
    <w:p w14:paraId="0344B35F" w14:textId="77777777" w:rsidR="005E07E4" w:rsidRDefault="005E07E4" w:rsidP="00CA6B0E">
      <w:pPr>
        <w:pStyle w:val="MacroText"/>
      </w:pPr>
      <w:r>
        <w:t xml:space="preserve">    dont-care                          [255] IMPLICIT  NULL</w:t>
      </w:r>
    </w:p>
    <w:p w14:paraId="7DA1F137" w14:textId="77777777" w:rsidR="005E07E4" w:rsidRDefault="005E07E4" w:rsidP="00CA6B0E">
      <w:pPr>
        <w:pStyle w:val="MacroText"/>
      </w:pPr>
      <w:r>
        <w:t>}</w:t>
      </w:r>
    </w:p>
    <w:p w14:paraId="48AFC38B" w14:textId="77777777" w:rsidR="005E07E4" w:rsidRDefault="005E07E4" w:rsidP="00CA6B0E">
      <w:pPr>
        <w:pStyle w:val="MacroText"/>
      </w:pPr>
    </w:p>
    <w:p w14:paraId="19ED7FF1" w14:textId="77777777" w:rsidR="005E07E4" w:rsidRDefault="005E07E4" w:rsidP="00CA6B0E">
      <w:pPr>
        <w:pStyle w:val="MacroText"/>
      </w:pPr>
      <w:r>
        <w:t>Data-Access-Result</w:t>
      </w:r>
      <w:r w:rsidR="00077BDE">
        <w:t>:</w:t>
      </w:r>
      <w:r>
        <w:t>:= ENUMERATED</w:t>
      </w:r>
    </w:p>
    <w:p w14:paraId="47520F3A" w14:textId="77777777" w:rsidR="005E07E4" w:rsidRDefault="005E07E4" w:rsidP="00CA6B0E">
      <w:pPr>
        <w:pStyle w:val="MacroText"/>
      </w:pPr>
      <w:r>
        <w:t>{</w:t>
      </w:r>
    </w:p>
    <w:p w14:paraId="321EF345" w14:textId="77777777" w:rsidR="005E07E4" w:rsidRDefault="005E07E4" w:rsidP="00CA6B0E">
      <w:pPr>
        <w:pStyle w:val="MacroText"/>
      </w:pPr>
      <w:r>
        <w:t xml:space="preserve">    success                            (0),</w:t>
      </w:r>
    </w:p>
    <w:p w14:paraId="686777AE" w14:textId="77777777" w:rsidR="005E07E4" w:rsidRDefault="005E07E4" w:rsidP="00CA6B0E">
      <w:pPr>
        <w:pStyle w:val="MacroText"/>
      </w:pPr>
      <w:r>
        <w:t xml:space="preserve">    hardware-fault                     (1),</w:t>
      </w:r>
    </w:p>
    <w:p w14:paraId="64673157" w14:textId="77777777" w:rsidR="005E07E4" w:rsidRDefault="005E07E4" w:rsidP="00CA6B0E">
      <w:pPr>
        <w:pStyle w:val="MacroText"/>
      </w:pPr>
      <w:r>
        <w:t xml:space="preserve">    temporary-failure                  (2),</w:t>
      </w:r>
    </w:p>
    <w:p w14:paraId="65DCBC5B" w14:textId="77777777" w:rsidR="005E07E4" w:rsidRDefault="005E07E4" w:rsidP="00CA6B0E">
      <w:pPr>
        <w:pStyle w:val="MacroText"/>
      </w:pPr>
      <w:r>
        <w:t xml:space="preserve">    read-write-denied                  (3),</w:t>
      </w:r>
    </w:p>
    <w:p w14:paraId="6032E285" w14:textId="77777777" w:rsidR="005E07E4" w:rsidRDefault="005E07E4" w:rsidP="00CA6B0E">
      <w:pPr>
        <w:pStyle w:val="MacroText"/>
      </w:pPr>
      <w:r>
        <w:t xml:space="preserve">    object-undefined                   (4),</w:t>
      </w:r>
    </w:p>
    <w:p w14:paraId="1B290500" w14:textId="77777777" w:rsidR="005E07E4" w:rsidRDefault="005E07E4" w:rsidP="00CA6B0E">
      <w:pPr>
        <w:pStyle w:val="MacroText"/>
      </w:pPr>
      <w:r>
        <w:t xml:space="preserve">    object-class-inconsistent          (9),</w:t>
      </w:r>
    </w:p>
    <w:p w14:paraId="0FB18E12" w14:textId="77777777" w:rsidR="005E07E4" w:rsidRDefault="005E07E4" w:rsidP="00CA6B0E">
      <w:pPr>
        <w:pStyle w:val="MacroText"/>
      </w:pPr>
      <w:r>
        <w:t xml:space="preserve">    object-unavailable                 (11),</w:t>
      </w:r>
    </w:p>
    <w:p w14:paraId="29A3FD71" w14:textId="77777777" w:rsidR="005E07E4" w:rsidRDefault="005E07E4" w:rsidP="00CA6B0E">
      <w:pPr>
        <w:pStyle w:val="MacroText"/>
      </w:pPr>
      <w:r>
        <w:t xml:space="preserve">    type-unmatched                     (12),</w:t>
      </w:r>
    </w:p>
    <w:p w14:paraId="133E94AC" w14:textId="77777777" w:rsidR="005E07E4" w:rsidRDefault="005E07E4" w:rsidP="00CA6B0E">
      <w:pPr>
        <w:pStyle w:val="MacroText"/>
      </w:pPr>
      <w:r>
        <w:t xml:space="preserve">    scope-of-access-violated           (13),</w:t>
      </w:r>
    </w:p>
    <w:p w14:paraId="62DA3BEF" w14:textId="77777777" w:rsidR="005E07E4" w:rsidRDefault="005E07E4" w:rsidP="00CA6B0E">
      <w:pPr>
        <w:pStyle w:val="MacroText"/>
      </w:pPr>
      <w:r>
        <w:t xml:space="preserve">    data-block-unavailable             (14),</w:t>
      </w:r>
    </w:p>
    <w:p w14:paraId="693A3B87" w14:textId="77777777" w:rsidR="005E07E4" w:rsidRDefault="005E07E4" w:rsidP="00CA6B0E">
      <w:pPr>
        <w:pStyle w:val="MacroText"/>
      </w:pPr>
      <w:r>
        <w:t xml:space="preserve">    long-get-aborted                   (15),</w:t>
      </w:r>
    </w:p>
    <w:p w14:paraId="7A0AA5F9" w14:textId="77777777" w:rsidR="005E07E4" w:rsidRDefault="005E07E4" w:rsidP="00CA6B0E">
      <w:pPr>
        <w:pStyle w:val="MacroText"/>
      </w:pPr>
      <w:r>
        <w:t xml:space="preserve">    no-long-get-in-progress            (16),</w:t>
      </w:r>
    </w:p>
    <w:p w14:paraId="058E2BEF" w14:textId="77777777" w:rsidR="005E07E4" w:rsidRDefault="005E07E4" w:rsidP="00CA6B0E">
      <w:pPr>
        <w:pStyle w:val="MacroText"/>
      </w:pPr>
      <w:r>
        <w:t xml:space="preserve">    long-set-aborted                   (17),</w:t>
      </w:r>
    </w:p>
    <w:p w14:paraId="3A3827A5" w14:textId="77777777" w:rsidR="005E07E4" w:rsidRDefault="005E07E4" w:rsidP="00CA6B0E">
      <w:pPr>
        <w:pStyle w:val="MacroText"/>
      </w:pPr>
      <w:r>
        <w:t xml:space="preserve">    no-long-set-in-progress            (18),</w:t>
      </w:r>
    </w:p>
    <w:p w14:paraId="1755CB25" w14:textId="77777777" w:rsidR="005E07E4" w:rsidRDefault="005E07E4" w:rsidP="00CA6B0E">
      <w:pPr>
        <w:pStyle w:val="MacroText"/>
      </w:pPr>
      <w:r>
        <w:t xml:space="preserve">    data-block-number-invalid          (19),</w:t>
      </w:r>
    </w:p>
    <w:p w14:paraId="515F1AFD" w14:textId="77777777" w:rsidR="005E07E4" w:rsidRDefault="005E07E4" w:rsidP="00CA6B0E">
      <w:pPr>
        <w:pStyle w:val="MacroText"/>
      </w:pPr>
      <w:r>
        <w:t xml:space="preserve">    other-reason                       (250)</w:t>
      </w:r>
    </w:p>
    <w:p w14:paraId="489B3FDD" w14:textId="77777777" w:rsidR="005E07E4" w:rsidRDefault="005E07E4" w:rsidP="00CA6B0E">
      <w:pPr>
        <w:pStyle w:val="MacroText"/>
      </w:pPr>
      <w:r>
        <w:t>}</w:t>
      </w:r>
    </w:p>
    <w:p w14:paraId="06EDE6F7" w14:textId="77777777" w:rsidR="005E07E4" w:rsidRDefault="005E07E4" w:rsidP="00CA6B0E">
      <w:pPr>
        <w:pStyle w:val="MacroText"/>
      </w:pPr>
    </w:p>
    <w:p w14:paraId="6FC257DC" w14:textId="77777777" w:rsidR="005E07E4" w:rsidRDefault="005E07E4" w:rsidP="00CA6B0E">
      <w:pPr>
        <w:pStyle w:val="MacroText"/>
      </w:pPr>
      <w:r>
        <w:t>Action-Result</w:t>
      </w:r>
      <w:r w:rsidR="00077BDE">
        <w:t>:</w:t>
      </w:r>
      <w:r>
        <w:t>:= ENUMERATED</w:t>
      </w:r>
    </w:p>
    <w:p w14:paraId="0DB193BA" w14:textId="77777777" w:rsidR="005E07E4" w:rsidRDefault="005E07E4" w:rsidP="00CA6B0E">
      <w:pPr>
        <w:pStyle w:val="MacroText"/>
      </w:pPr>
      <w:r>
        <w:t>{</w:t>
      </w:r>
    </w:p>
    <w:p w14:paraId="707D0356" w14:textId="77777777" w:rsidR="005E07E4" w:rsidRDefault="005E07E4" w:rsidP="00CA6B0E">
      <w:pPr>
        <w:pStyle w:val="MacroText"/>
      </w:pPr>
      <w:r>
        <w:t xml:space="preserve">    success                            (0),</w:t>
      </w:r>
    </w:p>
    <w:p w14:paraId="06F5E000" w14:textId="77777777" w:rsidR="005E07E4" w:rsidRDefault="005E07E4" w:rsidP="00CA6B0E">
      <w:pPr>
        <w:pStyle w:val="MacroText"/>
      </w:pPr>
      <w:r>
        <w:t xml:space="preserve">    hardware-fault                     (1),</w:t>
      </w:r>
    </w:p>
    <w:p w14:paraId="219F06E4" w14:textId="77777777" w:rsidR="005E07E4" w:rsidRDefault="005E07E4" w:rsidP="00CA6B0E">
      <w:pPr>
        <w:pStyle w:val="MacroText"/>
      </w:pPr>
      <w:r>
        <w:t xml:space="preserve">    temporary-failure                  (2),</w:t>
      </w:r>
    </w:p>
    <w:p w14:paraId="6CD816B7" w14:textId="77777777" w:rsidR="005E07E4" w:rsidRDefault="005E07E4" w:rsidP="00CA6B0E">
      <w:pPr>
        <w:pStyle w:val="MacroText"/>
      </w:pPr>
      <w:r>
        <w:t xml:space="preserve">    read-write-denied                  (3),</w:t>
      </w:r>
    </w:p>
    <w:p w14:paraId="38EC6C08" w14:textId="77777777" w:rsidR="005E07E4" w:rsidRDefault="005E07E4" w:rsidP="00CA6B0E">
      <w:pPr>
        <w:pStyle w:val="MacroText"/>
      </w:pPr>
      <w:r>
        <w:t xml:space="preserve">    object-undefined                   (4),</w:t>
      </w:r>
    </w:p>
    <w:p w14:paraId="60F94AFE" w14:textId="77777777" w:rsidR="005E07E4" w:rsidRDefault="005E07E4" w:rsidP="00CA6B0E">
      <w:pPr>
        <w:pStyle w:val="MacroText"/>
      </w:pPr>
      <w:r>
        <w:t xml:space="preserve">    object-class-inconsistent          (9),</w:t>
      </w:r>
    </w:p>
    <w:p w14:paraId="56BED52D" w14:textId="77777777" w:rsidR="005E07E4" w:rsidRDefault="005E07E4" w:rsidP="00CA6B0E">
      <w:pPr>
        <w:pStyle w:val="MacroText"/>
      </w:pPr>
      <w:r>
        <w:lastRenderedPageBreak/>
        <w:t xml:space="preserve">    object-unavailable                 (11),</w:t>
      </w:r>
    </w:p>
    <w:p w14:paraId="7205168E" w14:textId="77777777" w:rsidR="005E07E4" w:rsidRDefault="005E07E4" w:rsidP="00CA6B0E">
      <w:pPr>
        <w:pStyle w:val="MacroText"/>
      </w:pPr>
      <w:r>
        <w:t xml:space="preserve">    type-unmatched                     (12),</w:t>
      </w:r>
    </w:p>
    <w:p w14:paraId="483F456A" w14:textId="77777777" w:rsidR="005E07E4" w:rsidRDefault="005E07E4" w:rsidP="00CA6B0E">
      <w:pPr>
        <w:pStyle w:val="MacroText"/>
      </w:pPr>
      <w:r>
        <w:t xml:space="preserve">    scope-of-access-violated           (13),</w:t>
      </w:r>
    </w:p>
    <w:p w14:paraId="3E56C8DA" w14:textId="77777777" w:rsidR="005E07E4" w:rsidRDefault="005E07E4" w:rsidP="00CA6B0E">
      <w:pPr>
        <w:pStyle w:val="MacroText"/>
      </w:pPr>
      <w:r>
        <w:t xml:space="preserve">    data-block-unavailable             (14),</w:t>
      </w:r>
    </w:p>
    <w:p w14:paraId="226428C4" w14:textId="77777777" w:rsidR="005E07E4" w:rsidRDefault="005E07E4" w:rsidP="00CA6B0E">
      <w:pPr>
        <w:pStyle w:val="MacroText"/>
      </w:pPr>
      <w:r>
        <w:t xml:space="preserve">    long-action-aborted                (15),</w:t>
      </w:r>
    </w:p>
    <w:p w14:paraId="777CAB4F" w14:textId="77777777" w:rsidR="005E07E4" w:rsidRDefault="005E07E4" w:rsidP="00CA6B0E">
      <w:pPr>
        <w:pStyle w:val="MacroText"/>
      </w:pPr>
      <w:r>
        <w:t xml:space="preserve">    no-long-action-in-progress         (16),</w:t>
      </w:r>
    </w:p>
    <w:p w14:paraId="04C4FA2D" w14:textId="77777777" w:rsidR="005E07E4" w:rsidRDefault="005E07E4" w:rsidP="00CA6B0E">
      <w:pPr>
        <w:pStyle w:val="MacroText"/>
      </w:pPr>
      <w:r>
        <w:t xml:space="preserve">    other-reason                       (250)</w:t>
      </w:r>
    </w:p>
    <w:p w14:paraId="13BE4939" w14:textId="77777777" w:rsidR="005E07E4" w:rsidRDefault="005E07E4" w:rsidP="00CA6B0E">
      <w:pPr>
        <w:pStyle w:val="MacroText"/>
      </w:pPr>
      <w:r>
        <w:t>}</w:t>
      </w:r>
    </w:p>
    <w:p w14:paraId="060BBE04" w14:textId="77777777" w:rsidR="005E07E4" w:rsidRDefault="005E07E4" w:rsidP="00CA6B0E">
      <w:pPr>
        <w:pStyle w:val="MacroText"/>
      </w:pPr>
    </w:p>
    <w:p w14:paraId="0B855CAC" w14:textId="77777777" w:rsidR="005E07E4" w:rsidRDefault="005E07E4" w:rsidP="00CA6B0E">
      <w:pPr>
        <w:pStyle w:val="MacroText"/>
      </w:pPr>
      <w:r>
        <w:t xml:space="preserve">-- </w:t>
      </w:r>
      <w:r w:rsidR="00077BDE">
        <w:t>IEC 6</w:t>
      </w:r>
      <w:r>
        <w:t>1334-6:2000 Clause 5 specifies that bits of any byte are numbered from 1 to 8,</w:t>
      </w:r>
    </w:p>
    <w:p w14:paraId="1640F553" w14:textId="77777777" w:rsidR="005E07E4" w:rsidRDefault="005E07E4" w:rsidP="00CA6B0E">
      <w:pPr>
        <w:pStyle w:val="MacroText"/>
      </w:pPr>
      <w:r>
        <w:t>-- where bit 8 is the most significant.</w:t>
      </w:r>
    </w:p>
    <w:p w14:paraId="55102587" w14:textId="77777777" w:rsidR="005E07E4" w:rsidRDefault="00020C5F" w:rsidP="00CA6B0E">
      <w:pPr>
        <w:pStyle w:val="MacroText"/>
      </w:pPr>
      <w:r>
        <w:t xml:space="preserve">-- In </w:t>
      </w:r>
      <w:r w:rsidR="00077BDE">
        <w:t>IEC 6</w:t>
      </w:r>
      <w:r>
        <w:t>2056-5-3</w:t>
      </w:r>
      <w:r w:rsidR="005E07E4">
        <w:t>, bits are numbered from 0 to 7.</w:t>
      </w:r>
    </w:p>
    <w:p w14:paraId="677C849B" w14:textId="77777777" w:rsidR="005E07E4" w:rsidRDefault="005E07E4" w:rsidP="00CA6B0E">
      <w:pPr>
        <w:pStyle w:val="MacroText"/>
      </w:pPr>
      <w:r>
        <w:t>-- Use of Invoke-Id-And-Priority</w:t>
      </w:r>
    </w:p>
    <w:p w14:paraId="2EF822F9" w14:textId="77777777" w:rsidR="005E07E4" w:rsidRDefault="005E07E4" w:rsidP="00CA6B0E">
      <w:pPr>
        <w:pStyle w:val="MacroText"/>
      </w:pPr>
      <w:r>
        <w:t>--    invoke-id                bits 0-3</w:t>
      </w:r>
    </w:p>
    <w:p w14:paraId="00627D2F" w14:textId="77777777" w:rsidR="005E07E4" w:rsidRDefault="005E07E4" w:rsidP="00CA6B0E">
      <w:pPr>
        <w:pStyle w:val="MacroText"/>
      </w:pPr>
      <w:r>
        <w:t>--    reserved                 bits 4-5</w:t>
      </w:r>
    </w:p>
    <w:p w14:paraId="5D691591" w14:textId="77777777" w:rsidR="005E07E4" w:rsidRDefault="005E07E4" w:rsidP="00CA6B0E">
      <w:pPr>
        <w:pStyle w:val="MacroText"/>
      </w:pPr>
      <w:r>
        <w:t>--    service-class            bit  6        0 = Unconfirmed, 1 = Confirmed</w:t>
      </w:r>
    </w:p>
    <w:p w14:paraId="236D3CF0" w14:textId="77777777" w:rsidR="005E07E4" w:rsidRDefault="005E07E4" w:rsidP="00CA6B0E">
      <w:pPr>
        <w:pStyle w:val="MacroText"/>
      </w:pPr>
      <w:r>
        <w:t>--    priority                 bit  7        0 = Normal, 1 = High</w:t>
      </w:r>
    </w:p>
    <w:p w14:paraId="30C77C36" w14:textId="77777777" w:rsidR="005E07E4" w:rsidRDefault="005E07E4" w:rsidP="00CA6B0E">
      <w:pPr>
        <w:pStyle w:val="MacroText"/>
      </w:pPr>
      <w:r>
        <w:t>Invoke-Id-And-Priority</w:t>
      </w:r>
      <w:r w:rsidR="00077BDE">
        <w:t>:</w:t>
      </w:r>
      <w:r>
        <w:t>:=             Unsigned8</w:t>
      </w:r>
    </w:p>
    <w:p w14:paraId="6FF4DFDB" w14:textId="77777777" w:rsidR="005E07E4" w:rsidRDefault="005E07E4" w:rsidP="00CA6B0E">
      <w:pPr>
        <w:pStyle w:val="MacroText"/>
      </w:pPr>
    </w:p>
    <w:p w14:paraId="203CD643" w14:textId="77777777" w:rsidR="005E07E4" w:rsidRDefault="005E07E4" w:rsidP="00CA6B0E">
      <w:pPr>
        <w:pStyle w:val="MacroText"/>
      </w:pPr>
      <w:r>
        <w:t>-- Use of Long-Invoke-Id-And-Priority</w:t>
      </w:r>
    </w:p>
    <w:p w14:paraId="58F48C00" w14:textId="77777777" w:rsidR="005E07E4" w:rsidRDefault="005E07E4" w:rsidP="00CA6B0E">
      <w:pPr>
        <w:pStyle w:val="MacroText"/>
      </w:pPr>
      <w:r>
        <w:t>--    long-invoke-id           bits 0-23</w:t>
      </w:r>
    </w:p>
    <w:p w14:paraId="38ABB6AA" w14:textId="77777777" w:rsidR="005E07E4" w:rsidRDefault="005E07E4" w:rsidP="00CA6B0E">
      <w:pPr>
        <w:pStyle w:val="MacroText"/>
      </w:pPr>
      <w:r>
        <w:t>--    reserved                 bits 24-27</w:t>
      </w:r>
    </w:p>
    <w:p w14:paraId="2E8B695B" w14:textId="77777777" w:rsidR="005E07E4" w:rsidRDefault="005E07E4" w:rsidP="00CA6B0E">
      <w:pPr>
        <w:pStyle w:val="MacroText"/>
      </w:pPr>
      <w:r>
        <w:t>--    self-descriptive         bit  28       0 = Not-Self-Descriptive, 1 = Self-Descriptive</w:t>
      </w:r>
    </w:p>
    <w:p w14:paraId="35559A7B" w14:textId="77777777" w:rsidR="005E07E4" w:rsidRDefault="005E07E4" w:rsidP="00CA6B0E">
      <w:pPr>
        <w:pStyle w:val="MacroText"/>
      </w:pPr>
      <w:r>
        <w:t>--    processing-option        bit  29       0 = Continue on Error, 1 = Break on Error</w:t>
      </w:r>
    </w:p>
    <w:p w14:paraId="30143308" w14:textId="77777777" w:rsidR="005E07E4" w:rsidRDefault="005E07E4" w:rsidP="00CA6B0E">
      <w:pPr>
        <w:pStyle w:val="MacroText"/>
      </w:pPr>
      <w:r>
        <w:t>--    service-class            bit  30       0 = Unconfirmed, 1 = Confirmed</w:t>
      </w:r>
    </w:p>
    <w:p w14:paraId="11F6854A" w14:textId="77777777" w:rsidR="005E07E4" w:rsidRDefault="005E07E4" w:rsidP="00CA6B0E">
      <w:pPr>
        <w:pStyle w:val="MacroText"/>
      </w:pPr>
      <w:r>
        <w:t>--    priority                 bit  31       0 = Normal, 1 = High</w:t>
      </w:r>
    </w:p>
    <w:p w14:paraId="39641105" w14:textId="77777777" w:rsidR="005E07E4" w:rsidRDefault="005E07E4" w:rsidP="00CA6B0E">
      <w:pPr>
        <w:pStyle w:val="MacroText"/>
      </w:pPr>
      <w:r>
        <w:t>Long-Invoke-Id-And-Priority</w:t>
      </w:r>
      <w:r w:rsidR="00077BDE">
        <w:t>:</w:t>
      </w:r>
      <w:r>
        <w:t>:=        Unsigned32</w:t>
      </w:r>
    </w:p>
    <w:p w14:paraId="4EEDBBF1" w14:textId="77777777" w:rsidR="005E07E4" w:rsidRDefault="005E07E4" w:rsidP="00CA6B0E">
      <w:pPr>
        <w:pStyle w:val="MacroText"/>
      </w:pPr>
    </w:p>
    <w:p w14:paraId="114FDF33" w14:textId="77777777" w:rsidR="005E07E4" w:rsidRDefault="005E07E4" w:rsidP="00CA6B0E">
      <w:pPr>
        <w:pStyle w:val="MacroText"/>
      </w:pPr>
      <w:r>
        <w:t>Cosem-Attribute-Descriptor</w:t>
      </w:r>
      <w:r w:rsidR="00077BDE">
        <w:t>:</w:t>
      </w:r>
      <w:r>
        <w:t>:= SEQUENCE</w:t>
      </w:r>
    </w:p>
    <w:p w14:paraId="4032686A" w14:textId="77777777" w:rsidR="005E07E4" w:rsidRDefault="005E07E4" w:rsidP="00CA6B0E">
      <w:pPr>
        <w:pStyle w:val="MacroText"/>
      </w:pPr>
      <w:r>
        <w:t>{</w:t>
      </w:r>
    </w:p>
    <w:p w14:paraId="68DC8FE2" w14:textId="77777777" w:rsidR="005E07E4" w:rsidRDefault="005E07E4" w:rsidP="00CA6B0E">
      <w:pPr>
        <w:pStyle w:val="MacroText"/>
      </w:pPr>
      <w:r>
        <w:t xml:space="preserve">    class-id                           Cosem-Class-Id,</w:t>
      </w:r>
    </w:p>
    <w:p w14:paraId="7088C816" w14:textId="77777777" w:rsidR="005E07E4" w:rsidRDefault="005E07E4" w:rsidP="00CA6B0E">
      <w:pPr>
        <w:pStyle w:val="MacroText"/>
      </w:pPr>
      <w:r>
        <w:t xml:space="preserve">    instance-id                        Cosem-Object-Instance-Id,</w:t>
      </w:r>
    </w:p>
    <w:p w14:paraId="4A70DEEA" w14:textId="77777777" w:rsidR="005E07E4" w:rsidRDefault="005E07E4" w:rsidP="00CA6B0E">
      <w:pPr>
        <w:pStyle w:val="MacroText"/>
      </w:pPr>
      <w:r>
        <w:t xml:space="preserve">    attribute-id                       Cosem-Object-Attribute-Id</w:t>
      </w:r>
    </w:p>
    <w:p w14:paraId="672498A3" w14:textId="77777777" w:rsidR="005E07E4" w:rsidRDefault="005E07E4" w:rsidP="00CA6B0E">
      <w:pPr>
        <w:pStyle w:val="MacroText"/>
      </w:pPr>
      <w:r>
        <w:t>}</w:t>
      </w:r>
    </w:p>
    <w:p w14:paraId="0200990F" w14:textId="77777777" w:rsidR="005E07E4" w:rsidRDefault="005E07E4" w:rsidP="00CA6B0E">
      <w:pPr>
        <w:pStyle w:val="MacroText"/>
      </w:pPr>
    </w:p>
    <w:p w14:paraId="6BFC80E1" w14:textId="77777777" w:rsidR="005E07E4" w:rsidRDefault="005E07E4" w:rsidP="00CA6B0E">
      <w:pPr>
        <w:pStyle w:val="MacroText"/>
      </w:pPr>
      <w:r>
        <w:t>Cosem-Method-Descriptor</w:t>
      </w:r>
      <w:r w:rsidR="00077BDE">
        <w:t>:</w:t>
      </w:r>
      <w:r>
        <w:t>:= SEQUENCE</w:t>
      </w:r>
    </w:p>
    <w:p w14:paraId="50E92CEE" w14:textId="77777777" w:rsidR="005E07E4" w:rsidRDefault="005E07E4" w:rsidP="00CA6B0E">
      <w:pPr>
        <w:pStyle w:val="MacroText"/>
      </w:pPr>
      <w:r>
        <w:t>{</w:t>
      </w:r>
    </w:p>
    <w:p w14:paraId="1C6D7450" w14:textId="77777777" w:rsidR="005E07E4" w:rsidRDefault="005E07E4" w:rsidP="00CA6B0E">
      <w:pPr>
        <w:pStyle w:val="MacroText"/>
      </w:pPr>
      <w:r>
        <w:t xml:space="preserve">    class-id                           Cosem-Class-Id,</w:t>
      </w:r>
    </w:p>
    <w:p w14:paraId="2E13F057" w14:textId="77777777" w:rsidR="005E07E4" w:rsidRDefault="005E07E4" w:rsidP="00CA6B0E">
      <w:pPr>
        <w:pStyle w:val="MacroText"/>
      </w:pPr>
      <w:r>
        <w:t xml:space="preserve">    instance-id                        Cosem-Object-Instance-Id,</w:t>
      </w:r>
    </w:p>
    <w:p w14:paraId="4DF7F3D3" w14:textId="77777777" w:rsidR="005E07E4" w:rsidRDefault="005E07E4" w:rsidP="00CA6B0E">
      <w:pPr>
        <w:pStyle w:val="MacroText"/>
      </w:pPr>
      <w:r>
        <w:t xml:space="preserve">    method-id                          Cosem-Object-Method-Id</w:t>
      </w:r>
    </w:p>
    <w:p w14:paraId="3C51C4A9" w14:textId="77777777" w:rsidR="005E07E4" w:rsidRDefault="005E07E4" w:rsidP="00CA6B0E">
      <w:pPr>
        <w:pStyle w:val="MacroText"/>
      </w:pPr>
      <w:r>
        <w:t>}</w:t>
      </w:r>
    </w:p>
    <w:p w14:paraId="27F26D86" w14:textId="77777777" w:rsidR="005E07E4" w:rsidRDefault="005E07E4" w:rsidP="00CA6B0E">
      <w:pPr>
        <w:pStyle w:val="MacroText"/>
      </w:pPr>
    </w:p>
    <w:p w14:paraId="1A607743" w14:textId="77777777" w:rsidR="005E07E4" w:rsidRDefault="005E07E4" w:rsidP="00CA6B0E">
      <w:pPr>
        <w:pStyle w:val="MacroText"/>
      </w:pPr>
      <w:r>
        <w:t>Cosem-Class-Id</w:t>
      </w:r>
      <w:r w:rsidR="00077BDE">
        <w:t>:</w:t>
      </w:r>
      <w:r>
        <w:t>:=                     Unsigned16</w:t>
      </w:r>
    </w:p>
    <w:p w14:paraId="01CC070E" w14:textId="77777777" w:rsidR="005E07E4" w:rsidRDefault="005E07E4" w:rsidP="00CA6B0E">
      <w:pPr>
        <w:pStyle w:val="MacroText"/>
      </w:pPr>
    </w:p>
    <w:p w14:paraId="0B376307" w14:textId="77777777" w:rsidR="005E07E4" w:rsidRDefault="005E07E4" w:rsidP="00CA6B0E">
      <w:pPr>
        <w:pStyle w:val="MacroText"/>
      </w:pPr>
      <w:r>
        <w:t>Cosem-Object-Instance-Id</w:t>
      </w:r>
      <w:r w:rsidR="00077BDE">
        <w:t>:</w:t>
      </w:r>
      <w:r>
        <w:t>:=           OCTET STRING (SIZE(6))</w:t>
      </w:r>
    </w:p>
    <w:p w14:paraId="66DECD33" w14:textId="77777777" w:rsidR="005E07E4" w:rsidRDefault="005E07E4" w:rsidP="00CA6B0E">
      <w:pPr>
        <w:pStyle w:val="MacroText"/>
      </w:pPr>
    </w:p>
    <w:p w14:paraId="0C72FD34" w14:textId="77777777" w:rsidR="005E07E4" w:rsidRDefault="005E07E4" w:rsidP="00CA6B0E">
      <w:pPr>
        <w:pStyle w:val="MacroText"/>
      </w:pPr>
      <w:r>
        <w:t>Cosem-Object-Attribute-Id</w:t>
      </w:r>
      <w:r w:rsidR="00077BDE">
        <w:t>:</w:t>
      </w:r>
      <w:r>
        <w:t>:=          Integer8</w:t>
      </w:r>
    </w:p>
    <w:p w14:paraId="32687CB9" w14:textId="77777777" w:rsidR="005E07E4" w:rsidRDefault="005E07E4" w:rsidP="00CA6B0E">
      <w:pPr>
        <w:pStyle w:val="MacroText"/>
      </w:pPr>
    </w:p>
    <w:p w14:paraId="6D858DF6" w14:textId="77777777" w:rsidR="005E07E4" w:rsidRDefault="005E07E4" w:rsidP="00CA6B0E">
      <w:pPr>
        <w:pStyle w:val="MacroText"/>
      </w:pPr>
      <w:r>
        <w:t>Cosem-Object-Method-Id</w:t>
      </w:r>
      <w:r w:rsidR="00077BDE">
        <w:t>:</w:t>
      </w:r>
      <w:r>
        <w:t>:=             Integer8</w:t>
      </w:r>
    </w:p>
    <w:p w14:paraId="37A3FE85" w14:textId="77777777" w:rsidR="005E07E4" w:rsidRDefault="005E07E4" w:rsidP="00CA6B0E">
      <w:pPr>
        <w:pStyle w:val="MacroText"/>
      </w:pPr>
    </w:p>
    <w:p w14:paraId="2967FA60" w14:textId="77777777" w:rsidR="005E07E4" w:rsidRDefault="005E07E4" w:rsidP="00CA6B0E">
      <w:pPr>
        <w:pStyle w:val="MacroText"/>
      </w:pPr>
      <w:r>
        <w:t>Selective-Access-Descriptor</w:t>
      </w:r>
      <w:r w:rsidR="00077BDE">
        <w:t>:</w:t>
      </w:r>
      <w:r>
        <w:t>:= SEQUENCE</w:t>
      </w:r>
    </w:p>
    <w:p w14:paraId="14FD0859" w14:textId="77777777" w:rsidR="005E07E4" w:rsidRDefault="005E07E4" w:rsidP="00CA6B0E">
      <w:pPr>
        <w:pStyle w:val="MacroText"/>
      </w:pPr>
      <w:r>
        <w:t>{</w:t>
      </w:r>
    </w:p>
    <w:p w14:paraId="4A35FF25" w14:textId="77777777" w:rsidR="005E07E4" w:rsidRDefault="005E07E4" w:rsidP="00CA6B0E">
      <w:pPr>
        <w:pStyle w:val="MacroText"/>
      </w:pPr>
      <w:r>
        <w:t xml:space="preserve">    access-selector                    Unsigned8,</w:t>
      </w:r>
    </w:p>
    <w:p w14:paraId="148A0CDB" w14:textId="77777777" w:rsidR="005E07E4" w:rsidRDefault="005E07E4" w:rsidP="00CA6B0E">
      <w:pPr>
        <w:pStyle w:val="MacroText"/>
      </w:pPr>
      <w:r>
        <w:t xml:space="preserve">    access-parameters                  Data</w:t>
      </w:r>
    </w:p>
    <w:p w14:paraId="0F1BDBF1" w14:textId="77777777" w:rsidR="005E07E4" w:rsidRDefault="005E07E4" w:rsidP="00CA6B0E">
      <w:pPr>
        <w:pStyle w:val="MacroText"/>
      </w:pPr>
      <w:r>
        <w:t>}</w:t>
      </w:r>
    </w:p>
    <w:p w14:paraId="3AD170BC" w14:textId="77777777" w:rsidR="005E07E4" w:rsidRDefault="005E07E4" w:rsidP="00CA6B0E">
      <w:pPr>
        <w:pStyle w:val="MacroText"/>
      </w:pPr>
    </w:p>
    <w:p w14:paraId="0FDEC161" w14:textId="77777777" w:rsidR="005E07E4" w:rsidRDefault="005E07E4" w:rsidP="00CA6B0E">
      <w:pPr>
        <w:pStyle w:val="MacroText"/>
      </w:pPr>
      <w:r>
        <w:lastRenderedPageBreak/>
        <w:t>Cosem-Attribute-Descriptor-With-Selection</w:t>
      </w:r>
      <w:r w:rsidR="00077BDE">
        <w:t>:</w:t>
      </w:r>
      <w:r>
        <w:t>:= SEQUENCE</w:t>
      </w:r>
    </w:p>
    <w:p w14:paraId="6FAD5AFC" w14:textId="77777777" w:rsidR="005E07E4" w:rsidRDefault="005E07E4" w:rsidP="00CA6B0E">
      <w:pPr>
        <w:pStyle w:val="MacroText"/>
      </w:pPr>
      <w:r>
        <w:t>{</w:t>
      </w:r>
    </w:p>
    <w:p w14:paraId="688870F4" w14:textId="77777777" w:rsidR="005E07E4" w:rsidRDefault="005E07E4" w:rsidP="00CA6B0E">
      <w:pPr>
        <w:pStyle w:val="MacroText"/>
      </w:pPr>
      <w:r>
        <w:t xml:space="preserve">    cosem-attribute-descriptor         Cosem-Attribute-Descriptor,</w:t>
      </w:r>
    </w:p>
    <w:p w14:paraId="556220C6" w14:textId="77777777" w:rsidR="005E07E4" w:rsidRDefault="005E07E4" w:rsidP="00CA6B0E">
      <w:pPr>
        <w:pStyle w:val="MacroText"/>
      </w:pPr>
      <w:r>
        <w:t xml:space="preserve">    access-selection                   Selective-Access-Descriptor OPTIONAL</w:t>
      </w:r>
    </w:p>
    <w:p w14:paraId="3090277E" w14:textId="77777777" w:rsidR="005E07E4" w:rsidRDefault="005E07E4" w:rsidP="00CA6B0E">
      <w:pPr>
        <w:pStyle w:val="MacroText"/>
      </w:pPr>
      <w:r>
        <w:t>}</w:t>
      </w:r>
    </w:p>
    <w:p w14:paraId="2547E544" w14:textId="77777777" w:rsidR="005E07E4" w:rsidRDefault="005E07E4" w:rsidP="00CA6B0E">
      <w:pPr>
        <w:pStyle w:val="MacroText"/>
      </w:pPr>
    </w:p>
    <w:p w14:paraId="52332909" w14:textId="77777777" w:rsidR="005E07E4" w:rsidRDefault="005E07E4" w:rsidP="00CA6B0E">
      <w:pPr>
        <w:pStyle w:val="MacroText"/>
      </w:pPr>
      <w:r>
        <w:t>Get-Data-Result</w:t>
      </w:r>
      <w:r w:rsidR="00077BDE">
        <w:t>:</w:t>
      </w:r>
      <w:r>
        <w:t>:= CHOICE</w:t>
      </w:r>
    </w:p>
    <w:p w14:paraId="0FBA151D" w14:textId="77777777" w:rsidR="005E07E4" w:rsidRDefault="005E07E4" w:rsidP="00CA6B0E">
      <w:pPr>
        <w:pStyle w:val="MacroText"/>
      </w:pPr>
      <w:r>
        <w:t>{</w:t>
      </w:r>
    </w:p>
    <w:p w14:paraId="70C8C104" w14:textId="77777777" w:rsidR="005E07E4" w:rsidRDefault="005E07E4" w:rsidP="00CA6B0E">
      <w:pPr>
        <w:pStyle w:val="MacroText"/>
      </w:pPr>
      <w:r>
        <w:t xml:space="preserve">   data                                [0] Data,</w:t>
      </w:r>
    </w:p>
    <w:p w14:paraId="60A19B3B" w14:textId="77777777" w:rsidR="005E07E4" w:rsidRDefault="005E07E4" w:rsidP="00CA6B0E">
      <w:pPr>
        <w:pStyle w:val="MacroText"/>
      </w:pPr>
      <w:r>
        <w:t xml:space="preserve">   data-access-result                  [1] IMPLICIT Data-Access-Result</w:t>
      </w:r>
    </w:p>
    <w:p w14:paraId="32CD0C1D" w14:textId="77777777" w:rsidR="005E07E4" w:rsidRDefault="005E07E4" w:rsidP="00CA6B0E">
      <w:pPr>
        <w:pStyle w:val="MacroText"/>
      </w:pPr>
      <w:r>
        <w:t>}</w:t>
      </w:r>
    </w:p>
    <w:p w14:paraId="7F567AAA" w14:textId="77777777" w:rsidR="005E07E4" w:rsidRDefault="005E07E4" w:rsidP="00CA6B0E">
      <w:pPr>
        <w:pStyle w:val="MacroText"/>
      </w:pPr>
    </w:p>
    <w:p w14:paraId="33ACCC90" w14:textId="77777777" w:rsidR="005E07E4" w:rsidRDefault="005E07E4" w:rsidP="00CA6B0E">
      <w:pPr>
        <w:pStyle w:val="MacroText"/>
      </w:pPr>
      <w:r>
        <w:t>Data-Block-Result</w:t>
      </w:r>
      <w:r w:rsidR="00077BDE">
        <w:t>:</w:t>
      </w:r>
      <w:r>
        <w:t>:= SEQUENCE  -- Used in ReadResponse with block transfer</w:t>
      </w:r>
    </w:p>
    <w:p w14:paraId="07306D15" w14:textId="77777777" w:rsidR="005E07E4" w:rsidRDefault="005E07E4" w:rsidP="00CA6B0E">
      <w:pPr>
        <w:pStyle w:val="MacroText"/>
      </w:pPr>
      <w:r>
        <w:t>{</w:t>
      </w:r>
    </w:p>
    <w:p w14:paraId="67D57E04" w14:textId="77777777" w:rsidR="005E07E4" w:rsidRDefault="005E07E4" w:rsidP="00CA6B0E">
      <w:pPr>
        <w:pStyle w:val="MacroText"/>
      </w:pPr>
      <w:r>
        <w:t xml:space="preserve">    last-block                         BOOLEAN,</w:t>
      </w:r>
    </w:p>
    <w:p w14:paraId="045052EC" w14:textId="77777777" w:rsidR="005E07E4" w:rsidRDefault="005E07E4" w:rsidP="00CA6B0E">
      <w:pPr>
        <w:pStyle w:val="MacroText"/>
      </w:pPr>
      <w:r>
        <w:t xml:space="preserve">    block-number                       Unsigned16,</w:t>
      </w:r>
    </w:p>
    <w:p w14:paraId="1889D7B1" w14:textId="77777777" w:rsidR="005E07E4" w:rsidRDefault="005E07E4" w:rsidP="00CA6B0E">
      <w:pPr>
        <w:pStyle w:val="MacroText"/>
      </w:pPr>
      <w:r>
        <w:t xml:space="preserve">    raw-data                           OCTET STRING</w:t>
      </w:r>
    </w:p>
    <w:p w14:paraId="7B245E5D" w14:textId="77777777" w:rsidR="005E07E4" w:rsidRDefault="005E07E4" w:rsidP="00CA6B0E">
      <w:pPr>
        <w:pStyle w:val="MacroText"/>
      </w:pPr>
      <w:r>
        <w:t>}</w:t>
      </w:r>
    </w:p>
    <w:p w14:paraId="3D451769" w14:textId="77777777" w:rsidR="005E07E4" w:rsidRDefault="005E07E4" w:rsidP="00CA6B0E">
      <w:pPr>
        <w:pStyle w:val="MacroText"/>
      </w:pPr>
    </w:p>
    <w:p w14:paraId="1E9FFA47" w14:textId="77777777" w:rsidR="005E07E4" w:rsidRDefault="005E07E4" w:rsidP="00CA6B0E">
      <w:pPr>
        <w:pStyle w:val="MacroText"/>
      </w:pPr>
      <w:r>
        <w:t>DataBlock-G</w:t>
      </w:r>
      <w:r w:rsidR="00077BDE">
        <w:t>:</w:t>
      </w:r>
      <w:r>
        <w:t>:= SEQUENCE     -- G == DataBlock for the GET-response</w:t>
      </w:r>
    </w:p>
    <w:p w14:paraId="7A51352E" w14:textId="77777777" w:rsidR="005E07E4" w:rsidRDefault="005E07E4" w:rsidP="00CA6B0E">
      <w:pPr>
        <w:pStyle w:val="MacroText"/>
      </w:pPr>
      <w:r>
        <w:t>{</w:t>
      </w:r>
    </w:p>
    <w:p w14:paraId="1872192E" w14:textId="77777777" w:rsidR="005E07E4" w:rsidRDefault="005E07E4" w:rsidP="00CA6B0E">
      <w:pPr>
        <w:pStyle w:val="MacroText"/>
      </w:pPr>
      <w:r>
        <w:t xml:space="preserve">    last-block                         BOOLEAN,</w:t>
      </w:r>
    </w:p>
    <w:p w14:paraId="6C3CA9BD" w14:textId="77777777" w:rsidR="005E07E4" w:rsidRDefault="005E07E4" w:rsidP="00CA6B0E">
      <w:pPr>
        <w:pStyle w:val="MacroText"/>
      </w:pPr>
      <w:r>
        <w:t xml:space="preserve">    block-number                       Unsigned32,</w:t>
      </w:r>
    </w:p>
    <w:p w14:paraId="6E48A20E" w14:textId="77777777" w:rsidR="005E07E4" w:rsidRDefault="005E07E4" w:rsidP="00CA6B0E">
      <w:pPr>
        <w:pStyle w:val="MacroText"/>
      </w:pPr>
      <w:r>
        <w:t xml:space="preserve">    result  CHOICE</w:t>
      </w:r>
    </w:p>
    <w:p w14:paraId="737DF097" w14:textId="77777777" w:rsidR="005E07E4" w:rsidRDefault="005E07E4" w:rsidP="00CA6B0E">
      <w:pPr>
        <w:pStyle w:val="MacroText"/>
      </w:pPr>
      <w:r>
        <w:t xml:space="preserve">    {</w:t>
      </w:r>
    </w:p>
    <w:p w14:paraId="4183B449" w14:textId="77777777" w:rsidR="005E07E4" w:rsidRDefault="005E07E4" w:rsidP="00CA6B0E">
      <w:pPr>
        <w:pStyle w:val="MacroText"/>
      </w:pPr>
      <w:r>
        <w:t xml:space="preserve">        raw-data                       [0] IMPLICIT OCTET STRING,</w:t>
      </w:r>
    </w:p>
    <w:p w14:paraId="74A82FDB" w14:textId="77777777" w:rsidR="005E07E4" w:rsidRDefault="005E07E4" w:rsidP="00CA6B0E">
      <w:pPr>
        <w:pStyle w:val="MacroText"/>
      </w:pPr>
      <w:r>
        <w:t xml:space="preserve">        data-access-result             [1] IMPLICIT Data-Access-Result</w:t>
      </w:r>
    </w:p>
    <w:p w14:paraId="7340CE81" w14:textId="77777777" w:rsidR="005E07E4" w:rsidRDefault="005E07E4" w:rsidP="00CA6B0E">
      <w:pPr>
        <w:pStyle w:val="MacroText"/>
      </w:pPr>
      <w:r>
        <w:t xml:space="preserve">    }</w:t>
      </w:r>
    </w:p>
    <w:p w14:paraId="183F2513" w14:textId="77777777" w:rsidR="005E07E4" w:rsidRDefault="005E07E4" w:rsidP="00CA6B0E">
      <w:pPr>
        <w:pStyle w:val="MacroText"/>
      </w:pPr>
      <w:r>
        <w:t>}</w:t>
      </w:r>
    </w:p>
    <w:p w14:paraId="497E0745" w14:textId="77777777" w:rsidR="005E07E4" w:rsidRDefault="005E07E4" w:rsidP="00CA6B0E">
      <w:pPr>
        <w:pStyle w:val="MacroText"/>
      </w:pPr>
    </w:p>
    <w:p w14:paraId="02E9B2D8" w14:textId="77777777" w:rsidR="005E07E4" w:rsidRDefault="005E07E4" w:rsidP="00CA6B0E">
      <w:pPr>
        <w:pStyle w:val="MacroText"/>
      </w:pPr>
      <w:r>
        <w:t>DataBlock-SA</w:t>
      </w:r>
      <w:r w:rsidR="00077BDE">
        <w:t>:</w:t>
      </w:r>
      <w:r>
        <w:t>:= SEQUENCE    -- SA == DataBlock for the SET-request, ACTION-request and ACTION-response</w:t>
      </w:r>
    </w:p>
    <w:p w14:paraId="5A7EB49A" w14:textId="77777777" w:rsidR="005E07E4" w:rsidRDefault="005E07E4" w:rsidP="00CA6B0E">
      <w:pPr>
        <w:pStyle w:val="MacroText"/>
      </w:pPr>
      <w:r>
        <w:t>{</w:t>
      </w:r>
    </w:p>
    <w:p w14:paraId="49E35143" w14:textId="77777777" w:rsidR="005E07E4" w:rsidRDefault="005E07E4" w:rsidP="00CA6B0E">
      <w:pPr>
        <w:pStyle w:val="MacroText"/>
      </w:pPr>
      <w:r>
        <w:t xml:space="preserve">    last-block                         BOOLEAN,</w:t>
      </w:r>
    </w:p>
    <w:p w14:paraId="30B1559A" w14:textId="77777777" w:rsidR="005E07E4" w:rsidRDefault="005E07E4" w:rsidP="00CA6B0E">
      <w:pPr>
        <w:pStyle w:val="MacroText"/>
      </w:pPr>
      <w:r>
        <w:t xml:space="preserve">    block-number                       Unsigned32,</w:t>
      </w:r>
    </w:p>
    <w:p w14:paraId="1E2DBBC1" w14:textId="77777777" w:rsidR="005E07E4" w:rsidRDefault="005E07E4" w:rsidP="00CA6B0E">
      <w:pPr>
        <w:pStyle w:val="MacroText"/>
      </w:pPr>
      <w:r>
        <w:t xml:space="preserve">    raw-data                           OCTET STRING</w:t>
      </w:r>
    </w:p>
    <w:p w14:paraId="5B88A78A" w14:textId="77777777" w:rsidR="005E07E4" w:rsidRDefault="005E07E4" w:rsidP="00CA6B0E">
      <w:pPr>
        <w:pStyle w:val="MacroText"/>
      </w:pPr>
      <w:r>
        <w:t>}</w:t>
      </w:r>
    </w:p>
    <w:p w14:paraId="24903D77" w14:textId="77777777" w:rsidR="005E07E4" w:rsidRDefault="005E07E4" w:rsidP="00CA6B0E">
      <w:pPr>
        <w:pStyle w:val="MacroText"/>
      </w:pPr>
    </w:p>
    <w:p w14:paraId="4C92BA06" w14:textId="77777777" w:rsidR="005E07E4" w:rsidRDefault="005E07E4" w:rsidP="00CA6B0E">
      <w:pPr>
        <w:pStyle w:val="MacroText"/>
      </w:pPr>
      <w:r>
        <w:t>Action-Response-With-Optional-Data</w:t>
      </w:r>
      <w:r w:rsidR="00077BDE">
        <w:t>:</w:t>
      </w:r>
      <w:r>
        <w:t>:= SEQUENCE</w:t>
      </w:r>
    </w:p>
    <w:p w14:paraId="33F75012" w14:textId="77777777" w:rsidR="005E07E4" w:rsidRDefault="005E07E4" w:rsidP="00CA6B0E">
      <w:pPr>
        <w:pStyle w:val="MacroText"/>
      </w:pPr>
      <w:r>
        <w:t>{</w:t>
      </w:r>
    </w:p>
    <w:p w14:paraId="31C79EDA" w14:textId="77777777" w:rsidR="005E07E4" w:rsidRDefault="005E07E4" w:rsidP="00CA6B0E">
      <w:pPr>
        <w:pStyle w:val="MacroText"/>
      </w:pPr>
      <w:r>
        <w:t xml:space="preserve">    result                             Action-Result,</w:t>
      </w:r>
    </w:p>
    <w:p w14:paraId="5225E2A4" w14:textId="77777777" w:rsidR="005E07E4" w:rsidRDefault="005E07E4" w:rsidP="00CA6B0E">
      <w:pPr>
        <w:pStyle w:val="MacroText"/>
      </w:pPr>
      <w:r>
        <w:t xml:space="preserve">    return-parameters                  Get-Data-Result  OPTIONAL</w:t>
      </w:r>
    </w:p>
    <w:p w14:paraId="1274986E" w14:textId="77777777" w:rsidR="005E07E4" w:rsidRDefault="005E07E4" w:rsidP="00CA6B0E">
      <w:pPr>
        <w:pStyle w:val="MacroText"/>
      </w:pPr>
      <w:r>
        <w:t>}</w:t>
      </w:r>
    </w:p>
    <w:p w14:paraId="1E086830" w14:textId="77777777" w:rsidR="005E07E4" w:rsidRDefault="005E07E4" w:rsidP="00CA6B0E">
      <w:pPr>
        <w:pStyle w:val="MacroText"/>
      </w:pPr>
    </w:p>
    <w:p w14:paraId="4391C411" w14:textId="77777777" w:rsidR="005E07E4" w:rsidRDefault="005E07E4" w:rsidP="00CA6B0E">
      <w:pPr>
        <w:pStyle w:val="MacroText"/>
      </w:pPr>
      <w:r>
        <w:t>Notification-Body</w:t>
      </w:r>
      <w:r w:rsidR="00077BDE">
        <w:t>:</w:t>
      </w:r>
      <w:r>
        <w:t>:= SEQUENCE</w:t>
      </w:r>
    </w:p>
    <w:p w14:paraId="4A1B96B8" w14:textId="77777777" w:rsidR="005E07E4" w:rsidRDefault="005E07E4" w:rsidP="00CA6B0E">
      <w:pPr>
        <w:pStyle w:val="MacroText"/>
      </w:pPr>
      <w:r>
        <w:t>{</w:t>
      </w:r>
    </w:p>
    <w:p w14:paraId="1F71E2D1" w14:textId="77777777" w:rsidR="005E07E4" w:rsidRDefault="005E07E4" w:rsidP="00CA6B0E">
      <w:pPr>
        <w:pStyle w:val="MacroText"/>
      </w:pPr>
      <w:r>
        <w:t xml:space="preserve">   data-value                          Data</w:t>
      </w:r>
    </w:p>
    <w:p w14:paraId="6F173AD3" w14:textId="77777777" w:rsidR="005E07E4" w:rsidRDefault="005E07E4" w:rsidP="00CA6B0E">
      <w:pPr>
        <w:pStyle w:val="MacroText"/>
      </w:pPr>
      <w:r>
        <w:t>}</w:t>
      </w:r>
    </w:p>
    <w:p w14:paraId="693894C1" w14:textId="77777777" w:rsidR="005E07E4" w:rsidRDefault="005E07E4" w:rsidP="00CA6B0E">
      <w:pPr>
        <w:pStyle w:val="MacroText"/>
      </w:pPr>
    </w:p>
    <w:p w14:paraId="3AAFA3BA" w14:textId="77777777" w:rsidR="005E07E4" w:rsidRDefault="005E07E4" w:rsidP="00CA6B0E">
      <w:pPr>
        <w:pStyle w:val="MacroText"/>
      </w:pPr>
      <w:r>
        <w:t>List-Of-Data</w:t>
      </w:r>
      <w:r w:rsidR="00077BDE">
        <w:t>:</w:t>
      </w:r>
      <w:r>
        <w:t>:= SEQUENCE OF Data</w:t>
      </w:r>
    </w:p>
    <w:p w14:paraId="7F28FAD2" w14:textId="77777777" w:rsidR="005E07E4" w:rsidRDefault="005E07E4" w:rsidP="00CA6B0E">
      <w:pPr>
        <w:pStyle w:val="MacroText"/>
      </w:pPr>
    </w:p>
    <w:p w14:paraId="622B4BD7" w14:textId="77777777" w:rsidR="005E07E4" w:rsidRDefault="005E07E4" w:rsidP="00CA6B0E">
      <w:pPr>
        <w:pStyle w:val="MacroText"/>
      </w:pPr>
      <w:r>
        <w:t>Access-Request-Get</w:t>
      </w:r>
      <w:r w:rsidR="00077BDE">
        <w:t>:</w:t>
      </w:r>
      <w:r>
        <w:t>:= SEQUENCE</w:t>
      </w:r>
    </w:p>
    <w:p w14:paraId="32095332" w14:textId="77777777" w:rsidR="005E07E4" w:rsidRDefault="005E07E4" w:rsidP="00CA6B0E">
      <w:pPr>
        <w:pStyle w:val="MacroText"/>
      </w:pPr>
      <w:r>
        <w:t>{</w:t>
      </w:r>
    </w:p>
    <w:p w14:paraId="2AC961B5" w14:textId="77777777" w:rsidR="005E07E4" w:rsidRDefault="005E07E4" w:rsidP="00CA6B0E">
      <w:pPr>
        <w:pStyle w:val="MacroText"/>
      </w:pPr>
      <w:r>
        <w:t xml:space="preserve">   cosem-attribute-descriptor          Cosem-Attribute-Descriptor</w:t>
      </w:r>
    </w:p>
    <w:p w14:paraId="0AB62D9B" w14:textId="77777777" w:rsidR="005E07E4" w:rsidRDefault="005E07E4" w:rsidP="00CA6B0E">
      <w:pPr>
        <w:pStyle w:val="MacroText"/>
      </w:pPr>
      <w:r>
        <w:t>}</w:t>
      </w:r>
    </w:p>
    <w:p w14:paraId="0A00466A" w14:textId="77777777" w:rsidR="005E07E4" w:rsidRDefault="005E07E4" w:rsidP="00CA6B0E">
      <w:pPr>
        <w:pStyle w:val="MacroText"/>
      </w:pPr>
    </w:p>
    <w:p w14:paraId="4799FF56" w14:textId="77777777" w:rsidR="005E07E4" w:rsidRDefault="005E07E4" w:rsidP="00CA6B0E">
      <w:pPr>
        <w:pStyle w:val="MacroText"/>
      </w:pPr>
      <w:r>
        <w:t>Access-Request-Get-With-Selection</w:t>
      </w:r>
      <w:r w:rsidR="00077BDE">
        <w:t>:</w:t>
      </w:r>
      <w:r>
        <w:t>:= SEQUENCE</w:t>
      </w:r>
    </w:p>
    <w:p w14:paraId="79E5743C" w14:textId="77777777" w:rsidR="005E07E4" w:rsidRDefault="005E07E4" w:rsidP="00CA6B0E">
      <w:pPr>
        <w:pStyle w:val="MacroText"/>
      </w:pPr>
      <w:r>
        <w:t>{</w:t>
      </w:r>
    </w:p>
    <w:p w14:paraId="72A91482" w14:textId="77777777" w:rsidR="005E07E4" w:rsidRDefault="005E07E4" w:rsidP="00CA6B0E">
      <w:pPr>
        <w:pStyle w:val="MacroText"/>
      </w:pPr>
      <w:r>
        <w:t xml:space="preserve">   cosem-attribute-descriptor          Cosem-Attribute-Descriptor,</w:t>
      </w:r>
    </w:p>
    <w:p w14:paraId="5B84C306" w14:textId="77777777" w:rsidR="005E07E4" w:rsidRDefault="005E07E4" w:rsidP="00CA6B0E">
      <w:pPr>
        <w:pStyle w:val="MacroText"/>
      </w:pPr>
      <w:r>
        <w:lastRenderedPageBreak/>
        <w:t xml:space="preserve">   access-selection                    Selective-Access-Descriptor</w:t>
      </w:r>
    </w:p>
    <w:p w14:paraId="0F3AAA81" w14:textId="77777777" w:rsidR="005E07E4" w:rsidRDefault="005E07E4" w:rsidP="00CA6B0E">
      <w:pPr>
        <w:pStyle w:val="MacroText"/>
      </w:pPr>
      <w:r>
        <w:t>}</w:t>
      </w:r>
    </w:p>
    <w:p w14:paraId="58ABCADD" w14:textId="77777777" w:rsidR="005E07E4" w:rsidRDefault="005E07E4" w:rsidP="00CA6B0E">
      <w:pPr>
        <w:pStyle w:val="MacroText"/>
      </w:pPr>
    </w:p>
    <w:p w14:paraId="51925C5F" w14:textId="77777777" w:rsidR="005E07E4" w:rsidRDefault="005E07E4" w:rsidP="00CA6B0E">
      <w:pPr>
        <w:pStyle w:val="MacroText"/>
      </w:pPr>
      <w:r>
        <w:t>Access-Request-Set</w:t>
      </w:r>
      <w:r w:rsidR="00077BDE">
        <w:t>:</w:t>
      </w:r>
      <w:r>
        <w:t>:= SEQUENCE</w:t>
      </w:r>
    </w:p>
    <w:p w14:paraId="76EE8B6A" w14:textId="77777777" w:rsidR="005E07E4" w:rsidRDefault="005E07E4" w:rsidP="00CA6B0E">
      <w:pPr>
        <w:pStyle w:val="MacroText"/>
      </w:pPr>
      <w:r>
        <w:t>{</w:t>
      </w:r>
    </w:p>
    <w:p w14:paraId="386758B8" w14:textId="77777777" w:rsidR="005E07E4" w:rsidRDefault="005E07E4" w:rsidP="00CA6B0E">
      <w:pPr>
        <w:pStyle w:val="MacroText"/>
      </w:pPr>
      <w:r>
        <w:t xml:space="preserve">   cosem-attribute-descriptor          Cosem-Attribute-Descriptor</w:t>
      </w:r>
    </w:p>
    <w:p w14:paraId="6FC36461" w14:textId="77777777" w:rsidR="005E07E4" w:rsidRDefault="005E07E4" w:rsidP="00CA6B0E">
      <w:pPr>
        <w:pStyle w:val="MacroText"/>
      </w:pPr>
      <w:r>
        <w:t>}</w:t>
      </w:r>
    </w:p>
    <w:p w14:paraId="35EEDFC4" w14:textId="77777777" w:rsidR="005E07E4" w:rsidRDefault="005E07E4" w:rsidP="00CA6B0E">
      <w:pPr>
        <w:pStyle w:val="MacroText"/>
      </w:pPr>
    </w:p>
    <w:p w14:paraId="280B25DD" w14:textId="77777777" w:rsidR="005E07E4" w:rsidRDefault="005E07E4" w:rsidP="00CA6B0E">
      <w:pPr>
        <w:pStyle w:val="MacroText"/>
      </w:pPr>
      <w:r>
        <w:t>Access-Request-Set-With-Selection</w:t>
      </w:r>
      <w:r w:rsidR="00077BDE">
        <w:t>:</w:t>
      </w:r>
      <w:r>
        <w:t>:= SEQUENCE</w:t>
      </w:r>
    </w:p>
    <w:p w14:paraId="4EB869F3" w14:textId="77777777" w:rsidR="005E07E4" w:rsidRDefault="005E07E4" w:rsidP="00CA6B0E">
      <w:pPr>
        <w:pStyle w:val="MacroText"/>
      </w:pPr>
      <w:r>
        <w:t>{</w:t>
      </w:r>
    </w:p>
    <w:p w14:paraId="13C560E1" w14:textId="77777777" w:rsidR="005E07E4" w:rsidRDefault="005E07E4" w:rsidP="00CA6B0E">
      <w:pPr>
        <w:pStyle w:val="MacroText"/>
      </w:pPr>
      <w:r>
        <w:t xml:space="preserve">   cosem-attribute-descriptor          Cosem-Attribute-Descriptor,</w:t>
      </w:r>
    </w:p>
    <w:p w14:paraId="162243CD" w14:textId="77777777" w:rsidR="005E07E4" w:rsidRDefault="005E07E4" w:rsidP="00CA6B0E">
      <w:pPr>
        <w:pStyle w:val="MacroText"/>
      </w:pPr>
      <w:r>
        <w:t xml:space="preserve">   access-selection                    Selective-Access-Descriptor</w:t>
      </w:r>
    </w:p>
    <w:p w14:paraId="3B8FBB75" w14:textId="77777777" w:rsidR="005E07E4" w:rsidRDefault="005E07E4" w:rsidP="00CA6B0E">
      <w:pPr>
        <w:pStyle w:val="MacroText"/>
      </w:pPr>
      <w:r>
        <w:t>}</w:t>
      </w:r>
    </w:p>
    <w:p w14:paraId="141742E3" w14:textId="77777777" w:rsidR="005E07E4" w:rsidRDefault="005E07E4" w:rsidP="00CA6B0E">
      <w:pPr>
        <w:pStyle w:val="MacroText"/>
      </w:pPr>
    </w:p>
    <w:p w14:paraId="5B6DA799" w14:textId="77777777" w:rsidR="005E07E4" w:rsidRDefault="005E07E4" w:rsidP="00CA6B0E">
      <w:pPr>
        <w:pStyle w:val="MacroText"/>
      </w:pPr>
      <w:r>
        <w:t>Access-Request-Action</w:t>
      </w:r>
      <w:r w:rsidR="00077BDE">
        <w:t>:</w:t>
      </w:r>
      <w:r>
        <w:t>:= SEQUENCE</w:t>
      </w:r>
    </w:p>
    <w:p w14:paraId="18C38E13" w14:textId="77777777" w:rsidR="005E07E4" w:rsidRDefault="005E07E4" w:rsidP="00CA6B0E">
      <w:pPr>
        <w:pStyle w:val="MacroText"/>
      </w:pPr>
      <w:r>
        <w:t>{</w:t>
      </w:r>
    </w:p>
    <w:p w14:paraId="212E1B30" w14:textId="77777777" w:rsidR="005E07E4" w:rsidRDefault="005E07E4" w:rsidP="00CA6B0E">
      <w:pPr>
        <w:pStyle w:val="MacroText"/>
      </w:pPr>
      <w:r>
        <w:t xml:space="preserve">   cosem-method-descriptor             Cosem-Method-Descriptor</w:t>
      </w:r>
    </w:p>
    <w:p w14:paraId="00D5C154" w14:textId="77777777" w:rsidR="005E07E4" w:rsidRDefault="005E07E4" w:rsidP="00CA6B0E">
      <w:pPr>
        <w:pStyle w:val="MacroText"/>
      </w:pPr>
      <w:r>
        <w:t>}</w:t>
      </w:r>
    </w:p>
    <w:p w14:paraId="23667288" w14:textId="77777777" w:rsidR="005E07E4" w:rsidRDefault="005E07E4" w:rsidP="00CA6B0E">
      <w:pPr>
        <w:pStyle w:val="MacroText"/>
      </w:pPr>
    </w:p>
    <w:p w14:paraId="2C449C08" w14:textId="77777777" w:rsidR="005E07E4" w:rsidRDefault="005E07E4" w:rsidP="00CA6B0E">
      <w:pPr>
        <w:pStyle w:val="MacroText"/>
      </w:pPr>
      <w:r>
        <w:t>Access-Request-Specification</w:t>
      </w:r>
      <w:r w:rsidR="00077BDE">
        <w:t>:</w:t>
      </w:r>
      <w:r>
        <w:t>:= CHOICE</w:t>
      </w:r>
    </w:p>
    <w:p w14:paraId="5F22AEF7" w14:textId="77777777" w:rsidR="005E07E4" w:rsidRDefault="005E07E4" w:rsidP="00CA6B0E">
      <w:pPr>
        <w:pStyle w:val="MacroText"/>
      </w:pPr>
      <w:r>
        <w:t>{</w:t>
      </w:r>
    </w:p>
    <w:p w14:paraId="509F29EF" w14:textId="77777777" w:rsidR="005E07E4" w:rsidRDefault="005E07E4" w:rsidP="00CA6B0E">
      <w:pPr>
        <w:pStyle w:val="MacroText"/>
      </w:pPr>
      <w:r>
        <w:t xml:space="preserve">   access-request-get                  [1] Access-Request-Get,</w:t>
      </w:r>
    </w:p>
    <w:p w14:paraId="0518A313" w14:textId="77777777" w:rsidR="005E07E4" w:rsidRDefault="005E07E4" w:rsidP="00CA6B0E">
      <w:pPr>
        <w:pStyle w:val="MacroText"/>
      </w:pPr>
      <w:r>
        <w:t xml:space="preserve">   access-request-set                  [2] Access-Request-Set,</w:t>
      </w:r>
    </w:p>
    <w:p w14:paraId="1D34BCF0" w14:textId="77777777" w:rsidR="005E07E4" w:rsidRDefault="005E07E4" w:rsidP="00CA6B0E">
      <w:pPr>
        <w:pStyle w:val="MacroText"/>
      </w:pPr>
      <w:r>
        <w:t xml:space="preserve">   access-request-action               [3] Access-Request-Action,</w:t>
      </w:r>
    </w:p>
    <w:p w14:paraId="0B40FD09" w14:textId="77777777" w:rsidR="005E07E4" w:rsidRDefault="005E07E4" w:rsidP="00CA6B0E">
      <w:pPr>
        <w:pStyle w:val="MacroText"/>
      </w:pPr>
      <w:r>
        <w:t xml:space="preserve">   access-request-get-with-selection   [4] Access-Request-Get-With-Selection,</w:t>
      </w:r>
    </w:p>
    <w:p w14:paraId="5737FE70" w14:textId="77777777" w:rsidR="005E07E4" w:rsidRDefault="005E07E4" w:rsidP="00CA6B0E">
      <w:pPr>
        <w:pStyle w:val="MacroText"/>
      </w:pPr>
      <w:r>
        <w:t xml:space="preserve">   access-request-set-with-selection   [5] Access-Request-Set-With-Selection</w:t>
      </w:r>
    </w:p>
    <w:p w14:paraId="1A28E30F" w14:textId="77777777" w:rsidR="005E07E4" w:rsidRDefault="005E07E4" w:rsidP="00CA6B0E">
      <w:pPr>
        <w:pStyle w:val="MacroText"/>
      </w:pPr>
      <w:r>
        <w:t>}</w:t>
      </w:r>
    </w:p>
    <w:p w14:paraId="2D9B7E28" w14:textId="77777777" w:rsidR="005E07E4" w:rsidRDefault="005E07E4" w:rsidP="00CA6B0E">
      <w:pPr>
        <w:pStyle w:val="MacroText"/>
      </w:pPr>
    </w:p>
    <w:p w14:paraId="414397DA" w14:textId="77777777" w:rsidR="005E07E4" w:rsidRDefault="005E07E4" w:rsidP="00CA6B0E">
      <w:pPr>
        <w:pStyle w:val="MacroText"/>
      </w:pPr>
      <w:r>
        <w:t>List-Of-Access-Request-Specification</w:t>
      </w:r>
      <w:r w:rsidR="00077BDE">
        <w:t>:</w:t>
      </w:r>
      <w:r>
        <w:t>:= SEQUENCE OF Access-Request-Specification</w:t>
      </w:r>
    </w:p>
    <w:p w14:paraId="59255F6F" w14:textId="77777777" w:rsidR="005E07E4" w:rsidRDefault="005E07E4" w:rsidP="00CA6B0E">
      <w:pPr>
        <w:pStyle w:val="MacroText"/>
      </w:pPr>
    </w:p>
    <w:p w14:paraId="09CB0BFB" w14:textId="77777777" w:rsidR="005E07E4" w:rsidRDefault="005E07E4" w:rsidP="00CA6B0E">
      <w:pPr>
        <w:pStyle w:val="MacroText"/>
      </w:pPr>
      <w:r>
        <w:t>Access-Request-Body</w:t>
      </w:r>
      <w:r w:rsidR="00077BDE">
        <w:t>:</w:t>
      </w:r>
      <w:r>
        <w:t>:= SEQUENCE</w:t>
      </w:r>
    </w:p>
    <w:p w14:paraId="4D9749D0" w14:textId="77777777" w:rsidR="005E07E4" w:rsidRDefault="005E07E4" w:rsidP="00CA6B0E">
      <w:pPr>
        <w:pStyle w:val="MacroText"/>
      </w:pPr>
      <w:r>
        <w:t>{</w:t>
      </w:r>
    </w:p>
    <w:p w14:paraId="3FF7A227" w14:textId="77777777" w:rsidR="005E07E4" w:rsidRDefault="005E07E4" w:rsidP="00CA6B0E">
      <w:pPr>
        <w:pStyle w:val="MacroText"/>
      </w:pPr>
      <w:r>
        <w:t xml:space="preserve">   access-request-specification        List-Of-Access-Request-Specification, </w:t>
      </w:r>
    </w:p>
    <w:p w14:paraId="1A149A19" w14:textId="77777777" w:rsidR="005E07E4" w:rsidRDefault="005E07E4" w:rsidP="00CA6B0E">
      <w:pPr>
        <w:pStyle w:val="MacroText"/>
      </w:pPr>
      <w:r>
        <w:t xml:space="preserve">   access-request-list-of-data         List-Of-Data</w:t>
      </w:r>
    </w:p>
    <w:p w14:paraId="23686216" w14:textId="77777777" w:rsidR="005E07E4" w:rsidRDefault="005E07E4" w:rsidP="00CA6B0E">
      <w:pPr>
        <w:pStyle w:val="MacroText"/>
      </w:pPr>
      <w:r>
        <w:t>}</w:t>
      </w:r>
    </w:p>
    <w:p w14:paraId="7687B7E3" w14:textId="77777777" w:rsidR="005E07E4" w:rsidRDefault="005E07E4" w:rsidP="00CA6B0E">
      <w:pPr>
        <w:pStyle w:val="MacroText"/>
      </w:pPr>
    </w:p>
    <w:p w14:paraId="4FA66DC2" w14:textId="77777777" w:rsidR="005E07E4" w:rsidRDefault="005E07E4" w:rsidP="00CA6B0E">
      <w:pPr>
        <w:pStyle w:val="MacroText"/>
      </w:pPr>
      <w:r>
        <w:t>Access-Response-Get</w:t>
      </w:r>
      <w:r w:rsidR="00077BDE">
        <w:t>:</w:t>
      </w:r>
      <w:r>
        <w:t>:= SEQUENCE</w:t>
      </w:r>
    </w:p>
    <w:p w14:paraId="3ECD93B4" w14:textId="77777777" w:rsidR="005E07E4" w:rsidRDefault="005E07E4" w:rsidP="00CA6B0E">
      <w:pPr>
        <w:pStyle w:val="MacroText"/>
      </w:pPr>
      <w:r>
        <w:t>{</w:t>
      </w:r>
    </w:p>
    <w:p w14:paraId="6FA82D44" w14:textId="77777777" w:rsidR="005E07E4" w:rsidRDefault="005E07E4" w:rsidP="00CA6B0E">
      <w:pPr>
        <w:pStyle w:val="MacroText"/>
      </w:pPr>
      <w:r>
        <w:t xml:space="preserve">   result                              Data-Access-Result</w:t>
      </w:r>
    </w:p>
    <w:p w14:paraId="21DD717B" w14:textId="77777777" w:rsidR="005E07E4" w:rsidRDefault="005E07E4" w:rsidP="00CA6B0E">
      <w:pPr>
        <w:pStyle w:val="MacroText"/>
      </w:pPr>
      <w:r>
        <w:t>}</w:t>
      </w:r>
    </w:p>
    <w:p w14:paraId="47574530" w14:textId="77777777" w:rsidR="005E07E4" w:rsidRDefault="005E07E4" w:rsidP="00CA6B0E">
      <w:pPr>
        <w:pStyle w:val="MacroText"/>
      </w:pPr>
    </w:p>
    <w:p w14:paraId="7A06238B" w14:textId="77777777" w:rsidR="005E07E4" w:rsidRDefault="005E07E4" w:rsidP="00CA6B0E">
      <w:pPr>
        <w:pStyle w:val="MacroText"/>
      </w:pPr>
      <w:r>
        <w:t>Access-Response-Set</w:t>
      </w:r>
      <w:r w:rsidR="00077BDE">
        <w:t>:</w:t>
      </w:r>
      <w:r>
        <w:t>:= SEQUENCE</w:t>
      </w:r>
    </w:p>
    <w:p w14:paraId="588E74EB" w14:textId="77777777" w:rsidR="005E07E4" w:rsidRDefault="005E07E4" w:rsidP="00CA6B0E">
      <w:pPr>
        <w:pStyle w:val="MacroText"/>
      </w:pPr>
      <w:r>
        <w:t>{</w:t>
      </w:r>
    </w:p>
    <w:p w14:paraId="6C284B16" w14:textId="77777777" w:rsidR="005E07E4" w:rsidRDefault="005E07E4" w:rsidP="00CA6B0E">
      <w:pPr>
        <w:pStyle w:val="MacroText"/>
      </w:pPr>
      <w:r>
        <w:t xml:space="preserve">   result                              Data-Access-Result</w:t>
      </w:r>
    </w:p>
    <w:p w14:paraId="60D58486" w14:textId="77777777" w:rsidR="005E07E4" w:rsidRDefault="005E07E4" w:rsidP="00CA6B0E">
      <w:pPr>
        <w:pStyle w:val="MacroText"/>
      </w:pPr>
      <w:r>
        <w:t>}</w:t>
      </w:r>
    </w:p>
    <w:p w14:paraId="7A49FA7E" w14:textId="77777777" w:rsidR="005E07E4" w:rsidRDefault="005E07E4" w:rsidP="00CA6B0E">
      <w:pPr>
        <w:pStyle w:val="MacroText"/>
      </w:pPr>
    </w:p>
    <w:p w14:paraId="031BB09C" w14:textId="77777777" w:rsidR="005E07E4" w:rsidRDefault="005E07E4" w:rsidP="00CA6B0E">
      <w:pPr>
        <w:pStyle w:val="MacroText"/>
      </w:pPr>
      <w:r>
        <w:t>Access-Response-Action</w:t>
      </w:r>
      <w:r w:rsidR="00077BDE">
        <w:t>:</w:t>
      </w:r>
      <w:r>
        <w:t>:= SEQUENCE</w:t>
      </w:r>
    </w:p>
    <w:p w14:paraId="5852F576" w14:textId="77777777" w:rsidR="005E07E4" w:rsidRDefault="005E07E4" w:rsidP="00CA6B0E">
      <w:pPr>
        <w:pStyle w:val="MacroText"/>
      </w:pPr>
      <w:r>
        <w:t>{</w:t>
      </w:r>
    </w:p>
    <w:p w14:paraId="019F90D5" w14:textId="77777777" w:rsidR="005E07E4" w:rsidRDefault="005E07E4" w:rsidP="00CA6B0E">
      <w:pPr>
        <w:pStyle w:val="MacroText"/>
      </w:pPr>
      <w:r>
        <w:t xml:space="preserve">   result                              Action-Result</w:t>
      </w:r>
    </w:p>
    <w:p w14:paraId="6183E124" w14:textId="77777777" w:rsidR="005E07E4" w:rsidRDefault="005E07E4" w:rsidP="00CA6B0E">
      <w:pPr>
        <w:pStyle w:val="MacroText"/>
      </w:pPr>
      <w:r>
        <w:t>}</w:t>
      </w:r>
    </w:p>
    <w:p w14:paraId="1B6110E7" w14:textId="77777777" w:rsidR="005E07E4" w:rsidRDefault="005E07E4" w:rsidP="00CA6B0E">
      <w:pPr>
        <w:pStyle w:val="MacroText"/>
      </w:pPr>
    </w:p>
    <w:p w14:paraId="75D21F4B" w14:textId="77777777" w:rsidR="005E07E4" w:rsidRDefault="005E07E4" w:rsidP="00CA6B0E">
      <w:pPr>
        <w:pStyle w:val="MacroText"/>
      </w:pPr>
      <w:r>
        <w:t>Access-Response-Specification</w:t>
      </w:r>
      <w:r w:rsidR="00077BDE">
        <w:t>:</w:t>
      </w:r>
      <w:r>
        <w:t>:= CHOICE</w:t>
      </w:r>
    </w:p>
    <w:p w14:paraId="190774FD" w14:textId="77777777" w:rsidR="005E07E4" w:rsidRDefault="005E07E4" w:rsidP="00CA6B0E">
      <w:pPr>
        <w:pStyle w:val="MacroText"/>
      </w:pPr>
      <w:r>
        <w:t>{</w:t>
      </w:r>
    </w:p>
    <w:p w14:paraId="4E1FC163" w14:textId="77777777" w:rsidR="005E07E4" w:rsidRDefault="005E07E4" w:rsidP="00CA6B0E">
      <w:pPr>
        <w:pStyle w:val="MacroText"/>
      </w:pPr>
      <w:r>
        <w:t xml:space="preserve">   access-response-get                 [1] Access-Response-Get,</w:t>
      </w:r>
    </w:p>
    <w:p w14:paraId="334AC4A3" w14:textId="77777777" w:rsidR="005E07E4" w:rsidRDefault="005E07E4" w:rsidP="00CA6B0E">
      <w:pPr>
        <w:pStyle w:val="MacroText"/>
      </w:pPr>
      <w:r>
        <w:t xml:space="preserve">   access-response-set                 [2] Access-Response-Set,</w:t>
      </w:r>
    </w:p>
    <w:p w14:paraId="56667A9A" w14:textId="77777777" w:rsidR="005E07E4" w:rsidRDefault="005E07E4" w:rsidP="00CA6B0E">
      <w:pPr>
        <w:pStyle w:val="MacroText"/>
      </w:pPr>
      <w:r>
        <w:t xml:space="preserve">   access-response-action              [3] Access-Response-Action</w:t>
      </w:r>
    </w:p>
    <w:p w14:paraId="347A5A89" w14:textId="77777777" w:rsidR="005E07E4" w:rsidRDefault="005E07E4" w:rsidP="00CA6B0E">
      <w:pPr>
        <w:pStyle w:val="MacroText"/>
      </w:pPr>
      <w:r>
        <w:t>}</w:t>
      </w:r>
    </w:p>
    <w:p w14:paraId="54F00585" w14:textId="77777777" w:rsidR="005E07E4" w:rsidRDefault="005E07E4" w:rsidP="00CA6B0E">
      <w:pPr>
        <w:pStyle w:val="MacroText"/>
      </w:pPr>
    </w:p>
    <w:p w14:paraId="1710B1A9" w14:textId="77777777" w:rsidR="005E07E4" w:rsidRDefault="005E07E4" w:rsidP="00CA6B0E">
      <w:pPr>
        <w:pStyle w:val="MacroText"/>
      </w:pPr>
      <w:r>
        <w:t>List-Of-Access-Response-Specification</w:t>
      </w:r>
      <w:r w:rsidR="00077BDE">
        <w:t>:</w:t>
      </w:r>
      <w:r>
        <w:t>:= SEQUENCE OF Access-Response-Specification</w:t>
      </w:r>
    </w:p>
    <w:p w14:paraId="767C5AE9" w14:textId="77777777" w:rsidR="005E07E4" w:rsidRDefault="005E07E4" w:rsidP="00CA6B0E">
      <w:pPr>
        <w:pStyle w:val="MacroText"/>
      </w:pPr>
    </w:p>
    <w:p w14:paraId="1BB89788" w14:textId="77777777" w:rsidR="005E07E4" w:rsidRDefault="005E07E4" w:rsidP="00CA6B0E">
      <w:pPr>
        <w:pStyle w:val="MacroText"/>
      </w:pPr>
      <w:r>
        <w:t>Access-Response-Body</w:t>
      </w:r>
      <w:r w:rsidR="00077BDE">
        <w:t>:</w:t>
      </w:r>
      <w:r>
        <w:t>:= SEQUENCE</w:t>
      </w:r>
    </w:p>
    <w:p w14:paraId="1399EBB0" w14:textId="77777777" w:rsidR="005E07E4" w:rsidRDefault="005E07E4" w:rsidP="00CA6B0E">
      <w:pPr>
        <w:pStyle w:val="MacroText"/>
      </w:pPr>
      <w:r>
        <w:t>{</w:t>
      </w:r>
    </w:p>
    <w:p w14:paraId="12F38A05" w14:textId="77777777" w:rsidR="005E07E4" w:rsidRDefault="005E07E4" w:rsidP="00CA6B0E">
      <w:pPr>
        <w:pStyle w:val="MacroText"/>
      </w:pPr>
      <w:r>
        <w:t xml:space="preserve">   access-request-specification        [0] List-Of-Access-Request-Specification OPTIONAL,</w:t>
      </w:r>
    </w:p>
    <w:p w14:paraId="24029572" w14:textId="77777777" w:rsidR="005E07E4" w:rsidRDefault="005E07E4" w:rsidP="00CA6B0E">
      <w:pPr>
        <w:pStyle w:val="MacroText"/>
      </w:pPr>
      <w:r>
        <w:t xml:space="preserve">   access-response-list-of-data        List-Of-Data,</w:t>
      </w:r>
    </w:p>
    <w:p w14:paraId="122BEFAA" w14:textId="77777777" w:rsidR="005E07E4" w:rsidRDefault="005E07E4" w:rsidP="00CA6B0E">
      <w:pPr>
        <w:pStyle w:val="MacroText"/>
      </w:pPr>
      <w:r>
        <w:t xml:space="preserve">   access-response-specification       List-Of-Access-Response-Specification</w:t>
      </w:r>
    </w:p>
    <w:p w14:paraId="3A95F78B" w14:textId="77777777" w:rsidR="005E07E4" w:rsidRDefault="005E07E4" w:rsidP="00CA6B0E">
      <w:pPr>
        <w:pStyle w:val="MacroText"/>
      </w:pPr>
      <w:r>
        <w:t>}</w:t>
      </w:r>
    </w:p>
    <w:p w14:paraId="26465E79" w14:textId="77777777" w:rsidR="005E07E4" w:rsidRDefault="005E07E4" w:rsidP="00CA6B0E">
      <w:pPr>
        <w:pStyle w:val="MacroText"/>
      </w:pPr>
    </w:p>
    <w:p w14:paraId="74A30CAA" w14:textId="77777777" w:rsidR="005E07E4" w:rsidRDefault="005E07E4" w:rsidP="00CA6B0E">
      <w:pPr>
        <w:pStyle w:val="MacroText"/>
      </w:pPr>
      <w:r>
        <w:t>-- Key-info</w:t>
      </w:r>
    </w:p>
    <w:p w14:paraId="2E29C541" w14:textId="77777777" w:rsidR="005E07E4" w:rsidRDefault="005E07E4" w:rsidP="00CA6B0E">
      <w:pPr>
        <w:pStyle w:val="MacroText"/>
      </w:pPr>
    </w:p>
    <w:p w14:paraId="13810CE2" w14:textId="77777777" w:rsidR="005E07E4" w:rsidRDefault="005E07E4" w:rsidP="00CA6B0E">
      <w:pPr>
        <w:pStyle w:val="MacroText"/>
      </w:pPr>
      <w:r>
        <w:t>Key-Id</w:t>
      </w:r>
      <w:r w:rsidR="00077BDE">
        <w:t>:</w:t>
      </w:r>
      <w:r>
        <w:t>:= ENUMERATED</w:t>
      </w:r>
    </w:p>
    <w:p w14:paraId="58D7EB67" w14:textId="77777777" w:rsidR="005E07E4" w:rsidRDefault="005E07E4" w:rsidP="00CA6B0E">
      <w:pPr>
        <w:pStyle w:val="MacroText"/>
      </w:pPr>
      <w:r>
        <w:t>{</w:t>
      </w:r>
    </w:p>
    <w:p w14:paraId="6E6EBC2F" w14:textId="77777777" w:rsidR="005E07E4" w:rsidRDefault="005E07E4" w:rsidP="00CA6B0E">
      <w:pPr>
        <w:pStyle w:val="MacroText"/>
      </w:pPr>
      <w:r>
        <w:tab/>
        <w:t>global-unicast-encryption-key      (0),</w:t>
      </w:r>
    </w:p>
    <w:p w14:paraId="29365B40" w14:textId="77777777" w:rsidR="005E07E4" w:rsidRDefault="005E07E4" w:rsidP="00CA6B0E">
      <w:pPr>
        <w:pStyle w:val="MacroText"/>
      </w:pPr>
      <w:r>
        <w:tab/>
        <w:t>global-broadcast-encryption-key    (1)</w:t>
      </w:r>
    </w:p>
    <w:p w14:paraId="2557699D" w14:textId="77777777" w:rsidR="005E07E4" w:rsidRDefault="005E07E4" w:rsidP="00CA6B0E">
      <w:pPr>
        <w:pStyle w:val="MacroText"/>
      </w:pPr>
      <w:r>
        <w:t>}</w:t>
      </w:r>
    </w:p>
    <w:p w14:paraId="257B6AD4" w14:textId="77777777" w:rsidR="005E07E4" w:rsidRDefault="005E07E4" w:rsidP="00CA6B0E">
      <w:pPr>
        <w:pStyle w:val="MacroText"/>
      </w:pPr>
    </w:p>
    <w:p w14:paraId="0ABE02BD" w14:textId="77777777" w:rsidR="005E07E4" w:rsidRDefault="005E07E4" w:rsidP="00CA6B0E">
      <w:pPr>
        <w:pStyle w:val="MacroText"/>
      </w:pPr>
      <w:r>
        <w:t>Kek-Id</w:t>
      </w:r>
      <w:r w:rsidR="00077BDE">
        <w:t>:</w:t>
      </w:r>
      <w:r>
        <w:t>:= ENUMERATED</w:t>
      </w:r>
    </w:p>
    <w:p w14:paraId="367BB738" w14:textId="77777777" w:rsidR="005E07E4" w:rsidRDefault="005E07E4" w:rsidP="00CA6B0E">
      <w:pPr>
        <w:pStyle w:val="MacroText"/>
      </w:pPr>
      <w:r>
        <w:t>{</w:t>
      </w:r>
    </w:p>
    <w:p w14:paraId="4330BFC7" w14:textId="77777777" w:rsidR="005E07E4" w:rsidRDefault="005E07E4" w:rsidP="00CA6B0E">
      <w:pPr>
        <w:pStyle w:val="MacroText"/>
      </w:pPr>
      <w:r>
        <w:tab/>
        <w:t>master-key                         (0)</w:t>
      </w:r>
    </w:p>
    <w:p w14:paraId="403A065E" w14:textId="77777777" w:rsidR="005E07E4" w:rsidRDefault="005E07E4" w:rsidP="00CA6B0E">
      <w:pPr>
        <w:pStyle w:val="MacroText"/>
      </w:pPr>
      <w:r>
        <w:t>}</w:t>
      </w:r>
    </w:p>
    <w:p w14:paraId="0D130C28" w14:textId="77777777" w:rsidR="005E07E4" w:rsidRDefault="005E07E4" w:rsidP="00CA6B0E">
      <w:pPr>
        <w:pStyle w:val="MacroText"/>
      </w:pPr>
    </w:p>
    <w:p w14:paraId="2EC6235D" w14:textId="77777777" w:rsidR="005E07E4" w:rsidRDefault="005E07E4" w:rsidP="00CA6B0E">
      <w:pPr>
        <w:pStyle w:val="MacroText"/>
      </w:pPr>
    </w:p>
    <w:p w14:paraId="02476F8B" w14:textId="77777777" w:rsidR="005E07E4" w:rsidRDefault="005E07E4" w:rsidP="00CA6B0E">
      <w:pPr>
        <w:pStyle w:val="MacroText"/>
      </w:pPr>
      <w:r>
        <w:t>Identified-Key</w:t>
      </w:r>
      <w:r w:rsidR="00077BDE">
        <w:t>:</w:t>
      </w:r>
      <w:r>
        <w:t xml:space="preserve">:= SEQUENCE </w:t>
      </w:r>
    </w:p>
    <w:p w14:paraId="098EE949" w14:textId="77777777" w:rsidR="005E07E4" w:rsidRDefault="005E07E4" w:rsidP="00CA6B0E">
      <w:pPr>
        <w:pStyle w:val="MacroText"/>
      </w:pPr>
      <w:r>
        <w:t>{</w:t>
      </w:r>
    </w:p>
    <w:p w14:paraId="4A985B6E" w14:textId="77777777" w:rsidR="005E07E4" w:rsidRDefault="005E07E4" w:rsidP="00CA6B0E">
      <w:pPr>
        <w:pStyle w:val="MacroText"/>
      </w:pPr>
      <w:r>
        <w:tab/>
        <w:t>key-id                             Key-Id</w:t>
      </w:r>
    </w:p>
    <w:p w14:paraId="51F8677D" w14:textId="77777777" w:rsidR="005E07E4" w:rsidRDefault="005E07E4" w:rsidP="00CA6B0E">
      <w:pPr>
        <w:pStyle w:val="MacroText"/>
      </w:pPr>
      <w:r>
        <w:t>}</w:t>
      </w:r>
    </w:p>
    <w:p w14:paraId="41A6FD7A" w14:textId="77777777" w:rsidR="005E07E4" w:rsidRDefault="005E07E4" w:rsidP="00CA6B0E">
      <w:pPr>
        <w:pStyle w:val="MacroText"/>
      </w:pPr>
    </w:p>
    <w:p w14:paraId="3E570DB5" w14:textId="77777777" w:rsidR="005E07E4" w:rsidRDefault="005E07E4" w:rsidP="00CA6B0E">
      <w:pPr>
        <w:pStyle w:val="MacroText"/>
      </w:pPr>
      <w:r>
        <w:t>Wrapped-Key</w:t>
      </w:r>
      <w:r w:rsidR="00077BDE">
        <w:t>:</w:t>
      </w:r>
      <w:r>
        <w:t>:= SEQUENCE</w:t>
      </w:r>
    </w:p>
    <w:p w14:paraId="2CB5B12C" w14:textId="77777777" w:rsidR="005E07E4" w:rsidRDefault="005E07E4" w:rsidP="00CA6B0E">
      <w:pPr>
        <w:pStyle w:val="MacroText"/>
      </w:pPr>
      <w:r>
        <w:t>{</w:t>
      </w:r>
    </w:p>
    <w:p w14:paraId="515AA559" w14:textId="77777777" w:rsidR="005E07E4" w:rsidRDefault="005E07E4" w:rsidP="00CA6B0E">
      <w:pPr>
        <w:pStyle w:val="MacroText"/>
      </w:pPr>
      <w:r>
        <w:t xml:space="preserve">    kek-id                             Kek-Id,</w:t>
      </w:r>
    </w:p>
    <w:p w14:paraId="1D86224C" w14:textId="77777777" w:rsidR="005E07E4" w:rsidRDefault="005E07E4" w:rsidP="00CA6B0E">
      <w:pPr>
        <w:pStyle w:val="MacroText"/>
      </w:pPr>
      <w:r>
        <w:t xml:space="preserve">    key-ciphered-data                  OCTET STRING</w:t>
      </w:r>
    </w:p>
    <w:p w14:paraId="3DDE84B7" w14:textId="77777777" w:rsidR="005E07E4" w:rsidRDefault="005E07E4" w:rsidP="00CA6B0E">
      <w:pPr>
        <w:pStyle w:val="MacroText"/>
      </w:pPr>
      <w:r>
        <w:t>}</w:t>
      </w:r>
    </w:p>
    <w:p w14:paraId="1C9648C8" w14:textId="77777777" w:rsidR="005E07E4" w:rsidRDefault="005E07E4" w:rsidP="00CA6B0E">
      <w:pPr>
        <w:pStyle w:val="MacroText"/>
      </w:pPr>
    </w:p>
    <w:p w14:paraId="4C72F480" w14:textId="77777777" w:rsidR="005E07E4" w:rsidRDefault="005E07E4" w:rsidP="00CA6B0E">
      <w:pPr>
        <w:pStyle w:val="MacroText"/>
      </w:pPr>
      <w:r>
        <w:t>Agreed-Key</w:t>
      </w:r>
      <w:r w:rsidR="00077BDE">
        <w:t>:</w:t>
      </w:r>
      <w:r>
        <w:t>:= SEQUENCE</w:t>
      </w:r>
    </w:p>
    <w:p w14:paraId="711AB627" w14:textId="77777777" w:rsidR="005E07E4" w:rsidRDefault="005E07E4" w:rsidP="00CA6B0E">
      <w:pPr>
        <w:pStyle w:val="MacroText"/>
      </w:pPr>
      <w:r>
        <w:t>{</w:t>
      </w:r>
    </w:p>
    <w:p w14:paraId="28CAE656" w14:textId="77777777" w:rsidR="005E07E4" w:rsidRDefault="005E07E4" w:rsidP="00CA6B0E">
      <w:pPr>
        <w:pStyle w:val="MacroText"/>
      </w:pPr>
      <w:r>
        <w:t xml:space="preserve">    key-parameters                     OCTET STRING,</w:t>
      </w:r>
    </w:p>
    <w:p w14:paraId="0AF347F0" w14:textId="77777777" w:rsidR="005E07E4" w:rsidRDefault="005E07E4" w:rsidP="00CA6B0E">
      <w:pPr>
        <w:pStyle w:val="MacroText"/>
      </w:pPr>
      <w:r>
        <w:t xml:space="preserve">    key-ciphered-data                  OCTET STRING</w:t>
      </w:r>
    </w:p>
    <w:p w14:paraId="321B7BBC" w14:textId="77777777" w:rsidR="005E07E4" w:rsidRDefault="005E07E4" w:rsidP="00CA6B0E">
      <w:pPr>
        <w:pStyle w:val="MacroText"/>
      </w:pPr>
      <w:r>
        <w:t>}</w:t>
      </w:r>
    </w:p>
    <w:p w14:paraId="6366A1F4" w14:textId="77777777" w:rsidR="005E07E4" w:rsidRDefault="005E07E4" w:rsidP="00CA6B0E">
      <w:pPr>
        <w:pStyle w:val="MacroText"/>
      </w:pPr>
    </w:p>
    <w:p w14:paraId="735FF27E" w14:textId="77777777" w:rsidR="005E07E4" w:rsidRDefault="005E07E4" w:rsidP="00CA6B0E">
      <w:pPr>
        <w:pStyle w:val="MacroText"/>
      </w:pPr>
      <w:r>
        <w:t>Key-Info</w:t>
      </w:r>
      <w:r w:rsidR="00077BDE">
        <w:t>:</w:t>
      </w:r>
      <w:r>
        <w:t>:= CHOICE</w:t>
      </w:r>
    </w:p>
    <w:p w14:paraId="42E6B858" w14:textId="77777777" w:rsidR="005E07E4" w:rsidRDefault="005E07E4" w:rsidP="00CA6B0E">
      <w:pPr>
        <w:pStyle w:val="MacroText"/>
      </w:pPr>
      <w:r>
        <w:t>{</w:t>
      </w:r>
    </w:p>
    <w:p w14:paraId="283AE974" w14:textId="77777777" w:rsidR="005E07E4" w:rsidRDefault="005E07E4" w:rsidP="00CA6B0E">
      <w:pPr>
        <w:pStyle w:val="MacroText"/>
      </w:pPr>
      <w:r>
        <w:t xml:space="preserve">    identified-key                     [0] Identified-Key,</w:t>
      </w:r>
    </w:p>
    <w:p w14:paraId="771AC6AD" w14:textId="77777777" w:rsidR="005E07E4" w:rsidRDefault="005E07E4" w:rsidP="00CA6B0E">
      <w:pPr>
        <w:pStyle w:val="MacroText"/>
      </w:pPr>
      <w:r>
        <w:t xml:space="preserve">    wrapped-key                        [1] Wrapped-Key,</w:t>
      </w:r>
    </w:p>
    <w:p w14:paraId="5944DC3F" w14:textId="77777777" w:rsidR="005E07E4" w:rsidRDefault="005E07E4" w:rsidP="00CA6B0E">
      <w:pPr>
        <w:pStyle w:val="MacroText"/>
      </w:pPr>
      <w:r>
        <w:t xml:space="preserve">    agreed-key                         [2] Agreed-Key,</w:t>
      </w:r>
    </w:p>
    <w:p w14:paraId="41C25167" w14:textId="77777777" w:rsidR="005E07E4" w:rsidRDefault="005E07E4" w:rsidP="00CA6B0E">
      <w:pPr>
        <w:pStyle w:val="MacroText"/>
      </w:pPr>
      <w:r>
        <w:t>}</w:t>
      </w:r>
    </w:p>
    <w:p w14:paraId="56B9A133" w14:textId="77777777" w:rsidR="005E07E4" w:rsidRDefault="005E07E4" w:rsidP="00CA6B0E">
      <w:pPr>
        <w:pStyle w:val="MacroText"/>
      </w:pPr>
    </w:p>
    <w:p w14:paraId="2A6A17FE" w14:textId="77777777" w:rsidR="005E07E4" w:rsidRDefault="005E07E4" w:rsidP="00CA6B0E">
      <w:pPr>
        <w:pStyle w:val="MacroText"/>
      </w:pPr>
      <w:r>
        <w:t>-- Use of Block-Control</w:t>
      </w:r>
    </w:p>
    <w:p w14:paraId="4327256B" w14:textId="77777777" w:rsidR="005E07E4" w:rsidRDefault="005E07E4" w:rsidP="00CA6B0E">
      <w:pPr>
        <w:pStyle w:val="MacroText"/>
      </w:pPr>
      <w:r>
        <w:t xml:space="preserve">--    window                   bits 0-5      window advertise </w:t>
      </w:r>
    </w:p>
    <w:p w14:paraId="4FD351E9" w14:textId="77777777" w:rsidR="005E07E4" w:rsidRDefault="005E07E4" w:rsidP="00CA6B0E">
      <w:pPr>
        <w:pStyle w:val="MacroText"/>
      </w:pPr>
      <w:r>
        <w:t>--    streaming                bit  6        0 = No Streaming active, 1 = Streaming active</w:t>
      </w:r>
    </w:p>
    <w:p w14:paraId="78FA41E4" w14:textId="77777777" w:rsidR="005E07E4" w:rsidRDefault="005E07E4" w:rsidP="00CA6B0E">
      <w:pPr>
        <w:pStyle w:val="MacroText"/>
      </w:pPr>
      <w:r>
        <w:t>--    last-block               bit  7        0 = Not Last Block, 1 = Last Block</w:t>
      </w:r>
    </w:p>
    <w:p w14:paraId="33BEB766" w14:textId="77777777" w:rsidR="005E07E4" w:rsidRDefault="005E07E4" w:rsidP="00CA6B0E">
      <w:pPr>
        <w:pStyle w:val="MacroText"/>
        <w:rPr>
          <w:lang w:val="fr-FR"/>
        </w:rPr>
      </w:pPr>
      <w:r>
        <w:rPr>
          <w:lang w:val="fr-FR"/>
        </w:rPr>
        <w:t>Block-Control</w:t>
      </w:r>
      <w:r w:rsidR="00077BDE">
        <w:rPr>
          <w:lang w:val="fr-FR"/>
        </w:rPr>
        <w:t>:</w:t>
      </w:r>
      <w:r>
        <w:rPr>
          <w:lang w:val="fr-FR"/>
        </w:rPr>
        <w:t>:=                      Unsigned8</w:t>
      </w:r>
    </w:p>
    <w:p w14:paraId="368E895D" w14:textId="77777777" w:rsidR="005E07E4" w:rsidRDefault="005E07E4" w:rsidP="00CA6B0E">
      <w:pPr>
        <w:pStyle w:val="MacroText"/>
        <w:rPr>
          <w:lang w:val="fr-FR"/>
        </w:rPr>
      </w:pPr>
    </w:p>
    <w:p w14:paraId="15388F4D" w14:textId="77777777" w:rsidR="005E07E4" w:rsidRDefault="005E07E4" w:rsidP="00CA6B0E">
      <w:pPr>
        <w:pStyle w:val="MacroText"/>
        <w:rPr>
          <w:lang w:val="fr-FR"/>
        </w:rPr>
      </w:pPr>
      <w:r>
        <w:rPr>
          <w:lang w:val="fr-FR"/>
        </w:rPr>
        <w:tab/>
      </w:r>
    </w:p>
    <w:p w14:paraId="35DE40A2" w14:textId="77777777" w:rsidR="005E07E4" w:rsidRDefault="005E07E4" w:rsidP="00CA6B0E">
      <w:pPr>
        <w:pStyle w:val="MacroText"/>
        <w:rPr>
          <w:lang w:val="fr-FR"/>
        </w:rPr>
      </w:pPr>
      <w:r>
        <w:rPr>
          <w:lang w:val="fr-FR"/>
        </w:rPr>
        <w:t>END</w:t>
      </w:r>
    </w:p>
    <w:p w14:paraId="2A626184" w14:textId="77777777" w:rsidR="005E07E4" w:rsidRPr="00524AC4" w:rsidRDefault="005E07E4" w:rsidP="008C6750">
      <w:pPr>
        <w:pStyle w:val="Heading1"/>
        <w:rPr>
          <w:lang w:val="fr-FR"/>
        </w:rPr>
      </w:pPr>
      <w:bookmarkStart w:id="6380" w:name="_Toc392501399"/>
      <w:bookmarkStart w:id="6381" w:name="_Ref386956501"/>
      <w:bookmarkStart w:id="6382" w:name="_Ref386956500"/>
      <w:bookmarkStart w:id="6383" w:name="_Ref386956489"/>
      <w:bookmarkStart w:id="6384" w:name="_Ref386956488"/>
      <w:bookmarkStart w:id="6385" w:name="_Ref386920104"/>
      <w:bookmarkStart w:id="6386" w:name="_Ref421559671"/>
      <w:bookmarkStart w:id="6387" w:name="_Toc437856594"/>
      <w:bookmarkStart w:id="6388" w:name="_Toc97127287"/>
      <w:bookmarkStart w:id="6389" w:name="_Ref97196523"/>
      <w:r w:rsidRPr="00524AC4">
        <w:rPr>
          <w:lang w:val="fr-FR"/>
        </w:rPr>
        <w:lastRenderedPageBreak/>
        <w:t>COSEM APDU XML schema</w:t>
      </w:r>
      <w:bookmarkEnd w:id="6380"/>
      <w:bookmarkEnd w:id="6381"/>
      <w:bookmarkEnd w:id="6382"/>
      <w:bookmarkEnd w:id="6383"/>
      <w:bookmarkEnd w:id="6384"/>
      <w:bookmarkEnd w:id="6385"/>
      <w:bookmarkEnd w:id="6386"/>
      <w:bookmarkEnd w:id="6387"/>
      <w:bookmarkEnd w:id="6388"/>
      <w:bookmarkEnd w:id="6389"/>
      <w:r w:rsidRPr="00524AC4">
        <w:rPr>
          <w:lang w:val="fr-FR"/>
        </w:rPr>
        <w:fldChar w:fldCharType="begin"/>
      </w:r>
      <w:r w:rsidRPr="00524AC4">
        <w:instrText xml:space="preserve"> XE "</w:instrText>
      </w:r>
      <w:r w:rsidRPr="00524AC4">
        <w:rPr>
          <w:lang w:val="fr-FR"/>
        </w:rPr>
        <w:instrText>XML schema</w:instrText>
      </w:r>
      <w:r w:rsidRPr="00524AC4">
        <w:instrText xml:space="preserve">" </w:instrText>
      </w:r>
      <w:r w:rsidRPr="00524AC4">
        <w:rPr>
          <w:lang w:val="fr-FR"/>
        </w:rPr>
        <w:fldChar w:fldCharType="end"/>
      </w:r>
    </w:p>
    <w:p w14:paraId="1B43D68D" w14:textId="77777777" w:rsidR="005E07E4" w:rsidRPr="00524AC4" w:rsidRDefault="005E07E4" w:rsidP="008C6750">
      <w:pPr>
        <w:pStyle w:val="Heading2"/>
      </w:pPr>
      <w:bookmarkStart w:id="6390" w:name="_Toc392501400"/>
      <w:bookmarkStart w:id="6391" w:name="_Toc437856595"/>
      <w:bookmarkStart w:id="6392" w:name="_Toc97127288"/>
      <w:r w:rsidRPr="00524AC4">
        <w:t>General</w:t>
      </w:r>
      <w:bookmarkEnd w:id="6390"/>
      <w:bookmarkEnd w:id="6391"/>
      <w:bookmarkEnd w:id="6392"/>
    </w:p>
    <w:p w14:paraId="148AB1A6" w14:textId="77777777" w:rsidR="005E07E4" w:rsidRDefault="005E07E4" w:rsidP="008C6750">
      <w:pPr>
        <w:pStyle w:val="PARAGRAPH"/>
      </w:pPr>
      <w:r>
        <w:t>ITU-T recommendations X.693 and X.694 provide XML encoding rules to Abstract Syntax Notation 1</w:t>
      </w:r>
      <w:r>
        <w:fldChar w:fldCharType="begin"/>
      </w:r>
      <w:r>
        <w:instrText xml:space="preserve"> XE "Abstract Syntax Notation 1" </w:instrText>
      </w:r>
      <w:r>
        <w:fldChar w:fldCharType="end"/>
      </w:r>
      <w:r>
        <w:t xml:space="preserve"> (ASN.1) and XML Schema Definitions Language</w:t>
      </w:r>
      <w:r>
        <w:fldChar w:fldCharType="begin"/>
      </w:r>
      <w:r>
        <w:instrText xml:space="preserve"> XE "XML Schema Definitions Language" </w:instrText>
      </w:r>
      <w:r>
        <w:fldChar w:fldCharType="end"/>
      </w:r>
      <w:r>
        <w:t xml:space="preserve"> (XSD) mapping to ASN.1. No recommendation is provided to map ASN.1 to XSD. In this </w:t>
      </w:r>
      <w:r w:rsidR="004C63A2">
        <w:t>C</w:t>
      </w:r>
      <w:r>
        <w:t xml:space="preserve">lause </w:t>
      </w:r>
      <w:r>
        <w:fldChar w:fldCharType="begin" w:fldLock="1"/>
      </w:r>
      <w:r>
        <w:instrText xml:space="preserve"> REF _Ref386920104 \r \h </w:instrText>
      </w:r>
      <w:r>
        <w:fldChar w:fldCharType="separate"/>
      </w:r>
      <w:r w:rsidR="00811F07">
        <w:t>9</w:t>
      </w:r>
      <w:r>
        <w:fldChar w:fldCharType="end"/>
      </w:r>
      <w:r>
        <w:t xml:space="preserve"> COSEMpdu ASN.1 definition is provided and mapped to COSEMpdu XSD definition.</w:t>
      </w:r>
    </w:p>
    <w:p w14:paraId="27CDD94A" w14:textId="77777777" w:rsidR="005E07E4" w:rsidRDefault="005E07E4" w:rsidP="008C6750">
      <w:pPr>
        <w:pStyle w:val="PARAGRAPH"/>
      </w:pPr>
      <w:r>
        <w:t xml:space="preserve">XML has gained wide acceptance in the IT industry. The purpose of such encoding is to enable transfer of COSEM model content with various means in the form of XML encoded content. It can be a XML document exchanged between applications, content included in Web services SOAP messages or content encapsulated in e-mail messages, to name just few of the applications. Interoperability and mapping between ASN.1 encoded APDUs and XML encoded content is important in both directions. On one side ASN.1 has enabled creation of XML encoded content with support for XML Encoding Rules (See </w:t>
      </w:r>
      <w:r>
        <w:fldChar w:fldCharType="begin" w:fldLock="1"/>
      </w:r>
      <w:r>
        <w:instrText xml:space="preserve"> REF ITU_T_X693 \h </w:instrText>
      </w:r>
      <w:r>
        <w:fldChar w:fldCharType="separate"/>
      </w:r>
      <w:r w:rsidR="00811F07" w:rsidRPr="00D83064">
        <w:rPr>
          <w:color w:val="000000"/>
        </w:rPr>
        <w:t>ITU-T X.693</w:t>
      </w:r>
      <w:r>
        <w:fldChar w:fldCharType="end"/>
      </w:r>
      <w:r>
        <w:t xml:space="preserve"> and </w:t>
      </w:r>
      <w:r>
        <w:fldChar w:fldCharType="begin" w:fldLock="1"/>
      </w:r>
      <w:r>
        <w:instrText xml:space="preserve"> REF ITU_T_X694 \h </w:instrText>
      </w:r>
      <w:r>
        <w:fldChar w:fldCharType="separate"/>
      </w:r>
      <w:r w:rsidR="00811F07" w:rsidRPr="00D83064">
        <w:rPr>
          <w:color w:val="000000"/>
        </w:rPr>
        <w:t>ITU-T X.694</w:t>
      </w:r>
      <w:r>
        <w:fldChar w:fldCharType="end"/>
      </w:r>
      <w:r>
        <w:t xml:space="preserve">). On the other hand IT industry is searching for solutions for optimal transfer of XML content with XML optimized packaging. For that purposes conversion between W3C XML Schema and ASN.1 definition is crucial. Conversion in both directions enables proper conversion of XML content to ASN.1 encoded content and vice versa. Subclause </w:t>
      </w:r>
      <w:r>
        <w:fldChar w:fldCharType="begin" w:fldLock="1"/>
      </w:r>
      <w:r>
        <w:instrText xml:space="preserve"> REF _Ref391639908 \r \h </w:instrText>
      </w:r>
      <w:r>
        <w:fldChar w:fldCharType="separate"/>
      </w:r>
      <w:r w:rsidR="00811F07">
        <w:t>9.2</w:t>
      </w:r>
      <w:r>
        <w:fldChar w:fldCharType="end"/>
      </w:r>
      <w:r>
        <w:t xml:space="preserve"> contains mapping of COSEMPdu ASN.1 definition into COSEMPdu XML Schema (XSD).</w:t>
      </w:r>
    </w:p>
    <w:p w14:paraId="1F15B743" w14:textId="77777777" w:rsidR="005E07E4" w:rsidRPr="00524AC4" w:rsidRDefault="005E07E4" w:rsidP="008C6750">
      <w:pPr>
        <w:pStyle w:val="Heading2"/>
      </w:pPr>
      <w:bookmarkStart w:id="6393" w:name="_Toc392501401"/>
      <w:bookmarkStart w:id="6394" w:name="_Ref391639908"/>
      <w:bookmarkStart w:id="6395" w:name="_Ref412411382"/>
      <w:bookmarkStart w:id="6396" w:name="_Ref412415138"/>
      <w:bookmarkStart w:id="6397" w:name="_Toc437856596"/>
      <w:bookmarkStart w:id="6398" w:name="_Toc97127289"/>
      <w:r w:rsidRPr="00524AC4">
        <w:t>XML Schema</w:t>
      </w:r>
      <w:bookmarkEnd w:id="6393"/>
      <w:bookmarkEnd w:id="6394"/>
      <w:bookmarkEnd w:id="6395"/>
      <w:bookmarkEnd w:id="6396"/>
      <w:bookmarkEnd w:id="6397"/>
      <w:bookmarkEnd w:id="6398"/>
    </w:p>
    <w:p w14:paraId="1F2454D7" w14:textId="77777777" w:rsidR="005E07E4" w:rsidRDefault="005E07E4" w:rsidP="00A47D02">
      <w:pPr>
        <w:pStyle w:val="MacroText"/>
        <w:rPr>
          <w:color w:val="000000"/>
          <w:highlight w:val="white"/>
          <w:lang w:val="en-US" w:eastAsia="sl-SI"/>
        </w:rPr>
      </w:pPr>
      <w:r>
        <w:rPr>
          <w:highlight w:val="white"/>
          <w:lang w:val="en-US" w:eastAsia="sl-SI"/>
        </w:rPr>
        <w:t>&lt;?</w:t>
      </w:r>
      <w:r>
        <w:rPr>
          <w:color w:val="A31515"/>
          <w:highlight w:val="white"/>
          <w:lang w:val="en-US" w:eastAsia="sl-SI"/>
        </w:rPr>
        <w:t>xml</w:t>
      </w:r>
      <w:r>
        <w:rPr>
          <w:highlight w:val="white"/>
          <w:lang w:val="en-US" w:eastAsia="sl-SI"/>
        </w:rPr>
        <w:t xml:space="preserve"> </w:t>
      </w:r>
      <w:r>
        <w:rPr>
          <w:color w:val="FF0000"/>
          <w:highlight w:val="white"/>
          <w:lang w:val="en-US" w:eastAsia="sl-SI"/>
        </w:rPr>
        <w:t>version</w:t>
      </w:r>
      <w:r>
        <w:rPr>
          <w:highlight w:val="white"/>
          <w:lang w:val="en-US" w:eastAsia="sl-SI"/>
        </w:rPr>
        <w:t>=</w:t>
      </w:r>
      <w:r>
        <w:rPr>
          <w:color w:val="000000"/>
          <w:highlight w:val="white"/>
          <w:lang w:val="en-US" w:eastAsia="sl-SI"/>
        </w:rPr>
        <w:t>"</w:t>
      </w:r>
      <w:r>
        <w:rPr>
          <w:highlight w:val="white"/>
          <w:lang w:val="en-US" w:eastAsia="sl-SI"/>
        </w:rPr>
        <w:t>1.0</w:t>
      </w:r>
      <w:r>
        <w:rPr>
          <w:color w:val="000000"/>
          <w:highlight w:val="white"/>
          <w:lang w:val="en-US" w:eastAsia="sl-SI"/>
        </w:rPr>
        <w:t>"</w:t>
      </w:r>
      <w:r>
        <w:rPr>
          <w:highlight w:val="white"/>
          <w:lang w:val="en-US" w:eastAsia="sl-SI"/>
        </w:rPr>
        <w:t xml:space="preserve"> </w:t>
      </w:r>
      <w:r>
        <w:rPr>
          <w:color w:val="FF0000"/>
          <w:highlight w:val="white"/>
          <w:lang w:val="en-US" w:eastAsia="sl-SI"/>
        </w:rPr>
        <w:t>encoding</w:t>
      </w:r>
      <w:r>
        <w:rPr>
          <w:highlight w:val="white"/>
          <w:lang w:val="en-US" w:eastAsia="sl-SI"/>
        </w:rPr>
        <w:t>=</w:t>
      </w:r>
      <w:r>
        <w:rPr>
          <w:color w:val="000000"/>
          <w:highlight w:val="white"/>
          <w:lang w:val="en-US" w:eastAsia="sl-SI"/>
        </w:rPr>
        <w:t>"</w:t>
      </w:r>
      <w:r>
        <w:rPr>
          <w:highlight w:val="white"/>
          <w:lang w:val="en-US" w:eastAsia="sl-SI"/>
        </w:rPr>
        <w:t>UTF-8</w:t>
      </w:r>
      <w:r>
        <w:rPr>
          <w:color w:val="000000"/>
          <w:highlight w:val="white"/>
          <w:lang w:val="en-US" w:eastAsia="sl-SI"/>
        </w:rPr>
        <w:t>"</w:t>
      </w:r>
      <w:r>
        <w:rPr>
          <w:highlight w:val="white"/>
          <w:lang w:val="en-US" w:eastAsia="sl-SI"/>
        </w:rPr>
        <w:t>?&gt;</w:t>
      </w:r>
    </w:p>
    <w:p w14:paraId="4FD78B3B" w14:textId="77777777" w:rsidR="005E07E4" w:rsidRDefault="005E07E4" w:rsidP="00A47D02">
      <w:pPr>
        <w:pStyle w:val="MacroText"/>
        <w:rPr>
          <w:color w:val="000000"/>
          <w:highlight w:val="white"/>
          <w:lang w:val="en-US" w:eastAsia="sl-SI"/>
        </w:rPr>
      </w:pPr>
      <w:r>
        <w:rPr>
          <w:highlight w:val="white"/>
          <w:lang w:val="en-US" w:eastAsia="sl-SI"/>
        </w:rPr>
        <w:t>&lt;</w:t>
      </w:r>
      <w:r>
        <w:rPr>
          <w:color w:val="A31515"/>
          <w:highlight w:val="white"/>
          <w:lang w:val="en-US" w:eastAsia="sl-SI"/>
        </w:rPr>
        <w:t>xsd:schema</w:t>
      </w:r>
      <w:r>
        <w:rPr>
          <w:highlight w:val="white"/>
          <w:lang w:val="en-US" w:eastAsia="sl-SI"/>
        </w:rPr>
        <w:t xml:space="preserve"> </w:t>
      </w:r>
      <w:r>
        <w:rPr>
          <w:color w:val="FF0000"/>
          <w:highlight w:val="white"/>
          <w:lang w:val="en-US" w:eastAsia="sl-SI"/>
        </w:rPr>
        <w:t>xmlns:xsd</w:t>
      </w:r>
      <w:r>
        <w:rPr>
          <w:highlight w:val="white"/>
          <w:lang w:val="en-US" w:eastAsia="sl-SI"/>
        </w:rPr>
        <w:t>=</w:t>
      </w:r>
      <w:r>
        <w:rPr>
          <w:color w:val="000000"/>
          <w:highlight w:val="white"/>
          <w:lang w:val="en-US" w:eastAsia="sl-SI"/>
        </w:rPr>
        <w:t>"</w:t>
      </w:r>
      <w:r>
        <w:rPr>
          <w:highlight w:val="white"/>
          <w:lang w:val="en-US" w:eastAsia="sl-SI"/>
        </w:rPr>
        <w:t>http://www.w3.org/2001/XMLSchema</w:t>
      </w:r>
      <w:r>
        <w:rPr>
          <w:color w:val="000000"/>
          <w:highlight w:val="white"/>
          <w:lang w:val="en-US" w:eastAsia="sl-SI"/>
        </w:rPr>
        <w:t>"</w:t>
      </w:r>
    </w:p>
    <w:p w14:paraId="1B052915" w14:textId="77777777" w:rsidR="005E07E4" w:rsidRDefault="005E07E4" w:rsidP="00A47D02">
      <w:pPr>
        <w:pStyle w:val="MacroText"/>
        <w:rPr>
          <w:color w:val="000000"/>
          <w:highlight w:val="white"/>
          <w:lang w:val="en-US" w:eastAsia="sl-SI"/>
        </w:rPr>
      </w:pPr>
      <w:r>
        <w:rPr>
          <w:highlight w:val="white"/>
          <w:lang w:val="en-US" w:eastAsia="sl-SI"/>
        </w:rPr>
        <w:t xml:space="preserve">            </w:t>
      </w:r>
      <w:r>
        <w:rPr>
          <w:color w:val="FF0000"/>
          <w:highlight w:val="white"/>
          <w:lang w:val="en-US" w:eastAsia="sl-SI"/>
        </w:rPr>
        <w:t>xmlns</w:t>
      </w:r>
      <w:r>
        <w:rPr>
          <w:highlight w:val="white"/>
          <w:lang w:val="en-US" w:eastAsia="sl-SI"/>
        </w:rPr>
        <w:t>=</w:t>
      </w:r>
      <w:r>
        <w:rPr>
          <w:color w:val="000000"/>
          <w:highlight w:val="white"/>
          <w:lang w:val="en-US" w:eastAsia="sl-SI"/>
        </w:rPr>
        <w:t>"</w:t>
      </w:r>
      <w:r>
        <w:rPr>
          <w:highlight w:val="white"/>
          <w:lang w:val="en-US" w:eastAsia="sl-SI"/>
        </w:rPr>
        <w:t>http://www.dlms.com/COSEMpdu</w:t>
      </w:r>
      <w:r>
        <w:rPr>
          <w:color w:val="000000"/>
          <w:highlight w:val="white"/>
          <w:lang w:val="en-US" w:eastAsia="sl-SI"/>
        </w:rPr>
        <w:t>"</w:t>
      </w:r>
    </w:p>
    <w:p w14:paraId="3005CB85" w14:textId="77777777" w:rsidR="005E07E4" w:rsidRDefault="005E07E4" w:rsidP="00A47D02">
      <w:pPr>
        <w:pStyle w:val="MacroText"/>
        <w:rPr>
          <w:color w:val="000000"/>
          <w:highlight w:val="white"/>
          <w:lang w:val="en-US" w:eastAsia="sl-SI"/>
        </w:rPr>
      </w:pPr>
      <w:r>
        <w:rPr>
          <w:highlight w:val="white"/>
          <w:lang w:val="en-US" w:eastAsia="sl-SI"/>
        </w:rPr>
        <w:t xml:space="preserve">            </w:t>
      </w:r>
      <w:r>
        <w:rPr>
          <w:color w:val="FF0000"/>
          <w:highlight w:val="white"/>
          <w:lang w:val="en-US" w:eastAsia="sl-SI"/>
        </w:rPr>
        <w:t>targetNamespace</w:t>
      </w:r>
      <w:r>
        <w:rPr>
          <w:highlight w:val="white"/>
          <w:lang w:val="en-US" w:eastAsia="sl-SI"/>
        </w:rPr>
        <w:t>=</w:t>
      </w:r>
      <w:r>
        <w:rPr>
          <w:color w:val="000000"/>
          <w:highlight w:val="white"/>
          <w:lang w:val="en-US" w:eastAsia="sl-SI"/>
        </w:rPr>
        <w:t>"</w:t>
      </w:r>
      <w:r>
        <w:rPr>
          <w:highlight w:val="white"/>
          <w:lang w:val="en-US" w:eastAsia="sl-SI"/>
        </w:rPr>
        <w:t>http://www.dlms.com/COSEMpdu</w:t>
      </w:r>
      <w:r>
        <w:rPr>
          <w:color w:val="000000"/>
          <w:highlight w:val="white"/>
          <w:lang w:val="en-US" w:eastAsia="sl-SI"/>
        </w:rPr>
        <w:t>"</w:t>
      </w:r>
    </w:p>
    <w:p w14:paraId="695D6C54" w14:textId="77777777" w:rsidR="005E07E4" w:rsidRDefault="005E07E4" w:rsidP="00A47D02">
      <w:pPr>
        <w:pStyle w:val="MacroText"/>
        <w:rPr>
          <w:color w:val="000000"/>
          <w:highlight w:val="white"/>
          <w:lang w:val="en-US" w:eastAsia="sl-SI"/>
        </w:rPr>
      </w:pPr>
      <w:r>
        <w:rPr>
          <w:highlight w:val="white"/>
          <w:lang w:val="en-US" w:eastAsia="sl-SI"/>
        </w:rPr>
        <w:t xml:space="preserve">            </w:t>
      </w:r>
      <w:r>
        <w:rPr>
          <w:color w:val="FF0000"/>
          <w:highlight w:val="white"/>
          <w:lang w:val="en-US" w:eastAsia="sl-SI"/>
        </w:rPr>
        <w:t>elementFormDefault</w:t>
      </w:r>
      <w:r>
        <w:rPr>
          <w:highlight w:val="white"/>
          <w:lang w:val="en-US" w:eastAsia="sl-SI"/>
        </w:rPr>
        <w:t>=</w:t>
      </w:r>
      <w:r>
        <w:rPr>
          <w:color w:val="000000"/>
          <w:highlight w:val="white"/>
          <w:lang w:val="en-US" w:eastAsia="sl-SI"/>
        </w:rPr>
        <w:t>"</w:t>
      </w:r>
      <w:r>
        <w:rPr>
          <w:highlight w:val="white"/>
          <w:lang w:val="en-US" w:eastAsia="sl-SI"/>
        </w:rPr>
        <w:t>qualified</w:t>
      </w:r>
      <w:r>
        <w:rPr>
          <w:color w:val="000000"/>
          <w:highlight w:val="white"/>
          <w:lang w:val="en-US" w:eastAsia="sl-SI"/>
        </w:rPr>
        <w:t>"</w:t>
      </w:r>
      <w:r>
        <w:rPr>
          <w:highlight w:val="white"/>
          <w:lang w:val="en-US" w:eastAsia="sl-SI"/>
        </w:rPr>
        <w:t>&gt;</w:t>
      </w:r>
    </w:p>
    <w:p w14:paraId="4011C981" w14:textId="77777777" w:rsidR="005E07E4" w:rsidRDefault="005E07E4" w:rsidP="00A47D02">
      <w:pPr>
        <w:pStyle w:val="MacroText"/>
        <w:rPr>
          <w:color w:val="000000"/>
          <w:highlight w:val="white"/>
          <w:lang w:val="en-US" w:eastAsia="sl-SI"/>
        </w:rPr>
      </w:pPr>
    </w:p>
    <w:p w14:paraId="056C1E6D" w14:textId="77777777" w:rsidR="005E07E4" w:rsidRDefault="005E07E4" w:rsidP="00A47D02">
      <w:pPr>
        <w:pStyle w:val="MacroText"/>
        <w:rPr>
          <w:color w:val="000000"/>
          <w:highlight w:val="white"/>
          <w:lang w:val="en-US" w:eastAsia="sl-SI"/>
        </w:rPr>
      </w:pPr>
      <w:r>
        <w:rPr>
          <w:highlight w:val="white"/>
          <w:lang w:val="en-US" w:eastAsia="sl-SI"/>
        </w:rPr>
        <w:t xml:space="preserve">   &lt;!--</w:t>
      </w:r>
      <w:r>
        <w:rPr>
          <w:color w:val="008000"/>
          <w:highlight w:val="white"/>
          <w:lang w:val="en-US" w:eastAsia="sl-SI"/>
        </w:rPr>
        <w:t xml:space="preserve"> ASN.1 definitions </w:t>
      </w:r>
      <w:r>
        <w:rPr>
          <w:highlight w:val="white"/>
          <w:lang w:val="en-US" w:eastAsia="sl-SI"/>
        </w:rPr>
        <w:t>--&gt;</w:t>
      </w:r>
    </w:p>
    <w:p w14:paraId="1FD7F6CB" w14:textId="77777777" w:rsidR="005E07E4" w:rsidRDefault="005E07E4" w:rsidP="00A47D02">
      <w:pPr>
        <w:pStyle w:val="MacroText"/>
        <w:rPr>
          <w:color w:val="000000"/>
          <w:highlight w:val="white"/>
          <w:lang w:val="en-US" w:eastAsia="sl-SI"/>
        </w:rPr>
      </w:pPr>
      <w:r>
        <w:rPr>
          <w:highlight w:val="white"/>
          <w:lang w:val="en-US" w:eastAsia="sl-SI"/>
        </w:rPr>
        <w:t xml:space="preserve">   &lt;</w:t>
      </w:r>
      <w:r>
        <w:rPr>
          <w:color w:val="A31515"/>
          <w:highlight w:val="white"/>
          <w:lang w:val="en-US" w:eastAsia="sl-SI"/>
        </w:rPr>
        <w:t>xsd:complexType</w:t>
      </w:r>
      <w:r>
        <w:rPr>
          <w:highlight w:val="white"/>
          <w:lang w:val="en-US" w:eastAsia="sl-SI"/>
        </w:rPr>
        <w:t xml:space="preserve"> </w:t>
      </w:r>
      <w:r>
        <w:rPr>
          <w:color w:val="FF0000"/>
          <w:highlight w:val="white"/>
          <w:lang w:val="en-US" w:eastAsia="sl-SI"/>
        </w:rPr>
        <w:t>name</w:t>
      </w:r>
      <w:r>
        <w:rPr>
          <w:highlight w:val="white"/>
          <w:lang w:val="en-US" w:eastAsia="sl-SI"/>
        </w:rPr>
        <w:t>=</w:t>
      </w:r>
      <w:r>
        <w:rPr>
          <w:color w:val="000000"/>
          <w:highlight w:val="white"/>
          <w:lang w:val="en-US" w:eastAsia="sl-SI"/>
        </w:rPr>
        <w:t>"</w:t>
      </w:r>
      <w:r>
        <w:rPr>
          <w:highlight w:val="white"/>
          <w:lang w:val="en-US" w:eastAsia="sl-SI"/>
        </w:rPr>
        <w:t>NULL</w:t>
      </w:r>
      <w:r>
        <w:rPr>
          <w:color w:val="000000"/>
          <w:highlight w:val="white"/>
          <w:lang w:val="en-US" w:eastAsia="sl-SI"/>
        </w:rPr>
        <w:t>"</w:t>
      </w:r>
      <w:r>
        <w:rPr>
          <w:highlight w:val="white"/>
          <w:lang w:val="en-US" w:eastAsia="sl-SI"/>
        </w:rPr>
        <w:t xml:space="preserve"> </w:t>
      </w:r>
      <w:r>
        <w:rPr>
          <w:color w:val="FF0000"/>
          <w:highlight w:val="white"/>
          <w:lang w:val="en-US" w:eastAsia="sl-SI"/>
        </w:rPr>
        <w:t>final</w:t>
      </w:r>
      <w:r>
        <w:rPr>
          <w:highlight w:val="white"/>
          <w:lang w:val="en-US" w:eastAsia="sl-SI"/>
        </w:rPr>
        <w:t>=</w:t>
      </w:r>
      <w:r>
        <w:rPr>
          <w:color w:val="000000"/>
          <w:highlight w:val="white"/>
          <w:lang w:val="en-US" w:eastAsia="sl-SI"/>
        </w:rPr>
        <w:t>"</w:t>
      </w:r>
      <w:r>
        <w:rPr>
          <w:highlight w:val="white"/>
          <w:lang w:val="en-US" w:eastAsia="sl-SI"/>
        </w:rPr>
        <w:t>#all</w:t>
      </w:r>
      <w:r>
        <w:rPr>
          <w:color w:val="000000"/>
          <w:highlight w:val="white"/>
          <w:lang w:val="en-US" w:eastAsia="sl-SI"/>
        </w:rPr>
        <w:t>"</w:t>
      </w:r>
      <w:r>
        <w:rPr>
          <w:highlight w:val="white"/>
          <w:lang w:val="en-US" w:eastAsia="sl-SI"/>
        </w:rPr>
        <w:t xml:space="preserve"> /&gt;</w:t>
      </w:r>
    </w:p>
    <w:p w14:paraId="3B239041" w14:textId="77777777" w:rsidR="005E07E4" w:rsidRDefault="005E07E4" w:rsidP="00A47D02">
      <w:pPr>
        <w:pStyle w:val="MacroText"/>
        <w:rPr>
          <w:color w:val="000000"/>
          <w:highlight w:val="white"/>
          <w:lang w:val="en-US" w:eastAsia="sl-SI"/>
        </w:rPr>
      </w:pPr>
    </w:p>
    <w:p w14:paraId="5E61E487" w14:textId="77777777" w:rsidR="005E07E4" w:rsidRDefault="005E07E4" w:rsidP="00A47D02">
      <w:pPr>
        <w:pStyle w:val="MacroText"/>
        <w:rPr>
          <w:color w:val="000000"/>
          <w:highlight w:val="white"/>
          <w:lang w:val="en-US" w:eastAsia="sl-SI"/>
        </w:rPr>
      </w:pPr>
      <w:r>
        <w:rPr>
          <w:highlight w:val="white"/>
          <w:lang w:val="en-US" w:eastAsia="sl-SI"/>
        </w:rPr>
        <w:t xml:space="preserve">   &lt;</w:t>
      </w:r>
      <w:r>
        <w:rPr>
          <w:color w:val="A31515"/>
          <w:highlight w:val="white"/>
          <w:lang w:val="en-US" w:eastAsia="sl-SI"/>
        </w:rPr>
        <w:t>xsd:simpleType</w:t>
      </w:r>
      <w:r>
        <w:rPr>
          <w:highlight w:val="white"/>
          <w:lang w:val="en-US" w:eastAsia="sl-SI"/>
        </w:rPr>
        <w:t xml:space="preserve"> </w:t>
      </w:r>
      <w:r>
        <w:rPr>
          <w:color w:val="FF0000"/>
          <w:highlight w:val="white"/>
          <w:lang w:val="en-US" w:eastAsia="sl-SI"/>
        </w:rPr>
        <w:t>name</w:t>
      </w:r>
      <w:r>
        <w:rPr>
          <w:highlight w:val="white"/>
          <w:lang w:val="en-US" w:eastAsia="sl-SI"/>
        </w:rPr>
        <w:t>=</w:t>
      </w:r>
      <w:r>
        <w:rPr>
          <w:color w:val="000000"/>
          <w:highlight w:val="white"/>
          <w:lang w:val="en-US" w:eastAsia="sl-SI"/>
        </w:rPr>
        <w:t>"</w:t>
      </w:r>
      <w:r>
        <w:rPr>
          <w:highlight w:val="white"/>
          <w:lang w:val="en-US" w:eastAsia="sl-SI"/>
        </w:rPr>
        <w:t>BitString</w:t>
      </w:r>
      <w:r>
        <w:rPr>
          <w:color w:val="000000"/>
          <w:highlight w:val="white"/>
          <w:lang w:val="en-US" w:eastAsia="sl-SI"/>
        </w:rPr>
        <w:t>"</w:t>
      </w:r>
      <w:r>
        <w:rPr>
          <w:highlight w:val="white"/>
          <w:lang w:val="en-US" w:eastAsia="sl-SI"/>
        </w:rPr>
        <w:t>&gt;</w:t>
      </w:r>
    </w:p>
    <w:p w14:paraId="6C8903DB" w14:textId="77777777" w:rsidR="005E07E4" w:rsidRDefault="005E07E4" w:rsidP="00A47D02">
      <w:pPr>
        <w:pStyle w:val="MacroText"/>
        <w:rPr>
          <w:color w:val="000000"/>
          <w:highlight w:val="white"/>
          <w:lang w:val="en-US" w:eastAsia="sl-SI"/>
        </w:rPr>
      </w:pPr>
      <w:r>
        <w:rPr>
          <w:highlight w:val="white"/>
          <w:lang w:val="en-US" w:eastAsia="sl-SI"/>
        </w:rPr>
        <w:t xml:space="preserve">       &lt;</w:t>
      </w:r>
      <w:r>
        <w:rPr>
          <w:color w:val="A31515"/>
          <w:highlight w:val="white"/>
          <w:lang w:val="en-US" w:eastAsia="sl-SI"/>
        </w:rPr>
        <w:t>xsd:restriction</w:t>
      </w:r>
      <w:r>
        <w:rPr>
          <w:highlight w:val="white"/>
          <w:lang w:val="en-US" w:eastAsia="sl-SI"/>
        </w:rPr>
        <w:t xml:space="preserve"> </w:t>
      </w:r>
      <w:r>
        <w:rPr>
          <w:color w:val="FF0000"/>
          <w:highlight w:val="white"/>
          <w:lang w:val="en-US" w:eastAsia="sl-SI"/>
        </w:rPr>
        <w:t>base</w:t>
      </w:r>
      <w:r>
        <w:rPr>
          <w:highlight w:val="white"/>
          <w:lang w:val="en-US" w:eastAsia="sl-SI"/>
        </w:rPr>
        <w:t>=</w:t>
      </w:r>
      <w:r>
        <w:rPr>
          <w:color w:val="000000"/>
          <w:highlight w:val="white"/>
          <w:lang w:val="en-US" w:eastAsia="sl-SI"/>
        </w:rPr>
        <w:t>"</w:t>
      </w:r>
      <w:r>
        <w:rPr>
          <w:highlight w:val="white"/>
          <w:lang w:val="en-US" w:eastAsia="sl-SI"/>
        </w:rPr>
        <w:t>xsd:string</w:t>
      </w:r>
      <w:r>
        <w:rPr>
          <w:color w:val="000000"/>
          <w:highlight w:val="white"/>
          <w:lang w:val="en-US" w:eastAsia="sl-SI"/>
        </w:rPr>
        <w:t>"</w:t>
      </w:r>
      <w:r>
        <w:rPr>
          <w:highlight w:val="white"/>
          <w:lang w:val="en-US" w:eastAsia="sl-SI"/>
        </w:rPr>
        <w:t>&gt;</w:t>
      </w:r>
    </w:p>
    <w:p w14:paraId="5F65C937" w14:textId="77777777" w:rsidR="005E07E4" w:rsidRDefault="005E07E4" w:rsidP="00A47D02">
      <w:pPr>
        <w:pStyle w:val="MacroText"/>
        <w:rPr>
          <w:color w:val="000000"/>
          <w:highlight w:val="white"/>
          <w:lang w:val="en-US" w:eastAsia="sl-SI"/>
        </w:rPr>
      </w:pPr>
      <w:r>
        <w:rPr>
          <w:highlight w:val="white"/>
          <w:lang w:val="en-US" w:eastAsia="sl-SI"/>
        </w:rPr>
        <w:t xml:space="preserve">           &lt;</w:t>
      </w:r>
      <w:r>
        <w:rPr>
          <w:color w:val="A31515"/>
          <w:highlight w:val="white"/>
          <w:lang w:val="en-US" w:eastAsia="sl-SI"/>
        </w:rPr>
        <w:t>xsd:pattern</w:t>
      </w:r>
      <w:r>
        <w:rPr>
          <w:highlight w:val="white"/>
          <w:lang w:val="en-US" w:eastAsia="sl-SI"/>
        </w:rPr>
        <w:t xml:space="preserve"> </w:t>
      </w:r>
      <w:r>
        <w:rPr>
          <w:color w:val="FF0000"/>
          <w:highlight w:val="white"/>
          <w:lang w:val="en-US" w:eastAsia="sl-SI"/>
        </w:rPr>
        <w:t>value</w:t>
      </w:r>
      <w:r>
        <w:rPr>
          <w:highlight w:val="white"/>
          <w:lang w:val="en-US" w:eastAsia="sl-SI"/>
        </w:rPr>
        <w:t>=</w:t>
      </w:r>
      <w:r>
        <w:rPr>
          <w:color w:val="000000"/>
          <w:highlight w:val="white"/>
          <w:lang w:val="en-US" w:eastAsia="sl-SI"/>
        </w:rPr>
        <w:t>"</w:t>
      </w:r>
      <w:r>
        <w:rPr>
          <w:highlight w:val="white"/>
          <w:lang w:val="en-US" w:eastAsia="sl-SI"/>
        </w:rPr>
        <w:t>[0-1]{0,}</w:t>
      </w:r>
      <w:r>
        <w:rPr>
          <w:color w:val="000000"/>
          <w:highlight w:val="white"/>
          <w:lang w:val="en-US" w:eastAsia="sl-SI"/>
        </w:rPr>
        <w:t>"</w:t>
      </w:r>
      <w:r>
        <w:rPr>
          <w:highlight w:val="white"/>
          <w:lang w:val="en-US" w:eastAsia="sl-SI"/>
        </w:rPr>
        <w:t xml:space="preserve"> /&gt;</w:t>
      </w:r>
    </w:p>
    <w:p w14:paraId="5EE5291B" w14:textId="77777777" w:rsidR="005E07E4" w:rsidRDefault="005E07E4" w:rsidP="00A47D02">
      <w:pPr>
        <w:pStyle w:val="MacroText"/>
        <w:rPr>
          <w:color w:val="000000"/>
          <w:highlight w:val="white"/>
          <w:lang w:val="en-US" w:eastAsia="sl-SI"/>
        </w:rPr>
      </w:pPr>
      <w:r>
        <w:rPr>
          <w:highlight w:val="white"/>
          <w:lang w:val="en-US" w:eastAsia="sl-SI"/>
        </w:rPr>
        <w:t xml:space="preserve">       &lt;/</w:t>
      </w:r>
      <w:r>
        <w:rPr>
          <w:color w:val="A31515"/>
          <w:highlight w:val="white"/>
          <w:lang w:val="en-US" w:eastAsia="sl-SI"/>
        </w:rPr>
        <w:t>xsd:restriction</w:t>
      </w:r>
      <w:r>
        <w:rPr>
          <w:highlight w:val="white"/>
          <w:lang w:val="en-US" w:eastAsia="sl-SI"/>
        </w:rPr>
        <w:t>&gt;</w:t>
      </w:r>
    </w:p>
    <w:p w14:paraId="1866E0C1" w14:textId="77777777" w:rsidR="005E07E4" w:rsidRDefault="005E07E4" w:rsidP="00A47D02">
      <w:pPr>
        <w:pStyle w:val="MacroText"/>
        <w:rPr>
          <w:color w:val="000000"/>
          <w:highlight w:val="white"/>
          <w:lang w:val="en-US" w:eastAsia="sl-SI"/>
        </w:rPr>
      </w:pPr>
      <w:r>
        <w:rPr>
          <w:highlight w:val="white"/>
          <w:lang w:val="en-US" w:eastAsia="sl-SI"/>
        </w:rPr>
        <w:t xml:space="preserve">   &lt;/</w:t>
      </w:r>
      <w:r>
        <w:rPr>
          <w:color w:val="A31515"/>
          <w:highlight w:val="white"/>
          <w:lang w:val="en-US" w:eastAsia="sl-SI"/>
        </w:rPr>
        <w:t>xsd:simpleType</w:t>
      </w:r>
      <w:r>
        <w:rPr>
          <w:highlight w:val="white"/>
          <w:lang w:val="en-US" w:eastAsia="sl-SI"/>
        </w:rPr>
        <w:t>&gt;</w:t>
      </w:r>
    </w:p>
    <w:p w14:paraId="3DC90DD3" w14:textId="77777777" w:rsidR="005E07E4" w:rsidRDefault="005E07E4" w:rsidP="00A47D02">
      <w:pPr>
        <w:pStyle w:val="MacroText"/>
        <w:rPr>
          <w:color w:val="000000"/>
          <w:highlight w:val="white"/>
          <w:lang w:val="en-US" w:eastAsia="sl-SI"/>
        </w:rPr>
      </w:pPr>
    </w:p>
    <w:p w14:paraId="65243CF4" w14:textId="77777777" w:rsidR="005E07E4" w:rsidRDefault="005E07E4" w:rsidP="00A47D02">
      <w:pPr>
        <w:pStyle w:val="MacroText"/>
        <w:rPr>
          <w:color w:val="000000"/>
          <w:highlight w:val="white"/>
          <w:lang w:val="en-US" w:eastAsia="sl-SI"/>
        </w:rPr>
      </w:pPr>
      <w:r>
        <w:rPr>
          <w:highlight w:val="white"/>
          <w:lang w:val="en-US" w:eastAsia="sl-SI"/>
        </w:rPr>
        <w:t xml:space="preserve">   &lt;</w:t>
      </w:r>
      <w:r>
        <w:rPr>
          <w:color w:val="A31515"/>
          <w:highlight w:val="white"/>
          <w:lang w:val="en-US" w:eastAsia="sl-SI"/>
        </w:rPr>
        <w:t>xsd:simpleType</w:t>
      </w:r>
      <w:r>
        <w:rPr>
          <w:highlight w:val="white"/>
          <w:lang w:val="en-US" w:eastAsia="sl-SI"/>
        </w:rPr>
        <w:t xml:space="preserve"> </w:t>
      </w:r>
      <w:r>
        <w:rPr>
          <w:color w:val="FF0000"/>
          <w:highlight w:val="white"/>
          <w:lang w:val="en-US" w:eastAsia="sl-SI"/>
        </w:rPr>
        <w:t>name</w:t>
      </w:r>
      <w:r>
        <w:rPr>
          <w:highlight w:val="white"/>
          <w:lang w:val="en-US" w:eastAsia="sl-SI"/>
        </w:rPr>
        <w:t>=</w:t>
      </w:r>
      <w:r>
        <w:rPr>
          <w:color w:val="000000"/>
          <w:highlight w:val="white"/>
          <w:lang w:val="en-US" w:eastAsia="sl-SI"/>
        </w:rPr>
        <w:t>"</w:t>
      </w:r>
      <w:r>
        <w:rPr>
          <w:highlight w:val="white"/>
          <w:lang w:val="en-US" w:eastAsia="sl-SI"/>
        </w:rPr>
        <w:t>ObjectIdentifier</w:t>
      </w:r>
      <w:r>
        <w:rPr>
          <w:color w:val="000000"/>
          <w:highlight w:val="white"/>
          <w:lang w:val="en-US" w:eastAsia="sl-SI"/>
        </w:rPr>
        <w:t>"</w:t>
      </w:r>
      <w:r>
        <w:rPr>
          <w:highlight w:val="white"/>
          <w:lang w:val="en-US" w:eastAsia="sl-SI"/>
        </w:rPr>
        <w:t>&gt;</w:t>
      </w:r>
    </w:p>
    <w:p w14:paraId="3A434CA9" w14:textId="77777777" w:rsidR="005E07E4" w:rsidRDefault="005E07E4" w:rsidP="00A47D02">
      <w:pPr>
        <w:pStyle w:val="MacroText"/>
        <w:rPr>
          <w:color w:val="000000"/>
          <w:highlight w:val="white"/>
          <w:lang w:val="en-US" w:eastAsia="sl-SI"/>
        </w:rPr>
      </w:pPr>
      <w:r>
        <w:rPr>
          <w:highlight w:val="white"/>
          <w:lang w:val="en-US" w:eastAsia="sl-SI"/>
        </w:rPr>
        <w:t xml:space="preserve">       &lt;</w:t>
      </w:r>
      <w:r>
        <w:rPr>
          <w:color w:val="A31515"/>
          <w:highlight w:val="white"/>
          <w:lang w:val="en-US" w:eastAsia="sl-SI"/>
        </w:rPr>
        <w:t>xsd:restriction</w:t>
      </w:r>
      <w:r>
        <w:rPr>
          <w:highlight w:val="white"/>
          <w:lang w:val="en-US" w:eastAsia="sl-SI"/>
        </w:rPr>
        <w:t xml:space="preserve"> </w:t>
      </w:r>
      <w:r>
        <w:rPr>
          <w:color w:val="FF0000"/>
          <w:highlight w:val="white"/>
          <w:lang w:val="en-US" w:eastAsia="sl-SI"/>
        </w:rPr>
        <w:t>base</w:t>
      </w:r>
      <w:r>
        <w:rPr>
          <w:highlight w:val="white"/>
          <w:lang w:val="en-US" w:eastAsia="sl-SI"/>
        </w:rPr>
        <w:t>=</w:t>
      </w:r>
      <w:r>
        <w:rPr>
          <w:color w:val="000000"/>
          <w:highlight w:val="white"/>
          <w:lang w:val="en-US" w:eastAsia="sl-SI"/>
        </w:rPr>
        <w:t>"</w:t>
      </w:r>
      <w:r>
        <w:rPr>
          <w:highlight w:val="white"/>
          <w:lang w:val="en-US" w:eastAsia="sl-SI"/>
        </w:rPr>
        <w:t>xsd:token</w:t>
      </w:r>
      <w:r>
        <w:rPr>
          <w:color w:val="000000"/>
          <w:highlight w:val="white"/>
          <w:lang w:val="en-US" w:eastAsia="sl-SI"/>
        </w:rPr>
        <w:t>"</w:t>
      </w:r>
      <w:r>
        <w:rPr>
          <w:highlight w:val="white"/>
          <w:lang w:val="en-US" w:eastAsia="sl-SI"/>
        </w:rPr>
        <w:t>&gt;</w:t>
      </w:r>
    </w:p>
    <w:p w14:paraId="42E0B813" w14:textId="77777777" w:rsidR="005E07E4" w:rsidRDefault="005E07E4" w:rsidP="00A47D02">
      <w:pPr>
        <w:pStyle w:val="MacroText"/>
        <w:rPr>
          <w:color w:val="000000"/>
          <w:highlight w:val="white"/>
          <w:lang w:val="en-US" w:eastAsia="sl-SI"/>
        </w:rPr>
      </w:pPr>
      <w:r>
        <w:rPr>
          <w:highlight w:val="white"/>
          <w:lang w:val="en-US" w:eastAsia="sl-SI"/>
        </w:rPr>
        <w:t xml:space="preserve">           &lt;</w:t>
      </w:r>
      <w:r>
        <w:rPr>
          <w:color w:val="A31515"/>
          <w:highlight w:val="white"/>
          <w:lang w:val="en-US" w:eastAsia="sl-SI"/>
        </w:rPr>
        <w:t>xsd:pattern</w:t>
      </w:r>
      <w:r>
        <w:rPr>
          <w:highlight w:val="white"/>
          <w:lang w:val="en-US" w:eastAsia="sl-SI"/>
        </w:rPr>
        <w:t xml:space="preserve"> </w:t>
      </w:r>
      <w:r>
        <w:rPr>
          <w:color w:val="FF0000"/>
          <w:highlight w:val="white"/>
          <w:lang w:val="en-US" w:eastAsia="sl-SI"/>
        </w:rPr>
        <w:t>value</w:t>
      </w:r>
      <w:r>
        <w:rPr>
          <w:highlight w:val="white"/>
          <w:lang w:val="en-US" w:eastAsia="sl-SI"/>
        </w:rPr>
        <w:t>=</w:t>
      </w:r>
      <w:r>
        <w:rPr>
          <w:color w:val="000000"/>
          <w:highlight w:val="white"/>
          <w:lang w:val="en-US" w:eastAsia="sl-SI"/>
        </w:rPr>
        <w:t>"</w:t>
      </w:r>
      <w:r>
        <w:rPr>
          <w:highlight w:val="white"/>
          <w:lang w:val="en-US" w:eastAsia="sl-SI"/>
        </w:rPr>
        <w:t>[0-2](\.[1-3]?[0-9]?(\.\d+)*)?</w:t>
      </w:r>
      <w:r>
        <w:rPr>
          <w:color w:val="000000"/>
          <w:highlight w:val="white"/>
          <w:lang w:val="en-US" w:eastAsia="sl-SI"/>
        </w:rPr>
        <w:t>"</w:t>
      </w:r>
      <w:r>
        <w:rPr>
          <w:highlight w:val="white"/>
          <w:lang w:val="en-US" w:eastAsia="sl-SI"/>
        </w:rPr>
        <w:t xml:space="preserve"> /&gt;</w:t>
      </w:r>
    </w:p>
    <w:p w14:paraId="42029216" w14:textId="77777777" w:rsidR="005E07E4" w:rsidRDefault="005E07E4" w:rsidP="00A47D02">
      <w:pPr>
        <w:pStyle w:val="MacroText"/>
        <w:rPr>
          <w:color w:val="000000"/>
          <w:highlight w:val="white"/>
          <w:lang w:val="en-US" w:eastAsia="sl-SI"/>
        </w:rPr>
      </w:pPr>
      <w:r>
        <w:rPr>
          <w:highlight w:val="white"/>
          <w:lang w:val="en-US" w:eastAsia="sl-SI"/>
        </w:rPr>
        <w:t xml:space="preserve">       &lt;/</w:t>
      </w:r>
      <w:r>
        <w:rPr>
          <w:color w:val="A31515"/>
          <w:highlight w:val="white"/>
          <w:lang w:val="en-US" w:eastAsia="sl-SI"/>
        </w:rPr>
        <w:t>xsd:restriction</w:t>
      </w:r>
      <w:r>
        <w:rPr>
          <w:highlight w:val="white"/>
          <w:lang w:val="en-US" w:eastAsia="sl-SI"/>
        </w:rPr>
        <w:t>&gt;</w:t>
      </w:r>
    </w:p>
    <w:p w14:paraId="77AB200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7AF84B56" w14:textId="77777777" w:rsidR="005E07E4" w:rsidRDefault="005E07E4" w:rsidP="00A47D02">
      <w:pPr>
        <w:pStyle w:val="MacroText"/>
        <w:rPr>
          <w:highlight w:val="white"/>
          <w:lang w:val="en-US" w:eastAsia="sl-SI"/>
        </w:rPr>
      </w:pPr>
    </w:p>
    <w:p w14:paraId="226F1542" w14:textId="77777777" w:rsidR="005E07E4" w:rsidRDefault="005E07E4" w:rsidP="00A47D02">
      <w:pPr>
        <w:pStyle w:val="MacroText"/>
        <w:rPr>
          <w:highlight w:val="white"/>
          <w:lang w:val="en-US" w:eastAsia="sl-SI"/>
        </w:rPr>
      </w:pPr>
    </w:p>
    <w:p w14:paraId="1A8F57E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008000"/>
          <w:highlight w:val="white"/>
          <w:lang w:val="en-US" w:eastAsia="sl-SI"/>
        </w:rPr>
        <w:t xml:space="preserve"> ACSE-APDU definition </w:t>
      </w:r>
      <w:r>
        <w:rPr>
          <w:color w:val="0000FF"/>
          <w:highlight w:val="white"/>
          <w:lang w:val="en-US" w:eastAsia="sl-SI"/>
        </w:rPr>
        <w:t>--&gt;</w:t>
      </w:r>
    </w:p>
    <w:p w14:paraId="082CD58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aCSE-APDU</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ACSE-APDU</w:t>
      </w:r>
      <w:r>
        <w:rPr>
          <w:highlight w:val="white"/>
          <w:lang w:val="en-US" w:eastAsia="sl-SI"/>
        </w:rPr>
        <w:t>"</w:t>
      </w:r>
      <w:r>
        <w:rPr>
          <w:color w:val="0000FF"/>
          <w:highlight w:val="white"/>
          <w:lang w:val="en-US" w:eastAsia="sl-SI"/>
        </w:rPr>
        <w:t>/&gt;</w:t>
      </w:r>
    </w:p>
    <w:p w14:paraId="3B073E0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ACSE-APDU</w:t>
      </w:r>
      <w:r>
        <w:rPr>
          <w:highlight w:val="white"/>
          <w:lang w:val="en-US" w:eastAsia="sl-SI"/>
        </w:rPr>
        <w:t>"</w:t>
      </w:r>
      <w:r>
        <w:rPr>
          <w:color w:val="0000FF"/>
          <w:highlight w:val="white"/>
          <w:lang w:val="en-US" w:eastAsia="sl-SI"/>
        </w:rPr>
        <w:t>&gt;</w:t>
      </w:r>
    </w:p>
    <w:p w14:paraId="1FE38B0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7759686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aarq</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AARQ-apdu</w:t>
      </w:r>
      <w:r>
        <w:rPr>
          <w:highlight w:val="white"/>
          <w:lang w:val="en-US" w:eastAsia="sl-SI"/>
        </w:rPr>
        <w:t>"</w:t>
      </w:r>
      <w:r>
        <w:rPr>
          <w:color w:val="0000FF"/>
          <w:highlight w:val="white"/>
          <w:lang w:val="en-US" w:eastAsia="sl-SI"/>
        </w:rPr>
        <w:t>/&gt;</w:t>
      </w:r>
    </w:p>
    <w:p w14:paraId="3C062D1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aare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AARE-apdu</w:t>
      </w:r>
      <w:r>
        <w:rPr>
          <w:highlight w:val="white"/>
          <w:lang w:val="en-US" w:eastAsia="sl-SI"/>
        </w:rPr>
        <w:t>"</w:t>
      </w:r>
      <w:r>
        <w:rPr>
          <w:color w:val="0000FF"/>
          <w:highlight w:val="white"/>
          <w:lang w:val="en-US" w:eastAsia="sl-SI"/>
        </w:rPr>
        <w:t>/&gt;</w:t>
      </w:r>
    </w:p>
    <w:p w14:paraId="53FD0C9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rlrq</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RLRQ-apdu</w:t>
      </w:r>
      <w:r>
        <w:rPr>
          <w:highlight w:val="white"/>
          <w:lang w:val="en-US" w:eastAsia="sl-SI"/>
        </w:rPr>
        <w:t>"</w:t>
      </w:r>
      <w:r>
        <w:rPr>
          <w:color w:val="0000FF"/>
          <w:highlight w:val="white"/>
          <w:lang w:val="en-US" w:eastAsia="sl-SI"/>
        </w:rPr>
        <w:t>/&gt;</w:t>
      </w:r>
    </w:p>
    <w:p w14:paraId="2DD90E5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rlre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RLRE-apdu</w:t>
      </w:r>
      <w:r>
        <w:rPr>
          <w:highlight w:val="white"/>
          <w:lang w:val="en-US" w:eastAsia="sl-SI"/>
        </w:rPr>
        <w:t>"</w:t>
      </w:r>
      <w:r>
        <w:rPr>
          <w:color w:val="0000FF"/>
          <w:highlight w:val="white"/>
          <w:lang w:val="en-US" w:eastAsia="sl-SI"/>
        </w:rPr>
        <w:t>/&gt;</w:t>
      </w:r>
    </w:p>
    <w:p w14:paraId="7B08FC3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22C1DD6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025743BC" w14:textId="77777777" w:rsidR="005E07E4" w:rsidRDefault="005E07E4" w:rsidP="00A47D02">
      <w:pPr>
        <w:pStyle w:val="MacroText"/>
        <w:rPr>
          <w:highlight w:val="white"/>
          <w:lang w:val="en-US" w:eastAsia="sl-SI"/>
        </w:rPr>
      </w:pPr>
    </w:p>
    <w:p w14:paraId="68CE472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008000"/>
          <w:highlight w:val="white"/>
          <w:lang w:val="en-US" w:eastAsia="sl-SI"/>
        </w:rPr>
        <w:t xml:space="preserve"> xDLMS-APDU definition </w:t>
      </w:r>
      <w:r>
        <w:rPr>
          <w:color w:val="0000FF"/>
          <w:highlight w:val="white"/>
          <w:lang w:val="en-US" w:eastAsia="sl-SI"/>
        </w:rPr>
        <w:t>--&gt;</w:t>
      </w:r>
    </w:p>
    <w:p w14:paraId="4C8D9F4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xDLMS-APDU</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XDLMS-APDU</w:t>
      </w:r>
      <w:r>
        <w:rPr>
          <w:highlight w:val="white"/>
          <w:lang w:val="en-US" w:eastAsia="sl-SI"/>
        </w:rPr>
        <w:t>"</w:t>
      </w:r>
      <w:r>
        <w:rPr>
          <w:color w:val="0000FF"/>
          <w:highlight w:val="white"/>
          <w:lang w:val="en-US" w:eastAsia="sl-SI"/>
        </w:rPr>
        <w:t>/&gt;</w:t>
      </w:r>
    </w:p>
    <w:p w14:paraId="70246964" w14:textId="77777777" w:rsidR="005E07E4" w:rsidRDefault="005E07E4" w:rsidP="00A47D02">
      <w:pPr>
        <w:pStyle w:val="MacroText"/>
        <w:rPr>
          <w:highlight w:val="white"/>
          <w:lang w:val="en-US" w:eastAsia="sl-SI"/>
        </w:rPr>
      </w:pPr>
      <w:r>
        <w:rPr>
          <w:color w:val="0000FF"/>
          <w:highlight w:val="white"/>
          <w:lang w:val="en-US" w:eastAsia="sl-SI"/>
        </w:rPr>
        <w:lastRenderedPageBreak/>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XDLMS-APDU</w:t>
      </w:r>
      <w:r>
        <w:rPr>
          <w:highlight w:val="white"/>
          <w:lang w:val="en-US" w:eastAsia="sl-SI"/>
        </w:rPr>
        <w:t>"</w:t>
      </w:r>
      <w:r>
        <w:rPr>
          <w:color w:val="0000FF"/>
          <w:highlight w:val="white"/>
          <w:lang w:val="en-US" w:eastAsia="sl-SI"/>
        </w:rPr>
        <w:t>&gt;</w:t>
      </w:r>
    </w:p>
    <w:p w14:paraId="3FEC122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5E81EAB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initiateRequest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InitiateRequest</w:t>
      </w:r>
      <w:r>
        <w:rPr>
          <w:highlight w:val="white"/>
          <w:lang w:val="en-US" w:eastAsia="sl-SI"/>
        </w:rPr>
        <w:t>"</w:t>
      </w:r>
      <w:r>
        <w:rPr>
          <w:color w:val="0000FF"/>
          <w:highlight w:val="white"/>
          <w:lang w:val="en-US" w:eastAsia="sl-SI"/>
        </w:rPr>
        <w:t>/&gt;</w:t>
      </w:r>
    </w:p>
    <w:p w14:paraId="39173CD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readRequest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ReadRequest</w:t>
      </w:r>
      <w:r>
        <w:rPr>
          <w:highlight w:val="white"/>
          <w:lang w:val="en-US" w:eastAsia="sl-SI"/>
        </w:rPr>
        <w:t>"</w:t>
      </w:r>
      <w:r>
        <w:rPr>
          <w:color w:val="0000FF"/>
          <w:highlight w:val="white"/>
          <w:lang w:val="en-US" w:eastAsia="sl-SI"/>
        </w:rPr>
        <w:t>/&gt;</w:t>
      </w:r>
    </w:p>
    <w:p w14:paraId="4B84BD7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writeRequest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WriteRequest</w:t>
      </w:r>
      <w:r>
        <w:rPr>
          <w:highlight w:val="white"/>
          <w:lang w:val="en-US" w:eastAsia="sl-SI"/>
        </w:rPr>
        <w:t>"</w:t>
      </w:r>
      <w:r>
        <w:rPr>
          <w:color w:val="0000FF"/>
          <w:highlight w:val="white"/>
          <w:lang w:val="en-US" w:eastAsia="sl-SI"/>
        </w:rPr>
        <w:t>/&gt;</w:t>
      </w:r>
    </w:p>
    <w:p w14:paraId="3E65907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initiateResponse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InitiateResponse</w:t>
      </w:r>
      <w:r>
        <w:rPr>
          <w:highlight w:val="white"/>
          <w:lang w:val="en-US" w:eastAsia="sl-SI"/>
        </w:rPr>
        <w:t>"</w:t>
      </w:r>
      <w:r>
        <w:rPr>
          <w:color w:val="0000FF"/>
          <w:highlight w:val="white"/>
          <w:lang w:val="en-US" w:eastAsia="sl-SI"/>
        </w:rPr>
        <w:t>/&gt;</w:t>
      </w:r>
    </w:p>
    <w:p w14:paraId="5964FAD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readResponse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ReadResponse</w:t>
      </w:r>
      <w:r>
        <w:rPr>
          <w:highlight w:val="white"/>
          <w:lang w:val="en-US" w:eastAsia="sl-SI"/>
        </w:rPr>
        <w:t>"</w:t>
      </w:r>
      <w:r>
        <w:rPr>
          <w:color w:val="0000FF"/>
          <w:highlight w:val="white"/>
          <w:lang w:val="en-US" w:eastAsia="sl-SI"/>
        </w:rPr>
        <w:t>/&gt;</w:t>
      </w:r>
    </w:p>
    <w:p w14:paraId="11F774A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writeResponse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WriteResponse</w:t>
      </w:r>
      <w:r>
        <w:rPr>
          <w:highlight w:val="white"/>
          <w:lang w:val="en-US" w:eastAsia="sl-SI"/>
        </w:rPr>
        <w:t>"</w:t>
      </w:r>
      <w:r>
        <w:rPr>
          <w:color w:val="0000FF"/>
          <w:highlight w:val="white"/>
          <w:lang w:val="en-US" w:eastAsia="sl-SI"/>
        </w:rPr>
        <w:t>/&gt;</w:t>
      </w:r>
    </w:p>
    <w:p w14:paraId="5D43ECA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confirmedServiceError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ConfirmedServiceError</w:t>
      </w:r>
      <w:r>
        <w:rPr>
          <w:highlight w:val="white"/>
          <w:lang w:val="en-US" w:eastAsia="sl-SI"/>
        </w:rPr>
        <w:t>"</w:t>
      </w:r>
      <w:r>
        <w:rPr>
          <w:color w:val="0000FF"/>
          <w:highlight w:val="white"/>
          <w:lang w:val="en-US" w:eastAsia="sl-SI"/>
        </w:rPr>
        <w:t>/&gt;</w:t>
      </w:r>
    </w:p>
    <w:p w14:paraId="11D9F040" w14:textId="1BCB3E04" w:rsidR="005E07E4" w:rsidRDefault="005E07E4" w:rsidP="00A47D02">
      <w:pPr>
        <w:pStyle w:val="MacroText"/>
        <w:rPr>
          <w:ins w:id="6399" w:author="John Cowburn" w:date="2021-02-04T08:33:00Z"/>
          <w:color w:val="0000FF"/>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data-notification</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Data-Notification</w:t>
      </w:r>
      <w:r>
        <w:rPr>
          <w:highlight w:val="white"/>
          <w:lang w:val="en-US" w:eastAsia="sl-SI"/>
        </w:rPr>
        <w:t>"</w:t>
      </w:r>
      <w:r>
        <w:rPr>
          <w:color w:val="0000FF"/>
          <w:highlight w:val="white"/>
          <w:lang w:val="en-US" w:eastAsia="sl-SI"/>
        </w:rPr>
        <w:t>/&gt;</w:t>
      </w:r>
    </w:p>
    <w:p w14:paraId="5F16DC38" w14:textId="7B143CD4" w:rsidR="00B77F24" w:rsidRDefault="00B77F24" w:rsidP="00A47D02">
      <w:pPr>
        <w:pStyle w:val="MacroText"/>
        <w:rPr>
          <w:highlight w:val="white"/>
          <w:lang w:val="en-US" w:eastAsia="sl-SI"/>
        </w:rPr>
      </w:pPr>
      <w:ins w:id="6400" w:author="John Cowburn" w:date="2021-02-04T08:33:00Z">
        <w:r>
          <w:rPr>
            <w:color w:val="0000FF"/>
            <w:lang w:val="en-US" w:eastAsia="sl-SI"/>
          </w:rPr>
          <w:t xml:space="preserve">         </w:t>
        </w:r>
        <w:r w:rsidRPr="00952318">
          <w:rPr>
            <w:color w:val="0000FF"/>
            <w:highlight w:val="yellow"/>
            <w:lang w:val="en-US" w:eastAsia="sl-SI"/>
          </w:rPr>
          <w:t>&lt;</w:t>
        </w:r>
        <w:r w:rsidRPr="00952318">
          <w:rPr>
            <w:color w:val="A31515"/>
            <w:highlight w:val="yellow"/>
            <w:lang w:val="en-US" w:eastAsia="sl-SI"/>
          </w:rPr>
          <w:t>xsd:element</w:t>
        </w:r>
        <w:r w:rsidRPr="00952318">
          <w:rPr>
            <w:color w:val="0000FF"/>
            <w:highlight w:val="yellow"/>
            <w:lang w:val="en-US" w:eastAsia="sl-SI"/>
          </w:rPr>
          <w:t xml:space="preserve"> </w:t>
        </w:r>
        <w:r w:rsidRPr="00952318">
          <w:rPr>
            <w:color w:val="FF0000"/>
            <w:highlight w:val="yellow"/>
            <w:lang w:val="en-US" w:eastAsia="sl-SI"/>
          </w:rPr>
          <w:t>name</w:t>
        </w:r>
        <w:r w:rsidRPr="00952318">
          <w:rPr>
            <w:color w:val="0000FF"/>
            <w:highlight w:val="yellow"/>
            <w:lang w:val="en-US" w:eastAsia="sl-SI"/>
          </w:rPr>
          <w:t>=</w:t>
        </w:r>
        <w:r w:rsidRPr="00952318">
          <w:rPr>
            <w:highlight w:val="yellow"/>
            <w:lang w:val="en-US" w:eastAsia="sl-SI"/>
          </w:rPr>
          <w:t>"</w:t>
        </w:r>
        <w:r w:rsidRPr="00952318">
          <w:rPr>
            <w:color w:val="0000FF"/>
            <w:highlight w:val="yellow"/>
            <w:lang w:val="en-US" w:eastAsia="sl-SI"/>
          </w:rPr>
          <w:t>data-notification-confirm</w:t>
        </w:r>
        <w:r w:rsidRPr="00952318">
          <w:rPr>
            <w:highlight w:val="yellow"/>
            <w:lang w:val="en-US" w:eastAsia="sl-SI"/>
          </w:rPr>
          <w:t>"</w:t>
        </w:r>
        <w:r w:rsidRPr="00952318">
          <w:rPr>
            <w:color w:val="0000FF"/>
            <w:highlight w:val="yellow"/>
            <w:lang w:val="en-US" w:eastAsia="sl-SI"/>
          </w:rPr>
          <w:t xml:space="preserve"> </w:t>
        </w:r>
        <w:r w:rsidRPr="00952318">
          <w:rPr>
            <w:color w:val="FF0000"/>
            <w:highlight w:val="yellow"/>
            <w:lang w:val="en-US" w:eastAsia="sl-SI"/>
          </w:rPr>
          <w:t>type</w:t>
        </w:r>
        <w:r w:rsidRPr="00952318">
          <w:rPr>
            <w:color w:val="0000FF"/>
            <w:highlight w:val="yellow"/>
            <w:lang w:val="en-US" w:eastAsia="sl-SI"/>
          </w:rPr>
          <w:t>=</w:t>
        </w:r>
        <w:r w:rsidRPr="00952318">
          <w:rPr>
            <w:highlight w:val="yellow"/>
            <w:lang w:val="en-US" w:eastAsia="sl-SI"/>
          </w:rPr>
          <w:t>"</w:t>
        </w:r>
        <w:r w:rsidRPr="00952318">
          <w:rPr>
            <w:color w:val="0000FF"/>
            <w:highlight w:val="yellow"/>
            <w:lang w:val="en-US" w:eastAsia="sl-SI"/>
          </w:rPr>
          <w:t>Data-Notification-Confirm</w:t>
        </w:r>
        <w:r w:rsidRPr="00952318">
          <w:rPr>
            <w:highlight w:val="yellow"/>
            <w:lang w:val="en-US" w:eastAsia="sl-SI"/>
          </w:rPr>
          <w:t>"</w:t>
        </w:r>
        <w:r w:rsidRPr="00952318">
          <w:rPr>
            <w:color w:val="0000FF"/>
            <w:highlight w:val="yellow"/>
            <w:lang w:val="en-US" w:eastAsia="sl-SI"/>
          </w:rPr>
          <w:t>/&gt;</w:t>
        </w:r>
      </w:ins>
    </w:p>
    <w:p w14:paraId="70E2823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unconfirmedWriteRequest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UnconfirmedWriteRequest</w:t>
      </w:r>
      <w:r>
        <w:rPr>
          <w:highlight w:val="white"/>
          <w:lang w:val="en-US" w:eastAsia="sl-SI"/>
        </w:rPr>
        <w:t>"</w:t>
      </w:r>
      <w:r>
        <w:rPr>
          <w:color w:val="0000FF"/>
          <w:highlight w:val="white"/>
          <w:lang w:val="en-US" w:eastAsia="sl-SI"/>
        </w:rPr>
        <w:t>/&gt;</w:t>
      </w:r>
    </w:p>
    <w:p w14:paraId="3CAA764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informationReportRequest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InformationReportRequest</w:t>
      </w:r>
      <w:r>
        <w:rPr>
          <w:highlight w:val="white"/>
          <w:lang w:val="en-US" w:eastAsia="sl-SI"/>
        </w:rPr>
        <w:t>"</w:t>
      </w:r>
      <w:r>
        <w:rPr>
          <w:color w:val="0000FF"/>
          <w:highlight w:val="white"/>
          <w:lang w:val="en-US" w:eastAsia="sl-SI"/>
        </w:rPr>
        <w:t>/&gt;</w:t>
      </w:r>
    </w:p>
    <w:p w14:paraId="7289982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glo-initiateRequest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239E054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glo-readRequest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003C4B6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glo-writeRequest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2424ADF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glo-initiateResponse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2E33B66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glo-readResponse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10E8659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glo-writeResponse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3E8DBD6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glo-confirmedServiceError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5EA7DBB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glo-unconfirmedWriteRequest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68A4669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glo-informationReportRequest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05FFFB9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ded-initiateRequest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486439D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ded-readRequest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480C6A8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ded-writeRequest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1F5F094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ded-initiateResponse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1BF3623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ded-readResponse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630B18F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ded-writeResponse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3BC99EC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ded-confirmedServiceError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40DD63C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ded-unconfirmedWriteRequest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084AA71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ded-informationReportRequest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32F7C06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get-request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Get-Request</w:t>
      </w:r>
      <w:r>
        <w:rPr>
          <w:highlight w:val="white"/>
          <w:lang w:val="en-US" w:eastAsia="sl-SI"/>
        </w:rPr>
        <w:t>"</w:t>
      </w:r>
      <w:r>
        <w:rPr>
          <w:color w:val="0000FF"/>
          <w:highlight w:val="white"/>
          <w:lang w:val="en-US" w:eastAsia="sl-SI"/>
        </w:rPr>
        <w:t>/&gt;</w:t>
      </w:r>
    </w:p>
    <w:p w14:paraId="659CA34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set-request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Set-Request</w:t>
      </w:r>
      <w:r>
        <w:rPr>
          <w:highlight w:val="white"/>
          <w:lang w:val="en-US" w:eastAsia="sl-SI"/>
        </w:rPr>
        <w:t>"</w:t>
      </w:r>
      <w:r>
        <w:rPr>
          <w:color w:val="0000FF"/>
          <w:highlight w:val="white"/>
          <w:lang w:val="en-US" w:eastAsia="sl-SI"/>
        </w:rPr>
        <w:t>/&gt;</w:t>
      </w:r>
    </w:p>
    <w:p w14:paraId="4530CAA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event-notification-request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EventNotificationRequest</w:t>
      </w:r>
      <w:r>
        <w:rPr>
          <w:highlight w:val="white"/>
          <w:lang w:val="en-US" w:eastAsia="sl-SI"/>
        </w:rPr>
        <w:t>"</w:t>
      </w:r>
      <w:r>
        <w:rPr>
          <w:color w:val="0000FF"/>
          <w:highlight w:val="white"/>
          <w:lang w:val="en-US" w:eastAsia="sl-SI"/>
        </w:rPr>
        <w:t>/&gt;</w:t>
      </w:r>
    </w:p>
    <w:p w14:paraId="7BDB968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action-request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Action-Request</w:t>
      </w:r>
      <w:r>
        <w:rPr>
          <w:highlight w:val="white"/>
          <w:lang w:val="en-US" w:eastAsia="sl-SI"/>
        </w:rPr>
        <w:t>"</w:t>
      </w:r>
      <w:r>
        <w:rPr>
          <w:color w:val="0000FF"/>
          <w:highlight w:val="white"/>
          <w:lang w:val="en-US" w:eastAsia="sl-SI"/>
        </w:rPr>
        <w:t>/&gt;</w:t>
      </w:r>
    </w:p>
    <w:p w14:paraId="322995E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get-response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Get-Response</w:t>
      </w:r>
      <w:r>
        <w:rPr>
          <w:highlight w:val="white"/>
          <w:lang w:val="en-US" w:eastAsia="sl-SI"/>
        </w:rPr>
        <w:t>"</w:t>
      </w:r>
      <w:r>
        <w:rPr>
          <w:color w:val="0000FF"/>
          <w:highlight w:val="white"/>
          <w:lang w:val="en-US" w:eastAsia="sl-SI"/>
        </w:rPr>
        <w:t>/&gt;</w:t>
      </w:r>
    </w:p>
    <w:p w14:paraId="00696E7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set-response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Set-Response</w:t>
      </w:r>
      <w:r>
        <w:rPr>
          <w:highlight w:val="white"/>
          <w:lang w:val="en-US" w:eastAsia="sl-SI"/>
        </w:rPr>
        <w:t>"</w:t>
      </w:r>
      <w:r>
        <w:rPr>
          <w:color w:val="0000FF"/>
          <w:highlight w:val="white"/>
          <w:lang w:val="en-US" w:eastAsia="sl-SI"/>
        </w:rPr>
        <w:t>/&gt;</w:t>
      </w:r>
    </w:p>
    <w:p w14:paraId="67BF2B4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action-response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Action-Response</w:t>
      </w:r>
      <w:r>
        <w:rPr>
          <w:highlight w:val="white"/>
          <w:lang w:val="en-US" w:eastAsia="sl-SI"/>
        </w:rPr>
        <w:t>"</w:t>
      </w:r>
      <w:r>
        <w:rPr>
          <w:color w:val="0000FF"/>
          <w:highlight w:val="white"/>
          <w:lang w:val="en-US" w:eastAsia="sl-SI"/>
        </w:rPr>
        <w:t>/&gt;</w:t>
      </w:r>
    </w:p>
    <w:p w14:paraId="2BED675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glo-get-request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4DA3581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glo-set-request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0E7652A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glo-event-notification-request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6C4CA4C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glo-action-request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535A72A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glo-get-response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4FEC92E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glo-set-response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41CDABB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glo-action-response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0A429ED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ded-get-request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38D3AF5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ded-set-request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2BFB4AC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ded-event-notification-request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6271169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ded-actionRequest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277BF48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ded-get-response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59607A7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ded-set-response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6547138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ded-action-response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72C4016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exception-response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ExceptionResponse</w:t>
      </w:r>
      <w:r>
        <w:rPr>
          <w:highlight w:val="white"/>
          <w:lang w:val="en-US" w:eastAsia="sl-SI"/>
        </w:rPr>
        <w:t>"</w:t>
      </w:r>
      <w:r>
        <w:rPr>
          <w:color w:val="0000FF"/>
          <w:highlight w:val="white"/>
          <w:lang w:val="en-US" w:eastAsia="sl-SI"/>
        </w:rPr>
        <w:t>/&gt;</w:t>
      </w:r>
    </w:p>
    <w:p w14:paraId="64766F1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access-request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Access-Request</w:t>
      </w:r>
      <w:r>
        <w:rPr>
          <w:highlight w:val="white"/>
          <w:lang w:val="en-US" w:eastAsia="sl-SI"/>
        </w:rPr>
        <w:t>"</w:t>
      </w:r>
      <w:r>
        <w:rPr>
          <w:color w:val="0000FF"/>
          <w:highlight w:val="white"/>
          <w:lang w:val="en-US" w:eastAsia="sl-SI"/>
        </w:rPr>
        <w:t>/&gt;</w:t>
      </w:r>
    </w:p>
    <w:p w14:paraId="2E9162E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access-response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Access-Response</w:t>
      </w:r>
      <w:r>
        <w:rPr>
          <w:highlight w:val="white"/>
          <w:lang w:val="en-US" w:eastAsia="sl-SI"/>
        </w:rPr>
        <w:t>"</w:t>
      </w:r>
      <w:r>
        <w:rPr>
          <w:color w:val="0000FF"/>
          <w:highlight w:val="white"/>
          <w:lang w:val="en-US" w:eastAsia="sl-SI"/>
        </w:rPr>
        <w:t>/&gt;</w:t>
      </w:r>
    </w:p>
    <w:p w14:paraId="1A8C410A" w14:textId="77777777" w:rsidR="005E07E4" w:rsidRDefault="005E07E4" w:rsidP="00A47D02">
      <w:pPr>
        <w:pStyle w:val="MacroText"/>
        <w:rPr>
          <w:highlight w:val="white"/>
          <w:lang w:val="en-US" w:eastAsia="sl-SI"/>
        </w:rPr>
      </w:pPr>
      <w:r>
        <w:rPr>
          <w:color w:val="0000FF"/>
          <w:highlight w:val="white"/>
          <w:lang w:val="en-US" w:eastAsia="sl-SI"/>
        </w:rPr>
        <w:lastRenderedPageBreak/>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general-glo-ciphering</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General-Glo-Ciphering</w:t>
      </w:r>
      <w:r>
        <w:rPr>
          <w:highlight w:val="white"/>
          <w:lang w:val="en-US" w:eastAsia="sl-SI"/>
        </w:rPr>
        <w:t>"</w:t>
      </w:r>
      <w:r>
        <w:rPr>
          <w:color w:val="0000FF"/>
          <w:highlight w:val="white"/>
          <w:lang w:val="en-US" w:eastAsia="sl-SI"/>
        </w:rPr>
        <w:t>/&gt;</w:t>
      </w:r>
    </w:p>
    <w:p w14:paraId="11A7DF8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general-ded-ciphering</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General-Ded-Ciphering</w:t>
      </w:r>
      <w:r>
        <w:rPr>
          <w:highlight w:val="white"/>
          <w:lang w:val="en-US" w:eastAsia="sl-SI"/>
        </w:rPr>
        <w:t>"</w:t>
      </w:r>
      <w:r>
        <w:rPr>
          <w:color w:val="0000FF"/>
          <w:highlight w:val="white"/>
          <w:lang w:val="en-US" w:eastAsia="sl-SI"/>
        </w:rPr>
        <w:t>/&gt;</w:t>
      </w:r>
    </w:p>
    <w:p w14:paraId="7037B93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general-ciphering</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General-Ciphering</w:t>
      </w:r>
      <w:r>
        <w:rPr>
          <w:highlight w:val="white"/>
          <w:lang w:val="en-US" w:eastAsia="sl-SI"/>
        </w:rPr>
        <w:t>"</w:t>
      </w:r>
      <w:r>
        <w:rPr>
          <w:color w:val="0000FF"/>
          <w:highlight w:val="white"/>
          <w:lang w:val="en-US" w:eastAsia="sl-SI"/>
        </w:rPr>
        <w:t>/&gt;</w:t>
      </w:r>
    </w:p>
    <w:p w14:paraId="24C8D45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general-signing</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General-Signing</w:t>
      </w:r>
      <w:r>
        <w:rPr>
          <w:highlight w:val="white"/>
          <w:lang w:val="en-US" w:eastAsia="sl-SI"/>
        </w:rPr>
        <w:t>"</w:t>
      </w:r>
      <w:r>
        <w:rPr>
          <w:color w:val="0000FF"/>
          <w:highlight w:val="white"/>
          <w:lang w:val="en-US" w:eastAsia="sl-SI"/>
        </w:rPr>
        <w:t>/&gt;</w:t>
      </w:r>
    </w:p>
    <w:p w14:paraId="4786B5F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general-block-transfer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General-Block-Transfer</w:t>
      </w:r>
      <w:r>
        <w:rPr>
          <w:highlight w:val="white"/>
          <w:lang w:val="en-US" w:eastAsia="sl-SI"/>
        </w:rPr>
        <w:t>"</w:t>
      </w:r>
      <w:r>
        <w:rPr>
          <w:color w:val="0000FF"/>
          <w:highlight w:val="white"/>
          <w:lang w:val="en-US" w:eastAsia="sl-SI"/>
        </w:rPr>
        <w:t>/&gt;</w:t>
      </w:r>
    </w:p>
    <w:p w14:paraId="1600A77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32246F8C" w14:textId="240673D4" w:rsidR="005E07E4" w:rsidRDefault="005E07E4" w:rsidP="00A47D02">
      <w:pPr>
        <w:pStyle w:val="MacroText"/>
        <w:rPr>
          <w:ins w:id="6401" w:author="John Cowburn" w:date="2021-02-04T08:33:00Z"/>
          <w:color w:val="0000FF"/>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701F5323" w14:textId="77777777" w:rsidR="00B77F24" w:rsidRPr="00952318" w:rsidRDefault="00B77F24" w:rsidP="00A47D02">
      <w:pPr>
        <w:pStyle w:val="MacroText"/>
        <w:rPr>
          <w:ins w:id="6402" w:author="John Cowburn" w:date="2021-02-04T08:33:00Z"/>
          <w:highlight w:val="yellow"/>
          <w:lang w:eastAsia="en-GB"/>
        </w:rPr>
      </w:pPr>
      <w:ins w:id="6403" w:author="John Cowburn" w:date="2021-02-04T08:33:00Z">
        <w:r>
          <w:rPr>
            <w:color w:val="0000FF"/>
            <w:highlight w:val="yellow"/>
            <w:lang w:eastAsia="en-GB"/>
          </w:rPr>
          <w:t xml:space="preserve">   </w:t>
        </w:r>
        <w:r w:rsidRPr="00952318">
          <w:rPr>
            <w:color w:val="0000FF"/>
            <w:highlight w:val="yellow"/>
            <w:lang w:eastAsia="en-GB"/>
          </w:rPr>
          <w:t>&lt;</w:t>
        </w:r>
        <w:r w:rsidRPr="00952318">
          <w:rPr>
            <w:color w:val="A31515"/>
            <w:highlight w:val="yellow"/>
            <w:lang w:eastAsia="en-GB"/>
          </w:rPr>
          <w:t>xsd:complexType</w:t>
        </w:r>
        <w:r w:rsidRPr="00952318">
          <w:rPr>
            <w:color w:val="0000FF"/>
            <w:highlight w:val="yellow"/>
            <w:lang w:eastAsia="en-GB"/>
          </w:rPr>
          <w:t xml:space="preserve"> </w:t>
        </w:r>
        <w:r w:rsidRPr="00952318">
          <w:rPr>
            <w:color w:val="FF0000"/>
            <w:highlight w:val="yellow"/>
            <w:lang w:eastAsia="en-GB"/>
          </w:rPr>
          <w:t>name</w:t>
        </w:r>
        <w:r w:rsidRPr="00952318">
          <w:rPr>
            <w:color w:val="0000FF"/>
            <w:highlight w:val="yellow"/>
            <w:lang w:eastAsia="en-GB"/>
          </w:rPr>
          <w:t>=</w:t>
        </w:r>
        <w:r w:rsidRPr="00952318">
          <w:rPr>
            <w:highlight w:val="yellow"/>
            <w:lang w:eastAsia="en-GB"/>
          </w:rPr>
          <w:t>"</w:t>
        </w:r>
        <w:r w:rsidRPr="00952318">
          <w:rPr>
            <w:color w:val="0000FF"/>
            <w:highlight w:val="yellow"/>
            <w:lang w:eastAsia="en-GB"/>
          </w:rPr>
          <w:t>Data-Notification-Confirm</w:t>
        </w:r>
        <w:r w:rsidRPr="00952318">
          <w:rPr>
            <w:highlight w:val="yellow"/>
            <w:lang w:eastAsia="en-GB"/>
          </w:rPr>
          <w:t>"</w:t>
        </w:r>
        <w:r w:rsidRPr="00952318">
          <w:rPr>
            <w:color w:val="0000FF"/>
            <w:highlight w:val="yellow"/>
            <w:lang w:eastAsia="en-GB"/>
          </w:rPr>
          <w:t>&gt;</w:t>
        </w:r>
      </w:ins>
    </w:p>
    <w:p w14:paraId="7CC558F4" w14:textId="77777777" w:rsidR="00B77F24" w:rsidRPr="00952318" w:rsidRDefault="00B77F24" w:rsidP="00A47D02">
      <w:pPr>
        <w:pStyle w:val="MacroText"/>
        <w:rPr>
          <w:ins w:id="6404" w:author="John Cowburn" w:date="2021-02-04T08:33:00Z"/>
          <w:highlight w:val="yellow"/>
          <w:lang w:eastAsia="en-GB"/>
        </w:rPr>
      </w:pPr>
      <w:ins w:id="6405" w:author="John Cowburn" w:date="2021-02-04T08:33:00Z">
        <w:r w:rsidRPr="00952318">
          <w:rPr>
            <w:color w:val="0000FF"/>
            <w:highlight w:val="yellow"/>
            <w:lang w:eastAsia="en-GB"/>
          </w:rPr>
          <w:t xml:space="preserve">        &lt;</w:t>
        </w:r>
        <w:r w:rsidRPr="00952318">
          <w:rPr>
            <w:color w:val="A31515"/>
            <w:highlight w:val="yellow"/>
            <w:lang w:eastAsia="en-GB"/>
          </w:rPr>
          <w:t>xsd:sequence</w:t>
        </w:r>
        <w:r w:rsidRPr="00952318">
          <w:rPr>
            <w:color w:val="0000FF"/>
            <w:highlight w:val="yellow"/>
            <w:lang w:eastAsia="en-GB"/>
          </w:rPr>
          <w:t>&gt;</w:t>
        </w:r>
      </w:ins>
    </w:p>
    <w:p w14:paraId="39F27091" w14:textId="77777777" w:rsidR="00B77F24" w:rsidRPr="00952318" w:rsidRDefault="00B77F24" w:rsidP="00A47D02">
      <w:pPr>
        <w:pStyle w:val="MacroText"/>
        <w:rPr>
          <w:ins w:id="6406" w:author="John Cowburn" w:date="2021-02-04T08:33:00Z"/>
          <w:highlight w:val="yellow"/>
          <w:lang w:eastAsia="en-GB"/>
        </w:rPr>
      </w:pPr>
      <w:ins w:id="6407" w:author="John Cowburn" w:date="2021-02-04T08:33:00Z">
        <w:r w:rsidRPr="00952318">
          <w:rPr>
            <w:color w:val="0000FF"/>
            <w:highlight w:val="yellow"/>
            <w:lang w:eastAsia="en-GB"/>
          </w:rPr>
          <w:t xml:space="preserve">            &lt;</w:t>
        </w:r>
        <w:r w:rsidRPr="00952318">
          <w:rPr>
            <w:color w:val="A31515"/>
            <w:highlight w:val="yellow"/>
            <w:lang w:eastAsia="en-GB"/>
          </w:rPr>
          <w:t>xsd:element</w:t>
        </w:r>
        <w:r w:rsidRPr="00952318">
          <w:rPr>
            <w:color w:val="0000FF"/>
            <w:highlight w:val="yellow"/>
            <w:lang w:eastAsia="en-GB"/>
          </w:rPr>
          <w:t xml:space="preserve"> </w:t>
        </w:r>
        <w:r w:rsidRPr="00952318">
          <w:rPr>
            <w:color w:val="FF0000"/>
            <w:highlight w:val="yellow"/>
            <w:lang w:eastAsia="en-GB"/>
          </w:rPr>
          <w:t>name</w:t>
        </w:r>
        <w:r w:rsidRPr="00952318">
          <w:rPr>
            <w:color w:val="0000FF"/>
            <w:highlight w:val="yellow"/>
            <w:lang w:eastAsia="en-GB"/>
          </w:rPr>
          <w:t>=</w:t>
        </w:r>
        <w:r w:rsidRPr="00952318">
          <w:rPr>
            <w:highlight w:val="yellow"/>
            <w:lang w:eastAsia="en-GB"/>
          </w:rPr>
          <w:t>"</w:t>
        </w:r>
        <w:r w:rsidRPr="00952318">
          <w:rPr>
            <w:color w:val="0000FF"/>
            <w:highlight w:val="yellow"/>
            <w:lang w:eastAsia="en-GB"/>
          </w:rPr>
          <w:t>long-invoke-id-and-priority</w:t>
        </w:r>
        <w:r w:rsidRPr="00952318">
          <w:rPr>
            <w:highlight w:val="yellow"/>
            <w:lang w:eastAsia="en-GB"/>
          </w:rPr>
          <w:t>"</w:t>
        </w:r>
        <w:r w:rsidRPr="00952318">
          <w:rPr>
            <w:color w:val="0000FF"/>
            <w:highlight w:val="yellow"/>
            <w:lang w:eastAsia="en-GB"/>
          </w:rPr>
          <w:t xml:space="preserve"> </w:t>
        </w:r>
        <w:r w:rsidRPr="00952318">
          <w:rPr>
            <w:color w:val="FF0000"/>
            <w:highlight w:val="yellow"/>
            <w:lang w:eastAsia="en-GB"/>
          </w:rPr>
          <w:t>type</w:t>
        </w:r>
        <w:r w:rsidRPr="00952318">
          <w:rPr>
            <w:color w:val="0000FF"/>
            <w:highlight w:val="yellow"/>
            <w:lang w:eastAsia="en-GB"/>
          </w:rPr>
          <w:t>=</w:t>
        </w:r>
        <w:r w:rsidRPr="00952318">
          <w:rPr>
            <w:highlight w:val="yellow"/>
            <w:lang w:eastAsia="en-GB"/>
          </w:rPr>
          <w:t>"</w:t>
        </w:r>
        <w:r w:rsidRPr="00952318">
          <w:rPr>
            <w:color w:val="0000FF"/>
            <w:highlight w:val="yellow"/>
            <w:lang w:eastAsia="en-GB"/>
          </w:rPr>
          <w:t>Long-Invoke-Id-And-Priority</w:t>
        </w:r>
        <w:r w:rsidRPr="00952318">
          <w:rPr>
            <w:highlight w:val="yellow"/>
            <w:lang w:eastAsia="en-GB"/>
          </w:rPr>
          <w:t>"</w:t>
        </w:r>
        <w:r w:rsidRPr="00952318">
          <w:rPr>
            <w:color w:val="0000FF"/>
            <w:highlight w:val="yellow"/>
            <w:lang w:eastAsia="en-GB"/>
          </w:rPr>
          <w:t>/&gt;</w:t>
        </w:r>
      </w:ins>
    </w:p>
    <w:p w14:paraId="24D5421E" w14:textId="77777777" w:rsidR="00B77F24" w:rsidRPr="00952318" w:rsidRDefault="00B77F24" w:rsidP="00A47D02">
      <w:pPr>
        <w:pStyle w:val="MacroText"/>
        <w:rPr>
          <w:ins w:id="6408" w:author="John Cowburn" w:date="2021-02-04T08:33:00Z"/>
          <w:highlight w:val="yellow"/>
          <w:lang w:eastAsia="en-GB"/>
        </w:rPr>
      </w:pPr>
      <w:ins w:id="6409" w:author="John Cowburn" w:date="2021-02-04T08:33:00Z">
        <w:r w:rsidRPr="00952318">
          <w:rPr>
            <w:color w:val="0000FF"/>
            <w:highlight w:val="yellow"/>
            <w:lang w:eastAsia="en-GB"/>
          </w:rPr>
          <w:t xml:space="preserve">            &lt;</w:t>
        </w:r>
        <w:r w:rsidRPr="00952318">
          <w:rPr>
            <w:color w:val="A31515"/>
            <w:highlight w:val="yellow"/>
            <w:lang w:eastAsia="en-GB"/>
          </w:rPr>
          <w:t>xsd:element</w:t>
        </w:r>
        <w:r w:rsidRPr="00952318">
          <w:rPr>
            <w:color w:val="0000FF"/>
            <w:highlight w:val="yellow"/>
            <w:lang w:eastAsia="en-GB"/>
          </w:rPr>
          <w:t xml:space="preserve"> </w:t>
        </w:r>
        <w:r w:rsidRPr="00952318">
          <w:rPr>
            <w:color w:val="FF0000"/>
            <w:highlight w:val="yellow"/>
            <w:lang w:eastAsia="en-GB"/>
          </w:rPr>
          <w:t>name</w:t>
        </w:r>
        <w:r w:rsidRPr="00952318">
          <w:rPr>
            <w:color w:val="0000FF"/>
            <w:highlight w:val="yellow"/>
            <w:lang w:eastAsia="en-GB"/>
          </w:rPr>
          <w:t>=</w:t>
        </w:r>
        <w:r w:rsidRPr="00952318">
          <w:rPr>
            <w:highlight w:val="yellow"/>
            <w:lang w:eastAsia="en-GB"/>
          </w:rPr>
          <w:t>"</w:t>
        </w:r>
        <w:r w:rsidRPr="00952318">
          <w:rPr>
            <w:color w:val="0000FF"/>
            <w:highlight w:val="yellow"/>
            <w:lang w:eastAsia="en-GB"/>
          </w:rPr>
          <w:t>date-time</w:t>
        </w:r>
        <w:r w:rsidRPr="00952318">
          <w:rPr>
            <w:highlight w:val="yellow"/>
            <w:lang w:eastAsia="en-GB"/>
          </w:rPr>
          <w:t>"</w:t>
        </w:r>
        <w:r w:rsidRPr="00952318">
          <w:rPr>
            <w:color w:val="0000FF"/>
            <w:highlight w:val="yellow"/>
            <w:lang w:eastAsia="en-GB"/>
          </w:rPr>
          <w:t xml:space="preserve"> </w:t>
        </w:r>
        <w:r w:rsidRPr="00952318">
          <w:rPr>
            <w:color w:val="FF0000"/>
            <w:highlight w:val="yellow"/>
            <w:lang w:eastAsia="en-GB"/>
          </w:rPr>
          <w:t>type</w:t>
        </w:r>
        <w:r w:rsidRPr="00952318">
          <w:rPr>
            <w:color w:val="0000FF"/>
            <w:highlight w:val="yellow"/>
            <w:lang w:eastAsia="en-GB"/>
          </w:rPr>
          <w:t>=</w:t>
        </w:r>
        <w:r w:rsidRPr="00952318">
          <w:rPr>
            <w:highlight w:val="yellow"/>
            <w:lang w:eastAsia="en-GB"/>
          </w:rPr>
          <w:t>"</w:t>
        </w:r>
        <w:r w:rsidRPr="00952318">
          <w:rPr>
            <w:color w:val="0000FF"/>
            <w:highlight w:val="yellow"/>
            <w:lang w:eastAsia="en-GB"/>
          </w:rPr>
          <w:t>xsd:hexBinary</w:t>
        </w:r>
        <w:r w:rsidRPr="00952318">
          <w:rPr>
            <w:highlight w:val="yellow"/>
            <w:lang w:eastAsia="en-GB"/>
          </w:rPr>
          <w:t>"</w:t>
        </w:r>
        <w:r w:rsidRPr="00952318">
          <w:rPr>
            <w:color w:val="0000FF"/>
            <w:highlight w:val="yellow"/>
            <w:lang w:eastAsia="en-GB"/>
          </w:rPr>
          <w:t>/&gt;</w:t>
        </w:r>
      </w:ins>
    </w:p>
    <w:p w14:paraId="245651C4" w14:textId="77777777" w:rsidR="00B77F24" w:rsidRPr="00952318" w:rsidRDefault="00B77F24" w:rsidP="00A47D02">
      <w:pPr>
        <w:pStyle w:val="MacroText"/>
        <w:rPr>
          <w:ins w:id="6410" w:author="John Cowburn" w:date="2021-02-04T08:33:00Z"/>
          <w:highlight w:val="yellow"/>
          <w:lang w:eastAsia="en-GB"/>
        </w:rPr>
      </w:pPr>
      <w:ins w:id="6411" w:author="John Cowburn" w:date="2021-02-04T08:33:00Z">
        <w:r w:rsidRPr="00952318">
          <w:rPr>
            <w:color w:val="0000FF"/>
            <w:highlight w:val="yellow"/>
            <w:lang w:eastAsia="en-GB"/>
          </w:rPr>
          <w:t xml:space="preserve">        &lt;/</w:t>
        </w:r>
        <w:r w:rsidRPr="00952318">
          <w:rPr>
            <w:color w:val="A31515"/>
            <w:highlight w:val="yellow"/>
            <w:lang w:eastAsia="en-GB"/>
          </w:rPr>
          <w:t>xsd:sequence</w:t>
        </w:r>
        <w:r w:rsidRPr="00952318">
          <w:rPr>
            <w:color w:val="0000FF"/>
            <w:highlight w:val="yellow"/>
            <w:lang w:eastAsia="en-GB"/>
          </w:rPr>
          <w:t>&gt;</w:t>
        </w:r>
      </w:ins>
    </w:p>
    <w:p w14:paraId="1E8B9004" w14:textId="77777777" w:rsidR="00B77F24" w:rsidRPr="00FA0D50" w:rsidRDefault="00B77F24" w:rsidP="00A47D02">
      <w:pPr>
        <w:pStyle w:val="MacroText"/>
        <w:rPr>
          <w:ins w:id="6412" w:author="John Cowburn" w:date="2021-02-04T08:33:00Z"/>
          <w:lang w:val="en-US" w:eastAsia="sl-SI"/>
        </w:rPr>
      </w:pPr>
      <w:ins w:id="6413" w:author="John Cowburn" w:date="2021-02-04T08:33:00Z">
        <w:r w:rsidRPr="00952318">
          <w:rPr>
            <w:color w:val="0000FF"/>
            <w:highlight w:val="yellow"/>
            <w:lang w:eastAsia="en-GB"/>
          </w:rPr>
          <w:t xml:space="preserve">    &lt;/</w:t>
        </w:r>
        <w:r w:rsidRPr="00952318">
          <w:rPr>
            <w:color w:val="A31515"/>
            <w:highlight w:val="yellow"/>
            <w:lang w:eastAsia="en-GB"/>
          </w:rPr>
          <w:t>xsd:complexType</w:t>
        </w:r>
        <w:r w:rsidRPr="00952318">
          <w:rPr>
            <w:color w:val="0000FF"/>
            <w:highlight w:val="yellow"/>
            <w:lang w:eastAsia="en-GB"/>
          </w:rPr>
          <w:t>&gt;</w:t>
        </w:r>
      </w:ins>
    </w:p>
    <w:p w14:paraId="269653F3" w14:textId="1E0CF647" w:rsidR="00B77F24" w:rsidDel="00B77F24" w:rsidRDefault="00B77F24" w:rsidP="00A47D02">
      <w:pPr>
        <w:pStyle w:val="MacroText"/>
        <w:rPr>
          <w:del w:id="6414" w:author="John Cowburn" w:date="2021-02-04T08:34:00Z"/>
          <w:highlight w:val="white"/>
          <w:lang w:val="en-US" w:eastAsia="sl-SI"/>
        </w:rPr>
      </w:pPr>
    </w:p>
    <w:p w14:paraId="3AD80B00" w14:textId="77777777" w:rsidR="005E07E4" w:rsidRDefault="005E07E4" w:rsidP="00A47D02">
      <w:pPr>
        <w:pStyle w:val="MacroText"/>
        <w:rPr>
          <w:highlight w:val="white"/>
          <w:lang w:val="en-US" w:eastAsia="sl-SI"/>
        </w:rPr>
      </w:pPr>
    </w:p>
    <w:p w14:paraId="0D2AE13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Application-context-name</w:t>
      </w:r>
      <w:r>
        <w:rPr>
          <w:highlight w:val="white"/>
          <w:lang w:val="en-US" w:eastAsia="sl-SI"/>
        </w:rPr>
        <w:t>"</w:t>
      </w:r>
      <w:r>
        <w:rPr>
          <w:color w:val="0000FF"/>
          <w:highlight w:val="white"/>
          <w:lang w:val="en-US" w:eastAsia="sl-SI"/>
        </w:rPr>
        <w:t>&gt;</w:t>
      </w:r>
    </w:p>
    <w:p w14:paraId="410F734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ObjectIdentifier</w:t>
      </w:r>
      <w:r>
        <w:rPr>
          <w:highlight w:val="white"/>
          <w:lang w:val="en-US" w:eastAsia="sl-SI"/>
        </w:rPr>
        <w:t>"</w:t>
      </w:r>
      <w:r>
        <w:rPr>
          <w:color w:val="0000FF"/>
          <w:highlight w:val="white"/>
          <w:lang w:val="en-US" w:eastAsia="sl-SI"/>
        </w:rPr>
        <w:t>/&gt;</w:t>
      </w:r>
    </w:p>
    <w:p w14:paraId="08C6DC7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50038682" w14:textId="77777777" w:rsidR="005E07E4" w:rsidRDefault="005E07E4" w:rsidP="00A47D02">
      <w:pPr>
        <w:pStyle w:val="MacroText"/>
        <w:rPr>
          <w:highlight w:val="white"/>
          <w:lang w:val="en-US" w:eastAsia="sl-SI"/>
        </w:rPr>
      </w:pPr>
    </w:p>
    <w:p w14:paraId="324C108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AP-title</w:t>
      </w:r>
      <w:r>
        <w:rPr>
          <w:highlight w:val="white"/>
          <w:lang w:val="en-US" w:eastAsia="sl-SI"/>
        </w:rPr>
        <w:t>"</w:t>
      </w:r>
      <w:r>
        <w:rPr>
          <w:color w:val="0000FF"/>
          <w:highlight w:val="white"/>
          <w:lang w:val="en-US" w:eastAsia="sl-SI"/>
        </w:rPr>
        <w:t>&gt;</w:t>
      </w:r>
    </w:p>
    <w:p w14:paraId="2B23DD9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19F7F68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58B9F76E" w14:textId="77777777" w:rsidR="005E07E4" w:rsidRDefault="005E07E4" w:rsidP="00A47D02">
      <w:pPr>
        <w:pStyle w:val="MacroText"/>
        <w:rPr>
          <w:highlight w:val="white"/>
          <w:lang w:val="en-US" w:eastAsia="sl-SI"/>
        </w:rPr>
      </w:pPr>
    </w:p>
    <w:p w14:paraId="715614F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AE-qualifier</w:t>
      </w:r>
      <w:r>
        <w:rPr>
          <w:highlight w:val="white"/>
          <w:lang w:val="en-US" w:eastAsia="sl-SI"/>
        </w:rPr>
        <w:t>"</w:t>
      </w:r>
      <w:r>
        <w:rPr>
          <w:color w:val="0000FF"/>
          <w:highlight w:val="white"/>
          <w:lang w:val="en-US" w:eastAsia="sl-SI"/>
        </w:rPr>
        <w:t>&gt;</w:t>
      </w:r>
    </w:p>
    <w:p w14:paraId="0E7052E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062940D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77AA02B2" w14:textId="77777777" w:rsidR="005E07E4" w:rsidRDefault="005E07E4" w:rsidP="00A47D02">
      <w:pPr>
        <w:pStyle w:val="MacroText"/>
        <w:rPr>
          <w:highlight w:val="white"/>
          <w:lang w:val="en-US" w:eastAsia="sl-SI"/>
        </w:rPr>
      </w:pPr>
    </w:p>
    <w:p w14:paraId="5036718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AP-invocation-identifier</w:t>
      </w:r>
      <w:r>
        <w:rPr>
          <w:highlight w:val="white"/>
          <w:lang w:val="en-US" w:eastAsia="sl-SI"/>
        </w:rPr>
        <w:t>"</w:t>
      </w:r>
      <w:r>
        <w:rPr>
          <w:color w:val="0000FF"/>
          <w:highlight w:val="white"/>
          <w:lang w:val="en-US" w:eastAsia="sl-SI"/>
        </w:rPr>
        <w:t>&gt;</w:t>
      </w:r>
    </w:p>
    <w:p w14:paraId="53AD520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xsd:integer</w:t>
      </w:r>
      <w:r>
        <w:rPr>
          <w:highlight w:val="white"/>
          <w:lang w:val="en-US" w:eastAsia="sl-SI"/>
        </w:rPr>
        <w:t>"</w:t>
      </w:r>
      <w:r>
        <w:rPr>
          <w:color w:val="0000FF"/>
          <w:highlight w:val="white"/>
          <w:lang w:val="en-US" w:eastAsia="sl-SI"/>
        </w:rPr>
        <w:t>/&gt;</w:t>
      </w:r>
    </w:p>
    <w:p w14:paraId="3B30D38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5B2F949E" w14:textId="77777777" w:rsidR="005E07E4" w:rsidRDefault="005E07E4" w:rsidP="00A47D02">
      <w:pPr>
        <w:pStyle w:val="MacroText"/>
        <w:rPr>
          <w:highlight w:val="white"/>
          <w:lang w:val="en-US" w:eastAsia="sl-SI"/>
        </w:rPr>
      </w:pPr>
    </w:p>
    <w:p w14:paraId="4B65628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AE-invocation-identifier</w:t>
      </w:r>
      <w:r>
        <w:rPr>
          <w:highlight w:val="white"/>
          <w:lang w:val="en-US" w:eastAsia="sl-SI"/>
        </w:rPr>
        <w:t>"</w:t>
      </w:r>
      <w:r>
        <w:rPr>
          <w:color w:val="0000FF"/>
          <w:highlight w:val="white"/>
          <w:lang w:val="en-US" w:eastAsia="sl-SI"/>
        </w:rPr>
        <w:t>&gt;</w:t>
      </w:r>
    </w:p>
    <w:p w14:paraId="0B822C9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xsd:integer</w:t>
      </w:r>
      <w:r>
        <w:rPr>
          <w:highlight w:val="white"/>
          <w:lang w:val="en-US" w:eastAsia="sl-SI"/>
        </w:rPr>
        <w:t>"</w:t>
      </w:r>
      <w:r>
        <w:rPr>
          <w:color w:val="0000FF"/>
          <w:highlight w:val="white"/>
          <w:lang w:val="en-US" w:eastAsia="sl-SI"/>
        </w:rPr>
        <w:t>/&gt;</w:t>
      </w:r>
    </w:p>
    <w:p w14:paraId="1BF64CC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52EBCADA" w14:textId="77777777" w:rsidR="005E07E4" w:rsidRDefault="005E07E4" w:rsidP="00A47D02">
      <w:pPr>
        <w:pStyle w:val="MacroText"/>
        <w:rPr>
          <w:highlight w:val="white"/>
          <w:lang w:val="en-US" w:eastAsia="sl-SI"/>
        </w:rPr>
      </w:pPr>
    </w:p>
    <w:p w14:paraId="3AD1EA4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ACSE-requirements</w:t>
      </w:r>
      <w:r>
        <w:rPr>
          <w:highlight w:val="white"/>
          <w:lang w:val="en-US" w:eastAsia="sl-SI"/>
        </w:rPr>
        <w:t>"</w:t>
      </w:r>
      <w:r>
        <w:rPr>
          <w:color w:val="0000FF"/>
          <w:highlight w:val="white"/>
          <w:lang w:val="en-US" w:eastAsia="sl-SI"/>
        </w:rPr>
        <w:t>&gt;</w:t>
      </w:r>
    </w:p>
    <w:p w14:paraId="2214B06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xsd:union</w:t>
      </w:r>
      <w:r>
        <w:rPr>
          <w:color w:val="0000FF"/>
          <w:highlight w:val="white"/>
          <w:lang w:val="en-US" w:eastAsia="sl-SI"/>
        </w:rPr>
        <w:t xml:space="preserve"> </w:t>
      </w:r>
      <w:r>
        <w:rPr>
          <w:color w:val="FF0000"/>
          <w:highlight w:val="white"/>
          <w:lang w:val="en-US" w:eastAsia="sl-SI"/>
        </w:rPr>
        <w:t>memberTypes</w:t>
      </w:r>
      <w:r>
        <w:rPr>
          <w:color w:val="0000FF"/>
          <w:highlight w:val="white"/>
          <w:lang w:val="en-US" w:eastAsia="sl-SI"/>
        </w:rPr>
        <w:t>=</w:t>
      </w:r>
      <w:r>
        <w:rPr>
          <w:highlight w:val="white"/>
          <w:lang w:val="en-US" w:eastAsia="sl-SI"/>
        </w:rPr>
        <w:t>"</w:t>
      </w:r>
      <w:r>
        <w:rPr>
          <w:color w:val="0000FF"/>
          <w:highlight w:val="white"/>
          <w:lang w:val="en-US" w:eastAsia="sl-SI"/>
        </w:rPr>
        <w:t>BitString</w:t>
      </w:r>
      <w:r>
        <w:rPr>
          <w:highlight w:val="white"/>
          <w:lang w:val="en-US" w:eastAsia="sl-SI"/>
        </w:rPr>
        <w:t>"</w:t>
      </w:r>
      <w:r>
        <w:rPr>
          <w:color w:val="0000FF"/>
          <w:highlight w:val="white"/>
          <w:lang w:val="en-US" w:eastAsia="sl-SI"/>
        </w:rPr>
        <w:t>&gt;</w:t>
      </w:r>
    </w:p>
    <w:p w14:paraId="0EBF613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5F023F7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xsd:list</w:t>
      </w:r>
      <w:r>
        <w:rPr>
          <w:color w:val="0000FF"/>
          <w:highlight w:val="white"/>
          <w:lang w:val="en-US" w:eastAsia="sl-SI"/>
        </w:rPr>
        <w:t>&gt;</w:t>
      </w:r>
    </w:p>
    <w:p w14:paraId="744AB8E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71A4B15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xsd:token</w:t>
      </w:r>
      <w:r>
        <w:rPr>
          <w:highlight w:val="white"/>
          <w:lang w:val="en-US" w:eastAsia="sl-SI"/>
        </w:rPr>
        <w:t>"</w:t>
      </w:r>
      <w:r>
        <w:rPr>
          <w:color w:val="0000FF"/>
          <w:highlight w:val="white"/>
          <w:lang w:val="en-US" w:eastAsia="sl-SI"/>
        </w:rPr>
        <w:t>&gt;</w:t>
      </w:r>
    </w:p>
    <w:p w14:paraId="56332ED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authentication</w:t>
      </w:r>
      <w:r>
        <w:rPr>
          <w:highlight w:val="white"/>
          <w:lang w:val="en-US" w:eastAsia="sl-SI"/>
        </w:rPr>
        <w:t>"</w:t>
      </w:r>
      <w:r>
        <w:rPr>
          <w:color w:val="0000FF"/>
          <w:highlight w:val="white"/>
          <w:lang w:val="en-US" w:eastAsia="sl-SI"/>
        </w:rPr>
        <w:t>/&gt;</w:t>
      </w:r>
    </w:p>
    <w:p w14:paraId="0498D3C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&gt;</w:t>
      </w:r>
    </w:p>
    <w:p w14:paraId="76018C2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346A8E9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xsd:list</w:t>
      </w:r>
      <w:r>
        <w:rPr>
          <w:color w:val="0000FF"/>
          <w:highlight w:val="white"/>
          <w:lang w:val="en-US" w:eastAsia="sl-SI"/>
        </w:rPr>
        <w:t>&gt;</w:t>
      </w:r>
    </w:p>
    <w:p w14:paraId="76EDB37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1809B57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xsd:union</w:t>
      </w:r>
      <w:r>
        <w:rPr>
          <w:color w:val="0000FF"/>
          <w:highlight w:val="white"/>
          <w:lang w:val="en-US" w:eastAsia="sl-SI"/>
        </w:rPr>
        <w:t>&gt;</w:t>
      </w:r>
    </w:p>
    <w:p w14:paraId="47827D4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740DD739" w14:textId="77777777" w:rsidR="005E07E4" w:rsidRDefault="005E07E4" w:rsidP="00A47D02">
      <w:pPr>
        <w:pStyle w:val="MacroText"/>
        <w:rPr>
          <w:highlight w:val="white"/>
          <w:lang w:val="en-US" w:eastAsia="sl-SI"/>
        </w:rPr>
      </w:pPr>
    </w:p>
    <w:p w14:paraId="5206A74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Mechanism-name</w:t>
      </w:r>
      <w:r>
        <w:rPr>
          <w:highlight w:val="white"/>
          <w:lang w:val="en-US" w:eastAsia="sl-SI"/>
        </w:rPr>
        <w:t>"</w:t>
      </w:r>
      <w:r>
        <w:rPr>
          <w:color w:val="0000FF"/>
          <w:highlight w:val="white"/>
          <w:lang w:val="en-US" w:eastAsia="sl-SI"/>
        </w:rPr>
        <w:t>&gt;</w:t>
      </w:r>
    </w:p>
    <w:p w14:paraId="644B6B1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ObjectIdentifier</w:t>
      </w:r>
      <w:r>
        <w:rPr>
          <w:highlight w:val="white"/>
          <w:lang w:val="en-US" w:eastAsia="sl-SI"/>
        </w:rPr>
        <w:t>"</w:t>
      </w:r>
      <w:r>
        <w:rPr>
          <w:color w:val="0000FF"/>
          <w:highlight w:val="white"/>
          <w:lang w:val="en-US" w:eastAsia="sl-SI"/>
        </w:rPr>
        <w:t>/&gt;</w:t>
      </w:r>
    </w:p>
    <w:p w14:paraId="3C5727B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769B8EB0" w14:textId="77777777" w:rsidR="005E07E4" w:rsidRDefault="005E07E4" w:rsidP="00A47D02">
      <w:pPr>
        <w:pStyle w:val="MacroText"/>
        <w:rPr>
          <w:highlight w:val="white"/>
          <w:lang w:val="en-US" w:eastAsia="sl-SI"/>
        </w:rPr>
      </w:pPr>
    </w:p>
    <w:p w14:paraId="48BDF5C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Implementation-data</w:t>
      </w:r>
      <w:r>
        <w:rPr>
          <w:highlight w:val="white"/>
          <w:lang w:val="en-US" w:eastAsia="sl-SI"/>
        </w:rPr>
        <w:t>"</w:t>
      </w:r>
      <w:r>
        <w:rPr>
          <w:color w:val="0000FF"/>
          <w:highlight w:val="white"/>
          <w:lang w:val="en-US" w:eastAsia="sl-SI"/>
        </w:rPr>
        <w:t>&gt;</w:t>
      </w:r>
    </w:p>
    <w:p w14:paraId="3A8A358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xsd:string</w:t>
      </w:r>
      <w:r>
        <w:rPr>
          <w:highlight w:val="white"/>
          <w:lang w:val="en-US" w:eastAsia="sl-SI"/>
        </w:rPr>
        <w:t>"</w:t>
      </w:r>
      <w:r>
        <w:rPr>
          <w:color w:val="0000FF"/>
          <w:highlight w:val="white"/>
          <w:lang w:val="en-US" w:eastAsia="sl-SI"/>
        </w:rPr>
        <w:t>/&gt;</w:t>
      </w:r>
    </w:p>
    <w:p w14:paraId="6335116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05EA6D13" w14:textId="77777777" w:rsidR="005E07E4" w:rsidRDefault="005E07E4" w:rsidP="00A47D02">
      <w:pPr>
        <w:pStyle w:val="MacroText"/>
        <w:rPr>
          <w:highlight w:val="white"/>
          <w:lang w:val="en-US" w:eastAsia="sl-SI"/>
        </w:rPr>
      </w:pPr>
    </w:p>
    <w:p w14:paraId="0D6729A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Association-information</w:t>
      </w:r>
      <w:r>
        <w:rPr>
          <w:highlight w:val="white"/>
          <w:lang w:val="en-US" w:eastAsia="sl-SI"/>
        </w:rPr>
        <w:t>"</w:t>
      </w:r>
      <w:r>
        <w:rPr>
          <w:color w:val="0000FF"/>
          <w:highlight w:val="white"/>
          <w:lang w:val="en-US" w:eastAsia="sl-SI"/>
        </w:rPr>
        <w:t>&gt;</w:t>
      </w:r>
    </w:p>
    <w:p w14:paraId="49B5A48A" w14:textId="77777777" w:rsidR="005E07E4" w:rsidRDefault="005E07E4" w:rsidP="00A47D02">
      <w:pPr>
        <w:pStyle w:val="MacroText"/>
        <w:rPr>
          <w:highlight w:val="white"/>
          <w:lang w:val="en-US" w:eastAsia="sl-SI"/>
        </w:rPr>
      </w:pPr>
      <w:r>
        <w:rPr>
          <w:color w:val="0000FF"/>
          <w:highlight w:val="white"/>
          <w:lang w:val="en-US" w:eastAsia="sl-SI"/>
        </w:rPr>
        <w:lastRenderedPageBreak/>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587616C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45559A0D" w14:textId="77777777" w:rsidR="005E07E4" w:rsidRDefault="005E07E4" w:rsidP="00A47D02">
      <w:pPr>
        <w:pStyle w:val="MacroText"/>
        <w:rPr>
          <w:highlight w:val="white"/>
          <w:lang w:val="en-US" w:eastAsia="sl-SI"/>
        </w:rPr>
      </w:pPr>
    </w:p>
    <w:p w14:paraId="0003CDE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Association-result</w:t>
      </w:r>
      <w:r>
        <w:rPr>
          <w:highlight w:val="white"/>
          <w:lang w:val="en-US" w:eastAsia="sl-SI"/>
        </w:rPr>
        <w:t>"</w:t>
      </w:r>
      <w:r>
        <w:rPr>
          <w:color w:val="0000FF"/>
          <w:highlight w:val="white"/>
          <w:lang w:val="en-US" w:eastAsia="sl-SI"/>
        </w:rPr>
        <w:t>&gt;</w:t>
      </w:r>
    </w:p>
    <w:p w14:paraId="2CFFB17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xsd:union</w:t>
      </w:r>
      <w:r>
        <w:rPr>
          <w:color w:val="0000FF"/>
          <w:highlight w:val="white"/>
          <w:lang w:val="en-US" w:eastAsia="sl-SI"/>
        </w:rPr>
        <w:t>&gt;</w:t>
      </w:r>
    </w:p>
    <w:p w14:paraId="6848478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37ECBBC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xsd:token</w:t>
      </w:r>
      <w:r>
        <w:rPr>
          <w:highlight w:val="white"/>
          <w:lang w:val="en-US" w:eastAsia="sl-SI"/>
        </w:rPr>
        <w:t>"</w:t>
      </w:r>
      <w:r>
        <w:rPr>
          <w:color w:val="0000FF"/>
          <w:highlight w:val="white"/>
          <w:lang w:val="en-US" w:eastAsia="sl-SI"/>
        </w:rPr>
        <w:t>&gt;</w:t>
      </w:r>
    </w:p>
    <w:p w14:paraId="0FEDA10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accepted</w:t>
      </w:r>
      <w:r>
        <w:rPr>
          <w:highlight w:val="white"/>
          <w:lang w:val="en-US" w:eastAsia="sl-SI"/>
        </w:rPr>
        <w:t>"</w:t>
      </w:r>
      <w:r>
        <w:rPr>
          <w:color w:val="0000FF"/>
          <w:highlight w:val="white"/>
          <w:lang w:val="en-US" w:eastAsia="sl-SI"/>
        </w:rPr>
        <w:t>/&gt;</w:t>
      </w:r>
    </w:p>
    <w:p w14:paraId="2A46950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rejected-permanent</w:t>
      </w:r>
      <w:r>
        <w:rPr>
          <w:highlight w:val="white"/>
          <w:lang w:val="en-US" w:eastAsia="sl-SI"/>
        </w:rPr>
        <w:t>"</w:t>
      </w:r>
      <w:r>
        <w:rPr>
          <w:color w:val="0000FF"/>
          <w:highlight w:val="white"/>
          <w:lang w:val="en-US" w:eastAsia="sl-SI"/>
        </w:rPr>
        <w:t>/&gt;</w:t>
      </w:r>
    </w:p>
    <w:p w14:paraId="70D01C6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rejected-transient</w:t>
      </w:r>
      <w:r>
        <w:rPr>
          <w:highlight w:val="white"/>
          <w:lang w:val="en-US" w:eastAsia="sl-SI"/>
        </w:rPr>
        <w:t>"</w:t>
      </w:r>
      <w:r>
        <w:rPr>
          <w:color w:val="0000FF"/>
          <w:highlight w:val="white"/>
          <w:lang w:val="en-US" w:eastAsia="sl-SI"/>
        </w:rPr>
        <w:t>/&gt;</w:t>
      </w:r>
    </w:p>
    <w:p w14:paraId="7ADFC7E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&gt;</w:t>
      </w:r>
    </w:p>
    <w:p w14:paraId="7605EE2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5C8ED97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6F38743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xsd:integer</w:t>
      </w:r>
      <w:r>
        <w:rPr>
          <w:highlight w:val="white"/>
          <w:lang w:val="en-US" w:eastAsia="sl-SI"/>
        </w:rPr>
        <w:t>"</w:t>
      </w:r>
      <w:r>
        <w:rPr>
          <w:color w:val="0000FF"/>
          <w:highlight w:val="white"/>
          <w:lang w:val="en-US" w:eastAsia="sl-SI"/>
        </w:rPr>
        <w:t>/&gt;</w:t>
      </w:r>
    </w:p>
    <w:p w14:paraId="63CFCD6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3607DDD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xsd:union</w:t>
      </w:r>
      <w:r>
        <w:rPr>
          <w:color w:val="0000FF"/>
          <w:highlight w:val="white"/>
          <w:lang w:val="en-US" w:eastAsia="sl-SI"/>
        </w:rPr>
        <w:t>&gt;</w:t>
      </w:r>
    </w:p>
    <w:p w14:paraId="66D6000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3ACD0475" w14:textId="77777777" w:rsidR="005E07E4" w:rsidRDefault="005E07E4" w:rsidP="00A47D02">
      <w:pPr>
        <w:pStyle w:val="MacroText"/>
        <w:rPr>
          <w:highlight w:val="white"/>
          <w:lang w:val="en-US" w:eastAsia="sl-SI"/>
        </w:rPr>
      </w:pPr>
    </w:p>
    <w:p w14:paraId="6630E18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Release-request-reason</w:t>
      </w:r>
      <w:r>
        <w:rPr>
          <w:highlight w:val="white"/>
          <w:lang w:val="en-US" w:eastAsia="sl-SI"/>
        </w:rPr>
        <w:t>"</w:t>
      </w:r>
      <w:r>
        <w:rPr>
          <w:color w:val="0000FF"/>
          <w:highlight w:val="white"/>
          <w:lang w:val="en-US" w:eastAsia="sl-SI"/>
        </w:rPr>
        <w:t>&gt;</w:t>
      </w:r>
    </w:p>
    <w:p w14:paraId="7C480C5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xsd:union</w:t>
      </w:r>
      <w:r>
        <w:rPr>
          <w:color w:val="0000FF"/>
          <w:highlight w:val="white"/>
          <w:lang w:val="en-US" w:eastAsia="sl-SI"/>
        </w:rPr>
        <w:t>&gt;</w:t>
      </w:r>
    </w:p>
    <w:p w14:paraId="730F71A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3288D9A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xsd:token</w:t>
      </w:r>
      <w:r>
        <w:rPr>
          <w:highlight w:val="white"/>
          <w:lang w:val="en-US" w:eastAsia="sl-SI"/>
        </w:rPr>
        <w:t>"</w:t>
      </w:r>
      <w:r>
        <w:rPr>
          <w:color w:val="0000FF"/>
          <w:highlight w:val="white"/>
          <w:lang w:val="en-US" w:eastAsia="sl-SI"/>
        </w:rPr>
        <w:t>&gt;</w:t>
      </w:r>
    </w:p>
    <w:p w14:paraId="4713CE5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normal</w:t>
      </w:r>
      <w:r>
        <w:rPr>
          <w:highlight w:val="white"/>
          <w:lang w:val="en-US" w:eastAsia="sl-SI"/>
        </w:rPr>
        <w:t>"</w:t>
      </w:r>
      <w:r>
        <w:rPr>
          <w:color w:val="0000FF"/>
          <w:highlight w:val="white"/>
          <w:lang w:val="en-US" w:eastAsia="sl-SI"/>
        </w:rPr>
        <w:t>/&gt;</w:t>
      </w:r>
    </w:p>
    <w:p w14:paraId="5DDFA92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urgent</w:t>
      </w:r>
      <w:r>
        <w:rPr>
          <w:highlight w:val="white"/>
          <w:lang w:val="en-US" w:eastAsia="sl-SI"/>
        </w:rPr>
        <w:t>"</w:t>
      </w:r>
      <w:r>
        <w:rPr>
          <w:color w:val="0000FF"/>
          <w:highlight w:val="white"/>
          <w:lang w:val="en-US" w:eastAsia="sl-SI"/>
        </w:rPr>
        <w:t>/&gt;</w:t>
      </w:r>
    </w:p>
    <w:p w14:paraId="686A582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user-defined</w:t>
      </w:r>
      <w:r>
        <w:rPr>
          <w:highlight w:val="white"/>
          <w:lang w:val="en-US" w:eastAsia="sl-SI"/>
        </w:rPr>
        <w:t>"</w:t>
      </w:r>
      <w:r>
        <w:rPr>
          <w:color w:val="0000FF"/>
          <w:highlight w:val="white"/>
          <w:lang w:val="en-US" w:eastAsia="sl-SI"/>
        </w:rPr>
        <w:t>/&gt;</w:t>
      </w:r>
    </w:p>
    <w:p w14:paraId="52C48F1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&gt;</w:t>
      </w:r>
    </w:p>
    <w:p w14:paraId="59B2EED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408103B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3077A4D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xsd:integer</w:t>
      </w:r>
      <w:r>
        <w:rPr>
          <w:highlight w:val="white"/>
          <w:lang w:val="en-US" w:eastAsia="sl-SI"/>
        </w:rPr>
        <w:t>"</w:t>
      </w:r>
      <w:r>
        <w:rPr>
          <w:color w:val="0000FF"/>
          <w:highlight w:val="white"/>
          <w:lang w:val="en-US" w:eastAsia="sl-SI"/>
        </w:rPr>
        <w:t>/&gt;</w:t>
      </w:r>
    </w:p>
    <w:p w14:paraId="78FBE2D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723AFD7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xsd:union</w:t>
      </w:r>
      <w:r>
        <w:rPr>
          <w:color w:val="0000FF"/>
          <w:highlight w:val="white"/>
          <w:lang w:val="en-US" w:eastAsia="sl-SI"/>
        </w:rPr>
        <w:t>&gt;</w:t>
      </w:r>
    </w:p>
    <w:p w14:paraId="5C19CB1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64901E1F" w14:textId="77777777" w:rsidR="005E07E4" w:rsidRDefault="005E07E4" w:rsidP="00A47D02">
      <w:pPr>
        <w:pStyle w:val="MacroText"/>
        <w:rPr>
          <w:highlight w:val="white"/>
          <w:lang w:val="en-US" w:eastAsia="sl-SI"/>
        </w:rPr>
      </w:pPr>
    </w:p>
    <w:p w14:paraId="07E0680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Release-response-reason</w:t>
      </w:r>
      <w:r>
        <w:rPr>
          <w:highlight w:val="white"/>
          <w:lang w:val="en-US" w:eastAsia="sl-SI"/>
        </w:rPr>
        <w:t>"</w:t>
      </w:r>
      <w:r>
        <w:rPr>
          <w:color w:val="0000FF"/>
          <w:highlight w:val="white"/>
          <w:lang w:val="en-US" w:eastAsia="sl-SI"/>
        </w:rPr>
        <w:t>&gt;</w:t>
      </w:r>
    </w:p>
    <w:p w14:paraId="4703831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xsd:union</w:t>
      </w:r>
      <w:r>
        <w:rPr>
          <w:color w:val="0000FF"/>
          <w:highlight w:val="white"/>
          <w:lang w:val="en-US" w:eastAsia="sl-SI"/>
        </w:rPr>
        <w:t>&gt;</w:t>
      </w:r>
    </w:p>
    <w:p w14:paraId="6CC8420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5999BD0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xsd:token</w:t>
      </w:r>
      <w:r>
        <w:rPr>
          <w:highlight w:val="white"/>
          <w:lang w:val="en-US" w:eastAsia="sl-SI"/>
        </w:rPr>
        <w:t>"</w:t>
      </w:r>
      <w:r>
        <w:rPr>
          <w:color w:val="0000FF"/>
          <w:highlight w:val="white"/>
          <w:lang w:val="en-US" w:eastAsia="sl-SI"/>
        </w:rPr>
        <w:t>&gt;</w:t>
      </w:r>
    </w:p>
    <w:p w14:paraId="79F51E6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normal</w:t>
      </w:r>
      <w:r>
        <w:rPr>
          <w:highlight w:val="white"/>
          <w:lang w:val="en-US" w:eastAsia="sl-SI"/>
        </w:rPr>
        <w:t>"</w:t>
      </w:r>
      <w:r>
        <w:rPr>
          <w:color w:val="0000FF"/>
          <w:highlight w:val="white"/>
          <w:lang w:val="en-US" w:eastAsia="sl-SI"/>
        </w:rPr>
        <w:t>/&gt;</w:t>
      </w:r>
    </w:p>
    <w:p w14:paraId="4B9BB74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not-finished</w:t>
      </w:r>
      <w:r>
        <w:rPr>
          <w:highlight w:val="white"/>
          <w:lang w:val="en-US" w:eastAsia="sl-SI"/>
        </w:rPr>
        <w:t>"</w:t>
      </w:r>
      <w:r>
        <w:rPr>
          <w:color w:val="0000FF"/>
          <w:highlight w:val="white"/>
          <w:lang w:val="en-US" w:eastAsia="sl-SI"/>
        </w:rPr>
        <w:t>/&gt;</w:t>
      </w:r>
    </w:p>
    <w:p w14:paraId="2FD3B7D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user-defined</w:t>
      </w:r>
      <w:r>
        <w:rPr>
          <w:highlight w:val="white"/>
          <w:lang w:val="en-US" w:eastAsia="sl-SI"/>
        </w:rPr>
        <w:t>"</w:t>
      </w:r>
      <w:r>
        <w:rPr>
          <w:color w:val="0000FF"/>
          <w:highlight w:val="white"/>
          <w:lang w:val="en-US" w:eastAsia="sl-SI"/>
        </w:rPr>
        <w:t>/&gt;</w:t>
      </w:r>
    </w:p>
    <w:p w14:paraId="6840E67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&gt;</w:t>
      </w:r>
    </w:p>
    <w:p w14:paraId="1CD6F70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7DD02C3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363D6EA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xsd:integer</w:t>
      </w:r>
      <w:r>
        <w:rPr>
          <w:highlight w:val="white"/>
          <w:lang w:val="en-US" w:eastAsia="sl-SI"/>
        </w:rPr>
        <w:t>"</w:t>
      </w:r>
      <w:r>
        <w:rPr>
          <w:color w:val="0000FF"/>
          <w:highlight w:val="white"/>
          <w:lang w:val="en-US" w:eastAsia="sl-SI"/>
        </w:rPr>
        <w:t>/&gt;</w:t>
      </w:r>
    </w:p>
    <w:p w14:paraId="6DCA144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7C795A1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xsd:union</w:t>
      </w:r>
      <w:r>
        <w:rPr>
          <w:color w:val="0000FF"/>
          <w:highlight w:val="white"/>
          <w:lang w:val="en-US" w:eastAsia="sl-SI"/>
        </w:rPr>
        <w:t>&gt;</w:t>
      </w:r>
    </w:p>
    <w:p w14:paraId="5682CE7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7338AE62" w14:textId="77777777" w:rsidR="005E07E4" w:rsidRDefault="005E07E4" w:rsidP="00A47D02">
      <w:pPr>
        <w:pStyle w:val="MacroText"/>
        <w:rPr>
          <w:highlight w:val="white"/>
          <w:lang w:val="en-US" w:eastAsia="sl-SI"/>
        </w:rPr>
      </w:pPr>
    </w:p>
    <w:p w14:paraId="6086D40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Integer8</w:t>
      </w:r>
      <w:r>
        <w:rPr>
          <w:highlight w:val="white"/>
          <w:lang w:val="en-US" w:eastAsia="sl-SI"/>
        </w:rPr>
        <w:t>"</w:t>
      </w:r>
      <w:r>
        <w:rPr>
          <w:color w:val="0000FF"/>
          <w:highlight w:val="white"/>
          <w:lang w:val="en-US" w:eastAsia="sl-SI"/>
        </w:rPr>
        <w:t>&gt;</w:t>
      </w:r>
    </w:p>
    <w:p w14:paraId="2F81A04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xsd:byte</w:t>
      </w:r>
      <w:r>
        <w:rPr>
          <w:highlight w:val="white"/>
          <w:lang w:val="en-US" w:eastAsia="sl-SI"/>
        </w:rPr>
        <w:t>"</w:t>
      </w:r>
      <w:r>
        <w:rPr>
          <w:color w:val="0000FF"/>
          <w:highlight w:val="white"/>
          <w:lang w:val="en-US" w:eastAsia="sl-SI"/>
        </w:rPr>
        <w:t>/&gt;</w:t>
      </w:r>
    </w:p>
    <w:p w14:paraId="1AEFC94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7C093C59" w14:textId="77777777" w:rsidR="005E07E4" w:rsidRDefault="005E07E4" w:rsidP="00A47D02">
      <w:pPr>
        <w:pStyle w:val="MacroText"/>
        <w:rPr>
          <w:highlight w:val="white"/>
          <w:lang w:val="en-US" w:eastAsia="sl-SI"/>
        </w:rPr>
      </w:pPr>
    </w:p>
    <w:p w14:paraId="095D0BD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Integer16</w:t>
      </w:r>
      <w:r>
        <w:rPr>
          <w:highlight w:val="white"/>
          <w:lang w:val="en-US" w:eastAsia="sl-SI"/>
        </w:rPr>
        <w:t>"</w:t>
      </w:r>
      <w:r>
        <w:rPr>
          <w:color w:val="0000FF"/>
          <w:highlight w:val="white"/>
          <w:lang w:val="en-US" w:eastAsia="sl-SI"/>
        </w:rPr>
        <w:t>&gt;</w:t>
      </w:r>
    </w:p>
    <w:p w14:paraId="519BBAA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xsd:short</w:t>
      </w:r>
      <w:r>
        <w:rPr>
          <w:highlight w:val="white"/>
          <w:lang w:val="en-US" w:eastAsia="sl-SI"/>
        </w:rPr>
        <w:t>"</w:t>
      </w:r>
      <w:r>
        <w:rPr>
          <w:color w:val="0000FF"/>
          <w:highlight w:val="white"/>
          <w:lang w:val="en-US" w:eastAsia="sl-SI"/>
        </w:rPr>
        <w:t>/&gt;</w:t>
      </w:r>
    </w:p>
    <w:p w14:paraId="5E537A9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439202D6" w14:textId="77777777" w:rsidR="005E07E4" w:rsidRDefault="005E07E4" w:rsidP="00A47D02">
      <w:pPr>
        <w:pStyle w:val="MacroText"/>
        <w:rPr>
          <w:highlight w:val="white"/>
          <w:lang w:val="en-US" w:eastAsia="sl-SI"/>
        </w:rPr>
      </w:pPr>
    </w:p>
    <w:p w14:paraId="5383B6B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Integer32</w:t>
      </w:r>
      <w:r>
        <w:rPr>
          <w:highlight w:val="white"/>
          <w:lang w:val="en-US" w:eastAsia="sl-SI"/>
        </w:rPr>
        <w:t>"</w:t>
      </w:r>
      <w:r>
        <w:rPr>
          <w:color w:val="0000FF"/>
          <w:highlight w:val="white"/>
          <w:lang w:val="en-US" w:eastAsia="sl-SI"/>
        </w:rPr>
        <w:t>&gt;</w:t>
      </w:r>
    </w:p>
    <w:p w14:paraId="7F06592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xsd:int</w:t>
      </w:r>
      <w:r>
        <w:rPr>
          <w:highlight w:val="white"/>
          <w:lang w:val="en-US" w:eastAsia="sl-SI"/>
        </w:rPr>
        <w:t>"</w:t>
      </w:r>
      <w:r>
        <w:rPr>
          <w:color w:val="0000FF"/>
          <w:highlight w:val="white"/>
          <w:lang w:val="en-US" w:eastAsia="sl-SI"/>
        </w:rPr>
        <w:t>/&gt;</w:t>
      </w:r>
    </w:p>
    <w:p w14:paraId="319848D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3A2E9E18" w14:textId="77777777" w:rsidR="005E07E4" w:rsidRDefault="005E07E4" w:rsidP="00A47D02">
      <w:pPr>
        <w:pStyle w:val="MacroText"/>
        <w:rPr>
          <w:highlight w:val="white"/>
          <w:lang w:val="en-US" w:eastAsia="sl-SI"/>
        </w:rPr>
      </w:pPr>
    </w:p>
    <w:p w14:paraId="2973D79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Integer64</w:t>
      </w:r>
      <w:r>
        <w:rPr>
          <w:highlight w:val="white"/>
          <w:lang w:val="en-US" w:eastAsia="sl-SI"/>
        </w:rPr>
        <w:t>"</w:t>
      </w:r>
      <w:r>
        <w:rPr>
          <w:color w:val="0000FF"/>
          <w:highlight w:val="white"/>
          <w:lang w:val="en-US" w:eastAsia="sl-SI"/>
        </w:rPr>
        <w:t>&gt;</w:t>
      </w:r>
    </w:p>
    <w:p w14:paraId="5C22594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xsd:long</w:t>
      </w:r>
      <w:r>
        <w:rPr>
          <w:highlight w:val="white"/>
          <w:lang w:val="en-US" w:eastAsia="sl-SI"/>
        </w:rPr>
        <w:t>"</w:t>
      </w:r>
      <w:r>
        <w:rPr>
          <w:color w:val="0000FF"/>
          <w:highlight w:val="white"/>
          <w:lang w:val="en-US" w:eastAsia="sl-SI"/>
        </w:rPr>
        <w:t>/&gt;</w:t>
      </w:r>
    </w:p>
    <w:p w14:paraId="2CC8C79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2D9D1BC2" w14:textId="77777777" w:rsidR="005E07E4" w:rsidRDefault="005E07E4" w:rsidP="00A47D02">
      <w:pPr>
        <w:pStyle w:val="MacroText"/>
        <w:rPr>
          <w:highlight w:val="white"/>
          <w:lang w:val="en-US" w:eastAsia="sl-SI"/>
        </w:rPr>
      </w:pPr>
    </w:p>
    <w:p w14:paraId="7F3EB4A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Unsigned8</w:t>
      </w:r>
      <w:r>
        <w:rPr>
          <w:highlight w:val="white"/>
          <w:lang w:val="en-US" w:eastAsia="sl-SI"/>
        </w:rPr>
        <w:t>"</w:t>
      </w:r>
      <w:r>
        <w:rPr>
          <w:color w:val="0000FF"/>
          <w:highlight w:val="white"/>
          <w:lang w:val="en-US" w:eastAsia="sl-SI"/>
        </w:rPr>
        <w:t>&gt;</w:t>
      </w:r>
    </w:p>
    <w:p w14:paraId="23A50F9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xsd:unsignedByte</w:t>
      </w:r>
      <w:r>
        <w:rPr>
          <w:highlight w:val="white"/>
          <w:lang w:val="en-US" w:eastAsia="sl-SI"/>
        </w:rPr>
        <w:t>"</w:t>
      </w:r>
      <w:r>
        <w:rPr>
          <w:color w:val="0000FF"/>
          <w:highlight w:val="white"/>
          <w:lang w:val="en-US" w:eastAsia="sl-SI"/>
        </w:rPr>
        <w:t>/&gt;</w:t>
      </w:r>
    </w:p>
    <w:p w14:paraId="0E549C4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5EFC2A01" w14:textId="77777777" w:rsidR="005E07E4" w:rsidRDefault="005E07E4" w:rsidP="00A47D02">
      <w:pPr>
        <w:pStyle w:val="MacroText"/>
        <w:rPr>
          <w:highlight w:val="white"/>
          <w:lang w:val="en-US" w:eastAsia="sl-SI"/>
        </w:rPr>
      </w:pPr>
    </w:p>
    <w:p w14:paraId="0AE45CE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Unsigned16</w:t>
      </w:r>
      <w:r>
        <w:rPr>
          <w:highlight w:val="white"/>
          <w:lang w:val="en-US" w:eastAsia="sl-SI"/>
        </w:rPr>
        <w:t>"</w:t>
      </w:r>
      <w:r>
        <w:rPr>
          <w:color w:val="0000FF"/>
          <w:highlight w:val="white"/>
          <w:lang w:val="en-US" w:eastAsia="sl-SI"/>
        </w:rPr>
        <w:t>&gt;</w:t>
      </w:r>
    </w:p>
    <w:p w14:paraId="75CBE88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xsd:unsignedShort</w:t>
      </w:r>
      <w:r>
        <w:rPr>
          <w:highlight w:val="white"/>
          <w:lang w:val="en-US" w:eastAsia="sl-SI"/>
        </w:rPr>
        <w:t>"</w:t>
      </w:r>
      <w:r>
        <w:rPr>
          <w:color w:val="0000FF"/>
          <w:highlight w:val="white"/>
          <w:lang w:val="en-US" w:eastAsia="sl-SI"/>
        </w:rPr>
        <w:t>/&gt;</w:t>
      </w:r>
    </w:p>
    <w:p w14:paraId="2AA42CC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7756AEDF" w14:textId="77777777" w:rsidR="005E07E4" w:rsidRDefault="005E07E4" w:rsidP="00A47D02">
      <w:pPr>
        <w:pStyle w:val="MacroText"/>
        <w:rPr>
          <w:highlight w:val="white"/>
          <w:lang w:val="en-US" w:eastAsia="sl-SI"/>
        </w:rPr>
      </w:pPr>
    </w:p>
    <w:p w14:paraId="537FA66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Unsigned32</w:t>
      </w:r>
      <w:r>
        <w:rPr>
          <w:highlight w:val="white"/>
          <w:lang w:val="en-US" w:eastAsia="sl-SI"/>
        </w:rPr>
        <w:t>"</w:t>
      </w:r>
      <w:r>
        <w:rPr>
          <w:color w:val="0000FF"/>
          <w:highlight w:val="white"/>
          <w:lang w:val="en-US" w:eastAsia="sl-SI"/>
        </w:rPr>
        <w:t>&gt;</w:t>
      </w:r>
    </w:p>
    <w:p w14:paraId="631EE3B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xsd:unsignedInt</w:t>
      </w:r>
      <w:r>
        <w:rPr>
          <w:highlight w:val="white"/>
          <w:lang w:val="en-US" w:eastAsia="sl-SI"/>
        </w:rPr>
        <w:t>"</w:t>
      </w:r>
      <w:r>
        <w:rPr>
          <w:color w:val="0000FF"/>
          <w:highlight w:val="white"/>
          <w:lang w:val="en-US" w:eastAsia="sl-SI"/>
        </w:rPr>
        <w:t>/&gt;</w:t>
      </w:r>
    </w:p>
    <w:p w14:paraId="3313468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0584F7AB" w14:textId="77777777" w:rsidR="005E07E4" w:rsidRDefault="005E07E4" w:rsidP="00A47D02">
      <w:pPr>
        <w:pStyle w:val="MacroText"/>
        <w:rPr>
          <w:highlight w:val="white"/>
          <w:lang w:val="en-US" w:eastAsia="sl-SI"/>
        </w:rPr>
      </w:pPr>
    </w:p>
    <w:p w14:paraId="591E1A0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Unsigned64</w:t>
      </w:r>
      <w:r>
        <w:rPr>
          <w:highlight w:val="white"/>
          <w:lang w:val="en-US" w:eastAsia="sl-SI"/>
        </w:rPr>
        <w:t>"</w:t>
      </w:r>
      <w:r>
        <w:rPr>
          <w:color w:val="0000FF"/>
          <w:highlight w:val="white"/>
          <w:lang w:val="en-US" w:eastAsia="sl-SI"/>
        </w:rPr>
        <w:t>&gt;</w:t>
      </w:r>
    </w:p>
    <w:p w14:paraId="72DAA17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xsd:unsignedLong</w:t>
      </w:r>
      <w:r>
        <w:rPr>
          <w:highlight w:val="white"/>
          <w:lang w:val="en-US" w:eastAsia="sl-SI"/>
        </w:rPr>
        <w:t>"</w:t>
      </w:r>
      <w:r>
        <w:rPr>
          <w:color w:val="0000FF"/>
          <w:highlight w:val="white"/>
          <w:lang w:val="en-US" w:eastAsia="sl-SI"/>
        </w:rPr>
        <w:t>/&gt;</w:t>
      </w:r>
    </w:p>
    <w:p w14:paraId="4871414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3BE1FBC3" w14:textId="77777777" w:rsidR="005E07E4" w:rsidRDefault="005E07E4" w:rsidP="00A47D02">
      <w:pPr>
        <w:pStyle w:val="MacroText"/>
        <w:rPr>
          <w:highlight w:val="white"/>
          <w:lang w:val="en-US" w:eastAsia="sl-SI"/>
        </w:rPr>
      </w:pPr>
    </w:p>
    <w:p w14:paraId="67843FC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Conformance</w:t>
      </w:r>
      <w:r>
        <w:rPr>
          <w:highlight w:val="white"/>
          <w:lang w:val="en-US" w:eastAsia="sl-SI"/>
        </w:rPr>
        <w:t>"</w:t>
      </w:r>
      <w:r>
        <w:rPr>
          <w:color w:val="0000FF"/>
          <w:highlight w:val="white"/>
          <w:lang w:val="en-US" w:eastAsia="sl-SI"/>
        </w:rPr>
        <w:t>&gt;</w:t>
      </w:r>
    </w:p>
    <w:p w14:paraId="5790A51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xsd:union</w:t>
      </w:r>
      <w:r>
        <w:rPr>
          <w:color w:val="0000FF"/>
          <w:highlight w:val="white"/>
          <w:lang w:val="en-US" w:eastAsia="sl-SI"/>
        </w:rPr>
        <w:t xml:space="preserve"> </w:t>
      </w:r>
      <w:r>
        <w:rPr>
          <w:color w:val="FF0000"/>
          <w:highlight w:val="white"/>
          <w:lang w:val="en-US" w:eastAsia="sl-SI"/>
        </w:rPr>
        <w:t>memberTypes</w:t>
      </w:r>
      <w:r>
        <w:rPr>
          <w:color w:val="0000FF"/>
          <w:highlight w:val="white"/>
          <w:lang w:val="en-US" w:eastAsia="sl-SI"/>
        </w:rPr>
        <w:t>=</w:t>
      </w:r>
      <w:r>
        <w:rPr>
          <w:highlight w:val="white"/>
          <w:lang w:val="en-US" w:eastAsia="sl-SI"/>
        </w:rPr>
        <w:t>"</w:t>
      </w:r>
      <w:r>
        <w:rPr>
          <w:color w:val="0000FF"/>
          <w:highlight w:val="white"/>
          <w:lang w:val="en-US" w:eastAsia="sl-SI"/>
        </w:rPr>
        <w:t>BitString</w:t>
      </w:r>
      <w:r>
        <w:rPr>
          <w:highlight w:val="white"/>
          <w:lang w:val="en-US" w:eastAsia="sl-SI"/>
        </w:rPr>
        <w:t>"</w:t>
      </w:r>
      <w:r>
        <w:rPr>
          <w:color w:val="0000FF"/>
          <w:highlight w:val="white"/>
          <w:lang w:val="en-US" w:eastAsia="sl-SI"/>
        </w:rPr>
        <w:t>&gt;</w:t>
      </w:r>
    </w:p>
    <w:p w14:paraId="631B3D3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27089EE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xsd:list</w:t>
      </w:r>
      <w:r>
        <w:rPr>
          <w:color w:val="0000FF"/>
          <w:highlight w:val="white"/>
          <w:lang w:val="en-US" w:eastAsia="sl-SI"/>
        </w:rPr>
        <w:t>&gt;</w:t>
      </w:r>
    </w:p>
    <w:p w14:paraId="10C5E78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1350026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xsd:token</w:t>
      </w:r>
      <w:r>
        <w:rPr>
          <w:highlight w:val="white"/>
          <w:lang w:val="en-US" w:eastAsia="sl-SI"/>
        </w:rPr>
        <w:t>"</w:t>
      </w:r>
      <w:r>
        <w:rPr>
          <w:color w:val="0000FF"/>
          <w:highlight w:val="white"/>
          <w:lang w:val="en-US" w:eastAsia="sl-SI"/>
        </w:rPr>
        <w:t>&gt;</w:t>
      </w:r>
    </w:p>
    <w:p w14:paraId="7F7A0E5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reserved-zero</w:t>
      </w:r>
      <w:r>
        <w:rPr>
          <w:highlight w:val="white"/>
          <w:lang w:val="en-US" w:eastAsia="sl-SI"/>
        </w:rPr>
        <w:t>"</w:t>
      </w:r>
      <w:r>
        <w:rPr>
          <w:color w:val="0000FF"/>
          <w:highlight w:val="white"/>
          <w:lang w:val="en-US" w:eastAsia="sl-SI"/>
        </w:rPr>
        <w:t>/&gt;</w:t>
      </w:r>
    </w:p>
    <w:p w14:paraId="08865F9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general-protection</w:t>
      </w:r>
      <w:r>
        <w:rPr>
          <w:highlight w:val="white"/>
          <w:lang w:val="en-US" w:eastAsia="sl-SI"/>
        </w:rPr>
        <w:t>"</w:t>
      </w:r>
      <w:r>
        <w:rPr>
          <w:color w:val="0000FF"/>
          <w:highlight w:val="white"/>
          <w:lang w:val="en-US" w:eastAsia="sl-SI"/>
        </w:rPr>
        <w:t>/&gt;</w:t>
      </w:r>
    </w:p>
    <w:p w14:paraId="260E71F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general-block-transfer</w:t>
      </w:r>
      <w:r>
        <w:rPr>
          <w:highlight w:val="white"/>
          <w:lang w:val="en-US" w:eastAsia="sl-SI"/>
        </w:rPr>
        <w:t>"</w:t>
      </w:r>
      <w:r>
        <w:rPr>
          <w:color w:val="0000FF"/>
          <w:highlight w:val="white"/>
          <w:lang w:val="en-US" w:eastAsia="sl-SI"/>
        </w:rPr>
        <w:t>/&gt;</w:t>
      </w:r>
    </w:p>
    <w:p w14:paraId="13379EA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read</w:t>
      </w:r>
      <w:r>
        <w:rPr>
          <w:highlight w:val="white"/>
          <w:lang w:val="en-US" w:eastAsia="sl-SI"/>
        </w:rPr>
        <w:t>"</w:t>
      </w:r>
      <w:r>
        <w:rPr>
          <w:color w:val="0000FF"/>
          <w:highlight w:val="white"/>
          <w:lang w:val="en-US" w:eastAsia="sl-SI"/>
        </w:rPr>
        <w:t>/&gt;</w:t>
      </w:r>
    </w:p>
    <w:p w14:paraId="57CD1DF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write</w:t>
      </w:r>
      <w:r>
        <w:rPr>
          <w:highlight w:val="white"/>
          <w:lang w:val="en-US" w:eastAsia="sl-SI"/>
        </w:rPr>
        <w:t>"</w:t>
      </w:r>
      <w:r>
        <w:rPr>
          <w:color w:val="0000FF"/>
          <w:highlight w:val="white"/>
          <w:lang w:val="en-US" w:eastAsia="sl-SI"/>
        </w:rPr>
        <w:t>/&gt;</w:t>
      </w:r>
    </w:p>
    <w:p w14:paraId="73027AC4" w14:textId="588794DE" w:rsidR="005E07E4" w:rsidDel="00B77F24" w:rsidRDefault="005E07E4" w:rsidP="00A47D02">
      <w:pPr>
        <w:pStyle w:val="MacroText"/>
        <w:rPr>
          <w:del w:id="6415" w:author="John Cowburn" w:date="2021-02-04T08:35:00Z"/>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unconfirmed-write</w:t>
      </w:r>
      <w:r>
        <w:rPr>
          <w:highlight w:val="white"/>
          <w:lang w:val="en-US" w:eastAsia="sl-SI"/>
        </w:rPr>
        <w:t>"</w:t>
      </w:r>
      <w:r>
        <w:rPr>
          <w:color w:val="0000FF"/>
          <w:highlight w:val="white"/>
          <w:lang w:val="en-US" w:eastAsia="sl-SI"/>
        </w:rPr>
        <w:t>/&gt;</w:t>
      </w:r>
    </w:p>
    <w:p w14:paraId="72F06169" w14:textId="77777777" w:rsidR="00B77F24" w:rsidRPr="00FA0D50" w:rsidRDefault="005E07E4" w:rsidP="00A47D02">
      <w:pPr>
        <w:pStyle w:val="MacroText"/>
        <w:rPr>
          <w:ins w:id="6416" w:author="John Cowburn" w:date="2021-02-04T08:35:00Z"/>
          <w:color w:val="0000FF"/>
          <w:lang w:val="en-US" w:eastAsia="sl-SI"/>
        </w:rPr>
      </w:pPr>
      <w:r>
        <w:rPr>
          <w:color w:val="0000FF"/>
          <w:highlight w:val="white"/>
          <w:lang w:val="en-US" w:eastAsia="sl-SI"/>
        </w:rPr>
        <w:t xml:space="preserve">                  </w:t>
      </w:r>
    </w:p>
    <w:p w14:paraId="5ED37016" w14:textId="77777777" w:rsidR="00B77F24" w:rsidRPr="00FA0D50" w:rsidRDefault="00B77F24" w:rsidP="00A47D02">
      <w:pPr>
        <w:pStyle w:val="MacroText"/>
        <w:rPr>
          <w:ins w:id="6417" w:author="John Cowburn" w:date="2021-02-04T08:35:00Z"/>
          <w:lang w:val="en-US" w:eastAsia="sl-SI"/>
        </w:rPr>
      </w:pPr>
      <w:ins w:id="6418" w:author="John Cowburn" w:date="2021-02-04T08:35:00Z">
        <w:r w:rsidRPr="00FA0D50">
          <w:rPr>
            <w:color w:val="0000FF"/>
            <w:lang w:val="en-US" w:eastAsia="sl-SI"/>
          </w:rPr>
          <w:t xml:space="preserve">                  &lt;</w:t>
        </w:r>
        <w:r w:rsidRPr="00FA0D50">
          <w:rPr>
            <w:color w:val="A31515"/>
            <w:lang w:val="en-US" w:eastAsia="sl-SI"/>
          </w:rPr>
          <w:t>xsd:</w:t>
        </w:r>
        <w:r w:rsidRPr="00952318">
          <w:rPr>
            <w:color w:val="A31515"/>
            <w:highlight w:val="yellow"/>
            <w:lang w:val="en-US" w:eastAsia="sl-SI"/>
          </w:rPr>
          <w:t>enumeration</w:t>
        </w:r>
        <w:r w:rsidRPr="00952318">
          <w:rPr>
            <w:color w:val="0000FF"/>
            <w:highlight w:val="yellow"/>
            <w:lang w:val="en-US" w:eastAsia="sl-SI"/>
          </w:rPr>
          <w:t xml:space="preserve"> </w:t>
        </w:r>
        <w:r w:rsidRPr="00952318">
          <w:rPr>
            <w:color w:val="FF0000"/>
            <w:highlight w:val="yellow"/>
            <w:lang w:val="en-US" w:eastAsia="sl-SI"/>
          </w:rPr>
          <w:t>value</w:t>
        </w:r>
        <w:r w:rsidRPr="00952318">
          <w:rPr>
            <w:color w:val="0000FF"/>
            <w:highlight w:val="yellow"/>
            <w:lang w:val="en-US" w:eastAsia="sl-SI"/>
          </w:rPr>
          <w:t>=</w:t>
        </w:r>
        <w:r w:rsidRPr="00952318">
          <w:rPr>
            <w:highlight w:val="yellow"/>
            <w:lang w:val="en-US" w:eastAsia="sl-SI"/>
          </w:rPr>
          <w:t>"delta-value-encoding"</w:t>
        </w:r>
        <w:r w:rsidRPr="00952318">
          <w:rPr>
            <w:color w:val="0000FF"/>
            <w:highlight w:val="yellow"/>
            <w:lang w:val="en-US" w:eastAsia="sl-SI"/>
          </w:rPr>
          <w:t>/&gt;</w:t>
        </w:r>
      </w:ins>
    </w:p>
    <w:p w14:paraId="412CB7B3" w14:textId="707FD3E1" w:rsidR="005E07E4" w:rsidDel="00B77F24" w:rsidRDefault="005E07E4" w:rsidP="00A47D02">
      <w:pPr>
        <w:pStyle w:val="MacroText"/>
        <w:rPr>
          <w:del w:id="6419" w:author="John Cowburn" w:date="2021-02-04T08:35:00Z"/>
          <w:highlight w:val="white"/>
          <w:lang w:val="en-US" w:eastAsia="sl-SI"/>
        </w:rPr>
      </w:pPr>
      <w:del w:id="6420" w:author="John Cowburn" w:date="2021-02-04T08:35:00Z">
        <w:r w:rsidDel="00B77F24">
          <w:rPr>
            <w:color w:val="0000FF"/>
            <w:highlight w:val="white"/>
            <w:lang w:val="en-US" w:eastAsia="sl-SI"/>
          </w:rPr>
          <w:delText>&lt;</w:delText>
        </w:r>
        <w:r w:rsidDel="00B77F24">
          <w:rPr>
            <w:color w:val="A31515"/>
            <w:highlight w:val="white"/>
            <w:lang w:val="en-US" w:eastAsia="sl-SI"/>
          </w:rPr>
          <w:delText>xsd:enumeration</w:delText>
        </w:r>
        <w:r w:rsidDel="00B77F24">
          <w:rPr>
            <w:color w:val="0000FF"/>
            <w:highlight w:val="white"/>
            <w:lang w:val="en-US" w:eastAsia="sl-SI"/>
          </w:rPr>
          <w:delText xml:space="preserve"> </w:delText>
        </w:r>
        <w:r w:rsidDel="00B77F24">
          <w:rPr>
            <w:color w:val="FF0000"/>
            <w:highlight w:val="white"/>
            <w:lang w:val="en-US" w:eastAsia="sl-SI"/>
          </w:rPr>
          <w:delText>value</w:delText>
        </w:r>
        <w:r w:rsidDel="00B77F24">
          <w:rPr>
            <w:color w:val="0000FF"/>
            <w:highlight w:val="white"/>
            <w:lang w:val="en-US" w:eastAsia="sl-SI"/>
          </w:rPr>
          <w:delText>=</w:delText>
        </w:r>
        <w:r w:rsidDel="00B77F24">
          <w:rPr>
            <w:highlight w:val="white"/>
            <w:lang w:val="en-US" w:eastAsia="sl-SI"/>
          </w:rPr>
          <w:delText>"</w:delText>
        </w:r>
        <w:r w:rsidDel="00B77F24">
          <w:rPr>
            <w:color w:val="0000FF"/>
            <w:highlight w:val="white"/>
            <w:lang w:val="en-US" w:eastAsia="sl-SI"/>
          </w:rPr>
          <w:delText>reserved-six</w:delText>
        </w:r>
        <w:r w:rsidDel="00B77F24">
          <w:rPr>
            <w:highlight w:val="white"/>
            <w:lang w:val="en-US" w:eastAsia="sl-SI"/>
          </w:rPr>
          <w:delText>"</w:delText>
        </w:r>
        <w:r w:rsidDel="00B77F24">
          <w:rPr>
            <w:color w:val="0000FF"/>
            <w:highlight w:val="white"/>
            <w:lang w:val="en-US" w:eastAsia="sl-SI"/>
          </w:rPr>
          <w:delText>/&gt;</w:delText>
        </w:r>
      </w:del>
    </w:p>
    <w:p w14:paraId="6B9029A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reserved-seven</w:t>
      </w:r>
      <w:r>
        <w:rPr>
          <w:highlight w:val="white"/>
          <w:lang w:val="en-US" w:eastAsia="sl-SI"/>
        </w:rPr>
        <w:t>"</w:t>
      </w:r>
      <w:r>
        <w:rPr>
          <w:color w:val="0000FF"/>
          <w:highlight w:val="white"/>
          <w:lang w:val="en-US" w:eastAsia="sl-SI"/>
        </w:rPr>
        <w:t>/&gt;</w:t>
      </w:r>
    </w:p>
    <w:p w14:paraId="149B3E3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attribute0-supported-with-set</w:t>
      </w:r>
      <w:r>
        <w:rPr>
          <w:highlight w:val="white"/>
          <w:lang w:val="en-US" w:eastAsia="sl-SI"/>
        </w:rPr>
        <w:t>"</w:t>
      </w:r>
      <w:r>
        <w:rPr>
          <w:color w:val="0000FF"/>
          <w:highlight w:val="white"/>
          <w:lang w:val="en-US" w:eastAsia="sl-SI"/>
        </w:rPr>
        <w:t>/&gt;</w:t>
      </w:r>
    </w:p>
    <w:p w14:paraId="22AEADB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priority-mgmt-supported</w:t>
      </w:r>
      <w:r>
        <w:rPr>
          <w:highlight w:val="white"/>
          <w:lang w:val="en-US" w:eastAsia="sl-SI"/>
        </w:rPr>
        <w:t>"</w:t>
      </w:r>
      <w:r>
        <w:rPr>
          <w:color w:val="0000FF"/>
          <w:highlight w:val="white"/>
          <w:lang w:val="en-US" w:eastAsia="sl-SI"/>
        </w:rPr>
        <w:t>/&gt;</w:t>
      </w:r>
    </w:p>
    <w:p w14:paraId="224AB78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attribute0-supported-with-get</w:t>
      </w:r>
      <w:r>
        <w:rPr>
          <w:highlight w:val="white"/>
          <w:lang w:val="en-US" w:eastAsia="sl-SI"/>
        </w:rPr>
        <w:t>"</w:t>
      </w:r>
      <w:r>
        <w:rPr>
          <w:color w:val="0000FF"/>
          <w:highlight w:val="white"/>
          <w:lang w:val="en-US" w:eastAsia="sl-SI"/>
        </w:rPr>
        <w:t>/&gt;</w:t>
      </w:r>
    </w:p>
    <w:p w14:paraId="2770319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block-transfer-with-get-or-read</w:t>
      </w:r>
      <w:r>
        <w:rPr>
          <w:highlight w:val="white"/>
          <w:lang w:val="en-US" w:eastAsia="sl-SI"/>
        </w:rPr>
        <w:t>"</w:t>
      </w:r>
      <w:r>
        <w:rPr>
          <w:color w:val="0000FF"/>
          <w:highlight w:val="white"/>
          <w:lang w:val="en-US" w:eastAsia="sl-SI"/>
        </w:rPr>
        <w:t>/&gt;</w:t>
      </w:r>
    </w:p>
    <w:p w14:paraId="162ACBB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block-transfer-with-set-or-write</w:t>
      </w:r>
      <w:r>
        <w:rPr>
          <w:highlight w:val="white"/>
          <w:lang w:val="en-US" w:eastAsia="sl-SI"/>
        </w:rPr>
        <w:t>"</w:t>
      </w:r>
      <w:r>
        <w:rPr>
          <w:color w:val="0000FF"/>
          <w:highlight w:val="white"/>
          <w:lang w:val="en-US" w:eastAsia="sl-SI"/>
        </w:rPr>
        <w:t>/&gt;</w:t>
      </w:r>
    </w:p>
    <w:p w14:paraId="02D4FF6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block-transfer-with-action</w:t>
      </w:r>
      <w:r>
        <w:rPr>
          <w:highlight w:val="white"/>
          <w:lang w:val="en-US" w:eastAsia="sl-SI"/>
        </w:rPr>
        <w:t>"</w:t>
      </w:r>
      <w:r>
        <w:rPr>
          <w:color w:val="0000FF"/>
          <w:highlight w:val="white"/>
          <w:lang w:val="en-US" w:eastAsia="sl-SI"/>
        </w:rPr>
        <w:t>/&gt;</w:t>
      </w:r>
    </w:p>
    <w:p w14:paraId="4055B09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multiple-references</w:t>
      </w:r>
      <w:r>
        <w:rPr>
          <w:highlight w:val="white"/>
          <w:lang w:val="en-US" w:eastAsia="sl-SI"/>
        </w:rPr>
        <w:t>"</w:t>
      </w:r>
      <w:r>
        <w:rPr>
          <w:color w:val="0000FF"/>
          <w:highlight w:val="white"/>
          <w:lang w:val="en-US" w:eastAsia="sl-SI"/>
        </w:rPr>
        <w:t>/&gt;</w:t>
      </w:r>
    </w:p>
    <w:p w14:paraId="3264328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information-report</w:t>
      </w:r>
      <w:r>
        <w:rPr>
          <w:highlight w:val="white"/>
          <w:lang w:val="en-US" w:eastAsia="sl-SI"/>
        </w:rPr>
        <w:t>"</w:t>
      </w:r>
      <w:r>
        <w:rPr>
          <w:color w:val="0000FF"/>
          <w:highlight w:val="white"/>
          <w:lang w:val="en-US" w:eastAsia="sl-SI"/>
        </w:rPr>
        <w:t>/&gt;</w:t>
      </w:r>
    </w:p>
    <w:p w14:paraId="48F2385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data-notification</w:t>
      </w:r>
      <w:r>
        <w:rPr>
          <w:highlight w:val="white"/>
          <w:lang w:val="en-US" w:eastAsia="sl-SI"/>
        </w:rPr>
        <w:t>"</w:t>
      </w:r>
      <w:r>
        <w:rPr>
          <w:color w:val="0000FF"/>
          <w:highlight w:val="white"/>
          <w:lang w:val="en-US" w:eastAsia="sl-SI"/>
        </w:rPr>
        <w:t>/&gt;</w:t>
      </w:r>
    </w:p>
    <w:p w14:paraId="0F67FAE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access</w:t>
      </w:r>
      <w:r>
        <w:rPr>
          <w:highlight w:val="white"/>
          <w:lang w:val="en-US" w:eastAsia="sl-SI"/>
        </w:rPr>
        <w:t>"</w:t>
      </w:r>
      <w:r>
        <w:rPr>
          <w:color w:val="0000FF"/>
          <w:highlight w:val="white"/>
          <w:lang w:val="en-US" w:eastAsia="sl-SI"/>
        </w:rPr>
        <w:t>/&gt;</w:t>
      </w:r>
    </w:p>
    <w:p w14:paraId="2312657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parameterized-access</w:t>
      </w:r>
      <w:r>
        <w:rPr>
          <w:highlight w:val="white"/>
          <w:lang w:val="en-US" w:eastAsia="sl-SI"/>
        </w:rPr>
        <w:t>"</w:t>
      </w:r>
      <w:r>
        <w:rPr>
          <w:color w:val="0000FF"/>
          <w:highlight w:val="white"/>
          <w:lang w:val="en-US" w:eastAsia="sl-SI"/>
        </w:rPr>
        <w:t>/&gt;</w:t>
      </w:r>
    </w:p>
    <w:p w14:paraId="13CA3F8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get</w:t>
      </w:r>
      <w:r>
        <w:rPr>
          <w:highlight w:val="white"/>
          <w:lang w:val="en-US" w:eastAsia="sl-SI"/>
        </w:rPr>
        <w:t>"</w:t>
      </w:r>
      <w:r>
        <w:rPr>
          <w:color w:val="0000FF"/>
          <w:highlight w:val="white"/>
          <w:lang w:val="en-US" w:eastAsia="sl-SI"/>
        </w:rPr>
        <w:t>/&gt;</w:t>
      </w:r>
    </w:p>
    <w:p w14:paraId="50F3B63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set</w:t>
      </w:r>
      <w:r>
        <w:rPr>
          <w:highlight w:val="white"/>
          <w:lang w:val="en-US" w:eastAsia="sl-SI"/>
        </w:rPr>
        <w:t>"</w:t>
      </w:r>
      <w:r>
        <w:rPr>
          <w:color w:val="0000FF"/>
          <w:highlight w:val="white"/>
          <w:lang w:val="en-US" w:eastAsia="sl-SI"/>
        </w:rPr>
        <w:t>/&gt;</w:t>
      </w:r>
    </w:p>
    <w:p w14:paraId="30A35C1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selective-access</w:t>
      </w:r>
      <w:r>
        <w:rPr>
          <w:highlight w:val="white"/>
          <w:lang w:val="en-US" w:eastAsia="sl-SI"/>
        </w:rPr>
        <w:t>"</w:t>
      </w:r>
      <w:r>
        <w:rPr>
          <w:color w:val="0000FF"/>
          <w:highlight w:val="white"/>
          <w:lang w:val="en-US" w:eastAsia="sl-SI"/>
        </w:rPr>
        <w:t>/&gt;</w:t>
      </w:r>
    </w:p>
    <w:p w14:paraId="060FAF1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event-notification</w:t>
      </w:r>
      <w:r>
        <w:rPr>
          <w:highlight w:val="white"/>
          <w:lang w:val="en-US" w:eastAsia="sl-SI"/>
        </w:rPr>
        <w:t>"</w:t>
      </w:r>
      <w:r>
        <w:rPr>
          <w:color w:val="0000FF"/>
          <w:highlight w:val="white"/>
          <w:lang w:val="en-US" w:eastAsia="sl-SI"/>
        </w:rPr>
        <w:t>/&gt;</w:t>
      </w:r>
    </w:p>
    <w:p w14:paraId="22BD316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action</w:t>
      </w:r>
      <w:r>
        <w:rPr>
          <w:highlight w:val="white"/>
          <w:lang w:val="en-US" w:eastAsia="sl-SI"/>
        </w:rPr>
        <w:t>"</w:t>
      </w:r>
      <w:r>
        <w:rPr>
          <w:color w:val="0000FF"/>
          <w:highlight w:val="white"/>
          <w:lang w:val="en-US" w:eastAsia="sl-SI"/>
        </w:rPr>
        <w:t>/&gt;</w:t>
      </w:r>
    </w:p>
    <w:p w14:paraId="4F1CA4F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&gt;</w:t>
      </w:r>
    </w:p>
    <w:p w14:paraId="18F1773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0276560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xsd:list</w:t>
      </w:r>
      <w:r>
        <w:rPr>
          <w:color w:val="0000FF"/>
          <w:highlight w:val="white"/>
          <w:lang w:val="en-US" w:eastAsia="sl-SI"/>
        </w:rPr>
        <w:t>&gt;</w:t>
      </w:r>
    </w:p>
    <w:p w14:paraId="10CE884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5E5002A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xsd:union</w:t>
      </w:r>
      <w:r>
        <w:rPr>
          <w:color w:val="0000FF"/>
          <w:highlight w:val="white"/>
          <w:lang w:val="en-US" w:eastAsia="sl-SI"/>
        </w:rPr>
        <w:t>&gt;</w:t>
      </w:r>
    </w:p>
    <w:p w14:paraId="3E82F49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40ED6373" w14:textId="77777777" w:rsidR="005E07E4" w:rsidRDefault="005E07E4" w:rsidP="00A47D02">
      <w:pPr>
        <w:pStyle w:val="MacroText"/>
        <w:rPr>
          <w:highlight w:val="white"/>
          <w:lang w:val="en-US" w:eastAsia="sl-SI"/>
        </w:rPr>
      </w:pPr>
    </w:p>
    <w:p w14:paraId="6E0D078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ObjectName</w:t>
      </w:r>
      <w:r>
        <w:rPr>
          <w:highlight w:val="white"/>
          <w:lang w:val="en-US" w:eastAsia="sl-SI"/>
        </w:rPr>
        <w:t>"</w:t>
      </w:r>
      <w:r>
        <w:rPr>
          <w:color w:val="0000FF"/>
          <w:highlight w:val="white"/>
          <w:lang w:val="en-US" w:eastAsia="sl-SI"/>
        </w:rPr>
        <w:t>&gt;</w:t>
      </w:r>
    </w:p>
    <w:p w14:paraId="04E663DE" w14:textId="77777777" w:rsidR="005E07E4" w:rsidRDefault="005E07E4" w:rsidP="00A47D02">
      <w:pPr>
        <w:pStyle w:val="MacroText"/>
        <w:rPr>
          <w:highlight w:val="white"/>
          <w:lang w:val="en-US" w:eastAsia="sl-SI"/>
        </w:rPr>
      </w:pPr>
      <w:r>
        <w:rPr>
          <w:color w:val="0000FF"/>
          <w:highlight w:val="white"/>
          <w:lang w:val="en-US" w:eastAsia="sl-SI"/>
        </w:rPr>
        <w:lastRenderedPageBreak/>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Integer16</w:t>
      </w:r>
      <w:r>
        <w:rPr>
          <w:highlight w:val="white"/>
          <w:lang w:val="en-US" w:eastAsia="sl-SI"/>
        </w:rPr>
        <w:t>"</w:t>
      </w:r>
      <w:r>
        <w:rPr>
          <w:color w:val="0000FF"/>
          <w:highlight w:val="white"/>
          <w:lang w:val="en-US" w:eastAsia="sl-SI"/>
        </w:rPr>
        <w:t>/&gt;</w:t>
      </w:r>
    </w:p>
    <w:p w14:paraId="1591FA8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1C445CA4" w14:textId="77777777" w:rsidR="005E07E4" w:rsidRDefault="005E07E4" w:rsidP="00A47D02">
      <w:pPr>
        <w:pStyle w:val="MacroText"/>
        <w:rPr>
          <w:highlight w:val="white"/>
          <w:lang w:val="en-US" w:eastAsia="sl-SI"/>
        </w:rPr>
      </w:pPr>
    </w:p>
    <w:p w14:paraId="05A2CC6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Data-Access-Result</w:t>
      </w:r>
      <w:r>
        <w:rPr>
          <w:highlight w:val="white"/>
          <w:lang w:val="en-US" w:eastAsia="sl-SI"/>
        </w:rPr>
        <w:t>"</w:t>
      </w:r>
      <w:r>
        <w:rPr>
          <w:color w:val="0000FF"/>
          <w:highlight w:val="white"/>
          <w:lang w:val="en-US" w:eastAsia="sl-SI"/>
        </w:rPr>
        <w:t>&gt;</w:t>
      </w:r>
    </w:p>
    <w:p w14:paraId="5187860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xsd:token</w:t>
      </w:r>
      <w:r>
        <w:rPr>
          <w:highlight w:val="white"/>
          <w:lang w:val="en-US" w:eastAsia="sl-SI"/>
        </w:rPr>
        <w:t>"</w:t>
      </w:r>
      <w:r>
        <w:rPr>
          <w:color w:val="0000FF"/>
          <w:highlight w:val="white"/>
          <w:lang w:val="en-US" w:eastAsia="sl-SI"/>
        </w:rPr>
        <w:t>&gt;</w:t>
      </w:r>
    </w:p>
    <w:p w14:paraId="572E47E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success</w:t>
      </w:r>
      <w:r>
        <w:rPr>
          <w:highlight w:val="white"/>
          <w:lang w:val="en-US" w:eastAsia="sl-SI"/>
        </w:rPr>
        <w:t>"</w:t>
      </w:r>
      <w:r>
        <w:rPr>
          <w:color w:val="0000FF"/>
          <w:highlight w:val="white"/>
          <w:lang w:val="en-US" w:eastAsia="sl-SI"/>
        </w:rPr>
        <w:t>/&gt;</w:t>
      </w:r>
    </w:p>
    <w:p w14:paraId="25898F6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hardware-fault</w:t>
      </w:r>
      <w:r>
        <w:rPr>
          <w:highlight w:val="white"/>
          <w:lang w:val="en-US" w:eastAsia="sl-SI"/>
        </w:rPr>
        <w:t>"</w:t>
      </w:r>
      <w:r>
        <w:rPr>
          <w:color w:val="0000FF"/>
          <w:highlight w:val="white"/>
          <w:lang w:val="en-US" w:eastAsia="sl-SI"/>
        </w:rPr>
        <w:t>/&gt;</w:t>
      </w:r>
    </w:p>
    <w:p w14:paraId="294F79D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temporary-failure</w:t>
      </w:r>
      <w:r>
        <w:rPr>
          <w:highlight w:val="white"/>
          <w:lang w:val="en-US" w:eastAsia="sl-SI"/>
        </w:rPr>
        <w:t>"</w:t>
      </w:r>
      <w:r>
        <w:rPr>
          <w:color w:val="0000FF"/>
          <w:highlight w:val="white"/>
          <w:lang w:val="en-US" w:eastAsia="sl-SI"/>
        </w:rPr>
        <w:t>/&gt;</w:t>
      </w:r>
    </w:p>
    <w:p w14:paraId="6902575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read-write-denied</w:t>
      </w:r>
      <w:r>
        <w:rPr>
          <w:highlight w:val="white"/>
          <w:lang w:val="en-US" w:eastAsia="sl-SI"/>
        </w:rPr>
        <w:t>"</w:t>
      </w:r>
      <w:r>
        <w:rPr>
          <w:color w:val="0000FF"/>
          <w:highlight w:val="white"/>
          <w:lang w:val="en-US" w:eastAsia="sl-SI"/>
        </w:rPr>
        <w:t>/&gt;</w:t>
      </w:r>
    </w:p>
    <w:p w14:paraId="19DD98D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object-undefined</w:t>
      </w:r>
      <w:r>
        <w:rPr>
          <w:highlight w:val="white"/>
          <w:lang w:val="en-US" w:eastAsia="sl-SI"/>
        </w:rPr>
        <w:t>"</w:t>
      </w:r>
      <w:r>
        <w:rPr>
          <w:color w:val="0000FF"/>
          <w:highlight w:val="white"/>
          <w:lang w:val="en-US" w:eastAsia="sl-SI"/>
        </w:rPr>
        <w:t>/&gt;</w:t>
      </w:r>
    </w:p>
    <w:p w14:paraId="653C7F9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object-class-inconsistent</w:t>
      </w:r>
      <w:r>
        <w:rPr>
          <w:highlight w:val="white"/>
          <w:lang w:val="en-US" w:eastAsia="sl-SI"/>
        </w:rPr>
        <w:t>"</w:t>
      </w:r>
      <w:r>
        <w:rPr>
          <w:color w:val="0000FF"/>
          <w:highlight w:val="white"/>
          <w:lang w:val="en-US" w:eastAsia="sl-SI"/>
        </w:rPr>
        <w:t>/&gt;</w:t>
      </w:r>
    </w:p>
    <w:p w14:paraId="5CF697E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object-unavailable</w:t>
      </w:r>
      <w:r>
        <w:rPr>
          <w:highlight w:val="white"/>
          <w:lang w:val="en-US" w:eastAsia="sl-SI"/>
        </w:rPr>
        <w:t>"</w:t>
      </w:r>
      <w:r>
        <w:rPr>
          <w:color w:val="0000FF"/>
          <w:highlight w:val="white"/>
          <w:lang w:val="en-US" w:eastAsia="sl-SI"/>
        </w:rPr>
        <w:t>/&gt;</w:t>
      </w:r>
    </w:p>
    <w:p w14:paraId="7B2E0B3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type-unmatched</w:t>
      </w:r>
      <w:r>
        <w:rPr>
          <w:highlight w:val="white"/>
          <w:lang w:val="en-US" w:eastAsia="sl-SI"/>
        </w:rPr>
        <w:t>"</w:t>
      </w:r>
      <w:r>
        <w:rPr>
          <w:color w:val="0000FF"/>
          <w:highlight w:val="white"/>
          <w:lang w:val="en-US" w:eastAsia="sl-SI"/>
        </w:rPr>
        <w:t>/&gt;</w:t>
      </w:r>
    </w:p>
    <w:p w14:paraId="307089A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scope-of-access-violated</w:t>
      </w:r>
      <w:r>
        <w:rPr>
          <w:highlight w:val="white"/>
          <w:lang w:val="en-US" w:eastAsia="sl-SI"/>
        </w:rPr>
        <w:t>"</w:t>
      </w:r>
      <w:r>
        <w:rPr>
          <w:color w:val="0000FF"/>
          <w:highlight w:val="white"/>
          <w:lang w:val="en-US" w:eastAsia="sl-SI"/>
        </w:rPr>
        <w:t>/&gt;</w:t>
      </w:r>
    </w:p>
    <w:p w14:paraId="685DBBA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data-block-unavailable</w:t>
      </w:r>
      <w:r>
        <w:rPr>
          <w:highlight w:val="white"/>
          <w:lang w:val="en-US" w:eastAsia="sl-SI"/>
        </w:rPr>
        <w:t>"</w:t>
      </w:r>
      <w:r>
        <w:rPr>
          <w:color w:val="0000FF"/>
          <w:highlight w:val="white"/>
          <w:lang w:val="en-US" w:eastAsia="sl-SI"/>
        </w:rPr>
        <w:t>/&gt;</w:t>
      </w:r>
    </w:p>
    <w:p w14:paraId="6EF6179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long-get-aborted</w:t>
      </w:r>
      <w:r>
        <w:rPr>
          <w:highlight w:val="white"/>
          <w:lang w:val="en-US" w:eastAsia="sl-SI"/>
        </w:rPr>
        <w:t>"</w:t>
      </w:r>
      <w:r>
        <w:rPr>
          <w:color w:val="0000FF"/>
          <w:highlight w:val="white"/>
          <w:lang w:val="en-US" w:eastAsia="sl-SI"/>
        </w:rPr>
        <w:t>/&gt;</w:t>
      </w:r>
    </w:p>
    <w:p w14:paraId="71F4E99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no-long-get-in-progress</w:t>
      </w:r>
      <w:r>
        <w:rPr>
          <w:highlight w:val="white"/>
          <w:lang w:val="en-US" w:eastAsia="sl-SI"/>
        </w:rPr>
        <w:t>"</w:t>
      </w:r>
      <w:r>
        <w:rPr>
          <w:color w:val="0000FF"/>
          <w:highlight w:val="white"/>
          <w:lang w:val="en-US" w:eastAsia="sl-SI"/>
        </w:rPr>
        <w:t>/&gt;</w:t>
      </w:r>
    </w:p>
    <w:p w14:paraId="5BB1C33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long-set-aborted</w:t>
      </w:r>
      <w:r>
        <w:rPr>
          <w:highlight w:val="white"/>
          <w:lang w:val="en-US" w:eastAsia="sl-SI"/>
        </w:rPr>
        <w:t>"</w:t>
      </w:r>
      <w:r>
        <w:rPr>
          <w:color w:val="0000FF"/>
          <w:highlight w:val="white"/>
          <w:lang w:val="en-US" w:eastAsia="sl-SI"/>
        </w:rPr>
        <w:t>/&gt;</w:t>
      </w:r>
    </w:p>
    <w:p w14:paraId="4D9BA10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no-long-set-in-progress</w:t>
      </w:r>
      <w:r>
        <w:rPr>
          <w:highlight w:val="white"/>
          <w:lang w:val="en-US" w:eastAsia="sl-SI"/>
        </w:rPr>
        <w:t>"</w:t>
      </w:r>
      <w:r>
        <w:rPr>
          <w:color w:val="0000FF"/>
          <w:highlight w:val="white"/>
          <w:lang w:val="en-US" w:eastAsia="sl-SI"/>
        </w:rPr>
        <w:t>/&gt;</w:t>
      </w:r>
    </w:p>
    <w:p w14:paraId="667C4C6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data-block-number-invalid</w:t>
      </w:r>
      <w:r>
        <w:rPr>
          <w:highlight w:val="white"/>
          <w:lang w:val="en-US" w:eastAsia="sl-SI"/>
        </w:rPr>
        <w:t>"</w:t>
      </w:r>
      <w:r>
        <w:rPr>
          <w:color w:val="0000FF"/>
          <w:highlight w:val="white"/>
          <w:lang w:val="en-US" w:eastAsia="sl-SI"/>
        </w:rPr>
        <w:t>/&gt;</w:t>
      </w:r>
    </w:p>
    <w:p w14:paraId="498CB9C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other-reason</w:t>
      </w:r>
      <w:r>
        <w:rPr>
          <w:highlight w:val="white"/>
          <w:lang w:val="en-US" w:eastAsia="sl-SI"/>
        </w:rPr>
        <w:t>"</w:t>
      </w:r>
      <w:r>
        <w:rPr>
          <w:color w:val="0000FF"/>
          <w:highlight w:val="white"/>
          <w:lang w:val="en-US" w:eastAsia="sl-SI"/>
        </w:rPr>
        <w:t>/&gt;</w:t>
      </w:r>
    </w:p>
    <w:p w14:paraId="36BEF7E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&gt;</w:t>
      </w:r>
    </w:p>
    <w:p w14:paraId="5738599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27D2C4F0" w14:textId="77777777" w:rsidR="005E07E4" w:rsidRDefault="005E07E4" w:rsidP="00A47D02">
      <w:pPr>
        <w:pStyle w:val="MacroText"/>
        <w:rPr>
          <w:highlight w:val="white"/>
          <w:lang w:val="en-US" w:eastAsia="sl-SI"/>
        </w:rPr>
      </w:pPr>
    </w:p>
    <w:p w14:paraId="5BD9EA0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Action-Result</w:t>
      </w:r>
      <w:r>
        <w:rPr>
          <w:highlight w:val="white"/>
          <w:lang w:val="en-US" w:eastAsia="sl-SI"/>
        </w:rPr>
        <w:t>"</w:t>
      </w:r>
      <w:r>
        <w:rPr>
          <w:color w:val="0000FF"/>
          <w:highlight w:val="white"/>
          <w:lang w:val="en-US" w:eastAsia="sl-SI"/>
        </w:rPr>
        <w:t>&gt;</w:t>
      </w:r>
    </w:p>
    <w:p w14:paraId="51F4DDC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xsd:token</w:t>
      </w:r>
      <w:r>
        <w:rPr>
          <w:highlight w:val="white"/>
          <w:lang w:val="en-US" w:eastAsia="sl-SI"/>
        </w:rPr>
        <w:t>"</w:t>
      </w:r>
      <w:r>
        <w:rPr>
          <w:color w:val="0000FF"/>
          <w:highlight w:val="white"/>
          <w:lang w:val="en-US" w:eastAsia="sl-SI"/>
        </w:rPr>
        <w:t>&gt;</w:t>
      </w:r>
    </w:p>
    <w:p w14:paraId="39ECC1B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success</w:t>
      </w:r>
      <w:r>
        <w:rPr>
          <w:highlight w:val="white"/>
          <w:lang w:val="en-US" w:eastAsia="sl-SI"/>
        </w:rPr>
        <w:t>"</w:t>
      </w:r>
      <w:r>
        <w:rPr>
          <w:color w:val="0000FF"/>
          <w:highlight w:val="white"/>
          <w:lang w:val="en-US" w:eastAsia="sl-SI"/>
        </w:rPr>
        <w:t>/&gt;</w:t>
      </w:r>
    </w:p>
    <w:p w14:paraId="4AD103B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hardware-fault</w:t>
      </w:r>
      <w:r>
        <w:rPr>
          <w:highlight w:val="white"/>
          <w:lang w:val="en-US" w:eastAsia="sl-SI"/>
        </w:rPr>
        <w:t>"</w:t>
      </w:r>
      <w:r>
        <w:rPr>
          <w:color w:val="0000FF"/>
          <w:highlight w:val="white"/>
          <w:lang w:val="en-US" w:eastAsia="sl-SI"/>
        </w:rPr>
        <w:t>/&gt;</w:t>
      </w:r>
    </w:p>
    <w:p w14:paraId="4F895D9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temporary-failure</w:t>
      </w:r>
      <w:r>
        <w:rPr>
          <w:highlight w:val="white"/>
          <w:lang w:val="en-US" w:eastAsia="sl-SI"/>
        </w:rPr>
        <w:t>"</w:t>
      </w:r>
      <w:r>
        <w:rPr>
          <w:color w:val="0000FF"/>
          <w:highlight w:val="white"/>
          <w:lang w:val="en-US" w:eastAsia="sl-SI"/>
        </w:rPr>
        <w:t>/&gt;</w:t>
      </w:r>
    </w:p>
    <w:p w14:paraId="63D7AA2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read-write-denied</w:t>
      </w:r>
      <w:r>
        <w:rPr>
          <w:highlight w:val="white"/>
          <w:lang w:val="en-US" w:eastAsia="sl-SI"/>
        </w:rPr>
        <w:t>"</w:t>
      </w:r>
      <w:r>
        <w:rPr>
          <w:color w:val="0000FF"/>
          <w:highlight w:val="white"/>
          <w:lang w:val="en-US" w:eastAsia="sl-SI"/>
        </w:rPr>
        <w:t>/&gt;</w:t>
      </w:r>
    </w:p>
    <w:p w14:paraId="63A7FE5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object-undefined</w:t>
      </w:r>
      <w:r>
        <w:rPr>
          <w:highlight w:val="white"/>
          <w:lang w:val="en-US" w:eastAsia="sl-SI"/>
        </w:rPr>
        <w:t>"</w:t>
      </w:r>
      <w:r>
        <w:rPr>
          <w:color w:val="0000FF"/>
          <w:highlight w:val="white"/>
          <w:lang w:val="en-US" w:eastAsia="sl-SI"/>
        </w:rPr>
        <w:t>/&gt;</w:t>
      </w:r>
    </w:p>
    <w:p w14:paraId="3ED493A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object-class-inconsistent</w:t>
      </w:r>
      <w:r>
        <w:rPr>
          <w:highlight w:val="white"/>
          <w:lang w:val="en-US" w:eastAsia="sl-SI"/>
        </w:rPr>
        <w:t>"</w:t>
      </w:r>
      <w:r>
        <w:rPr>
          <w:color w:val="0000FF"/>
          <w:highlight w:val="white"/>
          <w:lang w:val="en-US" w:eastAsia="sl-SI"/>
        </w:rPr>
        <w:t>/&gt;</w:t>
      </w:r>
    </w:p>
    <w:p w14:paraId="7C31AE9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object-unavailable</w:t>
      </w:r>
      <w:r>
        <w:rPr>
          <w:highlight w:val="white"/>
          <w:lang w:val="en-US" w:eastAsia="sl-SI"/>
        </w:rPr>
        <w:t>"</w:t>
      </w:r>
      <w:r>
        <w:rPr>
          <w:color w:val="0000FF"/>
          <w:highlight w:val="white"/>
          <w:lang w:val="en-US" w:eastAsia="sl-SI"/>
        </w:rPr>
        <w:t>/&gt;</w:t>
      </w:r>
    </w:p>
    <w:p w14:paraId="190465F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type-unmatched</w:t>
      </w:r>
      <w:r>
        <w:rPr>
          <w:highlight w:val="white"/>
          <w:lang w:val="en-US" w:eastAsia="sl-SI"/>
        </w:rPr>
        <w:t>"</w:t>
      </w:r>
      <w:r>
        <w:rPr>
          <w:color w:val="0000FF"/>
          <w:highlight w:val="white"/>
          <w:lang w:val="en-US" w:eastAsia="sl-SI"/>
        </w:rPr>
        <w:t>/&gt;</w:t>
      </w:r>
    </w:p>
    <w:p w14:paraId="58C7D5A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scope-of-access-violated</w:t>
      </w:r>
      <w:r>
        <w:rPr>
          <w:highlight w:val="white"/>
          <w:lang w:val="en-US" w:eastAsia="sl-SI"/>
        </w:rPr>
        <w:t>"</w:t>
      </w:r>
      <w:r>
        <w:rPr>
          <w:color w:val="0000FF"/>
          <w:highlight w:val="white"/>
          <w:lang w:val="en-US" w:eastAsia="sl-SI"/>
        </w:rPr>
        <w:t>/&gt;</w:t>
      </w:r>
    </w:p>
    <w:p w14:paraId="055C07E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data-block-unavailable</w:t>
      </w:r>
      <w:r>
        <w:rPr>
          <w:highlight w:val="white"/>
          <w:lang w:val="en-US" w:eastAsia="sl-SI"/>
        </w:rPr>
        <w:t>"</w:t>
      </w:r>
      <w:r>
        <w:rPr>
          <w:color w:val="0000FF"/>
          <w:highlight w:val="white"/>
          <w:lang w:val="en-US" w:eastAsia="sl-SI"/>
        </w:rPr>
        <w:t>/&gt;</w:t>
      </w:r>
    </w:p>
    <w:p w14:paraId="36A76D5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long-action-aborted</w:t>
      </w:r>
      <w:r>
        <w:rPr>
          <w:highlight w:val="white"/>
          <w:lang w:val="en-US" w:eastAsia="sl-SI"/>
        </w:rPr>
        <w:t>"</w:t>
      </w:r>
      <w:r>
        <w:rPr>
          <w:color w:val="0000FF"/>
          <w:highlight w:val="white"/>
          <w:lang w:val="en-US" w:eastAsia="sl-SI"/>
        </w:rPr>
        <w:t>/&gt;</w:t>
      </w:r>
    </w:p>
    <w:p w14:paraId="501AE00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no-long-action-in-progress</w:t>
      </w:r>
      <w:r>
        <w:rPr>
          <w:highlight w:val="white"/>
          <w:lang w:val="en-US" w:eastAsia="sl-SI"/>
        </w:rPr>
        <w:t>"</w:t>
      </w:r>
      <w:r>
        <w:rPr>
          <w:color w:val="0000FF"/>
          <w:highlight w:val="white"/>
          <w:lang w:val="en-US" w:eastAsia="sl-SI"/>
        </w:rPr>
        <w:t>/&gt;</w:t>
      </w:r>
    </w:p>
    <w:p w14:paraId="3211273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other-reason</w:t>
      </w:r>
      <w:r>
        <w:rPr>
          <w:highlight w:val="white"/>
          <w:lang w:val="en-US" w:eastAsia="sl-SI"/>
        </w:rPr>
        <w:t>"</w:t>
      </w:r>
      <w:r>
        <w:rPr>
          <w:color w:val="0000FF"/>
          <w:highlight w:val="white"/>
          <w:lang w:val="en-US" w:eastAsia="sl-SI"/>
        </w:rPr>
        <w:t>/&gt;</w:t>
      </w:r>
    </w:p>
    <w:p w14:paraId="571A251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&gt;</w:t>
      </w:r>
    </w:p>
    <w:p w14:paraId="210D174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0E43D72B" w14:textId="77777777" w:rsidR="005E07E4" w:rsidRDefault="005E07E4" w:rsidP="00A47D02">
      <w:pPr>
        <w:pStyle w:val="MacroText"/>
        <w:rPr>
          <w:highlight w:val="white"/>
          <w:lang w:val="en-US" w:eastAsia="sl-SI"/>
        </w:rPr>
      </w:pPr>
    </w:p>
    <w:p w14:paraId="5BA2393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&gt;</w:t>
      </w:r>
    </w:p>
    <w:p w14:paraId="79795CA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Unsigned8</w:t>
      </w:r>
      <w:r>
        <w:rPr>
          <w:highlight w:val="white"/>
          <w:lang w:val="en-US" w:eastAsia="sl-SI"/>
        </w:rPr>
        <w:t>"</w:t>
      </w:r>
      <w:r>
        <w:rPr>
          <w:color w:val="0000FF"/>
          <w:highlight w:val="white"/>
          <w:lang w:val="en-US" w:eastAsia="sl-SI"/>
        </w:rPr>
        <w:t>/&gt;</w:t>
      </w:r>
    </w:p>
    <w:p w14:paraId="3FE4479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339A3183" w14:textId="77777777" w:rsidR="005E07E4" w:rsidRDefault="005E07E4" w:rsidP="00A47D02">
      <w:pPr>
        <w:pStyle w:val="MacroText"/>
        <w:rPr>
          <w:highlight w:val="white"/>
          <w:lang w:val="en-US" w:eastAsia="sl-SI"/>
        </w:rPr>
      </w:pPr>
    </w:p>
    <w:p w14:paraId="3D6A2C0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Long-Invoke-Id-And-Priority</w:t>
      </w:r>
      <w:r>
        <w:rPr>
          <w:highlight w:val="white"/>
          <w:lang w:val="en-US" w:eastAsia="sl-SI"/>
        </w:rPr>
        <w:t>"</w:t>
      </w:r>
      <w:r>
        <w:rPr>
          <w:color w:val="0000FF"/>
          <w:highlight w:val="white"/>
          <w:lang w:val="en-US" w:eastAsia="sl-SI"/>
        </w:rPr>
        <w:t>&gt;</w:t>
      </w:r>
    </w:p>
    <w:p w14:paraId="2D2806A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Unsigned32</w:t>
      </w:r>
      <w:r>
        <w:rPr>
          <w:highlight w:val="white"/>
          <w:lang w:val="en-US" w:eastAsia="sl-SI"/>
        </w:rPr>
        <w:t>"</w:t>
      </w:r>
      <w:r>
        <w:rPr>
          <w:color w:val="0000FF"/>
          <w:highlight w:val="white"/>
          <w:lang w:val="en-US" w:eastAsia="sl-SI"/>
        </w:rPr>
        <w:t>/&gt;</w:t>
      </w:r>
    </w:p>
    <w:p w14:paraId="7393DCA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0A85D8E7" w14:textId="77777777" w:rsidR="005E07E4" w:rsidRDefault="005E07E4" w:rsidP="00A47D02">
      <w:pPr>
        <w:pStyle w:val="MacroText"/>
        <w:rPr>
          <w:highlight w:val="white"/>
          <w:lang w:val="en-US" w:eastAsia="sl-SI"/>
        </w:rPr>
      </w:pPr>
    </w:p>
    <w:p w14:paraId="4BDED9B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Cosem-Class-Id</w:t>
      </w:r>
      <w:r>
        <w:rPr>
          <w:highlight w:val="white"/>
          <w:lang w:val="en-US" w:eastAsia="sl-SI"/>
        </w:rPr>
        <w:t>"</w:t>
      </w:r>
      <w:r>
        <w:rPr>
          <w:color w:val="0000FF"/>
          <w:highlight w:val="white"/>
          <w:lang w:val="en-US" w:eastAsia="sl-SI"/>
        </w:rPr>
        <w:t>&gt;</w:t>
      </w:r>
    </w:p>
    <w:p w14:paraId="3F539D2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Unsigned16</w:t>
      </w:r>
      <w:r>
        <w:rPr>
          <w:highlight w:val="white"/>
          <w:lang w:val="en-US" w:eastAsia="sl-SI"/>
        </w:rPr>
        <w:t>"</w:t>
      </w:r>
      <w:r>
        <w:rPr>
          <w:color w:val="0000FF"/>
          <w:highlight w:val="white"/>
          <w:lang w:val="en-US" w:eastAsia="sl-SI"/>
        </w:rPr>
        <w:t>/&gt;</w:t>
      </w:r>
    </w:p>
    <w:p w14:paraId="05C16A5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68195EC6" w14:textId="77777777" w:rsidR="005E07E4" w:rsidRDefault="005E07E4" w:rsidP="00A47D02">
      <w:pPr>
        <w:pStyle w:val="MacroText"/>
        <w:rPr>
          <w:highlight w:val="white"/>
          <w:lang w:val="en-US" w:eastAsia="sl-SI"/>
        </w:rPr>
      </w:pPr>
    </w:p>
    <w:p w14:paraId="3055C39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Cosem-Object-Instance-Id</w:t>
      </w:r>
      <w:r>
        <w:rPr>
          <w:highlight w:val="white"/>
          <w:lang w:val="en-US" w:eastAsia="sl-SI"/>
        </w:rPr>
        <w:t>"</w:t>
      </w:r>
      <w:r>
        <w:rPr>
          <w:color w:val="0000FF"/>
          <w:highlight w:val="white"/>
          <w:lang w:val="en-US" w:eastAsia="sl-SI"/>
        </w:rPr>
        <w:t>&gt;</w:t>
      </w:r>
    </w:p>
    <w:p w14:paraId="653D8D1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055B64C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xsd:length</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6</w:t>
      </w:r>
      <w:r>
        <w:rPr>
          <w:highlight w:val="white"/>
          <w:lang w:val="en-US" w:eastAsia="sl-SI"/>
        </w:rPr>
        <w:t>"</w:t>
      </w:r>
      <w:r>
        <w:rPr>
          <w:color w:val="0000FF"/>
          <w:highlight w:val="white"/>
          <w:lang w:val="en-US" w:eastAsia="sl-SI"/>
        </w:rPr>
        <w:t>/&gt;</w:t>
      </w:r>
    </w:p>
    <w:p w14:paraId="1E361EE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&gt;</w:t>
      </w:r>
    </w:p>
    <w:p w14:paraId="1D4D54D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3ABDC2A2" w14:textId="77777777" w:rsidR="005E07E4" w:rsidRDefault="005E07E4" w:rsidP="00A47D02">
      <w:pPr>
        <w:pStyle w:val="MacroText"/>
        <w:rPr>
          <w:highlight w:val="white"/>
          <w:lang w:val="en-US" w:eastAsia="sl-SI"/>
        </w:rPr>
      </w:pPr>
    </w:p>
    <w:p w14:paraId="1CE08F9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Cosem-Object-Attribute-Id</w:t>
      </w:r>
      <w:r>
        <w:rPr>
          <w:highlight w:val="white"/>
          <w:lang w:val="en-US" w:eastAsia="sl-SI"/>
        </w:rPr>
        <w:t>"</w:t>
      </w:r>
      <w:r>
        <w:rPr>
          <w:color w:val="0000FF"/>
          <w:highlight w:val="white"/>
          <w:lang w:val="en-US" w:eastAsia="sl-SI"/>
        </w:rPr>
        <w:t>&gt;</w:t>
      </w:r>
    </w:p>
    <w:p w14:paraId="6DF1DD1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Integer8</w:t>
      </w:r>
      <w:r>
        <w:rPr>
          <w:highlight w:val="white"/>
          <w:lang w:val="en-US" w:eastAsia="sl-SI"/>
        </w:rPr>
        <w:t>"</w:t>
      </w:r>
      <w:r>
        <w:rPr>
          <w:color w:val="0000FF"/>
          <w:highlight w:val="white"/>
          <w:lang w:val="en-US" w:eastAsia="sl-SI"/>
        </w:rPr>
        <w:t>/&gt;</w:t>
      </w:r>
    </w:p>
    <w:p w14:paraId="72BC770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432F2B1F" w14:textId="77777777" w:rsidR="005E07E4" w:rsidRDefault="005E07E4" w:rsidP="00A47D02">
      <w:pPr>
        <w:pStyle w:val="MacroText"/>
        <w:rPr>
          <w:highlight w:val="white"/>
          <w:lang w:val="en-US" w:eastAsia="sl-SI"/>
        </w:rPr>
      </w:pPr>
    </w:p>
    <w:p w14:paraId="03962D8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Cosem-Object-Method-Id</w:t>
      </w:r>
      <w:r>
        <w:rPr>
          <w:highlight w:val="white"/>
          <w:lang w:val="en-US" w:eastAsia="sl-SI"/>
        </w:rPr>
        <w:t>"</w:t>
      </w:r>
      <w:r>
        <w:rPr>
          <w:color w:val="0000FF"/>
          <w:highlight w:val="white"/>
          <w:lang w:val="en-US" w:eastAsia="sl-SI"/>
        </w:rPr>
        <w:t>&gt;</w:t>
      </w:r>
    </w:p>
    <w:p w14:paraId="335DC27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Integer8</w:t>
      </w:r>
      <w:r>
        <w:rPr>
          <w:highlight w:val="white"/>
          <w:lang w:val="en-US" w:eastAsia="sl-SI"/>
        </w:rPr>
        <w:t>"</w:t>
      </w:r>
      <w:r>
        <w:rPr>
          <w:color w:val="0000FF"/>
          <w:highlight w:val="white"/>
          <w:lang w:val="en-US" w:eastAsia="sl-SI"/>
        </w:rPr>
        <w:t>/&gt;</w:t>
      </w:r>
    </w:p>
    <w:p w14:paraId="2EFA96C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5E76ABE0" w14:textId="77777777" w:rsidR="005E07E4" w:rsidRDefault="005E07E4" w:rsidP="00A47D02">
      <w:pPr>
        <w:pStyle w:val="MacroText"/>
        <w:rPr>
          <w:highlight w:val="white"/>
          <w:lang w:val="en-US" w:eastAsia="sl-SI"/>
        </w:rPr>
      </w:pPr>
    </w:p>
    <w:p w14:paraId="09ACA5F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Key-Id</w:t>
      </w:r>
      <w:r>
        <w:rPr>
          <w:highlight w:val="white"/>
          <w:lang w:val="en-US" w:eastAsia="sl-SI"/>
        </w:rPr>
        <w:t>"</w:t>
      </w:r>
      <w:r>
        <w:rPr>
          <w:color w:val="0000FF"/>
          <w:highlight w:val="white"/>
          <w:lang w:val="en-US" w:eastAsia="sl-SI"/>
        </w:rPr>
        <w:t>&gt;</w:t>
      </w:r>
    </w:p>
    <w:p w14:paraId="3F66C1C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xsd:token</w:t>
      </w:r>
      <w:r>
        <w:rPr>
          <w:highlight w:val="white"/>
          <w:lang w:val="en-US" w:eastAsia="sl-SI"/>
        </w:rPr>
        <w:t>"</w:t>
      </w:r>
      <w:r>
        <w:rPr>
          <w:color w:val="0000FF"/>
          <w:highlight w:val="white"/>
          <w:lang w:val="en-US" w:eastAsia="sl-SI"/>
        </w:rPr>
        <w:t>&gt;</w:t>
      </w:r>
    </w:p>
    <w:p w14:paraId="6425B89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global-unicast-encryption-key</w:t>
      </w:r>
      <w:r>
        <w:rPr>
          <w:highlight w:val="white"/>
          <w:lang w:val="en-US" w:eastAsia="sl-SI"/>
        </w:rPr>
        <w:t>"</w:t>
      </w:r>
      <w:r>
        <w:rPr>
          <w:color w:val="0000FF"/>
          <w:highlight w:val="white"/>
          <w:lang w:val="en-US" w:eastAsia="sl-SI"/>
        </w:rPr>
        <w:t>/&gt;</w:t>
      </w:r>
    </w:p>
    <w:p w14:paraId="1627D1B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global-broadcast-encryption-key</w:t>
      </w:r>
      <w:r>
        <w:rPr>
          <w:highlight w:val="white"/>
          <w:lang w:val="en-US" w:eastAsia="sl-SI"/>
        </w:rPr>
        <w:t>"</w:t>
      </w:r>
      <w:r>
        <w:rPr>
          <w:color w:val="0000FF"/>
          <w:highlight w:val="white"/>
          <w:lang w:val="en-US" w:eastAsia="sl-SI"/>
        </w:rPr>
        <w:t>/&gt;</w:t>
      </w:r>
    </w:p>
    <w:p w14:paraId="10A48D2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&gt;</w:t>
      </w:r>
    </w:p>
    <w:p w14:paraId="13C7014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5489F0C4" w14:textId="77777777" w:rsidR="005E07E4" w:rsidRDefault="005E07E4" w:rsidP="00A47D02">
      <w:pPr>
        <w:pStyle w:val="MacroText"/>
        <w:rPr>
          <w:highlight w:val="white"/>
          <w:lang w:val="en-US" w:eastAsia="sl-SI"/>
        </w:rPr>
      </w:pPr>
    </w:p>
    <w:p w14:paraId="4AE66A7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Kek-Id</w:t>
      </w:r>
      <w:r>
        <w:rPr>
          <w:highlight w:val="white"/>
          <w:lang w:val="en-US" w:eastAsia="sl-SI"/>
        </w:rPr>
        <w:t>"</w:t>
      </w:r>
      <w:r>
        <w:rPr>
          <w:color w:val="0000FF"/>
          <w:highlight w:val="white"/>
          <w:lang w:val="en-US" w:eastAsia="sl-SI"/>
        </w:rPr>
        <w:t>&gt;</w:t>
      </w:r>
    </w:p>
    <w:p w14:paraId="048F3A3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xsd:token</w:t>
      </w:r>
      <w:r>
        <w:rPr>
          <w:highlight w:val="white"/>
          <w:lang w:val="en-US" w:eastAsia="sl-SI"/>
        </w:rPr>
        <w:t>"</w:t>
      </w:r>
      <w:r>
        <w:rPr>
          <w:color w:val="0000FF"/>
          <w:highlight w:val="white"/>
          <w:lang w:val="en-US" w:eastAsia="sl-SI"/>
        </w:rPr>
        <w:t>&gt;</w:t>
      </w:r>
    </w:p>
    <w:p w14:paraId="05B9017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master-key</w:t>
      </w:r>
      <w:r>
        <w:rPr>
          <w:highlight w:val="white"/>
          <w:lang w:val="en-US" w:eastAsia="sl-SI"/>
        </w:rPr>
        <w:t>"</w:t>
      </w:r>
      <w:r>
        <w:rPr>
          <w:color w:val="0000FF"/>
          <w:highlight w:val="white"/>
          <w:lang w:val="en-US" w:eastAsia="sl-SI"/>
        </w:rPr>
        <w:t>/&gt;</w:t>
      </w:r>
    </w:p>
    <w:p w14:paraId="2578D4A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&gt;</w:t>
      </w:r>
    </w:p>
    <w:p w14:paraId="278379B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79E03F68" w14:textId="77777777" w:rsidR="005E07E4" w:rsidRDefault="005E07E4" w:rsidP="00A47D02">
      <w:pPr>
        <w:pStyle w:val="MacroText"/>
        <w:rPr>
          <w:highlight w:val="white"/>
          <w:lang w:val="en-US" w:eastAsia="sl-SI"/>
        </w:rPr>
      </w:pPr>
    </w:p>
    <w:p w14:paraId="2AED7D4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Block-Control</w:t>
      </w:r>
      <w:r>
        <w:rPr>
          <w:highlight w:val="white"/>
          <w:lang w:val="en-US" w:eastAsia="sl-SI"/>
        </w:rPr>
        <w:t>"</w:t>
      </w:r>
      <w:r>
        <w:rPr>
          <w:color w:val="0000FF"/>
          <w:highlight w:val="white"/>
          <w:lang w:val="en-US" w:eastAsia="sl-SI"/>
        </w:rPr>
        <w:t>&gt;</w:t>
      </w:r>
    </w:p>
    <w:p w14:paraId="73EB05D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Unsigned8</w:t>
      </w:r>
      <w:r>
        <w:rPr>
          <w:highlight w:val="white"/>
          <w:lang w:val="en-US" w:eastAsia="sl-SI"/>
        </w:rPr>
        <w:t>"</w:t>
      </w:r>
      <w:r>
        <w:rPr>
          <w:color w:val="0000FF"/>
          <w:highlight w:val="white"/>
          <w:lang w:val="en-US" w:eastAsia="sl-SI"/>
        </w:rPr>
        <w:t>/&gt;</w:t>
      </w:r>
    </w:p>
    <w:p w14:paraId="1A4C2A8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7707543A" w14:textId="77777777" w:rsidR="005E07E4" w:rsidRDefault="005E07E4" w:rsidP="00A47D02">
      <w:pPr>
        <w:pStyle w:val="MacroText"/>
        <w:rPr>
          <w:highlight w:val="white"/>
          <w:lang w:val="en-US" w:eastAsia="sl-SI"/>
        </w:rPr>
      </w:pPr>
    </w:p>
    <w:p w14:paraId="6F372C3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Authentication-value</w:t>
      </w:r>
      <w:r>
        <w:rPr>
          <w:highlight w:val="white"/>
          <w:lang w:val="en-US" w:eastAsia="sl-SI"/>
        </w:rPr>
        <w:t>"</w:t>
      </w:r>
      <w:r>
        <w:rPr>
          <w:color w:val="0000FF"/>
          <w:highlight w:val="white"/>
          <w:lang w:val="en-US" w:eastAsia="sl-SI"/>
        </w:rPr>
        <w:t>&gt;</w:t>
      </w:r>
    </w:p>
    <w:p w14:paraId="32A7BFE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6879C1E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charstring</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xsd:string</w:t>
      </w:r>
      <w:r>
        <w:rPr>
          <w:highlight w:val="white"/>
          <w:lang w:val="en-US" w:eastAsia="sl-SI"/>
        </w:rPr>
        <w:t>"</w:t>
      </w:r>
      <w:r>
        <w:rPr>
          <w:color w:val="0000FF"/>
          <w:highlight w:val="white"/>
          <w:lang w:val="en-US" w:eastAsia="sl-SI"/>
        </w:rPr>
        <w:t>/&gt;</w:t>
      </w:r>
    </w:p>
    <w:p w14:paraId="220FC11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bitstring</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BitString</w:t>
      </w:r>
      <w:r>
        <w:rPr>
          <w:highlight w:val="white"/>
          <w:lang w:val="en-US" w:eastAsia="sl-SI"/>
        </w:rPr>
        <w:t>"</w:t>
      </w:r>
      <w:r>
        <w:rPr>
          <w:color w:val="0000FF"/>
          <w:highlight w:val="white"/>
          <w:lang w:val="en-US" w:eastAsia="sl-SI"/>
        </w:rPr>
        <w:t>/&gt;</w:t>
      </w:r>
    </w:p>
    <w:p w14:paraId="516F357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32640E1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437CA693" w14:textId="77777777" w:rsidR="005E07E4" w:rsidRDefault="005E07E4" w:rsidP="00A47D02">
      <w:pPr>
        <w:pStyle w:val="MacroText"/>
        <w:rPr>
          <w:highlight w:val="white"/>
          <w:lang w:val="en-US" w:eastAsia="sl-SI"/>
        </w:rPr>
      </w:pPr>
    </w:p>
    <w:p w14:paraId="200F2DA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AARQ-apdu</w:t>
      </w:r>
      <w:r>
        <w:rPr>
          <w:highlight w:val="white"/>
          <w:lang w:val="en-US" w:eastAsia="sl-SI"/>
        </w:rPr>
        <w:t>"</w:t>
      </w:r>
      <w:r>
        <w:rPr>
          <w:color w:val="0000FF"/>
          <w:highlight w:val="white"/>
          <w:lang w:val="en-US" w:eastAsia="sl-SI"/>
        </w:rPr>
        <w:t>&gt;</w:t>
      </w:r>
    </w:p>
    <w:p w14:paraId="0157D1E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211CBAD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protocol-version</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&gt;</w:t>
      </w:r>
    </w:p>
    <w:p w14:paraId="6639038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344A331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xsd:union</w:t>
      </w:r>
      <w:r>
        <w:rPr>
          <w:color w:val="0000FF"/>
          <w:highlight w:val="white"/>
          <w:lang w:val="en-US" w:eastAsia="sl-SI"/>
        </w:rPr>
        <w:t xml:space="preserve"> </w:t>
      </w:r>
      <w:r>
        <w:rPr>
          <w:color w:val="FF0000"/>
          <w:highlight w:val="white"/>
          <w:lang w:val="en-US" w:eastAsia="sl-SI"/>
        </w:rPr>
        <w:t>memberTypes</w:t>
      </w:r>
      <w:r>
        <w:rPr>
          <w:color w:val="0000FF"/>
          <w:highlight w:val="white"/>
          <w:lang w:val="en-US" w:eastAsia="sl-SI"/>
        </w:rPr>
        <w:t>=</w:t>
      </w:r>
      <w:r>
        <w:rPr>
          <w:highlight w:val="white"/>
          <w:lang w:val="en-US" w:eastAsia="sl-SI"/>
        </w:rPr>
        <w:t>"</w:t>
      </w:r>
      <w:r>
        <w:rPr>
          <w:color w:val="0000FF"/>
          <w:highlight w:val="white"/>
          <w:lang w:val="en-US" w:eastAsia="sl-SI"/>
        </w:rPr>
        <w:t>BitString</w:t>
      </w:r>
      <w:r>
        <w:rPr>
          <w:highlight w:val="white"/>
          <w:lang w:val="en-US" w:eastAsia="sl-SI"/>
        </w:rPr>
        <w:t>"</w:t>
      </w:r>
      <w:r>
        <w:rPr>
          <w:color w:val="0000FF"/>
          <w:highlight w:val="white"/>
          <w:lang w:val="en-US" w:eastAsia="sl-SI"/>
        </w:rPr>
        <w:t>&gt;</w:t>
      </w:r>
    </w:p>
    <w:p w14:paraId="1D95F87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1D6A505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xsd:list</w:t>
      </w:r>
      <w:r>
        <w:rPr>
          <w:color w:val="0000FF"/>
          <w:highlight w:val="white"/>
          <w:lang w:val="en-US" w:eastAsia="sl-SI"/>
        </w:rPr>
        <w:t>&gt;</w:t>
      </w:r>
    </w:p>
    <w:p w14:paraId="1298E24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0E2DEBB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xsd:token</w:t>
      </w:r>
      <w:r>
        <w:rPr>
          <w:highlight w:val="white"/>
          <w:lang w:val="en-US" w:eastAsia="sl-SI"/>
        </w:rPr>
        <w:t>"</w:t>
      </w:r>
      <w:r>
        <w:rPr>
          <w:color w:val="0000FF"/>
          <w:highlight w:val="white"/>
          <w:lang w:val="en-US" w:eastAsia="sl-SI"/>
        </w:rPr>
        <w:t>&gt;</w:t>
      </w:r>
    </w:p>
    <w:p w14:paraId="12B8226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version1</w:t>
      </w:r>
      <w:r>
        <w:rPr>
          <w:highlight w:val="white"/>
          <w:lang w:val="en-US" w:eastAsia="sl-SI"/>
        </w:rPr>
        <w:t>"</w:t>
      </w:r>
      <w:r>
        <w:rPr>
          <w:color w:val="0000FF"/>
          <w:highlight w:val="white"/>
          <w:lang w:val="en-US" w:eastAsia="sl-SI"/>
        </w:rPr>
        <w:t>/&gt;</w:t>
      </w:r>
    </w:p>
    <w:p w14:paraId="3D0D4E6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&gt;</w:t>
      </w:r>
    </w:p>
    <w:p w14:paraId="4285454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0DBF33F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xsd:list</w:t>
      </w:r>
      <w:r>
        <w:rPr>
          <w:color w:val="0000FF"/>
          <w:highlight w:val="white"/>
          <w:lang w:val="en-US" w:eastAsia="sl-SI"/>
        </w:rPr>
        <w:t>&gt;</w:t>
      </w:r>
    </w:p>
    <w:p w14:paraId="7B398B0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6996A45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xsd:union</w:t>
      </w:r>
      <w:r>
        <w:rPr>
          <w:color w:val="0000FF"/>
          <w:highlight w:val="white"/>
          <w:lang w:val="en-US" w:eastAsia="sl-SI"/>
        </w:rPr>
        <w:t>&gt;</w:t>
      </w:r>
    </w:p>
    <w:p w14:paraId="532C7F7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6D23DA5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137C261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application-context-name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Application-context-name</w:t>
      </w:r>
      <w:r>
        <w:rPr>
          <w:highlight w:val="white"/>
          <w:lang w:val="en-US" w:eastAsia="sl-SI"/>
        </w:rPr>
        <w:t>"</w:t>
      </w:r>
      <w:r>
        <w:rPr>
          <w:color w:val="0000FF"/>
          <w:highlight w:val="white"/>
          <w:lang w:val="en-US" w:eastAsia="sl-SI"/>
        </w:rPr>
        <w:t>/&gt;</w:t>
      </w:r>
    </w:p>
    <w:p w14:paraId="1CCDAB7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called-AP-title</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AP-title</w:t>
      </w:r>
      <w:r>
        <w:rPr>
          <w:highlight w:val="white"/>
          <w:lang w:val="en-US" w:eastAsia="sl-SI"/>
        </w:rPr>
        <w:t>"</w:t>
      </w:r>
      <w:r>
        <w:rPr>
          <w:color w:val="0000FF"/>
          <w:highlight w:val="white"/>
          <w:lang w:val="en-US" w:eastAsia="sl-SI"/>
        </w:rPr>
        <w:t>/&gt;</w:t>
      </w:r>
    </w:p>
    <w:p w14:paraId="193740F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called-AE-qualifier</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AE-qualifier</w:t>
      </w:r>
      <w:r>
        <w:rPr>
          <w:highlight w:val="white"/>
          <w:lang w:val="en-US" w:eastAsia="sl-SI"/>
        </w:rPr>
        <w:t>"</w:t>
      </w:r>
      <w:r>
        <w:rPr>
          <w:color w:val="0000FF"/>
          <w:highlight w:val="white"/>
          <w:lang w:val="en-US" w:eastAsia="sl-SI"/>
        </w:rPr>
        <w:t>/&gt;</w:t>
      </w:r>
    </w:p>
    <w:p w14:paraId="77C4ADB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called-AP-invocation-id</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AP-invocation-identifier</w:t>
      </w:r>
      <w:r>
        <w:rPr>
          <w:highlight w:val="white"/>
          <w:lang w:val="en-US" w:eastAsia="sl-SI"/>
        </w:rPr>
        <w:t>"</w:t>
      </w:r>
      <w:r>
        <w:rPr>
          <w:color w:val="0000FF"/>
          <w:highlight w:val="white"/>
          <w:lang w:val="en-US" w:eastAsia="sl-SI"/>
        </w:rPr>
        <w:t>/&gt;</w:t>
      </w:r>
    </w:p>
    <w:p w14:paraId="4F49C2E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called-AE-invocation-id</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AE-invocation-identifier</w:t>
      </w:r>
      <w:r>
        <w:rPr>
          <w:highlight w:val="white"/>
          <w:lang w:val="en-US" w:eastAsia="sl-SI"/>
        </w:rPr>
        <w:t>"</w:t>
      </w:r>
      <w:r>
        <w:rPr>
          <w:color w:val="0000FF"/>
          <w:highlight w:val="white"/>
          <w:lang w:val="en-US" w:eastAsia="sl-SI"/>
        </w:rPr>
        <w:t>/&gt;</w:t>
      </w:r>
    </w:p>
    <w:p w14:paraId="5BC6644B" w14:textId="77777777" w:rsidR="005E07E4" w:rsidRDefault="005E07E4" w:rsidP="00A47D02">
      <w:pPr>
        <w:pStyle w:val="MacroText"/>
        <w:rPr>
          <w:highlight w:val="white"/>
          <w:lang w:val="en-US" w:eastAsia="sl-SI"/>
        </w:rPr>
      </w:pPr>
      <w:r>
        <w:rPr>
          <w:color w:val="0000FF"/>
          <w:highlight w:val="white"/>
          <w:lang w:val="en-US" w:eastAsia="sl-SI"/>
        </w:rPr>
        <w:lastRenderedPageBreak/>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calling-AP-title</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AP-title</w:t>
      </w:r>
      <w:r>
        <w:rPr>
          <w:highlight w:val="white"/>
          <w:lang w:val="en-US" w:eastAsia="sl-SI"/>
        </w:rPr>
        <w:t>"</w:t>
      </w:r>
      <w:r>
        <w:rPr>
          <w:color w:val="0000FF"/>
          <w:highlight w:val="white"/>
          <w:lang w:val="en-US" w:eastAsia="sl-SI"/>
        </w:rPr>
        <w:t>/&gt;</w:t>
      </w:r>
    </w:p>
    <w:p w14:paraId="6502655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calling-AE-qualifier</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AE-qualifier</w:t>
      </w:r>
      <w:r>
        <w:rPr>
          <w:highlight w:val="white"/>
          <w:lang w:val="en-US" w:eastAsia="sl-SI"/>
        </w:rPr>
        <w:t>"</w:t>
      </w:r>
      <w:r>
        <w:rPr>
          <w:color w:val="0000FF"/>
          <w:highlight w:val="white"/>
          <w:lang w:val="en-US" w:eastAsia="sl-SI"/>
        </w:rPr>
        <w:t>/&gt;</w:t>
      </w:r>
    </w:p>
    <w:p w14:paraId="27F5A6A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calling-AP-invocation-id</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AP-invocation-identifier</w:t>
      </w:r>
      <w:r>
        <w:rPr>
          <w:highlight w:val="white"/>
          <w:lang w:val="en-US" w:eastAsia="sl-SI"/>
        </w:rPr>
        <w:t>"</w:t>
      </w:r>
      <w:r>
        <w:rPr>
          <w:color w:val="0000FF"/>
          <w:highlight w:val="white"/>
          <w:lang w:val="en-US" w:eastAsia="sl-SI"/>
        </w:rPr>
        <w:t>/&gt;</w:t>
      </w:r>
    </w:p>
    <w:p w14:paraId="1606059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calling-AE-invocation-id</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AE-invocation-identifier</w:t>
      </w:r>
      <w:r>
        <w:rPr>
          <w:highlight w:val="white"/>
          <w:lang w:val="en-US" w:eastAsia="sl-SI"/>
        </w:rPr>
        <w:t>"</w:t>
      </w:r>
      <w:r>
        <w:rPr>
          <w:color w:val="0000FF"/>
          <w:highlight w:val="white"/>
          <w:lang w:val="en-US" w:eastAsia="sl-SI"/>
        </w:rPr>
        <w:t>/&gt;</w:t>
      </w:r>
    </w:p>
    <w:p w14:paraId="0010636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sender-acse-requirements</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ACSE-requirements</w:t>
      </w:r>
      <w:r>
        <w:rPr>
          <w:highlight w:val="white"/>
          <w:lang w:val="en-US" w:eastAsia="sl-SI"/>
        </w:rPr>
        <w:t>"</w:t>
      </w:r>
      <w:r>
        <w:rPr>
          <w:color w:val="0000FF"/>
          <w:highlight w:val="white"/>
          <w:lang w:val="en-US" w:eastAsia="sl-SI"/>
        </w:rPr>
        <w:t>/&gt;</w:t>
      </w:r>
    </w:p>
    <w:p w14:paraId="0FC2CE4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mechanism-name</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Mechanism-name</w:t>
      </w:r>
      <w:r>
        <w:rPr>
          <w:highlight w:val="white"/>
          <w:lang w:val="en-US" w:eastAsia="sl-SI"/>
        </w:rPr>
        <w:t>"</w:t>
      </w:r>
      <w:r>
        <w:rPr>
          <w:color w:val="0000FF"/>
          <w:highlight w:val="white"/>
          <w:lang w:val="en-US" w:eastAsia="sl-SI"/>
        </w:rPr>
        <w:t>/&gt;</w:t>
      </w:r>
    </w:p>
    <w:p w14:paraId="3F6F209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calling-authentication-value</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Authentication-value</w:t>
      </w:r>
      <w:r>
        <w:rPr>
          <w:highlight w:val="white"/>
          <w:lang w:val="en-US" w:eastAsia="sl-SI"/>
        </w:rPr>
        <w:t>"</w:t>
      </w:r>
      <w:r>
        <w:rPr>
          <w:color w:val="0000FF"/>
          <w:highlight w:val="white"/>
          <w:lang w:val="en-US" w:eastAsia="sl-SI"/>
        </w:rPr>
        <w:t>/&gt;</w:t>
      </w:r>
    </w:p>
    <w:p w14:paraId="25419F2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implementation-information</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Implementation-data</w:t>
      </w:r>
      <w:r>
        <w:rPr>
          <w:highlight w:val="white"/>
          <w:lang w:val="en-US" w:eastAsia="sl-SI"/>
        </w:rPr>
        <w:t>"</w:t>
      </w:r>
      <w:r>
        <w:rPr>
          <w:color w:val="0000FF"/>
          <w:highlight w:val="white"/>
          <w:lang w:val="en-US" w:eastAsia="sl-SI"/>
        </w:rPr>
        <w:t>/&gt;</w:t>
      </w:r>
    </w:p>
    <w:p w14:paraId="61839D8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user-information</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Association-information</w:t>
      </w:r>
      <w:r>
        <w:rPr>
          <w:highlight w:val="white"/>
          <w:lang w:val="en-US" w:eastAsia="sl-SI"/>
        </w:rPr>
        <w:t>"</w:t>
      </w:r>
      <w:r>
        <w:rPr>
          <w:color w:val="0000FF"/>
          <w:highlight w:val="white"/>
          <w:lang w:val="en-US" w:eastAsia="sl-SI"/>
        </w:rPr>
        <w:t>/&gt;</w:t>
      </w:r>
    </w:p>
    <w:p w14:paraId="113FB97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54B9AC4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72139255" w14:textId="77777777" w:rsidR="005E07E4" w:rsidRDefault="005E07E4" w:rsidP="00A47D02">
      <w:pPr>
        <w:pStyle w:val="MacroText"/>
        <w:rPr>
          <w:highlight w:val="white"/>
          <w:lang w:val="en-US" w:eastAsia="sl-SI"/>
        </w:rPr>
      </w:pPr>
    </w:p>
    <w:p w14:paraId="73E1C5F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Associate-source-diagnostic</w:t>
      </w:r>
      <w:r>
        <w:rPr>
          <w:highlight w:val="white"/>
          <w:lang w:val="en-US" w:eastAsia="sl-SI"/>
        </w:rPr>
        <w:t>"</w:t>
      </w:r>
      <w:r>
        <w:rPr>
          <w:color w:val="0000FF"/>
          <w:highlight w:val="white"/>
          <w:lang w:val="en-US" w:eastAsia="sl-SI"/>
        </w:rPr>
        <w:t>&gt;</w:t>
      </w:r>
    </w:p>
    <w:p w14:paraId="3774243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7D9F291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acse-service-user</w:t>
      </w:r>
      <w:r>
        <w:rPr>
          <w:highlight w:val="white"/>
          <w:lang w:val="en-US" w:eastAsia="sl-SI"/>
        </w:rPr>
        <w:t>"</w:t>
      </w:r>
      <w:r>
        <w:rPr>
          <w:color w:val="0000FF"/>
          <w:highlight w:val="white"/>
          <w:lang w:val="en-US" w:eastAsia="sl-SI"/>
        </w:rPr>
        <w:t>&gt;</w:t>
      </w:r>
    </w:p>
    <w:p w14:paraId="5DF7B3D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02BB155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xsd:union</w:t>
      </w:r>
      <w:r>
        <w:rPr>
          <w:color w:val="0000FF"/>
          <w:highlight w:val="white"/>
          <w:lang w:val="en-US" w:eastAsia="sl-SI"/>
        </w:rPr>
        <w:t>&gt;</w:t>
      </w:r>
    </w:p>
    <w:p w14:paraId="5E2ED3C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457FF22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xsd:token</w:t>
      </w:r>
      <w:r>
        <w:rPr>
          <w:highlight w:val="white"/>
          <w:lang w:val="en-US" w:eastAsia="sl-SI"/>
        </w:rPr>
        <w:t>"</w:t>
      </w:r>
      <w:r>
        <w:rPr>
          <w:color w:val="0000FF"/>
          <w:highlight w:val="white"/>
          <w:lang w:val="en-US" w:eastAsia="sl-SI"/>
        </w:rPr>
        <w:t>&gt;</w:t>
      </w:r>
    </w:p>
    <w:p w14:paraId="5878D59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null</w:t>
      </w:r>
      <w:r>
        <w:rPr>
          <w:highlight w:val="white"/>
          <w:lang w:val="en-US" w:eastAsia="sl-SI"/>
        </w:rPr>
        <w:t>"</w:t>
      </w:r>
      <w:r>
        <w:rPr>
          <w:color w:val="0000FF"/>
          <w:highlight w:val="white"/>
          <w:lang w:val="en-US" w:eastAsia="sl-SI"/>
        </w:rPr>
        <w:t>/&gt;</w:t>
      </w:r>
    </w:p>
    <w:p w14:paraId="2EA720D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no-reason-given</w:t>
      </w:r>
      <w:r>
        <w:rPr>
          <w:highlight w:val="white"/>
          <w:lang w:val="en-US" w:eastAsia="sl-SI"/>
        </w:rPr>
        <w:t>"</w:t>
      </w:r>
      <w:r>
        <w:rPr>
          <w:color w:val="0000FF"/>
          <w:highlight w:val="white"/>
          <w:lang w:val="en-US" w:eastAsia="sl-SI"/>
        </w:rPr>
        <w:t>/&gt;</w:t>
      </w:r>
    </w:p>
    <w:p w14:paraId="5CA435F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application-context-name-not-supported</w:t>
      </w:r>
      <w:r>
        <w:rPr>
          <w:highlight w:val="white"/>
          <w:lang w:val="en-US" w:eastAsia="sl-SI"/>
        </w:rPr>
        <w:t>"</w:t>
      </w:r>
      <w:r>
        <w:rPr>
          <w:color w:val="0000FF"/>
          <w:highlight w:val="white"/>
          <w:lang w:val="en-US" w:eastAsia="sl-SI"/>
        </w:rPr>
        <w:t>/&gt;</w:t>
      </w:r>
    </w:p>
    <w:p w14:paraId="22B73EB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calling-AP-title-not-recognized</w:t>
      </w:r>
      <w:r>
        <w:rPr>
          <w:highlight w:val="white"/>
          <w:lang w:val="en-US" w:eastAsia="sl-SI"/>
        </w:rPr>
        <w:t>"</w:t>
      </w:r>
      <w:r>
        <w:rPr>
          <w:color w:val="0000FF"/>
          <w:highlight w:val="white"/>
          <w:lang w:val="en-US" w:eastAsia="sl-SI"/>
        </w:rPr>
        <w:t>/&gt;</w:t>
      </w:r>
    </w:p>
    <w:p w14:paraId="6AEDC13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calling-AP-invocation-identifier-not-recognized</w:t>
      </w:r>
      <w:r>
        <w:rPr>
          <w:highlight w:val="white"/>
          <w:lang w:val="en-US" w:eastAsia="sl-SI"/>
        </w:rPr>
        <w:t>"</w:t>
      </w:r>
      <w:r>
        <w:rPr>
          <w:color w:val="0000FF"/>
          <w:highlight w:val="white"/>
          <w:lang w:val="en-US" w:eastAsia="sl-SI"/>
        </w:rPr>
        <w:t>/&gt;</w:t>
      </w:r>
    </w:p>
    <w:p w14:paraId="3E1ACA9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calling-AE-qualifier-not-recognized</w:t>
      </w:r>
      <w:r>
        <w:rPr>
          <w:highlight w:val="white"/>
          <w:lang w:val="en-US" w:eastAsia="sl-SI"/>
        </w:rPr>
        <w:t>"</w:t>
      </w:r>
      <w:r>
        <w:rPr>
          <w:color w:val="0000FF"/>
          <w:highlight w:val="white"/>
          <w:lang w:val="en-US" w:eastAsia="sl-SI"/>
        </w:rPr>
        <w:t>/&gt;</w:t>
      </w:r>
    </w:p>
    <w:p w14:paraId="24DB4B9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calling-AE-invocation-identifier-not-recognized</w:t>
      </w:r>
      <w:r>
        <w:rPr>
          <w:highlight w:val="white"/>
          <w:lang w:val="en-US" w:eastAsia="sl-SI"/>
        </w:rPr>
        <w:t>"</w:t>
      </w:r>
      <w:r>
        <w:rPr>
          <w:color w:val="0000FF"/>
          <w:highlight w:val="white"/>
          <w:lang w:val="en-US" w:eastAsia="sl-SI"/>
        </w:rPr>
        <w:t>/&gt;</w:t>
      </w:r>
    </w:p>
    <w:p w14:paraId="0BEFAAF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called-AP-title-not-recognized</w:t>
      </w:r>
      <w:r>
        <w:rPr>
          <w:highlight w:val="white"/>
          <w:lang w:val="en-US" w:eastAsia="sl-SI"/>
        </w:rPr>
        <w:t>"</w:t>
      </w:r>
      <w:r>
        <w:rPr>
          <w:color w:val="0000FF"/>
          <w:highlight w:val="white"/>
          <w:lang w:val="en-US" w:eastAsia="sl-SI"/>
        </w:rPr>
        <w:t>/&gt;</w:t>
      </w:r>
    </w:p>
    <w:p w14:paraId="047D6CD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called-AP-invocation-identifier-not-recognized</w:t>
      </w:r>
      <w:r>
        <w:rPr>
          <w:highlight w:val="white"/>
          <w:lang w:val="en-US" w:eastAsia="sl-SI"/>
        </w:rPr>
        <w:t>"</w:t>
      </w:r>
      <w:r>
        <w:rPr>
          <w:color w:val="0000FF"/>
          <w:highlight w:val="white"/>
          <w:lang w:val="en-US" w:eastAsia="sl-SI"/>
        </w:rPr>
        <w:t>/&gt;</w:t>
      </w:r>
    </w:p>
    <w:p w14:paraId="5AC4472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called-AE-qualifier-not-recognized</w:t>
      </w:r>
      <w:r>
        <w:rPr>
          <w:highlight w:val="white"/>
          <w:lang w:val="en-US" w:eastAsia="sl-SI"/>
        </w:rPr>
        <w:t>"</w:t>
      </w:r>
      <w:r>
        <w:rPr>
          <w:color w:val="0000FF"/>
          <w:highlight w:val="white"/>
          <w:lang w:val="en-US" w:eastAsia="sl-SI"/>
        </w:rPr>
        <w:t>/&gt;</w:t>
      </w:r>
    </w:p>
    <w:p w14:paraId="36EB342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called-AE-invocation-identifier-not-recognized</w:t>
      </w:r>
      <w:r>
        <w:rPr>
          <w:highlight w:val="white"/>
          <w:lang w:val="en-US" w:eastAsia="sl-SI"/>
        </w:rPr>
        <w:t>"</w:t>
      </w:r>
      <w:r>
        <w:rPr>
          <w:color w:val="0000FF"/>
          <w:highlight w:val="white"/>
          <w:lang w:val="en-US" w:eastAsia="sl-SI"/>
        </w:rPr>
        <w:t>/&gt;</w:t>
      </w:r>
    </w:p>
    <w:p w14:paraId="783BCB5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authentication-mechanism-name-not-recognised</w:t>
      </w:r>
      <w:r>
        <w:rPr>
          <w:highlight w:val="white"/>
          <w:lang w:val="en-US" w:eastAsia="sl-SI"/>
        </w:rPr>
        <w:t>"</w:t>
      </w:r>
      <w:r>
        <w:rPr>
          <w:color w:val="0000FF"/>
          <w:highlight w:val="white"/>
          <w:lang w:val="en-US" w:eastAsia="sl-SI"/>
        </w:rPr>
        <w:t>/&gt;</w:t>
      </w:r>
    </w:p>
    <w:p w14:paraId="28F41A3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authentication-mechanism-name-required</w:t>
      </w:r>
      <w:r>
        <w:rPr>
          <w:highlight w:val="white"/>
          <w:lang w:val="en-US" w:eastAsia="sl-SI"/>
        </w:rPr>
        <w:t>"</w:t>
      </w:r>
      <w:r>
        <w:rPr>
          <w:color w:val="0000FF"/>
          <w:highlight w:val="white"/>
          <w:lang w:val="en-US" w:eastAsia="sl-SI"/>
        </w:rPr>
        <w:t>/&gt;</w:t>
      </w:r>
    </w:p>
    <w:p w14:paraId="379EEC4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authentication-failure</w:t>
      </w:r>
      <w:r>
        <w:rPr>
          <w:highlight w:val="white"/>
          <w:lang w:val="en-US" w:eastAsia="sl-SI"/>
        </w:rPr>
        <w:t>"</w:t>
      </w:r>
      <w:r>
        <w:rPr>
          <w:color w:val="0000FF"/>
          <w:highlight w:val="white"/>
          <w:lang w:val="en-US" w:eastAsia="sl-SI"/>
        </w:rPr>
        <w:t>/&gt;</w:t>
      </w:r>
    </w:p>
    <w:p w14:paraId="66DB250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authentication-required</w:t>
      </w:r>
      <w:r>
        <w:rPr>
          <w:highlight w:val="white"/>
          <w:lang w:val="en-US" w:eastAsia="sl-SI"/>
        </w:rPr>
        <w:t>"</w:t>
      </w:r>
      <w:r>
        <w:rPr>
          <w:color w:val="0000FF"/>
          <w:highlight w:val="white"/>
          <w:lang w:val="en-US" w:eastAsia="sl-SI"/>
        </w:rPr>
        <w:t>/&gt;</w:t>
      </w:r>
    </w:p>
    <w:p w14:paraId="0028511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&gt;</w:t>
      </w:r>
    </w:p>
    <w:p w14:paraId="25BBA72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2B07C40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63F73DD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xsd:integer</w:t>
      </w:r>
      <w:r>
        <w:rPr>
          <w:highlight w:val="white"/>
          <w:lang w:val="en-US" w:eastAsia="sl-SI"/>
        </w:rPr>
        <w:t>"</w:t>
      </w:r>
      <w:r>
        <w:rPr>
          <w:color w:val="0000FF"/>
          <w:highlight w:val="white"/>
          <w:lang w:val="en-US" w:eastAsia="sl-SI"/>
        </w:rPr>
        <w:t>/&gt;</w:t>
      </w:r>
    </w:p>
    <w:p w14:paraId="1F0D4FE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5CBE499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xsd:union</w:t>
      </w:r>
      <w:r>
        <w:rPr>
          <w:color w:val="0000FF"/>
          <w:highlight w:val="white"/>
          <w:lang w:val="en-US" w:eastAsia="sl-SI"/>
        </w:rPr>
        <w:t>&gt;</w:t>
      </w:r>
    </w:p>
    <w:p w14:paraId="0B1A4AC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0AB35FC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1E6D301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acse-service-provider</w:t>
      </w:r>
      <w:r>
        <w:rPr>
          <w:highlight w:val="white"/>
          <w:lang w:val="en-US" w:eastAsia="sl-SI"/>
        </w:rPr>
        <w:t>"</w:t>
      </w:r>
      <w:r>
        <w:rPr>
          <w:color w:val="0000FF"/>
          <w:highlight w:val="white"/>
          <w:lang w:val="en-US" w:eastAsia="sl-SI"/>
        </w:rPr>
        <w:t>&gt;</w:t>
      </w:r>
    </w:p>
    <w:p w14:paraId="5DDA353F" w14:textId="77777777" w:rsidR="005E07E4" w:rsidRDefault="005E07E4" w:rsidP="00A47D02">
      <w:pPr>
        <w:pStyle w:val="MacroText"/>
        <w:rPr>
          <w:highlight w:val="white"/>
          <w:lang w:val="en-US" w:eastAsia="sl-SI"/>
        </w:rPr>
      </w:pPr>
      <w:r>
        <w:rPr>
          <w:color w:val="0000FF"/>
          <w:highlight w:val="white"/>
          <w:lang w:val="en-US" w:eastAsia="sl-SI"/>
        </w:rPr>
        <w:lastRenderedPageBreak/>
        <w:t xml:space="preserve">            &lt;</w:t>
      </w:r>
      <w:r>
        <w:rPr>
          <w:color w:val="A31515"/>
          <w:highlight w:val="white"/>
          <w:lang w:val="en-US" w:eastAsia="sl-SI"/>
        </w:rPr>
        <w:t>xsd:simpleType</w:t>
      </w:r>
      <w:r>
        <w:rPr>
          <w:color w:val="0000FF"/>
          <w:highlight w:val="white"/>
          <w:lang w:val="en-US" w:eastAsia="sl-SI"/>
        </w:rPr>
        <w:t>&gt;</w:t>
      </w:r>
    </w:p>
    <w:p w14:paraId="1739A4C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xsd:union</w:t>
      </w:r>
      <w:r>
        <w:rPr>
          <w:color w:val="0000FF"/>
          <w:highlight w:val="white"/>
          <w:lang w:val="en-US" w:eastAsia="sl-SI"/>
        </w:rPr>
        <w:t>&gt;</w:t>
      </w:r>
    </w:p>
    <w:p w14:paraId="1972450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4FCFBB6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xsd:token</w:t>
      </w:r>
      <w:r>
        <w:rPr>
          <w:highlight w:val="white"/>
          <w:lang w:val="en-US" w:eastAsia="sl-SI"/>
        </w:rPr>
        <w:t>"</w:t>
      </w:r>
      <w:r>
        <w:rPr>
          <w:color w:val="0000FF"/>
          <w:highlight w:val="white"/>
          <w:lang w:val="en-US" w:eastAsia="sl-SI"/>
        </w:rPr>
        <w:t>&gt;</w:t>
      </w:r>
    </w:p>
    <w:p w14:paraId="6F54E9F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null</w:t>
      </w:r>
      <w:r>
        <w:rPr>
          <w:highlight w:val="white"/>
          <w:lang w:val="en-US" w:eastAsia="sl-SI"/>
        </w:rPr>
        <w:t>"</w:t>
      </w:r>
      <w:r>
        <w:rPr>
          <w:color w:val="0000FF"/>
          <w:highlight w:val="white"/>
          <w:lang w:val="en-US" w:eastAsia="sl-SI"/>
        </w:rPr>
        <w:t>/&gt;</w:t>
      </w:r>
    </w:p>
    <w:p w14:paraId="27A034C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no-reason-given</w:t>
      </w:r>
      <w:r>
        <w:rPr>
          <w:highlight w:val="white"/>
          <w:lang w:val="en-US" w:eastAsia="sl-SI"/>
        </w:rPr>
        <w:t>"</w:t>
      </w:r>
      <w:r>
        <w:rPr>
          <w:color w:val="0000FF"/>
          <w:highlight w:val="white"/>
          <w:lang w:val="en-US" w:eastAsia="sl-SI"/>
        </w:rPr>
        <w:t>/&gt;</w:t>
      </w:r>
    </w:p>
    <w:p w14:paraId="4816330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no-common-acse-version</w:t>
      </w:r>
      <w:r>
        <w:rPr>
          <w:highlight w:val="white"/>
          <w:lang w:val="en-US" w:eastAsia="sl-SI"/>
        </w:rPr>
        <w:t>"</w:t>
      </w:r>
      <w:r>
        <w:rPr>
          <w:color w:val="0000FF"/>
          <w:highlight w:val="white"/>
          <w:lang w:val="en-US" w:eastAsia="sl-SI"/>
        </w:rPr>
        <w:t>/&gt;</w:t>
      </w:r>
    </w:p>
    <w:p w14:paraId="16B060D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&gt;</w:t>
      </w:r>
    </w:p>
    <w:p w14:paraId="07810FE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7D4AB51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36119CA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xsd:integer</w:t>
      </w:r>
      <w:r>
        <w:rPr>
          <w:highlight w:val="white"/>
          <w:lang w:val="en-US" w:eastAsia="sl-SI"/>
        </w:rPr>
        <w:t>"</w:t>
      </w:r>
      <w:r>
        <w:rPr>
          <w:color w:val="0000FF"/>
          <w:highlight w:val="white"/>
          <w:lang w:val="en-US" w:eastAsia="sl-SI"/>
        </w:rPr>
        <w:t>/&gt;</w:t>
      </w:r>
    </w:p>
    <w:p w14:paraId="5CB38B2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6EEE6B3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xsd:union</w:t>
      </w:r>
      <w:r>
        <w:rPr>
          <w:color w:val="0000FF"/>
          <w:highlight w:val="white"/>
          <w:lang w:val="en-US" w:eastAsia="sl-SI"/>
        </w:rPr>
        <w:t>&gt;</w:t>
      </w:r>
    </w:p>
    <w:p w14:paraId="4B9466E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173CE69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16660E1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643636E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0EE62E5E" w14:textId="77777777" w:rsidR="005E07E4" w:rsidRDefault="005E07E4" w:rsidP="00A47D02">
      <w:pPr>
        <w:pStyle w:val="MacroText"/>
        <w:rPr>
          <w:highlight w:val="white"/>
          <w:lang w:val="en-US" w:eastAsia="sl-SI"/>
        </w:rPr>
      </w:pPr>
    </w:p>
    <w:p w14:paraId="2F8D80D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AARE-apdu</w:t>
      </w:r>
      <w:r>
        <w:rPr>
          <w:highlight w:val="white"/>
          <w:lang w:val="en-US" w:eastAsia="sl-SI"/>
        </w:rPr>
        <w:t>"</w:t>
      </w:r>
      <w:r>
        <w:rPr>
          <w:color w:val="0000FF"/>
          <w:highlight w:val="white"/>
          <w:lang w:val="en-US" w:eastAsia="sl-SI"/>
        </w:rPr>
        <w:t>&gt;</w:t>
      </w:r>
    </w:p>
    <w:p w14:paraId="6293ECB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5FED7FB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protocol-version</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&gt;</w:t>
      </w:r>
    </w:p>
    <w:p w14:paraId="354ABCF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0F40563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xsd:union</w:t>
      </w:r>
      <w:r>
        <w:rPr>
          <w:color w:val="0000FF"/>
          <w:highlight w:val="white"/>
          <w:lang w:val="en-US" w:eastAsia="sl-SI"/>
        </w:rPr>
        <w:t xml:space="preserve"> </w:t>
      </w:r>
      <w:r>
        <w:rPr>
          <w:color w:val="FF0000"/>
          <w:highlight w:val="white"/>
          <w:lang w:val="en-US" w:eastAsia="sl-SI"/>
        </w:rPr>
        <w:t>memberTypes</w:t>
      </w:r>
      <w:r>
        <w:rPr>
          <w:color w:val="0000FF"/>
          <w:highlight w:val="white"/>
          <w:lang w:val="en-US" w:eastAsia="sl-SI"/>
        </w:rPr>
        <w:t>=</w:t>
      </w:r>
      <w:r>
        <w:rPr>
          <w:highlight w:val="white"/>
          <w:lang w:val="en-US" w:eastAsia="sl-SI"/>
        </w:rPr>
        <w:t>"</w:t>
      </w:r>
      <w:r>
        <w:rPr>
          <w:color w:val="0000FF"/>
          <w:highlight w:val="white"/>
          <w:lang w:val="en-US" w:eastAsia="sl-SI"/>
        </w:rPr>
        <w:t>BitString</w:t>
      </w:r>
      <w:r>
        <w:rPr>
          <w:highlight w:val="white"/>
          <w:lang w:val="en-US" w:eastAsia="sl-SI"/>
        </w:rPr>
        <w:t>"</w:t>
      </w:r>
      <w:r>
        <w:rPr>
          <w:color w:val="0000FF"/>
          <w:highlight w:val="white"/>
          <w:lang w:val="en-US" w:eastAsia="sl-SI"/>
        </w:rPr>
        <w:t>&gt;</w:t>
      </w:r>
    </w:p>
    <w:p w14:paraId="3238CAA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47C2815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xsd:list</w:t>
      </w:r>
      <w:r>
        <w:rPr>
          <w:color w:val="0000FF"/>
          <w:highlight w:val="white"/>
          <w:lang w:val="en-US" w:eastAsia="sl-SI"/>
        </w:rPr>
        <w:t>&gt;</w:t>
      </w:r>
    </w:p>
    <w:p w14:paraId="0BE8D44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7E2564D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xsd:token</w:t>
      </w:r>
      <w:r>
        <w:rPr>
          <w:highlight w:val="white"/>
          <w:lang w:val="en-US" w:eastAsia="sl-SI"/>
        </w:rPr>
        <w:t>"</w:t>
      </w:r>
      <w:r>
        <w:rPr>
          <w:color w:val="0000FF"/>
          <w:highlight w:val="white"/>
          <w:lang w:val="en-US" w:eastAsia="sl-SI"/>
        </w:rPr>
        <w:t>&gt;</w:t>
      </w:r>
    </w:p>
    <w:p w14:paraId="7B996D6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version1</w:t>
      </w:r>
      <w:r>
        <w:rPr>
          <w:highlight w:val="white"/>
          <w:lang w:val="en-US" w:eastAsia="sl-SI"/>
        </w:rPr>
        <w:t>"</w:t>
      </w:r>
      <w:r>
        <w:rPr>
          <w:color w:val="0000FF"/>
          <w:highlight w:val="white"/>
          <w:lang w:val="en-US" w:eastAsia="sl-SI"/>
        </w:rPr>
        <w:t>/&gt;</w:t>
      </w:r>
    </w:p>
    <w:p w14:paraId="480713B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&gt;</w:t>
      </w:r>
    </w:p>
    <w:p w14:paraId="528BFA5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5F10CC6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xsd:list</w:t>
      </w:r>
      <w:r>
        <w:rPr>
          <w:color w:val="0000FF"/>
          <w:highlight w:val="white"/>
          <w:lang w:val="en-US" w:eastAsia="sl-SI"/>
        </w:rPr>
        <w:t>&gt;</w:t>
      </w:r>
    </w:p>
    <w:p w14:paraId="227E669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6633245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xsd:union</w:t>
      </w:r>
      <w:r>
        <w:rPr>
          <w:color w:val="0000FF"/>
          <w:highlight w:val="white"/>
          <w:lang w:val="en-US" w:eastAsia="sl-SI"/>
        </w:rPr>
        <w:t>&gt;</w:t>
      </w:r>
    </w:p>
    <w:p w14:paraId="530539B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0A84698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14D1AC3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application-context-name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Application-context-name</w:t>
      </w:r>
      <w:r>
        <w:rPr>
          <w:highlight w:val="white"/>
          <w:lang w:val="en-US" w:eastAsia="sl-SI"/>
        </w:rPr>
        <w:t>"</w:t>
      </w:r>
      <w:r>
        <w:rPr>
          <w:color w:val="0000FF"/>
          <w:highlight w:val="white"/>
          <w:lang w:val="en-US" w:eastAsia="sl-SI"/>
        </w:rPr>
        <w:t>/&gt;</w:t>
      </w:r>
    </w:p>
    <w:p w14:paraId="4AC8DF6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result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Association-result</w:t>
      </w:r>
      <w:r>
        <w:rPr>
          <w:highlight w:val="white"/>
          <w:lang w:val="en-US" w:eastAsia="sl-SI"/>
        </w:rPr>
        <w:t>"</w:t>
      </w:r>
      <w:r>
        <w:rPr>
          <w:color w:val="0000FF"/>
          <w:highlight w:val="white"/>
          <w:lang w:val="en-US" w:eastAsia="sl-SI"/>
        </w:rPr>
        <w:t>/&gt;</w:t>
      </w:r>
    </w:p>
    <w:p w14:paraId="17300E7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result-source-diagnostic</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Associate-source-diagnostic</w:t>
      </w:r>
      <w:r>
        <w:rPr>
          <w:highlight w:val="white"/>
          <w:lang w:val="en-US" w:eastAsia="sl-SI"/>
        </w:rPr>
        <w:t>"</w:t>
      </w:r>
      <w:r>
        <w:rPr>
          <w:color w:val="0000FF"/>
          <w:highlight w:val="white"/>
          <w:lang w:val="en-US" w:eastAsia="sl-SI"/>
        </w:rPr>
        <w:t>/&gt;</w:t>
      </w:r>
    </w:p>
    <w:p w14:paraId="29A8027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responding-AP-title</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AP-title</w:t>
      </w:r>
      <w:r>
        <w:rPr>
          <w:highlight w:val="white"/>
          <w:lang w:val="en-US" w:eastAsia="sl-SI"/>
        </w:rPr>
        <w:t>"</w:t>
      </w:r>
      <w:r>
        <w:rPr>
          <w:color w:val="0000FF"/>
          <w:highlight w:val="white"/>
          <w:lang w:val="en-US" w:eastAsia="sl-SI"/>
        </w:rPr>
        <w:t>/&gt;</w:t>
      </w:r>
    </w:p>
    <w:p w14:paraId="2D724B4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responding-AE-qualifier</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AE-qualifier</w:t>
      </w:r>
      <w:r>
        <w:rPr>
          <w:highlight w:val="white"/>
          <w:lang w:val="en-US" w:eastAsia="sl-SI"/>
        </w:rPr>
        <w:t>"</w:t>
      </w:r>
      <w:r>
        <w:rPr>
          <w:color w:val="0000FF"/>
          <w:highlight w:val="white"/>
          <w:lang w:val="en-US" w:eastAsia="sl-SI"/>
        </w:rPr>
        <w:t>/&gt;</w:t>
      </w:r>
    </w:p>
    <w:p w14:paraId="14BF567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responding-AP-invocation-id</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AP-invocation-identifier</w:t>
      </w:r>
      <w:r>
        <w:rPr>
          <w:highlight w:val="white"/>
          <w:lang w:val="en-US" w:eastAsia="sl-SI"/>
        </w:rPr>
        <w:t>"</w:t>
      </w:r>
      <w:r>
        <w:rPr>
          <w:color w:val="0000FF"/>
          <w:highlight w:val="white"/>
          <w:lang w:val="en-US" w:eastAsia="sl-SI"/>
        </w:rPr>
        <w:t>/&gt;</w:t>
      </w:r>
    </w:p>
    <w:p w14:paraId="0B64BB0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responding-AE-invocation-id</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AE-invocation-identifier</w:t>
      </w:r>
      <w:r>
        <w:rPr>
          <w:highlight w:val="white"/>
          <w:lang w:val="en-US" w:eastAsia="sl-SI"/>
        </w:rPr>
        <w:t>"</w:t>
      </w:r>
      <w:r>
        <w:rPr>
          <w:color w:val="0000FF"/>
          <w:highlight w:val="white"/>
          <w:lang w:val="en-US" w:eastAsia="sl-SI"/>
        </w:rPr>
        <w:t>/&gt;</w:t>
      </w:r>
    </w:p>
    <w:p w14:paraId="3267739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responder-acse-requirements</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ACSE-requirements</w:t>
      </w:r>
      <w:r>
        <w:rPr>
          <w:highlight w:val="white"/>
          <w:lang w:val="en-US" w:eastAsia="sl-SI"/>
        </w:rPr>
        <w:t>"</w:t>
      </w:r>
      <w:r>
        <w:rPr>
          <w:color w:val="0000FF"/>
          <w:highlight w:val="white"/>
          <w:lang w:val="en-US" w:eastAsia="sl-SI"/>
        </w:rPr>
        <w:t>/&gt;</w:t>
      </w:r>
    </w:p>
    <w:p w14:paraId="45CAAB0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mechanism-name</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Mechanism-name</w:t>
      </w:r>
      <w:r>
        <w:rPr>
          <w:highlight w:val="white"/>
          <w:lang w:val="en-US" w:eastAsia="sl-SI"/>
        </w:rPr>
        <w:t>"</w:t>
      </w:r>
      <w:r>
        <w:rPr>
          <w:color w:val="0000FF"/>
          <w:highlight w:val="white"/>
          <w:lang w:val="en-US" w:eastAsia="sl-SI"/>
        </w:rPr>
        <w:t>/&gt;</w:t>
      </w:r>
    </w:p>
    <w:p w14:paraId="0B10A58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responding-authentication-value</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Authentication-value</w:t>
      </w:r>
      <w:r>
        <w:rPr>
          <w:highlight w:val="white"/>
          <w:lang w:val="en-US" w:eastAsia="sl-SI"/>
        </w:rPr>
        <w:t>"</w:t>
      </w:r>
      <w:r>
        <w:rPr>
          <w:color w:val="0000FF"/>
          <w:highlight w:val="white"/>
          <w:lang w:val="en-US" w:eastAsia="sl-SI"/>
        </w:rPr>
        <w:t>/&gt;</w:t>
      </w:r>
    </w:p>
    <w:p w14:paraId="18AA1DE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implementation-information</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Implementation-data</w:t>
      </w:r>
      <w:r>
        <w:rPr>
          <w:highlight w:val="white"/>
          <w:lang w:val="en-US" w:eastAsia="sl-SI"/>
        </w:rPr>
        <w:t>"</w:t>
      </w:r>
      <w:r>
        <w:rPr>
          <w:color w:val="0000FF"/>
          <w:highlight w:val="white"/>
          <w:lang w:val="en-US" w:eastAsia="sl-SI"/>
        </w:rPr>
        <w:t>/&gt;</w:t>
      </w:r>
    </w:p>
    <w:p w14:paraId="514A112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user-information</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Association-information</w:t>
      </w:r>
      <w:r>
        <w:rPr>
          <w:highlight w:val="white"/>
          <w:lang w:val="en-US" w:eastAsia="sl-SI"/>
        </w:rPr>
        <w:t>"</w:t>
      </w:r>
      <w:r>
        <w:rPr>
          <w:color w:val="0000FF"/>
          <w:highlight w:val="white"/>
          <w:lang w:val="en-US" w:eastAsia="sl-SI"/>
        </w:rPr>
        <w:t>/&gt;</w:t>
      </w:r>
    </w:p>
    <w:p w14:paraId="218167D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7C78F53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47656BCC" w14:textId="77777777" w:rsidR="005E07E4" w:rsidRDefault="005E07E4" w:rsidP="00A47D02">
      <w:pPr>
        <w:pStyle w:val="MacroText"/>
        <w:rPr>
          <w:highlight w:val="white"/>
          <w:lang w:val="en-US" w:eastAsia="sl-SI"/>
        </w:rPr>
      </w:pPr>
    </w:p>
    <w:p w14:paraId="18E538F8" w14:textId="77777777" w:rsidR="005E07E4" w:rsidRDefault="005E07E4" w:rsidP="00A47D02">
      <w:pPr>
        <w:pStyle w:val="MacroText"/>
        <w:rPr>
          <w:highlight w:val="white"/>
          <w:lang w:val="en-US" w:eastAsia="sl-SI"/>
        </w:rPr>
      </w:pPr>
      <w:r>
        <w:rPr>
          <w:color w:val="0000FF"/>
          <w:highlight w:val="white"/>
          <w:lang w:val="en-US" w:eastAsia="sl-SI"/>
        </w:rPr>
        <w:lastRenderedPageBreak/>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RLRQ-apdu</w:t>
      </w:r>
      <w:r>
        <w:rPr>
          <w:highlight w:val="white"/>
          <w:lang w:val="en-US" w:eastAsia="sl-SI"/>
        </w:rPr>
        <w:t>"</w:t>
      </w:r>
      <w:r>
        <w:rPr>
          <w:color w:val="0000FF"/>
          <w:highlight w:val="white"/>
          <w:lang w:val="en-US" w:eastAsia="sl-SI"/>
        </w:rPr>
        <w:t>&gt;</w:t>
      </w:r>
    </w:p>
    <w:p w14:paraId="2CC73CF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727B86E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reason</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Release-request-reason</w:t>
      </w:r>
      <w:r>
        <w:rPr>
          <w:highlight w:val="white"/>
          <w:lang w:val="en-US" w:eastAsia="sl-SI"/>
        </w:rPr>
        <w:t>"</w:t>
      </w:r>
      <w:r>
        <w:rPr>
          <w:color w:val="0000FF"/>
          <w:highlight w:val="white"/>
          <w:lang w:val="en-US" w:eastAsia="sl-SI"/>
        </w:rPr>
        <w:t>/&gt;</w:t>
      </w:r>
    </w:p>
    <w:p w14:paraId="07F359B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user-information</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Association-information</w:t>
      </w:r>
      <w:r>
        <w:rPr>
          <w:highlight w:val="white"/>
          <w:lang w:val="en-US" w:eastAsia="sl-SI"/>
        </w:rPr>
        <w:t>"</w:t>
      </w:r>
      <w:r>
        <w:rPr>
          <w:color w:val="0000FF"/>
          <w:highlight w:val="white"/>
          <w:lang w:val="en-US" w:eastAsia="sl-SI"/>
        </w:rPr>
        <w:t>/&gt;</w:t>
      </w:r>
    </w:p>
    <w:p w14:paraId="1DC45B8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10F8126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17E7A4E9" w14:textId="77777777" w:rsidR="005E07E4" w:rsidRDefault="005E07E4" w:rsidP="00A47D02">
      <w:pPr>
        <w:pStyle w:val="MacroText"/>
        <w:rPr>
          <w:highlight w:val="white"/>
          <w:lang w:val="en-US" w:eastAsia="sl-SI"/>
        </w:rPr>
      </w:pPr>
    </w:p>
    <w:p w14:paraId="2CAE32C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RLRE-apdu</w:t>
      </w:r>
      <w:r>
        <w:rPr>
          <w:highlight w:val="white"/>
          <w:lang w:val="en-US" w:eastAsia="sl-SI"/>
        </w:rPr>
        <w:t>"</w:t>
      </w:r>
      <w:r>
        <w:rPr>
          <w:color w:val="0000FF"/>
          <w:highlight w:val="white"/>
          <w:lang w:val="en-US" w:eastAsia="sl-SI"/>
        </w:rPr>
        <w:t>&gt;</w:t>
      </w:r>
    </w:p>
    <w:p w14:paraId="31DF7FC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6635833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reason</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Release-response-reason</w:t>
      </w:r>
      <w:r>
        <w:rPr>
          <w:highlight w:val="white"/>
          <w:lang w:val="en-US" w:eastAsia="sl-SI"/>
        </w:rPr>
        <w:t>"</w:t>
      </w:r>
      <w:r>
        <w:rPr>
          <w:color w:val="0000FF"/>
          <w:highlight w:val="white"/>
          <w:lang w:val="en-US" w:eastAsia="sl-SI"/>
        </w:rPr>
        <w:t>/&gt;</w:t>
      </w:r>
    </w:p>
    <w:p w14:paraId="2DF8400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user-information</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Association-information</w:t>
      </w:r>
      <w:r>
        <w:rPr>
          <w:highlight w:val="white"/>
          <w:lang w:val="en-US" w:eastAsia="sl-SI"/>
        </w:rPr>
        <w:t>"</w:t>
      </w:r>
      <w:r>
        <w:rPr>
          <w:color w:val="0000FF"/>
          <w:highlight w:val="white"/>
          <w:lang w:val="en-US" w:eastAsia="sl-SI"/>
        </w:rPr>
        <w:t>/&gt;</w:t>
      </w:r>
    </w:p>
    <w:p w14:paraId="27BD455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231979D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2364DEAA" w14:textId="77777777" w:rsidR="005E07E4" w:rsidRDefault="005E07E4" w:rsidP="00A47D02">
      <w:pPr>
        <w:pStyle w:val="MacroText"/>
        <w:rPr>
          <w:highlight w:val="white"/>
          <w:lang w:val="en-US" w:eastAsia="sl-SI"/>
        </w:rPr>
      </w:pPr>
    </w:p>
    <w:p w14:paraId="6FBEEF4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InitiateRequest</w:t>
      </w:r>
      <w:r>
        <w:rPr>
          <w:highlight w:val="white"/>
          <w:lang w:val="en-US" w:eastAsia="sl-SI"/>
        </w:rPr>
        <w:t>"</w:t>
      </w:r>
      <w:r>
        <w:rPr>
          <w:color w:val="0000FF"/>
          <w:highlight w:val="white"/>
          <w:lang w:val="en-US" w:eastAsia="sl-SI"/>
        </w:rPr>
        <w:t>&gt;</w:t>
      </w:r>
    </w:p>
    <w:p w14:paraId="0AED861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553E661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dedicated-key</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55DF679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response-allowed</w:t>
      </w:r>
      <w:r>
        <w:rPr>
          <w:highlight w:val="white"/>
          <w:lang w:val="en-US" w:eastAsia="sl-SI"/>
        </w:rPr>
        <w:t>"</w:t>
      </w:r>
      <w:r>
        <w:rPr>
          <w:color w:val="0000FF"/>
          <w:highlight w:val="white"/>
          <w:lang w:val="en-US" w:eastAsia="sl-SI"/>
        </w:rPr>
        <w:t xml:space="preserve"> </w:t>
      </w:r>
      <w:r>
        <w:rPr>
          <w:color w:val="FF0000"/>
          <w:highlight w:val="white"/>
          <w:lang w:val="en-US" w:eastAsia="sl-SI"/>
        </w:rPr>
        <w:t>default</w:t>
      </w:r>
      <w:r>
        <w:rPr>
          <w:color w:val="0000FF"/>
          <w:highlight w:val="white"/>
          <w:lang w:val="en-US" w:eastAsia="sl-SI"/>
        </w:rPr>
        <w:t>=</w:t>
      </w:r>
      <w:r>
        <w:rPr>
          <w:highlight w:val="white"/>
          <w:lang w:val="en-US" w:eastAsia="sl-SI"/>
        </w:rPr>
        <w:t>"</w:t>
      </w:r>
      <w:r>
        <w:rPr>
          <w:color w:val="0000FF"/>
          <w:highlight w:val="white"/>
          <w:lang w:val="en-US" w:eastAsia="sl-SI"/>
        </w:rPr>
        <w:t>true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xsd:boolean</w:t>
      </w:r>
      <w:r>
        <w:rPr>
          <w:highlight w:val="white"/>
          <w:lang w:val="en-US" w:eastAsia="sl-SI"/>
        </w:rPr>
        <w:t>"</w:t>
      </w:r>
      <w:r>
        <w:rPr>
          <w:color w:val="0000FF"/>
          <w:highlight w:val="white"/>
          <w:lang w:val="en-US" w:eastAsia="sl-SI"/>
        </w:rPr>
        <w:t>/&gt;</w:t>
      </w:r>
    </w:p>
    <w:p w14:paraId="76968AA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proposed-quality-of-service</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Integer8</w:t>
      </w:r>
      <w:r>
        <w:rPr>
          <w:highlight w:val="white"/>
          <w:lang w:val="en-US" w:eastAsia="sl-SI"/>
        </w:rPr>
        <w:t>"</w:t>
      </w:r>
      <w:r>
        <w:rPr>
          <w:color w:val="0000FF"/>
          <w:highlight w:val="white"/>
          <w:lang w:val="en-US" w:eastAsia="sl-SI"/>
        </w:rPr>
        <w:t>/&gt;</w:t>
      </w:r>
    </w:p>
    <w:p w14:paraId="0853529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proposed-dlms-version-number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Unsigned8</w:t>
      </w:r>
      <w:r>
        <w:rPr>
          <w:highlight w:val="white"/>
          <w:lang w:val="en-US" w:eastAsia="sl-SI"/>
        </w:rPr>
        <w:t>"</w:t>
      </w:r>
      <w:r>
        <w:rPr>
          <w:color w:val="0000FF"/>
          <w:highlight w:val="white"/>
          <w:lang w:val="en-US" w:eastAsia="sl-SI"/>
        </w:rPr>
        <w:t>/&gt;</w:t>
      </w:r>
    </w:p>
    <w:p w14:paraId="7F9322D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proposed-conformance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Conformance</w:t>
      </w:r>
      <w:r>
        <w:rPr>
          <w:highlight w:val="white"/>
          <w:lang w:val="en-US" w:eastAsia="sl-SI"/>
        </w:rPr>
        <w:t>"</w:t>
      </w:r>
      <w:r>
        <w:rPr>
          <w:color w:val="0000FF"/>
          <w:highlight w:val="white"/>
          <w:lang w:val="en-US" w:eastAsia="sl-SI"/>
        </w:rPr>
        <w:t>/&gt;</w:t>
      </w:r>
    </w:p>
    <w:p w14:paraId="4AADA69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client-max-receive-pdu-size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Unsigned16</w:t>
      </w:r>
      <w:r>
        <w:rPr>
          <w:highlight w:val="white"/>
          <w:lang w:val="en-US" w:eastAsia="sl-SI"/>
        </w:rPr>
        <w:t>"</w:t>
      </w:r>
      <w:r>
        <w:rPr>
          <w:color w:val="0000FF"/>
          <w:highlight w:val="white"/>
          <w:lang w:val="en-US" w:eastAsia="sl-SI"/>
        </w:rPr>
        <w:t>/&gt;</w:t>
      </w:r>
    </w:p>
    <w:p w14:paraId="02DBF5B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4B6D928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459ABE87" w14:textId="77777777" w:rsidR="005E07E4" w:rsidRDefault="005E07E4" w:rsidP="00A47D02">
      <w:pPr>
        <w:pStyle w:val="MacroText"/>
        <w:rPr>
          <w:highlight w:val="white"/>
          <w:lang w:val="en-US" w:eastAsia="sl-SI"/>
        </w:rPr>
      </w:pPr>
    </w:p>
    <w:p w14:paraId="5C8C131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TypeDescription</w:t>
      </w:r>
      <w:r>
        <w:rPr>
          <w:highlight w:val="white"/>
          <w:lang w:val="en-US" w:eastAsia="sl-SI"/>
        </w:rPr>
        <w:t>"</w:t>
      </w:r>
      <w:r>
        <w:rPr>
          <w:color w:val="0000FF"/>
          <w:highlight w:val="white"/>
          <w:lang w:val="en-US" w:eastAsia="sl-SI"/>
        </w:rPr>
        <w:t>&gt;</w:t>
      </w:r>
    </w:p>
    <w:p w14:paraId="04C52F3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1BB17DB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null-data</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NULL</w:t>
      </w:r>
      <w:r>
        <w:rPr>
          <w:highlight w:val="white"/>
          <w:lang w:val="en-US" w:eastAsia="sl-SI"/>
        </w:rPr>
        <w:t>"</w:t>
      </w:r>
      <w:r>
        <w:rPr>
          <w:color w:val="0000FF"/>
          <w:highlight w:val="white"/>
          <w:lang w:val="en-US" w:eastAsia="sl-SI"/>
        </w:rPr>
        <w:t>/&gt;</w:t>
      </w:r>
    </w:p>
    <w:p w14:paraId="032FBCE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array</w:t>
      </w:r>
      <w:r>
        <w:rPr>
          <w:highlight w:val="white"/>
          <w:lang w:val="en-US" w:eastAsia="sl-SI"/>
        </w:rPr>
        <w:t>"</w:t>
      </w:r>
      <w:r>
        <w:rPr>
          <w:color w:val="0000FF"/>
          <w:highlight w:val="white"/>
          <w:lang w:val="en-US" w:eastAsia="sl-SI"/>
        </w:rPr>
        <w:t>&gt;</w:t>
      </w:r>
    </w:p>
    <w:p w14:paraId="596FB0D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2CDFA1F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1A554F4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number-of-elements</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Unsigned16</w:t>
      </w:r>
      <w:r>
        <w:rPr>
          <w:highlight w:val="white"/>
          <w:lang w:val="en-US" w:eastAsia="sl-SI"/>
        </w:rPr>
        <w:t>"</w:t>
      </w:r>
      <w:r>
        <w:rPr>
          <w:color w:val="0000FF"/>
          <w:highlight w:val="white"/>
          <w:lang w:val="en-US" w:eastAsia="sl-SI"/>
        </w:rPr>
        <w:t>/&gt;</w:t>
      </w:r>
    </w:p>
    <w:p w14:paraId="55CE583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type-description</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TypeDescription</w:t>
      </w:r>
      <w:r>
        <w:rPr>
          <w:highlight w:val="white"/>
          <w:lang w:val="en-US" w:eastAsia="sl-SI"/>
        </w:rPr>
        <w:t>"</w:t>
      </w:r>
      <w:r>
        <w:rPr>
          <w:color w:val="0000FF"/>
          <w:highlight w:val="white"/>
          <w:lang w:val="en-US" w:eastAsia="sl-SI"/>
        </w:rPr>
        <w:t>/&gt;</w:t>
      </w:r>
    </w:p>
    <w:p w14:paraId="681BFE0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14ECC1D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59D4F52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59CE8F4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structure</w:t>
      </w:r>
      <w:r>
        <w:rPr>
          <w:highlight w:val="white"/>
          <w:lang w:val="en-US" w:eastAsia="sl-SI"/>
        </w:rPr>
        <w:t>"</w:t>
      </w:r>
      <w:r>
        <w:rPr>
          <w:color w:val="0000FF"/>
          <w:highlight w:val="white"/>
          <w:lang w:val="en-US" w:eastAsia="sl-SI"/>
        </w:rPr>
        <w:t>&gt;</w:t>
      </w:r>
    </w:p>
    <w:p w14:paraId="645C292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3EA4A9F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maxOccurs</w:t>
      </w:r>
      <w:r>
        <w:rPr>
          <w:color w:val="0000FF"/>
          <w:highlight w:val="white"/>
          <w:lang w:val="en-US" w:eastAsia="sl-SI"/>
        </w:rPr>
        <w:t>=</w:t>
      </w:r>
      <w:r>
        <w:rPr>
          <w:highlight w:val="white"/>
          <w:lang w:val="en-US" w:eastAsia="sl-SI"/>
        </w:rPr>
        <w:t>"</w:t>
      </w:r>
      <w:r>
        <w:rPr>
          <w:color w:val="0000FF"/>
          <w:highlight w:val="white"/>
          <w:lang w:val="en-US" w:eastAsia="sl-SI"/>
        </w:rPr>
        <w:t>unbounded</w:t>
      </w:r>
      <w:r>
        <w:rPr>
          <w:highlight w:val="white"/>
          <w:lang w:val="en-US" w:eastAsia="sl-SI"/>
        </w:rPr>
        <w:t>"</w:t>
      </w:r>
      <w:r>
        <w:rPr>
          <w:color w:val="0000FF"/>
          <w:highlight w:val="white"/>
          <w:lang w:val="en-US" w:eastAsia="sl-SI"/>
        </w:rPr>
        <w:t>&gt;</w:t>
      </w:r>
    </w:p>
    <w:p w14:paraId="4E1A5EC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TypeDescription</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TypeDescription</w:t>
      </w:r>
      <w:r>
        <w:rPr>
          <w:highlight w:val="white"/>
          <w:lang w:val="en-US" w:eastAsia="sl-SI"/>
        </w:rPr>
        <w:t>"</w:t>
      </w:r>
      <w:r>
        <w:rPr>
          <w:color w:val="0000FF"/>
          <w:highlight w:val="white"/>
          <w:lang w:val="en-US" w:eastAsia="sl-SI"/>
        </w:rPr>
        <w:t>/&gt;</w:t>
      </w:r>
    </w:p>
    <w:p w14:paraId="64B2A22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340486C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2CB3E98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0D13647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boolean</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NULL</w:t>
      </w:r>
      <w:r>
        <w:rPr>
          <w:highlight w:val="white"/>
          <w:lang w:val="en-US" w:eastAsia="sl-SI"/>
        </w:rPr>
        <w:t>"</w:t>
      </w:r>
      <w:r>
        <w:rPr>
          <w:color w:val="0000FF"/>
          <w:highlight w:val="white"/>
          <w:lang w:val="en-US" w:eastAsia="sl-SI"/>
        </w:rPr>
        <w:t>/&gt;</w:t>
      </w:r>
    </w:p>
    <w:p w14:paraId="3C031E4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bit-string</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NULL</w:t>
      </w:r>
      <w:r>
        <w:rPr>
          <w:highlight w:val="white"/>
          <w:lang w:val="en-US" w:eastAsia="sl-SI"/>
        </w:rPr>
        <w:t>"</w:t>
      </w:r>
      <w:r>
        <w:rPr>
          <w:color w:val="0000FF"/>
          <w:highlight w:val="white"/>
          <w:lang w:val="en-US" w:eastAsia="sl-SI"/>
        </w:rPr>
        <w:t>/&gt;</w:t>
      </w:r>
    </w:p>
    <w:p w14:paraId="5EAE325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double-long</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NULL</w:t>
      </w:r>
      <w:r>
        <w:rPr>
          <w:highlight w:val="white"/>
          <w:lang w:val="en-US" w:eastAsia="sl-SI"/>
        </w:rPr>
        <w:t>"</w:t>
      </w:r>
      <w:r>
        <w:rPr>
          <w:color w:val="0000FF"/>
          <w:highlight w:val="white"/>
          <w:lang w:val="en-US" w:eastAsia="sl-SI"/>
        </w:rPr>
        <w:t>/&gt;</w:t>
      </w:r>
    </w:p>
    <w:p w14:paraId="5BCECAB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double-long-unsigned</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NULL</w:t>
      </w:r>
      <w:r>
        <w:rPr>
          <w:highlight w:val="white"/>
          <w:lang w:val="en-US" w:eastAsia="sl-SI"/>
        </w:rPr>
        <w:t>"</w:t>
      </w:r>
      <w:r>
        <w:rPr>
          <w:color w:val="0000FF"/>
          <w:highlight w:val="white"/>
          <w:lang w:val="en-US" w:eastAsia="sl-SI"/>
        </w:rPr>
        <w:t>/&gt;</w:t>
      </w:r>
    </w:p>
    <w:p w14:paraId="2743996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octet-string</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NULL</w:t>
      </w:r>
      <w:r>
        <w:rPr>
          <w:highlight w:val="white"/>
          <w:lang w:val="en-US" w:eastAsia="sl-SI"/>
        </w:rPr>
        <w:t>"</w:t>
      </w:r>
      <w:r>
        <w:rPr>
          <w:color w:val="0000FF"/>
          <w:highlight w:val="white"/>
          <w:lang w:val="en-US" w:eastAsia="sl-SI"/>
        </w:rPr>
        <w:t>/&gt;</w:t>
      </w:r>
    </w:p>
    <w:p w14:paraId="67611D3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visible-string</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NULL</w:t>
      </w:r>
      <w:r>
        <w:rPr>
          <w:highlight w:val="white"/>
          <w:lang w:val="en-US" w:eastAsia="sl-SI"/>
        </w:rPr>
        <w:t>"</w:t>
      </w:r>
      <w:r>
        <w:rPr>
          <w:color w:val="0000FF"/>
          <w:highlight w:val="white"/>
          <w:lang w:val="en-US" w:eastAsia="sl-SI"/>
        </w:rPr>
        <w:t>/&gt;</w:t>
      </w:r>
    </w:p>
    <w:p w14:paraId="13A9EF0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utf8-string</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NULL</w:t>
      </w:r>
      <w:r>
        <w:rPr>
          <w:highlight w:val="white"/>
          <w:lang w:val="en-US" w:eastAsia="sl-SI"/>
        </w:rPr>
        <w:t>"</w:t>
      </w:r>
      <w:r>
        <w:rPr>
          <w:color w:val="0000FF"/>
          <w:highlight w:val="white"/>
          <w:lang w:val="en-US" w:eastAsia="sl-SI"/>
        </w:rPr>
        <w:t>/&gt;</w:t>
      </w:r>
    </w:p>
    <w:p w14:paraId="79433CD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bcd</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NULL</w:t>
      </w:r>
      <w:r>
        <w:rPr>
          <w:highlight w:val="white"/>
          <w:lang w:val="en-US" w:eastAsia="sl-SI"/>
        </w:rPr>
        <w:t>"</w:t>
      </w:r>
      <w:r>
        <w:rPr>
          <w:color w:val="0000FF"/>
          <w:highlight w:val="white"/>
          <w:lang w:val="en-US" w:eastAsia="sl-SI"/>
        </w:rPr>
        <w:t>/&gt;</w:t>
      </w:r>
    </w:p>
    <w:p w14:paraId="23824D3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integer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NULL</w:t>
      </w:r>
      <w:r>
        <w:rPr>
          <w:highlight w:val="white"/>
          <w:lang w:val="en-US" w:eastAsia="sl-SI"/>
        </w:rPr>
        <w:t>"</w:t>
      </w:r>
      <w:r>
        <w:rPr>
          <w:color w:val="0000FF"/>
          <w:highlight w:val="white"/>
          <w:lang w:val="en-US" w:eastAsia="sl-SI"/>
        </w:rPr>
        <w:t>/&gt;</w:t>
      </w:r>
    </w:p>
    <w:p w14:paraId="58D8FE8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long</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NULL</w:t>
      </w:r>
      <w:r>
        <w:rPr>
          <w:highlight w:val="white"/>
          <w:lang w:val="en-US" w:eastAsia="sl-SI"/>
        </w:rPr>
        <w:t>"</w:t>
      </w:r>
      <w:r>
        <w:rPr>
          <w:color w:val="0000FF"/>
          <w:highlight w:val="white"/>
          <w:lang w:val="en-US" w:eastAsia="sl-SI"/>
        </w:rPr>
        <w:t>/&gt;</w:t>
      </w:r>
    </w:p>
    <w:p w14:paraId="17A9B98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unsigned</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NULL</w:t>
      </w:r>
      <w:r>
        <w:rPr>
          <w:highlight w:val="white"/>
          <w:lang w:val="en-US" w:eastAsia="sl-SI"/>
        </w:rPr>
        <w:t>"</w:t>
      </w:r>
      <w:r>
        <w:rPr>
          <w:color w:val="0000FF"/>
          <w:highlight w:val="white"/>
          <w:lang w:val="en-US" w:eastAsia="sl-SI"/>
        </w:rPr>
        <w:t>/&gt;</w:t>
      </w:r>
    </w:p>
    <w:p w14:paraId="653EDE6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long-unsigned</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NULL</w:t>
      </w:r>
      <w:r>
        <w:rPr>
          <w:highlight w:val="white"/>
          <w:lang w:val="en-US" w:eastAsia="sl-SI"/>
        </w:rPr>
        <w:t>"</w:t>
      </w:r>
      <w:r>
        <w:rPr>
          <w:color w:val="0000FF"/>
          <w:highlight w:val="white"/>
          <w:lang w:val="en-US" w:eastAsia="sl-SI"/>
        </w:rPr>
        <w:t>/&gt;</w:t>
      </w:r>
    </w:p>
    <w:p w14:paraId="37E82E3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long64</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NULL</w:t>
      </w:r>
      <w:r>
        <w:rPr>
          <w:highlight w:val="white"/>
          <w:lang w:val="en-US" w:eastAsia="sl-SI"/>
        </w:rPr>
        <w:t>"</w:t>
      </w:r>
      <w:r>
        <w:rPr>
          <w:color w:val="0000FF"/>
          <w:highlight w:val="white"/>
          <w:lang w:val="en-US" w:eastAsia="sl-SI"/>
        </w:rPr>
        <w:t>/&gt;</w:t>
      </w:r>
    </w:p>
    <w:p w14:paraId="6142421B" w14:textId="77777777" w:rsidR="005E07E4" w:rsidRDefault="005E07E4" w:rsidP="00A47D02">
      <w:pPr>
        <w:pStyle w:val="MacroText"/>
        <w:rPr>
          <w:highlight w:val="white"/>
          <w:lang w:val="en-US" w:eastAsia="sl-SI"/>
        </w:rPr>
      </w:pPr>
      <w:r>
        <w:rPr>
          <w:color w:val="0000FF"/>
          <w:highlight w:val="white"/>
          <w:lang w:val="en-US" w:eastAsia="sl-SI"/>
        </w:rPr>
        <w:lastRenderedPageBreak/>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long64-unsigned</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NULL</w:t>
      </w:r>
      <w:r>
        <w:rPr>
          <w:highlight w:val="white"/>
          <w:lang w:val="en-US" w:eastAsia="sl-SI"/>
        </w:rPr>
        <w:t>"</w:t>
      </w:r>
      <w:r>
        <w:rPr>
          <w:color w:val="0000FF"/>
          <w:highlight w:val="white"/>
          <w:lang w:val="en-US" w:eastAsia="sl-SI"/>
        </w:rPr>
        <w:t>/&gt;</w:t>
      </w:r>
    </w:p>
    <w:p w14:paraId="45EEFA3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enum</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NULL</w:t>
      </w:r>
      <w:r>
        <w:rPr>
          <w:highlight w:val="white"/>
          <w:lang w:val="en-US" w:eastAsia="sl-SI"/>
        </w:rPr>
        <w:t>"</w:t>
      </w:r>
      <w:r>
        <w:rPr>
          <w:color w:val="0000FF"/>
          <w:highlight w:val="white"/>
          <w:lang w:val="en-US" w:eastAsia="sl-SI"/>
        </w:rPr>
        <w:t>/&gt;</w:t>
      </w:r>
    </w:p>
    <w:p w14:paraId="7C03271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float32</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NULL</w:t>
      </w:r>
      <w:r>
        <w:rPr>
          <w:highlight w:val="white"/>
          <w:lang w:val="en-US" w:eastAsia="sl-SI"/>
        </w:rPr>
        <w:t>"</w:t>
      </w:r>
      <w:r>
        <w:rPr>
          <w:color w:val="0000FF"/>
          <w:highlight w:val="white"/>
          <w:lang w:val="en-US" w:eastAsia="sl-SI"/>
        </w:rPr>
        <w:t>/&gt;</w:t>
      </w:r>
    </w:p>
    <w:p w14:paraId="1FFE8B6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float64</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NULL</w:t>
      </w:r>
      <w:r>
        <w:rPr>
          <w:highlight w:val="white"/>
          <w:lang w:val="en-US" w:eastAsia="sl-SI"/>
        </w:rPr>
        <w:t>"</w:t>
      </w:r>
      <w:r>
        <w:rPr>
          <w:color w:val="0000FF"/>
          <w:highlight w:val="white"/>
          <w:lang w:val="en-US" w:eastAsia="sl-SI"/>
        </w:rPr>
        <w:t>/&gt;</w:t>
      </w:r>
    </w:p>
    <w:p w14:paraId="033681D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date-time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NULL</w:t>
      </w:r>
      <w:r>
        <w:rPr>
          <w:highlight w:val="white"/>
          <w:lang w:val="en-US" w:eastAsia="sl-SI"/>
        </w:rPr>
        <w:t>"</w:t>
      </w:r>
      <w:r>
        <w:rPr>
          <w:color w:val="0000FF"/>
          <w:highlight w:val="white"/>
          <w:lang w:val="en-US" w:eastAsia="sl-SI"/>
        </w:rPr>
        <w:t>/&gt;</w:t>
      </w:r>
    </w:p>
    <w:p w14:paraId="5D1F573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NULL</w:t>
      </w:r>
      <w:r>
        <w:rPr>
          <w:highlight w:val="white"/>
          <w:lang w:val="en-US" w:eastAsia="sl-SI"/>
        </w:rPr>
        <w:t>"</w:t>
      </w:r>
      <w:r>
        <w:rPr>
          <w:color w:val="0000FF"/>
          <w:highlight w:val="white"/>
          <w:lang w:val="en-US" w:eastAsia="sl-SI"/>
        </w:rPr>
        <w:t>/&gt;</w:t>
      </w:r>
    </w:p>
    <w:p w14:paraId="1661B17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time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NULL</w:t>
      </w:r>
      <w:r>
        <w:rPr>
          <w:highlight w:val="white"/>
          <w:lang w:val="en-US" w:eastAsia="sl-SI"/>
        </w:rPr>
        <w:t>"</w:t>
      </w:r>
      <w:r>
        <w:rPr>
          <w:color w:val="0000FF"/>
          <w:highlight w:val="white"/>
          <w:lang w:val="en-US" w:eastAsia="sl-SI"/>
        </w:rPr>
        <w:t>/&gt;</w:t>
      </w:r>
    </w:p>
    <w:p w14:paraId="3CE24D4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dont-care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NULL</w:t>
      </w:r>
      <w:r>
        <w:rPr>
          <w:highlight w:val="white"/>
          <w:lang w:val="en-US" w:eastAsia="sl-SI"/>
        </w:rPr>
        <w:t>"</w:t>
      </w:r>
      <w:r>
        <w:rPr>
          <w:color w:val="0000FF"/>
          <w:highlight w:val="white"/>
          <w:lang w:val="en-US" w:eastAsia="sl-SI"/>
        </w:rPr>
        <w:t>/&gt;</w:t>
      </w:r>
    </w:p>
    <w:p w14:paraId="50BC040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57F3227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257ED3C1" w14:textId="77777777" w:rsidR="005E07E4" w:rsidRDefault="005E07E4" w:rsidP="00A47D02">
      <w:pPr>
        <w:pStyle w:val="MacroText"/>
        <w:rPr>
          <w:highlight w:val="white"/>
          <w:lang w:val="en-US" w:eastAsia="sl-SI"/>
        </w:rPr>
      </w:pPr>
    </w:p>
    <w:p w14:paraId="0D8E4B6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SequenceOfData</w:t>
      </w:r>
      <w:r>
        <w:rPr>
          <w:highlight w:val="white"/>
          <w:lang w:val="en-US" w:eastAsia="sl-SI"/>
        </w:rPr>
        <w:t>"</w:t>
      </w:r>
      <w:r>
        <w:rPr>
          <w:color w:val="0000FF"/>
          <w:highlight w:val="white"/>
          <w:lang w:val="en-US" w:eastAsia="sl-SI"/>
        </w:rPr>
        <w:t>&gt;</w:t>
      </w:r>
    </w:p>
    <w:p w14:paraId="26EED84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maxOccurs</w:t>
      </w:r>
      <w:r>
        <w:rPr>
          <w:color w:val="0000FF"/>
          <w:highlight w:val="white"/>
          <w:lang w:val="en-US" w:eastAsia="sl-SI"/>
        </w:rPr>
        <w:t>=</w:t>
      </w:r>
      <w:r>
        <w:rPr>
          <w:highlight w:val="white"/>
          <w:lang w:val="en-US" w:eastAsia="sl-SI"/>
        </w:rPr>
        <w:t>"</w:t>
      </w:r>
      <w:r>
        <w:rPr>
          <w:color w:val="0000FF"/>
          <w:highlight w:val="white"/>
          <w:lang w:val="en-US" w:eastAsia="sl-SI"/>
        </w:rPr>
        <w:t>unbounded</w:t>
      </w:r>
      <w:r>
        <w:rPr>
          <w:highlight w:val="white"/>
          <w:lang w:val="en-US" w:eastAsia="sl-SI"/>
        </w:rPr>
        <w:t>"</w:t>
      </w:r>
      <w:r>
        <w:rPr>
          <w:color w:val="0000FF"/>
          <w:highlight w:val="white"/>
          <w:lang w:val="en-US" w:eastAsia="sl-SI"/>
        </w:rPr>
        <w:t>&gt;</w:t>
      </w:r>
    </w:p>
    <w:p w14:paraId="33EAED7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null-data</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NULL</w:t>
      </w:r>
      <w:r>
        <w:rPr>
          <w:highlight w:val="white"/>
          <w:lang w:val="en-US" w:eastAsia="sl-SI"/>
        </w:rPr>
        <w:t>"</w:t>
      </w:r>
      <w:r>
        <w:rPr>
          <w:color w:val="0000FF"/>
          <w:highlight w:val="white"/>
          <w:lang w:val="en-US" w:eastAsia="sl-SI"/>
        </w:rPr>
        <w:t>/&gt;</w:t>
      </w:r>
    </w:p>
    <w:p w14:paraId="56A3A18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array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SequenceOfData</w:t>
      </w:r>
      <w:r>
        <w:rPr>
          <w:highlight w:val="white"/>
          <w:lang w:val="en-US" w:eastAsia="sl-SI"/>
        </w:rPr>
        <w:t>"</w:t>
      </w:r>
      <w:r>
        <w:rPr>
          <w:color w:val="0000FF"/>
          <w:highlight w:val="white"/>
          <w:lang w:val="en-US" w:eastAsia="sl-SI"/>
        </w:rPr>
        <w:t>/&gt;</w:t>
      </w:r>
    </w:p>
    <w:p w14:paraId="5E78889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structure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SequenceOfData</w:t>
      </w:r>
      <w:r>
        <w:rPr>
          <w:highlight w:val="white"/>
          <w:lang w:val="en-US" w:eastAsia="sl-SI"/>
        </w:rPr>
        <w:t>"</w:t>
      </w:r>
      <w:r>
        <w:rPr>
          <w:color w:val="0000FF"/>
          <w:highlight w:val="white"/>
          <w:lang w:val="en-US" w:eastAsia="sl-SI"/>
        </w:rPr>
        <w:t>/&gt;</w:t>
      </w:r>
    </w:p>
    <w:p w14:paraId="511CECC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boolean</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xsd:boolean</w:t>
      </w:r>
      <w:r>
        <w:rPr>
          <w:highlight w:val="white"/>
          <w:lang w:val="en-US" w:eastAsia="sl-SI"/>
        </w:rPr>
        <w:t>"</w:t>
      </w:r>
      <w:r>
        <w:rPr>
          <w:color w:val="0000FF"/>
          <w:highlight w:val="white"/>
          <w:lang w:val="en-US" w:eastAsia="sl-SI"/>
        </w:rPr>
        <w:t>/&gt;</w:t>
      </w:r>
    </w:p>
    <w:p w14:paraId="5DB5A6E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bit-string</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BitString</w:t>
      </w:r>
      <w:r>
        <w:rPr>
          <w:highlight w:val="white"/>
          <w:lang w:val="en-US" w:eastAsia="sl-SI"/>
        </w:rPr>
        <w:t>"</w:t>
      </w:r>
      <w:r>
        <w:rPr>
          <w:color w:val="0000FF"/>
          <w:highlight w:val="white"/>
          <w:lang w:val="en-US" w:eastAsia="sl-SI"/>
        </w:rPr>
        <w:t>/&gt;</w:t>
      </w:r>
    </w:p>
    <w:p w14:paraId="1CCFCBE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double-long</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Integer32</w:t>
      </w:r>
      <w:r>
        <w:rPr>
          <w:highlight w:val="white"/>
          <w:lang w:val="en-US" w:eastAsia="sl-SI"/>
        </w:rPr>
        <w:t>"</w:t>
      </w:r>
      <w:r>
        <w:rPr>
          <w:color w:val="0000FF"/>
          <w:highlight w:val="white"/>
          <w:lang w:val="en-US" w:eastAsia="sl-SI"/>
        </w:rPr>
        <w:t>/&gt;</w:t>
      </w:r>
    </w:p>
    <w:p w14:paraId="6ACD047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double-long-unsigned</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Unsigned32</w:t>
      </w:r>
      <w:r>
        <w:rPr>
          <w:highlight w:val="white"/>
          <w:lang w:val="en-US" w:eastAsia="sl-SI"/>
        </w:rPr>
        <w:t>"</w:t>
      </w:r>
      <w:r>
        <w:rPr>
          <w:color w:val="0000FF"/>
          <w:highlight w:val="white"/>
          <w:lang w:val="en-US" w:eastAsia="sl-SI"/>
        </w:rPr>
        <w:t>/&gt;</w:t>
      </w:r>
    </w:p>
    <w:p w14:paraId="563092D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octet-string</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207DD45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visible-string</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xsd:string</w:t>
      </w:r>
      <w:r>
        <w:rPr>
          <w:highlight w:val="white"/>
          <w:lang w:val="en-US" w:eastAsia="sl-SI"/>
        </w:rPr>
        <w:t>"</w:t>
      </w:r>
      <w:r>
        <w:rPr>
          <w:color w:val="0000FF"/>
          <w:highlight w:val="white"/>
          <w:lang w:val="en-US" w:eastAsia="sl-SI"/>
        </w:rPr>
        <w:t>/&gt;</w:t>
      </w:r>
    </w:p>
    <w:p w14:paraId="1646E03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utf8-string</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xsd:string</w:t>
      </w:r>
      <w:r>
        <w:rPr>
          <w:highlight w:val="white"/>
          <w:lang w:val="en-US" w:eastAsia="sl-SI"/>
        </w:rPr>
        <w:t>"</w:t>
      </w:r>
      <w:r>
        <w:rPr>
          <w:color w:val="0000FF"/>
          <w:highlight w:val="white"/>
          <w:lang w:val="en-US" w:eastAsia="sl-SI"/>
        </w:rPr>
        <w:t>/&gt;</w:t>
      </w:r>
    </w:p>
    <w:p w14:paraId="3814B86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bcd</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Integer8</w:t>
      </w:r>
      <w:r>
        <w:rPr>
          <w:highlight w:val="white"/>
          <w:lang w:val="en-US" w:eastAsia="sl-SI"/>
        </w:rPr>
        <w:t>"</w:t>
      </w:r>
      <w:r>
        <w:rPr>
          <w:color w:val="0000FF"/>
          <w:highlight w:val="white"/>
          <w:lang w:val="en-US" w:eastAsia="sl-SI"/>
        </w:rPr>
        <w:t>/&gt;</w:t>
      </w:r>
    </w:p>
    <w:p w14:paraId="0DF3557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integer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Integer8</w:t>
      </w:r>
      <w:r>
        <w:rPr>
          <w:highlight w:val="white"/>
          <w:lang w:val="en-US" w:eastAsia="sl-SI"/>
        </w:rPr>
        <w:t>"</w:t>
      </w:r>
      <w:r>
        <w:rPr>
          <w:color w:val="0000FF"/>
          <w:highlight w:val="white"/>
          <w:lang w:val="en-US" w:eastAsia="sl-SI"/>
        </w:rPr>
        <w:t>/&gt;</w:t>
      </w:r>
    </w:p>
    <w:p w14:paraId="4B23388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long</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Integer16</w:t>
      </w:r>
      <w:r>
        <w:rPr>
          <w:highlight w:val="white"/>
          <w:lang w:val="en-US" w:eastAsia="sl-SI"/>
        </w:rPr>
        <w:t>"</w:t>
      </w:r>
      <w:r>
        <w:rPr>
          <w:color w:val="0000FF"/>
          <w:highlight w:val="white"/>
          <w:lang w:val="en-US" w:eastAsia="sl-SI"/>
        </w:rPr>
        <w:t>/&gt;</w:t>
      </w:r>
    </w:p>
    <w:p w14:paraId="213BB17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unsigned</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Unsigned8</w:t>
      </w:r>
      <w:r>
        <w:rPr>
          <w:highlight w:val="white"/>
          <w:lang w:val="en-US" w:eastAsia="sl-SI"/>
        </w:rPr>
        <w:t>"</w:t>
      </w:r>
      <w:r>
        <w:rPr>
          <w:color w:val="0000FF"/>
          <w:highlight w:val="white"/>
          <w:lang w:val="en-US" w:eastAsia="sl-SI"/>
        </w:rPr>
        <w:t>/&gt;</w:t>
      </w:r>
    </w:p>
    <w:p w14:paraId="0A14CF3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long-unsigned</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Unsigned16</w:t>
      </w:r>
      <w:r>
        <w:rPr>
          <w:highlight w:val="white"/>
          <w:lang w:val="en-US" w:eastAsia="sl-SI"/>
        </w:rPr>
        <w:t>"</w:t>
      </w:r>
      <w:r>
        <w:rPr>
          <w:color w:val="0000FF"/>
          <w:highlight w:val="white"/>
          <w:lang w:val="en-US" w:eastAsia="sl-SI"/>
        </w:rPr>
        <w:t>/&gt;</w:t>
      </w:r>
    </w:p>
    <w:p w14:paraId="5B5E63C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compact-array</w:t>
      </w:r>
      <w:r>
        <w:rPr>
          <w:highlight w:val="white"/>
          <w:lang w:val="en-US" w:eastAsia="sl-SI"/>
        </w:rPr>
        <w:t>"</w:t>
      </w:r>
      <w:r>
        <w:rPr>
          <w:color w:val="0000FF"/>
          <w:highlight w:val="white"/>
          <w:lang w:val="en-US" w:eastAsia="sl-SI"/>
        </w:rPr>
        <w:t>&gt;</w:t>
      </w:r>
    </w:p>
    <w:p w14:paraId="4F2660E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0E60135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16D3153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contents-description</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TypeDescription</w:t>
      </w:r>
      <w:r>
        <w:rPr>
          <w:highlight w:val="white"/>
          <w:lang w:val="en-US" w:eastAsia="sl-SI"/>
        </w:rPr>
        <w:t>"</w:t>
      </w:r>
      <w:r>
        <w:rPr>
          <w:color w:val="0000FF"/>
          <w:highlight w:val="white"/>
          <w:lang w:val="en-US" w:eastAsia="sl-SI"/>
        </w:rPr>
        <w:t>/&gt;</w:t>
      </w:r>
    </w:p>
    <w:p w14:paraId="3AE2080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array-contents</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0C5A794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05EAEA3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20270E0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1551ED2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long64</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Integer64</w:t>
      </w:r>
      <w:r>
        <w:rPr>
          <w:highlight w:val="white"/>
          <w:lang w:val="en-US" w:eastAsia="sl-SI"/>
        </w:rPr>
        <w:t>"</w:t>
      </w:r>
      <w:r>
        <w:rPr>
          <w:color w:val="0000FF"/>
          <w:highlight w:val="white"/>
          <w:lang w:val="en-US" w:eastAsia="sl-SI"/>
        </w:rPr>
        <w:t>/&gt;</w:t>
      </w:r>
    </w:p>
    <w:p w14:paraId="0304878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long64-unsigned</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Unsigned64</w:t>
      </w:r>
      <w:r>
        <w:rPr>
          <w:highlight w:val="white"/>
          <w:lang w:val="en-US" w:eastAsia="sl-SI"/>
        </w:rPr>
        <w:t>"</w:t>
      </w:r>
      <w:r>
        <w:rPr>
          <w:color w:val="0000FF"/>
          <w:highlight w:val="white"/>
          <w:lang w:val="en-US" w:eastAsia="sl-SI"/>
        </w:rPr>
        <w:t>/&gt;</w:t>
      </w:r>
    </w:p>
    <w:p w14:paraId="5FD0180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enum</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Unsigned8</w:t>
      </w:r>
      <w:r>
        <w:rPr>
          <w:highlight w:val="white"/>
          <w:lang w:val="en-US" w:eastAsia="sl-SI"/>
        </w:rPr>
        <w:t>"</w:t>
      </w:r>
      <w:r>
        <w:rPr>
          <w:color w:val="0000FF"/>
          <w:highlight w:val="white"/>
          <w:lang w:val="en-US" w:eastAsia="sl-SI"/>
        </w:rPr>
        <w:t>/&gt;</w:t>
      </w:r>
    </w:p>
    <w:p w14:paraId="4D36205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float32</w:t>
      </w:r>
      <w:r>
        <w:rPr>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xsd:float"/&gt;</w:t>
      </w:r>
    </w:p>
    <w:p w14:paraId="308417C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float64</w:t>
      </w:r>
      <w:r>
        <w:rPr>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xsd:double"/&gt;</w:t>
      </w:r>
    </w:p>
    <w:p w14:paraId="5691FE0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date-time</w:t>
      </w:r>
      <w:r>
        <w:rPr>
          <w:highlight w:val="white"/>
          <w:lang w:val="en-US" w:eastAsia="sl-SI"/>
        </w:rPr>
        <w:t>"</w:t>
      </w:r>
      <w:r>
        <w:rPr>
          <w:color w:val="0000FF"/>
          <w:highlight w:val="white"/>
          <w:lang w:val="en-US" w:eastAsia="sl-SI"/>
        </w:rPr>
        <w:t>&gt;</w:t>
      </w:r>
    </w:p>
    <w:p w14:paraId="39CAEAE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38A22E4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40D73B6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xsd:length</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12</w:t>
      </w:r>
      <w:r>
        <w:rPr>
          <w:highlight w:val="white"/>
          <w:lang w:val="en-US" w:eastAsia="sl-SI"/>
        </w:rPr>
        <w:t>"</w:t>
      </w:r>
      <w:r>
        <w:rPr>
          <w:color w:val="0000FF"/>
          <w:highlight w:val="white"/>
          <w:lang w:val="en-US" w:eastAsia="sl-SI"/>
        </w:rPr>
        <w:t>/&gt;</w:t>
      </w:r>
    </w:p>
    <w:p w14:paraId="1C0DD84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&gt;</w:t>
      </w:r>
    </w:p>
    <w:p w14:paraId="5A2FB03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7287978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56CBF6D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date</w:t>
      </w:r>
      <w:r>
        <w:rPr>
          <w:highlight w:val="white"/>
          <w:lang w:val="en-US" w:eastAsia="sl-SI"/>
        </w:rPr>
        <w:t>"</w:t>
      </w:r>
      <w:r>
        <w:rPr>
          <w:color w:val="0000FF"/>
          <w:highlight w:val="white"/>
          <w:lang w:val="en-US" w:eastAsia="sl-SI"/>
        </w:rPr>
        <w:t>&gt;</w:t>
      </w:r>
    </w:p>
    <w:p w14:paraId="69C8B0B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5330B2A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0E4182E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xsd:length</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5</w:t>
      </w:r>
      <w:r>
        <w:rPr>
          <w:highlight w:val="white"/>
          <w:lang w:val="en-US" w:eastAsia="sl-SI"/>
        </w:rPr>
        <w:t>"</w:t>
      </w:r>
      <w:r>
        <w:rPr>
          <w:color w:val="0000FF"/>
          <w:highlight w:val="white"/>
          <w:lang w:val="en-US" w:eastAsia="sl-SI"/>
        </w:rPr>
        <w:t>/&gt;</w:t>
      </w:r>
    </w:p>
    <w:p w14:paraId="0247F5D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&gt;</w:t>
      </w:r>
    </w:p>
    <w:p w14:paraId="1DB01B9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081F56D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355223B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time</w:t>
      </w:r>
      <w:r>
        <w:rPr>
          <w:highlight w:val="white"/>
          <w:lang w:val="en-US" w:eastAsia="sl-SI"/>
        </w:rPr>
        <w:t>"</w:t>
      </w:r>
      <w:r>
        <w:rPr>
          <w:color w:val="0000FF"/>
          <w:highlight w:val="white"/>
          <w:lang w:val="en-US" w:eastAsia="sl-SI"/>
        </w:rPr>
        <w:t>&gt;</w:t>
      </w:r>
    </w:p>
    <w:p w14:paraId="2B30AEC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05AE8C0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143D7ED8" w14:textId="77777777" w:rsidR="005E07E4" w:rsidRDefault="005E07E4" w:rsidP="00A47D02">
      <w:pPr>
        <w:pStyle w:val="MacroText"/>
        <w:rPr>
          <w:highlight w:val="white"/>
          <w:lang w:val="en-US" w:eastAsia="sl-SI"/>
        </w:rPr>
      </w:pPr>
      <w:r>
        <w:rPr>
          <w:color w:val="0000FF"/>
          <w:highlight w:val="white"/>
          <w:lang w:val="en-US" w:eastAsia="sl-SI"/>
        </w:rPr>
        <w:lastRenderedPageBreak/>
        <w:t xml:space="preserve">                        &lt;</w:t>
      </w:r>
      <w:r>
        <w:rPr>
          <w:color w:val="A31515"/>
          <w:highlight w:val="white"/>
          <w:lang w:val="en-US" w:eastAsia="sl-SI"/>
        </w:rPr>
        <w:t>xsd:length</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4</w:t>
      </w:r>
      <w:r>
        <w:rPr>
          <w:highlight w:val="white"/>
          <w:lang w:val="en-US" w:eastAsia="sl-SI"/>
        </w:rPr>
        <w:t>"</w:t>
      </w:r>
      <w:r>
        <w:rPr>
          <w:color w:val="0000FF"/>
          <w:highlight w:val="white"/>
          <w:lang w:val="en-US" w:eastAsia="sl-SI"/>
        </w:rPr>
        <w:t>/&gt;</w:t>
      </w:r>
    </w:p>
    <w:p w14:paraId="1637E9B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&gt;</w:t>
      </w:r>
    </w:p>
    <w:p w14:paraId="7A0D71E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70D8CBF7" w14:textId="2C8CE9F5" w:rsidR="005E07E4" w:rsidRDefault="005E07E4" w:rsidP="00A47D02">
      <w:pPr>
        <w:pStyle w:val="MacroText"/>
        <w:rPr>
          <w:ins w:id="6421" w:author="John Cowburn" w:date="2021-02-04T08:41:00Z"/>
          <w:color w:val="0000FF"/>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302B1D2B" w14:textId="1C683A3C" w:rsidR="00B77F24" w:rsidRPr="00BC0E1A" w:rsidRDefault="00B77F24" w:rsidP="00A47D02">
      <w:pPr>
        <w:pStyle w:val="MacroText"/>
        <w:rPr>
          <w:ins w:id="6422" w:author="John Cowburn" w:date="2021-02-04T08:41:00Z"/>
          <w:lang w:eastAsia="en-GB"/>
        </w:rPr>
      </w:pPr>
      <w:ins w:id="6423" w:author="John Cowburn" w:date="2021-02-04T08:41:00Z">
        <w:r w:rsidRPr="00BC0E1A">
          <w:rPr>
            <w:highlight w:val="yellow"/>
            <w:lang w:eastAsia="en-GB"/>
          </w:rPr>
          <w:t xml:space="preserve">    </w:t>
        </w:r>
        <w:r>
          <w:rPr>
            <w:highlight w:val="yellow"/>
            <w:lang w:eastAsia="en-GB"/>
          </w:rPr>
          <w:t xml:space="preserve">   </w:t>
        </w:r>
        <w:r w:rsidRPr="00BC0E1A">
          <w:rPr>
            <w:highlight w:val="yellow"/>
            <w:lang w:eastAsia="en-GB"/>
          </w:rPr>
          <w:t xml:space="preserve"> </w:t>
        </w:r>
        <w:r w:rsidR="00D2620B">
          <w:rPr>
            <w:highlight w:val="yellow"/>
            <w:lang w:eastAsia="en-GB"/>
          </w:rPr>
          <w:t xml:space="preserve"> </w:t>
        </w:r>
        <w:r w:rsidRPr="00BC0E1A">
          <w:rPr>
            <w:highlight w:val="yellow"/>
            <w:lang w:eastAsia="en-GB"/>
          </w:rPr>
          <w:t xml:space="preserve">   &lt;</w:t>
        </w:r>
        <w:r w:rsidRPr="00BC0E1A">
          <w:rPr>
            <w:color w:val="A31515"/>
            <w:highlight w:val="yellow"/>
            <w:lang w:eastAsia="en-GB"/>
          </w:rPr>
          <w:t>xsd:element</w:t>
        </w:r>
        <w:r w:rsidRPr="00BC0E1A">
          <w:rPr>
            <w:highlight w:val="yellow"/>
            <w:lang w:eastAsia="en-GB"/>
          </w:rPr>
          <w:t xml:space="preserve"> </w:t>
        </w:r>
        <w:r w:rsidRPr="00BC0E1A">
          <w:rPr>
            <w:color w:val="FF0000"/>
            <w:highlight w:val="yellow"/>
            <w:lang w:eastAsia="en-GB"/>
          </w:rPr>
          <w:t>name</w:t>
        </w:r>
        <w:r w:rsidRPr="00BC0E1A">
          <w:rPr>
            <w:highlight w:val="yellow"/>
            <w:lang w:eastAsia="en-GB"/>
          </w:rPr>
          <w:t xml:space="preserve">="delta-integer" </w:t>
        </w:r>
        <w:r w:rsidRPr="00BC0E1A">
          <w:rPr>
            <w:color w:val="FF0000"/>
            <w:highlight w:val="yellow"/>
            <w:lang w:eastAsia="en-GB"/>
          </w:rPr>
          <w:t>type</w:t>
        </w:r>
        <w:r w:rsidRPr="00BC0E1A">
          <w:rPr>
            <w:highlight w:val="yellow"/>
            <w:lang w:eastAsia="en-GB"/>
          </w:rPr>
          <w:t>="Integer8"/&gt;</w:t>
        </w:r>
      </w:ins>
    </w:p>
    <w:p w14:paraId="010AD3A4" w14:textId="269E27C3" w:rsidR="00B77F24" w:rsidRPr="00BC0E1A" w:rsidRDefault="00B77F24" w:rsidP="00A47D02">
      <w:pPr>
        <w:pStyle w:val="MacroText"/>
        <w:rPr>
          <w:ins w:id="6424" w:author="John Cowburn" w:date="2021-02-04T08:41:00Z"/>
          <w:lang w:eastAsia="en-GB"/>
        </w:rPr>
      </w:pPr>
      <w:ins w:id="6425" w:author="John Cowburn" w:date="2021-02-04T08:41:00Z">
        <w:r w:rsidRPr="00BC0E1A">
          <w:rPr>
            <w:lang w:eastAsia="en-GB"/>
          </w:rPr>
          <w:t xml:space="preserve">  </w:t>
        </w:r>
        <w:r>
          <w:rPr>
            <w:lang w:eastAsia="en-GB"/>
          </w:rPr>
          <w:t xml:space="preserve">   </w:t>
        </w:r>
        <w:r w:rsidRPr="00BC0E1A">
          <w:rPr>
            <w:lang w:eastAsia="en-GB"/>
          </w:rPr>
          <w:t xml:space="preserve">     </w:t>
        </w:r>
        <w:r w:rsidR="00D2620B">
          <w:rPr>
            <w:lang w:eastAsia="en-GB"/>
          </w:rPr>
          <w:t xml:space="preserve"> </w:t>
        </w:r>
        <w:r w:rsidRPr="00BC0E1A">
          <w:rPr>
            <w:lang w:eastAsia="en-GB"/>
          </w:rPr>
          <w:t xml:space="preserve"> </w:t>
        </w:r>
        <w:r w:rsidRPr="00BC0E1A">
          <w:rPr>
            <w:highlight w:val="yellow"/>
            <w:lang w:eastAsia="en-GB"/>
          </w:rPr>
          <w:t>&lt;</w:t>
        </w:r>
        <w:r w:rsidRPr="00BC0E1A">
          <w:rPr>
            <w:color w:val="A31515"/>
            <w:highlight w:val="yellow"/>
            <w:lang w:eastAsia="en-GB"/>
          </w:rPr>
          <w:t>xsd:element</w:t>
        </w:r>
        <w:r w:rsidRPr="00BC0E1A">
          <w:rPr>
            <w:highlight w:val="yellow"/>
            <w:lang w:eastAsia="en-GB"/>
          </w:rPr>
          <w:t xml:space="preserve"> </w:t>
        </w:r>
        <w:r w:rsidRPr="00BC0E1A">
          <w:rPr>
            <w:color w:val="FF0000"/>
            <w:highlight w:val="yellow"/>
            <w:lang w:eastAsia="en-GB"/>
          </w:rPr>
          <w:t>name</w:t>
        </w:r>
        <w:r w:rsidRPr="00BC0E1A">
          <w:rPr>
            <w:highlight w:val="yellow"/>
            <w:lang w:eastAsia="en-GB"/>
          </w:rPr>
          <w:t xml:space="preserve">="delta-long" </w:t>
        </w:r>
        <w:r w:rsidRPr="00BC0E1A">
          <w:rPr>
            <w:color w:val="FF0000"/>
            <w:highlight w:val="yellow"/>
            <w:lang w:eastAsia="en-GB"/>
          </w:rPr>
          <w:t>type</w:t>
        </w:r>
        <w:r w:rsidRPr="00BC0E1A">
          <w:rPr>
            <w:highlight w:val="yellow"/>
            <w:lang w:eastAsia="en-GB"/>
          </w:rPr>
          <w:t>="Integer16"/&gt;</w:t>
        </w:r>
      </w:ins>
    </w:p>
    <w:p w14:paraId="1765E5F7" w14:textId="2A1299AC" w:rsidR="00B77F24" w:rsidRPr="00BC0E1A" w:rsidRDefault="00B77F24" w:rsidP="00A47D02">
      <w:pPr>
        <w:pStyle w:val="MacroText"/>
        <w:rPr>
          <w:ins w:id="6426" w:author="John Cowburn" w:date="2021-02-04T08:41:00Z"/>
          <w:lang w:eastAsia="en-GB"/>
        </w:rPr>
      </w:pPr>
      <w:ins w:id="6427" w:author="John Cowburn" w:date="2021-02-04T08:41:00Z">
        <w:r w:rsidRPr="00BC0E1A">
          <w:rPr>
            <w:lang w:eastAsia="en-GB"/>
          </w:rPr>
          <w:t xml:space="preserve">   </w:t>
        </w:r>
        <w:r>
          <w:rPr>
            <w:lang w:eastAsia="en-GB"/>
          </w:rPr>
          <w:t xml:space="preserve">   </w:t>
        </w:r>
        <w:r w:rsidRPr="00BC0E1A">
          <w:rPr>
            <w:lang w:eastAsia="en-GB"/>
          </w:rPr>
          <w:t xml:space="preserve">    </w:t>
        </w:r>
        <w:r w:rsidR="00D2620B">
          <w:rPr>
            <w:lang w:eastAsia="en-GB"/>
          </w:rPr>
          <w:t xml:space="preserve"> </w:t>
        </w:r>
        <w:r w:rsidRPr="00BC0E1A">
          <w:rPr>
            <w:lang w:eastAsia="en-GB"/>
          </w:rPr>
          <w:t xml:space="preserve"> </w:t>
        </w:r>
        <w:r w:rsidRPr="00BC0E1A">
          <w:rPr>
            <w:highlight w:val="yellow"/>
            <w:lang w:eastAsia="en-GB"/>
          </w:rPr>
          <w:t>&lt;</w:t>
        </w:r>
        <w:r w:rsidRPr="00BC0E1A">
          <w:rPr>
            <w:color w:val="A31515"/>
            <w:highlight w:val="yellow"/>
            <w:lang w:eastAsia="en-GB"/>
          </w:rPr>
          <w:t>xsd:element</w:t>
        </w:r>
        <w:r w:rsidRPr="00BC0E1A">
          <w:rPr>
            <w:highlight w:val="yellow"/>
            <w:lang w:eastAsia="en-GB"/>
          </w:rPr>
          <w:t xml:space="preserve"> </w:t>
        </w:r>
        <w:r w:rsidRPr="00BC0E1A">
          <w:rPr>
            <w:color w:val="FF0000"/>
            <w:highlight w:val="yellow"/>
            <w:lang w:eastAsia="en-GB"/>
          </w:rPr>
          <w:t>name</w:t>
        </w:r>
        <w:r w:rsidRPr="00BC0E1A">
          <w:rPr>
            <w:highlight w:val="yellow"/>
            <w:lang w:eastAsia="en-GB"/>
          </w:rPr>
          <w:t xml:space="preserve">="delta-double-long" </w:t>
        </w:r>
        <w:r w:rsidRPr="00BC0E1A">
          <w:rPr>
            <w:color w:val="FF0000"/>
            <w:highlight w:val="yellow"/>
            <w:lang w:eastAsia="en-GB"/>
          </w:rPr>
          <w:t>type</w:t>
        </w:r>
        <w:r w:rsidRPr="00BC0E1A">
          <w:rPr>
            <w:highlight w:val="yellow"/>
            <w:lang w:eastAsia="en-GB"/>
          </w:rPr>
          <w:t>="Integer32"/&gt;</w:t>
        </w:r>
      </w:ins>
    </w:p>
    <w:p w14:paraId="3B33EEBA" w14:textId="1C84B4A3" w:rsidR="00B77F24" w:rsidRPr="00BC0E1A" w:rsidRDefault="00B77F24" w:rsidP="00A47D02">
      <w:pPr>
        <w:pStyle w:val="MacroText"/>
        <w:rPr>
          <w:ins w:id="6428" w:author="John Cowburn" w:date="2021-02-04T08:41:00Z"/>
          <w:lang w:eastAsia="en-GB"/>
        </w:rPr>
      </w:pPr>
      <w:ins w:id="6429" w:author="John Cowburn" w:date="2021-02-04T08:41:00Z">
        <w:r w:rsidRPr="00BC0E1A">
          <w:rPr>
            <w:lang w:eastAsia="en-GB"/>
          </w:rPr>
          <w:t xml:space="preserve">  </w:t>
        </w:r>
        <w:r>
          <w:rPr>
            <w:lang w:eastAsia="en-GB"/>
          </w:rPr>
          <w:t xml:space="preserve">   </w:t>
        </w:r>
        <w:r w:rsidRPr="00BC0E1A">
          <w:rPr>
            <w:lang w:eastAsia="en-GB"/>
          </w:rPr>
          <w:t xml:space="preserve">    </w:t>
        </w:r>
        <w:r w:rsidR="00D2620B">
          <w:rPr>
            <w:lang w:eastAsia="en-GB"/>
          </w:rPr>
          <w:t xml:space="preserve"> </w:t>
        </w:r>
        <w:r w:rsidRPr="00BC0E1A">
          <w:rPr>
            <w:lang w:eastAsia="en-GB"/>
          </w:rPr>
          <w:t xml:space="preserve">  </w:t>
        </w:r>
        <w:r w:rsidRPr="00BC0E1A">
          <w:rPr>
            <w:highlight w:val="yellow"/>
            <w:lang w:eastAsia="en-GB"/>
          </w:rPr>
          <w:t>&lt;</w:t>
        </w:r>
        <w:r w:rsidRPr="00BC0E1A">
          <w:rPr>
            <w:color w:val="A31515"/>
            <w:highlight w:val="yellow"/>
            <w:lang w:eastAsia="en-GB"/>
          </w:rPr>
          <w:t>xsd:element</w:t>
        </w:r>
        <w:r w:rsidRPr="00BC0E1A">
          <w:rPr>
            <w:highlight w:val="yellow"/>
            <w:lang w:eastAsia="en-GB"/>
          </w:rPr>
          <w:t xml:space="preserve"> </w:t>
        </w:r>
        <w:r w:rsidRPr="00BC0E1A">
          <w:rPr>
            <w:color w:val="FF0000"/>
            <w:highlight w:val="yellow"/>
            <w:lang w:eastAsia="en-GB"/>
          </w:rPr>
          <w:t>name</w:t>
        </w:r>
        <w:r w:rsidRPr="00BC0E1A">
          <w:rPr>
            <w:highlight w:val="yellow"/>
            <w:lang w:eastAsia="en-GB"/>
          </w:rPr>
          <w:t xml:space="preserve">="delta-unsigned" </w:t>
        </w:r>
        <w:r w:rsidRPr="00BC0E1A">
          <w:rPr>
            <w:color w:val="FF0000"/>
            <w:highlight w:val="yellow"/>
            <w:lang w:eastAsia="en-GB"/>
          </w:rPr>
          <w:t>type</w:t>
        </w:r>
        <w:r w:rsidRPr="00BC0E1A">
          <w:rPr>
            <w:highlight w:val="yellow"/>
            <w:lang w:eastAsia="en-GB"/>
          </w:rPr>
          <w:t>="Unsigned8"/&gt;</w:t>
        </w:r>
      </w:ins>
    </w:p>
    <w:p w14:paraId="525A2B2D" w14:textId="6BBBBE69" w:rsidR="00B77F24" w:rsidRPr="00BC0E1A" w:rsidRDefault="00B77F24" w:rsidP="00A47D02">
      <w:pPr>
        <w:pStyle w:val="MacroText"/>
        <w:rPr>
          <w:ins w:id="6430" w:author="John Cowburn" w:date="2021-02-04T08:41:00Z"/>
          <w:lang w:eastAsia="en-GB"/>
        </w:rPr>
      </w:pPr>
      <w:ins w:id="6431" w:author="John Cowburn" w:date="2021-02-04T08:41:00Z">
        <w:r w:rsidRPr="00BC0E1A">
          <w:rPr>
            <w:lang w:eastAsia="en-GB"/>
          </w:rPr>
          <w:t xml:space="preserve">   </w:t>
        </w:r>
        <w:r>
          <w:rPr>
            <w:lang w:eastAsia="en-GB"/>
          </w:rPr>
          <w:t xml:space="preserve">   </w:t>
        </w:r>
        <w:r w:rsidRPr="00BC0E1A">
          <w:rPr>
            <w:lang w:eastAsia="en-GB"/>
          </w:rPr>
          <w:t xml:space="preserve">  </w:t>
        </w:r>
        <w:r w:rsidR="00D2620B">
          <w:rPr>
            <w:lang w:eastAsia="en-GB"/>
          </w:rPr>
          <w:t xml:space="preserve"> </w:t>
        </w:r>
        <w:r w:rsidRPr="00BC0E1A">
          <w:rPr>
            <w:lang w:eastAsia="en-GB"/>
          </w:rPr>
          <w:t xml:space="preserve">   </w:t>
        </w:r>
        <w:r w:rsidRPr="00BC0E1A">
          <w:rPr>
            <w:highlight w:val="yellow"/>
            <w:lang w:eastAsia="en-GB"/>
          </w:rPr>
          <w:t>&lt;</w:t>
        </w:r>
        <w:r w:rsidRPr="00BC0E1A">
          <w:rPr>
            <w:color w:val="A31515"/>
            <w:highlight w:val="yellow"/>
            <w:lang w:eastAsia="en-GB"/>
          </w:rPr>
          <w:t>xsd:element</w:t>
        </w:r>
        <w:r w:rsidRPr="00BC0E1A">
          <w:rPr>
            <w:highlight w:val="yellow"/>
            <w:lang w:eastAsia="en-GB"/>
          </w:rPr>
          <w:t xml:space="preserve"> </w:t>
        </w:r>
        <w:r w:rsidRPr="00BC0E1A">
          <w:rPr>
            <w:color w:val="FF0000"/>
            <w:highlight w:val="yellow"/>
            <w:lang w:eastAsia="en-GB"/>
          </w:rPr>
          <w:t>name</w:t>
        </w:r>
        <w:r w:rsidRPr="00BC0E1A">
          <w:rPr>
            <w:highlight w:val="yellow"/>
            <w:lang w:eastAsia="en-GB"/>
          </w:rPr>
          <w:t xml:space="preserve">="delta-long-unsigned" </w:t>
        </w:r>
        <w:r w:rsidRPr="00BC0E1A">
          <w:rPr>
            <w:color w:val="FF0000"/>
            <w:highlight w:val="yellow"/>
            <w:lang w:eastAsia="en-GB"/>
          </w:rPr>
          <w:t>type</w:t>
        </w:r>
        <w:r w:rsidRPr="00BC0E1A">
          <w:rPr>
            <w:highlight w:val="yellow"/>
            <w:lang w:eastAsia="en-GB"/>
          </w:rPr>
          <w:t>="Unsigned16"/&gt;</w:t>
        </w:r>
      </w:ins>
    </w:p>
    <w:p w14:paraId="34F82EE0" w14:textId="16C7029B" w:rsidR="00B77F24" w:rsidRDefault="00B77F24" w:rsidP="00A47D02">
      <w:pPr>
        <w:pStyle w:val="MacroText"/>
        <w:rPr>
          <w:highlight w:val="white"/>
          <w:lang w:val="en-US" w:eastAsia="sl-SI"/>
        </w:rPr>
      </w:pPr>
      <w:ins w:id="6432" w:author="John Cowburn" w:date="2021-02-04T08:41:00Z">
        <w:r>
          <w:rPr>
            <w:highlight w:val="yellow"/>
            <w:lang w:eastAsia="en-GB"/>
          </w:rPr>
          <w:t xml:space="preserve">          </w:t>
        </w:r>
        <w:r w:rsidR="00D2620B">
          <w:rPr>
            <w:highlight w:val="yellow"/>
            <w:lang w:eastAsia="en-GB"/>
          </w:rPr>
          <w:t xml:space="preserve"> </w:t>
        </w:r>
        <w:r>
          <w:rPr>
            <w:highlight w:val="yellow"/>
            <w:lang w:eastAsia="en-GB"/>
          </w:rPr>
          <w:t xml:space="preserve"> </w:t>
        </w:r>
        <w:r w:rsidRPr="00BC0E1A">
          <w:rPr>
            <w:highlight w:val="yellow"/>
            <w:lang w:eastAsia="en-GB"/>
          </w:rPr>
          <w:t>&lt;</w:t>
        </w:r>
        <w:r w:rsidRPr="00BC0E1A">
          <w:rPr>
            <w:color w:val="A31515"/>
            <w:highlight w:val="yellow"/>
            <w:lang w:eastAsia="en-GB"/>
          </w:rPr>
          <w:t>xsd:element</w:t>
        </w:r>
        <w:r w:rsidRPr="00BC0E1A">
          <w:rPr>
            <w:highlight w:val="yellow"/>
            <w:lang w:eastAsia="en-GB"/>
          </w:rPr>
          <w:t xml:space="preserve"> </w:t>
        </w:r>
        <w:r w:rsidRPr="00BC0E1A">
          <w:rPr>
            <w:color w:val="FF0000"/>
            <w:highlight w:val="yellow"/>
            <w:lang w:eastAsia="en-GB"/>
          </w:rPr>
          <w:t>name</w:t>
        </w:r>
        <w:r w:rsidRPr="00BC0E1A">
          <w:rPr>
            <w:highlight w:val="yellow"/>
            <w:lang w:eastAsia="en-GB"/>
          </w:rPr>
          <w:t xml:space="preserve">="delta-double-long-unsigned" </w:t>
        </w:r>
        <w:r w:rsidRPr="00BC0E1A">
          <w:rPr>
            <w:color w:val="FF0000"/>
            <w:highlight w:val="yellow"/>
            <w:lang w:eastAsia="en-GB"/>
          </w:rPr>
          <w:t>type</w:t>
        </w:r>
        <w:r w:rsidRPr="00BC0E1A">
          <w:rPr>
            <w:highlight w:val="yellow"/>
            <w:lang w:eastAsia="en-GB"/>
          </w:rPr>
          <w:t>="Unsigned32"/&gt;</w:t>
        </w:r>
      </w:ins>
    </w:p>
    <w:p w14:paraId="4815C38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dont-care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NULL</w:t>
      </w:r>
      <w:r>
        <w:rPr>
          <w:highlight w:val="white"/>
          <w:lang w:val="en-US" w:eastAsia="sl-SI"/>
        </w:rPr>
        <w:t>"</w:t>
      </w:r>
      <w:r>
        <w:rPr>
          <w:color w:val="0000FF"/>
          <w:highlight w:val="white"/>
          <w:lang w:val="en-US" w:eastAsia="sl-SI"/>
        </w:rPr>
        <w:t>/&gt;</w:t>
      </w:r>
    </w:p>
    <w:p w14:paraId="05FB1B8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0D5C3C8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268AADC8" w14:textId="77777777" w:rsidR="005E07E4" w:rsidRDefault="005E07E4" w:rsidP="00A47D02">
      <w:pPr>
        <w:pStyle w:val="MacroText"/>
        <w:rPr>
          <w:highlight w:val="white"/>
          <w:lang w:val="en-US" w:eastAsia="sl-SI"/>
        </w:rPr>
      </w:pPr>
    </w:p>
    <w:p w14:paraId="3139A7F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Data</w:t>
      </w:r>
      <w:r>
        <w:rPr>
          <w:highlight w:val="white"/>
          <w:lang w:val="en-US" w:eastAsia="sl-SI"/>
        </w:rPr>
        <w:t>"</w:t>
      </w:r>
      <w:r>
        <w:rPr>
          <w:color w:val="0000FF"/>
          <w:highlight w:val="white"/>
          <w:lang w:val="en-US" w:eastAsia="sl-SI"/>
        </w:rPr>
        <w:t>&gt;</w:t>
      </w:r>
    </w:p>
    <w:p w14:paraId="0BEDDEE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3F8C85B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null-data</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NULL</w:t>
      </w:r>
      <w:r>
        <w:rPr>
          <w:highlight w:val="white"/>
          <w:lang w:val="en-US" w:eastAsia="sl-SI"/>
        </w:rPr>
        <w:t>"</w:t>
      </w:r>
      <w:r>
        <w:rPr>
          <w:color w:val="0000FF"/>
          <w:highlight w:val="white"/>
          <w:lang w:val="en-US" w:eastAsia="sl-SI"/>
        </w:rPr>
        <w:t>/&gt;</w:t>
      </w:r>
    </w:p>
    <w:p w14:paraId="0CF3138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array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SequenceOfData</w:t>
      </w:r>
      <w:r>
        <w:rPr>
          <w:highlight w:val="white"/>
          <w:lang w:val="en-US" w:eastAsia="sl-SI"/>
        </w:rPr>
        <w:t>"</w:t>
      </w:r>
      <w:r>
        <w:rPr>
          <w:color w:val="0000FF"/>
          <w:highlight w:val="white"/>
          <w:lang w:val="en-US" w:eastAsia="sl-SI"/>
        </w:rPr>
        <w:t>/&gt;</w:t>
      </w:r>
    </w:p>
    <w:p w14:paraId="6441E00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structure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SequenceOfData</w:t>
      </w:r>
      <w:r>
        <w:rPr>
          <w:highlight w:val="white"/>
          <w:lang w:val="en-US" w:eastAsia="sl-SI"/>
        </w:rPr>
        <w:t>"</w:t>
      </w:r>
      <w:r>
        <w:rPr>
          <w:color w:val="0000FF"/>
          <w:highlight w:val="white"/>
          <w:lang w:val="en-US" w:eastAsia="sl-SI"/>
        </w:rPr>
        <w:t>/&gt;</w:t>
      </w:r>
    </w:p>
    <w:p w14:paraId="4E3CB4F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boolean</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xsd:boolean</w:t>
      </w:r>
      <w:r>
        <w:rPr>
          <w:highlight w:val="white"/>
          <w:lang w:val="en-US" w:eastAsia="sl-SI"/>
        </w:rPr>
        <w:t>"</w:t>
      </w:r>
      <w:r>
        <w:rPr>
          <w:color w:val="0000FF"/>
          <w:highlight w:val="white"/>
          <w:lang w:val="en-US" w:eastAsia="sl-SI"/>
        </w:rPr>
        <w:t>/&gt;</w:t>
      </w:r>
    </w:p>
    <w:p w14:paraId="09F7B06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bit-string</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BitString</w:t>
      </w:r>
      <w:r>
        <w:rPr>
          <w:highlight w:val="white"/>
          <w:lang w:val="en-US" w:eastAsia="sl-SI"/>
        </w:rPr>
        <w:t>"</w:t>
      </w:r>
      <w:r>
        <w:rPr>
          <w:color w:val="0000FF"/>
          <w:highlight w:val="white"/>
          <w:lang w:val="en-US" w:eastAsia="sl-SI"/>
        </w:rPr>
        <w:t>/&gt;</w:t>
      </w:r>
    </w:p>
    <w:p w14:paraId="7E36B06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double-long</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Integer32</w:t>
      </w:r>
      <w:r>
        <w:rPr>
          <w:highlight w:val="white"/>
          <w:lang w:val="en-US" w:eastAsia="sl-SI"/>
        </w:rPr>
        <w:t>"</w:t>
      </w:r>
      <w:r>
        <w:rPr>
          <w:color w:val="0000FF"/>
          <w:highlight w:val="white"/>
          <w:lang w:val="en-US" w:eastAsia="sl-SI"/>
        </w:rPr>
        <w:t>/&gt;</w:t>
      </w:r>
    </w:p>
    <w:p w14:paraId="131B96C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double-long-unsigned</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Unsigned32</w:t>
      </w:r>
      <w:r>
        <w:rPr>
          <w:highlight w:val="white"/>
          <w:lang w:val="en-US" w:eastAsia="sl-SI"/>
        </w:rPr>
        <w:t>"</w:t>
      </w:r>
      <w:r>
        <w:rPr>
          <w:color w:val="0000FF"/>
          <w:highlight w:val="white"/>
          <w:lang w:val="en-US" w:eastAsia="sl-SI"/>
        </w:rPr>
        <w:t>/&gt;</w:t>
      </w:r>
    </w:p>
    <w:p w14:paraId="2474EF5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octet-string</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350ED7A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visible-string</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xsd:string</w:t>
      </w:r>
      <w:r>
        <w:rPr>
          <w:highlight w:val="white"/>
          <w:lang w:val="en-US" w:eastAsia="sl-SI"/>
        </w:rPr>
        <w:t>"</w:t>
      </w:r>
      <w:r>
        <w:rPr>
          <w:color w:val="0000FF"/>
          <w:highlight w:val="white"/>
          <w:lang w:val="en-US" w:eastAsia="sl-SI"/>
        </w:rPr>
        <w:t>/&gt;</w:t>
      </w:r>
    </w:p>
    <w:p w14:paraId="15736BC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utf8-string</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xsd:string</w:t>
      </w:r>
      <w:r>
        <w:rPr>
          <w:highlight w:val="white"/>
          <w:lang w:val="en-US" w:eastAsia="sl-SI"/>
        </w:rPr>
        <w:t>"</w:t>
      </w:r>
      <w:r>
        <w:rPr>
          <w:color w:val="0000FF"/>
          <w:highlight w:val="white"/>
          <w:lang w:val="en-US" w:eastAsia="sl-SI"/>
        </w:rPr>
        <w:t>/&gt;</w:t>
      </w:r>
    </w:p>
    <w:p w14:paraId="07FB33F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bcd</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Integer8</w:t>
      </w:r>
      <w:r>
        <w:rPr>
          <w:highlight w:val="white"/>
          <w:lang w:val="en-US" w:eastAsia="sl-SI"/>
        </w:rPr>
        <w:t>"</w:t>
      </w:r>
      <w:r>
        <w:rPr>
          <w:color w:val="0000FF"/>
          <w:highlight w:val="white"/>
          <w:lang w:val="en-US" w:eastAsia="sl-SI"/>
        </w:rPr>
        <w:t>/&gt;</w:t>
      </w:r>
    </w:p>
    <w:p w14:paraId="4B04A5A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integer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Integer8</w:t>
      </w:r>
      <w:r>
        <w:rPr>
          <w:highlight w:val="white"/>
          <w:lang w:val="en-US" w:eastAsia="sl-SI"/>
        </w:rPr>
        <w:t>"</w:t>
      </w:r>
      <w:r>
        <w:rPr>
          <w:color w:val="0000FF"/>
          <w:highlight w:val="white"/>
          <w:lang w:val="en-US" w:eastAsia="sl-SI"/>
        </w:rPr>
        <w:t>/&gt;</w:t>
      </w:r>
    </w:p>
    <w:p w14:paraId="0C53D03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long</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Integer16</w:t>
      </w:r>
      <w:r>
        <w:rPr>
          <w:highlight w:val="white"/>
          <w:lang w:val="en-US" w:eastAsia="sl-SI"/>
        </w:rPr>
        <w:t>"</w:t>
      </w:r>
      <w:r>
        <w:rPr>
          <w:color w:val="0000FF"/>
          <w:highlight w:val="white"/>
          <w:lang w:val="en-US" w:eastAsia="sl-SI"/>
        </w:rPr>
        <w:t>/&gt;</w:t>
      </w:r>
    </w:p>
    <w:p w14:paraId="06685C1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unsigned</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Unsigned8</w:t>
      </w:r>
      <w:r>
        <w:rPr>
          <w:highlight w:val="white"/>
          <w:lang w:val="en-US" w:eastAsia="sl-SI"/>
        </w:rPr>
        <w:t>"</w:t>
      </w:r>
      <w:r>
        <w:rPr>
          <w:color w:val="0000FF"/>
          <w:highlight w:val="white"/>
          <w:lang w:val="en-US" w:eastAsia="sl-SI"/>
        </w:rPr>
        <w:t>/&gt;</w:t>
      </w:r>
    </w:p>
    <w:p w14:paraId="6CA1FDC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long-unsigned</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Unsigned16</w:t>
      </w:r>
      <w:r>
        <w:rPr>
          <w:highlight w:val="white"/>
          <w:lang w:val="en-US" w:eastAsia="sl-SI"/>
        </w:rPr>
        <w:t>"</w:t>
      </w:r>
      <w:r>
        <w:rPr>
          <w:color w:val="0000FF"/>
          <w:highlight w:val="white"/>
          <w:lang w:val="en-US" w:eastAsia="sl-SI"/>
        </w:rPr>
        <w:t>/&gt;</w:t>
      </w:r>
    </w:p>
    <w:p w14:paraId="1D928FB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compact-array</w:t>
      </w:r>
      <w:r>
        <w:rPr>
          <w:highlight w:val="white"/>
          <w:lang w:val="en-US" w:eastAsia="sl-SI"/>
        </w:rPr>
        <w:t>"</w:t>
      </w:r>
      <w:r>
        <w:rPr>
          <w:color w:val="0000FF"/>
          <w:highlight w:val="white"/>
          <w:lang w:val="en-US" w:eastAsia="sl-SI"/>
        </w:rPr>
        <w:t>&gt;</w:t>
      </w:r>
    </w:p>
    <w:p w14:paraId="1A9F5AA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6E64D0D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2CABC53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contents-description</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TypeDescription</w:t>
      </w:r>
      <w:r>
        <w:rPr>
          <w:highlight w:val="white"/>
          <w:lang w:val="en-US" w:eastAsia="sl-SI"/>
        </w:rPr>
        <w:t>"</w:t>
      </w:r>
      <w:r>
        <w:rPr>
          <w:color w:val="0000FF"/>
          <w:highlight w:val="white"/>
          <w:lang w:val="en-US" w:eastAsia="sl-SI"/>
        </w:rPr>
        <w:t>/&gt;</w:t>
      </w:r>
    </w:p>
    <w:p w14:paraId="54B94FA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array-contents</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6431ABD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609AE9D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320AC66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626A7F0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long64</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Integer64</w:t>
      </w:r>
      <w:r>
        <w:rPr>
          <w:highlight w:val="white"/>
          <w:lang w:val="en-US" w:eastAsia="sl-SI"/>
        </w:rPr>
        <w:t>"</w:t>
      </w:r>
      <w:r>
        <w:rPr>
          <w:color w:val="0000FF"/>
          <w:highlight w:val="white"/>
          <w:lang w:val="en-US" w:eastAsia="sl-SI"/>
        </w:rPr>
        <w:t>/&gt;</w:t>
      </w:r>
    </w:p>
    <w:p w14:paraId="2A9874C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long64-unsigned</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Unsigned64</w:t>
      </w:r>
      <w:r>
        <w:rPr>
          <w:highlight w:val="white"/>
          <w:lang w:val="en-US" w:eastAsia="sl-SI"/>
        </w:rPr>
        <w:t>"</w:t>
      </w:r>
      <w:r>
        <w:rPr>
          <w:color w:val="0000FF"/>
          <w:highlight w:val="white"/>
          <w:lang w:val="en-US" w:eastAsia="sl-SI"/>
        </w:rPr>
        <w:t>/&gt;</w:t>
      </w:r>
    </w:p>
    <w:p w14:paraId="35C3ECF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enum</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Unsigned8</w:t>
      </w:r>
      <w:r>
        <w:rPr>
          <w:highlight w:val="white"/>
          <w:lang w:val="en-US" w:eastAsia="sl-SI"/>
        </w:rPr>
        <w:t>"</w:t>
      </w:r>
      <w:r>
        <w:rPr>
          <w:color w:val="0000FF"/>
          <w:highlight w:val="white"/>
          <w:lang w:val="en-US" w:eastAsia="sl-SI"/>
        </w:rPr>
        <w:t>/&gt;</w:t>
      </w:r>
    </w:p>
    <w:p w14:paraId="3866022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float32</w:t>
      </w:r>
      <w:r>
        <w:rPr>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xsd:float"/&gt;</w:t>
      </w:r>
    </w:p>
    <w:p w14:paraId="3C6CED1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float64</w:t>
      </w:r>
      <w:r>
        <w:rPr>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xsd:double"/&gt;</w:t>
      </w:r>
    </w:p>
    <w:p w14:paraId="39CFF57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date-time</w:t>
      </w:r>
      <w:r>
        <w:rPr>
          <w:highlight w:val="white"/>
          <w:lang w:val="en-US" w:eastAsia="sl-SI"/>
        </w:rPr>
        <w:t>"</w:t>
      </w:r>
      <w:r>
        <w:rPr>
          <w:color w:val="0000FF"/>
          <w:highlight w:val="white"/>
          <w:lang w:val="en-US" w:eastAsia="sl-SI"/>
        </w:rPr>
        <w:t>&gt;</w:t>
      </w:r>
    </w:p>
    <w:p w14:paraId="7A0921A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4B5D302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510D276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xsd:length</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12</w:t>
      </w:r>
      <w:r>
        <w:rPr>
          <w:highlight w:val="white"/>
          <w:lang w:val="en-US" w:eastAsia="sl-SI"/>
        </w:rPr>
        <w:t>"</w:t>
      </w:r>
      <w:r>
        <w:rPr>
          <w:color w:val="0000FF"/>
          <w:highlight w:val="white"/>
          <w:lang w:val="en-US" w:eastAsia="sl-SI"/>
        </w:rPr>
        <w:t>/&gt;</w:t>
      </w:r>
    </w:p>
    <w:p w14:paraId="00AD6F1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&gt;</w:t>
      </w:r>
    </w:p>
    <w:p w14:paraId="188B829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3B1D043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63387E6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date</w:t>
      </w:r>
      <w:r>
        <w:rPr>
          <w:highlight w:val="white"/>
          <w:lang w:val="en-US" w:eastAsia="sl-SI"/>
        </w:rPr>
        <w:t>"</w:t>
      </w:r>
      <w:r>
        <w:rPr>
          <w:color w:val="0000FF"/>
          <w:highlight w:val="white"/>
          <w:lang w:val="en-US" w:eastAsia="sl-SI"/>
        </w:rPr>
        <w:t>&gt;</w:t>
      </w:r>
    </w:p>
    <w:p w14:paraId="0955F64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41D6F3B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6E50841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xsd:length</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5</w:t>
      </w:r>
      <w:r>
        <w:rPr>
          <w:highlight w:val="white"/>
          <w:lang w:val="en-US" w:eastAsia="sl-SI"/>
        </w:rPr>
        <w:t>"</w:t>
      </w:r>
      <w:r>
        <w:rPr>
          <w:color w:val="0000FF"/>
          <w:highlight w:val="white"/>
          <w:lang w:val="en-US" w:eastAsia="sl-SI"/>
        </w:rPr>
        <w:t>/&gt;</w:t>
      </w:r>
    </w:p>
    <w:p w14:paraId="21E8C45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&gt;</w:t>
      </w:r>
    </w:p>
    <w:p w14:paraId="79C22BC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2916652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5B329C4C" w14:textId="77777777" w:rsidR="005E07E4" w:rsidRDefault="005E07E4" w:rsidP="00A47D02">
      <w:pPr>
        <w:pStyle w:val="MacroText"/>
        <w:rPr>
          <w:highlight w:val="white"/>
          <w:lang w:val="en-US" w:eastAsia="sl-SI"/>
        </w:rPr>
      </w:pPr>
      <w:r>
        <w:rPr>
          <w:color w:val="0000FF"/>
          <w:highlight w:val="white"/>
          <w:lang w:val="en-US" w:eastAsia="sl-SI"/>
        </w:rPr>
        <w:lastRenderedPageBreak/>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time</w:t>
      </w:r>
      <w:r>
        <w:rPr>
          <w:highlight w:val="white"/>
          <w:lang w:val="en-US" w:eastAsia="sl-SI"/>
        </w:rPr>
        <w:t>"</w:t>
      </w:r>
      <w:r>
        <w:rPr>
          <w:color w:val="0000FF"/>
          <w:highlight w:val="white"/>
          <w:lang w:val="en-US" w:eastAsia="sl-SI"/>
        </w:rPr>
        <w:t>&gt;</w:t>
      </w:r>
    </w:p>
    <w:p w14:paraId="3FA2EC5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6852CD6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4B9EE0E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xsd:length</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4</w:t>
      </w:r>
      <w:r>
        <w:rPr>
          <w:highlight w:val="white"/>
          <w:lang w:val="en-US" w:eastAsia="sl-SI"/>
        </w:rPr>
        <w:t>"</w:t>
      </w:r>
      <w:r>
        <w:rPr>
          <w:color w:val="0000FF"/>
          <w:highlight w:val="white"/>
          <w:lang w:val="en-US" w:eastAsia="sl-SI"/>
        </w:rPr>
        <w:t>/&gt;</w:t>
      </w:r>
    </w:p>
    <w:p w14:paraId="2926DAC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&gt;</w:t>
      </w:r>
    </w:p>
    <w:p w14:paraId="52A2F9F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515CB9D2" w14:textId="11B4DC38" w:rsidR="005E07E4" w:rsidRDefault="005E07E4" w:rsidP="00A47D02">
      <w:pPr>
        <w:pStyle w:val="MacroText"/>
        <w:rPr>
          <w:ins w:id="6433" w:author="John Cowburn" w:date="2021-02-04T08:42:00Z"/>
          <w:color w:val="0000FF"/>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271F04C5" w14:textId="3D1087AB" w:rsidR="00D2620B" w:rsidRPr="00BC0E1A" w:rsidRDefault="00D2620B" w:rsidP="00A47D02">
      <w:pPr>
        <w:pStyle w:val="MacroText"/>
        <w:rPr>
          <w:ins w:id="6434" w:author="John Cowburn" w:date="2021-02-04T08:42:00Z"/>
          <w:lang w:eastAsia="en-GB"/>
        </w:rPr>
      </w:pPr>
      <w:ins w:id="6435" w:author="John Cowburn" w:date="2021-02-04T08:42:00Z">
        <w:r w:rsidRPr="00BC0E1A">
          <w:rPr>
            <w:highlight w:val="yellow"/>
            <w:lang w:eastAsia="en-GB"/>
          </w:rPr>
          <w:t xml:space="preserve">     </w:t>
        </w:r>
        <w:r>
          <w:rPr>
            <w:highlight w:val="yellow"/>
            <w:lang w:eastAsia="en-GB"/>
          </w:rPr>
          <w:t xml:space="preserve"> </w:t>
        </w:r>
        <w:r w:rsidRPr="00BC0E1A">
          <w:rPr>
            <w:highlight w:val="yellow"/>
            <w:lang w:eastAsia="en-GB"/>
          </w:rPr>
          <w:t xml:space="preserve">   &lt;</w:t>
        </w:r>
        <w:r w:rsidRPr="00BC0E1A">
          <w:rPr>
            <w:color w:val="A31515"/>
            <w:highlight w:val="yellow"/>
            <w:lang w:eastAsia="en-GB"/>
          </w:rPr>
          <w:t>xsd:element</w:t>
        </w:r>
        <w:r w:rsidRPr="00BC0E1A">
          <w:rPr>
            <w:highlight w:val="yellow"/>
            <w:lang w:eastAsia="en-GB"/>
          </w:rPr>
          <w:t xml:space="preserve"> </w:t>
        </w:r>
        <w:r w:rsidRPr="00BC0E1A">
          <w:rPr>
            <w:color w:val="FF0000"/>
            <w:highlight w:val="yellow"/>
            <w:lang w:eastAsia="en-GB"/>
          </w:rPr>
          <w:t>name</w:t>
        </w:r>
        <w:r w:rsidRPr="00BC0E1A">
          <w:rPr>
            <w:highlight w:val="yellow"/>
            <w:lang w:eastAsia="en-GB"/>
          </w:rPr>
          <w:t xml:space="preserve">="delta-integer" </w:t>
        </w:r>
        <w:r w:rsidRPr="00BC0E1A">
          <w:rPr>
            <w:color w:val="FF0000"/>
            <w:highlight w:val="yellow"/>
            <w:lang w:eastAsia="en-GB"/>
          </w:rPr>
          <w:t>type</w:t>
        </w:r>
        <w:r w:rsidRPr="00BC0E1A">
          <w:rPr>
            <w:highlight w:val="yellow"/>
            <w:lang w:eastAsia="en-GB"/>
          </w:rPr>
          <w:t>="Integer8"/&gt;</w:t>
        </w:r>
      </w:ins>
    </w:p>
    <w:p w14:paraId="6C06C2EB" w14:textId="3E317D9E" w:rsidR="00D2620B" w:rsidRPr="00BC0E1A" w:rsidRDefault="00D2620B" w:rsidP="00A47D02">
      <w:pPr>
        <w:pStyle w:val="MacroText"/>
        <w:rPr>
          <w:ins w:id="6436" w:author="John Cowburn" w:date="2021-02-04T08:42:00Z"/>
          <w:lang w:eastAsia="en-GB"/>
        </w:rPr>
      </w:pPr>
      <w:ins w:id="6437" w:author="John Cowburn" w:date="2021-02-04T08:42:00Z">
        <w:r w:rsidRPr="00BC0E1A">
          <w:rPr>
            <w:lang w:eastAsia="en-GB"/>
          </w:rPr>
          <w:t xml:space="preserve">   </w:t>
        </w:r>
        <w:r>
          <w:rPr>
            <w:lang w:eastAsia="en-GB"/>
          </w:rPr>
          <w:t xml:space="preserve"> </w:t>
        </w:r>
        <w:r w:rsidRPr="00BC0E1A">
          <w:rPr>
            <w:lang w:eastAsia="en-GB"/>
          </w:rPr>
          <w:t xml:space="preserve">     </w:t>
        </w:r>
        <w:r w:rsidRPr="00BC0E1A">
          <w:rPr>
            <w:highlight w:val="yellow"/>
            <w:lang w:eastAsia="en-GB"/>
          </w:rPr>
          <w:t>&lt;</w:t>
        </w:r>
        <w:r w:rsidRPr="00BC0E1A">
          <w:rPr>
            <w:color w:val="A31515"/>
            <w:highlight w:val="yellow"/>
            <w:lang w:eastAsia="en-GB"/>
          </w:rPr>
          <w:t>xsd:element</w:t>
        </w:r>
        <w:r w:rsidRPr="00BC0E1A">
          <w:rPr>
            <w:highlight w:val="yellow"/>
            <w:lang w:eastAsia="en-GB"/>
          </w:rPr>
          <w:t xml:space="preserve"> </w:t>
        </w:r>
        <w:r w:rsidRPr="00BC0E1A">
          <w:rPr>
            <w:color w:val="FF0000"/>
            <w:highlight w:val="yellow"/>
            <w:lang w:eastAsia="en-GB"/>
          </w:rPr>
          <w:t>name</w:t>
        </w:r>
        <w:r w:rsidRPr="00BC0E1A">
          <w:rPr>
            <w:highlight w:val="yellow"/>
            <w:lang w:eastAsia="en-GB"/>
          </w:rPr>
          <w:t xml:space="preserve">="delta-long" </w:t>
        </w:r>
        <w:r w:rsidRPr="00BC0E1A">
          <w:rPr>
            <w:color w:val="FF0000"/>
            <w:highlight w:val="yellow"/>
            <w:lang w:eastAsia="en-GB"/>
          </w:rPr>
          <w:t>type</w:t>
        </w:r>
        <w:r w:rsidRPr="00BC0E1A">
          <w:rPr>
            <w:highlight w:val="yellow"/>
            <w:lang w:eastAsia="en-GB"/>
          </w:rPr>
          <w:t>="Integer16"/&gt;</w:t>
        </w:r>
      </w:ins>
    </w:p>
    <w:p w14:paraId="5A70AAE7" w14:textId="0BACEFB7" w:rsidR="00D2620B" w:rsidRPr="00BC0E1A" w:rsidRDefault="00D2620B" w:rsidP="00A47D02">
      <w:pPr>
        <w:pStyle w:val="MacroText"/>
        <w:rPr>
          <w:ins w:id="6438" w:author="John Cowburn" w:date="2021-02-04T08:42:00Z"/>
          <w:lang w:eastAsia="en-GB"/>
        </w:rPr>
      </w:pPr>
      <w:ins w:id="6439" w:author="John Cowburn" w:date="2021-02-04T08:42:00Z">
        <w:r w:rsidRPr="00BC0E1A">
          <w:rPr>
            <w:lang w:eastAsia="en-GB"/>
          </w:rPr>
          <w:t xml:space="preserve">   </w:t>
        </w:r>
        <w:r>
          <w:rPr>
            <w:lang w:eastAsia="en-GB"/>
          </w:rPr>
          <w:t xml:space="preserve"> </w:t>
        </w:r>
        <w:r w:rsidRPr="00BC0E1A">
          <w:rPr>
            <w:lang w:eastAsia="en-GB"/>
          </w:rPr>
          <w:t xml:space="preserve">     </w:t>
        </w:r>
        <w:r w:rsidRPr="00BC0E1A">
          <w:rPr>
            <w:highlight w:val="yellow"/>
            <w:lang w:eastAsia="en-GB"/>
          </w:rPr>
          <w:t>&lt;</w:t>
        </w:r>
        <w:r w:rsidRPr="00BC0E1A">
          <w:rPr>
            <w:color w:val="A31515"/>
            <w:highlight w:val="yellow"/>
            <w:lang w:eastAsia="en-GB"/>
          </w:rPr>
          <w:t>xsd:element</w:t>
        </w:r>
        <w:r w:rsidRPr="00BC0E1A">
          <w:rPr>
            <w:highlight w:val="yellow"/>
            <w:lang w:eastAsia="en-GB"/>
          </w:rPr>
          <w:t xml:space="preserve"> </w:t>
        </w:r>
        <w:r w:rsidRPr="00BC0E1A">
          <w:rPr>
            <w:color w:val="FF0000"/>
            <w:highlight w:val="yellow"/>
            <w:lang w:eastAsia="en-GB"/>
          </w:rPr>
          <w:t>name</w:t>
        </w:r>
        <w:r w:rsidRPr="00BC0E1A">
          <w:rPr>
            <w:highlight w:val="yellow"/>
            <w:lang w:eastAsia="en-GB"/>
          </w:rPr>
          <w:t xml:space="preserve">="delta-double-long" </w:t>
        </w:r>
        <w:r w:rsidRPr="00BC0E1A">
          <w:rPr>
            <w:color w:val="FF0000"/>
            <w:highlight w:val="yellow"/>
            <w:lang w:eastAsia="en-GB"/>
          </w:rPr>
          <w:t>type</w:t>
        </w:r>
        <w:r w:rsidRPr="00BC0E1A">
          <w:rPr>
            <w:highlight w:val="yellow"/>
            <w:lang w:eastAsia="en-GB"/>
          </w:rPr>
          <w:t>="Integer32"/&gt;</w:t>
        </w:r>
      </w:ins>
    </w:p>
    <w:p w14:paraId="2F5951BC" w14:textId="047506BE" w:rsidR="00D2620B" w:rsidRPr="00BC0E1A" w:rsidRDefault="00D2620B" w:rsidP="00A47D02">
      <w:pPr>
        <w:pStyle w:val="MacroText"/>
        <w:rPr>
          <w:ins w:id="6440" w:author="John Cowburn" w:date="2021-02-04T08:42:00Z"/>
          <w:lang w:eastAsia="en-GB"/>
        </w:rPr>
      </w:pPr>
      <w:ins w:id="6441" w:author="John Cowburn" w:date="2021-02-04T08:42:00Z">
        <w:r w:rsidRPr="00BC0E1A">
          <w:rPr>
            <w:lang w:eastAsia="en-GB"/>
          </w:rPr>
          <w:t xml:space="preserve">  </w:t>
        </w:r>
        <w:r>
          <w:rPr>
            <w:lang w:eastAsia="en-GB"/>
          </w:rPr>
          <w:t xml:space="preserve"> </w:t>
        </w:r>
        <w:r w:rsidRPr="00BC0E1A">
          <w:rPr>
            <w:lang w:eastAsia="en-GB"/>
          </w:rPr>
          <w:t xml:space="preserve">      </w:t>
        </w:r>
        <w:r w:rsidRPr="00BC0E1A">
          <w:rPr>
            <w:highlight w:val="yellow"/>
            <w:lang w:eastAsia="en-GB"/>
          </w:rPr>
          <w:t>&lt;</w:t>
        </w:r>
        <w:r w:rsidRPr="00BC0E1A">
          <w:rPr>
            <w:color w:val="A31515"/>
            <w:highlight w:val="yellow"/>
            <w:lang w:eastAsia="en-GB"/>
          </w:rPr>
          <w:t>xsd:element</w:t>
        </w:r>
        <w:r w:rsidRPr="00BC0E1A">
          <w:rPr>
            <w:highlight w:val="yellow"/>
            <w:lang w:eastAsia="en-GB"/>
          </w:rPr>
          <w:t xml:space="preserve"> </w:t>
        </w:r>
        <w:r w:rsidRPr="00BC0E1A">
          <w:rPr>
            <w:color w:val="FF0000"/>
            <w:highlight w:val="yellow"/>
            <w:lang w:eastAsia="en-GB"/>
          </w:rPr>
          <w:t>name</w:t>
        </w:r>
        <w:r w:rsidRPr="00BC0E1A">
          <w:rPr>
            <w:highlight w:val="yellow"/>
            <w:lang w:eastAsia="en-GB"/>
          </w:rPr>
          <w:t xml:space="preserve">="delta-unsigned" </w:t>
        </w:r>
        <w:r w:rsidRPr="00BC0E1A">
          <w:rPr>
            <w:color w:val="FF0000"/>
            <w:highlight w:val="yellow"/>
            <w:lang w:eastAsia="en-GB"/>
          </w:rPr>
          <w:t>type</w:t>
        </w:r>
        <w:r w:rsidRPr="00BC0E1A">
          <w:rPr>
            <w:highlight w:val="yellow"/>
            <w:lang w:eastAsia="en-GB"/>
          </w:rPr>
          <w:t>="Unsigned8"/&gt;</w:t>
        </w:r>
      </w:ins>
    </w:p>
    <w:p w14:paraId="10A16FC4" w14:textId="18905089" w:rsidR="00D2620B" w:rsidRPr="00BC0E1A" w:rsidRDefault="00D2620B" w:rsidP="00A47D02">
      <w:pPr>
        <w:pStyle w:val="MacroText"/>
        <w:rPr>
          <w:ins w:id="6442" w:author="John Cowburn" w:date="2021-02-04T08:42:00Z"/>
          <w:lang w:eastAsia="en-GB"/>
        </w:rPr>
      </w:pPr>
      <w:ins w:id="6443" w:author="John Cowburn" w:date="2021-02-04T08:42:00Z">
        <w:r w:rsidRPr="00BC0E1A">
          <w:rPr>
            <w:lang w:eastAsia="en-GB"/>
          </w:rPr>
          <w:t xml:space="preserve">  </w:t>
        </w:r>
        <w:r>
          <w:rPr>
            <w:lang w:eastAsia="en-GB"/>
          </w:rPr>
          <w:t xml:space="preserve"> </w:t>
        </w:r>
        <w:r w:rsidRPr="00BC0E1A">
          <w:rPr>
            <w:lang w:eastAsia="en-GB"/>
          </w:rPr>
          <w:t xml:space="preserve">      </w:t>
        </w:r>
        <w:r w:rsidRPr="00BC0E1A">
          <w:rPr>
            <w:highlight w:val="yellow"/>
            <w:lang w:eastAsia="en-GB"/>
          </w:rPr>
          <w:t>&lt;</w:t>
        </w:r>
        <w:r w:rsidRPr="00BC0E1A">
          <w:rPr>
            <w:color w:val="A31515"/>
            <w:highlight w:val="yellow"/>
            <w:lang w:eastAsia="en-GB"/>
          </w:rPr>
          <w:t>xsd:element</w:t>
        </w:r>
        <w:r w:rsidRPr="00BC0E1A">
          <w:rPr>
            <w:highlight w:val="yellow"/>
            <w:lang w:eastAsia="en-GB"/>
          </w:rPr>
          <w:t xml:space="preserve"> </w:t>
        </w:r>
        <w:r w:rsidRPr="00BC0E1A">
          <w:rPr>
            <w:color w:val="FF0000"/>
            <w:highlight w:val="yellow"/>
            <w:lang w:eastAsia="en-GB"/>
          </w:rPr>
          <w:t>name</w:t>
        </w:r>
        <w:r w:rsidRPr="00BC0E1A">
          <w:rPr>
            <w:highlight w:val="yellow"/>
            <w:lang w:eastAsia="en-GB"/>
          </w:rPr>
          <w:t xml:space="preserve">="delta-long-unsigned" </w:t>
        </w:r>
        <w:r w:rsidRPr="00BC0E1A">
          <w:rPr>
            <w:color w:val="FF0000"/>
            <w:highlight w:val="yellow"/>
            <w:lang w:eastAsia="en-GB"/>
          </w:rPr>
          <w:t>type</w:t>
        </w:r>
        <w:r w:rsidRPr="00BC0E1A">
          <w:rPr>
            <w:highlight w:val="yellow"/>
            <w:lang w:eastAsia="en-GB"/>
          </w:rPr>
          <w:t>="Unsigned16"/&gt;</w:t>
        </w:r>
      </w:ins>
    </w:p>
    <w:p w14:paraId="62711427" w14:textId="6107CD32" w:rsidR="00D2620B" w:rsidRDefault="00D2620B" w:rsidP="00A47D02">
      <w:pPr>
        <w:pStyle w:val="MacroText"/>
        <w:rPr>
          <w:highlight w:val="white"/>
          <w:lang w:val="en-US" w:eastAsia="sl-SI"/>
        </w:rPr>
      </w:pPr>
      <w:ins w:id="6444" w:author="John Cowburn" w:date="2021-02-04T08:42:00Z">
        <w:r>
          <w:rPr>
            <w:highlight w:val="yellow"/>
            <w:lang w:eastAsia="en-GB"/>
          </w:rPr>
          <w:t xml:space="preserve">         </w:t>
        </w:r>
        <w:r w:rsidRPr="00BC0E1A">
          <w:rPr>
            <w:highlight w:val="yellow"/>
            <w:lang w:eastAsia="en-GB"/>
          </w:rPr>
          <w:t>&lt;</w:t>
        </w:r>
        <w:r w:rsidRPr="00BC0E1A">
          <w:rPr>
            <w:color w:val="A31515"/>
            <w:highlight w:val="yellow"/>
            <w:lang w:eastAsia="en-GB"/>
          </w:rPr>
          <w:t>xsd:element</w:t>
        </w:r>
        <w:r w:rsidRPr="00BC0E1A">
          <w:rPr>
            <w:highlight w:val="yellow"/>
            <w:lang w:eastAsia="en-GB"/>
          </w:rPr>
          <w:t xml:space="preserve"> </w:t>
        </w:r>
        <w:r w:rsidRPr="00BC0E1A">
          <w:rPr>
            <w:color w:val="FF0000"/>
            <w:highlight w:val="yellow"/>
            <w:lang w:eastAsia="en-GB"/>
          </w:rPr>
          <w:t>name</w:t>
        </w:r>
        <w:r w:rsidRPr="00BC0E1A">
          <w:rPr>
            <w:highlight w:val="yellow"/>
            <w:lang w:eastAsia="en-GB"/>
          </w:rPr>
          <w:t xml:space="preserve">="delta-double-long-unsigned" </w:t>
        </w:r>
        <w:r w:rsidRPr="00BC0E1A">
          <w:rPr>
            <w:color w:val="FF0000"/>
            <w:highlight w:val="yellow"/>
            <w:lang w:eastAsia="en-GB"/>
          </w:rPr>
          <w:t>type</w:t>
        </w:r>
        <w:r w:rsidRPr="00BC0E1A">
          <w:rPr>
            <w:highlight w:val="yellow"/>
            <w:lang w:eastAsia="en-GB"/>
          </w:rPr>
          <w:t>="Unsigned32"/&gt;</w:t>
        </w:r>
      </w:ins>
    </w:p>
    <w:p w14:paraId="6D518A7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dont-care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NULL</w:t>
      </w:r>
      <w:r>
        <w:rPr>
          <w:highlight w:val="white"/>
          <w:lang w:val="en-US" w:eastAsia="sl-SI"/>
        </w:rPr>
        <w:t>"</w:t>
      </w:r>
      <w:r>
        <w:rPr>
          <w:color w:val="0000FF"/>
          <w:highlight w:val="white"/>
          <w:lang w:val="en-US" w:eastAsia="sl-SI"/>
        </w:rPr>
        <w:t>/&gt;</w:t>
      </w:r>
    </w:p>
    <w:p w14:paraId="6C3B28D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349A9FF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2AF6A051" w14:textId="77777777" w:rsidR="005E07E4" w:rsidRDefault="005E07E4" w:rsidP="00A47D02">
      <w:pPr>
        <w:pStyle w:val="MacroText"/>
        <w:rPr>
          <w:highlight w:val="white"/>
          <w:lang w:val="en-US" w:eastAsia="sl-SI"/>
        </w:rPr>
      </w:pPr>
    </w:p>
    <w:p w14:paraId="52710D0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Parameterized-Access</w:t>
      </w:r>
      <w:r>
        <w:rPr>
          <w:highlight w:val="white"/>
          <w:lang w:val="en-US" w:eastAsia="sl-SI"/>
        </w:rPr>
        <w:t>"</w:t>
      </w:r>
      <w:r>
        <w:rPr>
          <w:color w:val="0000FF"/>
          <w:highlight w:val="white"/>
          <w:lang w:val="en-US" w:eastAsia="sl-SI"/>
        </w:rPr>
        <w:t>&gt;</w:t>
      </w:r>
    </w:p>
    <w:p w14:paraId="560CC77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434BF8F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variable-name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ObjectName</w:t>
      </w:r>
      <w:r>
        <w:rPr>
          <w:highlight w:val="white"/>
          <w:lang w:val="en-US" w:eastAsia="sl-SI"/>
        </w:rPr>
        <w:t>"</w:t>
      </w:r>
      <w:r>
        <w:rPr>
          <w:color w:val="0000FF"/>
          <w:highlight w:val="white"/>
          <w:lang w:val="en-US" w:eastAsia="sl-SI"/>
        </w:rPr>
        <w:t>/&gt;</w:t>
      </w:r>
    </w:p>
    <w:p w14:paraId="549BF1E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selector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Unsigned8</w:t>
      </w:r>
      <w:r>
        <w:rPr>
          <w:highlight w:val="white"/>
          <w:lang w:val="en-US" w:eastAsia="sl-SI"/>
        </w:rPr>
        <w:t>"</w:t>
      </w:r>
      <w:r>
        <w:rPr>
          <w:color w:val="0000FF"/>
          <w:highlight w:val="white"/>
          <w:lang w:val="en-US" w:eastAsia="sl-SI"/>
        </w:rPr>
        <w:t>/&gt;</w:t>
      </w:r>
    </w:p>
    <w:p w14:paraId="7D9D002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parameter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Data</w:t>
      </w:r>
      <w:r>
        <w:rPr>
          <w:highlight w:val="white"/>
          <w:lang w:val="en-US" w:eastAsia="sl-SI"/>
        </w:rPr>
        <w:t>"</w:t>
      </w:r>
      <w:r>
        <w:rPr>
          <w:color w:val="0000FF"/>
          <w:highlight w:val="white"/>
          <w:lang w:val="en-US" w:eastAsia="sl-SI"/>
        </w:rPr>
        <w:t>/&gt;</w:t>
      </w:r>
    </w:p>
    <w:p w14:paraId="0B1B464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3063427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6AF8DB8A" w14:textId="77777777" w:rsidR="005E07E4" w:rsidRDefault="005E07E4" w:rsidP="00A47D02">
      <w:pPr>
        <w:pStyle w:val="MacroText"/>
        <w:rPr>
          <w:highlight w:val="white"/>
          <w:lang w:val="en-US" w:eastAsia="sl-SI"/>
        </w:rPr>
      </w:pPr>
    </w:p>
    <w:p w14:paraId="680B2BF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Block-Number-Access</w:t>
      </w:r>
      <w:r>
        <w:rPr>
          <w:highlight w:val="white"/>
          <w:lang w:val="en-US" w:eastAsia="sl-SI"/>
        </w:rPr>
        <w:t>"</w:t>
      </w:r>
      <w:r>
        <w:rPr>
          <w:color w:val="0000FF"/>
          <w:highlight w:val="white"/>
          <w:lang w:val="en-US" w:eastAsia="sl-SI"/>
        </w:rPr>
        <w:t>&gt;</w:t>
      </w:r>
    </w:p>
    <w:p w14:paraId="0FA1FBF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544D1CA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block-number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Unsigned16</w:t>
      </w:r>
      <w:r>
        <w:rPr>
          <w:highlight w:val="white"/>
          <w:lang w:val="en-US" w:eastAsia="sl-SI"/>
        </w:rPr>
        <w:t>"</w:t>
      </w:r>
      <w:r>
        <w:rPr>
          <w:color w:val="0000FF"/>
          <w:highlight w:val="white"/>
          <w:lang w:val="en-US" w:eastAsia="sl-SI"/>
        </w:rPr>
        <w:t>/&gt;</w:t>
      </w:r>
    </w:p>
    <w:p w14:paraId="2D50592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7E781E8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61371AB2" w14:textId="77777777" w:rsidR="005E07E4" w:rsidRDefault="005E07E4" w:rsidP="00A47D02">
      <w:pPr>
        <w:pStyle w:val="MacroText"/>
        <w:rPr>
          <w:highlight w:val="white"/>
          <w:lang w:val="en-US" w:eastAsia="sl-SI"/>
        </w:rPr>
      </w:pPr>
    </w:p>
    <w:p w14:paraId="1A0804C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Read-Data-Block-Access</w:t>
      </w:r>
      <w:r>
        <w:rPr>
          <w:highlight w:val="white"/>
          <w:lang w:val="en-US" w:eastAsia="sl-SI"/>
        </w:rPr>
        <w:t>"</w:t>
      </w:r>
      <w:r>
        <w:rPr>
          <w:color w:val="0000FF"/>
          <w:highlight w:val="white"/>
          <w:lang w:val="en-US" w:eastAsia="sl-SI"/>
        </w:rPr>
        <w:t>&gt;</w:t>
      </w:r>
    </w:p>
    <w:p w14:paraId="40ACA95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3AE8BD3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last-block</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xsd:boolean</w:t>
      </w:r>
      <w:r>
        <w:rPr>
          <w:highlight w:val="white"/>
          <w:lang w:val="en-US" w:eastAsia="sl-SI"/>
        </w:rPr>
        <w:t>"</w:t>
      </w:r>
      <w:r>
        <w:rPr>
          <w:color w:val="0000FF"/>
          <w:highlight w:val="white"/>
          <w:lang w:val="en-US" w:eastAsia="sl-SI"/>
        </w:rPr>
        <w:t>/&gt;</w:t>
      </w:r>
    </w:p>
    <w:p w14:paraId="0DB03F6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block-number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Unsigned16</w:t>
      </w:r>
      <w:r>
        <w:rPr>
          <w:highlight w:val="white"/>
          <w:lang w:val="en-US" w:eastAsia="sl-SI"/>
        </w:rPr>
        <w:t>"</w:t>
      </w:r>
      <w:r>
        <w:rPr>
          <w:color w:val="0000FF"/>
          <w:highlight w:val="white"/>
          <w:lang w:val="en-US" w:eastAsia="sl-SI"/>
        </w:rPr>
        <w:t>/&gt;</w:t>
      </w:r>
    </w:p>
    <w:p w14:paraId="3D7C0F8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raw-data</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5B6C9D1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70D3362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71D22660" w14:textId="77777777" w:rsidR="005E07E4" w:rsidRDefault="005E07E4" w:rsidP="00A47D02">
      <w:pPr>
        <w:pStyle w:val="MacroText"/>
        <w:rPr>
          <w:highlight w:val="white"/>
          <w:lang w:val="en-US" w:eastAsia="sl-SI"/>
        </w:rPr>
      </w:pPr>
    </w:p>
    <w:p w14:paraId="26171C6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Write-Data-Block-Access</w:t>
      </w:r>
      <w:r>
        <w:rPr>
          <w:highlight w:val="white"/>
          <w:lang w:val="en-US" w:eastAsia="sl-SI"/>
        </w:rPr>
        <w:t>"</w:t>
      </w:r>
      <w:r>
        <w:rPr>
          <w:color w:val="0000FF"/>
          <w:highlight w:val="white"/>
          <w:lang w:val="en-US" w:eastAsia="sl-SI"/>
        </w:rPr>
        <w:t>&gt;</w:t>
      </w:r>
    </w:p>
    <w:p w14:paraId="5FA941B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7B4A8F9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last-block</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xsd:boolean</w:t>
      </w:r>
      <w:r>
        <w:rPr>
          <w:highlight w:val="white"/>
          <w:lang w:val="en-US" w:eastAsia="sl-SI"/>
        </w:rPr>
        <w:t>"</w:t>
      </w:r>
      <w:r>
        <w:rPr>
          <w:color w:val="0000FF"/>
          <w:highlight w:val="white"/>
          <w:lang w:val="en-US" w:eastAsia="sl-SI"/>
        </w:rPr>
        <w:t>/&gt;</w:t>
      </w:r>
    </w:p>
    <w:p w14:paraId="7674C2E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block-number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Unsigned16</w:t>
      </w:r>
      <w:r>
        <w:rPr>
          <w:highlight w:val="white"/>
          <w:lang w:val="en-US" w:eastAsia="sl-SI"/>
        </w:rPr>
        <w:t>"</w:t>
      </w:r>
      <w:r>
        <w:rPr>
          <w:color w:val="0000FF"/>
          <w:highlight w:val="white"/>
          <w:lang w:val="en-US" w:eastAsia="sl-SI"/>
        </w:rPr>
        <w:t>/&gt;</w:t>
      </w:r>
    </w:p>
    <w:p w14:paraId="78668A7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10DAA9A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2FAB7550" w14:textId="77777777" w:rsidR="005E07E4" w:rsidRDefault="005E07E4" w:rsidP="00A47D02">
      <w:pPr>
        <w:pStyle w:val="MacroText"/>
        <w:rPr>
          <w:highlight w:val="white"/>
          <w:lang w:val="en-US" w:eastAsia="sl-SI"/>
        </w:rPr>
      </w:pPr>
    </w:p>
    <w:p w14:paraId="5FC04B6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Variable-Access-Specification</w:t>
      </w:r>
      <w:r>
        <w:rPr>
          <w:highlight w:val="white"/>
          <w:lang w:val="en-US" w:eastAsia="sl-SI"/>
        </w:rPr>
        <w:t>"</w:t>
      </w:r>
      <w:r>
        <w:rPr>
          <w:color w:val="0000FF"/>
          <w:highlight w:val="white"/>
          <w:lang w:val="en-US" w:eastAsia="sl-SI"/>
        </w:rPr>
        <w:t>&gt;</w:t>
      </w:r>
    </w:p>
    <w:p w14:paraId="6F19002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2D29088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variable-name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ObjectName</w:t>
      </w:r>
      <w:r>
        <w:rPr>
          <w:highlight w:val="white"/>
          <w:lang w:val="en-US" w:eastAsia="sl-SI"/>
        </w:rPr>
        <w:t>"</w:t>
      </w:r>
      <w:r>
        <w:rPr>
          <w:color w:val="0000FF"/>
          <w:highlight w:val="white"/>
          <w:lang w:val="en-US" w:eastAsia="sl-SI"/>
        </w:rPr>
        <w:t>/&gt;</w:t>
      </w:r>
    </w:p>
    <w:p w14:paraId="1A38196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parameterized-access</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Parameterized-Access</w:t>
      </w:r>
      <w:r>
        <w:rPr>
          <w:highlight w:val="white"/>
          <w:lang w:val="en-US" w:eastAsia="sl-SI"/>
        </w:rPr>
        <w:t>"</w:t>
      </w:r>
      <w:r>
        <w:rPr>
          <w:color w:val="0000FF"/>
          <w:highlight w:val="white"/>
          <w:lang w:val="en-US" w:eastAsia="sl-SI"/>
        </w:rPr>
        <w:t>/&gt;</w:t>
      </w:r>
    </w:p>
    <w:p w14:paraId="7533446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block-number-access</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Block-Number-Access</w:t>
      </w:r>
      <w:r>
        <w:rPr>
          <w:highlight w:val="white"/>
          <w:lang w:val="en-US" w:eastAsia="sl-SI"/>
        </w:rPr>
        <w:t>"</w:t>
      </w:r>
      <w:r>
        <w:rPr>
          <w:color w:val="0000FF"/>
          <w:highlight w:val="white"/>
          <w:lang w:val="en-US" w:eastAsia="sl-SI"/>
        </w:rPr>
        <w:t>/&gt;</w:t>
      </w:r>
    </w:p>
    <w:p w14:paraId="4AD4284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read-data-block-access</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Read-Data-Block-Access</w:t>
      </w:r>
      <w:r>
        <w:rPr>
          <w:highlight w:val="white"/>
          <w:lang w:val="en-US" w:eastAsia="sl-SI"/>
        </w:rPr>
        <w:t>"</w:t>
      </w:r>
      <w:r>
        <w:rPr>
          <w:color w:val="0000FF"/>
          <w:highlight w:val="white"/>
          <w:lang w:val="en-US" w:eastAsia="sl-SI"/>
        </w:rPr>
        <w:t>/&gt;</w:t>
      </w:r>
    </w:p>
    <w:p w14:paraId="4819947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write-data-block-access</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Write-Data-Block-Access</w:t>
      </w:r>
      <w:r>
        <w:rPr>
          <w:highlight w:val="white"/>
          <w:lang w:val="en-US" w:eastAsia="sl-SI"/>
        </w:rPr>
        <w:t>"</w:t>
      </w:r>
      <w:r>
        <w:rPr>
          <w:color w:val="0000FF"/>
          <w:highlight w:val="white"/>
          <w:lang w:val="en-US" w:eastAsia="sl-SI"/>
        </w:rPr>
        <w:t>/&gt;</w:t>
      </w:r>
    </w:p>
    <w:p w14:paraId="18626CC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12F4FC2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5B7AD596" w14:textId="77777777" w:rsidR="005E07E4" w:rsidRDefault="005E07E4" w:rsidP="00A47D02">
      <w:pPr>
        <w:pStyle w:val="MacroText"/>
        <w:rPr>
          <w:highlight w:val="white"/>
          <w:lang w:val="en-US" w:eastAsia="sl-SI"/>
        </w:rPr>
      </w:pPr>
    </w:p>
    <w:p w14:paraId="1260BEC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ReadRequest</w:t>
      </w:r>
      <w:r>
        <w:rPr>
          <w:highlight w:val="white"/>
          <w:lang w:val="en-US" w:eastAsia="sl-SI"/>
        </w:rPr>
        <w:t>"</w:t>
      </w:r>
      <w:r>
        <w:rPr>
          <w:color w:val="0000FF"/>
          <w:highlight w:val="white"/>
          <w:lang w:val="en-US" w:eastAsia="sl-SI"/>
        </w:rPr>
        <w:t>&gt;</w:t>
      </w:r>
    </w:p>
    <w:p w14:paraId="24837F42" w14:textId="77777777" w:rsidR="005E07E4" w:rsidRDefault="005E07E4" w:rsidP="00A47D02">
      <w:pPr>
        <w:pStyle w:val="MacroText"/>
        <w:rPr>
          <w:highlight w:val="white"/>
          <w:lang w:val="en-US" w:eastAsia="sl-SI"/>
        </w:rPr>
      </w:pPr>
      <w:r>
        <w:rPr>
          <w:color w:val="0000FF"/>
          <w:highlight w:val="white"/>
          <w:lang w:val="en-US" w:eastAsia="sl-SI"/>
        </w:rPr>
        <w:lastRenderedPageBreak/>
        <w:t xml:space="preserve">      &lt;</w:t>
      </w:r>
      <w:r>
        <w:rPr>
          <w:color w:val="A31515"/>
          <w:highlight w:val="white"/>
          <w:lang w:val="en-US" w:eastAsia="sl-SI"/>
        </w:rPr>
        <w:t>xsd:sequence</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maxOccurs</w:t>
      </w:r>
      <w:r>
        <w:rPr>
          <w:color w:val="0000FF"/>
          <w:highlight w:val="white"/>
          <w:lang w:val="en-US" w:eastAsia="sl-SI"/>
        </w:rPr>
        <w:t>=</w:t>
      </w:r>
      <w:r>
        <w:rPr>
          <w:highlight w:val="white"/>
          <w:lang w:val="en-US" w:eastAsia="sl-SI"/>
        </w:rPr>
        <w:t>"</w:t>
      </w:r>
      <w:r>
        <w:rPr>
          <w:color w:val="0000FF"/>
          <w:highlight w:val="white"/>
          <w:lang w:val="en-US" w:eastAsia="sl-SI"/>
        </w:rPr>
        <w:t>unbounded</w:t>
      </w:r>
      <w:r>
        <w:rPr>
          <w:highlight w:val="white"/>
          <w:lang w:val="en-US" w:eastAsia="sl-SI"/>
        </w:rPr>
        <w:t>"</w:t>
      </w:r>
      <w:r>
        <w:rPr>
          <w:color w:val="0000FF"/>
          <w:highlight w:val="white"/>
          <w:lang w:val="en-US" w:eastAsia="sl-SI"/>
        </w:rPr>
        <w:t>&gt;</w:t>
      </w:r>
    </w:p>
    <w:p w14:paraId="63B5CBD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Variable-Access-Specification</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Variable-Access-Specification</w:t>
      </w:r>
      <w:r>
        <w:rPr>
          <w:highlight w:val="white"/>
          <w:lang w:val="en-US" w:eastAsia="sl-SI"/>
        </w:rPr>
        <w:t>"</w:t>
      </w:r>
      <w:r>
        <w:rPr>
          <w:color w:val="0000FF"/>
          <w:highlight w:val="white"/>
          <w:lang w:val="en-US" w:eastAsia="sl-SI"/>
        </w:rPr>
        <w:t>/&gt;</w:t>
      </w:r>
    </w:p>
    <w:p w14:paraId="5059A7C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1A878C9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5D292EE8" w14:textId="77777777" w:rsidR="005E07E4" w:rsidRDefault="005E07E4" w:rsidP="00A47D02">
      <w:pPr>
        <w:pStyle w:val="MacroText"/>
        <w:rPr>
          <w:highlight w:val="white"/>
          <w:lang w:val="en-US" w:eastAsia="sl-SI"/>
        </w:rPr>
      </w:pPr>
    </w:p>
    <w:p w14:paraId="0FF9610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WriteRequest</w:t>
      </w:r>
      <w:r>
        <w:rPr>
          <w:highlight w:val="white"/>
          <w:lang w:val="en-US" w:eastAsia="sl-SI"/>
        </w:rPr>
        <w:t>"</w:t>
      </w:r>
      <w:r>
        <w:rPr>
          <w:color w:val="0000FF"/>
          <w:highlight w:val="white"/>
          <w:lang w:val="en-US" w:eastAsia="sl-SI"/>
        </w:rPr>
        <w:t>&gt;</w:t>
      </w:r>
    </w:p>
    <w:p w14:paraId="6D0B64B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6922A16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variable-access-specification</w:t>
      </w:r>
      <w:r>
        <w:rPr>
          <w:highlight w:val="white"/>
          <w:lang w:val="en-US" w:eastAsia="sl-SI"/>
        </w:rPr>
        <w:t>"</w:t>
      </w:r>
      <w:r>
        <w:rPr>
          <w:color w:val="0000FF"/>
          <w:highlight w:val="white"/>
          <w:lang w:val="en-US" w:eastAsia="sl-SI"/>
        </w:rPr>
        <w:t>&gt;</w:t>
      </w:r>
    </w:p>
    <w:p w14:paraId="7096FB2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6B2E085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maxOccurs</w:t>
      </w:r>
      <w:r>
        <w:rPr>
          <w:color w:val="0000FF"/>
          <w:highlight w:val="white"/>
          <w:lang w:val="en-US" w:eastAsia="sl-SI"/>
        </w:rPr>
        <w:t>=</w:t>
      </w:r>
      <w:r>
        <w:rPr>
          <w:highlight w:val="white"/>
          <w:lang w:val="en-US" w:eastAsia="sl-SI"/>
        </w:rPr>
        <w:t>"</w:t>
      </w:r>
      <w:r>
        <w:rPr>
          <w:color w:val="0000FF"/>
          <w:highlight w:val="white"/>
          <w:lang w:val="en-US" w:eastAsia="sl-SI"/>
        </w:rPr>
        <w:t>unbounded</w:t>
      </w:r>
      <w:r>
        <w:rPr>
          <w:highlight w:val="white"/>
          <w:lang w:val="en-US" w:eastAsia="sl-SI"/>
        </w:rPr>
        <w:t>"</w:t>
      </w:r>
      <w:r>
        <w:rPr>
          <w:color w:val="0000FF"/>
          <w:highlight w:val="white"/>
          <w:lang w:val="en-US" w:eastAsia="sl-SI"/>
        </w:rPr>
        <w:t>&gt;</w:t>
      </w:r>
    </w:p>
    <w:p w14:paraId="6002F78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Variable-Access-Specification</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Variable-Access-Specification</w:t>
      </w:r>
      <w:r>
        <w:rPr>
          <w:highlight w:val="white"/>
          <w:lang w:val="en-US" w:eastAsia="sl-SI"/>
        </w:rPr>
        <w:t>"</w:t>
      </w:r>
      <w:r>
        <w:rPr>
          <w:color w:val="0000FF"/>
          <w:highlight w:val="white"/>
          <w:lang w:val="en-US" w:eastAsia="sl-SI"/>
        </w:rPr>
        <w:t>/&gt;</w:t>
      </w:r>
    </w:p>
    <w:p w14:paraId="6CDDDA1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16058AF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6DB0E61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367801A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list-of-data</w:t>
      </w:r>
      <w:r>
        <w:rPr>
          <w:highlight w:val="white"/>
          <w:lang w:val="en-US" w:eastAsia="sl-SI"/>
        </w:rPr>
        <w:t>"</w:t>
      </w:r>
      <w:r>
        <w:rPr>
          <w:color w:val="0000FF"/>
          <w:highlight w:val="white"/>
          <w:lang w:val="en-US" w:eastAsia="sl-SI"/>
        </w:rPr>
        <w:t>&gt;</w:t>
      </w:r>
    </w:p>
    <w:p w14:paraId="34E55DD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5E4D844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maxOccurs</w:t>
      </w:r>
      <w:r>
        <w:rPr>
          <w:color w:val="0000FF"/>
          <w:highlight w:val="white"/>
          <w:lang w:val="en-US" w:eastAsia="sl-SI"/>
        </w:rPr>
        <w:t>=</w:t>
      </w:r>
      <w:r>
        <w:rPr>
          <w:highlight w:val="white"/>
          <w:lang w:val="en-US" w:eastAsia="sl-SI"/>
        </w:rPr>
        <w:t>"</w:t>
      </w:r>
      <w:r>
        <w:rPr>
          <w:color w:val="0000FF"/>
          <w:highlight w:val="white"/>
          <w:lang w:val="en-US" w:eastAsia="sl-SI"/>
        </w:rPr>
        <w:t>unbounded</w:t>
      </w:r>
      <w:r>
        <w:rPr>
          <w:highlight w:val="white"/>
          <w:lang w:val="en-US" w:eastAsia="sl-SI"/>
        </w:rPr>
        <w:t>"</w:t>
      </w:r>
      <w:r>
        <w:rPr>
          <w:color w:val="0000FF"/>
          <w:highlight w:val="white"/>
          <w:lang w:val="en-US" w:eastAsia="sl-SI"/>
        </w:rPr>
        <w:t>&gt;</w:t>
      </w:r>
    </w:p>
    <w:p w14:paraId="5ED77D3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Data</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Data</w:t>
      </w:r>
      <w:r>
        <w:rPr>
          <w:highlight w:val="white"/>
          <w:lang w:val="en-US" w:eastAsia="sl-SI"/>
        </w:rPr>
        <w:t>"</w:t>
      </w:r>
      <w:r>
        <w:rPr>
          <w:color w:val="0000FF"/>
          <w:highlight w:val="white"/>
          <w:lang w:val="en-US" w:eastAsia="sl-SI"/>
        </w:rPr>
        <w:t>/&gt;</w:t>
      </w:r>
    </w:p>
    <w:p w14:paraId="0BEB8B6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664F17B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034E0E5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6488FC4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7643972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1A0B603C" w14:textId="77777777" w:rsidR="005E07E4" w:rsidRDefault="005E07E4" w:rsidP="00A47D02">
      <w:pPr>
        <w:pStyle w:val="MacroText"/>
        <w:rPr>
          <w:highlight w:val="white"/>
          <w:lang w:val="en-US" w:eastAsia="sl-SI"/>
        </w:rPr>
      </w:pPr>
    </w:p>
    <w:p w14:paraId="41778AF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InitiateResponse</w:t>
      </w:r>
      <w:r>
        <w:rPr>
          <w:highlight w:val="white"/>
          <w:lang w:val="en-US" w:eastAsia="sl-SI"/>
        </w:rPr>
        <w:t>"</w:t>
      </w:r>
      <w:r>
        <w:rPr>
          <w:color w:val="0000FF"/>
          <w:highlight w:val="white"/>
          <w:lang w:val="en-US" w:eastAsia="sl-SI"/>
        </w:rPr>
        <w:t>&gt;</w:t>
      </w:r>
    </w:p>
    <w:p w14:paraId="221B86F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15158C0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negotiated-quality-of-service</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Integer8</w:t>
      </w:r>
      <w:r>
        <w:rPr>
          <w:highlight w:val="white"/>
          <w:lang w:val="en-US" w:eastAsia="sl-SI"/>
        </w:rPr>
        <w:t>"</w:t>
      </w:r>
      <w:r>
        <w:rPr>
          <w:color w:val="0000FF"/>
          <w:highlight w:val="white"/>
          <w:lang w:val="en-US" w:eastAsia="sl-SI"/>
        </w:rPr>
        <w:t>/&gt;</w:t>
      </w:r>
    </w:p>
    <w:p w14:paraId="76A970E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negotiated-dlms-version-number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Unsigned8</w:t>
      </w:r>
      <w:r>
        <w:rPr>
          <w:highlight w:val="white"/>
          <w:lang w:val="en-US" w:eastAsia="sl-SI"/>
        </w:rPr>
        <w:t>"</w:t>
      </w:r>
      <w:r>
        <w:rPr>
          <w:color w:val="0000FF"/>
          <w:highlight w:val="white"/>
          <w:lang w:val="en-US" w:eastAsia="sl-SI"/>
        </w:rPr>
        <w:t>/&gt;</w:t>
      </w:r>
    </w:p>
    <w:p w14:paraId="5D5E67D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negotiated-conformance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Conformance</w:t>
      </w:r>
      <w:r>
        <w:rPr>
          <w:highlight w:val="white"/>
          <w:lang w:val="en-US" w:eastAsia="sl-SI"/>
        </w:rPr>
        <w:t>"</w:t>
      </w:r>
      <w:r>
        <w:rPr>
          <w:color w:val="0000FF"/>
          <w:highlight w:val="white"/>
          <w:lang w:val="en-US" w:eastAsia="sl-SI"/>
        </w:rPr>
        <w:t>/&gt;</w:t>
      </w:r>
    </w:p>
    <w:p w14:paraId="09C2E6B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server-max-receive-pdu-size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Unsigned16</w:t>
      </w:r>
      <w:r>
        <w:rPr>
          <w:highlight w:val="white"/>
          <w:lang w:val="en-US" w:eastAsia="sl-SI"/>
        </w:rPr>
        <w:t>"</w:t>
      </w:r>
      <w:r>
        <w:rPr>
          <w:color w:val="0000FF"/>
          <w:highlight w:val="white"/>
          <w:lang w:val="en-US" w:eastAsia="sl-SI"/>
        </w:rPr>
        <w:t>/&gt;</w:t>
      </w:r>
    </w:p>
    <w:p w14:paraId="151AEAF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vaa-name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ObjectName</w:t>
      </w:r>
      <w:r>
        <w:rPr>
          <w:highlight w:val="white"/>
          <w:lang w:val="en-US" w:eastAsia="sl-SI"/>
        </w:rPr>
        <w:t>"</w:t>
      </w:r>
      <w:r>
        <w:rPr>
          <w:color w:val="0000FF"/>
          <w:highlight w:val="white"/>
          <w:lang w:val="en-US" w:eastAsia="sl-SI"/>
        </w:rPr>
        <w:t>/&gt;</w:t>
      </w:r>
    </w:p>
    <w:p w14:paraId="44B55E7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7CF71AA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2EC5934B" w14:textId="77777777" w:rsidR="005E07E4" w:rsidRDefault="005E07E4" w:rsidP="00A47D02">
      <w:pPr>
        <w:pStyle w:val="MacroText"/>
        <w:rPr>
          <w:highlight w:val="white"/>
          <w:lang w:val="en-US" w:eastAsia="sl-SI"/>
        </w:rPr>
      </w:pPr>
    </w:p>
    <w:p w14:paraId="6CB0610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Data-Block-Result</w:t>
      </w:r>
      <w:r>
        <w:rPr>
          <w:highlight w:val="white"/>
          <w:lang w:val="en-US" w:eastAsia="sl-SI"/>
        </w:rPr>
        <w:t>"</w:t>
      </w:r>
      <w:r>
        <w:rPr>
          <w:color w:val="0000FF"/>
          <w:highlight w:val="white"/>
          <w:lang w:val="en-US" w:eastAsia="sl-SI"/>
        </w:rPr>
        <w:t>&gt;</w:t>
      </w:r>
    </w:p>
    <w:p w14:paraId="458695D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572F4CB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last-block</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xsd:boolean</w:t>
      </w:r>
      <w:r>
        <w:rPr>
          <w:highlight w:val="white"/>
          <w:lang w:val="en-US" w:eastAsia="sl-SI"/>
        </w:rPr>
        <w:t>"</w:t>
      </w:r>
      <w:r>
        <w:rPr>
          <w:color w:val="0000FF"/>
          <w:highlight w:val="white"/>
          <w:lang w:val="en-US" w:eastAsia="sl-SI"/>
        </w:rPr>
        <w:t>/&gt;</w:t>
      </w:r>
    </w:p>
    <w:p w14:paraId="4C9F131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block-number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Unsigned16</w:t>
      </w:r>
      <w:r>
        <w:rPr>
          <w:highlight w:val="white"/>
          <w:lang w:val="en-US" w:eastAsia="sl-SI"/>
        </w:rPr>
        <w:t>"</w:t>
      </w:r>
      <w:r>
        <w:rPr>
          <w:color w:val="0000FF"/>
          <w:highlight w:val="white"/>
          <w:lang w:val="en-US" w:eastAsia="sl-SI"/>
        </w:rPr>
        <w:t>/&gt;</w:t>
      </w:r>
    </w:p>
    <w:p w14:paraId="0DAC814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raw-data</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2DE8101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3ABDAB3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195DBEDD" w14:textId="77777777" w:rsidR="005E07E4" w:rsidRDefault="005E07E4" w:rsidP="00A47D02">
      <w:pPr>
        <w:pStyle w:val="MacroText"/>
        <w:rPr>
          <w:highlight w:val="white"/>
          <w:lang w:val="en-US" w:eastAsia="sl-SI"/>
        </w:rPr>
      </w:pPr>
    </w:p>
    <w:p w14:paraId="3C6FD70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ReadResponse</w:t>
      </w:r>
      <w:r>
        <w:rPr>
          <w:highlight w:val="white"/>
          <w:lang w:val="en-US" w:eastAsia="sl-SI"/>
        </w:rPr>
        <w:t>"</w:t>
      </w:r>
      <w:r>
        <w:rPr>
          <w:color w:val="0000FF"/>
          <w:highlight w:val="white"/>
          <w:lang w:val="en-US" w:eastAsia="sl-SI"/>
        </w:rPr>
        <w:t>&gt;</w:t>
      </w:r>
    </w:p>
    <w:p w14:paraId="299866C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maxOccurs</w:t>
      </w:r>
      <w:r>
        <w:rPr>
          <w:color w:val="0000FF"/>
          <w:highlight w:val="white"/>
          <w:lang w:val="en-US" w:eastAsia="sl-SI"/>
        </w:rPr>
        <w:t>=</w:t>
      </w:r>
      <w:r>
        <w:rPr>
          <w:highlight w:val="white"/>
          <w:lang w:val="en-US" w:eastAsia="sl-SI"/>
        </w:rPr>
        <w:t>"</w:t>
      </w:r>
      <w:r>
        <w:rPr>
          <w:color w:val="0000FF"/>
          <w:highlight w:val="white"/>
          <w:lang w:val="en-US" w:eastAsia="sl-SI"/>
        </w:rPr>
        <w:t>unbounded</w:t>
      </w:r>
      <w:r>
        <w:rPr>
          <w:highlight w:val="white"/>
          <w:lang w:val="en-US" w:eastAsia="sl-SI"/>
        </w:rPr>
        <w:t>"</w:t>
      </w:r>
      <w:r>
        <w:rPr>
          <w:color w:val="0000FF"/>
          <w:highlight w:val="white"/>
          <w:lang w:val="en-US" w:eastAsia="sl-SI"/>
        </w:rPr>
        <w:t>&gt;</w:t>
      </w:r>
    </w:p>
    <w:p w14:paraId="56ACC91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CHOICE</w:t>
      </w:r>
      <w:r>
        <w:rPr>
          <w:highlight w:val="white"/>
          <w:lang w:val="en-US" w:eastAsia="sl-SI"/>
        </w:rPr>
        <w:t>"</w:t>
      </w:r>
      <w:r>
        <w:rPr>
          <w:color w:val="0000FF"/>
          <w:highlight w:val="white"/>
          <w:lang w:val="en-US" w:eastAsia="sl-SI"/>
        </w:rPr>
        <w:t>&gt;</w:t>
      </w:r>
    </w:p>
    <w:p w14:paraId="3DAAA86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570A803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48E54B7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data</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Data</w:t>
      </w:r>
      <w:r>
        <w:rPr>
          <w:highlight w:val="white"/>
          <w:lang w:val="en-US" w:eastAsia="sl-SI"/>
        </w:rPr>
        <w:t>"</w:t>
      </w:r>
      <w:r>
        <w:rPr>
          <w:color w:val="0000FF"/>
          <w:highlight w:val="white"/>
          <w:lang w:val="en-US" w:eastAsia="sl-SI"/>
        </w:rPr>
        <w:t>/&gt;</w:t>
      </w:r>
    </w:p>
    <w:p w14:paraId="1F8D08B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data-access-error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Data-Access-Result</w:t>
      </w:r>
      <w:r>
        <w:rPr>
          <w:highlight w:val="white"/>
          <w:lang w:val="en-US" w:eastAsia="sl-SI"/>
        </w:rPr>
        <w:t>"</w:t>
      </w:r>
      <w:r>
        <w:rPr>
          <w:color w:val="0000FF"/>
          <w:highlight w:val="white"/>
          <w:lang w:val="en-US" w:eastAsia="sl-SI"/>
        </w:rPr>
        <w:t>/&gt;</w:t>
      </w:r>
    </w:p>
    <w:p w14:paraId="00954C2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data-block-result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Data-Block-Result</w:t>
      </w:r>
      <w:r>
        <w:rPr>
          <w:highlight w:val="white"/>
          <w:lang w:val="en-US" w:eastAsia="sl-SI"/>
        </w:rPr>
        <w:t>"</w:t>
      </w:r>
      <w:r>
        <w:rPr>
          <w:color w:val="0000FF"/>
          <w:highlight w:val="white"/>
          <w:lang w:val="en-US" w:eastAsia="sl-SI"/>
        </w:rPr>
        <w:t>/&gt;</w:t>
      </w:r>
    </w:p>
    <w:p w14:paraId="7A98041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block-number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Unsigned16</w:t>
      </w:r>
      <w:r>
        <w:rPr>
          <w:highlight w:val="white"/>
          <w:lang w:val="en-US" w:eastAsia="sl-SI"/>
        </w:rPr>
        <w:t>"</w:t>
      </w:r>
      <w:r>
        <w:rPr>
          <w:color w:val="0000FF"/>
          <w:highlight w:val="white"/>
          <w:lang w:val="en-US" w:eastAsia="sl-SI"/>
        </w:rPr>
        <w:t>/&gt;</w:t>
      </w:r>
    </w:p>
    <w:p w14:paraId="34E17A2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4917744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23D54A7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4895D22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36ABFABC" w14:textId="77777777" w:rsidR="005E07E4" w:rsidRDefault="005E07E4" w:rsidP="00A47D02">
      <w:pPr>
        <w:pStyle w:val="MacroText"/>
        <w:rPr>
          <w:highlight w:val="white"/>
          <w:lang w:val="en-US" w:eastAsia="sl-SI"/>
        </w:rPr>
      </w:pPr>
      <w:r>
        <w:rPr>
          <w:color w:val="0000FF"/>
          <w:highlight w:val="white"/>
          <w:lang w:val="en-US" w:eastAsia="sl-SI"/>
        </w:rPr>
        <w:lastRenderedPageBreak/>
        <w:t xml:space="preserve">   &lt;/</w:t>
      </w:r>
      <w:r>
        <w:rPr>
          <w:color w:val="A31515"/>
          <w:highlight w:val="white"/>
          <w:lang w:val="en-US" w:eastAsia="sl-SI"/>
        </w:rPr>
        <w:t>xsd:complexType</w:t>
      </w:r>
      <w:r>
        <w:rPr>
          <w:color w:val="0000FF"/>
          <w:highlight w:val="white"/>
          <w:lang w:val="en-US" w:eastAsia="sl-SI"/>
        </w:rPr>
        <w:t>&gt;</w:t>
      </w:r>
    </w:p>
    <w:p w14:paraId="7EBECC98" w14:textId="77777777" w:rsidR="005E07E4" w:rsidRDefault="005E07E4" w:rsidP="00A47D02">
      <w:pPr>
        <w:pStyle w:val="MacroText"/>
        <w:rPr>
          <w:highlight w:val="white"/>
          <w:lang w:val="en-US" w:eastAsia="sl-SI"/>
        </w:rPr>
      </w:pPr>
    </w:p>
    <w:p w14:paraId="78BBDC4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WriteResponse</w:t>
      </w:r>
      <w:r>
        <w:rPr>
          <w:highlight w:val="white"/>
          <w:lang w:val="en-US" w:eastAsia="sl-SI"/>
        </w:rPr>
        <w:t>"</w:t>
      </w:r>
      <w:r>
        <w:rPr>
          <w:color w:val="0000FF"/>
          <w:highlight w:val="white"/>
          <w:lang w:val="en-US" w:eastAsia="sl-SI"/>
        </w:rPr>
        <w:t>&gt;</w:t>
      </w:r>
    </w:p>
    <w:p w14:paraId="59FF643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maxOccurs</w:t>
      </w:r>
      <w:r>
        <w:rPr>
          <w:color w:val="0000FF"/>
          <w:highlight w:val="white"/>
          <w:lang w:val="en-US" w:eastAsia="sl-SI"/>
        </w:rPr>
        <w:t>=</w:t>
      </w:r>
      <w:r>
        <w:rPr>
          <w:highlight w:val="white"/>
          <w:lang w:val="en-US" w:eastAsia="sl-SI"/>
        </w:rPr>
        <w:t>"</w:t>
      </w:r>
      <w:r>
        <w:rPr>
          <w:color w:val="0000FF"/>
          <w:highlight w:val="white"/>
          <w:lang w:val="en-US" w:eastAsia="sl-SI"/>
        </w:rPr>
        <w:t>unbounded</w:t>
      </w:r>
      <w:r>
        <w:rPr>
          <w:highlight w:val="white"/>
          <w:lang w:val="en-US" w:eastAsia="sl-SI"/>
        </w:rPr>
        <w:t>"</w:t>
      </w:r>
      <w:r>
        <w:rPr>
          <w:color w:val="0000FF"/>
          <w:highlight w:val="white"/>
          <w:lang w:val="en-US" w:eastAsia="sl-SI"/>
        </w:rPr>
        <w:t>&gt;</w:t>
      </w:r>
    </w:p>
    <w:p w14:paraId="35B38D2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CHOICE</w:t>
      </w:r>
      <w:r>
        <w:rPr>
          <w:highlight w:val="white"/>
          <w:lang w:val="en-US" w:eastAsia="sl-SI"/>
        </w:rPr>
        <w:t>"</w:t>
      </w:r>
      <w:r>
        <w:rPr>
          <w:color w:val="0000FF"/>
          <w:highlight w:val="white"/>
          <w:lang w:val="en-US" w:eastAsia="sl-SI"/>
        </w:rPr>
        <w:t>&gt;</w:t>
      </w:r>
    </w:p>
    <w:p w14:paraId="443A295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064FEBB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43124C1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success</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NULL</w:t>
      </w:r>
      <w:r>
        <w:rPr>
          <w:highlight w:val="white"/>
          <w:lang w:val="en-US" w:eastAsia="sl-SI"/>
        </w:rPr>
        <w:t>"</w:t>
      </w:r>
      <w:r>
        <w:rPr>
          <w:color w:val="0000FF"/>
          <w:highlight w:val="white"/>
          <w:lang w:val="en-US" w:eastAsia="sl-SI"/>
        </w:rPr>
        <w:t>/&gt;</w:t>
      </w:r>
    </w:p>
    <w:p w14:paraId="2FFD867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data-access-error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Data-Access-Result</w:t>
      </w:r>
      <w:r>
        <w:rPr>
          <w:highlight w:val="white"/>
          <w:lang w:val="en-US" w:eastAsia="sl-SI"/>
        </w:rPr>
        <w:t>"</w:t>
      </w:r>
      <w:r>
        <w:rPr>
          <w:color w:val="0000FF"/>
          <w:highlight w:val="white"/>
          <w:lang w:val="en-US" w:eastAsia="sl-SI"/>
        </w:rPr>
        <w:t>/&gt;</w:t>
      </w:r>
    </w:p>
    <w:p w14:paraId="2C1D407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block-number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Unsigned16</w:t>
      </w:r>
      <w:r>
        <w:rPr>
          <w:highlight w:val="white"/>
          <w:lang w:val="en-US" w:eastAsia="sl-SI"/>
        </w:rPr>
        <w:t>"</w:t>
      </w:r>
      <w:r>
        <w:rPr>
          <w:color w:val="0000FF"/>
          <w:highlight w:val="white"/>
          <w:lang w:val="en-US" w:eastAsia="sl-SI"/>
        </w:rPr>
        <w:t>/&gt;</w:t>
      </w:r>
    </w:p>
    <w:p w14:paraId="793F64B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10074C2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0301F45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7D07D54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308E8BB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6792EAC8" w14:textId="77777777" w:rsidR="005E07E4" w:rsidRDefault="005E07E4" w:rsidP="00A47D02">
      <w:pPr>
        <w:pStyle w:val="MacroText"/>
        <w:rPr>
          <w:highlight w:val="white"/>
          <w:lang w:val="en-US" w:eastAsia="sl-SI"/>
        </w:rPr>
      </w:pPr>
    </w:p>
    <w:p w14:paraId="0A45EBC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ServiceError</w:t>
      </w:r>
      <w:r>
        <w:rPr>
          <w:highlight w:val="white"/>
          <w:lang w:val="en-US" w:eastAsia="sl-SI"/>
        </w:rPr>
        <w:t>"</w:t>
      </w:r>
      <w:r>
        <w:rPr>
          <w:color w:val="0000FF"/>
          <w:highlight w:val="white"/>
          <w:lang w:val="en-US" w:eastAsia="sl-SI"/>
        </w:rPr>
        <w:t>&gt;</w:t>
      </w:r>
    </w:p>
    <w:p w14:paraId="3773D59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71D5CB9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application-reference</w:t>
      </w:r>
      <w:r>
        <w:rPr>
          <w:highlight w:val="white"/>
          <w:lang w:val="en-US" w:eastAsia="sl-SI"/>
        </w:rPr>
        <w:t>"</w:t>
      </w:r>
      <w:r>
        <w:rPr>
          <w:color w:val="0000FF"/>
          <w:highlight w:val="white"/>
          <w:lang w:val="en-US" w:eastAsia="sl-SI"/>
        </w:rPr>
        <w:t>&gt;</w:t>
      </w:r>
    </w:p>
    <w:p w14:paraId="31F0092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609B873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xsd:token</w:t>
      </w:r>
      <w:r>
        <w:rPr>
          <w:highlight w:val="white"/>
          <w:lang w:val="en-US" w:eastAsia="sl-SI"/>
        </w:rPr>
        <w:t>"</w:t>
      </w:r>
      <w:r>
        <w:rPr>
          <w:color w:val="0000FF"/>
          <w:highlight w:val="white"/>
          <w:lang w:val="en-US" w:eastAsia="sl-SI"/>
        </w:rPr>
        <w:t>&gt;</w:t>
      </w:r>
    </w:p>
    <w:p w14:paraId="499F1A5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other</w:t>
      </w:r>
      <w:r>
        <w:rPr>
          <w:highlight w:val="white"/>
          <w:lang w:val="en-US" w:eastAsia="sl-SI"/>
        </w:rPr>
        <w:t>"</w:t>
      </w:r>
      <w:r>
        <w:rPr>
          <w:color w:val="0000FF"/>
          <w:highlight w:val="white"/>
          <w:lang w:val="en-US" w:eastAsia="sl-SI"/>
        </w:rPr>
        <w:t>/&gt;</w:t>
      </w:r>
    </w:p>
    <w:p w14:paraId="77C2D29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time-elapsed</w:t>
      </w:r>
      <w:r>
        <w:rPr>
          <w:highlight w:val="white"/>
          <w:lang w:val="en-US" w:eastAsia="sl-SI"/>
        </w:rPr>
        <w:t>"</w:t>
      </w:r>
      <w:r>
        <w:rPr>
          <w:color w:val="0000FF"/>
          <w:highlight w:val="white"/>
          <w:lang w:val="en-US" w:eastAsia="sl-SI"/>
        </w:rPr>
        <w:t>/&gt;</w:t>
      </w:r>
    </w:p>
    <w:p w14:paraId="0815301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application-unreachable</w:t>
      </w:r>
      <w:r>
        <w:rPr>
          <w:highlight w:val="white"/>
          <w:lang w:val="en-US" w:eastAsia="sl-SI"/>
        </w:rPr>
        <w:t>"</w:t>
      </w:r>
      <w:r>
        <w:rPr>
          <w:color w:val="0000FF"/>
          <w:highlight w:val="white"/>
          <w:lang w:val="en-US" w:eastAsia="sl-SI"/>
        </w:rPr>
        <w:t>/&gt;</w:t>
      </w:r>
    </w:p>
    <w:p w14:paraId="2FE392C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application-reference-invalid</w:t>
      </w:r>
      <w:r>
        <w:rPr>
          <w:highlight w:val="white"/>
          <w:lang w:val="en-US" w:eastAsia="sl-SI"/>
        </w:rPr>
        <w:t>"</w:t>
      </w:r>
      <w:r>
        <w:rPr>
          <w:color w:val="0000FF"/>
          <w:highlight w:val="white"/>
          <w:lang w:val="en-US" w:eastAsia="sl-SI"/>
        </w:rPr>
        <w:t>/&gt;</w:t>
      </w:r>
    </w:p>
    <w:p w14:paraId="4883297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application-context-unsupported</w:t>
      </w:r>
      <w:r>
        <w:rPr>
          <w:highlight w:val="white"/>
          <w:lang w:val="en-US" w:eastAsia="sl-SI"/>
        </w:rPr>
        <w:t>"</w:t>
      </w:r>
      <w:r>
        <w:rPr>
          <w:color w:val="0000FF"/>
          <w:highlight w:val="white"/>
          <w:lang w:val="en-US" w:eastAsia="sl-SI"/>
        </w:rPr>
        <w:t>/&gt;</w:t>
      </w:r>
    </w:p>
    <w:p w14:paraId="6AD9E0F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provider-communication-error</w:t>
      </w:r>
      <w:r>
        <w:rPr>
          <w:highlight w:val="white"/>
          <w:lang w:val="en-US" w:eastAsia="sl-SI"/>
        </w:rPr>
        <w:t>"</w:t>
      </w:r>
      <w:r>
        <w:rPr>
          <w:color w:val="0000FF"/>
          <w:highlight w:val="white"/>
          <w:lang w:val="en-US" w:eastAsia="sl-SI"/>
        </w:rPr>
        <w:t>/&gt;</w:t>
      </w:r>
    </w:p>
    <w:p w14:paraId="43993D4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deciphering-error</w:t>
      </w:r>
      <w:r>
        <w:rPr>
          <w:highlight w:val="white"/>
          <w:lang w:val="en-US" w:eastAsia="sl-SI"/>
        </w:rPr>
        <w:t>"</w:t>
      </w:r>
      <w:r>
        <w:rPr>
          <w:color w:val="0000FF"/>
          <w:highlight w:val="white"/>
          <w:lang w:val="en-US" w:eastAsia="sl-SI"/>
        </w:rPr>
        <w:t>/&gt;</w:t>
      </w:r>
    </w:p>
    <w:p w14:paraId="68D1825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&gt;</w:t>
      </w:r>
    </w:p>
    <w:p w14:paraId="48816B5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27FFC37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19FB9F4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hardware-resource</w:t>
      </w:r>
      <w:r>
        <w:rPr>
          <w:highlight w:val="white"/>
          <w:lang w:val="en-US" w:eastAsia="sl-SI"/>
        </w:rPr>
        <w:t>"</w:t>
      </w:r>
      <w:r>
        <w:rPr>
          <w:color w:val="0000FF"/>
          <w:highlight w:val="white"/>
          <w:lang w:val="en-US" w:eastAsia="sl-SI"/>
        </w:rPr>
        <w:t>&gt;</w:t>
      </w:r>
    </w:p>
    <w:p w14:paraId="651A2CD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38377AA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xsd:token</w:t>
      </w:r>
      <w:r>
        <w:rPr>
          <w:highlight w:val="white"/>
          <w:lang w:val="en-US" w:eastAsia="sl-SI"/>
        </w:rPr>
        <w:t>"</w:t>
      </w:r>
      <w:r>
        <w:rPr>
          <w:color w:val="0000FF"/>
          <w:highlight w:val="white"/>
          <w:lang w:val="en-US" w:eastAsia="sl-SI"/>
        </w:rPr>
        <w:t>&gt;</w:t>
      </w:r>
    </w:p>
    <w:p w14:paraId="4369B2E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other</w:t>
      </w:r>
      <w:r>
        <w:rPr>
          <w:highlight w:val="white"/>
          <w:lang w:val="en-US" w:eastAsia="sl-SI"/>
        </w:rPr>
        <w:t>"</w:t>
      </w:r>
      <w:r>
        <w:rPr>
          <w:color w:val="0000FF"/>
          <w:highlight w:val="white"/>
          <w:lang w:val="en-US" w:eastAsia="sl-SI"/>
        </w:rPr>
        <w:t>/&gt;</w:t>
      </w:r>
    </w:p>
    <w:p w14:paraId="4902593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memory-unavailable</w:t>
      </w:r>
      <w:r>
        <w:rPr>
          <w:highlight w:val="white"/>
          <w:lang w:val="en-US" w:eastAsia="sl-SI"/>
        </w:rPr>
        <w:t>"</w:t>
      </w:r>
      <w:r>
        <w:rPr>
          <w:color w:val="0000FF"/>
          <w:highlight w:val="white"/>
          <w:lang w:val="en-US" w:eastAsia="sl-SI"/>
        </w:rPr>
        <w:t>/&gt;</w:t>
      </w:r>
    </w:p>
    <w:p w14:paraId="7A26278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processor-resource-unavailable</w:t>
      </w:r>
      <w:r>
        <w:rPr>
          <w:highlight w:val="white"/>
          <w:lang w:val="en-US" w:eastAsia="sl-SI"/>
        </w:rPr>
        <w:t>"</w:t>
      </w:r>
      <w:r>
        <w:rPr>
          <w:color w:val="0000FF"/>
          <w:highlight w:val="white"/>
          <w:lang w:val="en-US" w:eastAsia="sl-SI"/>
        </w:rPr>
        <w:t>/&gt;</w:t>
      </w:r>
    </w:p>
    <w:p w14:paraId="24C7C3A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mass-storage-unavailable</w:t>
      </w:r>
      <w:r>
        <w:rPr>
          <w:highlight w:val="white"/>
          <w:lang w:val="en-US" w:eastAsia="sl-SI"/>
        </w:rPr>
        <w:t>"</w:t>
      </w:r>
      <w:r>
        <w:rPr>
          <w:color w:val="0000FF"/>
          <w:highlight w:val="white"/>
          <w:lang w:val="en-US" w:eastAsia="sl-SI"/>
        </w:rPr>
        <w:t>/&gt;</w:t>
      </w:r>
    </w:p>
    <w:p w14:paraId="1EAACF7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other-resource-unavailable</w:t>
      </w:r>
      <w:r>
        <w:rPr>
          <w:highlight w:val="white"/>
          <w:lang w:val="en-US" w:eastAsia="sl-SI"/>
        </w:rPr>
        <w:t>"</w:t>
      </w:r>
      <w:r>
        <w:rPr>
          <w:color w:val="0000FF"/>
          <w:highlight w:val="white"/>
          <w:lang w:val="en-US" w:eastAsia="sl-SI"/>
        </w:rPr>
        <w:t>/&gt;</w:t>
      </w:r>
    </w:p>
    <w:p w14:paraId="19E4E4B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&gt;</w:t>
      </w:r>
    </w:p>
    <w:p w14:paraId="7D27F37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00B3D6A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0E3F786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vde-state-error</w:t>
      </w:r>
      <w:r>
        <w:rPr>
          <w:highlight w:val="white"/>
          <w:lang w:val="en-US" w:eastAsia="sl-SI"/>
        </w:rPr>
        <w:t>"</w:t>
      </w:r>
      <w:r>
        <w:rPr>
          <w:color w:val="0000FF"/>
          <w:highlight w:val="white"/>
          <w:lang w:val="en-US" w:eastAsia="sl-SI"/>
        </w:rPr>
        <w:t>&gt;</w:t>
      </w:r>
    </w:p>
    <w:p w14:paraId="33FABAD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34DDE07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xsd:token</w:t>
      </w:r>
      <w:r>
        <w:rPr>
          <w:highlight w:val="white"/>
          <w:lang w:val="en-US" w:eastAsia="sl-SI"/>
        </w:rPr>
        <w:t>"</w:t>
      </w:r>
      <w:r>
        <w:rPr>
          <w:color w:val="0000FF"/>
          <w:highlight w:val="white"/>
          <w:lang w:val="en-US" w:eastAsia="sl-SI"/>
        </w:rPr>
        <w:t>&gt;</w:t>
      </w:r>
    </w:p>
    <w:p w14:paraId="3EFA2DE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other</w:t>
      </w:r>
      <w:r>
        <w:rPr>
          <w:highlight w:val="white"/>
          <w:lang w:val="en-US" w:eastAsia="sl-SI"/>
        </w:rPr>
        <w:t>"</w:t>
      </w:r>
      <w:r>
        <w:rPr>
          <w:color w:val="0000FF"/>
          <w:highlight w:val="white"/>
          <w:lang w:val="en-US" w:eastAsia="sl-SI"/>
        </w:rPr>
        <w:t>/&gt;</w:t>
      </w:r>
    </w:p>
    <w:p w14:paraId="1EC0F81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no-dlms-context</w:t>
      </w:r>
      <w:r>
        <w:rPr>
          <w:highlight w:val="white"/>
          <w:lang w:val="en-US" w:eastAsia="sl-SI"/>
        </w:rPr>
        <w:t>"</w:t>
      </w:r>
      <w:r>
        <w:rPr>
          <w:color w:val="0000FF"/>
          <w:highlight w:val="white"/>
          <w:lang w:val="en-US" w:eastAsia="sl-SI"/>
        </w:rPr>
        <w:t>/&gt;</w:t>
      </w:r>
    </w:p>
    <w:p w14:paraId="6BFA467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loading-data-set</w:t>
      </w:r>
      <w:r>
        <w:rPr>
          <w:highlight w:val="white"/>
          <w:lang w:val="en-US" w:eastAsia="sl-SI"/>
        </w:rPr>
        <w:t>"</w:t>
      </w:r>
      <w:r>
        <w:rPr>
          <w:color w:val="0000FF"/>
          <w:highlight w:val="white"/>
          <w:lang w:val="en-US" w:eastAsia="sl-SI"/>
        </w:rPr>
        <w:t>/&gt;</w:t>
      </w:r>
    </w:p>
    <w:p w14:paraId="7B6D772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status-nochange</w:t>
      </w:r>
      <w:r>
        <w:rPr>
          <w:highlight w:val="white"/>
          <w:lang w:val="en-US" w:eastAsia="sl-SI"/>
        </w:rPr>
        <w:t>"</w:t>
      </w:r>
      <w:r>
        <w:rPr>
          <w:color w:val="0000FF"/>
          <w:highlight w:val="white"/>
          <w:lang w:val="en-US" w:eastAsia="sl-SI"/>
        </w:rPr>
        <w:t>/&gt;</w:t>
      </w:r>
    </w:p>
    <w:p w14:paraId="3181EB9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status-inoperable</w:t>
      </w:r>
      <w:r>
        <w:rPr>
          <w:highlight w:val="white"/>
          <w:lang w:val="en-US" w:eastAsia="sl-SI"/>
        </w:rPr>
        <w:t>"</w:t>
      </w:r>
      <w:r>
        <w:rPr>
          <w:color w:val="0000FF"/>
          <w:highlight w:val="white"/>
          <w:lang w:val="en-US" w:eastAsia="sl-SI"/>
        </w:rPr>
        <w:t>/&gt;</w:t>
      </w:r>
    </w:p>
    <w:p w14:paraId="6038C00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&gt;</w:t>
      </w:r>
    </w:p>
    <w:p w14:paraId="7C2B85C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2CB8678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39689B7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service</w:t>
      </w:r>
      <w:r>
        <w:rPr>
          <w:highlight w:val="white"/>
          <w:lang w:val="en-US" w:eastAsia="sl-SI"/>
        </w:rPr>
        <w:t>"</w:t>
      </w:r>
      <w:r>
        <w:rPr>
          <w:color w:val="0000FF"/>
          <w:highlight w:val="white"/>
          <w:lang w:val="en-US" w:eastAsia="sl-SI"/>
        </w:rPr>
        <w:t>&gt;</w:t>
      </w:r>
    </w:p>
    <w:p w14:paraId="7D20A32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6821071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xsd:token</w:t>
      </w:r>
      <w:r>
        <w:rPr>
          <w:highlight w:val="white"/>
          <w:lang w:val="en-US" w:eastAsia="sl-SI"/>
        </w:rPr>
        <w:t>"</w:t>
      </w:r>
      <w:r>
        <w:rPr>
          <w:color w:val="0000FF"/>
          <w:highlight w:val="white"/>
          <w:lang w:val="en-US" w:eastAsia="sl-SI"/>
        </w:rPr>
        <w:t>&gt;</w:t>
      </w:r>
    </w:p>
    <w:p w14:paraId="561995B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other</w:t>
      </w:r>
      <w:r>
        <w:rPr>
          <w:highlight w:val="white"/>
          <w:lang w:val="en-US" w:eastAsia="sl-SI"/>
        </w:rPr>
        <w:t>"</w:t>
      </w:r>
      <w:r>
        <w:rPr>
          <w:color w:val="0000FF"/>
          <w:highlight w:val="white"/>
          <w:lang w:val="en-US" w:eastAsia="sl-SI"/>
        </w:rPr>
        <w:t>/&gt;</w:t>
      </w:r>
    </w:p>
    <w:p w14:paraId="2E911BD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pdu-size</w:t>
      </w:r>
      <w:r>
        <w:rPr>
          <w:highlight w:val="white"/>
          <w:lang w:val="en-US" w:eastAsia="sl-SI"/>
        </w:rPr>
        <w:t>"</w:t>
      </w:r>
      <w:r>
        <w:rPr>
          <w:color w:val="0000FF"/>
          <w:highlight w:val="white"/>
          <w:lang w:val="en-US" w:eastAsia="sl-SI"/>
        </w:rPr>
        <w:t>/&gt;</w:t>
      </w:r>
    </w:p>
    <w:p w14:paraId="0FE6E8B2" w14:textId="77777777" w:rsidR="005E07E4" w:rsidRDefault="005E07E4" w:rsidP="00A47D02">
      <w:pPr>
        <w:pStyle w:val="MacroText"/>
        <w:rPr>
          <w:highlight w:val="white"/>
          <w:lang w:val="en-US" w:eastAsia="sl-SI"/>
        </w:rPr>
      </w:pPr>
      <w:r>
        <w:rPr>
          <w:color w:val="0000FF"/>
          <w:highlight w:val="white"/>
          <w:lang w:val="en-US" w:eastAsia="sl-SI"/>
        </w:rPr>
        <w:lastRenderedPageBreak/>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service-unsupported</w:t>
      </w:r>
      <w:r>
        <w:rPr>
          <w:highlight w:val="white"/>
          <w:lang w:val="en-US" w:eastAsia="sl-SI"/>
        </w:rPr>
        <w:t>"</w:t>
      </w:r>
      <w:r>
        <w:rPr>
          <w:color w:val="0000FF"/>
          <w:highlight w:val="white"/>
          <w:lang w:val="en-US" w:eastAsia="sl-SI"/>
        </w:rPr>
        <w:t>/&gt;</w:t>
      </w:r>
    </w:p>
    <w:p w14:paraId="2879AE5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&gt;</w:t>
      </w:r>
    </w:p>
    <w:p w14:paraId="5F22D40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562C7A1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0353A52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definition</w:t>
      </w:r>
      <w:r>
        <w:rPr>
          <w:highlight w:val="white"/>
          <w:lang w:val="en-US" w:eastAsia="sl-SI"/>
        </w:rPr>
        <w:t>"</w:t>
      </w:r>
      <w:r>
        <w:rPr>
          <w:color w:val="0000FF"/>
          <w:highlight w:val="white"/>
          <w:lang w:val="en-US" w:eastAsia="sl-SI"/>
        </w:rPr>
        <w:t>&gt;</w:t>
      </w:r>
    </w:p>
    <w:p w14:paraId="3AF2E3B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1316BF9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xsd:token</w:t>
      </w:r>
      <w:r>
        <w:rPr>
          <w:highlight w:val="white"/>
          <w:lang w:val="en-US" w:eastAsia="sl-SI"/>
        </w:rPr>
        <w:t>"</w:t>
      </w:r>
      <w:r>
        <w:rPr>
          <w:color w:val="0000FF"/>
          <w:highlight w:val="white"/>
          <w:lang w:val="en-US" w:eastAsia="sl-SI"/>
        </w:rPr>
        <w:t>&gt;</w:t>
      </w:r>
    </w:p>
    <w:p w14:paraId="6AC0179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other</w:t>
      </w:r>
      <w:r>
        <w:rPr>
          <w:highlight w:val="white"/>
          <w:lang w:val="en-US" w:eastAsia="sl-SI"/>
        </w:rPr>
        <w:t>"</w:t>
      </w:r>
      <w:r>
        <w:rPr>
          <w:color w:val="0000FF"/>
          <w:highlight w:val="white"/>
          <w:lang w:val="en-US" w:eastAsia="sl-SI"/>
        </w:rPr>
        <w:t>/&gt;</w:t>
      </w:r>
    </w:p>
    <w:p w14:paraId="66559D4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object-undefined</w:t>
      </w:r>
      <w:r>
        <w:rPr>
          <w:highlight w:val="white"/>
          <w:lang w:val="en-US" w:eastAsia="sl-SI"/>
        </w:rPr>
        <w:t>"</w:t>
      </w:r>
      <w:r>
        <w:rPr>
          <w:color w:val="0000FF"/>
          <w:highlight w:val="white"/>
          <w:lang w:val="en-US" w:eastAsia="sl-SI"/>
        </w:rPr>
        <w:t>/&gt;</w:t>
      </w:r>
    </w:p>
    <w:p w14:paraId="7D7F60B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object-class-inconsistent</w:t>
      </w:r>
      <w:r>
        <w:rPr>
          <w:highlight w:val="white"/>
          <w:lang w:val="en-US" w:eastAsia="sl-SI"/>
        </w:rPr>
        <w:t>"</w:t>
      </w:r>
      <w:r>
        <w:rPr>
          <w:color w:val="0000FF"/>
          <w:highlight w:val="white"/>
          <w:lang w:val="en-US" w:eastAsia="sl-SI"/>
        </w:rPr>
        <w:t>/&gt;</w:t>
      </w:r>
    </w:p>
    <w:p w14:paraId="1AAE47F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object-attribute-inconsistent</w:t>
      </w:r>
      <w:r>
        <w:rPr>
          <w:highlight w:val="white"/>
          <w:lang w:val="en-US" w:eastAsia="sl-SI"/>
        </w:rPr>
        <w:t>"</w:t>
      </w:r>
      <w:r>
        <w:rPr>
          <w:color w:val="0000FF"/>
          <w:highlight w:val="white"/>
          <w:lang w:val="en-US" w:eastAsia="sl-SI"/>
        </w:rPr>
        <w:t>/&gt;</w:t>
      </w:r>
    </w:p>
    <w:p w14:paraId="2B0B8F6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&gt;</w:t>
      </w:r>
    </w:p>
    <w:p w14:paraId="7588E62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1FF2B63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3D46526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w:t>
      </w:r>
      <w:r>
        <w:rPr>
          <w:highlight w:val="white"/>
          <w:lang w:val="en-US" w:eastAsia="sl-SI"/>
        </w:rPr>
        <w:t>"</w:t>
      </w:r>
      <w:r>
        <w:rPr>
          <w:color w:val="0000FF"/>
          <w:highlight w:val="white"/>
          <w:lang w:val="en-US" w:eastAsia="sl-SI"/>
        </w:rPr>
        <w:t>&gt;</w:t>
      </w:r>
    </w:p>
    <w:p w14:paraId="4DD3DFC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543CD57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xsd:token</w:t>
      </w:r>
      <w:r>
        <w:rPr>
          <w:highlight w:val="white"/>
          <w:lang w:val="en-US" w:eastAsia="sl-SI"/>
        </w:rPr>
        <w:t>"</w:t>
      </w:r>
      <w:r>
        <w:rPr>
          <w:color w:val="0000FF"/>
          <w:highlight w:val="white"/>
          <w:lang w:val="en-US" w:eastAsia="sl-SI"/>
        </w:rPr>
        <w:t>&gt;</w:t>
      </w:r>
    </w:p>
    <w:p w14:paraId="3CD73AC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other</w:t>
      </w:r>
      <w:r>
        <w:rPr>
          <w:highlight w:val="white"/>
          <w:lang w:val="en-US" w:eastAsia="sl-SI"/>
        </w:rPr>
        <w:t>"</w:t>
      </w:r>
      <w:r>
        <w:rPr>
          <w:color w:val="0000FF"/>
          <w:highlight w:val="white"/>
          <w:lang w:val="en-US" w:eastAsia="sl-SI"/>
        </w:rPr>
        <w:t>/&gt;</w:t>
      </w:r>
    </w:p>
    <w:p w14:paraId="27F7F09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scope-of-access-violated</w:t>
      </w:r>
      <w:r>
        <w:rPr>
          <w:highlight w:val="white"/>
          <w:lang w:val="en-US" w:eastAsia="sl-SI"/>
        </w:rPr>
        <w:t>"</w:t>
      </w:r>
      <w:r>
        <w:rPr>
          <w:color w:val="0000FF"/>
          <w:highlight w:val="white"/>
          <w:lang w:val="en-US" w:eastAsia="sl-SI"/>
        </w:rPr>
        <w:t>/&gt;</w:t>
      </w:r>
    </w:p>
    <w:p w14:paraId="6DD59F1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object-access-violated</w:t>
      </w:r>
      <w:r>
        <w:rPr>
          <w:highlight w:val="white"/>
          <w:lang w:val="en-US" w:eastAsia="sl-SI"/>
        </w:rPr>
        <w:t>"</w:t>
      </w:r>
      <w:r>
        <w:rPr>
          <w:color w:val="0000FF"/>
          <w:highlight w:val="white"/>
          <w:lang w:val="en-US" w:eastAsia="sl-SI"/>
        </w:rPr>
        <w:t>/&gt;</w:t>
      </w:r>
    </w:p>
    <w:p w14:paraId="3744B46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hardware-fault</w:t>
      </w:r>
      <w:r>
        <w:rPr>
          <w:highlight w:val="white"/>
          <w:lang w:val="en-US" w:eastAsia="sl-SI"/>
        </w:rPr>
        <w:t>"</w:t>
      </w:r>
      <w:r>
        <w:rPr>
          <w:color w:val="0000FF"/>
          <w:highlight w:val="white"/>
          <w:lang w:val="en-US" w:eastAsia="sl-SI"/>
        </w:rPr>
        <w:t>/&gt;</w:t>
      </w:r>
    </w:p>
    <w:p w14:paraId="61C8DFA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object-unavailable</w:t>
      </w:r>
      <w:r>
        <w:rPr>
          <w:highlight w:val="white"/>
          <w:lang w:val="en-US" w:eastAsia="sl-SI"/>
        </w:rPr>
        <w:t>"</w:t>
      </w:r>
      <w:r>
        <w:rPr>
          <w:color w:val="0000FF"/>
          <w:highlight w:val="white"/>
          <w:lang w:val="en-US" w:eastAsia="sl-SI"/>
        </w:rPr>
        <w:t>/&gt;</w:t>
      </w:r>
    </w:p>
    <w:p w14:paraId="7238F18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&gt;</w:t>
      </w:r>
    </w:p>
    <w:p w14:paraId="0D964BB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59E3819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07EEB2E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initiate</w:t>
      </w:r>
      <w:r>
        <w:rPr>
          <w:highlight w:val="white"/>
          <w:lang w:val="en-US" w:eastAsia="sl-SI"/>
        </w:rPr>
        <w:t>"</w:t>
      </w:r>
      <w:r>
        <w:rPr>
          <w:color w:val="0000FF"/>
          <w:highlight w:val="white"/>
          <w:lang w:val="en-US" w:eastAsia="sl-SI"/>
        </w:rPr>
        <w:t>&gt;</w:t>
      </w:r>
    </w:p>
    <w:p w14:paraId="6B5315B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6D753C1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xsd:token</w:t>
      </w:r>
      <w:r>
        <w:rPr>
          <w:highlight w:val="white"/>
          <w:lang w:val="en-US" w:eastAsia="sl-SI"/>
        </w:rPr>
        <w:t>"</w:t>
      </w:r>
      <w:r>
        <w:rPr>
          <w:color w:val="0000FF"/>
          <w:highlight w:val="white"/>
          <w:lang w:val="en-US" w:eastAsia="sl-SI"/>
        </w:rPr>
        <w:t>&gt;</w:t>
      </w:r>
    </w:p>
    <w:p w14:paraId="458E145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other</w:t>
      </w:r>
      <w:r>
        <w:rPr>
          <w:highlight w:val="white"/>
          <w:lang w:val="en-US" w:eastAsia="sl-SI"/>
        </w:rPr>
        <w:t>"</w:t>
      </w:r>
      <w:r>
        <w:rPr>
          <w:color w:val="0000FF"/>
          <w:highlight w:val="white"/>
          <w:lang w:val="en-US" w:eastAsia="sl-SI"/>
        </w:rPr>
        <w:t>/&gt;</w:t>
      </w:r>
    </w:p>
    <w:p w14:paraId="76AF486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dlms-version-too-low</w:t>
      </w:r>
      <w:r>
        <w:rPr>
          <w:highlight w:val="white"/>
          <w:lang w:val="en-US" w:eastAsia="sl-SI"/>
        </w:rPr>
        <w:t>"</w:t>
      </w:r>
      <w:r>
        <w:rPr>
          <w:color w:val="0000FF"/>
          <w:highlight w:val="white"/>
          <w:lang w:val="en-US" w:eastAsia="sl-SI"/>
        </w:rPr>
        <w:t>/&gt;</w:t>
      </w:r>
    </w:p>
    <w:p w14:paraId="3D79D92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incompatible-conformance</w:t>
      </w:r>
      <w:r>
        <w:rPr>
          <w:highlight w:val="white"/>
          <w:lang w:val="en-US" w:eastAsia="sl-SI"/>
        </w:rPr>
        <w:t>"</w:t>
      </w:r>
      <w:r>
        <w:rPr>
          <w:color w:val="0000FF"/>
          <w:highlight w:val="white"/>
          <w:lang w:val="en-US" w:eastAsia="sl-SI"/>
        </w:rPr>
        <w:t>/&gt;</w:t>
      </w:r>
    </w:p>
    <w:p w14:paraId="068DAF6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pdu-size-too-short</w:t>
      </w:r>
      <w:r>
        <w:rPr>
          <w:highlight w:val="white"/>
          <w:lang w:val="en-US" w:eastAsia="sl-SI"/>
        </w:rPr>
        <w:t>"</w:t>
      </w:r>
      <w:r>
        <w:rPr>
          <w:color w:val="0000FF"/>
          <w:highlight w:val="white"/>
          <w:lang w:val="en-US" w:eastAsia="sl-SI"/>
        </w:rPr>
        <w:t>/&gt;</w:t>
      </w:r>
    </w:p>
    <w:p w14:paraId="048FA9C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refused-by-the-VDE-Handler</w:t>
      </w:r>
      <w:r>
        <w:rPr>
          <w:highlight w:val="white"/>
          <w:lang w:val="en-US" w:eastAsia="sl-SI"/>
        </w:rPr>
        <w:t>"</w:t>
      </w:r>
      <w:r>
        <w:rPr>
          <w:color w:val="0000FF"/>
          <w:highlight w:val="white"/>
          <w:lang w:val="en-US" w:eastAsia="sl-SI"/>
        </w:rPr>
        <w:t>/&gt;</w:t>
      </w:r>
    </w:p>
    <w:p w14:paraId="16715EE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&gt;</w:t>
      </w:r>
    </w:p>
    <w:p w14:paraId="1652D0C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0220751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323853B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load-data-set</w:t>
      </w:r>
      <w:r>
        <w:rPr>
          <w:highlight w:val="white"/>
          <w:lang w:val="en-US" w:eastAsia="sl-SI"/>
        </w:rPr>
        <w:t>"</w:t>
      </w:r>
      <w:r>
        <w:rPr>
          <w:color w:val="0000FF"/>
          <w:highlight w:val="white"/>
          <w:lang w:val="en-US" w:eastAsia="sl-SI"/>
        </w:rPr>
        <w:t>&gt;</w:t>
      </w:r>
    </w:p>
    <w:p w14:paraId="35F13A7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025D296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xsd:token</w:t>
      </w:r>
      <w:r>
        <w:rPr>
          <w:highlight w:val="white"/>
          <w:lang w:val="en-US" w:eastAsia="sl-SI"/>
        </w:rPr>
        <w:t>"</w:t>
      </w:r>
      <w:r>
        <w:rPr>
          <w:color w:val="0000FF"/>
          <w:highlight w:val="white"/>
          <w:lang w:val="en-US" w:eastAsia="sl-SI"/>
        </w:rPr>
        <w:t>&gt;</w:t>
      </w:r>
    </w:p>
    <w:p w14:paraId="4B08ED3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other</w:t>
      </w:r>
      <w:r>
        <w:rPr>
          <w:highlight w:val="white"/>
          <w:lang w:val="en-US" w:eastAsia="sl-SI"/>
        </w:rPr>
        <w:t>"</w:t>
      </w:r>
      <w:r>
        <w:rPr>
          <w:color w:val="0000FF"/>
          <w:highlight w:val="white"/>
          <w:lang w:val="en-US" w:eastAsia="sl-SI"/>
        </w:rPr>
        <w:t>/&gt;</w:t>
      </w:r>
    </w:p>
    <w:p w14:paraId="308035D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primitive-out-of-sequence</w:t>
      </w:r>
      <w:r>
        <w:rPr>
          <w:highlight w:val="white"/>
          <w:lang w:val="en-US" w:eastAsia="sl-SI"/>
        </w:rPr>
        <w:t>"</w:t>
      </w:r>
      <w:r>
        <w:rPr>
          <w:color w:val="0000FF"/>
          <w:highlight w:val="white"/>
          <w:lang w:val="en-US" w:eastAsia="sl-SI"/>
        </w:rPr>
        <w:t>/&gt;</w:t>
      </w:r>
    </w:p>
    <w:p w14:paraId="419D423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not-loadable</w:t>
      </w:r>
      <w:r>
        <w:rPr>
          <w:highlight w:val="white"/>
          <w:lang w:val="en-US" w:eastAsia="sl-SI"/>
        </w:rPr>
        <w:t>"</w:t>
      </w:r>
      <w:r>
        <w:rPr>
          <w:color w:val="0000FF"/>
          <w:highlight w:val="white"/>
          <w:lang w:val="en-US" w:eastAsia="sl-SI"/>
        </w:rPr>
        <w:t>/&gt;</w:t>
      </w:r>
    </w:p>
    <w:p w14:paraId="4901B65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dataset-size-too-large</w:t>
      </w:r>
      <w:r>
        <w:rPr>
          <w:highlight w:val="white"/>
          <w:lang w:val="en-US" w:eastAsia="sl-SI"/>
        </w:rPr>
        <w:t>"</w:t>
      </w:r>
      <w:r>
        <w:rPr>
          <w:color w:val="0000FF"/>
          <w:highlight w:val="white"/>
          <w:lang w:val="en-US" w:eastAsia="sl-SI"/>
        </w:rPr>
        <w:t>/&gt;</w:t>
      </w:r>
    </w:p>
    <w:p w14:paraId="61BCB4D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not-awaited-segment</w:t>
      </w:r>
      <w:r>
        <w:rPr>
          <w:highlight w:val="white"/>
          <w:lang w:val="en-US" w:eastAsia="sl-SI"/>
        </w:rPr>
        <w:t>"</w:t>
      </w:r>
      <w:r>
        <w:rPr>
          <w:color w:val="0000FF"/>
          <w:highlight w:val="white"/>
          <w:lang w:val="en-US" w:eastAsia="sl-SI"/>
        </w:rPr>
        <w:t>/&gt;</w:t>
      </w:r>
    </w:p>
    <w:p w14:paraId="1F73884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interpretation-failure</w:t>
      </w:r>
      <w:r>
        <w:rPr>
          <w:highlight w:val="white"/>
          <w:lang w:val="en-US" w:eastAsia="sl-SI"/>
        </w:rPr>
        <w:t>"</w:t>
      </w:r>
      <w:r>
        <w:rPr>
          <w:color w:val="0000FF"/>
          <w:highlight w:val="white"/>
          <w:lang w:val="en-US" w:eastAsia="sl-SI"/>
        </w:rPr>
        <w:t>/&gt;</w:t>
      </w:r>
    </w:p>
    <w:p w14:paraId="2E3F1D2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storage-failure</w:t>
      </w:r>
      <w:r>
        <w:rPr>
          <w:highlight w:val="white"/>
          <w:lang w:val="en-US" w:eastAsia="sl-SI"/>
        </w:rPr>
        <w:t>"</w:t>
      </w:r>
      <w:r>
        <w:rPr>
          <w:color w:val="0000FF"/>
          <w:highlight w:val="white"/>
          <w:lang w:val="en-US" w:eastAsia="sl-SI"/>
        </w:rPr>
        <w:t>/&gt;</w:t>
      </w:r>
    </w:p>
    <w:p w14:paraId="464D239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data-set-not-ready</w:t>
      </w:r>
      <w:r>
        <w:rPr>
          <w:highlight w:val="white"/>
          <w:lang w:val="en-US" w:eastAsia="sl-SI"/>
        </w:rPr>
        <w:t>"</w:t>
      </w:r>
      <w:r>
        <w:rPr>
          <w:color w:val="0000FF"/>
          <w:highlight w:val="white"/>
          <w:lang w:val="en-US" w:eastAsia="sl-SI"/>
        </w:rPr>
        <w:t>/&gt;</w:t>
      </w:r>
    </w:p>
    <w:p w14:paraId="185B8FA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&gt;</w:t>
      </w:r>
    </w:p>
    <w:p w14:paraId="0BA2E92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03D7AE8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044F225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task</w:t>
      </w:r>
      <w:r>
        <w:rPr>
          <w:highlight w:val="white"/>
          <w:lang w:val="en-US" w:eastAsia="sl-SI"/>
        </w:rPr>
        <w:t>"</w:t>
      </w:r>
      <w:r>
        <w:rPr>
          <w:color w:val="0000FF"/>
          <w:highlight w:val="white"/>
          <w:lang w:val="en-US" w:eastAsia="sl-SI"/>
        </w:rPr>
        <w:t>&gt;</w:t>
      </w:r>
    </w:p>
    <w:p w14:paraId="6AE577B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002F6B7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xsd:token</w:t>
      </w:r>
      <w:r>
        <w:rPr>
          <w:highlight w:val="white"/>
          <w:lang w:val="en-US" w:eastAsia="sl-SI"/>
        </w:rPr>
        <w:t>"</w:t>
      </w:r>
      <w:r>
        <w:rPr>
          <w:color w:val="0000FF"/>
          <w:highlight w:val="white"/>
          <w:lang w:val="en-US" w:eastAsia="sl-SI"/>
        </w:rPr>
        <w:t>&gt;</w:t>
      </w:r>
    </w:p>
    <w:p w14:paraId="363AC45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other</w:t>
      </w:r>
      <w:r>
        <w:rPr>
          <w:highlight w:val="white"/>
          <w:lang w:val="en-US" w:eastAsia="sl-SI"/>
        </w:rPr>
        <w:t>"</w:t>
      </w:r>
      <w:r>
        <w:rPr>
          <w:color w:val="0000FF"/>
          <w:highlight w:val="white"/>
          <w:lang w:val="en-US" w:eastAsia="sl-SI"/>
        </w:rPr>
        <w:t>/&gt;</w:t>
      </w:r>
    </w:p>
    <w:p w14:paraId="078A3C9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no-remote-control</w:t>
      </w:r>
      <w:r>
        <w:rPr>
          <w:highlight w:val="white"/>
          <w:lang w:val="en-US" w:eastAsia="sl-SI"/>
        </w:rPr>
        <w:t>"</w:t>
      </w:r>
      <w:r>
        <w:rPr>
          <w:color w:val="0000FF"/>
          <w:highlight w:val="white"/>
          <w:lang w:val="en-US" w:eastAsia="sl-SI"/>
        </w:rPr>
        <w:t>/&gt;</w:t>
      </w:r>
    </w:p>
    <w:p w14:paraId="5D42EA3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ti-stopped</w:t>
      </w:r>
      <w:r>
        <w:rPr>
          <w:highlight w:val="white"/>
          <w:lang w:val="en-US" w:eastAsia="sl-SI"/>
        </w:rPr>
        <w:t>"</w:t>
      </w:r>
      <w:r>
        <w:rPr>
          <w:color w:val="0000FF"/>
          <w:highlight w:val="white"/>
          <w:lang w:val="en-US" w:eastAsia="sl-SI"/>
        </w:rPr>
        <w:t>/&gt;</w:t>
      </w:r>
    </w:p>
    <w:p w14:paraId="6B20CBE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ti-running</w:t>
      </w:r>
      <w:r>
        <w:rPr>
          <w:highlight w:val="white"/>
          <w:lang w:val="en-US" w:eastAsia="sl-SI"/>
        </w:rPr>
        <w:t>"</w:t>
      </w:r>
      <w:r>
        <w:rPr>
          <w:color w:val="0000FF"/>
          <w:highlight w:val="white"/>
          <w:lang w:val="en-US" w:eastAsia="sl-SI"/>
        </w:rPr>
        <w:t>/&gt;</w:t>
      </w:r>
    </w:p>
    <w:p w14:paraId="643C0B8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ti-unusable</w:t>
      </w:r>
      <w:r>
        <w:rPr>
          <w:highlight w:val="white"/>
          <w:lang w:val="en-US" w:eastAsia="sl-SI"/>
        </w:rPr>
        <w:t>"</w:t>
      </w:r>
      <w:r>
        <w:rPr>
          <w:color w:val="0000FF"/>
          <w:highlight w:val="white"/>
          <w:lang w:val="en-US" w:eastAsia="sl-SI"/>
        </w:rPr>
        <w:t>/&gt;</w:t>
      </w:r>
    </w:p>
    <w:p w14:paraId="6E9412E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&gt;</w:t>
      </w:r>
    </w:p>
    <w:p w14:paraId="41A75E8C" w14:textId="77777777" w:rsidR="005E07E4" w:rsidRDefault="005E07E4" w:rsidP="00A47D02">
      <w:pPr>
        <w:pStyle w:val="MacroText"/>
        <w:rPr>
          <w:highlight w:val="white"/>
          <w:lang w:val="en-US" w:eastAsia="sl-SI"/>
        </w:rPr>
      </w:pPr>
      <w:r>
        <w:rPr>
          <w:color w:val="0000FF"/>
          <w:highlight w:val="white"/>
          <w:lang w:val="en-US" w:eastAsia="sl-SI"/>
        </w:rPr>
        <w:lastRenderedPageBreak/>
        <w:t xml:space="preserve">            &lt;/</w:t>
      </w:r>
      <w:r>
        <w:rPr>
          <w:color w:val="A31515"/>
          <w:highlight w:val="white"/>
          <w:lang w:val="en-US" w:eastAsia="sl-SI"/>
        </w:rPr>
        <w:t>xsd:simpleType</w:t>
      </w:r>
      <w:r>
        <w:rPr>
          <w:color w:val="0000FF"/>
          <w:highlight w:val="white"/>
          <w:lang w:val="en-US" w:eastAsia="sl-SI"/>
        </w:rPr>
        <w:t>&gt;</w:t>
      </w:r>
    </w:p>
    <w:p w14:paraId="4CE3074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3C9B60F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2FE4080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5A159B29" w14:textId="77777777" w:rsidR="005E07E4" w:rsidRDefault="005E07E4" w:rsidP="00A47D02">
      <w:pPr>
        <w:pStyle w:val="MacroText"/>
        <w:rPr>
          <w:highlight w:val="white"/>
          <w:lang w:val="en-US" w:eastAsia="sl-SI"/>
        </w:rPr>
      </w:pPr>
    </w:p>
    <w:p w14:paraId="09EE55D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ConfirmedServiceError</w:t>
      </w:r>
      <w:r>
        <w:rPr>
          <w:highlight w:val="white"/>
          <w:lang w:val="en-US" w:eastAsia="sl-SI"/>
        </w:rPr>
        <w:t>"</w:t>
      </w:r>
      <w:r>
        <w:rPr>
          <w:color w:val="0000FF"/>
          <w:highlight w:val="white"/>
          <w:lang w:val="en-US" w:eastAsia="sl-SI"/>
        </w:rPr>
        <w:t>&gt;</w:t>
      </w:r>
    </w:p>
    <w:p w14:paraId="175F690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424C0DA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initiateError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ServiceError</w:t>
      </w:r>
      <w:r>
        <w:rPr>
          <w:highlight w:val="white"/>
          <w:lang w:val="en-US" w:eastAsia="sl-SI"/>
        </w:rPr>
        <w:t>"</w:t>
      </w:r>
      <w:r>
        <w:rPr>
          <w:color w:val="0000FF"/>
          <w:highlight w:val="white"/>
          <w:lang w:val="en-US" w:eastAsia="sl-SI"/>
        </w:rPr>
        <w:t>/&gt;</w:t>
      </w:r>
    </w:p>
    <w:p w14:paraId="7AB5762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getStatus</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ServiceError</w:t>
      </w:r>
      <w:r>
        <w:rPr>
          <w:highlight w:val="white"/>
          <w:lang w:val="en-US" w:eastAsia="sl-SI"/>
        </w:rPr>
        <w:t>"</w:t>
      </w:r>
      <w:r>
        <w:rPr>
          <w:color w:val="0000FF"/>
          <w:highlight w:val="white"/>
          <w:lang w:val="en-US" w:eastAsia="sl-SI"/>
        </w:rPr>
        <w:t>/&gt;</w:t>
      </w:r>
    </w:p>
    <w:p w14:paraId="1E83450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getNameList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ServiceError</w:t>
      </w:r>
      <w:r>
        <w:rPr>
          <w:highlight w:val="white"/>
          <w:lang w:val="en-US" w:eastAsia="sl-SI"/>
        </w:rPr>
        <w:t>"</w:t>
      </w:r>
      <w:r>
        <w:rPr>
          <w:color w:val="0000FF"/>
          <w:highlight w:val="white"/>
          <w:lang w:val="en-US" w:eastAsia="sl-SI"/>
        </w:rPr>
        <w:t>/&gt;</w:t>
      </w:r>
    </w:p>
    <w:p w14:paraId="2CFC360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getVariableAttribute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ServiceError</w:t>
      </w:r>
      <w:r>
        <w:rPr>
          <w:highlight w:val="white"/>
          <w:lang w:val="en-US" w:eastAsia="sl-SI"/>
        </w:rPr>
        <w:t>"</w:t>
      </w:r>
      <w:r>
        <w:rPr>
          <w:color w:val="0000FF"/>
          <w:highlight w:val="white"/>
          <w:lang w:val="en-US" w:eastAsia="sl-SI"/>
        </w:rPr>
        <w:t>/&gt;</w:t>
      </w:r>
    </w:p>
    <w:p w14:paraId="62B1502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read</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ServiceError</w:t>
      </w:r>
      <w:r>
        <w:rPr>
          <w:highlight w:val="white"/>
          <w:lang w:val="en-US" w:eastAsia="sl-SI"/>
        </w:rPr>
        <w:t>"</w:t>
      </w:r>
      <w:r>
        <w:rPr>
          <w:color w:val="0000FF"/>
          <w:highlight w:val="white"/>
          <w:lang w:val="en-US" w:eastAsia="sl-SI"/>
        </w:rPr>
        <w:t>/&gt;</w:t>
      </w:r>
    </w:p>
    <w:p w14:paraId="475CEF6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write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ServiceError</w:t>
      </w:r>
      <w:r>
        <w:rPr>
          <w:highlight w:val="white"/>
          <w:lang w:val="en-US" w:eastAsia="sl-SI"/>
        </w:rPr>
        <w:t>"</w:t>
      </w:r>
      <w:r>
        <w:rPr>
          <w:color w:val="0000FF"/>
          <w:highlight w:val="white"/>
          <w:lang w:val="en-US" w:eastAsia="sl-SI"/>
        </w:rPr>
        <w:t>/&gt;</w:t>
      </w:r>
    </w:p>
    <w:p w14:paraId="53598A0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getDataSetAttribute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ServiceError</w:t>
      </w:r>
      <w:r>
        <w:rPr>
          <w:highlight w:val="white"/>
          <w:lang w:val="en-US" w:eastAsia="sl-SI"/>
        </w:rPr>
        <w:t>"</w:t>
      </w:r>
      <w:r>
        <w:rPr>
          <w:color w:val="0000FF"/>
          <w:highlight w:val="white"/>
          <w:lang w:val="en-US" w:eastAsia="sl-SI"/>
        </w:rPr>
        <w:t>/&gt;</w:t>
      </w:r>
    </w:p>
    <w:p w14:paraId="2D11043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getTIAttribute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ServiceError</w:t>
      </w:r>
      <w:r>
        <w:rPr>
          <w:highlight w:val="white"/>
          <w:lang w:val="en-US" w:eastAsia="sl-SI"/>
        </w:rPr>
        <w:t>"</w:t>
      </w:r>
      <w:r>
        <w:rPr>
          <w:color w:val="0000FF"/>
          <w:highlight w:val="white"/>
          <w:lang w:val="en-US" w:eastAsia="sl-SI"/>
        </w:rPr>
        <w:t>/&gt;</w:t>
      </w:r>
    </w:p>
    <w:p w14:paraId="00DA708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changeScope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ServiceError</w:t>
      </w:r>
      <w:r>
        <w:rPr>
          <w:highlight w:val="white"/>
          <w:lang w:val="en-US" w:eastAsia="sl-SI"/>
        </w:rPr>
        <w:t>"</w:t>
      </w:r>
      <w:r>
        <w:rPr>
          <w:color w:val="0000FF"/>
          <w:highlight w:val="white"/>
          <w:lang w:val="en-US" w:eastAsia="sl-SI"/>
        </w:rPr>
        <w:t>/&gt;</w:t>
      </w:r>
    </w:p>
    <w:p w14:paraId="571B51F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start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ServiceError</w:t>
      </w:r>
      <w:r>
        <w:rPr>
          <w:highlight w:val="white"/>
          <w:lang w:val="en-US" w:eastAsia="sl-SI"/>
        </w:rPr>
        <w:t>"</w:t>
      </w:r>
      <w:r>
        <w:rPr>
          <w:color w:val="0000FF"/>
          <w:highlight w:val="white"/>
          <w:lang w:val="en-US" w:eastAsia="sl-SI"/>
        </w:rPr>
        <w:t>/&gt;</w:t>
      </w:r>
    </w:p>
    <w:p w14:paraId="4E236A2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stop</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ServiceError</w:t>
      </w:r>
      <w:r>
        <w:rPr>
          <w:highlight w:val="white"/>
          <w:lang w:val="en-US" w:eastAsia="sl-SI"/>
        </w:rPr>
        <w:t>"</w:t>
      </w:r>
      <w:r>
        <w:rPr>
          <w:color w:val="0000FF"/>
          <w:highlight w:val="white"/>
          <w:lang w:val="en-US" w:eastAsia="sl-SI"/>
        </w:rPr>
        <w:t>/&gt;</w:t>
      </w:r>
    </w:p>
    <w:p w14:paraId="3FAC838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resume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ServiceError</w:t>
      </w:r>
      <w:r>
        <w:rPr>
          <w:highlight w:val="white"/>
          <w:lang w:val="en-US" w:eastAsia="sl-SI"/>
        </w:rPr>
        <w:t>"</w:t>
      </w:r>
      <w:r>
        <w:rPr>
          <w:color w:val="0000FF"/>
          <w:highlight w:val="white"/>
          <w:lang w:val="en-US" w:eastAsia="sl-SI"/>
        </w:rPr>
        <w:t>/&gt;</w:t>
      </w:r>
    </w:p>
    <w:p w14:paraId="583DD92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makeUsable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ServiceError</w:t>
      </w:r>
      <w:r>
        <w:rPr>
          <w:highlight w:val="white"/>
          <w:lang w:val="en-US" w:eastAsia="sl-SI"/>
        </w:rPr>
        <w:t>"</w:t>
      </w:r>
      <w:r>
        <w:rPr>
          <w:color w:val="0000FF"/>
          <w:highlight w:val="white"/>
          <w:lang w:val="en-US" w:eastAsia="sl-SI"/>
        </w:rPr>
        <w:t>/&gt;</w:t>
      </w:r>
    </w:p>
    <w:p w14:paraId="57C1BA7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initiateLoad</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ServiceError</w:t>
      </w:r>
      <w:r>
        <w:rPr>
          <w:highlight w:val="white"/>
          <w:lang w:val="en-US" w:eastAsia="sl-SI"/>
        </w:rPr>
        <w:t>"</w:t>
      </w:r>
      <w:r>
        <w:rPr>
          <w:color w:val="0000FF"/>
          <w:highlight w:val="white"/>
          <w:lang w:val="en-US" w:eastAsia="sl-SI"/>
        </w:rPr>
        <w:t>/&gt;</w:t>
      </w:r>
    </w:p>
    <w:p w14:paraId="3E1A36C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loadSegment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ServiceError</w:t>
      </w:r>
      <w:r>
        <w:rPr>
          <w:highlight w:val="white"/>
          <w:lang w:val="en-US" w:eastAsia="sl-SI"/>
        </w:rPr>
        <w:t>"</w:t>
      </w:r>
      <w:r>
        <w:rPr>
          <w:color w:val="0000FF"/>
          <w:highlight w:val="white"/>
          <w:lang w:val="en-US" w:eastAsia="sl-SI"/>
        </w:rPr>
        <w:t>/&gt;</w:t>
      </w:r>
    </w:p>
    <w:p w14:paraId="0EB42CD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terminateLoad</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ServiceError</w:t>
      </w:r>
      <w:r>
        <w:rPr>
          <w:highlight w:val="white"/>
          <w:lang w:val="en-US" w:eastAsia="sl-SI"/>
        </w:rPr>
        <w:t>"</w:t>
      </w:r>
      <w:r>
        <w:rPr>
          <w:color w:val="0000FF"/>
          <w:highlight w:val="white"/>
          <w:lang w:val="en-US" w:eastAsia="sl-SI"/>
        </w:rPr>
        <w:t>/&gt;</w:t>
      </w:r>
    </w:p>
    <w:p w14:paraId="3128DE9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initiateUpLoad</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ServiceError</w:t>
      </w:r>
      <w:r>
        <w:rPr>
          <w:highlight w:val="white"/>
          <w:lang w:val="en-US" w:eastAsia="sl-SI"/>
        </w:rPr>
        <w:t>"</w:t>
      </w:r>
      <w:r>
        <w:rPr>
          <w:color w:val="0000FF"/>
          <w:highlight w:val="white"/>
          <w:lang w:val="en-US" w:eastAsia="sl-SI"/>
        </w:rPr>
        <w:t>/&gt;</w:t>
      </w:r>
    </w:p>
    <w:p w14:paraId="07F0205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upLoadSegment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ServiceError</w:t>
      </w:r>
      <w:r>
        <w:rPr>
          <w:highlight w:val="white"/>
          <w:lang w:val="en-US" w:eastAsia="sl-SI"/>
        </w:rPr>
        <w:t>"</w:t>
      </w:r>
      <w:r>
        <w:rPr>
          <w:color w:val="0000FF"/>
          <w:highlight w:val="white"/>
          <w:lang w:val="en-US" w:eastAsia="sl-SI"/>
        </w:rPr>
        <w:t>/&gt;</w:t>
      </w:r>
    </w:p>
    <w:p w14:paraId="2214BEF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terminateUpLoad</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ServiceError</w:t>
      </w:r>
      <w:r>
        <w:rPr>
          <w:highlight w:val="white"/>
          <w:lang w:val="en-US" w:eastAsia="sl-SI"/>
        </w:rPr>
        <w:t>"</w:t>
      </w:r>
      <w:r>
        <w:rPr>
          <w:color w:val="0000FF"/>
          <w:highlight w:val="white"/>
          <w:lang w:val="en-US" w:eastAsia="sl-SI"/>
        </w:rPr>
        <w:t>/&gt;</w:t>
      </w:r>
    </w:p>
    <w:p w14:paraId="10EF912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51A15E1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36A2692D" w14:textId="77777777" w:rsidR="005E07E4" w:rsidRDefault="005E07E4" w:rsidP="00A47D02">
      <w:pPr>
        <w:pStyle w:val="MacroText"/>
        <w:rPr>
          <w:highlight w:val="white"/>
          <w:lang w:val="en-US" w:eastAsia="sl-SI"/>
        </w:rPr>
      </w:pPr>
    </w:p>
    <w:p w14:paraId="0FA9A34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Notification-Body</w:t>
      </w:r>
      <w:r>
        <w:rPr>
          <w:highlight w:val="white"/>
          <w:lang w:val="en-US" w:eastAsia="sl-SI"/>
        </w:rPr>
        <w:t>"</w:t>
      </w:r>
      <w:r>
        <w:rPr>
          <w:color w:val="0000FF"/>
          <w:highlight w:val="white"/>
          <w:lang w:val="en-US" w:eastAsia="sl-SI"/>
        </w:rPr>
        <w:t>&gt;</w:t>
      </w:r>
    </w:p>
    <w:p w14:paraId="79E918D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7E6B696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data-value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Data</w:t>
      </w:r>
      <w:r>
        <w:rPr>
          <w:highlight w:val="white"/>
          <w:lang w:val="en-US" w:eastAsia="sl-SI"/>
        </w:rPr>
        <w:t>"</w:t>
      </w:r>
      <w:r>
        <w:rPr>
          <w:color w:val="0000FF"/>
          <w:highlight w:val="white"/>
          <w:lang w:val="en-US" w:eastAsia="sl-SI"/>
        </w:rPr>
        <w:t>/&gt;</w:t>
      </w:r>
    </w:p>
    <w:p w14:paraId="79B7077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7DA5DD2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5F2236A6" w14:textId="77777777" w:rsidR="005E07E4" w:rsidRDefault="005E07E4" w:rsidP="00A47D02">
      <w:pPr>
        <w:pStyle w:val="MacroText"/>
        <w:rPr>
          <w:highlight w:val="white"/>
          <w:lang w:val="en-US" w:eastAsia="sl-SI"/>
        </w:rPr>
      </w:pPr>
    </w:p>
    <w:p w14:paraId="3E97668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Data-Notification</w:t>
      </w:r>
      <w:r>
        <w:rPr>
          <w:highlight w:val="white"/>
          <w:lang w:val="en-US" w:eastAsia="sl-SI"/>
        </w:rPr>
        <w:t>"</w:t>
      </w:r>
      <w:r>
        <w:rPr>
          <w:color w:val="0000FF"/>
          <w:highlight w:val="white"/>
          <w:lang w:val="en-US" w:eastAsia="sl-SI"/>
        </w:rPr>
        <w:t>&gt;</w:t>
      </w:r>
    </w:p>
    <w:p w14:paraId="51453C4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68267DE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long-invoke-id-and-priority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Long-Invoke-Id-And-Priority</w:t>
      </w:r>
      <w:r>
        <w:rPr>
          <w:highlight w:val="white"/>
          <w:lang w:val="en-US" w:eastAsia="sl-SI"/>
        </w:rPr>
        <w:t>"</w:t>
      </w:r>
      <w:r>
        <w:rPr>
          <w:color w:val="0000FF"/>
          <w:highlight w:val="white"/>
          <w:lang w:val="en-US" w:eastAsia="sl-SI"/>
        </w:rPr>
        <w:t>/&gt;</w:t>
      </w:r>
    </w:p>
    <w:p w14:paraId="27BA034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date-time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261BAEC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notification-body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Notification-Body</w:t>
      </w:r>
      <w:r>
        <w:rPr>
          <w:highlight w:val="white"/>
          <w:lang w:val="en-US" w:eastAsia="sl-SI"/>
        </w:rPr>
        <w:t>"</w:t>
      </w:r>
      <w:r>
        <w:rPr>
          <w:color w:val="0000FF"/>
          <w:highlight w:val="white"/>
          <w:lang w:val="en-US" w:eastAsia="sl-SI"/>
        </w:rPr>
        <w:t>/&gt;</w:t>
      </w:r>
    </w:p>
    <w:p w14:paraId="0F0BE94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5701D18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7BCF84AC" w14:textId="77777777" w:rsidR="005E07E4" w:rsidRDefault="005E07E4" w:rsidP="00A47D02">
      <w:pPr>
        <w:pStyle w:val="MacroText"/>
        <w:rPr>
          <w:highlight w:val="white"/>
          <w:lang w:val="en-US" w:eastAsia="sl-SI"/>
        </w:rPr>
      </w:pPr>
    </w:p>
    <w:p w14:paraId="6321C4E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UnconfirmedWriteRequest</w:t>
      </w:r>
      <w:r>
        <w:rPr>
          <w:highlight w:val="white"/>
          <w:lang w:val="en-US" w:eastAsia="sl-SI"/>
        </w:rPr>
        <w:t>"</w:t>
      </w:r>
      <w:r>
        <w:rPr>
          <w:color w:val="0000FF"/>
          <w:highlight w:val="white"/>
          <w:lang w:val="en-US" w:eastAsia="sl-SI"/>
        </w:rPr>
        <w:t>&gt;</w:t>
      </w:r>
    </w:p>
    <w:p w14:paraId="218AB21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60DF320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variable-access-specification</w:t>
      </w:r>
      <w:r>
        <w:rPr>
          <w:highlight w:val="white"/>
          <w:lang w:val="en-US" w:eastAsia="sl-SI"/>
        </w:rPr>
        <w:t>"</w:t>
      </w:r>
      <w:r>
        <w:rPr>
          <w:color w:val="0000FF"/>
          <w:highlight w:val="white"/>
          <w:lang w:val="en-US" w:eastAsia="sl-SI"/>
        </w:rPr>
        <w:t>&gt;</w:t>
      </w:r>
    </w:p>
    <w:p w14:paraId="6D90668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57B942C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maxOccurs</w:t>
      </w:r>
      <w:r>
        <w:rPr>
          <w:color w:val="0000FF"/>
          <w:highlight w:val="white"/>
          <w:lang w:val="en-US" w:eastAsia="sl-SI"/>
        </w:rPr>
        <w:t>=</w:t>
      </w:r>
      <w:r>
        <w:rPr>
          <w:highlight w:val="white"/>
          <w:lang w:val="en-US" w:eastAsia="sl-SI"/>
        </w:rPr>
        <w:t>"</w:t>
      </w:r>
      <w:r>
        <w:rPr>
          <w:color w:val="0000FF"/>
          <w:highlight w:val="white"/>
          <w:lang w:val="en-US" w:eastAsia="sl-SI"/>
        </w:rPr>
        <w:t>unbounded</w:t>
      </w:r>
      <w:r>
        <w:rPr>
          <w:highlight w:val="white"/>
          <w:lang w:val="en-US" w:eastAsia="sl-SI"/>
        </w:rPr>
        <w:t>"</w:t>
      </w:r>
      <w:r>
        <w:rPr>
          <w:color w:val="0000FF"/>
          <w:highlight w:val="white"/>
          <w:lang w:val="en-US" w:eastAsia="sl-SI"/>
        </w:rPr>
        <w:t>&gt;</w:t>
      </w:r>
    </w:p>
    <w:p w14:paraId="79436C9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Variable-Access-Specification</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Variable-Access-Specification</w:t>
      </w:r>
      <w:r>
        <w:rPr>
          <w:highlight w:val="white"/>
          <w:lang w:val="en-US" w:eastAsia="sl-SI"/>
        </w:rPr>
        <w:t>"</w:t>
      </w:r>
      <w:r>
        <w:rPr>
          <w:color w:val="0000FF"/>
          <w:highlight w:val="white"/>
          <w:lang w:val="en-US" w:eastAsia="sl-SI"/>
        </w:rPr>
        <w:t>/&gt;</w:t>
      </w:r>
    </w:p>
    <w:p w14:paraId="2AA99B5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47B96BB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2F652E4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57AD56D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list-of-data</w:t>
      </w:r>
      <w:r>
        <w:rPr>
          <w:highlight w:val="white"/>
          <w:lang w:val="en-US" w:eastAsia="sl-SI"/>
        </w:rPr>
        <w:t>"</w:t>
      </w:r>
      <w:r>
        <w:rPr>
          <w:color w:val="0000FF"/>
          <w:highlight w:val="white"/>
          <w:lang w:val="en-US" w:eastAsia="sl-SI"/>
        </w:rPr>
        <w:t>&gt;</w:t>
      </w:r>
    </w:p>
    <w:p w14:paraId="2FE9A2B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311519A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maxOccurs</w:t>
      </w:r>
      <w:r>
        <w:rPr>
          <w:color w:val="0000FF"/>
          <w:highlight w:val="white"/>
          <w:lang w:val="en-US" w:eastAsia="sl-SI"/>
        </w:rPr>
        <w:t>=</w:t>
      </w:r>
      <w:r>
        <w:rPr>
          <w:highlight w:val="white"/>
          <w:lang w:val="en-US" w:eastAsia="sl-SI"/>
        </w:rPr>
        <w:t>"</w:t>
      </w:r>
      <w:r>
        <w:rPr>
          <w:color w:val="0000FF"/>
          <w:highlight w:val="white"/>
          <w:lang w:val="en-US" w:eastAsia="sl-SI"/>
        </w:rPr>
        <w:t>unbounded</w:t>
      </w:r>
      <w:r>
        <w:rPr>
          <w:highlight w:val="white"/>
          <w:lang w:val="en-US" w:eastAsia="sl-SI"/>
        </w:rPr>
        <w:t>"</w:t>
      </w:r>
      <w:r>
        <w:rPr>
          <w:color w:val="0000FF"/>
          <w:highlight w:val="white"/>
          <w:lang w:val="en-US" w:eastAsia="sl-SI"/>
        </w:rPr>
        <w:t>&gt;</w:t>
      </w:r>
    </w:p>
    <w:p w14:paraId="11870D1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Data</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Data</w:t>
      </w:r>
      <w:r>
        <w:rPr>
          <w:highlight w:val="white"/>
          <w:lang w:val="en-US" w:eastAsia="sl-SI"/>
        </w:rPr>
        <w:t>"</w:t>
      </w:r>
      <w:r>
        <w:rPr>
          <w:color w:val="0000FF"/>
          <w:highlight w:val="white"/>
          <w:lang w:val="en-US" w:eastAsia="sl-SI"/>
        </w:rPr>
        <w:t>/&gt;</w:t>
      </w:r>
    </w:p>
    <w:p w14:paraId="050D0B6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607A9002" w14:textId="77777777" w:rsidR="005E07E4" w:rsidRDefault="005E07E4" w:rsidP="00A47D02">
      <w:pPr>
        <w:pStyle w:val="MacroText"/>
        <w:rPr>
          <w:highlight w:val="white"/>
          <w:lang w:val="en-US" w:eastAsia="sl-SI"/>
        </w:rPr>
      </w:pPr>
      <w:r>
        <w:rPr>
          <w:color w:val="0000FF"/>
          <w:highlight w:val="white"/>
          <w:lang w:val="en-US" w:eastAsia="sl-SI"/>
        </w:rPr>
        <w:lastRenderedPageBreak/>
        <w:t xml:space="preserve">            &lt;/</w:t>
      </w:r>
      <w:r>
        <w:rPr>
          <w:color w:val="A31515"/>
          <w:highlight w:val="white"/>
          <w:lang w:val="en-US" w:eastAsia="sl-SI"/>
        </w:rPr>
        <w:t>xsd:complexType</w:t>
      </w:r>
      <w:r>
        <w:rPr>
          <w:color w:val="0000FF"/>
          <w:highlight w:val="white"/>
          <w:lang w:val="en-US" w:eastAsia="sl-SI"/>
        </w:rPr>
        <w:t>&gt;</w:t>
      </w:r>
    </w:p>
    <w:p w14:paraId="58F37BA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0FDBE18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0168D24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2D582239" w14:textId="77777777" w:rsidR="005E07E4" w:rsidRDefault="005E07E4" w:rsidP="00A47D02">
      <w:pPr>
        <w:pStyle w:val="MacroText"/>
        <w:rPr>
          <w:highlight w:val="white"/>
          <w:lang w:val="en-US" w:eastAsia="sl-SI"/>
        </w:rPr>
      </w:pPr>
    </w:p>
    <w:p w14:paraId="2925A72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InformationReportRequest</w:t>
      </w:r>
      <w:r>
        <w:rPr>
          <w:highlight w:val="white"/>
          <w:lang w:val="en-US" w:eastAsia="sl-SI"/>
        </w:rPr>
        <w:t>"</w:t>
      </w:r>
      <w:r>
        <w:rPr>
          <w:color w:val="0000FF"/>
          <w:highlight w:val="white"/>
          <w:lang w:val="en-US" w:eastAsia="sl-SI"/>
        </w:rPr>
        <w:t>&gt;</w:t>
      </w:r>
    </w:p>
    <w:p w14:paraId="248B066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0480B31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current-time</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xsd:dateTime</w:t>
      </w:r>
      <w:r>
        <w:rPr>
          <w:highlight w:val="white"/>
          <w:lang w:val="en-US" w:eastAsia="sl-SI"/>
        </w:rPr>
        <w:t>"</w:t>
      </w:r>
      <w:r>
        <w:rPr>
          <w:color w:val="0000FF"/>
          <w:highlight w:val="white"/>
          <w:lang w:val="en-US" w:eastAsia="sl-SI"/>
        </w:rPr>
        <w:t>/&gt;</w:t>
      </w:r>
    </w:p>
    <w:p w14:paraId="5862134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variable-access-specification</w:t>
      </w:r>
      <w:r>
        <w:rPr>
          <w:highlight w:val="white"/>
          <w:lang w:val="en-US" w:eastAsia="sl-SI"/>
        </w:rPr>
        <w:t>"</w:t>
      </w:r>
      <w:r>
        <w:rPr>
          <w:color w:val="0000FF"/>
          <w:highlight w:val="white"/>
          <w:lang w:val="en-US" w:eastAsia="sl-SI"/>
        </w:rPr>
        <w:t>&gt;</w:t>
      </w:r>
    </w:p>
    <w:p w14:paraId="458ACEF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7933C4F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maxOccurs</w:t>
      </w:r>
      <w:r>
        <w:rPr>
          <w:color w:val="0000FF"/>
          <w:highlight w:val="white"/>
          <w:lang w:val="en-US" w:eastAsia="sl-SI"/>
        </w:rPr>
        <w:t>=</w:t>
      </w:r>
      <w:r>
        <w:rPr>
          <w:highlight w:val="white"/>
          <w:lang w:val="en-US" w:eastAsia="sl-SI"/>
        </w:rPr>
        <w:t>"</w:t>
      </w:r>
      <w:r>
        <w:rPr>
          <w:color w:val="0000FF"/>
          <w:highlight w:val="white"/>
          <w:lang w:val="en-US" w:eastAsia="sl-SI"/>
        </w:rPr>
        <w:t>unbounded</w:t>
      </w:r>
      <w:r>
        <w:rPr>
          <w:highlight w:val="white"/>
          <w:lang w:val="en-US" w:eastAsia="sl-SI"/>
        </w:rPr>
        <w:t>"</w:t>
      </w:r>
      <w:r>
        <w:rPr>
          <w:color w:val="0000FF"/>
          <w:highlight w:val="white"/>
          <w:lang w:val="en-US" w:eastAsia="sl-SI"/>
        </w:rPr>
        <w:t>&gt;</w:t>
      </w:r>
    </w:p>
    <w:p w14:paraId="5218C1C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Variable-Access-Specification</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Variable-Access-Specification</w:t>
      </w:r>
      <w:r>
        <w:rPr>
          <w:highlight w:val="white"/>
          <w:lang w:val="en-US" w:eastAsia="sl-SI"/>
        </w:rPr>
        <w:t>"</w:t>
      </w:r>
      <w:r>
        <w:rPr>
          <w:color w:val="0000FF"/>
          <w:highlight w:val="white"/>
          <w:lang w:val="en-US" w:eastAsia="sl-SI"/>
        </w:rPr>
        <w:t>/&gt;</w:t>
      </w:r>
    </w:p>
    <w:p w14:paraId="1ACFAF9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2C90E13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4D1CEA4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695368F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list-of-data</w:t>
      </w:r>
      <w:r>
        <w:rPr>
          <w:highlight w:val="white"/>
          <w:lang w:val="en-US" w:eastAsia="sl-SI"/>
        </w:rPr>
        <w:t>"</w:t>
      </w:r>
      <w:r>
        <w:rPr>
          <w:color w:val="0000FF"/>
          <w:highlight w:val="white"/>
          <w:lang w:val="en-US" w:eastAsia="sl-SI"/>
        </w:rPr>
        <w:t>&gt;</w:t>
      </w:r>
    </w:p>
    <w:p w14:paraId="3FEEFC7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4E590DB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maxOccurs</w:t>
      </w:r>
      <w:r>
        <w:rPr>
          <w:color w:val="0000FF"/>
          <w:highlight w:val="white"/>
          <w:lang w:val="en-US" w:eastAsia="sl-SI"/>
        </w:rPr>
        <w:t>=</w:t>
      </w:r>
      <w:r>
        <w:rPr>
          <w:highlight w:val="white"/>
          <w:lang w:val="en-US" w:eastAsia="sl-SI"/>
        </w:rPr>
        <w:t>"</w:t>
      </w:r>
      <w:r>
        <w:rPr>
          <w:color w:val="0000FF"/>
          <w:highlight w:val="white"/>
          <w:lang w:val="en-US" w:eastAsia="sl-SI"/>
        </w:rPr>
        <w:t>unbounded</w:t>
      </w:r>
      <w:r>
        <w:rPr>
          <w:highlight w:val="white"/>
          <w:lang w:val="en-US" w:eastAsia="sl-SI"/>
        </w:rPr>
        <w:t>"</w:t>
      </w:r>
      <w:r>
        <w:rPr>
          <w:color w:val="0000FF"/>
          <w:highlight w:val="white"/>
          <w:lang w:val="en-US" w:eastAsia="sl-SI"/>
        </w:rPr>
        <w:t>&gt;</w:t>
      </w:r>
    </w:p>
    <w:p w14:paraId="496F27A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Data</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Data</w:t>
      </w:r>
      <w:r>
        <w:rPr>
          <w:highlight w:val="white"/>
          <w:lang w:val="en-US" w:eastAsia="sl-SI"/>
        </w:rPr>
        <w:t>"</w:t>
      </w:r>
      <w:r>
        <w:rPr>
          <w:color w:val="0000FF"/>
          <w:highlight w:val="white"/>
          <w:lang w:val="en-US" w:eastAsia="sl-SI"/>
        </w:rPr>
        <w:t>/&gt;</w:t>
      </w:r>
    </w:p>
    <w:p w14:paraId="4851F2A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0AD71CE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797DA0A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638886A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07A35F4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218A3A99" w14:textId="77777777" w:rsidR="005E07E4" w:rsidRDefault="005E07E4" w:rsidP="00A47D02">
      <w:pPr>
        <w:pStyle w:val="MacroText"/>
        <w:rPr>
          <w:highlight w:val="white"/>
          <w:lang w:val="en-US" w:eastAsia="sl-SI"/>
        </w:rPr>
      </w:pPr>
    </w:p>
    <w:p w14:paraId="4EF6CE5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Cosem-Attribute-Descriptor</w:t>
      </w:r>
      <w:r>
        <w:rPr>
          <w:highlight w:val="white"/>
          <w:lang w:val="en-US" w:eastAsia="sl-SI"/>
        </w:rPr>
        <w:t>"</w:t>
      </w:r>
      <w:r>
        <w:rPr>
          <w:color w:val="0000FF"/>
          <w:highlight w:val="white"/>
          <w:lang w:val="en-US" w:eastAsia="sl-SI"/>
        </w:rPr>
        <w:t>&gt;</w:t>
      </w:r>
    </w:p>
    <w:p w14:paraId="6D56690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2708C6D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class-id</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Cosem-Class-Id</w:t>
      </w:r>
      <w:r>
        <w:rPr>
          <w:highlight w:val="white"/>
          <w:lang w:val="en-US" w:eastAsia="sl-SI"/>
        </w:rPr>
        <w:t>"</w:t>
      </w:r>
      <w:r>
        <w:rPr>
          <w:color w:val="0000FF"/>
          <w:highlight w:val="white"/>
          <w:lang w:val="en-US" w:eastAsia="sl-SI"/>
        </w:rPr>
        <w:t>/&gt;</w:t>
      </w:r>
    </w:p>
    <w:p w14:paraId="16C17CC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instance-id</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Cosem-Object-Instance-Id</w:t>
      </w:r>
      <w:r>
        <w:rPr>
          <w:highlight w:val="white"/>
          <w:lang w:val="en-US" w:eastAsia="sl-SI"/>
        </w:rPr>
        <w:t>"</w:t>
      </w:r>
      <w:r>
        <w:rPr>
          <w:color w:val="0000FF"/>
          <w:highlight w:val="white"/>
          <w:lang w:val="en-US" w:eastAsia="sl-SI"/>
        </w:rPr>
        <w:t>/&gt;</w:t>
      </w:r>
    </w:p>
    <w:p w14:paraId="17DCA12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attribute-id</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Cosem-Object-Attribute-Id</w:t>
      </w:r>
      <w:r>
        <w:rPr>
          <w:highlight w:val="white"/>
          <w:lang w:val="en-US" w:eastAsia="sl-SI"/>
        </w:rPr>
        <w:t>"</w:t>
      </w:r>
      <w:r>
        <w:rPr>
          <w:color w:val="0000FF"/>
          <w:highlight w:val="white"/>
          <w:lang w:val="en-US" w:eastAsia="sl-SI"/>
        </w:rPr>
        <w:t>/&gt;</w:t>
      </w:r>
    </w:p>
    <w:p w14:paraId="061E49B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52FF3D2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24D93604" w14:textId="77777777" w:rsidR="005E07E4" w:rsidRDefault="005E07E4" w:rsidP="00A47D02">
      <w:pPr>
        <w:pStyle w:val="MacroText"/>
        <w:rPr>
          <w:highlight w:val="white"/>
          <w:lang w:val="en-US" w:eastAsia="sl-SI"/>
        </w:rPr>
      </w:pPr>
    </w:p>
    <w:p w14:paraId="3BFA0A2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Selective-Access-Descriptor</w:t>
      </w:r>
      <w:r>
        <w:rPr>
          <w:highlight w:val="white"/>
          <w:lang w:val="en-US" w:eastAsia="sl-SI"/>
        </w:rPr>
        <w:t>"</w:t>
      </w:r>
      <w:r>
        <w:rPr>
          <w:color w:val="0000FF"/>
          <w:highlight w:val="white"/>
          <w:lang w:val="en-US" w:eastAsia="sl-SI"/>
        </w:rPr>
        <w:t>&gt;</w:t>
      </w:r>
    </w:p>
    <w:p w14:paraId="0265283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7DC4342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access-selector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Unsigned8</w:t>
      </w:r>
      <w:r>
        <w:rPr>
          <w:highlight w:val="white"/>
          <w:lang w:val="en-US" w:eastAsia="sl-SI"/>
        </w:rPr>
        <w:t>"</w:t>
      </w:r>
      <w:r>
        <w:rPr>
          <w:color w:val="0000FF"/>
          <w:highlight w:val="white"/>
          <w:lang w:val="en-US" w:eastAsia="sl-SI"/>
        </w:rPr>
        <w:t>/&gt;</w:t>
      </w:r>
    </w:p>
    <w:p w14:paraId="6B1166C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access-parameters</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Data</w:t>
      </w:r>
      <w:r>
        <w:rPr>
          <w:highlight w:val="white"/>
          <w:lang w:val="en-US" w:eastAsia="sl-SI"/>
        </w:rPr>
        <w:t>"</w:t>
      </w:r>
      <w:r>
        <w:rPr>
          <w:color w:val="0000FF"/>
          <w:highlight w:val="white"/>
          <w:lang w:val="en-US" w:eastAsia="sl-SI"/>
        </w:rPr>
        <w:t>/&gt;</w:t>
      </w:r>
    </w:p>
    <w:p w14:paraId="15A1C4E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7A0AAFB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07033634" w14:textId="77777777" w:rsidR="005E07E4" w:rsidRDefault="005E07E4" w:rsidP="00A47D02">
      <w:pPr>
        <w:pStyle w:val="MacroText"/>
        <w:rPr>
          <w:highlight w:val="white"/>
          <w:lang w:val="en-US" w:eastAsia="sl-SI"/>
        </w:rPr>
      </w:pPr>
    </w:p>
    <w:p w14:paraId="21432A2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Get-Request-Normal</w:t>
      </w:r>
      <w:r>
        <w:rPr>
          <w:highlight w:val="white"/>
          <w:lang w:val="en-US" w:eastAsia="sl-SI"/>
        </w:rPr>
        <w:t>"</w:t>
      </w:r>
      <w:r>
        <w:rPr>
          <w:color w:val="0000FF"/>
          <w:highlight w:val="white"/>
          <w:lang w:val="en-US" w:eastAsia="sl-SI"/>
        </w:rPr>
        <w:t>&gt;</w:t>
      </w:r>
    </w:p>
    <w:p w14:paraId="28B4FC0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4235549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/&gt;</w:t>
      </w:r>
    </w:p>
    <w:p w14:paraId="12F9DEC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cosem-attribute-descriptor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Cosem-Attribute-Descriptor</w:t>
      </w:r>
      <w:r>
        <w:rPr>
          <w:highlight w:val="white"/>
          <w:lang w:val="en-US" w:eastAsia="sl-SI"/>
        </w:rPr>
        <w:t>"</w:t>
      </w:r>
      <w:r>
        <w:rPr>
          <w:color w:val="0000FF"/>
          <w:highlight w:val="white"/>
          <w:lang w:val="en-US" w:eastAsia="sl-SI"/>
        </w:rPr>
        <w:t>/&gt;</w:t>
      </w:r>
    </w:p>
    <w:p w14:paraId="16E3155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access-selection</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Selective-Access-Descriptor</w:t>
      </w:r>
      <w:r>
        <w:rPr>
          <w:highlight w:val="white"/>
          <w:lang w:val="en-US" w:eastAsia="sl-SI"/>
        </w:rPr>
        <w:t>"</w:t>
      </w:r>
      <w:r>
        <w:rPr>
          <w:color w:val="0000FF"/>
          <w:highlight w:val="white"/>
          <w:lang w:val="en-US" w:eastAsia="sl-SI"/>
        </w:rPr>
        <w:t>/&gt;</w:t>
      </w:r>
    </w:p>
    <w:p w14:paraId="20B656D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0E2D49D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7A76CCF7" w14:textId="77777777" w:rsidR="005E07E4" w:rsidRDefault="005E07E4" w:rsidP="00A47D02">
      <w:pPr>
        <w:pStyle w:val="MacroText"/>
        <w:rPr>
          <w:highlight w:val="white"/>
          <w:lang w:val="en-US" w:eastAsia="sl-SI"/>
        </w:rPr>
      </w:pPr>
    </w:p>
    <w:p w14:paraId="3AA2165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Get-Request-Next</w:t>
      </w:r>
      <w:r>
        <w:rPr>
          <w:highlight w:val="white"/>
          <w:lang w:val="en-US" w:eastAsia="sl-SI"/>
        </w:rPr>
        <w:t>"</w:t>
      </w:r>
      <w:r>
        <w:rPr>
          <w:color w:val="0000FF"/>
          <w:highlight w:val="white"/>
          <w:lang w:val="en-US" w:eastAsia="sl-SI"/>
        </w:rPr>
        <w:t>&gt;</w:t>
      </w:r>
    </w:p>
    <w:p w14:paraId="773FF61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6BD2006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/&gt;</w:t>
      </w:r>
    </w:p>
    <w:p w14:paraId="7265E35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block-number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Unsigned32</w:t>
      </w:r>
      <w:r>
        <w:rPr>
          <w:highlight w:val="white"/>
          <w:lang w:val="en-US" w:eastAsia="sl-SI"/>
        </w:rPr>
        <w:t>"</w:t>
      </w:r>
      <w:r>
        <w:rPr>
          <w:color w:val="0000FF"/>
          <w:highlight w:val="white"/>
          <w:lang w:val="en-US" w:eastAsia="sl-SI"/>
        </w:rPr>
        <w:t>/&gt;</w:t>
      </w:r>
    </w:p>
    <w:p w14:paraId="49CFEA9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4868205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5DAD6FE3" w14:textId="77777777" w:rsidR="005E07E4" w:rsidRDefault="005E07E4" w:rsidP="00A47D02">
      <w:pPr>
        <w:pStyle w:val="MacroText"/>
        <w:rPr>
          <w:highlight w:val="white"/>
          <w:lang w:val="en-US" w:eastAsia="sl-SI"/>
        </w:rPr>
      </w:pPr>
    </w:p>
    <w:p w14:paraId="61AA3FD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Cosem-Attribute-Descriptor-With-Selection</w:t>
      </w:r>
      <w:r>
        <w:rPr>
          <w:highlight w:val="white"/>
          <w:lang w:val="en-US" w:eastAsia="sl-SI"/>
        </w:rPr>
        <w:t>"</w:t>
      </w:r>
      <w:r>
        <w:rPr>
          <w:color w:val="0000FF"/>
          <w:highlight w:val="white"/>
          <w:lang w:val="en-US" w:eastAsia="sl-SI"/>
        </w:rPr>
        <w:t>&gt;</w:t>
      </w:r>
    </w:p>
    <w:p w14:paraId="5B5FF5E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0B6A17E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cosem-attribute-descriptor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Cosem-Attribute-Descriptor</w:t>
      </w:r>
      <w:r>
        <w:rPr>
          <w:highlight w:val="white"/>
          <w:lang w:val="en-US" w:eastAsia="sl-SI"/>
        </w:rPr>
        <w:t>"</w:t>
      </w:r>
      <w:r>
        <w:rPr>
          <w:color w:val="0000FF"/>
          <w:highlight w:val="white"/>
          <w:lang w:val="en-US" w:eastAsia="sl-SI"/>
        </w:rPr>
        <w:t>/&gt;</w:t>
      </w:r>
    </w:p>
    <w:p w14:paraId="0023E97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access-selection</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Selective-Access-Descriptor</w:t>
      </w:r>
      <w:r>
        <w:rPr>
          <w:highlight w:val="white"/>
          <w:lang w:val="en-US" w:eastAsia="sl-SI"/>
        </w:rPr>
        <w:t>"</w:t>
      </w:r>
      <w:r>
        <w:rPr>
          <w:color w:val="0000FF"/>
          <w:highlight w:val="white"/>
          <w:lang w:val="en-US" w:eastAsia="sl-SI"/>
        </w:rPr>
        <w:t>/&gt;</w:t>
      </w:r>
    </w:p>
    <w:p w14:paraId="7CC026F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72A3961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08C0E538" w14:textId="77777777" w:rsidR="005E07E4" w:rsidRDefault="005E07E4" w:rsidP="00A47D02">
      <w:pPr>
        <w:pStyle w:val="MacroText"/>
        <w:rPr>
          <w:highlight w:val="white"/>
          <w:lang w:val="en-US" w:eastAsia="sl-SI"/>
        </w:rPr>
      </w:pPr>
    </w:p>
    <w:p w14:paraId="6B263D2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Get-Request-With-List</w:t>
      </w:r>
      <w:r>
        <w:rPr>
          <w:highlight w:val="white"/>
          <w:lang w:val="en-US" w:eastAsia="sl-SI"/>
        </w:rPr>
        <w:t>"</w:t>
      </w:r>
      <w:r>
        <w:rPr>
          <w:color w:val="0000FF"/>
          <w:highlight w:val="white"/>
          <w:lang w:val="en-US" w:eastAsia="sl-SI"/>
        </w:rPr>
        <w:t>&gt;</w:t>
      </w:r>
    </w:p>
    <w:p w14:paraId="3504062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766C3CF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/&gt;</w:t>
      </w:r>
    </w:p>
    <w:p w14:paraId="316B97D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attribute-descriptor-list</w:t>
      </w:r>
      <w:r>
        <w:rPr>
          <w:highlight w:val="white"/>
          <w:lang w:val="en-US" w:eastAsia="sl-SI"/>
        </w:rPr>
        <w:t>"</w:t>
      </w:r>
      <w:r>
        <w:rPr>
          <w:color w:val="0000FF"/>
          <w:highlight w:val="white"/>
          <w:lang w:val="en-US" w:eastAsia="sl-SI"/>
        </w:rPr>
        <w:t>&gt;</w:t>
      </w:r>
    </w:p>
    <w:p w14:paraId="07ABD68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6651322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maxOccurs</w:t>
      </w:r>
      <w:r>
        <w:rPr>
          <w:color w:val="0000FF"/>
          <w:highlight w:val="white"/>
          <w:lang w:val="en-US" w:eastAsia="sl-SI"/>
        </w:rPr>
        <w:t>=</w:t>
      </w:r>
      <w:r>
        <w:rPr>
          <w:highlight w:val="white"/>
          <w:lang w:val="en-US" w:eastAsia="sl-SI"/>
        </w:rPr>
        <w:t>"</w:t>
      </w:r>
      <w:r>
        <w:rPr>
          <w:color w:val="0000FF"/>
          <w:highlight w:val="white"/>
          <w:lang w:val="en-US" w:eastAsia="sl-SI"/>
        </w:rPr>
        <w:t>unbounded</w:t>
      </w:r>
      <w:r>
        <w:rPr>
          <w:highlight w:val="white"/>
          <w:lang w:val="en-US" w:eastAsia="sl-SI"/>
        </w:rPr>
        <w:t>"</w:t>
      </w:r>
      <w:r>
        <w:rPr>
          <w:color w:val="0000FF"/>
          <w:highlight w:val="white"/>
          <w:lang w:val="en-US" w:eastAsia="sl-SI"/>
        </w:rPr>
        <w:t>&gt;</w:t>
      </w:r>
    </w:p>
    <w:p w14:paraId="53FE2F2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Cosem-Attribute-Descriptor-With-Selection</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Cosem-Attribute-Descriptor-With-Selection</w:t>
      </w:r>
      <w:r>
        <w:rPr>
          <w:highlight w:val="white"/>
          <w:lang w:val="en-US" w:eastAsia="sl-SI"/>
        </w:rPr>
        <w:t>"</w:t>
      </w:r>
      <w:r>
        <w:rPr>
          <w:color w:val="0000FF"/>
          <w:highlight w:val="white"/>
          <w:lang w:val="en-US" w:eastAsia="sl-SI"/>
        </w:rPr>
        <w:t>/&gt;</w:t>
      </w:r>
    </w:p>
    <w:p w14:paraId="5964BAD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0860E71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088DD8B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44BF8DE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03B4350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33624FE4" w14:textId="77777777" w:rsidR="005E07E4" w:rsidRDefault="005E07E4" w:rsidP="00A47D02">
      <w:pPr>
        <w:pStyle w:val="MacroText"/>
        <w:rPr>
          <w:highlight w:val="white"/>
          <w:lang w:val="en-US" w:eastAsia="sl-SI"/>
        </w:rPr>
      </w:pPr>
    </w:p>
    <w:p w14:paraId="5D9FA03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Get-Request</w:t>
      </w:r>
      <w:r>
        <w:rPr>
          <w:highlight w:val="white"/>
          <w:lang w:val="en-US" w:eastAsia="sl-SI"/>
        </w:rPr>
        <w:t>"</w:t>
      </w:r>
      <w:r>
        <w:rPr>
          <w:color w:val="0000FF"/>
          <w:highlight w:val="white"/>
          <w:lang w:val="en-US" w:eastAsia="sl-SI"/>
        </w:rPr>
        <w:t>&gt;</w:t>
      </w:r>
    </w:p>
    <w:p w14:paraId="4FD2354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4E52895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get-request-normal</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Get-Request-Normal</w:t>
      </w:r>
      <w:r>
        <w:rPr>
          <w:highlight w:val="white"/>
          <w:lang w:val="en-US" w:eastAsia="sl-SI"/>
        </w:rPr>
        <w:t>"</w:t>
      </w:r>
      <w:r>
        <w:rPr>
          <w:color w:val="0000FF"/>
          <w:highlight w:val="white"/>
          <w:lang w:val="en-US" w:eastAsia="sl-SI"/>
        </w:rPr>
        <w:t>/&gt;</w:t>
      </w:r>
    </w:p>
    <w:p w14:paraId="4F6C5A7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get-request-next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Get-Request-Next</w:t>
      </w:r>
      <w:r>
        <w:rPr>
          <w:highlight w:val="white"/>
          <w:lang w:val="en-US" w:eastAsia="sl-SI"/>
        </w:rPr>
        <w:t>"</w:t>
      </w:r>
      <w:r>
        <w:rPr>
          <w:color w:val="0000FF"/>
          <w:highlight w:val="white"/>
          <w:lang w:val="en-US" w:eastAsia="sl-SI"/>
        </w:rPr>
        <w:t>/&gt;</w:t>
      </w:r>
    </w:p>
    <w:p w14:paraId="0AD7BBD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get-request-with-list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Get-Request-With-List</w:t>
      </w:r>
      <w:r>
        <w:rPr>
          <w:highlight w:val="white"/>
          <w:lang w:val="en-US" w:eastAsia="sl-SI"/>
        </w:rPr>
        <w:t>"</w:t>
      </w:r>
      <w:r>
        <w:rPr>
          <w:color w:val="0000FF"/>
          <w:highlight w:val="white"/>
          <w:lang w:val="en-US" w:eastAsia="sl-SI"/>
        </w:rPr>
        <w:t>/&gt;</w:t>
      </w:r>
    </w:p>
    <w:p w14:paraId="114CC49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491EF79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440D9680" w14:textId="77777777" w:rsidR="005E07E4" w:rsidRDefault="005E07E4" w:rsidP="00A47D02">
      <w:pPr>
        <w:pStyle w:val="MacroText"/>
        <w:rPr>
          <w:highlight w:val="white"/>
          <w:lang w:val="en-US" w:eastAsia="sl-SI"/>
        </w:rPr>
      </w:pPr>
    </w:p>
    <w:p w14:paraId="5853983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Set-Request-Normal</w:t>
      </w:r>
      <w:r>
        <w:rPr>
          <w:highlight w:val="white"/>
          <w:lang w:val="en-US" w:eastAsia="sl-SI"/>
        </w:rPr>
        <w:t>"</w:t>
      </w:r>
      <w:r>
        <w:rPr>
          <w:color w:val="0000FF"/>
          <w:highlight w:val="white"/>
          <w:lang w:val="en-US" w:eastAsia="sl-SI"/>
        </w:rPr>
        <w:t>&gt;</w:t>
      </w:r>
    </w:p>
    <w:p w14:paraId="1A048A5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3B3D1E0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/&gt;</w:t>
      </w:r>
    </w:p>
    <w:p w14:paraId="32B6B3C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cosem-attribute-descriptor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Cosem-Attribute-Descriptor</w:t>
      </w:r>
      <w:r>
        <w:rPr>
          <w:highlight w:val="white"/>
          <w:lang w:val="en-US" w:eastAsia="sl-SI"/>
        </w:rPr>
        <w:t>"</w:t>
      </w:r>
      <w:r>
        <w:rPr>
          <w:color w:val="0000FF"/>
          <w:highlight w:val="white"/>
          <w:lang w:val="en-US" w:eastAsia="sl-SI"/>
        </w:rPr>
        <w:t>/&gt;</w:t>
      </w:r>
    </w:p>
    <w:p w14:paraId="261B0DE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access-selection</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Selective-Access-Descriptor</w:t>
      </w:r>
      <w:r>
        <w:rPr>
          <w:highlight w:val="white"/>
          <w:lang w:val="en-US" w:eastAsia="sl-SI"/>
        </w:rPr>
        <w:t>"</w:t>
      </w:r>
      <w:r>
        <w:rPr>
          <w:color w:val="0000FF"/>
          <w:highlight w:val="white"/>
          <w:lang w:val="en-US" w:eastAsia="sl-SI"/>
        </w:rPr>
        <w:t>/&gt;</w:t>
      </w:r>
    </w:p>
    <w:p w14:paraId="76F1AE2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value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Data</w:t>
      </w:r>
      <w:r>
        <w:rPr>
          <w:highlight w:val="white"/>
          <w:lang w:val="en-US" w:eastAsia="sl-SI"/>
        </w:rPr>
        <w:t>"</w:t>
      </w:r>
      <w:r>
        <w:rPr>
          <w:color w:val="0000FF"/>
          <w:highlight w:val="white"/>
          <w:lang w:val="en-US" w:eastAsia="sl-SI"/>
        </w:rPr>
        <w:t>/&gt;</w:t>
      </w:r>
    </w:p>
    <w:p w14:paraId="30B43BA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0D617C2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6FE532D1" w14:textId="77777777" w:rsidR="005E07E4" w:rsidRDefault="005E07E4" w:rsidP="00A47D02">
      <w:pPr>
        <w:pStyle w:val="MacroText"/>
        <w:rPr>
          <w:highlight w:val="white"/>
          <w:lang w:val="en-US" w:eastAsia="sl-SI"/>
        </w:rPr>
      </w:pPr>
    </w:p>
    <w:p w14:paraId="46DB7AC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DataBlock-SA</w:t>
      </w:r>
      <w:r>
        <w:rPr>
          <w:highlight w:val="white"/>
          <w:lang w:val="en-US" w:eastAsia="sl-SI"/>
        </w:rPr>
        <w:t>"</w:t>
      </w:r>
      <w:r>
        <w:rPr>
          <w:color w:val="0000FF"/>
          <w:highlight w:val="white"/>
          <w:lang w:val="en-US" w:eastAsia="sl-SI"/>
        </w:rPr>
        <w:t>&gt;</w:t>
      </w:r>
    </w:p>
    <w:p w14:paraId="6D02120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037BCDA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last-block</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xsd:boolean</w:t>
      </w:r>
      <w:r>
        <w:rPr>
          <w:highlight w:val="white"/>
          <w:lang w:val="en-US" w:eastAsia="sl-SI"/>
        </w:rPr>
        <w:t>"</w:t>
      </w:r>
      <w:r>
        <w:rPr>
          <w:color w:val="0000FF"/>
          <w:highlight w:val="white"/>
          <w:lang w:val="en-US" w:eastAsia="sl-SI"/>
        </w:rPr>
        <w:t>/&gt;</w:t>
      </w:r>
    </w:p>
    <w:p w14:paraId="3F8C367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block-number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Unsigned32</w:t>
      </w:r>
      <w:r>
        <w:rPr>
          <w:highlight w:val="white"/>
          <w:lang w:val="en-US" w:eastAsia="sl-SI"/>
        </w:rPr>
        <w:t>"</w:t>
      </w:r>
      <w:r>
        <w:rPr>
          <w:color w:val="0000FF"/>
          <w:highlight w:val="white"/>
          <w:lang w:val="en-US" w:eastAsia="sl-SI"/>
        </w:rPr>
        <w:t>/&gt;</w:t>
      </w:r>
    </w:p>
    <w:p w14:paraId="0113183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raw-data</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54943E9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5632B79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72BA2E1D" w14:textId="77777777" w:rsidR="005E07E4" w:rsidRDefault="005E07E4" w:rsidP="00A47D02">
      <w:pPr>
        <w:pStyle w:val="MacroText"/>
        <w:rPr>
          <w:highlight w:val="white"/>
          <w:lang w:val="en-US" w:eastAsia="sl-SI"/>
        </w:rPr>
      </w:pPr>
    </w:p>
    <w:p w14:paraId="6B87FDF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Set-Request-With-First-Datablock</w:t>
      </w:r>
      <w:r>
        <w:rPr>
          <w:highlight w:val="white"/>
          <w:lang w:val="en-US" w:eastAsia="sl-SI"/>
        </w:rPr>
        <w:t>"</w:t>
      </w:r>
      <w:r>
        <w:rPr>
          <w:color w:val="0000FF"/>
          <w:highlight w:val="white"/>
          <w:lang w:val="en-US" w:eastAsia="sl-SI"/>
        </w:rPr>
        <w:t>&gt;</w:t>
      </w:r>
    </w:p>
    <w:p w14:paraId="5B26576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68F2E0B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/&gt;</w:t>
      </w:r>
    </w:p>
    <w:p w14:paraId="48A349A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cosem-attribute-descriptor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Cosem-Attribute-Descriptor</w:t>
      </w:r>
      <w:r>
        <w:rPr>
          <w:highlight w:val="white"/>
          <w:lang w:val="en-US" w:eastAsia="sl-SI"/>
        </w:rPr>
        <w:t>"</w:t>
      </w:r>
      <w:r>
        <w:rPr>
          <w:color w:val="0000FF"/>
          <w:highlight w:val="white"/>
          <w:lang w:val="en-US" w:eastAsia="sl-SI"/>
        </w:rPr>
        <w:t>/&gt;</w:t>
      </w:r>
    </w:p>
    <w:p w14:paraId="3B4CA970" w14:textId="77777777" w:rsidR="005E07E4" w:rsidRDefault="005E07E4" w:rsidP="00A47D02">
      <w:pPr>
        <w:pStyle w:val="MacroText"/>
        <w:rPr>
          <w:highlight w:val="white"/>
          <w:lang w:val="en-US" w:eastAsia="sl-SI"/>
        </w:rPr>
      </w:pPr>
      <w:r>
        <w:rPr>
          <w:color w:val="0000FF"/>
          <w:highlight w:val="white"/>
          <w:lang w:val="en-US" w:eastAsia="sl-SI"/>
        </w:rPr>
        <w:lastRenderedPageBreak/>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access-selection</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Selective-Access-Descriptor</w:t>
      </w:r>
      <w:r>
        <w:rPr>
          <w:highlight w:val="white"/>
          <w:lang w:val="en-US" w:eastAsia="sl-SI"/>
        </w:rPr>
        <w:t>"</w:t>
      </w:r>
      <w:r>
        <w:rPr>
          <w:color w:val="0000FF"/>
          <w:highlight w:val="white"/>
          <w:lang w:val="en-US" w:eastAsia="sl-SI"/>
        </w:rPr>
        <w:t>/&gt;</w:t>
      </w:r>
    </w:p>
    <w:p w14:paraId="070D028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datablock</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DataBlock-SA</w:t>
      </w:r>
      <w:r>
        <w:rPr>
          <w:highlight w:val="white"/>
          <w:lang w:val="en-US" w:eastAsia="sl-SI"/>
        </w:rPr>
        <w:t>"</w:t>
      </w:r>
      <w:r>
        <w:rPr>
          <w:color w:val="0000FF"/>
          <w:highlight w:val="white"/>
          <w:lang w:val="en-US" w:eastAsia="sl-SI"/>
        </w:rPr>
        <w:t>/&gt;</w:t>
      </w:r>
    </w:p>
    <w:p w14:paraId="1926006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61E96A3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529BDBA7" w14:textId="77777777" w:rsidR="005E07E4" w:rsidRDefault="005E07E4" w:rsidP="00A47D02">
      <w:pPr>
        <w:pStyle w:val="MacroText"/>
        <w:rPr>
          <w:highlight w:val="white"/>
          <w:lang w:val="en-US" w:eastAsia="sl-SI"/>
        </w:rPr>
      </w:pPr>
    </w:p>
    <w:p w14:paraId="4046673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Set-Request-With-Datablock</w:t>
      </w:r>
      <w:r>
        <w:rPr>
          <w:highlight w:val="white"/>
          <w:lang w:val="en-US" w:eastAsia="sl-SI"/>
        </w:rPr>
        <w:t>"</w:t>
      </w:r>
      <w:r>
        <w:rPr>
          <w:color w:val="0000FF"/>
          <w:highlight w:val="white"/>
          <w:lang w:val="en-US" w:eastAsia="sl-SI"/>
        </w:rPr>
        <w:t>&gt;</w:t>
      </w:r>
    </w:p>
    <w:p w14:paraId="67F18E4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38EB2A1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/&gt;</w:t>
      </w:r>
    </w:p>
    <w:p w14:paraId="30BA32A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datablock</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DataBlock-SA</w:t>
      </w:r>
      <w:r>
        <w:rPr>
          <w:highlight w:val="white"/>
          <w:lang w:val="en-US" w:eastAsia="sl-SI"/>
        </w:rPr>
        <w:t>"</w:t>
      </w:r>
      <w:r>
        <w:rPr>
          <w:color w:val="0000FF"/>
          <w:highlight w:val="white"/>
          <w:lang w:val="en-US" w:eastAsia="sl-SI"/>
        </w:rPr>
        <w:t>/&gt;</w:t>
      </w:r>
    </w:p>
    <w:p w14:paraId="723543D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0079A5B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55D83ADF" w14:textId="77777777" w:rsidR="005E07E4" w:rsidRDefault="005E07E4" w:rsidP="00A47D02">
      <w:pPr>
        <w:pStyle w:val="MacroText"/>
        <w:rPr>
          <w:highlight w:val="white"/>
          <w:lang w:val="en-US" w:eastAsia="sl-SI"/>
        </w:rPr>
      </w:pPr>
    </w:p>
    <w:p w14:paraId="6357567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Set-Request-With-List</w:t>
      </w:r>
      <w:r>
        <w:rPr>
          <w:highlight w:val="white"/>
          <w:lang w:val="en-US" w:eastAsia="sl-SI"/>
        </w:rPr>
        <w:t>"</w:t>
      </w:r>
      <w:r>
        <w:rPr>
          <w:color w:val="0000FF"/>
          <w:highlight w:val="white"/>
          <w:lang w:val="en-US" w:eastAsia="sl-SI"/>
        </w:rPr>
        <w:t>&gt;</w:t>
      </w:r>
    </w:p>
    <w:p w14:paraId="289D66F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39846AC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/&gt;</w:t>
      </w:r>
    </w:p>
    <w:p w14:paraId="2801F61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attribute-descriptor-list</w:t>
      </w:r>
      <w:r>
        <w:rPr>
          <w:highlight w:val="white"/>
          <w:lang w:val="en-US" w:eastAsia="sl-SI"/>
        </w:rPr>
        <w:t>"</w:t>
      </w:r>
      <w:r>
        <w:rPr>
          <w:color w:val="0000FF"/>
          <w:highlight w:val="white"/>
          <w:lang w:val="en-US" w:eastAsia="sl-SI"/>
        </w:rPr>
        <w:t>&gt;</w:t>
      </w:r>
    </w:p>
    <w:p w14:paraId="6E4BA6D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674CDDB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maxOccurs</w:t>
      </w:r>
      <w:r>
        <w:rPr>
          <w:color w:val="0000FF"/>
          <w:highlight w:val="white"/>
          <w:lang w:val="en-US" w:eastAsia="sl-SI"/>
        </w:rPr>
        <w:t>=</w:t>
      </w:r>
      <w:r>
        <w:rPr>
          <w:highlight w:val="white"/>
          <w:lang w:val="en-US" w:eastAsia="sl-SI"/>
        </w:rPr>
        <w:t>"</w:t>
      </w:r>
      <w:r>
        <w:rPr>
          <w:color w:val="0000FF"/>
          <w:highlight w:val="white"/>
          <w:lang w:val="en-US" w:eastAsia="sl-SI"/>
        </w:rPr>
        <w:t>unbounded</w:t>
      </w:r>
      <w:r>
        <w:rPr>
          <w:highlight w:val="white"/>
          <w:lang w:val="en-US" w:eastAsia="sl-SI"/>
        </w:rPr>
        <w:t>"</w:t>
      </w:r>
      <w:r>
        <w:rPr>
          <w:color w:val="0000FF"/>
          <w:highlight w:val="white"/>
          <w:lang w:val="en-US" w:eastAsia="sl-SI"/>
        </w:rPr>
        <w:t>&gt;</w:t>
      </w:r>
    </w:p>
    <w:p w14:paraId="0AE3DF9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Cosem-Attribute-Descriptor-With-Selection</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Cosem-Attribute-Descriptor-With-Selection</w:t>
      </w:r>
      <w:r>
        <w:rPr>
          <w:highlight w:val="white"/>
          <w:lang w:val="en-US" w:eastAsia="sl-SI"/>
        </w:rPr>
        <w:t>"</w:t>
      </w:r>
      <w:r>
        <w:rPr>
          <w:color w:val="0000FF"/>
          <w:highlight w:val="white"/>
          <w:lang w:val="en-US" w:eastAsia="sl-SI"/>
        </w:rPr>
        <w:t>/&gt;</w:t>
      </w:r>
    </w:p>
    <w:p w14:paraId="6305CA0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7025038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5706263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21F4FEB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value-list</w:t>
      </w:r>
      <w:r>
        <w:rPr>
          <w:highlight w:val="white"/>
          <w:lang w:val="en-US" w:eastAsia="sl-SI"/>
        </w:rPr>
        <w:t>"</w:t>
      </w:r>
      <w:r>
        <w:rPr>
          <w:color w:val="0000FF"/>
          <w:highlight w:val="white"/>
          <w:lang w:val="en-US" w:eastAsia="sl-SI"/>
        </w:rPr>
        <w:t>&gt;</w:t>
      </w:r>
    </w:p>
    <w:p w14:paraId="4EDBD00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61C85C7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maxOccurs</w:t>
      </w:r>
      <w:r>
        <w:rPr>
          <w:color w:val="0000FF"/>
          <w:highlight w:val="white"/>
          <w:lang w:val="en-US" w:eastAsia="sl-SI"/>
        </w:rPr>
        <w:t>=</w:t>
      </w:r>
      <w:r>
        <w:rPr>
          <w:highlight w:val="white"/>
          <w:lang w:val="en-US" w:eastAsia="sl-SI"/>
        </w:rPr>
        <w:t>"</w:t>
      </w:r>
      <w:r>
        <w:rPr>
          <w:color w:val="0000FF"/>
          <w:highlight w:val="white"/>
          <w:lang w:val="en-US" w:eastAsia="sl-SI"/>
        </w:rPr>
        <w:t>unbounded</w:t>
      </w:r>
      <w:r>
        <w:rPr>
          <w:highlight w:val="white"/>
          <w:lang w:val="en-US" w:eastAsia="sl-SI"/>
        </w:rPr>
        <w:t>"</w:t>
      </w:r>
      <w:r>
        <w:rPr>
          <w:color w:val="0000FF"/>
          <w:highlight w:val="white"/>
          <w:lang w:val="en-US" w:eastAsia="sl-SI"/>
        </w:rPr>
        <w:t>&gt;</w:t>
      </w:r>
    </w:p>
    <w:p w14:paraId="5E8FCC0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Data</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Data</w:t>
      </w:r>
      <w:r>
        <w:rPr>
          <w:highlight w:val="white"/>
          <w:lang w:val="en-US" w:eastAsia="sl-SI"/>
        </w:rPr>
        <w:t>"</w:t>
      </w:r>
      <w:r>
        <w:rPr>
          <w:color w:val="0000FF"/>
          <w:highlight w:val="white"/>
          <w:lang w:val="en-US" w:eastAsia="sl-SI"/>
        </w:rPr>
        <w:t>/&gt;</w:t>
      </w:r>
    </w:p>
    <w:p w14:paraId="4D92BBA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1135B55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547B4D0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1947181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5774825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2BBA6A0D" w14:textId="77777777" w:rsidR="005E07E4" w:rsidRDefault="005E07E4" w:rsidP="00A47D02">
      <w:pPr>
        <w:pStyle w:val="MacroText"/>
        <w:rPr>
          <w:highlight w:val="white"/>
          <w:lang w:val="en-US" w:eastAsia="sl-SI"/>
        </w:rPr>
      </w:pPr>
    </w:p>
    <w:p w14:paraId="2983520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Set-Request-With-List-And-First-Datablock</w:t>
      </w:r>
      <w:r>
        <w:rPr>
          <w:highlight w:val="white"/>
          <w:lang w:val="en-US" w:eastAsia="sl-SI"/>
        </w:rPr>
        <w:t>"</w:t>
      </w:r>
      <w:r>
        <w:rPr>
          <w:color w:val="0000FF"/>
          <w:highlight w:val="white"/>
          <w:lang w:val="en-US" w:eastAsia="sl-SI"/>
        </w:rPr>
        <w:t>&gt;</w:t>
      </w:r>
    </w:p>
    <w:p w14:paraId="2DEDF60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1D0492E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/&gt;</w:t>
      </w:r>
    </w:p>
    <w:p w14:paraId="5384ADB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attribute-descriptor-list</w:t>
      </w:r>
      <w:r>
        <w:rPr>
          <w:highlight w:val="white"/>
          <w:lang w:val="en-US" w:eastAsia="sl-SI"/>
        </w:rPr>
        <w:t>"</w:t>
      </w:r>
      <w:r>
        <w:rPr>
          <w:color w:val="0000FF"/>
          <w:highlight w:val="white"/>
          <w:lang w:val="en-US" w:eastAsia="sl-SI"/>
        </w:rPr>
        <w:t>&gt;</w:t>
      </w:r>
    </w:p>
    <w:p w14:paraId="240A153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31DD760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maxOccurs</w:t>
      </w:r>
      <w:r>
        <w:rPr>
          <w:color w:val="0000FF"/>
          <w:highlight w:val="white"/>
          <w:lang w:val="en-US" w:eastAsia="sl-SI"/>
        </w:rPr>
        <w:t>=</w:t>
      </w:r>
      <w:r>
        <w:rPr>
          <w:highlight w:val="white"/>
          <w:lang w:val="en-US" w:eastAsia="sl-SI"/>
        </w:rPr>
        <w:t>"</w:t>
      </w:r>
      <w:r>
        <w:rPr>
          <w:color w:val="0000FF"/>
          <w:highlight w:val="white"/>
          <w:lang w:val="en-US" w:eastAsia="sl-SI"/>
        </w:rPr>
        <w:t>unbounded</w:t>
      </w:r>
      <w:r>
        <w:rPr>
          <w:highlight w:val="white"/>
          <w:lang w:val="en-US" w:eastAsia="sl-SI"/>
        </w:rPr>
        <w:t>"</w:t>
      </w:r>
      <w:r>
        <w:rPr>
          <w:color w:val="0000FF"/>
          <w:highlight w:val="white"/>
          <w:lang w:val="en-US" w:eastAsia="sl-SI"/>
        </w:rPr>
        <w:t>&gt;</w:t>
      </w:r>
    </w:p>
    <w:p w14:paraId="18053B6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Cosem-Attribute-Descriptor-With-Selection</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Cosem-Attribute-Descriptor-With-Selection</w:t>
      </w:r>
      <w:r>
        <w:rPr>
          <w:highlight w:val="white"/>
          <w:lang w:val="en-US" w:eastAsia="sl-SI"/>
        </w:rPr>
        <w:t>"</w:t>
      </w:r>
      <w:r>
        <w:rPr>
          <w:color w:val="0000FF"/>
          <w:highlight w:val="white"/>
          <w:lang w:val="en-US" w:eastAsia="sl-SI"/>
        </w:rPr>
        <w:t>/&gt;</w:t>
      </w:r>
    </w:p>
    <w:p w14:paraId="1BC521A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74A9F7A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378FEED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27CB322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datablock</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DataBlock-SA</w:t>
      </w:r>
      <w:r>
        <w:rPr>
          <w:highlight w:val="white"/>
          <w:lang w:val="en-US" w:eastAsia="sl-SI"/>
        </w:rPr>
        <w:t>"</w:t>
      </w:r>
      <w:r>
        <w:rPr>
          <w:color w:val="0000FF"/>
          <w:highlight w:val="white"/>
          <w:lang w:val="en-US" w:eastAsia="sl-SI"/>
        </w:rPr>
        <w:t>/&gt;</w:t>
      </w:r>
    </w:p>
    <w:p w14:paraId="3950FAC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72B0BB7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0114C004" w14:textId="77777777" w:rsidR="005E07E4" w:rsidRDefault="005E07E4" w:rsidP="00A47D02">
      <w:pPr>
        <w:pStyle w:val="MacroText"/>
        <w:rPr>
          <w:highlight w:val="white"/>
          <w:lang w:val="en-US" w:eastAsia="sl-SI"/>
        </w:rPr>
      </w:pPr>
    </w:p>
    <w:p w14:paraId="14170FA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Set-Request</w:t>
      </w:r>
      <w:r>
        <w:rPr>
          <w:highlight w:val="white"/>
          <w:lang w:val="en-US" w:eastAsia="sl-SI"/>
        </w:rPr>
        <w:t>"</w:t>
      </w:r>
      <w:r>
        <w:rPr>
          <w:color w:val="0000FF"/>
          <w:highlight w:val="white"/>
          <w:lang w:val="en-US" w:eastAsia="sl-SI"/>
        </w:rPr>
        <w:t>&gt;</w:t>
      </w:r>
    </w:p>
    <w:p w14:paraId="53BF537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6DF2594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set-request-normal</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Set-Request-Normal</w:t>
      </w:r>
      <w:r>
        <w:rPr>
          <w:highlight w:val="white"/>
          <w:lang w:val="en-US" w:eastAsia="sl-SI"/>
        </w:rPr>
        <w:t>"</w:t>
      </w:r>
      <w:r>
        <w:rPr>
          <w:color w:val="0000FF"/>
          <w:highlight w:val="white"/>
          <w:lang w:val="en-US" w:eastAsia="sl-SI"/>
        </w:rPr>
        <w:t>/&gt;</w:t>
      </w:r>
    </w:p>
    <w:p w14:paraId="0558EFB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set-request-with-first-datablock</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Set-Request-With-First-Datablock</w:t>
      </w:r>
      <w:r>
        <w:rPr>
          <w:highlight w:val="white"/>
          <w:lang w:val="en-US" w:eastAsia="sl-SI"/>
        </w:rPr>
        <w:t>"</w:t>
      </w:r>
      <w:r>
        <w:rPr>
          <w:color w:val="0000FF"/>
          <w:highlight w:val="white"/>
          <w:lang w:val="en-US" w:eastAsia="sl-SI"/>
        </w:rPr>
        <w:t>/&gt;</w:t>
      </w:r>
    </w:p>
    <w:p w14:paraId="3FF1D67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set-request-with-datablock</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Set-Request-With-Datablock</w:t>
      </w:r>
      <w:r>
        <w:rPr>
          <w:highlight w:val="white"/>
          <w:lang w:val="en-US" w:eastAsia="sl-SI"/>
        </w:rPr>
        <w:t>"</w:t>
      </w:r>
      <w:r>
        <w:rPr>
          <w:color w:val="0000FF"/>
          <w:highlight w:val="white"/>
          <w:lang w:val="en-US" w:eastAsia="sl-SI"/>
        </w:rPr>
        <w:t>/&gt;</w:t>
      </w:r>
    </w:p>
    <w:p w14:paraId="3BBC6A0B" w14:textId="77777777" w:rsidR="005E07E4" w:rsidRDefault="005E07E4" w:rsidP="00A47D02">
      <w:pPr>
        <w:pStyle w:val="MacroText"/>
        <w:rPr>
          <w:highlight w:val="white"/>
          <w:lang w:val="en-US" w:eastAsia="sl-SI"/>
        </w:rPr>
      </w:pPr>
      <w:r>
        <w:rPr>
          <w:color w:val="0000FF"/>
          <w:highlight w:val="white"/>
          <w:lang w:val="en-US" w:eastAsia="sl-SI"/>
        </w:rPr>
        <w:lastRenderedPageBreak/>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set-request-with-list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Set-Request-With-List</w:t>
      </w:r>
      <w:r>
        <w:rPr>
          <w:highlight w:val="white"/>
          <w:lang w:val="en-US" w:eastAsia="sl-SI"/>
        </w:rPr>
        <w:t>"</w:t>
      </w:r>
      <w:r>
        <w:rPr>
          <w:color w:val="0000FF"/>
          <w:highlight w:val="white"/>
          <w:lang w:val="en-US" w:eastAsia="sl-SI"/>
        </w:rPr>
        <w:t>/&gt;</w:t>
      </w:r>
    </w:p>
    <w:p w14:paraId="463CFC4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set-request-with-list-and-first-datablock</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Set-Request-With-List-And-First-Datablock</w:t>
      </w:r>
      <w:r>
        <w:rPr>
          <w:highlight w:val="white"/>
          <w:lang w:val="en-US" w:eastAsia="sl-SI"/>
        </w:rPr>
        <w:t>"</w:t>
      </w:r>
      <w:r>
        <w:rPr>
          <w:color w:val="0000FF"/>
          <w:highlight w:val="white"/>
          <w:lang w:val="en-US" w:eastAsia="sl-SI"/>
        </w:rPr>
        <w:t>/&gt;</w:t>
      </w:r>
    </w:p>
    <w:p w14:paraId="2CA789F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32655FF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762045C6" w14:textId="77777777" w:rsidR="005E07E4" w:rsidRDefault="005E07E4" w:rsidP="00A47D02">
      <w:pPr>
        <w:pStyle w:val="MacroText"/>
        <w:rPr>
          <w:highlight w:val="white"/>
          <w:lang w:val="en-US" w:eastAsia="sl-SI"/>
        </w:rPr>
      </w:pPr>
    </w:p>
    <w:p w14:paraId="4F21A71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EventNotificationRequest</w:t>
      </w:r>
      <w:r>
        <w:rPr>
          <w:highlight w:val="white"/>
          <w:lang w:val="en-US" w:eastAsia="sl-SI"/>
        </w:rPr>
        <w:t>"</w:t>
      </w:r>
      <w:r>
        <w:rPr>
          <w:color w:val="0000FF"/>
          <w:highlight w:val="white"/>
          <w:lang w:val="en-US" w:eastAsia="sl-SI"/>
        </w:rPr>
        <w:t>&gt;</w:t>
      </w:r>
    </w:p>
    <w:p w14:paraId="5914791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01776A9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time</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5D40CB8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cosem-attribute-descriptor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Cosem-Attribute-Descriptor</w:t>
      </w:r>
      <w:r>
        <w:rPr>
          <w:highlight w:val="white"/>
          <w:lang w:val="en-US" w:eastAsia="sl-SI"/>
        </w:rPr>
        <w:t>"</w:t>
      </w:r>
      <w:r>
        <w:rPr>
          <w:color w:val="0000FF"/>
          <w:highlight w:val="white"/>
          <w:lang w:val="en-US" w:eastAsia="sl-SI"/>
        </w:rPr>
        <w:t>/&gt;</w:t>
      </w:r>
    </w:p>
    <w:p w14:paraId="19CD5F2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attribute-value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Data</w:t>
      </w:r>
      <w:r>
        <w:rPr>
          <w:highlight w:val="white"/>
          <w:lang w:val="en-US" w:eastAsia="sl-SI"/>
        </w:rPr>
        <w:t>"</w:t>
      </w:r>
      <w:r>
        <w:rPr>
          <w:color w:val="0000FF"/>
          <w:highlight w:val="white"/>
          <w:lang w:val="en-US" w:eastAsia="sl-SI"/>
        </w:rPr>
        <w:t>/&gt;</w:t>
      </w:r>
    </w:p>
    <w:p w14:paraId="76C911D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1ABD824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733BA14D" w14:textId="77777777" w:rsidR="005E07E4" w:rsidRDefault="005E07E4" w:rsidP="00A47D02">
      <w:pPr>
        <w:pStyle w:val="MacroText"/>
        <w:rPr>
          <w:highlight w:val="white"/>
          <w:lang w:val="en-US" w:eastAsia="sl-SI"/>
        </w:rPr>
      </w:pPr>
    </w:p>
    <w:p w14:paraId="51A7FA1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Cosem-Method-Descriptor</w:t>
      </w:r>
      <w:r>
        <w:rPr>
          <w:highlight w:val="white"/>
          <w:lang w:val="en-US" w:eastAsia="sl-SI"/>
        </w:rPr>
        <w:t>"</w:t>
      </w:r>
      <w:r>
        <w:rPr>
          <w:color w:val="0000FF"/>
          <w:highlight w:val="white"/>
          <w:lang w:val="en-US" w:eastAsia="sl-SI"/>
        </w:rPr>
        <w:t>&gt;</w:t>
      </w:r>
    </w:p>
    <w:p w14:paraId="343111A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597F055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class-id</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Cosem-Class-Id</w:t>
      </w:r>
      <w:r>
        <w:rPr>
          <w:highlight w:val="white"/>
          <w:lang w:val="en-US" w:eastAsia="sl-SI"/>
        </w:rPr>
        <w:t>"</w:t>
      </w:r>
      <w:r>
        <w:rPr>
          <w:color w:val="0000FF"/>
          <w:highlight w:val="white"/>
          <w:lang w:val="en-US" w:eastAsia="sl-SI"/>
        </w:rPr>
        <w:t>/&gt;</w:t>
      </w:r>
    </w:p>
    <w:p w14:paraId="78FCB3F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instance-id</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Cosem-Object-Instance-Id</w:t>
      </w:r>
      <w:r>
        <w:rPr>
          <w:highlight w:val="white"/>
          <w:lang w:val="en-US" w:eastAsia="sl-SI"/>
        </w:rPr>
        <w:t>"</w:t>
      </w:r>
      <w:r>
        <w:rPr>
          <w:color w:val="0000FF"/>
          <w:highlight w:val="white"/>
          <w:lang w:val="en-US" w:eastAsia="sl-SI"/>
        </w:rPr>
        <w:t>/&gt;</w:t>
      </w:r>
    </w:p>
    <w:p w14:paraId="11920BD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method-id</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Cosem-Object-Method-Id</w:t>
      </w:r>
      <w:r>
        <w:rPr>
          <w:highlight w:val="white"/>
          <w:lang w:val="en-US" w:eastAsia="sl-SI"/>
        </w:rPr>
        <w:t>"</w:t>
      </w:r>
      <w:r>
        <w:rPr>
          <w:color w:val="0000FF"/>
          <w:highlight w:val="white"/>
          <w:lang w:val="en-US" w:eastAsia="sl-SI"/>
        </w:rPr>
        <w:t>/&gt;</w:t>
      </w:r>
    </w:p>
    <w:p w14:paraId="2ADDE90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1E41F09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62B8718D" w14:textId="77777777" w:rsidR="005E07E4" w:rsidRDefault="005E07E4" w:rsidP="00A47D02">
      <w:pPr>
        <w:pStyle w:val="MacroText"/>
        <w:rPr>
          <w:highlight w:val="white"/>
          <w:lang w:val="en-US" w:eastAsia="sl-SI"/>
        </w:rPr>
      </w:pPr>
    </w:p>
    <w:p w14:paraId="58E9291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Action-Request-Normal</w:t>
      </w:r>
      <w:r>
        <w:rPr>
          <w:highlight w:val="white"/>
          <w:lang w:val="en-US" w:eastAsia="sl-SI"/>
        </w:rPr>
        <w:t>"</w:t>
      </w:r>
      <w:r>
        <w:rPr>
          <w:color w:val="0000FF"/>
          <w:highlight w:val="white"/>
          <w:lang w:val="en-US" w:eastAsia="sl-SI"/>
        </w:rPr>
        <w:t>&gt;</w:t>
      </w:r>
    </w:p>
    <w:p w14:paraId="03DAC67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7AFC1B3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/&gt;</w:t>
      </w:r>
    </w:p>
    <w:p w14:paraId="34AD0D5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cosem-method-descriptor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Cosem-Method-Descriptor</w:t>
      </w:r>
      <w:r>
        <w:rPr>
          <w:highlight w:val="white"/>
          <w:lang w:val="en-US" w:eastAsia="sl-SI"/>
        </w:rPr>
        <w:t>"</w:t>
      </w:r>
      <w:r>
        <w:rPr>
          <w:color w:val="0000FF"/>
          <w:highlight w:val="white"/>
          <w:lang w:val="en-US" w:eastAsia="sl-SI"/>
        </w:rPr>
        <w:t>/&gt;</w:t>
      </w:r>
    </w:p>
    <w:p w14:paraId="6DE5558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method-invocation-parameters</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Data</w:t>
      </w:r>
      <w:r>
        <w:rPr>
          <w:highlight w:val="white"/>
          <w:lang w:val="en-US" w:eastAsia="sl-SI"/>
        </w:rPr>
        <w:t>"</w:t>
      </w:r>
      <w:r>
        <w:rPr>
          <w:color w:val="0000FF"/>
          <w:highlight w:val="white"/>
          <w:lang w:val="en-US" w:eastAsia="sl-SI"/>
        </w:rPr>
        <w:t>/&gt;</w:t>
      </w:r>
    </w:p>
    <w:p w14:paraId="12104D6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16773FD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77D7FA02" w14:textId="77777777" w:rsidR="005E07E4" w:rsidRDefault="005E07E4" w:rsidP="00A47D02">
      <w:pPr>
        <w:pStyle w:val="MacroText"/>
        <w:rPr>
          <w:highlight w:val="white"/>
          <w:lang w:val="en-US" w:eastAsia="sl-SI"/>
        </w:rPr>
      </w:pPr>
    </w:p>
    <w:p w14:paraId="339F0AB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Action-Request-Next-Pblock</w:t>
      </w:r>
      <w:r>
        <w:rPr>
          <w:highlight w:val="white"/>
          <w:lang w:val="en-US" w:eastAsia="sl-SI"/>
        </w:rPr>
        <w:t>"</w:t>
      </w:r>
      <w:r>
        <w:rPr>
          <w:color w:val="0000FF"/>
          <w:highlight w:val="white"/>
          <w:lang w:val="en-US" w:eastAsia="sl-SI"/>
        </w:rPr>
        <w:t>&gt;</w:t>
      </w:r>
    </w:p>
    <w:p w14:paraId="776A451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42EABD2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/&gt;</w:t>
      </w:r>
    </w:p>
    <w:p w14:paraId="4266996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block-number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Unsigned32</w:t>
      </w:r>
      <w:r>
        <w:rPr>
          <w:highlight w:val="white"/>
          <w:lang w:val="en-US" w:eastAsia="sl-SI"/>
        </w:rPr>
        <w:t>"</w:t>
      </w:r>
      <w:r>
        <w:rPr>
          <w:color w:val="0000FF"/>
          <w:highlight w:val="white"/>
          <w:lang w:val="en-US" w:eastAsia="sl-SI"/>
        </w:rPr>
        <w:t>/&gt;</w:t>
      </w:r>
    </w:p>
    <w:p w14:paraId="75177B9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20ECA5F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31A806C4" w14:textId="77777777" w:rsidR="005E07E4" w:rsidRDefault="005E07E4" w:rsidP="00A47D02">
      <w:pPr>
        <w:pStyle w:val="MacroText"/>
        <w:rPr>
          <w:highlight w:val="white"/>
          <w:lang w:val="en-US" w:eastAsia="sl-SI"/>
        </w:rPr>
      </w:pPr>
    </w:p>
    <w:p w14:paraId="161867B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Action-Request-With-List</w:t>
      </w:r>
      <w:r>
        <w:rPr>
          <w:highlight w:val="white"/>
          <w:lang w:val="en-US" w:eastAsia="sl-SI"/>
        </w:rPr>
        <w:t>"</w:t>
      </w:r>
      <w:r>
        <w:rPr>
          <w:color w:val="0000FF"/>
          <w:highlight w:val="white"/>
          <w:lang w:val="en-US" w:eastAsia="sl-SI"/>
        </w:rPr>
        <w:t>&gt;</w:t>
      </w:r>
    </w:p>
    <w:p w14:paraId="414FC18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2BBF4C8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/&gt;</w:t>
      </w:r>
    </w:p>
    <w:p w14:paraId="64E7A8A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cosem-method-descriptor-list</w:t>
      </w:r>
      <w:r>
        <w:rPr>
          <w:highlight w:val="white"/>
          <w:lang w:val="en-US" w:eastAsia="sl-SI"/>
        </w:rPr>
        <w:t>"</w:t>
      </w:r>
      <w:r>
        <w:rPr>
          <w:color w:val="0000FF"/>
          <w:highlight w:val="white"/>
          <w:lang w:val="en-US" w:eastAsia="sl-SI"/>
        </w:rPr>
        <w:t>&gt;</w:t>
      </w:r>
    </w:p>
    <w:p w14:paraId="263D6E0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1DB1C85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maxOccurs</w:t>
      </w:r>
      <w:r>
        <w:rPr>
          <w:color w:val="0000FF"/>
          <w:highlight w:val="white"/>
          <w:lang w:val="en-US" w:eastAsia="sl-SI"/>
        </w:rPr>
        <w:t>=</w:t>
      </w:r>
      <w:r>
        <w:rPr>
          <w:highlight w:val="white"/>
          <w:lang w:val="en-US" w:eastAsia="sl-SI"/>
        </w:rPr>
        <w:t>"</w:t>
      </w:r>
      <w:r>
        <w:rPr>
          <w:color w:val="0000FF"/>
          <w:highlight w:val="white"/>
          <w:lang w:val="en-US" w:eastAsia="sl-SI"/>
        </w:rPr>
        <w:t>unbounded</w:t>
      </w:r>
      <w:r>
        <w:rPr>
          <w:highlight w:val="white"/>
          <w:lang w:val="en-US" w:eastAsia="sl-SI"/>
        </w:rPr>
        <w:t>"</w:t>
      </w:r>
      <w:r>
        <w:rPr>
          <w:color w:val="0000FF"/>
          <w:highlight w:val="white"/>
          <w:lang w:val="en-US" w:eastAsia="sl-SI"/>
        </w:rPr>
        <w:t>&gt;</w:t>
      </w:r>
    </w:p>
    <w:p w14:paraId="485FC9B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Cosem-Method-Descriptor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Cosem-Method-Descriptor</w:t>
      </w:r>
      <w:r>
        <w:rPr>
          <w:highlight w:val="white"/>
          <w:lang w:val="en-US" w:eastAsia="sl-SI"/>
        </w:rPr>
        <w:t>"</w:t>
      </w:r>
      <w:r>
        <w:rPr>
          <w:color w:val="0000FF"/>
          <w:highlight w:val="white"/>
          <w:lang w:val="en-US" w:eastAsia="sl-SI"/>
        </w:rPr>
        <w:t>/&gt;</w:t>
      </w:r>
    </w:p>
    <w:p w14:paraId="1DCA1A9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6D6BEE8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60AA5D5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02CB207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method-invocation-parameters</w:t>
      </w:r>
      <w:r>
        <w:rPr>
          <w:highlight w:val="white"/>
          <w:lang w:val="en-US" w:eastAsia="sl-SI"/>
        </w:rPr>
        <w:t>"</w:t>
      </w:r>
      <w:r>
        <w:rPr>
          <w:color w:val="0000FF"/>
          <w:highlight w:val="white"/>
          <w:lang w:val="en-US" w:eastAsia="sl-SI"/>
        </w:rPr>
        <w:t>&gt;</w:t>
      </w:r>
    </w:p>
    <w:p w14:paraId="45A9D4A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1F5070A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maxOccurs</w:t>
      </w:r>
      <w:r>
        <w:rPr>
          <w:color w:val="0000FF"/>
          <w:highlight w:val="white"/>
          <w:lang w:val="en-US" w:eastAsia="sl-SI"/>
        </w:rPr>
        <w:t>=</w:t>
      </w:r>
      <w:r>
        <w:rPr>
          <w:highlight w:val="white"/>
          <w:lang w:val="en-US" w:eastAsia="sl-SI"/>
        </w:rPr>
        <w:t>"</w:t>
      </w:r>
      <w:r>
        <w:rPr>
          <w:color w:val="0000FF"/>
          <w:highlight w:val="white"/>
          <w:lang w:val="en-US" w:eastAsia="sl-SI"/>
        </w:rPr>
        <w:t>unbounded</w:t>
      </w:r>
      <w:r>
        <w:rPr>
          <w:highlight w:val="white"/>
          <w:lang w:val="en-US" w:eastAsia="sl-SI"/>
        </w:rPr>
        <w:t>"</w:t>
      </w:r>
      <w:r>
        <w:rPr>
          <w:color w:val="0000FF"/>
          <w:highlight w:val="white"/>
          <w:lang w:val="en-US" w:eastAsia="sl-SI"/>
        </w:rPr>
        <w:t>&gt;</w:t>
      </w:r>
    </w:p>
    <w:p w14:paraId="6BFD860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Data</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Data</w:t>
      </w:r>
      <w:r>
        <w:rPr>
          <w:highlight w:val="white"/>
          <w:lang w:val="en-US" w:eastAsia="sl-SI"/>
        </w:rPr>
        <w:t>"</w:t>
      </w:r>
      <w:r>
        <w:rPr>
          <w:color w:val="0000FF"/>
          <w:highlight w:val="white"/>
          <w:lang w:val="en-US" w:eastAsia="sl-SI"/>
        </w:rPr>
        <w:t>/&gt;</w:t>
      </w:r>
    </w:p>
    <w:p w14:paraId="780CE8C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224B19E6" w14:textId="77777777" w:rsidR="005E07E4" w:rsidRDefault="005E07E4" w:rsidP="00A47D02">
      <w:pPr>
        <w:pStyle w:val="MacroText"/>
        <w:rPr>
          <w:highlight w:val="white"/>
          <w:lang w:val="en-US" w:eastAsia="sl-SI"/>
        </w:rPr>
      </w:pPr>
      <w:r>
        <w:rPr>
          <w:color w:val="0000FF"/>
          <w:highlight w:val="white"/>
          <w:lang w:val="en-US" w:eastAsia="sl-SI"/>
        </w:rPr>
        <w:lastRenderedPageBreak/>
        <w:t xml:space="preserve">            &lt;/</w:t>
      </w:r>
      <w:r>
        <w:rPr>
          <w:color w:val="A31515"/>
          <w:highlight w:val="white"/>
          <w:lang w:val="en-US" w:eastAsia="sl-SI"/>
        </w:rPr>
        <w:t>xsd:complexType</w:t>
      </w:r>
      <w:r>
        <w:rPr>
          <w:color w:val="0000FF"/>
          <w:highlight w:val="white"/>
          <w:lang w:val="en-US" w:eastAsia="sl-SI"/>
        </w:rPr>
        <w:t>&gt;</w:t>
      </w:r>
    </w:p>
    <w:p w14:paraId="362D4CE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02ECAE5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4CE8E05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1CF39EA3" w14:textId="77777777" w:rsidR="005E07E4" w:rsidRDefault="005E07E4" w:rsidP="00A47D02">
      <w:pPr>
        <w:pStyle w:val="MacroText"/>
        <w:rPr>
          <w:highlight w:val="white"/>
          <w:lang w:val="en-US" w:eastAsia="sl-SI"/>
        </w:rPr>
      </w:pPr>
    </w:p>
    <w:p w14:paraId="491997B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Action-Request-With-First-Pblock</w:t>
      </w:r>
      <w:r>
        <w:rPr>
          <w:highlight w:val="white"/>
          <w:lang w:val="en-US" w:eastAsia="sl-SI"/>
        </w:rPr>
        <w:t>"</w:t>
      </w:r>
      <w:r>
        <w:rPr>
          <w:color w:val="0000FF"/>
          <w:highlight w:val="white"/>
          <w:lang w:val="en-US" w:eastAsia="sl-SI"/>
        </w:rPr>
        <w:t>&gt;</w:t>
      </w:r>
    </w:p>
    <w:p w14:paraId="75DD889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4ECEE00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/&gt;</w:t>
      </w:r>
    </w:p>
    <w:p w14:paraId="7175431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cosem-method-descriptor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Cosem-Method-Descriptor</w:t>
      </w:r>
      <w:r>
        <w:rPr>
          <w:highlight w:val="white"/>
          <w:lang w:val="en-US" w:eastAsia="sl-SI"/>
        </w:rPr>
        <w:t>"</w:t>
      </w:r>
      <w:r>
        <w:rPr>
          <w:color w:val="0000FF"/>
          <w:highlight w:val="white"/>
          <w:lang w:val="en-US" w:eastAsia="sl-SI"/>
        </w:rPr>
        <w:t>/&gt;</w:t>
      </w:r>
    </w:p>
    <w:p w14:paraId="3A9B74F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pblock</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DataBlock-SA</w:t>
      </w:r>
      <w:r>
        <w:rPr>
          <w:highlight w:val="white"/>
          <w:lang w:val="en-US" w:eastAsia="sl-SI"/>
        </w:rPr>
        <w:t>"</w:t>
      </w:r>
      <w:r>
        <w:rPr>
          <w:color w:val="0000FF"/>
          <w:highlight w:val="white"/>
          <w:lang w:val="en-US" w:eastAsia="sl-SI"/>
        </w:rPr>
        <w:t>/&gt;</w:t>
      </w:r>
    </w:p>
    <w:p w14:paraId="78E2F6C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3622225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568C0266" w14:textId="77777777" w:rsidR="005E07E4" w:rsidRDefault="005E07E4" w:rsidP="00A47D02">
      <w:pPr>
        <w:pStyle w:val="MacroText"/>
        <w:rPr>
          <w:highlight w:val="white"/>
          <w:lang w:val="en-US" w:eastAsia="sl-SI"/>
        </w:rPr>
      </w:pPr>
    </w:p>
    <w:p w14:paraId="5444F5F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Action-Request-With-List-And-First-Pblock</w:t>
      </w:r>
      <w:r>
        <w:rPr>
          <w:highlight w:val="white"/>
          <w:lang w:val="en-US" w:eastAsia="sl-SI"/>
        </w:rPr>
        <w:t>"</w:t>
      </w:r>
      <w:r>
        <w:rPr>
          <w:color w:val="0000FF"/>
          <w:highlight w:val="white"/>
          <w:lang w:val="en-US" w:eastAsia="sl-SI"/>
        </w:rPr>
        <w:t>&gt;</w:t>
      </w:r>
    </w:p>
    <w:p w14:paraId="749E038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6CFA9F0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/&gt;</w:t>
      </w:r>
    </w:p>
    <w:p w14:paraId="65B467F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cosem-method-descriptor-list</w:t>
      </w:r>
      <w:r>
        <w:rPr>
          <w:highlight w:val="white"/>
          <w:lang w:val="en-US" w:eastAsia="sl-SI"/>
        </w:rPr>
        <w:t>"</w:t>
      </w:r>
      <w:r>
        <w:rPr>
          <w:color w:val="0000FF"/>
          <w:highlight w:val="white"/>
          <w:lang w:val="en-US" w:eastAsia="sl-SI"/>
        </w:rPr>
        <w:t>&gt;</w:t>
      </w:r>
    </w:p>
    <w:p w14:paraId="55069D5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79CF0E8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maxOccurs</w:t>
      </w:r>
      <w:r>
        <w:rPr>
          <w:color w:val="0000FF"/>
          <w:highlight w:val="white"/>
          <w:lang w:val="en-US" w:eastAsia="sl-SI"/>
        </w:rPr>
        <w:t>=</w:t>
      </w:r>
      <w:r>
        <w:rPr>
          <w:highlight w:val="white"/>
          <w:lang w:val="en-US" w:eastAsia="sl-SI"/>
        </w:rPr>
        <w:t>"</w:t>
      </w:r>
      <w:r>
        <w:rPr>
          <w:color w:val="0000FF"/>
          <w:highlight w:val="white"/>
          <w:lang w:val="en-US" w:eastAsia="sl-SI"/>
        </w:rPr>
        <w:t>unbounded</w:t>
      </w:r>
      <w:r>
        <w:rPr>
          <w:highlight w:val="white"/>
          <w:lang w:val="en-US" w:eastAsia="sl-SI"/>
        </w:rPr>
        <w:t>"</w:t>
      </w:r>
      <w:r>
        <w:rPr>
          <w:color w:val="0000FF"/>
          <w:highlight w:val="white"/>
          <w:lang w:val="en-US" w:eastAsia="sl-SI"/>
        </w:rPr>
        <w:t>&gt;</w:t>
      </w:r>
    </w:p>
    <w:p w14:paraId="176D883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Cosem-Method-Descriptor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Cosem-Method-Descriptor</w:t>
      </w:r>
      <w:r>
        <w:rPr>
          <w:highlight w:val="white"/>
          <w:lang w:val="en-US" w:eastAsia="sl-SI"/>
        </w:rPr>
        <w:t>"</w:t>
      </w:r>
      <w:r>
        <w:rPr>
          <w:color w:val="0000FF"/>
          <w:highlight w:val="white"/>
          <w:lang w:val="en-US" w:eastAsia="sl-SI"/>
        </w:rPr>
        <w:t>/&gt;</w:t>
      </w:r>
    </w:p>
    <w:p w14:paraId="601090B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768C55F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00CA688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7019CD4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pblock</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DataBlock-SA</w:t>
      </w:r>
      <w:r>
        <w:rPr>
          <w:highlight w:val="white"/>
          <w:lang w:val="en-US" w:eastAsia="sl-SI"/>
        </w:rPr>
        <w:t>"</w:t>
      </w:r>
      <w:r>
        <w:rPr>
          <w:color w:val="0000FF"/>
          <w:highlight w:val="white"/>
          <w:lang w:val="en-US" w:eastAsia="sl-SI"/>
        </w:rPr>
        <w:t>/&gt;</w:t>
      </w:r>
    </w:p>
    <w:p w14:paraId="28E3FCE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4D69D11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6F87D292" w14:textId="77777777" w:rsidR="005E07E4" w:rsidRDefault="005E07E4" w:rsidP="00A47D02">
      <w:pPr>
        <w:pStyle w:val="MacroText"/>
        <w:rPr>
          <w:highlight w:val="white"/>
          <w:lang w:val="en-US" w:eastAsia="sl-SI"/>
        </w:rPr>
      </w:pPr>
    </w:p>
    <w:p w14:paraId="48A61C1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Action-Request-With-Pblock</w:t>
      </w:r>
      <w:r>
        <w:rPr>
          <w:highlight w:val="white"/>
          <w:lang w:val="en-US" w:eastAsia="sl-SI"/>
        </w:rPr>
        <w:t>"</w:t>
      </w:r>
      <w:r>
        <w:rPr>
          <w:color w:val="0000FF"/>
          <w:highlight w:val="white"/>
          <w:lang w:val="en-US" w:eastAsia="sl-SI"/>
        </w:rPr>
        <w:t>&gt;</w:t>
      </w:r>
    </w:p>
    <w:p w14:paraId="2791156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03EE988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/&gt;</w:t>
      </w:r>
    </w:p>
    <w:p w14:paraId="735DA4B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pblock</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DataBlock-SA</w:t>
      </w:r>
      <w:r>
        <w:rPr>
          <w:highlight w:val="white"/>
          <w:lang w:val="en-US" w:eastAsia="sl-SI"/>
        </w:rPr>
        <w:t>"</w:t>
      </w:r>
      <w:r>
        <w:rPr>
          <w:color w:val="0000FF"/>
          <w:highlight w:val="white"/>
          <w:lang w:val="en-US" w:eastAsia="sl-SI"/>
        </w:rPr>
        <w:t>/&gt;</w:t>
      </w:r>
    </w:p>
    <w:p w14:paraId="6A85EDF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2F0791D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507204BF" w14:textId="77777777" w:rsidR="005E07E4" w:rsidRDefault="005E07E4" w:rsidP="00A47D02">
      <w:pPr>
        <w:pStyle w:val="MacroText"/>
        <w:rPr>
          <w:highlight w:val="white"/>
          <w:lang w:val="en-US" w:eastAsia="sl-SI"/>
        </w:rPr>
      </w:pPr>
    </w:p>
    <w:p w14:paraId="412CFCF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Action-Request</w:t>
      </w:r>
      <w:r>
        <w:rPr>
          <w:highlight w:val="white"/>
          <w:lang w:val="en-US" w:eastAsia="sl-SI"/>
        </w:rPr>
        <w:t>"</w:t>
      </w:r>
      <w:r>
        <w:rPr>
          <w:color w:val="0000FF"/>
          <w:highlight w:val="white"/>
          <w:lang w:val="en-US" w:eastAsia="sl-SI"/>
        </w:rPr>
        <w:t>&gt;</w:t>
      </w:r>
    </w:p>
    <w:p w14:paraId="75F1409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43477E7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action-request-normal</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Action-Request-Normal</w:t>
      </w:r>
      <w:r>
        <w:rPr>
          <w:highlight w:val="white"/>
          <w:lang w:val="en-US" w:eastAsia="sl-SI"/>
        </w:rPr>
        <w:t>"</w:t>
      </w:r>
      <w:r>
        <w:rPr>
          <w:color w:val="0000FF"/>
          <w:highlight w:val="white"/>
          <w:lang w:val="en-US" w:eastAsia="sl-SI"/>
        </w:rPr>
        <w:t>/&gt;</w:t>
      </w:r>
    </w:p>
    <w:p w14:paraId="28CAF86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action-request-next-pblock</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Action-Request-Next-Pblock</w:t>
      </w:r>
      <w:r>
        <w:rPr>
          <w:highlight w:val="white"/>
          <w:lang w:val="en-US" w:eastAsia="sl-SI"/>
        </w:rPr>
        <w:t>"</w:t>
      </w:r>
      <w:r>
        <w:rPr>
          <w:color w:val="0000FF"/>
          <w:highlight w:val="white"/>
          <w:lang w:val="en-US" w:eastAsia="sl-SI"/>
        </w:rPr>
        <w:t>/&gt;</w:t>
      </w:r>
    </w:p>
    <w:p w14:paraId="0DA7DC6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action-request-with-list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Action-Request-With-List</w:t>
      </w:r>
      <w:r>
        <w:rPr>
          <w:highlight w:val="white"/>
          <w:lang w:val="en-US" w:eastAsia="sl-SI"/>
        </w:rPr>
        <w:t>"</w:t>
      </w:r>
      <w:r>
        <w:rPr>
          <w:color w:val="0000FF"/>
          <w:highlight w:val="white"/>
          <w:lang w:val="en-US" w:eastAsia="sl-SI"/>
        </w:rPr>
        <w:t>/&gt;</w:t>
      </w:r>
    </w:p>
    <w:p w14:paraId="7BBF77F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action-request-with-first-pblock</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Action-Request-With-First-Pblock</w:t>
      </w:r>
      <w:r>
        <w:rPr>
          <w:highlight w:val="white"/>
          <w:lang w:val="en-US" w:eastAsia="sl-SI"/>
        </w:rPr>
        <w:t>"</w:t>
      </w:r>
      <w:r>
        <w:rPr>
          <w:color w:val="0000FF"/>
          <w:highlight w:val="white"/>
          <w:lang w:val="en-US" w:eastAsia="sl-SI"/>
        </w:rPr>
        <w:t>/&gt;</w:t>
      </w:r>
    </w:p>
    <w:p w14:paraId="7B69438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action-request-with-list-and-first-pblock</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Action-Request-With-List-And-First-Pblock</w:t>
      </w:r>
      <w:r>
        <w:rPr>
          <w:highlight w:val="white"/>
          <w:lang w:val="en-US" w:eastAsia="sl-SI"/>
        </w:rPr>
        <w:t>"</w:t>
      </w:r>
      <w:r>
        <w:rPr>
          <w:color w:val="0000FF"/>
          <w:highlight w:val="white"/>
          <w:lang w:val="en-US" w:eastAsia="sl-SI"/>
        </w:rPr>
        <w:t>/&gt;</w:t>
      </w:r>
    </w:p>
    <w:p w14:paraId="10513A6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action-request-with-pblock</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Action-Request-With-Pblock</w:t>
      </w:r>
      <w:r>
        <w:rPr>
          <w:highlight w:val="white"/>
          <w:lang w:val="en-US" w:eastAsia="sl-SI"/>
        </w:rPr>
        <w:t>"</w:t>
      </w:r>
      <w:r>
        <w:rPr>
          <w:color w:val="0000FF"/>
          <w:highlight w:val="white"/>
          <w:lang w:val="en-US" w:eastAsia="sl-SI"/>
        </w:rPr>
        <w:t>/&gt;</w:t>
      </w:r>
    </w:p>
    <w:p w14:paraId="1739AA6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1A4BF5D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6F23BFBA" w14:textId="77777777" w:rsidR="005E07E4" w:rsidRDefault="005E07E4" w:rsidP="00A47D02">
      <w:pPr>
        <w:pStyle w:val="MacroText"/>
        <w:rPr>
          <w:highlight w:val="white"/>
          <w:lang w:val="en-US" w:eastAsia="sl-SI"/>
        </w:rPr>
      </w:pPr>
    </w:p>
    <w:p w14:paraId="497F355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Get-Data-Result</w:t>
      </w:r>
      <w:r>
        <w:rPr>
          <w:highlight w:val="white"/>
          <w:lang w:val="en-US" w:eastAsia="sl-SI"/>
        </w:rPr>
        <w:t>"</w:t>
      </w:r>
      <w:r>
        <w:rPr>
          <w:color w:val="0000FF"/>
          <w:highlight w:val="white"/>
          <w:lang w:val="en-US" w:eastAsia="sl-SI"/>
        </w:rPr>
        <w:t>&gt;</w:t>
      </w:r>
    </w:p>
    <w:p w14:paraId="302EEEC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138A1DE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data</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Data</w:t>
      </w:r>
      <w:r>
        <w:rPr>
          <w:highlight w:val="white"/>
          <w:lang w:val="en-US" w:eastAsia="sl-SI"/>
        </w:rPr>
        <w:t>"</w:t>
      </w:r>
      <w:r>
        <w:rPr>
          <w:color w:val="0000FF"/>
          <w:highlight w:val="white"/>
          <w:lang w:val="en-US" w:eastAsia="sl-SI"/>
        </w:rPr>
        <w:t>/&gt;</w:t>
      </w:r>
    </w:p>
    <w:p w14:paraId="34AA252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data-access-result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Data-Access-Result</w:t>
      </w:r>
      <w:r>
        <w:rPr>
          <w:highlight w:val="white"/>
          <w:lang w:val="en-US" w:eastAsia="sl-SI"/>
        </w:rPr>
        <w:t>"</w:t>
      </w:r>
      <w:r>
        <w:rPr>
          <w:color w:val="0000FF"/>
          <w:highlight w:val="white"/>
          <w:lang w:val="en-US" w:eastAsia="sl-SI"/>
        </w:rPr>
        <w:t>/&gt;</w:t>
      </w:r>
    </w:p>
    <w:p w14:paraId="7E60E54B" w14:textId="77777777" w:rsidR="005E07E4" w:rsidRDefault="005E07E4" w:rsidP="00A47D02">
      <w:pPr>
        <w:pStyle w:val="MacroText"/>
        <w:rPr>
          <w:highlight w:val="white"/>
          <w:lang w:val="en-US" w:eastAsia="sl-SI"/>
        </w:rPr>
      </w:pPr>
      <w:r>
        <w:rPr>
          <w:color w:val="0000FF"/>
          <w:highlight w:val="white"/>
          <w:lang w:val="en-US" w:eastAsia="sl-SI"/>
        </w:rPr>
        <w:lastRenderedPageBreak/>
        <w:t xml:space="preserve">      &lt;/</w:t>
      </w:r>
      <w:r>
        <w:rPr>
          <w:color w:val="A31515"/>
          <w:highlight w:val="white"/>
          <w:lang w:val="en-US" w:eastAsia="sl-SI"/>
        </w:rPr>
        <w:t>xsd:choice</w:t>
      </w:r>
      <w:r>
        <w:rPr>
          <w:color w:val="0000FF"/>
          <w:highlight w:val="white"/>
          <w:lang w:val="en-US" w:eastAsia="sl-SI"/>
        </w:rPr>
        <w:t>&gt;</w:t>
      </w:r>
    </w:p>
    <w:p w14:paraId="6649660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28DD1203" w14:textId="77777777" w:rsidR="005E07E4" w:rsidRDefault="005E07E4" w:rsidP="00A47D02">
      <w:pPr>
        <w:pStyle w:val="MacroText"/>
        <w:rPr>
          <w:highlight w:val="white"/>
          <w:lang w:val="en-US" w:eastAsia="sl-SI"/>
        </w:rPr>
      </w:pPr>
    </w:p>
    <w:p w14:paraId="4408B84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Get-Response-Normal</w:t>
      </w:r>
      <w:r>
        <w:rPr>
          <w:highlight w:val="white"/>
          <w:lang w:val="en-US" w:eastAsia="sl-SI"/>
        </w:rPr>
        <w:t>"</w:t>
      </w:r>
      <w:r>
        <w:rPr>
          <w:color w:val="0000FF"/>
          <w:highlight w:val="white"/>
          <w:lang w:val="en-US" w:eastAsia="sl-SI"/>
        </w:rPr>
        <w:t>&gt;</w:t>
      </w:r>
    </w:p>
    <w:p w14:paraId="1D928F0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1A85D67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/&gt;</w:t>
      </w:r>
    </w:p>
    <w:p w14:paraId="1B813B5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result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Get-Data-Result</w:t>
      </w:r>
      <w:r>
        <w:rPr>
          <w:highlight w:val="white"/>
          <w:lang w:val="en-US" w:eastAsia="sl-SI"/>
        </w:rPr>
        <w:t>"</w:t>
      </w:r>
      <w:r>
        <w:rPr>
          <w:color w:val="0000FF"/>
          <w:highlight w:val="white"/>
          <w:lang w:val="en-US" w:eastAsia="sl-SI"/>
        </w:rPr>
        <w:t>/&gt;</w:t>
      </w:r>
    </w:p>
    <w:p w14:paraId="47CD731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2FC4D29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2CD06651" w14:textId="77777777" w:rsidR="005E07E4" w:rsidRDefault="005E07E4" w:rsidP="00A47D02">
      <w:pPr>
        <w:pStyle w:val="MacroText"/>
        <w:rPr>
          <w:highlight w:val="white"/>
          <w:lang w:val="en-US" w:eastAsia="sl-SI"/>
        </w:rPr>
      </w:pPr>
    </w:p>
    <w:p w14:paraId="51F1FB6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DataBlock-G</w:t>
      </w:r>
      <w:r>
        <w:rPr>
          <w:highlight w:val="white"/>
          <w:lang w:val="en-US" w:eastAsia="sl-SI"/>
        </w:rPr>
        <w:t>"</w:t>
      </w:r>
      <w:r>
        <w:rPr>
          <w:color w:val="0000FF"/>
          <w:highlight w:val="white"/>
          <w:lang w:val="en-US" w:eastAsia="sl-SI"/>
        </w:rPr>
        <w:t>&gt;</w:t>
      </w:r>
    </w:p>
    <w:p w14:paraId="4B459CC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489CE87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last-block</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xsd:boolean</w:t>
      </w:r>
      <w:r>
        <w:rPr>
          <w:highlight w:val="white"/>
          <w:lang w:val="en-US" w:eastAsia="sl-SI"/>
        </w:rPr>
        <w:t>"</w:t>
      </w:r>
      <w:r>
        <w:rPr>
          <w:color w:val="0000FF"/>
          <w:highlight w:val="white"/>
          <w:lang w:val="en-US" w:eastAsia="sl-SI"/>
        </w:rPr>
        <w:t>/&gt;</w:t>
      </w:r>
    </w:p>
    <w:p w14:paraId="468E28F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block-number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Unsigned32</w:t>
      </w:r>
      <w:r>
        <w:rPr>
          <w:highlight w:val="white"/>
          <w:lang w:val="en-US" w:eastAsia="sl-SI"/>
        </w:rPr>
        <w:t>"</w:t>
      </w:r>
      <w:r>
        <w:rPr>
          <w:color w:val="0000FF"/>
          <w:highlight w:val="white"/>
          <w:lang w:val="en-US" w:eastAsia="sl-SI"/>
        </w:rPr>
        <w:t>/&gt;</w:t>
      </w:r>
    </w:p>
    <w:p w14:paraId="56C582F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result</w:t>
      </w:r>
      <w:r>
        <w:rPr>
          <w:highlight w:val="white"/>
          <w:lang w:val="en-US" w:eastAsia="sl-SI"/>
        </w:rPr>
        <w:t>"</w:t>
      </w:r>
      <w:r>
        <w:rPr>
          <w:color w:val="0000FF"/>
          <w:highlight w:val="white"/>
          <w:lang w:val="en-US" w:eastAsia="sl-SI"/>
        </w:rPr>
        <w:t>&gt;</w:t>
      </w:r>
    </w:p>
    <w:p w14:paraId="723EEAC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72C2412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2149E25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raw-data</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2A7DCCF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data-access-result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Data-Access-Result</w:t>
      </w:r>
      <w:r>
        <w:rPr>
          <w:highlight w:val="white"/>
          <w:lang w:val="en-US" w:eastAsia="sl-SI"/>
        </w:rPr>
        <w:t>"</w:t>
      </w:r>
      <w:r>
        <w:rPr>
          <w:color w:val="0000FF"/>
          <w:highlight w:val="white"/>
          <w:lang w:val="en-US" w:eastAsia="sl-SI"/>
        </w:rPr>
        <w:t>/&gt;</w:t>
      </w:r>
    </w:p>
    <w:p w14:paraId="372E29D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01087A8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3D51107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69F272E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152E4DD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2C6D6070" w14:textId="77777777" w:rsidR="005E07E4" w:rsidRDefault="005E07E4" w:rsidP="00A47D02">
      <w:pPr>
        <w:pStyle w:val="MacroText"/>
        <w:rPr>
          <w:highlight w:val="white"/>
          <w:lang w:val="en-US" w:eastAsia="sl-SI"/>
        </w:rPr>
      </w:pPr>
    </w:p>
    <w:p w14:paraId="7B19840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Get-Response-With-Datablock</w:t>
      </w:r>
      <w:r>
        <w:rPr>
          <w:highlight w:val="white"/>
          <w:lang w:val="en-US" w:eastAsia="sl-SI"/>
        </w:rPr>
        <w:t>"</w:t>
      </w:r>
      <w:r>
        <w:rPr>
          <w:color w:val="0000FF"/>
          <w:highlight w:val="white"/>
          <w:lang w:val="en-US" w:eastAsia="sl-SI"/>
        </w:rPr>
        <w:t>&gt;</w:t>
      </w:r>
    </w:p>
    <w:p w14:paraId="1CEAC42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7572F9D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/&gt;</w:t>
      </w:r>
    </w:p>
    <w:p w14:paraId="56E7440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result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DataBlock-G</w:t>
      </w:r>
      <w:r>
        <w:rPr>
          <w:highlight w:val="white"/>
          <w:lang w:val="en-US" w:eastAsia="sl-SI"/>
        </w:rPr>
        <w:t>"</w:t>
      </w:r>
      <w:r>
        <w:rPr>
          <w:color w:val="0000FF"/>
          <w:highlight w:val="white"/>
          <w:lang w:val="en-US" w:eastAsia="sl-SI"/>
        </w:rPr>
        <w:t>/&gt;</w:t>
      </w:r>
    </w:p>
    <w:p w14:paraId="0129D73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3D328A4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56EEFD0A" w14:textId="77777777" w:rsidR="005E07E4" w:rsidRDefault="005E07E4" w:rsidP="00A47D02">
      <w:pPr>
        <w:pStyle w:val="MacroText"/>
        <w:rPr>
          <w:highlight w:val="white"/>
          <w:lang w:val="en-US" w:eastAsia="sl-SI"/>
        </w:rPr>
      </w:pPr>
    </w:p>
    <w:p w14:paraId="296E3FA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Get-Response-With-List</w:t>
      </w:r>
      <w:r>
        <w:rPr>
          <w:highlight w:val="white"/>
          <w:lang w:val="en-US" w:eastAsia="sl-SI"/>
        </w:rPr>
        <w:t>"</w:t>
      </w:r>
      <w:r>
        <w:rPr>
          <w:color w:val="0000FF"/>
          <w:highlight w:val="white"/>
          <w:lang w:val="en-US" w:eastAsia="sl-SI"/>
        </w:rPr>
        <w:t>&gt;</w:t>
      </w:r>
    </w:p>
    <w:p w14:paraId="058BB28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5B4D5B0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/&gt;</w:t>
      </w:r>
    </w:p>
    <w:p w14:paraId="41AA284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result</w:t>
      </w:r>
      <w:r>
        <w:rPr>
          <w:highlight w:val="white"/>
          <w:lang w:val="en-US" w:eastAsia="sl-SI"/>
        </w:rPr>
        <w:t>"</w:t>
      </w:r>
      <w:r>
        <w:rPr>
          <w:color w:val="0000FF"/>
          <w:highlight w:val="white"/>
          <w:lang w:val="en-US" w:eastAsia="sl-SI"/>
        </w:rPr>
        <w:t>&gt;</w:t>
      </w:r>
    </w:p>
    <w:p w14:paraId="37D74A7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59506C9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maxOccurs</w:t>
      </w:r>
      <w:r>
        <w:rPr>
          <w:color w:val="0000FF"/>
          <w:highlight w:val="white"/>
          <w:lang w:val="en-US" w:eastAsia="sl-SI"/>
        </w:rPr>
        <w:t>=</w:t>
      </w:r>
      <w:r>
        <w:rPr>
          <w:highlight w:val="white"/>
          <w:lang w:val="en-US" w:eastAsia="sl-SI"/>
        </w:rPr>
        <w:t>"</w:t>
      </w:r>
      <w:r>
        <w:rPr>
          <w:color w:val="0000FF"/>
          <w:highlight w:val="white"/>
          <w:lang w:val="en-US" w:eastAsia="sl-SI"/>
        </w:rPr>
        <w:t>unbounded</w:t>
      </w:r>
      <w:r>
        <w:rPr>
          <w:highlight w:val="white"/>
          <w:lang w:val="en-US" w:eastAsia="sl-SI"/>
        </w:rPr>
        <w:t>"</w:t>
      </w:r>
      <w:r>
        <w:rPr>
          <w:color w:val="0000FF"/>
          <w:highlight w:val="white"/>
          <w:lang w:val="en-US" w:eastAsia="sl-SI"/>
        </w:rPr>
        <w:t>&gt;</w:t>
      </w:r>
    </w:p>
    <w:p w14:paraId="7D62503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Get-Data-Result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Get-Data-Result</w:t>
      </w:r>
      <w:r>
        <w:rPr>
          <w:highlight w:val="white"/>
          <w:lang w:val="en-US" w:eastAsia="sl-SI"/>
        </w:rPr>
        <w:t>"</w:t>
      </w:r>
      <w:r>
        <w:rPr>
          <w:color w:val="0000FF"/>
          <w:highlight w:val="white"/>
          <w:lang w:val="en-US" w:eastAsia="sl-SI"/>
        </w:rPr>
        <w:t>/&gt;</w:t>
      </w:r>
    </w:p>
    <w:p w14:paraId="3FAB4D4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29BF8E5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34C5076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05BB070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7308E82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37C05B12" w14:textId="77777777" w:rsidR="005E07E4" w:rsidRDefault="005E07E4" w:rsidP="00A47D02">
      <w:pPr>
        <w:pStyle w:val="MacroText"/>
        <w:rPr>
          <w:highlight w:val="white"/>
          <w:lang w:val="en-US" w:eastAsia="sl-SI"/>
        </w:rPr>
      </w:pPr>
    </w:p>
    <w:p w14:paraId="69728F1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Get-Response</w:t>
      </w:r>
      <w:r>
        <w:rPr>
          <w:highlight w:val="white"/>
          <w:lang w:val="en-US" w:eastAsia="sl-SI"/>
        </w:rPr>
        <w:t>"</w:t>
      </w:r>
      <w:r>
        <w:rPr>
          <w:color w:val="0000FF"/>
          <w:highlight w:val="white"/>
          <w:lang w:val="en-US" w:eastAsia="sl-SI"/>
        </w:rPr>
        <w:t>&gt;</w:t>
      </w:r>
    </w:p>
    <w:p w14:paraId="6AE83F1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6ACA52F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get-response-normal</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Get-Response-Normal</w:t>
      </w:r>
      <w:r>
        <w:rPr>
          <w:highlight w:val="white"/>
          <w:lang w:val="en-US" w:eastAsia="sl-SI"/>
        </w:rPr>
        <w:t>"</w:t>
      </w:r>
      <w:r>
        <w:rPr>
          <w:color w:val="0000FF"/>
          <w:highlight w:val="white"/>
          <w:lang w:val="en-US" w:eastAsia="sl-SI"/>
        </w:rPr>
        <w:t>/&gt;</w:t>
      </w:r>
    </w:p>
    <w:p w14:paraId="6EDDAB5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get-response-with-datablock</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Get-Response-With-Datablock</w:t>
      </w:r>
      <w:r>
        <w:rPr>
          <w:highlight w:val="white"/>
          <w:lang w:val="en-US" w:eastAsia="sl-SI"/>
        </w:rPr>
        <w:t>"</w:t>
      </w:r>
      <w:r>
        <w:rPr>
          <w:color w:val="0000FF"/>
          <w:highlight w:val="white"/>
          <w:lang w:val="en-US" w:eastAsia="sl-SI"/>
        </w:rPr>
        <w:t>/&gt;</w:t>
      </w:r>
    </w:p>
    <w:p w14:paraId="4902175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get-response-with-list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Get-Response-With-List</w:t>
      </w:r>
      <w:r>
        <w:rPr>
          <w:highlight w:val="white"/>
          <w:lang w:val="en-US" w:eastAsia="sl-SI"/>
        </w:rPr>
        <w:t>"</w:t>
      </w:r>
      <w:r>
        <w:rPr>
          <w:color w:val="0000FF"/>
          <w:highlight w:val="white"/>
          <w:lang w:val="en-US" w:eastAsia="sl-SI"/>
        </w:rPr>
        <w:t>/&gt;</w:t>
      </w:r>
    </w:p>
    <w:p w14:paraId="704576F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33F2855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79F2A56F" w14:textId="77777777" w:rsidR="005E07E4" w:rsidRDefault="005E07E4" w:rsidP="00A47D02">
      <w:pPr>
        <w:pStyle w:val="MacroText"/>
        <w:rPr>
          <w:highlight w:val="white"/>
          <w:lang w:val="en-US" w:eastAsia="sl-SI"/>
        </w:rPr>
      </w:pPr>
    </w:p>
    <w:p w14:paraId="6CC1880F" w14:textId="77777777" w:rsidR="005E07E4" w:rsidRDefault="005E07E4" w:rsidP="00A47D02">
      <w:pPr>
        <w:pStyle w:val="MacroText"/>
        <w:rPr>
          <w:highlight w:val="white"/>
          <w:lang w:val="en-US" w:eastAsia="sl-SI"/>
        </w:rPr>
      </w:pPr>
      <w:r>
        <w:rPr>
          <w:color w:val="0000FF"/>
          <w:highlight w:val="white"/>
          <w:lang w:val="en-US" w:eastAsia="sl-SI"/>
        </w:rPr>
        <w:lastRenderedPageBreak/>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Set-Response-Normal</w:t>
      </w:r>
      <w:r>
        <w:rPr>
          <w:highlight w:val="white"/>
          <w:lang w:val="en-US" w:eastAsia="sl-SI"/>
        </w:rPr>
        <w:t>"</w:t>
      </w:r>
      <w:r>
        <w:rPr>
          <w:color w:val="0000FF"/>
          <w:highlight w:val="white"/>
          <w:lang w:val="en-US" w:eastAsia="sl-SI"/>
        </w:rPr>
        <w:t>&gt;</w:t>
      </w:r>
    </w:p>
    <w:p w14:paraId="578DA7A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7065836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/&gt;</w:t>
      </w:r>
    </w:p>
    <w:p w14:paraId="016F59D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result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Data-Access-Result</w:t>
      </w:r>
      <w:r>
        <w:rPr>
          <w:highlight w:val="white"/>
          <w:lang w:val="en-US" w:eastAsia="sl-SI"/>
        </w:rPr>
        <w:t>"</w:t>
      </w:r>
      <w:r>
        <w:rPr>
          <w:color w:val="0000FF"/>
          <w:highlight w:val="white"/>
          <w:lang w:val="en-US" w:eastAsia="sl-SI"/>
        </w:rPr>
        <w:t>/&gt;</w:t>
      </w:r>
    </w:p>
    <w:p w14:paraId="27D763E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0D206EF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304E8543" w14:textId="77777777" w:rsidR="005E07E4" w:rsidRDefault="005E07E4" w:rsidP="00A47D02">
      <w:pPr>
        <w:pStyle w:val="MacroText"/>
        <w:rPr>
          <w:highlight w:val="white"/>
          <w:lang w:val="en-US" w:eastAsia="sl-SI"/>
        </w:rPr>
      </w:pPr>
    </w:p>
    <w:p w14:paraId="4F5B370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Set-Response-Datablock</w:t>
      </w:r>
      <w:r>
        <w:rPr>
          <w:highlight w:val="white"/>
          <w:lang w:val="en-US" w:eastAsia="sl-SI"/>
        </w:rPr>
        <w:t>"</w:t>
      </w:r>
      <w:r>
        <w:rPr>
          <w:color w:val="0000FF"/>
          <w:highlight w:val="white"/>
          <w:lang w:val="en-US" w:eastAsia="sl-SI"/>
        </w:rPr>
        <w:t>&gt;</w:t>
      </w:r>
    </w:p>
    <w:p w14:paraId="795A643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1BC3665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/&gt;</w:t>
      </w:r>
    </w:p>
    <w:p w14:paraId="323A528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block-number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Unsigned32</w:t>
      </w:r>
      <w:r>
        <w:rPr>
          <w:highlight w:val="white"/>
          <w:lang w:val="en-US" w:eastAsia="sl-SI"/>
        </w:rPr>
        <w:t>"</w:t>
      </w:r>
      <w:r>
        <w:rPr>
          <w:color w:val="0000FF"/>
          <w:highlight w:val="white"/>
          <w:lang w:val="en-US" w:eastAsia="sl-SI"/>
        </w:rPr>
        <w:t>/&gt;</w:t>
      </w:r>
    </w:p>
    <w:p w14:paraId="027DCC7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2F1A5BA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213C099E" w14:textId="77777777" w:rsidR="005E07E4" w:rsidRDefault="005E07E4" w:rsidP="00A47D02">
      <w:pPr>
        <w:pStyle w:val="MacroText"/>
        <w:rPr>
          <w:highlight w:val="white"/>
          <w:lang w:val="en-US" w:eastAsia="sl-SI"/>
        </w:rPr>
      </w:pPr>
    </w:p>
    <w:p w14:paraId="1749AFF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Set-Response-Last-Datablock</w:t>
      </w:r>
      <w:r>
        <w:rPr>
          <w:highlight w:val="white"/>
          <w:lang w:val="en-US" w:eastAsia="sl-SI"/>
        </w:rPr>
        <w:t>"</w:t>
      </w:r>
      <w:r>
        <w:rPr>
          <w:color w:val="0000FF"/>
          <w:highlight w:val="white"/>
          <w:lang w:val="en-US" w:eastAsia="sl-SI"/>
        </w:rPr>
        <w:t>&gt;</w:t>
      </w:r>
    </w:p>
    <w:p w14:paraId="00F1629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476000F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/&gt;</w:t>
      </w:r>
    </w:p>
    <w:p w14:paraId="4912C45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result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Data-Access-Result</w:t>
      </w:r>
      <w:r>
        <w:rPr>
          <w:highlight w:val="white"/>
          <w:lang w:val="en-US" w:eastAsia="sl-SI"/>
        </w:rPr>
        <w:t>"</w:t>
      </w:r>
      <w:r>
        <w:rPr>
          <w:color w:val="0000FF"/>
          <w:highlight w:val="white"/>
          <w:lang w:val="en-US" w:eastAsia="sl-SI"/>
        </w:rPr>
        <w:t>/&gt;</w:t>
      </w:r>
    </w:p>
    <w:p w14:paraId="700378D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block-number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Unsigned32</w:t>
      </w:r>
      <w:r>
        <w:rPr>
          <w:highlight w:val="white"/>
          <w:lang w:val="en-US" w:eastAsia="sl-SI"/>
        </w:rPr>
        <w:t>"</w:t>
      </w:r>
      <w:r>
        <w:rPr>
          <w:color w:val="0000FF"/>
          <w:highlight w:val="white"/>
          <w:lang w:val="en-US" w:eastAsia="sl-SI"/>
        </w:rPr>
        <w:t>/&gt;</w:t>
      </w:r>
    </w:p>
    <w:p w14:paraId="504019F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4630D96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5B10C82A" w14:textId="77777777" w:rsidR="005E07E4" w:rsidRDefault="005E07E4" w:rsidP="00A47D02">
      <w:pPr>
        <w:pStyle w:val="MacroText"/>
        <w:rPr>
          <w:highlight w:val="white"/>
          <w:lang w:val="en-US" w:eastAsia="sl-SI"/>
        </w:rPr>
      </w:pPr>
    </w:p>
    <w:p w14:paraId="2DDBD03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Set-Response-Last-Datablock-With-List</w:t>
      </w:r>
      <w:r>
        <w:rPr>
          <w:highlight w:val="white"/>
          <w:lang w:val="en-US" w:eastAsia="sl-SI"/>
        </w:rPr>
        <w:t>"</w:t>
      </w:r>
      <w:r>
        <w:rPr>
          <w:color w:val="0000FF"/>
          <w:highlight w:val="white"/>
          <w:lang w:val="en-US" w:eastAsia="sl-SI"/>
        </w:rPr>
        <w:t>&gt;</w:t>
      </w:r>
    </w:p>
    <w:p w14:paraId="64D0C45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380869E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/&gt;</w:t>
      </w:r>
    </w:p>
    <w:p w14:paraId="35D3ED9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result</w:t>
      </w:r>
      <w:r>
        <w:rPr>
          <w:highlight w:val="white"/>
          <w:lang w:val="en-US" w:eastAsia="sl-SI"/>
        </w:rPr>
        <w:t>"</w:t>
      </w:r>
      <w:r>
        <w:rPr>
          <w:color w:val="0000FF"/>
          <w:highlight w:val="white"/>
          <w:lang w:val="en-US" w:eastAsia="sl-SI"/>
        </w:rPr>
        <w:t>&gt;</w:t>
      </w:r>
    </w:p>
    <w:p w14:paraId="1E4F249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5D3C2B3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xsd:list</w:t>
      </w:r>
      <w:r>
        <w:rPr>
          <w:color w:val="0000FF"/>
          <w:highlight w:val="white"/>
          <w:lang w:val="en-US" w:eastAsia="sl-SI"/>
        </w:rPr>
        <w:t xml:space="preserve"> </w:t>
      </w:r>
      <w:r>
        <w:rPr>
          <w:color w:val="FF0000"/>
          <w:highlight w:val="white"/>
          <w:lang w:val="en-US" w:eastAsia="sl-SI"/>
        </w:rPr>
        <w:t>itemType</w:t>
      </w:r>
      <w:r>
        <w:rPr>
          <w:color w:val="0000FF"/>
          <w:highlight w:val="white"/>
          <w:lang w:val="en-US" w:eastAsia="sl-SI"/>
        </w:rPr>
        <w:t>=</w:t>
      </w:r>
      <w:r>
        <w:rPr>
          <w:highlight w:val="white"/>
          <w:lang w:val="en-US" w:eastAsia="sl-SI"/>
        </w:rPr>
        <w:t>"</w:t>
      </w:r>
      <w:r>
        <w:rPr>
          <w:color w:val="0000FF"/>
          <w:highlight w:val="white"/>
          <w:lang w:val="en-US" w:eastAsia="sl-SI"/>
        </w:rPr>
        <w:t>Data-Access-Result</w:t>
      </w:r>
      <w:r>
        <w:rPr>
          <w:highlight w:val="white"/>
          <w:lang w:val="en-US" w:eastAsia="sl-SI"/>
        </w:rPr>
        <w:t>"</w:t>
      </w:r>
      <w:r>
        <w:rPr>
          <w:color w:val="0000FF"/>
          <w:highlight w:val="white"/>
          <w:lang w:val="en-US" w:eastAsia="sl-SI"/>
        </w:rPr>
        <w:t>/&gt;</w:t>
      </w:r>
    </w:p>
    <w:p w14:paraId="6852E62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4F55163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0E428CA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block-number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Unsigned32</w:t>
      </w:r>
      <w:r>
        <w:rPr>
          <w:highlight w:val="white"/>
          <w:lang w:val="en-US" w:eastAsia="sl-SI"/>
        </w:rPr>
        <w:t>"</w:t>
      </w:r>
      <w:r>
        <w:rPr>
          <w:color w:val="0000FF"/>
          <w:highlight w:val="white"/>
          <w:lang w:val="en-US" w:eastAsia="sl-SI"/>
        </w:rPr>
        <w:t>/&gt;</w:t>
      </w:r>
    </w:p>
    <w:p w14:paraId="2A1ADDD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63BDBF5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01629A4B" w14:textId="77777777" w:rsidR="005E07E4" w:rsidRDefault="005E07E4" w:rsidP="00A47D02">
      <w:pPr>
        <w:pStyle w:val="MacroText"/>
        <w:rPr>
          <w:highlight w:val="white"/>
          <w:lang w:val="en-US" w:eastAsia="sl-SI"/>
        </w:rPr>
      </w:pPr>
    </w:p>
    <w:p w14:paraId="3EC5E45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Set-Response-With-List</w:t>
      </w:r>
      <w:r>
        <w:rPr>
          <w:highlight w:val="white"/>
          <w:lang w:val="en-US" w:eastAsia="sl-SI"/>
        </w:rPr>
        <w:t>"</w:t>
      </w:r>
      <w:r>
        <w:rPr>
          <w:color w:val="0000FF"/>
          <w:highlight w:val="white"/>
          <w:lang w:val="en-US" w:eastAsia="sl-SI"/>
        </w:rPr>
        <w:t>&gt;</w:t>
      </w:r>
    </w:p>
    <w:p w14:paraId="48D6E20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76AA4A2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/&gt;</w:t>
      </w:r>
    </w:p>
    <w:p w14:paraId="7DECE1E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result</w:t>
      </w:r>
      <w:r>
        <w:rPr>
          <w:highlight w:val="white"/>
          <w:lang w:val="en-US" w:eastAsia="sl-SI"/>
        </w:rPr>
        <w:t>"</w:t>
      </w:r>
      <w:r>
        <w:rPr>
          <w:color w:val="0000FF"/>
          <w:highlight w:val="white"/>
          <w:lang w:val="en-US" w:eastAsia="sl-SI"/>
        </w:rPr>
        <w:t>&gt;</w:t>
      </w:r>
    </w:p>
    <w:p w14:paraId="03A2A23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1135453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xsd:list</w:t>
      </w:r>
      <w:r>
        <w:rPr>
          <w:color w:val="0000FF"/>
          <w:highlight w:val="white"/>
          <w:lang w:val="en-US" w:eastAsia="sl-SI"/>
        </w:rPr>
        <w:t xml:space="preserve"> </w:t>
      </w:r>
      <w:r>
        <w:rPr>
          <w:color w:val="FF0000"/>
          <w:highlight w:val="white"/>
          <w:lang w:val="en-US" w:eastAsia="sl-SI"/>
        </w:rPr>
        <w:t>itemType</w:t>
      </w:r>
      <w:r>
        <w:rPr>
          <w:color w:val="0000FF"/>
          <w:highlight w:val="white"/>
          <w:lang w:val="en-US" w:eastAsia="sl-SI"/>
        </w:rPr>
        <w:t>=</w:t>
      </w:r>
      <w:r>
        <w:rPr>
          <w:highlight w:val="white"/>
          <w:lang w:val="en-US" w:eastAsia="sl-SI"/>
        </w:rPr>
        <w:t>"</w:t>
      </w:r>
      <w:r>
        <w:rPr>
          <w:color w:val="0000FF"/>
          <w:highlight w:val="white"/>
          <w:lang w:val="en-US" w:eastAsia="sl-SI"/>
        </w:rPr>
        <w:t>Data-Access-Result</w:t>
      </w:r>
      <w:r>
        <w:rPr>
          <w:highlight w:val="white"/>
          <w:lang w:val="en-US" w:eastAsia="sl-SI"/>
        </w:rPr>
        <w:t>"</w:t>
      </w:r>
      <w:r>
        <w:rPr>
          <w:color w:val="0000FF"/>
          <w:highlight w:val="white"/>
          <w:lang w:val="en-US" w:eastAsia="sl-SI"/>
        </w:rPr>
        <w:t>/&gt;</w:t>
      </w:r>
    </w:p>
    <w:p w14:paraId="43AC00E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38AC70A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4A6B318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0D57E6F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0044E3FC" w14:textId="77777777" w:rsidR="005E07E4" w:rsidRDefault="005E07E4" w:rsidP="00A47D02">
      <w:pPr>
        <w:pStyle w:val="MacroText"/>
        <w:rPr>
          <w:highlight w:val="white"/>
          <w:lang w:val="en-US" w:eastAsia="sl-SI"/>
        </w:rPr>
      </w:pPr>
    </w:p>
    <w:p w14:paraId="6DEAE1E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Set-Response</w:t>
      </w:r>
      <w:r>
        <w:rPr>
          <w:highlight w:val="white"/>
          <w:lang w:val="en-US" w:eastAsia="sl-SI"/>
        </w:rPr>
        <w:t>"</w:t>
      </w:r>
      <w:r>
        <w:rPr>
          <w:color w:val="0000FF"/>
          <w:highlight w:val="white"/>
          <w:lang w:val="en-US" w:eastAsia="sl-SI"/>
        </w:rPr>
        <w:t>&gt;</w:t>
      </w:r>
    </w:p>
    <w:p w14:paraId="66E882C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00EEE9B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set-response-normal</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Set-Response-Normal</w:t>
      </w:r>
      <w:r>
        <w:rPr>
          <w:highlight w:val="white"/>
          <w:lang w:val="en-US" w:eastAsia="sl-SI"/>
        </w:rPr>
        <w:t>"</w:t>
      </w:r>
      <w:r>
        <w:rPr>
          <w:color w:val="0000FF"/>
          <w:highlight w:val="white"/>
          <w:lang w:val="en-US" w:eastAsia="sl-SI"/>
        </w:rPr>
        <w:t>/&gt;</w:t>
      </w:r>
    </w:p>
    <w:p w14:paraId="6887B80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set-response-datablock</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Set-Response-Datablock</w:t>
      </w:r>
      <w:r>
        <w:rPr>
          <w:highlight w:val="white"/>
          <w:lang w:val="en-US" w:eastAsia="sl-SI"/>
        </w:rPr>
        <w:t>"</w:t>
      </w:r>
      <w:r>
        <w:rPr>
          <w:color w:val="0000FF"/>
          <w:highlight w:val="white"/>
          <w:lang w:val="en-US" w:eastAsia="sl-SI"/>
        </w:rPr>
        <w:t>/&gt;</w:t>
      </w:r>
    </w:p>
    <w:p w14:paraId="39AC2CD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set-response-last-datablock</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Set-Response-Last-Datablock</w:t>
      </w:r>
      <w:r>
        <w:rPr>
          <w:highlight w:val="white"/>
          <w:lang w:val="en-US" w:eastAsia="sl-SI"/>
        </w:rPr>
        <w:t>"</w:t>
      </w:r>
      <w:r>
        <w:rPr>
          <w:color w:val="0000FF"/>
          <w:highlight w:val="white"/>
          <w:lang w:val="en-US" w:eastAsia="sl-SI"/>
        </w:rPr>
        <w:t>/&gt;</w:t>
      </w:r>
    </w:p>
    <w:p w14:paraId="1D40941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set-response-last-datablock-with-list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Set-Response-Last-Datablock-With-List</w:t>
      </w:r>
      <w:r>
        <w:rPr>
          <w:highlight w:val="white"/>
          <w:lang w:val="en-US" w:eastAsia="sl-SI"/>
        </w:rPr>
        <w:t>"</w:t>
      </w:r>
      <w:r>
        <w:rPr>
          <w:color w:val="0000FF"/>
          <w:highlight w:val="white"/>
          <w:lang w:val="en-US" w:eastAsia="sl-SI"/>
        </w:rPr>
        <w:t>/&gt;</w:t>
      </w:r>
    </w:p>
    <w:p w14:paraId="517EE0DE" w14:textId="77777777" w:rsidR="005E07E4" w:rsidRDefault="005E07E4" w:rsidP="00A47D02">
      <w:pPr>
        <w:pStyle w:val="MacroText"/>
        <w:rPr>
          <w:highlight w:val="white"/>
          <w:lang w:val="en-US" w:eastAsia="sl-SI"/>
        </w:rPr>
      </w:pPr>
      <w:r>
        <w:rPr>
          <w:color w:val="0000FF"/>
          <w:highlight w:val="white"/>
          <w:lang w:val="en-US" w:eastAsia="sl-SI"/>
        </w:rPr>
        <w:lastRenderedPageBreak/>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set-response-with-list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Set-Response-With-List</w:t>
      </w:r>
      <w:r>
        <w:rPr>
          <w:highlight w:val="white"/>
          <w:lang w:val="en-US" w:eastAsia="sl-SI"/>
        </w:rPr>
        <w:t>"</w:t>
      </w:r>
      <w:r>
        <w:rPr>
          <w:color w:val="0000FF"/>
          <w:highlight w:val="white"/>
          <w:lang w:val="en-US" w:eastAsia="sl-SI"/>
        </w:rPr>
        <w:t>/&gt;</w:t>
      </w:r>
    </w:p>
    <w:p w14:paraId="0B8597A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1F1827A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7CB52147" w14:textId="77777777" w:rsidR="005E07E4" w:rsidRDefault="005E07E4" w:rsidP="00A47D02">
      <w:pPr>
        <w:pStyle w:val="MacroText"/>
        <w:rPr>
          <w:highlight w:val="white"/>
          <w:lang w:val="en-US" w:eastAsia="sl-SI"/>
        </w:rPr>
      </w:pPr>
    </w:p>
    <w:p w14:paraId="4BCAA02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Action-Response-With-Optional-Data</w:t>
      </w:r>
      <w:r>
        <w:rPr>
          <w:highlight w:val="white"/>
          <w:lang w:val="en-US" w:eastAsia="sl-SI"/>
        </w:rPr>
        <w:t>"</w:t>
      </w:r>
      <w:r>
        <w:rPr>
          <w:color w:val="0000FF"/>
          <w:highlight w:val="white"/>
          <w:lang w:val="en-US" w:eastAsia="sl-SI"/>
        </w:rPr>
        <w:t>&gt;</w:t>
      </w:r>
    </w:p>
    <w:p w14:paraId="376F89B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4D03AB4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result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Action-Result</w:t>
      </w:r>
      <w:r>
        <w:rPr>
          <w:highlight w:val="white"/>
          <w:lang w:val="en-US" w:eastAsia="sl-SI"/>
        </w:rPr>
        <w:t>"</w:t>
      </w:r>
      <w:r>
        <w:rPr>
          <w:color w:val="0000FF"/>
          <w:highlight w:val="white"/>
          <w:lang w:val="en-US" w:eastAsia="sl-SI"/>
        </w:rPr>
        <w:t>/&gt;</w:t>
      </w:r>
    </w:p>
    <w:p w14:paraId="20CF265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return-parameters</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Get-Data-Result</w:t>
      </w:r>
      <w:r>
        <w:rPr>
          <w:highlight w:val="white"/>
          <w:lang w:val="en-US" w:eastAsia="sl-SI"/>
        </w:rPr>
        <w:t>"</w:t>
      </w:r>
      <w:r>
        <w:rPr>
          <w:color w:val="0000FF"/>
          <w:highlight w:val="white"/>
          <w:lang w:val="en-US" w:eastAsia="sl-SI"/>
        </w:rPr>
        <w:t>/&gt;</w:t>
      </w:r>
    </w:p>
    <w:p w14:paraId="45FF16D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661B651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4402AF73" w14:textId="77777777" w:rsidR="005E07E4" w:rsidRDefault="005E07E4" w:rsidP="00A47D02">
      <w:pPr>
        <w:pStyle w:val="MacroText"/>
        <w:rPr>
          <w:highlight w:val="white"/>
          <w:lang w:val="en-US" w:eastAsia="sl-SI"/>
        </w:rPr>
      </w:pPr>
    </w:p>
    <w:p w14:paraId="3611A52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Action-Response-Normal</w:t>
      </w:r>
      <w:r>
        <w:rPr>
          <w:highlight w:val="white"/>
          <w:lang w:val="en-US" w:eastAsia="sl-SI"/>
        </w:rPr>
        <w:t>"</w:t>
      </w:r>
      <w:r>
        <w:rPr>
          <w:color w:val="0000FF"/>
          <w:highlight w:val="white"/>
          <w:lang w:val="en-US" w:eastAsia="sl-SI"/>
        </w:rPr>
        <w:t>&gt;</w:t>
      </w:r>
    </w:p>
    <w:p w14:paraId="5DFA4D0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66698FF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/&gt;</w:t>
      </w:r>
    </w:p>
    <w:p w14:paraId="7AC48D5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single-response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Action-Response-With-Optional-Data</w:t>
      </w:r>
      <w:r>
        <w:rPr>
          <w:highlight w:val="white"/>
          <w:lang w:val="en-US" w:eastAsia="sl-SI"/>
        </w:rPr>
        <w:t>"</w:t>
      </w:r>
      <w:r>
        <w:rPr>
          <w:color w:val="0000FF"/>
          <w:highlight w:val="white"/>
          <w:lang w:val="en-US" w:eastAsia="sl-SI"/>
        </w:rPr>
        <w:t>/&gt;</w:t>
      </w:r>
    </w:p>
    <w:p w14:paraId="616FD6B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1A8D11A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30EB3871" w14:textId="77777777" w:rsidR="005E07E4" w:rsidRDefault="005E07E4" w:rsidP="00A47D02">
      <w:pPr>
        <w:pStyle w:val="MacroText"/>
        <w:rPr>
          <w:highlight w:val="white"/>
          <w:lang w:val="en-US" w:eastAsia="sl-SI"/>
        </w:rPr>
      </w:pPr>
    </w:p>
    <w:p w14:paraId="4AE11BC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Action-Response-With-Pblock</w:t>
      </w:r>
      <w:r>
        <w:rPr>
          <w:highlight w:val="white"/>
          <w:lang w:val="en-US" w:eastAsia="sl-SI"/>
        </w:rPr>
        <w:t>"</w:t>
      </w:r>
      <w:r>
        <w:rPr>
          <w:color w:val="0000FF"/>
          <w:highlight w:val="white"/>
          <w:lang w:val="en-US" w:eastAsia="sl-SI"/>
        </w:rPr>
        <w:t>&gt;</w:t>
      </w:r>
    </w:p>
    <w:p w14:paraId="38F4254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0947935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/&gt;</w:t>
      </w:r>
    </w:p>
    <w:p w14:paraId="19EBB24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pblock</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DataBlock-SA</w:t>
      </w:r>
      <w:r>
        <w:rPr>
          <w:highlight w:val="white"/>
          <w:lang w:val="en-US" w:eastAsia="sl-SI"/>
        </w:rPr>
        <w:t>"</w:t>
      </w:r>
      <w:r>
        <w:rPr>
          <w:color w:val="0000FF"/>
          <w:highlight w:val="white"/>
          <w:lang w:val="en-US" w:eastAsia="sl-SI"/>
        </w:rPr>
        <w:t>/&gt;</w:t>
      </w:r>
    </w:p>
    <w:p w14:paraId="0222AFC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07BD127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7B797402" w14:textId="77777777" w:rsidR="005E07E4" w:rsidRDefault="005E07E4" w:rsidP="00A47D02">
      <w:pPr>
        <w:pStyle w:val="MacroText"/>
        <w:rPr>
          <w:highlight w:val="white"/>
          <w:lang w:val="en-US" w:eastAsia="sl-SI"/>
        </w:rPr>
      </w:pPr>
    </w:p>
    <w:p w14:paraId="7D64645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Action-Response-With-List</w:t>
      </w:r>
      <w:r>
        <w:rPr>
          <w:highlight w:val="white"/>
          <w:lang w:val="en-US" w:eastAsia="sl-SI"/>
        </w:rPr>
        <w:t>"</w:t>
      </w:r>
      <w:r>
        <w:rPr>
          <w:color w:val="0000FF"/>
          <w:highlight w:val="white"/>
          <w:lang w:val="en-US" w:eastAsia="sl-SI"/>
        </w:rPr>
        <w:t>&gt;</w:t>
      </w:r>
    </w:p>
    <w:p w14:paraId="0F69E5E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6CA66ED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/&gt;</w:t>
      </w:r>
    </w:p>
    <w:p w14:paraId="47F8163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list-of-responses</w:t>
      </w:r>
      <w:r>
        <w:rPr>
          <w:highlight w:val="white"/>
          <w:lang w:val="en-US" w:eastAsia="sl-SI"/>
        </w:rPr>
        <w:t>"</w:t>
      </w:r>
      <w:r>
        <w:rPr>
          <w:color w:val="0000FF"/>
          <w:highlight w:val="white"/>
          <w:lang w:val="en-US" w:eastAsia="sl-SI"/>
        </w:rPr>
        <w:t>&gt;</w:t>
      </w:r>
    </w:p>
    <w:p w14:paraId="1378EE4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21592F3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maxOccurs</w:t>
      </w:r>
      <w:r>
        <w:rPr>
          <w:color w:val="0000FF"/>
          <w:highlight w:val="white"/>
          <w:lang w:val="en-US" w:eastAsia="sl-SI"/>
        </w:rPr>
        <w:t>=</w:t>
      </w:r>
      <w:r>
        <w:rPr>
          <w:highlight w:val="white"/>
          <w:lang w:val="en-US" w:eastAsia="sl-SI"/>
        </w:rPr>
        <w:t>"</w:t>
      </w:r>
      <w:r>
        <w:rPr>
          <w:color w:val="0000FF"/>
          <w:highlight w:val="white"/>
          <w:lang w:val="en-US" w:eastAsia="sl-SI"/>
        </w:rPr>
        <w:t>unbounded</w:t>
      </w:r>
      <w:r>
        <w:rPr>
          <w:highlight w:val="white"/>
          <w:lang w:val="en-US" w:eastAsia="sl-SI"/>
        </w:rPr>
        <w:t>"</w:t>
      </w:r>
      <w:r>
        <w:rPr>
          <w:color w:val="0000FF"/>
          <w:highlight w:val="white"/>
          <w:lang w:val="en-US" w:eastAsia="sl-SI"/>
        </w:rPr>
        <w:t>&gt;</w:t>
      </w:r>
    </w:p>
    <w:p w14:paraId="7576527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Action-Response-With-Optional-Data</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Action-Response-With-Optional-Data</w:t>
      </w:r>
      <w:r>
        <w:rPr>
          <w:highlight w:val="white"/>
          <w:lang w:val="en-US" w:eastAsia="sl-SI"/>
        </w:rPr>
        <w:t>"</w:t>
      </w:r>
      <w:r>
        <w:rPr>
          <w:color w:val="0000FF"/>
          <w:highlight w:val="white"/>
          <w:lang w:val="en-US" w:eastAsia="sl-SI"/>
        </w:rPr>
        <w:t>/&gt;</w:t>
      </w:r>
    </w:p>
    <w:p w14:paraId="57474DA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657A6A5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244D61D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47AE783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0B461E3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1C02B83E" w14:textId="77777777" w:rsidR="005E07E4" w:rsidRDefault="005E07E4" w:rsidP="00A47D02">
      <w:pPr>
        <w:pStyle w:val="MacroText"/>
        <w:rPr>
          <w:highlight w:val="white"/>
          <w:lang w:val="en-US" w:eastAsia="sl-SI"/>
        </w:rPr>
      </w:pPr>
    </w:p>
    <w:p w14:paraId="2F62F13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Action-Response-Next-Pblock</w:t>
      </w:r>
      <w:r>
        <w:rPr>
          <w:highlight w:val="white"/>
          <w:lang w:val="en-US" w:eastAsia="sl-SI"/>
        </w:rPr>
        <w:t>"</w:t>
      </w:r>
      <w:r>
        <w:rPr>
          <w:color w:val="0000FF"/>
          <w:highlight w:val="white"/>
          <w:lang w:val="en-US" w:eastAsia="sl-SI"/>
        </w:rPr>
        <w:t>&gt;</w:t>
      </w:r>
    </w:p>
    <w:p w14:paraId="01CC00B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0A44B93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Invoke-Id-And-Priority</w:t>
      </w:r>
      <w:r>
        <w:rPr>
          <w:highlight w:val="white"/>
          <w:lang w:val="en-US" w:eastAsia="sl-SI"/>
        </w:rPr>
        <w:t>"</w:t>
      </w:r>
      <w:r>
        <w:rPr>
          <w:color w:val="0000FF"/>
          <w:highlight w:val="white"/>
          <w:lang w:val="en-US" w:eastAsia="sl-SI"/>
        </w:rPr>
        <w:t>/&gt;</w:t>
      </w:r>
    </w:p>
    <w:p w14:paraId="0981233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block-number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Unsigned32</w:t>
      </w:r>
      <w:r>
        <w:rPr>
          <w:highlight w:val="white"/>
          <w:lang w:val="en-US" w:eastAsia="sl-SI"/>
        </w:rPr>
        <w:t>"</w:t>
      </w:r>
      <w:r>
        <w:rPr>
          <w:color w:val="0000FF"/>
          <w:highlight w:val="white"/>
          <w:lang w:val="en-US" w:eastAsia="sl-SI"/>
        </w:rPr>
        <w:t>/&gt;</w:t>
      </w:r>
    </w:p>
    <w:p w14:paraId="3A307EA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71770E5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7F6E9584" w14:textId="77777777" w:rsidR="005E07E4" w:rsidRDefault="005E07E4" w:rsidP="00A47D02">
      <w:pPr>
        <w:pStyle w:val="MacroText"/>
        <w:rPr>
          <w:highlight w:val="white"/>
          <w:lang w:val="en-US" w:eastAsia="sl-SI"/>
        </w:rPr>
      </w:pPr>
    </w:p>
    <w:p w14:paraId="506AEED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Action-Response</w:t>
      </w:r>
      <w:r>
        <w:rPr>
          <w:highlight w:val="white"/>
          <w:lang w:val="en-US" w:eastAsia="sl-SI"/>
        </w:rPr>
        <w:t>"</w:t>
      </w:r>
      <w:r>
        <w:rPr>
          <w:color w:val="0000FF"/>
          <w:highlight w:val="white"/>
          <w:lang w:val="en-US" w:eastAsia="sl-SI"/>
        </w:rPr>
        <w:t>&gt;</w:t>
      </w:r>
    </w:p>
    <w:p w14:paraId="3159EB7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61AA74D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action-response-normal</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Action-Response-Normal</w:t>
      </w:r>
      <w:r>
        <w:rPr>
          <w:highlight w:val="white"/>
          <w:lang w:val="en-US" w:eastAsia="sl-SI"/>
        </w:rPr>
        <w:t>"</w:t>
      </w:r>
      <w:r>
        <w:rPr>
          <w:color w:val="0000FF"/>
          <w:highlight w:val="white"/>
          <w:lang w:val="en-US" w:eastAsia="sl-SI"/>
        </w:rPr>
        <w:t>/&gt;</w:t>
      </w:r>
    </w:p>
    <w:p w14:paraId="635142A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action-response-with-pblock</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Action-Response-With-Pblock</w:t>
      </w:r>
      <w:r>
        <w:rPr>
          <w:highlight w:val="white"/>
          <w:lang w:val="en-US" w:eastAsia="sl-SI"/>
        </w:rPr>
        <w:t>"</w:t>
      </w:r>
      <w:r>
        <w:rPr>
          <w:color w:val="0000FF"/>
          <w:highlight w:val="white"/>
          <w:lang w:val="en-US" w:eastAsia="sl-SI"/>
        </w:rPr>
        <w:t>/&gt;</w:t>
      </w:r>
    </w:p>
    <w:p w14:paraId="3F78009A" w14:textId="77777777" w:rsidR="005E07E4" w:rsidRDefault="005E07E4" w:rsidP="00A47D02">
      <w:pPr>
        <w:pStyle w:val="MacroText"/>
        <w:rPr>
          <w:highlight w:val="white"/>
          <w:lang w:val="en-US" w:eastAsia="sl-SI"/>
        </w:rPr>
      </w:pPr>
      <w:r>
        <w:rPr>
          <w:color w:val="0000FF"/>
          <w:highlight w:val="white"/>
          <w:lang w:val="en-US" w:eastAsia="sl-SI"/>
        </w:rPr>
        <w:lastRenderedPageBreak/>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action-response-with-list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Action-Response-With-List</w:t>
      </w:r>
      <w:r>
        <w:rPr>
          <w:highlight w:val="white"/>
          <w:lang w:val="en-US" w:eastAsia="sl-SI"/>
        </w:rPr>
        <w:t>"</w:t>
      </w:r>
      <w:r>
        <w:rPr>
          <w:color w:val="0000FF"/>
          <w:highlight w:val="white"/>
          <w:lang w:val="en-US" w:eastAsia="sl-SI"/>
        </w:rPr>
        <w:t>/&gt;</w:t>
      </w:r>
    </w:p>
    <w:p w14:paraId="79BBE34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action-response-next-pblock</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Action-Response-Next-Pblock</w:t>
      </w:r>
      <w:r>
        <w:rPr>
          <w:highlight w:val="white"/>
          <w:lang w:val="en-US" w:eastAsia="sl-SI"/>
        </w:rPr>
        <w:t>"</w:t>
      </w:r>
      <w:r>
        <w:rPr>
          <w:color w:val="0000FF"/>
          <w:highlight w:val="white"/>
          <w:lang w:val="en-US" w:eastAsia="sl-SI"/>
        </w:rPr>
        <w:t>/&gt;</w:t>
      </w:r>
    </w:p>
    <w:p w14:paraId="380B9BC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3064BC2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2392CBE2" w14:textId="77777777" w:rsidR="005E07E4" w:rsidRDefault="005E07E4" w:rsidP="00A47D02">
      <w:pPr>
        <w:pStyle w:val="MacroText"/>
        <w:rPr>
          <w:highlight w:val="white"/>
          <w:lang w:val="en-US" w:eastAsia="sl-SI"/>
        </w:rPr>
      </w:pPr>
    </w:p>
    <w:p w14:paraId="51A45AE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ExceptionResponse</w:t>
      </w:r>
      <w:r>
        <w:rPr>
          <w:highlight w:val="white"/>
          <w:lang w:val="en-US" w:eastAsia="sl-SI"/>
        </w:rPr>
        <w:t>"</w:t>
      </w:r>
      <w:r>
        <w:rPr>
          <w:color w:val="0000FF"/>
          <w:highlight w:val="white"/>
          <w:lang w:val="en-US" w:eastAsia="sl-SI"/>
        </w:rPr>
        <w:t>&gt;</w:t>
      </w:r>
    </w:p>
    <w:p w14:paraId="2940BD9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33B629F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state-error</w:t>
      </w:r>
      <w:r>
        <w:rPr>
          <w:highlight w:val="white"/>
          <w:lang w:val="en-US" w:eastAsia="sl-SI"/>
        </w:rPr>
        <w:t>"</w:t>
      </w:r>
      <w:r>
        <w:rPr>
          <w:color w:val="0000FF"/>
          <w:highlight w:val="white"/>
          <w:lang w:val="en-US" w:eastAsia="sl-SI"/>
        </w:rPr>
        <w:t>&gt;</w:t>
      </w:r>
    </w:p>
    <w:p w14:paraId="6E75AA7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3319BC7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xsd:token</w:t>
      </w:r>
      <w:r>
        <w:rPr>
          <w:highlight w:val="white"/>
          <w:lang w:val="en-US" w:eastAsia="sl-SI"/>
        </w:rPr>
        <w:t>"</w:t>
      </w:r>
      <w:r>
        <w:rPr>
          <w:color w:val="0000FF"/>
          <w:highlight w:val="white"/>
          <w:lang w:val="en-US" w:eastAsia="sl-SI"/>
        </w:rPr>
        <w:t>&gt;</w:t>
      </w:r>
    </w:p>
    <w:p w14:paraId="7D5F4F2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service-not-allowed</w:t>
      </w:r>
      <w:r>
        <w:rPr>
          <w:highlight w:val="white"/>
          <w:lang w:val="en-US" w:eastAsia="sl-SI"/>
        </w:rPr>
        <w:t>"</w:t>
      </w:r>
      <w:r>
        <w:rPr>
          <w:color w:val="0000FF"/>
          <w:highlight w:val="white"/>
          <w:lang w:val="en-US" w:eastAsia="sl-SI"/>
        </w:rPr>
        <w:t>/&gt;</w:t>
      </w:r>
    </w:p>
    <w:p w14:paraId="4C6D9BE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service-unknown</w:t>
      </w:r>
      <w:r>
        <w:rPr>
          <w:highlight w:val="white"/>
          <w:lang w:val="en-US" w:eastAsia="sl-SI"/>
        </w:rPr>
        <w:t>"</w:t>
      </w:r>
      <w:r>
        <w:rPr>
          <w:color w:val="0000FF"/>
          <w:highlight w:val="white"/>
          <w:lang w:val="en-US" w:eastAsia="sl-SI"/>
        </w:rPr>
        <w:t>/&gt;</w:t>
      </w:r>
    </w:p>
    <w:p w14:paraId="240216D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&gt;</w:t>
      </w:r>
    </w:p>
    <w:p w14:paraId="7F3281C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4FAA9DE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5F79115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service-error</w:t>
      </w:r>
      <w:r>
        <w:rPr>
          <w:highlight w:val="white"/>
          <w:lang w:val="en-US" w:eastAsia="sl-SI"/>
        </w:rPr>
        <w:t>"</w:t>
      </w:r>
      <w:r>
        <w:rPr>
          <w:color w:val="0000FF"/>
          <w:highlight w:val="white"/>
          <w:lang w:val="en-US" w:eastAsia="sl-SI"/>
        </w:rPr>
        <w:t>&gt;</w:t>
      </w:r>
    </w:p>
    <w:p w14:paraId="429C2A8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7C19302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 xml:space="preserve"> </w:t>
      </w:r>
      <w:r>
        <w:rPr>
          <w:color w:val="FF0000"/>
          <w:highlight w:val="white"/>
          <w:lang w:val="en-US" w:eastAsia="sl-SI"/>
        </w:rPr>
        <w:t>base</w:t>
      </w:r>
      <w:r>
        <w:rPr>
          <w:color w:val="0000FF"/>
          <w:highlight w:val="white"/>
          <w:lang w:val="en-US" w:eastAsia="sl-SI"/>
        </w:rPr>
        <w:t>=</w:t>
      </w:r>
      <w:r>
        <w:rPr>
          <w:highlight w:val="white"/>
          <w:lang w:val="en-US" w:eastAsia="sl-SI"/>
        </w:rPr>
        <w:t>"</w:t>
      </w:r>
      <w:r>
        <w:rPr>
          <w:color w:val="0000FF"/>
          <w:highlight w:val="white"/>
          <w:lang w:val="en-US" w:eastAsia="sl-SI"/>
        </w:rPr>
        <w:t>xsd:token</w:t>
      </w:r>
      <w:r>
        <w:rPr>
          <w:highlight w:val="white"/>
          <w:lang w:val="en-US" w:eastAsia="sl-SI"/>
        </w:rPr>
        <w:t>"</w:t>
      </w:r>
      <w:r>
        <w:rPr>
          <w:color w:val="0000FF"/>
          <w:highlight w:val="white"/>
          <w:lang w:val="en-US" w:eastAsia="sl-SI"/>
        </w:rPr>
        <w:t>&gt;</w:t>
      </w:r>
    </w:p>
    <w:p w14:paraId="6D59F6B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operation-not-possible</w:t>
      </w:r>
      <w:r>
        <w:rPr>
          <w:highlight w:val="white"/>
          <w:lang w:val="en-US" w:eastAsia="sl-SI"/>
        </w:rPr>
        <w:t>"</w:t>
      </w:r>
      <w:r>
        <w:rPr>
          <w:color w:val="0000FF"/>
          <w:highlight w:val="white"/>
          <w:lang w:val="en-US" w:eastAsia="sl-SI"/>
        </w:rPr>
        <w:t>/&gt;</w:t>
      </w:r>
    </w:p>
    <w:p w14:paraId="2F5B296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service-not-supported</w:t>
      </w:r>
      <w:r>
        <w:rPr>
          <w:highlight w:val="white"/>
          <w:lang w:val="en-US" w:eastAsia="sl-SI"/>
        </w:rPr>
        <w:t>"</w:t>
      </w:r>
      <w:r>
        <w:rPr>
          <w:color w:val="0000FF"/>
          <w:highlight w:val="white"/>
          <w:lang w:val="en-US" w:eastAsia="sl-SI"/>
        </w:rPr>
        <w:t>/&gt;</w:t>
      </w:r>
    </w:p>
    <w:p w14:paraId="574FC9D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xsd:enumeration</w:t>
      </w:r>
      <w:r>
        <w:rPr>
          <w:color w:val="0000FF"/>
          <w:highlight w:val="white"/>
          <w:lang w:val="en-US" w:eastAsia="sl-SI"/>
        </w:rPr>
        <w:t xml:space="preserve"> </w:t>
      </w:r>
      <w:r>
        <w:rPr>
          <w:color w:val="FF0000"/>
          <w:highlight w:val="white"/>
          <w:lang w:val="en-US" w:eastAsia="sl-SI"/>
        </w:rPr>
        <w:t>value</w:t>
      </w:r>
      <w:r>
        <w:rPr>
          <w:color w:val="0000FF"/>
          <w:highlight w:val="white"/>
          <w:lang w:val="en-US" w:eastAsia="sl-SI"/>
        </w:rPr>
        <w:t>=</w:t>
      </w:r>
      <w:r>
        <w:rPr>
          <w:highlight w:val="white"/>
          <w:lang w:val="en-US" w:eastAsia="sl-SI"/>
        </w:rPr>
        <w:t>"</w:t>
      </w:r>
      <w:r>
        <w:rPr>
          <w:color w:val="0000FF"/>
          <w:highlight w:val="white"/>
          <w:lang w:val="en-US" w:eastAsia="sl-SI"/>
        </w:rPr>
        <w:t>other-reason</w:t>
      </w:r>
      <w:r>
        <w:rPr>
          <w:highlight w:val="white"/>
          <w:lang w:val="en-US" w:eastAsia="sl-SI"/>
        </w:rPr>
        <w:t>"</w:t>
      </w:r>
      <w:r>
        <w:rPr>
          <w:color w:val="0000FF"/>
          <w:highlight w:val="white"/>
          <w:lang w:val="en-US" w:eastAsia="sl-SI"/>
        </w:rPr>
        <w:t>/&gt;</w:t>
      </w:r>
    </w:p>
    <w:p w14:paraId="2AFF98F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xsd:restriction</w:t>
      </w:r>
      <w:r>
        <w:rPr>
          <w:color w:val="0000FF"/>
          <w:highlight w:val="white"/>
          <w:lang w:val="en-US" w:eastAsia="sl-SI"/>
        </w:rPr>
        <w:t>&gt;</w:t>
      </w:r>
    </w:p>
    <w:p w14:paraId="2A9B533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xsd:simpleType</w:t>
      </w:r>
      <w:r>
        <w:rPr>
          <w:color w:val="0000FF"/>
          <w:highlight w:val="white"/>
          <w:lang w:val="en-US" w:eastAsia="sl-SI"/>
        </w:rPr>
        <w:t>&gt;</w:t>
      </w:r>
    </w:p>
    <w:p w14:paraId="23D3E32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&gt;</w:t>
      </w:r>
    </w:p>
    <w:p w14:paraId="12BF4E2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5025097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37E95DB8" w14:textId="77777777" w:rsidR="005E07E4" w:rsidRDefault="005E07E4" w:rsidP="00A47D02">
      <w:pPr>
        <w:pStyle w:val="MacroText"/>
        <w:rPr>
          <w:highlight w:val="white"/>
          <w:lang w:val="en-US" w:eastAsia="sl-SI"/>
        </w:rPr>
      </w:pPr>
    </w:p>
    <w:p w14:paraId="0EBD31D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Access-Request-Get</w:t>
      </w:r>
      <w:r>
        <w:rPr>
          <w:highlight w:val="white"/>
          <w:lang w:val="en-US" w:eastAsia="sl-SI"/>
        </w:rPr>
        <w:t>"</w:t>
      </w:r>
      <w:r>
        <w:rPr>
          <w:color w:val="0000FF"/>
          <w:highlight w:val="white"/>
          <w:lang w:val="en-US" w:eastAsia="sl-SI"/>
        </w:rPr>
        <w:t>&gt;</w:t>
      </w:r>
    </w:p>
    <w:p w14:paraId="0B2EB2D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198FCDD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cosem-attribute-descriptor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Cosem-Attribute-Descriptor</w:t>
      </w:r>
      <w:r>
        <w:rPr>
          <w:highlight w:val="white"/>
          <w:lang w:val="en-US" w:eastAsia="sl-SI"/>
        </w:rPr>
        <w:t>"</w:t>
      </w:r>
      <w:r>
        <w:rPr>
          <w:color w:val="0000FF"/>
          <w:highlight w:val="white"/>
          <w:lang w:val="en-US" w:eastAsia="sl-SI"/>
        </w:rPr>
        <w:t>/&gt;</w:t>
      </w:r>
    </w:p>
    <w:p w14:paraId="3CD905A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6CBBA3B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7585D7C9" w14:textId="77777777" w:rsidR="005E07E4" w:rsidRDefault="005E07E4" w:rsidP="00A47D02">
      <w:pPr>
        <w:pStyle w:val="MacroText"/>
        <w:rPr>
          <w:highlight w:val="white"/>
          <w:lang w:val="en-US" w:eastAsia="sl-SI"/>
        </w:rPr>
      </w:pPr>
    </w:p>
    <w:p w14:paraId="2AB42E8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Access-Request-Set</w:t>
      </w:r>
      <w:r>
        <w:rPr>
          <w:highlight w:val="white"/>
          <w:lang w:val="en-US" w:eastAsia="sl-SI"/>
        </w:rPr>
        <w:t>"</w:t>
      </w:r>
      <w:r>
        <w:rPr>
          <w:color w:val="0000FF"/>
          <w:highlight w:val="white"/>
          <w:lang w:val="en-US" w:eastAsia="sl-SI"/>
        </w:rPr>
        <w:t>&gt;</w:t>
      </w:r>
    </w:p>
    <w:p w14:paraId="5D6A02A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46F3B18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cosem-attribute-descriptor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Cosem-Attribute-Descriptor</w:t>
      </w:r>
      <w:r>
        <w:rPr>
          <w:highlight w:val="white"/>
          <w:lang w:val="en-US" w:eastAsia="sl-SI"/>
        </w:rPr>
        <w:t>"</w:t>
      </w:r>
      <w:r>
        <w:rPr>
          <w:color w:val="0000FF"/>
          <w:highlight w:val="white"/>
          <w:lang w:val="en-US" w:eastAsia="sl-SI"/>
        </w:rPr>
        <w:t>/&gt;</w:t>
      </w:r>
    </w:p>
    <w:p w14:paraId="0DEF70F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35CDD8E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3505C9BD" w14:textId="77777777" w:rsidR="005E07E4" w:rsidRDefault="005E07E4" w:rsidP="00A47D02">
      <w:pPr>
        <w:pStyle w:val="MacroText"/>
        <w:rPr>
          <w:highlight w:val="white"/>
          <w:lang w:val="en-US" w:eastAsia="sl-SI"/>
        </w:rPr>
      </w:pPr>
    </w:p>
    <w:p w14:paraId="3A1932A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Access-Request-Action</w:t>
      </w:r>
      <w:r>
        <w:rPr>
          <w:highlight w:val="white"/>
          <w:lang w:val="en-US" w:eastAsia="sl-SI"/>
        </w:rPr>
        <w:t>"</w:t>
      </w:r>
      <w:r>
        <w:rPr>
          <w:color w:val="0000FF"/>
          <w:highlight w:val="white"/>
          <w:lang w:val="en-US" w:eastAsia="sl-SI"/>
        </w:rPr>
        <w:t>&gt;</w:t>
      </w:r>
    </w:p>
    <w:p w14:paraId="73B7EB3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71C81EB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cosem-method-descriptor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Cosem-Method-Descriptor</w:t>
      </w:r>
      <w:r>
        <w:rPr>
          <w:highlight w:val="white"/>
          <w:lang w:val="en-US" w:eastAsia="sl-SI"/>
        </w:rPr>
        <w:t>"</w:t>
      </w:r>
      <w:r>
        <w:rPr>
          <w:color w:val="0000FF"/>
          <w:highlight w:val="white"/>
          <w:lang w:val="en-US" w:eastAsia="sl-SI"/>
        </w:rPr>
        <w:t>/&gt;</w:t>
      </w:r>
    </w:p>
    <w:p w14:paraId="254FE62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053CD6D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0A0993FA" w14:textId="77777777" w:rsidR="005E07E4" w:rsidRDefault="005E07E4" w:rsidP="00A47D02">
      <w:pPr>
        <w:pStyle w:val="MacroText"/>
        <w:rPr>
          <w:highlight w:val="white"/>
          <w:lang w:val="en-US" w:eastAsia="sl-SI"/>
        </w:rPr>
      </w:pPr>
    </w:p>
    <w:p w14:paraId="2C7E89F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Access-Request-Get-With-Selection</w:t>
      </w:r>
      <w:r>
        <w:rPr>
          <w:highlight w:val="white"/>
          <w:lang w:val="en-US" w:eastAsia="sl-SI"/>
        </w:rPr>
        <w:t>"</w:t>
      </w:r>
      <w:r>
        <w:rPr>
          <w:color w:val="0000FF"/>
          <w:highlight w:val="white"/>
          <w:lang w:val="en-US" w:eastAsia="sl-SI"/>
        </w:rPr>
        <w:t>&gt;</w:t>
      </w:r>
    </w:p>
    <w:p w14:paraId="0D7F2EF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6339344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cosem-attribute-descriptor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Cosem-Attribute-Descriptor</w:t>
      </w:r>
      <w:r>
        <w:rPr>
          <w:highlight w:val="white"/>
          <w:lang w:val="en-US" w:eastAsia="sl-SI"/>
        </w:rPr>
        <w:t>"</w:t>
      </w:r>
      <w:r>
        <w:rPr>
          <w:color w:val="0000FF"/>
          <w:highlight w:val="white"/>
          <w:lang w:val="en-US" w:eastAsia="sl-SI"/>
        </w:rPr>
        <w:t>/&gt;</w:t>
      </w:r>
    </w:p>
    <w:p w14:paraId="2496BE3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access-selection</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Selective-Access-Descriptor</w:t>
      </w:r>
      <w:r>
        <w:rPr>
          <w:highlight w:val="white"/>
          <w:lang w:val="en-US" w:eastAsia="sl-SI"/>
        </w:rPr>
        <w:t>"</w:t>
      </w:r>
      <w:r>
        <w:rPr>
          <w:color w:val="0000FF"/>
          <w:highlight w:val="white"/>
          <w:lang w:val="en-US" w:eastAsia="sl-SI"/>
        </w:rPr>
        <w:t>/&gt;</w:t>
      </w:r>
    </w:p>
    <w:p w14:paraId="460C0F9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57BEAB8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48C76988" w14:textId="77777777" w:rsidR="005E07E4" w:rsidRDefault="005E07E4" w:rsidP="00A47D02">
      <w:pPr>
        <w:pStyle w:val="MacroText"/>
        <w:rPr>
          <w:highlight w:val="white"/>
          <w:lang w:val="en-US" w:eastAsia="sl-SI"/>
        </w:rPr>
      </w:pPr>
    </w:p>
    <w:p w14:paraId="25285A2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Access-Request-Set-With-Selection</w:t>
      </w:r>
      <w:r>
        <w:rPr>
          <w:highlight w:val="white"/>
          <w:lang w:val="en-US" w:eastAsia="sl-SI"/>
        </w:rPr>
        <w:t>"</w:t>
      </w:r>
      <w:r>
        <w:rPr>
          <w:color w:val="0000FF"/>
          <w:highlight w:val="white"/>
          <w:lang w:val="en-US" w:eastAsia="sl-SI"/>
        </w:rPr>
        <w:t>&gt;</w:t>
      </w:r>
    </w:p>
    <w:p w14:paraId="18184D09" w14:textId="77777777" w:rsidR="005E07E4" w:rsidRDefault="005E07E4" w:rsidP="00A47D02">
      <w:pPr>
        <w:pStyle w:val="MacroText"/>
        <w:rPr>
          <w:highlight w:val="white"/>
          <w:lang w:val="en-US" w:eastAsia="sl-SI"/>
        </w:rPr>
      </w:pPr>
      <w:r>
        <w:rPr>
          <w:color w:val="0000FF"/>
          <w:highlight w:val="white"/>
          <w:lang w:val="en-US" w:eastAsia="sl-SI"/>
        </w:rPr>
        <w:lastRenderedPageBreak/>
        <w:t xml:space="preserve">      &lt;</w:t>
      </w:r>
      <w:r>
        <w:rPr>
          <w:color w:val="A31515"/>
          <w:highlight w:val="white"/>
          <w:lang w:val="en-US" w:eastAsia="sl-SI"/>
        </w:rPr>
        <w:t>xsd:sequence</w:t>
      </w:r>
      <w:r>
        <w:rPr>
          <w:color w:val="0000FF"/>
          <w:highlight w:val="white"/>
          <w:lang w:val="en-US" w:eastAsia="sl-SI"/>
        </w:rPr>
        <w:t>&gt;</w:t>
      </w:r>
    </w:p>
    <w:p w14:paraId="7750203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cosem-attribute-descriptor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Cosem-Attribute-Descriptor</w:t>
      </w:r>
      <w:r>
        <w:rPr>
          <w:highlight w:val="white"/>
          <w:lang w:val="en-US" w:eastAsia="sl-SI"/>
        </w:rPr>
        <w:t>"</w:t>
      </w:r>
      <w:r>
        <w:rPr>
          <w:color w:val="0000FF"/>
          <w:highlight w:val="white"/>
          <w:lang w:val="en-US" w:eastAsia="sl-SI"/>
        </w:rPr>
        <w:t>/&gt;</w:t>
      </w:r>
    </w:p>
    <w:p w14:paraId="57EFF46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access-selection</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Selective-Access-Descriptor</w:t>
      </w:r>
      <w:r>
        <w:rPr>
          <w:highlight w:val="white"/>
          <w:lang w:val="en-US" w:eastAsia="sl-SI"/>
        </w:rPr>
        <w:t>"</w:t>
      </w:r>
      <w:r>
        <w:rPr>
          <w:color w:val="0000FF"/>
          <w:highlight w:val="white"/>
          <w:lang w:val="en-US" w:eastAsia="sl-SI"/>
        </w:rPr>
        <w:t>/&gt;</w:t>
      </w:r>
    </w:p>
    <w:p w14:paraId="2B80165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6BE507C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4C683BC7" w14:textId="77777777" w:rsidR="005E07E4" w:rsidRDefault="005E07E4" w:rsidP="00A47D02">
      <w:pPr>
        <w:pStyle w:val="MacroText"/>
        <w:rPr>
          <w:highlight w:val="white"/>
          <w:lang w:val="en-US" w:eastAsia="sl-SI"/>
        </w:rPr>
      </w:pPr>
    </w:p>
    <w:p w14:paraId="55CA1D1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Access-Request-Specification</w:t>
      </w:r>
      <w:r>
        <w:rPr>
          <w:highlight w:val="white"/>
          <w:lang w:val="en-US" w:eastAsia="sl-SI"/>
        </w:rPr>
        <w:t>"</w:t>
      </w:r>
      <w:r>
        <w:rPr>
          <w:color w:val="0000FF"/>
          <w:highlight w:val="white"/>
          <w:lang w:val="en-US" w:eastAsia="sl-SI"/>
        </w:rPr>
        <w:t>&gt;</w:t>
      </w:r>
    </w:p>
    <w:p w14:paraId="45CA75A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0310B5B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access-request-get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Access-Request-Get</w:t>
      </w:r>
      <w:r>
        <w:rPr>
          <w:highlight w:val="white"/>
          <w:lang w:val="en-US" w:eastAsia="sl-SI"/>
        </w:rPr>
        <w:t>"</w:t>
      </w:r>
      <w:r>
        <w:rPr>
          <w:color w:val="0000FF"/>
          <w:highlight w:val="white"/>
          <w:lang w:val="en-US" w:eastAsia="sl-SI"/>
        </w:rPr>
        <w:t>/&gt;</w:t>
      </w:r>
    </w:p>
    <w:p w14:paraId="3318788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access-request-set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Access-Request-Set</w:t>
      </w:r>
      <w:r>
        <w:rPr>
          <w:highlight w:val="white"/>
          <w:lang w:val="en-US" w:eastAsia="sl-SI"/>
        </w:rPr>
        <w:t>"</w:t>
      </w:r>
      <w:r>
        <w:rPr>
          <w:color w:val="0000FF"/>
          <w:highlight w:val="white"/>
          <w:lang w:val="en-US" w:eastAsia="sl-SI"/>
        </w:rPr>
        <w:t>/&gt;</w:t>
      </w:r>
    </w:p>
    <w:p w14:paraId="4CD5030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access-request-action</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Access-Request-Action</w:t>
      </w:r>
      <w:r>
        <w:rPr>
          <w:highlight w:val="white"/>
          <w:lang w:val="en-US" w:eastAsia="sl-SI"/>
        </w:rPr>
        <w:t>"</w:t>
      </w:r>
      <w:r>
        <w:rPr>
          <w:color w:val="0000FF"/>
          <w:highlight w:val="white"/>
          <w:lang w:val="en-US" w:eastAsia="sl-SI"/>
        </w:rPr>
        <w:t>/&gt;</w:t>
      </w:r>
    </w:p>
    <w:p w14:paraId="22E2EE0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access-request-get-with-selection</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Access-Request-Get-With-Selection</w:t>
      </w:r>
      <w:r>
        <w:rPr>
          <w:highlight w:val="white"/>
          <w:lang w:val="en-US" w:eastAsia="sl-SI"/>
        </w:rPr>
        <w:t>"</w:t>
      </w:r>
      <w:r>
        <w:rPr>
          <w:color w:val="0000FF"/>
          <w:highlight w:val="white"/>
          <w:lang w:val="en-US" w:eastAsia="sl-SI"/>
        </w:rPr>
        <w:t>/&gt;</w:t>
      </w:r>
    </w:p>
    <w:p w14:paraId="76D34AE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access-request-set-with-selection</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Access-Request-Set-With-Selection</w:t>
      </w:r>
      <w:r>
        <w:rPr>
          <w:highlight w:val="white"/>
          <w:lang w:val="en-US" w:eastAsia="sl-SI"/>
        </w:rPr>
        <w:t>"</w:t>
      </w:r>
      <w:r>
        <w:rPr>
          <w:color w:val="0000FF"/>
          <w:highlight w:val="white"/>
          <w:lang w:val="en-US" w:eastAsia="sl-SI"/>
        </w:rPr>
        <w:t>/&gt;</w:t>
      </w:r>
    </w:p>
    <w:p w14:paraId="22EC71A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63D009D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3F17AECA" w14:textId="77777777" w:rsidR="005E07E4" w:rsidRDefault="005E07E4" w:rsidP="00A47D02">
      <w:pPr>
        <w:pStyle w:val="MacroText"/>
        <w:rPr>
          <w:highlight w:val="white"/>
          <w:lang w:val="en-US" w:eastAsia="sl-SI"/>
        </w:rPr>
      </w:pPr>
    </w:p>
    <w:p w14:paraId="0A99621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List-Of-Access-Request-Specification</w:t>
      </w:r>
      <w:r>
        <w:rPr>
          <w:highlight w:val="white"/>
          <w:lang w:val="en-US" w:eastAsia="sl-SI"/>
        </w:rPr>
        <w:t>"</w:t>
      </w:r>
      <w:r>
        <w:rPr>
          <w:color w:val="0000FF"/>
          <w:highlight w:val="white"/>
          <w:lang w:val="en-US" w:eastAsia="sl-SI"/>
        </w:rPr>
        <w:t>&gt;</w:t>
      </w:r>
    </w:p>
    <w:p w14:paraId="3955A72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maxOccurs</w:t>
      </w:r>
      <w:r>
        <w:rPr>
          <w:color w:val="0000FF"/>
          <w:highlight w:val="white"/>
          <w:lang w:val="en-US" w:eastAsia="sl-SI"/>
        </w:rPr>
        <w:t>=</w:t>
      </w:r>
      <w:r>
        <w:rPr>
          <w:highlight w:val="white"/>
          <w:lang w:val="en-US" w:eastAsia="sl-SI"/>
        </w:rPr>
        <w:t>"</w:t>
      </w:r>
      <w:r>
        <w:rPr>
          <w:color w:val="0000FF"/>
          <w:highlight w:val="white"/>
          <w:lang w:val="en-US" w:eastAsia="sl-SI"/>
        </w:rPr>
        <w:t>unbounded</w:t>
      </w:r>
      <w:r>
        <w:rPr>
          <w:highlight w:val="white"/>
          <w:lang w:val="en-US" w:eastAsia="sl-SI"/>
        </w:rPr>
        <w:t>"</w:t>
      </w:r>
      <w:r>
        <w:rPr>
          <w:color w:val="0000FF"/>
          <w:highlight w:val="white"/>
          <w:lang w:val="en-US" w:eastAsia="sl-SI"/>
        </w:rPr>
        <w:t>&gt;</w:t>
      </w:r>
    </w:p>
    <w:p w14:paraId="25F9B0D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Access-Request-Specification</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Access-Request-Specification</w:t>
      </w:r>
      <w:r>
        <w:rPr>
          <w:highlight w:val="white"/>
          <w:lang w:val="en-US" w:eastAsia="sl-SI"/>
        </w:rPr>
        <w:t>"</w:t>
      </w:r>
      <w:r>
        <w:rPr>
          <w:color w:val="0000FF"/>
          <w:highlight w:val="white"/>
          <w:lang w:val="en-US" w:eastAsia="sl-SI"/>
        </w:rPr>
        <w:t>/&gt;</w:t>
      </w:r>
    </w:p>
    <w:p w14:paraId="7701509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087D84B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5258AAC2" w14:textId="77777777" w:rsidR="005E07E4" w:rsidRDefault="005E07E4" w:rsidP="00A47D02">
      <w:pPr>
        <w:pStyle w:val="MacroText"/>
        <w:rPr>
          <w:highlight w:val="white"/>
          <w:lang w:val="en-US" w:eastAsia="sl-SI"/>
        </w:rPr>
      </w:pPr>
    </w:p>
    <w:p w14:paraId="2E9BA54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List-Of-Data</w:t>
      </w:r>
      <w:r>
        <w:rPr>
          <w:highlight w:val="white"/>
          <w:lang w:val="en-US" w:eastAsia="sl-SI"/>
        </w:rPr>
        <w:t>"</w:t>
      </w:r>
      <w:r>
        <w:rPr>
          <w:color w:val="0000FF"/>
          <w:highlight w:val="white"/>
          <w:lang w:val="en-US" w:eastAsia="sl-SI"/>
        </w:rPr>
        <w:t>&gt;</w:t>
      </w:r>
    </w:p>
    <w:p w14:paraId="241F5AC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maxOccurs</w:t>
      </w:r>
      <w:r>
        <w:rPr>
          <w:color w:val="0000FF"/>
          <w:highlight w:val="white"/>
          <w:lang w:val="en-US" w:eastAsia="sl-SI"/>
        </w:rPr>
        <w:t>=</w:t>
      </w:r>
      <w:r>
        <w:rPr>
          <w:highlight w:val="white"/>
          <w:lang w:val="en-US" w:eastAsia="sl-SI"/>
        </w:rPr>
        <w:t>"</w:t>
      </w:r>
      <w:r>
        <w:rPr>
          <w:color w:val="0000FF"/>
          <w:highlight w:val="white"/>
          <w:lang w:val="en-US" w:eastAsia="sl-SI"/>
        </w:rPr>
        <w:t>unbounded</w:t>
      </w:r>
      <w:r>
        <w:rPr>
          <w:highlight w:val="white"/>
          <w:lang w:val="en-US" w:eastAsia="sl-SI"/>
        </w:rPr>
        <w:t>"</w:t>
      </w:r>
      <w:r>
        <w:rPr>
          <w:color w:val="0000FF"/>
          <w:highlight w:val="white"/>
          <w:lang w:val="en-US" w:eastAsia="sl-SI"/>
        </w:rPr>
        <w:t>&gt;</w:t>
      </w:r>
    </w:p>
    <w:p w14:paraId="61E92AB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Data</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Data</w:t>
      </w:r>
      <w:r>
        <w:rPr>
          <w:highlight w:val="white"/>
          <w:lang w:val="en-US" w:eastAsia="sl-SI"/>
        </w:rPr>
        <w:t>"</w:t>
      </w:r>
      <w:r>
        <w:rPr>
          <w:color w:val="0000FF"/>
          <w:highlight w:val="white"/>
          <w:lang w:val="en-US" w:eastAsia="sl-SI"/>
        </w:rPr>
        <w:t>/&gt;</w:t>
      </w:r>
    </w:p>
    <w:p w14:paraId="491802A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392A6A2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2B383251" w14:textId="77777777" w:rsidR="005E07E4" w:rsidRDefault="005E07E4" w:rsidP="00A47D02">
      <w:pPr>
        <w:pStyle w:val="MacroText"/>
        <w:rPr>
          <w:highlight w:val="white"/>
          <w:lang w:val="en-US" w:eastAsia="sl-SI"/>
        </w:rPr>
      </w:pPr>
    </w:p>
    <w:p w14:paraId="25EF0B7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Access-Request-Body</w:t>
      </w:r>
      <w:r>
        <w:rPr>
          <w:highlight w:val="white"/>
          <w:lang w:val="en-US" w:eastAsia="sl-SI"/>
        </w:rPr>
        <w:t>"</w:t>
      </w:r>
      <w:r>
        <w:rPr>
          <w:color w:val="0000FF"/>
          <w:highlight w:val="white"/>
          <w:lang w:val="en-US" w:eastAsia="sl-SI"/>
        </w:rPr>
        <w:t>&gt;</w:t>
      </w:r>
    </w:p>
    <w:p w14:paraId="5E97BD5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7E481FD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access-request-specification</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List-Of-Access-Request-Specification</w:t>
      </w:r>
      <w:r>
        <w:rPr>
          <w:highlight w:val="white"/>
          <w:lang w:val="en-US" w:eastAsia="sl-SI"/>
        </w:rPr>
        <w:t>"</w:t>
      </w:r>
      <w:r>
        <w:rPr>
          <w:color w:val="0000FF"/>
          <w:highlight w:val="white"/>
          <w:lang w:val="en-US" w:eastAsia="sl-SI"/>
        </w:rPr>
        <w:t>/&gt;</w:t>
      </w:r>
    </w:p>
    <w:p w14:paraId="2FF9E4B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access-request-list-of-data</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List-Of-Data</w:t>
      </w:r>
      <w:r>
        <w:rPr>
          <w:highlight w:val="white"/>
          <w:lang w:val="en-US" w:eastAsia="sl-SI"/>
        </w:rPr>
        <w:t>"</w:t>
      </w:r>
      <w:r>
        <w:rPr>
          <w:color w:val="0000FF"/>
          <w:highlight w:val="white"/>
          <w:lang w:val="en-US" w:eastAsia="sl-SI"/>
        </w:rPr>
        <w:t>/&gt;</w:t>
      </w:r>
    </w:p>
    <w:p w14:paraId="20C79B6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24A1288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559D0E79" w14:textId="77777777" w:rsidR="005E07E4" w:rsidRDefault="005E07E4" w:rsidP="00A47D02">
      <w:pPr>
        <w:pStyle w:val="MacroText"/>
        <w:rPr>
          <w:highlight w:val="white"/>
          <w:lang w:val="en-US" w:eastAsia="sl-SI"/>
        </w:rPr>
      </w:pPr>
    </w:p>
    <w:p w14:paraId="054117B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Access-Request</w:t>
      </w:r>
      <w:r>
        <w:rPr>
          <w:highlight w:val="white"/>
          <w:lang w:val="en-US" w:eastAsia="sl-SI"/>
        </w:rPr>
        <w:t>"</w:t>
      </w:r>
      <w:r>
        <w:rPr>
          <w:color w:val="0000FF"/>
          <w:highlight w:val="white"/>
          <w:lang w:val="en-US" w:eastAsia="sl-SI"/>
        </w:rPr>
        <w:t>&gt;</w:t>
      </w:r>
    </w:p>
    <w:p w14:paraId="2D37A69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4AFDCF6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long-invoke-id-and-priority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Long-Invoke-Id-And-Priority</w:t>
      </w:r>
      <w:r>
        <w:rPr>
          <w:highlight w:val="white"/>
          <w:lang w:val="en-US" w:eastAsia="sl-SI"/>
        </w:rPr>
        <w:t>"</w:t>
      </w:r>
      <w:r>
        <w:rPr>
          <w:color w:val="0000FF"/>
          <w:highlight w:val="white"/>
          <w:lang w:val="en-US" w:eastAsia="sl-SI"/>
        </w:rPr>
        <w:t>/&gt;</w:t>
      </w:r>
    </w:p>
    <w:p w14:paraId="060AB49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date-time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63BF606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access-request-body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Access-Request-Body</w:t>
      </w:r>
      <w:r>
        <w:rPr>
          <w:highlight w:val="white"/>
          <w:lang w:val="en-US" w:eastAsia="sl-SI"/>
        </w:rPr>
        <w:t>"</w:t>
      </w:r>
      <w:r>
        <w:rPr>
          <w:color w:val="0000FF"/>
          <w:highlight w:val="white"/>
          <w:lang w:val="en-US" w:eastAsia="sl-SI"/>
        </w:rPr>
        <w:t>/&gt;</w:t>
      </w:r>
    </w:p>
    <w:p w14:paraId="3FE1E47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5806D15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189AF411" w14:textId="77777777" w:rsidR="005E07E4" w:rsidRDefault="005E07E4" w:rsidP="00A47D02">
      <w:pPr>
        <w:pStyle w:val="MacroText"/>
        <w:rPr>
          <w:highlight w:val="white"/>
          <w:lang w:val="en-US" w:eastAsia="sl-SI"/>
        </w:rPr>
      </w:pPr>
    </w:p>
    <w:p w14:paraId="0B91FFC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Access-Response-Get</w:t>
      </w:r>
      <w:r>
        <w:rPr>
          <w:highlight w:val="white"/>
          <w:lang w:val="en-US" w:eastAsia="sl-SI"/>
        </w:rPr>
        <w:t>"</w:t>
      </w:r>
      <w:r>
        <w:rPr>
          <w:color w:val="0000FF"/>
          <w:highlight w:val="white"/>
          <w:lang w:val="en-US" w:eastAsia="sl-SI"/>
        </w:rPr>
        <w:t>&gt;</w:t>
      </w:r>
    </w:p>
    <w:p w14:paraId="7B0D3ED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4630B2F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result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Data-Access-Result</w:t>
      </w:r>
      <w:r>
        <w:rPr>
          <w:highlight w:val="white"/>
          <w:lang w:val="en-US" w:eastAsia="sl-SI"/>
        </w:rPr>
        <w:t>"</w:t>
      </w:r>
      <w:r>
        <w:rPr>
          <w:color w:val="0000FF"/>
          <w:highlight w:val="white"/>
          <w:lang w:val="en-US" w:eastAsia="sl-SI"/>
        </w:rPr>
        <w:t>/&gt;</w:t>
      </w:r>
    </w:p>
    <w:p w14:paraId="554FA1E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6B02D66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66E85C86" w14:textId="77777777" w:rsidR="005E07E4" w:rsidRDefault="005E07E4" w:rsidP="00A47D02">
      <w:pPr>
        <w:pStyle w:val="MacroText"/>
        <w:rPr>
          <w:highlight w:val="white"/>
          <w:lang w:val="en-US" w:eastAsia="sl-SI"/>
        </w:rPr>
      </w:pPr>
    </w:p>
    <w:p w14:paraId="7B326D8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Access-Response-Set</w:t>
      </w:r>
      <w:r>
        <w:rPr>
          <w:highlight w:val="white"/>
          <w:lang w:val="en-US" w:eastAsia="sl-SI"/>
        </w:rPr>
        <w:t>"</w:t>
      </w:r>
      <w:r>
        <w:rPr>
          <w:color w:val="0000FF"/>
          <w:highlight w:val="white"/>
          <w:lang w:val="en-US" w:eastAsia="sl-SI"/>
        </w:rPr>
        <w:t>&gt;</w:t>
      </w:r>
    </w:p>
    <w:p w14:paraId="58A1912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4949E08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result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Data-Access-Result</w:t>
      </w:r>
      <w:r>
        <w:rPr>
          <w:highlight w:val="white"/>
          <w:lang w:val="en-US" w:eastAsia="sl-SI"/>
        </w:rPr>
        <w:t>"</w:t>
      </w:r>
      <w:r>
        <w:rPr>
          <w:color w:val="0000FF"/>
          <w:highlight w:val="white"/>
          <w:lang w:val="en-US" w:eastAsia="sl-SI"/>
        </w:rPr>
        <w:t>/&gt;</w:t>
      </w:r>
    </w:p>
    <w:p w14:paraId="32377BB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15916802" w14:textId="77777777" w:rsidR="005E07E4" w:rsidRDefault="005E07E4" w:rsidP="00A47D02">
      <w:pPr>
        <w:pStyle w:val="MacroText"/>
        <w:rPr>
          <w:highlight w:val="white"/>
          <w:lang w:val="en-US" w:eastAsia="sl-SI"/>
        </w:rPr>
      </w:pPr>
      <w:r>
        <w:rPr>
          <w:color w:val="0000FF"/>
          <w:highlight w:val="white"/>
          <w:lang w:val="en-US" w:eastAsia="sl-SI"/>
        </w:rPr>
        <w:lastRenderedPageBreak/>
        <w:t xml:space="preserve">   &lt;/</w:t>
      </w:r>
      <w:r>
        <w:rPr>
          <w:color w:val="A31515"/>
          <w:highlight w:val="white"/>
          <w:lang w:val="en-US" w:eastAsia="sl-SI"/>
        </w:rPr>
        <w:t>xsd:complexType</w:t>
      </w:r>
      <w:r>
        <w:rPr>
          <w:color w:val="0000FF"/>
          <w:highlight w:val="white"/>
          <w:lang w:val="en-US" w:eastAsia="sl-SI"/>
        </w:rPr>
        <w:t>&gt;</w:t>
      </w:r>
    </w:p>
    <w:p w14:paraId="064FD060" w14:textId="77777777" w:rsidR="005E07E4" w:rsidRDefault="005E07E4" w:rsidP="00A47D02">
      <w:pPr>
        <w:pStyle w:val="MacroText"/>
        <w:rPr>
          <w:highlight w:val="white"/>
          <w:lang w:val="en-US" w:eastAsia="sl-SI"/>
        </w:rPr>
      </w:pPr>
    </w:p>
    <w:p w14:paraId="3EF9967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Access-Response-Action</w:t>
      </w:r>
      <w:r>
        <w:rPr>
          <w:highlight w:val="white"/>
          <w:lang w:val="en-US" w:eastAsia="sl-SI"/>
        </w:rPr>
        <w:t>"</w:t>
      </w:r>
      <w:r>
        <w:rPr>
          <w:color w:val="0000FF"/>
          <w:highlight w:val="white"/>
          <w:lang w:val="en-US" w:eastAsia="sl-SI"/>
        </w:rPr>
        <w:t>&gt;</w:t>
      </w:r>
    </w:p>
    <w:p w14:paraId="080E37C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247EEAB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result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Action-Result</w:t>
      </w:r>
      <w:r>
        <w:rPr>
          <w:highlight w:val="white"/>
          <w:lang w:val="en-US" w:eastAsia="sl-SI"/>
        </w:rPr>
        <w:t>"</w:t>
      </w:r>
      <w:r>
        <w:rPr>
          <w:color w:val="0000FF"/>
          <w:highlight w:val="white"/>
          <w:lang w:val="en-US" w:eastAsia="sl-SI"/>
        </w:rPr>
        <w:t>/&gt;</w:t>
      </w:r>
    </w:p>
    <w:p w14:paraId="33FF605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6720F9F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7721A628" w14:textId="77777777" w:rsidR="005E07E4" w:rsidRDefault="005E07E4" w:rsidP="00A47D02">
      <w:pPr>
        <w:pStyle w:val="MacroText"/>
        <w:rPr>
          <w:highlight w:val="white"/>
          <w:lang w:val="en-US" w:eastAsia="sl-SI"/>
        </w:rPr>
      </w:pPr>
    </w:p>
    <w:p w14:paraId="60F0464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Access-Response-Specification</w:t>
      </w:r>
      <w:r>
        <w:rPr>
          <w:highlight w:val="white"/>
          <w:lang w:val="en-US" w:eastAsia="sl-SI"/>
        </w:rPr>
        <w:t>"</w:t>
      </w:r>
      <w:r>
        <w:rPr>
          <w:color w:val="0000FF"/>
          <w:highlight w:val="white"/>
          <w:lang w:val="en-US" w:eastAsia="sl-SI"/>
        </w:rPr>
        <w:t>&gt;</w:t>
      </w:r>
    </w:p>
    <w:p w14:paraId="7CC5652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3BC6E5C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access-response-get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Access-Response-Get</w:t>
      </w:r>
      <w:r>
        <w:rPr>
          <w:highlight w:val="white"/>
          <w:lang w:val="en-US" w:eastAsia="sl-SI"/>
        </w:rPr>
        <w:t>"</w:t>
      </w:r>
      <w:r>
        <w:rPr>
          <w:color w:val="0000FF"/>
          <w:highlight w:val="white"/>
          <w:lang w:val="en-US" w:eastAsia="sl-SI"/>
        </w:rPr>
        <w:t>/&gt;</w:t>
      </w:r>
    </w:p>
    <w:p w14:paraId="586913B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access-response-set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Access-Response-Set</w:t>
      </w:r>
      <w:r>
        <w:rPr>
          <w:highlight w:val="white"/>
          <w:lang w:val="en-US" w:eastAsia="sl-SI"/>
        </w:rPr>
        <w:t>"</w:t>
      </w:r>
      <w:r>
        <w:rPr>
          <w:color w:val="0000FF"/>
          <w:highlight w:val="white"/>
          <w:lang w:val="en-US" w:eastAsia="sl-SI"/>
        </w:rPr>
        <w:t>/&gt;</w:t>
      </w:r>
    </w:p>
    <w:p w14:paraId="52268EA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access-response-action</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Access-Response-Action</w:t>
      </w:r>
      <w:r>
        <w:rPr>
          <w:highlight w:val="white"/>
          <w:lang w:val="en-US" w:eastAsia="sl-SI"/>
        </w:rPr>
        <w:t>"</w:t>
      </w:r>
      <w:r>
        <w:rPr>
          <w:color w:val="0000FF"/>
          <w:highlight w:val="white"/>
          <w:lang w:val="en-US" w:eastAsia="sl-SI"/>
        </w:rPr>
        <w:t>/&gt;</w:t>
      </w:r>
    </w:p>
    <w:p w14:paraId="2C3B6C7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7EBCFC3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33252599" w14:textId="77777777" w:rsidR="005E07E4" w:rsidRDefault="005E07E4" w:rsidP="00A47D02">
      <w:pPr>
        <w:pStyle w:val="MacroText"/>
        <w:rPr>
          <w:highlight w:val="white"/>
          <w:lang w:val="en-US" w:eastAsia="sl-SI"/>
        </w:rPr>
      </w:pPr>
    </w:p>
    <w:p w14:paraId="3320210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List-Of-Access-Response-Specification</w:t>
      </w:r>
      <w:r>
        <w:rPr>
          <w:highlight w:val="white"/>
          <w:lang w:val="en-US" w:eastAsia="sl-SI"/>
        </w:rPr>
        <w:t>"</w:t>
      </w:r>
      <w:r>
        <w:rPr>
          <w:color w:val="0000FF"/>
          <w:highlight w:val="white"/>
          <w:lang w:val="en-US" w:eastAsia="sl-SI"/>
        </w:rPr>
        <w:t>&gt;</w:t>
      </w:r>
    </w:p>
    <w:p w14:paraId="72A0814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maxOccurs</w:t>
      </w:r>
      <w:r>
        <w:rPr>
          <w:color w:val="0000FF"/>
          <w:highlight w:val="white"/>
          <w:lang w:val="en-US" w:eastAsia="sl-SI"/>
        </w:rPr>
        <w:t>=</w:t>
      </w:r>
      <w:r>
        <w:rPr>
          <w:highlight w:val="white"/>
          <w:lang w:val="en-US" w:eastAsia="sl-SI"/>
        </w:rPr>
        <w:t>"</w:t>
      </w:r>
      <w:r>
        <w:rPr>
          <w:color w:val="0000FF"/>
          <w:highlight w:val="white"/>
          <w:lang w:val="en-US" w:eastAsia="sl-SI"/>
        </w:rPr>
        <w:t>unbounded</w:t>
      </w:r>
      <w:r>
        <w:rPr>
          <w:highlight w:val="white"/>
          <w:lang w:val="en-US" w:eastAsia="sl-SI"/>
        </w:rPr>
        <w:t>"</w:t>
      </w:r>
      <w:r>
        <w:rPr>
          <w:color w:val="0000FF"/>
          <w:highlight w:val="white"/>
          <w:lang w:val="en-US" w:eastAsia="sl-SI"/>
        </w:rPr>
        <w:t>&gt;</w:t>
      </w:r>
    </w:p>
    <w:p w14:paraId="128B87C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Access-Response-Specification</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Access-Response-Specification</w:t>
      </w:r>
      <w:r>
        <w:rPr>
          <w:highlight w:val="white"/>
          <w:lang w:val="en-US" w:eastAsia="sl-SI"/>
        </w:rPr>
        <w:t>"</w:t>
      </w:r>
      <w:r>
        <w:rPr>
          <w:color w:val="0000FF"/>
          <w:highlight w:val="white"/>
          <w:lang w:val="en-US" w:eastAsia="sl-SI"/>
        </w:rPr>
        <w:t>/&gt;</w:t>
      </w:r>
    </w:p>
    <w:p w14:paraId="0DE4F68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23D2379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52AC6012" w14:textId="77777777" w:rsidR="005E07E4" w:rsidRDefault="005E07E4" w:rsidP="00A47D02">
      <w:pPr>
        <w:pStyle w:val="MacroText"/>
        <w:rPr>
          <w:highlight w:val="white"/>
          <w:lang w:val="en-US" w:eastAsia="sl-SI"/>
        </w:rPr>
      </w:pPr>
    </w:p>
    <w:p w14:paraId="39EE6AC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Access-Response-Body</w:t>
      </w:r>
      <w:r>
        <w:rPr>
          <w:highlight w:val="white"/>
          <w:lang w:val="en-US" w:eastAsia="sl-SI"/>
        </w:rPr>
        <w:t>"</w:t>
      </w:r>
      <w:r>
        <w:rPr>
          <w:color w:val="0000FF"/>
          <w:highlight w:val="white"/>
          <w:lang w:val="en-US" w:eastAsia="sl-SI"/>
        </w:rPr>
        <w:t>&gt;</w:t>
      </w:r>
    </w:p>
    <w:p w14:paraId="0A8439A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0DA3925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access-request-specification</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List-Of-Access-Request-Specification</w:t>
      </w:r>
      <w:r>
        <w:rPr>
          <w:highlight w:val="white"/>
          <w:lang w:val="en-US" w:eastAsia="sl-SI"/>
        </w:rPr>
        <w:t>"</w:t>
      </w:r>
      <w:r>
        <w:rPr>
          <w:color w:val="0000FF"/>
          <w:highlight w:val="white"/>
          <w:lang w:val="en-US" w:eastAsia="sl-SI"/>
        </w:rPr>
        <w:t>/&gt;</w:t>
      </w:r>
    </w:p>
    <w:p w14:paraId="57318D3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access-response-list-of-data</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List-Of-Data</w:t>
      </w:r>
      <w:r>
        <w:rPr>
          <w:highlight w:val="white"/>
          <w:lang w:val="en-US" w:eastAsia="sl-SI"/>
        </w:rPr>
        <w:t>"</w:t>
      </w:r>
      <w:r>
        <w:rPr>
          <w:color w:val="0000FF"/>
          <w:highlight w:val="white"/>
          <w:lang w:val="en-US" w:eastAsia="sl-SI"/>
        </w:rPr>
        <w:t>/&gt;</w:t>
      </w:r>
    </w:p>
    <w:p w14:paraId="2304262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access-response-specification</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List-Of-Access-Response-Specification</w:t>
      </w:r>
      <w:r>
        <w:rPr>
          <w:highlight w:val="white"/>
          <w:lang w:val="en-US" w:eastAsia="sl-SI"/>
        </w:rPr>
        <w:t>"</w:t>
      </w:r>
      <w:r>
        <w:rPr>
          <w:color w:val="0000FF"/>
          <w:highlight w:val="white"/>
          <w:lang w:val="en-US" w:eastAsia="sl-SI"/>
        </w:rPr>
        <w:t>/&gt;</w:t>
      </w:r>
    </w:p>
    <w:p w14:paraId="713809C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0DDBAA7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3F27D0FA" w14:textId="77777777" w:rsidR="005E07E4" w:rsidRDefault="005E07E4" w:rsidP="00A47D02">
      <w:pPr>
        <w:pStyle w:val="MacroText"/>
        <w:rPr>
          <w:highlight w:val="white"/>
          <w:lang w:val="en-US" w:eastAsia="sl-SI"/>
        </w:rPr>
      </w:pPr>
    </w:p>
    <w:p w14:paraId="7588EBA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Access-Response</w:t>
      </w:r>
      <w:r>
        <w:rPr>
          <w:highlight w:val="white"/>
          <w:lang w:val="en-US" w:eastAsia="sl-SI"/>
        </w:rPr>
        <w:t>"</w:t>
      </w:r>
      <w:r>
        <w:rPr>
          <w:color w:val="0000FF"/>
          <w:highlight w:val="white"/>
          <w:lang w:val="en-US" w:eastAsia="sl-SI"/>
        </w:rPr>
        <w:t>&gt;</w:t>
      </w:r>
    </w:p>
    <w:p w14:paraId="20C6120F"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69AF849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long-invoke-id-and-priority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Long-Invoke-Id-And-Priority</w:t>
      </w:r>
      <w:r>
        <w:rPr>
          <w:highlight w:val="white"/>
          <w:lang w:val="en-US" w:eastAsia="sl-SI"/>
        </w:rPr>
        <w:t>"</w:t>
      </w:r>
      <w:r>
        <w:rPr>
          <w:color w:val="0000FF"/>
          <w:highlight w:val="white"/>
          <w:lang w:val="en-US" w:eastAsia="sl-SI"/>
        </w:rPr>
        <w:t>/&gt;</w:t>
      </w:r>
    </w:p>
    <w:p w14:paraId="0D7D949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date-time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25B9CCC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access-response-body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Access-Response-Body</w:t>
      </w:r>
      <w:r>
        <w:rPr>
          <w:highlight w:val="white"/>
          <w:lang w:val="en-US" w:eastAsia="sl-SI"/>
        </w:rPr>
        <w:t>"</w:t>
      </w:r>
      <w:r>
        <w:rPr>
          <w:color w:val="0000FF"/>
          <w:highlight w:val="white"/>
          <w:lang w:val="en-US" w:eastAsia="sl-SI"/>
        </w:rPr>
        <w:t>/&gt;</w:t>
      </w:r>
    </w:p>
    <w:p w14:paraId="63F2C8E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741276D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036550E0" w14:textId="77777777" w:rsidR="005E07E4" w:rsidRDefault="005E07E4" w:rsidP="00A47D02">
      <w:pPr>
        <w:pStyle w:val="MacroText"/>
        <w:rPr>
          <w:highlight w:val="white"/>
          <w:lang w:val="en-US" w:eastAsia="sl-SI"/>
        </w:rPr>
      </w:pPr>
    </w:p>
    <w:p w14:paraId="60DC5B2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General-Glo-Ciphering</w:t>
      </w:r>
      <w:r>
        <w:rPr>
          <w:highlight w:val="white"/>
          <w:lang w:val="en-US" w:eastAsia="sl-SI"/>
        </w:rPr>
        <w:t>"</w:t>
      </w:r>
      <w:r>
        <w:rPr>
          <w:color w:val="0000FF"/>
          <w:highlight w:val="white"/>
          <w:lang w:val="en-US" w:eastAsia="sl-SI"/>
        </w:rPr>
        <w:t>&gt;</w:t>
      </w:r>
    </w:p>
    <w:p w14:paraId="00A1760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4D38DCD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system-title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197D84E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ciphered-content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7F60012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21185B2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3E6EC7DB" w14:textId="77777777" w:rsidR="005E07E4" w:rsidRDefault="005E07E4" w:rsidP="00A47D02">
      <w:pPr>
        <w:pStyle w:val="MacroText"/>
        <w:rPr>
          <w:highlight w:val="white"/>
          <w:lang w:val="en-US" w:eastAsia="sl-SI"/>
        </w:rPr>
      </w:pPr>
    </w:p>
    <w:p w14:paraId="3AF5F5B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General-Ded-Ciphering</w:t>
      </w:r>
      <w:r>
        <w:rPr>
          <w:highlight w:val="white"/>
          <w:lang w:val="en-US" w:eastAsia="sl-SI"/>
        </w:rPr>
        <w:t>"</w:t>
      </w:r>
      <w:r>
        <w:rPr>
          <w:color w:val="0000FF"/>
          <w:highlight w:val="white"/>
          <w:lang w:val="en-US" w:eastAsia="sl-SI"/>
        </w:rPr>
        <w:t>&gt;</w:t>
      </w:r>
    </w:p>
    <w:p w14:paraId="08E099E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2B7C97F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system-title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65DDE9C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ciphered-content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0D5DEFA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67BF9F4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3D4E36D1" w14:textId="77777777" w:rsidR="005E07E4" w:rsidRDefault="005E07E4" w:rsidP="00A47D02">
      <w:pPr>
        <w:pStyle w:val="MacroText"/>
        <w:rPr>
          <w:highlight w:val="white"/>
          <w:lang w:val="en-US" w:eastAsia="sl-SI"/>
        </w:rPr>
      </w:pPr>
    </w:p>
    <w:p w14:paraId="7C99C97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Identified-Key</w:t>
      </w:r>
      <w:r>
        <w:rPr>
          <w:highlight w:val="white"/>
          <w:lang w:val="en-US" w:eastAsia="sl-SI"/>
        </w:rPr>
        <w:t>"</w:t>
      </w:r>
      <w:r>
        <w:rPr>
          <w:color w:val="0000FF"/>
          <w:highlight w:val="white"/>
          <w:lang w:val="en-US" w:eastAsia="sl-SI"/>
        </w:rPr>
        <w:t>&gt;</w:t>
      </w:r>
    </w:p>
    <w:p w14:paraId="32D2B66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58AC045A" w14:textId="77777777" w:rsidR="005E07E4" w:rsidRDefault="005E07E4" w:rsidP="00A47D02">
      <w:pPr>
        <w:pStyle w:val="MacroText"/>
        <w:rPr>
          <w:highlight w:val="white"/>
          <w:lang w:val="en-US" w:eastAsia="sl-SI"/>
        </w:rPr>
      </w:pPr>
      <w:r>
        <w:rPr>
          <w:color w:val="0000FF"/>
          <w:highlight w:val="white"/>
          <w:lang w:val="en-US" w:eastAsia="sl-SI"/>
        </w:rPr>
        <w:lastRenderedPageBreak/>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key-id</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Key-Id</w:t>
      </w:r>
      <w:r>
        <w:rPr>
          <w:highlight w:val="white"/>
          <w:lang w:val="en-US" w:eastAsia="sl-SI"/>
        </w:rPr>
        <w:t>"</w:t>
      </w:r>
      <w:r>
        <w:rPr>
          <w:color w:val="0000FF"/>
          <w:highlight w:val="white"/>
          <w:lang w:val="en-US" w:eastAsia="sl-SI"/>
        </w:rPr>
        <w:t>/&gt;</w:t>
      </w:r>
    </w:p>
    <w:p w14:paraId="5A2FCB5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76995A0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741F443C" w14:textId="77777777" w:rsidR="005E07E4" w:rsidRDefault="005E07E4" w:rsidP="00A47D02">
      <w:pPr>
        <w:pStyle w:val="MacroText"/>
        <w:rPr>
          <w:highlight w:val="white"/>
          <w:lang w:val="en-US" w:eastAsia="sl-SI"/>
        </w:rPr>
      </w:pPr>
    </w:p>
    <w:p w14:paraId="6E89AA8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Wrapped-Key</w:t>
      </w:r>
      <w:r>
        <w:rPr>
          <w:highlight w:val="white"/>
          <w:lang w:val="en-US" w:eastAsia="sl-SI"/>
        </w:rPr>
        <w:t>"</w:t>
      </w:r>
      <w:r>
        <w:rPr>
          <w:color w:val="0000FF"/>
          <w:highlight w:val="white"/>
          <w:lang w:val="en-US" w:eastAsia="sl-SI"/>
        </w:rPr>
        <w:t>&gt;</w:t>
      </w:r>
    </w:p>
    <w:p w14:paraId="325F08A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02DCD1C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kek-id</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Kek-Id</w:t>
      </w:r>
      <w:r>
        <w:rPr>
          <w:highlight w:val="white"/>
          <w:lang w:val="en-US" w:eastAsia="sl-SI"/>
        </w:rPr>
        <w:t>"</w:t>
      </w:r>
      <w:r>
        <w:rPr>
          <w:color w:val="0000FF"/>
          <w:highlight w:val="white"/>
          <w:lang w:val="en-US" w:eastAsia="sl-SI"/>
        </w:rPr>
        <w:t>/&gt;</w:t>
      </w:r>
    </w:p>
    <w:p w14:paraId="6C67AB1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key-ciphered-data</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601B39E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0F88DAF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1043ED60" w14:textId="77777777" w:rsidR="005E07E4" w:rsidRDefault="005E07E4" w:rsidP="00A47D02">
      <w:pPr>
        <w:pStyle w:val="MacroText"/>
        <w:rPr>
          <w:highlight w:val="white"/>
          <w:lang w:val="en-US" w:eastAsia="sl-SI"/>
        </w:rPr>
      </w:pPr>
    </w:p>
    <w:p w14:paraId="18F63A9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Agreed-Key</w:t>
      </w:r>
      <w:r>
        <w:rPr>
          <w:highlight w:val="white"/>
          <w:lang w:val="en-US" w:eastAsia="sl-SI"/>
        </w:rPr>
        <w:t>"</w:t>
      </w:r>
      <w:r>
        <w:rPr>
          <w:color w:val="0000FF"/>
          <w:highlight w:val="white"/>
          <w:lang w:val="en-US" w:eastAsia="sl-SI"/>
        </w:rPr>
        <w:t>&gt;</w:t>
      </w:r>
    </w:p>
    <w:p w14:paraId="39328DF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637D382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key-parameters</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55DF76C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key-ciphered-data</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78DC5E8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3923174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12415F35" w14:textId="77777777" w:rsidR="005E07E4" w:rsidRDefault="005E07E4" w:rsidP="00A47D02">
      <w:pPr>
        <w:pStyle w:val="MacroText"/>
        <w:rPr>
          <w:highlight w:val="white"/>
          <w:lang w:val="en-US" w:eastAsia="sl-SI"/>
        </w:rPr>
      </w:pPr>
    </w:p>
    <w:p w14:paraId="70EE284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Key-Info</w:t>
      </w:r>
      <w:r>
        <w:rPr>
          <w:highlight w:val="white"/>
          <w:lang w:val="en-US" w:eastAsia="sl-SI"/>
        </w:rPr>
        <w:t>"</w:t>
      </w:r>
      <w:r>
        <w:rPr>
          <w:color w:val="0000FF"/>
          <w:highlight w:val="white"/>
          <w:lang w:val="en-US" w:eastAsia="sl-SI"/>
        </w:rPr>
        <w:t>&gt;</w:t>
      </w:r>
    </w:p>
    <w:p w14:paraId="7B8B21B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2398B30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identified-key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Identified-Key</w:t>
      </w:r>
      <w:r>
        <w:rPr>
          <w:highlight w:val="white"/>
          <w:lang w:val="en-US" w:eastAsia="sl-SI"/>
        </w:rPr>
        <w:t>"</w:t>
      </w:r>
      <w:r>
        <w:rPr>
          <w:color w:val="0000FF"/>
          <w:highlight w:val="white"/>
          <w:lang w:val="en-US" w:eastAsia="sl-SI"/>
        </w:rPr>
        <w:t>/&gt;</w:t>
      </w:r>
    </w:p>
    <w:p w14:paraId="34182B9E"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wrapped-key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Wrapped-Key</w:t>
      </w:r>
      <w:r>
        <w:rPr>
          <w:highlight w:val="white"/>
          <w:lang w:val="en-US" w:eastAsia="sl-SI"/>
        </w:rPr>
        <w:t>"</w:t>
      </w:r>
      <w:r>
        <w:rPr>
          <w:color w:val="0000FF"/>
          <w:highlight w:val="white"/>
          <w:lang w:val="en-US" w:eastAsia="sl-SI"/>
        </w:rPr>
        <w:t>/&gt;</w:t>
      </w:r>
    </w:p>
    <w:p w14:paraId="1E4E28B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agreed-key</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Agreed-Key</w:t>
      </w:r>
      <w:r>
        <w:rPr>
          <w:highlight w:val="white"/>
          <w:lang w:val="en-US" w:eastAsia="sl-SI"/>
        </w:rPr>
        <w:t>"</w:t>
      </w:r>
      <w:r>
        <w:rPr>
          <w:color w:val="0000FF"/>
          <w:highlight w:val="white"/>
          <w:lang w:val="en-US" w:eastAsia="sl-SI"/>
        </w:rPr>
        <w:t>/&gt;</w:t>
      </w:r>
    </w:p>
    <w:p w14:paraId="377C9F9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xsd:choice</w:t>
      </w:r>
      <w:r>
        <w:rPr>
          <w:color w:val="0000FF"/>
          <w:highlight w:val="white"/>
          <w:lang w:val="en-US" w:eastAsia="sl-SI"/>
        </w:rPr>
        <w:t>&gt;</w:t>
      </w:r>
    </w:p>
    <w:p w14:paraId="4302422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48B0F97C" w14:textId="77777777" w:rsidR="005E07E4" w:rsidRDefault="005E07E4" w:rsidP="00A47D02">
      <w:pPr>
        <w:pStyle w:val="MacroText"/>
        <w:rPr>
          <w:highlight w:val="white"/>
          <w:lang w:val="en-US" w:eastAsia="sl-SI"/>
        </w:rPr>
      </w:pPr>
    </w:p>
    <w:p w14:paraId="485FD4AD"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General-Ciphering</w:t>
      </w:r>
      <w:r>
        <w:rPr>
          <w:highlight w:val="white"/>
          <w:lang w:val="en-US" w:eastAsia="sl-SI"/>
        </w:rPr>
        <w:t>"</w:t>
      </w:r>
      <w:r>
        <w:rPr>
          <w:color w:val="0000FF"/>
          <w:highlight w:val="white"/>
          <w:lang w:val="en-US" w:eastAsia="sl-SI"/>
        </w:rPr>
        <w:t>&gt;</w:t>
      </w:r>
    </w:p>
    <w:p w14:paraId="1F6EC76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77E4194C"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transaction-id</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04AB6DE0"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originator-system-title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3FA2E83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recipient-system-title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67B27405"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date-time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4419C3F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other-information</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2B7F1CD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key-info</w:t>
      </w:r>
      <w:r>
        <w:rPr>
          <w:highlight w:val="white"/>
          <w:lang w:val="en-US" w:eastAsia="sl-SI"/>
        </w:rPr>
        <w:t>"</w:t>
      </w:r>
      <w:r>
        <w:rPr>
          <w:color w:val="0000FF"/>
          <w:highlight w:val="white"/>
          <w:lang w:val="en-US" w:eastAsia="sl-SI"/>
        </w:rPr>
        <w:t xml:space="preserve"> </w:t>
      </w:r>
      <w:r>
        <w:rPr>
          <w:color w:val="FF0000"/>
          <w:highlight w:val="white"/>
          <w:lang w:val="en-US" w:eastAsia="sl-SI"/>
        </w:rPr>
        <w:t>minOccurs</w:t>
      </w:r>
      <w:r>
        <w:rPr>
          <w:color w:val="0000FF"/>
          <w:highlight w:val="white"/>
          <w:lang w:val="en-US" w:eastAsia="sl-SI"/>
        </w:rPr>
        <w:t>=</w:t>
      </w:r>
      <w:r>
        <w:rPr>
          <w:highlight w:val="white"/>
          <w:lang w:val="en-US" w:eastAsia="sl-SI"/>
        </w:rPr>
        <w:t>"</w:t>
      </w:r>
      <w:r>
        <w:rPr>
          <w:color w:val="0000FF"/>
          <w:highlight w:val="white"/>
          <w:lang w:val="en-US" w:eastAsia="sl-SI"/>
        </w:rPr>
        <w:t>0</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Key-Info</w:t>
      </w:r>
      <w:r>
        <w:rPr>
          <w:highlight w:val="white"/>
          <w:lang w:val="en-US" w:eastAsia="sl-SI"/>
        </w:rPr>
        <w:t>"</w:t>
      </w:r>
      <w:r>
        <w:rPr>
          <w:color w:val="0000FF"/>
          <w:highlight w:val="white"/>
          <w:lang w:val="en-US" w:eastAsia="sl-SI"/>
        </w:rPr>
        <w:t>/&gt;</w:t>
      </w:r>
    </w:p>
    <w:p w14:paraId="46823C9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ciphered-content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0D5B80E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0A6D67D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2235DDAE" w14:textId="77777777" w:rsidR="005E07E4" w:rsidRDefault="005E07E4" w:rsidP="00A47D02">
      <w:pPr>
        <w:pStyle w:val="MacroText"/>
        <w:rPr>
          <w:highlight w:val="white"/>
          <w:lang w:val="en-US" w:eastAsia="sl-SI"/>
        </w:rPr>
      </w:pPr>
    </w:p>
    <w:p w14:paraId="07861AA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General-Signing</w:t>
      </w:r>
      <w:r>
        <w:rPr>
          <w:highlight w:val="white"/>
          <w:lang w:val="en-US" w:eastAsia="sl-SI"/>
        </w:rPr>
        <w:t>"</w:t>
      </w:r>
      <w:r>
        <w:rPr>
          <w:color w:val="0000FF"/>
          <w:highlight w:val="white"/>
          <w:lang w:val="en-US" w:eastAsia="sl-SI"/>
        </w:rPr>
        <w:t>&gt;</w:t>
      </w:r>
    </w:p>
    <w:p w14:paraId="3EB851B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4024321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transaction-id</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47A2C7A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originator-system-title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4AD1C14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recipient-system-title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6BEFE34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date-time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6CEF26F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other-information</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2DB765B1"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content</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6FC5108A"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signature</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761864C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20DF472B"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30B9EF80" w14:textId="77777777" w:rsidR="005E07E4" w:rsidRDefault="005E07E4" w:rsidP="00A47D02">
      <w:pPr>
        <w:pStyle w:val="MacroText"/>
        <w:rPr>
          <w:highlight w:val="white"/>
          <w:lang w:val="en-US" w:eastAsia="sl-SI"/>
        </w:rPr>
      </w:pPr>
    </w:p>
    <w:p w14:paraId="6825C1C9"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General-Block-Transfer</w:t>
      </w:r>
      <w:r>
        <w:rPr>
          <w:highlight w:val="white"/>
          <w:lang w:val="en-US" w:eastAsia="sl-SI"/>
        </w:rPr>
        <w:t>"</w:t>
      </w:r>
      <w:r>
        <w:rPr>
          <w:color w:val="0000FF"/>
          <w:highlight w:val="white"/>
          <w:lang w:val="en-US" w:eastAsia="sl-SI"/>
        </w:rPr>
        <w:t>&gt;</w:t>
      </w:r>
    </w:p>
    <w:p w14:paraId="0B88366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039AF278"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block-control</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Block-Control</w:t>
      </w:r>
      <w:r>
        <w:rPr>
          <w:highlight w:val="white"/>
          <w:lang w:val="en-US" w:eastAsia="sl-SI"/>
        </w:rPr>
        <w:t>"</w:t>
      </w:r>
      <w:r>
        <w:rPr>
          <w:color w:val="0000FF"/>
          <w:highlight w:val="white"/>
          <w:lang w:val="en-US" w:eastAsia="sl-SI"/>
        </w:rPr>
        <w:t>/&gt;</w:t>
      </w:r>
    </w:p>
    <w:p w14:paraId="6A54A727"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block-number</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Unsigned16</w:t>
      </w:r>
      <w:r>
        <w:rPr>
          <w:highlight w:val="white"/>
          <w:lang w:val="en-US" w:eastAsia="sl-SI"/>
        </w:rPr>
        <w:t>"</w:t>
      </w:r>
      <w:r>
        <w:rPr>
          <w:color w:val="0000FF"/>
          <w:highlight w:val="white"/>
          <w:lang w:val="en-US" w:eastAsia="sl-SI"/>
        </w:rPr>
        <w:t>/&gt;</w:t>
      </w:r>
    </w:p>
    <w:p w14:paraId="4C9D80E6"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block-number-ack</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Unsigned16</w:t>
      </w:r>
      <w:r>
        <w:rPr>
          <w:highlight w:val="white"/>
          <w:lang w:val="en-US" w:eastAsia="sl-SI"/>
        </w:rPr>
        <w:t>"</w:t>
      </w:r>
      <w:r>
        <w:rPr>
          <w:color w:val="0000FF"/>
          <w:highlight w:val="white"/>
          <w:lang w:val="en-US" w:eastAsia="sl-SI"/>
        </w:rPr>
        <w:t>/&gt;</w:t>
      </w:r>
    </w:p>
    <w:p w14:paraId="5166C973"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xsd:element</w:t>
      </w:r>
      <w:r>
        <w:rPr>
          <w:color w:val="0000FF"/>
          <w:highlight w:val="white"/>
          <w:lang w:val="en-US" w:eastAsia="sl-SI"/>
        </w:rPr>
        <w:t xml:space="preserve"> </w:t>
      </w:r>
      <w:r>
        <w:rPr>
          <w:color w:val="FF0000"/>
          <w:highlight w:val="white"/>
          <w:lang w:val="en-US" w:eastAsia="sl-SI"/>
        </w:rPr>
        <w:t>name</w:t>
      </w:r>
      <w:r>
        <w:rPr>
          <w:color w:val="0000FF"/>
          <w:highlight w:val="white"/>
          <w:lang w:val="en-US" w:eastAsia="sl-SI"/>
        </w:rPr>
        <w:t>=</w:t>
      </w:r>
      <w:r>
        <w:rPr>
          <w:highlight w:val="white"/>
          <w:lang w:val="en-US" w:eastAsia="sl-SI"/>
        </w:rPr>
        <w:t>"</w:t>
      </w:r>
      <w:r>
        <w:rPr>
          <w:color w:val="0000FF"/>
          <w:highlight w:val="white"/>
          <w:lang w:val="en-US" w:eastAsia="sl-SI"/>
        </w:rPr>
        <w:t>block-data</w:t>
      </w:r>
      <w:r>
        <w:rPr>
          <w:highlight w:val="white"/>
          <w:lang w:val="en-US" w:eastAsia="sl-SI"/>
        </w:rPr>
        <w:t>"</w:t>
      </w:r>
      <w:r>
        <w:rPr>
          <w:color w:val="0000FF"/>
          <w:highlight w:val="white"/>
          <w:lang w:val="en-US" w:eastAsia="sl-SI"/>
        </w:rPr>
        <w:t xml:space="preserve"> </w:t>
      </w:r>
      <w:r>
        <w:rPr>
          <w:color w:val="FF0000"/>
          <w:highlight w:val="white"/>
          <w:lang w:val="en-US" w:eastAsia="sl-SI"/>
        </w:rPr>
        <w:t>type</w:t>
      </w:r>
      <w:r>
        <w:rPr>
          <w:color w:val="0000FF"/>
          <w:highlight w:val="white"/>
          <w:lang w:val="en-US" w:eastAsia="sl-SI"/>
        </w:rPr>
        <w:t>=</w:t>
      </w:r>
      <w:r>
        <w:rPr>
          <w:highlight w:val="white"/>
          <w:lang w:val="en-US" w:eastAsia="sl-SI"/>
        </w:rPr>
        <w:t>"</w:t>
      </w:r>
      <w:r>
        <w:rPr>
          <w:color w:val="0000FF"/>
          <w:highlight w:val="white"/>
          <w:lang w:val="en-US" w:eastAsia="sl-SI"/>
        </w:rPr>
        <w:t>xsd:hexBinary</w:t>
      </w:r>
      <w:r>
        <w:rPr>
          <w:highlight w:val="white"/>
          <w:lang w:val="en-US" w:eastAsia="sl-SI"/>
        </w:rPr>
        <w:t>"</w:t>
      </w:r>
      <w:r>
        <w:rPr>
          <w:color w:val="0000FF"/>
          <w:highlight w:val="white"/>
          <w:lang w:val="en-US" w:eastAsia="sl-SI"/>
        </w:rPr>
        <w:t>/&gt;</w:t>
      </w:r>
    </w:p>
    <w:p w14:paraId="6F4B2F12"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xsd:sequence</w:t>
      </w:r>
      <w:r>
        <w:rPr>
          <w:color w:val="0000FF"/>
          <w:highlight w:val="white"/>
          <w:lang w:val="en-US" w:eastAsia="sl-SI"/>
        </w:rPr>
        <w:t>&gt;</w:t>
      </w:r>
    </w:p>
    <w:p w14:paraId="3259ADC4" w14:textId="77777777" w:rsidR="005E07E4" w:rsidRDefault="005E07E4" w:rsidP="00A47D02">
      <w:pPr>
        <w:pStyle w:val="MacroText"/>
        <w:rPr>
          <w:highlight w:val="white"/>
          <w:lang w:val="en-US" w:eastAsia="sl-SI"/>
        </w:rPr>
      </w:pPr>
      <w:r>
        <w:rPr>
          <w:color w:val="0000FF"/>
          <w:highlight w:val="white"/>
          <w:lang w:val="en-US" w:eastAsia="sl-SI"/>
        </w:rPr>
        <w:t xml:space="preserve">   &lt;/</w:t>
      </w:r>
      <w:r>
        <w:rPr>
          <w:color w:val="A31515"/>
          <w:highlight w:val="white"/>
          <w:lang w:val="en-US" w:eastAsia="sl-SI"/>
        </w:rPr>
        <w:t>xsd:complexType</w:t>
      </w:r>
      <w:r>
        <w:rPr>
          <w:color w:val="0000FF"/>
          <w:highlight w:val="white"/>
          <w:lang w:val="en-US" w:eastAsia="sl-SI"/>
        </w:rPr>
        <w:t>&gt;</w:t>
      </w:r>
    </w:p>
    <w:p w14:paraId="356C0528" w14:textId="77777777" w:rsidR="005E07E4" w:rsidRDefault="005E07E4" w:rsidP="00A47D02">
      <w:pPr>
        <w:pStyle w:val="MacroText"/>
        <w:rPr>
          <w:highlight w:val="white"/>
          <w:lang w:val="en-US" w:eastAsia="sl-SI"/>
        </w:rPr>
      </w:pPr>
    </w:p>
    <w:p w14:paraId="0C0E97EA" w14:textId="77777777" w:rsidR="005E07E4" w:rsidRDefault="005E07E4" w:rsidP="00A47D02">
      <w:pPr>
        <w:pStyle w:val="MacroText"/>
        <w:rPr>
          <w:color w:val="0000FF"/>
          <w:lang w:val="en-US" w:eastAsia="sl-SI"/>
        </w:rPr>
      </w:pPr>
      <w:r>
        <w:rPr>
          <w:color w:val="0000FF"/>
          <w:highlight w:val="white"/>
          <w:lang w:val="en-US" w:eastAsia="sl-SI"/>
        </w:rPr>
        <w:lastRenderedPageBreak/>
        <w:t>&lt;/</w:t>
      </w:r>
      <w:r>
        <w:rPr>
          <w:color w:val="A31515"/>
          <w:highlight w:val="white"/>
          <w:lang w:val="en-US" w:eastAsia="sl-SI"/>
        </w:rPr>
        <w:t>xsd:schema</w:t>
      </w:r>
      <w:r>
        <w:rPr>
          <w:color w:val="0000FF"/>
          <w:highlight w:val="white"/>
          <w:lang w:val="en-US" w:eastAsia="sl-SI"/>
        </w:rPr>
        <w:t>&gt;</w:t>
      </w:r>
    </w:p>
    <w:p w14:paraId="26E6B151" w14:textId="77777777" w:rsidR="005E07E4" w:rsidRPr="005E07E4" w:rsidRDefault="005E07E4" w:rsidP="005E07E4">
      <w:pPr>
        <w:pStyle w:val="PARAGRAPH"/>
        <w:rPr>
          <w:lang w:val="en-US"/>
        </w:rPr>
      </w:pPr>
    </w:p>
    <w:p w14:paraId="7B2D4AF0" w14:textId="77777777" w:rsidR="00162259" w:rsidRPr="00347160" w:rsidRDefault="00162259" w:rsidP="008C6750">
      <w:pPr>
        <w:pStyle w:val="ANNEXtitle"/>
      </w:pPr>
      <w:bookmarkStart w:id="6445" w:name="_Toc62885308"/>
      <w:bookmarkStart w:id="6446" w:name="_Toc68357339"/>
      <w:bookmarkStart w:id="6447" w:name="_Ref53305438"/>
      <w:bookmarkStart w:id="6448" w:name="_Ref53313976"/>
      <w:bookmarkStart w:id="6449" w:name="_Ref53319733"/>
      <w:bookmarkStart w:id="6450" w:name="_Ref53319842"/>
      <w:bookmarkStart w:id="6451" w:name="_Toc53564624"/>
      <w:bookmarkStart w:id="6452" w:name="_Toc53566615"/>
      <w:bookmarkStart w:id="6453" w:name="_Toc53566725"/>
      <w:bookmarkStart w:id="6454" w:name="_Toc53573990"/>
      <w:bookmarkStart w:id="6455" w:name="_Toc53852878"/>
      <w:r w:rsidRPr="00347160">
        <w:lastRenderedPageBreak/>
        <w:br/>
      </w:r>
      <w:bookmarkStart w:id="6456" w:name="_Ref406425519"/>
      <w:bookmarkStart w:id="6457" w:name="_Ref406425560"/>
      <w:bookmarkStart w:id="6458" w:name="_Ref406426382"/>
      <w:bookmarkStart w:id="6459" w:name="_Ref406427050"/>
      <w:bookmarkStart w:id="6460" w:name="_Toc406524244"/>
      <w:bookmarkStart w:id="6461" w:name="_Toc437856597"/>
      <w:bookmarkStart w:id="6462" w:name="_Toc97127290"/>
      <w:r w:rsidRPr="00C40FCE">
        <w:rPr>
          <w:b w:val="0"/>
        </w:rPr>
        <w:t>(normative)</w:t>
      </w:r>
      <w:r w:rsidRPr="00C40FCE">
        <w:rPr>
          <w:b w:val="0"/>
        </w:rPr>
        <w:br/>
      </w:r>
      <w:r w:rsidRPr="00347160">
        <w:br/>
        <w:t xml:space="preserve">Using the </w:t>
      </w:r>
      <w:r w:rsidR="003128CC">
        <w:t>DLMS/</w:t>
      </w:r>
      <w:r w:rsidRPr="00347160">
        <w:t xml:space="preserve">COSEM application layer </w:t>
      </w:r>
      <w:r w:rsidR="00F82099">
        <w:br/>
      </w:r>
      <w:r w:rsidRPr="00347160">
        <w:t>in various communications profiles</w:t>
      </w:r>
      <w:bookmarkEnd w:id="6456"/>
      <w:bookmarkEnd w:id="6457"/>
      <w:bookmarkEnd w:id="6458"/>
      <w:bookmarkEnd w:id="6459"/>
      <w:bookmarkEnd w:id="6460"/>
      <w:bookmarkEnd w:id="6461"/>
      <w:bookmarkEnd w:id="6462"/>
    </w:p>
    <w:p w14:paraId="13A0C337" w14:textId="77777777" w:rsidR="00162259" w:rsidRPr="00F82099" w:rsidRDefault="00162259" w:rsidP="00F82099">
      <w:pPr>
        <w:pStyle w:val="ANNEX-heading1"/>
      </w:pPr>
      <w:bookmarkStart w:id="6463" w:name="_Toc53564626"/>
      <w:bookmarkStart w:id="6464" w:name="_Toc53566617"/>
      <w:bookmarkStart w:id="6465" w:name="_Toc53566727"/>
      <w:bookmarkStart w:id="6466" w:name="_Toc53573992"/>
      <w:bookmarkStart w:id="6467" w:name="_Toc53852880"/>
      <w:bookmarkStart w:id="6468" w:name="_Toc62885310"/>
      <w:bookmarkStart w:id="6469" w:name="_Toc68357341"/>
      <w:bookmarkStart w:id="6470" w:name="_Toc247390700"/>
      <w:bookmarkStart w:id="6471" w:name="_Toc249289556"/>
      <w:bookmarkStart w:id="6472" w:name="_Toc277948364"/>
      <w:bookmarkStart w:id="6473" w:name="_Toc315426454"/>
      <w:bookmarkStart w:id="6474" w:name="_Toc406524245"/>
      <w:bookmarkStart w:id="6475" w:name="_Toc437856598"/>
      <w:bookmarkStart w:id="6476" w:name="_Toc97127291"/>
      <w:bookmarkEnd w:id="6445"/>
      <w:bookmarkEnd w:id="6446"/>
      <w:bookmarkEnd w:id="6447"/>
      <w:bookmarkEnd w:id="6448"/>
      <w:bookmarkEnd w:id="6449"/>
      <w:bookmarkEnd w:id="6450"/>
      <w:bookmarkEnd w:id="6451"/>
      <w:bookmarkEnd w:id="6452"/>
      <w:bookmarkEnd w:id="6453"/>
      <w:bookmarkEnd w:id="6454"/>
      <w:bookmarkEnd w:id="6455"/>
      <w:r w:rsidRPr="00F82099">
        <w:t>General</w:t>
      </w:r>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p>
    <w:p w14:paraId="196DC95C" w14:textId="2F59F5B2" w:rsidR="00162259" w:rsidRPr="00347160" w:rsidRDefault="00DA7BB9" w:rsidP="00F82099">
      <w:pPr>
        <w:pStyle w:val="PARAGRAPH"/>
      </w:pPr>
      <w:r>
        <w:t>T</w:t>
      </w:r>
      <w:r w:rsidR="00162259" w:rsidRPr="00347160">
        <w:t xml:space="preserve">he COSEM interface model for energy metering equipment, specified in </w:t>
      </w:r>
      <w:ins w:id="6477" w:author="John Cowburn" w:date="2021-03-24T14:00:00Z">
        <w:r w:rsidR="00382E8A" w:rsidRPr="00E71DFD">
          <w:rPr>
            <w:highlight w:val="yellow"/>
          </w:rPr>
          <w:fldChar w:fldCharType="begin"/>
        </w:r>
        <w:r w:rsidR="00382E8A" w:rsidRPr="00E71DFD">
          <w:rPr>
            <w:highlight w:val="yellow"/>
          </w:rPr>
          <w:instrText xml:space="preserve"> REF IEC62056_6_2 \h </w:instrText>
        </w:r>
      </w:ins>
      <w:r w:rsidR="00382E8A" w:rsidRPr="00E71DFD">
        <w:rPr>
          <w:highlight w:val="yellow"/>
        </w:rPr>
      </w:r>
      <w:r w:rsidR="00E71DFD">
        <w:rPr>
          <w:highlight w:val="yellow"/>
        </w:rPr>
        <w:instrText xml:space="preserve"> \* MERGEFORMAT </w:instrText>
      </w:r>
      <w:r w:rsidR="00382E8A" w:rsidRPr="00E71DFD">
        <w:rPr>
          <w:highlight w:val="yellow"/>
        </w:rPr>
        <w:fldChar w:fldCharType="separate"/>
      </w:r>
      <w:r w:rsidR="00DC4BE9" w:rsidRPr="00E71DFD">
        <w:rPr>
          <w:color w:val="000000"/>
          <w:highlight w:val="yellow"/>
        </w:rPr>
        <w:t>IEC 62056-6-2:</w:t>
      </w:r>
      <w:ins w:id="6478" w:author="John Cowburn" w:date="2021-03-24T13:24:00Z">
        <w:r w:rsidR="00DC4BE9" w:rsidRPr="00E71DFD">
          <w:rPr>
            <w:color w:val="000000"/>
            <w:highlight w:val="yellow"/>
          </w:rPr>
          <w:t>2021</w:t>
        </w:r>
      </w:ins>
      <w:ins w:id="6479" w:author="John Cowburn" w:date="2021-03-24T14:00:00Z">
        <w:r w:rsidR="00382E8A" w:rsidRPr="00E71DFD">
          <w:rPr>
            <w:highlight w:val="yellow"/>
          </w:rPr>
          <w:fldChar w:fldCharType="end"/>
        </w:r>
        <w:r w:rsidR="00382E8A">
          <w:t xml:space="preserve"> </w:t>
        </w:r>
      </w:ins>
      <w:del w:id="6480" w:author="John Cowburn" w:date="2021-03-24T14:00:00Z">
        <w:r w:rsidR="00162259" w:rsidRPr="00347160" w:rsidDel="00382E8A">
          <w:fldChar w:fldCharType="begin" w:fldLock="1"/>
        </w:r>
        <w:r w:rsidR="00162259" w:rsidRPr="00347160" w:rsidDel="00382E8A">
          <w:delInstrText xml:space="preserve"> REF IEC62056_62_IC \h </w:delInstrText>
        </w:r>
        <w:r w:rsidR="00C60BA6" w:rsidRPr="00347160" w:rsidDel="00382E8A">
          <w:delInstrText xml:space="preserve"> \* MERGEFORMAT </w:delInstrText>
        </w:r>
        <w:r w:rsidR="00162259" w:rsidRPr="00347160" w:rsidDel="00382E8A">
          <w:fldChar w:fldCharType="separate"/>
        </w:r>
        <w:r w:rsidR="00077BDE" w:rsidDel="00382E8A">
          <w:rPr>
            <w:color w:val="000000"/>
          </w:rPr>
          <w:delText>IEC 6</w:delText>
        </w:r>
        <w:r w:rsidR="00811F07" w:rsidRPr="00347160" w:rsidDel="00382E8A">
          <w:rPr>
            <w:color w:val="000000"/>
          </w:rPr>
          <w:delText>2056-6-2:—</w:delText>
        </w:r>
        <w:r w:rsidR="00162259" w:rsidRPr="00347160" w:rsidDel="00382E8A">
          <w:fldChar w:fldCharType="end"/>
        </w:r>
        <w:r w:rsidR="00162259" w:rsidRPr="00347160" w:rsidDel="00382E8A">
          <w:delText xml:space="preserve"> </w:delText>
        </w:r>
      </w:del>
      <w:r w:rsidR="00162259" w:rsidRPr="00347160">
        <w:t>has been designed for use with a variety of communication profiles for exchanging data over various communicati</w:t>
      </w:r>
      <w:r w:rsidR="00113479" w:rsidRPr="00347160">
        <w:t>on media. In</w:t>
      </w:r>
      <w:r w:rsidR="00162259" w:rsidRPr="00347160">
        <w:t xml:space="preserve"> each such profile, the application layer is the COSEM AL, providing the xDLMS services to access attributes and methods of COSEM objects. For each communication profile, the following elements shall be specified:</w:t>
      </w:r>
    </w:p>
    <w:p w14:paraId="23D280A0" w14:textId="77777777" w:rsidR="00162259" w:rsidRPr="00347160" w:rsidRDefault="00162259" w:rsidP="00695ACD">
      <w:pPr>
        <w:pStyle w:val="ListBullet"/>
        <w:numPr>
          <w:ilvl w:val="0"/>
          <w:numId w:val="41"/>
        </w:numPr>
      </w:pPr>
      <w:r w:rsidRPr="00347160">
        <w:t>the targeted communication environments;</w:t>
      </w:r>
    </w:p>
    <w:p w14:paraId="5D9D486C" w14:textId="77777777" w:rsidR="00162259" w:rsidRPr="00347160" w:rsidRDefault="00162259" w:rsidP="00695ACD">
      <w:pPr>
        <w:pStyle w:val="ListBullet"/>
        <w:numPr>
          <w:ilvl w:val="0"/>
          <w:numId w:val="41"/>
        </w:numPr>
      </w:pPr>
      <w:r w:rsidRPr="00347160">
        <w:t>the structure of the profile (the set of protocol layers);</w:t>
      </w:r>
    </w:p>
    <w:p w14:paraId="75F05051" w14:textId="77777777" w:rsidR="00162259" w:rsidRPr="00347160" w:rsidRDefault="00162259" w:rsidP="00695ACD">
      <w:pPr>
        <w:pStyle w:val="ListBullet"/>
        <w:numPr>
          <w:ilvl w:val="0"/>
          <w:numId w:val="41"/>
        </w:numPr>
      </w:pPr>
      <w:r w:rsidRPr="00347160">
        <w:t>the identification / addressing scheme;</w:t>
      </w:r>
    </w:p>
    <w:p w14:paraId="1F4621A6" w14:textId="77777777" w:rsidR="00162259" w:rsidRPr="00347160" w:rsidRDefault="00162259" w:rsidP="00695ACD">
      <w:pPr>
        <w:pStyle w:val="ListBullet"/>
        <w:numPr>
          <w:ilvl w:val="0"/>
          <w:numId w:val="41"/>
        </w:numPr>
      </w:pPr>
      <w:r w:rsidRPr="00347160">
        <w:t xml:space="preserve">mapping of the </w:t>
      </w:r>
      <w:r w:rsidR="003128CC">
        <w:t>DLMS/</w:t>
      </w:r>
      <w:r w:rsidRPr="00347160">
        <w:t>COSEM AL services to the service set provided and used by the supporting layer;</w:t>
      </w:r>
    </w:p>
    <w:p w14:paraId="60859846" w14:textId="63C92D78" w:rsidR="00162259" w:rsidRPr="00347160" w:rsidRDefault="00162259" w:rsidP="00695ACD">
      <w:pPr>
        <w:pStyle w:val="ListBullet"/>
        <w:numPr>
          <w:ilvl w:val="0"/>
          <w:numId w:val="41"/>
        </w:numPr>
      </w:pPr>
      <w:r w:rsidRPr="00347160">
        <w:t xml:space="preserve">communication profile specific parameters of the </w:t>
      </w:r>
      <w:del w:id="6481" w:author="John Cowburn" w:date="2021-04-16T14:00:00Z">
        <w:r w:rsidR="003128CC" w:rsidDel="00635BE8">
          <w:delText>DLMS</w:delText>
        </w:r>
      </w:del>
      <w:ins w:id="6482" w:author="John Cowburn" w:date="2021-04-16T14:00:00Z">
        <w:r w:rsidR="00635BE8">
          <w:t>DLMS®</w:t>
        </w:r>
      </w:ins>
      <w:r w:rsidR="003128CC">
        <w:t>/</w:t>
      </w:r>
      <w:r w:rsidRPr="00347160">
        <w:t>COSEM AL services;</w:t>
      </w:r>
    </w:p>
    <w:p w14:paraId="002F8D66" w14:textId="77777777" w:rsidR="00162259" w:rsidRPr="00347160" w:rsidRDefault="00162259" w:rsidP="00695ACD">
      <w:pPr>
        <w:pStyle w:val="ListBullet"/>
        <w:numPr>
          <w:ilvl w:val="0"/>
          <w:numId w:val="41"/>
        </w:numPr>
      </w:pPr>
      <w:r w:rsidRPr="00347160">
        <w:t>other specific considerations / constraints for using certain services within a given profile.</w:t>
      </w:r>
    </w:p>
    <w:p w14:paraId="3B503EF9" w14:textId="77777777" w:rsidR="00162259" w:rsidRPr="00F82099" w:rsidRDefault="00162259" w:rsidP="00F82099">
      <w:pPr>
        <w:pStyle w:val="ANNEX-heading1"/>
      </w:pPr>
      <w:bookmarkStart w:id="6483" w:name="_Toc53564627"/>
      <w:bookmarkStart w:id="6484" w:name="_Toc53566618"/>
      <w:bookmarkStart w:id="6485" w:name="_Toc53566728"/>
      <w:bookmarkStart w:id="6486" w:name="_Toc53573993"/>
      <w:bookmarkStart w:id="6487" w:name="_Toc53852881"/>
      <w:bookmarkStart w:id="6488" w:name="_Toc62885311"/>
      <w:bookmarkStart w:id="6489" w:name="_Toc68357342"/>
      <w:bookmarkStart w:id="6490" w:name="_Toc247390701"/>
      <w:bookmarkStart w:id="6491" w:name="_Toc249289557"/>
      <w:bookmarkStart w:id="6492" w:name="_Toc277948365"/>
      <w:bookmarkStart w:id="6493" w:name="_Toc315426455"/>
      <w:bookmarkStart w:id="6494" w:name="_Toc406524246"/>
      <w:bookmarkStart w:id="6495" w:name="_Toc437856599"/>
      <w:bookmarkStart w:id="6496" w:name="_Toc97127292"/>
      <w:r w:rsidRPr="00F82099">
        <w:t>Targeted communication environments</w:t>
      </w:r>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r w:rsidRPr="00F82099">
        <w:fldChar w:fldCharType="begin"/>
      </w:r>
      <w:r w:rsidRPr="00F82099">
        <w:instrText xml:space="preserve"> XE "Communication environment" </w:instrText>
      </w:r>
      <w:r w:rsidRPr="00F82099">
        <w:fldChar w:fldCharType="end"/>
      </w:r>
    </w:p>
    <w:p w14:paraId="108CA3CA" w14:textId="77777777" w:rsidR="00162259" w:rsidRPr="00347160" w:rsidRDefault="00162259" w:rsidP="00F82099">
      <w:pPr>
        <w:pStyle w:val="PARAGRAPH"/>
      </w:pPr>
      <w:r w:rsidRPr="00347160">
        <w:t>This part identifies the communication environments, for which the given communication profile is specified.</w:t>
      </w:r>
    </w:p>
    <w:p w14:paraId="7E742943" w14:textId="77777777" w:rsidR="00162259" w:rsidRPr="00F82099" w:rsidRDefault="00162259" w:rsidP="00F82099">
      <w:pPr>
        <w:pStyle w:val="ANNEX-heading1"/>
      </w:pPr>
      <w:bookmarkStart w:id="6497" w:name="_Toc53564628"/>
      <w:bookmarkStart w:id="6498" w:name="_Toc53566619"/>
      <w:bookmarkStart w:id="6499" w:name="_Toc53566729"/>
      <w:bookmarkStart w:id="6500" w:name="_Toc53573994"/>
      <w:bookmarkStart w:id="6501" w:name="_Toc53852882"/>
      <w:bookmarkStart w:id="6502" w:name="_Toc62885312"/>
      <w:bookmarkStart w:id="6503" w:name="_Toc68357343"/>
      <w:bookmarkStart w:id="6504" w:name="_Toc247390702"/>
      <w:bookmarkStart w:id="6505" w:name="_Toc249289558"/>
      <w:bookmarkStart w:id="6506" w:name="_Toc277948366"/>
      <w:bookmarkStart w:id="6507" w:name="_Toc315426456"/>
      <w:bookmarkStart w:id="6508" w:name="_Toc406524247"/>
      <w:bookmarkStart w:id="6509" w:name="_Toc437856600"/>
      <w:bookmarkStart w:id="6510" w:name="_Toc97127293"/>
      <w:r w:rsidRPr="00F82099">
        <w:t>The structure of the profile</w:t>
      </w:r>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r w:rsidRPr="00F82099">
        <w:fldChar w:fldCharType="begin"/>
      </w:r>
      <w:r w:rsidRPr="00F82099">
        <w:instrText xml:space="preserve"> XE "Communication profile structure" </w:instrText>
      </w:r>
      <w:r w:rsidRPr="00F82099">
        <w:fldChar w:fldCharType="end"/>
      </w:r>
    </w:p>
    <w:p w14:paraId="495FE7F9" w14:textId="77777777" w:rsidR="00162259" w:rsidRPr="00347160" w:rsidRDefault="00162259" w:rsidP="00F82099">
      <w:pPr>
        <w:pStyle w:val="PARAGRAPH"/>
      </w:pPr>
      <w:r w:rsidRPr="00347160">
        <w:t>This part specifies the protocol layers included in the given profile.</w:t>
      </w:r>
    </w:p>
    <w:p w14:paraId="7F532660" w14:textId="77777777" w:rsidR="00162259" w:rsidRPr="00F82099" w:rsidRDefault="00162259" w:rsidP="00F82099">
      <w:pPr>
        <w:pStyle w:val="ANNEX-heading1"/>
      </w:pPr>
      <w:bookmarkStart w:id="6511" w:name="_Toc53564629"/>
      <w:bookmarkStart w:id="6512" w:name="_Toc53566620"/>
      <w:bookmarkStart w:id="6513" w:name="_Toc53566730"/>
      <w:bookmarkStart w:id="6514" w:name="_Toc53573995"/>
      <w:bookmarkStart w:id="6515" w:name="_Toc53852883"/>
      <w:bookmarkStart w:id="6516" w:name="_Toc62885313"/>
      <w:bookmarkStart w:id="6517" w:name="_Toc68357344"/>
      <w:bookmarkStart w:id="6518" w:name="_Toc247390703"/>
      <w:bookmarkStart w:id="6519" w:name="_Toc249289559"/>
      <w:bookmarkStart w:id="6520" w:name="_Toc277948367"/>
      <w:bookmarkStart w:id="6521" w:name="_Toc315426457"/>
      <w:bookmarkStart w:id="6522" w:name="_Toc406524248"/>
      <w:bookmarkStart w:id="6523" w:name="_Toc437856601"/>
      <w:bookmarkStart w:id="6524" w:name="_Toc97127294"/>
      <w:r w:rsidRPr="00F82099">
        <w:t>Identification and addressing scheme</w:t>
      </w:r>
      <w:bookmarkEnd w:id="6511"/>
      <w:bookmarkEnd w:id="6512"/>
      <w:bookmarkEnd w:id="6513"/>
      <w:bookmarkEnd w:id="6514"/>
      <w:bookmarkEnd w:id="6515"/>
      <w:bookmarkEnd w:id="6516"/>
      <w:bookmarkEnd w:id="6517"/>
      <w:bookmarkEnd w:id="6518"/>
      <w:bookmarkEnd w:id="6519"/>
      <w:r w:rsidRPr="00F82099">
        <w:t>s</w:t>
      </w:r>
      <w:bookmarkEnd w:id="6520"/>
      <w:bookmarkEnd w:id="6521"/>
      <w:bookmarkEnd w:id="6522"/>
      <w:bookmarkEnd w:id="6523"/>
      <w:bookmarkEnd w:id="6524"/>
      <w:r w:rsidRPr="00F82099">
        <w:fldChar w:fldCharType="begin"/>
      </w:r>
      <w:r w:rsidRPr="00F82099">
        <w:instrText xml:space="preserve"> XE "Identification and addressing scheme" </w:instrText>
      </w:r>
      <w:r w:rsidRPr="00F82099">
        <w:fldChar w:fldCharType="end"/>
      </w:r>
    </w:p>
    <w:p w14:paraId="33F438CC" w14:textId="77777777" w:rsidR="00162259" w:rsidRPr="00347160" w:rsidRDefault="00162259" w:rsidP="00F82099">
      <w:pPr>
        <w:pStyle w:val="PARAGRAPH"/>
      </w:pPr>
      <w:r w:rsidRPr="00347160">
        <w:t>This part describes the identification and addressing schemes specific for the profile.</w:t>
      </w:r>
    </w:p>
    <w:p w14:paraId="3B33B0C4" w14:textId="545BE309" w:rsidR="00162259" w:rsidRPr="00347160" w:rsidRDefault="00162259" w:rsidP="00162259">
      <w:pPr>
        <w:pStyle w:val="PARAGRAPH"/>
      </w:pPr>
      <w:r w:rsidRPr="00347160">
        <w:t xml:space="preserve">As described in </w:t>
      </w:r>
      <w:ins w:id="6525" w:author="John Cowburn" w:date="2021-03-24T14:00:00Z">
        <w:r w:rsidR="00382E8A" w:rsidRPr="00E71DFD">
          <w:rPr>
            <w:highlight w:val="yellow"/>
          </w:rPr>
          <w:fldChar w:fldCharType="begin"/>
        </w:r>
        <w:r w:rsidR="00382E8A" w:rsidRPr="00E71DFD">
          <w:rPr>
            <w:highlight w:val="yellow"/>
          </w:rPr>
          <w:instrText xml:space="preserve"> REF IEC62056_6_2 \h </w:instrText>
        </w:r>
      </w:ins>
      <w:r w:rsidR="00382E8A" w:rsidRPr="00E71DFD">
        <w:rPr>
          <w:highlight w:val="yellow"/>
        </w:rPr>
      </w:r>
      <w:r w:rsidR="00E71DFD">
        <w:rPr>
          <w:highlight w:val="yellow"/>
        </w:rPr>
        <w:instrText xml:space="preserve"> \* MERGEFORMAT </w:instrText>
      </w:r>
      <w:r w:rsidR="00382E8A" w:rsidRPr="00E71DFD">
        <w:rPr>
          <w:highlight w:val="yellow"/>
        </w:rPr>
        <w:fldChar w:fldCharType="separate"/>
      </w:r>
      <w:r w:rsidR="00DC4BE9" w:rsidRPr="00E71DFD">
        <w:rPr>
          <w:color w:val="000000"/>
          <w:highlight w:val="yellow"/>
        </w:rPr>
        <w:t>IEC 62056-6-2:</w:t>
      </w:r>
      <w:ins w:id="6526" w:author="John Cowburn" w:date="2021-03-24T13:24:00Z">
        <w:r w:rsidR="00DC4BE9" w:rsidRPr="00E71DFD">
          <w:rPr>
            <w:color w:val="000000"/>
            <w:highlight w:val="yellow"/>
          </w:rPr>
          <w:t>2021</w:t>
        </w:r>
      </w:ins>
      <w:ins w:id="6527" w:author="John Cowburn" w:date="2021-03-24T14:00:00Z">
        <w:r w:rsidR="00382E8A" w:rsidRPr="00E71DFD">
          <w:rPr>
            <w:highlight w:val="yellow"/>
          </w:rPr>
          <w:fldChar w:fldCharType="end"/>
        </w:r>
      </w:ins>
      <w:del w:id="6528" w:author="John Cowburn" w:date="2021-03-24T14:00:00Z">
        <w:r w:rsidRPr="00E71DFD" w:rsidDel="00382E8A">
          <w:rPr>
            <w:highlight w:val="yellow"/>
          </w:rPr>
          <w:fldChar w:fldCharType="begin" w:fldLock="1"/>
        </w:r>
        <w:r w:rsidRPr="00E71DFD" w:rsidDel="00382E8A">
          <w:rPr>
            <w:highlight w:val="yellow"/>
          </w:rPr>
          <w:delInstrText xml:space="preserve"> REF IEC62056_62_IC \h </w:delInstrText>
        </w:r>
        <w:r w:rsidR="00C60BA6" w:rsidRPr="00E71DFD" w:rsidDel="00382E8A">
          <w:rPr>
            <w:highlight w:val="yellow"/>
          </w:rPr>
          <w:delInstrText xml:space="preserve"> \* MERGEFORMAT </w:delInstrText>
        </w:r>
        <w:r w:rsidRPr="00E71DFD" w:rsidDel="00382E8A">
          <w:rPr>
            <w:highlight w:val="yellow"/>
          </w:rPr>
        </w:r>
        <w:r w:rsidRPr="00E71DFD" w:rsidDel="00382E8A">
          <w:rPr>
            <w:highlight w:val="yellow"/>
          </w:rPr>
          <w:fldChar w:fldCharType="separate"/>
        </w:r>
        <w:r w:rsidR="00077BDE" w:rsidRPr="00E71DFD" w:rsidDel="00382E8A">
          <w:rPr>
            <w:color w:val="000000"/>
            <w:highlight w:val="yellow"/>
          </w:rPr>
          <w:delText>IEC 6</w:delText>
        </w:r>
        <w:r w:rsidR="00811F07" w:rsidRPr="00E71DFD" w:rsidDel="00382E8A">
          <w:rPr>
            <w:color w:val="000000"/>
            <w:highlight w:val="yellow"/>
          </w:rPr>
          <w:delText>2056-6-2:—</w:delText>
        </w:r>
        <w:r w:rsidRPr="00E71DFD" w:rsidDel="00382E8A">
          <w:rPr>
            <w:highlight w:val="yellow"/>
          </w:rPr>
          <w:fldChar w:fldCharType="end"/>
        </w:r>
      </w:del>
      <w:r w:rsidRPr="00E71DFD">
        <w:rPr>
          <w:highlight w:val="yellow"/>
        </w:rPr>
        <w:t xml:space="preserve"> 4.</w:t>
      </w:r>
      <w:ins w:id="6529" w:author="John Cowburn" w:date="2021-03-24T14:01:00Z">
        <w:r w:rsidR="00382E8A" w:rsidRPr="00E71DFD">
          <w:rPr>
            <w:highlight w:val="yellow"/>
          </w:rPr>
          <w:t>1.</w:t>
        </w:r>
      </w:ins>
      <w:r w:rsidRPr="00E71DFD">
        <w:rPr>
          <w:highlight w:val="yellow"/>
        </w:rPr>
        <w:t>7</w:t>
      </w:r>
      <w:r w:rsidRPr="00347160">
        <w:t>, metering equipment are modelled in COSEM as physical devices, containing one or more logical devices. In the COSEM client/server type model, data exchange takes place within application associations, between a COSEM client AP and a COSEM Logical Device, playing the role of a server AP.</w:t>
      </w:r>
    </w:p>
    <w:p w14:paraId="4911340E" w14:textId="77777777" w:rsidR="00162259" w:rsidRPr="00347160" w:rsidRDefault="00162259" w:rsidP="00162259">
      <w:pPr>
        <w:pStyle w:val="PARAGRAPH"/>
      </w:pPr>
      <w:r w:rsidRPr="00347160">
        <w:t>To be able to establish the required AA and then to exchange data with the help of the supporting lower layer protocols, the client- and server APs shall be identified and addressed, according to the rules of a communication profile. At least the following elements need to be identified / addressed:</w:t>
      </w:r>
    </w:p>
    <w:p w14:paraId="3406E9A8" w14:textId="77777777" w:rsidR="00162259" w:rsidRPr="00347160" w:rsidRDefault="00162259" w:rsidP="00695ACD">
      <w:pPr>
        <w:pStyle w:val="ListBullet"/>
        <w:numPr>
          <w:ilvl w:val="0"/>
          <w:numId w:val="41"/>
        </w:numPr>
      </w:pPr>
      <w:r w:rsidRPr="00347160">
        <w:t>physical devices hosting clients and servers;</w:t>
      </w:r>
    </w:p>
    <w:p w14:paraId="083EB371" w14:textId="77777777" w:rsidR="00162259" w:rsidRPr="00347160" w:rsidRDefault="00162259" w:rsidP="00695ACD">
      <w:pPr>
        <w:pStyle w:val="ListBullet"/>
        <w:numPr>
          <w:ilvl w:val="0"/>
          <w:numId w:val="41"/>
        </w:numPr>
      </w:pPr>
      <w:r w:rsidRPr="00347160">
        <w:t>client- and server APs;</w:t>
      </w:r>
    </w:p>
    <w:p w14:paraId="6876AE9F" w14:textId="77777777" w:rsidR="00162259" w:rsidRPr="00347160" w:rsidRDefault="00162259" w:rsidP="00F82099">
      <w:pPr>
        <w:pStyle w:val="PARAGRAPH"/>
      </w:pPr>
      <w:r w:rsidRPr="00347160">
        <w:t>The client- and server APs also identify the AA</w:t>
      </w:r>
      <w:bookmarkStart w:id="6530" w:name="_Toc53564630"/>
      <w:bookmarkStart w:id="6531" w:name="_Toc53566621"/>
      <w:bookmarkStart w:id="6532" w:name="_Toc53566731"/>
      <w:bookmarkStart w:id="6533" w:name="_Toc53573996"/>
      <w:bookmarkStart w:id="6534" w:name="_Toc53852884"/>
      <w:bookmarkStart w:id="6535" w:name="_Toc62885314"/>
      <w:bookmarkStart w:id="6536" w:name="_Toc68357345"/>
      <w:r w:rsidRPr="00347160">
        <w:t>s.</w:t>
      </w:r>
    </w:p>
    <w:p w14:paraId="2C15E8EC" w14:textId="77777777" w:rsidR="00162259" w:rsidRPr="00F82099" w:rsidRDefault="00162259" w:rsidP="00F82099">
      <w:pPr>
        <w:pStyle w:val="ANNEX-heading1"/>
      </w:pPr>
      <w:bookmarkStart w:id="6537" w:name="_Toc247390704"/>
      <w:bookmarkStart w:id="6538" w:name="_Toc249289560"/>
      <w:bookmarkStart w:id="6539" w:name="_Toc277948368"/>
      <w:bookmarkStart w:id="6540" w:name="_Toc315426458"/>
      <w:bookmarkStart w:id="6541" w:name="_Toc406524249"/>
      <w:bookmarkStart w:id="6542" w:name="_Toc437856602"/>
      <w:bookmarkStart w:id="6543" w:name="_Toc97127295"/>
      <w:r w:rsidRPr="00F82099">
        <w:lastRenderedPageBreak/>
        <w:t>Supporting layer services and service mapping</w:t>
      </w:r>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r w:rsidRPr="00F82099">
        <w:fldChar w:fldCharType="begin"/>
      </w:r>
      <w:r w:rsidRPr="00F82099">
        <w:instrText xml:space="preserve"> XE "Supporting layer services and service mapping" </w:instrText>
      </w:r>
      <w:r w:rsidRPr="00F82099">
        <w:fldChar w:fldCharType="end"/>
      </w:r>
    </w:p>
    <w:p w14:paraId="5F95736F" w14:textId="77777777" w:rsidR="00162259" w:rsidRPr="00347160" w:rsidRDefault="00162259" w:rsidP="00F82099">
      <w:pPr>
        <w:pStyle w:val="PARAGRAPH"/>
      </w:pPr>
      <w:r w:rsidRPr="00347160">
        <w:t>This part specifies the service mapping between the services requested by the COSEM AL and the services provided by its supporting layer.</w:t>
      </w:r>
    </w:p>
    <w:p w14:paraId="037A5107" w14:textId="77777777" w:rsidR="00162259" w:rsidRPr="00347160" w:rsidRDefault="00162259" w:rsidP="00F82099">
      <w:pPr>
        <w:pStyle w:val="PARAGRAPH"/>
      </w:pPr>
      <w:r w:rsidRPr="00347160">
        <w:t>In each communication profile, the COSEM AL provides the same set of services to the client- and server APs. However, the supporting protocol layer in the various profiles provides a different set of services to the service user AL.</w:t>
      </w:r>
    </w:p>
    <w:p w14:paraId="06833C02" w14:textId="77777777" w:rsidR="00162259" w:rsidRPr="00347160" w:rsidRDefault="00162259" w:rsidP="00F82099">
      <w:pPr>
        <w:pStyle w:val="PARAGRAPH"/>
      </w:pPr>
      <w:r w:rsidRPr="00347160">
        <w:t>The service mapping specifies how the AL is using the services of its supporting layer to provide ACSE and xDLMS services to its service user. For this purpose, MSCs are generally used, showing the sequence of the events following a service invocation by the COSEM AP.</w:t>
      </w:r>
    </w:p>
    <w:p w14:paraId="73A1D09F" w14:textId="77777777" w:rsidR="00162259" w:rsidRPr="00F82099" w:rsidRDefault="00162259" w:rsidP="00F82099">
      <w:pPr>
        <w:pStyle w:val="ANNEX-heading1"/>
      </w:pPr>
      <w:bookmarkStart w:id="6544" w:name="_Toc53564631"/>
      <w:bookmarkStart w:id="6545" w:name="_Toc53566622"/>
      <w:bookmarkStart w:id="6546" w:name="_Toc53566732"/>
      <w:bookmarkStart w:id="6547" w:name="_Toc53573997"/>
      <w:bookmarkStart w:id="6548" w:name="_Toc53852885"/>
      <w:bookmarkStart w:id="6549" w:name="_Toc62885315"/>
      <w:bookmarkStart w:id="6550" w:name="_Toc68357346"/>
      <w:bookmarkStart w:id="6551" w:name="_Toc247390705"/>
      <w:bookmarkStart w:id="6552" w:name="_Toc249289561"/>
      <w:bookmarkStart w:id="6553" w:name="_Toc277948369"/>
      <w:bookmarkStart w:id="6554" w:name="_Toc315426459"/>
      <w:bookmarkStart w:id="6555" w:name="_Toc406524250"/>
      <w:bookmarkStart w:id="6556" w:name="_Toc437856603"/>
      <w:bookmarkStart w:id="6557" w:name="_Toc97127296"/>
      <w:r w:rsidRPr="00F82099">
        <w:t>Communication profile specific parameters of the COSEM AL services</w:t>
      </w:r>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r w:rsidRPr="00F82099">
        <w:fldChar w:fldCharType="begin"/>
      </w:r>
      <w:r w:rsidRPr="00F82099">
        <w:instrText xml:space="preserve"> XE "Communication profile specific parameters" </w:instrText>
      </w:r>
      <w:r w:rsidRPr="00F82099">
        <w:fldChar w:fldCharType="end"/>
      </w:r>
    </w:p>
    <w:p w14:paraId="21CD50EF" w14:textId="77777777" w:rsidR="00162259" w:rsidRPr="00347160" w:rsidRDefault="00162259" w:rsidP="00F82099">
      <w:pPr>
        <w:pStyle w:val="PARAGRAPH"/>
        <w:rPr>
          <w:b/>
        </w:rPr>
      </w:pPr>
      <w:r w:rsidRPr="00347160">
        <w:t>In COSEM, only the COSEM-OPEN service has communication profile specific parameters (the Protocol_Connection_Parameters). Their values and use are defined as part of the communication profile specification.</w:t>
      </w:r>
    </w:p>
    <w:p w14:paraId="5CA6AD53" w14:textId="77777777" w:rsidR="00162259" w:rsidRPr="00F82099" w:rsidRDefault="00162259" w:rsidP="00F82099">
      <w:pPr>
        <w:pStyle w:val="ANNEX-heading1"/>
      </w:pPr>
      <w:bookmarkStart w:id="6558" w:name="_Toc53564632"/>
      <w:bookmarkStart w:id="6559" w:name="_Toc53566623"/>
      <w:bookmarkStart w:id="6560" w:name="_Toc53566733"/>
      <w:bookmarkStart w:id="6561" w:name="_Toc53573998"/>
      <w:bookmarkStart w:id="6562" w:name="_Toc53852886"/>
      <w:bookmarkStart w:id="6563" w:name="_Toc62885316"/>
      <w:bookmarkStart w:id="6564" w:name="_Toc68357347"/>
      <w:bookmarkStart w:id="6565" w:name="_Toc247390706"/>
      <w:bookmarkStart w:id="6566" w:name="_Toc249289562"/>
      <w:bookmarkStart w:id="6567" w:name="_Toc277948370"/>
      <w:bookmarkStart w:id="6568" w:name="_Toc315426460"/>
      <w:bookmarkStart w:id="6569" w:name="_Toc406524251"/>
      <w:bookmarkStart w:id="6570" w:name="_Toc437856604"/>
      <w:bookmarkStart w:id="6571" w:name="_Toc97127297"/>
      <w:r w:rsidRPr="00F82099">
        <w:t>Specific considerations / constraints using certain services within a given profile</w:t>
      </w:r>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p>
    <w:p w14:paraId="01543474" w14:textId="77777777" w:rsidR="00162259" w:rsidRDefault="00162259" w:rsidP="00F82099">
      <w:pPr>
        <w:pStyle w:val="PARAGRAPH"/>
      </w:pPr>
      <w:r w:rsidRPr="00347160">
        <w:t>The availability and the protocol of some of the services may depend on the communication profile. These elements are specified as part of the communication profile specification.</w:t>
      </w:r>
      <w:bookmarkStart w:id="6572" w:name="_Toc510240250"/>
      <w:bookmarkStart w:id="6573" w:name="_Toc510241522"/>
      <w:bookmarkStart w:id="6574" w:name="_Ref510704868"/>
      <w:bookmarkStart w:id="6575" w:name="_Ref510704877"/>
      <w:bookmarkStart w:id="6576" w:name="_Ref510704935"/>
      <w:bookmarkStart w:id="6577" w:name="_Ref510706207"/>
      <w:bookmarkStart w:id="6578" w:name="_Ref510706301"/>
      <w:bookmarkStart w:id="6579" w:name="_Ref510706788"/>
      <w:bookmarkStart w:id="6580" w:name="_Ref510706856"/>
      <w:bookmarkStart w:id="6581" w:name="_Ref510707313"/>
      <w:bookmarkStart w:id="6582" w:name="_Toc520528685"/>
      <w:bookmarkStart w:id="6583" w:name="_Toc62885331"/>
      <w:bookmarkStart w:id="6584" w:name="_Toc68357385"/>
      <w:bookmarkStart w:id="6585" w:name="_Ref174526884"/>
    </w:p>
    <w:p w14:paraId="166CFDD1" w14:textId="77777777" w:rsidR="00AD48B9" w:rsidRPr="00F82099" w:rsidRDefault="00AD48B9" w:rsidP="00F82099">
      <w:pPr>
        <w:pStyle w:val="ANNEX-heading1"/>
      </w:pPr>
      <w:bookmarkStart w:id="6586" w:name="_Toc406524252"/>
      <w:bookmarkStart w:id="6587" w:name="_Ref408341031"/>
      <w:bookmarkStart w:id="6588" w:name="_Toc437856605"/>
      <w:bookmarkStart w:id="6589" w:name="_Toc97127298"/>
      <w:r w:rsidRPr="00F82099">
        <w:t>The 3-layer, connection-oriented, HDLC based communication profile</w:t>
      </w:r>
      <w:bookmarkEnd w:id="6586"/>
      <w:bookmarkEnd w:id="6587"/>
      <w:bookmarkEnd w:id="6588"/>
      <w:bookmarkEnd w:id="6589"/>
    </w:p>
    <w:p w14:paraId="6E51ECD4" w14:textId="77777777" w:rsidR="00AD48B9" w:rsidRPr="00347160" w:rsidRDefault="00AD48B9" w:rsidP="00F82099">
      <w:pPr>
        <w:pStyle w:val="PARAGRAPH"/>
      </w:pPr>
      <w:r w:rsidRPr="00347160">
        <w:t xml:space="preserve">This profile is specified in </w:t>
      </w:r>
      <w:r w:rsidRPr="00347160">
        <w:fldChar w:fldCharType="begin" w:fldLock="1"/>
      </w:r>
      <w:r w:rsidRPr="00347160">
        <w:instrText xml:space="preserve"> REF IEC62056_7_6_HDLC \h </w:instrText>
      </w:r>
      <w:r w:rsidR="00C60BA6" w:rsidRPr="00347160">
        <w:instrText xml:space="preserve"> \* MERGEFORMAT </w:instrText>
      </w:r>
      <w:r w:rsidRPr="00347160">
        <w:fldChar w:fldCharType="separate"/>
      </w:r>
      <w:r w:rsidR="00077BDE">
        <w:t>IEC 6</w:t>
      </w:r>
      <w:r w:rsidR="00811F07" w:rsidRPr="00347160">
        <w:t>2056-7-6</w:t>
      </w:r>
      <w:r w:rsidRPr="00347160">
        <w:fldChar w:fldCharType="end"/>
      </w:r>
      <w:r w:rsidRPr="00347160">
        <w:t>.</w:t>
      </w:r>
    </w:p>
    <w:p w14:paraId="57F7654E" w14:textId="77777777" w:rsidR="00AD48B9" w:rsidRPr="00F82099" w:rsidRDefault="00AD48B9" w:rsidP="00F82099">
      <w:pPr>
        <w:pStyle w:val="ANNEX-heading1"/>
      </w:pPr>
      <w:bookmarkStart w:id="6590" w:name="_Toc406524253"/>
      <w:bookmarkStart w:id="6591" w:name="_Ref408341034"/>
      <w:bookmarkStart w:id="6592" w:name="_Toc437856606"/>
      <w:bookmarkStart w:id="6593" w:name="_Toc97127299"/>
      <w:r w:rsidRPr="00F82099">
        <w:t>The TCP-UDP/IP based communication profiles (COSEM_on_IP)</w:t>
      </w:r>
      <w:bookmarkEnd w:id="6590"/>
      <w:bookmarkEnd w:id="6591"/>
      <w:bookmarkEnd w:id="6592"/>
      <w:bookmarkEnd w:id="6593"/>
    </w:p>
    <w:p w14:paraId="48F6534D" w14:textId="77777777" w:rsidR="00AD48B9" w:rsidRDefault="00AD48B9" w:rsidP="00F82099">
      <w:pPr>
        <w:pStyle w:val="PARAGRAPH"/>
      </w:pPr>
      <w:r w:rsidRPr="00347160">
        <w:t xml:space="preserve">This profile is specified in </w:t>
      </w:r>
      <w:r w:rsidR="008170F4" w:rsidRPr="00347160">
        <w:fldChar w:fldCharType="begin" w:fldLock="1"/>
      </w:r>
      <w:r w:rsidR="008170F4" w:rsidRPr="00347160">
        <w:instrText xml:space="preserve"> REF IEC62056_9_7_TCPUDPIP \h </w:instrText>
      </w:r>
      <w:r w:rsidR="00C60BA6" w:rsidRPr="00347160">
        <w:instrText xml:space="preserve"> \* MERGEFORMAT </w:instrText>
      </w:r>
      <w:r w:rsidR="008170F4" w:rsidRPr="00347160">
        <w:fldChar w:fldCharType="separate"/>
      </w:r>
      <w:r w:rsidR="00077BDE">
        <w:t>IEC 6</w:t>
      </w:r>
      <w:r w:rsidR="00811F07" w:rsidRPr="00347160">
        <w:t>2056-9-7</w:t>
      </w:r>
      <w:r w:rsidR="008170F4" w:rsidRPr="00347160">
        <w:fldChar w:fldCharType="end"/>
      </w:r>
      <w:r w:rsidR="008170F4" w:rsidRPr="00347160">
        <w:t>.</w:t>
      </w:r>
    </w:p>
    <w:p w14:paraId="2CE69561" w14:textId="77777777" w:rsidR="008E5ACA" w:rsidRDefault="008E5ACA" w:rsidP="008E5ACA">
      <w:pPr>
        <w:pStyle w:val="ANNEX-heading1"/>
      </w:pPr>
      <w:bookmarkStart w:id="6594" w:name="_Toc97127300"/>
      <w:r>
        <w:t>The wired and wireless M-Bus communication profiles</w:t>
      </w:r>
      <w:bookmarkEnd w:id="6594"/>
    </w:p>
    <w:p w14:paraId="24FD6D00" w14:textId="70675B3C" w:rsidR="008E5ACA" w:rsidRPr="00347160" w:rsidRDefault="008E5ACA" w:rsidP="00F82099">
      <w:pPr>
        <w:pStyle w:val="PARAGRAPH"/>
      </w:pPr>
      <w:r w:rsidRPr="00347160">
        <w:t>This profile</w:t>
      </w:r>
      <w:r>
        <w:t>s</w:t>
      </w:r>
      <w:r w:rsidRPr="00347160">
        <w:t xml:space="preserve"> </w:t>
      </w:r>
      <w:r>
        <w:t>are</w:t>
      </w:r>
      <w:r w:rsidRPr="00347160">
        <w:t xml:space="preserve"> specified in</w:t>
      </w:r>
      <w:r>
        <w:t xml:space="preserve"> </w:t>
      </w:r>
      <w:r>
        <w:fldChar w:fldCharType="begin"/>
      </w:r>
      <w:r>
        <w:instrText xml:space="preserve"> REF IEC62056_7_3_MBus \h </w:instrText>
      </w:r>
      <w:r>
        <w:fldChar w:fldCharType="separate"/>
      </w:r>
      <w:r w:rsidR="00DC4BE9">
        <w:t>IEC 62056-7-3:</w:t>
      </w:r>
      <w:ins w:id="6595" w:author="John Cowburn" w:date="2021-03-24T13:03:00Z">
        <w:r w:rsidR="00DC4BE9">
          <w:t>2017</w:t>
        </w:r>
      </w:ins>
      <w:r>
        <w:fldChar w:fldCharType="end"/>
      </w:r>
      <w:r w:rsidR="00E773C4">
        <w:t>.</w:t>
      </w:r>
      <w:r>
        <w:t>.</w:t>
      </w:r>
    </w:p>
    <w:p w14:paraId="294B6CC6" w14:textId="77777777" w:rsidR="00AD48B9" w:rsidRPr="00F82099" w:rsidRDefault="00AD48B9" w:rsidP="00F82099">
      <w:pPr>
        <w:pStyle w:val="ANNEX-heading1"/>
      </w:pPr>
      <w:bookmarkStart w:id="6596" w:name="_Toc406524254"/>
      <w:bookmarkStart w:id="6597" w:name="_Ref408341036"/>
      <w:bookmarkStart w:id="6598" w:name="_Toc437856607"/>
      <w:bookmarkStart w:id="6599" w:name="_Toc97127301"/>
      <w:r w:rsidRPr="00F82099">
        <w:t>The S-FSK PLC profile</w:t>
      </w:r>
      <w:bookmarkEnd w:id="6596"/>
      <w:bookmarkEnd w:id="6597"/>
      <w:bookmarkEnd w:id="6598"/>
      <w:bookmarkEnd w:id="6599"/>
    </w:p>
    <w:p w14:paraId="4D989E41" w14:textId="77777777" w:rsidR="00B63C12" w:rsidRPr="00347160" w:rsidRDefault="00AD48B9" w:rsidP="00B63C12">
      <w:pPr>
        <w:pStyle w:val="PARAGRAPH"/>
      </w:pPr>
      <w:r w:rsidRPr="00347160">
        <w:t xml:space="preserve">This profile is specified in </w:t>
      </w:r>
      <w:r w:rsidRPr="00347160">
        <w:fldChar w:fldCharType="begin" w:fldLock="1"/>
      </w:r>
      <w:r w:rsidRPr="00347160">
        <w:instrText xml:space="preserve"> REF IEC62056_8_3_SFSK \h </w:instrText>
      </w:r>
      <w:r w:rsidR="00C60BA6" w:rsidRPr="00347160">
        <w:instrText xml:space="preserve"> \* MERGEFORMAT </w:instrText>
      </w:r>
      <w:r w:rsidRPr="00347160">
        <w:fldChar w:fldCharType="separate"/>
      </w:r>
      <w:r w:rsidR="00077BDE">
        <w:rPr>
          <w:color w:val="000000"/>
        </w:rPr>
        <w:t>IEC 6</w:t>
      </w:r>
      <w:r w:rsidR="00811F07" w:rsidRPr="00347160">
        <w:rPr>
          <w:color w:val="000000"/>
        </w:rPr>
        <w:t>2056-8-3</w:t>
      </w:r>
      <w:r w:rsidRPr="00347160">
        <w:fldChar w:fldCharType="end"/>
      </w:r>
      <w:r w:rsidRPr="00347160">
        <w:t>.</w:t>
      </w:r>
    </w:p>
    <w:p w14:paraId="72FBF189" w14:textId="77777777" w:rsidR="00162259" w:rsidRPr="00255C55" w:rsidRDefault="00162259" w:rsidP="0002287E">
      <w:pPr>
        <w:pStyle w:val="ANNEXtitle"/>
      </w:pPr>
      <w:r w:rsidRPr="00347160">
        <w:lastRenderedPageBreak/>
        <w:br/>
      </w:r>
      <w:bookmarkStart w:id="6600" w:name="_Ref406425520"/>
      <w:bookmarkStart w:id="6601" w:name="_Toc406524255"/>
      <w:bookmarkStart w:id="6602" w:name="_Toc437856608"/>
      <w:bookmarkStart w:id="6603" w:name="_Toc97127302"/>
      <w:r w:rsidRPr="00255C55">
        <w:rPr>
          <w:b w:val="0"/>
        </w:rPr>
        <w:t>(normative)</w:t>
      </w:r>
      <w:r w:rsidRPr="00255C55">
        <w:rPr>
          <w:b w:val="0"/>
        </w:rPr>
        <w:br/>
      </w:r>
      <w:r w:rsidRPr="00255C55">
        <w:br/>
        <w:t>SMS short wrapper</w:t>
      </w:r>
      <w:bookmarkEnd w:id="6600"/>
      <w:bookmarkEnd w:id="6601"/>
      <w:bookmarkEnd w:id="6602"/>
      <w:bookmarkEnd w:id="6603"/>
    </w:p>
    <w:p w14:paraId="466E1160" w14:textId="77777777" w:rsidR="00162259" w:rsidRPr="00255C55" w:rsidRDefault="00162259" w:rsidP="00F82099">
      <w:pPr>
        <w:pStyle w:val="PARAGRAPH"/>
      </w:pPr>
      <w:r w:rsidRPr="00255C55">
        <w:t>This Annex specifies the transport of xDLMS APDUs in an SMS.</w:t>
      </w:r>
    </w:p>
    <w:p w14:paraId="079D6C6A" w14:textId="77777777" w:rsidR="00162259" w:rsidRPr="00255C55" w:rsidRDefault="00162259" w:rsidP="00F82099">
      <w:pPr>
        <w:pStyle w:val="PARAGRAPH"/>
      </w:pPr>
      <w:r w:rsidRPr="00255C55">
        <w:t xml:space="preserve">The payload of an SMS message is the xDLMS APDU prepended with the identifier of the Destination_AP and the Source_AP as shown in </w:t>
      </w:r>
      <w:r w:rsidRPr="00255C55">
        <w:fldChar w:fldCharType="begin" w:fldLock="1"/>
      </w:r>
      <w:r w:rsidRPr="00255C55">
        <w:instrText xml:space="preserve"> REF _Ref375171151 \h </w:instrText>
      </w:r>
      <w:r w:rsidR="00C60BA6" w:rsidRPr="00255C55">
        <w:instrText xml:space="preserve"> \* MERGEFORMAT </w:instrText>
      </w:r>
      <w:r w:rsidRPr="00255C55">
        <w:fldChar w:fldCharType="separate"/>
      </w:r>
      <w:r w:rsidR="00C40FCE" w:rsidRPr="00255C55">
        <w:t>Figure B.</w:t>
      </w:r>
      <w:r w:rsidR="00811F07" w:rsidRPr="00255C55">
        <w:rPr>
          <w:noProof/>
        </w:rPr>
        <w:t>1</w:t>
      </w:r>
      <w:r w:rsidRPr="00255C55">
        <w:fldChar w:fldCharType="end"/>
      </w:r>
      <w:r w:rsidRPr="00255C55">
        <w:t>:</w:t>
      </w:r>
    </w:p>
    <w:tbl>
      <w:tblPr>
        <w:tblW w:w="9070" w:type="dxa"/>
        <w:jc w:val="cente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Look w:val="01E0" w:firstRow="1" w:lastRow="1" w:firstColumn="1" w:lastColumn="1" w:noHBand="0" w:noVBand="0"/>
      </w:tblPr>
      <w:tblGrid>
        <w:gridCol w:w="1647"/>
        <w:gridCol w:w="1697"/>
        <w:gridCol w:w="5726"/>
      </w:tblGrid>
      <w:tr w:rsidR="00162259" w:rsidRPr="00255C55" w14:paraId="565E8762" w14:textId="77777777" w:rsidTr="00077BDE">
        <w:trPr>
          <w:cantSplit/>
          <w:jc w:val="center"/>
        </w:trPr>
        <w:tc>
          <w:tcPr>
            <w:tcW w:w="1101" w:type="dxa"/>
            <w:tcBorders>
              <w:top w:val="nil"/>
              <w:left w:val="nil"/>
              <w:bottom w:val="nil"/>
              <w:right w:val="nil"/>
            </w:tcBorders>
          </w:tcPr>
          <w:p w14:paraId="3D54DE7F" w14:textId="77777777" w:rsidR="00162259" w:rsidRPr="00255C55" w:rsidRDefault="00162259" w:rsidP="00521E1B">
            <w:pPr>
              <w:pStyle w:val="TABLE-cell"/>
              <w:keepNext/>
            </w:pPr>
            <w:r w:rsidRPr="00255C55">
              <w:t>8 bits</w:t>
            </w:r>
          </w:p>
        </w:tc>
        <w:tc>
          <w:tcPr>
            <w:tcW w:w="1134" w:type="dxa"/>
            <w:tcBorders>
              <w:top w:val="nil"/>
              <w:left w:val="nil"/>
              <w:bottom w:val="nil"/>
              <w:right w:val="nil"/>
            </w:tcBorders>
          </w:tcPr>
          <w:p w14:paraId="7BE88C9E" w14:textId="77777777" w:rsidR="00162259" w:rsidRPr="00255C55" w:rsidRDefault="00162259" w:rsidP="00521E1B">
            <w:pPr>
              <w:pStyle w:val="TABLE-cell"/>
              <w:keepNext/>
            </w:pPr>
            <w:r w:rsidRPr="00255C55">
              <w:t>8 bits</w:t>
            </w:r>
          </w:p>
        </w:tc>
        <w:tc>
          <w:tcPr>
            <w:tcW w:w="3827" w:type="dxa"/>
            <w:tcBorders>
              <w:top w:val="nil"/>
              <w:left w:val="nil"/>
              <w:bottom w:val="nil"/>
              <w:right w:val="nil"/>
            </w:tcBorders>
          </w:tcPr>
          <w:p w14:paraId="23678B7A" w14:textId="77777777" w:rsidR="00162259" w:rsidRPr="00255C55" w:rsidRDefault="00162259" w:rsidP="00521E1B">
            <w:pPr>
              <w:pStyle w:val="TABLE-cell"/>
              <w:keepNext/>
            </w:pPr>
            <w:r w:rsidRPr="00255C55">
              <w:t>N*8bits</w:t>
            </w:r>
          </w:p>
        </w:tc>
      </w:tr>
      <w:tr w:rsidR="00162259" w:rsidRPr="00255C55" w14:paraId="5FEBF93C" w14:textId="77777777" w:rsidTr="00077BDE">
        <w:trPr>
          <w:cantSplit/>
          <w:jc w:val="center"/>
        </w:trPr>
        <w:tc>
          <w:tcPr>
            <w:tcW w:w="1101" w:type="dxa"/>
            <w:tcBorders>
              <w:top w:val="double" w:sz="4" w:space="0" w:color="auto"/>
              <w:left w:val="double" w:sz="4" w:space="0" w:color="auto"/>
              <w:bottom w:val="double" w:sz="4" w:space="0" w:color="auto"/>
              <w:right w:val="single" w:sz="4" w:space="0" w:color="auto"/>
            </w:tcBorders>
            <w:vAlign w:val="center"/>
          </w:tcPr>
          <w:p w14:paraId="037CA00F" w14:textId="77777777" w:rsidR="00162259" w:rsidRPr="00255C55" w:rsidDel="00723E34" w:rsidRDefault="00162259" w:rsidP="00521E1B">
            <w:pPr>
              <w:pStyle w:val="TABLE-cell"/>
              <w:keepNext/>
            </w:pPr>
            <w:r w:rsidRPr="00255C55">
              <w:t>Dst_AP</w:t>
            </w:r>
          </w:p>
        </w:tc>
        <w:tc>
          <w:tcPr>
            <w:tcW w:w="1134" w:type="dxa"/>
            <w:tcBorders>
              <w:top w:val="double" w:sz="4" w:space="0" w:color="auto"/>
              <w:left w:val="single" w:sz="4" w:space="0" w:color="auto"/>
              <w:bottom w:val="double" w:sz="4" w:space="0" w:color="auto"/>
              <w:right w:val="dashed" w:sz="4" w:space="0" w:color="auto"/>
            </w:tcBorders>
            <w:vAlign w:val="center"/>
          </w:tcPr>
          <w:p w14:paraId="5F1510AD" w14:textId="77777777" w:rsidR="00162259" w:rsidRPr="00255C55" w:rsidDel="00723E34" w:rsidRDefault="00162259" w:rsidP="00521E1B">
            <w:pPr>
              <w:pStyle w:val="TABLE-cell"/>
              <w:keepNext/>
            </w:pPr>
            <w:bookmarkStart w:id="6604" w:name="_Toc406524256"/>
            <w:r w:rsidRPr="00255C55">
              <w:t>Src_AP</w:t>
            </w:r>
            <w:bookmarkEnd w:id="6604"/>
          </w:p>
        </w:tc>
        <w:tc>
          <w:tcPr>
            <w:tcW w:w="3827" w:type="dxa"/>
            <w:tcBorders>
              <w:top w:val="double" w:sz="4" w:space="0" w:color="auto"/>
              <w:left w:val="single" w:sz="4" w:space="0" w:color="auto"/>
              <w:bottom w:val="double" w:sz="4" w:space="0" w:color="auto"/>
              <w:right w:val="double" w:sz="4" w:space="0" w:color="auto"/>
            </w:tcBorders>
            <w:vAlign w:val="center"/>
          </w:tcPr>
          <w:p w14:paraId="462DA3A6" w14:textId="77777777" w:rsidR="00162259" w:rsidRPr="00255C55" w:rsidRDefault="00162259" w:rsidP="00521E1B">
            <w:pPr>
              <w:pStyle w:val="TABLE-cell"/>
              <w:keepNext/>
              <w:rPr>
                <w:lang w:eastAsia="fr-FR"/>
              </w:rPr>
            </w:pPr>
            <w:r w:rsidRPr="00255C55">
              <w:rPr>
                <w:lang w:eastAsia="fr-FR"/>
              </w:rPr>
              <w:t>Application layer payload (xDLMS APDU)</w:t>
            </w:r>
          </w:p>
        </w:tc>
      </w:tr>
    </w:tbl>
    <w:p w14:paraId="7AC55C25" w14:textId="77777777" w:rsidR="00F82099" w:rsidRPr="00255C55" w:rsidRDefault="00F82099" w:rsidP="00F82099">
      <w:pPr>
        <w:pStyle w:val="NOTE"/>
      </w:pPr>
    </w:p>
    <w:p w14:paraId="006CE01F" w14:textId="77777777" w:rsidR="00162259" w:rsidRPr="00255C55" w:rsidRDefault="00162259" w:rsidP="00521922">
      <w:pPr>
        <w:pStyle w:val="ListBullet"/>
      </w:pPr>
      <w:r w:rsidRPr="00255C55">
        <w:t>Dst_AP = Destination AP identifies the destination Application Process;</w:t>
      </w:r>
    </w:p>
    <w:p w14:paraId="6BDEAF4B" w14:textId="77777777" w:rsidR="00162259" w:rsidRPr="00255C55" w:rsidRDefault="000E58FD" w:rsidP="00521922">
      <w:pPr>
        <w:pStyle w:val="ListBullet"/>
      </w:pPr>
      <w:r w:rsidRPr="00255C55">
        <w:t>Src_AP = Source AP identifies the source Application Process.</w:t>
      </w:r>
      <w:r w:rsidR="00B0327E" w:rsidRPr="00255C55">
        <w:t>.</w:t>
      </w:r>
    </w:p>
    <w:p w14:paraId="58F7CCA1" w14:textId="41A4D689" w:rsidR="00162259" w:rsidRPr="00347160" w:rsidRDefault="00162259" w:rsidP="00F82099">
      <w:pPr>
        <w:pStyle w:val="FIGURE-title"/>
      </w:pPr>
      <w:bookmarkStart w:id="6605" w:name="_Ref375171151"/>
      <w:bookmarkStart w:id="6606" w:name="_Toc363551592"/>
      <w:bookmarkStart w:id="6607" w:name="_Ref370673743"/>
      <w:bookmarkStart w:id="6608" w:name="_Toc375120284"/>
      <w:bookmarkStart w:id="6609" w:name="_Toc378884097"/>
      <w:bookmarkStart w:id="6610" w:name="_Toc406406606"/>
      <w:bookmarkStart w:id="6611" w:name="_Toc406523261"/>
      <w:bookmarkStart w:id="6612" w:name="_Toc437856722"/>
      <w:bookmarkStart w:id="6613" w:name="_Toc97127433"/>
      <w:r w:rsidRPr="00255C55">
        <w:t>Figure B.</w:t>
      </w:r>
      <w:fldSimple w:instr=" SEQ Figure_B. \* ARABIC ">
        <w:r w:rsidR="00DC4BE9">
          <w:rPr>
            <w:noProof/>
          </w:rPr>
          <w:t>1</w:t>
        </w:r>
      </w:fldSimple>
      <w:bookmarkEnd w:id="6605"/>
      <w:r w:rsidRPr="00255C55">
        <w:t xml:space="preserve"> – Short wrapper</w:t>
      </w:r>
      <w:bookmarkEnd w:id="6606"/>
      <w:bookmarkEnd w:id="6607"/>
      <w:bookmarkEnd w:id="6608"/>
      <w:bookmarkEnd w:id="6609"/>
      <w:bookmarkEnd w:id="6610"/>
      <w:bookmarkEnd w:id="6611"/>
      <w:bookmarkEnd w:id="6612"/>
      <w:bookmarkEnd w:id="6613"/>
    </w:p>
    <w:p w14:paraId="35720F96" w14:textId="77777777" w:rsidR="00162259" w:rsidRPr="00347160" w:rsidRDefault="00162259" w:rsidP="00F82099">
      <w:pPr>
        <w:pStyle w:val="PARAGRAPH"/>
      </w:pPr>
      <w:r w:rsidRPr="00347160">
        <w:fldChar w:fldCharType="begin" w:fldLock="1"/>
      </w:r>
      <w:r w:rsidRPr="00347160">
        <w:instrText xml:space="preserve"> REF _Ref375171253 \h </w:instrText>
      </w:r>
      <w:r w:rsidR="00C60BA6" w:rsidRPr="00347160">
        <w:instrText xml:space="preserve"> \* MERGEFORMAT </w:instrText>
      </w:r>
      <w:r w:rsidRPr="00347160">
        <w:fldChar w:fldCharType="separate"/>
      </w:r>
      <w:r w:rsidR="00811F07" w:rsidRPr="00347160">
        <w:t xml:space="preserve">Table B. </w:t>
      </w:r>
      <w:r w:rsidR="00811F07">
        <w:rPr>
          <w:noProof/>
        </w:rPr>
        <w:t>1</w:t>
      </w:r>
      <w:r w:rsidRPr="00347160">
        <w:fldChar w:fldCharType="end"/>
      </w:r>
      <w:r w:rsidRPr="00347160">
        <w:t xml:space="preserve"> specifies the identifiers of reserved Application Processes:</w:t>
      </w:r>
    </w:p>
    <w:p w14:paraId="73CCB1D3" w14:textId="42EB3782" w:rsidR="00162259" w:rsidRDefault="00162259" w:rsidP="00F82099">
      <w:pPr>
        <w:pStyle w:val="TABLE-title"/>
      </w:pPr>
      <w:bookmarkStart w:id="6614" w:name="_Ref375171253"/>
      <w:bookmarkStart w:id="6615" w:name="_Toc375120296"/>
      <w:bookmarkStart w:id="6616" w:name="_Toc378884108"/>
      <w:bookmarkStart w:id="6617" w:name="_Toc406428506"/>
      <w:bookmarkStart w:id="6618" w:name="_Toc437856809"/>
      <w:bookmarkStart w:id="6619" w:name="_Toc97127522"/>
      <w:r w:rsidRPr="00347160">
        <w:t>Table B.</w:t>
      </w:r>
      <w:fldSimple w:instr=" SEQ Table_B. \* ARABIC ">
        <w:r w:rsidR="00DC4BE9">
          <w:rPr>
            <w:noProof/>
          </w:rPr>
          <w:t>1</w:t>
        </w:r>
      </w:fldSimple>
      <w:bookmarkEnd w:id="6614"/>
      <w:r w:rsidRPr="00347160">
        <w:t xml:space="preserve"> – Reserved Application Processes</w:t>
      </w:r>
      <w:bookmarkEnd w:id="6615"/>
      <w:bookmarkEnd w:id="6616"/>
      <w:bookmarkEnd w:id="6617"/>
      <w:bookmarkEnd w:id="6618"/>
      <w:bookmarkEnd w:id="66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2"/>
        <w:gridCol w:w="3441"/>
      </w:tblGrid>
      <w:tr w:rsidR="000E58FD" w:rsidRPr="009A69A8" w14:paraId="31411911" w14:textId="77777777" w:rsidTr="000F05CF">
        <w:trPr>
          <w:jc w:val="center"/>
        </w:trPr>
        <w:tc>
          <w:tcPr>
            <w:tcW w:w="7513" w:type="dxa"/>
            <w:gridSpan w:val="2"/>
            <w:shd w:val="clear" w:color="auto" w:fill="auto"/>
          </w:tcPr>
          <w:p w14:paraId="0ECEDEAC" w14:textId="77777777" w:rsidR="000E58FD" w:rsidRPr="009A69A8" w:rsidRDefault="000E58FD" w:rsidP="000F05CF">
            <w:pPr>
              <w:pStyle w:val="PARAGRAPH"/>
              <w:keepNext/>
              <w:spacing w:before="60" w:after="60"/>
              <w:jc w:val="center"/>
              <w:rPr>
                <w:b/>
                <w:sz w:val="16"/>
                <w:szCs w:val="16"/>
              </w:rPr>
            </w:pPr>
            <w:r>
              <w:rPr>
                <w:b/>
                <w:sz w:val="16"/>
                <w:szCs w:val="16"/>
              </w:rPr>
              <w:t>Client side reserved S</w:t>
            </w:r>
            <w:r w:rsidRPr="009A69A8">
              <w:rPr>
                <w:b/>
                <w:sz w:val="16"/>
                <w:szCs w:val="16"/>
              </w:rPr>
              <w:t>AP</w:t>
            </w:r>
            <w:r>
              <w:rPr>
                <w:b/>
                <w:sz w:val="16"/>
                <w:szCs w:val="16"/>
              </w:rPr>
              <w:t>s</w:t>
            </w:r>
          </w:p>
        </w:tc>
      </w:tr>
      <w:tr w:rsidR="000E58FD" w:rsidRPr="009A69A8" w14:paraId="5DC038C0" w14:textId="77777777" w:rsidTr="000F05CF">
        <w:trPr>
          <w:jc w:val="center"/>
        </w:trPr>
        <w:tc>
          <w:tcPr>
            <w:tcW w:w="4072" w:type="dxa"/>
            <w:shd w:val="clear" w:color="auto" w:fill="auto"/>
          </w:tcPr>
          <w:p w14:paraId="296B7DF0" w14:textId="77777777" w:rsidR="000E58FD" w:rsidRPr="009A69A8" w:rsidRDefault="000E58FD" w:rsidP="000F05CF">
            <w:pPr>
              <w:pStyle w:val="PARAGRAPH"/>
              <w:keepNext/>
              <w:spacing w:before="60" w:after="60"/>
              <w:rPr>
                <w:sz w:val="16"/>
                <w:szCs w:val="16"/>
              </w:rPr>
            </w:pPr>
            <w:r w:rsidRPr="009A69A8">
              <w:rPr>
                <w:sz w:val="16"/>
                <w:szCs w:val="16"/>
              </w:rPr>
              <w:t>No-station</w:t>
            </w:r>
          </w:p>
        </w:tc>
        <w:tc>
          <w:tcPr>
            <w:tcW w:w="3441" w:type="dxa"/>
            <w:shd w:val="clear" w:color="auto" w:fill="auto"/>
          </w:tcPr>
          <w:p w14:paraId="1BCB3515" w14:textId="77777777" w:rsidR="000E58FD" w:rsidRPr="009A69A8" w:rsidRDefault="000E58FD" w:rsidP="000F05CF">
            <w:pPr>
              <w:pStyle w:val="PARAGRAPH"/>
              <w:keepNext/>
              <w:spacing w:before="60" w:after="60"/>
              <w:jc w:val="center"/>
              <w:rPr>
                <w:sz w:val="16"/>
                <w:szCs w:val="16"/>
              </w:rPr>
            </w:pPr>
            <w:r w:rsidRPr="009A69A8">
              <w:rPr>
                <w:sz w:val="16"/>
                <w:szCs w:val="16"/>
              </w:rPr>
              <w:t>0x00</w:t>
            </w:r>
          </w:p>
        </w:tc>
      </w:tr>
      <w:tr w:rsidR="000E58FD" w:rsidRPr="009A69A8" w14:paraId="4C7FF90F" w14:textId="77777777" w:rsidTr="000F05CF">
        <w:trPr>
          <w:jc w:val="center"/>
        </w:trPr>
        <w:tc>
          <w:tcPr>
            <w:tcW w:w="4072" w:type="dxa"/>
            <w:shd w:val="clear" w:color="auto" w:fill="auto"/>
          </w:tcPr>
          <w:p w14:paraId="324DFA96" w14:textId="77777777" w:rsidR="000E58FD" w:rsidRPr="009A69A8" w:rsidRDefault="000E58FD" w:rsidP="000F05CF">
            <w:pPr>
              <w:pStyle w:val="PARAGRAPH"/>
              <w:keepNext/>
              <w:spacing w:before="60" w:after="60"/>
              <w:rPr>
                <w:sz w:val="16"/>
                <w:szCs w:val="16"/>
              </w:rPr>
            </w:pPr>
            <w:r w:rsidRPr="009A69A8">
              <w:rPr>
                <w:sz w:val="16"/>
                <w:szCs w:val="16"/>
              </w:rPr>
              <w:t>Client Management Process</w:t>
            </w:r>
            <w:r>
              <w:rPr>
                <w:sz w:val="16"/>
                <w:szCs w:val="16"/>
              </w:rPr>
              <w:fldChar w:fldCharType="begin"/>
            </w:r>
            <w:r>
              <w:instrText xml:space="preserve"> XE "</w:instrText>
            </w:r>
            <w:r w:rsidRPr="001B6EAD">
              <w:rPr>
                <w:sz w:val="16"/>
                <w:szCs w:val="16"/>
              </w:rPr>
              <w:instrText>Client Management Process</w:instrText>
            </w:r>
            <w:r>
              <w:instrText xml:space="preserve">" </w:instrText>
            </w:r>
            <w:r>
              <w:rPr>
                <w:sz w:val="16"/>
                <w:szCs w:val="16"/>
              </w:rPr>
              <w:fldChar w:fldCharType="end"/>
            </w:r>
          </w:p>
        </w:tc>
        <w:tc>
          <w:tcPr>
            <w:tcW w:w="3441" w:type="dxa"/>
            <w:shd w:val="clear" w:color="auto" w:fill="auto"/>
          </w:tcPr>
          <w:p w14:paraId="7493285A" w14:textId="77777777" w:rsidR="000E58FD" w:rsidRPr="009A69A8" w:rsidRDefault="000E58FD" w:rsidP="000F05CF">
            <w:pPr>
              <w:pStyle w:val="PARAGRAPH"/>
              <w:keepNext/>
              <w:spacing w:before="60" w:after="60"/>
              <w:jc w:val="center"/>
              <w:rPr>
                <w:sz w:val="16"/>
                <w:szCs w:val="16"/>
              </w:rPr>
            </w:pPr>
            <w:r w:rsidRPr="009A69A8">
              <w:rPr>
                <w:sz w:val="16"/>
                <w:szCs w:val="16"/>
              </w:rPr>
              <w:t>0x01</w:t>
            </w:r>
          </w:p>
        </w:tc>
      </w:tr>
      <w:tr w:rsidR="000E58FD" w:rsidRPr="009A69A8" w14:paraId="0F3FEDF3" w14:textId="77777777" w:rsidTr="000F05CF">
        <w:trPr>
          <w:jc w:val="center"/>
        </w:trPr>
        <w:tc>
          <w:tcPr>
            <w:tcW w:w="4072" w:type="dxa"/>
            <w:shd w:val="clear" w:color="auto" w:fill="auto"/>
          </w:tcPr>
          <w:p w14:paraId="648291BC" w14:textId="77777777" w:rsidR="000E58FD" w:rsidRPr="009A69A8" w:rsidRDefault="000E58FD" w:rsidP="000F05CF">
            <w:pPr>
              <w:pStyle w:val="PARAGRAPH"/>
              <w:keepNext/>
              <w:spacing w:before="60" w:after="60"/>
              <w:rPr>
                <w:sz w:val="16"/>
                <w:szCs w:val="16"/>
              </w:rPr>
            </w:pPr>
            <w:r>
              <w:rPr>
                <w:sz w:val="16"/>
                <w:szCs w:val="16"/>
              </w:rPr>
              <w:t>Public Client</w:t>
            </w:r>
            <w:r>
              <w:rPr>
                <w:sz w:val="16"/>
                <w:szCs w:val="16"/>
              </w:rPr>
              <w:fldChar w:fldCharType="begin"/>
            </w:r>
            <w:r>
              <w:instrText xml:space="preserve"> XE "</w:instrText>
            </w:r>
            <w:r w:rsidRPr="001B6EAD">
              <w:rPr>
                <w:sz w:val="16"/>
                <w:szCs w:val="16"/>
              </w:rPr>
              <w:instrText>Public Client</w:instrText>
            </w:r>
            <w:r>
              <w:instrText xml:space="preserve">" </w:instrText>
            </w:r>
            <w:r>
              <w:rPr>
                <w:sz w:val="16"/>
                <w:szCs w:val="16"/>
              </w:rPr>
              <w:fldChar w:fldCharType="end"/>
            </w:r>
          </w:p>
        </w:tc>
        <w:tc>
          <w:tcPr>
            <w:tcW w:w="3441" w:type="dxa"/>
            <w:shd w:val="clear" w:color="auto" w:fill="auto"/>
          </w:tcPr>
          <w:p w14:paraId="001DB89C" w14:textId="77777777" w:rsidR="000E58FD" w:rsidRPr="009A69A8" w:rsidRDefault="000E58FD" w:rsidP="000F05CF">
            <w:pPr>
              <w:pStyle w:val="PARAGRAPH"/>
              <w:keepNext/>
              <w:spacing w:before="60" w:after="60"/>
              <w:jc w:val="center"/>
              <w:rPr>
                <w:sz w:val="16"/>
                <w:szCs w:val="16"/>
              </w:rPr>
            </w:pPr>
            <w:r w:rsidRPr="009A69A8">
              <w:rPr>
                <w:sz w:val="16"/>
                <w:szCs w:val="16"/>
              </w:rPr>
              <w:t>0x10</w:t>
            </w:r>
          </w:p>
        </w:tc>
      </w:tr>
      <w:tr w:rsidR="000E58FD" w:rsidRPr="009A69A8" w14:paraId="4F8B3C6E" w14:textId="77777777" w:rsidTr="000F05CF">
        <w:trPr>
          <w:trHeight w:val="150"/>
          <w:jc w:val="center"/>
        </w:trPr>
        <w:tc>
          <w:tcPr>
            <w:tcW w:w="4072" w:type="dxa"/>
            <w:vMerge w:val="restart"/>
            <w:shd w:val="clear" w:color="auto" w:fill="auto"/>
            <w:vAlign w:val="center"/>
          </w:tcPr>
          <w:p w14:paraId="22983C60" w14:textId="77777777" w:rsidR="000E58FD" w:rsidRPr="00990A19" w:rsidRDefault="000E58FD" w:rsidP="000F05CF">
            <w:pPr>
              <w:pStyle w:val="TABLE-cell"/>
            </w:pPr>
            <w:r w:rsidRPr="00990A19">
              <w:rPr>
                <w:i/>
              </w:rPr>
              <w:t>Open for client AP assignment</w:t>
            </w:r>
          </w:p>
        </w:tc>
        <w:tc>
          <w:tcPr>
            <w:tcW w:w="3441" w:type="dxa"/>
            <w:shd w:val="clear" w:color="auto" w:fill="auto"/>
          </w:tcPr>
          <w:p w14:paraId="45510074" w14:textId="77777777" w:rsidR="000E58FD" w:rsidRPr="00990A19" w:rsidRDefault="000E58FD" w:rsidP="000F05CF">
            <w:pPr>
              <w:pStyle w:val="TABLE-cell"/>
              <w:jc w:val="center"/>
            </w:pPr>
            <w:r w:rsidRPr="00990A19">
              <w:t>0x02 …0x0F</w:t>
            </w:r>
          </w:p>
        </w:tc>
      </w:tr>
      <w:tr w:rsidR="000E58FD" w:rsidRPr="009A69A8" w14:paraId="726C60B7" w14:textId="77777777" w:rsidTr="000F05CF">
        <w:trPr>
          <w:trHeight w:val="150"/>
          <w:jc w:val="center"/>
        </w:trPr>
        <w:tc>
          <w:tcPr>
            <w:tcW w:w="4072" w:type="dxa"/>
            <w:vMerge/>
            <w:shd w:val="clear" w:color="auto" w:fill="auto"/>
          </w:tcPr>
          <w:p w14:paraId="2B9A1D15" w14:textId="77777777" w:rsidR="000E58FD" w:rsidRPr="009A69A8" w:rsidRDefault="000E58FD" w:rsidP="000F05CF">
            <w:pPr>
              <w:pStyle w:val="PARAGRAPH"/>
              <w:keepNext/>
              <w:spacing w:before="60" w:after="60"/>
              <w:rPr>
                <w:sz w:val="16"/>
                <w:szCs w:val="16"/>
              </w:rPr>
            </w:pPr>
          </w:p>
        </w:tc>
        <w:tc>
          <w:tcPr>
            <w:tcW w:w="3441" w:type="dxa"/>
            <w:shd w:val="clear" w:color="auto" w:fill="auto"/>
          </w:tcPr>
          <w:p w14:paraId="525A6F4B" w14:textId="77777777" w:rsidR="000E58FD" w:rsidRPr="009A69A8" w:rsidRDefault="000E58FD" w:rsidP="000F05CF">
            <w:pPr>
              <w:pStyle w:val="TABLE-cell"/>
              <w:jc w:val="center"/>
              <w:rPr>
                <w:szCs w:val="16"/>
              </w:rPr>
            </w:pPr>
            <w:r>
              <w:t>0x11 and up</w:t>
            </w:r>
          </w:p>
        </w:tc>
      </w:tr>
      <w:tr w:rsidR="000E58FD" w:rsidRPr="009A69A8" w14:paraId="734E61E3" w14:textId="77777777" w:rsidTr="000F05CF">
        <w:trPr>
          <w:jc w:val="center"/>
        </w:trPr>
        <w:tc>
          <w:tcPr>
            <w:tcW w:w="7513" w:type="dxa"/>
            <w:gridSpan w:val="2"/>
            <w:shd w:val="clear" w:color="auto" w:fill="auto"/>
          </w:tcPr>
          <w:p w14:paraId="42C74FD4" w14:textId="77777777" w:rsidR="000E58FD" w:rsidRPr="009A69A8" w:rsidRDefault="000E58FD" w:rsidP="000F05CF">
            <w:pPr>
              <w:pStyle w:val="PARAGRAPH"/>
              <w:keepNext/>
              <w:spacing w:before="60" w:after="60"/>
              <w:jc w:val="center"/>
              <w:rPr>
                <w:b/>
                <w:sz w:val="16"/>
                <w:szCs w:val="16"/>
              </w:rPr>
            </w:pPr>
            <w:r>
              <w:rPr>
                <w:b/>
                <w:sz w:val="16"/>
                <w:szCs w:val="16"/>
              </w:rPr>
              <w:t>Server side reserved S</w:t>
            </w:r>
            <w:r w:rsidRPr="009A69A8">
              <w:rPr>
                <w:b/>
                <w:sz w:val="16"/>
                <w:szCs w:val="16"/>
              </w:rPr>
              <w:t>AP</w:t>
            </w:r>
            <w:r>
              <w:rPr>
                <w:b/>
                <w:sz w:val="16"/>
                <w:szCs w:val="16"/>
              </w:rPr>
              <w:t>s</w:t>
            </w:r>
          </w:p>
        </w:tc>
      </w:tr>
      <w:tr w:rsidR="000E58FD" w:rsidRPr="009A69A8" w14:paraId="43F3F845" w14:textId="77777777" w:rsidTr="000F05CF">
        <w:trPr>
          <w:jc w:val="center"/>
        </w:trPr>
        <w:tc>
          <w:tcPr>
            <w:tcW w:w="4072" w:type="dxa"/>
            <w:shd w:val="clear" w:color="auto" w:fill="auto"/>
          </w:tcPr>
          <w:p w14:paraId="210E348F" w14:textId="77777777" w:rsidR="000E58FD" w:rsidRPr="009A69A8" w:rsidRDefault="000E58FD" w:rsidP="000F05CF">
            <w:pPr>
              <w:pStyle w:val="PARAGRAPH"/>
              <w:keepNext/>
              <w:spacing w:before="60" w:after="60"/>
              <w:rPr>
                <w:sz w:val="16"/>
                <w:szCs w:val="16"/>
              </w:rPr>
            </w:pPr>
            <w:r w:rsidRPr="009A69A8">
              <w:rPr>
                <w:sz w:val="16"/>
                <w:szCs w:val="16"/>
              </w:rPr>
              <w:t>No-station</w:t>
            </w:r>
          </w:p>
        </w:tc>
        <w:tc>
          <w:tcPr>
            <w:tcW w:w="3441" w:type="dxa"/>
            <w:shd w:val="clear" w:color="auto" w:fill="auto"/>
          </w:tcPr>
          <w:p w14:paraId="3903056D" w14:textId="77777777" w:rsidR="000E58FD" w:rsidRPr="009A69A8" w:rsidRDefault="000E58FD" w:rsidP="000F05CF">
            <w:pPr>
              <w:pStyle w:val="PARAGRAPH"/>
              <w:keepNext/>
              <w:spacing w:before="60" w:after="60"/>
              <w:jc w:val="center"/>
              <w:rPr>
                <w:sz w:val="16"/>
                <w:szCs w:val="16"/>
              </w:rPr>
            </w:pPr>
            <w:r w:rsidRPr="009A69A8">
              <w:rPr>
                <w:sz w:val="16"/>
                <w:szCs w:val="16"/>
              </w:rPr>
              <w:t>0x00</w:t>
            </w:r>
          </w:p>
        </w:tc>
      </w:tr>
      <w:tr w:rsidR="000E58FD" w:rsidRPr="009A69A8" w14:paraId="7F1A97AF" w14:textId="77777777" w:rsidTr="000F05CF">
        <w:trPr>
          <w:jc w:val="center"/>
        </w:trPr>
        <w:tc>
          <w:tcPr>
            <w:tcW w:w="4072" w:type="dxa"/>
            <w:shd w:val="clear" w:color="auto" w:fill="auto"/>
          </w:tcPr>
          <w:p w14:paraId="01884876" w14:textId="77777777" w:rsidR="000E58FD" w:rsidRPr="009A69A8" w:rsidRDefault="000E58FD" w:rsidP="000F05CF">
            <w:pPr>
              <w:pStyle w:val="PARAGRAPH"/>
              <w:keepNext/>
              <w:spacing w:before="60" w:after="60"/>
              <w:rPr>
                <w:sz w:val="16"/>
                <w:szCs w:val="16"/>
              </w:rPr>
            </w:pPr>
            <w:r>
              <w:rPr>
                <w:sz w:val="16"/>
                <w:szCs w:val="16"/>
              </w:rPr>
              <w:t>Management Logical Device</w:t>
            </w:r>
            <w:r>
              <w:rPr>
                <w:sz w:val="16"/>
                <w:szCs w:val="16"/>
              </w:rPr>
              <w:fldChar w:fldCharType="begin"/>
            </w:r>
            <w:r>
              <w:instrText xml:space="preserve"> XE "</w:instrText>
            </w:r>
            <w:r w:rsidRPr="001B6EAD">
              <w:rPr>
                <w:sz w:val="16"/>
                <w:szCs w:val="16"/>
              </w:rPr>
              <w:instrText>Management Logical Device</w:instrText>
            </w:r>
            <w:r>
              <w:instrText xml:space="preserve">" </w:instrText>
            </w:r>
            <w:r>
              <w:rPr>
                <w:sz w:val="16"/>
                <w:szCs w:val="16"/>
              </w:rPr>
              <w:fldChar w:fldCharType="end"/>
            </w:r>
          </w:p>
        </w:tc>
        <w:tc>
          <w:tcPr>
            <w:tcW w:w="3441" w:type="dxa"/>
            <w:shd w:val="clear" w:color="auto" w:fill="auto"/>
          </w:tcPr>
          <w:p w14:paraId="64507EBA" w14:textId="77777777" w:rsidR="000E58FD" w:rsidRPr="009A69A8" w:rsidRDefault="000E58FD" w:rsidP="000F05CF">
            <w:pPr>
              <w:pStyle w:val="PARAGRAPH"/>
              <w:keepNext/>
              <w:spacing w:before="60" w:after="60"/>
              <w:jc w:val="center"/>
              <w:rPr>
                <w:sz w:val="16"/>
                <w:szCs w:val="16"/>
              </w:rPr>
            </w:pPr>
            <w:r w:rsidRPr="009A69A8">
              <w:rPr>
                <w:sz w:val="16"/>
                <w:szCs w:val="16"/>
              </w:rPr>
              <w:t>0x01</w:t>
            </w:r>
          </w:p>
        </w:tc>
      </w:tr>
      <w:tr w:rsidR="000E58FD" w:rsidRPr="009A69A8" w14:paraId="09746B7E" w14:textId="77777777" w:rsidTr="000F05CF">
        <w:trPr>
          <w:trHeight w:val="179"/>
          <w:jc w:val="center"/>
        </w:trPr>
        <w:tc>
          <w:tcPr>
            <w:tcW w:w="4072" w:type="dxa"/>
            <w:shd w:val="clear" w:color="auto" w:fill="auto"/>
          </w:tcPr>
          <w:p w14:paraId="3A3A1261" w14:textId="77777777" w:rsidR="000E58FD" w:rsidRPr="009A69A8" w:rsidRDefault="000E58FD" w:rsidP="000F05CF">
            <w:pPr>
              <w:pStyle w:val="PARAGRAPH"/>
              <w:keepNext/>
              <w:spacing w:before="60" w:after="60"/>
              <w:rPr>
                <w:sz w:val="16"/>
                <w:szCs w:val="16"/>
              </w:rPr>
            </w:pPr>
            <w:r w:rsidRPr="009A69A8">
              <w:rPr>
                <w:sz w:val="16"/>
                <w:szCs w:val="16"/>
              </w:rPr>
              <w:t>Reserved</w:t>
            </w:r>
          </w:p>
        </w:tc>
        <w:tc>
          <w:tcPr>
            <w:tcW w:w="3441" w:type="dxa"/>
            <w:shd w:val="clear" w:color="auto" w:fill="auto"/>
          </w:tcPr>
          <w:p w14:paraId="60DFEC2D" w14:textId="77777777" w:rsidR="000E58FD" w:rsidRPr="009A69A8" w:rsidRDefault="000E58FD" w:rsidP="000F05CF">
            <w:pPr>
              <w:pStyle w:val="PARAGRAPH"/>
              <w:keepNext/>
              <w:spacing w:before="60" w:after="60"/>
              <w:jc w:val="center"/>
              <w:rPr>
                <w:sz w:val="16"/>
                <w:szCs w:val="16"/>
              </w:rPr>
            </w:pPr>
            <w:r w:rsidRPr="009A69A8">
              <w:rPr>
                <w:sz w:val="16"/>
                <w:szCs w:val="16"/>
              </w:rPr>
              <w:t>0x02..0xF</w:t>
            </w:r>
          </w:p>
        </w:tc>
      </w:tr>
      <w:tr w:rsidR="000E58FD" w:rsidRPr="00D3254B" w14:paraId="0C7DCF9A" w14:textId="77777777" w:rsidTr="000F05CF">
        <w:trPr>
          <w:jc w:val="center"/>
        </w:trPr>
        <w:tc>
          <w:tcPr>
            <w:tcW w:w="4072" w:type="dxa"/>
            <w:shd w:val="clear" w:color="auto" w:fill="auto"/>
          </w:tcPr>
          <w:p w14:paraId="524C7EE3" w14:textId="77777777" w:rsidR="000E58FD" w:rsidRPr="00990A19" w:rsidRDefault="000E58FD" w:rsidP="000F05CF">
            <w:pPr>
              <w:pStyle w:val="TABLE-cell"/>
            </w:pPr>
            <w:r>
              <w:rPr>
                <w:i/>
              </w:rPr>
              <w:t>Open for server SAP assignment</w:t>
            </w:r>
          </w:p>
        </w:tc>
        <w:tc>
          <w:tcPr>
            <w:tcW w:w="3441" w:type="dxa"/>
            <w:shd w:val="clear" w:color="auto" w:fill="auto"/>
            <w:vAlign w:val="center"/>
          </w:tcPr>
          <w:p w14:paraId="5BACBA8E" w14:textId="77777777" w:rsidR="000E58FD" w:rsidRDefault="000E58FD" w:rsidP="000F05CF">
            <w:pPr>
              <w:pStyle w:val="TABLE-cell"/>
              <w:jc w:val="center"/>
            </w:pPr>
            <w:r>
              <w:t>0x10…0x7E</w:t>
            </w:r>
          </w:p>
        </w:tc>
      </w:tr>
      <w:tr w:rsidR="000E58FD" w:rsidRPr="00D3254B" w14:paraId="1FBBB0F9" w14:textId="77777777" w:rsidTr="000F05CF">
        <w:trPr>
          <w:jc w:val="center"/>
        </w:trPr>
        <w:tc>
          <w:tcPr>
            <w:tcW w:w="4072" w:type="dxa"/>
            <w:shd w:val="clear" w:color="auto" w:fill="auto"/>
          </w:tcPr>
          <w:p w14:paraId="5191FDA4" w14:textId="77777777" w:rsidR="000E58FD" w:rsidRPr="009A69A8" w:rsidRDefault="000E58FD" w:rsidP="000F05CF">
            <w:pPr>
              <w:pStyle w:val="PARAGRAPH"/>
              <w:keepNext/>
              <w:spacing w:before="60" w:after="60"/>
              <w:rPr>
                <w:sz w:val="16"/>
                <w:szCs w:val="16"/>
              </w:rPr>
            </w:pPr>
            <w:r w:rsidRPr="009A69A8">
              <w:rPr>
                <w:sz w:val="16"/>
                <w:szCs w:val="16"/>
              </w:rPr>
              <w:t>All-station (Broadcast)</w:t>
            </w:r>
          </w:p>
        </w:tc>
        <w:tc>
          <w:tcPr>
            <w:tcW w:w="3441" w:type="dxa"/>
            <w:shd w:val="clear" w:color="auto" w:fill="auto"/>
          </w:tcPr>
          <w:p w14:paraId="68BC6D58" w14:textId="77777777" w:rsidR="000E58FD" w:rsidRPr="00674C56" w:rsidRDefault="000E58FD" w:rsidP="000F05CF">
            <w:pPr>
              <w:pStyle w:val="TABLE-cell"/>
              <w:jc w:val="center"/>
              <w:rPr>
                <w:szCs w:val="16"/>
              </w:rPr>
            </w:pPr>
            <w:r w:rsidRPr="009A69A8">
              <w:rPr>
                <w:szCs w:val="16"/>
              </w:rPr>
              <w:t>0x7F</w:t>
            </w:r>
          </w:p>
        </w:tc>
      </w:tr>
    </w:tbl>
    <w:p w14:paraId="7E80F86D" w14:textId="77777777" w:rsidR="000E58FD" w:rsidRPr="000E58FD" w:rsidRDefault="000E58FD" w:rsidP="000E58FD">
      <w:pPr>
        <w:pStyle w:val="PARAGRAPH"/>
      </w:pPr>
    </w:p>
    <w:p w14:paraId="34C761BD" w14:textId="77777777" w:rsidR="005E07E4" w:rsidRPr="00255C55" w:rsidRDefault="005E07E4" w:rsidP="003F2219">
      <w:pPr>
        <w:pStyle w:val="ANNEXtitle"/>
      </w:pPr>
      <w:r w:rsidRPr="005E07E4">
        <w:lastRenderedPageBreak/>
        <w:br/>
      </w:r>
      <w:bookmarkStart w:id="6620" w:name="_Ref421543166"/>
      <w:bookmarkStart w:id="6621" w:name="_Ref421543167"/>
      <w:bookmarkStart w:id="6622" w:name="_Toc437856609"/>
      <w:bookmarkStart w:id="6623" w:name="_Toc97127303"/>
      <w:r w:rsidRPr="00255C55">
        <w:rPr>
          <w:b w:val="0"/>
        </w:rPr>
        <w:t>(normative)</w:t>
      </w:r>
      <w:r w:rsidRPr="00255C55">
        <w:rPr>
          <w:b w:val="0"/>
        </w:rPr>
        <w:br/>
      </w:r>
      <w:r w:rsidRPr="00255C55">
        <w:rPr>
          <w:b w:val="0"/>
        </w:rPr>
        <w:br/>
      </w:r>
      <w:r w:rsidRPr="00255C55">
        <w:t>Gateway protocol</w:t>
      </w:r>
      <w:bookmarkEnd w:id="6620"/>
      <w:bookmarkEnd w:id="6621"/>
      <w:bookmarkEnd w:id="6622"/>
      <w:bookmarkEnd w:id="6623"/>
    </w:p>
    <w:p w14:paraId="5FFD581D" w14:textId="77777777" w:rsidR="005E07E4" w:rsidRPr="00F82099" w:rsidRDefault="005E07E4" w:rsidP="00F82099">
      <w:pPr>
        <w:pStyle w:val="ANNEX-heading1"/>
      </w:pPr>
      <w:bookmarkStart w:id="6624" w:name="_Toc392501527"/>
      <w:bookmarkStart w:id="6625" w:name="_Toc437856610"/>
      <w:bookmarkStart w:id="6626" w:name="_Toc97127304"/>
      <w:r w:rsidRPr="00F82099">
        <w:t>General</w:t>
      </w:r>
      <w:bookmarkEnd w:id="6624"/>
      <w:bookmarkEnd w:id="6625"/>
      <w:bookmarkEnd w:id="6626"/>
    </w:p>
    <w:p w14:paraId="152A432E" w14:textId="6B9897DC" w:rsidR="005E07E4" w:rsidRDefault="00EB403D" w:rsidP="00F82099">
      <w:pPr>
        <w:pStyle w:val="PARAGRAPH"/>
      </w:pPr>
      <w:r>
        <w:t xml:space="preserve">This Annex </w:t>
      </w:r>
      <w:r w:rsidR="005E07E4">
        <w:t xml:space="preserve">specifies a method for exchanging data between </w:t>
      </w:r>
      <w:del w:id="6627" w:author="John Cowburn" w:date="2021-04-16T14:00:00Z">
        <w:r w:rsidR="005E07E4" w:rsidDel="00635BE8">
          <w:delText>DLMS</w:delText>
        </w:r>
      </w:del>
      <w:ins w:id="6628" w:author="John Cowburn" w:date="2021-04-16T14:00:00Z">
        <w:r w:rsidR="00635BE8">
          <w:t>DLMS®</w:t>
        </w:r>
      </w:ins>
      <w:r w:rsidR="005E07E4">
        <w:t>/COSEM clients and servers via a gateway, when this gateway is connected to a Wide Area Network (WAN) or to a Neighbourhood Network (NN) on the one hand, and to a Local Network (LAN) on the other hand</w:t>
      </w:r>
      <w:r w:rsidR="00255C55">
        <w:t>,</w:t>
      </w:r>
      <w:r w:rsidR="005E07E4">
        <w:t xml:space="preserve"> with </w:t>
      </w:r>
      <w:del w:id="6629" w:author="John Cowburn" w:date="2021-04-16T14:00:00Z">
        <w:r w:rsidR="005E07E4" w:rsidDel="00635BE8">
          <w:delText>DLMS</w:delText>
        </w:r>
      </w:del>
      <w:ins w:id="6630" w:author="John Cowburn" w:date="2021-04-16T14:00:00Z">
        <w:r w:rsidR="00635BE8">
          <w:t>DLMS®</w:t>
        </w:r>
      </w:ins>
      <w:r w:rsidR="005E07E4">
        <w:t>/COSEM servers connected to this LAN.</w:t>
      </w:r>
    </w:p>
    <w:p w14:paraId="115FEBBE" w14:textId="77777777" w:rsidR="005E07E4" w:rsidRDefault="005E07E4" w:rsidP="00F82099">
      <w:pPr>
        <w:pStyle w:val="PARAGRAPH"/>
      </w:pPr>
      <w:r>
        <w:t>The gateway acts bidirectional, i.e. it is also possible for a server in the LAN to send messages to a client in the WAN/NN using the gateway (push application).</w:t>
      </w:r>
    </w:p>
    <w:p w14:paraId="27E39C0F" w14:textId="16D03BF7" w:rsidR="005E07E4" w:rsidRDefault="005E07E4" w:rsidP="00F82099">
      <w:pPr>
        <w:pStyle w:val="PARAGRAPH"/>
      </w:pPr>
      <w:r>
        <w:t xml:space="preserve">The gateway function itself may be implemented in a </w:t>
      </w:r>
      <w:del w:id="6631" w:author="John Cowburn" w:date="2021-04-16T14:00:00Z">
        <w:r w:rsidDel="00635BE8">
          <w:delText>DLMS</w:delText>
        </w:r>
      </w:del>
      <w:ins w:id="6632" w:author="John Cowburn" w:date="2021-04-16T14:00:00Z">
        <w:r w:rsidR="00635BE8">
          <w:t>DLMS®</w:t>
        </w:r>
      </w:ins>
      <w:r>
        <w:t>/COSEM meter or in a stand-alone device.</w:t>
      </w:r>
    </w:p>
    <w:p w14:paraId="61E6C297" w14:textId="0B13061F" w:rsidR="005E07E4" w:rsidRDefault="005E07E4" w:rsidP="00F82099">
      <w:pPr>
        <w:pStyle w:val="PARAGRAPH"/>
      </w:pPr>
      <w:r>
        <w:t xml:space="preserve">The </w:t>
      </w:r>
      <w:del w:id="6633" w:author="John Cowburn" w:date="2021-04-16T14:00:00Z">
        <w:r w:rsidDel="00635BE8">
          <w:delText>DLMS</w:delText>
        </w:r>
      </w:del>
      <w:ins w:id="6634" w:author="John Cowburn" w:date="2021-04-16T14:00:00Z">
        <w:r w:rsidR="00635BE8">
          <w:t>DLMS®</w:t>
        </w:r>
      </w:ins>
      <w:r>
        <w:t>/COSEM specification for meter data exchange is based on the client/server model, where the head end system</w:t>
      </w:r>
      <w:r>
        <w:fldChar w:fldCharType="begin"/>
      </w:r>
      <w:r>
        <w:instrText xml:space="preserve"> XE "Head End System" </w:instrText>
      </w:r>
      <w:r>
        <w:fldChar w:fldCharType="end"/>
      </w:r>
      <w:r>
        <w:t xml:space="preserve"> (HES) acts as a client requesting services, and the end devices (e.g. meters) act as servers providing the services requested. In many cases, the client can reach each meter directly, using unicast, multicast or broadcast messages.</w:t>
      </w:r>
    </w:p>
    <w:p w14:paraId="6CC3FE35" w14:textId="77777777" w:rsidR="005E07E4" w:rsidRDefault="005E07E4" w:rsidP="00F82099">
      <w:pPr>
        <w:pStyle w:val="PARAGRAPH"/>
      </w:pPr>
      <w:r>
        <w:t>There are cases however, when it is practical to connect several end devices to a LAN, and reach those devices via a gateway. The protocol stack used on the LAN may be the same as the one used on the WAN/NN or it may be different.</w:t>
      </w:r>
    </w:p>
    <w:p w14:paraId="35FC31EA" w14:textId="77777777" w:rsidR="005E07E4" w:rsidRDefault="005E07E4" w:rsidP="00F82099">
      <w:pPr>
        <w:pStyle w:val="FIGURE"/>
      </w:pPr>
      <w:r>
        <w:object w:dxaOrig="9015" w:dyaOrig="5205" w14:anchorId="4F7380C0">
          <v:shape id="_x0000_i1034" type="#_x0000_t75" style="width:449.25pt;height:258pt" o:ole="">
            <v:imagedata r:id="rId103" o:title=""/>
          </v:shape>
          <o:OLEObject Type="Embed" ProgID="Visio.Drawing.11" ShapeID="_x0000_i1034" DrawAspect="Content" ObjectID="_1707814875" r:id="rId104"/>
        </w:object>
      </w:r>
    </w:p>
    <w:p w14:paraId="27139ED3" w14:textId="77777777" w:rsidR="005E07E4" w:rsidRPr="00255C55" w:rsidRDefault="005E07E4" w:rsidP="00FC590E">
      <w:pPr>
        <w:pStyle w:val="FIGURE-title"/>
        <w:jc w:val="right"/>
        <w:rPr>
          <w:b w:val="0"/>
          <w:i/>
          <w:vanish/>
        </w:rPr>
      </w:pPr>
      <w:r w:rsidRPr="00255C55">
        <w:rPr>
          <w:b w:val="0"/>
          <w:i/>
          <w:vanish/>
        </w:rPr>
        <w:t>Gateway architecture.wmf</w:t>
      </w:r>
    </w:p>
    <w:p w14:paraId="36C0BCB3" w14:textId="71A6C7E0" w:rsidR="005E07E4" w:rsidRPr="00255C55" w:rsidRDefault="00E3742E" w:rsidP="00F82099">
      <w:pPr>
        <w:pStyle w:val="FIGURE-title"/>
      </w:pPr>
      <w:bookmarkStart w:id="6635" w:name="_Ref412441308"/>
      <w:bookmarkStart w:id="6636" w:name="_Toc244393824"/>
      <w:bookmarkStart w:id="6637" w:name="_Toc380588395"/>
      <w:bookmarkStart w:id="6638" w:name="_Toc392501720"/>
      <w:bookmarkStart w:id="6639" w:name="_Toc437856723"/>
      <w:bookmarkStart w:id="6640" w:name="_Toc97127434"/>
      <w:r w:rsidRPr="00255C55">
        <w:t>Figure C.</w:t>
      </w:r>
      <w:fldSimple w:instr=" SEQ Figure_C. \* ARABIC ">
        <w:r w:rsidR="00DC4BE9">
          <w:rPr>
            <w:noProof/>
          </w:rPr>
          <w:t>1</w:t>
        </w:r>
      </w:fldSimple>
      <w:bookmarkEnd w:id="6635"/>
      <w:r w:rsidR="00EB403D" w:rsidRPr="00255C55">
        <w:t xml:space="preserve"> – </w:t>
      </w:r>
      <w:r w:rsidR="005E07E4" w:rsidRPr="00255C55">
        <w:t>General architecture</w:t>
      </w:r>
      <w:bookmarkEnd w:id="6636"/>
      <w:bookmarkEnd w:id="6637"/>
      <w:r w:rsidR="005E07E4" w:rsidRPr="00255C55">
        <w:t xml:space="preserve"> with gateway</w:t>
      </w:r>
      <w:bookmarkEnd w:id="6638"/>
      <w:bookmarkEnd w:id="6639"/>
      <w:bookmarkEnd w:id="6640"/>
    </w:p>
    <w:p w14:paraId="1B13F3C6" w14:textId="40D685DE" w:rsidR="005E07E4" w:rsidRDefault="005E07E4" w:rsidP="00F82099">
      <w:pPr>
        <w:pStyle w:val="PARAGRAPH"/>
      </w:pPr>
      <w:r w:rsidRPr="00255C55">
        <w:t xml:space="preserve">The </w:t>
      </w:r>
      <w:del w:id="6641" w:author="John Cowburn" w:date="2021-04-16T14:00:00Z">
        <w:r w:rsidRPr="00255C55" w:rsidDel="00635BE8">
          <w:delText>DLMS</w:delText>
        </w:r>
      </w:del>
      <w:ins w:id="6642" w:author="John Cowburn" w:date="2021-04-16T14:00:00Z">
        <w:r w:rsidR="00635BE8">
          <w:t>DLMS®</w:t>
        </w:r>
      </w:ins>
      <w:r w:rsidRPr="00255C55">
        <w:t>/COSEM client (HES) reaches the gateway via a WAN or via NNAP; see</w:t>
      </w:r>
      <w:r w:rsidR="0020784F" w:rsidRPr="00255C55">
        <w:t xml:space="preserve"> </w:t>
      </w:r>
      <w:r w:rsidR="00C40FCE" w:rsidRPr="00255C55">
        <w:fldChar w:fldCharType="begin"/>
      </w:r>
      <w:r w:rsidR="00C40FCE" w:rsidRPr="00255C55">
        <w:instrText xml:space="preserve"> REF _Ref412441308 \h </w:instrText>
      </w:r>
      <w:r w:rsidR="00255C55">
        <w:instrText xml:space="preserve"> \* MERGEFORMAT </w:instrText>
      </w:r>
      <w:r w:rsidR="00C40FCE" w:rsidRPr="00255C55">
        <w:fldChar w:fldCharType="separate"/>
      </w:r>
      <w:r w:rsidR="00DC4BE9" w:rsidRPr="00255C55">
        <w:t>Figure C.</w:t>
      </w:r>
      <w:r w:rsidR="00DC4BE9">
        <w:rPr>
          <w:noProof/>
        </w:rPr>
        <w:t>1</w:t>
      </w:r>
      <w:r w:rsidR="00C40FCE" w:rsidRPr="00255C55">
        <w:fldChar w:fldCharType="end"/>
      </w:r>
      <w:r w:rsidRPr="00255C55">
        <w:t xml:space="preserve">. The gateway itself may be a stand-alone device or a </w:t>
      </w:r>
      <w:del w:id="6643" w:author="John Cowburn" w:date="2021-04-16T14:00:00Z">
        <w:r w:rsidRPr="00255C55" w:rsidDel="00635BE8">
          <w:delText>DLMS</w:delText>
        </w:r>
      </w:del>
      <w:ins w:id="6644" w:author="John Cowburn" w:date="2021-04-16T14:00:00Z">
        <w:r w:rsidR="00635BE8">
          <w:t>DLMS®</w:t>
        </w:r>
      </w:ins>
      <w:r w:rsidRPr="00255C55">
        <w:t>/COSEM meter capable of acting as a gateway. If configured</w:t>
      </w:r>
      <w:r w:rsidR="00EA1D17" w:rsidRPr="00255C55">
        <w:t xml:space="preserve"> accordingly, it passes the COSEM</w:t>
      </w:r>
      <w:r w:rsidRPr="00255C55">
        <w:t xml:space="preserve"> APDUs transparently between the HES or NNAP and the COSEM servers (end devices).</w:t>
      </w:r>
    </w:p>
    <w:p w14:paraId="677BB71D" w14:textId="77777777" w:rsidR="005E07E4" w:rsidRDefault="005E07E4" w:rsidP="00F82099">
      <w:pPr>
        <w:pStyle w:val="PARAGRAPH"/>
      </w:pPr>
      <w:r>
        <w:lastRenderedPageBreak/>
        <w:t xml:space="preserve">The gateway may act bidirectional, i.e. it is also possible for a COSEM server (end </w:t>
      </w:r>
      <w:r w:rsidR="00EA1D17">
        <w:t xml:space="preserve">device) in the LAN to send COSEM </w:t>
      </w:r>
      <w:r>
        <w:t>APDUs to the COSEM client (HES) in the WAN/NN using the gateway (push application).</w:t>
      </w:r>
    </w:p>
    <w:p w14:paraId="102CB89E" w14:textId="77777777" w:rsidR="005E07E4" w:rsidRPr="00255C55" w:rsidRDefault="005E07E4" w:rsidP="00F82099">
      <w:pPr>
        <w:pStyle w:val="ANNEX-heading1"/>
      </w:pPr>
      <w:bookmarkStart w:id="6645" w:name="_Toc392501528"/>
      <w:bookmarkStart w:id="6646" w:name="_Toc437856611"/>
      <w:bookmarkStart w:id="6647" w:name="_Toc97127305"/>
      <w:r w:rsidRPr="00F82099">
        <w:t xml:space="preserve">The gateway </w:t>
      </w:r>
      <w:r w:rsidRPr="00255C55">
        <w:t>protocol</w:t>
      </w:r>
      <w:bookmarkEnd w:id="6645"/>
      <w:bookmarkEnd w:id="6646"/>
      <w:bookmarkEnd w:id="6647"/>
      <w:r w:rsidRPr="00255C55">
        <w:fldChar w:fldCharType="begin"/>
      </w:r>
      <w:r w:rsidRPr="00255C55">
        <w:instrText xml:space="preserve"> XE "Gateway protocol" </w:instrText>
      </w:r>
      <w:r w:rsidRPr="00255C55">
        <w:fldChar w:fldCharType="end"/>
      </w:r>
    </w:p>
    <w:p w14:paraId="1EB33A26" w14:textId="3F3418D3" w:rsidR="005E07E4" w:rsidRPr="00255C55" w:rsidRDefault="005E07E4" w:rsidP="00F82099">
      <w:pPr>
        <w:pStyle w:val="PARAGRAPH"/>
      </w:pPr>
      <w:r w:rsidRPr="00255C55">
        <w:t xml:space="preserve">The top layer of any </w:t>
      </w:r>
      <w:del w:id="6648" w:author="John Cowburn" w:date="2021-04-16T14:00:00Z">
        <w:r w:rsidRPr="00255C55" w:rsidDel="00635BE8">
          <w:delText>DLMS</w:delText>
        </w:r>
      </w:del>
      <w:ins w:id="6649" w:author="John Cowburn" w:date="2021-04-16T14:00:00Z">
        <w:r w:rsidR="00635BE8">
          <w:t>DLMS®</w:t>
        </w:r>
      </w:ins>
      <w:r w:rsidRPr="00255C55">
        <w:t xml:space="preserve">/COSEM communication profile is the </w:t>
      </w:r>
      <w:del w:id="6650" w:author="John Cowburn" w:date="2021-04-16T14:00:00Z">
        <w:r w:rsidRPr="00255C55" w:rsidDel="00635BE8">
          <w:delText>DLMS</w:delText>
        </w:r>
      </w:del>
      <w:ins w:id="6651" w:author="John Cowburn" w:date="2021-04-16T14:00:00Z">
        <w:r w:rsidR="00635BE8">
          <w:t>DLMS®</w:t>
        </w:r>
      </w:ins>
      <w:r w:rsidRPr="00255C55">
        <w:t>/COSEM application layer.</w:t>
      </w:r>
    </w:p>
    <w:p w14:paraId="5CCA98D9" w14:textId="0E7488F4" w:rsidR="005E07E4" w:rsidRPr="00255C55" w:rsidRDefault="005E07E4" w:rsidP="00F82099">
      <w:pPr>
        <w:pStyle w:val="PARAGRAPH"/>
      </w:pPr>
      <w:r w:rsidRPr="00255C55">
        <w:t xml:space="preserve">In order to leave both, the suite of lower layers and the </w:t>
      </w:r>
      <w:del w:id="6652" w:author="John Cowburn" w:date="2021-04-16T14:00:00Z">
        <w:r w:rsidRPr="00255C55" w:rsidDel="00635BE8">
          <w:delText>DLMS</w:delText>
        </w:r>
      </w:del>
      <w:ins w:id="6653" w:author="John Cowburn" w:date="2021-04-16T14:00:00Z">
        <w:r w:rsidR="00635BE8">
          <w:t>DLMS®</w:t>
        </w:r>
      </w:ins>
      <w:r w:rsidRPr="00255C55">
        <w:t>/COSEM AL unaffected, the task of routing each message from the client to the end device on the LAN is solved by pre-fixing t</w:t>
      </w:r>
      <w:r w:rsidR="00EA1D17" w:rsidRPr="00255C55">
        <w:t>he COSEM</w:t>
      </w:r>
      <w:r w:rsidRPr="00255C55">
        <w:t xml:space="preserve"> APDUs with a few bytes specifying the network to be used and the address of the device on the LAN and vice versa.</w:t>
      </w:r>
    </w:p>
    <w:p w14:paraId="63569CE3" w14:textId="77777777" w:rsidR="005E07E4" w:rsidRPr="00255C55" w:rsidRDefault="005E07E4" w:rsidP="00F82099">
      <w:pPr>
        <w:pStyle w:val="PARAGRAPH"/>
      </w:pPr>
      <w:r w:rsidRPr="00255C55">
        <w:t>The gate</w:t>
      </w:r>
      <w:r w:rsidR="00EA1D17" w:rsidRPr="00255C55">
        <w:t>way extracts the payload, a COSEM</w:t>
      </w:r>
      <w:r w:rsidRPr="00255C55">
        <w:t xml:space="preserve"> APDU – together with the application addresses – from the WAN/NN protocol and puts it as a payload to the LAN protocol, and the other way round.</w:t>
      </w:r>
    </w:p>
    <w:p w14:paraId="0CCDAB6D" w14:textId="7419FFC0" w:rsidR="005E07E4" w:rsidRPr="00255C55" w:rsidRDefault="005E07E4" w:rsidP="00F82099">
      <w:pPr>
        <w:pStyle w:val="PARAGRAPH"/>
      </w:pPr>
      <w:r w:rsidRPr="00255C55">
        <w:t>The structure of the prefix with four fields is shown in</w:t>
      </w:r>
      <w:r w:rsidR="00CB7FB5" w:rsidRPr="00255C55">
        <w:t xml:space="preserve"> </w:t>
      </w:r>
      <w:r w:rsidR="00C40FCE" w:rsidRPr="00255C55">
        <w:fldChar w:fldCharType="begin"/>
      </w:r>
      <w:r w:rsidR="00C40FCE" w:rsidRPr="00255C55">
        <w:instrText xml:space="preserve"> REF _Ref412441418 \h </w:instrText>
      </w:r>
      <w:r w:rsidR="00255C55">
        <w:instrText xml:space="preserve"> \* MERGEFORMAT </w:instrText>
      </w:r>
      <w:r w:rsidR="00C40FCE" w:rsidRPr="00255C55">
        <w:fldChar w:fldCharType="separate"/>
      </w:r>
      <w:r w:rsidR="00DC4BE9" w:rsidRPr="00255C55">
        <w:t>Figure C.</w:t>
      </w:r>
      <w:r w:rsidR="00DC4BE9">
        <w:rPr>
          <w:noProof/>
        </w:rPr>
        <w:t>2</w:t>
      </w:r>
      <w:r w:rsidR="00C40FCE" w:rsidRPr="00255C55">
        <w:fldChar w:fldCharType="end"/>
      </w:r>
      <w:r w:rsidR="009D33EA" w:rsidRPr="00255C55">
        <w:t>.</w:t>
      </w:r>
    </w:p>
    <w:tbl>
      <w:tblPr>
        <w:tblW w:w="9070" w:type="dxa"/>
        <w:jc w:val="cente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Look w:val="01E0" w:firstRow="1" w:lastRow="1" w:firstColumn="1" w:lastColumn="1" w:noHBand="0" w:noVBand="0"/>
      </w:tblPr>
      <w:tblGrid>
        <w:gridCol w:w="1140"/>
        <w:gridCol w:w="1028"/>
        <w:gridCol w:w="1028"/>
        <w:gridCol w:w="1909"/>
        <w:gridCol w:w="3965"/>
      </w:tblGrid>
      <w:tr w:rsidR="005E07E4" w:rsidRPr="00255C55" w14:paraId="709EC535" w14:textId="77777777" w:rsidTr="00077BDE">
        <w:trPr>
          <w:cantSplit/>
          <w:jc w:val="center"/>
        </w:trPr>
        <w:tc>
          <w:tcPr>
            <w:tcW w:w="1101" w:type="dxa"/>
            <w:tcBorders>
              <w:top w:val="nil"/>
              <w:left w:val="nil"/>
              <w:bottom w:val="nil"/>
              <w:right w:val="nil"/>
            </w:tcBorders>
            <w:hideMark/>
          </w:tcPr>
          <w:p w14:paraId="49362AD8" w14:textId="77777777" w:rsidR="005E07E4" w:rsidRPr="00255C55" w:rsidRDefault="005E07E4" w:rsidP="00521E1B">
            <w:pPr>
              <w:pStyle w:val="TABLE-cell"/>
              <w:keepNext/>
              <w:jc w:val="center"/>
              <w:rPr>
                <w:spacing w:val="0"/>
                <w:lang w:val="en-US"/>
              </w:rPr>
            </w:pPr>
            <w:r w:rsidRPr="00255C55">
              <w:rPr>
                <w:spacing w:val="0"/>
                <w:lang w:val="en-US"/>
              </w:rPr>
              <w:t>Header</w:t>
            </w:r>
          </w:p>
        </w:tc>
        <w:tc>
          <w:tcPr>
            <w:tcW w:w="992" w:type="dxa"/>
            <w:tcBorders>
              <w:top w:val="nil"/>
              <w:left w:val="nil"/>
              <w:bottom w:val="nil"/>
              <w:right w:val="nil"/>
            </w:tcBorders>
            <w:hideMark/>
          </w:tcPr>
          <w:p w14:paraId="3E168DCA" w14:textId="77777777" w:rsidR="005E07E4" w:rsidRPr="00255C55" w:rsidRDefault="005E07E4" w:rsidP="00521E1B">
            <w:pPr>
              <w:pStyle w:val="TABLE-cell"/>
              <w:keepNext/>
              <w:jc w:val="center"/>
              <w:rPr>
                <w:spacing w:val="0"/>
                <w:lang w:val="en-US"/>
              </w:rPr>
            </w:pPr>
            <w:r w:rsidRPr="00255C55">
              <w:rPr>
                <w:spacing w:val="0"/>
                <w:lang w:val="en-US"/>
              </w:rPr>
              <w:t>Network ID</w:t>
            </w:r>
          </w:p>
        </w:tc>
        <w:tc>
          <w:tcPr>
            <w:tcW w:w="992" w:type="dxa"/>
            <w:tcBorders>
              <w:top w:val="nil"/>
              <w:left w:val="nil"/>
              <w:bottom w:val="nil"/>
              <w:right w:val="nil"/>
            </w:tcBorders>
            <w:hideMark/>
          </w:tcPr>
          <w:p w14:paraId="024A58C0" w14:textId="77777777" w:rsidR="005E07E4" w:rsidRPr="00255C55" w:rsidRDefault="005E07E4" w:rsidP="00521E1B">
            <w:pPr>
              <w:pStyle w:val="TABLE-cell"/>
              <w:keepNext/>
              <w:jc w:val="center"/>
              <w:rPr>
                <w:spacing w:val="0"/>
                <w:lang w:val="en-US"/>
              </w:rPr>
            </w:pPr>
            <w:r w:rsidRPr="00255C55">
              <w:rPr>
                <w:spacing w:val="0"/>
                <w:lang w:val="en-US"/>
              </w:rPr>
              <w:t>Address length L</w:t>
            </w:r>
          </w:p>
        </w:tc>
        <w:tc>
          <w:tcPr>
            <w:tcW w:w="1843" w:type="dxa"/>
            <w:tcBorders>
              <w:top w:val="nil"/>
              <w:left w:val="nil"/>
              <w:bottom w:val="nil"/>
              <w:right w:val="nil"/>
            </w:tcBorders>
            <w:hideMark/>
          </w:tcPr>
          <w:p w14:paraId="793B7378" w14:textId="77777777" w:rsidR="005E07E4" w:rsidRPr="00255C55" w:rsidRDefault="005E07E4" w:rsidP="00521E1B">
            <w:pPr>
              <w:pStyle w:val="TABLE-cell"/>
              <w:keepNext/>
              <w:jc w:val="center"/>
              <w:rPr>
                <w:spacing w:val="0"/>
                <w:lang w:val="en-US"/>
              </w:rPr>
            </w:pPr>
            <w:r w:rsidRPr="00255C55">
              <w:rPr>
                <w:spacing w:val="0"/>
                <w:lang w:val="en-US"/>
              </w:rPr>
              <w:t>Physical device address</w:t>
            </w:r>
          </w:p>
        </w:tc>
        <w:tc>
          <w:tcPr>
            <w:tcW w:w="3827" w:type="dxa"/>
            <w:tcBorders>
              <w:top w:val="nil"/>
              <w:left w:val="nil"/>
              <w:bottom w:val="nil"/>
              <w:right w:val="nil"/>
            </w:tcBorders>
            <w:hideMark/>
          </w:tcPr>
          <w:p w14:paraId="78C9CBDD" w14:textId="77777777" w:rsidR="005E07E4" w:rsidRPr="00255C55" w:rsidRDefault="00426570" w:rsidP="00521E1B">
            <w:pPr>
              <w:pStyle w:val="TABLE-cell"/>
              <w:keepNext/>
              <w:jc w:val="center"/>
              <w:rPr>
                <w:spacing w:val="0"/>
                <w:lang w:val="en-US" w:eastAsia="fr-FR"/>
              </w:rPr>
            </w:pPr>
            <w:r w:rsidRPr="00255C55">
              <w:rPr>
                <w:spacing w:val="0"/>
                <w:lang w:val="en-US" w:eastAsia="fr-FR"/>
              </w:rPr>
              <w:t>Application layer payload (COSEM</w:t>
            </w:r>
            <w:r w:rsidR="005E07E4" w:rsidRPr="00255C55">
              <w:rPr>
                <w:spacing w:val="0"/>
                <w:lang w:val="en-US" w:eastAsia="fr-FR"/>
              </w:rPr>
              <w:t xml:space="preserve"> APDU)</w:t>
            </w:r>
          </w:p>
        </w:tc>
      </w:tr>
      <w:tr w:rsidR="005E07E4" w:rsidRPr="00255C55" w14:paraId="760121AE" w14:textId="77777777" w:rsidTr="00077BDE">
        <w:trPr>
          <w:cantSplit/>
          <w:jc w:val="center"/>
        </w:trPr>
        <w:tc>
          <w:tcPr>
            <w:tcW w:w="1101" w:type="dxa"/>
            <w:tcBorders>
              <w:top w:val="nil"/>
              <w:left w:val="nil"/>
              <w:bottom w:val="nil"/>
              <w:right w:val="nil"/>
            </w:tcBorders>
            <w:hideMark/>
          </w:tcPr>
          <w:p w14:paraId="16008010" w14:textId="77777777" w:rsidR="005E07E4" w:rsidRPr="00255C55" w:rsidRDefault="005E07E4" w:rsidP="00521E1B">
            <w:pPr>
              <w:pStyle w:val="TABLE-cell"/>
              <w:keepNext/>
              <w:jc w:val="center"/>
              <w:rPr>
                <w:spacing w:val="0"/>
                <w:lang w:val="en-US"/>
              </w:rPr>
            </w:pPr>
            <w:r w:rsidRPr="00255C55">
              <w:rPr>
                <w:spacing w:val="0"/>
                <w:lang w:val="en-US"/>
              </w:rPr>
              <w:t>(8 bits)</w:t>
            </w:r>
          </w:p>
        </w:tc>
        <w:tc>
          <w:tcPr>
            <w:tcW w:w="992" w:type="dxa"/>
            <w:tcBorders>
              <w:top w:val="nil"/>
              <w:left w:val="nil"/>
              <w:bottom w:val="nil"/>
              <w:right w:val="nil"/>
            </w:tcBorders>
            <w:hideMark/>
          </w:tcPr>
          <w:p w14:paraId="2C3D9864" w14:textId="77777777" w:rsidR="005E07E4" w:rsidRPr="00255C55" w:rsidRDefault="005E07E4" w:rsidP="00521E1B">
            <w:pPr>
              <w:pStyle w:val="TABLE-cell"/>
              <w:keepNext/>
              <w:jc w:val="center"/>
              <w:rPr>
                <w:b/>
                <w:spacing w:val="0"/>
                <w:lang w:val="en-US"/>
              </w:rPr>
            </w:pPr>
            <w:r w:rsidRPr="00255C55">
              <w:rPr>
                <w:spacing w:val="0"/>
                <w:lang w:val="en-US"/>
              </w:rPr>
              <w:t>(8 bits)</w:t>
            </w:r>
          </w:p>
        </w:tc>
        <w:tc>
          <w:tcPr>
            <w:tcW w:w="992" w:type="dxa"/>
            <w:tcBorders>
              <w:top w:val="nil"/>
              <w:left w:val="nil"/>
              <w:bottom w:val="nil"/>
              <w:right w:val="nil"/>
            </w:tcBorders>
            <w:hideMark/>
          </w:tcPr>
          <w:p w14:paraId="520BFF1B" w14:textId="77777777" w:rsidR="005E07E4" w:rsidRPr="00255C55" w:rsidRDefault="005E07E4" w:rsidP="00521E1B">
            <w:pPr>
              <w:pStyle w:val="TABLE-cell"/>
              <w:keepNext/>
              <w:jc w:val="center"/>
              <w:rPr>
                <w:b/>
                <w:spacing w:val="0"/>
                <w:lang w:val="en-US"/>
              </w:rPr>
            </w:pPr>
            <w:r w:rsidRPr="00255C55">
              <w:rPr>
                <w:spacing w:val="0"/>
                <w:lang w:val="en-US"/>
              </w:rPr>
              <w:t>(8 bits)</w:t>
            </w:r>
          </w:p>
        </w:tc>
        <w:tc>
          <w:tcPr>
            <w:tcW w:w="1843" w:type="dxa"/>
            <w:tcBorders>
              <w:top w:val="nil"/>
              <w:left w:val="nil"/>
              <w:bottom w:val="nil"/>
              <w:right w:val="nil"/>
            </w:tcBorders>
            <w:hideMark/>
          </w:tcPr>
          <w:p w14:paraId="3146934A" w14:textId="77777777" w:rsidR="005E07E4" w:rsidRPr="00255C55" w:rsidRDefault="005E07E4" w:rsidP="00521E1B">
            <w:pPr>
              <w:pStyle w:val="TABLE-cell"/>
              <w:keepNext/>
              <w:jc w:val="center"/>
              <w:rPr>
                <w:b/>
                <w:spacing w:val="0"/>
                <w:lang w:val="en-US"/>
              </w:rPr>
            </w:pPr>
            <w:r w:rsidRPr="00255C55">
              <w:rPr>
                <w:spacing w:val="0"/>
                <w:lang w:val="en-US"/>
              </w:rPr>
              <w:t>(L*8 bits)</w:t>
            </w:r>
          </w:p>
        </w:tc>
        <w:tc>
          <w:tcPr>
            <w:tcW w:w="3827" w:type="dxa"/>
            <w:tcBorders>
              <w:top w:val="nil"/>
              <w:left w:val="nil"/>
              <w:bottom w:val="nil"/>
              <w:right w:val="nil"/>
            </w:tcBorders>
          </w:tcPr>
          <w:p w14:paraId="7B8D479C" w14:textId="77777777" w:rsidR="005E07E4" w:rsidRPr="00255C55" w:rsidRDefault="005E07E4" w:rsidP="00521E1B">
            <w:pPr>
              <w:pStyle w:val="TABLE-cell"/>
              <w:keepNext/>
              <w:rPr>
                <w:spacing w:val="0"/>
                <w:lang w:val="en-US"/>
              </w:rPr>
            </w:pPr>
          </w:p>
        </w:tc>
      </w:tr>
      <w:tr w:rsidR="005E07E4" w:rsidRPr="00255C55" w14:paraId="5CF75663" w14:textId="77777777" w:rsidTr="00077BDE">
        <w:trPr>
          <w:cantSplit/>
          <w:jc w:val="center"/>
        </w:trPr>
        <w:tc>
          <w:tcPr>
            <w:tcW w:w="1101" w:type="dxa"/>
            <w:tcBorders>
              <w:top w:val="double" w:sz="4" w:space="0" w:color="auto"/>
              <w:left w:val="double" w:sz="4" w:space="0" w:color="auto"/>
              <w:bottom w:val="double" w:sz="4" w:space="0" w:color="auto"/>
              <w:right w:val="single" w:sz="4" w:space="0" w:color="auto"/>
            </w:tcBorders>
            <w:shd w:val="clear" w:color="auto" w:fill="92D050"/>
            <w:vAlign w:val="center"/>
            <w:hideMark/>
          </w:tcPr>
          <w:p w14:paraId="247613B6" w14:textId="77777777" w:rsidR="005E07E4" w:rsidRPr="00255C55" w:rsidRDefault="005E07E4" w:rsidP="00521E1B">
            <w:pPr>
              <w:pStyle w:val="TABLE-cell"/>
              <w:keepNext/>
              <w:jc w:val="center"/>
              <w:rPr>
                <w:lang w:val="en-US"/>
              </w:rPr>
            </w:pPr>
            <w:r w:rsidRPr="00255C55">
              <w:rPr>
                <w:lang w:val="en-US"/>
              </w:rPr>
              <w:t>0xE6 / E7</w:t>
            </w:r>
          </w:p>
        </w:tc>
        <w:tc>
          <w:tcPr>
            <w:tcW w:w="992" w:type="dxa"/>
            <w:tcBorders>
              <w:top w:val="double" w:sz="4" w:space="0" w:color="auto"/>
              <w:left w:val="single" w:sz="4" w:space="0" w:color="auto"/>
              <w:bottom w:val="double" w:sz="4" w:space="0" w:color="auto"/>
              <w:right w:val="dashed" w:sz="4" w:space="0" w:color="auto"/>
            </w:tcBorders>
            <w:shd w:val="clear" w:color="auto" w:fill="92D050"/>
            <w:vAlign w:val="center"/>
          </w:tcPr>
          <w:p w14:paraId="60DEFE90" w14:textId="77777777" w:rsidR="005E07E4" w:rsidRPr="00255C55" w:rsidRDefault="005E07E4" w:rsidP="00521E1B">
            <w:pPr>
              <w:pStyle w:val="TABLE-cell"/>
              <w:keepNext/>
              <w:rPr>
                <w:lang w:val="en-US"/>
              </w:rPr>
            </w:pPr>
          </w:p>
        </w:tc>
        <w:tc>
          <w:tcPr>
            <w:tcW w:w="992" w:type="dxa"/>
            <w:tcBorders>
              <w:top w:val="double" w:sz="4" w:space="0" w:color="auto"/>
              <w:left w:val="dashed" w:sz="4" w:space="0" w:color="auto"/>
              <w:bottom w:val="double" w:sz="4" w:space="0" w:color="auto"/>
              <w:right w:val="dashed" w:sz="4" w:space="0" w:color="auto"/>
            </w:tcBorders>
            <w:shd w:val="clear" w:color="auto" w:fill="92D050"/>
            <w:vAlign w:val="center"/>
          </w:tcPr>
          <w:p w14:paraId="65D8C529" w14:textId="77777777" w:rsidR="005E07E4" w:rsidRPr="00255C55" w:rsidRDefault="005E07E4" w:rsidP="00521E1B">
            <w:pPr>
              <w:pStyle w:val="TABLE-cell"/>
              <w:keepNext/>
              <w:rPr>
                <w:lang w:val="en-US"/>
              </w:rPr>
            </w:pPr>
          </w:p>
        </w:tc>
        <w:tc>
          <w:tcPr>
            <w:tcW w:w="1843" w:type="dxa"/>
            <w:tcBorders>
              <w:top w:val="double" w:sz="4" w:space="0" w:color="auto"/>
              <w:left w:val="dashed" w:sz="4" w:space="0" w:color="auto"/>
              <w:bottom w:val="double" w:sz="4" w:space="0" w:color="auto"/>
              <w:right w:val="single" w:sz="4" w:space="0" w:color="auto"/>
            </w:tcBorders>
            <w:shd w:val="clear" w:color="auto" w:fill="92D050"/>
            <w:vAlign w:val="center"/>
          </w:tcPr>
          <w:p w14:paraId="4810907C" w14:textId="77777777" w:rsidR="005E07E4" w:rsidRPr="00255C55" w:rsidRDefault="005E07E4" w:rsidP="00521E1B">
            <w:pPr>
              <w:pStyle w:val="TABLE-cell"/>
              <w:keepNext/>
              <w:rPr>
                <w:lang w:val="en-US"/>
              </w:rPr>
            </w:pPr>
          </w:p>
        </w:tc>
        <w:tc>
          <w:tcPr>
            <w:tcW w:w="3827" w:type="dxa"/>
            <w:tcBorders>
              <w:top w:val="double" w:sz="4" w:space="0" w:color="auto"/>
              <w:left w:val="single" w:sz="4" w:space="0" w:color="auto"/>
              <w:bottom w:val="double" w:sz="4" w:space="0" w:color="auto"/>
              <w:right w:val="double" w:sz="4" w:space="0" w:color="auto"/>
            </w:tcBorders>
            <w:shd w:val="clear" w:color="auto" w:fill="00B0F0"/>
            <w:vAlign w:val="center"/>
          </w:tcPr>
          <w:p w14:paraId="3E83AFAD" w14:textId="77777777" w:rsidR="005E07E4" w:rsidRPr="00255C55" w:rsidRDefault="005E07E4" w:rsidP="00521E1B">
            <w:pPr>
              <w:pStyle w:val="TABLE-cell"/>
              <w:keepNext/>
              <w:rPr>
                <w:spacing w:val="0"/>
                <w:lang w:val="en-US" w:eastAsia="fr-FR"/>
              </w:rPr>
            </w:pPr>
          </w:p>
        </w:tc>
      </w:tr>
      <w:tr w:rsidR="005E07E4" w:rsidRPr="00255C55" w14:paraId="0005B31F" w14:textId="77777777" w:rsidTr="00077BDE">
        <w:trPr>
          <w:cantSplit/>
          <w:jc w:val="center"/>
        </w:trPr>
        <w:tc>
          <w:tcPr>
            <w:tcW w:w="4928" w:type="dxa"/>
            <w:gridSpan w:val="4"/>
            <w:tcBorders>
              <w:top w:val="nil"/>
              <w:left w:val="nil"/>
              <w:bottom w:val="nil"/>
              <w:right w:val="nil"/>
            </w:tcBorders>
            <w:hideMark/>
          </w:tcPr>
          <w:p w14:paraId="17BA0C4D" w14:textId="77777777" w:rsidR="005E07E4" w:rsidRPr="00255C55" w:rsidRDefault="005E07E4" w:rsidP="00521E1B">
            <w:pPr>
              <w:pStyle w:val="TABLE-cell"/>
              <w:keepNext/>
              <w:spacing w:before="0"/>
              <w:jc w:val="center"/>
              <w:rPr>
                <w:lang w:val="en-US"/>
              </w:rPr>
            </w:pPr>
            <w:r w:rsidRPr="00255C55">
              <w:rPr>
                <w:noProof/>
                <w:lang w:eastAsia="en-GB"/>
              </w:rPr>
              <mc:AlternateContent>
                <mc:Choice Requires="wps">
                  <w:drawing>
                    <wp:anchor distT="0" distB="0" distL="114300" distR="114300" simplePos="0" relativeHeight="251773440" behindDoc="0" locked="0" layoutInCell="1" allowOverlap="1" wp14:anchorId="1D1F1F4B" wp14:editId="4E00360B">
                      <wp:simplePos x="0" y="0"/>
                      <wp:positionH relativeFrom="column">
                        <wp:posOffset>1432560</wp:posOffset>
                      </wp:positionH>
                      <wp:positionV relativeFrom="paragraph">
                        <wp:posOffset>-1428115</wp:posOffset>
                      </wp:positionV>
                      <wp:extent cx="114300" cy="3060065"/>
                      <wp:effectExtent l="0" t="6033" r="13018" b="13017"/>
                      <wp:wrapNone/>
                      <wp:docPr id="162" name="Left Brace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14300" cy="3060065"/>
                              </a:xfrm>
                              <a:prstGeom prst="leftBrace">
                                <a:avLst>
                                  <a:gd name="adj1" fmla="val 223102"/>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3665C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62" o:spid="_x0000_s1026" type="#_x0000_t87" style="position:absolute;margin-left:112.8pt;margin-top:-112.45pt;width:9pt;height:240.95pt;rotation:-90;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"/>
                  </w:pict>
                </mc:Fallback>
              </mc:AlternateContent>
            </w:r>
          </w:p>
        </w:tc>
        <w:tc>
          <w:tcPr>
            <w:tcW w:w="3827" w:type="dxa"/>
            <w:tcBorders>
              <w:top w:val="nil"/>
              <w:left w:val="nil"/>
              <w:bottom w:val="nil"/>
              <w:right w:val="nil"/>
            </w:tcBorders>
          </w:tcPr>
          <w:p w14:paraId="5776B4DF" w14:textId="77777777" w:rsidR="005E07E4" w:rsidRPr="00255C55" w:rsidRDefault="005E07E4" w:rsidP="00521E1B">
            <w:pPr>
              <w:pStyle w:val="TABLE-cell"/>
              <w:keepNext/>
              <w:rPr>
                <w:spacing w:val="0"/>
                <w:lang w:val="en-US" w:eastAsia="fr-FR"/>
              </w:rPr>
            </w:pPr>
          </w:p>
        </w:tc>
      </w:tr>
      <w:tr w:rsidR="005E07E4" w:rsidRPr="00255C55" w14:paraId="69B8D192" w14:textId="77777777" w:rsidTr="00077BDE">
        <w:trPr>
          <w:cantSplit/>
          <w:jc w:val="center"/>
        </w:trPr>
        <w:tc>
          <w:tcPr>
            <w:tcW w:w="4928" w:type="dxa"/>
            <w:gridSpan w:val="4"/>
            <w:tcBorders>
              <w:top w:val="nil"/>
              <w:left w:val="nil"/>
              <w:bottom w:val="nil"/>
              <w:right w:val="nil"/>
            </w:tcBorders>
            <w:vAlign w:val="center"/>
            <w:hideMark/>
          </w:tcPr>
          <w:p w14:paraId="75B55326" w14:textId="77777777" w:rsidR="005E07E4" w:rsidRPr="00255C55" w:rsidRDefault="005E07E4" w:rsidP="00521E1B">
            <w:pPr>
              <w:pStyle w:val="TABLE-cell"/>
              <w:keepNext/>
              <w:jc w:val="center"/>
              <w:rPr>
                <w:lang w:val="en-US"/>
              </w:rPr>
            </w:pPr>
            <w:r w:rsidRPr="00255C55">
              <w:rPr>
                <w:lang w:val="en-US"/>
              </w:rPr>
              <w:t>Pre-fixed fields</w:t>
            </w:r>
          </w:p>
        </w:tc>
        <w:tc>
          <w:tcPr>
            <w:tcW w:w="3827" w:type="dxa"/>
            <w:tcBorders>
              <w:top w:val="nil"/>
              <w:left w:val="nil"/>
              <w:bottom w:val="nil"/>
              <w:right w:val="nil"/>
            </w:tcBorders>
            <w:vAlign w:val="center"/>
          </w:tcPr>
          <w:p w14:paraId="4843BD0F" w14:textId="77777777" w:rsidR="005E07E4" w:rsidRPr="00255C55" w:rsidRDefault="005E07E4" w:rsidP="00521E1B">
            <w:pPr>
              <w:pStyle w:val="TABLE-cell"/>
              <w:keepNext/>
              <w:jc w:val="center"/>
              <w:rPr>
                <w:spacing w:val="0"/>
                <w:lang w:val="en-US" w:eastAsia="fr-FR"/>
              </w:rPr>
            </w:pPr>
          </w:p>
        </w:tc>
      </w:tr>
    </w:tbl>
    <w:p w14:paraId="724CC82B" w14:textId="10B9A160" w:rsidR="005E07E4" w:rsidRDefault="0020784F" w:rsidP="00F82099">
      <w:pPr>
        <w:pStyle w:val="FIGURE-title"/>
        <w:rPr>
          <w:rFonts w:cs="Times New Roman"/>
          <w:spacing w:val="0"/>
          <w:lang w:eastAsia="fr-FR"/>
        </w:rPr>
      </w:pPr>
      <w:bookmarkStart w:id="6654" w:name="_Ref412441418"/>
      <w:bookmarkStart w:id="6655" w:name="_Toc392501721"/>
      <w:bookmarkStart w:id="6656" w:name="_Toc244393825"/>
      <w:bookmarkStart w:id="6657" w:name="_Toc380588396"/>
      <w:bookmarkStart w:id="6658" w:name="_Toc437856724"/>
      <w:bookmarkStart w:id="6659" w:name="_Toc97127435"/>
      <w:r w:rsidRPr="00255C55">
        <w:t>Figure C.</w:t>
      </w:r>
      <w:fldSimple w:instr=" SEQ Figure_C. \* ARABIC ">
        <w:r w:rsidR="00DC4BE9">
          <w:rPr>
            <w:noProof/>
          </w:rPr>
          <w:t>2</w:t>
        </w:r>
      </w:fldSimple>
      <w:bookmarkEnd w:id="6654"/>
      <w:r w:rsidR="00FC590E" w:rsidRPr="00255C55">
        <w:rPr>
          <w:noProof/>
        </w:rPr>
        <w:t xml:space="preserve"> </w:t>
      </w:r>
      <w:r w:rsidR="00CB7FB5" w:rsidRPr="00255C55">
        <w:t xml:space="preserve">– </w:t>
      </w:r>
      <w:r w:rsidR="005E07E4" w:rsidRPr="00255C55">
        <w:t>The fie</w:t>
      </w:r>
      <w:r w:rsidR="00EA1D17" w:rsidRPr="00255C55">
        <w:t>lds used for pre-fixing the COSEM</w:t>
      </w:r>
      <w:r w:rsidR="005E07E4" w:rsidRPr="00255C55">
        <w:t xml:space="preserve"> APDUs</w:t>
      </w:r>
      <w:bookmarkEnd w:id="6655"/>
      <w:bookmarkEnd w:id="6656"/>
      <w:bookmarkEnd w:id="6657"/>
      <w:bookmarkEnd w:id="6658"/>
      <w:bookmarkEnd w:id="6659"/>
    </w:p>
    <w:p w14:paraId="06A81CAD" w14:textId="77777777" w:rsidR="005E07E4" w:rsidRDefault="005E07E4" w:rsidP="00521922">
      <w:pPr>
        <w:pStyle w:val="ListBullet"/>
      </w:pPr>
      <w:r>
        <w:t>the value of the first byte (header) is either 0xE6 or 0xE7. It indicates that the following bytes don't contain a plai</w:t>
      </w:r>
      <w:r w:rsidR="00EA1D17">
        <w:t>n COSEM</w:t>
      </w:r>
      <w:r w:rsidR="00426570">
        <w:t xml:space="preserve"> APDU but contain a COSEM</w:t>
      </w:r>
      <w:r>
        <w:t xml:space="preserve"> APDU with a prefix:</w:t>
      </w:r>
    </w:p>
    <w:p w14:paraId="7A60C07B" w14:textId="74723054" w:rsidR="005E07E4" w:rsidRDefault="005E07E4" w:rsidP="00521922">
      <w:pPr>
        <w:pStyle w:val="ListDash2"/>
      </w:pPr>
      <w:r>
        <w:t xml:space="preserve">0xE6 indicates a request message from a </w:t>
      </w:r>
      <w:del w:id="6660" w:author="John Cowburn" w:date="2021-04-16T14:00:00Z">
        <w:r w:rsidDel="00635BE8">
          <w:delText>DLMS</w:delText>
        </w:r>
      </w:del>
      <w:ins w:id="6661" w:author="John Cowburn" w:date="2021-04-16T14:00:00Z">
        <w:r w:rsidR="00635BE8">
          <w:t>DLMS®</w:t>
        </w:r>
      </w:ins>
      <w:r>
        <w:t xml:space="preserve">/COSEM client to a </w:t>
      </w:r>
      <w:del w:id="6662" w:author="John Cowburn" w:date="2021-04-16T14:00:00Z">
        <w:r w:rsidDel="00635BE8">
          <w:delText>DLMS</w:delText>
        </w:r>
      </w:del>
      <w:ins w:id="6663" w:author="John Cowburn" w:date="2021-04-16T14:00:00Z">
        <w:r w:rsidR="00635BE8">
          <w:t>DLMS®</w:t>
        </w:r>
      </w:ins>
      <w:r>
        <w:t xml:space="preserve">/COSEM server or a request message from a </w:t>
      </w:r>
      <w:del w:id="6664" w:author="John Cowburn" w:date="2021-04-16T14:00:00Z">
        <w:r w:rsidDel="00635BE8">
          <w:delText>DLMS</w:delText>
        </w:r>
      </w:del>
      <w:ins w:id="6665" w:author="John Cowburn" w:date="2021-04-16T14:00:00Z">
        <w:r w:rsidR="00635BE8">
          <w:t>DLMS®</w:t>
        </w:r>
      </w:ins>
      <w:r>
        <w:t xml:space="preserve">/COSEM server to a </w:t>
      </w:r>
      <w:del w:id="6666" w:author="John Cowburn" w:date="2021-04-16T14:00:00Z">
        <w:r w:rsidDel="00635BE8">
          <w:delText>DLMS</w:delText>
        </w:r>
      </w:del>
      <w:ins w:id="6667" w:author="John Cowburn" w:date="2021-04-16T14:00:00Z">
        <w:r w:rsidR="00635BE8">
          <w:t>DLMS®</w:t>
        </w:r>
      </w:ins>
      <w:r>
        <w:t>/COSEM client (data notification);</w:t>
      </w:r>
    </w:p>
    <w:p w14:paraId="6CC53241" w14:textId="0E59566D" w:rsidR="005E07E4" w:rsidRDefault="005E07E4" w:rsidP="00521922">
      <w:pPr>
        <w:pStyle w:val="ListDash2"/>
      </w:pPr>
      <w:r>
        <w:t xml:space="preserve">0xE7 indicates a response from the </w:t>
      </w:r>
      <w:del w:id="6668" w:author="John Cowburn" w:date="2021-04-16T14:01:00Z">
        <w:r w:rsidDel="00635BE8">
          <w:delText>DLMS</w:delText>
        </w:r>
      </w:del>
      <w:ins w:id="6669" w:author="John Cowburn" w:date="2021-04-16T14:01:00Z">
        <w:r w:rsidR="00635BE8">
          <w:t>DLMS®</w:t>
        </w:r>
      </w:ins>
      <w:r>
        <w:t xml:space="preserve">/COSEM server to the </w:t>
      </w:r>
      <w:del w:id="6670" w:author="John Cowburn" w:date="2021-04-16T14:01:00Z">
        <w:r w:rsidDel="00635BE8">
          <w:delText>DLMS</w:delText>
        </w:r>
      </w:del>
      <w:ins w:id="6671" w:author="John Cowburn" w:date="2021-04-16T14:01:00Z">
        <w:r w:rsidR="00635BE8">
          <w:t>DLMS®</w:t>
        </w:r>
      </w:ins>
      <w:r>
        <w:t>/COSEM client;</w:t>
      </w:r>
    </w:p>
    <w:p w14:paraId="6425E651" w14:textId="77777777" w:rsidR="005E07E4" w:rsidRDefault="005E07E4" w:rsidP="00521922">
      <w:pPr>
        <w:pStyle w:val="ListBullet"/>
      </w:pPr>
      <w:r>
        <w:t>the second byte carries an identifier of the destination network where the messages are transferred to. This allows accessing several networks using the same or different communication protocols through the same gateway. The network ID is not linked to the communication protocol and can be set to any value. If only one network exists, 0x00 shall be used.</w:t>
      </w:r>
    </w:p>
    <w:p w14:paraId="1D019143" w14:textId="77777777" w:rsidR="005E07E4" w:rsidRDefault="005E07E4" w:rsidP="00521922">
      <w:pPr>
        <w:pStyle w:val="ListBullet"/>
      </w:pPr>
      <w:r>
        <w:t>the third byte defines the length of the physical device address given in the next L bytes. It depends on the communication protocol used.</w:t>
      </w:r>
    </w:p>
    <w:p w14:paraId="602E7707" w14:textId="77777777" w:rsidR="005E07E4" w:rsidRDefault="005E07E4" w:rsidP="00521922">
      <w:pPr>
        <w:pStyle w:val="ListBullet"/>
      </w:pPr>
      <w:r>
        <w:t>bytes 4 to 4+(L-1) carry the physical device address of the end device or the HES as requested by the communication protocol.</w:t>
      </w:r>
    </w:p>
    <w:p w14:paraId="71993084" w14:textId="77777777" w:rsidR="005E07E4" w:rsidRDefault="005E07E4" w:rsidP="00F82099">
      <w:pPr>
        <w:pStyle w:val="PARAGRAPH"/>
      </w:pPr>
      <w:r>
        <w:t>When a telegram with pre-fixed fields reaches a device, which is not a gateway or which doesn't support pre-fixed fields, it shall be simply discarded.</w:t>
      </w:r>
    </w:p>
    <w:p w14:paraId="1CE72427" w14:textId="77777777" w:rsidR="005E07E4" w:rsidRDefault="005E07E4" w:rsidP="00F82099">
      <w:pPr>
        <w:pStyle w:val="PARAGRAPH"/>
      </w:pPr>
      <w:r>
        <w:t>When the client exchanges data directly with the master meter, the pre-fixed fields are not present.</w:t>
      </w:r>
    </w:p>
    <w:p w14:paraId="6A62AABB" w14:textId="77777777" w:rsidR="005E07E4" w:rsidRPr="00F82099" w:rsidRDefault="005E07E4" w:rsidP="00F82099">
      <w:pPr>
        <w:pStyle w:val="ANNEX-heading1"/>
      </w:pPr>
      <w:bookmarkStart w:id="6672" w:name="_Toc392501529"/>
      <w:bookmarkStart w:id="6673" w:name="_Toc380591801"/>
      <w:bookmarkStart w:id="6674" w:name="_Toc437856612"/>
      <w:bookmarkStart w:id="6675" w:name="_Toc97127306"/>
      <w:r w:rsidRPr="00F82099">
        <w:lastRenderedPageBreak/>
        <w:t>HES in the WAN/NN acting as Initiator (Pull operation</w:t>
      </w:r>
      <w:r w:rsidRPr="00F82099">
        <w:fldChar w:fldCharType="begin"/>
      </w:r>
      <w:r w:rsidRPr="00F82099">
        <w:instrText xml:space="preserve"> XE "Pull operation" </w:instrText>
      </w:r>
      <w:r w:rsidRPr="00F82099">
        <w:fldChar w:fldCharType="end"/>
      </w:r>
      <w:r w:rsidRPr="00F82099">
        <w:t>)</w:t>
      </w:r>
      <w:bookmarkEnd w:id="6672"/>
      <w:bookmarkEnd w:id="6673"/>
      <w:bookmarkEnd w:id="6674"/>
      <w:bookmarkEnd w:id="6675"/>
    </w:p>
    <w:p w14:paraId="663CBB79" w14:textId="019C0AAE" w:rsidR="005E07E4" w:rsidRDefault="005E07E4" w:rsidP="00F82099">
      <w:pPr>
        <w:pStyle w:val="PARAGRAPH"/>
      </w:pPr>
      <w:r>
        <w:t>In the sequence diagra</w:t>
      </w:r>
      <w:r w:rsidRPr="00255C55">
        <w:t xml:space="preserve">m shown in </w:t>
      </w:r>
      <w:r w:rsidR="00C40FCE" w:rsidRPr="00255C55">
        <w:fldChar w:fldCharType="begin"/>
      </w:r>
      <w:r w:rsidR="00C40FCE" w:rsidRPr="00255C55">
        <w:instrText xml:space="preserve"> REF _Ref412441385 \h </w:instrText>
      </w:r>
      <w:r w:rsidR="00255C55">
        <w:instrText xml:space="preserve"> \* MERGEFORMAT </w:instrText>
      </w:r>
      <w:r w:rsidR="00C40FCE" w:rsidRPr="00255C55">
        <w:fldChar w:fldCharType="separate"/>
      </w:r>
      <w:r w:rsidR="00DC4BE9" w:rsidRPr="00255C55">
        <w:t>Figure C.</w:t>
      </w:r>
      <w:r w:rsidR="00DC4BE9">
        <w:rPr>
          <w:noProof/>
        </w:rPr>
        <w:t>3</w:t>
      </w:r>
      <w:r w:rsidR="00C40FCE" w:rsidRPr="00255C55">
        <w:fldChar w:fldCharType="end"/>
      </w:r>
      <w:r w:rsidR="0020784F" w:rsidRPr="00255C55">
        <w:t xml:space="preserve"> </w:t>
      </w:r>
      <w:r w:rsidRPr="00255C55">
        <w:t xml:space="preserve">the traditional pull data exchange between the </w:t>
      </w:r>
      <w:del w:id="6676" w:author="John Cowburn" w:date="2021-04-16T14:01:00Z">
        <w:r w:rsidRPr="00255C55" w:rsidDel="00635BE8">
          <w:delText>DLMS</w:delText>
        </w:r>
      </w:del>
      <w:ins w:id="6677" w:author="John Cowburn" w:date="2021-04-16T14:01:00Z">
        <w:r w:rsidR="00635BE8">
          <w:t>DLMS®</w:t>
        </w:r>
      </w:ins>
      <w:r w:rsidRPr="00255C55">
        <w:t>/COSEM client and server via a gateway is further elaborated:</w:t>
      </w:r>
    </w:p>
    <w:p w14:paraId="42F0EE3E" w14:textId="77777777" w:rsidR="005E07E4" w:rsidRDefault="00E11129" w:rsidP="00F82099">
      <w:pPr>
        <w:pStyle w:val="FIGURE"/>
      </w:pPr>
      <w:r>
        <w:rPr>
          <w:noProof/>
          <w:lang w:eastAsia="en-GB"/>
        </w:rPr>
        <w:drawing>
          <wp:inline distT="0" distB="0" distL="0" distR="0" wp14:anchorId="79262DDE" wp14:editId="48BA90BD">
            <wp:extent cx="5760085" cy="375348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eway pull_GKCR151204.emf"/>
                    <pic:cNvPicPr/>
                  </pic:nvPicPr>
                  <pic:blipFill>
                    <a:blip r:embed="rId105">
                      <a:extLst>
                        <a:ext uri="{28A0092B-C50C-407E-A947-70E740481C1C}">
                          <a14:useLocalDpi xmlns:a14="http://schemas.microsoft.com/office/drawing/2010/main" val="0"/>
                        </a:ext>
                      </a:extLst>
                    </a:blip>
                    <a:stretch>
                      <a:fillRect/>
                    </a:stretch>
                  </pic:blipFill>
                  <pic:spPr>
                    <a:xfrm>
                      <a:off x="0" y="0"/>
                      <a:ext cx="5760085" cy="3753485"/>
                    </a:xfrm>
                    <a:prstGeom prst="rect">
                      <a:avLst/>
                    </a:prstGeom>
                  </pic:spPr>
                </pic:pic>
              </a:graphicData>
            </a:graphic>
          </wp:inline>
        </w:drawing>
      </w:r>
    </w:p>
    <w:p w14:paraId="2FF09FD5" w14:textId="77777777" w:rsidR="005E07E4" w:rsidRPr="00255C55" w:rsidRDefault="005E07E4" w:rsidP="006822C8">
      <w:pPr>
        <w:pStyle w:val="FIGURE-title"/>
        <w:jc w:val="right"/>
        <w:rPr>
          <w:b w:val="0"/>
          <w:i/>
          <w:vanish/>
          <w:sz w:val="16"/>
        </w:rPr>
      </w:pPr>
      <w:r w:rsidRPr="00255C55">
        <w:rPr>
          <w:b w:val="0"/>
          <w:i/>
          <w:vanish/>
          <w:sz w:val="16"/>
        </w:rPr>
        <w:t>Gateway_Pull</w:t>
      </w:r>
      <w:r w:rsidR="00E11129" w:rsidRPr="00255C55">
        <w:rPr>
          <w:b w:val="0"/>
          <w:i/>
          <w:vanish/>
          <w:sz w:val="16"/>
        </w:rPr>
        <w:t>_GKCR151204-</w:t>
      </w:r>
      <w:r w:rsidRPr="00255C55">
        <w:rPr>
          <w:b w:val="0"/>
          <w:i/>
          <w:vanish/>
          <w:sz w:val="16"/>
        </w:rPr>
        <w:t>emf</w:t>
      </w:r>
    </w:p>
    <w:p w14:paraId="3D308A04" w14:textId="1B83CD20" w:rsidR="005E07E4" w:rsidRPr="00255C55" w:rsidRDefault="0020784F" w:rsidP="0020784F">
      <w:pPr>
        <w:pStyle w:val="FIGURE-title"/>
      </w:pPr>
      <w:bookmarkStart w:id="6678" w:name="_Ref412441385"/>
      <w:bookmarkStart w:id="6679" w:name="_Toc392501722"/>
      <w:bookmarkStart w:id="6680" w:name="_Ref386960419"/>
      <w:bookmarkStart w:id="6681" w:name="_Toc380588397"/>
      <w:bookmarkStart w:id="6682" w:name="_Toc437856725"/>
      <w:bookmarkStart w:id="6683" w:name="_Toc97127436"/>
      <w:r w:rsidRPr="00255C55">
        <w:t>Figure C.</w:t>
      </w:r>
      <w:fldSimple w:instr=" SEQ Figure_C. \* ARABIC ">
        <w:r w:rsidR="00DC4BE9">
          <w:rPr>
            <w:noProof/>
          </w:rPr>
          <w:t>3</w:t>
        </w:r>
      </w:fldSimple>
      <w:bookmarkEnd w:id="6678"/>
      <w:r w:rsidR="00FC590E" w:rsidRPr="00255C55">
        <w:rPr>
          <w:noProof/>
        </w:rPr>
        <w:t xml:space="preserve"> </w:t>
      </w:r>
      <w:r w:rsidR="005E07E4" w:rsidRPr="00255C55">
        <w:t>– Pull message sequence chart</w:t>
      </w:r>
      <w:bookmarkEnd w:id="6679"/>
      <w:bookmarkEnd w:id="6680"/>
      <w:bookmarkEnd w:id="6681"/>
      <w:bookmarkEnd w:id="6682"/>
      <w:bookmarkEnd w:id="6683"/>
    </w:p>
    <w:p w14:paraId="0A2B9AEA" w14:textId="77777777" w:rsidR="005E07E4" w:rsidRPr="00255C55" w:rsidRDefault="00B0327E" w:rsidP="00BB6B0A">
      <w:pPr>
        <w:pStyle w:val="PARAGRAPH"/>
      </w:pPr>
      <w:r w:rsidRPr="00255C55">
        <w:t>Prerequisite</w:t>
      </w:r>
      <w:r w:rsidR="005E07E4" w:rsidRPr="00255C55">
        <w:t>:</w:t>
      </w:r>
      <w:r w:rsidR="005E07E4" w:rsidRPr="00255C55">
        <w:tab/>
        <w:t xml:space="preserve">The client in the WAN/NN </w:t>
      </w:r>
      <w:r w:rsidR="000E58FD" w:rsidRPr="00255C55">
        <w:t>has to</w:t>
      </w:r>
      <w:r w:rsidR="005E07E4" w:rsidRPr="00255C55">
        <w:t xml:space="preserve"> know the network ID, the protocol and the physical device address of the server it wants to reach in the LAN. </w:t>
      </w:r>
    </w:p>
    <w:p w14:paraId="45E2C638" w14:textId="6278D54D" w:rsidR="005E07E4" w:rsidRDefault="005E07E4" w:rsidP="00F82099">
      <w:pPr>
        <w:pStyle w:val="PARAGRAPH"/>
      </w:pPr>
      <w:r w:rsidRPr="00255C55">
        <w:t xml:space="preserve">The </w:t>
      </w:r>
      <w:del w:id="6684" w:author="John Cowburn" w:date="2021-04-16T14:01:00Z">
        <w:r w:rsidRPr="00255C55" w:rsidDel="00635BE8">
          <w:delText>DLMS</w:delText>
        </w:r>
      </w:del>
      <w:ins w:id="6685" w:author="John Cowburn" w:date="2021-04-16T14:01:00Z">
        <w:r w:rsidR="00635BE8">
          <w:t>DLMS®</w:t>
        </w:r>
      </w:ins>
      <w:r w:rsidRPr="00255C55">
        <w:t>/COSEM client (HES) sends e</w:t>
      </w:r>
      <w:r w:rsidR="00E35CF3" w:rsidRPr="00255C55">
        <w:t>very request, carried by a COSEM</w:t>
      </w:r>
      <w:r w:rsidRPr="00255C55">
        <w:t xml:space="preserve"> APDU, prefixed with four fields as shown in</w:t>
      </w:r>
      <w:r w:rsidR="0020784F" w:rsidRPr="00255C55">
        <w:t xml:space="preserve"> </w:t>
      </w:r>
      <w:r w:rsidR="00C40FCE" w:rsidRPr="00255C55">
        <w:fldChar w:fldCharType="begin"/>
      </w:r>
      <w:r w:rsidR="00C40FCE" w:rsidRPr="00255C55">
        <w:instrText xml:space="preserve"> REF _Ref412441418 \h </w:instrText>
      </w:r>
      <w:r w:rsidR="00255C55">
        <w:instrText xml:space="preserve"> \* MERGEFORMAT </w:instrText>
      </w:r>
      <w:r w:rsidR="00C40FCE" w:rsidRPr="00255C55">
        <w:fldChar w:fldCharType="separate"/>
      </w:r>
      <w:r w:rsidR="00DC4BE9" w:rsidRPr="00255C55">
        <w:t>Figure C.</w:t>
      </w:r>
      <w:r w:rsidR="00DC4BE9">
        <w:rPr>
          <w:noProof/>
        </w:rPr>
        <w:t>2</w:t>
      </w:r>
      <w:r w:rsidR="00C40FCE" w:rsidRPr="00255C55">
        <w:fldChar w:fldCharType="end"/>
      </w:r>
      <w:r w:rsidR="003B1472" w:rsidRPr="00255C55">
        <w:t xml:space="preserve"> </w:t>
      </w:r>
      <w:r w:rsidRPr="00255C55">
        <w:t xml:space="preserve">using the protocol layer supporting the </w:t>
      </w:r>
      <w:del w:id="6686" w:author="John Cowburn" w:date="2021-04-16T14:01:00Z">
        <w:r w:rsidRPr="00255C55" w:rsidDel="00635BE8">
          <w:delText>DLMS</w:delText>
        </w:r>
      </w:del>
      <w:ins w:id="6687" w:author="John Cowburn" w:date="2021-04-16T14:01:00Z">
        <w:r w:rsidR="00635BE8">
          <w:t>DLMS®</w:t>
        </w:r>
      </w:ins>
      <w:r w:rsidRPr="00255C55">
        <w:t>/COSEM AL on the WAN/NN.</w:t>
      </w:r>
    </w:p>
    <w:p w14:paraId="27DB2990" w14:textId="70A3ED8F" w:rsidR="005E07E4" w:rsidRDefault="00EA1D17" w:rsidP="00F82099">
      <w:pPr>
        <w:pStyle w:val="PARAGRAPH"/>
      </w:pPr>
      <w:r>
        <w:t>The gateway forwards each COSEM</w:t>
      </w:r>
      <w:r w:rsidR="005E07E4">
        <w:t xml:space="preserve"> APDU carrying a .request service primitive to the appropriate network using the network ID and the physical device address contained in the pre-fixed fields. The client and server SAPs are extracted from the protocol layer supporting the </w:t>
      </w:r>
      <w:del w:id="6688" w:author="John Cowburn" w:date="2021-04-16T14:01:00Z">
        <w:r w:rsidR="005E07E4" w:rsidDel="00635BE8">
          <w:delText>DLMS</w:delText>
        </w:r>
      </w:del>
      <w:ins w:id="6689" w:author="John Cowburn" w:date="2021-04-16T14:01:00Z">
        <w:r w:rsidR="00635BE8">
          <w:t>DLMS®</w:t>
        </w:r>
      </w:ins>
      <w:r w:rsidR="005E07E4">
        <w:t xml:space="preserve">/COSEM AL on the WAN/NN and inserted into the supporting layer of the </w:t>
      </w:r>
      <w:del w:id="6690" w:author="John Cowburn" w:date="2021-04-16T14:01:00Z">
        <w:r w:rsidR="005E07E4" w:rsidDel="00635BE8">
          <w:delText>DLMS</w:delText>
        </w:r>
      </w:del>
      <w:ins w:id="6691" w:author="John Cowburn" w:date="2021-04-16T14:01:00Z">
        <w:r w:rsidR="00635BE8">
          <w:t>DLMS®</w:t>
        </w:r>
      </w:ins>
      <w:r w:rsidR="005E07E4">
        <w:t>/COSEM AL on the LAN.</w:t>
      </w:r>
    </w:p>
    <w:p w14:paraId="1DD63D46" w14:textId="77777777" w:rsidR="005E07E4" w:rsidRDefault="005E07E4" w:rsidP="00F82099">
      <w:pPr>
        <w:pStyle w:val="PARAGRAPH"/>
      </w:pPr>
      <w:r>
        <w:t>The APDUs carrying the requests do not have any prefix when they arrive in the end devices in the LAN. Every end device processes the request and provides the answer the same way as if it's connected directly to the client.</w:t>
      </w:r>
    </w:p>
    <w:p w14:paraId="3EF9769A" w14:textId="77777777" w:rsidR="005E07E4" w:rsidRDefault="005E07E4" w:rsidP="00F82099">
      <w:pPr>
        <w:pStyle w:val="PARAGRAPH"/>
      </w:pPr>
      <w:r>
        <w:t>When the device responds to a request, it is done as if it's connected to the client directly: The APDU does not need to be pre-fixed.</w:t>
      </w:r>
    </w:p>
    <w:p w14:paraId="0347D96D" w14:textId="6035CDE3" w:rsidR="005E07E4" w:rsidRDefault="005E07E4" w:rsidP="00F82099">
      <w:pPr>
        <w:pStyle w:val="PARAGRAPH"/>
      </w:pPr>
      <w:r>
        <w:t>W</w:t>
      </w:r>
      <w:r w:rsidR="00EA1D17">
        <w:t>hen the gateway receives a COSEM</w:t>
      </w:r>
      <w:r>
        <w:t xml:space="preserve"> APDU carrying a .response service primitive on the LAN, it extracts the client and server SAPs from the protocol layer supporting the </w:t>
      </w:r>
      <w:del w:id="6692" w:author="John Cowburn" w:date="2021-04-16T14:01:00Z">
        <w:r w:rsidDel="00635BE8">
          <w:delText>DLMS</w:delText>
        </w:r>
      </w:del>
      <w:ins w:id="6693" w:author="John Cowburn" w:date="2021-04-16T14:01:00Z">
        <w:r w:rsidR="00635BE8">
          <w:t>DLMS®</w:t>
        </w:r>
      </w:ins>
      <w:r>
        <w:t xml:space="preserve">/COSEM AL on the LAN.  Afterwards it inserts them into the supporting layer of the </w:t>
      </w:r>
      <w:del w:id="6694" w:author="John Cowburn" w:date="2021-04-16T14:01:00Z">
        <w:r w:rsidDel="00635BE8">
          <w:lastRenderedPageBreak/>
          <w:delText>DLMS</w:delText>
        </w:r>
      </w:del>
      <w:ins w:id="6695" w:author="John Cowburn" w:date="2021-04-16T14:01:00Z">
        <w:r w:rsidR="00635BE8">
          <w:t>DLMS®</w:t>
        </w:r>
      </w:ins>
      <w:r>
        <w:t xml:space="preserve">/COSEM AL on the WAN/NN and sends the message with pre-fixed fields to the client using the WAN/NN protocol. </w:t>
      </w:r>
    </w:p>
    <w:p w14:paraId="766CD827" w14:textId="77777777" w:rsidR="005E07E4" w:rsidRPr="00F82099" w:rsidRDefault="005E07E4" w:rsidP="00F82099">
      <w:pPr>
        <w:pStyle w:val="ANNEX-heading1"/>
      </w:pPr>
      <w:bookmarkStart w:id="6696" w:name="_Toc392501530"/>
      <w:bookmarkStart w:id="6697" w:name="_Toc380591802"/>
      <w:bookmarkStart w:id="6698" w:name="_Toc437856613"/>
      <w:bookmarkStart w:id="6699" w:name="_Toc97127307"/>
      <w:r w:rsidRPr="00F82099">
        <w:t>End devices in the LAN acting as Initiators (Push operation</w:t>
      </w:r>
      <w:r w:rsidRPr="00F82099">
        <w:fldChar w:fldCharType="begin"/>
      </w:r>
      <w:r w:rsidRPr="00F82099">
        <w:instrText xml:space="preserve"> XE "Push operation" </w:instrText>
      </w:r>
      <w:r w:rsidRPr="00F82099">
        <w:fldChar w:fldCharType="end"/>
      </w:r>
      <w:r w:rsidRPr="00F82099">
        <w:t>)</w:t>
      </w:r>
      <w:bookmarkEnd w:id="6696"/>
      <w:bookmarkEnd w:id="6697"/>
      <w:bookmarkEnd w:id="6698"/>
      <w:bookmarkEnd w:id="6699"/>
    </w:p>
    <w:p w14:paraId="48AD3ACB" w14:textId="77777777" w:rsidR="005E07E4" w:rsidRPr="00806FA4" w:rsidRDefault="005E07E4" w:rsidP="00CB7FB5">
      <w:pPr>
        <w:pStyle w:val="ANNEX-heading2"/>
      </w:pPr>
      <w:bookmarkStart w:id="6700" w:name="_Toc392501531"/>
      <w:bookmarkStart w:id="6701" w:name="_Toc437856614"/>
      <w:bookmarkStart w:id="6702" w:name="_Toc97127308"/>
      <w:r w:rsidRPr="00806FA4">
        <w:t>General</w:t>
      </w:r>
      <w:bookmarkEnd w:id="6700"/>
      <w:bookmarkEnd w:id="6701"/>
      <w:bookmarkEnd w:id="6702"/>
    </w:p>
    <w:p w14:paraId="38B55A6F" w14:textId="77777777" w:rsidR="005E07E4" w:rsidRDefault="005E07E4" w:rsidP="005E07E4">
      <w:pPr>
        <w:pStyle w:val="PARAGRAPH"/>
      </w:pPr>
      <w:r>
        <w:t>It is also possible for a server (end device) in the LAN to send messages to a client (HES) in the WAN / NN using the gateway without having received a request service before (push application). Depending on the capabilities of the gateway two scenarios are supported.</w:t>
      </w:r>
    </w:p>
    <w:p w14:paraId="205B2240" w14:textId="77777777" w:rsidR="005E07E4" w:rsidRPr="00806FA4" w:rsidRDefault="005E07E4" w:rsidP="00CB7FB5">
      <w:pPr>
        <w:pStyle w:val="ANNEX-heading2"/>
      </w:pPr>
      <w:bookmarkStart w:id="6703" w:name="_Toc392501532"/>
      <w:bookmarkStart w:id="6704" w:name="_Toc380591803"/>
      <w:bookmarkStart w:id="6705" w:name="_Toc437856615"/>
      <w:bookmarkStart w:id="6706" w:name="_Toc97127309"/>
      <w:r w:rsidRPr="00806FA4">
        <w:t>End device with WAN/NN knowledge</w:t>
      </w:r>
      <w:bookmarkEnd w:id="6703"/>
      <w:bookmarkEnd w:id="6704"/>
      <w:bookmarkEnd w:id="6705"/>
      <w:bookmarkEnd w:id="6706"/>
      <w:r w:rsidRPr="00806FA4">
        <w:t xml:space="preserve"> </w:t>
      </w:r>
    </w:p>
    <w:p w14:paraId="633DC77E" w14:textId="77777777" w:rsidR="005E07E4" w:rsidRDefault="00904209" w:rsidP="005E07E4">
      <w:pPr>
        <w:pStyle w:val="PARAGRAPH"/>
      </w:pPr>
      <w:r>
        <w:t>Prerequisite</w:t>
      </w:r>
      <w:r w:rsidR="005E07E4">
        <w:t xml:space="preserve">: The server in the LAN </w:t>
      </w:r>
      <w:r w:rsidR="00BB6B0A">
        <w:t>has to</w:t>
      </w:r>
      <w:r w:rsidR="005E07E4">
        <w:t xml:space="preserve"> know the network ID, the protocol and the address of the client it wants to reach in the WAN/NN.</w:t>
      </w:r>
    </w:p>
    <w:p w14:paraId="541B093C" w14:textId="77777777" w:rsidR="005E07E4" w:rsidRPr="00255C55" w:rsidRDefault="00E11129" w:rsidP="00F82099">
      <w:pPr>
        <w:pStyle w:val="FIGURE"/>
      </w:pPr>
      <w:r w:rsidRPr="00255C55">
        <w:rPr>
          <w:noProof/>
          <w:lang w:eastAsia="en-GB"/>
        </w:rPr>
        <w:drawing>
          <wp:inline distT="0" distB="0" distL="0" distR="0" wp14:anchorId="384F7C80" wp14:editId="5C680C2C">
            <wp:extent cx="5760085" cy="270700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eway push_GKCR151204.emf"/>
                    <pic:cNvPicPr/>
                  </pic:nvPicPr>
                  <pic:blipFill>
                    <a:blip r:embed="rId106">
                      <a:extLst>
                        <a:ext uri="{28A0092B-C50C-407E-A947-70E740481C1C}">
                          <a14:useLocalDpi xmlns:a14="http://schemas.microsoft.com/office/drawing/2010/main" val="0"/>
                        </a:ext>
                      </a:extLst>
                    </a:blip>
                    <a:stretch>
                      <a:fillRect/>
                    </a:stretch>
                  </pic:blipFill>
                  <pic:spPr>
                    <a:xfrm>
                      <a:off x="0" y="0"/>
                      <a:ext cx="5760085" cy="2707005"/>
                    </a:xfrm>
                    <a:prstGeom prst="rect">
                      <a:avLst/>
                    </a:prstGeom>
                  </pic:spPr>
                </pic:pic>
              </a:graphicData>
            </a:graphic>
          </wp:inline>
        </w:drawing>
      </w:r>
    </w:p>
    <w:p w14:paraId="2C3E222F" w14:textId="77777777" w:rsidR="005E07E4" w:rsidRPr="00255C55" w:rsidRDefault="005E07E4" w:rsidP="006822C8">
      <w:pPr>
        <w:pStyle w:val="FIGURE-title"/>
        <w:jc w:val="right"/>
        <w:rPr>
          <w:b w:val="0"/>
          <w:i/>
          <w:vanish/>
          <w:sz w:val="16"/>
        </w:rPr>
      </w:pPr>
      <w:bookmarkStart w:id="6707" w:name="_Ref386961085"/>
      <w:bookmarkStart w:id="6708" w:name="_Toc380588398"/>
      <w:r w:rsidRPr="00255C55">
        <w:rPr>
          <w:b w:val="0"/>
          <w:i/>
          <w:vanish/>
          <w:sz w:val="16"/>
        </w:rPr>
        <w:t>Gateway_Push</w:t>
      </w:r>
      <w:r w:rsidR="00E11129" w:rsidRPr="00255C55">
        <w:rPr>
          <w:b w:val="0"/>
          <w:i/>
          <w:vanish/>
          <w:sz w:val="16"/>
        </w:rPr>
        <w:t>_GKCR151204</w:t>
      </w:r>
      <w:r w:rsidRPr="00255C55">
        <w:rPr>
          <w:b w:val="0"/>
          <w:i/>
          <w:vanish/>
          <w:sz w:val="16"/>
        </w:rPr>
        <w:t>.emf</w:t>
      </w:r>
    </w:p>
    <w:p w14:paraId="66B22151" w14:textId="5229BEAB" w:rsidR="005E07E4" w:rsidRPr="00255C55" w:rsidRDefault="0020784F" w:rsidP="0020784F">
      <w:pPr>
        <w:pStyle w:val="FIGURE-title"/>
      </w:pPr>
      <w:bookmarkStart w:id="6709" w:name="_Ref412441439"/>
      <w:bookmarkStart w:id="6710" w:name="_Toc392501723"/>
      <w:bookmarkStart w:id="6711" w:name="_Toc437856726"/>
      <w:bookmarkStart w:id="6712" w:name="_Toc97127437"/>
      <w:bookmarkEnd w:id="6707"/>
      <w:r w:rsidRPr="00255C55">
        <w:t>Figure C.</w:t>
      </w:r>
      <w:fldSimple w:instr=" SEQ Figure_C. \* ARABIC ">
        <w:r w:rsidR="00DC4BE9">
          <w:rPr>
            <w:noProof/>
          </w:rPr>
          <w:t>4</w:t>
        </w:r>
      </w:fldSimple>
      <w:bookmarkEnd w:id="6709"/>
      <w:r w:rsidR="00FC590E" w:rsidRPr="00255C55">
        <w:rPr>
          <w:noProof/>
        </w:rPr>
        <w:t xml:space="preserve"> </w:t>
      </w:r>
      <w:r w:rsidR="005E07E4" w:rsidRPr="00255C55">
        <w:t>– Push message sequence chart</w:t>
      </w:r>
      <w:bookmarkEnd w:id="6708"/>
      <w:bookmarkEnd w:id="6710"/>
      <w:bookmarkEnd w:id="6711"/>
      <w:bookmarkEnd w:id="6712"/>
    </w:p>
    <w:p w14:paraId="5AB4FBC3" w14:textId="2AD25C96" w:rsidR="005E07E4" w:rsidRPr="00255C55" w:rsidRDefault="005E07E4" w:rsidP="00F82099">
      <w:pPr>
        <w:pStyle w:val="PARAGRAPH"/>
      </w:pPr>
      <w:r w:rsidRPr="00255C55">
        <w:t xml:space="preserve">The server (end device) sends every request (e.g. data notification request), carried by the COSEM APDU, pre-fixed with 4 fields as defined before to the gateway using the protocol layer supporting the </w:t>
      </w:r>
      <w:del w:id="6713" w:author="John Cowburn" w:date="2021-04-16T14:01:00Z">
        <w:r w:rsidRPr="00255C55" w:rsidDel="00635BE8">
          <w:delText>DLMS</w:delText>
        </w:r>
      </w:del>
      <w:ins w:id="6714" w:author="John Cowburn" w:date="2021-04-16T14:01:00Z">
        <w:r w:rsidR="00635BE8">
          <w:t>DLMS®</w:t>
        </w:r>
      </w:ins>
      <w:r w:rsidRPr="00255C55">
        <w:t>/COSEM AL on the LAN, as shown in</w:t>
      </w:r>
      <w:r w:rsidR="0020784F" w:rsidRPr="00255C55">
        <w:t xml:space="preserve"> </w:t>
      </w:r>
      <w:r w:rsidR="00C40FCE" w:rsidRPr="00255C55">
        <w:fldChar w:fldCharType="begin"/>
      </w:r>
      <w:r w:rsidR="00C40FCE" w:rsidRPr="00255C55">
        <w:instrText xml:space="preserve"> REF _Ref412441439 \h </w:instrText>
      </w:r>
      <w:r w:rsidR="00255C55">
        <w:instrText xml:space="preserve"> \* MERGEFORMAT </w:instrText>
      </w:r>
      <w:r w:rsidR="00C40FCE" w:rsidRPr="00255C55">
        <w:fldChar w:fldCharType="separate"/>
      </w:r>
      <w:r w:rsidR="00DC4BE9" w:rsidRPr="00255C55">
        <w:t>Figure C.</w:t>
      </w:r>
      <w:r w:rsidR="00DC4BE9">
        <w:rPr>
          <w:noProof/>
        </w:rPr>
        <w:t>4</w:t>
      </w:r>
      <w:r w:rsidR="00C40FCE" w:rsidRPr="00255C55">
        <w:fldChar w:fldCharType="end"/>
      </w:r>
      <w:r w:rsidR="006F5B85" w:rsidRPr="00255C55">
        <w:t>.</w:t>
      </w:r>
    </w:p>
    <w:p w14:paraId="6C2B51C9" w14:textId="77777777" w:rsidR="005E07E4" w:rsidRPr="00255C55" w:rsidRDefault="00E12F8D" w:rsidP="00F82099">
      <w:pPr>
        <w:pStyle w:val="PARAGRAPH"/>
      </w:pPr>
      <w:r w:rsidRPr="00255C55">
        <w:t xml:space="preserve">The gateway forwards each COSEM </w:t>
      </w:r>
      <w:r w:rsidR="005E07E4" w:rsidRPr="00255C55">
        <w:t xml:space="preserve">APDU carrying a .request service primitive using the network ID, the protocol and the client address (e.g. WAN/NN MAC address) contained in the pre-fixed fields. </w:t>
      </w:r>
    </w:p>
    <w:p w14:paraId="54ED8614" w14:textId="07763818" w:rsidR="005E07E4" w:rsidRDefault="005E07E4" w:rsidP="00F82099">
      <w:pPr>
        <w:pStyle w:val="PARAGRAPH"/>
      </w:pPr>
      <w:r w:rsidRPr="00255C55">
        <w:t xml:space="preserve">The client and server SAPs are extracted from the protocol layer supporting the </w:t>
      </w:r>
      <w:del w:id="6715" w:author="John Cowburn" w:date="2021-04-16T14:01:00Z">
        <w:r w:rsidRPr="00255C55" w:rsidDel="00635BE8">
          <w:delText>DLMS</w:delText>
        </w:r>
      </w:del>
      <w:ins w:id="6716" w:author="John Cowburn" w:date="2021-04-16T14:01:00Z">
        <w:r w:rsidR="00635BE8">
          <w:t>DLMS®</w:t>
        </w:r>
      </w:ins>
      <w:r w:rsidRPr="00255C55">
        <w:t xml:space="preserve">/COSEM AL on the LAN and inserted into the supporting layer of the </w:t>
      </w:r>
      <w:del w:id="6717" w:author="John Cowburn" w:date="2021-04-16T14:01:00Z">
        <w:r w:rsidRPr="00255C55" w:rsidDel="00635BE8">
          <w:delText>DLMS</w:delText>
        </w:r>
      </w:del>
      <w:ins w:id="6718" w:author="John Cowburn" w:date="2021-04-16T14:01:00Z">
        <w:r w:rsidR="00635BE8">
          <w:t>DLMS®</w:t>
        </w:r>
      </w:ins>
      <w:r w:rsidRPr="00255C55">
        <w:t>/COSEM AL on the WAN/NN.</w:t>
      </w:r>
    </w:p>
    <w:p w14:paraId="373D830F" w14:textId="77777777" w:rsidR="005E07E4" w:rsidRPr="00806FA4" w:rsidRDefault="005E07E4" w:rsidP="00CB7FB5">
      <w:pPr>
        <w:pStyle w:val="ANNEX-heading2"/>
      </w:pPr>
      <w:bookmarkStart w:id="6719" w:name="_Toc392501533"/>
      <w:bookmarkStart w:id="6720" w:name="_Toc380591804"/>
      <w:bookmarkStart w:id="6721" w:name="_Toc437856616"/>
      <w:bookmarkStart w:id="6722" w:name="_Toc97127310"/>
      <w:r w:rsidRPr="00806FA4">
        <w:t>End devices without WAN/NN knowledge</w:t>
      </w:r>
      <w:bookmarkEnd w:id="6719"/>
      <w:bookmarkEnd w:id="6720"/>
      <w:bookmarkEnd w:id="6721"/>
      <w:bookmarkEnd w:id="6722"/>
    </w:p>
    <w:p w14:paraId="4DD9AF77" w14:textId="77777777" w:rsidR="005E07E4" w:rsidRDefault="005E07E4" w:rsidP="00F82099">
      <w:pPr>
        <w:pStyle w:val="PARAGRAPH"/>
      </w:pPr>
      <w:r>
        <w:t xml:space="preserve">If the end device has no knowledge on the WAN/NN network or if it has no knowledge if it is connected to a gateway at all, it can send standard (not pre-fixed) data notification requests to the gateway. It is then the duty of the gateway to further deal with such messages. </w:t>
      </w:r>
    </w:p>
    <w:p w14:paraId="332D39FA" w14:textId="77777777" w:rsidR="005E07E4" w:rsidRDefault="005E07E4" w:rsidP="00F82099">
      <w:pPr>
        <w:pStyle w:val="PARAGRAPH"/>
      </w:pPr>
      <w:r>
        <w:t>Since this does</w:t>
      </w:r>
      <w:r w:rsidR="006F5B85">
        <w:t xml:space="preserve"> </w:t>
      </w:r>
      <w:r>
        <w:t>n</w:t>
      </w:r>
      <w:r w:rsidR="006F5B85">
        <w:t>o</w:t>
      </w:r>
      <w:r>
        <w:t>t require a protocol extension, this use case i</w:t>
      </w:r>
      <w:r w:rsidR="00BB6B0A">
        <w:t>s</w:t>
      </w:r>
      <w:r>
        <w:t xml:space="preserve"> not described any further.</w:t>
      </w:r>
    </w:p>
    <w:p w14:paraId="69160C2D" w14:textId="77777777" w:rsidR="005E07E4" w:rsidRPr="00F82099" w:rsidRDefault="005E07E4" w:rsidP="00F82099">
      <w:pPr>
        <w:pStyle w:val="ANNEX-heading1"/>
      </w:pPr>
      <w:bookmarkStart w:id="6723" w:name="_Toc392501534"/>
      <w:bookmarkStart w:id="6724" w:name="_Toc380591805"/>
      <w:bookmarkStart w:id="6725" w:name="_Toc437856617"/>
      <w:bookmarkStart w:id="6726" w:name="_Toc97127311"/>
      <w:r w:rsidRPr="00F82099">
        <w:lastRenderedPageBreak/>
        <w:t>Security</w:t>
      </w:r>
      <w:bookmarkEnd w:id="6723"/>
      <w:bookmarkEnd w:id="6724"/>
      <w:bookmarkEnd w:id="6725"/>
      <w:bookmarkEnd w:id="6726"/>
    </w:p>
    <w:p w14:paraId="0DDE0AD2" w14:textId="45E7EA0B" w:rsidR="005E07E4" w:rsidRPr="00F82099" w:rsidRDefault="005E07E4" w:rsidP="00162259">
      <w:pPr>
        <w:pStyle w:val="PARAGRAPH"/>
      </w:pPr>
      <w:r>
        <w:t xml:space="preserve">The </w:t>
      </w:r>
      <w:del w:id="6727" w:author="John Cowburn" w:date="2021-04-16T14:01:00Z">
        <w:r w:rsidDel="00635BE8">
          <w:delText>DLMS</w:delText>
        </w:r>
      </w:del>
      <w:ins w:id="6728" w:author="John Cowburn" w:date="2021-04-16T14:01:00Z">
        <w:r w:rsidR="00635BE8">
          <w:t>DLMS®</w:t>
        </w:r>
      </w:ins>
      <w:r>
        <w:t>/COSEM AL security mechanisms ensure end-to-end security through the gateway.</w:t>
      </w:r>
    </w:p>
    <w:p w14:paraId="1A51C00E" w14:textId="77777777" w:rsidR="00162259" w:rsidRPr="00347160" w:rsidRDefault="00162259" w:rsidP="00F82099">
      <w:pPr>
        <w:pStyle w:val="ANNEXtitle"/>
      </w:pPr>
      <w:r w:rsidRPr="00347160">
        <w:lastRenderedPageBreak/>
        <w:br/>
      </w:r>
      <w:bookmarkStart w:id="6729" w:name="_Ref406425523"/>
      <w:bookmarkStart w:id="6730" w:name="_Ref406425628"/>
      <w:bookmarkStart w:id="6731" w:name="_Toc406524257"/>
      <w:bookmarkStart w:id="6732" w:name="_Toc437856618"/>
      <w:bookmarkStart w:id="6733" w:name="_Toc97127312"/>
      <w:r w:rsidRPr="00F82099">
        <w:rPr>
          <w:b w:val="0"/>
        </w:rPr>
        <w:t>(informative)</w:t>
      </w:r>
      <w:r w:rsidRPr="00F82099">
        <w:rPr>
          <w:b w:val="0"/>
        </w:rPr>
        <w:br/>
      </w:r>
      <w:r w:rsidRPr="00347160">
        <w:br/>
        <w:t>AARQ and AARE encoding examples</w:t>
      </w:r>
      <w:bookmarkEnd w:id="6729"/>
      <w:bookmarkEnd w:id="6730"/>
      <w:bookmarkEnd w:id="6731"/>
      <w:bookmarkEnd w:id="6732"/>
      <w:bookmarkEnd w:id="6733"/>
    </w:p>
    <w:p w14:paraId="4D41A18B" w14:textId="77777777" w:rsidR="00162259" w:rsidRPr="00F82099" w:rsidRDefault="00162259" w:rsidP="00F82099">
      <w:pPr>
        <w:pStyle w:val="ANNEX-heading1"/>
      </w:pPr>
      <w:bookmarkStart w:id="6734" w:name="_Hlt510257787"/>
      <w:bookmarkStart w:id="6735" w:name="_Toc247390794"/>
      <w:bookmarkStart w:id="6736" w:name="_Toc249289650"/>
      <w:bookmarkStart w:id="6737" w:name="_Toc277948372"/>
      <w:bookmarkStart w:id="6738" w:name="_Toc315426462"/>
      <w:bookmarkStart w:id="6739" w:name="_Toc406524258"/>
      <w:bookmarkStart w:id="6740" w:name="_Toc437856619"/>
      <w:bookmarkStart w:id="6741" w:name="_Toc97127313"/>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734"/>
      <w:r w:rsidRPr="00F82099">
        <w:t>General</w:t>
      </w:r>
      <w:bookmarkEnd w:id="6735"/>
      <w:bookmarkEnd w:id="6736"/>
      <w:bookmarkEnd w:id="6737"/>
      <w:bookmarkEnd w:id="6738"/>
      <w:bookmarkEnd w:id="6739"/>
      <w:bookmarkEnd w:id="6740"/>
      <w:bookmarkEnd w:id="6741"/>
    </w:p>
    <w:p w14:paraId="69DF1DC5" w14:textId="77777777" w:rsidR="00162259" w:rsidRPr="00347160" w:rsidRDefault="00162259" w:rsidP="00F82099">
      <w:pPr>
        <w:pStyle w:val="PARAGRAPH"/>
      </w:pPr>
      <w:r w:rsidRPr="00347160">
        <w:t>This annex contains examples of encoding of the AARQ and AARE APDUs, in cases of using various levels of authentication and in cases of success and failure.</w:t>
      </w:r>
    </w:p>
    <w:p w14:paraId="2F860B53" w14:textId="77777777" w:rsidR="00162259" w:rsidRPr="00347160" w:rsidRDefault="00A9487A" w:rsidP="00162259">
      <w:pPr>
        <w:pStyle w:val="PARAGRAPH"/>
        <w:rPr>
          <w:b/>
        </w:rPr>
      </w:pPr>
      <w:r w:rsidRPr="00347160">
        <w:rPr>
          <w:spacing w:val="4"/>
        </w:rPr>
        <w:t>T</w:t>
      </w:r>
      <w:r w:rsidR="00162259" w:rsidRPr="00347160">
        <w:rPr>
          <w:spacing w:val="4"/>
        </w:rPr>
        <w:t xml:space="preserve">he AARQ, AARE, RLRQ and RLRE APDUs – see </w:t>
      </w:r>
      <w:r w:rsidR="00162259" w:rsidRPr="00347160">
        <w:rPr>
          <w:spacing w:val="4"/>
        </w:rPr>
        <w:fldChar w:fldCharType="begin" w:fldLock="1"/>
      </w:r>
      <w:r w:rsidR="00162259" w:rsidRPr="00347160">
        <w:rPr>
          <w:spacing w:val="4"/>
        </w:rPr>
        <w:instrText xml:space="preserve"> REF _Ref174976177 \r \h  \* MERGEFORMAT </w:instrText>
      </w:r>
      <w:r w:rsidR="00162259" w:rsidRPr="00347160">
        <w:rPr>
          <w:spacing w:val="4"/>
        </w:rPr>
      </w:r>
      <w:r w:rsidR="00162259" w:rsidRPr="00347160">
        <w:rPr>
          <w:spacing w:val="4"/>
        </w:rPr>
        <w:fldChar w:fldCharType="separate"/>
      </w:r>
      <w:r w:rsidR="00811F07">
        <w:rPr>
          <w:spacing w:val="4"/>
        </w:rPr>
        <w:t>7.2</w:t>
      </w:r>
      <w:r w:rsidR="00162259" w:rsidRPr="00347160">
        <w:rPr>
          <w:spacing w:val="4"/>
        </w:rPr>
        <w:fldChar w:fldCharType="end"/>
      </w:r>
      <w:r w:rsidR="00162259" w:rsidRPr="00347160">
        <w:rPr>
          <w:spacing w:val="4"/>
        </w:rPr>
        <w:t xml:space="preserve"> – shall be encoded in BER (</w:t>
      </w:r>
      <w:r w:rsidR="00162259" w:rsidRPr="00347160">
        <w:rPr>
          <w:spacing w:val="4"/>
        </w:rPr>
        <w:fldChar w:fldCharType="begin" w:fldLock="1"/>
      </w:r>
      <w:r w:rsidR="00162259" w:rsidRPr="00347160">
        <w:rPr>
          <w:spacing w:val="4"/>
        </w:rPr>
        <w:instrText xml:space="preserve"> REF ISO_IEC_8825_BER \h  \* MERGEFORMAT </w:instrText>
      </w:r>
      <w:r w:rsidR="00162259" w:rsidRPr="00347160">
        <w:rPr>
          <w:spacing w:val="4"/>
        </w:rPr>
      </w:r>
      <w:r w:rsidR="00162259" w:rsidRPr="00347160">
        <w:rPr>
          <w:spacing w:val="4"/>
        </w:rPr>
        <w:fldChar w:fldCharType="separate"/>
      </w:r>
      <w:r w:rsidR="00811F07" w:rsidRPr="00811F07">
        <w:t>ISO/IEC 8825-1</w:t>
      </w:r>
      <w:r w:rsidR="00162259" w:rsidRPr="00347160">
        <w:rPr>
          <w:spacing w:val="4"/>
        </w:rPr>
        <w:fldChar w:fldCharType="end"/>
      </w:r>
      <w:r w:rsidR="00162259" w:rsidRPr="00347160">
        <w:t>). The user-information field of the AARQ and AARE APDUs contains the xDLMS InitiateRequest / InitiateResponse or ConfirmedServiceError APDUs respectively, encoded in A-XDR as OCTET STRING.</w:t>
      </w:r>
    </w:p>
    <w:p w14:paraId="446D3330" w14:textId="77777777" w:rsidR="00162259" w:rsidRPr="00F82099" w:rsidRDefault="00162259" w:rsidP="00F82099">
      <w:pPr>
        <w:pStyle w:val="ANNEX-heading1"/>
      </w:pPr>
      <w:bookmarkStart w:id="6742" w:name="_Toc247462407"/>
      <w:bookmarkStart w:id="6743" w:name="_Toc249289651"/>
      <w:bookmarkStart w:id="6744" w:name="_Toc277948373"/>
      <w:bookmarkStart w:id="6745" w:name="_Toc315426463"/>
      <w:bookmarkStart w:id="6746" w:name="_Toc406524259"/>
      <w:bookmarkStart w:id="6747" w:name="_Toc437856620"/>
      <w:bookmarkStart w:id="6748" w:name="_Toc97127314"/>
      <w:bookmarkStart w:id="6749" w:name="_Toc520528686"/>
      <w:bookmarkStart w:id="6750" w:name="_Toc62885332"/>
      <w:bookmarkStart w:id="6751" w:name="_Toc68357386"/>
      <w:bookmarkStart w:id="6752" w:name="_Toc247390795"/>
      <w:r w:rsidRPr="00F82099">
        <w:t>Encoding of the xDLMS InitiateRequest / InitiateResponse APDU</w:t>
      </w:r>
      <w:bookmarkEnd w:id="6742"/>
      <w:bookmarkEnd w:id="6743"/>
      <w:bookmarkEnd w:id="6744"/>
      <w:bookmarkEnd w:id="6745"/>
      <w:bookmarkEnd w:id="6746"/>
      <w:bookmarkEnd w:id="6747"/>
      <w:bookmarkEnd w:id="6748"/>
    </w:p>
    <w:p w14:paraId="2C518F95" w14:textId="77777777" w:rsidR="00162259" w:rsidRPr="00347160" w:rsidRDefault="00162259" w:rsidP="00F82099">
      <w:pPr>
        <w:pStyle w:val="PARAGRAPH"/>
      </w:pPr>
      <w:r w:rsidRPr="00347160">
        <w:t>The xDLMS InitiateRequest / InitiateResponse APDUs are specified as follows:</w:t>
      </w:r>
    </w:p>
    <w:tbl>
      <w:tblPr>
        <w:tblW w:w="9070" w:type="dxa"/>
        <w:jc w:val="center"/>
        <w:tblLook w:val="0000" w:firstRow="0" w:lastRow="0" w:firstColumn="0" w:lastColumn="0" w:noHBand="0" w:noVBand="0"/>
      </w:tblPr>
      <w:tblGrid>
        <w:gridCol w:w="9070"/>
      </w:tblGrid>
      <w:tr w:rsidR="00162259" w:rsidRPr="00347160" w14:paraId="25B8A521" w14:textId="77777777" w:rsidTr="00077BDE">
        <w:trPr>
          <w:cantSplit/>
          <w:jc w:val="center"/>
        </w:trPr>
        <w:tc>
          <w:tcPr>
            <w:tcW w:w="9260" w:type="dxa"/>
          </w:tcPr>
          <w:p w14:paraId="4FFE041F" w14:textId="77777777" w:rsidR="00162259" w:rsidRPr="00347160" w:rsidRDefault="00162259" w:rsidP="004A360C">
            <w:pPr>
              <w:pStyle w:val="MacroText"/>
              <w:rPr>
                <w:bCs/>
              </w:rPr>
            </w:pPr>
            <w:r w:rsidRPr="00347160">
              <w:t>InitiateRequest</w:t>
            </w:r>
            <w:r w:rsidRPr="00347160">
              <w:rPr>
                <w:bCs/>
              </w:rPr>
              <w:t>::= SEQUENCE</w:t>
            </w:r>
          </w:p>
          <w:p w14:paraId="5EF0ED8E" w14:textId="77777777" w:rsidR="00162259" w:rsidRPr="00347160" w:rsidRDefault="00162259" w:rsidP="004A360C">
            <w:pPr>
              <w:pStyle w:val="MacroText"/>
            </w:pPr>
            <w:r w:rsidRPr="00347160">
              <w:t>{</w:t>
            </w:r>
          </w:p>
          <w:p w14:paraId="5BD647B0" w14:textId="77777777" w:rsidR="00162259" w:rsidRPr="00347160" w:rsidRDefault="00162259" w:rsidP="004A360C">
            <w:pPr>
              <w:pStyle w:val="MacroText"/>
            </w:pPr>
            <w:r w:rsidRPr="00347160">
              <w:t>--  shall not be encoded in DLMS without ciphering</w:t>
            </w:r>
          </w:p>
          <w:p w14:paraId="46890261" w14:textId="77777777" w:rsidR="00162259" w:rsidRPr="00347160" w:rsidRDefault="00162259" w:rsidP="004A360C">
            <w:pPr>
              <w:pStyle w:val="MacroText"/>
            </w:pPr>
            <w:r w:rsidRPr="00347160">
              <w:t xml:space="preserve">    dedicated-key                           </w:t>
            </w:r>
            <w:r w:rsidRPr="00347160">
              <w:rPr>
                <w:b/>
                <w:bCs/>
              </w:rPr>
              <w:t>OCTET STRING</w:t>
            </w:r>
            <w:r w:rsidRPr="00347160">
              <w:t xml:space="preserve"> </w:t>
            </w:r>
            <w:r w:rsidRPr="00347160">
              <w:rPr>
                <w:b/>
                <w:bCs/>
              </w:rPr>
              <w:t>OPTIONAL</w:t>
            </w:r>
            <w:r w:rsidRPr="00347160">
              <w:t>,</w:t>
            </w:r>
          </w:p>
          <w:p w14:paraId="112D1C1B" w14:textId="77777777" w:rsidR="00162259" w:rsidRPr="00347160" w:rsidRDefault="00162259" w:rsidP="004A360C">
            <w:pPr>
              <w:pStyle w:val="MacroText"/>
            </w:pPr>
            <w:r w:rsidRPr="00347160">
              <w:t xml:space="preserve">    response-allowed                        </w:t>
            </w:r>
            <w:r w:rsidRPr="00347160">
              <w:rPr>
                <w:b/>
                <w:bCs/>
              </w:rPr>
              <w:t>BOOLEAN</w:t>
            </w:r>
            <w:r w:rsidRPr="00347160">
              <w:t xml:space="preserve"> </w:t>
            </w:r>
            <w:r w:rsidRPr="00347160">
              <w:rPr>
                <w:b/>
                <w:bCs/>
              </w:rPr>
              <w:t>DEFAULT TRUE</w:t>
            </w:r>
            <w:r w:rsidRPr="00347160">
              <w:t>,</w:t>
            </w:r>
          </w:p>
          <w:p w14:paraId="0A9BFB9F" w14:textId="77777777" w:rsidR="00162259" w:rsidRPr="00347160" w:rsidRDefault="00162259" w:rsidP="004A360C">
            <w:pPr>
              <w:pStyle w:val="MacroText"/>
            </w:pPr>
            <w:r w:rsidRPr="00347160">
              <w:t xml:space="preserve">    proposed-quality-of-service             </w:t>
            </w:r>
            <w:r w:rsidRPr="00347160">
              <w:rPr>
                <w:b/>
                <w:bCs/>
              </w:rPr>
              <w:t>IMPLICIT</w:t>
            </w:r>
            <w:r w:rsidRPr="00347160">
              <w:t xml:space="preserve"> Integer8 </w:t>
            </w:r>
            <w:r w:rsidRPr="00347160">
              <w:rPr>
                <w:b/>
                <w:bCs/>
              </w:rPr>
              <w:t>OPTIONAL</w:t>
            </w:r>
            <w:r w:rsidRPr="00347160">
              <w:t>,</w:t>
            </w:r>
          </w:p>
          <w:p w14:paraId="1D10C500" w14:textId="77777777" w:rsidR="00162259" w:rsidRPr="00347160" w:rsidRDefault="00162259" w:rsidP="004A360C">
            <w:pPr>
              <w:pStyle w:val="MacroText"/>
            </w:pPr>
            <w:r w:rsidRPr="00347160">
              <w:t xml:space="preserve">    proposed-dlms-version-number            Unsigned8,</w:t>
            </w:r>
          </w:p>
          <w:p w14:paraId="27625A5B" w14:textId="77777777" w:rsidR="00162259" w:rsidRPr="00347160" w:rsidRDefault="00162259" w:rsidP="004A360C">
            <w:pPr>
              <w:pStyle w:val="MacroText"/>
            </w:pPr>
            <w:r w:rsidRPr="00347160">
              <w:t xml:space="preserve">    proposed-conformance                    Conformance,</w:t>
            </w:r>
          </w:p>
          <w:p w14:paraId="0331283C" w14:textId="77777777" w:rsidR="00162259" w:rsidRPr="00347160" w:rsidRDefault="00162259" w:rsidP="004A360C">
            <w:pPr>
              <w:pStyle w:val="MacroText"/>
            </w:pPr>
            <w:r w:rsidRPr="00347160">
              <w:t xml:space="preserve">    client-max-receive-pdu-size             Unsigned16</w:t>
            </w:r>
          </w:p>
          <w:p w14:paraId="0FE12ABD" w14:textId="77777777" w:rsidR="00162259" w:rsidRPr="00347160" w:rsidRDefault="00162259" w:rsidP="004A360C">
            <w:pPr>
              <w:pStyle w:val="MacroText"/>
            </w:pPr>
            <w:r w:rsidRPr="00347160">
              <w:t>}</w:t>
            </w:r>
          </w:p>
          <w:p w14:paraId="4C315D31" w14:textId="77777777" w:rsidR="00162259" w:rsidRPr="00347160" w:rsidRDefault="00162259" w:rsidP="004A360C">
            <w:pPr>
              <w:pStyle w:val="MacroText"/>
            </w:pPr>
          </w:p>
          <w:p w14:paraId="1CD10B0D" w14:textId="77777777" w:rsidR="00162259" w:rsidRPr="00347160" w:rsidRDefault="00162259" w:rsidP="004A360C">
            <w:pPr>
              <w:pStyle w:val="MacroText"/>
            </w:pPr>
            <w:r w:rsidRPr="00347160">
              <w:t xml:space="preserve">InitiateResponse::= </w:t>
            </w:r>
            <w:r w:rsidRPr="00347160">
              <w:rPr>
                <w:b/>
                <w:bCs/>
              </w:rPr>
              <w:t>SEQUENCE</w:t>
            </w:r>
          </w:p>
          <w:p w14:paraId="1AA1BAEE" w14:textId="77777777" w:rsidR="00162259" w:rsidRPr="00347160" w:rsidRDefault="00162259" w:rsidP="004A360C">
            <w:pPr>
              <w:pStyle w:val="MacroText"/>
            </w:pPr>
            <w:r w:rsidRPr="00347160">
              <w:t>{</w:t>
            </w:r>
          </w:p>
          <w:p w14:paraId="498D01B2" w14:textId="77777777" w:rsidR="00162259" w:rsidRPr="00347160" w:rsidRDefault="00162259" w:rsidP="004A360C">
            <w:pPr>
              <w:pStyle w:val="MacroText"/>
            </w:pPr>
            <w:r w:rsidRPr="00347160">
              <w:t xml:space="preserve">    negotiated-quality-of-service           </w:t>
            </w:r>
            <w:r w:rsidRPr="00347160">
              <w:rPr>
                <w:b/>
                <w:bCs/>
              </w:rPr>
              <w:t>IMPLICIT</w:t>
            </w:r>
            <w:r w:rsidRPr="00347160">
              <w:t xml:space="preserve"> Integer8 </w:t>
            </w:r>
            <w:r w:rsidRPr="00347160">
              <w:rPr>
                <w:b/>
                <w:bCs/>
              </w:rPr>
              <w:t>OPTIONAL</w:t>
            </w:r>
            <w:r w:rsidRPr="00347160">
              <w:t>,</w:t>
            </w:r>
          </w:p>
          <w:p w14:paraId="4186DD36" w14:textId="77777777" w:rsidR="00162259" w:rsidRPr="00347160" w:rsidRDefault="00162259" w:rsidP="004A360C">
            <w:pPr>
              <w:pStyle w:val="MacroText"/>
            </w:pPr>
            <w:r w:rsidRPr="00347160">
              <w:t xml:space="preserve">    negotiated-dlms-version-number          Unsigned8,</w:t>
            </w:r>
          </w:p>
          <w:p w14:paraId="6DE12865" w14:textId="77777777" w:rsidR="00162259" w:rsidRPr="00347160" w:rsidRDefault="00162259" w:rsidP="004A360C">
            <w:pPr>
              <w:pStyle w:val="MacroText"/>
            </w:pPr>
            <w:r w:rsidRPr="00347160">
              <w:t xml:space="preserve">    negotiated-conformance                  Conformance,</w:t>
            </w:r>
          </w:p>
          <w:p w14:paraId="71D7AB57" w14:textId="77777777" w:rsidR="00162259" w:rsidRPr="00347160" w:rsidRDefault="00162259" w:rsidP="004A360C">
            <w:pPr>
              <w:pStyle w:val="MacroText"/>
            </w:pPr>
            <w:r w:rsidRPr="00347160">
              <w:t xml:space="preserve">    server-max-receive-pdu-size             Unsigned16,</w:t>
            </w:r>
          </w:p>
          <w:p w14:paraId="79D52429" w14:textId="77777777" w:rsidR="00162259" w:rsidRPr="00347160" w:rsidRDefault="00162259" w:rsidP="004A360C">
            <w:pPr>
              <w:pStyle w:val="MacroText"/>
            </w:pPr>
            <w:r w:rsidRPr="00347160">
              <w:t xml:space="preserve">    vaa-name                                ObjectName</w:t>
            </w:r>
          </w:p>
          <w:p w14:paraId="00D926F8" w14:textId="77777777" w:rsidR="00162259" w:rsidRPr="00347160" w:rsidRDefault="00162259" w:rsidP="004A360C">
            <w:pPr>
              <w:pStyle w:val="MacroText"/>
            </w:pPr>
            <w:r w:rsidRPr="00347160">
              <w:t>}</w:t>
            </w:r>
          </w:p>
        </w:tc>
      </w:tr>
    </w:tbl>
    <w:p w14:paraId="37A39CD6" w14:textId="77777777" w:rsidR="00F469F4" w:rsidRDefault="00162259" w:rsidP="00F82099">
      <w:pPr>
        <w:pStyle w:val="PARAGRAPH"/>
      </w:pPr>
      <w:r w:rsidRPr="00347160">
        <w:t xml:space="preserve">The xDLMS InitiateRequest and InitiateResponse APDUs are encoded in A-XDR and they are inserted in the user-information field of the AARQ / AARE APDU respectively. </w:t>
      </w:r>
    </w:p>
    <w:p w14:paraId="1AC4856A" w14:textId="77777777" w:rsidR="00162259" w:rsidRPr="00347160" w:rsidRDefault="00162259" w:rsidP="00F82099">
      <w:pPr>
        <w:pStyle w:val="PARAGRAPH"/>
      </w:pPr>
      <w:r w:rsidRPr="00347160">
        <w:t>In the examples below, the following values are used:</w:t>
      </w:r>
    </w:p>
    <w:p w14:paraId="003EF034" w14:textId="77777777" w:rsidR="00162259" w:rsidRPr="00347160" w:rsidRDefault="00162259" w:rsidP="00695ACD">
      <w:pPr>
        <w:pStyle w:val="ListBullet"/>
        <w:numPr>
          <w:ilvl w:val="0"/>
          <w:numId w:val="42"/>
        </w:numPr>
      </w:pPr>
      <w:r w:rsidRPr="00347160">
        <w:t>dedicated key: not present; no ciphering is used;</w:t>
      </w:r>
    </w:p>
    <w:p w14:paraId="0991B351" w14:textId="77777777" w:rsidR="00162259" w:rsidRPr="00347160" w:rsidRDefault="00162259" w:rsidP="00695ACD">
      <w:pPr>
        <w:pStyle w:val="ListBullet"/>
        <w:numPr>
          <w:ilvl w:val="0"/>
          <w:numId w:val="42"/>
        </w:numPr>
      </w:pPr>
      <w:r w:rsidRPr="00347160">
        <w:t>response-allowed: TRUE (default value);</w:t>
      </w:r>
    </w:p>
    <w:p w14:paraId="3598D54A" w14:textId="47F876D8" w:rsidR="00162259" w:rsidRPr="00347160" w:rsidRDefault="00162259" w:rsidP="00695ACD">
      <w:pPr>
        <w:pStyle w:val="ListBullet"/>
        <w:numPr>
          <w:ilvl w:val="0"/>
          <w:numId w:val="42"/>
        </w:numPr>
      </w:pPr>
      <w:r w:rsidRPr="00347160">
        <w:t xml:space="preserve">proposed-quality-of-service and negotiated-quality-of-service: not present (not used in </w:t>
      </w:r>
      <w:del w:id="6753" w:author="John Cowburn" w:date="2021-04-16T14:01:00Z">
        <w:r w:rsidRPr="00347160" w:rsidDel="00635BE8">
          <w:delText>DLMS</w:delText>
        </w:r>
      </w:del>
      <w:ins w:id="6754" w:author="John Cowburn" w:date="2021-04-16T14:01:00Z">
        <w:r w:rsidR="00635BE8">
          <w:t>DLMS®</w:t>
        </w:r>
      </w:ins>
      <w:r w:rsidRPr="00347160">
        <w:t>/COSEM);</w:t>
      </w:r>
    </w:p>
    <w:p w14:paraId="433B35D7" w14:textId="77777777" w:rsidR="00162259" w:rsidRPr="00347160" w:rsidRDefault="00162259" w:rsidP="00695ACD">
      <w:pPr>
        <w:pStyle w:val="ListBullet"/>
        <w:numPr>
          <w:ilvl w:val="0"/>
          <w:numId w:val="42"/>
        </w:numPr>
      </w:pPr>
      <w:r w:rsidRPr="00347160">
        <w:t>proposed-conformance and negotiated-conformance: see below;</w:t>
      </w:r>
    </w:p>
    <w:p w14:paraId="518D4BFA" w14:textId="77777777" w:rsidR="00162259" w:rsidRPr="00347160" w:rsidRDefault="00162259" w:rsidP="00695ACD">
      <w:pPr>
        <w:pStyle w:val="ListBullet"/>
        <w:numPr>
          <w:ilvl w:val="0"/>
          <w:numId w:val="42"/>
        </w:numPr>
      </w:pPr>
      <w:r w:rsidRPr="00347160">
        <w:t>proposed-dlms-version-number and negotiated-dlms-version-number = 6;</w:t>
      </w:r>
    </w:p>
    <w:p w14:paraId="34A88B9D" w14:textId="77777777" w:rsidR="00162259" w:rsidRPr="00347160" w:rsidRDefault="00162259" w:rsidP="00695ACD">
      <w:pPr>
        <w:pStyle w:val="ListBullet"/>
        <w:numPr>
          <w:ilvl w:val="0"/>
          <w:numId w:val="42"/>
        </w:numPr>
      </w:pPr>
      <w:r w:rsidRPr="00347160">
        <w:t>client-max-receive-pdu-size: 1200</w:t>
      </w:r>
      <w:r w:rsidRPr="00347160">
        <w:rPr>
          <w:rStyle w:val="SUBscript"/>
        </w:rPr>
        <w:t>D</w:t>
      </w:r>
      <w:r w:rsidRPr="00347160">
        <w:t xml:space="preserve"> = 0x04B0;</w:t>
      </w:r>
    </w:p>
    <w:p w14:paraId="4100DF0D" w14:textId="77777777" w:rsidR="00162259" w:rsidRPr="00347160" w:rsidRDefault="00162259" w:rsidP="00695ACD">
      <w:pPr>
        <w:pStyle w:val="ListBullet"/>
        <w:numPr>
          <w:ilvl w:val="0"/>
          <w:numId w:val="42"/>
        </w:numPr>
      </w:pPr>
      <w:r w:rsidRPr="00347160">
        <w:t>server-max-receive-pdu-size: 500</w:t>
      </w:r>
      <w:r w:rsidRPr="00347160">
        <w:rPr>
          <w:rStyle w:val="SUBscript"/>
        </w:rPr>
        <w:t>D</w:t>
      </w:r>
      <w:r w:rsidRPr="00347160">
        <w:t xml:space="preserve"> = 0x01F4;</w:t>
      </w:r>
    </w:p>
    <w:p w14:paraId="5979C778" w14:textId="77777777" w:rsidR="00162259" w:rsidRPr="00347160" w:rsidRDefault="00162259" w:rsidP="00695ACD">
      <w:pPr>
        <w:pStyle w:val="ListBullet"/>
        <w:numPr>
          <w:ilvl w:val="0"/>
          <w:numId w:val="42"/>
        </w:numPr>
      </w:pPr>
      <w:r w:rsidRPr="00347160">
        <w:t>vaa-name in the case of LN referencing: the dummy value 0x0007;</w:t>
      </w:r>
    </w:p>
    <w:p w14:paraId="2FE626F4" w14:textId="77777777" w:rsidR="00162259" w:rsidRPr="00347160" w:rsidRDefault="00162259" w:rsidP="00695ACD">
      <w:pPr>
        <w:pStyle w:val="ListBullet"/>
        <w:numPr>
          <w:ilvl w:val="0"/>
          <w:numId w:val="42"/>
        </w:numPr>
      </w:pPr>
      <w:r w:rsidRPr="00347160">
        <w:lastRenderedPageBreak/>
        <w:t xml:space="preserve">vaa-name in the case of SN referencing: the base_name of the current </w:t>
      </w:r>
      <w:r w:rsidR="00347160" w:rsidRPr="00347160">
        <w:t>“</w:t>
      </w:r>
      <w:r w:rsidRPr="00347160">
        <w:t>Association SN</w:t>
      </w:r>
      <w:r w:rsidR="00347160" w:rsidRPr="00347160">
        <w:t>”</w:t>
      </w:r>
      <w:r w:rsidRPr="00347160">
        <w:t xml:space="preserve"> object, 0xFA00.</w:t>
      </w:r>
    </w:p>
    <w:p w14:paraId="2B7128BF" w14:textId="77777777" w:rsidR="00162259" w:rsidRPr="00347160" w:rsidRDefault="00162259" w:rsidP="00695ACD">
      <w:pPr>
        <w:pStyle w:val="ListBullet"/>
        <w:numPr>
          <w:ilvl w:val="0"/>
          <w:numId w:val="42"/>
        </w:numPr>
      </w:pPr>
      <w:r w:rsidRPr="00347160">
        <w:t>the proposed-conformance and the negotiated-conformance elements carry the proposed conformance block and the negotiated conformance block respectively. The values of these examples, for LN referencing and SN referencing respectively, are shown in</w:t>
      </w:r>
      <w:r w:rsidR="009B5DC3">
        <w:t xml:space="preserve"> </w:t>
      </w:r>
      <w:r w:rsidR="00B0327E">
        <w:fldChar w:fldCharType="begin" w:fldLock="1"/>
      </w:r>
      <w:r w:rsidR="00B0327E">
        <w:instrText xml:space="preserve"> REF _Ref437643258 \h </w:instrText>
      </w:r>
      <w:r w:rsidR="00B0327E">
        <w:fldChar w:fldCharType="separate"/>
      </w:r>
      <w:r w:rsidR="00811F07">
        <w:t xml:space="preserve">Table D. </w:t>
      </w:r>
      <w:r w:rsidR="00811F07">
        <w:rPr>
          <w:noProof/>
        </w:rPr>
        <w:t>1</w:t>
      </w:r>
      <w:r w:rsidR="00B0327E">
        <w:fldChar w:fldCharType="end"/>
      </w:r>
      <w:r w:rsidR="00B0327E">
        <w:t>.</w:t>
      </w:r>
    </w:p>
    <w:p w14:paraId="2F34F384" w14:textId="28A9204E" w:rsidR="00162259" w:rsidRPr="00347160" w:rsidRDefault="00B0327E" w:rsidP="00B0327E">
      <w:pPr>
        <w:pStyle w:val="TABLE-title"/>
      </w:pPr>
      <w:bookmarkStart w:id="6755" w:name="_Ref437643258"/>
      <w:bookmarkStart w:id="6756" w:name="_Ref247455366"/>
      <w:bookmarkStart w:id="6757" w:name="_Toc277948677"/>
      <w:bookmarkStart w:id="6758" w:name="_Toc279397431"/>
      <w:bookmarkStart w:id="6759" w:name="_Toc315426572"/>
      <w:bookmarkStart w:id="6760" w:name="_Toc355266126"/>
      <w:bookmarkStart w:id="6761" w:name="_Toc406428507"/>
      <w:bookmarkStart w:id="6762" w:name="_Toc437856810"/>
      <w:bookmarkStart w:id="6763" w:name="_Toc97127523"/>
      <w:r>
        <w:t>Table D.</w:t>
      </w:r>
      <w:fldSimple w:instr=" SEQ Table_D. \* ARABIC ">
        <w:r w:rsidR="00DC4BE9">
          <w:rPr>
            <w:noProof/>
          </w:rPr>
          <w:t>1</w:t>
        </w:r>
      </w:fldSimple>
      <w:bookmarkEnd w:id="6755"/>
      <w:r>
        <w:t xml:space="preserve"> </w:t>
      </w:r>
      <w:r w:rsidR="00162259" w:rsidRPr="00347160">
        <w:t>– Conformance block</w:t>
      </w:r>
      <w:bookmarkEnd w:id="6756"/>
      <w:bookmarkEnd w:id="6757"/>
      <w:bookmarkEnd w:id="6758"/>
      <w:bookmarkEnd w:id="6759"/>
      <w:bookmarkEnd w:id="6760"/>
      <w:bookmarkEnd w:id="6761"/>
      <w:bookmarkEnd w:id="6762"/>
      <w:bookmarkEnd w:id="6763"/>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42"/>
        <w:gridCol w:w="815"/>
        <w:gridCol w:w="815"/>
        <w:gridCol w:w="1074"/>
        <w:gridCol w:w="1075"/>
        <w:gridCol w:w="1074"/>
        <w:gridCol w:w="1075"/>
      </w:tblGrid>
      <w:tr w:rsidR="00162259" w:rsidRPr="00347160" w14:paraId="384BEAB8" w14:textId="77777777" w:rsidTr="00077BDE">
        <w:trPr>
          <w:cantSplit/>
          <w:jc w:val="center"/>
        </w:trPr>
        <w:tc>
          <w:tcPr>
            <w:tcW w:w="3228" w:type="dxa"/>
            <w:tcBorders>
              <w:right w:val="nil"/>
            </w:tcBorders>
            <w:vAlign w:val="center"/>
          </w:tcPr>
          <w:p w14:paraId="1D6ED769" w14:textId="77777777" w:rsidR="00162259" w:rsidRPr="00347160" w:rsidRDefault="00162259" w:rsidP="004A360C">
            <w:pPr>
              <w:pStyle w:val="TABLE-cell"/>
            </w:pPr>
            <w:r w:rsidRPr="00347160">
              <w:t>Conformance::= [APPLICATION 31] IMPLICIT BIT STRING (SIZE(24))</w:t>
            </w:r>
          </w:p>
        </w:tc>
        <w:tc>
          <w:tcPr>
            <w:tcW w:w="832" w:type="dxa"/>
            <w:tcBorders>
              <w:left w:val="nil"/>
            </w:tcBorders>
          </w:tcPr>
          <w:p w14:paraId="404AA36C" w14:textId="77777777" w:rsidR="00162259" w:rsidRPr="00347160" w:rsidRDefault="00162259" w:rsidP="004A360C">
            <w:pPr>
              <w:pStyle w:val="TABLE-cell"/>
            </w:pPr>
          </w:p>
        </w:tc>
        <w:tc>
          <w:tcPr>
            <w:tcW w:w="832" w:type="dxa"/>
            <w:vAlign w:val="center"/>
          </w:tcPr>
          <w:p w14:paraId="0A6C3CA1" w14:textId="77777777" w:rsidR="00162259" w:rsidRPr="00347160" w:rsidRDefault="00162259" w:rsidP="004A360C">
            <w:pPr>
              <w:pStyle w:val="TABLE-cell"/>
            </w:pPr>
          </w:p>
        </w:tc>
        <w:tc>
          <w:tcPr>
            <w:tcW w:w="2197" w:type="dxa"/>
            <w:gridSpan w:val="2"/>
            <w:vAlign w:val="center"/>
          </w:tcPr>
          <w:p w14:paraId="755EB085" w14:textId="77777777" w:rsidR="00162259" w:rsidRPr="00347160" w:rsidRDefault="00162259" w:rsidP="004A360C">
            <w:pPr>
              <w:pStyle w:val="TABLE-cell"/>
            </w:pPr>
            <w:r w:rsidRPr="00347160">
              <w:t>LN referencing</w:t>
            </w:r>
          </w:p>
        </w:tc>
        <w:tc>
          <w:tcPr>
            <w:tcW w:w="2197" w:type="dxa"/>
            <w:gridSpan w:val="2"/>
            <w:vAlign w:val="center"/>
          </w:tcPr>
          <w:p w14:paraId="4CA6DBD2" w14:textId="77777777" w:rsidR="00162259" w:rsidRPr="00347160" w:rsidRDefault="00162259" w:rsidP="004A360C">
            <w:pPr>
              <w:pStyle w:val="TABLE-cell"/>
            </w:pPr>
            <w:r w:rsidRPr="00347160">
              <w:t>SN referencing</w:t>
            </w:r>
          </w:p>
        </w:tc>
      </w:tr>
      <w:tr w:rsidR="00162259" w:rsidRPr="00347160" w14:paraId="1EAEC81D" w14:textId="77777777" w:rsidTr="00077BDE">
        <w:trPr>
          <w:cantSplit/>
          <w:jc w:val="center"/>
        </w:trPr>
        <w:tc>
          <w:tcPr>
            <w:tcW w:w="3228" w:type="dxa"/>
            <w:tcBorders>
              <w:bottom w:val="single" w:sz="12" w:space="0" w:color="auto"/>
              <w:right w:val="nil"/>
            </w:tcBorders>
            <w:vAlign w:val="center"/>
          </w:tcPr>
          <w:p w14:paraId="5378701B" w14:textId="77777777" w:rsidR="00162259" w:rsidRPr="00347160" w:rsidRDefault="00162259" w:rsidP="004A360C">
            <w:pPr>
              <w:pStyle w:val="TABLE-cell"/>
            </w:pPr>
            <w:r w:rsidRPr="00347160">
              <w:t>-- the bit is set when the corresponding service or functionality is available</w:t>
            </w:r>
          </w:p>
        </w:tc>
        <w:tc>
          <w:tcPr>
            <w:tcW w:w="832" w:type="dxa"/>
            <w:tcBorders>
              <w:left w:val="nil"/>
              <w:bottom w:val="single" w:sz="12" w:space="0" w:color="auto"/>
            </w:tcBorders>
          </w:tcPr>
          <w:p w14:paraId="4E719ECA" w14:textId="77777777" w:rsidR="00162259" w:rsidRPr="00347160" w:rsidRDefault="00162259" w:rsidP="004A360C">
            <w:pPr>
              <w:pStyle w:val="TABLE-cell"/>
            </w:pPr>
          </w:p>
        </w:tc>
        <w:tc>
          <w:tcPr>
            <w:tcW w:w="832" w:type="dxa"/>
            <w:tcBorders>
              <w:bottom w:val="single" w:sz="12" w:space="0" w:color="auto"/>
            </w:tcBorders>
            <w:vAlign w:val="center"/>
          </w:tcPr>
          <w:p w14:paraId="77E58332" w14:textId="77777777" w:rsidR="00162259" w:rsidRPr="00347160" w:rsidRDefault="00162259" w:rsidP="004A360C">
            <w:pPr>
              <w:pStyle w:val="TABLE-cell"/>
            </w:pPr>
            <w:r w:rsidRPr="00347160">
              <w:t>Used with</w:t>
            </w:r>
          </w:p>
        </w:tc>
        <w:tc>
          <w:tcPr>
            <w:tcW w:w="2197" w:type="dxa"/>
            <w:gridSpan w:val="2"/>
            <w:tcBorders>
              <w:bottom w:val="single" w:sz="12" w:space="0" w:color="auto"/>
            </w:tcBorders>
            <w:vAlign w:val="center"/>
          </w:tcPr>
          <w:p w14:paraId="3AE710DF" w14:textId="77777777" w:rsidR="00162259" w:rsidRPr="00347160" w:rsidRDefault="00162259" w:rsidP="004A360C">
            <w:pPr>
              <w:pStyle w:val="TABLE-cell"/>
            </w:pPr>
            <w:r w:rsidRPr="00347160">
              <w:t>Proposed/ Negotiated</w:t>
            </w:r>
          </w:p>
        </w:tc>
        <w:tc>
          <w:tcPr>
            <w:tcW w:w="2197" w:type="dxa"/>
            <w:gridSpan w:val="2"/>
            <w:tcBorders>
              <w:bottom w:val="single" w:sz="12" w:space="0" w:color="auto"/>
            </w:tcBorders>
            <w:vAlign w:val="center"/>
          </w:tcPr>
          <w:p w14:paraId="4D7F10A7" w14:textId="77777777" w:rsidR="00162259" w:rsidRPr="00347160" w:rsidRDefault="00162259" w:rsidP="004A360C">
            <w:pPr>
              <w:pStyle w:val="TABLE-cell"/>
            </w:pPr>
            <w:r w:rsidRPr="00347160">
              <w:t>Proposed / Negotiated</w:t>
            </w:r>
          </w:p>
        </w:tc>
      </w:tr>
      <w:tr w:rsidR="00162259" w:rsidRPr="00347160" w14:paraId="34563880" w14:textId="77777777" w:rsidTr="00077BDE">
        <w:trPr>
          <w:cantSplit/>
          <w:jc w:val="center"/>
        </w:trPr>
        <w:tc>
          <w:tcPr>
            <w:tcW w:w="3228" w:type="dxa"/>
            <w:tcBorders>
              <w:top w:val="single" w:sz="12" w:space="0" w:color="auto"/>
              <w:right w:val="nil"/>
            </w:tcBorders>
            <w:vAlign w:val="center"/>
          </w:tcPr>
          <w:p w14:paraId="323FB429" w14:textId="77777777" w:rsidR="00162259" w:rsidRPr="00347160" w:rsidRDefault="00162259" w:rsidP="004A360C">
            <w:pPr>
              <w:pStyle w:val="TABLE-cell"/>
            </w:pPr>
            <w:r w:rsidRPr="00347160">
              <w:t xml:space="preserve">reserved-zero                  </w:t>
            </w:r>
          </w:p>
        </w:tc>
        <w:tc>
          <w:tcPr>
            <w:tcW w:w="832" w:type="dxa"/>
            <w:tcBorders>
              <w:top w:val="single" w:sz="12" w:space="0" w:color="auto"/>
              <w:left w:val="nil"/>
            </w:tcBorders>
          </w:tcPr>
          <w:p w14:paraId="50EF6881" w14:textId="77777777" w:rsidR="00162259" w:rsidRPr="00347160" w:rsidRDefault="00162259" w:rsidP="004A360C">
            <w:pPr>
              <w:pStyle w:val="TABLE-cell"/>
            </w:pPr>
            <w:r w:rsidRPr="00347160">
              <w:t>(0),</w:t>
            </w:r>
          </w:p>
        </w:tc>
        <w:tc>
          <w:tcPr>
            <w:tcW w:w="832" w:type="dxa"/>
            <w:tcBorders>
              <w:top w:val="single" w:sz="12" w:space="0" w:color="auto"/>
            </w:tcBorders>
            <w:vAlign w:val="center"/>
          </w:tcPr>
          <w:p w14:paraId="0B88EE04" w14:textId="77777777" w:rsidR="00162259" w:rsidRPr="00347160" w:rsidRDefault="00162259" w:rsidP="004A360C">
            <w:pPr>
              <w:pStyle w:val="TABLE-cell"/>
            </w:pPr>
          </w:p>
        </w:tc>
        <w:tc>
          <w:tcPr>
            <w:tcW w:w="1098" w:type="dxa"/>
            <w:tcBorders>
              <w:top w:val="single" w:sz="12" w:space="0" w:color="auto"/>
            </w:tcBorders>
            <w:vAlign w:val="center"/>
          </w:tcPr>
          <w:p w14:paraId="1F1FB811" w14:textId="77777777" w:rsidR="00162259" w:rsidRPr="00347160" w:rsidRDefault="00162259" w:rsidP="004A360C">
            <w:pPr>
              <w:pStyle w:val="TABLE-cell"/>
            </w:pPr>
            <w:r w:rsidRPr="00347160">
              <w:t>0</w:t>
            </w:r>
          </w:p>
        </w:tc>
        <w:tc>
          <w:tcPr>
            <w:tcW w:w="1099" w:type="dxa"/>
            <w:tcBorders>
              <w:top w:val="single" w:sz="12" w:space="0" w:color="auto"/>
            </w:tcBorders>
            <w:vAlign w:val="center"/>
          </w:tcPr>
          <w:p w14:paraId="1EE528E3" w14:textId="77777777" w:rsidR="00162259" w:rsidRPr="00347160" w:rsidRDefault="00162259" w:rsidP="004A360C">
            <w:pPr>
              <w:pStyle w:val="TABLE-cell"/>
            </w:pPr>
            <w:r w:rsidRPr="00347160">
              <w:t>0</w:t>
            </w:r>
          </w:p>
        </w:tc>
        <w:tc>
          <w:tcPr>
            <w:tcW w:w="1098" w:type="dxa"/>
            <w:tcBorders>
              <w:top w:val="single" w:sz="12" w:space="0" w:color="auto"/>
            </w:tcBorders>
            <w:vAlign w:val="center"/>
          </w:tcPr>
          <w:p w14:paraId="585E5598" w14:textId="77777777" w:rsidR="00162259" w:rsidRPr="00347160" w:rsidRDefault="00162259" w:rsidP="004A360C">
            <w:pPr>
              <w:pStyle w:val="TABLE-cell"/>
            </w:pPr>
            <w:r w:rsidRPr="00347160">
              <w:t>0</w:t>
            </w:r>
          </w:p>
        </w:tc>
        <w:tc>
          <w:tcPr>
            <w:tcW w:w="1099" w:type="dxa"/>
            <w:tcBorders>
              <w:top w:val="single" w:sz="12" w:space="0" w:color="auto"/>
            </w:tcBorders>
            <w:vAlign w:val="center"/>
          </w:tcPr>
          <w:p w14:paraId="36068CD9" w14:textId="77777777" w:rsidR="00162259" w:rsidRPr="00347160" w:rsidRDefault="00162259" w:rsidP="004A360C">
            <w:pPr>
              <w:pStyle w:val="TABLE-cell"/>
            </w:pPr>
            <w:r w:rsidRPr="00347160">
              <w:t>0</w:t>
            </w:r>
          </w:p>
        </w:tc>
      </w:tr>
      <w:tr w:rsidR="00162259" w:rsidRPr="00347160" w14:paraId="110CC28A" w14:textId="77777777" w:rsidTr="00077BDE">
        <w:trPr>
          <w:cantSplit/>
          <w:jc w:val="center"/>
        </w:trPr>
        <w:tc>
          <w:tcPr>
            <w:tcW w:w="3228" w:type="dxa"/>
            <w:tcBorders>
              <w:bottom w:val="single" w:sz="4" w:space="0" w:color="auto"/>
              <w:right w:val="nil"/>
            </w:tcBorders>
            <w:vAlign w:val="center"/>
          </w:tcPr>
          <w:p w14:paraId="6AC24DE8" w14:textId="77777777" w:rsidR="00162259" w:rsidRPr="00347160" w:rsidRDefault="00162259" w:rsidP="004A360C">
            <w:pPr>
              <w:pStyle w:val="TABLE-cell"/>
            </w:pPr>
            <w:r w:rsidRPr="00347160">
              <w:t xml:space="preserve">reserved-one                   </w:t>
            </w:r>
          </w:p>
        </w:tc>
        <w:tc>
          <w:tcPr>
            <w:tcW w:w="832" w:type="dxa"/>
            <w:tcBorders>
              <w:left w:val="nil"/>
              <w:bottom w:val="single" w:sz="4" w:space="0" w:color="auto"/>
            </w:tcBorders>
          </w:tcPr>
          <w:p w14:paraId="3B339B18" w14:textId="77777777" w:rsidR="00162259" w:rsidRPr="00347160" w:rsidRDefault="00162259" w:rsidP="004A360C">
            <w:pPr>
              <w:pStyle w:val="TABLE-cell"/>
            </w:pPr>
            <w:r w:rsidRPr="00347160">
              <w:t>(1),</w:t>
            </w:r>
          </w:p>
        </w:tc>
        <w:tc>
          <w:tcPr>
            <w:tcW w:w="832" w:type="dxa"/>
            <w:tcBorders>
              <w:bottom w:val="single" w:sz="4" w:space="0" w:color="auto"/>
            </w:tcBorders>
            <w:vAlign w:val="center"/>
          </w:tcPr>
          <w:p w14:paraId="45D1AB14" w14:textId="77777777" w:rsidR="00162259" w:rsidRPr="00347160" w:rsidRDefault="00162259" w:rsidP="004A360C">
            <w:pPr>
              <w:pStyle w:val="TABLE-cell"/>
            </w:pPr>
          </w:p>
        </w:tc>
        <w:tc>
          <w:tcPr>
            <w:tcW w:w="1098" w:type="dxa"/>
            <w:tcBorders>
              <w:bottom w:val="single" w:sz="4" w:space="0" w:color="auto"/>
            </w:tcBorders>
            <w:vAlign w:val="center"/>
          </w:tcPr>
          <w:p w14:paraId="179D036C" w14:textId="77777777" w:rsidR="00162259" w:rsidRPr="00347160" w:rsidRDefault="00162259" w:rsidP="004A360C">
            <w:pPr>
              <w:pStyle w:val="TABLE-cell"/>
            </w:pPr>
            <w:r w:rsidRPr="00347160">
              <w:t>0</w:t>
            </w:r>
          </w:p>
        </w:tc>
        <w:tc>
          <w:tcPr>
            <w:tcW w:w="1099" w:type="dxa"/>
            <w:tcBorders>
              <w:bottom w:val="single" w:sz="4" w:space="0" w:color="auto"/>
            </w:tcBorders>
            <w:vAlign w:val="center"/>
          </w:tcPr>
          <w:p w14:paraId="7D9901F3" w14:textId="77777777" w:rsidR="00162259" w:rsidRPr="00347160" w:rsidRDefault="00162259" w:rsidP="004A360C">
            <w:pPr>
              <w:pStyle w:val="TABLE-cell"/>
            </w:pPr>
            <w:r w:rsidRPr="00347160">
              <w:t>0</w:t>
            </w:r>
          </w:p>
        </w:tc>
        <w:tc>
          <w:tcPr>
            <w:tcW w:w="1098" w:type="dxa"/>
            <w:tcBorders>
              <w:bottom w:val="single" w:sz="4" w:space="0" w:color="auto"/>
            </w:tcBorders>
            <w:vAlign w:val="center"/>
          </w:tcPr>
          <w:p w14:paraId="71ECBE8F" w14:textId="77777777" w:rsidR="00162259" w:rsidRPr="00347160" w:rsidRDefault="00162259" w:rsidP="004A360C">
            <w:pPr>
              <w:pStyle w:val="TABLE-cell"/>
            </w:pPr>
            <w:r w:rsidRPr="00347160">
              <w:t>0</w:t>
            </w:r>
          </w:p>
        </w:tc>
        <w:tc>
          <w:tcPr>
            <w:tcW w:w="1099" w:type="dxa"/>
            <w:tcBorders>
              <w:bottom w:val="single" w:sz="4" w:space="0" w:color="auto"/>
            </w:tcBorders>
            <w:vAlign w:val="center"/>
          </w:tcPr>
          <w:p w14:paraId="22577ABF" w14:textId="77777777" w:rsidR="00162259" w:rsidRPr="00347160" w:rsidRDefault="00162259" w:rsidP="004A360C">
            <w:pPr>
              <w:pStyle w:val="TABLE-cell"/>
            </w:pPr>
            <w:r w:rsidRPr="00347160">
              <w:t>0</w:t>
            </w:r>
          </w:p>
        </w:tc>
      </w:tr>
      <w:tr w:rsidR="00162259" w:rsidRPr="00347160" w14:paraId="15A1635B" w14:textId="77777777" w:rsidTr="00077BDE">
        <w:trPr>
          <w:cantSplit/>
          <w:jc w:val="center"/>
        </w:trPr>
        <w:tc>
          <w:tcPr>
            <w:tcW w:w="3228" w:type="dxa"/>
            <w:tcBorders>
              <w:right w:val="nil"/>
            </w:tcBorders>
            <w:vAlign w:val="center"/>
          </w:tcPr>
          <w:p w14:paraId="318FD0BF" w14:textId="77777777" w:rsidR="00162259" w:rsidRPr="00347160" w:rsidRDefault="00162259" w:rsidP="004A360C">
            <w:pPr>
              <w:pStyle w:val="TABLE-cell"/>
            </w:pPr>
            <w:r w:rsidRPr="00347160">
              <w:t xml:space="preserve">reserved-two                   </w:t>
            </w:r>
          </w:p>
        </w:tc>
        <w:tc>
          <w:tcPr>
            <w:tcW w:w="832" w:type="dxa"/>
            <w:tcBorders>
              <w:left w:val="nil"/>
            </w:tcBorders>
          </w:tcPr>
          <w:p w14:paraId="7547F418" w14:textId="77777777" w:rsidR="00162259" w:rsidRPr="00347160" w:rsidRDefault="00162259" w:rsidP="004A360C">
            <w:pPr>
              <w:pStyle w:val="TABLE-cell"/>
            </w:pPr>
            <w:r w:rsidRPr="00347160">
              <w:t>(2),</w:t>
            </w:r>
          </w:p>
        </w:tc>
        <w:tc>
          <w:tcPr>
            <w:tcW w:w="832" w:type="dxa"/>
            <w:vAlign w:val="center"/>
          </w:tcPr>
          <w:p w14:paraId="646C2C36" w14:textId="77777777" w:rsidR="00162259" w:rsidRPr="00347160" w:rsidRDefault="00162259" w:rsidP="004A360C">
            <w:pPr>
              <w:pStyle w:val="TABLE-cell"/>
            </w:pPr>
          </w:p>
        </w:tc>
        <w:tc>
          <w:tcPr>
            <w:tcW w:w="1098" w:type="dxa"/>
            <w:vAlign w:val="center"/>
          </w:tcPr>
          <w:p w14:paraId="24E8F83F" w14:textId="77777777" w:rsidR="00162259" w:rsidRPr="00347160" w:rsidRDefault="00162259" w:rsidP="004A360C">
            <w:pPr>
              <w:pStyle w:val="TABLE-cell"/>
            </w:pPr>
            <w:r w:rsidRPr="00347160">
              <w:t>0</w:t>
            </w:r>
          </w:p>
        </w:tc>
        <w:tc>
          <w:tcPr>
            <w:tcW w:w="1099" w:type="dxa"/>
            <w:vAlign w:val="center"/>
          </w:tcPr>
          <w:p w14:paraId="1888608E" w14:textId="77777777" w:rsidR="00162259" w:rsidRPr="00347160" w:rsidRDefault="00162259" w:rsidP="004A360C">
            <w:pPr>
              <w:pStyle w:val="TABLE-cell"/>
            </w:pPr>
            <w:r w:rsidRPr="00347160">
              <w:t>0</w:t>
            </w:r>
          </w:p>
        </w:tc>
        <w:tc>
          <w:tcPr>
            <w:tcW w:w="1098" w:type="dxa"/>
            <w:vAlign w:val="center"/>
          </w:tcPr>
          <w:p w14:paraId="42ECEEFE" w14:textId="77777777" w:rsidR="00162259" w:rsidRPr="00347160" w:rsidRDefault="00162259" w:rsidP="004A360C">
            <w:pPr>
              <w:pStyle w:val="TABLE-cell"/>
            </w:pPr>
            <w:r w:rsidRPr="00347160">
              <w:t>0</w:t>
            </w:r>
          </w:p>
        </w:tc>
        <w:tc>
          <w:tcPr>
            <w:tcW w:w="1099" w:type="dxa"/>
            <w:vAlign w:val="center"/>
          </w:tcPr>
          <w:p w14:paraId="16996416" w14:textId="77777777" w:rsidR="00162259" w:rsidRPr="00347160" w:rsidRDefault="00162259" w:rsidP="004A360C">
            <w:pPr>
              <w:pStyle w:val="TABLE-cell"/>
            </w:pPr>
            <w:r w:rsidRPr="00347160">
              <w:t>0</w:t>
            </w:r>
          </w:p>
        </w:tc>
      </w:tr>
      <w:tr w:rsidR="00162259" w:rsidRPr="00347160" w14:paraId="28FFD2AF" w14:textId="77777777" w:rsidTr="00077BDE">
        <w:trPr>
          <w:cantSplit/>
          <w:jc w:val="center"/>
        </w:trPr>
        <w:tc>
          <w:tcPr>
            <w:tcW w:w="3228" w:type="dxa"/>
            <w:tcBorders>
              <w:right w:val="nil"/>
            </w:tcBorders>
            <w:vAlign w:val="center"/>
          </w:tcPr>
          <w:p w14:paraId="6B6D58D9" w14:textId="77777777" w:rsidR="00162259" w:rsidRPr="00347160" w:rsidRDefault="00162259" w:rsidP="004A360C">
            <w:pPr>
              <w:pStyle w:val="TABLE-cell"/>
            </w:pPr>
            <w:r w:rsidRPr="00347160">
              <w:t xml:space="preserve">read                           </w:t>
            </w:r>
          </w:p>
        </w:tc>
        <w:tc>
          <w:tcPr>
            <w:tcW w:w="832" w:type="dxa"/>
            <w:tcBorders>
              <w:left w:val="nil"/>
            </w:tcBorders>
          </w:tcPr>
          <w:p w14:paraId="5CF65EE9" w14:textId="77777777" w:rsidR="00162259" w:rsidRPr="00347160" w:rsidRDefault="00162259" w:rsidP="004A360C">
            <w:pPr>
              <w:pStyle w:val="TABLE-cell"/>
            </w:pPr>
            <w:r w:rsidRPr="00347160">
              <w:t>(3),</w:t>
            </w:r>
          </w:p>
        </w:tc>
        <w:tc>
          <w:tcPr>
            <w:tcW w:w="832" w:type="dxa"/>
            <w:vAlign w:val="center"/>
          </w:tcPr>
          <w:p w14:paraId="72A40801" w14:textId="77777777" w:rsidR="00162259" w:rsidRPr="00347160" w:rsidRDefault="00162259" w:rsidP="004A360C">
            <w:pPr>
              <w:pStyle w:val="TABLE-cell"/>
            </w:pPr>
            <w:r w:rsidRPr="00347160">
              <w:t xml:space="preserve">SN </w:t>
            </w:r>
          </w:p>
        </w:tc>
        <w:tc>
          <w:tcPr>
            <w:tcW w:w="1098" w:type="dxa"/>
            <w:vAlign w:val="center"/>
          </w:tcPr>
          <w:p w14:paraId="19D3F5C4" w14:textId="77777777" w:rsidR="00162259" w:rsidRPr="00347160" w:rsidRDefault="00162259" w:rsidP="004A360C">
            <w:pPr>
              <w:pStyle w:val="TABLE-cell"/>
            </w:pPr>
            <w:r w:rsidRPr="00347160">
              <w:t>0</w:t>
            </w:r>
          </w:p>
        </w:tc>
        <w:tc>
          <w:tcPr>
            <w:tcW w:w="1099" w:type="dxa"/>
            <w:vAlign w:val="center"/>
          </w:tcPr>
          <w:p w14:paraId="73882D27" w14:textId="77777777" w:rsidR="00162259" w:rsidRPr="00347160" w:rsidRDefault="00162259" w:rsidP="004A360C">
            <w:pPr>
              <w:pStyle w:val="TABLE-cell"/>
            </w:pPr>
            <w:r w:rsidRPr="00347160">
              <w:t>0</w:t>
            </w:r>
          </w:p>
        </w:tc>
        <w:tc>
          <w:tcPr>
            <w:tcW w:w="1098" w:type="dxa"/>
            <w:vAlign w:val="center"/>
          </w:tcPr>
          <w:p w14:paraId="4A391FE9" w14:textId="77777777" w:rsidR="00162259" w:rsidRPr="00347160" w:rsidRDefault="00162259" w:rsidP="004A360C">
            <w:pPr>
              <w:pStyle w:val="TABLE-cell"/>
            </w:pPr>
            <w:r w:rsidRPr="00347160">
              <w:t>1</w:t>
            </w:r>
          </w:p>
        </w:tc>
        <w:tc>
          <w:tcPr>
            <w:tcW w:w="1099" w:type="dxa"/>
            <w:vAlign w:val="center"/>
          </w:tcPr>
          <w:p w14:paraId="0C8A1978" w14:textId="77777777" w:rsidR="00162259" w:rsidRPr="00347160" w:rsidRDefault="00162259" w:rsidP="004A360C">
            <w:pPr>
              <w:pStyle w:val="TABLE-cell"/>
            </w:pPr>
            <w:r w:rsidRPr="00347160">
              <w:t>1</w:t>
            </w:r>
          </w:p>
        </w:tc>
      </w:tr>
      <w:tr w:rsidR="00162259" w:rsidRPr="00347160" w14:paraId="71FA25B0" w14:textId="77777777" w:rsidTr="00077BDE">
        <w:trPr>
          <w:cantSplit/>
          <w:jc w:val="center"/>
        </w:trPr>
        <w:tc>
          <w:tcPr>
            <w:tcW w:w="3228" w:type="dxa"/>
            <w:tcBorders>
              <w:right w:val="nil"/>
            </w:tcBorders>
            <w:vAlign w:val="center"/>
          </w:tcPr>
          <w:p w14:paraId="79423EFD" w14:textId="77777777" w:rsidR="00162259" w:rsidRPr="00347160" w:rsidRDefault="00162259" w:rsidP="004A360C">
            <w:pPr>
              <w:pStyle w:val="TABLE-cell"/>
            </w:pPr>
            <w:r w:rsidRPr="00347160">
              <w:t xml:space="preserve">write                          </w:t>
            </w:r>
          </w:p>
        </w:tc>
        <w:tc>
          <w:tcPr>
            <w:tcW w:w="832" w:type="dxa"/>
            <w:tcBorders>
              <w:left w:val="nil"/>
            </w:tcBorders>
          </w:tcPr>
          <w:p w14:paraId="7D7771AF" w14:textId="77777777" w:rsidR="00162259" w:rsidRPr="00347160" w:rsidRDefault="00162259" w:rsidP="004A360C">
            <w:pPr>
              <w:pStyle w:val="TABLE-cell"/>
            </w:pPr>
            <w:r w:rsidRPr="00347160">
              <w:t>(4),</w:t>
            </w:r>
          </w:p>
        </w:tc>
        <w:tc>
          <w:tcPr>
            <w:tcW w:w="832" w:type="dxa"/>
            <w:vAlign w:val="center"/>
          </w:tcPr>
          <w:p w14:paraId="6A51377D" w14:textId="77777777" w:rsidR="00162259" w:rsidRPr="00347160" w:rsidRDefault="00162259" w:rsidP="004A360C">
            <w:pPr>
              <w:pStyle w:val="TABLE-cell"/>
            </w:pPr>
            <w:r w:rsidRPr="00347160">
              <w:t xml:space="preserve">SN </w:t>
            </w:r>
          </w:p>
        </w:tc>
        <w:tc>
          <w:tcPr>
            <w:tcW w:w="1098" w:type="dxa"/>
            <w:vAlign w:val="center"/>
          </w:tcPr>
          <w:p w14:paraId="48CAAC6C" w14:textId="77777777" w:rsidR="00162259" w:rsidRPr="00347160" w:rsidRDefault="00162259" w:rsidP="004A360C">
            <w:pPr>
              <w:pStyle w:val="TABLE-cell"/>
            </w:pPr>
            <w:r w:rsidRPr="00347160">
              <w:t>0</w:t>
            </w:r>
          </w:p>
        </w:tc>
        <w:tc>
          <w:tcPr>
            <w:tcW w:w="1099" w:type="dxa"/>
            <w:vAlign w:val="center"/>
          </w:tcPr>
          <w:p w14:paraId="2245884C" w14:textId="77777777" w:rsidR="00162259" w:rsidRPr="00347160" w:rsidRDefault="00162259" w:rsidP="004A360C">
            <w:pPr>
              <w:pStyle w:val="TABLE-cell"/>
            </w:pPr>
            <w:r w:rsidRPr="00347160">
              <w:t>0</w:t>
            </w:r>
          </w:p>
        </w:tc>
        <w:tc>
          <w:tcPr>
            <w:tcW w:w="1098" w:type="dxa"/>
            <w:vAlign w:val="center"/>
          </w:tcPr>
          <w:p w14:paraId="608A9603" w14:textId="77777777" w:rsidR="00162259" w:rsidRPr="00347160" w:rsidRDefault="00162259" w:rsidP="004A360C">
            <w:pPr>
              <w:pStyle w:val="TABLE-cell"/>
            </w:pPr>
            <w:r w:rsidRPr="00347160">
              <w:t>1</w:t>
            </w:r>
          </w:p>
        </w:tc>
        <w:tc>
          <w:tcPr>
            <w:tcW w:w="1099" w:type="dxa"/>
            <w:vAlign w:val="center"/>
          </w:tcPr>
          <w:p w14:paraId="3FA9D917" w14:textId="77777777" w:rsidR="00162259" w:rsidRPr="00347160" w:rsidRDefault="00162259" w:rsidP="004A360C">
            <w:pPr>
              <w:pStyle w:val="TABLE-cell"/>
            </w:pPr>
            <w:r w:rsidRPr="00347160">
              <w:t>1</w:t>
            </w:r>
          </w:p>
        </w:tc>
      </w:tr>
      <w:tr w:rsidR="00162259" w:rsidRPr="00347160" w14:paraId="6FF98140" w14:textId="77777777" w:rsidTr="00077BDE">
        <w:trPr>
          <w:cantSplit/>
          <w:jc w:val="center"/>
        </w:trPr>
        <w:tc>
          <w:tcPr>
            <w:tcW w:w="3228" w:type="dxa"/>
            <w:tcBorders>
              <w:right w:val="nil"/>
            </w:tcBorders>
            <w:vAlign w:val="center"/>
          </w:tcPr>
          <w:p w14:paraId="2484C514" w14:textId="77777777" w:rsidR="00162259" w:rsidRPr="00347160" w:rsidRDefault="00162259" w:rsidP="004A360C">
            <w:pPr>
              <w:pStyle w:val="TABLE-cell"/>
            </w:pPr>
            <w:r w:rsidRPr="00347160">
              <w:t xml:space="preserve">unconfirmed-write              </w:t>
            </w:r>
          </w:p>
        </w:tc>
        <w:tc>
          <w:tcPr>
            <w:tcW w:w="832" w:type="dxa"/>
            <w:tcBorders>
              <w:left w:val="nil"/>
            </w:tcBorders>
          </w:tcPr>
          <w:p w14:paraId="148958B9" w14:textId="77777777" w:rsidR="00162259" w:rsidRPr="00347160" w:rsidRDefault="00162259" w:rsidP="004A360C">
            <w:pPr>
              <w:pStyle w:val="TABLE-cell"/>
            </w:pPr>
            <w:r w:rsidRPr="00347160">
              <w:t>(5),</w:t>
            </w:r>
          </w:p>
        </w:tc>
        <w:tc>
          <w:tcPr>
            <w:tcW w:w="832" w:type="dxa"/>
            <w:vAlign w:val="center"/>
          </w:tcPr>
          <w:p w14:paraId="741D7D7B" w14:textId="77777777" w:rsidR="00162259" w:rsidRPr="00347160" w:rsidRDefault="00162259" w:rsidP="004A360C">
            <w:pPr>
              <w:pStyle w:val="TABLE-cell"/>
            </w:pPr>
            <w:r w:rsidRPr="00347160">
              <w:t xml:space="preserve">SN </w:t>
            </w:r>
          </w:p>
        </w:tc>
        <w:tc>
          <w:tcPr>
            <w:tcW w:w="1098" w:type="dxa"/>
            <w:vAlign w:val="center"/>
          </w:tcPr>
          <w:p w14:paraId="2A63D471" w14:textId="77777777" w:rsidR="00162259" w:rsidRPr="00347160" w:rsidRDefault="00162259" w:rsidP="004A360C">
            <w:pPr>
              <w:pStyle w:val="TABLE-cell"/>
            </w:pPr>
            <w:r w:rsidRPr="00347160">
              <w:t>0</w:t>
            </w:r>
          </w:p>
        </w:tc>
        <w:tc>
          <w:tcPr>
            <w:tcW w:w="1099" w:type="dxa"/>
            <w:vAlign w:val="center"/>
          </w:tcPr>
          <w:p w14:paraId="52D9B729" w14:textId="77777777" w:rsidR="00162259" w:rsidRPr="00347160" w:rsidRDefault="00162259" w:rsidP="004A360C">
            <w:pPr>
              <w:pStyle w:val="TABLE-cell"/>
            </w:pPr>
            <w:r w:rsidRPr="00347160">
              <w:t>0</w:t>
            </w:r>
          </w:p>
        </w:tc>
        <w:tc>
          <w:tcPr>
            <w:tcW w:w="1098" w:type="dxa"/>
            <w:vAlign w:val="center"/>
          </w:tcPr>
          <w:p w14:paraId="05547E02" w14:textId="77777777" w:rsidR="00162259" w:rsidRPr="00347160" w:rsidRDefault="00162259" w:rsidP="004A360C">
            <w:pPr>
              <w:pStyle w:val="TABLE-cell"/>
            </w:pPr>
            <w:r w:rsidRPr="00347160">
              <w:t>1</w:t>
            </w:r>
          </w:p>
        </w:tc>
        <w:tc>
          <w:tcPr>
            <w:tcW w:w="1099" w:type="dxa"/>
            <w:vAlign w:val="center"/>
          </w:tcPr>
          <w:p w14:paraId="1572CB9A" w14:textId="77777777" w:rsidR="00162259" w:rsidRPr="00347160" w:rsidRDefault="00162259" w:rsidP="004A360C">
            <w:pPr>
              <w:pStyle w:val="TABLE-cell"/>
            </w:pPr>
            <w:r w:rsidRPr="00347160">
              <w:t>1</w:t>
            </w:r>
          </w:p>
        </w:tc>
      </w:tr>
      <w:tr w:rsidR="00162259" w:rsidRPr="00347160" w14:paraId="20468EA8" w14:textId="77777777" w:rsidTr="00077BDE">
        <w:trPr>
          <w:cantSplit/>
          <w:jc w:val="center"/>
        </w:trPr>
        <w:tc>
          <w:tcPr>
            <w:tcW w:w="3228" w:type="dxa"/>
            <w:tcBorders>
              <w:right w:val="nil"/>
            </w:tcBorders>
            <w:vAlign w:val="center"/>
          </w:tcPr>
          <w:p w14:paraId="51E057D4" w14:textId="77777777" w:rsidR="00162259" w:rsidRPr="00347160" w:rsidRDefault="00162259" w:rsidP="004A360C">
            <w:pPr>
              <w:pStyle w:val="TABLE-cell"/>
            </w:pPr>
            <w:r w:rsidRPr="00347160">
              <w:t xml:space="preserve">reserved-six                   </w:t>
            </w:r>
          </w:p>
        </w:tc>
        <w:tc>
          <w:tcPr>
            <w:tcW w:w="832" w:type="dxa"/>
            <w:tcBorders>
              <w:left w:val="nil"/>
            </w:tcBorders>
          </w:tcPr>
          <w:p w14:paraId="2696494B" w14:textId="77777777" w:rsidR="00162259" w:rsidRPr="00347160" w:rsidRDefault="00162259" w:rsidP="004A360C">
            <w:pPr>
              <w:pStyle w:val="TABLE-cell"/>
            </w:pPr>
            <w:r w:rsidRPr="00347160">
              <w:t>(6),</w:t>
            </w:r>
          </w:p>
        </w:tc>
        <w:tc>
          <w:tcPr>
            <w:tcW w:w="832" w:type="dxa"/>
            <w:vAlign w:val="center"/>
          </w:tcPr>
          <w:p w14:paraId="6E867D96" w14:textId="77777777" w:rsidR="00162259" w:rsidRPr="00347160" w:rsidRDefault="00162259" w:rsidP="004A360C">
            <w:pPr>
              <w:pStyle w:val="TABLE-cell"/>
            </w:pPr>
          </w:p>
        </w:tc>
        <w:tc>
          <w:tcPr>
            <w:tcW w:w="1098" w:type="dxa"/>
            <w:vAlign w:val="center"/>
          </w:tcPr>
          <w:p w14:paraId="388CDE4D" w14:textId="77777777" w:rsidR="00162259" w:rsidRPr="00347160" w:rsidRDefault="00162259" w:rsidP="004A360C">
            <w:pPr>
              <w:pStyle w:val="TABLE-cell"/>
            </w:pPr>
            <w:r w:rsidRPr="00347160">
              <w:t>0</w:t>
            </w:r>
          </w:p>
        </w:tc>
        <w:tc>
          <w:tcPr>
            <w:tcW w:w="1099" w:type="dxa"/>
            <w:vAlign w:val="center"/>
          </w:tcPr>
          <w:p w14:paraId="0F38FEBA" w14:textId="77777777" w:rsidR="00162259" w:rsidRPr="00347160" w:rsidRDefault="00162259" w:rsidP="004A360C">
            <w:pPr>
              <w:pStyle w:val="TABLE-cell"/>
            </w:pPr>
            <w:r w:rsidRPr="00347160">
              <w:t>0</w:t>
            </w:r>
          </w:p>
        </w:tc>
        <w:tc>
          <w:tcPr>
            <w:tcW w:w="1098" w:type="dxa"/>
            <w:vAlign w:val="center"/>
          </w:tcPr>
          <w:p w14:paraId="1890D561" w14:textId="77777777" w:rsidR="00162259" w:rsidRPr="00347160" w:rsidRDefault="00162259" w:rsidP="004A360C">
            <w:pPr>
              <w:pStyle w:val="TABLE-cell"/>
            </w:pPr>
            <w:r w:rsidRPr="00347160">
              <w:t>0</w:t>
            </w:r>
          </w:p>
        </w:tc>
        <w:tc>
          <w:tcPr>
            <w:tcW w:w="1099" w:type="dxa"/>
            <w:vAlign w:val="center"/>
          </w:tcPr>
          <w:p w14:paraId="0756995F" w14:textId="77777777" w:rsidR="00162259" w:rsidRPr="00347160" w:rsidRDefault="00162259" w:rsidP="004A360C">
            <w:pPr>
              <w:pStyle w:val="TABLE-cell"/>
            </w:pPr>
            <w:r w:rsidRPr="00347160">
              <w:t>0</w:t>
            </w:r>
          </w:p>
        </w:tc>
      </w:tr>
      <w:tr w:rsidR="00162259" w:rsidRPr="00347160" w14:paraId="66FF82D3" w14:textId="77777777" w:rsidTr="00077BDE">
        <w:trPr>
          <w:cantSplit/>
          <w:jc w:val="center"/>
        </w:trPr>
        <w:tc>
          <w:tcPr>
            <w:tcW w:w="3228" w:type="dxa"/>
            <w:tcBorders>
              <w:bottom w:val="single" w:sz="12" w:space="0" w:color="auto"/>
              <w:right w:val="nil"/>
            </w:tcBorders>
            <w:vAlign w:val="center"/>
          </w:tcPr>
          <w:p w14:paraId="4DDB7EE6" w14:textId="77777777" w:rsidR="00162259" w:rsidRPr="00347160" w:rsidRDefault="00162259" w:rsidP="004A360C">
            <w:pPr>
              <w:pStyle w:val="TABLE-cell"/>
            </w:pPr>
            <w:r w:rsidRPr="00347160">
              <w:t xml:space="preserve">reserved-seven                 </w:t>
            </w:r>
          </w:p>
        </w:tc>
        <w:tc>
          <w:tcPr>
            <w:tcW w:w="832" w:type="dxa"/>
            <w:tcBorders>
              <w:left w:val="nil"/>
              <w:bottom w:val="single" w:sz="12" w:space="0" w:color="auto"/>
            </w:tcBorders>
          </w:tcPr>
          <w:p w14:paraId="78A01C69" w14:textId="77777777" w:rsidR="00162259" w:rsidRPr="00347160" w:rsidRDefault="00162259" w:rsidP="004A360C">
            <w:pPr>
              <w:pStyle w:val="TABLE-cell"/>
            </w:pPr>
            <w:r w:rsidRPr="00347160">
              <w:t>(7),</w:t>
            </w:r>
          </w:p>
        </w:tc>
        <w:tc>
          <w:tcPr>
            <w:tcW w:w="832" w:type="dxa"/>
            <w:tcBorders>
              <w:bottom w:val="single" w:sz="12" w:space="0" w:color="auto"/>
            </w:tcBorders>
            <w:vAlign w:val="center"/>
          </w:tcPr>
          <w:p w14:paraId="316EE6B3" w14:textId="77777777" w:rsidR="00162259" w:rsidRPr="00347160" w:rsidRDefault="00162259" w:rsidP="004A360C">
            <w:pPr>
              <w:pStyle w:val="TABLE-cell"/>
            </w:pPr>
          </w:p>
        </w:tc>
        <w:tc>
          <w:tcPr>
            <w:tcW w:w="1098" w:type="dxa"/>
            <w:tcBorders>
              <w:bottom w:val="single" w:sz="12" w:space="0" w:color="auto"/>
            </w:tcBorders>
            <w:vAlign w:val="center"/>
          </w:tcPr>
          <w:p w14:paraId="069532EE" w14:textId="77777777" w:rsidR="00162259" w:rsidRPr="00347160" w:rsidRDefault="00162259" w:rsidP="004A360C">
            <w:pPr>
              <w:pStyle w:val="TABLE-cell"/>
            </w:pPr>
            <w:r w:rsidRPr="00347160">
              <w:t>0</w:t>
            </w:r>
          </w:p>
        </w:tc>
        <w:tc>
          <w:tcPr>
            <w:tcW w:w="1099" w:type="dxa"/>
            <w:tcBorders>
              <w:bottom w:val="single" w:sz="12" w:space="0" w:color="auto"/>
            </w:tcBorders>
            <w:vAlign w:val="center"/>
          </w:tcPr>
          <w:p w14:paraId="24CF7608" w14:textId="77777777" w:rsidR="00162259" w:rsidRPr="00347160" w:rsidRDefault="00162259" w:rsidP="004A360C">
            <w:pPr>
              <w:pStyle w:val="TABLE-cell"/>
            </w:pPr>
            <w:r w:rsidRPr="00347160">
              <w:t>0</w:t>
            </w:r>
          </w:p>
        </w:tc>
        <w:tc>
          <w:tcPr>
            <w:tcW w:w="1098" w:type="dxa"/>
            <w:tcBorders>
              <w:bottom w:val="single" w:sz="12" w:space="0" w:color="auto"/>
            </w:tcBorders>
            <w:vAlign w:val="center"/>
          </w:tcPr>
          <w:p w14:paraId="45EFD2C5" w14:textId="77777777" w:rsidR="00162259" w:rsidRPr="00347160" w:rsidRDefault="00162259" w:rsidP="004A360C">
            <w:pPr>
              <w:pStyle w:val="TABLE-cell"/>
            </w:pPr>
            <w:r w:rsidRPr="00347160">
              <w:t>0</w:t>
            </w:r>
          </w:p>
        </w:tc>
        <w:tc>
          <w:tcPr>
            <w:tcW w:w="1099" w:type="dxa"/>
            <w:tcBorders>
              <w:bottom w:val="single" w:sz="12" w:space="0" w:color="auto"/>
            </w:tcBorders>
            <w:vAlign w:val="center"/>
          </w:tcPr>
          <w:p w14:paraId="1C759C72" w14:textId="77777777" w:rsidR="00162259" w:rsidRPr="00347160" w:rsidRDefault="00162259" w:rsidP="004A360C">
            <w:pPr>
              <w:pStyle w:val="TABLE-cell"/>
            </w:pPr>
            <w:r w:rsidRPr="00347160">
              <w:t>0</w:t>
            </w:r>
          </w:p>
        </w:tc>
      </w:tr>
      <w:tr w:rsidR="00162259" w:rsidRPr="00347160" w14:paraId="7A7CE11D" w14:textId="77777777" w:rsidTr="00077BDE">
        <w:trPr>
          <w:cantSplit/>
          <w:jc w:val="center"/>
        </w:trPr>
        <w:tc>
          <w:tcPr>
            <w:tcW w:w="3228" w:type="dxa"/>
            <w:tcBorders>
              <w:top w:val="single" w:sz="12" w:space="0" w:color="auto"/>
              <w:bottom w:val="single" w:sz="4" w:space="0" w:color="auto"/>
              <w:right w:val="nil"/>
            </w:tcBorders>
            <w:vAlign w:val="center"/>
          </w:tcPr>
          <w:p w14:paraId="734AC871" w14:textId="77777777" w:rsidR="00162259" w:rsidRPr="00347160" w:rsidRDefault="00162259" w:rsidP="004A360C">
            <w:pPr>
              <w:pStyle w:val="TABLE-cell"/>
            </w:pPr>
            <w:r w:rsidRPr="00347160">
              <w:t xml:space="preserve">attribute0-supported-with-set  </w:t>
            </w:r>
          </w:p>
        </w:tc>
        <w:tc>
          <w:tcPr>
            <w:tcW w:w="832" w:type="dxa"/>
            <w:tcBorders>
              <w:top w:val="single" w:sz="12" w:space="0" w:color="auto"/>
              <w:left w:val="nil"/>
              <w:bottom w:val="single" w:sz="4" w:space="0" w:color="auto"/>
            </w:tcBorders>
          </w:tcPr>
          <w:p w14:paraId="16F8978E" w14:textId="77777777" w:rsidR="00162259" w:rsidRPr="00347160" w:rsidRDefault="00162259" w:rsidP="004A360C">
            <w:pPr>
              <w:pStyle w:val="TABLE-cell"/>
            </w:pPr>
            <w:r w:rsidRPr="00347160">
              <w:t>(8),</w:t>
            </w:r>
          </w:p>
        </w:tc>
        <w:tc>
          <w:tcPr>
            <w:tcW w:w="832" w:type="dxa"/>
            <w:tcBorders>
              <w:top w:val="single" w:sz="12" w:space="0" w:color="auto"/>
              <w:bottom w:val="single" w:sz="4" w:space="0" w:color="auto"/>
            </w:tcBorders>
            <w:vAlign w:val="center"/>
          </w:tcPr>
          <w:p w14:paraId="59DAE9D7" w14:textId="77777777" w:rsidR="00162259" w:rsidRPr="00347160" w:rsidRDefault="00162259" w:rsidP="004A360C">
            <w:pPr>
              <w:pStyle w:val="TABLE-cell"/>
            </w:pPr>
            <w:r w:rsidRPr="00347160">
              <w:t xml:space="preserve">LN </w:t>
            </w:r>
          </w:p>
        </w:tc>
        <w:tc>
          <w:tcPr>
            <w:tcW w:w="1098" w:type="dxa"/>
            <w:tcBorders>
              <w:top w:val="single" w:sz="12" w:space="0" w:color="auto"/>
              <w:bottom w:val="single" w:sz="4" w:space="0" w:color="auto"/>
            </w:tcBorders>
            <w:vAlign w:val="center"/>
          </w:tcPr>
          <w:p w14:paraId="3E49D358" w14:textId="77777777" w:rsidR="00162259" w:rsidRPr="00347160" w:rsidRDefault="00162259" w:rsidP="004A360C">
            <w:pPr>
              <w:pStyle w:val="TABLE-cell"/>
            </w:pPr>
            <w:r w:rsidRPr="00347160">
              <w:t>0</w:t>
            </w:r>
          </w:p>
        </w:tc>
        <w:tc>
          <w:tcPr>
            <w:tcW w:w="1099" w:type="dxa"/>
            <w:tcBorders>
              <w:top w:val="single" w:sz="12" w:space="0" w:color="auto"/>
              <w:bottom w:val="single" w:sz="4" w:space="0" w:color="auto"/>
            </w:tcBorders>
            <w:vAlign w:val="center"/>
          </w:tcPr>
          <w:p w14:paraId="313DA293" w14:textId="77777777" w:rsidR="00162259" w:rsidRPr="00347160" w:rsidRDefault="00162259" w:rsidP="004A360C">
            <w:pPr>
              <w:pStyle w:val="TABLE-cell"/>
            </w:pPr>
            <w:r w:rsidRPr="00347160">
              <w:t>0</w:t>
            </w:r>
          </w:p>
        </w:tc>
        <w:tc>
          <w:tcPr>
            <w:tcW w:w="1098" w:type="dxa"/>
            <w:tcBorders>
              <w:top w:val="single" w:sz="12" w:space="0" w:color="auto"/>
              <w:bottom w:val="single" w:sz="4" w:space="0" w:color="auto"/>
            </w:tcBorders>
            <w:vAlign w:val="center"/>
          </w:tcPr>
          <w:p w14:paraId="24929F72" w14:textId="77777777" w:rsidR="00162259" w:rsidRPr="00347160" w:rsidRDefault="00162259" w:rsidP="004A360C">
            <w:pPr>
              <w:pStyle w:val="TABLE-cell"/>
            </w:pPr>
            <w:r w:rsidRPr="00347160">
              <w:t>0</w:t>
            </w:r>
          </w:p>
        </w:tc>
        <w:tc>
          <w:tcPr>
            <w:tcW w:w="1099" w:type="dxa"/>
            <w:tcBorders>
              <w:top w:val="single" w:sz="12" w:space="0" w:color="auto"/>
              <w:bottom w:val="single" w:sz="4" w:space="0" w:color="auto"/>
            </w:tcBorders>
            <w:vAlign w:val="center"/>
          </w:tcPr>
          <w:p w14:paraId="27FB9B2D" w14:textId="77777777" w:rsidR="00162259" w:rsidRPr="00347160" w:rsidRDefault="00162259" w:rsidP="004A360C">
            <w:pPr>
              <w:pStyle w:val="TABLE-cell"/>
            </w:pPr>
            <w:r w:rsidRPr="00347160">
              <w:t>0</w:t>
            </w:r>
          </w:p>
        </w:tc>
      </w:tr>
      <w:tr w:rsidR="00162259" w:rsidRPr="00347160" w14:paraId="4F08B424" w14:textId="77777777" w:rsidTr="00077BDE">
        <w:trPr>
          <w:cantSplit/>
          <w:jc w:val="center"/>
        </w:trPr>
        <w:tc>
          <w:tcPr>
            <w:tcW w:w="3228" w:type="dxa"/>
            <w:tcBorders>
              <w:top w:val="single" w:sz="4" w:space="0" w:color="auto"/>
              <w:bottom w:val="single" w:sz="4" w:space="0" w:color="auto"/>
              <w:right w:val="nil"/>
            </w:tcBorders>
            <w:vAlign w:val="center"/>
          </w:tcPr>
          <w:p w14:paraId="23D51896" w14:textId="77777777" w:rsidR="00162259" w:rsidRPr="00347160" w:rsidRDefault="00162259" w:rsidP="004A360C">
            <w:pPr>
              <w:pStyle w:val="TABLE-cell"/>
              <w:rPr>
                <w:szCs w:val="16"/>
              </w:rPr>
            </w:pPr>
            <w:r w:rsidRPr="00347160">
              <w:rPr>
                <w:szCs w:val="16"/>
              </w:rPr>
              <w:t xml:space="preserve">priority-mgmt-supported         </w:t>
            </w:r>
          </w:p>
        </w:tc>
        <w:tc>
          <w:tcPr>
            <w:tcW w:w="832" w:type="dxa"/>
            <w:tcBorders>
              <w:top w:val="single" w:sz="4" w:space="0" w:color="auto"/>
              <w:left w:val="nil"/>
              <w:bottom w:val="single" w:sz="4" w:space="0" w:color="auto"/>
            </w:tcBorders>
          </w:tcPr>
          <w:p w14:paraId="411D007E" w14:textId="77777777" w:rsidR="00162259" w:rsidRPr="00347160" w:rsidRDefault="00162259" w:rsidP="004A360C">
            <w:pPr>
              <w:pStyle w:val="TABLE-cell"/>
            </w:pPr>
            <w:r w:rsidRPr="00347160">
              <w:t>(9),</w:t>
            </w:r>
          </w:p>
        </w:tc>
        <w:tc>
          <w:tcPr>
            <w:tcW w:w="832" w:type="dxa"/>
            <w:tcBorders>
              <w:top w:val="single" w:sz="4" w:space="0" w:color="auto"/>
              <w:bottom w:val="single" w:sz="4" w:space="0" w:color="auto"/>
            </w:tcBorders>
            <w:vAlign w:val="center"/>
          </w:tcPr>
          <w:p w14:paraId="10A8BEFD" w14:textId="77777777" w:rsidR="00162259" w:rsidRPr="00347160" w:rsidRDefault="00162259" w:rsidP="004A360C">
            <w:pPr>
              <w:pStyle w:val="TABLE-cell"/>
            </w:pPr>
            <w:r w:rsidRPr="00347160">
              <w:t xml:space="preserve">LN </w:t>
            </w:r>
          </w:p>
        </w:tc>
        <w:tc>
          <w:tcPr>
            <w:tcW w:w="1098" w:type="dxa"/>
            <w:tcBorders>
              <w:top w:val="single" w:sz="4" w:space="0" w:color="auto"/>
              <w:bottom w:val="single" w:sz="4" w:space="0" w:color="auto"/>
            </w:tcBorders>
            <w:vAlign w:val="center"/>
          </w:tcPr>
          <w:p w14:paraId="34B3A1E3" w14:textId="77777777" w:rsidR="00162259" w:rsidRPr="00347160" w:rsidRDefault="00162259" w:rsidP="004A360C">
            <w:pPr>
              <w:pStyle w:val="TABLE-cell"/>
            </w:pPr>
            <w:r w:rsidRPr="00347160">
              <w:t>1</w:t>
            </w:r>
          </w:p>
        </w:tc>
        <w:tc>
          <w:tcPr>
            <w:tcW w:w="1099" w:type="dxa"/>
            <w:tcBorders>
              <w:top w:val="single" w:sz="4" w:space="0" w:color="auto"/>
              <w:bottom w:val="single" w:sz="4" w:space="0" w:color="auto"/>
            </w:tcBorders>
            <w:vAlign w:val="center"/>
          </w:tcPr>
          <w:p w14:paraId="6A566139" w14:textId="77777777" w:rsidR="00162259" w:rsidRPr="00347160" w:rsidRDefault="00162259" w:rsidP="004A360C">
            <w:pPr>
              <w:pStyle w:val="TABLE-cell"/>
            </w:pPr>
            <w:r w:rsidRPr="00347160">
              <w:t>1</w:t>
            </w:r>
          </w:p>
        </w:tc>
        <w:tc>
          <w:tcPr>
            <w:tcW w:w="1098" w:type="dxa"/>
            <w:tcBorders>
              <w:top w:val="single" w:sz="4" w:space="0" w:color="auto"/>
              <w:bottom w:val="single" w:sz="4" w:space="0" w:color="auto"/>
            </w:tcBorders>
            <w:vAlign w:val="center"/>
          </w:tcPr>
          <w:p w14:paraId="0EDCA6CB" w14:textId="77777777" w:rsidR="00162259" w:rsidRPr="00347160" w:rsidRDefault="00162259" w:rsidP="004A360C">
            <w:pPr>
              <w:pStyle w:val="TABLE-cell"/>
            </w:pPr>
            <w:r w:rsidRPr="00347160">
              <w:t>0</w:t>
            </w:r>
          </w:p>
        </w:tc>
        <w:tc>
          <w:tcPr>
            <w:tcW w:w="1099" w:type="dxa"/>
            <w:tcBorders>
              <w:top w:val="single" w:sz="4" w:space="0" w:color="auto"/>
              <w:bottom w:val="single" w:sz="4" w:space="0" w:color="auto"/>
            </w:tcBorders>
            <w:vAlign w:val="center"/>
          </w:tcPr>
          <w:p w14:paraId="41F7807B" w14:textId="77777777" w:rsidR="00162259" w:rsidRPr="00347160" w:rsidRDefault="00162259" w:rsidP="004A360C">
            <w:pPr>
              <w:pStyle w:val="TABLE-cell"/>
            </w:pPr>
            <w:r w:rsidRPr="00347160">
              <w:t>0</w:t>
            </w:r>
          </w:p>
        </w:tc>
      </w:tr>
      <w:tr w:rsidR="00162259" w:rsidRPr="00347160" w14:paraId="19A3C7B1" w14:textId="77777777" w:rsidTr="00077BDE">
        <w:trPr>
          <w:cantSplit/>
          <w:jc w:val="center"/>
        </w:trPr>
        <w:tc>
          <w:tcPr>
            <w:tcW w:w="3228" w:type="dxa"/>
            <w:tcBorders>
              <w:top w:val="single" w:sz="4" w:space="0" w:color="auto"/>
              <w:bottom w:val="single" w:sz="4" w:space="0" w:color="auto"/>
              <w:right w:val="nil"/>
            </w:tcBorders>
            <w:vAlign w:val="center"/>
          </w:tcPr>
          <w:p w14:paraId="1BF3B188" w14:textId="77777777" w:rsidR="00162259" w:rsidRPr="00347160" w:rsidRDefault="00162259" w:rsidP="004A360C">
            <w:pPr>
              <w:pStyle w:val="TABLE-cell"/>
              <w:rPr>
                <w:szCs w:val="16"/>
              </w:rPr>
            </w:pPr>
            <w:r w:rsidRPr="00347160">
              <w:rPr>
                <w:szCs w:val="16"/>
              </w:rPr>
              <w:t xml:space="preserve">attribute0-supported-with-get  </w:t>
            </w:r>
          </w:p>
        </w:tc>
        <w:tc>
          <w:tcPr>
            <w:tcW w:w="832" w:type="dxa"/>
            <w:tcBorders>
              <w:top w:val="single" w:sz="4" w:space="0" w:color="auto"/>
              <w:left w:val="nil"/>
              <w:bottom w:val="single" w:sz="4" w:space="0" w:color="auto"/>
            </w:tcBorders>
          </w:tcPr>
          <w:p w14:paraId="6EEE69D2" w14:textId="77777777" w:rsidR="00162259" w:rsidRPr="00347160" w:rsidRDefault="00162259" w:rsidP="004A360C">
            <w:pPr>
              <w:pStyle w:val="TABLE-cell"/>
            </w:pPr>
            <w:r w:rsidRPr="00347160">
              <w:t>(10),</w:t>
            </w:r>
          </w:p>
        </w:tc>
        <w:tc>
          <w:tcPr>
            <w:tcW w:w="832" w:type="dxa"/>
            <w:tcBorders>
              <w:top w:val="single" w:sz="4" w:space="0" w:color="auto"/>
              <w:bottom w:val="single" w:sz="4" w:space="0" w:color="auto"/>
            </w:tcBorders>
            <w:vAlign w:val="center"/>
          </w:tcPr>
          <w:p w14:paraId="4B5E9F11" w14:textId="77777777" w:rsidR="00162259" w:rsidRPr="00347160" w:rsidRDefault="00162259" w:rsidP="004A360C">
            <w:pPr>
              <w:pStyle w:val="TABLE-cell"/>
            </w:pPr>
            <w:r w:rsidRPr="00347160">
              <w:t xml:space="preserve">LN </w:t>
            </w:r>
          </w:p>
        </w:tc>
        <w:tc>
          <w:tcPr>
            <w:tcW w:w="1098" w:type="dxa"/>
            <w:tcBorders>
              <w:top w:val="single" w:sz="4" w:space="0" w:color="auto"/>
              <w:bottom w:val="single" w:sz="4" w:space="0" w:color="auto"/>
            </w:tcBorders>
            <w:vAlign w:val="center"/>
          </w:tcPr>
          <w:p w14:paraId="080919BC" w14:textId="77777777" w:rsidR="00162259" w:rsidRPr="00347160" w:rsidRDefault="00162259" w:rsidP="004A360C">
            <w:pPr>
              <w:pStyle w:val="TABLE-cell"/>
            </w:pPr>
            <w:r w:rsidRPr="00347160">
              <w:t>1</w:t>
            </w:r>
          </w:p>
        </w:tc>
        <w:tc>
          <w:tcPr>
            <w:tcW w:w="1099" w:type="dxa"/>
            <w:tcBorders>
              <w:top w:val="single" w:sz="4" w:space="0" w:color="auto"/>
              <w:bottom w:val="single" w:sz="4" w:space="0" w:color="auto"/>
            </w:tcBorders>
            <w:vAlign w:val="center"/>
          </w:tcPr>
          <w:p w14:paraId="602CEA81" w14:textId="77777777" w:rsidR="00162259" w:rsidRPr="00347160" w:rsidRDefault="00162259" w:rsidP="004A360C">
            <w:pPr>
              <w:pStyle w:val="TABLE-cell"/>
            </w:pPr>
            <w:r w:rsidRPr="00347160">
              <w:t>0</w:t>
            </w:r>
          </w:p>
        </w:tc>
        <w:tc>
          <w:tcPr>
            <w:tcW w:w="1098" w:type="dxa"/>
            <w:tcBorders>
              <w:top w:val="single" w:sz="4" w:space="0" w:color="auto"/>
              <w:bottom w:val="single" w:sz="4" w:space="0" w:color="auto"/>
            </w:tcBorders>
            <w:vAlign w:val="center"/>
          </w:tcPr>
          <w:p w14:paraId="362D5352" w14:textId="77777777" w:rsidR="00162259" w:rsidRPr="00347160" w:rsidRDefault="00162259" w:rsidP="004A360C">
            <w:pPr>
              <w:pStyle w:val="TABLE-cell"/>
            </w:pPr>
            <w:r w:rsidRPr="00347160">
              <w:t>0</w:t>
            </w:r>
          </w:p>
        </w:tc>
        <w:tc>
          <w:tcPr>
            <w:tcW w:w="1099" w:type="dxa"/>
            <w:tcBorders>
              <w:top w:val="single" w:sz="4" w:space="0" w:color="auto"/>
              <w:bottom w:val="single" w:sz="4" w:space="0" w:color="auto"/>
            </w:tcBorders>
            <w:vAlign w:val="center"/>
          </w:tcPr>
          <w:p w14:paraId="03E23F51" w14:textId="77777777" w:rsidR="00162259" w:rsidRPr="00347160" w:rsidRDefault="00162259" w:rsidP="004A360C">
            <w:pPr>
              <w:pStyle w:val="TABLE-cell"/>
            </w:pPr>
            <w:r w:rsidRPr="00347160">
              <w:t>0</w:t>
            </w:r>
          </w:p>
        </w:tc>
      </w:tr>
      <w:tr w:rsidR="00162259" w:rsidRPr="00347160" w14:paraId="4FF1C180" w14:textId="77777777" w:rsidTr="00077BDE">
        <w:trPr>
          <w:cantSplit/>
          <w:jc w:val="center"/>
        </w:trPr>
        <w:tc>
          <w:tcPr>
            <w:tcW w:w="3228" w:type="dxa"/>
            <w:tcBorders>
              <w:top w:val="single" w:sz="4" w:space="0" w:color="auto"/>
              <w:bottom w:val="single" w:sz="4" w:space="0" w:color="auto"/>
              <w:right w:val="nil"/>
            </w:tcBorders>
            <w:vAlign w:val="center"/>
          </w:tcPr>
          <w:p w14:paraId="3B308CCB" w14:textId="77777777" w:rsidR="00162259" w:rsidRPr="00347160" w:rsidRDefault="00162259" w:rsidP="004A360C">
            <w:pPr>
              <w:pStyle w:val="TABLE-cell"/>
              <w:rPr>
                <w:szCs w:val="16"/>
              </w:rPr>
            </w:pPr>
            <w:r w:rsidRPr="00347160">
              <w:rPr>
                <w:szCs w:val="16"/>
              </w:rPr>
              <w:t>block-transfer-with-get-or-read</w:t>
            </w:r>
          </w:p>
        </w:tc>
        <w:tc>
          <w:tcPr>
            <w:tcW w:w="832" w:type="dxa"/>
            <w:tcBorders>
              <w:top w:val="single" w:sz="4" w:space="0" w:color="auto"/>
              <w:left w:val="nil"/>
              <w:bottom w:val="single" w:sz="4" w:space="0" w:color="auto"/>
            </w:tcBorders>
          </w:tcPr>
          <w:p w14:paraId="50962A20" w14:textId="77777777" w:rsidR="00162259" w:rsidRPr="00347160" w:rsidRDefault="00162259" w:rsidP="004A360C">
            <w:pPr>
              <w:pStyle w:val="TABLE-cell"/>
            </w:pPr>
            <w:r w:rsidRPr="00347160">
              <w:t>(11),</w:t>
            </w:r>
          </w:p>
        </w:tc>
        <w:tc>
          <w:tcPr>
            <w:tcW w:w="832" w:type="dxa"/>
            <w:tcBorders>
              <w:top w:val="single" w:sz="4" w:space="0" w:color="auto"/>
              <w:bottom w:val="single" w:sz="4" w:space="0" w:color="auto"/>
            </w:tcBorders>
            <w:vAlign w:val="center"/>
          </w:tcPr>
          <w:p w14:paraId="2BDAFA6C" w14:textId="77777777" w:rsidR="00162259" w:rsidRPr="00347160" w:rsidRDefault="00162259" w:rsidP="004A360C">
            <w:pPr>
              <w:pStyle w:val="TABLE-cell"/>
            </w:pPr>
            <w:r w:rsidRPr="00347160">
              <w:t xml:space="preserve">LN </w:t>
            </w:r>
          </w:p>
        </w:tc>
        <w:tc>
          <w:tcPr>
            <w:tcW w:w="1098" w:type="dxa"/>
            <w:tcBorders>
              <w:top w:val="single" w:sz="4" w:space="0" w:color="auto"/>
              <w:bottom w:val="single" w:sz="4" w:space="0" w:color="auto"/>
            </w:tcBorders>
            <w:vAlign w:val="center"/>
          </w:tcPr>
          <w:p w14:paraId="0AC5D130" w14:textId="77777777" w:rsidR="00162259" w:rsidRPr="00347160" w:rsidRDefault="00162259" w:rsidP="004A360C">
            <w:pPr>
              <w:pStyle w:val="TABLE-cell"/>
            </w:pPr>
            <w:r w:rsidRPr="00347160">
              <w:t>1</w:t>
            </w:r>
          </w:p>
        </w:tc>
        <w:tc>
          <w:tcPr>
            <w:tcW w:w="1099" w:type="dxa"/>
            <w:tcBorders>
              <w:top w:val="single" w:sz="4" w:space="0" w:color="auto"/>
              <w:bottom w:val="single" w:sz="4" w:space="0" w:color="auto"/>
            </w:tcBorders>
            <w:vAlign w:val="center"/>
          </w:tcPr>
          <w:p w14:paraId="61F6CAA5" w14:textId="77777777" w:rsidR="00162259" w:rsidRPr="00347160" w:rsidRDefault="00162259" w:rsidP="004A360C">
            <w:pPr>
              <w:pStyle w:val="TABLE-cell"/>
            </w:pPr>
            <w:r w:rsidRPr="00347160">
              <w:t>1</w:t>
            </w:r>
          </w:p>
        </w:tc>
        <w:tc>
          <w:tcPr>
            <w:tcW w:w="1098" w:type="dxa"/>
            <w:tcBorders>
              <w:top w:val="single" w:sz="4" w:space="0" w:color="auto"/>
              <w:bottom w:val="single" w:sz="4" w:space="0" w:color="auto"/>
            </w:tcBorders>
            <w:vAlign w:val="center"/>
          </w:tcPr>
          <w:p w14:paraId="53C8FC39" w14:textId="77777777" w:rsidR="00162259" w:rsidRPr="00347160" w:rsidRDefault="00162259" w:rsidP="004A360C">
            <w:pPr>
              <w:pStyle w:val="TABLE-cell"/>
            </w:pPr>
            <w:r w:rsidRPr="00347160">
              <w:t>0</w:t>
            </w:r>
          </w:p>
        </w:tc>
        <w:tc>
          <w:tcPr>
            <w:tcW w:w="1099" w:type="dxa"/>
            <w:tcBorders>
              <w:top w:val="single" w:sz="4" w:space="0" w:color="auto"/>
              <w:bottom w:val="single" w:sz="4" w:space="0" w:color="auto"/>
            </w:tcBorders>
            <w:vAlign w:val="center"/>
          </w:tcPr>
          <w:p w14:paraId="60810034" w14:textId="77777777" w:rsidR="00162259" w:rsidRPr="00347160" w:rsidRDefault="00162259" w:rsidP="004A360C">
            <w:pPr>
              <w:pStyle w:val="TABLE-cell"/>
            </w:pPr>
            <w:r w:rsidRPr="00347160">
              <w:t>0</w:t>
            </w:r>
          </w:p>
        </w:tc>
      </w:tr>
      <w:tr w:rsidR="00162259" w:rsidRPr="00347160" w14:paraId="0D5CD866" w14:textId="77777777" w:rsidTr="00077BDE">
        <w:trPr>
          <w:cantSplit/>
          <w:jc w:val="center"/>
        </w:trPr>
        <w:tc>
          <w:tcPr>
            <w:tcW w:w="3228" w:type="dxa"/>
            <w:tcBorders>
              <w:top w:val="single" w:sz="4" w:space="0" w:color="auto"/>
              <w:bottom w:val="single" w:sz="4" w:space="0" w:color="auto"/>
              <w:right w:val="nil"/>
            </w:tcBorders>
            <w:vAlign w:val="center"/>
          </w:tcPr>
          <w:p w14:paraId="089939F3" w14:textId="77777777" w:rsidR="00162259" w:rsidRPr="00347160" w:rsidRDefault="00162259" w:rsidP="004A360C">
            <w:pPr>
              <w:pStyle w:val="TABLE-cell"/>
              <w:rPr>
                <w:szCs w:val="16"/>
              </w:rPr>
            </w:pPr>
            <w:r w:rsidRPr="00347160">
              <w:rPr>
                <w:szCs w:val="16"/>
              </w:rPr>
              <w:t xml:space="preserve">block-transfer-with-set-or-write </w:t>
            </w:r>
          </w:p>
        </w:tc>
        <w:tc>
          <w:tcPr>
            <w:tcW w:w="832" w:type="dxa"/>
            <w:tcBorders>
              <w:top w:val="single" w:sz="4" w:space="0" w:color="auto"/>
              <w:left w:val="nil"/>
              <w:bottom w:val="single" w:sz="4" w:space="0" w:color="auto"/>
            </w:tcBorders>
          </w:tcPr>
          <w:p w14:paraId="7950C8B6" w14:textId="77777777" w:rsidR="00162259" w:rsidRPr="00347160" w:rsidRDefault="00162259" w:rsidP="004A360C">
            <w:pPr>
              <w:pStyle w:val="TABLE-cell"/>
            </w:pPr>
            <w:r w:rsidRPr="00347160">
              <w:t>(12),</w:t>
            </w:r>
          </w:p>
        </w:tc>
        <w:tc>
          <w:tcPr>
            <w:tcW w:w="832" w:type="dxa"/>
            <w:tcBorders>
              <w:top w:val="single" w:sz="4" w:space="0" w:color="auto"/>
              <w:bottom w:val="single" w:sz="4" w:space="0" w:color="auto"/>
            </w:tcBorders>
            <w:vAlign w:val="center"/>
          </w:tcPr>
          <w:p w14:paraId="2B30D91E" w14:textId="77777777" w:rsidR="00162259" w:rsidRPr="00347160" w:rsidRDefault="00162259" w:rsidP="004A360C">
            <w:pPr>
              <w:pStyle w:val="TABLE-cell"/>
            </w:pPr>
            <w:r w:rsidRPr="00347160">
              <w:t xml:space="preserve">LN </w:t>
            </w:r>
          </w:p>
        </w:tc>
        <w:tc>
          <w:tcPr>
            <w:tcW w:w="1098" w:type="dxa"/>
            <w:tcBorders>
              <w:top w:val="single" w:sz="4" w:space="0" w:color="auto"/>
              <w:bottom w:val="single" w:sz="4" w:space="0" w:color="auto"/>
            </w:tcBorders>
            <w:vAlign w:val="center"/>
          </w:tcPr>
          <w:p w14:paraId="0C061610" w14:textId="77777777" w:rsidR="00162259" w:rsidRPr="00347160" w:rsidRDefault="00162259" w:rsidP="004A360C">
            <w:pPr>
              <w:pStyle w:val="TABLE-cell"/>
            </w:pPr>
            <w:r w:rsidRPr="00347160">
              <w:t>1</w:t>
            </w:r>
          </w:p>
        </w:tc>
        <w:tc>
          <w:tcPr>
            <w:tcW w:w="1099" w:type="dxa"/>
            <w:tcBorders>
              <w:top w:val="single" w:sz="4" w:space="0" w:color="auto"/>
              <w:bottom w:val="single" w:sz="4" w:space="0" w:color="auto"/>
            </w:tcBorders>
            <w:vAlign w:val="center"/>
          </w:tcPr>
          <w:p w14:paraId="60892633" w14:textId="77777777" w:rsidR="00162259" w:rsidRPr="00347160" w:rsidRDefault="00162259" w:rsidP="004A360C">
            <w:pPr>
              <w:pStyle w:val="TABLE-cell"/>
            </w:pPr>
            <w:r w:rsidRPr="00347160">
              <w:t>0</w:t>
            </w:r>
          </w:p>
        </w:tc>
        <w:tc>
          <w:tcPr>
            <w:tcW w:w="1098" w:type="dxa"/>
            <w:tcBorders>
              <w:top w:val="single" w:sz="4" w:space="0" w:color="auto"/>
              <w:bottom w:val="single" w:sz="4" w:space="0" w:color="auto"/>
            </w:tcBorders>
            <w:vAlign w:val="center"/>
          </w:tcPr>
          <w:p w14:paraId="088B49D3" w14:textId="77777777" w:rsidR="00162259" w:rsidRPr="00347160" w:rsidRDefault="00162259" w:rsidP="004A360C">
            <w:pPr>
              <w:pStyle w:val="TABLE-cell"/>
            </w:pPr>
            <w:r w:rsidRPr="00347160">
              <w:t>0</w:t>
            </w:r>
          </w:p>
        </w:tc>
        <w:tc>
          <w:tcPr>
            <w:tcW w:w="1099" w:type="dxa"/>
            <w:tcBorders>
              <w:top w:val="single" w:sz="4" w:space="0" w:color="auto"/>
              <w:bottom w:val="single" w:sz="4" w:space="0" w:color="auto"/>
            </w:tcBorders>
            <w:vAlign w:val="center"/>
          </w:tcPr>
          <w:p w14:paraId="629BC837" w14:textId="77777777" w:rsidR="00162259" w:rsidRPr="00347160" w:rsidRDefault="00162259" w:rsidP="004A360C">
            <w:pPr>
              <w:pStyle w:val="TABLE-cell"/>
            </w:pPr>
            <w:r w:rsidRPr="00347160">
              <w:t>0</w:t>
            </w:r>
          </w:p>
        </w:tc>
      </w:tr>
      <w:tr w:rsidR="00162259" w:rsidRPr="00347160" w14:paraId="48CDD8F7" w14:textId="77777777" w:rsidTr="00077BDE">
        <w:trPr>
          <w:cantSplit/>
          <w:jc w:val="center"/>
        </w:trPr>
        <w:tc>
          <w:tcPr>
            <w:tcW w:w="3228" w:type="dxa"/>
            <w:tcBorders>
              <w:top w:val="single" w:sz="4" w:space="0" w:color="auto"/>
              <w:right w:val="nil"/>
            </w:tcBorders>
            <w:vAlign w:val="center"/>
          </w:tcPr>
          <w:p w14:paraId="3DE6828B" w14:textId="77777777" w:rsidR="00162259" w:rsidRPr="00347160" w:rsidRDefault="00162259" w:rsidP="004A360C">
            <w:pPr>
              <w:pStyle w:val="TABLE-cell"/>
              <w:rPr>
                <w:szCs w:val="16"/>
              </w:rPr>
            </w:pPr>
            <w:r w:rsidRPr="00347160">
              <w:rPr>
                <w:szCs w:val="16"/>
              </w:rPr>
              <w:t xml:space="preserve">block-transfer-with-action    </w:t>
            </w:r>
          </w:p>
        </w:tc>
        <w:tc>
          <w:tcPr>
            <w:tcW w:w="832" w:type="dxa"/>
            <w:tcBorders>
              <w:top w:val="single" w:sz="4" w:space="0" w:color="auto"/>
              <w:left w:val="nil"/>
            </w:tcBorders>
          </w:tcPr>
          <w:p w14:paraId="4F2ADEE5" w14:textId="77777777" w:rsidR="00162259" w:rsidRPr="00347160" w:rsidRDefault="00162259" w:rsidP="004A360C">
            <w:pPr>
              <w:pStyle w:val="TABLE-cell"/>
            </w:pPr>
            <w:r w:rsidRPr="00347160">
              <w:t>(13),</w:t>
            </w:r>
          </w:p>
        </w:tc>
        <w:tc>
          <w:tcPr>
            <w:tcW w:w="832" w:type="dxa"/>
            <w:tcBorders>
              <w:top w:val="single" w:sz="4" w:space="0" w:color="auto"/>
            </w:tcBorders>
            <w:vAlign w:val="center"/>
          </w:tcPr>
          <w:p w14:paraId="3AB5CD36" w14:textId="77777777" w:rsidR="00162259" w:rsidRPr="00347160" w:rsidRDefault="00162259" w:rsidP="004A360C">
            <w:pPr>
              <w:pStyle w:val="TABLE-cell"/>
            </w:pPr>
            <w:r w:rsidRPr="00347160">
              <w:t xml:space="preserve">LN </w:t>
            </w:r>
          </w:p>
        </w:tc>
        <w:tc>
          <w:tcPr>
            <w:tcW w:w="1098" w:type="dxa"/>
            <w:tcBorders>
              <w:top w:val="single" w:sz="4" w:space="0" w:color="auto"/>
            </w:tcBorders>
            <w:vAlign w:val="center"/>
          </w:tcPr>
          <w:p w14:paraId="6B8E582C" w14:textId="77777777" w:rsidR="00162259" w:rsidRPr="00347160" w:rsidRDefault="00162259" w:rsidP="004A360C">
            <w:pPr>
              <w:pStyle w:val="TABLE-cell"/>
            </w:pPr>
            <w:r w:rsidRPr="00347160">
              <w:t>1</w:t>
            </w:r>
          </w:p>
        </w:tc>
        <w:tc>
          <w:tcPr>
            <w:tcW w:w="1099" w:type="dxa"/>
            <w:tcBorders>
              <w:top w:val="single" w:sz="4" w:space="0" w:color="auto"/>
            </w:tcBorders>
            <w:vAlign w:val="center"/>
          </w:tcPr>
          <w:p w14:paraId="4ED97BBB" w14:textId="77777777" w:rsidR="00162259" w:rsidRPr="00347160" w:rsidRDefault="00162259" w:rsidP="004A360C">
            <w:pPr>
              <w:pStyle w:val="TABLE-cell"/>
            </w:pPr>
            <w:r w:rsidRPr="00347160">
              <w:t>0</w:t>
            </w:r>
          </w:p>
        </w:tc>
        <w:tc>
          <w:tcPr>
            <w:tcW w:w="1098" w:type="dxa"/>
            <w:tcBorders>
              <w:top w:val="single" w:sz="4" w:space="0" w:color="auto"/>
            </w:tcBorders>
            <w:vAlign w:val="center"/>
          </w:tcPr>
          <w:p w14:paraId="086C9692" w14:textId="77777777" w:rsidR="00162259" w:rsidRPr="00347160" w:rsidRDefault="00162259" w:rsidP="004A360C">
            <w:pPr>
              <w:pStyle w:val="TABLE-cell"/>
            </w:pPr>
            <w:r w:rsidRPr="00347160">
              <w:t>0</w:t>
            </w:r>
          </w:p>
        </w:tc>
        <w:tc>
          <w:tcPr>
            <w:tcW w:w="1099" w:type="dxa"/>
            <w:tcBorders>
              <w:top w:val="single" w:sz="4" w:space="0" w:color="auto"/>
            </w:tcBorders>
            <w:vAlign w:val="center"/>
          </w:tcPr>
          <w:p w14:paraId="48D90627" w14:textId="77777777" w:rsidR="00162259" w:rsidRPr="00347160" w:rsidRDefault="00162259" w:rsidP="004A360C">
            <w:pPr>
              <w:pStyle w:val="TABLE-cell"/>
            </w:pPr>
            <w:r w:rsidRPr="00347160">
              <w:t>0</w:t>
            </w:r>
          </w:p>
        </w:tc>
      </w:tr>
      <w:tr w:rsidR="00162259" w:rsidRPr="00347160" w14:paraId="191BF4B0" w14:textId="77777777" w:rsidTr="00077BDE">
        <w:trPr>
          <w:cantSplit/>
          <w:jc w:val="center"/>
        </w:trPr>
        <w:tc>
          <w:tcPr>
            <w:tcW w:w="3228" w:type="dxa"/>
            <w:tcBorders>
              <w:right w:val="nil"/>
            </w:tcBorders>
            <w:vAlign w:val="center"/>
          </w:tcPr>
          <w:p w14:paraId="1C094A8F" w14:textId="77777777" w:rsidR="00162259" w:rsidRPr="00347160" w:rsidRDefault="00162259" w:rsidP="004A360C">
            <w:pPr>
              <w:pStyle w:val="TABLE-cell"/>
              <w:rPr>
                <w:szCs w:val="16"/>
              </w:rPr>
            </w:pPr>
            <w:r w:rsidRPr="00347160">
              <w:rPr>
                <w:szCs w:val="16"/>
              </w:rPr>
              <w:t xml:space="preserve">multiple-references           </w:t>
            </w:r>
          </w:p>
        </w:tc>
        <w:tc>
          <w:tcPr>
            <w:tcW w:w="832" w:type="dxa"/>
            <w:tcBorders>
              <w:left w:val="nil"/>
            </w:tcBorders>
          </w:tcPr>
          <w:p w14:paraId="2B7E06B9" w14:textId="77777777" w:rsidR="00162259" w:rsidRPr="00347160" w:rsidRDefault="00162259" w:rsidP="004A360C">
            <w:pPr>
              <w:pStyle w:val="TABLE-cell"/>
            </w:pPr>
            <w:r w:rsidRPr="00347160">
              <w:t>(14),</w:t>
            </w:r>
          </w:p>
        </w:tc>
        <w:tc>
          <w:tcPr>
            <w:tcW w:w="832" w:type="dxa"/>
            <w:vAlign w:val="center"/>
          </w:tcPr>
          <w:p w14:paraId="1CD4B895" w14:textId="77777777" w:rsidR="00162259" w:rsidRPr="00347160" w:rsidRDefault="00162259" w:rsidP="004A360C">
            <w:pPr>
              <w:pStyle w:val="TABLE-cell"/>
            </w:pPr>
            <w:r w:rsidRPr="00347160">
              <w:t xml:space="preserve">LN/SN </w:t>
            </w:r>
          </w:p>
        </w:tc>
        <w:tc>
          <w:tcPr>
            <w:tcW w:w="1098" w:type="dxa"/>
            <w:vAlign w:val="center"/>
          </w:tcPr>
          <w:p w14:paraId="27B9E9A6" w14:textId="77777777" w:rsidR="00162259" w:rsidRPr="00347160" w:rsidRDefault="00162259" w:rsidP="004A360C">
            <w:pPr>
              <w:pStyle w:val="TABLE-cell"/>
            </w:pPr>
            <w:r w:rsidRPr="00347160">
              <w:t>1</w:t>
            </w:r>
          </w:p>
        </w:tc>
        <w:tc>
          <w:tcPr>
            <w:tcW w:w="1099" w:type="dxa"/>
            <w:vAlign w:val="center"/>
          </w:tcPr>
          <w:p w14:paraId="22453DA7" w14:textId="77777777" w:rsidR="00162259" w:rsidRPr="00347160" w:rsidRDefault="00162259" w:rsidP="004A360C">
            <w:pPr>
              <w:pStyle w:val="TABLE-cell"/>
            </w:pPr>
            <w:r w:rsidRPr="00347160">
              <w:t>0</w:t>
            </w:r>
          </w:p>
        </w:tc>
        <w:tc>
          <w:tcPr>
            <w:tcW w:w="1098" w:type="dxa"/>
            <w:vAlign w:val="center"/>
          </w:tcPr>
          <w:p w14:paraId="555AF9EC" w14:textId="77777777" w:rsidR="00162259" w:rsidRPr="00347160" w:rsidRDefault="00162259" w:rsidP="004A360C">
            <w:pPr>
              <w:pStyle w:val="TABLE-cell"/>
            </w:pPr>
            <w:r w:rsidRPr="00347160">
              <w:t>1</w:t>
            </w:r>
          </w:p>
        </w:tc>
        <w:tc>
          <w:tcPr>
            <w:tcW w:w="1099" w:type="dxa"/>
            <w:vAlign w:val="center"/>
          </w:tcPr>
          <w:p w14:paraId="1E32ACCD" w14:textId="77777777" w:rsidR="00162259" w:rsidRPr="00347160" w:rsidRDefault="00162259" w:rsidP="004A360C">
            <w:pPr>
              <w:pStyle w:val="TABLE-cell"/>
            </w:pPr>
            <w:r w:rsidRPr="00347160">
              <w:t>1</w:t>
            </w:r>
          </w:p>
        </w:tc>
      </w:tr>
      <w:tr w:rsidR="00162259" w:rsidRPr="00347160" w14:paraId="04318208" w14:textId="77777777" w:rsidTr="00077BDE">
        <w:trPr>
          <w:cantSplit/>
          <w:jc w:val="center"/>
        </w:trPr>
        <w:tc>
          <w:tcPr>
            <w:tcW w:w="3228" w:type="dxa"/>
            <w:tcBorders>
              <w:bottom w:val="single" w:sz="12" w:space="0" w:color="auto"/>
              <w:right w:val="nil"/>
            </w:tcBorders>
            <w:vAlign w:val="center"/>
          </w:tcPr>
          <w:p w14:paraId="6086D0F6" w14:textId="77777777" w:rsidR="00162259" w:rsidRPr="00347160" w:rsidRDefault="00162259" w:rsidP="004A360C">
            <w:pPr>
              <w:pStyle w:val="TABLE-cell"/>
              <w:rPr>
                <w:szCs w:val="16"/>
              </w:rPr>
            </w:pPr>
            <w:r w:rsidRPr="00347160">
              <w:rPr>
                <w:szCs w:val="16"/>
              </w:rPr>
              <w:t xml:space="preserve">information-report            </w:t>
            </w:r>
          </w:p>
        </w:tc>
        <w:tc>
          <w:tcPr>
            <w:tcW w:w="832" w:type="dxa"/>
            <w:tcBorders>
              <w:left w:val="nil"/>
              <w:bottom w:val="single" w:sz="12" w:space="0" w:color="auto"/>
            </w:tcBorders>
          </w:tcPr>
          <w:p w14:paraId="2F0B6315" w14:textId="77777777" w:rsidR="00162259" w:rsidRPr="00347160" w:rsidRDefault="00162259" w:rsidP="004A360C">
            <w:pPr>
              <w:pStyle w:val="TABLE-cell"/>
            </w:pPr>
            <w:r w:rsidRPr="00347160">
              <w:t>(15),</w:t>
            </w:r>
          </w:p>
        </w:tc>
        <w:tc>
          <w:tcPr>
            <w:tcW w:w="832" w:type="dxa"/>
            <w:tcBorders>
              <w:bottom w:val="single" w:sz="12" w:space="0" w:color="auto"/>
            </w:tcBorders>
            <w:vAlign w:val="center"/>
          </w:tcPr>
          <w:p w14:paraId="62E4DDD1" w14:textId="77777777" w:rsidR="00162259" w:rsidRPr="00347160" w:rsidRDefault="00162259" w:rsidP="004A360C">
            <w:pPr>
              <w:pStyle w:val="TABLE-cell"/>
            </w:pPr>
            <w:r w:rsidRPr="00347160">
              <w:t xml:space="preserve">SN </w:t>
            </w:r>
          </w:p>
        </w:tc>
        <w:tc>
          <w:tcPr>
            <w:tcW w:w="1098" w:type="dxa"/>
            <w:tcBorders>
              <w:bottom w:val="single" w:sz="12" w:space="0" w:color="auto"/>
            </w:tcBorders>
            <w:vAlign w:val="center"/>
          </w:tcPr>
          <w:p w14:paraId="011E75D1" w14:textId="77777777" w:rsidR="00162259" w:rsidRPr="00347160" w:rsidRDefault="00162259" w:rsidP="004A360C">
            <w:pPr>
              <w:pStyle w:val="TABLE-cell"/>
            </w:pPr>
            <w:r w:rsidRPr="00347160">
              <w:t>0</w:t>
            </w:r>
          </w:p>
        </w:tc>
        <w:tc>
          <w:tcPr>
            <w:tcW w:w="1099" w:type="dxa"/>
            <w:tcBorders>
              <w:bottom w:val="single" w:sz="12" w:space="0" w:color="auto"/>
            </w:tcBorders>
            <w:vAlign w:val="center"/>
          </w:tcPr>
          <w:p w14:paraId="089A9311" w14:textId="77777777" w:rsidR="00162259" w:rsidRPr="00347160" w:rsidRDefault="00162259" w:rsidP="004A360C">
            <w:pPr>
              <w:pStyle w:val="TABLE-cell"/>
            </w:pPr>
            <w:r w:rsidRPr="00347160">
              <w:t>0</w:t>
            </w:r>
          </w:p>
        </w:tc>
        <w:tc>
          <w:tcPr>
            <w:tcW w:w="1098" w:type="dxa"/>
            <w:tcBorders>
              <w:bottom w:val="single" w:sz="12" w:space="0" w:color="auto"/>
            </w:tcBorders>
            <w:vAlign w:val="center"/>
          </w:tcPr>
          <w:p w14:paraId="2D08B93D" w14:textId="77777777" w:rsidR="00162259" w:rsidRPr="00347160" w:rsidRDefault="00162259" w:rsidP="004A360C">
            <w:pPr>
              <w:pStyle w:val="TABLE-cell"/>
            </w:pPr>
            <w:r w:rsidRPr="00347160">
              <w:t>1</w:t>
            </w:r>
          </w:p>
        </w:tc>
        <w:tc>
          <w:tcPr>
            <w:tcW w:w="1099" w:type="dxa"/>
            <w:tcBorders>
              <w:bottom w:val="single" w:sz="12" w:space="0" w:color="auto"/>
            </w:tcBorders>
            <w:vAlign w:val="center"/>
          </w:tcPr>
          <w:p w14:paraId="42B711C5" w14:textId="77777777" w:rsidR="00162259" w:rsidRPr="00347160" w:rsidRDefault="00162259" w:rsidP="004A360C">
            <w:pPr>
              <w:pStyle w:val="TABLE-cell"/>
            </w:pPr>
            <w:r w:rsidRPr="00347160">
              <w:t>1</w:t>
            </w:r>
          </w:p>
        </w:tc>
      </w:tr>
      <w:tr w:rsidR="00162259" w:rsidRPr="00347160" w14:paraId="477F9833" w14:textId="77777777" w:rsidTr="00077BDE">
        <w:trPr>
          <w:cantSplit/>
          <w:jc w:val="center"/>
        </w:trPr>
        <w:tc>
          <w:tcPr>
            <w:tcW w:w="3228" w:type="dxa"/>
            <w:tcBorders>
              <w:top w:val="single" w:sz="12" w:space="0" w:color="auto"/>
              <w:right w:val="nil"/>
            </w:tcBorders>
            <w:vAlign w:val="center"/>
          </w:tcPr>
          <w:p w14:paraId="7A562566" w14:textId="77777777" w:rsidR="00162259" w:rsidRPr="00347160" w:rsidRDefault="00162259" w:rsidP="004A360C">
            <w:pPr>
              <w:pStyle w:val="TABLE-cell"/>
              <w:rPr>
                <w:szCs w:val="16"/>
              </w:rPr>
            </w:pPr>
            <w:r w:rsidRPr="00347160">
              <w:rPr>
                <w:szCs w:val="16"/>
              </w:rPr>
              <w:t xml:space="preserve">reserved-sixteen              </w:t>
            </w:r>
          </w:p>
        </w:tc>
        <w:tc>
          <w:tcPr>
            <w:tcW w:w="832" w:type="dxa"/>
            <w:tcBorders>
              <w:top w:val="single" w:sz="12" w:space="0" w:color="auto"/>
              <w:left w:val="nil"/>
            </w:tcBorders>
          </w:tcPr>
          <w:p w14:paraId="55E5B89C" w14:textId="77777777" w:rsidR="00162259" w:rsidRPr="00347160" w:rsidRDefault="00162259" w:rsidP="004A360C">
            <w:pPr>
              <w:pStyle w:val="TABLE-cell"/>
            </w:pPr>
            <w:r w:rsidRPr="00347160">
              <w:t>(16),</w:t>
            </w:r>
          </w:p>
        </w:tc>
        <w:tc>
          <w:tcPr>
            <w:tcW w:w="832" w:type="dxa"/>
            <w:tcBorders>
              <w:top w:val="single" w:sz="12" w:space="0" w:color="auto"/>
            </w:tcBorders>
            <w:vAlign w:val="center"/>
          </w:tcPr>
          <w:p w14:paraId="68E80A91" w14:textId="77777777" w:rsidR="00162259" w:rsidRPr="00347160" w:rsidRDefault="00162259" w:rsidP="004A360C">
            <w:pPr>
              <w:pStyle w:val="TABLE-cell"/>
            </w:pPr>
          </w:p>
        </w:tc>
        <w:tc>
          <w:tcPr>
            <w:tcW w:w="1098" w:type="dxa"/>
            <w:tcBorders>
              <w:top w:val="single" w:sz="12" w:space="0" w:color="auto"/>
            </w:tcBorders>
            <w:vAlign w:val="center"/>
          </w:tcPr>
          <w:p w14:paraId="28EA4AF9" w14:textId="77777777" w:rsidR="00162259" w:rsidRPr="00347160" w:rsidRDefault="00162259" w:rsidP="004A360C">
            <w:pPr>
              <w:pStyle w:val="TABLE-cell"/>
            </w:pPr>
            <w:r w:rsidRPr="00347160">
              <w:t>0</w:t>
            </w:r>
          </w:p>
        </w:tc>
        <w:tc>
          <w:tcPr>
            <w:tcW w:w="1099" w:type="dxa"/>
            <w:tcBorders>
              <w:top w:val="single" w:sz="12" w:space="0" w:color="auto"/>
            </w:tcBorders>
            <w:vAlign w:val="center"/>
          </w:tcPr>
          <w:p w14:paraId="3F4AF452" w14:textId="77777777" w:rsidR="00162259" w:rsidRPr="00347160" w:rsidRDefault="00162259" w:rsidP="004A360C">
            <w:pPr>
              <w:pStyle w:val="TABLE-cell"/>
            </w:pPr>
            <w:r w:rsidRPr="00347160">
              <w:t>0</w:t>
            </w:r>
          </w:p>
        </w:tc>
        <w:tc>
          <w:tcPr>
            <w:tcW w:w="1098" w:type="dxa"/>
            <w:tcBorders>
              <w:top w:val="single" w:sz="12" w:space="0" w:color="auto"/>
            </w:tcBorders>
            <w:vAlign w:val="center"/>
          </w:tcPr>
          <w:p w14:paraId="398BBAAB" w14:textId="77777777" w:rsidR="00162259" w:rsidRPr="00347160" w:rsidRDefault="00162259" w:rsidP="004A360C">
            <w:pPr>
              <w:pStyle w:val="TABLE-cell"/>
            </w:pPr>
            <w:r w:rsidRPr="00347160">
              <w:t>0</w:t>
            </w:r>
          </w:p>
        </w:tc>
        <w:tc>
          <w:tcPr>
            <w:tcW w:w="1099" w:type="dxa"/>
            <w:tcBorders>
              <w:top w:val="single" w:sz="12" w:space="0" w:color="auto"/>
            </w:tcBorders>
            <w:vAlign w:val="center"/>
          </w:tcPr>
          <w:p w14:paraId="4084F389" w14:textId="77777777" w:rsidR="00162259" w:rsidRPr="00347160" w:rsidRDefault="00162259" w:rsidP="004A360C">
            <w:pPr>
              <w:pStyle w:val="TABLE-cell"/>
            </w:pPr>
            <w:r w:rsidRPr="00347160">
              <w:t>0</w:t>
            </w:r>
          </w:p>
        </w:tc>
      </w:tr>
      <w:tr w:rsidR="00162259" w:rsidRPr="00347160" w14:paraId="465AD8E2" w14:textId="77777777" w:rsidTr="00077BDE">
        <w:trPr>
          <w:cantSplit/>
          <w:jc w:val="center"/>
        </w:trPr>
        <w:tc>
          <w:tcPr>
            <w:tcW w:w="3228" w:type="dxa"/>
            <w:tcBorders>
              <w:right w:val="nil"/>
            </w:tcBorders>
            <w:vAlign w:val="center"/>
          </w:tcPr>
          <w:p w14:paraId="04FEB6AC" w14:textId="77777777" w:rsidR="00162259" w:rsidRPr="00347160" w:rsidRDefault="00162259" w:rsidP="004A360C">
            <w:pPr>
              <w:pStyle w:val="TABLE-cell"/>
              <w:rPr>
                <w:szCs w:val="16"/>
              </w:rPr>
            </w:pPr>
            <w:r w:rsidRPr="00347160">
              <w:rPr>
                <w:szCs w:val="16"/>
              </w:rPr>
              <w:t xml:space="preserve">reserved-seventeen            </w:t>
            </w:r>
          </w:p>
        </w:tc>
        <w:tc>
          <w:tcPr>
            <w:tcW w:w="832" w:type="dxa"/>
            <w:tcBorders>
              <w:left w:val="nil"/>
            </w:tcBorders>
          </w:tcPr>
          <w:p w14:paraId="3AB2854E" w14:textId="77777777" w:rsidR="00162259" w:rsidRPr="00347160" w:rsidRDefault="00162259" w:rsidP="004A360C">
            <w:pPr>
              <w:pStyle w:val="TABLE-cell"/>
            </w:pPr>
            <w:r w:rsidRPr="00347160">
              <w:t>(17),</w:t>
            </w:r>
          </w:p>
        </w:tc>
        <w:tc>
          <w:tcPr>
            <w:tcW w:w="832" w:type="dxa"/>
            <w:vAlign w:val="center"/>
          </w:tcPr>
          <w:p w14:paraId="6DB0CA3D" w14:textId="77777777" w:rsidR="00162259" w:rsidRPr="00347160" w:rsidRDefault="00162259" w:rsidP="004A360C">
            <w:pPr>
              <w:pStyle w:val="TABLE-cell"/>
            </w:pPr>
          </w:p>
        </w:tc>
        <w:tc>
          <w:tcPr>
            <w:tcW w:w="1098" w:type="dxa"/>
            <w:vAlign w:val="center"/>
          </w:tcPr>
          <w:p w14:paraId="324B7C40" w14:textId="77777777" w:rsidR="00162259" w:rsidRPr="00347160" w:rsidRDefault="00162259" w:rsidP="004A360C">
            <w:pPr>
              <w:pStyle w:val="TABLE-cell"/>
            </w:pPr>
            <w:r w:rsidRPr="00347160">
              <w:t>0</w:t>
            </w:r>
          </w:p>
        </w:tc>
        <w:tc>
          <w:tcPr>
            <w:tcW w:w="1099" w:type="dxa"/>
            <w:vAlign w:val="center"/>
          </w:tcPr>
          <w:p w14:paraId="14EA60EB" w14:textId="77777777" w:rsidR="00162259" w:rsidRPr="00347160" w:rsidRDefault="00162259" w:rsidP="004A360C">
            <w:pPr>
              <w:pStyle w:val="TABLE-cell"/>
            </w:pPr>
            <w:r w:rsidRPr="00347160">
              <w:t>0</w:t>
            </w:r>
          </w:p>
        </w:tc>
        <w:tc>
          <w:tcPr>
            <w:tcW w:w="1098" w:type="dxa"/>
            <w:vAlign w:val="center"/>
          </w:tcPr>
          <w:p w14:paraId="7E94DDA6" w14:textId="77777777" w:rsidR="00162259" w:rsidRPr="00347160" w:rsidRDefault="00162259" w:rsidP="004A360C">
            <w:pPr>
              <w:pStyle w:val="TABLE-cell"/>
            </w:pPr>
            <w:r w:rsidRPr="00347160">
              <w:t>0</w:t>
            </w:r>
          </w:p>
        </w:tc>
        <w:tc>
          <w:tcPr>
            <w:tcW w:w="1099" w:type="dxa"/>
            <w:vAlign w:val="center"/>
          </w:tcPr>
          <w:p w14:paraId="3008380B" w14:textId="77777777" w:rsidR="00162259" w:rsidRPr="00347160" w:rsidRDefault="00162259" w:rsidP="004A360C">
            <w:pPr>
              <w:pStyle w:val="TABLE-cell"/>
            </w:pPr>
            <w:r w:rsidRPr="00347160">
              <w:t>0</w:t>
            </w:r>
          </w:p>
        </w:tc>
      </w:tr>
      <w:tr w:rsidR="00162259" w:rsidRPr="00347160" w14:paraId="1BC3A32F" w14:textId="77777777" w:rsidTr="00077BDE">
        <w:trPr>
          <w:cantSplit/>
          <w:jc w:val="center"/>
        </w:trPr>
        <w:tc>
          <w:tcPr>
            <w:tcW w:w="3228" w:type="dxa"/>
            <w:tcBorders>
              <w:bottom w:val="single" w:sz="4" w:space="0" w:color="auto"/>
              <w:right w:val="nil"/>
            </w:tcBorders>
            <w:vAlign w:val="center"/>
          </w:tcPr>
          <w:p w14:paraId="263F3C9B" w14:textId="77777777" w:rsidR="00162259" w:rsidRPr="00347160" w:rsidRDefault="00162259" w:rsidP="004A360C">
            <w:pPr>
              <w:pStyle w:val="TABLE-cell"/>
              <w:rPr>
                <w:szCs w:val="16"/>
              </w:rPr>
            </w:pPr>
            <w:r w:rsidRPr="00347160">
              <w:rPr>
                <w:szCs w:val="16"/>
              </w:rPr>
              <w:t xml:space="preserve">parameterized-access          </w:t>
            </w:r>
          </w:p>
        </w:tc>
        <w:tc>
          <w:tcPr>
            <w:tcW w:w="832" w:type="dxa"/>
            <w:tcBorders>
              <w:left w:val="nil"/>
              <w:bottom w:val="single" w:sz="4" w:space="0" w:color="auto"/>
            </w:tcBorders>
          </w:tcPr>
          <w:p w14:paraId="6304CC5D" w14:textId="77777777" w:rsidR="00162259" w:rsidRPr="00347160" w:rsidRDefault="00162259" w:rsidP="004A360C">
            <w:pPr>
              <w:pStyle w:val="TABLE-cell"/>
            </w:pPr>
            <w:r w:rsidRPr="00347160">
              <w:t>(18),</w:t>
            </w:r>
          </w:p>
        </w:tc>
        <w:tc>
          <w:tcPr>
            <w:tcW w:w="832" w:type="dxa"/>
            <w:tcBorders>
              <w:bottom w:val="single" w:sz="4" w:space="0" w:color="auto"/>
            </w:tcBorders>
            <w:vAlign w:val="center"/>
          </w:tcPr>
          <w:p w14:paraId="4A21059E" w14:textId="77777777" w:rsidR="00162259" w:rsidRPr="00347160" w:rsidRDefault="00162259" w:rsidP="004A360C">
            <w:pPr>
              <w:pStyle w:val="TABLE-cell"/>
            </w:pPr>
            <w:r w:rsidRPr="00347160">
              <w:t xml:space="preserve">SN </w:t>
            </w:r>
          </w:p>
        </w:tc>
        <w:tc>
          <w:tcPr>
            <w:tcW w:w="1098" w:type="dxa"/>
            <w:tcBorders>
              <w:bottom w:val="single" w:sz="4" w:space="0" w:color="auto"/>
            </w:tcBorders>
            <w:vAlign w:val="center"/>
          </w:tcPr>
          <w:p w14:paraId="6FE16592" w14:textId="77777777" w:rsidR="00162259" w:rsidRPr="00347160" w:rsidRDefault="00162259" w:rsidP="004A360C">
            <w:pPr>
              <w:pStyle w:val="TABLE-cell"/>
            </w:pPr>
            <w:r w:rsidRPr="00347160">
              <w:t>0</w:t>
            </w:r>
          </w:p>
        </w:tc>
        <w:tc>
          <w:tcPr>
            <w:tcW w:w="1099" w:type="dxa"/>
            <w:tcBorders>
              <w:bottom w:val="single" w:sz="4" w:space="0" w:color="auto"/>
            </w:tcBorders>
            <w:vAlign w:val="center"/>
          </w:tcPr>
          <w:p w14:paraId="350296D0" w14:textId="77777777" w:rsidR="00162259" w:rsidRPr="00347160" w:rsidRDefault="00162259" w:rsidP="004A360C">
            <w:pPr>
              <w:pStyle w:val="TABLE-cell"/>
            </w:pPr>
            <w:r w:rsidRPr="00347160">
              <w:t>0</w:t>
            </w:r>
          </w:p>
        </w:tc>
        <w:tc>
          <w:tcPr>
            <w:tcW w:w="1098" w:type="dxa"/>
            <w:tcBorders>
              <w:bottom w:val="single" w:sz="4" w:space="0" w:color="auto"/>
            </w:tcBorders>
            <w:vAlign w:val="center"/>
          </w:tcPr>
          <w:p w14:paraId="3F607E4F" w14:textId="77777777" w:rsidR="00162259" w:rsidRPr="00347160" w:rsidRDefault="00162259" w:rsidP="004A360C">
            <w:pPr>
              <w:pStyle w:val="TABLE-cell"/>
            </w:pPr>
            <w:r w:rsidRPr="00347160">
              <w:t>1</w:t>
            </w:r>
          </w:p>
        </w:tc>
        <w:tc>
          <w:tcPr>
            <w:tcW w:w="1099" w:type="dxa"/>
            <w:tcBorders>
              <w:bottom w:val="single" w:sz="4" w:space="0" w:color="auto"/>
            </w:tcBorders>
            <w:vAlign w:val="center"/>
          </w:tcPr>
          <w:p w14:paraId="73DA60E2" w14:textId="77777777" w:rsidR="00162259" w:rsidRPr="00347160" w:rsidRDefault="00162259" w:rsidP="004A360C">
            <w:pPr>
              <w:pStyle w:val="TABLE-cell"/>
            </w:pPr>
            <w:r w:rsidRPr="00347160">
              <w:t>1</w:t>
            </w:r>
          </w:p>
        </w:tc>
      </w:tr>
      <w:tr w:rsidR="00162259" w:rsidRPr="00347160" w14:paraId="6DCE677A" w14:textId="77777777" w:rsidTr="00077BDE">
        <w:trPr>
          <w:cantSplit/>
          <w:jc w:val="center"/>
        </w:trPr>
        <w:tc>
          <w:tcPr>
            <w:tcW w:w="3228" w:type="dxa"/>
            <w:tcBorders>
              <w:top w:val="single" w:sz="4" w:space="0" w:color="auto"/>
              <w:bottom w:val="single" w:sz="4" w:space="0" w:color="auto"/>
              <w:right w:val="nil"/>
            </w:tcBorders>
            <w:vAlign w:val="center"/>
          </w:tcPr>
          <w:p w14:paraId="3B57F6E6" w14:textId="77777777" w:rsidR="00162259" w:rsidRPr="00347160" w:rsidRDefault="00162259" w:rsidP="004A360C">
            <w:pPr>
              <w:pStyle w:val="TABLE-cell"/>
              <w:rPr>
                <w:szCs w:val="16"/>
              </w:rPr>
            </w:pPr>
            <w:r w:rsidRPr="00347160">
              <w:rPr>
                <w:szCs w:val="16"/>
              </w:rPr>
              <w:t xml:space="preserve">get                           </w:t>
            </w:r>
          </w:p>
        </w:tc>
        <w:tc>
          <w:tcPr>
            <w:tcW w:w="832" w:type="dxa"/>
            <w:tcBorders>
              <w:top w:val="single" w:sz="4" w:space="0" w:color="auto"/>
              <w:left w:val="nil"/>
              <w:bottom w:val="single" w:sz="4" w:space="0" w:color="auto"/>
            </w:tcBorders>
          </w:tcPr>
          <w:p w14:paraId="38A7B191" w14:textId="77777777" w:rsidR="00162259" w:rsidRPr="00347160" w:rsidRDefault="00162259" w:rsidP="004A360C">
            <w:pPr>
              <w:pStyle w:val="TABLE-cell"/>
            </w:pPr>
            <w:r w:rsidRPr="00347160">
              <w:t>(19),</w:t>
            </w:r>
          </w:p>
        </w:tc>
        <w:tc>
          <w:tcPr>
            <w:tcW w:w="832" w:type="dxa"/>
            <w:tcBorders>
              <w:top w:val="single" w:sz="4" w:space="0" w:color="auto"/>
              <w:bottom w:val="single" w:sz="4" w:space="0" w:color="auto"/>
            </w:tcBorders>
            <w:vAlign w:val="center"/>
          </w:tcPr>
          <w:p w14:paraId="1453E39E" w14:textId="77777777" w:rsidR="00162259" w:rsidRPr="00347160" w:rsidRDefault="00162259" w:rsidP="004A360C">
            <w:pPr>
              <w:pStyle w:val="TABLE-cell"/>
            </w:pPr>
            <w:r w:rsidRPr="00347160">
              <w:t xml:space="preserve">LN </w:t>
            </w:r>
          </w:p>
        </w:tc>
        <w:tc>
          <w:tcPr>
            <w:tcW w:w="1098" w:type="dxa"/>
            <w:tcBorders>
              <w:top w:val="single" w:sz="4" w:space="0" w:color="auto"/>
              <w:bottom w:val="single" w:sz="4" w:space="0" w:color="auto"/>
            </w:tcBorders>
            <w:vAlign w:val="center"/>
          </w:tcPr>
          <w:p w14:paraId="714FD300" w14:textId="77777777" w:rsidR="00162259" w:rsidRPr="00347160" w:rsidRDefault="00162259" w:rsidP="004A360C">
            <w:pPr>
              <w:pStyle w:val="TABLE-cell"/>
            </w:pPr>
            <w:r w:rsidRPr="00347160">
              <w:t>1</w:t>
            </w:r>
          </w:p>
        </w:tc>
        <w:tc>
          <w:tcPr>
            <w:tcW w:w="1099" w:type="dxa"/>
            <w:tcBorders>
              <w:top w:val="single" w:sz="4" w:space="0" w:color="auto"/>
              <w:bottom w:val="single" w:sz="4" w:space="0" w:color="auto"/>
            </w:tcBorders>
            <w:vAlign w:val="center"/>
          </w:tcPr>
          <w:p w14:paraId="1E5EA675" w14:textId="77777777" w:rsidR="00162259" w:rsidRPr="00347160" w:rsidRDefault="00162259" w:rsidP="004A360C">
            <w:pPr>
              <w:pStyle w:val="TABLE-cell"/>
            </w:pPr>
            <w:r w:rsidRPr="00347160">
              <w:t>1</w:t>
            </w:r>
          </w:p>
        </w:tc>
        <w:tc>
          <w:tcPr>
            <w:tcW w:w="1098" w:type="dxa"/>
            <w:tcBorders>
              <w:top w:val="single" w:sz="4" w:space="0" w:color="auto"/>
              <w:bottom w:val="single" w:sz="4" w:space="0" w:color="auto"/>
            </w:tcBorders>
            <w:vAlign w:val="center"/>
          </w:tcPr>
          <w:p w14:paraId="302488EF" w14:textId="77777777" w:rsidR="00162259" w:rsidRPr="00347160" w:rsidRDefault="00162259" w:rsidP="004A360C">
            <w:pPr>
              <w:pStyle w:val="TABLE-cell"/>
            </w:pPr>
            <w:r w:rsidRPr="00347160">
              <w:t>0</w:t>
            </w:r>
          </w:p>
        </w:tc>
        <w:tc>
          <w:tcPr>
            <w:tcW w:w="1099" w:type="dxa"/>
            <w:tcBorders>
              <w:top w:val="single" w:sz="4" w:space="0" w:color="auto"/>
              <w:bottom w:val="single" w:sz="4" w:space="0" w:color="auto"/>
            </w:tcBorders>
            <w:vAlign w:val="center"/>
          </w:tcPr>
          <w:p w14:paraId="04A5F5AC" w14:textId="77777777" w:rsidR="00162259" w:rsidRPr="00347160" w:rsidRDefault="00162259" w:rsidP="004A360C">
            <w:pPr>
              <w:pStyle w:val="TABLE-cell"/>
            </w:pPr>
            <w:r w:rsidRPr="00347160">
              <w:t>0</w:t>
            </w:r>
          </w:p>
        </w:tc>
      </w:tr>
      <w:tr w:rsidR="00162259" w:rsidRPr="00347160" w14:paraId="75FBC601" w14:textId="77777777" w:rsidTr="00077BDE">
        <w:trPr>
          <w:cantSplit/>
          <w:jc w:val="center"/>
        </w:trPr>
        <w:tc>
          <w:tcPr>
            <w:tcW w:w="3228" w:type="dxa"/>
            <w:tcBorders>
              <w:top w:val="single" w:sz="4" w:space="0" w:color="auto"/>
              <w:right w:val="nil"/>
            </w:tcBorders>
            <w:vAlign w:val="center"/>
          </w:tcPr>
          <w:p w14:paraId="2264A2AA" w14:textId="77777777" w:rsidR="00162259" w:rsidRPr="00347160" w:rsidRDefault="00162259" w:rsidP="004A360C">
            <w:pPr>
              <w:pStyle w:val="TABLE-cell"/>
              <w:rPr>
                <w:szCs w:val="16"/>
              </w:rPr>
            </w:pPr>
            <w:r w:rsidRPr="00347160">
              <w:rPr>
                <w:szCs w:val="16"/>
              </w:rPr>
              <w:t xml:space="preserve">set                           </w:t>
            </w:r>
          </w:p>
        </w:tc>
        <w:tc>
          <w:tcPr>
            <w:tcW w:w="832" w:type="dxa"/>
            <w:tcBorders>
              <w:top w:val="single" w:sz="4" w:space="0" w:color="auto"/>
              <w:left w:val="nil"/>
            </w:tcBorders>
          </w:tcPr>
          <w:p w14:paraId="09C12A9A" w14:textId="77777777" w:rsidR="00162259" w:rsidRPr="00347160" w:rsidRDefault="00162259" w:rsidP="004A360C">
            <w:pPr>
              <w:pStyle w:val="TABLE-cell"/>
            </w:pPr>
            <w:r w:rsidRPr="00347160">
              <w:t>(20),</w:t>
            </w:r>
          </w:p>
        </w:tc>
        <w:tc>
          <w:tcPr>
            <w:tcW w:w="832" w:type="dxa"/>
            <w:tcBorders>
              <w:top w:val="single" w:sz="4" w:space="0" w:color="auto"/>
            </w:tcBorders>
            <w:vAlign w:val="center"/>
          </w:tcPr>
          <w:p w14:paraId="528C1D6D" w14:textId="77777777" w:rsidR="00162259" w:rsidRPr="00347160" w:rsidRDefault="00162259" w:rsidP="004A360C">
            <w:pPr>
              <w:pStyle w:val="TABLE-cell"/>
            </w:pPr>
            <w:r w:rsidRPr="00347160">
              <w:t xml:space="preserve">LN </w:t>
            </w:r>
          </w:p>
        </w:tc>
        <w:tc>
          <w:tcPr>
            <w:tcW w:w="1098" w:type="dxa"/>
            <w:tcBorders>
              <w:top w:val="single" w:sz="4" w:space="0" w:color="auto"/>
            </w:tcBorders>
            <w:vAlign w:val="center"/>
          </w:tcPr>
          <w:p w14:paraId="6451C360" w14:textId="77777777" w:rsidR="00162259" w:rsidRPr="00347160" w:rsidRDefault="00162259" w:rsidP="004A360C">
            <w:pPr>
              <w:pStyle w:val="TABLE-cell"/>
            </w:pPr>
            <w:r w:rsidRPr="00347160">
              <w:t>1</w:t>
            </w:r>
          </w:p>
        </w:tc>
        <w:tc>
          <w:tcPr>
            <w:tcW w:w="1099" w:type="dxa"/>
            <w:tcBorders>
              <w:top w:val="single" w:sz="4" w:space="0" w:color="auto"/>
            </w:tcBorders>
            <w:vAlign w:val="center"/>
          </w:tcPr>
          <w:p w14:paraId="2FC11F7B" w14:textId="77777777" w:rsidR="00162259" w:rsidRPr="00347160" w:rsidRDefault="00162259" w:rsidP="004A360C">
            <w:pPr>
              <w:pStyle w:val="TABLE-cell"/>
            </w:pPr>
            <w:r w:rsidRPr="00347160">
              <w:t>1</w:t>
            </w:r>
          </w:p>
        </w:tc>
        <w:tc>
          <w:tcPr>
            <w:tcW w:w="1098" w:type="dxa"/>
            <w:tcBorders>
              <w:top w:val="single" w:sz="4" w:space="0" w:color="auto"/>
            </w:tcBorders>
            <w:vAlign w:val="center"/>
          </w:tcPr>
          <w:p w14:paraId="1EE170DA" w14:textId="77777777" w:rsidR="00162259" w:rsidRPr="00347160" w:rsidRDefault="00162259" w:rsidP="004A360C">
            <w:pPr>
              <w:pStyle w:val="TABLE-cell"/>
            </w:pPr>
            <w:r w:rsidRPr="00347160">
              <w:t>0</w:t>
            </w:r>
          </w:p>
        </w:tc>
        <w:tc>
          <w:tcPr>
            <w:tcW w:w="1099" w:type="dxa"/>
            <w:tcBorders>
              <w:top w:val="single" w:sz="4" w:space="0" w:color="auto"/>
            </w:tcBorders>
            <w:vAlign w:val="center"/>
          </w:tcPr>
          <w:p w14:paraId="49B31364" w14:textId="77777777" w:rsidR="00162259" w:rsidRPr="00347160" w:rsidRDefault="00162259" w:rsidP="004A360C">
            <w:pPr>
              <w:pStyle w:val="TABLE-cell"/>
            </w:pPr>
            <w:r w:rsidRPr="00347160">
              <w:t>0</w:t>
            </w:r>
          </w:p>
        </w:tc>
      </w:tr>
      <w:tr w:rsidR="00162259" w:rsidRPr="00347160" w14:paraId="3CBDF09D" w14:textId="77777777" w:rsidTr="00077BDE">
        <w:trPr>
          <w:cantSplit/>
          <w:jc w:val="center"/>
        </w:trPr>
        <w:tc>
          <w:tcPr>
            <w:tcW w:w="3228" w:type="dxa"/>
            <w:tcBorders>
              <w:bottom w:val="single" w:sz="4" w:space="0" w:color="auto"/>
              <w:right w:val="nil"/>
            </w:tcBorders>
            <w:vAlign w:val="center"/>
          </w:tcPr>
          <w:p w14:paraId="56E81D08" w14:textId="77777777" w:rsidR="00162259" w:rsidRPr="00347160" w:rsidRDefault="00162259" w:rsidP="004A360C">
            <w:pPr>
              <w:pStyle w:val="TABLE-cell"/>
              <w:rPr>
                <w:szCs w:val="16"/>
              </w:rPr>
            </w:pPr>
            <w:r w:rsidRPr="00347160">
              <w:rPr>
                <w:szCs w:val="16"/>
              </w:rPr>
              <w:t xml:space="preserve">selective-access              </w:t>
            </w:r>
          </w:p>
        </w:tc>
        <w:tc>
          <w:tcPr>
            <w:tcW w:w="832" w:type="dxa"/>
            <w:tcBorders>
              <w:left w:val="nil"/>
              <w:bottom w:val="single" w:sz="4" w:space="0" w:color="auto"/>
            </w:tcBorders>
          </w:tcPr>
          <w:p w14:paraId="21AEA1BC" w14:textId="77777777" w:rsidR="00162259" w:rsidRPr="00347160" w:rsidRDefault="00162259" w:rsidP="004A360C">
            <w:pPr>
              <w:pStyle w:val="TABLE-cell"/>
            </w:pPr>
            <w:r w:rsidRPr="00347160">
              <w:t>(21),</w:t>
            </w:r>
          </w:p>
        </w:tc>
        <w:tc>
          <w:tcPr>
            <w:tcW w:w="832" w:type="dxa"/>
            <w:tcBorders>
              <w:bottom w:val="single" w:sz="4" w:space="0" w:color="auto"/>
            </w:tcBorders>
            <w:vAlign w:val="center"/>
          </w:tcPr>
          <w:p w14:paraId="437F7D5E" w14:textId="77777777" w:rsidR="00162259" w:rsidRPr="00347160" w:rsidRDefault="00162259" w:rsidP="004A360C">
            <w:pPr>
              <w:pStyle w:val="TABLE-cell"/>
            </w:pPr>
            <w:r w:rsidRPr="00347160">
              <w:t xml:space="preserve">LN </w:t>
            </w:r>
          </w:p>
        </w:tc>
        <w:tc>
          <w:tcPr>
            <w:tcW w:w="1098" w:type="dxa"/>
            <w:tcBorders>
              <w:bottom w:val="single" w:sz="4" w:space="0" w:color="auto"/>
            </w:tcBorders>
            <w:vAlign w:val="center"/>
          </w:tcPr>
          <w:p w14:paraId="0CF95159" w14:textId="77777777" w:rsidR="00162259" w:rsidRPr="00347160" w:rsidRDefault="00162259" w:rsidP="004A360C">
            <w:pPr>
              <w:pStyle w:val="TABLE-cell"/>
            </w:pPr>
            <w:r w:rsidRPr="00347160">
              <w:t>1</w:t>
            </w:r>
          </w:p>
        </w:tc>
        <w:tc>
          <w:tcPr>
            <w:tcW w:w="1099" w:type="dxa"/>
            <w:tcBorders>
              <w:bottom w:val="single" w:sz="4" w:space="0" w:color="auto"/>
            </w:tcBorders>
            <w:vAlign w:val="center"/>
          </w:tcPr>
          <w:p w14:paraId="53B280C6" w14:textId="77777777" w:rsidR="00162259" w:rsidRPr="00347160" w:rsidRDefault="00162259" w:rsidP="004A360C">
            <w:pPr>
              <w:pStyle w:val="TABLE-cell"/>
            </w:pPr>
            <w:r w:rsidRPr="00347160">
              <w:t>1</w:t>
            </w:r>
          </w:p>
        </w:tc>
        <w:tc>
          <w:tcPr>
            <w:tcW w:w="1098" w:type="dxa"/>
            <w:tcBorders>
              <w:bottom w:val="single" w:sz="4" w:space="0" w:color="auto"/>
            </w:tcBorders>
            <w:vAlign w:val="center"/>
          </w:tcPr>
          <w:p w14:paraId="020303AD" w14:textId="77777777" w:rsidR="00162259" w:rsidRPr="00347160" w:rsidRDefault="00162259" w:rsidP="004A360C">
            <w:pPr>
              <w:pStyle w:val="TABLE-cell"/>
            </w:pPr>
            <w:r w:rsidRPr="00347160">
              <w:t>0</w:t>
            </w:r>
          </w:p>
        </w:tc>
        <w:tc>
          <w:tcPr>
            <w:tcW w:w="1099" w:type="dxa"/>
            <w:tcBorders>
              <w:bottom w:val="single" w:sz="4" w:space="0" w:color="auto"/>
            </w:tcBorders>
            <w:vAlign w:val="center"/>
          </w:tcPr>
          <w:p w14:paraId="48B0ABDC" w14:textId="77777777" w:rsidR="00162259" w:rsidRPr="00347160" w:rsidRDefault="00162259" w:rsidP="004A360C">
            <w:pPr>
              <w:pStyle w:val="TABLE-cell"/>
            </w:pPr>
            <w:r w:rsidRPr="00347160">
              <w:t>0</w:t>
            </w:r>
          </w:p>
        </w:tc>
      </w:tr>
      <w:tr w:rsidR="00162259" w:rsidRPr="00347160" w14:paraId="08814ADD" w14:textId="77777777" w:rsidTr="00077BDE">
        <w:trPr>
          <w:cantSplit/>
          <w:jc w:val="center"/>
        </w:trPr>
        <w:tc>
          <w:tcPr>
            <w:tcW w:w="3228" w:type="dxa"/>
            <w:tcBorders>
              <w:top w:val="single" w:sz="4" w:space="0" w:color="auto"/>
              <w:bottom w:val="single" w:sz="4" w:space="0" w:color="auto"/>
              <w:right w:val="nil"/>
            </w:tcBorders>
            <w:vAlign w:val="center"/>
          </w:tcPr>
          <w:p w14:paraId="5DC491C6" w14:textId="77777777" w:rsidR="00162259" w:rsidRPr="00347160" w:rsidRDefault="00162259" w:rsidP="004A360C">
            <w:pPr>
              <w:pStyle w:val="TABLE-cell"/>
              <w:rPr>
                <w:szCs w:val="16"/>
              </w:rPr>
            </w:pPr>
            <w:r w:rsidRPr="00347160">
              <w:rPr>
                <w:szCs w:val="16"/>
              </w:rPr>
              <w:t xml:space="preserve">event-notification            </w:t>
            </w:r>
          </w:p>
        </w:tc>
        <w:tc>
          <w:tcPr>
            <w:tcW w:w="832" w:type="dxa"/>
            <w:tcBorders>
              <w:top w:val="single" w:sz="4" w:space="0" w:color="auto"/>
              <w:left w:val="nil"/>
              <w:bottom w:val="single" w:sz="4" w:space="0" w:color="auto"/>
            </w:tcBorders>
          </w:tcPr>
          <w:p w14:paraId="5919317E" w14:textId="77777777" w:rsidR="00162259" w:rsidRPr="00347160" w:rsidRDefault="00162259" w:rsidP="004A360C">
            <w:pPr>
              <w:pStyle w:val="TABLE-cell"/>
            </w:pPr>
            <w:r w:rsidRPr="00347160">
              <w:t>(22),</w:t>
            </w:r>
          </w:p>
        </w:tc>
        <w:tc>
          <w:tcPr>
            <w:tcW w:w="832" w:type="dxa"/>
            <w:tcBorders>
              <w:top w:val="single" w:sz="4" w:space="0" w:color="auto"/>
              <w:bottom w:val="single" w:sz="4" w:space="0" w:color="auto"/>
            </w:tcBorders>
            <w:vAlign w:val="center"/>
          </w:tcPr>
          <w:p w14:paraId="368CA370" w14:textId="77777777" w:rsidR="00162259" w:rsidRPr="00347160" w:rsidRDefault="00162259" w:rsidP="004A360C">
            <w:pPr>
              <w:pStyle w:val="TABLE-cell"/>
            </w:pPr>
            <w:r w:rsidRPr="00347160">
              <w:t xml:space="preserve">LN </w:t>
            </w:r>
          </w:p>
        </w:tc>
        <w:tc>
          <w:tcPr>
            <w:tcW w:w="1098" w:type="dxa"/>
            <w:tcBorders>
              <w:top w:val="single" w:sz="4" w:space="0" w:color="auto"/>
              <w:bottom w:val="single" w:sz="4" w:space="0" w:color="auto"/>
            </w:tcBorders>
            <w:vAlign w:val="center"/>
          </w:tcPr>
          <w:p w14:paraId="4C66D268" w14:textId="77777777" w:rsidR="00162259" w:rsidRPr="00347160" w:rsidRDefault="00162259" w:rsidP="004A360C">
            <w:pPr>
              <w:pStyle w:val="TABLE-cell"/>
            </w:pPr>
            <w:r w:rsidRPr="00347160">
              <w:t>1</w:t>
            </w:r>
          </w:p>
        </w:tc>
        <w:tc>
          <w:tcPr>
            <w:tcW w:w="1099" w:type="dxa"/>
            <w:tcBorders>
              <w:top w:val="single" w:sz="4" w:space="0" w:color="auto"/>
              <w:bottom w:val="single" w:sz="4" w:space="0" w:color="auto"/>
            </w:tcBorders>
            <w:vAlign w:val="center"/>
          </w:tcPr>
          <w:p w14:paraId="1FA2CE01" w14:textId="77777777" w:rsidR="00162259" w:rsidRPr="00347160" w:rsidRDefault="00162259" w:rsidP="004A360C">
            <w:pPr>
              <w:pStyle w:val="TABLE-cell"/>
            </w:pPr>
            <w:r w:rsidRPr="00347160">
              <w:t>1</w:t>
            </w:r>
          </w:p>
        </w:tc>
        <w:tc>
          <w:tcPr>
            <w:tcW w:w="1098" w:type="dxa"/>
            <w:tcBorders>
              <w:top w:val="single" w:sz="4" w:space="0" w:color="auto"/>
              <w:bottom w:val="single" w:sz="4" w:space="0" w:color="auto"/>
            </w:tcBorders>
            <w:vAlign w:val="center"/>
          </w:tcPr>
          <w:p w14:paraId="43C5B742" w14:textId="77777777" w:rsidR="00162259" w:rsidRPr="00347160" w:rsidRDefault="00162259" w:rsidP="004A360C">
            <w:pPr>
              <w:pStyle w:val="TABLE-cell"/>
            </w:pPr>
            <w:r w:rsidRPr="00347160">
              <w:t>0</w:t>
            </w:r>
          </w:p>
        </w:tc>
        <w:tc>
          <w:tcPr>
            <w:tcW w:w="1099" w:type="dxa"/>
            <w:tcBorders>
              <w:top w:val="single" w:sz="4" w:space="0" w:color="auto"/>
              <w:bottom w:val="single" w:sz="4" w:space="0" w:color="auto"/>
            </w:tcBorders>
            <w:vAlign w:val="center"/>
          </w:tcPr>
          <w:p w14:paraId="13142FFA" w14:textId="77777777" w:rsidR="00162259" w:rsidRPr="00347160" w:rsidRDefault="00162259" w:rsidP="004A360C">
            <w:pPr>
              <w:pStyle w:val="TABLE-cell"/>
            </w:pPr>
            <w:r w:rsidRPr="00347160">
              <w:t>0</w:t>
            </w:r>
          </w:p>
        </w:tc>
      </w:tr>
      <w:tr w:rsidR="00162259" w:rsidRPr="00347160" w14:paraId="1024EAB5" w14:textId="77777777" w:rsidTr="00077BDE">
        <w:trPr>
          <w:cantSplit/>
          <w:jc w:val="center"/>
        </w:trPr>
        <w:tc>
          <w:tcPr>
            <w:tcW w:w="3228" w:type="dxa"/>
            <w:tcBorders>
              <w:top w:val="single" w:sz="4" w:space="0" w:color="auto"/>
              <w:bottom w:val="single" w:sz="12" w:space="0" w:color="auto"/>
              <w:right w:val="nil"/>
            </w:tcBorders>
            <w:vAlign w:val="center"/>
          </w:tcPr>
          <w:p w14:paraId="6321A6DF" w14:textId="77777777" w:rsidR="00162259" w:rsidRPr="00347160" w:rsidRDefault="00162259" w:rsidP="004A360C">
            <w:pPr>
              <w:pStyle w:val="TABLE-cell"/>
              <w:rPr>
                <w:szCs w:val="16"/>
              </w:rPr>
            </w:pPr>
            <w:r w:rsidRPr="00347160">
              <w:rPr>
                <w:szCs w:val="16"/>
              </w:rPr>
              <w:t xml:space="preserve">action                         </w:t>
            </w:r>
          </w:p>
        </w:tc>
        <w:tc>
          <w:tcPr>
            <w:tcW w:w="832" w:type="dxa"/>
            <w:tcBorders>
              <w:top w:val="single" w:sz="4" w:space="0" w:color="auto"/>
              <w:left w:val="nil"/>
              <w:bottom w:val="single" w:sz="12" w:space="0" w:color="auto"/>
            </w:tcBorders>
          </w:tcPr>
          <w:p w14:paraId="1D0BA7C2" w14:textId="77777777" w:rsidR="00162259" w:rsidRPr="00347160" w:rsidRDefault="00162259" w:rsidP="004A360C">
            <w:pPr>
              <w:pStyle w:val="TABLE-cell"/>
            </w:pPr>
            <w:r w:rsidRPr="00347160">
              <w:t>(23)</w:t>
            </w:r>
          </w:p>
        </w:tc>
        <w:tc>
          <w:tcPr>
            <w:tcW w:w="832" w:type="dxa"/>
            <w:tcBorders>
              <w:top w:val="single" w:sz="4" w:space="0" w:color="auto"/>
              <w:bottom w:val="single" w:sz="12" w:space="0" w:color="auto"/>
            </w:tcBorders>
            <w:vAlign w:val="center"/>
          </w:tcPr>
          <w:p w14:paraId="632F82C9" w14:textId="77777777" w:rsidR="00162259" w:rsidRPr="00347160" w:rsidRDefault="00162259" w:rsidP="004A360C">
            <w:pPr>
              <w:pStyle w:val="TABLE-cell"/>
            </w:pPr>
            <w:r w:rsidRPr="00347160">
              <w:t xml:space="preserve">LN </w:t>
            </w:r>
          </w:p>
        </w:tc>
        <w:tc>
          <w:tcPr>
            <w:tcW w:w="1098" w:type="dxa"/>
            <w:tcBorders>
              <w:top w:val="single" w:sz="4" w:space="0" w:color="auto"/>
              <w:bottom w:val="single" w:sz="12" w:space="0" w:color="auto"/>
            </w:tcBorders>
            <w:vAlign w:val="center"/>
          </w:tcPr>
          <w:p w14:paraId="30B93389" w14:textId="77777777" w:rsidR="00162259" w:rsidRPr="00347160" w:rsidRDefault="00162259" w:rsidP="004A360C">
            <w:pPr>
              <w:pStyle w:val="TABLE-cell"/>
            </w:pPr>
            <w:r w:rsidRPr="00347160">
              <w:t>1</w:t>
            </w:r>
          </w:p>
        </w:tc>
        <w:tc>
          <w:tcPr>
            <w:tcW w:w="1099" w:type="dxa"/>
            <w:tcBorders>
              <w:top w:val="single" w:sz="4" w:space="0" w:color="auto"/>
              <w:bottom w:val="single" w:sz="12" w:space="0" w:color="auto"/>
            </w:tcBorders>
            <w:vAlign w:val="center"/>
          </w:tcPr>
          <w:p w14:paraId="4BFAD26E" w14:textId="77777777" w:rsidR="00162259" w:rsidRPr="00347160" w:rsidRDefault="00162259" w:rsidP="004A360C">
            <w:pPr>
              <w:pStyle w:val="TABLE-cell"/>
            </w:pPr>
            <w:r w:rsidRPr="00347160">
              <w:t>1</w:t>
            </w:r>
          </w:p>
        </w:tc>
        <w:tc>
          <w:tcPr>
            <w:tcW w:w="1098" w:type="dxa"/>
            <w:tcBorders>
              <w:top w:val="single" w:sz="4" w:space="0" w:color="auto"/>
              <w:bottom w:val="single" w:sz="12" w:space="0" w:color="auto"/>
            </w:tcBorders>
            <w:vAlign w:val="center"/>
          </w:tcPr>
          <w:p w14:paraId="7067A09F" w14:textId="77777777" w:rsidR="00162259" w:rsidRPr="00347160" w:rsidRDefault="00162259" w:rsidP="004A360C">
            <w:pPr>
              <w:pStyle w:val="TABLE-cell"/>
            </w:pPr>
            <w:r w:rsidRPr="00347160">
              <w:t>0</w:t>
            </w:r>
          </w:p>
        </w:tc>
        <w:tc>
          <w:tcPr>
            <w:tcW w:w="1099" w:type="dxa"/>
            <w:tcBorders>
              <w:top w:val="single" w:sz="4" w:space="0" w:color="auto"/>
              <w:bottom w:val="single" w:sz="12" w:space="0" w:color="auto"/>
            </w:tcBorders>
            <w:vAlign w:val="center"/>
          </w:tcPr>
          <w:p w14:paraId="5289EBB9" w14:textId="77777777" w:rsidR="00162259" w:rsidRPr="00347160" w:rsidRDefault="00162259" w:rsidP="004A360C">
            <w:pPr>
              <w:pStyle w:val="TABLE-cell"/>
            </w:pPr>
            <w:r w:rsidRPr="00347160">
              <w:t>0</w:t>
            </w:r>
          </w:p>
        </w:tc>
      </w:tr>
      <w:tr w:rsidR="00162259" w:rsidRPr="00347160" w14:paraId="508368C4" w14:textId="77777777" w:rsidTr="00077BDE">
        <w:trPr>
          <w:cantSplit/>
          <w:jc w:val="center"/>
        </w:trPr>
        <w:tc>
          <w:tcPr>
            <w:tcW w:w="3228" w:type="dxa"/>
            <w:tcBorders>
              <w:top w:val="single" w:sz="12" w:space="0" w:color="auto"/>
              <w:right w:val="nil"/>
            </w:tcBorders>
            <w:vAlign w:val="center"/>
          </w:tcPr>
          <w:p w14:paraId="734CD4B4" w14:textId="77777777" w:rsidR="00162259" w:rsidRPr="00347160" w:rsidRDefault="00162259" w:rsidP="004A360C">
            <w:pPr>
              <w:pStyle w:val="TABLE-cell"/>
              <w:rPr>
                <w:szCs w:val="16"/>
              </w:rPr>
            </w:pPr>
            <w:r w:rsidRPr="00347160">
              <w:rPr>
                <w:szCs w:val="16"/>
              </w:rPr>
              <w:t>Value of the bit string</w:t>
            </w:r>
          </w:p>
        </w:tc>
        <w:tc>
          <w:tcPr>
            <w:tcW w:w="832" w:type="dxa"/>
            <w:tcBorders>
              <w:top w:val="single" w:sz="12" w:space="0" w:color="auto"/>
              <w:left w:val="nil"/>
            </w:tcBorders>
          </w:tcPr>
          <w:p w14:paraId="6588EB02" w14:textId="77777777" w:rsidR="00162259" w:rsidRPr="00347160" w:rsidRDefault="00162259" w:rsidP="004A360C">
            <w:pPr>
              <w:pStyle w:val="TABLE-cell"/>
            </w:pPr>
          </w:p>
        </w:tc>
        <w:tc>
          <w:tcPr>
            <w:tcW w:w="832" w:type="dxa"/>
            <w:tcBorders>
              <w:top w:val="single" w:sz="12" w:space="0" w:color="auto"/>
            </w:tcBorders>
            <w:vAlign w:val="center"/>
          </w:tcPr>
          <w:p w14:paraId="50ACA20A" w14:textId="77777777" w:rsidR="00162259" w:rsidRPr="00347160" w:rsidRDefault="00162259" w:rsidP="004A360C">
            <w:pPr>
              <w:pStyle w:val="TABLE-cell"/>
            </w:pPr>
          </w:p>
        </w:tc>
        <w:tc>
          <w:tcPr>
            <w:tcW w:w="1098" w:type="dxa"/>
            <w:tcBorders>
              <w:top w:val="single" w:sz="12" w:space="0" w:color="auto"/>
            </w:tcBorders>
            <w:vAlign w:val="center"/>
          </w:tcPr>
          <w:p w14:paraId="09D12C35" w14:textId="77777777" w:rsidR="00162259" w:rsidRPr="00347160" w:rsidRDefault="00162259" w:rsidP="004A360C">
            <w:pPr>
              <w:pStyle w:val="TABLE-cell"/>
            </w:pPr>
            <w:r w:rsidRPr="00347160">
              <w:t>00 7E 1F</w:t>
            </w:r>
          </w:p>
        </w:tc>
        <w:tc>
          <w:tcPr>
            <w:tcW w:w="1099" w:type="dxa"/>
            <w:tcBorders>
              <w:top w:val="single" w:sz="12" w:space="0" w:color="auto"/>
            </w:tcBorders>
            <w:vAlign w:val="center"/>
          </w:tcPr>
          <w:p w14:paraId="3899A72D" w14:textId="77777777" w:rsidR="00162259" w:rsidRPr="00347160" w:rsidRDefault="00162259" w:rsidP="004A360C">
            <w:pPr>
              <w:pStyle w:val="TABLE-cell"/>
            </w:pPr>
            <w:r w:rsidRPr="00347160">
              <w:t>00 50 1F</w:t>
            </w:r>
          </w:p>
        </w:tc>
        <w:tc>
          <w:tcPr>
            <w:tcW w:w="1098" w:type="dxa"/>
            <w:tcBorders>
              <w:top w:val="single" w:sz="12" w:space="0" w:color="auto"/>
            </w:tcBorders>
            <w:vAlign w:val="center"/>
          </w:tcPr>
          <w:p w14:paraId="79AF2C7B" w14:textId="77777777" w:rsidR="00162259" w:rsidRPr="00347160" w:rsidRDefault="00162259" w:rsidP="004A360C">
            <w:pPr>
              <w:pStyle w:val="TABLE-cell"/>
            </w:pPr>
            <w:r w:rsidRPr="00347160">
              <w:t>1C 03 20</w:t>
            </w:r>
          </w:p>
        </w:tc>
        <w:tc>
          <w:tcPr>
            <w:tcW w:w="1099" w:type="dxa"/>
            <w:tcBorders>
              <w:top w:val="single" w:sz="12" w:space="0" w:color="auto"/>
            </w:tcBorders>
            <w:vAlign w:val="center"/>
          </w:tcPr>
          <w:p w14:paraId="504A614B" w14:textId="77777777" w:rsidR="00162259" w:rsidRPr="00347160" w:rsidRDefault="00162259" w:rsidP="004A360C">
            <w:pPr>
              <w:pStyle w:val="TABLE-cell"/>
            </w:pPr>
            <w:r w:rsidRPr="00347160">
              <w:t>1C 03 20</w:t>
            </w:r>
          </w:p>
        </w:tc>
      </w:tr>
    </w:tbl>
    <w:p w14:paraId="5C56FDF8" w14:textId="77777777" w:rsidR="00F82099" w:rsidRDefault="00F82099" w:rsidP="00F82099">
      <w:pPr>
        <w:pStyle w:val="NOTE"/>
      </w:pPr>
    </w:p>
    <w:p w14:paraId="1059F9F9" w14:textId="391A8175" w:rsidR="00162259" w:rsidRPr="00347160" w:rsidRDefault="00162259" w:rsidP="00F82099">
      <w:pPr>
        <w:pStyle w:val="PARAGRAPH"/>
      </w:pPr>
      <w:r w:rsidRPr="00347160">
        <w:t>With these parameters, the A-XDR encoding of the xDLMS InitiateRequest APDU</w:t>
      </w:r>
      <w:r w:rsidR="00B0327E">
        <w:t xml:space="preserve"> is as shown in </w:t>
      </w:r>
      <w:r w:rsidR="00C40FCE">
        <w:fldChar w:fldCharType="begin"/>
      </w:r>
      <w:r w:rsidR="00C40FCE">
        <w:instrText xml:space="preserve"> REF _Ref437643260 \h </w:instrText>
      </w:r>
      <w:r w:rsidR="00C40FCE">
        <w:fldChar w:fldCharType="separate"/>
      </w:r>
      <w:r w:rsidR="00DC4BE9">
        <w:t>Table D.</w:t>
      </w:r>
      <w:r w:rsidR="00DC4BE9">
        <w:rPr>
          <w:noProof/>
        </w:rPr>
        <w:t>2</w:t>
      </w:r>
      <w:r w:rsidR="00C40FCE">
        <w:fldChar w:fldCharType="end"/>
      </w:r>
      <w:r w:rsidR="00B0327E">
        <w:t>.</w:t>
      </w:r>
    </w:p>
    <w:p w14:paraId="66D787FE" w14:textId="4FA30878" w:rsidR="00162259" w:rsidRPr="00347160" w:rsidRDefault="00B0327E" w:rsidP="00B0327E">
      <w:pPr>
        <w:pStyle w:val="TABLE-title"/>
      </w:pPr>
      <w:bookmarkStart w:id="6764" w:name="_Ref437643260"/>
      <w:bookmarkStart w:id="6765" w:name="_Toc247462028"/>
      <w:bookmarkStart w:id="6766" w:name="_Toc249289865"/>
      <w:bookmarkStart w:id="6767" w:name="_Toc277948678"/>
      <w:bookmarkStart w:id="6768" w:name="_Toc279397432"/>
      <w:bookmarkStart w:id="6769" w:name="_Toc315426573"/>
      <w:bookmarkStart w:id="6770" w:name="_Toc355266127"/>
      <w:bookmarkStart w:id="6771" w:name="_Toc406428508"/>
      <w:bookmarkStart w:id="6772" w:name="_Toc437856811"/>
      <w:bookmarkStart w:id="6773" w:name="_Toc97127524"/>
      <w:r>
        <w:lastRenderedPageBreak/>
        <w:t>Table D.</w:t>
      </w:r>
      <w:fldSimple w:instr=" SEQ Table_D. \* ARABIC ">
        <w:r w:rsidR="00DC4BE9">
          <w:rPr>
            <w:noProof/>
          </w:rPr>
          <w:t>2</w:t>
        </w:r>
      </w:fldSimple>
      <w:bookmarkEnd w:id="6764"/>
      <w:r>
        <w:t xml:space="preserve"> </w:t>
      </w:r>
      <w:r w:rsidR="00162259" w:rsidRPr="00347160">
        <w:t>– A-XDR encoding of the xDLMS InitiateRequest APDU</w:t>
      </w:r>
      <w:bookmarkEnd w:id="6765"/>
      <w:bookmarkEnd w:id="6766"/>
      <w:bookmarkEnd w:id="6767"/>
      <w:bookmarkEnd w:id="6768"/>
      <w:bookmarkEnd w:id="6769"/>
      <w:bookmarkEnd w:id="6770"/>
      <w:bookmarkEnd w:id="6771"/>
      <w:bookmarkEnd w:id="6772"/>
      <w:bookmarkEnd w:id="6773"/>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401"/>
        <w:gridCol w:w="1815"/>
        <w:gridCol w:w="1854"/>
      </w:tblGrid>
      <w:tr w:rsidR="00162259" w:rsidRPr="00347160" w14:paraId="79950BBA" w14:textId="77777777" w:rsidTr="00077BDE">
        <w:trPr>
          <w:cantSplit/>
          <w:jc w:val="center"/>
        </w:trPr>
        <w:tc>
          <w:tcPr>
            <w:tcW w:w="5570" w:type="dxa"/>
          </w:tcPr>
          <w:p w14:paraId="75890080" w14:textId="77777777" w:rsidR="00162259" w:rsidRPr="00347160" w:rsidRDefault="00162259" w:rsidP="00521E1B">
            <w:pPr>
              <w:pStyle w:val="TABLE-cell"/>
              <w:keepNext/>
              <w:rPr>
                <w:rFonts w:ascii="Courier New" w:hAnsi="Courier New" w:cs="Courier New"/>
                <w:b/>
                <w:bCs w:val="0"/>
              </w:rPr>
            </w:pPr>
            <w:r w:rsidRPr="00347160">
              <w:rPr>
                <w:rFonts w:ascii="Courier New" w:hAnsi="Courier New" w:cs="Courier New"/>
                <w:b/>
                <w:bCs w:val="0"/>
                <w:i/>
                <w:color w:val="000000"/>
              </w:rPr>
              <w:t>-- A-XDR encoding of the xDLMS InitiateRequest APDU</w:t>
            </w:r>
          </w:p>
        </w:tc>
        <w:tc>
          <w:tcPr>
            <w:tcW w:w="1838" w:type="dxa"/>
          </w:tcPr>
          <w:p w14:paraId="23E5178D" w14:textId="77777777" w:rsidR="00162259" w:rsidRPr="00347160" w:rsidRDefault="00162259" w:rsidP="00521E1B">
            <w:pPr>
              <w:pStyle w:val="TABLE-col-heading"/>
              <w:rPr>
                <w:rFonts w:ascii="Courier New" w:hAnsi="Courier New" w:cs="Courier New"/>
              </w:rPr>
            </w:pPr>
            <w:r w:rsidRPr="00347160">
              <w:rPr>
                <w:rFonts w:ascii="Courier New" w:hAnsi="Courier New" w:cs="Courier New"/>
              </w:rPr>
              <w:t>LN referencing</w:t>
            </w:r>
          </w:p>
        </w:tc>
        <w:tc>
          <w:tcPr>
            <w:tcW w:w="1878" w:type="dxa"/>
          </w:tcPr>
          <w:p w14:paraId="26C5492D" w14:textId="77777777" w:rsidR="00162259" w:rsidRPr="00347160" w:rsidRDefault="00162259" w:rsidP="00521E1B">
            <w:pPr>
              <w:pStyle w:val="TABLE-col-heading"/>
              <w:rPr>
                <w:rFonts w:ascii="Courier New" w:hAnsi="Courier New" w:cs="Courier New"/>
              </w:rPr>
            </w:pPr>
            <w:r w:rsidRPr="00347160">
              <w:rPr>
                <w:rFonts w:ascii="Courier New" w:hAnsi="Courier New" w:cs="Courier New"/>
              </w:rPr>
              <w:t>SN referencing</w:t>
            </w:r>
          </w:p>
        </w:tc>
      </w:tr>
      <w:tr w:rsidR="00162259" w:rsidRPr="00347160" w14:paraId="05B1D7CE" w14:textId="77777777" w:rsidTr="00077BDE">
        <w:trPr>
          <w:cantSplit/>
          <w:jc w:val="center"/>
        </w:trPr>
        <w:tc>
          <w:tcPr>
            <w:tcW w:w="5570" w:type="dxa"/>
          </w:tcPr>
          <w:p w14:paraId="65EFCA3E"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color w:val="000000"/>
              </w:rPr>
              <w:t xml:space="preserve">// encoding of the tag of the DLMS APDU CHOICE </w:t>
            </w:r>
            <w:r w:rsidRPr="00347160">
              <w:rPr>
                <w:rFonts w:ascii="Courier New" w:hAnsi="Courier New" w:cs="Courier New"/>
                <w:i/>
                <w:iCs/>
                <w:color w:val="000000"/>
              </w:rPr>
              <w:t>(InitiateRequest)</w:t>
            </w:r>
          </w:p>
        </w:tc>
        <w:tc>
          <w:tcPr>
            <w:tcW w:w="1838" w:type="dxa"/>
          </w:tcPr>
          <w:p w14:paraId="3B2E871D" w14:textId="77777777" w:rsidR="00162259" w:rsidRPr="004A360C" w:rsidRDefault="00162259" w:rsidP="004A360C">
            <w:pPr>
              <w:pStyle w:val="TABLE-cell"/>
            </w:pPr>
            <w:r w:rsidRPr="004A360C">
              <w:t>01</w:t>
            </w:r>
          </w:p>
        </w:tc>
        <w:tc>
          <w:tcPr>
            <w:tcW w:w="1878" w:type="dxa"/>
          </w:tcPr>
          <w:p w14:paraId="03022E2B" w14:textId="77777777" w:rsidR="00162259" w:rsidRPr="004A360C" w:rsidRDefault="00162259" w:rsidP="004A360C">
            <w:pPr>
              <w:pStyle w:val="TABLE-cell"/>
            </w:pPr>
            <w:r w:rsidRPr="004A360C">
              <w:t>01</w:t>
            </w:r>
          </w:p>
        </w:tc>
      </w:tr>
      <w:tr w:rsidR="00162259" w:rsidRPr="00347160" w14:paraId="2A52C40E" w14:textId="77777777" w:rsidTr="00077BDE">
        <w:trPr>
          <w:cantSplit/>
          <w:jc w:val="center"/>
        </w:trPr>
        <w:tc>
          <w:tcPr>
            <w:tcW w:w="5570" w:type="dxa"/>
          </w:tcPr>
          <w:p w14:paraId="12B0A573"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i/>
                <w:color w:val="000000"/>
              </w:rPr>
              <w:t>-- encoding of the dedicated-key component (</w:t>
            </w:r>
            <w:r w:rsidRPr="00347160">
              <w:rPr>
                <w:rFonts w:ascii="Courier New" w:hAnsi="Courier New" w:cs="Courier New"/>
                <w:b/>
                <w:bCs w:val="0"/>
                <w:i/>
                <w:color w:val="000000"/>
              </w:rPr>
              <w:t>OCTET</w:t>
            </w:r>
            <w:r w:rsidRPr="00347160">
              <w:rPr>
                <w:rFonts w:ascii="Courier New" w:hAnsi="Courier New" w:cs="Courier New"/>
                <w:i/>
                <w:color w:val="000000"/>
              </w:rPr>
              <w:t xml:space="preserve"> </w:t>
            </w:r>
            <w:r w:rsidRPr="00347160">
              <w:rPr>
                <w:rFonts w:ascii="Courier New" w:hAnsi="Courier New" w:cs="Courier New"/>
                <w:b/>
                <w:bCs w:val="0"/>
                <w:i/>
                <w:color w:val="000000"/>
              </w:rPr>
              <w:t>STRING</w:t>
            </w:r>
            <w:r w:rsidRPr="00347160">
              <w:rPr>
                <w:rFonts w:ascii="Courier New" w:hAnsi="Courier New" w:cs="Courier New"/>
                <w:i/>
                <w:color w:val="000000"/>
              </w:rPr>
              <w:t xml:space="preserve"> </w:t>
            </w:r>
            <w:r w:rsidRPr="00347160">
              <w:rPr>
                <w:rFonts w:ascii="Courier New" w:hAnsi="Courier New" w:cs="Courier New"/>
                <w:b/>
                <w:bCs w:val="0"/>
                <w:i/>
                <w:color w:val="000000"/>
              </w:rPr>
              <w:t>OPTIONAL</w:t>
            </w:r>
            <w:r w:rsidRPr="00347160">
              <w:rPr>
                <w:rFonts w:ascii="Courier New" w:hAnsi="Courier New" w:cs="Courier New"/>
                <w:i/>
                <w:color w:val="000000"/>
              </w:rPr>
              <w:t>)</w:t>
            </w:r>
          </w:p>
        </w:tc>
        <w:tc>
          <w:tcPr>
            <w:tcW w:w="1838" w:type="dxa"/>
          </w:tcPr>
          <w:p w14:paraId="1DC7EC4F" w14:textId="77777777" w:rsidR="00162259" w:rsidRPr="004A360C" w:rsidRDefault="00162259" w:rsidP="004A360C">
            <w:pPr>
              <w:pStyle w:val="TABLE-cell"/>
            </w:pPr>
          </w:p>
        </w:tc>
        <w:tc>
          <w:tcPr>
            <w:tcW w:w="1878" w:type="dxa"/>
          </w:tcPr>
          <w:p w14:paraId="19C15E7E" w14:textId="77777777" w:rsidR="00162259" w:rsidRPr="004A360C" w:rsidRDefault="00162259" w:rsidP="004A360C">
            <w:pPr>
              <w:pStyle w:val="TABLE-cell"/>
            </w:pPr>
          </w:p>
        </w:tc>
      </w:tr>
      <w:tr w:rsidR="00162259" w:rsidRPr="00347160" w14:paraId="0A0A37BE" w14:textId="77777777" w:rsidTr="00077BDE">
        <w:trPr>
          <w:cantSplit/>
          <w:jc w:val="center"/>
        </w:trPr>
        <w:tc>
          <w:tcPr>
            <w:tcW w:w="5570" w:type="dxa"/>
          </w:tcPr>
          <w:p w14:paraId="443818BA"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color w:val="000000"/>
              </w:rPr>
              <w:t>// usage flag</w:t>
            </w:r>
            <w:r w:rsidRPr="00347160">
              <w:rPr>
                <w:rFonts w:ascii="Courier New" w:hAnsi="Courier New" w:cs="Courier New"/>
                <w:i/>
                <w:iCs/>
                <w:color w:val="000000"/>
              </w:rPr>
              <w:t>(</w:t>
            </w:r>
            <w:r w:rsidRPr="00347160">
              <w:rPr>
                <w:rFonts w:ascii="Courier New" w:hAnsi="Courier New" w:cs="Courier New"/>
                <w:b/>
                <w:bCs w:val="0"/>
                <w:i/>
                <w:iCs/>
                <w:color w:val="000000"/>
              </w:rPr>
              <w:t>FALSE</w:t>
            </w:r>
            <w:r w:rsidRPr="00347160">
              <w:rPr>
                <w:rFonts w:ascii="Courier New" w:hAnsi="Courier New" w:cs="Courier New"/>
                <w:i/>
                <w:iCs/>
                <w:color w:val="000000"/>
              </w:rPr>
              <w:t>, not present)</w:t>
            </w:r>
          </w:p>
        </w:tc>
        <w:tc>
          <w:tcPr>
            <w:tcW w:w="1838" w:type="dxa"/>
          </w:tcPr>
          <w:p w14:paraId="37196C47" w14:textId="77777777" w:rsidR="00162259" w:rsidRPr="004A360C" w:rsidRDefault="00162259" w:rsidP="004A360C">
            <w:pPr>
              <w:pStyle w:val="TABLE-cell"/>
            </w:pPr>
            <w:r w:rsidRPr="004A360C">
              <w:t>00</w:t>
            </w:r>
          </w:p>
        </w:tc>
        <w:tc>
          <w:tcPr>
            <w:tcW w:w="1878" w:type="dxa"/>
          </w:tcPr>
          <w:p w14:paraId="655BB3B6" w14:textId="77777777" w:rsidR="00162259" w:rsidRPr="004A360C" w:rsidRDefault="00162259" w:rsidP="004A360C">
            <w:pPr>
              <w:pStyle w:val="TABLE-cell"/>
            </w:pPr>
            <w:r w:rsidRPr="004A360C">
              <w:t>00</w:t>
            </w:r>
          </w:p>
        </w:tc>
      </w:tr>
      <w:tr w:rsidR="00162259" w:rsidRPr="00347160" w14:paraId="06272260" w14:textId="77777777" w:rsidTr="00077BDE">
        <w:trPr>
          <w:cantSplit/>
          <w:jc w:val="center"/>
        </w:trPr>
        <w:tc>
          <w:tcPr>
            <w:tcW w:w="5570" w:type="dxa"/>
          </w:tcPr>
          <w:p w14:paraId="450939B5"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i/>
                <w:color w:val="000000"/>
              </w:rPr>
              <w:t>-- encoding of the response-allowed component (</w:t>
            </w:r>
            <w:r w:rsidRPr="00347160">
              <w:rPr>
                <w:rFonts w:ascii="Courier New" w:hAnsi="Courier New" w:cs="Courier New"/>
                <w:b/>
                <w:bCs w:val="0"/>
                <w:i/>
                <w:color w:val="000000"/>
              </w:rPr>
              <w:t>BOOLEAN DEFAULT TRUE</w:t>
            </w:r>
            <w:r w:rsidRPr="00347160">
              <w:rPr>
                <w:rFonts w:ascii="Courier New" w:hAnsi="Courier New" w:cs="Courier New"/>
                <w:i/>
                <w:color w:val="000000"/>
              </w:rPr>
              <w:t>)</w:t>
            </w:r>
          </w:p>
        </w:tc>
        <w:tc>
          <w:tcPr>
            <w:tcW w:w="1838" w:type="dxa"/>
          </w:tcPr>
          <w:p w14:paraId="0DF7ABC0" w14:textId="77777777" w:rsidR="00162259" w:rsidRPr="004A360C" w:rsidRDefault="00162259" w:rsidP="004A360C">
            <w:pPr>
              <w:pStyle w:val="TABLE-cell"/>
            </w:pPr>
          </w:p>
        </w:tc>
        <w:tc>
          <w:tcPr>
            <w:tcW w:w="1878" w:type="dxa"/>
          </w:tcPr>
          <w:p w14:paraId="718493CD" w14:textId="77777777" w:rsidR="00162259" w:rsidRPr="004A360C" w:rsidRDefault="00162259" w:rsidP="004A360C">
            <w:pPr>
              <w:pStyle w:val="TABLE-cell"/>
            </w:pPr>
          </w:p>
        </w:tc>
      </w:tr>
      <w:tr w:rsidR="00162259" w:rsidRPr="00347160" w14:paraId="5A0E5F6C" w14:textId="77777777" w:rsidTr="00077BDE">
        <w:trPr>
          <w:cantSplit/>
          <w:jc w:val="center"/>
        </w:trPr>
        <w:tc>
          <w:tcPr>
            <w:tcW w:w="5570" w:type="dxa"/>
          </w:tcPr>
          <w:p w14:paraId="265E7CF1"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color w:val="000000"/>
              </w:rPr>
              <w:t>// usage flag</w:t>
            </w:r>
            <w:r w:rsidRPr="00347160">
              <w:rPr>
                <w:rFonts w:ascii="Courier New" w:hAnsi="Courier New" w:cs="Courier New"/>
                <w:i/>
                <w:iCs/>
                <w:color w:val="000000"/>
              </w:rPr>
              <w:t>(</w:t>
            </w:r>
            <w:r w:rsidRPr="00347160">
              <w:rPr>
                <w:rFonts w:ascii="Courier New" w:hAnsi="Courier New" w:cs="Courier New"/>
                <w:b/>
                <w:bCs w:val="0"/>
                <w:i/>
                <w:iCs/>
                <w:color w:val="000000"/>
              </w:rPr>
              <w:t>FALSE</w:t>
            </w:r>
            <w:r w:rsidRPr="00347160">
              <w:rPr>
                <w:rFonts w:ascii="Courier New" w:hAnsi="Courier New" w:cs="Courier New"/>
                <w:i/>
                <w:iCs/>
                <w:color w:val="000000"/>
              </w:rPr>
              <w:t xml:space="preserve">, default value </w:t>
            </w:r>
            <w:r w:rsidRPr="00347160">
              <w:rPr>
                <w:rFonts w:ascii="Courier New" w:hAnsi="Courier New" w:cs="Courier New"/>
                <w:b/>
                <w:bCs w:val="0"/>
                <w:i/>
                <w:iCs/>
                <w:color w:val="000000"/>
              </w:rPr>
              <w:t>TRUE</w:t>
            </w:r>
            <w:r w:rsidRPr="00347160">
              <w:rPr>
                <w:rFonts w:ascii="Courier New" w:hAnsi="Courier New" w:cs="Courier New"/>
                <w:i/>
                <w:iCs/>
                <w:color w:val="000000"/>
              </w:rPr>
              <w:t xml:space="preserve"> conveyed)</w:t>
            </w:r>
          </w:p>
        </w:tc>
        <w:tc>
          <w:tcPr>
            <w:tcW w:w="1838" w:type="dxa"/>
          </w:tcPr>
          <w:p w14:paraId="11EBE8A5" w14:textId="77777777" w:rsidR="00162259" w:rsidRPr="004A360C" w:rsidRDefault="00162259" w:rsidP="004A360C">
            <w:pPr>
              <w:pStyle w:val="TABLE-cell"/>
            </w:pPr>
            <w:r w:rsidRPr="004A360C">
              <w:t>00</w:t>
            </w:r>
          </w:p>
        </w:tc>
        <w:tc>
          <w:tcPr>
            <w:tcW w:w="1878" w:type="dxa"/>
          </w:tcPr>
          <w:p w14:paraId="2248B32C" w14:textId="77777777" w:rsidR="00162259" w:rsidRPr="004A360C" w:rsidRDefault="00162259" w:rsidP="004A360C">
            <w:pPr>
              <w:pStyle w:val="TABLE-cell"/>
            </w:pPr>
            <w:r w:rsidRPr="004A360C">
              <w:t>00</w:t>
            </w:r>
          </w:p>
        </w:tc>
      </w:tr>
      <w:tr w:rsidR="00162259" w:rsidRPr="00347160" w14:paraId="7DAA65AF" w14:textId="77777777" w:rsidTr="00077BDE">
        <w:trPr>
          <w:cantSplit/>
          <w:jc w:val="center"/>
        </w:trPr>
        <w:tc>
          <w:tcPr>
            <w:tcW w:w="5570" w:type="dxa"/>
          </w:tcPr>
          <w:p w14:paraId="746F942A"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
                <w:color w:val="000000"/>
              </w:rPr>
              <w:t xml:space="preserve">-- encoding of the proposed-quality-of-service component ([0] </w:t>
            </w:r>
            <w:r w:rsidRPr="00347160">
              <w:rPr>
                <w:rFonts w:ascii="Courier New" w:hAnsi="Courier New" w:cs="Courier New"/>
                <w:b/>
                <w:bCs w:val="0"/>
                <w:i/>
                <w:color w:val="000000"/>
              </w:rPr>
              <w:t>IMPLICIT</w:t>
            </w:r>
            <w:r w:rsidRPr="00347160">
              <w:rPr>
                <w:rFonts w:ascii="Courier New" w:hAnsi="Courier New" w:cs="Courier New"/>
                <w:i/>
                <w:color w:val="000000"/>
              </w:rPr>
              <w:t xml:space="preserve"> Integer8 </w:t>
            </w:r>
            <w:r w:rsidRPr="00347160">
              <w:rPr>
                <w:rFonts w:ascii="Courier New" w:hAnsi="Courier New" w:cs="Courier New"/>
                <w:b/>
                <w:bCs w:val="0"/>
                <w:i/>
                <w:color w:val="000000"/>
              </w:rPr>
              <w:t>OPTIONAL</w:t>
            </w:r>
            <w:r w:rsidRPr="00347160">
              <w:rPr>
                <w:rFonts w:ascii="Courier New" w:hAnsi="Courier New" w:cs="Courier New"/>
                <w:i/>
                <w:color w:val="000000"/>
              </w:rPr>
              <w:t>)</w:t>
            </w:r>
          </w:p>
        </w:tc>
        <w:tc>
          <w:tcPr>
            <w:tcW w:w="1838" w:type="dxa"/>
          </w:tcPr>
          <w:p w14:paraId="7793F89B" w14:textId="77777777" w:rsidR="00162259" w:rsidRPr="004A360C" w:rsidRDefault="00162259" w:rsidP="004A360C">
            <w:pPr>
              <w:pStyle w:val="TABLE-cell"/>
            </w:pPr>
          </w:p>
        </w:tc>
        <w:tc>
          <w:tcPr>
            <w:tcW w:w="1878" w:type="dxa"/>
          </w:tcPr>
          <w:p w14:paraId="02B53B23" w14:textId="77777777" w:rsidR="00162259" w:rsidRPr="004A360C" w:rsidRDefault="00162259" w:rsidP="004A360C">
            <w:pPr>
              <w:pStyle w:val="TABLE-cell"/>
            </w:pPr>
          </w:p>
        </w:tc>
      </w:tr>
      <w:tr w:rsidR="00162259" w:rsidRPr="00347160" w14:paraId="56923F2A" w14:textId="77777777" w:rsidTr="00077BDE">
        <w:trPr>
          <w:cantSplit/>
          <w:jc w:val="center"/>
        </w:trPr>
        <w:tc>
          <w:tcPr>
            <w:tcW w:w="5570" w:type="dxa"/>
          </w:tcPr>
          <w:p w14:paraId="0D0BDEB8"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color w:val="000000"/>
              </w:rPr>
              <w:t>// usage flag</w:t>
            </w:r>
            <w:r w:rsidRPr="00347160">
              <w:rPr>
                <w:rFonts w:ascii="Courier New" w:hAnsi="Courier New" w:cs="Courier New"/>
                <w:i/>
                <w:iCs/>
                <w:color w:val="000000"/>
              </w:rPr>
              <w:t>(</w:t>
            </w:r>
            <w:r w:rsidRPr="00347160">
              <w:rPr>
                <w:rFonts w:ascii="Courier New" w:hAnsi="Courier New" w:cs="Courier New"/>
                <w:b/>
                <w:bCs w:val="0"/>
                <w:i/>
                <w:iCs/>
                <w:color w:val="000000"/>
              </w:rPr>
              <w:t>FALSE</w:t>
            </w:r>
            <w:r w:rsidRPr="00347160">
              <w:rPr>
                <w:rFonts w:ascii="Courier New" w:hAnsi="Courier New" w:cs="Courier New"/>
                <w:i/>
                <w:iCs/>
                <w:color w:val="000000"/>
              </w:rPr>
              <w:t>, not present)</w:t>
            </w:r>
          </w:p>
        </w:tc>
        <w:tc>
          <w:tcPr>
            <w:tcW w:w="1838" w:type="dxa"/>
          </w:tcPr>
          <w:p w14:paraId="1B6BF1DE" w14:textId="77777777" w:rsidR="00162259" w:rsidRPr="004A360C" w:rsidRDefault="00162259" w:rsidP="004A360C">
            <w:pPr>
              <w:pStyle w:val="TABLE-cell"/>
            </w:pPr>
            <w:r w:rsidRPr="004A360C">
              <w:t>00</w:t>
            </w:r>
          </w:p>
        </w:tc>
        <w:tc>
          <w:tcPr>
            <w:tcW w:w="1878" w:type="dxa"/>
          </w:tcPr>
          <w:p w14:paraId="172A8DE5" w14:textId="77777777" w:rsidR="00162259" w:rsidRPr="004A360C" w:rsidRDefault="00162259" w:rsidP="004A360C">
            <w:pPr>
              <w:pStyle w:val="TABLE-cell"/>
            </w:pPr>
            <w:r w:rsidRPr="004A360C">
              <w:t>00</w:t>
            </w:r>
          </w:p>
        </w:tc>
      </w:tr>
      <w:tr w:rsidR="00162259" w:rsidRPr="00347160" w14:paraId="3BF947AF" w14:textId="77777777" w:rsidTr="00077BDE">
        <w:trPr>
          <w:cantSplit/>
          <w:jc w:val="center"/>
        </w:trPr>
        <w:tc>
          <w:tcPr>
            <w:tcW w:w="5570" w:type="dxa"/>
          </w:tcPr>
          <w:p w14:paraId="438E1835"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
                <w:color w:val="000000"/>
              </w:rPr>
              <w:t>-- encoding of the proposed-dlms-version-number component (Unsigned8)</w:t>
            </w:r>
          </w:p>
        </w:tc>
        <w:tc>
          <w:tcPr>
            <w:tcW w:w="1838" w:type="dxa"/>
          </w:tcPr>
          <w:p w14:paraId="3D437CF3" w14:textId="77777777" w:rsidR="00162259" w:rsidRPr="004A360C" w:rsidRDefault="00162259" w:rsidP="004A360C">
            <w:pPr>
              <w:pStyle w:val="TABLE-cell"/>
            </w:pPr>
          </w:p>
        </w:tc>
        <w:tc>
          <w:tcPr>
            <w:tcW w:w="1878" w:type="dxa"/>
          </w:tcPr>
          <w:p w14:paraId="611D4BFE" w14:textId="77777777" w:rsidR="00162259" w:rsidRPr="004A360C" w:rsidRDefault="00162259" w:rsidP="004A360C">
            <w:pPr>
              <w:pStyle w:val="TABLE-cell"/>
            </w:pPr>
          </w:p>
        </w:tc>
      </w:tr>
      <w:tr w:rsidR="00162259" w:rsidRPr="00347160" w14:paraId="50C0C8EC" w14:textId="77777777" w:rsidTr="00077BDE">
        <w:trPr>
          <w:cantSplit/>
          <w:jc w:val="center"/>
        </w:trPr>
        <w:tc>
          <w:tcPr>
            <w:tcW w:w="5570" w:type="dxa"/>
          </w:tcPr>
          <w:p w14:paraId="653FDA71"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color w:val="000000"/>
              </w:rPr>
              <w:t xml:space="preserve">// </w:t>
            </w:r>
            <w:r w:rsidRPr="00347160">
              <w:rPr>
                <w:rFonts w:ascii="Courier New" w:hAnsi="Courier New" w:cs="Courier New"/>
                <w:iCs/>
                <w:color w:val="000000"/>
              </w:rPr>
              <w:t>value= 6, the encoding of an Unsigned8 is its value</w:t>
            </w:r>
          </w:p>
        </w:tc>
        <w:tc>
          <w:tcPr>
            <w:tcW w:w="1838" w:type="dxa"/>
          </w:tcPr>
          <w:p w14:paraId="5DAC0108" w14:textId="77777777" w:rsidR="00162259" w:rsidRPr="004A360C" w:rsidRDefault="00162259" w:rsidP="004A360C">
            <w:pPr>
              <w:pStyle w:val="TABLE-cell"/>
            </w:pPr>
            <w:r w:rsidRPr="004A360C">
              <w:t>06</w:t>
            </w:r>
          </w:p>
        </w:tc>
        <w:tc>
          <w:tcPr>
            <w:tcW w:w="1878" w:type="dxa"/>
          </w:tcPr>
          <w:p w14:paraId="2AB083E6" w14:textId="77777777" w:rsidR="00162259" w:rsidRPr="004A360C" w:rsidRDefault="00162259" w:rsidP="004A360C">
            <w:pPr>
              <w:pStyle w:val="TABLE-cell"/>
            </w:pPr>
            <w:r w:rsidRPr="004A360C">
              <w:t>06</w:t>
            </w:r>
          </w:p>
        </w:tc>
      </w:tr>
      <w:tr w:rsidR="00162259" w:rsidRPr="00347160" w14:paraId="0291552E" w14:textId="77777777" w:rsidTr="00077BDE">
        <w:trPr>
          <w:cantSplit/>
          <w:jc w:val="center"/>
        </w:trPr>
        <w:tc>
          <w:tcPr>
            <w:tcW w:w="5570" w:type="dxa"/>
          </w:tcPr>
          <w:p w14:paraId="0EE8F2AF"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i/>
                <w:color w:val="000000"/>
              </w:rPr>
              <w:t xml:space="preserve">-- encoding of the proposed-conformance component (Conformance, [APPLICATION 31] </w:t>
            </w:r>
            <w:r w:rsidRPr="00347160">
              <w:rPr>
                <w:rFonts w:ascii="Courier New" w:hAnsi="Courier New" w:cs="Courier New"/>
                <w:b/>
                <w:bCs w:val="0"/>
                <w:i/>
                <w:color w:val="000000"/>
              </w:rPr>
              <w:t>IMPLICIT</w:t>
            </w:r>
            <w:r w:rsidRPr="00347160">
              <w:rPr>
                <w:rFonts w:ascii="Courier New" w:hAnsi="Courier New" w:cs="Courier New"/>
                <w:i/>
                <w:color w:val="000000"/>
              </w:rPr>
              <w:t xml:space="preserve"> </w:t>
            </w:r>
            <w:r w:rsidRPr="00347160">
              <w:rPr>
                <w:rFonts w:ascii="Courier New" w:hAnsi="Courier New" w:cs="Courier New"/>
                <w:b/>
                <w:bCs w:val="0"/>
                <w:i/>
                <w:color w:val="000000"/>
              </w:rPr>
              <w:t>BIT</w:t>
            </w:r>
            <w:r w:rsidRPr="00347160">
              <w:rPr>
                <w:rFonts w:ascii="Courier New" w:hAnsi="Courier New" w:cs="Courier New"/>
                <w:i/>
                <w:color w:val="000000"/>
              </w:rPr>
              <w:t xml:space="preserve"> </w:t>
            </w:r>
            <w:r w:rsidRPr="00347160">
              <w:rPr>
                <w:rFonts w:ascii="Courier New" w:hAnsi="Courier New" w:cs="Courier New"/>
                <w:b/>
                <w:bCs w:val="0"/>
                <w:i/>
                <w:color w:val="000000"/>
              </w:rPr>
              <w:t>STRING</w:t>
            </w:r>
            <w:r w:rsidRPr="00347160">
              <w:rPr>
                <w:rFonts w:ascii="Courier New" w:hAnsi="Courier New" w:cs="Courier New"/>
                <w:i/>
                <w:color w:val="000000"/>
              </w:rPr>
              <w:t xml:space="preserve"> (SIZE(24)) </w:t>
            </w:r>
            <w:r w:rsidRPr="002F7A07">
              <w:rPr>
                <w:rStyle w:val="SUPerscript-small"/>
              </w:rPr>
              <w:t>1</w:t>
            </w:r>
          </w:p>
        </w:tc>
        <w:tc>
          <w:tcPr>
            <w:tcW w:w="1838" w:type="dxa"/>
          </w:tcPr>
          <w:p w14:paraId="19B2DB19" w14:textId="77777777" w:rsidR="00162259" w:rsidRPr="004A360C" w:rsidRDefault="00162259" w:rsidP="004A360C">
            <w:pPr>
              <w:pStyle w:val="TABLE-cell"/>
            </w:pPr>
          </w:p>
        </w:tc>
        <w:tc>
          <w:tcPr>
            <w:tcW w:w="1878" w:type="dxa"/>
          </w:tcPr>
          <w:p w14:paraId="7D8C1868" w14:textId="77777777" w:rsidR="00162259" w:rsidRPr="004A360C" w:rsidRDefault="00162259" w:rsidP="004A360C">
            <w:pPr>
              <w:pStyle w:val="TABLE-cell"/>
            </w:pPr>
          </w:p>
        </w:tc>
      </w:tr>
      <w:tr w:rsidR="00162259" w:rsidRPr="00347160" w14:paraId="0FE4E95C" w14:textId="77777777" w:rsidTr="00077BDE">
        <w:trPr>
          <w:cantSplit/>
          <w:jc w:val="center"/>
        </w:trPr>
        <w:tc>
          <w:tcPr>
            <w:tcW w:w="5570" w:type="dxa"/>
          </w:tcPr>
          <w:p w14:paraId="1C7D81E1"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xml:space="preserve">// encoding of the [APPLICATION 31] tag </w:t>
            </w:r>
            <w:r w:rsidRPr="00347160">
              <w:rPr>
                <w:rFonts w:ascii="Courier New" w:hAnsi="Courier New" w:cs="Courier New"/>
                <w:i/>
                <w:iCs/>
                <w:color w:val="000000"/>
              </w:rPr>
              <w:t>(ASN.1 explicit tag)</w:t>
            </w:r>
            <w:r w:rsidRPr="00347160">
              <w:rPr>
                <w:rFonts w:ascii="Courier New" w:hAnsi="Courier New" w:cs="Courier New"/>
                <w:color w:val="000000"/>
              </w:rPr>
              <w:t xml:space="preserve"> </w:t>
            </w:r>
            <w:r w:rsidRPr="002F7A07">
              <w:rPr>
                <w:rStyle w:val="SUPerscript-small"/>
              </w:rPr>
              <w:t>2</w:t>
            </w:r>
          </w:p>
        </w:tc>
        <w:tc>
          <w:tcPr>
            <w:tcW w:w="1838" w:type="dxa"/>
          </w:tcPr>
          <w:p w14:paraId="15EC691D" w14:textId="77777777" w:rsidR="00162259" w:rsidRPr="004A360C" w:rsidRDefault="00162259" w:rsidP="004A360C">
            <w:pPr>
              <w:pStyle w:val="TABLE-cell"/>
            </w:pPr>
            <w:r w:rsidRPr="004A360C">
              <w:t>5F 1F</w:t>
            </w:r>
          </w:p>
        </w:tc>
        <w:tc>
          <w:tcPr>
            <w:tcW w:w="1878" w:type="dxa"/>
          </w:tcPr>
          <w:p w14:paraId="298935E2" w14:textId="77777777" w:rsidR="00162259" w:rsidRPr="004A360C" w:rsidRDefault="00162259" w:rsidP="004A360C">
            <w:pPr>
              <w:pStyle w:val="TABLE-cell"/>
            </w:pPr>
            <w:r w:rsidRPr="004A360C">
              <w:t>5F 1F</w:t>
            </w:r>
          </w:p>
        </w:tc>
      </w:tr>
      <w:tr w:rsidR="00162259" w:rsidRPr="00347160" w14:paraId="065D85B4" w14:textId="77777777" w:rsidTr="00077BDE">
        <w:trPr>
          <w:cantSplit/>
          <w:jc w:val="center"/>
        </w:trPr>
        <w:tc>
          <w:tcPr>
            <w:tcW w:w="5570" w:type="dxa"/>
          </w:tcPr>
          <w:p w14:paraId="5BD9221F"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xml:space="preserve">// encoding of the length of the 'contents' field in octet </w:t>
            </w:r>
            <w:r w:rsidRPr="00347160">
              <w:rPr>
                <w:rFonts w:ascii="Courier New" w:hAnsi="Courier New" w:cs="Courier New"/>
                <w:i/>
                <w:iCs/>
                <w:color w:val="000000"/>
              </w:rPr>
              <w:t>(4)</w:t>
            </w:r>
          </w:p>
        </w:tc>
        <w:tc>
          <w:tcPr>
            <w:tcW w:w="1838" w:type="dxa"/>
          </w:tcPr>
          <w:p w14:paraId="33FEE5D7" w14:textId="77777777" w:rsidR="00162259" w:rsidRPr="004A360C" w:rsidRDefault="00162259" w:rsidP="004A360C">
            <w:pPr>
              <w:pStyle w:val="TABLE-cell"/>
            </w:pPr>
            <w:r w:rsidRPr="004A360C">
              <w:t xml:space="preserve">  04</w:t>
            </w:r>
          </w:p>
        </w:tc>
        <w:tc>
          <w:tcPr>
            <w:tcW w:w="1878" w:type="dxa"/>
          </w:tcPr>
          <w:p w14:paraId="54C43621" w14:textId="77777777" w:rsidR="00162259" w:rsidRPr="004A360C" w:rsidRDefault="00162259" w:rsidP="004A360C">
            <w:pPr>
              <w:pStyle w:val="TABLE-cell"/>
            </w:pPr>
            <w:r w:rsidRPr="004A360C">
              <w:t xml:space="preserve">  04</w:t>
            </w:r>
          </w:p>
        </w:tc>
      </w:tr>
      <w:tr w:rsidR="00162259" w:rsidRPr="00347160" w14:paraId="0E64F60C" w14:textId="77777777" w:rsidTr="00077BDE">
        <w:trPr>
          <w:cantSplit/>
          <w:jc w:val="center"/>
        </w:trPr>
        <w:tc>
          <w:tcPr>
            <w:tcW w:w="5570" w:type="dxa"/>
          </w:tcPr>
          <w:p w14:paraId="4CDF0B94"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xml:space="preserve">// encoding of the number of unused bits in the final octet of the BIT STRING </w:t>
            </w:r>
            <w:r w:rsidRPr="00347160">
              <w:rPr>
                <w:rFonts w:ascii="Courier New" w:hAnsi="Courier New" w:cs="Courier New"/>
                <w:i/>
                <w:iCs/>
                <w:color w:val="000000"/>
              </w:rPr>
              <w:t>(0)</w:t>
            </w:r>
          </w:p>
        </w:tc>
        <w:tc>
          <w:tcPr>
            <w:tcW w:w="1838" w:type="dxa"/>
          </w:tcPr>
          <w:p w14:paraId="23CC07A8" w14:textId="77777777" w:rsidR="00162259" w:rsidRPr="004A360C" w:rsidRDefault="00162259" w:rsidP="004A360C">
            <w:pPr>
              <w:pStyle w:val="TABLE-cell"/>
            </w:pPr>
            <w:r w:rsidRPr="004A360C">
              <w:t xml:space="preserve">    00</w:t>
            </w:r>
          </w:p>
        </w:tc>
        <w:tc>
          <w:tcPr>
            <w:tcW w:w="1878" w:type="dxa"/>
          </w:tcPr>
          <w:p w14:paraId="654E782B" w14:textId="77777777" w:rsidR="00162259" w:rsidRPr="004A360C" w:rsidRDefault="00162259" w:rsidP="004A360C">
            <w:pPr>
              <w:pStyle w:val="TABLE-cell"/>
            </w:pPr>
            <w:r w:rsidRPr="004A360C">
              <w:t xml:space="preserve">    00</w:t>
            </w:r>
          </w:p>
        </w:tc>
      </w:tr>
      <w:tr w:rsidR="00162259" w:rsidRPr="00347160" w14:paraId="1DC71F8C" w14:textId="77777777" w:rsidTr="00077BDE">
        <w:trPr>
          <w:cantSplit/>
          <w:jc w:val="center"/>
        </w:trPr>
        <w:tc>
          <w:tcPr>
            <w:tcW w:w="5570" w:type="dxa"/>
          </w:tcPr>
          <w:p w14:paraId="523FD777"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encoding of the fixed length BIT STRING value</w:t>
            </w:r>
          </w:p>
        </w:tc>
        <w:tc>
          <w:tcPr>
            <w:tcW w:w="1838" w:type="dxa"/>
          </w:tcPr>
          <w:p w14:paraId="7639D767" w14:textId="77777777" w:rsidR="00162259" w:rsidRPr="004A360C" w:rsidRDefault="00162259" w:rsidP="004A360C">
            <w:pPr>
              <w:pStyle w:val="TABLE-cell"/>
            </w:pPr>
            <w:r w:rsidRPr="004A360C">
              <w:t xml:space="preserve">      00 7E 1F</w:t>
            </w:r>
          </w:p>
        </w:tc>
        <w:tc>
          <w:tcPr>
            <w:tcW w:w="1878" w:type="dxa"/>
          </w:tcPr>
          <w:p w14:paraId="24098F31" w14:textId="77777777" w:rsidR="00162259" w:rsidRPr="004A360C" w:rsidRDefault="00162259" w:rsidP="004A360C">
            <w:pPr>
              <w:pStyle w:val="TABLE-cell"/>
            </w:pPr>
            <w:r w:rsidRPr="004A360C">
              <w:t xml:space="preserve">      1C 03 20</w:t>
            </w:r>
          </w:p>
        </w:tc>
      </w:tr>
      <w:tr w:rsidR="00162259" w:rsidRPr="00347160" w14:paraId="1370DF72" w14:textId="77777777" w:rsidTr="00077BDE">
        <w:trPr>
          <w:cantSplit/>
          <w:jc w:val="center"/>
        </w:trPr>
        <w:tc>
          <w:tcPr>
            <w:tcW w:w="5570" w:type="dxa"/>
          </w:tcPr>
          <w:p w14:paraId="7B12020A" w14:textId="77777777" w:rsidR="00162259" w:rsidRPr="00347160" w:rsidRDefault="00162259" w:rsidP="00521E1B">
            <w:pPr>
              <w:pStyle w:val="TABLE-cell"/>
              <w:keepNext/>
              <w:rPr>
                <w:rFonts w:ascii="Courier New" w:hAnsi="Courier New" w:cs="Courier New"/>
                <w:i/>
                <w:iCs/>
                <w:color w:val="000000"/>
              </w:rPr>
            </w:pPr>
            <w:r w:rsidRPr="00347160">
              <w:rPr>
                <w:rFonts w:ascii="Courier New" w:hAnsi="Courier New" w:cs="Courier New"/>
                <w:i/>
                <w:iCs/>
                <w:color w:val="000000"/>
              </w:rPr>
              <w:t>-- encoding of the client-max-receive-pdu-size component (Unsigned16)</w:t>
            </w:r>
          </w:p>
        </w:tc>
        <w:tc>
          <w:tcPr>
            <w:tcW w:w="1838" w:type="dxa"/>
          </w:tcPr>
          <w:p w14:paraId="7CE54512" w14:textId="77777777" w:rsidR="00162259" w:rsidRPr="004A360C" w:rsidRDefault="00162259" w:rsidP="004A360C">
            <w:pPr>
              <w:pStyle w:val="TABLE-cell"/>
            </w:pPr>
          </w:p>
        </w:tc>
        <w:tc>
          <w:tcPr>
            <w:tcW w:w="1878" w:type="dxa"/>
          </w:tcPr>
          <w:p w14:paraId="0297C518" w14:textId="77777777" w:rsidR="00162259" w:rsidRPr="004A360C" w:rsidRDefault="00162259" w:rsidP="004A360C">
            <w:pPr>
              <w:pStyle w:val="TABLE-cell"/>
            </w:pPr>
          </w:p>
        </w:tc>
      </w:tr>
      <w:tr w:rsidR="00162259" w:rsidRPr="00347160" w14:paraId="5D07FBC3" w14:textId="77777777" w:rsidTr="00077BDE">
        <w:trPr>
          <w:cantSplit/>
          <w:jc w:val="center"/>
        </w:trPr>
        <w:tc>
          <w:tcPr>
            <w:tcW w:w="5570" w:type="dxa"/>
          </w:tcPr>
          <w:p w14:paraId="6C38D4F5"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color w:val="000000"/>
              </w:rPr>
              <w:t>// value = 0x04B0, the encoding of an Unsigned16 is its value</w:t>
            </w:r>
          </w:p>
        </w:tc>
        <w:tc>
          <w:tcPr>
            <w:tcW w:w="1838" w:type="dxa"/>
          </w:tcPr>
          <w:p w14:paraId="5B4EA2DA" w14:textId="77777777" w:rsidR="00162259" w:rsidRPr="004A360C" w:rsidRDefault="00162259" w:rsidP="004A360C">
            <w:pPr>
              <w:pStyle w:val="TABLE-cell"/>
            </w:pPr>
            <w:r w:rsidRPr="004A360C">
              <w:t>04 B0</w:t>
            </w:r>
          </w:p>
        </w:tc>
        <w:tc>
          <w:tcPr>
            <w:tcW w:w="1878" w:type="dxa"/>
          </w:tcPr>
          <w:p w14:paraId="72CA7C1B" w14:textId="77777777" w:rsidR="00162259" w:rsidRPr="004A360C" w:rsidRDefault="00162259" w:rsidP="004A360C">
            <w:pPr>
              <w:pStyle w:val="TABLE-cell"/>
            </w:pPr>
            <w:r w:rsidRPr="004A360C">
              <w:t>04 B0</w:t>
            </w:r>
          </w:p>
        </w:tc>
      </w:tr>
      <w:tr w:rsidR="00162259" w:rsidRPr="00347160" w14:paraId="63349484" w14:textId="77777777" w:rsidTr="00077BDE">
        <w:trPr>
          <w:cantSplit/>
          <w:jc w:val="center"/>
        </w:trPr>
        <w:tc>
          <w:tcPr>
            <w:tcW w:w="5570" w:type="dxa"/>
          </w:tcPr>
          <w:p w14:paraId="16524DAC" w14:textId="77777777" w:rsidR="00162259" w:rsidRPr="00347160" w:rsidRDefault="00162259" w:rsidP="00521E1B">
            <w:pPr>
              <w:pStyle w:val="TABLE-cell"/>
              <w:keepNext/>
              <w:rPr>
                <w:rFonts w:ascii="Courier New" w:hAnsi="Courier New" w:cs="Courier New"/>
                <w:i/>
                <w:iCs/>
              </w:rPr>
            </w:pPr>
            <w:r w:rsidRPr="00347160">
              <w:rPr>
                <w:rFonts w:ascii="Courier New" w:hAnsi="Courier New" w:cs="Courier New"/>
                <w:i/>
                <w:iCs/>
              </w:rPr>
              <w:t>-- resulting octet-string, to be inserted in the user-information field of the AARQ APDU</w:t>
            </w:r>
          </w:p>
        </w:tc>
        <w:tc>
          <w:tcPr>
            <w:tcW w:w="1838" w:type="dxa"/>
          </w:tcPr>
          <w:p w14:paraId="6E7A6D30" w14:textId="77777777" w:rsidR="00162259" w:rsidRPr="004A360C" w:rsidRDefault="00162259" w:rsidP="004A360C">
            <w:pPr>
              <w:pStyle w:val="TABLE-cell"/>
            </w:pPr>
            <w:r w:rsidRPr="004A360C">
              <w:t>01 00 00 00 06 5F 1F 04 00 00 7E 1F 04 B0</w:t>
            </w:r>
          </w:p>
        </w:tc>
        <w:tc>
          <w:tcPr>
            <w:tcW w:w="1878" w:type="dxa"/>
          </w:tcPr>
          <w:p w14:paraId="69BBC2FF" w14:textId="77777777" w:rsidR="00162259" w:rsidRPr="004A360C" w:rsidRDefault="00162259" w:rsidP="004A360C">
            <w:pPr>
              <w:pStyle w:val="TABLE-cell"/>
            </w:pPr>
            <w:r w:rsidRPr="004A360C">
              <w:t>01 00 00 00 06 5F 1F 04 00 1C 03 20 04 B0</w:t>
            </w:r>
          </w:p>
        </w:tc>
      </w:tr>
      <w:tr w:rsidR="00162259" w:rsidRPr="00347160" w14:paraId="66E33B3A" w14:textId="77777777" w:rsidTr="00077BDE">
        <w:trPr>
          <w:cantSplit/>
          <w:jc w:val="center"/>
        </w:trPr>
        <w:tc>
          <w:tcPr>
            <w:tcW w:w="9286" w:type="dxa"/>
            <w:gridSpan w:val="3"/>
          </w:tcPr>
          <w:p w14:paraId="73326AA9" w14:textId="77777777" w:rsidR="00162259" w:rsidRPr="004A360C" w:rsidRDefault="00162259" w:rsidP="004A360C">
            <w:pPr>
              <w:pStyle w:val="TABLE-cell"/>
            </w:pPr>
            <w:r w:rsidRPr="002F7A07">
              <w:rPr>
                <w:rStyle w:val="SUPerscript-small"/>
              </w:rPr>
              <w:t>1</w:t>
            </w:r>
            <w:r w:rsidRPr="00347160">
              <w:t xml:space="preserve"> </w:t>
            </w:r>
            <w:r w:rsidRPr="00347160">
              <w:tab/>
            </w:r>
            <w:r w:rsidRPr="004A360C">
              <w:t xml:space="preserve">As specified in </w:t>
            </w:r>
            <w:r w:rsidR="00077BDE" w:rsidRPr="004A360C">
              <w:t>IEC 6</w:t>
            </w:r>
            <w:r w:rsidRPr="004A360C">
              <w:t>1334-6:2000, Annex C, Examples 1 and 2, the proposed-conformance element of the xDLMS InitiateRequest APDU and the negotiated-conformance element of the xDLMS InitiateResponse APDU are encoded in BER. That’s why the length of the bit-string and the number of the unused bits are encoded.</w:t>
            </w:r>
          </w:p>
          <w:p w14:paraId="7032C602" w14:textId="77777777" w:rsidR="00162259" w:rsidRPr="00347160" w:rsidRDefault="00162259" w:rsidP="004A360C">
            <w:pPr>
              <w:pStyle w:val="TABLE-cell"/>
            </w:pPr>
            <w:r w:rsidRPr="004A360C">
              <w:rPr>
                <w:rStyle w:val="SUPerscript-small"/>
                <w:position w:val="0"/>
                <w:sz w:val="16"/>
                <w:szCs w:val="20"/>
              </w:rPr>
              <w:t>2</w:t>
            </w:r>
            <w:r w:rsidRPr="004A360C">
              <w:t xml:space="preserve"> </w:t>
            </w:r>
            <w:r w:rsidRPr="004A360C">
              <w:tab/>
              <w:t>For encoding of identifier octets see ISO/IEC 8825-1:2008, 8.1.2. For compliance with existing implementations, encoding of the [Application 31] tag on one byte (5F) instead of two bytes (5F 1F) is accepted when the 3-layer, connection-oriented, HDLC-based profile is used.</w:t>
            </w:r>
          </w:p>
        </w:tc>
      </w:tr>
    </w:tbl>
    <w:p w14:paraId="36640DB1" w14:textId="77777777" w:rsidR="00F82099" w:rsidRDefault="00F82099" w:rsidP="00F82099">
      <w:pPr>
        <w:pStyle w:val="NOTE"/>
      </w:pPr>
    </w:p>
    <w:p w14:paraId="376E0F2D" w14:textId="297D39FA" w:rsidR="00162259" w:rsidRPr="00347160" w:rsidRDefault="00162259" w:rsidP="00F82099">
      <w:pPr>
        <w:pStyle w:val="PARAGRAPH"/>
      </w:pPr>
      <w:r w:rsidRPr="00347160">
        <w:t>The A-XDR encoding of the xDLMS InitiateResponse APDU</w:t>
      </w:r>
      <w:r w:rsidR="00B0327E">
        <w:t xml:space="preserve"> is as shown in </w:t>
      </w:r>
      <w:r w:rsidR="00C40FCE">
        <w:fldChar w:fldCharType="begin"/>
      </w:r>
      <w:r w:rsidR="00C40FCE">
        <w:instrText xml:space="preserve"> REF _Ref437643261 \h </w:instrText>
      </w:r>
      <w:r w:rsidR="00C40FCE">
        <w:fldChar w:fldCharType="separate"/>
      </w:r>
      <w:r w:rsidR="00DC4BE9">
        <w:t>Table D.</w:t>
      </w:r>
      <w:r w:rsidR="00DC4BE9">
        <w:rPr>
          <w:noProof/>
        </w:rPr>
        <w:t>3</w:t>
      </w:r>
      <w:r w:rsidR="00C40FCE">
        <w:fldChar w:fldCharType="end"/>
      </w:r>
    </w:p>
    <w:p w14:paraId="1448FCF4" w14:textId="5166EA88" w:rsidR="00162259" w:rsidRPr="00347160" w:rsidRDefault="00B0327E" w:rsidP="00F82099">
      <w:pPr>
        <w:pStyle w:val="TABLE-title"/>
      </w:pPr>
      <w:bookmarkStart w:id="6774" w:name="_Ref437643261"/>
      <w:bookmarkStart w:id="6775" w:name="_Toc247462029"/>
      <w:bookmarkStart w:id="6776" w:name="_Toc249289866"/>
      <w:bookmarkStart w:id="6777" w:name="_Toc277948679"/>
      <w:bookmarkStart w:id="6778" w:name="_Toc279397433"/>
      <w:bookmarkStart w:id="6779" w:name="_Toc315426574"/>
      <w:bookmarkStart w:id="6780" w:name="_Toc355266128"/>
      <w:bookmarkStart w:id="6781" w:name="_Toc406428509"/>
      <w:bookmarkStart w:id="6782" w:name="_Toc437856812"/>
      <w:bookmarkStart w:id="6783" w:name="_Toc97127525"/>
      <w:r>
        <w:lastRenderedPageBreak/>
        <w:t>Table D.</w:t>
      </w:r>
      <w:fldSimple w:instr=" SEQ Table_D. \* ARABIC ">
        <w:r w:rsidR="00DC4BE9">
          <w:rPr>
            <w:noProof/>
          </w:rPr>
          <w:t>3</w:t>
        </w:r>
      </w:fldSimple>
      <w:bookmarkEnd w:id="6774"/>
      <w:r>
        <w:t xml:space="preserve"> –</w:t>
      </w:r>
      <w:r w:rsidR="00C40FCE">
        <w:t xml:space="preserve"> </w:t>
      </w:r>
      <w:r w:rsidR="00162259" w:rsidRPr="00347160">
        <w:t>A-XDR encoding of the xDLMS InitiateResponse APDU</w:t>
      </w:r>
      <w:bookmarkEnd w:id="6775"/>
      <w:bookmarkEnd w:id="6776"/>
      <w:bookmarkEnd w:id="6777"/>
      <w:bookmarkEnd w:id="6778"/>
      <w:bookmarkEnd w:id="6779"/>
      <w:bookmarkEnd w:id="6780"/>
      <w:bookmarkEnd w:id="6781"/>
      <w:bookmarkEnd w:id="6782"/>
      <w:bookmarkEnd w:id="6783"/>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413"/>
        <w:gridCol w:w="1810"/>
        <w:gridCol w:w="1847"/>
      </w:tblGrid>
      <w:tr w:rsidR="00162259" w:rsidRPr="00347160" w14:paraId="2616E8C7" w14:textId="77777777" w:rsidTr="00077BDE">
        <w:trPr>
          <w:cantSplit/>
          <w:tblHeader/>
          <w:jc w:val="center"/>
        </w:trPr>
        <w:tc>
          <w:tcPr>
            <w:tcW w:w="5581" w:type="dxa"/>
          </w:tcPr>
          <w:p w14:paraId="4F1CDAAE" w14:textId="77777777" w:rsidR="00162259" w:rsidRPr="00347160" w:rsidRDefault="00162259" w:rsidP="00521E1B">
            <w:pPr>
              <w:pStyle w:val="TABLE-cell"/>
              <w:keepNext/>
              <w:rPr>
                <w:rFonts w:ascii="Courier New" w:hAnsi="Courier New" w:cs="Courier New"/>
                <w:b/>
                <w:bCs w:val="0"/>
              </w:rPr>
            </w:pPr>
            <w:r w:rsidRPr="00347160">
              <w:rPr>
                <w:rFonts w:ascii="Courier New" w:hAnsi="Courier New" w:cs="Courier New"/>
                <w:b/>
                <w:bCs w:val="0"/>
                <w:i/>
                <w:color w:val="000000"/>
              </w:rPr>
              <w:t>-- A-XDR encoding of the xDLMS InitiateResponse APDU</w:t>
            </w:r>
          </w:p>
        </w:tc>
        <w:tc>
          <w:tcPr>
            <w:tcW w:w="1833" w:type="dxa"/>
          </w:tcPr>
          <w:p w14:paraId="20FE2E56" w14:textId="77777777" w:rsidR="00162259" w:rsidRPr="00347160" w:rsidRDefault="00162259" w:rsidP="00521E1B">
            <w:pPr>
              <w:pStyle w:val="TABLE-col-heading"/>
              <w:rPr>
                <w:rFonts w:ascii="Courier New" w:hAnsi="Courier New" w:cs="Courier New"/>
              </w:rPr>
            </w:pPr>
            <w:r w:rsidRPr="00347160">
              <w:rPr>
                <w:rFonts w:ascii="Courier New" w:hAnsi="Courier New" w:cs="Courier New"/>
              </w:rPr>
              <w:t xml:space="preserve"> LN referencing</w:t>
            </w:r>
          </w:p>
        </w:tc>
        <w:tc>
          <w:tcPr>
            <w:tcW w:w="1872" w:type="dxa"/>
          </w:tcPr>
          <w:p w14:paraId="52446D03" w14:textId="77777777" w:rsidR="00162259" w:rsidRPr="00347160" w:rsidRDefault="00162259" w:rsidP="00521E1B">
            <w:pPr>
              <w:pStyle w:val="TABLE-col-heading"/>
              <w:rPr>
                <w:rFonts w:ascii="Courier New" w:hAnsi="Courier New" w:cs="Courier New"/>
              </w:rPr>
            </w:pPr>
            <w:r w:rsidRPr="00347160">
              <w:rPr>
                <w:rFonts w:ascii="Courier New" w:hAnsi="Courier New" w:cs="Courier New"/>
              </w:rPr>
              <w:t>SN referencing</w:t>
            </w:r>
          </w:p>
        </w:tc>
      </w:tr>
      <w:tr w:rsidR="00162259" w:rsidRPr="00347160" w14:paraId="7028C006" w14:textId="77777777" w:rsidTr="00077BDE">
        <w:trPr>
          <w:cantSplit/>
          <w:jc w:val="center"/>
        </w:trPr>
        <w:tc>
          <w:tcPr>
            <w:tcW w:w="5581" w:type="dxa"/>
          </w:tcPr>
          <w:p w14:paraId="57ECE838"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color w:val="000000"/>
              </w:rPr>
              <w:t xml:space="preserve">// encoding of the tag of the DLMS APDU CHOICE </w:t>
            </w:r>
            <w:r w:rsidRPr="00347160">
              <w:rPr>
                <w:rFonts w:ascii="Courier New" w:hAnsi="Courier New" w:cs="Courier New"/>
                <w:i/>
                <w:iCs/>
                <w:color w:val="000000"/>
              </w:rPr>
              <w:t>(InitiateResponse)</w:t>
            </w:r>
          </w:p>
        </w:tc>
        <w:tc>
          <w:tcPr>
            <w:tcW w:w="1833" w:type="dxa"/>
          </w:tcPr>
          <w:p w14:paraId="36958296" w14:textId="77777777" w:rsidR="00162259" w:rsidRPr="004A360C" w:rsidRDefault="00162259" w:rsidP="004A360C">
            <w:pPr>
              <w:pStyle w:val="TABLE-cell"/>
            </w:pPr>
            <w:r w:rsidRPr="004A360C">
              <w:t>08</w:t>
            </w:r>
          </w:p>
        </w:tc>
        <w:tc>
          <w:tcPr>
            <w:tcW w:w="1872" w:type="dxa"/>
          </w:tcPr>
          <w:p w14:paraId="20BF90F5" w14:textId="77777777" w:rsidR="00162259" w:rsidRPr="004A360C" w:rsidRDefault="00162259" w:rsidP="004A360C">
            <w:pPr>
              <w:pStyle w:val="TABLE-cell"/>
            </w:pPr>
            <w:r w:rsidRPr="004A360C">
              <w:t>08</w:t>
            </w:r>
          </w:p>
        </w:tc>
      </w:tr>
      <w:tr w:rsidR="00162259" w:rsidRPr="00347160" w14:paraId="13FA4B6D" w14:textId="77777777" w:rsidTr="00077BDE">
        <w:trPr>
          <w:cantSplit/>
          <w:jc w:val="center"/>
        </w:trPr>
        <w:tc>
          <w:tcPr>
            <w:tcW w:w="5581" w:type="dxa"/>
          </w:tcPr>
          <w:p w14:paraId="665B88C9" w14:textId="77777777" w:rsidR="00162259" w:rsidRPr="00347160" w:rsidRDefault="00162259" w:rsidP="00521E1B">
            <w:pPr>
              <w:pStyle w:val="TABLE-cell"/>
              <w:keepNext/>
              <w:rPr>
                <w:rFonts w:ascii="Courier New" w:hAnsi="Courier New" w:cs="Courier New"/>
                <w:b/>
                <w:bCs w:val="0"/>
              </w:rPr>
            </w:pPr>
            <w:r w:rsidRPr="00347160">
              <w:rPr>
                <w:rFonts w:ascii="Courier New" w:hAnsi="Courier New" w:cs="Courier New"/>
                <w:i/>
                <w:color w:val="000000"/>
              </w:rPr>
              <w:t xml:space="preserve">-- encoding of the negotiated-quality-of-service component ([0] </w:t>
            </w:r>
            <w:r w:rsidRPr="00347160">
              <w:rPr>
                <w:rFonts w:ascii="Courier New" w:hAnsi="Courier New" w:cs="Courier New"/>
                <w:b/>
                <w:bCs w:val="0"/>
                <w:i/>
                <w:color w:val="000000"/>
              </w:rPr>
              <w:t>IMPLICIT</w:t>
            </w:r>
            <w:r w:rsidRPr="00347160">
              <w:rPr>
                <w:rFonts w:ascii="Courier New" w:hAnsi="Courier New" w:cs="Courier New"/>
                <w:i/>
                <w:color w:val="000000"/>
              </w:rPr>
              <w:t xml:space="preserve"> Integer8 </w:t>
            </w:r>
            <w:r w:rsidRPr="00347160">
              <w:rPr>
                <w:rFonts w:ascii="Courier New" w:hAnsi="Courier New" w:cs="Courier New"/>
                <w:b/>
                <w:bCs w:val="0"/>
                <w:i/>
                <w:color w:val="000000"/>
              </w:rPr>
              <w:t>OPTIONAL</w:t>
            </w:r>
            <w:r w:rsidRPr="00347160">
              <w:rPr>
                <w:rFonts w:ascii="Courier New" w:hAnsi="Courier New" w:cs="Courier New"/>
                <w:i/>
                <w:color w:val="000000"/>
              </w:rPr>
              <w:t>)</w:t>
            </w:r>
          </w:p>
        </w:tc>
        <w:tc>
          <w:tcPr>
            <w:tcW w:w="1833" w:type="dxa"/>
          </w:tcPr>
          <w:p w14:paraId="609B625B" w14:textId="77777777" w:rsidR="00162259" w:rsidRPr="004A360C" w:rsidRDefault="00162259" w:rsidP="004A360C">
            <w:pPr>
              <w:pStyle w:val="TABLE-cell"/>
            </w:pPr>
          </w:p>
        </w:tc>
        <w:tc>
          <w:tcPr>
            <w:tcW w:w="1872" w:type="dxa"/>
          </w:tcPr>
          <w:p w14:paraId="44192702" w14:textId="77777777" w:rsidR="00162259" w:rsidRPr="004A360C" w:rsidRDefault="00162259" w:rsidP="004A360C">
            <w:pPr>
              <w:pStyle w:val="TABLE-cell"/>
            </w:pPr>
          </w:p>
        </w:tc>
      </w:tr>
      <w:tr w:rsidR="00162259" w:rsidRPr="00347160" w14:paraId="199D40D2" w14:textId="77777777" w:rsidTr="00077BDE">
        <w:trPr>
          <w:cantSplit/>
          <w:jc w:val="center"/>
        </w:trPr>
        <w:tc>
          <w:tcPr>
            <w:tcW w:w="5581" w:type="dxa"/>
          </w:tcPr>
          <w:p w14:paraId="042C43F5"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color w:val="000000"/>
              </w:rPr>
              <w:t>// usage flag</w:t>
            </w:r>
            <w:r w:rsidRPr="00347160">
              <w:rPr>
                <w:rFonts w:ascii="Courier New" w:hAnsi="Courier New" w:cs="Courier New"/>
                <w:i/>
                <w:iCs/>
                <w:color w:val="000000"/>
              </w:rPr>
              <w:t>(</w:t>
            </w:r>
            <w:r w:rsidRPr="00347160">
              <w:rPr>
                <w:rFonts w:ascii="Courier New" w:hAnsi="Courier New" w:cs="Courier New"/>
                <w:b/>
                <w:bCs w:val="0"/>
                <w:i/>
                <w:iCs/>
                <w:color w:val="000000"/>
              </w:rPr>
              <w:t>FALSE</w:t>
            </w:r>
            <w:r w:rsidRPr="00347160">
              <w:rPr>
                <w:rFonts w:ascii="Courier New" w:hAnsi="Courier New" w:cs="Courier New"/>
                <w:i/>
                <w:iCs/>
                <w:color w:val="000000"/>
              </w:rPr>
              <w:t>, not present)</w:t>
            </w:r>
          </w:p>
        </w:tc>
        <w:tc>
          <w:tcPr>
            <w:tcW w:w="1833" w:type="dxa"/>
          </w:tcPr>
          <w:p w14:paraId="3137B9B0" w14:textId="77777777" w:rsidR="00162259" w:rsidRPr="004A360C" w:rsidRDefault="00162259" w:rsidP="004A360C">
            <w:pPr>
              <w:pStyle w:val="TABLE-cell"/>
            </w:pPr>
            <w:r w:rsidRPr="004A360C">
              <w:t>00</w:t>
            </w:r>
          </w:p>
        </w:tc>
        <w:tc>
          <w:tcPr>
            <w:tcW w:w="1872" w:type="dxa"/>
          </w:tcPr>
          <w:p w14:paraId="41DB6ACE" w14:textId="77777777" w:rsidR="00162259" w:rsidRPr="004A360C" w:rsidRDefault="00162259" w:rsidP="004A360C">
            <w:pPr>
              <w:pStyle w:val="TABLE-cell"/>
            </w:pPr>
            <w:r w:rsidRPr="004A360C">
              <w:t>00</w:t>
            </w:r>
          </w:p>
        </w:tc>
      </w:tr>
      <w:tr w:rsidR="00162259" w:rsidRPr="00347160" w14:paraId="4FF1CD32" w14:textId="77777777" w:rsidTr="00077BDE">
        <w:trPr>
          <w:cantSplit/>
          <w:jc w:val="center"/>
        </w:trPr>
        <w:tc>
          <w:tcPr>
            <w:tcW w:w="5581" w:type="dxa"/>
          </w:tcPr>
          <w:p w14:paraId="40CC85EA"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i/>
                <w:color w:val="000000"/>
              </w:rPr>
              <w:t>-- encoding of the negotiated-dlms-version-number component (Unsigned8)</w:t>
            </w:r>
          </w:p>
        </w:tc>
        <w:tc>
          <w:tcPr>
            <w:tcW w:w="1833" w:type="dxa"/>
          </w:tcPr>
          <w:p w14:paraId="013A42BF" w14:textId="77777777" w:rsidR="00162259" w:rsidRPr="004A360C" w:rsidRDefault="00162259" w:rsidP="004A360C">
            <w:pPr>
              <w:pStyle w:val="TABLE-cell"/>
            </w:pPr>
          </w:p>
        </w:tc>
        <w:tc>
          <w:tcPr>
            <w:tcW w:w="1872" w:type="dxa"/>
          </w:tcPr>
          <w:p w14:paraId="331F399B" w14:textId="77777777" w:rsidR="00162259" w:rsidRPr="004A360C" w:rsidRDefault="00162259" w:rsidP="004A360C">
            <w:pPr>
              <w:pStyle w:val="TABLE-cell"/>
            </w:pPr>
          </w:p>
        </w:tc>
      </w:tr>
      <w:tr w:rsidR="00162259" w:rsidRPr="00347160" w14:paraId="5D7420D3" w14:textId="77777777" w:rsidTr="00077BDE">
        <w:trPr>
          <w:cantSplit/>
          <w:jc w:val="center"/>
        </w:trPr>
        <w:tc>
          <w:tcPr>
            <w:tcW w:w="5581" w:type="dxa"/>
          </w:tcPr>
          <w:p w14:paraId="0A59CCFF"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color w:val="000000"/>
              </w:rPr>
              <w:t xml:space="preserve">// </w:t>
            </w:r>
            <w:r w:rsidRPr="00347160">
              <w:rPr>
                <w:rFonts w:ascii="Courier New" w:hAnsi="Courier New" w:cs="Courier New"/>
                <w:iCs/>
                <w:color w:val="000000"/>
              </w:rPr>
              <w:t>value = 6, the encoding of an Unsigned8 is its value</w:t>
            </w:r>
          </w:p>
        </w:tc>
        <w:tc>
          <w:tcPr>
            <w:tcW w:w="1833" w:type="dxa"/>
          </w:tcPr>
          <w:p w14:paraId="321A1BEB" w14:textId="77777777" w:rsidR="00162259" w:rsidRPr="004A360C" w:rsidRDefault="00162259" w:rsidP="004A360C">
            <w:pPr>
              <w:pStyle w:val="TABLE-cell"/>
            </w:pPr>
            <w:r w:rsidRPr="004A360C">
              <w:t>06</w:t>
            </w:r>
          </w:p>
        </w:tc>
        <w:tc>
          <w:tcPr>
            <w:tcW w:w="1872" w:type="dxa"/>
          </w:tcPr>
          <w:p w14:paraId="2EADD293" w14:textId="77777777" w:rsidR="00162259" w:rsidRPr="004A360C" w:rsidRDefault="00162259" w:rsidP="004A360C">
            <w:pPr>
              <w:pStyle w:val="TABLE-cell"/>
            </w:pPr>
            <w:r w:rsidRPr="004A360C">
              <w:t>06</w:t>
            </w:r>
          </w:p>
        </w:tc>
      </w:tr>
      <w:tr w:rsidR="00162259" w:rsidRPr="00347160" w14:paraId="66FC9E06" w14:textId="77777777" w:rsidTr="00077BDE">
        <w:trPr>
          <w:cantSplit/>
          <w:jc w:val="center"/>
        </w:trPr>
        <w:tc>
          <w:tcPr>
            <w:tcW w:w="5581" w:type="dxa"/>
          </w:tcPr>
          <w:p w14:paraId="4B1C2D2C"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i/>
                <w:color w:val="000000"/>
              </w:rPr>
              <w:t xml:space="preserve">-- encoding of the negotiated-conformance component (Conformance, [APPLICATION 31] </w:t>
            </w:r>
            <w:r w:rsidRPr="00347160">
              <w:rPr>
                <w:rFonts w:ascii="Courier New" w:hAnsi="Courier New" w:cs="Courier New"/>
                <w:b/>
                <w:bCs w:val="0"/>
                <w:i/>
                <w:color w:val="000000"/>
              </w:rPr>
              <w:t>IMPLICIT</w:t>
            </w:r>
            <w:r w:rsidRPr="00347160">
              <w:rPr>
                <w:rFonts w:ascii="Courier New" w:hAnsi="Courier New" w:cs="Courier New"/>
                <w:i/>
                <w:color w:val="000000"/>
              </w:rPr>
              <w:t xml:space="preserve"> </w:t>
            </w:r>
            <w:r w:rsidRPr="00347160">
              <w:rPr>
                <w:rFonts w:ascii="Courier New" w:hAnsi="Courier New" w:cs="Courier New"/>
                <w:b/>
                <w:bCs w:val="0"/>
                <w:i/>
                <w:color w:val="000000"/>
              </w:rPr>
              <w:t>BIT</w:t>
            </w:r>
            <w:r w:rsidRPr="00347160">
              <w:rPr>
                <w:rFonts w:ascii="Courier New" w:hAnsi="Courier New" w:cs="Courier New"/>
                <w:i/>
                <w:color w:val="000000"/>
              </w:rPr>
              <w:t xml:space="preserve"> </w:t>
            </w:r>
            <w:r w:rsidRPr="00347160">
              <w:rPr>
                <w:rFonts w:ascii="Courier New" w:hAnsi="Courier New" w:cs="Courier New"/>
                <w:b/>
                <w:bCs w:val="0"/>
                <w:i/>
                <w:color w:val="000000"/>
              </w:rPr>
              <w:t>STRING</w:t>
            </w:r>
            <w:r w:rsidRPr="00347160">
              <w:rPr>
                <w:rFonts w:ascii="Courier New" w:hAnsi="Courier New" w:cs="Courier New"/>
                <w:i/>
                <w:color w:val="000000"/>
              </w:rPr>
              <w:t xml:space="preserve"> (SIZE(24))</w:t>
            </w:r>
          </w:p>
        </w:tc>
        <w:tc>
          <w:tcPr>
            <w:tcW w:w="1833" w:type="dxa"/>
          </w:tcPr>
          <w:p w14:paraId="12FDC7C1" w14:textId="77777777" w:rsidR="00162259" w:rsidRPr="004A360C" w:rsidRDefault="00162259" w:rsidP="004A360C">
            <w:pPr>
              <w:pStyle w:val="TABLE-cell"/>
            </w:pPr>
          </w:p>
        </w:tc>
        <w:tc>
          <w:tcPr>
            <w:tcW w:w="1872" w:type="dxa"/>
          </w:tcPr>
          <w:p w14:paraId="2CE4F7A1" w14:textId="77777777" w:rsidR="00162259" w:rsidRPr="004A360C" w:rsidRDefault="00162259" w:rsidP="004A360C">
            <w:pPr>
              <w:pStyle w:val="TABLE-cell"/>
            </w:pPr>
          </w:p>
        </w:tc>
      </w:tr>
      <w:tr w:rsidR="00162259" w:rsidRPr="00347160" w14:paraId="08B38086" w14:textId="77777777" w:rsidTr="00077BDE">
        <w:trPr>
          <w:cantSplit/>
          <w:jc w:val="center"/>
        </w:trPr>
        <w:tc>
          <w:tcPr>
            <w:tcW w:w="5581" w:type="dxa"/>
          </w:tcPr>
          <w:p w14:paraId="04473169"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xml:space="preserve">// encoding of the [APPLICATION 31] tag </w:t>
            </w:r>
            <w:r w:rsidRPr="00347160">
              <w:rPr>
                <w:rFonts w:ascii="Courier New" w:hAnsi="Courier New" w:cs="Courier New"/>
                <w:i/>
                <w:iCs/>
                <w:color w:val="000000"/>
              </w:rPr>
              <w:t>(ASN.1 explicit tag)</w:t>
            </w:r>
          </w:p>
        </w:tc>
        <w:tc>
          <w:tcPr>
            <w:tcW w:w="1833" w:type="dxa"/>
          </w:tcPr>
          <w:p w14:paraId="3A3F4BD5" w14:textId="77777777" w:rsidR="00162259" w:rsidRPr="004A360C" w:rsidRDefault="00162259" w:rsidP="004A360C">
            <w:pPr>
              <w:pStyle w:val="TABLE-cell"/>
            </w:pPr>
            <w:r w:rsidRPr="004A360C">
              <w:t>5F 1F</w:t>
            </w:r>
          </w:p>
        </w:tc>
        <w:tc>
          <w:tcPr>
            <w:tcW w:w="1872" w:type="dxa"/>
          </w:tcPr>
          <w:p w14:paraId="294CF72F" w14:textId="77777777" w:rsidR="00162259" w:rsidRPr="004A360C" w:rsidRDefault="00162259" w:rsidP="004A360C">
            <w:pPr>
              <w:pStyle w:val="TABLE-cell"/>
            </w:pPr>
            <w:r w:rsidRPr="004A360C">
              <w:t>5F 1F</w:t>
            </w:r>
          </w:p>
        </w:tc>
      </w:tr>
      <w:tr w:rsidR="00162259" w:rsidRPr="00347160" w14:paraId="09508322" w14:textId="77777777" w:rsidTr="00077BDE">
        <w:trPr>
          <w:cantSplit/>
          <w:jc w:val="center"/>
        </w:trPr>
        <w:tc>
          <w:tcPr>
            <w:tcW w:w="5581" w:type="dxa"/>
          </w:tcPr>
          <w:p w14:paraId="69563BDD"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xml:space="preserve">// encoding of the length of the 'contents' field in octet </w:t>
            </w:r>
            <w:r w:rsidRPr="00347160">
              <w:rPr>
                <w:rFonts w:ascii="Courier New" w:hAnsi="Courier New" w:cs="Courier New"/>
                <w:i/>
                <w:iCs/>
                <w:color w:val="000000"/>
              </w:rPr>
              <w:t>(4)</w:t>
            </w:r>
          </w:p>
        </w:tc>
        <w:tc>
          <w:tcPr>
            <w:tcW w:w="1833" w:type="dxa"/>
          </w:tcPr>
          <w:p w14:paraId="2C438D6A" w14:textId="77777777" w:rsidR="00162259" w:rsidRPr="004A360C" w:rsidRDefault="00162259" w:rsidP="004A360C">
            <w:pPr>
              <w:pStyle w:val="TABLE-cell"/>
            </w:pPr>
            <w:r w:rsidRPr="004A360C">
              <w:t xml:space="preserve">  04</w:t>
            </w:r>
          </w:p>
        </w:tc>
        <w:tc>
          <w:tcPr>
            <w:tcW w:w="1872" w:type="dxa"/>
          </w:tcPr>
          <w:p w14:paraId="3694E636" w14:textId="77777777" w:rsidR="00162259" w:rsidRPr="004A360C" w:rsidRDefault="00162259" w:rsidP="004A360C">
            <w:pPr>
              <w:pStyle w:val="TABLE-cell"/>
            </w:pPr>
            <w:r w:rsidRPr="004A360C">
              <w:t xml:space="preserve">  04</w:t>
            </w:r>
          </w:p>
        </w:tc>
      </w:tr>
      <w:tr w:rsidR="00162259" w:rsidRPr="00347160" w14:paraId="0443690B" w14:textId="77777777" w:rsidTr="00077BDE">
        <w:trPr>
          <w:cantSplit/>
          <w:jc w:val="center"/>
        </w:trPr>
        <w:tc>
          <w:tcPr>
            <w:tcW w:w="5581" w:type="dxa"/>
          </w:tcPr>
          <w:p w14:paraId="70C356D6"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xml:space="preserve">// encoding of the number of unused bits in the final octet of the BIT STRING </w:t>
            </w:r>
            <w:r w:rsidRPr="00347160">
              <w:rPr>
                <w:rFonts w:ascii="Courier New" w:hAnsi="Courier New" w:cs="Courier New"/>
                <w:i/>
                <w:iCs/>
                <w:color w:val="000000"/>
              </w:rPr>
              <w:t>(0)</w:t>
            </w:r>
          </w:p>
        </w:tc>
        <w:tc>
          <w:tcPr>
            <w:tcW w:w="1833" w:type="dxa"/>
          </w:tcPr>
          <w:p w14:paraId="10E74562" w14:textId="77777777" w:rsidR="00162259" w:rsidRPr="004A360C" w:rsidRDefault="00162259" w:rsidP="004A360C">
            <w:pPr>
              <w:pStyle w:val="TABLE-cell"/>
            </w:pPr>
            <w:r w:rsidRPr="004A360C">
              <w:t xml:space="preserve">    00</w:t>
            </w:r>
          </w:p>
        </w:tc>
        <w:tc>
          <w:tcPr>
            <w:tcW w:w="1872" w:type="dxa"/>
          </w:tcPr>
          <w:p w14:paraId="135D7AF9" w14:textId="77777777" w:rsidR="00162259" w:rsidRPr="004A360C" w:rsidRDefault="00162259" w:rsidP="004A360C">
            <w:pPr>
              <w:pStyle w:val="TABLE-cell"/>
            </w:pPr>
            <w:r w:rsidRPr="004A360C">
              <w:t xml:space="preserve">    00</w:t>
            </w:r>
          </w:p>
        </w:tc>
      </w:tr>
      <w:tr w:rsidR="00162259" w:rsidRPr="00347160" w14:paraId="6A7726E9" w14:textId="77777777" w:rsidTr="00077BDE">
        <w:trPr>
          <w:cantSplit/>
          <w:jc w:val="center"/>
        </w:trPr>
        <w:tc>
          <w:tcPr>
            <w:tcW w:w="5581" w:type="dxa"/>
          </w:tcPr>
          <w:p w14:paraId="29218285"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encoding of the fixed length BIT STRING value</w:t>
            </w:r>
          </w:p>
        </w:tc>
        <w:tc>
          <w:tcPr>
            <w:tcW w:w="1833" w:type="dxa"/>
          </w:tcPr>
          <w:p w14:paraId="0598F2A6" w14:textId="77777777" w:rsidR="00162259" w:rsidRPr="004A360C" w:rsidRDefault="00162259" w:rsidP="004A360C">
            <w:pPr>
              <w:pStyle w:val="TABLE-cell"/>
            </w:pPr>
            <w:r w:rsidRPr="004A360C">
              <w:t xml:space="preserve">      00 50 1F</w:t>
            </w:r>
          </w:p>
        </w:tc>
        <w:tc>
          <w:tcPr>
            <w:tcW w:w="1872" w:type="dxa"/>
          </w:tcPr>
          <w:p w14:paraId="57A184F9" w14:textId="77777777" w:rsidR="00162259" w:rsidRPr="004A360C" w:rsidRDefault="00162259" w:rsidP="004A360C">
            <w:pPr>
              <w:pStyle w:val="TABLE-cell"/>
            </w:pPr>
            <w:r w:rsidRPr="004A360C">
              <w:t xml:space="preserve">      1C 03 20</w:t>
            </w:r>
          </w:p>
        </w:tc>
      </w:tr>
      <w:tr w:rsidR="00162259" w:rsidRPr="00347160" w14:paraId="02855E42" w14:textId="77777777" w:rsidTr="00077BDE">
        <w:trPr>
          <w:cantSplit/>
          <w:jc w:val="center"/>
        </w:trPr>
        <w:tc>
          <w:tcPr>
            <w:tcW w:w="5581" w:type="dxa"/>
          </w:tcPr>
          <w:p w14:paraId="781CAC68"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i/>
                <w:color w:val="000000"/>
              </w:rPr>
              <w:t>-- encoding of the server-max-receive-pdu-size component (Unsigned16)</w:t>
            </w:r>
          </w:p>
        </w:tc>
        <w:tc>
          <w:tcPr>
            <w:tcW w:w="1833" w:type="dxa"/>
          </w:tcPr>
          <w:p w14:paraId="7F0F03F8" w14:textId="77777777" w:rsidR="00162259" w:rsidRPr="004A360C" w:rsidRDefault="00162259" w:rsidP="004A360C">
            <w:pPr>
              <w:pStyle w:val="TABLE-cell"/>
            </w:pPr>
          </w:p>
        </w:tc>
        <w:tc>
          <w:tcPr>
            <w:tcW w:w="1872" w:type="dxa"/>
          </w:tcPr>
          <w:p w14:paraId="7E183A66" w14:textId="77777777" w:rsidR="00162259" w:rsidRPr="004A360C" w:rsidRDefault="00162259" w:rsidP="004A360C">
            <w:pPr>
              <w:pStyle w:val="TABLE-cell"/>
            </w:pPr>
          </w:p>
        </w:tc>
      </w:tr>
      <w:tr w:rsidR="00162259" w:rsidRPr="00347160" w14:paraId="200BCCD8" w14:textId="77777777" w:rsidTr="00077BDE">
        <w:trPr>
          <w:cantSplit/>
          <w:jc w:val="center"/>
        </w:trPr>
        <w:tc>
          <w:tcPr>
            <w:tcW w:w="5581" w:type="dxa"/>
          </w:tcPr>
          <w:p w14:paraId="517DBF8D"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value = 0x01F4, the encoding of an Unsigned16 is its value</w:t>
            </w:r>
          </w:p>
        </w:tc>
        <w:tc>
          <w:tcPr>
            <w:tcW w:w="1833" w:type="dxa"/>
          </w:tcPr>
          <w:p w14:paraId="602A5931" w14:textId="77777777" w:rsidR="00162259" w:rsidRPr="004A360C" w:rsidRDefault="00162259" w:rsidP="004A360C">
            <w:pPr>
              <w:pStyle w:val="TABLE-cell"/>
            </w:pPr>
            <w:r w:rsidRPr="004A360C">
              <w:t>01 F4</w:t>
            </w:r>
          </w:p>
        </w:tc>
        <w:tc>
          <w:tcPr>
            <w:tcW w:w="1872" w:type="dxa"/>
          </w:tcPr>
          <w:p w14:paraId="53AC9CE5" w14:textId="77777777" w:rsidR="00162259" w:rsidRPr="004A360C" w:rsidRDefault="00162259" w:rsidP="004A360C">
            <w:pPr>
              <w:pStyle w:val="TABLE-cell"/>
            </w:pPr>
            <w:r w:rsidRPr="004A360C">
              <w:t>01 F4</w:t>
            </w:r>
          </w:p>
        </w:tc>
      </w:tr>
      <w:tr w:rsidR="00162259" w:rsidRPr="00347160" w14:paraId="2D1389EB" w14:textId="77777777" w:rsidTr="00077BDE">
        <w:trPr>
          <w:cantSplit/>
          <w:jc w:val="center"/>
        </w:trPr>
        <w:tc>
          <w:tcPr>
            <w:tcW w:w="5581" w:type="dxa"/>
          </w:tcPr>
          <w:p w14:paraId="7FBE312A"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i/>
                <w:color w:val="000000"/>
              </w:rPr>
              <w:t>-- encoding of the VAA-Name component (ObjectName, Integer16)</w:t>
            </w:r>
          </w:p>
        </w:tc>
        <w:tc>
          <w:tcPr>
            <w:tcW w:w="1833" w:type="dxa"/>
          </w:tcPr>
          <w:p w14:paraId="3E710906" w14:textId="77777777" w:rsidR="00162259" w:rsidRPr="004A360C" w:rsidRDefault="00162259" w:rsidP="004A360C">
            <w:pPr>
              <w:pStyle w:val="TABLE-cell"/>
            </w:pPr>
          </w:p>
        </w:tc>
        <w:tc>
          <w:tcPr>
            <w:tcW w:w="1872" w:type="dxa"/>
          </w:tcPr>
          <w:p w14:paraId="11741342" w14:textId="77777777" w:rsidR="00162259" w:rsidRPr="004A360C" w:rsidRDefault="00162259" w:rsidP="004A360C">
            <w:pPr>
              <w:pStyle w:val="TABLE-cell"/>
            </w:pPr>
          </w:p>
        </w:tc>
      </w:tr>
      <w:tr w:rsidR="00162259" w:rsidRPr="00347160" w14:paraId="23BFEEDC" w14:textId="77777777" w:rsidTr="00077BDE">
        <w:trPr>
          <w:cantSplit/>
          <w:jc w:val="center"/>
        </w:trPr>
        <w:tc>
          <w:tcPr>
            <w:tcW w:w="5581" w:type="dxa"/>
          </w:tcPr>
          <w:p w14:paraId="619EC606"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w:t>
            </w:r>
            <w:r w:rsidRPr="00347160">
              <w:rPr>
                <w:rFonts w:ascii="Courier New" w:hAnsi="Courier New" w:cs="Courier New"/>
                <w:i/>
                <w:color w:val="000000"/>
              </w:rPr>
              <w:t xml:space="preserve"> </w:t>
            </w:r>
            <w:r w:rsidRPr="00347160">
              <w:rPr>
                <w:rFonts w:ascii="Courier New" w:hAnsi="Courier New" w:cs="Courier New"/>
                <w:iCs/>
                <w:color w:val="000000"/>
              </w:rPr>
              <w:t>value=0x0007 for LN and 0xFA00 for SN referencing; the encoding of a value constrained Integer16 is its value</w:t>
            </w:r>
          </w:p>
        </w:tc>
        <w:tc>
          <w:tcPr>
            <w:tcW w:w="1833" w:type="dxa"/>
          </w:tcPr>
          <w:p w14:paraId="231FC33A" w14:textId="77777777" w:rsidR="00162259" w:rsidRPr="004A360C" w:rsidRDefault="00162259" w:rsidP="004A360C">
            <w:pPr>
              <w:pStyle w:val="TABLE-cell"/>
            </w:pPr>
            <w:r w:rsidRPr="004A360C">
              <w:t>00 07</w:t>
            </w:r>
          </w:p>
        </w:tc>
        <w:tc>
          <w:tcPr>
            <w:tcW w:w="1872" w:type="dxa"/>
          </w:tcPr>
          <w:p w14:paraId="149142E4" w14:textId="77777777" w:rsidR="00162259" w:rsidRPr="004A360C" w:rsidRDefault="00162259" w:rsidP="004A360C">
            <w:pPr>
              <w:pStyle w:val="TABLE-cell"/>
            </w:pPr>
            <w:r w:rsidRPr="004A360C">
              <w:t>FA 00</w:t>
            </w:r>
          </w:p>
        </w:tc>
      </w:tr>
      <w:tr w:rsidR="00162259" w:rsidRPr="00347160" w14:paraId="4BD88272" w14:textId="77777777" w:rsidTr="004A360C">
        <w:trPr>
          <w:cantSplit/>
          <w:trHeight w:val="658"/>
          <w:jc w:val="center"/>
        </w:trPr>
        <w:tc>
          <w:tcPr>
            <w:tcW w:w="5581" w:type="dxa"/>
          </w:tcPr>
          <w:p w14:paraId="153B3315" w14:textId="77777777" w:rsidR="00162259" w:rsidRPr="00347160" w:rsidRDefault="00162259" w:rsidP="00521E1B">
            <w:pPr>
              <w:pStyle w:val="TABLE-cell"/>
              <w:keepNext/>
              <w:rPr>
                <w:rFonts w:ascii="Courier New" w:hAnsi="Courier New" w:cs="Courier New"/>
                <w:i/>
                <w:iCs/>
                <w:color w:val="000000"/>
              </w:rPr>
            </w:pPr>
            <w:r w:rsidRPr="00347160">
              <w:rPr>
                <w:rFonts w:ascii="Courier New" w:hAnsi="Courier New" w:cs="Courier New"/>
                <w:i/>
                <w:iCs/>
              </w:rPr>
              <w:t>-- resulting octet-string, to be inserted in the user-information field of the AARE APDU</w:t>
            </w:r>
          </w:p>
        </w:tc>
        <w:tc>
          <w:tcPr>
            <w:tcW w:w="1833" w:type="dxa"/>
          </w:tcPr>
          <w:p w14:paraId="1B237935" w14:textId="77777777" w:rsidR="00162259" w:rsidRPr="004A360C" w:rsidRDefault="00162259" w:rsidP="004A360C">
            <w:pPr>
              <w:pStyle w:val="TABLE-cell"/>
            </w:pPr>
            <w:r w:rsidRPr="004A360C">
              <w:t>08 00 06 5F 1F 04 00 00 50 1F 01 F4 00 07</w:t>
            </w:r>
          </w:p>
        </w:tc>
        <w:tc>
          <w:tcPr>
            <w:tcW w:w="1872" w:type="dxa"/>
          </w:tcPr>
          <w:p w14:paraId="3AEDB228" w14:textId="77777777" w:rsidR="00162259" w:rsidRPr="004A360C" w:rsidRDefault="00162259" w:rsidP="004A360C">
            <w:pPr>
              <w:pStyle w:val="TABLE-cell"/>
            </w:pPr>
            <w:r w:rsidRPr="004A360C">
              <w:t>08 00 06 5F 1F 04 00 1C 03 20 01 F4 FA 00</w:t>
            </w:r>
          </w:p>
        </w:tc>
      </w:tr>
    </w:tbl>
    <w:p w14:paraId="4C11280E" w14:textId="77777777" w:rsidR="00F82099" w:rsidRDefault="00F82099" w:rsidP="00F82099">
      <w:pPr>
        <w:pStyle w:val="NOTE"/>
      </w:pPr>
      <w:bookmarkStart w:id="6784" w:name="_Toc249289652"/>
      <w:bookmarkStart w:id="6785" w:name="_Toc277948374"/>
      <w:bookmarkStart w:id="6786" w:name="_Toc315426464"/>
      <w:bookmarkStart w:id="6787" w:name="_Toc406524260"/>
      <w:bookmarkStart w:id="6788" w:name="_Toc437856621"/>
      <w:bookmarkEnd w:id="6749"/>
      <w:bookmarkEnd w:id="6750"/>
      <w:bookmarkEnd w:id="6751"/>
      <w:bookmarkEnd w:id="6752"/>
    </w:p>
    <w:p w14:paraId="493A765B" w14:textId="77777777" w:rsidR="00162259" w:rsidRPr="00F82099" w:rsidRDefault="00162259" w:rsidP="00F82099">
      <w:pPr>
        <w:pStyle w:val="ANNEX-heading1"/>
      </w:pPr>
      <w:bookmarkStart w:id="6789" w:name="_Toc97127315"/>
      <w:r w:rsidRPr="00F82099">
        <w:t>Specification of the AARQ and AARE APDU</w:t>
      </w:r>
      <w:bookmarkEnd w:id="6784"/>
      <w:bookmarkEnd w:id="6785"/>
      <w:bookmarkEnd w:id="6786"/>
      <w:r w:rsidRPr="00F82099">
        <w:t>s</w:t>
      </w:r>
      <w:bookmarkEnd w:id="6787"/>
      <w:bookmarkEnd w:id="6788"/>
      <w:bookmarkEnd w:id="6789"/>
    </w:p>
    <w:p w14:paraId="62DB4FA8" w14:textId="77777777" w:rsidR="00E11129" w:rsidRPr="00077BDE" w:rsidRDefault="00E11129" w:rsidP="00F82099">
      <w:pPr>
        <w:pStyle w:val="PARAGRAPH"/>
      </w:pPr>
      <w:r w:rsidRPr="00077BDE">
        <w:t xml:space="preserve">The AARQ and the AARE APDUs are specified in Clause </w:t>
      </w:r>
      <w:r>
        <w:rPr>
          <w:lang w:val="fr-FR"/>
        </w:rPr>
        <w:fldChar w:fldCharType="begin" w:fldLock="1"/>
      </w:r>
      <w:r w:rsidRPr="00077BDE">
        <w:instrText xml:space="preserve"> REF _Ref406419898 \r \h </w:instrText>
      </w:r>
      <w:r>
        <w:rPr>
          <w:lang w:val="fr-FR"/>
        </w:rPr>
      </w:r>
      <w:r>
        <w:rPr>
          <w:lang w:val="fr-FR"/>
        </w:rPr>
        <w:fldChar w:fldCharType="separate"/>
      </w:r>
      <w:r w:rsidR="00811F07" w:rsidRPr="00077BDE">
        <w:t>8</w:t>
      </w:r>
      <w:r>
        <w:rPr>
          <w:lang w:val="fr-FR"/>
        </w:rPr>
        <w:fldChar w:fldCharType="end"/>
      </w:r>
      <w:r w:rsidR="009D33EA" w:rsidRPr="00077BDE">
        <w:t xml:space="preserve"> </w:t>
      </w:r>
      <w:r w:rsidRPr="00077BDE">
        <w:t>as follows:</w:t>
      </w:r>
    </w:p>
    <w:p w14:paraId="128BCEA1" w14:textId="77777777" w:rsidR="00036EF8" w:rsidRPr="00347160" w:rsidRDefault="00036EF8" w:rsidP="004A360C">
      <w:pPr>
        <w:pStyle w:val="MacroText"/>
        <w:rPr>
          <w:lang w:val="fr-FR"/>
        </w:rPr>
      </w:pPr>
      <w:r w:rsidRPr="00347160">
        <w:rPr>
          <w:lang w:val="fr-FR"/>
        </w:rPr>
        <w:t>AARQ-apdu::= [APPLICATION 0] IMPLICIT SEQUENCE</w:t>
      </w:r>
    </w:p>
    <w:p w14:paraId="1882ADDD" w14:textId="77777777" w:rsidR="00036EF8" w:rsidRPr="00347160" w:rsidRDefault="00036EF8" w:rsidP="004A360C">
      <w:pPr>
        <w:pStyle w:val="MacroText"/>
        <w:rPr>
          <w:lang w:val="fr-FR"/>
        </w:rPr>
      </w:pPr>
      <w:r w:rsidRPr="00347160">
        <w:rPr>
          <w:lang w:val="fr-FR"/>
        </w:rPr>
        <w:t>{</w:t>
      </w:r>
    </w:p>
    <w:p w14:paraId="6854B3AD" w14:textId="77777777" w:rsidR="00036EF8" w:rsidRPr="00347160" w:rsidRDefault="00036EF8" w:rsidP="004A360C">
      <w:pPr>
        <w:pStyle w:val="MacroText"/>
        <w:rPr>
          <w:lang w:val="fr-FR"/>
        </w:rPr>
      </w:pPr>
      <w:r w:rsidRPr="00347160">
        <w:rPr>
          <w:lang w:val="fr-FR"/>
        </w:rPr>
        <w:t>-- [APPLICATION 0] == [ 60H ] = [ 96 ]</w:t>
      </w:r>
    </w:p>
    <w:p w14:paraId="147DDD20" w14:textId="77777777" w:rsidR="00036EF8" w:rsidRPr="00347160" w:rsidRDefault="00036EF8" w:rsidP="004A360C">
      <w:pPr>
        <w:pStyle w:val="MacroText"/>
        <w:rPr>
          <w:lang w:val="fr-FR"/>
        </w:rPr>
      </w:pPr>
    </w:p>
    <w:p w14:paraId="3B98CFF8" w14:textId="083D5D14" w:rsidR="00036EF8" w:rsidRPr="00347160" w:rsidRDefault="00036EF8" w:rsidP="004A360C">
      <w:pPr>
        <w:pStyle w:val="MacroText"/>
        <w:rPr>
          <w:lang w:val="fr-FR"/>
        </w:rPr>
      </w:pPr>
      <w:r w:rsidRPr="00347160">
        <w:rPr>
          <w:lang w:val="fr-FR"/>
        </w:rPr>
        <w:t xml:space="preserve">   protocol-version             [0] IMPLICIT    BIT STRING {version1 (0)} </w:t>
      </w:r>
    </w:p>
    <w:p w14:paraId="706F3189" w14:textId="77777777" w:rsidR="00036EF8" w:rsidRPr="00347160" w:rsidRDefault="00036EF8" w:rsidP="004A360C">
      <w:pPr>
        <w:pStyle w:val="MacroText"/>
        <w:rPr>
          <w:lang w:val="fr-FR"/>
        </w:rPr>
      </w:pPr>
      <w:r w:rsidRPr="00347160">
        <w:rPr>
          <w:lang w:val="fr-FR"/>
        </w:rPr>
        <w:t xml:space="preserve">                                                     DEFAULT {version1},</w:t>
      </w:r>
    </w:p>
    <w:p w14:paraId="74CC49CE" w14:textId="672848AF" w:rsidR="00036EF8" w:rsidRPr="00347160" w:rsidRDefault="00036EF8" w:rsidP="004A360C">
      <w:pPr>
        <w:pStyle w:val="MacroText"/>
        <w:rPr>
          <w:lang w:val="fr-FR"/>
        </w:rPr>
      </w:pPr>
      <w:r w:rsidRPr="00347160">
        <w:rPr>
          <w:lang w:val="fr-FR"/>
        </w:rPr>
        <w:t xml:space="preserve">   application-context-name     [1]             Application-context-name,</w:t>
      </w:r>
    </w:p>
    <w:p w14:paraId="5C38598C" w14:textId="5BD1D11B" w:rsidR="00036EF8" w:rsidRPr="00347160" w:rsidRDefault="00036EF8" w:rsidP="004A360C">
      <w:pPr>
        <w:pStyle w:val="MacroText"/>
        <w:rPr>
          <w:lang w:val="fr-FR"/>
        </w:rPr>
      </w:pPr>
      <w:r w:rsidRPr="00347160">
        <w:rPr>
          <w:lang w:val="fr-FR"/>
        </w:rPr>
        <w:t xml:space="preserve">   called-AP-title              [2]             AP-title OPTIONAL,</w:t>
      </w:r>
    </w:p>
    <w:p w14:paraId="78D0377B" w14:textId="57A5C5EF" w:rsidR="00036EF8" w:rsidRPr="00347160" w:rsidRDefault="00036EF8" w:rsidP="004A360C">
      <w:pPr>
        <w:pStyle w:val="MacroText"/>
      </w:pPr>
      <w:r w:rsidRPr="00347160">
        <w:rPr>
          <w:lang w:val="fr-FR"/>
        </w:rPr>
        <w:t xml:space="preserve">   </w:t>
      </w:r>
      <w:r w:rsidRPr="00347160">
        <w:t>called-AE-qualifier          [3]             AE-qualifier OPTIONAL,</w:t>
      </w:r>
    </w:p>
    <w:p w14:paraId="66ED71E7" w14:textId="53917373" w:rsidR="00036EF8" w:rsidRPr="00347160" w:rsidRDefault="00036EF8" w:rsidP="004A360C">
      <w:pPr>
        <w:pStyle w:val="MacroText"/>
      </w:pPr>
      <w:r w:rsidRPr="00347160">
        <w:t xml:space="preserve">   called-AP-invocation-id      [4]             AP-invocation-identifier OPTIONAL,</w:t>
      </w:r>
    </w:p>
    <w:p w14:paraId="3E378D73" w14:textId="47BE546C" w:rsidR="00036EF8" w:rsidRPr="00347160" w:rsidRDefault="00036EF8" w:rsidP="004A360C">
      <w:pPr>
        <w:pStyle w:val="MacroText"/>
      </w:pPr>
      <w:r w:rsidRPr="00347160">
        <w:t xml:space="preserve">   called-AE-invocation-id      [5]             AE-invocation-identifier OPTIONAL,</w:t>
      </w:r>
    </w:p>
    <w:p w14:paraId="743A4925" w14:textId="17D0D754" w:rsidR="00036EF8" w:rsidRPr="00347160" w:rsidRDefault="00036EF8" w:rsidP="004A360C">
      <w:pPr>
        <w:pStyle w:val="MacroText"/>
      </w:pPr>
      <w:r w:rsidRPr="00347160">
        <w:t xml:space="preserve">   calling-AP-title             [6]             AP-title OPTIONAL,</w:t>
      </w:r>
    </w:p>
    <w:p w14:paraId="7B14FE82" w14:textId="4A97352E" w:rsidR="00036EF8" w:rsidRPr="00347160" w:rsidRDefault="00036EF8" w:rsidP="004A360C">
      <w:pPr>
        <w:pStyle w:val="MacroText"/>
      </w:pPr>
      <w:r w:rsidRPr="00347160">
        <w:t xml:space="preserve">   calling-AE-qualifier         [7]             AE-qualifier OPTIONAL,</w:t>
      </w:r>
    </w:p>
    <w:p w14:paraId="6F74BAFC" w14:textId="71DFD047" w:rsidR="00036EF8" w:rsidRPr="00347160" w:rsidRDefault="00036EF8" w:rsidP="004A360C">
      <w:pPr>
        <w:pStyle w:val="MacroText"/>
      </w:pPr>
      <w:r w:rsidRPr="00347160">
        <w:t xml:space="preserve">   calling-AP-invocation-id     [8]             AP-invocation-identifier OPTIONAL,</w:t>
      </w:r>
    </w:p>
    <w:p w14:paraId="6C3635D4" w14:textId="3764C671" w:rsidR="00036EF8" w:rsidRPr="00347160" w:rsidRDefault="00036EF8" w:rsidP="004A360C">
      <w:pPr>
        <w:pStyle w:val="MacroText"/>
      </w:pPr>
      <w:r w:rsidRPr="00347160">
        <w:t xml:space="preserve">   calling-AE-invocation-id     [9]             AE-invocation-identifier OPTIONAL,</w:t>
      </w:r>
    </w:p>
    <w:p w14:paraId="76BBEF96" w14:textId="77777777" w:rsidR="00036EF8" w:rsidRPr="00347160" w:rsidRDefault="00036EF8" w:rsidP="004A360C">
      <w:pPr>
        <w:pStyle w:val="MacroText"/>
      </w:pPr>
    </w:p>
    <w:p w14:paraId="22E34B26" w14:textId="77777777" w:rsidR="00036EF8" w:rsidRPr="00347160" w:rsidRDefault="00036EF8" w:rsidP="004A360C">
      <w:pPr>
        <w:pStyle w:val="MacroText"/>
      </w:pPr>
      <w:r w:rsidRPr="00347160">
        <w:t>-- The following field shall not be present if only the kernel is used.</w:t>
      </w:r>
    </w:p>
    <w:p w14:paraId="04C6BBD0" w14:textId="68EBCD59" w:rsidR="00036EF8" w:rsidRPr="00347160" w:rsidRDefault="00036EF8" w:rsidP="004A360C">
      <w:pPr>
        <w:pStyle w:val="MacroText"/>
      </w:pPr>
      <w:r w:rsidRPr="00347160">
        <w:lastRenderedPageBreak/>
        <w:t xml:space="preserve">   sender-acse-requirements     [10] IMPLICIT   ACSE-requirements OPTIONAL,</w:t>
      </w:r>
    </w:p>
    <w:p w14:paraId="571FC738" w14:textId="77777777" w:rsidR="00036EF8" w:rsidRPr="00347160" w:rsidRDefault="00036EF8" w:rsidP="004A360C">
      <w:pPr>
        <w:pStyle w:val="MacroText"/>
      </w:pPr>
    </w:p>
    <w:p w14:paraId="792A9312" w14:textId="77777777" w:rsidR="00036EF8" w:rsidRPr="00347160" w:rsidRDefault="00036EF8" w:rsidP="004A360C">
      <w:pPr>
        <w:pStyle w:val="MacroText"/>
      </w:pPr>
      <w:r w:rsidRPr="00347160">
        <w:t>-- The following field shall only be present if the authentication functional unit is</w:t>
      </w:r>
    </w:p>
    <w:p w14:paraId="715910AC" w14:textId="77777777" w:rsidR="00036EF8" w:rsidRPr="00347160" w:rsidRDefault="00036EF8" w:rsidP="004A360C">
      <w:pPr>
        <w:pStyle w:val="MacroText"/>
      </w:pPr>
      <w:r w:rsidRPr="00347160">
        <w:t>-- selected.</w:t>
      </w:r>
    </w:p>
    <w:p w14:paraId="00E18F7F" w14:textId="7550874B" w:rsidR="00036EF8" w:rsidRPr="00347160" w:rsidRDefault="00036EF8" w:rsidP="004A360C">
      <w:pPr>
        <w:pStyle w:val="MacroText"/>
      </w:pPr>
      <w:r w:rsidRPr="00347160">
        <w:t xml:space="preserve">   mechanism-name               [11] IMPLICIT   Mechanism-name OPTIONAL,</w:t>
      </w:r>
    </w:p>
    <w:p w14:paraId="684ABC19" w14:textId="77777777" w:rsidR="00036EF8" w:rsidRPr="00347160" w:rsidRDefault="00036EF8" w:rsidP="004A360C">
      <w:pPr>
        <w:pStyle w:val="MacroText"/>
      </w:pPr>
    </w:p>
    <w:p w14:paraId="161EF76F" w14:textId="77777777" w:rsidR="00036EF8" w:rsidRPr="00347160" w:rsidRDefault="00036EF8" w:rsidP="004A360C">
      <w:pPr>
        <w:pStyle w:val="MacroText"/>
      </w:pPr>
      <w:r w:rsidRPr="00347160">
        <w:t xml:space="preserve">-- The following field shall only be present if the authentication functional unit is </w:t>
      </w:r>
    </w:p>
    <w:p w14:paraId="3D070EED" w14:textId="77777777" w:rsidR="00036EF8" w:rsidRPr="00347160" w:rsidRDefault="00036EF8" w:rsidP="004A360C">
      <w:pPr>
        <w:pStyle w:val="MacroText"/>
      </w:pPr>
      <w:r w:rsidRPr="00347160">
        <w:t>--selected.</w:t>
      </w:r>
    </w:p>
    <w:p w14:paraId="52D47D60" w14:textId="1900253B" w:rsidR="00036EF8" w:rsidRPr="00347160" w:rsidRDefault="00036EF8" w:rsidP="004A360C">
      <w:pPr>
        <w:pStyle w:val="MacroText"/>
      </w:pPr>
      <w:r w:rsidRPr="00347160">
        <w:t xml:space="preserve">   calling-authentication-value [12] EXPLICIT   Authentication-value OPTIONAL,</w:t>
      </w:r>
    </w:p>
    <w:p w14:paraId="3CDABF91" w14:textId="6FA0AA5E" w:rsidR="00036EF8" w:rsidRPr="00347160" w:rsidRDefault="00036EF8" w:rsidP="004A360C">
      <w:pPr>
        <w:pStyle w:val="MacroText"/>
        <w:rPr>
          <w:lang w:val="fr-FR"/>
        </w:rPr>
      </w:pPr>
      <w:r w:rsidRPr="00347160">
        <w:t xml:space="preserve">    </w:t>
      </w:r>
      <w:r w:rsidRPr="00347160">
        <w:rPr>
          <w:lang w:val="fr-FR"/>
        </w:rPr>
        <w:t>implementation-information  [29] IMPLICIT   Implementation-data OPTIONAL,</w:t>
      </w:r>
    </w:p>
    <w:p w14:paraId="2EF3E289" w14:textId="527469DD" w:rsidR="00036EF8" w:rsidRPr="00347160" w:rsidRDefault="00036EF8" w:rsidP="004A360C">
      <w:pPr>
        <w:pStyle w:val="MacroText"/>
        <w:rPr>
          <w:lang w:val="fr-FR"/>
        </w:rPr>
      </w:pPr>
      <w:r w:rsidRPr="00347160">
        <w:rPr>
          <w:lang w:val="fr-FR"/>
        </w:rPr>
        <w:t xml:space="preserve">    user-information           </w:t>
      </w:r>
      <w:r w:rsidR="004A360C">
        <w:rPr>
          <w:lang w:val="fr-FR"/>
        </w:rPr>
        <w:t xml:space="preserve"> </w:t>
      </w:r>
      <w:r w:rsidRPr="00347160">
        <w:rPr>
          <w:lang w:val="fr-FR"/>
        </w:rPr>
        <w:t>[30] EXPLICIT   Association-information OPTIONAL</w:t>
      </w:r>
    </w:p>
    <w:p w14:paraId="5D4678D6" w14:textId="77777777" w:rsidR="00036EF8" w:rsidRPr="00347160" w:rsidRDefault="00036EF8" w:rsidP="004A360C">
      <w:pPr>
        <w:pStyle w:val="MacroText"/>
      </w:pPr>
      <w:r w:rsidRPr="00347160">
        <w:t>}</w:t>
      </w:r>
    </w:p>
    <w:p w14:paraId="73968620" w14:textId="77777777" w:rsidR="00036EF8" w:rsidRPr="00347160" w:rsidRDefault="00036EF8" w:rsidP="004A360C">
      <w:pPr>
        <w:pStyle w:val="MacroText"/>
      </w:pPr>
    </w:p>
    <w:p w14:paraId="70A47867" w14:textId="77777777" w:rsidR="00036EF8" w:rsidRPr="00347160" w:rsidRDefault="00842256" w:rsidP="004A360C">
      <w:pPr>
        <w:pStyle w:val="MacroText"/>
      </w:pPr>
      <w:r w:rsidRPr="00842256">
        <w:t xml:space="preserve">-- The user-information field shall carry an InitiateRequest </w:t>
      </w:r>
      <w:r>
        <w:t xml:space="preserve">APDU encoded in A-XDR, and -- then </w:t>
      </w:r>
      <w:r w:rsidRPr="00842256">
        <w:t>encoding the resulting OCTET STRING in BER.</w:t>
      </w:r>
    </w:p>
    <w:p w14:paraId="70ABEE24" w14:textId="77777777" w:rsidR="00036EF8" w:rsidRPr="00347160" w:rsidRDefault="00036EF8" w:rsidP="004A360C">
      <w:pPr>
        <w:pStyle w:val="MacroText"/>
      </w:pPr>
      <w:r w:rsidRPr="00347160">
        <w:t>AARE-apdu::= [APPLICATION 1] IMPLICIT SEQUENCE</w:t>
      </w:r>
    </w:p>
    <w:p w14:paraId="0EDBDC7C" w14:textId="77777777" w:rsidR="00036EF8" w:rsidRPr="00347160" w:rsidRDefault="00036EF8" w:rsidP="004A360C">
      <w:pPr>
        <w:pStyle w:val="MacroText"/>
      </w:pPr>
      <w:r w:rsidRPr="00347160">
        <w:t>{</w:t>
      </w:r>
    </w:p>
    <w:p w14:paraId="23A628D6" w14:textId="77777777" w:rsidR="00036EF8" w:rsidRPr="00347160" w:rsidRDefault="00036EF8" w:rsidP="004A360C">
      <w:pPr>
        <w:pStyle w:val="MacroText"/>
      </w:pPr>
      <w:r w:rsidRPr="00347160">
        <w:t>-- [APPLICATION 1] == [ 61H ] = [ 97 ]</w:t>
      </w:r>
    </w:p>
    <w:p w14:paraId="38795E87" w14:textId="77777777" w:rsidR="00036EF8" w:rsidRPr="00347160" w:rsidRDefault="00036EF8" w:rsidP="004A360C">
      <w:pPr>
        <w:pStyle w:val="MacroText"/>
      </w:pPr>
    </w:p>
    <w:p w14:paraId="232C3125" w14:textId="4CD496A1" w:rsidR="00036EF8" w:rsidRPr="00347160" w:rsidRDefault="00036EF8" w:rsidP="004A360C">
      <w:pPr>
        <w:pStyle w:val="MacroText"/>
      </w:pPr>
      <w:r w:rsidRPr="00347160">
        <w:t xml:space="preserve">   protocol-version             [0] IMPLICIT    BIT STRING {version1 (0)} </w:t>
      </w:r>
    </w:p>
    <w:p w14:paraId="71661295" w14:textId="77777777" w:rsidR="00036EF8" w:rsidRPr="00347160" w:rsidRDefault="00036EF8" w:rsidP="004A360C">
      <w:pPr>
        <w:pStyle w:val="MacroText"/>
      </w:pPr>
      <w:r w:rsidRPr="00347160">
        <w:t xml:space="preserve">                                                     DEFAULT {version1},</w:t>
      </w:r>
    </w:p>
    <w:p w14:paraId="73E3DC88" w14:textId="12A38C1D" w:rsidR="00036EF8" w:rsidRPr="00347160" w:rsidRDefault="00036EF8" w:rsidP="004A360C">
      <w:pPr>
        <w:pStyle w:val="MacroText"/>
      </w:pPr>
      <w:r w:rsidRPr="00347160">
        <w:t xml:space="preserve">   application-context-name     [1]             Application-context-name,</w:t>
      </w:r>
    </w:p>
    <w:p w14:paraId="079037BC" w14:textId="2742DE0C" w:rsidR="00036EF8" w:rsidRPr="00347160" w:rsidRDefault="00036EF8" w:rsidP="004A360C">
      <w:pPr>
        <w:pStyle w:val="MacroText"/>
      </w:pPr>
      <w:r w:rsidRPr="00347160">
        <w:t xml:space="preserve">   result                       [2]             Association-result,</w:t>
      </w:r>
    </w:p>
    <w:p w14:paraId="42B6D12F" w14:textId="4B4D3DF6" w:rsidR="00036EF8" w:rsidRPr="00347160" w:rsidRDefault="00036EF8" w:rsidP="004A360C">
      <w:pPr>
        <w:pStyle w:val="MacroText"/>
      </w:pPr>
      <w:r w:rsidRPr="00347160">
        <w:t xml:space="preserve">   result-source-diagnostic     [3]             Associate-source-diagnostic,</w:t>
      </w:r>
    </w:p>
    <w:p w14:paraId="7A83C027" w14:textId="6D4EEAC5" w:rsidR="00036EF8" w:rsidRPr="00347160" w:rsidRDefault="00036EF8" w:rsidP="004A360C">
      <w:pPr>
        <w:pStyle w:val="MacroText"/>
      </w:pPr>
      <w:r w:rsidRPr="00347160">
        <w:t xml:space="preserve">   responding-AP-title          [4]             AP-title OPTIONAL,</w:t>
      </w:r>
    </w:p>
    <w:p w14:paraId="2B6F8E55" w14:textId="079170B2" w:rsidR="00036EF8" w:rsidRPr="00347160" w:rsidRDefault="00036EF8" w:rsidP="004A360C">
      <w:pPr>
        <w:pStyle w:val="MacroText"/>
      </w:pPr>
      <w:r w:rsidRPr="00347160">
        <w:t xml:space="preserve">   responding-AE-qualifier      [5]             AE-qualifier OPTIONAL,</w:t>
      </w:r>
    </w:p>
    <w:p w14:paraId="71B41796" w14:textId="39C81B85" w:rsidR="00036EF8" w:rsidRPr="00347160" w:rsidRDefault="00036EF8" w:rsidP="004A360C">
      <w:pPr>
        <w:pStyle w:val="MacroText"/>
      </w:pPr>
      <w:r w:rsidRPr="00347160">
        <w:t xml:space="preserve">   responding-AP-invocation-id  [6]             AP-invocation-identifier OPTIONAL,</w:t>
      </w:r>
    </w:p>
    <w:p w14:paraId="24F9C4FD" w14:textId="4E06C2B3" w:rsidR="00036EF8" w:rsidRPr="00347160" w:rsidRDefault="00036EF8" w:rsidP="004A360C">
      <w:pPr>
        <w:pStyle w:val="MacroText"/>
      </w:pPr>
      <w:r w:rsidRPr="00347160">
        <w:t xml:space="preserve">   responding-AE-invocation-id </w:t>
      </w:r>
      <w:r w:rsidR="004A360C">
        <w:t xml:space="preserve"> </w:t>
      </w:r>
      <w:r w:rsidRPr="00347160">
        <w:t>[7]             AE-invocation-identifier OPTIONAL,</w:t>
      </w:r>
    </w:p>
    <w:p w14:paraId="1D06DC2E" w14:textId="77777777" w:rsidR="00036EF8" w:rsidRPr="00347160" w:rsidRDefault="00036EF8" w:rsidP="004A360C">
      <w:pPr>
        <w:pStyle w:val="MacroText"/>
      </w:pPr>
    </w:p>
    <w:p w14:paraId="2B398204" w14:textId="77777777" w:rsidR="00036EF8" w:rsidRPr="00347160" w:rsidRDefault="00036EF8" w:rsidP="004A360C">
      <w:pPr>
        <w:pStyle w:val="MacroText"/>
      </w:pPr>
      <w:r w:rsidRPr="00347160">
        <w:t>-- The following field shall not be present if only the kernel is used.</w:t>
      </w:r>
    </w:p>
    <w:p w14:paraId="583D9ADC" w14:textId="1B600A12" w:rsidR="00036EF8" w:rsidRPr="00347160" w:rsidRDefault="00036EF8" w:rsidP="004A360C">
      <w:pPr>
        <w:pStyle w:val="MacroText"/>
      </w:pPr>
      <w:r w:rsidRPr="00347160">
        <w:t xml:space="preserve">   responder-acse-requirements  [8] IMPLICIT    ACSE-requirements OPTIONAL,</w:t>
      </w:r>
    </w:p>
    <w:p w14:paraId="4E6AC7BB" w14:textId="77777777" w:rsidR="00036EF8" w:rsidRPr="00347160" w:rsidRDefault="00036EF8" w:rsidP="004A360C">
      <w:pPr>
        <w:pStyle w:val="MacroText"/>
      </w:pPr>
    </w:p>
    <w:p w14:paraId="717D3AA8" w14:textId="77777777" w:rsidR="00036EF8" w:rsidRPr="00347160" w:rsidRDefault="00036EF8" w:rsidP="004A360C">
      <w:pPr>
        <w:pStyle w:val="MacroText"/>
      </w:pPr>
      <w:r w:rsidRPr="00347160">
        <w:t>-- The following field shall only be present if the authentication functional unit is</w:t>
      </w:r>
    </w:p>
    <w:p w14:paraId="6C40242F" w14:textId="77777777" w:rsidR="00036EF8" w:rsidRPr="00347160" w:rsidRDefault="00036EF8" w:rsidP="004A360C">
      <w:pPr>
        <w:pStyle w:val="MacroText"/>
      </w:pPr>
      <w:r w:rsidRPr="00347160">
        <w:t>-- selected.</w:t>
      </w:r>
    </w:p>
    <w:p w14:paraId="73B9014D" w14:textId="38950CC5" w:rsidR="00036EF8" w:rsidRPr="00347160" w:rsidRDefault="00036EF8" w:rsidP="004A360C">
      <w:pPr>
        <w:pStyle w:val="MacroText"/>
      </w:pPr>
      <w:r w:rsidRPr="00347160">
        <w:t xml:space="preserve">   mechanism-name               [9] IMPLICIT    Mechanism-name OPTIONAL,</w:t>
      </w:r>
    </w:p>
    <w:p w14:paraId="1B73EC46" w14:textId="77777777" w:rsidR="00036EF8" w:rsidRPr="00347160" w:rsidRDefault="00036EF8" w:rsidP="004A360C">
      <w:pPr>
        <w:pStyle w:val="MacroText"/>
      </w:pPr>
    </w:p>
    <w:p w14:paraId="493BF24D" w14:textId="77777777" w:rsidR="00036EF8" w:rsidRPr="00347160" w:rsidRDefault="00036EF8" w:rsidP="004A360C">
      <w:pPr>
        <w:pStyle w:val="MacroText"/>
      </w:pPr>
      <w:r w:rsidRPr="00347160">
        <w:t xml:space="preserve">-- The following field shall only be present if the authentication functional unit is </w:t>
      </w:r>
    </w:p>
    <w:p w14:paraId="1BCB48A5" w14:textId="77777777" w:rsidR="00036EF8" w:rsidRPr="00347160" w:rsidRDefault="00036EF8" w:rsidP="004A360C">
      <w:pPr>
        <w:pStyle w:val="MacroText"/>
      </w:pPr>
      <w:r w:rsidRPr="00347160">
        <w:t>-- selected.</w:t>
      </w:r>
    </w:p>
    <w:p w14:paraId="60AE9F28" w14:textId="0BD64E2A" w:rsidR="00036EF8" w:rsidRPr="00347160" w:rsidRDefault="00036EF8" w:rsidP="004A360C">
      <w:pPr>
        <w:pStyle w:val="MacroText"/>
      </w:pPr>
      <w:r w:rsidRPr="00347160">
        <w:t xml:space="preserve">   responding-authentication-value[10] EXPLICIT   Authentication-value OPTIONAL,</w:t>
      </w:r>
    </w:p>
    <w:p w14:paraId="261CAABC" w14:textId="378147C6" w:rsidR="00036EF8" w:rsidRPr="00347160" w:rsidRDefault="00036EF8" w:rsidP="004A360C">
      <w:pPr>
        <w:pStyle w:val="MacroText"/>
        <w:rPr>
          <w:lang w:val="fr-FR"/>
        </w:rPr>
      </w:pPr>
      <w:r w:rsidRPr="00347160">
        <w:t xml:space="preserve">   </w:t>
      </w:r>
      <w:r w:rsidRPr="00347160">
        <w:rPr>
          <w:lang w:val="fr-FR"/>
        </w:rPr>
        <w:t>implementation-information     [29] IMPLICIT   Implementation-data OPTIONAL,</w:t>
      </w:r>
    </w:p>
    <w:p w14:paraId="34CEA2AC" w14:textId="61CCE0BB" w:rsidR="00036EF8" w:rsidRPr="00347160" w:rsidRDefault="00036EF8" w:rsidP="004A360C">
      <w:pPr>
        <w:pStyle w:val="MacroText"/>
        <w:rPr>
          <w:lang w:val="fr-FR"/>
        </w:rPr>
      </w:pPr>
      <w:r w:rsidRPr="00347160">
        <w:rPr>
          <w:lang w:val="fr-FR"/>
        </w:rPr>
        <w:t xml:space="preserve">   user-information               [30] EXPLICIT   Association-information OPTIONAL</w:t>
      </w:r>
    </w:p>
    <w:p w14:paraId="7643790C" w14:textId="77777777" w:rsidR="00036EF8" w:rsidRPr="00347160" w:rsidRDefault="00036EF8" w:rsidP="004A360C">
      <w:pPr>
        <w:pStyle w:val="MacroText"/>
      </w:pPr>
      <w:r w:rsidRPr="00347160">
        <w:t>}</w:t>
      </w:r>
    </w:p>
    <w:p w14:paraId="1587B607" w14:textId="77777777" w:rsidR="00036EF8" w:rsidRPr="00347160" w:rsidRDefault="00036EF8" w:rsidP="004A360C">
      <w:pPr>
        <w:pStyle w:val="MacroText"/>
      </w:pPr>
    </w:p>
    <w:p w14:paraId="125ED6FB" w14:textId="77777777" w:rsidR="00036EF8" w:rsidRPr="00347160" w:rsidRDefault="00036EF8" w:rsidP="004A360C">
      <w:pPr>
        <w:pStyle w:val="MacroText"/>
      </w:pPr>
      <w:r w:rsidRPr="00347160">
        <w:t xml:space="preserve">-- The user-information field shall carry either an InitiateResponse (or, when the </w:t>
      </w:r>
    </w:p>
    <w:p w14:paraId="5B6A03A5" w14:textId="77777777" w:rsidR="00036EF8" w:rsidRPr="00347160" w:rsidRDefault="00036EF8" w:rsidP="004A360C">
      <w:pPr>
        <w:pStyle w:val="MacroText"/>
      </w:pPr>
      <w:r w:rsidRPr="00347160">
        <w:t>-- proposed xDLMS context is not accepted by the server, a ConfirmedServiceError) APDU</w:t>
      </w:r>
    </w:p>
    <w:p w14:paraId="0D1AAE15" w14:textId="77777777" w:rsidR="00792206" w:rsidRPr="00347160" w:rsidRDefault="00036EF8" w:rsidP="004A360C">
      <w:pPr>
        <w:pStyle w:val="MacroText"/>
      </w:pPr>
      <w:r w:rsidRPr="00347160">
        <w:t>-- encoded in A-XDR. The resulting OCTET STRING shall be encoded in BER.</w:t>
      </w:r>
    </w:p>
    <w:p w14:paraId="539506A3" w14:textId="77777777" w:rsidR="00162259" w:rsidRPr="00F82099" w:rsidRDefault="00162259" w:rsidP="00F82099">
      <w:pPr>
        <w:pStyle w:val="ANNEX-heading1"/>
      </w:pPr>
      <w:bookmarkStart w:id="6790" w:name="_Toc249289653"/>
      <w:bookmarkStart w:id="6791" w:name="_Toc277948375"/>
      <w:bookmarkStart w:id="6792" w:name="_Toc315426465"/>
      <w:bookmarkStart w:id="6793" w:name="_Toc406524261"/>
      <w:bookmarkStart w:id="6794" w:name="_Toc437856622"/>
      <w:bookmarkStart w:id="6795" w:name="_Toc97127316"/>
      <w:r w:rsidRPr="00F82099">
        <w:t>Data for the examples</w:t>
      </w:r>
      <w:bookmarkEnd w:id="6790"/>
      <w:bookmarkEnd w:id="6791"/>
      <w:bookmarkEnd w:id="6792"/>
      <w:bookmarkEnd w:id="6793"/>
      <w:bookmarkEnd w:id="6794"/>
      <w:bookmarkEnd w:id="6795"/>
    </w:p>
    <w:p w14:paraId="172C7F19" w14:textId="77777777" w:rsidR="00162259" w:rsidRPr="00347160" w:rsidRDefault="00162259" w:rsidP="00F82099">
      <w:pPr>
        <w:pStyle w:val="PARAGRAPH"/>
      </w:pPr>
      <w:r w:rsidRPr="00347160">
        <w:t>In these examples:</w:t>
      </w:r>
    </w:p>
    <w:p w14:paraId="21149A6E" w14:textId="77777777" w:rsidR="00162259" w:rsidRPr="00347160" w:rsidRDefault="00162259" w:rsidP="00695ACD">
      <w:pPr>
        <w:pStyle w:val="ListBullet"/>
        <w:numPr>
          <w:ilvl w:val="0"/>
          <w:numId w:val="43"/>
        </w:numPr>
      </w:pPr>
      <w:r w:rsidRPr="00347160">
        <w:t>the protocol-version is the default ACSE version;</w:t>
      </w:r>
    </w:p>
    <w:p w14:paraId="2E753837" w14:textId="77777777" w:rsidR="00162259" w:rsidRPr="00347160" w:rsidRDefault="00162259" w:rsidP="00695ACD">
      <w:pPr>
        <w:pStyle w:val="ListBullet"/>
        <w:numPr>
          <w:ilvl w:val="0"/>
          <w:numId w:val="43"/>
        </w:numPr>
      </w:pPr>
      <w:r w:rsidRPr="00347160">
        <w:t>the value of the application-context-name:</w:t>
      </w:r>
    </w:p>
    <w:p w14:paraId="61FA700B" w14:textId="77777777" w:rsidR="00162259" w:rsidRPr="00347160" w:rsidRDefault="00162259" w:rsidP="00521922">
      <w:pPr>
        <w:pStyle w:val="ListDash2"/>
      </w:pPr>
      <w:r w:rsidRPr="00347160">
        <w:lastRenderedPageBreak/>
        <w:t>in the case of LN referencing, with no ciphering: 2, 16, 756, 5, 8, 1, 1;</w:t>
      </w:r>
    </w:p>
    <w:p w14:paraId="5FA93C92" w14:textId="77777777" w:rsidR="00162259" w:rsidRPr="00347160" w:rsidRDefault="00162259" w:rsidP="00521922">
      <w:pPr>
        <w:pStyle w:val="ListDash2"/>
      </w:pPr>
      <w:r w:rsidRPr="00347160">
        <w:t>in the case of SN referencing, with no ciphering: 2, 16, 756, 5, 8, 1, 2;</w:t>
      </w:r>
    </w:p>
    <w:p w14:paraId="7A85A06D" w14:textId="77777777" w:rsidR="00162259" w:rsidRPr="00347160" w:rsidRDefault="00162259" w:rsidP="00695ACD">
      <w:pPr>
        <w:pStyle w:val="ListBullet"/>
        <w:numPr>
          <w:ilvl w:val="0"/>
          <w:numId w:val="43"/>
        </w:numPr>
      </w:pPr>
      <w:r w:rsidRPr="00347160">
        <w:t>the optional called-AP-title, called-AE-qualifier, called-AP-invocation-id, called-AE-invocation-id, calling-AP-title, calling-AE-qualifier, calling-AP-invocation-id, calling-AE-invocation-id fields of the AARQ, and the optional responding-AP-title, responding-AE-qualifier, responding-AP-invocation-id, responding-AE-invocation-id fields of the AARE are not present;</w:t>
      </w:r>
    </w:p>
    <w:p w14:paraId="73686B4F" w14:textId="77777777" w:rsidR="00162259" w:rsidRPr="00347160" w:rsidRDefault="00162259" w:rsidP="00695ACD">
      <w:pPr>
        <w:pStyle w:val="ListBullet"/>
        <w:numPr>
          <w:ilvl w:val="0"/>
          <w:numId w:val="43"/>
        </w:numPr>
      </w:pPr>
      <w:r w:rsidRPr="00347160">
        <w:t xml:space="preserve">the value of the mechanism-name: </w:t>
      </w:r>
    </w:p>
    <w:p w14:paraId="07E99D54" w14:textId="77777777" w:rsidR="00162259" w:rsidRPr="00347160" w:rsidRDefault="00162259" w:rsidP="00521922">
      <w:pPr>
        <w:pStyle w:val="ListDash2"/>
      </w:pPr>
      <w:r w:rsidRPr="00347160">
        <w:t>in the case of low-level-security: 2, 16, 756, 5, 8, 2, 1;</w:t>
      </w:r>
    </w:p>
    <w:p w14:paraId="28455B16" w14:textId="77777777" w:rsidR="00162259" w:rsidRPr="00347160" w:rsidRDefault="00162259" w:rsidP="00521922">
      <w:pPr>
        <w:pStyle w:val="ListDash2"/>
      </w:pPr>
      <w:r w:rsidRPr="00347160">
        <w:t>in the case of high-level-security (5): 2, 16, 756, 5, 8, 2, 5;</w:t>
      </w:r>
    </w:p>
    <w:p w14:paraId="07C41DFB" w14:textId="77777777" w:rsidR="00162259" w:rsidRPr="00347160" w:rsidRDefault="00162259" w:rsidP="00695ACD">
      <w:pPr>
        <w:pStyle w:val="ListBullet"/>
        <w:numPr>
          <w:ilvl w:val="0"/>
          <w:numId w:val="43"/>
        </w:numPr>
      </w:pPr>
      <w:r w:rsidRPr="00347160">
        <w:t xml:space="preserve">the calling-authentication-value: </w:t>
      </w:r>
    </w:p>
    <w:p w14:paraId="09BEE880" w14:textId="77777777" w:rsidR="00162259" w:rsidRPr="00347160" w:rsidRDefault="00162259" w:rsidP="00521922">
      <w:pPr>
        <w:pStyle w:val="ListDash2"/>
      </w:pPr>
      <w:r w:rsidRPr="00347160">
        <w:t>in the case of low-level-security is 12345678 (encoded as 31 32 33 34 35 36 37 38);</w:t>
      </w:r>
    </w:p>
    <w:p w14:paraId="7BEA2075" w14:textId="77777777" w:rsidR="00162259" w:rsidRPr="00347160" w:rsidRDefault="00162259" w:rsidP="00521922">
      <w:pPr>
        <w:pStyle w:val="ListDash2"/>
      </w:pPr>
      <w:r w:rsidRPr="00347160">
        <w:t>in the case of high-level security, (challenge CtoS) is K56iVagY (encoded as 4B 35 36 69 56 61 67 59);</w:t>
      </w:r>
    </w:p>
    <w:p w14:paraId="5FEC1DEA" w14:textId="77777777" w:rsidR="00162259" w:rsidRPr="00347160" w:rsidRDefault="00162259" w:rsidP="00695ACD">
      <w:pPr>
        <w:pStyle w:val="ListBullet"/>
        <w:numPr>
          <w:ilvl w:val="0"/>
          <w:numId w:val="43"/>
        </w:numPr>
      </w:pPr>
      <w:r w:rsidRPr="00347160">
        <w:t>the responding authentication-value (challenge StoC) is P6wRJ21F (encoded as 50 36 77 52 4A 32 31 46);</w:t>
      </w:r>
    </w:p>
    <w:p w14:paraId="00448C21" w14:textId="77777777" w:rsidR="00162259" w:rsidRPr="00347160" w:rsidRDefault="00162259" w:rsidP="00695ACD">
      <w:pPr>
        <w:pStyle w:val="ListBullet"/>
        <w:numPr>
          <w:ilvl w:val="0"/>
          <w:numId w:val="43"/>
        </w:numPr>
      </w:pPr>
      <w:r w:rsidRPr="00347160">
        <w:t>the optional implementation-information field in the AARQ and AARE APDUs is not present;</w:t>
      </w:r>
    </w:p>
    <w:p w14:paraId="60C0739A" w14:textId="77777777" w:rsidR="00162259" w:rsidRPr="00347160" w:rsidRDefault="00162259" w:rsidP="00695ACD">
      <w:pPr>
        <w:pStyle w:val="ListBullet"/>
        <w:numPr>
          <w:ilvl w:val="0"/>
          <w:numId w:val="43"/>
        </w:numPr>
      </w:pPr>
      <w:r w:rsidRPr="00347160">
        <w:t>the user-information field carries the xDLMS InitiateRequest / InitiateResponse APDUs as shown above.</w:t>
      </w:r>
    </w:p>
    <w:p w14:paraId="521FBBD4" w14:textId="77777777" w:rsidR="00162259" w:rsidRPr="00347160" w:rsidRDefault="00162259" w:rsidP="00F82099">
      <w:pPr>
        <w:pStyle w:val="PARAGRAPH"/>
      </w:pPr>
      <w:r w:rsidRPr="00347160">
        <w:t>The application-context-name and the (authentication) mechanism-name OBJECT IDENTIFIERS are encoded as follows:</w:t>
      </w:r>
    </w:p>
    <w:p w14:paraId="267596EC" w14:textId="77777777" w:rsidR="00162259" w:rsidRPr="00347160" w:rsidRDefault="00162259" w:rsidP="00521922">
      <w:pPr>
        <w:pStyle w:val="ListBullet"/>
      </w:pPr>
      <w:r w:rsidRPr="00347160">
        <w:t>BER Encoding for OBJECT IDENTIFIER is a packed sequence of numbers representing the arc labels. Each number – except the first two, which are combined into one – is represented as a series of octets, with 7 bits being used from each octet and the most significant bit is set to 1 in all but the last octet. The fewest possible number of octets shall be used;</w:t>
      </w:r>
    </w:p>
    <w:p w14:paraId="082BAC96" w14:textId="77777777" w:rsidR="00162259" w:rsidRPr="00347160" w:rsidRDefault="00162259" w:rsidP="00521922">
      <w:pPr>
        <w:pStyle w:val="ListBullet"/>
      </w:pPr>
      <w:r w:rsidRPr="00347160">
        <w:t>in the case of the application context name LN referencing with no ciphering, the arc labels of the object identifier are (2, 16, 756, 5, 8, 1, 1);</w:t>
      </w:r>
    </w:p>
    <w:p w14:paraId="0E88A999" w14:textId="77777777" w:rsidR="00162259" w:rsidRPr="00347160" w:rsidRDefault="00162259" w:rsidP="00521922">
      <w:pPr>
        <w:pStyle w:val="ListDash2"/>
      </w:pPr>
      <w:r w:rsidRPr="00347160">
        <w:t>the first octet of the encoding is the combination of the first two numbers into a single number, following the rule of 40*First+Second -&gt; 40*2 + 16 = 96 = 0x60;</w:t>
      </w:r>
    </w:p>
    <w:p w14:paraId="2BDF016A" w14:textId="77777777" w:rsidR="00162259" w:rsidRPr="00347160" w:rsidRDefault="00162259" w:rsidP="00521922">
      <w:pPr>
        <w:pStyle w:val="ListDash2"/>
      </w:pPr>
      <w:r w:rsidRPr="00347160">
        <w:t>the third number of the Object Identifier (756) requires two octets: its hexadecimal value is 0x02F4, which is 00000010 11110100, but following the above rule, the MSB of the first octet shall be set to 1 and the MSB of the second (last) octet shall be set to 0, thus this bit shall be shifted into the LSB of the first octet. This gives binary 10000101 01110100, which is 0x8574;</w:t>
      </w:r>
    </w:p>
    <w:p w14:paraId="25460724" w14:textId="77777777" w:rsidR="00162259" w:rsidRPr="00347160" w:rsidRDefault="00162259" w:rsidP="00521922">
      <w:pPr>
        <w:pStyle w:val="ListDash2"/>
      </w:pPr>
      <w:r w:rsidRPr="00347160">
        <w:t>each remaining numbers of the Object Identifier required to be encoded on one octet;</w:t>
      </w:r>
    </w:p>
    <w:p w14:paraId="0A8CBC6F" w14:textId="77777777" w:rsidR="00162259" w:rsidRPr="00347160" w:rsidRDefault="00162259" w:rsidP="00521922">
      <w:pPr>
        <w:pStyle w:val="ListDash2"/>
      </w:pPr>
      <w:r w:rsidRPr="00347160">
        <w:t>this results in the encoding 60 85 74 05 08 01 01.</w:t>
      </w:r>
    </w:p>
    <w:p w14:paraId="5425A552" w14:textId="77777777" w:rsidR="00162259" w:rsidRPr="00347160" w:rsidRDefault="00162259" w:rsidP="00521922">
      <w:pPr>
        <w:pStyle w:val="ListBullet"/>
      </w:pPr>
      <w:r w:rsidRPr="00347160">
        <w:t>similarly, in the case of application context name SN referencing with no ciphering the BER encoding is 60 85 74 05 08 01 02;</w:t>
      </w:r>
    </w:p>
    <w:p w14:paraId="43442111" w14:textId="77777777" w:rsidR="00162259" w:rsidRPr="00347160" w:rsidRDefault="00162259" w:rsidP="00521922">
      <w:pPr>
        <w:pStyle w:val="ListBullet"/>
      </w:pPr>
      <w:r w:rsidRPr="00347160">
        <w:t>in the case of mechanism name low-level-security, the BER encoding is 60 85 74 05 08 02 01;</w:t>
      </w:r>
    </w:p>
    <w:p w14:paraId="27B560B2" w14:textId="77777777" w:rsidR="00162259" w:rsidRPr="00347160" w:rsidRDefault="00162259" w:rsidP="00521922">
      <w:pPr>
        <w:pStyle w:val="ListBullet"/>
      </w:pPr>
      <w:r w:rsidRPr="00347160">
        <w:t>in the case of mechanism name high-level-security (5), the BER encoding is 60 85 74 05 08 02 05.</w:t>
      </w:r>
    </w:p>
    <w:p w14:paraId="744B4622" w14:textId="77777777" w:rsidR="00162259" w:rsidRPr="00F82099" w:rsidRDefault="00162259" w:rsidP="00F82099">
      <w:pPr>
        <w:pStyle w:val="ANNEX-heading1"/>
      </w:pPr>
      <w:bookmarkStart w:id="6796" w:name="_Toc249289654"/>
      <w:bookmarkStart w:id="6797" w:name="_Toc277948376"/>
      <w:bookmarkStart w:id="6798" w:name="_Toc315426466"/>
      <w:bookmarkStart w:id="6799" w:name="_Toc406524262"/>
      <w:bookmarkStart w:id="6800" w:name="_Toc437856623"/>
      <w:bookmarkStart w:id="6801" w:name="_Toc97127317"/>
      <w:r w:rsidRPr="00F82099">
        <w:t>Encoding of the AARQ APDU</w:t>
      </w:r>
      <w:bookmarkEnd w:id="6796"/>
      <w:bookmarkEnd w:id="6797"/>
      <w:bookmarkEnd w:id="6798"/>
      <w:bookmarkEnd w:id="6799"/>
      <w:bookmarkEnd w:id="6800"/>
      <w:bookmarkEnd w:id="6801"/>
    </w:p>
    <w:p w14:paraId="06CE6C68" w14:textId="77777777" w:rsidR="00162259" w:rsidRPr="00347160" w:rsidRDefault="00162259" w:rsidP="00162259">
      <w:pPr>
        <w:pStyle w:val="PARAGRAPH"/>
      </w:pPr>
      <w:r w:rsidRPr="00347160">
        <w:t>Here, six different cases are shown:</w:t>
      </w:r>
    </w:p>
    <w:p w14:paraId="3821948B" w14:textId="77777777" w:rsidR="00162259" w:rsidRPr="00347160" w:rsidRDefault="00162259" w:rsidP="00695ACD">
      <w:pPr>
        <w:pStyle w:val="ListBullet"/>
        <w:numPr>
          <w:ilvl w:val="0"/>
          <w:numId w:val="46"/>
        </w:numPr>
      </w:pPr>
      <w:r w:rsidRPr="00347160">
        <w:lastRenderedPageBreak/>
        <w:t>LN referencing with no ciphering, no security, LLS and HLS;</w:t>
      </w:r>
    </w:p>
    <w:p w14:paraId="7B4C6C43" w14:textId="77777777" w:rsidR="00162259" w:rsidRPr="00347160" w:rsidRDefault="00162259" w:rsidP="00695ACD">
      <w:pPr>
        <w:pStyle w:val="ListBullet"/>
        <w:numPr>
          <w:ilvl w:val="0"/>
          <w:numId w:val="46"/>
        </w:numPr>
      </w:pPr>
      <w:r w:rsidRPr="00347160">
        <w:t>SN referencing with no ciphering, no security, LLS and HLS;</w:t>
      </w:r>
    </w:p>
    <w:p w14:paraId="3DE24964" w14:textId="280F9EB8" w:rsidR="00162259" w:rsidRPr="00347160" w:rsidRDefault="00162259" w:rsidP="00162259">
      <w:pPr>
        <w:pStyle w:val="PARAGRAPH"/>
      </w:pPr>
      <w:r w:rsidRPr="00347160">
        <w:t xml:space="preserve">The encoding is </w:t>
      </w:r>
      <w:r w:rsidR="00F013DC">
        <w:t xml:space="preserve">shown in </w:t>
      </w:r>
      <w:r w:rsidR="00C40FCE">
        <w:fldChar w:fldCharType="begin"/>
      </w:r>
      <w:r w:rsidR="00C40FCE">
        <w:instrText xml:space="preserve"> REF _Ref421555137 \h </w:instrText>
      </w:r>
      <w:r w:rsidR="00C40FCE">
        <w:fldChar w:fldCharType="separate"/>
      </w:r>
      <w:r w:rsidR="00DC4BE9">
        <w:t>Table D.</w:t>
      </w:r>
      <w:r w:rsidR="00DC4BE9">
        <w:rPr>
          <w:noProof/>
        </w:rPr>
        <w:t>4</w:t>
      </w:r>
      <w:r w:rsidR="00C40FCE">
        <w:fldChar w:fldCharType="end"/>
      </w:r>
      <w:r w:rsidR="00F013DC">
        <w:t xml:space="preserve">. See also </w:t>
      </w:r>
      <w:r w:rsidR="00C40FCE">
        <w:fldChar w:fldCharType="begin"/>
      </w:r>
      <w:r w:rsidR="00C40FCE">
        <w:instrText xml:space="preserve"> REF _Ref447789163 \h </w:instrText>
      </w:r>
      <w:r w:rsidR="00C40FCE">
        <w:fldChar w:fldCharType="separate"/>
      </w:r>
      <w:r w:rsidR="00DC4BE9">
        <w:t>Table D.</w:t>
      </w:r>
      <w:r w:rsidR="00DC4BE9">
        <w:rPr>
          <w:noProof/>
        </w:rPr>
        <w:t>5</w:t>
      </w:r>
      <w:r w:rsidR="00C40FCE">
        <w:fldChar w:fldCharType="end"/>
      </w:r>
      <w:r w:rsidR="00F013DC">
        <w:t>.</w:t>
      </w:r>
    </w:p>
    <w:p w14:paraId="2D264F54" w14:textId="11708A02" w:rsidR="00162259" w:rsidRPr="00347160" w:rsidRDefault="001D4951" w:rsidP="00162259">
      <w:pPr>
        <w:pStyle w:val="TABLE-title"/>
      </w:pPr>
      <w:bookmarkStart w:id="6802" w:name="_Ref421555137"/>
      <w:bookmarkStart w:id="6803" w:name="_Toc247462030"/>
      <w:bookmarkStart w:id="6804" w:name="_Toc249289867"/>
      <w:bookmarkStart w:id="6805" w:name="_Toc277948680"/>
      <w:bookmarkStart w:id="6806" w:name="_Toc279397434"/>
      <w:bookmarkStart w:id="6807" w:name="_Toc315426575"/>
      <w:bookmarkStart w:id="6808" w:name="_Toc355266129"/>
      <w:bookmarkStart w:id="6809" w:name="_Toc406428510"/>
      <w:bookmarkStart w:id="6810" w:name="_Toc437856813"/>
      <w:bookmarkStart w:id="6811" w:name="_Toc97127526"/>
      <w:r>
        <w:lastRenderedPageBreak/>
        <w:t>Table D.</w:t>
      </w:r>
      <w:fldSimple w:instr=" SEQ Table_D. \* ARABIC ">
        <w:r w:rsidR="00DC4BE9">
          <w:rPr>
            <w:noProof/>
          </w:rPr>
          <w:t>4</w:t>
        </w:r>
      </w:fldSimple>
      <w:bookmarkEnd w:id="6802"/>
      <w:r>
        <w:t xml:space="preserve"> </w:t>
      </w:r>
      <w:r w:rsidRPr="00347160">
        <w:t xml:space="preserve">– </w:t>
      </w:r>
      <w:r w:rsidR="00162259" w:rsidRPr="00347160">
        <w:t>BER encoding of the AARQ APDU</w:t>
      </w:r>
      <w:bookmarkEnd w:id="6803"/>
      <w:bookmarkEnd w:id="6804"/>
      <w:bookmarkEnd w:id="6805"/>
      <w:bookmarkEnd w:id="6806"/>
      <w:bookmarkEnd w:id="6807"/>
      <w:bookmarkEnd w:id="6808"/>
      <w:bookmarkEnd w:id="6809"/>
      <w:bookmarkEnd w:id="6810"/>
      <w:bookmarkEnd w:id="6811"/>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44"/>
        <w:gridCol w:w="827"/>
        <w:gridCol w:w="768"/>
        <w:gridCol w:w="770"/>
        <w:gridCol w:w="823"/>
        <w:gridCol w:w="768"/>
        <w:gridCol w:w="770"/>
      </w:tblGrid>
      <w:tr w:rsidR="00162259" w:rsidRPr="00347160" w14:paraId="56EE1D80" w14:textId="77777777" w:rsidTr="00077BDE">
        <w:trPr>
          <w:cantSplit/>
          <w:tblHeader/>
          <w:jc w:val="center"/>
        </w:trPr>
        <w:tc>
          <w:tcPr>
            <w:tcW w:w="4481" w:type="dxa"/>
          </w:tcPr>
          <w:p w14:paraId="31BE26BA" w14:textId="77777777" w:rsidR="00162259" w:rsidRPr="00347160" w:rsidRDefault="00162259" w:rsidP="00521E1B">
            <w:pPr>
              <w:pStyle w:val="TABLE-col-heading"/>
              <w:jc w:val="left"/>
              <w:rPr>
                <w:rFonts w:ascii="Courier New" w:hAnsi="Courier New" w:cs="Courier New"/>
              </w:rPr>
            </w:pPr>
            <w:r w:rsidRPr="00347160">
              <w:rPr>
                <w:rFonts w:ascii="Courier New" w:hAnsi="Courier New" w:cs="Courier New"/>
                <w:i/>
                <w:color w:val="000000"/>
              </w:rPr>
              <w:t>-- BER encoding of the AARQ APDU</w:t>
            </w:r>
          </w:p>
        </w:tc>
        <w:tc>
          <w:tcPr>
            <w:tcW w:w="2402" w:type="dxa"/>
            <w:gridSpan w:val="3"/>
          </w:tcPr>
          <w:p w14:paraId="66E085E9" w14:textId="77777777" w:rsidR="00162259" w:rsidRPr="00347160" w:rsidRDefault="00162259" w:rsidP="00521E1B">
            <w:pPr>
              <w:pStyle w:val="TABLE-col-heading"/>
              <w:rPr>
                <w:rFonts w:ascii="Courier New" w:hAnsi="Courier New" w:cs="Courier New"/>
              </w:rPr>
            </w:pPr>
            <w:r w:rsidRPr="00347160">
              <w:rPr>
                <w:rFonts w:ascii="Courier New" w:hAnsi="Courier New" w:cs="Courier New"/>
              </w:rPr>
              <w:t>LN referencing</w:t>
            </w:r>
          </w:p>
        </w:tc>
        <w:tc>
          <w:tcPr>
            <w:tcW w:w="2403" w:type="dxa"/>
            <w:gridSpan w:val="3"/>
          </w:tcPr>
          <w:p w14:paraId="4E7E1B67" w14:textId="77777777" w:rsidR="00162259" w:rsidRPr="00347160" w:rsidRDefault="00162259" w:rsidP="00521E1B">
            <w:pPr>
              <w:pStyle w:val="TABLE-col-heading"/>
              <w:rPr>
                <w:rFonts w:ascii="Courier New" w:hAnsi="Courier New" w:cs="Courier New"/>
              </w:rPr>
            </w:pPr>
            <w:r w:rsidRPr="00347160">
              <w:rPr>
                <w:rFonts w:ascii="Courier New" w:hAnsi="Courier New" w:cs="Courier New"/>
              </w:rPr>
              <w:t>SN referencing</w:t>
            </w:r>
          </w:p>
        </w:tc>
      </w:tr>
      <w:tr w:rsidR="00162259" w:rsidRPr="00347160" w14:paraId="14988BEF" w14:textId="77777777" w:rsidTr="00077BDE">
        <w:trPr>
          <w:cantSplit/>
          <w:tblHeader/>
          <w:jc w:val="center"/>
        </w:trPr>
        <w:tc>
          <w:tcPr>
            <w:tcW w:w="4481" w:type="dxa"/>
          </w:tcPr>
          <w:p w14:paraId="07EEA499" w14:textId="77777777" w:rsidR="00162259" w:rsidRPr="00347160" w:rsidRDefault="00162259" w:rsidP="00521E1B">
            <w:pPr>
              <w:pStyle w:val="TABLE-cell"/>
              <w:keepNext/>
              <w:rPr>
                <w:rFonts w:ascii="Courier New" w:hAnsi="Courier New" w:cs="Courier New"/>
                <w:color w:val="000000"/>
              </w:rPr>
            </w:pPr>
          </w:p>
        </w:tc>
        <w:tc>
          <w:tcPr>
            <w:tcW w:w="838" w:type="dxa"/>
            <w:vAlign w:val="center"/>
          </w:tcPr>
          <w:p w14:paraId="692D470A" w14:textId="77777777" w:rsidR="00162259" w:rsidRPr="00347160" w:rsidRDefault="00162259" w:rsidP="00521E1B">
            <w:pPr>
              <w:pStyle w:val="TABLE-col-heading"/>
              <w:rPr>
                <w:rFonts w:ascii="Courier New" w:hAnsi="Courier New" w:cs="Courier New"/>
              </w:rPr>
            </w:pPr>
            <w:r w:rsidRPr="00347160">
              <w:rPr>
                <w:rFonts w:ascii="Courier New" w:hAnsi="Courier New" w:cs="Courier New"/>
              </w:rPr>
              <w:t>no sec.</w:t>
            </w:r>
          </w:p>
        </w:tc>
        <w:tc>
          <w:tcPr>
            <w:tcW w:w="782" w:type="dxa"/>
            <w:vAlign w:val="center"/>
          </w:tcPr>
          <w:p w14:paraId="090B3316" w14:textId="77777777" w:rsidR="00162259" w:rsidRPr="00347160" w:rsidRDefault="00162259" w:rsidP="004A360C">
            <w:pPr>
              <w:pStyle w:val="TABLE-cell"/>
            </w:pPr>
            <w:r w:rsidRPr="00347160">
              <w:t>LLS</w:t>
            </w:r>
          </w:p>
        </w:tc>
        <w:tc>
          <w:tcPr>
            <w:tcW w:w="782" w:type="dxa"/>
            <w:vAlign w:val="center"/>
          </w:tcPr>
          <w:p w14:paraId="0DB38E6A" w14:textId="77777777" w:rsidR="00162259" w:rsidRPr="00347160" w:rsidRDefault="00162259" w:rsidP="004A360C">
            <w:pPr>
              <w:pStyle w:val="TABLE-cell"/>
            </w:pPr>
            <w:r w:rsidRPr="00347160">
              <w:t>HLS</w:t>
            </w:r>
          </w:p>
        </w:tc>
        <w:tc>
          <w:tcPr>
            <w:tcW w:w="839" w:type="dxa"/>
            <w:vAlign w:val="center"/>
          </w:tcPr>
          <w:p w14:paraId="3C6B2D8F" w14:textId="77777777" w:rsidR="00162259" w:rsidRPr="00347160" w:rsidRDefault="00162259" w:rsidP="004A360C">
            <w:pPr>
              <w:pStyle w:val="TABLE-cell"/>
            </w:pPr>
            <w:r w:rsidRPr="00347160">
              <w:t>no sec.</w:t>
            </w:r>
          </w:p>
        </w:tc>
        <w:tc>
          <w:tcPr>
            <w:tcW w:w="782" w:type="dxa"/>
            <w:vAlign w:val="center"/>
          </w:tcPr>
          <w:p w14:paraId="76BF9180" w14:textId="77777777" w:rsidR="00162259" w:rsidRPr="00347160" w:rsidRDefault="00162259" w:rsidP="004A360C">
            <w:pPr>
              <w:pStyle w:val="TABLE-cell"/>
            </w:pPr>
            <w:r w:rsidRPr="00347160">
              <w:t>LLS</w:t>
            </w:r>
          </w:p>
        </w:tc>
        <w:tc>
          <w:tcPr>
            <w:tcW w:w="782" w:type="dxa"/>
            <w:vAlign w:val="center"/>
          </w:tcPr>
          <w:p w14:paraId="2E3DD170" w14:textId="77777777" w:rsidR="00162259" w:rsidRPr="00347160" w:rsidRDefault="00162259" w:rsidP="004A360C">
            <w:pPr>
              <w:pStyle w:val="TABLE-cell"/>
            </w:pPr>
            <w:r w:rsidRPr="00347160">
              <w:t>HLS</w:t>
            </w:r>
          </w:p>
        </w:tc>
      </w:tr>
      <w:tr w:rsidR="00162259" w:rsidRPr="00347160" w14:paraId="70D86B33" w14:textId="77777777" w:rsidTr="00077BDE">
        <w:trPr>
          <w:cantSplit/>
          <w:jc w:val="center"/>
        </w:trPr>
        <w:tc>
          <w:tcPr>
            <w:tcW w:w="4481" w:type="dxa"/>
          </w:tcPr>
          <w:p w14:paraId="3B3D05EC"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color w:val="000000"/>
              </w:rPr>
              <w:t xml:space="preserve">// encoding of the tag of the AARQ APDU </w:t>
            </w:r>
            <w:r w:rsidRPr="00347160">
              <w:rPr>
                <w:rFonts w:ascii="Courier New" w:hAnsi="Courier New" w:cs="Courier New"/>
                <w:i/>
                <w:iCs/>
                <w:color w:val="000000"/>
              </w:rPr>
              <w:t>([APPLICATION 0], Application)</w:t>
            </w:r>
          </w:p>
        </w:tc>
        <w:tc>
          <w:tcPr>
            <w:tcW w:w="2402" w:type="dxa"/>
            <w:gridSpan w:val="3"/>
            <w:vAlign w:val="center"/>
          </w:tcPr>
          <w:p w14:paraId="2F190E1F" w14:textId="77777777" w:rsidR="00162259" w:rsidRPr="00347160" w:rsidRDefault="00162259" w:rsidP="004A360C">
            <w:pPr>
              <w:pStyle w:val="TABLE-cell"/>
            </w:pPr>
            <w:r w:rsidRPr="00347160">
              <w:t>60</w:t>
            </w:r>
          </w:p>
        </w:tc>
        <w:tc>
          <w:tcPr>
            <w:tcW w:w="2403" w:type="dxa"/>
            <w:gridSpan w:val="3"/>
            <w:vAlign w:val="center"/>
          </w:tcPr>
          <w:p w14:paraId="6F3F7780" w14:textId="77777777" w:rsidR="00162259" w:rsidRPr="00347160" w:rsidRDefault="00162259" w:rsidP="004A360C">
            <w:pPr>
              <w:pStyle w:val="TABLE-cell"/>
            </w:pPr>
            <w:r w:rsidRPr="00347160">
              <w:t>60</w:t>
            </w:r>
          </w:p>
        </w:tc>
      </w:tr>
      <w:tr w:rsidR="00162259" w:rsidRPr="00347160" w14:paraId="384F8B20" w14:textId="77777777" w:rsidTr="00077BDE">
        <w:trPr>
          <w:cantSplit/>
          <w:jc w:val="center"/>
        </w:trPr>
        <w:tc>
          <w:tcPr>
            <w:tcW w:w="4481" w:type="dxa"/>
          </w:tcPr>
          <w:p w14:paraId="39956D8D"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color w:val="000000"/>
              </w:rPr>
              <w:t>// encoding of the length of the AARQ’s content’s field</w:t>
            </w:r>
          </w:p>
        </w:tc>
        <w:tc>
          <w:tcPr>
            <w:tcW w:w="838" w:type="dxa"/>
            <w:vAlign w:val="center"/>
          </w:tcPr>
          <w:p w14:paraId="349894F6"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1D</w:t>
            </w:r>
          </w:p>
        </w:tc>
        <w:tc>
          <w:tcPr>
            <w:tcW w:w="782" w:type="dxa"/>
            <w:vAlign w:val="center"/>
          </w:tcPr>
          <w:p w14:paraId="5C9779EE" w14:textId="77777777" w:rsidR="00162259" w:rsidRPr="00347160" w:rsidRDefault="00162259" w:rsidP="004A360C">
            <w:pPr>
              <w:pStyle w:val="TABLE-cell"/>
            </w:pPr>
            <w:r w:rsidRPr="00347160">
              <w:t xml:space="preserve">  36</w:t>
            </w:r>
          </w:p>
        </w:tc>
        <w:tc>
          <w:tcPr>
            <w:tcW w:w="782" w:type="dxa"/>
            <w:vAlign w:val="center"/>
          </w:tcPr>
          <w:p w14:paraId="3A2D9420" w14:textId="77777777" w:rsidR="00162259" w:rsidRPr="00347160" w:rsidRDefault="00162259" w:rsidP="004A360C">
            <w:pPr>
              <w:pStyle w:val="TABLE-cell"/>
            </w:pPr>
            <w:r w:rsidRPr="00347160">
              <w:t xml:space="preserve">  36</w:t>
            </w:r>
          </w:p>
        </w:tc>
        <w:tc>
          <w:tcPr>
            <w:tcW w:w="839" w:type="dxa"/>
            <w:vAlign w:val="center"/>
          </w:tcPr>
          <w:p w14:paraId="0198625A" w14:textId="77777777" w:rsidR="00162259" w:rsidRPr="00347160" w:rsidRDefault="00162259" w:rsidP="004A360C">
            <w:pPr>
              <w:pStyle w:val="TABLE-cell"/>
            </w:pPr>
            <w:r w:rsidRPr="00347160">
              <w:t xml:space="preserve">  1D</w:t>
            </w:r>
          </w:p>
        </w:tc>
        <w:tc>
          <w:tcPr>
            <w:tcW w:w="782" w:type="dxa"/>
            <w:vAlign w:val="center"/>
          </w:tcPr>
          <w:p w14:paraId="4E01B830" w14:textId="77777777" w:rsidR="00162259" w:rsidRPr="00347160" w:rsidRDefault="00162259" w:rsidP="004A360C">
            <w:pPr>
              <w:pStyle w:val="TABLE-cell"/>
            </w:pPr>
            <w:r w:rsidRPr="00347160">
              <w:t xml:space="preserve">  36</w:t>
            </w:r>
          </w:p>
        </w:tc>
        <w:tc>
          <w:tcPr>
            <w:tcW w:w="782" w:type="dxa"/>
            <w:vAlign w:val="center"/>
          </w:tcPr>
          <w:p w14:paraId="3303EAB2" w14:textId="77777777" w:rsidR="00162259" w:rsidRPr="00347160" w:rsidRDefault="00162259" w:rsidP="004A360C">
            <w:pPr>
              <w:pStyle w:val="TABLE-cell"/>
            </w:pPr>
            <w:r w:rsidRPr="00347160">
              <w:t xml:space="preserve">  36</w:t>
            </w:r>
          </w:p>
        </w:tc>
      </w:tr>
      <w:tr w:rsidR="00162259" w:rsidRPr="00347160" w14:paraId="69CC18ED" w14:textId="77777777" w:rsidTr="00077BDE">
        <w:trPr>
          <w:cantSplit/>
          <w:jc w:val="center"/>
        </w:trPr>
        <w:tc>
          <w:tcPr>
            <w:tcW w:w="4481" w:type="dxa"/>
          </w:tcPr>
          <w:p w14:paraId="5E992A02" w14:textId="77777777" w:rsidR="00162259" w:rsidRPr="00347160" w:rsidRDefault="00162259" w:rsidP="00521E1B">
            <w:pPr>
              <w:pStyle w:val="TABLE-cell"/>
              <w:keepNext/>
              <w:rPr>
                <w:rFonts w:ascii="Courier New" w:hAnsi="Courier New" w:cs="Courier New"/>
                <w:i/>
              </w:rPr>
            </w:pPr>
            <w:r w:rsidRPr="00347160">
              <w:rPr>
                <w:rFonts w:ascii="Courier New" w:hAnsi="Courier New" w:cs="Courier New"/>
                <w:i/>
                <w:color w:val="000000"/>
              </w:rPr>
              <w:t xml:space="preserve">-- protocol-version field ([0], </w:t>
            </w:r>
            <w:r w:rsidRPr="00347160">
              <w:rPr>
                <w:rFonts w:ascii="Courier New" w:hAnsi="Courier New" w:cs="Courier New"/>
                <w:b/>
                <w:bCs w:val="0"/>
                <w:i/>
                <w:color w:val="000000"/>
              </w:rPr>
              <w:t xml:space="preserve">IMPLICIT BIT STRING </w:t>
            </w:r>
            <w:r w:rsidRPr="00347160">
              <w:rPr>
                <w:rFonts w:ascii="Courier New" w:hAnsi="Courier New" w:cs="Courier New"/>
                <w:i/>
                <w:color w:val="000000"/>
              </w:rPr>
              <w:t xml:space="preserve">{ version1 (0) } </w:t>
            </w:r>
            <w:r w:rsidRPr="00347160">
              <w:rPr>
                <w:rFonts w:ascii="Courier New" w:hAnsi="Courier New" w:cs="Courier New"/>
                <w:b/>
                <w:bCs w:val="0"/>
                <w:i/>
                <w:color w:val="000000"/>
              </w:rPr>
              <w:t xml:space="preserve">DEFAULT </w:t>
            </w:r>
            <w:r w:rsidRPr="00347160">
              <w:rPr>
                <w:rFonts w:ascii="Courier New" w:hAnsi="Courier New" w:cs="Courier New"/>
                <w:i/>
                <w:color w:val="000000"/>
              </w:rPr>
              <w:t>{ version1 }</w:t>
            </w:r>
          </w:p>
        </w:tc>
        <w:tc>
          <w:tcPr>
            <w:tcW w:w="2402" w:type="dxa"/>
            <w:gridSpan w:val="3"/>
            <w:vAlign w:val="center"/>
          </w:tcPr>
          <w:p w14:paraId="34ED7155" w14:textId="77777777" w:rsidR="00162259" w:rsidRPr="00347160" w:rsidRDefault="00162259" w:rsidP="004A360C">
            <w:pPr>
              <w:pStyle w:val="TABLE-cell"/>
            </w:pPr>
          </w:p>
        </w:tc>
        <w:tc>
          <w:tcPr>
            <w:tcW w:w="2403" w:type="dxa"/>
            <w:gridSpan w:val="3"/>
            <w:vAlign w:val="center"/>
          </w:tcPr>
          <w:p w14:paraId="1421A538" w14:textId="77777777" w:rsidR="00162259" w:rsidRPr="00347160" w:rsidRDefault="00162259" w:rsidP="004A360C">
            <w:pPr>
              <w:pStyle w:val="TABLE-cell"/>
            </w:pPr>
          </w:p>
        </w:tc>
      </w:tr>
      <w:tr w:rsidR="00162259" w:rsidRPr="00347160" w14:paraId="5BC8E07A" w14:textId="77777777" w:rsidTr="00077BDE">
        <w:trPr>
          <w:cantSplit/>
          <w:jc w:val="center"/>
        </w:trPr>
        <w:tc>
          <w:tcPr>
            <w:tcW w:w="4481" w:type="dxa"/>
          </w:tcPr>
          <w:p w14:paraId="55E53628"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Cs/>
                <w:color w:val="000000"/>
              </w:rPr>
              <w:t xml:space="preserve">// no encoding, thus it is considered with its </w:t>
            </w:r>
            <w:r w:rsidRPr="00347160">
              <w:rPr>
                <w:rFonts w:ascii="Courier New" w:hAnsi="Courier New" w:cs="Courier New"/>
                <w:b/>
                <w:bCs w:val="0"/>
                <w:iCs/>
                <w:color w:val="000000"/>
              </w:rPr>
              <w:t>DEFAULT</w:t>
            </w:r>
            <w:r w:rsidRPr="00347160">
              <w:rPr>
                <w:rFonts w:ascii="Courier New" w:hAnsi="Courier New" w:cs="Courier New"/>
                <w:iCs/>
                <w:color w:val="000000"/>
              </w:rPr>
              <w:t xml:space="preserve"> value</w:t>
            </w:r>
          </w:p>
        </w:tc>
        <w:tc>
          <w:tcPr>
            <w:tcW w:w="2402" w:type="dxa"/>
            <w:gridSpan w:val="3"/>
            <w:vAlign w:val="center"/>
          </w:tcPr>
          <w:p w14:paraId="555B7240" w14:textId="77777777" w:rsidR="00162259" w:rsidRPr="00347160" w:rsidRDefault="00162259" w:rsidP="004A360C">
            <w:pPr>
              <w:pStyle w:val="TABLE-cell"/>
            </w:pPr>
          </w:p>
        </w:tc>
        <w:tc>
          <w:tcPr>
            <w:tcW w:w="2403" w:type="dxa"/>
            <w:gridSpan w:val="3"/>
            <w:vAlign w:val="center"/>
          </w:tcPr>
          <w:p w14:paraId="303AD34C" w14:textId="77777777" w:rsidR="00162259" w:rsidRPr="00347160" w:rsidRDefault="00162259" w:rsidP="004A360C">
            <w:pPr>
              <w:pStyle w:val="TABLE-cell"/>
            </w:pPr>
          </w:p>
        </w:tc>
      </w:tr>
      <w:tr w:rsidR="00162259" w:rsidRPr="00347160" w14:paraId="13D47F08" w14:textId="77777777" w:rsidTr="00077BDE">
        <w:trPr>
          <w:cantSplit/>
          <w:jc w:val="center"/>
        </w:trPr>
        <w:tc>
          <w:tcPr>
            <w:tcW w:w="4481" w:type="dxa"/>
          </w:tcPr>
          <w:p w14:paraId="4458884E"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
                <w:color w:val="000000"/>
              </w:rPr>
              <w:t>-- encoding of the fields of the Kernel</w:t>
            </w:r>
          </w:p>
        </w:tc>
        <w:tc>
          <w:tcPr>
            <w:tcW w:w="2402" w:type="dxa"/>
            <w:gridSpan w:val="3"/>
            <w:vAlign w:val="center"/>
          </w:tcPr>
          <w:p w14:paraId="1371E5F7" w14:textId="77777777" w:rsidR="00162259" w:rsidRPr="00347160" w:rsidRDefault="00162259" w:rsidP="004A360C">
            <w:pPr>
              <w:pStyle w:val="TABLE-cell"/>
            </w:pPr>
          </w:p>
        </w:tc>
        <w:tc>
          <w:tcPr>
            <w:tcW w:w="2403" w:type="dxa"/>
            <w:gridSpan w:val="3"/>
            <w:vAlign w:val="center"/>
          </w:tcPr>
          <w:p w14:paraId="138FEF1A" w14:textId="77777777" w:rsidR="00162259" w:rsidRPr="00347160" w:rsidRDefault="00162259" w:rsidP="004A360C">
            <w:pPr>
              <w:pStyle w:val="TABLE-cell"/>
            </w:pPr>
          </w:p>
        </w:tc>
      </w:tr>
      <w:tr w:rsidR="00162259" w:rsidRPr="00347160" w14:paraId="75E2E576" w14:textId="77777777" w:rsidTr="00077BDE">
        <w:trPr>
          <w:cantSplit/>
          <w:jc w:val="center"/>
        </w:trPr>
        <w:tc>
          <w:tcPr>
            <w:tcW w:w="4481" w:type="dxa"/>
          </w:tcPr>
          <w:p w14:paraId="5A1A0D6D"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i/>
                <w:color w:val="000000"/>
              </w:rPr>
              <w:t xml:space="preserve">-- application-context-name field ([1], Application-context-name, </w:t>
            </w:r>
            <w:r w:rsidRPr="00347160">
              <w:rPr>
                <w:rFonts w:ascii="Courier New" w:hAnsi="Courier New" w:cs="Courier New"/>
                <w:b/>
                <w:bCs w:val="0"/>
                <w:i/>
                <w:color w:val="000000"/>
              </w:rPr>
              <w:t>OBJECT IDENTIFIER</w:t>
            </w:r>
            <w:r w:rsidRPr="00347160">
              <w:rPr>
                <w:rFonts w:ascii="Courier New" w:hAnsi="Courier New" w:cs="Courier New"/>
                <w:i/>
                <w:color w:val="000000"/>
              </w:rPr>
              <w:t>)</w:t>
            </w:r>
          </w:p>
        </w:tc>
        <w:tc>
          <w:tcPr>
            <w:tcW w:w="2402" w:type="dxa"/>
            <w:gridSpan w:val="3"/>
            <w:vAlign w:val="center"/>
          </w:tcPr>
          <w:p w14:paraId="3481FF4A" w14:textId="77777777" w:rsidR="00162259" w:rsidRPr="00347160" w:rsidRDefault="00162259" w:rsidP="004A360C">
            <w:pPr>
              <w:pStyle w:val="TABLE-cell"/>
            </w:pPr>
          </w:p>
        </w:tc>
        <w:tc>
          <w:tcPr>
            <w:tcW w:w="2403" w:type="dxa"/>
            <w:gridSpan w:val="3"/>
            <w:vAlign w:val="center"/>
          </w:tcPr>
          <w:p w14:paraId="7A2B9AE9" w14:textId="77777777" w:rsidR="00162259" w:rsidRPr="00347160" w:rsidRDefault="00162259" w:rsidP="004A360C">
            <w:pPr>
              <w:pStyle w:val="TABLE-cell"/>
            </w:pPr>
          </w:p>
        </w:tc>
      </w:tr>
      <w:tr w:rsidR="00162259" w:rsidRPr="00347160" w14:paraId="7425B4BC" w14:textId="77777777" w:rsidTr="00077BDE">
        <w:trPr>
          <w:cantSplit/>
          <w:jc w:val="center"/>
        </w:trPr>
        <w:tc>
          <w:tcPr>
            <w:tcW w:w="4481" w:type="dxa"/>
          </w:tcPr>
          <w:p w14:paraId="1C89D3C9"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color w:val="000000"/>
              </w:rPr>
              <w:t xml:space="preserve">// encoding of the tag </w:t>
            </w:r>
            <w:r w:rsidRPr="00347160">
              <w:rPr>
                <w:rFonts w:ascii="Courier New" w:hAnsi="Courier New" w:cs="Courier New"/>
                <w:i/>
                <w:iCs/>
                <w:color w:val="000000"/>
              </w:rPr>
              <w:t>([1], Context-specific)</w:t>
            </w:r>
          </w:p>
        </w:tc>
        <w:tc>
          <w:tcPr>
            <w:tcW w:w="2402" w:type="dxa"/>
            <w:gridSpan w:val="3"/>
            <w:vAlign w:val="center"/>
          </w:tcPr>
          <w:p w14:paraId="6E8E797E" w14:textId="77777777" w:rsidR="00162259" w:rsidRPr="00347160" w:rsidRDefault="00162259" w:rsidP="004A360C">
            <w:pPr>
              <w:pStyle w:val="TABLE-cell"/>
            </w:pPr>
            <w:r w:rsidRPr="00347160">
              <w:t>A1</w:t>
            </w:r>
          </w:p>
        </w:tc>
        <w:tc>
          <w:tcPr>
            <w:tcW w:w="2403" w:type="dxa"/>
            <w:gridSpan w:val="3"/>
            <w:vAlign w:val="center"/>
          </w:tcPr>
          <w:p w14:paraId="6AD7CECE" w14:textId="77777777" w:rsidR="00162259" w:rsidRPr="00347160" w:rsidRDefault="00162259" w:rsidP="004A360C">
            <w:pPr>
              <w:pStyle w:val="TABLE-cell"/>
            </w:pPr>
            <w:r w:rsidRPr="00347160">
              <w:t>A1</w:t>
            </w:r>
          </w:p>
        </w:tc>
      </w:tr>
      <w:tr w:rsidR="00162259" w:rsidRPr="00347160" w14:paraId="0C437E7C" w14:textId="77777777" w:rsidTr="00077BDE">
        <w:trPr>
          <w:cantSplit/>
          <w:jc w:val="center"/>
        </w:trPr>
        <w:tc>
          <w:tcPr>
            <w:tcW w:w="4481" w:type="dxa"/>
          </w:tcPr>
          <w:p w14:paraId="659392E5"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encoding of the length of the tagged component’s value field</w:t>
            </w:r>
          </w:p>
        </w:tc>
        <w:tc>
          <w:tcPr>
            <w:tcW w:w="2402" w:type="dxa"/>
            <w:gridSpan w:val="3"/>
            <w:vAlign w:val="center"/>
          </w:tcPr>
          <w:p w14:paraId="69774C1B" w14:textId="77777777" w:rsidR="00162259" w:rsidRPr="00347160" w:rsidRDefault="00162259" w:rsidP="004A360C">
            <w:pPr>
              <w:pStyle w:val="TABLE-cell"/>
            </w:pPr>
            <w:r w:rsidRPr="00347160">
              <w:t xml:space="preserve">  09</w:t>
            </w:r>
          </w:p>
        </w:tc>
        <w:tc>
          <w:tcPr>
            <w:tcW w:w="2403" w:type="dxa"/>
            <w:gridSpan w:val="3"/>
            <w:vAlign w:val="center"/>
          </w:tcPr>
          <w:p w14:paraId="20AF9DBF" w14:textId="77777777" w:rsidR="00162259" w:rsidRPr="00347160" w:rsidRDefault="00162259" w:rsidP="004A360C">
            <w:pPr>
              <w:pStyle w:val="TABLE-cell"/>
            </w:pPr>
            <w:r w:rsidRPr="00347160">
              <w:t xml:space="preserve">  09</w:t>
            </w:r>
          </w:p>
        </w:tc>
      </w:tr>
      <w:tr w:rsidR="00162259" w:rsidRPr="00347160" w14:paraId="55ACE599" w14:textId="77777777" w:rsidTr="00077BDE">
        <w:trPr>
          <w:cantSplit/>
          <w:jc w:val="center"/>
        </w:trPr>
        <w:tc>
          <w:tcPr>
            <w:tcW w:w="4481" w:type="dxa"/>
          </w:tcPr>
          <w:p w14:paraId="14580336"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xml:space="preserve">// encoding of the choice for application-context-name </w:t>
            </w:r>
            <w:r w:rsidRPr="00347160">
              <w:rPr>
                <w:rFonts w:ascii="Courier New" w:hAnsi="Courier New" w:cs="Courier New"/>
                <w:i/>
                <w:iCs/>
                <w:color w:val="000000"/>
              </w:rPr>
              <w:t>(</w:t>
            </w:r>
            <w:r w:rsidRPr="00347160">
              <w:rPr>
                <w:rFonts w:ascii="Courier New" w:hAnsi="Courier New" w:cs="Courier New"/>
                <w:b/>
                <w:bCs w:val="0"/>
                <w:i/>
                <w:iCs/>
                <w:color w:val="000000"/>
              </w:rPr>
              <w:t>OBJECT IDENTIFIER</w:t>
            </w:r>
            <w:r w:rsidRPr="00347160">
              <w:rPr>
                <w:rFonts w:ascii="Courier New" w:hAnsi="Courier New" w:cs="Courier New"/>
                <w:i/>
                <w:iCs/>
                <w:color w:val="000000"/>
              </w:rPr>
              <w:t>, Universal)</w:t>
            </w:r>
          </w:p>
        </w:tc>
        <w:tc>
          <w:tcPr>
            <w:tcW w:w="2402" w:type="dxa"/>
            <w:gridSpan w:val="3"/>
            <w:vAlign w:val="center"/>
          </w:tcPr>
          <w:p w14:paraId="0F7FEFE2" w14:textId="77777777" w:rsidR="00162259" w:rsidRPr="00347160" w:rsidRDefault="00162259" w:rsidP="004A360C">
            <w:pPr>
              <w:pStyle w:val="TABLE-cell"/>
            </w:pPr>
            <w:r w:rsidRPr="00347160">
              <w:t xml:space="preserve">    06</w:t>
            </w:r>
          </w:p>
        </w:tc>
        <w:tc>
          <w:tcPr>
            <w:tcW w:w="2403" w:type="dxa"/>
            <w:gridSpan w:val="3"/>
            <w:vAlign w:val="center"/>
          </w:tcPr>
          <w:p w14:paraId="3A226C98" w14:textId="77777777" w:rsidR="00162259" w:rsidRPr="00347160" w:rsidRDefault="00162259" w:rsidP="004A360C">
            <w:pPr>
              <w:pStyle w:val="TABLE-cell"/>
            </w:pPr>
            <w:r w:rsidRPr="00347160">
              <w:t xml:space="preserve">    06</w:t>
            </w:r>
          </w:p>
        </w:tc>
      </w:tr>
      <w:tr w:rsidR="00162259" w:rsidRPr="00347160" w14:paraId="2465B903" w14:textId="77777777" w:rsidTr="00077BDE">
        <w:trPr>
          <w:cantSplit/>
          <w:jc w:val="center"/>
        </w:trPr>
        <w:tc>
          <w:tcPr>
            <w:tcW w:w="4481" w:type="dxa"/>
          </w:tcPr>
          <w:p w14:paraId="64F10B60"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encoding of the length of the Object Identifier’s value field</w:t>
            </w:r>
          </w:p>
        </w:tc>
        <w:tc>
          <w:tcPr>
            <w:tcW w:w="2402" w:type="dxa"/>
            <w:gridSpan w:val="3"/>
            <w:vAlign w:val="center"/>
          </w:tcPr>
          <w:p w14:paraId="0E4E5831" w14:textId="77777777" w:rsidR="00162259" w:rsidRPr="00347160" w:rsidRDefault="00162259" w:rsidP="004A360C">
            <w:pPr>
              <w:pStyle w:val="TABLE-cell"/>
            </w:pPr>
            <w:r w:rsidRPr="00347160">
              <w:t xml:space="preserve">      07</w:t>
            </w:r>
          </w:p>
        </w:tc>
        <w:tc>
          <w:tcPr>
            <w:tcW w:w="2403" w:type="dxa"/>
            <w:gridSpan w:val="3"/>
            <w:vAlign w:val="center"/>
          </w:tcPr>
          <w:p w14:paraId="6E99FC02" w14:textId="77777777" w:rsidR="00162259" w:rsidRPr="00347160" w:rsidRDefault="00162259" w:rsidP="004A360C">
            <w:pPr>
              <w:pStyle w:val="TABLE-cell"/>
            </w:pPr>
            <w:r w:rsidRPr="00347160">
              <w:t xml:space="preserve">      07</w:t>
            </w:r>
          </w:p>
        </w:tc>
      </w:tr>
      <w:tr w:rsidR="00162259" w:rsidRPr="00347160" w14:paraId="32281804" w14:textId="77777777" w:rsidTr="00077BDE">
        <w:trPr>
          <w:cantSplit/>
          <w:jc w:val="center"/>
        </w:trPr>
        <w:tc>
          <w:tcPr>
            <w:tcW w:w="4481" w:type="dxa"/>
          </w:tcPr>
          <w:p w14:paraId="6D776B4C"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encoding of the value of the Object Identifier</w:t>
            </w:r>
          </w:p>
        </w:tc>
        <w:tc>
          <w:tcPr>
            <w:tcW w:w="2402" w:type="dxa"/>
            <w:gridSpan w:val="3"/>
            <w:vAlign w:val="center"/>
          </w:tcPr>
          <w:p w14:paraId="195C4031" w14:textId="77777777" w:rsidR="00162259" w:rsidRPr="00347160" w:rsidRDefault="00162259" w:rsidP="004A360C">
            <w:pPr>
              <w:pStyle w:val="TABLE-cell"/>
            </w:pPr>
            <w:r w:rsidRPr="00347160">
              <w:rPr>
                <w:color w:val="000000"/>
              </w:rPr>
              <w:t xml:space="preserve">        60 85 74 05 08 01 01</w:t>
            </w:r>
          </w:p>
        </w:tc>
        <w:tc>
          <w:tcPr>
            <w:tcW w:w="2403" w:type="dxa"/>
            <w:gridSpan w:val="3"/>
            <w:vAlign w:val="center"/>
          </w:tcPr>
          <w:p w14:paraId="03175BC4" w14:textId="77777777" w:rsidR="00162259" w:rsidRPr="00347160" w:rsidRDefault="00162259" w:rsidP="004A360C">
            <w:pPr>
              <w:pStyle w:val="TABLE-cell"/>
            </w:pPr>
            <w:r w:rsidRPr="00347160">
              <w:rPr>
                <w:color w:val="000000"/>
              </w:rPr>
              <w:t xml:space="preserve">        60 85 74 05 08 01 02</w:t>
            </w:r>
          </w:p>
        </w:tc>
      </w:tr>
      <w:tr w:rsidR="00162259" w:rsidRPr="00347160" w14:paraId="61D62072" w14:textId="77777777" w:rsidTr="00077BDE">
        <w:trPr>
          <w:cantSplit/>
          <w:jc w:val="center"/>
        </w:trPr>
        <w:tc>
          <w:tcPr>
            <w:tcW w:w="4481" w:type="dxa"/>
          </w:tcPr>
          <w:p w14:paraId="472E1291"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
                <w:color w:val="000000"/>
              </w:rPr>
              <w:t>-- encoding of the fields of the authentication functional unit</w:t>
            </w:r>
          </w:p>
        </w:tc>
        <w:tc>
          <w:tcPr>
            <w:tcW w:w="838" w:type="dxa"/>
            <w:vAlign w:val="center"/>
          </w:tcPr>
          <w:p w14:paraId="4D8B2F99" w14:textId="77777777" w:rsidR="00162259" w:rsidRPr="00347160" w:rsidRDefault="00162259" w:rsidP="00521E1B">
            <w:pPr>
              <w:pStyle w:val="TABLE-col-heading"/>
              <w:rPr>
                <w:rFonts w:ascii="Courier New" w:hAnsi="Courier New" w:cs="Courier New"/>
              </w:rPr>
            </w:pPr>
          </w:p>
        </w:tc>
        <w:tc>
          <w:tcPr>
            <w:tcW w:w="782" w:type="dxa"/>
            <w:vAlign w:val="center"/>
          </w:tcPr>
          <w:p w14:paraId="6FADE223" w14:textId="77777777" w:rsidR="00162259" w:rsidRPr="00347160" w:rsidRDefault="00162259" w:rsidP="004A360C">
            <w:pPr>
              <w:pStyle w:val="TABLE-cell"/>
            </w:pPr>
          </w:p>
        </w:tc>
        <w:tc>
          <w:tcPr>
            <w:tcW w:w="782" w:type="dxa"/>
            <w:vAlign w:val="center"/>
          </w:tcPr>
          <w:p w14:paraId="7CC94595" w14:textId="77777777" w:rsidR="00162259" w:rsidRPr="00347160" w:rsidRDefault="00162259" w:rsidP="004A360C">
            <w:pPr>
              <w:pStyle w:val="TABLE-cell"/>
            </w:pPr>
          </w:p>
        </w:tc>
        <w:tc>
          <w:tcPr>
            <w:tcW w:w="839" w:type="dxa"/>
            <w:vAlign w:val="center"/>
          </w:tcPr>
          <w:p w14:paraId="507F627C" w14:textId="77777777" w:rsidR="00162259" w:rsidRPr="00347160" w:rsidRDefault="00162259" w:rsidP="004A360C">
            <w:pPr>
              <w:pStyle w:val="TABLE-cell"/>
            </w:pPr>
          </w:p>
        </w:tc>
        <w:tc>
          <w:tcPr>
            <w:tcW w:w="782" w:type="dxa"/>
            <w:vAlign w:val="center"/>
          </w:tcPr>
          <w:p w14:paraId="41F2048A" w14:textId="77777777" w:rsidR="00162259" w:rsidRPr="00347160" w:rsidRDefault="00162259" w:rsidP="004A360C">
            <w:pPr>
              <w:pStyle w:val="TABLE-cell"/>
            </w:pPr>
          </w:p>
        </w:tc>
        <w:tc>
          <w:tcPr>
            <w:tcW w:w="782" w:type="dxa"/>
            <w:vAlign w:val="center"/>
          </w:tcPr>
          <w:p w14:paraId="7CA505A2" w14:textId="77777777" w:rsidR="00162259" w:rsidRPr="00347160" w:rsidRDefault="00162259" w:rsidP="004A360C">
            <w:pPr>
              <w:pStyle w:val="TABLE-cell"/>
            </w:pPr>
          </w:p>
        </w:tc>
      </w:tr>
      <w:tr w:rsidR="00162259" w:rsidRPr="00347160" w14:paraId="2D5A7166" w14:textId="77777777" w:rsidTr="00077BDE">
        <w:trPr>
          <w:cantSplit/>
          <w:jc w:val="center"/>
        </w:trPr>
        <w:tc>
          <w:tcPr>
            <w:tcW w:w="4481" w:type="dxa"/>
          </w:tcPr>
          <w:p w14:paraId="6EA79458"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
                <w:color w:val="000000"/>
              </w:rPr>
              <w:t xml:space="preserve">--sender-acse-requirements field ([10], ACSE-requirements, </w:t>
            </w:r>
            <w:r w:rsidRPr="00347160">
              <w:rPr>
                <w:rFonts w:ascii="Courier New" w:hAnsi="Courier New" w:cs="Courier New"/>
                <w:b/>
                <w:bCs w:val="0"/>
                <w:i/>
                <w:color w:val="000000"/>
              </w:rPr>
              <w:t xml:space="preserve">BIT STRING </w:t>
            </w:r>
            <w:r w:rsidRPr="00347160">
              <w:rPr>
                <w:rFonts w:ascii="Courier New" w:hAnsi="Courier New" w:cs="Courier New"/>
                <w:i/>
                <w:color w:val="000000"/>
              </w:rPr>
              <w:t>{ authentication (0) } )</w:t>
            </w:r>
          </w:p>
        </w:tc>
        <w:tc>
          <w:tcPr>
            <w:tcW w:w="838" w:type="dxa"/>
            <w:vAlign w:val="center"/>
          </w:tcPr>
          <w:p w14:paraId="2DF2F97E" w14:textId="77777777" w:rsidR="00162259" w:rsidRPr="00347160" w:rsidRDefault="00162259" w:rsidP="00521E1B">
            <w:pPr>
              <w:pStyle w:val="TABLE-cell"/>
              <w:keepNext/>
              <w:rPr>
                <w:rFonts w:ascii="Courier New" w:hAnsi="Courier New" w:cs="Courier New"/>
                <w:color w:val="000000"/>
              </w:rPr>
            </w:pPr>
          </w:p>
        </w:tc>
        <w:tc>
          <w:tcPr>
            <w:tcW w:w="782" w:type="dxa"/>
            <w:vAlign w:val="center"/>
          </w:tcPr>
          <w:p w14:paraId="5D5A249F" w14:textId="77777777" w:rsidR="00162259" w:rsidRPr="00347160" w:rsidRDefault="00162259" w:rsidP="004A360C">
            <w:pPr>
              <w:pStyle w:val="TABLE-cell"/>
              <w:rPr>
                <w:color w:val="000000"/>
              </w:rPr>
            </w:pPr>
          </w:p>
        </w:tc>
        <w:tc>
          <w:tcPr>
            <w:tcW w:w="782" w:type="dxa"/>
            <w:vAlign w:val="center"/>
          </w:tcPr>
          <w:p w14:paraId="663BDD66" w14:textId="77777777" w:rsidR="00162259" w:rsidRPr="00347160" w:rsidRDefault="00162259" w:rsidP="004A360C">
            <w:pPr>
              <w:pStyle w:val="TABLE-cell"/>
              <w:rPr>
                <w:color w:val="000000"/>
              </w:rPr>
            </w:pPr>
          </w:p>
        </w:tc>
        <w:tc>
          <w:tcPr>
            <w:tcW w:w="839" w:type="dxa"/>
            <w:vAlign w:val="center"/>
          </w:tcPr>
          <w:p w14:paraId="21A972A4" w14:textId="77777777" w:rsidR="00162259" w:rsidRPr="00347160" w:rsidRDefault="00162259" w:rsidP="004A360C">
            <w:pPr>
              <w:pStyle w:val="TABLE-cell"/>
              <w:rPr>
                <w:color w:val="000000"/>
              </w:rPr>
            </w:pPr>
          </w:p>
        </w:tc>
        <w:tc>
          <w:tcPr>
            <w:tcW w:w="782" w:type="dxa"/>
            <w:vAlign w:val="center"/>
          </w:tcPr>
          <w:p w14:paraId="7C9FB638" w14:textId="77777777" w:rsidR="00162259" w:rsidRPr="00347160" w:rsidRDefault="00162259" w:rsidP="004A360C">
            <w:pPr>
              <w:pStyle w:val="TABLE-cell"/>
              <w:rPr>
                <w:color w:val="000000"/>
              </w:rPr>
            </w:pPr>
          </w:p>
        </w:tc>
        <w:tc>
          <w:tcPr>
            <w:tcW w:w="782" w:type="dxa"/>
            <w:vAlign w:val="center"/>
          </w:tcPr>
          <w:p w14:paraId="161E8ED6" w14:textId="77777777" w:rsidR="00162259" w:rsidRPr="00347160" w:rsidRDefault="00162259" w:rsidP="004A360C">
            <w:pPr>
              <w:pStyle w:val="TABLE-cell"/>
              <w:rPr>
                <w:color w:val="000000"/>
              </w:rPr>
            </w:pPr>
          </w:p>
        </w:tc>
      </w:tr>
      <w:tr w:rsidR="00162259" w:rsidRPr="00347160" w14:paraId="42786761" w14:textId="77777777" w:rsidTr="00077BDE">
        <w:trPr>
          <w:cantSplit/>
          <w:jc w:val="center"/>
        </w:trPr>
        <w:tc>
          <w:tcPr>
            <w:tcW w:w="4481" w:type="dxa"/>
          </w:tcPr>
          <w:p w14:paraId="01BD1EBD"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color w:val="000000"/>
              </w:rPr>
              <w:t xml:space="preserve">// encoding of the tag of the acse-requirements field </w:t>
            </w:r>
            <w:r w:rsidRPr="00347160">
              <w:rPr>
                <w:rFonts w:ascii="Courier New" w:hAnsi="Courier New" w:cs="Courier New"/>
                <w:i/>
                <w:iCs/>
                <w:color w:val="000000"/>
              </w:rPr>
              <w:t xml:space="preserve">([10], </w:t>
            </w:r>
            <w:r w:rsidRPr="00347160">
              <w:rPr>
                <w:rFonts w:ascii="Courier New" w:hAnsi="Courier New" w:cs="Courier New"/>
                <w:b/>
                <w:bCs w:val="0"/>
                <w:i/>
                <w:iCs/>
                <w:color w:val="000000"/>
              </w:rPr>
              <w:t>IMPLICIT</w:t>
            </w:r>
            <w:r w:rsidRPr="00347160">
              <w:rPr>
                <w:rFonts w:ascii="Courier New" w:hAnsi="Courier New" w:cs="Courier New"/>
                <w:i/>
                <w:iCs/>
                <w:color w:val="000000"/>
              </w:rPr>
              <w:t>,</w:t>
            </w:r>
            <w:r w:rsidRPr="00347160">
              <w:rPr>
                <w:rFonts w:ascii="Courier New" w:hAnsi="Courier New" w:cs="Courier New"/>
                <w:color w:val="000000"/>
              </w:rPr>
              <w:t xml:space="preserve"> </w:t>
            </w:r>
            <w:r w:rsidRPr="00347160">
              <w:rPr>
                <w:rFonts w:ascii="Courier New" w:hAnsi="Courier New" w:cs="Courier New"/>
                <w:i/>
                <w:iCs/>
                <w:color w:val="000000"/>
              </w:rPr>
              <w:t>Context-specific)</w:t>
            </w:r>
          </w:p>
        </w:tc>
        <w:tc>
          <w:tcPr>
            <w:tcW w:w="838" w:type="dxa"/>
            <w:vAlign w:val="center"/>
          </w:tcPr>
          <w:p w14:paraId="4F50F37A"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w:t>
            </w:r>
          </w:p>
        </w:tc>
        <w:tc>
          <w:tcPr>
            <w:tcW w:w="782" w:type="dxa"/>
            <w:vAlign w:val="center"/>
          </w:tcPr>
          <w:p w14:paraId="6F997FB6" w14:textId="77777777" w:rsidR="00162259" w:rsidRPr="00347160" w:rsidRDefault="00162259" w:rsidP="004A360C">
            <w:pPr>
              <w:pStyle w:val="TABLE-cell"/>
              <w:rPr>
                <w:color w:val="000000"/>
              </w:rPr>
            </w:pPr>
            <w:r w:rsidRPr="00347160">
              <w:rPr>
                <w:color w:val="000000"/>
              </w:rPr>
              <w:t>8A</w:t>
            </w:r>
          </w:p>
        </w:tc>
        <w:tc>
          <w:tcPr>
            <w:tcW w:w="782" w:type="dxa"/>
            <w:vAlign w:val="center"/>
          </w:tcPr>
          <w:p w14:paraId="6EC56BA4" w14:textId="77777777" w:rsidR="00162259" w:rsidRPr="00347160" w:rsidRDefault="00162259" w:rsidP="004A360C">
            <w:pPr>
              <w:pStyle w:val="TABLE-cell"/>
              <w:rPr>
                <w:color w:val="000000"/>
              </w:rPr>
            </w:pPr>
            <w:r w:rsidRPr="00347160">
              <w:rPr>
                <w:color w:val="000000"/>
              </w:rPr>
              <w:t>8A</w:t>
            </w:r>
          </w:p>
        </w:tc>
        <w:tc>
          <w:tcPr>
            <w:tcW w:w="839" w:type="dxa"/>
            <w:vAlign w:val="center"/>
          </w:tcPr>
          <w:p w14:paraId="26BF5C9B" w14:textId="77777777" w:rsidR="00162259" w:rsidRPr="00347160" w:rsidRDefault="00162259" w:rsidP="004A360C">
            <w:pPr>
              <w:pStyle w:val="TABLE-cell"/>
              <w:rPr>
                <w:color w:val="000000"/>
              </w:rPr>
            </w:pPr>
            <w:r w:rsidRPr="00347160">
              <w:rPr>
                <w:color w:val="000000"/>
              </w:rPr>
              <w:t>–</w:t>
            </w:r>
          </w:p>
        </w:tc>
        <w:tc>
          <w:tcPr>
            <w:tcW w:w="782" w:type="dxa"/>
            <w:vAlign w:val="center"/>
          </w:tcPr>
          <w:p w14:paraId="16505AB0" w14:textId="77777777" w:rsidR="00162259" w:rsidRPr="00347160" w:rsidRDefault="00162259" w:rsidP="004A360C">
            <w:pPr>
              <w:pStyle w:val="TABLE-cell"/>
              <w:rPr>
                <w:color w:val="000000"/>
              </w:rPr>
            </w:pPr>
            <w:r w:rsidRPr="00347160">
              <w:rPr>
                <w:color w:val="000000"/>
              </w:rPr>
              <w:t>8A</w:t>
            </w:r>
          </w:p>
        </w:tc>
        <w:tc>
          <w:tcPr>
            <w:tcW w:w="782" w:type="dxa"/>
            <w:vAlign w:val="center"/>
          </w:tcPr>
          <w:p w14:paraId="23B3C424" w14:textId="77777777" w:rsidR="00162259" w:rsidRPr="00347160" w:rsidRDefault="00162259" w:rsidP="004A360C">
            <w:pPr>
              <w:pStyle w:val="TABLE-cell"/>
              <w:rPr>
                <w:color w:val="000000"/>
              </w:rPr>
            </w:pPr>
            <w:r w:rsidRPr="00347160">
              <w:rPr>
                <w:color w:val="000000"/>
              </w:rPr>
              <w:t>8A</w:t>
            </w:r>
          </w:p>
        </w:tc>
      </w:tr>
      <w:tr w:rsidR="00162259" w:rsidRPr="00347160" w14:paraId="2E20144B" w14:textId="77777777" w:rsidTr="00077BDE">
        <w:trPr>
          <w:cantSplit/>
          <w:jc w:val="center"/>
        </w:trPr>
        <w:tc>
          <w:tcPr>
            <w:tcW w:w="4481" w:type="dxa"/>
          </w:tcPr>
          <w:p w14:paraId="2022C6F6" w14:textId="77777777" w:rsidR="00162259" w:rsidRPr="00347160" w:rsidRDefault="00162259" w:rsidP="00521E1B">
            <w:pPr>
              <w:pStyle w:val="TABLE-cell"/>
              <w:keepNext/>
              <w:rPr>
                <w:rFonts w:ascii="Courier New" w:hAnsi="Courier New" w:cs="Courier New"/>
                <w:i/>
              </w:rPr>
            </w:pPr>
            <w:r w:rsidRPr="00347160">
              <w:rPr>
                <w:rFonts w:ascii="Courier New" w:hAnsi="Courier New" w:cs="Courier New"/>
                <w:color w:val="000000"/>
              </w:rPr>
              <w:t>// encoding of the length of the tagged component’s value field</w:t>
            </w:r>
          </w:p>
        </w:tc>
        <w:tc>
          <w:tcPr>
            <w:tcW w:w="838" w:type="dxa"/>
            <w:vAlign w:val="center"/>
          </w:tcPr>
          <w:p w14:paraId="71379339"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w:t>
            </w:r>
          </w:p>
        </w:tc>
        <w:tc>
          <w:tcPr>
            <w:tcW w:w="782" w:type="dxa"/>
            <w:vAlign w:val="center"/>
          </w:tcPr>
          <w:p w14:paraId="7C17D2F6" w14:textId="77777777" w:rsidR="00162259" w:rsidRPr="00347160" w:rsidRDefault="00162259" w:rsidP="004A360C">
            <w:pPr>
              <w:pStyle w:val="TABLE-cell"/>
              <w:rPr>
                <w:color w:val="000000"/>
              </w:rPr>
            </w:pPr>
            <w:r w:rsidRPr="00347160">
              <w:rPr>
                <w:color w:val="000000"/>
              </w:rPr>
              <w:t xml:space="preserve">  02</w:t>
            </w:r>
          </w:p>
        </w:tc>
        <w:tc>
          <w:tcPr>
            <w:tcW w:w="782" w:type="dxa"/>
            <w:vAlign w:val="center"/>
          </w:tcPr>
          <w:p w14:paraId="39051EE1" w14:textId="77777777" w:rsidR="00162259" w:rsidRPr="00347160" w:rsidRDefault="00162259" w:rsidP="004A360C">
            <w:pPr>
              <w:pStyle w:val="TABLE-cell"/>
              <w:rPr>
                <w:color w:val="000000"/>
              </w:rPr>
            </w:pPr>
            <w:r w:rsidRPr="00347160">
              <w:rPr>
                <w:color w:val="000000"/>
              </w:rPr>
              <w:t xml:space="preserve">  02</w:t>
            </w:r>
          </w:p>
        </w:tc>
        <w:tc>
          <w:tcPr>
            <w:tcW w:w="839" w:type="dxa"/>
            <w:vAlign w:val="center"/>
          </w:tcPr>
          <w:p w14:paraId="147E6CCA" w14:textId="77777777" w:rsidR="00162259" w:rsidRPr="00347160" w:rsidRDefault="00162259" w:rsidP="004A360C">
            <w:pPr>
              <w:pStyle w:val="TABLE-cell"/>
              <w:rPr>
                <w:color w:val="000000"/>
              </w:rPr>
            </w:pPr>
            <w:r w:rsidRPr="00347160">
              <w:rPr>
                <w:color w:val="000000"/>
              </w:rPr>
              <w:t>–</w:t>
            </w:r>
          </w:p>
        </w:tc>
        <w:tc>
          <w:tcPr>
            <w:tcW w:w="782" w:type="dxa"/>
            <w:vAlign w:val="center"/>
          </w:tcPr>
          <w:p w14:paraId="51204D0F" w14:textId="77777777" w:rsidR="00162259" w:rsidRPr="00347160" w:rsidRDefault="00162259" w:rsidP="004A360C">
            <w:pPr>
              <w:pStyle w:val="TABLE-cell"/>
              <w:rPr>
                <w:color w:val="000000"/>
              </w:rPr>
            </w:pPr>
            <w:r w:rsidRPr="00347160">
              <w:rPr>
                <w:color w:val="000000"/>
              </w:rPr>
              <w:t xml:space="preserve">  02</w:t>
            </w:r>
          </w:p>
        </w:tc>
        <w:tc>
          <w:tcPr>
            <w:tcW w:w="782" w:type="dxa"/>
            <w:vAlign w:val="center"/>
          </w:tcPr>
          <w:p w14:paraId="5F3923D2" w14:textId="77777777" w:rsidR="00162259" w:rsidRPr="00347160" w:rsidRDefault="00162259" w:rsidP="004A360C">
            <w:pPr>
              <w:pStyle w:val="TABLE-cell"/>
              <w:rPr>
                <w:color w:val="000000"/>
              </w:rPr>
            </w:pPr>
            <w:r w:rsidRPr="00347160">
              <w:rPr>
                <w:color w:val="000000"/>
              </w:rPr>
              <w:t xml:space="preserve">  02</w:t>
            </w:r>
          </w:p>
        </w:tc>
      </w:tr>
      <w:tr w:rsidR="00162259" w:rsidRPr="00347160" w14:paraId="516F1A0E" w14:textId="77777777" w:rsidTr="00077BDE">
        <w:trPr>
          <w:cantSplit/>
          <w:jc w:val="center"/>
        </w:trPr>
        <w:tc>
          <w:tcPr>
            <w:tcW w:w="4481" w:type="dxa"/>
          </w:tcPr>
          <w:p w14:paraId="1FB75565"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color w:val="000000"/>
              </w:rPr>
              <w:t xml:space="preserve">// encoding of the number of unused bits in the last byte of the </w:t>
            </w:r>
            <w:r w:rsidRPr="00347160">
              <w:rPr>
                <w:rFonts w:ascii="Courier New" w:hAnsi="Courier New" w:cs="Courier New"/>
                <w:b/>
                <w:bCs w:val="0"/>
                <w:color w:val="000000"/>
              </w:rPr>
              <w:t>BIT STRING</w:t>
            </w:r>
          </w:p>
        </w:tc>
        <w:tc>
          <w:tcPr>
            <w:tcW w:w="838" w:type="dxa"/>
            <w:vAlign w:val="center"/>
          </w:tcPr>
          <w:p w14:paraId="5753B67E"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w:t>
            </w:r>
          </w:p>
        </w:tc>
        <w:tc>
          <w:tcPr>
            <w:tcW w:w="782" w:type="dxa"/>
            <w:vAlign w:val="center"/>
          </w:tcPr>
          <w:p w14:paraId="418CDF75" w14:textId="77777777" w:rsidR="00162259" w:rsidRPr="00347160" w:rsidRDefault="00162259" w:rsidP="004A360C">
            <w:pPr>
              <w:pStyle w:val="TABLE-cell"/>
              <w:rPr>
                <w:color w:val="000000"/>
              </w:rPr>
            </w:pPr>
            <w:r w:rsidRPr="00347160">
              <w:rPr>
                <w:color w:val="000000"/>
              </w:rPr>
              <w:t xml:space="preserve">    07</w:t>
            </w:r>
          </w:p>
        </w:tc>
        <w:tc>
          <w:tcPr>
            <w:tcW w:w="782" w:type="dxa"/>
            <w:vAlign w:val="center"/>
          </w:tcPr>
          <w:p w14:paraId="5465639E" w14:textId="77777777" w:rsidR="00162259" w:rsidRPr="00347160" w:rsidRDefault="00162259" w:rsidP="004A360C">
            <w:pPr>
              <w:pStyle w:val="TABLE-cell"/>
              <w:rPr>
                <w:color w:val="000000"/>
              </w:rPr>
            </w:pPr>
            <w:r w:rsidRPr="00347160">
              <w:rPr>
                <w:color w:val="000000"/>
              </w:rPr>
              <w:t xml:space="preserve">    07</w:t>
            </w:r>
          </w:p>
        </w:tc>
        <w:tc>
          <w:tcPr>
            <w:tcW w:w="839" w:type="dxa"/>
            <w:vAlign w:val="center"/>
          </w:tcPr>
          <w:p w14:paraId="50AB959D" w14:textId="77777777" w:rsidR="00162259" w:rsidRPr="00347160" w:rsidRDefault="00162259" w:rsidP="004A360C">
            <w:pPr>
              <w:pStyle w:val="TABLE-cell"/>
              <w:rPr>
                <w:color w:val="000000"/>
              </w:rPr>
            </w:pPr>
            <w:r w:rsidRPr="00347160">
              <w:rPr>
                <w:color w:val="000000"/>
              </w:rPr>
              <w:t>–</w:t>
            </w:r>
          </w:p>
        </w:tc>
        <w:tc>
          <w:tcPr>
            <w:tcW w:w="782" w:type="dxa"/>
            <w:vAlign w:val="center"/>
          </w:tcPr>
          <w:p w14:paraId="6197937B" w14:textId="77777777" w:rsidR="00162259" w:rsidRPr="00347160" w:rsidRDefault="00162259" w:rsidP="004A360C">
            <w:pPr>
              <w:pStyle w:val="TABLE-cell"/>
              <w:rPr>
                <w:color w:val="000000"/>
              </w:rPr>
            </w:pPr>
            <w:r w:rsidRPr="00347160">
              <w:rPr>
                <w:color w:val="000000"/>
              </w:rPr>
              <w:t xml:space="preserve">    07</w:t>
            </w:r>
          </w:p>
        </w:tc>
        <w:tc>
          <w:tcPr>
            <w:tcW w:w="782" w:type="dxa"/>
            <w:vAlign w:val="center"/>
          </w:tcPr>
          <w:p w14:paraId="0F01C1A9" w14:textId="77777777" w:rsidR="00162259" w:rsidRPr="00347160" w:rsidRDefault="00162259" w:rsidP="004A360C">
            <w:pPr>
              <w:pStyle w:val="TABLE-cell"/>
              <w:rPr>
                <w:color w:val="000000"/>
              </w:rPr>
            </w:pPr>
            <w:r w:rsidRPr="00347160">
              <w:rPr>
                <w:color w:val="000000"/>
              </w:rPr>
              <w:t xml:space="preserve">    07</w:t>
            </w:r>
          </w:p>
        </w:tc>
      </w:tr>
      <w:tr w:rsidR="00162259" w:rsidRPr="00347160" w14:paraId="2E0A9E49" w14:textId="77777777" w:rsidTr="00077BDE">
        <w:trPr>
          <w:cantSplit/>
          <w:jc w:val="center"/>
        </w:trPr>
        <w:tc>
          <w:tcPr>
            <w:tcW w:w="4481" w:type="dxa"/>
          </w:tcPr>
          <w:p w14:paraId="2E4764A0"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xml:space="preserve">// encoding of the authentication functional unit </w:t>
            </w:r>
            <w:r w:rsidRPr="00347160">
              <w:rPr>
                <w:rFonts w:ascii="Courier New" w:hAnsi="Courier New" w:cs="Courier New"/>
                <w:i/>
                <w:iCs/>
                <w:color w:val="000000"/>
              </w:rPr>
              <w:t>(0)</w:t>
            </w:r>
          </w:p>
          <w:p w14:paraId="03EC2A4A"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color w:val="000000"/>
              </w:rPr>
              <w:t>The number of bits coded may vary from client to client, but within the COSEM environment, only bit 0 set to 1 (indicating the requirement of the authentication functional unit) is to be respected.</w:t>
            </w:r>
          </w:p>
        </w:tc>
        <w:tc>
          <w:tcPr>
            <w:tcW w:w="838" w:type="dxa"/>
            <w:vAlign w:val="center"/>
          </w:tcPr>
          <w:p w14:paraId="161F1C65"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w:t>
            </w:r>
          </w:p>
        </w:tc>
        <w:tc>
          <w:tcPr>
            <w:tcW w:w="782" w:type="dxa"/>
            <w:vAlign w:val="center"/>
          </w:tcPr>
          <w:p w14:paraId="42911B6B" w14:textId="77777777" w:rsidR="00162259" w:rsidRPr="00347160" w:rsidRDefault="00162259" w:rsidP="004A360C">
            <w:pPr>
              <w:pStyle w:val="TABLE-cell"/>
              <w:rPr>
                <w:color w:val="000000"/>
              </w:rPr>
            </w:pPr>
            <w:r w:rsidRPr="00347160">
              <w:rPr>
                <w:color w:val="000000"/>
              </w:rPr>
              <w:t xml:space="preserve">      80</w:t>
            </w:r>
          </w:p>
        </w:tc>
        <w:tc>
          <w:tcPr>
            <w:tcW w:w="782" w:type="dxa"/>
            <w:vAlign w:val="center"/>
          </w:tcPr>
          <w:p w14:paraId="53D5B1B6" w14:textId="77777777" w:rsidR="00162259" w:rsidRPr="00347160" w:rsidRDefault="00162259" w:rsidP="004A360C">
            <w:pPr>
              <w:pStyle w:val="TABLE-cell"/>
              <w:rPr>
                <w:color w:val="000000"/>
              </w:rPr>
            </w:pPr>
            <w:r w:rsidRPr="00347160">
              <w:rPr>
                <w:color w:val="000000"/>
              </w:rPr>
              <w:t xml:space="preserve">      80</w:t>
            </w:r>
          </w:p>
        </w:tc>
        <w:tc>
          <w:tcPr>
            <w:tcW w:w="839" w:type="dxa"/>
            <w:vAlign w:val="center"/>
          </w:tcPr>
          <w:p w14:paraId="480F64CA" w14:textId="77777777" w:rsidR="00162259" w:rsidRPr="00347160" w:rsidRDefault="00162259" w:rsidP="004A360C">
            <w:pPr>
              <w:pStyle w:val="TABLE-cell"/>
              <w:rPr>
                <w:color w:val="000000"/>
              </w:rPr>
            </w:pPr>
            <w:r w:rsidRPr="00347160">
              <w:rPr>
                <w:color w:val="000000"/>
              </w:rPr>
              <w:t>–</w:t>
            </w:r>
          </w:p>
        </w:tc>
        <w:tc>
          <w:tcPr>
            <w:tcW w:w="782" w:type="dxa"/>
            <w:vAlign w:val="center"/>
          </w:tcPr>
          <w:p w14:paraId="119A72C7" w14:textId="77777777" w:rsidR="00162259" w:rsidRPr="00347160" w:rsidRDefault="00162259" w:rsidP="004A360C">
            <w:pPr>
              <w:pStyle w:val="TABLE-cell"/>
              <w:rPr>
                <w:color w:val="000000"/>
              </w:rPr>
            </w:pPr>
            <w:r w:rsidRPr="00347160">
              <w:rPr>
                <w:color w:val="000000"/>
              </w:rPr>
              <w:t xml:space="preserve">      80</w:t>
            </w:r>
          </w:p>
        </w:tc>
        <w:tc>
          <w:tcPr>
            <w:tcW w:w="782" w:type="dxa"/>
            <w:vAlign w:val="center"/>
          </w:tcPr>
          <w:p w14:paraId="6D31E427" w14:textId="77777777" w:rsidR="00162259" w:rsidRPr="00347160" w:rsidRDefault="00162259" w:rsidP="004A360C">
            <w:pPr>
              <w:pStyle w:val="TABLE-cell"/>
              <w:rPr>
                <w:color w:val="000000"/>
              </w:rPr>
            </w:pPr>
            <w:r w:rsidRPr="00347160">
              <w:rPr>
                <w:color w:val="000000"/>
              </w:rPr>
              <w:t xml:space="preserve">      80</w:t>
            </w:r>
          </w:p>
        </w:tc>
      </w:tr>
      <w:tr w:rsidR="00162259" w:rsidRPr="00347160" w14:paraId="3914FEEB" w14:textId="77777777" w:rsidTr="00077BDE">
        <w:trPr>
          <w:cantSplit/>
          <w:jc w:val="center"/>
        </w:trPr>
        <w:tc>
          <w:tcPr>
            <w:tcW w:w="4481" w:type="dxa"/>
          </w:tcPr>
          <w:p w14:paraId="68672292"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
                <w:color w:val="000000"/>
              </w:rPr>
              <w:t xml:space="preserve">-- mechanism-name field ([11], </w:t>
            </w:r>
            <w:r w:rsidRPr="00347160">
              <w:rPr>
                <w:rFonts w:ascii="Courier New" w:hAnsi="Courier New" w:cs="Courier New"/>
                <w:b/>
                <w:bCs w:val="0"/>
                <w:i/>
                <w:color w:val="000000"/>
              </w:rPr>
              <w:t>IMPLICIT</w:t>
            </w:r>
            <w:r w:rsidRPr="00347160">
              <w:rPr>
                <w:rFonts w:ascii="Courier New" w:hAnsi="Courier New" w:cs="Courier New"/>
                <w:i/>
                <w:color w:val="000000"/>
              </w:rPr>
              <w:t xml:space="preserve"> Mechanism-name </w:t>
            </w:r>
            <w:r w:rsidRPr="00347160">
              <w:rPr>
                <w:rFonts w:ascii="Courier New" w:hAnsi="Courier New" w:cs="Courier New"/>
                <w:b/>
                <w:bCs w:val="0"/>
                <w:i/>
                <w:color w:val="000000"/>
              </w:rPr>
              <w:t>OBJECT IDENTIFIER</w:t>
            </w:r>
            <w:r w:rsidRPr="00347160">
              <w:rPr>
                <w:rFonts w:ascii="Courier New" w:hAnsi="Courier New" w:cs="Courier New"/>
                <w:i/>
                <w:color w:val="000000"/>
              </w:rPr>
              <w:t>)</w:t>
            </w:r>
          </w:p>
        </w:tc>
        <w:tc>
          <w:tcPr>
            <w:tcW w:w="838" w:type="dxa"/>
            <w:vAlign w:val="center"/>
          </w:tcPr>
          <w:p w14:paraId="57A622E3" w14:textId="77777777" w:rsidR="00162259" w:rsidRPr="00347160" w:rsidRDefault="00162259" w:rsidP="00521E1B">
            <w:pPr>
              <w:pStyle w:val="TABLE-cell"/>
              <w:keepNext/>
              <w:rPr>
                <w:rFonts w:ascii="Courier New" w:hAnsi="Courier New" w:cs="Courier New"/>
                <w:color w:val="000000"/>
              </w:rPr>
            </w:pPr>
          </w:p>
        </w:tc>
        <w:tc>
          <w:tcPr>
            <w:tcW w:w="782" w:type="dxa"/>
            <w:vAlign w:val="center"/>
          </w:tcPr>
          <w:p w14:paraId="1B95553B" w14:textId="77777777" w:rsidR="00162259" w:rsidRPr="00347160" w:rsidRDefault="00162259" w:rsidP="004A360C">
            <w:pPr>
              <w:pStyle w:val="TABLE-cell"/>
              <w:rPr>
                <w:color w:val="000000"/>
              </w:rPr>
            </w:pPr>
          </w:p>
        </w:tc>
        <w:tc>
          <w:tcPr>
            <w:tcW w:w="782" w:type="dxa"/>
            <w:vAlign w:val="center"/>
          </w:tcPr>
          <w:p w14:paraId="4AF36816" w14:textId="77777777" w:rsidR="00162259" w:rsidRPr="00347160" w:rsidRDefault="00162259" w:rsidP="004A360C">
            <w:pPr>
              <w:pStyle w:val="TABLE-cell"/>
              <w:rPr>
                <w:color w:val="000000"/>
              </w:rPr>
            </w:pPr>
          </w:p>
        </w:tc>
        <w:tc>
          <w:tcPr>
            <w:tcW w:w="839" w:type="dxa"/>
            <w:vAlign w:val="center"/>
          </w:tcPr>
          <w:p w14:paraId="76ED01E9" w14:textId="77777777" w:rsidR="00162259" w:rsidRPr="00347160" w:rsidRDefault="00162259" w:rsidP="004A360C">
            <w:pPr>
              <w:pStyle w:val="TABLE-cell"/>
              <w:rPr>
                <w:color w:val="000000"/>
              </w:rPr>
            </w:pPr>
          </w:p>
        </w:tc>
        <w:tc>
          <w:tcPr>
            <w:tcW w:w="782" w:type="dxa"/>
            <w:vAlign w:val="center"/>
          </w:tcPr>
          <w:p w14:paraId="7D6F3363" w14:textId="77777777" w:rsidR="00162259" w:rsidRPr="00347160" w:rsidRDefault="00162259" w:rsidP="004A360C">
            <w:pPr>
              <w:pStyle w:val="TABLE-cell"/>
              <w:rPr>
                <w:color w:val="000000"/>
              </w:rPr>
            </w:pPr>
          </w:p>
        </w:tc>
        <w:tc>
          <w:tcPr>
            <w:tcW w:w="782" w:type="dxa"/>
            <w:vAlign w:val="center"/>
          </w:tcPr>
          <w:p w14:paraId="2E1364F6" w14:textId="77777777" w:rsidR="00162259" w:rsidRPr="00347160" w:rsidRDefault="00162259" w:rsidP="004A360C">
            <w:pPr>
              <w:pStyle w:val="TABLE-cell"/>
              <w:rPr>
                <w:color w:val="000000"/>
              </w:rPr>
            </w:pPr>
          </w:p>
        </w:tc>
      </w:tr>
      <w:tr w:rsidR="00162259" w:rsidRPr="00347160" w14:paraId="4E7BD758" w14:textId="77777777" w:rsidTr="00077BDE">
        <w:trPr>
          <w:cantSplit/>
          <w:jc w:val="center"/>
        </w:trPr>
        <w:tc>
          <w:tcPr>
            <w:tcW w:w="4481" w:type="dxa"/>
          </w:tcPr>
          <w:p w14:paraId="75845722"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color w:val="000000"/>
              </w:rPr>
              <w:t xml:space="preserve">// encoding of the tag </w:t>
            </w:r>
            <w:r w:rsidRPr="00347160">
              <w:rPr>
                <w:rFonts w:ascii="Courier New" w:hAnsi="Courier New" w:cs="Courier New"/>
                <w:i/>
                <w:iCs/>
                <w:color w:val="000000"/>
              </w:rPr>
              <w:t xml:space="preserve">([11], </w:t>
            </w:r>
            <w:r w:rsidRPr="00347160">
              <w:rPr>
                <w:rFonts w:ascii="Courier New" w:hAnsi="Courier New" w:cs="Courier New"/>
                <w:b/>
                <w:bCs w:val="0"/>
                <w:i/>
                <w:iCs/>
                <w:color w:val="000000"/>
              </w:rPr>
              <w:t>IMPLICIT,</w:t>
            </w:r>
            <w:r w:rsidRPr="00347160">
              <w:rPr>
                <w:rFonts w:ascii="Courier New" w:hAnsi="Courier New" w:cs="Courier New"/>
                <w:i/>
                <w:iCs/>
                <w:color w:val="000000"/>
              </w:rPr>
              <w:t xml:space="preserve"> Context-specific)</w:t>
            </w:r>
          </w:p>
        </w:tc>
        <w:tc>
          <w:tcPr>
            <w:tcW w:w="838" w:type="dxa"/>
            <w:vAlign w:val="center"/>
          </w:tcPr>
          <w:p w14:paraId="710FA46A"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w:t>
            </w:r>
          </w:p>
        </w:tc>
        <w:tc>
          <w:tcPr>
            <w:tcW w:w="782" w:type="dxa"/>
            <w:vAlign w:val="center"/>
          </w:tcPr>
          <w:p w14:paraId="00237A76" w14:textId="77777777" w:rsidR="00162259" w:rsidRPr="00347160" w:rsidRDefault="00162259" w:rsidP="004A360C">
            <w:pPr>
              <w:pStyle w:val="TABLE-cell"/>
              <w:rPr>
                <w:color w:val="000000"/>
              </w:rPr>
            </w:pPr>
            <w:r w:rsidRPr="00347160">
              <w:rPr>
                <w:color w:val="000000"/>
              </w:rPr>
              <w:t>8B</w:t>
            </w:r>
          </w:p>
        </w:tc>
        <w:tc>
          <w:tcPr>
            <w:tcW w:w="782" w:type="dxa"/>
            <w:vAlign w:val="center"/>
          </w:tcPr>
          <w:p w14:paraId="6C1DAF65" w14:textId="77777777" w:rsidR="00162259" w:rsidRPr="00347160" w:rsidRDefault="00162259" w:rsidP="004A360C">
            <w:pPr>
              <w:pStyle w:val="TABLE-cell"/>
              <w:rPr>
                <w:color w:val="000000"/>
              </w:rPr>
            </w:pPr>
            <w:r w:rsidRPr="00347160">
              <w:rPr>
                <w:color w:val="000000"/>
              </w:rPr>
              <w:t>8B</w:t>
            </w:r>
          </w:p>
        </w:tc>
        <w:tc>
          <w:tcPr>
            <w:tcW w:w="839" w:type="dxa"/>
            <w:vAlign w:val="center"/>
          </w:tcPr>
          <w:p w14:paraId="49DEAE2D" w14:textId="77777777" w:rsidR="00162259" w:rsidRPr="00347160" w:rsidRDefault="00162259" w:rsidP="004A360C">
            <w:pPr>
              <w:pStyle w:val="TABLE-cell"/>
              <w:rPr>
                <w:color w:val="000000"/>
              </w:rPr>
            </w:pPr>
            <w:r w:rsidRPr="00347160">
              <w:rPr>
                <w:color w:val="000000"/>
              </w:rPr>
              <w:t>–</w:t>
            </w:r>
          </w:p>
        </w:tc>
        <w:tc>
          <w:tcPr>
            <w:tcW w:w="782" w:type="dxa"/>
            <w:vAlign w:val="center"/>
          </w:tcPr>
          <w:p w14:paraId="7ECCDF91" w14:textId="77777777" w:rsidR="00162259" w:rsidRPr="00347160" w:rsidRDefault="00162259" w:rsidP="004A360C">
            <w:pPr>
              <w:pStyle w:val="TABLE-cell"/>
              <w:rPr>
                <w:color w:val="000000"/>
              </w:rPr>
            </w:pPr>
            <w:r w:rsidRPr="00347160">
              <w:rPr>
                <w:color w:val="000000"/>
              </w:rPr>
              <w:t>8B</w:t>
            </w:r>
          </w:p>
        </w:tc>
        <w:tc>
          <w:tcPr>
            <w:tcW w:w="782" w:type="dxa"/>
            <w:vAlign w:val="center"/>
          </w:tcPr>
          <w:p w14:paraId="14A9BB1C" w14:textId="77777777" w:rsidR="00162259" w:rsidRPr="00347160" w:rsidRDefault="00162259" w:rsidP="004A360C">
            <w:pPr>
              <w:pStyle w:val="TABLE-cell"/>
              <w:rPr>
                <w:color w:val="000000"/>
              </w:rPr>
            </w:pPr>
            <w:r w:rsidRPr="00347160">
              <w:rPr>
                <w:color w:val="000000"/>
              </w:rPr>
              <w:t>8B</w:t>
            </w:r>
          </w:p>
        </w:tc>
      </w:tr>
      <w:tr w:rsidR="00162259" w:rsidRPr="00347160" w14:paraId="729FEEB2" w14:textId="77777777" w:rsidTr="00077BDE">
        <w:trPr>
          <w:cantSplit/>
          <w:jc w:val="center"/>
        </w:trPr>
        <w:tc>
          <w:tcPr>
            <w:tcW w:w="4481" w:type="dxa"/>
          </w:tcPr>
          <w:p w14:paraId="00013153"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color w:val="000000"/>
              </w:rPr>
              <w:t>// encoding of the length of the tagged component’s value field</w:t>
            </w:r>
          </w:p>
        </w:tc>
        <w:tc>
          <w:tcPr>
            <w:tcW w:w="838" w:type="dxa"/>
            <w:vAlign w:val="center"/>
          </w:tcPr>
          <w:p w14:paraId="48CDF546"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w:t>
            </w:r>
          </w:p>
        </w:tc>
        <w:tc>
          <w:tcPr>
            <w:tcW w:w="782" w:type="dxa"/>
            <w:vAlign w:val="center"/>
          </w:tcPr>
          <w:p w14:paraId="20475A25" w14:textId="77777777" w:rsidR="00162259" w:rsidRPr="00347160" w:rsidRDefault="00162259" w:rsidP="004A360C">
            <w:pPr>
              <w:pStyle w:val="TABLE-cell"/>
              <w:rPr>
                <w:color w:val="000000"/>
              </w:rPr>
            </w:pPr>
            <w:r w:rsidRPr="00347160">
              <w:rPr>
                <w:color w:val="000000"/>
              </w:rPr>
              <w:t xml:space="preserve">  07</w:t>
            </w:r>
          </w:p>
        </w:tc>
        <w:tc>
          <w:tcPr>
            <w:tcW w:w="782" w:type="dxa"/>
            <w:vAlign w:val="center"/>
          </w:tcPr>
          <w:p w14:paraId="6C5A0B5D" w14:textId="77777777" w:rsidR="00162259" w:rsidRPr="00347160" w:rsidRDefault="00162259" w:rsidP="004A360C">
            <w:pPr>
              <w:pStyle w:val="TABLE-cell"/>
              <w:rPr>
                <w:color w:val="000000"/>
              </w:rPr>
            </w:pPr>
            <w:r w:rsidRPr="00347160">
              <w:rPr>
                <w:color w:val="000000"/>
              </w:rPr>
              <w:t xml:space="preserve">  07</w:t>
            </w:r>
          </w:p>
        </w:tc>
        <w:tc>
          <w:tcPr>
            <w:tcW w:w="839" w:type="dxa"/>
            <w:vAlign w:val="center"/>
          </w:tcPr>
          <w:p w14:paraId="5572EB64" w14:textId="77777777" w:rsidR="00162259" w:rsidRPr="00347160" w:rsidRDefault="00162259" w:rsidP="004A360C">
            <w:pPr>
              <w:pStyle w:val="TABLE-cell"/>
              <w:rPr>
                <w:color w:val="000000"/>
              </w:rPr>
            </w:pPr>
            <w:r w:rsidRPr="00347160">
              <w:rPr>
                <w:color w:val="000000"/>
              </w:rPr>
              <w:t>–</w:t>
            </w:r>
          </w:p>
        </w:tc>
        <w:tc>
          <w:tcPr>
            <w:tcW w:w="782" w:type="dxa"/>
            <w:vAlign w:val="center"/>
          </w:tcPr>
          <w:p w14:paraId="34BD37DE" w14:textId="77777777" w:rsidR="00162259" w:rsidRPr="00347160" w:rsidRDefault="00162259" w:rsidP="004A360C">
            <w:pPr>
              <w:pStyle w:val="TABLE-cell"/>
              <w:rPr>
                <w:color w:val="000000"/>
              </w:rPr>
            </w:pPr>
            <w:r w:rsidRPr="00347160">
              <w:rPr>
                <w:color w:val="000000"/>
              </w:rPr>
              <w:t xml:space="preserve">  07</w:t>
            </w:r>
          </w:p>
        </w:tc>
        <w:tc>
          <w:tcPr>
            <w:tcW w:w="782" w:type="dxa"/>
            <w:vAlign w:val="center"/>
          </w:tcPr>
          <w:p w14:paraId="5A14FFA3" w14:textId="77777777" w:rsidR="00162259" w:rsidRPr="00347160" w:rsidRDefault="00162259" w:rsidP="004A360C">
            <w:pPr>
              <w:pStyle w:val="TABLE-cell"/>
              <w:rPr>
                <w:color w:val="000000"/>
              </w:rPr>
            </w:pPr>
            <w:r w:rsidRPr="00347160">
              <w:rPr>
                <w:color w:val="000000"/>
              </w:rPr>
              <w:t xml:space="preserve">  07</w:t>
            </w:r>
          </w:p>
        </w:tc>
      </w:tr>
      <w:tr w:rsidR="00162259" w:rsidRPr="00347160" w14:paraId="3455AC71" w14:textId="77777777" w:rsidTr="00077BDE">
        <w:trPr>
          <w:cantSplit/>
          <w:jc w:val="center"/>
        </w:trPr>
        <w:tc>
          <w:tcPr>
            <w:tcW w:w="4481" w:type="dxa"/>
          </w:tcPr>
          <w:p w14:paraId="7C9524BC"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lastRenderedPageBreak/>
              <w:t xml:space="preserve">// encoding of the value of the </w:t>
            </w:r>
            <w:r w:rsidRPr="00347160">
              <w:rPr>
                <w:rFonts w:ascii="Courier New" w:hAnsi="Courier New" w:cs="Courier New"/>
                <w:b/>
                <w:bCs w:val="0"/>
                <w:iCs/>
                <w:color w:val="000000"/>
              </w:rPr>
              <w:t>OBJECT IDENTIFIER</w:t>
            </w:r>
            <w:r w:rsidRPr="00347160">
              <w:rPr>
                <w:rFonts w:ascii="Courier New" w:hAnsi="Courier New" w:cs="Courier New"/>
                <w:iCs/>
                <w:color w:val="000000"/>
              </w:rPr>
              <w:t>:</w:t>
            </w:r>
          </w:p>
          <w:p w14:paraId="00AF4D17" w14:textId="77777777" w:rsidR="00162259" w:rsidRPr="00347160" w:rsidRDefault="00162259" w:rsidP="00695ACD">
            <w:pPr>
              <w:pStyle w:val="TABLE-cell"/>
              <w:keepNext/>
              <w:numPr>
                <w:ilvl w:val="0"/>
                <w:numId w:val="14"/>
              </w:numPr>
              <w:rPr>
                <w:rFonts w:ascii="Courier New" w:hAnsi="Courier New" w:cs="Courier New"/>
                <w:iCs/>
                <w:color w:val="000000"/>
              </w:rPr>
            </w:pPr>
            <w:r w:rsidRPr="00347160">
              <w:rPr>
                <w:rFonts w:ascii="Courier New" w:hAnsi="Courier New" w:cs="Courier New"/>
                <w:iCs/>
                <w:color w:val="000000"/>
              </w:rPr>
              <w:t>low-level-security-mechanism-name (1),</w:t>
            </w:r>
          </w:p>
          <w:p w14:paraId="602D2A85" w14:textId="77777777" w:rsidR="00162259" w:rsidRPr="00347160" w:rsidRDefault="00162259" w:rsidP="00695ACD">
            <w:pPr>
              <w:pStyle w:val="TABLE-cell"/>
              <w:keepNext/>
              <w:numPr>
                <w:ilvl w:val="0"/>
                <w:numId w:val="14"/>
              </w:numPr>
              <w:rPr>
                <w:rFonts w:ascii="Courier New" w:hAnsi="Courier New" w:cs="Courier New"/>
                <w:iCs/>
                <w:color w:val="000000"/>
              </w:rPr>
            </w:pPr>
            <w:r w:rsidRPr="00347160">
              <w:rPr>
                <w:rFonts w:ascii="Courier New" w:hAnsi="Courier New" w:cs="Courier New"/>
                <w:iCs/>
                <w:color w:val="000000"/>
              </w:rPr>
              <w:t>high-level-security-mechanism-name (5)</w:t>
            </w:r>
          </w:p>
        </w:tc>
        <w:tc>
          <w:tcPr>
            <w:tcW w:w="838" w:type="dxa"/>
            <w:vAlign w:val="center"/>
          </w:tcPr>
          <w:p w14:paraId="3FC50EE1" w14:textId="77777777" w:rsidR="00162259" w:rsidRPr="004A360C" w:rsidRDefault="00162259" w:rsidP="004A360C">
            <w:pPr>
              <w:pStyle w:val="TABLE-cell"/>
            </w:pPr>
            <w:r w:rsidRPr="004A360C">
              <w:t>–</w:t>
            </w:r>
          </w:p>
        </w:tc>
        <w:tc>
          <w:tcPr>
            <w:tcW w:w="782" w:type="dxa"/>
            <w:vAlign w:val="center"/>
          </w:tcPr>
          <w:p w14:paraId="05D89586" w14:textId="77777777" w:rsidR="00162259" w:rsidRPr="004A360C" w:rsidRDefault="00162259" w:rsidP="004A360C">
            <w:pPr>
              <w:pStyle w:val="TABLE-cell"/>
            </w:pPr>
            <w:r w:rsidRPr="004A360C">
              <w:t>60 85 74 05 08 02 01</w:t>
            </w:r>
          </w:p>
        </w:tc>
        <w:tc>
          <w:tcPr>
            <w:tcW w:w="782" w:type="dxa"/>
            <w:vAlign w:val="center"/>
          </w:tcPr>
          <w:p w14:paraId="60ECE99A" w14:textId="77777777" w:rsidR="00162259" w:rsidRPr="004A360C" w:rsidRDefault="00162259" w:rsidP="004A360C">
            <w:pPr>
              <w:pStyle w:val="TABLE-cell"/>
            </w:pPr>
            <w:r w:rsidRPr="004A360C">
              <w:t>60 85 74 05 08 02 05</w:t>
            </w:r>
          </w:p>
        </w:tc>
        <w:tc>
          <w:tcPr>
            <w:tcW w:w="839" w:type="dxa"/>
            <w:vAlign w:val="center"/>
          </w:tcPr>
          <w:p w14:paraId="7BCAB46C" w14:textId="77777777" w:rsidR="00162259" w:rsidRPr="004A360C" w:rsidRDefault="00162259" w:rsidP="004A360C">
            <w:pPr>
              <w:pStyle w:val="TABLE-cell"/>
            </w:pPr>
            <w:r w:rsidRPr="004A360C">
              <w:t>–</w:t>
            </w:r>
          </w:p>
        </w:tc>
        <w:tc>
          <w:tcPr>
            <w:tcW w:w="782" w:type="dxa"/>
            <w:vAlign w:val="center"/>
          </w:tcPr>
          <w:p w14:paraId="2A78A0A0" w14:textId="77777777" w:rsidR="00162259" w:rsidRPr="004A360C" w:rsidRDefault="00162259" w:rsidP="004A360C">
            <w:pPr>
              <w:pStyle w:val="TABLE-cell"/>
            </w:pPr>
            <w:r w:rsidRPr="004A360C">
              <w:t>60 85 74 05 08 02 01</w:t>
            </w:r>
          </w:p>
        </w:tc>
        <w:tc>
          <w:tcPr>
            <w:tcW w:w="782" w:type="dxa"/>
            <w:vAlign w:val="center"/>
          </w:tcPr>
          <w:p w14:paraId="70B6EAAC" w14:textId="77777777" w:rsidR="00162259" w:rsidRPr="004A360C" w:rsidRDefault="00162259" w:rsidP="004A360C">
            <w:pPr>
              <w:pStyle w:val="TABLE-cell"/>
            </w:pPr>
            <w:r w:rsidRPr="004A360C">
              <w:t>60 85 74 05 08 02 05</w:t>
            </w:r>
          </w:p>
        </w:tc>
      </w:tr>
      <w:tr w:rsidR="00162259" w:rsidRPr="00347160" w14:paraId="03D36B2E" w14:textId="77777777" w:rsidTr="00077BDE">
        <w:trPr>
          <w:cantSplit/>
          <w:jc w:val="center"/>
        </w:trPr>
        <w:tc>
          <w:tcPr>
            <w:tcW w:w="4481" w:type="dxa"/>
          </w:tcPr>
          <w:p w14:paraId="55C52A84"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
                <w:color w:val="000000"/>
              </w:rPr>
              <w:t xml:space="preserve">-- calling-authentication-value field ([12], Authentication-value </w:t>
            </w:r>
            <w:r w:rsidRPr="00347160">
              <w:rPr>
                <w:rFonts w:ascii="Courier New" w:hAnsi="Courier New" w:cs="Courier New"/>
                <w:b/>
                <w:bCs w:val="0"/>
                <w:i/>
                <w:color w:val="000000"/>
              </w:rPr>
              <w:t>CHOICE</w:t>
            </w:r>
            <w:r w:rsidRPr="00347160">
              <w:rPr>
                <w:rFonts w:ascii="Courier New" w:hAnsi="Courier New" w:cs="Courier New"/>
                <w:i/>
                <w:color w:val="000000"/>
              </w:rPr>
              <w:t>)</w:t>
            </w:r>
          </w:p>
        </w:tc>
        <w:tc>
          <w:tcPr>
            <w:tcW w:w="838" w:type="dxa"/>
            <w:vAlign w:val="center"/>
          </w:tcPr>
          <w:p w14:paraId="07FCDE07" w14:textId="77777777" w:rsidR="00162259" w:rsidRPr="004A360C" w:rsidRDefault="00162259" w:rsidP="004A360C">
            <w:pPr>
              <w:pStyle w:val="TABLE-cell"/>
            </w:pPr>
          </w:p>
        </w:tc>
        <w:tc>
          <w:tcPr>
            <w:tcW w:w="782" w:type="dxa"/>
            <w:vAlign w:val="center"/>
          </w:tcPr>
          <w:p w14:paraId="0ADE5E61" w14:textId="77777777" w:rsidR="00162259" w:rsidRPr="004A360C" w:rsidRDefault="00162259" w:rsidP="004A360C">
            <w:pPr>
              <w:pStyle w:val="TABLE-cell"/>
            </w:pPr>
          </w:p>
        </w:tc>
        <w:tc>
          <w:tcPr>
            <w:tcW w:w="782" w:type="dxa"/>
            <w:vAlign w:val="center"/>
          </w:tcPr>
          <w:p w14:paraId="0FD76CAF" w14:textId="77777777" w:rsidR="00162259" w:rsidRPr="004A360C" w:rsidRDefault="00162259" w:rsidP="004A360C">
            <w:pPr>
              <w:pStyle w:val="TABLE-cell"/>
            </w:pPr>
          </w:p>
        </w:tc>
        <w:tc>
          <w:tcPr>
            <w:tcW w:w="839" w:type="dxa"/>
            <w:vAlign w:val="center"/>
          </w:tcPr>
          <w:p w14:paraId="567126F3" w14:textId="77777777" w:rsidR="00162259" w:rsidRPr="004A360C" w:rsidRDefault="00162259" w:rsidP="004A360C">
            <w:pPr>
              <w:pStyle w:val="TABLE-cell"/>
            </w:pPr>
          </w:p>
        </w:tc>
        <w:tc>
          <w:tcPr>
            <w:tcW w:w="782" w:type="dxa"/>
            <w:vAlign w:val="center"/>
          </w:tcPr>
          <w:p w14:paraId="4DF02D04" w14:textId="77777777" w:rsidR="00162259" w:rsidRPr="004A360C" w:rsidRDefault="00162259" w:rsidP="004A360C">
            <w:pPr>
              <w:pStyle w:val="TABLE-cell"/>
            </w:pPr>
          </w:p>
        </w:tc>
        <w:tc>
          <w:tcPr>
            <w:tcW w:w="782" w:type="dxa"/>
            <w:vAlign w:val="center"/>
          </w:tcPr>
          <w:p w14:paraId="11FBCC25" w14:textId="77777777" w:rsidR="00162259" w:rsidRPr="004A360C" w:rsidRDefault="00162259" w:rsidP="004A360C">
            <w:pPr>
              <w:pStyle w:val="TABLE-cell"/>
            </w:pPr>
          </w:p>
        </w:tc>
      </w:tr>
      <w:tr w:rsidR="00162259" w:rsidRPr="00347160" w14:paraId="6224C416" w14:textId="77777777" w:rsidTr="00077BDE">
        <w:trPr>
          <w:cantSplit/>
          <w:jc w:val="center"/>
        </w:trPr>
        <w:tc>
          <w:tcPr>
            <w:tcW w:w="4481" w:type="dxa"/>
          </w:tcPr>
          <w:p w14:paraId="60C37EFA"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color w:val="000000"/>
              </w:rPr>
              <w:t xml:space="preserve">// encoding of the tag </w:t>
            </w:r>
            <w:r w:rsidRPr="00347160">
              <w:rPr>
                <w:rFonts w:ascii="Courier New" w:hAnsi="Courier New" w:cs="Courier New"/>
                <w:i/>
                <w:iCs/>
                <w:color w:val="000000"/>
              </w:rPr>
              <w:t xml:space="preserve">([12], </w:t>
            </w:r>
            <w:r w:rsidRPr="00347160">
              <w:rPr>
                <w:rFonts w:ascii="Courier New" w:hAnsi="Courier New" w:cs="Courier New"/>
                <w:b/>
                <w:bCs w:val="0"/>
                <w:i/>
                <w:iCs/>
                <w:color w:val="000000"/>
              </w:rPr>
              <w:t>EXPLICIT</w:t>
            </w:r>
            <w:r w:rsidRPr="00347160">
              <w:rPr>
                <w:rFonts w:ascii="Courier New" w:hAnsi="Courier New" w:cs="Courier New"/>
                <w:i/>
                <w:iCs/>
                <w:color w:val="000000"/>
              </w:rPr>
              <w:t>, Context-specific)</w:t>
            </w:r>
          </w:p>
        </w:tc>
        <w:tc>
          <w:tcPr>
            <w:tcW w:w="838" w:type="dxa"/>
            <w:vAlign w:val="center"/>
          </w:tcPr>
          <w:p w14:paraId="46EB30A9" w14:textId="77777777" w:rsidR="00162259" w:rsidRPr="004A360C" w:rsidRDefault="00162259" w:rsidP="004A360C">
            <w:pPr>
              <w:pStyle w:val="TABLE-cell"/>
            </w:pPr>
            <w:r w:rsidRPr="004A360C">
              <w:t>–</w:t>
            </w:r>
          </w:p>
        </w:tc>
        <w:tc>
          <w:tcPr>
            <w:tcW w:w="782" w:type="dxa"/>
            <w:vAlign w:val="center"/>
          </w:tcPr>
          <w:p w14:paraId="47B69631" w14:textId="77777777" w:rsidR="00162259" w:rsidRPr="004A360C" w:rsidRDefault="00162259" w:rsidP="004A360C">
            <w:pPr>
              <w:pStyle w:val="TABLE-cell"/>
            </w:pPr>
            <w:r w:rsidRPr="004A360C">
              <w:t>AC</w:t>
            </w:r>
          </w:p>
        </w:tc>
        <w:tc>
          <w:tcPr>
            <w:tcW w:w="782" w:type="dxa"/>
            <w:vAlign w:val="center"/>
          </w:tcPr>
          <w:p w14:paraId="42ACA4A0" w14:textId="77777777" w:rsidR="00162259" w:rsidRPr="004A360C" w:rsidRDefault="00162259" w:rsidP="004A360C">
            <w:pPr>
              <w:pStyle w:val="TABLE-cell"/>
            </w:pPr>
            <w:r w:rsidRPr="004A360C">
              <w:t>AC</w:t>
            </w:r>
          </w:p>
        </w:tc>
        <w:tc>
          <w:tcPr>
            <w:tcW w:w="839" w:type="dxa"/>
            <w:vAlign w:val="center"/>
          </w:tcPr>
          <w:p w14:paraId="74346B42" w14:textId="77777777" w:rsidR="00162259" w:rsidRPr="004A360C" w:rsidRDefault="00162259" w:rsidP="004A360C">
            <w:pPr>
              <w:pStyle w:val="TABLE-cell"/>
            </w:pPr>
            <w:r w:rsidRPr="004A360C">
              <w:t>–</w:t>
            </w:r>
          </w:p>
        </w:tc>
        <w:tc>
          <w:tcPr>
            <w:tcW w:w="782" w:type="dxa"/>
            <w:vAlign w:val="center"/>
          </w:tcPr>
          <w:p w14:paraId="1A03BAB7" w14:textId="77777777" w:rsidR="00162259" w:rsidRPr="004A360C" w:rsidRDefault="00162259" w:rsidP="004A360C">
            <w:pPr>
              <w:pStyle w:val="TABLE-cell"/>
            </w:pPr>
            <w:r w:rsidRPr="004A360C">
              <w:t>AC</w:t>
            </w:r>
          </w:p>
        </w:tc>
        <w:tc>
          <w:tcPr>
            <w:tcW w:w="782" w:type="dxa"/>
            <w:vAlign w:val="center"/>
          </w:tcPr>
          <w:p w14:paraId="1C1EBC26" w14:textId="77777777" w:rsidR="00162259" w:rsidRPr="004A360C" w:rsidRDefault="00162259" w:rsidP="004A360C">
            <w:pPr>
              <w:pStyle w:val="TABLE-cell"/>
            </w:pPr>
            <w:r w:rsidRPr="004A360C">
              <w:t>AC</w:t>
            </w:r>
          </w:p>
        </w:tc>
      </w:tr>
      <w:tr w:rsidR="00162259" w:rsidRPr="00347160" w14:paraId="59D051F6" w14:textId="77777777" w:rsidTr="00077BDE">
        <w:trPr>
          <w:cantSplit/>
          <w:jc w:val="center"/>
        </w:trPr>
        <w:tc>
          <w:tcPr>
            <w:tcW w:w="4481" w:type="dxa"/>
          </w:tcPr>
          <w:p w14:paraId="3783685E"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color w:val="000000"/>
              </w:rPr>
              <w:t>// encoding of the length of the tagged component’s value field</w:t>
            </w:r>
          </w:p>
        </w:tc>
        <w:tc>
          <w:tcPr>
            <w:tcW w:w="838" w:type="dxa"/>
            <w:vAlign w:val="center"/>
          </w:tcPr>
          <w:p w14:paraId="4747B8F6" w14:textId="77777777" w:rsidR="00162259" w:rsidRPr="004A360C" w:rsidRDefault="00162259" w:rsidP="004A360C">
            <w:pPr>
              <w:pStyle w:val="TABLE-cell"/>
            </w:pPr>
            <w:r w:rsidRPr="004A360C">
              <w:t>–</w:t>
            </w:r>
          </w:p>
        </w:tc>
        <w:tc>
          <w:tcPr>
            <w:tcW w:w="782" w:type="dxa"/>
            <w:vAlign w:val="center"/>
          </w:tcPr>
          <w:p w14:paraId="258F94E7" w14:textId="77777777" w:rsidR="00162259" w:rsidRPr="004A360C" w:rsidRDefault="00162259" w:rsidP="004A360C">
            <w:pPr>
              <w:pStyle w:val="TABLE-cell"/>
            </w:pPr>
            <w:r w:rsidRPr="004A360C">
              <w:t xml:space="preserve">  0A</w:t>
            </w:r>
          </w:p>
        </w:tc>
        <w:tc>
          <w:tcPr>
            <w:tcW w:w="782" w:type="dxa"/>
            <w:vAlign w:val="center"/>
          </w:tcPr>
          <w:p w14:paraId="10502C1A" w14:textId="77777777" w:rsidR="00162259" w:rsidRPr="004A360C" w:rsidRDefault="00162259" w:rsidP="004A360C">
            <w:pPr>
              <w:pStyle w:val="TABLE-cell"/>
            </w:pPr>
            <w:r w:rsidRPr="004A360C">
              <w:t xml:space="preserve">  0A</w:t>
            </w:r>
          </w:p>
        </w:tc>
        <w:tc>
          <w:tcPr>
            <w:tcW w:w="839" w:type="dxa"/>
            <w:vAlign w:val="center"/>
          </w:tcPr>
          <w:p w14:paraId="6EB88E2D" w14:textId="77777777" w:rsidR="00162259" w:rsidRPr="004A360C" w:rsidRDefault="00162259" w:rsidP="004A360C">
            <w:pPr>
              <w:pStyle w:val="TABLE-cell"/>
            </w:pPr>
            <w:r w:rsidRPr="004A360C">
              <w:t>–</w:t>
            </w:r>
          </w:p>
        </w:tc>
        <w:tc>
          <w:tcPr>
            <w:tcW w:w="782" w:type="dxa"/>
            <w:vAlign w:val="center"/>
          </w:tcPr>
          <w:p w14:paraId="39333F0C" w14:textId="77777777" w:rsidR="00162259" w:rsidRPr="004A360C" w:rsidRDefault="00162259" w:rsidP="004A360C">
            <w:pPr>
              <w:pStyle w:val="TABLE-cell"/>
            </w:pPr>
            <w:r w:rsidRPr="004A360C">
              <w:t xml:space="preserve">  0A</w:t>
            </w:r>
          </w:p>
        </w:tc>
        <w:tc>
          <w:tcPr>
            <w:tcW w:w="782" w:type="dxa"/>
            <w:vAlign w:val="center"/>
          </w:tcPr>
          <w:p w14:paraId="7E067C02" w14:textId="77777777" w:rsidR="00162259" w:rsidRPr="004A360C" w:rsidRDefault="00162259" w:rsidP="004A360C">
            <w:pPr>
              <w:pStyle w:val="TABLE-cell"/>
            </w:pPr>
            <w:r w:rsidRPr="004A360C">
              <w:t xml:space="preserve">  0A</w:t>
            </w:r>
          </w:p>
        </w:tc>
      </w:tr>
      <w:tr w:rsidR="00162259" w:rsidRPr="00347160" w14:paraId="2E3960D4" w14:textId="77777777" w:rsidTr="00077BDE">
        <w:trPr>
          <w:cantSplit/>
          <w:jc w:val="center"/>
        </w:trPr>
        <w:tc>
          <w:tcPr>
            <w:tcW w:w="4481" w:type="dxa"/>
          </w:tcPr>
          <w:p w14:paraId="27E52050"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xml:space="preserve">// encoding of the choice for Authentication-value </w:t>
            </w:r>
            <w:r w:rsidRPr="00347160">
              <w:rPr>
                <w:rFonts w:ascii="Courier New" w:hAnsi="Courier New" w:cs="Courier New"/>
                <w:i/>
                <w:iCs/>
                <w:color w:val="000000"/>
              </w:rPr>
              <w:t xml:space="preserve">(charstring [0] </w:t>
            </w:r>
            <w:r w:rsidRPr="00347160">
              <w:rPr>
                <w:rFonts w:ascii="Courier New" w:hAnsi="Courier New" w:cs="Courier New"/>
                <w:b/>
                <w:bCs w:val="0"/>
                <w:i/>
                <w:iCs/>
                <w:color w:val="000000"/>
              </w:rPr>
              <w:t>IMPLICIT</w:t>
            </w:r>
            <w:r w:rsidRPr="00347160">
              <w:rPr>
                <w:rFonts w:ascii="Courier New" w:hAnsi="Courier New" w:cs="Courier New"/>
                <w:i/>
                <w:iCs/>
                <w:color w:val="000000"/>
              </w:rPr>
              <w:t xml:space="preserve"> </w:t>
            </w:r>
            <w:r w:rsidRPr="00347160">
              <w:rPr>
                <w:rFonts w:ascii="Courier New" w:hAnsi="Courier New" w:cs="Courier New"/>
                <w:b/>
                <w:bCs w:val="0"/>
                <w:i/>
                <w:iCs/>
                <w:color w:val="000000"/>
              </w:rPr>
              <w:t>GraphicString</w:t>
            </w:r>
            <w:r w:rsidRPr="00347160">
              <w:rPr>
                <w:rFonts w:ascii="Courier New" w:hAnsi="Courier New" w:cs="Courier New"/>
                <w:i/>
                <w:iCs/>
                <w:color w:val="000000"/>
              </w:rPr>
              <w:t>)</w:t>
            </w:r>
          </w:p>
        </w:tc>
        <w:tc>
          <w:tcPr>
            <w:tcW w:w="838" w:type="dxa"/>
            <w:vAlign w:val="center"/>
          </w:tcPr>
          <w:p w14:paraId="1C155DA7" w14:textId="77777777" w:rsidR="00162259" w:rsidRPr="004A360C" w:rsidRDefault="00162259" w:rsidP="004A360C">
            <w:pPr>
              <w:pStyle w:val="TABLE-cell"/>
            </w:pPr>
            <w:r w:rsidRPr="004A360C">
              <w:t>–</w:t>
            </w:r>
          </w:p>
        </w:tc>
        <w:tc>
          <w:tcPr>
            <w:tcW w:w="782" w:type="dxa"/>
            <w:vAlign w:val="center"/>
          </w:tcPr>
          <w:p w14:paraId="7AB6992B" w14:textId="77777777" w:rsidR="00162259" w:rsidRPr="004A360C" w:rsidRDefault="00162259" w:rsidP="004A360C">
            <w:pPr>
              <w:pStyle w:val="TABLE-cell"/>
            </w:pPr>
            <w:r w:rsidRPr="004A360C">
              <w:t xml:space="preserve">    80</w:t>
            </w:r>
          </w:p>
        </w:tc>
        <w:tc>
          <w:tcPr>
            <w:tcW w:w="782" w:type="dxa"/>
            <w:vAlign w:val="center"/>
          </w:tcPr>
          <w:p w14:paraId="4A1F0E17" w14:textId="77777777" w:rsidR="00162259" w:rsidRPr="004A360C" w:rsidRDefault="00162259" w:rsidP="004A360C">
            <w:pPr>
              <w:pStyle w:val="TABLE-cell"/>
            </w:pPr>
            <w:r w:rsidRPr="004A360C">
              <w:t xml:space="preserve">    80</w:t>
            </w:r>
          </w:p>
        </w:tc>
        <w:tc>
          <w:tcPr>
            <w:tcW w:w="839" w:type="dxa"/>
            <w:vAlign w:val="center"/>
          </w:tcPr>
          <w:p w14:paraId="246C71C8" w14:textId="77777777" w:rsidR="00162259" w:rsidRPr="004A360C" w:rsidRDefault="00162259" w:rsidP="004A360C">
            <w:pPr>
              <w:pStyle w:val="TABLE-cell"/>
            </w:pPr>
            <w:r w:rsidRPr="004A360C">
              <w:t>–</w:t>
            </w:r>
          </w:p>
        </w:tc>
        <w:tc>
          <w:tcPr>
            <w:tcW w:w="782" w:type="dxa"/>
            <w:vAlign w:val="center"/>
          </w:tcPr>
          <w:p w14:paraId="6F55CEEF" w14:textId="77777777" w:rsidR="00162259" w:rsidRPr="004A360C" w:rsidRDefault="00162259" w:rsidP="004A360C">
            <w:pPr>
              <w:pStyle w:val="TABLE-cell"/>
            </w:pPr>
            <w:r w:rsidRPr="004A360C">
              <w:t xml:space="preserve">    80</w:t>
            </w:r>
          </w:p>
        </w:tc>
        <w:tc>
          <w:tcPr>
            <w:tcW w:w="782" w:type="dxa"/>
            <w:vAlign w:val="center"/>
          </w:tcPr>
          <w:p w14:paraId="49F09964" w14:textId="77777777" w:rsidR="00162259" w:rsidRPr="004A360C" w:rsidRDefault="00162259" w:rsidP="004A360C">
            <w:pPr>
              <w:pStyle w:val="TABLE-cell"/>
            </w:pPr>
            <w:r w:rsidRPr="004A360C">
              <w:t xml:space="preserve">    80</w:t>
            </w:r>
          </w:p>
        </w:tc>
      </w:tr>
      <w:tr w:rsidR="00162259" w:rsidRPr="00347160" w14:paraId="47729284" w14:textId="77777777" w:rsidTr="00077BDE">
        <w:trPr>
          <w:cantSplit/>
          <w:jc w:val="center"/>
        </w:trPr>
        <w:tc>
          <w:tcPr>
            <w:tcW w:w="4481" w:type="dxa"/>
          </w:tcPr>
          <w:p w14:paraId="6A447423"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color w:val="000000"/>
              </w:rPr>
              <w:t>// encoding of the length of the Authentication-value’s value field (8 octets)</w:t>
            </w:r>
          </w:p>
        </w:tc>
        <w:tc>
          <w:tcPr>
            <w:tcW w:w="838" w:type="dxa"/>
            <w:vAlign w:val="center"/>
          </w:tcPr>
          <w:p w14:paraId="5F285BB9" w14:textId="77777777" w:rsidR="00162259" w:rsidRPr="004A360C" w:rsidRDefault="00162259" w:rsidP="004A360C">
            <w:pPr>
              <w:pStyle w:val="TABLE-cell"/>
            </w:pPr>
            <w:r w:rsidRPr="004A360C">
              <w:t>–</w:t>
            </w:r>
          </w:p>
        </w:tc>
        <w:tc>
          <w:tcPr>
            <w:tcW w:w="782" w:type="dxa"/>
            <w:vAlign w:val="center"/>
          </w:tcPr>
          <w:p w14:paraId="2A53AF76" w14:textId="77777777" w:rsidR="00162259" w:rsidRPr="004A360C" w:rsidRDefault="00162259" w:rsidP="004A360C">
            <w:pPr>
              <w:pStyle w:val="TABLE-cell"/>
            </w:pPr>
            <w:r w:rsidRPr="004A360C">
              <w:t xml:space="preserve">      08</w:t>
            </w:r>
          </w:p>
        </w:tc>
        <w:tc>
          <w:tcPr>
            <w:tcW w:w="782" w:type="dxa"/>
            <w:vAlign w:val="center"/>
          </w:tcPr>
          <w:p w14:paraId="677F00E1" w14:textId="77777777" w:rsidR="00162259" w:rsidRPr="004A360C" w:rsidRDefault="00162259" w:rsidP="004A360C">
            <w:pPr>
              <w:pStyle w:val="TABLE-cell"/>
            </w:pPr>
            <w:r w:rsidRPr="004A360C">
              <w:t xml:space="preserve">      08</w:t>
            </w:r>
          </w:p>
        </w:tc>
        <w:tc>
          <w:tcPr>
            <w:tcW w:w="839" w:type="dxa"/>
            <w:vAlign w:val="center"/>
          </w:tcPr>
          <w:p w14:paraId="0E51AEBA" w14:textId="77777777" w:rsidR="00162259" w:rsidRPr="004A360C" w:rsidRDefault="00162259" w:rsidP="004A360C">
            <w:pPr>
              <w:pStyle w:val="TABLE-cell"/>
            </w:pPr>
            <w:r w:rsidRPr="004A360C">
              <w:t>–</w:t>
            </w:r>
          </w:p>
        </w:tc>
        <w:tc>
          <w:tcPr>
            <w:tcW w:w="782" w:type="dxa"/>
            <w:vAlign w:val="center"/>
          </w:tcPr>
          <w:p w14:paraId="6EA8DA21" w14:textId="77777777" w:rsidR="00162259" w:rsidRPr="004A360C" w:rsidRDefault="00162259" w:rsidP="004A360C">
            <w:pPr>
              <w:pStyle w:val="TABLE-cell"/>
            </w:pPr>
            <w:r w:rsidRPr="004A360C">
              <w:t xml:space="preserve">      08</w:t>
            </w:r>
          </w:p>
        </w:tc>
        <w:tc>
          <w:tcPr>
            <w:tcW w:w="782" w:type="dxa"/>
            <w:vAlign w:val="center"/>
          </w:tcPr>
          <w:p w14:paraId="5EC5058B" w14:textId="77777777" w:rsidR="00162259" w:rsidRPr="004A360C" w:rsidRDefault="00162259" w:rsidP="004A360C">
            <w:pPr>
              <w:pStyle w:val="TABLE-cell"/>
            </w:pPr>
            <w:r w:rsidRPr="004A360C">
              <w:t xml:space="preserve">      08</w:t>
            </w:r>
          </w:p>
        </w:tc>
      </w:tr>
      <w:tr w:rsidR="00162259" w:rsidRPr="00347160" w14:paraId="5890B559" w14:textId="77777777" w:rsidTr="00077BDE">
        <w:trPr>
          <w:cantSplit/>
          <w:jc w:val="center"/>
        </w:trPr>
        <w:tc>
          <w:tcPr>
            <w:tcW w:w="4481" w:type="dxa"/>
          </w:tcPr>
          <w:p w14:paraId="116BB6CF"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calling-authentication-value:</w:t>
            </w:r>
          </w:p>
          <w:p w14:paraId="6C50E968" w14:textId="77777777" w:rsidR="00162259" w:rsidRPr="00347160" w:rsidRDefault="00162259" w:rsidP="00695ACD">
            <w:pPr>
              <w:pStyle w:val="TABLE-cell"/>
              <w:keepNext/>
              <w:numPr>
                <w:ilvl w:val="0"/>
                <w:numId w:val="14"/>
              </w:numPr>
              <w:rPr>
                <w:rFonts w:ascii="Courier New" w:hAnsi="Courier New" w:cs="Courier New"/>
                <w:iCs/>
                <w:color w:val="000000"/>
              </w:rPr>
            </w:pPr>
            <w:r w:rsidRPr="00347160">
              <w:rPr>
                <w:rFonts w:ascii="Courier New" w:hAnsi="Courier New" w:cs="Courier New"/>
                <w:iCs/>
                <w:color w:val="000000"/>
              </w:rPr>
              <w:t xml:space="preserve">in the case of LLS, the value of the Password </w:t>
            </w:r>
            <w:r w:rsidRPr="00347160">
              <w:rPr>
                <w:rFonts w:ascii="Courier New" w:hAnsi="Courier New" w:cs="Courier New"/>
                <w:i/>
                <w:color w:val="000000"/>
              </w:rPr>
              <w:t>“12345678”</w:t>
            </w:r>
          </w:p>
          <w:p w14:paraId="77171C2F" w14:textId="77777777" w:rsidR="00162259" w:rsidRPr="00347160" w:rsidRDefault="00162259" w:rsidP="00695ACD">
            <w:pPr>
              <w:pStyle w:val="TABLE-cell"/>
              <w:keepNext/>
              <w:numPr>
                <w:ilvl w:val="0"/>
                <w:numId w:val="14"/>
              </w:numPr>
              <w:rPr>
                <w:rFonts w:ascii="Courier New" w:hAnsi="Courier New" w:cs="Courier New"/>
                <w:iCs/>
                <w:color w:val="000000"/>
              </w:rPr>
            </w:pPr>
            <w:r w:rsidRPr="00347160">
              <w:rPr>
                <w:rFonts w:ascii="Courier New" w:hAnsi="Courier New" w:cs="Courier New"/>
                <w:iCs/>
                <w:color w:val="000000"/>
              </w:rPr>
              <w:t>in the case of HLS, the value of challenge CtoS “</w:t>
            </w:r>
            <w:r w:rsidRPr="00347160">
              <w:rPr>
                <w:rFonts w:ascii="Courier New" w:hAnsi="Courier New" w:cs="Courier New"/>
                <w:i/>
                <w:color w:val="000000"/>
              </w:rPr>
              <w:t>K56iVagY”</w:t>
            </w:r>
          </w:p>
        </w:tc>
        <w:tc>
          <w:tcPr>
            <w:tcW w:w="838" w:type="dxa"/>
            <w:vAlign w:val="center"/>
          </w:tcPr>
          <w:p w14:paraId="4CA13C5F" w14:textId="77777777" w:rsidR="00162259" w:rsidRPr="004A360C" w:rsidRDefault="00162259" w:rsidP="004A360C">
            <w:pPr>
              <w:pStyle w:val="TABLE-cell"/>
            </w:pPr>
            <w:r w:rsidRPr="004A360C">
              <w:t>–</w:t>
            </w:r>
          </w:p>
        </w:tc>
        <w:tc>
          <w:tcPr>
            <w:tcW w:w="782" w:type="dxa"/>
            <w:vAlign w:val="center"/>
          </w:tcPr>
          <w:p w14:paraId="6095E7BE" w14:textId="77777777" w:rsidR="00162259" w:rsidRPr="004A360C" w:rsidRDefault="00162259" w:rsidP="004A360C">
            <w:pPr>
              <w:pStyle w:val="TABLE-cell"/>
            </w:pPr>
            <w:r w:rsidRPr="004A360C">
              <w:t>31 32 33 34 35 36 37 38</w:t>
            </w:r>
          </w:p>
        </w:tc>
        <w:tc>
          <w:tcPr>
            <w:tcW w:w="782" w:type="dxa"/>
            <w:vAlign w:val="center"/>
          </w:tcPr>
          <w:p w14:paraId="71E85F0E" w14:textId="77777777" w:rsidR="00162259" w:rsidRPr="004A360C" w:rsidRDefault="00162259" w:rsidP="004A360C">
            <w:pPr>
              <w:pStyle w:val="TABLE-cell"/>
            </w:pPr>
            <w:r w:rsidRPr="004A360C">
              <w:t>4B 35 36 69 56 61 67 59</w:t>
            </w:r>
          </w:p>
        </w:tc>
        <w:tc>
          <w:tcPr>
            <w:tcW w:w="839" w:type="dxa"/>
            <w:vAlign w:val="center"/>
          </w:tcPr>
          <w:p w14:paraId="7A937FAA" w14:textId="77777777" w:rsidR="00162259" w:rsidRPr="004A360C" w:rsidRDefault="00162259" w:rsidP="004A360C">
            <w:pPr>
              <w:pStyle w:val="TABLE-cell"/>
            </w:pPr>
            <w:r w:rsidRPr="004A360C">
              <w:t>–</w:t>
            </w:r>
          </w:p>
        </w:tc>
        <w:tc>
          <w:tcPr>
            <w:tcW w:w="782" w:type="dxa"/>
            <w:vAlign w:val="center"/>
          </w:tcPr>
          <w:p w14:paraId="07958609" w14:textId="77777777" w:rsidR="00162259" w:rsidRPr="004A360C" w:rsidRDefault="00162259" w:rsidP="004A360C">
            <w:pPr>
              <w:pStyle w:val="TABLE-cell"/>
            </w:pPr>
            <w:r w:rsidRPr="004A360C">
              <w:t>31 32 33 34 35 36 37 38</w:t>
            </w:r>
          </w:p>
        </w:tc>
        <w:tc>
          <w:tcPr>
            <w:tcW w:w="782" w:type="dxa"/>
            <w:vAlign w:val="center"/>
          </w:tcPr>
          <w:p w14:paraId="0E43C2B1" w14:textId="77777777" w:rsidR="00162259" w:rsidRPr="004A360C" w:rsidRDefault="00162259" w:rsidP="004A360C">
            <w:pPr>
              <w:pStyle w:val="TABLE-cell"/>
            </w:pPr>
            <w:r w:rsidRPr="004A360C">
              <w:t>4B 35 36 69 56 61 67 59</w:t>
            </w:r>
          </w:p>
        </w:tc>
      </w:tr>
      <w:tr w:rsidR="00162259" w:rsidRPr="00347160" w14:paraId="51899668" w14:textId="77777777" w:rsidTr="00077BDE">
        <w:trPr>
          <w:cantSplit/>
          <w:jc w:val="center"/>
        </w:trPr>
        <w:tc>
          <w:tcPr>
            <w:tcW w:w="4481" w:type="dxa"/>
          </w:tcPr>
          <w:p w14:paraId="428A0840"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i/>
                <w:color w:val="000000"/>
              </w:rPr>
              <w:t xml:space="preserve">-- encoding of the user-information field component (Association-information, </w:t>
            </w:r>
            <w:r w:rsidRPr="00347160">
              <w:rPr>
                <w:rFonts w:ascii="Courier New" w:hAnsi="Courier New" w:cs="Courier New"/>
                <w:b/>
                <w:bCs w:val="0"/>
                <w:i/>
                <w:color w:val="000000"/>
              </w:rPr>
              <w:t>OCTET STRING</w:t>
            </w:r>
            <w:r w:rsidRPr="00347160">
              <w:rPr>
                <w:rFonts w:ascii="Courier New" w:hAnsi="Courier New" w:cs="Courier New"/>
                <w:i/>
                <w:color w:val="000000"/>
              </w:rPr>
              <w:t>)</w:t>
            </w:r>
          </w:p>
        </w:tc>
        <w:tc>
          <w:tcPr>
            <w:tcW w:w="838" w:type="dxa"/>
            <w:vAlign w:val="center"/>
          </w:tcPr>
          <w:p w14:paraId="446B4ED3" w14:textId="77777777" w:rsidR="00162259" w:rsidRPr="004A360C" w:rsidRDefault="00162259" w:rsidP="004A360C">
            <w:pPr>
              <w:pStyle w:val="TABLE-cell"/>
            </w:pPr>
          </w:p>
        </w:tc>
        <w:tc>
          <w:tcPr>
            <w:tcW w:w="782" w:type="dxa"/>
            <w:vAlign w:val="center"/>
          </w:tcPr>
          <w:p w14:paraId="63BBCABE" w14:textId="77777777" w:rsidR="00162259" w:rsidRPr="004A360C" w:rsidRDefault="00162259" w:rsidP="004A360C">
            <w:pPr>
              <w:pStyle w:val="TABLE-cell"/>
            </w:pPr>
          </w:p>
        </w:tc>
        <w:tc>
          <w:tcPr>
            <w:tcW w:w="782" w:type="dxa"/>
            <w:vAlign w:val="center"/>
          </w:tcPr>
          <w:p w14:paraId="365DCFEA" w14:textId="77777777" w:rsidR="00162259" w:rsidRPr="004A360C" w:rsidRDefault="00162259" w:rsidP="004A360C">
            <w:pPr>
              <w:pStyle w:val="TABLE-cell"/>
            </w:pPr>
          </w:p>
        </w:tc>
        <w:tc>
          <w:tcPr>
            <w:tcW w:w="839" w:type="dxa"/>
            <w:vAlign w:val="center"/>
          </w:tcPr>
          <w:p w14:paraId="47FE0545" w14:textId="77777777" w:rsidR="00162259" w:rsidRPr="004A360C" w:rsidRDefault="00162259" w:rsidP="004A360C">
            <w:pPr>
              <w:pStyle w:val="TABLE-cell"/>
            </w:pPr>
          </w:p>
        </w:tc>
        <w:tc>
          <w:tcPr>
            <w:tcW w:w="782" w:type="dxa"/>
            <w:vAlign w:val="center"/>
          </w:tcPr>
          <w:p w14:paraId="771D09EB" w14:textId="77777777" w:rsidR="00162259" w:rsidRPr="004A360C" w:rsidRDefault="00162259" w:rsidP="004A360C">
            <w:pPr>
              <w:pStyle w:val="TABLE-cell"/>
            </w:pPr>
          </w:p>
        </w:tc>
        <w:tc>
          <w:tcPr>
            <w:tcW w:w="782" w:type="dxa"/>
            <w:vAlign w:val="center"/>
          </w:tcPr>
          <w:p w14:paraId="3012851E" w14:textId="77777777" w:rsidR="00162259" w:rsidRPr="004A360C" w:rsidRDefault="00162259" w:rsidP="004A360C">
            <w:pPr>
              <w:pStyle w:val="TABLE-cell"/>
            </w:pPr>
          </w:p>
        </w:tc>
      </w:tr>
      <w:tr w:rsidR="00162259" w:rsidRPr="00347160" w14:paraId="34EB6473" w14:textId="77777777" w:rsidTr="00077BDE">
        <w:trPr>
          <w:cantSplit/>
          <w:jc w:val="center"/>
        </w:trPr>
        <w:tc>
          <w:tcPr>
            <w:tcW w:w="4481" w:type="dxa"/>
          </w:tcPr>
          <w:p w14:paraId="265BEAB3"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xml:space="preserve">// encoding of the tag </w:t>
            </w:r>
            <w:r w:rsidRPr="00347160">
              <w:rPr>
                <w:rFonts w:ascii="Courier New" w:hAnsi="Courier New" w:cs="Courier New"/>
                <w:i/>
                <w:iCs/>
                <w:color w:val="000000"/>
              </w:rPr>
              <w:t>([30], Context-specific, Constructed)</w:t>
            </w:r>
          </w:p>
        </w:tc>
        <w:tc>
          <w:tcPr>
            <w:tcW w:w="838" w:type="dxa"/>
            <w:vAlign w:val="center"/>
          </w:tcPr>
          <w:p w14:paraId="2F47A37B" w14:textId="77777777" w:rsidR="00162259" w:rsidRPr="004A360C" w:rsidRDefault="00162259" w:rsidP="004A360C">
            <w:pPr>
              <w:pStyle w:val="TABLE-cell"/>
            </w:pPr>
            <w:r w:rsidRPr="004A360C">
              <w:t>BE</w:t>
            </w:r>
          </w:p>
        </w:tc>
        <w:tc>
          <w:tcPr>
            <w:tcW w:w="782" w:type="dxa"/>
            <w:vAlign w:val="center"/>
          </w:tcPr>
          <w:p w14:paraId="6A575FFA" w14:textId="77777777" w:rsidR="00162259" w:rsidRPr="004A360C" w:rsidRDefault="00162259" w:rsidP="004A360C">
            <w:pPr>
              <w:pStyle w:val="TABLE-cell"/>
            </w:pPr>
            <w:r w:rsidRPr="004A360C">
              <w:t>BE</w:t>
            </w:r>
          </w:p>
        </w:tc>
        <w:tc>
          <w:tcPr>
            <w:tcW w:w="782" w:type="dxa"/>
            <w:vAlign w:val="center"/>
          </w:tcPr>
          <w:p w14:paraId="3509DFCC" w14:textId="77777777" w:rsidR="00162259" w:rsidRPr="004A360C" w:rsidRDefault="00162259" w:rsidP="004A360C">
            <w:pPr>
              <w:pStyle w:val="TABLE-cell"/>
            </w:pPr>
            <w:r w:rsidRPr="004A360C">
              <w:t>BE</w:t>
            </w:r>
          </w:p>
        </w:tc>
        <w:tc>
          <w:tcPr>
            <w:tcW w:w="839" w:type="dxa"/>
            <w:vAlign w:val="center"/>
          </w:tcPr>
          <w:p w14:paraId="56DB771D" w14:textId="77777777" w:rsidR="00162259" w:rsidRPr="004A360C" w:rsidRDefault="00162259" w:rsidP="004A360C">
            <w:pPr>
              <w:pStyle w:val="TABLE-cell"/>
            </w:pPr>
            <w:r w:rsidRPr="004A360C">
              <w:t>BE</w:t>
            </w:r>
          </w:p>
        </w:tc>
        <w:tc>
          <w:tcPr>
            <w:tcW w:w="782" w:type="dxa"/>
            <w:vAlign w:val="center"/>
          </w:tcPr>
          <w:p w14:paraId="3C7583DA" w14:textId="77777777" w:rsidR="00162259" w:rsidRPr="004A360C" w:rsidRDefault="00162259" w:rsidP="004A360C">
            <w:pPr>
              <w:pStyle w:val="TABLE-cell"/>
            </w:pPr>
            <w:r w:rsidRPr="004A360C">
              <w:t>BE</w:t>
            </w:r>
          </w:p>
        </w:tc>
        <w:tc>
          <w:tcPr>
            <w:tcW w:w="782" w:type="dxa"/>
            <w:vAlign w:val="center"/>
          </w:tcPr>
          <w:p w14:paraId="035026C1" w14:textId="77777777" w:rsidR="00162259" w:rsidRPr="004A360C" w:rsidRDefault="00162259" w:rsidP="004A360C">
            <w:pPr>
              <w:pStyle w:val="TABLE-cell"/>
            </w:pPr>
            <w:r w:rsidRPr="004A360C">
              <w:t>BE</w:t>
            </w:r>
          </w:p>
        </w:tc>
      </w:tr>
      <w:tr w:rsidR="00162259" w:rsidRPr="00347160" w14:paraId="3AAE0479" w14:textId="77777777" w:rsidTr="00077BDE">
        <w:trPr>
          <w:cantSplit/>
          <w:jc w:val="center"/>
        </w:trPr>
        <w:tc>
          <w:tcPr>
            <w:tcW w:w="4481" w:type="dxa"/>
          </w:tcPr>
          <w:p w14:paraId="45795B4F"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encoding of the length of the tagged component’s value field</w:t>
            </w:r>
          </w:p>
        </w:tc>
        <w:tc>
          <w:tcPr>
            <w:tcW w:w="838" w:type="dxa"/>
            <w:vAlign w:val="center"/>
          </w:tcPr>
          <w:p w14:paraId="5BB0B3C6" w14:textId="77777777" w:rsidR="00162259" w:rsidRPr="004A360C" w:rsidRDefault="00162259" w:rsidP="004A360C">
            <w:pPr>
              <w:pStyle w:val="TABLE-cell"/>
            </w:pPr>
            <w:r w:rsidRPr="004A360C">
              <w:t xml:space="preserve">  10</w:t>
            </w:r>
          </w:p>
        </w:tc>
        <w:tc>
          <w:tcPr>
            <w:tcW w:w="782" w:type="dxa"/>
            <w:vAlign w:val="center"/>
          </w:tcPr>
          <w:p w14:paraId="24ED971C" w14:textId="77777777" w:rsidR="00162259" w:rsidRPr="004A360C" w:rsidRDefault="00162259" w:rsidP="004A360C">
            <w:pPr>
              <w:pStyle w:val="TABLE-cell"/>
            </w:pPr>
            <w:r w:rsidRPr="004A360C">
              <w:t xml:space="preserve">  10</w:t>
            </w:r>
          </w:p>
        </w:tc>
        <w:tc>
          <w:tcPr>
            <w:tcW w:w="782" w:type="dxa"/>
            <w:vAlign w:val="center"/>
          </w:tcPr>
          <w:p w14:paraId="49CAE164" w14:textId="77777777" w:rsidR="00162259" w:rsidRPr="004A360C" w:rsidRDefault="00162259" w:rsidP="004A360C">
            <w:pPr>
              <w:pStyle w:val="TABLE-cell"/>
            </w:pPr>
            <w:r w:rsidRPr="004A360C">
              <w:t xml:space="preserve">  10</w:t>
            </w:r>
          </w:p>
        </w:tc>
        <w:tc>
          <w:tcPr>
            <w:tcW w:w="839" w:type="dxa"/>
            <w:vAlign w:val="center"/>
          </w:tcPr>
          <w:p w14:paraId="07359977" w14:textId="77777777" w:rsidR="00162259" w:rsidRPr="004A360C" w:rsidRDefault="00162259" w:rsidP="004A360C">
            <w:pPr>
              <w:pStyle w:val="TABLE-cell"/>
            </w:pPr>
            <w:r w:rsidRPr="004A360C">
              <w:t xml:space="preserve">  10</w:t>
            </w:r>
          </w:p>
        </w:tc>
        <w:tc>
          <w:tcPr>
            <w:tcW w:w="782" w:type="dxa"/>
            <w:vAlign w:val="center"/>
          </w:tcPr>
          <w:p w14:paraId="2E4D1F6E" w14:textId="77777777" w:rsidR="00162259" w:rsidRPr="004A360C" w:rsidRDefault="00162259" w:rsidP="004A360C">
            <w:pPr>
              <w:pStyle w:val="TABLE-cell"/>
            </w:pPr>
            <w:r w:rsidRPr="004A360C">
              <w:t xml:space="preserve">  10</w:t>
            </w:r>
          </w:p>
        </w:tc>
        <w:tc>
          <w:tcPr>
            <w:tcW w:w="782" w:type="dxa"/>
            <w:vAlign w:val="center"/>
          </w:tcPr>
          <w:p w14:paraId="5FBB9773" w14:textId="77777777" w:rsidR="00162259" w:rsidRPr="004A360C" w:rsidRDefault="00162259" w:rsidP="004A360C">
            <w:pPr>
              <w:pStyle w:val="TABLE-cell"/>
            </w:pPr>
            <w:r w:rsidRPr="004A360C">
              <w:t xml:space="preserve">  10</w:t>
            </w:r>
          </w:p>
        </w:tc>
      </w:tr>
      <w:tr w:rsidR="00162259" w:rsidRPr="00347160" w14:paraId="198C4838" w14:textId="77777777" w:rsidTr="00077BDE">
        <w:trPr>
          <w:cantSplit/>
          <w:jc w:val="center"/>
        </w:trPr>
        <w:tc>
          <w:tcPr>
            <w:tcW w:w="4481" w:type="dxa"/>
          </w:tcPr>
          <w:p w14:paraId="40EE6CCD"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color w:val="000000"/>
              </w:rPr>
              <w:t xml:space="preserve">// encoding of the choice for user-information </w:t>
            </w:r>
            <w:r w:rsidRPr="00347160">
              <w:rPr>
                <w:rFonts w:ascii="Courier New" w:hAnsi="Courier New" w:cs="Courier New"/>
                <w:i/>
                <w:iCs/>
                <w:color w:val="000000"/>
              </w:rPr>
              <w:t>(</w:t>
            </w:r>
            <w:r w:rsidRPr="00347160">
              <w:rPr>
                <w:rFonts w:ascii="Courier New" w:hAnsi="Courier New" w:cs="Courier New"/>
                <w:b/>
                <w:bCs w:val="0"/>
                <w:i/>
                <w:iCs/>
                <w:color w:val="000000"/>
              </w:rPr>
              <w:t>OCTET STRING</w:t>
            </w:r>
            <w:r w:rsidRPr="00347160">
              <w:rPr>
                <w:rFonts w:ascii="Courier New" w:hAnsi="Courier New" w:cs="Courier New"/>
                <w:i/>
                <w:iCs/>
                <w:color w:val="000000"/>
              </w:rPr>
              <w:t>, Universal)</w:t>
            </w:r>
          </w:p>
        </w:tc>
        <w:tc>
          <w:tcPr>
            <w:tcW w:w="838" w:type="dxa"/>
            <w:vAlign w:val="center"/>
          </w:tcPr>
          <w:p w14:paraId="15D0BBF5" w14:textId="77777777" w:rsidR="00162259" w:rsidRPr="004A360C" w:rsidRDefault="00162259" w:rsidP="004A360C">
            <w:pPr>
              <w:pStyle w:val="TABLE-cell"/>
            </w:pPr>
            <w:r w:rsidRPr="004A360C">
              <w:t xml:space="preserve">    04</w:t>
            </w:r>
          </w:p>
        </w:tc>
        <w:tc>
          <w:tcPr>
            <w:tcW w:w="782" w:type="dxa"/>
            <w:vAlign w:val="center"/>
          </w:tcPr>
          <w:p w14:paraId="03C7646C" w14:textId="77777777" w:rsidR="00162259" w:rsidRPr="004A360C" w:rsidRDefault="00162259" w:rsidP="004A360C">
            <w:pPr>
              <w:pStyle w:val="TABLE-cell"/>
            </w:pPr>
            <w:r w:rsidRPr="004A360C">
              <w:t xml:space="preserve">    04</w:t>
            </w:r>
          </w:p>
        </w:tc>
        <w:tc>
          <w:tcPr>
            <w:tcW w:w="782" w:type="dxa"/>
            <w:vAlign w:val="center"/>
          </w:tcPr>
          <w:p w14:paraId="1364427A" w14:textId="77777777" w:rsidR="00162259" w:rsidRPr="004A360C" w:rsidRDefault="00162259" w:rsidP="004A360C">
            <w:pPr>
              <w:pStyle w:val="TABLE-cell"/>
            </w:pPr>
            <w:r w:rsidRPr="004A360C">
              <w:t xml:space="preserve">    04</w:t>
            </w:r>
          </w:p>
        </w:tc>
        <w:tc>
          <w:tcPr>
            <w:tcW w:w="839" w:type="dxa"/>
            <w:vAlign w:val="center"/>
          </w:tcPr>
          <w:p w14:paraId="0857017D" w14:textId="77777777" w:rsidR="00162259" w:rsidRPr="004A360C" w:rsidRDefault="00162259" w:rsidP="004A360C">
            <w:pPr>
              <w:pStyle w:val="TABLE-cell"/>
            </w:pPr>
            <w:r w:rsidRPr="004A360C">
              <w:t xml:space="preserve">    04</w:t>
            </w:r>
          </w:p>
        </w:tc>
        <w:tc>
          <w:tcPr>
            <w:tcW w:w="782" w:type="dxa"/>
            <w:vAlign w:val="center"/>
          </w:tcPr>
          <w:p w14:paraId="0CE0D09C" w14:textId="77777777" w:rsidR="00162259" w:rsidRPr="004A360C" w:rsidRDefault="00162259" w:rsidP="004A360C">
            <w:pPr>
              <w:pStyle w:val="TABLE-cell"/>
            </w:pPr>
            <w:r w:rsidRPr="004A360C">
              <w:t xml:space="preserve">    04</w:t>
            </w:r>
          </w:p>
        </w:tc>
        <w:tc>
          <w:tcPr>
            <w:tcW w:w="782" w:type="dxa"/>
            <w:vAlign w:val="center"/>
          </w:tcPr>
          <w:p w14:paraId="27AFACFE" w14:textId="77777777" w:rsidR="00162259" w:rsidRPr="004A360C" w:rsidRDefault="00162259" w:rsidP="004A360C">
            <w:pPr>
              <w:pStyle w:val="TABLE-cell"/>
            </w:pPr>
            <w:r w:rsidRPr="004A360C">
              <w:t xml:space="preserve">    04</w:t>
            </w:r>
          </w:p>
        </w:tc>
      </w:tr>
      <w:tr w:rsidR="00162259" w:rsidRPr="00347160" w14:paraId="066B22DA" w14:textId="77777777" w:rsidTr="00077BDE">
        <w:trPr>
          <w:cantSplit/>
          <w:jc w:val="center"/>
        </w:trPr>
        <w:tc>
          <w:tcPr>
            <w:tcW w:w="4481" w:type="dxa"/>
          </w:tcPr>
          <w:p w14:paraId="35BB4BCF"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xml:space="preserve">// encoding of the length of the </w:t>
            </w:r>
            <w:r w:rsidRPr="00347160">
              <w:rPr>
                <w:rFonts w:ascii="Courier New" w:hAnsi="Courier New" w:cs="Courier New"/>
                <w:b/>
                <w:bCs w:val="0"/>
                <w:color w:val="000000"/>
              </w:rPr>
              <w:t>OCTET STRING’s</w:t>
            </w:r>
            <w:r w:rsidRPr="00347160">
              <w:rPr>
                <w:rFonts w:ascii="Courier New" w:hAnsi="Courier New" w:cs="Courier New"/>
                <w:color w:val="000000"/>
              </w:rPr>
              <w:t xml:space="preserve"> value field </w:t>
            </w:r>
            <w:r w:rsidRPr="00347160">
              <w:rPr>
                <w:rFonts w:ascii="Courier New" w:hAnsi="Courier New" w:cs="Courier New"/>
                <w:i/>
                <w:iCs/>
                <w:color w:val="000000"/>
              </w:rPr>
              <w:t>(14 octets)</w:t>
            </w:r>
          </w:p>
        </w:tc>
        <w:tc>
          <w:tcPr>
            <w:tcW w:w="838" w:type="dxa"/>
            <w:vAlign w:val="center"/>
          </w:tcPr>
          <w:p w14:paraId="6D581844" w14:textId="77777777" w:rsidR="00162259" w:rsidRPr="004A360C" w:rsidRDefault="00162259" w:rsidP="004A360C">
            <w:pPr>
              <w:pStyle w:val="TABLE-cell"/>
            </w:pPr>
            <w:r w:rsidRPr="004A360C">
              <w:t xml:space="preserve">      0E</w:t>
            </w:r>
          </w:p>
        </w:tc>
        <w:tc>
          <w:tcPr>
            <w:tcW w:w="782" w:type="dxa"/>
            <w:vAlign w:val="center"/>
          </w:tcPr>
          <w:p w14:paraId="67A7E143" w14:textId="77777777" w:rsidR="00162259" w:rsidRPr="004A360C" w:rsidRDefault="00162259" w:rsidP="004A360C">
            <w:pPr>
              <w:pStyle w:val="TABLE-cell"/>
            </w:pPr>
            <w:r w:rsidRPr="004A360C">
              <w:t xml:space="preserve">      0E</w:t>
            </w:r>
          </w:p>
        </w:tc>
        <w:tc>
          <w:tcPr>
            <w:tcW w:w="782" w:type="dxa"/>
            <w:vAlign w:val="center"/>
          </w:tcPr>
          <w:p w14:paraId="2E79AB38" w14:textId="77777777" w:rsidR="00162259" w:rsidRPr="004A360C" w:rsidRDefault="00162259" w:rsidP="004A360C">
            <w:pPr>
              <w:pStyle w:val="TABLE-cell"/>
            </w:pPr>
            <w:r w:rsidRPr="004A360C">
              <w:t xml:space="preserve">      0E</w:t>
            </w:r>
          </w:p>
        </w:tc>
        <w:tc>
          <w:tcPr>
            <w:tcW w:w="839" w:type="dxa"/>
            <w:vAlign w:val="center"/>
          </w:tcPr>
          <w:p w14:paraId="0CAA620E" w14:textId="77777777" w:rsidR="00162259" w:rsidRPr="004A360C" w:rsidRDefault="00162259" w:rsidP="004A360C">
            <w:pPr>
              <w:pStyle w:val="TABLE-cell"/>
            </w:pPr>
            <w:r w:rsidRPr="004A360C">
              <w:t xml:space="preserve">      0E</w:t>
            </w:r>
          </w:p>
        </w:tc>
        <w:tc>
          <w:tcPr>
            <w:tcW w:w="782" w:type="dxa"/>
            <w:vAlign w:val="center"/>
          </w:tcPr>
          <w:p w14:paraId="7F807D56" w14:textId="77777777" w:rsidR="00162259" w:rsidRPr="004A360C" w:rsidRDefault="00162259" w:rsidP="004A360C">
            <w:pPr>
              <w:pStyle w:val="TABLE-cell"/>
            </w:pPr>
            <w:r w:rsidRPr="004A360C">
              <w:t xml:space="preserve">      0E</w:t>
            </w:r>
          </w:p>
        </w:tc>
        <w:tc>
          <w:tcPr>
            <w:tcW w:w="782" w:type="dxa"/>
            <w:vAlign w:val="center"/>
          </w:tcPr>
          <w:p w14:paraId="7F554CAA" w14:textId="77777777" w:rsidR="00162259" w:rsidRPr="004A360C" w:rsidRDefault="00162259" w:rsidP="004A360C">
            <w:pPr>
              <w:pStyle w:val="TABLE-cell"/>
            </w:pPr>
            <w:r w:rsidRPr="004A360C">
              <w:t xml:space="preserve">      0E</w:t>
            </w:r>
          </w:p>
        </w:tc>
      </w:tr>
      <w:tr w:rsidR="00162259" w:rsidRPr="00347160" w14:paraId="34B43A34" w14:textId="77777777" w:rsidTr="00077BDE">
        <w:trPr>
          <w:cantSplit/>
          <w:jc w:val="center"/>
        </w:trPr>
        <w:tc>
          <w:tcPr>
            <w:tcW w:w="4481" w:type="dxa"/>
          </w:tcPr>
          <w:p w14:paraId="5724B9DE"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user-information: xDLMS InitiateRequest APDU</w:t>
            </w:r>
          </w:p>
        </w:tc>
        <w:tc>
          <w:tcPr>
            <w:tcW w:w="2402" w:type="dxa"/>
            <w:gridSpan w:val="3"/>
            <w:vAlign w:val="center"/>
          </w:tcPr>
          <w:p w14:paraId="36FB6E16" w14:textId="77777777" w:rsidR="00162259" w:rsidRPr="004A360C" w:rsidRDefault="00162259" w:rsidP="004A360C">
            <w:pPr>
              <w:pStyle w:val="TABLE-cell"/>
            </w:pPr>
            <w:r w:rsidRPr="004A360C">
              <w:t xml:space="preserve">01 00 00 00 06 5F 1F 04 </w:t>
            </w:r>
            <w:r w:rsidRPr="004A360C">
              <w:br/>
              <w:t>00 00 7E 1F 04 B0</w:t>
            </w:r>
          </w:p>
        </w:tc>
        <w:tc>
          <w:tcPr>
            <w:tcW w:w="2403" w:type="dxa"/>
            <w:gridSpan w:val="3"/>
            <w:vAlign w:val="center"/>
          </w:tcPr>
          <w:p w14:paraId="66BB262B" w14:textId="77777777" w:rsidR="00162259" w:rsidRPr="004A360C" w:rsidRDefault="00162259" w:rsidP="004A360C">
            <w:pPr>
              <w:pStyle w:val="TABLE-cell"/>
            </w:pPr>
            <w:r w:rsidRPr="004A360C">
              <w:t xml:space="preserve">01 00 00 00 06 5F 1F 04 </w:t>
            </w:r>
            <w:r w:rsidRPr="004A360C">
              <w:br/>
              <w:t>00 1C 03 20 04 B0</w:t>
            </w:r>
          </w:p>
        </w:tc>
      </w:tr>
    </w:tbl>
    <w:p w14:paraId="0129BD07" w14:textId="77777777" w:rsidR="00077BDE" w:rsidRDefault="00077BDE" w:rsidP="00F82099">
      <w:pPr>
        <w:pStyle w:val="NOTE"/>
      </w:pPr>
      <w:bookmarkStart w:id="6812" w:name="_Ref421555139"/>
      <w:bookmarkStart w:id="6813" w:name="_Toc249289868"/>
      <w:bookmarkStart w:id="6814" w:name="_Toc277948681"/>
      <w:bookmarkStart w:id="6815" w:name="_Toc279397435"/>
      <w:bookmarkStart w:id="6816" w:name="_Toc315426576"/>
      <w:bookmarkStart w:id="6817" w:name="_Toc355266130"/>
      <w:bookmarkStart w:id="6818" w:name="_Toc406428511"/>
      <w:bookmarkStart w:id="6819" w:name="_Toc437856814"/>
    </w:p>
    <w:p w14:paraId="39456ABE" w14:textId="35711EB6" w:rsidR="00162259" w:rsidRPr="00347160" w:rsidRDefault="001D4951" w:rsidP="00F82099">
      <w:pPr>
        <w:pStyle w:val="TABLE-title"/>
      </w:pPr>
      <w:bookmarkStart w:id="6820" w:name="_Ref447789163"/>
      <w:bookmarkStart w:id="6821" w:name="_Toc97127527"/>
      <w:r>
        <w:t>Table D.</w:t>
      </w:r>
      <w:fldSimple w:instr=" SEQ Table_D. \* ARABIC ">
        <w:r w:rsidR="00DC4BE9">
          <w:rPr>
            <w:noProof/>
          </w:rPr>
          <w:t>5</w:t>
        </w:r>
      </w:fldSimple>
      <w:bookmarkEnd w:id="6812"/>
      <w:bookmarkEnd w:id="6820"/>
      <w:r>
        <w:t xml:space="preserve"> </w:t>
      </w:r>
      <w:r w:rsidRPr="00347160">
        <w:t xml:space="preserve">– </w:t>
      </w:r>
      <w:r w:rsidR="00162259" w:rsidRPr="00347160">
        <w:t>Complete AARQ APDU</w:t>
      </w:r>
      <w:bookmarkEnd w:id="6813"/>
      <w:bookmarkEnd w:id="6814"/>
      <w:bookmarkEnd w:id="6815"/>
      <w:bookmarkEnd w:id="6816"/>
      <w:bookmarkEnd w:id="6817"/>
      <w:bookmarkEnd w:id="6818"/>
      <w:bookmarkEnd w:id="6819"/>
      <w:bookmarkEnd w:id="6821"/>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23"/>
        <w:gridCol w:w="5347"/>
      </w:tblGrid>
      <w:tr w:rsidR="00162259" w:rsidRPr="001273DA" w14:paraId="47463193" w14:textId="77777777" w:rsidTr="00077BDE">
        <w:trPr>
          <w:cantSplit/>
          <w:jc w:val="center"/>
        </w:trPr>
        <w:tc>
          <w:tcPr>
            <w:tcW w:w="3798" w:type="dxa"/>
            <w:vAlign w:val="center"/>
          </w:tcPr>
          <w:p w14:paraId="371CD384" w14:textId="77777777" w:rsidR="00162259" w:rsidRPr="004A360C" w:rsidRDefault="00162259" w:rsidP="004A360C">
            <w:pPr>
              <w:pStyle w:val="TABLE-cell"/>
            </w:pPr>
            <w:r w:rsidRPr="004A360C">
              <w:t>LN referencing with no ciphering, lowest level security;</w:t>
            </w:r>
          </w:p>
        </w:tc>
        <w:tc>
          <w:tcPr>
            <w:tcW w:w="5488" w:type="dxa"/>
          </w:tcPr>
          <w:p w14:paraId="67EB41BF" w14:textId="77777777" w:rsidR="00162259" w:rsidRPr="004A360C" w:rsidRDefault="00162259" w:rsidP="004A360C">
            <w:pPr>
              <w:pStyle w:val="TABLE-cell"/>
            </w:pPr>
            <w:r w:rsidRPr="004A360C">
              <w:t xml:space="preserve">60 1D A1 09 06 07 60 85 74 05 08 01 01 BE 10 04 </w:t>
            </w:r>
            <w:r w:rsidRPr="004A360C">
              <w:br/>
              <w:t>0E 01 00 00 00 06 5F 1F 04 00 00 7E 1F 04 B0</w:t>
            </w:r>
          </w:p>
        </w:tc>
      </w:tr>
      <w:tr w:rsidR="00162259" w:rsidRPr="00347160" w14:paraId="398554E5" w14:textId="77777777" w:rsidTr="00077BDE">
        <w:trPr>
          <w:cantSplit/>
          <w:jc w:val="center"/>
        </w:trPr>
        <w:tc>
          <w:tcPr>
            <w:tcW w:w="3798" w:type="dxa"/>
            <w:vAlign w:val="center"/>
          </w:tcPr>
          <w:p w14:paraId="6AE8B189" w14:textId="77777777" w:rsidR="00162259" w:rsidRPr="004A360C" w:rsidRDefault="00162259" w:rsidP="004A360C">
            <w:pPr>
              <w:pStyle w:val="TABLE-cell"/>
            </w:pPr>
            <w:r w:rsidRPr="004A360C">
              <w:t>LN referencing with no ciphering, low level security;</w:t>
            </w:r>
          </w:p>
        </w:tc>
        <w:tc>
          <w:tcPr>
            <w:tcW w:w="5488" w:type="dxa"/>
          </w:tcPr>
          <w:p w14:paraId="7BEFCC80" w14:textId="77777777" w:rsidR="00162259" w:rsidRPr="004A360C" w:rsidRDefault="00162259" w:rsidP="004A360C">
            <w:pPr>
              <w:pStyle w:val="TABLE-cell"/>
            </w:pPr>
            <w:r w:rsidRPr="004A360C">
              <w:t xml:space="preserve">60 36 A1 09 06 07 60 85 74 05 08 01 01 8A 02 07 </w:t>
            </w:r>
            <w:r w:rsidRPr="004A360C">
              <w:br/>
              <w:t xml:space="preserve">80 8B 07 60 85 74 05 08 02 01 AC 0A 80 08 31 32 </w:t>
            </w:r>
            <w:r w:rsidRPr="004A360C">
              <w:br/>
              <w:t xml:space="preserve">33 34 35 36 37 38 BE 10 04 0E 01 00 00 00 06 5F </w:t>
            </w:r>
            <w:r w:rsidRPr="004A360C">
              <w:br/>
              <w:t>1F 04 00 00 7E 1F 04 B0</w:t>
            </w:r>
          </w:p>
        </w:tc>
      </w:tr>
      <w:tr w:rsidR="00162259" w:rsidRPr="00347160" w14:paraId="49515695" w14:textId="77777777" w:rsidTr="00077BDE">
        <w:trPr>
          <w:cantSplit/>
          <w:jc w:val="center"/>
        </w:trPr>
        <w:tc>
          <w:tcPr>
            <w:tcW w:w="3798" w:type="dxa"/>
            <w:vAlign w:val="center"/>
          </w:tcPr>
          <w:p w14:paraId="4B169B8C" w14:textId="77777777" w:rsidR="00162259" w:rsidRPr="004A360C" w:rsidRDefault="00162259" w:rsidP="004A360C">
            <w:pPr>
              <w:pStyle w:val="TABLE-cell"/>
            </w:pPr>
            <w:r w:rsidRPr="004A360C">
              <w:t>LN referencing with no ciphering, high level security;</w:t>
            </w:r>
          </w:p>
        </w:tc>
        <w:tc>
          <w:tcPr>
            <w:tcW w:w="5488" w:type="dxa"/>
          </w:tcPr>
          <w:p w14:paraId="3D5A3934" w14:textId="77777777" w:rsidR="00162259" w:rsidRPr="004A360C" w:rsidRDefault="00162259" w:rsidP="004A360C">
            <w:pPr>
              <w:pStyle w:val="TABLE-cell"/>
            </w:pPr>
            <w:r w:rsidRPr="004A360C">
              <w:t xml:space="preserve">60 36 A1 09 06 07 60 85 74 05 08 01 01 8A 02 07 </w:t>
            </w:r>
            <w:r w:rsidRPr="004A360C">
              <w:br/>
              <w:t xml:space="preserve">80 8B 07 60 85 74 05 08 02 05 AC 0A 80 08 4B 35 </w:t>
            </w:r>
            <w:r w:rsidRPr="004A360C">
              <w:br/>
              <w:t xml:space="preserve">36 69 56 61 67 59 BE 10 04 0E 01 00 00 00 06 5F </w:t>
            </w:r>
            <w:r w:rsidRPr="004A360C">
              <w:br/>
              <w:t>1F 04 00 00 7E 1F 04 B0</w:t>
            </w:r>
          </w:p>
        </w:tc>
      </w:tr>
      <w:tr w:rsidR="00162259" w:rsidRPr="00347160" w14:paraId="0179EBBE" w14:textId="77777777" w:rsidTr="00077BDE">
        <w:trPr>
          <w:cantSplit/>
          <w:jc w:val="center"/>
        </w:trPr>
        <w:tc>
          <w:tcPr>
            <w:tcW w:w="3798" w:type="dxa"/>
            <w:vAlign w:val="center"/>
          </w:tcPr>
          <w:p w14:paraId="50737209" w14:textId="77777777" w:rsidR="00162259" w:rsidRPr="004A360C" w:rsidRDefault="00162259" w:rsidP="004A360C">
            <w:pPr>
              <w:pStyle w:val="TABLE-cell"/>
            </w:pPr>
            <w:r w:rsidRPr="004A360C">
              <w:t>SN referencing with no ciphering, lowest level security;</w:t>
            </w:r>
          </w:p>
        </w:tc>
        <w:tc>
          <w:tcPr>
            <w:tcW w:w="5488" w:type="dxa"/>
          </w:tcPr>
          <w:p w14:paraId="77EAB049" w14:textId="77777777" w:rsidR="00162259" w:rsidRPr="004A360C" w:rsidRDefault="00162259" w:rsidP="004A360C">
            <w:pPr>
              <w:pStyle w:val="TABLE-cell"/>
            </w:pPr>
            <w:r w:rsidRPr="004A360C">
              <w:t xml:space="preserve">60 1D A1 09 06 07 60 85 74 05 08 01 02 BE 10 04 </w:t>
            </w:r>
            <w:r w:rsidRPr="004A360C">
              <w:br/>
              <w:t>0E 01 00 00 00 06 5F 1F 04 00 1C 03 20 04 B0</w:t>
            </w:r>
          </w:p>
        </w:tc>
      </w:tr>
      <w:tr w:rsidR="00162259" w:rsidRPr="00347160" w14:paraId="3AF91444" w14:textId="77777777" w:rsidTr="00077BDE">
        <w:trPr>
          <w:cantSplit/>
          <w:jc w:val="center"/>
        </w:trPr>
        <w:tc>
          <w:tcPr>
            <w:tcW w:w="3798" w:type="dxa"/>
            <w:vAlign w:val="center"/>
          </w:tcPr>
          <w:p w14:paraId="3D557805" w14:textId="77777777" w:rsidR="00162259" w:rsidRPr="004A360C" w:rsidRDefault="00162259" w:rsidP="004A360C">
            <w:pPr>
              <w:pStyle w:val="TABLE-cell"/>
            </w:pPr>
            <w:r w:rsidRPr="004A360C">
              <w:lastRenderedPageBreak/>
              <w:t>SN referencing with no ciphering, low level security;</w:t>
            </w:r>
          </w:p>
        </w:tc>
        <w:tc>
          <w:tcPr>
            <w:tcW w:w="5488" w:type="dxa"/>
          </w:tcPr>
          <w:p w14:paraId="12EA20CD" w14:textId="77777777" w:rsidR="00162259" w:rsidRPr="004A360C" w:rsidRDefault="00162259" w:rsidP="004A360C">
            <w:pPr>
              <w:pStyle w:val="TABLE-cell"/>
            </w:pPr>
            <w:r w:rsidRPr="004A360C">
              <w:t xml:space="preserve">60 36 A1 09 06 07 60 85 74 05 08 01 02 8A 02 07 </w:t>
            </w:r>
            <w:r w:rsidRPr="004A360C">
              <w:br/>
              <w:t xml:space="preserve">80 8B 07 60 85 74 05 08 02 01 AC 0A 80 08 31 32 </w:t>
            </w:r>
            <w:r w:rsidRPr="004A360C">
              <w:br/>
              <w:t xml:space="preserve">33 34 35 36 37 38 BE 10 04 0E 01 00 00 00 06 5F </w:t>
            </w:r>
            <w:r w:rsidRPr="004A360C">
              <w:br/>
              <w:t>1F 04 00 1C 03 20 04 B0</w:t>
            </w:r>
          </w:p>
        </w:tc>
      </w:tr>
      <w:tr w:rsidR="00162259" w:rsidRPr="00347160" w14:paraId="39C015DB" w14:textId="77777777" w:rsidTr="00077BDE">
        <w:trPr>
          <w:cantSplit/>
          <w:jc w:val="center"/>
        </w:trPr>
        <w:tc>
          <w:tcPr>
            <w:tcW w:w="3798" w:type="dxa"/>
            <w:vAlign w:val="center"/>
          </w:tcPr>
          <w:p w14:paraId="008B4C99" w14:textId="77777777" w:rsidR="00162259" w:rsidRPr="004A360C" w:rsidRDefault="00162259" w:rsidP="004A360C">
            <w:pPr>
              <w:pStyle w:val="TABLE-cell"/>
            </w:pPr>
            <w:r w:rsidRPr="004A360C">
              <w:t>SN referencing with no ciphering, high level security</w:t>
            </w:r>
          </w:p>
        </w:tc>
        <w:tc>
          <w:tcPr>
            <w:tcW w:w="5488" w:type="dxa"/>
          </w:tcPr>
          <w:p w14:paraId="7B063F87" w14:textId="77777777" w:rsidR="00162259" w:rsidRPr="004A360C" w:rsidRDefault="00162259" w:rsidP="004A360C">
            <w:pPr>
              <w:pStyle w:val="TABLE-cell"/>
            </w:pPr>
            <w:r w:rsidRPr="004A360C">
              <w:t xml:space="preserve">60 36 A1 09 06 07 60 85 74 05 08 01 02 8A 02 07 </w:t>
            </w:r>
            <w:r w:rsidRPr="004A360C">
              <w:br/>
              <w:t xml:space="preserve">80 8B 07 60 85 74 05 08 02 05 AC 0A 80 08 4B 35 </w:t>
            </w:r>
            <w:r w:rsidRPr="004A360C">
              <w:br/>
              <w:t xml:space="preserve">36 69 56 61 67 59 BE 10 04 0E 01 00 00 00 06 5F </w:t>
            </w:r>
            <w:r w:rsidRPr="004A360C">
              <w:br/>
              <w:t>1F 04 00 1C 03 20 04 B0</w:t>
            </w:r>
          </w:p>
        </w:tc>
      </w:tr>
    </w:tbl>
    <w:p w14:paraId="191342A9" w14:textId="77777777" w:rsidR="00F82099" w:rsidRDefault="00F82099" w:rsidP="00F82099">
      <w:pPr>
        <w:pStyle w:val="NOTE"/>
      </w:pPr>
      <w:bookmarkStart w:id="6822" w:name="_Toc247462409"/>
      <w:bookmarkStart w:id="6823" w:name="_Toc249289655"/>
      <w:bookmarkStart w:id="6824" w:name="_Toc277948377"/>
      <w:bookmarkStart w:id="6825" w:name="_Toc315426467"/>
      <w:bookmarkStart w:id="6826" w:name="_Toc406524263"/>
      <w:bookmarkStart w:id="6827" w:name="_Toc437856624"/>
    </w:p>
    <w:p w14:paraId="12F1078B" w14:textId="77777777" w:rsidR="00162259" w:rsidRPr="00F82099" w:rsidRDefault="00162259" w:rsidP="00F82099">
      <w:pPr>
        <w:pStyle w:val="ANNEX-heading1"/>
      </w:pPr>
      <w:bookmarkStart w:id="6828" w:name="_Toc97127318"/>
      <w:r w:rsidRPr="00F82099">
        <w:t>Encoding of the AARE APDU</w:t>
      </w:r>
      <w:bookmarkEnd w:id="6822"/>
      <w:bookmarkEnd w:id="6823"/>
      <w:bookmarkEnd w:id="6824"/>
      <w:bookmarkEnd w:id="6825"/>
      <w:bookmarkEnd w:id="6826"/>
      <w:bookmarkEnd w:id="6827"/>
      <w:bookmarkEnd w:id="6828"/>
    </w:p>
    <w:p w14:paraId="43BB112C" w14:textId="77777777" w:rsidR="00162259" w:rsidRPr="00347160" w:rsidRDefault="00162259" w:rsidP="00F82099">
      <w:pPr>
        <w:pStyle w:val="PARAGRAPH"/>
      </w:pPr>
      <w:r w:rsidRPr="00347160">
        <w:t>Here, six different cases are shown:</w:t>
      </w:r>
    </w:p>
    <w:p w14:paraId="7A8EAF3B" w14:textId="77777777" w:rsidR="00162259" w:rsidRPr="00347160" w:rsidRDefault="00162259" w:rsidP="00695ACD">
      <w:pPr>
        <w:pStyle w:val="ListBullet"/>
        <w:numPr>
          <w:ilvl w:val="0"/>
          <w:numId w:val="47"/>
        </w:numPr>
      </w:pPr>
      <w:r w:rsidRPr="00347160">
        <w:t>LN referencing with no ciphering, no security or LLS, successful establishment of the AA;</w:t>
      </w:r>
    </w:p>
    <w:p w14:paraId="4EE55A00" w14:textId="77777777" w:rsidR="00162259" w:rsidRPr="00347160" w:rsidRDefault="00162259" w:rsidP="00695ACD">
      <w:pPr>
        <w:pStyle w:val="ListBullet"/>
        <w:numPr>
          <w:ilvl w:val="0"/>
          <w:numId w:val="47"/>
        </w:numPr>
      </w:pPr>
      <w:r w:rsidRPr="00347160">
        <w:t>LN referencing with no ciphering, no security or LLS, failure because the proposed application-context-name does not fit the application-context-name supported by the server (failure case 1):</w:t>
      </w:r>
    </w:p>
    <w:p w14:paraId="4FBA9DAC" w14:textId="77777777" w:rsidR="00162259" w:rsidRPr="00347160" w:rsidRDefault="00162259" w:rsidP="00521922">
      <w:pPr>
        <w:pStyle w:val="ListDash2"/>
      </w:pPr>
      <w:r w:rsidRPr="00347160">
        <w:t>when the meter uses LN referencing, SN referencing is proposed;</w:t>
      </w:r>
    </w:p>
    <w:p w14:paraId="453FA9FF" w14:textId="77777777" w:rsidR="00162259" w:rsidRPr="00347160" w:rsidRDefault="00162259" w:rsidP="00521922">
      <w:pPr>
        <w:pStyle w:val="ListDash2"/>
      </w:pPr>
      <w:r w:rsidRPr="00347160">
        <w:t>when the meter uses SN referencing, LN referencing is proposed;</w:t>
      </w:r>
    </w:p>
    <w:p w14:paraId="366985A9" w14:textId="77777777" w:rsidR="00162259" w:rsidRPr="00347160" w:rsidRDefault="00162259" w:rsidP="00695ACD">
      <w:pPr>
        <w:pStyle w:val="ListBullet"/>
        <w:numPr>
          <w:ilvl w:val="0"/>
          <w:numId w:val="47"/>
        </w:numPr>
      </w:pPr>
      <w:r w:rsidRPr="00347160">
        <w:t>LN referencing with no ciphering, no security or LLS, failure because the proposed-dlms-version-number is too low; (failure case 2)</w:t>
      </w:r>
    </w:p>
    <w:p w14:paraId="09397F10" w14:textId="77777777" w:rsidR="00162259" w:rsidRPr="00347160" w:rsidRDefault="00162259" w:rsidP="00695ACD">
      <w:pPr>
        <w:pStyle w:val="ListBullet"/>
        <w:numPr>
          <w:ilvl w:val="0"/>
          <w:numId w:val="47"/>
        </w:numPr>
      </w:pPr>
      <w:r w:rsidRPr="00347160">
        <w:t>LN referencing with no ciphering, HLS, successful establishment of the AA;</w:t>
      </w:r>
    </w:p>
    <w:p w14:paraId="7DCC340B" w14:textId="77777777" w:rsidR="0082111E" w:rsidRDefault="00162259" w:rsidP="00695ACD">
      <w:pPr>
        <w:pStyle w:val="ListBullet"/>
        <w:numPr>
          <w:ilvl w:val="0"/>
          <w:numId w:val="47"/>
        </w:numPr>
      </w:pPr>
      <w:r w:rsidRPr="00347160">
        <w:t>SN referencing with no ciphering, no security or LLS, successful establishment of the AA;</w:t>
      </w:r>
    </w:p>
    <w:p w14:paraId="1DF582C8" w14:textId="77777777" w:rsidR="00E038BF" w:rsidRPr="00347160" w:rsidRDefault="00162259" w:rsidP="00695ACD">
      <w:pPr>
        <w:pStyle w:val="ListBullet"/>
        <w:numPr>
          <w:ilvl w:val="0"/>
          <w:numId w:val="47"/>
        </w:numPr>
      </w:pPr>
      <w:r w:rsidRPr="00347160">
        <w:t>SN referencing with no ciphering, HLS, successful establishment of the AA.</w:t>
      </w:r>
    </w:p>
    <w:p w14:paraId="6EA70500" w14:textId="71DB38E3" w:rsidR="00E038BF" w:rsidRPr="00347160" w:rsidRDefault="00E038BF">
      <w:pPr>
        <w:pStyle w:val="PARAGRAPH"/>
      </w:pPr>
      <w:r w:rsidRPr="00347160">
        <w:t xml:space="preserve">The encoding is </w:t>
      </w:r>
      <w:r w:rsidR="00F013DC">
        <w:t xml:space="preserve">Shown in </w:t>
      </w:r>
      <w:r w:rsidR="00C40FCE">
        <w:fldChar w:fldCharType="begin"/>
      </w:r>
      <w:r w:rsidR="00C40FCE">
        <w:instrText xml:space="preserve"> REF _Ref421555177 \h </w:instrText>
      </w:r>
      <w:r w:rsidR="00C40FCE">
        <w:fldChar w:fldCharType="separate"/>
      </w:r>
      <w:r w:rsidR="00DC4BE9">
        <w:t>Table D.</w:t>
      </w:r>
      <w:r w:rsidR="00DC4BE9">
        <w:rPr>
          <w:noProof/>
        </w:rPr>
        <w:t>6</w:t>
      </w:r>
      <w:r w:rsidR="00C40FCE">
        <w:fldChar w:fldCharType="end"/>
      </w:r>
      <w:r w:rsidR="00F013DC">
        <w:t xml:space="preserve">. See also </w:t>
      </w:r>
      <w:r w:rsidR="00C40FCE">
        <w:fldChar w:fldCharType="begin"/>
      </w:r>
      <w:r w:rsidR="00C40FCE">
        <w:instrText xml:space="preserve"> REF _Ref421555179 \h </w:instrText>
      </w:r>
      <w:r w:rsidR="00C40FCE">
        <w:fldChar w:fldCharType="separate"/>
      </w:r>
      <w:r w:rsidR="00DC4BE9">
        <w:t>Table D.</w:t>
      </w:r>
      <w:r w:rsidR="00DC4BE9">
        <w:rPr>
          <w:noProof/>
        </w:rPr>
        <w:t>7</w:t>
      </w:r>
      <w:r w:rsidR="00C40FCE">
        <w:fldChar w:fldCharType="end"/>
      </w:r>
      <w:r w:rsidR="00F013DC">
        <w:t>.</w:t>
      </w:r>
    </w:p>
    <w:p w14:paraId="1877C2BE" w14:textId="77777777" w:rsidR="00077BDE" w:rsidRDefault="00077BDE">
      <w:pPr>
        <w:pStyle w:val="PARAGRAPH"/>
        <w:sectPr w:rsidR="00077BDE" w:rsidSect="00077BDE">
          <w:headerReference w:type="even" r:id="rId107"/>
          <w:headerReference w:type="default" r:id="rId108"/>
          <w:pgSz w:w="11906" w:h="16840" w:code="9"/>
          <w:pgMar w:top="1701" w:right="1418" w:bottom="851" w:left="1418" w:header="1134" w:footer="737" w:gutter="0"/>
          <w:pgNumType w:start="2"/>
          <w:cols w:space="720"/>
          <w:docGrid w:linePitch="272"/>
        </w:sectPr>
      </w:pPr>
    </w:p>
    <w:p w14:paraId="4576C2AC" w14:textId="638FF8A6" w:rsidR="00E038BF" w:rsidRPr="00347160" w:rsidRDefault="001D4951" w:rsidP="00E038BF">
      <w:pPr>
        <w:pStyle w:val="TABLE-title"/>
        <w:keepNext w:val="0"/>
      </w:pPr>
      <w:bookmarkStart w:id="6829" w:name="_Ref421555177"/>
      <w:bookmarkStart w:id="6830" w:name="_Toc437856815"/>
      <w:bookmarkStart w:id="6831" w:name="_Toc97127528"/>
      <w:r>
        <w:lastRenderedPageBreak/>
        <w:t>Table D.</w:t>
      </w:r>
      <w:fldSimple w:instr=" SEQ Table_D. \* ARABIC ">
        <w:r w:rsidR="00DC4BE9">
          <w:rPr>
            <w:noProof/>
          </w:rPr>
          <w:t>6</w:t>
        </w:r>
      </w:fldSimple>
      <w:bookmarkEnd w:id="6829"/>
      <w:r>
        <w:t xml:space="preserve"> </w:t>
      </w:r>
      <w:r w:rsidRPr="00347160">
        <w:t xml:space="preserve">– </w:t>
      </w:r>
      <w:r w:rsidR="00E038BF" w:rsidRPr="00347160">
        <w:rPr>
          <w:iCs/>
        </w:rPr>
        <w:t>BER encoding of the AARE APDU</w:t>
      </w:r>
      <w:bookmarkEnd w:id="6830"/>
      <w:bookmarkEnd w:id="6831"/>
    </w:p>
    <w:tbl>
      <w:tblPr>
        <w:tblW w:w="141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87"/>
        <w:gridCol w:w="1381"/>
        <w:gridCol w:w="1381"/>
        <w:gridCol w:w="1381"/>
        <w:gridCol w:w="1381"/>
        <w:gridCol w:w="1381"/>
        <w:gridCol w:w="1381"/>
      </w:tblGrid>
      <w:tr w:rsidR="00E038BF" w:rsidRPr="00347160" w14:paraId="5F6EEFCF" w14:textId="77777777" w:rsidTr="00077BDE">
        <w:trPr>
          <w:cantSplit/>
          <w:tblHeader/>
          <w:jc w:val="center"/>
        </w:trPr>
        <w:tc>
          <w:tcPr>
            <w:tcW w:w="6036" w:type="dxa"/>
          </w:tcPr>
          <w:p w14:paraId="78171D8B" w14:textId="77777777" w:rsidR="00E038BF" w:rsidRPr="00347160" w:rsidRDefault="00E038BF" w:rsidP="00521E1B">
            <w:pPr>
              <w:pStyle w:val="TABLE-col-heading"/>
              <w:keepNext w:val="0"/>
              <w:jc w:val="left"/>
              <w:rPr>
                <w:rFonts w:ascii="Courier New" w:hAnsi="Courier New" w:cs="Courier New"/>
              </w:rPr>
            </w:pPr>
            <w:r w:rsidRPr="00347160">
              <w:rPr>
                <w:rFonts w:ascii="Courier New" w:hAnsi="Courier New" w:cs="Courier New"/>
                <w:i/>
                <w:color w:val="000000"/>
              </w:rPr>
              <w:t>-- BER encoding of the AARE APDU</w:t>
            </w:r>
          </w:p>
        </w:tc>
        <w:tc>
          <w:tcPr>
            <w:tcW w:w="5644" w:type="dxa"/>
            <w:gridSpan w:val="4"/>
          </w:tcPr>
          <w:p w14:paraId="29D54E44" w14:textId="77777777" w:rsidR="00E038BF" w:rsidRPr="00347160" w:rsidRDefault="00E038BF" w:rsidP="00521E1B">
            <w:pPr>
              <w:pStyle w:val="TABLE-col-heading"/>
              <w:keepNext w:val="0"/>
              <w:rPr>
                <w:rFonts w:ascii="Courier New" w:hAnsi="Courier New" w:cs="Courier New"/>
              </w:rPr>
            </w:pPr>
            <w:r w:rsidRPr="00347160">
              <w:rPr>
                <w:rFonts w:ascii="Courier New" w:hAnsi="Courier New" w:cs="Courier New"/>
              </w:rPr>
              <w:t>LN referencing</w:t>
            </w:r>
          </w:p>
        </w:tc>
        <w:tc>
          <w:tcPr>
            <w:tcW w:w="2822" w:type="dxa"/>
            <w:gridSpan w:val="2"/>
          </w:tcPr>
          <w:p w14:paraId="7728486A" w14:textId="77777777" w:rsidR="00E038BF" w:rsidRPr="00347160" w:rsidRDefault="00E038BF" w:rsidP="00521E1B">
            <w:pPr>
              <w:pStyle w:val="TABLE-col-heading"/>
              <w:keepNext w:val="0"/>
              <w:rPr>
                <w:rFonts w:ascii="Courier New" w:hAnsi="Courier New" w:cs="Courier New"/>
              </w:rPr>
            </w:pPr>
            <w:r w:rsidRPr="00347160">
              <w:rPr>
                <w:rFonts w:ascii="Courier New" w:hAnsi="Courier New" w:cs="Courier New"/>
              </w:rPr>
              <w:t>SN referencing</w:t>
            </w:r>
          </w:p>
        </w:tc>
      </w:tr>
      <w:tr w:rsidR="00E038BF" w:rsidRPr="00347160" w14:paraId="3CE9CF77" w14:textId="77777777" w:rsidTr="00077BDE">
        <w:trPr>
          <w:cantSplit/>
          <w:tblHeader/>
          <w:jc w:val="center"/>
        </w:trPr>
        <w:tc>
          <w:tcPr>
            <w:tcW w:w="6036" w:type="dxa"/>
          </w:tcPr>
          <w:p w14:paraId="3DF2C838" w14:textId="77777777" w:rsidR="00E038BF" w:rsidRPr="00347160" w:rsidRDefault="00E038BF" w:rsidP="00521E1B">
            <w:pPr>
              <w:pStyle w:val="TABLE-cell"/>
              <w:rPr>
                <w:rFonts w:ascii="Courier New" w:hAnsi="Courier New" w:cs="Courier New"/>
                <w:color w:val="000000"/>
              </w:rPr>
            </w:pPr>
          </w:p>
        </w:tc>
        <w:tc>
          <w:tcPr>
            <w:tcW w:w="1411" w:type="dxa"/>
            <w:vAlign w:val="center"/>
          </w:tcPr>
          <w:p w14:paraId="25F7D507" w14:textId="77777777" w:rsidR="00E038BF" w:rsidRPr="00347160" w:rsidRDefault="00E038BF" w:rsidP="00521E1B">
            <w:pPr>
              <w:pStyle w:val="TABLE-cell"/>
              <w:jc w:val="center"/>
              <w:rPr>
                <w:rFonts w:ascii="Courier New" w:hAnsi="Courier New" w:cs="Courier New"/>
                <w:b/>
                <w:bCs w:val="0"/>
              </w:rPr>
            </w:pPr>
            <w:r w:rsidRPr="00347160">
              <w:rPr>
                <w:rFonts w:ascii="Courier New" w:hAnsi="Courier New" w:cs="Courier New"/>
                <w:b/>
                <w:bCs w:val="0"/>
              </w:rPr>
              <w:t>No sec./LLS  success</w:t>
            </w:r>
          </w:p>
        </w:tc>
        <w:tc>
          <w:tcPr>
            <w:tcW w:w="1411" w:type="dxa"/>
            <w:vAlign w:val="center"/>
          </w:tcPr>
          <w:p w14:paraId="2FB4285D" w14:textId="77777777" w:rsidR="00E038BF" w:rsidRPr="00347160" w:rsidRDefault="00E038BF" w:rsidP="00521E1B">
            <w:pPr>
              <w:pStyle w:val="TABLE-cell"/>
              <w:jc w:val="center"/>
              <w:rPr>
                <w:rFonts w:ascii="Courier New" w:hAnsi="Courier New" w:cs="Courier New"/>
                <w:b/>
                <w:bCs w:val="0"/>
              </w:rPr>
            </w:pPr>
            <w:r w:rsidRPr="00347160">
              <w:rPr>
                <w:rFonts w:ascii="Courier New" w:hAnsi="Courier New" w:cs="Courier New"/>
                <w:b/>
                <w:bCs w:val="0"/>
              </w:rPr>
              <w:t>No sec./LLS failure 1</w:t>
            </w:r>
          </w:p>
        </w:tc>
        <w:tc>
          <w:tcPr>
            <w:tcW w:w="1411" w:type="dxa"/>
            <w:vAlign w:val="center"/>
          </w:tcPr>
          <w:p w14:paraId="2D7D41D1" w14:textId="77777777" w:rsidR="00E038BF" w:rsidRPr="00347160" w:rsidRDefault="00E038BF" w:rsidP="00521E1B">
            <w:pPr>
              <w:pStyle w:val="TABLE-cell"/>
              <w:jc w:val="center"/>
              <w:rPr>
                <w:rFonts w:ascii="Courier New" w:hAnsi="Courier New" w:cs="Courier New"/>
                <w:b/>
                <w:bCs w:val="0"/>
              </w:rPr>
            </w:pPr>
            <w:r w:rsidRPr="00347160">
              <w:rPr>
                <w:rFonts w:ascii="Courier New" w:hAnsi="Courier New" w:cs="Courier New"/>
                <w:b/>
                <w:bCs w:val="0"/>
              </w:rPr>
              <w:t>No sec./LLS failure 2</w:t>
            </w:r>
          </w:p>
        </w:tc>
        <w:tc>
          <w:tcPr>
            <w:tcW w:w="1411" w:type="dxa"/>
            <w:vAlign w:val="center"/>
          </w:tcPr>
          <w:p w14:paraId="3952B416" w14:textId="77777777" w:rsidR="00E038BF" w:rsidRPr="00347160" w:rsidRDefault="00E038BF" w:rsidP="00521E1B">
            <w:pPr>
              <w:pStyle w:val="TABLE-cell"/>
              <w:jc w:val="center"/>
              <w:rPr>
                <w:rFonts w:ascii="Courier New" w:hAnsi="Courier New" w:cs="Courier New"/>
                <w:b/>
                <w:bCs w:val="0"/>
              </w:rPr>
            </w:pPr>
            <w:r w:rsidRPr="00347160">
              <w:rPr>
                <w:rFonts w:ascii="Courier New" w:hAnsi="Courier New" w:cs="Courier New"/>
                <w:b/>
                <w:bCs w:val="0"/>
              </w:rPr>
              <w:t xml:space="preserve">HLS </w:t>
            </w:r>
            <w:r w:rsidRPr="00347160">
              <w:rPr>
                <w:rFonts w:ascii="Courier New" w:hAnsi="Courier New" w:cs="Courier New"/>
                <w:b/>
                <w:bCs w:val="0"/>
              </w:rPr>
              <w:br/>
              <w:t>success</w:t>
            </w:r>
          </w:p>
        </w:tc>
        <w:tc>
          <w:tcPr>
            <w:tcW w:w="1411" w:type="dxa"/>
            <w:vAlign w:val="center"/>
          </w:tcPr>
          <w:p w14:paraId="34D37C92" w14:textId="77777777" w:rsidR="00E038BF" w:rsidRPr="00347160" w:rsidRDefault="00E038BF" w:rsidP="00521E1B">
            <w:pPr>
              <w:pStyle w:val="TABLE-cell"/>
              <w:jc w:val="center"/>
              <w:rPr>
                <w:rFonts w:ascii="Courier New" w:hAnsi="Courier New" w:cs="Courier New"/>
                <w:b/>
                <w:bCs w:val="0"/>
              </w:rPr>
            </w:pPr>
            <w:r w:rsidRPr="00347160">
              <w:rPr>
                <w:rFonts w:ascii="Courier New" w:hAnsi="Courier New" w:cs="Courier New"/>
                <w:b/>
                <w:bCs w:val="0"/>
              </w:rPr>
              <w:t>No sec./LLS success</w:t>
            </w:r>
          </w:p>
        </w:tc>
        <w:tc>
          <w:tcPr>
            <w:tcW w:w="1411" w:type="dxa"/>
            <w:vAlign w:val="center"/>
          </w:tcPr>
          <w:p w14:paraId="305EB8F1" w14:textId="77777777" w:rsidR="00E038BF" w:rsidRPr="00347160" w:rsidRDefault="00E038BF" w:rsidP="00521E1B">
            <w:pPr>
              <w:pStyle w:val="TABLE-cell"/>
              <w:jc w:val="center"/>
              <w:rPr>
                <w:rFonts w:ascii="Courier New" w:hAnsi="Courier New" w:cs="Courier New"/>
                <w:b/>
                <w:bCs w:val="0"/>
              </w:rPr>
            </w:pPr>
            <w:r w:rsidRPr="00347160">
              <w:rPr>
                <w:rFonts w:ascii="Courier New" w:hAnsi="Courier New" w:cs="Courier New"/>
                <w:b/>
                <w:bCs w:val="0"/>
              </w:rPr>
              <w:t>HLS</w:t>
            </w:r>
            <w:r w:rsidRPr="00347160">
              <w:rPr>
                <w:rFonts w:ascii="Courier New" w:hAnsi="Courier New" w:cs="Courier New"/>
                <w:b/>
                <w:bCs w:val="0"/>
              </w:rPr>
              <w:br/>
              <w:t>success</w:t>
            </w:r>
          </w:p>
        </w:tc>
      </w:tr>
      <w:tr w:rsidR="00E038BF" w:rsidRPr="00347160" w14:paraId="72CE7272" w14:textId="77777777" w:rsidTr="00077BDE">
        <w:trPr>
          <w:cantSplit/>
          <w:jc w:val="center"/>
        </w:trPr>
        <w:tc>
          <w:tcPr>
            <w:tcW w:w="6036" w:type="dxa"/>
          </w:tcPr>
          <w:p w14:paraId="70C8E0DE" w14:textId="77777777" w:rsidR="00E038BF" w:rsidRPr="00347160" w:rsidRDefault="00E038BF" w:rsidP="00521E1B">
            <w:pPr>
              <w:pStyle w:val="TABLE-cell"/>
              <w:rPr>
                <w:rFonts w:ascii="Courier New" w:hAnsi="Courier New" w:cs="Courier New"/>
              </w:rPr>
            </w:pPr>
            <w:r w:rsidRPr="00347160">
              <w:rPr>
                <w:rFonts w:ascii="Courier New" w:hAnsi="Courier New" w:cs="Courier New"/>
                <w:color w:val="000000"/>
              </w:rPr>
              <w:t xml:space="preserve">// encoding of the tag for the AARE APDU </w:t>
            </w:r>
            <w:r w:rsidRPr="00347160">
              <w:rPr>
                <w:rFonts w:ascii="Courier New" w:hAnsi="Courier New" w:cs="Courier New"/>
                <w:i/>
                <w:iCs/>
                <w:color w:val="000000"/>
              </w:rPr>
              <w:t>([APPLICATION 1], Application)</w:t>
            </w:r>
          </w:p>
        </w:tc>
        <w:tc>
          <w:tcPr>
            <w:tcW w:w="5644" w:type="dxa"/>
            <w:gridSpan w:val="4"/>
            <w:vAlign w:val="center"/>
          </w:tcPr>
          <w:p w14:paraId="6567A047"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61</w:t>
            </w:r>
          </w:p>
        </w:tc>
        <w:tc>
          <w:tcPr>
            <w:tcW w:w="2822" w:type="dxa"/>
            <w:gridSpan w:val="2"/>
            <w:vAlign w:val="center"/>
          </w:tcPr>
          <w:p w14:paraId="537CB8E8"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61</w:t>
            </w:r>
          </w:p>
        </w:tc>
      </w:tr>
      <w:tr w:rsidR="00E038BF" w:rsidRPr="00347160" w14:paraId="410753E4" w14:textId="77777777" w:rsidTr="00077BDE">
        <w:trPr>
          <w:cantSplit/>
          <w:jc w:val="center"/>
        </w:trPr>
        <w:tc>
          <w:tcPr>
            <w:tcW w:w="6036" w:type="dxa"/>
          </w:tcPr>
          <w:p w14:paraId="75097B45" w14:textId="77777777" w:rsidR="00E038BF" w:rsidRPr="00347160" w:rsidRDefault="00E038BF" w:rsidP="00521E1B">
            <w:pPr>
              <w:pStyle w:val="TABLE-cell"/>
              <w:rPr>
                <w:rFonts w:ascii="Courier New" w:hAnsi="Courier New" w:cs="Courier New"/>
                <w:color w:val="000000"/>
              </w:rPr>
            </w:pPr>
            <w:r w:rsidRPr="00347160">
              <w:rPr>
                <w:rFonts w:ascii="Courier New" w:hAnsi="Courier New" w:cs="Courier New"/>
                <w:color w:val="000000"/>
              </w:rPr>
              <w:t>// encoding of the length of the AARE’s contents field</w:t>
            </w:r>
          </w:p>
        </w:tc>
        <w:tc>
          <w:tcPr>
            <w:tcW w:w="1411" w:type="dxa"/>
            <w:vAlign w:val="center"/>
          </w:tcPr>
          <w:p w14:paraId="07CAE9A6"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29</w:t>
            </w:r>
          </w:p>
        </w:tc>
        <w:tc>
          <w:tcPr>
            <w:tcW w:w="1411" w:type="dxa"/>
            <w:vAlign w:val="center"/>
          </w:tcPr>
          <w:p w14:paraId="0E724838"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29</w:t>
            </w:r>
          </w:p>
        </w:tc>
        <w:tc>
          <w:tcPr>
            <w:tcW w:w="1411" w:type="dxa"/>
            <w:vAlign w:val="center"/>
          </w:tcPr>
          <w:p w14:paraId="514947B0"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1F</w:t>
            </w:r>
          </w:p>
        </w:tc>
        <w:tc>
          <w:tcPr>
            <w:tcW w:w="1411" w:type="dxa"/>
            <w:vAlign w:val="center"/>
          </w:tcPr>
          <w:p w14:paraId="034FFF63"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42</w:t>
            </w:r>
          </w:p>
        </w:tc>
        <w:tc>
          <w:tcPr>
            <w:tcW w:w="1411" w:type="dxa"/>
            <w:vAlign w:val="center"/>
          </w:tcPr>
          <w:p w14:paraId="2F052147"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29</w:t>
            </w:r>
          </w:p>
        </w:tc>
        <w:tc>
          <w:tcPr>
            <w:tcW w:w="1411" w:type="dxa"/>
            <w:vAlign w:val="center"/>
          </w:tcPr>
          <w:p w14:paraId="72DA6FFE"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42</w:t>
            </w:r>
          </w:p>
        </w:tc>
      </w:tr>
      <w:tr w:rsidR="00E038BF" w:rsidRPr="00347160" w14:paraId="6D3FEEC0" w14:textId="77777777" w:rsidTr="00077BDE">
        <w:trPr>
          <w:cantSplit/>
          <w:jc w:val="center"/>
        </w:trPr>
        <w:tc>
          <w:tcPr>
            <w:tcW w:w="6036" w:type="dxa"/>
          </w:tcPr>
          <w:p w14:paraId="512A2BF7" w14:textId="77777777" w:rsidR="00E038BF" w:rsidRPr="00347160" w:rsidRDefault="00E038BF" w:rsidP="00521E1B">
            <w:pPr>
              <w:pStyle w:val="TABLE-cell"/>
              <w:rPr>
                <w:rFonts w:ascii="Courier New" w:hAnsi="Courier New" w:cs="Courier New"/>
                <w:i/>
              </w:rPr>
            </w:pPr>
            <w:r w:rsidRPr="00347160">
              <w:rPr>
                <w:rFonts w:ascii="Courier New" w:hAnsi="Courier New" w:cs="Courier New"/>
                <w:i/>
                <w:color w:val="000000"/>
              </w:rPr>
              <w:t xml:space="preserve">-- protocol-version field ([0], </w:t>
            </w:r>
            <w:r w:rsidRPr="00347160">
              <w:rPr>
                <w:rFonts w:ascii="Courier New" w:hAnsi="Courier New" w:cs="Courier New"/>
                <w:b/>
                <w:bCs w:val="0"/>
                <w:i/>
                <w:color w:val="000000"/>
              </w:rPr>
              <w:t xml:space="preserve">IMPLICIT BIT STRING </w:t>
            </w:r>
            <w:r w:rsidRPr="00347160">
              <w:rPr>
                <w:rFonts w:ascii="Courier New" w:hAnsi="Courier New" w:cs="Courier New"/>
                <w:i/>
                <w:color w:val="000000"/>
              </w:rPr>
              <w:t xml:space="preserve">{ version1 (0) } </w:t>
            </w:r>
            <w:r w:rsidRPr="00347160">
              <w:rPr>
                <w:rFonts w:ascii="Courier New" w:hAnsi="Courier New" w:cs="Courier New"/>
                <w:b/>
                <w:bCs w:val="0"/>
                <w:i/>
                <w:color w:val="000000"/>
              </w:rPr>
              <w:t xml:space="preserve">DEFAULT </w:t>
            </w:r>
            <w:r w:rsidRPr="00347160">
              <w:rPr>
                <w:rFonts w:ascii="Courier New" w:hAnsi="Courier New" w:cs="Courier New"/>
                <w:i/>
                <w:color w:val="000000"/>
              </w:rPr>
              <w:t>{ version1 }</w:t>
            </w:r>
          </w:p>
        </w:tc>
        <w:tc>
          <w:tcPr>
            <w:tcW w:w="5644" w:type="dxa"/>
            <w:gridSpan w:val="4"/>
            <w:vAlign w:val="center"/>
          </w:tcPr>
          <w:p w14:paraId="59E59046" w14:textId="77777777" w:rsidR="00E038BF" w:rsidRPr="00347160" w:rsidRDefault="00E038BF" w:rsidP="00521E1B">
            <w:pPr>
              <w:pStyle w:val="TABLE-cell"/>
              <w:jc w:val="center"/>
              <w:rPr>
                <w:rFonts w:ascii="Courier New" w:hAnsi="Courier New" w:cs="Courier New"/>
              </w:rPr>
            </w:pPr>
          </w:p>
        </w:tc>
        <w:tc>
          <w:tcPr>
            <w:tcW w:w="2822" w:type="dxa"/>
            <w:gridSpan w:val="2"/>
            <w:vAlign w:val="center"/>
          </w:tcPr>
          <w:p w14:paraId="56DCBCB2" w14:textId="77777777" w:rsidR="00E038BF" w:rsidRPr="00347160" w:rsidRDefault="00E038BF" w:rsidP="00521E1B">
            <w:pPr>
              <w:pStyle w:val="TABLE-cell"/>
              <w:jc w:val="center"/>
              <w:rPr>
                <w:rFonts w:ascii="Courier New" w:hAnsi="Courier New" w:cs="Courier New"/>
              </w:rPr>
            </w:pPr>
          </w:p>
        </w:tc>
      </w:tr>
      <w:tr w:rsidR="00E038BF" w:rsidRPr="00347160" w14:paraId="58E4A504" w14:textId="77777777" w:rsidTr="00077BDE">
        <w:trPr>
          <w:cantSplit/>
          <w:jc w:val="center"/>
        </w:trPr>
        <w:tc>
          <w:tcPr>
            <w:tcW w:w="6036" w:type="dxa"/>
          </w:tcPr>
          <w:p w14:paraId="48B71FC7" w14:textId="77777777" w:rsidR="00E038BF" w:rsidRPr="00347160" w:rsidRDefault="00E038BF" w:rsidP="00521E1B">
            <w:pPr>
              <w:pStyle w:val="TABLE-cell"/>
              <w:rPr>
                <w:rFonts w:ascii="Courier New" w:hAnsi="Courier New" w:cs="Courier New"/>
                <w:i/>
                <w:color w:val="000000"/>
              </w:rPr>
            </w:pPr>
            <w:r w:rsidRPr="00347160">
              <w:rPr>
                <w:rFonts w:ascii="Courier New" w:hAnsi="Courier New" w:cs="Courier New"/>
                <w:iCs/>
                <w:color w:val="000000"/>
              </w:rPr>
              <w:t xml:space="preserve">// no encoding, thus it is considered with its </w:t>
            </w:r>
            <w:r w:rsidRPr="00347160">
              <w:rPr>
                <w:rFonts w:ascii="Courier New" w:hAnsi="Courier New" w:cs="Courier New"/>
                <w:b/>
                <w:bCs w:val="0"/>
                <w:iCs/>
                <w:color w:val="000000"/>
              </w:rPr>
              <w:t>DEFAULT</w:t>
            </w:r>
            <w:r w:rsidRPr="00347160">
              <w:rPr>
                <w:rFonts w:ascii="Courier New" w:hAnsi="Courier New" w:cs="Courier New"/>
                <w:iCs/>
                <w:color w:val="000000"/>
              </w:rPr>
              <w:t xml:space="preserve"> value</w:t>
            </w:r>
          </w:p>
        </w:tc>
        <w:tc>
          <w:tcPr>
            <w:tcW w:w="5644" w:type="dxa"/>
            <w:gridSpan w:val="4"/>
            <w:vAlign w:val="center"/>
          </w:tcPr>
          <w:p w14:paraId="344B0204" w14:textId="77777777" w:rsidR="00E038BF" w:rsidRPr="00347160" w:rsidRDefault="00E038BF" w:rsidP="00521E1B">
            <w:pPr>
              <w:pStyle w:val="TABLE-cell"/>
              <w:jc w:val="center"/>
              <w:rPr>
                <w:rFonts w:ascii="Courier New" w:hAnsi="Courier New" w:cs="Courier New"/>
              </w:rPr>
            </w:pPr>
          </w:p>
        </w:tc>
        <w:tc>
          <w:tcPr>
            <w:tcW w:w="2822" w:type="dxa"/>
            <w:gridSpan w:val="2"/>
            <w:vAlign w:val="center"/>
          </w:tcPr>
          <w:p w14:paraId="3C991C6F" w14:textId="77777777" w:rsidR="00E038BF" w:rsidRPr="00347160" w:rsidRDefault="00E038BF" w:rsidP="00521E1B">
            <w:pPr>
              <w:pStyle w:val="TABLE-cell"/>
              <w:jc w:val="center"/>
              <w:rPr>
                <w:rFonts w:ascii="Courier New" w:hAnsi="Courier New" w:cs="Courier New"/>
              </w:rPr>
            </w:pPr>
          </w:p>
        </w:tc>
      </w:tr>
      <w:tr w:rsidR="00E038BF" w:rsidRPr="00347160" w14:paraId="2687297E" w14:textId="77777777" w:rsidTr="00077BDE">
        <w:trPr>
          <w:cantSplit/>
          <w:jc w:val="center"/>
        </w:trPr>
        <w:tc>
          <w:tcPr>
            <w:tcW w:w="6036" w:type="dxa"/>
          </w:tcPr>
          <w:p w14:paraId="569B6A5C" w14:textId="77777777" w:rsidR="00E038BF" w:rsidRPr="00347160" w:rsidRDefault="00E038BF" w:rsidP="00521E1B">
            <w:pPr>
              <w:pStyle w:val="TABLE-cell"/>
              <w:rPr>
                <w:rFonts w:ascii="Courier New" w:hAnsi="Courier New" w:cs="Courier New"/>
                <w:i/>
                <w:iCs/>
                <w:color w:val="000000"/>
              </w:rPr>
            </w:pPr>
            <w:r w:rsidRPr="00347160">
              <w:rPr>
                <w:rFonts w:ascii="Courier New" w:hAnsi="Courier New" w:cs="Courier New"/>
                <w:i/>
                <w:color w:val="000000"/>
              </w:rPr>
              <w:t xml:space="preserve">-- application-context-name field ([1], Application-context-name, </w:t>
            </w:r>
            <w:r w:rsidRPr="00347160">
              <w:rPr>
                <w:rFonts w:ascii="Courier New" w:hAnsi="Courier New" w:cs="Courier New"/>
                <w:b/>
                <w:bCs w:val="0"/>
                <w:i/>
                <w:color w:val="000000"/>
              </w:rPr>
              <w:t>OBJECT IDENTIFIER</w:t>
            </w:r>
            <w:r w:rsidRPr="00347160">
              <w:rPr>
                <w:rFonts w:ascii="Courier New" w:hAnsi="Courier New" w:cs="Courier New"/>
                <w:i/>
                <w:color w:val="000000"/>
              </w:rPr>
              <w:t>)</w:t>
            </w:r>
          </w:p>
        </w:tc>
        <w:tc>
          <w:tcPr>
            <w:tcW w:w="5644" w:type="dxa"/>
            <w:gridSpan w:val="4"/>
            <w:vAlign w:val="center"/>
          </w:tcPr>
          <w:p w14:paraId="234C3872" w14:textId="77777777" w:rsidR="00E038BF" w:rsidRPr="00347160" w:rsidRDefault="00E038BF" w:rsidP="00521E1B">
            <w:pPr>
              <w:pStyle w:val="TABLE-cell"/>
              <w:jc w:val="center"/>
              <w:rPr>
                <w:rFonts w:ascii="Courier New" w:hAnsi="Courier New" w:cs="Courier New"/>
              </w:rPr>
            </w:pPr>
          </w:p>
        </w:tc>
        <w:tc>
          <w:tcPr>
            <w:tcW w:w="2822" w:type="dxa"/>
            <w:gridSpan w:val="2"/>
            <w:vAlign w:val="center"/>
          </w:tcPr>
          <w:p w14:paraId="3E1E2BE8" w14:textId="77777777" w:rsidR="00E038BF" w:rsidRPr="00347160" w:rsidRDefault="00E038BF" w:rsidP="00521E1B">
            <w:pPr>
              <w:pStyle w:val="TABLE-cell"/>
              <w:jc w:val="center"/>
              <w:rPr>
                <w:rFonts w:ascii="Courier New" w:hAnsi="Courier New" w:cs="Courier New"/>
              </w:rPr>
            </w:pPr>
          </w:p>
        </w:tc>
      </w:tr>
      <w:tr w:rsidR="00E038BF" w:rsidRPr="00347160" w14:paraId="51184354" w14:textId="77777777" w:rsidTr="00077BDE">
        <w:trPr>
          <w:cantSplit/>
          <w:jc w:val="center"/>
        </w:trPr>
        <w:tc>
          <w:tcPr>
            <w:tcW w:w="6036" w:type="dxa"/>
          </w:tcPr>
          <w:p w14:paraId="2A4F81D2" w14:textId="77777777" w:rsidR="00E038BF" w:rsidRPr="00347160" w:rsidRDefault="00E038BF" w:rsidP="00521E1B">
            <w:pPr>
              <w:pStyle w:val="TABLE-cell"/>
              <w:rPr>
                <w:rFonts w:ascii="Courier New" w:hAnsi="Courier New" w:cs="Courier New"/>
                <w:color w:val="000000"/>
              </w:rPr>
            </w:pPr>
            <w:r w:rsidRPr="00347160">
              <w:rPr>
                <w:rFonts w:ascii="Courier New" w:hAnsi="Courier New" w:cs="Courier New"/>
                <w:color w:val="000000"/>
              </w:rPr>
              <w:t xml:space="preserve">// encoding of the tag </w:t>
            </w:r>
            <w:r w:rsidRPr="00347160">
              <w:rPr>
                <w:rFonts w:ascii="Courier New" w:hAnsi="Courier New" w:cs="Courier New"/>
                <w:i/>
                <w:iCs/>
                <w:color w:val="000000"/>
              </w:rPr>
              <w:t>([1], Context-specific)</w:t>
            </w:r>
          </w:p>
        </w:tc>
        <w:tc>
          <w:tcPr>
            <w:tcW w:w="5644" w:type="dxa"/>
            <w:gridSpan w:val="4"/>
            <w:vAlign w:val="center"/>
          </w:tcPr>
          <w:p w14:paraId="47340DDC"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A1</w:t>
            </w:r>
          </w:p>
        </w:tc>
        <w:tc>
          <w:tcPr>
            <w:tcW w:w="2822" w:type="dxa"/>
            <w:gridSpan w:val="2"/>
            <w:vAlign w:val="center"/>
          </w:tcPr>
          <w:p w14:paraId="33049015"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A1</w:t>
            </w:r>
          </w:p>
        </w:tc>
      </w:tr>
      <w:tr w:rsidR="00E038BF" w:rsidRPr="00347160" w14:paraId="565E2DE3" w14:textId="77777777" w:rsidTr="00077BDE">
        <w:trPr>
          <w:cantSplit/>
          <w:jc w:val="center"/>
        </w:trPr>
        <w:tc>
          <w:tcPr>
            <w:tcW w:w="6036" w:type="dxa"/>
          </w:tcPr>
          <w:p w14:paraId="2ADBD538" w14:textId="77777777" w:rsidR="00E038BF" w:rsidRPr="00347160" w:rsidRDefault="00E038BF" w:rsidP="00521E1B">
            <w:pPr>
              <w:pStyle w:val="TABLE-cell"/>
              <w:rPr>
                <w:rFonts w:ascii="Courier New" w:hAnsi="Courier New" w:cs="Courier New"/>
                <w:color w:val="000000"/>
              </w:rPr>
            </w:pPr>
            <w:r w:rsidRPr="00347160">
              <w:rPr>
                <w:rFonts w:ascii="Courier New" w:hAnsi="Courier New" w:cs="Courier New"/>
                <w:color w:val="000000"/>
              </w:rPr>
              <w:t>// encoding of the length of the tagged component’s value field</w:t>
            </w:r>
          </w:p>
        </w:tc>
        <w:tc>
          <w:tcPr>
            <w:tcW w:w="5644" w:type="dxa"/>
            <w:gridSpan w:val="4"/>
            <w:vAlign w:val="center"/>
          </w:tcPr>
          <w:p w14:paraId="4E8F87CE"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09</w:t>
            </w:r>
          </w:p>
        </w:tc>
        <w:tc>
          <w:tcPr>
            <w:tcW w:w="2822" w:type="dxa"/>
            <w:gridSpan w:val="2"/>
            <w:vAlign w:val="center"/>
          </w:tcPr>
          <w:p w14:paraId="7359C818"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09</w:t>
            </w:r>
          </w:p>
        </w:tc>
      </w:tr>
      <w:tr w:rsidR="00E038BF" w:rsidRPr="00347160" w14:paraId="329CE3D9" w14:textId="77777777" w:rsidTr="00077BDE">
        <w:trPr>
          <w:cantSplit/>
          <w:jc w:val="center"/>
        </w:trPr>
        <w:tc>
          <w:tcPr>
            <w:tcW w:w="6036" w:type="dxa"/>
          </w:tcPr>
          <w:p w14:paraId="76135054" w14:textId="77777777" w:rsidR="00E038BF" w:rsidRPr="00347160" w:rsidRDefault="00E038BF" w:rsidP="00521E1B">
            <w:pPr>
              <w:pStyle w:val="TABLE-cell"/>
              <w:rPr>
                <w:rFonts w:ascii="Courier New" w:hAnsi="Courier New" w:cs="Courier New"/>
                <w:color w:val="000000"/>
              </w:rPr>
            </w:pPr>
            <w:r w:rsidRPr="00347160">
              <w:rPr>
                <w:rFonts w:ascii="Courier New" w:hAnsi="Courier New" w:cs="Courier New"/>
                <w:color w:val="000000"/>
              </w:rPr>
              <w:t xml:space="preserve">// encoding of the choice for application-context-name </w:t>
            </w:r>
            <w:r w:rsidRPr="00347160">
              <w:rPr>
                <w:rFonts w:ascii="Courier New" w:hAnsi="Courier New" w:cs="Courier New"/>
                <w:b/>
                <w:bCs w:val="0"/>
                <w:i/>
                <w:iCs/>
                <w:color w:val="000000"/>
              </w:rPr>
              <w:t>(OBJECT IDENTIFIER</w:t>
            </w:r>
            <w:r w:rsidRPr="00347160">
              <w:rPr>
                <w:rFonts w:ascii="Courier New" w:hAnsi="Courier New" w:cs="Courier New"/>
                <w:i/>
                <w:iCs/>
                <w:color w:val="000000"/>
              </w:rPr>
              <w:t>, Universal)</w:t>
            </w:r>
          </w:p>
        </w:tc>
        <w:tc>
          <w:tcPr>
            <w:tcW w:w="5644" w:type="dxa"/>
            <w:gridSpan w:val="4"/>
            <w:vAlign w:val="center"/>
          </w:tcPr>
          <w:p w14:paraId="5DFD91D0"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06</w:t>
            </w:r>
          </w:p>
        </w:tc>
        <w:tc>
          <w:tcPr>
            <w:tcW w:w="2822" w:type="dxa"/>
            <w:gridSpan w:val="2"/>
            <w:vAlign w:val="center"/>
          </w:tcPr>
          <w:p w14:paraId="63CFB698"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06</w:t>
            </w:r>
          </w:p>
        </w:tc>
      </w:tr>
      <w:tr w:rsidR="00E038BF" w:rsidRPr="00347160" w14:paraId="0B086520" w14:textId="77777777" w:rsidTr="00077BDE">
        <w:trPr>
          <w:cantSplit/>
          <w:jc w:val="center"/>
        </w:trPr>
        <w:tc>
          <w:tcPr>
            <w:tcW w:w="6036" w:type="dxa"/>
          </w:tcPr>
          <w:p w14:paraId="47DDD49F" w14:textId="77777777" w:rsidR="00E038BF" w:rsidRPr="00347160" w:rsidRDefault="00E038BF" w:rsidP="00521E1B">
            <w:pPr>
              <w:pStyle w:val="TABLE-cell"/>
              <w:rPr>
                <w:rFonts w:ascii="Courier New" w:hAnsi="Courier New" w:cs="Courier New"/>
                <w:color w:val="000000"/>
              </w:rPr>
            </w:pPr>
            <w:r w:rsidRPr="00347160">
              <w:rPr>
                <w:rFonts w:ascii="Courier New" w:hAnsi="Courier New" w:cs="Courier New"/>
                <w:color w:val="000000"/>
              </w:rPr>
              <w:t>// encoding of the length of the Object Identifier’s value field</w:t>
            </w:r>
          </w:p>
        </w:tc>
        <w:tc>
          <w:tcPr>
            <w:tcW w:w="5644" w:type="dxa"/>
            <w:gridSpan w:val="4"/>
            <w:vAlign w:val="center"/>
          </w:tcPr>
          <w:p w14:paraId="2432BAF8"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07</w:t>
            </w:r>
          </w:p>
        </w:tc>
        <w:tc>
          <w:tcPr>
            <w:tcW w:w="2822" w:type="dxa"/>
            <w:gridSpan w:val="2"/>
            <w:vAlign w:val="center"/>
          </w:tcPr>
          <w:p w14:paraId="493B8274"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07</w:t>
            </w:r>
          </w:p>
        </w:tc>
      </w:tr>
      <w:tr w:rsidR="00E038BF" w:rsidRPr="00347160" w14:paraId="654B1BE3" w14:textId="77777777" w:rsidTr="00077BDE">
        <w:trPr>
          <w:cantSplit/>
          <w:jc w:val="center"/>
        </w:trPr>
        <w:tc>
          <w:tcPr>
            <w:tcW w:w="6036" w:type="dxa"/>
          </w:tcPr>
          <w:p w14:paraId="5C1C2CF4" w14:textId="77777777" w:rsidR="00E038BF" w:rsidRPr="00347160" w:rsidRDefault="00E038BF" w:rsidP="00521E1B">
            <w:pPr>
              <w:pStyle w:val="TABLE-cell"/>
              <w:rPr>
                <w:rFonts w:ascii="Courier New" w:hAnsi="Courier New" w:cs="Courier New"/>
                <w:color w:val="000000"/>
              </w:rPr>
            </w:pPr>
            <w:r w:rsidRPr="00347160">
              <w:rPr>
                <w:rFonts w:ascii="Courier New" w:hAnsi="Courier New" w:cs="Courier New"/>
                <w:color w:val="000000"/>
              </w:rPr>
              <w:t>// encoding of the value of the Object Identifier:</w:t>
            </w:r>
          </w:p>
          <w:p w14:paraId="3FF56C8D" w14:textId="77777777" w:rsidR="00E038BF" w:rsidRPr="00347160" w:rsidRDefault="00E038BF" w:rsidP="00521E1B">
            <w:pPr>
              <w:pStyle w:val="TABLE-cell"/>
              <w:rPr>
                <w:rFonts w:ascii="Courier New" w:hAnsi="Courier New" w:cs="Courier New"/>
                <w:color w:val="000000"/>
              </w:rPr>
            </w:pPr>
            <w:r w:rsidRPr="00347160">
              <w:rPr>
                <w:rFonts w:ascii="Courier New" w:hAnsi="Courier New" w:cs="Courier New"/>
                <w:color w:val="000000"/>
              </w:rPr>
              <w:t>NOTE</w:t>
            </w:r>
            <w:r w:rsidRPr="00347160">
              <w:rPr>
                <w:rFonts w:ascii="Courier New" w:hAnsi="Courier New" w:cs="Courier New"/>
                <w:color w:val="000000"/>
              </w:rPr>
              <w:tab/>
              <w:t>when the proposed application-context does not fit the application-context supported by the server, the server responds either with the application-context name proposed or the application-context-name supported.</w:t>
            </w:r>
          </w:p>
        </w:tc>
        <w:tc>
          <w:tcPr>
            <w:tcW w:w="1411" w:type="dxa"/>
            <w:vAlign w:val="center"/>
          </w:tcPr>
          <w:p w14:paraId="455223E1" w14:textId="77777777" w:rsidR="00E038BF" w:rsidRPr="00347160" w:rsidRDefault="00E038BF" w:rsidP="00521E1B">
            <w:pPr>
              <w:pStyle w:val="TABLE-cell"/>
              <w:jc w:val="center"/>
              <w:rPr>
                <w:rFonts w:ascii="Courier New" w:hAnsi="Courier New" w:cs="Courier New"/>
              </w:rPr>
            </w:pPr>
            <w:r w:rsidRPr="00347160">
              <w:rPr>
                <w:rFonts w:ascii="Courier New" w:hAnsi="Courier New" w:cs="Courier New"/>
                <w:color w:val="000000"/>
              </w:rPr>
              <w:t>60 85 74 05 08 01 01</w:t>
            </w:r>
          </w:p>
        </w:tc>
        <w:tc>
          <w:tcPr>
            <w:tcW w:w="1411" w:type="dxa"/>
            <w:vAlign w:val="center"/>
          </w:tcPr>
          <w:p w14:paraId="7B375397" w14:textId="77777777" w:rsidR="00E038BF" w:rsidRPr="00347160" w:rsidRDefault="00E038BF" w:rsidP="00521E1B">
            <w:pPr>
              <w:pStyle w:val="TABLE-cell"/>
              <w:jc w:val="center"/>
              <w:rPr>
                <w:rFonts w:ascii="Courier New" w:hAnsi="Courier New" w:cs="Courier New"/>
              </w:rPr>
            </w:pPr>
            <w:r w:rsidRPr="00347160">
              <w:rPr>
                <w:rFonts w:ascii="Courier New" w:hAnsi="Courier New" w:cs="Courier New"/>
                <w:color w:val="000000"/>
              </w:rPr>
              <w:t>60 85 74 05 08 01 01</w:t>
            </w:r>
          </w:p>
        </w:tc>
        <w:tc>
          <w:tcPr>
            <w:tcW w:w="1411" w:type="dxa"/>
            <w:vAlign w:val="center"/>
          </w:tcPr>
          <w:p w14:paraId="148EB46E" w14:textId="77777777" w:rsidR="00E038BF" w:rsidRPr="00347160" w:rsidRDefault="00E038BF" w:rsidP="00521E1B">
            <w:pPr>
              <w:pStyle w:val="TABLE-cell"/>
              <w:jc w:val="center"/>
              <w:rPr>
                <w:rFonts w:ascii="Courier New" w:hAnsi="Courier New" w:cs="Courier New"/>
                <w:color w:val="000000"/>
              </w:rPr>
            </w:pPr>
            <w:r w:rsidRPr="00347160">
              <w:rPr>
                <w:rFonts w:ascii="Courier New" w:hAnsi="Courier New" w:cs="Courier New"/>
                <w:color w:val="000000"/>
              </w:rPr>
              <w:t>60 85 74 05 08 01 01</w:t>
            </w:r>
          </w:p>
          <w:p w14:paraId="41AC9B14" w14:textId="77777777" w:rsidR="00E038BF" w:rsidRPr="00347160" w:rsidRDefault="00E038BF" w:rsidP="00521E1B">
            <w:pPr>
              <w:pStyle w:val="TABLE-cell"/>
              <w:jc w:val="center"/>
              <w:rPr>
                <w:rFonts w:ascii="Courier New" w:hAnsi="Courier New" w:cs="Courier New"/>
                <w:color w:val="000000"/>
              </w:rPr>
            </w:pPr>
            <w:r w:rsidRPr="00347160">
              <w:rPr>
                <w:rFonts w:ascii="Courier New" w:hAnsi="Courier New" w:cs="Courier New"/>
                <w:color w:val="000000"/>
              </w:rPr>
              <w:t>or</w:t>
            </w:r>
          </w:p>
          <w:p w14:paraId="15C6342C" w14:textId="77777777" w:rsidR="00E038BF" w:rsidRPr="00347160" w:rsidRDefault="00E038BF" w:rsidP="00521E1B">
            <w:pPr>
              <w:pStyle w:val="TABLE-cell"/>
              <w:jc w:val="center"/>
              <w:rPr>
                <w:rFonts w:ascii="Courier New" w:hAnsi="Courier New" w:cs="Courier New"/>
              </w:rPr>
            </w:pPr>
            <w:r w:rsidRPr="00347160">
              <w:rPr>
                <w:rFonts w:ascii="Courier New" w:hAnsi="Courier New" w:cs="Courier New"/>
                <w:color w:val="000000"/>
              </w:rPr>
              <w:t>60 85 74 05 08 01 02</w:t>
            </w:r>
          </w:p>
        </w:tc>
        <w:tc>
          <w:tcPr>
            <w:tcW w:w="1411" w:type="dxa"/>
            <w:vAlign w:val="center"/>
          </w:tcPr>
          <w:p w14:paraId="6FCC30A8" w14:textId="77777777" w:rsidR="00E038BF" w:rsidRPr="00347160" w:rsidRDefault="00E038BF" w:rsidP="00521E1B">
            <w:pPr>
              <w:pStyle w:val="TABLE-cell"/>
              <w:jc w:val="center"/>
              <w:rPr>
                <w:rFonts w:ascii="Courier New" w:hAnsi="Courier New" w:cs="Courier New"/>
              </w:rPr>
            </w:pPr>
            <w:r w:rsidRPr="00347160">
              <w:rPr>
                <w:rFonts w:ascii="Courier New" w:hAnsi="Courier New" w:cs="Courier New"/>
                <w:color w:val="000000"/>
              </w:rPr>
              <w:t>60 85 74 05 08 01 01</w:t>
            </w:r>
          </w:p>
        </w:tc>
        <w:tc>
          <w:tcPr>
            <w:tcW w:w="1411" w:type="dxa"/>
            <w:vAlign w:val="center"/>
          </w:tcPr>
          <w:p w14:paraId="07739179" w14:textId="77777777" w:rsidR="00E038BF" w:rsidRPr="00347160" w:rsidRDefault="00E038BF" w:rsidP="00521E1B">
            <w:pPr>
              <w:pStyle w:val="TABLE-cell"/>
              <w:jc w:val="center"/>
              <w:rPr>
                <w:rFonts w:ascii="Courier New" w:hAnsi="Courier New" w:cs="Courier New"/>
              </w:rPr>
            </w:pPr>
            <w:r w:rsidRPr="00347160">
              <w:rPr>
                <w:rFonts w:ascii="Courier New" w:hAnsi="Courier New" w:cs="Courier New"/>
                <w:color w:val="000000"/>
              </w:rPr>
              <w:t>60 85 74 05 08 01 02</w:t>
            </w:r>
          </w:p>
        </w:tc>
        <w:tc>
          <w:tcPr>
            <w:tcW w:w="1411" w:type="dxa"/>
            <w:vAlign w:val="center"/>
          </w:tcPr>
          <w:p w14:paraId="77A08CEB" w14:textId="77777777" w:rsidR="00E038BF" w:rsidRPr="00347160" w:rsidRDefault="00E038BF" w:rsidP="00521E1B">
            <w:pPr>
              <w:pStyle w:val="TABLE-cell"/>
              <w:jc w:val="center"/>
              <w:rPr>
                <w:rFonts w:ascii="Courier New" w:hAnsi="Courier New" w:cs="Courier New"/>
              </w:rPr>
            </w:pPr>
            <w:r w:rsidRPr="00347160">
              <w:rPr>
                <w:rFonts w:ascii="Courier New" w:hAnsi="Courier New" w:cs="Courier New"/>
                <w:color w:val="000000"/>
              </w:rPr>
              <w:t>60 85 74 05 08 01 02</w:t>
            </w:r>
          </w:p>
        </w:tc>
      </w:tr>
      <w:tr w:rsidR="00E038BF" w:rsidRPr="00347160" w14:paraId="71B57112" w14:textId="77777777" w:rsidTr="00077BDE">
        <w:trPr>
          <w:cantSplit/>
          <w:jc w:val="center"/>
        </w:trPr>
        <w:tc>
          <w:tcPr>
            <w:tcW w:w="6036" w:type="dxa"/>
          </w:tcPr>
          <w:p w14:paraId="0D79D1DF" w14:textId="77777777" w:rsidR="00E038BF" w:rsidRPr="00347160" w:rsidRDefault="00E038BF" w:rsidP="00521E1B">
            <w:pPr>
              <w:pStyle w:val="TABLE-cell"/>
              <w:rPr>
                <w:rFonts w:ascii="Courier New" w:hAnsi="Courier New" w:cs="Courier New"/>
                <w:i/>
                <w:color w:val="000000"/>
              </w:rPr>
            </w:pPr>
            <w:r w:rsidRPr="00347160">
              <w:rPr>
                <w:rFonts w:ascii="Courier New" w:hAnsi="Courier New" w:cs="Courier New"/>
                <w:i/>
                <w:color w:val="000000"/>
              </w:rPr>
              <w:t xml:space="preserve">-- result field ([2], Association-result, </w:t>
            </w:r>
            <w:r w:rsidRPr="00347160">
              <w:rPr>
                <w:rFonts w:ascii="Courier New" w:hAnsi="Courier New" w:cs="Courier New"/>
                <w:b/>
                <w:bCs w:val="0"/>
                <w:i/>
                <w:color w:val="000000"/>
              </w:rPr>
              <w:t>INTEGER</w:t>
            </w:r>
            <w:r w:rsidRPr="00347160">
              <w:rPr>
                <w:rFonts w:ascii="Courier New" w:hAnsi="Courier New" w:cs="Courier New"/>
                <w:i/>
                <w:color w:val="000000"/>
              </w:rPr>
              <w:t>)</w:t>
            </w:r>
          </w:p>
        </w:tc>
        <w:tc>
          <w:tcPr>
            <w:tcW w:w="5644" w:type="dxa"/>
            <w:gridSpan w:val="4"/>
            <w:vAlign w:val="center"/>
          </w:tcPr>
          <w:p w14:paraId="15751BE6" w14:textId="77777777" w:rsidR="00E038BF" w:rsidRPr="00347160" w:rsidRDefault="00E038BF" w:rsidP="00521E1B">
            <w:pPr>
              <w:pStyle w:val="TABLE-cell"/>
              <w:jc w:val="center"/>
              <w:rPr>
                <w:rFonts w:ascii="Courier New" w:hAnsi="Courier New" w:cs="Courier New"/>
              </w:rPr>
            </w:pPr>
          </w:p>
        </w:tc>
        <w:tc>
          <w:tcPr>
            <w:tcW w:w="2822" w:type="dxa"/>
            <w:gridSpan w:val="2"/>
            <w:vAlign w:val="center"/>
          </w:tcPr>
          <w:p w14:paraId="48BC0FC2" w14:textId="77777777" w:rsidR="00E038BF" w:rsidRPr="00347160" w:rsidRDefault="00E038BF" w:rsidP="00521E1B">
            <w:pPr>
              <w:pStyle w:val="TABLE-cell"/>
              <w:jc w:val="center"/>
              <w:rPr>
                <w:rFonts w:ascii="Courier New" w:hAnsi="Courier New" w:cs="Courier New"/>
              </w:rPr>
            </w:pPr>
          </w:p>
        </w:tc>
      </w:tr>
      <w:tr w:rsidR="00E038BF" w:rsidRPr="00347160" w14:paraId="2A8E832C" w14:textId="77777777" w:rsidTr="00077BDE">
        <w:trPr>
          <w:cantSplit/>
          <w:jc w:val="center"/>
        </w:trPr>
        <w:tc>
          <w:tcPr>
            <w:tcW w:w="6036" w:type="dxa"/>
          </w:tcPr>
          <w:p w14:paraId="58BFB972" w14:textId="77777777" w:rsidR="00E038BF" w:rsidRPr="00347160" w:rsidRDefault="00E038BF" w:rsidP="00521E1B">
            <w:pPr>
              <w:pStyle w:val="TABLE-cell"/>
              <w:rPr>
                <w:rFonts w:ascii="Courier New" w:hAnsi="Courier New" w:cs="Courier New"/>
                <w:i/>
                <w:color w:val="000000"/>
              </w:rPr>
            </w:pPr>
            <w:r w:rsidRPr="00347160">
              <w:rPr>
                <w:rFonts w:ascii="Courier New" w:hAnsi="Courier New" w:cs="Courier New"/>
                <w:color w:val="000000"/>
              </w:rPr>
              <w:t xml:space="preserve">// encoding of the tag </w:t>
            </w:r>
            <w:r w:rsidRPr="00347160">
              <w:rPr>
                <w:rFonts w:ascii="Courier New" w:hAnsi="Courier New" w:cs="Courier New"/>
                <w:i/>
                <w:iCs/>
                <w:color w:val="000000"/>
              </w:rPr>
              <w:t>([2], Context-specific)</w:t>
            </w:r>
          </w:p>
        </w:tc>
        <w:tc>
          <w:tcPr>
            <w:tcW w:w="5644" w:type="dxa"/>
            <w:gridSpan w:val="4"/>
            <w:vAlign w:val="center"/>
          </w:tcPr>
          <w:p w14:paraId="4E3A38A2"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A2</w:t>
            </w:r>
          </w:p>
        </w:tc>
        <w:tc>
          <w:tcPr>
            <w:tcW w:w="2822" w:type="dxa"/>
            <w:gridSpan w:val="2"/>
            <w:vAlign w:val="center"/>
          </w:tcPr>
          <w:p w14:paraId="2A9B801C"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A2</w:t>
            </w:r>
          </w:p>
        </w:tc>
      </w:tr>
      <w:tr w:rsidR="00E038BF" w:rsidRPr="00347160" w14:paraId="74C68C9A" w14:textId="77777777" w:rsidTr="00077BDE">
        <w:trPr>
          <w:cantSplit/>
          <w:jc w:val="center"/>
        </w:trPr>
        <w:tc>
          <w:tcPr>
            <w:tcW w:w="6036" w:type="dxa"/>
          </w:tcPr>
          <w:p w14:paraId="384AF006" w14:textId="77777777" w:rsidR="00E038BF" w:rsidRPr="00347160" w:rsidRDefault="00E038BF" w:rsidP="00521E1B">
            <w:pPr>
              <w:pStyle w:val="TABLE-cell"/>
              <w:rPr>
                <w:rFonts w:ascii="Courier New" w:hAnsi="Courier New" w:cs="Courier New"/>
                <w:i/>
                <w:color w:val="000000"/>
              </w:rPr>
            </w:pPr>
            <w:r w:rsidRPr="00347160">
              <w:rPr>
                <w:rFonts w:ascii="Courier New" w:hAnsi="Courier New" w:cs="Courier New"/>
                <w:color w:val="000000"/>
              </w:rPr>
              <w:t>// encoding of the length of the tagged component’s value field</w:t>
            </w:r>
          </w:p>
        </w:tc>
        <w:tc>
          <w:tcPr>
            <w:tcW w:w="5644" w:type="dxa"/>
            <w:gridSpan w:val="4"/>
            <w:vAlign w:val="center"/>
          </w:tcPr>
          <w:p w14:paraId="2DE6E322"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03</w:t>
            </w:r>
          </w:p>
        </w:tc>
        <w:tc>
          <w:tcPr>
            <w:tcW w:w="2822" w:type="dxa"/>
            <w:gridSpan w:val="2"/>
            <w:vAlign w:val="center"/>
          </w:tcPr>
          <w:p w14:paraId="0DA457BC"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03</w:t>
            </w:r>
          </w:p>
        </w:tc>
      </w:tr>
      <w:tr w:rsidR="00E038BF" w:rsidRPr="00347160" w14:paraId="470C7BD3" w14:textId="77777777" w:rsidTr="00077BDE">
        <w:trPr>
          <w:cantSplit/>
          <w:jc w:val="center"/>
        </w:trPr>
        <w:tc>
          <w:tcPr>
            <w:tcW w:w="6036" w:type="dxa"/>
          </w:tcPr>
          <w:p w14:paraId="000CF0D4" w14:textId="77777777" w:rsidR="00E038BF" w:rsidRPr="00347160" w:rsidRDefault="00E038BF" w:rsidP="00521E1B">
            <w:pPr>
              <w:pStyle w:val="TABLE-cell"/>
              <w:rPr>
                <w:rFonts w:ascii="Courier New" w:hAnsi="Courier New" w:cs="Courier New"/>
                <w:i/>
                <w:color w:val="000000"/>
              </w:rPr>
            </w:pPr>
            <w:r w:rsidRPr="00347160">
              <w:rPr>
                <w:rFonts w:ascii="Courier New" w:hAnsi="Courier New" w:cs="Courier New"/>
                <w:color w:val="000000"/>
              </w:rPr>
              <w:t xml:space="preserve">// encoding of the choice for the result </w:t>
            </w:r>
            <w:r w:rsidRPr="00347160">
              <w:rPr>
                <w:rFonts w:ascii="Courier New" w:hAnsi="Courier New" w:cs="Courier New"/>
                <w:i/>
                <w:iCs/>
                <w:color w:val="000000"/>
              </w:rPr>
              <w:t>(</w:t>
            </w:r>
            <w:r w:rsidRPr="00347160">
              <w:rPr>
                <w:rFonts w:ascii="Courier New" w:hAnsi="Courier New" w:cs="Courier New"/>
                <w:b/>
                <w:bCs w:val="0"/>
                <w:i/>
                <w:iCs/>
                <w:color w:val="000000"/>
              </w:rPr>
              <w:t>INTEGER</w:t>
            </w:r>
            <w:r w:rsidRPr="00347160">
              <w:rPr>
                <w:rFonts w:ascii="Courier New" w:hAnsi="Courier New" w:cs="Courier New"/>
                <w:i/>
                <w:iCs/>
                <w:color w:val="000000"/>
              </w:rPr>
              <w:t>, Universal)</w:t>
            </w:r>
          </w:p>
        </w:tc>
        <w:tc>
          <w:tcPr>
            <w:tcW w:w="5644" w:type="dxa"/>
            <w:gridSpan w:val="4"/>
            <w:vAlign w:val="center"/>
          </w:tcPr>
          <w:p w14:paraId="0B7F9251"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02</w:t>
            </w:r>
          </w:p>
        </w:tc>
        <w:tc>
          <w:tcPr>
            <w:tcW w:w="2822" w:type="dxa"/>
            <w:gridSpan w:val="2"/>
            <w:vAlign w:val="center"/>
          </w:tcPr>
          <w:p w14:paraId="381CE1BA"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02</w:t>
            </w:r>
          </w:p>
        </w:tc>
      </w:tr>
      <w:tr w:rsidR="00E038BF" w:rsidRPr="00347160" w14:paraId="7CD6EDC7" w14:textId="77777777" w:rsidTr="00077BDE">
        <w:trPr>
          <w:cantSplit/>
          <w:jc w:val="center"/>
        </w:trPr>
        <w:tc>
          <w:tcPr>
            <w:tcW w:w="6036" w:type="dxa"/>
          </w:tcPr>
          <w:p w14:paraId="44F71A74" w14:textId="77777777" w:rsidR="00E038BF" w:rsidRPr="00347160" w:rsidRDefault="00E038BF" w:rsidP="00521E1B">
            <w:pPr>
              <w:pStyle w:val="TABLE-cell"/>
              <w:rPr>
                <w:rFonts w:ascii="Courier New" w:hAnsi="Courier New" w:cs="Courier New"/>
                <w:i/>
                <w:color w:val="000000"/>
              </w:rPr>
            </w:pPr>
            <w:r w:rsidRPr="00347160">
              <w:rPr>
                <w:rFonts w:ascii="Courier New" w:hAnsi="Courier New" w:cs="Courier New"/>
                <w:color w:val="000000"/>
              </w:rPr>
              <w:t>// encoding of the length of the result’s value field</w:t>
            </w:r>
          </w:p>
        </w:tc>
        <w:tc>
          <w:tcPr>
            <w:tcW w:w="5644" w:type="dxa"/>
            <w:gridSpan w:val="4"/>
            <w:vAlign w:val="center"/>
          </w:tcPr>
          <w:p w14:paraId="56BEB4F2"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01</w:t>
            </w:r>
          </w:p>
        </w:tc>
        <w:tc>
          <w:tcPr>
            <w:tcW w:w="2822" w:type="dxa"/>
            <w:gridSpan w:val="2"/>
            <w:vAlign w:val="center"/>
          </w:tcPr>
          <w:p w14:paraId="6D309BD3"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01</w:t>
            </w:r>
          </w:p>
        </w:tc>
      </w:tr>
      <w:tr w:rsidR="00E038BF" w:rsidRPr="00347160" w14:paraId="147AE068" w14:textId="77777777" w:rsidTr="00077BDE">
        <w:trPr>
          <w:cantSplit/>
          <w:jc w:val="center"/>
        </w:trPr>
        <w:tc>
          <w:tcPr>
            <w:tcW w:w="6036" w:type="dxa"/>
          </w:tcPr>
          <w:p w14:paraId="5C6CDC82" w14:textId="77777777" w:rsidR="00E038BF" w:rsidRPr="00347160" w:rsidRDefault="00E038BF" w:rsidP="00521E1B">
            <w:pPr>
              <w:pStyle w:val="TABLE-cell"/>
              <w:rPr>
                <w:rFonts w:ascii="Courier New" w:hAnsi="Courier New" w:cs="Courier New"/>
                <w:color w:val="000000"/>
              </w:rPr>
            </w:pPr>
            <w:r w:rsidRPr="00347160">
              <w:rPr>
                <w:rFonts w:ascii="Courier New" w:hAnsi="Courier New" w:cs="Courier New"/>
                <w:color w:val="000000"/>
              </w:rPr>
              <w:lastRenderedPageBreak/>
              <w:t>// encoding of the value of the Result:</w:t>
            </w:r>
          </w:p>
          <w:p w14:paraId="575452BF" w14:textId="77777777" w:rsidR="00E038BF" w:rsidRPr="00347160" w:rsidRDefault="00E038BF" w:rsidP="00521E1B">
            <w:pPr>
              <w:pStyle w:val="TABLE-cell"/>
              <w:rPr>
                <w:rFonts w:ascii="Courier New" w:hAnsi="Courier New" w:cs="Courier New"/>
                <w:iCs/>
                <w:color w:val="000000"/>
              </w:rPr>
            </w:pPr>
            <w:r w:rsidRPr="00347160">
              <w:rPr>
                <w:rFonts w:ascii="Courier New" w:hAnsi="Courier New" w:cs="Courier New"/>
                <w:iCs/>
                <w:color w:val="000000"/>
              </w:rPr>
              <w:t>// success: 0, accepted</w:t>
            </w:r>
          </w:p>
          <w:p w14:paraId="58F75C53" w14:textId="77777777" w:rsidR="00E038BF" w:rsidRPr="00347160" w:rsidRDefault="00E038BF" w:rsidP="00521E1B">
            <w:pPr>
              <w:pStyle w:val="TABLE-cell"/>
              <w:rPr>
                <w:rFonts w:ascii="Courier New" w:hAnsi="Courier New" w:cs="Courier New"/>
                <w:i/>
                <w:color w:val="000000"/>
              </w:rPr>
            </w:pPr>
            <w:r w:rsidRPr="00347160">
              <w:rPr>
                <w:rFonts w:ascii="Courier New" w:hAnsi="Courier New" w:cs="Courier New"/>
                <w:iCs/>
                <w:color w:val="000000"/>
              </w:rPr>
              <w:t>// failure case 1 and 2: 1, rejected-permanent</w:t>
            </w:r>
          </w:p>
        </w:tc>
        <w:tc>
          <w:tcPr>
            <w:tcW w:w="1411" w:type="dxa"/>
            <w:vAlign w:val="center"/>
          </w:tcPr>
          <w:p w14:paraId="249DCE6C"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00</w:t>
            </w:r>
          </w:p>
        </w:tc>
        <w:tc>
          <w:tcPr>
            <w:tcW w:w="1411" w:type="dxa"/>
            <w:vAlign w:val="center"/>
          </w:tcPr>
          <w:p w14:paraId="5504B8C9"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01</w:t>
            </w:r>
          </w:p>
        </w:tc>
        <w:tc>
          <w:tcPr>
            <w:tcW w:w="1411" w:type="dxa"/>
            <w:vAlign w:val="center"/>
          </w:tcPr>
          <w:p w14:paraId="3131CFA9"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01</w:t>
            </w:r>
          </w:p>
        </w:tc>
        <w:tc>
          <w:tcPr>
            <w:tcW w:w="1411" w:type="dxa"/>
            <w:vAlign w:val="center"/>
          </w:tcPr>
          <w:p w14:paraId="5EF85BA9"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00</w:t>
            </w:r>
          </w:p>
        </w:tc>
        <w:tc>
          <w:tcPr>
            <w:tcW w:w="1411" w:type="dxa"/>
            <w:vAlign w:val="center"/>
          </w:tcPr>
          <w:p w14:paraId="78E1575B"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00</w:t>
            </w:r>
          </w:p>
        </w:tc>
        <w:tc>
          <w:tcPr>
            <w:tcW w:w="1411" w:type="dxa"/>
            <w:vAlign w:val="center"/>
          </w:tcPr>
          <w:p w14:paraId="77E12CA6"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00</w:t>
            </w:r>
          </w:p>
        </w:tc>
      </w:tr>
      <w:tr w:rsidR="00E038BF" w:rsidRPr="00347160" w14:paraId="1E7D7CAB" w14:textId="77777777" w:rsidTr="00077BDE">
        <w:trPr>
          <w:cantSplit/>
          <w:jc w:val="center"/>
        </w:trPr>
        <w:tc>
          <w:tcPr>
            <w:tcW w:w="6036" w:type="dxa"/>
          </w:tcPr>
          <w:p w14:paraId="48FFB240" w14:textId="77777777" w:rsidR="00E038BF" w:rsidRPr="00347160" w:rsidRDefault="00E038BF" w:rsidP="00521E1B">
            <w:pPr>
              <w:pStyle w:val="TABLE-cell"/>
              <w:rPr>
                <w:rFonts w:ascii="Courier New" w:hAnsi="Courier New" w:cs="Courier New"/>
                <w:i/>
                <w:color w:val="000000"/>
              </w:rPr>
            </w:pPr>
            <w:r w:rsidRPr="00347160">
              <w:rPr>
                <w:rFonts w:ascii="Courier New" w:hAnsi="Courier New" w:cs="Courier New"/>
                <w:i/>
                <w:color w:val="000000"/>
              </w:rPr>
              <w:t xml:space="preserve">-- result-source-diagnostic field ([3], Associate-source-diagnostic, </w:t>
            </w:r>
            <w:r w:rsidRPr="00347160">
              <w:rPr>
                <w:rFonts w:ascii="Courier New" w:hAnsi="Courier New" w:cs="Courier New"/>
                <w:b/>
                <w:bCs w:val="0"/>
                <w:i/>
                <w:color w:val="000000"/>
              </w:rPr>
              <w:t>CHOICE</w:t>
            </w:r>
            <w:r w:rsidRPr="00347160">
              <w:rPr>
                <w:rFonts w:ascii="Courier New" w:hAnsi="Courier New" w:cs="Courier New"/>
                <w:i/>
                <w:color w:val="000000"/>
              </w:rPr>
              <w:t>)</w:t>
            </w:r>
          </w:p>
        </w:tc>
        <w:tc>
          <w:tcPr>
            <w:tcW w:w="1411" w:type="dxa"/>
            <w:vAlign w:val="center"/>
          </w:tcPr>
          <w:p w14:paraId="14660B22" w14:textId="77777777" w:rsidR="00E038BF" w:rsidRPr="00347160" w:rsidRDefault="00E038BF" w:rsidP="00521E1B">
            <w:pPr>
              <w:pStyle w:val="TABLE-cell"/>
              <w:jc w:val="center"/>
              <w:rPr>
                <w:rFonts w:ascii="Courier New" w:hAnsi="Courier New" w:cs="Courier New"/>
              </w:rPr>
            </w:pPr>
          </w:p>
        </w:tc>
        <w:tc>
          <w:tcPr>
            <w:tcW w:w="1411" w:type="dxa"/>
            <w:vAlign w:val="center"/>
          </w:tcPr>
          <w:p w14:paraId="29C5CE93" w14:textId="77777777" w:rsidR="00E038BF" w:rsidRPr="00347160" w:rsidRDefault="00E038BF" w:rsidP="00521E1B">
            <w:pPr>
              <w:pStyle w:val="TABLE-cell"/>
              <w:jc w:val="center"/>
              <w:rPr>
                <w:rFonts w:ascii="Courier New" w:hAnsi="Courier New" w:cs="Courier New"/>
              </w:rPr>
            </w:pPr>
          </w:p>
        </w:tc>
        <w:tc>
          <w:tcPr>
            <w:tcW w:w="1411" w:type="dxa"/>
            <w:vAlign w:val="center"/>
          </w:tcPr>
          <w:p w14:paraId="2492B239" w14:textId="77777777" w:rsidR="00E038BF" w:rsidRPr="00347160" w:rsidRDefault="00E038BF" w:rsidP="00521E1B">
            <w:pPr>
              <w:pStyle w:val="TABLE-cell"/>
              <w:jc w:val="center"/>
              <w:rPr>
                <w:rFonts w:ascii="Courier New" w:hAnsi="Courier New" w:cs="Courier New"/>
              </w:rPr>
            </w:pPr>
          </w:p>
        </w:tc>
        <w:tc>
          <w:tcPr>
            <w:tcW w:w="1411" w:type="dxa"/>
            <w:vAlign w:val="center"/>
          </w:tcPr>
          <w:p w14:paraId="2ACBFFDD" w14:textId="77777777" w:rsidR="00E038BF" w:rsidRPr="00347160" w:rsidRDefault="00E038BF" w:rsidP="00521E1B">
            <w:pPr>
              <w:pStyle w:val="TABLE-cell"/>
              <w:jc w:val="center"/>
              <w:rPr>
                <w:rFonts w:ascii="Courier New" w:hAnsi="Courier New" w:cs="Courier New"/>
              </w:rPr>
            </w:pPr>
          </w:p>
        </w:tc>
        <w:tc>
          <w:tcPr>
            <w:tcW w:w="1411" w:type="dxa"/>
            <w:vAlign w:val="center"/>
          </w:tcPr>
          <w:p w14:paraId="6F237BE0" w14:textId="77777777" w:rsidR="00E038BF" w:rsidRPr="00347160" w:rsidRDefault="00E038BF" w:rsidP="00521E1B">
            <w:pPr>
              <w:pStyle w:val="TABLE-cell"/>
              <w:jc w:val="center"/>
              <w:rPr>
                <w:rFonts w:ascii="Courier New" w:hAnsi="Courier New" w:cs="Courier New"/>
              </w:rPr>
            </w:pPr>
          </w:p>
        </w:tc>
        <w:tc>
          <w:tcPr>
            <w:tcW w:w="1411" w:type="dxa"/>
            <w:vAlign w:val="center"/>
          </w:tcPr>
          <w:p w14:paraId="3F54423A" w14:textId="77777777" w:rsidR="00E038BF" w:rsidRPr="00347160" w:rsidRDefault="00E038BF" w:rsidP="00521E1B">
            <w:pPr>
              <w:pStyle w:val="TABLE-cell"/>
              <w:jc w:val="center"/>
              <w:rPr>
                <w:rFonts w:ascii="Courier New" w:hAnsi="Courier New" w:cs="Courier New"/>
              </w:rPr>
            </w:pPr>
          </w:p>
        </w:tc>
      </w:tr>
      <w:tr w:rsidR="00E038BF" w:rsidRPr="00347160" w14:paraId="15CB0555" w14:textId="77777777" w:rsidTr="00077BDE">
        <w:trPr>
          <w:cantSplit/>
          <w:jc w:val="center"/>
        </w:trPr>
        <w:tc>
          <w:tcPr>
            <w:tcW w:w="6036" w:type="dxa"/>
          </w:tcPr>
          <w:p w14:paraId="4F247E8B" w14:textId="77777777" w:rsidR="00E038BF" w:rsidRPr="00347160" w:rsidRDefault="00E038BF" w:rsidP="00521E1B">
            <w:pPr>
              <w:pStyle w:val="TABLE-cell"/>
              <w:rPr>
                <w:rFonts w:ascii="Courier New" w:hAnsi="Courier New" w:cs="Courier New"/>
                <w:i/>
                <w:color w:val="000000"/>
              </w:rPr>
            </w:pPr>
            <w:r w:rsidRPr="00347160">
              <w:rPr>
                <w:rFonts w:ascii="Courier New" w:hAnsi="Courier New" w:cs="Courier New"/>
                <w:color w:val="000000"/>
              </w:rPr>
              <w:t xml:space="preserve">// encoding of the tag </w:t>
            </w:r>
            <w:r w:rsidRPr="00347160">
              <w:rPr>
                <w:rFonts w:ascii="Courier New" w:hAnsi="Courier New" w:cs="Courier New"/>
                <w:i/>
                <w:iCs/>
                <w:color w:val="000000"/>
              </w:rPr>
              <w:t>([3], Context-specific)</w:t>
            </w:r>
          </w:p>
        </w:tc>
        <w:tc>
          <w:tcPr>
            <w:tcW w:w="5644" w:type="dxa"/>
            <w:gridSpan w:val="4"/>
            <w:vAlign w:val="center"/>
          </w:tcPr>
          <w:p w14:paraId="46176CD8"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A3</w:t>
            </w:r>
          </w:p>
        </w:tc>
        <w:tc>
          <w:tcPr>
            <w:tcW w:w="2822" w:type="dxa"/>
            <w:gridSpan w:val="2"/>
            <w:vAlign w:val="center"/>
          </w:tcPr>
          <w:p w14:paraId="0BB765DA"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A3</w:t>
            </w:r>
          </w:p>
        </w:tc>
      </w:tr>
      <w:tr w:rsidR="00E038BF" w:rsidRPr="00347160" w14:paraId="77363558" w14:textId="77777777" w:rsidTr="00077BDE">
        <w:trPr>
          <w:cantSplit/>
          <w:jc w:val="center"/>
        </w:trPr>
        <w:tc>
          <w:tcPr>
            <w:tcW w:w="6036" w:type="dxa"/>
          </w:tcPr>
          <w:p w14:paraId="28985D01" w14:textId="77777777" w:rsidR="00E038BF" w:rsidRPr="00347160" w:rsidRDefault="00E038BF" w:rsidP="00521E1B">
            <w:pPr>
              <w:pStyle w:val="TABLE-cell"/>
              <w:rPr>
                <w:rFonts w:ascii="Courier New" w:hAnsi="Courier New" w:cs="Courier New"/>
                <w:i/>
                <w:color w:val="000000"/>
              </w:rPr>
            </w:pPr>
            <w:r w:rsidRPr="00347160">
              <w:rPr>
                <w:rFonts w:ascii="Courier New" w:hAnsi="Courier New" w:cs="Courier New"/>
                <w:color w:val="000000"/>
              </w:rPr>
              <w:t>// encoding of the length of the tagged component’s value field</w:t>
            </w:r>
          </w:p>
        </w:tc>
        <w:tc>
          <w:tcPr>
            <w:tcW w:w="5644" w:type="dxa"/>
            <w:gridSpan w:val="4"/>
            <w:vAlign w:val="center"/>
          </w:tcPr>
          <w:p w14:paraId="7834C202"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05</w:t>
            </w:r>
          </w:p>
        </w:tc>
        <w:tc>
          <w:tcPr>
            <w:tcW w:w="2822" w:type="dxa"/>
            <w:gridSpan w:val="2"/>
            <w:vAlign w:val="center"/>
          </w:tcPr>
          <w:p w14:paraId="1B03ADFB"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05</w:t>
            </w:r>
          </w:p>
        </w:tc>
      </w:tr>
      <w:tr w:rsidR="00E038BF" w:rsidRPr="00347160" w14:paraId="068241E4" w14:textId="77777777" w:rsidTr="00077BDE">
        <w:trPr>
          <w:cantSplit/>
          <w:jc w:val="center"/>
        </w:trPr>
        <w:tc>
          <w:tcPr>
            <w:tcW w:w="6036" w:type="dxa"/>
          </w:tcPr>
          <w:p w14:paraId="75A975E3" w14:textId="77777777" w:rsidR="00E038BF" w:rsidRPr="00347160" w:rsidRDefault="00E038BF" w:rsidP="00521E1B">
            <w:pPr>
              <w:pStyle w:val="TABLE-cell"/>
              <w:rPr>
                <w:rFonts w:ascii="Courier New" w:hAnsi="Courier New" w:cs="Courier New"/>
                <w:i/>
                <w:color w:val="000000"/>
              </w:rPr>
            </w:pPr>
            <w:r w:rsidRPr="00347160">
              <w:rPr>
                <w:rFonts w:ascii="Courier New" w:hAnsi="Courier New" w:cs="Courier New"/>
                <w:color w:val="000000"/>
              </w:rPr>
              <w:t xml:space="preserve">// encoding of the tag for the acse-service-user CHOICE </w:t>
            </w:r>
            <w:r w:rsidRPr="00347160">
              <w:rPr>
                <w:rFonts w:ascii="Courier New" w:hAnsi="Courier New" w:cs="Courier New"/>
                <w:i/>
                <w:iCs/>
                <w:color w:val="000000"/>
              </w:rPr>
              <w:t>(1)</w:t>
            </w:r>
          </w:p>
        </w:tc>
        <w:tc>
          <w:tcPr>
            <w:tcW w:w="5644" w:type="dxa"/>
            <w:gridSpan w:val="4"/>
            <w:vAlign w:val="center"/>
          </w:tcPr>
          <w:p w14:paraId="011C8EAA"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A1</w:t>
            </w:r>
          </w:p>
        </w:tc>
        <w:tc>
          <w:tcPr>
            <w:tcW w:w="2822" w:type="dxa"/>
            <w:gridSpan w:val="2"/>
            <w:vAlign w:val="center"/>
          </w:tcPr>
          <w:p w14:paraId="3F99B359"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A1</w:t>
            </w:r>
          </w:p>
        </w:tc>
      </w:tr>
      <w:tr w:rsidR="00E038BF" w:rsidRPr="00347160" w14:paraId="1CCA4A69" w14:textId="77777777" w:rsidTr="00077BDE">
        <w:trPr>
          <w:cantSplit/>
          <w:jc w:val="center"/>
        </w:trPr>
        <w:tc>
          <w:tcPr>
            <w:tcW w:w="6036" w:type="dxa"/>
          </w:tcPr>
          <w:p w14:paraId="4E267DA0" w14:textId="77777777" w:rsidR="00E038BF" w:rsidRPr="00347160" w:rsidRDefault="00E038BF" w:rsidP="00521E1B">
            <w:pPr>
              <w:pStyle w:val="TABLE-cell"/>
              <w:rPr>
                <w:rFonts w:ascii="Courier New" w:hAnsi="Courier New" w:cs="Courier New"/>
                <w:i/>
                <w:color w:val="000000"/>
              </w:rPr>
            </w:pPr>
            <w:r w:rsidRPr="00347160">
              <w:rPr>
                <w:rFonts w:ascii="Courier New" w:hAnsi="Courier New" w:cs="Courier New"/>
                <w:color w:val="000000"/>
              </w:rPr>
              <w:t>// encoding of the length of the tagged component’s value field</w:t>
            </w:r>
          </w:p>
        </w:tc>
        <w:tc>
          <w:tcPr>
            <w:tcW w:w="5644" w:type="dxa"/>
            <w:gridSpan w:val="4"/>
            <w:vAlign w:val="center"/>
          </w:tcPr>
          <w:p w14:paraId="35AE4D00"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03</w:t>
            </w:r>
          </w:p>
        </w:tc>
        <w:tc>
          <w:tcPr>
            <w:tcW w:w="2822" w:type="dxa"/>
            <w:gridSpan w:val="2"/>
            <w:vAlign w:val="center"/>
          </w:tcPr>
          <w:p w14:paraId="7ACCC5B9"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03</w:t>
            </w:r>
          </w:p>
        </w:tc>
      </w:tr>
      <w:tr w:rsidR="00E038BF" w:rsidRPr="00347160" w14:paraId="62579D9F" w14:textId="77777777" w:rsidTr="00077BDE">
        <w:trPr>
          <w:cantSplit/>
          <w:jc w:val="center"/>
        </w:trPr>
        <w:tc>
          <w:tcPr>
            <w:tcW w:w="6036" w:type="dxa"/>
          </w:tcPr>
          <w:p w14:paraId="17956FE5" w14:textId="77777777" w:rsidR="00E038BF" w:rsidRPr="00347160" w:rsidRDefault="00E038BF" w:rsidP="00521E1B">
            <w:pPr>
              <w:pStyle w:val="TABLE-cell"/>
              <w:rPr>
                <w:rFonts w:ascii="Courier New" w:hAnsi="Courier New" w:cs="Courier New"/>
                <w:i/>
                <w:color w:val="000000"/>
              </w:rPr>
            </w:pPr>
            <w:r w:rsidRPr="00347160">
              <w:rPr>
                <w:rFonts w:ascii="Courier New" w:hAnsi="Courier New" w:cs="Courier New"/>
                <w:color w:val="000000"/>
              </w:rPr>
              <w:t xml:space="preserve">// encoding of the choice for associate-source-diagnostics </w:t>
            </w:r>
            <w:r w:rsidRPr="00347160">
              <w:rPr>
                <w:rFonts w:ascii="Courier New" w:hAnsi="Courier New" w:cs="Courier New"/>
                <w:i/>
                <w:iCs/>
                <w:color w:val="000000"/>
              </w:rPr>
              <w:t>(INTEGER, Universal)</w:t>
            </w:r>
          </w:p>
        </w:tc>
        <w:tc>
          <w:tcPr>
            <w:tcW w:w="5644" w:type="dxa"/>
            <w:gridSpan w:val="4"/>
            <w:vAlign w:val="center"/>
          </w:tcPr>
          <w:p w14:paraId="5AF25E2F"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02</w:t>
            </w:r>
          </w:p>
        </w:tc>
        <w:tc>
          <w:tcPr>
            <w:tcW w:w="2822" w:type="dxa"/>
            <w:gridSpan w:val="2"/>
            <w:vAlign w:val="center"/>
          </w:tcPr>
          <w:p w14:paraId="1F14218B"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02</w:t>
            </w:r>
          </w:p>
        </w:tc>
      </w:tr>
      <w:tr w:rsidR="00E038BF" w:rsidRPr="00347160" w14:paraId="189CD576" w14:textId="77777777" w:rsidTr="00077BDE">
        <w:trPr>
          <w:cantSplit/>
          <w:jc w:val="center"/>
        </w:trPr>
        <w:tc>
          <w:tcPr>
            <w:tcW w:w="6036" w:type="dxa"/>
          </w:tcPr>
          <w:p w14:paraId="5646CB94" w14:textId="77777777" w:rsidR="00E038BF" w:rsidRPr="00347160" w:rsidRDefault="00E038BF" w:rsidP="00521E1B">
            <w:pPr>
              <w:pStyle w:val="TABLE-cell"/>
              <w:rPr>
                <w:rFonts w:ascii="Courier New" w:hAnsi="Courier New" w:cs="Courier New"/>
                <w:i/>
                <w:color w:val="000000"/>
              </w:rPr>
            </w:pPr>
            <w:r w:rsidRPr="00347160">
              <w:rPr>
                <w:rFonts w:ascii="Courier New" w:hAnsi="Courier New" w:cs="Courier New"/>
                <w:color w:val="000000"/>
              </w:rPr>
              <w:t>// encoding of the length of the value field</w:t>
            </w:r>
          </w:p>
        </w:tc>
        <w:tc>
          <w:tcPr>
            <w:tcW w:w="5644" w:type="dxa"/>
            <w:gridSpan w:val="4"/>
            <w:vAlign w:val="center"/>
          </w:tcPr>
          <w:p w14:paraId="74FCDF67"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01</w:t>
            </w:r>
          </w:p>
        </w:tc>
        <w:tc>
          <w:tcPr>
            <w:tcW w:w="2822" w:type="dxa"/>
            <w:gridSpan w:val="2"/>
            <w:vAlign w:val="center"/>
          </w:tcPr>
          <w:p w14:paraId="24136F2D"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01</w:t>
            </w:r>
          </w:p>
        </w:tc>
      </w:tr>
      <w:tr w:rsidR="00E038BF" w:rsidRPr="00347160" w14:paraId="7B4C1D9E" w14:textId="77777777" w:rsidTr="00077BDE">
        <w:trPr>
          <w:cantSplit/>
          <w:jc w:val="center"/>
        </w:trPr>
        <w:tc>
          <w:tcPr>
            <w:tcW w:w="6036" w:type="dxa"/>
          </w:tcPr>
          <w:p w14:paraId="53B5C79D" w14:textId="77777777" w:rsidR="00E038BF" w:rsidRPr="00347160" w:rsidRDefault="00E038BF" w:rsidP="00521E1B">
            <w:pPr>
              <w:pStyle w:val="TABLE-cell"/>
              <w:rPr>
                <w:rFonts w:ascii="Courier New" w:hAnsi="Courier New" w:cs="Courier New"/>
                <w:color w:val="000000"/>
              </w:rPr>
            </w:pPr>
            <w:r w:rsidRPr="00347160">
              <w:rPr>
                <w:rFonts w:ascii="Courier New" w:hAnsi="Courier New" w:cs="Courier New"/>
                <w:color w:val="000000"/>
              </w:rPr>
              <w:t>// encoding of the value:</w:t>
            </w:r>
          </w:p>
          <w:p w14:paraId="7FB7B144" w14:textId="77777777" w:rsidR="00E038BF" w:rsidRPr="00347160" w:rsidRDefault="00E038BF" w:rsidP="00695ACD">
            <w:pPr>
              <w:pStyle w:val="TABLE-cell"/>
              <w:numPr>
                <w:ilvl w:val="0"/>
                <w:numId w:val="13"/>
              </w:numPr>
              <w:rPr>
                <w:rFonts w:ascii="Courier New" w:hAnsi="Courier New" w:cs="Courier New"/>
                <w:color w:val="000000"/>
              </w:rPr>
            </w:pPr>
            <w:r w:rsidRPr="00347160">
              <w:rPr>
                <w:rFonts w:ascii="Courier New" w:hAnsi="Courier New" w:cs="Courier New"/>
                <w:color w:val="000000"/>
              </w:rPr>
              <w:t>success, no security and LLS: 0, no diagnostics provided;</w:t>
            </w:r>
          </w:p>
          <w:p w14:paraId="451878BC" w14:textId="77777777" w:rsidR="00E038BF" w:rsidRPr="00347160" w:rsidRDefault="00E038BF" w:rsidP="00695ACD">
            <w:pPr>
              <w:pStyle w:val="TABLE-cell"/>
              <w:numPr>
                <w:ilvl w:val="0"/>
                <w:numId w:val="13"/>
              </w:numPr>
              <w:rPr>
                <w:rFonts w:ascii="Courier New" w:hAnsi="Courier New" w:cs="Courier New"/>
                <w:i/>
                <w:color w:val="000000"/>
              </w:rPr>
            </w:pPr>
            <w:r w:rsidRPr="00347160">
              <w:rPr>
                <w:rFonts w:ascii="Courier New" w:hAnsi="Courier New" w:cs="Courier New"/>
                <w:color w:val="000000"/>
              </w:rPr>
              <w:t>failure 1: 2, application-context-name not supported;</w:t>
            </w:r>
          </w:p>
          <w:p w14:paraId="56DCA806" w14:textId="77777777" w:rsidR="00E038BF" w:rsidRPr="00347160" w:rsidRDefault="00E038BF" w:rsidP="00695ACD">
            <w:pPr>
              <w:pStyle w:val="TABLE-cell"/>
              <w:numPr>
                <w:ilvl w:val="0"/>
                <w:numId w:val="13"/>
              </w:numPr>
              <w:rPr>
                <w:rFonts w:ascii="Courier New" w:hAnsi="Courier New" w:cs="Courier New"/>
                <w:color w:val="000000"/>
              </w:rPr>
            </w:pPr>
            <w:r w:rsidRPr="00347160">
              <w:rPr>
                <w:rFonts w:ascii="Courier New" w:hAnsi="Courier New" w:cs="Courier New"/>
                <w:color w:val="000000"/>
              </w:rPr>
              <w:t>failure 2: 1, no-reason-given.</w:t>
            </w:r>
          </w:p>
          <w:p w14:paraId="6A26E550" w14:textId="77777777" w:rsidR="00E038BF" w:rsidRPr="00347160" w:rsidRDefault="00E038BF" w:rsidP="00695ACD">
            <w:pPr>
              <w:pStyle w:val="TABLE-cell"/>
              <w:numPr>
                <w:ilvl w:val="0"/>
                <w:numId w:val="13"/>
              </w:numPr>
              <w:rPr>
                <w:rFonts w:ascii="Courier New" w:hAnsi="Courier New" w:cs="Courier New"/>
                <w:i/>
                <w:color w:val="000000"/>
              </w:rPr>
            </w:pPr>
            <w:r w:rsidRPr="00347160">
              <w:rPr>
                <w:rFonts w:ascii="Courier New" w:hAnsi="Courier New" w:cs="Courier New"/>
                <w:color w:val="000000"/>
              </w:rPr>
              <w:t>success, HLS security (5): 14, authentication required;</w:t>
            </w:r>
          </w:p>
        </w:tc>
        <w:tc>
          <w:tcPr>
            <w:tcW w:w="1411" w:type="dxa"/>
            <w:vAlign w:val="center"/>
          </w:tcPr>
          <w:p w14:paraId="713826EB" w14:textId="77777777" w:rsidR="00E038BF" w:rsidRPr="00347160" w:rsidRDefault="00E038BF" w:rsidP="00521E1B">
            <w:pPr>
              <w:pStyle w:val="TABLE-cell"/>
              <w:jc w:val="center"/>
              <w:rPr>
                <w:rFonts w:ascii="Courier New" w:hAnsi="Courier New" w:cs="Courier New"/>
              </w:rPr>
            </w:pPr>
            <w:r w:rsidRPr="00347160">
              <w:rPr>
                <w:rFonts w:ascii="Courier New" w:hAnsi="Courier New" w:cs="Courier New"/>
              </w:rPr>
              <w:t>00</w:t>
            </w:r>
          </w:p>
        </w:tc>
        <w:tc>
          <w:tcPr>
            <w:tcW w:w="1411" w:type="dxa"/>
            <w:vAlign w:val="center"/>
          </w:tcPr>
          <w:p w14:paraId="123A050D" w14:textId="77777777" w:rsidR="00E038BF" w:rsidRPr="00347160" w:rsidRDefault="00E038BF" w:rsidP="00521E1B">
            <w:pPr>
              <w:pStyle w:val="TABLE-cell"/>
              <w:jc w:val="center"/>
              <w:rPr>
                <w:rFonts w:ascii="Courier New" w:hAnsi="Courier New" w:cs="Courier New"/>
              </w:rPr>
            </w:pPr>
            <w:r w:rsidRPr="00347160">
              <w:rPr>
                <w:rFonts w:ascii="Courier New" w:hAnsi="Courier New" w:cs="Courier New"/>
              </w:rPr>
              <w:t>02</w:t>
            </w:r>
          </w:p>
        </w:tc>
        <w:tc>
          <w:tcPr>
            <w:tcW w:w="1411" w:type="dxa"/>
            <w:vAlign w:val="center"/>
          </w:tcPr>
          <w:p w14:paraId="56E08AFA" w14:textId="77777777" w:rsidR="00E038BF" w:rsidRPr="00347160" w:rsidRDefault="00E038BF" w:rsidP="00521E1B">
            <w:pPr>
              <w:pStyle w:val="TABLE-cell"/>
              <w:jc w:val="center"/>
              <w:rPr>
                <w:rFonts w:ascii="Courier New" w:hAnsi="Courier New" w:cs="Courier New"/>
              </w:rPr>
            </w:pPr>
            <w:r w:rsidRPr="00347160">
              <w:rPr>
                <w:rFonts w:ascii="Courier New" w:hAnsi="Courier New" w:cs="Courier New"/>
              </w:rPr>
              <w:t>01</w:t>
            </w:r>
          </w:p>
        </w:tc>
        <w:tc>
          <w:tcPr>
            <w:tcW w:w="1411" w:type="dxa"/>
            <w:vAlign w:val="center"/>
          </w:tcPr>
          <w:p w14:paraId="7F408F0E" w14:textId="77777777" w:rsidR="00E038BF" w:rsidRPr="00347160" w:rsidRDefault="00E038BF" w:rsidP="00521E1B">
            <w:pPr>
              <w:pStyle w:val="TABLE-cell"/>
              <w:jc w:val="center"/>
              <w:rPr>
                <w:rFonts w:ascii="Courier New" w:hAnsi="Courier New" w:cs="Courier New"/>
              </w:rPr>
            </w:pPr>
            <w:r w:rsidRPr="00347160">
              <w:rPr>
                <w:rFonts w:ascii="Courier New" w:hAnsi="Courier New" w:cs="Courier New"/>
              </w:rPr>
              <w:t>0E</w:t>
            </w:r>
          </w:p>
        </w:tc>
        <w:tc>
          <w:tcPr>
            <w:tcW w:w="1411" w:type="dxa"/>
            <w:vAlign w:val="center"/>
          </w:tcPr>
          <w:p w14:paraId="6ABCFE0D" w14:textId="77777777" w:rsidR="00E038BF" w:rsidRPr="00347160" w:rsidRDefault="00E038BF" w:rsidP="00521E1B">
            <w:pPr>
              <w:pStyle w:val="TABLE-cell"/>
              <w:jc w:val="center"/>
              <w:rPr>
                <w:rFonts w:ascii="Courier New" w:hAnsi="Courier New" w:cs="Courier New"/>
              </w:rPr>
            </w:pPr>
            <w:r w:rsidRPr="00347160">
              <w:rPr>
                <w:rFonts w:ascii="Courier New" w:hAnsi="Courier New" w:cs="Courier New"/>
              </w:rPr>
              <w:t>00</w:t>
            </w:r>
          </w:p>
        </w:tc>
        <w:tc>
          <w:tcPr>
            <w:tcW w:w="1411" w:type="dxa"/>
            <w:vAlign w:val="center"/>
          </w:tcPr>
          <w:p w14:paraId="6F6B1D33" w14:textId="77777777" w:rsidR="00E038BF" w:rsidRPr="00347160" w:rsidRDefault="00E038BF" w:rsidP="00521E1B">
            <w:pPr>
              <w:pStyle w:val="TABLE-cell"/>
              <w:jc w:val="center"/>
              <w:rPr>
                <w:rFonts w:ascii="Courier New" w:hAnsi="Courier New" w:cs="Courier New"/>
              </w:rPr>
            </w:pPr>
            <w:r w:rsidRPr="00347160">
              <w:rPr>
                <w:rFonts w:ascii="Courier New" w:hAnsi="Courier New" w:cs="Courier New"/>
              </w:rPr>
              <w:t>0E</w:t>
            </w:r>
          </w:p>
        </w:tc>
      </w:tr>
      <w:tr w:rsidR="00E038BF" w:rsidRPr="00347160" w14:paraId="52E860DA" w14:textId="77777777" w:rsidTr="00077BDE">
        <w:trPr>
          <w:cantSplit/>
          <w:jc w:val="center"/>
        </w:trPr>
        <w:tc>
          <w:tcPr>
            <w:tcW w:w="6036" w:type="dxa"/>
          </w:tcPr>
          <w:p w14:paraId="32192C69" w14:textId="77777777" w:rsidR="00E038BF" w:rsidRPr="00347160" w:rsidRDefault="00E038BF" w:rsidP="00521E1B">
            <w:pPr>
              <w:pStyle w:val="TABLE-cell"/>
              <w:rPr>
                <w:rFonts w:ascii="Courier New" w:hAnsi="Courier New" w:cs="Courier New"/>
                <w:i/>
                <w:color w:val="000000"/>
              </w:rPr>
            </w:pPr>
            <w:r w:rsidRPr="00347160">
              <w:rPr>
                <w:rFonts w:ascii="Courier New" w:hAnsi="Courier New" w:cs="Courier New"/>
                <w:b/>
                <w:bCs w:val="0"/>
                <w:i/>
                <w:color w:val="000000"/>
              </w:rPr>
              <w:t>-- encoding of the fields of the authentication functional unit</w:t>
            </w:r>
          </w:p>
        </w:tc>
        <w:tc>
          <w:tcPr>
            <w:tcW w:w="1411" w:type="dxa"/>
            <w:vAlign w:val="center"/>
          </w:tcPr>
          <w:p w14:paraId="0AC99549" w14:textId="77777777" w:rsidR="00E038BF" w:rsidRPr="00347160" w:rsidRDefault="00E038BF" w:rsidP="00521E1B">
            <w:pPr>
              <w:pStyle w:val="TABLE-col-heading"/>
              <w:keepNext w:val="0"/>
              <w:rPr>
                <w:rFonts w:ascii="Courier New" w:hAnsi="Courier New" w:cs="Courier New"/>
              </w:rPr>
            </w:pPr>
          </w:p>
        </w:tc>
        <w:tc>
          <w:tcPr>
            <w:tcW w:w="1411" w:type="dxa"/>
            <w:vAlign w:val="center"/>
          </w:tcPr>
          <w:p w14:paraId="7270BC87" w14:textId="77777777" w:rsidR="00E038BF" w:rsidRPr="00347160" w:rsidRDefault="00E038BF" w:rsidP="00521E1B">
            <w:pPr>
              <w:pStyle w:val="TABLE-col-heading"/>
              <w:keepNext w:val="0"/>
              <w:rPr>
                <w:rFonts w:ascii="Courier New" w:hAnsi="Courier New" w:cs="Courier New"/>
              </w:rPr>
            </w:pPr>
          </w:p>
        </w:tc>
        <w:tc>
          <w:tcPr>
            <w:tcW w:w="1411" w:type="dxa"/>
            <w:vAlign w:val="center"/>
          </w:tcPr>
          <w:p w14:paraId="69FD6AEC" w14:textId="77777777" w:rsidR="00E038BF" w:rsidRPr="00347160" w:rsidRDefault="00E038BF" w:rsidP="00521E1B">
            <w:pPr>
              <w:pStyle w:val="TABLE-col-heading"/>
              <w:keepNext w:val="0"/>
              <w:rPr>
                <w:rFonts w:ascii="Courier New" w:hAnsi="Courier New" w:cs="Courier New"/>
              </w:rPr>
            </w:pPr>
          </w:p>
        </w:tc>
        <w:tc>
          <w:tcPr>
            <w:tcW w:w="1411" w:type="dxa"/>
            <w:vAlign w:val="center"/>
          </w:tcPr>
          <w:p w14:paraId="39FBBE85" w14:textId="77777777" w:rsidR="00E038BF" w:rsidRPr="00347160" w:rsidRDefault="00E038BF" w:rsidP="00521E1B">
            <w:pPr>
              <w:pStyle w:val="TABLE-col-heading"/>
              <w:keepNext w:val="0"/>
              <w:rPr>
                <w:rFonts w:ascii="Courier New" w:hAnsi="Courier New" w:cs="Courier New"/>
              </w:rPr>
            </w:pPr>
          </w:p>
        </w:tc>
        <w:tc>
          <w:tcPr>
            <w:tcW w:w="1411" w:type="dxa"/>
            <w:vAlign w:val="center"/>
          </w:tcPr>
          <w:p w14:paraId="09C8C58B" w14:textId="77777777" w:rsidR="00E038BF" w:rsidRPr="00347160" w:rsidRDefault="00E038BF" w:rsidP="00521E1B">
            <w:pPr>
              <w:pStyle w:val="TABLE-col-heading"/>
              <w:keepNext w:val="0"/>
              <w:rPr>
                <w:rFonts w:ascii="Courier New" w:hAnsi="Courier New" w:cs="Courier New"/>
              </w:rPr>
            </w:pPr>
          </w:p>
        </w:tc>
        <w:tc>
          <w:tcPr>
            <w:tcW w:w="1411" w:type="dxa"/>
            <w:vAlign w:val="center"/>
          </w:tcPr>
          <w:p w14:paraId="764F1513" w14:textId="77777777" w:rsidR="00E038BF" w:rsidRPr="00347160" w:rsidRDefault="00E038BF" w:rsidP="00521E1B">
            <w:pPr>
              <w:pStyle w:val="TABLE-col-heading"/>
              <w:keepNext w:val="0"/>
              <w:rPr>
                <w:rFonts w:ascii="Courier New" w:hAnsi="Courier New" w:cs="Courier New"/>
              </w:rPr>
            </w:pPr>
          </w:p>
        </w:tc>
      </w:tr>
      <w:tr w:rsidR="00E038BF" w:rsidRPr="00347160" w14:paraId="3A232C4F" w14:textId="77777777" w:rsidTr="00077BDE">
        <w:trPr>
          <w:cantSplit/>
          <w:jc w:val="center"/>
        </w:trPr>
        <w:tc>
          <w:tcPr>
            <w:tcW w:w="6036" w:type="dxa"/>
          </w:tcPr>
          <w:p w14:paraId="37D87B37" w14:textId="77777777" w:rsidR="00E038BF" w:rsidRPr="00347160" w:rsidRDefault="00E038BF" w:rsidP="00521E1B">
            <w:pPr>
              <w:pStyle w:val="TABLE-cell"/>
              <w:rPr>
                <w:rFonts w:ascii="Courier New" w:hAnsi="Courier New" w:cs="Courier New"/>
                <w:color w:val="000000"/>
              </w:rPr>
            </w:pPr>
            <w:r w:rsidRPr="00347160">
              <w:rPr>
                <w:rFonts w:ascii="Courier New" w:hAnsi="Courier New" w:cs="Courier New"/>
                <w:i/>
                <w:color w:val="000000"/>
              </w:rPr>
              <w:t xml:space="preserve">-- responder-acse-requirements field ([8], </w:t>
            </w:r>
            <w:r w:rsidRPr="00347160">
              <w:rPr>
                <w:rFonts w:ascii="Courier New" w:hAnsi="Courier New" w:cs="Courier New"/>
                <w:b/>
                <w:bCs w:val="0"/>
                <w:i/>
                <w:color w:val="000000"/>
              </w:rPr>
              <w:t>IMPLICIT</w:t>
            </w:r>
            <w:r w:rsidRPr="00347160">
              <w:rPr>
                <w:rFonts w:ascii="Courier New" w:hAnsi="Courier New" w:cs="Courier New"/>
                <w:i/>
                <w:color w:val="000000"/>
              </w:rPr>
              <w:t xml:space="preserve">, ACSE-requirements, </w:t>
            </w:r>
            <w:r w:rsidRPr="00347160">
              <w:rPr>
                <w:rFonts w:ascii="Courier New" w:hAnsi="Courier New" w:cs="Courier New"/>
                <w:b/>
                <w:bCs w:val="0"/>
                <w:i/>
                <w:color w:val="000000"/>
              </w:rPr>
              <w:t xml:space="preserve">BIT STRING </w:t>
            </w:r>
            <w:r w:rsidRPr="00347160">
              <w:rPr>
                <w:rFonts w:ascii="Courier New" w:hAnsi="Courier New" w:cs="Courier New"/>
                <w:i/>
                <w:color w:val="000000"/>
              </w:rPr>
              <w:t>{ authentication (0) } )</w:t>
            </w:r>
          </w:p>
        </w:tc>
        <w:tc>
          <w:tcPr>
            <w:tcW w:w="1411" w:type="dxa"/>
            <w:vAlign w:val="center"/>
          </w:tcPr>
          <w:p w14:paraId="06FBB5AA" w14:textId="77777777" w:rsidR="00E038BF" w:rsidRPr="00347160" w:rsidRDefault="00E038BF" w:rsidP="00521E1B">
            <w:pPr>
              <w:pStyle w:val="TABLE-col-heading"/>
              <w:keepNext w:val="0"/>
              <w:rPr>
                <w:rFonts w:ascii="Courier New" w:hAnsi="Courier New" w:cs="Courier New"/>
              </w:rPr>
            </w:pPr>
          </w:p>
        </w:tc>
        <w:tc>
          <w:tcPr>
            <w:tcW w:w="1411" w:type="dxa"/>
            <w:vAlign w:val="center"/>
          </w:tcPr>
          <w:p w14:paraId="0174F595" w14:textId="77777777" w:rsidR="00E038BF" w:rsidRPr="00347160" w:rsidRDefault="00E038BF" w:rsidP="00521E1B">
            <w:pPr>
              <w:pStyle w:val="TABLE-col-heading"/>
              <w:keepNext w:val="0"/>
              <w:rPr>
                <w:rFonts w:ascii="Courier New" w:hAnsi="Courier New" w:cs="Courier New"/>
              </w:rPr>
            </w:pPr>
          </w:p>
        </w:tc>
        <w:tc>
          <w:tcPr>
            <w:tcW w:w="1411" w:type="dxa"/>
            <w:vAlign w:val="center"/>
          </w:tcPr>
          <w:p w14:paraId="7EFDF8CB" w14:textId="77777777" w:rsidR="00E038BF" w:rsidRPr="00347160" w:rsidRDefault="00E038BF" w:rsidP="00521E1B">
            <w:pPr>
              <w:pStyle w:val="TABLE-col-heading"/>
              <w:keepNext w:val="0"/>
              <w:rPr>
                <w:rFonts w:ascii="Courier New" w:hAnsi="Courier New" w:cs="Courier New"/>
              </w:rPr>
            </w:pPr>
          </w:p>
        </w:tc>
        <w:tc>
          <w:tcPr>
            <w:tcW w:w="1411" w:type="dxa"/>
            <w:vAlign w:val="center"/>
          </w:tcPr>
          <w:p w14:paraId="703E6F44" w14:textId="77777777" w:rsidR="00E038BF" w:rsidRPr="00347160" w:rsidRDefault="00E038BF" w:rsidP="00521E1B">
            <w:pPr>
              <w:pStyle w:val="TABLE-col-heading"/>
              <w:keepNext w:val="0"/>
              <w:rPr>
                <w:rFonts w:ascii="Courier New" w:hAnsi="Courier New" w:cs="Courier New"/>
                <w:vanish/>
              </w:rPr>
            </w:pPr>
          </w:p>
        </w:tc>
        <w:tc>
          <w:tcPr>
            <w:tcW w:w="1411" w:type="dxa"/>
            <w:vAlign w:val="center"/>
          </w:tcPr>
          <w:p w14:paraId="263F8242" w14:textId="77777777" w:rsidR="00E038BF" w:rsidRPr="00347160" w:rsidRDefault="00E038BF" w:rsidP="00521E1B">
            <w:pPr>
              <w:pStyle w:val="TABLE-col-heading"/>
              <w:keepNext w:val="0"/>
              <w:rPr>
                <w:rFonts w:ascii="Courier New" w:hAnsi="Courier New" w:cs="Courier New"/>
              </w:rPr>
            </w:pPr>
          </w:p>
        </w:tc>
        <w:tc>
          <w:tcPr>
            <w:tcW w:w="1411" w:type="dxa"/>
            <w:vAlign w:val="center"/>
          </w:tcPr>
          <w:p w14:paraId="6D74EFDF" w14:textId="77777777" w:rsidR="00E038BF" w:rsidRPr="00347160" w:rsidRDefault="00E038BF" w:rsidP="00521E1B">
            <w:pPr>
              <w:pStyle w:val="TABLE-col-heading"/>
              <w:keepNext w:val="0"/>
              <w:rPr>
                <w:rFonts w:ascii="Courier New" w:hAnsi="Courier New" w:cs="Courier New"/>
              </w:rPr>
            </w:pPr>
          </w:p>
        </w:tc>
      </w:tr>
      <w:tr w:rsidR="00E038BF" w:rsidRPr="00347160" w14:paraId="56E44925" w14:textId="77777777" w:rsidTr="00077BDE">
        <w:trPr>
          <w:cantSplit/>
          <w:jc w:val="center"/>
        </w:trPr>
        <w:tc>
          <w:tcPr>
            <w:tcW w:w="6036" w:type="dxa"/>
          </w:tcPr>
          <w:p w14:paraId="7267948F" w14:textId="77777777" w:rsidR="00E038BF" w:rsidRPr="00347160" w:rsidRDefault="00E038BF" w:rsidP="00521E1B">
            <w:pPr>
              <w:pStyle w:val="TABLE-cell"/>
              <w:rPr>
                <w:rFonts w:ascii="Courier New" w:hAnsi="Courier New" w:cs="Courier New"/>
                <w:color w:val="000000"/>
              </w:rPr>
            </w:pPr>
            <w:r w:rsidRPr="00347160">
              <w:rPr>
                <w:rFonts w:ascii="Courier New" w:hAnsi="Courier New" w:cs="Courier New"/>
                <w:color w:val="000000"/>
              </w:rPr>
              <w:t xml:space="preserve">// encoding of the tag of the acse-requirements field </w:t>
            </w:r>
            <w:r w:rsidRPr="00347160">
              <w:rPr>
                <w:rFonts w:ascii="Courier New" w:hAnsi="Courier New" w:cs="Courier New"/>
                <w:i/>
                <w:iCs/>
                <w:color w:val="000000"/>
              </w:rPr>
              <w:t xml:space="preserve">([8], </w:t>
            </w:r>
            <w:r w:rsidRPr="00347160">
              <w:rPr>
                <w:rFonts w:ascii="Courier New" w:hAnsi="Courier New" w:cs="Courier New"/>
                <w:b/>
                <w:bCs w:val="0"/>
                <w:i/>
                <w:iCs/>
                <w:color w:val="000000"/>
              </w:rPr>
              <w:t>IMPLICIT</w:t>
            </w:r>
            <w:r w:rsidRPr="00347160">
              <w:rPr>
                <w:rFonts w:ascii="Courier New" w:hAnsi="Courier New" w:cs="Courier New"/>
                <w:i/>
                <w:iCs/>
                <w:color w:val="000000"/>
              </w:rPr>
              <w:t>, Context-specific)</w:t>
            </w:r>
          </w:p>
        </w:tc>
        <w:tc>
          <w:tcPr>
            <w:tcW w:w="1411" w:type="dxa"/>
            <w:vAlign w:val="center"/>
          </w:tcPr>
          <w:p w14:paraId="0ABB2531"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488E8A5D" w14:textId="77777777" w:rsidR="00E038BF" w:rsidRPr="00347160" w:rsidRDefault="00E038BF" w:rsidP="00521E1B">
            <w:pPr>
              <w:pStyle w:val="TABLE-cell"/>
              <w:rPr>
                <w:rFonts w:ascii="Courier New" w:hAnsi="Courier New" w:cs="Courier New"/>
              </w:rPr>
            </w:pPr>
          </w:p>
        </w:tc>
        <w:tc>
          <w:tcPr>
            <w:tcW w:w="1411" w:type="dxa"/>
            <w:vAlign w:val="center"/>
          </w:tcPr>
          <w:p w14:paraId="1F5EE927" w14:textId="77777777" w:rsidR="00E038BF" w:rsidRPr="00347160" w:rsidRDefault="00E038BF" w:rsidP="00521E1B">
            <w:pPr>
              <w:pStyle w:val="TABLE-cell"/>
              <w:rPr>
                <w:rFonts w:ascii="Courier New" w:hAnsi="Courier New" w:cs="Courier New"/>
              </w:rPr>
            </w:pPr>
          </w:p>
        </w:tc>
        <w:tc>
          <w:tcPr>
            <w:tcW w:w="1411" w:type="dxa"/>
            <w:vAlign w:val="center"/>
          </w:tcPr>
          <w:p w14:paraId="17234F11"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88</w:t>
            </w:r>
          </w:p>
        </w:tc>
        <w:tc>
          <w:tcPr>
            <w:tcW w:w="1411" w:type="dxa"/>
            <w:vAlign w:val="center"/>
          </w:tcPr>
          <w:p w14:paraId="409D071B"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63267F08"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88</w:t>
            </w:r>
          </w:p>
        </w:tc>
      </w:tr>
      <w:tr w:rsidR="00E038BF" w:rsidRPr="00347160" w14:paraId="1FD9E16B" w14:textId="77777777" w:rsidTr="00077BDE">
        <w:trPr>
          <w:cantSplit/>
          <w:jc w:val="center"/>
        </w:trPr>
        <w:tc>
          <w:tcPr>
            <w:tcW w:w="6036" w:type="dxa"/>
          </w:tcPr>
          <w:p w14:paraId="0ED6F838" w14:textId="77777777" w:rsidR="00E038BF" w:rsidRPr="00347160" w:rsidRDefault="00E038BF" w:rsidP="00521E1B">
            <w:pPr>
              <w:pStyle w:val="TABLE-cell"/>
              <w:rPr>
                <w:rFonts w:ascii="Courier New" w:hAnsi="Courier New" w:cs="Courier New"/>
                <w:color w:val="000000"/>
              </w:rPr>
            </w:pPr>
            <w:r w:rsidRPr="00347160">
              <w:rPr>
                <w:rFonts w:ascii="Courier New" w:hAnsi="Courier New" w:cs="Courier New"/>
                <w:color w:val="000000"/>
              </w:rPr>
              <w:t>// encoding of the length of the tagged component’s value field.</w:t>
            </w:r>
          </w:p>
        </w:tc>
        <w:tc>
          <w:tcPr>
            <w:tcW w:w="1411" w:type="dxa"/>
            <w:vAlign w:val="center"/>
          </w:tcPr>
          <w:p w14:paraId="67FD45C5"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7A6A9711" w14:textId="77777777" w:rsidR="00E038BF" w:rsidRPr="00347160" w:rsidRDefault="00E038BF" w:rsidP="00521E1B">
            <w:pPr>
              <w:pStyle w:val="TABLE-cell"/>
              <w:rPr>
                <w:rFonts w:ascii="Courier New" w:hAnsi="Courier New" w:cs="Courier New"/>
              </w:rPr>
            </w:pPr>
          </w:p>
        </w:tc>
        <w:tc>
          <w:tcPr>
            <w:tcW w:w="1411" w:type="dxa"/>
            <w:vAlign w:val="center"/>
          </w:tcPr>
          <w:p w14:paraId="663254B8" w14:textId="77777777" w:rsidR="00E038BF" w:rsidRPr="00347160" w:rsidRDefault="00E038BF" w:rsidP="00521E1B">
            <w:pPr>
              <w:pStyle w:val="TABLE-cell"/>
              <w:rPr>
                <w:rFonts w:ascii="Courier New" w:hAnsi="Courier New" w:cs="Courier New"/>
              </w:rPr>
            </w:pPr>
          </w:p>
        </w:tc>
        <w:tc>
          <w:tcPr>
            <w:tcW w:w="1411" w:type="dxa"/>
            <w:vAlign w:val="center"/>
          </w:tcPr>
          <w:p w14:paraId="33E90643"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02</w:t>
            </w:r>
          </w:p>
        </w:tc>
        <w:tc>
          <w:tcPr>
            <w:tcW w:w="1411" w:type="dxa"/>
            <w:vAlign w:val="center"/>
          </w:tcPr>
          <w:p w14:paraId="0DA21601"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1E32D9CA"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02</w:t>
            </w:r>
          </w:p>
        </w:tc>
      </w:tr>
      <w:tr w:rsidR="00E038BF" w:rsidRPr="00347160" w14:paraId="51D64CAA" w14:textId="77777777" w:rsidTr="00077BDE">
        <w:trPr>
          <w:cantSplit/>
          <w:jc w:val="center"/>
        </w:trPr>
        <w:tc>
          <w:tcPr>
            <w:tcW w:w="6036" w:type="dxa"/>
          </w:tcPr>
          <w:p w14:paraId="04A980D8" w14:textId="77777777" w:rsidR="00E038BF" w:rsidRPr="00347160" w:rsidRDefault="00E038BF" w:rsidP="00521E1B">
            <w:pPr>
              <w:pStyle w:val="TABLE-cell"/>
              <w:rPr>
                <w:rFonts w:ascii="Courier New" w:hAnsi="Courier New" w:cs="Courier New"/>
                <w:i/>
                <w:color w:val="000000"/>
              </w:rPr>
            </w:pPr>
            <w:r w:rsidRPr="00347160">
              <w:rPr>
                <w:rFonts w:ascii="Courier New" w:hAnsi="Courier New" w:cs="Courier New"/>
                <w:color w:val="000000"/>
              </w:rPr>
              <w:lastRenderedPageBreak/>
              <w:t xml:space="preserve">// encoding of the number of unused bits in the last byte of the </w:t>
            </w:r>
            <w:r w:rsidRPr="00347160">
              <w:rPr>
                <w:rFonts w:ascii="Courier New" w:hAnsi="Courier New" w:cs="Courier New"/>
                <w:b/>
                <w:bCs w:val="0"/>
                <w:color w:val="000000"/>
              </w:rPr>
              <w:t>BIT STRING</w:t>
            </w:r>
          </w:p>
        </w:tc>
        <w:tc>
          <w:tcPr>
            <w:tcW w:w="1411" w:type="dxa"/>
            <w:vAlign w:val="center"/>
          </w:tcPr>
          <w:p w14:paraId="75C09011"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7763E5D1" w14:textId="77777777" w:rsidR="00E038BF" w:rsidRPr="00347160" w:rsidRDefault="00E038BF" w:rsidP="00521E1B">
            <w:pPr>
              <w:pStyle w:val="TABLE-cell"/>
              <w:rPr>
                <w:rFonts w:ascii="Courier New" w:hAnsi="Courier New" w:cs="Courier New"/>
              </w:rPr>
            </w:pPr>
          </w:p>
        </w:tc>
        <w:tc>
          <w:tcPr>
            <w:tcW w:w="1411" w:type="dxa"/>
            <w:vAlign w:val="center"/>
          </w:tcPr>
          <w:p w14:paraId="4E7476B0" w14:textId="77777777" w:rsidR="00E038BF" w:rsidRPr="00347160" w:rsidRDefault="00E038BF" w:rsidP="00521E1B">
            <w:pPr>
              <w:pStyle w:val="TABLE-cell"/>
              <w:rPr>
                <w:rFonts w:ascii="Courier New" w:hAnsi="Courier New" w:cs="Courier New"/>
              </w:rPr>
            </w:pPr>
          </w:p>
        </w:tc>
        <w:tc>
          <w:tcPr>
            <w:tcW w:w="1411" w:type="dxa"/>
            <w:vAlign w:val="center"/>
          </w:tcPr>
          <w:p w14:paraId="64FA3034"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07</w:t>
            </w:r>
          </w:p>
        </w:tc>
        <w:tc>
          <w:tcPr>
            <w:tcW w:w="1411" w:type="dxa"/>
            <w:vAlign w:val="center"/>
          </w:tcPr>
          <w:p w14:paraId="6D1814CD"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4FE2FB7A"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07</w:t>
            </w:r>
          </w:p>
        </w:tc>
      </w:tr>
      <w:tr w:rsidR="00E038BF" w:rsidRPr="00347160" w14:paraId="32C98B57" w14:textId="77777777" w:rsidTr="00077BDE">
        <w:trPr>
          <w:cantSplit/>
          <w:jc w:val="center"/>
        </w:trPr>
        <w:tc>
          <w:tcPr>
            <w:tcW w:w="6036" w:type="dxa"/>
          </w:tcPr>
          <w:p w14:paraId="2547EB54" w14:textId="77777777" w:rsidR="00E038BF" w:rsidRPr="00347160" w:rsidRDefault="00E038BF" w:rsidP="00521E1B">
            <w:pPr>
              <w:pStyle w:val="TABLE-cell"/>
              <w:rPr>
                <w:rFonts w:ascii="Courier New" w:hAnsi="Courier New" w:cs="Courier New"/>
                <w:i/>
                <w:color w:val="000000"/>
              </w:rPr>
            </w:pPr>
            <w:r w:rsidRPr="00347160">
              <w:rPr>
                <w:rFonts w:ascii="Courier New" w:hAnsi="Courier New" w:cs="Courier New"/>
                <w:color w:val="000000"/>
              </w:rPr>
              <w:t xml:space="preserve">// encoding of the authentication functional unit </w:t>
            </w:r>
            <w:r w:rsidRPr="00347160">
              <w:rPr>
                <w:rFonts w:ascii="Courier New" w:hAnsi="Courier New" w:cs="Courier New"/>
                <w:i/>
                <w:iCs/>
                <w:color w:val="000000"/>
              </w:rPr>
              <w:t>(0)</w:t>
            </w:r>
          </w:p>
        </w:tc>
        <w:tc>
          <w:tcPr>
            <w:tcW w:w="1411" w:type="dxa"/>
            <w:vAlign w:val="center"/>
          </w:tcPr>
          <w:p w14:paraId="531BB9A0"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69AD0D3C" w14:textId="77777777" w:rsidR="00E038BF" w:rsidRPr="00347160" w:rsidRDefault="00E038BF" w:rsidP="00521E1B">
            <w:pPr>
              <w:pStyle w:val="TABLE-cell"/>
              <w:rPr>
                <w:rFonts w:ascii="Courier New" w:hAnsi="Courier New" w:cs="Courier New"/>
              </w:rPr>
            </w:pPr>
          </w:p>
        </w:tc>
        <w:tc>
          <w:tcPr>
            <w:tcW w:w="1411" w:type="dxa"/>
            <w:vAlign w:val="center"/>
          </w:tcPr>
          <w:p w14:paraId="2EE19608" w14:textId="77777777" w:rsidR="00E038BF" w:rsidRPr="00347160" w:rsidRDefault="00E038BF" w:rsidP="00521E1B">
            <w:pPr>
              <w:pStyle w:val="TABLE-cell"/>
              <w:rPr>
                <w:rFonts w:ascii="Courier New" w:hAnsi="Courier New" w:cs="Courier New"/>
              </w:rPr>
            </w:pPr>
          </w:p>
        </w:tc>
        <w:tc>
          <w:tcPr>
            <w:tcW w:w="1411" w:type="dxa"/>
            <w:vAlign w:val="center"/>
          </w:tcPr>
          <w:p w14:paraId="1F458594"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80</w:t>
            </w:r>
          </w:p>
        </w:tc>
        <w:tc>
          <w:tcPr>
            <w:tcW w:w="1411" w:type="dxa"/>
            <w:vAlign w:val="center"/>
          </w:tcPr>
          <w:p w14:paraId="49223BFB"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4163F562"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80</w:t>
            </w:r>
          </w:p>
        </w:tc>
      </w:tr>
      <w:tr w:rsidR="00E038BF" w:rsidRPr="00347160" w14:paraId="28A44179" w14:textId="77777777" w:rsidTr="00077BDE">
        <w:trPr>
          <w:cantSplit/>
          <w:jc w:val="center"/>
        </w:trPr>
        <w:tc>
          <w:tcPr>
            <w:tcW w:w="6036" w:type="dxa"/>
          </w:tcPr>
          <w:p w14:paraId="78F3612B" w14:textId="77777777" w:rsidR="00E038BF" w:rsidRPr="00347160" w:rsidRDefault="00E038BF" w:rsidP="00521E1B">
            <w:pPr>
              <w:pStyle w:val="TABLE-cell"/>
              <w:rPr>
                <w:rFonts w:ascii="Courier New" w:hAnsi="Courier New" w:cs="Courier New"/>
                <w:i/>
                <w:color w:val="000000"/>
              </w:rPr>
            </w:pPr>
            <w:r w:rsidRPr="00347160">
              <w:rPr>
                <w:rFonts w:ascii="Courier New" w:hAnsi="Courier New" w:cs="Courier New"/>
                <w:i/>
                <w:color w:val="000000"/>
              </w:rPr>
              <w:t xml:space="preserve">-- mechanism-name field ([9], </w:t>
            </w:r>
            <w:r w:rsidRPr="00347160">
              <w:rPr>
                <w:rFonts w:ascii="Courier New" w:hAnsi="Courier New" w:cs="Courier New"/>
                <w:b/>
                <w:bCs w:val="0"/>
                <w:i/>
                <w:color w:val="000000"/>
              </w:rPr>
              <w:t xml:space="preserve">IMPLICIT, </w:t>
            </w:r>
            <w:r w:rsidRPr="00347160">
              <w:rPr>
                <w:rFonts w:ascii="Courier New" w:hAnsi="Courier New" w:cs="Courier New"/>
                <w:i/>
                <w:color w:val="000000"/>
              </w:rPr>
              <w:t xml:space="preserve">Mechanism-name </w:t>
            </w:r>
            <w:r w:rsidRPr="00347160">
              <w:rPr>
                <w:rFonts w:ascii="Courier New" w:hAnsi="Courier New" w:cs="Courier New"/>
                <w:b/>
                <w:bCs w:val="0"/>
                <w:i/>
                <w:color w:val="000000"/>
              </w:rPr>
              <w:t>OBJECT IDENTIFIER</w:t>
            </w:r>
            <w:r w:rsidRPr="00347160">
              <w:rPr>
                <w:rFonts w:ascii="Courier New" w:hAnsi="Courier New" w:cs="Courier New"/>
                <w:i/>
                <w:color w:val="000000"/>
              </w:rPr>
              <w:t>)</w:t>
            </w:r>
          </w:p>
        </w:tc>
        <w:tc>
          <w:tcPr>
            <w:tcW w:w="1411" w:type="dxa"/>
            <w:vAlign w:val="center"/>
          </w:tcPr>
          <w:p w14:paraId="2BE3A349" w14:textId="77777777" w:rsidR="00E038BF" w:rsidRPr="00347160" w:rsidRDefault="00E038BF" w:rsidP="00521E1B">
            <w:pPr>
              <w:pStyle w:val="TABLE-cell"/>
              <w:jc w:val="center"/>
              <w:rPr>
                <w:rFonts w:ascii="Courier New" w:hAnsi="Courier New" w:cs="Courier New"/>
              </w:rPr>
            </w:pPr>
          </w:p>
        </w:tc>
        <w:tc>
          <w:tcPr>
            <w:tcW w:w="1411" w:type="dxa"/>
            <w:vAlign w:val="center"/>
          </w:tcPr>
          <w:p w14:paraId="56FBFA50" w14:textId="77777777" w:rsidR="00E038BF" w:rsidRPr="00347160" w:rsidRDefault="00E038BF" w:rsidP="00521E1B">
            <w:pPr>
              <w:pStyle w:val="TABLE-cell"/>
              <w:jc w:val="center"/>
              <w:rPr>
                <w:rFonts w:ascii="Courier New" w:hAnsi="Courier New" w:cs="Courier New"/>
              </w:rPr>
            </w:pPr>
          </w:p>
        </w:tc>
        <w:tc>
          <w:tcPr>
            <w:tcW w:w="1411" w:type="dxa"/>
            <w:vAlign w:val="center"/>
          </w:tcPr>
          <w:p w14:paraId="1BBEC441" w14:textId="77777777" w:rsidR="00E038BF" w:rsidRPr="00347160" w:rsidRDefault="00E038BF" w:rsidP="00521E1B">
            <w:pPr>
              <w:pStyle w:val="TABLE-cell"/>
              <w:jc w:val="center"/>
              <w:rPr>
                <w:rFonts w:ascii="Courier New" w:hAnsi="Courier New" w:cs="Courier New"/>
              </w:rPr>
            </w:pPr>
          </w:p>
        </w:tc>
        <w:tc>
          <w:tcPr>
            <w:tcW w:w="1411" w:type="dxa"/>
            <w:vAlign w:val="center"/>
          </w:tcPr>
          <w:p w14:paraId="007BA864" w14:textId="77777777" w:rsidR="00E038BF" w:rsidRPr="00347160" w:rsidRDefault="00E038BF" w:rsidP="00521E1B">
            <w:pPr>
              <w:pStyle w:val="TABLE-cell"/>
              <w:jc w:val="center"/>
              <w:rPr>
                <w:rFonts w:ascii="Courier New" w:hAnsi="Courier New" w:cs="Courier New"/>
              </w:rPr>
            </w:pPr>
          </w:p>
        </w:tc>
        <w:tc>
          <w:tcPr>
            <w:tcW w:w="1411" w:type="dxa"/>
            <w:vAlign w:val="center"/>
          </w:tcPr>
          <w:p w14:paraId="22F7AF57" w14:textId="77777777" w:rsidR="00E038BF" w:rsidRPr="00347160" w:rsidRDefault="00E038BF" w:rsidP="00521E1B">
            <w:pPr>
              <w:pStyle w:val="TABLE-cell"/>
              <w:jc w:val="center"/>
              <w:rPr>
                <w:rFonts w:ascii="Courier New" w:hAnsi="Courier New" w:cs="Courier New"/>
              </w:rPr>
            </w:pPr>
          </w:p>
        </w:tc>
        <w:tc>
          <w:tcPr>
            <w:tcW w:w="1411" w:type="dxa"/>
            <w:vAlign w:val="center"/>
          </w:tcPr>
          <w:p w14:paraId="130E5A20" w14:textId="77777777" w:rsidR="00E038BF" w:rsidRPr="00347160" w:rsidRDefault="00E038BF" w:rsidP="00521E1B">
            <w:pPr>
              <w:pStyle w:val="TABLE-cell"/>
              <w:jc w:val="center"/>
              <w:rPr>
                <w:rFonts w:ascii="Courier New" w:hAnsi="Courier New" w:cs="Courier New"/>
              </w:rPr>
            </w:pPr>
          </w:p>
        </w:tc>
      </w:tr>
      <w:tr w:rsidR="00E038BF" w:rsidRPr="00347160" w14:paraId="65DC9725" w14:textId="77777777" w:rsidTr="00077BDE">
        <w:trPr>
          <w:cantSplit/>
          <w:jc w:val="center"/>
        </w:trPr>
        <w:tc>
          <w:tcPr>
            <w:tcW w:w="6036" w:type="dxa"/>
          </w:tcPr>
          <w:p w14:paraId="407097DC" w14:textId="77777777" w:rsidR="00E038BF" w:rsidRPr="00347160" w:rsidRDefault="00E038BF" w:rsidP="00521E1B">
            <w:pPr>
              <w:pStyle w:val="TABLE-cell"/>
              <w:tabs>
                <w:tab w:val="left" w:pos="1590"/>
              </w:tabs>
              <w:rPr>
                <w:rFonts w:ascii="Courier New" w:hAnsi="Courier New" w:cs="Courier New"/>
                <w:i/>
                <w:color w:val="000000"/>
              </w:rPr>
            </w:pPr>
            <w:r w:rsidRPr="00347160">
              <w:rPr>
                <w:rFonts w:ascii="Courier New" w:hAnsi="Courier New" w:cs="Courier New"/>
                <w:color w:val="000000"/>
              </w:rPr>
              <w:t xml:space="preserve">// encoding of the tag </w:t>
            </w:r>
            <w:r w:rsidRPr="00347160">
              <w:rPr>
                <w:rFonts w:ascii="Courier New" w:hAnsi="Courier New" w:cs="Courier New"/>
                <w:i/>
                <w:iCs/>
                <w:color w:val="000000"/>
              </w:rPr>
              <w:t xml:space="preserve">([9], </w:t>
            </w:r>
            <w:r w:rsidRPr="00347160">
              <w:rPr>
                <w:rFonts w:ascii="Courier New" w:hAnsi="Courier New" w:cs="Courier New"/>
                <w:b/>
                <w:bCs w:val="0"/>
                <w:i/>
                <w:iCs/>
                <w:color w:val="000000"/>
              </w:rPr>
              <w:t>IMPLICIT</w:t>
            </w:r>
            <w:r w:rsidRPr="00347160">
              <w:rPr>
                <w:rFonts w:ascii="Courier New" w:hAnsi="Courier New" w:cs="Courier New"/>
                <w:i/>
                <w:iCs/>
                <w:color w:val="000000"/>
              </w:rPr>
              <w:t>, Context-specific)</w:t>
            </w:r>
          </w:p>
        </w:tc>
        <w:tc>
          <w:tcPr>
            <w:tcW w:w="1411" w:type="dxa"/>
            <w:vAlign w:val="center"/>
          </w:tcPr>
          <w:p w14:paraId="3A7EAD66"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28CEF560" w14:textId="77777777" w:rsidR="00E038BF" w:rsidRPr="00347160" w:rsidRDefault="00E038BF" w:rsidP="00521E1B">
            <w:pPr>
              <w:pStyle w:val="TABLE-cell"/>
              <w:rPr>
                <w:rFonts w:ascii="Courier New" w:hAnsi="Courier New" w:cs="Courier New"/>
              </w:rPr>
            </w:pPr>
          </w:p>
        </w:tc>
        <w:tc>
          <w:tcPr>
            <w:tcW w:w="1411" w:type="dxa"/>
            <w:vAlign w:val="center"/>
          </w:tcPr>
          <w:p w14:paraId="26A83D1E" w14:textId="77777777" w:rsidR="00E038BF" w:rsidRPr="00347160" w:rsidRDefault="00E038BF" w:rsidP="00521E1B">
            <w:pPr>
              <w:pStyle w:val="TABLE-cell"/>
              <w:rPr>
                <w:rFonts w:ascii="Courier New" w:hAnsi="Courier New" w:cs="Courier New"/>
              </w:rPr>
            </w:pPr>
          </w:p>
        </w:tc>
        <w:tc>
          <w:tcPr>
            <w:tcW w:w="1411" w:type="dxa"/>
            <w:vAlign w:val="center"/>
          </w:tcPr>
          <w:p w14:paraId="1F3D6830"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89</w:t>
            </w:r>
          </w:p>
        </w:tc>
        <w:tc>
          <w:tcPr>
            <w:tcW w:w="1411" w:type="dxa"/>
            <w:vAlign w:val="center"/>
          </w:tcPr>
          <w:p w14:paraId="11D2CD6F"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5F1FE68D"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89</w:t>
            </w:r>
          </w:p>
        </w:tc>
      </w:tr>
      <w:tr w:rsidR="00E038BF" w:rsidRPr="00347160" w14:paraId="0C2B507C" w14:textId="77777777" w:rsidTr="00077BDE">
        <w:trPr>
          <w:cantSplit/>
          <w:jc w:val="center"/>
        </w:trPr>
        <w:tc>
          <w:tcPr>
            <w:tcW w:w="6036" w:type="dxa"/>
          </w:tcPr>
          <w:p w14:paraId="5A9F642B" w14:textId="77777777" w:rsidR="00E038BF" w:rsidRPr="00347160" w:rsidRDefault="00E038BF" w:rsidP="00521E1B">
            <w:pPr>
              <w:pStyle w:val="TABLE-cell"/>
              <w:rPr>
                <w:rFonts w:ascii="Courier New" w:hAnsi="Courier New" w:cs="Courier New"/>
              </w:rPr>
            </w:pPr>
            <w:r w:rsidRPr="00347160">
              <w:rPr>
                <w:rFonts w:ascii="Courier New" w:hAnsi="Courier New" w:cs="Courier New"/>
                <w:color w:val="000000"/>
              </w:rPr>
              <w:t>// encoding of the length of the tagged component’s value field</w:t>
            </w:r>
          </w:p>
        </w:tc>
        <w:tc>
          <w:tcPr>
            <w:tcW w:w="1411" w:type="dxa"/>
            <w:vAlign w:val="center"/>
          </w:tcPr>
          <w:p w14:paraId="2FD2BDE2"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42CB4F08" w14:textId="77777777" w:rsidR="00E038BF" w:rsidRPr="00347160" w:rsidRDefault="00E038BF" w:rsidP="00521E1B">
            <w:pPr>
              <w:pStyle w:val="TABLE-cell"/>
              <w:rPr>
                <w:rFonts w:ascii="Courier New" w:hAnsi="Courier New" w:cs="Courier New"/>
              </w:rPr>
            </w:pPr>
          </w:p>
        </w:tc>
        <w:tc>
          <w:tcPr>
            <w:tcW w:w="1411" w:type="dxa"/>
            <w:vAlign w:val="center"/>
          </w:tcPr>
          <w:p w14:paraId="0CA3CE23" w14:textId="77777777" w:rsidR="00E038BF" w:rsidRPr="00347160" w:rsidRDefault="00E038BF" w:rsidP="00521E1B">
            <w:pPr>
              <w:pStyle w:val="TABLE-cell"/>
              <w:rPr>
                <w:rFonts w:ascii="Courier New" w:hAnsi="Courier New" w:cs="Courier New"/>
              </w:rPr>
            </w:pPr>
          </w:p>
        </w:tc>
        <w:tc>
          <w:tcPr>
            <w:tcW w:w="1411" w:type="dxa"/>
            <w:vAlign w:val="center"/>
          </w:tcPr>
          <w:p w14:paraId="0327BB3B"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07</w:t>
            </w:r>
          </w:p>
        </w:tc>
        <w:tc>
          <w:tcPr>
            <w:tcW w:w="1411" w:type="dxa"/>
            <w:vAlign w:val="center"/>
          </w:tcPr>
          <w:p w14:paraId="264687D9"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7AD65943"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07</w:t>
            </w:r>
          </w:p>
        </w:tc>
      </w:tr>
      <w:tr w:rsidR="00E038BF" w:rsidRPr="00347160" w14:paraId="46D6359E" w14:textId="77777777" w:rsidTr="00077BDE">
        <w:trPr>
          <w:cantSplit/>
          <w:jc w:val="center"/>
        </w:trPr>
        <w:tc>
          <w:tcPr>
            <w:tcW w:w="6036" w:type="dxa"/>
          </w:tcPr>
          <w:p w14:paraId="74BB634F" w14:textId="77777777" w:rsidR="00E038BF" w:rsidRPr="00347160" w:rsidRDefault="00E038BF" w:rsidP="00521E1B">
            <w:pPr>
              <w:pStyle w:val="TABLE-cell"/>
              <w:rPr>
                <w:rFonts w:ascii="Courier New" w:hAnsi="Courier New" w:cs="Courier New"/>
                <w:iCs/>
                <w:color w:val="000000"/>
              </w:rPr>
            </w:pPr>
            <w:r w:rsidRPr="00347160">
              <w:rPr>
                <w:rFonts w:ascii="Courier New" w:hAnsi="Courier New" w:cs="Courier New"/>
                <w:color w:val="000000"/>
              </w:rPr>
              <w:t xml:space="preserve">// encoding of the value of the object identifier: </w:t>
            </w:r>
            <w:r w:rsidRPr="00347160">
              <w:rPr>
                <w:rFonts w:ascii="Courier New" w:hAnsi="Courier New" w:cs="Courier New"/>
                <w:iCs/>
                <w:color w:val="000000"/>
              </w:rPr>
              <w:br/>
            </w:r>
            <w:r w:rsidRPr="00347160">
              <w:rPr>
                <w:rFonts w:ascii="Courier New" w:hAnsi="Courier New" w:cs="Courier New"/>
                <w:iCs/>
                <w:color w:val="000000"/>
              </w:rPr>
              <w:tab/>
            </w:r>
            <w:r w:rsidRPr="00347160">
              <w:rPr>
                <w:rFonts w:ascii="Courier New" w:hAnsi="Courier New" w:cs="Courier New"/>
                <w:iCs/>
                <w:color w:val="000000"/>
              </w:rPr>
              <w:tab/>
              <w:t>high-level-security-mechanism-name (5)</w:t>
            </w:r>
          </w:p>
        </w:tc>
        <w:tc>
          <w:tcPr>
            <w:tcW w:w="1411" w:type="dxa"/>
            <w:vAlign w:val="center"/>
          </w:tcPr>
          <w:p w14:paraId="53DDCBBA"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7EDD8C7D" w14:textId="77777777" w:rsidR="00E038BF" w:rsidRPr="00347160" w:rsidRDefault="00E038BF" w:rsidP="00521E1B">
            <w:pPr>
              <w:pStyle w:val="TABLE-cell"/>
              <w:jc w:val="center"/>
              <w:rPr>
                <w:rFonts w:ascii="Courier New" w:hAnsi="Courier New" w:cs="Courier New"/>
              </w:rPr>
            </w:pPr>
          </w:p>
        </w:tc>
        <w:tc>
          <w:tcPr>
            <w:tcW w:w="1411" w:type="dxa"/>
            <w:vAlign w:val="center"/>
          </w:tcPr>
          <w:p w14:paraId="14638329" w14:textId="77777777" w:rsidR="00E038BF" w:rsidRPr="00347160" w:rsidRDefault="00E038BF" w:rsidP="00521E1B">
            <w:pPr>
              <w:pStyle w:val="TABLE-cell"/>
              <w:jc w:val="center"/>
              <w:rPr>
                <w:rFonts w:ascii="Courier New" w:hAnsi="Courier New" w:cs="Courier New"/>
              </w:rPr>
            </w:pPr>
          </w:p>
        </w:tc>
        <w:tc>
          <w:tcPr>
            <w:tcW w:w="1411" w:type="dxa"/>
            <w:vAlign w:val="center"/>
          </w:tcPr>
          <w:p w14:paraId="48AB772A" w14:textId="77777777" w:rsidR="00E038BF" w:rsidRPr="00347160" w:rsidRDefault="00E038BF" w:rsidP="00521E1B">
            <w:pPr>
              <w:pStyle w:val="TABLE-cell"/>
              <w:jc w:val="center"/>
              <w:rPr>
                <w:rFonts w:ascii="Courier New" w:hAnsi="Courier New" w:cs="Courier New"/>
              </w:rPr>
            </w:pPr>
            <w:r w:rsidRPr="00347160">
              <w:rPr>
                <w:rFonts w:ascii="Courier New" w:hAnsi="Courier New" w:cs="Courier New"/>
              </w:rPr>
              <w:t>60 85 74 05 08 02 05</w:t>
            </w:r>
          </w:p>
        </w:tc>
        <w:tc>
          <w:tcPr>
            <w:tcW w:w="1411" w:type="dxa"/>
            <w:vAlign w:val="center"/>
          </w:tcPr>
          <w:p w14:paraId="750753BB"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35242618" w14:textId="77777777" w:rsidR="00E038BF" w:rsidRPr="00347160" w:rsidRDefault="00E038BF" w:rsidP="00521E1B">
            <w:pPr>
              <w:pStyle w:val="TABLE-cell"/>
              <w:jc w:val="center"/>
              <w:rPr>
                <w:rFonts w:ascii="Courier New" w:hAnsi="Courier New" w:cs="Courier New"/>
              </w:rPr>
            </w:pPr>
            <w:r w:rsidRPr="00347160">
              <w:rPr>
                <w:rFonts w:ascii="Courier New" w:hAnsi="Courier New" w:cs="Courier New"/>
              </w:rPr>
              <w:t>60 85 74 05 08 02 05</w:t>
            </w:r>
          </w:p>
        </w:tc>
      </w:tr>
      <w:tr w:rsidR="00E038BF" w:rsidRPr="00347160" w14:paraId="1EFDF807" w14:textId="77777777" w:rsidTr="00077BDE">
        <w:trPr>
          <w:cantSplit/>
          <w:jc w:val="center"/>
        </w:trPr>
        <w:tc>
          <w:tcPr>
            <w:tcW w:w="6036" w:type="dxa"/>
          </w:tcPr>
          <w:p w14:paraId="22D3D281" w14:textId="77777777" w:rsidR="00E038BF" w:rsidRPr="00347160" w:rsidRDefault="00E038BF" w:rsidP="00521E1B">
            <w:pPr>
              <w:pStyle w:val="TABLE-cell"/>
              <w:rPr>
                <w:rFonts w:ascii="Courier New" w:hAnsi="Courier New" w:cs="Courier New"/>
                <w:color w:val="000000"/>
              </w:rPr>
            </w:pPr>
            <w:r w:rsidRPr="00347160">
              <w:rPr>
                <w:rFonts w:ascii="Courier New" w:hAnsi="Courier New" w:cs="Courier New"/>
                <w:i/>
                <w:color w:val="000000"/>
              </w:rPr>
              <w:t xml:space="preserve">-- responding-authentication-value field ([10], </w:t>
            </w:r>
            <w:r w:rsidRPr="00347160">
              <w:rPr>
                <w:rFonts w:ascii="Courier New" w:hAnsi="Courier New" w:cs="Courier New"/>
                <w:b/>
                <w:bCs w:val="0"/>
                <w:i/>
                <w:color w:val="000000"/>
              </w:rPr>
              <w:t>EXPLICIT</w:t>
            </w:r>
            <w:r w:rsidRPr="00347160">
              <w:rPr>
                <w:rFonts w:ascii="Courier New" w:hAnsi="Courier New" w:cs="Courier New"/>
                <w:i/>
                <w:color w:val="000000"/>
              </w:rPr>
              <w:t>, Authentication-value CHOICE)</w:t>
            </w:r>
          </w:p>
        </w:tc>
        <w:tc>
          <w:tcPr>
            <w:tcW w:w="1411" w:type="dxa"/>
            <w:vAlign w:val="center"/>
          </w:tcPr>
          <w:p w14:paraId="333F6C1E" w14:textId="77777777" w:rsidR="00E038BF" w:rsidRPr="00347160" w:rsidRDefault="00E038BF" w:rsidP="00521E1B">
            <w:pPr>
              <w:pStyle w:val="TABLE-cell"/>
              <w:jc w:val="center"/>
              <w:rPr>
                <w:rFonts w:ascii="Courier New" w:hAnsi="Courier New" w:cs="Courier New"/>
              </w:rPr>
            </w:pPr>
          </w:p>
        </w:tc>
        <w:tc>
          <w:tcPr>
            <w:tcW w:w="1411" w:type="dxa"/>
            <w:vAlign w:val="center"/>
          </w:tcPr>
          <w:p w14:paraId="232378CB" w14:textId="77777777" w:rsidR="00E038BF" w:rsidRPr="00347160" w:rsidRDefault="00E038BF" w:rsidP="00521E1B">
            <w:pPr>
              <w:pStyle w:val="TABLE-cell"/>
              <w:jc w:val="center"/>
              <w:rPr>
                <w:rFonts w:ascii="Courier New" w:hAnsi="Courier New" w:cs="Courier New"/>
              </w:rPr>
            </w:pPr>
          </w:p>
        </w:tc>
        <w:tc>
          <w:tcPr>
            <w:tcW w:w="1411" w:type="dxa"/>
            <w:vAlign w:val="center"/>
          </w:tcPr>
          <w:p w14:paraId="22DDB893" w14:textId="77777777" w:rsidR="00E038BF" w:rsidRPr="00347160" w:rsidRDefault="00E038BF" w:rsidP="00521E1B">
            <w:pPr>
              <w:pStyle w:val="TABLE-cell"/>
              <w:jc w:val="center"/>
              <w:rPr>
                <w:rFonts w:ascii="Courier New" w:hAnsi="Courier New" w:cs="Courier New"/>
              </w:rPr>
            </w:pPr>
          </w:p>
        </w:tc>
        <w:tc>
          <w:tcPr>
            <w:tcW w:w="1411" w:type="dxa"/>
            <w:vAlign w:val="center"/>
          </w:tcPr>
          <w:p w14:paraId="2EFE950D" w14:textId="77777777" w:rsidR="00E038BF" w:rsidRPr="00347160" w:rsidRDefault="00E038BF" w:rsidP="00521E1B">
            <w:pPr>
              <w:pStyle w:val="TABLE-cell"/>
              <w:jc w:val="center"/>
              <w:rPr>
                <w:rFonts w:ascii="Courier New" w:hAnsi="Courier New" w:cs="Courier New"/>
              </w:rPr>
            </w:pPr>
          </w:p>
        </w:tc>
        <w:tc>
          <w:tcPr>
            <w:tcW w:w="1411" w:type="dxa"/>
            <w:vAlign w:val="center"/>
          </w:tcPr>
          <w:p w14:paraId="77A8EFA8" w14:textId="77777777" w:rsidR="00E038BF" w:rsidRPr="00347160" w:rsidRDefault="00E038BF" w:rsidP="00521E1B">
            <w:pPr>
              <w:pStyle w:val="TABLE-cell"/>
              <w:jc w:val="center"/>
              <w:rPr>
                <w:rFonts w:ascii="Courier New" w:hAnsi="Courier New" w:cs="Courier New"/>
              </w:rPr>
            </w:pPr>
          </w:p>
        </w:tc>
        <w:tc>
          <w:tcPr>
            <w:tcW w:w="1411" w:type="dxa"/>
            <w:vAlign w:val="center"/>
          </w:tcPr>
          <w:p w14:paraId="26FEFB5D" w14:textId="77777777" w:rsidR="00E038BF" w:rsidRPr="00347160" w:rsidRDefault="00E038BF" w:rsidP="00521E1B">
            <w:pPr>
              <w:pStyle w:val="TABLE-cell"/>
              <w:jc w:val="center"/>
              <w:rPr>
                <w:rFonts w:ascii="Courier New" w:hAnsi="Courier New" w:cs="Courier New"/>
              </w:rPr>
            </w:pPr>
          </w:p>
        </w:tc>
      </w:tr>
      <w:tr w:rsidR="00E038BF" w:rsidRPr="00347160" w14:paraId="4243F2AB" w14:textId="77777777" w:rsidTr="00077BDE">
        <w:trPr>
          <w:cantSplit/>
          <w:jc w:val="center"/>
        </w:trPr>
        <w:tc>
          <w:tcPr>
            <w:tcW w:w="6036" w:type="dxa"/>
          </w:tcPr>
          <w:p w14:paraId="1020E4D6" w14:textId="77777777" w:rsidR="00E038BF" w:rsidRPr="00347160" w:rsidRDefault="00E038BF" w:rsidP="00521E1B">
            <w:pPr>
              <w:pStyle w:val="TABLE-cell"/>
              <w:rPr>
                <w:rFonts w:ascii="Courier New" w:hAnsi="Courier New" w:cs="Courier New"/>
                <w:color w:val="000000"/>
              </w:rPr>
            </w:pPr>
            <w:r w:rsidRPr="00347160">
              <w:rPr>
                <w:rFonts w:ascii="Courier New" w:hAnsi="Courier New" w:cs="Courier New"/>
                <w:color w:val="000000"/>
              </w:rPr>
              <w:t xml:space="preserve">// encoding of the tag </w:t>
            </w:r>
            <w:r w:rsidRPr="00347160">
              <w:rPr>
                <w:rFonts w:ascii="Courier New" w:hAnsi="Courier New" w:cs="Courier New"/>
                <w:i/>
                <w:iCs/>
                <w:color w:val="000000"/>
              </w:rPr>
              <w:t>([10], Context-specific)</w:t>
            </w:r>
          </w:p>
        </w:tc>
        <w:tc>
          <w:tcPr>
            <w:tcW w:w="1411" w:type="dxa"/>
            <w:vAlign w:val="center"/>
          </w:tcPr>
          <w:p w14:paraId="58F7935F"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2CDD951B"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4BADEE5F"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6A9E89E0"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AA</w:t>
            </w:r>
          </w:p>
        </w:tc>
        <w:tc>
          <w:tcPr>
            <w:tcW w:w="1411" w:type="dxa"/>
            <w:vAlign w:val="center"/>
          </w:tcPr>
          <w:p w14:paraId="5F1C4EA2"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5C018B25"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AA</w:t>
            </w:r>
          </w:p>
        </w:tc>
      </w:tr>
      <w:tr w:rsidR="00E038BF" w:rsidRPr="00347160" w14:paraId="1A9B42AC" w14:textId="77777777" w:rsidTr="00077BDE">
        <w:trPr>
          <w:cantSplit/>
          <w:jc w:val="center"/>
        </w:trPr>
        <w:tc>
          <w:tcPr>
            <w:tcW w:w="6036" w:type="dxa"/>
          </w:tcPr>
          <w:p w14:paraId="43C156FF" w14:textId="77777777" w:rsidR="00E038BF" w:rsidRPr="00347160" w:rsidRDefault="00E038BF" w:rsidP="00521E1B">
            <w:pPr>
              <w:pStyle w:val="TABLE-cell"/>
              <w:rPr>
                <w:rFonts w:ascii="Courier New" w:hAnsi="Courier New" w:cs="Courier New"/>
                <w:color w:val="000000"/>
              </w:rPr>
            </w:pPr>
            <w:r w:rsidRPr="00347160">
              <w:rPr>
                <w:rFonts w:ascii="Courier New" w:hAnsi="Courier New" w:cs="Courier New"/>
                <w:color w:val="000000"/>
              </w:rPr>
              <w:t>// encoding of the length of the tagged component’s value field</w:t>
            </w:r>
          </w:p>
        </w:tc>
        <w:tc>
          <w:tcPr>
            <w:tcW w:w="1411" w:type="dxa"/>
            <w:vAlign w:val="center"/>
          </w:tcPr>
          <w:p w14:paraId="6B335C69"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2C6D17F0"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703C2C53"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4F7D59B2"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0A</w:t>
            </w:r>
          </w:p>
        </w:tc>
        <w:tc>
          <w:tcPr>
            <w:tcW w:w="1411" w:type="dxa"/>
            <w:vAlign w:val="center"/>
          </w:tcPr>
          <w:p w14:paraId="16E6F116"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34BB904A"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0A</w:t>
            </w:r>
          </w:p>
        </w:tc>
      </w:tr>
      <w:tr w:rsidR="00E038BF" w:rsidRPr="00347160" w14:paraId="472F1C07" w14:textId="77777777" w:rsidTr="00077BDE">
        <w:trPr>
          <w:cantSplit/>
          <w:jc w:val="center"/>
        </w:trPr>
        <w:tc>
          <w:tcPr>
            <w:tcW w:w="6036" w:type="dxa"/>
          </w:tcPr>
          <w:p w14:paraId="51598784" w14:textId="77777777" w:rsidR="00E038BF" w:rsidRPr="00347160" w:rsidRDefault="00E038BF" w:rsidP="00521E1B">
            <w:pPr>
              <w:pStyle w:val="TABLE-cell"/>
              <w:rPr>
                <w:rFonts w:ascii="Courier New" w:hAnsi="Courier New" w:cs="Courier New"/>
                <w:i/>
                <w:color w:val="000000"/>
              </w:rPr>
            </w:pPr>
            <w:r w:rsidRPr="00347160">
              <w:rPr>
                <w:rFonts w:ascii="Courier New" w:hAnsi="Courier New" w:cs="Courier New"/>
                <w:color w:val="000000"/>
              </w:rPr>
              <w:t xml:space="preserve">// encoding of the choice for Authentication-value </w:t>
            </w:r>
            <w:r w:rsidRPr="00347160">
              <w:rPr>
                <w:rFonts w:ascii="Courier New" w:hAnsi="Courier New" w:cs="Courier New"/>
                <w:i/>
                <w:iCs/>
                <w:color w:val="000000"/>
              </w:rPr>
              <w:t xml:space="preserve">(charstring [0] </w:t>
            </w:r>
            <w:r w:rsidRPr="00347160">
              <w:rPr>
                <w:rFonts w:ascii="Courier New" w:hAnsi="Courier New" w:cs="Courier New"/>
                <w:b/>
                <w:bCs w:val="0"/>
                <w:i/>
                <w:iCs/>
                <w:color w:val="000000"/>
              </w:rPr>
              <w:t>IMPLICIT</w:t>
            </w:r>
            <w:r w:rsidRPr="00347160">
              <w:rPr>
                <w:rFonts w:ascii="Courier New" w:hAnsi="Courier New" w:cs="Courier New"/>
                <w:i/>
                <w:iCs/>
                <w:color w:val="000000"/>
              </w:rPr>
              <w:t xml:space="preserve"> GraphicString)</w:t>
            </w:r>
          </w:p>
        </w:tc>
        <w:tc>
          <w:tcPr>
            <w:tcW w:w="1411" w:type="dxa"/>
            <w:vAlign w:val="center"/>
          </w:tcPr>
          <w:p w14:paraId="72B0B448"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00012C7D"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4814747A"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53C54795"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80</w:t>
            </w:r>
          </w:p>
        </w:tc>
        <w:tc>
          <w:tcPr>
            <w:tcW w:w="1411" w:type="dxa"/>
            <w:vAlign w:val="center"/>
          </w:tcPr>
          <w:p w14:paraId="52580FF8"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17698C11"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80</w:t>
            </w:r>
          </w:p>
        </w:tc>
      </w:tr>
      <w:tr w:rsidR="00E038BF" w:rsidRPr="00347160" w14:paraId="52AC1341" w14:textId="77777777" w:rsidTr="00077BDE">
        <w:trPr>
          <w:cantSplit/>
          <w:jc w:val="center"/>
        </w:trPr>
        <w:tc>
          <w:tcPr>
            <w:tcW w:w="6036" w:type="dxa"/>
          </w:tcPr>
          <w:p w14:paraId="755306B1" w14:textId="77777777" w:rsidR="00E038BF" w:rsidRPr="00347160" w:rsidRDefault="00E038BF" w:rsidP="00521E1B">
            <w:pPr>
              <w:pStyle w:val="TABLE-cell"/>
              <w:rPr>
                <w:rFonts w:ascii="Courier New" w:hAnsi="Courier New" w:cs="Courier New"/>
                <w:color w:val="000000"/>
              </w:rPr>
            </w:pPr>
            <w:r w:rsidRPr="00347160">
              <w:rPr>
                <w:rFonts w:ascii="Courier New" w:hAnsi="Courier New" w:cs="Courier New"/>
                <w:color w:val="000000"/>
              </w:rPr>
              <w:t xml:space="preserve">// encoding of the length of the Authentication-information’s value </w:t>
            </w:r>
            <w:r w:rsidRPr="00347160">
              <w:rPr>
                <w:rFonts w:ascii="Courier New" w:hAnsi="Courier New" w:cs="Courier New"/>
                <w:i/>
                <w:iCs/>
                <w:color w:val="000000"/>
              </w:rPr>
              <w:t>field (8 octets)</w:t>
            </w:r>
          </w:p>
        </w:tc>
        <w:tc>
          <w:tcPr>
            <w:tcW w:w="1411" w:type="dxa"/>
            <w:vAlign w:val="center"/>
          </w:tcPr>
          <w:p w14:paraId="0D349F74"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36D5CF07"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437407A0"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555554EC"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08</w:t>
            </w:r>
          </w:p>
        </w:tc>
        <w:tc>
          <w:tcPr>
            <w:tcW w:w="1411" w:type="dxa"/>
            <w:vAlign w:val="center"/>
          </w:tcPr>
          <w:p w14:paraId="45A7CCBB"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51660A75"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08</w:t>
            </w:r>
          </w:p>
        </w:tc>
      </w:tr>
      <w:tr w:rsidR="00E038BF" w:rsidRPr="00347160" w14:paraId="0DE00CD7" w14:textId="77777777" w:rsidTr="00077BDE">
        <w:trPr>
          <w:cantSplit/>
          <w:jc w:val="center"/>
        </w:trPr>
        <w:tc>
          <w:tcPr>
            <w:tcW w:w="6036" w:type="dxa"/>
          </w:tcPr>
          <w:p w14:paraId="2E6B7BE8" w14:textId="77777777" w:rsidR="00E038BF" w:rsidRPr="00347160" w:rsidRDefault="00E038BF" w:rsidP="00521E1B">
            <w:pPr>
              <w:pStyle w:val="TABLE-cell"/>
              <w:rPr>
                <w:rFonts w:ascii="Courier New" w:hAnsi="Courier New" w:cs="Courier New"/>
                <w:iCs/>
                <w:color w:val="000000"/>
              </w:rPr>
            </w:pPr>
            <w:r w:rsidRPr="00347160">
              <w:rPr>
                <w:rFonts w:ascii="Courier New" w:hAnsi="Courier New" w:cs="Courier New"/>
                <w:iCs/>
                <w:color w:val="000000"/>
              </w:rPr>
              <w:t>// encoding of the value of the challenge StoC “</w:t>
            </w:r>
            <w:r w:rsidRPr="00347160">
              <w:rPr>
                <w:rFonts w:ascii="Courier New" w:hAnsi="Courier New" w:cs="Courier New"/>
              </w:rPr>
              <w:t>P6wRJ21F”</w:t>
            </w:r>
          </w:p>
        </w:tc>
        <w:tc>
          <w:tcPr>
            <w:tcW w:w="1411" w:type="dxa"/>
            <w:vAlign w:val="center"/>
          </w:tcPr>
          <w:p w14:paraId="6C7D3E35"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1BC869AC"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728AAD0B" w14:textId="77777777" w:rsidR="00E038BF" w:rsidRPr="00347160" w:rsidRDefault="00E038BF" w:rsidP="00521E1B">
            <w:pPr>
              <w:pStyle w:val="TABLE-cell"/>
              <w:rPr>
                <w:rFonts w:ascii="Courier New" w:hAnsi="Courier New" w:cs="Courier New"/>
                <w:sz w:val="14"/>
              </w:rPr>
            </w:pPr>
            <w:r w:rsidRPr="00347160">
              <w:rPr>
                <w:rFonts w:ascii="Courier New" w:hAnsi="Courier New" w:cs="Courier New"/>
                <w:sz w:val="14"/>
              </w:rPr>
              <w:t>-</w:t>
            </w:r>
          </w:p>
        </w:tc>
        <w:tc>
          <w:tcPr>
            <w:tcW w:w="1411" w:type="dxa"/>
            <w:vAlign w:val="center"/>
          </w:tcPr>
          <w:p w14:paraId="4D1D7CBA" w14:textId="77777777" w:rsidR="00E038BF" w:rsidRPr="00347160" w:rsidRDefault="00E038BF" w:rsidP="00521E1B">
            <w:pPr>
              <w:pStyle w:val="TABLE-cell"/>
              <w:rPr>
                <w:rFonts w:ascii="Courier New" w:hAnsi="Courier New" w:cs="Courier New"/>
              </w:rPr>
            </w:pPr>
            <w:r w:rsidRPr="00347160">
              <w:rPr>
                <w:rFonts w:ascii="Courier New" w:hAnsi="Courier New" w:cs="Courier New"/>
                <w:sz w:val="14"/>
              </w:rPr>
              <w:t>50 36 77 52 4A 32 31 46</w:t>
            </w:r>
          </w:p>
        </w:tc>
        <w:tc>
          <w:tcPr>
            <w:tcW w:w="1411" w:type="dxa"/>
            <w:vAlign w:val="center"/>
          </w:tcPr>
          <w:p w14:paraId="7F46BD9D"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w:t>
            </w:r>
          </w:p>
        </w:tc>
        <w:tc>
          <w:tcPr>
            <w:tcW w:w="1411" w:type="dxa"/>
            <w:vAlign w:val="center"/>
          </w:tcPr>
          <w:p w14:paraId="57E52C44" w14:textId="77777777" w:rsidR="00E038BF" w:rsidRPr="00347160" w:rsidRDefault="00E038BF" w:rsidP="00521E1B">
            <w:pPr>
              <w:pStyle w:val="TABLE-cell"/>
              <w:jc w:val="center"/>
              <w:rPr>
                <w:rFonts w:ascii="Courier New" w:hAnsi="Courier New" w:cs="Courier New"/>
                <w:sz w:val="14"/>
              </w:rPr>
            </w:pPr>
            <w:r w:rsidRPr="00347160">
              <w:rPr>
                <w:rFonts w:ascii="Courier New" w:hAnsi="Courier New" w:cs="Courier New"/>
                <w:sz w:val="14"/>
              </w:rPr>
              <w:t>50 36 77 52 4A 32 31 46</w:t>
            </w:r>
          </w:p>
        </w:tc>
      </w:tr>
      <w:tr w:rsidR="00E038BF" w:rsidRPr="00347160" w14:paraId="474290DC" w14:textId="77777777" w:rsidTr="00077BDE">
        <w:trPr>
          <w:cantSplit/>
          <w:jc w:val="center"/>
        </w:trPr>
        <w:tc>
          <w:tcPr>
            <w:tcW w:w="6036" w:type="dxa"/>
          </w:tcPr>
          <w:p w14:paraId="6759494D" w14:textId="77777777" w:rsidR="00E038BF" w:rsidRPr="00347160" w:rsidRDefault="00E038BF" w:rsidP="00521E1B">
            <w:pPr>
              <w:pStyle w:val="TABLE-cell"/>
              <w:rPr>
                <w:rFonts w:ascii="Courier New" w:hAnsi="Courier New" w:cs="Courier New"/>
                <w:iCs/>
                <w:color w:val="000000"/>
              </w:rPr>
            </w:pPr>
            <w:r w:rsidRPr="00347160">
              <w:rPr>
                <w:rFonts w:ascii="Courier New" w:hAnsi="Courier New" w:cs="Courier New"/>
                <w:i/>
                <w:color w:val="000000"/>
              </w:rPr>
              <w:t xml:space="preserve">-- encoding of the user-information field component (Association-information, </w:t>
            </w:r>
            <w:r w:rsidRPr="00347160">
              <w:rPr>
                <w:rFonts w:ascii="Courier New" w:hAnsi="Courier New" w:cs="Courier New"/>
                <w:b/>
                <w:bCs w:val="0"/>
                <w:i/>
                <w:color w:val="000000"/>
              </w:rPr>
              <w:t>OCTET STRING</w:t>
            </w:r>
            <w:r w:rsidRPr="00347160">
              <w:rPr>
                <w:rFonts w:ascii="Courier New" w:hAnsi="Courier New" w:cs="Courier New"/>
                <w:i/>
                <w:color w:val="000000"/>
              </w:rPr>
              <w:t>)</w:t>
            </w:r>
          </w:p>
        </w:tc>
        <w:tc>
          <w:tcPr>
            <w:tcW w:w="1411" w:type="dxa"/>
            <w:vAlign w:val="center"/>
          </w:tcPr>
          <w:p w14:paraId="675E0DD3" w14:textId="77777777" w:rsidR="00E038BF" w:rsidRPr="00347160" w:rsidRDefault="00E038BF" w:rsidP="00521E1B">
            <w:pPr>
              <w:pStyle w:val="TABLE-cell"/>
              <w:jc w:val="center"/>
              <w:rPr>
                <w:rFonts w:ascii="Courier New" w:hAnsi="Courier New" w:cs="Courier New"/>
              </w:rPr>
            </w:pPr>
          </w:p>
        </w:tc>
        <w:tc>
          <w:tcPr>
            <w:tcW w:w="1411" w:type="dxa"/>
            <w:vAlign w:val="center"/>
          </w:tcPr>
          <w:p w14:paraId="1E45455A" w14:textId="77777777" w:rsidR="00E038BF" w:rsidRPr="00347160" w:rsidRDefault="00E038BF" w:rsidP="00521E1B">
            <w:pPr>
              <w:pStyle w:val="TABLE-cell"/>
              <w:jc w:val="center"/>
              <w:rPr>
                <w:rFonts w:ascii="Courier New" w:hAnsi="Courier New" w:cs="Courier New"/>
              </w:rPr>
            </w:pPr>
          </w:p>
        </w:tc>
        <w:tc>
          <w:tcPr>
            <w:tcW w:w="1411" w:type="dxa"/>
            <w:vAlign w:val="center"/>
          </w:tcPr>
          <w:p w14:paraId="62823E2C" w14:textId="77777777" w:rsidR="00E038BF" w:rsidRPr="00347160" w:rsidRDefault="00E038BF" w:rsidP="00521E1B">
            <w:pPr>
              <w:pStyle w:val="TABLE-cell"/>
              <w:jc w:val="center"/>
              <w:rPr>
                <w:rFonts w:ascii="Courier New" w:hAnsi="Courier New" w:cs="Courier New"/>
              </w:rPr>
            </w:pPr>
          </w:p>
        </w:tc>
        <w:tc>
          <w:tcPr>
            <w:tcW w:w="1411" w:type="dxa"/>
            <w:vAlign w:val="center"/>
          </w:tcPr>
          <w:p w14:paraId="39980BD4" w14:textId="77777777" w:rsidR="00E038BF" w:rsidRPr="00347160" w:rsidRDefault="00E038BF" w:rsidP="00521E1B">
            <w:pPr>
              <w:pStyle w:val="TABLE-cell"/>
              <w:jc w:val="center"/>
              <w:rPr>
                <w:rFonts w:ascii="Courier New" w:hAnsi="Courier New" w:cs="Courier New"/>
              </w:rPr>
            </w:pPr>
          </w:p>
        </w:tc>
        <w:tc>
          <w:tcPr>
            <w:tcW w:w="1411" w:type="dxa"/>
            <w:vAlign w:val="center"/>
          </w:tcPr>
          <w:p w14:paraId="190AA8CC" w14:textId="77777777" w:rsidR="00E038BF" w:rsidRPr="00347160" w:rsidRDefault="00E038BF" w:rsidP="00521E1B">
            <w:pPr>
              <w:pStyle w:val="TABLE-cell"/>
              <w:jc w:val="center"/>
              <w:rPr>
                <w:rFonts w:ascii="Courier New" w:hAnsi="Courier New" w:cs="Courier New"/>
              </w:rPr>
            </w:pPr>
          </w:p>
        </w:tc>
        <w:tc>
          <w:tcPr>
            <w:tcW w:w="1411" w:type="dxa"/>
            <w:vAlign w:val="center"/>
          </w:tcPr>
          <w:p w14:paraId="48FA5959" w14:textId="77777777" w:rsidR="00E038BF" w:rsidRPr="00347160" w:rsidRDefault="00E038BF" w:rsidP="00521E1B">
            <w:pPr>
              <w:pStyle w:val="TABLE-cell"/>
              <w:jc w:val="center"/>
              <w:rPr>
                <w:rFonts w:ascii="Courier New" w:hAnsi="Courier New" w:cs="Courier New"/>
              </w:rPr>
            </w:pPr>
          </w:p>
        </w:tc>
      </w:tr>
      <w:tr w:rsidR="00E038BF" w:rsidRPr="00347160" w14:paraId="34B56149" w14:textId="77777777" w:rsidTr="00077BDE">
        <w:trPr>
          <w:cantSplit/>
          <w:jc w:val="center"/>
        </w:trPr>
        <w:tc>
          <w:tcPr>
            <w:tcW w:w="6036" w:type="dxa"/>
          </w:tcPr>
          <w:p w14:paraId="5FBC267B" w14:textId="77777777" w:rsidR="00E038BF" w:rsidRPr="00347160" w:rsidRDefault="00E038BF" w:rsidP="00521E1B">
            <w:pPr>
              <w:pStyle w:val="TABLE-cell"/>
              <w:rPr>
                <w:rFonts w:ascii="Courier New" w:hAnsi="Courier New" w:cs="Courier New"/>
                <w:iCs/>
                <w:color w:val="000000"/>
              </w:rPr>
            </w:pPr>
            <w:r w:rsidRPr="00347160">
              <w:rPr>
                <w:rFonts w:ascii="Courier New" w:hAnsi="Courier New" w:cs="Courier New"/>
                <w:iCs/>
                <w:color w:val="000000"/>
              </w:rPr>
              <w:t>// encoding of the tag for the user-information field component</w:t>
            </w:r>
            <w:r w:rsidRPr="00347160">
              <w:rPr>
                <w:rFonts w:ascii="Courier New" w:hAnsi="Courier New" w:cs="Courier New"/>
                <w:i/>
                <w:color w:val="000000"/>
              </w:rPr>
              <w:t xml:space="preserve"> ([30], Context-specific, Constructed)</w:t>
            </w:r>
          </w:p>
        </w:tc>
        <w:tc>
          <w:tcPr>
            <w:tcW w:w="1411" w:type="dxa"/>
            <w:vAlign w:val="center"/>
          </w:tcPr>
          <w:p w14:paraId="501D1F5D"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BE</w:t>
            </w:r>
          </w:p>
        </w:tc>
        <w:tc>
          <w:tcPr>
            <w:tcW w:w="1411" w:type="dxa"/>
            <w:vAlign w:val="center"/>
          </w:tcPr>
          <w:p w14:paraId="08491518"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BE</w:t>
            </w:r>
          </w:p>
        </w:tc>
        <w:tc>
          <w:tcPr>
            <w:tcW w:w="1411" w:type="dxa"/>
            <w:vAlign w:val="center"/>
          </w:tcPr>
          <w:p w14:paraId="76BAF92E"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BE</w:t>
            </w:r>
          </w:p>
        </w:tc>
        <w:tc>
          <w:tcPr>
            <w:tcW w:w="1411" w:type="dxa"/>
            <w:vAlign w:val="center"/>
          </w:tcPr>
          <w:p w14:paraId="7DF65424"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BE</w:t>
            </w:r>
          </w:p>
        </w:tc>
        <w:tc>
          <w:tcPr>
            <w:tcW w:w="1411" w:type="dxa"/>
            <w:vAlign w:val="center"/>
          </w:tcPr>
          <w:p w14:paraId="6E06E1C9"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BE</w:t>
            </w:r>
          </w:p>
        </w:tc>
        <w:tc>
          <w:tcPr>
            <w:tcW w:w="1411" w:type="dxa"/>
            <w:vAlign w:val="center"/>
          </w:tcPr>
          <w:p w14:paraId="1910CDD7"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BE</w:t>
            </w:r>
          </w:p>
        </w:tc>
      </w:tr>
      <w:tr w:rsidR="00E038BF" w:rsidRPr="00347160" w14:paraId="73D23F06" w14:textId="77777777" w:rsidTr="00077BDE">
        <w:trPr>
          <w:cantSplit/>
          <w:jc w:val="center"/>
        </w:trPr>
        <w:tc>
          <w:tcPr>
            <w:tcW w:w="6036" w:type="dxa"/>
          </w:tcPr>
          <w:p w14:paraId="2D61FF7E" w14:textId="77777777" w:rsidR="00E038BF" w:rsidRPr="00347160" w:rsidRDefault="00E038BF" w:rsidP="00521E1B">
            <w:pPr>
              <w:pStyle w:val="TABLE-cell"/>
              <w:rPr>
                <w:rFonts w:ascii="Courier New" w:hAnsi="Courier New" w:cs="Courier New"/>
                <w:iCs/>
                <w:color w:val="000000"/>
              </w:rPr>
            </w:pPr>
            <w:r w:rsidRPr="00347160">
              <w:rPr>
                <w:rFonts w:ascii="Courier New" w:hAnsi="Courier New" w:cs="Courier New"/>
                <w:color w:val="000000"/>
              </w:rPr>
              <w:t>// encoding of the length of the tagged component’s value field</w:t>
            </w:r>
          </w:p>
        </w:tc>
        <w:tc>
          <w:tcPr>
            <w:tcW w:w="1411" w:type="dxa"/>
            <w:vAlign w:val="center"/>
          </w:tcPr>
          <w:p w14:paraId="239353AD"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10</w:t>
            </w:r>
          </w:p>
        </w:tc>
        <w:tc>
          <w:tcPr>
            <w:tcW w:w="1411" w:type="dxa"/>
            <w:vAlign w:val="center"/>
          </w:tcPr>
          <w:p w14:paraId="65FDD196"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10</w:t>
            </w:r>
          </w:p>
        </w:tc>
        <w:tc>
          <w:tcPr>
            <w:tcW w:w="1411" w:type="dxa"/>
            <w:vAlign w:val="center"/>
          </w:tcPr>
          <w:p w14:paraId="555E5B1B"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06</w:t>
            </w:r>
          </w:p>
        </w:tc>
        <w:tc>
          <w:tcPr>
            <w:tcW w:w="1411" w:type="dxa"/>
            <w:vAlign w:val="center"/>
          </w:tcPr>
          <w:p w14:paraId="1FD9FF11"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10</w:t>
            </w:r>
          </w:p>
        </w:tc>
        <w:tc>
          <w:tcPr>
            <w:tcW w:w="1411" w:type="dxa"/>
            <w:vAlign w:val="center"/>
          </w:tcPr>
          <w:p w14:paraId="091AE401"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10</w:t>
            </w:r>
          </w:p>
        </w:tc>
        <w:tc>
          <w:tcPr>
            <w:tcW w:w="1411" w:type="dxa"/>
            <w:vAlign w:val="center"/>
          </w:tcPr>
          <w:p w14:paraId="67A9B003"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10</w:t>
            </w:r>
          </w:p>
        </w:tc>
      </w:tr>
      <w:tr w:rsidR="00E038BF" w:rsidRPr="00347160" w14:paraId="49BC88C0" w14:textId="77777777" w:rsidTr="00077BDE">
        <w:trPr>
          <w:cantSplit/>
          <w:jc w:val="center"/>
        </w:trPr>
        <w:tc>
          <w:tcPr>
            <w:tcW w:w="6036" w:type="dxa"/>
          </w:tcPr>
          <w:p w14:paraId="63C8C483" w14:textId="77777777" w:rsidR="00E038BF" w:rsidRPr="00347160" w:rsidRDefault="00E038BF" w:rsidP="00521E1B">
            <w:pPr>
              <w:pStyle w:val="TABLE-cell"/>
              <w:rPr>
                <w:rFonts w:ascii="Courier New" w:hAnsi="Courier New" w:cs="Courier New"/>
                <w:iCs/>
                <w:color w:val="000000"/>
              </w:rPr>
            </w:pPr>
            <w:r w:rsidRPr="00347160">
              <w:rPr>
                <w:rFonts w:ascii="Courier New" w:hAnsi="Courier New" w:cs="Courier New"/>
                <w:color w:val="000000"/>
              </w:rPr>
              <w:t xml:space="preserve">// encoding of the choice for user-information </w:t>
            </w:r>
            <w:r w:rsidRPr="00347160">
              <w:rPr>
                <w:rFonts w:ascii="Courier New" w:hAnsi="Courier New" w:cs="Courier New"/>
                <w:i/>
                <w:iCs/>
                <w:color w:val="000000"/>
              </w:rPr>
              <w:t>(OCTET STRING, Universal)</w:t>
            </w:r>
          </w:p>
        </w:tc>
        <w:tc>
          <w:tcPr>
            <w:tcW w:w="1411" w:type="dxa"/>
            <w:vAlign w:val="center"/>
          </w:tcPr>
          <w:p w14:paraId="2827AED5"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04</w:t>
            </w:r>
          </w:p>
        </w:tc>
        <w:tc>
          <w:tcPr>
            <w:tcW w:w="1411" w:type="dxa"/>
            <w:vAlign w:val="center"/>
          </w:tcPr>
          <w:p w14:paraId="156AE1AC"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04</w:t>
            </w:r>
          </w:p>
        </w:tc>
        <w:tc>
          <w:tcPr>
            <w:tcW w:w="1411" w:type="dxa"/>
            <w:vAlign w:val="center"/>
          </w:tcPr>
          <w:p w14:paraId="4060311E"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04</w:t>
            </w:r>
          </w:p>
        </w:tc>
        <w:tc>
          <w:tcPr>
            <w:tcW w:w="1411" w:type="dxa"/>
            <w:vAlign w:val="center"/>
          </w:tcPr>
          <w:p w14:paraId="45491720"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04</w:t>
            </w:r>
          </w:p>
        </w:tc>
        <w:tc>
          <w:tcPr>
            <w:tcW w:w="1411" w:type="dxa"/>
            <w:vAlign w:val="center"/>
          </w:tcPr>
          <w:p w14:paraId="20090E8E"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04</w:t>
            </w:r>
          </w:p>
        </w:tc>
        <w:tc>
          <w:tcPr>
            <w:tcW w:w="1411" w:type="dxa"/>
            <w:vAlign w:val="center"/>
          </w:tcPr>
          <w:p w14:paraId="16800E98"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 xml:space="preserve">    04</w:t>
            </w:r>
          </w:p>
        </w:tc>
      </w:tr>
      <w:tr w:rsidR="00E038BF" w:rsidRPr="00347160" w14:paraId="2D22CDCD" w14:textId="77777777" w:rsidTr="00077BDE">
        <w:trPr>
          <w:cantSplit/>
          <w:jc w:val="center"/>
        </w:trPr>
        <w:tc>
          <w:tcPr>
            <w:tcW w:w="6036" w:type="dxa"/>
          </w:tcPr>
          <w:p w14:paraId="60D71C0B" w14:textId="77777777" w:rsidR="00E038BF" w:rsidRPr="00347160" w:rsidRDefault="00E038BF" w:rsidP="00521E1B">
            <w:pPr>
              <w:pStyle w:val="TABLE-cell"/>
              <w:rPr>
                <w:rFonts w:ascii="Courier New" w:hAnsi="Courier New" w:cs="Courier New"/>
                <w:color w:val="000000"/>
              </w:rPr>
            </w:pPr>
            <w:r w:rsidRPr="00347160">
              <w:rPr>
                <w:rFonts w:ascii="Courier New" w:hAnsi="Courier New" w:cs="Courier New"/>
                <w:color w:val="000000"/>
              </w:rPr>
              <w:t>// encoding of the length of the OCTET STRING’s value field</w:t>
            </w:r>
          </w:p>
        </w:tc>
        <w:tc>
          <w:tcPr>
            <w:tcW w:w="1411" w:type="dxa"/>
            <w:vAlign w:val="center"/>
          </w:tcPr>
          <w:p w14:paraId="375BBA39"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0E</w:t>
            </w:r>
          </w:p>
        </w:tc>
        <w:tc>
          <w:tcPr>
            <w:tcW w:w="1411" w:type="dxa"/>
            <w:vAlign w:val="center"/>
          </w:tcPr>
          <w:p w14:paraId="5503E995"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0E</w:t>
            </w:r>
          </w:p>
        </w:tc>
        <w:tc>
          <w:tcPr>
            <w:tcW w:w="1411" w:type="dxa"/>
            <w:vAlign w:val="center"/>
          </w:tcPr>
          <w:p w14:paraId="1224E0E8"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04</w:t>
            </w:r>
          </w:p>
        </w:tc>
        <w:tc>
          <w:tcPr>
            <w:tcW w:w="1411" w:type="dxa"/>
            <w:vAlign w:val="center"/>
          </w:tcPr>
          <w:p w14:paraId="2BD4EDB6"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0E</w:t>
            </w:r>
          </w:p>
        </w:tc>
        <w:tc>
          <w:tcPr>
            <w:tcW w:w="1411" w:type="dxa"/>
            <w:vAlign w:val="center"/>
          </w:tcPr>
          <w:p w14:paraId="22B03942"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0E</w:t>
            </w:r>
          </w:p>
        </w:tc>
        <w:tc>
          <w:tcPr>
            <w:tcW w:w="1411" w:type="dxa"/>
            <w:vAlign w:val="center"/>
          </w:tcPr>
          <w:p w14:paraId="5D916028" w14:textId="77777777" w:rsidR="00E038BF" w:rsidRPr="00347160" w:rsidRDefault="00E038BF" w:rsidP="00521E1B">
            <w:pPr>
              <w:pStyle w:val="TABLE-cell"/>
              <w:rPr>
                <w:rFonts w:ascii="Courier New" w:hAnsi="Courier New" w:cs="Courier New"/>
              </w:rPr>
            </w:pPr>
            <w:r w:rsidRPr="00347160">
              <w:rPr>
                <w:rFonts w:ascii="Courier New" w:hAnsi="Courier New" w:cs="Courier New"/>
              </w:rPr>
              <w:t>0E</w:t>
            </w:r>
          </w:p>
        </w:tc>
      </w:tr>
      <w:tr w:rsidR="00E038BF" w:rsidRPr="00347160" w14:paraId="37A1C47E" w14:textId="77777777" w:rsidTr="00077BDE">
        <w:trPr>
          <w:cantSplit/>
          <w:jc w:val="center"/>
        </w:trPr>
        <w:tc>
          <w:tcPr>
            <w:tcW w:w="6036" w:type="dxa"/>
          </w:tcPr>
          <w:p w14:paraId="2B3E0133" w14:textId="77777777" w:rsidR="00E038BF" w:rsidRPr="00347160" w:rsidRDefault="00E038BF" w:rsidP="00521E1B">
            <w:pPr>
              <w:pStyle w:val="TABLE-cell"/>
              <w:rPr>
                <w:rFonts w:ascii="Courier New" w:hAnsi="Courier New" w:cs="Courier New"/>
                <w:color w:val="000000"/>
              </w:rPr>
            </w:pPr>
            <w:r w:rsidRPr="00347160">
              <w:rPr>
                <w:rFonts w:ascii="Courier New" w:hAnsi="Courier New" w:cs="Courier New"/>
                <w:color w:val="000000"/>
              </w:rPr>
              <w:lastRenderedPageBreak/>
              <w:t>// failure case 1: xDLMS-InitiateResponse;</w:t>
            </w:r>
          </w:p>
          <w:p w14:paraId="04C0BF33" w14:textId="77777777" w:rsidR="00E038BF" w:rsidRPr="00347160" w:rsidRDefault="00E038BF" w:rsidP="00521E1B">
            <w:pPr>
              <w:pStyle w:val="TABLE-cell"/>
              <w:rPr>
                <w:rFonts w:ascii="Courier New" w:hAnsi="Courier New" w:cs="Courier New"/>
                <w:color w:val="000000"/>
              </w:rPr>
            </w:pPr>
            <w:r w:rsidRPr="00347160">
              <w:rPr>
                <w:rFonts w:ascii="Courier New" w:hAnsi="Courier New" w:cs="Courier New"/>
                <w:color w:val="000000"/>
              </w:rPr>
              <w:t>// failure case 2: ConfirmedServiceError ([14]), InitiateError [1], ServiceError, initiate [6], dlms-version-too-low (1))</w:t>
            </w:r>
          </w:p>
        </w:tc>
        <w:tc>
          <w:tcPr>
            <w:tcW w:w="1411" w:type="dxa"/>
          </w:tcPr>
          <w:p w14:paraId="7173A772" w14:textId="77777777" w:rsidR="00E038BF" w:rsidRPr="00347160" w:rsidRDefault="00E038BF" w:rsidP="00521E1B">
            <w:pPr>
              <w:pStyle w:val="TABLE-cell"/>
              <w:jc w:val="center"/>
              <w:rPr>
                <w:rFonts w:ascii="Courier New" w:hAnsi="Courier New" w:cs="Courier New"/>
                <w:color w:val="000000"/>
              </w:rPr>
            </w:pPr>
            <w:r w:rsidRPr="00347160">
              <w:rPr>
                <w:rFonts w:ascii="Courier New" w:hAnsi="Courier New" w:cs="Courier New"/>
                <w:color w:val="000000"/>
              </w:rPr>
              <w:t>08 00 06 5F 1F 04 00 00 50 1F 01 F4 00 07</w:t>
            </w:r>
          </w:p>
        </w:tc>
        <w:tc>
          <w:tcPr>
            <w:tcW w:w="1411" w:type="dxa"/>
          </w:tcPr>
          <w:p w14:paraId="7CEBA8C9" w14:textId="77777777" w:rsidR="00E038BF" w:rsidRPr="00347160" w:rsidRDefault="00E038BF" w:rsidP="00521E1B">
            <w:pPr>
              <w:pStyle w:val="TABLE-cell"/>
              <w:jc w:val="center"/>
              <w:rPr>
                <w:rFonts w:ascii="Courier New" w:hAnsi="Courier New" w:cs="Courier New"/>
                <w:color w:val="000000"/>
              </w:rPr>
            </w:pPr>
            <w:r w:rsidRPr="00347160">
              <w:rPr>
                <w:rFonts w:ascii="Courier New" w:hAnsi="Courier New" w:cs="Courier New"/>
                <w:color w:val="000000"/>
              </w:rPr>
              <w:t>08 00 06 5F 1F 04 00 00 50 1F 01 F4 00 07</w:t>
            </w:r>
          </w:p>
        </w:tc>
        <w:tc>
          <w:tcPr>
            <w:tcW w:w="1411" w:type="dxa"/>
          </w:tcPr>
          <w:p w14:paraId="77B72845" w14:textId="77777777" w:rsidR="00E038BF" w:rsidRPr="00347160" w:rsidRDefault="00E038BF" w:rsidP="00521E1B">
            <w:pPr>
              <w:pStyle w:val="TABLE-cell"/>
              <w:jc w:val="center"/>
              <w:rPr>
                <w:rFonts w:ascii="Courier New" w:hAnsi="Courier New" w:cs="Courier New"/>
                <w:color w:val="000000"/>
              </w:rPr>
            </w:pPr>
            <w:r w:rsidRPr="00347160">
              <w:rPr>
                <w:rFonts w:ascii="Courier New" w:hAnsi="Courier New" w:cs="Courier New"/>
                <w:color w:val="000000"/>
              </w:rPr>
              <w:t>0E 01 06 01</w:t>
            </w:r>
          </w:p>
        </w:tc>
        <w:tc>
          <w:tcPr>
            <w:tcW w:w="1411" w:type="dxa"/>
          </w:tcPr>
          <w:p w14:paraId="4890C5A5" w14:textId="77777777" w:rsidR="00E038BF" w:rsidRPr="00347160" w:rsidRDefault="00E038BF" w:rsidP="00521E1B">
            <w:pPr>
              <w:pStyle w:val="TABLE-cell"/>
              <w:jc w:val="center"/>
              <w:rPr>
                <w:rFonts w:ascii="Courier New" w:hAnsi="Courier New" w:cs="Courier New"/>
                <w:color w:val="000000"/>
              </w:rPr>
            </w:pPr>
            <w:r w:rsidRPr="00347160">
              <w:rPr>
                <w:rFonts w:ascii="Courier New" w:hAnsi="Courier New" w:cs="Courier New"/>
                <w:color w:val="000000"/>
              </w:rPr>
              <w:t>08 00 06 5F 1F 04 00 00 50 1F 01 F4 00 07</w:t>
            </w:r>
          </w:p>
        </w:tc>
        <w:tc>
          <w:tcPr>
            <w:tcW w:w="1411" w:type="dxa"/>
          </w:tcPr>
          <w:p w14:paraId="74FB180A" w14:textId="77777777" w:rsidR="00E038BF" w:rsidRPr="00347160" w:rsidRDefault="00E038BF" w:rsidP="00521E1B">
            <w:pPr>
              <w:pStyle w:val="TABLE-cell"/>
              <w:jc w:val="center"/>
              <w:rPr>
                <w:rFonts w:ascii="Courier New" w:hAnsi="Courier New" w:cs="Courier New"/>
                <w:color w:val="000000"/>
              </w:rPr>
            </w:pPr>
            <w:r w:rsidRPr="00347160">
              <w:rPr>
                <w:rFonts w:ascii="Courier New" w:hAnsi="Courier New" w:cs="Courier New"/>
                <w:color w:val="000000"/>
              </w:rPr>
              <w:t>08 00 06 5F 1F 04 00 1C 03 20 01 F4 FA 00</w:t>
            </w:r>
          </w:p>
        </w:tc>
        <w:tc>
          <w:tcPr>
            <w:tcW w:w="1411" w:type="dxa"/>
          </w:tcPr>
          <w:p w14:paraId="5FD63450" w14:textId="77777777" w:rsidR="00E038BF" w:rsidRPr="00347160" w:rsidRDefault="00E038BF" w:rsidP="00521E1B">
            <w:pPr>
              <w:pStyle w:val="TABLE-cell"/>
              <w:jc w:val="center"/>
              <w:rPr>
                <w:rFonts w:ascii="Courier New" w:hAnsi="Courier New" w:cs="Courier New"/>
                <w:color w:val="000000"/>
              </w:rPr>
            </w:pPr>
            <w:r w:rsidRPr="00347160">
              <w:rPr>
                <w:rFonts w:ascii="Courier New" w:hAnsi="Courier New" w:cs="Courier New"/>
                <w:color w:val="000000"/>
              </w:rPr>
              <w:t>08 00 06 5F 1F 04 00 1C 03 20 01 F4 FA 00</w:t>
            </w:r>
          </w:p>
        </w:tc>
      </w:tr>
    </w:tbl>
    <w:p w14:paraId="53FBF109" w14:textId="77777777" w:rsidR="00E038BF" w:rsidRDefault="00E038BF">
      <w:pPr>
        <w:pStyle w:val="PARAGRAPH"/>
      </w:pPr>
    </w:p>
    <w:p w14:paraId="035AC941" w14:textId="77777777" w:rsidR="00E038BF" w:rsidRPr="00347160" w:rsidRDefault="00E038BF">
      <w:pPr>
        <w:pStyle w:val="PARAGRAPH"/>
        <w:sectPr w:rsidR="00E038BF" w:rsidRPr="00347160" w:rsidSect="00077BDE">
          <w:headerReference w:type="even" r:id="rId109"/>
          <w:headerReference w:type="default" r:id="rId110"/>
          <w:pgSz w:w="16840" w:h="11906" w:orient="landscape" w:code="9"/>
          <w:pgMar w:top="1417" w:right="1701" w:bottom="1417" w:left="850" w:header="1134" w:footer="737" w:gutter="0"/>
          <w:cols w:space="720"/>
          <w:docGrid w:linePitch="272"/>
        </w:sectPr>
      </w:pPr>
    </w:p>
    <w:p w14:paraId="4CE77411" w14:textId="218BCEDA" w:rsidR="00162259" w:rsidRPr="00347160" w:rsidRDefault="001D4951" w:rsidP="008170F4">
      <w:pPr>
        <w:pStyle w:val="TABLE-title"/>
        <w:pageBreakBefore/>
      </w:pPr>
      <w:bookmarkStart w:id="6832" w:name="_Ref421555179"/>
      <w:bookmarkStart w:id="6833" w:name="_Toc249289870"/>
      <w:bookmarkStart w:id="6834" w:name="_Toc277948683"/>
      <w:bookmarkStart w:id="6835" w:name="_Toc279397437"/>
      <w:bookmarkStart w:id="6836" w:name="_Toc315426578"/>
      <w:bookmarkStart w:id="6837" w:name="_Toc355266132"/>
      <w:bookmarkStart w:id="6838" w:name="_Toc406428513"/>
      <w:bookmarkStart w:id="6839" w:name="_Toc437856816"/>
      <w:bookmarkStart w:id="6840" w:name="_Toc97127529"/>
      <w:r>
        <w:lastRenderedPageBreak/>
        <w:t>Table D.</w:t>
      </w:r>
      <w:fldSimple w:instr=" SEQ Table_D. \* ARABIC ">
        <w:r w:rsidR="00DC4BE9">
          <w:rPr>
            <w:noProof/>
          </w:rPr>
          <w:t>7</w:t>
        </w:r>
      </w:fldSimple>
      <w:bookmarkEnd w:id="6832"/>
      <w:r>
        <w:t xml:space="preserve"> </w:t>
      </w:r>
      <w:r w:rsidRPr="00347160">
        <w:t xml:space="preserve">– </w:t>
      </w:r>
      <w:r w:rsidR="00162259" w:rsidRPr="00347160">
        <w:t>The complete AARE APDU</w:t>
      </w:r>
      <w:bookmarkEnd w:id="6833"/>
      <w:bookmarkEnd w:id="6834"/>
      <w:bookmarkEnd w:id="6835"/>
      <w:bookmarkEnd w:id="6836"/>
      <w:bookmarkEnd w:id="6837"/>
      <w:bookmarkEnd w:id="6838"/>
      <w:bookmarkEnd w:id="6839"/>
      <w:bookmarkEnd w:id="6840"/>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88"/>
        <w:gridCol w:w="5082"/>
      </w:tblGrid>
      <w:tr w:rsidR="00162259" w:rsidRPr="00347160" w14:paraId="3ADD0C93" w14:textId="77777777" w:rsidTr="00077BDE">
        <w:trPr>
          <w:cantSplit/>
          <w:jc w:val="center"/>
        </w:trPr>
        <w:tc>
          <w:tcPr>
            <w:tcW w:w="4060" w:type="dxa"/>
            <w:vAlign w:val="center"/>
          </w:tcPr>
          <w:p w14:paraId="665C8584" w14:textId="77777777" w:rsidR="00162259" w:rsidRPr="00347160" w:rsidRDefault="00162259" w:rsidP="00E71DFD">
            <w:pPr>
              <w:pStyle w:val="MacroText"/>
            </w:pPr>
            <w:r w:rsidRPr="00347160">
              <w:t>LN referencing with no ciphering, no security or LLS, successful establishment of the AA</w:t>
            </w:r>
          </w:p>
        </w:tc>
        <w:tc>
          <w:tcPr>
            <w:tcW w:w="5226" w:type="dxa"/>
          </w:tcPr>
          <w:p w14:paraId="067B14E3" w14:textId="77777777" w:rsidR="00162259" w:rsidRPr="00347160" w:rsidRDefault="00162259" w:rsidP="00E71DFD">
            <w:pPr>
              <w:pStyle w:val="MacroText"/>
            </w:pPr>
            <w:r w:rsidRPr="00347160">
              <w:rPr>
                <w:color w:val="000000"/>
              </w:rPr>
              <w:t xml:space="preserve">61 29 A1 09 06 07 60 85 74 05 08 01 01 A2 03 02 </w:t>
            </w:r>
            <w:r w:rsidRPr="00347160">
              <w:rPr>
                <w:color w:val="000000"/>
              </w:rPr>
              <w:br/>
              <w:t xml:space="preserve">01 00 A3 05 A1 03 02 01 00 BE 10 04 0E 08 00 06 </w:t>
            </w:r>
            <w:r w:rsidRPr="00347160">
              <w:rPr>
                <w:color w:val="000000"/>
              </w:rPr>
              <w:br/>
              <w:t>5F 1F 04 00 00 50 1F 01 F4 00 07</w:t>
            </w:r>
          </w:p>
        </w:tc>
      </w:tr>
      <w:tr w:rsidR="00162259" w:rsidRPr="00347160" w14:paraId="6636B95E" w14:textId="77777777" w:rsidTr="00077BDE">
        <w:trPr>
          <w:cantSplit/>
          <w:jc w:val="center"/>
        </w:trPr>
        <w:tc>
          <w:tcPr>
            <w:tcW w:w="4060" w:type="dxa"/>
            <w:vAlign w:val="center"/>
          </w:tcPr>
          <w:p w14:paraId="4D384183" w14:textId="77777777" w:rsidR="00162259" w:rsidRPr="00347160" w:rsidRDefault="00162259" w:rsidP="00E71DFD">
            <w:pPr>
              <w:pStyle w:val="MacroText"/>
            </w:pPr>
            <w:r w:rsidRPr="00347160">
              <w:t>LN referencing with no ciphering, no security or LLS, failure because the proposed application-context-name does not fit the application-context-name supported by the server (failure case 1):</w:t>
            </w:r>
          </w:p>
        </w:tc>
        <w:tc>
          <w:tcPr>
            <w:tcW w:w="5226" w:type="dxa"/>
          </w:tcPr>
          <w:p w14:paraId="02361DD4" w14:textId="77777777" w:rsidR="00162259" w:rsidRPr="00347160" w:rsidRDefault="00162259" w:rsidP="00E71DFD">
            <w:pPr>
              <w:pStyle w:val="MacroText"/>
              <w:rPr>
                <w:color w:val="000000"/>
              </w:rPr>
            </w:pPr>
            <w:r w:rsidRPr="00347160">
              <w:rPr>
                <w:color w:val="000000"/>
              </w:rPr>
              <w:t xml:space="preserve">61 29 A1 09 06 07 60 85 74 05 08 01 01 A2 03 02 </w:t>
            </w:r>
            <w:r w:rsidRPr="00347160">
              <w:rPr>
                <w:color w:val="000000"/>
              </w:rPr>
              <w:br/>
              <w:t xml:space="preserve">01 01 A3 05 A1 03 02 01 02 BE 10 04 0E 08 00 06 </w:t>
            </w:r>
            <w:r w:rsidRPr="00347160">
              <w:rPr>
                <w:color w:val="000000"/>
              </w:rPr>
              <w:br/>
              <w:t>5F 1F 04 00 00 50 1F 01 F4 00 07 or</w:t>
            </w:r>
          </w:p>
          <w:p w14:paraId="7122FC52" w14:textId="77777777" w:rsidR="00162259" w:rsidRPr="00347160" w:rsidRDefault="00162259" w:rsidP="00E71DFD">
            <w:pPr>
              <w:pStyle w:val="MacroText"/>
            </w:pPr>
            <w:r w:rsidRPr="00347160">
              <w:rPr>
                <w:color w:val="000000"/>
              </w:rPr>
              <w:t xml:space="preserve">61 29 A1 09 06 07 60 85 74 05 08 01 02 A2 03 02 </w:t>
            </w:r>
            <w:r w:rsidRPr="00347160">
              <w:rPr>
                <w:color w:val="000000"/>
              </w:rPr>
              <w:br/>
              <w:t xml:space="preserve">01 01 A3 05 A1 03 02 01 02 BE 10 04 0E 08 00 06 </w:t>
            </w:r>
            <w:r w:rsidRPr="00347160">
              <w:rPr>
                <w:color w:val="000000"/>
              </w:rPr>
              <w:br/>
              <w:t>5F 1F 04 00 00 50 1F 01 F4 00 07</w:t>
            </w:r>
          </w:p>
        </w:tc>
      </w:tr>
      <w:tr w:rsidR="00162259" w:rsidRPr="00347160" w14:paraId="4759288A" w14:textId="77777777" w:rsidTr="00077BDE">
        <w:trPr>
          <w:cantSplit/>
          <w:jc w:val="center"/>
        </w:trPr>
        <w:tc>
          <w:tcPr>
            <w:tcW w:w="4060" w:type="dxa"/>
            <w:vAlign w:val="center"/>
          </w:tcPr>
          <w:p w14:paraId="5C724B59" w14:textId="77777777" w:rsidR="00162259" w:rsidRPr="00347160" w:rsidRDefault="00162259" w:rsidP="00E71DFD">
            <w:pPr>
              <w:pStyle w:val="MacroText"/>
            </w:pPr>
            <w:r w:rsidRPr="00347160">
              <w:t>LN referencing with no ciphering, no security or LLS, failure because the proposed-dlms-version-number is too low; (failure case 2)</w:t>
            </w:r>
          </w:p>
        </w:tc>
        <w:tc>
          <w:tcPr>
            <w:tcW w:w="5226" w:type="dxa"/>
          </w:tcPr>
          <w:p w14:paraId="27C18D5E" w14:textId="77777777" w:rsidR="00162259" w:rsidRPr="00347160" w:rsidRDefault="00162259" w:rsidP="00E71DFD">
            <w:pPr>
              <w:pStyle w:val="MacroText"/>
            </w:pPr>
            <w:r w:rsidRPr="00347160">
              <w:rPr>
                <w:color w:val="000000"/>
              </w:rPr>
              <w:t xml:space="preserve">61 1F A1 09 06 07 60 85 74 05 08 01 01 A2 03 02 </w:t>
            </w:r>
            <w:r w:rsidRPr="00347160">
              <w:rPr>
                <w:color w:val="000000"/>
              </w:rPr>
              <w:br/>
              <w:t xml:space="preserve">01 01 A3 05 A1 03 02 01 01 BE 06 04 04 0E 01 06 </w:t>
            </w:r>
            <w:r w:rsidRPr="00347160">
              <w:rPr>
                <w:color w:val="000000"/>
              </w:rPr>
              <w:br/>
              <w:t>01</w:t>
            </w:r>
          </w:p>
        </w:tc>
      </w:tr>
      <w:tr w:rsidR="00162259" w:rsidRPr="001273DA" w14:paraId="73ADCF52" w14:textId="77777777" w:rsidTr="00077BDE">
        <w:trPr>
          <w:cantSplit/>
          <w:jc w:val="center"/>
        </w:trPr>
        <w:tc>
          <w:tcPr>
            <w:tcW w:w="4060" w:type="dxa"/>
            <w:vAlign w:val="center"/>
          </w:tcPr>
          <w:p w14:paraId="4275045C" w14:textId="77777777" w:rsidR="00162259" w:rsidRPr="00347160" w:rsidRDefault="00162259" w:rsidP="00E71DFD">
            <w:pPr>
              <w:pStyle w:val="MacroText"/>
            </w:pPr>
            <w:r w:rsidRPr="00347160">
              <w:t>LN referencing with no ciphering, high level security;</w:t>
            </w:r>
          </w:p>
        </w:tc>
        <w:tc>
          <w:tcPr>
            <w:tcW w:w="5226" w:type="dxa"/>
          </w:tcPr>
          <w:p w14:paraId="1E35092D" w14:textId="77777777" w:rsidR="00162259" w:rsidRPr="00D070C8" w:rsidRDefault="00162259" w:rsidP="00E71DFD">
            <w:pPr>
              <w:pStyle w:val="MacroText"/>
              <w:rPr>
                <w:lang w:val="es-ES"/>
              </w:rPr>
            </w:pPr>
            <w:r w:rsidRPr="00D070C8">
              <w:rPr>
                <w:color w:val="000000"/>
                <w:lang w:val="es-ES"/>
              </w:rPr>
              <w:t xml:space="preserve">61 42 A1 09 06 07 60 85 74 05 08 01 01 A2 03 02 </w:t>
            </w:r>
            <w:r w:rsidRPr="00D070C8">
              <w:rPr>
                <w:color w:val="000000"/>
                <w:lang w:val="es-ES"/>
              </w:rPr>
              <w:br/>
              <w:t xml:space="preserve">01 00 A3 05 A1 03 02 01 0E 88 02 07 80 89 07 60 </w:t>
            </w:r>
            <w:r w:rsidRPr="00D070C8">
              <w:rPr>
                <w:color w:val="000000"/>
                <w:lang w:val="es-ES"/>
              </w:rPr>
              <w:br/>
              <w:t xml:space="preserve">85 74 05 08 02 05 AA 0A 80 08 50 36 77 52 4A 32 </w:t>
            </w:r>
            <w:r w:rsidRPr="00D070C8">
              <w:rPr>
                <w:color w:val="000000"/>
                <w:lang w:val="es-ES"/>
              </w:rPr>
              <w:br/>
              <w:t xml:space="preserve">31 46 BE 10 04 0E 08 00 06 5F 1F 04 00 00 50 1F </w:t>
            </w:r>
            <w:r w:rsidRPr="00D070C8">
              <w:rPr>
                <w:color w:val="000000"/>
                <w:lang w:val="es-ES"/>
              </w:rPr>
              <w:br/>
              <w:t>01 F4 00 07</w:t>
            </w:r>
          </w:p>
        </w:tc>
      </w:tr>
      <w:tr w:rsidR="00162259" w:rsidRPr="00347160" w14:paraId="19CCF7F9" w14:textId="77777777" w:rsidTr="00077BDE">
        <w:trPr>
          <w:cantSplit/>
          <w:jc w:val="center"/>
        </w:trPr>
        <w:tc>
          <w:tcPr>
            <w:tcW w:w="4060" w:type="dxa"/>
            <w:vAlign w:val="center"/>
          </w:tcPr>
          <w:p w14:paraId="6DF78408" w14:textId="77777777" w:rsidR="00162259" w:rsidRPr="00347160" w:rsidRDefault="00162259" w:rsidP="00E71DFD">
            <w:pPr>
              <w:pStyle w:val="MacroText"/>
            </w:pPr>
            <w:r w:rsidRPr="00347160">
              <w:t>SN referencing with no ciphering, lowest level security;</w:t>
            </w:r>
          </w:p>
        </w:tc>
        <w:tc>
          <w:tcPr>
            <w:tcW w:w="5226" w:type="dxa"/>
          </w:tcPr>
          <w:p w14:paraId="4B9121DD" w14:textId="77777777" w:rsidR="00162259" w:rsidRPr="00347160" w:rsidRDefault="00162259" w:rsidP="00E71DFD">
            <w:pPr>
              <w:pStyle w:val="MacroText"/>
            </w:pPr>
            <w:r w:rsidRPr="00347160">
              <w:rPr>
                <w:color w:val="000000"/>
              </w:rPr>
              <w:t xml:space="preserve">61 29 A1 09 06 07 60 85 74 05 08 01 02 A2 03 02 </w:t>
            </w:r>
            <w:r w:rsidRPr="00347160">
              <w:rPr>
                <w:color w:val="000000"/>
              </w:rPr>
              <w:br/>
              <w:t xml:space="preserve">01 00 A3 05 A1 03 02 01 00 BE 10 04 0E 08 00 06 </w:t>
            </w:r>
            <w:r w:rsidRPr="00347160">
              <w:rPr>
                <w:color w:val="000000"/>
              </w:rPr>
              <w:br/>
              <w:t>5F 1F 04 00 1C 03 20 01 F4 FA 00</w:t>
            </w:r>
          </w:p>
        </w:tc>
      </w:tr>
      <w:tr w:rsidR="00162259" w:rsidRPr="001273DA" w14:paraId="7D62ECED" w14:textId="77777777" w:rsidTr="00077BDE">
        <w:trPr>
          <w:cantSplit/>
          <w:jc w:val="center"/>
        </w:trPr>
        <w:tc>
          <w:tcPr>
            <w:tcW w:w="4060" w:type="dxa"/>
            <w:vAlign w:val="center"/>
          </w:tcPr>
          <w:p w14:paraId="6751D961" w14:textId="77777777" w:rsidR="00162259" w:rsidRPr="00347160" w:rsidRDefault="00162259" w:rsidP="00E71DFD">
            <w:pPr>
              <w:pStyle w:val="MacroText"/>
            </w:pPr>
            <w:r w:rsidRPr="00347160">
              <w:t>SN referencing with no ciphering, high level security</w:t>
            </w:r>
          </w:p>
        </w:tc>
        <w:tc>
          <w:tcPr>
            <w:tcW w:w="5226" w:type="dxa"/>
          </w:tcPr>
          <w:p w14:paraId="4A0D5AD8" w14:textId="77777777" w:rsidR="00162259" w:rsidRPr="00D070C8" w:rsidRDefault="00162259" w:rsidP="00E71DFD">
            <w:pPr>
              <w:pStyle w:val="MacroText"/>
              <w:rPr>
                <w:lang w:val="es-ES"/>
              </w:rPr>
            </w:pPr>
            <w:r w:rsidRPr="00D070C8">
              <w:rPr>
                <w:color w:val="000000"/>
                <w:lang w:val="es-ES"/>
              </w:rPr>
              <w:t xml:space="preserve">61 42 A1 09 06 07 60 85 74 05 08 01 02 A2 03 02 </w:t>
            </w:r>
            <w:r w:rsidRPr="00D070C8">
              <w:rPr>
                <w:color w:val="000000"/>
                <w:lang w:val="es-ES"/>
              </w:rPr>
              <w:br/>
              <w:t xml:space="preserve">01 00 A3 05 A1 03 02 01 0E 88 02 07 80 89 07 60 </w:t>
            </w:r>
            <w:r w:rsidRPr="00D070C8">
              <w:rPr>
                <w:color w:val="000000"/>
                <w:lang w:val="es-ES"/>
              </w:rPr>
              <w:br/>
              <w:t xml:space="preserve">85 74 05 08 02 05 AA 0A 80 08 50 36 77 52 4A 32 </w:t>
            </w:r>
            <w:r w:rsidRPr="00D070C8">
              <w:rPr>
                <w:color w:val="000000"/>
                <w:lang w:val="es-ES"/>
              </w:rPr>
              <w:br/>
              <w:t xml:space="preserve">31 46 BE 10 04 0E 08 00 06 5F 1F 04 00 1C 03 20 </w:t>
            </w:r>
            <w:r w:rsidRPr="00D070C8">
              <w:rPr>
                <w:color w:val="000000"/>
                <w:lang w:val="es-ES"/>
              </w:rPr>
              <w:br/>
              <w:t>01 F4 FA 00</w:t>
            </w:r>
          </w:p>
        </w:tc>
      </w:tr>
    </w:tbl>
    <w:p w14:paraId="572845D8" w14:textId="77777777" w:rsidR="00162259" w:rsidRPr="00347160" w:rsidRDefault="00162259" w:rsidP="00F82099">
      <w:pPr>
        <w:pStyle w:val="ANNEXtitle"/>
      </w:pPr>
      <w:bookmarkStart w:id="6841" w:name="_Hlt481393149"/>
      <w:bookmarkStart w:id="6842" w:name="_Toc244961067"/>
      <w:bookmarkStart w:id="6843" w:name="_Toc247390804"/>
      <w:bookmarkStart w:id="6844" w:name="_Ref247553493"/>
      <w:bookmarkStart w:id="6845" w:name="_Ref247560074"/>
      <w:bookmarkStart w:id="6846" w:name="_Toc249289656"/>
      <w:bookmarkStart w:id="6847" w:name="_Ref275423133"/>
      <w:bookmarkEnd w:id="6841"/>
      <w:r w:rsidRPr="001273DA">
        <w:lastRenderedPageBreak/>
        <w:br/>
      </w:r>
      <w:bookmarkStart w:id="6848" w:name="_Ref277782048"/>
      <w:bookmarkStart w:id="6849" w:name="_Ref277783527"/>
      <w:bookmarkStart w:id="6850" w:name="_Toc277948378"/>
      <w:bookmarkStart w:id="6851" w:name="_Toc279392073"/>
      <w:bookmarkStart w:id="6852" w:name="_Toc279397016"/>
      <w:bookmarkStart w:id="6853" w:name="_Toc299013375"/>
      <w:bookmarkStart w:id="6854" w:name="_Toc315426468"/>
      <w:bookmarkStart w:id="6855" w:name="_Toc406524264"/>
      <w:bookmarkStart w:id="6856" w:name="_Toc437856625"/>
      <w:bookmarkStart w:id="6857" w:name="_Toc97127319"/>
      <w:r w:rsidRPr="00F82099">
        <w:rPr>
          <w:b w:val="0"/>
        </w:rPr>
        <w:t>(informative)</w:t>
      </w:r>
      <w:r w:rsidRPr="00F82099">
        <w:rPr>
          <w:b w:val="0"/>
        </w:rPr>
        <w:br/>
      </w:r>
      <w:r w:rsidRPr="00347160">
        <w:br/>
        <w:t xml:space="preserve">Encoding examples: AARQ and AARE APDUs </w:t>
      </w:r>
      <w:r w:rsidR="00077BDE">
        <w:br/>
      </w:r>
      <w:r w:rsidRPr="00347160">
        <w:t>using</w:t>
      </w:r>
      <w:r w:rsidR="00077BDE">
        <w:t xml:space="preserve"> </w:t>
      </w:r>
      <w:r w:rsidRPr="00347160">
        <w:t>a ciphered application context</w:t>
      </w:r>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p>
    <w:p w14:paraId="3F0C5226" w14:textId="77777777" w:rsidR="00162259" w:rsidRPr="00F82099" w:rsidRDefault="00162259" w:rsidP="00F82099">
      <w:pPr>
        <w:pStyle w:val="ANNEX-heading1"/>
      </w:pPr>
      <w:bookmarkStart w:id="6858" w:name="_Toc244961068"/>
      <w:bookmarkStart w:id="6859" w:name="_Toc247390805"/>
      <w:bookmarkStart w:id="6860" w:name="_Toc249289657"/>
      <w:bookmarkStart w:id="6861" w:name="_Toc277948379"/>
      <w:bookmarkStart w:id="6862" w:name="_Toc315426469"/>
      <w:bookmarkStart w:id="6863" w:name="_Toc406524265"/>
      <w:bookmarkStart w:id="6864" w:name="_Toc437856626"/>
      <w:bookmarkStart w:id="6865" w:name="_Toc97127320"/>
      <w:r w:rsidRPr="00F82099">
        <w:t>A-XDR encoding of the xDLMS InitiateRequest APDU, carrying a dedicated key</w:t>
      </w:r>
      <w:bookmarkEnd w:id="6858"/>
      <w:bookmarkEnd w:id="6859"/>
      <w:bookmarkEnd w:id="6860"/>
      <w:bookmarkEnd w:id="6861"/>
      <w:bookmarkEnd w:id="6862"/>
      <w:bookmarkEnd w:id="6863"/>
      <w:bookmarkEnd w:id="6864"/>
      <w:bookmarkEnd w:id="6865"/>
    </w:p>
    <w:p w14:paraId="56B85E1C" w14:textId="77777777" w:rsidR="00162259" w:rsidRPr="00347160" w:rsidRDefault="00162259" w:rsidP="00F82099">
      <w:pPr>
        <w:pStyle w:val="NOTE"/>
      </w:pPr>
      <w:r w:rsidRPr="00347160">
        <w:t>NOTE</w:t>
      </w:r>
      <w:r w:rsidRPr="00347160">
        <w:t> </w:t>
      </w:r>
      <w:r w:rsidRPr="00347160">
        <w:t>The System Title is the same in each example. In reality, the System Title in the request and in the response APDUs are different, as they are originated by different systems.</w:t>
      </w:r>
    </w:p>
    <w:p w14:paraId="79FF3DFF" w14:textId="77777777" w:rsidR="00162259" w:rsidRPr="00347160" w:rsidRDefault="00162259" w:rsidP="00F82099">
      <w:pPr>
        <w:pStyle w:val="PARAGRAPH"/>
      </w:pPr>
      <w:r w:rsidRPr="00347160">
        <w:t>In this example:</w:t>
      </w:r>
    </w:p>
    <w:p w14:paraId="4FFA5A12" w14:textId="77777777" w:rsidR="00162259" w:rsidRPr="00347160" w:rsidRDefault="00162259" w:rsidP="00695ACD">
      <w:pPr>
        <w:pStyle w:val="ListBullet"/>
        <w:numPr>
          <w:ilvl w:val="0"/>
          <w:numId w:val="44"/>
        </w:numPr>
      </w:pPr>
      <w:r w:rsidRPr="00347160">
        <w:t>the value of the dedicated key is 00112233445566778899AABBCCDDEEFF;</w:t>
      </w:r>
    </w:p>
    <w:p w14:paraId="525E36E2" w14:textId="77777777" w:rsidR="00162259" w:rsidRPr="00347160" w:rsidRDefault="00162259" w:rsidP="00695ACD">
      <w:pPr>
        <w:pStyle w:val="ListBullet"/>
        <w:numPr>
          <w:ilvl w:val="0"/>
          <w:numId w:val="44"/>
        </w:numPr>
      </w:pPr>
      <w:r w:rsidRPr="00347160">
        <w:t>the value of the Conformance block is 007E1F;</w:t>
      </w:r>
    </w:p>
    <w:p w14:paraId="036C6DD9" w14:textId="77777777" w:rsidR="00162259" w:rsidRPr="00347160" w:rsidRDefault="00162259" w:rsidP="00695ACD">
      <w:pPr>
        <w:pStyle w:val="ListBullet"/>
        <w:numPr>
          <w:ilvl w:val="0"/>
          <w:numId w:val="44"/>
        </w:numPr>
      </w:pPr>
      <w:r w:rsidRPr="00347160">
        <w:t>the value of the client-max-receive-pdu-size is 1</w:t>
      </w:r>
      <w:r w:rsidR="00733378" w:rsidRPr="00347160">
        <w:t xml:space="preserve"> </w:t>
      </w:r>
      <w:r w:rsidRPr="00347160">
        <w:t>200 bytes (0x04B0).</w:t>
      </w:r>
    </w:p>
    <w:p w14:paraId="71BEC6F7" w14:textId="0283E388" w:rsidR="00162259" w:rsidRPr="00347160" w:rsidRDefault="00162259" w:rsidP="00F82099">
      <w:pPr>
        <w:pStyle w:val="PARAGRAPH"/>
      </w:pPr>
      <w:r w:rsidRPr="00347160">
        <w:t xml:space="preserve">The A-XDR encoding of the xDLMS InitiateRequest APDU carrying a dedicated key is </w:t>
      </w:r>
      <w:r w:rsidR="00F013DC">
        <w:t xml:space="preserve">shown in </w:t>
      </w:r>
      <w:r w:rsidR="00C40FCE">
        <w:fldChar w:fldCharType="begin"/>
      </w:r>
      <w:r w:rsidR="00C40FCE">
        <w:instrText xml:space="preserve"> REF _Ref421555244 \h </w:instrText>
      </w:r>
      <w:r w:rsidR="00C40FCE">
        <w:fldChar w:fldCharType="separate"/>
      </w:r>
      <w:r w:rsidR="00DC4BE9">
        <w:t>Table E.</w:t>
      </w:r>
      <w:r w:rsidR="00DC4BE9">
        <w:rPr>
          <w:noProof/>
        </w:rPr>
        <w:t>1</w:t>
      </w:r>
      <w:r w:rsidR="00C40FCE">
        <w:fldChar w:fldCharType="end"/>
      </w:r>
      <w:r w:rsidR="00F013DC">
        <w:t>.</w:t>
      </w:r>
    </w:p>
    <w:p w14:paraId="3EE3E738" w14:textId="6B7B01E1" w:rsidR="00162259" w:rsidRPr="00347160" w:rsidRDefault="00913BF0" w:rsidP="00F82099">
      <w:pPr>
        <w:pStyle w:val="TABLE-title"/>
      </w:pPr>
      <w:bookmarkStart w:id="6866" w:name="_Ref421555244"/>
      <w:bookmarkStart w:id="6867" w:name="_Toc249289871"/>
      <w:bookmarkStart w:id="6868" w:name="_Toc277948684"/>
      <w:bookmarkStart w:id="6869" w:name="_Toc279397438"/>
      <w:bookmarkStart w:id="6870" w:name="_Toc315426579"/>
      <w:bookmarkStart w:id="6871" w:name="_Toc355266133"/>
      <w:bookmarkStart w:id="6872" w:name="_Toc406428514"/>
      <w:bookmarkStart w:id="6873" w:name="_Toc437856817"/>
      <w:bookmarkStart w:id="6874" w:name="_Toc97127530"/>
      <w:bookmarkStart w:id="6875" w:name="Table_C1"/>
      <w:r>
        <w:lastRenderedPageBreak/>
        <w:t>Table E.</w:t>
      </w:r>
      <w:fldSimple w:instr=" SEQ Table_E. \* ARABIC ">
        <w:r w:rsidR="00DC4BE9">
          <w:rPr>
            <w:noProof/>
          </w:rPr>
          <w:t>1</w:t>
        </w:r>
      </w:fldSimple>
      <w:bookmarkEnd w:id="6866"/>
      <w:r>
        <w:t xml:space="preserve"> – </w:t>
      </w:r>
      <w:r w:rsidR="00162259" w:rsidRPr="00347160">
        <w:t>A-XDR encoding of the xDLMS InitiateRequest APDU</w:t>
      </w:r>
      <w:bookmarkEnd w:id="6867"/>
      <w:bookmarkEnd w:id="6868"/>
      <w:bookmarkEnd w:id="6869"/>
      <w:bookmarkEnd w:id="6870"/>
      <w:bookmarkEnd w:id="6871"/>
      <w:bookmarkEnd w:id="6872"/>
      <w:bookmarkEnd w:id="6873"/>
      <w:bookmarkEnd w:id="6874"/>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46"/>
        <w:gridCol w:w="1918"/>
        <w:gridCol w:w="6"/>
      </w:tblGrid>
      <w:tr w:rsidR="00162259" w:rsidRPr="00347160" w14:paraId="69FFE045" w14:textId="77777777" w:rsidTr="00077BDE">
        <w:trPr>
          <w:cantSplit/>
          <w:jc w:val="center"/>
        </w:trPr>
        <w:tc>
          <w:tcPr>
            <w:tcW w:w="7324" w:type="dxa"/>
          </w:tcPr>
          <w:bookmarkEnd w:id="6875"/>
          <w:p w14:paraId="482A21FD" w14:textId="77777777" w:rsidR="00162259" w:rsidRPr="00347160" w:rsidRDefault="00162259" w:rsidP="00521E1B">
            <w:pPr>
              <w:pStyle w:val="TABLE-cell"/>
              <w:keepNext/>
              <w:rPr>
                <w:rFonts w:ascii="Courier New" w:hAnsi="Courier New" w:cs="Courier New"/>
                <w:iCs/>
              </w:rPr>
            </w:pPr>
            <w:r w:rsidRPr="00347160">
              <w:rPr>
                <w:rFonts w:ascii="Courier New" w:hAnsi="Courier New" w:cs="Courier New"/>
                <w:iCs/>
                <w:color w:val="000000"/>
              </w:rPr>
              <w:t xml:space="preserve">// encoding of the tag of the DLMS APDU CHOICE </w:t>
            </w:r>
            <w:r w:rsidRPr="00347160">
              <w:rPr>
                <w:rFonts w:ascii="Courier New" w:hAnsi="Courier New" w:cs="Courier New"/>
                <w:i/>
                <w:color w:val="000000"/>
              </w:rPr>
              <w:t>(InitiateRequest)</w:t>
            </w:r>
          </w:p>
        </w:tc>
        <w:tc>
          <w:tcPr>
            <w:tcW w:w="1968" w:type="dxa"/>
            <w:gridSpan w:val="2"/>
          </w:tcPr>
          <w:p w14:paraId="1366CE2A"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01</w:t>
            </w:r>
          </w:p>
        </w:tc>
      </w:tr>
      <w:tr w:rsidR="00162259" w:rsidRPr="00347160" w14:paraId="693B827F" w14:textId="77777777" w:rsidTr="00077BDE">
        <w:trPr>
          <w:cantSplit/>
          <w:jc w:val="center"/>
        </w:trPr>
        <w:tc>
          <w:tcPr>
            <w:tcW w:w="7324" w:type="dxa"/>
          </w:tcPr>
          <w:p w14:paraId="184BAE0E" w14:textId="77777777" w:rsidR="00162259" w:rsidRPr="00347160" w:rsidRDefault="00162259" w:rsidP="00521E1B">
            <w:pPr>
              <w:pStyle w:val="TABLE-cell"/>
              <w:keepNext/>
              <w:rPr>
                <w:rFonts w:ascii="Courier New" w:hAnsi="Courier New" w:cs="Courier New"/>
                <w:i/>
              </w:rPr>
            </w:pPr>
            <w:r w:rsidRPr="00347160">
              <w:rPr>
                <w:rFonts w:ascii="Courier New" w:hAnsi="Courier New" w:cs="Courier New"/>
                <w:i/>
                <w:color w:val="000000"/>
              </w:rPr>
              <w:t>-- encoding of the dedicated-key component (</w:t>
            </w:r>
            <w:r w:rsidRPr="00347160">
              <w:rPr>
                <w:rFonts w:ascii="Courier New" w:hAnsi="Courier New" w:cs="Courier New"/>
                <w:b/>
                <w:bCs w:val="0"/>
                <w:i/>
                <w:color w:val="000000"/>
              </w:rPr>
              <w:t>OCTET</w:t>
            </w:r>
            <w:r w:rsidRPr="00347160">
              <w:rPr>
                <w:rFonts w:ascii="Courier New" w:hAnsi="Courier New" w:cs="Courier New"/>
                <w:i/>
                <w:color w:val="000000"/>
              </w:rPr>
              <w:t xml:space="preserve"> </w:t>
            </w:r>
            <w:r w:rsidRPr="00347160">
              <w:rPr>
                <w:rFonts w:ascii="Courier New" w:hAnsi="Courier New" w:cs="Courier New"/>
                <w:b/>
                <w:bCs w:val="0"/>
                <w:i/>
                <w:color w:val="000000"/>
              </w:rPr>
              <w:t>STRING</w:t>
            </w:r>
            <w:r w:rsidRPr="00347160">
              <w:rPr>
                <w:rFonts w:ascii="Courier New" w:hAnsi="Courier New" w:cs="Courier New"/>
                <w:i/>
                <w:color w:val="000000"/>
              </w:rPr>
              <w:t xml:space="preserve"> </w:t>
            </w:r>
            <w:r w:rsidRPr="00347160">
              <w:rPr>
                <w:rFonts w:ascii="Courier New" w:hAnsi="Courier New" w:cs="Courier New"/>
                <w:b/>
                <w:bCs w:val="0"/>
                <w:i/>
                <w:color w:val="000000"/>
              </w:rPr>
              <w:t>OPTIONAL</w:t>
            </w:r>
            <w:r w:rsidRPr="00347160">
              <w:rPr>
                <w:rFonts w:ascii="Courier New" w:hAnsi="Courier New" w:cs="Courier New"/>
                <w:i/>
                <w:color w:val="000000"/>
              </w:rPr>
              <w:t>)</w:t>
            </w:r>
          </w:p>
        </w:tc>
        <w:tc>
          <w:tcPr>
            <w:tcW w:w="1968" w:type="dxa"/>
            <w:gridSpan w:val="2"/>
          </w:tcPr>
          <w:p w14:paraId="2A6113A6" w14:textId="77777777" w:rsidR="00162259" w:rsidRPr="00347160" w:rsidRDefault="00162259" w:rsidP="00521E1B">
            <w:pPr>
              <w:pStyle w:val="TABLE-cell"/>
              <w:keepNext/>
              <w:rPr>
                <w:rFonts w:ascii="Courier New" w:hAnsi="Courier New" w:cs="Courier New"/>
              </w:rPr>
            </w:pPr>
          </w:p>
        </w:tc>
      </w:tr>
      <w:tr w:rsidR="00162259" w:rsidRPr="00347160" w14:paraId="42CF2664" w14:textId="77777777" w:rsidTr="00077BDE">
        <w:trPr>
          <w:cantSplit/>
          <w:jc w:val="center"/>
        </w:trPr>
        <w:tc>
          <w:tcPr>
            <w:tcW w:w="7324" w:type="dxa"/>
          </w:tcPr>
          <w:p w14:paraId="2B0A2F02" w14:textId="77777777" w:rsidR="00162259" w:rsidRPr="00347160" w:rsidRDefault="00162259" w:rsidP="00521E1B">
            <w:pPr>
              <w:pStyle w:val="TABLE-cell"/>
              <w:keepNext/>
              <w:rPr>
                <w:rFonts w:ascii="Courier New" w:hAnsi="Courier New" w:cs="Courier New"/>
                <w:iCs/>
              </w:rPr>
            </w:pPr>
            <w:r w:rsidRPr="00347160">
              <w:rPr>
                <w:rFonts w:ascii="Courier New" w:hAnsi="Courier New" w:cs="Courier New"/>
                <w:iCs/>
                <w:color w:val="000000"/>
              </w:rPr>
              <w:t xml:space="preserve">// usage flag </w:t>
            </w:r>
            <w:r w:rsidRPr="00347160">
              <w:rPr>
                <w:rFonts w:ascii="Courier New" w:hAnsi="Courier New" w:cs="Courier New"/>
                <w:i/>
                <w:color w:val="000000"/>
              </w:rPr>
              <w:t>(</w:t>
            </w:r>
            <w:r w:rsidRPr="00347160">
              <w:rPr>
                <w:rFonts w:ascii="Courier New" w:hAnsi="Courier New" w:cs="Courier New"/>
                <w:b/>
                <w:bCs w:val="0"/>
                <w:i/>
                <w:color w:val="000000"/>
              </w:rPr>
              <w:t>TRUE</w:t>
            </w:r>
            <w:r w:rsidRPr="00347160">
              <w:rPr>
                <w:rFonts w:ascii="Courier New" w:hAnsi="Courier New" w:cs="Courier New"/>
                <w:i/>
                <w:color w:val="000000"/>
              </w:rPr>
              <w:t>, present)</w:t>
            </w:r>
          </w:p>
        </w:tc>
        <w:tc>
          <w:tcPr>
            <w:tcW w:w="1968" w:type="dxa"/>
            <w:gridSpan w:val="2"/>
          </w:tcPr>
          <w:p w14:paraId="40BA36A5"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01</w:t>
            </w:r>
          </w:p>
        </w:tc>
      </w:tr>
      <w:tr w:rsidR="00162259" w:rsidRPr="00347160" w14:paraId="75A5D5AF" w14:textId="77777777" w:rsidTr="00077BDE">
        <w:trPr>
          <w:cantSplit/>
          <w:jc w:val="center"/>
        </w:trPr>
        <w:tc>
          <w:tcPr>
            <w:tcW w:w="7324" w:type="dxa"/>
          </w:tcPr>
          <w:p w14:paraId="2000AAFD"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xml:space="preserve">// length of the </w:t>
            </w:r>
            <w:r w:rsidRPr="00347160">
              <w:rPr>
                <w:rFonts w:ascii="Courier New" w:hAnsi="Courier New" w:cs="Courier New"/>
                <w:b/>
                <w:bCs w:val="0"/>
                <w:iCs/>
                <w:color w:val="000000"/>
              </w:rPr>
              <w:t>OCTET STRING</w:t>
            </w:r>
          </w:p>
        </w:tc>
        <w:tc>
          <w:tcPr>
            <w:tcW w:w="1968" w:type="dxa"/>
            <w:gridSpan w:val="2"/>
          </w:tcPr>
          <w:p w14:paraId="54AC6B86"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10</w:t>
            </w:r>
          </w:p>
        </w:tc>
      </w:tr>
      <w:tr w:rsidR="00162259" w:rsidRPr="00347160" w14:paraId="331A2D3F" w14:textId="77777777" w:rsidTr="00077BDE">
        <w:trPr>
          <w:cantSplit/>
          <w:jc w:val="center"/>
        </w:trPr>
        <w:tc>
          <w:tcPr>
            <w:tcW w:w="7324" w:type="dxa"/>
          </w:tcPr>
          <w:p w14:paraId="76038AE4"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xml:space="preserve">// contents of the </w:t>
            </w:r>
            <w:r w:rsidRPr="00347160">
              <w:rPr>
                <w:rFonts w:ascii="Courier New" w:hAnsi="Courier New" w:cs="Courier New"/>
                <w:b/>
                <w:bCs w:val="0"/>
                <w:iCs/>
                <w:color w:val="000000"/>
              </w:rPr>
              <w:t>OCTET STRING</w:t>
            </w:r>
          </w:p>
        </w:tc>
        <w:tc>
          <w:tcPr>
            <w:tcW w:w="1968" w:type="dxa"/>
            <w:gridSpan w:val="2"/>
          </w:tcPr>
          <w:p w14:paraId="00F43176"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00112233445566778899AABBCCDDEEFF</w:t>
            </w:r>
          </w:p>
        </w:tc>
      </w:tr>
      <w:tr w:rsidR="00162259" w:rsidRPr="00347160" w14:paraId="15955ECB" w14:textId="77777777" w:rsidTr="00077BDE">
        <w:trPr>
          <w:cantSplit/>
          <w:jc w:val="center"/>
        </w:trPr>
        <w:tc>
          <w:tcPr>
            <w:tcW w:w="7324" w:type="dxa"/>
          </w:tcPr>
          <w:p w14:paraId="0E469844"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
                <w:color w:val="000000"/>
              </w:rPr>
              <w:t>-- encoding of the response-allowed component (</w:t>
            </w:r>
            <w:r w:rsidRPr="00347160">
              <w:rPr>
                <w:rFonts w:ascii="Courier New" w:hAnsi="Courier New" w:cs="Courier New"/>
                <w:b/>
                <w:bCs w:val="0"/>
                <w:i/>
                <w:color w:val="000000"/>
              </w:rPr>
              <w:t>BOOLEAN DEFAULT TRUE</w:t>
            </w:r>
            <w:r w:rsidRPr="00347160">
              <w:rPr>
                <w:rFonts w:ascii="Courier New" w:hAnsi="Courier New" w:cs="Courier New"/>
                <w:i/>
                <w:color w:val="000000"/>
              </w:rPr>
              <w:t>)</w:t>
            </w:r>
          </w:p>
        </w:tc>
        <w:tc>
          <w:tcPr>
            <w:tcW w:w="1968" w:type="dxa"/>
            <w:gridSpan w:val="2"/>
          </w:tcPr>
          <w:p w14:paraId="454C2788" w14:textId="77777777" w:rsidR="00162259" w:rsidRPr="00347160" w:rsidRDefault="00162259" w:rsidP="00521E1B">
            <w:pPr>
              <w:pStyle w:val="TABLE-cell"/>
              <w:keepNext/>
              <w:rPr>
                <w:rFonts w:ascii="Courier New" w:hAnsi="Courier New" w:cs="Courier New"/>
              </w:rPr>
            </w:pPr>
          </w:p>
        </w:tc>
      </w:tr>
      <w:tr w:rsidR="00162259" w:rsidRPr="00347160" w14:paraId="749A11B5" w14:textId="77777777" w:rsidTr="00077BDE">
        <w:trPr>
          <w:cantSplit/>
          <w:jc w:val="center"/>
        </w:trPr>
        <w:tc>
          <w:tcPr>
            <w:tcW w:w="7324" w:type="dxa"/>
          </w:tcPr>
          <w:p w14:paraId="1E624D64"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xml:space="preserve">// usage flag </w:t>
            </w:r>
            <w:r w:rsidRPr="00347160">
              <w:rPr>
                <w:rFonts w:ascii="Courier New" w:hAnsi="Courier New" w:cs="Courier New"/>
                <w:i/>
                <w:color w:val="000000"/>
              </w:rPr>
              <w:t>(</w:t>
            </w:r>
            <w:r w:rsidRPr="00347160">
              <w:rPr>
                <w:rFonts w:ascii="Courier New" w:hAnsi="Courier New" w:cs="Courier New"/>
                <w:b/>
                <w:bCs w:val="0"/>
                <w:i/>
                <w:color w:val="000000"/>
              </w:rPr>
              <w:t>FALSE</w:t>
            </w:r>
            <w:r w:rsidRPr="00347160">
              <w:rPr>
                <w:rFonts w:ascii="Courier New" w:hAnsi="Courier New" w:cs="Courier New"/>
                <w:i/>
                <w:color w:val="000000"/>
              </w:rPr>
              <w:t xml:space="preserve">, default value </w:t>
            </w:r>
            <w:r w:rsidRPr="00347160">
              <w:rPr>
                <w:rFonts w:ascii="Courier New" w:hAnsi="Courier New" w:cs="Courier New"/>
                <w:b/>
                <w:bCs w:val="0"/>
                <w:i/>
                <w:color w:val="000000"/>
              </w:rPr>
              <w:t>TRUE</w:t>
            </w:r>
            <w:r w:rsidRPr="00347160">
              <w:rPr>
                <w:rFonts w:ascii="Courier New" w:hAnsi="Courier New" w:cs="Courier New"/>
                <w:i/>
                <w:color w:val="000000"/>
              </w:rPr>
              <w:t xml:space="preserve"> conveyed)</w:t>
            </w:r>
          </w:p>
        </w:tc>
        <w:tc>
          <w:tcPr>
            <w:tcW w:w="1968" w:type="dxa"/>
            <w:gridSpan w:val="2"/>
          </w:tcPr>
          <w:p w14:paraId="3C3FBF48"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00</w:t>
            </w:r>
          </w:p>
        </w:tc>
      </w:tr>
      <w:tr w:rsidR="00162259" w:rsidRPr="00347160" w14:paraId="02774373" w14:textId="77777777" w:rsidTr="00077BDE">
        <w:trPr>
          <w:cantSplit/>
          <w:jc w:val="center"/>
        </w:trPr>
        <w:tc>
          <w:tcPr>
            <w:tcW w:w="7324" w:type="dxa"/>
          </w:tcPr>
          <w:p w14:paraId="55A643D0"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xml:space="preserve">-- encoding of the proposed-quality-of-service component </w:t>
            </w:r>
            <w:r w:rsidRPr="00347160">
              <w:rPr>
                <w:rFonts w:ascii="Courier New" w:hAnsi="Courier New" w:cs="Courier New"/>
                <w:i/>
                <w:color w:val="000000"/>
              </w:rPr>
              <w:t xml:space="preserve">([0] </w:t>
            </w:r>
            <w:r w:rsidRPr="00347160">
              <w:rPr>
                <w:rFonts w:ascii="Courier New" w:hAnsi="Courier New" w:cs="Courier New"/>
                <w:b/>
                <w:bCs w:val="0"/>
                <w:i/>
                <w:color w:val="000000"/>
              </w:rPr>
              <w:t>IMPLICIT</w:t>
            </w:r>
            <w:r w:rsidRPr="00347160">
              <w:rPr>
                <w:rFonts w:ascii="Courier New" w:hAnsi="Courier New" w:cs="Courier New"/>
                <w:i/>
                <w:color w:val="000000"/>
              </w:rPr>
              <w:t xml:space="preserve"> Integer8 </w:t>
            </w:r>
            <w:r w:rsidRPr="00347160">
              <w:rPr>
                <w:rFonts w:ascii="Courier New" w:hAnsi="Courier New" w:cs="Courier New"/>
                <w:b/>
                <w:bCs w:val="0"/>
                <w:i/>
                <w:color w:val="000000"/>
              </w:rPr>
              <w:t>OPTIONAL</w:t>
            </w:r>
            <w:r w:rsidRPr="00347160">
              <w:rPr>
                <w:rFonts w:ascii="Courier New" w:hAnsi="Courier New" w:cs="Courier New"/>
                <w:i/>
                <w:color w:val="000000"/>
              </w:rPr>
              <w:t>)</w:t>
            </w:r>
          </w:p>
        </w:tc>
        <w:tc>
          <w:tcPr>
            <w:tcW w:w="1968" w:type="dxa"/>
            <w:gridSpan w:val="2"/>
          </w:tcPr>
          <w:p w14:paraId="66847487" w14:textId="77777777" w:rsidR="00162259" w:rsidRPr="00347160" w:rsidRDefault="00162259" w:rsidP="00521E1B">
            <w:pPr>
              <w:pStyle w:val="TABLE-cell"/>
              <w:keepNext/>
              <w:rPr>
                <w:rFonts w:ascii="Courier New" w:hAnsi="Courier New" w:cs="Courier New"/>
              </w:rPr>
            </w:pPr>
          </w:p>
        </w:tc>
      </w:tr>
      <w:tr w:rsidR="00162259" w:rsidRPr="00347160" w14:paraId="52402B9B" w14:textId="77777777" w:rsidTr="00077BDE">
        <w:trPr>
          <w:cantSplit/>
          <w:jc w:val="center"/>
        </w:trPr>
        <w:tc>
          <w:tcPr>
            <w:tcW w:w="7324" w:type="dxa"/>
          </w:tcPr>
          <w:p w14:paraId="3463558A"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xml:space="preserve">// usage flag </w:t>
            </w:r>
            <w:r w:rsidRPr="00347160">
              <w:rPr>
                <w:rFonts w:ascii="Courier New" w:hAnsi="Courier New" w:cs="Courier New"/>
                <w:i/>
                <w:color w:val="000000"/>
              </w:rPr>
              <w:t>(</w:t>
            </w:r>
            <w:r w:rsidRPr="00347160">
              <w:rPr>
                <w:rFonts w:ascii="Courier New" w:hAnsi="Courier New" w:cs="Courier New"/>
                <w:b/>
                <w:bCs w:val="0"/>
                <w:i/>
                <w:color w:val="000000"/>
              </w:rPr>
              <w:t>FALSE</w:t>
            </w:r>
            <w:r w:rsidRPr="00347160">
              <w:rPr>
                <w:rFonts w:ascii="Courier New" w:hAnsi="Courier New" w:cs="Courier New"/>
                <w:i/>
                <w:color w:val="000000"/>
              </w:rPr>
              <w:t>, not present)</w:t>
            </w:r>
          </w:p>
        </w:tc>
        <w:tc>
          <w:tcPr>
            <w:tcW w:w="1968" w:type="dxa"/>
            <w:gridSpan w:val="2"/>
          </w:tcPr>
          <w:p w14:paraId="61D562E7"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00</w:t>
            </w:r>
          </w:p>
        </w:tc>
      </w:tr>
      <w:tr w:rsidR="00162259" w:rsidRPr="00347160" w14:paraId="2C0B3A59" w14:textId="77777777" w:rsidTr="00077BDE">
        <w:trPr>
          <w:cantSplit/>
          <w:jc w:val="center"/>
        </w:trPr>
        <w:tc>
          <w:tcPr>
            <w:tcW w:w="7324" w:type="dxa"/>
          </w:tcPr>
          <w:p w14:paraId="02D5C489"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
                <w:color w:val="000000"/>
              </w:rPr>
              <w:t>-- encoding of the proposed-dlms-version-number component (Unsigned8)</w:t>
            </w:r>
          </w:p>
        </w:tc>
        <w:tc>
          <w:tcPr>
            <w:tcW w:w="1968" w:type="dxa"/>
            <w:gridSpan w:val="2"/>
          </w:tcPr>
          <w:p w14:paraId="5DE16C79" w14:textId="77777777" w:rsidR="00162259" w:rsidRPr="00347160" w:rsidRDefault="00162259" w:rsidP="00521E1B">
            <w:pPr>
              <w:pStyle w:val="TABLE-cell"/>
              <w:keepNext/>
              <w:rPr>
                <w:rFonts w:ascii="Courier New" w:hAnsi="Courier New" w:cs="Courier New"/>
              </w:rPr>
            </w:pPr>
          </w:p>
        </w:tc>
      </w:tr>
      <w:tr w:rsidR="00162259" w:rsidRPr="00347160" w14:paraId="31B455EA" w14:textId="77777777" w:rsidTr="00077BDE">
        <w:trPr>
          <w:cantSplit/>
          <w:jc w:val="center"/>
        </w:trPr>
        <w:tc>
          <w:tcPr>
            <w:tcW w:w="7324" w:type="dxa"/>
          </w:tcPr>
          <w:p w14:paraId="45CA3163"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value = 6; the A-XDR encoding of an Unsigned8 is its value</w:t>
            </w:r>
          </w:p>
        </w:tc>
        <w:tc>
          <w:tcPr>
            <w:tcW w:w="1968" w:type="dxa"/>
            <w:gridSpan w:val="2"/>
          </w:tcPr>
          <w:p w14:paraId="78D5809F"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06</w:t>
            </w:r>
          </w:p>
        </w:tc>
      </w:tr>
      <w:tr w:rsidR="00162259" w:rsidRPr="00347160" w14:paraId="3CE76696" w14:textId="77777777" w:rsidTr="00077BDE">
        <w:trPr>
          <w:cantSplit/>
          <w:jc w:val="center"/>
        </w:trPr>
        <w:tc>
          <w:tcPr>
            <w:tcW w:w="7324" w:type="dxa"/>
          </w:tcPr>
          <w:p w14:paraId="6E50B91D"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
                <w:color w:val="000000"/>
              </w:rPr>
              <w:t xml:space="preserve">-- encoding of the proposed-conformance component (Conformance, [APPLICATION 31] </w:t>
            </w:r>
            <w:r w:rsidRPr="00347160">
              <w:rPr>
                <w:rFonts w:ascii="Courier New" w:hAnsi="Courier New" w:cs="Courier New"/>
                <w:b/>
                <w:bCs w:val="0"/>
                <w:i/>
                <w:color w:val="000000"/>
              </w:rPr>
              <w:t>IMPLICIT</w:t>
            </w:r>
            <w:r w:rsidRPr="00347160">
              <w:rPr>
                <w:rFonts w:ascii="Courier New" w:hAnsi="Courier New" w:cs="Courier New"/>
                <w:i/>
                <w:color w:val="000000"/>
              </w:rPr>
              <w:t xml:space="preserve"> </w:t>
            </w:r>
            <w:r w:rsidRPr="00347160">
              <w:rPr>
                <w:rFonts w:ascii="Courier New" w:hAnsi="Courier New" w:cs="Courier New"/>
                <w:b/>
                <w:bCs w:val="0"/>
                <w:i/>
                <w:color w:val="000000"/>
              </w:rPr>
              <w:t>BIT</w:t>
            </w:r>
            <w:r w:rsidRPr="00347160">
              <w:rPr>
                <w:rFonts w:ascii="Courier New" w:hAnsi="Courier New" w:cs="Courier New"/>
                <w:i/>
                <w:color w:val="000000"/>
              </w:rPr>
              <w:t xml:space="preserve"> </w:t>
            </w:r>
            <w:r w:rsidRPr="00347160">
              <w:rPr>
                <w:rFonts w:ascii="Courier New" w:hAnsi="Courier New" w:cs="Courier New"/>
                <w:b/>
                <w:bCs w:val="0"/>
                <w:i/>
                <w:color w:val="000000"/>
              </w:rPr>
              <w:t>STRING</w:t>
            </w:r>
            <w:r w:rsidRPr="00347160">
              <w:rPr>
                <w:rFonts w:ascii="Courier New" w:hAnsi="Courier New" w:cs="Courier New"/>
                <w:i/>
                <w:color w:val="000000"/>
              </w:rPr>
              <w:t xml:space="preserve"> (SIZE(24)) </w:t>
            </w:r>
            <w:r w:rsidRPr="002F7A07">
              <w:rPr>
                <w:rStyle w:val="SUPerscript-small"/>
              </w:rPr>
              <w:t>1</w:t>
            </w:r>
          </w:p>
        </w:tc>
        <w:tc>
          <w:tcPr>
            <w:tcW w:w="1968" w:type="dxa"/>
            <w:gridSpan w:val="2"/>
          </w:tcPr>
          <w:p w14:paraId="29DA75D6" w14:textId="77777777" w:rsidR="00162259" w:rsidRPr="00347160" w:rsidRDefault="00162259" w:rsidP="00521E1B">
            <w:pPr>
              <w:pStyle w:val="TABLE-cell"/>
              <w:keepNext/>
              <w:rPr>
                <w:rFonts w:ascii="Courier New" w:hAnsi="Courier New" w:cs="Courier New"/>
              </w:rPr>
            </w:pPr>
          </w:p>
        </w:tc>
      </w:tr>
      <w:tr w:rsidR="00162259" w:rsidRPr="00347160" w14:paraId="467CB24A" w14:textId="77777777" w:rsidTr="00077BDE">
        <w:trPr>
          <w:cantSplit/>
          <w:jc w:val="center"/>
        </w:trPr>
        <w:tc>
          <w:tcPr>
            <w:tcW w:w="7324" w:type="dxa"/>
          </w:tcPr>
          <w:p w14:paraId="14576C26"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xml:space="preserve">// encoding of the [APPLICATION 31] tag </w:t>
            </w:r>
            <w:r w:rsidRPr="00347160">
              <w:rPr>
                <w:rFonts w:ascii="Courier New" w:hAnsi="Courier New" w:cs="Courier New"/>
                <w:i/>
                <w:color w:val="000000"/>
              </w:rPr>
              <w:t>(ASN.1 explicit tag)</w:t>
            </w:r>
            <w:r w:rsidRPr="00347160">
              <w:rPr>
                <w:rFonts w:ascii="Courier New" w:hAnsi="Courier New" w:cs="Courier New"/>
                <w:iCs/>
                <w:color w:val="000000"/>
              </w:rPr>
              <w:t xml:space="preserve"> </w:t>
            </w:r>
            <w:r w:rsidRPr="002F7A07">
              <w:rPr>
                <w:rStyle w:val="SUPerscript-small"/>
              </w:rPr>
              <w:t>2</w:t>
            </w:r>
          </w:p>
        </w:tc>
        <w:tc>
          <w:tcPr>
            <w:tcW w:w="1968" w:type="dxa"/>
            <w:gridSpan w:val="2"/>
          </w:tcPr>
          <w:p w14:paraId="78DCB79B"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color w:val="000000"/>
              </w:rPr>
              <w:t>5F1F</w:t>
            </w:r>
          </w:p>
        </w:tc>
      </w:tr>
      <w:tr w:rsidR="00162259" w:rsidRPr="00347160" w14:paraId="5592A670" w14:textId="77777777" w:rsidTr="00077BDE">
        <w:trPr>
          <w:cantSplit/>
          <w:jc w:val="center"/>
        </w:trPr>
        <w:tc>
          <w:tcPr>
            <w:tcW w:w="7324" w:type="dxa"/>
          </w:tcPr>
          <w:p w14:paraId="38D099D3"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xml:space="preserve">// encoding of the length of the 'contents' field in octet </w:t>
            </w:r>
            <w:r w:rsidRPr="00347160">
              <w:rPr>
                <w:rFonts w:ascii="Courier New" w:hAnsi="Courier New" w:cs="Courier New"/>
                <w:i/>
                <w:color w:val="000000"/>
              </w:rPr>
              <w:t>(4)</w:t>
            </w:r>
          </w:p>
        </w:tc>
        <w:tc>
          <w:tcPr>
            <w:tcW w:w="1968" w:type="dxa"/>
            <w:gridSpan w:val="2"/>
          </w:tcPr>
          <w:p w14:paraId="35A9FE6F"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04</w:t>
            </w:r>
          </w:p>
        </w:tc>
      </w:tr>
      <w:tr w:rsidR="00162259" w:rsidRPr="00347160" w14:paraId="660DEB78" w14:textId="77777777" w:rsidTr="00077BDE">
        <w:trPr>
          <w:cantSplit/>
          <w:jc w:val="center"/>
        </w:trPr>
        <w:tc>
          <w:tcPr>
            <w:tcW w:w="7324" w:type="dxa"/>
          </w:tcPr>
          <w:p w14:paraId="760806C7"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xml:space="preserve">// encoding of the number of unused bits in the final octet of the BIT STRING </w:t>
            </w:r>
            <w:r w:rsidRPr="00347160">
              <w:rPr>
                <w:rFonts w:ascii="Courier New" w:hAnsi="Courier New" w:cs="Courier New"/>
                <w:i/>
                <w:color w:val="000000"/>
              </w:rPr>
              <w:t>(0)</w:t>
            </w:r>
          </w:p>
        </w:tc>
        <w:tc>
          <w:tcPr>
            <w:tcW w:w="1968" w:type="dxa"/>
            <w:gridSpan w:val="2"/>
          </w:tcPr>
          <w:p w14:paraId="2CF8F64E"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00</w:t>
            </w:r>
          </w:p>
        </w:tc>
      </w:tr>
      <w:tr w:rsidR="00162259" w:rsidRPr="00347160" w14:paraId="3C0AB567" w14:textId="77777777" w:rsidTr="00077BDE">
        <w:trPr>
          <w:cantSplit/>
          <w:jc w:val="center"/>
        </w:trPr>
        <w:tc>
          <w:tcPr>
            <w:tcW w:w="7324" w:type="dxa"/>
          </w:tcPr>
          <w:p w14:paraId="3F0F5254"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fixed length BIT STRING value</w:t>
            </w:r>
          </w:p>
        </w:tc>
        <w:tc>
          <w:tcPr>
            <w:tcW w:w="1968" w:type="dxa"/>
            <w:gridSpan w:val="2"/>
          </w:tcPr>
          <w:p w14:paraId="49D64465"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007E1F</w:t>
            </w:r>
          </w:p>
        </w:tc>
      </w:tr>
      <w:tr w:rsidR="00162259" w:rsidRPr="00347160" w14:paraId="12C54B71" w14:textId="77777777" w:rsidTr="00077BDE">
        <w:trPr>
          <w:cantSplit/>
          <w:jc w:val="center"/>
        </w:trPr>
        <w:tc>
          <w:tcPr>
            <w:tcW w:w="7324" w:type="dxa"/>
          </w:tcPr>
          <w:p w14:paraId="01DDFAAD"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
                <w:color w:val="000000"/>
              </w:rPr>
              <w:t>-- encoding of the client-max-receive-pdu-size component (Unsigned16)</w:t>
            </w:r>
          </w:p>
        </w:tc>
        <w:tc>
          <w:tcPr>
            <w:tcW w:w="1968" w:type="dxa"/>
            <w:gridSpan w:val="2"/>
          </w:tcPr>
          <w:p w14:paraId="3BE6728C" w14:textId="77777777" w:rsidR="00162259" w:rsidRPr="00347160" w:rsidRDefault="00162259" w:rsidP="00521E1B">
            <w:pPr>
              <w:pStyle w:val="TABLE-cell"/>
              <w:keepNext/>
              <w:rPr>
                <w:rFonts w:ascii="Courier New" w:hAnsi="Courier New" w:cs="Courier New"/>
              </w:rPr>
            </w:pPr>
          </w:p>
        </w:tc>
      </w:tr>
      <w:tr w:rsidR="00162259" w:rsidRPr="00347160" w14:paraId="4DAA8C00" w14:textId="77777777" w:rsidTr="00077BDE">
        <w:trPr>
          <w:cantSplit/>
          <w:jc w:val="center"/>
        </w:trPr>
        <w:tc>
          <w:tcPr>
            <w:tcW w:w="7324" w:type="dxa"/>
          </w:tcPr>
          <w:p w14:paraId="35EBEBB8"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value = 0x04B0, the encoding of an Unsigned16 is its value</w:t>
            </w:r>
          </w:p>
        </w:tc>
        <w:tc>
          <w:tcPr>
            <w:tcW w:w="1968" w:type="dxa"/>
            <w:gridSpan w:val="2"/>
          </w:tcPr>
          <w:p w14:paraId="36BEB821"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04B0</w:t>
            </w:r>
          </w:p>
        </w:tc>
      </w:tr>
      <w:tr w:rsidR="00162259" w:rsidRPr="00347160" w14:paraId="09706E44" w14:textId="77777777" w:rsidTr="00077BDE">
        <w:trPr>
          <w:cantSplit/>
          <w:jc w:val="center"/>
        </w:trPr>
        <w:tc>
          <w:tcPr>
            <w:tcW w:w="7324" w:type="dxa"/>
          </w:tcPr>
          <w:p w14:paraId="22C9B6D1" w14:textId="77777777" w:rsidR="00162259" w:rsidRPr="00347160" w:rsidRDefault="00162259" w:rsidP="00521E1B">
            <w:pPr>
              <w:pStyle w:val="TABLE-cell"/>
              <w:keepNext/>
              <w:rPr>
                <w:rFonts w:ascii="Courier New" w:hAnsi="Courier New" w:cs="Courier New"/>
                <w:i/>
              </w:rPr>
            </w:pPr>
            <w:r w:rsidRPr="00347160">
              <w:rPr>
                <w:rFonts w:ascii="Courier New" w:hAnsi="Courier New" w:cs="Courier New"/>
                <w:i/>
              </w:rPr>
              <w:t>-- resulting octet-string</w:t>
            </w:r>
          </w:p>
        </w:tc>
        <w:tc>
          <w:tcPr>
            <w:tcW w:w="1968" w:type="dxa"/>
            <w:gridSpan w:val="2"/>
          </w:tcPr>
          <w:p w14:paraId="2F772919"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color w:val="000000"/>
              </w:rPr>
              <w:t>010110</w:t>
            </w:r>
            <w:r w:rsidRPr="00347160">
              <w:rPr>
                <w:rFonts w:ascii="Courier New" w:hAnsi="Courier New" w:cs="Courier New"/>
              </w:rPr>
              <w:t>0011223344</w:t>
            </w:r>
            <w:r w:rsidRPr="00347160">
              <w:rPr>
                <w:rFonts w:ascii="Courier New" w:hAnsi="Courier New" w:cs="Courier New"/>
              </w:rPr>
              <w:br/>
              <w:t>5566778899AABBCC</w:t>
            </w:r>
            <w:r w:rsidRPr="00347160">
              <w:rPr>
                <w:rFonts w:ascii="Courier New" w:hAnsi="Courier New" w:cs="Courier New"/>
              </w:rPr>
              <w:br/>
              <w:t>DDEEFF</w:t>
            </w:r>
            <w:r w:rsidRPr="00347160">
              <w:rPr>
                <w:rFonts w:ascii="Courier New" w:hAnsi="Courier New" w:cs="Courier New"/>
                <w:color w:val="000000"/>
              </w:rPr>
              <w:t>0000065F1F</w:t>
            </w:r>
            <w:r w:rsidRPr="00347160">
              <w:rPr>
                <w:rFonts w:ascii="Courier New" w:hAnsi="Courier New" w:cs="Courier New"/>
                <w:color w:val="000000"/>
              </w:rPr>
              <w:br/>
              <w:t>0400007E1F04B0</w:t>
            </w:r>
          </w:p>
        </w:tc>
      </w:tr>
      <w:tr w:rsidR="00162259" w:rsidRPr="00347160" w14:paraId="0FF696D6" w14:textId="77777777" w:rsidTr="00077BDE">
        <w:trPr>
          <w:gridAfter w:val="1"/>
          <w:wAfter w:w="6" w:type="dxa"/>
          <w:cantSplit/>
          <w:jc w:val="center"/>
        </w:trPr>
        <w:tc>
          <w:tcPr>
            <w:tcW w:w="9286" w:type="dxa"/>
            <w:gridSpan w:val="2"/>
          </w:tcPr>
          <w:p w14:paraId="3942D370" w14:textId="77777777" w:rsidR="00162259" w:rsidRPr="00347160" w:rsidRDefault="00162259" w:rsidP="00521E1B">
            <w:pPr>
              <w:pStyle w:val="TABFIGfootnote"/>
              <w:keepNext/>
            </w:pPr>
            <w:r w:rsidRPr="00347160">
              <w:rPr>
                <w:sz w:val="20"/>
              </w:rPr>
              <w:br w:type="page"/>
            </w:r>
            <w:r w:rsidRPr="002F7A07">
              <w:rPr>
                <w:rStyle w:val="SUPerscript-small"/>
              </w:rPr>
              <w:t>1</w:t>
            </w:r>
            <w:r w:rsidRPr="00347160">
              <w:t xml:space="preserve"> </w:t>
            </w:r>
            <w:r w:rsidRPr="00347160">
              <w:tab/>
              <w:t xml:space="preserve">As specified in </w:t>
            </w:r>
            <w:r w:rsidR="00077BDE">
              <w:t>IEC 6</w:t>
            </w:r>
            <w:r w:rsidRPr="00347160">
              <w:t>1334-6:2000, Annex C, Examples 1 and 2, the proposed-conformance element of the xDLMS InitiateRequest APDU and the negotiated-conformance element of the xDLMS InitiateResponse APDU are encoded in BER. That’s why the length of the bit-string and the number of the unused bits are encoded.</w:t>
            </w:r>
          </w:p>
          <w:p w14:paraId="53B63405" w14:textId="77777777" w:rsidR="00162259" w:rsidRPr="00347160" w:rsidRDefault="00162259" w:rsidP="00521E1B">
            <w:pPr>
              <w:pStyle w:val="TABFIGfootnote"/>
              <w:keepNext/>
            </w:pPr>
            <w:r w:rsidRPr="002F7A07">
              <w:rPr>
                <w:rStyle w:val="SUPerscript-small"/>
              </w:rPr>
              <w:t>2</w:t>
            </w:r>
            <w:r w:rsidRPr="00347160">
              <w:t xml:space="preserve"> </w:t>
            </w:r>
            <w:r w:rsidRPr="00347160">
              <w:tab/>
              <w:t>For encoding of identifier octets see ISO/IEC 8825-1:2008, 8.1.2. For compliance with existing implementations, encoding of the [Application 31] tag on one byte (5F) instead of two bytes (5F 1F) is accepted when the 3-layer, connection-oriented, HDLC-based profile is used.</w:t>
            </w:r>
          </w:p>
        </w:tc>
      </w:tr>
    </w:tbl>
    <w:p w14:paraId="02053C41" w14:textId="77777777" w:rsidR="00F82099" w:rsidRDefault="00F82099" w:rsidP="00F82099">
      <w:pPr>
        <w:pStyle w:val="NOTE"/>
      </w:pPr>
      <w:bookmarkStart w:id="6876" w:name="_Toc244961069"/>
      <w:bookmarkStart w:id="6877" w:name="_Toc247390806"/>
      <w:bookmarkStart w:id="6878" w:name="_Toc249289658"/>
      <w:bookmarkStart w:id="6879" w:name="_Toc277948380"/>
      <w:bookmarkStart w:id="6880" w:name="_Toc315426470"/>
      <w:bookmarkStart w:id="6881" w:name="_Toc406524266"/>
      <w:bookmarkStart w:id="6882" w:name="_Toc437856627"/>
    </w:p>
    <w:p w14:paraId="1DE5390C" w14:textId="77777777" w:rsidR="00162259" w:rsidRPr="00F82099" w:rsidRDefault="00162259" w:rsidP="00F82099">
      <w:pPr>
        <w:pStyle w:val="ANNEX-heading1"/>
      </w:pPr>
      <w:bookmarkStart w:id="6883" w:name="_Toc97127321"/>
      <w:r w:rsidRPr="00F82099">
        <w:t>Authenticated encryption of the xDLMS InitiateRequest APDU</w:t>
      </w:r>
      <w:bookmarkEnd w:id="6876"/>
      <w:bookmarkEnd w:id="6877"/>
      <w:bookmarkEnd w:id="6878"/>
      <w:bookmarkEnd w:id="6879"/>
      <w:bookmarkEnd w:id="6880"/>
      <w:bookmarkEnd w:id="6881"/>
      <w:bookmarkEnd w:id="6882"/>
      <w:bookmarkEnd w:id="6883"/>
    </w:p>
    <w:bookmarkStart w:id="6884" w:name="_Toc249289872"/>
    <w:bookmarkStart w:id="6885" w:name="_Toc277948685"/>
    <w:bookmarkStart w:id="6886" w:name="_Toc279397439"/>
    <w:p w14:paraId="7DCA3403" w14:textId="74EC59FE" w:rsidR="00162259" w:rsidRPr="00347160" w:rsidRDefault="00C40FCE" w:rsidP="00F82099">
      <w:pPr>
        <w:pStyle w:val="PARAGRAPH"/>
      </w:pPr>
      <w:r>
        <w:fldChar w:fldCharType="begin"/>
      </w:r>
      <w:r>
        <w:instrText xml:space="preserve"> REF TableE2 \h </w:instrText>
      </w:r>
      <w:r>
        <w:fldChar w:fldCharType="separate"/>
      </w:r>
      <w:r w:rsidR="00DC4BE9">
        <w:t>Table E.</w:t>
      </w:r>
      <w:r w:rsidR="00DC4BE9">
        <w:rPr>
          <w:noProof/>
        </w:rPr>
        <w:t>2</w:t>
      </w:r>
      <w:r>
        <w:fldChar w:fldCharType="end"/>
      </w:r>
      <w:r w:rsidR="00F013DC">
        <w:t xml:space="preserve"> shows t</w:t>
      </w:r>
      <w:r w:rsidR="00F013DC" w:rsidRPr="00347160">
        <w:t>he encoding of an xDLMS InitiateRequest APDU which is a</w:t>
      </w:r>
      <w:r w:rsidR="00F013DC">
        <w:t>lso authenticated and encrypted.</w:t>
      </w:r>
    </w:p>
    <w:p w14:paraId="513A3FD7" w14:textId="6999D5F7" w:rsidR="00162259" w:rsidRPr="00347160" w:rsidRDefault="00913BF0" w:rsidP="00162259">
      <w:pPr>
        <w:pStyle w:val="TABLE-title"/>
      </w:pPr>
      <w:bookmarkStart w:id="6887" w:name="TableE2"/>
      <w:bookmarkStart w:id="6888" w:name="_Toc315426580"/>
      <w:bookmarkStart w:id="6889" w:name="_Toc355266134"/>
      <w:bookmarkStart w:id="6890" w:name="_Toc406428515"/>
      <w:bookmarkStart w:id="6891" w:name="_Toc437856818"/>
      <w:bookmarkStart w:id="6892" w:name="_Toc97127531"/>
      <w:r>
        <w:lastRenderedPageBreak/>
        <w:t>Table E.</w:t>
      </w:r>
      <w:fldSimple w:instr=" SEQ Table_E. \* ARABIC ">
        <w:r w:rsidR="00DC4BE9">
          <w:rPr>
            <w:noProof/>
          </w:rPr>
          <w:t>2</w:t>
        </w:r>
      </w:fldSimple>
      <w:bookmarkEnd w:id="6887"/>
      <w:r>
        <w:t xml:space="preserve"> – </w:t>
      </w:r>
      <w:r w:rsidR="00162259" w:rsidRPr="00347160">
        <w:t>Authenticated encryption of the xDLMS InitiateRequest APDU</w:t>
      </w:r>
      <w:bookmarkEnd w:id="6884"/>
      <w:bookmarkEnd w:id="6885"/>
      <w:bookmarkEnd w:id="6886"/>
      <w:bookmarkEnd w:id="6888"/>
      <w:bookmarkEnd w:id="6889"/>
      <w:bookmarkEnd w:id="6890"/>
      <w:bookmarkEnd w:id="6891"/>
      <w:bookmarkEnd w:id="6892"/>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3"/>
        <w:gridCol w:w="697"/>
        <w:gridCol w:w="4792"/>
        <w:gridCol w:w="844"/>
        <w:gridCol w:w="844"/>
      </w:tblGrid>
      <w:tr w:rsidR="00162259" w:rsidRPr="00347160" w14:paraId="7EA12D15" w14:textId="77777777" w:rsidTr="00077BDE">
        <w:trPr>
          <w:cantSplit/>
          <w:jc w:val="center"/>
        </w:trPr>
        <w:tc>
          <w:tcPr>
            <w:tcW w:w="1940" w:type="dxa"/>
            <w:vAlign w:val="center"/>
          </w:tcPr>
          <w:p w14:paraId="42AFF28C" w14:textId="77777777" w:rsidR="00162259" w:rsidRPr="00347160" w:rsidRDefault="00162259" w:rsidP="00521E1B">
            <w:pPr>
              <w:pStyle w:val="TABLE-col-heading"/>
            </w:pPr>
          </w:p>
        </w:tc>
        <w:tc>
          <w:tcPr>
            <w:tcW w:w="710" w:type="dxa"/>
            <w:vAlign w:val="center"/>
          </w:tcPr>
          <w:p w14:paraId="72F8BDB9" w14:textId="77777777" w:rsidR="00162259" w:rsidRPr="00347160" w:rsidRDefault="00162259" w:rsidP="00521E1B">
            <w:pPr>
              <w:pStyle w:val="TABLE-col-heading"/>
              <w:rPr>
                <w:rFonts w:ascii="Times New Roman" w:hAnsi="Times New Roman"/>
                <w:i/>
                <w:iCs/>
              </w:rPr>
            </w:pPr>
            <w:r w:rsidRPr="00347160">
              <w:rPr>
                <w:rFonts w:ascii="Times New Roman" w:hAnsi="Times New Roman"/>
                <w:i/>
                <w:iCs/>
              </w:rPr>
              <w:t>X</w:t>
            </w:r>
          </w:p>
        </w:tc>
        <w:tc>
          <w:tcPr>
            <w:tcW w:w="4920" w:type="dxa"/>
            <w:vAlign w:val="center"/>
          </w:tcPr>
          <w:p w14:paraId="4B934C61" w14:textId="77777777" w:rsidR="00162259" w:rsidRPr="00347160" w:rsidRDefault="00162259" w:rsidP="00521E1B">
            <w:pPr>
              <w:pStyle w:val="TABLE-col-heading"/>
            </w:pPr>
            <w:r w:rsidRPr="00347160">
              <w:t>Contents</w:t>
            </w:r>
          </w:p>
        </w:tc>
        <w:tc>
          <w:tcPr>
            <w:tcW w:w="861" w:type="dxa"/>
            <w:vAlign w:val="center"/>
          </w:tcPr>
          <w:p w14:paraId="6CE60DE9" w14:textId="77777777" w:rsidR="00162259" w:rsidRPr="00347160" w:rsidRDefault="00162259" w:rsidP="00521E1B">
            <w:pPr>
              <w:pStyle w:val="TABLE-col-heading"/>
            </w:pPr>
            <w:r w:rsidRPr="00347160">
              <w:t>LEN(X)</w:t>
            </w:r>
          </w:p>
          <w:p w14:paraId="50B09A55" w14:textId="77777777" w:rsidR="00162259" w:rsidRPr="00347160" w:rsidRDefault="00162259" w:rsidP="00521E1B">
            <w:pPr>
              <w:pStyle w:val="TABLE-col-heading"/>
            </w:pPr>
            <w:r w:rsidRPr="00347160">
              <w:t>bytes</w:t>
            </w:r>
          </w:p>
        </w:tc>
        <w:tc>
          <w:tcPr>
            <w:tcW w:w="861" w:type="dxa"/>
            <w:vAlign w:val="center"/>
          </w:tcPr>
          <w:p w14:paraId="221D7DEE" w14:textId="77777777" w:rsidR="00162259" w:rsidRPr="00347160" w:rsidRDefault="00162259" w:rsidP="00521E1B">
            <w:pPr>
              <w:pStyle w:val="TABLE-col-heading"/>
            </w:pPr>
            <w:r w:rsidRPr="00347160">
              <w:t>len(X)</w:t>
            </w:r>
          </w:p>
          <w:p w14:paraId="6074DF23" w14:textId="77777777" w:rsidR="00162259" w:rsidRPr="00347160" w:rsidRDefault="00162259" w:rsidP="00521E1B">
            <w:pPr>
              <w:pStyle w:val="TABLE-col-heading"/>
            </w:pPr>
            <w:r w:rsidRPr="00347160">
              <w:t>bits</w:t>
            </w:r>
          </w:p>
        </w:tc>
      </w:tr>
      <w:tr w:rsidR="00162259" w:rsidRPr="00347160" w14:paraId="69AFBD41" w14:textId="77777777" w:rsidTr="00077BDE">
        <w:trPr>
          <w:cantSplit/>
          <w:jc w:val="center"/>
        </w:trPr>
        <w:tc>
          <w:tcPr>
            <w:tcW w:w="1940" w:type="dxa"/>
            <w:shd w:val="clear" w:color="auto" w:fill="DDDDDD"/>
            <w:vAlign w:val="center"/>
          </w:tcPr>
          <w:p w14:paraId="084B8A00" w14:textId="77777777" w:rsidR="00162259" w:rsidRPr="00347160" w:rsidRDefault="00162259" w:rsidP="00521E1B">
            <w:pPr>
              <w:pStyle w:val="TABLE-cell"/>
              <w:keepNext/>
              <w:rPr>
                <w:b/>
                <w:bCs w:val="0"/>
              </w:rPr>
            </w:pPr>
            <w:r w:rsidRPr="00347160">
              <w:rPr>
                <w:b/>
                <w:bCs w:val="0"/>
              </w:rPr>
              <w:t>Security material</w:t>
            </w:r>
          </w:p>
        </w:tc>
        <w:tc>
          <w:tcPr>
            <w:tcW w:w="710" w:type="dxa"/>
            <w:shd w:val="clear" w:color="auto" w:fill="DDDDDD"/>
            <w:vAlign w:val="center"/>
          </w:tcPr>
          <w:p w14:paraId="54F9CFC8" w14:textId="77777777" w:rsidR="00162259" w:rsidRPr="00347160" w:rsidRDefault="00162259" w:rsidP="00521E1B">
            <w:pPr>
              <w:pStyle w:val="TABLE-cell"/>
              <w:keepNext/>
              <w:jc w:val="center"/>
              <w:rPr>
                <w:rFonts w:ascii="Times New Roman" w:hAnsi="Times New Roman"/>
                <w:i/>
                <w:iCs/>
                <w:szCs w:val="22"/>
              </w:rPr>
            </w:pPr>
          </w:p>
        </w:tc>
        <w:tc>
          <w:tcPr>
            <w:tcW w:w="4920" w:type="dxa"/>
            <w:shd w:val="clear" w:color="auto" w:fill="DDDDDD"/>
            <w:vAlign w:val="center"/>
          </w:tcPr>
          <w:p w14:paraId="0EA504D3" w14:textId="77777777" w:rsidR="00162259" w:rsidRPr="00347160" w:rsidRDefault="00162259" w:rsidP="00521E1B">
            <w:pPr>
              <w:pStyle w:val="TABLE-cell"/>
              <w:keepNext/>
              <w:jc w:val="center"/>
            </w:pPr>
          </w:p>
        </w:tc>
        <w:tc>
          <w:tcPr>
            <w:tcW w:w="861" w:type="dxa"/>
            <w:shd w:val="clear" w:color="auto" w:fill="DDDDDD"/>
            <w:vAlign w:val="center"/>
          </w:tcPr>
          <w:p w14:paraId="6BB6CBF8" w14:textId="77777777" w:rsidR="00162259" w:rsidRPr="00347160" w:rsidRDefault="00162259" w:rsidP="00521E1B">
            <w:pPr>
              <w:pStyle w:val="TABLE-cell"/>
              <w:keepNext/>
              <w:jc w:val="center"/>
            </w:pPr>
          </w:p>
        </w:tc>
        <w:tc>
          <w:tcPr>
            <w:tcW w:w="861" w:type="dxa"/>
            <w:shd w:val="clear" w:color="auto" w:fill="DDDDDD"/>
            <w:vAlign w:val="center"/>
          </w:tcPr>
          <w:p w14:paraId="5EBBE792" w14:textId="77777777" w:rsidR="00162259" w:rsidRPr="00347160" w:rsidRDefault="00162259" w:rsidP="00521E1B">
            <w:pPr>
              <w:pStyle w:val="TABLE-cell"/>
              <w:keepNext/>
              <w:jc w:val="center"/>
            </w:pPr>
          </w:p>
        </w:tc>
      </w:tr>
      <w:tr w:rsidR="00162259" w:rsidRPr="00347160" w14:paraId="2FF03B8F" w14:textId="77777777" w:rsidTr="00077BDE">
        <w:trPr>
          <w:cantSplit/>
          <w:jc w:val="center"/>
        </w:trPr>
        <w:tc>
          <w:tcPr>
            <w:tcW w:w="1940" w:type="dxa"/>
            <w:vAlign w:val="center"/>
          </w:tcPr>
          <w:p w14:paraId="15FC5210" w14:textId="77777777" w:rsidR="00162259" w:rsidRPr="00347160" w:rsidRDefault="00162259" w:rsidP="00521E1B">
            <w:pPr>
              <w:pStyle w:val="TABLE-cell"/>
              <w:keepNext/>
            </w:pPr>
            <w:r w:rsidRPr="00347160">
              <w:t>Security suite</w:t>
            </w:r>
          </w:p>
        </w:tc>
        <w:tc>
          <w:tcPr>
            <w:tcW w:w="710" w:type="dxa"/>
            <w:vAlign w:val="center"/>
          </w:tcPr>
          <w:p w14:paraId="0BE4F56D" w14:textId="77777777" w:rsidR="00162259" w:rsidRPr="00347160" w:rsidRDefault="00162259" w:rsidP="00521E1B">
            <w:pPr>
              <w:pStyle w:val="TABLE-cell"/>
              <w:keepNext/>
              <w:jc w:val="center"/>
              <w:rPr>
                <w:rFonts w:ascii="Times New Roman" w:hAnsi="Times New Roman"/>
                <w:i/>
                <w:iCs/>
                <w:szCs w:val="22"/>
              </w:rPr>
            </w:pPr>
          </w:p>
        </w:tc>
        <w:tc>
          <w:tcPr>
            <w:tcW w:w="4920" w:type="dxa"/>
            <w:vAlign w:val="center"/>
          </w:tcPr>
          <w:p w14:paraId="69A80041" w14:textId="77777777" w:rsidR="00162259" w:rsidRPr="00347160" w:rsidRDefault="00162259" w:rsidP="00521E1B">
            <w:pPr>
              <w:pStyle w:val="TABLE-cell"/>
              <w:keepNext/>
              <w:jc w:val="center"/>
              <w:rPr>
                <w:rFonts w:ascii="Courier" w:hAnsi="Courier"/>
              </w:rPr>
            </w:pPr>
            <w:r w:rsidRPr="00347160">
              <w:rPr>
                <w:rFonts w:ascii="Courier" w:hAnsi="Courier"/>
              </w:rPr>
              <w:t>GCM-AES-128</w:t>
            </w:r>
          </w:p>
        </w:tc>
        <w:tc>
          <w:tcPr>
            <w:tcW w:w="861" w:type="dxa"/>
            <w:vAlign w:val="center"/>
          </w:tcPr>
          <w:p w14:paraId="6D1EBD83" w14:textId="77777777" w:rsidR="00162259" w:rsidRPr="00347160" w:rsidRDefault="00162259" w:rsidP="00521E1B">
            <w:pPr>
              <w:pStyle w:val="TABLE-cell"/>
              <w:keepNext/>
              <w:jc w:val="center"/>
            </w:pPr>
          </w:p>
        </w:tc>
        <w:tc>
          <w:tcPr>
            <w:tcW w:w="861" w:type="dxa"/>
            <w:vAlign w:val="center"/>
          </w:tcPr>
          <w:p w14:paraId="4F594D1D" w14:textId="77777777" w:rsidR="00162259" w:rsidRPr="00347160" w:rsidRDefault="00162259" w:rsidP="00521E1B">
            <w:pPr>
              <w:pStyle w:val="TABLE-cell"/>
              <w:keepNext/>
              <w:jc w:val="center"/>
            </w:pPr>
          </w:p>
        </w:tc>
      </w:tr>
      <w:tr w:rsidR="00162259" w:rsidRPr="00347160" w14:paraId="5FEA45DA" w14:textId="77777777" w:rsidTr="00077BDE">
        <w:trPr>
          <w:cantSplit/>
          <w:jc w:val="center"/>
        </w:trPr>
        <w:tc>
          <w:tcPr>
            <w:tcW w:w="1940" w:type="dxa"/>
            <w:vAlign w:val="center"/>
          </w:tcPr>
          <w:p w14:paraId="2E29B79D" w14:textId="77777777" w:rsidR="00162259" w:rsidRPr="00347160" w:rsidRDefault="00162259" w:rsidP="00521E1B">
            <w:pPr>
              <w:pStyle w:val="TABLE-cell"/>
              <w:keepNext/>
              <w:rPr>
                <w:i/>
                <w:iCs/>
              </w:rPr>
            </w:pPr>
            <w:r w:rsidRPr="00347160">
              <w:t>System Title</w:t>
            </w:r>
          </w:p>
        </w:tc>
        <w:tc>
          <w:tcPr>
            <w:tcW w:w="710" w:type="dxa"/>
            <w:vAlign w:val="center"/>
          </w:tcPr>
          <w:p w14:paraId="1175D3A3" w14:textId="77777777" w:rsidR="00162259" w:rsidRPr="00347160" w:rsidRDefault="00162259" w:rsidP="00521E1B">
            <w:pPr>
              <w:pStyle w:val="TABLE-cell"/>
              <w:keepNext/>
              <w:jc w:val="center"/>
              <w:rPr>
                <w:rFonts w:ascii="Times New Roman" w:hAnsi="Times New Roman"/>
                <w:i/>
                <w:iCs/>
                <w:szCs w:val="22"/>
              </w:rPr>
            </w:pPr>
            <w:r w:rsidRPr="00347160">
              <w:rPr>
                <w:rFonts w:ascii="Times New Roman" w:hAnsi="Times New Roman"/>
                <w:i/>
                <w:iCs/>
                <w:szCs w:val="22"/>
              </w:rPr>
              <w:t>Sys-T</w:t>
            </w:r>
          </w:p>
        </w:tc>
        <w:tc>
          <w:tcPr>
            <w:tcW w:w="4920" w:type="dxa"/>
            <w:vAlign w:val="center"/>
          </w:tcPr>
          <w:p w14:paraId="7044C045" w14:textId="77777777" w:rsidR="00162259" w:rsidRPr="00347160" w:rsidRDefault="00162259" w:rsidP="00521E1B">
            <w:pPr>
              <w:pStyle w:val="TABLE-cell"/>
              <w:keepNext/>
            </w:pPr>
            <w:r w:rsidRPr="00347160">
              <w:rPr>
                <w:rFonts w:ascii="Courier" w:hAnsi="Courier"/>
                <w:b/>
                <w:bCs w:val="0"/>
              </w:rPr>
              <w:t>4D4D4D</w:t>
            </w:r>
            <w:r w:rsidRPr="00347160">
              <w:rPr>
                <w:rFonts w:ascii="Courier" w:hAnsi="Courier"/>
              </w:rPr>
              <w:t>0000BC614E</w:t>
            </w:r>
            <w:r w:rsidRPr="00347160">
              <w:rPr>
                <w:rFonts w:ascii="Courier" w:hAnsi="Courier"/>
              </w:rPr>
              <w:br/>
              <w:t>(here, the five last octets contain the manufacturing number in hexadecimal form)</w:t>
            </w:r>
          </w:p>
        </w:tc>
        <w:tc>
          <w:tcPr>
            <w:tcW w:w="861" w:type="dxa"/>
            <w:vAlign w:val="center"/>
          </w:tcPr>
          <w:p w14:paraId="18910FC7" w14:textId="77777777" w:rsidR="00162259" w:rsidRPr="00347160" w:rsidRDefault="00162259" w:rsidP="00521E1B">
            <w:pPr>
              <w:pStyle w:val="TABLE-cell"/>
              <w:keepNext/>
              <w:jc w:val="center"/>
            </w:pPr>
            <w:r w:rsidRPr="00347160">
              <w:t>8</w:t>
            </w:r>
          </w:p>
        </w:tc>
        <w:tc>
          <w:tcPr>
            <w:tcW w:w="861" w:type="dxa"/>
            <w:vAlign w:val="center"/>
          </w:tcPr>
          <w:p w14:paraId="101710C0" w14:textId="77777777" w:rsidR="00162259" w:rsidRPr="00347160" w:rsidRDefault="00162259" w:rsidP="00521E1B">
            <w:pPr>
              <w:pStyle w:val="TABLE-cell"/>
              <w:keepNext/>
              <w:jc w:val="center"/>
            </w:pPr>
            <w:r w:rsidRPr="00347160">
              <w:t>64</w:t>
            </w:r>
          </w:p>
        </w:tc>
      </w:tr>
      <w:tr w:rsidR="00162259" w:rsidRPr="00347160" w14:paraId="73F5F1D9" w14:textId="77777777" w:rsidTr="00077BDE">
        <w:trPr>
          <w:cantSplit/>
          <w:jc w:val="center"/>
        </w:trPr>
        <w:tc>
          <w:tcPr>
            <w:tcW w:w="1940" w:type="dxa"/>
            <w:vAlign w:val="center"/>
          </w:tcPr>
          <w:p w14:paraId="3986AD90" w14:textId="77777777" w:rsidR="00162259" w:rsidRPr="00347160" w:rsidRDefault="00F013DC" w:rsidP="00521E1B">
            <w:pPr>
              <w:pStyle w:val="TABLE-cell"/>
              <w:keepNext/>
            </w:pPr>
            <w:r>
              <w:t>Invocation</w:t>
            </w:r>
            <w:r w:rsidR="00162259" w:rsidRPr="00347160">
              <w:t xml:space="preserve"> Counter</w:t>
            </w:r>
          </w:p>
        </w:tc>
        <w:tc>
          <w:tcPr>
            <w:tcW w:w="710" w:type="dxa"/>
            <w:vAlign w:val="center"/>
          </w:tcPr>
          <w:p w14:paraId="7EBD4054" w14:textId="77777777" w:rsidR="00162259" w:rsidRPr="00347160" w:rsidRDefault="00BB6B0A" w:rsidP="00521E1B">
            <w:pPr>
              <w:pStyle w:val="TABLE-cell"/>
              <w:keepNext/>
              <w:jc w:val="center"/>
              <w:rPr>
                <w:rFonts w:ascii="Times New Roman" w:hAnsi="Times New Roman"/>
                <w:i/>
                <w:iCs/>
                <w:szCs w:val="22"/>
              </w:rPr>
            </w:pPr>
            <w:r>
              <w:rPr>
                <w:rFonts w:ascii="Times New Roman" w:hAnsi="Times New Roman"/>
                <w:i/>
                <w:iCs/>
                <w:szCs w:val="22"/>
              </w:rPr>
              <w:t>I</w:t>
            </w:r>
            <w:r w:rsidR="00162259" w:rsidRPr="00347160">
              <w:rPr>
                <w:rFonts w:ascii="Times New Roman" w:hAnsi="Times New Roman"/>
                <w:i/>
                <w:iCs/>
                <w:szCs w:val="22"/>
              </w:rPr>
              <w:t>C</w:t>
            </w:r>
          </w:p>
        </w:tc>
        <w:tc>
          <w:tcPr>
            <w:tcW w:w="4920" w:type="dxa"/>
            <w:vAlign w:val="center"/>
          </w:tcPr>
          <w:p w14:paraId="3D59E09C" w14:textId="77777777" w:rsidR="00162259" w:rsidRPr="00347160" w:rsidRDefault="00162259" w:rsidP="00521E1B">
            <w:pPr>
              <w:pStyle w:val="TABLE-cell"/>
              <w:keepNext/>
            </w:pPr>
            <w:r w:rsidRPr="00347160">
              <w:rPr>
                <w:rFonts w:ascii="Courier" w:hAnsi="Courier"/>
              </w:rPr>
              <w:t>01234567</w:t>
            </w:r>
          </w:p>
        </w:tc>
        <w:tc>
          <w:tcPr>
            <w:tcW w:w="861" w:type="dxa"/>
            <w:vAlign w:val="center"/>
          </w:tcPr>
          <w:p w14:paraId="3C0A9185" w14:textId="77777777" w:rsidR="00162259" w:rsidRPr="00347160" w:rsidRDefault="00162259" w:rsidP="00521E1B">
            <w:pPr>
              <w:pStyle w:val="TABLE-cell"/>
              <w:keepNext/>
              <w:jc w:val="center"/>
            </w:pPr>
            <w:r w:rsidRPr="00347160">
              <w:t>4</w:t>
            </w:r>
          </w:p>
        </w:tc>
        <w:tc>
          <w:tcPr>
            <w:tcW w:w="861" w:type="dxa"/>
            <w:vAlign w:val="center"/>
          </w:tcPr>
          <w:p w14:paraId="7C7D74C7" w14:textId="77777777" w:rsidR="00162259" w:rsidRPr="00347160" w:rsidRDefault="00162259" w:rsidP="00521E1B">
            <w:pPr>
              <w:pStyle w:val="TABLE-cell"/>
              <w:keepNext/>
              <w:jc w:val="center"/>
            </w:pPr>
            <w:r w:rsidRPr="00347160">
              <w:t>32</w:t>
            </w:r>
          </w:p>
        </w:tc>
      </w:tr>
      <w:tr w:rsidR="00162259" w:rsidRPr="00347160" w14:paraId="1B1AF25A" w14:textId="77777777" w:rsidTr="00077BDE">
        <w:trPr>
          <w:cantSplit/>
          <w:jc w:val="center"/>
        </w:trPr>
        <w:tc>
          <w:tcPr>
            <w:tcW w:w="1940" w:type="dxa"/>
            <w:vMerge w:val="restart"/>
            <w:vAlign w:val="center"/>
          </w:tcPr>
          <w:p w14:paraId="3D4BFFE7" w14:textId="77777777" w:rsidR="00162259" w:rsidRPr="00347160" w:rsidRDefault="00162259" w:rsidP="00521E1B">
            <w:pPr>
              <w:pStyle w:val="TABLE-cell"/>
              <w:keepNext/>
            </w:pPr>
            <w:r w:rsidRPr="00347160">
              <w:t>Initialization Vector</w:t>
            </w:r>
          </w:p>
        </w:tc>
        <w:tc>
          <w:tcPr>
            <w:tcW w:w="710" w:type="dxa"/>
            <w:vMerge w:val="restart"/>
            <w:vAlign w:val="center"/>
          </w:tcPr>
          <w:p w14:paraId="27A51451" w14:textId="77777777" w:rsidR="00162259" w:rsidRPr="00347160" w:rsidRDefault="00162259" w:rsidP="00521E1B">
            <w:pPr>
              <w:pStyle w:val="TABLE-cell"/>
              <w:keepNext/>
              <w:jc w:val="center"/>
              <w:rPr>
                <w:rFonts w:ascii="Times New Roman" w:hAnsi="Times New Roman"/>
                <w:i/>
                <w:iCs/>
                <w:szCs w:val="22"/>
              </w:rPr>
            </w:pPr>
            <w:r w:rsidRPr="00347160">
              <w:rPr>
                <w:rFonts w:ascii="Times New Roman" w:hAnsi="Times New Roman"/>
                <w:i/>
                <w:iCs/>
                <w:szCs w:val="22"/>
              </w:rPr>
              <w:t>IV</w:t>
            </w:r>
          </w:p>
        </w:tc>
        <w:tc>
          <w:tcPr>
            <w:tcW w:w="4920" w:type="dxa"/>
            <w:vAlign w:val="center"/>
          </w:tcPr>
          <w:p w14:paraId="03092146" w14:textId="77777777" w:rsidR="00162259" w:rsidRPr="00347160" w:rsidRDefault="00162259" w:rsidP="00BB6B0A">
            <w:pPr>
              <w:pStyle w:val="TABLE-cell"/>
              <w:keepNext/>
              <w:rPr>
                <w:rFonts w:ascii="Courier" w:hAnsi="Courier"/>
              </w:rPr>
            </w:pPr>
            <w:r w:rsidRPr="00347160">
              <w:rPr>
                <w:rFonts w:ascii="Times New Roman" w:hAnsi="Times New Roman"/>
                <w:i/>
                <w:iCs/>
                <w:szCs w:val="22"/>
              </w:rPr>
              <w:t xml:space="preserve">Sys-T </w:t>
            </w:r>
            <w:r w:rsidRPr="00347160">
              <w:t xml:space="preserve">II </w:t>
            </w:r>
            <w:r w:rsidR="00BB6B0A">
              <w:rPr>
                <w:rFonts w:ascii="Times New Roman" w:hAnsi="Times New Roman"/>
                <w:i/>
                <w:iCs/>
                <w:szCs w:val="22"/>
              </w:rPr>
              <w:t>I</w:t>
            </w:r>
            <w:r w:rsidRPr="00347160">
              <w:rPr>
                <w:rFonts w:ascii="Times New Roman" w:hAnsi="Times New Roman"/>
                <w:i/>
                <w:iCs/>
                <w:szCs w:val="22"/>
              </w:rPr>
              <w:t xml:space="preserve">C </w:t>
            </w:r>
          </w:p>
        </w:tc>
        <w:tc>
          <w:tcPr>
            <w:tcW w:w="861" w:type="dxa"/>
            <w:vMerge w:val="restart"/>
            <w:vAlign w:val="center"/>
          </w:tcPr>
          <w:p w14:paraId="104E369A" w14:textId="77777777" w:rsidR="00162259" w:rsidRPr="00347160" w:rsidRDefault="00162259" w:rsidP="00521E1B">
            <w:pPr>
              <w:pStyle w:val="TABLE-cell"/>
              <w:keepNext/>
              <w:jc w:val="center"/>
            </w:pPr>
            <w:r w:rsidRPr="00347160">
              <w:t>12</w:t>
            </w:r>
          </w:p>
        </w:tc>
        <w:tc>
          <w:tcPr>
            <w:tcW w:w="861" w:type="dxa"/>
            <w:vMerge w:val="restart"/>
            <w:vAlign w:val="center"/>
          </w:tcPr>
          <w:p w14:paraId="23915FF5" w14:textId="77777777" w:rsidR="00162259" w:rsidRPr="00347160" w:rsidRDefault="00162259" w:rsidP="00521E1B">
            <w:pPr>
              <w:pStyle w:val="TABLE-cell"/>
              <w:keepNext/>
              <w:jc w:val="center"/>
            </w:pPr>
            <w:r w:rsidRPr="00347160">
              <w:t>96</w:t>
            </w:r>
          </w:p>
        </w:tc>
      </w:tr>
      <w:tr w:rsidR="00162259" w:rsidRPr="00347160" w14:paraId="5E2C93B3" w14:textId="77777777" w:rsidTr="00077BDE">
        <w:trPr>
          <w:cantSplit/>
          <w:jc w:val="center"/>
        </w:trPr>
        <w:tc>
          <w:tcPr>
            <w:tcW w:w="1940" w:type="dxa"/>
            <w:vMerge/>
            <w:vAlign w:val="center"/>
          </w:tcPr>
          <w:p w14:paraId="73D030F2" w14:textId="77777777" w:rsidR="00162259" w:rsidRPr="00347160" w:rsidRDefault="00162259" w:rsidP="00521E1B">
            <w:pPr>
              <w:pStyle w:val="TABLE-cell"/>
              <w:keepNext/>
            </w:pPr>
          </w:p>
        </w:tc>
        <w:tc>
          <w:tcPr>
            <w:tcW w:w="710" w:type="dxa"/>
            <w:vMerge/>
            <w:vAlign w:val="center"/>
          </w:tcPr>
          <w:p w14:paraId="14F2B458" w14:textId="77777777" w:rsidR="00162259" w:rsidRPr="00347160" w:rsidRDefault="00162259" w:rsidP="00521E1B">
            <w:pPr>
              <w:pStyle w:val="TABLE-cell"/>
              <w:keepNext/>
              <w:jc w:val="center"/>
              <w:rPr>
                <w:rFonts w:ascii="Times New Roman" w:hAnsi="Times New Roman"/>
                <w:i/>
                <w:iCs/>
                <w:szCs w:val="22"/>
              </w:rPr>
            </w:pPr>
          </w:p>
        </w:tc>
        <w:tc>
          <w:tcPr>
            <w:tcW w:w="4920" w:type="dxa"/>
            <w:vAlign w:val="center"/>
          </w:tcPr>
          <w:p w14:paraId="3DFD5455" w14:textId="77777777" w:rsidR="00162259" w:rsidRPr="00347160" w:rsidRDefault="00162259" w:rsidP="00521E1B">
            <w:pPr>
              <w:pStyle w:val="TABLE-cell"/>
              <w:keepNext/>
            </w:pPr>
            <w:r w:rsidRPr="00347160">
              <w:rPr>
                <w:rFonts w:ascii="Courier" w:hAnsi="Courier"/>
              </w:rPr>
              <w:t>4D4D4D0000BC614E01234567</w:t>
            </w:r>
          </w:p>
        </w:tc>
        <w:tc>
          <w:tcPr>
            <w:tcW w:w="861" w:type="dxa"/>
            <w:vMerge/>
            <w:vAlign w:val="center"/>
          </w:tcPr>
          <w:p w14:paraId="3A991BD8" w14:textId="77777777" w:rsidR="00162259" w:rsidRPr="00347160" w:rsidRDefault="00162259" w:rsidP="00521E1B">
            <w:pPr>
              <w:pStyle w:val="TABLE-cell"/>
              <w:keepNext/>
              <w:jc w:val="center"/>
            </w:pPr>
          </w:p>
        </w:tc>
        <w:tc>
          <w:tcPr>
            <w:tcW w:w="861" w:type="dxa"/>
            <w:vMerge/>
            <w:vAlign w:val="center"/>
          </w:tcPr>
          <w:p w14:paraId="1ECDF494" w14:textId="77777777" w:rsidR="00162259" w:rsidRPr="00347160" w:rsidRDefault="00162259" w:rsidP="00521E1B">
            <w:pPr>
              <w:pStyle w:val="TABLE-cell"/>
              <w:keepNext/>
              <w:jc w:val="center"/>
            </w:pPr>
          </w:p>
        </w:tc>
      </w:tr>
      <w:tr w:rsidR="00162259" w:rsidRPr="00347160" w14:paraId="7CE1E984" w14:textId="77777777" w:rsidTr="00077BDE">
        <w:trPr>
          <w:cantSplit/>
          <w:jc w:val="center"/>
        </w:trPr>
        <w:tc>
          <w:tcPr>
            <w:tcW w:w="1940" w:type="dxa"/>
            <w:vAlign w:val="center"/>
          </w:tcPr>
          <w:p w14:paraId="6F2B343C" w14:textId="77777777" w:rsidR="00162259" w:rsidRPr="00347160" w:rsidRDefault="00162259" w:rsidP="00521E1B">
            <w:pPr>
              <w:pStyle w:val="TABLE-cell"/>
              <w:keepNext/>
            </w:pPr>
            <w:r w:rsidRPr="00347160">
              <w:t>Block cipher key (global)</w:t>
            </w:r>
          </w:p>
        </w:tc>
        <w:tc>
          <w:tcPr>
            <w:tcW w:w="710" w:type="dxa"/>
            <w:vAlign w:val="center"/>
          </w:tcPr>
          <w:p w14:paraId="677FC573" w14:textId="77777777" w:rsidR="00162259" w:rsidRPr="00347160" w:rsidRDefault="00162259" w:rsidP="00521E1B">
            <w:pPr>
              <w:pStyle w:val="TABLE-cell"/>
              <w:keepNext/>
              <w:jc w:val="center"/>
              <w:rPr>
                <w:rFonts w:ascii="Times New Roman" w:hAnsi="Times New Roman"/>
                <w:i/>
                <w:iCs/>
                <w:szCs w:val="22"/>
              </w:rPr>
            </w:pPr>
            <w:r w:rsidRPr="00347160">
              <w:rPr>
                <w:rFonts w:ascii="Times New Roman" w:hAnsi="Times New Roman"/>
                <w:i/>
                <w:iCs/>
                <w:szCs w:val="22"/>
              </w:rPr>
              <w:t>EK</w:t>
            </w:r>
          </w:p>
        </w:tc>
        <w:tc>
          <w:tcPr>
            <w:tcW w:w="4920" w:type="dxa"/>
            <w:vAlign w:val="center"/>
          </w:tcPr>
          <w:p w14:paraId="2BC6BD19" w14:textId="77777777" w:rsidR="00162259" w:rsidRPr="00347160" w:rsidRDefault="00162259" w:rsidP="00521E1B">
            <w:pPr>
              <w:pStyle w:val="TABLE-cell"/>
              <w:keepNext/>
              <w:rPr>
                <w:rFonts w:ascii="Courier" w:hAnsi="Courier"/>
              </w:rPr>
            </w:pPr>
            <w:r w:rsidRPr="00347160">
              <w:rPr>
                <w:rFonts w:ascii="Courier" w:hAnsi="Courier"/>
              </w:rPr>
              <w:t>000102030405060708090A0B0C0D0E0F</w:t>
            </w:r>
          </w:p>
        </w:tc>
        <w:tc>
          <w:tcPr>
            <w:tcW w:w="861" w:type="dxa"/>
            <w:vAlign w:val="center"/>
          </w:tcPr>
          <w:p w14:paraId="02512647" w14:textId="77777777" w:rsidR="00162259" w:rsidRPr="00347160" w:rsidRDefault="00162259" w:rsidP="00521E1B">
            <w:pPr>
              <w:pStyle w:val="TABLE-cell"/>
              <w:keepNext/>
              <w:jc w:val="center"/>
            </w:pPr>
            <w:r w:rsidRPr="00347160">
              <w:t>16</w:t>
            </w:r>
          </w:p>
        </w:tc>
        <w:tc>
          <w:tcPr>
            <w:tcW w:w="861" w:type="dxa"/>
            <w:vAlign w:val="center"/>
          </w:tcPr>
          <w:p w14:paraId="7E361C20" w14:textId="77777777" w:rsidR="00162259" w:rsidRPr="00347160" w:rsidRDefault="00162259" w:rsidP="00521E1B">
            <w:pPr>
              <w:pStyle w:val="TABLE-cell"/>
              <w:keepNext/>
              <w:jc w:val="center"/>
            </w:pPr>
            <w:r w:rsidRPr="00347160">
              <w:t>128</w:t>
            </w:r>
          </w:p>
        </w:tc>
      </w:tr>
      <w:tr w:rsidR="00162259" w:rsidRPr="00347160" w14:paraId="2249DB54" w14:textId="77777777" w:rsidTr="00077BDE">
        <w:trPr>
          <w:cantSplit/>
          <w:jc w:val="center"/>
        </w:trPr>
        <w:tc>
          <w:tcPr>
            <w:tcW w:w="1940" w:type="dxa"/>
            <w:vAlign w:val="center"/>
          </w:tcPr>
          <w:p w14:paraId="01C86179" w14:textId="77777777" w:rsidR="00162259" w:rsidRPr="00347160" w:rsidRDefault="00162259" w:rsidP="00521E1B">
            <w:pPr>
              <w:pStyle w:val="TABLE-cell"/>
              <w:keepNext/>
            </w:pPr>
            <w:r w:rsidRPr="00347160">
              <w:t>Authentication Key</w:t>
            </w:r>
          </w:p>
        </w:tc>
        <w:tc>
          <w:tcPr>
            <w:tcW w:w="710" w:type="dxa"/>
            <w:vAlign w:val="center"/>
          </w:tcPr>
          <w:p w14:paraId="7F4FFD73" w14:textId="77777777" w:rsidR="00162259" w:rsidRPr="00347160" w:rsidRDefault="00162259" w:rsidP="00521E1B">
            <w:pPr>
              <w:pStyle w:val="TABLE-cell"/>
              <w:keepNext/>
              <w:jc w:val="center"/>
              <w:rPr>
                <w:rFonts w:ascii="Times New Roman" w:hAnsi="Times New Roman"/>
                <w:i/>
                <w:iCs/>
                <w:szCs w:val="22"/>
              </w:rPr>
            </w:pPr>
            <w:r w:rsidRPr="00347160">
              <w:rPr>
                <w:rFonts w:ascii="Times New Roman" w:hAnsi="Times New Roman"/>
                <w:i/>
                <w:iCs/>
                <w:szCs w:val="22"/>
              </w:rPr>
              <w:t>AK</w:t>
            </w:r>
          </w:p>
        </w:tc>
        <w:tc>
          <w:tcPr>
            <w:tcW w:w="4920" w:type="dxa"/>
            <w:vAlign w:val="center"/>
          </w:tcPr>
          <w:p w14:paraId="3ABB2236" w14:textId="77777777" w:rsidR="00162259" w:rsidRPr="00347160" w:rsidRDefault="00162259" w:rsidP="00521E1B">
            <w:pPr>
              <w:pStyle w:val="TABLE-cell"/>
              <w:keepNext/>
              <w:rPr>
                <w:rFonts w:ascii="Courier" w:hAnsi="Courier"/>
              </w:rPr>
            </w:pPr>
            <w:r w:rsidRPr="00347160">
              <w:rPr>
                <w:rFonts w:ascii="Courier" w:hAnsi="Courier"/>
              </w:rPr>
              <w:t>D0D1D2D3D4D5D6D7D8D9DADBDCDDDEDF</w:t>
            </w:r>
          </w:p>
        </w:tc>
        <w:tc>
          <w:tcPr>
            <w:tcW w:w="861" w:type="dxa"/>
            <w:vAlign w:val="center"/>
          </w:tcPr>
          <w:p w14:paraId="381C3EB8" w14:textId="77777777" w:rsidR="00162259" w:rsidRPr="00347160" w:rsidRDefault="00162259" w:rsidP="00521E1B">
            <w:pPr>
              <w:pStyle w:val="TABLE-cell"/>
              <w:keepNext/>
              <w:jc w:val="center"/>
            </w:pPr>
            <w:r w:rsidRPr="00347160">
              <w:t>16</w:t>
            </w:r>
          </w:p>
        </w:tc>
        <w:tc>
          <w:tcPr>
            <w:tcW w:w="861" w:type="dxa"/>
            <w:vAlign w:val="center"/>
          </w:tcPr>
          <w:p w14:paraId="2E9EEF2A" w14:textId="77777777" w:rsidR="00162259" w:rsidRPr="00347160" w:rsidRDefault="00162259" w:rsidP="00521E1B">
            <w:pPr>
              <w:pStyle w:val="TABLE-cell"/>
              <w:keepNext/>
              <w:jc w:val="center"/>
            </w:pPr>
            <w:r w:rsidRPr="00347160">
              <w:t>128</w:t>
            </w:r>
          </w:p>
        </w:tc>
      </w:tr>
      <w:tr w:rsidR="00162259" w:rsidRPr="00347160" w14:paraId="507D62D7" w14:textId="77777777" w:rsidTr="00077BDE">
        <w:trPr>
          <w:cantSplit/>
          <w:jc w:val="center"/>
        </w:trPr>
        <w:tc>
          <w:tcPr>
            <w:tcW w:w="1940" w:type="dxa"/>
            <w:shd w:val="clear" w:color="auto" w:fill="C0C0C0"/>
            <w:vAlign w:val="center"/>
          </w:tcPr>
          <w:p w14:paraId="066FDA6B" w14:textId="77777777" w:rsidR="00162259" w:rsidRPr="00347160" w:rsidRDefault="00162259" w:rsidP="00521E1B">
            <w:pPr>
              <w:pStyle w:val="TABLE-cell"/>
              <w:keepNext/>
              <w:rPr>
                <w:b/>
                <w:bCs w:val="0"/>
              </w:rPr>
            </w:pPr>
            <w:r w:rsidRPr="00347160">
              <w:rPr>
                <w:b/>
                <w:bCs w:val="0"/>
              </w:rPr>
              <w:t>Security applied</w:t>
            </w:r>
          </w:p>
        </w:tc>
        <w:tc>
          <w:tcPr>
            <w:tcW w:w="710" w:type="dxa"/>
            <w:shd w:val="clear" w:color="auto" w:fill="C0C0C0"/>
            <w:vAlign w:val="center"/>
          </w:tcPr>
          <w:p w14:paraId="0C1AF77E" w14:textId="77777777" w:rsidR="00162259" w:rsidRPr="00347160" w:rsidRDefault="00162259" w:rsidP="00521E1B">
            <w:pPr>
              <w:pStyle w:val="TABLE-cell"/>
              <w:keepNext/>
              <w:jc w:val="center"/>
              <w:rPr>
                <w:rFonts w:ascii="Times New Roman" w:hAnsi="Times New Roman"/>
                <w:i/>
                <w:iCs/>
                <w:szCs w:val="22"/>
              </w:rPr>
            </w:pPr>
          </w:p>
        </w:tc>
        <w:tc>
          <w:tcPr>
            <w:tcW w:w="4920" w:type="dxa"/>
            <w:shd w:val="clear" w:color="auto" w:fill="C0C0C0"/>
            <w:vAlign w:val="center"/>
          </w:tcPr>
          <w:p w14:paraId="01954E3B" w14:textId="77777777" w:rsidR="00162259" w:rsidRPr="00347160" w:rsidRDefault="00162259" w:rsidP="00521E1B">
            <w:pPr>
              <w:pStyle w:val="TABLE-cell"/>
              <w:keepNext/>
              <w:jc w:val="center"/>
              <w:rPr>
                <w:b/>
                <w:bCs w:val="0"/>
              </w:rPr>
            </w:pPr>
            <w:r w:rsidRPr="00347160">
              <w:rPr>
                <w:b/>
                <w:bCs w:val="0"/>
              </w:rPr>
              <w:t>Authenticated encryption</w:t>
            </w:r>
          </w:p>
        </w:tc>
        <w:tc>
          <w:tcPr>
            <w:tcW w:w="861" w:type="dxa"/>
            <w:shd w:val="clear" w:color="auto" w:fill="C0C0C0"/>
            <w:vAlign w:val="center"/>
          </w:tcPr>
          <w:p w14:paraId="57E6DC6A" w14:textId="77777777" w:rsidR="00162259" w:rsidRPr="00347160" w:rsidRDefault="00162259" w:rsidP="00521E1B">
            <w:pPr>
              <w:pStyle w:val="TABLE-cell"/>
              <w:keepNext/>
              <w:jc w:val="center"/>
            </w:pPr>
          </w:p>
        </w:tc>
        <w:tc>
          <w:tcPr>
            <w:tcW w:w="861" w:type="dxa"/>
            <w:shd w:val="clear" w:color="auto" w:fill="C0C0C0"/>
            <w:vAlign w:val="center"/>
          </w:tcPr>
          <w:p w14:paraId="4EA2A414" w14:textId="77777777" w:rsidR="00162259" w:rsidRPr="00347160" w:rsidRDefault="00162259" w:rsidP="00521E1B">
            <w:pPr>
              <w:pStyle w:val="TABLE-cell"/>
              <w:keepNext/>
              <w:jc w:val="center"/>
            </w:pPr>
          </w:p>
        </w:tc>
      </w:tr>
      <w:tr w:rsidR="00162259" w:rsidRPr="00347160" w14:paraId="5E04CB06" w14:textId="77777777" w:rsidTr="00077BDE">
        <w:trPr>
          <w:cantSplit/>
          <w:jc w:val="center"/>
        </w:trPr>
        <w:tc>
          <w:tcPr>
            <w:tcW w:w="1940" w:type="dxa"/>
            <w:vMerge w:val="restart"/>
            <w:vAlign w:val="center"/>
          </w:tcPr>
          <w:p w14:paraId="7545A832" w14:textId="77777777" w:rsidR="00162259" w:rsidRPr="00347160" w:rsidRDefault="00162259" w:rsidP="00521E1B">
            <w:pPr>
              <w:pStyle w:val="TABLE-cell"/>
              <w:keepNext/>
            </w:pPr>
            <w:r w:rsidRPr="00347160">
              <w:t>Security control byte</w:t>
            </w:r>
          </w:p>
          <w:p w14:paraId="0C527B0E" w14:textId="77777777" w:rsidR="00162259" w:rsidRPr="00347160" w:rsidRDefault="00162259" w:rsidP="00521E1B">
            <w:pPr>
              <w:pStyle w:val="TABLE-cell"/>
              <w:keepNext/>
            </w:pPr>
            <w:r w:rsidRPr="00347160">
              <w:t>(with unicast key)</w:t>
            </w:r>
          </w:p>
        </w:tc>
        <w:tc>
          <w:tcPr>
            <w:tcW w:w="710" w:type="dxa"/>
            <w:vMerge w:val="restart"/>
            <w:vAlign w:val="center"/>
          </w:tcPr>
          <w:p w14:paraId="53478959" w14:textId="77777777" w:rsidR="00162259" w:rsidRPr="00347160" w:rsidRDefault="00162259" w:rsidP="00521E1B">
            <w:pPr>
              <w:pStyle w:val="TABLE-cell"/>
              <w:keepNext/>
              <w:jc w:val="center"/>
              <w:rPr>
                <w:rFonts w:ascii="Times New Roman" w:hAnsi="Times New Roman"/>
                <w:i/>
                <w:iCs/>
                <w:szCs w:val="22"/>
              </w:rPr>
            </w:pPr>
            <w:r w:rsidRPr="00347160">
              <w:rPr>
                <w:rFonts w:ascii="Times New Roman" w:hAnsi="Times New Roman"/>
                <w:i/>
                <w:iCs/>
                <w:szCs w:val="22"/>
              </w:rPr>
              <w:t>SC</w:t>
            </w:r>
          </w:p>
        </w:tc>
        <w:tc>
          <w:tcPr>
            <w:tcW w:w="4920" w:type="dxa"/>
            <w:vAlign w:val="center"/>
          </w:tcPr>
          <w:p w14:paraId="7A6CFD2F" w14:textId="77777777" w:rsidR="00162259" w:rsidRPr="00347160" w:rsidRDefault="00162259" w:rsidP="00521E1B">
            <w:pPr>
              <w:pStyle w:val="TABLE-cell"/>
              <w:keepNext/>
            </w:pPr>
            <w:r w:rsidRPr="00347160">
              <w:rPr>
                <w:rFonts w:ascii="Times New Roman" w:hAnsi="Times New Roman"/>
                <w:i/>
                <w:iCs/>
              </w:rPr>
              <w:t>SC-AE</w:t>
            </w:r>
          </w:p>
        </w:tc>
        <w:tc>
          <w:tcPr>
            <w:tcW w:w="861" w:type="dxa"/>
            <w:vAlign w:val="center"/>
          </w:tcPr>
          <w:p w14:paraId="4239FCD2" w14:textId="77777777" w:rsidR="00162259" w:rsidRPr="00347160" w:rsidRDefault="00162259" w:rsidP="00521E1B">
            <w:pPr>
              <w:pStyle w:val="TABLE-cell"/>
              <w:keepNext/>
              <w:jc w:val="center"/>
            </w:pPr>
          </w:p>
        </w:tc>
        <w:tc>
          <w:tcPr>
            <w:tcW w:w="861" w:type="dxa"/>
            <w:vAlign w:val="center"/>
          </w:tcPr>
          <w:p w14:paraId="45A4CACC" w14:textId="77777777" w:rsidR="00162259" w:rsidRPr="00347160" w:rsidRDefault="00162259" w:rsidP="00521E1B">
            <w:pPr>
              <w:pStyle w:val="TABLE-cell"/>
              <w:keepNext/>
              <w:jc w:val="center"/>
            </w:pPr>
          </w:p>
        </w:tc>
      </w:tr>
      <w:tr w:rsidR="00162259" w:rsidRPr="00347160" w14:paraId="2B4EEF5C" w14:textId="77777777" w:rsidTr="00077BDE">
        <w:trPr>
          <w:cantSplit/>
          <w:jc w:val="center"/>
        </w:trPr>
        <w:tc>
          <w:tcPr>
            <w:tcW w:w="1940" w:type="dxa"/>
            <w:vMerge/>
            <w:vAlign w:val="center"/>
          </w:tcPr>
          <w:p w14:paraId="78ED99FD" w14:textId="77777777" w:rsidR="00162259" w:rsidRPr="00347160" w:rsidRDefault="00162259" w:rsidP="00521E1B">
            <w:pPr>
              <w:pStyle w:val="TABLE-cell"/>
              <w:keepNext/>
            </w:pPr>
          </w:p>
        </w:tc>
        <w:tc>
          <w:tcPr>
            <w:tcW w:w="710" w:type="dxa"/>
            <w:vMerge/>
            <w:vAlign w:val="center"/>
          </w:tcPr>
          <w:p w14:paraId="4E3985EE" w14:textId="77777777" w:rsidR="00162259" w:rsidRPr="00347160" w:rsidRDefault="00162259" w:rsidP="00521E1B">
            <w:pPr>
              <w:pStyle w:val="TABLE-cell"/>
              <w:keepNext/>
              <w:jc w:val="center"/>
              <w:rPr>
                <w:rFonts w:ascii="Times New Roman" w:hAnsi="Times New Roman"/>
                <w:i/>
                <w:iCs/>
                <w:szCs w:val="22"/>
              </w:rPr>
            </w:pPr>
          </w:p>
        </w:tc>
        <w:tc>
          <w:tcPr>
            <w:tcW w:w="4920" w:type="dxa"/>
            <w:vAlign w:val="center"/>
          </w:tcPr>
          <w:p w14:paraId="0FD3E197" w14:textId="77777777" w:rsidR="00162259" w:rsidRPr="00347160" w:rsidRDefault="00162259" w:rsidP="00521E1B">
            <w:pPr>
              <w:pStyle w:val="TABLE-cell"/>
              <w:keepNext/>
              <w:rPr>
                <w:rFonts w:ascii="Courier" w:hAnsi="Courier"/>
              </w:rPr>
            </w:pPr>
            <w:r w:rsidRPr="00347160">
              <w:rPr>
                <w:rFonts w:ascii="Times New Roman" w:hAnsi="Times New Roman"/>
                <w:i/>
                <w:iCs/>
              </w:rPr>
              <w:t>30</w:t>
            </w:r>
          </w:p>
        </w:tc>
        <w:tc>
          <w:tcPr>
            <w:tcW w:w="861" w:type="dxa"/>
            <w:vAlign w:val="center"/>
          </w:tcPr>
          <w:p w14:paraId="4E82276F" w14:textId="77777777" w:rsidR="00162259" w:rsidRPr="00347160" w:rsidRDefault="00162259" w:rsidP="00521E1B">
            <w:pPr>
              <w:pStyle w:val="TABLE-cell"/>
              <w:keepNext/>
              <w:jc w:val="center"/>
            </w:pPr>
            <w:r w:rsidRPr="00347160">
              <w:t>1</w:t>
            </w:r>
          </w:p>
        </w:tc>
        <w:tc>
          <w:tcPr>
            <w:tcW w:w="861" w:type="dxa"/>
            <w:vAlign w:val="center"/>
          </w:tcPr>
          <w:p w14:paraId="722FB566" w14:textId="77777777" w:rsidR="00162259" w:rsidRPr="00347160" w:rsidRDefault="00162259" w:rsidP="00521E1B">
            <w:pPr>
              <w:pStyle w:val="TABLE-cell"/>
              <w:keepNext/>
              <w:jc w:val="center"/>
            </w:pPr>
            <w:r w:rsidRPr="00347160">
              <w:t>8</w:t>
            </w:r>
          </w:p>
        </w:tc>
      </w:tr>
      <w:tr w:rsidR="00162259" w:rsidRPr="00347160" w14:paraId="5F579B21" w14:textId="77777777" w:rsidTr="00077BDE">
        <w:trPr>
          <w:cantSplit/>
          <w:jc w:val="center"/>
        </w:trPr>
        <w:tc>
          <w:tcPr>
            <w:tcW w:w="1940" w:type="dxa"/>
            <w:vMerge w:val="restart"/>
            <w:vAlign w:val="center"/>
          </w:tcPr>
          <w:p w14:paraId="0E416614" w14:textId="77777777" w:rsidR="00162259" w:rsidRPr="00347160" w:rsidRDefault="00162259" w:rsidP="00521E1B">
            <w:pPr>
              <w:pStyle w:val="TABLE-cell"/>
              <w:keepNext/>
            </w:pPr>
            <w:r w:rsidRPr="00347160">
              <w:t>Security header</w:t>
            </w:r>
          </w:p>
        </w:tc>
        <w:tc>
          <w:tcPr>
            <w:tcW w:w="710" w:type="dxa"/>
            <w:vMerge w:val="restart"/>
            <w:vAlign w:val="center"/>
          </w:tcPr>
          <w:p w14:paraId="7DF5D5F1" w14:textId="77777777" w:rsidR="00162259" w:rsidRPr="00347160" w:rsidRDefault="00162259" w:rsidP="00521E1B">
            <w:pPr>
              <w:pStyle w:val="TABLE-cell"/>
              <w:keepNext/>
              <w:jc w:val="center"/>
              <w:rPr>
                <w:rFonts w:ascii="Times New Roman" w:hAnsi="Times New Roman"/>
                <w:i/>
                <w:iCs/>
                <w:szCs w:val="22"/>
              </w:rPr>
            </w:pPr>
            <w:r w:rsidRPr="00347160">
              <w:rPr>
                <w:rFonts w:ascii="Times New Roman" w:hAnsi="Times New Roman"/>
                <w:i/>
                <w:iCs/>
                <w:szCs w:val="22"/>
              </w:rPr>
              <w:t>SH</w:t>
            </w:r>
          </w:p>
        </w:tc>
        <w:tc>
          <w:tcPr>
            <w:tcW w:w="4920" w:type="dxa"/>
            <w:vAlign w:val="center"/>
          </w:tcPr>
          <w:p w14:paraId="5B1D8618" w14:textId="77777777" w:rsidR="00162259" w:rsidRPr="00347160" w:rsidRDefault="00162259" w:rsidP="00521E1B">
            <w:pPr>
              <w:pStyle w:val="TABLE-cell"/>
              <w:keepNext/>
              <w:rPr>
                <w:rFonts w:ascii="Times New Roman" w:hAnsi="Times New Roman"/>
                <w:i/>
                <w:iCs/>
              </w:rPr>
            </w:pPr>
            <w:r w:rsidRPr="00347160">
              <w:rPr>
                <w:rFonts w:ascii="Times New Roman" w:hAnsi="Times New Roman"/>
                <w:i/>
                <w:iCs/>
              </w:rPr>
              <w:t>SH = SC-AE</w:t>
            </w:r>
            <w:r w:rsidRPr="00347160">
              <w:t xml:space="preserve"> II </w:t>
            </w:r>
            <w:r w:rsidR="00795A32">
              <w:rPr>
                <w:rFonts w:ascii="Times New Roman" w:hAnsi="Times New Roman"/>
                <w:i/>
                <w:iCs/>
              </w:rPr>
              <w:t>I</w:t>
            </w:r>
            <w:r w:rsidRPr="00347160">
              <w:rPr>
                <w:rFonts w:ascii="Times New Roman" w:hAnsi="Times New Roman"/>
                <w:i/>
                <w:iCs/>
              </w:rPr>
              <w:t>C</w:t>
            </w:r>
          </w:p>
        </w:tc>
        <w:tc>
          <w:tcPr>
            <w:tcW w:w="861" w:type="dxa"/>
            <w:vMerge w:val="restart"/>
            <w:vAlign w:val="center"/>
          </w:tcPr>
          <w:p w14:paraId="16AE3730" w14:textId="77777777" w:rsidR="00162259" w:rsidRPr="00347160" w:rsidRDefault="00162259" w:rsidP="00521E1B">
            <w:pPr>
              <w:pStyle w:val="TABLE-cell"/>
              <w:keepNext/>
              <w:jc w:val="center"/>
            </w:pPr>
            <w:r w:rsidRPr="00347160">
              <w:t>5</w:t>
            </w:r>
          </w:p>
        </w:tc>
        <w:tc>
          <w:tcPr>
            <w:tcW w:w="861" w:type="dxa"/>
            <w:vMerge w:val="restart"/>
            <w:vAlign w:val="center"/>
          </w:tcPr>
          <w:p w14:paraId="3487F891" w14:textId="77777777" w:rsidR="00162259" w:rsidRPr="00347160" w:rsidRDefault="00162259" w:rsidP="00521E1B">
            <w:pPr>
              <w:pStyle w:val="TABLE-cell"/>
              <w:keepNext/>
              <w:jc w:val="center"/>
            </w:pPr>
            <w:r w:rsidRPr="00347160">
              <w:t>40</w:t>
            </w:r>
          </w:p>
        </w:tc>
      </w:tr>
      <w:tr w:rsidR="00162259" w:rsidRPr="00347160" w14:paraId="7D53FD73" w14:textId="77777777" w:rsidTr="00077BDE">
        <w:trPr>
          <w:cantSplit/>
          <w:jc w:val="center"/>
        </w:trPr>
        <w:tc>
          <w:tcPr>
            <w:tcW w:w="1940" w:type="dxa"/>
            <w:vMerge/>
            <w:vAlign w:val="center"/>
          </w:tcPr>
          <w:p w14:paraId="3EE733A1" w14:textId="77777777" w:rsidR="00162259" w:rsidRPr="00347160" w:rsidRDefault="00162259" w:rsidP="00521E1B">
            <w:pPr>
              <w:pStyle w:val="TABLE-cell"/>
              <w:keepNext/>
            </w:pPr>
          </w:p>
        </w:tc>
        <w:tc>
          <w:tcPr>
            <w:tcW w:w="710" w:type="dxa"/>
            <w:vMerge/>
            <w:vAlign w:val="center"/>
          </w:tcPr>
          <w:p w14:paraId="46B47DE1" w14:textId="77777777" w:rsidR="00162259" w:rsidRPr="00347160" w:rsidRDefault="00162259" w:rsidP="00521E1B">
            <w:pPr>
              <w:pStyle w:val="TABLE-cell"/>
              <w:keepNext/>
              <w:jc w:val="center"/>
              <w:rPr>
                <w:rFonts w:ascii="Times New Roman" w:hAnsi="Times New Roman"/>
                <w:i/>
                <w:iCs/>
                <w:szCs w:val="22"/>
              </w:rPr>
            </w:pPr>
          </w:p>
        </w:tc>
        <w:tc>
          <w:tcPr>
            <w:tcW w:w="4920" w:type="dxa"/>
            <w:vAlign w:val="center"/>
          </w:tcPr>
          <w:p w14:paraId="154E0B24" w14:textId="77777777" w:rsidR="00162259" w:rsidRPr="00347160" w:rsidRDefault="00162259" w:rsidP="00521E1B">
            <w:pPr>
              <w:pStyle w:val="TABLE-cell"/>
              <w:keepNext/>
              <w:rPr>
                <w:rFonts w:ascii="Courier" w:hAnsi="Courier"/>
              </w:rPr>
            </w:pPr>
            <w:r w:rsidRPr="00347160">
              <w:rPr>
                <w:rFonts w:ascii="Courier" w:hAnsi="Courier"/>
              </w:rPr>
              <w:t>3001234567</w:t>
            </w:r>
          </w:p>
        </w:tc>
        <w:tc>
          <w:tcPr>
            <w:tcW w:w="861" w:type="dxa"/>
            <w:vMerge/>
            <w:vAlign w:val="center"/>
          </w:tcPr>
          <w:p w14:paraId="6E0E14DB" w14:textId="77777777" w:rsidR="00162259" w:rsidRPr="00347160" w:rsidRDefault="00162259" w:rsidP="00521E1B">
            <w:pPr>
              <w:pStyle w:val="TABLE-cell"/>
              <w:keepNext/>
              <w:jc w:val="center"/>
            </w:pPr>
          </w:p>
        </w:tc>
        <w:tc>
          <w:tcPr>
            <w:tcW w:w="861" w:type="dxa"/>
            <w:vMerge/>
            <w:vAlign w:val="center"/>
          </w:tcPr>
          <w:p w14:paraId="2D42F8EA" w14:textId="77777777" w:rsidR="00162259" w:rsidRPr="00347160" w:rsidRDefault="00162259" w:rsidP="00521E1B">
            <w:pPr>
              <w:pStyle w:val="TABLE-cell"/>
              <w:keepNext/>
              <w:jc w:val="center"/>
            </w:pPr>
          </w:p>
        </w:tc>
      </w:tr>
      <w:tr w:rsidR="00162259" w:rsidRPr="00347160" w14:paraId="01805A10" w14:textId="77777777" w:rsidTr="00077BDE">
        <w:trPr>
          <w:cantSplit/>
          <w:jc w:val="center"/>
        </w:trPr>
        <w:tc>
          <w:tcPr>
            <w:tcW w:w="1940" w:type="dxa"/>
            <w:shd w:val="clear" w:color="auto" w:fill="DDDDDD"/>
            <w:vAlign w:val="center"/>
          </w:tcPr>
          <w:p w14:paraId="1A2F19D1" w14:textId="77777777" w:rsidR="00162259" w:rsidRPr="00347160" w:rsidRDefault="00162259" w:rsidP="00521E1B">
            <w:pPr>
              <w:pStyle w:val="TABLE-cell"/>
              <w:keepNext/>
              <w:rPr>
                <w:b/>
                <w:bCs w:val="0"/>
              </w:rPr>
            </w:pPr>
            <w:r w:rsidRPr="00347160">
              <w:rPr>
                <w:b/>
                <w:bCs w:val="0"/>
              </w:rPr>
              <w:t>Inputs</w:t>
            </w:r>
          </w:p>
        </w:tc>
        <w:tc>
          <w:tcPr>
            <w:tcW w:w="710" w:type="dxa"/>
            <w:shd w:val="clear" w:color="auto" w:fill="DDDDDD"/>
            <w:vAlign w:val="center"/>
          </w:tcPr>
          <w:p w14:paraId="1BFE3647" w14:textId="77777777" w:rsidR="00162259" w:rsidRPr="00347160" w:rsidRDefault="00162259" w:rsidP="00521E1B">
            <w:pPr>
              <w:pStyle w:val="TABLE-cell"/>
              <w:keepNext/>
              <w:jc w:val="center"/>
              <w:rPr>
                <w:rFonts w:ascii="Times New Roman" w:hAnsi="Times New Roman"/>
                <w:i/>
                <w:iCs/>
                <w:szCs w:val="22"/>
              </w:rPr>
            </w:pPr>
          </w:p>
        </w:tc>
        <w:tc>
          <w:tcPr>
            <w:tcW w:w="4920" w:type="dxa"/>
            <w:shd w:val="clear" w:color="auto" w:fill="DDDDDD"/>
            <w:vAlign w:val="center"/>
          </w:tcPr>
          <w:p w14:paraId="027502FC" w14:textId="77777777" w:rsidR="00162259" w:rsidRPr="00347160" w:rsidRDefault="00162259" w:rsidP="00521E1B">
            <w:pPr>
              <w:pStyle w:val="TABLE-cell"/>
              <w:keepNext/>
              <w:jc w:val="center"/>
              <w:rPr>
                <w:rFonts w:ascii="Times New Roman" w:hAnsi="Times New Roman"/>
              </w:rPr>
            </w:pPr>
          </w:p>
        </w:tc>
        <w:tc>
          <w:tcPr>
            <w:tcW w:w="861" w:type="dxa"/>
            <w:shd w:val="clear" w:color="auto" w:fill="DDDDDD"/>
            <w:vAlign w:val="center"/>
          </w:tcPr>
          <w:p w14:paraId="5E003212" w14:textId="77777777" w:rsidR="00162259" w:rsidRPr="00347160" w:rsidRDefault="00162259" w:rsidP="00521E1B">
            <w:pPr>
              <w:pStyle w:val="TABLE-cell"/>
              <w:keepNext/>
              <w:jc w:val="center"/>
            </w:pPr>
          </w:p>
        </w:tc>
        <w:tc>
          <w:tcPr>
            <w:tcW w:w="861" w:type="dxa"/>
            <w:shd w:val="clear" w:color="auto" w:fill="DDDDDD"/>
            <w:vAlign w:val="center"/>
          </w:tcPr>
          <w:p w14:paraId="488DC30B" w14:textId="77777777" w:rsidR="00162259" w:rsidRPr="00347160" w:rsidRDefault="00162259" w:rsidP="00521E1B">
            <w:pPr>
              <w:pStyle w:val="TABLE-cell"/>
              <w:keepNext/>
              <w:jc w:val="center"/>
            </w:pPr>
          </w:p>
        </w:tc>
      </w:tr>
      <w:tr w:rsidR="00162259" w:rsidRPr="00347160" w14:paraId="5AF8F5EE" w14:textId="77777777" w:rsidTr="00077BDE">
        <w:trPr>
          <w:cantSplit/>
          <w:jc w:val="center"/>
        </w:trPr>
        <w:tc>
          <w:tcPr>
            <w:tcW w:w="1940" w:type="dxa"/>
            <w:vAlign w:val="center"/>
          </w:tcPr>
          <w:p w14:paraId="340BBBDB" w14:textId="77777777" w:rsidR="00162259" w:rsidRPr="00347160" w:rsidRDefault="00162259" w:rsidP="00521E1B">
            <w:pPr>
              <w:pStyle w:val="TABLE-cell"/>
              <w:keepNext/>
            </w:pPr>
            <w:r w:rsidRPr="00347160">
              <w:t>xDLMS APDU to be protected</w:t>
            </w:r>
          </w:p>
        </w:tc>
        <w:tc>
          <w:tcPr>
            <w:tcW w:w="710" w:type="dxa"/>
            <w:vAlign w:val="center"/>
          </w:tcPr>
          <w:p w14:paraId="41328232" w14:textId="77777777" w:rsidR="00162259" w:rsidRPr="00347160" w:rsidRDefault="00162259" w:rsidP="00521E1B">
            <w:pPr>
              <w:pStyle w:val="TABLE-cell"/>
              <w:keepNext/>
              <w:jc w:val="center"/>
              <w:rPr>
                <w:rFonts w:ascii="Times New Roman" w:hAnsi="Times New Roman"/>
                <w:i/>
                <w:iCs/>
                <w:szCs w:val="22"/>
              </w:rPr>
            </w:pPr>
            <w:r w:rsidRPr="00347160">
              <w:rPr>
                <w:rFonts w:ascii="Times New Roman" w:hAnsi="Times New Roman"/>
                <w:i/>
                <w:iCs/>
                <w:szCs w:val="22"/>
              </w:rPr>
              <w:t>APDU</w:t>
            </w:r>
          </w:p>
        </w:tc>
        <w:tc>
          <w:tcPr>
            <w:tcW w:w="4920" w:type="dxa"/>
            <w:vAlign w:val="center"/>
          </w:tcPr>
          <w:p w14:paraId="49B9A200" w14:textId="77777777" w:rsidR="00162259" w:rsidRPr="00347160" w:rsidRDefault="00162259" w:rsidP="00521E1B">
            <w:pPr>
              <w:pStyle w:val="TABLE-cell"/>
              <w:keepNext/>
            </w:pPr>
            <w:r w:rsidRPr="00347160">
              <w:rPr>
                <w:rFonts w:ascii="Courier New" w:hAnsi="Courier New" w:cs="Courier New"/>
                <w:color w:val="000000"/>
              </w:rPr>
              <w:t>010110</w:t>
            </w:r>
            <w:r w:rsidRPr="00347160">
              <w:rPr>
                <w:rFonts w:ascii="Courier New" w:hAnsi="Courier New" w:cs="Courier New"/>
              </w:rPr>
              <w:t>00112233445566778899AABBCC</w:t>
            </w:r>
            <w:r w:rsidRPr="00347160">
              <w:rPr>
                <w:rFonts w:ascii="Courier New" w:hAnsi="Courier New" w:cs="Courier New"/>
              </w:rPr>
              <w:br/>
              <w:t>DDEEFF</w:t>
            </w:r>
            <w:r w:rsidRPr="00347160">
              <w:rPr>
                <w:rFonts w:ascii="Courier New" w:hAnsi="Courier New" w:cs="Courier New"/>
                <w:color w:val="000000"/>
              </w:rPr>
              <w:t>0000065F1F0400007E1F04B0</w:t>
            </w:r>
          </w:p>
        </w:tc>
        <w:tc>
          <w:tcPr>
            <w:tcW w:w="861" w:type="dxa"/>
            <w:vAlign w:val="center"/>
          </w:tcPr>
          <w:p w14:paraId="7188B675" w14:textId="77777777" w:rsidR="00162259" w:rsidRPr="00347160" w:rsidRDefault="00162259" w:rsidP="00521E1B">
            <w:pPr>
              <w:pStyle w:val="TABLE-cell"/>
              <w:keepNext/>
              <w:jc w:val="center"/>
            </w:pPr>
            <w:r w:rsidRPr="00347160">
              <w:t>31</w:t>
            </w:r>
          </w:p>
        </w:tc>
        <w:tc>
          <w:tcPr>
            <w:tcW w:w="861" w:type="dxa"/>
            <w:vAlign w:val="center"/>
          </w:tcPr>
          <w:p w14:paraId="24CCAC41" w14:textId="77777777" w:rsidR="00162259" w:rsidRPr="00347160" w:rsidRDefault="00162259" w:rsidP="00521E1B">
            <w:pPr>
              <w:pStyle w:val="TABLE-cell"/>
              <w:keepNext/>
              <w:jc w:val="center"/>
            </w:pPr>
            <w:r w:rsidRPr="00347160">
              <w:t>188</w:t>
            </w:r>
          </w:p>
        </w:tc>
      </w:tr>
      <w:tr w:rsidR="00162259" w:rsidRPr="00347160" w14:paraId="0B4871B9" w14:textId="77777777" w:rsidTr="00077BDE">
        <w:trPr>
          <w:cantSplit/>
          <w:jc w:val="center"/>
        </w:trPr>
        <w:tc>
          <w:tcPr>
            <w:tcW w:w="1940" w:type="dxa"/>
            <w:vAlign w:val="center"/>
          </w:tcPr>
          <w:p w14:paraId="1BFF8DC5" w14:textId="77777777" w:rsidR="00162259" w:rsidRPr="00347160" w:rsidRDefault="00162259" w:rsidP="00521E1B">
            <w:pPr>
              <w:pStyle w:val="TABLE-cell"/>
              <w:keepNext/>
            </w:pPr>
            <w:r w:rsidRPr="00347160">
              <w:t>Plaintext</w:t>
            </w:r>
          </w:p>
        </w:tc>
        <w:tc>
          <w:tcPr>
            <w:tcW w:w="710" w:type="dxa"/>
            <w:vAlign w:val="center"/>
          </w:tcPr>
          <w:p w14:paraId="35EE7E08" w14:textId="77777777" w:rsidR="00162259" w:rsidRPr="00347160" w:rsidRDefault="00162259" w:rsidP="00521E1B">
            <w:pPr>
              <w:pStyle w:val="TABLE-cell"/>
              <w:keepNext/>
              <w:jc w:val="center"/>
              <w:rPr>
                <w:rFonts w:ascii="Times New Roman" w:hAnsi="Times New Roman"/>
                <w:i/>
                <w:iCs/>
                <w:szCs w:val="22"/>
              </w:rPr>
            </w:pPr>
            <w:r w:rsidRPr="00347160">
              <w:rPr>
                <w:rFonts w:ascii="Times New Roman" w:hAnsi="Times New Roman"/>
                <w:i/>
                <w:iCs/>
                <w:szCs w:val="22"/>
              </w:rPr>
              <w:t>P</w:t>
            </w:r>
          </w:p>
        </w:tc>
        <w:tc>
          <w:tcPr>
            <w:tcW w:w="4920" w:type="dxa"/>
            <w:vAlign w:val="center"/>
          </w:tcPr>
          <w:p w14:paraId="1965CCFA" w14:textId="77777777" w:rsidR="00162259" w:rsidRPr="00347160" w:rsidRDefault="00162259" w:rsidP="00521E1B">
            <w:pPr>
              <w:pStyle w:val="TABLE-cell"/>
              <w:keepNext/>
            </w:pPr>
            <w:r w:rsidRPr="00347160">
              <w:rPr>
                <w:rFonts w:ascii="Courier New" w:hAnsi="Courier New" w:cs="Courier New"/>
                <w:color w:val="000000"/>
              </w:rPr>
              <w:t>010110</w:t>
            </w:r>
            <w:r w:rsidRPr="00347160">
              <w:rPr>
                <w:rFonts w:ascii="Courier New" w:hAnsi="Courier New" w:cs="Courier New"/>
              </w:rPr>
              <w:t>00112233445566778899AABBCC</w:t>
            </w:r>
            <w:r w:rsidRPr="00347160">
              <w:rPr>
                <w:rFonts w:ascii="Courier New" w:hAnsi="Courier New" w:cs="Courier New"/>
              </w:rPr>
              <w:br/>
              <w:t>DDEEFF</w:t>
            </w:r>
            <w:r w:rsidRPr="00347160">
              <w:rPr>
                <w:rFonts w:ascii="Courier New" w:hAnsi="Courier New" w:cs="Courier New"/>
                <w:color w:val="000000"/>
              </w:rPr>
              <w:t>0000065F1F0400007E1F04B0</w:t>
            </w:r>
          </w:p>
        </w:tc>
        <w:tc>
          <w:tcPr>
            <w:tcW w:w="861" w:type="dxa"/>
            <w:vAlign w:val="center"/>
          </w:tcPr>
          <w:p w14:paraId="71756504" w14:textId="77777777" w:rsidR="00162259" w:rsidRPr="00347160" w:rsidRDefault="00162259" w:rsidP="00521E1B">
            <w:pPr>
              <w:pStyle w:val="TABLE-cell"/>
              <w:keepNext/>
              <w:jc w:val="center"/>
            </w:pPr>
            <w:r w:rsidRPr="00347160">
              <w:t>31</w:t>
            </w:r>
          </w:p>
        </w:tc>
        <w:tc>
          <w:tcPr>
            <w:tcW w:w="861" w:type="dxa"/>
            <w:vAlign w:val="center"/>
          </w:tcPr>
          <w:p w14:paraId="3FB12E42" w14:textId="77777777" w:rsidR="00162259" w:rsidRPr="00347160" w:rsidRDefault="00162259" w:rsidP="00521E1B">
            <w:pPr>
              <w:pStyle w:val="TABLE-cell"/>
              <w:keepNext/>
              <w:jc w:val="center"/>
            </w:pPr>
            <w:r w:rsidRPr="00347160">
              <w:t>188</w:t>
            </w:r>
          </w:p>
        </w:tc>
      </w:tr>
      <w:tr w:rsidR="00162259" w:rsidRPr="00347160" w14:paraId="55091A12" w14:textId="77777777" w:rsidTr="00077BDE">
        <w:trPr>
          <w:cantSplit/>
          <w:jc w:val="center"/>
        </w:trPr>
        <w:tc>
          <w:tcPr>
            <w:tcW w:w="1940" w:type="dxa"/>
            <w:vAlign w:val="center"/>
          </w:tcPr>
          <w:p w14:paraId="753F6E37" w14:textId="77777777" w:rsidR="00162259" w:rsidRPr="00347160" w:rsidRDefault="00162259" w:rsidP="00521E1B">
            <w:pPr>
              <w:pStyle w:val="TABLE-cell"/>
              <w:keepNext/>
            </w:pPr>
            <w:r w:rsidRPr="00347160">
              <w:t>Associated data</w:t>
            </w:r>
          </w:p>
        </w:tc>
        <w:tc>
          <w:tcPr>
            <w:tcW w:w="710" w:type="dxa"/>
            <w:vAlign w:val="center"/>
          </w:tcPr>
          <w:p w14:paraId="1D743409" w14:textId="77777777" w:rsidR="00162259" w:rsidRPr="00347160" w:rsidRDefault="00162259" w:rsidP="00521E1B">
            <w:pPr>
              <w:pStyle w:val="TABLE-cell"/>
              <w:keepNext/>
              <w:jc w:val="center"/>
              <w:rPr>
                <w:rFonts w:ascii="Times New Roman" w:hAnsi="Times New Roman"/>
                <w:i/>
                <w:iCs/>
                <w:szCs w:val="22"/>
              </w:rPr>
            </w:pPr>
            <w:r w:rsidRPr="00347160">
              <w:rPr>
                <w:rFonts w:ascii="Times New Roman" w:hAnsi="Times New Roman"/>
                <w:i/>
                <w:iCs/>
                <w:szCs w:val="22"/>
              </w:rPr>
              <w:t>A</w:t>
            </w:r>
          </w:p>
        </w:tc>
        <w:tc>
          <w:tcPr>
            <w:tcW w:w="4920" w:type="dxa"/>
            <w:vAlign w:val="center"/>
          </w:tcPr>
          <w:p w14:paraId="0DFD0115" w14:textId="77777777" w:rsidR="00162259" w:rsidRPr="00347160" w:rsidRDefault="00162259" w:rsidP="00521E1B">
            <w:pPr>
              <w:pStyle w:val="TABLE-cell"/>
              <w:keepNext/>
              <w:rPr>
                <w:rFonts w:ascii="Times New Roman" w:hAnsi="Times New Roman"/>
                <w:i/>
                <w:iCs/>
              </w:rPr>
            </w:pPr>
            <w:r w:rsidRPr="00347160">
              <w:rPr>
                <w:rFonts w:ascii="Times New Roman" w:hAnsi="Times New Roman"/>
                <w:i/>
                <w:iCs/>
              </w:rPr>
              <w:t xml:space="preserve">SC </w:t>
            </w:r>
            <w:r w:rsidRPr="00347160">
              <w:t>II</w:t>
            </w:r>
            <w:r w:rsidRPr="00347160">
              <w:rPr>
                <w:rFonts w:ascii="Times New Roman" w:hAnsi="Times New Roman"/>
                <w:i/>
                <w:iCs/>
              </w:rPr>
              <w:t xml:space="preserve"> AK</w:t>
            </w:r>
          </w:p>
          <w:p w14:paraId="3E1F44DE" w14:textId="77777777" w:rsidR="00162259" w:rsidRPr="00347160" w:rsidRDefault="00162259" w:rsidP="00521E1B">
            <w:pPr>
              <w:pStyle w:val="TABLE-cell"/>
              <w:keepNext/>
              <w:rPr>
                <w:rFonts w:ascii="Times New Roman" w:hAnsi="Times New Roman"/>
                <w:i/>
                <w:iCs/>
              </w:rPr>
            </w:pPr>
            <w:r w:rsidRPr="00347160">
              <w:rPr>
                <w:rFonts w:ascii="Courier" w:hAnsi="Courier"/>
              </w:rPr>
              <w:t>30D0D1D2D3D4D5D6D7D8D9DADBDCDDDEDF</w:t>
            </w:r>
          </w:p>
        </w:tc>
        <w:tc>
          <w:tcPr>
            <w:tcW w:w="861" w:type="dxa"/>
            <w:vAlign w:val="center"/>
          </w:tcPr>
          <w:p w14:paraId="50A1C201" w14:textId="77777777" w:rsidR="00162259" w:rsidRPr="00347160" w:rsidRDefault="00162259" w:rsidP="00521E1B">
            <w:pPr>
              <w:pStyle w:val="TABLE-cell"/>
              <w:keepNext/>
              <w:jc w:val="center"/>
            </w:pPr>
            <w:r w:rsidRPr="00347160">
              <w:t>17</w:t>
            </w:r>
          </w:p>
        </w:tc>
        <w:tc>
          <w:tcPr>
            <w:tcW w:w="861" w:type="dxa"/>
            <w:vAlign w:val="center"/>
          </w:tcPr>
          <w:p w14:paraId="689C7388" w14:textId="77777777" w:rsidR="00162259" w:rsidRPr="00347160" w:rsidRDefault="00162259" w:rsidP="00521E1B">
            <w:pPr>
              <w:pStyle w:val="TABLE-cell"/>
              <w:keepNext/>
              <w:jc w:val="center"/>
            </w:pPr>
            <w:r w:rsidRPr="00347160">
              <w:t>136</w:t>
            </w:r>
          </w:p>
        </w:tc>
      </w:tr>
      <w:tr w:rsidR="00162259" w:rsidRPr="00347160" w14:paraId="0E0C0164" w14:textId="77777777" w:rsidTr="00077BDE">
        <w:trPr>
          <w:cantSplit/>
          <w:jc w:val="center"/>
        </w:trPr>
        <w:tc>
          <w:tcPr>
            <w:tcW w:w="1940" w:type="dxa"/>
            <w:shd w:val="clear" w:color="auto" w:fill="DDDDDD"/>
            <w:vAlign w:val="center"/>
          </w:tcPr>
          <w:p w14:paraId="593A136F" w14:textId="77777777" w:rsidR="00162259" w:rsidRPr="00347160" w:rsidRDefault="00162259" w:rsidP="00521E1B">
            <w:pPr>
              <w:pStyle w:val="TABLE-cell"/>
              <w:keepNext/>
              <w:rPr>
                <w:b/>
                <w:bCs w:val="0"/>
              </w:rPr>
            </w:pPr>
            <w:r w:rsidRPr="00347160">
              <w:rPr>
                <w:b/>
                <w:bCs w:val="0"/>
              </w:rPr>
              <w:t>Outputs</w:t>
            </w:r>
          </w:p>
        </w:tc>
        <w:tc>
          <w:tcPr>
            <w:tcW w:w="710" w:type="dxa"/>
            <w:shd w:val="clear" w:color="auto" w:fill="DDDDDD"/>
            <w:vAlign w:val="center"/>
          </w:tcPr>
          <w:p w14:paraId="24085C92" w14:textId="77777777" w:rsidR="00162259" w:rsidRPr="00347160" w:rsidRDefault="00162259" w:rsidP="00521E1B">
            <w:pPr>
              <w:pStyle w:val="TABLE-cell"/>
              <w:keepNext/>
              <w:jc w:val="center"/>
              <w:rPr>
                <w:rFonts w:ascii="Times New Roman" w:hAnsi="Times New Roman"/>
                <w:i/>
                <w:iCs/>
              </w:rPr>
            </w:pPr>
          </w:p>
        </w:tc>
        <w:tc>
          <w:tcPr>
            <w:tcW w:w="4920" w:type="dxa"/>
            <w:shd w:val="clear" w:color="auto" w:fill="DDDDDD"/>
            <w:vAlign w:val="center"/>
          </w:tcPr>
          <w:p w14:paraId="6FD41F4F" w14:textId="77777777" w:rsidR="00162259" w:rsidRPr="00347160" w:rsidRDefault="00162259" w:rsidP="00521E1B">
            <w:pPr>
              <w:pStyle w:val="TABLE-cell"/>
              <w:keepNext/>
            </w:pPr>
          </w:p>
        </w:tc>
        <w:tc>
          <w:tcPr>
            <w:tcW w:w="861" w:type="dxa"/>
            <w:shd w:val="clear" w:color="auto" w:fill="DDDDDD"/>
            <w:vAlign w:val="center"/>
          </w:tcPr>
          <w:p w14:paraId="37C20479" w14:textId="77777777" w:rsidR="00162259" w:rsidRPr="00347160" w:rsidRDefault="00162259" w:rsidP="00521E1B">
            <w:pPr>
              <w:pStyle w:val="TABLE-cell"/>
              <w:keepNext/>
              <w:jc w:val="center"/>
            </w:pPr>
          </w:p>
        </w:tc>
        <w:tc>
          <w:tcPr>
            <w:tcW w:w="861" w:type="dxa"/>
            <w:shd w:val="clear" w:color="auto" w:fill="DDDDDD"/>
            <w:vAlign w:val="center"/>
          </w:tcPr>
          <w:p w14:paraId="293269A7" w14:textId="77777777" w:rsidR="00162259" w:rsidRPr="00347160" w:rsidRDefault="00162259" w:rsidP="00521E1B">
            <w:pPr>
              <w:pStyle w:val="TABLE-cell"/>
              <w:keepNext/>
              <w:jc w:val="center"/>
            </w:pPr>
          </w:p>
        </w:tc>
      </w:tr>
      <w:tr w:rsidR="00162259" w:rsidRPr="00347160" w14:paraId="592C4997" w14:textId="77777777" w:rsidTr="00077BDE">
        <w:trPr>
          <w:cantSplit/>
          <w:jc w:val="center"/>
        </w:trPr>
        <w:tc>
          <w:tcPr>
            <w:tcW w:w="1940" w:type="dxa"/>
            <w:vAlign w:val="center"/>
          </w:tcPr>
          <w:p w14:paraId="7D9E0502" w14:textId="77777777" w:rsidR="00162259" w:rsidRPr="00347160" w:rsidRDefault="00162259" w:rsidP="00521E1B">
            <w:pPr>
              <w:pStyle w:val="TABLE-cell"/>
              <w:keepNext/>
            </w:pPr>
            <w:r w:rsidRPr="00347160">
              <w:t>Ciphertext</w:t>
            </w:r>
          </w:p>
        </w:tc>
        <w:tc>
          <w:tcPr>
            <w:tcW w:w="710" w:type="dxa"/>
            <w:vAlign w:val="center"/>
          </w:tcPr>
          <w:p w14:paraId="323319F5" w14:textId="77777777" w:rsidR="00162259" w:rsidRPr="00347160" w:rsidRDefault="00162259" w:rsidP="00521E1B">
            <w:pPr>
              <w:pStyle w:val="TABLE-cell"/>
              <w:keepNext/>
              <w:jc w:val="center"/>
              <w:rPr>
                <w:rFonts w:ascii="Times New Roman" w:hAnsi="Times New Roman"/>
                <w:i/>
                <w:iCs/>
              </w:rPr>
            </w:pPr>
            <w:r w:rsidRPr="00347160">
              <w:rPr>
                <w:rFonts w:ascii="Times New Roman" w:hAnsi="Times New Roman"/>
                <w:i/>
                <w:iCs/>
              </w:rPr>
              <w:t>C</w:t>
            </w:r>
          </w:p>
        </w:tc>
        <w:tc>
          <w:tcPr>
            <w:tcW w:w="4920" w:type="dxa"/>
            <w:vAlign w:val="center"/>
          </w:tcPr>
          <w:p w14:paraId="6D77AC22" w14:textId="77777777" w:rsidR="00162259" w:rsidRPr="00347160" w:rsidRDefault="00162259" w:rsidP="00521E1B">
            <w:pPr>
              <w:pStyle w:val="TABLE-cell"/>
              <w:keepNext/>
              <w:rPr>
                <w:rFonts w:ascii="Courier" w:hAnsi="Courier"/>
              </w:rPr>
            </w:pPr>
            <w:r w:rsidRPr="00347160">
              <w:rPr>
                <w:rFonts w:ascii="Courier" w:hAnsi="Courier"/>
              </w:rPr>
              <w:t>801302FF8A7874133D414CED25B42534</w:t>
            </w:r>
            <w:r w:rsidRPr="00347160">
              <w:rPr>
                <w:rFonts w:ascii="Courier" w:hAnsi="Courier"/>
              </w:rPr>
              <w:br/>
              <w:t>D28DB0047720606B175BD52211BE68</w:t>
            </w:r>
          </w:p>
        </w:tc>
        <w:tc>
          <w:tcPr>
            <w:tcW w:w="861" w:type="dxa"/>
            <w:vAlign w:val="center"/>
          </w:tcPr>
          <w:p w14:paraId="23139648" w14:textId="77777777" w:rsidR="00162259" w:rsidRPr="00347160" w:rsidRDefault="00162259" w:rsidP="00521E1B">
            <w:pPr>
              <w:pStyle w:val="TABLE-cell"/>
              <w:keepNext/>
              <w:jc w:val="center"/>
            </w:pPr>
            <w:r w:rsidRPr="00347160">
              <w:t>31</w:t>
            </w:r>
          </w:p>
        </w:tc>
        <w:tc>
          <w:tcPr>
            <w:tcW w:w="861" w:type="dxa"/>
            <w:vAlign w:val="center"/>
          </w:tcPr>
          <w:p w14:paraId="4178FA6F" w14:textId="77777777" w:rsidR="00162259" w:rsidRPr="00347160" w:rsidRDefault="00162259" w:rsidP="00521E1B">
            <w:pPr>
              <w:pStyle w:val="TABLE-cell"/>
              <w:keepNext/>
              <w:jc w:val="center"/>
            </w:pPr>
            <w:r w:rsidRPr="00347160">
              <w:t>188</w:t>
            </w:r>
          </w:p>
        </w:tc>
      </w:tr>
      <w:tr w:rsidR="00162259" w:rsidRPr="00347160" w14:paraId="0ECF6AF8" w14:textId="77777777" w:rsidTr="00077BDE">
        <w:trPr>
          <w:cantSplit/>
          <w:jc w:val="center"/>
        </w:trPr>
        <w:tc>
          <w:tcPr>
            <w:tcW w:w="1940" w:type="dxa"/>
            <w:vAlign w:val="center"/>
          </w:tcPr>
          <w:p w14:paraId="13101AD2" w14:textId="77777777" w:rsidR="00162259" w:rsidRPr="00347160" w:rsidRDefault="00162259" w:rsidP="00521E1B">
            <w:pPr>
              <w:pStyle w:val="TABLE-cell"/>
              <w:keepNext/>
            </w:pPr>
            <w:r w:rsidRPr="00347160">
              <w:t>Authentication tag</w:t>
            </w:r>
          </w:p>
        </w:tc>
        <w:tc>
          <w:tcPr>
            <w:tcW w:w="710" w:type="dxa"/>
            <w:vAlign w:val="center"/>
          </w:tcPr>
          <w:p w14:paraId="6BE1B285" w14:textId="77777777" w:rsidR="00162259" w:rsidRPr="00347160" w:rsidRDefault="00162259" w:rsidP="00521E1B">
            <w:pPr>
              <w:pStyle w:val="TABLE-cell"/>
              <w:keepNext/>
              <w:jc w:val="center"/>
              <w:rPr>
                <w:rFonts w:ascii="Times New Roman" w:hAnsi="Times New Roman"/>
                <w:i/>
                <w:iCs/>
              </w:rPr>
            </w:pPr>
            <w:r w:rsidRPr="00347160">
              <w:rPr>
                <w:rFonts w:ascii="Times New Roman" w:hAnsi="Times New Roman"/>
                <w:i/>
                <w:iCs/>
              </w:rPr>
              <w:t>T</w:t>
            </w:r>
          </w:p>
        </w:tc>
        <w:tc>
          <w:tcPr>
            <w:tcW w:w="4920" w:type="dxa"/>
            <w:vAlign w:val="center"/>
          </w:tcPr>
          <w:p w14:paraId="4C8A760D" w14:textId="77777777" w:rsidR="00162259" w:rsidRPr="00347160" w:rsidRDefault="00162259" w:rsidP="00521E1B">
            <w:pPr>
              <w:pStyle w:val="TABLE-cell"/>
              <w:keepNext/>
              <w:rPr>
                <w:rFonts w:ascii="Courier" w:hAnsi="Courier"/>
              </w:rPr>
            </w:pPr>
            <w:r w:rsidRPr="00347160">
              <w:rPr>
                <w:rFonts w:ascii="Courier" w:hAnsi="Courier"/>
              </w:rPr>
              <w:t>41DB204D39EE6FDB8E356855</w:t>
            </w:r>
          </w:p>
        </w:tc>
        <w:tc>
          <w:tcPr>
            <w:tcW w:w="861" w:type="dxa"/>
            <w:vAlign w:val="center"/>
          </w:tcPr>
          <w:p w14:paraId="76DFB38D" w14:textId="77777777" w:rsidR="00162259" w:rsidRPr="00347160" w:rsidRDefault="00162259" w:rsidP="00521E1B">
            <w:pPr>
              <w:pStyle w:val="TABLE-cell"/>
              <w:keepNext/>
              <w:jc w:val="center"/>
            </w:pPr>
            <w:r w:rsidRPr="00347160">
              <w:t>12</w:t>
            </w:r>
          </w:p>
        </w:tc>
        <w:tc>
          <w:tcPr>
            <w:tcW w:w="861" w:type="dxa"/>
            <w:vAlign w:val="center"/>
          </w:tcPr>
          <w:p w14:paraId="7EF81876" w14:textId="77777777" w:rsidR="00162259" w:rsidRPr="00347160" w:rsidRDefault="00162259" w:rsidP="00521E1B">
            <w:pPr>
              <w:pStyle w:val="TABLE-cell"/>
              <w:keepNext/>
              <w:jc w:val="center"/>
            </w:pPr>
            <w:r w:rsidRPr="00347160">
              <w:t>96</w:t>
            </w:r>
          </w:p>
        </w:tc>
      </w:tr>
      <w:tr w:rsidR="00162259" w:rsidRPr="00347160" w14:paraId="3706100A" w14:textId="77777777" w:rsidTr="00077BDE">
        <w:trPr>
          <w:cantSplit/>
          <w:jc w:val="center"/>
        </w:trPr>
        <w:tc>
          <w:tcPr>
            <w:tcW w:w="1940" w:type="dxa"/>
            <w:vAlign w:val="center"/>
          </w:tcPr>
          <w:p w14:paraId="46476890" w14:textId="77777777" w:rsidR="00162259" w:rsidRPr="00347160" w:rsidRDefault="00162259" w:rsidP="00521E1B">
            <w:pPr>
              <w:pStyle w:val="TABLE-cell"/>
              <w:keepNext/>
            </w:pPr>
            <w:r w:rsidRPr="00347160">
              <w:t>The complete ciphered APDU</w:t>
            </w:r>
          </w:p>
        </w:tc>
        <w:tc>
          <w:tcPr>
            <w:tcW w:w="710" w:type="dxa"/>
            <w:vAlign w:val="center"/>
          </w:tcPr>
          <w:p w14:paraId="3C832631" w14:textId="77777777" w:rsidR="00162259" w:rsidRPr="00347160" w:rsidRDefault="00162259" w:rsidP="00521E1B">
            <w:pPr>
              <w:pStyle w:val="TABLE-cell"/>
              <w:keepNext/>
              <w:rPr>
                <w:rFonts w:ascii="Times New Roman" w:hAnsi="Times New Roman"/>
                <w:i/>
                <w:iCs/>
              </w:rPr>
            </w:pPr>
          </w:p>
        </w:tc>
        <w:tc>
          <w:tcPr>
            <w:tcW w:w="4920" w:type="dxa"/>
            <w:vAlign w:val="center"/>
          </w:tcPr>
          <w:p w14:paraId="0E5D0364" w14:textId="77777777" w:rsidR="00162259" w:rsidRPr="00347160" w:rsidRDefault="00162259" w:rsidP="00521E1B">
            <w:pPr>
              <w:pStyle w:val="TABLE-cell"/>
              <w:keepNext/>
              <w:rPr>
                <w:rFonts w:ascii="Times New Roman" w:hAnsi="Times New Roman"/>
                <w:i/>
                <w:iCs/>
                <w:lang w:val="de-CH"/>
              </w:rPr>
            </w:pPr>
            <w:r w:rsidRPr="00347160">
              <w:rPr>
                <w:rFonts w:ascii="Times New Roman" w:hAnsi="Times New Roman"/>
                <w:i/>
                <w:iCs/>
                <w:lang w:val="de-CH"/>
              </w:rPr>
              <w:t xml:space="preserve">TAG </w:t>
            </w:r>
            <w:r w:rsidRPr="00347160">
              <w:rPr>
                <w:lang w:val="de-CH"/>
              </w:rPr>
              <w:t>II</w:t>
            </w:r>
            <w:r w:rsidRPr="00347160">
              <w:rPr>
                <w:rFonts w:ascii="Times New Roman" w:hAnsi="Times New Roman"/>
                <w:i/>
                <w:iCs/>
                <w:lang w:val="de-CH"/>
              </w:rPr>
              <w:t xml:space="preserve"> LEN </w:t>
            </w:r>
            <w:r w:rsidRPr="00347160">
              <w:rPr>
                <w:lang w:val="de-CH"/>
              </w:rPr>
              <w:t>II</w:t>
            </w:r>
            <w:r w:rsidRPr="00347160">
              <w:rPr>
                <w:rFonts w:ascii="Times New Roman" w:hAnsi="Times New Roman"/>
                <w:i/>
                <w:iCs/>
                <w:lang w:val="de-CH"/>
              </w:rPr>
              <w:t xml:space="preserve"> SH </w:t>
            </w:r>
            <w:r w:rsidRPr="00347160">
              <w:rPr>
                <w:lang w:val="de-CH"/>
              </w:rPr>
              <w:t>II</w:t>
            </w:r>
            <w:r w:rsidRPr="00347160">
              <w:rPr>
                <w:rFonts w:ascii="Times New Roman" w:hAnsi="Times New Roman"/>
                <w:i/>
                <w:iCs/>
                <w:lang w:val="de-CH"/>
              </w:rPr>
              <w:t xml:space="preserve"> C </w:t>
            </w:r>
            <w:r w:rsidRPr="00347160">
              <w:rPr>
                <w:lang w:val="de-CH"/>
              </w:rPr>
              <w:t>II</w:t>
            </w:r>
            <w:r w:rsidRPr="00347160">
              <w:rPr>
                <w:rFonts w:ascii="Times New Roman" w:hAnsi="Times New Roman"/>
                <w:i/>
                <w:iCs/>
                <w:lang w:val="de-CH"/>
              </w:rPr>
              <w:t xml:space="preserve"> T</w:t>
            </w:r>
          </w:p>
          <w:p w14:paraId="2157C1C9" w14:textId="77777777" w:rsidR="00162259" w:rsidRPr="00347160" w:rsidRDefault="00162259" w:rsidP="00521E1B">
            <w:pPr>
              <w:pStyle w:val="TABLE-cell"/>
              <w:keepNext/>
              <w:rPr>
                <w:rFonts w:ascii="Times New Roman" w:hAnsi="Times New Roman"/>
                <w:i/>
                <w:iCs/>
              </w:rPr>
            </w:pPr>
            <w:r w:rsidRPr="00347160">
              <w:rPr>
                <w:rFonts w:ascii="Courier New" w:hAnsi="Courier New" w:cs="Courier New"/>
                <w:color w:val="000000"/>
              </w:rPr>
              <w:t>21303001234567801302FF8A7874133D</w:t>
            </w:r>
            <w:r w:rsidRPr="00347160">
              <w:rPr>
                <w:rFonts w:ascii="Courier New" w:hAnsi="Courier New" w:cs="Courier New"/>
                <w:color w:val="000000"/>
              </w:rPr>
              <w:br/>
              <w:t>414CED25B42534D28DB0047720606B17</w:t>
            </w:r>
            <w:r w:rsidRPr="00347160">
              <w:rPr>
                <w:rFonts w:ascii="Courier New" w:hAnsi="Courier New" w:cs="Courier New"/>
                <w:color w:val="000000"/>
              </w:rPr>
              <w:br/>
              <w:t>5BD52211BE6841DB204D39EE6FDB8E35</w:t>
            </w:r>
            <w:r w:rsidRPr="00347160">
              <w:rPr>
                <w:rFonts w:ascii="Courier New" w:hAnsi="Courier New" w:cs="Courier New"/>
                <w:color w:val="000000"/>
              </w:rPr>
              <w:br/>
              <w:t>6855</w:t>
            </w:r>
          </w:p>
        </w:tc>
        <w:tc>
          <w:tcPr>
            <w:tcW w:w="861" w:type="dxa"/>
            <w:vAlign w:val="center"/>
          </w:tcPr>
          <w:p w14:paraId="3EB2072C" w14:textId="77777777" w:rsidR="00162259" w:rsidRPr="00347160" w:rsidRDefault="00162259" w:rsidP="00521E1B">
            <w:pPr>
              <w:pStyle w:val="TABLE-cell"/>
              <w:keepNext/>
              <w:jc w:val="center"/>
            </w:pPr>
            <w:r w:rsidRPr="00347160">
              <w:t>50</w:t>
            </w:r>
          </w:p>
        </w:tc>
        <w:tc>
          <w:tcPr>
            <w:tcW w:w="861" w:type="dxa"/>
            <w:vAlign w:val="center"/>
          </w:tcPr>
          <w:p w14:paraId="4ECA03F1" w14:textId="77777777" w:rsidR="00162259" w:rsidRPr="00347160" w:rsidRDefault="00162259" w:rsidP="00521E1B">
            <w:pPr>
              <w:pStyle w:val="TABLE-cell"/>
              <w:keepNext/>
              <w:jc w:val="center"/>
            </w:pPr>
            <w:r w:rsidRPr="00347160">
              <w:t>400</w:t>
            </w:r>
          </w:p>
        </w:tc>
      </w:tr>
    </w:tbl>
    <w:p w14:paraId="7EA22127" w14:textId="77777777" w:rsidR="00F82099" w:rsidRDefault="00F82099" w:rsidP="00F82099">
      <w:pPr>
        <w:pStyle w:val="NOTE"/>
      </w:pPr>
      <w:bookmarkStart w:id="6893" w:name="_Toc244961070"/>
      <w:bookmarkStart w:id="6894" w:name="_Toc247390807"/>
      <w:bookmarkStart w:id="6895" w:name="_Toc249289659"/>
      <w:bookmarkStart w:id="6896" w:name="_Toc277948381"/>
      <w:bookmarkStart w:id="6897" w:name="_Toc315426471"/>
      <w:bookmarkStart w:id="6898" w:name="_Toc406524267"/>
      <w:bookmarkStart w:id="6899" w:name="_Toc437856628"/>
    </w:p>
    <w:p w14:paraId="2CDEC6FC" w14:textId="77777777" w:rsidR="00162259" w:rsidRPr="00F82099" w:rsidRDefault="00162259" w:rsidP="00F82099">
      <w:pPr>
        <w:pStyle w:val="ANNEX-heading1"/>
      </w:pPr>
      <w:bookmarkStart w:id="6900" w:name="_Toc97127322"/>
      <w:r w:rsidRPr="00F82099">
        <w:t>The AARQ APDU</w:t>
      </w:r>
      <w:bookmarkEnd w:id="6893"/>
      <w:bookmarkEnd w:id="6894"/>
      <w:bookmarkEnd w:id="6895"/>
      <w:bookmarkEnd w:id="6896"/>
      <w:bookmarkEnd w:id="6897"/>
      <w:bookmarkEnd w:id="6898"/>
      <w:bookmarkEnd w:id="6899"/>
      <w:bookmarkEnd w:id="6900"/>
    </w:p>
    <w:p w14:paraId="79848816" w14:textId="77777777" w:rsidR="00162259" w:rsidRPr="00347160" w:rsidRDefault="00162259" w:rsidP="00F82099">
      <w:pPr>
        <w:pStyle w:val="PARAGRAPH"/>
      </w:pPr>
      <w:r w:rsidRPr="00347160">
        <w:t>In this example, the following values are used:</w:t>
      </w:r>
    </w:p>
    <w:p w14:paraId="6C65AC53" w14:textId="77777777" w:rsidR="00162259" w:rsidRPr="00347160" w:rsidRDefault="00162259" w:rsidP="00695ACD">
      <w:pPr>
        <w:pStyle w:val="ListBullet"/>
        <w:numPr>
          <w:ilvl w:val="0"/>
          <w:numId w:val="45"/>
        </w:numPr>
      </w:pPr>
      <w:r w:rsidRPr="00347160">
        <w:t>Application-Context-Name: Logical_Name_Referencing_With_Ciphering;</w:t>
      </w:r>
    </w:p>
    <w:p w14:paraId="1390E191" w14:textId="77777777" w:rsidR="00162259" w:rsidRPr="00347160" w:rsidRDefault="00162259" w:rsidP="00695ACD">
      <w:pPr>
        <w:pStyle w:val="ListBullet"/>
        <w:numPr>
          <w:ilvl w:val="0"/>
          <w:numId w:val="45"/>
        </w:numPr>
      </w:pPr>
      <w:r w:rsidRPr="00347160">
        <w:t>Calling-AP-Title (carries the System title): 4D4D4D0000BC614E;</w:t>
      </w:r>
    </w:p>
    <w:p w14:paraId="382A436E" w14:textId="77777777" w:rsidR="00162259" w:rsidRPr="00347160" w:rsidRDefault="00162259" w:rsidP="00695ACD">
      <w:pPr>
        <w:pStyle w:val="ListBullet"/>
        <w:numPr>
          <w:ilvl w:val="0"/>
          <w:numId w:val="45"/>
        </w:numPr>
      </w:pPr>
      <w:r w:rsidRPr="00347160">
        <w:t>Mechanism-Name: COSEM_Low_Level_Security;</w:t>
      </w:r>
    </w:p>
    <w:p w14:paraId="48699EF0" w14:textId="77777777" w:rsidR="00162259" w:rsidRPr="00347160" w:rsidRDefault="00162259" w:rsidP="00695ACD">
      <w:pPr>
        <w:pStyle w:val="ListBullet"/>
        <w:numPr>
          <w:ilvl w:val="0"/>
          <w:numId w:val="45"/>
        </w:numPr>
      </w:pPr>
      <w:r w:rsidRPr="00347160">
        <w:t>Calling-Authentication-Value: 12345678</w:t>
      </w:r>
      <w:r w:rsidR="005776C1">
        <w:t>.</w:t>
      </w:r>
    </w:p>
    <w:p w14:paraId="17033E13" w14:textId="07E63A4E" w:rsidR="00162259" w:rsidRPr="00347160" w:rsidRDefault="00F013DC" w:rsidP="00F82099">
      <w:pPr>
        <w:pStyle w:val="PARAGRAPH"/>
      </w:pPr>
      <w:r>
        <w:t xml:space="preserve">The BER encoding of the AARQ APDU is shown in </w:t>
      </w:r>
      <w:r w:rsidR="00C40FCE">
        <w:fldChar w:fldCharType="begin"/>
      </w:r>
      <w:r w:rsidR="00C40FCE">
        <w:instrText xml:space="preserve"> REF _Ref421555322 \h </w:instrText>
      </w:r>
      <w:r w:rsidR="00C40FCE">
        <w:fldChar w:fldCharType="separate"/>
      </w:r>
      <w:r w:rsidR="00DC4BE9">
        <w:t>Table E.</w:t>
      </w:r>
      <w:r w:rsidR="00DC4BE9">
        <w:rPr>
          <w:noProof/>
        </w:rPr>
        <w:t>3</w:t>
      </w:r>
      <w:r w:rsidR="00C40FCE">
        <w:fldChar w:fldCharType="end"/>
      </w:r>
      <w:r w:rsidR="005776C1">
        <w:t>.</w:t>
      </w:r>
    </w:p>
    <w:p w14:paraId="72710D0E" w14:textId="4004B33C" w:rsidR="00162259" w:rsidRPr="00347160" w:rsidRDefault="00913BF0" w:rsidP="00162259">
      <w:pPr>
        <w:pStyle w:val="TABLE-title"/>
      </w:pPr>
      <w:bookmarkStart w:id="6901" w:name="_Ref421555322"/>
      <w:bookmarkStart w:id="6902" w:name="_Toc249289873"/>
      <w:bookmarkStart w:id="6903" w:name="_Toc277948686"/>
      <w:bookmarkStart w:id="6904" w:name="_Toc279397440"/>
      <w:bookmarkStart w:id="6905" w:name="_Toc315426581"/>
      <w:bookmarkStart w:id="6906" w:name="_Toc355266135"/>
      <w:bookmarkStart w:id="6907" w:name="_Toc406428516"/>
      <w:bookmarkStart w:id="6908" w:name="_Toc437856819"/>
      <w:bookmarkStart w:id="6909" w:name="_Toc97127532"/>
      <w:r>
        <w:lastRenderedPageBreak/>
        <w:t>Table E.</w:t>
      </w:r>
      <w:fldSimple w:instr=" SEQ Table_E. \* ARABIC ">
        <w:r w:rsidR="00DC4BE9">
          <w:rPr>
            <w:noProof/>
          </w:rPr>
          <w:t>3</w:t>
        </w:r>
      </w:fldSimple>
      <w:bookmarkEnd w:id="6901"/>
      <w:r>
        <w:t xml:space="preserve"> – </w:t>
      </w:r>
      <w:r w:rsidR="00162259" w:rsidRPr="00347160">
        <w:rPr>
          <w:iCs/>
        </w:rPr>
        <w:t xml:space="preserve">BER </w:t>
      </w:r>
      <w:r w:rsidR="00162259" w:rsidRPr="00347160">
        <w:t>encoding</w:t>
      </w:r>
      <w:r w:rsidR="00162259" w:rsidRPr="00347160">
        <w:rPr>
          <w:iCs/>
        </w:rPr>
        <w:t xml:space="preserve"> of the AARQ APDU</w:t>
      </w:r>
      <w:bookmarkEnd w:id="6902"/>
      <w:bookmarkEnd w:id="6903"/>
      <w:bookmarkEnd w:id="6904"/>
      <w:bookmarkEnd w:id="6905"/>
      <w:bookmarkEnd w:id="6906"/>
      <w:bookmarkEnd w:id="6907"/>
      <w:bookmarkEnd w:id="6908"/>
      <w:bookmarkEnd w:id="6909"/>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82"/>
        <w:gridCol w:w="2388"/>
      </w:tblGrid>
      <w:tr w:rsidR="00162259" w:rsidRPr="00347160" w14:paraId="308A010C" w14:textId="77777777" w:rsidTr="00077BDE">
        <w:trPr>
          <w:cantSplit/>
          <w:jc w:val="center"/>
        </w:trPr>
        <w:tc>
          <w:tcPr>
            <w:tcW w:w="6848" w:type="dxa"/>
          </w:tcPr>
          <w:p w14:paraId="760ECE17" w14:textId="77777777" w:rsidR="00162259" w:rsidRPr="00347160" w:rsidRDefault="00162259" w:rsidP="00521E1B">
            <w:pPr>
              <w:pStyle w:val="TABLE-cell"/>
              <w:keepNext/>
              <w:rPr>
                <w:rFonts w:ascii="Courier New" w:hAnsi="Courier New" w:cs="Courier New"/>
                <w:iCs/>
              </w:rPr>
            </w:pPr>
            <w:r w:rsidRPr="00347160">
              <w:rPr>
                <w:rFonts w:ascii="Courier New" w:hAnsi="Courier New" w:cs="Courier New"/>
                <w:iCs/>
                <w:color w:val="000000"/>
              </w:rPr>
              <w:t>// encoding of the tag of the AARQ APDU ([APPLICATION 0], Application)</w:t>
            </w:r>
          </w:p>
        </w:tc>
        <w:tc>
          <w:tcPr>
            <w:tcW w:w="2444" w:type="dxa"/>
            <w:vAlign w:val="center"/>
          </w:tcPr>
          <w:p w14:paraId="310539E0"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60</w:t>
            </w:r>
          </w:p>
        </w:tc>
      </w:tr>
      <w:tr w:rsidR="00162259" w:rsidRPr="00347160" w14:paraId="775D8052" w14:textId="77777777" w:rsidTr="00077BDE">
        <w:trPr>
          <w:cantSplit/>
          <w:jc w:val="center"/>
        </w:trPr>
        <w:tc>
          <w:tcPr>
            <w:tcW w:w="6848" w:type="dxa"/>
          </w:tcPr>
          <w:p w14:paraId="3956E574" w14:textId="77777777" w:rsidR="00162259" w:rsidRPr="00347160" w:rsidRDefault="00162259" w:rsidP="00521E1B">
            <w:pPr>
              <w:pStyle w:val="TABLE-cell"/>
              <w:keepNext/>
              <w:rPr>
                <w:rFonts w:ascii="Courier New" w:hAnsi="Courier New" w:cs="Courier New"/>
                <w:iCs/>
              </w:rPr>
            </w:pPr>
            <w:r w:rsidRPr="00347160">
              <w:rPr>
                <w:rFonts w:ascii="Courier New" w:hAnsi="Courier New" w:cs="Courier New"/>
                <w:iCs/>
                <w:color w:val="000000"/>
              </w:rPr>
              <w:t>// encoding of the length of the AARQ’s contents field (102 octets)</w:t>
            </w:r>
          </w:p>
        </w:tc>
        <w:tc>
          <w:tcPr>
            <w:tcW w:w="2444" w:type="dxa"/>
            <w:vAlign w:val="center"/>
          </w:tcPr>
          <w:p w14:paraId="55AD608A"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66</w:t>
            </w:r>
          </w:p>
        </w:tc>
      </w:tr>
      <w:tr w:rsidR="00162259" w:rsidRPr="00347160" w14:paraId="325A7D3C" w14:textId="77777777" w:rsidTr="00077BDE">
        <w:trPr>
          <w:cantSplit/>
          <w:jc w:val="center"/>
        </w:trPr>
        <w:tc>
          <w:tcPr>
            <w:tcW w:w="6848" w:type="dxa"/>
          </w:tcPr>
          <w:p w14:paraId="5910C319" w14:textId="77777777" w:rsidR="00162259" w:rsidRPr="00347160" w:rsidRDefault="00162259" w:rsidP="00521E1B">
            <w:pPr>
              <w:pStyle w:val="TABLE-cell"/>
              <w:keepNext/>
              <w:rPr>
                <w:rFonts w:ascii="Courier New" w:hAnsi="Courier New" w:cs="Courier New"/>
                <w:i/>
              </w:rPr>
            </w:pPr>
            <w:r w:rsidRPr="00347160">
              <w:rPr>
                <w:rFonts w:ascii="Courier New" w:hAnsi="Courier New" w:cs="Courier New"/>
                <w:i/>
                <w:color w:val="000000"/>
              </w:rPr>
              <w:t xml:space="preserve">-- protocol-version field ([0], </w:t>
            </w:r>
            <w:r w:rsidRPr="00347160">
              <w:rPr>
                <w:rFonts w:ascii="Courier New" w:hAnsi="Courier New" w:cs="Courier New"/>
                <w:b/>
                <w:bCs w:val="0"/>
                <w:i/>
                <w:color w:val="000000"/>
              </w:rPr>
              <w:t xml:space="preserve">IMPLICIT BIT STRING </w:t>
            </w:r>
            <w:r w:rsidRPr="00347160">
              <w:rPr>
                <w:rFonts w:ascii="Courier New" w:hAnsi="Courier New" w:cs="Courier New"/>
                <w:i/>
                <w:color w:val="000000"/>
              </w:rPr>
              <w:t xml:space="preserve">{ version 1 (0) } </w:t>
            </w:r>
            <w:r w:rsidRPr="00347160">
              <w:rPr>
                <w:rFonts w:ascii="Courier New" w:hAnsi="Courier New" w:cs="Courier New"/>
                <w:b/>
                <w:bCs w:val="0"/>
                <w:i/>
                <w:color w:val="000000"/>
              </w:rPr>
              <w:t xml:space="preserve">DEFAULT </w:t>
            </w:r>
            <w:r w:rsidRPr="00347160">
              <w:rPr>
                <w:rFonts w:ascii="Courier New" w:hAnsi="Courier New" w:cs="Courier New"/>
                <w:i/>
                <w:color w:val="000000"/>
              </w:rPr>
              <w:t>{ version1 }</w:t>
            </w:r>
          </w:p>
        </w:tc>
        <w:tc>
          <w:tcPr>
            <w:tcW w:w="2444" w:type="dxa"/>
            <w:vAlign w:val="center"/>
          </w:tcPr>
          <w:p w14:paraId="731972EA" w14:textId="77777777" w:rsidR="00162259" w:rsidRPr="00347160" w:rsidRDefault="00162259" w:rsidP="00521E1B">
            <w:pPr>
              <w:pStyle w:val="TABLE-cell"/>
              <w:keepNext/>
              <w:rPr>
                <w:rFonts w:ascii="Courier New" w:hAnsi="Courier New" w:cs="Courier New"/>
              </w:rPr>
            </w:pPr>
          </w:p>
        </w:tc>
      </w:tr>
      <w:tr w:rsidR="00162259" w:rsidRPr="00347160" w14:paraId="4D4F1CE9" w14:textId="77777777" w:rsidTr="00077BDE">
        <w:trPr>
          <w:cantSplit/>
          <w:jc w:val="center"/>
        </w:trPr>
        <w:tc>
          <w:tcPr>
            <w:tcW w:w="6848" w:type="dxa"/>
          </w:tcPr>
          <w:p w14:paraId="548334F2"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xml:space="preserve">// no encoding, thus it is considered with its </w:t>
            </w:r>
            <w:r w:rsidRPr="00347160">
              <w:rPr>
                <w:rFonts w:ascii="Courier New" w:hAnsi="Courier New" w:cs="Courier New"/>
                <w:b/>
                <w:bCs w:val="0"/>
                <w:iCs/>
                <w:color w:val="000000"/>
              </w:rPr>
              <w:t>DEFAULT</w:t>
            </w:r>
            <w:r w:rsidRPr="00347160">
              <w:rPr>
                <w:rFonts w:ascii="Courier New" w:hAnsi="Courier New" w:cs="Courier New"/>
                <w:iCs/>
                <w:color w:val="000000"/>
              </w:rPr>
              <w:t xml:space="preserve"> value</w:t>
            </w:r>
          </w:p>
        </w:tc>
        <w:tc>
          <w:tcPr>
            <w:tcW w:w="2444" w:type="dxa"/>
            <w:vAlign w:val="center"/>
          </w:tcPr>
          <w:p w14:paraId="48931310" w14:textId="77777777" w:rsidR="00162259" w:rsidRPr="00347160" w:rsidRDefault="00162259" w:rsidP="00521E1B">
            <w:pPr>
              <w:pStyle w:val="TABLE-cell"/>
              <w:keepNext/>
              <w:rPr>
                <w:rFonts w:ascii="Courier New" w:hAnsi="Courier New" w:cs="Courier New"/>
              </w:rPr>
            </w:pPr>
          </w:p>
        </w:tc>
      </w:tr>
      <w:tr w:rsidR="00162259" w:rsidRPr="00347160" w14:paraId="31CFBA94" w14:textId="77777777" w:rsidTr="00077BDE">
        <w:trPr>
          <w:cantSplit/>
          <w:jc w:val="center"/>
        </w:trPr>
        <w:tc>
          <w:tcPr>
            <w:tcW w:w="6848" w:type="dxa"/>
          </w:tcPr>
          <w:p w14:paraId="6F14F726"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
                <w:color w:val="000000"/>
              </w:rPr>
              <w:t>-- encoding of the fields of the Kernel</w:t>
            </w:r>
          </w:p>
        </w:tc>
        <w:tc>
          <w:tcPr>
            <w:tcW w:w="2444" w:type="dxa"/>
            <w:vAlign w:val="center"/>
          </w:tcPr>
          <w:p w14:paraId="125A6B36" w14:textId="77777777" w:rsidR="00162259" w:rsidRPr="00347160" w:rsidRDefault="00162259" w:rsidP="00521E1B">
            <w:pPr>
              <w:pStyle w:val="TABLE-cell"/>
              <w:keepNext/>
              <w:rPr>
                <w:rFonts w:ascii="Courier New" w:hAnsi="Courier New" w:cs="Courier New"/>
              </w:rPr>
            </w:pPr>
          </w:p>
        </w:tc>
      </w:tr>
      <w:tr w:rsidR="00162259" w:rsidRPr="00347160" w14:paraId="337B3AAE" w14:textId="77777777" w:rsidTr="00077BDE">
        <w:trPr>
          <w:cantSplit/>
          <w:jc w:val="center"/>
        </w:trPr>
        <w:tc>
          <w:tcPr>
            <w:tcW w:w="6848" w:type="dxa"/>
          </w:tcPr>
          <w:p w14:paraId="09358FF1" w14:textId="77777777" w:rsidR="00162259" w:rsidRPr="00347160" w:rsidRDefault="00162259" w:rsidP="00521E1B">
            <w:pPr>
              <w:pStyle w:val="TABLE-cell"/>
              <w:keepNext/>
              <w:rPr>
                <w:rFonts w:ascii="Courier New" w:hAnsi="Courier New" w:cs="Courier New"/>
                <w:i/>
              </w:rPr>
            </w:pPr>
            <w:r w:rsidRPr="00347160">
              <w:rPr>
                <w:rFonts w:ascii="Courier New" w:hAnsi="Courier New" w:cs="Courier New"/>
                <w:i/>
                <w:color w:val="000000"/>
              </w:rPr>
              <w:t xml:space="preserve">-- application-context-name field ([1], Application-context-name, </w:t>
            </w:r>
            <w:r w:rsidRPr="00347160">
              <w:rPr>
                <w:rFonts w:ascii="Courier New" w:hAnsi="Courier New" w:cs="Courier New"/>
                <w:b/>
                <w:bCs w:val="0"/>
                <w:i/>
                <w:color w:val="000000"/>
              </w:rPr>
              <w:t>OBJECT IDENTIFIER</w:t>
            </w:r>
            <w:r w:rsidRPr="00347160">
              <w:rPr>
                <w:rFonts w:ascii="Courier New" w:hAnsi="Courier New" w:cs="Courier New"/>
                <w:i/>
                <w:color w:val="000000"/>
              </w:rPr>
              <w:t>)</w:t>
            </w:r>
          </w:p>
        </w:tc>
        <w:tc>
          <w:tcPr>
            <w:tcW w:w="2444" w:type="dxa"/>
            <w:vAlign w:val="center"/>
          </w:tcPr>
          <w:p w14:paraId="66DFD1A9" w14:textId="77777777" w:rsidR="00162259" w:rsidRPr="00347160" w:rsidRDefault="00162259" w:rsidP="00521E1B">
            <w:pPr>
              <w:pStyle w:val="TABLE-cell"/>
              <w:keepNext/>
              <w:rPr>
                <w:rFonts w:ascii="Courier New" w:hAnsi="Courier New" w:cs="Courier New"/>
              </w:rPr>
            </w:pPr>
          </w:p>
        </w:tc>
      </w:tr>
      <w:tr w:rsidR="00162259" w:rsidRPr="00347160" w14:paraId="079B4693" w14:textId="77777777" w:rsidTr="00077BDE">
        <w:trPr>
          <w:cantSplit/>
          <w:jc w:val="center"/>
        </w:trPr>
        <w:tc>
          <w:tcPr>
            <w:tcW w:w="6848" w:type="dxa"/>
          </w:tcPr>
          <w:p w14:paraId="1986E979" w14:textId="77777777" w:rsidR="00162259" w:rsidRPr="00347160" w:rsidRDefault="00162259" w:rsidP="00521E1B">
            <w:pPr>
              <w:pStyle w:val="TABLE-cell"/>
              <w:keepNext/>
              <w:rPr>
                <w:rFonts w:ascii="Courier New" w:hAnsi="Courier New" w:cs="Courier New"/>
                <w:iCs/>
              </w:rPr>
            </w:pPr>
            <w:r w:rsidRPr="00347160">
              <w:rPr>
                <w:rFonts w:ascii="Courier New" w:hAnsi="Courier New" w:cs="Courier New"/>
                <w:iCs/>
                <w:color w:val="000000"/>
              </w:rPr>
              <w:t>// encoding of the tag ([1], Context-specific)</w:t>
            </w:r>
          </w:p>
        </w:tc>
        <w:tc>
          <w:tcPr>
            <w:tcW w:w="2444" w:type="dxa"/>
            <w:vAlign w:val="center"/>
          </w:tcPr>
          <w:p w14:paraId="67B78CA3"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A1</w:t>
            </w:r>
          </w:p>
        </w:tc>
      </w:tr>
      <w:tr w:rsidR="00162259" w:rsidRPr="00347160" w14:paraId="576E5B0F" w14:textId="77777777" w:rsidTr="00077BDE">
        <w:trPr>
          <w:cantSplit/>
          <w:jc w:val="center"/>
        </w:trPr>
        <w:tc>
          <w:tcPr>
            <w:tcW w:w="6848" w:type="dxa"/>
          </w:tcPr>
          <w:p w14:paraId="6AEF2474"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length of the tagged component’s value field</w:t>
            </w:r>
          </w:p>
        </w:tc>
        <w:tc>
          <w:tcPr>
            <w:tcW w:w="2444" w:type="dxa"/>
            <w:vAlign w:val="center"/>
          </w:tcPr>
          <w:p w14:paraId="7356790A"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09</w:t>
            </w:r>
          </w:p>
        </w:tc>
      </w:tr>
      <w:tr w:rsidR="00162259" w:rsidRPr="00347160" w14:paraId="2AB957EC" w14:textId="77777777" w:rsidTr="00077BDE">
        <w:trPr>
          <w:cantSplit/>
          <w:jc w:val="center"/>
        </w:trPr>
        <w:tc>
          <w:tcPr>
            <w:tcW w:w="6848" w:type="dxa"/>
          </w:tcPr>
          <w:p w14:paraId="3FA833FA"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choice for application-context-name (</w:t>
            </w:r>
            <w:r w:rsidRPr="00347160">
              <w:rPr>
                <w:rFonts w:ascii="Courier New" w:hAnsi="Courier New" w:cs="Courier New"/>
                <w:b/>
                <w:bCs w:val="0"/>
                <w:iCs/>
                <w:color w:val="000000"/>
              </w:rPr>
              <w:t>OBJECT IDENTIFIER</w:t>
            </w:r>
            <w:r w:rsidRPr="00347160">
              <w:rPr>
                <w:rFonts w:ascii="Courier New" w:hAnsi="Courier New" w:cs="Courier New"/>
                <w:iCs/>
                <w:color w:val="000000"/>
              </w:rPr>
              <w:t>, Universal)</w:t>
            </w:r>
          </w:p>
        </w:tc>
        <w:tc>
          <w:tcPr>
            <w:tcW w:w="2444" w:type="dxa"/>
            <w:vAlign w:val="center"/>
          </w:tcPr>
          <w:p w14:paraId="32DEDC62"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06</w:t>
            </w:r>
          </w:p>
        </w:tc>
      </w:tr>
      <w:tr w:rsidR="00162259" w:rsidRPr="00347160" w14:paraId="143C5EEC" w14:textId="77777777" w:rsidTr="00077BDE">
        <w:trPr>
          <w:cantSplit/>
          <w:jc w:val="center"/>
        </w:trPr>
        <w:tc>
          <w:tcPr>
            <w:tcW w:w="6848" w:type="dxa"/>
          </w:tcPr>
          <w:p w14:paraId="236EB4AE"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xml:space="preserve">// encoding of the length of the Object Identifier’s value field </w:t>
            </w:r>
          </w:p>
        </w:tc>
        <w:tc>
          <w:tcPr>
            <w:tcW w:w="2444" w:type="dxa"/>
            <w:vAlign w:val="center"/>
          </w:tcPr>
          <w:p w14:paraId="691636AC"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07</w:t>
            </w:r>
          </w:p>
        </w:tc>
      </w:tr>
      <w:tr w:rsidR="00162259" w:rsidRPr="00347160" w14:paraId="2920936D" w14:textId="77777777" w:rsidTr="00077BDE">
        <w:trPr>
          <w:cantSplit/>
          <w:jc w:val="center"/>
        </w:trPr>
        <w:tc>
          <w:tcPr>
            <w:tcW w:w="6848" w:type="dxa"/>
          </w:tcPr>
          <w:p w14:paraId="6B122F91"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value of the Object Identifier</w:t>
            </w:r>
          </w:p>
        </w:tc>
        <w:tc>
          <w:tcPr>
            <w:tcW w:w="2444" w:type="dxa"/>
            <w:vAlign w:val="center"/>
          </w:tcPr>
          <w:p w14:paraId="33B7B17B"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color w:val="000000"/>
              </w:rPr>
              <w:t xml:space="preserve">    60857405080103</w:t>
            </w:r>
          </w:p>
        </w:tc>
      </w:tr>
      <w:tr w:rsidR="00162259" w:rsidRPr="00347160" w14:paraId="41BA118A" w14:textId="77777777" w:rsidTr="00077BDE">
        <w:trPr>
          <w:cantSplit/>
          <w:jc w:val="center"/>
        </w:trPr>
        <w:tc>
          <w:tcPr>
            <w:tcW w:w="6848" w:type="dxa"/>
          </w:tcPr>
          <w:p w14:paraId="61C48AF9"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
                <w:color w:val="000000"/>
              </w:rPr>
              <w:t>-- encoding of the calling-AP-title field</w:t>
            </w:r>
          </w:p>
        </w:tc>
        <w:tc>
          <w:tcPr>
            <w:tcW w:w="2444" w:type="dxa"/>
            <w:vAlign w:val="center"/>
          </w:tcPr>
          <w:p w14:paraId="4C144C25" w14:textId="77777777" w:rsidR="00162259" w:rsidRPr="00347160" w:rsidRDefault="00162259" w:rsidP="00521E1B">
            <w:pPr>
              <w:pStyle w:val="TABLE-col-heading"/>
              <w:jc w:val="left"/>
              <w:rPr>
                <w:rFonts w:ascii="Courier New" w:hAnsi="Courier New" w:cs="Courier New"/>
                <w:b w:val="0"/>
                <w:bCs w:val="0"/>
              </w:rPr>
            </w:pPr>
          </w:p>
        </w:tc>
      </w:tr>
      <w:tr w:rsidR="00162259" w:rsidRPr="00347160" w14:paraId="29D77E02" w14:textId="77777777" w:rsidTr="00077BDE">
        <w:trPr>
          <w:cantSplit/>
          <w:jc w:val="center"/>
        </w:trPr>
        <w:tc>
          <w:tcPr>
            <w:tcW w:w="6848" w:type="dxa"/>
          </w:tcPr>
          <w:p w14:paraId="1A3FBCC4"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tag ([6], Context-specific)</w:t>
            </w:r>
          </w:p>
        </w:tc>
        <w:tc>
          <w:tcPr>
            <w:tcW w:w="2444" w:type="dxa"/>
            <w:vAlign w:val="center"/>
          </w:tcPr>
          <w:p w14:paraId="1A3978AE" w14:textId="77777777" w:rsidR="00162259" w:rsidRPr="00347160" w:rsidRDefault="00162259" w:rsidP="00521E1B">
            <w:pPr>
              <w:pStyle w:val="TABLE-col-heading"/>
              <w:jc w:val="left"/>
              <w:rPr>
                <w:rFonts w:ascii="Courier New" w:hAnsi="Courier New" w:cs="Courier New"/>
                <w:b w:val="0"/>
                <w:bCs w:val="0"/>
              </w:rPr>
            </w:pPr>
            <w:r w:rsidRPr="00347160">
              <w:rPr>
                <w:rFonts w:ascii="Courier New" w:hAnsi="Courier New" w:cs="Courier New"/>
                <w:b w:val="0"/>
                <w:bCs w:val="0"/>
              </w:rPr>
              <w:t>A6</w:t>
            </w:r>
          </w:p>
        </w:tc>
      </w:tr>
      <w:tr w:rsidR="00162259" w:rsidRPr="00347160" w14:paraId="170689CC" w14:textId="77777777" w:rsidTr="00077BDE">
        <w:trPr>
          <w:cantSplit/>
          <w:jc w:val="center"/>
        </w:trPr>
        <w:tc>
          <w:tcPr>
            <w:tcW w:w="6848" w:type="dxa"/>
          </w:tcPr>
          <w:p w14:paraId="4B09E18D"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length of the tagged component’s value field</w:t>
            </w:r>
          </w:p>
        </w:tc>
        <w:tc>
          <w:tcPr>
            <w:tcW w:w="2444" w:type="dxa"/>
            <w:vAlign w:val="center"/>
          </w:tcPr>
          <w:p w14:paraId="551EBB5C" w14:textId="77777777" w:rsidR="00162259" w:rsidRPr="00347160" w:rsidRDefault="00162259" w:rsidP="00521E1B">
            <w:pPr>
              <w:pStyle w:val="TABLE-col-heading"/>
              <w:jc w:val="left"/>
              <w:rPr>
                <w:rFonts w:ascii="Courier New" w:hAnsi="Courier New" w:cs="Courier New"/>
                <w:b w:val="0"/>
                <w:bCs w:val="0"/>
              </w:rPr>
            </w:pPr>
            <w:r w:rsidRPr="00347160">
              <w:rPr>
                <w:rFonts w:ascii="Courier New" w:hAnsi="Courier New" w:cs="Courier New"/>
                <w:b w:val="0"/>
                <w:bCs w:val="0"/>
              </w:rPr>
              <w:t xml:space="preserve"> 0A</w:t>
            </w:r>
          </w:p>
        </w:tc>
      </w:tr>
      <w:tr w:rsidR="00162259" w:rsidRPr="00347160" w14:paraId="281C07FF" w14:textId="77777777" w:rsidTr="00077BDE">
        <w:trPr>
          <w:cantSplit/>
          <w:jc w:val="center"/>
        </w:trPr>
        <w:tc>
          <w:tcPr>
            <w:tcW w:w="6848" w:type="dxa"/>
          </w:tcPr>
          <w:p w14:paraId="70E1149F" w14:textId="77777777" w:rsidR="00162259" w:rsidRPr="00347160" w:rsidRDefault="00162259" w:rsidP="00521E1B">
            <w:pPr>
              <w:pStyle w:val="TABLE-cell"/>
              <w:keepNext/>
              <w:rPr>
                <w:rFonts w:ascii="Courier New" w:hAnsi="Courier New" w:cs="Courier New"/>
                <w:iCs/>
              </w:rPr>
            </w:pPr>
            <w:r w:rsidRPr="00347160">
              <w:rPr>
                <w:rFonts w:ascii="Courier New" w:hAnsi="Courier New" w:cs="Courier New"/>
                <w:iCs/>
              </w:rPr>
              <w:t>// encoding of the type ([4], Universal, Octetstring type)</w:t>
            </w:r>
          </w:p>
        </w:tc>
        <w:tc>
          <w:tcPr>
            <w:tcW w:w="2444" w:type="dxa"/>
            <w:vAlign w:val="center"/>
          </w:tcPr>
          <w:p w14:paraId="05E11CD7" w14:textId="77777777" w:rsidR="00162259" w:rsidRPr="00347160" w:rsidRDefault="00162259" w:rsidP="00521E1B">
            <w:pPr>
              <w:pStyle w:val="TABLE-col-heading"/>
              <w:jc w:val="left"/>
              <w:rPr>
                <w:rFonts w:ascii="Courier New" w:hAnsi="Courier New" w:cs="Courier New"/>
                <w:b w:val="0"/>
                <w:bCs w:val="0"/>
              </w:rPr>
            </w:pPr>
            <w:r w:rsidRPr="00347160">
              <w:rPr>
                <w:rFonts w:ascii="Courier New" w:hAnsi="Courier New" w:cs="Courier New"/>
                <w:b w:val="0"/>
                <w:bCs w:val="0"/>
              </w:rPr>
              <w:t xml:space="preserve">  04</w:t>
            </w:r>
          </w:p>
        </w:tc>
      </w:tr>
      <w:tr w:rsidR="00162259" w:rsidRPr="00347160" w14:paraId="4EF3EF56" w14:textId="77777777" w:rsidTr="00077BDE">
        <w:trPr>
          <w:cantSplit/>
          <w:jc w:val="center"/>
        </w:trPr>
        <w:tc>
          <w:tcPr>
            <w:tcW w:w="6848" w:type="dxa"/>
          </w:tcPr>
          <w:p w14:paraId="566B9BB3" w14:textId="77777777" w:rsidR="00162259" w:rsidRPr="00347160" w:rsidRDefault="00162259" w:rsidP="00521E1B">
            <w:pPr>
              <w:pStyle w:val="TABLE-cell"/>
              <w:keepNext/>
              <w:rPr>
                <w:rFonts w:ascii="Courier New" w:hAnsi="Courier New" w:cs="Courier New"/>
                <w:iCs/>
              </w:rPr>
            </w:pPr>
            <w:r w:rsidRPr="00347160">
              <w:rPr>
                <w:rFonts w:ascii="Courier New" w:hAnsi="Courier New" w:cs="Courier New"/>
                <w:iCs/>
              </w:rPr>
              <w:t>// encoding of the length of the calling-AP-title-field</w:t>
            </w:r>
          </w:p>
        </w:tc>
        <w:tc>
          <w:tcPr>
            <w:tcW w:w="2444" w:type="dxa"/>
            <w:vAlign w:val="center"/>
          </w:tcPr>
          <w:p w14:paraId="7941089A" w14:textId="77777777" w:rsidR="00162259" w:rsidRPr="00347160" w:rsidRDefault="00162259" w:rsidP="00521E1B">
            <w:pPr>
              <w:pStyle w:val="TABLE-col-heading"/>
              <w:jc w:val="left"/>
              <w:rPr>
                <w:rFonts w:ascii="Courier New" w:hAnsi="Courier New" w:cs="Courier New"/>
                <w:b w:val="0"/>
                <w:bCs w:val="0"/>
              </w:rPr>
            </w:pPr>
            <w:r w:rsidRPr="00347160">
              <w:rPr>
                <w:rFonts w:ascii="Courier New" w:hAnsi="Courier New" w:cs="Courier New"/>
                <w:b w:val="0"/>
                <w:bCs w:val="0"/>
              </w:rPr>
              <w:t xml:space="preserve">   08</w:t>
            </w:r>
          </w:p>
        </w:tc>
      </w:tr>
      <w:tr w:rsidR="00162259" w:rsidRPr="00347160" w14:paraId="654745D1" w14:textId="77777777" w:rsidTr="00077BDE">
        <w:trPr>
          <w:cantSplit/>
          <w:jc w:val="center"/>
        </w:trPr>
        <w:tc>
          <w:tcPr>
            <w:tcW w:w="6848" w:type="dxa"/>
          </w:tcPr>
          <w:p w14:paraId="7F318596" w14:textId="77777777" w:rsidR="00162259" w:rsidRPr="00347160" w:rsidRDefault="00162259" w:rsidP="00521E1B">
            <w:pPr>
              <w:pStyle w:val="TABLE-cell"/>
              <w:keepNext/>
              <w:rPr>
                <w:rFonts w:ascii="Courier New" w:hAnsi="Courier New" w:cs="Courier New"/>
                <w:iCs/>
              </w:rPr>
            </w:pPr>
            <w:r w:rsidRPr="00347160">
              <w:rPr>
                <w:rFonts w:ascii="Courier New" w:hAnsi="Courier New" w:cs="Courier New"/>
                <w:iCs/>
              </w:rPr>
              <w:t>// encoding of the value</w:t>
            </w:r>
          </w:p>
        </w:tc>
        <w:tc>
          <w:tcPr>
            <w:tcW w:w="2444" w:type="dxa"/>
            <w:vAlign w:val="center"/>
          </w:tcPr>
          <w:p w14:paraId="29DED968" w14:textId="77777777" w:rsidR="00162259" w:rsidRPr="00347160" w:rsidRDefault="00162259" w:rsidP="00521E1B">
            <w:pPr>
              <w:pStyle w:val="TABLE-col-heading"/>
              <w:jc w:val="left"/>
              <w:rPr>
                <w:rFonts w:ascii="Courier New" w:hAnsi="Courier New" w:cs="Courier New"/>
                <w:b w:val="0"/>
                <w:bCs w:val="0"/>
              </w:rPr>
            </w:pPr>
            <w:r w:rsidRPr="00347160">
              <w:rPr>
                <w:rFonts w:ascii="Courier New" w:hAnsi="Courier New" w:cs="Courier New"/>
                <w:b w:val="0"/>
                <w:bCs w:val="0"/>
              </w:rPr>
              <w:t xml:space="preserve">    4D4D4D0000BC614E</w:t>
            </w:r>
          </w:p>
        </w:tc>
      </w:tr>
      <w:tr w:rsidR="00162259" w:rsidRPr="00347160" w14:paraId="35FFCE07" w14:textId="77777777" w:rsidTr="00077BDE">
        <w:trPr>
          <w:cantSplit/>
          <w:jc w:val="center"/>
        </w:trPr>
        <w:tc>
          <w:tcPr>
            <w:tcW w:w="6848" w:type="dxa"/>
          </w:tcPr>
          <w:p w14:paraId="7A4E575C"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
                <w:color w:val="000000"/>
              </w:rPr>
              <w:t>-- encoding of the fields of the authentication functional unit</w:t>
            </w:r>
          </w:p>
        </w:tc>
        <w:tc>
          <w:tcPr>
            <w:tcW w:w="2444" w:type="dxa"/>
            <w:vAlign w:val="center"/>
          </w:tcPr>
          <w:p w14:paraId="2A7A6EF7" w14:textId="77777777" w:rsidR="00162259" w:rsidRPr="00347160" w:rsidRDefault="00162259" w:rsidP="00521E1B">
            <w:pPr>
              <w:pStyle w:val="TABLE-col-heading"/>
              <w:jc w:val="left"/>
              <w:rPr>
                <w:rFonts w:ascii="Courier New" w:hAnsi="Courier New" w:cs="Courier New"/>
              </w:rPr>
            </w:pPr>
          </w:p>
        </w:tc>
      </w:tr>
      <w:tr w:rsidR="00162259" w:rsidRPr="00347160" w14:paraId="06BD3E73" w14:textId="77777777" w:rsidTr="00077BDE">
        <w:trPr>
          <w:cantSplit/>
          <w:jc w:val="center"/>
        </w:trPr>
        <w:tc>
          <w:tcPr>
            <w:tcW w:w="6848" w:type="dxa"/>
          </w:tcPr>
          <w:p w14:paraId="318FA348"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xml:space="preserve">--sender-acse-requirements field ([10], ACSE-requirements, </w:t>
            </w:r>
            <w:r w:rsidRPr="00347160">
              <w:rPr>
                <w:rFonts w:ascii="Courier New" w:hAnsi="Courier New" w:cs="Courier New"/>
                <w:b/>
                <w:bCs w:val="0"/>
                <w:iCs/>
                <w:color w:val="000000"/>
              </w:rPr>
              <w:t xml:space="preserve">BIT STRING </w:t>
            </w:r>
            <w:r w:rsidRPr="00347160">
              <w:rPr>
                <w:rFonts w:ascii="Courier New" w:hAnsi="Courier New" w:cs="Courier New"/>
                <w:iCs/>
                <w:color w:val="000000"/>
              </w:rPr>
              <w:t>{ authentication (0) } )</w:t>
            </w:r>
          </w:p>
        </w:tc>
        <w:tc>
          <w:tcPr>
            <w:tcW w:w="2444" w:type="dxa"/>
            <w:vAlign w:val="center"/>
          </w:tcPr>
          <w:p w14:paraId="6E77D898" w14:textId="77777777" w:rsidR="00162259" w:rsidRPr="00347160" w:rsidRDefault="00162259" w:rsidP="00521E1B">
            <w:pPr>
              <w:pStyle w:val="TABLE-cell"/>
              <w:keepNext/>
              <w:rPr>
                <w:rFonts w:ascii="Courier New" w:hAnsi="Courier New" w:cs="Courier New"/>
                <w:color w:val="000000"/>
              </w:rPr>
            </w:pPr>
          </w:p>
        </w:tc>
      </w:tr>
      <w:tr w:rsidR="00162259" w:rsidRPr="00347160" w14:paraId="591C99DB" w14:textId="77777777" w:rsidTr="00077BDE">
        <w:trPr>
          <w:cantSplit/>
          <w:jc w:val="center"/>
        </w:trPr>
        <w:tc>
          <w:tcPr>
            <w:tcW w:w="6848" w:type="dxa"/>
          </w:tcPr>
          <w:p w14:paraId="251185BD"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xml:space="preserve">// encoding of the tag of the acse-requirements field ([10], </w:t>
            </w:r>
            <w:r w:rsidRPr="00347160">
              <w:rPr>
                <w:rFonts w:ascii="Courier New" w:hAnsi="Courier New" w:cs="Courier New"/>
                <w:b/>
                <w:bCs w:val="0"/>
                <w:iCs/>
                <w:color w:val="000000"/>
              </w:rPr>
              <w:t>IMPLICIT</w:t>
            </w:r>
            <w:r w:rsidRPr="00347160">
              <w:rPr>
                <w:rFonts w:ascii="Courier New" w:hAnsi="Courier New" w:cs="Courier New"/>
                <w:iCs/>
                <w:color w:val="000000"/>
              </w:rPr>
              <w:t>, Context-specific)</w:t>
            </w:r>
          </w:p>
        </w:tc>
        <w:tc>
          <w:tcPr>
            <w:tcW w:w="2444" w:type="dxa"/>
            <w:vAlign w:val="center"/>
          </w:tcPr>
          <w:p w14:paraId="2C4473D6"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8A</w:t>
            </w:r>
          </w:p>
        </w:tc>
      </w:tr>
      <w:tr w:rsidR="00162259" w:rsidRPr="00347160" w14:paraId="6BB0BD98" w14:textId="77777777" w:rsidTr="00077BDE">
        <w:trPr>
          <w:cantSplit/>
          <w:jc w:val="center"/>
        </w:trPr>
        <w:tc>
          <w:tcPr>
            <w:tcW w:w="6848" w:type="dxa"/>
          </w:tcPr>
          <w:p w14:paraId="39473A7B" w14:textId="77777777" w:rsidR="00162259" w:rsidRPr="00347160" w:rsidRDefault="00162259" w:rsidP="00521E1B">
            <w:pPr>
              <w:pStyle w:val="TABLE-cell"/>
              <w:keepNext/>
              <w:rPr>
                <w:rFonts w:ascii="Courier New" w:hAnsi="Courier New" w:cs="Courier New"/>
                <w:iCs/>
              </w:rPr>
            </w:pPr>
            <w:r w:rsidRPr="00347160">
              <w:rPr>
                <w:rFonts w:ascii="Courier New" w:hAnsi="Courier New" w:cs="Courier New"/>
                <w:iCs/>
                <w:color w:val="000000"/>
              </w:rPr>
              <w:t>// encoding of the length of the tagged component’s value field</w:t>
            </w:r>
          </w:p>
        </w:tc>
        <w:tc>
          <w:tcPr>
            <w:tcW w:w="2444" w:type="dxa"/>
            <w:vAlign w:val="center"/>
          </w:tcPr>
          <w:p w14:paraId="7C9B44F1"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xml:space="preserve"> 02</w:t>
            </w:r>
          </w:p>
        </w:tc>
      </w:tr>
      <w:tr w:rsidR="00162259" w:rsidRPr="00347160" w14:paraId="67F2898D" w14:textId="77777777" w:rsidTr="00077BDE">
        <w:trPr>
          <w:cantSplit/>
          <w:jc w:val="center"/>
        </w:trPr>
        <w:tc>
          <w:tcPr>
            <w:tcW w:w="6848" w:type="dxa"/>
          </w:tcPr>
          <w:p w14:paraId="76666DB8"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xml:space="preserve">// encoding of the number of unused bits in the last byte of the </w:t>
            </w:r>
            <w:r w:rsidRPr="00347160">
              <w:rPr>
                <w:rFonts w:ascii="Courier New" w:hAnsi="Courier New" w:cs="Courier New"/>
                <w:b/>
                <w:bCs w:val="0"/>
                <w:iCs/>
                <w:color w:val="000000"/>
              </w:rPr>
              <w:t>BIT STRING</w:t>
            </w:r>
          </w:p>
        </w:tc>
        <w:tc>
          <w:tcPr>
            <w:tcW w:w="2444" w:type="dxa"/>
            <w:vAlign w:val="center"/>
          </w:tcPr>
          <w:p w14:paraId="528C35A3"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xml:space="preserve">  07</w:t>
            </w:r>
          </w:p>
        </w:tc>
      </w:tr>
      <w:tr w:rsidR="00162259" w:rsidRPr="00347160" w14:paraId="6F63D781" w14:textId="77777777" w:rsidTr="00077BDE">
        <w:trPr>
          <w:cantSplit/>
          <w:jc w:val="center"/>
        </w:trPr>
        <w:tc>
          <w:tcPr>
            <w:tcW w:w="6848" w:type="dxa"/>
          </w:tcPr>
          <w:p w14:paraId="5E93D02B"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authentication functional unit (0)</w:t>
            </w:r>
          </w:p>
          <w:p w14:paraId="67A5FBAD"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The number of bits coded may vary from client to client, but within the COSEM environment, only bit 0 set to 1 (indicating the requirement of the authentication functional unit) is to be respected.</w:t>
            </w:r>
          </w:p>
        </w:tc>
        <w:tc>
          <w:tcPr>
            <w:tcW w:w="2444" w:type="dxa"/>
            <w:vAlign w:val="center"/>
          </w:tcPr>
          <w:p w14:paraId="65B517ED"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xml:space="preserve">   80</w:t>
            </w:r>
          </w:p>
        </w:tc>
      </w:tr>
      <w:tr w:rsidR="00162259" w:rsidRPr="00347160" w14:paraId="5B10EAC2" w14:textId="77777777" w:rsidTr="00077BDE">
        <w:trPr>
          <w:cantSplit/>
          <w:jc w:val="center"/>
        </w:trPr>
        <w:tc>
          <w:tcPr>
            <w:tcW w:w="6848" w:type="dxa"/>
          </w:tcPr>
          <w:p w14:paraId="644F6C18"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
                <w:color w:val="000000"/>
              </w:rPr>
              <w:t xml:space="preserve">-- mechanism-name field ([11], </w:t>
            </w:r>
            <w:r w:rsidRPr="00347160">
              <w:rPr>
                <w:rFonts w:ascii="Courier New" w:hAnsi="Courier New" w:cs="Courier New"/>
                <w:b/>
                <w:bCs w:val="0"/>
                <w:i/>
                <w:color w:val="000000"/>
              </w:rPr>
              <w:t>IMPLICIT</w:t>
            </w:r>
            <w:r w:rsidRPr="00347160">
              <w:rPr>
                <w:rFonts w:ascii="Courier New" w:hAnsi="Courier New" w:cs="Courier New"/>
                <w:i/>
                <w:color w:val="000000"/>
              </w:rPr>
              <w:t xml:space="preserve"> Mechanism-name </w:t>
            </w:r>
            <w:r w:rsidRPr="00347160">
              <w:rPr>
                <w:rFonts w:ascii="Courier New" w:hAnsi="Courier New" w:cs="Courier New"/>
                <w:b/>
                <w:bCs w:val="0"/>
                <w:i/>
                <w:color w:val="000000"/>
              </w:rPr>
              <w:t>OBJECT IDENTIFIER</w:t>
            </w:r>
            <w:r w:rsidRPr="00347160">
              <w:rPr>
                <w:rFonts w:ascii="Courier New" w:hAnsi="Courier New" w:cs="Courier New"/>
                <w:i/>
                <w:color w:val="000000"/>
              </w:rPr>
              <w:t>)</w:t>
            </w:r>
          </w:p>
        </w:tc>
        <w:tc>
          <w:tcPr>
            <w:tcW w:w="2444" w:type="dxa"/>
            <w:vAlign w:val="center"/>
          </w:tcPr>
          <w:p w14:paraId="55F2B4DA" w14:textId="77777777" w:rsidR="00162259" w:rsidRPr="00347160" w:rsidRDefault="00162259" w:rsidP="00521E1B">
            <w:pPr>
              <w:pStyle w:val="TABLE-cell"/>
              <w:keepNext/>
              <w:rPr>
                <w:rFonts w:ascii="Courier New" w:hAnsi="Courier New" w:cs="Courier New"/>
                <w:color w:val="000000"/>
              </w:rPr>
            </w:pPr>
          </w:p>
        </w:tc>
      </w:tr>
      <w:tr w:rsidR="00162259" w:rsidRPr="00347160" w14:paraId="1DD70571" w14:textId="77777777" w:rsidTr="00077BDE">
        <w:trPr>
          <w:cantSplit/>
          <w:jc w:val="center"/>
        </w:trPr>
        <w:tc>
          <w:tcPr>
            <w:tcW w:w="6848" w:type="dxa"/>
          </w:tcPr>
          <w:p w14:paraId="330AECF8"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xml:space="preserve">// encoding of the tag ([11], </w:t>
            </w:r>
            <w:r w:rsidRPr="00347160">
              <w:rPr>
                <w:rFonts w:ascii="Courier New" w:hAnsi="Courier New" w:cs="Courier New"/>
                <w:b/>
                <w:bCs w:val="0"/>
                <w:iCs/>
                <w:color w:val="000000"/>
              </w:rPr>
              <w:t>IMPLICIT,</w:t>
            </w:r>
            <w:r w:rsidRPr="00347160">
              <w:rPr>
                <w:rFonts w:ascii="Courier New" w:hAnsi="Courier New" w:cs="Courier New"/>
                <w:iCs/>
                <w:color w:val="000000"/>
              </w:rPr>
              <w:t xml:space="preserve"> Context-specific)</w:t>
            </w:r>
          </w:p>
        </w:tc>
        <w:tc>
          <w:tcPr>
            <w:tcW w:w="2444" w:type="dxa"/>
            <w:vAlign w:val="center"/>
          </w:tcPr>
          <w:p w14:paraId="4531AD6D"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8B</w:t>
            </w:r>
          </w:p>
        </w:tc>
      </w:tr>
      <w:tr w:rsidR="00162259" w:rsidRPr="00347160" w14:paraId="1A5B5DAE" w14:textId="77777777" w:rsidTr="00077BDE">
        <w:trPr>
          <w:cantSplit/>
          <w:jc w:val="center"/>
        </w:trPr>
        <w:tc>
          <w:tcPr>
            <w:tcW w:w="6848" w:type="dxa"/>
          </w:tcPr>
          <w:p w14:paraId="5CF88788"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length of the tagged component’s value field</w:t>
            </w:r>
          </w:p>
        </w:tc>
        <w:tc>
          <w:tcPr>
            <w:tcW w:w="2444" w:type="dxa"/>
            <w:vAlign w:val="center"/>
          </w:tcPr>
          <w:p w14:paraId="4574512F"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xml:space="preserve"> 07</w:t>
            </w:r>
          </w:p>
        </w:tc>
      </w:tr>
      <w:tr w:rsidR="00162259" w:rsidRPr="00347160" w14:paraId="15BB69AC" w14:textId="77777777" w:rsidTr="00077BDE">
        <w:trPr>
          <w:cantSplit/>
          <w:jc w:val="center"/>
        </w:trPr>
        <w:tc>
          <w:tcPr>
            <w:tcW w:w="6848" w:type="dxa"/>
          </w:tcPr>
          <w:p w14:paraId="3E259B60"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xml:space="preserve">// encoding of the value of the </w:t>
            </w:r>
            <w:r w:rsidRPr="00347160">
              <w:rPr>
                <w:rFonts w:ascii="Courier New" w:hAnsi="Courier New" w:cs="Courier New"/>
                <w:b/>
                <w:bCs w:val="0"/>
                <w:iCs/>
                <w:color w:val="000000"/>
              </w:rPr>
              <w:t>OBJECT IDENTIFIER</w:t>
            </w:r>
            <w:r w:rsidRPr="00347160">
              <w:rPr>
                <w:rFonts w:ascii="Courier New" w:hAnsi="Courier New" w:cs="Courier New"/>
                <w:iCs/>
                <w:color w:val="000000"/>
              </w:rPr>
              <w:t>:</w:t>
            </w:r>
          </w:p>
          <w:p w14:paraId="43C6906F" w14:textId="77777777" w:rsidR="00162259" w:rsidRPr="00347160" w:rsidRDefault="00162259" w:rsidP="00695ACD">
            <w:pPr>
              <w:pStyle w:val="TABLE-cell"/>
              <w:keepNext/>
              <w:numPr>
                <w:ilvl w:val="0"/>
                <w:numId w:val="14"/>
              </w:numPr>
              <w:rPr>
                <w:rFonts w:ascii="Courier New" w:hAnsi="Courier New" w:cs="Courier New"/>
                <w:iCs/>
                <w:color w:val="000000"/>
              </w:rPr>
            </w:pPr>
            <w:r w:rsidRPr="00347160">
              <w:rPr>
                <w:rFonts w:ascii="Courier New" w:hAnsi="Courier New" w:cs="Courier New"/>
                <w:iCs/>
                <w:color w:val="000000"/>
              </w:rPr>
              <w:t>low-level-security-mechanism-name,</w:t>
            </w:r>
          </w:p>
        </w:tc>
        <w:tc>
          <w:tcPr>
            <w:tcW w:w="2444" w:type="dxa"/>
            <w:vAlign w:val="center"/>
          </w:tcPr>
          <w:p w14:paraId="339FD502"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xml:space="preserve">  60857405080201</w:t>
            </w:r>
          </w:p>
        </w:tc>
      </w:tr>
      <w:tr w:rsidR="00162259" w:rsidRPr="00347160" w14:paraId="29522888" w14:textId="77777777" w:rsidTr="00077BDE">
        <w:trPr>
          <w:cantSplit/>
          <w:jc w:val="center"/>
        </w:trPr>
        <w:tc>
          <w:tcPr>
            <w:tcW w:w="6848" w:type="dxa"/>
          </w:tcPr>
          <w:p w14:paraId="51D1AAF3"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
                <w:color w:val="000000"/>
              </w:rPr>
              <w:t xml:space="preserve">-- calling-authentication-value field ([12], Authentication-value </w:t>
            </w:r>
            <w:r w:rsidRPr="00347160">
              <w:rPr>
                <w:rFonts w:ascii="Courier New" w:hAnsi="Courier New" w:cs="Courier New"/>
                <w:b/>
                <w:bCs w:val="0"/>
                <w:i/>
                <w:color w:val="000000"/>
              </w:rPr>
              <w:t>CHOICE</w:t>
            </w:r>
            <w:r w:rsidRPr="00347160">
              <w:rPr>
                <w:rFonts w:ascii="Courier New" w:hAnsi="Courier New" w:cs="Courier New"/>
                <w:i/>
                <w:color w:val="000000"/>
              </w:rPr>
              <w:t>)</w:t>
            </w:r>
          </w:p>
        </w:tc>
        <w:tc>
          <w:tcPr>
            <w:tcW w:w="2444" w:type="dxa"/>
            <w:vAlign w:val="center"/>
          </w:tcPr>
          <w:p w14:paraId="73980058" w14:textId="77777777" w:rsidR="00162259" w:rsidRPr="00347160" w:rsidRDefault="00162259" w:rsidP="00521E1B">
            <w:pPr>
              <w:pStyle w:val="TABLE-cell"/>
              <w:keepNext/>
              <w:rPr>
                <w:rFonts w:ascii="Courier New" w:hAnsi="Courier New" w:cs="Courier New"/>
                <w:color w:val="000000"/>
              </w:rPr>
            </w:pPr>
          </w:p>
        </w:tc>
      </w:tr>
      <w:tr w:rsidR="00162259" w:rsidRPr="00347160" w14:paraId="3C8D01AB" w14:textId="77777777" w:rsidTr="00077BDE">
        <w:trPr>
          <w:cantSplit/>
          <w:jc w:val="center"/>
        </w:trPr>
        <w:tc>
          <w:tcPr>
            <w:tcW w:w="6848" w:type="dxa"/>
          </w:tcPr>
          <w:p w14:paraId="4FE9A6EC"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xml:space="preserve">// encoding of the tag ([12], </w:t>
            </w:r>
            <w:r w:rsidRPr="00347160">
              <w:rPr>
                <w:rFonts w:ascii="Courier New" w:hAnsi="Courier New" w:cs="Courier New"/>
                <w:b/>
                <w:bCs w:val="0"/>
                <w:iCs/>
                <w:color w:val="000000"/>
              </w:rPr>
              <w:t>EXPLICIT</w:t>
            </w:r>
            <w:r w:rsidRPr="00347160">
              <w:rPr>
                <w:rFonts w:ascii="Courier New" w:hAnsi="Courier New" w:cs="Courier New"/>
                <w:iCs/>
                <w:color w:val="000000"/>
              </w:rPr>
              <w:t>, Context-specific)</w:t>
            </w:r>
          </w:p>
        </w:tc>
        <w:tc>
          <w:tcPr>
            <w:tcW w:w="2444" w:type="dxa"/>
            <w:vAlign w:val="center"/>
          </w:tcPr>
          <w:p w14:paraId="51B58A71"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AC</w:t>
            </w:r>
          </w:p>
        </w:tc>
      </w:tr>
      <w:tr w:rsidR="00162259" w:rsidRPr="00347160" w14:paraId="50FB2FB2" w14:textId="77777777" w:rsidTr="00077BDE">
        <w:trPr>
          <w:cantSplit/>
          <w:jc w:val="center"/>
        </w:trPr>
        <w:tc>
          <w:tcPr>
            <w:tcW w:w="6848" w:type="dxa"/>
          </w:tcPr>
          <w:p w14:paraId="0885D730"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length of the tagged component’s value field</w:t>
            </w:r>
          </w:p>
        </w:tc>
        <w:tc>
          <w:tcPr>
            <w:tcW w:w="2444" w:type="dxa"/>
            <w:vAlign w:val="center"/>
          </w:tcPr>
          <w:p w14:paraId="119D0CA7"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xml:space="preserve"> 0A</w:t>
            </w:r>
          </w:p>
        </w:tc>
      </w:tr>
      <w:tr w:rsidR="00162259" w:rsidRPr="00347160" w14:paraId="75876777" w14:textId="77777777" w:rsidTr="00077BDE">
        <w:trPr>
          <w:cantSplit/>
          <w:jc w:val="center"/>
        </w:trPr>
        <w:tc>
          <w:tcPr>
            <w:tcW w:w="6848" w:type="dxa"/>
          </w:tcPr>
          <w:p w14:paraId="4F618F03"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lastRenderedPageBreak/>
              <w:t xml:space="preserve">// encoding of the choice for Authentication-value (charstring [0] </w:t>
            </w:r>
            <w:r w:rsidRPr="00347160">
              <w:rPr>
                <w:rFonts w:ascii="Courier New" w:hAnsi="Courier New" w:cs="Courier New"/>
                <w:b/>
                <w:bCs w:val="0"/>
                <w:iCs/>
                <w:color w:val="000000"/>
              </w:rPr>
              <w:t>IMPLICIT</w:t>
            </w:r>
            <w:r w:rsidRPr="00347160">
              <w:rPr>
                <w:rFonts w:ascii="Courier New" w:hAnsi="Courier New" w:cs="Courier New"/>
                <w:iCs/>
                <w:color w:val="000000"/>
              </w:rPr>
              <w:t xml:space="preserve"> </w:t>
            </w:r>
            <w:r w:rsidRPr="00347160">
              <w:rPr>
                <w:rFonts w:ascii="Courier New" w:hAnsi="Courier New" w:cs="Courier New"/>
                <w:b/>
                <w:bCs w:val="0"/>
                <w:iCs/>
                <w:color w:val="000000"/>
              </w:rPr>
              <w:t>GraphicString</w:t>
            </w:r>
            <w:r w:rsidRPr="00347160">
              <w:rPr>
                <w:rFonts w:ascii="Courier New" w:hAnsi="Courier New" w:cs="Courier New"/>
                <w:iCs/>
                <w:color w:val="000000"/>
              </w:rPr>
              <w:t>)</w:t>
            </w:r>
          </w:p>
        </w:tc>
        <w:tc>
          <w:tcPr>
            <w:tcW w:w="2444" w:type="dxa"/>
            <w:vAlign w:val="center"/>
          </w:tcPr>
          <w:p w14:paraId="6CB84DA3"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xml:space="preserve">  80</w:t>
            </w:r>
          </w:p>
        </w:tc>
      </w:tr>
      <w:tr w:rsidR="00162259" w:rsidRPr="00347160" w14:paraId="747C804A" w14:textId="77777777" w:rsidTr="00077BDE">
        <w:trPr>
          <w:cantSplit/>
          <w:jc w:val="center"/>
        </w:trPr>
        <w:tc>
          <w:tcPr>
            <w:tcW w:w="6848" w:type="dxa"/>
          </w:tcPr>
          <w:p w14:paraId="669926CE"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length of the Authentication-value’s value field (8 octets)</w:t>
            </w:r>
          </w:p>
        </w:tc>
        <w:tc>
          <w:tcPr>
            <w:tcW w:w="2444" w:type="dxa"/>
            <w:vAlign w:val="center"/>
          </w:tcPr>
          <w:p w14:paraId="1C72A04E"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xml:space="preserve">   08</w:t>
            </w:r>
          </w:p>
        </w:tc>
      </w:tr>
      <w:tr w:rsidR="00162259" w:rsidRPr="00347160" w14:paraId="2D067501" w14:textId="77777777" w:rsidTr="00077BDE">
        <w:trPr>
          <w:cantSplit/>
          <w:jc w:val="center"/>
        </w:trPr>
        <w:tc>
          <w:tcPr>
            <w:tcW w:w="6848" w:type="dxa"/>
          </w:tcPr>
          <w:p w14:paraId="67527A50"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calling-authentication-value (12345678)</w:t>
            </w:r>
          </w:p>
        </w:tc>
        <w:tc>
          <w:tcPr>
            <w:tcW w:w="2444" w:type="dxa"/>
            <w:vAlign w:val="center"/>
          </w:tcPr>
          <w:p w14:paraId="622B2A66"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xml:space="preserve">    3132333435363738</w:t>
            </w:r>
          </w:p>
        </w:tc>
      </w:tr>
      <w:tr w:rsidR="00162259" w:rsidRPr="00347160" w14:paraId="5FF677AA" w14:textId="77777777" w:rsidTr="00077BDE">
        <w:trPr>
          <w:cantSplit/>
          <w:jc w:val="center"/>
        </w:trPr>
        <w:tc>
          <w:tcPr>
            <w:tcW w:w="6848" w:type="dxa"/>
          </w:tcPr>
          <w:p w14:paraId="6BC37B0E"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
                <w:color w:val="000000"/>
              </w:rPr>
              <w:t xml:space="preserve">-- encoding of the user-information field component (Association-information, </w:t>
            </w:r>
            <w:r w:rsidRPr="00347160">
              <w:rPr>
                <w:rFonts w:ascii="Courier New" w:hAnsi="Courier New" w:cs="Courier New"/>
                <w:b/>
                <w:bCs w:val="0"/>
                <w:i/>
                <w:color w:val="000000"/>
              </w:rPr>
              <w:t>OCTET STRING</w:t>
            </w:r>
            <w:r w:rsidRPr="00347160">
              <w:rPr>
                <w:rFonts w:ascii="Courier New" w:hAnsi="Courier New" w:cs="Courier New"/>
                <w:i/>
                <w:color w:val="000000"/>
              </w:rPr>
              <w:t>)</w:t>
            </w:r>
          </w:p>
        </w:tc>
        <w:tc>
          <w:tcPr>
            <w:tcW w:w="2444" w:type="dxa"/>
            <w:vAlign w:val="center"/>
          </w:tcPr>
          <w:p w14:paraId="4554C42B" w14:textId="77777777" w:rsidR="00162259" w:rsidRPr="00347160" w:rsidRDefault="00162259" w:rsidP="00521E1B">
            <w:pPr>
              <w:pStyle w:val="TABLE-cell"/>
              <w:keepNext/>
              <w:rPr>
                <w:rFonts w:ascii="Courier New" w:hAnsi="Courier New" w:cs="Courier New"/>
                <w:color w:val="000000"/>
              </w:rPr>
            </w:pPr>
          </w:p>
        </w:tc>
      </w:tr>
      <w:tr w:rsidR="00162259" w:rsidRPr="00347160" w14:paraId="08D353D2" w14:textId="77777777" w:rsidTr="00077BDE">
        <w:trPr>
          <w:cantSplit/>
          <w:jc w:val="center"/>
        </w:trPr>
        <w:tc>
          <w:tcPr>
            <w:tcW w:w="6848" w:type="dxa"/>
          </w:tcPr>
          <w:p w14:paraId="0D59B0FE"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tag ([30], Context-specific, Constructed)</w:t>
            </w:r>
          </w:p>
        </w:tc>
        <w:tc>
          <w:tcPr>
            <w:tcW w:w="2444" w:type="dxa"/>
            <w:vAlign w:val="center"/>
          </w:tcPr>
          <w:p w14:paraId="44E7B9E5"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BE</w:t>
            </w:r>
          </w:p>
        </w:tc>
      </w:tr>
      <w:tr w:rsidR="00162259" w:rsidRPr="00347160" w14:paraId="12554AB5" w14:textId="77777777" w:rsidTr="00077BDE">
        <w:trPr>
          <w:cantSplit/>
          <w:jc w:val="center"/>
        </w:trPr>
        <w:tc>
          <w:tcPr>
            <w:tcW w:w="6848" w:type="dxa"/>
          </w:tcPr>
          <w:p w14:paraId="2E4359A9"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length of the tagged component’s value field</w:t>
            </w:r>
          </w:p>
        </w:tc>
        <w:tc>
          <w:tcPr>
            <w:tcW w:w="2444" w:type="dxa"/>
            <w:vAlign w:val="center"/>
          </w:tcPr>
          <w:p w14:paraId="68D36EFA"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xml:space="preserve"> 34</w:t>
            </w:r>
          </w:p>
        </w:tc>
      </w:tr>
      <w:tr w:rsidR="00162259" w:rsidRPr="00347160" w14:paraId="2C6F8FED" w14:textId="77777777" w:rsidTr="00077BDE">
        <w:trPr>
          <w:cantSplit/>
          <w:jc w:val="center"/>
        </w:trPr>
        <w:tc>
          <w:tcPr>
            <w:tcW w:w="6848" w:type="dxa"/>
          </w:tcPr>
          <w:p w14:paraId="6D1FCC15"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choice for user-information (</w:t>
            </w:r>
            <w:r w:rsidRPr="00347160">
              <w:rPr>
                <w:rFonts w:ascii="Courier New" w:hAnsi="Courier New" w:cs="Courier New"/>
                <w:b/>
                <w:bCs w:val="0"/>
                <w:iCs/>
                <w:color w:val="000000"/>
              </w:rPr>
              <w:t>OCTET STRING</w:t>
            </w:r>
            <w:r w:rsidRPr="00347160">
              <w:rPr>
                <w:rFonts w:ascii="Courier New" w:hAnsi="Courier New" w:cs="Courier New"/>
                <w:iCs/>
                <w:color w:val="000000"/>
              </w:rPr>
              <w:t>, Universal)</w:t>
            </w:r>
          </w:p>
        </w:tc>
        <w:tc>
          <w:tcPr>
            <w:tcW w:w="2444" w:type="dxa"/>
            <w:vAlign w:val="center"/>
          </w:tcPr>
          <w:p w14:paraId="77E522A8"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xml:space="preserve">  04</w:t>
            </w:r>
          </w:p>
        </w:tc>
      </w:tr>
      <w:tr w:rsidR="00162259" w:rsidRPr="00347160" w14:paraId="09508130" w14:textId="77777777" w:rsidTr="00077BDE">
        <w:trPr>
          <w:cantSplit/>
          <w:jc w:val="center"/>
        </w:trPr>
        <w:tc>
          <w:tcPr>
            <w:tcW w:w="6848" w:type="dxa"/>
          </w:tcPr>
          <w:p w14:paraId="4EF14B8B"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xml:space="preserve">// encoding of the length of the </w:t>
            </w:r>
            <w:r w:rsidRPr="00347160">
              <w:rPr>
                <w:rFonts w:ascii="Courier New" w:hAnsi="Courier New" w:cs="Courier New"/>
                <w:b/>
                <w:bCs w:val="0"/>
                <w:iCs/>
                <w:color w:val="000000"/>
              </w:rPr>
              <w:t>OCTET STRING’s</w:t>
            </w:r>
            <w:r w:rsidRPr="00347160">
              <w:rPr>
                <w:rFonts w:ascii="Courier New" w:hAnsi="Courier New" w:cs="Courier New"/>
                <w:iCs/>
                <w:color w:val="000000"/>
              </w:rPr>
              <w:t xml:space="preserve"> value field (32 octets)</w:t>
            </w:r>
          </w:p>
        </w:tc>
        <w:tc>
          <w:tcPr>
            <w:tcW w:w="2444" w:type="dxa"/>
            <w:vAlign w:val="center"/>
          </w:tcPr>
          <w:p w14:paraId="19EBE22C"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xml:space="preserve">   32</w:t>
            </w:r>
          </w:p>
        </w:tc>
      </w:tr>
      <w:tr w:rsidR="00162259" w:rsidRPr="00347160" w14:paraId="40915201" w14:textId="77777777" w:rsidTr="00077BDE">
        <w:trPr>
          <w:cantSplit/>
          <w:jc w:val="center"/>
        </w:trPr>
        <w:tc>
          <w:tcPr>
            <w:tcW w:w="6848" w:type="dxa"/>
          </w:tcPr>
          <w:p w14:paraId="7078C1B0"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
                <w:color w:val="000000"/>
              </w:rPr>
              <w:t>-- ciphered xDLMS InitiateRequest APDU</w:t>
            </w:r>
          </w:p>
        </w:tc>
        <w:tc>
          <w:tcPr>
            <w:tcW w:w="2444" w:type="dxa"/>
            <w:vAlign w:val="center"/>
          </w:tcPr>
          <w:p w14:paraId="63AB6011"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2130300123456780</w:t>
            </w:r>
            <w:r w:rsidRPr="00347160">
              <w:rPr>
                <w:rFonts w:ascii="Courier New" w:hAnsi="Courier New" w:cs="Courier New"/>
                <w:color w:val="000000"/>
              </w:rPr>
              <w:br/>
              <w:t>1302FF8A7874133D</w:t>
            </w:r>
            <w:r w:rsidRPr="00347160">
              <w:rPr>
                <w:rFonts w:ascii="Courier New" w:hAnsi="Courier New" w:cs="Courier New"/>
                <w:color w:val="000000"/>
              </w:rPr>
              <w:br/>
              <w:t>414CED25B42534D2</w:t>
            </w:r>
            <w:r w:rsidRPr="00347160">
              <w:rPr>
                <w:rFonts w:ascii="Courier New" w:hAnsi="Courier New" w:cs="Courier New"/>
                <w:color w:val="000000"/>
              </w:rPr>
              <w:br/>
              <w:t>8DB0047720606B17</w:t>
            </w:r>
            <w:r w:rsidRPr="00347160">
              <w:rPr>
                <w:rFonts w:ascii="Courier New" w:hAnsi="Courier New" w:cs="Courier New"/>
                <w:color w:val="000000"/>
              </w:rPr>
              <w:br/>
              <w:t>5BD52211BE6841DB</w:t>
            </w:r>
            <w:r w:rsidRPr="00347160">
              <w:rPr>
                <w:rFonts w:ascii="Courier New" w:hAnsi="Courier New" w:cs="Courier New"/>
                <w:color w:val="000000"/>
              </w:rPr>
              <w:br/>
              <w:t>204D39EE6FDB8E35</w:t>
            </w:r>
            <w:r w:rsidRPr="00347160">
              <w:rPr>
                <w:rFonts w:ascii="Courier New" w:hAnsi="Courier New" w:cs="Courier New"/>
                <w:color w:val="000000"/>
              </w:rPr>
              <w:br/>
              <w:t>6855</w:t>
            </w:r>
          </w:p>
        </w:tc>
      </w:tr>
    </w:tbl>
    <w:p w14:paraId="2203C46F" w14:textId="77777777" w:rsidR="00F82099" w:rsidRDefault="00F82099" w:rsidP="00F82099">
      <w:pPr>
        <w:pStyle w:val="NOTE"/>
      </w:pPr>
      <w:bookmarkStart w:id="6910" w:name="_Toc244961071"/>
      <w:bookmarkStart w:id="6911" w:name="_Toc247390808"/>
      <w:bookmarkStart w:id="6912" w:name="_Toc249289660"/>
      <w:bookmarkStart w:id="6913" w:name="_Toc277948382"/>
      <w:bookmarkStart w:id="6914" w:name="_Toc315426472"/>
      <w:bookmarkStart w:id="6915" w:name="_Toc406524268"/>
      <w:bookmarkStart w:id="6916" w:name="_Toc437856629"/>
    </w:p>
    <w:p w14:paraId="0593A886" w14:textId="77777777" w:rsidR="00162259" w:rsidRPr="00F82099" w:rsidRDefault="00162259" w:rsidP="00F82099">
      <w:pPr>
        <w:pStyle w:val="ANNEX-heading1"/>
      </w:pPr>
      <w:bookmarkStart w:id="6917" w:name="_Toc97127323"/>
      <w:r w:rsidRPr="00F82099">
        <w:t>A-XDR encoding of the xDLMS InitiateResponse APDU</w:t>
      </w:r>
      <w:bookmarkEnd w:id="6910"/>
      <w:bookmarkEnd w:id="6911"/>
      <w:bookmarkEnd w:id="6912"/>
      <w:bookmarkEnd w:id="6913"/>
      <w:bookmarkEnd w:id="6914"/>
      <w:bookmarkEnd w:id="6915"/>
      <w:bookmarkEnd w:id="6916"/>
      <w:bookmarkEnd w:id="6917"/>
    </w:p>
    <w:p w14:paraId="0CB4DA20" w14:textId="77777777" w:rsidR="00162259" w:rsidRPr="00347160" w:rsidRDefault="00162259" w:rsidP="00F82099">
      <w:pPr>
        <w:pStyle w:val="PARAGRAPH"/>
      </w:pPr>
      <w:r w:rsidRPr="00347160">
        <w:t>In this example:</w:t>
      </w:r>
    </w:p>
    <w:p w14:paraId="1120AF02" w14:textId="77777777" w:rsidR="00162259" w:rsidRPr="00347160" w:rsidRDefault="00162259" w:rsidP="00521922">
      <w:pPr>
        <w:pStyle w:val="ListBullet"/>
      </w:pPr>
      <w:r w:rsidRPr="00347160">
        <w:t>the value of the Conformance block is 007C1F;</w:t>
      </w:r>
    </w:p>
    <w:p w14:paraId="2DE687BD" w14:textId="77777777" w:rsidR="00162259" w:rsidRPr="00347160" w:rsidRDefault="00162259" w:rsidP="00521922">
      <w:pPr>
        <w:pStyle w:val="ListBullet"/>
      </w:pPr>
      <w:r w:rsidRPr="00347160">
        <w:t>the value of the server-max-receive-pdu-size is 1 024 bytes (0x0400).</w:t>
      </w:r>
    </w:p>
    <w:p w14:paraId="7FF23759" w14:textId="3E16012C" w:rsidR="00162259" w:rsidRPr="00347160" w:rsidRDefault="00162259" w:rsidP="00F82099">
      <w:pPr>
        <w:pStyle w:val="PARAGRAPH"/>
      </w:pPr>
      <w:r w:rsidRPr="00347160">
        <w:t xml:space="preserve">The A-XDR encoding of the xDLMS InitiateResponse APDU is </w:t>
      </w:r>
      <w:r w:rsidR="00F013DC">
        <w:t xml:space="preserve">shown in </w:t>
      </w:r>
      <w:r w:rsidR="00C40FCE">
        <w:fldChar w:fldCharType="begin"/>
      </w:r>
      <w:r w:rsidR="00C40FCE">
        <w:instrText xml:space="preserve"> REF _Ref421555432 \h </w:instrText>
      </w:r>
      <w:r w:rsidR="00C40FCE">
        <w:fldChar w:fldCharType="separate"/>
      </w:r>
      <w:r w:rsidR="00DC4BE9">
        <w:t>Table E.</w:t>
      </w:r>
      <w:r w:rsidR="00DC4BE9">
        <w:rPr>
          <w:noProof/>
        </w:rPr>
        <w:t>4</w:t>
      </w:r>
      <w:r w:rsidR="00C40FCE">
        <w:fldChar w:fldCharType="end"/>
      </w:r>
      <w:r w:rsidR="003A16D7">
        <w:t>.</w:t>
      </w:r>
    </w:p>
    <w:p w14:paraId="0A423B6F" w14:textId="470920F5" w:rsidR="00162259" w:rsidRPr="00347160" w:rsidRDefault="00913BF0" w:rsidP="00162259">
      <w:pPr>
        <w:pStyle w:val="TABLE-title"/>
      </w:pPr>
      <w:bookmarkStart w:id="6918" w:name="_Ref421555432"/>
      <w:bookmarkStart w:id="6919" w:name="_Toc249289874"/>
      <w:bookmarkStart w:id="6920" w:name="_Toc277948687"/>
      <w:bookmarkStart w:id="6921" w:name="_Toc279397441"/>
      <w:bookmarkStart w:id="6922" w:name="_Ref306335096"/>
      <w:bookmarkStart w:id="6923" w:name="_Toc315426582"/>
      <w:bookmarkStart w:id="6924" w:name="_Toc355266136"/>
      <w:bookmarkStart w:id="6925" w:name="_Toc406428517"/>
      <w:bookmarkStart w:id="6926" w:name="_Toc437856820"/>
      <w:bookmarkStart w:id="6927" w:name="_Toc97127533"/>
      <w:r>
        <w:lastRenderedPageBreak/>
        <w:t>Table E.</w:t>
      </w:r>
      <w:fldSimple w:instr=" SEQ Table_E. \* ARABIC ">
        <w:r w:rsidR="00DC4BE9">
          <w:rPr>
            <w:noProof/>
          </w:rPr>
          <w:t>4</w:t>
        </w:r>
      </w:fldSimple>
      <w:bookmarkEnd w:id="6918"/>
      <w:r>
        <w:t xml:space="preserve"> – </w:t>
      </w:r>
      <w:r w:rsidR="00162259" w:rsidRPr="00347160">
        <w:t>A-XDR encoding of the xDLMS InitiateResponse APDU</w:t>
      </w:r>
      <w:bookmarkEnd w:id="6919"/>
      <w:bookmarkEnd w:id="6920"/>
      <w:bookmarkEnd w:id="6921"/>
      <w:bookmarkEnd w:id="6922"/>
      <w:bookmarkEnd w:id="6923"/>
      <w:bookmarkEnd w:id="6924"/>
      <w:bookmarkEnd w:id="6925"/>
      <w:bookmarkEnd w:id="6926"/>
      <w:bookmarkEnd w:id="6927"/>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46"/>
        <w:gridCol w:w="2324"/>
      </w:tblGrid>
      <w:tr w:rsidR="00162259" w:rsidRPr="00347160" w14:paraId="2C266F76" w14:textId="77777777" w:rsidTr="00077BDE">
        <w:trPr>
          <w:cantSplit/>
          <w:jc w:val="center"/>
        </w:trPr>
        <w:tc>
          <w:tcPr>
            <w:tcW w:w="6914" w:type="dxa"/>
          </w:tcPr>
          <w:p w14:paraId="29EECC98" w14:textId="77777777" w:rsidR="00162259" w:rsidRPr="00347160" w:rsidRDefault="00162259" w:rsidP="00521E1B">
            <w:pPr>
              <w:pStyle w:val="TABLE-cell"/>
              <w:keepNext/>
              <w:rPr>
                <w:rFonts w:ascii="Courier New" w:hAnsi="Courier New" w:cs="Courier New"/>
                <w:iCs/>
              </w:rPr>
            </w:pPr>
            <w:r w:rsidRPr="00347160">
              <w:rPr>
                <w:rFonts w:ascii="Courier New" w:hAnsi="Courier New" w:cs="Courier New"/>
                <w:iCs/>
                <w:color w:val="000000"/>
              </w:rPr>
              <w:t>// encoding of the tag of the DLMS APDU CHOICE (InitiateResponse)</w:t>
            </w:r>
          </w:p>
        </w:tc>
        <w:tc>
          <w:tcPr>
            <w:tcW w:w="2378" w:type="dxa"/>
          </w:tcPr>
          <w:p w14:paraId="492BB0B2"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08</w:t>
            </w:r>
          </w:p>
        </w:tc>
      </w:tr>
      <w:tr w:rsidR="00162259" w:rsidRPr="00347160" w14:paraId="41CFE10F" w14:textId="77777777" w:rsidTr="00077BDE">
        <w:trPr>
          <w:cantSplit/>
          <w:jc w:val="center"/>
        </w:trPr>
        <w:tc>
          <w:tcPr>
            <w:tcW w:w="6914" w:type="dxa"/>
          </w:tcPr>
          <w:p w14:paraId="598ED0B1" w14:textId="77777777" w:rsidR="00162259" w:rsidRPr="00347160" w:rsidRDefault="00162259" w:rsidP="00521E1B">
            <w:pPr>
              <w:pStyle w:val="TABLE-cell"/>
              <w:keepNext/>
              <w:rPr>
                <w:rFonts w:ascii="Courier New" w:hAnsi="Courier New" w:cs="Courier New"/>
                <w:b/>
                <w:bCs w:val="0"/>
                <w:i/>
              </w:rPr>
            </w:pPr>
            <w:r w:rsidRPr="00347160">
              <w:rPr>
                <w:rFonts w:ascii="Courier New" w:hAnsi="Courier New" w:cs="Courier New"/>
                <w:i/>
                <w:color w:val="000000"/>
              </w:rPr>
              <w:t xml:space="preserve">-- encoding of the negotiated-quality-of-service component ([0] </w:t>
            </w:r>
            <w:r w:rsidRPr="00347160">
              <w:rPr>
                <w:rFonts w:ascii="Courier New" w:hAnsi="Courier New" w:cs="Courier New"/>
                <w:b/>
                <w:bCs w:val="0"/>
                <w:i/>
                <w:color w:val="000000"/>
              </w:rPr>
              <w:t>IMPLICIT</w:t>
            </w:r>
            <w:r w:rsidRPr="00347160">
              <w:rPr>
                <w:rFonts w:ascii="Courier New" w:hAnsi="Courier New" w:cs="Courier New"/>
                <w:i/>
                <w:color w:val="000000"/>
              </w:rPr>
              <w:t xml:space="preserve"> Integer8 </w:t>
            </w:r>
            <w:r w:rsidRPr="00347160">
              <w:rPr>
                <w:rFonts w:ascii="Courier New" w:hAnsi="Courier New" w:cs="Courier New"/>
                <w:b/>
                <w:bCs w:val="0"/>
                <w:i/>
                <w:color w:val="000000"/>
              </w:rPr>
              <w:t>OPTIONAL</w:t>
            </w:r>
            <w:r w:rsidRPr="00347160">
              <w:rPr>
                <w:rFonts w:ascii="Courier New" w:hAnsi="Courier New" w:cs="Courier New"/>
                <w:i/>
                <w:color w:val="000000"/>
              </w:rPr>
              <w:t>)</w:t>
            </w:r>
          </w:p>
        </w:tc>
        <w:tc>
          <w:tcPr>
            <w:tcW w:w="2378" w:type="dxa"/>
          </w:tcPr>
          <w:p w14:paraId="56E8F370" w14:textId="77777777" w:rsidR="00162259" w:rsidRPr="00347160" w:rsidRDefault="00162259" w:rsidP="00521E1B">
            <w:pPr>
              <w:pStyle w:val="TABLE-cell"/>
              <w:keepNext/>
              <w:rPr>
                <w:rFonts w:ascii="Courier New" w:hAnsi="Courier New" w:cs="Courier New"/>
              </w:rPr>
            </w:pPr>
          </w:p>
        </w:tc>
      </w:tr>
      <w:tr w:rsidR="00162259" w:rsidRPr="00347160" w14:paraId="6743DC52" w14:textId="77777777" w:rsidTr="00077BDE">
        <w:trPr>
          <w:cantSplit/>
          <w:jc w:val="center"/>
        </w:trPr>
        <w:tc>
          <w:tcPr>
            <w:tcW w:w="6914" w:type="dxa"/>
          </w:tcPr>
          <w:p w14:paraId="5EF9E054" w14:textId="77777777" w:rsidR="00162259" w:rsidRPr="00347160" w:rsidRDefault="00162259" w:rsidP="00521E1B">
            <w:pPr>
              <w:pStyle w:val="TABLE-cell"/>
              <w:keepNext/>
              <w:rPr>
                <w:rFonts w:ascii="Courier New" w:hAnsi="Courier New" w:cs="Courier New"/>
                <w:iCs/>
              </w:rPr>
            </w:pPr>
            <w:r w:rsidRPr="00347160">
              <w:rPr>
                <w:rFonts w:ascii="Courier New" w:hAnsi="Courier New" w:cs="Courier New"/>
                <w:iCs/>
                <w:color w:val="000000"/>
              </w:rPr>
              <w:t>// usage flag (</w:t>
            </w:r>
            <w:r w:rsidRPr="00347160">
              <w:rPr>
                <w:rFonts w:ascii="Courier New" w:hAnsi="Courier New" w:cs="Courier New"/>
                <w:b/>
                <w:bCs w:val="0"/>
                <w:iCs/>
                <w:color w:val="000000"/>
              </w:rPr>
              <w:t>FALSE</w:t>
            </w:r>
            <w:r w:rsidRPr="00347160">
              <w:rPr>
                <w:rFonts w:ascii="Courier New" w:hAnsi="Courier New" w:cs="Courier New"/>
                <w:iCs/>
                <w:color w:val="000000"/>
              </w:rPr>
              <w:t>, not present)</w:t>
            </w:r>
          </w:p>
        </w:tc>
        <w:tc>
          <w:tcPr>
            <w:tcW w:w="2378" w:type="dxa"/>
          </w:tcPr>
          <w:p w14:paraId="331FD53A"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00</w:t>
            </w:r>
          </w:p>
        </w:tc>
      </w:tr>
      <w:tr w:rsidR="00162259" w:rsidRPr="00347160" w14:paraId="19D8B4FA" w14:textId="77777777" w:rsidTr="00077BDE">
        <w:trPr>
          <w:cantSplit/>
          <w:jc w:val="center"/>
        </w:trPr>
        <w:tc>
          <w:tcPr>
            <w:tcW w:w="6914" w:type="dxa"/>
          </w:tcPr>
          <w:p w14:paraId="31683638"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
                <w:color w:val="000000"/>
              </w:rPr>
              <w:t>-- encoding of the negotiated-dlms-version-number component (Unsigned8)</w:t>
            </w:r>
          </w:p>
        </w:tc>
        <w:tc>
          <w:tcPr>
            <w:tcW w:w="2378" w:type="dxa"/>
          </w:tcPr>
          <w:p w14:paraId="05F4C290" w14:textId="77777777" w:rsidR="00162259" w:rsidRPr="00347160" w:rsidRDefault="00162259" w:rsidP="00521E1B">
            <w:pPr>
              <w:pStyle w:val="TABLE-cell"/>
              <w:keepNext/>
              <w:rPr>
                <w:rFonts w:ascii="Courier New" w:hAnsi="Courier New" w:cs="Courier New"/>
              </w:rPr>
            </w:pPr>
          </w:p>
        </w:tc>
      </w:tr>
      <w:tr w:rsidR="00162259" w:rsidRPr="00347160" w14:paraId="2C5341E0" w14:textId="77777777" w:rsidTr="00077BDE">
        <w:trPr>
          <w:cantSplit/>
          <w:jc w:val="center"/>
        </w:trPr>
        <w:tc>
          <w:tcPr>
            <w:tcW w:w="6914" w:type="dxa"/>
          </w:tcPr>
          <w:p w14:paraId="29A3AA2C"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value = 6, the A-XDR encoding of an Unsigned8 is its value</w:t>
            </w:r>
          </w:p>
        </w:tc>
        <w:tc>
          <w:tcPr>
            <w:tcW w:w="2378" w:type="dxa"/>
          </w:tcPr>
          <w:p w14:paraId="06C41B2D"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06</w:t>
            </w:r>
          </w:p>
        </w:tc>
      </w:tr>
      <w:tr w:rsidR="00162259" w:rsidRPr="00347160" w14:paraId="3E87BA8F" w14:textId="77777777" w:rsidTr="00077BDE">
        <w:trPr>
          <w:cantSplit/>
          <w:jc w:val="center"/>
        </w:trPr>
        <w:tc>
          <w:tcPr>
            <w:tcW w:w="6914" w:type="dxa"/>
          </w:tcPr>
          <w:p w14:paraId="1112EE84"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
                <w:color w:val="000000"/>
              </w:rPr>
              <w:t xml:space="preserve">-- encoding of the negotiated-conformance component (Conformance, [APPLICATION 31] </w:t>
            </w:r>
            <w:r w:rsidRPr="00347160">
              <w:rPr>
                <w:rFonts w:ascii="Courier New" w:hAnsi="Courier New" w:cs="Courier New"/>
                <w:b/>
                <w:bCs w:val="0"/>
                <w:i/>
                <w:color w:val="000000"/>
              </w:rPr>
              <w:t>IMPLICIT</w:t>
            </w:r>
            <w:r w:rsidRPr="00347160">
              <w:rPr>
                <w:rFonts w:ascii="Courier New" w:hAnsi="Courier New" w:cs="Courier New"/>
                <w:i/>
                <w:color w:val="000000"/>
              </w:rPr>
              <w:t xml:space="preserve"> </w:t>
            </w:r>
            <w:r w:rsidRPr="00347160">
              <w:rPr>
                <w:rFonts w:ascii="Courier New" w:hAnsi="Courier New" w:cs="Courier New"/>
                <w:b/>
                <w:bCs w:val="0"/>
                <w:i/>
                <w:color w:val="000000"/>
              </w:rPr>
              <w:t>BIT</w:t>
            </w:r>
            <w:r w:rsidRPr="00347160">
              <w:rPr>
                <w:rFonts w:ascii="Courier New" w:hAnsi="Courier New" w:cs="Courier New"/>
                <w:i/>
                <w:color w:val="000000"/>
              </w:rPr>
              <w:t xml:space="preserve"> </w:t>
            </w:r>
            <w:r w:rsidRPr="00347160">
              <w:rPr>
                <w:rFonts w:ascii="Courier New" w:hAnsi="Courier New" w:cs="Courier New"/>
                <w:b/>
                <w:bCs w:val="0"/>
                <w:i/>
                <w:color w:val="000000"/>
              </w:rPr>
              <w:t>STRING</w:t>
            </w:r>
            <w:r w:rsidRPr="00347160">
              <w:rPr>
                <w:rFonts w:ascii="Courier New" w:hAnsi="Courier New" w:cs="Courier New"/>
                <w:i/>
                <w:color w:val="000000"/>
              </w:rPr>
              <w:t xml:space="preserve"> (SIZE(24))</w:t>
            </w:r>
          </w:p>
        </w:tc>
        <w:tc>
          <w:tcPr>
            <w:tcW w:w="2378" w:type="dxa"/>
          </w:tcPr>
          <w:p w14:paraId="1E550403" w14:textId="77777777" w:rsidR="00162259" w:rsidRPr="00347160" w:rsidRDefault="00162259" w:rsidP="00521E1B">
            <w:pPr>
              <w:pStyle w:val="TABLE-cell"/>
              <w:keepNext/>
              <w:rPr>
                <w:rFonts w:ascii="Courier New" w:hAnsi="Courier New" w:cs="Courier New"/>
              </w:rPr>
            </w:pPr>
          </w:p>
        </w:tc>
      </w:tr>
      <w:tr w:rsidR="00162259" w:rsidRPr="00347160" w14:paraId="31614F04" w14:textId="77777777" w:rsidTr="00077BDE">
        <w:trPr>
          <w:cantSplit/>
          <w:jc w:val="center"/>
        </w:trPr>
        <w:tc>
          <w:tcPr>
            <w:tcW w:w="6914" w:type="dxa"/>
          </w:tcPr>
          <w:p w14:paraId="780CE71F"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[APPLICATION 31] tag (ASN.1 explicit tag)</w:t>
            </w:r>
          </w:p>
        </w:tc>
        <w:tc>
          <w:tcPr>
            <w:tcW w:w="2378" w:type="dxa"/>
          </w:tcPr>
          <w:p w14:paraId="220B9509"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5F1F</w:t>
            </w:r>
          </w:p>
        </w:tc>
      </w:tr>
      <w:tr w:rsidR="00162259" w:rsidRPr="00347160" w14:paraId="19987270" w14:textId="77777777" w:rsidTr="00077BDE">
        <w:trPr>
          <w:cantSplit/>
          <w:jc w:val="center"/>
        </w:trPr>
        <w:tc>
          <w:tcPr>
            <w:tcW w:w="6914" w:type="dxa"/>
          </w:tcPr>
          <w:p w14:paraId="7D2110A2"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length of the 'contents' field in octet (4)</w:t>
            </w:r>
          </w:p>
        </w:tc>
        <w:tc>
          <w:tcPr>
            <w:tcW w:w="2378" w:type="dxa"/>
          </w:tcPr>
          <w:p w14:paraId="7888224A"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04</w:t>
            </w:r>
          </w:p>
        </w:tc>
      </w:tr>
      <w:tr w:rsidR="00162259" w:rsidRPr="00347160" w14:paraId="5546AE92" w14:textId="77777777" w:rsidTr="00077BDE">
        <w:trPr>
          <w:cantSplit/>
          <w:jc w:val="center"/>
        </w:trPr>
        <w:tc>
          <w:tcPr>
            <w:tcW w:w="6914" w:type="dxa"/>
          </w:tcPr>
          <w:p w14:paraId="086AE86A"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number of unused bits in the final octet of the BIT STRING (0)</w:t>
            </w:r>
          </w:p>
        </w:tc>
        <w:tc>
          <w:tcPr>
            <w:tcW w:w="2378" w:type="dxa"/>
          </w:tcPr>
          <w:p w14:paraId="0862E70E"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00</w:t>
            </w:r>
          </w:p>
        </w:tc>
      </w:tr>
      <w:tr w:rsidR="00162259" w:rsidRPr="00347160" w14:paraId="3FE1B915" w14:textId="77777777" w:rsidTr="00077BDE">
        <w:trPr>
          <w:cantSplit/>
          <w:jc w:val="center"/>
        </w:trPr>
        <w:tc>
          <w:tcPr>
            <w:tcW w:w="6914" w:type="dxa"/>
          </w:tcPr>
          <w:p w14:paraId="13A3F082"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fixed length BIT STRING value</w:t>
            </w:r>
          </w:p>
        </w:tc>
        <w:tc>
          <w:tcPr>
            <w:tcW w:w="2378" w:type="dxa"/>
          </w:tcPr>
          <w:p w14:paraId="134E5A0F"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007C1F</w:t>
            </w:r>
          </w:p>
        </w:tc>
      </w:tr>
      <w:tr w:rsidR="00162259" w:rsidRPr="00347160" w14:paraId="60F5E2C6" w14:textId="77777777" w:rsidTr="00077BDE">
        <w:trPr>
          <w:cantSplit/>
          <w:jc w:val="center"/>
        </w:trPr>
        <w:tc>
          <w:tcPr>
            <w:tcW w:w="6914" w:type="dxa"/>
          </w:tcPr>
          <w:p w14:paraId="518626FB"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
                <w:color w:val="000000"/>
              </w:rPr>
              <w:t>-- encoding of the server-max-receive-pdu-size component (Unsigned16)</w:t>
            </w:r>
          </w:p>
        </w:tc>
        <w:tc>
          <w:tcPr>
            <w:tcW w:w="2378" w:type="dxa"/>
          </w:tcPr>
          <w:p w14:paraId="2292488C" w14:textId="77777777" w:rsidR="00162259" w:rsidRPr="00347160" w:rsidRDefault="00162259" w:rsidP="00521E1B">
            <w:pPr>
              <w:pStyle w:val="TABLE-cell"/>
              <w:keepNext/>
              <w:rPr>
                <w:rFonts w:ascii="Courier New" w:hAnsi="Courier New" w:cs="Courier New"/>
                <w:color w:val="000000"/>
              </w:rPr>
            </w:pPr>
          </w:p>
        </w:tc>
      </w:tr>
      <w:tr w:rsidR="00162259" w:rsidRPr="00347160" w14:paraId="1ECB9CF1" w14:textId="77777777" w:rsidTr="00077BDE">
        <w:trPr>
          <w:cantSplit/>
          <w:jc w:val="center"/>
        </w:trPr>
        <w:tc>
          <w:tcPr>
            <w:tcW w:w="6914" w:type="dxa"/>
          </w:tcPr>
          <w:p w14:paraId="54099D72"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value = 0x0400, the encoding of an Unsigned16 is its value</w:t>
            </w:r>
          </w:p>
        </w:tc>
        <w:tc>
          <w:tcPr>
            <w:tcW w:w="2378" w:type="dxa"/>
          </w:tcPr>
          <w:p w14:paraId="0FE9FE40"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0400</w:t>
            </w:r>
          </w:p>
        </w:tc>
      </w:tr>
      <w:tr w:rsidR="00162259" w:rsidRPr="00347160" w14:paraId="141D7049" w14:textId="77777777" w:rsidTr="00077BDE">
        <w:trPr>
          <w:cantSplit/>
          <w:jc w:val="center"/>
        </w:trPr>
        <w:tc>
          <w:tcPr>
            <w:tcW w:w="6914" w:type="dxa"/>
          </w:tcPr>
          <w:p w14:paraId="04508C2A"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
                <w:color w:val="000000"/>
              </w:rPr>
              <w:t>-- encoding of the VAA-Name component (ObjectName, Integer16)</w:t>
            </w:r>
          </w:p>
        </w:tc>
        <w:tc>
          <w:tcPr>
            <w:tcW w:w="2378" w:type="dxa"/>
          </w:tcPr>
          <w:p w14:paraId="211DED18" w14:textId="77777777" w:rsidR="00162259" w:rsidRPr="00347160" w:rsidRDefault="00162259" w:rsidP="00521E1B">
            <w:pPr>
              <w:pStyle w:val="TABLE-cell"/>
              <w:keepNext/>
              <w:rPr>
                <w:rFonts w:ascii="Courier New" w:hAnsi="Courier New" w:cs="Courier New"/>
                <w:color w:val="000000"/>
              </w:rPr>
            </w:pPr>
          </w:p>
        </w:tc>
      </w:tr>
      <w:tr w:rsidR="00162259" w:rsidRPr="00347160" w14:paraId="5A23A396" w14:textId="77777777" w:rsidTr="00077BDE">
        <w:trPr>
          <w:cantSplit/>
          <w:jc w:val="center"/>
        </w:trPr>
        <w:tc>
          <w:tcPr>
            <w:tcW w:w="6914" w:type="dxa"/>
          </w:tcPr>
          <w:p w14:paraId="48696DB2"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value=0x0007; the encoding of a value constrained Integer16 is its value</w:t>
            </w:r>
          </w:p>
        </w:tc>
        <w:tc>
          <w:tcPr>
            <w:tcW w:w="2378" w:type="dxa"/>
          </w:tcPr>
          <w:p w14:paraId="0FA222F4"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0007</w:t>
            </w:r>
          </w:p>
        </w:tc>
      </w:tr>
      <w:tr w:rsidR="00162259" w:rsidRPr="00347160" w14:paraId="17E3A0FE" w14:textId="77777777" w:rsidTr="00077BDE">
        <w:trPr>
          <w:cantSplit/>
          <w:jc w:val="center"/>
        </w:trPr>
        <w:tc>
          <w:tcPr>
            <w:tcW w:w="6914" w:type="dxa"/>
          </w:tcPr>
          <w:p w14:paraId="24478D22"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
              </w:rPr>
              <w:t>-- resulting octet-string, to be inserted in the user-information field of the AARE APDU</w:t>
            </w:r>
          </w:p>
        </w:tc>
        <w:tc>
          <w:tcPr>
            <w:tcW w:w="2378" w:type="dxa"/>
          </w:tcPr>
          <w:p w14:paraId="67FE0A72"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0800065F1F040000</w:t>
            </w:r>
            <w:r w:rsidRPr="00347160">
              <w:rPr>
                <w:rFonts w:ascii="Courier New" w:hAnsi="Courier New" w:cs="Courier New"/>
                <w:color w:val="000000"/>
              </w:rPr>
              <w:br/>
              <w:t>7C1F04000007</w:t>
            </w:r>
          </w:p>
        </w:tc>
      </w:tr>
    </w:tbl>
    <w:p w14:paraId="12A3E121" w14:textId="77777777" w:rsidR="00F82099" w:rsidDel="00D422C3" w:rsidRDefault="00F82099" w:rsidP="00F82099">
      <w:pPr>
        <w:pStyle w:val="NOTE"/>
        <w:rPr>
          <w:del w:id="6928" w:author="Gyozo" w:date="2016-09-13T15:03:00Z"/>
        </w:rPr>
      </w:pPr>
      <w:bookmarkStart w:id="6929" w:name="_Toc96611307"/>
      <w:bookmarkStart w:id="6930" w:name="_Toc97126484"/>
      <w:bookmarkStart w:id="6931" w:name="_Toc97126904"/>
      <w:bookmarkStart w:id="6932" w:name="_Toc97127324"/>
      <w:bookmarkStart w:id="6933" w:name="_Toc244961072"/>
      <w:bookmarkStart w:id="6934" w:name="_Toc247390809"/>
      <w:bookmarkStart w:id="6935" w:name="_Toc249289661"/>
      <w:bookmarkStart w:id="6936" w:name="_Toc277948383"/>
      <w:bookmarkStart w:id="6937" w:name="_Toc315426473"/>
      <w:bookmarkStart w:id="6938" w:name="_Toc406524269"/>
      <w:bookmarkStart w:id="6939" w:name="_Toc437856630"/>
      <w:bookmarkEnd w:id="6929"/>
      <w:bookmarkEnd w:id="6930"/>
      <w:bookmarkEnd w:id="6931"/>
      <w:bookmarkEnd w:id="6932"/>
    </w:p>
    <w:p w14:paraId="340072F3" w14:textId="77777777" w:rsidR="00162259" w:rsidRPr="00F82099" w:rsidRDefault="00162259" w:rsidP="00F82099">
      <w:pPr>
        <w:pStyle w:val="ANNEX-heading1"/>
      </w:pPr>
      <w:bookmarkStart w:id="6940" w:name="_Toc97127325"/>
      <w:r w:rsidRPr="00F82099">
        <w:t>Authenticated encryption of the xDLMS InitiateResponse APDU</w:t>
      </w:r>
      <w:bookmarkEnd w:id="6933"/>
      <w:bookmarkEnd w:id="6934"/>
      <w:bookmarkEnd w:id="6935"/>
      <w:bookmarkEnd w:id="6936"/>
      <w:bookmarkEnd w:id="6937"/>
      <w:bookmarkEnd w:id="6938"/>
      <w:bookmarkEnd w:id="6939"/>
      <w:bookmarkEnd w:id="6940"/>
    </w:p>
    <w:bookmarkStart w:id="6941" w:name="_Toc249289875"/>
    <w:bookmarkStart w:id="6942" w:name="_Toc277948688"/>
    <w:bookmarkStart w:id="6943" w:name="_Toc279397442"/>
    <w:p w14:paraId="1046A474" w14:textId="585636F8" w:rsidR="00162259" w:rsidRPr="00347160" w:rsidRDefault="00C40FCE" w:rsidP="00162259">
      <w:pPr>
        <w:pStyle w:val="PARAGRAPH"/>
      </w:pPr>
      <w:r>
        <w:fldChar w:fldCharType="begin"/>
      </w:r>
      <w:r>
        <w:instrText xml:space="preserve"> REF _Ref447789214 \h </w:instrText>
      </w:r>
      <w:r>
        <w:fldChar w:fldCharType="separate"/>
      </w:r>
      <w:r w:rsidR="00DC4BE9">
        <w:t>Table E.</w:t>
      </w:r>
      <w:r w:rsidR="00DC4BE9">
        <w:rPr>
          <w:noProof/>
        </w:rPr>
        <w:t>5</w:t>
      </w:r>
      <w:r>
        <w:fldChar w:fldCharType="end"/>
      </w:r>
      <w:r>
        <w:t xml:space="preserve"> </w:t>
      </w:r>
      <w:r w:rsidR="00162259" w:rsidRPr="00347160">
        <w:t>shows the encoding of the xDLMS InitiateResponse APDU which is also authenticated and encrypted.</w:t>
      </w:r>
    </w:p>
    <w:p w14:paraId="011FB742" w14:textId="51F9B35C" w:rsidR="00162259" w:rsidRPr="00347160" w:rsidRDefault="00913BF0" w:rsidP="00162259">
      <w:pPr>
        <w:pStyle w:val="TABLE-title"/>
      </w:pPr>
      <w:bookmarkStart w:id="6944" w:name="_Ref447789214"/>
      <w:bookmarkStart w:id="6945" w:name="TableE5"/>
      <w:bookmarkStart w:id="6946" w:name="_Toc315426583"/>
      <w:bookmarkStart w:id="6947" w:name="_Toc355266137"/>
      <w:bookmarkStart w:id="6948" w:name="_Toc406428518"/>
      <w:bookmarkStart w:id="6949" w:name="_Toc437856821"/>
      <w:bookmarkStart w:id="6950" w:name="_Toc97127534"/>
      <w:r>
        <w:lastRenderedPageBreak/>
        <w:t>Table E.</w:t>
      </w:r>
      <w:fldSimple w:instr=" SEQ Table_E. \* ARABIC ">
        <w:r w:rsidR="00DC4BE9">
          <w:rPr>
            <w:noProof/>
          </w:rPr>
          <w:t>5</w:t>
        </w:r>
      </w:fldSimple>
      <w:bookmarkEnd w:id="6944"/>
      <w:r>
        <w:t xml:space="preserve"> </w:t>
      </w:r>
      <w:bookmarkEnd w:id="6945"/>
      <w:r>
        <w:t xml:space="preserve">– </w:t>
      </w:r>
      <w:r w:rsidR="00162259" w:rsidRPr="00347160">
        <w:t>Authenticated encryption of the xDLMS InitiateResponse APDU</w:t>
      </w:r>
      <w:bookmarkEnd w:id="6941"/>
      <w:bookmarkEnd w:id="6942"/>
      <w:bookmarkEnd w:id="6943"/>
      <w:bookmarkEnd w:id="6946"/>
      <w:bookmarkEnd w:id="6947"/>
      <w:bookmarkEnd w:id="6948"/>
      <w:bookmarkEnd w:id="6949"/>
      <w:bookmarkEnd w:id="6950"/>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3"/>
        <w:gridCol w:w="697"/>
        <w:gridCol w:w="4792"/>
        <w:gridCol w:w="844"/>
        <w:gridCol w:w="844"/>
      </w:tblGrid>
      <w:tr w:rsidR="00162259" w:rsidRPr="00347160" w14:paraId="0B291CB0" w14:textId="77777777" w:rsidTr="00077BDE">
        <w:trPr>
          <w:cantSplit/>
          <w:jc w:val="center"/>
        </w:trPr>
        <w:tc>
          <w:tcPr>
            <w:tcW w:w="1940" w:type="dxa"/>
            <w:vAlign w:val="center"/>
          </w:tcPr>
          <w:p w14:paraId="38C60C89" w14:textId="77777777" w:rsidR="00162259" w:rsidRPr="00347160" w:rsidRDefault="00162259" w:rsidP="00521E1B">
            <w:pPr>
              <w:pStyle w:val="TABLE-col-heading"/>
            </w:pPr>
          </w:p>
        </w:tc>
        <w:tc>
          <w:tcPr>
            <w:tcW w:w="710" w:type="dxa"/>
            <w:vAlign w:val="center"/>
          </w:tcPr>
          <w:p w14:paraId="20DBA808" w14:textId="77777777" w:rsidR="00162259" w:rsidRPr="00347160" w:rsidRDefault="00162259" w:rsidP="00521E1B">
            <w:pPr>
              <w:pStyle w:val="TABLE-col-heading"/>
              <w:rPr>
                <w:rFonts w:ascii="Times New Roman" w:hAnsi="Times New Roman"/>
                <w:i/>
                <w:iCs/>
              </w:rPr>
            </w:pPr>
            <w:r w:rsidRPr="00347160">
              <w:rPr>
                <w:rFonts w:ascii="Times New Roman" w:hAnsi="Times New Roman"/>
                <w:i/>
                <w:iCs/>
              </w:rPr>
              <w:t>X</w:t>
            </w:r>
          </w:p>
        </w:tc>
        <w:tc>
          <w:tcPr>
            <w:tcW w:w="4920" w:type="dxa"/>
            <w:vAlign w:val="center"/>
          </w:tcPr>
          <w:p w14:paraId="25CA0C0E" w14:textId="77777777" w:rsidR="00162259" w:rsidRPr="00347160" w:rsidRDefault="00162259" w:rsidP="00521E1B">
            <w:pPr>
              <w:pStyle w:val="TABLE-col-heading"/>
            </w:pPr>
            <w:r w:rsidRPr="00347160">
              <w:t>Contents</w:t>
            </w:r>
          </w:p>
        </w:tc>
        <w:tc>
          <w:tcPr>
            <w:tcW w:w="861" w:type="dxa"/>
            <w:vAlign w:val="center"/>
          </w:tcPr>
          <w:p w14:paraId="533D440F" w14:textId="77777777" w:rsidR="00162259" w:rsidRPr="00347160" w:rsidRDefault="00162259" w:rsidP="00521E1B">
            <w:pPr>
              <w:pStyle w:val="TABLE-col-heading"/>
            </w:pPr>
            <w:r w:rsidRPr="00347160">
              <w:t>LEN(X)</w:t>
            </w:r>
          </w:p>
          <w:p w14:paraId="7068DE85" w14:textId="77777777" w:rsidR="00162259" w:rsidRPr="00347160" w:rsidRDefault="00162259" w:rsidP="00521E1B">
            <w:pPr>
              <w:pStyle w:val="TABLE-col-heading"/>
            </w:pPr>
            <w:r w:rsidRPr="00347160">
              <w:t>bytes</w:t>
            </w:r>
          </w:p>
        </w:tc>
        <w:tc>
          <w:tcPr>
            <w:tcW w:w="861" w:type="dxa"/>
            <w:vAlign w:val="center"/>
          </w:tcPr>
          <w:p w14:paraId="022D83D0" w14:textId="77777777" w:rsidR="00162259" w:rsidRPr="00347160" w:rsidRDefault="00162259" w:rsidP="00521E1B">
            <w:pPr>
              <w:pStyle w:val="TABLE-col-heading"/>
            </w:pPr>
            <w:r w:rsidRPr="00347160">
              <w:t>len(X)</w:t>
            </w:r>
          </w:p>
          <w:p w14:paraId="272680D4" w14:textId="77777777" w:rsidR="00162259" w:rsidRPr="00347160" w:rsidRDefault="00162259" w:rsidP="00521E1B">
            <w:pPr>
              <w:pStyle w:val="TABLE-col-heading"/>
            </w:pPr>
            <w:r w:rsidRPr="00347160">
              <w:t>bits</w:t>
            </w:r>
          </w:p>
        </w:tc>
      </w:tr>
      <w:tr w:rsidR="00162259" w:rsidRPr="00347160" w14:paraId="18F8736F" w14:textId="77777777" w:rsidTr="00077BDE">
        <w:trPr>
          <w:cantSplit/>
          <w:jc w:val="center"/>
        </w:trPr>
        <w:tc>
          <w:tcPr>
            <w:tcW w:w="1940" w:type="dxa"/>
            <w:shd w:val="clear" w:color="auto" w:fill="DDDDDD"/>
            <w:vAlign w:val="center"/>
          </w:tcPr>
          <w:p w14:paraId="433E43FC" w14:textId="77777777" w:rsidR="00162259" w:rsidRPr="00347160" w:rsidRDefault="00162259" w:rsidP="00521E1B">
            <w:pPr>
              <w:pStyle w:val="TABLE-cell"/>
              <w:keepNext/>
              <w:rPr>
                <w:b/>
                <w:bCs w:val="0"/>
              </w:rPr>
            </w:pPr>
            <w:r w:rsidRPr="00347160">
              <w:rPr>
                <w:b/>
                <w:bCs w:val="0"/>
              </w:rPr>
              <w:t>Security material</w:t>
            </w:r>
          </w:p>
        </w:tc>
        <w:tc>
          <w:tcPr>
            <w:tcW w:w="710" w:type="dxa"/>
            <w:shd w:val="clear" w:color="auto" w:fill="DDDDDD"/>
            <w:vAlign w:val="center"/>
          </w:tcPr>
          <w:p w14:paraId="46C2EF4A" w14:textId="77777777" w:rsidR="00162259" w:rsidRPr="00347160" w:rsidRDefault="00162259" w:rsidP="00521E1B">
            <w:pPr>
              <w:pStyle w:val="TABLE-cell"/>
              <w:keepNext/>
              <w:jc w:val="center"/>
              <w:rPr>
                <w:rFonts w:ascii="Times New Roman" w:hAnsi="Times New Roman"/>
                <w:i/>
                <w:iCs/>
                <w:szCs w:val="22"/>
              </w:rPr>
            </w:pPr>
          </w:p>
        </w:tc>
        <w:tc>
          <w:tcPr>
            <w:tcW w:w="4920" w:type="dxa"/>
            <w:shd w:val="clear" w:color="auto" w:fill="DDDDDD"/>
            <w:vAlign w:val="center"/>
          </w:tcPr>
          <w:p w14:paraId="3F62D46E" w14:textId="77777777" w:rsidR="00162259" w:rsidRPr="00347160" w:rsidRDefault="00162259" w:rsidP="00521E1B">
            <w:pPr>
              <w:pStyle w:val="TABLE-cell"/>
              <w:keepNext/>
              <w:jc w:val="center"/>
            </w:pPr>
          </w:p>
        </w:tc>
        <w:tc>
          <w:tcPr>
            <w:tcW w:w="861" w:type="dxa"/>
            <w:shd w:val="clear" w:color="auto" w:fill="DDDDDD"/>
            <w:vAlign w:val="center"/>
          </w:tcPr>
          <w:p w14:paraId="4D7C650A" w14:textId="77777777" w:rsidR="00162259" w:rsidRPr="00347160" w:rsidRDefault="00162259" w:rsidP="00521E1B">
            <w:pPr>
              <w:pStyle w:val="TABLE-cell"/>
              <w:keepNext/>
              <w:jc w:val="center"/>
            </w:pPr>
          </w:p>
        </w:tc>
        <w:tc>
          <w:tcPr>
            <w:tcW w:w="861" w:type="dxa"/>
            <w:shd w:val="clear" w:color="auto" w:fill="DDDDDD"/>
            <w:vAlign w:val="center"/>
          </w:tcPr>
          <w:p w14:paraId="383D0BBF" w14:textId="77777777" w:rsidR="00162259" w:rsidRPr="00347160" w:rsidRDefault="00162259" w:rsidP="00521E1B">
            <w:pPr>
              <w:pStyle w:val="TABLE-cell"/>
              <w:keepNext/>
              <w:jc w:val="center"/>
            </w:pPr>
          </w:p>
        </w:tc>
      </w:tr>
      <w:tr w:rsidR="00162259" w:rsidRPr="00347160" w14:paraId="66BABBE5" w14:textId="77777777" w:rsidTr="00077BDE">
        <w:trPr>
          <w:cantSplit/>
          <w:jc w:val="center"/>
        </w:trPr>
        <w:tc>
          <w:tcPr>
            <w:tcW w:w="1940" w:type="dxa"/>
            <w:vAlign w:val="center"/>
          </w:tcPr>
          <w:p w14:paraId="0E712306" w14:textId="77777777" w:rsidR="00162259" w:rsidRPr="00347160" w:rsidRDefault="00162259" w:rsidP="00521E1B">
            <w:pPr>
              <w:pStyle w:val="TABLE-cell"/>
              <w:keepNext/>
            </w:pPr>
            <w:r w:rsidRPr="00347160">
              <w:t>Security suite</w:t>
            </w:r>
          </w:p>
        </w:tc>
        <w:tc>
          <w:tcPr>
            <w:tcW w:w="710" w:type="dxa"/>
            <w:vAlign w:val="center"/>
          </w:tcPr>
          <w:p w14:paraId="25594B6A" w14:textId="77777777" w:rsidR="00162259" w:rsidRPr="00347160" w:rsidRDefault="00162259" w:rsidP="00521E1B">
            <w:pPr>
              <w:pStyle w:val="TABLE-cell"/>
              <w:keepNext/>
              <w:jc w:val="center"/>
              <w:rPr>
                <w:rFonts w:ascii="Times New Roman" w:hAnsi="Times New Roman"/>
                <w:i/>
                <w:iCs/>
                <w:szCs w:val="22"/>
              </w:rPr>
            </w:pPr>
          </w:p>
        </w:tc>
        <w:tc>
          <w:tcPr>
            <w:tcW w:w="4920" w:type="dxa"/>
            <w:vAlign w:val="center"/>
          </w:tcPr>
          <w:p w14:paraId="6DAED7C1" w14:textId="77777777" w:rsidR="00162259" w:rsidRPr="00347160" w:rsidRDefault="00162259" w:rsidP="00521E1B">
            <w:pPr>
              <w:pStyle w:val="TABLE-cell"/>
              <w:keepNext/>
              <w:jc w:val="center"/>
              <w:rPr>
                <w:rFonts w:ascii="Courier" w:hAnsi="Courier"/>
              </w:rPr>
            </w:pPr>
            <w:r w:rsidRPr="00347160">
              <w:rPr>
                <w:rFonts w:ascii="Courier" w:hAnsi="Courier"/>
              </w:rPr>
              <w:t>GCM-AES-128</w:t>
            </w:r>
          </w:p>
        </w:tc>
        <w:tc>
          <w:tcPr>
            <w:tcW w:w="861" w:type="dxa"/>
            <w:vAlign w:val="center"/>
          </w:tcPr>
          <w:p w14:paraId="6797F46E" w14:textId="77777777" w:rsidR="00162259" w:rsidRPr="00347160" w:rsidRDefault="00162259" w:rsidP="00521E1B">
            <w:pPr>
              <w:pStyle w:val="TABLE-cell"/>
              <w:keepNext/>
              <w:jc w:val="center"/>
            </w:pPr>
          </w:p>
        </w:tc>
        <w:tc>
          <w:tcPr>
            <w:tcW w:w="861" w:type="dxa"/>
            <w:vAlign w:val="center"/>
          </w:tcPr>
          <w:p w14:paraId="4B8920C3" w14:textId="77777777" w:rsidR="00162259" w:rsidRPr="00347160" w:rsidRDefault="00162259" w:rsidP="00521E1B">
            <w:pPr>
              <w:pStyle w:val="TABLE-cell"/>
              <w:keepNext/>
              <w:jc w:val="center"/>
            </w:pPr>
          </w:p>
        </w:tc>
      </w:tr>
      <w:tr w:rsidR="00162259" w:rsidRPr="00347160" w14:paraId="049A2E3D" w14:textId="77777777" w:rsidTr="00077BDE">
        <w:trPr>
          <w:cantSplit/>
          <w:jc w:val="center"/>
        </w:trPr>
        <w:tc>
          <w:tcPr>
            <w:tcW w:w="1940" w:type="dxa"/>
            <w:vAlign w:val="center"/>
          </w:tcPr>
          <w:p w14:paraId="24C71EFA" w14:textId="77777777" w:rsidR="00162259" w:rsidRPr="00347160" w:rsidRDefault="00162259" w:rsidP="00521E1B">
            <w:pPr>
              <w:pStyle w:val="TABLE-cell"/>
              <w:keepNext/>
              <w:rPr>
                <w:i/>
                <w:iCs/>
              </w:rPr>
            </w:pPr>
            <w:r w:rsidRPr="00347160">
              <w:t>System Title</w:t>
            </w:r>
          </w:p>
        </w:tc>
        <w:tc>
          <w:tcPr>
            <w:tcW w:w="710" w:type="dxa"/>
            <w:vAlign w:val="center"/>
          </w:tcPr>
          <w:p w14:paraId="05FC2E0C" w14:textId="77777777" w:rsidR="00162259" w:rsidRPr="00347160" w:rsidRDefault="00162259" w:rsidP="00521E1B">
            <w:pPr>
              <w:pStyle w:val="TABLE-cell"/>
              <w:keepNext/>
              <w:jc w:val="center"/>
              <w:rPr>
                <w:rFonts w:ascii="Times New Roman" w:hAnsi="Times New Roman"/>
                <w:i/>
                <w:iCs/>
                <w:szCs w:val="22"/>
              </w:rPr>
            </w:pPr>
            <w:r w:rsidRPr="00347160">
              <w:rPr>
                <w:rFonts w:ascii="Times New Roman" w:hAnsi="Times New Roman"/>
                <w:i/>
                <w:iCs/>
                <w:szCs w:val="22"/>
              </w:rPr>
              <w:t>Sys-T</w:t>
            </w:r>
          </w:p>
        </w:tc>
        <w:tc>
          <w:tcPr>
            <w:tcW w:w="4920" w:type="dxa"/>
            <w:vAlign w:val="center"/>
          </w:tcPr>
          <w:p w14:paraId="367F31F1" w14:textId="77777777" w:rsidR="00162259" w:rsidRPr="00347160" w:rsidRDefault="00162259" w:rsidP="00521E1B">
            <w:pPr>
              <w:pStyle w:val="TABLE-cell"/>
              <w:keepNext/>
            </w:pPr>
            <w:r w:rsidRPr="00347160">
              <w:rPr>
                <w:rFonts w:ascii="Courier" w:hAnsi="Courier"/>
              </w:rPr>
              <w:t>4D4D4D0000BC614E</w:t>
            </w:r>
            <w:r w:rsidRPr="00347160">
              <w:rPr>
                <w:rFonts w:ascii="Courier" w:hAnsi="Courier"/>
              </w:rPr>
              <w:br/>
              <w:t>(here, the five last octets contain the manufacturing number in hexadecimal form)</w:t>
            </w:r>
          </w:p>
        </w:tc>
        <w:tc>
          <w:tcPr>
            <w:tcW w:w="861" w:type="dxa"/>
            <w:vAlign w:val="center"/>
          </w:tcPr>
          <w:p w14:paraId="48ABAB24" w14:textId="77777777" w:rsidR="00162259" w:rsidRPr="00347160" w:rsidRDefault="00162259" w:rsidP="00521E1B">
            <w:pPr>
              <w:pStyle w:val="TABLE-cell"/>
              <w:keepNext/>
              <w:jc w:val="center"/>
            </w:pPr>
            <w:r w:rsidRPr="00347160">
              <w:t>8</w:t>
            </w:r>
          </w:p>
        </w:tc>
        <w:tc>
          <w:tcPr>
            <w:tcW w:w="861" w:type="dxa"/>
            <w:vAlign w:val="center"/>
          </w:tcPr>
          <w:p w14:paraId="7CD14D94" w14:textId="77777777" w:rsidR="00162259" w:rsidRPr="00347160" w:rsidRDefault="00162259" w:rsidP="00521E1B">
            <w:pPr>
              <w:pStyle w:val="TABLE-cell"/>
              <w:keepNext/>
              <w:jc w:val="center"/>
            </w:pPr>
            <w:r w:rsidRPr="00347160">
              <w:t>64</w:t>
            </w:r>
          </w:p>
        </w:tc>
      </w:tr>
      <w:tr w:rsidR="00162259" w:rsidRPr="00347160" w14:paraId="4E858F56" w14:textId="77777777" w:rsidTr="00077BDE">
        <w:trPr>
          <w:cantSplit/>
          <w:jc w:val="center"/>
        </w:trPr>
        <w:tc>
          <w:tcPr>
            <w:tcW w:w="1940" w:type="dxa"/>
            <w:vAlign w:val="center"/>
          </w:tcPr>
          <w:p w14:paraId="29EC9D39" w14:textId="77777777" w:rsidR="00162259" w:rsidRPr="00347160" w:rsidRDefault="00F013DC" w:rsidP="00521E1B">
            <w:pPr>
              <w:pStyle w:val="TABLE-cell"/>
              <w:keepNext/>
            </w:pPr>
            <w:r>
              <w:t>Invocation</w:t>
            </w:r>
            <w:r w:rsidR="00162259" w:rsidRPr="00347160">
              <w:t xml:space="preserve"> Counter</w:t>
            </w:r>
          </w:p>
        </w:tc>
        <w:tc>
          <w:tcPr>
            <w:tcW w:w="710" w:type="dxa"/>
            <w:vAlign w:val="center"/>
          </w:tcPr>
          <w:p w14:paraId="75585CFC" w14:textId="77777777" w:rsidR="00162259" w:rsidRPr="00BB6B0A" w:rsidRDefault="00D422C3" w:rsidP="00521E1B">
            <w:pPr>
              <w:pStyle w:val="TABLE-cell"/>
              <w:keepNext/>
              <w:jc w:val="center"/>
              <w:rPr>
                <w:rFonts w:ascii="Times New Roman" w:hAnsi="Times New Roman"/>
                <w:iCs/>
                <w:szCs w:val="22"/>
              </w:rPr>
            </w:pPr>
            <w:r w:rsidRPr="000A0C21">
              <w:rPr>
                <w:rFonts w:ascii="Times New Roman" w:hAnsi="Times New Roman"/>
                <w:i/>
                <w:iCs/>
                <w:szCs w:val="22"/>
              </w:rPr>
              <w:t>IC</w:t>
            </w:r>
          </w:p>
        </w:tc>
        <w:tc>
          <w:tcPr>
            <w:tcW w:w="4920" w:type="dxa"/>
            <w:vAlign w:val="center"/>
          </w:tcPr>
          <w:p w14:paraId="59F4221C" w14:textId="77777777" w:rsidR="00162259" w:rsidRPr="00347160" w:rsidRDefault="00162259" w:rsidP="00521E1B">
            <w:pPr>
              <w:pStyle w:val="TABLE-cell"/>
              <w:keepNext/>
            </w:pPr>
            <w:r w:rsidRPr="00347160">
              <w:rPr>
                <w:rFonts w:ascii="Courier" w:hAnsi="Courier"/>
              </w:rPr>
              <w:t>01234567</w:t>
            </w:r>
          </w:p>
        </w:tc>
        <w:tc>
          <w:tcPr>
            <w:tcW w:w="861" w:type="dxa"/>
            <w:vAlign w:val="center"/>
          </w:tcPr>
          <w:p w14:paraId="05CD820A" w14:textId="77777777" w:rsidR="00162259" w:rsidRPr="00347160" w:rsidRDefault="00162259" w:rsidP="00521E1B">
            <w:pPr>
              <w:pStyle w:val="TABLE-cell"/>
              <w:keepNext/>
              <w:jc w:val="center"/>
            </w:pPr>
            <w:r w:rsidRPr="00347160">
              <w:t>4</w:t>
            </w:r>
          </w:p>
        </w:tc>
        <w:tc>
          <w:tcPr>
            <w:tcW w:w="861" w:type="dxa"/>
            <w:vAlign w:val="center"/>
          </w:tcPr>
          <w:p w14:paraId="38026265" w14:textId="77777777" w:rsidR="00162259" w:rsidRPr="00347160" w:rsidRDefault="00162259" w:rsidP="00521E1B">
            <w:pPr>
              <w:pStyle w:val="TABLE-cell"/>
              <w:keepNext/>
              <w:jc w:val="center"/>
            </w:pPr>
            <w:r w:rsidRPr="00347160">
              <w:t>32</w:t>
            </w:r>
          </w:p>
        </w:tc>
      </w:tr>
      <w:tr w:rsidR="00162259" w:rsidRPr="00347160" w14:paraId="51597CE7" w14:textId="77777777" w:rsidTr="00077BDE">
        <w:trPr>
          <w:cantSplit/>
          <w:jc w:val="center"/>
        </w:trPr>
        <w:tc>
          <w:tcPr>
            <w:tcW w:w="1940" w:type="dxa"/>
            <w:vMerge w:val="restart"/>
            <w:vAlign w:val="center"/>
          </w:tcPr>
          <w:p w14:paraId="74D8BD7E" w14:textId="77777777" w:rsidR="00162259" w:rsidRPr="00347160" w:rsidRDefault="00162259" w:rsidP="00521E1B">
            <w:pPr>
              <w:pStyle w:val="TABLE-cell"/>
              <w:keepNext/>
            </w:pPr>
            <w:r w:rsidRPr="00347160">
              <w:t>Initialization Vector</w:t>
            </w:r>
          </w:p>
        </w:tc>
        <w:tc>
          <w:tcPr>
            <w:tcW w:w="710" w:type="dxa"/>
            <w:vMerge w:val="restart"/>
            <w:vAlign w:val="center"/>
          </w:tcPr>
          <w:p w14:paraId="39EA7027" w14:textId="77777777" w:rsidR="00162259" w:rsidRPr="00347160" w:rsidRDefault="00162259" w:rsidP="00521E1B">
            <w:pPr>
              <w:pStyle w:val="TABLE-cell"/>
              <w:keepNext/>
              <w:jc w:val="center"/>
              <w:rPr>
                <w:rFonts w:ascii="Times New Roman" w:hAnsi="Times New Roman"/>
                <w:i/>
                <w:iCs/>
                <w:szCs w:val="22"/>
              </w:rPr>
            </w:pPr>
            <w:r w:rsidRPr="00347160">
              <w:rPr>
                <w:rFonts w:ascii="Times New Roman" w:hAnsi="Times New Roman"/>
                <w:i/>
                <w:iCs/>
                <w:szCs w:val="22"/>
              </w:rPr>
              <w:t>IV</w:t>
            </w:r>
          </w:p>
        </w:tc>
        <w:tc>
          <w:tcPr>
            <w:tcW w:w="4920" w:type="dxa"/>
            <w:vAlign w:val="center"/>
          </w:tcPr>
          <w:p w14:paraId="71DD58DD" w14:textId="77777777" w:rsidR="00162259" w:rsidRPr="00347160" w:rsidRDefault="00162259" w:rsidP="000A0C21">
            <w:pPr>
              <w:pStyle w:val="TABLE-cell"/>
              <w:keepNext/>
              <w:rPr>
                <w:rFonts w:ascii="Courier" w:hAnsi="Courier"/>
              </w:rPr>
            </w:pPr>
            <w:r w:rsidRPr="00347160">
              <w:rPr>
                <w:rFonts w:ascii="Times New Roman" w:hAnsi="Times New Roman"/>
                <w:i/>
                <w:iCs/>
                <w:szCs w:val="22"/>
              </w:rPr>
              <w:t xml:space="preserve">Sys-T </w:t>
            </w:r>
            <w:r w:rsidRPr="00347160">
              <w:t xml:space="preserve">II </w:t>
            </w:r>
            <w:r w:rsidR="000A0C21">
              <w:rPr>
                <w:rFonts w:ascii="Times New Roman" w:hAnsi="Times New Roman"/>
                <w:i/>
                <w:iCs/>
                <w:szCs w:val="22"/>
              </w:rPr>
              <w:t>I</w:t>
            </w:r>
            <w:r w:rsidRPr="00347160">
              <w:rPr>
                <w:rFonts w:ascii="Times New Roman" w:hAnsi="Times New Roman"/>
                <w:i/>
                <w:iCs/>
                <w:szCs w:val="22"/>
              </w:rPr>
              <w:t xml:space="preserve">C </w:t>
            </w:r>
          </w:p>
        </w:tc>
        <w:tc>
          <w:tcPr>
            <w:tcW w:w="861" w:type="dxa"/>
            <w:vAlign w:val="center"/>
          </w:tcPr>
          <w:p w14:paraId="53A7082D" w14:textId="77777777" w:rsidR="00162259" w:rsidRPr="00347160" w:rsidRDefault="00162259" w:rsidP="00521E1B">
            <w:pPr>
              <w:pStyle w:val="TABLE-cell"/>
              <w:keepNext/>
              <w:jc w:val="center"/>
            </w:pPr>
          </w:p>
        </w:tc>
        <w:tc>
          <w:tcPr>
            <w:tcW w:w="861" w:type="dxa"/>
            <w:vAlign w:val="center"/>
          </w:tcPr>
          <w:p w14:paraId="49F183C8" w14:textId="77777777" w:rsidR="00162259" w:rsidRPr="00347160" w:rsidRDefault="00162259" w:rsidP="00521E1B">
            <w:pPr>
              <w:pStyle w:val="TABLE-cell"/>
              <w:keepNext/>
              <w:jc w:val="center"/>
            </w:pPr>
          </w:p>
        </w:tc>
      </w:tr>
      <w:tr w:rsidR="00162259" w:rsidRPr="00347160" w14:paraId="3A85578B" w14:textId="77777777" w:rsidTr="00077BDE">
        <w:trPr>
          <w:cantSplit/>
          <w:jc w:val="center"/>
        </w:trPr>
        <w:tc>
          <w:tcPr>
            <w:tcW w:w="1940" w:type="dxa"/>
            <w:vMerge/>
            <w:vAlign w:val="center"/>
          </w:tcPr>
          <w:p w14:paraId="71197D4F" w14:textId="77777777" w:rsidR="00162259" w:rsidRPr="00347160" w:rsidRDefault="00162259" w:rsidP="00521E1B">
            <w:pPr>
              <w:pStyle w:val="TABLE-cell"/>
              <w:keepNext/>
            </w:pPr>
          </w:p>
        </w:tc>
        <w:tc>
          <w:tcPr>
            <w:tcW w:w="710" w:type="dxa"/>
            <w:vMerge/>
            <w:vAlign w:val="center"/>
          </w:tcPr>
          <w:p w14:paraId="79E94644" w14:textId="77777777" w:rsidR="00162259" w:rsidRPr="00347160" w:rsidRDefault="00162259" w:rsidP="00521E1B">
            <w:pPr>
              <w:pStyle w:val="TABLE-cell"/>
              <w:keepNext/>
              <w:jc w:val="center"/>
              <w:rPr>
                <w:rFonts w:ascii="Times New Roman" w:hAnsi="Times New Roman"/>
                <w:i/>
                <w:iCs/>
                <w:szCs w:val="22"/>
              </w:rPr>
            </w:pPr>
          </w:p>
        </w:tc>
        <w:tc>
          <w:tcPr>
            <w:tcW w:w="4920" w:type="dxa"/>
            <w:vAlign w:val="center"/>
          </w:tcPr>
          <w:p w14:paraId="0539A79A" w14:textId="77777777" w:rsidR="00162259" w:rsidRPr="00347160" w:rsidRDefault="00162259" w:rsidP="00521E1B">
            <w:pPr>
              <w:pStyle w:val="TABLE-cell"/>
              <w:keepNext/>
            </w:pPr>
            <w:r w:rsidRPr="00347160">
              <w:rPr>
                <w:rFonts w:ascii="Courier" w:hAnsi="Courier"/>
              </w:rPr>
              <w:t>4D4D4D0000BC614E01234567</w:t>
            </w:r>
          </w:p>
        </w:tc>
        <w:tc>
          <w:tcPr>
            <w:tcW w:w="861" w:type="dxa"/>
            <w:vAlign w:val="center"/>
          </w:tcPr>
          <w:p w14:paraId="0FDF6D08" w14:textId="77777777" w:rsidR="00162259" w:rsidRPr="00347160" w:rsidRDefault="00162259" w:rsidP="00521E1B">
            <w:pPr>
              <w:pStyle w:val="TABLE-cell"/>
              <w:keepNext/>
              <w:jc w:val="center"/>
            </w:pPr>
            <w:r w:rsidRPr="00347160">
              <w:t>12</w:t>
            </w:r>
          </w:p>
        </w:tc>
        <w:tc>
          <w:tcPr>
            <w:tcW w:w="861" w:type="dxa"/>
            <w:vAlign w:val="center"/>
          </w:tcPr>
          <w:p w14:paraId="09667439" w14:textId="77777777" w:rsidR="00162259" w:rsidRPr="00347160" w:rsidRDefault="00162259" w:rsidP="00521E1B">
            <w:pPr>
              <w:pStyle w:val="TABLE-cell"/>
              <w:keepNext/>
              <w:jc w:val="center"/>
            </w:pPr>
            <w:r w:rsidRPr="00347160">
              <w:t>96</w:t>
            </w:r>
          </w:p>
        </w:tc>
      </w:tr>
      <w:tr w:rsidR="00162259" w:rsidRPr="00347160" w14:paraId="738B18C5" w14:textId="77777777" w:rsidTr="00077BDE">
        <w:trPr>
          <w:cantSplit/>
          <w:jc w:val="center"/>
        </w:trPr>
        <w:tc>
          <w:tcPr>
            <w:tcW w:w="1940" w:type="dxa"/>
            <w:vAlign w:val="center"/>
          </w:tcPr>
          <w:p w14:paraId="287C491D" w14:textId="77777777" w:rsidR="00162259" w:rsidRPr="00347160" w:rsidRDefault="00162259" w:rsidP="00521E1B">
            <w:pPr>
              <w:pStyle w:val="TABLE-cell"/>
              <w:keepNext/>
            </w:pPr>
            <w:r w:rsidRPr="00347160">
              <w:t>Block cipher key (global)</w:t>
            </w:r>
          </w:p>
        </w:tc>
        <w:tc>
          <w:tcPr>
            <w:tcW w:w="710" w:type="dxa"/>
            <w:vAlign w:val="center"/>
          </w:tcPr>
          <w:p w14:paraId="430D9A4D" w14:textId="77777777" w:rsidR="00162259" w:rsidRPr="00347160" w:rsidRDefault="00162259" w:rsidP="00521E1B">
            <w:pPr>
              <w:pStyle w:val="TABLE-cell"/>
              <w:keepNext/>
              <w:jc w:val="center"/>
              <w:rPr>
                <w:rFonts w:ascii="Times New Roman" w:hAnsi="Times New Roman"/>
                <w:i/>
                <w:iCs/>
                <w:szCs w:val="22"/>
              </w:rPr>
            </w:pPr>
            <w:r w:rsidRPr="00347160">
              <w:rPr>
                <w:rFonts w:ascii="Times New Roman" w:hAnsi="Times New Roman"/>
                <w:i/>
                <w:iCs/>
                <w:szCs w:val="22"/>
              </w:rPr>
              <w:t>EK</w:t>
            </w:r>
          </w:p>
        </w:tc>
        <w:tc>
          <w:tcPr>
            <w:tcW w:w="4920" w:type="dxa"/>
            <w:vAlign w:val="center"/>
          </w:tcPr>
          <w:p w14:paraId="7BE561B9" w14:textId="77777777" w:rsidR="00162259" w:rsidRPr="00347160" w:rsidRDefault="00162259" w:rsidP="00521E1B">
            <w:pPr>
              <w:pStyle w:val="TABLE-cell"/>
              <w:keepNext/>
              <w:rPr>
                <w:rFonts w:ascii="Courier" w:hAnsi="Courier"/>
              </w:rPr>
            </w:pPr>
            <w:r w:rsidRPr="00347160">
              <w:rPr>
                <w:rFonts w:ascii="Courier" w:hAnsi="Courier"/>
              </w:rPr>
              <w:t>000102030405060708090A0B0C0D0E0F</w:t>
            </w:r>
          </w:p>
        </w:tc>
        <w:tc>
          <w:tcPr>
            <w:tcW w:w="861" w:type="dxa"/>
            <w:vAlign w:val="center"/>
          </w:tcPr>
          <w:p w14:paraId="29E2E9AC" w14:textId="77777777" w:rsidR="00162259" w:rsidRPr="00347160" w:rsidRDefault="00162259" w:rsidP="00521E1B">
            <w:pPr>
              <w:pStyle w:val="TABLE-cell"/>
              <w:keepNext/>
              <w:jc w:val="center"/>
            </w:pPr>
            <w:r w:rsidRPr="00347160">
              <w:t>16</w:t>
            </w:r>
          </w:p>
        </w:tc>
        <w:tc>
          <w:tcPr>
            <w:tcW w:w="861" w:type="dxa"/>
            <w:vAlign w:val="center"/>
          </w:tcPr>
          <w:p w14:paraId="012B41E1" w14:textId="77777777" w:rsidR="00162259" w:rsidRPr="00347160" w:rsidRDefault="00162259" w:rsidP="00521E1B">
            <w:pPr>
              <w:pStyle w:val="TABLE-cell"/>
              <w:keepNext/>
              <w:jc w:val="center"/>
            </w:pPr>
            <w:r w:rsidRPr="00347160">
              <w:t>128</w:t>
            </w:r>
          </w:p>
        </w:tc>
      </w:tr>
      <w:tr w:rsidR="00162259" w:rsidRPr="00347160" w14:paraId="47F2CDF2" w14:textId="77777777" w:rsidTr="00077BDE">
        <w:trPr>
          <w:cantSplit/>
          <w:jc w:val="center"/>
        </w:trPr>
        <w:tc>
          <w:tcPr>
            <w:tcW w:w="1940" w:type="dxa"/>
            <w:vAlign w:val="center"/>
          </w:tcPr>
          <w:p w14:paraId="3A423B13" w14:textId="77777777" w:rsidR="00162259" w:rsidRPr="00347160" w:rsidRDefault="00162259" w:rsidP="00521E1B">
            <w:pPr>
              <w:pStyle w:val="TABLE-cell"/>
              <w:keepNext/>
            </w:pPr>
            <w:r w:rsidRPr="00347160">
              <w:t>Authentication Key</w:t>
            </w:r>
          </w:p>
        </w:tc>
        <w:tc>
          <w:tcPr>
            <w:tcW w:w="710" w:type="dxa"/>
            <w:vAlign w:val="center"/>
          </w:tcPr>
          <w:p w14:paraId="19E11083" w14:textId="77777777" w:rsidR="00162259" w:rsidRPr="00347160" w:rsidRDefault="00162259" w:rsidP="00521E1B">
            <w:pPr>
              <w:pStyle w:val="TABLE-cell"/>
              <w:keepNext/>
              <w:jc w:val="center"/>
              <w:rPr>
                <w:rFonts w:ascii="Times New Roman" w:hAnsi="Times New Roman"/>
                <w:i/>
                <w:iCs/>
                <w:szCs w:val="22"/>
              </w:rPr>
            </w:pPr>
            <w:r w:rsidRPr="00347160">
              <w:rPr>
                <w:rFonts w:ascii="Times New Roman" w:hAnsi="Times New Roman"/>
                <w:i/>
                <w:iCs/>
                <w:szCs w:val="22"/>
              </w:rPr>
              <w:t>AK</w:t>
            </w:r>
          </w:p>
        </w:tc>
        <w:tc>
          <w:tcPr>
            <w:tcW w:w="4920" w:type="dxa"/>
            <w:vAlign w:val="center"/>
          </w:tcPr>
          <w:p w14:paraId="6A432570" w14:textId="77777777" w:rsidR="00162259" w:rsidRPr="00347160" w:rsidRDefault="00162259" w:rsidP="00521E1B">
            <w:pPr>
              <w:pStyle w:val="TABLE-cell"/>
              <w:keepNext/>
              <w:rPr>
                <w:rFonts w:ascii="Courier" w:hAnsi="Courier"/>
              </w:rPr>
            </w:pPr>
            <w:r w:rsidRPr="00347160">
              <w:rPr>
                <w:rFonts w:ascii="Courier" w:hAnsi="Courier"/>
              </w:rPr>
              <w:t>D0D1D2D3D4D5D6D7D8D9DADBDCDDDEDF</w:t>
            </w:r>
          </w:p>
        </w:tc>
        <w:tc>
          <w:tcPr>
            <w:tcW w:w="861" w:type="dxa"/>
            <w:vAlign w:val="center"/>
          </w:tcPr>
          <w:p w14:paraId="2D002E34" w14:textId="77777777" w:rsidR="00162259" w:rsidRPr="00347160" w:rsidRDefault="00162259" w:rsidP="00521E1B">
            <w:pPr>
              <w:pStyle w:val="TABLE-cell"/>
              <w:keepNext/>
              <w:jc w:val="center"/>
            </w:pPr>
            <w:r w:rsidRPr="00347160">
              <w:t>16</w:t>
            </w:r>
          </w:p>
        </w:tc>
        <w:tc>
          <w:tcPr>
            <w:tcW w:w="861" w:type="dxa"/>
            <w:vAlign w:val="center"/>
          </w:tcPr>
          <w:p w14:paraId="7AF945AC" w14:textId="77777777" w:rsidR="00162259" w:rsidRPr="00347160" w:rsidRDefault="00162259" w:rsidP="00521E1B">
            <w:pPr>
              <w:pStyle w:val="TABLE-cell"/>
              <w:keepNext/>
              <w:jc w:val="center"/>
            </w:pPr>
            <w:r w:rsidRPr="00347160">
              <w:t>128</w:t>
            </w:r>
          </w:p>
        </w:tc>
      </w:tr>
      <w:tr w:rsidR="00162259" w:rsidRPr="00347160" w14:paraId="065C3128" w14:textId="77777777" w:rsidTr="00077BDE">
        <w:trPr>
          <w:cantSplit/>
          <w:jc w:val="center"/>
        </w:trPr>
        <w:tc>
          <w:tcPr>
            <w:tcW w:w="1940" w:type="dxa"/>
            <w:shd w:val="clear" w:color="auto" w:fill="C0C0C0"/>
            <w:vAlign w:val="center"/>
          </w:tcPr>
          <w:p w14:paraId="48D39D7F" w14:textId="77777777" w:rsidR="00162259" w:rsidRPr="00347160" w:rsidRDefault="00162259" w:rsidP="00521E1B">
            <w:pPr>
              <w:pStyle w:val="TABLE-cell"/>
              <w:keepNext/>
              <w:rPr>
                <w:b/>
                <w:bCs w:val="0"/>
              </w:rPr>
            </w:pPr>
            <w:r w:rsidRPr="00347160">
              <w:rPr>
                <w:b/>
                <w:bCs w:val="0"/>
              </w:rPr>
              <w:t>Security applied</w:t>
            </w:r>
          </w:p>
        </w:tc>
        <w:tc>
          <w:tcPr>
            <w:tcW w:w="710" w:type="dxa"/>
            <w:shd w:val="clear" w:color="auto" w:fill="C0C0C0"/>
            <w:vAlign w:val="center"/>
          </w:tcPr>
          <w:p w14:paraId="794DF025" w14:textId="77777777" w:rsidR="00162259" w:rsidRPr="00347160" w:rsidRDefault="00162259" w:rsidP="00521E1B">
            <w:pPr>
              <w:pStyle w:val="TABLE-cell"/>
              <w:keepNext/>
              <w:jc w:val="center"/>
              <w:rPr>
                <w:rFonts w:ascii="Times New Roman" w:hAnsi="Times New Roman"/>
                <w:i/>
                <w:iCs/>
                <w:szCs w:val="22"/>
              </w:rPr>
            </w:pPr>
          </w:p>
        </w:tc>
        <w:tc>
          <w:tcPr>
            <w:tcW w:w="4920" w:type="dxa"/>
            <w:shd w:val="clear" w:color="auto" w:fill="C0C0C0"/>
            <w:vAlign w:val="center"/>
          </w:tcPr>
          <w:p w14:paraId="3E02A192" w14:textId="77777777" w:rsidR="00162259" w:rsidRPr="00347160" w:rsidRDefault="00162259" w:rsidP="00521E1B">
            <w:pPr>
              <w:pStyle w:val="TABLE-cell"/>
              <w:keepNext/>
              <w:jc w:val="center"/>
              <w:rPr>
                <w:b/>
                <w:bCs w:val="0"/>
              </w:rPr>
            </w:pPr>
            <w:r w:rsidRPr="00347160">
              <w:rPr>
                <w:b/>
                <w:bCs w:val="0"/>
              </w:rPr>
              <w:t>Authenticated encryption</w:t>
            </w:r>
          </w:p>
        </w:tc>
        <w:tc>
          <w:tcPr>
            <w:tcW w:w="861" w:type="dxa"/>
            <w:shd w:val="clear" w:color="auto" w:fill="C0C0C0"/>
            <w:vAlign w:val="center"/>
          </w:tcPr>
          <w:p w14:paraId="05FD27B3" w14:textId="77777777" w:rsidR="00162259" w:rsidRPr="00347160" w:rsidRDefault="00162259" w:rsidP="00521E1B">
            <w:pPr>
              <w:pStyle w:val="TABLE-cell"/>
              <w:keepNext/>
              <w:jc w:val="center"/>
            </w:pPr>
          </w:p>
        </w:tc>
        <w:tc>
          <w:tcPr>
            <w:tcW w:w="861" w:type="dxa"/>
            <w:shd w:val="clear" w:color="auto" w:fill="C0C0C0"/>
            <w:vAlign w:val="center"/>
          </w:tcPr>
          <w:p w14:paraId="5BE8A058" w14:textId="77777777" w:rsidR="00162259" w:rsidRPr="00347160" w:rsidRDefault="00162259" w:rsidP="00521E1B">
            <w:pPr>
              <w:pStyle w:val="TABLE-cell"/>
              <w:keepNext/>
              <w:jc w:val="center"/>
            </w:pPr>
          </w:p>
        </w:tc>
      </w:tr>
      <w:tr w:rsidR="00162259" w:rsidRPr="00347160" w14:paraId="1AE6AEDA" w14:textId="77777777" w:rsidTr="00077BDE">
        <w:trPr>
          <w:cantSplit/>
          <w:jc w:val="center"/>
        </w:trPr>
        <w:tc>
          <w:tcPr>
            <w:tcW w:w="1940" w:type="dxa"/>
            <w:vMerge w:val="restart"/>
            <w:vAlign w:val="center"/>
          </w:tcPr>
          <w:p w14:paraId="19D66F33" w14:textId="77777777" w:rsidR="00162259" w:rsidRPr="00347160" w:rsidRDefault="00162259" w:rsidP="00521E1B">
            <w:pPr>
              <w:pStyle w:val="TABLE-cell"/>
              <w:keepNext/>
            </w:pPr>
            <w:r w:rsidRPr="00347160">
              <w:t>Security control byte</w:t>
            </w:r>
          </w:p>
          <w:p w14:paraId="5274BCAF" w14:textId="77777777" w:rsidR="00162259" w:rsidRPr="00347160" w:rsidRDefault="00162259" w:rsidP="00521E1B">
            <w:pPr>
              <w:pStyle w:val="TABLE-cell"/>
              <w:keepNext/>
            </w:pPr>
            <w:r w:rsidRPr="00347160">
              <w:t>(with unicast key)</w:t>
            </w:r>
          </w:p>
        </w:tc>
        <w:tc>
          <w:tcPr>
            <w:tcW w:w="710" w:type="dxa"/>
            <w:vMerge w:val="restart"/>
            <w:vAlign w:val="center"/>
          </w:tcPr>
          <w:p w14:paraId="63777883" w14:textId="77777777" w:rsidR="00162259" w:rsidRPr="00347160" w:rsidRDefault="00162259" w:rsidP="00521E1B">
            <w:pPr>
              <w:pStyle w:val="TABLE-cell"/>
              <w:keepNext/>
              <w:jc w:val="center"/>
              <w:rPr>
                <w:rFonts w:ascii="Times New Roman" w:hAnsi="Times New Roman"/>
                <w:i/>
                <w:iCs/>
                <w:szCs w:val="22"/>
              </w:rPr>
            </w:pPr>
            <w:r w:rsidRPr="00347160">
              <w:rPr>
                <w:rFonts w:ascii="Times New Roman" w:hAnsi="Times New Roman"/>
                <w:i/>
                <w:iCs/>
                <w:szCs w:val="22"/>
              </w:rPr>
              <w:t>SC</w:t>
            </w:r>
          </w:p>
        </w:tc>
        <w:tc>
          <w:tcPr>
            <w:tcW w:w="4920" w:type="dxa"/>
            <w:vAlign w:val="center"/>
          </w:tcPr>
          <w:p w14:paraId="79572BDA" w14:textId="77777777" w:rsidR="00162259" w:rsidRPr="00347160" w:rsidRDefault="00162259" w:rsidP="00521E1B">
            <w:pPr>
              <w:pStyle w:val="TABLE-cell"/>
              <w:keepNext/>
            </w:pPr>
            <w:r w:rsidRPr="00347160">
              <w:rPr>
                <w:rFonts w:ascii="Times New Roman" w:hAnsi="Times New Roman"/>
                <w:i/>
                <w:iCs/>
              </w:rPr>
              <w:t>SC-AE</w:t>
            </w:r>
          </w:p>
        </w:tc>
        <w:tc>
          <w:tcPr>
            <w:tcW w:w="861" w:type="dxa"/>
            <w:vAlign w:val="center"/>
          </w:tcPr>
          <w:p w14:paraId="203A4A7A" w14:textId="77777777" w:rsidR="00162259" w:rsidRPr="00347160" w:rsidRDefault="00162259" w:rsidP="00521E1B">
            <w:pPr>
              <w:pStyle w:val="TABLE-cell"/>
              <w:keepNext/>
              <w:jc w:val="center"/>
            </w:pPr>
          </w:p>
        </w:tc>
        <w:tc>
          <w:tcPr>
            <w:tcW w:w="861" w:type="dxa"/>
            <w:vAlign w:val="center"/>
          </w:tcPr>
          <w:p w14:paraId="7747DC98" w14:textId="77777777" w:rsidR="00162259" w:rsidRPr="00347160" w:rsidRDefault="00162259" w:rsidP="00521E1B">
            <w:pPr>
              <w:pStyle w:val="TABLE-cell"/>
              <w:keepNext/>
              <w:jc w:val="center"/>
            </w:pPr>
          </w:p>
        </w:tc>
      </w:tr>
      <w:tr w:rsidR="00162259" w:rsidRPr="00347160" w14:paraId="305F7413" w14:textId="77777777" w:rsidTr="00077BDE">
        <w:trPr>
          <w:cantSplit/>
          <w:jc w:val="center"/>
        </w:trPr>
        <w:tc>
          <w:tcPr>
            <w:tcW w:w="1940" w:type="dxa"/>
            <w:vMerge/>
            <w:vAlign w:val="center"/>
          </w:tcPr>
          <w:p w14:paraId="1ECEAFF3" w14:textId="77777777" w:rsidR="00162259" w:rsidRPr="00347160" w:rsidRDefault="00162259" w:rsidP="00521E1B">
            <w:pPr>
              <w:pStyle w:val="TABLE-cell"/>
              <w:keepNext/>
            </w:pPr>
          </w:p>
        </w:tc>
        <w:tc>
          <w:tcPr>
            <w:tcW w:w="710" w:type="dxa"/>
            <w:vMerge/>
            <w:vAlign w:val="center"/>
          </w:tcPr>
          <w:p w14:paraId="7A40AD14" w14:textId="77777777" w:rsidR="00162259" w:rsidRPr="00347160" w:rsidRDefault="00162259" w:rsidP="00521E1B">
            <w:pPr>
              <w:pStyle w:val="TABLE-cell"/>
              <w:keepNext/>
              <w:jc w:val="center"/>
              <w:rPr>
                <w:rFonts w:ascii="Times New Roman" w:hAnsi="Times New Roman"/>
                <w:i/>
                <w:iCs/>
                <w:szCs w:val="22"/>
              </w:rPr>
            </w:pPr>
          </w:p>
        </w:tc>
        <w:tc>
          <w:tcPr>
            <w:tcW w:w="4920" w:type="dxa"/>
            <w:vAlign w:val="center"/>
          </w:tcPr>
          <w:p w14:paraId="1E3CD420" w14:textId="77777777" w:rsidR="00162259" w:rsidRPr="00347160" w:rsidRDefault="00162259" w:rsidP="00521E1B">
            <w:pPr>
              <w:pStyle w:val="TABLE-cell"/>
              <w:keepNext/>
              <w:rPr>
                <w:rFonts w:ascii="Courier" w:hAnsi="Courier"/>
              </w:rPr>
            </w:pPr>
            <w:r w:rsidRPr="00347160">
              <w:rPr>
                <w:rFonts w:ascii="Courier" w:hAnsi="Courier"/>
              </w:rPr>
              <w:t>30</w:t>
            </w:r>
          </w:p>
        </w:tc>
        <w:tc>
          <w:tcPr>
            <w:tcW w:w="861" w:type="dxa"/>
            <w:vAlign w:val="center"/>
          </w:tcPr>
          <w:p w14:paraId="1EA28CD8" w14:textId="77777777" w:rsidR="00162259" w:rsidRPr="00347160" w:rsidRDefault="00162259" w:rsidP="00521E1B">
            <w:pPr>
              <w:pStyle w:val="TABLE-cell"/>
              <w:keepNext/>
              <w:jc w:val="center"/>
            </w:pPr>
            <w:r w:rsidRPr="00347160">
              <w:t>1</w:t>
            </w:r>
          </w:p>
        </w:tc>
        <w:tc>
          <w:tcPr>
            <w:tcW w:w="861" w:type="dxa"/>
            <w:vAlign w:val="center"/>
          </w:tcPr>
          <w:p w14:paraId="5D01FD4E" w14:textId="77777777" w:rsidR="00162259" w:rsidRPr="00347160" w:rsidRDefault="00162259" w:rsidP="00521E1B">
            <w:pPr>
              <w:pStyle w:val="TABLE-cell"/>
              <w:keepNext/>
              <w:jc w:val="center"/>
            </w:pPr>
            <w:r w:rsidRPr="00347160">
              <w:t>8</w:t>
            </w:r>
          </w:p>
        </w:tc>
      </w:tr>
      <w:tr w:rsidR="00162259" w:rsidRPr="00347160" w14:paraId="6A13D97E" w14:textId="77777777" w:rsidTr="00077BDE">
        <w:trPr>
          <w:cantSplit/>
          <w:jc w:val="center"/>
        </w:trPr>
        <w:tc>
          <w:tcPr>
            <w:tcW w:w="1940" w:type="dxa"/>
            <w:vMerge w:val="restart"/>
            <w:vAlign w:val="center"/>
          </w:tcPr>
          <w:p w14:paraId="58F4D577" w14:textId="77777777" w:rsidR="00162259" w:rsidRPr="00347160" w:rsidRDefault="00162259" w:rsidP="00521E1B">
            <w:pPr>
              <w:pStyle w:val="TABLE-cell"/>
              <w:keepNext/>
            </w:pPr>
            <w:r w:rsidRPr="00347160">
              <w:t>Security header</w:t>
            </w:r>
          </w:p>
        </w:tc>
        <w:tc>
          <w:tcPr>
            <w:tcW w:w="710" w:type="dxa"/>
            <w:vMerge w:val="restart"/>
            <w:vAlign w:val="center"/>
          </w:tcPr>
          <w:p w14:paraId="43AE2AE5" w14:textId="77777777" w:rsidR="00162259" w:rsidRPr="00347160" w:rsidRDefault="00162259" w:rsidP="00521E1B">
            <w:pPr>
              <w:pStyle w:val="TABLE-cell"/>
              <w:keepNext/>
              <w:jc w:val="center"/>
              <w:rPr>
                <w:rFonts w:ascii="Times New Roman" w:hAnsi="Times New Roman"/>
                <w:i/>
                <w:iCs/>
                <w:szCs w:val="22"/>
              </w:rPr>
            </w:pPr>
            <w:r w:rsidRPr="00347160">
              <w:rPr>
                <w:rFonts w:ascii="Times New Roman" w:hAnsi="Times New Roman"/>
                <w:i/>
                <w:iCs/>
                <w:szCs w:val="22"/>
              </w:rPr>
              <w:t>SH</w:t>
            </w:r>
          </w:p>
        </w:tc>
        <w:tc>
          <w:tcPr>
            <w:tcW w:w="4920" w:type="dxa"/>
            <w:vAlign w:val="center"/>
          </w:tcPr>
          <w:p w14:paraId="0BB065EA" w14:textId="77777777" w:rsidR="00162259" w:rsidRPr="00347160" w:rsidRDefault="00162259" w:rsidP="00521E1B">
            <w:pPr>
              <w:pStyle w:val="TABLE-cell"/>
              <w:keepNext/>
              <w:rPr>
                <w:rFonts w:ascii="Times New Roman" w:hAnsi="Times New Roman"/>
                <w:i/>
                <w:iCs/>
              </w:rPr>
            </w:pPr>
            <w:r w:rsidRPr="00347160">
              <w:rPr>
                <w:rFonts w:ascii="Times New Roman" w:hAnsi="Times New Roman"/>
                <w:i/>
                <w:iCs/>
              </w:rPr>
              <w:t>SH = SC-AE</w:t>
            </w:r>
            <w:r w:rsidRPr="00347160">
              <w:t xml:space="preserve"> II </w:t>
            </w:r>
            <w:r w:rsidR="00795A32">
              <w:rPr>
                <w:rFonts w:ascii="Times New Roman" w:hAnsi="Times New Roman"/>
                <w:i/>
                <w:iCs/>
              </w:rPr>
              <w:t>IC</w:t>
            </w:r>
          </w:p>
        </w:tc>
        <w:tc>
          <w:tcPr>
            <w:tcW w:w="861" w:type="dxa"/>
            <w:vAlign w:val="center"/>
          </w:tcPr>
          <w:p w14:paraId="094289DE" w14:textId="77777777" w:rsidR="00162259" w:rsidRPr="00347160" w:rsidRDefault="00162259" w:rsidP="00521E1B">
            <w:pPr>
              <w:pStyle w:val="TABLE-cell"/>
              <w:keepNext/>
              <w:jc w:val="center"/>
            </w:pPr>
          </w:p>
        </w:tc>
        <w:tc>
          <w:tcPr>
            <w:tcW w:w="861" w:type="dxa"/>
            <w:vAlign w:val="center"/>
          </w:tcPr>
          <w:p w14:paraId="58AFC48A" w14:textId="77777777" w:rsidR="00162259" w:rsidRPr="00347160" w:rsidRDefault="00162259" w:rsidP="00521E1B">
            <w:pPr>
              <w:pStyle w:val="TABLE-cell"/>
              <w:keepNext/>
              <w:jc w:val="center"/>
            </w:pPr>
          </w:p>
        </w:tc>
      </w:tr>
      <w:tr w:rsidR="00162259" w:rsidRPr="00347160" w14:paraId="12C77BEC" w14:textId="77777777" w:rsidTr="00077BDE">
        <w:trPr>
          <w:cantSplit/>
          <w:jc w:val="center"/>
        </w:trPr>
        <w:tc>
          <w:tcPr>
            <w:tcW w:w="1940" w:type="dxa"/>
            <w:vMerge/>
            <w:vAlign w:val="center"/>
          </w:tcPr>
          <w:p w14:paraId="168B9E2D" w14:textId="77777777" w:rsidR="00162259" w:rsidRPr="00347160" w:rsidRDefault="00162259" w:rsidP="00521E1B">
            <w:pPr>
              <w:pStyle w:val="TABLE-cell"/>
              <w:keepNext/>
            </w:pPr>
          </w:p>
        </w:tc>
        <w:tc>
          <w:tcPr>
            <w:tcW w:w="710" w:type="dxa"/>
            <w:vMerge/>
            <w:vAlign w:val="center"/>
          </w:tcPr>
          <w:p w14:paraId="053FF14E" w14:textId="77777777" w:rsidR="00162259" w:rsidRPr="00347160" w:rsidRDefault="00162259" w:rsidP="00521E1B">
            <w:pPr>
              <w:pStyle w:val="TABLE-cell"/>
              <w:keepNext/>
              <w:jc w:val="center"/>
              <w:rPr>
                <w:rFonts w:ascii="Times New Roman" w:hAnsi="Times New Roman"/>
                <w:i/>
                <w:iCs/>
                <w:szCs w:val="22"/>
              </w:rPr>
            </w:pPr>
          </w:p>
        </w:tc>
        <w:tc>
          <w:tcPr>
            <w:tcW w:w="4920" w:type="dxa"/>
            <w:vAlign w:val="center"/>
          </w:tcPr>
          <w:p w14:paraId="0118DF5C" w14:textId="77777777" w:rsidR="00162259" w:rsidRPr="00347160" w:rsidRDefault="00162259" w:rsidP="00521E1B">
            <w:pPr>
              <w:pStyle w:val="TABLE-cell"/>
              <w:keepNext/>
              <w:rPr>
                <w:rFonts w:ascii="Courier" w:hAnsi="Courier"/>
              </w:rPr>
            </w:pPr>
            <w:r w:rsidRPr="00347160">
              <w:rPr>
                <w:rFonts w:ascii="Courier" w:hAnsi="Courier"/>
              </w:rPr>
              <w:t>3001234567</w:t>
            </w:r>
          </w:p>
        </w:tc>
        <w:tc>
          <w:tcPr>
            <w:tcW w:w="861" w:type="dxa"/>
            <w:vAlign w:val="center"/>
          </w:tcPr>
          <w:p w14:paraId="323D6B5E" w14:textId="77777777" w:rsidR="00162259" w:rsidRPr="00347160" w:rsidRDefault="00162259" w:rsidP="00521E1B">
            <w:pPr>
              <w:pStyle w:val="TABLE-cell"/>
              <w:keepNext/>
              <w:jc w:val="center"/>
            </w:pPr>
            <w:r w:rsidRPr="00347160">
              <w:t>5</w:t>
            </w:r>
          </w:p>
        </w:tc>
        <w:tc>
          <w:tcPr>
            <w:tcW w:w="861" w:type="dxa"/>
            <w:vAlign w:val="center"/>
          </w:tcPr>
          <w:p w14:paraId="794CCFA9" w14:textId="77777777" w:rsidR="00162259" w:rsidRPr="00347160" w:rsidRDefault="00162259" w:rsidP="00521E1B">
            <w:pPr>
              <w:pStyle w:val="TABLE-cell"/>
              <w:keepNext/>
              <w:jc w:val="center"/>
            </w:pPr>
            <w:r w:rsidRPr="00347160">
              <w:t>40</w:t>
            </w:r>
          </w:p>
        </w:tc>
      </w:tr>
      <w:tr w:rsidR="00162259" w:rsidRPr="00347160" w14:paraId="61B4EB89" w14:textId="77777777" w:rsidTr="00077BDE">
        <w:trPr>
          <w:cantSplit/>
          <w:jc w:val="center"/>
        </w:trPr>
        <w:tc>
          <w:tcPr>
            <w:tcW w:w="1940" w:type="dxa"/>
            <w:shd w:val="clear" w:color="auto" w:fill="DDDDDD"/>
            <w:vAlign w:val="center"/>
          </w:tcPr>
          <w:p w14:paraId="09E9CFCC" w14:textId="77777777" w:rsidR="00162259" w:rsidRPr="00347160" w:rsidRDefault="00162259" w:rsidP="00521E1B">
            <w:pPr>
              <w:pStyle w:val="TABLE-cell"/>
              <w:keepNext/>
              <w:rPr>
                <w:b/>
                <w:bCs w:val="0"/>
              </w:rPr>
            </w:pPr>
            <w:r w:rsidRPr="00347160">
              <w:rPr>
                <w:b/>
                <w:bCs w:val="0"/>
              </w:rPr>
              <w:t>Inputs</w:t>
            </w:r>
          </w:p>
        </w:tc>
        <w:tc>
          <w:tcPr>
            <w:tcW w:w="710" w:type="dxa"/>
            <w:shd w:val="clear" w:color="auto" w:fill="DDDDDD"/>
            <w:vAlign w:val="center"/>
          </w:tcPr>
          <w:p w14:paraId="69D58E63" w14:textId="77777777" w:rsidR="00162259" w:rsidRPr="00347160" w:rsidRDefault="00162259" w:rsidP="00521E1B">
            <w:pPr>
              <w:pStyle w:val="TABLE-cell"/>
              <w:keepNext/>
              <w:jc w:val="center"/>
              <w:rPr>
                <w:rFonts w:ascii="Times New Roman" w:hAnsi="Times New Roman"/>
                <w:i/>
                <w:iCs/>
                <w:szCs w:val="22"/>
              </w:rPr>
            </w:pPr>
          </w:p>
        </w:tc>
        <w:tc>
          <w:tcPr>
            <w:tcW w:w="4920" w:type="dxa"/>
            <w:shd w:val="clear" w:color="auto" w:fill="DDDDDD"/>
            <w:vAlign w:val="center"/>
          </w:tcPr>
          <w:p w14:paraId="40C45E88" w14:textId="77777777" w:rsidR="00162259" w:rsidRPr="00347160" w:rsidRDefault="00162259" w:rsidP="00521E1B">
            <w:pPr>
              <w:pStyle w:val="TABLE-cell"/>
              <w:keepNext/>
              <w:jc w:val="center"/>
              <w:rPr>
                <w:rFonts w:ascii="Times New Roman" w:hAnsi="Times New Roman"/>
              </w:rPr>
            </w:pPr>
          </w:p>
        </w:tc>
        <w:tc>
          <w:tcPr>
            <w:tcW w:w="861" w:type="dxa"/>
            <w:shd w:val="clear" w:color="auto" w:fill="DDDDDD"/>
            <w:vAlign w:val="center"/>
          </w:tcPr>
          <w:p w14:paraId="486B56D4" w14:textId="77777777" w:rsidR="00162259" w:rsidRPr="00347160" w:rsidRDefault="00162259" w:rsidP="00521E1B">
            <w:pPr>
              <w:pStyle w:val="TABLE-cell"/>
              <w:keepNext/>
              <w:jc w:val="center"/>
            </w:pPr>
          </w:p>
        </w:tc>
        <w:tc>
          <w:tcPr>
            <w:tcW w:w="861" w:type="dxa"/>
            <w:shd w:val="clear" w:color="auto" w:fill="DDDDDD"/>
            <w:vAlign w:val="center"/>
          </w:tcPr>
          <w:p w14:paraId="58EEF189" w14:textId="77777777" w:rsidR="00162259" w:rsidRPr="00347160" w:rsidRDefault="00162259" w:rsidP="00521E1B">
            <w:pPr>
              <w:pStyle w:val="TABLE-cell"/>
              <w:keepNext/>
              <w:jc w:val="center"/>
            </w:pPr>
          </w:p>
        </w:tc>
      </w:tr>
      <w:tr w:rsidR="00162259" w:rsidRPr="00347160" w14:paraId="49164F26" w14:textId="77777777" w:rsidTr="00077BDE">
        <w:trPr>
          <w:cantSplit/>
          <w:jc w:val="center"/>
        </w:trPr>
        <w:tc>
          <w:tcPr>
            <w:tcW w:w="1940" w:type="dxa"/>
            <w:vAlign w:val="center"/>
          </w:tcPr>
          <w:p w14:paraId="74BCCDA5" w14:textId="77777777" w:rsidR="00162259" w:rsidRPr="00347160" w:rsidRDefault="00162259" w:rsidP="00521E1B">
            <w:pPr>
              <w:pStyle w:val="TABLE-cell"/>
              <w:keepNext/>
            </w:pPr>
            <w:r w:rsidRPr="00347160">
              <w:t>xDLMS APDU to be protected</w:t>
            </w:r>
          </w:p>
        </w:tc>
        <w:tc>
          <w:tcPr>
            <w:tcW w:w="710" w:type="dxa"/>
            <w:vAlign w:val="center"/>
          </w:tcPr>
          <w:p w14:paraId="0A2A1BD8" w14:textId="77777777" w:rsidR="00162259" w:rsidRPr="00347160" w:rsidRDefault="00162259" w:rsidP="00521E1B">
            <w:pPr>
              <w:pStyle w:val="TABLE-cell"/>
              <w:keepNext/>
              <w:jc w:val="center"/>
              <w:rPr>
                <w:rFonts w:ascii="Times New Roman" w:hAnsi="Times New Roman"/>
                <w:i/>
                <w:iCs/>
                <w:szCs w:val="22"/>
              </w:rPr>
            </w:pPr>
            <w:r w:rsidRPr="00347160">
              <w:rPr>
                <w:rFonts w:ascii="Times New Roman" w:hAnsi="Times New Roman"/>
                <w:i/>
                <w:iCs/>
                <w:szCs w:val="22"/>
              </w:rPr>
              <w:t>APDU</w:t>
            </w:r>
          </w:p>
        </w:tc>
        <w:tc>
          <w:tcPr>
            <w:tcW w:w="4920" w:type="dxa"/>
            <w:vAlign w:val="center"/>
          </w:tcPr>
          <w:p w14:paraId="0C7AEC56" w14:textId="77777777" w:rsidR="00162259" w:rsidRPr="00347160" w:rsidRDefault="00162259" w:rsidP="00521E1B">
            <w:pPr>
              <w:pStyle w:val="TABLE-cell"/>
              <w:keepNext/>
            </w:pPr>
            <w:r w:rsidRPr="00347160">
              <w:rPr>
                <w:rFonts w:ascii="Courier New" w:hAnsi="Courier New" w:cs="Courier New"/>
                <w:color w:val="000000"/>
              </w:rPr>
              <w:t>0800065F1F0400007C1F04000007</w:t>
            </w:r>
          </w:p>
        </w:tc>
        <w:tc>
          <w:tcPr>
            <w:tcW w:w="861" w:type="dxa"/>
            <w:vAlign w:val="center"/>
          </w:tcPr>
          <w:p w14:paraId="62C961ED" w14:textId="77777777" w:rsidR="00162259" w:rsidRPr="00347160" w:rsidRDefault="00162259" w:rsidP="00521E1B">
            <w:pPr>
              <w:pStyle w:val="TABLE-cell"/>
              <w:keepNext/>
              <w:jc w:val="center"/>
            </w:pPr>
            <w:r w:rsidRPr="00347160">
              <w:t>14</w:t>
            </w:r>
          </w:p>
        </w:tc>
        <w:tc>
          <w:tcPr>
            <w:tcW w:w="861" w:type="dxa"/>
            <w:vAlign w:val="center"/>
          </w:tcPr>
          <w:p w14:paraId="62BEB443" w14:textId="77777777" w:rsidR="00162259" w:rsidRPr="00347160" w:rsidRDefault="00162259" w:rsidP="00521E1B">
            <w:pPr>
              <w:pStyle w:val="TABLE-cell"/>
              <w:keepNext/>
              <w:jc w:val="center"/>
            </w:pPr>
            <w:r w:rsidRPr="00347160">
              <w:t>112</w:t>
            </w:r>
          </w:p>
        </w:tc>
      </w:tr>
      <w:tr w:rsidR="00162259" w:rsidRPr="00347160" w14:paraId="3CF44D66" w14:textId="77777777" w:rsidTr="00077BDE">
        <w:trPr>
          <w:cantSplit/>
          <w:jc w:val="center"/>
        </w:trPr>
        <w:tc>
          <w:tcPr>
            <w:tcW w:w="1940" w:type="dxa"/>
            <w:vAlign w:val="center"/>
          </w:tcPr>
          <w:p w14:paraId="77E7325A" w14:textId="77777777" w:rsidR="00162259" w:rsidRPr="00347160" w:rsidRDefault="00162259" w:rsidP="00521E1B">
            <w:pPr>
              <w:pStyle w:val="TABLE-cell"/>
              <w:keepNext/>
            </w:pPr>
            <w:r w:rsidRPr="00347160">
              <w:t>Plaintext</w:t>
            </w:r>
          </w:p>
        </w:tc>
        <w:tc>
          <w:tcPr>
            <w:tcW w:w="710" w:type="dxa"/>
            <w:vAlign w:val="center"/>
          </w:tcPr>
          <w:p w14:paraId="7B83A6D2" w14:textId="77777777" w:rsidR="00162259" w:rsidRPr="00347160" w:rsidRDefault="00162259" w:rsidP="00521E1B">
            <w:pPr>
              <w:pStyle w:val="TABLE-cell"/>
              <w:keepNext/>
              <w:jc w:val="center"/>
              <w:rPr>
                <w:rFonts w:ascii="Times New Roman" w:hAnsi="Times New Roman"/>
                <w:i/>
                <w:iCs/>
                <w:szCs w:val="22"/>
              </w:rPr>
            </w:pPr>
            <w:r w:rsidRPr="00347160">
              <w:rPr>
                <w:rFonts w:ascii="Times New Roman" w:hAnsi="Times New Roman"/>
                <w:i/>
                <w:iCs/>
                <w:szCs w:val="22"/>
              </w:rPr>
              <w:t>P</w:t>
            </w:r>
          </w:p>
        </w:tc>
        <w:tc>
          <w:tcPr>
            <w:tcW w:w="4920" w:type="dxa"/>
            <w:vAlign w:val="center"/>
          </w:tcPr>
          <w:p w14:paraId="04A3B782" w14:textId="77777777" w:rsidR="00162259" w:rsidRPr="00347160" w:rsidRDefault="00162259" w:rsidP="00521E1B">
            <w:pPr>
              <w:pStyle w:val="TABLE-cell"/>
              <w:keepNext/>
            </w:pPr>
            <w:r w:rsidRPr="00347160">
              <w:rPr>
                <w:rFonts w:ascii="Courier New" w:hAnsi="Courier New" w:cs="Courier New"/>
                <w:color w:val="000000"/>
              </w:rPr>
              <w:t>0800065F1F0400007C1F04000007</w:t>
            </w:r>
          </w:p>
        </w:tc>
        <w:tc>
          <w:tcPr>
            <w:tcW w:w="861" w:type="dxa"/>
            <w:vAlign w:val="center"/>
          </w:tcPr>
          <w:p w14:paraId="17C3BB63" w14:textId="77777777" w:rsidR="00162259" w:rsidRPr="00347160" w:rsidRDefault="00162259" w:rsidP="00521E1B">
            <w:pPr>
              <w:pStyle w:val="TABLE-cell"/>
              <w:keepNext/>
              <w:jc w:val="center"/>
            </w:pPr>
            <w:r w:rsidRPr="00347160">
              <w:t>14</w:t>
            </w:r>
          </w:p>
        </w:tc>
        <w:tc>
          <w:tcPr>
            <w:tcW w:w="861" w:type="dxa"/>
            <w:vAlign w:val="center"/>
          </w:tcPr>
          <w:p w14:paraId="4AF8918B" w14:textId="77777777" w:rsidR="00162259" w:rsidRPr="00347160" w:rsidRDefault="00162259" w:rsidP="00521E1B">
            <w:pPr>
              <w:pStyle w:val="TABLE-cell"/>
              <w:keepNext/>
              <w:jc w:val="center"/>
            </w:pPr>
            <w:r w:rsidRPr="00347160">
              <w:t>112</w:t>
            </w:r>
          </w:p>
        </w:tc>
      </w:tr>
      <w:tr w:rsidR="00162259" w:rsidRPr="00347160" w14:paraId="1E4BC004" w14:textId="77777777" w:rsidTr="00077BDE">
        <w:trPr>
          <w:cantSplit/>
          <w:jc w:val="center"/>
        </w:trPr>
        <w:tc>
          <w:tcPr>
            <w:tcW w:w="1940" w:type="dxa"/>
            <w:vAlign w:val="center"/>
          </w:tcPr>
          <w:p w14:paraId="034A1BF9" w14:textId="77777777" w:rsidR="00162259" w:rsidRPr="00347160" w:rsidRDefault="00162259" w:rsidP="00521E1B">
            <w:pPr>
              <w:pStyle w:val="TABLE-cell"/>
              <w:keepNext/>
            </w:pPr>
            <w:r w:rsidRPr="00347160">
              <w:t>Associated data</w:t>
            </w:r>
          </w:p>
        </w:tc>
        <w:tc>
          <w:tcPr>
            <w:tcW w:w="710" w:type="dxa"/>
            <w:vAlign w:val="center"/>
          </w:tcPr>
          <w:p w14:paraId="4D1FD1BC" w14:textId="77777777" w:rsidR="00162259" w:rsidRPr="00347160" w:rsidRDefault="00162259" w:rsidP="00521E1B">
            <w:pPr>
              <w:pStyle w:val="TABLE-cell"/>
              <w:keepNext/>
              <w:jc w:val="center"/>
              <w:rPr>
                <w:rFonts w:ascii="Times New Roman" w:hAnsi="Times New Roman"/>
                <w:i/>
                <w:iCs/>
                <w:szCs w:val="22"/>
              </w:rPr>
            </w:pPr>
            <w:r w:rsidRPr="00347160">
              <w:rPr>
                <w:rFonts w:ascii="Times New Roman" w:hAnsi="Times New Roman"/>
                <w:i/>
                <w:iCs/>
                <w:szCs w:val="22"/>
              </w:rPr>
              <w:t>A</w:t>
            </w:r>
          </w:p>
        </w:tc>
        <w:tc>
          <w:tcPr>
            <w:tcW w:w="4920" w:type="dxa"/>
            <w:vAlign w:val="center"/>
          </w:tcPr>
          <w:p w14:paraId="58BDEE91" w14:textId="77777777" w:rsidR="00162259" w:rsidRPr="00347160" w:rsidRDefault="00162259" w:rsidP="00521E1B">
            <w:pPr>
              <w:pStyle w:val="TABLE-cell"/>
              <w:keepNext/>
              <w:rPr>
                <w:rFonts w:ascii="Times New Roman" w:hAnsi="Times New Roman"/>
                <w:i/>
                <w:iCs/>
              </w:rPr>
            </w:pPr>
            <w:r w:rsidRPr="00347160">
              <w:rPr>
                <w:rFonts w:ascii="Times New Roman" w:hAnsi="Times New Roman"/>
                <w:i/>
                <w:iCs/>
              </w:rPr>
              <w:t xml:space="preserve">SC </w:t>
            </w:r>
            <w:r w:rsidRPr="00347160">
              <w:t>II</w:t>
            </w:r>
            <w:r w:rsidRPr="00347160">
              <w:rPr>
                <w:rFonts w:ascii="Times New Roman" w:hAnsi="Times New Roman"/>
                <w:i/>
                <w:iCs/>
              </w:rPr>
              <w:t xml:space="preserve"> AK</w:t>
            </w:r>
          </w:p>
          <w:p w14:paraId="09761648" w14:textId="77777777" w:rsidR="00162259" w:rsidRPr="00347160" w:rsidRDefault="00162259" w:rsidP="00521E1B">
            <w:pPr>
              <w:pStyle w:val="TABLE-cell"/>
              <w:keepNext/>
              <w:rPr>
                <w:rFonts w:ascii="Times New Roman" w:hAnsi="Times New Roman"/>
                <w:i/>
                <w:iCs/>
              </w:rPr>
            </w:pPr>
            <w:r w:rsidRPr="00347160">
              <w:rPr>
                <w:rFonts w:ascii="Courier" w:hAnsi="Courier"/>
              </w:rPr>
              <w:t>30D0D1D2D3D4D5D6D7D8D9DADBDCDDDEDF</w:t>
            </w:r>
          </w:p>
        </w:tc>
        <w:tc>
          <w:tcPr>
            <w:tcW w:w="861" w:type="dxa"/>
            <w:vAlign w:val="center"/>
          </w:tcPr>
          <w:p w14:paraId="12418753" w14:textId="77777777" w:rsidR="00162259" w:rsidRPr="00347160" w:rsidRDefault="00162259" w:rsidP="00521E1B">
            <w:pPr>
              <w:pStyle w:val="TABLE-cell"/>
              <w:keepNext/>
              <w:jc w:val="center"/>
            </w:pPr>
            <w:r w:rsidRPr="00347160">
              <w:t>17</w:t>
            </w:r>
          </w:p>
        </w:tc>
        <w:tc>
          <w:tcPr>
            <w:tcW w:w="861" w:type="dxa"/>
            <w:vAlign w:val="center"/>
          </w:tcPr>
          <w:p w14:paraId="76F13358" w14:textId="77777777" w:rsidR="00162259" w:rsidRPr="00347160" w:rsidRDefault="00162259" w:rsidP="00521E1B">
            <w:pPr>
              <w:pStyle w:val="TABLE-cell"/>
              <w:keepNext/>
              <w:jc w:val="center"/>
            </w:pPr>
            <w:r w:rsidRPr="00347160">
              <w:t>136</w:t>
            </w:r>
          </w:p>
        </w:tc>
      </w:tr>
      <w:tr w:rsidR="00162259" w:rsidRPr="00347160" w14:paraId="63DE80BF" w14:textId="77777777" w:rsidTr="00077BDE">
        <w:trPr>
          <w:cantSplit/>
          <w:jc w:val="center"/>
        </w:trPr>
        <w:tc>
          <w:tcPr>
            <w:tcW w:w="1940" w:type="dxa"/>
            <w:shd w:val="clear" w:color="auto" w:fill="DDDDDD"/>
            <w:vAlign w:val="center"/>
          </w:tcPr>
          <w:p w14:paraId="5B121578" w14:textId="77777777" w:rsidR="00162259" w:rsidRPr="00347160" w:rsidRDefault="00162259" w:rsidP="00521E1B">
            <w:pPr>
              <w:pStyle w:val="TABLE-cell"/>
              <w:keepNext/>
              <w:rPr>
                <w:b/>
                <w:bCs w:val="0"/>
              </w:rPr>
            </w:pPr>
            <w:r w:rsidRPr="00347160">
              <w:rPr>
                <w:b/>
                <w:bCs w:val="0"/>
              </w:rPr>
              <w:t>Outputs</w:t>
            </w:r>
          </w:p>
        </w:tc>
        <w:tc>
          <w:tcPr>
            <w:tcW w:w="710" w:type="dxa"/>
            <w:shd w:val="clear" w:color="auto" w:fill="DDDDDD"/>
            <w:vAlign w:val="center"/>
          </w:tcPr>
          <w:p w14:paraId="5FCE8963" w14:textId="77777777" w:rsidR="00162259" w:rsidRPr="00347160" w:rsidRDefault="00162259" w:rsidP="00521E1B">
            <w:pPr>
              <w:pStyle w:val="TABLE-cell"/>
              <w:keepNext/>
              <w:jc w:val="center"/>
              <w:rPr>
                <w:rFonts w:ascii="Times New Roman" w:hAnsi="Times New Roman"/>
                <w:i/>
                <w:iCs/>
              </w:rPr>
            </w:pPr>
          </w:p>
        </w:tc>
        <w:tc>
          <w:tcPr>
            <w:tcW w:w="4920" w:type="dxa"/>
            <w:shd w:val="clear" w:color="auto" w:fill="DDDDDD"/>
            <w:vAlign w:val="center"/>
          </w:tcPr>
          <w:p w14:paraId="11799148" w14:textId="77777777" w:rsidR="00162259" w:rsidRPr="00347160" w:rsidRDefault="00162259" w:rsidP="00521E1B">
            <w:pPr>
              <w:pStyle w:val="TABLE-cell"/>
              <w:keepNext/>
            </w:pPr>
          </w:p>
        </w:tc>
        <w:tc>
          <w:tcPr>
            <w:tcW w:w="861" w:type="dxa"/>
            <w:shd w:val="clear" w:color="auto" w:fill="DDDDDD"/>
            <w:vAlign w:val="center"/>
          </w:tcPr>
          <w:p w14:paraId="7FC7235C" w14:textId="77777777" w:rsidR="00162259" w:rsidRPr="00347160" w:rsidRDefault="00162259" w:rsidP="00521E1B">
            <w:pPr>
              <w:pStyle w:val="TABLE-cell"/>
              <w:keepNext/>
              <w:jc w:val="center"/>
            </w:pPr>
          </w:p>
        </w:tc>
        <w:tc>
          <w:tcPr>
            <w:tcW w:w="861" w:type="dxa"/>
            <w:shd w:val="clear" w:color="auto" w:fill="DDDDDD"/>
            <w:vAlign w:val="center"/>
          </w:tcPr>
          <w:p w14:paraId="15A48712" w14:textId="77777777" w:rsidR="00162259" w:rsidRPr="00347160" w:rsidRDefault="00162259" w:rsidP="00521E1B">
            <w:pPr>
              <w:pStyle w:val="TABLE-cell"/>
              <w:keepNext/>
              <w:jc w:val="center"/>
            </w:pPr>
          </w:p>
        </w:tc>
      </w:tr>
      <w:tr w:rsidR="00162259" w:rsidRPr="00347160" w14:paraId="0678F213" w14:textId="77777777" w:rsidTr="00077BDE">
        <w:trPr>
          <w:cantSplit/>
          <w:jc w:val="center"/>
        </w:trPr>
        <w:tc>
          <w:tcPr>
            <w:tcW w:w="1940" w:type="dxa"/>
            <w:vAlign w:val="center"/>
          </w:tcPr>
          <w:p w14:paraId="69FE1CF7" w14:textId="77777777" w:rsidR="00162259" w:rsidRPr="00347160" w:rsidRDefault="00162259" w:rsidP="00521E1B">
            <w:pPr>
              <w:pStyle w:val="TABLE-cell"/>
              <w:keepNext/>
            </w:pPr>
            <w:r w:rsidRPr="00347160">
              <w:t>Ciphertext</w:t>
            </w:r>
          </w:p>
        </w:tc>
        <w:tc>
          <w:tcPr>
            <w:tcW w:w="710" w:type="dxa"/>
            <w:vAlign w:val="center"/>
          </w:tcPr>
          <w:p w14:paraId="54AA1A0E" w14:textId="77777777" w:rsidR="00162259" w:rsidRPr="00347160" w:rsidRDefault="00162259" w:rsidP="00521E1B">
            <w:pPr>
              <w:pStyle w:val="TABLE-cell"/>
              <w:keepNext/>
              <w:jc w:val="center"/>
              <w:rPr>
                <w:rFonts w:ascii="Times New Roman" w:hAnsi="Times New Roman"/>
                <w:i/>
                <w:iCs/>
              </w:rPr>
            </w:pPr>
            <w:r w:rsidRPr="00347160">
              <w:rPr>
                <w:rFonts w:ascii="Times New Roman" w:hAnsi="Times New Roman"/>
                <w:i/>
                <w:iCs/>
              </w:rPr>
              <w:t>C</w:t>
            </w:r>
          </w:p>
        </w:tc>
        <w:tc>
          <w:tcPr>
            <w:tcW w:w="4920" w:type="dxa"/>
            <w:vAlign w:val="center"/>
          </w:tcPr>
          <w:p w14:paraId="1CB65B43" w14:textId="77777777" w:rsidR="00162259" w:rsidRPr="00347160" w:rsidRDefault="00162259" w:rsidP="00521E1B">
            <w:pPr>
              <w:pStyle w:val="TABLE-cell"/>
              <w:keepNext/>
              <w:rPr>
                <w:rFonts w:ascii="Courier" w:hAnsi="Courier"/>
              </w:rPr>
            </w:pPr>
            <w:r w:rsidRPr="00347160">
              <w:rPr>
                <w:rFonts w:ascii="Courier New" w:hAnsi="Courier New" w:cs="Courier New"/>
              </w:rPr>
              <w:t>891214A0845E475714383F65BC19</w:t>
            </w:r>
          </w:p>
        </w:tc>
        <w:tc>
          <w:tcPr>
            <w:tcW w:w="861" w:type="dxa"/>
            <w:vAlign w:val="center"/>
          </w:tcPr>
          <w:p w14:paraId="1AD7DA75" w14:textId="77777777" w:rsidR="00162259" w:rsidRPr="00347160" w:rsidRDefault="00162259" w:rsidP="00521E1B">
            <w:pPr>
              <w:pStyle w:val="TABLE-cell"/>
              <w:keepNext/>
              <w:jc w:val="center"/>
            </w:pPr>
            <w:r w:rsidRPr="00347160">
              <w:t>14</w:t>
            </w:r>
          </w:p>
        </w:tc>
        <w:tc>
          <w:tcPr>
            <w:tcW w:w="861" w:type="dxa"/>
            <w:vAlign w:val="center"/>
          </w:tcPr>
          <w:p w14:paraId="65E4680F" w14:textId="77777777" w:rsidR="00162259" w:rsidRPr="00347160" w:rsidRDefault="00162259" w:rsidP="00521E1B">
            <w:pPr>
              <w:pStyle w:val="TABLE-cell"/>
              <w:keepNext/>
              <w:jc w:val="center"/>
            </w:pPr>
            <w:r w:rsidRPr="00347160">
              <w:t>112</w:t>
            </w:r>
          </w:p>
        </w:tc>
      </w:tr>
      <w:tr w:rsidR="00162259" w:rsidRPr="00347160" w14:paraId="3A4A2AF1" w14:textId="77777777" w:rsidTr="00077BDE">
        <w:trPr>
          <w:cantSplit/>
          <w:jc w:val="center"/>
        </w:trPr>
        <w:tc>
          <w:tcPr>
            <w:tcW w:w="1940" w:type="dxa"/>
            <w:vAlign w:val="center"/>
          </w:tcPr>
          <w:p w14:paraId="68EB8895" w14:textId="77777777" w:rsidR="00162259" w:rsidRPr="00347160" w:rsidRDefault="00162259" w:rsidP="00521E1B">
            <w:pPr>
              <w:pStyle w:val="TABLE-cell"/>
              <w:keepNext/>
            </w:pPr>
            <w:r w:rsidRPr="00347160">
              <w:t>Authentication tag</w:t>
            </w:r>
          </w:p>
        </w:tc>
        <w:tc>
          <w:tcPr>
            <w:tcW w:w="710" w:type="dxa"/>
            <w:vAlign w:val="center"/>
          </w:tcPr>
          <w:p w14:paraId="2EE3B97C" w14:textId="77777777" w:rsidR="00162259" w:rsidRPr="00347160" w:rsidRDefault="00162259" w:rsidP="00521E1B">
            <w:pPr>
              <w:pStyle w:val="TABLE-cell"/>
              <w:keepNext/>
              <w:jc w:val="center"/>
              <w:rPr>
                <w:rFonts w:ascii="Times New Roman" w:hAnsi="Times New Roman"/>
                <w:i/>
                <w:iCs/>
              </w:rPr>
            </w:pPr>
            <w:r w:rsidRPr="00347160">
              <w:rPr>
                <w:rFonts w:ascii="Times New Roman" w:hAnsi="Times New Roman"/>
                <w:i/>
                <w:iCs/>
              </w:rPr>
              <w:t>T</w:t>
            </w:r>
          </w:p>
        </w:tc>
        <w:tc>
          <w:tcPr>
            <w:tcW w:w="4920" w:type="dxa"/>
            <w:vAlign w:val="center"/>
          </w:tcPr>
          <w:p w14:paraId="714F9F76" w14:textId="77777777" w:rsidR="00162259" w:rsidRPr="00347160" w:rsidRDefault="00162259" w:rsidP="00521E1B">
            <w:pPr>
              <w:pStyle w:val="TABLE-cell"/>
              <w:keepNext/>
              <w:rPr>
                <w:rFonts w:ascii="Courier" w:hAnsi="Courier"/>
              </w:rPr>
            </w:pPr>
            <w:r w:rsidRPr="00347160">
              <w:rPr>
                <w:rFonts w:ascii="Courier New" w:hAnsi="Courier New" w:cs="Courier New"/>
              </w:rPr>
              <w:t>745CA235906525E4F3E1C893</w:t>
            </w:r>
          </w:p>
        </w:tc>
        <w:tc>
          <w:tcPr>
            <w:tcW w:w="861" w:type="dxa"/>
            <w:vAlign w:val="center"/>
          </w:tcPr>
          <w:p w14:paraId="16A574C5" w14:textId="77777777" w:rsidR="00162259" w:rsidRPr="00347160" w:rsidRDefault="00162259" w:rsidP="00521E1B">
            <w:pPr>
              <w:pStyle w:val="TABLE-cell"/>
              <w:keepNext/>
              <w:jc w:val="center"/>
            </w:pPr>
            <w:r w:rsidRPr="00347160">
              <w:t>12</w:t>
            </w:r>
          </w:p>
        </w:tc>
        <w:tc>
          <w:tcPr>
            <w:tcW w:w="861" w:type="dxa"/>
            <w:vAlign w:val="center"/>
          </w:tcPr>
          <w:p w14:paraId="647D69A1" w14:textId="77777777" w:rsidR="00162259" w:rsidRPr="00347160" w:rsidRDefault="00162259" w:rsidP="00521E1B">
            <w:pPr>
              <w:pStyle w:val="TABLE-cell"/>
              <w:keepNext/>
              <w:jc w:val="center"/>
            </w:pPr>
            <w:r w:rsidRPr="00347160">
              <w:t>96</w:t>
            </w:r>
          </w:p>
        </w:tc>
      </w:tr>
      <w:tr w:rsidR="00162259" w:rsidRPr="00347160" w14:paraId="122D69D8" w14:textId="77777777" w:rsidTr="00077BDE">
        <w:trPr>
          <w:cantSplit/>
          <w:jc w:val="center"/>
        </w:trPr>
        <w:tc>
          <w:tcPr>
            <w:tcW w:w="1940" w:type="dxa"/>
            <w:vAlign w:val="center"/>
          </w:tcPr>
          <w:p w14:paraId="4A5E3724" w14:textId="77777777" w:rsidR="00162259" w:rsidRPr="00347160" w:rsidRDefault="00162259" w:rsidP="00521E1B">
            <w:pPr>
              <w:pStyle w:val="TABLE-cell"/>
              <w:keepNext/>
            </w:pPr>
            <w:r w:rsidRPr="00347160">
              <w:t>The complete Ciphered APDU</w:t>
            </w:r>
          </w:p>
        </w:tc>
        <w:tc>
          <w:tcPr>
            <w:tcW w:w="710" w:type="dxa"/>
            <w:vAlign w:val="center"/>
          </w:tcPr>
          <w:p w14:paraId="1B7646E2" w14:textId="77777777" w:rsidR="00162259" w:rsidRPr="00347160" w:rsidRDefault="00162259" w:rsidP="00521E1B">
            <w:pPr>
              <w:pStyle w:val="TABLE-cell"/>
              <w:keepNext/>
              <w:rPr>
                <w:rFonts w:ascii="Times New Roman" w:hAnsi="Times New Roman"/>
                <w:i/>
                <w:iCs/>
              </w:rPr>
            </w:pPr>
          </w:p>
        </w:tc>
        <w:tc>
          <w:tcPr>
            <w:tcW w:w="4920" w:type="dxa"/>
            <w:vAlign w:val="center"/>
          </w:tcPr>
          <w:p w14:paraId="238A07AC" w14:textId="77777777" w:rsidR="00162259" w:rsidRPr="00347160" w:rsidRDefault="00162259" w:rsidP="00521E1B">
            <w:pPr>
              <w:pStyle w:val="TABLE-cell"/>
              <w:keepNext/>
              <w:rPr>
                <w:rFonts w:ascii="Times New Roman" w:hAnsi="Times New Roman"/>
                <w:i/>
                <w:iCs/>
                <w:lang w:val="de-CH"/>
              </w:rPr>
            </w:pPr>
            <w:r w:rsidRPr="00347160">
              <w:rPr>
                <w:rFonts w:ascii="Times New Roman" w:hAnsi="Times New Roman"/>
                <w:i/>
                <w:iCs/>
                <w:lang w:val="de-CH"/>
              </w:rPr>
              <w:t xml:space="preserve">TAG </w:t>
            </w:r>
            <w:r w:rsidRPr="00347160">
              <w:rPr>
                <w:lang w:val="de-CH"/>
              </w:rPr>
              <w:t>II</w:t>
            </w:r>
            <w:r w:rsidRPr="00347160">
              <w:rPr>
                <w:rFonts w:ascii="Times New Roman" w:hAnsi="Times New Roman"/>
                <w:i/>
                <w:iCs/>
                <w:lang w:val="de-CH"/>
              </w:rPr>
              <w:t xml:space="preserve"> LEN </w:t>
            </w:r>
            <w:r w:rsidRPr="00347160">
              <w:rPr>
                <w:lang w:val="de-CH"/>
              </w:rPr>
              <w:t>II</w:t>
            </w:r>
            <w:r w:rsidRPr="00347160">
              <w:rPr>
                <w:rFonts w:ascii="Times New Roman" w:hAnsi="Times New Roman"/>
                <w:i/>
                <w:iCs/>
                <w:lang w:val="de-CH"/>
              </w:rPr>
              <w:t xml:space="preserve"> SH </w:t>
            </w:r>
            <w:r w:rsidRPr="00347160">
              <w:rPr>
                <w:lang w:val="de-CH"/>
              </w:rPr>
              <w:t>II</w:t>
            </w:r>
            <w:r w:rsidRPr="00347160">
              <w:rPr>
                <w:rFonts w:ascii="Times New Roman" w:hAnsi="Times New Roman"/>
                <w:i/>
                <w:iCs/>
                <w:lang w:val="de-CH"/>
              </w:rPr>
              <w:t xml:space="preserve"> C </w:t>
            </w:r>
            <w:r w:rsidRPr="00347160">
              <w:rPr>
                <w:lang w:val="de-CH"/>
              </w:rPr>
              <w:t>II</w:t>
            </w:r>
            <w:r w:rsidRPr="00347160">
              <w:rPr>
                <w:rFonts w:ascii="Times New Roman" w:hAnsi="Times New Roman"/>
                <w:i/>
                <w:iCs/>
                <w:lang w:val="de-CH"/>
              </w:rPr>
              <w:t xml:space="preserve"> T</w:t>
            </w:r>
          </w:p>
          <w:p w14:paraId="01551479"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281F3001234567891214A0845E475714</w:t>
            </w:r>
            <w:r w:rsidRPr="00347160">
              <w:rPr>
                <w:rFonts w:ascii="Courier New" w:hAnsi="Courier New" w:cs="Courier New"/>
              </w:rPr>
              <w:br/>
              <w:t>383F65BC19745CA235906525E4F3E1C8</w:t>
            </w:r>
            <w:r w:rsidRPr="00347160">
              <w:rPr>
                <w:rFonts w:ascii="Courier New" w:hAnsi="Courier New" w:cs="Courier New"/>
              </w:rPr>
              <w:br/>
              <w:t>93</w:t>
            </w:r>
          </w:p>
        </w:tc>
        <w:tc>
          <w:tcPr>
            <w:tcW w:w="861" w:type="dxa"/>
            <w:vAlign w:val="center"/>
          </w:tcPr>
          <w:p w14:paraId="37FF2845" w14:textId="77777777" w:rsidR="00162259" w:rsidRPr="00347160" w:rsidRDefault="00162259" w:rsidP="00521E1B">
            <w:pPr>
              <w:pStyle w:val="TABLE-cell"/>
              <w:keepNext/>
              <w:jc w:val="center"/>
            </w:pPr>
            <w:r w:rsidRPr="00347160">
              <w:t>33</w:t>
            </w:r>
          </w:p>
        </w:tc>
        <w:tc>
          <w:tcPr>
            <w:tcW w:w="861" w:type="dxa"/>
            <w:vAlign w:val="center"/>
          </w:tcPr>
          <w:p w14:paraId="52B8AF64" w14:textId="77777777" w:rsidR="00162259" w:rsidRPr="00347160" w:rsidRDefault="00162259" w:rsidP="00521E1B">
            <w:pPr>
              <w:pStyle w:val="TABLE-cell"/>
              <w:keepNext/>
              <w:jc w:val="center"/>
            </w:pPr>
            <w:r w:rsidRPr="00347160">
              <w:t>264</w:t>
            </w:r>
          </w:p>
        </w:tc>
      </w:tr>
    </w:tbl>
    <w:p w14:paraId="73424720" w14:textId="77777777" w:rsidR="002F7A07" w:rsidRDefault="002F7A07" w:rsidP="002F7A07">
      <w:pPr>
        <w:pStyle w:val="NOTE"/>
      </w:pPr>
      <w:bookmarkStart w:id="6951" w:name="_Toc244961073"/>
      <w:bookmarkStart w:id="6952" w:name="_Toc247390810"/>
      <w:bookmarkStart w:id="6953" w:name="_Toc249289662"/>
      <w:bookmarkStart w:id="6954" w:name="_Toc277948384"/>
      <w:bookmarkStart w:id="6955" w:name="_Toc315426474"/>
      <w:bookmarkStart w:id="6956" w:name="_Toc406524270"/>
      <w:bookmarkStart w:id="6957" w:name="_Toc437856631"/>
    </w:p>
    <w:p w14:paraId="50AF97A7" w14:textId="77777777" w:rsidR="00162259" w:rsidRPr="00F82099" w:rsidRDefault="00162259" w:rsidP="00F82099">
      <w:pPr>
        <w:pStyle w:val="ANNEX-heading1"/>
      </w:pPr>
      <w:bookmarkStart w:id="6958" w:name="_Toc97127326"/>
      <w:r w:rsidRPr="00F82099">
        <w:t>The AARE APDU</w:t>
      </w:r>
      <w:bookmarkEnd w:id="6951"/>
      <w:bookmarkEnd w:id="6952"/>
      <w:bookmarkEnd w:id="6953"/>
      <w:bookmarkEnd w:id="6954"/>
      <w:bookmarkEnd w:id="6955"/>
      <w:bookmarkEnd w:id="6956"/>
      <w:bookmarkEnd w:id="6957"/>
      <w:bookmarkEnd w:id="6958"/>
    </w:p>
    <w:p w14:paraId="7B59B369" w14:textId="2E093828" w:rsidR="00162259" w:rsidRPr="00347160" w:rsidRDefault="00162259" w:rsidP="002F7A07">
      <w:pPr>
        <w:pStyle w:val="PARAGRAPH"/>
      </w:pPr>
      <w:r w:rsidRPr="00347160">
        <w:t>The B</w:t>
      </w:r>
      <w:r w:rsidR="007E71C8">
        <w:t xml:space="preserve">ER encoding of the AARE APDU is shown in </w:t>
      </w:r>
      <w:r w:rsidR="00C40FCE">
        <w:fldChar w:fldCharType="begin"/>
      </w:r>
      <w:r w:rsidR="00C40FCE">
        <w:instrText xml:space="preserve"> REF _Ref421555519 \h </w:instrText>
      </w:r>
      <w:r w:rsidR="00C40FCE">
        <w:fldChar w:fldCharType="separate"/>
      </w:r>
      <w:r w:rsidR="00DC4BE9">
        <w:t>Table E.</w:t>
      </w:r>
      <w:r w:rsidR="00DC4BE9">
        <w:rPr>
          <w:noProof/>
        </w:rPr>
        <w:t>6</w:t>
      </w:r>
      <w:r w:rsidR="00C40FCE">
        <w:fldChar w:fldCharType="end"/>
      </w:r>
      <w:r w:rsidR="007E71C8">
        <w:t>.</w:t>
      </w:r>
    </w:p>
    <w:p w14:paraId="3B44C9DE" w14:textId="32AC094A" w:rsidR="00162259" w:rsidRPr="00347160" w:rsidRDefault="00913BF0" w:rsidP="00162259">
      <w:pPr>
        <w:pStyle w:val="TABLE-title"/>
      </w:pPr>
      <w:bookmarkStart w:id="6959" w:name="_Ref421555519"/>
      <w:bookmarkStart w:id="6960" w:name="_Toc249289876"/>
      <w:bookmarkStart w:id="6961" w:name="_Toc277948689"/>
      <w:bookmarkStart w:id="6962" w:name="_Toc279397443"/>
      <w:bookmarkStart w:id="6963" w:name="_Toc315426584"/>
      <w:bookmarkStart w:id="6964" w:name="_Toc355266138"/>
      <w:bookmarkStart w:id="6965" w:name="_Toc406428519"/>
      <w:bookmarkStart w:id="6966" w:name="_Toc437856822"/>
      <w:bookmarkStart w:id="6967" w:name="_Toc97127535"/>
      <w:r>
        <w:lastRenderedPageBreak/>
        <w:t>Table E.</w:t>
      </w:r>
      <w:fldSimple w:instr=" SEQ Table_E. \* ARABIC ">
        <w:r w:rsidR="00DC4BE9">
          <w:rPr>
            <w:noProof/>
          </w:rPr>
          <w:t>6</w:t>
        </w:r>
      </w:fldSimple>
      <w:bookmarkEnd w:id="6959"/>
      <w:r>
        <w:t xml:space="preserve"> – </w:t>
      </w:r>
      <w:r w:rsidR="00162259" w:rsidRPr="00347160">
        <w:t>BER encoding of the AARE APDU</w:t>
      </w:r>
      <w:bookmarkEnd w:id="6960"/>
      <w:bookmarkEnd w:id="6961"/>
      <w:bookmarkEnd w:id="6962"/>
      <w:bookmarkEnd w:id="6963"/>
      <w:bookmarkEnd w:id="6964"/>
      <w:bookmarkEnd w:id="6965"/>
      <w:bookmarkEnd w:id="6966"/>
      <w:bookmarkEnd w:id="6967"/>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47"/>
        <w:gridCol w:w="2323"/>
      </w:tblGrid>
      <w:tr w:rsidR="00162259" w:rsidRPr="00347160" w14:paraId="60F9A9C2" w14:textId="77777777" w:rsidTr="00077BDE">
        <w:trPr>
          <w:cantSplit/>
          <w:tblHeader/>
          <w:jc w:val="center"/>
        </w:trPr>
        <w:tc>
          <w:tcPr>
            <w:tcW w:w="6912" w:type="dxa"/>
          </w:tcPr>
          <w:p w14:paraId="590113E7" w14:textId="77777777" w:rsidR="00162259" w:rsidRPr="00347160" w:rsidRDefault="00162259" w:rsidP="00521E1B">
            <w:pPr>
              <w:pStyle w:val="TABLE-col-heading"/>
              <w:jc w:val="left"/>
              <w:rPr>
                <w:rFonts w:ascii="Courier New" w:hAnsi="Courier New" w:cs="Courier New"/>
                <w:iCs/>
              </w:rPr>
            </w:pPr>
            <w:r w:rsidRPr="00347160">
              <w:rPr>
                <w:rFonts w:ascii="Courier New" w:hAnsi="Courier New" w:cs="Courier New"/>
                <w:iCs/>
                <w:color w:val="000000"/>
              </w:rPr>
              <w:t>-- BER encoding of the AARE APDU</w:t>
            </w:r>
          </w:p>
        </w:tc>
        <w:tc>
          <w:tcPr>
            <w:tcW w:w="2376" w:type="dxa"/>
          </w:tcPr>
          <w:p w14:paraId="19655EFC" w14:textId="77777777" w:rsidR="00162259" w:rsidRPr="00347160" w:rsidRDefault="00162259" w:rsidP="00521E1B">
            <w:pPr>
              <w:pStyle w:val="TABLE-col-heading"/>
              <w:jc w:val="left"/>
              <w:rPr>
                <w:rFonts w:ascii="Courier New" w:hAnsi="Courier New" w:cs="Courier New"/>
              </w:rPr>
            </w:pPr>
          </w:p>
        </w:tc>
      </w:tr>
      <w:tr w:rsidR="00162259" w:rsidRPr="00347160" w14:paraId="22593F31" w14:textId="77777777" w:rsidTr="00077BDE">
        <w:trPr>
          <w:cantSplit/>
          <w:jc w:val="center"/>
        </w:trPr>
        <w:tc>
          <w:tcPr>
            <w:tcW w:w="6912" w:type="dxa"/>
          </w:tcPr>
          <w:p w14:paraId="64F26ADD" w14:textId="77777777" w:rsidR="00162259" w:rsidRPr="00347160" w:rsidRDefault="00162259" w:rsidP="00521E1B">
            <w:pPr>
              <w:pStyle w:val="TABLE-cell"/>
              <w:keepNext/>
              <w:rPr>
                <w:rFonts w:ascii="Courier New" w:hAnsi="Courier New" w:cs="Courier New"/>
                <w:iCs/>
              </w:rPr>
            </w:pPr>
            <w:r w:rsidRPr="00347160">
              <w:rPr>
                <w:rFonts w:ascii="Courier New" w:hAnsi="Courier New" w:cs="Courier New"/>
                <w:iCs/>
                <w:color w:val="000000"/>
              </w:rPr>
              <w:t>// encoding of the tag for the AARE APDU ([APPLICATION 1], Application)</w:t>
            </w:r>
          </w:p>
        </w:tc>
        <w:tc>
          <w:tcPr>
            <w:tcW w:w="2376" w:type="dxa"/>
            <w:vAlign w:val="center"/>
          </w:tcPr>
          <w:p w14:paraId="42FA95FF"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61</w:t>
            </w:r>
          </w:p>
        </w:tc>
      </w:tr>
      <w:tr w:rsidR="00162259" w:rsidRPr="00347160" w14:paraId="0BADD818" w14:textId="77777777" w:rsidTr="00077BDE">
        <w:trPr>
          <w:cantSplit/>
          <w:jc w:val="center"/>
        </w:trPr>
        <w:tc>
          <w:tcPr>
            <w:tcW w:w="6912" w:type="dxa"/>
          </w:tcPr>
          <w:p w14:paraId="54D9EF53"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length of the AARE’s contents field (72 octets)</w:t>
            </w:r>
          </w:p>
        </w:tc>
        <w:tc>
          <w:tcPr>
            <w:tcW w:w="2376" w:type="dxa"/>
            <w:vAlign w:val="center"/>
          </w:tcPr>
          <w:p w14:paraId="47BF29A7"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48</w:t>
            </w:r>
          </w:p>
        </w:tc>
      </w:tr>
      <w:tr w:rsidR="00162259" w:rsidRPr="00347160" w14:paraId="66F3596C" w14:textId="77777777" w:rsidTr="00077BDE">
        <w:trPr>
          <w:cantSplit/>
          <w:jc w:val="center"/>
        </w:trPr>
        <w:tc>
          <w:tcPr>
            <w:tcW w:w="6912" w:type="dxa"/>
          </w:tcPr>
          <w:p w14:paraId="2747BDD4" w14:textId="77777777" w:rsidR="00162259" w:rsidRPr="00347160" w:rsidRDefault="00162259" w:rsidP="00521E1B">
            <w:pPr>
              <w:pStyle w:val="TABLE-cell"/>
              <w:keepNext/>
              <w:rPr>
                <w:rFonts w:ascii="Courier New" w:hAnsi="Courier New" w:cs="Courier New"/>
                <w:i/>
              </w:rPr>
            </w:pPr>
            <w:r w:rsidRPr="00347160">
              <w:rPr>
                <w:rFonts w:ascii="Courier New" w:hAnsi="Courier New" w:cs="Courier New"/>
                <w:i/>
                <w:color w:val="000000"/>
              </w:rPr>
              <w:t xml:space="preserve">-- protocol-version field ([0], </w:t>
            </w:r>
            <w:r w:rsidRPr="00347160">
              <w:rPr>
                <w:rFonts w:ascii="Courier New" w:hAnsi="Courier New" w:cs="Courier New"/>
                <w:b/>
                <w:bCs w:val="0"/>
                <w:i/>
                <w:color w:val="000000"/>
              </w:rPr>
              <w:t xml:space="preserve">IMPLICIT BIT STRING </w:t>
            </w:r>
            <w:r w:rsidRPr="00347160">
              <w:rPr>
                <w:rFonts w:ascii="Courier New" w:hAnsi="Courier New" w:cs="Courier New"/>
                <w:i/>
                <w:color w:val="000000"/>
              </w:rPr>
              <w:t xml:space="preserve">{ version1 (0) } </w:t>
            </w:r>
            <w:r w:rsidRPr="00347160">
              <w:rPr>
                <w:rFonts w:ascii="Courier New" w:hAnsi="Courier New" w:cs="Courier New"/>
                <w:b/>
                <w:bCs w:val="0"/>
                <w:i/>
                <w:color w:val="000000"/>
              </w:rPr>
              <w:t xml:space="preserve">DEFAULT </w:t>
            </w:r>
            <w:r w:rsidRPr="00347160">
              <w:rPr>
                <w:rFonts w:ascii="Courier New" w:hAnsi="Courier New" w:cs="Courier New"/>
                <w:i/>
                <w:color w:val="000000"/>
              </w:rPr>
              <w:t>{ version1 }</w:t>
            </w:r>
          </w:p>
        </w:tc>
        <w:tc>
          <w:tcPr>
            <w:tcW w:w="2376" w:type="dxa"/>
            <w:vAlign w:val="center"/>
          </w:tcPr>
          <w:p w14:paraId="064A2ED5" w14:textId="77777777" w:rsidR="00162259" w:rsidRPr="00347160" w:rsidRDefault="00162259" w:rsidP="00521E1B">
            <w:pPr>
              <w:pStyle w:val="TABLE-cell"/>
              <w:keepNext/>
              <w:rPr>
                <w:rFonts w:ascii="Courier New" w:hAnsi="Courier New" w:cs="Courier New"/>
              </w:rPr>
            </w:pPr>
          </w:p>
        </w:tc>
      </w:tr>
      <w:tr w:rsidR="00162259" w:rsidRPr="00347160" w14:paraId="70E9183E" w14:textId="77777777" w:rsidTr="00077BDE">
        <w:trPr>
          <w:cantSplit/>
          <w:jc w:val="center"/>
        </w:trPr>
        <w:tc>
          <w:tcPr>
            <w:tcW w:w="6912" w:type="dxa"/>
          </w:tcPr>
          <w:p w14:paraId="20BA7F58"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xml:space="preserve">// no encoding, thus it is considered with its </w:t>
            </w:r>
            <w:r w:rsidRPr="00347160">
              <w:rPr>
                <w:rFonts w:ascii="Courier New" w:hAnsi="Courier New" w:cs="Courier New"/>
                <w:b/>
                <w:bCs w:val="0"/>
                <w:iCs/>
                <w:color w:val="000000"/>
              </w:rPr>
              <w:t>DEFAULT</w:t>
            </w:r>
            <w:r w:rsidRPr="00347160">
              <w:rPr>
                <w:rFonts w:ascii="Courier New" w:hAnsi="Courier New" w:cs="Courier New"/>
                <w:iCs/>
                <w:color w:val="000000"/>
              </w:rPr>
              <w:t xml:space="preserve"> value</w:t>
            </w:r>
          </w:p>
        </w:tc>
        <w:tc>
          <w:tcPr>
            <w:tcW w:w="2376" w:type="dxa"/>
            <w:vAlign w:val="center"/>
          </w:tcPr>
          <w:p w14:paraId="2DB41728" w14:textId="77777777" w:rsidR="00162259" w:rsidRPr="00347160" w:rsidRDefault="00162259" w:rsidP="00521E1B">
            <w:pPr>
              <w:pStyle w:val="TABLE-cell"/>
              <w:keepNext/>
              <w:rPr>
                <w:rFonts w:ascii="Courier New" w:hAnsi="Courier New" w:cs="Courier New"/>
              </w:rPr>
            </w:pPr>
          </w:p>
        </w:tc>
      </w:tr>
      <w:tr w:rsidR="00162259" w:rsidRPr="00347160" w14:paraId="5C410B0E" w14:textId="77777777" w:rsidTr="00077BDE">
        <w:trPr>
          <w:cantSplit/>
          <w:jc w:val="center"/>
        </w:trPr>
        <w:tc>
          <w:tcPr>
            <w:tcW w:w="6912" w:type="dxa"/>
          </w:tcPr>
          <w:p w14:paraId="39540400"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
                <w:color w:val="000000"/>
              </w:rPr>
              <w:t>-- encoding of the fields of the Kernel</w:t>
            </w:r>
          </w:p>
        </w:tc>
        <w:tc>
          <w:tcPr>
            <w:tcW w:w="2376" w:type="dxa"/>
            <w:vAlign w:val="center"/>
          </w:tcPr>
          <w:p w14:paraId="672A490B" w14:textId="77777777" w:rsidR="00162259" w:rsidRPr="00347160" w:rsidRDefault="00162259" w:rsidP="00521E1B">
            <w:pPr>
              <w:pStyle w:val="TABLE-cell"/>
              <w:keepNext/>
              <w:rPr>
                <w:rFonts w:ascii="Courier New" w:hAnsi="Courier New" w:cs="Courier New"/>
              </w:rPr>
            </w:pPr>
          </w:p>
        </w:tc>
      </w:tr>
      <w:tr w:rsidR="00162259" w:rsidRPr="00347160" w14:paraId="0559849D" w14:textId="77777777" w:rsidTr="00077BDE">
        <w:trPr>
          <w:cantSplit/>
          <w:jc w:val="center"/>
        </w:trPr>
        <w:tc>
          <w:tcPr>
            <w:tcW w:w="6912" w:type="dxa"/>
          </w:tcPr>
          <w:p w14:paraId="4651ECAE"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xml:space="preserve">-- application-context-name field ([1], Application-context-name, </w:t>
            </w:r>
            <w:r w:rsidRPr="00347160">
              <w:rPr>
                <w:rFonts w:ascii="Courier New" w:hAnsi="Courier New" w:cs="Courier New"/>
                <w:b/>
                <w:bCs w:val="0"/>
                <w:iCs/>
                <w:color w:val="000000"/>
              </w:rPr>
              <w:t>OBJECT IDENTIFIER</w:t>
            </w:r>
            <w:r w:rsidRPr="00347160">
              <w:rPr>
                <w:rFonts w:ascii="Courier New" w:hAnsi="Courier New" w:cs="Courier New"/>
                <w:iCs/>
                <w:color w:val="000000"/>
              </w:rPr>
              <w:t>)</w:t>
            </w:r>
          </w:p>
        </w:tc>
        <w:tc>
          <w:tcPr>
            <w:tcW w:w="2376" w:type="dxa"/>
            <w:vAlign w:val="center"/>
          </w:tcPr>
          <w:p w14:paraId="4FF1ABD2" w14:textId="77777777" w:rsidR="00162259" w:rsidRPr="00347160" w:rsidRDefault="00162259" w:rsidP="00521E1B">
            <w:pPr>
              <w:pStyle w:val="TABLE-cell"/>
              <w:keepNext/>
              <w:rPr>
                <w:rFonts w:ascii="Courier New" w:hAnsi="Courier New" w:cs="Courier New"/>
              </w:rPr>
            </w:pPr>
          </w:p>
        </w:tc>
      </w:tr>
      <w:tr w:rsidR="00162259" w:rsidRPr="00347160" w14:paraId="7502ADF6" w14:textId="77777777" w:rsidTr="00077BDE">
        <w:trPr>
          <w:cantSplit/>
          <w:jc w:val="center"/>
        </w:trPr>
        <w:tc>
          <w:tcPr>
            <w:tcW w:w="6912" w:type="dxa"/>
          </w:tcPr>
          <w:p w14:paraId="56412F09"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tag ([1], Context-specific)</w:t>
            </w:r>
          </w:p>
        </w:tc>
        <w:tc>
          <w:tcPr>
            <w:tcW w:w="2376" w:type="dxa"/>
            <w:vAlign w:val="center"/>
          </w:tcPr>
          <w:p w14:paraId="1DB6485C"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A1</w:t>
            </w:r>
          </w:p>
        </w:tc>
      </w:tr>
      <w:tr w:rsidR="00162259" w:rsidRPr="00347160" w14:paraId="70B4EC7F" w14:textId="77777777" w:rsidTr="00077BDE">
        <w:trPr>
          <w:cantSplit/>
          <w:jc w:val="center"/>
        </w:trPr>
        <w:tc>
          <w:tcPr>
            <w:tcW w:w="6912" w:type="dxa"/>
          </w:tcPr>
          <w:p w14:paraId="02D8AD95"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length of the tagged component’s value field</w:t>
            </w:r>
          </w:p>
        </w:tc>
        <w:tc>
          <w:tcPr>
            <w:tcW w:w="2376" w:type="dxa"/>
            <w:vAlign w:val="center"/>
          </w:tcPr>
          <w:p w14:paraId="4D87E04E"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09</w:t>
            </w:r>
          </w:p>
        </w:tc>
      </w:tr>
      <w:tr w:rsidR="00162259" w:rsidRPr="00347160" w14:paraId="246EA933" w14:textId="77777777" w:rsidTr="00077BDE">
        <w:trPr>
          <w:cantSplit/>
          <w:jc w:val="center"/>
        </w:trPr>
        <w:tc>
          <w:tcPr>
            <w:tcW w:w="6912" w:type="dxa"/>
          </w:tcPr>
          <w:p w14:paraId="67E1C503"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xml:space="preserve">// encoding of the choice for application-context-name </w:t>
            </w:r>
            <w:r w:rsidRPr="00347160">
              <w:rPr>
                <w:rFonts w:ascii="Courier New" w:hAnsi="Courier New" w:cs="Courier New"/>
                <w:b/>
                <w:bCs w:val="0"/>
                <w:iCs/>
                <w:color w:val="000000"/>
              </w:rPr>
              <w:t>(OBJECT IDENTIFIER</w:t>
            </w:r>
            <w:r w:rsidRPr="00347160">
              <w:rPr>
                <w:rFonts w:ascii="Courier New" w:hAnsi="Courier New" w:cs="Courier New"/>
                <w:iCs/>
                <w:color w:val="000000"/>
              </w:rPr>
              <w:t>, Universal)</w:t>
            </w:r>
          </w:p>
        </w:tc>
        <w:tc>
          <w:tcPr>
            <w:tcW w:w="2376" w:type="dxa"/>
            <w:vAlign w:val="center"/>
          </w:tcPr>
          <w:p w14:paraId="5B4FEE1D"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06</w:t>
            </w:r>
          </w:p>
        </w:tc>
      </w:tr>
      <w:tr w:rsidR="00162259" w:rsidRPr="00347160" w14:paraId="6B48F7B4" w14:textId="77777777" w:rsidTr="00077BDE">
        <w:trPr>
          <w:cantSplit/>
          <w:jc w:val="center"/>
        </w:trPr>
        <w:tc>
          <w:tcPr>
            <w:tcW w:w="6912" w:type="dxa"/>
          </w:tcPr>
          <w:p w14:paraId="445DDB20"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length of the Object Identifier’s value field</w:t>
            </w:r>
          </w:p>
        </w:tc>
        <w:tc>
          <w:tcPr>
            <w:tcW w:w="2376" w:type="dxa"/>
            <w:vAlign w:val="center"/>
          </w:tcPr>
          <w:p w14:paraId="5FAC2D0B"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07</w:t>
            </w:r>
          </w:p>
        </w:tc>
      </w:tr>
      <w:tr w:rsidR="00162259" w:rsidRPr="00347160" w14:paraId="2332DF38" w14:textId="77777777" w:rsidTr="00077BDE">
        <w:trPr>
          <w:cantSplit/>
          <w:jc w:val="center"/>
        </w:trPr>
        <w:tc>
          <w:tcPr>
            <w:tcW w:w="6912" w:type="dxa"/>
          </w:tcPr>
          <w:p w14:paraId="6953A621"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value of the Object Identifier:</w:t>
            </w:r>
          </w:p>
          <w:p w14:paraId="49193600"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NOTE</w:t>
            </w:r>
            <w:r w:rsidRPr="00347160">
              <w:rPr>
                <w:rFonts w:ascii="Courier New" w:hAnsi="Courier New" w:cs="Courier New"/>
                <w:iCs/>
                <w:color w:val="000000"/>
              </w:rPr>
              <w:t> </w:t>
            </w:r>
            <w:r w:rsidRPr="00347160">
              <w:rPr>
                <w:rFonts w:ascii="Courier New" w:hAnsi="Courier New" w:cs="Courier New"/>
                <w:iCs/>
                <w:color w:val="000000"/>
              </w:rPr>
              <w:t>When the proposed application-context does not fit the application-context supported by the server, the server responds either with the application-context name proposed or the application-context-name supported.</w:t>
            </w:r>
          </w:p>
        </w:tc>
        <w:tc>
          <w:tcPr>
            <w:tcW w:w="2376" w:type="dxa"/>
            <w:vAlign w:val="center"/>
          </w:tcPr>
          <w:p w14:paraId="67397B0F"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color w:val="000000"/>
              </w:rPr>
              <w:t xml:space="preserve">    60857405080103</w:t>
            </w:r>
          </w:p>
        </w:tc>
      </w:tr>
      <w:tr w:rsidR="00162259" w:rsidRPr="00347160" w14:paraId="30DAD32B" w14:textId="77777777" w:rsidTr="00077BDE">
        <w:trPr>
          <w:cantSplit/>
          <w:jc w:val="center"/>
        </w:trPr>
        <w:tc>
          <w:tcPr>
            <w:tcW w:w="6912" w:type="dxa"/>
          </w:tcPr>
          <w:p w14:paraId="71AA28FA"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
                <w:color w:val="000000"/>
              </w:rPr>
              <w:t xml:space="preserve">-- result field ([2], Association-result, </w:t>
            </w:r>
            <w:r w:rsidRPr="00347160">
              <w:rPr>
                <w:rFonts w:ascii="Courier New" w:hAnsi="Courier New" w:cs="Courier New"/>
                <w:b/>
                <w:bCs w:val="0"/>
                <w:i/>
                <w:color w:val="000000"/>
              </w:rPr>
              <w:t>INTEGER</w:t>
            </w:r>
            <w:r w:rsidRPr="00347160">
              <w:rPr>
                <w:rFonts w:ascii="Courier New" w:hAnsi="Courier New" w:cs="Courier New"/>
                <w:i/>
                <w:color w:val="000000"/>
              </w:rPr>
              <w:t>)</w:t>
            </w:r>
          </w:p>
        </w:tc>
        <w:tc>
          <w:tcPr>
            <w:tcW w:w="2376" w:type="dxa"/>
            <w:vAlign w:val="center"/>
          </w:tcPr>
          <w:p w14:paraId="27F30385" w14:textId="77777777" w:rsidR="00162259" w:rsidRPr="00347160" w:rsidRDefault="00162259" w:rsidP="00521E1B">
            <w:pPr>
              <w:pStyle w:val="TABLE-cell"/>
              <w:keepNext/>
              <w:rPr>
                <w:rFonts w:ascii="Courier New" w:hAnsi="Courier New" w:cs="Courier New"/>
              </w:rPr>
            </w:pPr>
          </w:p>
        </w:tc>
      </w:tr>
      <w:tr w:rsidR="00162259" w:rsidRPr="00347160" w14:paraId="0710B6F1" w14:textId="77777777" w:rsidTr="00077BDE">
        <w:trPr>
          <w:cantSplit/>
          <w:jc w:val="center"/>
        </w:trPr>
        <w:tc>
          <w:tcPr>
            <w:tcW w:w="6912" w:type="dxa"/>
          </w:tcPr>
          <w:p w14:paraId="55E3E7E5"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tag ([2], Context-specific)</w:t>
            </w:r>
          </w:p>
        </w:tc>
        <w:tc>
          <w:tcPr>
            <w:tcW w:w="2376" w:type="dxa"/>
            <w:vAlign w:val="center"/>
          </w:tcPr>
          <w:p w14:paraId="23441CC7"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A2</w:t>
            </w:r>
          </w:p>
        </w:tc>
      </w:tr>
      <w:tr w:rsidR="00162259" w:rsidRPr="00347160" w14:paraId="29533A71" w14:textId="77777777" w:rsidTr="00077BDE">
        <w:trPr>
          <w:cantSplit/>
          <w:jc w:val="center"/>
        </w:trPr>
        <w:tc>
          <w:tcPr>
            <w:tcW w:w="6912" w:type="dxa"/>
          </w:tcPr>
          <w:p w14:paraId="2746FB51"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length of the tagged component’s value field</w:t>
            </w:r>
          </w:p>
        </w:tc>
        <w:tc>
          <w:tcPr>
            <w:tcW w:w="2376" w:type="dxa"/>
            <w:vAlign w:val="center"/>
          </w:tcPr>
          <w:p w14:paraId="69241C01"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03</w:t>
            </w:r>
          </w:p>
        </w:tc>
      </w:tr>
      <w:tr w:rsidR="00162259" w:rsidRPr="00347160" w14:paraId="70D53F37" w14:textId="77777777" w:rsidTr="00077BDE">
        <w:trPr>
          <w:cantSplit/>
          <w:jc w:val="center"/>
        </w:trPr>
        <w:tc>
          <w:tcPr>
            <w:tcW w:w="6912" w:type="dxa"/>
          </w:tcPr>
          <w:p w14:paraId="78F5BFFD"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choice for the result (</w:t>
            </w:r>
            <w:r w:rsidRPr="00347160">
              <w:rPr>
                <w:rFonts w:ascii="Courier New" w:hAnsi="Courier New" w:cs="Courier New"/>
                <w:b/>
                <w:bCs w:val="0"/>
                <w:iCs/>
                <w:color w:val="000000"/>
              </w:rPr>
              <w:t>INTEGER</w:t>
            </w:r>
            <w:r w:rsidRPr="00347160">
              <w:rPr>
                <w:rFonts w:ascii="Courier New" w:hAnsi="Courier New" w:cs="Courier New"/>
                <w:iCs/>
                <w:color w:val="000000"/>
              </w:rPr>
              <w:t>, Universal)</w:t>
            </w:r>
          </w:p>
        </w:tc>
        <w:tc>
          <w:tcPr>
            <w:tcW w:w="2376" w:type="dxa"/>
            <w:vAlign w:val="center"/>
          </w:tcPr>
          <w:p w14:paraId="06D33CEF"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02</w:t>
            </w:r>
          </w:p>
        </w:tc>
      </w:tr>
      <w:tr w:rsidR="00162259" w:rsidRPr="00347160" w14:paraId="0C99469E" w14:textId="77777777" w:rsidTr="00077BDE">
        <w:trPr>
          <w:cantSplit/>
          <w:jc w:val="center"/>
        </w:trPr>
        <w:tc>
          <w:tcPr>
            <w:tcW w:w="6912" w:type="dxa"/>
          </w:tcPr>
          <w:p w14:paraId="3FE70922"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length of the result’s value field</w:t>
            </w:r>
          </w:p>
        </w:tc>
        <w:tc>
          <w:tcPr>
            <w:tcW w:w="2376" w:type="dxa"/>
            <w:vAlign w:val="center"/>
          </w:tcPr>
          <w:p w14:paraId="1D562369"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01</w:t>
            </w:r>
          </w:p>
        </w:tc>
      </w:tr>
      <w:tr w:rsidR="00162259" w:rsidRPr="00347160" w14:paraId="04ADFB4A" w14:textId="77777777" w:rsidTr="00077BDE">
        <w:trPr>
          <w:cantSplit/>
          <w:jc w:val="center"/>
        </w:trPr>
        <w:tc>
          <w:tcPr>
            <w:tcW w:w="6912" w:type="dxa"/>
          </w:tcPr>
          <w:p w14:paraId="6F36DC35"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value of the Result: 0, accepted</w:t>
            </w:r>
          </w:p>
        </w:tc>
        <w:tc>
          <w:tcPr>
            <w:tcW w:w="2376" w:type="dxa"/>
            <w:vAlign w:val="center"/>
          </w:tcPr>
          <w:p w14:paraId="26AAE207"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00</w:t>
            </w:r>
          </w:p>
        </w:tc>
      </w:tr>
      <w:tr w:rsidR="00162259" w:rsidRPr="00347160" w14:paraId="66607FB9" w14:textId="77777777" w:rsidTr="00077BDE">
        <w:trPr>
          <w:cantSplit/>
          <w:jc w:val="center"/>
        </w:trPr>
        <w:tc>
          <w:tcPr>
            <w:tcW w:w="6912" w:type="dxa"/>
          </w:tcPr>
          <w:p w14:paraId="218E0A12"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
                <w:color w:val="000000"/>
              </w:rPr>
              <w:t xml:space="preserve">-- result-source-diagnostic field ([3], Associate-source-diagnostic, </w:t>
            </w:r>
            <w:r w:rsidRPr="00347160">
              <w:rPr>
                <w:rFonts w:ascii="Courier New" w:hAnsi="Courier New" w:cs="Courier New"/>
                <w:b/>
                <w:bCs w:val="0"/>
                <w:i/>
                <w:color w:val="000000"/>
              </w:rPr>
              <w:t>CHOICE</w:t>
            </w:r>
            <w:r w:rsidRPr="00347160">
              <w:rPr>
                <w:rFonts w:ascii="Courier New" w:hAnsi="Courier New" w:cs="Courier New"/>
                <w:i/>
                <w:color w:val="000000"/>
              </w:rPr>
              <w:t>)</w:t>
            </w:r>
          </w:p>
        </w:tc>
        <w:tc>
          <w:tcPr>
            <w:tcW w:w="2376" w:type="dxa"/>
            <w:vAlign w:val="center"/>
          </w:tcPr>
          <w:p w14:paraId="61251341" w14:textId="77777777" w:rsidR="00162259" w:rsidRPr="00347160" w:rsidRDefault="00162259" w:rsidP="00521E1B">
            <w:pPr>
              <w:pStyle w:val="TABLE-cell"/>
              <w:keepNext/>
              <w:rPr>
                <w:rFonts w:ascii="Courier New" w:hAnsi="Courier New" w:cs="Courier New"/>
              </w:rPr>
            </w:pPr>
          </w:p>
        </w:tc>
      </w:tr>
      <w:tr w:rsidR="00162259" w:rsidRPr="00347160" w14:paraId="1A87A751" w14:textId="77777777" w:rsidTr="00077BDE">
        <w:trPr>
          <w:cantSplit/>
          <w:jc w:val="center"/>
        </w:trPr>
        <w:tc>
          <w:tcPr>
            <w:tcW w:w="6912" w:type="dxa"/>
          </w:tcPr>
          <w:p w14:paraId="1F10D79E"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tag ([3], Context-specific)</w:t>
            </w:r>
          </w:p>
        </w:tc>
        <w:tc>
          <w:tcPr>
            <w:tcW w:w="2376" w:type="dxa"/>
            <w:vAlign w:val="center"/>
          </w:tcPr>
          <w:p w14:paraId="642C8217"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A3</w:t>
            </w:r>
          </w:p>
        </w:tc>
      </w:tr>
      <w:tr w:rsidR="00162259" w:rsidRPr="00347160" w14:paraId="60A26433" w14:textId="77777777" w:rsidTr="00077BDE">
        <w:trPr>
          <w:cantSplit/>
          <w:jc w:val="center"/>
        </w:trPr>
        <w:tc>
          <w:tcPr>
            <w:tcW w:w="6912" w:type="dxa"/>
          </w:tcPr>
          <w:p w14:paraId="612A84AC"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length of the tagged component’s value field</w:t>
            </w:r>
          </w:p>
        </w:tc>
        <w:tc>
          <w:tcPr>
            <w:tcW w:w="2376" w:type="dxa"/>
            <w:vAlign w:val="center"/>
          </w:tcPr>
          <w:p w14:paraId="3730A7CE"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05</w:t>
            </w:r>
          </w:p>
        </w:tc>
      </w:tr>
      <w:tr w:rsidR="00162259" w:rsidRPr="00347160" w14:paraId="71E58765" w14:textId="77777777" w:rsidTr="00077BDE">
        <w:trPr>
          <w:cantSplit/>
          <w:jc w:val="center"/>
        </w:trPr>
        <w:tc>
          <w:tcPr>
            <w:tcW w:w="6912" w:type="dxa"/>
          </w:tcPr>
          <w:p w14:paraId="50EAD49D"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tag for the acse-service-user CHOICE (1)</w:t>
            </w:r>
          </w:p>
        </w:tc>
        <w:tc>
          <w:tcPr>
            <w:tcW w:w="2376" w:type="dxa"/>
            <w:vAlign w:val="center"/>
          </w:tcPr>
          <w:p w14:paraId="5BEB6DF0"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A1</w:t>
            </w:r>
          </w:p>
        </w:tc>
      </w:tr>
      <w:tr w:rsidR="00162259" w:rsidRPr="00347160" w14:paraId="0F2354F7" w14:textId="77777777" w:rsidTr="00077BDE">
        <w:trPr>
          <w:cantSplit/>
          <w:jc w:val="center"/>
        </w:trPr>
        <w:tc>
          <w:tcPr>
            <w:tcW w:w="6912" w:type="dxa"/>
          </w:tcPr>
          <w:p w14:paraId="0D882D86"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length of the tagged component’s value field</w:t>
            </w:r>
          </w:p>
        </w:tc>
        <w:tc>
          <w:tcPr>
            <w:tcW w:w="2376" w:type="dxa"/>
            <w:vAlign w:val="center"/>
          </w:tcPr>
          <w:p w14:paraId="3C471CA9"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03</w:t>
            </w:r>
          </w:p>
        </w:tc>
      </w:tr>
      <w:tr w:rsidR="00162259" w:rsidRPr="00347160" w14:paraId="600AFE36" w14:textId="77777777" w:rsidTr="00077BDE">
        <w:trPr>
          <w:cantSplit/>
          <w:jc w:val="center"/>
        </w:trPr>
        <w:tc>
          <w:tcPr>
            <w:tcW w:w="6912" w:type="dxa"/>
          </w:tcPr>
          <w:p w14:paraId="597F4BD7"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choice for associate-source-diagnostics (INTEGER, Universal)</w:t>
            </w:r>
          </w:p>
        </w:tc>
        <w:tc>
          <w:tcPr>
            <w:tcW w:w="2376" w:type="dxa"/>
            <w:vAlign w:val="center"/>
          </w:tcPr>
          <w:p w14:paraId="038D5538"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02</w:t>
            </w:r>
          </w:p>
        </w:tc>
      </w:tr>
      <w:tr w:rsidR="00162259" w:rsidRPr="00347160" w14:paraId="2354B64E" w14:textId="77777777" w:rsidTr="00077BDE">
        <w:trPr>
          <w:cantSplit/>
          <w:jc w:val="center"/>
        </w:trPr>
        <w:tc>
          <w:tcPr>
            <w:tcW w:w="6912" w:type="dxa"/>
          </w:tcPr>
          <w:p w14:paraId="20C758A7"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length of the value field</w:t>
            </w:r>
          </w:p>
        </w:tc>
        <w:tc>
          <w:tcPr>
            <w:tcW w:w="2376" w:type="dxa"/>
            <w:vAlign w:val="center"/>
          </w:tcPr>
          <w:p w14:paraId="1AA0BBE3"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01</w:t>
            </w:r>
          </w:p>
        </w:tc>
      </w:tr>
      <w:tr w:rsidR="00162259" w:rsidRPr="00347160" w14:paraId="31FFFFE0" w14:textId="77777777" w:rsidTr="00077BDE">
        <w:trPr>
          <w:cantSplit/>
          <w:jc w:val="center"/>
        </w:trPr>
        <w:tc>
          <w:tcPr>
            <w:tcW w:w="6912" w:type="dxa"/>
          </w:tcPr>
          <w:p w14:paraId="03E282B7"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value (0, no diagnostics provided)</w:t>
            </w:r>
          </w:p>
        </w:tc>
        <w:tc>
          <w:tcPr>
            <w:tcW w:w="2376" w:type="dxa"/>
            <w:vAlign w:val="center"/>
          </w:tcPr>
          <w:p w14:paraId="23BD58AF"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00</w:t>
            </w:r>
          </w:p>
        </w:tc>
      </w:tr>
      <w:tr w:rsidR="00162259" w:rsidRPr="00347160" w14:paraId="3D8E0572" w14:textId="77777777" w:rsidTr="00077BDE">
        <w:trPr>
          <w:cantSplit/>
          <w:jc w:val="center"/>
        </w:trPr>
        <w:tc>
          <w:tcPr>
            <w:tcW w:w="6912" w:type="dxa"/>
          </w:tcPr>
          <w:p w14:paraId="45080719"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
                <w:color w:val="000000"/>
              </w:rPr>
              <w:t>-- encoding of the responding-AP-title field</w:t>
            </w:r>
          </w:p>
        </w:tc>
        <w:tc>
          <w:tcPr>
            <w:tcW w:w="2376" w:type="dxa"/>
            <w:vAlign w:val="center"/>
          </w:tcPr>
          <w:p w14:paraId="600511F0" w14:textId="77777777" w:rsidR="00162259" w:rsidRPr="00347160" w:rsidRDefault="00162259" w:rsidP="00521E1B">
            <w:pPr>
              <w:pStyle w:val="TABLE-col-heading"/>
              <w:jc w:val="left"/>
              <w:rPr>
                <w:rFonts w:ascii="Courier New" w:hAnsi="Courier New" w:cs="Courier New"/>
                <w:b w:val="0"/>
                <w:bCs w:val="0"/>
              </w:rPr>
            </w:pPr>
          </w:p>
        </w:tc>
      </w:tr>
      <w:tr w:rsidR="00162259" w:rsidRPr="00347160" w14:paraId="72B0ADCF" w14:textId="77777777" w:rsidTr="00077BDE">
        <w:trPr>
          <w:cantSplit/>
          <w:jc w:val="center"/>
        </w:trPr>
        <w:tc>
          <w:tcPr>
            <w:tcW w:w="6912" w:type="dxa"/>
          </w:tcPr>
          <w:p w14:paraId="0C73B76A"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tag ([4], Context-specific)</w:t>
            </w:r>
          </w:p>
        </w:tc>
        <w:tc>
          <w:tcPr>
            <w:tcW w:w="2376" w:type="dxa"/>
            <w:vAlign w:val="center"/>
          </w:tcPr>
          <w:p w14:paraId="4E501E8C" w14:textId="77777777" w:rsidR="00162259" w:rsidRPr="00347160" w:rsidRDefault="00162259" w:rsidP="00521E1B">
            <w:pPr>
              <w:pStyle w:val="TABLE-col-heading"/>
              <w:jc w:val="left"/>
              <w:rPr>
                <w:rFonts w:ascii="Courier New" w:hAnsi="Courier New" w:cs="Courier New"/>
                <w:b w:val="0"/>
                <w:bCs w:val="0"/>
              </w:rPr>
            </w:pPr>
            <w:r w:rsidRPr="00347160">
              <w:rPr>
                <w:rFonts w:ascii="Courier New" w:hAnsi="Courier New" w:cs="Courier New"/>
                <w:b w:val="0"/>
                <w:bCs w:val="0"/>
              </w:rPr>
              <w:t>A4</w:t>
            </w:r>
          </w:p>
        </w:tc>
      </w:tr>
      <w:tr w:rsidR="00162259" w:rsidRPr="00347160" w14:paraId="33C5960A" w14:textId="77777777" w:rsidTr="00077BDE">
        <w:trPr>
          <w:cantSplit/>
          <w:jc w:val="center"/>
        </w:trPr>
        <w:tc>
          <w:tcPr>
            <w:tcW w:w="6912" w:type="dxa"/>
          </w:tcPr>
          <w:p w14:paraId="7F08CCF1"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length of the tagged component’s value field</w:t>
            </w:r>
          </w:p>
        </w:tc>
        <w:tc>
          <w:tcPr>
            <w:tcW w:w="2376" w:type="dxa"/>
            <w:vAlign w:val="center"/>
          </w:tcPr>
          <w:p w14:paraId="0FAB2560" w14:textId="77777777" w:rsidR="00162259" w:rsidRPr="00347160" w:rsidRDefault="00162259" w:rsidP="00521E1B">
            <w:pPr>
              <w:pStyle w:val="TABLE-col-heading"/>
              <w:jc w:val="left"/>
              <w:rPr>
                <w:rFonts w:ascii="Courier New" w:hAnsi="Courier New" w:cs="Courier New"/>
                <w:b w:val="0"/>
                <w:bCs w:val="0"/>
              </w:rPr>
            </w:pPr>
            <w:r w:rsidRPr="00347160">
              <w:rPr>
                <w:rFonts w:ascii="Courier New" w:hAnsi="Courier New" w:cs="Courier New"/>
                <w:b w:val="0"/>
                <w:bCs w:val="0"/>
              </w:rPr>
              <w:t xml:space="preserve"> 0A</w:t>
            </w:r>
          </w:p>
        </w:tc>
      </w:tr>
      <w:tr w:rsidR="00162259" w:rsidRPr="00347160" w14:paraId="78629819" w14:textId="77777777" w:rsidTr="00077BDE">
        <w:trPr>
          <w:cantSplit/>
          <w:jc w:val="center"/>
        </w:trPr>
        <w:tc>
          <w:tcPr>
            <w:tcW w:w="6912" w:type="dxa"/>
          </w:tcPr>
          <w:p w14:paraId="3E19C005"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type ([4], Universal, Octetstring type)</w:t>
            </w:r>
          </w:p>
        </w:tc>
        <w:tc>
          <w:tcPr>
            <w:tcW w:w="2376" w:type="dxa"/>
            <w:vAlign w:val="center"/>
          </w:tcPr>
          <w:p w14:paraId="7CE8571B" w14:textId="77777777" w:rsidR="00162259" w:rsidRPr="00347160" w:rsidRDefault="00162259" w:rsidP="00521E1B">
            <w:pPr>
              <w:pStyle w:val="TABLE-col-heading"/>
              <w:jc w:val="left"/>
              <w:rPr>
                <w:rFonts w:ascii="Courier New" w:hAnsi="Courier New" w:cs="Courier New"/>
                <w:b w:val="0"/>
                <w:bCs w:val="0"/>
              </w:rPr>
            </w:pPr>
            <w:r w:rsidRPr="00347160">
              <w:rPr>
                <w:rFonts w:ascii="Courier New" w:hAnsi="Courier New" w:cs="Courier New"/>
                <w:b w:val="0"/>
                <w:bCs w:val="0"/>
              </w:rPr>
              <w:t xml:space="preserve">  04</w:t>
            </w:r>
          </w:p>
        </w:tc>
      </w:tr>
      <w:tr w:rsidR="00162259" w:rsidRPr="00347160" w14:paraId="7DBE5E40" w14:textId="77777777" w:rsidTr="00077BDE">
        <w:trPr>
          <w:cantSplit/>
          <w:jc w:val="center"/>
        </w:trPr>
        <w:tc>
          <w:tcPr>
            <w:tcW w:w="6912" w:type="dxa"/>
          </w:tcPr>
          <w:p w14:paraId="7971E97F"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rPr>
              <w:t>// encoding of the length of the responding-AP-title-field</w:t>
            </w:r>
          </w:p>
        </w:tc>
        <w:tc>
          <w:tcPr>
            <w:tcW w:w="2376" w:type="dxa"/>
            <w:vAlign w:val="center"/>
          </w:tcPr>
          <w:p w14:paraId="22179510" w14:textId="77777777" w:rsidR="00162259" w:rsidRPr="00347160" w:rsidRDefault="00162259" w:rsidP="00521E1B">
            <w:pPr>
              <w:pStyle w:val="TABLE-col-heading"/>
              <w:jc w:val="left"/>
              <w:rPr>
                <w:rFonts w:ascii="Courier New" w:hAnsi="Courier New" w:cs="Courier New"/>
                <w:b w:val="0"/>
                <w:bCs w:val="0"/>
              </w:rPr>
            </w:pPr>
            <w:r w:rsidRPr="00347160">
              <w:rPr>
                <w:rFonts w:ascii="Courier New" w:hAnsi="Courier New" w:cs="Courier New"/>
                <w:b w:val="0"/>
                <w:bCs w:val="0"/>
              </w:rPr>
              <w:t xml:space="preserve">   08</w:t>
            </w:r>
          </w:p>
        </w:tc>
      </w:tr>
      <w:tr w:rsidR="00162259" w:rsidRPr="00347160" w14:paraId="1A88501E" w14:textId="77777777" w:rsidTr="00077BDE">
        <w:trPr>
          <w:cantSplit/>
          <w:jc w:val="center"/>
        </w:trPr>
        <w:tc>
          <w:tcPr>
            <w:tcW w:w="6912" w:type="dxa"/>
          </w:tcPr>
          <w:p w14:paraId="0B32BC7B"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value</w:t>
            </w:r>
          </w:p>
        </w:tc>
        <w:tc>
          <w:tcPr>
            <w:tcW w:w="2376" w:type="dxa"/>
            <w:vAlign w:val="center"/>
          </w:tcPr>
          <w:p w14:paraId="34757EA5" w14:textId="77777777" w:rsidR="00162259" w:rsidRPr="00347160" w:rsidRDefault="00162259" w:rsidP="00521E1B">
            <w:pPr>
              <w:pStyle w:val="TABLE-col-heading"/>
              <w:jc w:val="left"/>
              <w:rPr>
                <w:rFonts w:ascii="Courier New" w:hAnsi="Courier New" w:cs="Courier New"/>
                <w:b w:val="0"/>
                <w:bCs w:val="0"/>
              </w:rPr>
            </w:pPr>
            <w:r w:rsidRPr="00347160">
              <w:rPr>
                <w:rFonts w:ascii="Courier New" w:hAnsi="Courier New" w:cs="Courier New"/>
                <w:b w:val="0"/>
                <w:bCs w:val="0"/>
              </w:rPr>
              <w:t xml:space="preserve">    4D4D4D0000BC614E</w:t>
            </w:r>
          </w:p>
        </w:tc>
      </w:tr>
      <w:tr w:rsidR="00162259" w:rsidRPr="00347160" w14:paraId="0B8978DB" w14:textId="77777777" w:rsidTr="00077BDE">
        <w:trPr>
          <w:cantSplit/>
          <w:jc w:val="center"/>
        </w:trPr>
        <w:tc>
          <w:tcPr>
            <w:tcW w:w="6912" w:type="dxa"/>
          </w:tcPr>
          <w:p w14:paraId="7A765002"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
                <w:color w:val="000000"/>
              </w:rPr>
              <w:lastRenderedPageBreak/>
              <w:t>-- encoding of the fields of the authentication functional unit</w:t>
            </w:r>
          </w:p>
          <w:p w14:paraId="27E85703" w14:textId="77777777" w:rsidR="00162259" w:rsidRPr="00347160" w:rsidRDefault="00162259" w:rsidP="00521E1B">
            <w:pPr>
              <w:pStyle w:val="TABLE-cell"/>
              <w:keepNext/>
              <w:rPr>
                <w:rFonts w:ascii="Courier New" w:hAnsi="Courier New" w:cs="Courier New"/>
                <w:iCs/>
              </w:rPr>
            </w:pPr>
            <w:r w:rsidRPr="00347160">
              <w:rPr>
                <w:rFonts w:ascii="Courier New" w:hAnsi="Courier New" w:cs="Courier New"/>
                <w:iCs/>
              </w:rPr>
              <w:t xml:space="preserve">-- In this example the Authentication functional unit is not </w:t>
            </w:r>
          </w:p>
          <w:p w14:paraId="175ED25A" w14:textId="77777777" w:rsidR="00162259" w:rsidRPr="00347160" w:rsidRDefault="00162259" w:rsidP="00521E1B">
            <w:pPr>
              <w:pStyle w:val="TABLE-cell"/>
              <w:keepNext/>
              <w:rPr>
                <w:rFonts w:ascii="Courier New" w:hAnsi="Courier New" w:cs="Courier New"/>
                <w:iCs/>
              </w:rPr>
            </w:pPr>
            <w:r w:rsidRPr="00347160">
              <w:rPr>
                <w:rFonts w:ascii="Courier New" w:hAnsi="Courier New" w:cs="Courier New"/>
                <w:iCs/>
              </w:rPr>
              <w:t xml:space="preserve">-- present; it is not necessary in the case of LLS, but if it is </w:t>
            </w:r>
          </w:p>
          <w:p w14:paraId="2BB88C61" w14:textId="77777777" w:rsidR="00162259" w:rsidRPr="00347160" w:rsidRDefault="00162259" w:rsidP="00521E1B">
            <w:pPr>
              <w:pStyle w:val="TABLE-cell"/>
              <w:keepNext/>
              <w:rPr>
                <w:rFonts w:ascii="Courier New" w:hAnsi="Courier New" w:cs="Courier New"/>
                <w:iCs/>
              </w:rPr>
            </w:pPr>
            <w:r w:rsidRPr="00347160">
              <w:rPr>
                <w:rFonts w:ascii="Courier New" w:hAnsi="Courier New" w:cs="Courier New"/>
                <w:iCs/>
              </w:rPr>
              <w:t>-- present it is also acceptable.</w:t>
            </w:r>
          </w:p>
        </w:tc>
        <w:tc>
          <w:tcPr>
            <w:tcW w:w="2376" w:type="dxa"/>
            <w:vAlign w:val="center"/>
          </w:tcPr>
          <w:p w14:paraId="61EE3C3A" w14:textId="77777777" w:rsidR="00162259" w:rsidRPr="00347160" w:rsidRDefault="00162259" w:rsidP="00521E1B">
            <w:pPr>
              <w:pStyle w:val="TABLE-col-heading"/>
              <w:jc w:val="left"/>
              <w:rPr>
                <w:rFonts w:ascii="Courier New" w:hAnsi="Courier New" w:cs="Courier New"/>
                <w:b w:val="0"/>
                <w:bCs w:val="0"/>
              </w:rPr>
            </w:pPr>
          </w:p>
        </w:tc>
      </w:tr>
      <w:tr w:rsidR="00162259" w:rsidRPr="00347160" w14:paraId="3FD6E201" w14:textId="77777777" w:rsidTr="00077BDE">
        <w:trPr>
          <w:cantSplit/>
          <w:jc w:val="center"/>
        </w:trPr>
        <w:tc>
          <w:tcPr>
            <w:tcW w:w="6912" w:type="dxa"/>
          </w:tcPr>
          <w:p w14:paraId="33EE1FBC"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
                <w:color w:val="000000"/>
              </w:rPr>
              <w:t xml:space="preserve">-- encoding of the user-information field component (Association-information, </w:t>
            </w:r>
            <w:r w:rsidRPr="00347160">
              <w:rPr>
                <w:rFonts w:ascii="Courier New" w:hAnsi="Courier New" w:cs="Courier New"/>
                <w:b/>
                <w:bCs w:val="0"/>
                <w:i/>
                <w:color w:val="000000"/>
              </w:rPr>
              <w:t>OCTET STRING</w:t>
            </w:r>
            <w:r w:rsidRPr="00347160">
              <w:rPr>
                <w:rFonts w:ascii="Courier New" w:hAnsi="Courier New" w:cs="Courier New"/>
                <w:i/>
                <w:color w:val="000000"/>
              </w:rPr>
              <w:t>)</w:t>
            </w:r>
          </w:p>
        </w:tc>
        <w:tc>
          <w:tcPr>
            <w:tcW w:w="2376" w:type="dxa"/>
            <w:vAlign w:val="center"/>
          </w:tcPr>
          <w:p w14:paraId="51442F49" w14:textId="77777777" w:rsidR="00162259" w:rsidRPr="00347160" w:rsidRDefault="00162259" w:rsidP="00521E1B">
            <w:pPr>
              <w:pStyle w:val="TABLE-cell"/>
              <w:keepNext/>
              <w:rPr>
                <w:rFonts w:ascii="Courier New" w:hAnsi="Courier New" w:cs="Courier New"/>
              </w:rPr>
            </w:pPr>
          </w:p>
        </w:tc>
      </w:tr>
      <w:tr w:rsidR="00162259" w:rsidRPr="00347160" w14:paraId="019EDAF9" w14:textId="77777777" w:rsidTr="00077BDE">
        <w:trPr>
          <w:cantSplit/>
          <w:jc w:val="center"/>
        </w:trPr>
        <w:tc>
          <w:tcPr>
            <w:tcW w:w="6912" w:type="dxa"/>
          </w:tcPr>
          <w:p w14:paraId="31A91C14"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tag ([30], Context-specific, Constructed)</w:t>
            </w:r>
          </w:p>
        </w:tc>
        <w:tc>
          <w:tcPr>
            <w:tcW w:w="2376" w:type="dxa"/>
            <w:vAlign w:val="center"/>
          </w:tcPr>
          <w:p w14:paraId="3FA6EB54"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BE</w:t>
            </w:r>
          </w:p>
        </w:tc>
      </w:tr>
      <w:tr w:rsidR="00162259" w:rsidRPr="00347160" w14:paraId="1B7BFB46" w14:textId="77777777" w:rsidTr="00077BDE">
        <w:trPr>
          <w:cantSplit/>
          <w:jc w:val="center"/>
        </w:trPr>
        <w:tc>
          <w:tcPr>
            <w:tcW w:w="6912" w:type="dxa"/>
          </w:tcPr>
          <w:p w14:paraId="464333AF"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length of the tagged component’s value field</w:t>
            </w:r>
          </w:p>
        </w:tc>
        <w:tc>
          <w:tcPr>
            <w:tcW w:w="2376" w:type="dxa"/>
            <w:vAlign w:val="center"/>
          </w:tcPr>
          <w:p w14:paraId="1B22A761"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23</w:t>
            </w:r>
          </w:p>
        </w:tc>
      </w:tr>
      <w:tr w:rsidR="00162259" w:rsidRPr="00347160" w14:paraId="19427F40" w14:textId="77777777" w:rsidTr="00077BDE">
        <w:trPr>
          <w:cantSplit/>
          <w:jc w:val="center"/>
        </w:trPr>
        <w:tc>
          <w:tcPr>
            <w:tcW w:w="6912" w:type="dxa"/>
          </w:tcPr>
          <w:p w14:paraId="7E636765"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choice for user-information (</w:t>
            </w:r>
            <w:r w:rsidRPr="00347160">
              <w:rPr>
                <w:rFonts w:ascii="Courier New" w:hAnsi="Courier New" w:cs="Courier New"/>
                <w:b/>
                <w:bCs w:val="0"/>
                <w:iCs/>
                <w:color w:val="000000"/>
              </w:rPr>
              <w:t>OCTET STRING</w:t>
            </w:r>
            <w:r w:rsidRPr="00347160">
              <w:rPr>
                <w:rFonts w:ascii="Courier New" w:hAnsi="Courier New" w:cs="Courier New"/>
                <w:iCs/>
                <w:color w:val="000000"/>
              </w:rPr>
              <w:t>, Universal)</w:t>
            </w:r>
          </w:p>
        </w:tc>
        <w:tc>
          <w:tcPr>
            <w:tcW w:w="2376" w:type="dxa"/>
            <w:vAlign w:val="center"/>
          </w:tcPr>
          <w:p w14:paraId="46828C05"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04</w:t>
            </w:r>
          </w:p>
        </w:tc>
      </w:tr>
      <w:tr w:rsidR="00162259" w:rsidRPr="00347160" w14:paraId="4004E1D6" w14:textId="77777777" w:rsidTr="00077BDE">
        <w:trPr>
          <w:cantSplit/>
          <w:jc w:val="center"/>
        </w:trPr>
        <w:tc>
          <w:tcPr>
            <w:tcW w:w="6912" w:type="dxa"/>
          </w:tcPr>
          <w:p w14:paraId="27186F27"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xml:space="preserve">// encoding of the length of the </w:t>
            </w:r>
            <w:r w:rsidRPr="00347160">
              <w:rPr>
                <w:rFonts w:ascii="Courier New" w:hAnsi="Courier New" w:cs="Courier New"/>
                <w:b/>
                <w:bCs w:val="0"/>
                <w:iCs/>
                <w:color w:val="000000"/>
              </w:rPr>
              <w:t>OCTET STRING’s</w:t>
            </w:r>
            <w:r w:rsidRPr="00347160">
              <w:rPr>
                <w:rFonts w:ascii="Courier New" w:hAnsi="Courier New" w:cs="Courier New"/>
                <w:iCs/>
                <w:color w:val="000000"/>
              </w:rPr>
              <w:t xml:space="preserve"> value field</w:t>
            </w:r>
          </w:p>
        </w:tc>
        <w:tc>
          <w:tcPr>
            <w:tcW w:w="2376" w:type="dxa"/>
            <w:vAlign w:val="center"/>
          </w:tcPr>
          <w:p w14:paraId="6F6CE7C8"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21</w:t>
            </w:r>
          </w:p>
        </w:tc>
      </w:tr>
      <w:tr w:rsidR="00162259" w:rsidRPr="00347160" w14:paraId="2D91196C" w14:textId="77777777" w:rsidTr="00077BDE">
        <w:trPr>
          <w:cantSplit/>
          <w:jc w:val="center"/>
        </w:trPr>
        <w:tc>
          <w:tcPr>
            <w:tcW w:w="6912" w:type="dxa"/>
          </w:tcPr>
          <w:p w14:paraId="1658A417"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
                <w:color w:val="000000"/>
              </w:rPr>
              <w:t>-- ciphered xDLMS InitiateResponse APDU</w:t>
            </w:r>
          </w:p>
        </w:tc>
        <w:tc>
          <w:tcPr>
            <w:tcW w:w="2376" w:type="dxa"/>
          </w:tcPr>
          <w:p w14:paraId="619BB58F"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281F300123456789</w:t>
            </w:r>
            <w:r w:rsidRPr="00347160">
              <w:rPr>
                <w:rFonts w:ascii="Courier New" w:hAnsi="Courier New" w:cs="Courier New"/>
              </w:rPr>
              <w:br/>
              <w:t>1214A0845E475714</w:t>
            </w:r>
            <w:r w:rsidRPr="00347160">
              <w:rPr>
                <w:rFonts w:ascii="Courier New" w:hAnsi="Courier New" w:cs="Courier New"/>
              </w:rPr>
              <w:br/>
              <w:t>383F65BC19745CA2</w:t>
            </w:r>
            <w:r w:rsidRPr="00347160">
              <w:rPr>
                <w:rFonts w:ascii="Courier New" w:hAnsi="Courier New" w:cs="Courier New"/>
              </w:rPr>
              <w:br/>
              <w:t>35906525E4F3E1C8</w:t>
            </w:r>
            <w:r w:rsidRPr="00347160">
              <w:rPr>
                <w:rFonts w:ascii="Courier New" w:hAnsi="Courier New" w:cs="Courier New"/>
              </w:rPr>
              <w:br/>
              <w:t>93</w:t>
            </w:r>
          </w:p>
        </w:tc>
      </w:tr>
    </w:tbl>
    <w:p w14:paraId="32892258" w14:textId="77777777" w:rsidR="002F7A07" w:rsidRDefault="002F7A07" w:rsidP="002F7A07">
      <w:pPr>
        <w:pStyle w:val="NOTE"/>
      </w:pPr>
      <w:bookmarkStart w:id="6968" w:name="_Toc244961074"/>
      <w:bookmarkStart w:id="6969" w:name="_Toc247390811"/>
      <w:bookmarkStart w:id="6970" w:name="_Toc249289663"/>
      <w:bookmarkStart w:id="6971" w:name="_Toc277948385"/>
      <w:bookmarkStart w:id="6972" w:name="_Toc315426475"/>
      <w:bookmarkStart w:id="6973" w:name="_Toc406524271"/>
      <w:bookmarkStart w:id="6974" w:name="_Toc437856632"/>
    </w:p>
    <w:p w14:paraId="51F76934" w14:textId="77777777" w:rsidR="00162259" w:rsidRPr="00F82099" w:rsidRDefault="00162259" w:rsidP="00F82099">
      <w:pPr>
        <w:pStyle w:val="ANNEX-heading1"/>
      </w:pPr>
      <w:bookmarkStart w:id="6975" w:name="_Toc97127327"/>
      <w:r w:rsidRPr="00F82099">
        <w:t>The RLRQ APDU (carrying a ciphered xDLMS InitiateRequest APDU)</w:t>
      </w:r>
      <w:bookmarkEnd w:id="6968"/>
      <w:bookmarkEnd w:id="6969"/>
      <w:bookmarkEnd w:id="6970"/>
      <w:bookmarkEnd w:id="6971"/>
      <w:bookmarkEnd w:id="6972"/>
      <w:bookmarkEnd w:id="6973"/>
      <w:bookmarkEnd w:id="6974"/>
      <w:bookmarkEnd w:id="6975"/>
      <w:r w:rsidRPr="00F82099">
        <w:t xml:space="preserve"> </w:t>
      </w:r>
    </w:p>
    <w:p w14:paraId="1B8BC490" w14:textId="7F7413CD" w:rsidR="00162259" w:rsidRPr="00347160" w:rsidRDefault="00162259" w:rsidP="002F7A07">
      <w:pPr>
        <w:pStyle w:val="PARAGRAPH"/>
      </w:pPr>
      <w:r w:rsidRPr="00347160">
        <w:t xml:space="preserve">The BER encoding of the RLRQ APDU is </w:t>
      </w:r>
      <w:r w:rsidR="007E71C8">
        <w:t xml:space="preserve">shown in </w:t>
      </w:r>
      <w:r w:rsidR="00C40FCE">
        <w:fldChar w:fldCharType="begin"/>
      </w:r>
      <w:r w:rsidR="00C40FCE">
        <w:instrText xml:space="preserve"> REF _Ref421555540 \h </w:instrText>
      </w:r>
      <w:r w:rsidR="00C40FCE">
        <w:fldChar w:fldCharType="separate"/>
      </w:r>
      <w:r w:rsidR="00DC4BE9">
        <w:t>Table E.</w:t>
      </w:r>
      <w:r w:rsidR="00DC4BE9">
        <w:rPr>
          <w:noProof/>
        </w:rPr>
        <w:t>7</w:t>
      </w:r>
      <w:r w:rsidR="00C40FCE">
        <w:fldChar w:fldCharType="end"/>
      </w:r>
      <w:r w:rsidR="007E71C8">
        <w:t>.</w:t>
      </w:r>
    </w:p>
    <w:p w14:paraId="5C008587" w14:textId="38826E82" w:rsidR="00162259" w:rsidRPr="00347160" w:rsidRDefault="00913BF0" w:rsidP="00162259">
      <w:pPr>
        <w:pStyle w:val="TABLE-title"/>
      </w:pPr>
      <w:bookmarkStart w:id="6976" w:name="_Ref421555540"/>
      <w:bookmarkStart w:id="6977" w:name="_Toc249289877"/>
      <w:bookmarkStart w:id="6978" w:name="_Toc277948690"/>
      <w:bookmarkStart w:id="6979" w:name="_Toc279397444"/>
      <w:bookmarkStart w:id="6980" w:name="_Toc315426585"/>
      <w:bookmarkStart w:id="6981" w:name="_Toc355266139"/>
      <w:bookmarkStart w:id="6982" w:name="_Toc406428520"/>
      <w:bookmarkStart w:id="6983" w:name="_Toc437856823"/>
      <w:bookmarkStart w:id="6984" w:name="_Toc97127536"/>
      <w:r>
        <w:t>Table E.</w:t>
      </w:r>
      <w:fldSimple w:instr=" SEQ Table_E. \* ARABIC ">
        <w:r w:rsidR="00DC4BE9">
          <w:rPr>
            <w:noProof/>
          </w:rPr>
          <w:t>7</w:t>
        </w:r>
      </w:fldSimple>
      <w:bookmarkEnd w:id="6976"/>
      <w:r>
        <w:t xml:space="preserve"> – </w:t>
      </w:r>
      <w:r w:rsidR="00162259" w:rsidRPr="00347160">
        <w:t>BER encoding of the RLRQ APDU</w:t>
      </w:r>
      <w:bookmarkEnd w:id="6977"/>
      <w:bookmarkEnd w:id="6978"/>
      <w:bookmarkEnd w:id="6979"/>
      <w:bookmarkEnd w:id="6980"/>
      <w:bookmarkEnd w:id="6981"/>
      <w:bookmarkEnd w:id="6982"/>
      <w:bookmarkEnd w:id="6983"/>
      <w:bookmarkEnd w:id="6984"/>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47"/>
        <w:gridCol w:w="2323"/>
      </w:tblGrid>
      <w:tr w:rsidR="00162259" w:rsidRPr="00347160" w14:paraId="2F2430E8" w14:textId="77777777" w:rsidTr="00077BDE">
        <w:trPr>
          <w:cantSplit/>
          <w:jc w:val="center"/>
        </w:trPr>
        <w:tc>
          <w:tcPr>
            <w:tcW w:w="6912" w:type="dxa"/>
          </w:tcPr>
          <w:p w14:paraId="1B0F753F" w14:textId="77777777" w:rsidR="00162259" w:rsidRPr="00347160" w:rsidRDefault="00162259" w:rsidP="00521E1B">
            <w:pPr>
              <w:pStyle w:val="TABLE-cell"/>
              <w:keepNext/>
              <w:rPr>
                <w:rFonts w:ascii="Courier New" w:hAnsi="Courier New" w:cs="Courier New"/>
                <w:b/>
                <w:bCs w:val="0"/>
                <w:iCs/>
                <w:color w:val="000000"/>
              </w:rPr>
            </w:pPr>
            <w:r w:rsidRPr="00347160">
              <w:rPr>
                <w:rFonts w:ascii="Courier New" w:hAnsi="Courier New" w:cs="Courier New"/>
                <w:b/>
                <w:bCs w:val="0"/>
                <w:iCs/>
                <w:color w:val="000000"/>
              </w:rPr>
              <w:t>-- BER encoding of the RLRQ APDU</w:t>
            </w:r>
          </w:p>
        </w:tc>
        <w:tc>
          <w:tcPr>
            <w:tcW w:w="2376" w:type="dxa"/>
          </w:tcPr>
          <w:p w14:paraId="3B11A643" w14:textId="77777777" w:rsidR="00162259" w:rsidRPr="00347160" w:rsidRDefault="00162259" w:rsidP="00521E1B">
            <w:pPr>
              <w:pStyle w:val="TABLE-cell"/>
              <w:keepNext/>
              <w:rPr>
                <w:rFonts w:ascii="Courier New" w:hAnsi="Courier New" w:cs="Courier New"/>
              </w:rPr>
            </w:pPr>
          </w:p>
        </w:tc>
      </w:tr>
      <w:tr w:rsidR="00162259" w:rsidRPr="00347160" w14:paraId="54EED30D" w14:textId="77777777" w:rsidTr="00077BDE">
        <w:trPr>
          <w:cantSplit/>
          <w:jc w:val="center"/>
        </w:trPr>
        <w:tc>
          <w:tcPr>
            <w:tcW w:w="6912" w:type="dxa"/>
          </w:tcPr>
          <w:p w14:paraId="1A750295"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tag of the RLRQ APDU ([APPLICATION 2], Application)</w:t>
            </w:r>
          </w:p>
        </w:tc>
        <w:tc>
          <w:tcPr>
            <w:tcW w:w="2376" w:type="dxa"/>
          </w:tcPr>
          <w:p w14:paraId="15F0E0DA"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62</w:t>
            </w:r>
          </w:p>
        </w:tc>
      </w:tr>
      <w:tr w:rsidR="00162259" w:rsidRPr="00347160" w14:paraId="3CA68C1D" w14:textId="77777777" w:rsidTr="00077BDE">
        <w:trPr>
          <w:cantSplit/>
          <w:jc w:val="center"/>
        </w:trPr>
        <w:tc>
          <w:tcPr>
            <w:tcW w:w="6912" w:type="dxa"/>
          </w:tcPr>
          <w:p w14:paraId="69237AFA"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length of the RLRQ’s contents field</w:t>
            </w:r>
          </w:p>
        </w:tc>
        <w:tc>
          <w:tcPr>
            <w:tcW w:w="2376" w:type="dxa"/>
          </w:tcPr>
          <w:p w14:paraId="1131C02F"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39</w:t>
            </w:r>
          </w:p>
        </w:tc>
      </w:tr>
      <w:tr w:rsidR="00162259" w:rsidRPr="00347160" w14:paraId="5777910E" w14:textId="77777777" w:rsidTr="00077BDE">
        <w:trPr>
          <w:cantSplit/>
          <w:jc w:val="center"/>
        </w:trPr>
        <w:tc>
          <w:tcPr>
            <w:tcW w:w="6912" w:type="dxa"/>
          </w:tcPr>
          <w:p w14:paraId="5C5A017C"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
                <w:color w:val="000000"/>
              </w:rPr>
              <w:t>-- reason field</w:t>
            </w:r>
          </w:p>
        </w:tc>
        <w:tc>
          <w:tcPr>
            <w:tcW w:w="2376" w:type="dxa"/>
          </w:tcPr>
          <w:p w14:paraId="03F7E0CB" w14:textId="77777777" w:rsidR="00162259" w:rsidRPr="00347160" w:rsidRDefault="00162259" w:rsidP="00521E1B">
            <w:pPr>
              <w:pStyle w:val="TABLE-cell"/>
              <w:keepNext/>
              <w:rPr>
                <w:rFonts w:ascii="Courier New" w:hAnsi="Courier New" w:cs="Courier New"/>
              </w:rPr>
            </w:pPr>
          </w:p>
        </w:tc>
      </w:tr>
      <w:tr w:rsidR="00162259" w:rsidRPr="00347160" w14:paraId="7FD4CFF8" w14:textId="77777777" w:rsidTr="00077BDE">
        <w:trPr>
          <w:cantSplit/>
          <w:jc w:val="center"/>
        </w:trPr>
        <w:tc>
          <w:tcPr>
            <w:tcW w:w="6912" w:type="dxa"/>
          </w:tcPr>
          <w:p w14:paraId="2104A09A"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tag ([0], IMPLICIT]</w:t>
            </w:r>
          </w:p>
        </w:tc>
        <w:tc>
          <w:tcPr>
            <w:tcW w:w="2376" w:type="dxa"/>
          </w:tcPr>
          <w:p w14:paraId="4991F79B"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80</w:t>
            </w:r>
          </w:p>
        </w:tc>
      </w:tr>
      <w:tr w:rsidR="00162259" w:rsidRPr="00347160" w14:paraId="3FC74972" w14:textId="77777777" w:rsidTr="00077BDE">
        <w:trPr>
          <w:cantSplit/>
          <w:jc w:val="center"/>
        </w:trPr>
        <w:tc>
          <w:tcPr>
            <w:tcW w:w="6912" w:type="dxa"/>
          </w:tcPr>
          <w:p w14:paraId="223B550E"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length of the tagged component’s value field</w:t>
            </w:r>
          </w:p>
        </w:tc>
        <w:tc>
          <w:tcPr>
            <w:tcW w:w="2376" w:type="dxa"/>
          </w:tcPr>
          <w:p w14:paraId="593ACC95"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01</w:t>
            </w:r>
          </w:p>
        </w:tc>
      </w:tr>
      <w:tr w:rsidR="00162259" w:rsidRPr="00347160" w14:paraId="472D3C06" w14:textId="77777777" w:rsidTr="00077BDE">
        <w:trPr>
          <w:cantSplit/>
          <w:jc w:val="center"/>
        </w:trPr>
        <w:tc>
          <w:tcPr>
            <w:tcW w:w="6912" w:type="dxa"/>
          </w:tcPr>
          <w:p w14:paraId="5B5961AB"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value (0, normal)</w:t>
            </w:r>
          </w:p>
        </w:tc>
        <w:tc>
          <w:tcPr>
            <w:tcW w:w="2376" w:type="dxa"/>
          </w:tcPr>
          <w:p w14:paraId="0F04D35C"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00</w:t>
            </w:r>
          </w:p>
        </w:tc>
      </w:tr>
      <w:tr w:rsidR="00162259" w:rsidRPr="00347160" w14:paraId="02A98063" w14:textId="77777777" w:rsidTr="00077BDE">
        <w:trPr>
          <w:cantSplit/>
          <w:jc w:val="center"/>
        </w:trPr>
        <w:tc>
          <w:tcPr>
            <w:tcW w:w="6912" w:type="dxa"/>
          </w:tcPr>
          <w:p w14:paraId="2D649696" w14:textId="77777777" w:rsidR="00162259" w:rsidRPr="00347160" w:rsidRDefault="00162259" w:rsidP="00521E1B">
            <w:pPr>
              <w:pStyle w:val="TABLE-cell"/>
              <w:keepNext/>
              <w:rPr>
                <w:rFonts w:ascii="Courier New" w:hAnsi="Courier New" w:cs="Courier New"/>
                <w:i/>
                <w:color w:val="000000"/>
              </w:rPr>
            </w:pPr>
            <w:r w:rsidRPr="00347160">
              <w:rPr>
                <w:rFonts w:ascii="Courier New" w:hAnsi="Courier New" w:cs="Courier New"/>
                <w:i/>
                <w:color w:val="000000"/>
              </w:rPr>
              <w:t xml:space="preserve">-- encoding of the user-information field component (Association-information, </w:t>
            </w:r>
            <w:r w:rsidRPr="00347160">
              <w:rPr>
                <w:rFonts w:ascii="Courier New" w:hAnsi="Courier New" w:cs="Courier New"/>
                <w:b/>
                <w:bCs w:val="0"/>
                <w:i/>
                <w:color w:val="000000"/>
              </w:rPr>
              <w:t>OCTET STRING</w:t>
            </w:r>
            <w:r w:rsidRPr="00347160">
              <w:rPr>
                <w:rFonts w:ascii="Courier New" w:hAnsi="Courier New" w:cs="Courier New"/>
                <w:i/>
                <w:color w:val="000000"/>
              </w:rPr>
              <w:t>)</w:t>
            </w:r>
          </w:p>
        </w:tc>
        <w:tc>
          <w:tcPr>
            <w:tcW w:w="2376" w:type="dxa"/>
          </w:tcPr>
          <w:p w14:paraId="06F1BB42" w14:textId="77777777" w:rsidR="00162259" w:rsidRPr="00347160" w:rsidRDefault="00162259" w:rsidP="00521E1B">
            <w:pPr>
              <w:pStyle w:val="TABLE-cell"/>
              <w:keepNext/>
              <w:rPr>
                <w:rFonts w:ascii="Courier New" w:hAnsi="Courier New" w:cs="Courier New"/>
              </w:rPr>
            </w:pPr>
          </w:p>
        </w:tc>
      </w:tr>
      <w:tr w:rsidR="00162259" w:rsidRPr="00347160" w14:paraId="0AFE3273" w14:textId="77777777" w:rsidTr="00077BDE">
        <w:trPr>
          <w:cantSplit/>
          <w:jc w:val="center"/>
        </w:trPr>
        <w:tc>
          <w:tcPr>
            <w:tcW w:w="6912" w:type="dxa"/>
          </w:tcPr>
          <w:p w14:paraId="3BAF0C4A"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tag ([30], Context-specific, Constructed)</w:t>
            </w:r>
          </w:p>
        </w:tc>
        <w:tc>
          <w:tcPr>
            <w:tcW w:w="2376" w:type="dxa"/>
          </w:tcPr>
          <w:p w14:paraId="457740D0"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BE</w:t>
            </w:r>
          </w:p>
        </w:tc>
      </w:tr>
      <w:tr w:rsidR="00162259" w:rsidRPr="00347160" w14:paraId="78D6CB4F" w14:textId="77777777" w:rsidTr="00077BDE">
        <w:trPr>
          <w:cantSplit/>
          <w:jc w:val="center"/>
        </w:trPr>
        <w:tc>
          <w:tcPr>
            <w:tcW w:w="6912" w:type="dxa"/>
          </w:tcPr>
          <w:p w14:paraId="54E212CF"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length of the tagged component’s value field</w:t>
            </w:r>
          </w:p>
        </w:tc>
        <w:tc>
          <w:tcPr>
            <w:tcW w:w="2376" w:type="dxa"/>
          </w:tcPr>
          <w:p w14:paraId="7FF86F67"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34</w:t>
            </w:r>
          </w:p>
        </w:tc>
      </w:tr>
      <w:tr w:rsidR="00162259" w:rsidRPr="00347160" w14:paraId="4455E1FD" w14:textId="77777777" w:rsidTr="00077BDE">
        <w:trPr>
          <w:cantSplit/>
          <w:jc w:val="center"/>
        </w:trPr>
        <w:tc>
          <w:tcPr>
            <w:tcW w:w="6912" w:type="dxa"/>
          </w:tcPr>
          <w:p w14:paraId="63429081"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choice for user-information (</w:t>
            </w:r>
            <w:r w:rsidRPr="00347160">
              <w:rPr>
                <w:rFonts w:ascii="Courier New" w:hAnsi="Courier New" w:cs="Courier New"/>
                <w:b/>
                <w:bCs w:val="0"/>
                <w:iCs/>
                <w:color w:val="000000"/>
              </w:rPr>
              <w:t>OCTET STRING</w:t>
            </w:r>
            <w:r w:rsidRPr="00347160">
              <w:rPr>
                <w:rFonts w:ascii="Courier New" w:hAnsi="Courier New" w:cs="Courier New"/>
                <w:iCs/>
                <w:color w:val="000000"/>
              </w:rPr>
              <w:t>, Universal)</w:t>
            </w:r>
          </w:p>
        </w:tc>
        <w:tc>
          <w:tcPr>
            <w:tcW w:w="2376" w:type="dxa"/>
            <w:vAlign w:val="center"/>
          </w:tcPr>
          <w:p w14:paraId="0BAE99FB"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xml:space="preserve">  04</w:t>
            </w:r>
          </w:p>
        </w:tc>
      </w:tr>
      <w:tr w:rsidR="00162259" w:rsidRPr="00347160" w14:paraId="5BF665F7" w14:textId="77777777" w:rsidTr="00077BDE">
        <w:trPr>
          <w:cantSplit/>
          <w:jc w:val="center"/>
        </w:trPr>
        <w:tc>
          <w:tcPr>
            <w:tcW w:w="6912" w:type="dxa"/>
          </w:tcPr>
          <w:p w14:paraId="2DCB7C68"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xml:space="preserve">// encoding of the length of the </w:t>
            </w:r>
            <w:r w:rsidRPr="00347160">
              <w:rPr>
                <w:rFonts w:ascii="Courier New" w:hAnsi="Courier New" w:cs="Courier New"/>
                <w:b/>
                <w:bCs w:val="0"/>
                <w:iCs/>
                <w:color w:val="000000"/>
              </w:rPr>
              <w:t>OCTET STRING’s</w:t>
            </w:r>
            <w:r w:rsidRPr="00347160">
              <w:rPr>
                <w:rFonts w:ascii="Courier New" w:hAnsi="Courier New" w:cs="Courier New"/>
                <w:iCs/>
                <w:color w:val="000000"/>
              </w:rPr>
              <w:t xml:space="preserve"> value field (14 octets)</w:t>
            </w:r>
          </w:p>
        </w:tc>
        <w:tc>
          <w:tcPr>
            <w:tcW w:w="2376" w:type="dxa"/>
            <w:vAlign w:val="center"/>
          </w:tcPr>
          <w:p w14:paraId="72705EEC"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xml:space="preserve">   32</w:t>
            </w:r>
          </w:p>
        </w:tc>
      </w:tr>
      <w:tr w:rsidR="00162259" w:rsidRPr="00347160" w14:paraId="7EEA6811" w14:textId="77777777" w:rsidTr="00077BDE">
        <w:trPr>
          <w:cantSplit/>
          <w:jc w:val="center"/>
        </w:trPr>
        <w:tc>
          <w:tcPr>
            <w:tcW w:w="6912" w:type="dxa"/>
          </w:tcPr>
          <w:p w14:paraId="16B293AB"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user-information: xDLMS InitiateRequest APDU</w:t>
            </w:r>
          </w:p>
        </w:tc>
        <w:tc>
          <w:tcPr>
            <w:tcW w:w="2376" w:type="dxa"/>
            <w:vAlign w:val="center"/>
          </w:tcPr>
          <w:p w14:paraId="5BD7BFEA"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2130300123456780</w:t>
            </w:r>
            <w:r w:rsidRPr="00347160">
              <w:rPr>
                <w:rFonts w:ascii="Courier New" w:hAnsi="Courier New" w:cs="Courier New"/>
                <w:color w:val="000000"/>
              </w:rPr>
              <w:br/>
              <w:t>1302FF8A7874133D</w:t>
            </w:r>
            <w:r w:rsidRPr="00347160">
              <w:rPr>
                <w:rFonts w:ascii="Courier New" w:hAnsi="Courier New" w:cs="Courier New"/>
                <w:color w:val="000000"/>
              </w:rPr>
              <w:br/>
              <w:t>414CED25B42534D2</w:t>
            </w:r>
            <w:r w:rsidRPr="00347160">
              <w:rPr>
                <w:rFonts w:ascii="Courier New" w:hAnsi="Courier New" w:cs="Courier New"/>
                <w:color w:val="000000"/>
              </w:rPr>
              <w:br/>
              <w:t>8DB0047720606B17</w:t>
            </w:r>
            <w:r w:rsidRPr="00347160">
              <w:rPr>
                <w:rFonts w:ascii="Courier New" w:hAnsi="Courier New" w:cs="Courier New"/>
                <w:color w:val="000000"/>
              </w:rPr>
              <w:br/>
              <w:t>5BD52211BE6841DB</w:t>
            </w:r>
            <w:r w:rsidRPr="00347160">
              <w:rPr>
                <w:rFonts w:ascii="Courier New" w:hAnsi="Courier New" w:cs="Courier New"/>
                <w:color w:val="000000"/>
              </w:rPr>
              <w:br/>
              <w:t>204D39EE6FDB8E35</w:t>
            </w:r>
            <w:r w:rsidRPr="00347160">
              <w:rPr>
                <w:rFonts w:ascii="Courier New" w:hAnsi="Courier New" w:cs="Courier New"/>
                <w:color w:val="000000"/>
              </w:rPr>
              <w:br/>
              <w:t>6855</w:t>
            </w:r>
          </w:p>
        </w:tc>
      </w:tr>
    </w:tbl>
    <w:p w14:paraId="01A7623E" w14:textId="77777777" w:rsidR="002F7A07" w:rsidRDefault="002F7A07" w:rsidP="002F7A07">
      <w:pPr>
        <w:pStyle w:val="NOTE"/>
      </w:pPr>
      <w:bookmarkStart w:id="6985" w:name="_Toc244961075"/>
      <w:bookmarkStart w:id="6986" w:name="_Toc247390812"/>
      <w:bookmarkStart w:id="6987" w:name="_Toc249289664"/>
      <w:bookmarkStart w:id="6988" w:name="_Toc277948386"/>
      <w:bookmarkStart w:id="6989" w:name="_Toc315426476"/>
      <w:bookmarkStart w:id="6990" w:name="_Toc406524272"/>
      <w:bookmarkStart w:id="6991" w:name="_Toc437856633"/>
    </w:p>
    <w:p w14:paraId="0D70A6FD" w14:textId="77777777" w:rsidR="00162259" w:rsidRPr="00F82099" w:rsidRDefault="00162259" w:rsidP="00F82099">
      <w:pPr>
        <w:pStyle w:val="ANNEX-heading1"/>
      </w:pPr>
      <w:bookmarkStart w:id="6992" w:name="_Toc97127328"/>
      <w:r w:rsidRPr="00F82099">
        <w:lastRenderedPageBreak/>
        <w:t>The RLRE APDU (carrying a ciphered xDLMS InitiateResponse APDU)</w:t>
      </w:r>
      <w:bookmarkEnd w:id="6985"/>
      <w:bookmarkEnd w:id="6986"/>
      <w:bookmarkEnd w:id="6987"/>
      <w:bookmarkEnd w:id="6988"/>
      <w:bookmarkEnd w:id="6989"/>
      <w:bookmarkEnd w:id="6990"/>
      <w:bookmarkEnd w:id="6991"/>
      <w:bookmarkEnd w:id="6992"/>
      <w:r w:rsidRPr="00F82099">
        <w:t xml:space="preserve"> </w:t>
      </w:r>
    </w:p>
    <w:p w14:paraId="35C2EFCF" w14:textId="4E97AC9A" w:rsidR="00162259" w:rsidRPr="00347160" w:rsidRDefault="00162259" w:rsidP="002F7A07">
      <w:pPr>
        <w:pStyle w:val="PARAGRAPH"/>
      </w:pPr>
      <w:r w:rsidRPr="00347160">
        <w:t xml:space="preserve">The BER encoding of the RLRQ APDU is </w:t>
      </w:r>
      <w:r w:rsidR="007E71C8">
        <w:t xml:space="preserve">shown in </w:t>
      </w:r>
      <w:r w:rsidR="00C40FCE">
        <w:fldChar w:fldCharType="begin"/>
      </w:r>
      <w:r w:rsidR="00C40FCE">
        <w:instrText xml:space="preserve"> REF _Ref421555552 \h </w:instrText>
      </w:r>
      <w:r w:rsidR="00C40FCE">
        <w:fldChar w:fldCharType="separate"/>
      </w:r>
      <w:r w:rsidR="00DC4BE9">
        <w:t>Table E.</w:t>
      </w:r>
      <w:r w:rsidR="00DC4BE9">
        <w:rPr>
          <w:noProof/>
        </w:rPr>
        <w:t>8</w:t>
      </w:r>
      <w:r w:rsidR="00C40FCE">
        <w:fldChar w:fldCharType="end"/>
      </w:r>
      <w:r w:rsidR="007E71C8">
        <w:t>.</w:t>
      </w:r>
    </w:p>
    <w:p w14:paraId="1276AA83" w14:textId="11691E1F" w:rsidR="00162259" w:rsidRPr="00347160" w:rsidRDefault="00913BF0" w:rsidP="00162259">
      <w:pPr>
        <w:pStyle w:val="TABLE-title"/>
      </w:pPr>
      <w:bookmarkStart w:id="6993" w:name="_Ref421555552"/>
      <w:bookmarkStart w:id="6994" w:name="_Toc249289878"/>
      <w:bookmarkStart w:id="6995" w:name="_Toc277948691"/>
      <w:bookmarkStart w:id="6996" w:name="_Toc279397445"/>
      <w:bookmarkStart w:id="6997" w:name="_Toc315426586"/>
      <w:bookmarkStart w:id="6998" w:name="_Toc355266140"/>
      <w:bookmarkStart w:id="6999" w:name="_Toc406428521"/>
      <w:bookmarkStart w:id="7000" w:name="_Toc437856824"/>
      <w:bookmarkStart w:id="7001" w:name="_Toc97127537"/>
      <w:r>
        <w:t>Table E.</w:t>
      </w:r>
      <w:fldSimple w:instr=" SEQ Table_E. \* ARABIC ">
        <w:r w:rsidR="00DC4BE9">
          <w:rPr>
            <w:noProof/>
          </w:rPr>
          <w:t>8</w:t>
        </w:r>
      </w:fldSimple>
      <w:bookmarkEnd w:id="6993"/>
      <w:r>
        <w:t xml:space="preserve"> – </w:t>
      </w:r>
      <w:r w:rsidR="00162259" w:rsidRPr="00347160">
        <w:t>BER encoding of the RLRE APDU</w:t>
      </w:r>
      <w:bookmarkEnd w:id="6994"/>
      <w:bookmarkEnd w:id="6995"/>
      <w:bookmarkEnd w:id="6996"/>
      <w:bookmarkEnd w:id="6997"/>
      <w:bookmarkEnd w:id="6998"/>
      <w:bookmarkEnd w:id="6999"/>
      <w:bookmarkEnd w:id="7000"/>
      <w:bookmarkEnd w:id="7001"/>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47"/>
        <w:gridCol w:w="2323"/>
      </w:tblGrid>
      <w:tr w:rsidR="00162259" w:rsidRPr="00347160" w14:paraId="4F823E70" w14:textId="77777777" w:rsidTr="00077BDE">
        <w:trPr>
          <w:cantSplit/>
          <w:jc w:val="center"/>
        </w:trPr>
        <w:tc>
          <w:tcPr>
            <w:tcW w:w="6912" w:type="dxa"/>
          </w:tcPr>
          <w:p w14:paraId="6D781856" w14:textId="77777777" w:rsidR="00162259" w:rsidRPr="00347160" w:rsidRDefault="00162259" w:rsidP="00521E1B">
            <w:pPr>
              <w:pStyle w:val="TABLE-cell"/>
              <w:keepNext/>
              <w:rPr>
                <w:rFonts w:ascii="Courier New" w:hAnsi="Courier New" w:cs="Courier New"/>
                <w:b/>
                <w:bCs w:val="0"/>
                <w:iCs/>
                <w:color w:val="000000"/>
              </w:rPr>
            </w:pPr>
            <w:r w:rsidRPr="00347160">
              <w:rPr>
                <w:rFonts w:ascii="Courier New" w:hAnsi="Courier New" w:cs="Courier New"/>
                <w:b/>
                <w:bCs w:val="0"/>
                <w:iCs/>
                <w:color w:val="000000"/>
              </w:rPr>
              <w:t>-- BER encoding of the RLRE APDU</w:t>
            </w:r>
          </w:p>
        </w:tc>
        <w:tc>
          <w:tcPr>
            <w:tcW w:w="2376" w:type="dxa"/>
          </w:tcPr>
          <w:p w14:paraId="334A96A6" w14:textId="77777777" w:rsidR="00162259" w:rsidRPr="00347160" w:rsidRDefault="00162259" w:rsidP="00521E1B">
            <w:pPr>
              <w:pStyle w:val="TABLE-cell"/>
              <w:keepNext/>
              <w:rPr>
                <w:rFonts w:ascii="Courier New" w:hAnsi="Courier New" w:cs="Courier New"/>
              </w:rPr>
            </w:pPr>
          </w:p>
        </w:tc>
      </w:tr>
      <w:tr w:rsidR="00162259" w:rsidRPr="00347160" w14:paraId="371E8D5B" w14:textId="77777777" w:rsidTr="00077BDE">
        <w:trPr>
          <w:cantSplit/>
          <w:jc w:val="center"/>
        </w:trPr>
        <w:tc>
          <w:tcPr>
            <w:tcW w:w="6912" w:type="dxa"/>
          </w:tcPr>
          <w:p w14:paraId="52A22A40"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tag of the RLRE APDU ([APPLICATION 3], Application)</w:t>
            </w:r>
          </w:p>
        </w:tc>
        <w:tc>
          <w:tcPr>
            <w:tcW w:w="2376" w:type="dxa"/>
          </w:tcPr>
          <w:p w14:paraId="323BB1BE"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63</w:t>
            </w:r>
          </w:p>
        </w:tc>
      </w:tr>
      <w:tr w:rsidR="00162259" w:rsidRPr="00347160" w14:paraId="4730A0D5" w14:textId="77777777" w:rsidTr="00077BDE">
        <w:trPr>
          <w:cantSplit/>
          <w:jc w:val="center"/>
        </w:trPr>
        <w:tc>
          <w:tcPr>
            <w:tcW w:w="6912" w:type="dxa"/>
          </w:tcPr>
          <w:p w14:paraId="2A21B2E7"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length of the RLRE’s contents field</w:t>
            </w:r>
          </w:p>
        </w:tc>
        <w:tc>
          <w:tcPr>
            <w:tcW w:w="2376" w:type="dxa"/>
          </w:tcPr>
          <w:p w14:paraId="69D90F66"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28</w:t>
            </w:r>
          </w:p>
        </w:tc>
      </w:tr>
      <w:tr w:rsidR="00162259" w:rsidRPr="00347160" w14:paraId="587FCEAD" w14:textId="77777777" w:rsidTr="00077BDE">
        <w:trPr>
          <w:cantSplit/>
          <w:jc w:val="center"/>
        </w:trPr>
        <w:tc>
          <w:tcPr>
            <w:tcW w:w="6912" w:type="dxa"/>
          </w:tcPr>
          <w:p w14:paraId="2F96F0FC"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reason field</w:t>
            </w:r>
          </w:p>
        </w:tc>
        <w:tc>
          <w:tcPr>
            <w:tcW w:w="2376" w:type="dxa"/>
          </w:tcPr>
          <w:p w14:paraId="4CA7B2B6" w14:textId="77777777" w:rsidR="00162259" w:rsidRPr="00347160" w:rsidRDefault="00162259" w:rsidP="00521E1B">
            <w:pPr>
              <w:pStyle w:val="TABLE-cell"/>
              <w:keepNext/>
              <w:rPr>
                <w:rFonts w:ascii="Courier New" w:hAnsi="Courier New" w:cs="Courier New"/>
              </w:rPr>
            </w:pPr>
          </w:p>
        </w:tc>
      </w:tr>
      <w:tr w:rsidR="00162259" w:rsidRPr="00347160" w14:paraId="272A5229" w14:textId="77777777" w:rsidTr="00077BDE">
        <w:trPr>
          <w:cantSplit/>
          <w:jc w:val="center"/>
        </w:trPr>
        <w:tc>
          <w:tcPr>
            <w:tcW w:w="6912" w:type="dxa"/>
          </w:tcPr>
          <w:p w14:paraId="3A28A587"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tag ([0], IMPLICIT]</w:t>
            </w:r>
          </w:p>
        </w:tc>
        <w:tc>
          <w:tcPr>
            <w:tcW w:w="2376" w:type="dxa"/>
          </w:tcPr>
          <w:p w14:paraId="44630E59"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80</w:t>
            </w:r>
          </w:p>
        </w:tc>
      </w:tr>
      <w:tr w:rsidR="00162259" w:rsidRPr="00347160" w14:paraId="16C91AE8" w14:textId="77777777" w:rsidTr="00077BDE">
        <w:trPr>
          <w:cantSplit/>
          <w:jc w:val="center"/>
        </w:trPr>
        <w:tc>
          <w:tcPr>
            <w:tcW w:w="6912" w:type="dxa"/>
          </w:tcPr>
          <w:p w14:paraId="1D9EC2F7"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length of the tagged component’s value field</w:t>
            </w:r>
          </w:p>
        </w:tc>
        <w:tc>
          <w:tcPr>
            <w:tcW w:w="2376" w:type="dxa"/>
          </w:tcPr>
          <w:p w14:paraId="6EAA4FED"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01</w:t>
            </w:r>
          </w:p>
        </w:tc>
      </w:tr>
      <w:tr w:rsidR="00162259" w:rsidRPr="00347160" w14:paraId="49CBBB41" w14:textId="77777777" w:rsidTr="00077BDE">
        <w:trPr>
          <w:cantSplit/>
          <w:jc w:val="center"/>
        </w:trPr>
        <w:tc>
          <w:tcPr>
            <w:tcW w:w="6912" w:type="dxa"/>
          </w:tcPr>
          <w:p w14:paraId="3C19E7A9"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value (0, normal)</w:t>
            </w:r>
          </w:p>
        </w:tc>
        <w:tc>
          <w:tcPr>
            <w:tcW w:w="2376" w:type="dxa"/>
          </w:tcPr>
          <w:p w14:paraId="48D90CC5"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00</w:t>
            </w:r>
          </w:p>
        </w:tc>
      </w:tr>
      <w:tr w:rsidR="00162259" w:rsidRPr="00347160" w14:paraId="41B0843A" w14:textId="77777777" w:rsidTr="00077BDE">
        <w:trPr>
          <w:cantSplit/>
          <w:jc w:val="center"/>
        </w:trPr>
        <w:tc>
          <w:tcPr>
            <w:tcW w:w="6912" w:type="dxa"/>
          </w:tcPr>
          <w:p w14:paraId="27DB96B7"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
                <w:color w:val="000000"/>
              </w:rPr>
              <w:t xml:space="preserve">-- encoding of the user-information field component (Association-information, </w:t>
            </w:r>
            <w:r w:rsidRPr="00347160">
              <w:rPr>
                <w:rFonts w:ascii="Courier New" w:hAnsi="Courier New" w:cs="Courier New"/>
                <w:b/>
                <w:bCs w:val="0"/>
                <w:i/>
                <w:color w:val="000000"/>
              </w:rPr>
              <w:t>OCTET STRING</w:t>
            </w:r>
            <w:r w:rsidRPr="00347160">
              <w:rPr>
                <w:rFonts w:ascii="Courier New" w:hAnsi="Courier New" w:cs="Courier New"/>
                <w:i/>
                <w:color w:val="000000"/>
              </w:rPr>
              <w:t>)</w:t>
            </w:r>
          </w:p>
        </w:tc>
        <w:tc>
          <w:tcPr>
            <w:tcW w:w="2376" w:type="dxa"/>
          </w:tcPr>
          <w:p w14:paraId="2E31A5C0" w14:textId="77777777" w:rsidR="00162259" w:rsidRPr="00347160" w:rsidRDefault="00162259" w:rsidP="00521E1B">
            <w:pPr>
              <w:pStyle w:val="TABLE-cell"/>
              <w:keepNext/>
              <w:rPr>
                <w:rFonts w:ascii="Courier New" w:hAnsi="Courier New" w:cs="Courier New"/>
              </w:rPr>
            </w:pPr>
          </w:p>
        </w:tc>
      </w:tr>
      <w:tr w:rsidR="00162259" w:rsidRPr="00347160" w14:paraId="2FDB5518" w14:textId="77777777" w:rsidTr="00077BDE">
        <w:trPr>
          <w:cantSplit/>
          <w:jc w:val="center"/>
        </w:trPr>
        <w:tc>
          <w:tcPr>
            <w:tcW w:w="6912" w:type="dxa"/>
          </w:tcPr>
          <w:p w14:paraId="2BCD77DE"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tag ([30], Context-specific, Constructed)</w:t>
            </w:r>
          </w:p>
        </w:tc>
        <w:tc>
          <w:tcPr>
            <w:tcW w:w="2376" w:type="dxa"/>
          </w:tcPr>
          <w:p w14:paraId="047C4E7A"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BE</w:t>
            </w:r>
          </w:p>
        </w:tc>
      </w:tr>
      <w:tr w:rsidR="00162259" w:rsidRPr="00347160" w14:paraId="299EFD82" w14:textId="77777777" w:rsidTr="00077BDE">
        <w:trPr>
          <w:cantSplit/>
          <w:jc w:val="center"/>
        </w:trPr>
        <w:tc>
          <w:tcPr>
            <w:tcW w:w="6912" w:type="dxa"/>
          </w:tcPr>
          <w:p w14:paraId="0C5C4B18"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length of the tagged component’s value field</w:t>
            </w:r>
          </w:p>
        </w:tc>
        <w:tc>
          <w:tcPr>
            <w:tcW w:w="2376" w:type="dxa"/>
          </w:tcPr>
          <w:p w14:paraId="4BB9953C" w14:textId="77777777" w:rsidR="00162259" w:rsidRPr="00347160" w:rsidRDefault="00162259" w:rsidP="00521E1B">
            <w:pPr>
              <w:pStyle w:val="TABLE-cell"/>
              <w:keepNext/>
              <w:rPr>
                <w:rFonts w:ascii="Courier New" w:hAnsi="Courier New" w:cs="Courier New"/>
              </w:rPr>
            </w:pPr>
            <w:r w:rsidRPr="00347160">
              <w:rPr>
                <w:rFonts w:ascii="Courier New" w:hAnsi="Courier New" w:cs="Courier New"/>
              </w:rPr>
              <w:t xml:space="preserve"> 23</w:t>
            </w:r>
          </w:p>
        </w:tc>
      </w:tr>
      <w:tr w:rsidR="00162259" w:rsidRPr="00347160" w14:paraId="4140CBF7" w14:textId="77777777" w:rsidTr="00077BDE">
        <w:trPr>
          <w:cantSplit/>
          <w:jc w:val="center"/>
        </w:trPr>
        <w:tc>
          <w:tcPr>
            <w:tcW w:w="6912" w:type="dxa"/>
          </w:tcPr>
          <w:p w14:paraId="53702E7B"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encoding of the choice for user-information (</w:t>
            </w:r>
            <w:r w:rsidRPr="00347160">
              <w:rPr>
                <w:rFonts w:ascii="Courier New" w:hAnsi="Courier New" w:cs="Courier New"/>
                <w:b/>
                <w:bCs w:val="0"/>
                <w:iCs/>
                <w:color w:val="000000"/>
              </w:rPr>
              <w:t>OCTET STRING</w:t>
            </w:r>
            <w:r w:rsidRPr="00347160">
              <w:rPr>
                <w:rFonts w:ascii="Courier New" w:hAnsi="Courier New" w:cs="Courier New"/>
                <w:iCs/>
                <w:color w:val="000000"/>
              </w:rPr>
              <w:t>, Universal)</w:t>
            </w:r>
          </w:p>
        </w:tc>
        <w:tc>
          <w:tcPr>
            <w:tcW w:w="2376" w:type="dxa"/>
            <w:vAlign w:val="center"/>
          </w:tcPr>
          <w:p w14:paraId="11B3FEC0"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xml:space="preserve">  04</w:t>
            </w:r>
          </w:p>
        </w:tc>
      </w:tr>
      <w:tr w:rsidR="00162259" w:rsidRPr="00347160" w14:paraId="37518A47" w14:textId="77777777" w:rsidTr="00077BDE">
        <w:trPr>
          <w:cantSplit/>
          <w:jc w:val="center"/>
        </w:trPr>
        <w:tc>
          <w:tcPr>
            <w:tcW w:w="6912" w:type="dxa"/>
          </w:tcPr>
          <w:p w14:paraId="6DDD8FC1"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xml:space="preserve">// encoding of the length of the </w:t>
            </w:r>
            <w:r w:rsidRPr="00347160">
              <w:rPr>
                <w:rFonts w:ascii="Courier New" w:hAnsi="Courier New" w:cs="Courier New"/>
                <w:b/>
                <w:bCs w:val="0"/>
                <w:iCs/>
                <w:color w:val="000000"/>
              </w:rPr>
              <w:t>OCTET STRING’s</w:t>
            </w:r>
            <w:r w:rsidRPr="00347160">
              <w:rPr>
                <w:rFonts w:ascii="Courier New" w:hAnsi="Courier New" w:cs="Courier New"/>
                <w:iCs/>
                <w:color w:val="000000"/>
              </w:rPr>
              <w:t xml:space="preserve"> value field (14 octets)</w:t>
            </w:r>
          </w:p>
        </w:tc>
        <w:tc>
          <w:tcPr>
            <w:tcW w:w="2376" w:type="dxa"/>
            <w:vAlign w:val="center"/>
          </w:tcPr>
          <w:p w14:paraId="67E0D4D3"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color w:val="000000"/>
              </w:rPr>
              <w:t xml:space="preserve">   21</w:t>
            </w:r>
          </w:p>
        </w:tc>
      </w:tr>
      <w:tr w:rsidR="00162259" w:rsidRPr="00347160" w14:paraId="76BABF5E" w14:textId="77777777" w:rsidTr="00077BDE">
        <w:trPr>
          <w:cantSplit/>
          <w:jc w:val="center"/>
        </w:trPr>
        <w:tc>
          <w:tcPr>
            <w:tcW w:w="6912" w:type="dxa"/>
          </w:tcPr>
          <w:p w14:paraId="4E32A7A6" w14:textId="77777777" w:rsidR="00162259" w:rsidRPr="00347160" w:rsidRDefault="00162259" w:rsidP="00521E1B">
            <w:pPr>
              <w:pStyle w:val="TABLE-cell"/>
              <w:keepNext/>
              <w:rPr>
                <w:rFonts w:ascii="Courier New" w:hAnsi="Courier New" w:cs="Courier New"/>
                <w:iCs/>
                <w:color w:val="000000"/>
              </w:rPr>
            </w:pPr>
            <w:r w:rsidRPr="00347160">
              <w:rPr>
                <w:rFonts w:ascii="Courier New" w:hAnsi="Courier New" w:cs="Courier New"/>
                <w:iCs/>
                <w:color w:val="000000"/>
              </w:rPr>
              <w:t>// user-information: xDLMS InitiateResponse APDU</w:t>
            </w:r>
          </w:p>
        </w:tc>
        <w:tc>
          <w:tcPr>
            <w:tcW w:w="2376" w:type="dxa"/>
            <w:vAlign w:val="center"/>
          </w:tcPr>
          <w:p w14:paraId="08566DB0" w14:textId="77777777" w:rsidR="00162259" w:rsidRPr="00347160" w:rsidRDefault="00162259" w:rsidP="00521E1B">
            <w:pPr>
              <w:pStyle w:val="TABLE-cell"/>
              <w:keepNext/>
              <w:rPr>
                <w:rFonts w:ascii="Courier New" w:hAnsi="Courier New" w:cs="Courier New"/>
                <w:color w:val="000000"/>
              </w:rPr>
            </w:pPr>
            <w:r w:rsidRPr="00347160">
              <w:rPr>
                <w:rFonts w:ascii="Courier New" w:hAnsi="Courier New" w:cs="Courier New"/>
              </w:rPr>
              <w:t>281F300123456789</w:t>
            </w:r>
            <w:r w:rsidRPr="00347160">
              <w:rPr>
                <w:rFonts w:ascii="Courier New" w:hAnsi="Courier New" w:cs="Courier New"/>
              </w:rPr>
              <w:br/>
              <w:t>1214A0845E475714</w:t>
            </w:r>
            <w:r w:rsidRPr="00347160">
              <w:rPr>
                <w:rFonts w:ascii="Courier New" w:hAnsi="Courier New" w:cs="Courier New"/>
              </w:rPr>
              <w:br/>
              <w:t>383F65BC19745CA2</w:t>
            </w:r>
            <w:r w:rsidRPr="00347160">
              <w:rPr>
                <w:rFonts w:ascii="Courier New" w:hAnsi="Courier New" w:cs="Courier New"/>
              </w:rPr>
              <w:br/>
              <w:t>35906525E4F3E1C8</w:t>
            </w:r>
            <w:r w:rsidRPr="00347160">
              <w:rPr>
                <w:rFonts w:ascii="Courier New" w:hAnsi="Courier New" w:cs="Courier New"/>
              </w:rPr>
              <w:br/>
              <w:t>93</w:t>
            </w:r>
          </w:p>
        </w:tc>
      </w:tr>
    </w:tbl>
    <w:p w14:paraId="754C6F75" w14:textId="77777777" w:rsidR="005E07E4" w:rsidRDefault="00162259" w:rsidP="002F7A07">
      <w:pPr>
        <w:pStyle w:val="ANNEXtitle"/>
      </w:pPr>
      <w:bookmarkStart w:id="7002" w:name="_Toc247390817"/>
      <w:bookmarkStart w:id="7003" w:name="_Ref247560695"/>
      <w:bookmarkStart w:id="7004" w:name="_Toc249289669"/>
      <w:bookmarkStart w:id="7005" w:name="_Ref275423149"/>
      <w:r w:rsidRPr="00347160">
        <w:lastRenderedPageBreak/>
        <w:br/>
      </w:r>
      <w:bookmarkStart w:id="7006" w:name="_Ref277783698"/>
      <w:bookmarkStart w:id="7007" w:name="_Toc277948387"/>
      <w:bookmarkStart w:id="7008" w:name="_Toc279392074"/>
      <w:bookmarkStart w:id="7009" w:name="_Toc279397017"/>
      <w:bookmarkStart w:id="7010" w:name="_Toc299013376"/>
      <w:bookmarkStart w:id="7011" w:name="_Toc315426477"/>
      <w:bookmarkStart w:id="7012" w:name="_Toc406524273"/>
      <w:bookmarkStart w:id="7013" w:name="_Toc437856634"/>
      <w:bookmarkStart w:id="7014" w:name="_Toc97127329"/>
      <w:r w:rsidRPr="002F7A07">
        <w:rPr>
          <w:b w:val="0"/>
        </w:rPr>
        <w:t>(informative)</w:t>
      </w:r>
      <w:r w:rsidRPr="002F7A07">
        <w:rPr>
          <w:b w:val="0"/>
        </w:rPr>
        <w:br/>
      </w:r>
      <w:r w:rsidRPr="00347160">
        <w:br/>
        <w:t>Data transfer service examples</w:t>
      </w:r>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14:paraId="105CD484" w14:textId="77777777" w:rsidR="00162259" w:rsidRPr="00F82099" w:rsidRDefault="005E07E4" w:rsidP="00F82099">
      <w:pPr>
        <w:pStyle w:val="ANNEX-heading1"/>
      </w:pPr>
      <w:bookmarkStart w:id="7015" w:name="_Toc392501556"/>
      <w:bookmarkStart w:id="7016" w:name="_Toc437856635"/>
      <w:bookmarkStart w:id="7017" w:name="_Toc97127330"/>
      <w:r w:rsidRPr="00F82099">
        <w:t>GET / Read, SET / Write examples</w:t>
      </w:r>
      <w:bookmarkEnd w:id="7015"/>
      <w:bookmarkEnd w:id="7016"/>
      <w:bookmarkEnd w:id="7017"/>
    </w:p>
    <w:p w14:paraId="54518CEA" w14:textId="1BFE6A8F" w:rsidR="00162259" w:rsidRPr="00347160" w:rsidRDefault="00C40FCE" w:rsidP="002F7A07">
      <w:pPr>
        <w:pStyle w:val="PARAGRAPH"/>
      </w:pPr>
      <w:r>
        <w:fldChar w:fldCharType="begin"/>
      </w:r>
      <w:r>
        <w:instrText xml:space="preserve"> REF _Ref436664482 \h </w:instrText>
      </w:r>
      <w:r>
        <w:fldChar w:fldCharType="separate"/>
      </w:r>
      <w:r w:rsidR="00DC4BE9">
        <w:t>Table F.</w:t>
      </w:r>
      <w:r w:rsidR="00DC4BE9">
        <w:rPr>
          <w:noProof/>
        </w:rPr>
        <w:t>2</w:t>
      </w:r>
      <w:r>
        <w:fldChar w:fldCharType="end"/>
      </w:r>
      <w:r w:rsidR="004F0B2C">
        <w:t xml:space="preserve"> </w:t>
      </w:r>
      <w:r w:rsidR="00B91AFC">
        <w:t>to</w:t>
      </w:r>
      <w:r w:rsidR="004F0B2C">
        <w:t xml:space="preserve"> </w:t>
      </w:r>
      <w:r>
        <w:fldChar w:fldCharType="begin"/>
      </w:r>
      <w:r>
        <w:instrText xml:space="preserve"> REF _Ref436664486 \h </w:instrText>
      </w:r>
      <w:r>
        <w:fldChar w:fldCharType="separate"/>
      </w:r>
      <w:r w:rsidR="00DC4BE9">
        <w:t>Table F.</w:t>
      </w:r>
      <w:r w:rsidR="00DC4BE9">
        <w:rPr>
          <w:noProof/>
        </w:rPr>
        <w:t>9</w:t>
      </w:r>
      <w:r>
        <w:fldChar w:fldCharType="end"/>
      </w:r>
      <w:r w:rsidR="004F0B2C">
        <w:t xml:space="preserve"> </w:t>
      </w:r>
      <w:r w:rsidR="00F24C36">
        <w:t>sho</w:t>
      </w:r>
      <w:r w:rsidR="00162259" w:rsidRPr="00347160">
        <w:t>w examples for data exchange using xDLMS services with LN referencing (left column) and SN referencing (rig</w:t>
      </w:r>
      <w:r w:rsidR="00623B1B" w:rsidRPr="00347160">
        <w:t xml:space="preserve">ht column). </w:t>
      </w:r>
      <w:r>
        <w:fldChar w:fldCharType="begin"/>
      </w:r>
      <w:r>
        <w:instrText xml:space="preserve"> REF _Ref447789250 \h </w:instrText>
      </w:r>
      <w:r>
        <w:fldChar w:fldCharType="separate"/>
      </w:r>
      <w:r w:rsidR="00DC4BE9">
        <w:t>Table F.</w:t>
      </w:r>
      <w:r w:rsidR="00DC4BE9">
        <w:rPr>
          <w:noProof/>
        </w:rPr>
        <w:t>1</w:t>
      </w:r>
      <w:r>
        <w:fldChar w:fldCharType="end"/>
      </w:r>
      <w:r w:rsidR="00F24C36">
        <w:t xml:space="preserve"> </w:t>
      </w:r>
      <w:r w:rsidR="00162259" w:rsidRPr="00347160">
        <w:t>shows the objects used in the examples.</w:t>
      </w:r>
    </w:p>
    <w:p w14:paraId="5797D95A" w14:textId="2E90C205" w:rsidR="00162259" w:rsidRPr="00347160" w:rsidRDefault="001767F8" w:rsidP="002F7A07">
      <w:pPr>
        <w:pStyle w:val="TABLE-title"/>
      </w:pPr>
      <w:bookmarkStart w:id="7018" w:name="_Ref447789250"/>
      <w:bookmarkStart w:id="7019" w:name="TableF1"/>
      <w:bookmarkStart w:id="7020" w:name="_Toc229223404"/>
      <w:bookmarkStart w:id="7021" w:name="_Toc246861063"/>
      <w:bookmarkStart w:id="7022" w:name="_Toc249289879"/>
      <w:bookmarkStart w:id="7023" w:name="_Toc277948692"/>
      <w:bookmarkStart w:id="7024" w:name="_Toc279397446"/>
      <w:bookmarkStart w:id="7025" w:name="_Toc315426587"/>
      <w:bookmarkStart w:id="7026" w:name="_Toc355266141"/>
      <w:bookmarkStart w:id="7027" w:name="_Toc406428522"/>
      <w:bookmarkStart w:id="7028" w:name="_Toc437856825"/>
      <w:bookmarkStart w:id="7029" w:name="_Toc97127538"/>
      <w:r>
        <w:t>Table F.</w:t>
      </w:r>
      <w:fldSimple w:instr=" SEQ Table_F. \* ARABIC ">
        <w:r w:rsidR="00DC4BE9">
          <w:rPr>
            <w:noProof/>
          </w:rPr>
          <w:t>1</w:t>
        </w:r>
      </w:fldSimple>
      <w:bookmarkEnd w:id="7018"/>
      <w:r>
        <w:t xml:space="preserve"> </w:t>
      </w:r>
      <w:bookmarkEnd w:id="7019"/>
      <w:r>
        <w:t xml:space="preserve">– </w:t>
      </w:r>
      <w:r w:rsidR="004F167C">
        <w:t>The o</w:t>
      </w:r>
      <w:r w:rsidR="00162259" w:rsidRPr="00347160">
        <w:t>bjects used in the examples</w:t>
      </w:r>
      <w:bookmarkEnd w:id="7020"/>
      <w:bookmarkEnd w:id="7021"/>
      <w:bookmarkEnd w:id="7022"/>
      <w:bookmarkEnd w:id="7023"/>
      <w:bookmarkEnd w:id="7024"/>
      <w:bookmarkEnd w:id="7025"/>
      <w:bookmarkEnd w:id="7026"/>
      <w:bookmarkEnd w:id="7027"/>
      <w:bookmarkEnd w:id="7028"/>
      <w:bookmarkEnd w:id="7029"/>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70"/>
      </w:tblGrid>
      <w:tr w:rsidR="00162259" w:rsidRPr="00347160" w14:paraId="55200CDB" w14:textId="77777777" w:rsidTr="00077BDE">
        <w:trPr>
          <w:cantSplit/>
          <w:jc w:val="center"/>
        </w:trPr>
        <w:tc>
          <w:tcPr>
            <w:tcW w:w="9072" w:type="dxa"/>
          </w:tcPr>
          <w:p w14:paraId="777A448F" w14:textId="77777777" w:rsidR="00162259" w:rsidRPr="00347160" w:rsidRDefault="00162259" w:rsidP="00A47D02">
            <w:pPr>
              <w:pStyle w:val="MacroText"/>
            </w:pPr>
            <w:r w:rsidRPr="00347160">
              <w:t>Object 1:</w:t>
            </w:r>
          </w:p>
          <w:p w14:paraId="28A50D40" w14:textId="77777777" w:rsidR="00162259" w:rsidRPr="00347160" w:rsidRDefault="00162259" w:rsidP="00A47D02">
            <w:pPr>
              <w:pStyle w:val="MacroText"/>
            </w:pPr>
            <w:r w:rsidRPr="00347160">
              <w:t xml:space="preserve">Class: Data </w:t>
            </w:r>
          </w:p>
          <w:p w14:paraId="5EFA07EC" w14:textId="77777777" w:rsidR="00162259" w:rsidRPr="00347160" w:rsidRDefault="00162259" w:rsidP="00A47D02">
            <w:pPr>
              <w:pStyle w:val="MacroText"/>
            </w:pPr>
            <w:r w:rsidRPr="00347160">
              <w:t>Logical name: 0000800000FF</w:t>
            </w:r>
          </w:p>
          <w:p w14:paraId="390EC100" w14:textId="77777777" w:rsidR="00162259" w:rsidRPr="00347160" w:rsidRDefault="00162259" w:rsidP="00A47D02">
            <w:pPr>
              <w:pStyle w:val="MacroText"/>
            </w:pPr>
            <w:r w:rsidRPr="00347160">
              <w:t>Short name of value attribute: 0100</w:t>
            </w:r>
          </w:p>
          <w:p w14:paraId="060EF5CB" w14:textId="77777777" w:rsidR="00162259" w:rsidRPr="00347160" w:rsidRDefault="00162259" w:rsidP="00A47D02">
            <w:pPr>
              <w:pStyle w:val="MacroText"/>
            </w:pPr>
            <w:r w:rsidRPr="00347160">
              <w:t>Value: octet string of 50 elements</w:t>
            </w:r>
          </w:p>
          <w:p w14:paraId="06F82997" w14:textId="77777777" w:rsidR="00162259" w:rsidRPr="00347160" w:rsidRDefault="00162259" w:rsidP="00A47D02">
            <w:pPr>
              <w:pStyle w:val="MacroText"/>
            </w:pPr>
            <w:r w:rsidRPr="00347160">
              <w:t>01020304050607080910111213141516</w:t>
            </w:r>
          </w:p>
          <w:p w14:paraId="79604C36" w14:textId="77777777" w:rsidR="00162259" w:rsidRPr="00347160" w:rsidRDefault="00162259" w:rsidP="00A47D02">
            <w:pPr>
              <w:pStyle w:val="MacroText"/>
            </w:pPr>
            <w:r w:rsidRPr="00347160">
              <w:t>17181920212223242526272829303132</w:t>
            </w:r>
          </w:p>
          <w:p w14:paraId="7E58A2F5" w14:textId="77777777" w:rsidR="00162259" w:rsidRPr="00347160" w:rsidRDefault="00162259" w:rsidP="00A47D02">
            <w:pPr>
              <w:pStyle w:val="MacroText"/>
            </w:pPr>
            <w:r w:rsidRPr="00347160">
              <w:t>33343536373839404142434445464748</w:t>
            </w:r>
          </w:p>
          <w:p w14:paraId="29708E36" w14:textId="77777777" w:rsidR="00162259" w:rsidRPr="00347160" w:rsidRDefault="00162259" w:rsidP="00A47D02">
            <w:pPr>
              <w:pStyle w:val="MacroText"/>
            </w:pPr>
            <w:r w:rsidRPr="00347160">
              <w:t>4950</w:t>
            </w:r>
          </w:p>
          <w:p w14:paraId="5E0C752C" w14:textId="77777777" w:rsidR="00162259" w:rsidRPr="00347160" w:rsidRDefault="00162259" w:rsidP="00A47D02">
            <w:pPr>
              <w:pStyle w:val="MacroText"/>
            </w:pPr>
          </w:p>
          <w:p w14:paraId="1EF804BC" w14:textId="77777777" w:rsidR="00162259" w:rsidRPr="00347160" w:rsidRDefault="00162259" w:rsidP="00A47D02">
            <w:pPr>
              <w:pStyle w:val="MacroText"/>
            </w:pPr>
            <w:r w:rsidRPr="00347160">
              <w:t>Object 2:</w:t>
            </w:r>
          </w:p>
          <w:p w14:paraId="2BDA5B6B" w14:textId="77777777" w:rsidR="00162259" w:rsidRPr="00347160" w:rsidRDefault="00162259" w:rsidP="00A47D02">
            <w:pPr>
              <w:pStyle w:val="MacroText"/>
            </w:pPr>
            <w:r w:rsidRPr="00347160">
              <w:t>Class: Data</w:t>
            </w:r>
          </w:p>
          <w:p w14:paraId="72F1D768" w14:textId="77777777" w:rsidR="00162259" w:rsidRPr="00347160" w:rsidRDefault="00162259" w:rsidP="00A47D02">
            <w:pPr>
              <w:pStyle w:val="MacroText"/>
            </w:pPr>
            <w:r w:rsidRPr="00347160">
              <w:t>Logical name: 0000800100FF</w:t>
            </w:r>
          </w:p>
          <w:p w14:paraId="42E1B22F" w14:textId="77777777" w:rsidR="00162259" w:rsidRPr="00347160" w:rsidRDefault="00162259" w:rsidP="00A47D02">
            <w:pPr>
              <w:pStyle w:val="MacroText"/>
            </w:pPr>
            <w:r w:rsidRPr="00347160">
              <w:t xml:space="preserve">Short name of value attribute: 0110 </w:t>
            </w:r>
          </w:p>
          <w:p w14:paraId="677D8339" w14:textId="77777777" w:rsidR="00162259" w:rsidRPr="00347160" w:rsidRDefault="00162259" w:rsidP="00A47D02">
            <w:pPr>
              <w:pStyle w:val="MacroText"/>
            </w:pPr>
            <w:r w:rsidRPr="00347160">
              <w:t>Value: visible string of 3 elements 303030</w:t>
            </w:r>
          </w:p>
        </w:tc>
      </w:tr>
    </w:tbl>
    <w:p w14:paraId="4999FDA8" w14:textId="77777777" w:rsidR="002F7A07" w:rsidRDefault="002F7A07" w:rsidP="002F7A07">
      <w:pPr>
        <w:pStyle w:val="NOTE"/>
      </w:pPr>
    </w:p>
    <w:p w14:paraId="33A4F68A" w14:textId="77777777" w:rsidR="00162259" w:rsidRPr="00347160" w:rsidRDefault="00162259" w:rsidP="002F7A07">
      <w:pPr>
        <w:pStyle w:val="PARAGRAPH"/>
      </w:pPr>
      <w:r w:rsidRPr="00347160">
        <w:t>In the case of block transfer, the negotiated APDU size is 40 bytes.</w:t>
      </w:r>
    </w:p>
    <w:p w14:paraId="5A92E42C" w14:textId="77777777" w:rsidR="00E038BF" w:rsidRDefault="00162259" w:rsidP="002F7A07">
      <w:pPr>
        <w:pStyle w:val="NOTE"/>
      </w:pPr>
      <w:r w:rsidRPr="00347160">
        <w:t>NOTE</w:t>
      </w:r>
      <w:r w:rsidRPr="00347160">
        <w:t> </w:t>
      </w:r>
      <w:r w:rsidRPr="00347160">
        <w:t>What is negotiated is the APDU size, not the block size. Therefore, the block size is smaller than the APDU size.</w:t>
      </w:r>
    </w:p>
    <w:p w14:paraId="5048563B" w14:textId="77777777" w:rsidR="002F7A07" w:rsidRPr="002F7A07" w:rsidRDefault="002F7A07" w:rsidP="002F7A07">
      <w:pPr>
        <w:pStyle w:val="PARAGRAPH"/>
      </w:pPr>
    </w:p>
    <w:p w14:paraId="02210502" w14:textId="77777777" w:rsidR="00E038BF" w:rsidRPr="00347160" w:rsidRDefault="00E038BF">
      <w:pPr>
        <w:pStyle w:val="PARAGRAPH"/>
        <w:sectPr w:rsidR="00E038BF" w:rsidRPr="00347160" w:rsidSect="00077BDE">
          <w:headerReference w:type="even" r:id="rId111"/>
          <w:headerReference w:type="default" r:id="rId112"/>
          <w:pgSz w:w="11906" w:h="16840" w:code="9"/>
          <w:pgMar w:top="1701" w:right="1417" w:bottom="850" w:left="1417" w:header="1134" w:footer="737" w:gutter="0"/>
          <w:cols w:space="720"/>
          <w:docGrid w:linePitch="272"/>
        </w:sectPr>
      </w:pPr>
    </w:p>
    <w:p w14:paraId="47C9BC99" w14:textId="79903292" w:rsidR="00E038BF" w:rsidRPr="00347160" w:rsidRDefault="001767F8" w:rsidP="00E038BF">
      <w:pPr>
        <w:pStyle w:val="TABLE-title"/>
      </w:pPr>
      <w:bookmarkStart w:id="7030" w:name="_Ref436664482"/>
      <w:bookmarkStart w:id="7031" w:name="_Toc229223405"/>
      <w:bookmarkStart w:id="7032" w:name="_Toc246861064"/>
      <w:bookmarkStart w:id="7033" w:name="_Toc249289880"/>
      <w:bookmarkStart w:id="7034" w:name="_Toc277948693"/>
      <w:bookmarkStart w:id="7035" w:name="_Toc279397447"/>
      <w:bookmarkStart w:id="7036" w:name="_Toc315426588"/>
      <w:bookmarkStart w:id="7037" w:name="_Toc355266142"/>
      <w:bookmarkStart w:id="7038" w:name="_Toc406428523"/>
      <w:bookmarkStart w:id="7039" w:name="_Toc437856826"/>
      <w:bookmarkStart w:id="7040" w:name="_Toc97127539"/>
      <w:r>
        <w:lastRenderedPageBreak/>
        <w:t>Table F.</w:t>
      </w:r>
      <w:fldSimple w:instr=" SEQ Table_F. \* ARABIC ">
        <w:r w:rsidR="00DC4BE9">
          <w:rPr>
            <w:noProof/>
          </w:rPr>
          <w:t>2</w:t>
        </w:r>
      </w:fldSimple>
      <w:bookmarkEnd w:id="7030"/>
      <w:r>
        <w:t xml:space="preserve"> – </w:t>
      </w:r>
      <w:r w:rsidR="00E038BF" w:rsidRPr="00347160">
        <w:t>Example: Reading the value of a single attribute without block transfer</w:t>
      </w:r>
      <w:bookmarkEnd w:id="7031"/>
      <w:bookmarkEnd w:id="7032"/>
      <w:bookmarkEnd w:id="7033"/>
      <w:bookmarkEnd w:id="7034"/>
      <w:bookmarkEnd w:id="7035"/>
      <w:bookmarkEnd w:id="7036"/>
      <w:bookmarkEnd w:id="7037"/>
      <w:bookmarkEnd w:id="7038"/>
      <w:bookmarkEnd w:id="7039"/>
      <w:bookmarkEnd w:id="7040"/>
    </w:p>
    <w:tbl>
      <w:tblPr>
        <w:tblW w:w="141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87"/>
        <w:gridCol w:w="7086"/>
      </w:tblGrid>
      <w:tr w:rsidR="00E038BF" w:rsidRPr="00347160" w14:paraId="10FE4B58" w14:textId="77777777" w:rsidTr="002F7A07">
        <w:trPr>
          <w:cantSplit/>
          <w:jc w:val="center"/>
        </w:trPr>
        <w:tc>
          <w:tcPr>
            <w:tcW w:w="7087" w:type="dxa"/>
          </w:tcPr>
          <w:p w14:paraId="21550D22" w14:textId="77777777" w:rsidR="00E038BF" w:rsidRPr="00347160" w:rsidRDefault="00E038BF" w:rsidP="00A47D02">
            <w:pPr>
              <w:pStyle w:val="MacroText"/>
            </w:pPr>
            <w:r w:rsidRPr="00347160">
              <w:t>C001C1</w:t>
            </w:r>
          </w:p>
          <w:p w14:paraId="56E589C6" w14:textId="77777777" w:rsidR="00E038BF" w:rsidRPr="00347160" w:rsidRDefault="00E038BF" w:rsidP="00A47D02">
            <w:pPr>
              <w:pStyle w:val="MacroText"/>
            </w:pPr>
            <w:r w:rsidRPr="00347160">
              <w:t>00010000800000FF0200</w:t>
            </w:r>
          </w:p>
          <w:p w14:paraId="3EE34227" w14:textId="77777777" w:rsidR="00E038BF" w:rsidRPr="00347160" w:rsidRDefault="00E038BF" w:rsidP="00A47D02">
            <w:pPr>
              <w:pStyle w:val="MacroText"/>
            </w:pPr>
          </w:p>
          <w:p w14:paraId="2F6DA81D" w14:textId="77777777" w:rsidR="00E038BF" w:rsidRPr="00347160" w:rsidRDefault="00E038BF" w:rsidP="00A47D02">
            <w:pPr>
              <w:pStyle w:val="MacroText"/>
            </w:pPr>
            <w:r w:rsidRPr="00347160">
              <w:t>&lt;GetRequest&gt;</w:t>
            </w:r>
          </w:p>
          <w:p w14:paraId="1CD72120" w14:textId="77777777" w:rsidR="00E038BF" w:rsidRPr="00347160" w:rsidRDefault="00E038BF" w:rsidP="00A47D02">
            <w:pPr>
              <w:pStyle w:val="MacroText"/>
            </w:pPr>
            <w:r w:rsidRPr="00347160">
              <w:t xml:space="preserve">  &lt;GetRequestNormal&gt;</w:t>
            </w:r>
          </w:p>
          <w:p w14:paraId="041E9222" w14:textId="77777777" w:rsidR="00E038BF" w:rsidRPr="00347160" w:rsidRDefault="00E038BF" w:rsidP="00A47D02">
            <w:pPr>
              <w:pStyle w:val="MacroText"/>
            </w:pPr>
            <w:r w:rsidRPr="00347160">
              <w:t xml:space="preserve">    &lt;InvokeIdAndPriority Value="C1" /&gt;</w:t>
            </w:r>
          </w:p>
          <w:p w14:paraId="23D8DD19" w14:textId="77777777" w:rsidR="00E038BF" w:rsidRPr="00347160" w:rsidRDefault="00E038BF" w:rsidP="00A47D02">
            <w:pPr>
              <w:pStyle w:val="MacroText"/>
            </w:pPr>
            <w:r w:rsidRPr="00347160">
              <w:t xml:space="preserve">    &lt;AttributeDescriptor&gt;</w:t>
            </w:r>
          </w:p>
          <w:p w14:paraId="51A6CB24" w14:textId="77777777" w:rsidR="00E038BF" w:rsidRPr="00347160" w:rsidRDefault="00E038BF" w:rsidP="00A47D02">
            <w:pPr>
              <w:pStyle w:val="MacroText"/>
            </w:pPr>
            <w:r w:rsidRPr="00347160">
              <w:t xml:space="preserve">      &lt;ClassId Value="0001" /&gt;</w:t>
            </w:r>
          </w:p>
          <w:p w14:paraId="06CC13BA" w14:textId="77777777" w:rsidR="00E038BF" w:rsidRPr="00347160" w:rsidRDefault="00E038BF" w:rsidP="00A47D02">
            <w:pPr>
              <w:pStyle w:val="MacroText"/>
            </w:pPr>
            <w:r w:rsidRPr="00347160">
              <w:t xml:space="preserve">      &lt;InstanceId Value="0000800000FF" /&gt;</w:t>
            </w:r>
          </w:p>
          <w:p w14:paraId="5E1D6C68" w14:textId="77777777" w:rsidR="00E038BF" w:rsidRPr="00347160" w:rsidRDefault="00E038BF" w:rsidP="00A47D02">
            <w:pPr>
              <w:pStyle w:val="MacroText"/>
            </w:pPr>
            <w:r w:rsidRPr="00347160">
              <w:t xml:space="preserve">      &lt;AttributeId Value="02" /&gt;</w:t>
            </w:r>
          </w:p>
          <w:p w14:paraId="29D4C792" w14:textId="77777777" w:rsidR="00E038BF" w:rsidRPr="00347160" w:rsidRDefault="00E038BF" w:rsidP="00A47D02">
            <w:pPr>
              <w:pStyle w:val="MacroText"/>
            </w:pPr>
            <w:r w:rsidRPr="00347160">
              <w:t xml:space="preserve">    &lt;/AttributeDescriptor&gt;</w:t>
            </w:r>
          </w:p>
          <w:p w14:paraId="62F8F431" w14:textId="77777777" w:rsidR="00E038BF" w:rsidRPr="00347160" w:rsidRDefault="00E038BF" w:rsidP="00A47D02">
            <w:pPr>
              <w:pStyle w:val="MacroText"/>
            </w:pPr>
            <w:r w:rsidRPr="00347160">
              <w:t xml:space="preserve">  &lt;/GetRequestNormal&gt;</w:t>
            </w:r>
          </w:p>
          <w:p w14:paraId="03BCF8EF" w14:textId="77777777" w:rsidR="00E038BF" w:rsidRPr="00347160" w:rsidRDefault="00E038BF" w:rsidP="00A47D02">
            <w:pPr>
              <w:pStyle w:val="MacroText"/>
            </w:pPr>
            <w:r w:rsidRPr="00347160">
              <w:t>&lt;/GetRequest&gt;</w:t>
            </w:r>
          </w:p>
        </w:tc>
        <w:tc>
          <w:tcPr>
            <w:tcW w:w="7086" w:type="dxa"/>
          </w:tcPr>
          <w:p w14:paraId="03A6A957" w14:textId="77777777" w:rsidR="00E038BF" w:rsidRPr="00347160" w:rsidRDefault="00E038BF" w:rsidP="00A47D02">
            <w:pPr>
              <w:pStyle w:val="MacroText"/>
            </w:pPr>
            <w:r w:rsidRPr="00347160">
              <w:t>0501</w:t>
            </w:r>
          </w:p>
          <w:p w14:paraId="2BBB3125" w14:textId="77777777" w:rsidR="00E038BF" w:rsidRPr="00347160" w:rsidRDefault="00E038BF" w:rsidP="00A47D02">
            <w:pPr>
              <w:pStyle w:val="MacroText"/>
            </w:pPr>
            <w:r w:rsidRPr="00347160">
              <w:t>020100</w:t>
            </w:r>
          </w:p>
          <w:p w14:paraId="4759174E" w14:textId="77777777" w:rsidR="00E038BF" w:rsidRPr="00347160" w:rsidRDefault="00E038BF" w:rsidP="00A47D02">
            <w:pPr>
              <w:pStyle w:val="MacroText"/>
            </w:pPr>
          </w:p>
          <w:p w14:paraId="3FDFF463" w14:textId="77777777" w:rsidR="00E038BF" w:rsidRPr="00347160" w:rsidRDefault="00E038BF" w:rsidP="00A47D02">
            <w:pPr>
              <w:pStyle w:val="MacroText"/>
            </w:pPr>
            <w:r w:rsidRPr="00347160">
              <w:t>&lt;ReadRequest Qty="0001" &gt;</w:t>
            </w:r>
          </w:p>
          <w:p w14:paraId="0DAF46C5" w14:textId="77777777" w:rsidR="00E038BF" w:rsidRPr="00347160" w:rsidRDefault="00E038BF" w:rsidP="00A47D02">
            <w:pPr>
              <w:pStyle w:val="MacroText"/>
            </w:pPr>
            <w:r w:rsidRPr="00347160">
              <w:t xml:space="preserve">  &lt;VariableName Value="0100" /&gt;</w:t>
            </w:r>
          </w:p>
          <w:p w14:paraId="183AAE03" w14:textId="77777777" w:rsidR="00E038BF" w:rsidRPr="00347160" w:rsidRDefault="00E038BF" w:rsidP="00A47D02">
            <w:pPr>
              <w:pStyle w:val="MacroText"/>
            </w:pPr>
            <w:r w:rsidRPr="00347160">
              <w:t>&lt;/ReadRequest&gt;</w:t>
            </w:r>
          </w:p>
          <w:p w14:paraId="1E3276A5" w14:textId="77777777" w:rsidR="00E038BF" w:rsidRPr="00347160" w:rsidRDefault="00E038BF" w:rsidP="00A47D02">
            <w:pPr>
              <w:pStyle w:val="MacroText"/>
            </w:pPr>
          </w:p>
        </w:tc>
      </w:tr>
      <w:tr w:rsidR="00E038BF" w:rsidRPr="00347160" w14:paraId="475F28E2" w14:textId="77777777" w:rsidTr="002F7A07">
        <w:trPr>
          <w:cantSplit/>
          <w:jc w:val="center"/>
        </w:trPr>
        <w:tc>
          <w:tcPr>
            <w:tcW w:w="7087" w:type="dxa"/>
          </w:tcPr>
          <w:p w14:paraId="069D39AD" w14:textId="77777777" w:rsidR="00E038BF" w:rsidRPr="00347160" w:rsidRDefault="00E038BF" w:rsidP="00A47D02">
            <w:pPr>
              <w:pStyle w:val="MacroText"/>
            </w:pPr>
            <w:r w:rsidRPr="00347160">
              <w:t>C401C1</w:t>
            </w:r>
          </w:p>
          <w:p w14:paraId="58BA58FE" w14:textId="77777777" w:rsidR="00E038BF" w:rsidRPr="00347160" w:rsidRDefault="00E038BF" w:rsidP="00A47D02">
            <w:pPr>
              <w:pStyle w:val="MacroText"/>
            </w:pPr>
            <w:r w:rsidRPr="00347160">
              <w:t>00</w:t>
            </w:r>
          </w:p>
          <w:p w14:paraId="7FF4FC7C" w14:textId="77777777" w:rsidR="00E038BF" w:rsidRPr="00347160" w:rsidRDefault="00E038BF" w:rsidP="00A47D02">
            <w:pPr>
              <w:pStyle w:val="MacroText"/>
            </w:pPr>
            <w:r w:rsidRPr="00347160">
              <w:t>0932</w:t>
            </w:r>
          </w:p>
          <w:p w14:paraId="748716AE" w14:textId="77777777" w:rsidR="00E038BF" w:rsidRPr="00347160" w:rsidRDefault="00E038BF" w:rsidP="00A47D02">
            <w:pPr>
              <w:pStyle w:val="MacroText"/>
            </w:pPr>
            <w:r w:rsidRPr="00347160">
              <w:t>01020304050607080910111213141516</w:t>
            </w:r>
          </w:p>
          <w:p w14:paraId="7D7E184E" w14:textId="77777777" w:rsidR="00E038BF" w:rsidRPr="00347160" w:rsidRDefault="00E038BF" w:rsidP="00A47D02">
            <w:pPr>
              <w:pStyle w:val="MacroText"/>
            </w:pPr>
            <w:r w:rsidRPr="00347160">
              <w:t>17181920212223242526272829303132</w:t>
            </w:r>
          </w:p>
          <w:p w14:paraId="6977555B" w14:textId="77777777" w:rsidR="00E038BF" w:rsidRPr="00347160" w:rsidRDefault="00E038BF" w:rsidP="00A47D02">
            <w:pPr>
              <w:pStyle w:val="MacroText"/>
            </w:pPr>
            <w:r w:rsidRPr="00347160">
              <w:t>33343536373839404142434445464748</w:t>
            </w:r>
          </w:p>
          <w:p w14:paraId="221268FD" w14:textId="77777777" w:rsidR="00E038BF" w:rsidRPr="00347160" w:rsidRDefault="00E038BF" w:rsidP="00A47D02">
            <w:pPr>
              <w:pStyle w:val="MacroText"/>
            </w:pPr>
            <w:r w:rsidRPr="00347160">
              <w:t>4950</w:t>
            </w:r>
          </w:p>
          <w:p w14:paraId="37527F16" w14:textId="77777777" w:rsidR="00E038BF" w:rsidRPr="00347160" w:rsidRDefault="00E038BF" w:rsidP="00A47D02">
            <w:pPr>
              <w:pStyle w:val="MacroText"/>
            </w:pPr>
          </w:p>
          <w:p w14:paraId="72E24C46" w14:textId="77777777" w:rsidR="00E038BF" w:rsidRPr="00347160" w:rsidRDefault="00E038BF" w:rsidP="00A47D02">
            <w:pPr>
              <w:pStyle w:val="MacroText"/>
            </w:pPr>
            <w:r w:rsidRPr="00347160">
              <w:t>&lt;GetResponse&gt;</w:t>
            </w:r>
          </w:p>
          <w:p w14:paraId="6E951F19" w14:textId="77777777" w:rsidR="00E038BF" w:rsidRPr="00347160" w:rsidRDefault="00E038BF" w:rsidP="00A47D02">
            <w:pPr>
              <w:pStyle w:val="MacroText"/>
            </w:pPr>
            <w:r w:rsidRPr="00347160">
              <w:t xml:space="preserve">  &lt;GetResponsenormal&gt;</w:t>
            </w:r>
          </w:p>
          <w:p w14:paraId="69D70415" w14:textId="77777777" w:rsidR="00E038BF" w:rsidRPr="00347160" w:rsidRDefault="00E038BF" w:rsidP="00A47D02">
            <w:pPr>
              <w:pStyle w:val="MacroText"/>
            </w:pPr>
            <w:r w:rsidRPr="00347160">
              <w:t xml:space="preserve">    &lt;InvokeIdAndPriority Value="C1" /&gt;</w:t>
            </w:r>
          </w:p>
          <w:p w14:paraId="78C47929" w14:textId="77777777" w:rsidR="00E038BF" w:rsidRPr="00347160" w:rsidRDefault="00E038BF" w:rsidP="00A47D02">
            <w:pPr>
              <w:pStyle w:val="MacroText"/>
            </w:pPr>
            <w:r w:rsidRPr="00347160">
              <w:t xml:space="preserve">    &lt;Result&gt;</w:t>
            </w:r>
          </w:p>
          <w:p w14:paraId="24690A70" w14:textId="77777777" w:rsidR="00E038BF" w:rsidRPr="00347160" w:rsidRDefault="00E038BF" w:rsidP="00A47D02">
            <w:pPr>
              <w:pStyle w:val="MacroText"/>
            </w:pPr>
            <w:r w:rsidRPr="00347160">
              <w:t xml:space="preserve">      &lt;Data&gt;</w:t>
            </w:r>
          </w:p>
          <w:p w14:paraId="6CC23DEE" w14:textId="77777777" w:rsidR="00E038BF" w:rsidRPr="00347160" w:rsidRDefault="00E038BF" w:rsidP="00A47D02">
            <w:pPr>
              <w:pStyle w:val="MacroText"/>
            </w:pPr>
            <w:r w:rsidRPr="00347160">
              <w:t xml:space="preserve">        &lt;OctetString Value="01020304050607080910111213141516</w:t>
            </w:r>
          </w:p>
          <w:p w14:paraId="72CECC18" w14:textId="77777777" w:rsidR="00E038BF" w:rsidRPr="00347160" w:rsidRDefault="00E038BF" w:rsidP="00A47D02">
            <w:pPr>
              <w:pStyle w:val="MacroText"/>
            </w:pPr>
            <w:r w:rsidRPr="00347160">
              <w:t xml:space="preserve">                            17181920212223242526272829303132</w:t>
            </w:r>
          </w:p>
          <w:p w14:paraId="02789FA5" w14:textId="77777777" w:rsidR="00E038BF" w:rsidRPr="00347160" w:rsidRDefault="00E038BF" w:rsidP="00A47D02">
            <w:pPr>
              <w:pStyle w:val="MacroText"/>
            </w:pPr>
            <w:r w:rsidRPr="00347160">
              <w:t xml:space="preserve">                            33343536373839404142434445464748</w:t>
            </w:r>
          </w:p>
          <w:p w14:paraId="68913835" w14:textId="77777777" w:rsidR="00E038BF" w:rsidRPr="00347160" w:rsidRDefault="00E038BF" w:rsidP="00A47D02">
            <w:pPr>
              <w:pStyle w:val="MacroText"/>
            </w:pPr>
            <w:r w:rsidRPr="00347160">
              <w:t xml:space="preserve">                            4950" /&gt;</w:t>
            </w:r>
          </w:p>
          <w:p w14:paraId="26263D19" w14:textId="77777777" w:rsidR="00E038BF" w:rsidRPr="00347160" w:rsidRDefault="00E038BF" w:rsidP="00A47D02">
            <w:pPr>
              <w:pStyle w:val="MacroText"/>
            </w:pPr>
            <w:r w:rsidRPr="00347160">
              <w:t xml:space="preserve">      &lt;/Data&gt;</w:t>
            </w:r>
          </w:p>
          <w:p w14:paraId="2402AB85" w14:textId="77777777" w:rsidR="00E038BF" w:rsidRPr="00347160" w:rsidRDefault="00E038BF" w:rsidP="00A47D02">
            <w:pPr>
              <w:pStyle w:val="MacroText"/>
            </w:pPr>
            <w:r w:rsidRPr="00347160">
              <w:t xml:space="preserve">    &lt;/Result&gt;</w:t>
            </w:r>
          </w:p>
          <w:p w14:paraId="157AD314" w14:textId="77777777" w:rsidR="00E038BF" w:rsidRPr="00347160" w:rsidRDefault="00E038BF" w:rsidP="00A47D02">
            <w:pPr>
              <w:pStyle w:val="MacroText"/>
            </w:pPr>
            <w:r w:rsidRPr="00347160">
              <w:t xml:space="preserve">  &lt;/GetResponsenormal&gt;</w:t>
            </w:r>
          </w:p>
          <w:p w14:paraId="24005DDD" w14:textId="77777777" w:rsidR="00E038BF" w:rsidRPr="00347160" w:rsidRDefault="00E038BF" w:rsidP="00A47D02">
            <w:pPr>
              <w:pStyle w:val="MacroText"/>
            </w:pPr>
            <w:r w:rsidRPr="00347160">
              <w:t>&lt;/GetResponse&gt;</w:t>
            </w:r>
          </w:p>
        </w:tc>
        <w:tc>
          <w:tcPr>
            <w:tcW w:w="7086" w:type="dxa"/>
          </w:tcPr>
          <w:p w14:paraId="3D1DB895" w14:textId="77777777" w:rsidR="00E038BF" w:rsidRPr="00347160" w:rsidRDefault="00E038BF" w:rsidP="00A47D02">
            <w:pPr>
              <w:pStyle w:val="MacroText"/>
            </w:pPr>
            <w:r w:rsidRPr="00347160">
              <w:t>0C01</w:t>
            </w:r>
          </w:p>
          <w:p w14:paraId="383F090A" w14:textId="77777777" w:rsidR="00E038BF" w:rsidRPr="00347160" w:rsidRDefault="00E038BF" w:rsidP="00A47D02">
            <w:pPr>
              <w:pStyle w:val="MacroText"/>
            </w:pPr>
            <w:r w:rsidRPr="00347160">
              <w:t>00</w:t>
            </w:r>
          </w:p>
          <w:p w14:paraId="654AA776" w14:textId="77777777" w:rsidR="00E038BF" w:rsidRPr="00347160" w:rsidRDefault="00E038BF" w:rsidP="00A47D02">
            <w:pPr>
              <w:pStyle w:val="MacroText"/>
            </w:pPr>
            <w:r w:rsidRPr="00347160">
              <w:t>0932</w:t>
            </w:r>
          </w:p>
          <w:p w14:paraId="7C074A1B" w14:textId="77777777" w:rsidR="00E038BF" w:rsidRPr="00347160" w:rsidRDefault="00E038BF" w:rsidP="00A47D02">
            <w:pPr>
              <w:pStyle w:val="MacroText"/>
            </w:pPr>
            <w:r w:rsidRPr="00347160">
              <w:t>01020304050607080910111213141516</w:t>
            </w:r>
          </w:p>
          <w:p w14:paraId="3EB2F1C2" w14:textId="77777777" w:rsidR="00E038BF" w:rsidRPr="00347160" w:rsidRDefault="00E038BF" w:rsidP="00A47D02">
            <w:pPr>
              <w:pStyle w:val="MacroText"/>
            </w:pPr>
            <w:r w:rsidRPr="00347160">
              <w:t>17181920212223242526272829303132</w:t>
            </w:r>
          </w:p>
          <w:p w14:paraId="71F1745E" w14:textId="77777777" w:rsidR="00E038BF" w:rsidRPr="00347160" w:rsidRDefault="00E038BF" w:rsidP="00A47D02">
            <w:pPr>
              <w:pStyle w:val="MacroText"/>
            </w:pPr>
            <w:r w:rsidRPr="00347160">
              <w:t>33343536373839404142434445464748</w:t>
            </w:r>
          </w:p>
          <w:p w14:paraId="570A32A2" w14:textId="77777777" w:rsidR="00E038BF" w:rsidRPr="00347160" w:rsidRDefault="00E038BF" w:rsidP="00A47D02">
            <w:pPr>
              <w:pStyle w:val="MacroText"/>
            </w:pPr>
            <w:r w:rsidRPr="00347160">
              <w:t>4950</w:t>
            </w:r>
          </w:p>
          <w:p w14:paraId="3D454DB0" w14:textId="77777777" w:rsidR="00E038BF" w:rsidRPr="00347160" w:rsidRDefault="00E038BF" w:rsidP="00A47D02">
            <w:pPr>
              <w:pStyle w:val="MacroText"/>
            </w:pPr>
          </w:p>
          <w:p w14:paraId="26C234CD" w14:textId="77777777" w:rsidR="00E038BF" w:rsidRPr="00347160" w:rsidRDefault="00E038BF" w:rsidP="00A47D02">
            <w:pPr>
              <w:pStyle w:val="MacroText"/>
            </w:pPr>
            <w:r w:rsidRPr="00347160">
              <w:t>&lt;ReadResponse Qty="0001" &gt;</w:t>
            </w:r>
          </w:p>
          <w:p w14:paraId="03706A7A" w14:textId="77777777" w:rsidR="00E038BF" w:rsidRPr="00347160" w:rsidRDefault="00E038BF" w:rsidP="00A47D02">
            <w:pPr>
              <w:pStyle w:val="MacroText"/>
            </w:pPr>
            <w:r w:rsidRPr="00347160">
              <w:t xml:space="preserve">  &lt;Data&gt;</w:t>
            </w:r>
          </w:p>
          <w:p w14:paraId="0AB1812C" w14:textId="77777777" w:rsidR="00E038BF" w:rsidRPr="00347160" w:rsidRDefault="00E038BF" w:rsidP="00A47D02">
            <w:pPr>
              <w:pStyle w:val="MacroText"/>
            </w:pPr>
            <w:r w:rsidRPr="00347160">
              <w:t xml:space="preserve">    &lt;OctetString Value="01020304050607080910111213141516</w:t>
            </w:r>
          </w:p>
          <w:p w14:paraId="56B526F6" w14:textId="77777777" w:rsidR="00E038BF" w:rsidRPr="00347160" w:rsidRDefault="00E038BF" w:rsidP="00A47D02">
            <w:pPr>
              <w:pStyle w:val="MacroText"/>
            </w:pPr>
            <w:r w:rsidRPr="00347160">
              <w:t xml:space="preserve">                        17181920212223242526272829303132</w:t>
            </w:r>
          </w:p>
          <w:p w14:paraId="7EA48B1F" w14:textId="77777777" w:rsidR="00E038BF" w:rsidRPr="00347160" w:rsidRDefault="00E038BF" w:rsidP="00A47D02">
            <w:pPr>
              <w:pStyle w:val="MacroText"/>
            </w:pPr>
            <w:r w:rsidRPr="00347160">
              <w:t xml:space="preserve">                        33343536373839404142434445464748</w:t>
            </w:r>
          </w:p>
          <w:p w14:paraId="097A29B6" w14:textId="77777777" w:rsidR="00E038BF" w:rsidRPr="00347160" w:rsidRDefault="00E038BF" w:rsidP="00A47D02">
            <w:pPr>
              <w:pStyle w:val="MacroText"/>
            </w:pPr>
            <w:r w:rsidRPr="00347160">
              <w:t xml:space="preserve">                        4950" /&gt;</w:t>
            </w:r>
          </w:p>
          <w:p w14:paraId="2E9EF1ED" w14:textId="77777777" w:rsidR="00E038BF" w:rsidRPr="00347160" w:rsidRDefault="00E038BF" w:rsidP="00A47D02">
            <w:pPr>
              <w:pStyle w:val="MacroText"/>
            </w:pPr>
            <w:r w:rsidRPr="00347160">
              <w:t xml:space="preserve">  &lt;/Data&gt;</w:t>
            </w:r>
          </w:p>
          <w:p w14:paraId="22B3DD87" w14:textId="77777777" w:rsidR="00E038BF" w:rsidRPr="00347160" w:rsidRDefault="00E038BF" w:rsidP="00A47D02">
            <w:pPr>
              <w:pStyle w:val="MacroText"/>
            </w:pPr>
            <w:r w:rsidRPr="00347160">
              <w:t>&lt;/ReadResponse&gt;</w:t>
            </w:r>
          </w:p>
          <w:p w14:paraId="69464202" w14:textId="77777777" w:rsidR="00E038BF" w:rsidRPr="00347160" w:rsidRDefault="00E038BF" w:rsidP="00A47D02">
            <w:pPr>
              <w:pStyle w:val="MacroText"/>
            </w:pPr>
          </w:p>
        </w:tc>
      </w:tr>
    </w:tbl>
    <w:p w14:paraId="28B03DFF" w14:textId="77777777" w:rsidR="002F7A07" w:rsidRDefault="002F7A07" w:rsidP="002F7A07">
      <w:pPr>
        <w:pStyle w:val="NOTE"/>
      </w:pPr>
    </w:p>
    <w:p w14:paraId="0C471597" w14:textId="30CB15AC" w:rsidR="00E038BF" w:rsidRPr="00347160" w:rsidRDefault="001767F8" w:rsidP="00E038BF">
      <w:pPr>
        <w:pStyle w:val="TABLE-title"/>
        <w:pageBreakBefore/>
      </w:pPr>
      <w:bookmarkStart w:id="7041" w:name="_Toc229223406"/>
      <w:bookmarkStart w:id="7042" w:name="_Toc246861065"/>
      <w:bookmarkStart w:id="7043" w:name="_Toc249289881"/>
      <w:bookmarkStart w:id="7044" w:name="_Toc277948694"/>
      <w:bookmarkStart w:id="7045" w:name="_Toc279397448"/>
      <w:bookmarkStart w:id="7046" w:name="_Toc315426589"/>
      <w:bookmarkStart w:id="7047" w:name="_Toc355266143"/>
      <w:bookmarkStart w:id="7048" w:name="_Toc406428524"/>
      <w:bookmarkStart w:id="7049" w:name="_Toc437856827"/>
      <w:bookmarkStart w:id="7050" w:name="_Toc97127540"/>
      <w:r>
        <w:lastRenderedPageBreak/>
        <w:t>Table F.</w:t>
      </w:r>
      <w:fldSimple w:instr=" SEQ Table_F. \* ARABIC ">
        <w:r w:rsidR="00DC4BE9">
          <w:rPr>
            <w:noProof/>
          </w:rPr>
          <w:t>3</w:t>
        </w:r>
      </w:fldSimple>
      <w:r>
        <w:t xml:space="preserve"> – </w:t>
      </w:r>
      <w:r w:rsidR="00E038BF" w:rsidRPr="00347160">
        <w:t>Example: Reading the value of a list of attributes without block transfer</w:t>
      </w:r>
      <w:bookmarkEnd w:id="7041"/>
      <w:bookmarkEnd w:id="7042"/>
      <w:bookmarkEnd w:id="7043"/>
      <w:bookmarkEnd w:id="7044"/>
      <w:bookmarkEnd w:id="7045"/>
      <w:bookmarkEnd w:id="7046"/>
      <w:bookmarkEnd w:id="7047"/>
      <w:bookmarkEnd w:id="7048"/>
      <w:bookmarkEnd w:id="7049"/>
      <w:bookmarkEnd w:id="7050"/>
    </w:p>
    <w:tbl>
      <w:tblPr>
        <w:tblW w:w="141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86"/>
        <w:gridCol w:w="7087"/>
      </w:tblGrid>
      <w:tr w:rsidR="00E038BF" w:rsidRPr="00347160" w14:paraId="7BF8DC0B" w14:textId="77777777" w:rsidTr="002F7A07">
        <w:trPr>
          <w:cantSplit/>
          <w:jc w:val="center"/>
        </w:trPr>
        <w:tc>
          <w:tcPr>
            <w:tcW w:w="7086" w:type="dxa"/>
          </w:tcPr>
          <w:p w14:paraId="1E13ECF1" w14:textId="77777777" w:rsidR="00E038BF" w:rsidRPr="00347160" w:rsidRDefault="00E038BF" w:rsidP="00A47D02">
            <w:pPr>
              <w:pStyle w:val="MacroText"/>
            </w:pPr>
            <w:r w:rsidRPr="00347160">
              <w:t>C003C1</w:t>
            </w:r>
          </w:p>
          <w:p w14:paraId="7D759E08" w14:textId="77777777" w:rsidR="00E038BF" w:rsidRPr="00347160" w:rsidRDefault="00E038BF" w:rsidP="00A47D02">
            <w:pPr>
              <w:pStyle w:val="MacroText"/>
            </w:pPr>
            <w:r w:rsidRPr="00347160">
              <w:t>02</w:t>
            </w:r>
          </w:p>
          <w:p w14:paraId="243C99DC" w14:textId="77777777" w:rsidR="00E038BF" w:rsidRPr="00347160" w:rsidRDefault="00E038BF" w:rsidP="00A47D02">
            <w:pPr>
              <w:pStyle w:val="MacroText"/>
            </w:pPr>
            <w:r w:rsidRPr="00347160">
              <w:t>00010000800000FF0200</w:t>
            </w:r>
          </w:p>
          <w:p w14:paraId="43E757A0" w14:textId="77777777" w:rsidR="00E038BF" w:rsidRPr="00347160" w:rsidRDefault="00E038BF" w:rsidP="00A47D02">
            <w:pPr>
              <w:pStyle w:val="MacroText"/>
            </w:pPr>
            <w:r w:rsidRPr="00347160">
              <w:t>00010000800100FF0200</w:t>
            </w:r>
          </w:p>
          <w:p w14:paraId="1D1972A3" w14:textId="77777777" w:rsidR="00E038BF" w:rsidRPr="00347160" w:rsidRDefault="00E038BF" w:rsidP="00A47D02">
            <w:pPr>
              <w:pStyle w:val="MacroText"/>
            </w:pPr>
          </w:p>
          <w:p w14:paraId="744FA510" w14:textId="77777777" w:rsidR="00E038BF" w:rsidRPr="00347160" w:rsidRDefault="00E038BF" w:rsidP="00A47D02">
            <w:pPr>
              <w:pStyle w:val="MacroText"/>
            </w:pPr>
            <w:r w:rsidRPr="00347160">
              <w:t xml:space="preserve">  &lt;GetRequestWithList&gt;</w:t>
            </w:r>
          </w:p>
          <w:p w14:paraId="2E7C4C74" w14:textId="77777777" w:rsidR="00E038BF" w:rsidRPr="00347160" w:rsidRDefault="00E038BF" w:rsidP="00A47D02">
            <w:pPr>
              <w:pStyle w:val="MacroText"/>
            </w:pPr>
            <w:r w:rsidRPr="00347160">
              <w:t xml:space="preserve">    &lt;InvokeIdAndPriority Value="C1" /&gt;</w:t>
            </w:r>
          </w:p>
          <w:p w14:paraId="718DB882" w14:textId="77777777" w:rsidR="00E038BF" w:rsidRPr="00347160" w:rsidRDefault="00E038BF" w:rsidP="00A47D02">
            <w:pPr>
              <w:pStyle w:val="MacroText"/>
            </w:pPr>
            <w:r w:rsidRPr="00347160">
              <w:t xml:space="preserve">    &lt;AttributeDescriptorList Qty="0002" &gt;</w:t>
            </w:r>
          </w:p>
          <w:p w14:paraId="64EC402C" w14:textId="77777777" w:rsidR="00E038BF" w:rsidRPr="00347160" w:rsidRDefault="00E038BF" w:rsidP="00A47D02">
            <w:pPr>
              <w:pStyle w:val="MacroText"/>
            </w:pPr>
            <w:r w:rsidRPr="00347160">
              <w:t xml:space="preserve">      &lt;_AttributeDescriptorWithSelection&gt;</w:t>
            </w:r>
          </w:p>
          <w:p w14:paraId="5666B605" w14:textId="77777777" w:rsidR="00E038BF" w:rsidRPr="00347160" w:rsidRDefault="00E038BF" w:rsidP="00A47D02">
            <w:pPr>
              <w:pStyle w:val="MacroText"/>
            </w:pPr>
            <w:r w:rsidRPr="00347160">
              <w:t xml:space="preserve">        &lt;AttributeDescriptor&gt;</w:t>
            </w:r>
          </w:p>
          <w:p w14:paraId="3D61B615" w14:textId="77777777" w:rsidR="00E038BF" w:rsidRPr="00347160" w:rsidRDefault="00E038BF" w:rsidP="00A47D02">
            <w:pPr>
              <w:pStyle w:val="MacroText"/>
            </w:pPr>
            <w:r w:rsidRPr="00347160">
              <w:t xml:space="preserve">          &lt;ClassId Value="0001" /&gt;</w:t>
            </w:r>
          </w:p>
          <w:p w14:paraId="68931C6B" w14:textId="77777777" w:rsidR="00E038BF" w:rsidRPr="00347160" w:rsidRDefault="00E038BF" w:rsidP="00A47D02">
            <w:pPr>
              <w:pStyle w:val="MacroText"/>
            </w:pPr>
            <w:r w:rsidRPr="00347160">
              <w:t xml:space="preserve">          &lt;InstanceId Value="0000800000FF" /&gt;</w:t>
            </w:r>
          </w:p>
          <w:p w14:paraId="6EB61813" w14:textId="77777777" w:rsidR="00E038BF" w:rsidRPr="00347160" w:rsidRDefault="00E038BF" w:rsidP="00A47D02">
            <w:pPr>
              <w:pStyle w:val="MacroText"/>
            </w:pPr>
            <w:r w:rsidRPr="00347160">
              <w:t xml:space="preserve">          &lt;AttributeId Value="02" /&gt;</w:t>
            </w:r>
          </w:p>
          <w:p w14:paraId="5AC67D9F" w14:textId="77777777" w:rsidR="00E038BF" w:rsidRPr="00347160" w:rsidRDefault="00E038BF" w:rsidP="00A47D02">
            <w:pPr>
              <w:pStyle w:val="MacroText"/>
            </w:pPr>
            <w:r w:rsidRPr="00347160">
              <w:t xml:space="preserve">        &lt;/AttributeDescriptor&gt;</w:t>
            </w:r>
          </w:p>
          <w:p w14:paraId="0BCE2C2F" w14:textId="77777777" w:rsidR="00E038BF" w:rsidRPr="00347160" w:rsidRDefault="00E038BF" w:rsidP="00A47D02">
            <w:pPr>
              <w:pStyle w:val="MacroText"/>
            </w:pPr>
            <w:r w:rsidRPr="00347160">
              <w:t xml:space="preserve">      &lt;/_AttributeDescriptorWithSelection&gt;</w:t>
            </w:r>
          </w:p>
          <w:p w14:paraId="7F81BE5E" w14:textId="77777777" w:rsidR="00E038BF" w:rsidRPr="00347160" w:rsidRDefault="00E038BF" w:rsidP="00A47D02">
            <w:pPr>
              <w:pStyle w:val="MacroText"/>
            </w:pPr>
            <w:r w:rsidRPr="00347160">
              <w:t xml:space="preserve">      &lt;_AttributeDescriptorWithSelection&gt;</w:t>
            </w:r>
          </w:p>
          <w:p w14:paraId="2F711E4D" w14:textId="77777777" w:rsidR="00E038BF" w:rsidRPr="00347160" w:rsidRDefault="00E038BF" w:rsidP="00A47D02">
            <w:pPr>
              <w:pStyle w:val="MacroText"/>
            </w:pPr>
            <w:r w:rsidRPr="00347160">
              <w:t xml:space="preserve">        &lt;AttributeDescriptor&gt;</w:t>
            </w:r>
          </w:p>
          <w:p w14:paraId="21A43715" w14:textId="77777777" w:rsidR="00E038BF" w:rsidRPr="00347160" w:rsidRDefault="00E038BF" w:rsidP="00A47D02">
            <w:pPr>
              <w:pStyle w:val="MacroText"/>
            </w:pPr>
            <w:r w:rsidRPr="00347160">
              <w:t xml:space="preserve">          &lt;ClassId Value="0001" /&gt;</w:t>
            </w:r>
          </w:p>
          <w:p w14:paraId="33E1E291" w14:textId="77777777" w:rsidR="00E038BF" w:rsidRPr="00347160" w:rsidRDefault="00E038BF" w:rsidP="00A47D02">
            <w:pPr>
              <w:pStyle w:val="MacroText"/>
            </w:pPr>
            <w:r w:rsidRPr="00347160">
              <w:t xml:space="preserve">          &lt;InstanceId Value="0000800100FF" /&gt;</w:t>
            </w:r>
          </w:p>
          <w:p w14:paraId="7BBDA884" w14:textId="77777777" w:rsidR="00E038BF" w:rsidRPr="00347160" w:rsidRDefault="00E038BF" w:rsidP="00A47D02">
            <w:pPr>
              <w:pStyle w:val="MacroText"/>
            </w:pPr>
            <w:r w:rsidRPr="00347160">
              <w:t xml:space="preserve">          &lt;AttributeId Value="02" /&gt;</w:t>
            </w:r>
          </w:p>
          <w:p w14:paraId="35F6D9F9" w14:textId="77777777" w:rsidR="00E038BF" w:rsidRPr="00347160" w:rsidRDefault="00E038BF" w:rsidP="00A47D02">
            <w:pPr>
              <w:pStyle w:val="MacroText"/>
            </w:pPr>
            <w:r w:rsidRPr="00347160">
              <w:t xml:space="preserve">        &lt;/AttributeDescriptor&gt;</w:t>
            </w:r>
          </w:p>
          <w:p w14:paraId="5A14EF69" w14:textId="77777777" w:rsidR="00E038BF" w:rsidRPr="00347160" w:rsidRDefault="00E038BF" w:rsidP="00A47D02">
            <w:pPr>
              <w:pStyle w:val="MacroText"/>
            </w:pPr>
            <w:r w:rsidRPr="00347160">
              <w:t xml:space="preserve">      &lt;/_AttributeDescriptorWithSelection&gt;</w:t>
            </w:r>
          </w:p>
          <w:p w14:paraId="703173B2" w14:textId="77777777" w:rsidR="00E038BF" w:rsidRPr="00347160" w:rsidRDefault="00E038BF" w:rsidP="00A47D02">
            <w:pPr>
              <w:pStyle w:val="MacroText"/>
            </w:pPr>
            <w:r w:rsidRPr="00347160">
              <w:t xml:space="preserve">    &lt;/AttributeDescriptorList&gt;</w:t>
            </w:r>
          </w:p>
          <w:p w14:paraId="34306ABA" w14:textId="77777777" w:rsidR="00E038BF" w:rsidRPr="00347160" w:rsidRDefault="00E038BF" w:rsidP="00A47D02">
            <w:pPr>
              <w:pStyle w:val="MacroText"/>
            </w:pPr>
            <w:r w:rsidRPr="00347160">
              <w:t xml:space="preserve">  &lt;/GetRequestWithList&gt;</w:t>
            </w:r>
          </w:p>
          <w:p w14:paraId="407B2D2C" w14:textId="77777777" w:rsidR="00E038BF" w:rsidRPr="00347160" w:rsidRDefault="00E038BF" w:rsidP="00A47D02">
            <w:pPr>
              <w:pStyle w:val="MacroText"/>
            </w:pPr>
            <w:r w:rsidRPr="00347160">
              <w:t>&lt;/GetRequest&gt;</w:t>
            </w:r>
          </w:p>
        </w:tc>
        <w:tc>
          <w:tcPr>
            <w:tcW w:w="7087" w:type="dxa"/>
          </w:tcPr>
          <w:p w14:paraId="5080D563" w14:textId="77777777" w:rsidR="00E038BF" w:rsidRPr="00347160" w:rsidRDefault="00E038BF" w:rsidP="00A47D02">
            <w:pPr>
              <w:pStyle w:val="MacroText"/>
            </w:pPr>
            <w:r w:rsidRPr="00347160">
              <w:t>0502</w:t>
            </w:r>
          </w:p>
          <w:p w14:paraId="79872016" w14:textId="77777777" w:rsidR="00E038BF" w:rsidRPr="00347160" w:rsidRDefault="00E038BF" w:rsidP="00A47D02">
            <w:pPr>
              <w:pStyle w:val="MacroText"/>
            </w:pPr>
            <w:r w:rsidRPr="00347160">
              <w:t>020100</w:t>
            </w:r>
          </w:p>
          <w:p w14:paraId="4FE6E620" w14:textId="77777777" w:rsidR="00E038BF" w:rsidRPr="00347160" w:rsidRDefault="00E038BF" w:rsidP="00A47D02">
            <w:pPr>
              <w:pStyle w:val="MacroText"/>
            </w:pPr>
            <w:r w:rsidRPr="00347160">
              <w:t>020110</w:t>
            </w:r>
          </w:p>
          <w:p w14:paraId="68173676" w14:textId="77777777" w:rsidR="00E038BF" w:rsidRPr="00347160" w:rsidRDefault="00E038BF" w:rsidP="00A47D02">
            <w:pPr>
              <w:pStyle w:val="MacroText"/>
            </w:pPr>
          </w:p>
          <w:p w14:paraId="5D9128BA" w14:textId="77777777" w:rsidR="00E038BF" w:rsidRPr="00347160" w:rsidRDefault="00E038BF" w:rsidP="00A47D02">
            <w:pPr>
              <w:pStyle w:val="MacroText"/>
            </w:pPr>
            <w:r w:rsidRPr="00347160">
              <w:t>&lt;ReadRequest Qty="0002" &gt;</w:t>
            </w:r>
          </w:p>
          <w:p w14:paraId="24D45BF0" w14:textId="77777777" w:rsidR="00E038BF" w:rsidRPr="00347160" w:rsidRDefault="00E038BF" w:rsidP="00A47D02">
            <w:pPr>
              <w:pStyle w:val="MacroText"/>
            </w:pPr>
            <w:r w:rsidRPr="00347160">
              <w:t xml:space="preserve">  &lt;VariableName Value="0100" /&gt;</w:t>
            </w:r>
          </w:p>
          <w:p w14:paraId="01D7BD0A" w14:textId="77777777" w:rsidR="00E038BF" w:rsidRPr="00347160" w:rsidRDefault="00E038BF" w:rsidP="00A47D02">
            <w:pPr>
              <w:pStyle w:val="MacroText"/>
            </w:pPr>
            <w:r w:rsidRPr="00347160">
              <w:t xml:space="preserve">  &lt;VariableName Value="0110" /&gt;</w:t>
            </w:r>
          </w:p>
          <w:p w14:paraId="4C7BDA9C" w14:textId="77777777" w:rsidR="00E038BF" w:rsidRPr="00347160" w:rsidRDefault="00E038BF" w:rsidP="00A47D02">
            <w:pPr>
              <w:pStyle w:val="MacroText"/>
            </w:pPr>
            <w:r w:rsidRPr="00347160">
              <w:t>&lt;/ReadRequest&gt;</w:t>
            </w:r>
          </w:p>
          <w:p w14:paraId="467E726F" w14:textId="77777777" w:rsidR="00E038BF" w:rsidRPr="00347160" w:rsidRDefault="00E038BF" w:rsidP="00A47D02">
            <w:pPr>
              <w:pStyle w:val="MacroText"/>
            </w:pPr>
          </w:p>
        </w:tc>
      </w:tr>
      <w:tr w:rsidR="00E038BF" w:rsidRPr="00347160" w14:paraId="03A03BD1" w14:textId="77777777" w:rsidTr="002F7A07">
        <w:trPr>
          <w:cantSplit/>
          <w:jc w:val="center"/>
        </w:trPr>
        <w:tc>
          <w:tcPr>
            <w:tcW w:w="7086" w:type="dxa"/>
          </w:tcPr>
          <w:p w14:paraId="151E9C64" w14:textId="77777777" w:rsidR="00E038BF" w:rsidRPr="00347160" w:rsidRDefault="00E038BF" w:rsidP="00A47D02">
            <w:pPr>
              <w:pStyle w:val="MacroText"/>
            </w:pPr>
            <w:r w:rsidRPr="00347160">
              <w:lastRenderedPageBreak/>
              <w:t>C403C1</w:t>
            </w:r>
          </w:p>
          <w:p w14:paraId="52626EAF" w14:textId="77777777" w:rsidR="00E038BF" w:rsidRPr="00347160" w:rsidRDefault="00E038BF" w:rsidP="00A47D02">
            <w:pPr>
              <w:pStyle w:val="MacroText"/>
            </w:pPr>
            <w:r w:rsidRPr="00347160">
              <w:t>02</w:t>
            </w:r>
          </w:p>
          <w:p w14:paraId="253D1EEB" w14:textId="77777777" w:rsidR="00E038BF" w:rsidRPr="00347160" w:rsidRDefault="00E038BF" w:rsidP="00A47D02">
            <w:pPr>
              <w:pStyle w:val="MacroText"/>
            </w:pPr>
            <w:r w:rsidRPr="00347160">
              <w:t>00</w:t>
            </w:r>
          </w:p>
          <w:p w14:paraId="34D7F410" w14:textId="77777777" w:rsidR="00E038BF" w:rsidRPr="00347160" w:rsidRDefault="00E038BF" w:rsidP="00A47D02">
            <w:pPr>
              <w:pStyle w:val="MacroText"/>
            </w:pPr>
            <w:r w:rsidRPr="00347160">
              <w:t>0932</w:t>
            </w:r>
          </w:p>
          <w:p w14:paraId="5BBAE9B8" w14:textId="77777777" w:rsidR="00E038BF" w:rsidRPr="00347160" w:rsidRDefault="00E038BF" w:rsidP="00A47D02">
            <w:pPr>
              <w:pStyle w:val="MacroText"/>
            </w:pPr>
            <w:r w:rsidRPr="00347160">
              <w:t>01020304050607080910111213141516</w:t>
            </w:r>
          </w:p>
          <w:p w14:paraId="2CA524DE" w14:textId="77777777" w:rsidR="00E038BF" w:rsidRPr="00347160" w:rsidRDefault="00E038BF" w:rsidP="00A47D02">
            <w:pPr>
              <w:pStyle w:val="MacroText"/>
            </w:pPr>
            <w:r w:rsidRPr="00347160">
              <w:t>17181920212223242526272829303132</w:t>
            </w:r>
          </w:p>
          <w:p w14:paraId="56841723" w14:textId="77777777" w:rsidR="00E038BF" w:rsidRPr="00347160" w:rsidRDefault="00E038BF" w:rsidP="00A47D02">
            <w:pPr>
              <w:pStyle w:val="MacroText"/>
            </w:pPr>
            <w:r w:rsidRPr="00347160">
              <w:t>33343536373839404142434445464748</w:t>
            </w:r>
          </w:p>
          <w:p w14:paraId="2478864A" w14:textId="77777777" w:rsidR="00E038BF" w:rsidRPr="00347160" w:rsidRDefault="00E038BF" w:rsidP="00A47D02">
            <w:pPr>
              <w:pStyle w:val="MacroText"/>
            </w:pPr>
            <w:r w:rsidRPr="00347160">
              <w:t>4950</w:t>
            </w:r>
          </w:p>
          <w:p w14:paraId="3EC47FED" w14:textId="77777777" w:rsidR="00E038BF" w:rsidRPr="00347160" w:rsidRDefault="00E038BF" w:rsidP="00A47D02">
            <w:pPr>
              <w:pStyle w:val="MacroText"/>
            </w:pPr>
            <w:r w:rsidRPr="00347160">
              <w:t>00</w:t>
            </w:r>
          </w:p>
          <w:p w14:paraId="136C8609" w14:textId="77777777" w:rsidR="00E038BF" w:rsidRPr="00347160" w:rsidRDefault="00E038BF" w:rsidP="00A47D02">
            <w:pPr>
              <w:pStyle w:val="MacroText"/>
            </w:pPr>
            <w:r w:rsidRPr="00347160">
              <w:t>0A03</w:t>
            </w:r>
          </w:p>
          <w:p w14:paraId="455EC011" w14:textId="77777777" w:rsidR="00E038BF" w:rsidRPr="00347160" w:rsidRDefault="00E038BF" w:rsidP="00A47D02">
            <w:pPr>
              <w:pStyle w:val="MacroText"/>
            </w:pPr>
            <w:r w:rsidRPr="00347160">
              <w:t>303030</w:t>
            </w:r>
          </w:p>
          <w:p w14:paraId="5EFB19E0" w14:textId="77777777" w:rsidR="00E038BF" w:rsidRPr="00347160" w:rsidRDefault="00E038BF" w:rsidP="00A47D02">
            <w:pPr>
              <w:pStyle w:val="MacroText"/>
            </w:pPr>
          </w:p>
          <w:p w14:paraId="621C8E13" w14:textId="77777777" w:rsidR="00E038BF" w:rsidRPr="00347160" w:rsidRDefault="00E038BF" w:rsidP="00A47D02">
            <w:pPr>
              <w:pStyle w:val="MacroText"/>
            </w:pPr>
            <w:r w:rsidRPr="00347160">
              <w:t>&lt;GetResponse&gt;</w:t>
            </w:r>
          </w:p>
          <w:p w14:paraId="7C8357B9" w14:textId="77777777" w:rsidR="00E038BF" w:rsidRPr="00347160" w:rsidRDefault="00E038BF" w:rsidP="00A47D02">
            <w:pPr>
              <w:pStyle w:val="MacroText"/>
            </w:pPr>
            <w:r w:rsidRPr="00347160">
              <w:t xml:space="preserve">  &lt;GetResponseWithList&gt;</w:t>
            </w:r>
          </w:p>
          <w:p w14:paraId="55C958D4" w14:textId="77777777" w:rsidR="00E038BF" w:rsidRPr="00347160" w:rsidRDefault="00E038BF" w:rsidP="00A47D02">
            <w:pPr>
              <w:pStyle w:val="MacroText"/>
            </w:pPr>
            <w:r w:rsidRPr="00347160">
              <w:t xml:space="preserve">    &lt;InvokeIdAndPriority Value="C1" /&gt;</w:t>
            </w:r>
          </w:p>
          <w:p w14:paraId="2861AA56" w14:textId="77777777" w:rsidR="00E038BF" w:rsidRPr="00347160" w:rsidRDefault="00E038BF" w:rsidP="00A47D02">
            <w:pPr>
              <w:pStyle w:val="MacroText"/>
            </w:pPr>
            <w:r w:rsidRPr="00347160">
              <w:t xml:space="preserve">    &lt;Result Qty="0002" &gt;</w:t>
            </w:r>
          </w:p>
          <w:p w14:paraId="45D07F9B" w14:textId="77777777" w:rsidR="00E038BF" w:rsidRPr="00347160" w:rsidRDefault="00E038BF" w:rsidP="00A47D02">
            <w:pPr>
              <w:pStyle w:val="MacroText"/>
            </w:pPr>
            <w:r w:rsidRPr="00347160">
              <w:t xml:space="preserve">      &lt;Data&gt;</w:t>
            </w:r>
          </w:p>
          <w:p w14:paraId="6ABC3965" w14:textId="77777777" w:rsidR="00E038BF" w:rsidRPr="00347160" w:rsidRDefault="00E038BF" w:rsidP="00A47D02">
            <w:pPr>
              <w:pStyle w:val="MacroText"/>
            </w:pPr>
            <w:r w:rsidRPr="00347160">
              <w:t xml:space="preserve">        &lt;OctetString Value="01020304050607080910111213141516</w:t>
            </w:r>
          </w:p>
          <w:p w14:paraId="51F2BA99" w14:textId="77777777" w:rsidR="00E038BF" w:rsidRPr="00347160" w:rsidRDefault="00E038BF" w:rsidP="00A47D02">
            <w:pPr>
              <w:pStyle w:val="MacroText"/>
            </w:pPr>
            <w:r w:rsidRPr="00347160">
              <w:t xml:space="preserve">                            17181920212223242526272829303132</w:t>
            </w:r>
          </w:p>
          <w:p w14:paraId="67ED506D" w14:textId="77777777" w:rsidR="00E038BF" w:rsidRPr="00347160" w:rsidRDefault="00E038BF" w:rsidP="00A47D02">
            <w:pPr>
              <w:pStyle w:val="MacroText"/>
            </w:pPr>
            <w:r w:rsidRPr="00347160">
              <w:t xml:space="preserve">                            33343536373839404142434445464748</w:t>
            </w:r>
          </w:p>
          <w:p w14:paraId="1633656E" w14:textId="77777777" w:rsidR="00E038BF" w:rsidRPr="00347160" w:rsidRDefault="00E038BF" w:rsidP="00A47D02">
            <w:pPr>
              <w:pStyle w:val="MacroText"/>
            </w:pPr>
            <w:r w:rsidRPr="00347160">
              <w:t xml:space="preserve">                            4950" /&gt;</w:t>
            </w:r>
          </w:p>
          <w:p w14:paraId="4CC6DBCA" w14:textId="77777777" w:rsidR="00E038BF" w:rsidRPr="00347160" w:rsidRDefault="00E038BF" w:rsidP="00A47D02">
            <w:pPr>
              <w:pStyle w:val="MacroText"/>
            </w:pPr>
            <w:r w:rsidRPr="00347160">
              <w:t xml:space="preserve">      &lt;/Data&gt;</w:t>
            </w:r>
          </w:p>
          <w:p w14:paraId="03EAC262" w14:textId="77777777" w:rsidR="00E038BF" w:rsidRPr="00347160" w:rsidRDefault="00E038BF" w:rsidP="00A47D02">
            <w:pPr>
              <w:pStyle w:val="MacroText"/>
            </w:pPr>
            <w:r w:rsidRPr="00347160">
              <w:t xml:space="preserve">      &lt;Data&gt;</w:t>
            </w:r>
          </w:p>
          <w:p w14:paraId="602FCF97" w14:textId="77777777" w:rsidR="00E038BF" w:rsidRPr="00347160" w:rsidRDefault="00E038BF" w:rsidP="00A47D02">
            <w:pPr>
              <w:pStyle w:val="MacroText"/>
            </w:pPr>
            <w:r w:rsidRPr="00347160">
              <w:t xml:space="preserve">        &lt;VisibleString Value="303030" /&gt;</w:t>
            </w:r>
          </w:p>
          <w:p w14:paraId="253BB138" w14:textId="77777777" w:rsidR="00E038BF" w:rsidRPr="00347160" w:rsidRDefault="00E038BF" w:rsidP="00A47D02">
            <w:pPr>
              <w:pStyle w:val="MacroText"/>
            </w:pPr>
            <w:r w:rsidRPr="00347160">
              <w:t xml:space="preserve">      &lt;/Data&gt;</w:t>
            </w:r>
          </w:p>
          <w:p w14:paraId="7E0A7141" w14:textId="77777777" w:rsidR="00E038BF" w:rsidRPr="00347160" w:rsidRDefault="00E038BF" w:rsidP="00A47D02">
            <w:pPr>
              <w:pStyle w:val="MacroText"/>
            </w:pPr>
            <w:r w:rsidRPr="00347160">
              <w:t xml:space="preserve">    &lt;/Result&gt;</w:t>
            </w:r>
          </w:p>
          <w:p w14:paraId="71A7C87D" w14:textId="77777777" w:rsidR="00E038BF" w:rsidRPr="00347160" w:rsidRDefault="00E038BF" w:rsidP="00A47D02">
            <w:pPr>
              <w:pStyle w:val="MacroText"/>
            </w:pPr>
            <w:r w:rsidRPr="00347160">
              <w:t xml:space="preserve">  &lt;/GetResponseWithList&gt;</w:t>
            </w:r>
          </w:p>
          <w:p w14:paraId="4CC3699B" w14:textId="77777777" w:rsidR="00E038BF" w:rsidRPr="00347160" w:rsidRDefault="00E038BF" w:rsidP="00A47D02">
            <w:pPr>
              <w:pStyle w:val="MacroText"/>
            </w:pPr>
            <w:r w:rsidRPr="00347160">
              <w:t>&lt;/GetResponse&gt;</w:t>
            </w:r>
          </w:p>
        </w:tc>
        <w:tc>
          <w:tcPr>
            <w:tcW w:w="7087" w:type="dxa"/>
          </w:tcPr>
          <w:p w14:paraId="7FB7456F" w14:textId="77777777" w:rsidR="00E038BF" w:rsidRPr="00347160" w:rsidRDefault="00E038BF" w:rsidP="00A47D02">
            <w:pPr>
              <w:pStyle w:val="MacroText"/>
            </w:pPr>
            <w:r w:rsidRPr="00347160">
              <w:t>0C02</w:t>
            </w:r>
          </w:p>
          <w:p w14:paraId="34EFA345" w14:textId="77777777" w:rsidR="00E038BF" w:rsidRPr="00347160" w:rsidRDefault="00E038BF" w:rsidP="00A47D02">
            <w:pPr>
              <w:pStyle w:val="MacroText"/>
            </w:pPr>
            <w:r w:rsidRPr="00347160">
              <w:t>00</w:t>
            </w:r>
          </w:p>
          <w:p w14:paraId="68574FED" w14:textId="77777777" w:rsidR="00E038BF" w:rsidRPr="00347160" w:rsidRDefault="00E038BF" w:rsidP="00A47D02">
            <w:pPr>
              <w:pStyle w:val="MacroText"/>
            </w:pPr>
            <w:r w:rsidRPr="00347160">
              <w:t>0932</w:t>
            </w:r>
          </w:p>
          <w:p w14:paraId="78A22A56" w14:textId="77777777" w:rsidR="00E038BF" w:rsidRPr="00347160" w:rsidRDefault="00E038BF" w:rsidP="00A47D02">
            <w:pPr>
              <w:pStyle w:val="MacroText"/>
            </w:pPr>
            <w:r w:rsidRPr="00347160">
              <w:t>01020304050607080910111213141516</w:t>
            </w:r>
          </w:p>
          <w:p w14:paraId="003F0D06" w14:textId="77777777" w:rsidR="00E038BF" w:rsidRPr="00347160" w:rsidRDefault="00E038BF" w:rsidP="00A47D02">
            <w:pPr>
              <w:pStyle w:val="MacroText"/>
            </w:pPr>
            <w:r w:rsidRPr="00347160">
              <w:t>17181920212223242526272829303132</w:t>
            </w:r>
          </w:p>
          <w:p w14:paraId="0DE34253" w14:textId="77777777" w:rsidR="00E038BF" w:rsidRPr="00347160" w:rsidRDefault="00E038BF" w:rsidP="00A47D02">
            <w:pPr>
              <w:pStyle w:val="MacroText"/>
            </w:pPr>
            <w:r w:rsidRPr="00347160">
              <w:t>33343536373839404142434445464748</w:t>
            </w:r>
          </w:p>
          <w:p w14:paraId="627424E5" w14:textId="77777777" w:rsidR="00E038BF" w:rsidRPr="00347160" w:rsidRDefault="00E038BF" w:rsidP="00A47D02">
            <w:pPr>
              <w:pStyle w:val="MacroText"/>
            </w:pPr>
            <w:r w:rsidRPr="00347160">
              <w:t>4950</w:t>
            </w:r>
          </w:p>
          <w:p w14:paraId="1CB85CFC" w14:textId="77777777" w:rsidR="00E038BF" w:rsidRPr="00347160" w:rsidRDefault="00E038BF" w:rsidP="00A47D02">
            <w:pPr>
              <w:pStyle w:val="MacroText"/>
            </w:pPr>
            <w:r w:rsidRPr="00347160">
              <w:t>00</w:t>
            </w:r>
          </w:p>
          <w:p w14:paraId="67D3FBE6" w14:textId="77777777" w:rsidR="00E038BF" w:rsidRPr="00347160" w:rsidRDefault="00E038BF" w:rsidP="00A47D02">
            <w:pPr>
              <w:pStyle w:val="MacroText"/>
            </w:pPr>
            <w:r w:rsidRPr="00347160">
              <w:t>0A03</w:t>
            </w:r>
          </w:p>
          <w:p w14:paraId="4A7383EA" w14:textId="77777777" w:rsidR="00E038BF" w:rsidRPr="00347160" w:rsidRDefault="00E038BF" w:rsidP="00A47D02">
            <w:pPr>
              <w:pStyle w:val="MacroText"/>
            </w:pPr>
            <w:r w:rsidRPr="00347160">
              <w:t>303030</w:t>
            </w:r>
          </w:p>
          <w:p w14:paraId="4C988E49" w14:textId="77777777" w:rsidR="00E038BF" w:rsidRPr="00347160" w:rsidRDefault="00E038BF" w:rsidP="00A47D02">
            <w:pPr>
              <w:pStyle w:val="MacroText"/>
            </w:pPr>
          </w:p>
          <w:p w14:paraId="13975E0A" w14:textId="77777777" w:rsidR="00E038BF" w:rsidRPr="00347160" w:rsidRDefault="00E038BF" w:rsidP="00A47D02">
            <w:pPr>
              <w:pStyle w:val="MacroText"/>
            </w:pPr>
            <w:r w:rsidRPr="00347160">
              <w:t>&lt;ReadResponse Qty="0002" &gt;</w:t>
            </w:r>
          </w:p>
          <w:p w14:paraId="30FF5F1B" w14:textId="77777777" w:rsidR="00E038BF" w:rsidRPr="00347160" w:rsidRDefault="00E038BF" w:rsidP="00A47D02">
            <w:pPr>
              <w:pStyle w:val="MacroText"/>
            </w:pPr>
            <w:r w:rsidRPr="00347160">
              <w:t xml:space="preserve">  &lt;Data&gt;</w:t>
            </w:r>
          </w:p>
          <w:p w14:paraId="4FF04E7F" w14:textId="77777777" w:rsidR="00E038BF" w:rsidRPr="00347160" w:rsidRDefault="00E038BF" w:rsidP="00A47D02">
            <w:pPr>
              <w:pStyle w:val="MacroText"/>
            </w:pPr>
            <w:r w:rsidRPr="00347160">
              <w:t xml:space="preserve">    &lt;OctetString Value="01020304050607080910111213141516</w:t>
            </w:r>
          </w:p>
          <w:p w14:paraId="5100471C" w14:textId="77777777" w:rsidR="00E038BF" w:rsidRPr="00347160" w:rsidRDefault="00E038BF" w:rsidP="00A47D02">
            <w:pPr>
              <w:pStyle w:val="MacroText"/>
            </w:pPr>
            <w:r w:rsidRPr="00347160">
              <w:t xml:space="preserve">                        17181920212223242526272829303132</w:t>
            </w:r>
          </w:p>
          <w:p w14:paraId="12B4E95F" w14:textId="77777777" w:rsidR="00E038BF" w:rsidRPr="00347160" w:rsidRDefault="00E038BF" w:rsidP="00A47D02">
            <w:pPr>
              <w:pStyle w:val="MacroText"/>
            </w:pPr>
            <w:r w:rsidRPr="00347160">
              <w:t xml:space="preserve">                        33343536373839404142434445464748</w:t>
            </w:r>
          </w:p>
          <w:p w14:paraId="4169A014" w14:textId="77777777" w:rsidR="00E038BF" w:rsidRPr="00347160" w:rsidRDefault="00E038BF" w:rsidP="00A47D02">
            <w:pPr>
              <w:pStyle w:val="MacroText"/>
            </w:pPr>
            <w:r w:rsidRPr="00347160">
              <w:t xml:space="preserve">                        4950" /&gt;</w:t>
            </w:r>
          </w:p>
          <w:p w14:paraId="0C2EEC72" w14:textId="77777777" w:rsidR="00E038BF" w:rsidRPr="00347160" w:rsidRDefault="00E038BF" w:rsidP="00A47D02">
            <w:pPr>
              <w:pStyle w:val="MacroText"/>
            </w:pPr>
            <w:r w:rsidRPr="00347160">
              <w:t xml:space="preserve">  &lt;/Data&gt;</w:t>
            </w:r>
          </w:p>
          <w:p w14:paraId="7F318855" w14:textId="77777777" w:rsidR="00E038BF" w:rsidRPr="00347160" w:rsidRDefault="00E038BF" w:rsidP="00A47D02">
            <w:pPr>
              <w:pStyle w:val="MacroText"/>
            </w:pPr>
            <w:r w:rsidRPr="00347160">
              <w:t xml:space="preserve">  &lt;Data&gt;</w:t>
            </w:r>
          </w:p>
          <w:p w14:paraId="2A482A8D" w14:textId="77777777" w:rsidR="00E038BF" w:rsidRPr="00347160" w:rsidRDefault="00E038BF" w:rsidP="00A47D02">
            <w:pPr>
              <w:pStyle w:val="MacroText"/>
            </w:pPr>
            <w:r w:rsidRPr="00347160">
              <w:t xml:space="preserve">    &lt;VisibleString Value="303030" /&gt;</w:t>
            </w:r>
          </w:p>
          <w:p w14:paraId="2D953EDD" w14:textId="77777777" w:rsidR="00E038BF" w:rsidRPr="00347160" w:rsidRDefault="00E038BF" w:rsidP="00A47D02">
            <w:pPr>
              <w:pStyle w:val="MacroText"/>
            </w:pPr>
            <w:r w:rsidRPr="00347160">
              <w:t xml:space="preserve">  &lt;/Data&gt;</w:t>
            </w:r>
          </w:p>
          <w:p w14:paraId="51995D61" w14:textId="77777777" w:rsidR="00E038BF" w:rsidRPr="00347160" w:rsidRDefault="00E038BF" w:rsidP="00A47D02">
            <w:pPr>
              <w:pStyle w:val="MacroText"/>
            </w:pPr>
            <w:r w:rsidRPr="00347160">
              <w:t>&lt;/ReadResponse&gt;</w:t>
            </w:r>
          </w:p>
        </w:tc>
      </w:tr>
    </w:tbl>
    <w:p w14:paraId="352371C8" w14:textId="77777777" w:rsidR="002F7A07" w:rsidRDefault="002F7A07" w:rsidP="002F7A07">
      <w:pPr>
        <w:pStyle w:val="NOTE"/>
      </w:pPr>
    </w:p>
    <w:p w14:paraId="2BD0C99E" w14:textId="75AB1DB8" w:rsidR="00E038BF" w:rsidRPr="00347160" w:rsidRDefault="001767F8" w:rsidP="00E038BF">
      <w:pPr>
        <w:pStyle w:val="TABLE-title"/>
      </w:pPr>
      <w:bookmarkStart w:id="7051" w:name="_Toc229223407"/>
      <w:bookmarkStart w:id="7052" w:name="_Toc246861066"/>
      <w:bookmarkStart w:id="7053" w:name="_Toc249289882"/>
      <w:bookmarkStart w:id="7054" w:name="_Toc277948695"/>
      <w:bookmarkStart w:id="7055" w:name="_Toc279397449"/>
      <w:bookmarkStart w:id="7056" w:name="_Toc315426590"/>
      <w:bookmarkStart w:id="7057" w:name="_Toc355266144"/>
      <w:bookmarkStart w:id="7058" w:name="_Toc406428525"/>
      <w:bookmarkStart w:id="7059" w:name="_Toc437856828"/>
      <w:bookmarkStart w:id="7060" w:name="_Toc97127541"/>
      <w:r>
        <w:lastRenderedPageBreak/>
        <w:t>Table F.</w:t>
      </w:r>
      <w:fldSimple w:instr=" SEQ Table_F. \* ARABIC ">
        <w:r w:rsidR="00DC4BE9">
          <w:rPr>
            <w:noProof/>
          </w:rPr>
          <w:t>4</w:t>
        </w:r>
      </w:fldSimple>
      <w:r>
        <w:t xml:space="preserve"> – </w:t>
      </w:r>
      <w:r w:rsidR="00E038BF" w:rsidRPr="00347160">
        <w:t>Example: Reading the value of a single attribute with block transfer</w:t>
      </w:r>
      <w:bookmarkEnd w:id="7051"/>
      <w:bookmarkEnd w:id="7052"/>
      <w:bookmarkEnd w:id="7053"/>
      <w:bookmarkEnd w:id="7054"/>
      <w:bookmarkEnd w:id="7055"/>
      <w:bookmarkEnd w:id="7056"/>
      <w:bookmarkEnd w:id="7057"/>
      <w:bookmarkEnd w:id="7058"/>
      <w:bookmarkEnd w:id="7059"/>
      <w:bookmarkEnd w:id="7060"/>
    </w:p>
    <w:tbl>
      <w:tblPr>
        <w:tblW w:w="141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87"/>
        <w:gridCol w:w="7086"/>
      </w:tblGrid>
      <w:tr w:rsidR="00E038BF" w:rsidRPr="00347160" w14:paraId="5E199656" w14:textId="77777777" w:rsidTr="002F7A07">
        <w:trPr>
          <w:cantSplit/>
          <w:jc w:val="center"/>
        </w:trPr>
        <w:tc>
          <w:tcPr>
            <w:tcW w:w="7087" w:type="dxa"/>
          </w:tcPr>
          <w:p w14:paraId="03D38293" w14:textId="77777777" w:rsidR="00E038BF" w:rsidRPr="00347160" w:rsidRDefault="00E038BF" w:rsidP="00A47D02">
            <w:pPr>
              <w:pStyle w:val="MacroText"/>
            </w:pPr>
            <w:r w:rsidRPr="00347160">
              <w:t>C001C1</w:t>
            </w:r>
          </w:p>
          <w:p w14:paraId="64450283" w14:textId="77777777" w:rsidR="00E038BF" w:rsidRPr="00347160" w:rsidRDefault="00E038BF" w:rsidP="00A47D02">
            <w:pPr>
              <w:pStyle w:val="MacroText"/>
            </w:pPr>
            <w:r w:rsidRPr="00347160">
              <w:t>00010000800000FF0200</w:t>
            </w:r>
          </w:p>
          <w:p w14:paraId="467E55DF" w14:textId="77777777" w:rsidR="00E038BF" w:rsidRPr="00347160" w:rsidRDefault="00E038BF" w:rsidP="00A47D02">
            <w:pPr>
              <w:pStyle w:val="MacroText"/>
            </w:pPr>
          </w:p>
          <w:p w14:paraId="77B136A2" w14:textId="77777777" w:rsidR="00E038BF" w:rsidRPr="00347160" w:rsidRDefault="00E038BF" w:rsidP="00A47D02">
            <w:pPr>
              <w:pStyle w:val="MacroText"/>
            </w:pPr>
            <w:r w:rsidRPr="00347160">
              <w:t>&lt;GetRequest&gt;</w:t>
            </w:r>
          </w:p>
          <w:p w14:paraId="6489D0E5" w14:textId="77777777" w:rsidR="00E038BF" w:rsidRPr="00347160" w:rsidRDefault="00E038BF" w:rsidP="00A47D02">
            <w:pPr>
              <w:pStyle w:val="MacroText"/>
            </w:pPr>
            <w:r w:rsidRPr="00347160">
              <w:t xml:space="preserve">  &lt;GetRequestNormal&gt;</w:t>
            </w:r>
          </w:p>
          <w:p w14:paraId="161FDEB3" w14:textId="77777777" w:rsidR="00E038BF" w:rsidRPr="00347160" w:rsidRDefault="00E038BF" w:rsidP="00A47D02">
            <w:pPr>
              <w:pStyle w:val="MacroText"/>
            </w:pPr>
            <w:r w:rsidRPr="00347160">
              <w:t xml:space="preserve">    &lt;InvokeIdAndPriority Value="C1" /&gt;</w:t>
            </w:r>
          </w:p>
          <w:p w14:paraId="5FAF3604" w14:textId="77777777" w:rsidR="00E038BF" w:rsidRPr="00347160" w:rsidRDefault="00E038BF" w:rsidP="00A47D02">
            <w:pPr>
              <w:pStyle w:val="MacroText"/>
            </w:pPr>
            <w:r w:rsidRPr="00347160">
              <w:t xml:space="preserve">    &lt;AttributeDescriptor&gt;</w:t>
            </w:r>
          </w:p>
          <w:p w14:paraId="5FB8321C" w14:textId="77777777" w:rsidR="00E038BF" w:rsidRPr="00347160" w:rsidRDefault="00E038BF" w:rsidP="00A47D02">
            <w:pPr>
              <w:pStyle w:val="MacroText"/>
            </w:pPr>
            <w:r w:rsidRPr="00347160">
              <w:t xml:space="preserve">      &lt;ClassId Value="0001" /&gt;</w:t>
            </w:r>
          </w:p>
          <w:p w14:paraId="38674346" w14:textId="77777777" w:rsidR="00E038BF" w:rsidRPr="00347160" w:rsidRDefault="00E038BF" w:rsidP="00A47D02">
            <w:pPr>
              <w:pStyle w:val="MacroText"/>
            </w:pPr>
            <w:r w:rsidRPr="00347160">
              <w:t xml:space="preserve">      &lt;InstanceId Value="0000800000FF" /&gt;</w:t>
            </w:r>
          </w:p>
          <w:p w14:paraId="6C8CABDE" w14:textId="77777777" w:rsidR="00E038BF" w:rsidRPr="00347160" w:rsidRDefault="00E038BF" w:rsidP="00A47D02">
            <w:pPr>
              <w:pStyle w:val="MacroText"/>
            </w:pPr>
            <w:r w:rsidRPr="00347160">
              <w:t xml:space="preserve">      &lt;AttributeId Value="02" /&gt;</w:t>
            </w:r>
          </w:p>
          <w:p w14:paraId="6BAA62E0" w14:textId="77777777" w:rsidR="00E038BF" w:rsidRPr="00347160" w:rsidRDefault="00E038BF" w:rsidP="00A47D02">
            <w:pPr>
              <w:pStyle w:val="MacroText"/>
            </w:pPr>
            <w:r w:rsidRPr="00347160">
              <w:t xml:space="preserve">    &lt;/AttributeDescriptor&gt;</w:t>
            </w:r>
          </w:p>
          <w:p w14:paraId="02A015B4" w14:textId="77777777" w:rsidR="00E038BF" w:rsidRPr="00347160" w:rsidRDefault="00E038BF" w:rsidP="00A47D02">
            <w:pPr>
              <w:pStyle w:val="MacroText"/>
            </w:pPr>
            <w:r w:rsidRPr="00347160">
              <w:t xml:space="preserve">  &lt;/GetRequestNormal&gt;</w:t>
            </w:r>
          </w:p>
          <w:p w14:paraId="526D4446" w14:textId="77777777" w:rsidR="00E038BF" w:rsidRPr="00347160" w:rsidRDefault="00E038BF" w:rsidP="00A47D02">
            <w:pPr>
              <w:pStyle w:val="MacroText"/>
            </w:pPr>
            <w:r w:rsidRPr="00347160">
              <w:t>&lt;/GetRequest&gt;</w:t>
            </w:r>
          </w:p>
        </w:tc>
        <w:tc>
          <w:tcPr>
            <w:tcW w:w="7086" w:type="dxa"/>
          </w:tcPr>
          <w:p w14:paraId="44E11FE0" w14:textId="77777777" w:rsidR="00E038BF" w:rsidRPr="00347160" w:rsidRDefault="00E038BF" w:rsidP="00A47D02">
            <w:pPr>
              <w:pStyle w:val="MacroText"/>
            </w:pPr>
            <w:r w:rsidRPr="00347160">
              <w:t>0501</w:t>
            </w:r>
          </w:p>
          <w:p w14:paraId="0B90BB2E" w14:textId="77777777" w:rsidR="00E038BF" w:rsidRPr="00347160" w:rsidRDefault="00E038BF" w:rsidP="00A47D02">
            <w:pPr>
              <w:pStyle w:val="MacroText"/>
            </w:pPr>
            <w:r w:rsidRPr="00347160">
              <w:t>020100</w:t>
            </w:r>
          </w:p>
          <w:p w14:paraId="4A698F47" w14:textId="77777777" w:rsidR="00E038BF" w:rsidRPr="00347160" w:rsidRDefault="00E038BF" w:rsidP="00A47D02">
            <w:pPr>
              <w:pStyle w:val="MacroText"/>
            </w:pPr>
          </w:p>
          <w:p w14:paraId="4EAA8024" w14:textId="77777777" w:rsidR="00E038BF" w:rsidRPr="00347160" w:rsidRDefault="00E038BF" w:rsidP="00A47D02">
            <w:pPr>
              <w:pStyle w:val="MacroText"/>
            </w:pPr>
            <w:r w:rsidRPr="00347160">
              <w:t>&lt;ReadRequest Qty="0001" &gt;</w:t>
            </w:r>
          </w:p>
          <w:p w14:paraId="7E02CDC0" w14:textId="77777777" w:rsidR="00E038BF" w:rsidRPr="00347160" w:rsidRDefault="00E038BF" w:rsidP="00A47D02">
            <w:pPr>
              <w:pStyle w:val="MacroText"/>
            </w:pPr>
            <w:r w:rsidRPr="00347160">
              <w:t xml:space="preserve">  &lt;VariableName Value="0100" /&gt;</w:t>
            </w:r>
          </w:p>
          <w:p w14:paraId="4C9C3570" w14:textId="77777777" w:rsidR="00E038BF" w:rsidRPr="00347160" w:rsidRDefault="00E038BF" w:rsidP="00A47D02">
            <w:pPr>
              <w:pStyle w:val="MacroText"/>
            </w:pPr>
            <w:r w:rsidRPr="00347160">
              <w:t>&lt;/ReadRequest&gt;</w:t>
            </w:r>
          </w:p>
          <w:p w14:paraId="1FBAD8BD" w14:textId="77777777" w:rsidR="00E038BF" w:rsidRPr="00347160" w:rsidRDefault="00E038BF" w:rsidP="00A47D02">
            <w:pPr>
              <w:pStyle w:val="MacroText"/>
            </w:pPr>
          </w:p>
        </w:tc>
      </w:tr>
      <w:tr w:rsidR="00E038BF" w:rsidRPr="00347160" w14:paraId="7FD58340" w14:textId="77777777" w:rsidTr="002F7A07">
        <w:trPr>
          <w:cantSplit/>
          <w:jc w:val="center"/>
        </w:trPr>
        <w:tc>
          <w:tcPr>
            <w:tcW w:w="7087" w:type="dxa"/>
          </w:tcPr>
          <w:p w14:paraId="16A94C9E" w14:textId="77777777" w:rsidR="00E038BF" w:rsidRPr="00347160" w:rsidRDefault="00E038BF" w:rsidP="00A47D02">
            <w:pPr>
              <w:pStyle w:val="MacroText"/>
            </w:pPr>
            <w:r w:rsidRPr="00347160">
              <w:lastRenderedPageBreak/>
              <w:t>C402C1</w:t>
            </w:r>
          </w:p>
          <w:p w14:paraId="77ED0809" w14:textId="77777777" w:rsidR="00E038BF" w:rsidRPr="00347160" w:rsidRDefault="00E038BF" w:rsidP="00A47D02">
            <w:pPr>
              <w:pStyle w:val="MacroText"/>
            </w:pPr>
            <w:r w:rsidRPr="00347160">
              <w:t>00</w:t>
            </w:r>
          </w:p>
          <w:p w14:paraId="5B5A3BC7" w14:textId="77777777" w:rsidR="00E038BF" w:rsidRPr="00347160" w:rsidRDefault="00E038BF" w:rsidP="00A47D02">
            <w:pPr>
              <w:pStyle w:val="MacroText"/>
            </w:pPr>
            <w:r w:rsidRPr="00347160">
              <w:t>00000001</w:t>
            </w:r>
          </w:p>
          <w:p w14:paraId="2FB41A89" w14:textId="77777777" w:rsidR="00E038BF" w:rsidRPr="00347160" w:rsidRDefault="00E038BF" w:rsidP="00A47D02">
            <w:pPr>
              <w:pStyle w:val="MacroText"/>
            </w:pPr>
            <w:r w:rsidRPr="00347160">
              <w:t>00</w:t>
            </w:r>
          </w:p>
          <w:p w14:paraId="2B6ABA0F" w14:textId="77777777" w:rsidR="00E038BF" w:rsidRPr="00347160" w:rsidRDefault="00E038BF" w:rsidP="00A47D02">
            <w:pPr>
              <w:pStyle w:val="MacroText"/>
            </w:pPr>
            <w:r w:rsidRPr="00347160">
              <w:t>1E</w:t>
            </w:r>
          </w:p>
          <w:p w14:paraId="3870A572" w14:textId="77777777" w:rsidR="00E038BF" w:rsidRPr="00347160" w:rsidRDefault="00E038BF" w:rsidP="00A47D02">
            <w:pPr>
              <w:pStyle w:val="MacroText"/>
            </w:pPr>
            <w:r w:rsidRPr="00347160">
              <w:t>093201020304050607080910111213</w:t>
            </w:r>
          </w:p>
          <w:p w14:paraId="5487D1A4" w14:textId="77777777" w:rsidR="00E038BF" w:rsidRPr="00347160" w:rsidRDefault="00E038BF" w:rsidP="00A47D02">
            <w:pPr>
              <w:pStyle w:val="MacroText"/>
            </w:pPr>
            <w:r w:rsidRPr="00347160">
              <w:t>141516171819202122232425262728</w:t>
            </w:r>
          </w:p>
          <w:p w14:paraId="79826880" w14:textId="77777777" w:rsidR="00E038BF" w:rsidRPr="00347160" w:rsidRDefault="00E038BF" w:rsidP="00A47D02">
            <w:pPr>
              <w:pStyle w:val="MacroText"/>
            </w:pPr>
          </w:p>
          <w:p w14:paraId="1AEFF43B" w14:textId="77777777" w:rsidR="00E038BF" w:rsidRPr="00347160" w:rsidRDefault="00E038BF" w:rsidP="00A47D02">
            <w:pPr>
              <w:pStyle w:val="MacroText"/>
            </w:pPr>
            <w:r w:rsidRPr="00347160">
              <w:t>&lt;GetResponse&gt;</w:t>
            </w:r>
          </w:p>
          <w:p w14:paraId="02794D7C" w14:textId="77777777" w:rsidR="00E038BF" w:rsidRPr="00347160" w:rsidRDefault="00E038BF" w:rsidP="00A47D02">
            <w:pPr>
              <w:pStyle w:val="MacroText"/>
            </w:pPr>
            <w:r w:rsidRPr="00347160">
              <w:t xml:space="preserve">  &lt;GetResponsewithDataBlock&gt;</w:t>
            </w:r>
          </w:p>
          <w:p w14:paraId="029E3D8E" w14:textId="77777777" w:rsidR="00E038BF" w:rsidRPr="00347160" w:rsidRDefault="00E038BF" w:rsidP="00A47D02">
            <w:pPr>
              <w:pStyle w:val="MacroText"/>
            </w:pPr>
            <w:r w:rsidRPr="00347160">
              <w:t xml:space="preserve">    &lt;InvokeIdAndPriority Value="C1" /&gt;</w:t>
            </w:r>
          </w:p>
          <w:p w14:paraId="0BAC2A36" w14:textId="77777777" w:rsidR="00E038BF" w:rsidRPr="00347160" w:rsidRDefault="00E038BF" w:rsidP="00A47D02">
            <w:pPr>
              <w:pStyle w:val="MacroText"/>
            </w:pPr>
            <w:r w:rsidRPr="00347160">
              <w:t xml:space="preserve">    &lt;Result&gt;</w:t>
            </w:r>
          </w:p>
          <w:p w14:paraId="66DC17E0" w14:textId="77777777" w:rsidR="00E038BF" w:rsidRPr="00347160" w:rsidRDefault="00E038BF" w:rsidP="00A47D02">
            <w:pPr>
              <w:pStyle w:val="MacroText"/>
            </w:pPr>
            <w:r w:rsidRPr="00347160">
              <w:t xml:space="preserve">      &lt;LastBlock Value="00" /&gt;</w:t>
            </w:r>
          </w:p>
          <w:p w14:paraId="248CE2C8" w14:textId="77777777" w:rsidR="00E038BF" w:rsidRPr="00347160" w:rsidRDefault="00E038BF" w:rsidP="00A47D02">
            <w:pPr>
              <w:pStyle w:val="MacroText"/>
            </w:pPr>
            <w:r w:rsidRPr="00347160">
              <w:t xml:space="preserve">      &lt;BlockNumber Value="00000001" /&gt;</w:t>
            </w:r>
          </w:p>
          <w:p w14:paraId="4BE4E454" w14:textId="77777777" w:rsidR="00E038BF" w:rsidRPr="00347160" w:rsidRDefault="00E038BF" w:rsidP="00A47D02">
            <w:pPr>
              <w:pStyle w:val="MacroText"/>
            </w:pPr>
            <w:r w:rsidRPr="00347160">
              <w:t xml:space="preserve">      &lt;Result&gt;</w:t>
            </w:r>
          </w:p>
          <w:p w14:paraId="271843E8" w14:textId="77777777" w:rsidR="00E038BF" w:rsidRPr="00347160" w:rsidRDefault="00E038BF" w:rsidP="00A47D02">
            <w:pPr>
              <w:pStyle w:val="MacroText"/>
            </w:pPr>
            <w:r w:rsidRPr="00347160">
              <w:t xml:space="preserve">        &lt;RawData Value="09320102030405060708091011121314</w:t>
            </w:r>
          </w:p>
          <w:p w14:paraId="68F1E981" w14:textId="77777777" w:rsidR="00E038BF" w:rsidRPr="00347160" w:rsidRDefault="00E038BF" w:rsidP="00A47D02">
            <w:pPr>
              <w:pStyle w:val="MacroText"/>
            </w:pPr>
            <w:r w:rsidRPr="00347160">
              <w:t xml:space="preserve">                        1516171819202122232425262728" /&gt;</w:t>
            </w:r>
          </w:p>
          <w:p w14:paraId="2397EBFB" w14:textId="77777777" w:rsidR="00E038BF" w:rsidRPr="00347160" w:rsidRDefault="00E038BF" w:rsidP="00A47D02">
            <w:pPr>
              <w:pStyle w:val="MacroText"/>
            </w:pPr>
            <w:r w:rsidRPr="00347160">
              <w:t xml:space="preserve">      &lt;/Result&gt;</w:t>
            </w:r>
          </w:p>
          <w:p w14:paraId="1644C82A" w14:textId="77777777" w:rsidR="00E038BF" w:rsidRPr="00347160" w:rsidRDefault="00E038BF" w:rsidP="00A47D02">
            <w:pPr>
              <w:pStyle w:val="MacroText"/>
            </w:pPr>
            <w:r w:rsidRPr="00347160">
              <w:t xml:space="preserve">    &lt;/Result&gt;</w:t>
            </w:r>
          </w:p>
          <w:p w14:paraId="67BFADC6" w14:textId="77777777" w:rsidR="00E038BF" w:rsidRPr="00347160" w:rsidRDefault="00E038BF" w:rsidP="00A47D02">
            <w:pPr>
              <w:pStyle w:val="MacroText"/>
            </w:pPr>
            <w:r w:rsidRPr="00347160">
              <w:t xml:space="preserve">  &lt;/GetResponsewithDataBlock&gt;</w:t>
            </w:r>
          </w:p>
          <w:p w14:paraId="3F7A7FD0" w14:textId="77777777" w:rsidR="00E038BF" w:rsidRPr="00347160" w:rsidRDefault="00E038BF" w:rsidP="00A47D02">
            <w:pPr>
              <w:pStyle w:val="MacroText"/>
            </w:pPr>
            <w:r w:rsidRPr="00347160">
              <w:t>&lt;/GetResponse&gt;</w:t>
            </w:r>
          </w:p>
          <w:p w14:paraId="59862434" w14:textId="77777777" w:rsidR="00E038BF" w:rsidRPr="00347160" w:rsidRDefault="00E038BF" w:rsidP="00A47D02">
            <w:pPr>
              <w:pStyle w:val="MacroText"/>
            </w:pPr>
            <w:r w:rsidRPr="00347160">
              <w:t xml:space="preserve">// 30 bytes of raw-data contains data type, length and 28 bytes </w:t>
            </w:r>
          </w:p>
          <w:p w14:paraId="0A27D056" w14:textId="77777777" w:rsidR="00E038BF" w:rsidRPr="00347160" w:rsidRDefault="00E038BF" w:rsidP="00A47D02">
            <w:pPr>
              <w:pStyle w:val="MacroText"/>
            </w:pPr>
            <w:r w:rsidRPr="00347160">
              <w:t>// of data. Note that Data is encoded, not Get-Data-result.</w:t>
            </w:r>
          </w:p>
        </w:tc>
        <w:tc>
          <w:tcPr>
            <w:tcW w:w="7086" w:type="dxa"/>
          </w:tcPr>
          <w:p w14:paraId="347026DE" w14:textId="77777777" w:rsidR="00E038BF" w:rsidRPr="00347160" w:rsidRDefault="00E038BF" w:rsidP="00A47D02">
            <w:pPr>
              <w:pStyle w:val="MacroText"/>
            </w:pPr>
            <w:r w:rsidRPr="00347160">
              <w:t>0C01</w:t>
            </w:r>
          </w:p>
          <w:p w14:paraId="4D8FF242" w14:textId="77777777" w:rsidR="00E038BF" w:rsidRPr="00347160" w:rsidRDefault="00E038BF" w:rsidP="00A47D02">
            <w:pPr>
              <w:pStyle w:val="MacroText"/>
            </w:pPr>
            <w:r w:rsidRPr="00347160">
              <w:t>02</w:t>
            </w:r>
          </w:p>
          <w:p w14:paraId="264D9F20" w14:textId="77777777" w:rsidR="00E038BF" w:rsidRPr="00347160" w:rsidRDefault="00E038BF" w:rsidP="00A47D02">
            <w:pPr>
              <w:pStyle w:val="MacroText"/>
            </w:pPr>
            <w:r w:rsidRPr="00347160">
              <w:t>00</w:t>
            </w:r>
          </w:p>
          <w:p w14:paraId="0ADE5D9A" w14:textId="77777777" w:rsidR="00E038BF" w:rsidRPr="00347160" w:rsidRDefault="00E038BF" w:rsidP="00A47D02">
            <w:pPr>
              <w:pStyle w:val="MacroText"/>
            </w:pPr>
            <w:r w:rsidRPr="00347160">
              <w:t>0001</w:t>
            </w:r>
          </w:p>
          <w:p w14:paraId="0FB9A1A8" w14:textId="77777777" w:rsidR="00E038BF" w:rsidRPr="00347160" w:rsidRDefault="00E038BF" w:rsidP="00A47D02">
            <w:pPr>
              <w:pStyle w:val="MacroText"/>
            </w:pPr>
            <w:r w:rsidRPr="00347160">
              <w:t>21</w:t>
            </w:r>
          </w:p>
          <w:p w14:paraId="5F7B7329" w14:textId="77777777" w:rsidR="00E038BF" w:rsidRPr="00347160" w:rsidRDefault="00E038BF" w:rsidP="00A47D02">
            <w:pPr>
              <w:pStyle w:val="MacroText"/>
            </w:pPr>
            <w:r w:rsidRPr="00347160">
              <w:t>01000932010203040506070809101112</w:t>
            </w:r>
          </w:p>
          <w:p w14:paraId="1DFDD087" w14:textId="77777777" w:rsidR="00E038BF" w:rsidRPr="00347160" w:rsidRDefault="00E038BF" w:rsidP="00A47D02">
            <w:pPr>
              <w:pStyle w:val="MacroText"/>
            </w:pPr>
            <w:r w:rsidRPr="00347160">
              <w:t>13141516171819202122232425262728</w:t>
            </w:r>
          </w:p>
          <w:p w14:paraId="2D357C59" w14:textId="77777777" w:rsidR="00E038BF" w:rsidRPr="00347160" w:rsidRDefault="00E038BF" w:rsidP="00A47D02">
            <w:pPr>
              <w:pStyle w:val="MacroText"/>
            </w:pPr>
            <w:r w:rsidRPr="00347160">
              <w:t>29</w:t>
            </w:r>
          </w:p>
          <w:p w14:paraId="77F029BC" w14:textId="77777777" w:rsidR="00E038BF" w:rsidRPr="00347160" w:rsidRDefault="00E038BF" w:rsidP="00A47D02">
            <w:pPr>
              <w:pStyle w:val="MacroText"/>
            </w:pPr>
          </w:p>
          <w:p w14:paraId="537E1578" w14:textId="77777777" w:rsidR="00E038BF" w:rsidRPr="00347160" w:rsidRDefault="00E038BF" w:rsidP="00A47D02">
            <w:pPr>
              <w:pStyle w:val="MacroText"/>
            </w:pPr>
            <w:r w:rsidRPr="00347160">
              <w:t>&lt;ReadResponse Qty="0001" &gt;</w:t>
            </w:r>
          </w:p>
          <w:p w14:paraId="270A8652" w14:textId="77777777" w:rsidR="00E038BF" w:rsidRPr="00347160" w:rsidRDefault="00E038BF" w:rsidP="00A47D02">
            <w:pPr>
              <w:pStyle w:val="MacroText"/>
            </w:pPr>
            <w:r w:rsidRPr="00347160">
              <w:t xml:space="preserve">  &lt;DataBlockResult&gt;</w:t>
            </w:r>
          </w:p>
          <w:p w14:paraId="59CFB694" w14:textId="77777777" w:rsidR="00E038BF" w:rsidRPr="00347160" w:rsidRDefault="00E038BF" w:rsidP="00A47D02">
            <w:pPr>
              <w:pStyle w:val="MacroText"/>
            </w:pPr>
            <w:r w:rsidRPr="00347160">
              <w:t xml:space="preserve">    &lt;LastBlock Value="00" /&gt;</w:t>
            </w:r>
          </w:p>
          <w:p w14:paraId="109C2DDA" w14:textId="77777777" w:rsidR="00E038BF" w:rsidRPr="00347160" w:rsidRDefault="00E038BF" w:rsidP="00A47D02">
            <w:pPr>
              <w:pStyle w:val="MacroText"/>
            </w:pPr>
            <w:r w:rsidRPr="00347160">
              <w:t xml:space="preserve">    &lt;BlockNumber Value="0001" /&gt;</w:t>
            </w:r>
          </w:p>
          <w:p w14:paraId="5297AEC1" w14:textId="77777777" w:rsidR="00E038BF" w:rsidRPr="00347160" w:rsidRDefault="00E038BF" w:rsidP="00A47D02">
            <w:pPr>
              <w:pStyle w:val="MacroText"/>
            </w:pPr>
            <w:r w:rsidRPr="00347160">
              <w:t xml:space="preserve">    &lt;RawData Value="01000932010203040506070809101112</w:t>
            </w:r>
          </w:p>
          <w:p w14:paraId="2018028C" w14:textId="77777777" w:rsidR="00E038BF" w:rsidRPr="00347160" w:rsidRDefault="00E038BF" w:rsidP="00A47D02">
            <w:pPr>
              <w:pStyle w:val="MacroText"/>
            </w:pPr>
            <w:r w:rsidRPr="00347160">
              <w:t xml:space="preserve">                    13141516171819202122232425262728</w:t>
            </w:r>
          </w:p>
          <w:p w14:paraId="542685EE" w14:textId="77777777" w:rsidR="00E038BF" w:rsidRPr="00347160" w:rsidRDefault="00E038BF" w:rsidP="00A47D02">
            <w:pPr>
              <w:pStyle w:val="MacroText"/>
            </w:pPr>
            <w:r w:rsidRPr="00347160">
              <w:t xml:space="preserve">                    29" /&gt;</w:t>
            </w:r>
          </w:p>
          <w:p w14:paraId="64ECE9D4" w14:textId="77777777" w:rsidR="00E038BF" w:rsidRPr="00347160" w:rsidRDefault="00E038BF" w:rsidP="00A47D02">
            <w:pPr>
              <w:pStyle w:val="MacroText"/>
            </w:pPr>
            <w:r w:rsidRPr="00347160">
              <w:t xml:space="preserve">  &lt;/DataBlockResult&gt;</w:t>
            </w:r>
          </w:p>
          <w:p w14:paraId="6FD35935" w14:textId="77777777" w:rsidR="00E038BF" w:rsidRPr="00347160" w:rsidRDefault="00E038BF" w:rsidP="00A47D02">
            <w:pPr>
              <w:pStyle w:val="MacroText"/>
            </w:pPr>
            <w:r w:rsidRPr="00347160">
              <w:t>&lt;/ReadResponse&gt;</w:t>
            </w:r>
          </w:p>
          <w:p w14:paraId="1A123560" w14:textId="77777777" w:rsidR="00E038BF" w:rsidRPr="00347160" w:rsidRDefault="00E038BF" w:rsidP="00A47D02">
            <w:pPr>
              <w:pStyle w:val="MacroText"/>
            </w:pPr>
          </w:p>
          <w:p w14:paraId="479665BD" w14:textId="77777777" w:rsidR="00E038BF" w:rsidRPr="00347160" w:rsidRDefault="00E038BF" w:rsidP="00A47D02">
            <w:pPr>
              <w:pStyle w:val="MacroText"/>
            </w:pPr>
            <w:r w:rsidRPr="00347160">
              <w:t xml:space="preserve">// 33 bytes of raw-data contains number of data, success, data </w:t>
            </w:r>
          </w:p>
          <w:p w14:paraId="6FC9D089" w14:textId="77777777" w:rsidR="00E038BF" w:rsidRPr="00347160" w:rsidRDefault="00E038BF" w:rsidP="00A47D02">
            <w:pPr>
              <w:pStyle w:val="MacroText"/>
            </w:pPr>
            <w:r w:rsidRPr="00347160">
              <w:t>// type, length and 29 bytes of data.</w:t>
            </w:r>
          </w:p>
          <w:p w14:paraId="2C51FF8C" w14:textId="77777777" w:rsidR="00E038BF" w:rsidRPr="00347160" w:rsidRDefault="00E038BF" w:rsidP="00A47D02">
            <w:pPr>
              <w:pStyle w:val="MacroText"/>
            </w:pPr>
            <w:r w:rsidRPr="00347160">
              <w:t xml:space="preserve">// As the raw-data contains the data encoded exactly as without </w:t>
            </w:r>
          </w:p>
          <w:p w14:paraId="60C5675D" w14:textId="77777777" w:rsidR="00E038BF" w:rsidRPr="00347160" w:rsidRDefault="00E038BF" w:rsidP="00A47D02">
            <w:pPr>
              <w:pStyle w:val="MacroText"/>
            </w:pPr>
            <w:r w:rsidRPr="00347160">
              <w:t xml:space="preserve">// block transfer, the number of results is encoded because the </w:t>
            </w:r>
          </w:p>
          <w:p w14:paraId="101B3BE5" w14:textId="77777777" w:rsidR="00E038BF" w:rsidRPr="00347160" w:rsidRDefault="00E038BF" w:rsidP="00A47D02">
            <w:pPr>
              <w:pStyle w:val="MacroText"/>
            </w:pPr>
            <w:r w:rsidRPr="00347160">
              <w:t xml:space="preserve">// ReadResponse is a </w:t>
            </w:r>
            <w:r w:rsidRPr="00347160">
              <w:rPr>
                <w:b/>
                <w:bCs/>
              </w:rPr>
              <w:t>SEQUENCE OF CHOICE</w:t>
            </w:r>
            <w:r w:rsidRPr="00347160">
              <w:t>.</w:t>
            </w:r>
          </w:p>
        </w:tc>
      </w:tr>
      <w:tr w:rsidR="00E038BF" w:rsidRPr="00347160" w14:paraId="6D9024FF" w14:textId="77777777" w:rsidTr="002F7A07">
        <w:trPr>
          <w:cantSplit/>
          <w:jc w:val="center"/>
        </w:trPr>
        <w:tc>
          <w:tcPr>
            <w:tcW w:w="7087" w:type="dxa"/>
          </w:tcPr>
          <w:p w14:paraId="3D191DE5" w14:textId="77777777" w:rsidR="00E038BF" w:rsidRPr="00347160" w:rsidRDefault="00E038BF" w:rsidP="00A47D02">
            <w:pPr>
              <w:pStyle w:val="MacroText"/>
            </w:pPr>
            <w:r w:rsidRPr="00347160">
              <w:t>C002C1</w:t>
            </w:r>
          </w:p>
          <w:p w14:paraId="079CA68C" w14:textId="77777777" w:rsidR="00E038BF" w:rsidRPr="00347160" w:rsidRDefault="00E038BF" w:rsidP="00A47D02">
            <w:pPr>
              <w:pStyle w:val="MacroText"/>
            </w:pPr>
            <w:r w:rsidRPr="00347160">
              <w:t>00000001</w:t>
            </w:r>
          </w:p>
          <w:p w14:paraId="1FADFFDC" w14:textId="77777777" w:rsidR="00E038BF" w:rsidRPr="00347160" w:rsidRDefault="00E038BF" w:rsidP="00A47D02">
            <w:pPr>
              <w:pStyle w:val="MacroText"/>
            </w:pPr>
          </w:p>
          <w:p w14:paraId="713D5AD5" w14:textId="77777777" w:rsidR="00E038BF" w:rsidRPr="00347160" w:rsidRDefault="00E038BF" w:rsidP="00A47D02">
            <w:pPr>
              <w:pStyle w:val="MacroText"/>
            </w:pPr>
            <w:r w:rsidRPr="00347160">
              <w:t>&lt;GetRequest&gt;</w:t>
            </w:r>
          </w:p>
          <w:p w14:paraId="59D29B42" w14:textId="77777777" w:rsidR="00E038BF" w:rsidRPr="00347160" w:rsidRDefault="00E038BF" w:rsidP="00A47D02">
            <w:pPr>
              <w:pStyle w:val="MacroText"/>
            </w:pPr>
            <w:r w:rsidRPr="00347160">
              <w:t xml:space="preserve">  &lt;GetRequestForNextDataBlock&gt;</w:t>
            </w:r>
          </w:p>
          <w:p w14:paraId="7F9B12CE" w14:textId="77777777" w:rsidR="00E038BF" w:rsidRPr="00347160" w:rsidRDefault="00E038BF" w:rsidP="00A47D02">
            <w:pPr>
              <w:pStyle w:val="MacroText"/>
            </w:pPr>
            <w:r w:rsidRPr="00347160">
              <w:t xml:space="preserve">    &lt;InvokeIdAndPriority Value="C1" /&gt;</w:t>
            </w:r>
          </w:p>
          <w:p w14:paraId="7B2D7540" w14:textId="77777777" w:rsidR="00E038BF" w:rsidRPr="00347160" w:rsidRDefault="00E038BF" w:rsidP="00A47D02">
            <w:pPr>
              <w:pStyle w:val="MacroText"/>
            </w:pPr>
            <w:r w:rsidRPr="00347160">
              <w:t xml:space="preserve">    &lt;BlockNumber Value="00000001" /&gt;</w:t>
            </w:r>
          </w:p>
          <w:p w14:paraId="19F80161" w14:textId="77777777" w:rsidR="00E038BF" w:rsidRPr="00347160" w:rsidRDefault="00E038BF" w:rsidP="00A47D02">
            <w:pPr>
              <w:pStyle w:val="MacroText"/>
            </w:pPr>
            <w:r w:rsidRPr="00347160">
              <w:t xml:space="preserve">  &lt;/GetRequestForNextDataBlock&gt;</w:t>
            </w:r>
          </w:p>
          <w:p w14:paraId="5A5993B8" w14:textId="77777777" w:rsidR="00E038BF" w:rsidRPr="00347160" w:rsidRDefault="00E038BF" w:rsidP="00A47D02">
            <w:pPr>
              <w:pStyle w:val="MacroText"/>
            </w:pPr>
            <w:r w:rsidRPr="00347160">
              <w:t>&lt;/GetRequest&gt;</w:t>
            </w:r>
          </w:p>
        </w:tc>
        <w:tc>
          <w:tcPr>
            <w:tcW w:w="7086" w:type="dxa"/>
          </w:tcPr>
          <w:p w14:paraId="3984DD80" w14:textId="77777777" w:rsidR="00E038BF" w:rsidRPr="00347160" w:rsidRDefault="00E038BF" w:rsidP="00A47D02">
            <w:pPr>
              <w:pStyle w:val="MacroText"/>
            </w:pPr>
            <w:r w:rsidRPr="00347160">
              <w:t>0501</w:t>
            </w:r>
          </w:p>
          <w:p w14:paraId="3932414E" w14:textId="77777777" w:rsidR="00E038BF" w:rsidRPr="00347160" w:rsidRDefault="00E038BF" w:rsidP="00A47D02">
            <w:pPr>
              <w:pStyle w:val="MacroText"/>
            </w:pPr>
            <w:r w:rsidRPr="00347160">
              <w:t>050001</w:t>
            </w:r>
          </w:p>
          <w:p w14:paraId="580023F4" w14:textId="77777777" w:rsidR="00E038BF" w:rsidRPr="00347160" w:rsidRDefault="00E038BF" w:rsidP="00A47D02">
            <w:pPr>
              <w:pStyle w:val="MacroText"/>
            </w:pPr>
          </w:p>
          <w:p w14:paraId="18702095" w14:textId="77777777" w:rsidR="00E038BF" w:rsidRPr="00347160" w:rsidRDefault="00E038BF" w:rsidP="00A47D02">
            <w:pPr>
              <w:pStyle w:val="MacroText"/>
            </w:pPr>
            <w:r w:rsidRPr="00347160">
              <w:t>&lt;ReadRequest Qty="0001" &gt;</w:t>
            </w:r>
          </w:p>
          <w:p w14:paraId="209EBEE9" w14:textId="77777777" w:rsidR="00E038BF" w:rsidRPr="00347160" w:rsidRDefault="00E038BF" w:rsidP="00A47D02">
            <w:pPr>
              <w:pStyle w:val="MacroText"/>
            </w:pPr>
            <w:r w:rsidRPr="00347160">
              <w:t xml:space="preserve">  &lt;BlockNumberAccess&gt;</w:t>
            </w:r>
          </w:p>
          <w:p w14:paraId="050EAEC4" w14:textId="77777777" w:rsidR="00E038BF" w:rsidRPr="00347160" w:rsidRDefault="00E038BF" w:rsidP="00A47D02">
            <w:pPr>
              <w:pStyle w:val="MacroText"/>
            </w:pPr>
            <w:r w:rsidRPr="00347160">
              <w:t xml:space="preserve">    &lt;BlockNumber Value="0001" /&gt;</w:t>
            </w:r>
          </w:p>
          <w:p w14:paraId="1F533892" w14:textId="77777777" w:rsidR="00E038BF" w:rsidRPr="00347160" w:rsidRDefault="00E038BF" w:rsidP="00A47D02">
            <w:pPr>
              <w:pStyle w:val="MacroText"/>
            </w:pPr>
            <w:r w:rsidRPr="00347160">
              <w:t xml:space="preserve">  &lt;/BlockNumberAccess&gt;</w:t>
            </w:r>
          </w:p>
          <w:p w14:paraId="56AE08B0" w14:textId="77777777" w:rsidR="00E038BF" w:rsidRPr="00347160" w:rsidRDefault="00E038BF" w:rsidP="00A47D02">
            <w:pPr>
              <w:pStyle w:val="MacroText"/>
            </w:pPr>
            <w:r w:rsidRPr="00347160">
              <w:t>&lt;/ReadRequest&gt;</w:t>
            </w:r>
          </w:p>
        </w:tc>
      </w:tr>
      <w:tr w:rsidR="00E038BF" w:rsidRPr="00347160" w14:paraId="31CA347D" w14:textId="77777777" w:rsidTr="002F7A07">
        <w:trPr>
          <w:cantSplit/>
          <w:jc w:val="center"/>
        </w:trPr>
        <w:tc>
          <w:tcPr>
            <w:tcW w:w="7087" w:type="dxa"/>
          </w:tcPr>
          <w:p w14:paraId="4DE83B67" w14:textId="77777777" w:rsidR="00E038BF" w:rsidRPr="00347160" w:rsidRDefault="00E038BF" w:rsidP="00A47D02">
            <w:pPr>
              <w:pStyle w:val="MacroText"/>
            </w:pPr>
            <w:r w:rsidRPr="00347160">
              <w:lastRenderedPageBreak/>
              <w:t>C402C1</w:t>
            </w:r>
          </w:p>
          <w:p w14:paraId="613BC67E" w14:textId="77777777" w:rsidR="00E038BF" w:rsidRPr="00347160" w:rsidRDefault="00E038BF" w:rsidP="00A47D02">
            <w:pPr>
              <w:pStyle w:val="MacroText"/>
            </w:pPr>
            <w:r w:rsidRPr="00347160">
              <w:t>01</w:t>
            </w:r>
          </w:p>
          <w:p w14:paraId="4D3AB513" w14:textId="77777777" w:rsidR="00E038BF" w:rsidRPr="00347160" w:rsidRDefault="00E038BF" w:rsidP="00A47D02">
            <w:pPr>
              <w:pStyle w:val="MacroText"/>
            </w:pPr>
            <w:r w:rsidRPr="00347160">
              <w:t>00000002</w:t>
            </w:r>
          </w:p>
          <w:p w14:paraId="604189EB" w14:textId="77777777" w:rsidR="00E038BF" w:rsidRPr="00347160" w:rsidRDefault="00E038BF" w:rsidP="00A47D02">
            <w:pPr>
              <w:pStyle w:val="MacroText"/>
            </w:pPr>
            <w:r w:rsidRPr="00347160">
              <w:t>00</w:t>
            </w:r>
          </w:p>
          <w:p w14:paraId="4D54EB6A" w14:textId="77777777" w:rsidR="00E038BF" w:rsidRPr="00347160" w:rsidRDefault="00E038BF" w:rsidP="00A47D02">
            <w:pPr>
              <w:pStyle w:val="MacroText"/>
            </w:pPr>
            <w:r w:rsidRPr="00347160">
              <w:t>16</w:t>
            </w:r>
          </w:p>
          <w:p w14:paraId="4DD822B0" w14:textId="77777777" w:rsidR="00E038BF" w:rsidRPr="00347160" w:rsidRDefault="00E038BF" w:rsidP="00A47D02">
            <w:pPr>
              <w:pStyle w:val="MacroText"/>
            </w:pPr>
            <w:r w:rsidRPr="00347160">
              <w:t>29303132333435363738394041424344</w:t>
            </w:r>
          </w:p>
          <w:p w14:paraId="77B7AA54" w14:textId="77777777" w:rsidR="00E038BF" w:rsidRPr="00347160" w:rsidRDefault="00E038BF" w:rsidP="00A47D02">
            <w:pPr>
              <w:pStyle w:val="MacroText"/>
            </w:pPr>
            <w:r w:rsidRPr="00347160">
              <w:t>454647484950</w:t>
            </w:r>
          </w:p>
          <w:p w14:paraId="5C0E4409" w14:textId="77777777" w:rsidR="00E038BF" w:rsidRPr="00347160" w:rsidRDefault="00E038BF" w:rsidP="00A47D02">
            <w:pPr>
              <w:pStyle w:val="MacroText"/>
            </w:pPr>
          </w:p>
          <w:p w14:paraId="2A550049" w14:textId="77777777" w:rsidR="00E038BF" w:rsidRPr="00347160" w:rsidRDefault="00E038BF" w:rsidP="00A47D02">
            <w:pPr>
              <w:pStyle w:val="MacroText"/>
            </w:pPr>
            <w:r w:rsidRPr="00347160">
              <w:t>&lt;GetResponse&gt;</w:t>
            </w:r>
          </w:p>
          <w:p w14:paraId="19F8C365" w14:textId="77777777" w:rsidR="00E038BF" w:rsidRPr="00347160" w:rsidRDefault="00E038BF" w:rsidP="00A47D02">
            <w:pPr>
              <w:pStyle w:val="MacroText"/>
            </w:pPr>
            <w:r w:rsidRPr="00347160">
              <w:t xml:space="preserve">  &lt;GetResponsewithDataBlock&gt;</w:t>
            </w:r>
          </w:p>
          <w:p w14:paraId="776CA91E" w14:textId="77777777" w:rsidR="00E038BF" w:rsidRPr="00347160" w:rsidRDefault="00E038BF" w:rsidP="00A47D02">
            <w:pPr>
              <w:pStyle w:val="MacroText"/>
            </w:pPr>
            <w:r w:rsidRPr="00347160">
              <w:t xml:space="preserve">    &lt;InvokeIdAndPriority Value="C1" /&gt;</w:t>
            </w:r>
          </w:p>
          <w:p w14:paraId="1EA0E347" w14:textId="77777777" w:rsidR="00E038BF" w:rsidRPr="00347160" w:rsidRDefault="00E038BF" w:rsidP="00A47D02">
            <w:pPr>
              <w:pStyle w:val="MacroText"/>
            </w:pPr>
            <w:r w:rsidRPr="00347160">
              <w:t xml:space="preserve">    &lt;Result&gt;</w:t>
            </w:r>
          </w:p>
          <w:p w14:paraId="1D3BEC8B" w14:textId="77777777" w:rsidR="00E038BF" w:rsidRPr="00347160" w:rsidRDefault="00E038BF" w:rsidP="00A47D02">
            <w:pPr>
              <w:pStyle w:val="MacroText"/>
            </w:pPr>
            <w:r w:rsidRPr="00347160">
              <w:t xml:space="preserve">      &lt;LastBlock Value="01" /&gt;</w:t>
            </w:r>
          </w:p>
          <w:p w14:paraId="1EEE4A7E" w14:textId="77777777" w:rsidR="00E038BF" w:rsidRPr="00347160" w:rsidRDefault="00E038BF" w:rsidP="00A47D02">
            <w:pPr>
              <w:pStyle w:val="MacroText"/>
            </w:pPr>
            <w:r w:rsidRPr="00347160">
              <w:t xml:space="preserve">      &lt;BlockNumber Value="00000002" /&gt;</w:t>
            </w:r>
          </w:p>
          <w:p w14:paraId="36AC8DE1" w14:textId="77777777" w:rsidR="00E038BF" w:rsidRPr="00347160" w:rsidRDefault="00E038BF" w:rsidP="00A47D02">
            <w:pPr>
              <w:pStyle w:val="MacroText"/>
            </w:pPr>
            <w:r w:rsidRPr="00347160">
              <w:t xml:space="preserve">      &lt;Result&gt;</w:t>
            </w:r>
          </w:p>
          <w:p w14:paraId="14CBBCDE" w14:textId="77777777" w:rsidR="00E038BF" w:rsidRPr="00347160" w:rsidRDefault="00E038BF" w:rsidP="00A47D02">
            <w:pPr>
              <w:pStyle w:val="MacroText"/>
            </w:pPr>
            <w:r w:rsidRPr="00347160">
              <w:t xml:space="preserve">        &lt;RawData Value="29303132333435363738394041424344</w:t>
            </w:r>
          </w:p>
          <w:p w14:paraId="6719591A" w14:textId="77777777" w:rsidR="00E038BF" w:rsidRPr="00347160" w:rsidRDefault="00E038BF" w:rsidP="00A47D02">
            <w:pPr>
              <w:pStyle w:val="MacroText"/>
            </w:pPr>
            <w:r w:rsidRPr="00347160">
              <w:t xml:space="preserve">                        454647484950" /&gt;</w:t>
            </w:r>
          </w:p>
          <w:p w14:paraId="527C2D16" w14:textId="77777777" w:rsidR="00E038BF" w:rsidRPr="00347160" w:rsidRDefault="00E038BF" w:rsidP="00A47D02">
            <w:pPr>
              <w:pStyle w:val="MacroText"/>
            </w:pPr>
            <w:r w:rsidRPr="00347160">
              <w:t xml:space="preserve">      &lt;/Result&gt;</w:t>
            </w:r>
          </w:p>
          <w:p w14:paraId="00DA7B64" w14:textId="77777777" w:rsidR="00E038BF" w:rsidRPr="00347160" w:rsidRDefault="00E038BF" w:rsidP="00A47D02">
            <w:pPr>
              <w:pStyle w:val="MacroText"/>
            </w:pPr>
            <w:r w:rsidRPr="00347160">
              <w:t xml:space="preserve">    &lt;/Result&gt;</w:t>
            </w:r>
          </w:p>
          <w:p w14:paraId="58BC4900" w14:textId="77777777" w:rsidR="00E038BF" w:rsidRPr="00347160" w:rsidRDefault="00E038BF" w:rsidP="00A47D02">
            <w:pPr>
              <w:pStyle w:val="MacroText"/>
            </w:pPr>
            <w:r w:rsidRPr="00347160">
              <w:t xml:space="preserve">  &lt;/GetResponsewithDataBlock&gt;</w:t>
            </w:r>
          </w:p>
          <w:p w14:paraId="4A495C24" w14:textId="77777777" w:rsidR="00E038BF" w:rsidRPr="00347160" w:rsidRDefault="00E038BF" w:rsidP="00A47D02">
            <w:pPr>
              <w:pStyle w:val="MacroText"/>
            </w:pPr>
            <w:r w:rsidRPr="00347160">
              <w:t>&lt;/GetResponse&gt;</w:t>
            </w:r>
          </w:p>
          <w:p w14:paraId="7B60BFE5" w14:textId="77777777" w:rsidR="00E038BF" w:rsidRPr="00347160" w:rsidRDefault="00E038BF" w:rsidP="00A47D02">
            <w:pPr>
              <w:pStyle w:val="MacroText"/>
            </w:pPr>
          </w:p>
          <w:p w14:paraId="49AEA6D5" w14:textId="77777777" w:rsidR="00E038BF" w:rsidRPr="00347160" w:rsidRDefault="00E038BF" w:rsidP="00A47D02">
            <w:pPr>
              <w:pStyle w:val="MacroText"/>
            </w:pPr>
            <w:r w:rsidRPr="00347160">
              <w:t xml:space="preserve">// APDU length 32 bytes, 22 bytes of raw-data carries the </w:t>
            </w:r>
          </w:p>
          <w:p w14:paraId="4C430FEC" w14:textId="77777777" w:rsidR="00E038BF" w:rsidRPr="00347160" w:rsidRDefault="00E038BF" w:rsidP="00A47D02">
            <w:pPr>
              <w:pStyle w:val="MacroText"/>
            </w:pPr>
            <w:r w:rsidRPr="00347160">
              <w:t>// remaining part of data requested.</w:t>
            </w:r>
          </w:p>
        </w:tc>
        <w:tc>
          <w:tcPr>
            <w:tcW w:w="7086" w:type="dxa"/>
          </w:tcPr>
          <w:p w14:paraId="43C6A2B5" w14:textId="77777777" w:rsidR="00E038BF" w:rsidRPr="00347160" w:rsidRDefault="00E038BF" w:rsidP="00A47D02">
            <w:pPr>
              <w:pStyle w:val="MacroText"/>
            </w:pPr>
            <w:r w:rsidRPr="00347160">
              <w:t>0C01</w:t>
            </w:r>
          </w:p>
          <w:p w14:paraId="365CC8A8" w14:textId="77777777" w:rsidR="00E038BF" w:rsidRPr="00347160" w:rsidRDefault="00E038BF" w:rsidP="00A47D02">
            <w:pPr>
              <w:pStyle w:val="MacroText"/>
            </w:pPr>
            <w:r w:rsidRPr="00347160">
              <w:t>02</w:t>
            </w:r>
          </w:p>
          <w:p w14:paraId="208A92C6" w14:textId="77777777" w:rsidR="00E038BF" w:rsidRPr="00347160" w:rsidRDefault="00E038BF" w:rsidP="00A47D02">
            <w:pPr>
              <w:pStyle w:val="MacroText"/>
            </w:pPr>
            <w:r w:rsidRPr="00347160">
              <w:t>01</w:t>
            </w:r>
          </w:p>
          <w:p w14:paraId="7F2D832D" w14:textId="77777777" w:rsidR="00E038BF" w:rsidRPr="00347160" w:rsidRDefault="00E038BF" w:rsidP="00A47D02">
            <w:pPr>
              <w:pStyle w:val="MacroText"/>
            </w:pPr>
            <w:r w:rsidRPr="00347160">
              <w:t>0002</w:t>
            </w:r>
          </w:p>
          <w:p w14:paraId="100E5FF8" w14:textId="77777777" w:rsidR="00E038BF" w:rsidRPr="00347160" w:rsidRDefault="00E038BF" w:rsidP="00A47D02">
            <w:pPr>
              <w:pStyle w:val="MacroText"/>
            </w:pPr>
            <w:r w:rsidRPr="00347160">
              <w:t>15</w:t>
            </w:r>
          </w:p>
          <w:p w14:paraId="12846212" w14:textId="77777777" w:rsidR="00E038BF" w:rsidRPr="00347160" w:rsidRDefault="00E038BF" w:rsidP="00A47D02">
            <w:pPr>
              <w:pStyle w:val="MacroText"/>
            </w:pPr>
            <w:r w:rsidRPr="00347160">
              <w:t>30313233343536373839404142434445</w:t>
            </w:r>
          </w:p>
          <w:p w14:paraId="7BB3101F" w14:textId="77777777" w:rsidR="00E038BF" w:rsidRPr="00347160" w:rsidRDefault="00E038BF" w:rsidP="00A47D02">
            <w:pPr>
              <w:pStyle w:val="MacroText"/>
            </w:pPr>
            <w:r w:rsidRPr="00347160">
              <w:t>4647484950</w:t>
            </w:r>
          </w:p>
          <w:p w14:paraId="1F7E6F52" w14:textId="77777777" w:rsidR="00E038BF" w:rsidRPr="00347160" w:rsidRDefault="00E038BF" w:rsidP="00A47D02">
            <w:pPr>
              <w:pStyle w:val="MacroText"/>
            </w:pPr>
          </w:p>
          <w:p w14:paraId="50817295" w14:textId="77777777" w:rsidR="00E038BF" w:rsidRPr="00347160" w:rsidRDefault="00E038BF" w:rsidP="00A47D02">
            <w:pPr>
              <w:pStyle w:val="MacroText"/>
            </w:pPr>
            <w:r w:rsidRPr="00347160">
              <w:t>&lt;ReadResponse Qty="0001" &gt;</w:t>
            </w:r>
          </w:p>
          <w:p w14:paraId="11159726" w14:textId="77777777" w:rsidR="00E038BF" w:rsidRPr="00347160" w:rsidRDefault="00E038BF" w:rsidP="00A47D02">
            <w:pPr>
              <w:pStyle w:val="MacroText"/>
            </w:pPr>
            <w:r w:rsidRPr="00347160">
              <w:t xml:space="preserve">  &lt;DataBlockResult&gt;</w:t>
            </w:r>
          </w:p>
          <w:p w14:paraId="04543831" w14:textId="77777777" w:rsidR="00E038BF" w:rsidRPr="00347160" w:rsidRDefault="00E038BF" w:rsidP="00A47D02">
            <w:pPr>
              <w:pStyle w:val="MacroText"/>
            </w:pPr>
            <w:r w:rsidRPr="00347160">
              <w:t xml:space="preserve">    &lt;LastBlock Value="01" /&gt;</w:t>
            </w:r>
          </w:p>
          <w:p w14:paraId="2DFC69CC" w14:textId="77777777" w:rsidR="00E038BF" w:rsidRPr="00347160" w:rsidRDefault="00E038BF" w:rsidP="00A47D02">
            <w:pPr>
              <w:pStyle w:val="MacroText"/>
            </w:pPr>
            <w:r w:rsidRPr="00347160">
              <w:t xml:space="preserve">    &lt;BlockNumber Value="0002" /&gt;</w:t>
            </w:r>
          </w:p>
          <w:p w14:paraId="47738137" w14:textId="77777777" w:rsidR="00E038BF" w:rsidRPr="00347160" w:rsidRDefault="00E038BF" w:rsidP="00A47D02">
            <w:pPr>
              <w:pStyle w:val="MacroText"/>
            </w:pPr>
            <w:r w:rsidRPr="00347160">
              <w:t xml:space="preserve">    &lt;RawData Value="30313233343536373839404142434445</w:t>
            </w:r>
          </w:p>
          <w:p w14:paraId="3530E71C" w14:textId="77777777" w:rsidR="00E038BF" w:rsidRPr="00347160" w:rsidRDefault="00E038BF" w:rsidP="00A47D02">
            <w:pPr>
              <w:pStyle w:val="MacroText"/>
            </w:pPr>
            <w:r w:rsidRPr="00347160">
              <w:t xml:space="preserve">                    4647484950" /&gt;</w:t>
            </w:r>
          </w:p>
          <w:p w14:paraId="301EE5A1" w14:textId="77777777" w:rsidR="00E038BF" w:rsidRPr="00347160" w:rsidRDefault="00E038BF" w:rsidP="00A47D02">
            <w:pPr>
              <w:pStyle w:val="MacroText"/>
            </w:pPr>
            <w:r w:rsidRPr="00347160">
              <w:t xml:space="preserve">  &lt;/DataBlockResult&gt;</w:t>
            </w:r>
          </w:p>
          <w:p w14:paraId="2C5C1DC4" w14:textId="77777777" w:rsidR="00E038BF" w:rsidRPr="00347160" w:rsidRDefault="00E038BF" w:rsidP="00A47D02">
            <w:pPr>
              <w:pStyle w:val="MacroText"/>
            </w:pPr>
            <w:r w:rsidRPr="00347160">
              <w:t>&lt;/ReadResponse&gt;</w:t>
            </w:r>
          </w:p>
          <w:p w14:paraId="64EEBE98" w14:textId="77777777" w:rsidR="00E038BF" w:rsidRPr="00347160" w:rsidRDefault="00E038BF" w:rsidP="00A47D02">
            <w:pPr>
              <w:pStyle w:val="MacroText"/>
            </w:pPr>
          </w:p>
          <w:p w14:paraId="3612B79E" w14:textId="77777777" w:rsidR="00E038BF" w:rsidRPr="00347160" w:rsidRDefault="00E038BF" w:rsidP="00A47D02">
            <w:pPr>
              <w:pStyle w:val="MacroText"/>
            </w:pPr>
            <w:r w:rsidRPr="00347160">
              <w:t xml:space="preserve">// APDU length 28 bytes, 21 bytes of raw-data carries the </w:t>
            </w:r>
          </w:p>
          <w:p w14:paraId="071AFF8B" w14:textId="77777777" w:rsidR="00E038BF" w:rsidRPr="00347160" w:rsidRDefault="00E038BF" w:rsidP="00A47D02">
            <w:pPr>
              <w:pStyle w:val="MacroText"/>
            </w:pPr>
            <w:r w:rsidRPr="00347160">
              <w:t>// remaining part of data requested.</w:t>
            </w:r>
          </w:p>
        </w:tc>
      </w:tr>
    </w:tbl>
    <w:p w14:paraId="354C73B5" w14:textId="77777777" w:rsidR="002F7A07" w:rsidRDefault="002F7A07" w:rsidP="002F7A07">
      <w:pPr>
        <w:pStyle w:val="NOTE"/>
      </w:pPr>
    </w:p>
    <w:p w14:paraId="50FFA77E" w14:textId="1E759EB4" w:rsidR="00E038BF" w:rsidRPr="00347160" w:rsidRDefault="001767F8" w:rsidP="001A329C">
      <w:pPr>
        <w:pStyle w:val="TABLE-title"/>
      </w:pPr>
      <w:bookmarkStart w:id="7061" w:name="_Toc229223408"/>
      <w:bookmarkStart w:id="7062" w:name="_Toc246861067"/>
      <w:bookmarkStart w:id="7063" w:name="_Toc249289883"/>
      <w:bookmarkStart w:id="7064" w:name="_Toc277948696"/>
      <w:bookmarkStart w:id="7065" w:name="_Toc279397450"/>
      <w:bookmarkStart w:id="7066" w:name="_Toc315426591"/>
      <w:bookmarkStart w:id="7067" w:name="_Toc355266145"/>
      <w:bookmarkStart w:id="7068" w:name="_Toc406428526"/>
      <w:bookmarkStart w:id="7069" w:name="_Toc437856829"/>
      <w:bookmarkStart w:id="7070" w:name="_Toc97127542"/>
      <w:r>
        <w:lastRenderedPageBreak/>
        <w:t>Table F.</w:t>
      </w:r>
      <w:fldSimple w:instr=" SEQ Table_F. \* ARABIC ">
        <w:r w:rsidR="00DC4BE9">
          <w:rPr>
            <w:noProof/>
          </w:rPr>
          <w:t>5</w:t>
        </w:r>
      </w:fldSimple>
      <w:r>
        <w:t xml:space="preserve"> – </w:t>
      </w:r>
      <w:r w:rsidR="00E038BF" w:rsidRPr="00347160">
        <w:t>Example: Reading the value of a list of attributes with block transfer</w:t>
      </w:r>
      <w:bookmarkEnd w:id="7061"/>
      <w:bookmarkEnd w:id="7062"/>
      <w:bookmarkEnd w:id="7063"/>
      <w:bookmarkEnd w:id="7064"/>
      <w:bookmarkEnd w:id="7065"/>
      <w:bookmarkEnd w:id="7066"/>
      <w:bookmarkEnd w:id="7067"/>
      <w:bookmarkEnd w:id="7068"/>
      <w:bookmarkEnd w:id="7069"/>
      <w:bookmarkEnd w:id="7070"/>
    </w:p>
    <w:tbl>
      <w:tblPr>
        <w:tblW w:w="141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87"/>
        <w:gridCol w:w="7086"/>
      </w:tblGrid>
      <w:tr w:rsidR="00E038BF" w:rsidRPr="00347160" w14:paraId="5927BAB8" w14:textId="77777777" w:rsidTr="002F7A07">
        <w:trPr>
          <w:cantSplit/>
          <w:jc w:val="center"/>
        </w:trPr>
        <w:tc>
          <w:tcPr>
            <w:tcW w:w="7087" w:type="dxa"/>
          </w:tcPr>
          <w:p w14:paraId="7AC96436" w14:textId="77777777" w:rsidR="00E038BF" w:rsidRPr="00347160" w:rsidRDefault="00E038BF" w:rsidP="00A47D02">
            <w:pPr>
              <w:pStyle w:val="MacroText"/>
            </w:pPr>
            <w:r w:rsidRPr="00347160">
              <w:t>C003C1</w:t>
            </w:r>
          </w:p>
          <w:p w14:paraId="1B166AD9" w14:textId="77777777" w:rsidR="00E038BF" w:rsidRPr="00347160" w:rsidRDefault="00E038BF" w:rsidP="00A47D02">
            <w:pPr>
              <w:pStyle w:val="MacroText"/>
            </w:pPr>
            <w:r w:rsidRPr="00347160">
              <w:t>02</w:t>
            </w:r>
          </w:p>
          <w:p w14:paraId="460DCACB" w14:textId="77777777" w:rsidR="00E038BF" w:rsidRPr="00347160" w:rsidRDefault="00E038BF" w:rsidP="00A47D02">
            <w:pPr>
              <w:pStyle w:val="MacroText"/>
            </w:pPr>
            <w:r w:rsidRPr="00347160">
              <w:t>00010000800000FF0200</w:t>
            </w:r>
          </w:p>
          <w:p w14:paraId="1A299DEC" w14:textId="77777777" w:rsidR="00E038BF" w:rsidRPr="00347160" w:rsidRDefault="00E038BF" w:rsidP="00A47D02">
            <w:pPr>
              <w:pStyle w:val="MacroText"/>
            </w:pPr>
            <w:r w:rsidRPr="00347160">
              <w:t>00010000800100FF0200</w:t>
            </w:r>
          </w:p>
          <w:p w14:paraId="499C27D9" w14:textId="77777777" w:rsidR="00E038BF" w:rsidRPr="00347160" w:rsidRDefault="00E038BF" w:rsidP="00A47D02">
            <w:pPr>
              <w:pStyle w:val="MacroText"/>
            </w:pPr>
          </w:p>
          <w:p w14:paraId="06B183C1" w14:textId="77777777" w:rsidR="00E038BF" w:rsidRPr="00347160" w:rsidRDefault="00E038BF" w:rsidP="00A47D02">
            <w:pPr>
              <w:pStyle w:val="MacroText"/>
            </w:pPr>
            <w:r w:rsidRPr="00347160">
              <w:t xml:space="preserve">  &lt;GetRequestWithList&gt;</w:t>
            </w:r>
          </w:p>
          <w:p w14:paraId="6318475F" w14:textId="77777777" w:rsidR="00E038BF" w:rsidRPr="00347160" w:rsidRDefault="00E038BF" w:rsidP="00A47D02">
            <w:pPr>
              <w:pStyle w:val="MacroText"/>
            </w:pPr>
            <w:r w:rsidRPr="00347160">
              <w:t xml:space="preserve">    &lt;InvokeIdAndPriority Value="C1" /&gt;</w:t>
            </w:r>
          </w:p>
          <w:p w14:paraId="3576F38F" w14:textId="77777777" w:rsidR="00E038BF" w:rsidRPr="00347160" w:rsidRDefault="00E038BF" w:rsidP="00A47D02">
            <w:pPr>
              <w:pStyle w:val="MacroText"/>
            </w:pPr>
            <w:r w:rsidRPr="00347160">
              <w:t xml:space="preserve">    &lt;AttributeDescriptorList Qty="0002" &gt;</w:t>
            </w:r>
          </w:p>
          <w:p w14:paraId="2F6A8BF1" w14:textId="77777777" w:rsidR="00E038BF" w:rsidRPr="00347160" w:rsidRDefault="00E038BF" w:rsidP="00A47D02">
            <w:pPr>
              <w:pStyle w:val="MacroText"/>
            </w:pPr>
            <w:r w:rsidRPr="00347160">
              <w:t xml:space="preserve">      &lt;_AttributeDescriptorWithSelection&gt;</w:t>
            </w:r>
          </w:p>
          <w:p w14:paraId="258771F9" w14:textId="77777777" w:rsidR="00E038BF" w:rsidRPr="00347160" w:rsidRDefault="00E038BF" w:rsidP="00A47D02">
            <w:pPr>
              <w:pStyle w:val="MacroText"/>
            </w:pPr>
            <w:r w:rsidRPr="00347160">
              <w:t xml:space="preserve">        &lt;AttributeDescriptor&gt;</w:t>
            </w:r>
          </w:p>
          <w:p w14:paraId="582C13A1" w14:textId="77777777" w:rsidR="00E038BF" w:rsidRPr="00347160" w:rsidRDefault="00E038BF" w:rsidP="00A47D02">
            <w:pPr>
              <w:pStyle w:val="MacroText"/>
            </w:pPr>
            <w:r w:rsidRPr="00347160">
              <w:t xml:space="preserve">          &lt;ClassId Value="0001" /&gt;</w:t>
            </w:r>
          </w:p>
          <w:p w14:paraId="2DF9EDD7" w14:textId="77777777" w:rsidR="00E038BF" w:rsidRPr="00347160" w:rsidRDefault="00E038BF" w:rsidP="00A47D02">
            <w:pPr>
              <w:pStyle w:val="MacroText"/>
            </w:pPr>
            <w:r w:rsidRPr="00347160">
              <w:t xml:space="preserve">          &lt;InstanceId Value="0000800000FF" /&gt;</w:t>
            </w:r>
          </w:p>
          <w:p w14:paraId="68262F97" w14:textId="77777777" w:rsidR="00E038BF" w:rsidRPr="00347160" w:rsidRDefault="00E038BF" w:rsidP="00A47D02">
            <w:pPr>
              <w:pStyle w:val="MacroText"/>
            </w:pPr>
            <w:r w:rsidRPr="00347160">
              <w:t xml:space="preserve">          &lt;AttributeId Value="02" /&gt;</w:t>
            </w:r>
          </w:p>
          <w:p w14:paraId="1BFC8F92" w14:textId="77777777" w:rsidR="00E038BF" w:rsidRPr="00347160" w:rsidRDefault="00E038BF" w:rsidP="00A47D02">
            <w:pPr>
              <w:pStyle w:val="MacroText"/>
            </w:pPr>
            <w:r w:rsidRPr="00347160">
              <w:t xml:space="preserve">        &lt;/AttributeDescriptor&gt;</w:t>
            </w:r>
          </w:p>
          <w:p w14:paraId="431C941A" w14:textId="77777777" w:rsidR="00E038BF" w:rsidRPr="00347160" w:rsidRDefault="00E038BF" w:rsidP="00A47D02">
            <w:pPr>
              <w:pStyle w:val="MacroText"/>
            </w:pPr>
            <w:r w:rsidRPr="00347160">
              <w:t xml:space="preserve">      &lt;/_AttributeDescriptorWithSelection&gt;</w:t>
            </w:r>
          </w:p>
          <w:p w14:paraId="3A6A8EE6" w14:textId="77777777" w:rsidR="00E038BF" w:rsidRPr="00347160" w:rsidRDefault="00E038BF" w:rsidP="00A47D02">
            <w:pPr>
              <w:pStyle w:val="MacroText"/>
            </w:pPr>
            <w:r w:rsidRPr="00347160">
              <w:t xml:space="preserve">      &lt;_AttributeDescriptorWithSelection&gt;</w:t>
            </w:r>
          </w:p>
          <w:p w14:paraId="24F8E526" w14:textId="77777777" w:rsidR="00E038BF" w:rsidRPr="00347160" w:rsidRDefault="00E038BF" w:rsidP="00A47D02">
            <w:pPr>
              <w:pStyle w:val="MacroText"/>
            </w:pPr>
            <w:r w:rsidRPr="00347160">
              <w:t xml:space="preserve">        &lt;AttributeDescriptor&gt;</w:t>
            </w:r>
          </w:p>
          <w:p w14:paraId="7B7BA33D" w14:textId="77777777" w:rsidR="00E038BF" w:rsidRPr="00347160" w:rsidRDefault="00E038BF" w:rsidP="00A47D02">
            <w:pPr>
              <w:pStyle w:val="MacroText"/>
            </w:pPr>
            <w:r w:rsidRPr="00347160">
              <w:t xml:space="preserve">          &lt;ClassId Value="0001" /&gt;</w:t>
            </w:r>
          </w:p>
          <w:p w14:paraId="51326374" w14:textId="77777777" w:rsidR="00E038BF" w:rsidRPr="00347160" w:rsidRDefault="00E038BF" w:rsidP="00A47D02">
            <w:pPr>
              <w:pStyle w:val="MacroText"/>
            </w:pPr>
            <w:r w:rsidRPr="00347160">
              <w:t xml:space="preserve">          &lt;InstanceId Value="0000800100FF" /&gt;</w:t>
            </w:r>
          </w:p>
          <w:p w14:paraId="151E4291" w14:textId="77777777" w:rsidR="00E038BF" w:rsidRPr="00347160" w:rsidRDefault="00E038BF" w:rsidP="00A47D02">
            <w:pPr>
              <w:pStyle w:val="MacroText"/>
            </w:pPr>
            <w:r w:rsidRPr="00347160">
              <w:t xml:space="preserve">          &lt;AttributeId Value="02" /&gt;</w:t>
            </w:r>
          </w:p>
          <w:p w14:paraId="44EC7DF5" w14:textId="77777777" w:rsidR="00E038BF" w:rsidRPr="00347160" w:rsidRDefault="00E038BF" w:rsidP="00A47D02">
            <w:pPr>
              <w:pStyle w:val="MacroText"/>
            </w:pPr>
            <w:r w:rsidRPr="00347160">
              <w:t xml:space="preserve">        &lt;/AttributeDescriptor&gt;</w:t>
            </w:r>
          </w:p>
          <w:p w14:paraId="3FA8EC35" w14:textId="77777777" w:rsidR="00E038BF" w:rsidRPr="00347160" w:rsidRDefault="00E038BF" w:rsidP="00A47D02">
            <w:pPr>
              <w:pStyle w:val="MacroText"/>
            </w:pPr>
            <w:r w:rsidRPr="00347160">
              <w:t xml:space="preserve">      &lt;/_AttributeDescriptorWithSelection&gt;</w:t>
            </w:r>
          </w:p>
          <w:p w14:paraId="4E7A7CAD" w14:textId="77777777" w:rsidR="00E038BF" w:rsidRPr="00347160" w:rsidRDefault="00E038BF" w:rsidP="00A47D02">
            <w:pPr>
              <w:pStyle w:val="MacroText"/>
            </w:pPr>
            <w:r w:rsidRPr="00347160">
              <w:t xml:space="preserve">    &lt;/AttributeDescriptorList&gt;</w:t>
            </w:r>
          </w:p>
          <w:p w14:paraId="4C0DE75E" w14:textId="77777777" w:rsidR="00E038BF" w:rsidRPr="00347160" w:rsidRDefault="00E038BF" w:rsidP="00A47D02">
            <w:pPr>
              <w:pStyle w:val="MacroText"/>
            </w:pPr>
            <w:r w:rsidRPr="00347160">
              <w:t xml:space="preserve">  &lt;/GetRequestWithList&gt;</w:t>
            </w:r>
          </w:p>
          <w:p w14:paraId="4C71D7EA" w14:textId="77777777" w:rsidR="00E038BF" w:rsidRPr="00347160" w:rsidRDefault="00E038BF" w:rsidP="00A47D02">
            <w:pPr>
              <w:pStyle w:val="MacroText"/>
            </w:pPr>
            <w:r w:rsidRPr="00347160">
              <w:t>&lt;/GetRequest&gt;</w:t>
            </w:r>
          </w:p>
        </w:tc>
        <w:tc>
          <w:tcPr>
            <w:tcW w:w="7086" w:type="dxa"/>
          </w:tcPr>
          <w:p w14:paraId="467512E2" w14:textId="77777777" w:rsidR="00E038BF" w:rsidRPr="00347160" w:rsidRDefault="00E038BF" w:rsidP="00A47D02">
            <w:pPr>
              <w:pStyle w:val="MacroText"/>
            </w:pPr>
            <w:r w:rsidRPr="00347160">
              <w:t>0502</w:t>
            </w:r>
          </w:p>
          <w:p w14:paraId="14625101" w14:textId="77777777" w:rsidR="00E038BF" w:rsidRPr="00347160" w:rsidRDefault="00E038BF" w:rsidP="00A47D02">
            <w:pPr>
              <w:pStyle w:val="MacroText"/>
            </w:pPr>
            <w:r w:rsidRPr="00347160">
              <w:t>020100</w:t>
            </w:r>
          </w:p>
          <w:p w14:paraId="1ACA523B" w14:textId="77777777" w:rsidR="00E038BF" w:rsidRPr="00347160" w:rsidRDefault="00E038BF" w:rsidP="00A47D02">
            <w:pPr>
              <w:pStyle w:val="MacroText"/>
            </w:pPr>
            <w:r w:rsidRPr="00347160">
              <w:t>020110</w:t>
            </w:r>
          </w:p>
          <w:p w14:paraId="5EC1641E" w14:textId="77777777" w:rsidR="00E038BF" w:rsidRPr="00347160" w:rsidRDefault="00E038BF" w:rsidP="00A47D02">
            <w:pPr>
              <w:pStyle w:val="MacroText"/>
            </w:pPr>
          </w:p>
          <w:p w14:paraId="3C2AC610" w14:textId="77777777" w:rsidR="00E038BF" w:rsidRPr="00347160" w:rsidRDefault="00E038BF" w:rsidP="00A47D02">
            <w:pPr>
              <w:pStyle w:val="MacroText"/>
            </w:pPr>
            <w:r w:rsidRPr="00347160">
              <w:t>&lt;ReadRequest Qty="0002" &gt;</w:t>
            </w:r>
          </w:p>
          <w:p w14:paraId="4FFD349F" w14:textId="77777777" w:rsidR="00E038BF" w:rsidRPr="00347160" w:rsidRDefault="00E038BF" w:rsidP="00A47D02">
            <w:pPr>
              <w:pStyle w:val="MacroText"/>
            </w:pPr>
            <w:r w:rsidRPr="00347160">
              <w:t xml:space="preserve">  &lt;VariableName Value="0100" /&gt;</w:t>
            </w:r>
          </w:p>
          <w:p w14:paraId="3FD88550" w14:textId="77777777" w:rsidR="00E038BF" w:rsidRPr="00347160" w:rsidRDefault="00E038BF" w:rsidP="00A47D02">
            <w:pPr>
              <w:pStyle w:val="MacroText"/>
            </w:pPr>
            <w:r w:rsidRPr="00347160">
              <w:t xml:space="preserve">  &lt;VariableName Value="0110" /&gt;</w:t>
            </w:r>
          </w:p>
          <w:p w14:paraId="707F27D3" w14:textId="77777777" w:rsidR="00E038BF" w:rsidRPr="00347160" w:rsidRDefault="00E038BF" w:rsidP="00A47D02">
            <w:pPr>
              <w:pStyle w:val="MacroText"/>
            </w:pPr>
            <w:r w:rsidRPr="00347160">
              <w:t>&lt;/ReadRequest&gt;</w:t>
            </w:r>
          </w:p>
        </w:tc>
      </w:tr>
      <w:tr w:rsidR="00E038BF" w:rsidRPr="00347160" w14:paraId="436922D5" w14:textId="77777777" w:rsidTr="002F7A07">
        <w:trPr>
          <w:cantSplit/>
          <w:jc w:val="center"/>
        </w:trPr>
        <w:tc>
          <w:tcPr>
            <w:tcW w:w="7087" w:type="dxa"/>
          </w:tcPr>
          <w:p w14:paraId="6433026D" w14:textId="77777777" w:rsidR="00E038BF" w:rsidRPr="00347160" w:rsidRDefault="00E038BF" w:rsidP="00A47D02">
            <w:pPr>
              <w:pStyle w:val="MacroText"/>
            </w:pPr>
            <w:r w:rsidRPr="00347160">
              <w:lastRenderedPageBreak/>
              <w:t>C402C1</w:t>
            </w:r>
          </w:p>
          <w:p w14:paraId="13F10AC8" w14:textId="77777777" w:rsidR="00E038BF" w:rsidRPr="00347160" w:rsidRDefault="00E038BF" w:rsidP="00A47D02">
            <w:pPr>
              <w:pStyle w:val="MacroText"/>
            </w:pPr>
            <w:r w:rsidRPr="00347160">
              <w:t>00</w:t>
            </w:r>
          </w:p>
          <w:p w14:paraId="213765D0" w14:textId="77777777" w:rsidR="00E038BF" w:rsidRPr="00347160" w:rsidRDefault="00E038BF" w:rsidP="00A47D02">
            <w:pPr>
              <w:pStyle w:val="MacroText"/>
            </w:pPr>
            <w:r w:rsidRPr="00347160">
              <w:t>00000001</w:t>
            </w:r>
          </w:p>
          <w:p w14:paraId="65499728" w14:textId="77777777" w:rsidR="00E038BF" w:rsidRPr="00347160" w:rsidRDefault="00E038BF" w:rsidP="00A47D02">
            <w:pPr>
              <w:pStyle w:val="MacroText"/>
            </w:pPr>
            <w:r w:rsidRPr="00347160">
              <w:t>00</w:t>
            </w:r>
          </w:p>
          <w:p w14:paraId="5338B505" w14:textId="77777777" w:rsidR="00E038BF" w:rsidRPr="00347160" w:rsidRDefault="00E038BF" w:rsidP="00A47D02">
            <w:pPr>
              <w:pStyle w:val="MacroText"/>
            </w:pPr>
            <w:r w:rsidRPr="00347160">
              <w:t>1E</w:t>
            </w:r>
          </w:p>
          <w:p w14:paraId="41855257" w14:textId="77777777" w:rsidR="00E038BF" w:rsidRPr="00347160" w:rsidRDefault="00E038BF" w:rsidP="00A47D02">
            <w:pPr>
              <w:pStyle w:val="MacroText"/>
            </w:pPr>
            <w:r w:rsidRPr="00347160">
              <w:t>02000932010203040506070809101112</w:t>
            </w:r>
          </w:p>
          <w:p w14:paraId="32B49F0F" w14:textId="77777777" w:rsidR="00E038BF" w:rsidRPr="00347160" w:rsidRDefault="00E038BF" w:rsidP="00A47D02">
            <w:pPr>
              <w:pStyle w:val="MacroText"/>
            </w:pPr>
            <w:r w:rsidRPr="00347160">
              <w:t>1314151617181920212223242526</w:t>
            </w:r>
          </w:p>
          <w:p w14:paraId="5646D8EA" w14:textId="77777777" w:rsidR="00E038BF" w:rsidRPr="00347160" w:rsidRDefault="00E038BF" w:rsidP="00A47D02">
            <w:pPr>
              <w:pStyle w:val="MacroText"/>
            </w:pPr>
          </w:p>
          <w:p w14:paraId="76FC7A5F" w14:textId="77777777" w:rsidR="00E038BF" w:rsidRPr="00347160" w:rsidRDefault="00E038BF" w:rsidP="00A47D02">
            <w:pPr>
              <w:pStyle w:val="MacroText"/>
            </w:pPr>
            <w:r w:rsidRPr="00347160">
              <w:t>&lt;GetResponse&gt;</w:t>
            </w:r>
          </w:p>
          <w:p w14:paraId="4EEF87E5" w14:textId="77777777" w:rsidR="00E038BF" w:rsidRPr="00347160" w:rsidRDefault="00E038BF" w:rsidP="00A47D02">
            <w:pPr>
              <w:pStyle w:val="MacroText"/>
            </w:pPr>
            <w:r w:rsidRPr="00347160">
              <w:t xml:space="preserve">  &lt;GetResponsewithDataBlock&gt;</w:t>
            </w:r>
          </w:p>
          <w:p w14:paraId="563D3FEC" w14:textId="77777777" w:rsidR="00E038BF" w:rsidRPr="00347160" w:rsidRDefault="00E038BF" w:rsidP="00A47D02">
            <w:pPr>
              <w:pStyle w:val="MacroText"/>
            </w:pPr>
            <w:r w:rsidRPr="00347160">
              <w:t xml:space="preserve">    &lt;InvokeIdAndPriority Value="C1" /&gt;</w:t>
            </w:r>
          </w:p>
          <w:p w14:paraId="06CA1183" w14:textId="77777777" w:rsidR="00E038BF" w:rsidRPr="00347160" w:rsidRDefault="00E038BF" w:rsidP="00A47D02">
            <w:pPr>
              <w:pStyle w:val="MacroText"/>
            </w:pPr>
            <w:r w:rsidRPr="00347160">
              <w:t xml:space="preserve">    &lt;Result&gt;</w:t>
            </w:r>
          </w:p>
          <w:p w14:paraId="110E7ABA" w14:textId="77777777" w:rsidR="00E038BF" w:rsidRPr="00347160" w:rsidRDefault="00E038BF" w:rsidP="00A47D02">
            <w:pPr>
              <w:pStyle w:val="MacroText"/>
            </w:pPr>
            <w:r w:rsidRPr="00347160">
              <w:t xml:space="preserve">      &lt;LastBlock Value="00" /&gt;</w:t>
            </w:r>
          </w:p>
          <w:p w14:paraId="7386E485" w14:textId="77777777" w:rsidR="00E038BF" w:rsidRPr="00347160" w:rsidRDefault="00E038BF" w:rsidP="00A47D02">
            <w:pPr>
              <w:pStyle w:val="MacroText"/>
            </w:pPr>
            <w:r w:rsidRPr="00347160">
              <w:t xml:space="preserve">      &lt;BlockNumber Value="00000001" /&gt;</w:t>
            </w:r>
          </w:p>
          <w:p w14:paraId="18F9AFF0" w14:textId="77777777" w:rsidR="00E038BF" w:rsidRPr="00347160" w:rsidRDefault="00E038BF" w:rsidP="00A47D02">
            <w:pPr>
              <w:pStyle w:val="MacroText"/>
            </w:pPr>
            <w:r w:rsidRPr="00347160">
              <w:t xml:space="preserve">      &lt;Result&gt;</w:t>
            </w:r>
          </w:p>
          <w:p w14:paraId="3DDF5A23" w14:textId="77777777" w:rsidR="00E038BF" w:rsidRPr="00347160" w:rsidRDefault="00E038BF" w:rsidP="00A47D02">
            <w:pPr>
              <w:pStyle w:val="MacroText"/>
            </w:pPr>
            <w:r w:rsidRPr="00347160">
              <w:t xml:space="preserve">        &lt;RawData Value="02000932010203040506070809101112</w:t>
            </w:r>
          </w:p>
          <w:p w14:paraId="3C91C349" w14:textId="77777777" w:rsidR="00E038BF" w:rsidRPr="00347160" w:rsidRDefault="00E038BF" w:rsidP="00A47D02">
            <w:pPr>
              <w:pStyle w:val="MacroText"/>
            </w:pPr>
            <w:r w:rsidRPr="00347160">
              <w:t xml:space="preserve">                        1314151617181920212223242526" /&gt;</w:t>
            </w:r>
          </w:p>
          <w:p w14:paraId="3EFDA7CE" w14:textId="77777777" w:rsidR="00E038BF" w:rsidRPr="00347160" w:rsidRDefault="00E038BF" w:rsidP="00A47D02">
            <w:pPr>
              <w:pStyle w:val="MacroText"/>
            </w:pPr>
            <w:r w:rsidRPr="00347160">
              <w:t xml:space="preserve">      &lt;/Result&gt;</w:t>
            </w:r>
          </w:p>
          <w:p w14:paraId="241B4CF9" w14:textId="77777777" w:rsidR="00E038BF" w:rsidRPr="00347160" w:rsidRDefault="00E038BF" w:rsidP="00A47D02">
            <w:pPr>
              <w:pStyle w:val="MacroText"/>
            </w:pPr>
            <w:r w:rsidRPr="00347160">
              <w:t xml:space="preserve">    &lt;/Result&gt;</w:t>
            </w:r>
          </w:p>
          <w:p w14:paraId="4664BCB5" w14:textId="77777777" w:rsidR="00E038BF" w:rsidRPr="00347160" w:rsidRDefault="00E038BF" w:rsidP="00A47D02">
            <w:pPr>
              <w:pStyle w:val="MacroText"/>
            </w:pPr>
            <w:r w:rsidRPr="00347160">
              <w:t xml:space="preserve">  &lt;/GetResponsewithDataBlock&gt;</w:t>
            </w:r>
          </w:p>
          <w:p w14:paraId="21A833D6" w14:textId="77777777" w:rsidR="00E038BF" w:rsidRPr="00347160" w:rsidRDefault="00E038BF" w:rsidP="00A47D02">
            <w:pPr>
              <w:pStyle w:val="MacroText"/>
            </w:pPr>
            <w:r w:rsidRPr="00347160">
              <w:t>&lt;/GetResponse&gt;</w:t>
            </w:r>
          </w:p>
          <w:p w14:paraId="4CD9688A" w14:textId="77777777" w:rsidR="00E038BF" w:rsidRPr="00347160" w:rsidRDefault="00E038BF" w:rsidP="00A47D02">
            <w:pPr>
              <w:pStyle w:val="MacroText"/>
            </w:pPr>
          </w:p>
          <w:p w14:paraId="4B8C6121" w14:textId="77777777" w:rsidR="00E038BF" w:rsidRPr="00347160" w:rsidRDefault="00E038BF" w:rsidP="00A47D02">
            <w:pPr>
              <w:pStyle w:val="MacroText"/>
            </w:pPr>
            <w:r w:rsidRPr="00347160">
              <w:t xml:space="preserve">// 30 bytes of raw-data contains the number of results and part </w:t>
            </w:r>
          </w:p>
          <w:p w14:paraId="63771783" w14:textId="77777777" w:rsidR="00E038BF" w:rsidRPr="00347160" w:rsidRDefault="00E038BF" w:rsidP="00A47D02">
            <w:pPr>
              <w:pStyle w:val="MacroText"/>
            </w:pPr>
            <w:r w:rsidRPr="00347160">
              <w:t xml:space="preserve">// of the data. The first one is success, octet-string of 32 </w:t>
            </w:r>
          </w:p>
          <w:p w14:paraId="6ACDE556" w14:textId="77777777" w:rsidR="00E038BF" w:rsidRPr="00347160" w:rsidRDefault="00E038BF" w:rsidP="00A47D02">
            <w:pPr>
              <w:pStyle w:val="MacroText"/>
            </w:pPr>
            <w:r w:rsidRPr="00347160">
              <w:t>// elements; the first 26 bytes fit in.</w:t>
            </w:r>
          </w:p>
        </w:tc>
        <w:tc>
          <w:tcPr>
            <w:tcW w:w="7086" w:type="dxa"/>
          </w:tcPr>
          <w:p w14:paraId="77E411E5" w14:textId="77777777" w:rsidR="00E038BF" w:rsidRPr="00347160" w:rsidRDefault="00E038BF" w:rsidP="00A47D02">
            <w:pPr>
              <w:pStyle w:val="MacroText"/>
            </w:pPr>
            <w:r w:rsidRPr="00347160">
              <w:t>0C01</w:t>
            </w:r>
          </w:p>
          <w:p w14:paraId="038F6F90" w14:textId="77777777" w:rsidR="00E038BF" w:rsidRPr="00347160" w:rsidRDefault="00E038BF" w:rsidP="00A47D02">
            <w:pPr>
              <w:pStyle w:val="MacroText"/>
            </w:pPr>
            <w:r w:rsidRPr="00347160">
              <w:t>02</w:t>
            </w:r>
          </w:p>
          <w:p w14:paraId="30B7940C" w14:textId="77777777" w:rsidR="00E038BF" w:rsidRPr="00347160" w:rsidRDefault="00E038BF" w:rsidP="00A47D02">
            <w:pPr>
              <w:pStyle w:val="MacroText"/>
            </w:pPr>
            <w:r w:rsidRPr="00347160">
              <w:t>00</w:t>
            </w:r>
          </w:p>
          <w:p w14:paraId="0DB754B3" w14:textId="77777777" w:rsidR="00E038BF" w:rsidRPr="00347160" w:rsidRDefault="00E038BF" w:rsidP="00A47D02">
            <w:pPr>
              <w:pStyle w:val="MacroText"/>
            </w:pPr>
            <w:r w:rsidRPr="00347160">
              <w:t>0001</w:t>
            </w:r>
          </w:p>
          <w:p w14:paraId="4D38FD51" w14:textId="77777777" w:rsidR="00E038BF" w:rsidRPr="00347160" w:rsidRDefault="00E038BF" w:rsidP="00A47D02">
            <w:pPr>
              <w:pStyle w:val="MacroText"/>
            </w:pPr>
            <w:r w:rsidRPr="00347160">
              <w:t>21</w:t>
            </w:r>
          </w:p>
          <w:p w14:paraId="1E5ADF4D" w14:textId="77777777" w:rsidR="00E038BF" w:rsidRPr="00347160" w:rsidRDefault="00E038BF" w:rsidP="00A47D02">
            <w:pPr>
              <w:pStyle w:val="MacroText"/>
            </w:pPr>
            <w:r w:rsidRPr="00347160">
              <w:t>02000932010203040506070809101112</w:t>
            </w:r>
          </w:p>
          <w:p w14:paraId="1F353C68" w14:textId="77777777" w:rsidR="00E038BF" w:rsidRPr="00347160" w:rsidRDefault="00E038BF" w:rsidP="00A47D02">
            <w:pPr>
              <w:pStyle w:val="MacroText"/>
            </w:pPr>
            <w:r w:rsidRPr="00347160">
              <w:t>13141516171819202122232425262728</w:t>
            </w:r>
          </w:p>
          <w:p w14:paraId="585B146E" w14:textId="77777777" w:rsidR="00E038BF" w:rsidRPr="00347160" w:rsidRDefault="00E038BF" w:rsidP="00A47D02">
            <w:pPr>
              <w:pStyle w:val="MacroText"/>
            </w:pPr>
            <w:r w:rsidRPr="00347160">
              <w:t>29</w:t>
            </w:r>
          </w:p>
          <w:p w14:paraId="392BB812" w14:textId="77777777" w:rsidR="00E038BF" w:rsidRPr="00347160" w:rsidRDefault="00E038BF" w:rsidP="00A47D02">
            <w:pPr>
              <w:pStyle w:val="MacroText"/>
            </w:pPr>
          </w:p>
          <w:p w14:paraId="5D416AE5" w14:textId="77777777" w:rsidR="00E038BF" w:rsidRPr="00347160" w:rsidRDefault="00E038BF" w:rsidP="00A47D02">
            <w:pPr>
              <w:pStyle w:val="MacroText"/>
            </w:pPr>
            <w:r w:rsidRPr="00347160">
              <w:t>&lt;ReadResponse Qty="0001" &gt;</w:t>
            </w:r>
          </w:p>
          <w:p w14:paraId="31AEC3A9" w14:textId="77777777" w:rsidR="00E038BF" w:rsidRPr="00347160" w:rsidRDefault="00E038BF" w:rsidP="00A47D02">
            <w:pPr>
              <w:pStyle w:val="MacroText"/>
            </w:pPr>
            <w:r w:rsidRPr="00347160">
              <w:t xml:space="preserve">  &lt;DataBlockResult&gt;</w:t>
            </w:r>
          </w:p>
          <w:p w14:paraId="1894F686" w14:textId="77777777" w:rsidR="00E038BF" w:rsidRPr="00347160" w:rsidRDefault="00E038BF" w:rsidP="00A47D02">
            <w:pPr>
              <w:pStyle w:val="MacroText"/>
            </w:pPr>
            <w:r w:rsidRPr="00347160">
              <w:t xml:space="preserve">    &lt;LastBlock Value="00" /&gt;</w:t>
            </w:r>
          </w:p>
          <w:p w14:paraId="25C23B23" w14:textId="77777777" w:rsidR="00E038BF" w:rsidRPr="00347160" w:rsidRDefault="00E038BF" w:rsidP="00A47D02">
            <w:pPr>
              <w:pStyle w:val="MacroText"/>
            </w:pPr>
            <w:r w:rsidRPr="00347160">
              <w:t xml:space="preserve">    &lt;BlockNumber Value="0001" /&gt;</w:t>
            </w:r>
          </w:p>
          <w:p w14:paraId="276379FE" w14:textId="77777777" w:rsidR="00E038BF" w:rsidRPr="00347160" w:rsidRDefault="00E038BF" w:rsidP="00A47D02">
            <w:pPr>
              <w:pStyle w:val="MacroText"/>
            </w:pPr>
            <w:r w:rsidRPr="00347160">
              <w:t xml:space="preserve">    &lt;RawData Value="02000932010203040506070809101112</w:t>
            </w:r>
          </w:p>
          <w:p w14:paraId="2E4BDBAB" w14:textId="77777777" w:rsidR="00E038BF" w:rsidRPr="00347160" w:rsidRDefault="00E038BF" w:rsidP="00A47D02">
            <w:pPr>
              <w:pStyle w:val="MacroText"/>
            </w:pPr>
            <w:r w:rsidRPr="00347160">
              <w:t xml:space="preserve">                    13141516171819202122232425262728</w:t>
            </w:r>
          </w:p>
          <w:p w14:paraId="2F36F328" w14:textId="77777777" w:rsidR="00E038BF" w:rsidRPr="00347160" w:rsidRDefault="00E038BF" w:rsidP="00A47D02">
            <w:pPr>
              <w:pStyle w:val="MacroText"/>
            </w:pPr>
            <w:r w:rsidRPr="00347160">
              <w:t xml:space="preserve">                    29" /&gt;</w:t>
            </w:r>
          </w:p>
          <w:p w14:paraId="6A1B1CAC" w14:textId="77777777" w:rsidR="00E038BF" w:rsidRPr="00347160" w:rsidRDefault="00E038BF" w:rsidP="00A47D02">
            <w:pPr>
              <w:pStyle w:val="MacroText"/>
            </w:pPr>
            <w:r w:rsidRPr="00347160">
              <w:t xml:space="preserve">  &lt;/DataBlockResult&gt;</w:t>
            </w:r>
          </w:p>
          <w:p w14:paraId="2D27D5D7" w14:textId="77777777" w:rsidR="00E038BF" w:rsidRPr="00347160" w:rsidRDefault="00E038BF" w:rsidP="00A47D02">
            <w:pPr>
              <w:pStyle w:val="MacroText"/>
            </w:pPr>
            <w:r w:rsidRPr="00347160">
              <w:t>&lt;/ReadResponse&gt;</w:t>
            </w:r>
          </w:p>
          <w:p w14:paraId="6C436D66" w14:textId="77777777" w:rsidR="00E038BF" w:rsidRPr="00347160" w:rsidRDefault="00E038BF" w:rsidP="00A47D02">
            <w:pPr>
              <w:pStyle w:val="MacroText"/>
            </w:pPr>
          </w:p>
          <w:p w14:paraId="71C8C927" w14:textId="77777777" w:rsidR="00E038BF" w:rsidRPr="00347160" w:rsidRDefault="00E038BF" w:rsidP="00A47D02">
            <w:pPr>
              <w:pStyle w:val="MacroText"/>
            </w:pPr>
            <w:r w:rsidRPr="00347160">
              <w:t xml:space="preserve">// 33 bytes of raw-data contains the number of results and part </w:t>
            </w:r>
          </w:p>
          <w:p w14:paraId="3ED9DAF9" w14:textId="77777777" w:rsidR="00E038BF" w:rsidRPr="00347160" w:rsidRDefault="00E038BF" w:rsidP="00A47D02">
            <w:pPr>
              <w:pStyle w:val="MacroText"/>
            </w:pPr>
            <w:r w:rsidRPr="00347160">
              <w:t xml:space="preserve">// of the data. The first one is success, octet-string of 32 </w:t>
            </w:r>
          </w:p>
          <w:p w14:paraId="46B25B66" w14:textId="77777777" w:rsidR="00E038BF" w:rsidRPr="00347160" w:rsidRDefault="00E038BF" w:rsidP="00A47D02">
            <w:pPr>
              <w:pStyle w:val="MacroText"/>
              <w:rPr>
                <w:b/>
                <w:bCs/>
              </w:rPr>
            </w:pPr>
            <w:r w:rsidRPr="00347160">
              <w:t>// elements; the first 29 bytes fit in.</w:t>
            </w:r>
          </w:p>
        </w:tc>
      </w:tr>
      <w:tr w:rsidR="00E038BF" w:rsidRPr="00347160" w14:paraId="64E53246" w14:textId="77777777" w:rsidTr="002F7A07">
        <w:trPr>
          <w:cantSplit/>
          <w:jc w:val="center"/>
        </w:trPr>
        <w:tc>
          <w:tcPr>
            <w:tcW w:w="7087" w:type="dxa"/>
          </w:tcPr>
          <w:p w14:paraId="336A29DC" w14:textId="77777777" w:rsidR="00E038BF" w:rsidRPr="00347160" w:rsidRDefault="00E038BF" w:rsidP="00A47D02">
            <w:pPr>
              <w:pStyle w:val="MacroText"/>
            </w:pPr>
            <w:r w:rsidRPr="00347160">
              <w:t>C002C1</w:t>
            </w:r>
          </w:p>
          <w:p w14:paraId="0AD4A6A8" w14:textId="77777777" w:rsidR="00E038BF" w:rsidRPr="00347160" w:rsidRDefault="00E038BF" w:rsidP="00A47D02">
            <w:pPr>
              <w:pStyle w:val="MacroText"/>
            </w:pPr>
            <w:r w:rsidRPr="00347160">
              <w:t>00000001</w:t>
            </w:r>
          </w:p>
          <w:p w14:paraId="1B0A2452" w14:textId="77777777" w:rsidR="00E038BF" w:rsidRPr="00347160" w:rsidRDefault="00E038BF" w:rsidP="00A47D02">
            <w:pPr>
              <w:pStyle w:val="MacroText"/>
            </w:pPr>
          </w:p>
          <w:p w14:paraId="6F20147C" w14:textId="77777777" w:rsidR="00E038BF" w:rsidRPr="00347160" w:rsidRDefault="00E038BF" w:rsidP="00A47D02">
            <w:pPr>
              <w:pStyle w:val="MacroText"/>
            </w:pPr>
            <w:r w:rsidRPr="00347160">
              <w:t>&lt;GetRequest&gt;</w:t>
            </w:r>
          </w:p>
          <w:p w14:paraId="3CBEC9D1" w14:textId="77777777" w:rsidR="00E038BF" w:rsidRPr="00347160" w:rsidRDefault="00E038BF" w:rsidP="00A47D02">
            <w:pPr>
              <w:pStyle w:val="MacroText"/>
            </w:pPr>
            <w:r w:rsidRPr="00347160">
              <w:t xml:space="preserve">  &lt;GetRequestForNextDataBlock&gt;</w:t>
            </w:r>
          </w:p>
          <w:p w14:paraId="7E5118A2" w14:textId="77777777" w:rsidR="00E038BF" w:rsidRPr="00347160" w:rsidRDefault="00E038BF" w:rsidP="00A47D02">
            <w:pPr>
              <w:pStyle w:val="MacroText"/>
            </w:pPr>
            <w:r w:rsidRPr="00347160">
              <w:t xml:space="preserve">    &lt;InvokeIdAndPriority Value="C1" /&gt;</w:t>
            </w:r>
          </w:p>
          <w:p w14:paraId="082B0A86" w14:textId="77777777" w:rsidR="00E038BF" w:rsidRPr="00347160" w:rsidRDefault="00E038BF" w:rsidP="00A47D02">
            <w:pPr>
              <w:pStyle w:val="MacroText"/>
            </w:pPr>
            <w:r w:rsidRPr="00347160">
              <w:t xml:space="preserve">    &lt;BlockNumber Value="00000001" /&gt;</w:t>
            </w:r>
          </w:p>
          <w:p w14:paraId="763F59F8" w14:textId="77777777" w:rsidR="00E038BF" w:rsidRPr="00347160" w:rsidRDefault="00E038BF" w:rsidP="00A47D02">
            <w:pPr>
              <w:pStyle w:val="MacroText"/>
            </w:pPr>
            <w:r w:rsidRPr="00347160">
              <w:t xml:space="preserve">  &lt;/GetRequestForNextDataBlock&gt;</w:t>
            </w:r>
          </w:p>
          <w:p w14:paraId="776B6E22" w14:textId="77777777" w:rsidR="00E038BF" w:rsidRPr="00347160" w:rsidRDefault="00E038BF" w:rsidP="00A47D02">
            <w:pPr>
              <w:pStyle w:val="MacroText"/>
            </w:pPr>
            <w:r w:rsidRPr="00347160">
              <w:t>&lt;/GetRequest&gt;</w:t>
            </w:r>
          </w:p>
        </w:tc>
        <w:tc>
          <w:tcPr>
            <w:tcW w:w="7086" w:type="dxa"/>
          </w:tcPr>
          <w:p w14:paraId="6F6D160B" w14:textId="77777777" w:rsidR="00E038BF" w:rsidRPr="00347160" w:rsidRDefault="00E038BF" w:rsidP="00A47D02">
            <w:pPr>
              <w:pStyle w:val="MacroText"/>
            </w:pPr>
            <w:r w:rsidRPr="00347160">
              <w:t>0501</w:t>
            </w:r>
          </w:p>
          <w:p w14:paraId="46F3A266" w14:textId="77777777" w:rsidR="00E038BF" w:rsidRPr="00347160" w:rsidRDefault="00E038BF" w:rsidP="00A47D02">
            <w:pPr>
              <w:pStyle w:val="MacroText"/>
            </w:pPr>
            <w:r w:rsidRPr="00347160">
              <w:t>05</w:t>
            </w:r>
          </w:p>
          <w:p w14:paraId="0BAA0D62" w14:textId="77777777" w:rsidR="00E038BF" w:rsidRPr="00347160" w:rsidRDefault="00E038BF" w:rsidP="00A47D02">
            <w:pPr>
              <w:pStyle w:val="MacroText"/>
            </w:pPr>
            <w:r w:rsidRPr="00347160">
              <w:t>0001</w:t>
            </w:r>
          </w:p>
          <w:p w14:paraId="15D0126A" w14:textId="77777777" w:rsidR="00E038BF" w:rsidRPr="00347160" w:rsidRDefault="00E038BF" w:rsidP="00A47D02">
            <w:pPr>
              <w:pStyle w:val="MacroText"/>
            </w:pPr>
          </w:p>
          <w:p w14:paraId="6A5F2D9E" w14:textId="77777777" w:rsidR="00E038BF" w:rsidRPr="00347160" w:rsidRDefault="00E038BF" w:rsidP="00A47D02">
            <w:pPr>
              <w:pStyle w:val="MacroText"/>
            </w:pPr>
            <w:r w:rsidRPr="00347160">
              <w:t>&lt;ReadRequest Qty="0001" &gt;</w:t>
            </w:r>
          </w:p>
          <w:p w14:paraId="606600AE" w14:textId="77777777" w:rsidR="00E038BF" w:rsidRPr="00347160" w:rsidRDefault="00E038BF" w:rsidP="00A47D02">
            <w:pPr>
              <w:pStyle w:val="MacroText"/>
            </w:pPr>
            <w:r w:rsidRPr="00347160">
              <w:t xml:space="preserve">  &lt;BlockNumberAccess&gt;</w:t>
            </w:r>
          </w:p>
          <w:p w14:paraId="4434FDD5" w14:textId="77777777" w:rsidR="00E038BF" w:rsidRPr="00347160" w:rsidRDefault="00E038BF" w:rsidP="00A47D02">
            <w:pPr>
              <w:pStyle w:val="MacroText"/>
            </w:pPr>
            <w:r w:rsidRPr="00347160">
              <w:t xml:space="preserve">    &lt;BlockNumber Value="0001" /&gt;</w:t>
            </w:r>
          </w:p>
          <w:p w14:paraId="3FFAC06D" w14:textId="77777777" w:rsidR="00E038BF" w:rsidRPr="00347160" w:rsidRDefault="00E038BF" w:rsidP="00A47D02">
            <w:pPr>
              <w:pStyle w:val="MacroText"/>
            </w:pPr>
            <w:r w:rsidRPr="00347160">
              <w:t xml:space="preserve">  &lt;/BlockNumberAccess&gt;</w:t>
            </w:r>
          </w:p>
          <w:p w14:paraId="11B4EC98" w14:textId="77777777" w:rsidR="00E038BF" w:rsidRPr="00347160" w:rsidRDefault="00E038BF" w:rsidP="00A47D02">
            <w:pPr>
              <w:pStyle w:val="MacroText"/>
              <w:rPr>
                <w:rFonts w:cs="Courier New"/>
              </w:rPr>
            </w:pPr>
            <w:r w:rsidRPr="00347160">
              <w:t>&lt;/ReadRequest&gt;</w:t>
            </w:r>
          </w:p>
        </w:tc>
      </w:tr>
      <w:tr w:rsidR="00E038BF" w:rsidRPr="00347160" w14:paraId="11B2A5F9" w14:textId="77777777" w:rsidTr="002F7A07">
        <w:trPr>
          <w:cantSplit/>
          <w:jc w:val="center"/>
        </w:trPr>
        <w:tc>
          <w:tcPr>
            <w:tcW w:w="7087" w:type="dxa"/>
          </w:tcPr>
          <w:p w14:paraId="47C683F7" w14:textId="77777777" w:rsidR="00E038BF" w:rsidRPr="00347160" w:rsidRDefault="00E038BF" w:rsidP="00A47D02">
            <w:pPr>
              <w:pStyle w:val="MacroText"/>
            </w:pPr>
            <w:r w:rsidRPr="00347160">
              <w:lastRenderedPageBreak/>
              <w:t>C402C1</w:t>
            </w:r>
          </w:p>
          <w:p w14:paraId="25C18116" w14:textId="77777777" w:rsidR="00E038BF" w:rsidRPr="00347160" w:rsidRDefault="00E038BF" w:rsidP="00A47D02">
            <w:pPr>
              <w:pStyle w:val="MacroText"/>
            </w:pPr>
            <w:r w:rsidRPr="00347160">
              <w:t>01</w:t>
            </w:r>
          </w:p>
          <w:p w14:paraId="0B81E11E" w14:textId="77777777" w:rsidR="00E038BF" w:rsidRPr="00347160" w:rsidRDefault="00E038BF" w:rsidP="00A47D02">
            <w:pPr>
              <w:pStyle w:val="MacroText"/>
            </w:pPr>
            <w:r w:rsidRPr="00347160">
              <w:t>00000002</w:t>
            </w:r>
          </w:p>
          <w:p w14:paraId="10A5F140" w14:textId="77777777" w:rsidR="00E038BF" w:rsidRPr="00347160" w:rsidRDefault="00E038BF" w:rsidP="00A47D02">
            <w:pPr>
              <w:pStyle w:val="MacroText"/>
            </w:pPr>
            <w:r w:rsidRPr="00347160">
              <w:t>00</w:t>
            </w:r>
          </w:p>
          <w:p w14:paraId="4924E450" w14:textId="77777777" w:rsidR="00E038BF" w:rsidRPr="00347160" w:rsidRDefault="00E038BF" w:rsidP="00A47D02">
            <w:pPr>
              <w:pStyle w:val="MacroText"/>
            </w:pPr>
            <w:r w:rsidRPr="00347160">
              <w:t>1E</w:t>
            </w:r>
          </w:p>
          <w:p w14:paraId="2757B684" w14:textId="77777777" w:rsidR="00E038BF" w:rsidRPr="00347160" w:rsidRDefault="00E038BF" w:rsidP="00A47D02">
            <w:pPr>
              <w:pStyle w:val="MacroText"/>
            </w:pPr>
            <w:r w:rsidRPr="00347160">
              <w:t>27282930313233343536373839404142</w:t>
            </w:r>
          </w:p>
          <w:p w14:paraId="6B01BD8B" w14:textId="77777777" w:rsidR="00E038BF" w:rsidRPr="00347160" w:rsidRDefault="00E038BF" w:rsidP="00A47D02">
            <w:pPr>
              <w:pStyle w:val="MacroText"/>
            </w:pPr>
            <w:r w:rsidRPr="00347160">
              <w:t>4344454647484950000A03303030</w:t>
            </w:r>
          </w:p>
          <w:p w14:paraId="3CD1644C" w14:textId="77777777" w:rsidR="00E038BF" w:rsidRPr="00347160" w:rsidRDefault="00E038BF" w:rsidP="00A47D02">
            <w:pPr>
              <w:pStyle w:val="MacroText"/>
            </w:pPr>
          </w:p>
          <w:p w14:paraId="4801998A" w14:textId="77777777" w:rsidR="00E038BF" w:rsidRPr="00347160" w:rsidRDefault="00E038BF" w:rsidP="00A47D02">
            <w:pPr>
              <w:pStyle w:val="MacroText"/>
            </w:pPr>
            <w:r w:rsidRPr="00347160">
              <w:t>&lt;GetResponse&gt;</w:t>
            </w:r>
          </w:p>
          <w:p w14:paraId="006C2C7C" w14:textId="77777777" w:rsidR="00E038BF" w:rsidRPr="00347160" w:rsidRDefault="00E038BF" w:rsidP="00A47D02">
            <w:pPr>
              <w:pStyle w:val="MacroText"/>
            </w:pPr>
            <w:r w:rsidRPr="00347160">
              <w:t xml:space="preserve">  &lt;GetResponsewithDataBlock&gt;</w:t>
            </w:r>
          </w:p>
          <w:p w14:paraId="50F3535C" w14:textId="77777777" w:rsidR="00E038BF" w:rsidRPr="00347160" w:rsidRDefault="00E038BF" w:rsidP="00A47D02">
            <w:pPr>
              <w:pStyle w:val="MacroText"/>
            </w:pPr>
            <w:r w:rsidRPr="00347160">
              <w:t xml:space="preserve">    &lt;InvokeIdAndPriority Value="C1" /&gt;</w:t>
            </w:r>
          </w:p>
          <w:p w14:paraId="21D1C0C0" w14:textId="77777777" w:rsidR="00E038BF" w:rsidRPr="00347160" w:rsidRDefault="00E038BF" w:rsidP="00A47D02">
            <w:pPr>
              <w:pStyle w:val="MacroText"/>
            </w:pPr>
            <w:r w:rsidRPr="00347160">
              <w:t xml:space="preserve">    &lt;Result&gt;</w:t>
            </w:r>
          </w:p>
          <w:p w14:paraId="06DC39E7" w14:textId="77777777" w:rsidR="00E038BF" w:rsidRPr="00347160" w:rsidRDefault="00E038BF" w:rsidP="00A47D02">
            <w:pPr>
              <w:pStyle w:val="MacroText"/>
            </w:pPr>
            <w:r w:rsidRPr="00347160">
              <w:t xml:space="preserve">      &lt;LastBlock Value="01" /&gt;</w:t>
            </w:r>
          </w:p>
          <w:p w14:paraId="49A61694" w14:textId="77777777" w:rsidR="00E038BF" w:rsidRPr="00347160" w:rsidRDefault="00E038BF" w:rsidP="00A47D02">
            <w:pPr>
              <w:pStyle w:val="MacroText"/>
            </w:pPr>
            <w:r w:rsidRPr="00347160">
              <w:t xml:space="preserve">      &lt;BlockNumber Value="00000002" /&gt;</w:t>
            </w:r>
          </w:p>
          <w:p w14:paraId="03BD066F" w14:textId="77777777" w:rsidR="00E038BF" w:rsidRPr="00347160" w:rsidRDefault="00E038BF" w:rsidP="00A47D02">
            <w:pPr>
              <w:pStyle w:val="MacroText"/>
            </w:pPr>
            <w:r w:rsidRPr="00347160">
              <w:t xml:space="preserve">      &lt;Result&gt;</w:t>
            </w:r>
          </w:p>
          <w:p w14:paraId="05AC7B90" w14:textId="77777777" w:rsidR="00E038BF" w:rsidRPr="00347160" w:rsidRDefault="00E038BF" w:rsidP="00A47D02">
            <w:pPr>
              <w:pStyle w:val="MacroText"/>
            </w:pPr>
            <w:r w:rsidRPr="00347160">
              <w:t xml:space="preserve">        &lt;RawData Value="27282930313233343536373839404142</w:t>
            </w:r>
          </w:p>
          <w:p w14:paraId="450CEF5F" w14:textId="77777777" w:rsidR="00E038BF" w:rsidRPr="00347160" w:rsidRDefault="00E038BF" w:rsidP="00A47D02">
            <w:pPr>
              <w:pStyle w:val="MacroText"/>
            </w:pPr>
            <w:r w:rsidRPr="00347160">
              <w:t xml:space="preserve">                        4344454647484950000A03303030" /&gt;</w:t>
            </w:r>
          </w:p>
          <w:p w14:paraId="1C47E1DC" w14:textId="77777777" w:rsidR="00E038BF" w:rsidRPr="00347160" w:rsidRDefault="00E038BF" w:rsidP="00A47D02">
            <w:pPr>
              <w:pStyle w:val="MacroText"/>
            </w:pPr>
            <w:r w:rsidRPr="00347160">
              <w:t xml:space="preserve">      &lt;/Result&gt;</w:t>
            </w:r>
          </w:p>
          <w:p w14:paraId="0CB0804E" w14:textId="77777777" w:rsidR="00E038BF" w:rsidRPr="00347160" w:rsidRDefault="00E038BF" w:rsidP="00A47D02">
            <w:pPr>
              <w:pStyle w:val="MacroText"/>
            </w:pPr>
            <w:r w:rsidRPr="00347160">
              <w:t xml:space="preserve">    &lt;/Result&gt;</w:t>
            </w:r>
          </w:p>
          <w:p w14:paraId="6A36D978" w14:textId="77777777" w:rsidR="00E038BF" w:rsidRPr="00347160" w:rsidRDefault="00E038BF" w:rsidP="00A47D02">
            <w:pPr>
              <w:pStyle w:val="MacroText"/>
            </w:pPr>
            <w:r w:rsidRPr="00347160">
              <w:t xml:space="preserve">  &lt;/GetResponsewithDataBlock&gt;</w:t>
            </w:r>
          </w:p>
          <w:p w14:paraId="5541C615" w14:textId="77777777" w:rsidR="00E038BF" w:rsidRPr="00347160" w:rsidRDefault="00E038BF" w:rsidP="00A47D02">
            <w:pPr>
              <w:pStyle w:val="MacroText"/>
            </w:pPr>
            <w:r w:rsidRPr="00347160">
              <w:t>&lt;/GetResponse&gt;</w:t>
            </w:r>
          </w:p>
          <w:p w14:paraId="5758E646" w14:textId="77777777" w:rsidR="00E038BF" w:rsidRPr="00347160" w:rsidRDefault="00E038BF" w:rsidP="00A47D02">
            <w:pPr>
              <w:pStyle w:val="MacroText"/>
            </w:pPr>
          </w:p>
          <w:p w14:paraId="0886F2AF" w14:textId="77777777" w:rsidR="00E038BF" w:rsidRPr="00347160" w:rsidRDefault="00E038BF" w:rsidP="00A47D02">
            <w:pPr>
              <w:pStyle w:val="MacroText"/>
            </w:pPr>
            <w:r w:rsidRPr="00347160">
              <w:t xml:space="preserve">// 30 bytes of raw-data contains the remaining 24 bytes of the </w:t>
            </w:r>
          </w:p>
          <w:p w14:paraId="3C18E297" w14:textId="77777777" w:rsidR="00E038BF" w:rsidRPr="00347160" w:rsidRDefault="00E038BF" w:rsidP="00A47D02">
            <w:pPr>
              <w:pStyle w:val="MacroText"/>
            </w:pPr>
            <w:r w:rsidRPr="00347160">
              <w:t xml:space="preserve">// first result and it also contains the six bytes of the second </w:t>
            </w:r>
          </w:p>
          <w:p w14:paraId="21B98B7B" w14:textId="77777777" w:rsidR="00E038BF" w:rsidRPr="00347160" w:rsidRDefault="00E038BF" w:rsidP="00A47D02">
            <w:pPr>
              <w:pStyle w:val="MacroText"/>
            </w:pPr>
            <w:r w:rsidRPr="00347160">
              <w:t>//result: success, visible string of 3 elements.</w:t>
            </w:r>
          </w:p>
        </w:tc>
        <w:tc>
          <w:tcPr>
            <w:tcW w:w="7086" w:type="dxa"/>
          </w:tcPr>
          <w:p w14:paraId="6628B23E" w14:textId="77777777" w:rsidR="00E038BF" w:rsidRPr="00347160" w:rsidRDefault="00E038BF" w:rsidP="00A47D02">
            <w:pPr>
              <w:pStyle w:val="MacroText"/>
            </w:pPr>
            <w:r w:rsidRPr="00347160">
              <w:t>0C01</w:t>
            </w:r>
          </w:p>
          <w:p w14:paraId="424AD615" w14:textId="77777777" w:rsidR="00E038BF" w:rsidRPr="00347160" w:rsidRDefault="00E038BF" w:rsidP="00A47D02">
            <w:pPr>
              <w:pStyle w:val="MacroText"/>
            </w:pPr>
            <w:r w:rsidRPr="00347160">
              <w:t>02</w:t>
            </w:r>
          </w:p>
          <w:p w14:paraId="4C03AA23" w14:textId="77777777" w:rsidR="00E038BF" w:rsidRPr="00347160" w:rsidRDefault="00E038BF" w:rsidP="00A47D02">
            <w:pPr>
              <w:pStyle w:val="MacroText"/>
            </w:pPr>
            <w:r w:rsidRPr="00347160">
              <w:t>01</w:t>
            </w:r>
          </w:p>
          <w:p w14:paraId="43A2D7A2" w14:textId="77777777" w:rsidR="00E038BF" w:rsidRPr="00347160" w:rsidRDefault="00E038BF" w:rsidP="00A47D02">
            <w:pPr>
              <w:pStyle w:val="MacroText"/>
            </w:pPr>
            <w:r w:rsidRPr="00347160">
              <w:t>0002</w:t>
            </w:r>
          </w:p>
          <w:p w14:paraId="5937304D" w14:textId="77777777" w:rsidR="00E038BF" w:rsidRPr="00347160" w:rsidRDefault="00E038BF" w:rsidP="00A47D02">
            <w:pPr>
              <w:pStyle w:val="MacroText"/>
            </w:pPr>
            <w:r w:rsidRPr="00347160">
              <w:t>1B</w:t>
            </w:r>
          </w:p>
          <w:p w14:paraId="3544DAA2" w14:textId="77777777" w:rsidR="00E038BF" w:rsidRPr="00347160" w:rsidRDefault="00E038BF" w:rsidP="00A47D02">
            <w:pPr>
              <w:pStyle w:val="MacroText"/>
            </w:pPr>
            <w:r w:rsidRPr="00347160">
              <w:t>30313233343536373839404142434445</w:t>
            </w:r>
          </w:p>
          <w:p w14:paraId="2D843878" w14:textId="77777777" w:rsidR="00E038BF" w:rsidRPr="00347160" w:rsidRDefault="00E038BF" w:rsidP="00A47D02">
            <w:pPr>
              <w:pStyle w:val="MacroText"/>
            </w:pPr>
            <w:r w:rsidRPr="00347160">
              <w:t>4647484950000A03303030</w:t>
            </w:r>
          </w:p>
          <w:p w14:paraId="44770F3D" w14:textId="77777777" w:rsidR="00E038BF" w:rsidRPr="00347160" w:rsidRDefault="00E038BF" w:rsidP="00A47D02">
            <w:pPr>
              <w:pStyle w:val="MacroText"/>
            </w:pPr>
          </w:p>
          <w:p w14:paraId="2690611E" w14:textId="77777777" w:rsidR="00E038BF" w:rsidRPr="00347160" w:rsidRDefault="00E038BF" w:rsidP="00A47D02">
            <w:pPr>
              <w:pStyle w:val="MacroText"/>
            </w:pPr>
            <w:r w:rsidRPr="00347160">
              <w:t>&lt;ReadResponse Qty="0001" &gt;</w:t>
            </w:r>
          </w:p>
          <w:p w14:paraId="0BEA7A18" w14:textId="77777777" w:rsidR="00E038BF" w:rsidRPr="00347160" w:rsidRDefault="00E038BF" w:rsidP="00A47D02">
            <w:pPr>
              <w:pStyle w:val="MacroText"/>
            </w:pPr>
            <w:r w:rsidRPr="00347160">
              <w:t xml:space="preserve">  &lt;DataBlockResult&gt;</w:t>
            </w:r>
          </w:p>
          <w:p w14:paraId="3D5A950E" w14:textId="77777777" w:rsidR="00E038BF" w:rsidRPr="00347160" w:rsidRDefault="00E038BF" w:rsidP="00A47D02">
            <w:pPr>
              <w:pStyle w:val="MacroText"/>
            </w:pPr>
            <w:r w:rsidRPr="00347160">
              <w:t xml:space="preserve">    &lt;LastBlock Value="01" /&gt;</w:t>
            </w:r>
          </w:p>
          <w:p w14:paraId="5715059D" w14:textId="77777777" w:rsidR="00E038BF" w:rsidRPr="00347160" w:rsidRDefault="00E038BF" w:rsidP="00A47D02">
            <w:pPr>
              <w:pStyle w:val="MacroText"/>
            </w:pPr>
            <w:r w:rsidRPr="00347160">
              <w:t xml:space="preserve">    &lt;BlockNumber Value="0002" /&gt;</w:t>
            </w:r>
          </w:p>
          <w:p w14:paraId="5C853578" w14:textId="77777777" w:rsidR="00E038BF" w:rsidRPr="00347160" w:rsidRDefault="00E038BF" w:rsidP="00A47D02">
            <w:pPr>
              <w:pStyle w:val="MacroText"/>
            </w:pPr>
            <w:r w:rsidRPr="00347160">
              <w:t xml:space="preserve">    &lt;RawData Value="30313233343536373839404142434445</w:t>
            </w:r>
          </w:p>
          <w:p w14:paraId="7D6129D6" w14:textId="77777777" w:rsidR="00E038BF" w:rsidRPr="00347160" w:rsidRDefault="00E038BF" w:rsidP="00A47D02">
            <w:pPr>
              <w:pStyle w:val="MacroText"/>
            </w:pPr>
            <w:r w:rsidRPr="00347160">
              <w:t xml:space="preserve">                    4647484950000A03303030" /&gt;</w:t>
            </w:r>
          </w:p>
          <w:p w14:paraId="138EF081" w14:textId="77777777" w:rsidR="00E038BF" w:rsidRPr="00347160" w:rsidRDefault="00E038BF" w:rsidP="00A47D02">
            <w:pPr>
              <w:pStyle w:val="MacroText"/>
            </w:pPr>
            <w:r w:rsidRPr="00347160">
              <w:t xml:space="preserve">  &lt;/DataBlockResult&gt;</w:t>
            </w:r>
          </w:p>
          <w:p w14:paraId="6DAD3EC8" w14:textId="77777777" w:rsidR="00E038BF" w:rsidRPr="00347160" w:rsidRDefault="00E038BF" w:rsidP="00A47D02">
            <w:pPr>
              <w:pStyle w:val="MacroText"/>
            </w:pPr>
            <w:r w:rsidRPr="00347160">
              <w:t>&lt;/ReadResponse&gt;</w:t>
            </w:r>
          </w:p>
          <w:p w14:paraId="2A4E6828" w14:textId="77777777" w:rsidR="00E038BF" w:rsidRPr="00347160" w:rsidRDefault="00E038BF" w:rsidP="00A47D02">
            <w:pPr>
              <w:pStyle w:val="MacroText"/>
            </w:pPr>
          </w:p>
          <w:p w14:paraId="1CFE96C8" w14:textId="77777777" w:rsidR="00E038BF" w:rsidRPr="00347160" w:rsidRDefault="00E038BF" w:rsidP="00A47D02">
            <w:pPr>
              <w:pStyle w:val="MacroText"/>
            </w:pPr>
            <w:r w:rsidRPr="00347160">
              <w:t xml:space="preserve">// The APDU is 34 bytes. It contains the second and last block. </w:t>
            </w:r>
          </w:p>
          <w:p w14:paraId="6DEB3EBC" w14:textId="77777777" w:rsidR="00E038BF" w:rsidRPr="00347160" w:rsidRDefault="00E038BF" w:rsidP="00A47D02">
            <w:pPr>
              <w:pStyle w:val="MacroText"/>
            </w:pPr>
            <w:r w:rsidRPr="00347160">
              <w:t xml:space="preserve">// 27 bytes of raw-data contains the remaining 21 bytes of the </w:t>
            </w:r>
          </w:p>
          <w:p w14:paraId="74D2A875" w14:textId="77777777" w:rsidR="00E038BF" w:rsidRPr="00347160" w:rsidRDefault="00E038BF" w:rsidP="00A47D02">
            <w:pPr>
              <w:pStyle w:val="MacroText"/>
            </w:pPr>
            <w:r w:rsidRPr="00347160">
              <w:t>// first result and the six bytes of the second result: success, // visible string of 3 elements</w:t>
            </w:r>
          </w:p>
          <w:p w14:paraId="50957B93" w14:textId="77777777" w:rsidR="00E038BF" w:rsidRPr="00347160" w:rsidRDefault="00E038BF" w:rsidP="00A47D02">
            <w:pPr>
              <w:pStyle w:val="MacroText"/>
            </w:pPr>
          </w:p>
        </w:tc>
      </w:tr>
    </w:tbl>
    <w:p w14:paraId="0D9606B2" w14:textId="77777777" w:rsidR="002F7A07" w:rsidRDefault="002F7A07" w:rsidP="002F7A07">
      <w:pPr>
        <w:pStyle w:val="NOTE"/>
      </w:pPr>
    </w:p>
    <w:p w14:paraId="4F8B87D8" w14:textId="7F2B260E" w:rsidR="00E038BF" w:rsidRPr="00347160" w:rsidRDefault="001767F8" w:rsidP="005C5251">
      <w:pPr>
        <w:pStyle w:val="TABLE-title"/>
      </w:pPr>
      <w:bookmarkStart w:id="7071" w:name="_Toc229223409"/>
      <w:bookmarkStart w:id="7072" w:name="_Toc246861068"/>
      <w:bookmarkStart w:id="7073" w:name="_Toc249289884"/>
      <w:bookmarkStart w:id="7074" w:name="_Toc277948697"/>
      <w:bookmarkStart w:id="7075" w:name="_Toc279397451"/>
      <w:bookmarkStart w:id="7076" w:name="_Toc315426592"/>
      <w:bookmarkStart w:id="7077" w:name="_Toc355266146"/>
      <w:bookmarkStart w:id="7078" w:name="_Toc406428527"/>
      <w:bookmarkStart w:id="7079" w:name="_Toc437856830"/>
      <w:bookmarkStart w:id="7080" w:name="_Toc97127543"/>
      <w:r>
        <w:lastRenderedPageBreak/>
        <w:t>Table F.</w:t>
      </w:r>
      <w:fldSimple w:instr=" SEQ Table_F. \* ARABIC ">
        <w:r w:rsidR="00DC4BE9">
          <w:rPr>
            <w:noProof/>
          </w:rPr>
          <w:t>6</w:t>
        </w:r>
      </w:fldSimple>
      <w:r>
        <w:t xml:space="preserve"> – </w:t>
      </w:r>
      <w:r w:rsidR="00E038BF" w:rsidRPr="00347160">
        <w:t>Example: Writing the value of a single attribute without block transfer</w:t>
      </w:r>
      <w:bookmarkEnd w:id="7071"/>
      <w:bookmarkEnd w:id="7072"/>
      <w:bookmarkEnd w:id="7073"/>
      <w:bookmarkEnd w:id="7074"/>
      <w:bookmarkEnd w:id="7075"/>
      <w:bookmarkEnd w:id="7076"/>
      <w:bookmarkEnd w:id="7077"/>
      <w:bookmarkEnd w:id="7078"/>
      <w:bookmarkEnd w:id="7079"/>
      <w:bookmarkEnd w:id="7080"/>
    </w:p>
    <w:tbl>
      <w:tblPr>
        <w:tblW w:w="141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87"/>
        <w:gridCol w:w="7086"/>
      </w:tblGrid>
      <w:tr w:rsidR="00E038BF" w:rsidRPr="00347160" w14:paraId="789D070F" w14:textId="77777777" w:rsidTr="002F7A07">
        <w:trPr>
          <w:cantSplit/>
          <w:jc w:val="center"/>
        </w:trPr>
        <w:tc>
          <w:tcPr>
            <w:tcW w:w="7087" w:type="dxa"/>
          </w:tcPr>
          <w:p w14:paraId="36E7579D" w14:textId="77777777" w:rsidR="00E038BF" w:rsidRPr="00347160" w:rsidRDefault="00E038BF" w:rsidP="00A47D02">
            <w:pPr>
              <w:pStyle w:val="MacroText"/>
            </w:pPr>
            <w:r w:rsidRPr="00347160">
              <w:t>C101C1</w:t>
            </w:r>
          </w:p>
          <w:p w14:paraId="6418FC52" w14:textId="77777777" w:rsidR="00E038BF" w:rsidRPr="00347160" w:rsidRDefault="00E038BF" w:rsidP="00A47D02">
            <w:pPr>
              <w:pStyle w:val="MacroText"/>
            </w:pPr>
            <w:r w:rsidRPr="00347160">
              <w:t>00010000800000FF0200</w:t>
            </w:r>
          </w:p>
          <w:p w14:paraId="2D94D146" w14:textId="77777777" w:rsidR="00E038BF" w:rsidRPr="00347160" w:rsidRDefault="00E038BF" w:rsidP="00A47D02">
            <w:pPr>
              <w:pStyle w:val="MacroText"/>
            </w:pPr>
            <w:r w:rsidRPr="00347160">
              <w:t>0932</w:t>
            </w:r>
          </w:p>
          <w:p w14:paraId="412D2B18" w14:textId="77777777" w:rsidR="00E038BF" w:rsidRPr="00347160" w:rsidRDefault="00E038BF" w:rsidP="00A47D02">
            <w:pPr>
              <w:pStyle w:val="MacroText"/>
            </w:pPr>
            <w:r w:rsidRPr="00347160">
              <w:t>01020304050607080910111213141516</w:t>
            </w:r>
          </w:p>
          <w:p w14:paraId="7CDB0830" w14:textId="77777777" w:rsidR="00E038BF" w:rsidRPr="00347160" w:rsidRDefault="00E038BF" w:rsidP="00A47D02">
            <w:pPr>
              <w:pStyle w:val="MacroText"/>
            </w:pPr>
            <w:r w:rsidRPr="00347160">
              <w:t>17181920212223242526272829303132</w:t>
            </w:r>
          </w:p>
          <w:p w14:paraId="79D61CC9" w14:textId="77777777" w:rsidR="00E038BF" w:rsidRPr="00347160" w:rsidRDefault="00E038BF" w:rsidP="00A47D02">
            <w:pPr>
              <w:pStyle w:val="MacroText"/>
            </w:pPr>
            <w:r w:rsidRPr="00347160">
              <w:t>33343536373839404142434445464748</w:t>
            </w:r>
          </w:p>
          <w:p w14:paraId="261B34E5" w14:textId="77777777" w:rsidR="00E038BF" w:rsidRPr="00347160" w:rsidRDefault="00E038BF" w:rsidP="00A47D02">
            <w:pPr>
              <w:pStyle w:val="MacroText"/>
            </w:pPr>
            <w:r w:rsidRPr="00347160">
              <w:t>4950</w:t>
            </w:r>
          </w:p>
          <w:p w14:paraId="7CC901FD" w14:textId="77777777" w:rsidR="00E038BF" w:rsidRPr="00347160" w:rsidRDefault="00E038BF" w:rsidP="00A47D02">
            <w:pPr>
              <w:pStyle w:val="MacroText"/>
            </w:pPr>
          </w:p>
          <w:p w14:paraId="465E4E15" w14:textId="77777777" w:rsidR="00E038BF" w:rsidRPr="00347160" w:rsidRDefault="00E038BF" w:rsidP="00A47D02">
            <w:pPr>
              <w:pStyle w:val="MacroText"/>
            </w:pPr>
            <w:r w:rsidRPr="00347160">
              <w:t>&lt;SetRequest&gt;</w:t>
            </w:r>
          </w:p>
          <w:p w14:paraId="2AE6492E" w14:textId="77777777" w:rsidR="00E038BF" w:rsidRPr="00347160" w:rsidRDefault="00E038BF" w:rsidP="00A47D02">
            <w:pPr>
              <w:pStyle w:val="MacroText"/>
            </w:pPr>
            <w:r w:rsidRPr="00347160">
              <w:t xml:space="preserve">  &lt;SetRequestNormal&gt;</w:t>
            </w:r>
          </w:p>
          <w:p w14:paraId="5F924379" w14:textId="77777777" w:rsidR="00E038BF" w:rsidRPr="00347160" w:rsidRDefault="00E038BF" w:rsidP="00A47D02">
            <w:pPr>
              <w:pStyle w:val="MacroText"/>
            </w:pPr>
            <w:r w:rsidRPr="00347160">
              <w:t xml:space="preserve">    &lt;InvokeIdAndPriority Value="C1" /&gt;</w:t>
            </w:r>
          </w:p>
          <w:p w14:paraId="09336A07" w14:textId="77777777" w:rsidR="00E038BF" w:rsidRPr="00347160" w:rsidRDefault="00E038BF" w:rsidP="00A47D02">
            <w:pPr>
              <w:pStyle w:val="MacroText"/>
            </w:pPr>
            <w:r w:rsidRPr="00347160">
              <w:t xml:space="preserve">    &lt;AttributeDescriptor&gt;</w:t>
            </w:r>
          </w:p>
          <w:p w14:paraId="147745B1" w14:textId="77777777" w:rsidR="00E038BF" w:rsidRPr="00347160" w:rsidRDefault="00E038BF" w:rsidP="00A47D02">
            <w:pPr>
              <w:pStyle w:val="MacroText"/>
            </w:pPr>
            <w:r w:rsidRPr="00347160">
              <w:t xml:space="preserve">      &lt;ClassId Value="0001" /&gt;</w:t>
            </w:r>
          </w:p>
          <w:p w14:paraId="3EB96527" w14:textId="77777777" w:rsidR="00E038BF" w:rsidRPr="00347160" w:rsidRDefault="00E038BF" w:rsidP="00A47D02">
            <w:pPr>
              <w:pStyle w:val="MacroText"/>
            </w:pPr>
            <w:r w:rsidRPr="00347160">
              <w:t xml:space="preserve">      &lt;InstanceId Value="0000800000FF" /&gt;</w:t>
            </w:r>
          </w:p>
          <w:p w14:paraId="696A5871" w14:textId="77777777" w:rsidR="00E038BF" w:rsidRPr="00347160" w:rsidRDefault="00E038BF" w:rsidP="00A47D02">
            <w:pPr>
              <w:pStyle w:val="MacroText"/>
            </w:pPr>
            <w:r w:rsidRPr="00347160">
              <w:t xml:space="preserve">      &lt;AttributeId Value="02" /&gt;</w:t>
            </w:r>
          </w:p>
          <w:p w14:paraId="2FCFC7A2" w14:textId="77777777" w:rsidR="00E038BF" w:rsidRPr="00347160" w:rsidRDefault="00E038BF" w:rsidP="00A47D02">
            <w:pPr>
              <w:pStyle w:val="MacroText"/>
            </w:pPr>
            <w:r w:rsidRPr="00347160">
              <w:t xml:space="preserve">    &lt;/AttributeDescriptor&gt;</w:t>
            </w:r>
          </w:p>
          <w:p w14:paraId="512A70DC" w14:textId="77777777" w:rsidR="00E038BF" w:rsidRPr="00347160" w:rsidRDefault="00E038BF" w:rsidP="00A47D02">
            <w:pPr>
              <w:pStyle w:val="MacroText"/>
            </w:pPr>
            <w:r w:rsidRPr="00347160">
              <w:t xml:space="preserve">    &lt;Value&gt;</w:t>
            </w:r>
          </w:p>
          <w:p w14:paraId="64388E0C" w14:textId="77777777" w:rsidR="00E038BF" w:rsidRPr="00347160" w:rsidRDefault="00E038BF" w:rsidP="00A47D02">
            <w:pPr>
              <w:pStyle w:val="MacroText"/>
            </w:pPr>
            <w:r w:rsidRPr="00347160">
              <w:t xml:space="preserve">      &lt;OctetString Value="01020304050607080910111213141516</w:t>
            </w:r>
          </w:p>
          <w:p w14:paraId="68AE524D" w14:textId="77777777" w:rsidR="00E038BF" w:rsidRPr="00347160" w:rsidRDefault="00E038BF" w:rsidP="00A47D02">
            <w:pPr>
              <w:pStyle w:val="MacroText"/>
            </w:pPr>
            <w:r w:rsidRPr="00347160">
              <w:t xml:space="preserve">                          17181920212223242526272829303132</w:t>
            </w:r>
          </w:p>
          <w:p w14:paraId="02983C0D" w14:textId="77777777" w:rsidR="00E038BF" w:rsidRPr="00347160" w:rsidRDefault="00E038BF" w:rsidP="00A47D02">
            <w:pPr>
              <w:pStyle w:val="MacroText"/>
            </w:pPr>
            <w:r w:rsidRPr="00347160">
              <w:t xml:space="preserve">                          33343536373839404142434445464748</w:t>
            </w:r>
          </w:p>
          <w:p w14:paraId="25447DAA" w14:textId="77777777" w:rsidR="00E038BF" w:rsidRPr="00347160" w:rsidRDefault="00E038BF" w:rsidP="00A47D02">
            <w:pPr>
              <w:pStyle w:val="MacroText"/>
            </w:pPr>
            <w:r w:rsidRPr="00347160">
              <w:t xml:space="preserve">                          4950" /&gt;</w:t>
            </w:r>
          </w:p>
          <w:p w14:paraId="4F95AC6A" w14:textId="77777777" w:rsidR="00E038BF" w:rsidRPr="00347160" w:rsidRDefault="00E038BF" w:rsidP="00A47D02">
            <w:pPr>
              <w:pStyle w:val="MacroText"/>
            </w:pPr>
            <w:r w:rsidRPr="00347160">
              <w:t xml:space="preserve">    &lt;/Value&gt;</w:t>
            </w:r>
          </w:p>
          <w:p w14:paraId="3C043E31" w14:textId="77777777" w:rsidR="00E038BF" w:rsidRPr="00347160" w:rsidRDefault="00E038BF" w:rsidP="00A47D02">
            <w:pPr>
              <w:pStyle w:val="MacroText"/>
            </w:pPr>
            <w:r w:rsidRPr="00347160">
              <w:t xml:space="preserve">  &lt;/SetRequestNormal&gt;</w:t>
            </w:r>
          </w:p>
          <w:p w14:paraId="09D2B5EC" w14:textId="77777777" w:rsidR="00E038BF" w:rsidRPr="00347160" w:rsidRDefault="00E038BF" w:rsidP="00A47D02">
            <w:pPr>
              <w:pStyle w:val="MacroText"/>
            </w:pPr>
            <w:r w:rsidRPr="00347160">
              <w:t>&lt;/SetRequest&gt;</w:t>
            </w:r>
          </w:p>
        </w:tc>
        <w:tc>
          <w:tcPr>
            <w:tcW w:w="7086" w:type="dxa"/>
          </w:tcPr>
          <w:p w14:paraId="7399C339" w14:textId="77777777" w:rsidR="00E038BF" w:rsidRPr="00347160" w:rsidRDefault="00E038BF" w:rsidP="00A47D02">
            <w:pPr>
              <w:pStyle w:val="MacroText"/>
            </w:pPr>
            <w:r w:rsidRPr="00347160">
              <w:t>06</w:t>
            </w:r>
          </w:p>
          <w:p w14:paraId="6CE34D27" w14:textId="77777777" w:rsidR="00E038BF" w:rsidRPr="00347160" w:rsidRDefault="00E038BF" w:rsidP="00A47D02">
            <w:pPr>
              <w:pStyle w:val="MacroText"/>
            </w:pPr>
            <w:r w:rsidRPr="00347160">
              <w:t>01</w:t>
            </w:r>
          </w:p>
          <w:p w14:paraId="6713BD4A" w14:textId="77777777" w:rsidR="00E038BF" w:rsidRPr="00347160" w:rsidRDefault="00E038BF" w:rsidP="00A47D02">
            <w:pPr>
              <w:pStyle w:val="MacroText"/>
            </w:pPr>
            <w:r w:rsidRPr="00347160">
              <w:t>020100</w:t>
            </w:r>
          </w:p>
          <w:p w14:paraId="7B519DEA" w14:textId="77777777" w:rsidR="00E038BF" w:rsidRPr="00347160" w:rsidRDefault="00E038BF" w:rsidP="00A47D02">
            <w:pPr>
              <w:pStyle w:val="MacroText"/>
            </w:pPr>
            <w:r w:rsidRPr="00347160">
              <w:t>01</w:t>
            </w:r>
          </w:p>
          <w:p w14:paraId="052418A4" w14:textId="77777777" w:rsidR="00E038BF" w:rsidRPr="00347160" w:rsidRDefault="00E038BF" w:rsidP="00A47D02">
            <w:pPr>
              <w:pStyle w:val="MacroText"/>
            </w:pPr>
            <w:r w:rsidRPr="00347160">
              <w:t>0932</w:t>
            </w:r>
          </w:p>
          <w:p w14:paraId="54D1FE27" w14:textId="77777777" w:rsidR="00E038BF" w:rsidRPr="00347160" w:rsidRDefault="00E038BF" w:rsidP="00A47D02">
            <w:pPr>
              <w:pStyle w:val="MacroText"/>
            </w:pPr>
            <w:r w:rsidRPr="00347160">
              <w:t>01020304050607080910111213141516</w:t>
            </w:r>
          </w:p>
          <w:p w14:paraId="17100F50" w14:textId="77777777" w:rsidR="00E038BF" w:rsidRPr="00347160" w:rsidRDefault="00E038BF" w:rsidP="00A47D02">
            <w:pPr>
              <w:pStyle w:val="MacroText"/>
            </w:pPr>
            <w:r w:rsidRPr="00347160">
              <w:t>17181920212223242526272829303132</w:t>
            </w:r>
          </w:p>
          <w:p w14:paraId="5E282E2D" w14:textId="77777777" w:rsidR="00E038BF" w:rsidRPr="00347160" w:rsidRDefault="00E038BF" w:rsidP="00A47D02">
            <w:pPr>
              <w:pStyle w:val="MacroText"/>
            </w:pPr>
            <w:r w:rsidRPr="00347160">
              <w:t>33343536373839404142434445464748</w:t>
            </w:r>
          </w:p>
          <w:p w14:paraId="46806471" w14:textId="77777777" w:rsidR="00E038BF" w:rsidRPr="00347160" w:rsidRDefault="00E038BF" w:rsidP="00A47D02">
            <w:pPr>
              <w:pStyle w:val="MacroText"/>
            </w:pPr>
            <w:r w:rsidRPr="00347160">
              <w:t>4950</w:t>
            </w:r>
          </w:p>
          <w:p w14:paraId="469A12B3" w14:textId="77777777" w:rsidR="00E038BF" w:rsidRPr="00347160" w:rsidRDefault="00E038BF" w:rsidP="00A47D02">
            <w:pPr>
              <w:pStyle w:val="MacroText"/>
            </w:pPr>
          </w:p>
          <w:p w14:paraId="1FCC3A17" w14:textId="77777777" w:rsidR="00E038BF" w:rsidRPr="00347160" w:rsidRDefault="00E038BF" w:rsidP="00A47D02">
            <w:pPr>
              <w:pStyle w:val="MacroText"/>
            </w:pPr>
            <w:r w:rsidRPr="00347160">
              <w:t>&lt;WriteRequest&gt;</w:t>
            </w:r>
          </w:p>
          <w:p w14:paraId="78DD4EC2" w14:textId="77777777" w:rsidR="00E038BF" w:rsidRPr="00347160" w:rsidRDefault="00E038BF" w:rsidP="00A47D02">
            <w:pPr>
              <w:pStyle w:val="MacroText"/>
            </w:pPr>
            <w:r w:rsidRPr="00347160">
              <w:t xml:space="preserve">  &lt;ListOfVariableAccessSpecification Qty="0001" &gt;</w:t>
            </w:r>
          </w:p>
          <w:p w14:paraId="5D23507A" w14:textId="77777777" w:rsidR="00E038BF" w:rsidRPr="00347160" w:rsidRDefault="00E038BF" w:rsidP="00A47D02">
            <w:pPr>
              <w:pStyle w:val="MacroText"/>
            </w:pPr>
            <w:r w:rsidRPr="00347160">
              <w:t xml:space="preserve">    &lt;VariableName Value="0100" /&gt;</w:t>
            </w:r>
          </w:p>
          <w:p w14:paraId="2ED336A8" w14:textId="77777777" w:rsidR="00E038BF" w:rsidRPr="00347160" w:rsidRDefault="00E038BF" w:rsidP="00A47D02">
            <w:pPr>
              <w:pStyle w:val="MacroText"/>
            </w:pPr>
            <w:r w:rsidRPr="00347160">
              <w:t xml:space="preserve">  &lt;/ListOfVariableAccessSpecification&gt;</w:t>
            </w:r>
          </w:p>
          <w:p w14:paraId="77E498CE" w14:textId="77777777" w:rsidR="00E038BF" w:rsidRPr="00347160" w:rsidRDefault="00E038BF" w:rsidP="00A47D02">
            <w:pPr>
              <w:pStyle w:val="MacroText"/>
            </w:pPr>
            <w:r w:rsidRPr="00347160">
              <w:t xml:space="preserve">  &lt;ListOfData Qty="0001" &gt;</w:t>
            </w:r>
          </w:p>
          <w:p w14:paraId="17C70582" w14:textId="77777777" w:rsidR="00E038BF" w:rsidRPr="00347160" w:rsidRDefault="00E038BF" w:rsidP="00A47D02">
            <w:pPr>
              <w:pStyle w:val="MacroText"/>
            </w:pPr>
            <w:r w:rsidRPr="00347160">
              <w:t xml:space="preserve">    &lt;OctetString Value="01020304050607080910111213141516</w:t>
            </w:r>
          </w:p>
          <w:p w14:paraId="492B0AA4" w14:textId="77777777" w:rsidR="00E038BF" w:rsidRPr="00347160" w:rsidRDefault="00E038BF" w:rsidP="00A47D02">
            <w:pPr>
              <w:pStyle w:val="MacroText"/>
            </w:pPr>
            <w:r w:rsidRPr="00347160">
              <w:t xml:space="preserve">                        17181920212223242526272829303132</w:t>
            </w:r>
          </w:p>
          <w:p w14:paraId="13441B2F" w14:textId="77777777" w:rsidR="00E038BF" w:rsidRPr="00347160" w:rsidRDefault="00E038BF" w:rsidP="00A47D02">
            <w:pPr>
              <w:pStyle w:val="MacroText"/>
            </w:pPr>
            <w:r w:rsidRPr="00347160">
              <w:t xml:space="preserve">                        33343536373839404142434445464748</w:t>
            </w:r>
          </w:p>
          <w:p w14:paraId="36D3993D" w14:textId="77777777" w:rsidR="00E038BF" w:rsidRPr="00347160" w:rsidRDefault="00E038BF" w:rsidP="00A47D02">
            <w:pPr>
              <w:pStyle w:val="MacroText"/>
            </w:pPr>
            <w:r w:rsidRPr="00347160">
              <w:t xml:space="preserve">                        4950" /&gt;</w:t>
            </w:r>
          </w:p>
          <w:p w14:paraId="6EAA97B8" w14:textId="77777777" w:rsidR="00E038BF" w:rsidRPr="00347160" w:rsidRDefault="00E038BF" w:rsidP="00A47D02">
            <w:pPr>
              <w:pStyle w:val="MacroText"/>
            </w:pPr>
            <w:r w:rsidRPr="00347160">
              <w:t xml:space="preserve">  &lt;/ListOfData&gt;</w:t>
            </w:r>
          </w:p>
          <w:p w14:paraId="218B5087" w14:textId="77777777" w:rsidR="00E038BF" w:rsidRPr="00347160" w:rsidRDefault="00E038BF" w:rsidP="00A47D02">
            <w:pPr>
              <w:pStyle w:val="MacroText"/>
            </w:pPr>
            <w:r w:rsidRPr="00347160">
              <w:t>&lt;/WriteRequest&gt;</w:t>
            </w:r>
          </w:p>
        </w:tc>
      </w:tr>
      <w:tr w:rsidR="00E038BF" w:rsidRPr="00347160" w14:paraId="59707A2D" w14:textId="77777777" w:rsidTr="002F7A07">
        <w:trPr>
          <w:cantSplit/>
          <w:jc w:val="center"/>
        </w:trPr>
        <w:tc>
          <w:tcPr>
            <w:tcW w:w="7087" w:type="dxa"/>
          </w:tcPr>
          <w:p w14:paraId="3B24B73F" w14:textId="77777777" w:rsidR="00E038BF" w:rsidRPr="00347160" w:rsidRDefault="00E038BF" w:rsidP="00A47D02">
            <w:pPr>
              <w:pStyle w:val="MacroText"/>
            </w:pPr>
            <w:r w:rsidRPr="00347160">
              <w:t>C501C1</w:t>
            </w:r>
          </w:p>
          <w:p w14:paraId="0A96BBD7" w14:textId="77777777" w:rsidR="00E038BF" w:rsidRPr="00347160" w:rsidRDefault="00E038BF" w:rsidP="00A47D02">
            <w:pPr>
              <w:pStyle w:val="MacroText"/>
            </w:pPr>
            <w:r w:rsidRPr="00347160">
              <w:t>00</w:t>
            </w:r>
          </w:p>
          <w:p w14:paraId="53B0D350" w14:textId="77777777" w:rsidR="00E038BF" w:rsidRPr="00347160" w:rsidRDefault="00E038BF" w:rsidP="00A47D02">
            <w:pPr>
              <w:pStyle w:val="MacroText"/>
            </w:pPr>
            <w:r w:rsidRPr="00347160">
              <w:t>&lt;SetResponse&gt;</w:t>
            </w:r>
          </w:p>
          <w:p w14:paraId="41A78458" w14:textId="77777777" w:rsidR="00E038BF" w:rsidRPr="00347160" w:rsidRDefault="00E038BF" w:rsidP="00A47D02">
            <w:pPr>
              <w:pStyle w:val="MacroText"/>
            </w:pPr>
            <w:r w:rsidRPr="00347160">
              <w:t xml:space="preserve">  &lt;SetResponseNormal&gt;</w:t>
            </w:r>
          </w:p>
          <w:p w14:paraId="528D0D78" w14:textId="77777777" w:rsidR="00E038BF" w:rsidRPr="00347160" w:rsidRDefault="00E038BF" w:rsidP="00A47D02">
            <w:pPr>
              <w:pStyle w:val="MacroText"/>
            </w:pPr>
            <w:r w:rsidRPr="00347160">
              <w:t xml:space="preserve">    &lt;InvokeIdAndPriority Value="C1" /&gt;</w:t>
            </w:r>
          </w:p>
          <w:p w14:paraId="084A84D8" w14:textId="77777777" w:rsidR="00E038BF" w:rsidRPr="00347160" w:rsidRDefault="00E038BF" w:rsidP="00A47D02">
            <w:pPr>
              <w:pStyle w:val="MacroText"/>
            </w:pPr>
            <w:r w:rsidRPr="00347160">
              <w:t xml:space="preserve">    &lt;Result Value="Success" /&gt;</w:t>
            </w:r>
          </w:p>
          <w:p w14:paraId="2DD71A8D" w14:textId="77777777" w:rsidR="00E038BF" w:rsidRPr="00347160" w:rsidRDefault="00E038BF" w:rsidP="00A47D02">
            <w:pPr>
              <w:pStyle w:val="MacroText"/>
            </w:pPr>
            <w:r w:rsidRPr="00347160">
              <w:t xml:space="preserve">  &lt;/SetResponseNormal&gt;</w:t>
            </w:r>
          </w:p>
          <w:p w14:paraId="30226306" w14:textId="77777777" w:rsidR="00E038BF" w:rsidRPr="00347160" w:rsidRDefault="00E038BF" w:rsidP="00A47D02">
            <w:pPr>
              <w:pStyle w:val="MacroText"/>
            </w:pPr>
            <w:r w:rsidRPr="00347160">
              <w:t>&lt;/SetResponse&gt;</w:t>
            </w:r>
          </w:p>
        </w:tc>
        <w:tc>
          <w:tcPr>
            <w:tcW w:w="7086" w:type="dxa"/>
          </w:tcPr>
          <w:p w14:paraId="323DA1D1" w14:textId="77777777" w:rsidR="00E038BF" w:rsidRPr="00347160" w:rsidRDefault="00E038BF" w:rsidP="00A47D02">
            <w:pPr>
              <w:pStyle w:val="MacroText"/>
            </w:pPr>
            <w:r w:rsidRPr="00347160">
              <w:t>0D01</w:t>
            </w:r>
          </w:p>
          <w:p w14:paraId="01759117" w14:textId="77777777" w:rsidR="00E038BF" w:rsidRPr="00347160" w:rsidRDefault="00E038BF" w:rsidP="00A47D02">
            <w:pPr>
              <w:pStyle w:val="MacroText"/>
            </w:pPr>
            <w:r w:rsidRPr="00347160">
              <w:t>00</w:t>
            </w:r>
          </w:p>
          <w:p w14:paraId="164BE1BF" w14:textId="77777777" w:rsidR="00E038BF" w:rsidRPr="00347160" w:rsidRDefault="00E038BF" w:rsidP="00A47D02">
            <w:pPr>
              <w:pStyle w:val="MacroText"/>
            </w:pPr>
          </w:p>
          <w:p w14:paraId="78200D50" w14:textId="77777777" w:rsidR="00E038BF" w:rsidRPr="00347160" w:rsidRDefault="00E038BF" w:rsidP="00A47D02">
            <w:pPr>
              <w:pStyle w:val="MacroText"/>
            </w:pPr>
            <w:r w:rsidRPr="00347160">
              <w:t>&lt;WriteResponse Qty="0001" &gt;</w:t>
            </w:r>
          </w:p>
          <w:p w14:paraId="00ABB2DC" w14:textId="77777777" w:rsidR="00E038BF" w:rsidRPr="00347160" w:rsidRDefault="00E038BF" w:rsidP="00A47D02">
            <w:pPr>
              <w:pStyle w:val="MacroText"/>
            </w:pPr>
            <w:r w:rsidRPr="00347160">
              <w:t xml:space="preserve">  &lt;Success /&gt;</w:t>
            </w:r>
          </w:p>
          <w:p w14:paraId="55F9564C" w14:textId="77777777" w:rsidR="00E038BF" w:rsidRPr="00347160" w:rsidRDefault="00E038BF" w:rsidP="00A47D02">
            <w:pPr>
              <w:pStyle w:val="MacroText"/>
            </w:pPr>
            <w:r w:rsidRPr="00347160">
              <w:t>&lt;/WriteResponse&gt;</w:t>
            </w:r>
          </w:p>
        </w:tc>
      </w:tr>
    </w:tbl>
    <w:p w14:paraId="4B0BEA1D" w14:textId="77777777" w:rsidR="002F7A07" w:rsidRDefault="002F7A07" w:rsidP="00C40FCE">
      <w:pPr>
        <w:pStyle w:val="NOTE"/>
      </w:pPr>
    </w:p>
    <w:p w14:paraId="2321253E" w14:textId="48D623D8" w:rsidR="00E038BF" w:rsidRPr="00347160" w:rsidRDefault="001767F8" w:rsidP="00C40FCE">
      <w:pPr>
        <w:pStyle w:val="TABLE-title"/>
      </w:pPr>
      <w:bookmarkStart w:id="7081" w:name="_Toc229223410"/>
      <w:bookmarkStart w:id="7082" w:name="_Toc246861069"/>
      <w:bookmarkStart w:id="7083" w:name="_Toc249289885"/>
      <w:bookmarkStart w:id="7084" w:name="_Toc277948698"/>
      <w:bookmarkStart w:id="7085" w:name="_Toc279397452"/>
      <w:bookmarkStart w:id="7086" w:name="_Toc315426593"/>
      <w:bookmarkStart w:id="7087" w:name="_Toc355266147"/>
      <w:bookmarkStart w:id="7088" w:name="_Toc406428528"/>
      <w:bookmarkStart w:id="7089" w:name="_Toc437856831"/>
      <w:bookmarkStart w:id="7090" w:name="_Toc97127544"/>
      <w:r>
        <w:lastRenderedPageBreak/>
        <w:t>Table F.</w:t>
      </w:r>
      <w:fldSimple w:instr=" SEQ Table_F. \* ARABIC ">
        <w:r w:rsidR="00DC4BE9">
          <w:rPr>
            <w:noProof/>
          </w:rPr>
          <w:t>7</w:t>
        </w:r>
      </w:fldSimple>
      <w:r>
        <w:t xml:space="preserve"> – </w:t>
      </w:r>
      <w:r w:rsidR="00E038BF" w:rsidRPr="00347160">
        <w:t>Example: Writing the value of a list of attributes without block transfer</w:t>
      </w:r>
      <w:bookmarkEnd w:id="7081"/>
      <w:bookmarkEnd w:id="7082"/>
      <w:bookmarkEnd w:id="7083"/>
      <w:bookmarkEnd w:id="7084"/>
      <w:bookmarkEnd w:id="7085"/>
      <w:bookmarkEnd w:id="7086"/>
      <w:bookmarkEnd w:id="7087"/>
      <w:bookmarkEnd w:id="7088"/>
      <w:bookmarkEnd w:id="7089"/>
      <w:bookmarkEnd w:id="7090"/>
    </w:p>
    <w:tbl>
      <w:tblPr>
        <w:tblW w:w="141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86"/>
        <w:gridCol w:w="7087"/>
      </w:tblGrid>
      <w:tr w:rsidR="00E038BF" w:rsidRPr="00347160" w14:paraId="42365C86" w14:textId="77777777" w:rsidTr="00C40FCE">
        <w:trPr>
          <w:jc w:val="center"/>
        </w:trPr>
        <w:tc>
          <w:tcPr>
            <w:tcW w:w="7086" w:type="dxa"/>
          </w:tcPr>
          <w:p w14:paraId="499E72AC" w14:textId="77777777" w:rsidR="00E038BF" w:rsidRPr="00347160" w:rsidRDefault="00E038BF" w:rsidP="00A47D02">
            <w:pPr>
              <w:pStyle w:val="MacroText"/>
            </w:pPr>
            <w:r w:rsidRPr="00347160">
              <w:t>C104C1</w:t>
            </w:r>
          </w:p>
          <w:p w14:paraId="5EA1FE55" w14:textId="77777777" w:rsidR="00E038BF" w:rsidRPr="00347160" w:rsidRDefault="00E038BF" w:rsidP="00A47D02">
            <w:pPr>
              <w:pStyle w:val="MacroText"/>
            </w:pPr>
            <w:r w:rsidRPr="00347160">
              <w:t>02</w:t>
            </w:r>
          </w:p>
          <w:p w14:paraId="07A6F885" w14:textId="77777777" w:rsidR="00E038BF" w:rsidRPr="00347160" w:rsidRDefault="00E038BF" w:rsidP="00A47D02">
            <w:pPr>
              <w:pStyle w:val="MacroText"/>
            </w:pPr>
            <w:r w:rsidRPr="00347160">
              <w:t>00010000800000FF0200</w:t>
            </w:r>
          </w:p>
          <w:p w14:paraId="2B98C08A" w14:textId="77777777" w:rsidR="00E038BF" w:rsidRPr="00347160" w:rsidRDefault="00E038BF" w:rsidP="00A47D02">
            <w:pPr>
              <w:pStyle w:val="MacroText"/>
            </w:pPr>
            <w:r w:rsidRPr="00347160">
              <w:t>00010000800100FF0200</w:t>
            </w:r>
          </w:p>
          <w:p w14:paraId="1E1F26C8" w14:textId="77777777" w:rsidR="00E038BF" w:rsidRPr="00347160" w:rsidRDefault="00E038BF" w:rsidP="00A47D02">
            <w:pPr>
              <w:pStyle w:val="MacroText"/>
            </w:pPr>
            <w:r w:rsidRPr="00347160">
              <w:t>02</w:t>
            </w:r>
          </w:p>
          <w:p w14:paraId="2C1F866C" w14:textId="77777777" w:rsidR="00E038BF" w:rsidRPr="00347160" w:rsidRDefault="00E038BF" w:rsidP="00A47D02">
            <w:pPr>
              <w:pStyle w:val="MacroText"/>
            </w:pPr>
            <w:r w:rsidRPr="00347160">
              <w:t>0932</w:t>
            </w:r>
          </w:p>
          <w:p w14:paraId="5074A6D0" w14:textId="77777777" w:rsidR="00E038BF" w:rsidRPr="00347160" w:rsidRDefault="00E038BF" w:rsidP="00A47D02">
            <w:pPr>
              <w:pStyle w:val="MacroText"/>
            </w:pPr>
            <w:r w:rsidRPr="00347160">
              <w:t>01020304050607080910111213141516</w:t>
            </w:r>
          </w:p>
          <w:p w14:paraId="263061A4" w14:textId="77777777" w:rsidR="00E038BF" w:rsidRPr="00347160" w:rsidRDefault="00E038BF" w:rsidP="00A47D02">
            <w:pPr>
              <w:pStyle w:val="MacroText"/>
            </w:pPr>
            <w:r w:rsidRPr="00347160">
              <w:t>17181920212223242526272829303132</w:t>
            </w:r>
          </w:p>
          <w:p w14:paraId="291E8F85" w14:textId="77777777" w:rsidR="00E038BF" w:rsidRPr="00347160" w:rsidRDefault="00E038BF" w:rsidP="00A47D02">
            <w:pPr>
              <w:pStyle w:val="MacroText"/>
            </w:pPr>
            <w:r w:rsidRPr="00347160">
              <w:t>33343536373839404142434445464748</w:t>
            </w:r>
          </w:p>
          <w:p w14:paraId="1474AAF9" w14:textId="77777777" w:rsidR="00E038BF" w:rsidRPr="00347160" w:rsidRDefault="00E038BF" w:rsidP="00A47D02">
            <w:pPr>
              <w:pStyle w:val="MacroText"/>
            </w:pPr>
            <w:r w:rsidRPr="00347160">
              <w:t>4950</w:t>
            </w:r>
          </w:p>
          <w:p w14:paraId="5ACFDB23" w14:textId="77777777" w:rsidR="00E038BF" w:rsidRPr="00347160" w:rsidRDefault="00E038BF" w:rsidP="00A47D02">
            <w:pPr>
              <w:pStyle w:val="MacroText"/>
            </w:pPr>
            <w:r w:rsidRPr="00347160">
              <w:t>0A03</w:t>
            </w:r>
          </w:p>
          <w:p w14:paraId="7316AEE5" w14:textId="77777777" w:rsidR="00E038BF" w:rsidRPr="00347160" w:rsidRDefault="00E038BF" w:rsidP="00A47D02">
            <w:pPr>
              <w:pStyle w:val="MacroText"/>
            </w:pPr>
            <w:r w:rsidRPr="00347160">
              <w:t>303030</w:t>
            </w:r>
          </w:p>
          <w:p w14:paraId="48407795" w14:textId="77777777" w:rsidR="00E038BF" w:rsidRPr="00347160" w:rsidRDefault="00E038BF" w:rsidP="00A47D02">
            <w:pPr>
              <w:pStyle w:val="MacroText"/>
            </w:pPr>
          </w:p>
          <w:p w14:paraId="6C387AA6" w14:textId="77777777" w:rsidR="00E038BF" w:rsidRPr="00347160" w:rsidRDefault="00E038BF" w:rsidP="00A47D02">
            <w:pPr>
              <w:pStyle w:val="MacroText"/>
            </w:pPr>
            <w:r w:rsidRPr="00347160">
              <w:t>&lt;SetRequest&gt;</w:t>
            </w:r>
          </w:p>
          <w:p w14:paraId="4DC6253F" w14:textId="77777777" w:rsidR="00E038BF" w:rsidRPr="00347160" w:rsidRDefault="00E038BF" w:rsidP="00A47D02">
            <w:pPr>
              <w:pStyle w:val="MacroText"/>
            </w:pPr>
            <w:r w:rsidRPr="00347160">
              <w:t xml:space="preserve">  &lt;SetRequestNormalWithList&gt;</w:t>
            </w:r>
          </w:p>
          <w:p w14:paraId="458FADF0" w14:textId="77777777" w:rsidR="00E038BF" w:rsidRPr="00347160" w:rsidRDefault="00E038BF" w:rsidP="00A47D02">
            <w:pPr>
              <w:pStyle w:val="MacroText"/>
            </w:pPr>
            <w:r w:rsidRPr="00347160">
              <w:t xml:space="preserve">    &lt;InvokeIdAndPriority Value="C1" /&gt;</w:t>
            </w:r>
          </w:p>
          <w:p w14:paraId="3410B80A" w14:textId="77777777" w:rsidR="00E038BF" w:rsidRPr="00347160" w:rsidRDefault="00E038BF" w:rsidP="00A47D02">
            <w:pPr>
              <w:pStyle w:val="MacroText"/>
            </w:pPr>
            <w:r w:rsidRPr="00347160">
              <w:t xml:space="preserve">    &lt;AttributeDescriptorList Qty="0002" &gt;</w:t>
            </w:r>
          </w:p>
          <w:p w14:paraId="00712809" w14:textId="77777777" w:rsidR="00E038BF" w:rsidRPr="00347160" w:rsidRDefault="00E038BF" w:rsidP="00A47D02">
            <w:pPr>
              <w:pStyle w:val="MacroText"/>
            </w:pPr>
            <w:r w:rsidRPr="00347160">
              <w:t xml:space="preserve">      &lt;_AttributeDescriptorWithSelection&gt;</w:t>
            </w:r>
          </w:p>
          <w:p w14:paraId="101990ED" w14:textId="77777777" w:rsidR="00E038BF" w:rsidRPr="00347160" w:rsidRDefault="00E038BF" w:rsidP="00A47D02">
            <w:pPr>
              <w:pStyle w:val="MacroText"/>
            </w:pPr>
            <w:r w:rsidRPr="00347160">
              <w:t xml:space="preserve">        &lt;AttributeDescriptor&gt;</w:t>
            </w:r>
          </w:p>
          <w:p w14:paraId="3FD99BA8" w14:textId="77777777" w:rsidR="00E038BF" w:rsidRPr="00347160" w:rsidRDefault="00E038BF" w:rsidP="00A47D02">
            <w:pPr>
              <w:pStyle w:val="MacroText"/>
            </w:pPr>
            <w:r w:rsidRPr="00347160">
              <w:t xml:space="preserve">          &lt;ClassId Value="0001" /&gt;</w:t>
            </w:r>
          </w:p>
          <w:p w14:paraId="1A354CEB" w14:textId="77777777" w:rsidR="00E038BF" w:rsidRPr="00347160" w:rsidRDefault="00E038BF" w:rsidP="00A47D02">
            <w:pPr>
              <w:pStyle w:val="MacroText"/>
            </w:pPr>
            <w:r w:rsidRPr="00347160">
              <w:t xml:space="preserve">          &lt;InstanceId Value="0000800000FF" /&gt;</w:t>
            </w:r>
          </w:p>
          <w:p w14:paraId="09D49D1B" w14:textId="77777777" w:rsidR="00E038BF" w:rsidRPr="00347160" w:rsidRDefault="00E038BF" w:rsidP="00A47D02">
            <w:pPr>
              <w:pStyle w:val="MacroText"/>
            </w:pPr>
            <w:r w:rsidRPr="00347160">
              <w:t xml:space="preserve">          &lt;AttributeId Value="02" /&gt;</w:t>
            </w:r>
          </w:p>
          <w:p w14:paraId="3C9BBE18" w14:textId="77777777" w:rsidR="00E038BF" w:rsidRPr="00347160" w:rsidRDefault="00E038BF" w:rsidP="00A47D02">
            <w:pPr>
              <w:pStyle w:val="MacroText"/>
            </w:pPr>
            <w:r w:rsidRPr="00347160">
              <w:t xml:space="preserve">        &lt;/AttributeDescriptor&gt;</w:t>
            </w:r>
          </w:p>
          <w:p w14:paraId="3DD87BC8" w14:textId="77777777" w:rsidR="00E038BF" w:rsidRPr="00347160" w:rsidRDefault="00E038BF" w:rsidP="00A47D02">
            <w:pPr>
              <w:pStyle w:val="MacroText"/>
            </w:pPr>
            <w:r w:rsidRPr="00347160">
              <w:t xml:space="preserve">      &lt;/_AttributeDescriptorWithSelection&gt;</w:t>
            </w:r>
          </w:p>
          <w:p w14:paraId="35117210" w14:textId="77777777" w:rsidR="00E038BF" w:rsidRPr="00347160" w:rsidRDefault="00E038BF" w:rsidP="00A47D02">
            <w:pPr>
              <w:pStyle w:val="MacroText"/>
            </w:pPr>
            <w:r w:rsidRPr="00347160">
              <w:t xml:space="preserve">      &lt;_AttributeDescriptorWithSelection&gt;</w:t>
            </w:r>
          </w:p>
          <w:p w14:paraId="79519172" w14:textId="77777777" w:rsidR="00E038BF" w:rsidRPr="00347160" w:rsidRDefault="00E038BF" w:rsidP="00A47D02">
            <w:pPr>
              <w:pStyle w:val="MacroText"/>
            </w:pPr>
            <w:r w:rsidRPr="00347160">
              <w:t xml:space="preserve">        &lt;AttributeDescriptor&gt;</w:t>
            </w:r>
          </w:p>
          <w:p w14:paraId="4945C71D" w14:textId="77777777" w:rsidR="00E038BF" w:rsidRPr="00347160" w:rsidRDefault="00E038BF" w:rsidP="00A47D02">
            <w:pPr>
              <w:pStyle w:val="MacroText"/>
            </w:pPr>
            <w:r w:rsidRPr="00347160">
              <w:t xml:space="preserve">          &lt;ClassId Value="0001" /&gt;</w:t>
            </w:r>
          </w:p>
          <w:p w14:paraId="14F47163" w14:textId="77777777" w:rsidR="00E038BF" w:rsidRPr="00347160" w:rsidRDefault="00E038BF" w:rsidP="00A47D02">
            <w:pPr>
              <w:pStyle w:val="MacroText"/>
            </w:pPr>
            <w:r w:rsidRPr="00347160">
              <w:t xml:space="preserve">          &lt;InstanceId Value="0000800100FF" /&gt;</w:t>
            </w:r>
          </w:p>
          <w:p w14:paraId="00AEB23E" w14:textId="77777777" w:rsidR="00E038BF" w:rsidRPr="00347160" w:rsidRDefault="00E038BF" w:rsidP="00A47D02">
            <w:pPr>
              <w:pStyle w:val="MacroText"/>
            </w:pPr>
            <w:r w:rsidRPr="00347160">
              <w:t xml:space="preserve">          &lt;AttributeId Value="02" /&gt;</w:t>
            </w:r>
          </w:p>
          <w:p w14:paraId="48F8AEBE" w14:textId="77777777" w:rsidR="00E038BF" w:rsidRPr="00347160" w:rsidRDefault="00E038BF" w:rsidP="00A47D02">
            <w:pPr>
              <w:pStyle w:val="MacroText"/>
            </w:pPr>
            <w:r w:rsidRPr="00347160">
              <w:t xml:space="preserve">        &lt;/AttributeDescriptor&gt;</w:t>
            </w:r>
          </w:p>
          <w:p w14:paraId="07548E0A" w14:textId="77777777" w:rsidR="00E038BF" w:rsidRPr="00347160" w:rsidRDefault="00E038BF" w:rsidP="00A47D02">
            <w:pPr>
              <w:pStyle w:val="MacroText"/>
            </w:pPr>
            <w:r w:rsidRPr="00347160">
              <w:t xml:space="preserve">      &lt;/_AttributeDescriptorWithSelection&gt;</w:t>
            </w:r>
          </w:p>
          <w:p w14:paraId="51D9BA7F" w14:textId="77777777" w:rsidR="00E038BF" w:rsidRPr="00347160" w:rsidRDefault="00E038BF" w:rsidP="00A47D02">
            <w:pPr>
              <w:pStyle w:val="MacroText"/>
            </w:pPr>
            <w:r w:rsidRPr="00347160">
              <w:t xml:space="preserve">    &lt;/AttributeDescriptorList&gt;</w:t>
            </w:r>
          </w:p>
          <w:p w14:paraId="28D48210" w14:textId="77777777" w:rsidR="00E038BF" w:rsidRPr="00347160" w:rsidRDefault="00E038BF" w:rsidP="00A47D02">
            <w:pPr>
              <w:pStyle w:val="MacroText"/>
            </w:pPr>
            <w:r w:rsidRPr="00347160">
              <w:t xml:space="preserve">    &lt;ValueList Qty="0002" &gt;</w:t>
            </w:r>
          </w:p>
          <w:p w14:paraId="7B8E772D" w14:textId="77777777" w:rsidR="00E038BF" w:rsidRPr="00347160" w:rsidRDefault="00E038BF" w:rsidP="00A47D02">
            <w:pPr>
              <w:pStyle w:val="MacroText"/>
            </w:pPr>
            <w:r w:rsidRPr="00347160">
              <w:t xml:space="preserve">      &lt;OctetString Value="01020304050607080910111213141516</w:t>
            </w:r>
          </w:p>
          <w:p w14:paraId="237EF19C" w14:textId="77777777" w:rsidR="00E038BF" w:rsidRPr="00347160" w:rsidRDefault="00E038BF" w:rsidP="00A47D02">
            <w:pPr>
              <w:pStyle w:val="MacroText"/>
            </w:pPr>
            <w:r w:rsidRPr="00347160">
              <w:t xml:space="preserve">                          17181920212223242526272829303132</w:t>
            </w:r>
          </w:p>
          <w:p w14:paraId="5807B5AD" w14:textId="77777777" w:rsidR="00E038BF" w:rsidRPr="00347160" w:rsidRDefault="00E038BF" w:rsidP="00A47D02">
            <w:pPr>
              <w:pStyle w:val="MacroText"/>
            </w:pPr>
            <w:r w:rsidRPr="00347160">
              <w:lastRenderedPageBreak/>
              <w:t xml:space="preserve">                          33343536373839404142434445464748</w:t>
            </w:r>
          </w:p>
          <w:p w14:paraId="3AD19D0B" w14:textId="77777777" w:rsidR="00E038BF" w:rsidRPr="00347160" w:rsidRDefault="00E038BF" w:rsidP="00A47D02">
            <w:pPr>
              <w:pStyle w:val="MacroText"/>
            </w:pPr>
            <w:r w:rsidRPr="00347160">
              <w:t xml:space="preserve">                          4950" /&gt;</w:t>
            </w:r>
          </w:p>
          <w:p w14:paraId="168277C1" w14:textId="77777777" w:rsidR="00E038BF" w:rsidRPr="00347160" w:rsidRDefault="00E038BF" w:rsidP="00A47D02">
            <w:pPr>
              <w:pStyle w:val="MacroText"/>
            </w:pPr>
            <w:r w:rsidRPr="00347160">
              <w:t xml:space="preserve">      &lt;VisibleString Value="303030" /&gt;</w:t>
            </w:r>
          </w:p>
          <w:p w14:paraId="2638E8E7" w14:textId="77777777" w:rsidR="00E038BF" w:rsidRPr="00347160" w:rsidRDefault="00E038BF" w:rsidP="00A47D02">
            <w:pPr>
              <w:pStyle w:val="MacroText"/>
            </w:pPr>
            <w:r w:rsidRPr="00347160">
              <w:t xml:space="preserve">    &lt;/ValueList&gt;</w:t>
            </w:r>
          </w:p>
          <w:p w14:paraId="704BABD3" w14:textId="77777777" w:rsidR="00E038BF" w:rsidRPr="00347160" w:rsidRDefault="00E038BF" w:rsidP="00A47D02">
            <w:pPr>
              <w:pStyle w:val="MacroText"/>
            </w:pPr>
            <w:r w:rsidRPr="00347160">
              <w:t xml:space="preserve">  &lt;/SetRequestNormalWithList&gt;</w:t>
            </w:r>
          </w:p>
          <w:p w14:paraId="220BA98D" w14:textId="77777777" w:rsidR="00E038BF" w:rsidRPr="00347160" w:rsidRDefault="00E038BF" w:rsidP="00A47D02">
            <w:pPr>
              <w:pStyle w:val="MacroText"/>
            </w:pPr>
            <w:r w:rsidRPr="00347160">
              <w:t>&lt;/SetRequest&gt;</w:t>
            </w:r>
          </w:p>
        </w:tc>
        <w:tc>
          <w:tcPr>
            <w:tcW w:w="7087" w:type="dxa"/>
          </w:tcPr>
          <w:p w14:paraId="34744F47" w14:textId="77777777" w:rsidR="00E038BF" w:rsidRPr="00347160" w:rsidRDefault="00E038BF" w:rsidP="00A47D02">
            <w:pPr>
              <w:pStyle w:val="MacroText"/>
            </w:pPr>
            <w:r w:rsidRPr="00347160">
              <w:lastRenderedPageBreak/>
              <w:t>0602</w:t>
            </w:r>
          </w:p>
          <w:p w14:paraId="6D123473" w14:textId="77777777" w:rsidR="00E038BF" w:rsidRPr="00347160" w:rsidRDefault="00E038BF" w:rsidP="00A47D02">
            <w:pPr>
              <w:pStyle w:val="MacroText"/>
            </w:pPr>
            <w:r w:rsidRPr="00347160">
              <w:t>020100</w:t>
            </w:r>
          </w:p>
          <w:p w14:paraId="6E7321ED" w14:textId="77777777" w:rsidR="00E038BF" w:rsidRPr="00347160" w:rsidRDefault="00E038BF" w:rsidP="00A47D02">
            <w:pPr>
              <w:pStyle w:val="MacroText"/>
            </w:pPr>
            <w:r w:rsidRPr="00347160">
              <w:t>020110</w:t>
            </w:r>
          </w:p>
          <w:p w14:paraId="51E96E91" w14:textId="77777777" w:rsidR="00E038BF" w:rsidRPr="00347160" w:rsidRDefault="00E038BF" w:rsidP="00A47D02">
            <w:pPr>
              <w:pStyle w:val="MacroText"/>
            </w:pPr>
            <w:r w:rsidRPr="00347160">
              <w:t>02</w:t>
            </w:r>
          </w:p>
          <w:p w14:paraId="0343990E" w14:textId="77777777" w:rsidR="00E038BF" w:rsidRPr="00347160" w:rsidRDefault="00E038BF" w:rsidP="00A47D02">
            <w:pPr>
              <w:pStyle w:val="MacroText"/>
            </w:pPr>
            <w:r w:rsidRPr="00347160">
              <w:t>0932</w:t>
            </w:r>
          </w:p>
          <w:p w14:paraId="53536289" w14:textId="77777777" w:rsidR="00E038BF" w:rsidRPr="00347160" w:rsidRDefault="00E038BF" w:rsidP="00A47D02">
            <w:pPr>
              <w:pStyle w:val="MacroText"/>
            </w:pPr>
            <w:r w:rsidRPr="00347160">
              <w:t>01020304050607080910111213141516</w:t>
            </w:r>
          </w:p>
          <w:p w14:paraId="40F8014E" w14:textId="77777777" w:rsidR="00E038BF" w:rsidRPr="00347160" w:rsidRDefault="00E038BF" w:rsidP="00A47D02">
            <w:pPr>
              <w:pStyle w:val="MacroText"/>
            </w:pPr>
            <w:r w:rsidRPr="00347160">
              <w:t>17181920212223242526272829303132</w:t>
            </w:r>
          </w:p>
          <w:p w14:paraId="0556EE86" w14:textId="77777777" w:rsidR="00E038BF" w:rsidRPr="00347160" w:rsidRDefault="00E038BF" w:rsidP="00A47D02">
            <w:pPr>
              <w:pStyle w:val="MacroText"/>
            </w:pPr>
            <w:r w:rsidRPr="00347160">
              <w:t>33343536373839404142434445464748</w:t>
            </w:r>
          </w:p>
          <w:p w14:paraId="73092E58" w14:textId="77777777" w:rsidR="00E038BF" w:rsidRPr="00347160" w:rsidRDefault="00E038BF" w:rsidP="00A47D02">
            <w:pPr>
              <w:pStyle w:val="MacroText"/>
            </w:pPr>
            <w:r w:rsidRPr="00347160">
              <w:t>4950</w:t>
            </w:r>
          </w:p>
          <w:p w14:paraId="4243D17E" w14:textId="77777777" w:rsidR="00E038BF" w:rsidRPr="00347160" w:rsidRDefault="00E038BF" w:rsidP="00A47D02">
            <w:pPr>
              <w:pStyle w:val="MacroText"/>
            </w:pPr>
            <w:r w:rsidRPr="00347160">
              <w:t>0A03</w:t>
            </w:r>
          </w:p>
          <w:p w14:paraId="3EC89B6D" w14:textId="77777777" w:rsidR="00E038BF" w:rsidRPr="00347160" w:rsidRDefault="00E038BF" w:rsidP="00A47D02">
            <w:pPr>
              <w:pStyle w:val="MacroText"/>
            </w:pPr>
            <w:r w:rsidRPr="00347160">
              <w:t>303030</w:t>
            </w:r>
          </w:p>
          <w:p w14:paraId="30FF7778" w14:textId="77777777" w:rsidR="00E038BF" w:rsidRPr="00347160" w:rsidRDefault="00E038BF" w:rsidP="00A47D02">
            <w:pPr>
              <w:pStyle w:val="MacroText"/>
            </w:pPr>
          </w:p>
          <w:p w14:paraId="53970C63" w14:textId="77777777" w:rsidR="00E038BF" w:rsidRPr="00347160" w:rsidRDefault="00E038BF" w:rsidP="00A47D02">
            <w:pPr>
              <w:pStyle w:val="MacroText"/>
            </w:pPr>
            <w:r w:rsidRPr="00347160">
              <w:t>&lt;WriteRequest&gt;</w:t>
            </w:r>
          </w:p>
          <w:p w14:paraId="64C30AFA" w14:textId="77777777" w:rsidR="00E038BF" w:rsidRPr="00347160" w:rsidRDefault="00E038BF" w:rsidP="00A47D02">
            <w:pPr>
              <w:pStyle w:val="MacroText"/>
            </w:pPr>
            <w:r w:rsidRPr="00347160">
              <w:t xml:space="preserve">  &lt;ListOfVariableAccessSpecification Qty="0002" &gt;</w:t>
            </w:r>
          </w:p>
          <w:p w14:paraId="298910EF" w14:textId="77777777" w:rsidR="00E038BF" w:rsidRPr="00347160" w:rsidRDefault="00E038BF" w:rsidP="00A47D02">
            <w:pPr>
              <w:pStyle w:val="MacroText"/>
            </w:pPr>
            <w:r w:rsidRPr="00347160">
              <w:t xml:space="preserve">    &lt;VariableName Value="0100" /&gt;</w:t>
            </w:r>
          </w:p>
          <w:p w14:paraId="0A5B5AD3" w14:textId="77777777" w:rsidR="00E038BF" w:rsidRPr="00347160" w:rsidRDefault="00E038BF" w:rsidP="00A47D02">
            <w:pPr>
              <w:pStyle w:val="MacroText"/>
            </w:pPr>
            <w:r w:rsidRPr="00347160">
              <w:t xml:space="preserve">    &lt;VariableName Value="0110" /&gt;</w:t>
            </w:r>
          </w:p>
          <w:p w14:paraId="6DB7F464" w14:textId="77777777" w:rsidR="00E038BF" w:rsidRPr="00347160" w:rsidRDefault="00E038BF" w:rsidP="00A47D02">
            <w:pPr>
              <w:pStyle w:val="MacroText"/>
            </w:pPr>
            <w:r w:rsidRPr="00347160">
              <w:t xml:space="preserve">  &lt;/ListOfVariableAccessSpecification&gt;</w:t>
            </w:r>
          </w:p>
          <w:p w14:paraId="452792D2" w14:textId="77777777" w:rsidR="00E038BF" w:rsidRPr="00347160" w:rsidRDefault="00E038BF" w:rsidP="00A47D02">
            <w:pPr>
              <w:pStyle w:val="MacroText"/>
            </w:pPr>
            <w:r w:rsidRPr="00347160">
              <w:t xml:space="preserve">  &lt;ListOfData Qty="0002" &gt;</w:t>
            </w:r>
          </w:p>
          <w:p w14:paraId="1A384ABF" w14:textId="77777777" w:rsidR="00E038BF" w:rsidRPr="00347160" w:rsidRDefault="00E038BF" w:rsidP="00A47D02">
            <w:pPr>
              <w:pStyle w:val="MacroText"/>
            </w:pPr>
            <w:r w:rsidRPr="00347160">
              <w:t xml:space="preserve">    &lt;OctetString Value="01020304050607080910111213141516</w:t>
            </w:r>
          </w:p>
          <w:p w14:paraId="7C984DA9" w14:textId="77777777" w:rsidR="00E038BF" w:rsidRPr="00347160" w:rsidRDefault="00E038BF" w:rsidP="00A47D02">
            <w:pPr>
              <w:pStyle w:val="MacroText"/>
            </w:pPr>
            <w:r w:rsidRPr="00347160">
              <w:t xml:space="preserve">                        17181920212223242526272829303132</w:t>
            </w:r>
          </w:p>
          <w:p w14:paraId="79E84926" w14:textId="77777777" w:rsidR="00E038BF" w:rsidRPr="00347160" w:rsidRDefault="00E038BF" w:rsidP="00A47D02">
            <w:pPr>
              <w:pStyle w:val="MacroText"/>
            </w:pPr>
            <w:r w:rsidRPr="00347160">
              <w:t xml:space="preserve">                        33343536373839404142434445464748</w:t>
            </w:r>
          </w:p>
          <w:p w14:paraId="5F4B2147" w14:textId="77777777" w:rsidR="00E038BF" w:rsidRPr="00347160" w:rsidRDefault="00E038BF" w:rsidP="00A47D02">
            <w:pPr>
              <w:pStyle w:val="MacroText"/>
            </w:pPr>
            <w:r w:rsidRPr="00347160">
              <w:t xml:space="preserve">                        4950" /&gt;</w:t>
            </w:r>
          </w:p>
          <w:p w14:paraId="60487EFA" w14:textId="77777777" w:rsidR="00E038BF" w:rsidRPr="00347160" w:rsidRDefault="00E038BF" w:rsidP="00A47D02">
            <w:pPr>
              <w:pStyle w:val="MacroText"/>
            </w:pPr>
            <w:r w:rsidRPr="00347160">
              <w:t xml:space="preserve">    &lt;VisibleString Value="303030" /&gt;</w:t>
            </w:r>
          </w:p>
          <w:p w14:paraId="583C2305" w14:textId="77777777" w:rsidR="00E038BF" w:rsidRPr="00347160" w:rsidRDefault="00E038BF" w:rsidP="00A47D02">
            <w:pPr>
              <w:pStyle w:val="MacroText"/>
            </w:pPr>
            <w:r w:rsidRPr="00347160">
              <w:t xml:space="preserve">  &lt;/ListOfData&gt;</w:t>
            </w:r>
          </w:p>
          <w:p w14:paraId="16186DBB" w14:textId="77777777" w:rsidR="00E038BF" w:rsidRPr="00347160" w:rsidRDefault="00E038BF" w:rsidP="00A47D02">
            <w:pPr>
              <w:pStyle w:val="MacroText"/>
            </w:pPr>
            <w:r w:rsidRPr="00347160">
              <w:t>&lt;/WriteRequest&gt;</w:t>
            </w:r>
          </w:p>
        </w:tc>
      </w:tr>
      <w:tr w:rsidR="00E038BF" w:rsidRPr="00347160" w14:paraId="42F84AEB" w14:textId="77777777" w:rsidTr="00C40FCE">
        <w:trPr>
          <w:jc w:val="center"/>
        </w:trPr>
        <w:tc>
          <w:tcPr>
            <w:tcW w:w="7086" w:type="dxa"/>
          </w:tcPr>
          <w:p w14:paraId="3A88665C" w14:textId="77777777" w:rsidR="00E038BF" w:rsidRPr="00347160" w:rsidRDefault="00E038BF" w:rsidP="00A47D02">
            <w:pPr>
              <w:pStyle w:val="MacroText"/>
            </w:pPr>
            <w:r w:rsidRPr="00347160">
              <w:t>C505C1</w:t>
            </w:r>
          </w:p>
          <w:p w14:paraId="1DCB9D8F" w14:textId="77777777" w:rsidR="00E038BF" w:rsidRPr="00347160" w:rsidRDefault="00E038BF" w:rsidP="00A47D02">
            <w:pPr>
              <w:pStyle w:val="MacroText"/>
            </w:pPr>
            <w:r w:rsidRPr="00347160">
              <w:t>02</w:t>
            </w:r>
          </w:p>
          <w:p w14:paraId="27682B07" w14:textId="77777777" w:rsidR="00E038BF" w:rsidRPr="00347160" w:rsidRDefault="00E038BF" w:rsidP="00A47D02">
            <w:pPr>
              <w:pStyle w:val="MacroText"/>
            </w:pPr>
            <w:r w:rsidRPr="00347160">
              <w:t>00</w:t>
            </w:r>
          </w:p>
          <w:p w14:paraId="6247683C" w14:textId="77777777" w:rsidR="00E038BF" w:rsidRPr="00347160" w:rsidRDefault="00E038BF" w:rsidP="00A47D02">
            <w:pPr>
              <w:pStyle w:val="MacroText"/>
            </w:pPr>
            <w:r w:rsidRPr="00347160">
              <w:t>00</w:t>
            </w:r>
          </w:p>
          <w:p w14:paraId="6876A494" w14:textId="77777777" w:rsidR="00E038BF" w:rsidRPr="00347160" w:rsidRDefault="00E038BF" w:rsidP="00A47D02">
            <w:pPr>
              <w:pStyle w:val="MacroText"/>
            </w:pPr>
          </w:p>
          <w:p w14:paraId="2A94B95A" w14:textId="77777777" w:rsidR="00E038BF" w:rsidRPr="00347160" w:rsidRDefault="00E038BF" w:rsidP="00A47D02">
            <w:pPr>
              <w:pStyle w:val="MacroText"/>
            </w:pPr>
            <w:r w:rsidRPr="00347160">
              <w:t>&lt;SetResponse&gt;</w:t>
            </w:r>
          </w:p>
          <w:p w14:paraId="269787A4" w14:textId="77777777" w:rsidR="00E038BF" w:rsidRPr="00347160" w:rsidRDefault="00E038BF" w:rsidP="00A47D02">
            <w:pPr>
              <w:pStyle w:val="MacroText"/>
            </w:pPr>
            <w:r w:rsidRPr="00347160">
              <w:t xml:space="preserve">  &lt;SetResponseWithList&gt;</w:t>
            </w:r>
          </w:p>
          <w:p w14:paraId="1E3B5F2B" w14:textId="77777777" w:rsidR="00E038BF" w:rsidRPr="00347160" w:rsidRDefault="00E038BF" w:rsidP="00A47D02">
            <w:pPr>
              <w:pStyle w:val="MacroText"/>
            </w:pPr>
            <w:r w:rsidRPr="00347160">
              <w:t xml:space="preserve">    &lt;InvokeIdAndPriority Value="C1" /&gt;</w:t>
            </w:r>
          </w:p>
          <w:p w14:paraId="66BEBE20" w14:textId="77777777" w:rsidR="00E038BF" w:rsidRPr="00347160" w:rsidRDefault="00E038BF" w:rsidP="00A47D02">
            <w:pPr>
              <w:pStyle w:val="MacroText"/>
            </w:pPr>
            <w:r w:rsidRPr="00347160">
              <w:t xml:space="preserve">    &lt;Result Qty="0002" &gt;</w:t>
            </w:r>
          </w:p>
          <w:p w14:paraId="3E90B2BC" w14:textId="77777777" w:rsidR="00E038BF" w:rsidRPr="00347160" w:rsidRDefault="00E038BF" w:rsidP="00A47D02">
            <w:pPr>
              <w:pStyle w:val="MacroText"/>
            </w:pPr>
            <w:r w:rsidRPr="00347160">
              <w:t xml:space="preserve">      &lt;_DataAccessResult Value="Success" /&gt;</w:t>
            </w:r>
          </w:p>
          <w:p w14:paraId="5025995B" w14:textId="77777777" w:rsidR="00E038BF" w:rsidRPr="00347160" w:rsidRDefault="00E038BF" w:rsidP="00A47D02">
            <w:pPr>
              <w:pStyle w:val="MacroText"/>
            </w:pPr>
            <w:r w:rsidRPr="00347160">
              <w:t xml:space="preserve">      &lt;_DataAccessResult Value="Success" /&gt;</w:t>
            </w:r>
          </w:p>
          <w:p w14:paraId="4D7927B4" w14:textId="77777777" w:rsidR="00E038BF" w:rsidRPr="00347160" w:rsidRDefault="00E038BF" w:rsidP="00A47D02">
            <w:pPr>
              <w:pStyle w:val="MacroText"/>
            </w:pPr>
            <w:r w:rsidRPr="00347160">
              <w:t xml:space="preserve">    &lt;/Result&gt;</w:t>
            </w:r>
          </w:p>
          <w:p w14:paraId="3BF4F098" w14:textId="77777777" w:rsidR="00E038BF" w:rsidRPr="00347160" w:rsidRDefault="00E038BF" w:rsidP="00A47D02">
            <w:pPr>
              <w:pStyle w:val="MacroText"/>
            </w:pPr>
            <w:r w:rsidRPr="00347160">
              <w:t xml:space="preserve">  &lt;/SetResponseWithList&gt;</w:t>
            </w:r>
          </w:p>
          <w:p w14:paraId="3EBEC6A5" w14:textId="77777777" w:rsidR="00E038BF" w:rsidRPr="00347160" w:rsidRDefault="00E038BF" w:rsidP="00A47D02">
            <w:pPr>
              <w:pStyle w:val="MacroText"/>
            </w:pPr>
            <w:r w:rsidRPr="00347160">
              <w:t>&lt;/SetResponse&gt;</w:t>
            </w:r>
          </w:p>
        </w:tc>
        <w:tc>
          <w:tcPr>
            <w:tcW w:w="7087" w:type="dxa"/>
          </w:tcPr>
          <w:p w14:paraId="37D77019" w14:textId="77777777" w:rsidR="00E038BF" w:rsidRPr="00347160" w:rsidRDefault="00E038BF" w:rsidP="00A47D02">
            <w:pPr>
              <w:pStyle w:val="MacroText"/>
            </w:pPr>
            <w:r w:rsidRPr="00347160">
              <w:t>0D02</w:t>
            </w:r>
          </w:p>
          <w:p w14:paraId="5EF445D9" w14:textId="77777777" w:rsidR="00E038BF" w:rsidRPr="00347160" w:rsidRDefault="00E038BF" w:rsidP="00A47D02">
            <w:pPr>
              <w:pStyle w:val="MacroText"/>
            </w:pPr>
            <w:r w:rsidRPr="00347160">
              <w:t>00</w:t>
            </w:r>
          </w:p>
          <w:p w14:paraId="5C287CB5" w14:textId="77777777" w:rsidR="00E038BF" w:rsidRPr="00347160" w:rsidRDefault="00E038BF" w:rsidP="00A47D02">
            <w:pPr>
              <w:pStyle w:val="MacroText"/>
            </w:pPr>
            <w:r w:rsidRPr="00347160">
              <w:t>00</w:t>
            </w:r>
          </w:p>
          <w:p w14:paraId="184514A8" w14:textId="77777777" w:rsidR="00E038BF" w:rsidRPr="00347160" w:rsidRDefault="00E038BF" w:rsidP="00A47D02">
            <w:pPr>
              <w:pStyle w:val="MacroText"/>
            </w:pPr>
          </w:p>
          <w:p w14:paraId="2D362FE6" w14:textId="77777777" w:rsidR="00E038BF" w:rsidRPr="00347160" w:rsidRDefault="00E038BF" w:rsidP="00A47D02">
            <w:pPr>
              <w:pStyle w:val="MacroText"/>
            </w:pPr>
            <w:r w:rsidRPr="00347160">
              <w:t>&lt;WriteResponse Qty="0002" &gt;</w:t>
            </w:r>
          </w:p>
          <w:p w14:paraId="12D84D3E" w14:textId="77777777" w:rsidR="00E038BF" w:rsidRPr="00347160" w:rsidRDefault="00E038BF" w:rsidP="00A47D02">
            <w:pPr>
              <w:pStyle w:val="MacroText"/>
            </w:pPr>
            <w:r w:rsidRPr="00347160">
              <w:t xml:space="preserve">  &lt;Success /&gt;</w:t>
            </w:r>
          </w:p>
          <w:p w14:paraId="0F181054" w14:textId="77777777" w:rsidR="00E038BF" w:rsidRPr="00347160" w:rsidRDefault="00E038BF" w:rsidP="00A47D02">
            <w:pPr>
              <w:pStyle w:val="MacroText"/>
            </w:pPr>
            <w:r w:rsidRPr="00347160">
              <w:t xml:space="preserve">  &lt;Success /&gt;</w:t>
            </w:r>
          </w:p>
          <w:p w14:paraId="293720F6" w14:textId="77777777" w:rsidR="00E038BF" w:rsidRPr="00347160" w:rsidRDefault="00E038BF" w:rsidP="00A47D02">
            <w:pPr>
              <w:pStyle w:val="MacroText"/>
            </w:pPr>
            <w:r w:rsidRPr="00347160">
              <w:t>&lt;/WriteResponse&gt;</w:t>
            </w:r>
          </w:p>
        </w:tc>
      </w:tr>
    </w:tbl>
    <w:p w14:paraId="4A5EF323" w14:textId="77777777" w:rsidR="00C40FCE" w:rsidRDefault="00C40FCE" w:rsidP="00C40FCE">
      <w:pPr>
        <w:pStyle w:val="NOTE"/>
      </w:pPr>
    </w:p>
    <w:p w14:paraId="37A2506B" w14:textId="722DD9B5" w:rsidR="00E038BF" w:rsidRPr="00347160" w:rsidRDefault="001767F8" w:rsidP="00C40FCE">
      <w:pPr>
        <w:pStyle w:val="TABLE-title"/>
      </w:pPr>
      <w:bookmarkStart w:id="7091" w:name="_Toc229223411"/>
      <w:bookmarkStart w:id="7092" w:name="_Toc246861070"/>
      <w:bookmarkStart w:id="7093" w:name="_Toc249289886"/>
      <w:bookmarkStart w:id="7094" w:name="_Toc277948699"/>
      <w:bookmarkStart w:id="7095" w:name="_Toc279397453"/>
      <w:bookmarkStart w:id="7096" w:name="_Toc315426594"/>
      <w:bookmarkStart w:id="7097" w:name="_Toc355266148"/>
      <w:bookmarkStart w:id="7098" w:name="_Toc406428529"/>
      <w:bookmarkStart w:id="7099" w:name="_Toc437856832"/>
      <w:bookmarkStart w:id="7100" w:name="_Toc97127545"/>
      <w:r>
        <w:lastRenderedPageBreak/>
        <w:t>Table F.</w:t>
      </w:r>
      <w:fldSimple w:instr=" SEQ Table_F. \* ARABIC ">
        <w:r w:rsidR="00DC4BE9">
          <w:rPr>
            <w:noProof/>
          </w:rPr>
          <w:t>8</w:t>
        </w:r>
      </w:fldSimple>
      <w:r>
        <w:t xml:space="preserve"> – </w:t>
      </w:r>
      <w:r w:rsidR="00E038BF" w:rsidRPr="00347160">
        <w:t>Example: Writing the value of a single attribute with block transfer</w:t>
      </w:r>
      <w:bookmarkEnd w:id="7091"/>
      <w:bookmarkEnd w:id="7092"/>
      <w:bookmarkEnd w:id="7093"/>
      <w:bookmarkEnd w:id="7094"/>
      <w:bookmarkEnd w:id="7095"/>
      <w:bookmarkEnd w:id="7096"/>
      <w:bookmarkEnd w:id="7097"/>
      <w:bookmarkEnd w:id="7098"/>
      <w:bookmarkEnd w:id="7099"/>
      <w:bookmarkEnd w:id="7100"/>
    </w:p>
    <w:tbl>
      <w:tblPr>
        <w:tblW w:w="141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87"/>
        <w:gridCol w:w="7086"/>
      </w:tblGrid>
      <w:tr w:rsidR="00E038BF" w:rsidRPr="00347160" w14:paraId="3977C626" w14:textId="77777777" w:rsidTr="00C40FCE">
        <w:trPr>
          <w:cantSplit/>
          <w:jc w:val="center"/>
        </w:trPr>
        <w:tc>
          <w:tcPr>
            <w:tcW w:w="7087" w:type="dxa"/>
          </w:tcPr>
          <w:p w14:paraId="68F3F661" w14:textId="77777777" w:rsidR="00E038BF" w:rsidRPr="00347160" w:rsidRDefault="00E038BF" w:rsidP="00A47D02">
            <w:pPr>
              <w:pStyle w:val="MacroText"/>
            </w:pPr>
            <w:r w:rsidRPr="00347160">
              <w:t>C102C1</w:t>
            </w:r>
          </w:p>
          <w:p w14:paraId="723FDB73" w14:textId="77777777" w:rsidR="00E038BF" w:rsidRPr="00347160" w:rsidRDefault="00E038BF" w:rsidP="00A47D02">
            <w:pPr>
              <w:pStyle w:val="MacroText"/>
            </w:pPr>
            <w:r w:rsidRPr="00347160">
              <w:t>00010000800000FF0200</w:t>
            </w:r>
          </w:p>
          <w:p w14:paraId="16D2C06B" w14:textId="77777777" w:rsidR="00E038BF" w:rsidRPr="00347160" w:rsidRDefault="00E038BF" w:rsidP="00A47D02">
            <w:pPr>
              <w:pStyle w:val="MacroText"/>
            </w:pPr>
            <w:r w:rsidRPr="00347160">
              <w:t>00</w:t>
            </w:r>
          </w:p>
          <w:p w14:paraId="2E2C833E" w14:textId="77777777" w:rsidR="00E038BF" w:rsidRPr="00347160" w:rsidRDefault="00E038BF" w:rsidP="00A47D02">
            <w:pPr>
              <w:pStyle w:val="MacroText"/>
            </w:pPr>
            <w:r w:rsidRPr="00347160">
              <w:t>00000001</w:t>
            </w:r>
          </w:p>
          <w:p w14:paraId="7CB3A81A" w14:textId="77777777" w:rsidR="00E038BF" w:rsidRPr="00347160" w:rsidRDefault="00E038BF" w:rsidP="00A47D02">
            <w:pPr>
              <w:pStyle w:val="MacroText"/>
            </w:pPr>
            <w:r w:rsidRPr="00347160">
              <w:t>15</w:t>
            </w:r>
          </w:p>
          <w:p w14:paraId="1344F1B2" w14:textId="77777777" w:rsidR="00E038BF" w:rsidRPr="00347160" w:rsidRDefault="00E038BF" w:rsidP="00A47D02">
            <w:pPr>
              <w:pStyle w:val="MacroText"/>
            </w:pPr>
            <w:r w:rsidRPr="00347160">
              <w:t>09320102030405060708091011121314</w:t>
            </w:r>
          </w:p>
          <w:p w14:paraId="56F90411" w14:textId="77777777" w:rsidR="00E038BF" w:rsidRPr="00347160" w:rsidRDefault="00E038BF" w:rsidP="00A47D02">
            <w:pPr>
              <w:pStyle w:val="MacroText"/>
            </w:pPr>
            <w:r w:rsidRPr="00347160">
              <w:t>1516171819</w:t>
            </w:r>
          </w:p>
          <w:p w14:paraId="2A1DE82E" w14:textId="77777777" w:rsidR="00E038BF" w:rsidRPr="00347160" w:rsidRDefault="00E038BF" w:rsidP="00A47D02">
            <w:pPr>
              <w:pStyle w:val="MacroText"/>
            </w:pPr>
          </w:p>
          <w:p w14:paraId="5860E4AE" w14:textId="77777777" w:rsidR="00E038BF" w:rsidRPr="00347160" w:rsidRDefault="00E038BF" w:rsidP="00A47D02">
            <w:pPr>
              <w:pStyle w:val="MacroText"/>
            </w:pPr>
            <w:r w:rsidRPr="00347160">
              <w:t>&lt;SetRequest&gt;</w:t>
            </w:r>
          </w:p>
          <w:p w14:paraId="1831DB5A" w14:textId="77777777" w:rsidR="00E038BF" w:rsidRPr="00347160" w:rsidRDefault="00E038BF" w:rsidP="00A47D02">
            <w:pPr>
              <w:pStyle w:val="MacroText"/>
            </w:pPr>
            <w:r w:rsidRPr="00347160">
              <w:t xml:space="preserve">  &lt;SetRequestWithFirstDataBlock&gt;</w:t>
            </w:r>
          </w:p>
          <w:p w14:paraId="4BB8D400" w14:textId="77777777" w:rsidR="00E038BF" w:rsidRPr="00347160" w:rsidRDefault="00E038BF" w:rsidP="00A47D02">
            <w:pPr>
              <w:pStyle w:val="MacroText"/>
            </w:pPr>
            <w:r w:rsidRPr="00347160">
              <w:t xml:space="preserve">    &lt;InvokeIdAndPriority Value="C1" /&gt;</w:t>
            </w:r>
          </w:p>
          <w:p w14:paraId="0CA9E8B5" w14:textId="77777777" w:rsidR="00E038BF" w:rsidRPr="00347160" w:rsidRDefault="00E038BF" w:rsidP="00A47D02">
            <w:pPr>
              <w:pStyle w:val="MacroText"/>
            </w:pPr>
            <w:r w:rsidRPr="00347160">
              <w:t xml:space="preserve">    &lt;AttributeDescriptor&gt;</w:t>
            </w:r>
          </w:p>
          <w:p w14:paraId="6D512006" w14:textId="77777777" w:rsidR="00E038BF" w:rsidRPr="00347160" w:rsidRDefault="00E038BF" w:rsidP="00A47D02">
            <w:pPr>
              <w:pStyle w:val="MacroText"/>
            </w:pPr>
            <w:r w:rsidRPr="00347160">
              <w:t xml:space="preserve">      &lt;ClassId Value="0001" /&gt;</w:t>
            </w:r>
          </w:p>
          <w:p w14:paraId="5C466FD4" w14:textId="77777777" w:rsidR="00E038BF" w:rsidRPr="00347160" w:rsidRDefault="00E038BF" w:rsidP="00A47D02">
            <w:pPr>
              <w:pStyle w:val="MacroText"/>
            </w:pPr>
            <w:r w:rsidRPr="00347160">
              <w:t xml:space="preserve">      &lt;InstanceId Value="0000800000FF" /&gt;</w:t>
            </w:r>
          </w:p>
          <w:p w14:paraId="153CF65A" w14:textId="77777777" w:rsidR="00E038BF" w:rsidRPr="00347160" w:rsidRDefault="00E038BF" w:rsidP="00A47D02">
            <w:pPr>
              <w:pStyle w:val="MacroText"/>
            </w:pPr>
            <w:r w:rsidRPr="00347160">
              <w:t xml:space="preserve">      &lt;AttributeId Value="02" /&gt;</w:t>
            </w:r>
          </w:p>
          <w:p w14:paraId="5EC3A878" w14:textId="77777777" w:rsidR="00E038BF" w:rsidRPr="00347160" w:rsidRDefault="00E038BF" w:rsidP="00A47D02">
            <w:pPr>
              <w:pStyle w:val="MacroText"/>
            </w:pPr>
            <w:r w:rsidRPr="00347160">
              <w:t xml:space="preserve">    &lt;/AttributeDescriptor&gt;</w:t>
            </w:r>
          </w:p>
          <w:p w14:paraId="1322F244" w14:textId="77777777" w:rsidR="00E038BF" w:rsidRPr="00347160" w:rsidRDefault="00E038BF" w:rsidP="00A47D02">
            <w:pPr>
              <w:pStyle w:val="MacroText"/>
            </w:pPr>
            <w:r w:rsidRPr="00347160">
              <w:t xml:space="preserve">    &lt;DataBlock&gt;</w:t>
            </w:r>
          </w:p>
          <w:p w14:paraId="3EB4D90B" w14:textId="77777777" w:rsidR="00E038BF" w:rsidRPr="00347160" w:rsidRDefault="00E038BF" w:rsidP="00A47D02">
            <w:pPr>
              <w:pStyle w:val="MacroText"/>
            </w:pPr>
            <w:r w:rsidRPr="00347160">
              <w:t xml:space="preserve">      &lt;LastBlock Value="00" /&gt;</w:t>
            </w:r>
          </w:p>
          <w:p w14:paraId="3AF759A2" w14:textId="77777777" w:rsidR="00E038BF" w:rsidRPr="00347160" w:rsidRDefault="00E038BF" w:rsidP="00A47D02">
            <w:pPr>
              <w:pStyle w:val="MacroText"/>
            </w:pPr>
            <w:r w:rsidRPr="00347160">
              <w:t xml:space="preserve">      &lt;BlockNumber Value="00000001" /&gt;</w:t>
            </w:r>
          </w:p>
          <w:p w14:paraId="3E365F23" w14:textId="77777777" w:rsidR="00E038BF" w:rsidRPr="00347160" w:rsidRDefault="00E038BF" w:rsidP="00A47D02">
            <w:pPr>
              <w:pStyle w:val="MacroText"/>
            </w:pPr>
            <w:r w:rsidRPr="00347160">
              <w:t xml:space="preserve">      &lt;RawData Value="09320102030405060708091011121314</w:t>
            </w:r>
          </w:p>
          <w:p w14:paraId="46EC9FE6" w14:textId="77777777" w:rsidR="00E038BF" w:rsidRPr="00347160" w:rsidRDefault="00E038BF" w:rsidP="00A47D02">
            <w:pPr>
              <w:pStyle w:val="MacroText"/>
            </w:pPr>
            <w:r w:rsidRPr="00347160">
              <w:t xml:space="preserve">                      1516171819" /&gt;</w:t>
            </w:r>
          </w:p>
          <w:p w14:paraId="7EBF20C1" w14:textId="77777777" w:rsidR="00E038BF" w:rsidRPr="00347160" w:rsidRDefault="00E038BF" w:rsidP="00A47D02">
            <w:pPr>
              <w:pStyle w:val="MacroText"/>
            </w:pPr>
            <w:r w:rsidRPr="00347160">
              <w:t xml:space="preserve">    &lt;/DataBlock&gt;</w:t>
            </w:r>
            <w:r w:rsidR="00EB0502" w:rsidRPr="00347160">
              <w:tab/>
            </w:r>
          </w:p>
          <w:p w14:paraId="05588307" w14:textId="77777777" w:rsidR="00E038BF" w:rsidRPr="00347160" w:rsidRDefault="00E038BF" w:rsidP="00A47D02">
            <w:pPr>
              <w:pStyle w:val="MacroText"/>
            </w:pPr>
            <w:r w:rsidRPr="00347160">
              <w:t xml:space="preserve">  &lt;/SetRequestWithFirstDataBlock&gt;</w:t>
            </w:r>
          </w:p>
          <w:p w14:paraId="2FA76136" w14:textId="77777777" w:rsidR="00E038BF" w:rsidRPr="00347160" w:rsidRDefault="00E038BF" w:rsidP="00A47D02">
            <w:pPr>
              <w:pStyle w:val="MacroText"/>
            </w:pPr>
            <w:r w:rsidRPr="00347160">
              <w:t>&lt;/SetRequest&gt;</w:t>
            </w:r>
          </w:p>
          <w:p w14:paraId="43491AE6" w14:textId="77777777" w:rsidR="00E038BF" w:rsidRPr="00347160" w:rsidRDefault="00E038BF" w:rsidP="00A47D02">
            <w:pPr>
              <w:pStyle w:val="MacroText"/>
            </w:pPr>
          </w:p>
          <w:p w14:paraId="6699D1EE" w14:textId="77777777" w:rsidR="00E038BF" w:rsidRPr="00347160" w:rsidRDefault="00E038BF" w:rsidP="00A47D02">
            <w:pPr>
              <w:pStyle w:val="MacroText"/>
              <w:rPr>
                <w:rFonts w:cs="Courier New"/>
              </w:rPr>
            </w:pPr>
            <w:r w:rsidRPr="00347160">
              <w:rPr>
                <w:rFonts w:cs="Courier New"/>
              </w:rPr>
              <w:t xml:space="preserve">// 21 bytes of raw-data contain the type, length and the first 19 </w:t>
            </w:r>
          </w:p>
          <w:p w14:paraId="36177246" w14:textId="77777777" w:rsidR="00E038BF" w:rsidRPr="00347160" w:rsidRDefault="00E038BF" w:rsidP="00A47D02">
            <w:pPr>
              <w:pStyle w:val="MacroText"/>
              <w:rPr>
                <w:rFonts w:cs="Courier New"/>
              </w:rPr>
            </w:pPr>
            <w:r w:rsidRPr="00347160">
              <w:rPr>
                <w:rFonts w:cs="Courier New"/>
              </w:rPr>
              <w:t>// bytes of data to be written.</w:t>
            </w:r>
          </w:p>
        </w:tc>
        <w:tc>
          <w:tcPr>
            <w:tcW w:w="7086" w:type="dxa"/>
          </w:tcPr>
          <w:p w14:paraId="3C87C6F7" w14:textId="77777777" w:rsidR="00E038BF" w:rsidRPr="00347160" w:rsidRDefault="00E038BF" w:rsidP="00A47D02">
            <w:pPr>
              <w:pStyle w:val="MacroText"/>
              <w:rPr>
                <w:rFonts w:cs="Courier New"/>
              </w:rPr>
            </w:pPr>
            <w:r w:rsidRPr="00347160">
              <w:rPr>
                <w:rFonts w:cs="Courier New"/>
              </w:rPr>
              <w:t>0601</w:t>
            </w:r>
          </w:p>
          <w:p w14:paraId="3FE8BBE9" w14:textId="77777777" w:rsidR="00E038BF" w:rsidRPr="00347160" w:rsidRDefault="00E038BF" w:rsidP="00A47D02">
            <w:pPr>
              <w:pStyle w:val="MacroText"/>
              <w:rPr>
                <w:rFonts w:cs="Courier New"/>
              </w:rPr>
            </w:pPr>
            <w:r w:rsidRPr="00347160">
              <w:rPr>
                <w:rFonts w:cs="Courier New"/>
              </w:rPr>
              <w:t>07</w:t>
            </w:r>
          </w:p>
          <w:p w14:paraId="5E7DACBD" w14:textId="77777777" w:rsidR="00E038BF" w:rsidRPr="00347160" w:rsidRDefault="00E038BF" w:rsidP="00A47D02">
            <w:pPr>
              <w:pStyle w:val="MacroText"/>
              <w:rPr>
                <w:rFonts w:cs="Courier New"/>
              </w:rPr>
            </w:pPr>
            <w:r w:rsidRPr="00347160">
              <w:rPr>
                <w:rFonts w:cs="Courier New"/>
              </w:rPr>
              <w:t>00</w:t>
            </w:r>
          </w:p>
          <w:p w14:paraId="1658B95C" w14:textId="77777777" w:rsidR="00E038BF" w:rsidRPr="00347160" w:rsidRDefault="00E038BF" w:rsidP="00A47D02">
            <w:pPr>
              <w:pStyle w:val="MacroText"/>
              <w:rPr>
                <w:rFonts w:cs="Courier New"/>
              </w:rPr>
            </w:pPr>
            <w:r w:rsidRPr="00347160">
              <w:rPr>
                <w:rFonts w:cs="Courier New"/>
              </w:rPr>
              <w:t>0001</w:t>
            </w:r>
          </w:p>
          <w:p w14:paraId="64CBCB12" w14:textId="77777777" w:rsidR="00E038BF" w:rsidRPr="00347160" w:rsidRDefault="00E038BF" w:rsidP="00A47D02">
            <w:pPr>
              <w:pStyle w:val="MacroText"/>
              <w:rPr>
                <w:rFonts w:cs="Courier New"/>
              </w:rPr>
            </w:pPr>
            <w:r w:rsidRPr="00347160">
              <w:rPr>
                <w:rFonts w:cs="Courier New"/>
              </w:rPr>
              <w:t>01</w:t>
            </w:r>
          </w:p>
          <w:p w14:paraId="793A6AC5" w14:textId="77777777" w:rsidR="00E038BF" w:rsidRPr="00347160" w:rsidRDefault="00E038BF" w:rsidP="00A47D02">
            <w:pPr>
              <w:pStyle w:val="MacroText"/>
              <w:rPr>
                <w:rFonts w:cs="Courier New"/>
              </w:rPr>
            </w:pPr>
            <w:r w:rsidRPr="00347160">
              <w:rPr>
                <w:rFonts w:cs="Courier New"/>
              </w:rPr>
              <w:t>091F</w:t>
            </w:r>
          </w:p>
          <w:p w14:paraId="511F03B9" w14:textId="77777777" w:rsidR="00E038BF" w:rsidRPr="00347160" w:rsidRDefault="00E038BF" w:rsidP="00A47D02">
            <w:pPr>
              <w:pStyle w:val="MacroText"/>
              <w:rPr>
                <w:rFonts w:cs="Courier New"/>
              </w:rPr>
            </w:pPr>
            <w:r w:rsidRPr="00347160">
              <w:rPr>
                <w:rFonts w:cs="Courier New"/>
              </w:rPr>
              <w:t>01020100010932010203040506070809</w:t>
            </w:r>
          </w:p>
          <w:p w14:paraId="2DDEA94C" w14:textId="77777777" w:rsidR="00E038BF" w:rsidRPr="00347160" w:rsidRDefault="00E038BF" w:rsidP="00A47D02">
            <w:pPr>
              <w:pStyle w:val="MacroText"/>
              <w:rPr>
                <w:rFonts w:cs="Courier New"/>
              </w:rPr>
            </w:pPr>
            <w:r w:rsidRPr="00347160">
              <w:rPr>
                <w:rFonts w:cs="Courier New"/>
              </w:rPr>
              <w:t>101112131415161718192021222324</w:t>
            </w:r>
          </w:p>
          <w:p w14:paraId="5211A153" w14:textId="77777777" w:rsidR="00E038BF" w:rsidRPr="00347160" w:rsidRDefault="00E038BF" w:rsidP="00A47D02">
            <w:pPr>
              <w:pStyle w:val="MacroText"/>
              <w:rPr>
                <w:rFonts w:cs="Courier New"/>
              </w:rPr>
            </w:pPr>
          </w:p>
          <w:p w14:paraId="0966C965" w14:textId="77777777" w:rsidR="00E038BF" w:rsidRPr="00347160" w:rsidRDefault="00E038BF" w:rsidP="00A47D02">
            <w:pPr>
              <w:pStyle w:val="MacroText"/>
            </w:pPr>
            <w:r w:rsidRPr="00347160">
              <w:t>&lt;WriteRequest&gt;</w:t>
            </w:r>
          </w:p>
          <w:p w14:paraId="4748CBCF" w14:textId="77777777" w:rsidR="00E038BF" w:rsidRPr="00347160" w:rsidRDefault="00E038BF" w:rsidP="00A47D02">
            <w:pPr>
              <w:pStyle w:val="MacroText"/>
            </w:pPr>
            <w:r w:rsidRPr="00347160">
              <w:t xml:space="preserve">  &lt;ListOfVariableAccessSpecification Qty="0001" &gt;</w:t>
            </w:r>
          </w:p>
          <w:p w14:paraId="4EBF8CCE" w14:textId="77777777" w:rsidR="00E038BF" w:rsidRPr="00347160" w:rsidRDefault="00E038BF" w:rsidP="00A47D02">
            <w:pPr>
              <w:pStyle w:val="MacroText"/>
            </w:pPr>
            <w:r w:rsidRPr="00347160">
              <w:t xml:space="preserve">    &lt;WriteDataBlockAccess&gt;</w:t>
            </w:r>
          </w:p>
          <w:p w14:paraId="2589950D" w14:textId="77777777" w:rsidR="00E038BF" w:rsidRPr="00347160" w:rsidRDefault="00E038BF" w:rsidP="00A47D02">
            <w:pPr>
              <w:pStyle w:val="MacroText"/>
            </w:pPr>
            <w:r w:rsidRPr="00347160">
              <w:t xml:space="preserve">      &lt;LastBlock Value="00" /&gt;</w:t>
            </w:r>
          </w:p>
          <w:p w14:paraId="2A27E1E0" w14:textId="77777777" w:rsidR="00E038BF" w:rsidRPr="00347160" w:rsidRDefault="00E038BF" w:rsidP="00A47D02">
            <w:pPr>
              <w:pStyle w:val="MacroText"/>
            </w:pPr>
            <w:r w:rsidRPr="00347160">
              <w:t xml:space="preserve">      &lt;BlockNumber Value="0001" /&gt;</w:t>
            </w:r>
          </w:p>
          <w:p w14:paraId="57111328" w14:textId="77777777" w:rsidR="00E038BF" w:rsidRPr="00347160" w:rsidRDefault="00E038BF" w:rsidP="00A47D02">
            <w:pPr>
              <w:pStyle w:val="MacroText"/>
            </w:pPr>
            <w:r w:rsidRPr="00347160">
              <w:t xml:space="preserve">    &lt;/WriteDataBlockAccess&gt;</w:t>
            </w:r>
          </w:p>
          <w:p w14:paraId="4518DBFE" w14:textId="77777777" w:rsidR="00E038BF" w:rsidRPr="00347160" w:rsidRDefault="00E038BF" w:rsidP="00A47D02">
            <w:pPr>
              <w:pStyle w:val="MacroText"/>
            </w:pPr>
            <w:r w:rsidRPr="00347160">
              <w:t xml:space="preserve">  &lt;/ListOfVariableAccessSpecification&gt;</w:t>
            </w:r>
          </w:p>
          <w:p w14:paraId="65BC7FC7" w14:textId="77777777" w:rsidR="00E038BF" w:rsidRPr="00347160" w:rsidRDefault="00E038BF" w:rsidP="00A47D02">
            <w:pPr>
              <w:pStyle w:val="MacroText"/>
            </w:pPr>
            <w:r w:rsidRPr="00347160">
              <w:t xml:space="preserve">  &lt;ListOfData Qty="0001" &gt;</w:t>
            </w:r>
          </w:p>
          <w:p w14:paraId="0B7EF3B3" w14:textId="77777777" w:rsidR="00E038BF" w:rsidRPr="00347160" w:rsidRDefault="00E038BF" w:rsidP="00A47D02">
            <w:pPr>
              <w:pStyle w:val="MacroText"/>
            </w:pPr>
            <w:r w:rsidRPr="00347160">
              <w:t xml:space="preserve">    &lt;OctetString Value="01020100010932010203040506070809</w:t>
            </w:r>
          </w:p>
          <w:p w14:paraId="2057DDEA" w14:textId="77777777" w:rsidR="00E038BF" w:rsidRPr="00347160" w:rsidRDefault="00E038BF" w:rsidP="00A47D02">
            <w:pPr>
              <w:pStyle w:val="MacroText"/>
            </w:pPr>
            <w:r w:rsidRPr="00347160">
              <w:t xml:space="preserve">                        101112131415161718192021222324" /&gt;</w:t>
            </w:r>
          </w:p>
          <w:p w14:paraId="65E92336" w14:textId="77777777" w:rsidR="00E038BF" w:rsidRPr="00347160" w:rsidRDefault="00E038BF" w:rsidP="00A47D02">
            <w:pPr>
              <w:pStyle w:val="MacroText"/>
            </w:pPr>
            <w:r w:rsidRPr="00347160">
              <w:t xml:space="preserve">  &lt;/ListOfData&gt;</w:t>
            </w:r>
          </w:p>
          <w:p w14:paraId="3BF8BA37" w14:textId="77777777" w:rsidR="00E038BF" w:rsidRPr="00347160" w:rsidRDefault="00E038BF" w:rsidP="00A47D02">
            <w:pPr>
              <w:pStyle w:val="MacroText"/>
            </w:pPr>
            <w:r w:rsidRPr="00347160">
              <w:t>&lt;/WriteRequest&gt;</w:t>
            </w:r>
          </w:p>
          <w:p w14:paraId="500CA386" w14:textId="77777777" w:rsidR="00E038BF" w:rsidRPr="00347160" w:rsidRDefault="00E038BF" w:rsidP="00A47D02">
            <w:pPr>
              <w:pStyle w:val="MacroText"/>
            </w:pPr>
          </w:p>
          <w:p w14:paraId="0FEA39D4" w14:textId="77777777" w:rsidR="00E038BF" w:rsidRPr="00347160" w:rsidRDefault="00E038BF" w:rsidP="00A47D02">
            <w:pPr>
              <w:pStyle w:val="MacroText"/>
              <w:rPr>
                <w:rFonts w:cs="Courier New"/>
              </w:rPr>
            </w:pPr>
            <w:r w:rsidRPr="00347160">
              <w:rPr>
                <w:rFonts w:cs="Courier New"/>
              </w:rPr>
              <w:t xml:space="preserve">// 31 bytes of octet-string contains raw-data: the sequence of </w:t>
            </w:r>
          </w:p>
          <w:p w14:paraId="27B92DF1" w14:textId="77777777" w:rsidR="00E038BF" w:rsidRPr="00347160" w:rsidRDefault="00E038BF" w:rsidP="00A47D02">
            <w:pPr>
              <w:pStyle w:val="MacroText"/>
              <w:rPr>
                <w:rFonts w:cs="Courier New"/>
              </w:rPr>
            </w:pPr>
            <w:r w:rsidRPr="00347160">
              <w:rPr>
                <w:rFonts w:cs="Courier New"/>
              </w:rPr>
              <w:t xml:space="preserve">// Variable-Access-Specification, the sequence of data, the type, </w:t>
            </w:r>
          </w:p>
          <w:p w14:paraId="06244BAC" w14:textId="77777777" w:rsidR="00E038BF" w:rsidRPr="00347160" w:rsidRDefault="00E038BF" w:rsidP="00A47D02">
            <w:pPr>
              <w:pStyle w:val="MacroText"/>
            </w:pPr>
            <w:r w:rsidRPr="00347160">
              <w:rPr>
                <w:rFonts w:cs="Courier New"/>
              </w:rPr>
              <w:t>// length and the first 24 bytes to be written.</w:t>
            </w:r>
          </w:p>
        </w:tc>
      </w:tr>
      <w:tr w:rsidR="00E038BF" w:rsidRPr="00347160" w14:paraId="7E374D37" w14:textId="77777777" w:rsidTr="00C40FCE">
        <w:trPr>
          <w:cantSplit/>
          <w:jc w:val="center"/>
        </w:trPr>
        <w:tc>
          <w:tcPr>
            <w:tcW w:w="7087" w:type="dxa"/>
          </w:tcPr>
          <w:p w14:paraId="42F97047" w14:textId="77777777" w:rsidR="00E038BF" w:rsidRPr="00347160" w:rsidRDefault="00E038BF" w:rsidP="00A47D02">
            <w:pPr>
              <w:pStyle w:val="MacroText"/>
            </w:pPr>
            <w:r w:rsidRPr="00347160">
              <w:lastRenderedPageBreak/>
              <w:t>C502C1</w:t>
            </w:r>
          </w:p>
          <w:p w14:paraId="765530C7" w14:textId="77777777" w:rsidR="00E038BF" w:rsidRPr="00347160" w:rsidRDefault="00E038BF" w:rsidP="00A47D02">
            <w:pPr>
              <w:pStyle w:val="MacroText"/>
            </w:pPr>
            <w:r w:rsidRPr="00347160">
              <w:t>00000001</w:t>
            </w:r>
          </w:p>
          <w:p w14:paraId="3D3D2C18" w14:textId="77777777" w:rsidR="00E038BF" w:rsidRPr="00347160" w:rsidRDefault="00E038BF" w:rsidP="00A47D02">
            <w:pPr>
              <w:pStyle w:val="MacroText"/>
            </w:pPr>
          </w:p>
          <w:p w14:paraId="6ED15A79" w14:textId="77777777" w:rsidR="00E038BF" w:rsidRPr="00347160" w:rsidRDefault="00E038BF" w:rsidP="00A47D02">
            <w:pPr>
              <w:pStyle w:val="MacroText"/>
            </w:pPr>
            <w:r w:rsidRPr="00347160">
              <w:t>&lt;SetResponse&gt;</w:t>
            </w:r>
          </w:p>
          <w:p w14:paraId="7088D847" w14:textId="77777777" w:rsidR="00E038BF" w:rsidRPr="00347160" w:rsidRDefault="00E038BF" w:rsidP="00A47D02">
            <w:pPr>
              <w:pStyle w:val="MacroText"/>
            </w:pPr>
            <w:r w:rsidRPr="00347160">
              <w:t xml:space="preserve">  &lt;SetResponseForDataBlock&gt;</w:t>
            </w:r>
          </w:p>
          <w:p w14:paraId="4CDE139A" w14:textId="77777777" w:rsidR="00E038BF" w:rsidRPr="00347160" w:rsidRDefault="00E038BF" w:rsidP="00A47D02">
            <w:pPr>
              <w:pStyle w:val="MacroText"/>
            </w:pPr>
            <w:r w:rsidRPr="00347160">
              <w:t xml:space="preserve">    &lt;InvokeIdAndPriority Value="C1" /&gt;</w:t>
            </w:r>
          </w:p>
          <w:p w14:paraId="7EA2E5DD" w14:textId="77777777" w:rsidR="00E038BF" w:rsidRPr="00347160" w:rsidRDefault="00E038BF" w:rsidP="00A47D02">
            <w:pPr>
              <w:pStyle w:val="MacroText"/>
            </w:pPr>
            <w:r w:rsidRPr="00347160">
              <w:t xml:space="preserve">    &lt;BlockNumber Value="00000001" /&gt;</w:t>
            </w:r>
          </w:p>
          <w:p w14:paraId="4A595734" w14:textId="77777777" w:rsidR="00E038BF" w:rsidRPr="00347160" w:rsidRDefault="00E038BF" w:rsidP="00A47D02">
            <w:pPr>
              <w:pStyle w:val="MacroText"/>
            </w:pPr>
            <w:r w:rsidRPr="00347160">
              <w:t xml:space="preserve">  &lt;/SetResponseForDataBlock&gt;</w:t>
            </w:r>
          </w:p>
          <w:p w14:paraId="607352E9" w14:textId="77777777" w:rsidR="00E038BF" w:rsidRPr="00347160" w:rsidRDefault="00E038BF" w:rsidP="00A47D02">
            <w:pPr>
              <w:pStyle w:val="MacroText"/>
            </w:pPr>
            <w:r w:rsidRPr="00347160">
              <w:t>&lt;/SetResponse&gt;</w:t>
            </w:r>
          </w:p>
        </w:tc>
        <w:tc>
          <w:tcPr>
            <w:tcW w:w="7086" w:type="dxa"/>
          </w:tcPr>
          <w:p w14:paraId="43409980" w14:textId="77777777" w:rsidR="00E038BF" w:rsidRPr="00347160" w:rsidRDefault="00E038BF" w:rsidP="00A47D02">
            <w:pPr>
              <w:pStyle w:val="MacroText"/>
            </w:pPr>
            <w:r w:rsidRPr="00347160">
              <w:t>0D01</w:t>
            </w:r>
          </w:p>
          <w:p w14:paraId="204D89B6" w14:textId="77777777" w:rsidR="00E038BF" w:rsidRPr="00347160" w:rsidRDefault="00E038BF" w:rsidP="00A47D02">
            <w:pPr>
              <w:pStyle w:val="MacroText"/>
            </w:pPr>
            <w:r w:rsidRPr="00347160">
              <w:t>02</w:t>
            </w:r>
          </w:p>
          <w:p w14:paraId="59A8C629" w14:textId="77777777" w:rsidR="00E038BF" w:rsidRPr="00347160" w:rsidRDefault="00E038BF" w:rsidP="00A47D02">
            <w:pPr>
              <w:pStyle w:val="MacroText"/>
            </w:pPr>
            <w:r w:rsidRPr="00347160">
              <w:t>0001</w:t>
            </w:r>
          </w:p>
          <w:p w14:paraId="3AC6F1D4" w14:textId="77777777" w:rsidR="00E038BF" w:rsidRPr="00347160" w:rsidRDefault="00E038BF" w:rsidP="00A47D02">
            <w:pPr>
              <w:pStyle w:val="MacroText"/>
            </w:pPr>
          </w:p>
          <w:p w14:paraId="7D38312C" w14:textId="77777777" w:rsidR="00E038BF" w:rsidRPr="00347160" w:rsidRDefault="00E038BF" w:rsidP="00A47D02">
            <w:pPr>
              <w:pStyle w:val="MacroText"/>
            </w:pPr>
            <w:r w:rsidRPr="00347160">
              <w:t>&lt;WriteResponse Qty="0001" &gt;</w:t>
            </w:r>
          </w:p>
          <w:p w14:paraId="6FC3590C" w14:textId="77777777" w:rsidR="00E038BF" w:rsidRPr="00347160" w:rsidRDefault="00E038BF" w:rsidP="00A47D02">
            <w:pPr>
              <w:pStyle w:val="MacroText"/>
            </w:pPr>
            <w:r w:rsidRPr="00347160">
              <w:t xml:space="preserve">  &lt;BlockNumber Value="0001" /&gt;</w:t>
            </w:r>
          </w:p>
          <w:p w14:paraId="343C0923" w14:textId="77777777" w:rsidR="00E038BF" w:rsidRPr="00347160" w:rsidRDefault="00E038BF" w:rsidP="00A47D02">
            <w:pPr>
              <w:pStyle w:val="MacroText"/>
            </w:pPr>
            <w:r w:rsidRPr="00347160">
              <w:t>&lt;/WriteResponse&gt;</w:t>
            </w:r>
          </w:p>
        </w:tc>
      </w:tr>
      <w:tr w:rsidR="00E038BF" w:rsidRPr="00347160" w14:paraId="19A4A1CC" w14:textId="77777777" w:rsidTr="00C40FCE">
        <w:trPr>
          <w:cantSplit/>
          <w:jc w:val="center"/>
        </w:trPr>
        <w:tc>
          <w:tcPr>
            <w:tcW w:w="7087" w:type="dxa"/>
          </w:tcPr>
          <w:p w14:paraId="2A9A3E74" w14:textId="77777777" w:rsidR="00E038BF" w:rsidRPr="00347160" w:rsidRDefault="00E038BF" w:rsidP="00A47D02">
            <w:pPr>
              <w:pStyle w:val="MacroText"/>
            </w:pPr>
            <w:r w:rsidRPr="00347160">
              <w:t>C103C1</w:t>
            </w:r>
          </w:p>
          <w:p w14:paraId="7A5AAB33" w14:textId="77777777" w:rsidR="00E038BF" w:rsidRPr="00347160" w:rsidRDefault="00E038BF" w:rsidP="00A47D02">
            <w:pPr>
              <w:pStyle w:val="MacroText"/>
            </w:pPr>
            <w:r w:rsidRPr="00347160">
              <w:t>01</w:t>
            </w:r>
          </w:p>
          <w:p w14:paraId="0366B32D" w14:textId="77777777" w:rsidR="00E038BF" w:rsidRPr="00347160" w:rsidRDefault="00E038BF" w:rsidP="00A47D02">
            <w:pPr>
              <w:pStyle w:val="MacroText"/>
            </w:pPr>
            <w:r w:rsidRPr="00347160">
              <w:t>00000002</w:t>
            </w:r>
          </w:p>
          <w:p w14:paraId="15F46B57" w14:textId="77777777" w:rsidR="00E038BF" w:rsidRPr="00347160" w:rsidRDefault="00E038BF" w:rsidP="00A47D02">
            <w:pPr>
              <w:pStyle w:val="MacroText"/>
            </w:pPr>
            <w:r w:rsidRPr="00347160">
              <w:t>1F</w:t>
            </w:r>
          </w:p>
          <w:p w14:paraId="5CC69F9A" w14:textId="77777777" w:rsidR="00E038BF" w:rsidRPr="00347160" w:rsidRDefault="00E038BF" w:rsidP="00A47D02">
            <w:pPr>
              <w:pStyle w:val="MacroText"/>
            </w:pPr>
            <w:r w:rsidRPr="00347160">
              <w:t>20212223242526272829303132333435</w:t>
            </w:r>
          </w:p>
          <w:p w14:paraId="4AE5BD39" w14:textId="77777777" w:rsidR="00E038BF" w:rsidRPr="00347160" w:rsidRDefault="00E038BF" w:rsidP="00A47D02">
            <w:pPr>
              <w:pStyle w:val="MacroText"/>
            </w:pPr>
            <w:r w:rsidRPr="00347160">
              <w:t>363738394041424344454647484950</w:t>
            </w:r>
          </w:p>
          <w:p w14:paraId="6A990B39" w14:textId="77777777" w:rsidR="00E038BF" w:rsidRPr="00347160" w:rsidRDefault="00E038BF" w:rsidP="00A47D02">
            <w:pPr>
              <w:pStyle w:val="MacroText"/>
            </w:pPr>
          </w:p>
          <w:p w14:paraId="0C50698B" w14:textId="77777777" w:rsidR="00E038BF" w:rsidRPr="00347160" w:rsidRDefault="00E038BF" w:rsidP="00A47D02">
            <w:pPr>
              <w:pStyle w:val="MacroText"/>
            </w:pPr>
            <w:r w:rsidRPr="00347160">
              <w:t>&lt;SetRequest&gt;</w:t>
            </w:r>
          </w:p>
          <w:p w14:paraId="03EDB930" w14:textId="77777777" w:rsidR="00E038BF" w:rsidRPr="00347160" w:rsidRDefault="00E038BF" w:rsidP="00A47D02">
            <w:pPr>
              <w:pStyle w:val="MacroText"/>
            </w:pPr>
            <w:r w:rsidRPr="00347160">
              <w:t xml:space="preserve">  &lt;SetRequestWithDataBlock&gt;</w:t>
            </w:r>
          </w:p>
          <w:p w14:paraId="51E6290C" w14:textId="77777777" w:rsidR="00E038BF" w:rsidRPr="00347160" w:rsidRDefault="00E038BF" w:rsidP="00A47D02">
            <w:pPr>
              <w:pStyle w:val="MacroText"/>
            </w:pPr>
            <w:r w:rsidRPr="00347160">
              <w:t xml:space="preserve">    &lt;InvokeIdAndPriority Value="C1" /&gt;</w:t>
            </w:r>
          </w:p>
          <w:p w14:paraId="05C19D8F" w14:textId="77777777" w:rsidR="00E038BF" w:rsidRPr="00347160" w:rsidRDefault="00E038BF" w:rsidP="00A47D02">
            <w:pPr>
              <w:pStyle w:val="MacroText"/>
            </w:pPr>
            <w:r w:rsidRPr="00347160">
              <w:t xml:space="preserve">    &lt;DataBlock&gt;</w:t>
            </w:r>
          </w:p>
          <w:p w14:paraId="6FC63583" w14:textId="77777777" w:rsidR="00E038BF" w:rsidRPr="00347160" w:rsidRDefault="00E038BF" w:rsidP="00A47D02">
            <w:pPr>
              <w:pStyle w:val="MacroText"/>
            </w:pPr>
            <w:r w:rsidRPr="00347160">
              <w:t xml:space="preserve">      &lt;LastBlock Value="01" /&gt;</w:t>
            </w:r>
          </w:p>
          <w:p w14:paraId="21FFD622" w14:textId="77777777" w:rsidR="00E038BF" w:rsidRPr="00347160" w:rsidRDefault="00E038BF" w:rsidP="00A47D02">
            <w:pPr>
              <w:pStyle w:val="MacroText"/>
            </w:pPr>
            <w:r w:rsidRPr="00347160">
              <w:t xml:space="preserve">      &lt;BlockNumber Value="00000002" /&gt;</w:t>
            </w:r>
          </w:p>
          <w:p w14:paraId="6EC68D6C" w14:textId="77777777" w:rsidR="00E038BF" w:rsidRPr="00347160" w:rsidRDefault="00E038BF" w:rsidP="00A47D02">
            <w:pPr>
              <w:pStyle w:val="MacroText"/>
            </w:pPr>
            <w:r w:rsidRPr="00347160">
              <w:t xml:space="preserve">      &lt;RawData Value="20212223242526272829303132333435</w:t>
            </w:r>
          </w:p>
          <w:p w14:paraId="522C557B" w14:textId="77777777" w:rsidR="00E038BF" w:rsidRPr="00347160" w:rsidRDefault="00E038BF" w:rsidP="00A47D02">
            <w:pPr>
              <w:pStyle w:val="MacroText"/>
            </w:pPr>
            <w:r w:rsidRPr="00347160">
              <w:t xml:space="preserve">                      363738394041424344454647484950" /&gt;</w:t>
            </w:r>
          </w:p>
          <w:p w14:paraId="09D8233B" w14:textId="77777777" w:rsidR="00E038BF" w:rsidRPr="00347160" w:rsidRDefault="00E038BF" w:rsidP="00A47D02">
            <w:pPr>
              <w:pStyle w:val="MacroText"/>
            </w:pPr>
            <w:r w:rsidRPr="00347160">
              <w:t xml:space="preserve">    &lt;/DataBlock&gt;</w:t>
            </w:r>
          </w:p>
          <w:p w14:paraId="43CC5637" w14:textId="77777777" w:rsidR="00E038BF" w:rsidRPr="00347160" w:rsidRDefault="00E038BF" w:rsidP="00A47D02">
            <w:pPr>
              <w:pStyle w:val="MacroText"/>
            </w:pPr>
            <w:r w:rsidRPr="00347160">
              <w:t xml:space="preserve">  &lt;/SetRequestWithDataBlock&gt;</w:t>
            </w:r>
          </w:p>
          <w:p w14:paraId="11145646" w14:textId="77777777" w:rsidR="00E038BF" w:rsidRPr="00347160" w:rsidRDefault="00E038BF" w:rsidP="00A47D02">
            <w:pPr>
              <w:pStyle w:val="MacroText"/>
            </w:pPr>
            <w:r w:rsidRPr="00347160">
              <w:t>&lt;/SetRequest&gt;</w:t>
            </w:r>
          </w:p>
          <w:p w14:paraId="543E6A2F" w14:textId="77777777" w:rsidR="00E038BF" w:rsidRPr="00347160" w:rsidRDefault="00E038BF" w:rsidP="00A47D02">
            <w:pPr>
              <w:pStyle w:val="MacroText"/>
            </w:pPr>
          </w:p>
          <w:p w14:paraId="797C7419" w14:textId="77777777" w:rsidR="00E038BF" w:rsidRPr="00347160" w:rsidRDefault="00E038BF" w:rsidP="00A47D02">
            <w:pPr>
              <w:pStyle w:val="MacroText"/>
            </w:pPr>
            <w:r w:rsidRPr="00347160">
              <w:t xml:space="preserve">// 31 bytes of raw-data contains the remaining 21 bytes of the </w:t>
            </w:r>
          </w:p>
          <w:p w14:paraId="367ED9EB" w14:textId="77777777" w:rsidR="00E038BF" w:rsidRPr="00347160" w:rsidRDefault="00E038BF" w:rsidP="00A47D02">
            <w:pPr>
              <w:pStyle w:val="MacroText"/>
            </w:pPr>
            <w:r w:rsidRPr="00347160">
              <w:t>// data to be written.</w:t>
            </w:r>
          </w:p>
        </w:tc>
        <w:tc>
          <w:tcPr>
            <w:tcW w:w="7086" w:type="dxa"/>
          </w:tcPr>
          <w:p w14:paraId="3B7AE982" w14:textId="77777777" w:rsidR="00E038BF" w:rsidRPr="00347160" w:rsidRDefault="00E038BF" w:rsidP="00A47D02">
            <w:pPr>
              <w:pStyle w:val="MacroText"/>
            </w:pPr>
            <w:r w:rsidRPr="00347160">
              <w:t>0601</w:t>
            </w:r>
          </w:p>
          <w:p w14:paraId="755CF199" w14:textId="77777777" w:rsidR="00E038BF" w:rsidRPr="00347160" w:rsidRDefault="00E038BF" w:rsidP="00A47D02">
            <w:pPr>
              <w:pStyle w:val="MacroText"/>
            </w:pPr>
            <w:r w:rsidRPr="00347160">
              <w:t>07</w:t>
            </w:r>
          </w:p>
          <w:p w14:paraId="09AD5E77" w14:textId="77777777" w:rsidR="00E038BF" w:rsidRPr="00347160" w:rsidRDefault="00E038BF" w:rsidP="00A47D02">
            <w:pPr>
              <w:pStyle w:val="MacroText"/>
            </w:pPr>
            <w:r w:rsidRPr="00347160">
              <w:t>01</w:t>
            </w:r>
          </w:p>
          <w:p w14:paraId="5B0DB3A6" w14:textId="77777777" w:rsidR="00E038BF" w:rsidRPr="00347160" w:rsidRDefault="00E038BF" w:rsidP="00A47D02">
            <w:pPr>
              <w:pStyle w:val="MacroText"/>
            </w:pPr>
            <w:r w:rsidRPr="00347160">
              <w:t>0002</w:t>
            </w:r>
          </w:p>
          <w:p w14:paraId="37B1DEE4" w14:textId="77777777" w:rsidR="00E038BF" w:rsidRPr="00347160" w:rsidRDefault="00E038BF" w:rsidP="00A47D02">
            <w:pPr>
              <w:pStyle w:val="MacroText"/>
            </w:pPr>
            <w:r w:rsidRPr="00347160">
              <w:t>01</w:t>
            </w:r>
          </w:p>
          <w:p w14:paraId="3DC0A6C5" w14:textId="77777777" w:rsidR="00E038BF" w:rsidRPr="00347160" w:rsidRDefault="00E038BF" w:rsidP="00A47D02">
            <w:pPr>
              <w:pStyle w:val="MacroText"/>
            </w:pPr>
            <w:r w:rsidRPr="00347160">
              <w:t>091A</w:t>
            </w:r>
          </w:p>
          <w:p w14:paraId="22CABA85" w14:textId="77777777" w:rsidR="00E038BF" w:rsidRPr="00347160" w:rsidRDefault="00E038BF" w:rsidP="00A47D02">
            <w:pPr>
              <w:pStyle w:val="MacroText"/>
            </w:pPr>
            <w:r w:rsidRPr="00347160">
              <w:t>25262728293031323334353637383940</w:t>
            </w:r>
          </w:p>
          <w:p w14:paraId="566249D2" w14:textId="77777777" w:rsidR="00E038BF" w:rsidRPr="00347160" w:rsidRDefault="00E038BF" w:rsidP="00A47D02">
            <w:pPr>
              <w:pStyle w:val="MacroText"/>
            </w:pPr>
            <w:r w:rsidRPr="00347160">
              <w:t>41424344454647484950</w:t>
            </w:r>
          </w:p>
          <w:p w14:paraId="13B6DE66" w14:textId="77777777" w:rsidR="00E038BF" w:rsidRPr="00347160" w:rsidRDefault="00E038BF" w:rsidP="00A47D02">
            <w:pPr>
              <w:pStyle w:val="MacroText"/>
            </w:pPr>
          </w:p>
          <w:p w14:paraId="697EB21D" w14:textId="77777777" w:rsidR="00E038BF" w:rsidRPr="00347160" w:rsidRDefault="00E038BF" w:rsidP="00A47D02">
            <w:pPr>
              <w:pStyle w:val="MacroText"/>
            </w:pPr>
            <w:r w:rsidRPr="00347160">
              <w:t>&lt;WriteRequest&gt;</w:t>
            </w:r>
          </w:p>
          <w:p w14:paraId="3C83F22E" w14:textId="77777777" w:rsidR="00E038BF" w:rsidRPr="00347160" w:rsidRDefault="00E038BF" w:rsidP="00A47D02">
            <w:pPr>
              <w:pStyle w:val="MacroText"/>
            </w:pPr>
            <w:r w:rsidRPr="00347160">
              <w:t xml:space="preserve">  &lt;ListOfVariableAccessSpecification Qty="0001" &gt;</w:t>
            </w:r>
          </w:p>
          <w:p w14:paraId="2CEE9AEA" w14:textId="77777777" w:rsidR="00E038BF" w:rsidRPr="00347160" w:rsidRDefault="00E038BF" w:rsidP="00A47D02">
            <w:pPr>
              <w:pStyle w:val="MacroText"/>
            </w:pPr>
            <w:r w:rsidRPr="00347160">
              <w:t xml:space="preserve">    &lt;WriteDataBlockAccess&gt;</w:t>
            </w:r>
          </w:p>
          <w:p w14:paraId="58B9D26E" w14:textId="77777777" w:rsidR="00E038BF" w:rsidRPr="00347160" w:rsidRDefault="00E038BF" w:rsidP="00A47D02">
            <w:pPr>
              <w:pStyle w:val="MacroText"/>
            </w:pPr>
            <w:r w:rsidRPr="00347160">
              <w:t xml:space="preserve">      &lt;LastBlock Value="01" /&gt;</w:t>
            </w:r>
          </w:p>
          <w:p w14:paraId="6BCAB47A" w14:textId="77777777" w:rsidR="00E038BF" w:rsidRPr="00347160" w:rsidRDefault="00E038BF" w:rsidP="00A47D02">
            <w:pPr>
              <w:pStyle w:val="MacroText"/>
            </w:pPr>
            <w:r w:rsidRPr="00347160">
              <w:t xml:space="preserve">      &lt;BlockNumber Value="0002" /&gt;</w:t>
            </w:r>
          </w:p>
          <w:p w14:paraId="5A7AA973" w14:textId="77777777" w:rsidR="00E038BF" w:rsidRPr="00347160" w:rsidRDefault="00E038BF" w:rsidP="00A47D02">
            <w:pPr>
              <w:pStyle w:val="MacroText"/>
            </w:pPr>
            <w:r w:rsidRPr="00347160">
              <w:t xml:space="preserve">    &lt;/WriteDataBlockAccess&gt;</w:t>
            </w:r>
          </w:p>
          <w:p w14:paraId="2EC387CE" w14:textId="77777777" w:rsidR="00E038BF" w:rsidRPr="00347160" w:rsidRDefault="00E038BF" w:rsidP="00A47D02">
            <w:pPr>
              <w:pStyle w:val="MacroText"/>
            </w:pPr>
            <w:r w:rsidRPr="00347160">
              <w:t xml:space="preserve">  &lt;/ListOfVariableAccessSpecification&gt;</w:t>
            </w:r>
          </w:p>
          <w:p w14:paraId="1E3DBA50" w14:textId="77777777" w:rsidR="00E038BF" w:rsidRPr="00347160" w:rsidRDefault="00E038BF" w:rsidP="00A47D02">
            <w:pPr>
              <w:pStyle w:val="MacroText"/>
            </w:pPr>
            <w:r w:rsidRPr="00347160">
              <w:t xml:space="preserve">  &lt;ListOfData Qty="0001" &gt;</w:t>
            </w:r>
          </w:p>
          <w:p w14:paraId="412145AF" w14:textId="77777777" w:rsidR="00E038BF" w:rsidRPr="00347160" w:rsidRDefault="00E038BF" w:rsidP="00A47D02">
            <w:pPr>
              <w:pStyle w:val="MacroText"/>
            </w:pPr>
            <w:r w:rsidRPr="00347160">
              <w:t xml:space="preserve">    &lt;OctetString Value="25262728293031323334353637383940</w:t>
            </w:r>
          </w:p>
          <w:p w14:paraId="347B3460" w14:textId="77777777" w:rsidR="00E038BF" w:rsidRPr="00347160" w:rsidRDefault="00E038BF" w:rsidP="00A47D02">
            <w:pPr>
              <w:pStyle w:val="MacroText"/>
            </w:pPr>
            <w:r w:rsidRPr="00347160">
              <w:t xml:space="preserve">                        41424344454647484950" /&gt;</w:t>
            </w:r>
          </w:p>
          <w:p w14:paraId="75950CA1" w14:textId="77777777" w:rsidR="00E038BF" w:rsidRPr="00347160" w:rsidRDefault="00E038BF" w:rsidP="00A47D02">
            <w:pPr>
              <w:pStyle w:val="MacroText"/>
            </w:pPr>
            <w:r w:rsidRPr="00347160">
              <w:t xml:space="preserve">  &lt;/ListOfData&gt;</w:t>
            </w:r>
          </w:p>
          <w:p w14:paraId="721280CF" w14:textId="77777777" w:rsidR="00E038BF" w:rsidRPr="00347160" w:rsidRDefault="00E038BF" w:rsidP="00A47D02">
            <w:pPr>
              <w:pStyle w:val="MacroText"/>
            </w:pPr>
            <w:r w:rsidRPr="00347160">
              <w:t>&lt;/WriteRequest&gt;</w:t>
            </w:r>
          </w:p>
          <w:p w14:paraId="4AE47D02" w14:textId="77777777" w:rsidR="00E038BF" w:rsidRPr="00347160" w:rsidRDefault="00E038BF" w:rsidP="00A47D02">
            <w:pPr>
              <w:pStyle w:val="MacroText"/>
            </w:pPr>
          </w:p>
          <w:p w14:paraId="3A9CA0A6" w14:textId="77777777" w:rsidR="00E038BF" w:rsidRPr="00347160" w:rsidRDefault="00E038BF" w:rsidP="00A47D02">
            <w:pPr>
              <w:pStyle w:val="MacroText"/>
            </w:pPr>
            <w:r w:rsidRPr="00347160">
              <w:t>// The APDU is 35 bytes. 26 bytes of octet-string contains raw-</w:t>
            </w:r>
          </w:p>
          <w:p w14:paraId="25CBE1DD" w14:textId="77777777" w:rsidR="00E038BF" w:rsidRPr="00347160" w:rsidRDefault="00E038BF" w:rsidP="00A47D02">
            <w:pPr>
              <w:pStyle w:val="MacroText"/>
            </w:pPr>
            <w:r w:rsidRPr="00347160">
              <w:t>// data: the remaining 26 bytes of data to be written.</w:t>
            </w:r>
          </w:p>
        </w:tc>
      </w:tr>
      <w:tr w:rsidR="00E038BF" w:rsidRPr="00347160" w14:paraId="599FE0BF" w14:textId="77777777" w:rsidTr="00C40FCE">
        <w:trPr>
          <w:cantSplit/>
          <w:jc w:val="center"/>
        </w:trPr>
        <w:tc>
          <w:tcPr>
            <w:tcW w:w="7087" w:type="dxa"/>
          </w:tcPr>
          <w:p w14:paraId="5BDFBFA9" w14:textId="77777777" w:rsidR="00E038BF" w:rsidRPr="00347160" w:rsidRDefault="00E038BF" w:rsidP="00A47D02">
            <w:pPr>
              <w:pStyle w:val="MacroText"/>
            </w:pPr>
            <w:r w:rsidRPr="00347160">
              <w:lastRenderedPageBreak/>
              <w:t>C503C10000000002</w:t>
            </w:r>
          </w:p>
          <w:p w14:paraId="31C8AB35" w14:textId="77777777" w:rsidR="00E038BF" w:rsidRPr="00347160" w:rsidRDefault="00E038BF" w:rsidP="00A47D02">
            <w:pPr>
              <w:pStyle w:val="MacroText"/>
            </w:pPr>
          </w:p>
          <w:p w14:paraId="7A5CF0E8" w14:textId="77777777" w:rsidR="00E038BF" w:rsidRPr="00347160" w:rsidRDefault="00E038BF" w:rsidP="00A47D02">
            <w:pPr>
              <w:pStyle w:val="MacroText"/>
            </w:pPr>
            <w:r w:rsidRPr="00347160">
              <w:t>&lt;SetResponse&gt;</w:t>
            </w:r>
          </w:p>
          <w:p w14:paraId="5A93009F" w14:textId="77777777" w:rsidR="00E038BF" w:rsidRPr="00347160" w:rsidRDefault="00E038BF" w:rsidP="00A47D02">
            <w:pPr>
              <w:pStyle w:val="MacroText"/>
            </w:pPr>
            <w:r w:rsidRPr="00347160">
              <w:t xml:space="preserve">  &lt;SetResponseForLastDataBlock&gt;</w:t>
            </w:r>
          </w:p>
          <w:p w14:paraId="548BB5D8" w14:textId="77777777" w:rsidR="00E038BF" w:rsidRPr="00347160" w:rsidRDefault="00E038BF" w:rsidP="00A47D02">
            <w:pPr>
              <w:pStyle w:val="MacroText"/>
            </w:pPr>
            <w:r w:rsidRPr="00347160">
              <w:t xml:space="preserve">    &lt;InvokeIdAndPriority Value="C1" /&gt;</w:t>
            </w:r>
          </w:p>
          <w:p w14:paraId="0ECBF065" w14:textId="77777777" w:rsidR="00E038BF" w:rsidRPr="00347160" w:rsidRDefault="00E038BF" w:rsidP="00A47D02">
            <w:pPr>
              <w:pStyle w:val="MacroText"/>
            </w:pPr>
            <w:r w:rsidRPr="00347160">
              <w:t xml:space="preserve">    &lt;Result Value="Success" /&gt;</w:t>
            </w:r>
          </w:p>
          <w:p w14:paraId="40D20CC3" w14:textId="77777777" w:rsidR="00E038BF" w:rsidRPr="00347160" w:rsidRDefault="00E038BF" w:rsidP="00A47D02">
            <w:pPr>
              <w:pStyle w:val="MacroText"/>
            </w:pPr>
            <w:r w:rsidRPr="00347160">
              <w:t xml:space="preserve">    &lt;BlockNumber Value="00000002" /&gt;</w:t>
            </w:r>
          </w:p>
          <w:p w14:paraId="554065E9" w14:textId="77777777" w:rsidR="00E038BF" w:rsidRPr="00347160" w:rsidRDefault="00E038BF" w:rsidP="00A47D02">
            <w:pPr>
              <w:pStyle w:val="MacroText"/>
            </w:pPr>
            <w:r w:rsidRPr="00347160">
              <w:t xml:space="preserve">  &lt;/SetResponseForLastDataBlock&gt;</w:t>
            </w:r>
          </w:p>
          <w:p w14:paraId="22928A04" w14:textId="77777777" w:rsidR="00E038BF" w:rsidRPr="00347160" w:rsidRDefault="00E038BF" w:rsidP="00A47D02">
            <w:pPr>
              <w:pStyle w:val="MacroText"/>
            </w:pPr>
            <w:r w:rsidRPr="00347160">
              <w:t>&lt;/SetResponse&gt;</w:t>
            </w:r>
          </w:p>
        </w:tc>
        <w:tc>
          <w:tcPr>
            <w:tcW w:w="7086" w:type="dxa"/>
          </w:tcPr>
          <w:p w14:paraId="6AC58448" w14:textId="77777777" w:rsidR="00E038BF" w:rsidRPr="00347160" w:rsidRDefault="00E038BF" w:rsidP="00A47D02">
            <w:pPr>
              <w:pStyle w:val="MacroText"/>
            </w:pPr>
            <w:r w:rsidRPr="00347160">
              <w:t>0D0100</w:t>
            </w:r>
          </w:p>
          <w:p w14:paraId="3670AD47" w14:textId="77777777" w:rsidR="00E038BF" w:rsidRPr="00347160" w:rsidRDefault="00E038BF" w:rsidP="00A47D02">
            <w:pPr>
              <w:pStyle w:val="MacroText"/>
            </w:pPr>
          </w:p>
          <w:p w14:paraId="1BB43EA8" w14:textId="77777777" w:rsidR="00E038BF" w:rsidRPr="00347160" w:rsidRDefault="00E038BF" w:rsidP="00A47D02">
            <w:pPr>
              <w:pStyle w:val="MacroText"/>
            </w:pPr>
            <w:r w:rsidRPr="00347160">
              <w:t>&lt;WriteResponse Qty="0001" &gt;</w:t>
            </w:r>
          </w:p>
          <w:p w14:paraId="6CD47FE8" w14:textId="77777777" w:rsidR="00E038BF" w:rsidRPr="00347160" w:rsidRDefault="00E038BF" w:rsidP="00A47D02">
            <w:pPr>
              <w:pStyle w:val="MacroText"/>
            </w:pPr>
            <w:r w:rsidRPr="00347160">
              <w:t xml:space="preserve">  &lt;Success /&gt;</w:t>
            </w:r>
          </w:p>
          <w:p w14:paraId="2F3BCF0F" w14:textId="77777777" w:rsidR="00E038BF" w:rsidRPr="00347160" w:rsidRDefault="00E038BF" w:rsidP="00A47D02">
            <w:pPr>
              <w:pStyle w:val="MacroText"/>
            </w:pPr>
            <w:r w:rsidRPr="00347160">
              <w:t>&lt;/WriteResponse&gt;</w:t>
            </w:r>
          </w:p>
          <w:p w14:paraId="24833BF5" w14:textId="77777777" w:rsidR="00E038BF" w:rsidRPr="00347160" w:rsidRDefault="00E038BF" w:rsidP="00A47D02">
            <w:pPr>
              <w:pStyle w:val="MacroText"/>
            </w:pPr>
          </w:p>
        </w:tc>
      </w:tr>
    </w:tbl>
    <w:p w14:paraId="657DE8CF" w14:textId="77777777" w:rsidR="00C40FCE" w:rsidRDefault="00C40FCE" w:rsidP="00C40FCE">
      <w:pPr>
        <w:pStyle w:val="NOTE"/>
      </w:pPr>
    </w:p>
    <w:p w14:paraId="2A593CD8" w14:textId="4B1BA080" w:rsidR="00E038BF" w:rsidRPr="00347160" w:rsidRDefault="001767F8" w:rsidP="002F7A07">
      <w:pPr>
        <w:pStyle w:val="TABLE-title"/>
      </w:pPr>
      <w:bookmarkStart w:id="7101" w:name="_Ref436664486"/>
      <w:bookmarkStart w:id="7102" w:name="_Toc229223412"/>
      <w:bookmarkStart w:id="7103" w:name="_Toc246861071"/>
      <w:bookmarkStart w:id="7104" w:name="_Toc249289887"/>
      <w:bookmarkStart w:id="7105" w:name="_Toc277948700"/>
      <w:bookmarkStart w:id="7106" w:name="_Toc279397454"/>
      <w:bookmarkStart w:id="7107" w:name="_Toc315426595"/>
      <w:bookmarkStart w:id="7108" w:name="_Toc355266149"/>
      <w:bookmarkStart w:id="7109" w:name="_Toc406428530"/>
      <w:bookmarkStart w:id="7110" w:name="_Toc437856833"/>
      <w:bookmarkStart w:id="7111" w:name="_Toc97127546"/>
      <w:r>
        <w:lastRenderedPageBreak/>
        <w:t>Table F.</w:t>
      </w:r>
      <w:fldSimple w:instr=" SEQ Table_F. \* ARABIC ">
        <w:r w:rsidR="00DC4BE9">
          <w:rPr>
            <w:noProof/>
          </w:rPr>
          <w:t>9</w:t>
        </w:r>
      </w:fldSimple>
      <w:bookmarkEnd w:id="7101"/>
      <w:r>
        <w:t xml:space="preserve"> – </w:t>
      </w:r>
      <w:r w:rsidR="00E038BF" w:rsidRPr="00347160">
        <w:t>Example: Writing the value of a list of attributes with block transfer</w:t>
      </w:r>
      <w:bookmarkEnd w:id="7102"/>
      <w:bookmarkEnd w:id="7103"/>
      <w:bookmarkEnd w:id="7104"/>
      <w:bookmarkEnd w:id="7105"/>
      <w:bookmarkEnd w:id="7106"/>
      <w:bookmarkEnd w:id="7107"/>
      <w:bookmarkEnd w:id="7108"/>
      <w:bookmarkEnd w:id="7109"/>
      <w:bookmarkEnd w:id="7110"/>
      <w:bookmarkEnd w:id="7111"/>
    </w:p>
    <w:tbl>
      <w:tblPr>
        <w:tblW w:w="141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87"/>
        <w:gridCol w:w="7086"/>
      </w:tblGrid>
      <w:tr w:rsidR="00E038BF" w:rsidRPr="00347160" w14:paraId="61B0D616" w14:textId="77777777" w:rsidTr="00077BDE">
        <w:trPr>
          <w:cantSplit/>
          <w:jc w:val="center"/>
        </w:trPr>
        <w:tc>
          <w:tcPr>
            <w:tcW w:w="7088" w:type="dxa"/>
          </w:tcPr>
          <w:p w14:paraId="3C7FF6AC" w14:textId="77777777" w:rsidR="00E038BF" w:rsidRPr="00347160" w:rsidRDefault="00E038BF" w:rsidP="009A2DF6">
            <w:pPr>
              <w:pStyle w:val="MacroText"/>
            </w:pPr>
            <w:r w:rsidRPr="00347160">
              <w:lastRenderedPageBreak/>
              <w:t>C105C1</w:t>
            </w:r>
          </w:p>
          <w:p w14:paraId="1426F3E9" w14:textId="77777777" w:rsidR="00E038BF" w:rsidRPr="00347160" w:rsidRDefault="00E038BF" w:rsidP="009A2DF6">
            <w:pPr>
              <w:pStyle w:val="MacroText"/>
              <w:rPr>
                <w:szCs w:val="16"/>
              </w:rPr>
            </w:pPr>
            <w:r w:rsidRPr="00347160">
              <w:rPr>
                <w:szCs w:val="16"/>
              </w:rPr>
              <w:t>02</w:t>
            </w:r>
          </w:p>
          <w:p w14:paraId="3567F9CD" w14:textId="77777777" w:rsidR="00E038BF" w:rsidRPr="00347160" w:rsidRDefault="00E038BF" w:rsidP="009A2DF6">
            <w:pPr>
              <w:pStyle w:val="MacroText"/>
              <w:rPr>
                <w:szCs w:val="16"/>
              </w:rPr>
            </w:pPr>
            <w:r w:rsidRPr="00347160">
              <w:rPr>
                <w:szCs w:val="16"/>
              </w:rPr>
              <w:t>00010000800000FF0200</w:t>
            </w:r>
          </w:p>
          <w:p w14:paraId="70E7043D" w14:textId="77777777" w:rsidR="00E038BF" w:rsidRPr="00347160" w:rsidRDefault="00E038BF" w:rsidP="009A2DF6">
            <w:pPr>
              <w:pStyle w:val="MacroText"/>
              <w:rPr>
                <w:szCs w:val="16"/>
              </w:rPr>
            </w:pPr>
            <w:r w:rsidRPr="00347160">
              <w:rPr>
                <w:szCs w:val="16"/>
              </w:rPr>
              <w:t>00010000800100FF0200</w:t>
            </w:r>
          </w:p>
          <w:p w14:paraId="699A7F09" w14:textId="77777777" w:rsidR="00E038BF" w:rsidRPr="00347160" w:rsidRDefault="00E038BF" w:rsidP="009A2DF6">
            <w:pPr>
              <w:pStyle w:val="MacroText"/>
              <w:rPr>
                <w:szCs w:val="16"/>
              </w:rPr>
            </w:pPr>
            <w:r w:rsidRPr="00347160">
              <w:rPr>
                <w:szCs w:val="16"/>
              </w:rPr>
              <w:t>00</w:t>
            </w:r>
          </w:p>
          <w:p w14:paraId="6708653E" w14:textId="77777777" w:rsidR="00E038BF" w:rsidRPr="00347160" w:rsidRDefault="00E038BF" w:rsidP="009A2DF6">
            <w:pPr>
              <w:pStyle w:val="MacroText"/>
              <w:rPr>
                <w:szCs w:val="16"/>
              </w:rPr>
            </w:pPr>
            <w:r w:rsidRPr="00347160">
              <w:rPr>
                <w:szCs w:val="16"/>
              </w:rPr>
              <w:t>00000001</w:t>
            </w:r>
          </w:p>
          <w:p w14:paraId="4820E7B8" w14:textId="77777777" w:rsidR="00E038BF" w:rsidRPr="00347160" w:rsidRDefault="00E038BF" w:rsidP="009A2DF6">
            <w:pPr>
              <w:pStyle w:val="MacroText"/>
              <w:rPr>
                <w:szCs w:val="16"/>
              </w:rPr>
            </w:pPr>
            <w:r w:rsidRPr="00347160">
              <w:rPr>
                <w:szCs w:val="16"/>
              </w:rPr>
              <w:t>0A</w:t>
            </w:r>
          </w:p>
          <w:p w14:paraId="316662C6" w14:textId="77777777" w:rsidR="00E038BF" w:rsidRPr="00347160" w:rsidRDefault="00E038BF" w:rsidP="009A2DF6">
            <w:pPr>
              <w:pStyle w:val="MacroText"/>
              <w:rPr>
                <w:szCs w:val="16"/>
              </w:rPr>
            </w:pPr>
            <w:r w:rsidRPr="00347160">
              <w:rPr>
                <w:szCs w:val="16"/>
              </w:rPr>
              <w:t>02093201020304050607</w:t>
            </w:r>
          </w:p>
          <w:p w14:paraId="3FE8131B" w14:textId="77777777" w:rsidR="00E038BF" w:rsidRPr="00347160" w:rsidRDefault="00E038BF" w:rsidP="009A2DF6">
            <w:pPr>
              <w:pStyle w:val="MacroText"/>
              <w:rPr>
                <w:szCs w:val="16"/>
              </w:rPr>
            </w:pPr>
          </w:p>
          <w:p w14:paraId="4531D018" w14:textId="77777777" w:rsidR="00E038BF" w:rsidRPr="00347160" w:rsidRDefault="00E038BF" w:rsidP="009A2DF6">
            <w:pPr>
              <w:pStyle w:val="MacroText"/>
              <w:rPr>
                <w:szCs w:val="16"/>
              </w:rPr>
            </w:pPr>
            <w:r w:rsidRPr="00347160">
              <w:rPr>
                <w:szCs w:val="16"/>
              </w:rPr>
              <w:t>&lt;SetRequest&gt;</w:t>
            </w:r>
          </w:p>
          <w:p w14:paraId="23090808" w14:textId="77777777" w:rsidR="00E038BF" w:rsidRPr="00347160" w:rsidRDefault="00E038BF" w:rsidP="009A2DF6">
            <w:pPr>
              <w:pStyle w:val="MacroText"/>
              <w:rPr>
                <w:szCs w:val="16"/>
              </w:rPr>
            </w:pPr>
            <w:r w:rsidRPr="00347160">
              <w:rPr>
                <w:szCs w:val="16"/>
              </w:rPr>
              <w:t xml:space="preserve">  &lt;SetRequestWithListAndWithFirstDatablock&gt;</w:t>
            </w:r>
          </w:p>
          <w:p w14:paraId="2C85D02F" w14:textId="77777777" w:rsidR="00E038BF" w:rsidRPr="00347160" w:rsidRDefault="00E038BF" w:rsidP="009A2DF6">
            <w:pPr>
              <w:pStyle w:val="MacroText"/>
              <w:rPr>
                <w:szCs w:val="16"/>
              </w:rPr>
            </w:pPr>
            <w:r w:rsidRPr="00347160">
              <w:rPr>
                <w:szCs w:val="16"/>
              </w:rPr>
              <w:t xml:space="preserve">    &lt;InvokeIdAndPriority Value="C1" /&gt;</w:t>
            </w:r>
          </w:p>
          <w:p w14:paraId="2490542C" w14:textId="77777777" w:rsidR="00E038BF" w:rsidRPr="00347160" w:rsidRDefault="00E038BF" w:rsidP="009A2DF6">
            <w:pPr>
              <w:pStyle w:val="MacroText"/>
              <w:rPr>
                <w:szCs w:val="16"/>
              </w:rPr>
            </w:pPr>
            <w:r w:rsidRPr="00347160">
              <w:rPr>
                <w:szCs w:val="16"/>
              </w:rPr>
              <w:t xml:space="preserve">    &lt;AttributeDescriptorList Qty="0002" &gt;</w:t>
            </w:r>
          </w:p>
          <w:p w14:paraId="4FF9DF32" w14:textId="77777777" w:rsidR="00E038BF" w:rsidRPr="00347160" w:rsidRDefault="00E038BF" w:rsidP="009A2DF6">
            <w:pPr>
              <w:pStyle w:val="MacroText"/>
              <w:rPr>
                <w:szCs w:val="16"/>
              </w:rPr>
            </w:pPr>
            <w:r w:rsidRPr="00347160">
              <w:rPr>
                <w:szCs w:val="16"/>
              </w:rPr>
              <w:t xml:space="preserve">      &lt;_AttributeDescriptorWithSelection&gt;</w:t>
            </w:r>
          </w:p>
          <w:p w14:paraId="3FF45862" w14:textId="77777777" w:rsidR="00E038BF" w:rsidRPr="00347160" w:rsidRDefault="00E038BF" w:rsidP="009A2DF6">
            <w:pPr>
              <w:pStyle w:val="MacroText"/>
              <w:rPr>
                <w:szCs w:val="16"/>
              </w:rPr>
            </w:pPr>
            <w:r w:rsidRPr="00347160">
              <w:rPr>
                <w:szCs w:val="16"/>
              </w:rPr>
              <w:t xml:space="preserve">        &lt;AttributeDescriptor&gt;</w:t>
            </w:r>
          </w:p>
          <w:p w14:paraId="1BEF6B90" w14:textId="77777777" w:rsidR="00E038BF" w:rsidRPr="00347160" w:rsidRDefault="00E038BF" w:rsidP="009A2DF6">
            <w:pPr>
              <w:pStyle w:val="MacroText"/>
              <w:rPr>
                <w:szCs w:val="16"/>
              </w:rPr>
            </w:pPr>
            <w:r w:rsidRPr="00347160">
              <w:rPr>
                <w:szCs w:val="16"/>
              </w:rPr>
              <w:t xml:space="preserve">          &lt;ClassId Value="0001" /&gt;</w:t>
            </w:r>
          </w:p>
          <w:p w14:paraId="4AFE437C" w14:textId="77777777" w:rsidR="00E038BF" w:rsidRPr="00347160" w:rsidRDefault="00E038BF" w:rsidP="009A2DF6">
            <w:pPr>
              <w:pStyle w:val="MacroText"/>
              <w:rPr>
                <w:szCs w:val="16"/>
              </w:rPr>
            </w:pPr>
            <w:r w:rsidRPr="00347160">
              <w:rPr>
                <w:szCs w:val="16"/>
              </w:rPr>
              <w:t xml:space="preserve">          &lt;InstanceId Value="0000800000FF" /&gt;</w:t>
            </w:r>
          </w:p>
          <w:p w14:paraId="176FD387" w14:textId="77777777" w:rsidR="00E038BF" w:rsidRPr="00347160" w:rsidRDefault="00E038BF" w:rsidP="009A2DF6">
            <w:pPr>
              <w:pStyle w:val="MacroText"/>
              <w:rPr>
                <w:szCs w:val="16"/>
              </w:rPr>
            </w:pPr>
            <w:r w:rsidRPr="00347160">
              <w:rPr>
                <w:szCs w:val="16"/>
              </w:rPr>
              <w:t xml:space="preserve">          &lt;AttributeId Value="02" /&gt;</w:t>
            </w:r>
          </w:p>
          <w:p w14:paraId="38128F9A" w14:textId="77777777" w:rsidR="00E038BF" w:rsidRPr="00347160" w:rsidRDefault="00E038BF" w:rsidP="009A2DF6">
            <w:pPr>
              <w:pStyle w:val="MacroText"/>
              <w:rPr>
                <w:szCs w:val="16"/>
              </w:rPr>
            </w:pPr>
            <w:r w:rsidRPr="00347160">
              <w:rPr>
                <w:szCs w:val="16"/>
              </w:rPr>
              <w:t xml:space="preserve">        &lt;/AttributeDescriptor&gt;</w:t>
            </w:r>
          </w:p>
          <w:p w14:paraId="3B1BCB35" w14:textId="77777777" w:rsidR="00E038BF" w:rsidRPr="00347160" w:rsidRDefault="00E038BF" w:rsidP="009A2DF6">
            <w:pPr>
              <w:pStyle w:val="MacroText"/>
              <w:rPr>
                <w:szCs w:val="16"/>
              </w:rPr>
            </w:pPr>
            <w:r w:rsidRPr="00347160">
              <w:rPr>
                <w:szCs w:val="16"/>
              </w:rPr>
              <w:t xml:space="preserve">      &lt;/_AttributeDescriptorWithSelection&gt;</w:t>
            </w:r>
          </w:p>
          <w:p w14:paraId="344F75F0" w14:textId="77777777" w:rsidR="00E038BF" w:rsidRPr="00347160" w:rsidRDefault="00E038BF" w:rsidP="009A2DF6">
            <w:pPr>
              <w:pStyle w:val="MacroText"/>
              <w:rPr>
                <w:szCs w:val="16"/>
              </w:rPr>
            </w:pPr>
            <w:r w:rsidRPr="00347160">
              <w:rPr>
                <w:szCs w:val="16"/>
              </w:rPr>
              <w:t xml:space="preserve">      &lt;_AttributeDescriptorWithSelection&gt;</w:t>
            </w:r>
          </w:p>
          <w:p w14:paraId="676C4F2D" w14:textId="77777777" w:rsidR="00E038BF" w:rsidRPr="00347160" w:rsidRDefault="00E038BF" w:rsidP="009A2DF6">
            <w:pPr>
              <w:pStyle w:val="MacroText"/>
              <w:rPr>
                <w:szCs w:val="16"/>
              </w:rPr>
            </w:pPr>
            <w:r w:rsidRPr="00347160">
              <w:rPr>
                <w:szCs w:val="16"/>
              </w:rPr>
              <w:t xml:space="preserve">        &lt;AttributeDescriptor&gt;</w:t>
            </w:r>
          </w:p>
          <w:p w14:paraId="41266D21" w14:textId="77777777" w:rsidR="00E038BF" w:rsidRPr="00347160" w:rsidRDefault="00E038BF" w:rsidP="009A2DF6">
            <w:pPr>
              <w:pStyle w:val="MacroText"/>
              <w:rPr>
                <w:szCs w:val="16"/>
              </w:rPr>
            </w:pPr>
            <w:r w:rsidRPr="00347160">
              <w:rPr>
                <w:szCs w:val="16"/>
              </w:rPr>
              <w:t xml:space="preserve">          &lt;ClassId Value="0001" /&gt;</w:t>
            </w:r>
          </w:p>
          <w:p w14:paraId="7A356786" w14:textId="77777777" w:rsidR="00E038BF" w:rsidRPr="00347160" w:rsidRDefault="00E038BF" w:rsidP="009A2DF6">
            <w:pPr>
              <w:pStyle w:val="MacroText"/>
              <w:rPr>
                <w:szCs w:val="16"/>
              </w:rPr>
            </w:pPr>
            <w:r w:rsidRPr="00347160">
              <w:rPr>
                <w:szCs w:val="16"/>
              </w:rPr>
              <w:t xml:space="preserve">          &lt;InstanceId Value="0000800100FF" /&gt;</w:t>
            </w:r>
          </w:p>
          <w:p w14:paraId="6DD16607" w14:textId="77777777" w:rsidR="00E038BF" w:rsidRPr="00347160" w:rsidRDefault="00E038BF" w:rsidP="009A2DF6">
            <w:pPr>
              <w:pStyle w:val="MacroText"/>
              <w:rPr>
                <w:szCs w:val="16"/>
              </w:rPr>
            </w:pPr>
            <w:r w:rsidRPr="00347160">
              <w:rPr>
                <w:szCs w:val="16"/>
              </w:rPr>
              <w:t xml:space="preserve">          &lt;AttributeId Value="02" /&gt;</w:t>
            </w:r>
          </w:p>
          <w:p w14:paraId="15441F8B" w14:textId="77777777" w:rsidR="00E038BF" w:rsidRPr="00347160" w:rsidRDefault="00E038BF" w:rsidP="009A2DF6">
            <w:pPr>
              <w:pStyle w:val="MacroText"/>
              <w:rPr>
                <w:szCs w:val="16"/>
              </w:rPr>
            </w:pPr>
            <w:r w:rsidRPr="00347160">
              <w:rPr>
                <w:szCs w:val="16"/>
              </w:rPr>
              <w:t xml:space="preserve">        &lt;/AttributeDescriptor&gt;</w:t>
            </w:r>
          </w:p>
          <w:p w14:paraId="717ADADB" w14:textId="77777777" w:rsidR="00E038BF" w:rsidRPr="00347160" w:rsidRDefault="00E038BF" w:rsidP="009A2DF6">
            <w:pPr>
              <w:pStyle w:val="MacroText"/>
              <w:rPr>
                <w:szCs w:val="16"/>
              </w:rPr>
            </w:pPr>
            <w:r w:rsidRPr="00347160">
              <w:rPr>
                <w:szCs w:val="16"/>
              </w:rPr>
              <w:t xml:space="preserve">      &lt;/_AttributeDescriptorWithSelection&gt;</w:t>
            </w:r>
          </w:p>
          <w:p w14:paraId="112AE8B7" w14:textId="77777777" w:rsidR="00E038BF" w:rsidRPr="00347160" w:rsidRDefault="00E038BF" w:rsidP="009A2DF6">
            <w:pPr>
              <w:pStyle w:val="MacroText"/>
              <w:rPr>
                <w:szCs w:val="16"/>
              </w:rPr>
            </w:pPr>
            <w:r w:rsidRPr="00347160">
              <w:rPr>
                <w:szCs w:val="16"/>
              </w:rPr>
              <w:t xml:space="preserve">    &lt;/AttributeDescriptorList&gt;</w:t>
            </w:r>
          </w:p>
          <w:p w14:paraId="362E7059" w14:textId="77777777" w:rsidR="00E038BF" w:rsidRPr="00347160" w:rsidRDefault="00E038BF" w:rsidP="009A2DF6">
            <w:pPr>
              <w:pStyle w:val="MacroText"/>
              <w:rPr>
                <w:szCs w:val="16"/>
              </w:rPr>
            </w:pPr>
            <w:r w:rsidRPr="00347160">
              <w:rPr>
                <w:szCs w:val="16"/>
              </w:rPr>
              <w:t xml:space="preserve">    &lt;DataBlock&gt;</w:t>
            </w:r>
          </w:p>
          <w:p w14:paraId="2E98E531" w14:textId="77777777" w:rsidR="00E038BF" w:rsidRPr="00347160" w:rsidRDefault="00E038BF" w:rsidP="009A2DF6">
            <w:pPr>
              <w:pStyle w:val="MacroText"/>
              <w:rPr>
                <w:szCs w:val="16"/>
              </w:rPr>
            </w:pPr>
            <w:r w:rsidRPr="00347160">
              <w:rPr>
                <w:szCs w:val="16"/>
              </w:rPr>
              <w:t xml:space="preserve">      &lt;LastBlock Value="00" /&gt;</w:t>
            </w:r>
          </w:p>
          <w:p w14:paraId="3A9D60FE" w14:textId="77777777" w:rsidR="00E038BF" w:rsidRPr="00347160" w:rsidRDefault="00E038BF" w:rsidP="009A2DF6">
            <w:pPr>
              <w:pStyle w:val="MacroText"/>
              <w:rPr>
                <w:szCs w:val="16"/>
              </w:rPr>
            </w:pPr>
            <w:r w:rsidRPr="00347160">
              <w:rPr>
                <w:szCs w:val="16"/>
              </w:rPr>
              <w:t xml:space="preserve">      &lt;BlockNumber Value="00000001" /&gt;</w:t>
            </w:r>
          </w:p>
          <w:p w14:paraId="429EC218" w14:textId="77777777" w:rsidR="00E038BF" w:rsidRPr="00347160" w:rsidRDefault="00E038BF" w:rsidP="009A2DF6">
            <w:pPr>
              <w:pStyle w:val="MacroText"/>
              <w:rPr>
                <w:szCs w:val="16"/>
              </w:rPr>
            </w:pPr>
            <w:r w:rsidRPr="00347160">
              <w:rPr>
                <w:szCs w:val="16"/>
              </w:rPr>
              <w:t xml:space="preserve">      &lt;RawData Value="02093201020304050607" /&gt;</w:t>
            </w:r>
          </w:p>
          <w:p w14:paraId="5F88FA0B" w14:textId="77777777" w:rsidR="00E038BF" w:rsidRPr="00347160" w:rsidRDefault="00E038BF" w:rsidP="009A2DF6">
            <w:pPr>
              <w:pStyle w:val="MacroText"/>
              <w:rPr>
                <w:szCs w:val="16"/>
              </w:rPr>
            </w:pPr>
            <w:r w:rsidRPr="00347160">
              <w:rPr>
                <w:szCs w:val="16"/>
              </w:rPr>
              <w:t xml:space="preserve">    &lt;/DataBlock&gt;</w:t>
            </w:r>
          </w:p>
          <w:p w14:paraId="24ED6458" w14:textId="77777777" w:rsidR="00E038BF" w:rsidRPr="00347160" w:rsidRDefault="00E038BF" w:rsidP="009A2DF6">
            <w:pPr>
              <w:pStyle w:val="MacroText"/>
              <w:rPr>
                <w:szCs w:val="16"/>
              </w:rPr>
            </w:pPr>
            <w:r w:rsidRPr="00347160">
              <w:rPr>
                <w:szCs w:val="16"/>
              </w:rPr>
              <w:t xml:space="preserve">  &lt;/SetRequestWithListAndWithFirstDatablock&gt;</w:t>
            </w:r>
          </w:p>
          <w:p w14:paraId="422F5079" w14:textId="77777777" w:rsidR="00E038BF" w:rsidRPr="00347160" w:rsidRDefault="00E038BF" w:rsidP="009A2DF6">
            <w:pPr>
              <w:pStyle w:val="MacroText"/>
              <w:rPr>
                <w:szCs w:val="16"/>
              </w:rPr>
            </w:pPr>
            <w:r w:rsidRPr="00347160">
              <w:rPr>
                <w:szCs w:val="16"/>
              </w:rPr>
              <w:t>&lt;/SetRequest&gt;</w:t>
            </w:r>
          </w:p>
          <w:p w14:paraId="2C2EF6E5" w14:textId="77777777" w:rsidR="00E038BF" w:rsidRPr="00347160" w:rsidRDefault="00E038BF" w:rsidP="009A2DF6">
            <w:pPr>
              <w:pStyle w:val="MacroText"/>
            </w:pPr>
          </w:p>
          <w:p w14:paraId="20C266DE" w14:textId="77777777" w:rsidR="00E038BF" w:rsidRPr="00347160" w:rsidRDefault="00E038BF" w:rsidP="009A2DF6">
            <w:pPr>
              <w:pStyle w:val="MacroText"/>
            </w:pPr>
            <w:r w:rsidRPr="00347160">
              <w:t xml:space="preserve">// The APDU is 40 bytes. It contains the two attribute </w:t>
            </w:r>
          </w:p>
          <w:p w14:paraId="5CF1048D" w14:textId="77777777" w:rsidR="00E038BF" w:rsidRPr="00347160" w:rsidRDefault="00E038BF" w:rsidP="009A2DF6">
            <w:pPr>
              <w:pStyle w:val="MacroText"/>
            </w:pPr>
            <w:r w:rsidRPr="00347160">
              <w:t xml:space="preserve">// descriptors and 10 bytes of raw-data containing the type and </w:t>
            </w:r>
          </w:p>
          <w:p w14:paraId="25486E04" w14:textId="77777777" w:rsidR="00E038BF" w:rsidRPr="00347160" w:rsidRDefault="00E038BF" w:rsidP="009A2DF6">
            <w:pPr>
              <w:pStyle w:val="MacroText"/>
            </w:pPr>
            <w:r w:rsidRPr="00347160">
              <w:t>// length of the first data and the first 7 bytes to be written.</w:t>
            </w:r>
          </w:p>
        </w:tc>
        <w:tc>
          <w:tcPr>
            <w:tcW w:w="7087" w:type="dxa"/>
          </w:tcPr>
          <w:p w14:paraId="66B14C4B" w14:textId="77777777" w:rsidR="00E038BF" w:rsidRPr="00347160" w:rsidRDefault="00E038BF" w:rsidP="009A2DF6">
            <w:pPr>
              <w:pStyle w:val="MacroText"/>
            </w:pPr>
            <w:r w:rsidRPr="00347160">
              <w:t>0601</w:t>
            </w:r>
          </w:p>
          <w:p w14:paraId="3AC8C5F8" w14:textId="77777777" w:rsidR="00E038BF" w:rsidRPr="00347160" w:rsidRDefault="00E038BF" w:rsidP="009A2DF6">
            <w:pPr>
              <w:pStyle w:val="MacroText"/>
            </w:pPr>
            <w:r w:rsidRPr="00347160">
              <w:t>07</w:t>
            </w:r>
          </w:p>
          <w:p w14:paraId="435F8413" w14:textId="77777777" w:rsidR="00E038BF" w:rsidRPr="00347160" w:rsidRDefault="00E038BF" w:rsidP="009A2DF6">
            <w:pPr>
              <w:pStyle w:val="MacroText"/>
            </w:pPr>
            <w:r w:rsidRPr="00347160">
              <w:t>00</w:t>
            </w:r>
          </w:p>
          <w:p w14:paraId="425AA398" w14:textId="77777777" w:rsidR="00E038BF" w:rsidRPr="00347160" w:rsidRDefault="00E038BF" w:rsidP="009A2DF6">
            <w:pPr>
              <w:pStyle w:val="MacroText"/>
            </w:pPr>
            <w:r w:rsidRPr="00347160">
              <w:t>0001</w:t>
            </w:r>
          </w:p>
          <w:p w14:paraId="2A42DE21" w14:textId="77777777" w:rsidR="00E038BF" w:rsidRPr="00347160" w:rsidRDefault="00E038BF" w:rsidP="009A2DF6">
            <w:pPr>
              <w:pStyle w:val="MacroText"/>
            </w:pPr>
            <w:r w:rsidRPr="00347160">
              <w:t>01</w:t>
            </w:r>
          </w:p>
          <w:p w14:paraId="62505EA5" w14:textId="77777777" w:rsidR="00E038BF" w:rsidRPr="00347160" w:rsidRDefault="00E038BF" w:rsidP="009A2DF6">
            <w:pPr>
              <w:pStyle w:val="MacroText"/>
            </w:pPr>
            <w:r w:rsidRPr="00347160">
              <w:t>091F</w:t>
            </w:r>
          </w:p>
          <w:p w14:paraId="404BC4CC" w14:textId="77777777" w:rsidR="00E038BF" w:rsidRPr="00347160" w:rsidRDefault="00E038BF" w:rsidP="009A2DF6">
            <w:pPr>
              <w:pStyle w:val="MacroText"/>
            </w:pPr>
            <w:r w:rsidRPr="00347160">
              <w:t>02020100020110020932010203040506</w:t>
            </w:r>
          </w:p>
          <w:p w14:paraId="35C98C51" w14:textId="77777777" w:rsidR="00E038BF" w:rsidRPr="00347160" w:rsidRDefault="00E038BF" w:rsidP="009A2DF6">
            <w:pPr>
              <w:pStyle w:val="MacroText"/>
            </w:pPr>
            <w:r w:rsidRPr="00347160">
              <w:t>070809101112131415161718192021</w:t>
            </w:r>
          </w:p>
          <w:p w14:paraId="1018E0D6" w14:textId="77777777" w:rsidR="00E038BF" w:rsidRPr="00347160" w:rsidRDefault="00E038BF" w:rsidP="009A2DF6">
            <w:pPr>
              <w:pStyle w:val="MacroText"/>
            </w:pPr>
          </w:p>
          <w:p w14:paraId="25762A51" w14:textId="77777777" w:rsidR="00E038BF" w:rsidRPr="00347160" w:rsidRDefault="00E038BF" w:rsidP="009A2DF6">
            <w:pPr>
              <w:pStyle w:val="MacroText"/>
            </w:pPr>
            <w:r w:rsidRPr="00347160">
              <w:t>&lt;WriteRequest&gt;</w:t>
            </w:r>
          </w:p>
          <w:p w14:paraId="41421E39" w14:textId="77777777" w:rsidR="00E038BF" w:rsidRPr="00347160" w:rsidRDefault="00E038BF" w:rsidP="009A2DF6">
            <w:pPr>
              <w:pStyle w:val="MacroText"/>
            </w:pPr>
            <w:r w:rsidRPr="00347160">
              <w:t xml:space="preserve">  &lt;ListOfVariableAccessSpecification Qty="0001" &gt;</w:t>
            </w:r>
          </w:p>
          <w:p w14:paraId="208E3E69" w14:textId="77777777" w:rsidR="00E038BF" w:rsidRPr="00347160" w:rsidRDefault="00E038BF" w:rsidP="009A2DF6">
            <w:pPr>
              <w:pStyle w:val="MacroText"/>
            </w:pPr>
            <w:r w:rsidRPr="00347160">
              <w:t xml:space="preserve">    &lt;WriteDataBlockAccess&gt;</w:t>
            </w:r>
          </w:p>
          <w:p w14:paraId="0BFD037C" w14:textId="77777777" w:rsidR="00E038BF" w:rsidRPr="00347160" w:rsidRDefault="00E038BF" w:rsidP="009A2DF6">
            <w:pPr>
              <w:pStyle w:val="MacroText"/>
            </w:pPr>
            <w:r w:rsidRPr="00347160">
              <w:t xml:space="preserve">      &lt;LastBlock Value="00" /&gt;</w:t>
            </w:r>
          </w:p>
          <w:p w14:paraId="047B6E83" w14:textId="77777777" w:rsidR="00E038BF" w:rsidRPr="00347160" w:rsidRDefault="00E038BF" w:rsidP="009A2DF6">
            <w:pPr>
              <w:pStyle w:val="MacroText"/>
            </w:pPr>
            <w:r w:rsidRPr="00347160">
              <w:t xml:space="preserve">      &lt;BlockNumber Value="0001" /&gt;</w:t>
            </w:r>
          </w:p>
          <w:p w14:paraId="0E4B4F7D" w14:textId="77777777" w:rsidR="00E038BF" w:rsidRPr="00347160" w:rsidRDefault="00E038BF" w:rsidP="009A2DF6">
            <w:pPr>
              <w:pStyle w:val="MacroText"/>
            </w:pPr>
            <w:r w:rsidRPr="00347160">
              <w:t xml:space="preserve">    &lt;/WriteDataBlockAccess&gt;</w:t>
            </w:r>
          </w:p>
          <w:p w14:paraId="7A353537" w14:textId="77777777" w:rsidR="00E038BF" w:rsidRPr="00347160" w:rsidRDefault="00E038BF" w:rsidP="009A2DF6">
            <w:pPr>
              <w:pStyle w:val="MacroText"/>
            </w:pPr>
            <w:r w:rsidRPr="00347160">
              <w:t xml:space="preserve">  &lt;/ListOfVariableAccessSpecification&gt;</w:t>
            </w:r>
          </w:p>
          <w:p w14:paraId="664771C5" w14:textId="77777777" w:rsidR="00E038BF" w:rsidRPr="00347160" w:rsidRDefault="00E038BF" w:rsidP="009A2DF6">
            <w:pPr>
              <w:pStyle w:val="MacroText"/>
            </w:pPr>
            <w:r w:rsidRPr="00347160">
              <w:t xml:space="preserve">  &lt;ListOfData Qty="0001" &gt;</w:t>
            </w:r>
          </w:p>
          <w:p w14:paraId="5DE476E5" w14:textId="77777777" w:rsidR="00E038BF" w:rsidRPr="00347160" w:rsidRDefault="00E038BF" w:rsidP="009A2DF6">
            <w:pPr>
              <w:pStyle w:val="MacroText"/>
            </w:pPr>
            <w:r w:rsidRPr="00347160">
              <w:t xml:space="preserve">    &lt;OctetString Value="02020100020110020932010203040506</w:t>
            </w:r>
          </w:p>
          <w:p w14:paraId="20B2115A" w14:textId="77777777" w:rsidR="00E038BF" w:rsidRPr="00347160" w:rsidRDefault="00E038BF" w:rsidP="009A2DF6">
            <w:pPr>
              <w:pStyle w:val="MacroText"/>
            </w:pPr>
            <w:r w:rsidRPr="00347160">
              <w:t xml:space="preserve">                        070809101112131415161718192021" /&gt;</w:t>
            </w:r>
          </w:p>
          <w:p w14:paraId="6A505B38" w14:textId="77777777" w:rsidR="00E038BF" w:rsidRPr="00347160" w:rsidRDefault="00E038BF" w:rsidP="009A2DF6">
            <w:pPr>
              <w:pStyle w:val="MacroText"/>
            </w:pPr>
            <w:r w:rsidRPr="00347160">
              <w:t xml:space="preserve">  &lt;/ListOfData&gt;</w:t>
            </w:r>
          </w:p>
          <w:p w14:paraId="27C87605" w14:textId="77777777" w:rsidR="00E038BF" w:rsidRPr="00347160" w:rsidRDefault="00E038BF" w:rsidP="009A2DF6">
            <w:pPr>
              <w:pStyle w:val="MacroText"/>
            </w:pPr>
            <w:r w:rsidRPr="00347160">
              <w:t>&lt;/WriteRequest&gt;</w:t>
            </w:r>
          </w:p>
          <w:p w14:paraId="50646F43" w14:textId="77777777" w:rsidR="00E038BF" w:rsidRPr="00347160" w:rsidRDefault="00E038BF" w:rsidP="009A2DF6">
            <w:pPr>
              <w:pStyle w:val="MacroText"/>
            </w:pPr>
          </w:p>
          <w:p w14:paraId="380D4830" w14:textId="77777777" w:rsidR="00E038BF" w:rsidRPr="00347160" w:rsidRDefault="00E038BF" w:rsidP="009A2DF6">
            <w:pPr>
              <w:pStyle w:val="MacroText"/>
            </w:pPr>
            <w:r w:rsidRPr="00347160">
              <w:t>// The APDU is 40 bytes. 31 bytes of octet-string contains raw-</w:t>
            </w:r>
          </w:p>
          <w:p w14:paraId="70973406" w14:textId="77777777" w:rsidR="00E038BF" w:rsidRPr="00347160" w:rsidRDefault="00E038BF" w:rsidP="009A2DF6">
            <w:pPr>
              <w:pStyle w:val="MacroText"/>
            </w:pPr>
            <w:r w:rsidRPr="00347160">
              <w:t xml:space="preserve">// data: the number and the name of objects to be written, the </w:t>
            </w:r>
          </w:p>
          <w:p w14:paraId="73B3BB2B" w14:textId="77777777" w:rsidR="00E038BF" w:rsidRPr="00347160" w:rsidRDefault="00E038BF" w:rsidP="009A2DF6">
            <w:pPr>
              <w:pStyle w:val="MacroText"/>
            </w:pPr>
            <w:r w:rsidRPr="00347160">
              <w:t xml:space="preserve">// number of data to be written and the first 21 bytes of the </w:t>
            </w:r>
          </w:p>
          <w:p w14:paraId="51205D87" w14:textId="77777777" w:rsidR="00E038BF" w:rsidRPr="00347160" w:rsidRDefault="00E038BF" w:rsidP="009A2DF6">
            <w:pPr>
              <w:pStyle w:val="MacroText"/>
            </w:pPr>
            <w:r w:rsidRPr="00347160">
              <w:t>// first data to be written.</w:t>
            </w:r>
          </w:p>
        </w:tc>
      </w:tr>
      <w:tr w:rsidR="00E038BF" w:rsidRPr="00347160" w14:paraId="77901353" w14:textId="77777777" w:rsidTr="00077BDE">
        <w:trPr>
          <w:cantSplit/>
          <w:jc w:val="center"/>
        </w:trPr>
        <w:tc>
          <w:tcPr>
            <w:tcW w:w="7088" w:type="dxa"/>
          </w:tcPr>
          <w:p w14:paraId="58120639" w14:textId="77777777" w:rsidR="00E038BF" w:rsidRPr="00347160" w:rsidRDefault="00E038BF" w:rsidP="009A2DF6">
            <w:pPr>
              <w:pStyle w:val="MacroText"/>
            </w:pPr>
            <w:r w:rsidRPr="00347160">
              <w:lastRenderedPageBreak/>
              <w:t>C502C1</w:t>
            </w:r>
          </w:p>
          <w:p w14:paraId="468598B1" w14:textId="77777777" w:rsidR="00E038BF" w:rsidRPr="00347160" w:rsidRDefault="00E038BF" w:rsidP="009A2DF6">
            <w:pPr>
              <w:pStyle w:val="MacroText"/>
            </w:pPr>
            <w:r w:rsidRPr="00347160">
              <w:t>00000001</w:t>
            </w:r>
          </w:p>
          <w:p w14:paraId="0E3F8BEE" w14:textId="77777777" w:rsidR="00E038BF" w:rsidRPr="00347160" w:rsidRDefault="00E038BF" w:rsidP="009A2DF6">
            <w:pPr>
              <w:pStyle w:val="MacroText"/>
            </w:pPr>
          </w:p>
          <w:p w14:paraId="36E7E3D5" w14:textId="77777777" w:rsidR="00E038BF" w:rsidRPr="00347160" w:rsidRDefault="00E038BF" w:rsidP="009A2DF6">
            <w:pPr>
              <w:pStyle w:val="MacroText"/>
            </w:pPr>
            <w:r w:rsidRPr="00347160">
              <w:t>&lt;SetResponse&gt;</w:t>
            </w:r>
          </w:p>
          <w:p w14:paraId="791C28F5" w14:textId="77777777" w:rsidR="00E038BF" w:rsidRPr="00347160" w:rsidRDefault="00E038BF" w:rsidP="009A2DF6">
            <w:pPr>
              <w:pStyle w:val="MacroText"/>
            </w:pPr>
            <w:r w:rsidRPr="00347160">
              <w:t xml:space="preserve">  &lt;SetResponseForDataBlock&gt;</w:t>
            </w:r>
          </w:p>
          <w:p w14:paraId="485C4341" w14:textId="77777777" w:rsidR="00E038BF" w:rsidRPr="00347160" w:rsidRDefault="00E038BF" w:rsidP="009A2DF6">
            <w:pPr>
              <w:pStyle w:val="MacroText"/>
            </w:pPr>
            <w:r w:rsidRPr="00347160">
              <w:t xml:space="preserve">    &lt;InvokeIdAndPriority Value="C1" /&gt;</w:t>
            </w:r>
          </w:p>
          <w:p w14:paraId="168CDF05" w14:textId="77777777" w:rsidR="00E038BF" w:rsidRPr="00347160" w:rsidRDefault="00E038BF" w:rsidP="009A2DF6">
            <w:pPr>
              <w:pStyle w:val="MacroText"/>
            </w:pPr>
            <w:r w:rsidRPr="00347160">
              <w:t xml:space="preserve">    &lt;BlockNumber Value="00000001" /&gt;</w:t>
            </w:r>
          </w:p>
          <w:p w14:paraId="35548474" w14:textId="77777777" w:rsidR="00E038BF" w:rsidRPr="00347160" w:rsidRDefault="00E038BF" w:rsidP="009A2DF6">
            <w:pPr>
              <w:pStyle w:val="MacroText"/>
            </w:pPr>
            <w:r w:rsidRPr="00347160">
              <w:t xml:space="preserve">  &lt;/SetResponseForDataBlock&gt;</w:t>
            </w:r>
          </w:p>
          <w:p w14:paraId="066A347B" w14:textId="77777777" w:rsidR="00E038BF" w:rsidRPr="00347160" w:rsidRDefault="00E038BF" w:rsidP="009A2DF6">
            <w:pPr>
              <w:pStyle w:val="MacroText"/>
            </w:pPr>
            <w:r w:rsidRPr="00347160">
              <w:t>&lt;/SetResponse&gt;</w:t>
            </w:r>
          </w:p>
        </w:tc>
        <w:tc>
          <w:tcPr>
            <w:tcW w:w="7087" w:type="dxa"/>
          </w:tcPr>
          <w:p w14:paraId="336BFA19" w14:textId="77777777" w:rsidR="00E038BF" w:rsidRPr="00347160" w:rsidRDefault="00E038BF" w:rsidP="009A2DF6">
            <w:pPr>
              <w:pStyle w:val="MacroText"/>
            </w:pPr>
            <w:r w:rsidRPr="00347160">
              <w:t>0D01</w:t>
            </w:r>
          </w:p>
          <w:p w14:paraId="50665963" w14:textId="77777777" w:rsidR="00E038BF" w:rsidRPr="00347160" w:rsidRDefault="00E038BF" w:rsidP="009A2DF6">
            <w:pPr>
              <w:pStyle w:val="MacroText"/>
            </w:pPr>
            <w:r w:rsidRPr="00347160">
              <w:t>02</w:t>
            </w:r>
          </w:p>
          <w:p w14:paraId="01800FAC" w14:textId="77777777" w:rsidR="00E038BF" w:rsidRPr="00347160" w:rsidRDefault="00E038BF" w:rsidP="009A2DF6">
            <w:pPr>
              <w:pStyle w:val="MacroText"/>
            </w:pPr>
            <w:r w:rsidRPr="00347160">
              <w:t>0001</w:t>
            </w:r>
          </w:p>
          <w:p w14:paraId="28E5F1C2" w14:textId="77777777" w:rsidR="00E038BF" w:rsidRPr="00347160" w:rsidRDefault="00E038BF" w:rsidP="009A2DF6">
            <w:pPr>
              <w:pStyle w:val="MacroText"/>
            </w:pPr>
          </w:p>
          <w:p w14:paraId="187862C4" w14:textId="77777777" w:rsidR="00E038BF" w:rsidRPr="00347160" w:rsidRDefault="00E038BF" w:rsidP="009A2DF6">
            <w:pPr>
              <w:pStyle w:val="MacroText"/>
            </w:pPr>
            <w:r w:rsidRPr="00347160">
              <w:t>&lt;WriteResponse Qty="0001" &gt;</w:t>
            </w:r>
          </w:p>
          <w:p w14:paraId="5D71BC86" w14:textId="77777777" w:rsidR="00E038BF" w:rsidRPr="00347160" w:rsidRDefault="00E038BF" w:rsidP="009A2DF6">
            <w:pPr>
              <w:pStyle w:val="MacroText"/>
            </w:pPr>
            <w:r w:rsidRPr="00347160">
              <w:t xml:space="preserve">  &lt;BlockNumber Value="0001" /&gt;</w:t>
            </w:r>
          </w:p>
          <w:p w14:paraId="6F5A5587" w14:textId="77777777" w:rsidR="00E038BF" w:rsidRPr="00347160" w:rsidRDefault="00E038BF" w:rsidP="009A2DF6">
            <w:pPr>
              <w:pStyle w:val="MacroText"/>
            </w:pPr>
            <w:r w:rsidRPr="00347160">
              <w:t>&lt;/WriteResponse&gt;</w:t>
            </w:r>
          </w:p>
        </w:tc>
      </w:tr>
      <w:tr w:rsidR="00E038BF" w:rsidRPr="00347160" w14:paraId="6B8E226A" w14:textId="77777777" w:rsidTr="00077BDE">
        <w:trPr>
          <w:cantSplit/>
          <w:jc w:val="center"/>
        </w:trPr>
        <w:tc>
          <w:tcPr>
            <w:tcW w:w="7088" w:type="dxa"/>
          </w:tcPr>
          <w:p w14:paraId="6D425DF2" w14:textId="77777777" w:rsidR="00E038BF" w:rsidRPr="00347160" w:rsidRDefault="00E038BF" w:rsidP="009A2DF6">
            <w:pPr>
              <w:pStyle w:val="MacroText"/>
            </w:pPr>
            <w:r w:rsidRPr="00347160">
              <w:lastRenderedPageBreak/>
              <w:t>C103C1</w:t>
            </w:r>
          </w:p>
          <w:p w14:paraId="261B046D" w14:textId="77777777" w:rsidR="00E038BF" w:rsidRPr="00347160" w:rsidRDefault="00E038BF" w:rsidP="009A2DF6">
            <w:pPr>
              <w:pStyle w:val="MacroText"/>
            </w:pPr>
            <w:r w:rsidRPr="00347160">
              <w:t>00</w:t>
            </w:r>
          </w:p>
          <w:p w14:paraId="758598A5" w14:textId="77777777" w:rsidR="00E038BF" w:rsidRPr="00347160" w:rsidRDefault="00E038BF" w:rsidP="009A2DF6">
            <w:pPr>
              <w:pStyle w:val="MacroText"/>
            </w:pPr>
            <w:r w:rsidRPr="00347160">
              <w:t>00000002</w:t>
            </w:r>
          </w:p>
          <w:p w14:paraId="213DE3FC" w14:textId="77777777" w:rsidR="00E038BF" w:rsidRPr="00347160" w:rsidRDefault="00E038BF" w:rsidP="009A2DF6">
            <w:pPr>
              <w:pStyle w:val="MacroText"/>
            </w:pPr>
            <w:r w:rsidRPr="00347160">
              <w:t>1F</w:t>
            </w:r>
          </w:p>
          <w:p w14:paraId="5E5FFFB4" w14:textId="77777777" w:rsidR="00E038BF" w:rsidRPr="00347160" w:rsidRDefault="00E038BF" w:rsidP="009A2DF6">
            <w:pPr>
              <w:pStyle w:val="MacroText"/>
            </w:pPr>
            <w:r w:rsidRPr="00347160">
              <w:t>08091011121314151617181920212223</w:t>
            </w:r>
          </w:p>
          <w:p w14:paraId="23E18F55" w14:textId="77777777" w:rsidR="00E038BF" w:rsidRPr="00347160" w:rsidRDefault="00E038BF" w:rsidP="009A2DF6">
            <w:pPr>
              <w:pStyle w:val="MacroText"/>
            </w:pPr>
            <w:r w:rsidRPr="00347160">
              <w:t>242526272829303132333435363738</w:t>
            </w:r>
          </w:p>
          <w:p w14:paraId="1F447BC9" w14:textId="77777777" w:rsidR="00E038BF" w:rsidRPr="00347160" w:rsidRDefault="00E038BF" w:rsidP="009A2DF6">
            <w:pPr>
              <w:pStyle w:val="MacroText"/>
            </w:pPr>
          </w:p>
          <w:p w14:paraId="214D8193" w14:textId="77777777" w:rsidR="00E038BF" w:rsidRPr="00347160" w:rsidRDefault="00E038BF" w:rsidP="009A2DF6">
            <w:pPr>
              <w:pStyle w:val="MacroText"/>
            </w:pPr>
            <w:r w:rsidRPr="00347160">
              <w:t>&lt;SetRequest&gt;</w:t>
            </w:r>
          </w:p>
          <w:p w14:paraId="357096AE" w14:textId="77777777" w:rsidR="00E038BF" w:rsidRPr="00347160" w:rsidRDefault="00E038BF" w:rsidP="009A2DF6">
            <w:pPr>
              <w:pStyle w:val="MacroText"/>
            </w:pPr>
            <w:r w:rsidRPr="00347160">
              <w:t xml:space="preserve">  &lt;SetRequestWithDataBlock&gt;</w:t>
            </w:r>
          </w:p>
          <w:p w14:paraId="3B51667B" w14:textId="77777777" w:rsidR="00E038BF" w:rsidRPr="00347160" w:rsidRDefault="00E038BF" w:rsidP="009A2DF6">
            <w:pPr>
              <w:pStyle w:val="MacroText"/>
            </w:pPr>
            <w:r w:rsidRPr="00347160">
              <w:t xml:space="preserve">    &lt;InvokeIdAndPriority Value="C1" /&gt;</w:t>
            </w:r>
          </w:p>
          <w:p w14:paraId="3CD54B49" w14:textId="77777777" w:rsidR="00E038BF" w:rsidRPr="00347160" w:rsidRDefault="00E038BF" w:rsidP="009A2DF6">
            <w:pPr>
              <w:pStyle w:val="MacroText"/>
            </w:pPr>
            <w:r w:rsidRPr="00347160">
              <w:t xml:space="preserve">    &lt;DataBlock&gt;</w:t>
            </w:r>
          </w:p>
          <w:p w14:paraId="5DB5F7C0" w14:textId="77777777" w:rsidR="00E038BF" w:rsidRPr="00347160" w:rsidRDefault="00E038BF" w:rsidP="009A2DF6">
            <w:pPr>
              <w:pStyle w:val="MacroText"/>
            </w:pPr>
            <w:r w:rsidRPr="00347160">
              <w:t xml:space="preserve">      &lt;LastBlock Value="00" /&gt;</w:t>
            </w:r>
          </w:p>
          <w:p w14:paraId="28EE5E7D" w14:textId="77777777" w:rsidR="00E038BF" w:rsidRPr="00347160" w:rsidRDefault="00E038BF" w:rsidP="009A2DF6">
            <w:pPr>
              <w:pStyle w:val="MacroText"/>
            </w:pPr>
            <w:r w:rsidRPr="00347160">
              <w:t xml:space="preserve">      &lt;BlockNumber Value="00000002" /&gt;</w:t>
            </w:r>
          </w:p>
          <w:p w14:paraId="5BAB9DCD" w14:textId="77777777" w:rsidR="00E038BF" w:rsidRPr="00347160" w:rsidRDefault="00E038BF" w:rsidP="009A2DF6">
            <w:pPr>
              <w:pStyle w:val="MacroText"/>
            </w:pPr>
            <w:r w:rsidRPr="00347160">
              <w:t xml:space="preserve">      &lt;RawData Value="08091011121314151617181920212223</w:t>
            </w:r>
          </w:p>
          <w:p w14:paraId="61D1AABF" w14:textId="77777777" w:rsidR="00E038BF" w:rsidRPr="00347160" w:rsidRDefault="00E038BF" w:rsidP="009A2DF6">
            <w:pPr>
              <w:pStyle w:val="MacroText"/>
            </w:pPr>
            <w:r w:rsidRPr="00347160">
              <w:t xml:space="preserve">                      242526272829303132333435363738" /&gt;</w:t>
            </w:r>
          </w:p>
          <w:p w14:paraId="43904318" w14:textId="77777777" w:rsidR="00E038BF" w:rsidRPr="00347160" w:rsidRDefault="00E038BF" w:rsidP="009A2DF6">
            <w:pPr>
              <w:pStyle w:val="MacroText"/>
            </w:pPr>
            <w:r w:rsidRPr="00347160">
              <w:t xml:space="preserve">    &lt;/DataBlock&gt;</w:t>
            </w:r>
          </w:p>
          <w:p w14:paraId="106AC42B" w14:textId="77777777" w:rsidR="00E038BF" w:rsidRPr="00347160" w:rsidRDefault="00E038BF" w:rsidP="009A2DF6">
            <w:pPr>
              <w:pStyle w:val="MacroText"/>
            </w:pPr>
            <w:r w:rsidRPr="00347160">
              <w:t xml:space="preserve">  &lt;/SetRequestWithDataBlock&gt;</w:t>
            </w:r>
          </w:p>
          <w:p w14:paraId="6AF44DEE" w14:textId="77777777" w:rsidR="00E038BF" w:rsidRPr="00347160" w:rsidRDefault="00E038BF" w:rsidP="009A2DF6">
            <w:pPr>
              <w:pStyle w:val="MacroText"/>
            </w:pPr>
            <w:r w:rsidRPr="00347160">
              <w:t>&lt;/SetRequest&gt;</w:t>
            </w:r>
          </w:p>
          <w:p w14:paraId="395E9906" w14:textId="77777777" w:rsidR="00E038BF" w:rsidRPr="00347160" w:rsidRDefault="00E038BF" w:rsidP="009A2DF6">
            <w:pPr>
              <w:pStyle w:val="MacroText"/>
            </w:pPr>
          </w:p>
          <w:p w14:paraId="7D2154DE" w14:textId="77777777" w:rsidR="00E038BF" w:rsidRPr="00347160" w:rsidRDefault="00E038BF" w:rsidP="009A2DF6">
            <w:pPr>
              <w:pStyle w:val="MacroText"/>
            </w:pPr>
            <w:r w:rsidRPr="00347160">
              <w:t xml:space="preserve">// The APDU is 40 bytes. 31 bytes of raw-data contain the second </w:t>
            </w:r>
          </w:p>
          <w:p w14:paraId="02C1B2C0" w14:textId="77777777" w:rsidR="00E038BF" w:rsidRPr="00347160" w:rsidRDefault="00E038BF" w:rsidP="009A2DF6">
            <w:pPr>
              <w:pStyle w:val="MacroText"/>
            </w:pPr>
            <w:r w:rsidRPr="00347160">
              <w:t>// part of data to be written.</w:t>
            </w:r>
          </w:p>
        </w:tc>
        <w:tc>
          <w:tcPr>
            <w:tcW w:w="7087" w:type="dxa"/>
          </w:tcPr>
          <w:p w14:paraId="5BF32B04" w14:textId="77777777" w:rsidR="00E038BF" w:rsidRPr="00347160" w:rsidRDefault="00E038BF" w:rsidP="009A2DF6">
            <w:pPr>
              <w:pStyle w:val="MacroText"/>
            </w:pPr>
            <w:r w:rsidRPr="00347160">
              <w:t>0601</w:t>
            </w:r>
          </w:p>
          <w:p w14:paraId="1AC62C4C" w14:textId="77777777" w:rsidR="00E038BF" w:rsidRPr="00347160" w:rsidRDefault="00E038BF" w:rsidP="009A2DF6">
            <w:pPr>
              <w:pStyle w:val="MacroText"/>
            </w:pPr>
            <w:r w:rsidRPr="00347160">
              <w:t>07</w:t>
            </w:r>
          </w:p>
          <w:p w14:paraId="3F9E230C" w14:textId="77777777" w:rsidR="00E038BF" w:rsidRPr="00347160" w:rsidRDefault="00E038BF" w:rsidP="009A2DF6">
            <w:pPr>
              <w:pStyle w:val="MacroText"/>
            </w:pPr>
            <w:r w:rsidRPr="00347160">
              <w:t>00</w:t>
            </w:r>
          </w:p>
          <w:p w14:paraId="30B3491E" w14:textId="77777777" w:rsidR="00E038BF" w:rsidRPr="00347160" w:rsidRDefault="00E038BF" w:rsidP="009A2DF6">
            <w:pPr>
              <w:pStyle w:val="MacroText"/>
            </w:pPr>
            <w:r w:rsidRPr="00347160">
              <w:t>0002</w:t>
            </w:r>
          </w:p>
          <w:p w14:paraId="6908E1DB" w14:textId="77777777" w:rsidR="00E038BF" w:rsidRPr="00347160" w:rsidRDefault="00E038BF" w:rsidP="009A2DF6">
            <w:pPr>
              <w:pStyle w:val="MacroText"/>
            </w:pPr>
            <w:r w:rsidRPr="00347160">
              <w:t>01</w:t>
            </w:r>
          </w:p>
          <w:p w14:paraId="14CD8639" w14:textId="77777777" w:rsidR="00E038BF" w:rsidRPr="00347160" w:rsidRDefault="00E038BF" w:rsidP="009A2DF6">
            <w:pPr>
              <w:pStyle w:val="MacroText"/>
            </w:pPr>
            <w:r w:rsidRPr="00347160">
              <w:t>091F</w:t>
            </w:r>
          </w:p>
          <w:p w14:paraId="2BA2EF42" w14:textId="77777777" w:rsidR="00E038BF" w:rsidRPr="00347160" w:rsidRDefault="00E038BF" w:rsidP="009A2DF6">
            <w:pPr>
              <w:pStyle w:val="MacroText"/>
            </w:pPr>
            <w:r w:rsidRPr="00347160">
              <w:t>22232425262728293031323334353637</w:t>
            </w:r>
          </w:p>
          <w:p w14:paraId="24C17372" w14:textId="77777777" w:rsidR="00E038BF" w:rsidRPr="00347160" w:rsidRDefault="00E038BF" w:rsidP="009A2DF6">
            <w:pPr>
              <w:pStyle w:val="MacroText"/>
            </w:pPr>
            <w:r w:rsidRPr="00347160">
              <w:t>383940414243444546474849500A03</w:t>
            </w:r>
          </w:p>
          <w:p w14:paraId="2C76A64B" w14:textId="77777777" w:rsidR="00E038BF" w:rsidRPr="00347160" w:rsidRDefault="00E038BF" w:rsidP="009A2DF6">
            <w:pPr>
              <w:pStyle w:val="MacroText"/>
            </w:pPr>
          </w:p>
          <w:p w14:paraId="5ED668D4" w14:textId="77777777" w:rsidR="00E038BF" w:rsidRPr="00347160" w:rsidRDefault="00E038BF" w:rsidP="009A2DF6">
            <w:pPr>
              <w:pStyle w:val="MacroText"/>
            </w:pPr>
            <w:r w:rsidRPr="00347160">
              <w:t>&lt;WriteRequest&gt;</w:t>
            </w:r>
          </w:p>
          <w:p w14:paraId="62808832" w14:textId="77777777" w:rsidR="00E038BF" w:rsidRPr="00347160" w:rsidRDefault="00E038BF" w:rsidP="009A2DF6">
            <w:pPr>
              <w:pStyle w:val="MacroText"/>
            </w:pPr>
            <w:r w:rsidRPr="00347160">
              <w:t xml:space="preserve">  &lt;ListOfVariableAccessSpecification Qty="0001" &gt;</w:t>
            </w:r>
          </w:p>
          <w:p w14:paraId="77F5D7AD" w14:textId="77777777" w:rsidR="00E038BF" w:rsidRPr="00347160" w:rsidRDefault="00E038BF" w:rsidP="009A2DF6">
            <w:pPr>
              <w:pStyle w:val="MacroText"/>
            </w:pPr>
            <w:r w:rsidRPr="00347160">
              <w:t xml:space="preserve">    &lt;WriteDataBlockAccess&gt;</w:t>
            </w:r>
          </w:p>
          <w:p w14:paraId="2D600F2B" w14:textId="77777777" w:rsidR="00E038BF" w:rsidRPr="00347160" w:rsidRDefault="00E038BF" w:rsidP="009A2DF6">
            <w:pPr>
              <w:pStyle w:val="MacroText"/>
            </w:pPr>
            <w:r w:rsidRPr="00347160">
              <w:t xml:space="preserve">      &lt;LastBlock Value="00" /&gt;</w:t>
            </w:r>
          </w:p>
          <w:p w14:paraId="5932C042" w14:textId="77777777" w:rsidR="00E038BF" w:rsidRPr="00347160" w:rsidRDefault="00E038BF" w:rsidP="009A2DF6">
            <w:pPr>
              <w:pStyle w:val="MacroText"/>
            </w:pPr>
            <w:r w:rsidRPr="00347160">
              <w:t xml:space="preserve">      &lt;BlockNumber Value="0002" /&gt;</w:t>
            </w:r>
          </w:p>
          <w:p w14:paraId="0B068370" w14:textId="77777777" w:rsidR="00E038BF" w:rsidRPr="00347160" w:rsidRDefault="00E038BF" w:rsidP="009A2DF6">
            <w:pPr>
              <w:pStyle w:val="MacroText"/>
            </w:pPr>
            <w:r w:rsidRPr="00347160">
              <w:t xml:space="preserve">    &lt;/WriteDataBlockAccess&gt;</w:t>
            </w:r>
          </w:p>
          <w:p w14:paraId="13ED22E7" w14:textId="77777777" w:rsidR="00E038BF" w:rsidRPr="00347160" w:rsidRDefault="00E038BF" w:rsidP="009A2DF6">
            <w:pPr>
              <w:pStyle w:val="MacroText"/>
            </w:pPr>
            <w:r w:rsidRPr="00347160">
              <w:t xml:space="preserve">  &lt;/ListOfVariableAccessSpecification&gt;</w:t>
            </w:r>
          </w:p>
          <w:p w14:paraId="0B60A8C6" w14:textId="77777777" w:rsidR="00E038BF" w:rsidRPr="00347160" w:rsidRDefault="00E038BF" w:rsidP="009A2DF6">
            <w:pPr>
              <w:pStyle w:val="MacroText"/>
            </w:pPr>
            <w:r w:rsidRPr="00347160">
              <w:t xml:space="preserve">  &lt;ListOfData Qty="0001" &gt;</w:t>
            </w:r>
          </w:p>
          <w:p w14:paraId="163777E4" w14:textId="77777777" w:rsidR="00E038BF" w:rsidRPr="00347160" w:rsidRDefault="00E038BF" w:rsidP="009A2DF6">
            <w:pPr>
              <w:pStyle w:val="MacroText"/>
            </w:pPr>
            <w:r w:rsidRPr="00347160">
              <w:t xml:space="preserve">    &lt;OctetString Value="22232425262728293031323334353637</w:t>
            </w:r>
          </w:p>
          <w:p w14:paraId="68FF3600" w14:textId="77777777" w:rsidR="00E038BF" w:rsidRPr="00347160" w:rsidRDefault="00E038BF" w:rsidP="009A2DF6">
            <w:pPr>
              <w:pStyle w:val="MacroText"/>
            </w:pPr>
            <w:r w:rsidRPr="00347160">
              <w:t xml:space="preserve">                        383940414243444546474849500A03" /&gt;</w:t>
            </w:r>
          </w:p>
          <w:p w14:paraId="21C7857A" w14:textId="77777777" w:rsidR="00E038BF" w:rsidRPr="00347160" w:rsidRDefault="00E038BF" w:rsidP="009A2DF6">
            <w:pPr>
              <w:pStyle w:val="MacroText"/>
            </w:pPr>
            <w:r w:rsidRPr="00347160">
              <w:t xml:space="preserve">  &lt;/ListOfData&gt;</w:t>
            </w:r>
          </w:p>
          <w:p w14:paraId="7E586D3D" w14:textId="77777777" w:rsidR="00E038BF" w:rsidRPr="00347160" w:rsidRDefault="00E038BF" w:rsidP="009A2DF6">
            <w:pPr>
              <w:pStyle w:val="MacroText"/>
            </w:pPr>
            <w:r w:rsidRPr="00347160">
              <w:t>&lt;/WriteRequest&gt;</w:t>
            </w:r>
          </w:p>
          <w:p w14:paraId="2163A7C9" w14:textId="77777777" w:rsidR="00E038BF" w:rsidRPr="00347160" w:rsidRDefault="00E038BF" w:rsidP="009A2DF6">
            <w:pPr>
              <w:pStyle w:val="MacroText"/>
            </w:pPr>
          </w:p>
          <w:p w14:paraId="07288FC8" w14:textId="77777777" w:rsidR="00E038BF" w:rsidRPr="00347160" w:rsidRDefault="00E038BF" w:rsidP="009A2DF6">
            <w:pPr>
              <w:pStyle w:val="MacroText"/>
            </w:pPr>
            <w:r w:rsidRPr="00347160">
              <w:t>// The APDU is 40 bytes. 31 bytes of octet-string contains raw-</w:t>
            </w:r>
          </w:p>
          <w:p w14:paraId="3A20A341" w14:textId="77777777" w:rsidR="00E038BF" w:rsidRPr="00347160" w:rsidRDefault="00E038BF" w:rsidP="009A2DF6">
            <w:pPr>
              <w:pStyle w:val="MacroText"/>
            </w:pPr>
            <w:r w:rsidRPr="00347160">
              <w:t xml:space="preserve">// data: the second 29 bytes of the first data to be written and </w:t>
            </w:r>
          </w:p>
          <w:p w14:paraId="1123C5EA" w14:textId="77777777" w:rsidR="00E038BF" w:rsidRPr="00347160" w:rsidRDefault="00E038BF" w:rsidP="009A2DF6">
            <w:pPr>
              <w:pStyle w:val="MacroText"/>
            </w:pPr>
            <w:r w:rsidRPr="00347160">
              <w:t xml:space="preserve">// the data type and length of the second data to be written. The </w:t>
            </w:r>
          </w:p>
          <w:p w14:paraId="246C588F" w14:textId="77777777" w:rsidR="00E038BF" w:rsidRPr="00347160" w:rsidRDefault="00E038BF" w:rsidP="009A2DF6">
            <w:pPr>
              <w:pStyle w:val="MacroText"/>
            </w:pPr>
            <w:r w:rsidRPr="00347160">
              <w:t>// value follows in the next block.</w:t>
            </w:r>
          </w:p>
        </w:tc>
      </w:tr>
      <w:tr w:rsidR="00E038BF" w:rsidRPr="00347160" w14:paraId="194C05D2" w14:textId="77777777" w:rsidTr="00077BDE">
        <w:trPr>
          <w:cantSplit/>
          <w:jc w:val="center"/>
        </w:trPr>
        <w:tc>
          <w:tcPr>
            <w:tcW w:w="7088" w:type="dxa"/>
          </w:tcPr>
          <w:p w14:paraId="46CB2CC0" w14:textId="77777777" w:rsidR="00E038BF" w:rsidRPr="00347160" w:rsidRDefault="00E038BF" w:rsidP="009A2DF6">
            <w:pPr>
              <w:pStyle w:val="MacroText"/>
            </w:pPr>
            <w:r w:rsidRPr="00347160">
              <w:t>C502C100000002</w:t>
            </w:r>
          </w:p>
          <w:p w14:paraId="7B809F7B" w14:textId="77777777" w:rsidR="00E038BF" w:rsidRPr="00347160" w:rsidRDefault="00E038BF" w:rsidP="009A2DF6">
            <w:pPr>
              <w:pStyle w:val="MacroText"/>
            </w:pPr>
          </w:p>
          <w:p w14:paraId="10733ACE" w14:textId="77777777" w:rsidR="00E038BF" w:rsidRPr="00347160" w:rsidRDefault="00E038BF" w:rsidP="009A2DF6">
            <w:pPr>
              <w:pStyle w:val="MacroText"/>
            </w:pPr>
            <w:r w:rsidRPr="00347160">
              <w:t>&lt;SetResponse&gt;</w:t>
            </w:r>
          </w:p>
          <w:p w14:paraId="2FA3B3E6" w14:textId="77777777" w:rsidR="00E038BF" w:rsidRPr="00347160" w:rsidRDefault="00E038BF" w:rsidP="009A2DF6">
            <w:pPr>
              <w:pStyle w:val="MacroText"/>
            </w:pPr>
            <w:r w:rsidRPr="00347160">
              <w:t xml:space="preserve">  &lt;SetResponseForDataBlock&gt;</w:t>
            </w:r>
          </w:p>
          <w:p w14:paraId="363947D6" w14:textId="77777777" w:rsidR="00E038BF" w:rsidRPr="00347160" w:rsidRDefault="00E038BF" w:rsidP="009A2DF6">
            <w:pPr>
              <w:pStyle w:val="MacroText"/>
            </w:pPr>
            <w:r w:rsidRPr="00347160">
              <w:t xml:space="preserve">    &lt;InvokeIdAndPriority Value="C1" /&gt;</w:t>
            </w:r>
          </w:p>
          <w:p w14:paraId="4E85A8F2" w14:textId="77777777" w:rsidR="00E038BF" w:rsidRPr="00347160" w:rsidRDefault="00E038BF" w:rsidP="009A2DF6">
            <w:pPr>
              <w:pStyle w:val="MacroText"/>
            </w:pPr>
            <w:r w:rsidRPr="00347160">
              <w:t xml:space="preserve">    &lt;BlockNumber Value="00000002" /&gt;</w:t>
            </w:r>
          </w:p>
          <w:p w14:paraId="78AF1B56" w14:textId="77777777" w:rsidR="00E038BF" w:rsidRPr="00347160" w:rsidRDefault="00E038BF" w:rsidP="009A2DF6">
            <w:pPr>
              <w:pStyle w:val="MacroText"/>
            </w:pPr>
            <w:r w:rsidRPr="00347160">
              <w:t xml:space="preserve">  &lt;/SetResponseForDataBlock&gt;</w:t>
            </w:r>
          </w:p>
          <w:p w14:paraId="70B8A0C2" w14:textId="77777777" w:rsidR="00E038BF" w:rsidRPr="00347160" w:rsidRDefault="00E038BF" w:rsidP="009A2DF6">
            <w:pPr>
              <w:pStyle w:val="MacroText"/>
            </w:pPr>
            <w:r w:rsidRPr="00347160">
              <w:t>&lt;/SetResponse&gt;</w:t>
            </w:r>
          </w:p>
        </w:tc>
        <w:tc>
          <w:tcPr>
            <w:tcW w:w="7087" w:type="dxa"/>
          </w:tcPr>
          <w:p w14:paraId="75FC2FAE" w14:textId="77777777" w:rsidR="00E038BF" w:rsidRPr="00347160" w:rsidRDefault="00E038BF" w:rsidP="009A2DF6">
            <w:pPr>
              <w:pStyle w:val="MacroText"/>
            </w:pPr>
            <w:r w:rsidRPr="00347160">
              <w:t>0D01</w:t>
            </w:r>
          </w:p>
          <w:p w14:paraId="66BE1421" w14:textId="77777777" w:rsidR="00E038BF" w:rsidRPr="00347160" w:rsidRDefault="00E038BF" w:rsidP="009A2DF6">
            <w:pPr>
              <w:pStyle w:val="MacroText"/>
            </w:pPr>
            <w:r w:rsidRPr="00347160">
              <w:t>02</w:t>
            </w:r>
          </w:p>
          <w:p w14:paraId="251721D0" w14:textId="77777777" w:rsidR="00E038BF" w:rsidRPr="00347160" w:rsidRDefault="00E038BF" w:rsidP="009A2DF6">
            <w:pPr>
              <w:pStyle w:val="MacroText"/>
            </w:pPr>
            <w:r w:rsidRPr="00347160">
              <w:t>0002</w:t>
            </w:r>
          </w:p>
          <w:p w14:paraId="0378EAA7" w14:textId="77777777" w:rsidR="00E038BF" w:rsidRPr="00347160" w:rsidRDefault="00E038BF" w:rsidP="009A2DF6">
            <w:pPr>
              <w:pStyle w:val="MacroText"/>
            </w:pPr>
          </w:p>
          <w:p w14:paraId="50CEC416" w14:textId="77777777" w:rsidR="00E038BF" w:rsidRPr="00347160" w:rsidRDefault="00E038BF" w:rsidP="009A2DF6">
            <w:pPr>
              <w:pStyle w:val="MacroText"/>
            </w:pPr>
            <w:r w:rsidRPr="00347160">
              <w:t>&lt;WriteResponse Qty="0001" &gt;</w:t>
            </w:r>
          </w:p>
          <w:p w14:paraId="27455B68" w14:textId="77777777" w:rsidR="00E038BF" w:rsidRPr="00347160" w:rsidRDefault="00E038BF" w:rsidP="009A2DF6">
            <w:pPr>
              <w:pStyle w:val="MacroText"/>
            </w:pPr>
            <w:r w:rsidRPr="00347160">
              <w:t xml:space="preserve">  &lt;BlockNumber Value="0002" /&gt;</w:t>
            </w:r>
          </w:p>
          <w:p w14:paraId="2AD06F56" w14:textId="77777777" w:rsidR="00E038BF" w:rsidRPr="00347160" w:rsidRDefault="00E038BF" w:rsidP="009A2DF6">
            <w:pPr>
              <w:pStyle w:val="MacroText"/>
            </w:pPr>
            <w:r w:rsidRPr="00347160">
              <w:t>&lt;/WriteResponse&gt;</w:t>
            </w:r>
          </w:p>
        </w:tc>
      </w:tr>
      <w:tr w:rsidR="005C5251" w:rsidRPr="00347160" w14:paraId="5D29B1FE" w14:textId="77777777" w:rsidTr="00077BDE">
        <w:trPr>
          <w:cantSplit/>
          <w:jc w:val="center"/>
        </w:trPr>
        <w:tc>
          <w:tcPr>
            <w:tcW w:w="7088" w:type="dxa"/>
            <w:tcBorders>
              <w:top w:val="single" w:sz="4" w:space="0" w:color="auto"/>
              <w:left w:val="single" w:sz="4" w:space="0" w:color="auto"/>
              <w:bottom w:val="single" w:sz="4" w:space="0" w:color="auto"/>
              <w:right w:val="single" w:sz="4" w:space="0" w:color="auto"/>
            </w:tcBorders>
          </w:tcPr>
          <w:p w14:paraId="1487F905" w14:textId="77777777" w:rsidR="005C5251" w:rsidRPr="00347160" w:rsidRDefault="005C5251" w:rsidP="009A2DF6">
            <w:pPr>
              <w:pStyle w:val="MacroText"/>
            </w:pPr>
            <w:r w:rsidRPr="00347160">
              <w:lastRenderedPageBreak/>
              <w:t>C103C1</w:t>
            </w:r>
          </w:p>
          <w:p w14:paraId="3F690357" w14:textId="77777777" w:rsidR="005C5251" w:rsidRPr="00347160" w:rsidRDefault="005C5251" w:rsidP="009A2DF6">
            <w:pPr>
              <w:pStyle w:val="MacroText"/>
            </w:pPr>
            <w:r w:rsidRPr="00347160">
              <w:t>01</w:t>
            </w:r>
          </w:p>
          <w:p w14:paraId="3AB2083B" w14:textId="77777777" w:rsidR="005C5251" w:rsidRPr="00347160" w:rsidRDefault="005C5251" w:rsidP="009A2DF6">
            <w:pPr>
              <w:pStyle w:val="MacroText"/>
            </w:pPr>
            <w:r w:rsidRPr="00347160">
              <w:t>00000003</w:t>
            </w:r>
          </w:p>
          <w:p w14:paraId="5AF2A14A" w14:textId="77777777" w:rsidR="005C5251" w:rsidRPr="00347160" w:rsidRDefault="005C5251" w:rsidP="009A2DF6">
            <w:pPr>
              <w:pStyle w:val="MacroText"/>
            </w:pPr>
            <w:r w:rsidRPr="00347160">
              <w:t>11</w:t>
            </w:r>
          </w:p>
          <w:p w14:paraId="29227644" w14:textId="77777777" w:rsidR="005C5251" w:rsidRPr="00347160" w:rsidRDefault="005C5251" w:rsidP="009A2DF6">
            <w:pPr>
              <w:pStyle w:val="MacroText"/>
            </w:pPr>
            <w:r w:rsidRPr="00347160">
              <w:t>3940414243444546474849500A033030</w:t>
            </w:r>
          </w:p>
          <w:p w14:paraId="2A1FD523" w14:textId="77777777" w:rsidR="005C5251" w:rsidRPr="00347160" w:rsidRDefault="005C5251" w:rsidP="009A2DF6">
            <w:pPr>
              <w:pStyle w:val="MacroText"/>
            </w:pPr>
            <w:r w:rsidRPr="00347160">
              <w:t>30</w:t>
            </w:r>
          </w:p>
          <w:p w14:paraId="22406FAA" w14:textId="77777777" w:rsidR="005C5251" w:rsidRPr="00347160" w:rsidRDefault="005C5251" w:rsidP="009A2DF6">
            <w:pPr>
              <w:pStyle w:val="MacroText"/>
            </w:pPr>
          </w:p>
          <w:p w14:paraId="1D089F55" w14:textId="77777777" w:rsidR="005C5251" w:rsidRPr="00347160" w:rsidRDefault="005C5251" w:rsidP="009A2DF6">
            <w:pPr>
              <w:pStyle w:val="MacroText"/>
            </w:pPr>
            <w:r w:rsidRPr="00347160">
              <w:t>&lt;SetRequest&gt;</w:t>
            </w:r>
          </w:p>
          <w:p w14:paraId="6ED539CC" w14:textId="77777777" w:rsidR="005C5251" w:rsidRPr="00347160" w:rsidRDefault="005C5251" w:rsidP="009A2DF6">
            <w:pPr>
              <w:pStyle w:val="MacroText"/>
            </w:pPr>
            <w:r w:rsidRPr="00347160">
              <w:t xml:space="preserve">  &lt;SetRequestWithDataBlock&gt;</w:t>
            </w:r>
          </w:p>
          <w:p w14:paraId="0517309D" w14:textId="77777777" w:rsidR="005C5251" w:rsidRPr="00347160" w:rsidRDefault="005C5251" w:rsidP="009A2DF6">
            <w:pPr>
              <w:pStyle w:val="MacroText"/>
            </w:pPr>
            <w:r w:rsidRPr="00347160">
              <w:t xml:space="preserve">    &lt;InvokeIdAndPriority Value="C1" /&gt;</w:t>
            </w:r>
          </w:p>
          <w:p w14:paraId="65B0A0EB" w14:textId="77777777" w:rsidR="005C5251" w:rsidRPr="00347160" w:rsidRDefault="005C5251" w:rsidP="009A2DF6">
            <w:pPr>
              <w:pStyle w:val="MacroText"/>
            </w:pPr>
            <w:r w:rsidRPr="00347160">
              <w:t xml:space="preserve">    &lt;DataBlock&gt;</w:t>
            </w:r>
          </w:p>
          <w:p w14:paraId="441A45D1" w14:textId="77777777" w:rsidR="005C5251" w:rsidRPr="00347160" w:rsidRDefault="005C5251" w:rsidP="009A2DF6">
            <w:pPr>
              <w:pStyle w:val="MacroText"/>
            </w:pPr>
            <w:r w:rsidRPr="00347160">
              <w:t xml:space="preserve">      &lt;LastBlock Value="01" /&gt;</w:t>
            </w:r>
          </w:p>
          <w:p w14:paraId="3EF532BA" w14:textId="77777777" w:rsidR="005C5251" w:rsidRPr="00347160" w:rsidRDefault="005C5251" w:rsidP="009A2DF6">
            <w:pPr>
              <w:pStyle w:val="MacroText"/>
            </w:pPr>
            <w:r w:rsidRPr="00347160">
              <w:t xml:space="preserve">      &lt;BlockNumber Value="00000003" /&gt;</w:t>
            </w:r>
          </w:p>
          <w:p w14:paraId="5FA7CE34" w14:textId="77777777" w:rsidR="005C5251" w:rsidRPr="00347160" w:rsidRDefault="005C5251" w:rsidP="009A2DF6">
            <w:pPr>
              <w:pStyle w:val="MacroText"/>
            </w:pPr>
            <w:r w:rsidRPr="00347160">
              <w:t xml:space="preserve">      &lt;RawData Value="3940414243444546474849500A033030</w:t>
            </w:r>
          </w:p>
          <w:p w14:paraId="439E896A" w14:textId="77777777" w:rsidR="005C5251" w:rsidRPr="00347160" w:rsidRDefault="005C5251" w:rsidP="009A2DF6">
            <w:pPr>
              <w:pStyle w:val="MacroText"/>
            </w:pPr>
            <w:r w:rsidRPr="00347160">
              <w:t xml:space="preserve">                      30" /&gt;</w:t>
            </w:r>
          </w:p>
          <w:p w14:paraId="340A9042" w14:textId="77777777" w:rsidR="005C5251" w:rsidRPr="00347160" w:rsidRDefault="005C5251" w:rsidP="009A2DF6">
            <w:pPr>
              <w:pStyle w:val="MacroText"/>
            </w:pPr>
            <w:r w:rsidRPr="00347160">
              <w:t xml:space="preserve">    &lt;/DataBlock&gt;</w:t>
            </w:r>
          </w:p>
          <w:p w14:paraId="144D0B45" w14:textId="77777777" w:rsidR="005C5251" w:rsidRPr="00347160" w:rsidRDefault="005C5251" w:rsidP="009A2DF6">
            <w:pPr>
              <w:pStyle w:val="MacroText"/>
            </w:pPr>
            <w:r w:rsidRPr="00347160">
              <w:t xml:space="preserve">  &lt;/SetRequestWithDataBlock&gt;</w:t>
            </w:r>
          </w:p>
          <w:p w14:paraId="6AB620FE" w14:textId="77777777" w:rsidR="005C5251" w:rsidRPr="00347160" w:rsidRDefault="005C5251" w:rsidP="009A2DF6">
            <w:pPr>
              <w:pStyle w:val="MacroText"/>
            </w:pPr>
            <w:r w:rsidRPr="00347160">
              <w:t>&lt;/SetRequest&gt;</w:t>
            </w:r>
          </w:p>
          <w:p w14:paraId="681CA2B0" w14:textId="77777777" w:rsidR="005C5251" w:rsidRPr="00347160" w:rsidRDefault="005C5251" w:rsidP="009A2DF6">
            <w:pPr>
              <w:pStyle w:val="MacroText"/>
            </w:pPr>
          </w:p>
          <w:p w14:paraId="2D9A21CA" w14:textId="77777777" w:rsidR="005C5251" w:rsidRPr="00347160" w:rsidRDefault="005C5251" w:rsidP="009A2DF6">
            <w:pPr>
              <w:pStyle w:val="MacroText"/>
            </w:pPr>
            <w:r w:rsidRPr="00347160">
              <w:t>// The APDU is 26 bytes. 17 bytes of raw-data contain the third // part of the first data and the second data to be written.</w:t>
            </w:r>
          </w:p>
        </w:tc>
        <w:tc>
          <w:tcPr>
            <w:tcW w:w="7087" w:type="dxa"/>
            <w:tcBorders>
              <w:top w:val="single" w:sz="4" w:space="0" w:color="auto"/>
              <w:left w:val="single" w:sz="4" w:space="0" w:color="auto"/>
              <w:bottom w:val="single" w:sz="4" w:space="0" w:color="auto"/>
              <w:right w:val="single" w:sz="4" w:space="0" w:color="auto"/>
            </w:tcBorders>
          </w:tcPr>
          <w:p w14:paraId="0D0F12C9" w14:textId="77777777" w:rsidR="005C5251" w:rsidRPr="00347160" w:rsidRDefault="005C5251" w:rsidP="009A2DF6">
            <w:pPr>
              <w:pStyle w:val="MacroText"/>
            </w:pPr>
            <w:r w:rsidRPr="00347160">
              <w:t>0601</w:t>
            </w:r>
          </w:p>
          <w:p w14:paraId="165058AD" w14:textId="77777777" w:rsidR="005C5251" w:rsidRPr="00347160" w:rsidRDefault="005C5251" w:rsidP="009A2DF6">
            <w:pPr>
              <w:pStyle w:val="MacroText"/>
            </w:pPr>
            <w:r w:rsidRPr="00347160">
              <w:t>07</w:t>
            </w:r>
          </w:p>
          <w:p w14:paraId="2366AC68" w14:textId="77777777" w:rsidR="005C5251" w:rsidRPr="00347160" w:rsidRDefault="005C5251" w:rsidP="009A2DF6">
            <w:pPr>
              <w:pStyle w:val="MacroText"/>
            </w:pPr>
            <w:r w:rsidRPr="00347160">
              <w:t>01</w:t>
            </w:r>
          </w:p>
          <w:p w14:paraId="34F0D72A" w14:textId="77777777" w:rsidR="005C5251" w:rsidRPr="00347160" w:rsidRDefault="005C5251" w:rsidP="009A2DF6">
            <w:pPr>
              <w:pStyle w:val="MacroText"/>
            </w:pPr>
            <w:r w:rsidRPr="00347160">
              <w:t>0003</w:t>
            </w:r>
          </w:p>
          <w:p w14:paraId="167B47BE" w14:textId="77777777" w:rsidR="005C5251" w:rsidRPr="00347160" w:rsidRDefault="005C5251" w:rsidP="009A2DF6">
            <w:pPr>
              <w:pStyle w:val="MacroText"/>
            </w:pPr>
            <w:r w:rsidRPr="00347160">
              <w:t>01</w:t>
            </w:r>
          </w:p>
          <w:p w14:paraId="127C0391" w14:textId="77777777" w:rsidR="005C5251" w:rsidRPr="00347160" w:rsidRDefault="005C5251" w:rsidP="009A2DF6">
            <w:pPr>
              <w:pStyle w:val="MacroText"/>
            </w:pPr>
            <w:r w:rsidRPr="00347160">
              <w:t>0903</w:t>
            </w:r>
          </w:p>
          <w:p w14:paraId="3AA1865A" w14:textId="77777777" w:rsidR="005C5251" w:rsidRPr="00347160" w:rsidRDefault="005C5251" w:rsidP="009A2DF6">
            <w:pPr>
              <w:pStyle w:val="MacroText"/>
            </w:pPr>
            <w:r w:rsidRPr="00347160">
              <w:t>303030</w:t>
            </w:r>
          </w:p>
          <w:p w14:paraId="61ABF8C5" w14:textId="77777777" w:rsidR="005C5251" w:rsidRPr="00347160" w:rsidRDefault="005C5251" w:rsidP="009A2DF6">
            <w:pPr>
              <w:pStyle w:val="MacroText"/>
            </w:pPr>
          </w:p>
          <w:p w14:paraId="1D7381BF" w14:textId="77777777" w:rsidR="005C5251" w:rsidRPr="00347160" w:rsidRDefault="005C5251" w:rsidP="009A2DF6">
            <w:pPr>
              <w:pStyle w:val="MacroText"/>
            </w:pPr>
            <w:r w:rsidRPr="00347160">
              <w:t>&lt;WriteRequest&gt;</w:t>
            </w:r>
          </w:p>
          <w:p w14:paraId="7345509A" w14:textId="77777777" w:rsidR="005C5251" w:rsidRPr="00347160" w:rsidRDefault="005C5251" w:rsidP="009A2DF6">
            <w:pPr>
              <w:pStyle w:val="MacroText"/>
            </w:pPr>
            <w:r w:rsidRPr="00347160">
              <w:t xml:space="preserve">  &lt;ListOfVariableAccessSpecification Qty="0001" &gt;</w:t>
            </w:r>
          </w:p>
          <w:p w14:paraId="45322A71" w14:textId="77777777" w:rsidR="005C5251" w:rsidRPr="00347160" w:rsidRDefault="005C5251" w:rsidP="009A2DF6">
            <w:pPr>
              <w:pStyle w:val="MacroText"/>
            </w:pPr>
            <w:r w:rsidRPr="00347160">
              <w:t xml:space="preserve">    &lt;WriteDataBlockAccess&gt;</w:t>
            </w:r>
          </w:p>
          <w:p w14:paraId="30930CB0" w14:textId="77777777" w:rsidR="005C5251" w:rsidRPr="00347160" w:rsidRDefault="005C5251" w:rsidP="009A2DF6">
            <w:pPr>
              <w:pStyle w:val="MacroText"/>
            </w:pPr>
            <w:r w:rsidRPr="00347160">
              <w:t xml:space="preserve">      &lt;LastBlock Value="01" /&gt;</w:t>
            </w:r>
          </w:p>
          <w:p w14:paraId="145A9B66" w14:textId="77777777" w:rsidR="005C5251" w:rsidRPr="00347160" w:rsidRDefault="005C5251" w:rsidP="009A2DF6">
            <w:pPr>
              <w:pStyle w:val="MacroText"/>
            </w:pPr>
            <w:r w:rsidRPr="00347160">
              <w:t xml:space="preserve">      &lt;BlockNumber Value="0003" /&gt;</w:t>
            </w:r>
          </w:p>
          <w:p w14:paraId="73085B43" w14:textId="77777777" w:rsidR="005C5251" w:rsidRPr="00347160" w:rsidRDefault="005C5251" w:rsidP="009A2DF6">
            <w:pPr>
              <w:pStyle w:val="MacroText"/>
            </w:pPr>
            <w:r w:rsidRPr="00347160">
              <w:t xml:space="preserve">    &lt;/WriteDataBlockAccess&gt;</w:t>
            </w:r>
          </w:p>
          <w:p w14:paraId="22A216EC" w14:textId="77777777" w:rsidR="005C5251" w:rsidRPr="00347160" w:rsidRDefault="005C5251" w:rsidP="009A2DF6">
            <w:pPr>
              <w:pStyle w:val="MacroText"/>
            </w:pPr>
            <w:r w:rsidRPr="00347160">
              <w:t xml:space="preserve">  &lt;/ListOfVariableAccessSpecification&gt;</w:t>
            </w:r>
          </w:p>
          <w:p w14:paraId="3F561FB2" w14:textId="77777777" w:rsidR="005C5251" w:rsidRPr="00347160" w:rsidRDefault="005C5251" w:rsidP="009A2DF6">
            <w:pPr>
              <w:pStyle w:val="MacroText"/>
            </w:pPr>
            <w:r w:rsidRPr="00347160">
              <w:t xml:space="preserve">  &lt;ListOfData Qty="0001" &gt;</w:t>
            </w:r>
          </w:p>
          <w:p w14:paraId="660ABFD6" w14:textId="77777777" w:rsidR="005C5251" w:rsidRPr="00347160" w:rsidRDefault="005C5251" w:rsidP="009A2DF6">
            <w:pPr>
              <w:pStyle w:val="MacroText"/>
            </w:pPr>
            <w:r w:rsidRPr="00347160">
              <w:t xml:space="preserve">    &lt;OctetString Value="303030" /&gt;</w:t>
            </w:r>
          </w:p>
          <w:p w14:paraId="456E5C38" w14:textId="77777777" w:rsidR="005C5251" w:rsidRPr="00347160" w:rsidRDefault="005C5251" w:rsidP="009A2DF6">
            <w:pPr>
              <w:pStyle w:val="MacroText"/>
            </w:pPr>
            <w:r w:rsidRPr="00347160">
              <w:t xml:space="preserve">  &lt;/ListOfData&gt;</w:t>
            </w:r>
          </w:p>
          <w:p w14:paraId="35D4A444" w14:textId="77777777" w:rsidR="005C5251" w:rsidRPr="00347160" w:rsidRDefault="005C5251" w:rsidP="009A2DF6">
            <w:pPr>
              <w:pStyle w:val="MacroText"/>
            </w:pPr>
            <w:r w:rsidRPr="00347160">
              <w:t>&lt;/WriteRequest&gt;</w:t>
            </w:r>
          </w:p>
          <w:p w14:paraId="39AE88F7" w14:textId="77777777" w:rsidR="005C5251" w:rsidRPr="00347160" w:rsidRDefault="005C5251" w:rsidP="009A2DF6">
            <w:pPr>
              <w:pStyle w:val="MacroText"/>
            </w:pPr>
          </w:p>
          <w:p w14:paraId="77C93169" w14:textId="77777777" w:rsidR="005C5251" w:rsidRPr="00347160" w:rsidRDefault="005C5251" w:rsidP="009A2DF6">
            <w:pPr>
              <w:pStyle w:val="MacroText"/>
            </w:pPr>
            <w:r w:rsidRPr="00347160">
              <w:t xml:space="preserve">// The APDU is 12 bytes. 3 bytes of octet-string contains </w:t>
            </w:r>
          </w:p>
          <w:p w14:paraId="7C79867F" w14:textId="77777777" w:rsidR="005C5251" w:rsidRPr="00347160" w:rsidRDefault="005C5251" w:rsidP="009A2DF6">
            <w:pPr>
              <w:pStyle w:val="MacroText"/>
            </w:pPr>
            <w:r w:rsidRPr="00347160">
              <w:t>// raw-data: the value of the second attribute.</w:t>
            </w:r>
          </w:p>
        </w:tc>
      </w:tr>
      <w:tr w:rsidR="005C5251" w:rsidRPr="00347160" w14:paraId="6443AFB9" w14:textId="77777777" w:rsidTr="00077BDE">
        <w:trPr>
          <w:cantSplit/>
          <w:jc w:val="center"/>
        </w:trPr>
        <w:tc>
          <w:tcPr>
            <w:tcW w:w="7088" w:type="dxa"/>
            <w:tcBorders>
              <w:top w:val="single" w:sz="4" w:space="0" w:color="auto"/>
              <w:left w:val="single" w:sz="4" w:space="0" w:color="auto"/>
              <w:bottom w:val="single" w:sz="4" w:space="0" w:color="auto"/>
              <w:right w:val="single" w:sz="4" w:space="0" w:color="auto"/>
            </w:tcBorders>
          </w:tcPr>
          <w:p w14:paraId="239E40DB" w14:textId="77777777" w:rsidR="005C5251" w:rsidRPr="00347160" w:rsidRDefault="005C5251" w:rsidP="009A2DF6">
            <w:pPr>
              <w:pStyle w:val="MacroText"/>
            </w:pPr>
            <w:r w:rsidRPr="00347160">
              <w:lastRenderedPageBreak/>
              <w:t>C504C1</w:t>
            </w:r>
          </w:p>
          <w:p w14:paraId="092AD466" w14:textId="77777777" w:rsidR="005C5251" w:rsidRPr="00347160" w:rsidRDefault="005C5251" w:rsidP="009A2DF6">
            <w:pPr>
              <w:pStyle w:val="MacroText"/>
            </w:pPr>
            <w:r w:rsidRPr="00347160">
              <w:t>02</w:t>
            </w:r>
          </w:p>
          <w:p w14:paraId="4B23016E" w14:textId="77777777" w:rsidR="005C5251" w:rsidRPr="00347160" w:rsidRDefault="005C5251" w:rsidP="009A2DF6">
            <w:pPr>
              <w:pStyle w:val="MacroText"/>
            </w:pPr>
            <w:r w:rsidRPr="00347160">
              <w:t>00</w:t>
            </w:r>
          </w:p>
          <w:p w14:paraId="18FAB187" w14:textId="77777777" w:rsidR="005C5251" w:rsidRPr="00347160" w:rsidRDefault="005C5251" w:rsidP="009A2DF6">
            <w:pPr>
              <w:pStyle w:val="MacroText"/>
            </w:pPr>
            <w:r w:rsidRPr="00347160">
              <w:t>00</w:t>
            </w:r>
          </w:p>
          <w:p w14:paraId="64795657" w14:textId="77777777" w:rsidR="005C5251" w:rsidRPr="00347160" w:rsidRDefault="005C5251" w:rsidP="009A2DF6">
            <w:pPr>
              <w:pStyle w:val="MacroText"/>
            </w:pPr>
            <w:r w:rsidRPr="00347160">
              <w:t>00000003</w:t>
            </w:r>
          </w:p>
          <w:p w14:paraId="1DF240B1" w14:textId="77777777" w:rsidR="005C5251" w:rsidRPr="00347160" w:rsidRDefault="005C5251" w:rsidP="009A2DF6">
            <w:pPr>
              <w:pStyle w:val="MacroText"/>
            </w:pPr>
          </w:p>
          <w:p w14:paraId="71A88E28" w14:textId="77777777" w:rsidR="005C5251" w:rsidRPr="00347160" w:rsidRDefault="005C5251" w:rsidP="009A2DF6">
            <w:pPr>
              <w:pStyle w:val="MacroText"/>
            </w:pPr>
            <w:r w:rsidRPr="00347160">
              <w:t>&lt;SetResponse&gt;</w:t>
            </w:r>
          </w:p>
          <w:p w14:paraId="6A6275C9" w14:textId="77777777" w:rsidR="005C5251" w:rsidRPr="00347160" w:rsidRDefault="005C5251" w:rsidP="009A2DF6">
            <w:pPr>
              <w:pStyle w:val="MacroText"/>
            </w:pPr>
            <w:r w:rsidRPr="00347160">
              <w:t xml:space="preserve">  &lt;SetResponseForLastDataBlockWithList&gt;</w:t>
            </w:r>
          </w:p>
          <w:p w14:paraId="5E4D9787" w14:textId="77777777" w:rsidR="005C5251" w:rsidRPr="00347160" w:rsidRDefault="005C5251" w:rsidP="009A2DF6">
            <w:pPr>
              <w:pStyle w:val="MacroText"/>
            </w:pPr>
            <w:r w:rsidRPr="00347160">
              <w:t xml:space="preserve">    &lt;InvokeIdAndPriority Value="C1" /&gt;</w:t>
            </w:r>
          </w:p>
          <w:p w14:paraId="61BB0B61" w14:textId="77777777" w:rsidR="005C5251" w:rsidRPr="00347160" w:rsidRDefault="005C5251" w:rsidP="009A2DF6">
            <w:pPr>
              <w:pStyle w:val="MacroText"/>
            </w:pPr>
            <w:r w:rsidRPr="00347160">
              <w:t xml:space="preserve">    &lt;Result Qty="0002" &gt;</w:t>
            </w:r>
          </w:p>
          <w:p w14:paraId="5FB0734F" w14:textId="77777777" w:rsidR="005C5251" w:rsidRPr="00347160" w:rsidRDefault="005C5251" w:rsidP="009A2DF6">
            <w:pPr>
              <w:pStyle w:val="MacroText"/>
            </w:pPr>
            <w:r w:rsidRPr="00347160">
              <w:t xml:space="preserve">      &lt;_DataAccessResult Value="Success" /&gt;</w:t>
            </w:r>
          </w:p>
          <w:p w14:paraId="0F448D32" w14:textId="77777777" w:rsidR="005C5251" w:rsidRPr="00347160" w:rsidRDefault="005C5251" w:rsidP="009A2DF6">
            <w:pPr>
              <w:pStyle w:val="MacroText"/>
            </w:pPr>
            <w:r w:rsidRPr="00347160">
              <w:t xml:space="preserve">      &lt;_DataAccessResult Value="Success" /&gt;</w:t>
            </w:r>
          </w:p>
          <w:p w14:paraId="53E9756E" w14:textId="77777777" w:rsidR="005C5251" w:rsidRPr="00347160" w:rsidRDefault="005C5251" w:rsidP="009A2DF6">
            <w:pPr>
              <w:pStyle w:val="MacroText"/>
            </w:pPr>
            <w:r w:rsidRPr="00347160">
              <w:t xml:space="preserve">    &lt;/Result&gt;</w:t>
            </w:r>
          </w:p>
          <w:p w14:paraId="3E4AD4A1" w14:textId="77777777" w:rsidR="005C5251" w:rsidRPr="00347160" w:rsidRDefault="005C5251" w:rsidP="009A2DF6">
            <w:pPr>
              <w:pStyle w:val="MacroText"/>
            </w:pPr>
            <w:r w:rsidRPr="00347160">
              <w:t xml:space="preserve">    &lt;BlockNumber Value="00000003" /&gt;</w:t>
            </w:r>
          </w:p>
          <w:p w14:paraId="57CBEBE5" w14:textId="77777777" w:rsidR="005C5251" w:rsidRPr="00347160" w:rsidRDefault="005C5251" w:rsidP="009A2DF6">
            <w:pPr>
              <w:pStyle w:val="MacroText"/>
            </w:pPr>
            <w:r w:rsidRPr="00347160">
              <w:t xml:space="preserve">  &lt;/SetResponseForLastDataBlockWithList&gt;</w:t>
            </w:r>
          </w:p>
          <w:p w14:paraId="45258E00" w14:textId="77777777" w:rsidR="005C5251" w:rsidRPr="00347160" w:rsidRDefault="005C5251" w:rsidP="009A2DF6">
            <w:pPr>
              <w:pStyle w:val="MacroText"/>
            </w:pPr>
            <w:r w:rsidRPr="00347160">
              <w:t>&lt;/SetResponse&gt;</w:t>
            </w:r>
          </w:p>
        </w:tc>
        <w:tc>
          <w:tcPr>
            <w:tcW w:w="7087" w:type="dxa"/>
            <w:tcBorders>
              <w:top w:val="single" w:sz="4" w:space="0" w:color="auto"/>
              <w:left w:val="single" w:sz="4" w:space="0" w:color="auto"/>
              <w:bottom w:val="single" w:sz="4" w:space="0" w:color="auto"/>
              <w:right w:val="single" w:sz="4" w:space="0" w:color="auto"/>
            </w:tcBorders>
          </w:tcPr>
          <w:p w14:paraId="4CC57FB9" w14:textId="77777777" w:rsidR="005C5251" w:rsidRPr="00347160" w:rsidRDefault="005C5251" w:rsidP="009A2DF6">
            <w:pPr>
              <w:pStyle w:val="MacroText"/>
            </w:pPr>
            <w:r w:rsidRPr="00347160">
              <w:t>0D02</w:t>
            </w:r>
          </w:p>
          <w:p w14:paraId="4FC1C15C" w14:textId="77777777" w:rsidR="005C5251" w:rsidRPr="00347160" w:rsidRDefault="005C5251" w:rsidP="009A2DF6">
            <w:pPr>
              <w:pStyle w:val="MacroText"/>
            </w:pPr>
            <w:r w:rsidRPr="00347160">
              <w:t>00</w:t>
            </w:r>
          </w:p>
          <w:p w14:paraId="5723C880" w14:textId="77777777" w:rsidR="005C5251" w:rsidRPr="00347160" w:rsidRDefault="005C5251" w:rsidP="009A2DF6">
            <w:pPr>
              <w:pStyle w:val="MacroText"/>
            </w:pPr>
            <w:r w:rsidRPr="00347160">
              <w:t>00</w:t>
            </w:r>
          </w:p>
          <w:p w14:paraId="12CFCDCA" w14:textId="77777777" w:rsidR="005C5251" w:rsidRPr="00347160" w:rsidRDefault="005C5251" w:rsidP="009A2DF6">
            <w:pPr>
              <w:pStyle w:val="MacroText"/>
            </w:pPr>
          </w:p>
          <w:p w14:paraId="49167874" w14:textId="77777777" w:rsidR="005C5251" w:rsidRPr="00347160" w:rsidRDefault="005C5251" w:rsidP="009A2DF6">
            <w:pPr>
              <w:pStyle w:val="MacroText"/>
            </w:pPr>
            <w:r w:rsidRPr="00347160">
              <w:t>&lt;WriteResponse Qty="0002" &gt;</w:t>
            </w:r>
          </w:p>
          <w:p w14:paraId="7E17CB36" w14:textId="77777777" w:rsidR="005C5251" w:rsidRPr="00347160" w:rsidRDefault="005C5251" w:rsidP="009A2DF6">
            <w:pPr>
              <w:pStyle w:val="MacroText"/>
            </w:pPr>
            <w:r w:rsidRPr="00347160">
              <w:t xml:space="preserve">  &lt;Success /&gt;</w:t>
            </w:r>
          </w:p>
          <w:p w14:paraId="71DBC4FC" w14:textId="77777777" w:rsidR="005C5251" w:rsidRPr="00347160" w:rsidRDefault="005C5251" w:rsidP="009A2DF6">
            <w:pPr>
              <w:pStyle w:val="MacroText"/>
            </w:pPr>
            <w:r w:rsidRPr="00347160">
              <w:t xml:space="preserve">  &lt;Success /&gt;</w:t>
            </w:r>
          </w:p>
          <w:p w14:paraId="1720E6D1" w14:textId="77777777" w:rsidR="005C5251" w:rsidRPr="00347160" w:rsidRDefault="005C5251" w:rsidP="009A2DF6">
            <w:pPr>
              <w:pStyle w:val="MacroText"/>
            </w:pPr>
            <w:r w:rsidRPr="00347160">
              <w:t>&lt;/WriteResponse&gt;</w:t>
            </w:r>
          </w:p>
        </w:tc>
      </w:tr>
    </w:tbl>
    <w:p w14:paraId="13B93735" w14:textId="77777777" w:rsidR="00091D62" w:rsidRDefault="00091D62" w:rsidP="002F7A07">
      <w:pPr>
        <w:pStyle w:val="NOTE"/>
        <w:rPr>
          <w:highlight w:val="yellow"/>
        </w:rPr>
      </w:pPr>
      <w:bookmarkStart w:id="7112" w:name="_Toc392501557"/>
      <w:bookmarkStart w:id="7113" w:name="_Ref387096193"/>
    </w:p>
    <w:p w14:paraId="4387AE6A" w14:textId="77777777" w:rsidR="002F7A07" w:rsidRDefault="002F7A07" w:rsidP="00091D62">
      <w:pPr>
        <w:pStyle w:val="PARAGRAPH"/>
        <w:rPr>
          <w:highlight w:val="yellow"/>
        </w:rPr>
      </w:pPr>
    </w:p>
    <w:p w14:paraId="473B0142" w14:textId="77777777" w:rsidR="002F7A07" w:rsidRDefault="002F7A07" w:rsidP="00091D62">
      <w:pPr>
        <w:pStyle w:val="PARAGRAPH"/>
        <w:rPr>
          <w:highlight w:val="yellow"/>
        </w:rPr>
        <w:sectPr w:rsidR="002F7A07" w:rsidSect="002F7A07">
          <w:headerReference w:type="even" r:id="rId113"/>
          <w:headerReference w:type="default" r:id="rId114"/>
          <w:pgSz w:w="16840" w:h="11906" w:orient="landscape" w:code="9"/>
          <w:pgMar w:top="1417" w:right="1701" w:bottom="1417" w:left="850" w:header="1134" w:footer="737" w:gutter="0"/>
          <w:cols w:space="720"/>
          <w:docGrid w:linePitch="272"/>
        </w:sectPr>
      </w:pPr>
    </w:p>
    <w:p w14:paraId="3DAC1845" w14:textId="77777777" w:rsidR="00091D62" w:rsidRPr="000B7899" w:rsidRDefault="00091D62" w:rsidP="00F82099">
      <w:pPr>
        <w:pStyle w:val="ANNEX-heading1"/>
      </w:pPr>
      <w:bookmarkStart w:id="7114" w:name="_Ref421559772"/>
      <w:bookmarkStart w:id="7115" w:name="_Toc437856636"/>
      <w:bookmarkStart w:id="7116" w:name="_Toc97127331"/>
      <w:r w:rsidRPr="000B7899">
        <w:lastRenderedPageBreak/>
        <w:t>ACCESS service</w:t>
      </w:r>
      <w:r w:rsidRPr="000B7899">
        <w:fldChar w:fldCharType="begin"/>
      </w:r>
      <w:r w:rsidRPr="000B7899">
        <w:instrText xml:space="preserve"> XE "ACCESS service" </w:instrText>
      </w:r>
      <w:r w:rsidRPr="000B7899">
        <w:fldChar w:fldCharType="end"/>
      </w:r>
      <w:r w:rsidRPr="000B7899">
        <w:t xml:space="preserve"> example</w:t>
      </w:r>
      <w:bookmarkEnd w:id="7112"/>
      <w:bookmarkEnd w:id="7113"/>
      <w:bookmarkEnd w:id="7114"/>
      <w:bookmarkEnd w:id="7115"/>
      <w:bookmarkEnd w:id="7116"/>
    </w:p>
    <w:p w14:paraId="0E2BDA00" w14:textId="4767396A" w:rsidR="00091D62" w:rsidRPr="000B7899" w:rsidRDefault="00F24C36" w:rsidP="002F7A07">
      <w:pPr>
        <w:pStyle w:val="PARAGRAPH"/>
      </w:pPr>
      <w:r w:rsidRPr="000B7899">
        <w:fldChar w:fldCharType="begin" w:fldLock="1"/>
      </w:r>
      <w:r w:rsidRPr="000B7899">
        <w:instrText xml:space="preserve"> REF TableF10 \h </w:instrText>
      </w:r>
      <w:r w:rsidR="000B7899">
        <w:instrText xml:space="preserve"> \* MERGEFORMAT </w:instrText>
      </w:r>
      <w:r w:rsidRPr="000B7899">
        <w:fldChar w:fldCharType="separate"/>
      </w:r>
      <w:r w:rsidR="00C40FCE" w:rsidRPr="000B7899">
        <w:fldChar w:fldCharType="begin"/>
      </w:r>
      <w:r w:rsidR="00C40FCE" w:rsidRPr="000B7899">
        <w:instrText xml:space="preserve"> REF _Ref447789353 \h </w:instrText>
      </w:r>
      <w:r w:rsidR="00C40FCE" w:rsidRPr="000B7899">
        <w:fldChar w:fldCharType="separate"/>
      </w:r>
      <w:r w:rsidR="00DC4BE9" w:rsidRPr="000B7899">
        <w:t>Table F.</w:t>
      </w:r>
      <w:r w:rsidR="00DC4BE9">
        <w:rPr>
          <w:noProof/>
        </w:rPr>
        <w:t>10</w:t>
      </w:r>
      <w:r w:rsidR="00C40FCE" w:rsidRPr="000B7899">
        <w:fldChar w:fldCharType="end"/>
      </w:r>
      <w:r w:rsidR="00811F07" w:rsidRPr="000B7899">
        <w:t xml:space="preserve"> </w:t>
      </w:r>
      <w:r w:rsidRPr="000B7899">
        <w:fldChar w:fldCharType="end"/>
      </w:r>
      <w:r w:rsidR="00091D62" w:rsidRPr="000B7899">
        <w:t>shows an example of the ACCESS service without general block transfer.</w:t>
      </w:r>
    </w:p>
    <w:p w14:paraId="4356D7B0" w14:textId="0BDA6338" w:rsidR="00091D62" w:rsidRDefault="001767F8" w:rsidP="00E3048B">
      <w:pPr>
        <w:pStyle w:val="TABLE-title"/>
      </w:pPr>
      <w:bookmarkStart w:id="7117" w:name="_Ref447789353"/>
      <w:bookmarkStart w:id="7118" w:name="TableF10"/>
      <w:bookmarkStart w:id="7119" w:name="_Toc392501991"/>
      <w:bookmarkStart w:id="7120" w:name="_Ref386819056"/>
      <w:bookmarkStart w:id="7121" w:name="_Ref386099697"/>
      <w:bookmarkStart w:id="7122" w:name="_Toc385447181"/>
      <w:bookmarkStart w:id="7123" w:name="_Toc437856834"/>
      <w:bookmarkStart w:id="7124" w:name="_Toc97127547"/>
      <w:r w:rsidRPr="000B7899">
        <w:t>Table F.</w:t>
      </w:r>
      <w:fldSimple w:instr=" SEQ Table_F. \* ARABIC ">
        <w:r w:rsidR="00DC4BE9">
          <w:rPr>
            <w:noProof/>
          </w:rPr>
          <w:t>10</w:t>
        </w:r>
      </w:fldSimple>
      <w:bookmarkEnd w:id="7117"/>
      <w:r w:rsidRPr="000B7899">
        <w:t xml:space="preserve"> </w:t>
      </w:r>
      <w:bookmarkEnd w:id="7118"/>
      <w:r w:rsidRPr="000B7899">
        <w:t xml:space="preserve">– </w:t>
      </w:r>
      <w:r w:rsidR="00091D62" w:rsidRPr="000B7899">
        <w:t>Example: ACCESS service without block transfer</w:t>
      </w:r>
      <w:bookmarkEnd w:id="7119"/>
      <w:bookmarkEnd w:id="7120"/>
      <w:bookmarkEnd w:id="7121"/>
      <w:bookmarkEnd w:id="7122"/>
      <w:bookmarkEnd w:id="7123"/>
      <w:bookmarkEnd w:id="7124"/>
    </w:p>
    <w:tbl>
      <w:tblPr>
        <w:tblW w:w="9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98"/>
        <w:gridCol w:w="3639"/>
        <w:gridCol w:w="1355"/>
      </w:tblGrid>
      <w:tr w:rsidR="00DF62AC" w:rsidRPr="00FB4892" w14:paraId="2941D147" w14:textId="77777777" w:rsidTr="00DF62AC">
        <w:trPr>
          <w:trHeight w:val="360"/>
          <w:jc w:val="center"/>
        </w:trPr>
        <w:tc>
          <w:tcPr>
            <w:tcW w:w="4798" w:type="dxa"/>
            <w:shd w:val="clear" w:color="auto" w:fill="D9D9D9"/>
            <w:noWrap/>
            <w:hideMark/>
          </w:tcPr>
          <w:p w14:paraId="759D62C9" w14:textId="77777777" w:rsidR="00DF62AC" w:rsidRPr="00FB4892" w:rsidRDefault="00DF62AC" w:rsidP="00DF62AC">
            <w:pPr>
              <w:pStyle w:val="TABLE-col-heading"/>
            </w:pPr>
            <w:bookmarkStart w:id="7125" w:name="_Ref421559790"/>
            <w:bookmarkStart w:id="7126" w:name="_Toc437856637"/>
            <w:r w:rsidRPr="00FB4892">
              <w:t>Message Elements (MAX APDU = 1024)</w:t>
            </w:r>
          </w:p>
        </w:tc>
        <w:tc>
          <w:tcPr>
            <w:tcW w:w="3639" w:type="dxa"/>
            <w:shd w:val="clear" w:color="auto" w:fill="D9D9D9"/>
            <w:noWrap/>
            <w:hideMark/>
          </w:tcPr>
          <w:p w14:paraId="31E3AFC8" w14:textId="77777777" w:rsidR="00DF62AC" w:rsidRPr="00AE3BF0" w:rsidRDefault="00DF62AC" w:rsidP="00DF62AC">
            <w:pPr>
              <w:pStyle w:val="TABLE-col-heading"/>
              <w:jc w:val="left"/>
              <w:rPr>
                <w:rFonts w:ascii="Courier New" w:hAnsi="Courier New" w:cs="Courier New"/>
                <w:b w:val="0"/>
              </w:rPr>
            </w:pPr>
            <w:r w:rsidRPr="00AE3BF0">
              <w:rPr>
                <w:rFonts w:ascii="Courier New" w:hAnsi="Courier New" w:cs="Courier New"/>
                <w:b w:val="0"/>
              </w:rPr>
              <w:t>Contents</w:t>
            </w:r>
          </w:p>
        </w:tc>
        <w:tc>
          <w:tcPr>
            <w:tcW w:w="1355" w:type="dxa"/>
            <w:shd w:val="clear" w:color="auto" w:fill="D9D9D9"/>
            <w:noWrap/>
            <w:hideMark/>
          </w:tcPr>
          <w:p w14:paraId="06DB61C1" w14:textId="77777777" w:rsidR="00DF62AC" w:rsidRPr="00FB4892" w:rsidRDefault="00DF62AC" w:rsidP="00DF62AC">
            <w:pPr>
              <w:pStyle w:val="TABLE-col-heading"/>
            </w:pPr>
            <w:r w:rsidRPr="00FB4892">
              <w:t>LEN (Bytes)</w:t>
            </w:r>
          </w:p>
        </w:tc>
      </w:tr>
      <w:tr w:rsidR="00DF62AC" w:rsidRPr="00D45354" w14:paraId="6C5B1E41" w14:textId="77777777" w:rsidTr="00DF62AC">
        <w:trPr>
          <w:trHeight w:val="285"/>
          <w:jc w:val="center"/>
        </w:trPr>
        <w:tc>
          <w:tcPr>
            <w:tcW w:w="4798" w:type="dxa"/>
            <w:shd w:val="clear" w:color="auto" w:fill="auto"/>
            <w:noWrap/>
            <w:hideMark/>
          </w:tcPr>
          <w:p w14:paraId="5D06520E" w14:textId="77777777" w:rsidR="00DF62AC" w:rsidRPr="00AE3BF0" w:rsidRDefault="00DF62AC" w:rsidP="00DF62AC">
            <w:pPr>
              <w:spacing w:beforeLines="20" w:before="48" w:afterLines="20" w:after="48"/>
              <w:rPr>
                <w:b/>
                <w:bCs/>
                <w:color w:val="000000"/>
                <w:sz w:val="16"/>
                <w:szCs w:val="16"/>
              </w:rPr>
            </w:pPr>
            <w:r w:rsidRPr="00AE3BF0">
              <w:rPr>
                <w:b/>
                <w:bCs/>
                <w:color w:val="000000"/>
                <w:sz w:val="16"/>
                <w:szCs w:val="16"/>
              </w:rPr>
              <w:t>Access-Request</w:t>
            </w:r>
          </w:p>
        </w:tc>
        <w:tc>
          <w:tcPr>
            <w:tcW w:w="3639" w:type="dxa"/>
            <w:shd w:val="clear" w:color="auto" w:fill="auto"/>
            <w:hideMark/>
          </w:tcPr>
          <w:p w14:paraId="5686C4F1"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D9</w:t>
            </w:r>
          </w:p>
        </w:tc>
        <w:tc>
          <w:tcPr>
            <w:tcW w:w="1355" w:type="dxa"/>
            <w:shd w:val="clear" w:color="auto" w:fill="auto"/>
            <w:noWrap/>
            <w:hideMark/>
          </w:tcPr>
          <w:p w14:paraId="0B3E33EF"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1</w:t>
            </w:r>
          </w:p>
        </w:tc>
      </w:tr>
      <w:tr w:rsidR="00DF62AC" w:rsidRPr="00D45354" w14:paraId="7B92A5AD" w14:textId="77777777" w:rsidTr="00DF62AC">
        <w:trPr>
          <w:trHeight w:val="285"/>
          <w:jc w:val="center"/>
        </w:trPr>
        <w:tc>
          <w:tcPr>
            <w:tcW w:w="4798" w:type="dxa"/>
            <w:shd w:val="clear" w:color="auto" w:fill="auto"/>
            <w:noWrap/>
            <w:hideMark/>
          </w:tcPr>
          <w:p w14:paraId="7EA499EC" w14:textId="77777777" w:rsidR="00DF62AC" w:rsidRPr="00AE3BF0" w:rsidRDefault="00DF62AC" w:rsidP="00DF62AC">
            <w:pPr>
              <w:spacing w:beforeLines="20" w:before="48" w:afterLines="20" w:after="48"/>
              <w:ind w:firstLineChars="200" w:firstLine="321"/>
              <w:rPr>
                <w:b/>
                <w:bCs/>
                <w:color w:val="000000"/>
                <w:sz w:val="16"/>
                <w:szCs w:val="16"/>
              </w:rPr>
            </w:pPr>
            <w:r w:rsidRPr="00AE3BF0">
              <w:rPr>
                <w:b/>
                <w:bCs/>
                <w:color w:val="000000"/>
                <w:sz w:val="16"/>
                <w:szCs w:val="16"/>
              </w:rPr>
              <w:t>long-invoke-id-and-priority</w:t>
            </w:r>
          </w:p>
        </w:tc>
        <w:tc>
          <w:tcPr>
            <w:tcW w:w="3639" w:type="dxa"/>
            <w:shd w:val="clear" w:color="auto" w:fill="auto"/>
            <w:hideMark/>
          </w:tcPr>
          <w:p w14:paraId="0BB1EBBF"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40000000</w:t>
            </w:r>
          </w:p>
        </w:tc>
        <w:tc>
          <w:tcPr>
            <w:tcW w:w="1355" w:type="dxa"/>
            <w:shd w:val="clear" w:color="auto" w:fill="auto"/>
            <w:noWrap/>
            <w:hideMark/>
          </w:tcPr>
          <w:p w14:paraId="43ADBF5A"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4</w:t>
            </w:r>
          </w:p>
        </w:tc>
      </w:tr>
      <w:tr w:rsidR="00DF62AC" w:rsidRPr="00D45354" w14:paraId="6B2B5FA6" w14:textId="77777777" w:rsidTr="00DF62AC">
        <w:trPr>
          <w:trHeight w:val="285"/>
          <w:jc w:val="center"/>
        </w:trPr>
        <w:tc>
          <w:tcPr>
            <w:tcW w:w="4798" w:type="dxa"/>
            <w:shd w:val="clear" w:color="auto" w:fill="auto"/>
            <w:noWrap/>
            <w:hideMark/>
          </w:tcPr>
          <w:p w14:paraId="43EAD0B6" w14:textId="77777777" w:rsidR="00DF62AC" w:rsidRPr="00AE3BF0" w:rsidRDefault="00DF62AC" w:rsidP="00DF62AC">
            <w:pPr>
              <w:spacing w:beforeLines="20" w:before="48" w:afterLines="20" w:after="48"/>
              <w:ind w:firstLineChars="200" w:firstLine="321"/>
              <w:rPr>
                <w:b/>
                <w:bCs/>
                <w:color w:val="000000"/>
                <w:sz w:val="16"/>
                <w:szCs w:val="16"/>
              </w:rPr>
            </w:pPr>
            <w:r w:rsidRPr="00AE3BF0">
              <w:rPr>
                <w:b/>
                <w:bCs/>
                <w:color w:val="000000"/>
                <w:sz w:val="16"/>
                <w:szCs w:val="16"/>
              </w:rPr>
              <w:t>date-time</w:t>
            </w:r>
          </w:p>
        </w:tc>
        <w:tc>
          <w:tcPr>
            <w:tcW w:w="3639" w:type="dxa"/>
            <w:shd w:val="clear" w:color="auto" w:fill="auto"/>
            <w:hideMark/>
          </w:tcPr>
          <w:p w14:paraId="2255C17E"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00</w:t>
            </w:r>
          </w:p>
        </w:tc>
        <w:tc>
          <w:tcPr>
            <w:tcW w:w="1355" w:type="dxa"/>
            <w:shd w:val="clear" w:color="auto" w:fill="auto"/>
            <w:noWrap/>
            <w:hideMark/>
          </w:tcPr>
          <w:p w14:paraId="4EECBD6A"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1</w:t>
            </w:r>
          </w:p>
        </w:tc>
      </w:tr>
      <w:tr w:rsidR="00DF62AC" w:rsidRPr="00D45354" w14:paraId="28F89EF8" w14:textId="77777777" w:rsidTr="00DF62AC">
        <w:trPr>
          <w:trHeight w:val="285"/>
          <w:jc w:val="center"/>
        </w:trPr>
        <w:tc>
          <w:tcPr>
            <w:tcW w:w="4798" w:type="dxa"/>
            <w:shd w:val="clear" w:color="auto" w:fill="auto"/>
            <w:noWrap/>
            <w:hideMark/>
          </w:tcPr>
          <w:p w14:paraId="7A0162D4" w14:textId="77777777" w:rsidR="00DF62AC" w:rsidRPr="00AE3BF0" w:rsidRDefault="00DF62AC" w:rsidP="00DF62AC">
            <w:pPr>
              <w:spacing w:beforeLines="20" w:before="48" w:afterLines="20" w:after="48"/>
              <w:ind w:firstLineChars="200" w:firstLine="321"/>
              <w:rPr>
                <w:b/>
                <w:bCs/>
                <w:color w:val="000000"/>
                <w:sz w:val="16"/>
                <w:szCs w:val="16"/>
              </w:rPr>
            </w:pPr>
            <w:r w:rsidRPr="00AE3BF0">
              <w:rPr>
                <w:b/>
                <w:bCs/>
                <w:color w:val="000000"/>
                <w:sz w:val="16"/>
                <w:szCs w:val="16"/>
              </w:rPr>
              <w:t xml:space="preserve">access-request-body </w:t>
            </w:r>
          </w:p>
        </w:tc>
        <w:tc>
          <w:tcPr>
            <w:tcW w:w="3639" w:type="dxa"/>
            <w:shd w:val="clear" w:color="auto" w:fill="auto"/>
            <w:hideMark/>
          </w:tcPr>
          <w:p w14:paraId="22396537" w14:textId="77777777" w:rsidR="00DF62AC" w:rsidRPr="00AE3BF0" w:rsidRDefault="00DF62AC" w:rsidP="00DF62AC">
            <w:pPr>
              <w:spacing w:beforeLines="20" w:before="48" w:afterLines="20" w:after="48"/>
              <w:rPr>
                <w:rFonts w:ascii="Courier New" w:hAnsi="Courier New" w:cs="Courier New"/>
                <w:bCs/>
                <w:color w:val="000000"/>
              </w:rPr>
            </w:pPr>
          </w:p>
        </w:tc>
        <w:tc>
          <w:tcPr>
            <w:tcW w:w="1355" w:type="dxa"/>
            <w:shd w:val="clear" w:color="auto" w:fill="auto"/>
            <w:noWrap/>
            <w:hideMark/>
          </w:tcPr>
          <w:p w14:paraId="0EECAEBF"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0</w:t>
            </w:r>
          </w:p>
        </w:tc>
      </w:tr>
      <w:tr w:rsidR="00DF62AC" w:rsidRPr="00D45354" w14:paraId="77C5240D" w14:textId="77777777" w:rsidTr="00DF62AC">
        <w:trPr>
          <w:trHeight w:val="285"/>
          <w:jc w:val="center"/>
        </w:trPr>
        <w:tc>
          <w:tcPr>
            <w:tcW w:w="4798" w:type="dxa"/>
            <w:shd w:val="clear" w:color="auto" w:fill="auto"/>
            <w:noWrap/>
            <w:hideMark/>
          </w:tcPr>
          <w:p w14:paraId="64F751CE" w14:textId="77777777" w:rsidR="00DF62AC" w:rsidRPr="00AE3BF0" w:rsidRDefault="00DF62AC" w:rsidP="00DF62AC">
            <w:pPr>
              <w:spacing w:beforeLines="20" w:before="48" w:afterLines="20" w:after="48"/>
              <w:ind w:firstLineChars="600" w:firstLine="964"/>
              <w:rPr>
                <w:b/>
                <w:bCs/>
                <w:color w:val="000000"/>
                <w:sz w:val="16"/>
                <w:szCs w:val="16"/>
              </w:rPr>
            </w:pPr>
            <w:r w:rsidRPr="00AE3BF0">
              <w:rPr>
                <w:b/>
                <w:bCs/>
                <w:color w:val="000000"/>
                <w:sz w:val="16"/>
                <w:szCs w:val="16"/>
              </w:rPr>
              <w:t>access-request-specification</w:t>
            </w:r>
          </w:p>
        </w:tc>
        <w:tc>
          <w:tcPr>
            <w:tcW w:w="3639" w:type="dxa"/>
            <w:shd w:val="clear" w:color="auto" w:fill="auto"/>
            <w:hideMark/>
          </w:tcPr>
          <w:p w14:paraId="7F0A3123" w14:textId="77777777" w:rsidR="00DF62AC" w:rsidRPr="00AE3BF0" w:rsidRDefault="00DF62AC" w:rsidP="00DF62AC">
            <w:pPr>
              <w:spacing w:beforeLines="20" w:before="48" w:afterLines="20" w:after="48"/>
              <w:rPr>
                <w:rFonts w:ascii="Courier New" w:hAnsi="Courier New" w:cs="Courier New"/>
                <w:bCs/>
                <w:color w:val="000000"/>
              </w:rPr>
            </w:pPr>
          </w:p>
        </w:tc>
        <w:tc>
          <w:tcPr>
            <w:tcW w:w="1355" w:type="dxa"/>
            <w:shd w:val="clear" w:color="auto" w:fill="auto"/>
            <w:noWrap/>
            <w:hideMark/>
          </w:tcPr>
          <w:p w14:paraId="450BFBBC"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0</w:t>
            </w:r>
          </w:p>
        </w:tc>
      </w:tr>
      <w:tr w:rsidR="00DF62AC" w:rsidRPr="00D45354" w14:paraId="33E2C8EC" w14:textId="77777777" w:rsidTr="00DF62AC">
        <w:trPr>
          <w:trHeight w:val="285"/>
          <w:jc w:val="center"/>
        </w:trPr>
        <w:tc>
          <w:tcPr>
            <w:tcW w:w="4798" w:type="dxa"/>
            <w:shd w:val="clear" w:color="auto" w:fill="auto"/>
            <w:noWrap/>
            <w:hideMark/>
          </w:tcPr>
          <w:p w14:paraId="6104EEDF" w14:textId="77777777" w:rsidR="00DF62AC" w:rsidRPr="00AE3BF0" w:rsidRDefault="00DF62AC" w:rsidP="00DF62AC">
            <w:pPr>
              <w:spacing w:beforeLines="20" w:before="48" w:afterLines="20" w:after="48"/>
              <w:ind w:firstLineChars="800" w:firstLine="1285"/>
              <w:rPr>
                <w:b/>
                <w:bCs/>
                <w:color w:val="000000"/>
                <w:sz w:val="16"/>
                <w:szCs w:val="16"/>
              </w:rPr>
            </w:pPr>
            <w:r w:rsidRPr="00AE3BF0">
              <w:rPr>
                <w:b/>
                <w:bCs/>
                <w:color w:val="000000"/>
                <w:sz w:val="16"/>
                <w:szCs w:val="16"/>
              </w:rPr>
              <w:t>SEQUENCE OF CHOICE</w:t>
            </w:r>
          </w:p>
        </w:tc>
        <w:tc>
          <w:tcPr>
            <w:tcW w:w="3639" w:type="dxa"/>
            <w:shd w:val="clear" w:color="auto" w:fill="auto"/>
            <w:hideMark/>
          </w:tcPr>
          <w:p w14:paraId="154CCD70"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04</w:t>
            </w:r>
          </w:p>
        </w:tc>
        <w:tc>
          <w:tcPr>
            <w:tcW w:w="1355" w:type="dxa"/>
            <w:shd w:val="clear" w:color="auto" w:fill="auto"/>
            <w:noWrap/>
            <w:hideMark/>
          </w:tcPr>
          <w:p w14:paraId="3E71EECB"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1</w:t>
            </w:r>
          </w:p>
        </w:tc>
      </w:tr>
      <w:tr w:rsidR="00DF62AC" w:rsidRPr="00D45354" w14:paraId="1F7E8DD8" w14:textId="77777777" w:rsidTr="00DF62AC">
        <w:trPr>
          <w:trHeight w:val="285"/>
          <w:jc w:val="center"/>
        </w:trPr>
        <w:tc>
          <w:tcPr>
            <w:tcW w:w="4798" w:type="dxa"/>
            <w:shd w:val="clear" w:color="auto" w:fill="auto"/>
            <w:noWrap/>
            <w:hideMark/>
          </w:tcPr>
          <w:p w14:paraId="1E42E425" w14:textId="77777777" w:rsidR="00DF62AC" w:rsidRPr="00AE3BF0" w:rsidRDefault="00DF62AC" w:rsidP="00DF62AC">
            <w:pPr>
              <w:spacing w:beforeLines="20" w:before="48" w:afterLines="20" w:after="48"/>
              <w:ind w:firstLineChars="1000" w:firstLine="1606"/>
              <w:rPr>
                <w:b/>
                <w:bCs/>
                <w:color w:val="000000"/>
                <w:sz w:val="16"/>
                <w:szCs w:val="16"/>
              </w:rPr>
            </w:pPr>
            <w:r w:rsidRPr="00AE3BF0">
              <w:rPr>
                <w:b/>
                <w:bCs/>
                <w:color w:val="000000"/>
                <w:sz w:val="16"/>
                <w:szCs w:val="16"/>
              </w:rPr>
              <w:t>access-request-get</w:t>
            </w:r>
          </w:p>
        </w:tc>
        <w:tc>
          <w:tcPr>
            <w:tcW w:w="3639" w:type="dxa"/>
            <w:shd w:val="clear" w:color="auto" w:fill="auto"/>
            <w:hideMark/>
          </w:tcPr>
          <w:p w14:paraId="07373430"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01</w:t>
            </w:r>
          </w:p>
        </w:tc>
        <w:tc>
          <w:tcPr>
            <w:tcW w:w="1355" w:type="dxa"/>
            <w:shd w:val="clear" w:color="auto" w:fill="auto"/>
            <w:noWrap/>
            <w:hideMark/>
          </w:tcPr>
          <w:p w14:paraId="6BD9D99F"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1</w:t>
            </w:r>
          </w:p>
        </w:tc>
      </w:tr>
      <w:tr w:rsidR="00DF62AC" w:rsidRPr="00D45354" w14:paraId="32F365FA" w14:textId="77777777" w:rsidTr="00DF62AC">
        <w:trPr>
          <w:trHeight w:val="285"/>
          <w:jc w:val="center"/>
        </w:trPr>
        <w:tc>
          <w:tcPr>
            <w:tcW w:w="4798" w:type="dxa"/>
            <w:shd w:val="clear" w:color="auto" w:fill="auto"/>
            <w:noWrap/>
            <w:hideMark/>
          </w:tcPr>
          <w:p w14:paraId="55144C4B" w14:textId="77777777" w:rsidR="00DF62AC" w:rsidRPr="00AE3BF0" w:rsidRDefault="00DF62AC" w:rsidP="00DF62AC">
            <w:pPr>
              <w:spacing w:beforeLines="20" w:before="48" w:afterLines="20" w:after="48"/>
              <w:ind w:firstLineChars="1200" w:firstLine="1928"/>
              <w:rPr>
                <w:b/>
                <w:bCs/>
                <w:color w:val="000000"/>
                <w:sz w:val="16"/>
                <w:szCs w:val="16"/>
              </w:rPr>
            </w:pPr>
            <w:r w:rsidRPr="00AE3BF0">
              <w:rPr>
                <w:b/>
                <w:bCs/>
                <w:color w:val="000000"/>
                <w:sz w:val="16"/>
                <w:szCs w:val="16"/>
              </w:rPr>
              <w:t>cosem-attribute-descriptor</w:t>
            </w:r>
          </w:p>
        </w:tc>
        <w:tc>
          <w:tcPr>
            <w:tcW w:w="3639" w:type="dxa"/>
            <w:shd w:val="clear" w:color="auto" w:fill="auto"/>
            <w:hideMark/>
          </w:tcPr>
          <w:p w14:paraId="06BFB543" w14:textId="77777777" w:rsidR="00DF62AC" w:rsidRPr="00AE3BF0" w:rsidRDefault="00DF62AC" w:rsidP="00DF62AC">
            <w:pPr>
              <w:spacing w:beforeLines="20" w:before="48" w:afterLines="20" w:after="48"/>
              <w:rPr>
                <w:rFonts w:ascii="Courier New" w:hAnsi="Courier New" w:cs="Courier New"/>
                <w:bCs/>
                <w:color w:val="000000"/>
              </w:rPr>
            </w:pPr>
          </w:p>
        </w:tc>
        <w:tc>
          <w:tcPr>
            <w:tcW w:w="1355" w:type="dxa"/>
            <w:shd w:val="clear" w:color="auto" w:fill="auto"/>
            <w:noWrap/>
            <w:hideMark/>
          </w:tcPr>
          <w:p w14:paraId="039980EB"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0</w:t>
            </w:r>
          </w:p>
        </w:tc>
      </w:tr>
      <w:tr w:rsidR="00DF62AC" w:rsidRPr="00D45354" w14:paraId="19D529E1" w14:textId="77777777" w:rsidTr="00DF62AC">
        <w:trPr>
          <w:trHeight w:val="285"/>
          <w:jc w:val="center"/>
        </w:trPr>
        <w:tc>
          <w:tcPr>
            <w:tcW w:w="4798" w:type="dxa"/>
            <w:shd w:val="clear" w:color="auto" w:fill="auto"/>
            <w:noWrap/>
            <w:hideMark/>
          </w:tcPr>
          <w:p w14:paraId="3E9C00E9" w14:textId="77777777" w:rsidR="00DF62AC" w:rsidRPr="00AE3BF0" w:rsidRDefault="00DF62AC" w:rsidP="00DF62AC">
            <w:pPr>
              <w:spacing w:beforeLines="20" w:before="48" w:afterLines="20" w:after="48"/>
              <w:ind w:firstLineChars="1400" w:firstLine="2249"/>
              <w:rPr>
                <w:b/>
                <w:bCs/>
                <w:color w:val="000000"/>
                <w:sz w:val="16"/>
                <w:szCs w:val="16"/>
              </w:rPr>
            </w:pPr>
            <w:r w:rsidRPr="00AE3BF0">
              <w:rPr>
                <w:b/>
                <w:bCs/>
                <w:color w:val="000000"/>
                <w:sz w:val="16"/>
                <w:szCs w:val="16"/>
              </w:rPr>
              <w:t>class-id</w:t>
            </w:r>
          </w:p>
        </w:tc>
        <w:tc>
          <w:tcPr>
            <w:tcW w:w="3639" w:type="dxa"/>
            <w:shd w:val="clear" w:color="auto" w:fill="auto"/>
            <w:hideMark/>
          </w:tcPr>
          <w:p w14:paraId="01DBC35D"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0001</w:t>
            </w:r>
          </w:p>
        </w:tc>
        <w:tc>
          <w:tcPr>
            <w:tcW w:w="1355" w:type="dxa"/>
            <w:shd w:val="clear" w:color="auto" w:fill="auto"/>
            <w:noWrap/>
            <w:hideMark/>
          </w:tcPr>
          <w:p w14:paraId="66E27CA8"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2</w:t>
            </w:r>
          </w:p>
        </w:tc>
      </w:tr>
      <w:tr w:rsidR="00DF62AC" w:rsidRPr="00D45354" w14:paraId="0CA6E44A" w14:textId="77777777" w:rsidTr="00DF62AC">
        <w:trPr>
          <w:trHeight w:val="285"/>
          <w:jc w:val="center"/>
        </w:trPr>
        <w:tc>
          <w:tcPr>
            <w:tcW w:w="4798" w:type="dxa"/>
            <w:shd w:val="clear" w:color="auto" w:fill="auto"/>
            <w:noWrap/>
            <w:hideMark/>
          </w:tcPr>
          <w:p w14:paraId="21B455FC" w14:textId="77777777" w:rsidR="00DF62AC" w:rsidRPr="00AE3BF0" w:rsidRDefault="00DF62AC" w:rsidP="00DF62AC">
            <w:pPr>
              <w:spacing w:beforeLines="20" w:before="48" w:afterLines="20" w:after="48"/>
              <w:ind w:firstLineChars="1400" w:firstLine="2249"/>
              <w:rPr>
                <w:b/>
                <w:bCs/>
                <w:color w:val="000000"/>
                <w:sz w:val="16"/>
                <w:szCs w:val="16"/>
              </w:rPr>
            </w:pPr>
            <w:r w:rsidRPr="00AE3BF0">
              <w:rPr>
                <w:b/>
                <w:bCs/>
                <w:color w:val="000000"/>
                <w:sz w:val="16"/>
                <w:szCs w:val="16"/>
              </w:rPr>
              <w:t>instance-id</w:t>
            </w:r>
          </w:p>
        </w:tc>
        <w:tc>
          <w:tcPr>
            <w:tcW w:w="3639" w:type="dxa"/>
            <w:shd w:val="clear" w:color="auto" w:fill="auto"/>
            <w:hideMark/>
          </w:tcPr>
          <w:p w14:paraId="1E5375B2"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0000600100FF</w:t>
            </w:r>
          </w:p>
        </w:tc>
        <w:tc>
          <w:tcPr>
            <w:tcW w:w="1355" w:type="dxa"/>
            <w:shd w:val="clear" w:color="auto" w:fill="auto"/>
            <w:noWrap/>
            <w:hideMark/>
          </w:tcPr>
          <w:p w14:paraId="02D6FCA4"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6</w:t>
            </w:r>
          </w:p>
        </w:tc>
      </w:tr>
      <w:tr w:rsidR="00DF62AC" w:rsidRPr="00D45354" w14:paraId="715F98FB" w14:textId="77777777" w:rsidTr="00DF62AC">
        <w:trPr>
          <w:trHeight w:val="285"/>
          <w:jc w:val="center"/>
        </w:trPr>
        <w:tc>
          <w:tcPr>
            <w:tcW w:w="4798" w:type="dxa"/>
            <w:shd w:val="clear" w:color="auto" w:fill="auto"/>
            <w:noWrap/>
            <w:hideMark/>
          </w:tcPr>
          <w:p w14:paraId="7990B403" w14:textId="77777777" w:rsidR="00DF62AC" w:rsidRPr="00AE3BF0" w:rsidRDefault="00DF62AC" w:rsidP="00DF62AC">
            <w:pPr>
              <w:spacing w:beforeLines="20" w:before="48" w:afterLines="20" w:after="48"/>
              <w:ind w:firstLineChars="1400" w:firstLine="2249"/>
              <w:rPr>
                <w:b/>
                <w:bCs/>
                <w:color w:val="000000"/>
                <w:sz w:val="16"/>
                <w:szCs w:val="16"/>
              </w:rPr>
            </w:pPr>
            <w:r w:rsidRPr="00AE3BF0">
              <w:rPr>
                <w:b/>
                <w:bCs/>
                <w:color w:val="000000"/>
                <w:sz w:val="16"/>
                <w:szCs w:val="16"/>
              </w:rPr>
              <w:t>attr-id</w:t>
            </w:r>
          </w:p>
        </w:tc>
        <w:tc>
          <w:tcPr>
            <w:tcW w:w="3639" w:type="dxa"/>
            <w:shd w:val="clear" w:color="auto" w:fill="auto"/>
            <w:hideMark/>
          </w:tcPr>
          <w:p w14:paraId="3F56D2B6"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02</w:t>
            </w:r>
          </w:p>
        </w:tc>
        <w:tc>
          <w:tcPr>
            <w:tcW w:w="1355" w:type="dxa"/>
            <w:shd w:val="clear" w:color="auto" w:fill="auto"/>
            <w:noWrap/>
            <w:hideMark/>
          </w:tcPr>
          <w:p w14:paraId="00DE75F3"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1</w:t>
            </w:r>
          </w:p>
        </w:tc>
      </w:tr>
      <w:tr w:rsidR="00DF62AC" w:rsidRPr="00D45354" w14:paraId="3F28C6DA" w14:textId="77777777" w:rsidTr="00DF62AC">
        <w:trPr>
          <w:trHeight w:val="285"/>
          <w:jc w:val="center"/>
        </w:trPr>
        <w:tc>
          <w:tcPr>
            <w:tcW w:w="4798" w:type="dxa"/>
            <w:shd w:val="clear" w:color="auto" w:fill="auto"/>
            <w:noWrap/>
            <w:hideMark/>
          </w:tcPr>
          <w:p w14:paraId="7B7CCDBE" w14:textId="77777777" w:rsidR="00DF62AC" w:rsidRPr="00AE3BF0" w:rsidRDefault="00DF62AC" w:rsidP="00DF62AC">
            <w:pPr>
              <w:spacing w:beforeLines="20" w:before="48" w:afterLines="20" w:after="48"/>
              <w:ind w:firstLineChars="1000" w:firstLine="1606"/>
              <w:rPr>
                <w:b/>
                <w:bCs/>
                <w:color w:val="000000"/>
                <w:sz w:val="16"/>
                <w:szCs w:val="16"/>
              </w:rPr>
            </w:pPr>
            <w:r w:rsidRPr="00AE3BF0">
              <w:rPr>
                <w:b/>
                <w:bCs/>
                <w:color w:val="000000"/>
                <w:sz w:val="16"/>
                <w:szCs w:val="16"/>
              </w:rPr>
              <w:t>access-request-get</w:t>
            </w:r>
          </w:p>
        </w:tc>
        <w:tc>
          <w:tcPr>
            <w:tcW w:w="3639" w:type="dxa"/>
            <w:shd w:val="clear" w:color="auto" w:fill="auto"/>
            <w:hideMark/>
          </w:tcPr>
          <w:p w14:paraId="7DEDE170"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01</w:t>
            </w:r>
          </w:p>
        </w:tc>
        <w:tc>
          <w:tcPr>
            <w:tcW w:w="1355" w:type="dxa"/>
            <w:shd w:val="clear" w:color="auto" w:fill="auto"/>
            <w:noWrap/>
            <w:hideMark/>
          </w:tcPr>
          <w:p w14:paraId="29EE89CA"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1</w:t>
            </w:r>
          </w:p>
        </w:tc>
      </w:tr>
      <w:tr w:rsidR="00DF62AC" w:rsidRPr="00D45354" w14:paraId="79DFC795" w14:textId="77777777" w:rsidTr="00DF62AC">
        <w:trPr>
          <w:trHeight w:val="285"/>
          <w:jc w:val="center"/>
        </w:trPr>
        <w:tc>
          <w:tcPr>
            <w:tcW w:w="4798" w:type="dxa"/>
            <w:shd w:val="clear" w:color="auto" w:fill="auto"/>
            <w:noWrap/>
            <w:hideMark/>
          </w:tcPr>
          <w:p w14:paraId="1A616314" w14:textId="77777777" w:rsidR="00DF62AC" w:rsidRPr="00AE3BF0" w:rsidRDefault="00DF62AC" w:rsidP="00DF62AC">
            <w:pPr>
              <w:spacing w:beforeLines="20" w:before="48" w:afterLines="20" w:after="48"/>
              <w:ind w:firstLineChars="1200" w:firstLine="1928"/>
              <w:rPr>
                <w:b/>
                <w:bCs/>
                <w:color w:val="000000"/>
                <w:sz w:val="16"/>
                <w:szCs w:val="16"/>
              </w:rPr>
            </w:pPr>
            <w:r w:rsidRPr="00AE3BF0">
              <w:rPr>
                <w:b/>
                <w:bCs/>
                <w:color w:val="000000"/>
                <w:sz w:val="16"/>
                <w:szCs w:val="16"/>
              </w:rPr>
              <w:t>cosem-attribute-descriptor</w:t>
            </w:r>
          </w:p>
        </w:tc>
        <w:tc>
          <w:tcPr>
            <w:tcW w:w="3639" w:type="dxa"/>
            <w:shd w:val="clear" w:color="auto" w:fill="auto"/>
            <w:hideMark/>
          </w:tcPr>
          <w:p w14:paraId="2522AD7D" w14:textId="77777777" w:rsidR="00DF62AC" w:rsidRPr="00AE3BF0" w:rsidRDefault="00DF62AC" w:rsidP="00DF62AC">
            <w:pPr>
              <w:spacing w:beforeLines="20" w:before="48" w:afterLines="20" w:after="48"/>
              <w:rPr>
                <w:rFonts w:ascii="Courier New" w:hAnsi="Courier New" w:cs="Courier New"/>
                <w:bCs/>
                <w:color w:val="000000"/>
              </w:rPr>
            </w:pPr>
          </w:p>
        </w:tc>
        <w:tc>
          <w:tcPr>
            <w:tcW w:w="1355" w:type="dxa"/>
            <w:shd w:val="clear" w:color="auto" w:fill="auto"/>
            <w:noWrap/>
            <w:hideMark/>
          </w:tcPr>
          <w:p w14:paraId="3E66693B"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0</w:t>
            </w:r>
          </w:p>
        </w:tc>
      </w:tr>
      <w:tr w:rsidR="00DF62AC" w:rsidRPr="00D45354" w14:paraId="7470574D" w14:textId="77777777" w:rsidTr="00DF62AC">
        <w:trPr>
          <w:trHeight w:val="285"/>
          <w:jc w:val="center"/>
        </w:trPr>
        <w:tc>
          <w:tcPr>
            <w:tcW w:w="4798" w:type="dxa"/>
            <w:shd w:val="clear" w:color="auto" w:fill="auto"/>
            <w:noWrap/>
            <w:hideMark/>
          </w:tcPr>
          <w:p w14:paraId="18F8A674" w14:textId="77777777" w:rsidR="00DF62AC" w:rsidRPr="00AE3BF0" w:rsidRDefault="00DF62AC" w:rsidP="00DF62AC">
            <w:pPr>
              <w:spacing w:beforeLines="20" w:before="48" w:afterLines="20" w:after="48"/>
              <w:ind w:firstLineChars="1400" w:firstLine="2249"/>
              <w:rPr>
                <w:b/>
                <w:bCs/>
                <w:color w:val="000000"/>
                <w:sz w:val="16"/>
                <w:szCs w:val="16"/>
              </w:rPr>
            </w:pPr>
            <w:r w:rsidRPr="00AE3BF0">
              <w:rPr>
                <w:b/>
                <w:bCs/>
                <w:color w:val="000000"/>
                <w:sz w:val="16"/>
                <w:szCs w:val="16"/>
              </w:rPr>
              <w:t>class-id</w:t>
            </w:r>
          </w:p>
        </w:tc>
        <w:tc>
          <w:tcPr>
            <w:tcW w:w="3639" w:type="dxa"/>
            <w:shd w:val="clear" w:color="auto" w:fill="auto"/>
            <w:hideMark/>
          </w:tcPr>
          <w:p w14:paraId="1616656B"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0008</w:t>
            </w:r>
          </w:p>
        </w:tc>
        <w:tc>
          <w:tcPr>
            <w:tcW w:w="1355" w:type="dxa"/>
            <w:shd w:val="clear" w:color="auto" w:fill="auto"/>
            <w:noWrap/>
            <w:hideMark/>
          </w:tcPr>
          <w:p w14:paraId="743D72F7"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2</w:t>
            </w:r>
          </w:p>
        </w:tc>
      </w:tr>
      <w:tr w:rsidR="00DF62AC" w:rsidRPr="00D45354" w14:paraId="298DE07A" w14:textId="77777777" w:rsidTr="00DF62AC">
        <w:trPr>
          <w:trHeight w:val="285"/>
          <w:jc w:val="center"/>
        </w:trPr>
        <w:tc>
          <w:tcPr>
            <w:tcW w:w="4798" w:type="dxa"/>
            <w:shd w:val="clear" w:color="auto" w:fill="auto"/>
            <w:noWrap/>
            <w:hideMark/>
          </w:tcPr>
          <w:p w14:paraId="14D222A1" w14:textId="77777777" w:rsidR="00DF62AC" w:rsidRPr="00AE3BF0" w:rsidRDefault="00DF62AC" w:rsidP="00DF62AC">
            <w:pPr>
              <w:spacing w:beforeLines="20" w:before="48" w:afterLines="20" w:after="48"/>
              <w:ind w:firstLineChars="1400" w:firstLine="2249"/>
              <w:rPr>
                <w:b/>
                <w:bCs/>
                <w:color w:val="000000"/>
                <w:sz w:val="16"/>
                <w:szCs w:val="16"/>
              </w:rPr>
            </w:pPr>
            <w:r w:rsidRPr="00AE3BF0">
              <w:rPr>
                <w:b/>
                <w:bCs/>
                <w:color w:val="000000"/>
                <w:sz w:val="16"/>
                <w:szCs w:val="16"/>
              </w:rPr>
              <w:t>instance-id</w:t>
            </w:r>
          </w:p>
        </w:tc>
        <w:tc>
          <w:tcPr>
            <w:tcW w:w="3639" w:type="dxa"/>
            <w:shd w:val="clear" w:color="auto" w:fill="auto"/>
            <w:hideMark/>
          </w:tcPr>
          <w:p w14:paraId="5C87457D"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0000010000FF</w:t>
            </w:r>
          </w:p>
        </w:tc>
        <w:tc>
          <w:tcPr>
            <w:tcW w:w="1355" w:type="dxa"/>
            <w:shd w:val="clear" w:color="auto" w:fill="auto"/>
            <w:noWrap/>
            <w:hideMark/>
          </w:tcPr>
          <w:p w14:paraId="4C81C5CB"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6</w:t>
            </w:r>
          </w:p>
        </w:tc>
      </w:tr>
      <w:tr w:rsidR="00DF62AC" w:rsidRPr="00D45354" w14:paraId="3725E5DE" w14:textId="77777777" w:rsidTr="00DF62AC">
        <w:trPr>
          <w:trHeight w:val="285"/>
          <w:jc w:val="center"/>
        </w:trPr>
        <w:tc>
          <w:tcPr>
            <w:tcW w:w="4798" w:type="dxa"/>
            <w:shd w:val="clear" w:color="auto" w:fill="auto"/>
            <w:noWrap/>
            <w:hideMark/>
          </w:tcPr>
          <w:p w14:paraId="42E97918" w14:textId="77777777" w:rsidR="00DF62AC" w:rsidRPr="00AE3BF0" w:rsidRDefault="00DF62AC" w:rsidP="00DF62AC">
            <w:pPr>
              <w:spacing w:beforeLines="20" w:before="48" w:afterLines="20" w:after="48"/>
              <w:ind w:firstLineChars="1400" w:firstLine="2249"/>
              <w:rPr>
                <w:b/>
                <w:bCs/>
                <w:color w:val="000000"/>
                <w:sz w:val="16"/>
                <w:szCs w:val="16"/>
              </w:rPr>
            </w:pPr>
            <w:r w:rsidRPr="00AE3BF0">
              <w:rPr>
                <w:b/>
                <w:bCs/>
                <w:color w:val="000000"/>
                <w:sz w:val="16"/>
                <w:szCs w:val="16"/>
              </w:rPr>
              <w:t>attr-id</w:t>
            </w:r>
          </w:p>
        </w:tc>
        <w:tc>
          <w:tcPr>
            <w:tcW w:w="3639" w:type="dxa"/>
            <w:shd w:val="clear" w:color="auto" w:fill="auto"/>
            <w:hideMark/>
          </w:tcPr>
          <w:p w14:paraId="11D76038"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02</w:t>
            </w:r>
          </w:p>
        </w:tc>
        <w:tc>
          <w:tcPr>
            <w:tcW w:w="1355" w:type="dxa"/>
            <w:shd w:val="clear" w:color="auto" w:fill="auto"/>
            <w:noWrap/>
            <w:hideMark/>
          </w:tcPr>
          <w:p w14:paraId="0E92F74C"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1</w:t>
            </w:r>
          </w:p>
        </w:tc>
      </w:tr>
      <w:tr w:rsidR="00DF62AC" w:rsidRPr="00D45354" w14:paraId="1159C614" w14:textId="77777777" w:rsidTr="00DF62AC">
        <w:trPr>
          <w:trHeight w:val="285"/>
          <w:jc w:val="center"/>
        </w:trPr>
        <w:tc>
          <w:tcPr>
            <w:tcW w:w="4798" w:type="dxa"/>
            <w:shd w:val="clear" w:color="auto" w:fill="auto"/>
            <w:noWrap/>
            <w:hideMark/>
          </w:tcPr>
          <w:p w14:paraId="43F04586" w14:textId="77777777" w:rsidR="00DF62AC" w:rsidRPr="00AE3BF0" w:rsidRDefault="00DF62AC" w:rsidP="00DF62AC">
            <w:pPr>
              <w:spacing w:beforeLines="20" w:before="48" w:afterLines="20" w:after="48"/>
              <w:ind w:firstLineChars="1000" w:firstLine="1606"/>
              <w:rPr>
                <w:b/>
                <w:bCs/>
                <w:color w:val="000000"/>
                <w:sz w:val="16"/>
                <w:szCs w:val="16"/>
              </w:rPr>
            </w:pPr>
            <w:r w:rsidRPr="00AE3BF0">
              <w:rPr>
                <w:b/>
                <w:bCs/>
                <w:color w:val="000000"/>
                <w:sz w:val="16"/>
                <w:szCs w:val="16"/>
              </w:rPr>
              <w:t>access-request-set</w:t>
            </w:r>
          </w:p>
        </w:tc>
        <w:tc>
          <w:tcPr>
            <w:tcW w:w="3639" w:type="dxa"/>
            <w:shd w:val="clear" w:color="auto" w:fill="auto"/>
            <w:hideMark/>
          </w:tcPr>
          <w:p w14:paraId="73A7F148"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02</w:t>
            </w:r>
          </w:p>
        </w:tc>
        <w:tc>
          <w:tcPr>
            <w:tcW w:w="1355" w:type="dxa"/>
            <w:shd w:val="clear" w:color="auto" w:fill="auto"/>
            <w:noWrap/>
            <w:hideMark/>
          </w:tcPr>
          <w:p w14:paraId="0CE03B90"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1</w:t>
            </w:r>
          </w:p>
        </w:tc>
      </w:tr>
      <w:tr w:rsidR="00DF62AC" w:rsidRPr="00D45354" w14:paraId="59896EE3" w14:textId="77777777" w:rsidTr="00DF62AC">
        <w:trPr>
          <w:trHeight w:val="285"/>
          <w:jc w:val="center"/>
        </w:trPr>
        <w:tc>
          <w:tcPr>
            <w:tcW w:w="4798" w:type="dxa"/>
            <w:shd w:val="clear" w:color="auto" w:fill="auto"/>
            <w:noWrap/>
            <w:hideMark/>
          </w:tcPr>
          <w:p w14:paraId="3C109AAC" w14:textId="77777777" w:rsidR="00DF62AC" w:rsidRPr="00AE3BF0" w:rsidRDefault="00DF62AC" w:rsidP="00DF62AC">
            <w:pPr>
              <w:spacing w:beforeLines="20" w:before="48" w:afterLines="20" w:after="48"/>
              <w:ind w:firstLineChars="1200" w:firstLine="1928"/>
              <w:rPr>
                <w:b/>
                <w:bCs/>
                <w:color w:val="000000"/>
                <w:sz w:val="16"/>
                <w:szCs w:val="16"/>
              </w:rPr>
            </w:pPr>
            <w:r w:rsidRPr="00AE3BF0">
              <w:rPr>
                <w:b/>
                <w:bCs/>
                <w:color w:val="000000"/>
                <w:sz w:val="16"/>
                <w:szCs w:val="16"/>
              </w:rPr>
              <w:t>cosem-attribute-descriptor</w:t>
            </w:r>
          </w:p>
        </w:tc>
        <w:tc>
          <w:tcPr>
            <w:tcW w:w="3639" w:type="dxa"/>
            <w:shd w:val="clear" w:color="auto" w:fill="auto"/>
            <w:noWrap/>
            <w:hideMark/>
          </w:tcPr>
          <w:p w14:paraId="640A952B" w14:textId="77777777" w:rsidR="00DF62AC" w:rsidRPr="00AE3BF0" w:rsidRDefault="00DF62AC" w:rsidP="00DF62AC">
            <w:pPr>
              <w:spacing w:beforeLines="20" w:before="48" w:afterLines="20" w:after="48"/>
              <w:rPr>
                <w:rFonts w:ascii="Courier New" w:hAnsi="Courier New" w:cs="Courier New"/>
                <w:bCs/>
                <w:color w:val="000000"/>
              </w:rPr>
            </w:pPr>
          </w:p>
        </w:tc>
        <w:tc>
          <w:tcPr>
            <w:tcW w:w="1355" w:type="dxa"/>
            <w:shd w:val="clear" w:color="auto" w:fill="auto"/>
            <w:noWrap/>
            <w:hideMark/>
          </w:tcPr>
          <w:p w14:paraId="050986EA"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0</w:t>
            </w:r>
          </w:p>
        </w:tc>
      </w:tr>
      <w:tr w:rsidR="00DF62AC" w:rsidRPr="00D45354" w14:paraId="75F24838" w14:textId="77777777" w:rsidTr="00DF62AC">
        <w:trPr>
          <w:trHeight w:val="285"/>
          <w:jc w:val="center"/>
        </w:trPr>
        <w:tc>
          <w:tcPr>
            <w:tcW w:w="4798" w:type="dxa"/>
            <w:shd w:val="clear" w:color="auto" w:fill="auto"/>
            <w:noWrap/>
            <w:hideMark/>
          </w:tcPr>
          <w:p w14:paraId="086FD6EE" w14:textId="77777777" w:rsidR="00DF62AC" w:rsidRPr="00AE3BF0" w:rsidRDefault="00DF62AC" w:rsidP="00DF62AC">
            <w:pPr>
              <w:spacing w:beforeLines="20" w:before="48" w:afterLines="20" w:after="48"/>
              <w:ind w:firstLineChars="1400" w:firstLine="2249"/>
              <w:rPr>
                <w:b/>
                <w:bCs/>
                <w:color w:val="000000"/>
                <w:sz w:val="16"/>
                <w:szCs w:val="16"/>
              </w:rPr>
            </w:pPr>
            <w:r w:rsidRPr="00AE3BF0">
              <w:rPr>
                <w:b/>
                <w:bCs/>
                <w:color w:val="000000"/>
                <w:sz w:val="16"/>
                <w:szCs w:val="16"/>
              </w:rPr>
              <w:t>class-id</w:t>
            </w:r>
          </w:p>
        </w:tc>
        <w:tc>
          <w:tcPr>
            <w:tcW w:w="3639" w:type="dxa"/>
            <w:shd w:val="clear" w:color="auto" w:fill="auto"/>
            <w:hideMark/>
          </w:tcPr>
          <w:p w14:paraId="4595217B"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0014</w:t>
            </w:r>
          </w:p>
        </w:tc>
        <w:tc>
          <w:tcPr>
            <w:tcW w:w="1355" w:type="dxa"/>
            <w:shd w:val="clear" w:color="auto" w:fill="auto"/>
            <w:noWrap/>
            <w:hideMark/>
          </w:tcPr>
          <w:p w14:paraId="05324E4B"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2</w:t>
            </w:r>
          </w:p>
        </w:tc>
      </w:tr>
      <w:tr w:rsidR="00DF62AC" w:rsidRPr="00D45354" w14:paraId="525501C4" w14:textId="77777777" w:rsidTr="00DF62AC">
        <w:trPr>
          <w:trHeight w:val="285"/>
          <w:jc w:val="center"/>
        </w:trPr>
        <w:tc>
          <w:tcPr>
            <w:tcW w:w="4798" w:type="dxa"/>
            <w:shd w:val="clear" w:color="auto" w:fill="auto"/>
            <w:noWrap/>
            <w:hideMark/>
          </w:tcPr>
          <w:p w14:paraId="6AC9764A" w14:textId="77777777" w:rsidR="00DF62AC" w:rsidRPr="00AE3BF0" w:rsidRDefault="00DF62AC" w:rsidP="00DF62AC">
            <w:pPr>
              <w:spacing w:beforeLines="20" w:before="48" w:afterLines="20" w:after="48"/>
              <w:ind w:firstLineChars="1400" w:firstLine="2249"/>
              <w:rPr>
                <w:b/>
                <w:bCs/>
                <w:color w:val="000000"/>
                <w:sz w:val="16"/>
                <w:szCs w:val="16"/>
              </w:rPr>
            </w:pPr>
            <w:r w:rsidRPr="00AE3BF0">
              <w:rPr>
                <w:b/>
                <w:bCs/>
                <w:color w:val="000000"/>
                <w:sz w:val="16"/>
                <w:szCs w:val="16"/>
              </w:rPr>
              <w:t>instance-id</w:t>
            </w:r>
          </w:p>
        </w:tc>
        <w:tc>
          <w:tcPr>
            <w:tcW w:w="3639" w:type="dxa"/>
            <w:shd w:val="clear" w:color="auto" w:fill="auto"/>
            <w:hideMark/>
          </w:tcPr>
          <w:p w14:paraId="4DCBEF17"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00000D0000FF</w:t>
            </w:r>
          </w:p>
        </w:tc>
        <w:tc>
          <w:tcPr>
            <w:tcW w:w="1355" w:type="dxa"/>
            <w:shd w:val="clear" w:color="auto" w:fill="auto"/>
            <w:noWrap/>
            <w:hideMark/>
          </w:tcPr>
          <w:p w14:paraId="23A02916"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6</w:t>
            </w:r>
          </w:p>
        </w:tc>
      </w:tr>
      <w:tr w:rsidR="00DF62AC" w:rsidRPr="00D45354" w14:paraId="2A380DF2" w14:textId="77777777" w:rsidTr="00DF62AC">
        <w:trPr>
          <w:trHeight w:val="285"/>
          <w:jc w:val="center"/>
        </w:trPr>
        <w:tc>
          <w:tcPr>
            <w:tcW w:w="4798" w:type="dxa"/>
            <w:shd w:val="clear" w:color="auto" w:fill="auto"/>
            <w:noWrap/>
            <w:hideMark/>
          </w:tcPr>
          <w:p w14:paraId="22318EB4" w14:textId="77777777" w:rsidR="00DF62AC" w:rsidRPr="00AE3BF0" w:rsidRDefault="00DF62AC" w:rsidP="00DF62AC">
            <w:pPr>
              <w:spacing w:beforeLines="20" w:before="48" w:afterLines="20" w:after="48"/>
              <w:ind w:firstLineChars="1400" w:firstLine="2249"/>
              <w:rPr>
                <w:b/>
                <w:bCs/>
                <w:color w:val="000000"/>
                <w:sz w:val="16"/>
                <w:szCs w:val="16"/>
              </w:rPr>
            </w:pPr>
            <w:r w:rsidRPr="00AE3BF0">
              <w:rPr>
                <w:b/>
                <w:bCs/>
                <w:color w:val="000000"/>
                <w:sz w:val="16"/>
                <w:szCs w:val="16"/>
              </w:rPr>
              <w:t>attr-id</w:t>
            </w:r>
          </w:p>
        </w:tc>
        <w:tc>
          <w:tcPr>
            <w:tcW w:w="3639" w:type="dxa"/>
            <w:shd w:val="clear" w:color="auto" w:fill="auto"/>
            <w:hideMark/>
          </w:tcPr>
          <w:p w14:paraId="623C4257"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07</w:t>
            </w:r>
          </w:p>
        </w:tc>
        <w:tc>
          <w:tcPr>
            <w:tcW w:w="1355" w:type="dxa"/>
            <w:shd w:val="clear" w:color="auto" w:fill="auto"/>
            <w:noWrap/>
            <w:hideMark/>
          </w:tcPr>
          <w:p w14:paraId="3CC9F13A"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1</w:t>
            </w:r>
          </w:p>
        </w:tc>
      </w:tr>
      <w:tr w:rsidR="00DF62AC" w:rsidRPr="00D45354" w14:paraId="01CEAEEC" w14:textId="77777777" w:rsidTr="00DF62AC">
        <w:trPr>
          <w:trHeight w:val="285"/>
          <w:jc w:val="center"/>
        </w:trPr>
        <w:tc>
          <w:tcPr>
            <w:tcW w:w="4798" w:type="dxa"/>
            <w:shd w:val="clear" w:color="auto" w:fill="auto"/>
            <w:noWrap/>
            <w:hideMark/>
          </w:tcPr>
          <w:p w14:paraId="437BC884" w14:textId="77777777" w:rsidR="00DF62AC" w:rsidRPr="00AE3BF0" w:rsidRDefault="00DF62AC" w:rsidP="00DF62AC">
            <w:pPr>
              <w:spacing w:beforeLines="20" w:before="48" w:afterLines="20" w:after="48"/>
              <w:ind w:firstLineChars="1000" w:firstLine="1606"/>
              <w:rPr>
                <w:b/>
                <w:bCs/>
                <w:color w:val="000000"/>
                <w:sz w:val="16"/>
                <w:szCs w:val="16"/>
              </w:rPr>
            </w:pPr>
            <w:r w:rsidRPr="00AE3BF0">
              <w:rPr>
                <w:b/>
                <w:bCs/>
                <w:color w:val="000000"/>
                <w:sz w:val="16"/>
                <w:szCs w:val="16"/>
              </w:rPr>
              <w:t>access-request-set</w:t>
            </w:r>
          </w:p>
        </w:tc>
        <w:tc>
          <w:tcPr>
            <w:tcW w:w="3639" w:type="dxa"/>
            <w:shd w:val="clear" w:color="auto" w:fill="auto"/>
            <w:hideMark/>
          </w:tcPr>
          <w:p w14:paraId="7EC8545B"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02</w:t>
            </w:r>
          </w:p>
        </w:tc>
        <w:tc>
          <w:tcPr>
            <w:tcW w:w="1355" w:type="dxa"/>
            <w:shd w:val="clear" w:color="auto" w:fill="auto"/>
            <w:noWrap/>
            <w:hideMark/>
          </w:tcPr>
          <w:p w14:paraId="6659102E"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1</w:t>
            </w:r>
          </w:p>
        </w:tc>
      </w:tr>
      <w:tr w:rsidR="00DF62AC" w:rsidRPr="00D45354" w14:paraId="384F5297" w14:textId="77777777" w:rsidTr="00DF62AC">
        <w:trPr>
          <w:trHeight w:val="285"/>
          <w:jc w:val="center"/>
        </w:trPr>
        <w:tc>
          <w:tcPr>
            <w:tcW w:w="4798" w:type="dxa"/>
            <w:shd w:val="clear" w:color="auto" w:fill="auto"/>
            <w:noWrap/>
            <w:hideMark/>
          </w:tcPr>
          <w:p w14:paraId="71195106" w14:textId="77777777" w:rsidR="00DF62AC" w:rsidRPr="00AE3BF0" w:rsidRDefault="00DF62AC" w:rsidP="00DF62AC">
            <w:pPr>
              <w:spacing w:beforeLines="20" w:before="48" w:afterLines="20" w:after="48"/>
              <w:ind w:firstLineChars="1200" w:firstLine="1928"/>
              <w:rPr>
                <w:b/>
                <w:bCs/>
                <w:color w:val="000000"/>
                <w:sz w:val="16"/>
                <w:szCs w:val="16"/>
              </w:rPr>
            </w:pPr>
            <w:r w:rsidRPr="00AE3BF0">
              <w:rPr>
                <w:b/>
                <w:bCs/>
                <w:color w:val="000000"/>
                <w:sz w:val="16"/>
                <w:szCs w:val="16"/>
              </w:rPr>
              <w:t xml:space="preserve">cosem-attribute-descriptor  </w:t>
            </w:r>
          </w:p>
        </w:tc>
        <w:tc>
          <w:tcPr>
            <w:tcW w:w="3639" w:type="dxa"/>
            <w:shd w:val="clear" w:color="auto" w:fill="auto"/>
            <w:hideMark/>
          </w:tcPr>
          <w:p w14:paraId="73464359" w14:textId="77777777" w:rsidR="00DF62AC" w:rsidRPr="00AE3BF0" w:rsidRDefault="00DF62AC" w:rsidP="00DF62AC">
            <w:pPr>
              <w:spacing w:beforeLines="20" w:before="48" w:afterLines="20" w:after="48"/>
              <w:rPr>
                <w:rFonts w:ascii="Courier New" w:hAnsi="Courier New" w:cs="Courier New"/>
                <w:bCs/>
                <w:color w:val="000000"/>
              </w:rPr>
            </w:pPr>
          </w:p>
        </w:tc>
        <w:tc>
          <w:tcPr>
            <w:tcW w:w="1355" w:type="dxa"/>
            <w:shd w:val="clear" w:color="auto" w:fill="auto"/>
            <w:noWrap/>
            <w:hideMark/>
          </w:tcPr>
          <w:p w14:paraId="69929AF3"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0</w:t>
            </w:r>
          </w:p>
        </w:tc>
      </w:tr>
      <w:tr w:rsidR="00DF62AC" w:rsidRPr="00D45354" w14:paraId="71453F68" w14:textId="77777777" w:rsidTr="00DF62AC">
        <w:trPr>
          <w:trHeight w:val="285"/>
          <w:jc w:val="center"/>
        </w:trPr>
        <w:tc>
          <w:tcPr>
            <w:tcW w:w="4798" w:type="dxa"/>
            <w:shd w:val="clear" w:color="auto" w:fill="auto"/>
            <w:noWrap/>
            <w:hideMark/>
          </w:tcPr>
          <w:p w14:paraId="56203D6D" w14:textId="77777777" w:rsidR="00DF62AC" w:rsidRPr="00AE3BF0" w:rsidRDefault="00DF62AC" w:rsidP="00DF62AC">
            <w:pPr>
              <w:spacing w:beforeLines="20" w:before="48" w:afterLines="20" w:after="48"/>
              <w:ind w:firstLineChars="1400" w:firstLine="2249"/>
              <w:rPr>
                <w:b/>
                <w:bCs/>
                <w:color w:val="000000"/>
                <w:sz w:val="16"/>
                <w:szCs w:val="16"/>
              </w:rPr>
            </w:pPr>
            <w:r w:rsidRPr="00AE3BF0">
              <w:rPr>
                <w:b/>
                <w:bCs/>
                <w:color w:val="000000"/>
                <w:sz w:val="16"/>
                <w:szCs w:val="16"/>
              </w:rPr>
              <w:t>class-id</w:t>
            </w:r>
          </w:p>
        </w:tc>
        <w:tc>
          <w:tcPr>
            <w:tcW w:w="3639" w:type="dxa"/>
            <w:shd w:val="clear" w:color="auto" w:fill="auto"/>
            <w:hideMark/>
          </w:tcPr>
          <w:p w14:paraId="2DE15EE2"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0014</w:t>
            </w:r>
          </w:p>
        </w:tc>
        <w:tc>
          <w:tcPr>
            <w:tcW w:w="1355" w:type="dxa"/>
            <w:shd w:val="clear" w:color="auto" w:fill="auto"/>
            <w:noWrap/>
            <w:hideMark/>
          </w:tcPr>
          <w:p w14:paraId="3A01C73D"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2</w:t>
            </w:r>
          </w:p>
        </w:tc>
      </w:tr>
      <w:tr w:rsidR="00DF62AC" w:rsidRPr="00D45354" w14:paraId="26650C40" w14:textId="77777777" w:rsidTr="00DF62AC">
        <w:trPr>
          <w:trHeight w:val="285"/>
          <w:jc w:val="center"/>
        </w:trPr>
        <w:tc>
          <w:tcPr>
            <w:tcW w:w="4798" w:type="dxa"/>
            <w:shd w:val="clear" w:color="auto" w:fill="auto"/>
            <w:noWrap/>
            <w:hideMark/>
          </w:tcPr>
          <w:p w14:paraId="089E673B" w14:textId="77777777" w:rsidR="00DF62AC" w:rsidRPr="00AE3BF0" w:rsidRDefault="00DF62AC" w:rsidP="00DF62AC">
            <w:pPr>
              <w:spacing w:beforeLines="20" w:before="48" w:afterLines="20" w:after="48"/>
              <w:ind w:firstLineChars="1400" w:firstLine="2249"/>
              <w:rPr>
                <w:b/>
                <w:bCs/>
                <w:color w:val="000000"/>
                <w:sz w:val="16"/>
                <w:szCs w:val="16"/>
              </w:rPr>
            </w:pPr>
            <w:r w:rsidRPr="00AE3BF0">
              <w:rPr>
                <w:b/>
                <w:bCs/>
                <w:color w:val="000000"/>
                <w:sz w:val="16"/>
                <w:szCs w:val="16"/>
              </w:rPr>
              <w:t>instance-id</w:t>
            </w:r>
          </w:p>
        </w:tc>
        <w:tc>
          <w:tcPr>
            <w:tcW w:w="3639" w:type="dxa"/>
            <w:shd w:val="clear" w:color="auto" w:fill="auto"/>
            <w:hideMark/>
          </w:tcPr>
          <w:p w14:paraId="3FEAEC05"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00000D0000FF</w:t>
            </w:r>
          </w:p>
        </w:tc>
        <w:tc>
          <w:tcPr>
            <w:tcW w:w="1355" w:type="dxa"/>
            <w:shd w:val="clear" w:color="auto" w:fill="auto"/>
            <w:noWrap/>
            <w:hideMark/>
          </w:tcPr>
          <w:p w14:paraId="326D4E63"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6</w:t>
            </w:r>
          </w:p>
        </w:tc>
      </w:tr>
      <w:tr w:rsidR="00DF62AC" w:rsidRPr="00D45354" w14:paraId="48EC47C3" w14:textId="77777777" w:rsidTr="00DF62AC">
        <w:trPr>
          <w:trHeight w:val="285"/>
          <w:jc w:val="center"/>
        </w:trPr>
        <w:tc>
          <w:tcPr>
            <w:tcW w:w="4798" w:type="dxa"/>
            <w:shd w:val="clear" w:color="auto" w:fill="auto"/>
            <w:noWrap/>
            <w:hideMark/>
          </w:tcPr>
          <w:p w14:paraId="0D93B664" w14:textId="77777777" w:rsidR="00DF62AC" w:rsidRPr="00AE3BF0" w:rsidRDefault="00DF62AC" w:rsidP="00DF62AC">
            <w:pPr>
              <w:spacing w:beforeLines="20" w:before="48" w:afterLines="20" w:after="48"/>
              <w:ind w:firstLineChars="1400" w:firstLine="2249"/>
              <w:rPr>
                <w:b/>
                <w:bCs/>
                <w:color w:val="000000"/>
                <w:sz w:val="16"/>
                <w:szCs w:val="16"/>
              </w:rPr>
            </w:pPr>
            <w:r w:rsidRPr="00AE3BF0">
              <w:rPr>
                <w:b/>
                <w:bCs/>
                <w:color w:val="000000"/>
                <w:sz w:val="16"/>
                <w:szCs w:val="16"/>
              </w:rPr>
              <w:t>attr-id</w:t>
            </w:r>
          </w:p>
        </w:tc>
        <w:tc>
          <w:tcPr>
            <w:tcW w:w="3639" w:type="dxa"/>
            <w:shd w:val="clear" w:color="auto" w:fill="auto"/>
            <w:hideMark/>
          </w:tcPr>
          <w:p w14:paraId="76C8C436"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08</w:t>
            </w:r>
          </w:p>
        </w:tc>
        <w:tc>
          <w:tcPr>
            <w:tcW w:w="1355" w:type="dxa"/>
            <w:shd w:val="clear" w:color="auto" w:fill="auto"/>
            <w:noWrap/>
            <w:hideMark/>
          </w:tcPr>
          <w:p w14:paraId="0F1C3A11"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1</w:t>
            </w:r>
          </w:p>
        </w:tc>
      </w:tr>
      <w:tr w:rsidR="00DF62AC" w:rsidRPr="00D45354" w14:paraId="038E1C56" w14:textId="77777777" w:rsidTr="00DF62AC">
        <w:trPr>
          <w:trHeight w:val="285"/>
          <w:jc w:val="center"/>
        </w:trPr>
        <w:tc>
          <w:tcPr>
            <w:tcW w:w="4798" w:type="dxa"/>
            <w:shd w:val="clear" w:color="auto" w:fill="auto"/>
            <w:noWrap/>
            <w:hideMark/>
          </w:tcPr>
          <w:p w14:paraId="2B89D66A" w14:textId="77777777" w:rsidR="00DF62AC" w:rsidRPr="00AE3BF0" w:rsidRDefault="00DF62AC" w:rsidP="00DF62AC">
            <w:pPr>
              <w:spacing w:beforeLines="20" w:before="48" w:afterLines="20" w:after="48"/>
              <w:ind w:firstLineChars="600" w:firstLine="964"/>
              <w:rPr>
                <w:b/>
                <w:bCs/>
                <w:color w:val="000000"/>
                <w:sz w:val="16"/>
                <w:szCs w:val="16"/>
              </w:rPr>
            </w:pPr>
            <w:r w:rsidRPr="00AE3BF0">
              <w:rPr>
                <w:b/>
                <w:bCs/>
                <w:color w:val="000000"/>
                <w:sz w:val="16"/>
                <w:szCs w:val="16"/>
              </w:rPr>
              <w:t>access-request-list-of-data</w:t>
            </w:r>
          </w:p>
        </w:tc>
        <w:tc>
          <w:tcPr>
            <w:tcW w:w="3639" w:type="dxa"/>
            <w:shd w:val="clear" w:color="auto" w:fill="auto"/>
            <w:hideMark/>
          </w:tcPr>
          <w:p w14:paraId="61F35A6D" w14:textId="77777777" w:rsidR="00DF62AC" w:rsidRPr="00AE3BF0" w:rsidRDefault="00DF62AC" w:rsidP="00DF62AC">
            <w:pPr>
              <w:spacing w:beforeLines="20" w:before="48" w:afterLines="20" w:after="48"/>
              <w:rPr>
                <w:rFonts w:ascii="Courier New" w:hAnsi="Courier New" w:cs="Courier New"/>
                <w:bCs/>
                <w:color w:val="000000"/>
              </w:rPr>
            </w:pPr>
          </w:p>
        </w:tc>
        <w:tc>
          <w:tcPr>
            <w:tcW w:w="1355" w:type="dxa"/>
            <w:shd w:val="clear" w:color="auto" w:fill="auto"/>
            <w:noWrap/>
            <w:hideMark/>
          </w:tcPr>
          <w:p w14:paraId="4FE0F119" w14:textId="77777777" w:rsidR="00DF62AC" w:rsidRPr="00AE3BF0" w:rsidRDefault="00DF62AC" w:rsidP="00DF62AC">
            <w:pPr>
              <w:spacing w:beforeLines="20" w:before="48" w:afterLines="20" w:after="48"/>
              <w:rPr>
                <w:rFonts w:ascii="Times New Roman" w:hAnsi="Times New Roman" w:cs="Times New Roman"/>
              </w:rPr>
            </w:pPr>
          </w:p>
        </w:tc>
      </w:tr>
      <w:tr w:rsidR="00DF62AC" w:rsidRPr="00D45354" w14:paraId="3BBA6902" w14:textId="77777777" w:rsidTr="00DF62AC">
        <w:trPr>
          <w:trHeight w:val="285"/>
          <w:jc w:val="center"/>
        </w:trPr>
        <w:tc>
          <w:tcPr>
            <w:tcW w:w="4798" w:type="dxa"/>
            <w:shd w:val="clear" w:color="auto" w:fill="auto"/>
            <w:noWrap/>
            <w:hideMark/>
          </w:tcPr>
          <w:p w14:paraId="7DE1B0F5" w14:textId="77777777" w:rsidR="00DF62AC" w:rsidRPr="00AE3BF0" w:rsidRDefault="00DF62AC" w:rsidP="00DF62AC">
            <w:pPr>
              <w:spacing w:beforeLines="20" w:before="48" w:afterLines="20" w:after="48"/>
              <w:ind w:firstLineChars="1000" w:firstLine="1606"/>
              <w:rPr>
                <w:b/>
                <w:bCs/>
                <w:color w:val="000000"/>
                <w:sz w:val="16"/>
                <w:szCs w:val="16"/>
              </w:rPr>
            </w:pPr>
            <w:r w:rsidRPr="00AE3BF0">
              <w:rPr>
                <w:b/>
                <w:bCs/>
                <w:color w:val="000000"/>
                <w:sz w:val="16"/>
                <w:szCs w:val="16"/>
              </w:rPr>
              <w:t>SEQUENCE OF Data</w:t>
            </w:r>
          </w:p>
        </w:tc>
        <w:tc>
          <w:tcPr>
            <w:tcW w:w="3639" w:type="dxa"/>
            <w:shd w:val="clear" w:color="auto" w:fill="auto"/>
            <w:hideMark/>
          </w:tcPr>
          <w:p w14:paraId="564E9D2A"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04</w:t>
            </w:r>
          </w:p>
        </w:tc>
        <w:tc>
          <w:tcPr>
            <w:tcW w:w="1355" w:type="dxa"/>
            <w:shd w:val="clear" w:color="auto" w:fill="auto"/>
            <w:noWrap/>
            <w:hideMark/>
          </w:tcPr>
          <w:p w14:paraId="20F03F55"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1</w:t>
            </w:r>
          </w:p>
        </w:tc>
      </w:tr>
      <w:tr w:rsidR="00DF62AC" w:rsidRPr="00D45354" w14:paraId="7774DA5E" w14:textId="77777777" w:rsidTr="00DF62AC">
        <w:trPr>
          <w:trHeight w:val="285"/>
          <w:jc w:val="center"/>
        </w:trPr>
        <w:tc>
          <w:tcPr>
            <w:tcW w:w="4798" w:type="dxa"/>
            <w:shd w:val="clear" w:color="auto" w:fill="auto"/>
            <w:noWrap/>
            <w:hideMark/>
          </w:tcPr>
          <w:p w14:paraId="795B565A" w14:textId="77777777" w:rsidR="00DF62AC" w:rsidRPr="00AE3BF0" w:rsidRDefault="00DF62AC" w:rsidP="00DF62AC">
            <w:pPr>
              <w:spacing w:beforeLines="20" w:before="48" w:afterLines="20" w:after="48"/>
              <w:ind w:firstLineChars="1200" w:firstLine="1928"/>
              <w:rPr>
                <w:b/>
                <w:bCs/>
                <w:color w:val="000000"/>
                <w:sz w:val="16"/>
                <w:szCs w:val="16"/>
              </w:rPr>
            </w:pPr>
            <w:r w:rsidRPr="00AE3BF0">
              <w:rPr>
                <w:b/>
                <w:bCs/>
                <w:color w:val="000000"/>
                <w:sz w:val="16"/>
                <w:szCs w:val="16"/>
              </w:rPr>
              <w:t>null-data</w:t>
            </w:r>
          </w:p>
        </w:tc>
        <w:tc>
          <w:tcPr>
            <w:tcW w:w="3639" w:type="dxa"/>
            <w:shd w:val="clear" w:color="auto" w:fill="auto"/>
            <w:hideMark/>
          </w:tcPr>
          <w:p w14:paraId="400CB8BA"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00</w:t>
            </w:r>
          </w:p>
        </w:tc>
        <w:tc>
          <w:tcPr>
            <w:tcW w:w="1355" w:type="dxa"/>
            <w:shd w:val="clear" w:color="auto" w:fill="auto"/>
            <w:noWrap/>
            <w:hideMark/>
          </w:tcPr>
          <w:p w14:paraId="43177F21"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1</w:t>
            </w:r>
          </w:p>
        </w:tc>
      </w:tr>
      <w:tr w:rsidR="00DF62AC" w:rsidRPr="00D45354" w14:paraId="342353EF" w14:textId="77777777" w:rsidTr="00DF62AC">
        <w:trPr>
          <w:trHeight w:val="285"/>
          <w:jc w:val="center"/>
        </w:trPr>
        <w:tc>
          <w:tcPr>
            <w:tcW w:w="4798" w:type="dxa"/>
            <w:shd w:val="clear" w:color="auto" w:fill="auto"/>
            <w:noWrap/>
            <w:hideMark/>
          </w:tcPr>
          <w:p w14:paraId="58EA4FFE" w14:textId="77777777" w:rsidR="00DF62AC" w:rsidRPr="00AE3BF0" w:rsidRDefault="00DF62AC" w:rsidP="00DF62AC">
            <w:pPr>
              <w:spacing w:beforeLines="20" w:before="48" w:afterLines="20" w:after="48"/>
              <w:ind w:firstLineChars="1200" w:firstLine="1928"/>
              <w:rPr>
                <w:b/>
                <w:bCs/>
                <w:color w:val="000000"/>
                <w:sz w:val="16"/>
                <w:szCs w:val="16"/>
              </w:rPr>
            </w:pPr>
            <w:r w:rsidRPr="00AE3BF0">
              <w:rPr>
                <w:b/>
                <w:bCs/>
                <w:color w:val="000000"/>
                <w:sz w:val="16"/>
                <w:szCs w:val="16"/>
              </w:rPr>
              <w:t>null-data</w:t>
            </w:r>
          </w:p>
        </w:tc>
        <w:tc>
          <w:tcPr>
            <w:tcW w:w="3639" w:type="dxa"/>
            <w:shd w:val="clear" w:color="auto" w:fill="auto"/>
            <w:hideMark/>
          </w:tcPr>
          <w:p w14:paraId="300BA941"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00</w:t>
            </w:r>
          </w:p>
        </w:tc>
        <w:tc>
          <w:tcPr>
            <w:tcW w:w="1355" w:type="dxa"/>
            <w:shd w:val="clear" w:color="auto" w:fill="auto"/>
            <w:noWrap/>
            <w:hideMark/>
          </w:tcPr>
          <w:p w14:paraId="4A68DE42"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1</w:t>
            </w:r>
          </w:p>
        </w:tc>
      </w:tr>
      <w:tr w:rsidR="00DF62AC" w:rsidRPr="00D45354" w14:paraId="6BCF8919" w14:textId="77777777" w:rsidTr="00DF62AC">
        <w:trPr>
          <w:trHeight w:val="1103"/>
          <w:jc w:val="center"/>
        </w:trPr>
        <w:tc>
          <w:tcPr>
            <w:tcW w:w="4798" w:type="dxa"/>
            <w:shd w:val="clear" w:color="auto" w:fill="auto"/>
            <w:noWrap/>
            <w:hideMark/>
          </w:tcPr>
          <w:p w14:paraId="4A57B604" w14:textId="77777777" w:rsidR="00DF62AC" w:rsidRPr="00AE3BF0" w:rsidRDefault="00DF62AC" w:rsidP="00DF62AC">
            <w:pPr>
              <w:spacing w:beforeLines="20" w:before="48" w:afterLines="20" w:after="48"/>
              <w:ind w:firstLineChars="1200" w:firstLine="1928"/>
              <w:rPr>
                <w:b/>
                <w:bCs/>
                <w:color w:val="000000"/>
                <w:sz w:val="16"/>
                <w:szCs w:val="16"/>
              </w:rPr>
            </w:pPr>
            <w:r w:rsidRPr="00AE3BF0">
              <w:rPr>
                <w:b/>
                <w:bCs/>
                <w:color w:val="000000"/>
                <w:sz w:val="16"/>
                <w:szCs w:val="16"/>
              </w:rPr>
              <w:t>array</w:t>
            </w:r>
          </w:p>
        </w:tc>
        <w:tc>
          <w:tcPr>
            <w:tcW w:w="3639" w:type="dxa"/>
            <w:shd w:val="clear" w:color="auto" w:fill="auto"/>
            <w:hideMark/>
          </w:tcPr>
          <w:p w14:paraId="21EE8827"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01040203090100090CFFFFFFFFFFFFFF00000000000901FF0203090101090CFFFFFFFFFFFFFF00000000000901FF0203090102090CFFFFFFFFFFFFFF00000000000901FF0203090103090CFFFFFFFFFFFFFF00000000000901FF</w:t>
            </w:r>
          </w:p>
        </w:tc>
        <w:tc>
          <w:tcPr>
            <w:tcW w:w="1355" w:type="dxa"/>
            <w:shd w:val="clear" w:color="auto" w:fill="auto"/>
            <w:noWrap/>
            <w:hideMark/>
          </w:tcPr>
          <w:p w14:paraId="56EA0BB2"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90</w:t>
            </w:r>
          </w:p>
        </w:tc>
      </w:tr>
      <w:tr w:rsidR="00DF62AC" w:rsidRPr="00D45354" w14:paraId="46CC69A8" w14:textId="77777777" w:rsidTr="00DF62AC">
        <w:trPr>
          <w:trHeight w:val="866"/>
          <w:jc w:val="center"/>
        </w:trPr>
        <w:tc>
          <w:tcPr>
            <w:tcW w:w="4798" w:type="dxa"/>
            <w:shd w:val="clear" w:color="auto" w:fill="auto"/>
            <w:noWrap/>
            <w:hideMark/>
          </w:tcPr>
          <w:p w14:paraId="13CB7155" w14:textId="77777777" w:rsidR="00DF62AC" w:rsidRPr="00AE3BF0" w:rsidRDefault="00DF62AC" w:rsidP="00DF62AC">
            <w:pPr>
              <w:spacing w:beforeLines="20" w:before="48" w:afterLines="20" w:after="48"/>
              <w:ind w:firstLineChars="1200" w:firstLine="1928"/>
              <w:rPr>
                <w:b/>
                <w:bCs/>
                <w:color w:val="000000"/>
                <w:sz w:val="16"/>
                <w:szCs w:val="16"/>
              </w:rPr>
            </w:pPr>
            <w:r w:rsidRPr="00AE3BF0">
              <w:rPr>
                <w:b/>
                <w:bCs/>
                <w:color w:val="000000"/>
                <w:sz w:val="16"/>
                <w:szCs w:val="16"/>
              </w:rPr>
              <w:lastRenderedPageBreak/>
              <w:t>array</w:t>
            </w:r>
          </w:p>
        </w:tc>
        <w:tc>
          <w:tcPr>
            <w:tcW w:w="3639" w:type="dxa"/>
            <w:shd w:val="clear" w:color="auto" w:fill="auto"/>
            <w:hideMark/>
          </w:tcPr>
          <w:p w14:paraId="7EC7770F"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0104020809010011FF11FF11FF11FF11FF11FF11FF02080901011102110111011101110111011101020809010211FF11FF11FF11FF11FF11FF11FF02080901031101110211021102110211021102</w:t>
            </w:r>
          </w:p>
        </w:tc>
        <w:tc>
          <w:tcPr>
            <w:tcW w:w="1355" w:type="dxa"/>
            <w:shd w:val="clear" w:color="auto" w:fill="auto"/>
            <w:noWrap/>
            <w:hideMark/>
          </w:tcPr>
          <w:p w14:paraId="452F6898"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78</w:t>
            </w:r>
          </w:p>
        </w:tc>
      </w:tr>
      <w:tr w:rsidR="00DF62AC" w:rsidRPr="00D45354" w14:paraId="71E1D7E5" w14:textId="77777777" w:rsidTr="00DF62AC">
        <w:trPr>
          <w:trHeight w:val="285"/>
          <w:jc w:val="center"/>
        </w:trPr>
        <w:tc>
          <w:tcPr>
            <w:tcW w:w="4798" w:type="dxa"/>
            <w:shd w:val="clear" w:color="auto" w:fill="auto"/>
            <w:noWrap/>
            <w:hideMark/>
          </w:tcPr>
          <w:p w14:paraId="2AFE3517"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p>
        </w:tc>
        <w:tc>
          <w:tcPr>
            <w:tcW w:w="3639" w:type="dxa"/>
            <w:shd w:val="clear" w:color="auto" w:fill="auto"/>
            <w:hideMark/>
          </w:tcPr>
          <w:p w14:paraId="75476BC6" w14:textId="77777777" w:rsidR="00DF62AC" w:rsidRPr="00AE3BF0" w:rsidRDefault="00DF62AC" w:rsidP="00DF62AC">
            <w:pPr>
              <w:spacing w:beforeLines="20" w:before="48" w:afterLines="20" w:after="48"/>
              <w:rPr>
                <w:rFonts w:ascii="Courier New" w:hAnsi="Courier New" w:cs="Courier New"/>
              </w:rPr>
            </w:pPr>
          </w:p>
        </w:tc>
        <w:tc>
          <w:tcPr>
            <w:tcW w:w="1355" w:type="dxa"/>
            <w:shd w:val="clear" w:color="auto" w:fill="auto"/>
            <w:noWrap/>
            <w:hideMark/>
          </w:tcPr>
          <w:p w14:paraId="4FFE8284" w14:textId="77777777" w:rsidR="00DF62AC" w:rsidRPr="00AE3BF0" w:rsidRDefault="00DF62AC" w:rsidP="00DF62AC">
            <w:pPr>
              <w:spacing w:beforeLines="20" w:before="48" w:afterLines="20" w:after="48"/>
              <w:rPr>
                <w:rFonts w:ascii="Times New Roman" w:hAnsi="Times New Roman" w:cs="Times New Roman"/>
              </w:rPr>
            </w:pPr>
          </w:p>
        </w:tc>
      </w:tr>
      <w:tr w:rsidR="00DF62AC" w:rsidRPr="00D45354" w14:paraId="63E88F66" w14:textId="77777777" w:rsidTr="00DF62AC">
        <w:trPr>
          <w:trHeight w:val="2619"/>
          <w:jc w:val="center"/>
        </w:trPr>
        <w:tc>
          <w:tcPr>
            <w:tcW w:w="4798" w:type="dxa"/>
            <w:shd w:val="clear" w:color="auto" w:fill="D9D9D9"/>
            <w:noWrap/>
            <w:hideMark/>
          </w:tcPr>
          <w:p w14:paraId="00245326" w14:textId="77777777" w:rsidR="00DF62AC" w:rsidRPr="00AE3BF0" w:rsidRDefault="00DF62AC" w:rsidP="00DF62AC">
            <w:pPr>
              <w:spacing w:beforeLines="20" w:before="48" w:afterLines="20" w:after="48"/>
              <w:rPr>
                <w:b/>
                <w:bCs/>
                <w:color w:val="000000"/>
                <w:sz w:val="16"/>
                <w:szCs w:val="16"/>
              </w:rPr>
            </w:pPr>
            <w:r w:rsidRPr="00AE3BF0">
              <w:rPr>
                <w:b/>
                <w:bCs/>
                <w:color w:val="000000"/>
                <w:sz w:val="16"/>
                <w:szCs w:val="16"/>
              </w:rPr>
              <w:t>Complete Access-Request APDU (encoded)</w:t>
            </w:r>
          </w:p>
        </w:tc>
        <w:tc>
          <w:tcPr>
            <w:tcW w:w="3639" w:type="dxa"/>
            <w:shd w:val="clear" w:color="auto" w:fill="D9D9D9"/>
            <w:hideMark/>
          </w:tcPr>
          <w:p w14:paraId="0C967C19"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D94000000000040100010000600100FF020100080000010000FF0202001400000D0000FF0702001400000D0000FF0804000001040203090100090CFFFFFFFFFFFFFF00000000000901FF0203090101090CFFFFFFFFFFFFFF00000000000901FF0203090102090CFFFFFFFFFFFFFF00000000000901FF0203090103090CFFFFFFFFFFFFFF00000000000901FF0104020809010011FF11FF11FF11FF11FF11FF11FF02080901011102110111011101110111011101020809010211FF11FF11FF11FF11FF11FF11FF02080901031101110211021102110211021102</w:t>
            </w:r>
          </w:p>
        </w:tc>
        <w:tc>
          <w:tcPr>
            <w:tcW w:w="1355" w:type="dxa"/>
            <w:shd w:val="clear" w:color="auto" w:fill="D9D9D9"/>
            <w:noWrap/>
            <w:hideMark/>
          </w:tcPr>
          <w:p w14:paraId="042393C5"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218</w:t>
            </w:r>
          </w:p>
        </w:tc>
      </w:tr>
      <w:tr w:rsidR="00DF62AC" w:rsidRPr="00D45354" w14:paraId="460312E5" w14:textId="77777777" w:rsidTr="00DF62AC">
        <w:trPr>
          <w:trHeight w:val="285"/>
          <w:jc w:val="center"/>
        </w:trPr>
        <w:tc>
          <w:tcPr>
            <w:tcW w:w="4798" w:type="dxa"/>
            <w:shd w:val="clear" w:color="auto" w:fill="auto"/>
            <w:noWrap/>
            <w:hideMark/>
          </w:tcPr>
          <w:p w14:paraId="6BD21864"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p>
        </w:tc>
        <w:tc>
          <w:tcPr>
            <w:tcW w:w="3639" w:type="dxa"/>
            <w:shd w:val="clear" w:color="auto" w:fill="auto"/>
            <w:hideMark/>
          </w:tcPr>
          <w:p w14:paraId="75FEB38E" w14:textId="77777777" w:rsidR="00DF62AC" w:rsidRPr="00AE3BF0" w:rsidRDefault="00DF62AC" w:rsidP="00DF62AC">
            <w:pPr>
              <w:spacing w:beforeLines="20" w:before="48" w:afterLines="20" w:after="48"/>
              <w:rPr>
                <w:rFonts w:ascii="Courier New" w:hAnsi="Courier New" w:cs="Courier New"/>
              </w:rPr>
            </w:pPr>
          </w:p>
        </w:tc>
        <w:tc>
          <w:tcPr>
            <w:tcW w:w="1355" w:type="dxa"/>
            <w:shd w:val="clear" w:color="auto" w:fill="auto"/>
            <w:noWrap/>
            <w:hideMark/>
          </w:tcPr>
          <w:p w14:paraId="473B38E9" w14:textId="77777777" w:rsidR="00DF62AC" w:rsidRPr="00AE3BF0" w:rsidRDefault="00DF62AC" w:rsidP="00DF62AC">
            <w:pPr>
              <w:spacing w:beforeLines="20" w:before="48" w:afterLines="20" w:after="48"/>
              <w:rPr>
                <w:rFonts w:ascii="Times New Roman" w:hAnsi="Times New Roman" w:cs="Times New Roman"/>
              </w:rPr>
            </w:pPr>
          </w:p>
        </w:tc>
      </w:tr>
      <w:tr w:rsidR="00DF62AC" w:rsidRPr="00D45354" w14:paraId="266BA493" w14:textId="77777777" w:rsidTr="00DF62AC">
        <w:trPr>
          <w:trHeight w:val="285"/>
          <w:jc w:val="center"/>
        </w:trPr>
        <w:tc>
          <w:tcPr>
            <w:tcW w:w="4798" w:type="dxa"/>
            <w:shd w:val="clear" w:color="auto" w:fill="auto"/>
            <w:noWrap/>
            <w:hideMark/>
          </w:tcPr>
          <w:p w14:paraId="7EF8A345" w14:textId="77777777" w:rsidR="00DF62AC" w:rsidRPr="00AE3BF0" w:rsidRDefault="00DF62AC" w:rsidP="00DF62AC">
            <w:pPr>
              <w:spacing w:beforeLines="20" w:before="48" w:afterLines="20" w:after="48"/>
              <w:rPr>
                <w:b/>
                <w:bCs/>
                <w:color w:val="000000"/>
                <w:sz w:val="16"/>
                <w:szCs w:val="16"/>
              </w:rPr>
            </w:pPr>
            <w:r w:rsidRPr="00AE3BF0">
              <w:rPr>
                <w:b/>
                <w:bCs/>
                <w:color w:val="000000"/>
                <w:sz w:val="16"/>
                <w:szCs w:val="16"/>
              </w:rPr>
              <w:t>Access-Response</w:t>
            </w:r>
          </w:p>
        </w:tc>
        <w:tc>
          <w:tcPr>
            <w:tcW w:w="3639" w:type="dxa"/>
            <w:shd w:val="clear" w:color="auto" w:fill="auto"/>
            <w:hideMark/>
          </w:tcPr>
          <w:p w14:paraId="239C843B"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DA</w:t>
            </w:r>
          </w:p>
        </w:tc>
        <w:tc>
          <w:tcPr>
            <w:tcW w:w="1355" w:type="dxa"/>
            <w:shd w:val="clear" w:color="auto" w:fill="auto"/>
            <w:noWrap/>
            <w:hideMark/>
          </w:tcPr>
          <w:p w14:paraId="46899025"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1</w:t>
            </w:r>
          </w:p>
        </w:tc>
      </w:tr>
      <w:tr w:rsidR="00DF62AC" w:rsidRPr="00D45354" w14:paraId="1B17AB32" w14:textId="77777777" w:rsidTr="00DF62AC">
        <w:trPr>
          <w:trHeight w:val="285"/>
          <w:jc w:val="center"/>
        </w:trPr>
        <w:tc>
          <w:tcPr>
            <w:tcW w:w="4798" w:type="dxa"/>
            <w:shd w:val="clear" w:color="auto" w:fill="auto"/>
            <w:noWrap/>
            <w:hideMark/>
          </w:tcPr>
          <w:p w14:paraId="0A9559AC" w14:textId="77777777" w:rsidR="00DF62AC" w:rsidRPr="00AE3BF0" w:rsidRDefault="00DF62AC" w:rsidP="00DF62AC">
            <w:pPr>
              <w:spacing w:beforeLines="20" w:before="48" w:afterLines="20" w:after="48"/>
              <w:ind w:firstLineChars="200" w:firstLine="321"/>
              <w:rPr>
                <w:b/>
                <w:bCs/>
                <w:color w:val="000000"/>
                <w:sz w:val="16"/>
                <w:szCs w:val="16"/>
              </w:rPr>
            </w:pPr>
            <w:r w:rsidRPr="00AE3BF0">
              <w:rPr>
                <w:b/>
                <w:bCs/>
                <w:color w:val="000000"/>
                <w:sz w:val="16"/>
                <w:szCs w:val="16"/>
              </w:rPr>
              <w:t>long-invoke-id-and-priority</w:t>
            </w:r>
          </w:p>
        </w:tc>
        <w:tc>
          <w:tcPr>
            <w:tcW w:w="3639" w:type="dxa"/>
            <w:shd w:val="clear" w:color="auto" w:fill="auto"/>
            <w:hideMark/>
          </w:tcPr>
          <w:p w14:paraId="1E9DCCCA"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40000000</w:t>
            </w:r>
          </w:p>
        </w:tc>
        <w:tc>
          <w:tcPr>
            <w:tcW w:w="1355" w:type="dxa"/>
            <w:shd w:val="clear" w:color="auto" w:fill="auto"/>
            <w:noWrap/>
            <w:hideMark/>
          </w:tcPr>
          <w:p w14:paraId="26C628CB"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4</w:t>
            </w:r>
          </w:p>
        </w:tc>
      </w:tr>
      <w:tr w:rsidR="00DF62AC" w:rsidRPr="00D45354" w14:paraId="7DDE1987" w14:textId="77777777" w:rsidTr="00DF62AC">
        <w:trPr>
          <w:trHeight w:val="285"/>
          <w:jc w:val="center"/>
        </w:trPr>
        <w:tc>
          <w:tcPr>
            <w:tcW w:w="4798" w:type="dxa"/>
            <w:shd w:val="clear" w:color="auto" w:fill="auto"/>
            <w:noWrap/>
            <w:hideMark/>
          </w:tcPr>
          <w:p w14:paraId="760F6086" w14:textId="77777777" w:rsidR="00DF62AC" w:rsidRPr="00AE3BF0" w:rsidRDefault="00DF62AC" w:rsidP="00DF62AC">
            <w:pPr>
              <w:spacing w:beforeLines="20" w:before="48" w:afterLines="20" w:after="48"/>
              <w:ind w:firstLineChars="200" w:firstLine="321"/>
              <w:rPr>
                <w:b/>
                <w:bCs/>
                <w:color w:val="000000"/>
                <w:sz w:val="16"/>
                <w:szCs w:val="16"/>
              </w:rPr>
            </w:pPr>
            <w:r w:rsidRPr="00AE3BF0">
              <w:rPr>
                <w:b/>
                <w:bCs/>
                <w:color w:val="000000"/>
                <w:sz w:val="16"/>
                <w:szCs w:val="16"/>
              </w:rPr>
              <w:t>date-time</w:t>
            </w:r>
          </w:p>
        </w:tc>
        <w:tc>
          <w:tcPr>
            <w:tcW w:w="3639" w:type="dxa"/>
            <w:shd w:val="clear" w:color="auto" w:fill="auto"/>
            <w:hideMark/>
          </w:tcPr>
          <w:p w14:paraId="46F6D9D5"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00</w:t>
            </w:r>
          </w:p>
        </w:tc>
        <w:tc>
          <w:tcPr>
            <w:tcW w:w="1355" w:type="dxa"/>
            <w:shd w:val="clear" w:color="auto" w:fill="auto"/>
            <w:noWrap/>
            <w:hideMark/>
          </w:tcPr>
          <w:p w14:paraId="070FA29D"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1</w:t>
            </w:r>
          </w:p>
        </w:tc>
      </w:tr>
      <w:tr w:rsidR="00DF62AC" w:rsidRPr="00D45354" w14:paraId="01228A44" w14:textId="77777777" w:rsidTr="00DF62AC">
        <w:trPr>
          <w:trHeight w:val="285"/>
          <w:jc w:val="center"/>
        </w:trPr>
        <w:tc>
          <w:tcPr>
            <w:tcW w:w="4798" w:type="dxa"/>
            <w:shd w:val="clear" w:color="auto" w:fill="auto"/>
            <w:noWrap/>
            <w:hideMark/>
          </w:tcPr>
          <w:p w14:paraId="4C864E99" w14:textId="77777777" w:rsidR="00DF62AC" w:rsidRPr="00AE3BF0" w:rsidRDefault="00DF62AC" w:rsidP="00DF62AC">
            <w:pPr>
              <w:spacing w:beforeLines="20" w:before="48" w:afterLines="20" w:after="48"/>
              <w:ind w:firstLineChars="200" w:firstLine="321"/>
              <w:rPr>
                <w:b/>
                <w:bCs/>
                <w:color w:val="000000"/>
                <w:sz w:val="16"/>
                <w:szCs w:val="16"/>
              </w:rPr>
            </w:pPr>
            <w:r w:rsidRPr="00AE3BF0">
              <w:rPr>
                <w:b/>
                <w:bCs/>
                <w:color w:val="000000"/>
                <w:sz w:val="16"/>
                <w:szCs w:val="16"/>
              </w:rPr>
              <w:t xml:space="preserve">access-response-body </w:t>
            </w:r>
          </w:p>
        </w:tc>
        <w:tc>
          <w:tcPr>
            <w:tcW w:w="3639" w:type="dxa"/>
            <w:shd w:val="clear" w:color="auto" w:fill="auto"/>
            <w:hideMark/>
          </w:tcPr>
          <w:p w14:paraId="5782157A" w14:textId="77777777" w:rsidR="00DF62AC" w:rsidRPr="00AE3BF0" w:rsidRDefault="00DF62AC" w:rsidP="00DF62AC">
            <w:pPr>
              <w:spacing w:beforeLines="20" w:before="48" w:afterLines="20" w:after="48"/>
              <w:rPr>
                <w:rFonts w:ascii="Courier New" w:hAnsi="Courier New" w:cs="Courier New"/>
                <w:bCs/>
                <w:color w:val="000000"/>
              </w:rPr>
            </w:pPr>
          </w:p>
        </w:tc>
        <w:tc>
          <w:tcPr>
            <w:tcW w:w="1355" w:type="dxa"/>
            <w:shd w:val="clear" w:color="auto" w:fill="auto"/>
            <w:noWrap/>
            <w:hideMark/>
          </w:tcPr>
          <w:p w14:paraId="347ED79E"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0</w:t>
            </w:r>
          </w:p>
        </w:tc>
      </w:tr>
      <w:tr w:rsidR="00DF62AC" w:rsidRPr="00D45354" w14:paraId="53AD5391" w14:textId="77777777" w:rsidTr="00DF62AC">
        <w:trPr>
          <w:trHeight w:val="285"/>
          <w:jc w:val="center"/>
        </w:trPr>
        <w:tc>
          <w:tcPr>
            <w:tcW w:w="4798" w:type="dxa"/>
            <w:shd w:val="clear" w:color="auto" w:fill="auto"/>
            <w:noWrap/>
            <w:hideMark/>
          </w:tcPr>
          <w:p w14:paraId="251EF938" w14:textId="77777777" w:rsidR="00DF62AC" w:rsidRPr="00AE3BF0" w:rsidRDefault="00DF62AC" w:rsidP="00DF62AC">
            <w:pPr>
              <w:spacing w:beforeLines="20" w:before="48" w:afterLines="20" w:after="48"/>
              <w:ind w:firstLineChars="600" w:firstLine="964"/>
              <w:rPr>
                <w:b/>
                <w:bCs/>
                <w:color w:val="000000"/>
                <w:sz w:val="16"/>
                <w:szCs w:val="16"/>
              </w:rPr>
            </w:pPr>
            <w:r w:rsidRPr="00AE3BF0">
              <w:rPr>
                <w:b/>
                <w:bCs/>
                <w:color w:val="000000"/>
                <w:sz w:val="16"/>
                <w:szCs w:val="16"/>
              </w:rPr>
              <w:t>access-request-specification OPTIONAL</w:t>
            </w:r>
          </w:p>
        </w:tc>
        <w:tc>
          <w:tcPr>
            <w:tcW w:w="3639" w:type="dxa"/>
            <w:shd w:val="clear" w:color="auto" w:fill="auto"/>
            <w:hideMark/>
          </w:tcPr>
          <w:p w14:paraId="304B9AC2"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00</w:t>
            </w:r>
          </w:p>
        </w:tc>
        <w:tc>
          <w:tcPr>
            <w:tcW w:w="1355" w:type="dxa"/>
            <w:shd w:val="clear" w:color="auto" w:fill="auto"/>
            <w:noWrap/>
            <w:hideMark/>
          </w:tcPr>
          <w:p w14:paraId="5F7CD968"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1</w:t>
            </w:r>
          </w:p>
        </w:tc>
      </w:tr>
      <w:tr w:rsidR="00DF62AC" w:rsidRPr="00D45354" w14:paraId="5EC34BB9" w14:textId="77777777" w:rsidTr="00DF62AC">
        <w:trPr>
          <w:trHeight w:val="285"/>
          <w:jc w:val="center"/>
        </w:trPr>
        <w:tc>
          <w:tcPr>
            <w:tcW w:w="4798" w:type="dxa"/>
            <w:shd w:val="clear" w:color="auto" w:fill="auto"/>
            <w:noWrap/>
            <w:hideMark/>
          </w:tcPr>
          <w:p w14:paraId="3B6BCFAC" w14:textId="77777777" w:rsidR="00DF62AC" w:rsidRPr="00AE3BF0" w:rsidRDefault="00DF62AC" w:rsidP="00DF62AC">
            <w:pPr>
              <w:spacing w:beforeLines="20" w:before="48" w:afterLines="20" w:after="48"/>
              <w:ind w:firstLineChars="600" w:firstLine="964"/>
              <w:rPr>
                <w:b/>
                <w:bCs/>
                <w:color w:val="000000"/>
                <w:sz w:val="16"/>
                <w:szCs w:val="16"/>
              </w:rPr>
            </w:pPr>
            <w:r w:rsidRPr="00AE3BF0">
              <w:rPr>
                <w:b/>
                <w:bCs/>
                <w:color w:val="000000"/>
                <w:sz w:val="16"/>
                <w:szCs w:val="16"/>
              </w:rPr>
              <w:t>access-response-list-of-data</w:t>
            </w:r>
          </w:p>
        </w:tc>
        <w:tc>
          <w:tcPr>
            <w:tcW w:w="3639" w:type="dxa"/>
            <w:shd w:val="clear" w:color="auto" w:fill="auto"/>
            <w:hideMark/>
          </w:tcPr>
          <w:p w14:paraId="320AC5D6" w14:textId="77777777" w:rsidR="00DF62AC" w:rsidRPr="00AE3BF0" w:rsidRDefault="00DF62AC" w:rsidP="00DF62AC">
            <w:pPr>
              <w:spacing w:beforeLines="20" w:before="48" w:afterLines="20" w:after="48"/>
              <w:rPr>
                <w:rFonts w:ascii="Courier New" w:hAnsi="Courier New" w:cs="Courier New"/>
                <w:bCs/>
                <w:color w:val="000000"/>
              </w:rPr>
            </w:pPr>
          </w:p>
        </w:tc>
        <w:tc>
          <w:tcPr>
            <w:tcW w:w="1355" w:type="dxa"/>
            <w:shd w:val="clear" w:color="auto" w:fill="auto"/>
            <w:noWrap/>
            <w:hideMark/>
          </w:tcPr>
          <w:p w14:paraId="6254801A"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0</w:t>
            </w:r>
          </w:p>
        </w:tc>
      </w:tr>
      <w:tr w:rsidR="00DF62AC" w:rsidRPr="00D45354" w14:paraId="3E1CFF8D" w14:textId="77777777" w:rsidTr="00DF62AC">
        <w:trPr>
          <w:trHeight w:val="285"/>
          <w:jc w:val="center"/>
        </w:trPr>
        <w:tc>
          <w:tcPr>
            <w:tcW w:w="4798" w:type="dxa"/>
            <w:shd w:val="clear" w:color="auto" w:fill="auto"/>
            <w:noWrap/>
            <w:hideMark/>
          </w:tcPr>
          <w:p w14:paraId="053CCFBA" w14:textId="77777777" w:rsidR="00DF62AC" w:rsidRPr="00AE3BF0" w:rsidRDefault="00DF62AC" w:rsidP="00DF62AC">
            <w:pPr>
              <w:spacing w:beforeLines="20" w:before="48" w:afterLines="20" w:after="48"/>
              <w:ind w:firstLineChars="1200" w:firstLine="1928"/>
              <w:rPr>
                <w:b/>
                <w:bCs/>
                <w:color w:val="000000"/>
                <w:sz w:val="16"/>
                <w:szCs w:val="16"/>
              </w:rPr>
            </w:pPr>
            <w:r w:rsidRPr="00AE3BF0">
              <w:rPr>
                <w:b/>
                <w:bCs/>
                <w:color w:val="000000"/>
                <w:sz w:val="16"/>
                <w:szCs w:val="16"/>
              </w:rPr>
              <w:t>SEQUENCE OF Data</w:t>
            </w:r>
          </w:p>
        </w:tc>
        <w:tc>
          <w:tcPr>
            <w:tcW w:w="3639" w:type="dxa"/>
            <w:shd w:val="clear" w:color="auto" w:fill="auto"/>
            <w:hideMark/>
          </w:tcPr>
          <w:p w14:paraId="08F9CC0B"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04</w:t>
            </w:r>
          </w:p>
        </w:tc>
        <w:tc>
          <w:tcPr>
            <w:tcW w:w="1355" w:type="dxa"/>
            <w:shd w:val="clear" w:color="auto" w:fill="auto"/>
            <w:noWrap/>
            <w:hideMark/>
          </w:tcPr>
          <w:p w14:paraId="721581AF"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1</w:t>
            </w:r>
          </w:p>
        </w:tc>
      </w:tr>
      <w:tr w:rsidR="00DF62AC" w:rsidRPr="00D45354" w14:paraId="6B257C0D" w14:textId="77777777" w:rsidTr="00DF62AC">
        <w:trPr>
          <w:trHeight w:val="285"/>
          <w:jc w:val="center"/>
        </w:trPr>
        <w:tc>
          <w:tcPr>
            <w:tcW w:w="4798" w:type="dxa"/>
            <w:shd w:val="clear" w:color="auto" w:fill="auto"/>
            <w:noWrap/>
            <w:hideMark/>
          </w:tcPr>
          <w:p w14:paraId="79848A21" w14:textId="77777777" w:rsidR="00DF62AC" w:rsidRPr="00AE3BF0" w:rsidRDefault="00DF62AC" w:rsidP="00DF62AC">
            <w:pPr>
              <w:spacing w:beforeLines="20" w:before="48" w:afterLines="20" w:after="48"/>
              <w:ind w:firstLineChars="1400" w:firstLine="2249"/>
              <w:rPr>
                <w:b/>
                <w:bCs/>
                <w:color w:val="000000"/>
                <w:sz w:val="16"/>
                <w:szCs w:val="16"/>
              </w:rPr>
            </w:pPr>
            <w:r w:rsidRPr="00AE3BF0">
              <w:rPr>
                <w:b/>
                <w:bCs/>
                <w:color w:val="000000"/>
                <w:sz w:val="16"/>
                <w:szCs w:val="16"/>
              </w:rPr>
              <w:t>octet-string</w:t>
            </w:r>
          </w:p>
        </w:tc>
        <w:tc>
          <w:tcPr>
            <w:tcW w:w="3639" w:type="dxa"/>
            <w:shd w:val="clear" w:color="auto" w:fill="auto"/>
            <w:hideMark/>
          </w:tcPr>
          <w:p w14:paraId="6CB3FFE2"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09083030303030303031</w:t>
            </w:r>
          </w:p>
        </w:tc>
        <w:tc>
          <w:tcPr>
            <w:tcW w:w="1355" w:type="dxa"/>
            <w:shd w:val="clear" w:color="auto" w:fill="auto"/>
            <w:noWrap/>
            <w:hideMark/>
          </w:tcPr>
          <w:p w14:paraId="506C7085"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10</w:t>
            </w:r>
          </w:p>
        </w:tc>
      </w:tr>
      <w:tr w:rsidR="00DF62AC" w:rsidRPr="00D45354" w14:paraId="3B7C1279" w14:textId="77777777" w:rsidTr="00DF62AC">
        <w:trPr>
          <w:trHeight w:val="285"/>
          <w:jc w:val="center"/>
        </w:trPr>
        <w:tc>
          <w:tcPr>
            <w:tcW w:w="4798" w:type="dxa"/>
            <w:shd w:val="clear" w:color="auto" w:fill="auto"/>
            <w:noWrap/>
            <w:hideMark/>
          </w:tcPr>
          <w:p w14:paraId="1814E17B" w14:textId="77777777" w:rsidR="00DF62AC" w:rsidRPr="00AE3BF0" w:rsidRDefault="00DF62AC" w:rsidP="00DF62AC">
            <w:pPr>
              <w:spacing w:beforeLines="20" w:before="48" w:afterLines="20" w:after="48"/>
              <w:ind w:firstLineChars="1400" w:firstLine="2249"/>
              <w:rPr>
                <w:b/>
                <w:bCs/>
                <w:color w:val="000000"/>
                <w:sz w:val="16"/>
                <w:szCs w:val="16"/>
              </w:rPr>
            </w:pPr>
            <w:r w:rsidRPr="00AE3BF0">
              <w:rPr>
                <w:b/>
                <w:bCs/>
                <w:color w:val="000000"/>
                <w:sz w:val="16"/>
                <w:szCs w:val="16"/>
              </w:rPr>
              <w:t>octet-string</w:t>
            </w:r>
          </w:p>
        </w:tc>
        <w:tc>
          <w:tcPr>
            <w:tcW w:w="3639" w:type="dxa"/>
            <w:shd w:val="clear" w:color="auto" w:fill="auto"/>
            <w:hideMark/>
          </w:tcPr>
          <w:p w14:paraId="741AEEBE"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090C07DC030C07161E0000FF8880</w:t>
            </w:r>
          </w:p>
        </w:tc>
        <w:tc>
          <w:tcPr>
            <w:tcW w:w="1355" w:type="dxa"/>
            <w:shd w:val="clear" w:color="auto" w:fill="auto"/>
            <w:noWrap/>
            <w:hideMark/>
          </w:tcPr>
          <w:p w14:paraId="4845DEAB"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14</w:t>
            </w:r>
          </w:p>
        </w:tc>
      </w:tr>
      <w:tr w:rsidR="00DF62AC" w:rsidRPr="00D45354" w14:paraId="022EF21E" w14:textId="77777777" w:rsidTr="00DF62AC">
        <w:trPr>
          <w:trHeight w:val="285"/>
          <w:jc w:val="center"/>
        </w:trPr>
        <w:tc>
          <w:tcPr>
            <w:tcW w:w="4798" w:type="dxa"/>
            <w:shd w:val="clear" w:color="auto" w:fill="auto"/>
            <w:noWrap/>
            <w:hideMark/>
          </w:tcPr>
          <w:p w14:paraId="21DD8952" w14:textId="77777777" w:rsidR="00DF62AC" w:rsidRPr="00AE3BF0" w:rsidRDefault="00DF62AC" w:rsidP="00DF62AC">
            <w:pPr>
              <w:spacing w:beforeLines="20" w:before="48" w:afterLines="20" w:after="48"/>
              <w:ind w:firstLineChars="1400" w:firstLine="2249"/>
              <w:rPr>
                <w:b/>
                <w:bCs/>
                <w:color w:val="000000"/>
                <w:sz w:val="16"/>
                <w:szCs w:val="16"/>
              </w:rPr>
            </w:pPr>
            <w:r w:rsidRPr="00AE3BF0">
              <w:rPr>
                <w:b/>
                <w:bCs/>
                <w:color w:val="000000"/>
                <w:sz w:val="16"/>
                <w:szCs w:val="16"/>
              </w:rPr>
              <w:t>null-data</w:t>
            </w:r>
          </w:p>
        </w:tc>
        <w:tc>
          <w:tcPr>
            <w:tcW w:w="3639" w:type="dxa"/>
            <w:shd w:val="clear" w:color="auto" w:fill="auto"/>
            <w:hideMark/>
          </w:tcPr>
          <w:p w14:paraId="4AE9CEB4"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00</w:t>
            </w:r>
          </w:p>
        </w:tc>
        <w:tc>
          <w:tcPr>
            <w:tcW w:w="1355" w:type="dxa"/>
            <w:shd w:val="clear" w:color="auto" w:fill="auto"/>
            <w:noWrap/>
            <w:hideMark/>
          </w:tcPr>
          <w:p w14:paraId="06ABA6E9"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1</w:t>
            </w:r>
          </w:p>
        </w:tc>
      </w:tr>
      <w:tr w:rsidR="00DF62AC" w:rsidRPr="00D45354" w14:paraId="5AB952E6" w14:textId="77777777" w:rsidTr="00DF62AC">
        <w:trPr>
          <w:trHeight w:val="285"/>
          <w:jc w:val="center"/>
        </w:trPr>
        <w:tc>
          <w:tcPr>
            <w:tcW w:w="4798" w:type="dxa"/>
            <w:shd w:val="clear" w:color="auto" w:fill="auto"/>
            <w:noWrap/>
            <w:hideMark/>
          </w:tcPr>
          <w:p w14:paraId="5E0B2896" w14:textId="77777777" w:rsidR="00DF62AC" w:rsidRPr="00AE3BF0" w:rsidRDefault="00DF62AC" w:rsidP="00DF62AC">
            <w:pPr>
              <w:spacing w:beforeLines="20" w:before="48" w:afterLines="20" w:after="48"/>
              <w:ind w:firstLineChars="1400" w:firstLine="2249"/>
              <w:rPr>
                <w:b/>
                <w:bCs/>
                <w:color w:val="000000"/>
                <w:sz w:val="16"/>
                <w:szCs w:val="16"/>
              </w:rPr>
            </w:pPr>
            <w:r w:rsidRPr="00AE3BF0">
              <w:rPr>
                <w:b/>
                <w:bCs/>
                <w:color w:val="000000"/>
                <w:sz w:val="16"/>
                <w:szCs w:val="16"/>
              </w:rPr>
              <w:t>null-data</w:t>
            </w:r>
          </w:p>
        </w:tc>
        <w:tc>
          <w:tcPr>
            <w:tcW w:w="3639" w:type="dxa"/>
            <w:shd w:val="clear" w:color="auto" w:fill="auto"/>
            <w:hideMark/>
          </w:tcPr>
          <w:p w14:paraId="6D20EB77"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00</w:t>
            </w:r>
          </w:p>
        </w:tc>
        <w:tc>
          <w:tcPr>
            <w:tcW w:w="1355" w:type="dxa"/>
            <w:shd w:val="clear" w:color="auto" w:fill="auto"/>
            <w:noWrap/>
            <w:hideMark/>
          </w:tcPr>
          <w:p w14:paraId="22F6376F"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1</w:t>
            </w:r>
          </w:p>
        </w:tc>
      </w:tr>
      <w:tr w:rsidR="00DF62AC" w:rsidRPr="00D45354" w14:paraId="32D94F65" w14:textId="77777777" w:rsidTr="00DF62AC">
        <w:trPr>
          <w:trHeight w:val="285"/>
          <w:jc w:val="center"/>
        </w:trPr>
        <w:tc>
          <w:tcPr>
            <w:tcW w:w="4798" w:type="dxa"/>
            <w:shd w:val="clear" w:color="auto" w:fill="auto"/>
            <w:noWrap/>
            <w:hideMark/>
          </w:tcPr>
          <w:p w14:paraId="12AE1687" w14:textId="77777777" w:rsidR="00DF62AC" w:rsidRPr="00AE3BF0" w:rsidRDefault="00DF62AC" w:rsidP="00DF62AC">
            <w:pPr>
              <w:spacing w:beforeLines="20" w:before="48" w:afterLines="20" w:after="48"/>
              <w:ind w:firstLineChars="600" w:firstLine="964"/>
              <w:rPr>
                <w:b/>
                <w:bCs/>
                <w:color w:val="000000"/>
                <w:sz w:val="16"/>
                <w:szCs w:val="16"/>
              </w:rPr>
            </w:pPr>
            <w:r w:rsidRPr="00AE3BF0">
              <w:rPr>
                <w:b/>
                <w:bCs/>
                <w:color w:val="000000"/>
                <w:sz w:val="16"/>
                <w:szCs w:val="16"/>
              </w:rPr>
              <w:t>access-response-specification</w:t>
            </w:r>
          </w:p>
        </w:tc>
        <w:tc>
          <w:tcPr>
            <w:tcW w:w="3639" w:type="dxa"/>
            <w:shd w:val="clear" w:color="auto" w:fill="auto"/>
            <w:hideMark/>
          </w:tcPr>
          <w:p w14:paraId="3BA2EBC5" w14:textId="77777777" w:rsidR="00DF62AC" w:rsidRPr="00AE3BF0" w:rsidRDefault="00DF62AC" w:rsidP="00DF62AC">
            <w:pPr>
              <w:spacing w:beforeLines="20" w:before="48" w:afterLines="20" w:after="48"/>
              <w:rPr>
                <w:rFonts w:ascii="Courier New" w:hAnsi="Courier New" w:cs="Courier New"/>
                <w:bCs/>
                <w:color w:val="000000"/>
              </w:rPr>
            </w:pPr>
          </w:p>
        </w:tc>
        <w:tc>
          <w:tcPr>
            <w:tcW w:w="1355" w:type="dxa"/>
            <w:shd w:val="clear" w:color="auto" w:fill="auto"/>
            <w:noWrap/>
            <w:hideMark/>
          </w:tcPr>
          <w:p w14:paraId="743BBD47"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0</w:t>
            </w:r>
          </w:p>
        </w:tc>
      </w:tr>
      <w:tr w:rsidR="00DF62AC" w:rsidRPr="00D45354" w14:paraId="707DFFE4" w14:textId="77777777" w:rsidTr="00DF62AC">
        <w:trPr>
          <w:trHeight w:val="285"/>
          <w:jc w:val="center"/>
        </w:trPr>
        <w:tc>
          <w:tcPr>
            <w:tcW w:w="4798" w:type="dxa"/>
            <w:shd w:val="clear" w:color="auto" w:fill="auto"/>
            <w:noWrap/>
            <w:hideMark/>
          </w:tcPr>
          <w:p w14:paraId="55C7A03E" w14:textId="77777777" w:rsidR="00DF62AC" w:rsidRPr="00AE3BF0" w:rsidRDefault="00DF62AC" w:rsidP="00DF62AC">
            <w:pPr>
              <w:spacing w:beforeLines="20" w:before="48" w:afterLines="20" w:after="48"/>
              <w:ind w:firstLineChars="800" w:firstLine="1285"/>
              <w:rPr>
                <w:b/>
                <w:bCs/>
                <w:color w:val="000000"/>
                <w:sz w:val="16"/>
                <w:szCs w:val="16"/>
              </w:rPr>
            </w:pPr>
            <w:r w:rsidRPr="00AE3BF0">
              <w:rPr>
                <w:b/>
                <w:bCs/>
                <w:color w:val="000000"/>
                <w:sz w:val="16"/>
                <w:szCs w:val="16"/>
              </w:rPr>
              <w:t>SEQUENCE OF CHOICE</w:t>
            </w:r>
          </w:p>
        </w:tc>
        <w:tc>
          <w:tcPr>
            <w:tcW w:w="3639" w:type="dxa"/>
            <w:shd w:val="clear" w:color="auto" w:fill="auto"/>
            <w:hideMark/>
          </w:tcPr>
          <w:p w14:paraId="665B6075"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04</w:t>
            </w:r>
          </w:p>
        </w:tc>
        <w:tc>
          <w:tcPr>
            <w:tcW w:w="1355" w:type="dxa"/>
            <w:shd w:val="clear" w:color="auto" w:fill="auto"/>
            <w:noWrap/>
            <w:hideMark/>
          </w:tcPr>
          <w:p w14:paraId="5A9064F5"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1</w:t>
            </w:r>
          </w:p>
        </w:tc>
      </w:tr>
      <w:tr w:rsidR="00DF62AC" w:rsidRPr="00D45354" w14:paraId="2C452924" w14:textId="77777777" w:rsidTr="00DF62AC">
        <w:trPr>
          <w:trHeight w:val="285"/>
          <w:jc w:val="center"/>
        </w:trPr>
        <w:tc>
          <w:tcPr>
            <w:tcW w:w="4798" w:type="dxa"/>
            <w:shd w:val="clear" w:color="auto" w:fill="auto"/>
            <w:noWrap/>
            <w:hideMark/>
          </w:tcPr>
          <w:p w14:paraId="2CCEB575" w14:textId="77777777" w:rsidR="00DF62AC" w:rsidRPr="00AE3BF0" w:rsidRDefault="00DF62AC" w:rsidP="00DF62AC">
            <w:pPr>
              <w:spacing w:beforeLines="20" w:before="48" w:afterLines="20" w:after="48"/>
              <w:ind w:firstLineChars="1000" w:firstLine="1606"/>
              <w:rPr>
                <w:b/>
                <w:bCs/>
                <w:color w:val="000000"/>
                <w:sz w:val="16"/>
                <w:szCs w:val="16"/>
              </w:rPr>
            </w:pPr>
            <w:r w:rsidRPr="00AE3BF0">
              <w:rPr>
                <w:b/>
                <w:bCs/>
                <w:color w:val="000000"/>
                <w:sz w:val="16"/>
                <w:szCs w:val="16"/>
              </w:rPr>
              <w:t>access-response-get</w:t>
            </w:r>
          </w:p>
        </w:tc>
        <w:tc>
          <w:tcPr>
            <w:tcW w:w="3639" w:type="dxa"/>
            <w:shd w:val="clear" w:color="auto" w:fill="auto"/>
            <w:hideMark/>
          </w:tcPr>
          <w:p w14:paraId="11140513"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01</w:t>
            </w:r>
          </w:p>
        </w:tc>
        <w:tc>
          <w:tcPr>
            <w:tcW w:w="1355" w:type="dxa"/>
            <w:shd w:val="clear" w:color="auto" w:fill="auto"/>
            <w:noWrap/>
            <w:hideMark/>
          </w:tcPr>
          <w:p w14:paraId="48136CE3"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1</w:t>
            </w:r>
          </w:p>
        </w:tc>
      </w:tr>
      <w:tr w:rsidR="00DF62AC" w:rsidRPr="00D45354" w14:paraId="737D9D4E" w14:textId="77777777" w:rsidTr="00DF62AC">
        <w:trPr>
          <w:trHeight w:val="285"/>
          <w:jc w:val="center"/>
        </w:trPr>
        <w:tc>
          <w:tcPr>
            <w:tcW w:w="4798" w:type="dxa"/>
            <w:shd w:val="clear" w:color="auto" w:fill="auto"/>
            <w:noWrap/>
            <w:hideMark/>
          </w:tcPr>
          <w:p w14:paraId="74481A66" w14:textId="77777777" w:rsidR="00DF62AC" w:rsidRPr="00AE3BF0" w:rsidRDefault="00DF62AC" w:rsidP="00DF62AC">
            <w:pPr>
              <w:spacing w:beforeLines="20" w:before="48" w:afterLines="20" w:after="48"/>
              <w:ind w:firstLineChars="1200" w:firstLine="1928"/>
              <w:rPr>
                <w:b/>
                <w:bCs/>
                <w:color w:val="000000"/>
                <w:sz w:val="16"/>
                <w:szCs w:val="16"/>
              </w:rPr>
            </w:pPr>
            <w:r w:rsidRPr="00AE3BF0">
              <w:rPr>
                <w:b/>
                <w:bCs/>
                <w:color w:val="000000"/>
                <w:sz w:val="16"/>
                <w:szCs w:val="16"/>
              </w:rPr>
              <w:t>result</w:t>
            </w:r>
          </w:p>
        </w:tc>
        <w:tc>
          <w:tcPr>
            <w:tcW w:w="3639" w:type="dxa"/>
            <w:shd w:val="clear" w:color="auto" w:fill="auto"/>
            <w:hideMark/>
          </w:tcPr>
          <w:p w14:paraId="0D29B079"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00</w:t>
            </w:r>
          </w:p>
        </w:tc>
        <w:tc>
          <w:tcPr>
            <w:tcW w:w="1355" w:type="dxa"/>
            <w:shd w:val="clear" w:color="auto" w:fill="auto"/>
            <w:noWrap/>
            <w:hideMark/>
          </w:tcPr>
          <w:p w14:paraId="1363B759"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1</w:t>
            </w:r>
          </w:p>
        </w:tc>
      </w:tr>
      <w:tr w:rsidR="00DF62AC" w:rsidRPr="00D45354" w14:paraId="3956883F" w14:textId="77777777" w:rsidTr="00DF62AC">
        <w:trPr>
          <w:trHeight w:val="285"/>
          <w:jc w:val="center"/>
        </w:trPr>
        <w:tc>
          <w:tcPr>
            <w:tcW w:w="4798" w:type="dxa"/>
            <w:shd w:val="clear" w:color="auto" w:fill="auto"/>
            <w:noWrap/>
            <w:hideMark/>
          </w:tcPr>
          <w:p w14:paraId="3508C095" w14:textId="77777777" w:rsidR="00DF62AC" w:rsidRPr="00AE3BF0" w:rsidRDefault="00DF62AC" w:rsidP="00DF62AC">
            <w:pPr>
              <w:spacing w:beforeLines="20" w:before="48" w:afterLines="20" w:after="48"/>
              <w:ind w:firstLineChars="1000" w:firstLine="1606"/>
              <w:rPr>
                <w:b/>
                <w:bCs/>
                <w:color w:val="000000"/>
                <w:sz w:val="16"/>
                <w:szCs w:val="16"/>
              </w:rPr>
            </w:pPr>
            <w:r w:rsidRPr="00AE3BF0">
              <w:rPr>
                <w:b/>
                <w:bCs/>
                <w:color w:val="000000"/>
                <w:sz w:val="16"/>
                <w:szCs w:val="16"/>
              </w:rPr>
              <w:t>access-response-get</w:t>
            </w:r>
          </w:p>
        </w:tc>
        <w:tc>
          <w:tcPr>
            <w:tcW w:w="3639" w:type="dxa"/>
            <w:shd w:val="clear" w:color="auto" w:fill="auto"/>
            <w:hideMark/>
          </w:tcPr>
          <w:p w14:paraId="2BD0E8B9"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01</w:t>
            </w:r>
          </w:p>
        </w:tc>
        <w:tc>
          <w:tcPr>
            <w:tcW w:w="1355" w:type="dxa"/>
            <w:shd w:val="clear" w:color="auto" w:fill="auto"/>
            <w:noWrap/>
            <w:hideMark/>
          </w:tcPr>
          <w:p w14:paraId="087CDDD2"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1</w:t>
            </w:r>
          </w:p>
        </w:tc>
      </w:tr>
      <w:tr w:rsidR="00DF62AC" w:rsidRPr="00D45354" w14:paraId="4EBF3AA7" w14:textId="77777777" w:rsidTr="00DF62AC">
        <w:trPr>
          <w:trHeight w:val="285"/>
          <w:jc w:val="center"/>
        </w:trPr>
        <w:tc>
          <w:tcPr>
            <w:tcW w:w="4798" w:type="dxa"/>
            <w:shd w:val="clear" w:color="auto" w:fill="auto"/>
            <w:noWrap/>
            <w:hideMark/>
          </w:tcPr>
          <w:p w14:paraId="47B5B340" w14:textId="77777777" w:rsidR="00DF62AC" w:rsidRPr="00AE3BF0" w:rsidRDefault="00DF62AC" w:rsidP="00DF62AC">
            <w:pPr>
              <w:spacing w:beforeLines="20" w:before="48" w:afterLines="20" w:after="48"/>
              <w:ind w:firstLineChars="1200" w:firstLine="1928"/>
              <w:rPr>
                <w:b/>
                <w:bCs/>
                <w:color w:val="000000"/>
                <w:sz w:val="16"/>
                <w:szCs w:val="16"/>
              </w:rPr>
            </w:pPr>
            <w:r w:rsidRPr="00AE3BF0">
              <w:rPr>
                <w:b/>
                <w:bCs/>
                <w:color w:val="000000"/>
                <w:sz w:val="16"/>
                <w:szCs w:val="16"/>
              </w:rPr>
              <w:t>result</w:t>
            </w:r>
          </w:p>
        </w:tc>
        <w:tc>
          <w:tcPr>
            <w:tcW w:w="3639" w:type="dxa"/>
            <w:shd w:val="clear" w:color="auto" w:fill="auto"/>
            <w:hideMark/>
          </w:tcPr>
          <w:p w14:paraId="20AA7A57"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00</w:t>
            </w:r>
          </w:p>
        </w:tc>
        <w:tc>
          <w:tcPr>
            <w:tcW w:w="1355" w:type="dxa"/>
            <w:shd w:val="clear" w:color="auto" w:fill="auto"/>
            <w:noWrap/>
            <w:hideMark/>
          </w:tcPr>
          <w:p w14:paraId="47241826"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1</w:t>
            </w:r>
          </w:p>
        </w:tc>
      </w:tr>
      <w:tr w:rsidR="00DF62AC" w:rsidRPr="00D45354" w14:paraId="026CF721" w14:textId="77777777" w:rsidTr="00DF62AC">
        <w:trPr>
          <w:trHeight w:val="285"/>
          <w:jc w:val="center"/>
        </w:trPr>
        <w:tc>
          <w:tcPr>
            <w:tcW w:w="4798" w:type="dxa"/>
            <w:shd w:val="clear" w:color="auto" w:fill="auto"/>
            <w:noWrap/>
            <w:hideMark/>
          </w:tcPr>
          <w:p w14:paraId="1939F223" w14:textId="77777777" w:rsidR="00DF62AC" w:rsidRPr="00AE3BF0" w:rsidRDefault="00DF62AC" w:rsidP="00DF62AC">
            <w:pPr>
              <w:spacing w:beforeLines="20" w:before="48" w:afterLines="20" w:after="48"/>
              <w:ind w:firstLineChars="1000" w:firstLine="1606"/>
              <w:rPr>
                <w:b/>
                <w:bCs/>
                <w:color w:val="000000"/>
                <w:sz w:val="16"/>
                <w:szCs w:val="16"/>
              </w:rPr>
            </w:pPr>
            <w:r w:rsidRPr="00AE3BF0">
              <w:rPr>
                <w:b/>
                <w:bCs/>
                <w:color w:val="000000"/>
                <w:sz w:val="16"/>
                <w:szCs w:val="16"/>
              </w:rPr>
              <w:t>access-response-set</w:t>
            </w:r>
          </w:p>
        </w:tc>
        <w:tc>
          <w:tcPr>
            <w:tcW w:w="3639" w:type="dxa"/>
            <w:shd w:val="clear" w:color="auto" w:fill="auto"/>
            <w:hideMark/>
          </w:tcPr>
          <w:p w14:paraId="5F0AD78B"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02</w:t>
            </w:r>
          </w:p>
        </w:tc>
        <w:tc>
          <w:tcPr>
            <w:tcW w:w="1355" w:type="dxa"/>
            <w:shd w:val="clear" w:color="auto" w:fill="auto"/>
            <w:noWrap/>
            <w:hideMark/>
          </w:tcPr>
          <w:p w14:paraId="3DFBDD7E"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1</w:t>
            </w:r>
          </w:p>
        </w:tc>
      </w:tr>
      <w:tr w:rsidR="00DF62AC" w:rsidRPr="00D45354" w14:paraId="6CAB47C0" w14:textId="77777777" w:rsidTr="00DF62AC">
        <w:trPr>
          <w:trHeight w:val="285"/>
          <w:jc w:val="center"/>
        </w:trPr>
        <w:tc>
          <w:tcPr>
            <w:tcW w:w="4798" w:type="dxa"/>
            <w:shd w:val="clear" w:color="auto" w:fill="auto"/>
            <w:noWrap/>
            <w:hideMark/>
          </w:tcPr>
          <w:p w14:paraId="295163FD" w14:textId="77777777" w:rsidR="00DF62AC" w:rsidRPr="00AE3BF0" w:rsidRDefault="00DF62AC" w:rsidP="00DF62AC">
            <w:pPr>
              <w:spacing w:beforeLines="20" w:before="48" w:afterLines="20" w:after="48"/>
              <w:ind w:firstLineChars="1200" w:firstLine="1928"/>
              <w:rPr>
                <w:b/>
                <w:bCs/>
                <w:color w:val="000000"/>
                <w:sz w:val="16"/>
                <w:szCs w:val="16"/>
              </w:rPr>
            </w:pPr>
            <w:r w:rsidRPr="00AE3BF0">
              <w:rPr>
                <w:b/>
                <w:bCs/>
                <w:color w:val="000000"/>
                <w:sz w:val="16"/>
                <w:szCs w:val="16"/>
              </w:rPr>
              <w:t>result</w:t>
            </w:r>
          </w:p>
        </w:tc>
        <w:tc>
          <w:tcPr>
            <w:tcW w:w="3639" w:type="dxa"/>
            <w:shd w:val="clear" w:color="auto" w:fill="auto"/>
            <w:hideMark/>
          </w:tcPr>
          <w:p w14:paraId="3275A0D4"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00</w:t>
            </w:r>
          </w:p>
        </w:tc>
        <w:tc>
          <w:tcPr>
            <w:tcW w:w="1355" w:type="dxa"/>
            <w:shd w:val="clear" w:color="auto" w:fill="auto"/>
            <w:noWrap/>
            <w:hideMark/>
          </w:tcPr>
          <w:p w14:paraId="65A7AD2B"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1</w:t>
            </w:r>
          </w:p>
        </w:tc>
      </w:tr>
      <w:tr w:rsidR="00DF62AC" w:rsidRPr="00D45354" w14:paraId="2DAB4CBA" w14:textId="77777777" w:rsidTr="00DF62AC">
        <w:trPr>
          <w:trHeight w:val="285"/>
          <w:jc w:val="center"/>
        </w:trPr>
        <w:tc>
          <w:tcPr>
            <w:tcW w:w="4798" w:type="dxa"/>
            <w:shd w:val="clear" w:color="auto" w:fill="auto"/>
            <w:noWrap/>
            <w:hideMark/>
          </w:tcPr>
          <w:p w14:paraId="01EC77A1" w14:textId="77777777" w:rsidR="00DF62AC" w:rsidRPr="00AE3BF0" w:rsidRDefault="00DF62AC" w:rsidP="00DF62AC">
            <w:pPr>
              <w:spacing w:beforeLines="20" w:before="48" w:afterLines="20" w:after="48"/>
              <w:ind w:firstLineChars="1000" w:firstLine="1606"/>
              <w:rPr>
                <w:b/>
                <w:bCs/>
                <w:color w:val="000000"/>
                <w:sz w:val="16"/>
                <w:szCs w:val="16"/>
              </w:rPr>
            </w:pPr>
            <w:r w:rsidRPr="00AE3BF0">
              <w:rPr>
                <w:b/>
                <w:bCs/>
                <w:color w:val="000000"/>
                <w:sz w:val="16"/>
                <w:szCs w:val="16"/>
              </w:rPr>
              <w:t>access-response-set</w:t>
            </w:r>
          </w:p>
        </w:tc>
        <w:tc>
          <w:tcPr>
            <w:tcW w:w="3639" w:type="dxa"/>
            <w:shd w:val="clear" w:color="auto" w:fill="auto"/>
            <w:hideMark/>
          </w:tcPr>
          <w:p w14:paraId="67B61E19"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02</w:t>
            </w:r>
          </w:p>
        </w:tc>
        <w:tc>
          <w:tcPr>
            <w:tcW w:w="1355" w:type="dxa"/>
            <w:shd w:val="clear" w:color="auto" w:fill="auto"/>
            <w:noWrap/>
            <w:hideMark/>
          </w:tcPr>
          <w:p w14:paraId="50AD9148"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1</w:t>
            </w:r>
          </w:p>
        </w:tc>
      </w:tr>
      <w:tr w:rsidR="00DF62AC" w:rsidRPr="00D45354" w14:paraId="645813D9" w14:textId="77777777" w:rsidTr="00DF62AC">
        <w:trPr>
          <w:trHeight w:val="285"/>
          <w:jc w:val="center"/>
        </w:trPr>
        <w:tc>
          <w:tcPr>
            <w:tcW w:w="4798" w:type="dxa"/>
            <w:shd w:val="clear" w:color="auto" w:fill="auto"/>
            <w:noWrap/>
            <w:hideMark/>
          </w:tcPr>
          <w:p w14:paraId="1FAB3FAF" w14:textId="77777777" w:rsidR="00DF62AC" w:rsidRPr="00AE3BF0" w:rsidRDefault="00DF62AC" w:rsidP="00DF62AC">
            <w:pPr>
              <w:spacing w:beforeLines="20" w:before="48" w:afterLines="20" w:after="48"/>
              <w:ind w:firstLineChars="1200" w:firstLine="1928"/>
              <w:rPr>
                <w:b/>
                <w:bCs/>
                <w:color w:val="000000"/>
                <w:sz w:val="16"/>
                <w:szCs w:val="16"/>
              </w:rPr>
            </w:pPr>
            <w:r w:rsidRPr="00AE3BF0">
              <w:rPr>
                <w:b/>
                <w:bCs/>
                <w:color w:val="000000"/>
                <w:sz w:val="16"/>
                <w:szCs w:val="16"/>
              </w:rPr>
              <w:t>result</w:t>
            </w:r>
          </w:p>
        </w:tc>
        <w:tc>
          <w:tcPr>
            <w:tcW w:w="3639" w:type="dxa"/>
            <w:shd w:val="clear" w:color="auto" w:fill="auto"/>
            <w:hideMark/>
          </w:tcPr>
          <w:p w14:paraId="07B6D453"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00</w:t>
            </w:r>
          </w:p>
        </w:tc>
        <w:tc>
          <w:tcPr>
            <w:tcW w:w="1355" w:type="dxa"/>
            <w:shd w:val="clear" w:color="auto" w:fill="auto"/>
            <w:noWrap/>
            <w:hideMark/>
          </w:tcPr>
          <w:p w14:paraId="0BFC2D07"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1</w:t>
            </w:r>
          </w:p>
        </w:tc>
      </w:tr>
      <w:tr w:rsidR="00DF62AC" w:rsidRPr="00D45354" w14:paraId="5017B252" w14:textId="77777777" w:rsidTr="00DF62AC">
        <w:trPr>
          <w:trHeight w:val="690"/>
          <w:jc w:val="center"/>
        </w:trPr>
        <w:tc>
          <w:tcPr>
            <w:tcW w:w="4798" w:type="dxa"/>
            <w:shd w:val="clear" w:color="auto" w:fill="D9D9D9"/>
            <w:noWrap/>
            <w:hideMark/>
          </w:tcPr>
          <w:p w14:paraId="21FE4F6A" w14:textId="77777777" w:rsidR="00DF62AC" w:rsidRPr="00AE3BF0" w:rsidRDefault="00DF62AC" w:rsidP="00DF62AC">
            <w:pPr>
              <w:spacing w:beforeLines="20" w:before="48" w:afterLines="20" w:after="48"/>
              <w:rPr>
                <w:b/>
                <w:bCs/>
                <w:color w:val="000000"/>
                <w:sz w:val="16"/>
                <w:szCs w:val="16"/>
              </w:rPr>
            </w:pPr>
            <w:r w:rsidRPr="00AE3BF0">
              <w:rPr>
                <w:b/>
                <w:bCs/>
                <w:color w:val="000000"/>
                <w:sz w:val="16"/>
                <w:szCs w:val="16"/>
              </w:rPr>
              <w:t>Complete Access-Response APDU (encoded)</w:t>
            </w:r>
          </w:p>
        </w:tc>
        <w:tc>
          <w:tcPr>
            <w:tcW w:w="3639" w:type="dxa"/>
            <w:shd w:val="clear" w:color="auto" w:fill="D9D9D9"/>
            <w:hideMark/>
          </w:tcPr>
          <w:p w14:paraId="34395858" w14:textId="77777777" w:rsidR="00DF62AC" w:rsidRPr="00AE3BF0" w:rsidRDefault="00DF62AC" w:rsidP="00DF62AC">
            <w:pPr>
              <w:spacing w:beforeLines="20" w:before="48" w:afterLines="20" w:after="48"/>
              <w:rPr>
                <w:rFonts w:ascii="Courier New" w:hAnsi="Courier New" w:cs="Courier New"/>
                <w:color w:val="000000"/>
                <w:sz w:val="16"/>
                <w:szCs w:val="16"/>
              </w:rPr>
            </w:pPr>
            <w:r w:rsidRPr="00AE3BF0">
              <w:rPr>
                <w:rFonts w:ascii="Courier New" w:hAnsi="Courier New" w:cs="Courier New"/>
                <w:color w:val="000000"/>
                <w:sz w:val="16"/>
                <w:szCs w:val="16"/>
              </w:rPr>
              <w:t>DA4000000000000409083030303030303031090C07DC030C07161E0000FF88800000040100010002000200</w:t>
            </w:r>
          </w:p>
        </w:tc>
        <w:tc>
          <w:tcPr>
            <w:tcW w:w="1355" w:type="dxa"/>
            <w:shd w:val="clear" w:color="auto" w:fill="D9D9D9"/>
            <w:noWrap/>
            <w:hideMark/>
          </w:tcPr>
          <w:p w14:paraId="16FF02B6" w14:textId="77777777" w:rsidR="00DF62AC" w:rsidRPr="00AE3BF0" w:rsidRDefault="00DF62AC" w:rsidP="00DF62AC">
            <w:pPr>
              <w:spacing w:beforeLines="20" w:before="48" w:afterLines="20" w:after="48"/>
              <w:jc w:val="center"/>
              <w:rPr>
                <w:rFonts w:ascii="Courier New" w:hAnsi="Courier New" w:cs="Courier New"/>
                <w:color w:val="000000"/>
                <w:sz w:val="16"/>
                <w:szCs w:val="16"/>
              </w:rPr>
            </w:pPr>
            <w:r w:rsidRPr="00AE3BF0">
              <w:rPr>
                <w:rFonts w:ascii="Courier New" w:hAnsi="Courier New" w:cs="Courier New"/>
                <w:color w:val="000000"/>
                <w:sz w:val="16"/>
                <w:szCs w:val="16"/>
              </w:rPr>
              <w:t>43</w:t>
            </w:r>
          </w:p>
        </w:tc>
      </w:tr>
    </w:tbl>
    <w:p w14:paraId="3820C217" w14:textId="77777777" w:rsidR="002F7A07" w:rsidRDefault="002F7A07" w:rsidP="002F7A07">
      <w:pPr>
        <w:pStyle w:val="NOTE"/>
      </w:pPr>
    </w:p>
    <w:p w14:paraId="5BC2BF13" w14:textId="77777777" w:rsidR="00091D62" w:rsidRPr="000B7899" w:rsidRDefault="00091D62" w:rsidP="00F82099">
      <w:pPr>
        <w:pStyle w:val="ANNEX-heading1"/>
      </w:pPr>
      <w:bookmarkStart w:id="7127" w:name="_Toc97127332"/>
      <w:r w:rsidRPr="000B7899">
        <w:lastRenderedPageBreak/>
        <w:t>Compact array encoding example</w:t>
      </w:r>
      <w:bookmarkEnd w:id="7125"/>
      <w:bookmarkEnd w:id="7126"/>
      <w:bookmarkEnd w:id="7127"/>
    </w:p>
    <w:p w14:paraId="59292A1F" w14:textId="77777777" w:rsidR="00091D62" w:rsidRPr="000B7899" w:rsidRDefault="00091D62" w:rsidP="001767F8">
      <w:pPr>
        <w:pStyle w:val="ANNEX-heading2"/>
      </w:pPr>
      <w:bookmarkStart w:id="7128" w:name="_Toc392501559"/>
      <w:bookmarkStart w:id="7129" w:name="_Toc437856638"/>
      <w:bookmarkStart w:id="7130" w:name="_Toc97127333"/>
      <w:r w:rsidRPr="000B7899">
        <w:t>General</w:t>
      </w:r>
      <w:bookmarkEnd w:id="7128"/>
      <w:bookmarkEnd w:id="7129"/>
      <w:bookmarkEnd w:id="7130"/>
    </w:p>
    <w:p w14:paraId="1B41C885" w14:textId="77777777" w:rsidR="00091D62" w:rsidRPr="000B7899" w:rsidRDefault="00091D62" w:rsidP="002F7A07">
      <w:pPr>
        <w:pStyle w:val="PARAGRAPH"/>
      </w:pPr>
      <w:r w:rsidRPr="000B7899">
        <w:t>Any series of data of the same type can be encoded as array or compact-array.</w:t>
      </w:r>
    </w:p>
    <w:p w14:paraId="45B66750" w14:textId="2C4223C9" w:rsidR="00091D62" w:rsidRPr="000B7899" w:rsidRDefault="00091D62" w:rsidP="002F7A07">
      <w:pPr>
        <w:pStyle w:val="PARAGRAPH"/>
      </w:pPr>
      <w:r w:rsidRPr="000B7899">
        <w:t xml:space="preserve">The compact-array data type is present from the beginning in the </w:t>
      </w:r>
      <w:del w:id="7131" w:author="John Cowburn" w:date="2021-04-16T14:02:00Z">
        <w:r w:rsidRPr="000B7899" w:rsidDel="00635BE8">
          <w:delText>DLMS</w:delText>
        </w:r>
      </w:del>
      <w:ins w:id="7132" w:author="John Cowburn" w:date="2021-04-16T14:02:00Z">
        <w:r w:rsidR="00635BE8">
          <w:t>DLMS®</w:t>
        </w:r>
      </w:ins>
      <w:r w:rsidRPr="000B7899">
        <w:t>/COSEM specification, but so far its interpretation was not unambiguous, therefore it has not been used.</w:t>
      </w:r>
    </w:p>
    <w:p w14:paraId="01A64F78" w14:textId="77777777" w:rsidR="00091D62" w:rsidRPr="000B7899" w:rsidRDefault="00091D62" w:rsidP="002F7A07">
      <w:pPr>
        <w:pStyle w:val="PARAGRAPH"/>
      </w:pPr>
      <w:r w:rsidRPr="000B7899">
        <w:t>The objective of this subclause</w:t>
      </w:r>
      <w:r w:rsidR="003B1472" w:rsidRPr="000B7899">
        <w:t xml:space="preserve"> is</w:t>
      </w:r>
      <w:r w:rsidRPr="000B7899">
        <w:t xml:space="preserve"> to facilitate the use of compact-array encoding.</w:t>
      </w:r>
    </w:p>
    <w:p w14:paraId="6443552E" w14:textId="77777777" w:rsidR="00091D62" w:rsidRPr="000B7899" w:rsidRDefault="00091D62" w:rsidP="001767F8">
      <w:pPr>
        <w:pStyle w:val="ANNEX-heading2"/>
      </w:pPr>
      <w:bookmarkStart w:id="7133" w:name="_Toc392501560"/>
      <w:bookmarkStart w:id="7134" w:name="_Toc384965646"/>
      <w:bookmarkStart w:id="7135" w:name="_Toc437856639"/>
      <w:bookmarkStart w:id="7136" w:name="_Toc97127334"/>
      <w:r w:rsidRPr="000B7899">
        <w:t>The specification of compact-array</w:t>
      </w:r>
      <w:bookmarkEnd w:id="7133"/>
      <w:bookmarkEnd w:id="7134"/>
      <w:bookmarkEnd w:id="7135"/>
      <w:bookmarkEnd w:id="7136"/>
    </w:p>
    <w:p w14:paraId="0627B476" w14:textId="77777777" w:rsidR="00091D62" w:rsidRDefault="00091D62" w:rsidP="002F7A07">
      <w:pPr>
        <w:pStyle w:val="PARAGRAPH"/>
      </w:pPr>
      <w:r w:rsidRPr="000B7899">
        <w:t xml:space="preserve">Subclause </w:t>
      </w:r>
      <w:r w:rsidRPr="000B7899">
        <w:fldChar w:fldCharType="begin" w:fldLock="1"/>
      </w:r>
      <w:r w:rsidRPr="000B7899">
        <w:instrText xml:space="preserve"> REF _Ref174512225 \r \h </w:instrText>
      </w:r>
      <w:r w:rsidR="000B7899">
        <w:instrText xml:space="preserve"> \* MERGEFORMAT </w:instrText>
      </w:r>
      <w:r w:rsidRPr="000B7899">
        <w:fldChar w:fldCharType="separate"/>
      </w:r>
      <w:r w:rsidR="00811F07" w:rsidRPr="000B7899">
        <w:t>7.3.13</w:t>
      </w:r>
      <w:r w:rsidRPr="000B7899">
        <w:fldChar w:fldCharType="end"/>
      </w:r>
      <w:r w:rsidRPr="000B7899">
        <w:t xml:space="preserve"> specifies the following:</w:t>
      </w:r>
    </w:p>
    <w:p w14:paraId="3C42BD47" w14:textId="77777777" w:rsidR="00091D62" w:rsidRDefault="00091D62" w:rsidP="009A2DF6">
      <w:pPr>
        <w:pStyle w:val="MacroText"/>
      </w:pPr>
      <w:r>
        <w:t>Data</w:t>
      </w:r>
      <w:r w:rsidR="00077BDE">
        <w:t>:</w:t>
      </w:r>
      <w:r>
        <w:t xml:space="preserve">:= </w:t>
      </w:r>
      <w:r>
        <w:rPr>
          <w:b/>
          <w:bCs/>
        </w:rPr>
        <w:t>CHOICE</w:t>
      </w:r>
      <w:r>
        <w:t xml:space="preserve">                             </w:t>
      </w:r>
    </w:p>
    <w:p w14:paraId="67641F49" w14:textId="77777777" w:rsidR="00091D62" w:rsidRDefault="00091D62" w:rsidP="009A2DF6">
      <w:pPr>
        <w:pStyle w:val="MacroText"/>
      </w:pPr>
      <w:r>
        <w:t>{</w:t>
      </w:r>
    </w:p>
    <w:p w14:paraId="07113333" w14:textId="3A37F666" w:rsidR="00091D62" w:rsidRDefault="00091D62" w:rsidP="009A2DF6">
      <w:pPr>
        <w:pStyle w:val="MacroText"/>
      </w:pPr>
      <w:r>
        <w:t xml:space="preserve">    null-data                          [0]   </w:t>
      </w:r>
      <w:r>
        <w:rPr>
          <w:b/>
          <w:bCs/>
        </w:rPr>
        <w:t>IMPLICIT</w:t>
      </w:r>
      <w:r>
        <w:t xml:space="preserve">   </w:t>
      </w:r>
      <w:r>
        <w:rPr>
          <w:b/>
          <w:bCs/>
        </w:rPr>
        <w:t>NULL</w:t>
      </w:r>
      <w:r>
        <w:t>,</w:t>
      </w:r>
    </w:p>
    <w:p w14:paraId="39E5F2C9" w14:textId="106E7C0D" w:rsidR="00091D62" w:rsidRDefault="00091D62" w:rsidP="009A2DF6">
      <w:pPr>
        <w:pStyle w:val="MacroText"/>
      </w:pPr>
      <w:r>
        <w:t xml:space="preserve">    array                              [1]   </w:t>
      </w:r>
      <w:r>
        <w:rPr>
          <w:b/>
          <w:bCs/>
        </w:rPr>
        <w:t>IMPLICIT</w:t>
      </w:r>
      <w:r>
        <w:t xml:space="preserve">   </w:t>
      </w:r>
      <w:r>
        <w:rPr>
          <w:b/>
          <w:bCs/>
        </w:rPr>
        <w:t>SEQUENCE</w:t>
      </w:r>
      <w:r>
        <w:t xml:space="preserve"> </w:t>
      </w:r>
      <w:r>
        <w:rPr>
          <w:b/>
          <w:bCs/>
        </w:rPr>
        <w:t>OF</w:t>
      </w:r>
      <w:r>
        <w:t xml:space="preserve"> Data,</w:t>
      </w:r>
    </w:p>
    <w:p w14:paraId="459FD8E5" w14:textId="4E1C6308" w:rsidR="00091D62" w:rsidRDefault="00091D62" w:rsidP="009A2DF6">
      <w:pPr>
        <w:pStyle w:val="MacroText"/>
      </w:pPr>
      <w:r>
        <w:t xml:space="preserve">    structure                          [2]   </w:t>
      </w:r>
      <w:r>
        <w:rPr>
          <w:b/>
          <w:bCs/>
        </w:rPr>
        <w:t>IMPLICIT</w:t>
      </w:r>
      <w:r>
        <w:t xml:space="preserve">   </w:t>
      </w:r>
      <w:r>
        <w:rPr>
          <w:b/>
          <w:bCs/>
        </w:rPr>
        <w:t>SEQUENCE</w:t>
      </w:r>
      <w:r>
        <w:t xml:space="preserve"> </w:t>
      </w:r>
      <w:r>
        <w:rPr>
          <w:b/>
          <w:bCs/>
        </w:rPr>
        <w:t>OF</w:t>
      </w:r>
      <w:r>
        <w:t xml:space="preserve"> Data,</w:t>
      </w:r>
    </w:p>
    <w:p w14:paraId="205094CC" w14:textId="57C16C76" w:rsidR="00091D62" w:rsidRDefault="00091D62" w:rsidP="009A2DF6">
      <w:pPr>
        <w:pStyle w:val="MacroText"/>
      </w:pPr>
      <w:r>
        <w:t xml:space="preserve">    boolean                            [3]   </w:t>
      </w:r>
      <w:r>
        <w:rPr>
          <w:b/>
          <w:bCs/>
        </w:rPr>
        <w:t>IMPLICIT</w:t>
      </w:r>
      <w:r>
        <w:t xml:space="preserve">   </w:t>
      </w:r>
      <w:r>
        <w:rPr>
          <w:b/>
          <w:bCs/>
        </w:rPr>
        <w:t>BOOLEAN</w:t>
      </w:r>
      <w:r>
        <w:t>,</w:t>
      </w:r>
    </w:p>
    <w:p w14:paraId="4E691426" w14:textId="2146D71F" w:rsidR="00091D62" w:rsidRDefault="00091D62" w:rsidP="009A2DF6">
      <w:pPr>
        <w:pStyle w:val="MacroText"/>
      </w:pPr>
      <w:r>
        <w:t xml:space="preserve">    bit-string                         [4]   </w:t>
      </w:r>
      <w:r>
        <w:rPr>
          <w:b/>
          <w:bCs/>
        </w:rPr>
        <w:t>IMPLICIT</w:t>
      </w:r>
      <w:r>
        <w:t xml:space="preserve">   </w:t>
      </w:r>
      <w:r>
        <w:rPr>
          <w:b/>
          <w:bCs/>
        </w:rPr>
        <w:t>BIT</w:t>
      </w:r>
      <w:r>
        <w:t xml:space="preserve"> </w:t>
      </w:r>
      <w:r>
        <w:rPr>
          <w:b/>
          <w:bCs/>
        </w:rPr>
        <w:t>STRING</w:t>
      </w:r>
      <w:r>
        <w:t>,</w:t>
      </w:r>
    </w:p>
    <w:p w14:paraId="3036DEEE" w14:textId="1E04DB7C" w:rsidR="00091D62" w:rsidRDefault="00091D62" w:rsidP="009A2DF6">
      <w:pPr>
        <w:pStyle w:val="MacroText"/>
      </w:pPr>
      <w:r>
        <w:t xml:space="preserve">    double-long                        [5]   </w:t>
      </w:r>
      <w:r>
        <w:rPr>
          <w:b/>
          <w:bCs/>
        </w:rPr>
        <w:t>IMPLICIT</w:t>
      </w:r>
      <w:r>
        <w:t xml:space="preserve">   Integer32,</w:t>
      </w:r>
    </w:p>
    <w:p w14:paraId="4413243B" w14:textId="2E2786D5" w:rsidR="00091D62" w:rsidRDefault="00091D62" w:rsidP="009A2DF6">
      <w:pPr>
        <w:pStyle w:val="MacroText"/>
      </w:pPr>
      <w:r>
        <w:t xml:space="preserve">    double-long-unsigned               [6]   </w:t>
      </w:r>
      <w:r>
        <w:rPr>
          <w:b/>
          <w:bCs/>
        </w:rPr>
        <w:t>IMPLICIT</w:t>
      </w:r>
      <w:r>
        <w:t xml:space="preserve">   Unsigned32,</w:t>
      </w:r>
    </w:p>
    <w:p w14:paraId="2D61C81F" w14:textId="576BDD74" w:rsidR="00091D62" w:rsidRDefault="00091D62" w:rsidP="009A2DF6">
      <w:pPr>
        <w:pStyle w:val="MacroText"/>
      </w:pPr>
      <w:r>
        <w:t xml:space="preserve">    floating-point                     [7]   </w:t>
      </w:r>
      <w:r>
        <w:rPr>
          <w:b/>
          <w:bCs/>
        </w:rPr>
        <w:t>IMPLICIT</w:t>
      </w:r>
      <w:r>
        <w:t xml:space="preserve">   </w:t>
      </w:r>
      <w:r>
        <w:rPr>
          <w:b/>
          <w:bCs/>
        </w:rPr>
        <w:t>OCTET STRING</w:t>
      </w:r>
      <w:r>
        <w:t>(SIZE(4)) ,</w:t>
      </w:r>
    </w:p>
    <w:p w14:paraId="1B471B31" w14:textId="0706C93E" w:rsidR="00091D62" w:rsidRDefault="00091D62" w:rsidP="009A2DF6">
      <w:pPr>
        <w:pStyle w:val="MacroText"/>
      </w:pPr>
      <w:r>
        <w:t xml:space="preserve">    octet-string                       [9]   </w:t>
      </w:r>
      <w:r>
        <w:rPr>
          <w:b/>
          <w:bCs/>
        </w:rPr>
        <w:t>IMPLICIT</w:t>
      </w:r>
      <w:r>
        <w:t xml:space="preserve">   </w:t>
      </w:r>
      <w:r>
        <w:rPr>
          <w:b/>
          <w:bCs/>
        </w:rPr>
        <w:t>OCTET STRING</w:t>
      </w:r>
      <w:r>
        <w:t>,</w:t>
      </w:r>
    </w:p>
    <w:p w14:paraId="11EAD6AF" w14:textId="0C52EA94" w:rsidR="00091D62" w:rsidRDefault="00091D62" w:rsidP="009A2DF6">
      <w:pPr>
        <w:pStyle w:val="MacroText"/>
      </w:pPr>
      <w:r>
        <w:t xml:space="preserve">    visible-string                     [10]  </w:t>
      </w:r>
      <w:r>
        <w:rPr>
          <w:b/>
          <w:bCs/>
        </w:rPr>
        <w:t>IMPLICIT</w:t>
      </w:r>
      <w:r>
        <w:t xml:space="preserve">   </w:t>
      </w:r>
      <w:r>
        <w:rPr>
          <w:b/>
          <w:bCs/>
        </w:rPr>
        <w:t>VisibleString</w:t>
      </w:r>
      <w:r>
        <w:t>,</w:t>
      </w:r>
    </w:p>
    <w:p w14:paraId="793AADAB" w14:textId="3A7A5127" w:rsidR="00091D62" w:rsidRDefault="00091D62" w:rsidP="009A2DF6">
      <w:pPr>
        <w:pStyle w:val="MacroText"/>
      </w:pPr>
      <w:r>
        <w:t xml:space="preserve">    bcd                                [13]  </w:t>
      </w:r>
      <w:r>
        <w:rPr>
          <w:b/>
          <w:bCs/>
        </w:rPr>
        <w:t>IMPLICIT</w:t>
      </w:r>
      <w:r>
        <w:t xml:space="preserve">   Integer8,</w:t>
      </w:r>
    </w:p>
    <w:p w14:paraId="5B257EDE" w14:textId="7D6E1468" w:rsidR="00091D62" w:rsidRDefault="00091D62" w:rsidP="009A2DF6">
      <w:pPr>
        <w:pStyle w:val="MacroText"/>
      </w:pPr>
      <w:r>
        <w:t xml:space="preserve">    utf8-string                        [12]  </w:t>
      </w:r>
      <w:r>
        <w:rPr>
          <w:b/>
        </w:rPr>
        <w:t>IMPLICIT</w:t>
      </w:r>
      <w:r>
        <w:t xml:space="preserve">   NULL,</w:t>
      </w:r>
    </w:p>
    <w:p w14:paraId="4880ED54" w14:textId="244F2260" w:rsidR="00091D62" w:rsidRDefault="00091D62" w:rsidP="009A2DF6">
      <w:pPr>
        <w:pStyle w:val="MacroText"/>
      </w:pPr>
      <w:r>
        <w:t xml:space="preserve">    integer                            [15]  </w:t>
      </w:r>
      <w:r>
        <w:rPr>
          <w:b/>
          <w:bCs/>
        </w:rPr>
        <w:t>IMPLICIT</w:t>
      </w:r>
      <w:r>
        <w:t xml:space="preserve">   Integer8,</w:t>
      </w:r>
    </w:p>
    <w:p w14:paraId="151D91D3" w14:textId="103019DB" w:rsidR="00091D62" w:rsidRDefault="00091D62" w:rsidP="009A2DF6">
      <w:pPr>
        <w:pStyle w:val="MacroText"/>
      </w:pPr>
      <w:r>
        <w:t xml:space="preserve">    long                               [16]  </w:t>
      </w:r>
      <w:r>
        <w:rPr>
          <w:b/>
          <w:bCs/>
        </w:rPr>
        <w:t>IMPLICIT</w:t>
      </w:r>
      <w:r>
        <w:t xml:space="preserve">   Integer16,</w:t>
      </w:r>
    </w:p>
    <w:p w14:paraId="2A700B1E" w14:textId="3E64CC8A" w:rsidR="00091D62" w:rsidRDefault="00091D62" w:rsidP="009A2DF6">
      <w:pPr>
        <w:pStyle w:val="MacroText"/>
      </w:pPr>
      <w:r>
        <w:t xml:space="preserve">    unsigned                           [17]  </w:t>
      </w:r>
      <w:r>
        <w:rPr>
          <w:b/>
          <w:bCs/>
        </w:rPr>
        <w:t>IMPLICIT</w:t>
      </w:r>
      <w:r>
        <w:t xml:space="preserve">   Unsigned8,</w:t>
      </w:r>
    </w:p>
    <w:p w14:paraId="276751F8" w14:textId="3B575D07" w:rsidR="00091D62" w:rsidRDefault="00091D62" w:rsidP="009A2DF6">
      <w:pPr>
        <w:pStyle w:val="MacroText"/>
      </w:pPr>
      <w:r>
        <w:t xml:space="preserve">    long-unsigned                      [18]  </w:t>
      </w:r>
      <w:r>
        <w:rPr>
          <w:b/>
          <w:bCs/>
        </w:rPr>
        <w:t>IMPLICIT</w:t>
      </w:r>
      <w:r>
        <w:t xml:space="preserve">   Unsigned16,</w:t>
      </w:r>
    </w:p>
    <w:p w14:paraId="41C0694A" w14:textId="59287AC5" w:rsidR="00091D62" w:rsidRDefault="00091D62" w:rsidP="009A2DF6">
      <w:pPr>
        <w:pStyle w:val="MacroText"/>
      </w:pPr>
      <w:r>
        <w:t xml:space="preserve">    compact-array                      [19]  </w:t>
      </w:r>
      <w:r>
        <w:rPr>
          <w:b/>
          <w:bCs/>
        </w:rPr>
        <w:t>IMPLICIT</w:t>
      </w:r>
      <w:r>
        <w:t xml:space="preserve">   </w:t>
      </w:r>
      <w:r>
        <w:rPr>
          <w:b/>
          <w:bCs/>
        </w:rPr>
        <w:t>SEQUENCE</w:t>
      </w:r>
    </w:p>
    <w:p w14:paraId="0D941FB1" w14:textId="77777777" w:rsidR="00091D62" w:rsidRDefault="00091D62" w:rsidP="009A2DF6">
      <w:pPr>
        <w:pStyle w:val="MacroText"/>
      </w:pPr>
      <w:r>
        <w:t xml:space="preserve">    {</w:t>
      </w:r>
    </w:p>
    <w:p w14:paraId="06907AAF" w14:textId="0FEF18B3" w:rsidR="00091D62" w:rsidRDefault="00091D62" w:rsidP="009A2DF6">
      <w:pPr>
        <w:pStyle w:val="MacroText"/>
      </w:pPr>
      <w:r>
        <w:t xml:space="preserve">        contents-description           [0]              TypeDescription,</w:t>
      </w:r>
    </w:p>
    <w:p w14:paraId="6FBF3395" w14:textId="517E342A" w:rsidR="00091D62" w:rsidRDefault="00091D62" w:rsidP="009A2DF6">
      <w:pPr>
        <w:pStyle w:val="MacroText"/>
      </w:pPr>
      <w:r>
        <w:t xml:space="preserve">        array-contents                 [1]   </w:t>
      </w:r>
      <w:r>
        <w:rPr>
          <w:b/>
          <w:bCs/>
        </w:rPr>
        <w:t>IMPLICIT</w:t>
      </w:r>
      <w:r>
        <w:t xml:space="preserve">   </w:t>
      </w:r>
      <w:r>
        <w:rPr>
          <w:b/>
          <w:bCs/>
        </w:rPr>
        <w:t>OCTET STRING</w:t>
      </w:r>
    </w:p>
    <w:p w14:paraId="152ADB2F" w14:textId="77777777" w:rsidR="00091D62" w:rsidRDefault="00091D62" w:rsidP="009A2DF6">
      <w:pPr>
        <w:pStyle w:val="MacroText"/>
      </w:pPr>
      <w:r>
        <w:t xml:space="preserve">    },</w:t>
      </w:r>
    </w:p>
    <w:p w14:paraId="28275DE3" w14:textId="55FA7341" w:rsidR="00091D62" w:rsidRDefault="00091D62" w:rsidP="009A2DF6">
      <w:pPr>
        <w:pStyle w:val="MacroText"/>
      </w:pPr>
      <w:r>
        <w:t xml:space="preserve">    long64                             [20]  </w:t>
      </w:r>
      <w:r>
        <w:rPr>
          <w:b/>
          <w:bCs/>
        </w:rPr>
        <w:t>IMPLICIT</w:t>
      </w:r>
      <w:r>
        <w:t xml:space="preserve">   Integer64,</w:t>
      </w:r>
    </w:p>
    <w:p w14:paraId="09498FB5" w14:textId="0819390B" w:rsidR="00091D62" w:rsidRDefault="00091D62" w:rsidP="009A2DF6">
      <w:pPr>
        <w:pStyle w:val="MacroText"/>
      </w:pPr>
      <w:r>
        <w:t xml:space="preserve">    long64-unsigned                    [21]  </w:t>
      </w:r>
      <w:r>
        <w:rPr>
          <w:b/>
          <w:bCs/>
        </w:rPr>
        <w:t>IMPLICIT</w:t>
      </w:r>
      <w:r>
        <w:t xml:space="preserve">   Unsigned64,</w:t>
      </w:r>
    </w:p>
    <w:p w14:paraId="661AB5BE" w14:textId="011328B7" w:rsidR="00091D62" w:rsidRDefault="00091D62" w:rsidP="009A2DF6">
      <w:pPr>
        <w:pStyle w:val="MacroText"/>
      </w:pPr>
      <w:r>
        <w:t xml:space="preserve">    enum                               [22]  </w:t>
      </w:r>
      <w:r>
        <w:rPr>
          <w:b/>
          <w:bCs/>
        </w:rPr>
        <w:t>IMPLICIT</w:t>
      </w:r>
      <w:r>
        <w:t xml:space="preserve">   Unsigned8,</w:t>
      </w:r>
    </w:p>
    <w:p w14:paraId="29BB338F" w14:textId="02C0DBD2" w:rsidR="00091D62" w:rsidRDefault="00091D62" w:rsidP="009A2DF6">
      <w:pPr>
        <w:pStyle w:val="MacroText"/>
      </w:pPr>
      <w:r>
        <w:t xml:space="preserve">    float32                            [23]  </w:t>
      </w:r>
      <w:r>
        <w:rPr>
          <w:b/>
          <w:bCs/>
        </w:rPr>
        <w:t>IMPLICIT</w:t>
      </w:r>
      <w:r>
        <w:t xml:space="preserve">   </w:t>
      </w:r>
      <w:r>
        <w:rPr>
          <w:b/>
          <w:bCs/>
        </w:rPr>
        <w:t>OCTET STRING</w:t>
      </w:r>
      <w:r>
        <w:t xml:space="preserve"> (SIZE(4)),</w:t>
      </w:r>
    </w:p>
    <w:p w14:paraId="0DB5C041" w14:textId="3F279139" w:rsidR="00091D62" w:rsidRDefault="00091D62" w:rsidP="009A2DF6">
      <w:pPr>
        <w:pStyle w:val="MacroText"/>
      </w:pPr>
      <w:r>
        <w:t xml:space="preserve">    float64                            [24]  </w:t>
      </w:r>
      <w:r>
        <w:rPr>
          <w:b/>
          <w:bCs/>
        </w:rPr>
        <w:t>IMPLICIT</w:t>
      </w:r>
      <w:r>
        <w:t xml:space="preserve">   </w:t>
      </w:r>
      <w:r>
        <w:rPr>
          <w:b/>
          <w:bCs/>
        </w:rPr>
        <w:t>OCTET STRING</w:t>
      </w:r>
      <w:r>
        <w:t xml:space="preserve"> (SIZE(8)),</w:t>
      </w:r>
    </w:p>
    <w:p w14:paraId="109D4626" w14:textId="6ACAA3BE" w:rsidR="00091D62" w:rsidRDefault="00091D62" w:rsidP="009A2DF6">
      <w:pPr>
        <w:pStyle w:val="MacroText"/>
      </w:pPr>
      <w:r>
        <w:t xml:space="preserve">    date_time                          [25]  </w:t>
      </w:r>
      <w:r>
        <w:rPr>
          <w:b/>
          <w:bCs/>
        </w:rPr>
        <w:t>IMPLICIT</w:t>
      </w:r>
      <w:r>
        <w:t xml:space="preserve">   </w:t>
      </w:r>
      <w:r>
        <w:rPr>
          <w:b/>
          <w:bCs/>
        </w:rPr>
        <w:t>OCTET STRING</w:t>
      </w:r>
      <w:r>
        <w:t xml:space="preserve"> (SIZE(12)),</w:t>
      </w:r>
    </w:p>
    <w:p w14:paraId="7C98CCAF" w14:textId="79C5C112" w:rsidR="00091D62" w:rsidRDefault="00091D62" w:rsidP="009A2DF6">
      <w:pPr>
        <w:pStyle w:val="MacroText"/>
      </w:pPr>
      <w:r>
        <w:t xml:space="preserve">    date                               [26]  </w:t>
      </w:r>
      <w:r>
        <w:rPr>
          <w:b/>
          <w:bCs/>
        </w:rPr>
        <w:t>IMPLICIT</w:t>
      </w:r>
      <w:r>
        <w:t xml:space="preserve">   </w:t>
      </w:r>
      <w:r>
        <w:rPr>
          <w:b/>
          <w:bCs/>
        </w:rPr>
        <w:t>OCTET STRING</w:t>
      </w:r>
      <w:r>
        <w:t xml:space="preserve"> (SIZE(5)),</w:t>
      </w:r>
    </w:p>
    <w:p w14:paraId="0CF14E36" w14:textId="593E4D0C" w:rsidR="00091D62" w:rsidRDefault="00091D62" w:rsidP="009A2DF6">
      <w:pPr>
        <w:pStyle w:val="MacroText"/>
      </w:pPr>
      <w:r>
        <w:t xml:space="preserve">    time                               [27]  </w:t>
      </w:r>
      <w:r>
        <w:rPr>
          <w:b/>
          <w:bCs/>
        </w:rPr>
        <w:t>IMPLICIT</w:t>
      </w:r>
      <w:r>
        <w:t xml:space="preserve">   </w:t>
      </w:r>
      <w:r>
        <w:rPr>
          <w:b/>
          <w:bCs/>
        </w:rPr>
        <w:t>OCTET STRING</w:t>
      </w:r>
      <w:r>
        <w:t xml:space="preserve"> (SIZE(4)),</w:t>
      </w:r>
    </w:p>
    <w:p w14:paraId="2052322E" w14:textId="64A1A471" w:rsidR="00091D62" w:rsidRDefault="00091D62" w:rsidP="009A2DF6">
      <w:pPr>
        <w:pStyle w:val="MacroText"/>
      </w:pPr>
      <w:r>
        <w:t xml:space="preserve">    dont-care                          [255] </w:t>
      </w:r>
      <w:r>
        <w:rPr>
          <w:b/>
          <w:bCs/>
        </w:rPr>
        <w:t>IMPLICIT</w:t>
      </w:r>
      <w:r>
        <w:t xml:space="preserve">   </w:t>
      </w:r>
      <w:r>
        <w:rPr>
          <w:b/>
          <w:bCs/>
        </w:rPr>
        <w:t>NULL</w:t>
      </w:r>
    </w:p>
    <w:p w14:paraId="0C5BC9E8" w14:textId="77777777" w:rsidR="00091D62" w:rsidRDefault="00091D62" w:rsidP="009A2DF6">
      <w:pPr>
        <w:pStyle w:val="MacroText"/>
      </w:pPr>
      <w:r>
        <w:t>}</w:t>
      </w:r>
    </w:p>
    <w:p w14:paraId="385D8FCA" w14:textId="77777777" w:rsidR="00091D62" w:rsidRDefault="00091D62" w:rsidP="009A2DF6">
      <w:pPr>
        <w:pStyle w:val="MacroText"/>
      </w:pPr>
    </w:p>
    <w:p w14:paraId="78620F4C" w14:textId="77777777" w:rsidR="00091D62" w:rsidRDefault="00091D62" w:rsidP="009A2DF6">
      <w:pPr>
        <w:pStyle w:val="MacroText"/>
      </w:pPr>
      <w:r>
        <w:t>-- The following TypeDescription relates to the compact-array data Type</w:t>
      </w:r>
    </w:p>
    <w:p w14:paraId="64F1CB6C" w14:textId="77777777" w:rsidR="00091D62" w:rsidRDefault="00091D62" w:rsidP="009A2DF6">
      <w:pPr>
        <w:pStyle w:val="MacroText"/>
      </w:pPr>
    </w:p>
    <w:p w14:paraId="2B15CEF8" w14:textId="77777777" w:rsidR="00091D62" w:rsidRDefault="00091D62" w:rsidP="009A2DF6">
      <w:pPr>
        <w:pStyle w:val="MacroText"/>
      </w:pPr>
      <w:r>
        <w:t>TypeDescription</w:t>
      </w:r>
      <w:r w:rsidR="00077BDE">
        <w:t>:</w:t>
      </w:r>
      <w:r>
        <w:t xml:space="preserve">:= </w:t>
      </w:r>
      <w:r>
        <w:rPr>
          <w:b/>
          <w:bCs/>
        </w:rPr>
        <w:t>CHOICE</w:t>
      </w:r>
    </w:p>
    <w:p w14:paraId="7EB1C6AC" w14:textId="77777777" w:rsidR="00091D62" w:rsidRDefault="00091D62" w:rsidP="009A2DF6">
      <w:pPr>
        <w:pStyle w:val="MacroText"/>
      </w:pPr>
      <w:r>
        <w:t>{</w:t>
      </w:r>
    </w:p>
    <w:p w14:paraId="051FB8BD" w14:textId="4F2B1AE8" w:rsidR="00091D62" w:rsidRDefault="00091D62" w:rsidP="009A2DF6">
      <w:pPr>
        <w:pStyle w:val="MacroText"/>
      </w:pPr>
      <w:r>
        <w:t xml:space="preserve">    null-data                          [0]   </w:t>
      </w:r>
      <w:r>
        <w:rPr>
          <w:b/>
          <w:bCs/>
        </w:rPr>
        <w:t>IMPLICIT</w:t>
      </w:r>
      <w:r>
        <w:t xml:space="preserve">  </w:t>
      </w:r>
      <w:r>
        <w:rPr>
          <w:b/>
          <w:bCs/>
        </w:rPr>
        <w:t>NULL</w:t>
      </w:r>
      <w:r>
        <w:t>,</w:t>
      </w:r>
    </w:p>
    <w:p w14:paraId="2CFECEB4" w14:textId="6A275AF9" w:rsidR="00091D62" w:rsidRDefault="00091D62" w:rsidP="009A2DF6">
      <w:pPr>
        <w:pStyle w:val="MacroText"/>
      </w:pPr>
      <w:r>
        <w:t xml:space="preserve">    array                              [1]   </w:t>
      </w:r>
      <w:r>
        <w:rPr>
          <w:b/>
          <w:bCs/>
        </w:rPr>
        <w:t>IMPLICIT</w:t>
      </w:r>
      <w:r>
        <w:t xml:space="preserve">  </w:t>
      </w:r>
      <w:r>
        <w:rPr>
          <w:b/>
          <w:bCs/>
        </w:rPr>
        <w:t>SEQUENCE</w:t>
      </w:r>
    </w:p>
    <w:p w14:paraId="464C9107" w14:textId="77777777" w:rsidR="00091D62" w:rsidRDefault="00091D62" w:rsidP="009A2DF6">
      <w:pPr>
        <w:pStyle w:val="MacroText"/>
      </w:pPr>
      <w:r>
        <w:t xml:space="preserve">    {</w:t>
      </w:r>
    </w:p>
    <w:p w14:paraId="026497E2" w14:textId="77777777" w:rsidR="00091D62" w:rsidRDefault="00091D62" w:rsidP="009A2DF6">
      <w:pPr>
        <w:pStyle w:val="MacroText"/>
      </w:pPr>
      <w:r>
        <w:t xml:space="preserve">        number-of-elements      Unsigned16,</w:t>
      </w:r>
    </w:p>
    <w:p w14:paraId="68236083" w14:textId="77777777" w:rsidR="00091D62" w:rsidRDefault="00091D62" w:rsidP="009A2DF6">
      <w:pPr>
        <w:pStyle w:val="MacroText"/>
      </w:pPr>
      <w:r>
        <w:lastRenderedPageBreak/>
        <w:t xml:space="preserve">        type-description        TypeDescription</w:t>
      </w:r>
    </w:p>
    <w:p w14:paraId="303A7043" w14:textId="77777777" w:rsidR="00091D62" w:rsidRDefault="00091D62" w:rsidP="009A2DF6">
      <w:pPr>
        <w:pStyle w:val="MacroText"/>
      </w:pPr>
      <w:r>
        <w:t xml:space="preserve">    },</w:t>
      </w:r>
    </w:p>
    <w:p w14:paraId="4CF18FAF" w14:textId="16FC0CA9" w:rsidR="00091D62" w:rsidRDefault="00091D62" w:rsidP="009A2DF6">
      <w:pPr>
        <w:pStyle w:val="MacroText"/>
      </w:pPr>
      <w:r>
        <w:t xml:space="preserve">    structure                         [2]   </w:t>
      </w:r>
      <w:r>
        <w:rPr>
          <w:b/>
          <w:bCs/>
        </w:rPr>
        <w:t>IMPLICIT</w:t>
      </w:r>
      <w:r>
        <w:t xml:space="preserve">  </w:t>
      </w:r>
      <w:r>
        <w:rPr>
          <w:b/>
          <w:bCs/>
        </w:rPr>
        <w:t>SEQUENCE</w:t>
      </w:r>
      <w:r>
        <w:t xml:space="preserve"> OF TypeDescription,</w:t>
      </w:r>
    </w:p>
    <w:p w14:paraId="6A220224" w14:textId="1A6593A2" w:rsidR="00091D62" w:rsidRDefault="00091D62" w:rsidP="009A2DF6">
      <w:pPr>
        <w:pStyle w:val="MacroText"/>
      </w:pPr>
      <w:r>
        <w:t xml:space="preserve">    boolean                           [3]   </w:t>
      </w:r>
      <w:r>
        <w:rPr>
          <w:b/>
          <w:bCs/>
        </w:rPr>
        <w:t>IMPLICIT</w:t>
      </w:r>
      <w:r>
        <w:t xml:space="preserve">  </w:t>
      </w:r>
      <w:r>
        <w:rPr>
          <w:b/>
          <w:bCs/>
        </w:rPr>
        <w:t>NULL</w:t>
      </w:r>
      <w:r>
        <w:t>,</w:t>
      </w:r>
    </w:p>
    <w:p w14:paraId="35B9098D" w14:textId="5DB8A0F9" w:rsidR="00091D62" w:rsidRDefault="00091D62" w:rsidP="009A2DF6">
      <w:pPr>
        <w:pStyle w:val="MacroText"/>
      </w:pPr>
      <w:r>
        <w:t xml:space="preserve">    bit-string                        [4]   </w:t>
      </w:r>
      <w:r>
        <w:rPr>
          <w:b/>
          <w:bCs/>
        </w:rPr>
        <w:t>IMPLICIT</w:t>
      </w:r>
      <w:r>
        <w:t xml:space="preserve">  </w:t>
      </w:r>
      <w:r>
        <w:rPr>
          <w:b/>
          <w:bCs/>
        </w:rPr>
        <w:t>NULL</w:t>
      </w:r>
      <w:r>
        <w:t>,</w:t>
      </w:r>
    </w:p>
    <w:p w14:paraId="16B04456" w14:textId="72A1FC69" w:rsidR="00091D62" w:rsidRDefault="00091D62" w:rsidP="009A2DF6">
      <w:pPr>
        <w:pStyle w:val="MacroText"/>
      </w:pPr>
      <w:r>
        <w:t xml:space="preserve">    double-long                       [5]   </w:t>
      </w:r>
      <w:r>
        <w:rPr>
          <w:b/>
          <w:bCs/>
        </w:rPr>
        <w:t>IMPLICIT</w:t>
      </w:r>
      <w:r>
        <w:t xml:space="preserve">  </w:t>
      </w:r>
      <w:r>
        <w:rPr>
          <w:b/>
          <w:bCs/>
        </w:rPr>
        <w:t>NULL</w:t>
      </w:r>
      <w:r>
        <w:t>,</w:t>
      </w:r>
    </w:p>
    <w:p w14:paraId="033A501E" w14:textId="037A8620" w:rsidR="00091D62" w:rsidRDefault="00091D62" w:rsidP="009A2DF6">
      <w:pPr>
        <w:pStyle w:val="MacroText"/>
      </w:pPr>
      <w:r>
        <w:t xml:space="preserve">    double-long-unsigned              [6]   </w:t>
      </w:r>
      <w:r>
        <w:rPr>
          <w:b/>
          <w:bCs/>
        </w:rPr>
        <w:t>IMPLICIT</w:t>
      </w:r>
      <w:r>
        <w:t xml:space="preserve">  </w:t>
      </w:r>
      <w:r>
        <w:rPr>
          <w:b/>
          <w:bCs/>
        </w:rPr>
        <w:t>NULL</w:t>
      </w:r>
      <w:r>
        <w:t>,</w:t>
      </w:r>
    </w:p>
    <w:p w14:paraId="6F203D34" w14:textId="7526AADE" w:rsidR="00091D62" w:rsidRDefault="00091D62" w:rsidP="009A2DF6">
      <w:pPr>
        <w:pStyle w:val="MacroText"/>
      </w:pPr>
      <w:r>
        <w:t xml:space="preserve">    floating-point                    [7]   </w:t>
      </w:r>
      <w:r>
        <w:rPr>
          <w:b/>
          <w:bCs/>
        </w:rPr>
        <w:t>IMPLICIT</w:t>
      </w:r>
      <w:r>
        <w:t xml:space="preserve">  </w:t>
      </w:r>
      <w:r>
        <w:rPr>
          <w:b/>
          <w:bCs/>
        </w:rPr>
        <w:t>NULL</w:t>
      </w:r>
      <w:r>
        <w:t>,</w:t>
      </w:r>
    </w:p>
    <w:p w14:paraId="42D8D779" w14:textId="5BED397C" w:rsidR="00091D62" w:rsidRDefault="00091D62" w:rsidP="009A2DF6">
      <w:pPr>
        <w:pStyle w:val="MacroText"/>
      </w:pPr>
      <w:r>
        <w:t xml:space="preserve">    octet-string                      [9]   </w:t>
      </w:r>
      <w:r>
        <w:rPr>
          <w:b/>
          <w:bCs/>
        </w:rPr>
        <w:t>IMPLICIT</w:t>
      </w:r>
      <w:r>
        <w:t xml:space="preserve">  </w:t>
      </w:r>
      <w:r>
        <w:rPr>
          <w:b/>
          <w:bCs/>
        </w:rPr>
        <w:t>NULL</w:t>
      </w:r>
      <w:r>
        <w:t>,</w:t>
      </w:r>
    </w:p>
    <w:p w14:paraId="13CF16CD" w14:textId="08CAA3CD" w:rsidR="00091D62" w:rsidRDefault="00091D62" w:rsidP="009A2DF6">
      <w:pPr>
        <w:pStyle w:val="MacroText"/>
      </w:pPr>
      <w:r>
        <w:t xml:space="preserve">    visible-string                    [10]  </w:t>
      </w:r>
      <w:r>
        <w:rPr>
          <w:b/>
          <w:bCs/>
        </w:rPr>
        <w:t>IMPLICIT</w:t>
      </w:r>
      <w:r>
        <w:t xml:space="preserve">  </w:t>
      </w:r>
      <w:r>
        <w:rPr>
          <w:b/>
          <w:bCs/>
        </w:rPr>
        <w:t>NULL</w:t>
      </w:r>
      <w:r>
        <w:t>,</w:t>
      </w:r>
    </w:p>
    <w:p w14:paraId="0AAA61C9" w14:textId="3AD0A9EC" w:rsidR="00091D62" w:rsidRDefault="00091D62" w:rsidP="009A2DF6">
      <w:pPr>
        <w:pStyle w:val="MacroText"/>
      </w:pPr>
      <w:r>
        <w:t xml:space="preserve">    bcd                               [13]  </w:t>
      </w:r>
      <w:r>
        <w:rPr>
          <w:b/>
          <w:bCs/>
        </w:rPr>
        <w:t>IMPLICIT</w:t>
      </w:r>
      <w:r>
        <w:t xml:space="preserve">  </w:t>
      </w:r>
      <w:r>
        <w:rPr>
          <w:b/>
          <w:bCs/>
        </w:rPr>
        <w:t>NULL</w:t>
      </w:r>
      <w:r>
        <w:t>,</w:t>
      </w:r>
    </w:p>
    <w:p w14:paraId="45760F0C" w14:textId="77709DF9" w:rsidR="00091D62" w:rsidRDefault="00091D62" w:rsidP="009A2DF6">
      <w:pPr>
        <w:pStyle w:val="MacroText"/>
      </w:pPr>
      <w:r>
        <w:t xml:space="preserve">    integer                           [15]  </w:t>
      </w:r>
      <w:r>
        <w:rPr>
          <w:b/>
          <w:bCs/>
        </w:rPr>
        <w:t>IMPLICIT</w:t>
      </w:r>
      <w:r>
        <w:t xml:space="preserve">  </w:t>
      </w:r>
      <w:r>
        <w:rPr>
          <w:b/>
          <w:bCs/>
        </w:rPr>
        <w:t>NULL</w:t>
      </w:r>
      <w:r>
        <w:t>,</w:t>
      </w:r>
    </w:p>
    <w:p w14:paraId="5D2C0D95" w14:textId="4C868C51" w:rsidR="00091D62" w:rsidRDefault="00091D62" w:rsidP="009A2DF6">
      <w:pPr>
        <w:pStyle w:val="MacroText"/>
      </w:pPr>
      <w:r>
        <w:t xml:space="preserve">    long                              [16]  </w:t>
      </w:r>
      <w:r>
        <w:rPr>
          <w:b/>
          <w:bCs/>
        </w:rPr>
        <w:t>IMPLICIT</w:t>
      </w:r>
      <w:r>
        <w:t xml:space="preserve">  </w:t>
      </w:r>
      <w:r>
        <w:rPr>
          <w:b/>
          <w:bCs/>
        </w:rPr>
        <w:t>NULL</w:t>
      </w:r>
      <w:r>
        <w:t>,</w:t>
      </w:r>
    </w:p>
    <w:p w14:paraId="7E11FF3E" w14:textId="643861D9" w:rsidR="00091D62" w:rsidRDefault="00091D62" w:rsidP="009A2DF6">
      <w:pPr>
        <w:pStyle w:val="MacroText"/>
      </w:pPr>
      <w:r>
        <w:t xml:space="preserve">    unsigned                          [17]  </w:t>
      </w:r>
      <w:r>
        <w:rPr>
          <w:b/>
          <w:bCs/>
        </w:rPr>
        <w:t>IMPLICIT</w:t>
      </w:r>
      <w:r>
        <w:t xml:space="preserve">  </w:t>
      </w:r>
      <w:r>
        <w:rPr>
          <w:b/>
          <w:bCs/>
        </w:rPr>
        <w:t>NULL</w:t>
      </w:r>
      <w:r>
        <w:t>,</w:t>
      </w:r>
    </w:p>
    <w:p w14:paraId="1379DFDE" w14:textId="31EB2477" w:rsidR="00091D62" w:rsidRDefault="00091D62" w:rsidP="009A2DF6">
      <w:pPr>
        <w:pStyle w:val="MacroText"/>
      </w:pPr>
      <w:r>
        <w:t xml:space="preserve">    long-unsigned                     [18]  </w:t>
      </w:r>
      <w:r>
        <w:rPr>
          <w:b/>
          <w:bCs/>
        </w:rPr>
        <w:t>IMPLICIT</w:t>
      </w:r>
      <w:r>
        <w:t xml:space="preserve">  </w:t>
      </w:r>
      <w:r>
        <w:rPr>
          <w:b/>
          <w:bCs/>
        </w:rPr>
        <w:t>NULL</w:t>
      </w:r>
      <w:r>
        <w:t>,</w:t>
      </w:r>
    </w:p>
    <w:p w14:paraId="458E0251" w14:textId="77777777" w:rsidR="00091D62" w:rsidRDefault="00091D62" w:rsidP="009A2DF6">
      <w:pPr>
        <w:pStyle w:val="MacroText"/>
        <w:rPr>
          <w:lang w:val="en-US"/>
        </w:rPr>
      </w:pPr>
    </w:p>
    <w:p w14:paraId="73FBBFE1" w14:textId="425BBF0E" w:rsidR="00091D62" w:rsidRDefault="00091D62" w:rsidP="009A2DF6">
      <w:pPr>
        <w:pStyle w:val="MacroText"/>
      </w:pPr>
      <w:r>
        <w:t xml:space="preserve">    long64                            [20]  </w:t>
      </w:r>
      <w:r>
        <w:rPr>
          <w:b/>
          <w:bCs/>
        </w:rPr>
        <w:t>IMPLICIT</w:t>
      </w:r>
      <w:r>
        <w:t xml:space="preserve">  </w:t>
      </w:r>
      <w:r>
        <w:rPr>
          <w:b/>
          <w:bCs/>
        </w:rPr>
        <w:t>NULL</w:t>
      </w:r>
      <w:r>
        <w:t>,</w:t>
      </w:r>
    </w:p>
    <w:p w14:paraId="1BFD0E81" w14:textId="65CC35E0" w:rsidR="00091D62" w:rsidRDefault="00091D62" w:rsidP="009A2DF6">
      <w:pPr>
        <w:pStyle w:val="MacroText"/>
      </w:pPr>
      <w:r>
        <w:t xml:space="preserve">    long64-unsigned                   [21]  </w:t>
      </w:r>
      <w:r>
        <w:rPr>
          <w:b/>
          <w:bCs/>
        </w:rPr>
        <w:t>IMPLICIT</w:t>
      </w:r>
      <w:r>
        <w:t xml:space="preserve">  </w:t>
      </w:r>
      <w:r>
        <w:rPr>
          <w:b/>
          <w:bCs/>
        </w:rPr>
        <w:t>NULL</w:t>
      </w:r>
      <w:r>
        <w:t>,</w:t>
      </w:r>
    </w:p>
    <w:p w14:paraId="562236C4" w14:textId="58A852DF" w:rsidR="00091D62" w:rsidRDefault="00091D62" w:rsidP="009A2DF6">
      <w:pPr>
        <w:pStyle w:val="MacroText"/>
      </w:pPr>
      <w:r>
        <w:t xml:space="preserve">    enum                              [22]  </w:t>
      </w:r>
      <w:r>
        <w:rPr>
          <w:b/>
          <w:bCs/>
        </w:rPr>
        <w:t>IMPLICIT</w:t>
      </w:r>
      <w:r>
        <w:t xml:space="preserve">  </w:t>
      </w:r>
      <w:r>
        <w:rPr>
          <w:b/>
          <w:bCs/>
        </w:rPr>
        <w:t>NULL</w:t>
      </w:r>
      <w:r>
        <w:t>,</w:t>
      </w:r>
    </w:p>
    <w:p w14:paraId="799BD71D" w14:textId="2D651C74" w:rsidR="00091D62" w:rsidRDefault="00091D62" w:rsidP="009A2DF6">
      <w:pPr>
        <w:pStyle w:val="MacroText"/>
      </w:pPr>
      <w:r>
        <w:t xml:space="preserve">    float32                           [23]  </w:t>
      </w:r>
      <w:r>
        <w:rPr>
          <w:b/>
          <w:bCs/>
        </w:rPr>
        <w:t>IMPLICIT</w:t>
      </w:r>
      <w:r>
        <w:t xml:space="preserve">  </w:t>
      </w:r>
      <w:r>
        <w:rPr>
          <w:b/>
          <w:bCs/>
        </w:rPr>
        <w:t>NULL</w:t>
      </w:r>
      <w:r>
        <w:t>,</w:t>
      </w:r>
    </w:p>
    <w:p w14:paraId="6A987289" w14:textId="4455C296" w:rsidR="00091D62" w:rsidRDefault="00091D62" w:rsidP="009A2DF6">
      <w:pPr>
        <w:pStyle w:val="MacroText"/>
      </w:pPr>
      <w:r>
        <w:t xml:space="preserve">    float64                           [24]  </w:t>
      </w:r>
      <w:r>
        <w:rPr>
          <w:b/>
          <w:bCs/>
        </w:rPr>
        <w:t>IMPLICIT</w:t>
      </w:r>
      <w:r>
        <w:t xml:space="preserve">  </w:t>
      </w:r>
      <w:r>
        <w:rPr>
          <w:b/>
          <w:bCs/>
        </w:rPr>
        <w:t>NULL</w:t>
      </w:r>
      <w:r>
        <w:t>,</w:t>
      </w:r>
    </w:p>
    <w:p w14:paraId="756EED79" w14:textId="2E613D64" w:rsidR="00091D62" w:rsidRDefault="00091D62" w:rsidP="009A2DF6">
      <w:pPr>
        <w:pStyle w:val="MacroText"/>
      </w:pPr>
      <w:r>
        <w:t xml:space="preserve">    date_time                         [25]  </w:t>
      </w:r>
      <w:r>
        <w:rPr>
          <w:b/>
          <w:bCs/>
        </w:rPr>
        <w:t>IMPLICIT</w:t>
      </w:r>
      <w:r>
        <w:t xml:space="preserve">  </w:t>
      </w:r>
      <w:r>
        <w:rPr>
          <w:b/>
          <w:bCs/>
        </w:rPr>
        <w:t>NULL</w:t>
      </w:r>
      <w:r>
        <w:t>,</w:t>
      </w:r>
    </w:p>
    <w:p w14:paraId="3B9936E4" w14:textId="11B6057F" w:rsidR="00091D62" w:rsidRDefault="00091D62" w:rsidP="009A2DF6">
      <w:pPr>
        <w:pStyle w:val="MacroText"/>
      </w:pPr>
      <w:r>
        <w:t xml:space="preserve">    date                              [26]  </w:t>
      </w:r>
      <w:r>
        <w:rPr>
          <w:b/>
          <w:bCs/>
        </w:rPr>
        <w:t>IMPLICIT</w:t>
      </w:r>
      <w:r>
        <w:t xml:space="preserve">  </w:t>
      </w:r>
      <w:r>
        <w:rPr>
          <w:b/>
          <w:bCs/>
        </w:rPr>
        <w:t>NULL</w:t>
      </w:r>
      <w:r>
        <w:t>,</w:t>
      </w:r>
    </w:p>
    <w:p w14:paraId="7FDB8D16" w14:textId="260AC344" w:rsidR="00091D62" w:rsidRDefault="00091D62" w:rsidP="009A2DF6">
      <w:pPr>
        <w:pStyle w:val="MacroText"/>
      </w:pPr>
      <w:r>
        <w:t xml:space="preserve">    time                              [27]  </w:t>
      </w:r>
      <w:r>
        <w:rPr>
          <w:b/>
          <w:bCs/>
        </w:rPr>
        <w:t>IMPLICIT</w:t>
      </w:r>
      <w:r>
        <w:t xml:space="preserve">  </w:t>
      </w:r>
      <w:r>
        <w:rPr>
          <w:b/>
          <w:bCs/>
        </w:rPr>
        <w:t>NULL</w:t>
      </w:r>
      <w:r>
        <w:t>,</w:t>
      </w:r>
    </w:p>
    <w:p w14:paraId="24C0710A" w14:textId="45D5FEFA" w:rsidR="00091D62" w:rsidRDefault="00091D62" w:rsidP="009A2DF6">
      <w:pPr>
        <w:pStyle w:val="MacroText"/>
      </w:pPr>
      <w:r>
        <w:t xml:space="preserve">    dont-care                         [255] </w:t>
      </w:r>
      <w:r>
        <w:rPr>
          <w:b/>
          <w:bCs/>
        </w:rPr>
        <w:t>IMPLICIT</w:t>
      </w:r>
      <w:r>
        <w:t xml:space="preserve">  </w:t>
      </w:r>
      <w:r>
        <w:rPr>
          <w:b/>
          <w:bCs/>
        </w:rPr>
        <w:t>NULL</w:t>
      </w:r>
    </w:p>
    <w:p w14:paraId="05BD63C7" w14:textId="77777777" w:rsidR="00091D62" w:rsidRDefault="00091D62" w:rsidP="009A2DF6">
      <w:pPr>
        <w:pStyle w:val="MacroText"/>
      </w:pPr>
      <w:r>
        <w:t>}</w:t>
      </w:r>
    </w:p>
    <w:p w14:paraId="4DA98649" w14:textId="77777777" w:rsidR="00091D62" w:rsidRDefault="00091D62" w:rsidP="002F7A07">
      <w:pPr>
        <w:pStyle w:val="PARAGRAPH"/>
      </w:pPr>
      <w:r>
        <w:t>Notice that in the compact-array type:</w:t>
      </w:r>
    </w:p>
    <w:p w14:paraId="7B9172D0" w14:textId="77777777" w:rsidR="00091D62" w:rsidRDefault="00091D62" w:rsidP="00521922">
      <w:pPr>
        <w:pStyle w:val="ListBullet"/>
      </w:pPr>
      <w:r>
        <w:t>contents-description / TypeDescription specifies the data type of the elements in the compact array:</w:t>
      </w:r>
    </w:p>
    <w:p w14:paraId="15EE7CAB" w14:textId="77777777" w:rsidR="00091D62" w:rsidRDefault="00091D62" w:rsidP="00521922">
      <w:pPr>
        <w:pStyle w:val="ListBullet"/>
      </w:pPr>
      <w:r>
        <w:t>in the case of simple data types it contains the tag of the type. In the case of string types, the length is not part of the TypeDescription: it is conveyed as part of the array contents;</w:t>
      </w:r>
    </w:p>
    <w:p w14:paraId="79315D32" w14:textId="77777777" w:rsidR="00091D62" w:rsidRDefault="00091D62" w:rsidP="002F7A07">
      <w:pPr>
        <w:pStyle w:val="NOTE"/>
        <w:ind w:left="340"/>
      </w:pPr>
      <w:r>
        <w:t>NOTE</w:t>
      </w:r>
      <w:r w:rsidR="002F7A07">
        <w:t> </w:t>
      </w:r>
      <w:r>
        <w:t>For example if the data includes octet-strings, only the tag [9] is included in the contents-description. The length of the octet-string is included in the array-contents. With this, string type data with different lengths (including a length of 0) can be encoded in the compact-array.</w:t>
      </w:r>
    </w:p>
    <w:p w14:paraId="75D14664" w14:textId="77777777" w:rsidR="00091D62" w:rsidRDefault="00091D62" w:rsidP="00521922">
      <w:pPr>
        <w:pStyle w:val="ListBullet"/>
      </w:pPr>
      <w:r>
        <w:t xml:space="preserve">in the case of </w:t>
      </w:r>
      <w:r>
        <w:rPr>
          <w:i/>
          <w:iCs/>
        </w:rPr>
        <w:t>array</w:t>
      </w:r>
      <w:r>
        <w:t>, it includes the tag of the array [1], the number of elements in the array (Unsigned16) and the TypeDescription of the elements in the array;</w:t>
      </w:r>
    </w:p>
    <w:p w14:paraId="788654A6" w14:textId="77777777" w:rsidR="00091D62" w:rsidRDefault="00091D62" w:rsidP="00521922">
      <w:pPr>
        <w:pStyle w:val="ListBullet"/>
      </w:pPr>
      <w:r>
        <w:t xml:space="preserve">in the case of </w:t>
      </w:r>
      <w:r>
        <w:rPr>
          <w:i/>
          <w:iCs/>
        </w:rPr>
        <w:t>structure</w:t>
      </w:r>
      <w:r>
        <w:t xml:space="preserve"> the TypeDescription is specified as a SEQUENCE OF TypeDescription. Therefore, the contents-description includes the tag of the structure [2], the number of elements in the structure and the TypeDescription of each element in the structure.</w:t>
      </w:r>
    </w:p>
    <w:p w14:paraId="546A5AEA" w14:textId="77777777" w:rsidR="00091D62" w:rsidRDefault="00091D62" w:rsidP="00521922">
      <w:pPr>
        <w:pStyle w:val="ListBullet"/>
      </w:pPr>
      <w:r>
        <w:t>the array</w:t>
      </w:r>
      <w:r>
        <w:noBreakHyphen/>
        <w:t>contents includes the series of data – when relevant (in the case of string types) together with its length, without repeating the data type – as an octet string;</w:t>
      </w:r>
    </w:p>
    <w:p w14:paraId="0F2EB188" w14:textId="7BF9474B" w:rsidR="00091D62" w:rsidRDefault="00091D62" w:rsidP="002F7A07">
      <w:pPr>
        <w:pStyle w:val="PARAGRAPH"/>
      </w:pPr>
      <w:r>
        <w:t xml:space="preserve">Note also that although the contents-description and the array-contents elements of the compact-array type are tagged, these tags do not have to be encoded, as specified in </w:t>
      </w:r>
      <w:r w:rsidR="000B7899">
        <w:fldChar w:fldCharType="begin"/>
      </w:r>
      <w:r w:rsidR="000B7899">
        <w:instrText xml:space="preserve"> REF IEC61334_6_AXDR \h </w:instrText>
      </w:r>
      <w:r w:rsidR="000B7899">
        <w:fldChar w:fldCharType="separate"/>
      </w:r>
      <w:r w:rsidR="00DC4BE9">
        <w:t>IEC 6</w:t>
      </w:r>
      <w:r w:rsidR="00DC4BE9" w:rsidRPr="00347160">
        <w:t>1334-6:2000</w:t>
      </w:r>
      <w:r w:rsidR="000B7899">
        <w:fldChar w:fldCharType="end"/>
      </w:r>
      <w:r w:rsidR="00B91AFC">
        <w:t>,</w:t>
      </w:r>
      <w:r>
        <w:t xml:space="preserve"> 6.9:</w:t>
      </w:r>
    </w:p>
    <w:p w14:paraId="0D5D5ED0" w14:textId="77777777" w:rsidR="00091D62" w:rsidRDefault="00091D62" w:rsidP="00091D62">
      <w:pPr>
        <w:autoSpaceDE w:val="0"/>
        <w:autoSpaceDN w:val="0"/>
        <w:adjustRightInd w:val="0"/>
        <w:ind w:left="720"/>
        <w:rPr>
          <w:i/>
          <w:iCs/>
          <w:lang w:val="en-US"/>
        </w:rPr>
      </w:pPr>
      <w:r>
        <w:rPr>
          <w:i/>
          <w:iCs/>
          <w:lang w:val="en-US"/>
        </w:rPr>
        <w:t>A-XDR encoding of a SEQUENCE value shall be the A-XDR encoding of one data value from each of the types listed in the ASN.1 definition of the SEQUENCE type, in the order of their appearance in the definition, unless the type was referenced with the keyword "OPTIONAL" or the keyword "DEFAULT".</w:t>
      </w:r>
    </w:p>
    <w:p w14:paraId="520B1213" w14:textId="77777777" w:rsidR="00091D62" w:rsidRDefault="00091D62" w:rsidP="00091D62">
      <w:pPr>
        <w:autoSpaceDE w:val="0"/>
        <w:autoSpaceDN w:val="0"/>
        <w:adjustRightInd w:val="0"/>
        <w:ind w:left="720"/>
        <w:rPr>
          <w:lang w:val="en-US"/>
        </w:rPr>
      </w:pPr>
      <w:r>
        <w:rPr>
          <w:i/>
          <w:iCs/>
          <w:lang w:val="en-US"/>
        </w:rPr>
        <w:t>Tags of explicitly tagged components of a SEQUENCE value represent redundant information, therefore are not encoded: A-XDR encoding of an explicit tagged component value is the A-XDR encoding of the component value.</w:t>
      </w:r>
    </w:p>
    <w:p w14:paraId="0DC14BCE" w14:textId="77777777" w:rsidR="00091D62" w:rsidRPr="000B7899" w:rsidRDefault="00091D62" w:rsidP="001767F8">
      <w:pPr>
        <w:pStyle w:val="ANNEX-heading2"/>
        <w:rPr>
          <w:lang w:val="en-US" w:eastAsia="en-US"/>
        </w:rPr>
      </w:pPr>
      <w:bookmarkStart w:id="7137" w:name="_Toc384965647"/>
      <w:bookmarkStart w:id="7138" w:name="_Toc392501561"/>
      <w:bookmarkStart w:id="7139" w:name="_Toc437856640"/>
      <w:bookmarkStart w:id="7140" w:name="_Toc97127335"/>
      <w:r w:rsidRPr="000B7899">
        <w:rPr>
          <w:lang w:val="en-US" w:eastAsia="en-US"/>
        </w:rPr>
        <w:lastRenderedPageBreak/>
        <w:t>Example</w:t>
      </w:r>
      <w:bookmarkEnd w:id="7137"/>
      <w:r w:rsidRPr="000B7899">
        <w:rPr>
          <w:lang w:val="en-US" w:eastAsia="en-US"/>
        </w:rPr>
        <w:t xml:space="preserve"> 1</w:t>
      </w:r>
      <w:bookmarkEnd w:id="7138"/>
      <w:r w:rsidR="00315188" w:rsidRPr="000B7899">
        <w:rPr>
          <w:lang w:val="en-US" w:eastAsia="en-US"/>
        </w:rPr>
        <w:t>: Compact array encoding an array of five long-unsigned values</w:t>
      </w:r>
      <w:bookmarkEnd w:id="7139"/>
      <w:bookmarkEnd w:id="7140"/>
    </w:p>
    <w:p w14:paraId="4B85DCB3" w14:textId="77777777" w:rsidR="00091D62" w:rsidRDefault="00091D62" w:rsidP="002F7A07">
      <w:pPr>
        <w:pStyle w:val="PARAGRAPH"/>
        <w:rPr>
          <w:lang w:val="en-US"/>
        </w:rPr>
      </w:pPr>
      <w:r>
        <w:rPr>
          <w:lang w:val="en-US"/>
        </w:rPr>
        <w:t>An array of 5 elements of type long-unsigned has to be encoded.</w:t>
      </w:r>
    </w:p>
    <w:p w14:paraId="6970A813" w14:textId="139B946A" w:rsidR="00091D62" w:rsidRDefault="00091D62" w:rsidP="002F7A07">
      <w:pPr>
        <w:pStyle w:val="PARAGRAPH"/>
        <w:rPr>
          <w:lang w:val="en-US"/>
        </w:rPr>
      </w:pPr>
      <w:r>
        <w:rPr>
          <w:lang w:val="en-US"/>
        </w:rPr>
        <w:t>The values of the five elements are: 11 11, 22 22, 33 33, 44 44, 55 55.</w:t>
      </w:r>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8"/>
        <w:gridCol w:w="3662"/>
      </w:tblGrid>
      <w:tr w:rsidR="00091D62" w14:paraId="614B4119" w14:textId="77777777" w:rsidTr="00077BDE">
        <w:trPr>
          <w:cantSplit/>
          <w:jc w:val="center"/>
        </w:trPr>
        <w:tc>
          <w:tcPr>
            <w:tcW w:w="4571" w:type="dxa"/>
            <w:tcBorders>
              <w:top w:val="single" w:sz="4" w:space="0" w:color="auto"/>
              <w:left w:val="single" w:sz="4" w:space="0" w:color="auto"/>
              <w:bottom w:val="single" w:sz="4" w:space="0" w:color="auto"/>
              <w:right w:val="single" w:sz="4" w:space="0" w:color="auto"/>
            </w:tcBorders>
            <w:hideMark/>
          </w:tcPr>
          <w:p w14:paraId="21ECD412" w14:textId="77777777" w:rsidR="00091D62" w:rsidRDefault="00091D62" w:rsidP="00521E1B">
            <w:pPr>
              <w:pStyle w:val="TABLE-col-heading"/>
              <w:rPr>
                <w:lang w:val="en-US"/>
              </w:rPr>
            </w:pPr>
            <w:r>
              <w:rPr>
                <w:lang w:val="en-US"/>
              </w:rPr>
              <w:t>Encoding as array</w:t>
            </w:r>
          </w:p>
        </w:tc>
        <w:tc>
          <w:tcPr>
            <w:tcW w:w="3095" w:type="dxa"/>
            <w:tcBorders>
              <w:top w:val="single" w:sz="4" w:space="0" w:color="auto"/>
              <w:left w:val="single" w:sz="4" w:space="0" w:color="auto"/>
              <w:bottom w:val="single" w:sz="4" w:space="0" w:color="auto"/>
              <w:right w:val="single" w:sz="4" w:space="0" w:color="auto"/>
            </w:tcBorders>
            <w:hideMark/>
          </w:tcPr>
          <w:p w14:paraId="159070FC" w14:textId="77777777" w:rsidR="00091D62" w:rsidRDefault="00091D62" w:rsidP="00521E1B">
            <w:pPr>
              <w:pStyle w:val="TABLE-col-heading"/>
              <w:rPr>
                <w:lang w:val="en-US"/>
              </w:rPr>
            </w:pPr>
            <w:r>
              <w:rPr>
                <w:lang w:val="en-US"/>
              </w:rPr>
              <w:t>Encoding as compact-array</w:t>
            </w:r>
          </w:p>
        </w:tc>
      </w:tr>
      <w:tr w:rsidR="00091D62" w14:paraId="311B1C42" w14:textId="77777777" w:rsidTr="00077BDE">
        <w:trPr>
          <w:cantSplit/>
          <w:jc w:val="center"/>
        </w:trPr>
        <w:tc>
          <w:tcPr>
            <w:tcW w:w="4571" w:type="dxa"/>
            <w:tcBorders>
              <w:top w:val="single" w:sz="4" w:space="0" w:color="auto"/>
              <w:left w:val="single" w:sz="4" w:space="0" w:color="auto"/>
              <w:bottom w:val="single" w:sz="4" w:space="0" w:color="auto"/>
              <w:right w:val="single" w:sz="4" w:space="0" w:color="auto"/>
            </w:tcBorders>
            <w:hideMark/>
          </w:tcPr>
          <w:p w14:paraId="1F0D35D9" w14:textId="77777777" w:rsidR="00091D62" w:rsidRDefault="00091D62" w:rsidP="00521E1B">
            <w:pPr>
              <w:pStyle w:val="TABLE-cell"/>
              <w:keepNext/>
              <w:rPr>
                <w:lang w:val="en-US"/>
              </w:rPr>
            </w:pPr>
            <w:r>
              <w:rPr>
                <w:lang w:val="en-US"/>
              </w:rPr>
              <w:t>01 // tag of array</w:t>
            </w:r>
          </w:p>
          <w:p w14:paraId="58D79089" w14:textId="77777777" w:rsidR="00091D62" w:rsidRDefault="00091D62" w:rsidP="00521E1B">
            <w:pPr>
              <w:pStyle w:val="TABLE-cell"/>
              <w:keepNext/>
              <w:rPr>
                <w:lang w:val="en-US"/>
              </w:rPr>
            </w:pPr>
            <w:r>
              <w:rPr>
                <w:lang w:val="en-US"/>
              </w:rPr>
              <w:t>05 // number of elements</w:t>
            </w:r>
          </w:p>
          <w:p w14:paraId="60D0B547" w14:textId="77777777" w:rsidR="00091D62" w:rsidRDefault="00091D62" w:rsidP="00521E1B">
            <w:pPr>
              <w:pStyle w:val="TABLE-cell"/>
              <w:keepNext/>
              <w:rPr>
                <w:lang w:val="en-US"/>
              </w:rPr>
            </w:pPr>
            <w:r>
              <w:rPr>
                <w:lang w:val="en-US"/>
              </w:rPr>
              <w:t>12 11 11 // tag of long-unsigned type and first value</w:t>
            </w:r>
          </w:p>
          <w:p w14:paraId="41C75902" w14:textId="77777777" w:rsidR="00091D62" w:rsidRDefault="00091D62" w:rsidP="00521E1B">
            <w:pPr>
              <w:pStyle w:val="TABLE-cell"/>
              <w:keepNext/>
              <w:rPr>
                <w:lang w:val="en-US"/>
              </w:rPr>
            </w:pPr>
            <w:r>
              <w:rPr>
                <w:lang w:val="en-US"/>
              </w:rPr>
              <w:t>12 22 22 // tag of long-unsigned type and second value</w:t>
            </w:r>
          </w:p>
          <w:p w14:paraId="17AE7101" w14:textId="77777777" w:rsidR="00091D62" w:rsidRDefault="00091D62" w:rsidP="00521E1B">
            <w:pPr>
              <w:pStyle w:val="TABLE-cell"/>
              <w:keepNext/>
              <w:rPr>
                <w:lang w:val="en-US"/>
              </w:rPr>
            </w:pPr>
            <w:r>
              <w:rPr>
                <w:lang w:val="en-US"/>
              </w:rPr>
              <w:t>12 33 33 // etc.</w:t>
            </w:r>
          </w:p>
          <w:p w14:paraId="1A31ED96" w14:textId="77777777" w:rsidR="00091D62" w:rsidRDefault="00091D62" w:rsidP="00521E1B">
            <w:pPr>
              <w:pStyle w:val="TABLE-cell"/>
              <w:keepNext/>
              <w:rPr>
                <w:lang w:val="en-US"/>
              </w:rPr>
            </w:pPr>
            <w:r>
              <w:rPr>
                <w:lang w:val="en-US"/>
              </w:rPr>
              <w:t>12 44 44</w:t>
            </w:r>
          </w:p>
          <w:p w14:paraId="08744C24" w14:textId="1AFC991C" w:rsidR="00091D62" w:rsidRDefault="00091D62" w:rsidP="00521E1B">
            <w:pPr>
              <w:pStyle w:val="TABLE-cell"/>
              <w:keepNext/>
              <w:rPr>
                <w:lang w:val="en-US"/>
              </w:rPr>
            </w:pPr>
            <w:r>
              <w:rPr>
                <w:lang w:val="en-US"/>
              </w:rPr>
              <w:t xml:space="preserve">12 55 55 </w:t>
            </w:r>
          </w:p>
        </w:tc>
        <w:tc>
          <w:tcPr>
            <w:tcW w:w="3095" w:type="dxa"/>
            <w:tcBorders>
              <w:top w:val="single" w:sz="4" w:space="0" w:color="auto"/>
              <w:left w:val="single" w:sz="4" w:space="0" w:color="auto"/>
              <w:bottom w:val="single" w:sz="4" w:space="0" w:color="auto"/>
              <w:right w:val="single" w:sz="4" w:space="0" w:color="auto"/>
            </w:tcBorders>
            <w:hideMark/>
          </w:tcPr>
          <w:p w14:paraId="7099C0D7" w14:textId="77777777" w:rsidR="00091D62" w:rsidRDefault="00091D62" w:rsidP="00521E1B">
            <w:pPr>
              <w:pStyle w:val="TABLE-cell"/>
              <w:keepNext/>
              <w:rPr>
                <w:lang w:val="en-US"/>
              </w:rPr>
            </w:pPr>
            <w:r>
              <w:rPr>
                <w:lang w:val="en-US"/>
              </w:rPr>
              <w:t>13 // tag of compact-array</w:t>
            </w:r>
          </w:p>
          <w:p w14:paraId="5587E80C" w14:textId="77777777" w:rsidR="00091D62" w:rsidRDefault="00091D62" w:rsidP="00521E1B">
            <w:pPr>
              <w:pStyle w:val="TABLE-cell"/>
              <w:keepNext/>
              <w:rPr>
                <w:lang w:val="en-US"/>
              </w:rPr>
            </w:pPr>
            <w:r>
              <w:rPr>
                <w:lang w:val="en-US"/>
              </w:rPr>
              <w:t>// contents-description</w:t>
            </w:r>
          </w:p>
          <w:p w14:paraId="59DDFC95" w14:textId="77777777" w:rsidR="00091D62" w:rsidRDefault="00091D62" w:rsidP="00521E1B">
            <w:pPr>
              <w:pStyle w:val="TABLE-cell"/>
              <w:keepNext/>
              <w:rPr>
                <w:lang w:val="en-US"/>
              </w:rPr>
            </w:pPr>
            <w:r>
              <w:rPr>
                <w:lang w:val="en-US"/>
              </w:rPr>
              <w:t>12 // tag of the long-unsigned type</w:t>
            </w:r>
          </w:p>
          <w:p w14:paraId="342FD35F" w14:textId="77777777" w:rsidR="00091D62" w:rsidRDefault="00091D62" w:rsidP="00521E1B">
            <w:pPr>
              <w:pStyle w:val="TABLE-cell"/>
              <w:keepNext/>
              <w:rPr>
                <w:lang w:val="en-US"/>
              </w:rPr>
            </w:pPr>
            <w:r>
              <w:rPr>
                <w:lang w:val="en-US"/>
              </w:rPr>
              <w:t>// array-contents</w:t>
            </w:r>
          </w:p>
          <w:p w14:paraId="29CCA4ED" w14:textId="77777777" w:rsidR="00091D62" w:rsidRDefault="00091D62" w:rsidP="00521E1B">
            <w:pPr>
              <w:pStyle w:val="TABLE-cell"/>
              <w:keepNext/>
              <w:rPr>
                <w:lang w:val="en-US"/>
              </w:rPr>
            </w:pPr>
            <w:r>
              <w:rPr>
                <w:lang w:val="en-US"/>
              </w:rPr>
              <w:t>0A // length of octet-string</w:t>
            </w:r>
          </w:p>
          <w:p w14:paraId="2ADFE187" w14:textId="77777777" w:rsidR="00091D62" w:rsidRDefault="00091D62" w:rsidP="00521E1B">
            <w:pPr>
              <w:pStyle w:val="TABLE-cell"/>
              <w:keepNext/>
              <w:rPr>
                <w:lang w:val="en-US"/>
              </w:rPr>
            </w:pPr>
            <w:r>
              <w:rPr>
                <w:lang w:val="en-US"/>
              </w:rPr>
              <w:t xml:space="preserve">11 11 22 22 33 33 44 44 55 55 </w:t>
            </w:r>
          </w:p>
          <w:p w14:paraId="69DBD22E" w14:textId="77777777" w:rsidR="00091D62" w:rsidRDefault="00091D62" w:rsidP="00521E1B">
            <w:pPr>
              <w:pStyle w:val="TABLE-cell"/>
              <w:keepNext/>
              <w:rPr>
                <w:lang w:val="en-US"/>
              </w:rPr>
            </w:pPr>
            <w:r>
              <w:rPr>
                <w:lang w:val="en-US"/>
              </w:rPr>
              <w:t>// the five values</w:t>
            </w:r>
          </w:p>
        </w:tc>
      </w:tr>
    </w:tbl>
    <w:p w14:paraId="7817D8E1" w14:textId="77777777" w:rsidR="002F7A07" w:rsidRDefault="002F7A07" w:rsidP="002F7A07">
      <w:pPr>
        <w:pStyle w:val="NOTE"/>
        <w:rPr>
          <w:lang w:val="en-US"/>
        </w:rPr>
      </w:pPr>
    </w:p>
    <w:p w14:paraId="7D96E1FE" w14:textId="0E53464E" w:rsidR="0064321B" w:rsidRDefault="00091D62" w:rsidP="002F7A07">
      <w:pPr>
        <w:pStyle w:val="PARAGRAPH"/>
        <w:rPr>
          <w:lang w:val="en-US"/>
        </w:rPr>
      </w:pPr>
      <w:r>
        <w:rPr>
          <w:lang w:val="en-US"/>
        </w:rPr>
        <w:t>The length of the encoded data in the two cases is shown in the table below. In the case of the long-unsigned type, 33</w:t>
      </w:r>
      <w:r w:rsidR="002F7A07">
        <w:rPr>
          <w:lang w:val="en-US"/>
        </w:rPr>
        <w:t> </w:t>
      </w:r>
      <w:r>
        <w:rPr>
          <w:lang w:val="en-US"/>
        </w:rPr>
        <w:t>% per element can be saved.</w:t>
      </w:r>
    </w:p>
    <w:tbl>
      <w:tblPr>
        <w:tblStyle w:val="TableGrid"/>
        <w:tblW w:w="0" w:type="auto"/>
        <w:jc w:val="center"/>
        <w:tblLook w:val="04A0" w:firstRow="1" w:lastRow="0" w:firstColumn="1" w:lastColumn="0" w:noHBand="0" w:noVBand="1"/>
      </w:tblPr>
      <w:tblGrid>
        <w:gridCol w:w="2322"/>
        <w:gridCol w:w="1153"/>
        <w:gridCol w:w="1153"/>
        <w:gridCol w:w="1154"/>
      </w:tblGrid>
      <w:tr w:rsidR="00171A65" w14:paraId="515EDF0A" w14:textId="77777777" w:rsidTr="00386915">
        <w:trPr>
          <w:jc w:val="center"/>
        </w:trPr>
        <w:tc>
          <w:tcPr>
            <w:tcW w:w="2322" w:type="dxa"/>
          </w:tcPr>
          <w:p w14:paraId="24E8CD83" w14:textId="77777777" w:rsidR="00171A65" w:rsidRDefault="00171A65" w:rsidP="00171A65">
            <w:pPr>
              <w:pStyle w:val="TABLE-col-heading"/>
              <w:rPr>
                <w:lang w:val="en-US"/>
              </w:rPr>
            </w:pPr>
          </w:p>
        </w:tc>
        <w:tc>
          <w:tcPr>
            <w:tcW w:w="1153" w:type="dxa"/>
          </w:tcPr>
          <w:p w14:paraId="1220DBC8" w14:textId="6B463216" w:rsidR="00171A65" w:rsidRDefault="00171A65" w:rsidP="00171A65">
            <w:pPr>
              <w:pStyle w:val="TABLE-col-heading"/>
              <w:rPr>
                <w:lang w:val="en-US"/>
              </w:rPr>
            </w:pPr>
            <w:r>
              <w:rPr>
                <w:lang w:val="en-US"/>
              </w:rPr>
              <w:t>Array</w:t>
            </w:r>
          </w:p>
        </w:tc>
        <w:tc>
          <w:tcPr>
            <w:tcW w:w="1153" w:type="dxa"/>
          </w:tcPr>
          <w:p w14:paraId="6CC08D1F" w14:textId="77777777" w:rsidR="00386915" w:rsidRDefault="00171A65" w:rsidP="00171A65">
            <w:pPr>
              <w:pStyle w:val="TABLE-col-heading"/>
              <w:rPr>
                <w:lang w:val="en-US"/>
              </w:rPr>
            </w:pPr>
            <w:r>
              <w:rPr>
                <w:lang w:val="en-US"/>
              </w:rPr>
              <w:t xml:space="preserve">Compact </w:t>
            </w:r>
          </w:p>
          <w:p w14:paraId="119C3C2F" w14:textId="7EA72197" w:rsidR="00171A65" w:rsidRDefault="00171A65" w:rsidP="00171A65">
            <w:pPr>
              <w:pStyle w:val="TABLE-col-heading"/>
              <w:rPr>
                <w:lang w:val="en-US"/>
              </w:rPr>
            </w:pPr>
            <w:r>
              <w:rPr>
                <w:lang w:val="en-US"/>
              </w:rPr>
              <w:t>array</w:t>
            </w:r>
          </w:p>
        </w:tc>
        <w:tc>
          <w:tcPr>
            <w:tcW w:w="1154" w:type="dxa"/>
            <w:shd w:val="clear" w:color="auto" w:fill="F2F2F2" w:themeFill="background1" w:themeFillShade="F2"/>
          </w:tcPr>
          <w:p w14:paraId="31BD9737" w14:textId="0386FE81" w:rsidR="00171A65" w:rsidRDefault="00171A65" w:rsidP="0023056D">
            <w:pPr>
              <w:pStyle w:val="TABLE-col-heading"/>
              <w:rPr>
                <w:lang w:val="en-US"/>
              </w:rPr>
            </w:pPr>
            <w:r>
              <w:rPr>
                <w:lang w:val="en-US"/>
              </w:rPr>
              <w:t>Gain compared to array</w:t>
            </w:r>
          </w:p>
        </w:tc>
      </w:tr>
      <w:tr w:rsidR="00171A65" w14:paraId="1FDBFA1F" w14:textId="77777777" w:rsidTr="00386915">
        <w:trPr>
          <w:jc w:val="center"/>
        </w:trPr>
        <w:tc>
          <w:tcPr>
            <w:tcW w:w="2322" w:type="dxa"/>
          </w:tcPr>
          <w:p w14:paraId="3F9F561A" w14:textId="7F14A9D5" w:rsidR="00171A65" w:rsidRDefault="00171A65" w:rsidP="00386915">
            <w:pPr>
              <w:pStyle w:val="TABLE-cell"/>
              <w:rPr>
                <w:lang w:val="en-US"/>
              </w:rPr>
            </w:pPr>
            <w:r>
              <w:rPr>
                <w:lang w:val="en-US"/>
              </w:rPr>
              <w:t>H</w:t>
            </w:r>
            <w:r w:rsidR="00BA7555">
              <w:rPr>
                <w:lang w:val="en-US"/>
              </w:rPr>
              <w:t>eader</w:t>
            </w:r>
          </w:p>
        </w:tc>
        <w:tc>
          <w:tcPr>
            <w:tcW w:w="1153" w:type="dxa"/>
          </w:tcPr>
          <w:p w14:paraId="5EB70A9F" w14:textId="537012EF" w:rsidR="00171A65" w:rsidRDefault="00B162FA" w:rsidP="00386915">
            <w:pPr>
              <w:pStyle w:val="TABLE-cell"/>
              <w:jc w:val="center"/>
              <w:rPr>
                <w:lang w:val="en-US"/>
              </w:rPr>
            </w:pPr>
            <w:r>
              <w:rPr>
                <w:lang w:val="en-US"/>
              </w:rPr>
              <w:t>2</w:t>
            </w:r>
          </w:p>
        </w:tc>
        <w:tc>
          <w:tcPr>
            <w:tcW w:w="1153" w:type="dxa"/>
          </w:tcPr>
          <w:p w14:paraId="2F1F542C" w14:textId="30D9F34F" w:rsidR="00171A65" w:rsidRDefault="00B162FA" w:rsidP="00386915">
            <w:pPr>
              <w:pStyle w:val="TABLE-cell"/>
              <w:jc w:val="center"/>
              <w:rPr>
                <w:lang w:val="en-US"/>
              </w:rPr>
            </w:pPr>
            <w:r>
              <w:rPr>
                <w:lang w:val="en-US"/>
              </w:rPr>
              <w:t>3</w:t>
            </w:r>
          </w:p>
        </w:tc>
        <w:tc>
          <w:tcPr>
            <w:tcW w:w="1154" w:type="dxa"/>
            <w:shd w:val="clear" w:color="auto" w:fill="F2F2F2" w:themeFill="background1" w:themeFillShade="F2"/>
          </w:tcPr>
          <w:p w14:paraId="5FECF0BA" w14:textId="0BD251B6" w:rsidR="00171A65" w:rsidRDefault="00386915" w:rsidP="00386915">
            <w:pPr>
              <w:pStyle w:val="TABLE-cell"/>
              <w:jc w:val="center"/>
              <w:rPr>
                <w:lang w:val="en-US"/>
              </w:rPr>
            </w:pPr>
            <w:r>
              <w:rPr>
                <w:lang w:val="en-US"/>
              </w:rPr>
              <w:t>-1</w:t>
            </w:r>
          </w:p>
        </w:tc>
      </w:tr>
      <w:tr w:rsidR="00171A65" w14:paraId="3AD14F4B" w14:textId="77777777" w:rsidTr="00386915">
        <w:trPr>
          <w:jc w:val="center"/>
        </w:trPr>
        <w:tc>
          <w:tcPr>
            <w:tcW w:w="2322" w:type="dxa"/>
          </w:tcPr>
          <w:p w14:paraId="551735FA" w14:textId="3EB66BB8" w:rsidR="00171A65" w:rsidRDefault="00BA7555" w:rsidP="00386915">
            <w:pPr>
              <w:pStyle w:val="TABLE-cell"/>
              <w:rPr>
                <w:lang w:val="en-US"/>
              </w:rPr>
            </w:pPr>
            <w:r>
              <w:rPr>
                <w:lang w:val="en-US"/>
              </w:rPr>
              <w:t>First element</w:t>
            </w:r>
          </w:p>
        </w:tc>
        <w:tc>
          <w:tcPr>
            <w:tcW w:w="1153" w:type="dxa"/>
          </w:tcPr>
          <w:p w14:paraId="767E92EE" w14:textId="5A96C86B" w:rsidR="00171A65" w:rsidRDefault="00B162FA" w:rsidP="00386915">
            <w:pPr>
              <w:pStyle w:val="TABLE-cell"/>
              <w:jc w:val="center"/>
              <w:rPr>
                <w:lang w:val="en-US"/>
              </w:rPr>
            </w:pPr>
            <w:r>
              <w:rPr>
                <w:lang w:val="en-US"/>
              </w:rPr>
              <w:t>3</w:t>
            </w:r>
          </w:p>
        </w:tc>
        <w:tc>
          <w:tcPr>
            <w:tcW w:w="1153" w:type="dxa"/>
          </w:tcPr>
          <w:p w14:paraId="70D7AFDD" w14:textId="0613E9B5" w:rsidR="00171A65" w:rsidRDefault="00386915" w:rsidP="00386915">
            <w:pPr>
              <w:pStyle w:val="TABLE-cell"/>
              <w:jc w:val="center"/>
              <w:rPr>
                <w:lang w:val="en-US"/>
              </w:rPr>
            </w:pPr>
            <w:r>
              <w:rPr>
                <w:lang w:val="en-US"/>
              </w:rPr>
              <w:t>2</w:t>
            </w:r>
          </w:p>
        </w:tc>
        <w:tc>
          <w:tcPr>
            <w:tcW w:w="1154" w:type="dxa"/>
            <w:shd w:val="clear" w:color="auto" w:fill="F2F2F2" w:themeFill="background1" w:themeFillShade="F2"/>
          </w:tcPr>
          <w:p w14:paraId="1D82B7C9" w14:textId="1E95743B" w:rsidR="00171A65" w:rsidRDefault="00386915" w:rsidP="00386915">
            <w:pPr>
              <w:pStyle w:val="TABLE-cell"/>
              <w:jc w:val="center"/>
              <w:rPr>
                <w:lang w:val="en-US"/>
              </w:rPr>
            </w:pPr>
            <w:r>
              <w:rPr>
                <w:lang w:val="en-US"/>
              </w:rPr>
              <w:t>1</w:t>
            </w:r>
          </w:p>
        </w:tc>
      </w:tr>
      <w:tr w:rsidR="00171A65" w14:paraId="3AF23D56" w14:textId="77777777" w:rsidTr="00386915">
        <w:trPr>
          <w:jc w:val="center"/>
        </w:trPr>
        <w:tc>
          <w:tcPr>
            <w:tcW w:w="2322" w:type="dxa"/>
          </w:tcPr>
          <w:p w14:paraId="0ADBCFB5" w14:textId="758F99E5" w:rsidR="00171A65" w:rsidRDefault="00BA7555" w:rsidP="00386915">
            <w:pPr>
              <w:pStyle w:val="TABLE-cell"/>
              <w:rPr>
                <w:lang w:val="en-US"/>
              </w:rPr>
            </w:pPr>
            <w:r>
              <w:rPr>
                <w:lang w:val="en-US"/>
              </w:rPr>
              <w:t>Second element</w:t>
            </w:r>
          </w:p>
        </w:tc>
        <w:tc>
          <w:tcPr>
            <w:tcW w:w="1153" w:type="dxa"/>
          </w:tcPr>
          <w:p w14:paraId="2DBC15F7" w14:textId="659396B3" w:rsidR="00171A65" w:rsidRDefault="00B162FA" w:rsidP="00386915">
            <w:pPr>
              <w:pStyle w:val="TABLE-cell"/>
              <w:jc w:val="center"/>
              <w:rPr>
                <w:lang w:val="en-US"/>
              </w:rPr>
            </w:pPr>
            <w:r>
              <w:rPr>
                <w:lang w:val="en-US"/>
              </w:rPr>
              <w:t>3</w:t>
            </w:r>
          </w:p>
        </w:tc>
        <w:tc>
          <w:tcPr>
            <w:tcW w:w="1153" w:type="dxa"/>
          </w:tcPr>
          <w:p w14:paraId="23A37BF3" w14:textId="44F97BAD" w:rsidR="00171A65" w:rsidRDefault="00386915" w:rsidP="00386915">
            <w:pPr>
              <w:pStyle w:val="TABLE-cell"/>
              <w:jc w:val="center"/>
              <w:rPr>
                <w:lang w:val="en-US"/>
              </w:rPr>
            </w:pPr>
            <w:r>
              <w:rPr>
                <w:lang w:val="en-US"/>
              </w:rPr>
              <w:t>2</w:t>
            </w:r>
          </w:p>
        </w:tc>
        <w:tc>
          <w:tcPr>
            <w:tcW w:w="1154" w:type="dxa"/>
            <w:shd w:val="clear" w:color="auto" w:fill="F2F2F2" w:themeFill="background1" w:themeFillShade="F2"/>
          </w:tcPr>
          <w:p w14:paraId="51D6DD3D" w14:textId="6698CF5A" w:rsidR="00171A65" w:rsidRDefault="00386915" w:rsidP="00386915">
            <w:pPr>
              <w:pStyle w:val="TABLE-cell"/>
              <w:jc w:val="center"/>
              <w:rPr>
                <w:lang w:val="en-US"/>
              </w:rPr>
            </w:pPr>
            <w:r>
              <w:rPr>
                <w:lang w:val="en-US"/>
              </w:rPr>
              <w:t>1</w:t>
            </w:r>
          </w:p>
        </w:tc>
      </w:tr>
      <w:tr w:rsidR="00171A65" w14:paraId="2243F913" w14:textId="77777777" w:rsidTr="00386915">
        <w:trPr>
          <w:jc w:val="center"/>
        </w:trPr>
        <w:tc>
          <w:tcPr>
            <w:tcW w:w="2322" w:type="dxa"/>
          </w:tcPr>
          <w:p w14:paraId="7A27CD5A" w14:textId="35C72FD8" w:rsidR="00171A65" w:rsidRDefault="00BA7555" w:rsidP="00386915">
            <w:pPr>
              <w:pStyle w:val="TABLE-cell"/>
              <w:rPr>
                <w:lang w:val="en-US"/>
              </w:rPr>
            </w:pPr>
            <w:r>
              <w:rPr>
                <w:lang w:val="en-US"/>
              </w:rPr>
              <w:t>Third element</w:t>
            </w:r>
          </w:p>
        </w:tc>
        <w:tc>
          <w:tcPr>
            <w:tcW w:w="1153" w:type="dxa"/>
          </w:tcPr>
          <w:p w14:paraId="63FDEFFA" w14:textId="6A09308F" w:rsidR="00171A65" w:rsidRDefault="00B162FA" w:rsidP="00386915">
            <w:pPr>
              <w:pStyle w:val="TABLE-cell"/>
              <w:jc w:val="center"/>
              <w:rPr>
                <w:lang w:val="en-US"/>
              </w:rPr>
            </w:pPr>
            <w:r>
              <w:rPr>
                <w:lang w:val="en-US"/>
              </w:rPr>
              <w:t>3</w:t>
            </w:r>
          </w:p>
        </w:tc>
        <w:tc>
          <w:tcPr>
            <w:tcW w:w="1153" w:type="dxa"/>
          </w:tcPr>
          <w:p w14:paraId="1FEC3472" w14:textId="320A7B28" w:rsidR="00171A65" w:rsidRDefault="00386915" w:rsidP="00386915">
            <w:pPr>
              <w:pStyle w:val="TABLE-cell"/>
              <w:jc w:val="center"/>
              <w:rPr>
                <w:lang w:val="en-US"/>
              </w:rPr>
            </w:pPr>
            <w:r>
              <w:rPr>
                <w:lang w:val="en-US"/>
              </w:rPr>
              <w:t>2</w:t>
            </w:r>
          </w:p>
        </w:tc>
        <w:tc>
          <w:tcPr>
            <w:tcW w:w="1154" w:type="dxa"/>
            <w:shd w:val="clear" w:color="auto" w:fill="F2F2F2" w:themeFill="background1" w:themeFillShade="F2"/>
          </w:tcPr>
          <w:p w14:paraId="43A4BF19" w14:textId="0F579A52" w:rsidR="00171A65" w:rsidRDefault="00386915" w:rsidP="00386915">
            <w:pPr>
              <w:pStyle w:val="TABLE-cell"/>
              <w:jc w:val="center"/>
              <w:rPr>
                <w:lang w:val="en-US"/>
              </w:rPr>
            </w:pPr>
            <w:r>
              <w:rPr>
                <w:lang w:val="en-US"/>
              </w:rPr>
              <w:t>1</w:t>
            </w:r>
          </w:p>
        </w:tc>
      </w:tr>
      <w:tr w:rsidR="00171A65" w14:paraId="6A87900B" w14:textId="77777777" w:rsidTr="00386915">
        <w:trPr>
          <w:jc w:val="center"/>
        </w:trPr>
        <w:tc>
          <w:tcPr>
            <w:tcW w:w="2322" w:type="dxa"/>
          </w:tcPr>
          <w:p w14:paraId="24B72353" w14:textId="1FEEFC4E" w:rsidR="00171A65" w:rsidRDefault="00BA7555" w:rsidP="00386915">
            <w:pPr>
              <w:pStyle w:val="TABLE-cell"/>
              <w:rPr>
                <w:lang w:val="en-US"/>
              </w:rPr>
            </w:pPr>
            <w:r>
              <w:rPr>
                <w:lang w:val="en-US"/>
              </w:rPr>
              <w:t>Fourth element</w:t>
            </w:r>
          </w:p>
        </w:tc>
        <w:tc>
          <w:tcPr>
            <w:tcW w:w="1153" w:type="dxa"/>
          </w:tcPr>
          <w:p w14:paraId="20D2DD54" w14:textId="7D98CE7D" w:rsidR="00171A65" w:rsidRDefault="00B162FA" w:rsidP="00386915">
            <w:pPr>
              <w:pStyle w:val="TABLE-cell"/>
              <w:jc w:val="center"/>
              <w:rPr>
                <w:lang w:val="en-US"/>
              </w:rPr>
            </w:pPr>
            <w:r>
              <w:rPr>
                <w:lang w:val="en-US"/>
              </w:rPr>
              <w:t>3</w:t>
            </w:r>
          </w:p>
        </w:tc>
        <w:tc>
          <w:tcPr>
            <w:tcW w:w="1153" w:type="dxa"/>
          </w:tcPr>
          <w:p w14:paraId="54819F81" w14:textId="5723892B" w:rsidR="00171A65" w:rsidRDefault="00386915" w:rsidP="00386915">
            <w:pPr>
              <w:pStyle w:val="TABLE-cell"/>
              <w:jc w:val="center"/>
              <w:rPr>
                <w:lang w:val="en-US"/>
              </w:rPr>
            </w:pPr>
            <w:r>
              <w:rPr>
                <w:lang w:val="en-US"/>
              </w:rPr>
              <w:t>2</w:t>
            </w:r>
          </w:p>
        </w:tc>
        <w:tc>
          <w:tcPr>
            <w:tcW w:w="1154" w:type="dxa"/>
            <w:shd w:val="clear" w:color="auto" w:fill="F2F2F2" w:themeFill="background1" w:themeFillShade="F2"/>
          </w:tcPr>
          <w:p w14:paraId="0BD0F65A" w14:textId="2EC80179" w:rsidR="00171A65" w:rsidRDefault="00386915" w:rsidP="00386915">
            <w:pPr>
              <w:pStyle w:val="TABLE-cell"/>
              <w:jc w:val="center"/>
              <w:rPr>
                <w:lang w:val="en-US"/>
              </w:rPr>
            </w:pPr>
            <w:r>
              <w:rPr>
                <w:lang w:val="en-US"/>
              </w:rPr>
              <w:t>1</w:t>
            </w:r>
          </w:p>
        </w:tc>
      </w:tr>
      <w:tr w:rsidR="00171A65" w14:paraId="45B4402E" w14:textId="77777777" w:rsidTr="00386915">
        <w:trPr>
          <w:jc w:val="center"/>
        </w:trPr>
        <w:tc>
          <w:tcPr>
            <w:tcW w:w="2322" w:type="dxa"/>
          </w:tcPr>
          <w:p w14:paraId="6DADDC6C" w14:textId="2C227F1A" w:rsidR="00171A65" w:rsidRDefault="00B162FA" w:rsidP="00386915">
            <w:pPr>
              <w:pStyle w:val="TABLE-cell"/>
              <w:rPr>
                <w:lang w:val="en-US"/>
              </w:rPr>
            </w:pPr>
            <w:r>
              <w:rPr>
                <w:lang w:val="en-US"/>
              </w:rPr>
              <w:t>Fifth element</w:t>
            </w:r>
          </w:p>
        </w:tc>
        <w:tc>
          <w:tcPr>
            <w:tcW w:w="1153" w:type="dxa"/>
          </w:tcPr>
          <w:p w14:paraId="41EE00B0" w14:textId="6A368ADE" w:rsidR="00171A65" w:rsidRDefault="00B162FA" w:rsidP="00386915">
            <w:pPr>
              <w:pStyle w:val="TABLE-cell"/>
              <w:jc w:val="center"/>
              <w:rPr>
                <w:lang w:val="en-US"/>
              </w:rPr>
            </w:pPr>
            <w:r>
              <w:rPr>
                <w:lang w:val="en-US"/>
              </w:rPr>
              <w:t>3</w:t>
            </w:r>
          </w:p>
        </w:tc>
        <w:tc>
          <w:tcPr>
            <w:tcW w:w="1153" w:type="dxa"/>
          </w:tcPr>
          <w:p w14:paraId="629D37AD" w14:textId="09521615" w:rsidR="00171A65" w:rsidRDefault="00386915" w:rsidP="00386915">
            <w:pPr>
              <w:pStyle w:val="TABLE-cell"/>
              <w:jc w:val="center"/>
              <w:rPr>
                <w:lang w:val="en-US"/>
              </w:rPr>
            </w:pPr>
            <w:r>
              <w:rPr>
                <w:lang w:val="en-US"/>
              </w:rPr>
              <w:t>2</w:t>
            </w:r>
          </w:p>
        </w:tc>
        <w:tc>
          <w:tcPr>
            <w:tcW w:w="1154" w:type="dxa"/>
            <w:shd w:val="clear" w:color="auto" w:fill="F2F2F2" w:themeFill="background1" w:themeFillShade="F2"/>
          </w:tcPr>
          <w:p w14:paraId="446DDC96" w14:textId="49ED55F3" w:rsidR="00171A65" w:rsidRDefault="00386915" w:rsidP="00386915">
            <w:pPr>
              <w:pStyle w:val="TABLE-cell"/>
              <w:jc w:val="center"/>
              <w:rPr>
                <w:lang w:val="en-US"/>
              </w:rPr>
            </w:pPr>
            <w:r>
              <w:rPr>
                <w:lang w:val="en-US"/>
              </w:rPr>
              <w:t>1</w:t>
            </w:r>
          </w:p>
        </w:tc>
      </w:tr>
      <w:tr w:rsidR="00B162FA" w:rsidRPr="00862723" w14:paraId="6634389F" w14:textId="77777777" w:rsidTr="00386915">
        <w:trPr>
          <w:jc w:val="center"/>
        </w:trPr>
        <w:tc>
          <w:tcPr>
            <w:tcW w:w="2322" w:type="dxa"/>
          </w:tcPr>
          <w:p w14:paraId="22FEE3F5" w14:textId="1EEBB449" w:rsidR="00B162FA" w:rsidRPr="00862723" w:rsidRDefault="00B162FA" w:rsidP="00386915">
            <w:pPr>
              <w:pStyle w:val="TABLE-cell"/>
              <w:rPr>
                <w:b/>
                <w:bCs w:val="0"/>
                <w:lang w:val="en-US"/>
              </w:rPr>
            </w:pPr>
            <w:r w:rsidRPr="00862723">
              <w:rPr>
                <w:b/>
                <w:bCs w:val="0"/>
                <w:lang w:val="en-US"/>
              </w:rPr>
              <w:t>Total</w:t>
            </w:r>
          </w:p>
        </w:tc>
        <w:tc>
          <w:tcPr>
            <w:tcW w:w="1153" w:type="dxa"/>
          </w:tcPr>
          <w:p w14:paraId="277BF257" w14:textId="74926FDA" w:rsidR="00B162FA" w:rsidRPr="00862723" w:rsidRDefault="00B162FA" w:rsidP="00386915">
            <w:pPr>
              <w:pStyle w:val="TABLE-cell"/>
              <w:jc w:val="center"/>
              <w:rPr>
                <w:b/>
                <w:bCs w:val="0"/>
                <w:lang w:val="en-US"/>
              </w:rPr>
            </w:pPr>
            <w:r w:rsidRPr="00862723">
              <w:rPr>
                <w:b/>
                <w:bCs w:val="0"/>
                <w:lang w:val="en-US"/>
              </w:rPr>
              <w:t>17</w:t>
            </w:r>
          </w:p>
        </w:tc>
        <w:tc>
          <w:tcPr>
            <w:tcW w:w="1153" w:type="dxa"/>
          </w:tcPr>
          <w:p w14:paraId="590CC042" w14:textId="22159D53" w:rsidR="00B162FA" w:rsidRPr="00862723" w:rsidRDefault="00386915" w:rsidP="00386915">
            <w:pPr>
              <w:pStyle w:val="TABLE-cell"/>
              <w:jc w:val="center"/>
              <w:rPr>
                <w:b/>
                <w:bCs w:val="0"/>
                <w:lang w:val="en-US"/>
              </w:rPr>
            </w:pPr>
            <w:r w:rsidRPr="00862723">
              <w:rPr>
                <w:b/>
                <w:bCs w:val="0"/>
                <w:lang w:val="en-US"/>
              </w:rPr>
              <w:t>13</w:t>
            </w:r>
          </w:p>
        </w:tc>
        <w:tc>
          <w:tcPr>
            <w:tcW w:w="1154" w:type="dxa"/>
            <w:shd w:val="clear" w:color="auto" w:fill="F2F2F2" w:themeFill="background1" w:themeFillShade="F2"/>
          </w:tcPr>
          <w:p w14:paraId="593876D9" w14:textId="310720B2" w:rsidR="00B162FA" w:rsidRPr="00862723" w:rsidRDefault="00386915" w:rsidP="00386915">
            <w:pPr>
              <w:pStyle w:val="TABLE-cell"/>
              <w:jc w:val="center"/>
              <w:rPr>
                <w:b/>
                <w:bCs w:val="0"/>
                <w:lang w:val="en-US"/>
              </w:rPr>
            </w:pPr>
            <w:r w:rsidRPr="00862723">
              <w:rPr>
                <w:b/>
                <w:bCs w:val="0"/>
                <w:lang w:val="en-US"/>
              </w:rPr>
              <w:t>4</w:t>
            </w:r>
          </w:p>
        </w:tc>
      </w:tr>
    </w:tbl>
    <w:p w14:paraId="0AC755F1" w14:textId="77777777" w:rsidR="00DC4BE9" w:rsidRDefault="00DC4BE9" w:rsidP="00DC4BE9">
      <w:pPr>
        <w:rPr>
          <w:lang w:val="en-US"/>
        </w:rPr>
      </w:pPr>
      <w:bookmarkStart w:id="7141" w:name="_Toc392501562"/>
      <w:bookmarkStart w:id="7142" w:name="_Toc384965648"/>
      <w:bookmarkStart w:id="7143" w:name="_Toc437856641"/>
      <w:bookmarkStart w:id="7144" w:name="_Toc97127336"/>
    </w:p>
    <w:p w14:paraId="2B8F2816" w14:textId="2DE6D007" w:rsidR="00091D62" w:rsidRPr="00906EE3" w:rsidRDefault="00091D62" w:rsidP="000970EA">
      <w:pPr>
        <w:pStyle w:val="ANNEX-heading2"/>
        <w:rPr>
          <w:lang w:val="en-US"/>
        </w:rPr>
      </w:pPr>
      <w:r w:rsidRPr="00906EE3">
        <w:rPr>
          <w:lang w:val="en-US"/>
        </w:rPr>
        <w:t>Example 2: Compact-array encoding of five octet-string values</w:t>
      </w:r>
      <w:bookmarkEnd w:id="7141"/>
      <w:bookmarkEnd w:id="7142"/>
      <w:bookmarkEnd w:id="7143"/>
      <w:bookmarkEnd w:id="7144"/>
    </w:p>
    <w:p w14:paraId="2E019674" w14:textId="77777777" w:rsidR="00091D62" w:rsidRDefault="00091D62" w:rsidP="002F7A07">
      <w:pPr>
        <w:pStyle w:val="PARAGRAPH"/>
        <w:rPr>
          <w:lang w:val="en-US"/>
        </w:rPr>
      </w:pPr>
      <w:r>
        <w:rPr>
          <w:lang w:val="en-US"/>
        </w:rPr>
        <w:t>An array of five octet-string values has to be encoded, of which one is of zero length.</w:t>
      </w:r>
    </w:p>
    <w:p w14:paraId="0DF5BE67" w14:textId="77777777" w:rsidR="00091D62" w:rsidRDefault="00091D62" w:rsidP="00521922">
      <w:pPr>
        <w:pStyle w:val="ListBullet"/>
      </w:pPr>
      <w:r>
        <w:t>31 32 33 34 35 36 37 38</w:t>
      </w:r>
    </w:p>
    <w:p w14:paraId="27963C3A" w14:textId="77777777" w:rsidR="00091D62" w:rsidRDefault="00091D62" w:rsidP="00521922">
      <w:pPr>
        <w:pStyle w:val="ListBullet"/>
      </w:pPr>
      <w:r>
        <w:t>41 42 43 44 45 46 47 48</w:t>
      </w:r>
    </w:p>
    <w:p w14:paraId="4991497F" w14:textId="77777777" w:rsidR="00091D62" w:rsidRDefault="00091D62" w:rsidP="00521922">
      <w:pPr>
        <w:pStyle w:val="ListBullet"/>
      </w:pPr>
      <w:r>
        <w:t>-</w:t>
      </w:r>
    </w:p>
    <w:p w14:paraId="65BD7177" w14:textId="77777777" w:rsidR="00091D62" w:rsidRDefault="00091D62" w:rsidP="00521922">
      <w:pPr>
        <w:pStyle w:val="ListBullet"/>
      </w:pPr>
      <w:r>
        <w:t>31 32 33 34 35 36 37 38</w:t>
      </w:r>
    </w:p>
    <w:p w14:paraId="2FB6C463" w14:textId="77777777" w:rsidR="00091D62" w:rsidRDefault="00091D62" w:rsidP="00521922">
      <w:pPr>
        <w:pStyle w:val="ListBullet"/>
      </w:pPr>
      <w:r>
        <w:t>41 42 43 44 45 46 47 48</w:t>
      </w:r>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4"/>
        <w:gridCol w:w="4486"/>
      </w:tblGrid>
      <w:tr w:rsidR="00091D62" w14:paraId="5099BE75" w14:textId="77777777" w:rsidTr="00077BDE">
        <w:trPr>
          <w:cantSplit/>
          <w:tblHeader/>
          <w:jc w:val="center"/>
        </w:trPr>
        <w:tc>
          <w:tcPr>
            <w:tcW w:w="4528" w:type="dxa"/>
            <w:tcBorders>
              <w:top w:val="single" w:sz="4" w:space="0" w:color="auto"/>
              <w:left w:val="single" w:sz="4" w:space="0" w:color="auto"/>
              <w:bottom w:val="single" w:sz="4" w:space="0" w:color="auto"/>
              <w:right w:val="single" w:sz="4" w:space="0" w:color="auto"/>
            </w:tcBorders>
            <w:hideMark/>
          </w:tcPr>
          <w:p w14:paraId="1198E1DC" w14:textId="77777777" w:rsidR="00091D62" w:rsidRDefault="00091D62" w:rsidP="00521E1B">
            <w:pPr>
              <w:pStyle w:val="TABLE-col-heading"/>
              <w:rPr>
                <w:lang w:val="en-US"/>
              </w:rPr>
            </w:pPr>
            <w:r>
              <w:rPr>
                <w:lang w:val="en-US"/>
              </w:rPr>
              <w:lastRenderedPageBreak/>
              <w:t>Encoding as array</w:t>
            </w:r>
          </w:p>
        </w:tc>
        <w:tc>
          <w:tcPr>
            <w:tcW w:w="4431" w:type="dxa"/>
            <w:tcBorders>
              <w:top w:val="single" w:sz="4" w:space="0" w:color="auto"/>
              <w:left w:val="single" w:sz="4" w:space="0" w:color="auto"/>
              <w:bottom w:val="single" w:sz="4" w:space="0" w:color="auto"/>
              <w:right w:val="single" w:sz="4" w:space="0" w:color="auto"/>
            </w:tcBorders>
            <w:hideMark/>
          </w:tcPr>
          <w:p w14:paraId="311D6ADF" w14:textId="77777777" w:rsidR="00091D62" w:rsidRDefault="00091D62" w:rsidP="00521E1B">
            <w:pPr>
              <w:pStyle w:val="TABLE-col-heading"/>
              <w:rPr>
                <w:lang w:val="en-US"/>
              </w:rPr>
            </w:pPr>
            <w:r>
              <w:rPr>
                <w:lang w:val="en-US"/>
              </w:rPr>
              <w:t>Encoding as compact-array</w:t>
            </w:r>
          </w:p>
        </w:tc>
      </w:tr>
      <w:tr w:rsidR="00091D62" w14:paraId="242EC755" w14:textId="77777777" w:rsidTr="00077BDE">
        <w:trPr>
          <w:cantSplit/>
          <w:jc w:val="center"/>
        </w:trPr>
        <w:tc>
          <w:tcPr>
            <w:tcW w:w="4528" w:type="dxa"/>
            <w:tcBorders>
              <w:top w:val="single" w:sz="4" w:space="0" w:color="auto"/>
              <w:left w:val="single" w:sz="4" w:space="0" w:color="auto"/>
              <w:bottom w:val="single" w:sz="4" w:space="0" w:color="auto"/>
              <w:right w:val="single" w:sz="4" w:space="0" w:color="auto"/>
            </w:tcBorders>
            <w:hideMark/>
          </w:tcPr>
          <w:p w14:paraId="352C795A" w14:textId="77777777" w:rsidR="00091D62" w:rsidRDefault="00091D62" w:rsidP="00521E1B">
            <w:pPr>
              <w:pStyle w:val="TABLE-cell"/>
              <w:keepNext/>
              <w:rPr>
                <w:lang w:val="en-US"/>
              </w:rPr>
            </w:pPr>
            <w:r>
              <w:rPr>
                <w:lang w:val="en-US"/>
              </w:rPr>
              <w:t>01 // tag of array</w:t>
            </w:r>
          </w:p>
          <w:p w14:paraId="06384C4A" w14:textId="77777777" w:rsidR="00091D62" w:rsidRDefault="00091D62" w:rsidP="00521E1B">
            <w:pPr>
              <w:pStyle w:val="TABLE-cell"/>
              <w:keepNext/>
              <w:rPr>
                <w:lang w:val="en-US"/>
              </w:rPr>
            </w:pPr>
            <w:r>
              <w:rPr>
                <w:lang w:val="en-US"/>
              </w:rPr>
              <w:t>05 // number of elements</w:t>
            </w:r>
            <w:r>
              <w:rPr>
                <w:lang w:val="en-US"/>
              </w:rPr>
              <w:br/>
            </w:r>
            <w:r>
              <w:rPr>
                <w:lang w:val="en-US"/>
              </w:rPr>
              <w:br/>
            </w:r>
            <w:r>
              <w:rPr>
                <w:lang w:val="en-US"/>
              </w:rPr>
              <w:br/>
            </w:r>
            <w:r>
              <w:rPr>
                <w:lang w:val="en-US"/>
              </w:rPr>
              <w:br/>
            </w:r>
            <w:r>
              <w:rPr>
                <w:lang w:val="en-US"/>
              </w:rPr>
              <w:br/>
              <w:t>09 08 31 32 33 34 35 36 37 38 // type – length - value</w:t>
            </w:r>
          </w:p>
          <w:p w14:paraId="38D35726" w14:textId="77777777" w:rsidR="00091D62" w:rsidRDefault="00091D62" w:rsidP="00521E1B">
            <w:pPr>
              <w:pStyle w:val="TABLE-cell"/>
              <w:keepNext/>
              <w:rPr>
                <w:lang w:val="en-US"/>
              </w:rPr>
            </w:pPr>
            <w:r>
              <w:rPr>
                <w:lang w:val="en-US"/>
              </w:rPr>
              <w:t>09 08 41 42 43 44 45 46 47 48 // second value</w:t>
            </w:r>
          </w:p>
          <w:p w14:paraId="1EC32359" w14:textId="77777777" w:rsidR="00091D62" w:rsidRDefault="00091D62" w:rsidP="00521E1B">
            <w:pPr>
              <w:pStyle w:val="TABLE-cell"/>
              <w:keepNext/>
              <w:rPr>
                <w:lang w:val="en-US"/>
              </w:rPr>
            </w:pPr>
            <w:r>
              <w:rPr>
                <w:lang w:val="en-US"/>
              </w:rPr>
              <w:t>09 00 // third value, octet-string of length 0</w:t>
            </w:r>
          </w:p>
          <w:p w14:paraId="3F2FDF4E" w14:textId="77777777" w:rsidR="00091D62" w:rsidRDefault="00091D62" w:rsidP="00521E1B">
            <w:pPr>
              <w:pStyle w:val="TABLE-cell"/>
              <w:keepNext/>
              <w:rPr>
                <w:lang w:val="en-US"/>
              </w:rPr>
            </w:pPr>
            <w:r>
              <w:rPr>
                <w:lang w:val="en-US"/>
              </w:rPr>
              <w:t>09 08 31 32 33 34 35 36 37 38 // fourth value</w:t>
            </w:r>
          </w:p>
          <w:p w14:paraId="2A96823D" w14:textId="77777777" w:rsidR="00091D62" w:rsidRDefault="00091D62" w:rsidP="00521E1B">
            <w:pPr>
              <w:pStyle w:val="TABLE-cell"/>
              <w:keepNext/>
              <w:rPr>
                <w:lang w:val="en-US"/>
              </w:rPr>
            </w:pPr>
            <w:r>
              <w:rPr>
                <w:lang w:val="en-US"/>
              </w:rPr>
              <w:t>09 08 41 42 43 44 45 46 47 48 // fifth value</w:t>
            </w:r>
          </w:p>
        </w:tc>
        <w:tc>
          <w:tcPr>
            <w:tcW w:w="4431" w:type="dxa"/>
            <w:tcBorders>
              <w:top w:val="single" w:sz="4" w:space="0" w:color="auto"/>
              <w:left w:val="single" w:sz="4" w:space="0" w:color="auto"/>
              <w:bottom w:val="single" w:sz="4" w:space="0" w:color="auto"/>
              <w:right w:val="single" w:sz="4" w:space="0" w:color="auto"/>
            </w:tcBorders>
            <w:hideMark/>
          </w:tcPr>
          <w:p w14:paraId="6B0F1BE6" w14:textId="77777777" w:rsidR="00091D62" w:rsidRDefault="00091D62" w:rsidP="00521E1B">
            <w:pPr>
              <w:pStyle w:val="TABLE-cell"/>
              <w:keepNext/>
              <w:rPr>
                <w:lang w:val="en-US"/>
              </w:rPr>
            </w:pPr>
            <w:r>
              <w:rPr>
                <w:lang w:val="en-US"/>
              </w:rPr>
              <w:t>13 // tag of compact array</w:t>
            </w:r>
          </w:p>
          <w:p w14:paraId="3DAE3A2B" w14:textId="77777777" w:rsidR="00091D62" w:rsidRDefault="00091D62" w:rsidP="00521E1B">
            <w:pPr>
              <w:pStyle w:val="TABLE-cell"/>
              <w:keepNext/>
              <w:rPr>
                <w:lang w:val="en-US"/>
              </w:rPr>
            </w:pPr>
            <w:r>
              <w:rPr>
                <w:lang w:val="en-US"/>
              </w:rPr>
              <w:t>// contents description</w:t>
            </w:r>
          </w:p>
          <w:p w14:paraId="5FFA67F3" w14:textId="77777777" w:rsidR="00091D62" w:rsidRDefault="00091D62" w:rsidP="00521E1B">
            <w:pPr>
              <w:pStyle w:val="TABLE-cell"/>
              <w:keepNext/>
              <w:rPr>
                <w:lang w:val="en-US"/>
              </w:rPr>
            </w:pPr>
            <w:r>
              <w:rPr>
                <w:lang w:val="en-US"/>
              </w:rPr>
              <w:t>09 // tag for octet-string</w:t>
            </w:r>
          </w:p>
          <w:p w14:paraId="2472B76F" w14:textId="77777777" w:rsidR="00091D62" w:rsidRDefault="00091D62" w:rsidP="00521E1B">
            <w:pPr>
              <w:pStyle w:val="TABLE-cell"/>
              <w:keepNext/>
              <w:rPr>
                <w:lang w:val="en-US"/>
              </w:rPr>
            </w:pPr>
            <w:r>
              <w:rPr>
                <w:lang w:val="en-US"/>
              </w:rPr>
              <w:t>// array contents</w:t>
            </w:r>
          </w:p>
          <w:p w14:paraId="5FF3F537" w14:textId="77777777" w:rsidR="00091D62" w:rsidRDefault="00091D62" w:rsidP="00521E1B">
            <w:pPr>
              <w:pStyle w:val="TABLE-cell"/>
              <w:keepNext/>
              <w:rPr>
                <w:lang w:val="en-US"/>
              </w:rPr>
            </w:pPr>
            <w:r>
              <w:rPr>
                <w:lang w:val="en-US"/>
              </w:rPr>
              <w:t>25 // length of octet-string, 37 bytes</w:t>
            </w:r>
          </w:p>
          <w:p w14:paraId="2D131B4B" w14:textId="77777777" w:rsidR="00091D62" w:rsidRDefault="00091D62" w:rsidP="00521E1B">
            <w:pPr>
              <w:pStyle w:val="TABLE-cell"/>
              <w:keepNext/>
              <w:rPr>
                <w:lang w:val="en-US"/>
              </w:rPr>
            </w:pPr>
            <w:r>
              <w:rPr>
                <w:lang w:val="en-US"/>
              </w:rPr>
              <w:t>08 31 32 33 34 35 36 37 38 // length - value</w:t>
            </w:r>
          </w:p>
          <w:p w14:paraId="510ADDB1" w14:textId="77777777" w:rsidR="00091D62" w:rsidRDefault="00091D62" w:rsidP="00521E1B">
            <w:pPr>
              <w:pStyle w:val="TABLE-cell"/>
              <w:keepNext/>
              <w:rPr>
                <w:lang w:val="en-US"/>
              </w:rPr>
            </w:pPr>
            <w:r>
              <w:rPr>
                <w:lang w:val="en-US"/>
              </w:rPr>
              <w:t>08 41 42 43 44 45 46 47 48 // second length - value</w:t>
            </w:r>
          </w:p>
          <w:p w14:paraId="28E7BA26" w14:textId="77777777" w:rsidR="00091D62" w:rsidRDefault="00091D62" w:rsidP="00521E1B">
            <w:pPr>
              <w:pStyle w:val="TABLE-cell"/>
              <w:keepNext/>
              <w:rPr>
                <w:lang w:val="en-US"/>
              </w:rPr>
            </w:pPr>
            <w:r>
              <w:rPr>
                <w:lang w:val="en-US"/>
              </w:rPr>
              <w:t>00 // third value octet-string of length 0</w:t>
            </w:r>
          </w:p>
          <w:p w14:paraId="5CDD1E64" w14:textId="77777777" w:rsidR="00091D62" w:rsidRDefault="00091D62" w:rsidP="00521E1B">
            <w:pPr>
              <w:pStyle w:val="TABLE-cell"/>
              <w:keepNext/>
              <w:rPr>
                <w:lang w:val="en-US"/>
              </w:rPr>
            </w:pPr>
            <w:r>
              <w:rPr>
                <w:lang w:val="en-US"/>
              </w:rPr>
              <w:t>08 31 32 33 34 35 36 37 38 // fourth length - value</w:t>
            </w:r>
          </w:p>
          <w:p w14:paraId="29E3D352" w14:textId="77777777" w:rsidR="00091D62" w:rsidRDefault="00091D62" w:rsidP="00521E1B">
            <w:pPr>
              <w:pStyle w:val="TABLE-cell"/>
              <w:keepNext/>
              <w:rPr>
                <w:lang w:val="en-US"/>
              </w:rPr>
            </w:pPr>
            <w:r>
              <w:rPr>
                <w:lang w:val="en-US"/>
              </w:rPr>
              <w:t>08 41 42 43 44 45 46 47 48 // fifth length - value</w:t>
            </w:r>
          </w:p>
        </w:tc>
      </w:tr>
    </w:tbl>
    <w:p w14:paraId="31A1D9DA" w14:textId="77777777" w:rsidR="002F7A07" w:rsidRDefault="002F7A07" w:rsidP="000B7899">
      <w:pPr>
        <w:pStyle w:val="NOTE"/>
        <w:rPr>
          <w:lang w:val="en-US"/>
        </w:rPr>
      </w:pPr>
    </w:p>
    <w:p w14:paraId="292F4F19" w14:textId="77777777" w:rsidR="00091D62" w:rsidRDefault="00091D62" w:rsidP="002F7A07">
      <w:pPr>
        <w:pStyle w:val="PARAGRAPH"/>
        <w:rPr>
          <w:lang w:val="en-US"/>
        </w:rPr>
      </w:pPr>
      <w:r>
        <w:rPr>
          <w:lang w:val="en-US"/>
        </w:rPr>
        <w:t>The length of the encoded data in the two cases is shown in the table below.</w:t>
      </w:r>
    </w:p>
    <w:p w14:paraId="16FA2FD3" w14:textId="77777777" w:rsidR="00091D62" w:rsidRDefault="00091D62" w:rsidP="002F7A07">
      <w:pPr>
        <w:pStyle w:val="PARAGRAPH"/>
        <w:rPr>
          <w:lang w:val="en-US"/>
        </w:rPr>
      </w:pPr>
      <w:r>
        <w:rPr>
          <w:lang w:val="en-US"/>
        </w:rPr>
        <w:t>In the case of octet-string, the gain depends on the length of the octet-string. In the case of octet-string of length zero (null-data) the gain is 50</w:t>
      </w:r>
      <w:r w:rsidR="002F7A07">
        <w:rPr>
          <w:lang w:val="en-US"/>
        </w:rPr>
        <w:t> </w:t>
      </w:r>
      <w:r>
        <w:rPr>
          <w:lang w:val="en-US"/>
        </w:rPr>
        <w:t>% per element.</w:t>
      </w:r>
    </w:p>
    <w:tbl>
      <w:tblPr>
        <w:tblStyle w:val="TableGrid"/>
        <w:tblW w:w="0" w:type="auto"/>
        <w:jc w:val="center"/>
        <w:tblLook w:val="04A0" w:firstRow="1" w:lastRow="0" w:firstColumn="1" w:lastColumn="0" w:noHBand="0" w:noVBand="1"/>
      </w:tblPr>
      <w:tblGrid>
        <w:gridCol w:w="2322"/>
        <w:gridCol w:w="1153"/>
        <w:gridCol w:w="1153"/>
        <w:gridCol w:w="1154"/>
      </w:tblGrid>
      <w:tr w:rsidR="00862723" w14:paraId="083DFC91" w14:textId="77777777" w:rsidTr="00F03188">
        <w:trPr>
          <w:jc w:val="center"/>
        </w:trPr>
        <w:tc>
          <w:tcPr>
            <w:tcW w:w="2322" w:type="dxa"/>
          </w:tcPr>
          <w:p w14:paraId="1E82A34D" w14:textId="77777777" w:rsidR="00862723" w:rsidRDefault="00862723" w:rsidP="00F03188">
            <w:pPr>
              <w:pStyle w:val="TABLE-col-heading"/>
              <w:rPr>
                <w:lang w:val="en-US"/>
              </w:rPr>
            </w:pPr>
          </w:p>
        </w:tc>
        <w:tc>
          <w:tcPr>
            <w:tcW w:w="1153" w:type="dxa"/>
          </w:tcPr>
          <w:p w14:paraId="14BF93EC" w14:textId="77777777" w:rsidR="00862723" w:rsidRDefault="00862723" w:rsidP="00F03188">
            <w:pPr>
              <w:pStyle w:val="TABLE-col-heading"/>
              <w:rPr>
                <w:lang w:val="en-US"/>
              </w:rPr>
            </w:pPr>
            <w:r>
              <w:rPr>
                <w:lang w:val="en-US"/>
              </w:rPr>
              <w:t>Array</w:t>
            </w:r>
          </w:p>
        </w:tc>
        <w:tc>
          <w:tcPr>
            <w:tcW w:w="1153" w:type="dxa"/>
          </w:tcPr>
          <w:p w14:paraId="149A7B23" w14:textId="77777777" w:rsidR="00862723" w:rsidRDefault="00862723" w:rsidP="00F03188">
            <w:pPr>
              <w:pStyle w:val="TABLE-col-heading"/>
              <w:rPr>
                <w:lang w:val="en-US"/>
              </w:rPr>
            </w:pPr>
            <w:r>
              <w:rPr>
                <w:lang w:val="en-US"/>
              </w:rPr>
              <w:t xml:space="preserve">Compact </w:t>
            </w:r>
          </w:p>
          <w:p w14:paraId="05729C40" w14:textId="77777777" w:rsidR="00862723" w:rsidRDefault="00862723" w:rsidP="00F03188">
            <w:pPr>
              <w:pStyle w:val="TABLE-col-heading"/>
              <w:rPr>
                <w:lang w:val="en-US"/>
              </w:rPr>
            </w:pPr>
            <w:r>
              <w:rPr>
                <w:lang w:val="en-US"/>
              </w:rPr>
              <w:t>array</w:t>
            </w:r>
          </w:p>
        </w:tc>
        <w:tc>
          <w:tcPr>
            <w:tcW w:w="1154" w:type="dxa"/>
            <w:shd w:val="clear" w:color="auto" w:fill="F2F2F2" w:themeFill="background1" w:themeFillShade="F2"/>
          </w:tcPr>
          <w:p w14:paraId="18E0EF03" w14:textId="77777777" w:rsidR="00862723" w:rsidRDefault="00862723" w:rsidP="00F03188">
            <w:pPr>
              <w:pStyle w:val="TABLE-col-heading"/>
              <w:rPr>
                <w:lang w:val="en-US"/>
              </w:rPr>
            </w:pPr>
            <w:r>
              <w:rPr>
                <w:lang w:val="en-US"/>
              </w:rPr>
              <w:t>Gain compared to array</w:t>
            </w:r>
          </w:p>
        </w:tc>
      </w:tr>
      <w:tr w:rsidR="00862723" w14:paraId="438AF093" w14:textId="77777777" w:rsidTr="00F03188">
        <w:trPr>
          <w:jc w:val="center"/>
        </w:trPr>
        <w:tc>
          <w:tcPr>
            <w:tcW w:w="2322" w:type="dxa"/>
          </w:tcPr>
          <w:p w14:paraId="4D0EFC2D" w14:textId="77777777" w:rsidR="00862723" w:rsidRDefault="00862723" w:rsidP="00F03188">
            <w:pPr>
              <w:pStyle w:val="TABLE-cell"/>
              <w:rPr>
                <w:lang w:val="en-US"/>
              </w:rPr>
            </w:pPr>
            <w:r>
              <w:rPr>
                <w:lang w:val="en-US"/>
              </w:rPr>
              <w:t>Header</w:t>
            </w:r>
          </w:p>
        </w:tc>
        <w:tc>
          <w:tcPr>
            <w:tcW w:w="1153" w:type="dxa"/>
          </w:tcPr>
          <w:p w14:paraId="52ED1859" w14:textId="77777777" w:rsidR="00862723" w:rsidRDefault="00862723" w:rsidP="00F03188">
            <w:pPr>
              <w:pStyle w:val="TABLE-cell"/>
              <w:jc w:val="center"/>
              <w:rPr>
                <w:lang w:val="en-US"/>
              </w:rPr>
            </w:pPr>
            <w:r>
              <w:rPr>
                <w:lang w:val="en-US"/>
              </w:rPr>
              <w:t>2</w:t>
            </w:r>
          </w:p>
        </w:tc>
        <w:tc>
          <w:tcPr>
            <w:tcW w:w="1153" w:type="dxa"/>
          </w:tcPr>
          <w:p w14:paraId="6CCBEB8A" w14:textId="77777777" w:rsidR="00862723" w:rsidRDefault="00862723" w:rsidP="00F03188">
            <w:pPr>
              <w:pStyle w:val="TABLE-cell"/>
              <w:jc w:val="center"/>
              <w:rPr>
                <w:lang w:val="en-US"/>
              </w:rPr>
            </w:pPr>
            <w:r>
              <w:rPr>
                <w:lang w:val="en-US"/>
              </w:rPr>
              <w:t>3</w:t>
            </w:r>
          </w:p>
        </w:tc>
        <w:tc>
          <w:tcPr>
            <w:tcW w:w="1154" w:type="dxa"/>
            <w:shd w:val="clear" w:color="auto" w:fill="F2F2F2" w:themeFill="background1" w:themeFillShade="F2"/>
          </w:tcPr>
          <w:p w14:paraId="66180BD6" w14:textId="77777777" w:rsidR="00862723" w:rsidRDefault="00862723" w:rsidP="00F03188">
            <w:pPr>
              <w:pStyle w:val="TABLE-cell"/>
              <w:jc w:val="center"/>
              <w:rPr>
                <w:lang w:val="en-US"/>
              </w:rPr>
            </w:pPr>
            <w:r>
              <w:rPr>
                <w:lang w:val="en-US"/>
              </w:rPr>
              <w:t>-1</w:t>
            </w:r>
          </w:p>
        </w:tc>
      </w:tr>
      <w:tr w:rsidR="00862723" w14:paraId="4F777576" w14:textId="77777777" w:rsidTr="00F03188">
        <w:trPr>
          <w:jc w:val="center"/>
        </w:trPr>
        <w:tc>
          <w:tcPr>
            <w:tcW w:w="2322" w:type="dxa"/>
          </w:tcPr>
          <w:p w14:paraId="443C1D74" w14:textId="77777777" w:rsidR="00862723" w:rsidRDefault="00862723" w:rsidP="00F03188">
            <w:pPr>
              <w:pStyle w:val="TABLE-cell"/>
              <w:rPr>
                <w:lang w:val="en-US"/>
              </w:rPr>
            </w:pPr>
            <w:r>
              <w:rPr>
                <w:lang w:val="en-US"/>
              </w:rPr>
              <w:t>First element</w:t>
            </w:r>
          </w:p>
        </w:tc>
        <w:tc>
          <w:tcPr>
            <w:tcW w:w="1153" w:type="dxa"/>
          </w:tcPr>
          <w:p w14:paraId="5142D41D" w14:textId="6251B19E" w:rsidR="00862723" w:rsidRDefault="00862723" w:rsidP="00F03188">
            <w:pPr>
              <w:pStyle w:val="TABLE-cell"/>
              <w:jc w:val="center"/>
              <w:rPr>
                <w:lang w:val="en-US"/>
              </w:rPr>
            </w:pPr>
            <w:r>
              <w:rPr>
                <w:lang w:val="en-US"/>
              </w:rPr>
              <w:t>10</w:t>
            </w:r>
          </w:p>
        </w:tc>
        <w:tc>
          <w:tcPr>
            <w:tcW w:w="1153" w:type="dxa"/>
          </w:tcPr>
          <w:p w14:paraId="0BD048BC" w14:textId="5E4213BD" w:rsidR="00862723" w:rsidRDefault="00CD6916" w:rsidP="00F03188">
            <w:pPr>
              <w:pStyle w:val="TABLE-cell"/>
              <w:jc w:val="center"/>
              <w:rPr>
                <w:lang w:val="en-US"/>
              </w:rPr>
            </w:pPr>
            <w:r>
              <w:rPr>
                <w:lang w:val="en-US"/>
              </w:rPr>
              <w:t>9</w:t>
            </w:r>
          </w:p>
        </w:tc>
        <w:tc>
          <w:tcPr>
            <w:tcW w:w="1154" w:type="dxa"/>
            <w:shd w:val="clear" w:color="auto" w:fill="F2F2F2" w:themeFill="background1" w:themeFillShade="F2"/>
          </w:tcPr>
          <w:p w14:paraId="508312DC" w14:textId="77777777" w:rsidR="00862723" w:rsidRDefault="00862723" w:rsidP="00F03188">
            <w:pPr>
              <w:pStyle w:val="TABLE-cell"/>
              <w:jc w:val="center"/>
              <w:rPr>
                <w:lang w:val="en-US"/>
              </w:rPr>
            </w:pPr>
            <w:r>
              <w:rPr>
                <w:lang w:val="en-US"/>
              </w:rPr>
              <w:t>1</w:t>
            </w:r>
          </w:p>
        </w:tc>
      </w:tr>
      <w:tr w:rsidR="00862723" w14:paraId="78CCC170" w14:textId="77777777" w:rsidTr="00F03188">
        <w:trPr>
          <w:jc w:val="center"/>
        </w:trPr>
        <w:tc>
          <w:tcPr>
            <w:tcW w:w="2322" w:type="dxa"/>
          </w:tcPr>
          <w:p w14:paraId="34E20D27" w14:textId="77777777" w:rsidR="00862723" w:rsidRDefault="00862723" w:rsidP="00F03188">
            <w:pPr>
              <w:pStyle w:val="TABLE-cell"/>
              <w:rPr>
                <w:lang w:val="en-US"/>
              </w:rPr>
            </w:pPr>
            <w:r>
              <w:rPr>
                <w:lang w:val="en-US"/>
              </w:rPr>
              <w:t>Second element</w:t>
            </w:r>
          </w:p>
        </w:tc>
        <w:tc>
          <w:tcPr>
            <w:tcW w:w="1153" w:type="dxa"/>
          </w:tcPr>
          <w:p w14:paraId="5F1F707A" w14:textId="31AF7C17" w:rsidR="00862723" w:rsidRDefault="00862723" w:rsidP="00F03188">
            <w:pPr>
              <w:pStyle w:val="TABLE-cell"/>
              <w:jc w:val="center"/>
              <w:rPr>
                <w:lang w:val="en-US"/>
              </w:rPr>
            </w:pPr>
            <w:r>
              <w:rPr>
                <w:lang w:val="en-US"/>
              </w:rPr>
              <w:t>10</w:t>
            </w:r>
          </w:p>
        </w:tc>
        <w:tc>
          <w:tcPr>
            <w:tcW w:w="1153" w:type="dxa"/>
          </w:tcPr>
          <w:p w14:paraId="542AD3F5" w14:textId="10141E2E" w:rsidR="00862723" w:rsidRDefault="00CD6916" w:rsidP="00F03188">
            <w:pPr>
              <w:pStyle w:val="TABLE-cell"/>
              <w:jc w:val="center"/>
              <w:rPr>
                <w:lang w:val="en-US"/>
              </w:rPr>
            </w:pPr>
            <w:r>
              <w:rPr>
                <w:lang w:val="en-US"/>
              </w:rPr>
              <w:t>9</w:t>
            </w:r>
          </w:p>
        </w:tc>
        <w:tc>
          <w:tcPr>
            <w:tcW w:w="1154" w:type="dxa"/>
            <w:shd w:val="clear" w:color="auto" w:fill="F2F2F2" w:themeFill="background1" w:themeFillShade="F2"/>
          </w:tcPr>
          <w:p w14:paraId="0A123D77" w14:textId="77777777" w:rsidR="00862723" w:rsidRDefault="00862723" w:rsidP="00F03188">
            <w:pPr>
              <w:pStyle w:val="TABLE-cell"/>
              <w:jc w:val="center"/>
              <w:rPr>
                <w:lang w:val="en-US"/>
              </w:rPr>
            </w:pPr>
            <w:r>
              <w:rPr>
                <w:lang w:val="en-US"/>
              </w:rPr>
              <w:t>1</w:t>
            </w:r>
          </w:p>
        </w:tc>
      </w:tr>
      <w:tr w:rsidR="00862723" w14:paraId="274647ED" w14:textId="77777777" w:rsidTr="00F03188">
        <w:trPr>
          <w:jc w:val="center"/>
        </w:trPr>
        <w:tc>
          <w:tcPr>
            <w:tcW w:w="2322" w:type="dxa"/>
          </w:tcPr>
          <w:p w14:paraId="6225E344" w14:textId="77777777" w:rsidR="00862723" w:rsidRDefault="00862723" w:rsidP="00F03188">
            <w:pPr>
              <w:pStyle w:val="TABLE-cell"/>
              <w:rPr>
                <w:lang w:val="en-US"/>
              </w:rPr>
            </w:pPr>
            <w:r>
              <w:rPr>
                <w:lang w:val="en-US"/>
              </w:rPr>
              <w:t>Third element</w:t>
            </w:r>
          </w:p>
        </w:tc>
        <w:tc>
          <w:tcPr>
            <w:tcW w:w="1153" w:type="dxa"/>
          </w:tcPr>
          <w:p w14:paraId="628C9206" w14:textId="710982EB" w:rsidR="00862723" w:rsidRDefault="00862723" w:rsidP="00F03188">
            <w:pPr>
              <w:pStyle w:val="TABLE-cell"/>
              <w:jc w:val="center"/>
              <w:rPr>
                <w:lang w:val="en-US"/>
              </w:rPr>
            </w:pPr>
            <w:r>
              <w:rPr>
                <w:lang w:val="en-US"/>
              </w:rPr>
              <w:t>2</w:t>
            </w:r>
          </w:p>
        </w:tc>
        <w:tc>
          <w:tcPr>
            <w:tcW w:w="1153" w:type="dxa"/>
          </w:tcPr>
          <w:p w14:paraId="45CAE6B7" w14:textId="3554ED61" w:rsidR="00862723" w:rsidRDefault="00CD6916" w:rsidP="00F03188">
            <w:pPr>
              <w:pStyle w:val="TABLE-cell"/>
              <w:jc w:val="center"/>
              <w:rPr>
                <w:lang w:val="en-US"/>
              </w:rPr>
            </w:pPr>
            <w:r>
              <w:rPr>
                <w:lang w:val="en-US"/>
              </w:rPr>
              <w:t>1</w:t>
            </w:r>
          </w:p>
        </w:tc>
        <w:tc>
          <w:tcPr>
            <w:tcW w:w="1154" w:type="dxa"/>
            <w:shd w:val="clear" w:color="auto" w:fill="F2F2F2" w:themeFill="background1" w:themeFillShade="F2"/>
          </w:tcPr>
          <w:p w14:paraId="1401E1F6" w14:textId="77777777" w:rsidR="00862723" w:rsidRDefault="00862723" w:rsidP="00F03188">
            <w:pPr>
              <w:pStyle w:val="TABLE-cell"/>
              <w:jc w:val="center"/>
              <w:rPr>
                <w:lang w:val="en-US"/>
              </w:rPr>
            </w:pPr>
            <w:r>
              <w:rPr>
                <w:lang w:val="en-US"/>
              </w:rPr>
              <w:t>1</w:t>
            </w:r>
          </w:p>
        </w:tc>
      </w:tr>
      <w:tr w:rsidR="00862723" w14:paraId="43DE005D" w14:textId="77777777" w:rsidTr="00F03188">
        <w:trPr>
          <w:jc w:val="center"/>
        </w:trPr>
        <w:tc>
          <w:tcPr>
            <w:tcW w:w="2322" w:type="dxa"/>
          </w:tcPr>
          <w:p w14:paraId="4E42135B" w14:textId="77777777" w:rsidR="00862723" w:rsidRDefault="00862723" w:rsidP="00F03188">
            <w:pPr>
              <w:pStyle w:val="TABLE-cell"/>
              <w:rPr>
                <w:lang w:val="en-US"/>
              </w:rPr>
            </w:pPr>
            <w:r>
              <w:rPr>
                <w:lang w:val="en-US"/>
              </w:rPr>
              <w:t>Fourth element</w:t>
            </w:r>
          </w:p>
        </w:tc>
        <w:tc>
          <w:tcPr>
            <w:tcW w:w="1153" w:type="dxa"/>
          </w:tcPr>
          <w:p w14:paraId="57ED761B" w14:textId="38F34569" w:rsidR="00862723" w:rsidRDefault="00862723" w:rsidP="00F03188">
            <w:pPr>
              <w:pStyle w:val="TABLE-cell"/>
              <w:jc w:val="center"/>
              <w:rPr>
                <w:lang w:val="en-US"/>
              </w:rPr>
            </w:pPr>
            <w:r>
              <w:rPr>
                <w:lang w:val="en-US"/>
              </w:rPr>
              <w:t>10</w:t>
            </w:r>
          </w:p>
        </w:tc>
        <w:tc>
          <w:tcPr>
            <w:tcW w:w="1153" w:type="dxa"/>
          </w:tcPr>
          <w:p w14:paraId="4BD8C0CD" w14:textId="67AFBBB7" w:rsidR="00862723" w:rsidRDefault="00CD6916" w:rsidP="00F03188">
            <w:pPr>
              <w:pStyle w:val="TABLE-cell"/>
              <w:jc w:val="center"/>
              <w:rPr>
                <w:lang w:val="en-US"/>
              </w:rPr>
            </w:pPr>
            <w:r>
              <w:rPr>
                <w:lang w:val="en-US"/>
              </w:rPr>
              <w:t>9</w:t>
            </w:r>
          </w:p>
        </w:tc>
        <w:tc>
          <w:tcPr>
            <w:tcW w:w="1154" w:type="dxa"/>
            <w:shd w:val="clear" w:color="auto" w:fill="F2F2F2" w:themeFill="background1" w:themeFillShade="F2"/>
          </w:tcPr>
          <w:p w14:paraId="55694DE4" w14:textId="77777777" w:rsidR="00862723" w:rsidRDefault="00862723" w:rsidP="00F03188">
            <w:pPr>
              <w:pStyle w:val="TABLE-cell"/>
              <w:jc w:val="center"/>
              <w:rPr>
                <w:lang w:val="en-US"/>
              </w:rPr>
            </w:pPr>
            <w:r>
              <w:rPr>
                <w:lang w:val="en-US"/>
              </w:rPr>
              <w:t>1</w:t>
            </w:r>
          </w:p>
        </w:tc>
      </w:tr>
      <w:tr w:rsidR="00862723" w14:paraId="3BC4C8F2" w14:textId="77777777" w:rsidTr="00F03188">
        <w:trPr>
          <w:jc w:val="center"/>
        </w:trPr>
        <w:tc>
          <w:tcPr>
            <w:tcW w:w="2322" w:type="dxa"/>
          </w:tcPr>
          <w:p w14:paraId="36C0D623" w14:textId="77777777" w:rsidR="00862723" w:rsidRDefault="00862723" w:rsidP="00F03188">
            <w:pPr>
              <w:pStyle w:val="TABLE-cell"/>
              <w:rPr>
                <w:lang w:val="en-US"/>
              </w:rPr>
            </w:pPr>
            <w:r>
              <w:rPr>
                <w:lang w:val="en-US"/>
              </w:rPr>
              <w:t>Fifth element</w:t>
            </w:r>
          </w:p>
        </w:tc>
        <w:tc>
          <w:tcPr>
            <w:tcW w:w="1153" w:type="dxa"/>
          </w:tcPr>
          <w:p w14:paraId="1EE3DB34" w14:textId="4BBB59F4" w:rsidR="00862723" w:rsidRDefault="00862723" w:rsidP="00F03188">
            <w:pPr>
              <w:pStyle w:val="TABLE-cell"/>
              <w:jc w:val="center"/>
              <w:rPr>
                <w:lang w:val="en-US"/>
              </w:rPr>
            </w:pPr>
            <w:r>
              <w:rPr>
                <w:lang w:val="en-US"/>
              </w:rPr>
              <w:t>10</w:t>
            </w:r>
          </w:p>
        </w:tc>
        <w:tc>
          <w:tcPr>
            <w:tcW w:w="1153" w:type="dxa"/>
          </w:tcPr>
          <w:p w14:paraId="265D0F3E" w14:textId="2157B7BC" w:rsidR="00862723" w:rsidRDefault="00CD6916" w:rsidP="00F03188">
            <w:pPr>
              <w:pStyle w:val="TABLE-cell"/>
              <w:jc w:val="center"/>
              <w:rPr>
                <w:lang w:val="en-US"/>
              </w:rPr>
            </w:pPr>
            <w:r>
              <w:rPr>
                <w:lang w:val="en-US"/>
              </w:rPr>
              <w:t>9</w:t>
            </w:r>
          </w:p>
        </w:tc>
        <w:tc>
          <w:tcPr>
            <w:tcW w:w="1154" w:type="dxa"/>
            <w:shd w:val="clear" w:color="auto" w:fill="F2F2F2" w:themeFill="background1" w:themeFillShade="F2"/>
          </w:tcPr>
          <w:p w14:paraId="5B1E7D96" w14:textId="77777777" w:rsidR="00862723" w:rsidRDefault="00862723" w:rsidP="00F03188">
            <w:pPr>
              <w:pStyle w:val="TABLE-cell"/>
              <w:jc w:val="center"/>
              <w:rPr>
                <w:lang w:val="en-US"/>
              </w:rPr>
            </w:pPr>
            <w:r>
              <w:rPr>
                <w:lang w:val="en-US"/>
              </w:rPr>
              <w:t>1</w:t>
            </w:r>
          </w:p>
        </w:tc>
      </w:tr>
      <w:tr w:rsidR="00862723" w:rsidRPr="00CD6916" w14:paraId="483A2B32" w14:textId="77777777" w:rsidTr="00F03188">
        <w:trPr>
          <w:jc w:val="center"/>
        </w:trPr>
        <w:tc>
          <w:tcPr>
            <w:tcW w:w="2322" w:type="dxa"/>
          </w:tcPr>
          <w:p w14:paraId="075DC382" w14:textId="77777777" w:rsidR="00862723" w:rsidRPr="00CD6916" w:rsidRDefault="00862723" w:rsidP="00F03188">
            <w:pPr>
              <w:pStyle w:val="TABLE-cell"/>
              <w:rPr>
                <w:b/>
                <w:bCs w:val="0"/>
                <w:lang w:val="en-US"/>
              </w:rPr>
            </w:pPr>
            <w:r w:rsidRPr="00CD6916">
              <w:rPr>
                <w:b/>
                <w:bCs w:val="0"/>
                <w:lang w:val="en-US"/>
              </w:rPr>
              <w:t>Total</w:t>
            </w:r>
          </w:p>
        </w:tc>
        <w:tc>
          <w:tcPr>
            <w:tcW w:w="1153" w:type="dxa"/>
          </w:tcPr>
          <w:p w14:paraId="332212AA" w14:textId="313AAC56" w:rsidR="00862723" w:rsidRPr="00CD6916" w:rsidRDefault="00862723" w:rsidP="00F03188">
            <w:pPr>
              <w:pStyle w:val="TABLE-cell"/>
              <w:jc w:val="center"/>
              <w:rPr>
                <w:b/>
                <w:bCs w:val="0"/>
                <w:lang w:val="en-US"/>
              </w:rPr>
            </w:pPr>
            <w:r w:rsidRPr="00CD6916">
              <w:rPr>
                <w:b/>
                <w:bCs w:val="0"/>
                <w:lang w:val="en-US"/>
              </w:rPr>
              <w:t>44</w:t>
            </w:r>
          </w:p>
        </w:tc>
        <w:tc>
          <w:tcPr>
            <w:tcW w:w="1153" w:type="dxa"/>
          </w:tcPr>
          <w:p w14:paraId="3D32E5B1" w14:textId="1390C35A" w:rsidR="00862723" w:rsidRPr="00CD6916" w:rsidRDefault="00CD6916" w:rsidP="00F03188">
            <w:pPr>
              <w:pStyle w:val="TABLE-cell"/>
              <w:jc w:val="center"/>
              <w:rPr>
                <w:b/>
                <w:bCs w:val="0"/>
                <w:lang w:val="en-US"/>
              </w:rPr>
            </w:pPr>
            <w:r w:rsidRPr="00CD6916">
              <w:rPr>
                <w:b/>
                <w:bCs w:val="0"/>
                <w:lang w:val="en-US"/>
              </w:rPr>
              <w:t>40</w:t>
            </w:r>
          </w:p>
        </w:tc>
        <w:tc>
          <w:tcPr>
            <w:tcW w:w="1154" w:type="dxa"/>
            <w:shd w:val="clear" w:color="auto" w:fill="F2F2F2" w:themeFill="background1" w:themeFillShade="F2"/>
          </w:tcPr>
          <w:p w14:paraId="64A27A49" w14:textId="77777777" w:rsidR="00862723" w:rsidRPr="00CD6916" w:rsidRDefault="00862723" w:rsidP="00F03188">
            <w:pPr>
              <w:pStyle w:val="TABLE-cell"/>
              <w:jc w:val="center"/>
              <w:rPr>
                <w:b/>
                <w:bCs w:val="0"/>
                <w:lang w:val="en-US"/>
              </w:rPr>
            </w:pPr>
            <w:r w:rsidRPr="00CD6916">
              <w:rPr>
                <w:b/>
                <w:bCs w:val="0"/>
                <w:lang w:val="en-US"/>
              </w:rPr>
              <w:t>4</w:t>
            </w:r>
          </w:p>
        </w:tc>
      </w:tr>
    </w:tbl>
    <w:p w14:paraId="17097EE8" w14:textId="33A3091F" w:rsidR="00091D62" w:rsidRDefault="00091D62" w:rsidP="002F7A07">
      <w:pPr>
        <w:pStyle w:val="FIGURE"/>
      </w:pPr>
    </w:p>
    <w:p w14:paraId="6256482C" w14:textId="77777777" w:rsidR="00091D62" w:rsidRPr="000B7899" w:rsidRDefault="00091D62" w:rsidP="001767F8">
      <w:pPr>
        <w:pStyle w:val="ANNEX-heading2"/>
      </w:pPr>
      <w:bookmarkStart w:id="7145" w:name="_Toc392501563"/>
      <w:bookmarkStart w:id="7146" w:name="_Toc384965649"/>
      <w:bookmarkStart w:id="7147" w:name="_Toc437856642"/>
      <w:bookmarkStart w:id="7148" w:name="_Toc97127337"/>
      <w:r w:rsidRPr="000B7899">
        <w:t>Example 3: Encoding of the buffer of a Profile generic object</w:t>
      </w:r>
      <w:bookmarkEnd w:id="7145"/>
      <w:bookmarkEnd w:id="7146"/>
      <w:bookmarkEnd w:id="7147"/>
      <w:bookmarkEnd w:id="7148"/>
    </w:p>
    <w:p w14:paraId="231B9B2D" w14:textId="77777777" w:rsidR="00091D62" w:rsidRDefault="00091D62" w:rsidP="002F7A07">
      <w:pPr>
        <w:pStyle w:val="PARAGRAPH"/>
      </w:pPr>
      <w:r>
        <w:t>The profile has a time stamp column, a status column, and two columns carrying a double-long-unsigned value each (e.g. A+ and A-, import and export active energy). The capture period is 900 s. There are 96 entries (one day).</w:t>
      </w:r>
    </w:p>
    <w:p w14:paraId="751CC2FE" w14:textId="77777777" w:rsidR="00091D62" w:rsidRDefault="00091D62" w:rsidP="002F7A07">
      <w:pPr>
        <w:pStyle w:val="NOTE"/>
      </w:pPr>
      <w:r>
        <w:t>NOTE</w:t>
      </w:r>
      <w:r w:rsidR="002F7A07">
        <w:t> </w:t>
      </w:r>
      <w:r>
        <w:t>If instead of register readings just delta values would be stored, they could be represented as long-unsigned instead of double-long-unsigned.</w:t>
      </w:r>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039"/>
        <w:gridCol w:w="1064"/>
        <w:gridCol w:w="1532"/>
        <w:gridCol w:w="1532"/>
        <w:gridCol w:w="1273"/>
      </w:tblGrid>
      <w:tr w:rsidR="00091D62" w14:paraId="5C671CF6" w14:textId="77777777" w:rsidTr="00077BDE">
        <w:trPr>
          <w:cantSplit/>
          <w:jc w:val="center"/>
        </w:trPr>
        <w:tc>
          <w:tcPr>
            <w:tcW w:w="630" w:type="dxa"/>
            <w:tcBorders>
              <w:top w:val="single" w:sz="4" w:space="0" w:color="auto"/>
              <w:left w:val="single" w:sz="4" w:space="0" w:color="auto"/>
              <w:bottom w:val="single" w:sz="4" w:space="0" w:color="auto"/>
              <w:right w:val="single" w:sz="4" w:space="0" w:color="auto"/>
            </w:tcBorders>
            <w:hideMark/>
          </w:tcPr>
          <w:p w14:paraId="6B718C92" w14:textId="77777777" w:rsidR="00091D62" w:rsidRDefault="00091D62" w:rsidP="00521E1B">
            <w:pPr>
              <w:pStyle w:val="TABLE-cell"/>
              <w:keepNext/>
            </w:pPr>
            <w:r>
              <w:t>Entry</w:t>
            </w:r>
          </w:p>
        </w:tc>
        <w:tc>
          <w:tcPr>
            <w:tcW w:w="3075" w:type="dxa"/>
            <w:tcBorders>
              <w:top w:val="single" w:sz="4" w:space="0" w:color="auto"/>
              <w:left w:val="single" w:sz="4" w:space="0" w:color="auto"/>
              <w:bottom w:val="single" w:sz="4" w:space="0" w:color="auto"/>
              <w:right w:val="single" w:sz="4" w:space="0" w:color="auto"/>
            </w:tcBorders>
            <w:hideMark/>
          </w:tcPr>
          <w:p w14:paraId="7E2AB871" w14:textId="77777777" w:rsidR="00091D62" w:rsidRDefault="00091D62" w:rsidP="00521E1B">
            <w:pPr>
              <w:pStyle w:val="TABLE-cell"/>
              <w:keepNext/>
              <w:jc w:val="center"/>
            </w:pPr>
            <w:r>
              <w:t>Timestamp</w:t>
            </w:r>
          </w:p>
        </w:tc>
        <w:tc>
          <w:tcPr>
            <w:tcW w:w="1094" w:type="dxa"/>
            <w:tcBorders>
              <w:top w:val="single" w:sz="4" w:space="0" w:color="auto"/>
              <w:left w:val="single" w:sz="4" w:space="0" w:color="auto"/>
              <w:bottom w:val="single" w:sz="4" w:space="0" w:color="auto"/>
              <w:right w:val="single" w:sz="4" w:space="0" w:color="auto"/>
            </w:tcBorders>
            <w:hideMark/>
          </w:tcPr>
          <w:p w14:paraId="47F2CD8C" w14:textId="77777777" w:rsidR="00091D62" w:rsidRDefault="00091D62" w:rsidP="00521E1B">
            <w:pPr>
              <w:pStyle w:val="TABLE-cell"/>
              <w:keepNext/>
              <w:jc w:val="center"/>
            </w:pPr>
            <w:r>
              <w:t>Status</w:t>
            </w:r>
          </w:p>
        </w:tc>
        <w:tc>
          <w:tcPr>
            <w:tcW w:w="1580" w:type="dxa"/>
            <w:tcBorders>
              <w:top w:val="single" w:sz="4" w:space="0" w:color="auto"/>
              <w:left w:val="single" w:sz="4" w:space="0" w:color="auto"/>
              <w:bottom w:val="single" w:sz="4" w:space="0" w:color="auto"/>
              <w:right w:val="single" w:sz="4" w:space="0" w:color="auto"/>
            </w:tcBorders>
            <w:hideMark/>
          </w:tcPr>
          <w:p w14:paraId="48C44F7F" w14:textId="77777777" w:rsidR="00091D62" w:rsidRDefault="00091D62" w:rsidP="00521E1B">
            <w:pPr>
              <w:pStyle w:val="TABLE-cell"/>
              <w:keepNext/>
              <w:jc w:val="center"/>
            </w:pPr>
            <w:r>
              <w:t>Value</w:t>
            </w:r>
          </w:p>
        </w:tc>
        <w:tc>
          <w:tcPr>
            <w:tcW w:w="1580" w:type="dxa"/>
            <w:tcBorders>
              <w:top w:val="single" w:sz="4" w:space="0" w:color="auto"/>
              <w:left w:val="single" w:sz="4" w:space="0" w:color="auto"/>
              <w:bottom w:val="single" w:sz="4" w:space="0" w:color="auto"/>
              <w:right w:val="single" w:sz="4" w:space="0" w:color="auto"/>
            </w:tcBorders>
            <w:hideMark/>
          </w:tcPr>
          <w:p w14:paraId="2E2A9A99" w14:textId="77777777" w:rsidR="00091D62" w:rsidRDefault="00091D62" w:rsidP="00521E1B">
            <w:pPr>
              <w:pStyle w:val="TABLE-cell"/>
              <w:keepNext/>
              <w:jc w:val="center"/>
            </w:pPr>
            <w:r>
              <w:t>Value</w:t>
            </w:r>
          </w:p>
        </w:tc>
        <w:tc>
          <w:tcPr>
            <w:tcW w:w="1327" w:type="dxa"/>
            <w:tcBorders>
              <w:top w:val="single" w:sz="4" w:space="0" w:color="auto"/>
              <w:left w:val="single" w:sz="4" w:space="0" w:color="auto"/>
              <w:bottom w:val="single" w:sz="4" w:space="0" w:color="auto"/>
              <w:right w:val="single" w:sz="4" w:space="0" w:color="auto"/>
            </w:tcBorders>
            <w:hideMark/>
          </w:tcPr>
          <w:p w14:paraId="3379A2CB" w14:textId="77777777" w:rsidR="00091D62" w:rsidRDefault="00091D62" w:rsidP="00521E1B">
            <w:pPr>
              <w:pStyle w:val="TABLE-cell"/>
              <w:keepNext/>
              <w:jc w:val="center"/>
            </w:pPr>
            <w:r>
              <w:t>Bytes</w:t>
            </w:r>
          </w:p>
        </w:tc>
      </w:tr>
      <w:tr w:rsidR="00091D62" w14:paraId="5F942915" w14:textId="77777777" w:rsidTr="00077BDE">
        <w:trPr>
          <w:cantSplit/>
          <w:jc w:val="center"/>
        </w:trPr>
        <w:tc>
          <w:tcPr>
            <w:tcW w:w="630" w:type="dxa"/>
            <w:tcBorders>
              <w:top w:val="single" w:sz="4" w:space="0" w:color="auto"/>
              <w:left w:val="single" w:sz="4" w:space="0" w:color="auto"/>
              <w:bottom w:val="single" w:sz="4" w:space="0" w:color="auto"/>
              <w:right w:val="single" w:sz="4" w:space="0" w:color="auto"/>
            </w:tcBorders>
            <w:hideMark/>
          </w:tcPr>
          <w:p w14:paraId="7ACEF3B0" w14:textId="77777777" w:rsidR="00091D62" w:rsidRDefault="00091D62" w:rsidP="00521E1B">
            <w:pPr>
              <w:pStyle w:val="TABLE-cell"/>
              <w:keepNext/>
            </w:pPr>
            <w:r>
              <w:t>1</w:t>
            </w:r>
          </w:p>
        </w:tc>
        <w:tc>
          <w:tcPr>
            <w:tcW w:w="3075" w:type="dxa"/>
            <w:tcBorders>
              <w:top w:val="single" w:sz="4" w:space="0" w:color="auto"/>
              <w:left w:val="single" w:sz="4" w:space="0" w:color="auto"/>
              <w:bottom w:val="single" w:sz="4" w:space="0" w:color="auto"/>
              <w:right w:val="single" w:sz="4" w:space="0" w:color="auto"/>
            </w:tcBorders>
            <w:hideMark/>
          </w:tcPr>
          <w:p w14:paraId="70679D79" w14:textId="77777777" w:rsidR="00091D62" w:rsidRDefault="00091D62" w:rsidP="00521E1B">
            <w:pPr>
              <w:pStyle w:val="TABLE-cell"/>
              <w:keepNext/>
            </w:pPr>
            <w:r>
              <w:t>07D00101FF000000FF800000</w:t>
            </w:r>
          </w:p>
        </w:tc>
        <w:tc>
          <w:tcPr>
            <w:tcW w:w="1094" w:type="dxa"/>
            <w:tcBorders>
              <w:top w:val="single" w:sz="4" w:space="0" w:color="auto"/>
              <w:left w:val="single" w:sz="4" w:space="0" w:color="auto"/>
              <w:bottom w:val="single" w:sz="4" w:space="0" w:color="auto"/>
              <w:right w:val="single" w:sz="4" w:space="0" w:color="auto"/>
            </w:tcBorders>
            <w:hideMark/>
          </w:tcPr>
          <w:p w14:paraId="52111295" w14:textId="77777777" w:rsidR="00091D62" w:rsidRDefault="00091D62" w:rsidP="00521E1B">
            <w:pPr>
              <w:pStyle w:val="TABLE-cell"/>
              <w:keepNext/>
            </w:pPr>
            <w:r>
              <w:t>80</w:t>
            </w:r>
          </w:p>
        </w:tc>
        <w:tc>
          <w:tcPr>
            <w:tcW w:w="1580" w:type="dxa"/>
            <w:tcBorders>
              <w:top w:val="single" w:sz="4" w:space="0" w:color="auto"/>
              <w:left w:val="single" w:sz="4" w:space="0" w:color="auto"/>
              <w:bottom w:val="single" w:sz="4" w:space="0" w:color="auto"/>
              <w:right w:val="single" w:sz="4" w:space="0" w:color="auto"/>
            </w:tcBorders>
            <w:hideMark/>
          </w:tcPr>
          <w:p w14:paraId="7402C00F" w14:textId="77777777" w:rsidR="00091D62" w:rsidRDefault="00091D62" w:rsidP="00521E1B">
            <w:pPr>
              <w:pStyle w:val="TABLE-cell"/>
              <w:keepNext/>
            </w:pPr>
            <w:r>
              <w:t>00000101</w:t>
            </w:r>
          </w:p>
        </w:tc>
        <w:tc>
          <w:tcPr>
            <w:tcW w:w="1580" w:type="dxa"/>
            <w:tcBorders>
              <w:top w:val="single" w:sz="4" w:space="0" w:color="auto"/>
              <w:left w:val="single" w:sz="4" w:space="0" w:color="auto"/>
              <w:bottom w:val="single" w:sz="4" w:space="0" w:color="auto"/>
              <w:right w:val="single" w:sz="4" w:space="0" w:color="auto"/>
            </w:tcBorders>
            <w:hideMark/>
          </w:tcPr>
          <w:p w14:paraId="288EE8CD" w14:textId="77777777" w:rsidR="00091D62" w:rsidRDefault="00091D62" w:rsidP="00521E1B">
            <w:pPr>
              <w:pStyle w:val="TABLE-cell"/>
              <w:keepNext/>
            </w:pPr>
            <w:r>
              <w:t>00000001</w:t>
            </w:r>
          </w:p>
        </w:tc>
        <w:tc>
          <w:tcPr>
            <w:tcW w:w="1327" w:type="dxa"/>
            <w:tcBorders>
              <w:top w:val="single" w:sz="4" w:space="0" w:color="auto"/>
              <w:left w:val="single" w:sz="4" w:space="0" w:color="auto"/>
              <w:bottom w:val="single" w:sz="4" w:space="0" w:color="auto"/>
              <w:right w:val="single" w:sz="4" w:space="0" w:color="auto"/>
            </w:tcBorders>
            <w:hideMark/>
          </w:tcPr>
          <w:p w14:paraId="0D85C2F0" w14:textId="77777777" w:rsidR="00091D62" w:rsidRDefault="00091D62" w:rsidP="00521E1B">
            <w:pPr>
              <w:pStyle w:val="TABLE-cell"/>
              <w:keepNext/>
            </w:pPr>
            <w:r>
              <w:t>21</w:t>
            </w:r>
          </w:p>
        </w:tc>
      </w:tr>
      <w:tr w:rsidR="00091D62" w14:paraId="44047FD0" w14:textId="77777777" w:rsidTr="00077BDE">
        <w:trPr>
          <w:cantSplit/>
          <w:jc w:val="center"/>
        </w:trPr>
        <w:tc>
          <w:tcPr>
            <w:tcW w:w="630" w:type="dxa"/>
            <w:tcBorders>
              <w:top w:val="single" w:sz="4" w:space="0" w:color="auto"/>
              <w:left w:val="single" w:sz="4" w:space="0" w:color="auto"/>
              <w:bottom w:val="single" w:sz="4" w:space="0" w:color="auto"/>
              <w:right w:val="single" w:sz="4" w:space="0" w:color="auto"/>
            </w:tcBorders>
            <w:hideMark/>
          </w:tcPr>
          <w:p w14:paraId="51F8F7CC" w14:textId="77777777" w:rsidR="00091D62" w:rsidRDefault="00091D62" w:rsidP="00521E1B">
            <w:pPr>
              <w:pStyle w:val="TABLE-cell"/>
              <w:keepNext/>
            </w:pPr>
            <w:r>
              <w:t>2</w:t>
            </w:r>
          </w:p>
        </w:tc>
        <w:tc>
          <w:tcPr>
            <w:tcW w:w="3075" w:type="dxa"/>
            <w:tcBorders>
              <w:top w:val="single" w:sz="4" w:space="0" w:color="auto"/>
              <w:left w:val="single" w:sz="4" w:space="0" w:color="auto"/>
              <w:bottom w:val="single" w:sz="4" w:space="0" w:color="auto"/>
              <w:right w:val="single" w:sz="4" w:space="0" w:color="auto"/>
            </w:tcBorders>
            <w:hideMark/>
          </w:tcPr>
          <w:p w14:paraId="57473FE6" w14:textId="77777777" w:rsidR="00091D62" w:rsidRDefault="00091D62" w:rsidP="00521E1B">
            <w:pPr>
              <w:pStyle w:val="TABLE-cell"/>
              <w:keepNext/>
            </w:pPr>
            <w:r>
              <w:t>07D00101FF000F00FF800000</w:t>
            </w:r>
          </w:p>
        </w:tc>
        <w:tc>
          <w:tcPr>
            <w:tcW w:w="1094" w:type="dxa"/>
            <w:tcBorders>
              <w:top w:val="single" w:sz="4" w:space="0" w:color="auto"/>
              <w:left w:val="single" w:sz="4" w:space="0" w:color="auto"/>
              <w:bottom w:val="single" w:sz="4" w:space="0" w:color="auto"/>
              <w:right w:val="single" w:sz="4" w:space="0" w:color="auto"/>
            </w:tcBorders>
            <w:hideMark/>
          </w:tcPr>
          <w:p w14:paraId="636B3EE2" w14:textId="77777777" w:rsidR="00091D62" w:rsidRDefault="00091D62" w:rsidP="00521E1B">
            <w:pPr>
              <w:pStyle w:val="TABLE-cell"/>
              <w:keepNext/>
            </w:pPr>
            <w:r>
              <w:t>00</w:t>
            </w:r>
          </w:p>
        </w:tc>
        <w:tc>
          <w:tcPr>
            <w:tcW w:w="1580" w:type="dxa"/>
            <w:tcBorders>
              <w:top w:val="single" w:sz="4" w:space="0" w:color="auto"/>
              <w:left w:val="single" w:sz="4" w:space="0" w:color="auto"/>
              <w:bottom w:val="single" w:sz="4" w:space="0" w:color="auto"/>
              <w:right w:val="single" w:sz="4" w:space="0" w:color="auto"/>
            </w:tcBorders>
            <w:hideMark/>
          </w:tcPr>
          <w:p w14:paraId="24584642" w14:textId="77777777" w:rsidR="00091D62" w:rsidRDefault="00091D62" w:rsidP="00521E1B">
            <w:pPr>
              <w:pStyle w:val="TABLE-cell"/>
              <w:keepNext/>
            </w:pPr>
            <w:r>
              <w:t>00000102</w:t>
            </w:r>
          </w:p>
        </w:tc>
        <w:tc>
          <w:tcPr>
            <w:tcW w:w="1580" w:type="dxa"/>
            <w:tcBorders>
              <w:top w:val="single" w:sz="4" w:space="0" w:color="auto"/>
              <w:left w:val="single" w:sz="4" w:space="0" w:color="auto"/>
              <w:bottom w:val="single" w:sz="4" w:space="0" w:color="auto"/>
              <w:right w:val="single" w:sz="4" w:space="0" w:color="auto"/>
            </w:tcBorders>
            <w:hideMark/>
          </w:tcPr>
          <w:p w14:paraId="698C29DE" w14:textId="77777777" w:rsidR="00091D62" w:rsidRDefault="00091D62" w:rsidP="00521E1B">
            <w:pPr>
              <w:pStyle w:val="TABLE-cell"/>
              <w:keepNext/>
            </w:pPr>
            <w:r>
              <w:t>00000002</w:t>
            </w:r>
          </w:p>
        </w:tc>
        <w:tc>
          <w:tcPr>
            <w:tcW w:w="1327" w:type="dxa"/>
            <w:tcBorders>
              <w:top w:val="single" w:sz="4" w:space="0" w:color="auto"/>
              <w:left w:val="single" w:sz="4" w:space="0" w:color="auto"/>
              <w:bottom w:val="single" w:sz="4" w:space="0" w:color="auto"/>
              <w:right w:val="single" w:sz="4" w:space="0" w:color="auto"/>
            </w:tcBorders>
            <w:hideMark/>
          </w:tcPr>
          <w:p w14:paraId="412F05F6" w14:textId="77777777" w:rsidR="00091D62" w:rsidRDefault="00091D62" w:rsidP="00521E1B">
            <w:pPr>
              <w:pStyle w:val="TABLE-cell"/>
              <w:keepNext/>
            </w:pPr>
            <w:r>
              <w:t>21</w:t>
            </w:r>
          </w:p>
        </w:tc>
      </w:tr>
      <w:tr w:rsidR="00091D62" w14:paraId="225BAD63" w14:textId="77777777" w:rsidTr="00077BDE">
        <w:trPr>
          <w:cantSplit/>
          <w:jc w:val="center"/>
        </w:trPr>
        <w:tc>
          <w:tcPr>
            <w:tcW w:w="630" w:type="dxa"/>
            <w:tcBorders>
              <w:top w:val="single" w:sz="4" w:space="0" w:color="auto"/>
              <w:left w:val="single" w:sz="4" w:space="0" w:color="auto"/>
              <w:bottom w:val="single" w:sz="4" w:space="0" w:color="auto"/>
              <w:right w:val="single" w:sz="4" w:space="0" w:color="auto"/>
            </w:tcBorders>
            <w:hideMark/>
          </w:tcPr>
          <w:p w14:paraId="7BA83968" w14:textId="77777777" w:rsidR="00091D62" w:rsidRDefault="00091D62" w:rsidP="00521E1B">
            <w:pPr>
              <w:pStyle w:val="TABLE-cell"/>
              <w:keepNext/>
            </w:pPr>
            <w:r>
              <w:t>3</w:t>
            </w:r>
          </w:p>
        </w:tc>
        <w:tc>
          <w:tcPr>
            <w:tcW w:w="3075" w:type="dxa"/>
            <w:tcBorders>
              <w:top w:val="single" w:sz="4" w:space="0" w:color="auto"/>
              <w:left w:val="single" w:sz="4" w:space="0" w:color="auto"/>
              <w:bottom w:val="single" w:sz="4" w:space="0" w:color="auto"/>
              <w:right w:val="single" w:sz="4" w:space="0" w:color="auto"/>
            </w:tcBorders>
            <w:hideMark/>
          </w:tcPr>
          <w:p w14:paraId="7FAF4BBB" w14:textId="77777777" w:rsidR="00091D62" w:rsidRDefault="00091D62" w:rsidP="00521E1B">
            <w:pPr>
              <w:pStyle w:val="TABLE-cell"/>
              <w:keepNext/>
            </w:pPr>
            <w:r>
              <w:t>07D00101FF001E00FF800000</w:t>
            </w:r>
          </w:p>
        </w:tc>
        <w:tc>
          <w:tcPr>
            <w:tcW w:w="1094" w:type="dxa"/>
            <w:tcBorders>
              <w:top w:val="single" w:sz="4" w:space="0" w:color="auto"/>
              <w:left w:val="single" w:sz="4" w:space="0" w:color="auto"/>
              <w:bottom w:val="single" w:sz="4" w:space="0" w:color="auto"/>
              <w:right w:val="single" w:sz="4" w:space="0" w:color="auto"/>
            </w:tcBorders>
            <w:hideMark/>
          </w:tcPr>
          <w:p w14:paraId="02F93601" w14:textId="77777777" w:rsidR="00091D62" w:rsidRDefault="00091D62" w:rsidP="00521E1B">
            <w:pPr>
              <w:pStyle w:val="TABLE-cell"/>
              <w:keepNext/>
            </w:pPr>
            <w:r>
              <w:t>00</w:t>
            </w:r>
          </w:p>
        </w:tc>
        <w:tc>
          <w:tcPr>
            <w:tcW w:w="1580" w:type="dxa"/>
            <w:tcBorders>
              <w:top w:val="single" w:sz="4" w:space="0" w:color="auto"/>
              <w:left w:val="single" w:sz="4" w:space="0" w:color="auto"/>
              <w:bottom w:val="single" w:sz="4" w:space="0" w:color="auto"/>
              <w:right w:val="single" w:sz="4" w:space="0" w:color="auto"/>
            </w:tcBorders>
            <w:hideMark/>
          </w:tcPr>
          <w:p w14:paraId="2D997B96" w14:textId="77777777" w:rsidR="00091D62" w:rsidRDefault="00091D62" w:rsidP="00521E1B">
            <w:pPr>
              <w:pStyle w:val="TABLE-cell"/>
              <w:keepNext/>
            </w:pPr>
            <w:r>
              <w:t>00000103</w:t>
            </w:r>
          </w:p>
        </w:tc>
        <w:tc>
          <w:tcPr>
            <w:tcW w:w="1580" w:type="dxa"/>
            <w:tcBorders>
              <w:top w:val="single" w:sz="4" w:space="0" w:color="auto"/>
              <w:left w:val="single" w:sz="4" w:space="0" w:color="auto"/>
              <w:bottom w:val="single" w:sz="4" w:space="0" w:color="auto"/>
              <w:right w:val="single" w:sz="4" w:space="0" w:color="auto"/>
            </w:tcBorders>
            <w:hideMark/>
          </w:tcPr>
          <w:p w14:paraId="7426FE4F" w14:textId="77777777" w:rsidR="00091D62" w:rsidRDefault="00091D62" w:rsidP="00521E1B">
            <w:pPr>
              <w:pStyle w:val="TABLE-cell"/>
              <w:keepNext/>
            </w:pPr>
            <w:r>
              <w:t>00000003</w:t>
            </w:r>
          </w:p>
        </w:tc>
        <w:tc>
          <w:tcPr>
            <w:tcW w:w="1327" w:type="dxa"/>
            <w:tcBorders>
              <w:top w:val="single" w:sz="4" w:space="0" w:color="auto"/>
              <w:left w:val="single" w:sz="4" w:space="0" w:color="auto"/>
              <w:bottom w:val="single" w:sz="4" w:space="0" w:color="auto"/>
              <w:right w:val="single" w:sz="4" w:space="0" w:color="auto"/>
            </w:tcBorders>
            <w:hideMark/>
          </w:tcPr>
          <w:p w14:paraId="16F72539" w14:textId="77777777" w:rsidR="00091D62" w:rsidRDefault="00091D62" w:rsidP="00521E1B">
            <w:pPr>
              <w:pStyle w:val="TABLE-cell"/>
              <w:keepNext/>
            </w:pPr>
            <w:r>
              <w:t>21</w:t>
            </w:r>
          </w:p>
        </w:tc>
      </w:tr>
      <w:tr w:rsidR="00091D62" w14:paraId="79D340FF" w14:textId="77777777" w:rsidTr="00077BDE">
        <w:trPr>
          <w:cantSplit/>
          <w:jc w:val="center"/>
        </w:trPr>
        <w:tc>
          <w:tcPr>
            <w:tcW w:w="630" w:type="dxa"/>
            <w:tcBorders>
              <w:top w:val="single" w:sz="4" w:space="0" w:color="auto"/>
              <w:left w:val="single" w:sz="4" w:space="0" w:color="auto"/>
              <w:bottom w:val="single" w:sz="4" w:space="0" w:color="auto"/>
              <w:right w:val="single" w:sz="4" w:space="0" w:color="auto"/>
            </w:tcBorders>
            <w:hideMark/>
          </w:tcPr>
          <w:p w14:paraId="321772DA" w14:textId="77777777" w:rsidR="00091D62" w:rsidRDefault="00091D62" w:rsidP="00521E1B">
            <w:pPr>
              <w:pStyle w:val="TABLE-cell"/>
              <w:keepNext/>
            </w:pPr>
            <w:r>
              <w:t>4</w:t>
            </w:r>
          </w:p>
        </w:tc>
        <w:tc>
          <w:tcPr>
            <w:tcW w:w="3075" w:type="dxa"/>
            <w:tcBorders>
              <w:top w:val="single" w:sz="4" w:space="0" w:color="auto"/>
              <w:left w:val="single" w:sz="4" w:space="0" w:color="auto"/>
              <w:bottom w:val="single" w:sz="4" w:space="0" w:color="auto"/>
              <w:right w:val="single" w:sz="4" w:space="0" w:color="auto"/>
            </w:tcBorders>
            <w:hideMark/>
          </w:tcPr>
          <w:p w14:paraId="489DDE66" w14:textId="77777777" w:rsidR="00091D62" w:rsidRDefault="00091D62" w:rsidP="00521E1B">
            <w:pPr>
              <w:pStyle w:val="TABLE-cell"/>
              <w:keepNext/>
            </w:pPr>
            <w:r>
              <w:t>07D00101FF002D00FF800000</w:t>
            </w:r>
          </w:p>
        </w:tc>
        <w:tc>
          <w:tcPr>
            <w:tcW w:w="1094" w:type="dxa"/>
            <w:tcBorders>
              <w:top w:val="single" w:sz="4" w:space="0" w:color="auto"/>
              <w:left w:val="single" w:sz="4" w:space="0" w:color="auto"/>
              <w:bottom w:val="single" w:sz="4" w:space="0" w:color="auto"/>
              <w:right w:val="single" w:sz="4" w:space="0" w:color="auto"/>
            </w:tcBorders>
            <w:hideMark/>
          </w:tcPr>
          <w:p w14:paraId="6B69DAA6" w14:textId="77777777" w:rsidR="00091D62" w:rsidRDefault="00091D62" w:rsidP="00521E1B">
            <w:pPr>
              <w:pStyle w:val="TABLE-cell"/>
              <w:keepNext/>
            </w:pPr>
            <w:r>
              <w:t>00</w:t>
            </w:r>
          </w:p>
        </w:tc>
        <w:tc>
          <w:tcPr>
            <w:tcW w:w="1580" w:type="dxa"/>
            <w:tcBorders>
              <w:top w:val="single" w:sz="4" w:space="0" w:color="auto"/>
              <w:left w:val="single" w:sz="4" w:space="0" w:color="auto"/>
              <w:bottom w:val="single" w:sz="4" w:space="0" w:color="auto"/>
              <w:right w:val="single" w:sz="4" w:space="0" w:color="auto"/>
            </w:tcBorders>
            <w:hideMark/>
          </w:tcPr>
          <w:p w14:paraId="56F60C36" w14:textId="77777777" w:rsidR="00091D62" w:rsidRDefault="00091D62" w:rsidP="00521E1B">
            <w:pPr>
              <w:pStyle w:val="TABLE-cell"/>
              <w:keepNext/>
            </w:pPr>
            <w:r>
              <w:t>00000104</w:t>
            </w:r>
          </w:p>
        </w:tc>
        <w:tc>
          <w:tcPr>
            <w:tcW w:w="1580" w:type="dxa"/>
            <w:tcBorders>
              <w:top w:val="single" w:sz="4" w:space="0" w:color="auto"/>
              <w:left w:val="single" w:sz="4" w:space="0" w:color="auto"/>
              <w:bottom w:val="single" w:sz="4" w:space="0" w:color="auto"/>
              <w:right w:val="single" w:sz="4" w:space="0" w:color="auto"/>
            </w:tcBorders>
            <w:hideMark/>
          </w:tcPr>
          <w:p w14:paraId="383F61D6" w14:textId="77777777" w:rsidR="00091D62" w:rsidRDefault="00091D62" w:rsidP="00521E1B">
            <w:pPr>
              <w:pStyle w:val="TABLE-cell"/>
              <w:keepNext/>
            </w:pPr>
            <w:r>
              <w:t>00000004</w:t>
            </w:r>
          </w:p>
        </w:tc>
        <w:tc>
          <w:tcPr>
            <w:tcW w:w="1327" w:type="dxa"/>
            <w:tcBorders>
              <w:top w:val="single" w:sz="4" w:space="0" w:color="auto"/>
              <w:left w:val="single" w:sz="4" w:space="0" w:color="auto"/>
              <w:bottom w:val="single" w:sz="4" w:space="0" w:color="auto"/>
              <w:right w:val="single" w:sz="4" w:space="0" w:color="auto"/>
            </w:tcBorders>
            <w:hideMark/>
          </w:tcPr>
          <w:p w14:paraId="72992FFF" w14:textId="77777777" w:rsidR="00091D62" w:rsidRDefault="00091D62" w:rsidP="00521E1B">
            <w:pPr>
              <w:pStyle w:val="TABLE-cell"/>
              <w:keepNext/>
            </w:pPr>
            <w:r>
              <w:t>21</w:t>
            </w:r>
          </w:p>
        </w:tc>
      </w:tr>
      <w:tr w:rsidR="00091D62" w14:paraId="10CFE32E" w14:textId="77777777" w:rsidTr="00077BDE">
        <w:trPr>
          <w:cantSplit/>
          <w:jc w:val="center"/>
        </w:trPr>
        <w:tc>
          <w:tcPr>
            <w:tcW w:w="630" w:type="dxa"/>
            <w:tcBorders>
              <w:top w:val="single" w:sz="4" w:space="0" w:color="auto"/>
              <w:left w:val="single" w:sz="4" w:space="0" w:color="auto"/>
              <w:bottom w:val="single" w:sz="4" w:space="0" w:color="auto"/>
              <w:right w:val="single" w:sz="4" w:space="0" w:color="auto"/>
            </w:tcBorders>
            <w:hideMark/>
          </w:tcPr>
          <w:p w14:paraId="38715E1D" w14:textId="77777777" w:rsidR="00091D62" w:rsidRDefault="00091D62" w:rsidP="00521E1B">
            <w:pPr>
              <w:pStyle w:val="TABLE-cell"/>
              <w:keepNext/>
            </w:pPr>
            <w:r>
              <w:t>…..</w:t>
            </w:r>
          </w:p>
        </w:tc>
        <w:tc>
          <w:tcPr>
            <w:tcW w:w="3075" w:type="dxa"/>
            <w:tcBorders>
              <w:top w:val="single" w:sz="4" w:space="0" w:color="auto"/>
              <w:left w:val="single" w:sz="4" w:space="0" w:color="auto"/>
              <w:bottom w:val="single" w:sz="4" w:space="0" w:color="auto"/>
              <w:right w:val="single" w:sz="4" w:space="0" w:color="auto"/>
            </w:tcBorders>
          </w:tcPr>
          <w:p w14:paraId="70345287" w14:textId="77777777" w:rsidR="00091D62" w:rsidRDefault="00091D62" w:rsidP="00521E1B">
            <w:pPr>
              <w:pStyle w:val="TABLE-cell"/>
              <w:keepNext/>
            </w:pPr>
          </w:p>
        </w:tc>
        <w:tc>
          <w:tcPr>
            <w:tcW w:w="1094" w:type="dxa"/>
            <w:tcBorders>
              <w:top w:val="single" w:sz="4" w:space="0" w:color="auto"/>
              <w:left w:val="single" w:sz="4" w:space="0" w:color="auto"/>
              <w:bottom w:val="single" w:sz="4" w:space="0" w:color="auto"/>
              <w:right w:val="single" w:sz="4" w:space="0" w:color="auto"/>
            </w:tcBorders>
          </w:tcPr>
          <w:p w14:paraId="224EF6A3" w14:textId="77777777" w:rsidR="00091D62" w:rsidRDefault="00091D62" w:rsidP="00521E1B">
            <w:pPr>
              <w:pStyle w:val="TABLE-cell"/>
              <w:keepNext/>
            </w:pPr>
          </w:p>
        </w:tc>
        <w:tc>
          <w:tcPr>
            <w:tcW w:w="1580" w:type="dxa"/>
            <w:tcBorders>
              <w:top w:val="single" w:sz="4" w:space="0" w:color="auto"/>
              <w:left w:val="single" w:sz="4" w:space="0" w:color="auto"/>
              <w:bottom w:val="single" w:sz="4" w:space="0" w:color="auto"/>
              <w:right w:val="single" w:sz="4" w:space="0" w:color="auto"/>
            </w:tcBorders>
          </w:tcPr>
          <w:p w14:paraId="4A588CC7" w14:textId="77777777" w:rsidR="00091D62" w:rsidRDefault="00091D62" w:rsidP="00521E1B">
            <w:pPr>
              <w:pStyle w:val="TABLE-cell"/>
              <w:keepNext/>
            </w:pPr>
          </w:p>
        </w:tc>
        <w:tc>
          <w:tcPr>
            <w:tcW w:w="1580" w:type="dxa"/>
            <w:tcBorders>
              <w:top w:val="single" w:sz="4" w:space="0" w:color="auto"/>
              <w:left w:val="single" w:sz="4" w:space="0" w:color="auto"/>
              <w:bottom w:val="single" w:sz="4" w:space="0" w:color="auto"/>
              <w:right w:val="single" w:sz="4" w:space="0" w:color="auto"/>
            </w:tcBorders>
          </w:tcPr>
          <w:p w14:paraId="421D85A9" w14:textId="77777777" w:rsidR="00091D62" w:rsidRDefault="00091D62" w:rsidP="00521E1B">
            <w:pPr>
              <w:pStyle w:val="TABLE-cell"/>
              <w:keepNext/>
            </w:pPr>
          </w:p>
        </w:tc>
        <w:tc>
          <w:tcPr>
            <w:tcW w:w="1327" w:type="dxa"/>
            <w:tcBorders>
              <w:top w:val="single" w:sz="4" w:space="0" w:color="auto"/>
              <w:left w:val="single" w:sz="4" w:space="0" w:color="auto"/>
              <w:bottom w:val="single" w:sz="4" w:space="0" w:color="auto"/>
              <w:right w:val="single" w:sz="4" w:space="0" w:color="auto"/>
            </w:tcBorders>
            <w:hideMark/>
          </w:tcPr>
          <w:p w14:paraId="019D764C" w14:textId="77777777" w:rsidR="00091D62" w:rsidRDefault="00091D62" w:rsidP="00521E1B">
            <w:pPr>
              <w:pStyle w:val="TABLE-cell"/>
              <w:keepNext/>
            </w:pPr>
            <w:r>
              <w:t>…</w:t>
            </w:r>
          </w:p>
        </w:tc>
      </w:tr>
      <w:tr w:rsidR="00091D62" w14:paraId="0FF5E7D5" w14:textId="77777777" w:rsidTr="00077BDE">
        <w:trPr>
          <w:cantSplit/>
          <w:jc w:val="center"/>
        </w:trPr>
        <w:tc>
          <w:tcPr>
            <w:tcW w:w="630" w:type="dxa"/>
            <w:tcBorders>
              <w:top w:val="single" w:sz="4" w:space="0" w:color="auto"/>
              <w:left w:val="single" w:sz="4" w:space="0" w:color="auto"/>
              <w:bottom w:val="single" w:sz="4" w:space="0" w:color="auto"/>
              <w:right w:val="single" w:sz="4" w:space="0" w:color="auto"/>
            </w:tcBorders>
            <w:hideMark/>
          </w:tcPr>
          <w:p w14:paraId="124B1D94" w14:textId="77777777" w:rsidR="00091D62" w:rsidRDefault="00091D62" w:rsidP="00521E1B">
            <w:pPr>
              <w:pStyle w:val="TABLE-cell"/>
              <w:keepNext/>
            </w:pPr>
            <w:r>
              <w:t>96</w:t>
            </w:r>
          </w:p>
        </w:tc>
        <w:tc>
          <w:tcPr>
            <w:tcW w:w="3075" w:type="dxa"/>
            <w:tcBorders>
              <w:top w:val="single" w:sz="4" w:space="0" w:color="auto"/>
              <w:left w:val="single" w:sz="4" w:space="0" w:color="auto"/>
              <w:bottom w:val="single" w:sz="4" w:space="0" w:color="auto"/>
              <w:right w:val="single" w:sz="4" w:space="0" w:color="auto"/>
            </w:tcBorders>
            <w:hideMark/>
          </w:tcPr>
          <w:p w14:paraId="66BA68C7" w14:textId="77777777" w:rsidR="00091D62" w:rsidRDefault="00091D62" w:rsidP="00521E1B">
            <w:pPr>
              <w:pStyle w:val="TABLE-cell"/>
              <w:keepNext/>
            </w:pPr>
            <w:r>
              <w:t>07D00101FF172D00FF800000</w:t>
            </w:r>
          </w:p>
        </w:tc>
        <w:tc>
          <w:tcPr>
            <w:tcW w:w="1094" w:type="dxa"/>
            <w:tcBorders>
              <w:top w:val="single" w:sz="4" w:space="0" w:color="auto"/>
              <w:left w:val="single" w:sz="4" w:space="0" w:color="auto"/>
              <w:bottom w:val="single" w:sz="4" w:space="0" w:color="auto"/>
              <w:right w:val="single" w:sz="4" w:space="0" w:color="auto"/>
            </w:tcBorders>
            <w:hideMark/>
          </w:tcPr>
          <w:p w14:paraId="185290B8" w14:textId="77777777" w:rsidR="00091D62" w:rsidRDefault="00091D62" w:rsidP="00521E1B">
            <w:pPr>
              <w:pStyle w:val="TABLE-cell"/>
              <w:keepNext/>
            </w:pPr>
            <w:r>
              <w:t>00</w:t>
            </w:r>
          </w:p>
        </w:tc>
        <w:tc>
          <w:tcPr>
            <w:tcW w:w="1580" w:type="dxa"/>
            <w:tcBorders>
              <w:top w:val="single" w:sz="4" w:space="0" w:color="auto"/>
              <w:left w:val="single" w:sz="4" w:space="0" w:color="auto"/>
              <w:bottom w:val="single" w:sz="4" w:space="0" w:color="auto"/>
              <w:right w:val="single" w:sz="4" w:space="0" w:color="auto"/>
            </w:tcBorders>
            <w:hideMark/>
          </w:tcPr>
          <w:p w14:paraId="3286ACB9" w14:textId="77777777" w:rsidR="00091D62" w:rsidRDefault="00091D62" w:rsidP="00521E1B">
            <w:pPr>
              <w:pStyle w:val="TABLE-cell"/>
              <w:keepNext/>
            </w:pPr>
            <w:r>
              <w:t>00000196</w:t>
            </w:r>
          </w:p>
        </w:tc>
        <w:tc>
          <w:tcPr>
            <w:tcW w:w="1580" w:type="dxa"/>
            <w:tcBorders>
              <w:top w:val="single" w:sz="4" w:space="0" w:color="auto"/>
              <w:left w:val="single" w:sz="4" w:space="0" w:color="auto"/>
              <w:bottom w:val="single" w:sz="4" w:space="0" w:color="auto"/>
              <w:right w:val="single" w:sz="4" w:space="0" w:color="auto"/>
            </w:tcBorders>
            <w:hideMark/>
          </w:tcPr>
          <w:p w14:paraId="739D12CA" w14:textId="77777777" w:rsidR="00091D62" w:rsidRDefault="00091D62" w:rsidP="00521E1B">
            <w:pPr>
              <w:pStyle w:val="TABLE-cell"/>
              <w:keepNext/>
            </w:pPr>
            <w:r>
              <w:t>00000096</w:t>
            </w:r>
          </w:p>
        </w:tc>
        <w:tc>
          <w:tcPr>
            <w:tcW w:w="1327" w:type="dxa"/>
            <w:tcBorders>
              <w:top w:val="single" w:sz="4" w:space="0" w:color="auto"/>
              <w:left w:val="single" w:sz="4" w:space="0" w:color="auto"/>
              <w:bottom w:val="single" w:sz="4" w:space="0" w:color="auto"/>
              <w:right w:val="single" w:sz="4" w:space="0" w:color="auto"/>
            </w:tcBorders>
            <w:hideMark/>
          </w:tcPr>
          <w:p w14:paraId="6BE6CA90" w14:textId="77777777" w:rsidR="00091D62" w:rsidRDefault="00091D62" w:rsidP="00521E1B">
            <w:pPr>
              <w:pStyle w:val="TABLE-cell"/>
              <w:keepNext/>
            </w:pPr>
            <w:r>
              <w:t>21</w:t>
            </w:r>
          </w:p>
        </w:tc>
      </w:tr>
      <w:tr w:rsidR="00091D62" w14:paraId="794488FF" w14:textId="77777777" w:rsidTr="00077BDE">
        <w:trPr>
          <w:cantSplit/>
          <w:jc w:val="center"/>
        </w:trPr>
        <w:tc>
          <w:tcPr>
            <w:tcW w:w="630" w:type="dxa"/>
            <w:tcBorders>
              <w:top w:val="single" w:sz="4" w:space="0" w:color="auto"/>
              <w:left w:val="single" w:sz="4" w:space="0" w:color="auto"/>
              <w:bottom w:val="single" w:sz="4" w:space="0" w:color="auto"/>
              <w:right w:val="single" w:sz="4" w:space="0" w:color="auto"/>
            </w:tcBorders>
          </w:tcPr>
          <w:p w14:paraId="67CB910C" w14:textId="77777777" w:rsidR="00091D62" w:rsidRDefault="00091D62" w:rsidP="00521E1B">
            <w:pPr>
              <w:pStyle w:val="TABLE-cell"/>
              <w:keepNext/>
            </w:pPr>
          </w:p>
        </w:tc>
        <w:tc>
          <w:tcPr>
            <w:tcW w:w="3075" w:type="dxa"/>
            <w:tcBorders>
              <w:top w:val="single" w:sz="4" w:space="0" w:color="auto"/>
              <w:left w:val="single" w:sz="4" w:space="0" w:color="auto"/>
              <w:bottom w:val="single" w:sz="4" w:space="0" w:color="auto"/>
              <w:right w:val="single" w:sz="4" w:space="0" w:color="auto"/>
            </w:tcBorders>
          </w:tcPr>
          <w:p w14:paraId="07885BD2" w14:textId="77777777" w:rsidR="00091D62" w:rsidRDefault="00091D62" w:rsidP="00521E1B">
            <w:pPr>
              <w:pStyle w:val="TABLE-cell"/>
              <w:keepNext/>
            </w:pPr>
          </w:p>
        </w:tc>
        <w:tc>
          <w:tcPr>
            <w:tcW w:w="1094" w:type="dxa"/>
            <w:tcBorders>
              <w:top w:val="single" w:sz="4" w:space="0" w:color="auto"/>
              <w:left w:val="single" w:sz="4" w:space="0" w:color="auto"/>
              <w:bottom w:val="single" w:sz="4" w:space="0" w:color="auto"/>
              <w:right w:val="single" w:sz="4" w:space="0" w:color="auto"/>
            </w:tcBorders>
          </w:tcPr>
          <w:p w14:paraId="15372E54" w14:textId="77777777" w:rsidR="00091D62" w:rsidRDefault="00091D62" w:rsidP="00521E1B">
            <w:pPr>
              <w:pStyle w:val="TABLE-cell"/>
              <w:keepNext/>
            </w:pPr>
          </w:p>
        </w:tc>
        <w:tc>
          <w:tcPr>
            <w:tcW w:w="1580" w:type="dxa"/>
            <w:tcBorders>
              <w:top w:val="single" w:sz="4" w:space="0" w:color="auto"/>
              <w:left w:val="single" w:sz="4" w:space="0" w:color="auto"/>
              <w:bottom w:val="single" w:sz="4" w:space="0" w:color="auto"/>
              <w:right w:val="single" w:sz="4" w:space="0" w:color="auto"/>
            </w:tcBorders>
          </w:tcPr>
          <w:p w14:paraId="00F91859" w14:textId="77777777" w:rsidR="00091D62" w:rsidRDefault="00091D62" w:rsidP="00521E1B">
            <w:pPr>
              <w:pStyle w:val="TABLE-cell"/>
              <w:keepNext/>
            </w:pPr>
          </w:p>
        </w:tc>
        <w:tc>
          <w:tcPr>
            <w:tcW w:w="1580" w:type="dxa"/>
            <w:tcBorders>
              <w:top w:val="single" w:sz="4" w:space="0" w:color="auto"/>
              <w:left w:val="single" w:sz="4" w:space="0" w:color="auto"/>
              <w:bottom w:val="single" w:sz="4" w:space="0" w:color="auto"/>
              <w:right w:val="single" w:sz="4" w:space="0" w:color="auto"/>
            </w:tcBorders>
            <w:hideMark/>
          </w:tcPr>
          <w:p w14:paraId="6F27BAE9" w14:textId="77777777" w:rsidR="00091D62" w:rsidRDefault="00091D62" w:rsidP="00521E1B">
            <w:pPr>
              <w:pStyle w:val="TABLE-cell"/>
              <w:keepNext/>
              <w:rPr>
                <w:b/>
              </w:rPr>
            </w:pPr>
            <w:r>
              <w:rPr>
                <w:b/>
                <w:bCs w:val="0"/>
              </w:rPr>
              <w:t>Total bytes</w:t>
            </w:r>
          </w:p>
        </w:tc>
        <w:tc>
          <w:tcPr>
            <w:tcW w:w="1327" w:type="dxa"/>
            <w:tcBorders>
              <w:top w:val="single" w:sz="4" w:space="0" w:color="auto"/>
              <w:left w:val="single" w:sz="4" w:space="0" w:color="auto"/>
              <w:bottom w:val="single" w:sz="4" w:space="0" w:color="auto"/>
              <w:right w:val="single" w:sz="4" w:space="0" w:color="auto"/>
            </w:tcBorders>
            <w:hideMark/>
          </w:tcPr>
          <w:p w14:paraId="623A7FC5" w14:textId="77777777" w:rsidR="00091D62" w:rsidRDefault="00091D62" w:rsidP="00521E1B">
            <w:pPr>
              <w:pStyle w:val="TABLE-cell"/>
              <w:keepNext/>
              <w:rPr>
                <w:b/>
              </w:rPr>
            </w:pPr>
            <w:r>
              <w:rPr>
                <w:b/>
                <w:bCs w:val="0"/>
              </w:rPr>
              <w:t>2 016</w:t>
            </w:r>
          </w:p>
        </w:tc>
      </w:tr>
    </w:tbl>
    <w:p w14:paraId="55489612" w14:textId="77777777" w:rsidR="00521E1B" w:rsidRPr="00521E1B" w:rsidRDefault="00521E1B" w:rsidP="00C40FCE">
      <w:pPr>
        <w:pStyle w:val="NOTE"/>
      </w:pPr>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17"/>
        <w:gridCol w:w="4753"/>
      </w:tblGrid>
      <w:tr w:rsidR="00091D62" w14:paraId="169179DC" w14:textId="77777777" w:rsidTr="00077BDE">
        <w:trPr>
          <w:cantSplit/>
          <w:tblHeader/>
          <w:jc w:val="center"/>
        </w:trPr>
        <w:tc>
          <w:tcPr>
            <w:tcW w:w="3627" w:type="dxa"/>
            <w:tcBorders>
              <w:top w:val="single" w:sz="4" w:space="0" w:color="auto"/>
              <w:left w:val="single" w:sz="4" w:space="0" w:color="auto"/>
              <w:bottom w:val="single" w:sz="4" w:space="0" w:color="auto"/>
              <w:right w:val="single" w:sz="4" w:space="0" w:color="auto"/>
            </w:tcBorders>
            <w:hideMark/>
          </w:tcPr>
          <w:p w14:paraId="5CB21F0F" w14:textId="77777777" w:rsidR="00091D62" w:rsidRDefault="00091D62" w:rsidP="00521E1B">
            <w:pPr>
              <w:pStyle w:val="TABLE-col-heading"/>
              <w:keepNext w:val="0"/>
              <w:rPr>
                <w:lang w:val="en-US"/>
              </w:rPr>
            </w:pPr>
            <w:r>
              <w:rPr>
                <w:lang w:val="en-US"/>
              </w:rPr>
              <w:lastRenderedPageBreak/>
              <w:t xml:space="preserve">Encoding as array </w:t>
            </w:r>
            <w:r>
              <w:rPr>
                <w:lang w:val="en-US"/>
              </w:rPr>
              <w:br/>
              <w:t>(using the null-data feature)</w:t>
            </w:r>
          </w:p>
        </w:tc>
        <w:tc>
          <w:tcPr>
            <w:tcW w:w="3993" w:type="dxa"/>
            <w:tcBorders>
              <w:top w:val="single" w:sz="4" w:space="0" w:color="auto"/>
              <w:left w:val="single" w:sz="4" w:space="0" w:color="auto"/>
              <w:bottom w:val="single" w:sz="4" w:space="0" w:color="auto"/>
              <w:right w:val="single" w:sz="4" w:space="0" w:color="auto"/>
            </w:tcBorders>
            <w:hideMark/>
          </w:tcPr>
          <w:p w14:paraId="385E5938" w14:textId="77777777" w:rsidR="00091D62" w:rsidRDefault="00091D62" w:rsidP="00521E1B">
            <w:pPr>
              <w:pStyle w:val="TABLE-col-heading"/>
              <w:keepNext w:val="0"/>
              <w:rPr>
                <w:lang w:val="en-US"/>
              </w:rPr>
            </w:pPr>
            <w:r>
              <w:rPr>
                <w:lang w:val="en-US"/>
              </w:rPr>
              <w:t>Encoding as compact-array</w:t>
            </w:r>
          </w:p>
        </w:tc>
      </w:tr>
      <w:tr w:rsidR="00091D62" w14:paraId="082AC20B" w14:textId="77777777" w:rsidTr="00077BDE">
        <w:trPr>
          <w:cantSplit/>
          <w:jc w:val="center"/>
        </w:trPr>
        <w:tc>
          <w:tcPr>
            <w:tcW w:w="3627" w:type="dxa"/>
            <w:tcBorders>
              <w:top w:val="single" w:sz="4" w:space="0" w:color="auto"/>
              <w:left w:val="single" w:sz="4" w:space="0" w:color="auto"/>
              <w:bottom w:val="single" w:sz="4" w:space="0" w:color="auto"/>
              <w:right w:val="single" w:sz="4" w:space="0" w:color="auto"/>
            </w:tcBorders>
            <w:hideMark/>
          </w:tcPr>
          <w:p w14:paraId="65FCAF75" w14:textId="77777777" w:rsidR="00091D62" w:rsidRDefault="00091D62" w:rsidP="00521E1B">
            <w:pPr>
              <w:pStyle w:val="TABLE-cell"/>
              <w:rPr>
                <w:lang w:val="en-US"/>
              </w:rPr>
            </w:pPr>
            <w:r>
              <w:rPr>
                <w:lang w:val="en-US"/>
              </w:rPr>
              <w:t>01 60 // array of 96 elements</w:t>
            </w:r>
          </w:p>
        </w:tc>
        <w:tc>
          <w:tcPr>
            <w:tcW w:w="3993" w:type="dxa"/>
            <w:tcBorders>
              <w:top w:val="single" w:sz="4" w:space="0" w:color="auto"/>
              <w:left w:val="single" w:sz="4" w:space="0" w:color="auto"/>
              <w:bottom w:val="single" w:sz="4" w:space="0" w:color="auto"/>
              <w:right w:val="single" w:sz="4" w:space="0" w:color="auto"/>
            </w:tcBorders>
            <w:hideMark/>
          </w:tcPr>
          <w:p w14:paraId="29E400BC" w14:textId="77777777" w:rsidR="00091D62" w:rsidRDefault="00091D62" w:rsidP="00521E1B">
            <w:pPr>
              <w:pStyle w:val="TABLE-cell"/>
              <w:rPr>
                <w:lang w:val="en-US"/>
              </w:rPr>
            </w:pPr>
            <w:r>
              <w:rPr>
                <w:lang w:val="en-US"/>
              </w:rPr>
              <w:t>13 // compact-array</w:t>
            </w:r>
          </w:p>
          <w:p w14:paraId="2AFCEEFC" w14:textId="77777777" w:rsidR="00091D62" w:rsidRDefault="00091D62" w:rsidP="00521E1B">
            <w:pPr>
              <w:pStyle w:val="TABLE-cell"/>
              <w:rPr>
                <w:lang w:val="en-US"/>
              </w:rPr>
            </w:pPr>
            <w:r>
              <w:rPr>
                <w:lang w:val="en-US"/>
              </w:rPr>
              <w:t>// contents-description</w:t>
            </w:r>
          </w:p>
          <w:p w14:paraId="44690659" w14:textId="77777777" w:rsidR="00091D62" w:rsidRDefault="00091D62" w:rsidP="00521E1B">
            <w:pPr>
              <w:pStyle w:val="TABLE-cell"/>
              <w:rPr>
                <w:lang w:val="en-US"/>
              </w:rPr>
            </w:pPr>
            <w:r>
              <w:rPr>
                <w:lang w:val="en-US"/>
              </w:rPr>
              <w:t>02 04 09110606</w:t>
            </w:r>
          </w:p>
          <w:p w14:paraId="0C256525" w14:textId="77777777" w:rsidR="00091D62" w:rsidRDefault="00091D62" w:rsidP="00521E1B">
            <w:pPr>
              <w:pStyle w:val="TABLE-cell"/>
              <w:rPr>
                <w:lang w:val="en-US"/>
              </w:rPr>
            </w:pPr>
            <w:r>
              <w:rPr>
                <w:lang w:val="en-US"/>
              </w:rPr>
              <w:t>// structure of four elements:</w:t>
            </w:r>
          </w:p>
          <w:p w14:paraId="11A5E3A2" w14:textId="77777777" w:rsidR="00091D62" w:rsidRDefault="00091D62" w:rsidP="00521E1B">
            <w:pPr>
              <w:pStyle w:val="TABLE-cell"/>
              <w:rPr>
                <w:lang w:val="en-US"/>
              </w:rPr>
            </w:pPr>
            <w:r>
              <w:rPr>
                <w:lang w:val="en-US"/>
              </w:rPr>
              <w:tab/>
              <w:t>// octet-string,</w:t>
            </w:r>
          </w:p>
          <w:p w14:paraId="241A7141" w14:textId="77777777" w:rsidR="00091D62" w:rsidRDefault="00091D62" w:rsidP="00521E1B">
            <w:pPr>
              <w:pStyle w:val="TABLE-cell"/>
              <w:rPr>
                <w:lang w:val="en-US"/>
              </w:rPr>
            </w:pPr>
            <w:r>
              <w:rPr>
                <w:lang w:val="en-US"/>
              </w:rPr>
              <w:tab/>
              <w:t xml:space="preserve">// unsigned, </w:t>
            </w:r>
          </w:p>
          <w:p w14:paraId="25779552" w14:textId="77777777" w:rsidR="00091D62" w:rsidRDefault="00091D62" w:rsidP="00521E1B">
            <w:pPr>
              <w:pStyle w:val="TABLE-cell"/>
              <w:rPr>
                <w:lang w:val="en-US"/>
              </w:rPr>
            </w:pPr>
            <w:r>
              <w:rPr>
                <w:lang w:val="en-US"/>
              </w:rPr>
              <w:tab/>
              <w:t>// double-long-unsigned,</w:t>
            </w:r>
          </w:p>
          <w:p w14:paraId="77A821EF" w14:textId="77777777" w:rsidR="00091D62" w:rsidRDefault="00091D62" w:rsidP="00521E1B">
            <w:pPr>
              <w:pStyle w:val="TABLE-cell"/>
              <w:rPr>
                <w:lang w:val="en-US"/>
              </w:rPr>
            </w:pPr>
            <w:r>
              <w:rPr>
                <w:lang w:val="en-US"/>
              </w:rPr>
              <w:tab/>
              <w:t>// double-long-unsigned</w:t>
            </w:r>
          </w:p>
        </w:tc>
      </w:tr>
      <w:tr w:rsidR="00091D62" w14:paraId="4F56C851" w14:textId="77777777" w:rsidTr="00077BDE">
        <w:trPr>
          <w:cantSplit/>
          <w:jc w:val="center"/>
        </w:trPr>
        <w:tc>
          <w:tcPr>
            <w:tcW w:w="3627" w:type="dxa"/>
            <w:tcBorders>
              <w:top w:val="single" w:sz="4" w:space="0" w:color="auto"/>
              <w:left w:val="single" w:sz="4" w:space="0" w:color="auto"/>
              <w:bottom w:val="single" w:sz="4" w:space="0" w:color="auto"/>
              <w:right w:val="single" w:sz="4" w:space="0" w:color="auto"/>
            </w:tcBorders>
          </w:tcPr>
          <w:p w14:paraId="6B62C8FB" w14:textId="77777777" w:rsidR="00091D62" w:rsidRDefault="00091D62" w:rsidP="00521E1B">
            <w:pPr>
              <w:pStyle w:val="TABLE-cell"/>
              <w:rPr>
                <w:lang w:val="en-US"/>
              </w:rPr>
            </w:pPr>
          </w:p>
        </w:tc>
        <w:tc>
          <w:tcPr>
            <w:tcW w:w="3993" w:type="dxa"/>
            <w:tcBorders>
              <w:top w:val="single" w:sz="4" w:space="0" w:color="auto"/>
              <w:left w:val="single" w:sz="4" w:space="0" w:color="auto"/>
              <w:bottom w:val="single" w:sz="4" w:space="0" w:color="auto"/>
              <w:right w:val="single" w:sz="4" w:space="0" w:color="auto"/>
            </w:tcBorders>
            <w:hideMark/>
          </w:tcPr>
          <w:p w14:paraId="47C52CBC" w14:textId="77777777" w:rsidR="00091D62" w:rsidRDefault="00091D62" w:rsidP="00521E1B">
            <w:pPr>
              <w:pStyle w:val="TABLE-cell"/>
              <w:rPr>
                <w:lang w:val="en-US"/>
              </w:rPr>
            </w:pPr>
            <w:r>
              <w:rPr>
                <w:lang w:val="en-US"/>
              </w:rPr>
              <w:t>// array-contents</w:t>
            </w:r>
          </w:p>
          <w:p w14:paraId="72520355" w14:textId="77777777" w:rsidR="00091D62" w:rsidRDefault="00091D62" w:rsidP="00521E1B">
            <w:pPr>
              <w:pStyle w:val="TABLE-cell"/>
              <w:rPr>
                <w:lang w:val="en-US"/>
              </w:rPr>
            </w:pPr>
            <w:r>
              <w:rPr>
                <w:lang w:val="en-US"/>
              </w:rPr>
              <w:t>8203CC // length of octet-string 972 bytes</w:t>
            </w:r>
          </w:p>
        </w:tc>
      </w:tr>
      <w:tr w:rsidR="00091D62" w14:paraId="362E8219" w14:textId="77777777" w:rsidTr="00077BDE">
        <w:trPr>
          <w:cantSplit/>
          <w:jc w:val="center"/>
        </w:trPr>
        <w:tc>
          <w:tcPr>
            <w:tcW w:w="3627" w:type="dxa"/>
            <w:tcBorders>
              <w:top w:val="single" w:sz="4" w:space="0" w:color="auto"/>
              <w:left w:val="single" w:sz="4" w:space="0" w:color="auto"/>
              <w:bottom w:val="single" w:sz="4" w:space="0" w:color="auto"/>
              <w:right w:val="single" w:sz="4" w:space="0" w:color="auto"/>
            </w:tcBorders>
            <w:hideMark/>
          </w:tcPr>
          <w:p w14:paraId="4F4FAFC1" w14:textId="77777777" w:rsidR="00091D62" w:rsidRDefault="00091D62" w:rsidP="00521E1B">
            <w:pPr>
              <w:pStyle w:val="TABLE-cell"/>
              <w:rPr>
                <w:lang w:val="en-US"/>
              </w:rPr>
            </w:pPr>
            <w:r>
              <w:rPr>
                <w:lang w:val="en-US"/>
              </w:rPr>
              <w:t>// first structure, 28 bytes</w:t>
            </w:r>
          </w:p>
          <w:p w14:paraId="3F166145" w14:textId="77777777" w:rsidR="00091D62" w:rsidRDefault="00091D62" w:rsidP="00521E1B">
            <w:pPr>
              <w:pStyle w:val="TABLE-cell"/>
              <w:rPr>
                <w:lang w:val="en-US"/>
              </w:rPr>
            </w:pPr>
            <w:r>
              <w:rPr>
                <w:lang w:val="en-US"/>
              </w:rPr>
              <w:t>0204 // structure of 4 elements</w:t>
            </w:r>
          </w:p>
          <w:p w14:paraId="589E6BF5" w14:textId="77777777" w:rsidR="00091D62" w:rsidRDefault="00091D62" w:rsidP="00521E1B">
            <w:pPr>
              <w:pStyle w:val="TABLE-cell"/>
              <w:rPr>
                <w:lang w:val="en-US"/>
              </w:rPr>
            </w:pPr>
            <w:r>
              <w:rPr>
                <w:lang w:val="en-US"/>
              </w:rPr>
              <w:t>090C07D00101FF000000FF800000</w:t>
            </w:r>
          </w:p>
          <w:p w14:paraId="50A07251" w14:textId="77777777" w:rsidR="00091D62" w:rsidRDefault="00091D62" w:rsidP="00521E1B">
            <w:pPr>
              <w:pStyle w:val="TABLE-cell"/>
              <w:rPr>
                <w:lang w:val="en-US"/>
              </w:rPr>
            </w:pPr>
            <w:r>
              <w:rPr>
                <w:lang w:val="en-US"/>
              </w:rPr>
              <w:t>1180 // status value is 80</w:t>
            </w:r>
          </w:p>
          <w:p w14:paraId="364E5EE0" w14:textId="77777777" w:rsidR="00091D62" w:rsidRDefault="00091D62" w:rsidP="00521E1B">
            <w:pPr>
              <w:pStyle w:val="TABLE-cell"/>
              <w:rPr>
                <w:lang w:val="en-US"/>
              </w:rPr>
            </w:pPr>
            <w:r>
              <w:rPr>
                <w:lang w:val="en-US"/>
              </w:rPr>
              <w:t>0600000101</w:t>
            </w:r>
          </w:p>
          <w:p w14:paraId="779A7BDB" w14:textId="77777777" w:rsidR="00091D62" w:rsidRDefault="00091D62" w:rsidP="00521E1B">
            <w:pPr>
              <w:pStyle w:val="TABLE-cell"/>
              <w:rPr>
                <w:lang w:val="en-US"/>
              </w:rPr>
            </w:pPr>
            <w:r>
              <w:rPr>
                <w:lang w:val="en-US"/>
              </w:rPr>
              <w:t>0600000001</w:t>
            </w:r>
          </w:p>
        </w:tc>
        <w:tc>
          <w:tcPr>
            <w:tcW w:w="3993" w:type="dxa"/>
            <w:tcBorders>
              <w:top w:val="single" w:sz="4" w:space="0" w:color="auto"/>
              <w:left w:val="single" w:sz="4" w:space="0" w:color="auto"/>
              <w:bottom w:val="single" w:sz="4" w:space="0" w:color="auto"/>
              <w:right w:val="single" w:sz="4" w:space="0" w:color="auto"/>
            </w:tcBorders>
          </w:tcPr>
          <w:p w14:paraId="7C8E8182" w14:textId="77777777" w:rsidR="00091D62" w:rsidRDefault="00091D62" w:rsidP="00521E1B">
            <w:pPr>
              <w:pStyle w:val="TABLE-cell"/>
              <w:rPr>
                <w:lang w:val="en-US"/>
              </w:rPr>
            </w:pPr>
            <w:r>
              <w:rPr>
                <w:lang w:val="en-US"/>
              </w:rPr>
              <w:t>// first structure, 22 bytes</w:t>
            </w:r>
          </w:p>
          <w:p w14:paraId="020B494C" w14:textId="77777777" w:rsidR="00091D62" w:rsidRDefault="00091D62" w:rsidP="00521E1B">
            <w:pPr>
              <w:pStyle w:val="TABLE-cell"/>
              <w:rPr>
                <w:lang w:val="en-US"/>
              </w:rPr>
            </w:pPr>
          </w:p>
          <w:p w14:paraId="06079FD6" w14:textId="77777777" w:rsidR="00091D62" w:rsidRDefault="00091D62" w:rsidP="00521E1B">
            <w:pPr>
              <w:pStyle w:val="TABLE-cell"/>
              <w:rPr>
                <w:lang w:val="en-US"/>
              </w:rPr>
            </w:pPr>
            <w:r>
              <w:rPr>
                <w:lang w:val="en-US"/>
              </w:rPr>
              <w:t>0C07D00101FF000000FF800000</w:t>
            </w:r>
          </w:p>
          <w:p w14:paraId="6D8B8333" w14:textId="77777777" w:rsidR="00091D62" w:rsidRDefault="00091D62" w:rsidP="00521E1B">
            <w:pPr>
              <w:pStyle w:val="TABLE-cell"/>
              <w:rPr>
                <w:lang w:val="en-US"/>
              </w:rPr>
            </w:pPr>
            <w:r>
              <w:rPr>
                <w:lang w:val="en-US"/>
              </w:rPr>
              <w:t>80</w:t>
            </w:r>
          </w:p>
          <w:p w14:paraId="1C351DAD" w14:textId="77777777" w:rsidR="00091D62" w:rsidRDefault="00091D62" w:rsidP="00521E1B">
            <w:pPr>
              <w:pStyle w:val="TABLE-cell"/>
              <w:rPr>
                <w:lang w:val="en-US"/>
              </w:rPr>
            </w:pPr>
            <w:r>
              <w:rPr>
                <w:lang w:val="en-US"/>
              </w:rPr>
              <w:t>00000101</w:t>
            </w:r>
          </w:p>
          <w:p w14:paraId="3CC03E9B" w14:textId="77777777" w:rsidR="00091D62" w:rsidRDefault="00091D62" w:rsidP="00521E1B">
            <w:pPr>
              <w:pStyle w:val="TABLE-cell"/>
              <w:rPr>
                <w:lang w:val="en-US"/>
              </w:rPr>
            </w:pPr>
            <w:r>
              <w:rPr>
                <w:lang w:val="en-US"/>
              </w:rPr>
              <w:t>00000001</w:t>
            </w:r>
          </w:p>
        </w:tc>
      </w:tr>
      <w:tr w:rsidR="00091D62" w14:paraId="64E649B9" w14:textId="77777777" w:rsidTr="00077BDE">
        <w:trPr>
          <w:cantSplit/>
          <w:jc w:val="center"/>
        </w:trPr>
        <w:tc>
          <w:tcPr>
            <w:tcW w:w="3627" w:type="dxa"/>
            <w:tcBorders>
              <w:top w:val="single" w:sz="4" w:space="0" w:color="auto"/>
              <w:left w:val="single" w:sz="4" w:space="0" w:color="auto"/>
              <w:bottom w:val="single" w:sz="4" w:space="0" w:color="auto"/>
              <w:right w:val="single" w:sz="4" w:space="0" w:color="auto"/>
            </w:tcBorders>
            <w:hideMark/>
          </w:tcPr>
          <w:p w14:paraId="3141BEFE" w14:textId="77777777" w:rsidR="00091D62" w:rsidRDefault="00091D62" w:rsidP="00521E1B">
            <w:pPr>
              <w:pStyle w:val="TABLE-cell"/>
              <w:rPr>
                <w:lang w:val="en-US"/>
              </w:rPr>
            </w:pPr>
            <w:r>
              <w:rPr>
                <w:lang w:val="en-US"/>
              </w:rPr>
              <w:t>// second structure, 15 bytes</w:t>
            </w:r>
          </w:p>
          <w:p w14:paraId="4248DBCF" w14:textId="77777777" w:rsidR="00091D62" w:rsidRDefault="00091D62" w:rsidP="00521E1B">
            <w:pPr>
              <w:pStyle w:val="TABLE-cell"/>
              <w:rPr>
                <w:lang w:val="en-US"/>
              </w:rPr>
            </w:pPr>
            <w:r>
              <w:rPr>
                <w:lang w:val="en-US"/>
              </w:rPr>
              <w:t xml:space="preserve">0204 </w:t>
            </w:r>
          </w:p>
          <w:p w14:paraId="00255D42" w14:textId="77777777" w:rsidR="00091D62" w:rsidRDefault="00091D62" w:rsidP="00521E1B">
            <w:pPr>
              <w:pStyle w:val="TABLE-cell"/>
              <w:rPr>
                <w:lang w:val="en-US"/>
              </w:rPr>
            </w:pPr>
            <w:r>
              <w:rPr>
                <w:lang w:val="en-US"/>
              </w:rPr>
              <w:t>00 // null-data for time stamp</w:t>
            </w:r>
          </w:p>
          <w:p w14:paraId="34776446" w14:textId="77777777" w:rsidR="00091D62" w:rsidRDefault="00091D62" w:rsidP="00521E1B">
            <w:pPr>
              <w:pStyle w:val="TABLE-cell"/>
              <w:rPr>
                <w:lang w:val="en-US"/>
              </w:rPr>
            </w:pPr>
            <w:r>
              <w:rPr>
                <w:lang w:val="en-US"/>
              </w:rPr>
              <w:t>1100 // status value is 0</w:t>
            </w:r>
          </w:p>
          <w:p w14:paraId="634EAD37" w14:textId="77777777" w:rsidR="00091D62" w:rsidRDefault="00091D62" w:rsidP="00521E1B">
            <w:pPr>
              <w:pStyle w:val="TABLE-cell"/>
              <w:rPr>
                <w:lang w:val="en-US"/>
              </w:rPr>
            </w:pPr>
            <w:r>
              <w:rPr>
                <w:lang w:val="en-US"/>
              </w:rPr>
              <w:t>0600000102</w:t>
            </w:r>
          </w:p>
          <w:p w14:paraId="5C5812C3" w14:textId="77777777" w:rsidR="00091D62" w:rsidRDefault="00091D62" w:rsidP="00521E1B">
            <w:pPr>
              <w:pStyle w:val="TABLE-cell"/>
              <w:rPr>
                <w:lang w:val="en-US"/>
              </w:rPr>
            </w:pPr>
            <w:r>
              <w:rPr>
                <w:lang w:val="en-US"/>
              </w:rPr>
              <w:t>0600000002</w:t>
            </w:r>
          </w:p>
        </w:tc>
        <w:tc>
          <w:tcPr>
            <w:tcW w:w="3993" w:type="dxa"/>
            <w:tcBorders>
              <w:top w:val="single" w:sz="4" w:space="0" w:color="auto"/>
              <w:left w:val="single" w:sz="4" w:space="0" w:color="auto"/>
              <w:bottom w:val="single" w:sz="4" w:space="0" w:color="auto"/>
              <w:right w:val="single" w:sz="4" w:space="0" w:color="auto"/>
            </w:tcBorders>
            <w:hideMark/>
          </w:tcPr>
          <w:p w14:paraId="39D49F61" w14:textId="77777777" w:rsidR="00091D62" w:rsidRDefault="00091D62" w:rsidP="00521E1B">
            <w:pPr>
              <w:pStyle w:val="TABLE-cell"/>
              <w:rPr>
                <w:lang w:val="en-US"/>
              </w:rPr>
            </w:pPr>
            <w:r>
              <w:rPr>
                <w:lang w:val="en-US"/>
              </w:rPr>
              <w:t>// second structure, 10 bytes</w:t>
            </w:r>
          </w:p>
          <w:p w14:paraId="2CF30C3B" w14:textId="77777777" w:rsidR="00091D62" w:rsidRDefault="00091D62" w:rsidP="00521E1B">
            <w:pPr>
              <w:pStyle w:val="TABLE-cell"/>
              <w:rPr>
                <w:lang w:val="en-US"/>
              </w:rPr>
            </w:pPr>
            <w:r>
              <w:rPr>
                <w:lang w:val="en-US"/>
              </w:rPr>
              <w:t>00 // an octet-string of length 0 has the same effect as null-data</w:t>
            </w:r>
          </w:p>
          <w:p w14:paraId="0328EB8F" w14:textId="77777777" w:rsidR="00091D62" w:rsidRDefault="00091D62" w:rsidP="00521E1B">
            <w:pPr>
              <w:pStyle w:val="TABLE-cell"/>
              <w:rPr>
                <w:lang w:val="en-US"/>
              </w:rPr>
            </w:pPr>
            <w:r>
              <w:rPr>
                <w:lang w:val="en-US"/>
              </w:rPr>
              <w:t>00 // status value is 0</w:t>
            </w:r>
          </w:p>
          <w:p w14:paraId="53E1824C" w14:textId="77777777" w:rsidR="00091D62" w:rsidRDefault="00091D62" w:rsidP="00521E1B">
            <w:pPr>
              <w:pStyle w:val="TABLE-cell"/>
              <w:rPr>
                <w:lang w:val="en-US"/>
              </w:rPr>
            </w:pPr>
            <w:r>
              <w:rPr>
                <w:lang w:val="en-US"/>
              </w:rPr>
              <w:t>00000102</w:t>
            </w:r>
          </w:p>
          <w:p w14:paraId="0D50840B" w14:textId="77777777" w:rsidR="00091D62" w:rsidRDefault="00091D62" w:rsidP="00521E1B">
            <w:pPr>
              <w:pStyle w:val="TABLE-cell"/>
              <w:rPr>
                <w:lang w:val="en-US"/>
              </w:rPr>
            </w:pPr>
            <w:r>
              <w:rPr>
                <w:lang w:val="en-US"/>
              </w:rPr>
              <w:t>00000002</w:t>
            </w:r>
          </w:p>
        </w:tc>
      </w:tr>
      <w:tr w:rsidR="00091D62" w14:paraId="612B3D45" w14:textId="77777777" w:rsidTr="00077BDE">
        <w:trPr>
          <w:cantSplit/>
          <w:jc w:val="center"/>
        </w:trPr>
        <w:tc>
          <w:tcPr>
            <w:tcW w:w="3627" w:type="dxa"/>
            <w:tcBorders>
              <w:top w:val="single" w:sz="4" w:space="0" w:color="auto"/>
              <w:left w:val="single" w:sz="4" w:space="0" w:color="auto"/>
              <w:bottom w:val="single" w:sz="4" w:space="0" w:color="auto"/>
              <w:right w:val="single" w:sz="4" w:space="0" w:color="auto"/>
            </w:tcBorders>
            <w:hideMark/>
          </w:tcPr>
          <w:p w14:paraId="71A73318" w14:textId="77777777" w:rsidR="00091D62" w:rsidRDefault="00091D62" w:rsidP="00521E1B">
            <w:pPr>
              <w:pStyle w:val="TABLE-cell"/>
              <w:rPr>
                <w:lang w:val="en-US"/>
              </w:rPr>
            </w:pPr>
            <w:r>
              <w:rPr>
                <w:lang w:val="en-US"/>
              </w:rPr>
              <w:t>// third structure 14 bytes</w:t>
            </w:r>
          </w:p>
          <w:p w14:paraId="36600758" w14:textId="77777777" w:rsidR="00091D62" w:rsidRDefault="00091D62" w:rsidP="00521E1B">
            <w:pPr>
              <w:pStyle w:val="TABLE-cell"/>
              <w:rPr>
                <w:lang w:val="en-US"/>
              </w:rPr>
            </w:pPr>
            <w:r>
              <w:rPr>
                <w:lang w:val="en-US"/>
              </w:rPr>
              <w:t>0204</w:t>
            </w:r>
          </w:p>
          <w:p w14:paraId="1D069CE7" w14:textId="77777777" w:rsidR="00091D62" w:rsidRDefault="00091D62" w:rsidP="00521E1B">
            <w:pPr>
              <w:pStyle w:val="TABLE-cell"/>
              <w:rPr>
                <w:lang w:val="en-US"/>
              </w:rPr>
            </w:pPr>
            <w:r>
              <w:rPr>
                <w:lang w:val="en-US"/>
              </w:rPr>
              <w:t>00 // null-data for time stamp</w:t>
            </w:r>
          </w:p>
          <w:p w14:paraId="21BE0CE8" w14:textId="77777777" w:rsidR="00091D62" w:rsidRDefault="00091D62" w:rsidP="00521E1B">
            <w:pPr>
              <w:pStyle w:val="TABLE-cell"/>
              <w:rPr>
                <w:lang w:val="en-US"/>
              </w:rPr>
            </w:pPr>
            <w:r>
              <w:rPr>
                <w:lang w:val="en-US"/>
              </w:rPr>
              <w:t>00 // null-data for status</w:t>
            </w:r>
          </w:p>
          <w:p w14:paraId="1301E299" w14:textId="77777777" w:rsidR="00091D62" w:rsidRDefault="00091D62" w:rsidP="00521E1B">
            <w:pPr>
              <w:pStyle w:val="TABLE-cell"/>
              <w:rPr>
                <w:lang w:val="en-US"/>
              </w:rPr>
            </w:pPr>
            <w:r>
              <w:rPr>
                <w:lang w:val="en-US"/>
              </w:rPr>
              <w:t>0600000103</w:t>
            </w:r>
          </w:p>
          <w:p w14:paraId="4A5EB18B" w14:textId="77777777" w:rsidR="00091D62" w:rsidRDefault="00091D62" w:rsidP="00521E1B">
            <w:pPr>
              <w:pStyle w:val="TABLE-cell"/>
              <w:rPr>
                <w:lang w:val="en-US"/>
              </w:rPr>
            </w:pPr>
            <w:r>
              <w:rPr>
                <w:lang w:val="en-US"/>
              </w:rPr>
              <w:t>0600000003</w:t>
            </w:r>
          </w:p>
        </w:tc>
        <w:tc>
          <w:tcPr>
            <w:tcW w:w="3993" w:type="dxa"/>
            <w:tcBorders>
              <w:top w:val="single" w:sz="4" w:space="0" w:color="auto"/>
              <w:left w:val="single" w:sz="4" w:space="0" w:color="auto"/>
              <w:bottom w:val="single" w:sz="4" w:space="0" w:color="auto"/>
              <w:right w:val="single" w:sz="4" w:space="0" w:color="auto"/>
            </w:tcBorders>
          </w:tcPr>
          <w:p w14:paraId="2DCDF08C" w14:textId="77777777" w:rsidR="00091D62" w:rsidRDefault="00091D62" w:rsidP="00521E1B">
            <w:pPr>
              <w:pStyle w:val="TABLE-cell"/>
              <w:rPr>
                <w:lang w:val="en-US"/>
              </w:rPr>
            </w:pPr>
            <w:r>
              <w:rPr>
                <w:lang w:val="en-US"/>
              </w:rPr>
              <w:t>// third structure, 10 bytes</w:t>
            </w:r>
          </w:p>
          <w:p w14:paraId="5091F689" w14:textId="77777777" w:rsidR="00091D62" w:rsidRDefault="00091D62" w:rsidP="00521E1B">
            <w:pPr>
              <w:pStyle w:val="TABLE-cell"/>
              <w:rPr>
                <w:lang w:val="en-US"/>
              </w:rPr>
            </w:pPr>
          </w:p>
          <w:p w14:paraId="0AABD125" w14:textId="77777777" w:rsidR="00091D62" w:rsidRDefault="00091D62" w:rsidP="00521E1B">
            <w:pPr>
              <w:pStyle w:val="TABLE-cell"/>
              <w:rPr>
                <w:lang w:val="en-US"/>
              </w:rPr>
            </w:pPr>
            <w:bookmarkStart w:id="7149" w:name="OLE_LINK1"/>
            <w:r>
              <w:rPr>
                <w:lang w:val="en-US"/>
              </w:rPr>
              <w:t>00 // octet-string of length 0</w:t>
            </w:r>
          </w:p>
          <w:p w14:paraId="7C833714" w14:textId="77777777" w:rsidR="00091D62" w:rsidRDefault="00091D62" w:rsidP="00521E1B">
            <w:pPr>
              <w:pStyle w:val="TABLE-cell"/>
              <w:rPr>
                <w:lang w:val="en-US"/>
              </w:rPr>
            </w:pPr>
            <w:r>
              <w:rPr>
                <w:lang w:val="en-US"/>
              </w:rPr>
              <w:t>00 // status value is 0</w:t>
            </w:r>
          </w:p>
          <w:p w14:paraId="50E4F4C6" w14:textId="77777777" w:rsidR="00091D62" w:rsidRDefault="00091D62" w:rsidP="00521E1B">
            <w:pPr>
              <w:pStyle w:val="TABLE-cell"/>
              <w:rPr>
                <w:lang w:val="en-US"/>
              </w:rPr>
            </w:pPr>
            <w:r>
              <w:rPr>
                <w:lang w:val="en-US"/>
              </w:rPr>
              <w:t>00000103</w:t>
            </w:r>
          </w:p>
          <w:p w14:paraId="7A8F292B" w14:textId="77777777" w:rsidR="00091D62" w:rsidRDefault="00091D62" w:rsidP="00521E1B">
            <w:pPr>
              <w:pStyle w:val="TABLE-cell"/>
              <w:rPr>
                <w:lang w:val="en-US"/>
              </w:rPr>
            </w:pPr>
            <w:r>
              <w:rPr>
                <w:lang w:val="en-US"/>
              </w:rPr>
              <w:t>00000003</w:t>
            </w:r>
            <w:bookmarkEnd w:id="7149"/>
          </w:p>
        </w:tc>
      </w:tr>
      <w:tr w:rsidR="00091D62" w14:paraId="6C6B29A8" w14:textId="77777777" w:rsidTr="00077BDE">
        <w:trPr>
          <w:cantSplit/>
          <w:jc w:val="center"/>
        </w:trPr>
        <w:tc>
          <w:tcPr>
            <w:tcW w:w="3627" w:type="dxa"/>
            <w:tcBorders>
              <w:top w:val="single" w:sz="4" w:space="0" w:color="auto"/>
              <w:left w:val="single" w:sz="4" w:space="0" w:color="auto"/>
              <w:bottom w:val="single" w:sz="4" w:space="0" w:color="auto"/>
              <w:right w:val="single" w:sz="4" w:space="0" w:color="auto"/>
            </w:tcBorders>
            <w:hideMark/>
          </w:tcPr>
          <w:p w14:paraId="52DA7A93" w14:textId="77777777" w:rsidR="00091D62" w:rsidRDefault="00091D62" w:rsidP="00521E1B">
            <w:pPr>
              <w:pStyle w:val="TABLE-cell"/>
              <w:rPr>
                <w:lang w:val="en-US"/>
              </w:rPr>
            </w:pPr>
            <w:r>
              <w:rPr>
                <w:lang w:val="en-US"/>
              </w:rPr>
              <w:t>// fourth structure 14 bytes</w:t>
            </w:r>
          </w:p>
          <w:p w14:paraId="229D3292" w14:textId="77777777" w:rsidR="00091D62" w:rsidRDefault="00091D62" w:rsidP="00521E1B">
            <w:pPr>
              <w:pStyle w:val="TABLE-cell"/>
              <w:rPr>
                <w:lang w:val="en-US"/>
              </w:rPr>
            </w:pPr>
            <w:r>
              <w:rPr>
                <w:lang w:val="en-US"/>
              </w:rPr>
              <w:t>0204</w:t>
            </w:r>
          </w:p>
          <w:p w14:paraId="03A9C45D" w14:textId="77777777" w:rsidR="00091D62" w:rsidRDefault="00091D62" w:rsidP="00521E1B">
            <w:pPr>
              <w:pStyle w:val="TABLE-cell"/>
              <w:rPr>
                <w:lang w:val="en-US"/>
              </w:rPr>
            </w:pPr>
            <w:r>
              <w:rPr>
                <w:lang w:val="en-US"/>
              </w:rPr>
              <w:t>00 // null-data for time stamp</w:t>
            </w:r>
          </w:p>
          <w:p w14:paraId="22DED58A" w14:textId="77777777" w:rsidR="00091D62" w:rsidRDefault="00091D62" w:rsidP="00521E1B">
            <w:pPr>
              <w:pStyle w:val="TABLE-cell"/>
              <w:rPr>
                <w:lang w:val="en-US"/>
              </w:rPr>
            </w:pPr>
            <w:r>
              <w:rPr>
                <w:lang w:val="en-US"/>
              </w:rPr>
              <w:t>00 // null-data for status</w:t>
            </w:r>
          </w:p>
          <w:p w14:paraId="59B2D9FC" w14:textId="77777777" w:rsidR="00091D62" w:rsidRDefault="00091D62" w:rsidP="00521E1B">
            <w:pPr>
              <w:pStyle w:val="TABLE-cell"/>
              <w:rPr>
                <w:lang w:val="en-US"/>
              </w:rPr>
            </w:pPr>
            <w:r>
              <w:rPr>
                <w:lang w:val="en-US"/>
              </w:rPr>
              <w:t>0600000104</w:t>
            </w:r>
          </w:p>
          <w:p w14:paraId="3D6183FF" w14:textId="77777777" w:rsidR="00091D62" w:rsidRDefault="00091D62" w:rsidP="00521E1B">
            <w:pPr>
              <w:pStyle w:val="TABLE-cell"/>
              <w:rPr>
                <w:lang w:val="en-US"/>
              </w:rPr>
            </w:pPr>
            <w:r>
              <w:rPr>
                <w:lang w:val="en-US"/>
              </w:rPr>
              <w:t>0600000004</w:t>
            </w:r>
          </w:p>
        </w:tc>
        <w:tc>
          <w:tcPr>
            <w:tcW w:w="3993" w:type="dxa"/>
            <w:tcBorders>
              <w:top w:val="single" w:sz="4" w:space="0" w:color="auto"/>
              <w:left w:val="single" w:sz="4" w:space="0" w:color="auto"/>
              <w:bottom w:val="single" w:sz="4" w:space="0" w:color="auto"/>
              <w:right w:val="single" w:sz="4" w:space="0" w:color="auto"/>
            </w:tcBorders>
          </w:tcPr>
          <w:p w14:paraId="6111933E" w14:textId="77777777" w:rsidR="00091D62" w:rsidRDefault="00091D62" w:rsidP="00521E1B">
            <w:pPr>
              <w:pStyle w:val="TABLE-cell"/>
              <w:rPr>
                <w:lang w:val="en-US"/>
              </w:rPr>
            </w:pPr>
            <w:r>
              <w:rPr>
                <w:lang w:val="en-US"/>
              </w:rPr>
              <w:t>// fourth structure, 10 bytes</w:t>
            </w:r>
          </w:p>
          <w:p w14:paraId="7A4AA7E8" w14:textId="77777777" w:rsidR="00091D62" w:rsidRDefault="00091D62" w:rsidP="00521E1B">
            <w:pPr>
              <w:pStyle w:val="TABLE-cell"/>
              <w:rPr>
                <w:lang w:val="en-US"/>
              </w:rPr>
            </w:pPr>
          </w:p>
          <w:p w14:paraId="1D186F30" w14:textId="77777777" w:rsidR="00091D62" w:rsidRDefault="00091D62" w:rsidP="00521E1B">
            <w:pPr>
              <w:pStyle w:val="TABLE-cell"/>
              <w:rPr>
                <w:lang w:val="en-US"/>
              </w:rPr>
            </w:pPr>
            <w:r>
              <w:rPr>
                <w:lang w:val="en-US"/>
              </w:rPr>
              <w:t>00 // octet-string of length 0</w:t>
            </w:r>
          </w:p>
          <w:p w14:paraId="4D6E3A4F" w14:textId="77777777" w:rsidR="00091D62" w:rsidRDefault="00091D62" w:rsidP="00521E1B">
            <w:pPr>
              <w:pStyle w:val="TABLE-cell"/>
              <w:rPr>
                <w:lang w:val="en-US"/>
              </w:rPr>
            </w:pPr>
            <w:r>
              <w:rPr>
                <w:lang w:val="en-US"/>
              </w:rPr>
              <w:t>00 // status value is 0</w:t>
            </w:r>
          </w:p>
          <w:p w14:paraId="18BFD98B" w14:textId="77777777" w:rsidR="00091D62" w:rsidRDefault="00091D62" w:rsidP="00521E1B">
            <w:pPr>
              <w:pStyle w:val="TABLE-cell"/>
              <w:rPr>
                <w:lang w:val="en-US"/>
              </w:rPr>
            </w:pPr>
            <w:r>
              <w:rPr>
                <w:lang w:val="en-US"/>
              </w:rPr>
              <w:t>00000104</w:t>
            </w:r>
          </w:p>
          <w:p w14:paraId="1309721B" w14:textId="77777777" w:rsidR="00091D62" w:rsidRDefault="00091D62" w:rsidP="00521E1B">
            <w:pPr>
              <w:pStyle w:val="TABLE-cell"/>
              <w:rPr>
                <w:lang w:val="en-US"/>
              </w:rPr>
            </w:pPr>
            <w:r>
              <w:rPr>
                <w:lang w:val="en-US"/>
              </w:rPr>
              <w:t>00000004</w:t>
            </w:r>
          </w:p>
        </w:tc>
      </w:tr>
      <w:tr w:rsidR="00091D62" w14:paraId="303182E9" w14:textId="77777777" w:rsidTr="00077BDE">
        <w:trPr>
          <w:cantSplit/>
          <w:jc w:val="center"/>
        </w:trPr>
        <w:tc>
          <w:tcPr>
            <w:tcW w:w="3627" w:type="dxa"/>
            <w:tcBorders>
              <w:top w:val="single" w:sz="4" w:space="0" w:color="auto"/>
              <w:left w:val="single" w:sz="4" w:space="0" w:color="auto"/>
              <w:bottom w:val="single" w:sz="4" w:space="0" w:color="auto"/>
              <w:right w:val="single" w:sz="4" w:space="0" w:color="auto"/>
            </w:tcBorders>
            <w:hideMark/>
          </w:tcPr>
          <w:p w14:paraId="662A068B" w14:textId="77777777" w:rsidR="00091D62" w:rsidRDefault="00091D62" w:rsidP="00521E1B">
            <w:pPr>
              <w:pStyle w:val="TABLE-cell"/>
              <w:rPr>
                <w:lang w:val="en-US"/>
              </w:rPr>
            </w:pPr>
            <w:r>
              <w:rPr>
                <w:lang w:val="en-US"/>
              </w:rPr>
              <w:t>…</w:t>
            </w:r>
          </w:p>
        </w:tc>
        <w:tc>
          <w:tcPr>
            <w:tcW w:w="3993" w:type="dxa"/>
            <w:tcBorders>
              <w:top w:val="single" w:sz="4" w:space="0" w:color="auto"/>
              <w:left w:val="single" w:sz="4" w:space="0" w:color="auto"/>
              <w:bottom w:val="single" w:sz="4" w:space="0" w:color="auto"/>
              <w:right w:val="single" w:sz="4" w:space="0" w:color="auto"/>
            </w:tcBorders>
            <w:hideMark/>
          </w:tcPr>
          <w:p w14:paraId="7549EDB7" w14:textId="77777777" w:rsidR="00091D62" w:rsidRDefault="00091D62" w:rsidP="00521E1B">
            <w:pPr>
              <w:pStyle w:val="TABLE-cell"/>
              <w:rPr>
                <w:lang w:val="en-US"/>
              </w:rPr>
            </w:pPr>
            <w:r>
              <w:rPr>
                <w:lang w:val="en-US"/>
              </w:rPr>
              <w:t>…</w:t>
            </w:r>
          </w:p>
        </w:tc>
      </w:tr>
      <w:tr w:rsidR="00091D62" w14:paraId="4B211A0C" w14:textId="77777777" w:rsidTr="00077BDE">
        <w:trPr>
          <w:cantSplit/>
          <w:jc w:val="center"/>
        </w:trPr>
        <w:tc>
          <w:tcPr>
            <w:tcW w:w="3627" w:type="dxa"/>
            <w:tcBorders>
              <w:top w:val="single" w:sz="4" w:space="0" w:color="auto"/>
              <w:left w:val="single" w:sz="4" w:space="0" w:color="auto"/>
              <w:bottom w:val="single" w:sz="4" w:space="0" w:color="auto"/>
              <w:right w:val="single" w:sz="4" w:space="0" w:color="auto"/>
            </w:tcBorders>
            <w:hideMark/>
          </w:tcPr>
          <w:p w14:paraId="7678012E" w14:textId="77777777" w:rsidR="00091D62" w:rsidRDefault="00091D62" w:rsidP="00521E1B">
            <w:pPr>
              <w:pStyle w:val="TABLE-cell"/>
              <w:rPr>
                <w:lang w:val="en-US"/>
              </w:rPr>
            </w:pPr>
            <w:r>
              <w:rPr>
                <w:lang w:val="en-US"/>
              </w:rPr>
              <w:t>// ninety-sixth structure 14 bytes</w:t>
            </w:r>
          </w:p>
          <w:p w14:paraId="74D2280F" w14:textId="77777777" w:rsidR="00091D62" w:rsidRDefault="00091D62" w:rsidP="00521E1B">
            <w:pPr>
              <w:pStyle w:val="TABLE-cell"/>
              <w:rPr>
                <w:lang w:val="en-US"/>
              </w:rPr>
            </w:pPr>
            <w:r>
              <w:rPr>
                <w:lang w:val="en-US"/>
              </w:rPr>
              <w:t>0204</w:t>
            </w:r>
          </w:p>
          <w:p w14:paraId="3D57CC73" w14:textId="77777777" w:rsidR="00091D62" w:rsidRDefault="00091D62" w:rsidP="00521E1B">
            <w:pPr>
              <w:pStyle w:val="TABLE-cell"/>
              <w:rPr>
                <w:lang w:val="en-US"/>
              </w:rPr>
            </w:pPr>
            <w:r>
              <w:rPr>
                <w:lang w:val="en-US"/>
              </w:rPr>
              <w:t>00 // null-data for time stamp</w:t>
            </w:r>
          </w:p>
          <w:p w14:paraId="6C4B1B23" w14:textId="77777777" w:rsidR="00091D62" w:rsidRDefault="00091D62" w:rsidP="00521E1B">
            <w:pPr>
              <w:pStyle w:val="TABLE-cell"/>
              <w:rPr>
                <w:lang w:val="en-US"/>
              </w:rPr>
            </w:pPr>
            <w:r>
              <w:rPr>
                <w:lang w:val="en-US"/>
              </w:rPr>
              <w:t>00 // null-data for status</w:t>
            </w:r>
          </w:p>
          <w:p w14:paraId="185CF2DF" w14:textId="77777777" w:rsidR="00091D62" w:rsidRDefault="00091D62" w:rsidP="00521E1B">
            <w:pPr>
              <w:pStyle w:val="TABLE-cell"/>
              <w:rPr>
                <w:lang w:val="en-US"/>
              </w:rPr>
            </w:pPr>
            <w:r>
              <w:rPr>
                <w:lang w:val="en-US"/>
              </w:rPr>
              <w:t>0600000196</w:t>
            </w:r>
          </w:p>
          <w:p w14:paraId="40DE10E1" w14:textId="77777777" w:rsidR="00091D62" w:rsidRDefault="00091D62" w:rsidP="00521E1B">
            <w:pPr>
              <w:pStyle w:val="TABLE-cell"/>
              <w:rPr>
                <w:lang w:val="en-US"/>
              </w:rPr>
            </w:pPr>
            <w:r>
              <w:rPr>
                <w:lang w:val="en-US"/>
              </w:rPr>
              <w:t>0600000096</w:t>
            </w:r>
          </w:p>
        </w:tc>
        <w:tc>
          <w:tcPr>
            <w:tcW w:w="3993" w:type="dxa"/>
            <w:tcBorders>
              <w:top w:val="single" w:sz="4" w:space="0" w:color="auto"/>
              <w:left w:val="single" w:sz="4" w:space="0" w:color="auto"/>
              <w:bottom w:val="single" w:sz="4" w:space="0" w:color="auto"/>
              <w:right w:val="single" w:sz="4" w:space="0" w:color="auto"/>
            </w:tcBorders>
          </w:tcPr>
          <w:p w14:paraId="223A669A" w14:textId="77777777" w:rsidR="00091D62" w:rsidRDefault="00091D62" w:rsidP="00521E1B">
            <w:pPr>
              <w:pStyle w:val="TABLE-cell"/>
              <w:rPr>
                <w:lang w:val="en-US"/>
              </w:rPr>
            </w:pPr>
            <w:r>
              <w:rPr>
                <w:lang w:val="en-US"/>
              </w:rPr>
              <w:t>// ninety-sixth structure, 10 bytes</w:t>
            </w:r>
          </w:p>
          <w:p w14:paraId="357ED3C6" w14:textId="77777777" w:rsidR="00091D62" w:rsidRDefault="00091D62" w:rsidP="00521E1B">
            <w:pPr>
              <w:pStyle w:val="TABLE-cell"/>
              <w:rPr>
                <w:lang w:val="en-US"/>
              </w:rPr>
            </w:pPr>
          </w:p>
          <w:p w14:paraId="5D8F24C0" w14:textId="77777777" w:rsidR="00091D62" w:rsidRDefault="00091D62" w:rsidP="00521E1B">
            <w:pPr>
              <w:pStyle w:val="TABLE-cell"/>
              <w:rPr>
                <w:lang w:val="en-US"/>
              </w:rPr>
            </w:pPr>
            <w:r>
              <w:rPr>
                <w:lang w:val="en-US"/>
              </w:rPr>
              <w:t>00 // octet-string of length 0</w:t>
            </w:r>
          </w:p>
          <w:p w14:paraId="5781C113" w14:textId="77777777" w:rsidR="00091D62" w:rsidRDefault="00091D62" w:rsidP="00521E1B">
            <w:pPr>
              <w:pStyle w:val="TABLE-cell"/>
              <w:rPr>
                <w:lang w:val="en-US"/>
              </w:rPr>
            </w:pPr>
            <w:r>
              <w:rPr>
                <w:lang w:val="en-US"/>
              </w:rPr>
              <w:t>00 // status value is 0</w:t>
            </w:r>
          </w:p>
          <w:p w14:paraId="27D8E240" w14:textId="77777777" w:rsidR="00091D62" w:rsidRDefault="00091D62" w:rsidP="00521E1B">
            <w:pPr>
              <w:pStyle w:val="TABLE-cell"/>
              <w:rPr>
                <w:lang w:val="en-US"/>
              </w:rPr>
            </w:pPr>
            <w:r>
              <w:rPr>
                <w:lang w:val="en-US"/>
              </w:rPr>
              <w:t>00000196</w:t>
            </w:r>
          </w:p>
          <w:p w14:paraId="466C7DC0" w14:textId="77777777" w:rsidR="00091D62" w:rsidRDefault="00091D62" w:rsidP="00521E1B">
            <w:pPr>
              <w:pStyle w:val="TABLE-cell"/>
              <w:rPr>
                <w:lang w:val="en-US"/>
              </w:rPr>
            </w:pPr>
            <w:r>
              <w:rPr>
                <w:lang w:val="en-US"/>
              </w:rPr>
              <w:t>00000096</w:t>
            </w:r>
          </w:p>
        </w:tc>
      </w:tr>
      <w:tr w:rsidR="00091D62" w14:paraId="45725DCB" w14:textId="77777777" w:rsidTr="00077BDE">
        <w:trPr>
          <w:cantSplit/>
          <w:jc w:val="center"/>
        </w:trPr>
        <w:tc>
          <w:tcPr>
            <w:tcW w:w="7620" w:type="dxa"/>
            <w:gridSpan w:val="2"/>
            <w:tcBorders>
              <w:top w:val="single" w:sz="4" w:space="0" w:color="auto"/>
              <w:left w:val="single" w:sz="4" w:space="0" w:color="auto"/>
              <w:bottom w:val="single" w:sz="4" w:space="0" w:color="auto"/>
              <w:right w:val="single" w:sz="4" w:space="0" w:color="auto"/>
            </w:tcBorders>
            <w:hideMark/>
          </w:tcPr>
          <w:p w14:paraId="4FF11C65" w14:textId="77777777" w:rsidR="00091D62" w:rsidRDefault="00B91AFC" w:rsidP="00521E1B">
            <w:pPr>
              <w:pStyle w:val="TABLE-cell"/>
              <w:rPr>
                <w:lang w:val="en-US"/>
              </w:rPr>
            </w:pPr>
            <w:r>
              <w:rPr>
                <w:lang w:val="en-US"/>
              </w:rPr>
              <w:t>I</w:t>
            </w:r>
            <w:r w:rsidR="00091D62">
              <w:rPr>
                <w:lang w:val="en-US"/>
              </w:rPr>
              <w:t>n the case of using compact array</w:t>
            </w:r>
            <w:r>
              <w:rPr>
                <w:lang w:val="en-US"/>
              </w:rPr>
              <w:t>,</w:t>
            </w:r>
            <w:r w:rsidR="00091D62">
              <w:rPr>
                <w:lang w:val="en-US"/>
              </w:rPr>
              <w:t xml:space="preserve"> it is not possible to know the number of elements from the length of the octet string of the array-contents.</w:t>
            </w:r>
          </w:p>
          <w:p w14:paraId="6FDB26F4" w14:textId="77777777" w:rsidR="00091D62" w:rsidRDefault="00B91AFC" w:rsidP="00B91AFC">
            <w:pPr>
              <w:pStyle w:val="TABLE-cell"/>
              <w:rPr>
                <w:lang w:val="en-US"/>
              </w:rPr>
            </w:pPr>
            <w:r>
              <w:rPr>
                <w:lang w:val="en-US"/>
              </w:rPr>
              <w:t>I</w:t>
            </w:r>
            <w:r w:rsidR="00091D62">
              <w:rPr>
                <w:lang w:val="en-US"/>
              </w:rPr>
              <w:t>n the case of compact array encoding, the null-data feature can be applied only for string type data.</w:t>
            </w:r>
          </w:p>
        </w:tc>
      </w:tr>
    </w:tbl>
    <w:p w14:paraId="4F851807" w14:textId="77777777" w:rsidR="000B7899" w:rsidRDefault="000B7899" w:rsidP="000B7899">
      <w:pPr>
        <w:pStyle w:val="NOTE"/>
        <w:rPr>
          <w:lang w:val="en-US"/>
        </w:rPr>
      </w:pPr>
    </w:p>
    <w:p w14:paraId="3FF791DF" w14:textId="77777777" w:rsidR="00091D62" w:rsidRDefault="00091D62" w:rsidP="002F7A07">
      <w:pPr>
        <w:pStyle w:val="PARAGRAPH"/>
      </w:pPr>
      <w:r>
        <w:rPr>
          <w:lang w:val="en-US"/>
        </w:rPr>
        <w:lastRenderedPageBreak/>
        <w:t>The length of the encoded data in the two cases is shown in the table below.</w:t>
      </w:r>
    </w:p>
    <w:p w14:paraId="17A3DCE0" w14:textId="77777777" w:rsidR="00091D62" w:rsidRDefault="00091D62" w:rsidP="002F7A07">
      <w:pPr>
        <w:pStyle w:val="FIGURE"/>
      </w:pPr>
      <w:r>
        <w:object w:dxaOrig="5055" w:dyaOrig="3435" w14:anchorId="64507332">
          <v:shape id="_x0000_i1035" type="#_x0000_t75" style="width:252pt;height:172.5pt" o:ole="">
            <v:imagedata r:id="rId115" o:title=""/>
          </v:shape>
          <o:OLEObject Type="Embed" ProgID="Excel.Sheet.8" ShapeID="_x0000_i1035" DrawAspect="Content" ObjectID="_1707814876" r:id="rId116"/>
        </w:object>
      </w:r>
    </w:p>
    <w:p w14:paraId="045D2E15" w14:textId="77777777" w:rsidR="002F7A07" w:rsidRDefault="002F7A07" w:rsidP="000B7899">
      <w:pPr>
        <w:pStyle w:val="NOTE"/>
      </w:pPr>
    </w:p>
    <w:p w14:paraId="05BD91A8" w14:textId="77777777" w:rsidR="00091D62" w:rsidRDefault="00091D62" w:rsidP="002F7A07">
      <w:pPr>
        <w:pStyle w:val="PARAGRAPH"/>
      </w:pPr>
      <w:r>
        <w:t>When encoding the data as an array, the use of the null data feature allows compression of 32</w:t>
      </w:r>
      <w:r w:rsidR="002F7A07">
        <w:t> </w:t>
      </w:r>
      <w:r>
        <w:t>% in this example. When encoding as a compact array the compression is 51</w:t>
      </w:r>
      <w:r w:rsidR="00C40FCE">
        <w:t> </w:t>
      </w:r>
      <w:r>
        <w:t>%.</w:t>
      </w:r>
    </w:p>
    <w:p w14:paraId="169446DE" w14:textId="77777777" w:rsidR="00F47290" w:rsidRPr="001135A6" w:rsidRDefault="00F47290" w:rsidP="00B536F0">
      <w:pPr>
        <w:pStyle w:val="ANNEX-heading1"/>
        <w:rPr>
          <w:highlight w:val="yellow"/>
        </w:rPr>
      </w:pPr>
      <w:bookmarkStart w:id="7150" w:name="_Toc47431864"/>
      <w:bookmarkStart w:id="7151" w:name="_Ref49534110"/>
      <w:bookmarkStart w:id="7152" w:name="_Ref49534112"/>
      <w:bookmarkStart w:id="7153" w:name="_Toc54074613"/>
      <w:bookmarkStart w:id="7154" w:name="_Toc97127338"/>
      <w:r w:rsidRPr="001135A6">
        <w:rPr>
          <w:highlight w:val="yellow"/>
        </w:rPr>
        <w:t>Profile generic IC buffer attribute encoding examples</w:t>
      </w:r>
      <w:bookmarkEnd w:id="7150"/>
      <w:bookmarkEnd w:id="7151"/>
      <w:bookmarkEnd w:id="7152"/>
      <w:bookmarkEnd w:id="7153"/>
      <w:bookmarkEnd w:id="7154"/>
    </w:p>
    <w:p w14:paraId="516F6CCB" w14:textId="77777777" w:rsidR="00F47290" w:rsidRPr="001135A6" w:rsidRDefault="00F47290" w:rsidP="00B77094">
      <w:pPr>
        <w:pStyle w:val="ANNEX-heading2"/>
        <w:rPr>
          <w:highlight w:val="yellow"/>
        </w:rPr>
      </w:pPr>
      <w:bookmarkStart w:id="7155" w:name="_Toc45171216"/>
      <w:bookmarkStart w:id="7156" w:name="_Toc47431865"/>
      <w:bookmarkStart w:id="7157" w:name="_Toc97127339"/>
      <w:r w:rsidRPr="001135A6">
        <w:rPr>
          <w:highlight w:val="yellow"/>
        </w:rPr>
        <w:t>General</w:t>
      </w:r>
      <w:bookmarkEnd w:id="7155"/>
      <w:bookmarkEnd w:id="7156"/>
      <w:bookmarkEnd w:id="7157"/>
    </w:p>
    <w:p w14:paraId="3AAD7FCA" w14:textId="77777777" w:rsidR="00F47290" w:rsidRPr="001135A6" w:rsidRDefault="00F47290" w:rsidP="00F47290">
      <w:pPr>
        <w:pStyle w:val="PARAGRAPH"/>
        <w:rPr>
          <w:highlight w:val="yellow"/>
        </w:rPr>
      </w:pPr>
      <w:r w:rsidRPr="001135A6">
        <w:rPr>
          <w:highlight w:val="yellow"/>
        </w:rPr>
        <w:t>The following tables show encoding examples of reading a Profile generic IC buffer attribute with:</w:t>
      </w:r>
    </w:p>
    <w:p w14:paraId="2D0C2C45" w14:textId="77777777" w:rsidR="00F47290" w:rsidRPr="001135A6" w:rsidRDefault="00F47290" w:rsidP="00695ACD">
      <w:pPr>
        <w:pStyle w:val="ListBullet"/>
        <w:numPr>
          <w:ilvl w:val="0"/>
          <w:numId w:val="71"/>
        </w:numPr>
        <w:tabs>
          <w:tab w:val="left" w:pos="720"/>
        </w:tabs>
        <w:snapToGrid/>
        <w:spacing w:after="0" w:line="240" w:lineRule="auto"/>
        <w:jc w:val="both"/>
        <w:rPr>
          <w:highlight w:val="yellow"/>
        </w:rPr>
      </w:pPr>
      <w:r w:rsidRPr="001135A6">
        <w:rPr>
          <w:highlight w:val="yellow"/>
        </w:rPr>
        <w:t>normal encoding;</w:t>
      </w:r>
    </w:p>
    <w:p w14:paraId="470B1C45" w14:textId="77777777" w:rsidR="00F47290" w:rsidRPr="001135A6" w:rsidRDefault="00F47290" w:rsidP="00695ACD">
      <w:pPr>
        <w:pStyle w:val="ListBullet"/>
        <w:numPr>
          <w:ilvl w:val="0"/>
          <w:numId w:val="71"/>
        </w:numPr>
        <w:tabs>
          <w:tab w:val="left" w:pos="720"/>
        </w:tabs>
        <w:snapToGrid/>
        <w:spacing w:after="0" w:line="240" w:lineRule="auto"/>
        <w:jc w:val="both"/>
        <w:rPr>
          <w:highlight w:val="yellow"/>
        </w:rPr>
      </w:pPr>
      <w:r w:rsidRPr="001135A6">
        <w:rPr>
          <w:highlight w:val="yellow"/>
        </w:rPr>
        <w:t>null-data encoding;</w:t>
      </w:r>
    </w:p>
    <w:p w14:paraId="10486EAB" w14:textId="77777777" w:rsidR="00F47290" w:rsidRPr="001135A6" w:rsidRDefault="00F47290" w:rsidP="00695ACD">
      <w:pPr>
        <w:pStyle w:val="ListBullet"/>
        <w:numPr>
          <w:ilvl w:val="0"/>
          <w:numId w:val="71"/>
        </w:numPr>
        <w:tabs>
          <w:tab w:val="left" w:pos="720"/>
        </w:tabs>
        <w:snapToGrid/>
        <w:spacing w:after="0" w:line="240" w:lineRule="auto"/>
        <w:jc w:val="both"/>
        <w:rPr>
          <w:highlight w:val="yellow"/>
        </w:rPr>
      </w:pPr>
      <w:r w:rsidRPr="001135A6">
        <w:rPr>
          <w:highlight w:val="yellow"/>
        </w:rPr>
        <w:t>compact-array encoding;</w:t>
      </w:r>
    </w:p>
    <w:p w14:paraId="45CA434E" w14:textId="77777777" w:rsidR="00F47290" w:rsidRPr="001135A6" w:rsidRDefault="00F47290" w:rsidP="00695ACD">
      <w:pPr>
        <w:pStyle w:val="ListBullet"/>
        <w:numPr>
          <w:ilvl w:val="0"/>
          <w:numId w:val="71"/>
        </w:numPr>
        <w:tabs>
          <w:tab w:val="left" w:pos="720"/>
        </w:tabs>
        <w:snapToGrid/>
        <w:spacing w:after="0" w:line="240" w:lineRule="auto"/>
        <w:jc w:val="both"/>
        <w:rPr>
          <w:highlight w:val="yellow"/>
        </w:rPr>
      </w:pPr>
      <w:r w:rsidRPr="001135A6">
        <w:rPr>
          <w:highlight w:val="yellow"/>
        </w:rPr>
        <w:t>null</w:t>
      </w:r>
      <w:r>
        <w:rPr>
          <w:highlight w:val="yellow"/>
        </w:rPr>
        <w:t>-</w:t>
      </w:r>
      <w:r w:rsidRPr="001135A6">
        <w:rPr>
          <w:highlight w:val="yellow"/>
        </w:rPr>
        <w:t>data and delta-value encoding combined;</w:t>
      </w:r>
    </w:p>
    <w:p w14:paraId="7B84CF1D" w14:textId="77777777" w:rsidR="00F47290" w:rsidRPr="001135A6" w:rsidRDefault="00F47290" w:rsidP="00695ACD">
      <w:pPr>
        <w:pStyle w:val="ListBullet"/>
        <w:numPr>
          <w:ilvl w:val="0"/>
          <w:numId w:val="71"/>
        </w:numPr>
        <w:tabs>
          <w:tab w:val="left" w:pos="720"/>
        </w:tabs>
        <w:snapToGrid/>
        <w:spacing w:after="0" w:line="240" w:lineRule="auto"/>
        <w:jc w:val="both"/>
        <w:rPr>
          <w:highlight w:val="yellow"/>
        </w:rPr>
      </w:pPr>
      <w:r w:rsidRPr="001135A6">
        <w:rPr>
          <w:highlight w:val="yellow"/>
        </w:rPr>
        <w:t>the various methods combined with compression.</w:t>
      </w:r>
    </w:p>
    <w:p w14:paraId="310A8C30" w14:textId="77777777" w:rsidR="00F47290" w:rsidRPr="001135A6" w:rsidRDefault="00F47290" w:rsidP="00B77094">
      <w:pPr>
        <w:pStyle w:val="ANNEX-heading2"/>
        <w:rPr>
          <w:highlight w:val="yellow"/>
        </w:rPr>
      </w:pPr>
      <w:bookmarkStart w:id="7158" w:name="_Toc45171217"/>
      <w:bookmarkStart w:id="7159" w:name="_Toc47431866"/>
      <w:bookmarkStart w:id="7160" w:name="_Toc97127340"/>
      <w:r w:rsidRPr="001135A6">
        <w:rPr>
          <w:highlight w:val="yellow"/>
        </w:rPr>
        <w:t>Get-</w:t>
      </w:r>
      <w:r>
        <w:rPr>
          <w:highlight w:val="yellow"/>
        </w:rPr>
        <w:t>r</w:t>
      </w:r>
      <w:r w:rsidRPr="001135A6">
        <w:rPr>
          <w:highlight w:val="yellow"/>
        </w:rPr>
        <w:t xml:space="preserve">esponse with Profile </w:t>
      </w:r>
      <w:r>
        <w:rPr>
          <w:highlight w:val="yellow"/>
        </w:rPr>
        <w:t>g</w:t>
      </w:r>
      <w:r w:rsidRPr="001135A6">
        <w:rPr>
          <w:highlight w:val="yellow"/>
        </w:rPr>
        <w:t>eneric normal encoding example</w:t>
      </w:r>
      <w:bookmarkEnd w:id="7158"/>
      <w:bookmarkEnd w:id="7159"/>
      <w:bookmarkEnd w:id="7160"/>
    </w:p>
    <w:p w14:paraId="7CB0E2A1" w14:textId="1600FD18" w:rsidR="00F47290" w:rsidRPr="001135A6" w:rsidRDefault="00DC4BE9" w:rsidP="00F47290">
      <w:pPr>
        <w:pStyle w:val="PARAGRAPH"/>
        <w:rPr>
          <w:highlight w:val="yellow"/>
        </w:rPr>
      </w:pPr>
      <w:bookmarkStart w:id="7161" w:name="_Hlk44598489"/>
      <w:r>
        <w:rPr>
          <w:highlight w:val="yellow"/>
        </w:rPr>
        <w:t>Table F.11</w:t>
      </w:r>
      <w:r w:rsidR="00F47290" w:rsidRPr="001135A6">
        <w:rPr>
          <w:highlight w:val="yellow"/>
        </w:rPr>
        <w:t xml:space="preserve"> shows an encoding example for a </w:t>
      </w:r>
      <w:r w:rsidR="00F47290">
        <w:rPr>
          <w:highlight w:val="yellow"/>
        </w:rPr>
        <w:t>g</w:t>
      </w:r>
      <w:r w:rsidR="00F47290" w:rsidRPr="001135A6">
        <w:rPr>
          <w:highlight w:val="yellow"/>
        </w:rPr>
        <w:t xml:space="preserve">et-response-normal APDU reading a Profile </w:t>
      </w:r>
      <w:r w:rsidR="00F47290">
        <w:rPr>
          <w:highlight w:val="yellow"/>
        </w:rPr>
        <w:t>g</w:t>
      </w:r>
      <w:r w:rsidR="00F47290" w:rsidRPr="001135A6">
        <w:rPr>
          <w:highlight w:val="yellow"/>
        </w:rPr>
        <w:t xml:space="preserve">eneric object buffer attribute with normal encoding. The content of the buffer is determined by the capture_objects attribute that references: </w:t>
      </w:r>
    </w:p>
    <w:p w14:paraId="28F3287C" w14:textId="77777777" w:rsidR="00F47290" w:rsidRPr="001135A6" w:rsidRDefault="00F47290" w:rsidP="00695ACD">
      <w:pPr>
        <w:pStyle w:val="ListBullet"/>
        <w:numPr>
          <w:ilvl w:val="0"/>
          <w:numId w:val="71"/>
        </w:numPr>
        <w:tabs>
          <w:tab w:val="left" w:pos="720"/>
        </w:tabs>
        <w:snapToGrid/>
        <w:spacing w:after="0" w:line="240" w:lineRule="auto"/>
        <w:jc w:val="both"/>
        <w:rPr>
          <w:highlight w:val="yellow"/>
        </w:rPr>
      </w:pPr>
      <w:r w:rsidRPr="001135A6">
        <w:rPr>
          <w:highlight w:val="yellow"/>
        </w:rPr>
        <w:t>the Clock object time attribute;</w:t>
      </w:r>
    </w:p>
    <w:p w14:paraId="1364E967" w14:textId="77777777" w:rsidR="00F47290" w:rsidRPr="001135A6" w:rsidRDefault="00F47290" w:rsidP="00695ACD">
      <w:pPr>
        <w:pStyle w:val="ListBullet"/>
        <w:numPr>
          <w:ilvl w:val="0"/>
          <w:numId w:val="71"/>
        </w:numPr>
        <w:tabs>
          <w:tab w:val="left" w:pos="720"/>
        </w:tabs>
        <w:snapToGrid/>
        <w:spacing w:after="0" w:line="240" w:lineRule="auto"/>
        <w:jc w:val="both"/>
        <w:rPr>
          <w:highlight w:val="yellow"/>
        </w:rPr>
      </w:pPr>
      <w:r w:rsidRPr="001135A6">
        <w:rPr>
          <w:highlight w:val="yellow"/>
        </w:rPr>
        <w:t xml:space="preserve">the value attribute of a status object; and </w:t>
      </w:r>
    </w:p>
    <w:p w14:paraId="215ACB6B" w14:textId="77777777" w:rsidR="00F47290" w:rsidRPr="001135A6" w:rsidRDefault="00F47290" w:rsidP="00695ACD">
      <w:pPr>
        <w:pStyle w:val="ListBullet"/>
        <w:numPr>
          <w:ilvl w:val="0"/>
          <w:numId w:val="71"/>
        </w:numPr>
        <w:tabs>
          <w:tab w:val="left" w:pos="720"/>
        </w:tabs>
        <w:snapToGrid/>
        <w:spacing w:after="0" w:line="240" w:lineRule="auto"/>
        <w:jc w:val="both"/>
        <w:rPr>
          <w:highlight w:val="yellow"/>
        </w:rPr>
      </w:pPr>
      <w:r w:rsidRPr="001135A6">
        <w:rPr>
          <w:highlight w:val="yellow"/>
        </w:rPr>
        <w:t xml:space="preserve">the value attribute of an energy register. </w:t>
      </w:r>
    </w:p>
    <w:p w14:paraId="333A87C9" w14:textId="77777777" w:rsidR="00F47290" w:rsidRPr="001135A6" w:rsidRDefault="00F47290" w:rsidP="00F47290">
      <w:pPr>
        <w:pStyle w:val="PARAGRAPH"/>
        <w:rPr>
          <w:highlight w:val="yellow"/>
        </w:rPr>
      </w:pPr>
      <w:r w:rsidRPr="001135A6">
        <w:rPr>
          <w:highlight w:val="yellow"/>
        </w:rPr>
        <w:t>By selective access parameters, one day is selected with 24 entries. The size of the APDU is 558 bytes.</w:t>
      </w:r>
      <w:bookmarkEnd w:id="7161"/>
    </w:p>
    <w:p w14:paraId="67780189" w14:textId="441748C3" w:rsidR="00F47290" w:rsidRPr="001135A6" w:rsidRDefault="00F47290" w:rsidP="00F47290">
      <w:pPr>
        <w:pStyle w:val="TABLE-title"/>
        <w:rPr>
          <w:highlight w:val="yellow"/>
        </w:rPr>
      </w:pPr>
      <w:bookmarkStart w:id="7162" w:name="_Ref45042897"/>
      <w:bookmarkStart w:id="7163" w:name="_Toc45171223"/>
      <w:bookmarkStart w:id="7164" w:name="_Toc47431902"/>
      <w:bookmarkStart w:id="7165" w:name="_Toc54074949"/>
      <w:bookmarkStart w:id="7166" w:name="_Toc97127548"/>
      <w:r w:rsidRPr="001135A6">
        <w:rPr>
          <w:highlight w:val="yellow"/>
        </w:rPr>
        <w:t xml:space="preserve">Table </w:t>
      </w:r>
      <w:r w:rsidR="00DC4BE9">
        <w:rPr>
          <w:highlight w:val="yellow"/>
        </w:rPr>
        <w:t>F.1</w:t>
      </w:r>
      <w:bookmarkEnd w:id="7162"/>
      <w:r w:rsidR="00DC4BE9">
        <w:rPr>
          <w:highlight w:val="yellow"/>
        </w:rPr>
        <w:t>1</w:t>
      </w:r>
      <w:r w:rsidRPr="001135A6">
        <w:rPr>
          <w:highlight w:val="yellow"/>
        </w:rPr>
        <w:t xml:space="preserve"> – Profile generic buffer –</w:t>
      </w:r>
      <w:r>
        <w:rPr>
          <w:highlight w:val="yellow"/>
        </w:rPr>
        <w:t xml:space="preserve"> g</w:t>
      </w:r>
      <w:r w:rsidRPr="001135A6">
        <w:rPr>
          <w:highlight w:val="yellow"/>
        </w:rPr>
        <w:t>et</w:t>
      </w:r>
      <w:r>
        <w:rPr>
          <w:highlight w:val="yellow"/>
        </w:rPr>
        <w:t>-</w:t>
      </w:r>
      <w:r w:rsidRPr="001135A6">
        <w:rPr>
          <w:highlight w:val="yellow"/>
        </w:rPr>
        <w:t>response with</w:t>
      </w:r>
      <w:bookmarkEnd w:id="7163"/>
      <w:r w:rsidRPr="001135A6">
        <w:rPr>
          <w:highlight w:val="yellow"/>
        </w:rPr>
        <w:t xml:space="preserve"> normal encoding</w:t>
      </w:r>
      <w:bookmarkEnd w:id="7164"/>
      <w:bookmarkEnd w:id="7165"/>
      <w:bookmarkEnd w:id="7166"/>
    </w:p>
    <w:tbl>
      <w:tblPr>
        <w:tblStyle w:val="TableGrid"/>
        <w:tblW w:w="9351" w:type="dxa"/>
        <w:tblLayout w:type="fixed"/>
        <w:tblLook w:val="04A0" w:firstRow="1" w:lastRow="0" w:firstColumn="1" w:lastColumn="0" w:noHBand="0" w:noVBand="1"/>
      </w:tblPr>
      <w:tblGrid>
        <w:gridCol w:w="4315"/>
        <w:gridCol w:w="810"/>
        <w:gridCol w:w="1249"/>
        <w:gridCol w:w="1985"/>
        <w:gridCol w:w="992"/>
      </w:tblGrid>
      <w:tr w:rsidR="00F47290" w:rsidRPr="001135A6" w14:paraId="694B2391" w14:textId="77777777" w:rsidTr="00A61D45">
        <w:trPr>
          <w:trHeight w:val="360"/>
          <w:tblHeader/>
        </w:trPr>
        <w:tc>
          <w:tcPr>
            <w:tcW w:w="4315" w:type="dxa"/>
            <w:shd w:val="clear" w:color="auto" w:fill="D9D9D9" w:themeFill="background1" w:themeFillShade="D9"/>
            <w:noWrap/>
            <w:hideMark/>
          </w:tcPr>
          <w:p w14:paraId="01DFC49B" w14:textId="77777777" w:rsidR="00F47290" w:rsidRPr="001135A6" w:rsidRDefault="00F47290" w:rsidP="00A61D45">
            <w:pPr>
              <w:pStyle w:val="TABLE-col-heading"/>
              <w:rPr>
                <w:highlight w:val="yellow"/>
              </w:rPr>
            </w:pPr>
            <w:r w:rsidRPr="001135A6">
              <w:rPr>
                <w:highlight w:val="yellow"/>
              </w:rPr>
              <w:t>Message Elements</w:t>
            </w:r>
          </w:p>
        </w:tc>
        <w:tc>
          <w:tcPr>
            <w:tcW w:w="810" w:type="dxa"/>
            <w:shd w:val="clear" w:color="auto" w:fill="D9D9D9" w:themeFill="background1" w:themeFillShade="D9"/>
          </w:tcPr>
          <w:p w14:paraId="00862E00" w14:textId="77777777" w:rsidR="00F47290" w:rsidRPr="001135A6" w:rsidRDefault="00F47290" w:rsidP="00A61D45">
            <w:pPr>
              <w:pStyle w:val="TABLE-col-heading"/>
              <w:rPr>
                <w:highlight w:val="yellow"/>
              </w:rPr>
            </w:pPr>
            <w:r w:rsidRPr="001135A6">
              <w:rPr>
                <w:highlight w:val="yellow"/>
              </w:rPr>
              <w:t>Index</w:t>
            </w:r>
          </w:p>
        </w:tc>
        <w:tc>
          <w:tcPr>
            <w:tcW w:w="1249" w:type="dxa"/>
            <w:shd w:val="clear" w:color="auto" w:fill="D9D9D9" w:themeFill="background1" w:themeFillShade="D9"/>
          </w:tcPr>
          <w:p w14:paraId="369F789D" w14:textId="77777777" w:rsidR="00F47290" w:rsidRPr="001135A6" w:rsidRDefault="00F47290" w:rsidP="00A61D45">
            <w:pPr>
              <w:pStyle w:val="TABLE-col-heading"/>
              <w:rPr>
                <w:highlight w:val="yellow"/>
              </w:rPr>
            </w:pPr>
            <w:r w:rsidRPr="001135A6">
              <w:rPr>
                <w:highlight w:val="yellow"/>
              </w:rPr>
              <w:t>Value</w:t>
            </w:r>
          </w:p>
        </w:tc>
        <w:tc>
          <w:tcPr>
            <w:tcW w:w="1985" w:type="dxa"/>
            <w:shd w:val="clear" w:color="auto" w:fill="D9D9D9" w:themeFill="background1" w:themeFillShade="D9"/>
            <w:noWrap/>
            <w:hideMark/>
          </w:tcPr>
          <w:p w14:paraId="1EE2FBDE" w14:textId="77777777" w:rsidR="00F47290" w:rsidRPr="001135A6" w:rsidRDefault="00F47290" w:rsidP="00A61D45">
            <w:pPr>
              <w:pStyle w:val="TABLE-col-heading"/>
              <w:rPr>
                <w:highlight w:val="yellow"/>
              </w:rPr>
            </w:pPr>
            <w:r w:rsidRPr="001135A6">
              <w:rPr>
                <w:highlight w:val="yellow"/>
              </w:rPr>
              <w:t>Contents</w:t>
            </w:r>
          </w:p>
        </w:tc>
        <w:tc>
          <w:tcPr>
            <w:tcW w:w="992" w:type="dxa"/>
            <w:shd w:val="clear" w:color="auto" w:fill="D9D9D9" w:themeFill="background1" w:themeFillShade="D9"/>
            <w:noWrap/>
            <w:hideMark/>
          </w:tcPr>
          <w:p w14:paraId="04E53C68" w14:textId="77777777" w:rsidR="00F47290" w:rsidRPr="001135A6" w:rsidRDefault="00F47290" w:rsidP="00A61D45">
            <w:pPr>
              <w:pStyle w:val="TABLE-col-heading"/>
              <w:rPr>
                <w:highlight w:val="yellow"/>
              </w:rPr>
            </w:pPr>
            <w:r w:rsidRPr="001135A6">
              <w:rPr>
                <w:highlight w:val="yellow"/>
              </w:rPr>
              <w:t>LEN (Bytes)</w:t>
            </w:r>
          </w:p>
        </w:tc>
      </w:tr>
      <w:tr w:rsidR="00F47290" w:rsidRPr="001135A6" w14:paraId="2BA415A1" w14:textId="77777777" w:rsidTr="00A61D45">
        <w:trPr>
          <w:trHeight w:val="285"/>
        </w:trPr>
        <w:tc>
          <w:tcPr>
            <w:tcW w:w="4315" w:type="dxa"/>
            <w:noWrap/>
            <w:hideMark/>
          </w:tcPr>
          <w:p w14:paraId="02A05DF4" w14:textId="77777777" w:rsidR="00F47290" w:rsidRPr="001135A6" w:rsidRDefault="00F47290" w:rsidP="00A61D45">
            <w:pPr>
              <w:rPr>
                <w:b/>
                <w:bCs/>
                <w:color w:val="000000"/>
                <w:sz w:val="16"/>
                <w:szCs w:val="16"/>
                <w:highlight w:val="yellow"/>
              </w:rPr>
            </w:pPr>
            <w:r w:rsidRPr="001135A6">
              <w:rPr>
                <w:b/>
                <w:bCs/>
                <w:color w:val="000000"/>
                <w:sz w:val="16"/>
                <w:szCs w:val="16"/>
                <w:highlight w:val="yellow"/>
              </w:rPr>
              <w:t>get-response</w:t>
            </w:r>
          </w:p>
        </w:tc>
        <w:tc>
          <w:tcPr>
            <w:tcW w:w="810" w:type="dxa"/>
            <w:noWrap/>
            <w:hideMark/>
          </w:tcPr>
          <w:p w14:paraId="5D40F8CF" w14:textId="77777777" w:rsidR="00F47290" w:rsidRPr="001135A6" w:rsidRDefault="00F47290" w:rsidP="00C43821">
            <w:pPr>
              <w:pStyle w:val="MacroText"/>
              <w:rPr>
                <w:highlight w:val="yellow"/>
              </w:rPr>
            </w:pPr>
          </w:p>
        </w:tc>
        <w:tc>
          <w:tcPr>
            <w:tcW w:w="1249" w:type="dxa"/>
            <w:noWrap/>
            <w:hideMark/>
          </w:tcPr>
          <w:p w14:paraId="20960C9F" w14:textId="77777777" w:rsidR="00F47290" w:rsidRPr="001135A6" w:rsidRDefault="00F47290" w:rsidP="00C43821">
            <w:pPr>
              <w:pStyle w:val="MacroText"/>
              <w:rPr>
                <w:highlight w:val="yellow"/>
              </w:rPr>
            </w:pPr>
          </w:p>
        </w:tc>
        <w:tc>
          <w:tcPr>
            <w:tcW w:w="1985" w:type="dxa"/>
            <w:hideMark/>
          </w:tcPr>
          <w:p w14:paraId="376EFE10" w14:textId="77777777" w:rsidR="00F47290" w:rsidRPr="001135A6" w:rsidRDefault="00F47290" w:rsidP="00C43821">
            <w:pPr>
              <w:pStyle w:val="MacroText"/>
              <w:rPr>
                <w:highlight w:val="yellow"/>
              </w:rPr>
            </w:pPr>
            <w:r w:rsidRPr="001135A6">
              <w:rPr>
                <w:highlight w:val="yellow"/>
              </w:rPr>
              <w:t>C4</w:t>
            </w:r>
          </w:p>
        </w:tc>
        <w:tc>
          <w:tcPr>
            <w:tcW w:w="992" w:type="dxa"/>
            <w:noWrap/>
            <w:hideMark/>
          </w:tcPr>
          <w:p w14:paraId="38157E89" w14:textId="77777777" w:rsidR="00F47290" w:rsidRPr="001135A6" w:rsidRDefault="00F47290" w:rsidP="00C43821">
            <w:pPr>
              <w:pStyle w:val="MacroText"/>
              <w:rPr>
                <w:highlight w:val="yellow"/>
              </w:rPr>
            </w:pPr>
            <w:r w:rsidRPr="001135A6">
              <w:rPr>
                <w:highlight w:val="yellow"/>
              </w:rPr>
              <w:t>1</w:t>
            </w:r>
          </w:p>
        </w:tc>
      </w:tr>
      <w:tr w:rsidR="00F47290" w:rsidRPr="001135A6" w14:paraId="5313F9C8" w14:textId="77777777" w:rsidTr="00A61D45">
        <w:trPr>
          <w:trHeight w:val="285"/>
        </w:trPr>
        <w:tc>
          <w:tcPr>
            <w:tcW w:w="4315" w:type="dxa"/>
            <w:noWrap/>
            <w:hideMark/>
          </w:tcPr>
          <w:p w14:paraId="50DE7C62" w14:textId="77777777" w:rsidR="00F47290" w:rsidRPr="001135A6" w:rsidRDefault="00F47290" w:rsidP="00A61D45">
            <w:pPr>
              <w:ind w:firstLineChars="200" w:firstLine="321"/>
              <w:rPr>
                <w:b/>
                <w:bCs/>
                <w:color w:val="000000"/>
                <w:sz w:val="16"/>
                <w:szCs w:val="16"/>
                <w:highlight w:val="yellow"/>
              </w:rPr>
            </w:pPr>
            <w:r w:rsidRPr="001135A6">
              <w:rPr>
                <w:b/>
                <w:bCs/>
                <w:color w:val="000000"/>
                <w:sz w:val="16"/>
                <w:szCs w:val="16"/>
                <w:highlight w:val="yellow"/>
              </w:rPr>
              <w:t xml:space="preserve">get-response-normal                    </w:t>
            </w:r>
          </w:p>
        </w:tc>
        <w:tc>
          <w:tcPr>
            <w:tcW w:w="810" w:type="dxa"/>
            <w:noWrap/>
            <w:hideMark/>
          </w:tcPr>
          <w:p w14:paraId="02568C9A" w14:textId="77777777" w:rsidR="00F47290" w:rsidRPr="001135A6" w:rsidRDefault="00F47290" w:rsidP="00C43821">
            <w:pPr>
              <w:pStyle w:val="MacroText"/>
              <w:rPr>
                <w:highlight w:val="yellow"/>
              </w:rPr>
            </w:pPr>
          </w:p>
        </w:tc>
        <w:tc>
          <w:tcPr>
            <w:tcW w:w="1249" w:type="dxa"/>
            <w:noWrap/>
            <w:hideMark/>
          </w:tcPr>
          <w:p w14:paraId="4D5CB0FC" w14:textId="77777777" w:rsidR="00F47290" w:rsidRPr="001135A6" w:rsidRDefault="00F47290" w:rsidP="00C43821">
            <w:pPr>
              <w:pStyle w:val="MacroText"/>
              <w:rPr>
                <w:highlight w:val="yellow"/>
              </w:rPr>
            </w:pPr>
          </w:p>
        </w:tc>
        <w:tc>
          <w:tcPr>
            <w:tcW w:w="1985" w:type="dxa"/>
            <w:hideMark/>
          </w:tcPr>
          <w:p w14:paraId="77FE807F" w14:textId="77777777" w:rsidR="00F47290" w:rsidRPr="001135A6" w:rsidRDefault="00F47290" w:rsidP="00C43821">
            <w:pPr>
              <w:pStyle w:val="MacroText"/>
              <w:rPr>
                <w:highlight w:val="yellow"/>
              </w:rPr>
            </w:pPr>
            <w:r w:rsidRPr="001135A6">
              <w:rPr>
                <w:highlight w:val="yellow"/>
              </w:rPr>
              <w:t>01</w:t>
            </w:r>
          </w:p>
        </w:tc>
        <w:tc>
          <w:tcPr>
            <w:tcW w:w="992" w:type="dxa"/>
            <w:noWrap/>
            <w:hideMark/>
          </w:tcPr>
          <w:p w14:paraId="79948DE1" w14:textId="77777777" w:rsidR="00F47290" w:rsidRPr="001135A6" w:rsidRDefault="00F47290" w:rsidP="00C43821">
            <w:pPr>
              <w:pStyle w:val="MacroText"/>
              <w:rPr>
                <w:highlight w:val="yellow"/>
              </w:rPr>
            </w:pPr>
            <w:r w:rsidRPr="001135A6">
              <w:rPr>
                <w:highlight w:val="yellow"/>
              </w:rPr>
              <w:t>1</w:t>
            </w:r>
          </w:p>
        </w:tc>
      </w:tr>
      <w:tr w:rsidR="00F47290" w:rsidRPr="001135A6" w14:paraId="39B534EA" w14:textId="77777777" w:rsidTr="00A61D45">
        <w:trPr>
          <w:trHeight w:val="285"/>
        </w:trPr>
        <w:tc>
          <w:tcPr>
            <w:tcW w:w="4315" w:type="dxa"/>
            <w:noWrap/>
            <w:hideMark/>
          </w:tcPr>
          <w:p w14:paraId="4062500A" w14:textId="77777777" w:rsidR="00F47290" w:rsidRPr="001135A6" w:rsidRDefault="00F47290" w:rsidP="00A61D45">
            <w:pPr>
              <w:ind w:firstLineChars="400" w:firstLine="643"/>
              <w:rPr>
                <w:b/>
                <w:bCs/>
                <w:color w:val="000000"/>
                <w:sz w:val="16"/>
                <w:szCs w:val="16"/>
                <w:highlight w:val="yellow"/>
              </w:rPr>
            </w:pPr>
            <w:r w:rsidRPr="001135A6">
              <w:rPr>
                <w:b/>
                <w:bCs/>
                <w:color w:val="000000"/>
                <w:sz w:val="16"/>
                <w:szCs w:val="16"/>
                <w:highlight w:val="yellow"/>
              </w:rPr>
              <w:t xml:space="preserve">invoke-id-and-priority                    </w:t>
            </w:r>
          </w:p>
        </w:tc>
        <w:tc>
          <w:tcPr>
            <w:tcW w:w="810" w:type="dxa"/>
            <w:noWrap/>
            <w:hideMark/>
          </w:tcPr>
          <w:p w14:paraId="16A55611" w14:textId="77777777" w:rsidR="00F47290" w:rsidRPr="001135A6" w:rsidRDefault="00F47290" w:rsidP="00C43821">
            <w:pPr>
              <w:pStyle w:val="MacroText"/>
              <w:rPr>
                <w:highlight w:val="yellow"/>
              </w:rPr>
            </w:pPr>
          </w:p>
        </w:tc>
        <w:tc>
          <w:tcPr>
            <w:tcW w:w="1249" w:type="dxa"/>
            <w:noWrap/>
            <w:hideMark/>
          </w:tcPr>
          <w:p w14:paraId="5FE39A1F" w14:textId="77777777" w:rsidR="00F47290" w:rsidRPr="001135A6" w:rsidRDefault="00F47290" w:rsidP="00C43821">
            <w:pPr>
              <w:pStyle w:val="MacroText"/>
              <w:rPr>
                <w:highlight w:val="yellow"/>
              </w:rPr>
            </w:pPr>
          </w:p>
        </w:tc>
        <w:tc>
          <w:tcPr>
            <w:tcW w:w="1985" w:type="dxa"/>
            <w:hideMark/>
          </w:tcPr>
          <w:p w14:paraId="399C9032"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4654AE72" w14:textId="77777777" w:rsidR="00F47290" w:rsidRPr="001135A6" w:rsidRDefault="00F47290" w:rsidP="00C43821">
            <w:pPr>
              <w:pStyle w:val="MacroText"/>
              <w:rPr>
                <w:highlight w:val="yellow"/>
              </w:rPr>
            </w:pPr>
            <w:r w:rsidRPr="001135A6">
              <w:rPr>
                <w:highlight w:val="yellow"/>
              </w:rPr>
              <w:t>1</w:t>
            </w:r>
          </w:p>
        </w:tc>
      </w:tr>
      <w:tr w:rsidR="00F47290" w:rsidRPr="001135A6" w14:paraId="1460460B" w14:textId="77777777" w:rsidTr="00A61D45">
        <w:trPr>
          <w:trHeight w:val="285"/>
        </w:trPr>
        <w:tc>
          <w:tcPr>
            <w:tcW w:w="4315" w:type="dxa"/>
            <w:noWrap/>
            <w:hideMark/>
          </w:tcPr>
          <w:p w14:paraId="77BBC541" w14:textId="77777777" w:rsidR="00F47290" w:rsidRPr="001135A6" w:rsidRDefault="00F47290" w:rsidP="00C43821">
            <w:pPr>
              <w:pStyle w:val="MacroText"/>
              <w:rPr>
                <w:highlight w:val="yellow"/>
              </w:rPr>
            </w:pPr>
            <w:r w:rsidRPr="001135A6">
              <w:rPr>
                <w:highlight w:val="yellow"/>
              </w:rPr>
              <w:lastRenderedPageBreak/>
              <w:t xml:space="preserve">result  CHOICE                  </w:t>
            </w:r>
          </w:p>
        </w:tc>
        <w:tc>
          <w:tcPr>
            <w:tcW w:w="810" w:type="dxa"/>
            <w:noWrap/>
            <w:hideMark/>
          </w:tcPr>
          <w:p w14:paraId="798B3D0E" w14:textId="77777777" w:rsidR="00F47290" w:rsidRPr="001135A6" w:rsidRDefault="00F47290" w:rsidP="00C43821">
            <w:pPr>
              <w:pStyle w:val="MacroText"/>
              <w:rPr>
                <w:highlight w:val="yellow"/>
              </w:rPr>
            </w:pPr>
          </w:p>
        </w:tc>
        <w:tc>
          <w:tcPr>
            <w:tcW w:w="1249" w:type="dxa"/>
            <w:noWrap/>
            <w:hideMark/>
          </w:tcPr>
          <w:p w14:paraId="6DB23865" w14:textId="77777777" w:rsidR="00F47290" w:rsidRPr="001135A6" w:rsidRDefault="00F47290" w:rsidP="00C43821">
            <w:pPr>
              <w:pStyle w:val="MacroText"/>
              <w:rPr>
                <w:highlight w:val="yellow"/>
              </w:rPr>
            </w:pPr>
          </w:p>
        </w:tc>
        <w:tc>
          <w:tcPr>
            <w:tcW w:w="1985" w:type="dxa"/>
            <w:hideMark/>
          </w:tcPr>
          <w:p w14:paraId="692A73B3" w14:textId="77777777" w:rsidR="00F47290" w:rsidRPr="001135A6" w:rsidRDefault="00F47290" w:rsidP="00C43821">
            <w:pPr>
              <w:pStyle w:val="MacroText"/>
              <w:rPr>
                <w:highlight w:val="yellow"/>
              </w:rPr>
            </w:pPr>
          </w:p>
        </w:tc>
        <w:tc>
          <w:tcPr>
            <w:tcW w:w="992" w:type="dxa"/>
            <w:noWrap/>
            <w:hideMark/>
          </w:tcPr>
          <w:p w14:paraId="1CA5815B" w14:textId="77777777" w:rsidR="00F47290" w:rsidRPr="001135A6" w:rsidRDefault="00F47290" w:rsidP="00C43821">
            <w:pPr>
              <w:pStyle w:val="MacroText"/>
              <w:rPr>
                <w:highlight w:val="yellow"/>
              </w:rPr>
            </w:pPr>
            <w:r w:rsidRPr="001135A6">
              <w:rPr>
                <w:highlight w:val="yellow"/>
              </w:rPr>
              <w:t>0</w:t>
            </w:r>
          </w:p>
        </w:tc>
      </w:tr>
      <w:tr w:rsidR="00F47290" w:rsidRPr="001135A6" w14:paraId="064F8685" w14:textId="77777777" w:rsidTr="00A61D45">
        <w:trPr>
          <w:trHeight w:val="285"/>
        </w:trPr>
        <w:tc>
          <w:tcPr>
            <w:tcW w:w="4315" w:type="dxa"/>
            <w:noWrap/>
            <w:hideMark/>
          </w:tcPr>
          <w:p w14:paraId="4C6BE07F" w14:textId="77777777" w:rsidR="00F47290" w:rsidRPr="001135A6" w:rsidRDefault="00F47290" w:rsidP="00C43821">
            <w:pPr>
              <w:pStyle w:val="MacroText"/>
              <w:rPr>
                <w:highlight w:val="yellow"/>
              </w:rPr>
            </w:pPr>
            <w:r w:rsidRPr="001135A6">
              <w:rPr>
                <w:highlight w:val="yellow"/>
              </w:rPr>
              <w:t xml:space="preserve">data                    </w:t>
            </w:r>
          </w:p>
        </w:tc>
        <w:tc>
          <w:tcPr>
            <w:tcW w:w="810" w:type="dxa"/>
            <w:noWrap/>
            <w:hideMark/>
          </w:tcPr>
          <w:p w14:paraId="6190536F" w14:textId="77777777" w:rsidR="00F47290" w:rsidRPr="001135A6" w:rsidRDefault="00F47290" w:rsidP="00C43821">
            <w:pPr>
              <w:pStyle w:val="MacroText"/>
              <w:rPr>
                <w:highlight w:val="yellow"/>
              </w:rPr>
            </w:pPr>
          </w:p>
        </w:tc>
        <w:tc>
          <w:tcPr>
            <w:tcW w:w="1249" w:type="dxa"/>
            <w:noWrap/>
            <w:hideMark/>
          </w:tcPr>
          <w:p w14:paraId="78DDA75B" w14:textId="77777777" w:rsidR="00F47290" w:rsidRPr="001135A6" w:rsidRDefault="00F47290" w:rsidP="00C43821">
            <w:pPr>
              <w:pStyle w:val="MacroText"/>
              <w:rPr>
                <w:highlight w:val="yellow"/>
              </w:rPr>
            </w:pPr>
          </w:p>
        </w:tc>
        <w:tc>
          <w:tcPr>
            <w:tcW w:w="1985" w:type="dxa"/>
            <w:hideMark/>
          </w:tcPr>
          <w:p w14:paraId="6A6A4CAF"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0B0CD4E2" w14:textId="77777777" w:rsidR="00F47290" w:rsidRPr="001135A6" w:rsidRDefault="00F47290" w:rsidP="00C43821">
            <w:pPr>
              <w:pStyle w:val="MacroText"/>
              <w:rPr>
                <w:highlight w:val="yellow"/>
              </w:rPr>
            </w:pPr>
            <w:r w:rsidRPr="001135A6">
              <w:rPr>
                <w:highlight w:val="yellow"/>
              </w:rPr>
              <w:t>1</w:t>
            </w:r>
          </w:p>
        </w:tc>
      </w:tr>
      <w:tr w:rsidR="00F47290" w:rsidRPr="001135A6" w14:paraId="64006EB1" w14:textId="77777777" w:rsidTr="00A61D45">
        <w:trPr>
          <w:trHeight w:val="285"/>
        </w:trPr>
        <w:tc>
          <w:tcPr>
            <w:tcW w:w="4315" w:type="dxa"/>
            <w:noWrap/>
            <w:hideMark/>
          </w:tcPr>
          <w:p w14:paraId="33E85A6F" w14:textId="77777777" w:rsidR="00F47290" w:rsidRPr="001135A6" w:rsidRDefault="00F47290" w:rsidP="00C43821">
            <w:pPr>
              <w:pStyle w:val="MacroText"/>
              <w:rPr>
                <w:highlight w:val="yellow"/>
              </w:rPr>
            </w:pPr>
            <w:r w:rsidRPr="001135A6">
              <w:rPr>
                <w:highlight w:val="yellow"/>
              </w:rPr>
              <w:t xml:space="preserve">array  [24]                       </w:t>
            </w:r>
          </w:p>
        </w:tc>
        <w:tc>
          <w:tcPr>
            <w:tcW w:w="810" w:type="dxa"/>
            <w:noWrap/>
            <w:hideMark/>
          </w:tcPr>
          <w:p w14:paraId="73E21E0D" w14:textId="77777777" w:rsidR="00F47290" w:rsidRPr="001135A6" w:rsidRDefault="00F47290" w:rsidP="00C43821">
            <w:pPr>
              <w:pStyle w:val="MacroText"/>
              <w:rPr>
                <w:highlight w:val="yellow"/>
              </w:rPr>
            </w:pPr>
          </w:p>
        </w:tc>
        <w:tc>
          <w:tcPr>
            <w:tcW w:w="1249" w:type="dxa"/>
            <w:noWrap/>
            <w:hideMark/>
          </w:tcPr>
          <w:p w14:paraId="44A7CEBC" w14:textId="77777777" w:rsidR="00F47290" w:rsidRPr="001135A6" w:rsidRDefault="00F47290" w:rsidP="00C43821">
            <w:pPr>
              <w:pStyle w:val="MacroText"/>
              <w:rPr>
                <w:highlight w:val="yellow"/>
              </w:rPr>
            </w:pPr>
          </w:p>
        </w:tc>
        <w:tc>
          <w:tcPr>
            <w:tcW w:w="1985" w:type="dxa"/>
            <w:hideMark/>
          </w:tcPr>
          <w:p w14:paraId="74B2DF6E" w14:textId="77777777" w:rsidR="00F47290" w:rsidRPr="001135A6" w:rsidRDefault="00F47290" w:rsidP="00C43821">
            <w:pPr>
              <w:pStyle w:val="MacroText"/>
              <w:rPr>
                <w:highlight w:val="yellow"/>
              </w:rPr>
            </w:pPr>
            <w:r w:rsidRPr="001135A6">
              <w:rPr>
                <w:highlight w:val="yellow"/>
              </w:rPr>
              <w:t>0118</w:t>
            </w:r>
          </w:p>
        </w:tc>
        <w:tc>
          <w:tcPr>
            <w:tcW w:w="992" w:type="dxa"/>
            <w:noWrap/>
            <w:hideMark/>
          </w:tcPr>
          <w:p w14:paraId="0D3276B3" w14:textId="77777777" w:rsidR="00F47290" w:rsidRPr="001135A6" w:rsidRDefault="00F47290" w:rsidP="00C43821">
            <w:pPr>
              <w:pStyle w:val="MacroText"/>
              <w:rPr>
                <w:highlight w:val="yellow"/>
              </w:rPr>
            </w:pPr>
            <w:r w:rsidRPr="001135A6">
              <w:rPr>
                <w:highlight w:val="yellow"/>
              </w:rPr>
              <w:t>2</w:t>
            </w:r>
          </w:p>
        </w:tc>
      </w:tr>
      <w:tr w:rsidR="00F47290" w:rsidRPr="001135A6" w14:paraId="2ADD0E0E" w14:textId="77777777" w:rsidTr="00A61D45">
        <w:trPr>
          <w:trHeight w:val="285"/>
        </w:trPr>
        <w:tc>
          <w:tcPr>
            <w:tcW w:w="4315" w:type="dxa"/>
            <w:noWrap/>
            <w:hideMark/>
          </w:tcPr>
          <w:p w14:paraId="7FA368F1" w14:textId="77777777" w:rsidR="00F47290" w:rsidRPr="001135A6" w:rsidRDefault="00F47290" w:rsidP="00C43821">
            <w:pPr>
              <w:pStyle w:val="MacroText"/>
              <w:rPr>
                <w:highlight w:val="yellow"/>
              </w:rPr>
            </w:pPr>
            <w:r w:rsidRPr="001135A6">
              <w:rPr>
                <w:highlight w:val="yellow"/>
              </w:rPr>
              <w:t>structure [3]</w:t>
            </w:r>
          </w:p>
        </w:tc>
        <w:tc>
          <w:tcPr>
            <w:tcW w:w="810" w:type="dxa"/>
            <w:noWrap/>
            <w:hideMark/>
          </w:tcPr>
          <w:p w14:paraId="3AFDF44A" w14:textId="77777777" w:rsidR="00F47290" w:rsidRPr="001135A6" w:rsidRDefault="00F47290" w:rsidP="00C43821">
            <w:pPr>
              <w:pStyle w:val="MacroText"/>
              <w:rPr>
                <w:highlight w:val="yellow"/>
              </w:rPr>
            </w:pPr>
            <w:r w:rsidRPr="001135A6">
              <w:rPr>
                <w:highlight w:val="yellow"/>
              </w:rPr>
              <w:t>0</w:t>
            </w:r>
          </w:p>
        </w:tc>
        <w:tc>
          <w:tcPr>
            <w:tcW w:w="1249" w:type="dxa"/>
            <w:noWrap/>
            <w:hideMark/>
          </w:tcPr>
          <w:p w14:paraId="3B9195C5" w14:textId="77777777" w:rsidR="00F47290" w:rsidRPr="001135A6" w:rsidRDefault="00F47290" w:rsidP="00C43821">
            <w:pPr>
              <w:pStyle w:val="MacroText"/>
              <w:rPr>
                <w:highlight w:val="yellow"/>
              </w:rPr>
            </w:pPr>
          </w:p>
        </w:tc>
        <w:tc>
          <w:tcPr>
            <w:tcW w:w="1985" w:type="dxa"/>
            <w:hideMark/>
          </w:tcPr>
          <w:p w14:paraId="5B2B8D11"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30CFB199" w14:textId="77777777" w:rsidR="00F47290" w:rsidRPr="001135A6" w:rsidRDefault="00F47290" w:rsidP="00C43821">
            <w:pPr>
              <w:pStyle w:val="MacroText"/>
              <w:rPr>
                <w:highlight w:val="yellow"/>
              </w:rPr>
            </w:pPr>
            <w:r w:rsidRPr="001135A6">
              <w:rPr>
                <w:highlight w:val="yellow"/>
              </w:rPr>
              <w:t>2</w:t>
            </w:r>
          </w:p>
        </w:tc>
      </w:tr>
      <w:tr w:rsidR="00F47290" w:rsidRPr="001135A6" w14:paraId="3880638E" w14:textId="77777777" w:rsidTr="00A61D45">
        <w:trPr>
          <w:trHeight w:val="285"/>
        </w:trPr>
        <w:tc>
          <w:tcPr>
            <w:tcW w:w="4315" w:type="dxa"/>
            <w:noWrap/>
            <w:hideMark/>
          </w:tcPr>
          <w:p w14:paraId="7D70EFE5" w14:textId="77777777" w:rsidR="00F47290" w:rsidRPr="001135A6" w:rsidRDefault="00F47290" w:rsidP="00C43821">
            <w:pPr>
              <w:pStyle w:val="MacroText"/>
              <w:rPr>
                <w:highlight w:val="yellow"/>
              </w:rPr>
            </w:pPr>
            <w:r w:rsidRPr="001135A6">
              <w:rPr>
                <w:highlight w:val="yellow"/>
              </w:rPr>
              <w:t xml:space="preserve">octet-string  </w:t>
            </w:r>
          </w:p>
        </w:tc>
        <w:tc>
          <w:tcPr>
            <w:tcW w:w="810" w:type="dxa"/>
            <w:noWrap/>
            <w:hideMark/>
          </w:tcPr>
          <w:p w14:paraId="70B028F6" w14:textId="77777777" w:rsidR="00F47290" w:rsidRPr="001135A6" w:rsidRDefault="00F47290" w:rsidP="00C43821">
            <w:pPr>
              <w:pStyle w:val="MacroText"/>
              <w:rPr>
                <w:highlight w:val="yellow"/>
              </w:rPr>
            </w:pPr>
          </w:p>
        </w:tc>
        <w:tc>
          <w:tcPr>
            <w:tcW w:w="1249" w:type="dxa"/>
            <w:noWrap/>
            <w:hideMark/>
          </w:tcPr>
          <w:p w14:paraId="3120607A" w14:textId="77777777" w:rsidR="00F47290" w:rsidRPr="001135A6" w:rsidRDefault="00F47290" w:rsidP="00C43821">
            <w:pPr>
              <w:pStyle w:val="MacroText"/>
              <w:rPr>
                <w:highlight w:val="yellow"/>
              </w:rPr>
            </w:pPr>
            <w:r w:rsidRPr="001135A6">
              <w:rPr>
                <w:highlight w:val="yellow"/>
              </w:rPr>
              <w:t>12-2-2018 0:00:00</w:t>
            </w:r>
          </w:p>
        </w:tc>
        <w:tc>
          <w:tcPr>
            <w:tcW w:w="1985" w:type="dxa"/>
            <w:hideMark/>
          </w:tcPr>
          <w:p w14:paraId="4221EC95" w14:textId="77777777" w:rsidR="00F47290" w:rsidRPr="001135A6" w:rsidRDefault="00F47290" w:rsidP="00C43821">
            <w:pPr>
              <w:pStyle w:val="MacroText"/>
              <w:rPr>
                <w:highlight w:val="yellow"/>
              </w:rPr>
            </w:pPr>
            <w:r w:rsidRPr="001135A6">
              <w:rPr>
                <w:highlight w:val="yellow"/>
              </w:rPr>
              <w:t>090C07E2020C0500000000800000</w:t>
            </w:r>
          </w:p>
        </w:tc>
        <w:tc>
          <w:tcPr>
            <w:tcW w:w="992" w:type="dxa"/>
            <w:noWrap/>
            <w:hideMark/>
          </w:tcPr>
          <w:p w14:paraId="2A7DD5D0" w14:textId="77777777" w:rsidR="00F47290" w:rsidRPr="001135A6" w:rsidRDefault="00F47290" w:rsidP="00C43821">
            <w:pPr>
              <w:pStyle w:val="MacroText"/>
              <w:rPr>
                <w:highlight w:val="yellow"/>
              </w:rPr>
            </w:pPr>
            <w:r w:rsidRPr="001135A6">
              <w:rPr>
                <w:highlight w:val="yellow"/>
              </w:rPr>
              <w:t>14</w:t>
            </w:r>
          </w:p>
        </w:tc>
      </w:tr>
      <w:tr w:rsidR="00F47290" w:rsidRPr="001135A6" w14:paraId="0602124F" w14:textId="77777777" w:rsidTr="00A61D45">
        <w:trPr>
          <w:trHeight w:val="285"/>
        </w:trPr>
        <w:tc>
          <w:tcPr>
            <w:tcW w:w="4315" w:type="dxa"/>
            <w:noWrap/>
            <w:hideMark/>
          </w:tcPr>
          <w:p w14:paraId="30781401" w14:textId="77777777" w:rsidR="00F47290" w:rsidRPr="001135A6" w:rsidRDefault="00F47290" w:rsidP="00C43821">
            <w:pPr>
              <w:pStyle w:val="MacroText"/>
              <w:rPr>
                <w:highlight w:val="yellow"/>
              </w:rPr>
            </w:pPr>
            <w:r w:rsidRPr="001135A6">
              <w:rPr>
                <w:highlight w:val="yellow"/>
              </w:rPr>
              <w:t xml:space="preserve">unsigned  </w:t>
            </w:r>
          </w:p>
        </w:tc>
        <w:tc>
          <w:tcPr>
            <w:tcW w:w="810" w:type="dxa"/>
            <w:noWrap/>
            <w:hideMark/>
          </w:tcPr>
          <w:p w14:paraId="09A446E7" w14:textId="77777777" w:rsidR="00F47290" w:rsidRPr="001135A6" w:rsidRDefault="00F47290" w:rsidP="00C43821">
            <w:pPr>
              <w:pStyle w:val="MacroText"/>
              <w:rPr>
                <w:highlight w:val="yellow"/>
              </w:rPr>
            </w:pPr>
          </w:p>
        </w:tc>
        <w:tc>
          <w:tcPr>
            <w:tcW w:w="1249" w:type="dxa"/>
            <w:noWrap/>
            <w:hideMark/>
          </w:tcPr>
          <w:p w14:paraId="7E40CBE7" w14:textId="77777777" w:rsidR="00F47290" w:rsidRPr="001135A6" w:rsidRDefault="00F47290" w:rsidP="00C43821">
            <w:pPr>
              <w:pStyle w:val="MacroText"/>
              <w:rPr>
                <w:highlight w:val="yellow"/>
              </w:rPr>
            </w:pPr>
            <w:r w:rsidRPr="001135A6">
              <w:rPr>
                <w:highlight w:val="yellow"/>
              </w:rPr>
              <w:t>0</w:t>
            </w:r>
          </w:p>
        </w:tc>
        <w:tc>
          <w:tcPr>
            <w:tcW w:w="1985" w:type="dxa"/>
            <w:hideMark/>
          </w:tcPr>
          <w:p w14:paraId="16DB61C5" w14:textId="77777777" w:rsidR="00F47290" w:rsidRPr="001135A6" w:rsidRDefault="00F47290" w:rsidP="00C43821">
            <w:pPr>
              <w:pStyle w:val="MacroText"/>
              <w:rPr>
                <w:highlight w:val="yellow"/>
              </w:rPr>
            </w:pPr>
            <w:r w:rsidRPr="001135A6">
              <w:rPr>
                <w:highlight w:val="yellow"/>
              </w:rPr>
              <w:t>1100</w:t>
            </w:r>
          </w:p>
        </w:tc>
        <w:tc>
          <w:tcPr>
            <w:tcW w:w="992" w:type="dxa"/>
            <w:noWrap/>
            <w:hideMark/>
          </w:tcPr>
          <w:p w14:paraId="794277FD" w14:textId="77777777" w:rsidR="00F47290" w:rsidRPr="001135A6" w:rsidRDefault="00F47290" w:rsidP="00C43821">
            <w:pPr>
              <w:pStyle w:val="MacroText"/>
              <w:rPr>
                <w:highlight w:val="yellow"/>
              </w:rPr>
            </w:pPr>
            <w:r w:rsidRPr="001135A6">
              <w:rPr>
                <w:highlight w:val="yellow"/>
              </w:rPr>
              <w:t>2</w:t>
            </w:r>
          </w:p>
        </w:tc>
      </w:tr>
      <w:tr w:rsidR="00F47290" w:rsidRPr="001135A6" w14:paraId="36E8D14F" w14:textId="77777777" w:rsidTr="00A61D45">
        <w:trPr>
          <w:trHeight w:val="285"/>
        </w:trPr>
        <w:tc>
          <w:tcPr>
            <w:tcW w:w="4315" w:type="dxa"/>
            <w:noWrap/>
            <w:hideMark/>
          </w:tcPr>
          <w:p w14:paraId="18851BAC" w14:textId="77777777" w:rsidR="00F47290" w:rsidRPr="001135A6" w:rsidRDefault="00F47290" w:rsidP="00C43821">
            <w:pPr>
              <w:pStyle w:val="MacroText"/>
              <w:rPr>
                <w:highlight w:val="yellow"/>
              </w:rPr>
            </w:pPr>
            <w:r w:rsidRPr="001135A6">
              <w:rPr>
                <w:highlight w:val="yellow"/>
              </w:rPr>
              <w:t xml:space="preserve">double-long-unsigned  </w:t>
            </w:r>
          </w:p>
        </w:tc>
        <w:tc>
          <w:tcPr>
            <w:tcW w:w="810" w:type="dxa"/>
            <w:noWrap/>
            <w:hideMark/>
          </w:tcPr>
          <w:p w14:paraId="45834716" w14:textId="77777777" w:rsidR="00F47290" w:rsidRPr="001135A6" w:rsidRDefault="00F47290" w:rsidP="00C43821">
            <w:pPr>
              <w:pStyle w:val="MacroText"/>
              <w:rPr>
                <w:highlight w:val="yellow"/>
              </w:rPr>
            </w:pPr>
          </w:p>
        </w:tc>
        <w:tc>
          <w:tcPr>
            <w:tcW w:w="1249" w:type="dxa"/>
            <w:noWrap/>
            <w:hideMark/>
          </w:tcPr>
          <w:p w14:paraId="584AFA45" w14:textId="77777777" w:rsidR="00F47290" w:rsidRPr="001135A6" w:rsidRDefault="00F47290" w:rsidP="00C43821">
            <w:pPr>
              <w:pStyle w:val="MacroText"/>
              <w:rPr>
                <w:highlight w:val="yellow"/>
              </w:rPr>
            </w:pPr>
            <w:r w:rsidRPr="001135A6">
              <w:rPr>
                <w:highlight w:val="yellow"/>
              </w:rPr>
              <w:t>100000</w:t>
            </w:r>
          </w:p>
        </w:tc>
        <w:tc>
          <w:tcPr>
            <w:tcW w:w="1985" w:type="dxa"/>
            <w:hideMark/>
          </w:tcPr>
          <w:p w14:paraId="4F701CC1" w14:textId="77777777" w:rsidR="00F47290" w:rsidRPr="001135A6" w:rsidRDefault="00F47290" w:rsidP="00C43821">
            <w:pPr>
              <w:pStyle w:val="MacroText"/>
              <w:rPr>
                <w:highlight w:val="yellow"/>
              </w:rPr>
            </w:pPr>
            <w:r w:rsidRPr="001135A6">
              <w:rPr>
                <w:highlight w:val="yellow"/>
              </w:rPr>
              <w:t>06000186A0</w:t>
            </w:r>
          </w:p>
        </w:tc>
        <w:tc>
          <w:tcPr>
            <w:tcW w:w="992" w:type="dxa"/>
            <w:noWrap/>
            <w:hideMark/>
          </w:tcPr>
          <w:p w14:paraId="1B0C0357" w14:textId="77777777" w:rsidR="00F47290" w:rsidRPr="001135A6" w:rsidRDefault="00F47290" w:rsidP="00C43821">
            <w:pPr>
              <w:pStyle w:val="MacroText"/>
              <w:rPr>
                <w:highlight w:val="yellow"/>
              </w:rPr>
            </w:pPr>
            <w:r w:rsidRPr="001135A6">
              <w:rPr>
                <w:highlight w:val="yellow"/>
              </w:rPr>
              <w:t>5</w:t>
            </w:r>
          </w:p>
        </w:tc>
      </w:tr>
      <w:tr w:rsidR="00F47290" w:rsidRPr="001135A6" w14:paraId="55CA0895" w14:textId="77777777" w:rsidTr="00A61D45">
        <w:trPr>
          <w:trHeight w:val="285"/>
        </w:trPr>
        <w:tc>
          <w:tcPr>
            <w:tcW w:w="4315" w:type="dxa"/>
            <w:noWrap/>
            <w:hideMark/>
          </w:tcPr>
          <w:p w14:paraId="1CB2A017" w14:textId="77777777" w:rsidR="00F47290" w:rsidRPr="001135A6" w:rsidRDefault="00F47290" w:rsidP="00C43821">
            <w:pPr>
              <w:pStyle w:val="MacroText"/>
              <w:rPr>
                <w:highlight w:val="yellow"/>
              </w:rPr>
            </w:pPr>
            <w:r w:rsidRPr="001135A6">
              <w:rPr>
                <w:highlight w:val="yellow"/>
              </w:rPr>
              <w:t>structure [3]</w:t>
            </w:r>
          </w:p>
        </w:tc>
        <w:tc>
          <w:tcPr>
            <w:tcW w:w="810" w:type="dxa"/>
            <w:noWrap/>
            <w:hideMark/>
          </w:tcPr>
          <w:p w14:paraId="0BB44469" w14:textId="77777777" w:rsidR="00F47290" w:rsidRPr="001135A6" w:rsidRDefault="00F47290" w:rsidP="00C43821">
            <w:pPr>
              <w:pStyle w:val="MacroText"/>
              <w:rPr>
                <w:highlight w:val="yellow"/>
              </w:rPr>
            </w:pPr>
            <w:r w:rsidRPr="001135A6">
              <w:rPr>
                <w:highlight w:val="yellow"/>
              </w:rPr>
              <w:t>1</w:t>
            </w:r>
          </w:p>
        </w:tc>
        <w:tc>
          <w:tcPr>
            <w:tcW w:w="1249" w:type="dxa"/>
            <w:noWrap/>
            <w:hideMark/>
          </w:tcPr>
          <w:p w14:paraId="1DB13083" w14:textId="77777777" w:rsidR="00F47290" w:rsidRPr="001135A6" w:rsidRDefault="00F47290" w:rsidP="00C43821">
            <w:pPr>
              <w:pStyle w:val="MacroText"/>
              <w:rPr>
                <w:highlight w:val="yellow"/>
              </w:rPr>
            </w:pPr>
          </w:p>
        </w:tc>
        <w:tc>
          <w:tcPr>
            <w:tcW w:w="1985" w:type="dxa"/>
            <w:hideMark/>
          </w:tcPr>
          <w:p w14:paraId="319EC631"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33260CE9" w14:textId="77777777" w:rsidR="00F47290" w:rsidRPr="001135A6" w:rsidRDefault="00F47290" w:rsidP="00C43821">
            <w:pPr>
              <w:pStyle w:val="MacroText"/>
              <w:rPr>
                <w:highlight w:val="yellow"/>
              </w:rPr>
            </w:pPr>
            <w:r w:rsidRPr="001135A6">
              <w:rPr>
                <w:highlight w:val="yellow"/>
              </w:rPr>
              <w:t>2</w:t>
            </w:r>
          </w:p>
        </w:tc>
      </w:tr>
      <w:tr w:rsidR="00F47290" w:rsidRPr="001135A6" w14:paraId="18858316" w14:textId="77777777" w:rsidTr="00A61D45">
        <w:trPr>
          <w:trHeight w:val="285"/>
        </w:trPr>
        <w:tc>
          <w:tcPr>
            <w:tcW w:w="4315" w:type="dxa"/>
            <w:noWrap/>
            <w:hideMark/>
          </w:tcPr>
          <w:p w14:paraId="42B80FF9" w14:textId="77777777" w:rsidR="00F47290" w:rsidRPr="001135A6" w:rsidRDefault="00F47290" w:rsidP="00C43821">
            <w:pPr>
              <w:pStyle w:val="MacroText"/>
              <w:rPr>
                <w:highlight w:val="yellow"/>
              </w:rPr>
            </w:pPr>
            <w:r w:rsidRPr="001135A6">
              <w:rPr>
                <w:highlight w:val="yellow"/>
              </w:rPr>
              <w:t xml:space="preserve">octet-string  </w:t>
            </w:r>
          </w:p>
        </w:tc>
        <w:tc>
          <w:tcPr>
            <w:tcW w:w="810" w:type="dxa"/>
            <w:noWrap/>
            <w:hideMark/>
          </w:tcPr>
          <w:p w14:paraId="2A49A71D" w14:textId="77777777" w:rsidR="00F47290" w:rsidRPr="001135A6" w:rsidRDefault="00F47290" w:rsidP="00C43821">
            <w:pPr>
              <w:pStyle w:val="MacroText"/>
              <w:rPr>
                <w:highlight w:val="yellow"/>
              </w:rPr>
            </w:pPr>
          </w:p>
        </w:tc>
        <w:tc>
          <w:tcPr>
            <w:tcW w:w="1249" w:type="dxa"/>
            <w:noWrap/>
            <w:hideMark/>
          </w:tcPr>
          <w:p w14:paraId="669CCD56" w14:textId="77777777" w:rsidR="00F47290" w:rsidRPr="001135A6" w:rsidRDefault="00F47290" w:rsidP="00C43821">
            <w:pPr>
              <w:pStyle w:val="MacroText"/>
              <w:rPr>
                <w:highlight w:val="yellow"/>
              </w:rPr>
            </w:pPr>
            <w:r w:rsidRPr="001135A6">
              <w:rPr>
                <w:highlight w:val="yellow"/>
              </w:rPr>
              <w:t>12-2-2018 1:00:00</w:t>
            </w:r>
          </w:p>
        </w:tc>
        <w:tc>
          <w:tcPr>
            <w:tcW w:w="1985" w:type="dxa"/>
            <w:hideMark/>
          </w:tcPr>
          <w:p w14:paraId="287E5939" w14:textId="77777777" w:rsidR="00F47290" w:rsidRPr="001135A6" w:rsidRDefault="00F47290" w:rsidP="00C43821">
            <w:pPr>
              <w:pStyle w:val="MacroText"/>
              <w:rPr>
                <w:highlight w:val="yellow"/>
              </w:rPr>
            </w:pPr>
            <w:r w:rsidRPr="001135A6">
              <w:rPr>
                <w:highlight w:val="yellow"/>
              </w:rPr>
              <w:t>090C07E2020C0501000000800000</w:t>
            </w:r>
          </w:p>
        </w:tc>
        <w:tc>
          <w:tcPr>
            <w:tcW w:w="992" w:type="dxa"/>
            <w:noWrap/>
            <w:hideMark/>
          </w:tcPr>
          <w:p w14:paraId="1231B8A6" w14:textId="77777777" w:rsidR="00F47290" w:rsidRPr="001135A6" w:rsidRDefault="00F47290" w:rsidP="00C43821">
            <w:pPr>
              <w:pStyle w:val="MacroText"/>
              <w:rPr>
                <w:highlight w:val="yellow"/>
              </w:rPr>
            </w:pPr>
            <w:r w:rsidRPr="001135A6">
              <w:rPr>
                <w:highlight w:val="yellow"/>
              </w:rPr>
              <w:t>14</w:t>
            </w:r>
          </w:p>
        </w:tc>
      </w:tr>
      <w:tr w:rsidR="00F47290" w:rsidRPr="001135A6" w14:paraId="5D8A7EE3" w14:textId="77777777" w:rsidTr="00A61D45">
        <w:trPr>
          <w:trHeight w:val="285"/>
        </w:trPr>
        <w:tc>
          <w:tcPr>
            <w:tcW w:w="4315" w:type="dxa"/>
            <w:noWrap/>
            <w:hideMark/>
          </w:tcPr>
          <w:p w14:paraId="5502A11B" w14:textId="77777777" w:rsidR="00F47290" w:rsidRPr="001135A6" w:rsidRDefault="00F47290" w:rsidP="00C43821">
            <w:pPr>
              <w:pStyle w:val="MacroText"/>
              <w:rPr>
                <w:highlight w:val="yellow"/>
              </w:rPr>
            </w:pPr>
            <w:r w:rsidRPr="001135A6">
              <w:rPr>
                <w:highlight w:val="yellow"/>
              </w:rPr>
              <w:t xml:space="preserve">unsigned  </w:t>
            </w:r>
          </w:p>
        </w:tc>
        <w:tc>
          <w:tcPr>
            <w:tcW w:w="810" w:type="dxa"/>
            <w:noWrap/>
            <w:hideMark/>
          </w:tcPr>
          <w:p w14:paraId="60EB78E6" w14:textId="77777777" w:rsidR="00F47290" w:rsidRPr="001135A6" w:rsidRDefault="00F47290" w:rsidP="00C43821">
            <w:pPr>
              <w:pStyle w:val="MacroText"/>
              <w:rPr>
                <w:highlight w:val="yellow"/>
              </w:rPr>
            </w:pPr>
          </w:p>
        </w:tc>
        <w:tc>
          <w:tcPr>
            <w:tcW w:w="1249" w:type="dxa"/>
            <w:noWrap/>
            <w:hideMark/>
          </w:tcPr>
          <w:p w14:paraId="448A0591" w14:textId="77777777" w:rsidR="00F47290" w:rsidRPr="001135A6" w:rsidRDefault="00F47290" w:rsidP="00C43821">
            <w:pPr>
              <w:pStyle w:val="MacroText"/>
              <w:rPr>
                <w:highlight w:val="yellow"/>
              </w:rPr>
            </w:pPr>
            <w:r w:rsidRPr="001135A6">
              <w:rPr>
                <w:highlight w:val="yellow"/>
              </w:rPr>
              <w:t>0</w:t>
            </w:r>
          </w:p>
        </w:tc>
        <w:tc>
          <w:tcPr>
            <w:tcW w:w="1985" w:type="dxa"/>
            <w:hideMark/>
          </w:tcPr>
          <w:p w14:paraId="7E0468BC" w14:textId="77777777" w:rsidR="00F47290" w:rsidRPr="001135A6" w:rsidRDefault="00F47290" w:rsidP="00C43821">
            <w:pPr>
              <w:pStyle w:val="MacroText"/>
              <w:rPr>
                <w:highlight w:val="yellow"/>
              </w:rPr>
            </w:pPr>
            <w:r w:rsidRPr="001135A6">
              <w:rPr>
                <w:highlight w:val="yellow"/>
              </w:rPr>
              <w:t>1100</w:t>
            </w:r>
          </w:p>
        </w:tc>
        <w:tc>
          <w:tcPr>
            <w:tcW w:w="992" w:type="dxa"/>
            <w:noWrap/>
            <w:hideMark/>
          </w:tcPr>
          <w:p w14:paraId="0A32E511" w14:textId="77777777" w:rsidR="00F47290" w:rsidRPr="001135A6" w:rsidRDefault="00F47290" w:rsidP="00C43821">
            <w:pPr>
              <w:pStyle w:val="MacroText"/>
              <w:rPr>
                <w:highlight w:val="yellow"/>
              </w:rPr>
            </w:pPr>
            <w:r w:rsidRPr="001135A6">
              <w:rPr>
                <w:highlight w:val="yellow"/>
              </w:rPr>
              <w:t>2</w:t>
            </w:r>
          </w:p>
        </w:tc>
      </w:tr>
      <w:tr w:rsidR="00F47290" w:rsidRPr="001135A6" w14:paraId="3E0C35C6" w14:textId="77777777" w:rsidTr="00A61D45">
        <w:trPr>
          <w:trHeight w:val="285"/>
        </w:trPr>
        <w:tc>
          <w:tcPr>
            <w:tcW w:w="4315" w:type="dxa"/>
            <w:noWrap/>
            <w:hideMark/>
          </w:tcPr>
          <w:p w14:paraId="2532AFC5" w14:textId="77777777" w:rsidR="00F47290" w:rsidRPr="001135A6" w:rsidRDefault="00F47290" w:rsidP="00C43821">
            <w:pPr>
              <w:pStyle w:val="MacroText"/>
              <w:rPr>
                <w:highlight w:val="yellow"/>
              </w:rPr>
            </w:pPr>
            <w:r w:rsidRPr="001135A6">
              <w:rPr>
                <w:highlight w:val="yellow"/>
              </w:rPr>
              <w:t xml:space="preserve">double-long-unsigned  </w:t>
            </w:r>
          </w:p>
        </w:tc>
        <w:tc>
          <w:tcPr>
            <w:tcW w:w="810" w:type="dxa"/>
            <w:noWrap/>
            <w:hideMark/>
          </w:tcPr>
          <w:p w14:paraId="248DE239" w14:textId="77777777" w:rsidR="00F47290" w:rsidRPr="001135A6" w:rsidRDefault="00F47290" w:rsidP="00C43821">
            <w:pPr>
              <w:pStyle w:val="MacroText"/>
              <w:rPr>
                <w:highlight w:val="yellow"/>
              </w:rPr>
            </w:pPr>
          </w:p>
        </w:tc>
        <w:tc>
          <w:tcPr>
            <w:tcW w:w="1249" w:type="dxa"/>
            <w:noWrap/>
            <w:hideMark/>
          </w:tcPr>
          <w:p w14:paraId="722C6D62" w14:textId="77777777" w:rsidR="00F47290" w:rsidRPr="001135A6" w:rsidRDefault="00F47290" w:rsidP="00C43821">
            <w:pPr>
              <w:pStyle w:val="MacroText"/>
              <w:rPr>
                <w:highlight w:val="yellow"/>
              </w:rPr>
            </w:pPr>
            <w:r w:rsidRPr="001135A6">
              <w:rPr>
                <w:highlight w:val="yellow"/>
              </w:rPr>
              <w:t>100416</w:t>
            </w:r>
          </w:p>
        </w:tc>
        <w:tc>
          <w:tcPr>
            <w:tcW w:w="1985" w:type="dxa"/>
            <w:hideMark/>
          </w:tcPr>
          <w:p w14:paraId="2D6D5026" w14:textId="77777777" w:rsidR="00F47290" w:rsidRPr="001135A6" w:rsidRDefault="00F47290" w:rsidP="00C43821">
            <w:pPr>
              <w:pStyle w:val="MacroText"/>
              <w:rPr>
                <w:highlight w:val="yellow"/>
              </w:rPr>
            </w:pPr>
            <w:r w:rsidRPr="001135A6">
              <w:rPr>
                <w:highlight w:val="yellow"/>
              </w:rPr>
              <w:t>0600018840</w:t>
            </w:r>
          </w:p>
        </w:tc>
        <w:tc>
          <w:tcPr>
            <w:tcW w:w="992" w:type="dxa"/>
            <w:noWrap/>
            <w:hideMark/>
          </w:tcPr>
          <w:p w14:paraId="55A88BE8" w14:textId="77777777" w:rsidR="00F47290" w:rsidRPr="001135A6" w:rsidRDefault="00F47290" w:rsidP="00C43821">
            <w:pPr>
              <w:pStyle w:val="MacroText"/>
              <w:rPr>
                <w:highlight w:val="yellow"/>
              </w:rPr>
            </w:pPr>
            <w:r w:rsidRPr="001135A6">
              <w:rPr>
                <w:highlight w:val="yellow"/>
              </w:rPr>
              <w:t>5</w:t>
            </w:r>
          </w:p>
        </w:tc>
      </w:tr>
      <w:tr w:rsidR="00F47290" w:rsidRPr="001135A6" w14:paraId="1C09A37F" w14:textId="77777777" w:rsidTr="00A61D45">
        <w:trPr>
          <w:trHeight w:val="285"/>
        </w:trPr>
        <w:tc>
          <w:tcPr>
            <w:tcW w:w="4315" w:type="dxa"/>
            <w:noWrap/>
            <w:hideMark/>
          </w:tcPr>
          <w:p w14:paraId="7577B562" w14:textId="77777777" w:rsidR="00F47290" w:rsidRPr="001135A6" w:rsidRDefault="00F47290" w:rsidP="00C43821">
            <w:pPr>
              <w:pStyle w:val="MacroText"/>
              <w:rPr>
                <w:highlight w:val="yellow"/>
              </w:rPr>
            </w:pPr>
            <w:r w:rsidRPr="001135A6">
              <w:rPr>
                <w:highlight w:val="yellow"/>
              </w:rPr>
              <w:t>structure [3]</w:t>
            </w:r>
          </w:p>
        </w:tc>
        <w:tc>
          <w:tcPr>
            <w:tcW w:w="810" w:type="dxa"/>
            <w:noWrap/>
            <w:hideMark/>
          </w:tcPr>
          <w:p w14:paraId="0C76633F" w14:textId="77777777" w:rsidR="00F47290" w:rsidRPr="001135A6" w:rsidRDefault="00F47290" w:rsidP="00C43821">
            <w:pPr>
              <w:pStyle w:val="MacroText"/>
              <w:rPr>
                <w:highlight w:val="yellow"/>
              </w:rPr>
            </w:pPr>
            <w:r w:rsidRPr="001135A6">
              <w:rPr>
                <w:highlight w:val="yellow"/>
              </w:rPr>
              <w:t>2</w:t>
            </w:r>
          </w:p>
        </w:tc>
        <w:tc>
          <w:tcPr>
            <w:tcW w:w="1249" w:type="dxa"/>
            <w:noWrap/>
            <w:hideMark/>
          </w:tcPr>
          <w:p w14:paraId="34CA1811" w14:textId="77777777" w:rsidR="00F47290" w:rsidRPr="001135A6" w:rsidRDefault="00F47290" w:rsidP="00C43821">
            <w:pPr>
              <w:pStyle w:val="MacroText"/>
              <w:rPr>
                <w:highlight w:val="yellow"/>
              </w:rPr>
            </w:pPr>
          </w:p>
        </w:tc>
        <w:tc>
          <w:tcPr>
            <w:tcW w:w="1985" w:type="dxa"/>
            <w:hideMark/>
          </w:tcPr>
          <w:p w14:paraId="480A1626"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46007EB4" w14:textId="77777777" w:rsidR="00F47290" w:rsidRPr="001135A6" w:rsidRDefault="00F47290" w:rsidP="00C43821">
            <w:pPr>
              <w:pStyle w:val="MacroText"/>
              <w:rPr>
                <w:highlight w:val="yellow"/>
              </w:rPr>
            </w:pPr>
            <w:r w:rsidRPr="001135A6">
              <w:rPr>
                <w:highlight w:val="yellow"/>
              </w:rPr>
              <w:t>2</w:t>
            </w:r>
          </w:p>
        </w:tc>
      </w:tr>
      <w:tr w:rsidR="00F47290" w:rsidRPr="001135A6" w14:paraId="214B2E10" w14:textId="77777777" w:rsidTr="00A61D45">
        <w:trPr>
          <w:trHeight w:val="285"/>
        </w:trPr>
        <w:tc>
          <w:tcPr>
            <w:tcW w:w="4315" w:type="dxa"/>
            <w:noWrap/>
            <w:hideMark/>
          </w:tcPr>
          <w:p w14:paraId="38D20C63" w14:textId="77777777" w:rsidR="00F47290" w:rsidRPr="001135A6" w:rsidRDefault="00F47290" w:rsidP="00C43821">
            <w:pPr>
              <w:pStyle w:val="MacroText"/>
              <w:rPr>
                <w:highlight w:val="yellow"/>
              </w:rPr>
            </w:pPr>
            <w:r w:rsidRPr="001135A6">
              <w:rPr>
                <w:highlight w:val="yellow"/>
              </w:rPr>
              <w:t xml:space="preserve">octet-string  </w:t>
            </w:r>
          </w:p>
        </w:tc>
        <w:tc>
          <w:tcPr>
            <w:tcW w:w="810" w:type="dxa"/>
            <w:noWrap/>
            <w:hideMark/>
          </w:tcPr>
          <w:p w14:paraId="6D321637" w14:textId="77777777" w:rsidR="00F47290" w:rsidRPr="001135A6" w:rsidRDefault="00F47290" w:rsidP="00C43821">
            <w:pPr>
              <w:pStyle w:val="MacroText"/>
              <w:rPr>
                <w:highlight w:val="yellow"/>
              </w:rPr>
            </w:pPr>
          </w:p>
        </w:tc>
        <w:tc>
          <w:tcPr>
            <w:tcW w:w="1249" w:type="dxa"/>
            <w:noWrap/>
            <w:hideMark/>
          </w:tcPr>
          <w:p w14:paraId="358B3D88" w14:textId="77777777" w:rsidR="00F47290" w:rsidRPr="001135A6" w:rsidRDefault="00F47290" w:rsidP="00C43821">
            <w:pPr>
              <w:pStyle w:val="MacroText"/>
              <w:rPr>
                <w:highlight w:val="yellow"/>
              </w:rPr>
            </w:pPr>
            <w:r w:rsidRPr="001135A6">
              <w:rPr>
                <w:highlight w:val="yellow"/>
              </w:rPr>
              <w:t>12-2-2018 2:00:00</w:t>
            </w:r>
          </w:p>
        </w:tc>
        <w:tc>
          <w:tcPr>
            <w:tcW w:w="1985" w:type="dxa"/>
            <w:hideMark/>
          </w:tcPr>
          <w:p w14:paraId="39C4667E" w14:textId="77777777" w:rsidR="00F47290" w:rsidRPr="001135A6" w:rsidRDefault="00F47290" w:rsidP="00C43821">
            <w:pPr>
              <w:pStyle w:val="MacroText"/>
              <w:rPr>
                <w:highlight w:val="yellow"/>
              </w:rPr>
            </w:pPr>
            <w:r w:rsidRPr="001135A6">
              <w:rPr>
                <w:highlight w:val="yellow"/>
              </w:rPr>
              <w:t>090C07E2020C0502000000800000</w:t>
            </w:r>
          </w:p>
        </w:tc>
        <w:tc>
          <w:tcPr>
            <w:tcW w:w="992" w:type="dxa"/>
            <w:noWrap/>
            <w:hideMark/>
          </w:tcPr>
          <w:p w14:paraId="3E9CD2AE" w14:textId="77777777" w:rsidR="00F47290" w:rsidRPr="001135A6" w:rsidRDefault="00F47290" w:rsidP="00C43821">
            <w:pPr>
              <w:pStyle w:val="MacroText"/>
              <w:rPr>
                <w:highlight w:val="yellow"/>
              </w:rPr>
            </w:pPr>
            <w:r w:rsidRPr="001135A6">
              <w:rPr>
                <w:highlight w:val="yellow"/>
              </w:rPr>
              <w:t>14</w:t>
            </w:r>
          </w:p>
        </w:tc>
      </w:tr>
      <w:tr w:rsidR="00F47290" w:rsidRPr="001135A6" w14:paraId="4CECE5FB" w14:textId="77777777" w:rsidTr="00A61D45">
        <w:trPr>
          <w:trHeight w:val="285"/>
        </w:trPr>
        <w:tc>
          <w:tcPr>
            <w:tcW w:w="4315" w:type="dxa"/>
            <w:noWrap/>
            <w:hideMark/>
          </w:tcPr>
          <w:p w14:paraId="5C32CEEA" w14:textId="77777777" w:rsidR="00F47290" w:rsidRPr="001135A6" w:rsidRDefault="00F47290" w:rsidP="00C43821">
            <w:pPr>
              <w:pStyle w:val="MacroText"/>
              <w:rPr>
                <w:highlight w:val="yellow"/>
              </w:rPr>
            </w:pPr>
            <w:r w:rsidRPr="001135A6">
              <w:rPr>
                <w:highlight w:val="yellow"/>
              </w:rPr>
              <w:t xml:space="preserve">unsigned  </w:t>
            </w:r>
          </w:p>
        </w:tc>
        <w:tc>
          <w:tcPr>
            <w:tcW w:w="810" w:type="dxa"/>
            <w:noWrap/>
            <w:hideMark/>
          </w:tcPr>
          <w:p w14:paraId="2438BC34" w14:textId="77777777" w:rsidR="00F47290" w:rsidRPr="001135A6" w:rsidRDefault="00F47290" w:rsidP="00C43821">
            <w:pPr>
              <w:pStyle w:val="MacroText"/>
              <w:rPr>
                <w:highlight w:val="yellow"/>
              </w:rPr>
            </w:pPr>
          </w:p>
        </w:tc>
        <w:tc>
          <w:tcPr>
            <w:tcW w:w="1249" w:type="dxa"/>
            <w:noWrap/>
            <w:hideMark/>
          </w:tcPr>
          <w:p w14:paraId="2F98DE86" w14:textId="77777777" w:rsidR="00F47290" w:rsidRPr="001135A6" w:rsidRDefault="00F47290" w:rsidP="00C43821">
            <w:pPr>
              <w:pStyle w:val="MacroText"/>
              <w:rPr>
                <w:highlight w:val="yellow"/>
              </w:rPr>
            </w:pPr>
            <w:r w:rsidRPr="001135A6">
              <w:rPr>
                <w:highlight w:val="yellow"/>
              </w:rPr>
              <w:t>0</w:t>
            </w:r>
          </w:p>
        </w:tc>
        <w:tc>
          <w:tcPr>
            <w:tcW w:w="1985" w:type="dxa"/>
            <w:hideMark/>
          </w:tcPr>
          <w:p w14:paraId="169D8709" w14:textId="77777777" w:rsidR="00F47290" w:rsidRPr="001135A6" w:rsidRDefault="00F47290" w:rsidP="00C43821">
            <w:pPr>
              <w:pStyle w:val="MacroText"/>
              <w:rPr>
                <w:highlight w:val="yellow"/>
              </w:rPr>
            </w:pPr>
            <w:r w:rsidRPr="001135A6">
              <w:rPr>
                <w:highlight w:val="yellow"/>
              </w:rPr>
              <w:t>1100</w:t>
            </w:r>
          </w:p>
        </w:tc>
        <w:tc>
          <w:tcPr>
            <w:tcW w:w="992" w:type="dxa"/>
            <w:noWrap/>
            <w:hideMark/>
          </w:tcPr>
          <w:p w14:paraId="34521B45" w14:textId="77777777" w:rsidR="00F47290" w:rsidRPr="001135A6" w:rsidRDefault="00F47290" w:rsidP="00C43821">
            <w:pPr>
              <w:pStyle w:val="MacroText"/>
              <w:rPr>
                <w:highlight w:val="yellow"/>
              </w:rPr>
            </w:pPr>
            <w:r w:rsidRPr="001135A6">
              <w:rPr>
                <w:highlight w:val="yellow"/>
              </w:rPr>
              <w:t>2</w:t>
            </w:r>
          </w:p>
        </w:tc>
      </w:tr>
      <w:tr w:rsidR="00F47290" w:rsidRPr="001135A6" w14:paraId="3860D076" w14:textId="77777777" w:rsidTr="00A61D45">
        <w:trPr>
          <w:trHeight w:val="285"/>
        </w:trPr>
        <w:tc>
          <w:tcPr>
            <w:tcW w:w="4315" w:type="dxa"/>
            <w:noWrap/>
            <w:hideMark/>
          </w:tcPr>
          <w:p w14:paraId="373FA5B3" w14:textId="77777777" w:rsidR="00F47290" w:rsidRPr="001135A6" w:rsidRDefault="00F47290" w:rsidP="00C43821">
            <w:pPr>
              <w:pStyle w:val="MacroText"/>
              <w:rPr>
                <w:highlight w:val="yellow"/>
              </w:rPr>
            </w:pPr>
            <w:r w:rsidRPr="001135A6">
              <w:rPr>
                <w:highlight w:val="yellow"/>
              </w:rPr>
              <w:t xml:space="preserve">double-long-unsigned  </w:t>
            </w:r>
          </w:p>
        </w:tc>
        <w:tc>
          <w:tcPr>
            <w:tcW w:w="810" w:type="dxa"/>
            <w:noWrap/>
            <w:hideMark/>
          </w:tcPr>
          <w:p w14:paraId="1FC4A3DD" w14:textId="77777777" w:rsidR="00F47290" w:rsidRPr="001135A6" w:rsidRDefault="00F47290" w:rsidP="00C43821">
            <w:pPr>
              <w:pStyle w:val="MacroText"/>
              <w:rPr>
                <w:highlight w:val="yellow"/>
              </w:rPr>
            </w:pPr>
          </w:p>
        </w:tc>
        <w:tc>
          <w:tcPr>
            <w:tcW w:w="1249" w:type="dxa"/>
            <w:noWrap/>
            <w:hideMark/>
          </w:tcPr>
          <w:p w14:paraId="55CF14F9" w14:textId="77777777" w:rsidR="00F47290" w:rsidRPr="001135A6" w:rsidRDefault="00F47290" w:rsidP="00C43821">
            <w:pPr>
              <w:pStyle w:val="MacroText"/>
              <w:rPr>
                <w:highlight w:val="yellow"/>
              </w:rPr>
            </w:pPr>
            <w:r w:rsidRPr="001135A6">
              <w:rPr>
                <w:highlight w:val="yellow"/>
              </w:rPr>
              <w:t>100832</w:t>
            </w:r>
          </w:p>
        </w:tc>
        <w:tc>
          <w:tcPr>
            <w:tcW w:w="1985" w:type="dxa"/>
            <w:hideMark/>
          </w:tcPr>
          <w:p w14:paraId="04647D6F" w14:textId="77777777" w:rsidR="00F47290" w:rsidRPr="001135A6" w:rsidRDefault="00F47290" w:rsidP="00C43821">
            <w:pPr>
              <w:pStyle w:val="MacroText"/>
              <w:rPr>
                <w:highlight w:val="yellow"/>
              </w:rPr>
            </w:pPr>
            <w:r w:rsidRPr="001135A6">
              <w:rPr>
                <w:highlight w:val="yellow"/>
              </w:rPr>
              <w:t>06000189E0</w:t>
            </w:r>
          </w:p>
        </w:tc>
        <w:tc>
          <w:tcPr>
            <w:tcW w:w="992" w:type="dxa"/>
            <w:noWrap/>
            <w:hideMark/>
          </w:tcPr>
          <w:p w14:paraId="1E2CD129" w14:textId="77777777" w:rsidR="00F47290" w:rsidRPr="001135A6" w:rsidRDefault="00F47290" w:rsidP="00C43821">
            <w:pPr>
              <w:pStyle w:val="MacroText"/>
              <w:rPr>
                <w:highlight w:val="yellow"/>
              </w:rPr>
            </w:pPr>
            <w:r w:rsidRPr="001135A6">
              <w:rPr>
                <w:highlight w:val="yellow"/>
              </w:rPr>
              <w:t>5</w:t>
            </w:r>
          </w:p>
        </w:tc>
      </w:tr>
      <w:tr w:rsidR="00F47290" w:rsidRPr="001135A6" w14:paraId="3749E596" w14:textId="77777777" w:rsidTr="00A61D45">
        <w:trPr>
          <w:trHeight w:val="285"/>
        </w:trPr>
        <w:tc>
          <w:tcPr>
            <w:tcW w:w="4315" w:type="dxa"/>
            <w:noWrap/>
            <w:hideMark/>
          </w:tcPr>
          <w:p w14:paraId="752A0C0A" w14:textId="77777777" w:rsidR="00F47290" w:rsidRPr="001135A6" w:rsidRDefault="00F47290" w:rsidP="00C43821">
            <w:pPr>
              <w:pStyle w:val="MacroText"/>
              <w:rPr>
                <w:highlight w:val="yellow"/>
              </w:rPr>
            </w:pPr>
            <w:r w:rsidRPr="001135A6">
              <w:rPr>
                <w:highlight w:val="yellow"/>
              </w:rPr>
              <w:t>structure [3]</w:t>
            </w:r>
          </w:p>
        </w:tc>
        <w:tc>
          <w:tcPr>
            <w:tcW w:w="810" w:type="dxa"/>
            <w:noWrap/>
            <w:hideMark/>
          </w:tcPr>
          <w:p w14:paraId="691CDF48" w14:textId="77777777" w:rsidR="00F47290" w:rsidRPr="001135A6" w:rsidRDefault="00F47290" w:rsidP="00C43821">
            <w:pPr>
              <w:pStyle w:val="MacroText"/>
              <w:rPr>
                <w:highlight w:val="yellow"/>
              </w:rPr>
            </w:pPr>
            <w:r w:rsidRPr="001135A6">
              <w:rPr>
                <w:highlight w:val="yellow"/>
              </w:rPr>
              <w:t>3</w:t>
            </w:r>
          </w:p>
        </w:tc>
        <w:tc>
          <w:tcPr>
            <w:tcW w:w="1249" w:type="dxa"/>
            <w:noWrap/>
            <w:hideMark/>
          </w:tcPr>
          <w:p w14:paraId="13AEAC8B" w14:textId="77777777" w:rsidR="00F47290" w:rsidRPr="001135A6" w:rsidRDefault="00F47290" w:rsidP="00C43821">
            <w:pPr>
              <w:pStyle w:val="MacroText"/>
              <w:rPr>
                <w:highlight w:val="yellow"/>
              </w:rPr>
            </w:pPr>
          </w:p>
        </w:tc>
        <w:tc>
          <w:tcPr>
            <w:tcW w:w="1985" w:type="dxa"/>
            <w:hideMark/>
          </w:tcPr>
          <w:p w14:paraId="2F1E0CBD"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2EDB8A00" w14:textId="77777777" w:rsidR="00F47290" w:rsidRPr="001135A6" w:rsidRDefault="00F47290" w:rsidP="00C43821">
            <w:pPr>
              <w:pStyle w:val="MacroText"/>
              <w:rPr>
                <w:highlight w:val="yellow"/>
              </w:rPr>
            </w:pPr>
            <w:r w:rsidRPr="001135A6">
              <w:rPr>
                <w:highlight w:val="yellow"/>
              </w:rPr>
              <w:t>2</w:t>
            </w:r>
          </w:p>
        </w:tc>
      </w:tr>
      <w:tr w:rsidR="00F47290" w:rsidRPr="001135A6" w14:paraId="0E4B625F" w14:textId="77777777" w:rsidTr="00A61D45">
        <w:trPr>
          <w:trHeight w:val="285"/>
        </w:trPr>
        <w:tc>
          <w:tcPr>
            <w:tcW w:w="4315" w:type="dxa"/>
            <w:noWrap/>
            <w:hideMark/>
          </w:tcPr>
          <w:p w14:paraId="28F97F30" w14:textId="77777777" w:rsidR="00F47290" w:rsidRPr="001135A6" w:rsidRDefault="00F47290" w:rsidP="00C43821">
            <w:pPr>
              <w:pStyle w:val="MacroText"/>
              <w:rPr>
                <w:highlight w:val="yellow"/>
              </w:rPr>
            </w:pPr>
            <w:r w:rsidRPr="001135A6">
              <w:rPr>
                <w:highlight w:val="yellow"/>
              </w:rPr>
              <w:t xml:space="preserve">octet-string  </w:t>
            </w:r>
          </w:p>
        </w:tc>
        <w:tc>
          <w:tcPr>
            <w:tcW w:w="810" w:type="dxa"/>
            <w:noWrap/>
            <w:hideMark/>
          </w:tcPr>
          <w:p w14:paraId="06912A29" w14:textId="77777777" w:rsidR="00F47290" w:rsidRPr="001135A6" w:rsidRDefault="00F47290" w:rsidP="00C43821">
            <w:pPr>
              <w:pStyle w:val="MacroText"/>
              <w:rPr>
                <w:highlight w:val="yellow"/>
              </w:rPr>
            </w:pPr>
          </w:p>
        </w:tc>
        <w:tc>
          <w:tcPr>
            <w:tcW w:w="1249" w:type="dxa"/>
            <w:noWrap/>
            <w:hideMark/>
          </w:tcPr>
          <w:p w14:paraId="0A0B1295" w14:textId="77777777" w:rsidR="00F47290" w:rsidRPr="001135A6" w:rsidRDefault="00F47290" w:rsidP="00C43821">
            <w:pPr>
              <w:pStyle w:val="MacroText"/>
              <w:rPr>
                <w:highlight w:val="yellow"/>
              </w:rPr>
            </w:pPr>
            <w:r w:rsidRPr="001135A6">
              <w:rPr>
                <w:highlight w:val="yellow"/>
              </w:rPr>
              <w:t>12-2-2018 3:00:00</w:t>
            </w:r>
          </w:p>
        </w:tc>
        <w:tc>
          <w:tcPr>
            <w:tcW w:w="1985" w:type="dxa"/>
            <w:hideMark/>
          </w:tcPr>
          <w:p w14:paraId="65D48DA2" w14:textId="77777777" w:rsidR="00F47290" w:rsidRPr="001135A6" w:rsidRDefault="00F47290" w:rsidP="00C43821">
            <w:pPr>
              <w:pStyle w:val="MacroText"/>
              <w:rPr>
                <w:highlight w:val="yellow"/>
              </w:rPr>
            </w:pPr>
            <w:r w:rsidRPr="001135A6">
              <w:rPr>
                <w:highlight w:val="yellow"/>
              </w:rPr>
              <w:t>090C07E2020C0503000000800000</w:t>
            </w:r>
          </w:p>
        </w:tc>
        <w:tc>
          <w:tcPr>
            <w:tcW w:w="992" w:type="dxa"/>
            <w:noWrap/>
            <w:hideMark/>
          </w:tcPr>
          <w:p w14:paraId="264A5FD6" w14:textId="77777777" w:rsidR="00F47290" w:rsidRPr="001135A6" w:rsidRDefault="00F47290" w:rsidP="00C43821">
            <w:pPr>
              <w:pStyle w:val="MacroText"/>
              <w:rPr>
                <w:highlight w:val="yellow"/>
              </w:rPr>
            </w:pPr>
            <w:r w:rsidRPr="001135A6">
              <w:rPr>
                <w:highlight w:val="yellow"/>
              </w:rPr>
              <w:t>14</w:t>
            </w:r>
          </w:p>
        </w:tc>
      </w:tr>
      <w:tr w:rsidR="00F47290" w:rsidRPr="001135A6" w14:paraId="211B95EC" w14:textId="77777777" w:rsidTr="00A61D45">
        <w:trPr>
          <w:trHeight w:val="285"/>
        </w:trPr>
        <w:tc>
          <w:tcPr>
            <w:tcW w:w="4315" w:type="dxa"/>
            <w:noWrap/>
            <w:hideMark/>
          </w:tcPr>
          <w:p w14:paraId="7D0990E1" w14:textId="77777777" w:rsidR="00F47290" w:rsidRPr="001135A6" w:rsidRDefault="00F47290" w:rsidP="00C43821">
            <w:pPr>
              <w:pStyle w:val="MacroText"/>
              <w:rPr>
                <w:highlight w:val="yellow"/>
              </w:rPr>
            </w:pPr>
            <w:r w:rsidRPr="001135A6">
              <w:rPr>
                <w:highlight w:val="yellow"/>
              </w:rPr>
              <w:t xml:space="preserve">unsigned  </w:t>
            </w:r>
          </w:p>
        </w:tc>
        <w:tc>
          <w:tcPr>
            <w:tcW w:w="810" w:type="dxa"/>
            <w:noWrap/>
            <w:hideMark/>
          </w:tcPr>
          <w:p w14:paraId="7307F4AE" w14:textId="77777777" w:rsidR="00F47290" w:rsidRPr="001135A6" w:rsidRDefault="00F47290" w:rsidP="00C43821">
            <w:pPr>
              <w:pStyle w:val="MacroText"/>
              <w:rPr>
                <w:highlight w:val="yellow"/>
              </w:rPr>
            </w:pPr>
          </w:p>
        </w:tc>
        <w:tc>
          <w:tcPr>
            <w:tcW w:w="1249" w:type="dxa"/>
            <w:noWrap/>
            <w:hideMark/>
          </w:tcPr>
          <w:p w14:paraId="1342BB9D" w14:textId="77777777" w:rsidR="00F47290" w:rsidRPr="001135A6" w:rsidRDefault="00F47290" w:rsidP="00C43821">
            <w:pPr>
              <w:pStyle w:val="MacroText"/>
              <w:rPr>
                <w:highlight w:val="yellow"/>
              </w:rPr>
            </w:pPr>
            <w:r w:rsidRPr="001135A6">
              <w:rPr>
                <w:highlight w:val="yellow"/>
              </w:rPr>
              <w:t>0</w:t>
            </w:r>
          </w:p>
        </w:tc>
        <w:tc>
          <w:tcPr>
            <w:tcW w:w="1985" w:type="dxa"/>
            <w:hideMark/>
          </w:tcPr>
          <w:p w14:paraId="02242804" w14:textId="77777777" w:rsidR="00F47290" w:rsidRPr="001135A6" w:rsidRDefault="00F47290" w:rsidP="00C43821">
            <w:pPr>
              <w:pStyle w:val="MacroText"/>
              <w:rPr>
                <w:highlight w:val="yellow"/>
              </w:rPr>
            </w:pPr>
            <w:r w:rsidRPr="001135A6">
              <w:rPr>
                <w:highlight w:val="yellow"/>
              </w:rPr>
              <w:t>1100</w:t>
            </w:r>
          </w:p>
        </w:tc>
        <w:tc>
          <w:tcPr>
            <w:tcW w:w="992" w:type="dxa"/>
            <w:noWrap/>
            <w:hideMark/>
          </w:tcPr>
          <w:p w14:paraId="401FDAD9" w14:textId="77777777" w:rsidR="00F47290" w:rsidRPr="001135A6" w:rsidRDefault="00F47290" w:rsidP="00C43821">
            <w:pPr>
              <w:pStyle w:val="MacroText"/>
              <w:rPr>
                <w:highlight w:val="yellow"/>
              </w:rPr>
            </w:pPr>
            <w:r w:rsidRPr="001135A6">
              <w:rPr>
                <w:highlight w:val="yellow"/>
              </w:rPr>
              <w:t>2</w:t>
            </w:r>
          </w:p>
        </w:tc>
      </w:tr>
      <w:tr w:rsidR="00F47290" w:rsidRPr="001135A6" w14:paraId="00BAB023" w14:textId="77777777" w:rsidTr="00A61D45">
        <w:trPr>
          <w:trHeight w:val="285"/>
        </w:trPr>
        <w:tc>
          <w:tcPr>
            <w:tcW w:w="4315" w:type="dxa"/>
            <w:noWrap/>
            <w:hideMark/>
          </w:tcPr>
          <w:p w14:paraId="3A53361B" w14:textId="77777777" w:rsidR="00F47290" w:rsidRPr="001135A6" w:rsidRDefault="00F47290" w:rsidP="00C43821">
            <w:pPr>
              <w:pStyle w:val="MacroText"/>
              <w:rPr>
                <w:highlight w:val="yellow"/>
              </w:rPr>
            </w:pPr>
            <w:r w:rsidRPr="001135A6">
              <w:rPr>
                <w:highlight w:val="yellow"/>
              </w:rPr>
              <w:t xml:space="preserve">double-long-unsigned  </w:t>
            </w:r>
          </w:p>
        </w:tc>
        <w:tc>
          <w:tcPr>
            <w:tcW w:w="810" w:type="dxa"/>
            <w:noWrap/>
            <w:hideMark/>
          </w:tcPr>
          <w:p w14:paraId="254F8C91" w14:textId="77777777" w:rsidR="00F47290" w:rsidRPr="001135A6" w:rsidRDefault="00F47290" w:rsidP="00C43821">
            <w:pPr>
              <w:pStyle w:val="MacroText"/>
              <w:rPr>
                <w:highlight w:val="yellow"/>
              </w:rPr>
            </w:pPr>
          </w:p>
        </w:tc>
        <w:tc>
          <w:tcPr>
            <w:tcW w:w="1249" w:type="dxa"/>
            <w:noWrap/>
            <w:hideMark/>
          </w:tcPr>
          <w:p w14:paraId="77D05995" w14:textId="77777777" w:rsidR="00F47290" w:rsidRPr="001135A6" w:rsidRDefault="00F47290" w:rsidP="00C43821">
            <w:pPr>
              <w:pStyle w:val="MacroText"/>
              <w:rPr>
                <w:highlight w:val="yellow"/>
              </w:rPr>
            </w:pPr>
            <w:r w:rsidRPr="001135A6">
              <w:rPr>
                <w:highlight w:val="yellow"/>
              </w:rPr>
              <w:t>101248</w:t>
            </w:r>
          </w:p>
        </w:tc>
        <w:tc>
          <w:tcPr>
            <w:tcW w:w="1985" w:type="dxa"/>
            <w:hideMark/>
          </w:tcPr>
          <w:p w14:paraId="0F09B134" w14:textId="77777777" w:rsidR="00F47290" w:rsidRPr="001135A6" w:rsidRDefault="00F47290" w:rsidP="00C43821">
            <w:pPr>
              <w:pStyle w:val="MacroText"/>
              <w:rPr>
                <w:highlight w:val="yellow"/>
              </w:rPr>
            </w:pPr>
            <w:r w:rsidRPr="001135A6">
              <w:rPr>
                <w:highlight w:val="yellow"/>
              </w:rPr>
              <w:t>0600018B80</w:t>
            </w:r>
          </w:p>
        </w:tc>
        <w:tc>
          <w:tcPr>
            <w:tcW w:w="992" w:type="dxa"/>
            <w:noWrap/>
            <w:hideMark/>
          </w:tcPr>
          <w:p w14:paraId="01DFC5FA" w14:textId="77777777" w:rsidR="00F47290" w:rsidRPr="001135A6" w:rsidRDefault="00F47290" w:rsidP="00C43821">
            <w:pPr>
              <w:pStyle w:val="MacroText"/>
              <w:rPr>
                <w:highlight w:val="yellow"/>
              </w:rPr>
            </w:pPr>
            <w:r w:rsidRPr="001135A6">
              <w:rPr>
                <w:highlight w:val="yellow"/>
              </w:rPr>
              <w:t>5</w:t>
            </w:r>
          </w:p>
        </w:tc>
      </w:tr>
      <w:tr w:rsidR="00F47290" w:rsidRPr="001135A6" w14:paraId="3DA1BCD6" w14:textId="77777777" w:rsidTr="00A61D45">
        <w:trPr>
          <w:trHeight w:val="285"/>
        </w:trPr>
        <w:tc>
          <w:tcPr>
            <w:tcW w:w="4315" w:type="dxa"/>
            <w:noWrap/>
            <w:hideMark/>
          </w:tcPr>
          <w:p w14:paraId="1503D78E" w14:textId="77777777" w:rsidR="00F47290" w:rsidRPr="001135A6" w:rsidRDefault="00F47290" w:rsidP="00C43821">
            <w:pPr>
              <w:pStyle w:val="MacroText"/>
              <w:rPr>
                <w:highlight w:val="yellow"/>
              </w:rPr>
            </w:pPr>
            <w:r w:rsidRPr="001135A6">
              <w:rPr>
                <w:highlight w:val="yellow"/>
              </w:rPr>
              <w:t>structure [3]</w:t>
            </w:r>
          </w:p>
        </w:tc>
        <w:tc>
          <w:tcPr>
            <w:tcW w:w="810" w:type="dxa"/>
            <w:noWrap/>
            <w:hideMark/>
          </w:tcPr>
          <w:p w14:paraId="4F712CD5" w14:textId="77777777" w:rsidR="00F47290" w:rsidRPr="001135A6" w:rsidRDefault="00F47290" w:rsidP="00C43821">
            <w:pPr>
              <w:pStyle w:val="MacroText"/>
              <w:rPr>
                <w:highlight w:val="yellow"/>
              </w:rPr>
            </w:pPr>
            <w:r w:rsidRPr="001135A6">
              <w:rPr>
                <w:highlight w:val="yellow"/>
              </w:rPr>
              <w:t>4</w:t>
            </w:r>
          </w:p>
        </w:tc>
        <w:tc>
          <w:tcPr>
            <w:tcW w:w="1249" w:type="dxa"/>
            <w:noWrap/>
            <w:hideMark/>
          </w:tcPr>
          <w:p w14:paraId="43D1D4AE" w14:textId="77777777" w:rsidR="00F47290" w:rsidRPr="001135A6" w:rsidRDefault="00F47290" w:rsidP="00C43821">
            <w:pPr>
              <w:pStyle w:val="MacroText"/>
              <w:rPr>
                <w:highlight w:val="yellow"/>
              </w:rPr>
            </w:pPr>
          </w:p>
        </w:tc>
        <w:tc>
          <w:tcPr>
            <w:tcW w:w="1985" w:type="dxa"/>
            <w:hideMark/>
          </w:tcPr>
          <w:p w14:paraId="63D8F971"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15E642EA" w14:textId="77777777" w:rsidR="00F47290" w:rsidRPr="001135A6" w:rsidRDefault="00F47290" w:rsidP="00C43821">
            <w:pPr>
              <w:pStyle w:val="MacroText"/>
              <w:rPr>
                <w:highlight w:val="yellow"/>
              </w:rPr>
            </w:pPr>
            <w:r w:rsidRPr="001135A6">
              <w:rPr>
                <w:highlight w:val="yellow"/>
              </w:rPr>
              <w:t>2</w:t>
            </w:r>
          </w:p>
        </w:tc>
      </w:tr>
      <w:tr w:rsidR="00F47290" w:rsidRPr="001135A6" w14:paraId="6D43ACFA" w14:textId="77777777" w:rsidTr="00A61D45">
        <w:trPr>
          <w:trHeight w:val="285"/>
        </w:trPr>
        <w:tc>
          <w:tcPr>
            <w:tcW w:w="4315" w:type="dxa"/>
            <w:noWrap/>
            <w:hideMark/>
          </w:tcPr>
          <w:p w14:paraId="00D62F91" w14:textId="77777777" w:rsidR="00F47290" w:rsidRPr="001135A6" w:rsidRDefault="00F47290" w:rsidP="00C43821">
            <w:pPr>
              <w:pStyle w:val="MacroText"/>
              <w:rPr>
                <w:highlight w:val="yellow"/>
              </w:rPr>
            </w:pPr>
            <w:r w:rsidRPr="001135A6">
              <w:rPr>
                <w:highlight w:val="yellow"/>
              </w:rPr>
              <w:t xml:space="preserve">octet-string  </w:t>
            </w:r>
          </w:p>
        </w:tc>
        <w:tc>
          <w:tcPr>
            <w:tcW w:w="810" w:type="dxa"/>
            <w:noWrap/>
            <w:hideMark/>
          </w:tcPr>
          <w:p w14:paraId="33EB8EA4" w14:textId="77777777" w:rsidR="00F47290" w:rsidRPr="001135A6" w:rsidRDefault="00F47290" w:rsidP="00C43821">
            <w:pPr>
              <w:pStyle w:val="MacroText"/>
              <w:rPr>
                <w:highlight w:val="yellow"/>
              </w:rPr>
            </w:pPr>
          </w:p>
        </w:tc>
        <w:tc>
          <w:tcPr>
            <w:tcW w:w="1249" w:type="dxa"/>
            <w:noWrap/>
            <w:hideMark/>
          </w:tcPr>
          <w:p w14:paraId="6ECBEF8F" w14:textId="77777777" w:rsidR="00F47290" w:rsidRPr="001135A6" w:rsidRDefault="00F47290" w:rsidP="00C43821">
            <w:pPr>
              <w:pStyle w:val="MacroText"/>
              <w:rPr>
                <w:highlight w:val="yellow"/>
              </w:rPr>
            </w:pPr>
            <w:r w:rsidRPr="001135A6">
              <w:rPr>
                <w:highlight w:val="yellow"/>
              </w:rPr>
              <w:t>12-2-2018 4:00:00</w:t>
            </w:r>
          </w:p>
        </w:tc>
        <w:tc>
          <w:tcPr>
            <w:tcW w:w="1985" w:type="dxa"/>
            <w:hideMark/>
          </w:tcPr>
          <w:p w14:paraId="20B23F51" w14:textId="77777777" w:rsidR="00F47290" w:rsidRPr="001135A6" w:rsidRDefault="00F47290" w:rsidP="00C43821">
            <w:pPr>
              <w:pStyle w:val="MacroText"/>
              <w:rPr>
                <w:highlight w:val="yellow"/>
              </w:rPr>
            </w:pPr>
            <w:r w:rsidRPr="001135A6">
              <w:rPr>
                <w:highlight w:val="yellow"/>
              </w:rPr>
              <w:t>090C07E2020C0504000000800000</w:t>
            </w:r>
          </w:p>
        </w:tc>
        <w:tc>
          <w:tcPr>
            <w:tcW w:w="992" w:type="dxa"/>
            <w:noWrap/>
            <w:hideMark/>
          </w:tcPr>
          <w:p w14:paraId="7133DA1E" w14:textId="77777777" w:rsidR="00F47290" w:rsidRPr="001135A6" w:rsidRDefault="00F47290" w:rsidP="00C43821">
            <w:pPr>
              <w:pStyle w:val="MacroText"/>
              <w:rPr>
                <w:highlight w:val="yellow"/>
              </w:rPr>
            </w:pPr>
            <w:r w:rsidRPr="001135A6">
              <w:rPr>
                <w:highlight w:val="yellow"/>
              </w:rPr>
              <w:t>14</w:t>
            </w:r>
          </w:p>
        </w:tc>
      </w:tr>
      <w:tr w:rsidR="00F47290" w:rsidRPr="001135A6" w14:paraId="270202A9" w14:textId="77777777" w:rsidTr="00A61D45">
        <w:trPr>
          <w:trHeight w:val="285"/>
        </w:trPr>
        <w:tc>
          <w:tcPr>
            <w:tcW w:w="4315" w:type="dxa"/>
            <w:noWrap/>
            <w:hideMark/>
          </w:tcPr>
          <w:p w14:paraId="584FEB3B" w14:textId="77777777" w:rsidR="00F47290" w:rsidRPr="001135A6" w:rsidRDefault="00F47290" w:rsidP="00C43821">
            <w:pPr>
              <w:pStyle w:val="MacroText"/>
              <w:rPr>
                <w:highlight w:val="yellow"/>
              </w:rPr>
            </w:pPr>
            <w:r w:rsidRPr="001135A6">
              <w:rPr>
                <w:highlight w:val="yellow"/>
              </w:rPr>
              <w:t xml:space="preserve">unsigned  </w:t>
            </w:r>
          </w:p>
        </w:tc>
        <w:tc>
          <w:tcPr>
            <w:tcW w:w="810" w:type="dxa"/>
            <w:noWrap/>
            <w:hideMark/>
          </w:tcPr>
          <w:p w14:paraId="0D000C61" w14:textId="77777777" w:rsidR="00F47290" w:rsidRPr="001135A6" w:rsidRDefault="00F47290" w:rsidP="00C43821">
            <w:pPr>
              <w:pStyle w:val="MacroText"/>
              <w:rPr>
                <w:highlight w:val="yellow"/>
              </w:rPr>
            </w:pPr>
          </w:p>
        </w:tc>
        <w:tc>
          <w:tcPr>
            <w:tcW w:w="1249" w:type="dxa"/>
            <w:noWrap/>
            <w:hideMark/>
          </w:tcPr>
          <w:p w14:paraId="55E7A5D3" w14:textId="77777777" w:rsidR="00F47290" w:rsidRPr="001135A6" w:rsidRDefault="00F47290" w:rsidP="00C43821">
            <w:pPr>
              <w:pStyle w:val="MacroText"/>
              <w:rPr>
                <w:highlight w:val="yellow"/>
              </w:rPr>
            </w:pPr>
            <w:r w:rsidRPr="001135A6">
              <w:rPr>
                <w:highlight w:val="yellow"/>
              </w:rPr>
              <w:t>0</w:t>
            </w:r>
          </w:p>
        </w:tc>
        <w:tc>
          <w:tcPr>
            <w:tcW w:w="1985" w:type="dxa"/>
            <w:hideMark/>
          </w:tcPr>
          <w:p w14:paraId="32D17F85" w14:textId="77777777" w:rsidR="00F47290" w:rsidRPr="001135A6" w:rsidRDefault="00F47290" w:rsidP="00C43821">
            <w:pPr>
              <w:pStyle w:val="MacroText"/>
              <w:rPr>
                <w:highlight w:val="yellow"/>
              </w:rPr>
            </w:pPr>
            <w:r w:rsidRPr="001135A6">
              <w:rPr>
                <w:highlight w:val="yellow"/>
              </w:rPr>
              <w:t>1100</w:t>
            </w:r>
          </w:p>
        </w:tc>
        <w:tc>
          <w:tcPr>
            <w:tcW w:w="992" w:type="dxa"/>
            <w:noWrap/>
            <w:hideMark/>
          </w:tcPr>
          <w:p w14:paraId="2A15F26D" w14:textId="77777777" w:rsidR="00F47290" w:rsidRPr="001135A6" w:rsidRDefault="00F47290" w:rsidP="00C43821">
            <w:pPr>
              <w:pStyle w:val="MacroText"/>
              <w:rPr>
                <w:highlight w:val="yellow"/>
              </w:rPr>
            </w:pPr>
            <w:r w:rsidRPr="001135A6">
              <w:rPr>
                <w:highlight w:val="yellow"/>
              </w:rPr>
              <w:t>2</w:t>
            </w:r>
          </w:p>
        </w:tc>
      </w:tr>
      <w:tr w:rsidR="00F47290" w:rsidRPr="001135A6" w14:paraId="7E3E553A" w14:textId="77777777" w:rsidTr="00A61D45">
        <w:trPr>
          <w:trHeight w:val="285"/>
        </w:trPr>
        <w:tc>
          <w:tcPr>
            <w:tcW w:w="4315" w:type="dxa"/>
            <w:noWrap/>
            <w:hideMark/>
          </w:tcPr>
          <w:p w14:paraId="132CD6AD" w14:textId="77777777" w:rsidR="00F47290" w:rsidRPr="001135A6" w:rsidRDefault="00F47290" w:rsidP="00C43821">
            <w:pPr>
              <w:pStyle w:val="MacroText"/>
              <w:rPr>
                <w:highlight w:val="yellow"/>
              </w:rPr>
            </w:pPr>
            <w:r w:rsidRPr="001135A6">
              <w:rPr>
                <w:highlight w:val="yellow"/>
              </w:rPr>
              <w:t xml:space="preserve">double-long-unsigned  </w:t>
            </w:r>
          </w:p>
        </w:tc>
        <w:tc>
          <w:tcPr>
            <w:tcW w:w="810" w:type="dxa"/>
            <w:noWrap/>
            <w:hideMark/>
          </w:tcPr>
          <w:p w14:paraId="3A34770D" w14:textId="77777777" w:rsidR="00F47290" w:rsidRPr="001135A6" w:rsidRDefault="00F47290" w:rsidP="00C43821">
            <w:pPr>
              <w:pStyle w:val="MacroText"/>
              <w:rPr>
                <w:highlight w:val="yellow"/>
              </w:rPr>
            </w:pPr>
          </w:p>
        </w:tc>
        <w:tc>
          <w:tcPr>
            <w:tcW w:w="1249" w:type="dxa"/>
            <w:noWrap/>
            <w:hideMark/>
          </w:tcPr>
          <w:p w14:paraId="09C7FD26" w14:textId="77777777" w:rsidR="00F47290" w:rsidRPr="001135A6" w:rsidRDefault="00F47290" w:rsidP="00C43821">
            <w:pPr>
              <w:pStyle w:val="MacroText"/>
              <w:rPr>
                <w:highlight w:val="yellow"/>
              </w:rPr>
            </w:pPr>
            <w:r w:rsidRPr="001135A6">
              <w:rPr>
                <w:highlight w:val="yellow"/>
              </w:rPr>
              <w:t>101664</w:t>
            </w:r>
          </w:p>
        </w:tc>
        <w:tc>
          <w:tcPr>
            <w:tcW w:w="1985" w:type="dxa"/>
            <w:hideMark/>
          </w:tcPr>
          <w:p w14:paraId="584762F6" w14:textId="77777777" w:rsidR="00F47290" w:rsidRPr="001135A6" w:rsidRDefault="00F47290" w:rsidP="00C43821">
            <w:pPr>
              <w:pStyle w:val="MacroText"/>
              <w:rPr>
                <w:highlight w:val="yellow"/>
              </w:rPr>
            </w:pPr>
            <w:r w:rsidRPr="001135A6">
              <w:rPr>
                <w:highlight w:val="yellow"/>
              </w:rPr>
              <w:t>0600018D20</w:t>
            </w:r>
          </w:p>
        </w:tc>
        <w:tc>
          <w:tcPr>
            <w:tcW w:w="992" w:type="dxa"/>
            <w:noWrap/>
            <w:hideMark/>
          </w:tcPr>
          <w:p w14:paraId="45AC4E22" w14:textId="77777777" w:rsidR="00F47290" w:rsidRPr="001135A6" w:rsidRDefault="00F47290" w:rsidP="00C43821">
            <w:pPr>
              <w:pStyle w:val="MacroText"/>
              <w:rPr>
                <w:highlight w:val="yellow"/>
              </w:rPr>
            </w:pPr>
            <w:r w:rsidRPr="001135A6">
              <w:rPr>
                <w:highlight w:val="yellow"/>
              </w:rPr>
              <w:t>5</w:t>
            </w:r>
          </w:p>
        </w:tc>
      </w:tr>
      <w:tr w:rsidR="00F47290" w:rsidRPr="001135A6" w14:paraId="501F8DB1" w14:textId="77777777" w:rsidTr="00A61D45">
        <w:trPr>
          <w:trHeight w:val="285"/>
        </w:trPr>
        <w:tc>
          <w:tcPr>
            <w:tcW w:w="4315" w:type="dxa"/>
            <w:noWrap/>
            <w:hideMark/>
          </w:tcPr>
          <w:p w14:paraId="38587AF9" w14:textId="77777777" w:rsidR="00F47290" w:rsidRPr="001135A6" w:rsidRDefault="00F47290" w:rsidP="00C43821">
            <w:pPr>
              <w:pStyle w:val="MacroText"/>
              <w:rPr>
                <w:highlight w:val="yellow"/>
              </w:rPr>
            </w:pPr>
            <w:r w:rsidRPr="001135A6">
              <w:rPr>
                <w:highlight w:val="yellow"/>
              </w:rPr>
              <w:t>structure [3]</w:t>
            </w:r>
          </w:p>
        </w:tc>
        <w:tc>
          <w:tcPr>
            <w:tcW w:w="810" w:type="dxa"/>
            <w:noWrap/>
            <w:hideMark/>
          </w:tcPr>
          <w:p w14:paraId="35726153" w14:textId="77777777" w:rsidR="00F47290" w:rsidRPr="001135A6" w:rsidRDefault="00F47290" w:rsidP="00C43821">
            <w:pPr>
              <w:pStyle w:val="MacroText"/>
              <w:rPr>
                <w:highlight w:val="yellow"/>
              </w:rPr>
            </w:pPr>
            <w:r w:rsidRPr="001135A6">
              <w:rPr>
                <w:highlight w:val="yellow"/>
              </w:rPr>
              <w:t>5</w:t>
            </w:r>
          </w:p>
        </w:tc>
        <w:tc>
          <w:tcPr>
            <w:tcW w:w="1249" w:type="dxa"/>
            <w:noWrap/>
            <w:hideMark/>
          </w:tcPr>
          <w:p w14:paraId="000C6FD8" w14:textId="77777777" w:rsidR="00F47290" w:rsidRPr="001135A6" w:rsidRDefault="00F47290" w:rsidP="00C43821">
            <w:pPr>
              <w:pStyle w:val="MacroText"/>
              <w:rPr>
                <w:highlight w:val="yellow"/>
              </w:rPr>
            </w:pPr>
          </w:p>
        </w:tc>
        <w:tc>
          <w:tcPr>
            <w:tcW w:w="1985" w:type="dxa"/>
            <w:hideMark/>
          </w:tcPr>
          <w:p w14:paraId="782B57E7"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31D84017" w14:textId="77777777" w:rsidR="00F47290" w:rsidRPr="001135A6" w:rsidRDefault="00F47290" w:rsidP="00C43821">
            <w:pPr>
              <w:pStyle w:val="MacroText"/>
              <w:rPr>
                <w:highlight w:val="yellow"/>
              </w:rPr>
            </w:pPr>
            <w:r w:rsidRPr="001135A6">
              <w:rPr>
                <w:highlight w:val="yellow"/>
              </w:rPr>
              <w:t>2</w:t>
            </w:r>
          </w:p>
        </w:tc>
      </w:tr>
      <w:tr w:rsidR="00F47290" w:rsidRPr="001135A6" w14:paraId="6C695C37" w14:textId="77777777" w:rsidTr="00A61D45">
        <w:trPr>
          <w:trHeight w:val="285"/>
        </w:trPr>
        <w:tc>
          <w:tcPr>
            <w:tcW w:w="4315" w:type="dxa"/>
            <w:noWrap/>
            <w:hideMark/>
          </w:tcPr>
          <w:p w14:paraId="658BA93F" w14:textId="77777777" w:rsidR="00F47290" w:rsidRPr="001135A6" w:rsidRDefault="00F47290" w:rsidP="00C43821">
            <w:pPr>
              <w:pStyle w:val="MacroText"/>
              <w:rPr>
                <w:highlight w:val="yellow"/>
              </w:rPr>
            </w:pPr>
            <w:r w:rsidRPr="001135A6">
              <w:rPr>
                <w:highlight w:val="yellow"/>
              </w:rPr>
              <w:t xml:space="preserve">octet-string  </w:t>
            </w:r>
          </w:p>
        </w:tc>
        <w:tc>
          <w:tcPr>
            <w:tcW w:w="810" w:type="dxa"/>
            <w:noWrap/>
            <w:hideMark/>
          </w:tcPr>
          <w:p w14:paraId="39E8CFF2" w14:textId="77777777" w:rsidR="00F47290" w:rsidRPr="001135A6" w:rsidRDefault="00F47290" w:rsidP="00C43821">
            <w:pPr>
              <w:pStyle w:val="MacroText"/>
              <w:rPr>
                <w:highlight w:val="yellow"/>
              </w:rPr>
            </w:pPr>
          </w:p>
        </w:tc>
        <w:tc>
          <w:tcPr>
            <w:tcW w:w="1249" w:type="dxa"/>
            <w:noWrap/>
            <w:hideMark/>
          </w:tcPr>
          <w:p w14:paraId="337E4CA2" w14:textId="77777777" w:rsidR="00F47290" w:rsidRPr="001135A6" w:rsidRDefault="00F47290" w:rsidP="00C43821">
            <w:pPr>
              <w:pStyle w:val="MacroText"/>
              <w:rPr>
                <w:highlight w:val="yellow"/>
              </w:rPr>
            </w:pPr>
            <w:r w:rsidRPr="001135A6">
              <w:rPr>
                <w:highlight w:val="yellow"/>
              </w:rPr>
              <w:t>12-2-2018 5:00:00</w:t>
            </w:r>
          </w:p>
        </w:tc>
        <w:tc>
          <w:tcPr>
            <w:tcW w:w="1985" w:type="dxa"/>
            <w:hideMark/>
          </w:tcPr>
          <w:p w14:paraId="0F4EB4E7" w14:textId="77777777" w:rsidR="00F47290" w:rsidRPr="001135A6" w:rsidRDefault="00F47290" w:rsidP="00C43821">
            <w:pPr>
              <w:pStyle w:val="MacroText"/>
              <w:rPr>
                <w:highlight w:val="yellow"/>
              </w:rPr>
            </w:pPr>
            <w:r w:rsidRPr="001135A6">
              <w:rPr>
                <w:highlight w:val="yellow"/>
              </w:rPr>
              <w:t>090C07E2020C0505000000800000</w:t>
            </w:r>
          </w:p>
        </w:tc>
        <w:tc>
          <w:tcPr>
            <w:tcW w:w="992" w:type="dxa"/>
            <w:noWrap/>
            <w:hideMark/>
          </w:tcPr>
          <w:p w14:paraId="597EB16C" w14:textId="77777777" w:rsidR="00F47290" w:rsidRPr="001135A6" w:rsidRDefault="00F47290" w:rsidP="00C43821">
            <w:pPr>
              <w:pStyle w:val="MacroText"/>
              <w:rPr>
                <w:highlight w:val="yellow"/>
              </w:rPr>
            </w:pPr>
            <w:r w:rsidRPr="001135A6">
              <w:rPr>
                <w:highlight w:val="yellow"/>
              </w:rPr>
              <w:t>14</w:t>
            </w:r>
          </w:p>
        </w:tc>
      </w:tr>
      <w:tr w:rsidR="00F47290" w:rsidRPr="001135A6" w14:paraId="20906CC5" w14:textId="77777777" w:rsidTr="00A61D45">
        <w:trPr>
          <w:trHeight w:val="285"/>
        </w:trPr>
        <w:tc>
          <w:tcPr>
            <w:tcW w:w="4315" w:type="dxa"/>
            <w:noWrap/>
            <w:hideMark/>
          </w:tcPr>
          <w:p w14:paraId="21039DF9" w14:textId="77777777" w:rsidR="00F47290" w:rsidRPr="001135A6" w:rsidRDefault="00F47290" w:rsidP="00C43821">
            <w:pPr>
              <w:pStyle w:val="MacroText"/>
              <w:rPr>
                <w:highlight w:val="yellow"/>
              </w:rPr>
            </w:pPr>
            <w:r w:rsidRPr="001135A6">
              <w:rPr>
                <w:highlight w:val="yellow"/>
              </w:rPr>
              <w:t xml:space="preserve">unsigned  </w:t>
            </w:r>
          </w:p>
        </w:tc>
        <w:tc>
          <w:tcPr>
            <w:tcW w:w="810" w:type="dxa"/>
            <w:noWrap/>
            <w:hideMark/>
          </w:tcPr>
          <w:p w14:paraId="22D013D4" w14:textId="77777777" w:rsidR="00F47290" w:rsidRPr="001135A6" w:rsidRDefault="00F47290" w:rsidP="00C43821">
            <w:pPr>
              <w:pStyle w:val="MacroText"/>
              <w:rPr>
                <w:highlight w:val="yellow"/>
              </w:rPr>
            </w:pPr>
          </w:p>
        </w:tc>
        <w:tc>
          <w:tcPr>
            <w:tcW w:w="1249" w:type="dxa"/>
            <w:noWrap/>
            <w:hideMark/>
          </w:tcPr>
          <w:p w14:paraId="2395729A" w14:textId="77777777" w:rsidR="00F47290" w:rsidRPr="001135A6" w:rsidRDefault="00F47290" w:rsidP="00C43821">
            <w:pPr>
              <w:pStyle w:val="MacroText"/>
              <w:rPr>
                <w:highlight w:val="yellow"/>
              </w:rPr>
            </w:pPr>
            <w:r w:rsidRPr="001135A6">
              <w:rPr>
                <w:highlight w:val="yellow"/>
              </w:rPr>
              <w:t>0</w:t>
            </w:r>
          </w:p>
        </w:tc>
        <w:tc>
          <w:tcPr>
            <w:tcW w:w="1985" w:type="dxa"/>
            <w:hideMark/>
          </w:tcPr>
          <w:p w14:paraId="375A3578" w14:textId="77777777" w:rsidR="00F47290" w:rsidRPr="001135A6" w:rsidRDefault="00F47290" w:rsidP="00C43821">
            <w:pPr>
              <w:pStyle w:val="MacroText"/>
              <w:rPr>
                <w:highlight w:val="yellow"/>
              </w:rPr>
            </w:pPr>
            <w:r w:rsidRPr="001135A6">
              <w:rPr>
                <w:highlight w:val="yellow"/>
              </w:rPr>
              <w:t>1100</w:t>
            </w:r>
          </w:p>
        </w:tc>
        <w:tc>
          <w:tcPr>
            <w:tcW w:w="992" w:type="dxa"/>
            <w:noWrap/>
            <w:hideMark/>
          </w:tcPr>
          <w:p w14:paraId="1AC206ED" w14:textId="77777777" w:rsidR="00F47290" w:rsidRPr="001135A6" w:rsidRDefault="00F47290" w:rsidP="00C43821">
            <w:pPr>
              <w:pStyle w:val="MacroText"/>
              <w:rPr>
                <w:highlight w:val="yellow"/>
              </w:rPr>
            </w:pPr>
            <w:r w:rsidRPr="001135A6">
              <w:rPr>
                <w:highlight w:val="yellow"/>
              </w:rPr>
              <w:t>2</w:t>
            </w:r>
          </w:p>
        </w:tc>
      </w:tr>
      <w:tr w:rsidR="00F47290" w:rsidRPr="001135A6" w14:paraId="3D9B726E" w14:textId="77777777" w:rsidTr="00A61D45">
        <w:trPr>
          <w:trHeight w:val="285"/>
        </w:trPr>
        <w:tc>
          <w:tcPr>
            <w:tcW w:w="4315" w:type="dxa"/>
            <w:noWrap/>
            <w:hideMark/>
          </w:tcPr>
          <w:p w14:paraId="5FA97DA8" w14:textId="77777777" w:rsidR="00F47290" w:rsidRPr="001135A6" w:rsidRDefault="00F47290" w:rsidP="00C43821">
            <w:pPr>
              <w:pStyle w:val="MacroText"/>
              <w:rPr>
                <w:highlight w:val="yellow"/>
              </w:rPr>
            </w:pPr>
            <w:r w:rsidRPr="001135A6">
              <w:rPr>
                <w:highlight w:val="yellow"/>
              </w:rPr>
              <w:t xml:space="preserve">double-long-unsigned  </w:t>
            </w:r>
          </w:p>
        </w:tc>
        <w:tc>
          <w:tcPr>
            <w:tcW w:w="810" w:type="dxa"/>
            <w:noWrap/>
            <w:hideMark/>
          </w:tcPr>
          <w:p w14:paraId="044689CD" w14:textId="77777777" w:rsidR="00F47290" w:rsidRPr="001135A6" w:rsidRDefault="00F47290" w:rsidP="00C43821">
            <w:pPr>
              <w:pStyle w:val="MacroText"/>
              <w:rPr>
                <w:highlight w:val="yellow"/>
              </w:rPr>
            </w:pPr>
          </w:p>
        </w:tc>
        <w:tc>
          <w:tcPr>
            <w:tcW w:w="1249" w:type="dxa"/>
            <w:noWrap/>
            <w:hideMark/>
          </w:tcPr>
          <w:p w14:paraId="212122F0" w14:textId="77777777" w:rsidR="00F47290" w:rsidRPr="001135A6" w:rsidRDefault="00F47290" w:rsidP="00C43821">
            <w:pPr>
              <w:pStyle w:val="MacroText"/>
              <w:rPr>
                <w:highlight w:val="yellow"/>
              </w:rPr>
            </w:pPr>
            <w:r w:rsidRPr="001135A6">
              <w:rPr>
                <w:highlight w:val="yellow"/>
              </w:rPr>
              <w:t>102080</w:t>
            </w:r>
          </w:p>
        </w:tc>
        <w:tc>
          <w:tcPr>
            <w:tcW w:w="1985" w:type="dxa"/>
            <w:hideMark/>
          </w:tcPr>
          <w:p w14:paraId="0F462423" w14:textId="77777777" w:rsidR="00F47290" w:rsidRPr="001135A6" w:rsidRDefault="00F47290" w:rsidP="00C43821">
            <w:pPr>
              <w:pStyle w:val="MacroText"/>
              <w:rPr>
                <w:highlight w:val="yellow"/>
              </w:rPr>
            </w:pPr>
            <w:r w:rsidRPr="001135A6">
              <w:rPr>
                <w:highlight w:val="yellow"/>
              </w:rPr>
              <w:t>0600018EC0</w:t>
            </w:r>
          </w:p>
        </w:tc>
        <w:tc>
          <w:tcPr>
            <w:tcW w:w="992" w:type="dxa"/>
            <w:noWrap/>
            <w:hideMark/>
          </w:tcPr>
          <w:p w14:paraId="10E5091E" w14:textId="77777777" w:rsidR="00F47290" w:rsidRPr="001135A6" w:rsidRDefault="00F47290" w:rsidP="00C43821">
            <w:pPr>
              <w:pStyle w:val="MacroText"/>
              <w:rPr>
                <w:highlight w:val="yellow"/>
              </w:rPr>
            </w:pPr>
            <w:r w:rsidRPr="001135A6">
              <w:rPr>
                <w:highlight w:val="yellow"/>
              </w:rPr>
              <w:t>5</w:t>
            </w:r>
          </w:p>
        </w:tc>
      </w:tr>
      <w:tr w:rsidR="00F47290" w:rsidRPr="001135A6" w14:paraId="2712FA36" w14:textId="77777777" w:rsidTr="00A61D45">
        <w:trPr>
          <w:trHeight w:val="285"/>
        </w:trPr>
        <w:tc>
          <w:tcPr>
            <w:tcW w:w="4315" w:type="dxa"/>
            <w:noWrap/>
            <w:hideMark/>
          </w:tcPr>
          <w:p w14:paraId="0F81B816" w14:textId="77777777" w:rsidR="00F47290" w:rsidRPr="001135A6" w:rsidRDefault="00F47290" w:rsidP="00C43821">
            <w:pPr>
              <w:pStyle w:val="MacroText"/>
              <w:rPr>
                <w:highlight w:val="yellow"/>
              </w:rPr>
            </w:pPr>
            <w:r w:rsidRPr="001135A6">
              <w:rPr>
                <w:highlight w:val="yellow"/>
              </w:rPr>
              <w:t>structure [3]</w:t>
            </w:r>
          </w:p>
        </w:tc>
        <w:tc>
          <w:tcPr>
            <w:tcW w:w="810" w:type="dxa"/>
            <w:noWrap/>
            <w:hideMark/>
          </w:tcPr>
          <w:p w14:paraId="7E7FDA76" w14:textId="77777777" w:rsidR="00F47290" w:rsidRPr="001135A6" w:rsidRDefault="00F47290" w:rsidP="00C43821">
            <w:pPr>
              <w:pStyle w:val="MacroText"/>
              <w:rPr>
                <w:highlight w:val="yellow"/>
              </w:rPr>
            </w:pPr>
            <w:r w:rsidRPr="001135A6">
              <w:rPr>
                <w:highlight w:val="yellow"/>
              </w:rPr>
              <w:t>6</w:t>
            </w:r>
          </w:p>
        </w:tc>
        <w:tc>
          <w:tcPr>
            <w:tcW w:w="1249" w:type="dxa"/>
            <w:noWrap/>
            <w:hideMark/>
          </w:tcPr>
          <w:p w14:paraId="09ECE319" w14:textId="77777777" w:rsidR="00F47290" w:rsidRPr="001135A6" w:rsidRDefault="00F47290" w:rsidP="00C43821">
            <w:pPr>
              <w:pStyle w:val="MacroText"/>
              <w:rPr>
                <w:highlight w:val="yellow"/>
              </w:rPr>
            </w:pPr>
          </w:p>
        </w:tc>
        <w:tc>
          <w:tcPr>
            <w:tcW w:w="1985" w:type="dxa"/>
            <w:hideMark/>
          </w:tcPr>
          <w:p w14:paraId="5FD0DDDE"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6ADC78CB" w14:textId="77777777" w:rsidR="00F47290" w:rsidRPr="001135A6" w:rsidRDefault="00F47290" w:rsidP="00C43821">
            <w:pPr>
              <w:pStyle w:val="MacroText"/>
              <w:rPr>
                <w:highlight w:val="yellow"/>
              </w:rPr>
            </w:pPr>
            <w:r w:rsidRPr="001135A6">
              <w:rPr>
                <w:highlight w:val="yellow"/>
              </w:rPr>
              <w:t>2</w:t>
            </w:r>
          </w:p>
        </w:tc>
      </w:tr>
      <w:tr w:rsidR="00F47290" w:rsidRPr="001135A6" w14:paraId="68FF89CD" w14:textId="77777777" w:rsidTr="00A61D45">
        <w:trPr>
          <w:trHeight w:val="285"/>
        </w:trPr>
        <w:tc>
          <w:tcPr>
            <w:tcW w:w="4315" w:type="dxa"/>
            <w:noWrap/>
            <w:hideMark/>
          </w:tcPr>
          <w:p w14:paraId="1E15A3D7" w14:textId="77777777" w:rsidR="00F47290" w:rsidRPr="001135A6" w:rsidRDefault="00F47290" w:rsidP="00C43821">
            <w:pPr>
              <w:pStyle w:val="MacroText"/>
              <w:rPr>
                <w:highlight w:val="yellow"/>
              </w:rPr>
            </w:pPr>
            <w:r w:rsidRPr="001135A6">
              <w:rPr>
                <w:highlight w:val="yellow"/>
              </w:rPr>
              <w:t xml:space="preserve">octet-string  </w:t>
            </w:r>
          </w:p>
        </w:tc>
        <w:tc>
          <w:tcPr>
            <w:tcW w:w="810" w:type="dxa"/>
            <w:noWrap/>
            <w:hideMark/>
          </w:tcPr>
          <w:p w14:paraId="3F3B27C0" w14:textId="77777777" w:rsidR="00F47290" w:rsidRPr="001135A6" w:rsidRDefault="00F47290" w:rsidP="00C43821">
            <w:pPr>
              <w:pStyle w:val="MacroText"/>
              <w:rPr>
                <w:highlight w:val="yellow"/>
              </w:rPr>
            </w:pPr>
          </w:p>
        </w:tc>
        <w:tc>
          <w:tcPr>
            <w:tcW w:w="1249" w:type="dxa"/>
            <w:noWrap/>
            <w:hideMark/>
          </w:tcPr>
          <w:p w14:paraId="5B70D6E0" w14:textId="77777777" w:rsidR="00F47290" w:rsidRPr="001135A6" w:rsidRDefault="00F47290" w:rsidP="00C43821">
            <w:pPr>
              <w:pStyle w:val="MacroText"/>
              <w:rPr>
                <w:highlight w:val="yellow"/>
              </w:rPr>
            </w:pPr>
            <w:r w:rsidRPr="001135A6">
              <w:rPr>
                <w:highlight w:val="yellow"/>
              </w:rPr>
              <w:t>12-2-2018 6:00:00</w:t>
            </w:r>
          </w:p>
        </w:tc>
        <w:tc>
          <w:tcPr>
            <w:tcW w:w="1985" w:type="dxa"/>
            <w:hideMark/>
          </w:tcPr>
          <w:p w14:paraId="12F03F52" w14:textId="77777777" w:rsidR="00F47290" w:rsidRPr="001135A6" w:rsidRDefault="00F47290" w:rsidP="00C43821">
            <w:pPr>
              <w:pStyle w:val="MacroText"/>
              <w:rPr>
                <w:highlight w:val="yellow"/>
              </w:rPr>
            </w:pPr>
            <w:r w:rsidRPr="001135A6">
              <w:rPr>
                <w:highlight w:val="yellow"/>
              </w:rPr>
              <w:t>090C07E2020C0506000000800000</w:t>
            </w:r>
          </w:p>
        </w:tc>
        <w:tc>
          <w:tcPr>
            <w:tcW w:w="992" w:type="dxa"/>
            <w:noWrap/>
            <w:hideMark/>
          </w:tcPr>
          <w:p w14:paraId="25B9EE81" w14:textId="77777777" w:rsidR="00F47290" w:rsidRPr="001135A6" w:rsidRDefault="00F47290" w:rsidP="00C43821">
            <w:pPr>
              <w:pStyle w:val="MacroText"/>
              <w:rPr>
                <w:highlight w:val="yellow"/>
              </w:rPr>
            </w:pPr>
            <w:r w:rsidRPr="001135A6">
              <w:rPr>
                <w:highlight w:val="yellow"/>
              </w:rPr>
              <w:t>14</w:t>
            </w:r>
          </w:p>
        </w:tc>
      </w:tr>
      <w:tr w:rsidR="00F47290" w:rsidRPr="001135A6" w14:paraId="0A06E661" w14:textId="77777777" w:rsidTr="00A61D45">
        <w:trPr>
          <w:trHeight w:val="285"/>
        </w:trPr>
        <w:tc>
          <w:tcPr>
            <w:tcW w:w="4315" w:type="dxa"/>
            <w:noWrap/>
            <w:hideMark/>
          </w:tcPr>
          <w:p w14:paraId="2E566D7E" w14:textId="77777777" w:rsidR="00F47290" w:rsidRPr="001135A6" w:rsidRDefault="00F47290" w:rsidP="00C43821">
            <w:pPr>
              <w:pStyle w:val="MacroText"/>
              <w:rPr>
                <w:highlight w:val="yellow"/>
              </w:rPr>
            </w:pPr>
            <w:r w:rsidRPr="001135A6">
              <w:rPr>
                <w:highlight w:val="yellow"/>
              </w:rPr>
              <w:t xml:space="preserve">unsigned  </w:t>
            </w:r>
          </w:p>
        </w:tc>
        <w:tc>
          <w:tcPr>
            <w:tcW w:w="810" w:type="dxa"/>
            <w:noWrap/>
            <w:hideMark/>
          </w:tcPr>
          <w:p w14:paraId="44B34374" w14:textId="77777777" w:rsidR="00F47290" w:rsidRPr="001135A6" w:rsidRDefault="00F47290" w:rsidP="00C43821">
            <w:pPr>
              <w:pStyle w:val="MacroText"/>
              <w:rPr>
                <w:highlight w:val="yellow"/>
              </w:rPr>
            </w:pPr>
          </w:p>
        </w:tc>
        <w:tc>
          <w:tcPr>
            <w:tcW w:w="1249" w:type="dxa"/>
            <w:noWrap/>
            <w:hideMark/>
          </w:tcPr>
          <w:p w14:paraId="2C2F9A53" w14:textId="77777777" w:rsidR="00F47290" w:rsidRPr="001135A6" w:rsidRDefault="00F47290" w:rsidP="00C43821">
            <w:pPr>
              <w:pStyle w:val="MacroText"/>
              <w:rPr>
                <w:highlight w:val="yellow"/>
              </w:rPr>
            </w:pPr>
            <w:r w:rsidRPr="001135A6">
              <w:rPr>
                <w:highlight w:val="yellow"/>
              </w:rPr>
              <w:t>0</w:t>
            </w:r>
          </w:p>
        </w:tc>
        <w:tc>
          <w:tcPr>
            <w:tcW w:w="1985" w:type="dxa"/>
            <w:hideMark/>
          </w:tcPr>
          <w:p w14:paraId="39402C2F" w14:textId="77777777" w:rsidR="00F47290" w:rsidRPr="001135A6" w:rsidRDefault="00F47290" w:rsidP="00C43821">
            <w:pPr>
              <w:pStyle w:val="MacroText"/>
              <w:rPr>
                <w:highlight w:val="yellow"/>
              </w:rPr>
            </w:pPr>
            <w:r w:rsidRPr="001135A6">
              <w:rPr>
                <w:highlight w:val="yellow"/>
              </w:rPr>
              <w:t>1100</w:t>
            </w:r>
          </w:p>
        </w:tc>
        <w:tc>
          <w:tcPr>
            <w:tcW w:w="992" w:type="dxa"/>
            <w:noWrap/>
            <w:hideMark/>
          </w:tcPr>
          <w:p w14:paraId="6DEBCC3B" w14:textId="77777777" w:rsidR="00F47290" w:rsidRPr="001135A6" w:rsidRDefault="00F47290" w:rsidP="00C43821">
            <w:pPr>
              <w:pStyle w:val="MacroText"/>
              <w:rPr>
                <w:highlight w:val="yellow"/>
              </w:rPr>
            </w:pPr>
            <w:r w:rsidRPr="001135A6">
              <w:rPr>
                <w:highlight w:val="yellow"/>
              </w:rPr>
              <w:t>2</w:t>
            </w:r>
          </w:p>
        </w:tc>
      </w:tr>
      <w:tr w:rsidR="00F47290" w:rsidRPr="001135A6" w14:paraId="3B97EDA3" w14:textId="77777777" w:rsidTr="00A61D45">
        <w:trPr>
          <w:trHeight w:val="285"/>
        </w:trPr>
        <w:tc>
          <w:tcPr>
            <w:tcW w:w="4315" w:type="dxa"/>
            <w:noWrap/>
            <w:hideMark/>
          </w:tcPr>
          <w:p w14:paraId="45C0BCED" w14:textId="77777777" w:rsidR="00F47290" w:rsidRPr="001135A6" w:rsidRDefault="00F47290" w:rsidP="00C43821">
            <w:pPr>
              <w:pStyle w:val="MacroText"/>
              <w:rPr>
                <w:highlight w:val="yellow"/>
              </w:rPr>
            </w:pPr>
            <w:r w:rsidRPr="001135A6">
              <w:rPr>
                <w:highlight w:val="yellow"/>
              </w:rPr>
              <w:t xml:space="preserve">double-long-unsigned  </w:t>
            </w:r>
          </w:p>
        </w:tc>
        <w:tc>
          <w:tcPr>
            <w:tcW w:w="810" w:type="dxa"/>
            <w:noWrap/>
            <w:hideMark/>
          </w:tcPr>
          <w:p w14:paraId="0E1CB7F4" w14:textId="77777777" w:rsidR="00F47290" w:rsidRPr="001135A6" w:rsidRDefault="00F47290" w:rsidP="00C43821">
            <w:pPr>
              <w:pStyle w:val="MacroText"/>
              <w:rPr>
                <w:highlight w:val="yellow"/>
              </w:rPr>
            </w:pPr>
          </w:p>
        </w:tc>
        <w:tc>
          <w:tcPr>
            <w:tcW w:w="1249" w:type="dxa"/>
            <w:noWrap/>
            <w:hideMark/>
          </w:tcPr>
          <w:p w14:paraId="7EC9B5AC" w14:textId="77777777" w:rsidR="00F47290" w:rsidRPr="001135A6" w:rsidRDefault="00F47290" w:rsidP="00C43821">
            <w:pPr>
              <w:pStyle w:val="MacroText"/>
              <w:rPr>
                <w:highlight w:val="yellow"/>
              </w:rPr>
            </w:pPr>
            <w:r w:rsidRPr="001135A6">
              <w:rPr>
                <w:highlight w:val="yellow"/>
              </w:rPr>
              <w:t>102496</w:t>
            </w:r>
          </w:p>
        </w:tc>
        <w:tc>
          <w:tcPr>
            <w:tcW w:w="1985" w:type="dxa"/>
            <w:hideMark/>
          </w:tcPr>
          <w:p w14:paraId="1B4B83DE" w14:textId="77777777" w:rsidR="00F47290" w:rsidRPr="001135A6" w:rsidRDefault="00F47290" w:rsidP="00C43821">
            <w:pPr>
              <w:pStyle w:val="MacroText"/>
              <w:rPr>
                <w:highlight w:val="yellow"/>
              </w:rPr>
            </w:pPr>
            <w:r w:rsidRPr="001135A6">
              <w:rPr>
                <w:highlight w:val="yellow"/>
              </w:rPr>
              <w:t>0600019060</w:t>
            </w:r>
          </w:p>
        </w:tc>
        <w:tc>
          <w:tcPr>
            <w:tcW w:w="992" w:type="dxa"/>
            <w:noWrap/>
            <w:hideMark/>
          </w:tcPr>
          <w:p w14:paraId="3B0EA335" w14:textId="77777777" w:rsidR="00F47290" w:rsidRPr="001135A6" w:rsidRDefault="00F47290" w:rsidP="00C43821">
            <w:pPr>
              <w:pStyle w:val="MacroText"/>
              <w:rPr>
                <w:highlight w:val="yellow"/>
              </w:rPr>
            </w:pPr>
            <w:r w:rsidRPr="001135A6">
              <w:rPr>
                <w:highlight w:val="yellow"/>
              </w:rPr>
              <w:t>5</w:t>
            </w:r>
          </w:p>
        </w:tc>
      </w:tr>
      <w:tr w:rsidR="00F47290" w:rsidRPr="001135A6" w14:paraId="74B5D27F" w14:textId="77777777" w:rsidTr="00A61D45">
        <w:trPr>
          <w:trHeight w:val="285"/>
        </w:trPr>
        <w:tc>
          <w:tcPr>
            <w:tcW w:w="4315" w:type="dxa"/>
            <w:noWrap/>
            <w:hideMark/>
          </w:tcPr>
          <w:p w14:paraId="4E8467B2" w14:textId="77777777" w:rsidR="00F47290" w:rsidRPr="001135A6" w:rsidRDefault="00F47290" w:rsidP="00C43821">
            <w:pPr>
              <w:pStyle w:val="MacroText"/>
              <w:rPr>
                <w:highlight w:val="yellow"/>
              </w:rPr>
            </w:pPr>
            <w:r w:rsidRPr="001135A6">
              <w:rPr>
                <w:highlight w:val="yellow"/>
              </w:rPr>
              <w:t>structure [3]</w:t>
            </w:r>
          </w:p>
        </w:tc>
        <w:tc>
          <w:tcPr>
            <w:tcW w:w="810" w:type="dxa"/>
            <w:noWrap/>
            <w:hideMark/>
          </w:tcPr>
          <w:p w14:paraId="488AFD91" w14:textId="77777777" w:rsidR="00F47290" w:rsidRPr="001135A6" w:rsidRDefault="00F47290" w:rsidP="00C43821">
            <w:pPr>
              <w:pStyle w:val="MacroText"/>
              <w:rPr>
                <w:highlight w:val="yellow"/>
              </w:rPr>
            </w:pPr>
            <w:r w:rsidRPr="001135A6">
              <w:rPr>
                <w:highlight w:val="yellow"/>
              </w:rPr>
              <w:t>7</w:t>
            </w:r>
          </w:p>
        </w:tc>
        <w:tc>
          <w:tcPr>
            <w:tcW w:w="1249" w:type="dxa"/>
            <w:noWrap/>
            <w:hideMark/>
          </w:tcPr>
          <w:p w14:paraId="172E7EB7" w14:textId="77777777" w:rsidR="00F47290" w:rsidRPr="001135A6" w:rsidRDefault="00F47290" w:rsidP="00C43821">
            <w:pPr>
              <w:pStyle w:val="MacroText"/>
              <w:rPr>
                <w:highlight w:val="yellow"/>
              </w:rPr>
            </w:pPr>
          </w:p>
        </w:tc>
        <w:tc>
          <w:tcPr>
            <w:tcW w:w="1985" w:type="dxa"/>
            <w:hideMark/>
          </w:tcPr>
          <w:p w14:paraId="6DC0008E"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79E22BC3" w14:textId="77777777" w:rsidR="00F47290" w:rsidRPr="001135A6" w:rsidRDefault="00F47290" w:rsidP="00C43821">
            <w:pPr>
              <w:pStyle w:val="MacroText"/>
              <w:rPr>
                <w:highlight w:val="yellow"/>
              </w:rPr>
            </w:pPr>
            <w:r w:rsidRPr="001135A6">
              <w:rPr>
                <w:highlight w:val="yellow"/>
              </w:rPr>
              <w:t>2</w:t>
            </w:r>
          </w:p>
        </w:tc>
      </w:tr>
      <w:tr w:rsidR="00F47290" w:rsidRPr="001135A6" w14:paraId="1128F05F" w14:textId="77777777" w:rsidTr="00A61D45">
        <w:trPr>
          <w:trHeight w:val="285"/>
        </w:trPr>
        <w:tc>
          <w:tcPr>
            <w:tcW w:w="4315" w:type="dxa"/>
            <w:noWrap/>
            <w:hideMark/>
          </w:tcPr>
          <w:p w14:paraId="7E59394F" w14:textId="77777777" w:rsidR="00F47290" w:rsidRPr="001135A6" w:rsidRDefault="00F47290" w:rsidP="00C43821">
            <w:pPr>
              <w:pStyle w:val="MacroText"/>
              <w:rPr>
                <w:highlight w:val="yellow"/>
              </w:rPr>
            </w:pPr>
            <w:r w:rsidRPr="001135A6">
              <w:rPr>
                <w:highlight w:val="yellow"/>
              </w:rPr>
              <w:t xml:space="preserve">octet-string  </w:t>
            </w:r>
          </w:p>
        </w:tc>
        <w:tc>
          <w:tcPr>
            <w:tcW w:w="810" w:type="dxa"/>
            <w:noWrap/>
            <w:hideMark/>
          </w:tcPr>
          <w:p w14:paraId="3FF8908C" w14:textId="77777777" w:rsidR="00F47290" w:rsidRPr="001135A6" w:rsidRDefault="00F47290" w:rsidP="00C43821">
            <w:pPr>
              <w:pStyle w:val="MacroText"/>
              <w:rPr>
                <w:highlight w:val="yellow"/>
              </w:rPr>
            </w:pPr>
          </w:p>
        </w:tc>
        <w:tc>
          <w:tcPr>
            <w:tcW w:w="1249" w:type="dxa"/>
            <w:noWrap/>
            <w:hideMark/>
          </w:tcPr>
          <w:p w14:paraId="3DCE26A6" w14:textId="77777777" w:rsidR="00F47290" w:rsidRPr="001135A6" w:rsidRDefault="00F47290" w:rsidP="00C43821">
            <w:pPr>
              <w:pStyle w:val="MacroText"/>
              <w:rPr>
                <w:highlight w:val="yellow"/>
              </w:rPr>
            </w:pPr>
            <w:r w:rsidRPr="001135A6">
              <w:rPr>
                <w:highlight w:val="yellow"/>
              </w:rPr>
              <w:t>12-2-2018 7:00:00</w:t>
            </w:r>
          </w:p>
        </w:tc>
        <w:tc>
          <w:tcPr>
            <w:tcW w:w="1985" w:type="dxa"/>
            <w:hideMark/>
          </w:tcPr>
          <w:p w14:paraId="28AD7557" w14:textId="77777777" w:rsidR="00F47290" w:rsidRPr="001135A6" w:rsidRDefault="00F47290" w:rsidP="00C43821">
            <w:pPr>
              <w:pStyle w:val="MacroText"/>
              <w:rPr>
                <w:highlight w:val="yellow"/>
              </w:rPr>
            </w:pPr>
            <w:r w:rsidRPr="001135A6">
              <w:rPr>
                <w:highlight w:val="yellow"/>
              </w:rPr>
              <w:t>090C07E2020C0507000000800000</w:t>
            </w:r>
          </w:p>
        </w:tc>
        <w:tc>
          <w:tcPr>
            <w:tcW w:w="992" w:type="dxa"/>
            <w:noWrap/>
            <w:hideMark/>
          </w:tcPr>
          <w:p w14:paraId="217B4594" w14:textId="77777777" w:rsidR="00F47290" w:rsidRPr="001135A6" w:rsidRDefault="00F47290" w:rsidP="00C43821">
            <w:pPr>
              <w:pStyle w:val="MacroText"/>
              <w:rPr>
                <w:highlight w:val="yellow"/>
              </w:rPr>
            </w:pPr>
            <w:r w:rsidRPr="001135A6">
              <w:rPr>
                <w:highlight w:val="yellow"/>
              </w:rPr>
              <w:t>14</w:t>
            </w:r>
          </w:p>
        </w:tc>
      </w:tr>
      <w:tr w:rsidR="00F47290" w:rsidRPr="001135A6" w14:paraId="5AD44C70" w14:textId="77777777" w:rsidTr="00A61D45">
        <w:trPr>
          <w:trHeight w:val="285"/>
        </w:trPr>
        <w:tc>
          <w:tcPr>
            <w:tcW w:w="4315" w:type="dxa"/>
            <w:noWrap/>
            <w:hideMark/>
          </w:tcPr>
          <w:p w14:paraId="6A9A296D" w14:textId="77777777" w:rsidR="00F47290" w:rsidRPr="001135A6" w:rsidRDefault="00F47290" w:rsidP="00C43821">
            <w:pPr>
              <w:pStyle w:val="MacroText"/>
              <w:rPr>
                <w:highlight w:val="yellow"/>
              </w:rPr>
            </w:pPr>
            <w:r w:rsidRPr="001135A6">
              <w:rPr>
                <w:highlight w:val="yellow"/>
              </w:rPr>
              <w:t xml:space="preserve">unsigned  </w:t>
            </w:r>
          </w:p>
        </w:tc>
        <w:tc>
          <w:tcPr>
            <w:tcW w:w="810" w:type="dxa"/>
            <w:noWrap/>
            <w:hideMark/>
          </w:tcPr>
          <w:p w14:paraId="37342E4A" w14:textId="77777777" w:rsidR="00F47290" w:rsidRPr="001135A6" w:rsidRDefault="00F47290" w:rsidP="00C43821">
            <w:pPr>
              <w:pStyle w:val="MacroText"/>
              <w:rPr>
                <w:highlight w:val="yellow"/>
              </w:rPr>
            </w:pPr>
          </w:p>
        </w:tc>
        <w:tc>
          <w:tcPr>
            <w:tcW w:w="1249" w:type="dxa"/>
            <w:noWrap/>
            <w:hideMark/>
          </w:tcPr>
          <w:p w14:paraId="67E091BD" w14:textId="77777777" w:rsidR="00F47290" w:rsidRPr="001135A6" w:rsidRDefault="00F47290" w:rsidP="00C43821">
            <w:pPr>
              <w:pStyle w:val="MacroText"/>
              <w:rPr>
                <w:highlight w:val="yellow"/>
              </w:rPr>
            </w:pPr>
            <w:r w:rsidRPr="001135A6">
              <w:rPr>
                <w:highlight w:val="yellow"/>
              </w:rPr>
              <w:t>0</w:t>
            </w:r>
          </w:p>
        </w:tc>
        <w:tc>
          <w:tcPr>
            <w:tcW w:w="1985" w:type="dxa"/>
            <w:hideMark/>
          </w:tcPr>
          <w:p w14:paraId="2D43FD17" w14:textId="77777777" w:rsidR="00F47290" w:rsidRPr="001135A6" w:rsidRDefault="00F47290" w:rsidP="00C43821">
            <w:pPr>
              <w:pStyle w:val="MacroText"/>
              <w:rPr>
                <w:highlight w:val="yellow"/>
              </w:rPr>
            </w:pPr>
            <w:r w:rsidRPr="001135A6">
              <w:rPr>
                <w:highlight w:val="yellow"/>
              </w:rPr>
              <w:t>1100</w:t>
            </w:r>
          </w:p>
        </w:tc>
        <w:tc>
          <w:tcPr>
            <w:tcW w:w="992" w:type="dxa"/>
            <w:noWrap/>
            <w:hideMark/>
          </w:tcPr>
          <w:p w14:paraId="245137BE" w14:textId="77777777" w:rsidR="00F47290" w:rsidRPr="001135A6" w:rsidRDefault="00F47290" w:rsidP="00C43821">
            <w:pPr>
              <w:pStyle w:val="MacroText"/>
              <w:rPr>
                <w:highlight w:val="yellow"/>
              </w:rPr>
            </w:pPr>
            <w:r w:rsidRPr="001135A6">
              <w:rPr>
                <w:highlight w:val="yellow"/>
              </w:rPr>
              <w:t>2</w:t>
            </w:r>
          </w:p>
        </w:tc>
      </w:tr>
      <w:tr w:rsidR="00F47290" w:rsidRPr="001135A6" w14:paraId="7718EFE4" w14:textId="77777777" w:rsidTr="00A61D45">
        <w:trPr>
          <w:trHeight w:val="285"/>
        </w:trPr>
        <w:tc>
          <w:tcPr>
            <w:tcW w:w="4315" w:type="dxa"/>
            <w:noWrap/>
            <w:hideMark/>
          </w:tcPr>
          <w:p w14:paraId="1D854B6B" w14:textId="77777777" w:rsidR="00F47290" w:rsidRPr="001135A6" w:rsidRDefault="00F47290" w:rsidP="00C43821">
            <w:pPr>
              <w:pStyle w:val="MacroText"/>
              <w:rPr>
                <w:highlight w:val="yellow"/>
              </w:rPr>
            </w:pPr>
            <w:r w:rsidRPr="001135A6">
              <w:rPr>
                <w:highlight w:val="yellow"/>
              </w:rPr>
              <w:t xml:space="preserve">double-long-unsigned  </w:t>
            </w:r>
          </w:p>
        </w:tc>
        <w:tc>
          <w:tcPr>
            <w:tcW w:w="810" w:type="dxa"/>
            <w:noWrap/>
            <w:hideMark/>
          </w:tcPr>
          <w:p w14:paraId="1DAAFC79" w14:textId="77777777" w:rsidR="00F47290" w:rsidRPr="001135A6" w:rsidRDefault="00F47290" w:rsidP="00C43821">
            <w:pPr>
              <w:pStyle w:val="MacroText"/>
              <w:rPr>
                <w:highlight w:val="yellow"/>
              </w:rPr>
            </w:pPr>
          </w:p>
        </w:tc>
        <w:tc>
          <w:tcPr>
            <w:tcW w:w="1249" w:type="dxa"/>
            <w:noWrap/>
            <w:hideMark/>
          </w:tcPr>
          <w:p w14:paraId="43A47510" w14:textId="77777777" w:rsidR="00F47290" w:rsidRPr="001135A6" w:rsidRDefault="00F47290" w:rsidP="00C43821">
            <w:pPr>
              <w:pStyle w:val="MacroText"/>
              <w:rPr>
                <w:highlight w:val="yellow"/>
              </w:rPr>
            </w:pPr>
            <w:r w:rsidRPr="001135A6">
              <w:rPr>
                <w:highlight w:val="yellow"/>
              </w:rPr>
              <w:t>102912</w:t>
            </w:r>
          </w:p>
        </w:tc>
        <w:tc>
          <w:tcPr>
            <w:tcW w:w="1985" w:type="dxa"/>
            <w:hideMark/>
          </w:tcPr>
          <w:p w14:paraId="172BCF1E" w14:textId="77777777" w:rsidR="00F47290" w:rsidRPr="001135A6" w:rsidRDefault="00F47290" w:rsidP="00C43821">
            <w:pPr>
              <w:pStyle w:val="MacroText"/>
              <w:rPr>
                <w:highlight w:val="yellow"/>
              </w:rPr>
            </w:pPr>
            <w:r w:rsidRPr="001135A6">
              <w:rPr>
                <w:highlight w:val="yellow"/>
              </w:rPr>
              <w:t>0600019200</w:t>
            </w:r>
          </w:p>
        </w:tc>
        <w:tc>
          <w:tcPr>
            <w:tcW w:w="992" w:type="dxa"/>
            <w:noWrap/>
            <w:hideMark/>
          </w:tcPr>
          <w:p w14:paraId="06B55F62" w14:textId="77777777" w:rsidR="00F47290" w:rsidRPr="001135A6" w:rsidRDefault="00F47290" w:rsidP="00C43821">
            <w:pPr>
              <w:pStyle w:val="MacroText"/>
              <w:rPr>
                <w:highlight w:val="yellow"/>
              </w:rPr>
            </w:pPr>
            <w:r w:rsidRPr="001135A6">
              <w:rPr>
                <w:highlight w:val="yellow"/>
              </w:rPr>
              <w:t>5</w:t>
            </w:r>
          </w:p>
        </w:tc>
      </w:tr>
      <w:tr w:rsidR="00F47290" w:rsidRPr="001135A6" w14:paraId="02D4EBCE" w14:textId="77777777" w:rsidTr="00A61D45">
        <w:trPr>
          <w:trHeight w:val="285"/>
        </w:trPr>
        <w:tc>
          <w:tcPr>
            <w:tcW w:w="4315" w:type="dxa"/>
            <w:noWrap/>
            <w:hideMark/>
          </w:tcPr>
          <w:p w14:paraId="12B7EE00" w14:textId="77777777" w:rsidR="00F47290" w:rsidRPr="001135A6" w:rsidRDefault="00F47290" w:rsidP="00C43821">
            <w:pPr>
              <w:pStyle w:val="MacroText"/>
              <w:rPr>
                <w:highlight w:val="yellow"/>
              </w:rPr>
            </w:pPr>
            <w:r w:rsidRPr="001135A6">
              <w:rPr>
                <w:highlight w:val="yellow"/>
              </w:rPr>
              <w:t>structure [3]</w:t>
            </w:r>
          </w:p>
        </w:tc>
        <w:tc>
          <w:tcPr>
            <w:tcW w:w="810" w:type="dxa"/>
            <w:noWrap/>
            <w:hideMark/>
          </w:tcPr>
          <w:p w14:paraId="35322654" w14:textId="77777777" w:rsidR="00F47290" w:rsidRPr="001135A6" w:rsidRDefault="00F47290" w:rsidP="00C43821">
            <w:pPr>
              <w:pStyle w:val="MacroText"/>
              <w:rPr>
                <w:highlight w:val="yellow"/>
              </w:rPr>
            </w:pPr>
            <w:r w:rsidRPr="001135A6">
              <w:rPr>
                <w:highlight w:val="yellow"/>
              </w:rPr>
              <w:t>8</w:t>
            </w:r>
          </w:p>
        </w:tc>
        <w:tc>
          <w:tcPr>
            <w:tcW w:w="1249" w:type="dxa"/>
            <w:noWrap/>
            <w:hideMark/>
          </w:tcPr>
          <w:p w14:paraId="5FF5446C" w14:textId="77777777" w:rsidR="00F47290" w:rsidRPr="001135A6" w:rsidRDefault="00F47290" w:rsidP="00C43821">
            <w:pPr>
              <w:pStyle w:val="MacroText"/>
              <w:rPr>
                <w:highlight w:val="yellow"/>
              </w:rPr>
            </w:pPr>
          </w:p>
        </w:tc>
        <w:tc>
          <w:tcPr>
            <w:tcW w:w="1985" w:type="dxa"/>
            <w:hideMark/>
          </w:tcPr>
          <w:p w14:paraId="5F4ED041"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6D983277" w14:textId="77777777" w:rsidR="00F47290" w:rsidRPr="001135A6" w:rsidRDefault="00F47290" w:rsidP="00C43821">
            <w:pPr>
              <w:pStyle w:val="MacroText"/>
              <w:rPr>
                <w:highlight w:val="yellow"/>
              </w:rPr>
            </w:pPr>
            <w:r w:rsidRPr="001135A6">
              <w:rPr>
                <w:highlight w:val="yellow"/>
              </w:rPr>
              <w:t>2</w:t>
            </w:r>
          </w:p>
        </w:tc>
      </w:tr>
      <w:tr w:rsidR="00F47290" w:rsidRPr="001135A6" w14:paraId="7082F2C5" w14:textId="77777777" w:rsidTr="00A61D45">
        <w:trPr>
          <w:trHeight w:val="285"/>
        </w:trPr>
        <w:tc>
          <w:tcPr>
            <w:tcW w:w="4315" w:type="dxa"/>
            <w:noWrap/>
            <w:hideMark/>
          </w:tcPr>
          <w:p w14:paraId="3D66F8F4" w14:textId="77777777" w:rsidR="00F47290" w:rsidRPr="001135A6" w:rsidRDefault="00F47290" w:rsidP="00C43821">
            <w:pPr>
              <w:pStyle w:val="MacroText"/>
              <w:rPr>
                <w:highlight w:val="yellow"/>
              </w:rPr>
            </w:pPr>
            <w:r w:rsidRPr="001135A6">
              <w:rPr>
                <w:highlight w:val="yellow"/>
              </w:rPr>
              <w:t xml:space="preserve">octet-string  </w:t>
            </w:r>
          </w:p>
        </w:tc>
        <w:tc>
          <w:tcPr>
            <w:tcW w:w="810" w:type="dxa"/>
            <w:noWrap/>
            <w:hideMark/>
          </w:tcPr>
          <w:p w14:paraId="32698E8C" w14:textId="77777777" w:rsidR="00F47290" w:rsidRPr="001135A6" w:rsidRDefault="00F47290" w:rsidP="00C43821">
            <w:pPr>
              <w:pStyle w:val="MacroText"/>
              <w:rPr>
                <w:highlight w:val="yellow"/>
              </w:rPr>
            </w:pPr>
          </w:p>
        </w:tc>
        <w:tc>
          <w:tcPr>
            <w:tcW w:w="1249" w:type="dxa"/>
            <w:noWrap/>
            <w:hideMark/>
          </w:tcPr>
          <w:p w14:paraId="168E5C8A" w14:textId="77777777" w:rsidR="00F47290" w:rsidRPr="001135A6" w:rsidRDefault="00F47290" w:rsidP="00C43821">
            <w:pPr>
              <w:pStyle w:val="MacroText"/>
              <w:rPr>
                <w:highlight w:val="yellow"/>
              </w:rPr>
            </w:pPr>
            <w:r w:rsidRPr="001135A6">
              <w:rPr>
                <w:highlight w:val="yellow"/>
              </w:rPr>
              <w:t>12-2-2018 8:00:00</w:t>
            </w:r>
          </w:p>
        </w:tc>
        <w:tc>
          <w:tcPr>
            <w:tcW w:w="1985" w:type="dxa"/>
            <w:hideMark/>
          </w:tcPr>
          <w:p w14:paraId="6E80DF24" w14:textId="77777777" w:rsidR="00F47290" w:rsidRPr="001135A6" w:rsidRDefault="00F47290" w:rsidP="00C43821">
            <w:pPr>
              <w:pStyle w:val="MacroText"/>
              <w:rPr>
                <w:highlight w:val="yellow"/>
              </w:rPr>
            </w:pPr>
            <w:r w:rsidRPr="001135A6">
              <w:rPr>
                <w:highlight w:val="yellow"/>
              </w:rPr>
              <w:t>090C07E2020C0508000000800000</w:t>
            </w:r>
          </w:p>
        </w:tc>
        <w:tc>
          <w:tcPr>
            <w:tcW w:w="992" w:type="dxa"/>
            <w:noWrap/>
            <w:hideMark/>
          </w:tcPr>
          <w:p w14:paraId="60FD4D14" w14:textId="77777777" w:rsidR="00F47290" w:rsidRPr="001135A6" w:rsidRDefault="00F47290" w:rsidP="00C43821">
            <w:pPr>
              <w:pStyle w:val="MacroText"/>
              <w:rPr>
                <w:highlight w:val="yellow"/>
              </w:rPr>
            </w:pPr>
            <w:r w:rsidRPr="001135A6">
              <w:rPr>
                <w:highlight w:val="yellow"/>
              </w:rPr>
              <w:t>14</w:t>
            </w:r>
          </w:p>
        </w:tc>
      </w:tr>
      <w:tr w:rsidR="00F47290" w:rsidRPr="001135A6" w14:paraId="4BEF6EF7" w14:textId="77777777" w:rsidTr="00A61D45">
        <w:trPr>
          <w:trHeight w:val="285"/>
        </w:trPr>
        <w:tc>
          <w:tcPr>
            <w:tcW w:w="4315" w:type="dxa"/>
            <w:noWrap/>
            <w:hideMark/>
          </w:tcPr>
          <w:p w14:paraId="6AA86F18" w14:textId="77777777" w:rsidR="00F47290" w:rsidRPr="001135A6" w:rsidRDefault="00F47290" w:rsidP="00C43821">
            <w:pPr>
              <w:pStyle w:val="MacroText"/>
              <w:rPr>
                <w:highlight w:val="yellow"/>
              </w:rPr>
            </w:pPr>
            <w:r w:rsidRPr="001135A6">
              <w:rPr>
                <w:highlight w:val="yellow"/>
              </w:rPr>
              <w:t xml:space="preserve">unsigned  </w:t>
            </w:r>
          </w:p>
        </w:tc>
        <w:tc>
          <w:tcPr>
            <w:tcW w:w="810" w:type="dxa"/>
            <w:noWrap/>
            <w:hideMark/>
          </w:tcPr>
          <w:p w14:paraId="5ABACB8D" w14:textId="77777777" w:rsidR="00F47290" w:rsidRPr="001135A6" w:rsidRDefault="00F47290" w:rsidP="00C43821">
            <w:pPr>
              <w:pStyle w:val="MacroText"/>
              <w:rPr>
                <w:highlight w:val="yellow"/>
              </w:rPr>
            </w:pPr>
          </w:p>
        </w:tc>
        <w:tc>
          <w:tcPr>
            <w:tcW w:w="1249" w:type="dxa"/>
            <w:noWrap/>
            <w:hideMark/>
          </w:tcPr>
          <w:p w14:paraId="4B1FC646" w14:textId="77777777" w:rsidR="00F47290" w:rsidRPr="001135A6" w:rsidRDefault="00F47290" w:rsidP="00C43821">
            <w:pPr>
              <w:pStyle w:val="MacroText"/>
              <w:rPr>
                <w:highlight w:val="yellow"/>
              </w:rPr>
            </w:pPr>
            <w:r w:rsidRPr="001135A6">
              <w:rPr>
                <w:highlight w:val="yellow"/>
              </w:rPr>
              <w:t>0</w:t>
            </w:r>
          </w:p>
        </w:tc>
        <w:tc>
          <w:tcPr>
            <w:tcW w:w="1985" w:type="dxa"/>
            <w:hideMark/>
          </w:tcPr>
          <w:p w14:paraId="1D065468" w14:textId="77777777" w:rsidR="00F47290" w:rsidRPr="001135A6" w:rsidRDefault="00F47290" w:rsidP="00C43821">
            <w:pPr>
              <w:pStyle w:val="MacroText"/>
              <w:rPr>
                <w:highlight w:val="yellow"/>
              </w:rPr>
            </w:pPr>
            <w:r w:rsidRPr="001135A6">
              <w:rPr>
                <w:highlight w:val="yellow"/>
              </w:rPr>
              <w:t>1100</w:t>
            </w:r>
          </w:p>
        </w:tc>
        <w:tc>
          <w:tcPr>
            <w:tcW w:w="992" w:type="dxa"/>
            <w:noWrap/>
            <w:hideMark/>
          </w:tcPr>
          <w:p w14:paraId="16E0DF9E" w14:textId="77777777" w:rsidR="00F47290" w:rsidRPr="001135A6" w:rsidRDefault="00F47290" w:rsidP="00C43821">
            <w:pPr>
              <w:pStyle w:val="MacroText"/>
              <w:rPr>
                <w:highlight w:val="yellow"/>
              </w:rPr>
            </w:pPr>
            <w:r w:rsidRPr="001135A6">
              <w:rPr>
                <w:highlight w:val="yellow"/>
              </w:rPr>
              <w:t>2</w:t>
            </w:r>
          </w:p>
        </w:tc>
      </w:tr>
      <w:tr w:rsidR="00F47290" w:rsidRPr="001135A6" w14:paraId="22B8DFFB" w14:textId="77777777" w:rsidTr="00A61D45">
        <w:trPr>
          <w:trHeight w:val="285"/>
        </w:trPr>
        <w:tc>
          <w:tcPr>
            <w:tcW w:w="4315" w:type="dxa"/>
            <w:noWrap/>
            <w:hideMark/>
          </w:tcPr>
          <w:p w14:paraId="3B80C6E8" w14:textId="77777777" w:rsidR="00F47290" w:rsidRPr="001135A6" w:rsidRDefault="00F47290" w:rsidP="00C43821">
            <w:pPr>
              <w:pStyle w:val="MacroText"/>
              <w:rPr>
                <w:highlight w:val="yellow"/>
              </w:rPr>
            </w:pPr>
            <w:r w:rsidRPr="001135A6">
              <w:rPr>
                <w:highlight w:val="yellow"/>
              </w:rPr>
              <w:t xml:space="preserve">double-long-unsigned  </w:t>
            </w:r>
          </w:p>
        </w:tc>
        <w:tc>
          <w:tcPr>
            <w:tcW w:w="810" w:type="dxa"/>
            <w:noWrap/>
            <w:hideMark/>
          </w:tcPr>
          <w:p w14:paraId="565B8F91" w14:textId="77777777" w:rsidR="00F47290" w:rsidRPr="001135A6" w:rsidRDefault="00F47290" w:rsidP="00C43821">
            <w:pPr>
              <w:pStyle w:val="MacroText"/>
              <w:rPr>
                <w:highlight w:val="yellow"/>
              </w:rPr>
            </w:pPr>
          </w:p>
        </w:tc>
        <w:tc>
          <w:tcPr>
            <w:tcW w:w="1249" w:type="dxa"/>
            <w:noWrap/>
            <w:hideMark/>
          </w:tcPr>
          <w:p w14:paraId="119F8CFD" w14:textId="77777777" w:rsidR="00F47290" w:rsidRPr="001135A6" w:rsidRDefault="00F47290" w:rsidP="00C43821">
            <w:pPr>
              <w:pStyle w:val="MacroText"/>
              <w:rPr>
                <w:highlight w:val="yellow"/>
              </w:rPr>
            </w:pPr>
            <w:r w:rsidRPr="001135A6">
              <w:rPr>
                <w:highlight w:val="yellow"/>
              </w:rPr>
              <w:t>103328</w:t>
            </w:r>
          </w:p>
        </w:tc>
        <w:tc>
          <w:tcPr>
            <w:tcW w:w="1985" w:type="dxa"/>
            <w:hideMark/>
          </w:tcPr>
          <w:p w14:paraId="30F07B2F" w14:textId="77777777" w:rsidR="00F47290" w:rsidRPr="001135A6" w:rsidRDefault="00F47290" w:rsidP="00C43821">
            <w:pPr>
              <w:pStyle w:val="MacroText"/>
              <w:rPr>
                <w:highlight w:val="yellow"/>
              </w:rPr>
            </w:pPr>
            <w:r w:rsidRPr="001135A6">
              <w:rPr>
                <w:highlight w:val="yellow"/>
              </w:rPr>
              <w:t>06000193A0</w:t>
            </w:r>
          </w:p>
        </w:tc>
        <w:tc>
          <w:tcPr>
            <w:tcW w:w="992" w:type="dxa"/>
            <w:noWrap/>
            <w:hideMark/>
          </w:tcPr>
          <w:p w14:paraId="14B29989" w14:textId="77777777" w:rsidR="00F47290" w:rsidRPr="001135A6" w:rsidRDefault="00F47290" w:rsidP="00C43821">
            <w:pPr>
              <w:pStyle w:val="MacroText"/>
              <w:rPr>
                <w:highlight w:val="yellow"/>
              </w:rPr>
            </w:pPr>
            <w:r w:rsidRPr="001135A6">
              <w:rPr>
                <w:highlight w:val="yellow"/>
              </w:rPr>
              <w:t>5</w:t>
            </w:r>
          </w:p>
        </w:tc>
      </w:tr>
      <w:tr w:rsidR="00F47290" w:rsidRPr="001135A6" w14:paraId="14D32ED6" w14:textId="77777777" w:rsidTr="00A61D45">
        <w:trPr>
          <w:trHeight w:val="285"/>
        </w:trPr>
        <w:tc>
          <w:tcPr>
            <w:tcW w:w="4315" w:type="dxa"/>
            <w:noWrap/>
            <w:hideMark/>
          </w:tcPr>
          <w:p w14:paraId="29757767" w14:textId="77777777" w:rsidR="00F47290" w:rsidRPr="001135A6" w:rsidRDefault="00F47290" w:rsidP="00C43821">
            <w:pPr>
              <w:pStyle w:val="MacroText"/>
              <w:rPr>
                <w:highlight w:val="yellow"/>
              </w:rPr>
            </w:pPr>
            <w:r w:rsidRPr="001135A6">
              <w:rPr>
                <w:highlight w:val="yellow"/>
              </w:rPr>
              <w:t>structure [3]</w:t>
            </w:r>
          </w:p>
        </w:tc>
        <w:tc>
          <w:tcPr>
            <w:tcW w:w="810" w:type="dxa"/>
            <w:noWrap/>
            <w:hideMark/>
          </w:tcPr>
          <w:p w14:paraId="1A726E61" w14:textId="77777777" w:rsidR="00F47290" w:rsidRPr="001135A6" w:rsidRDefault="00F47290" w:rsidP="00C43821">
            <w:pPr>
              <w:pStyle w:val="MacroText"/>
              <w:rPr>
                <w:highlight w:val="yellow"/>
              </w:rPr>
            </w:pPr>
            <w:r w:rsidRPr="001135A6">
              <w:rPr>
                <w:highlight w:val="yellow"/>
              </w:rPr>
              <w:t>9</w:t>
            </w:r>
          </w:p>
        </w:tc>
        <w:tc>
          <w:tcPr>
            <w:tcW w:w="1249" w:type="dxa"/>
            <w:noWrap/>
            <w:hideMark/>
          </w:tcPr>
          <w:p w14:paraId="33014F6A" w14:textId="77777777" w:rsidR="00F47290" w:rsidRPr="001135A6" w:rsidRDefault="00F47290" w:rsidP="00C43821">
            <w:pPr>
              <w:pStyle w:val="MacroText"/>
              <w:rPr>
                <w:highlight w:val="yellow"/>
              </w:rPr>
            </w:pPr>
          </w:p>
        </w:tc>
        <w:tc>
          <w:tcPr>
            <w:tcW w:w="1985" w:type="dxa"/>
            <w:hideMark/>
          </w:tcPr>
          <w:p w14:paraId="5450569F"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2917E5AF" w14:textId="77777777" w:rsidR="00F47290" w:rsidRPr="001135A6" w:rsidRDefault="00F47290" w:rsidP="00C43821">
            <w:pPr>
              <w:pStyle w:val="MacroText"/>
              <w:rPr>
                <w:highlight w:val="yellow"/>
              </w:rPr>
            </w:pPr>
            <w:r w:rsidRPr="001135A6">
              <w:rPr>
                <w:highlight w:val="yellow"/>
              </w:rPr>
              <w:t>2</w:t>
            </w:r>
          </w:p>
        </w:tc>
      </w:tr>
      <w:tr w:rsidR="00F47290" w:rsidRPr="001135A6" w14:paraId="67C789FB" w14:textId="77777777" w:rsidTr="00A61D45">
        <w:trPr>
          <w:trHeight w:val="285"/>
        </w:trPr>
        <w:tc>
          <w:tcPr>
            <w:tcW w:w="4315" w:type="dxa"/>
            <w:noWrap/>
            <w:hideMark/>
          </w:tcPr>
          <w:p w14:paraId="04B88D6E" w14:textId="77777777" w:rsidR="00F47290" w:rsidRPr="001135A6" w:rsidRDefault="00F47290" w:rsidP="00C43821">
            <w:pPr>
              <w:pStyle w:val="MacroText"/>
              <w:rPr>
                <w:highlight w:val="yellow"/>
              </w:rPr>
            </w:pPr>
            <w:r w:rsidRPr="001135A6">
              <w:rPr>
                <w:highlight w:val="yellow"/>
              </w:rPr>
              <w:lastRenderedPageBreak/>
              <w:t xml:space="preserve">octet-string  </w:t>
            </w:r>
          </w:p>
        </w:tc>
        <w:tc>
          <w:tcPr>
            <w:tcW w:w="810" w:type="dxa"/>
            <w:noWrap/>
            <w:hideMark/>
          </w:tcPr>
          <w:p w14:paraId="37166597" w14:textId="77777777" w:rsidR="00F47290" w:rsidRPr="001135A6" w:rsidRDefault="00F47290" w:rsidP="00C43821">
            <w:pPr>
              <w:pStyle w:val="MacroText"/>
              <w:rPr>
                <w:highlight w:val="yellow"/>
              </w:rPr>
            </w:pPr>
          </w:p>
        </w:tc>
        <w:tc>
          <w:tcPr>
            <w:tcW w:w="1249" w:type="dxa"/>
            <w:noWrap/>
            <w:hideMark/>
          </w:tcPr>
          <w:p w14:paraId="71442745" w14:textId="77777777" w:rsidR="00F47290" w:rsidRPr="001135A6" w:rsidRDefault="00F47290" w:rsidP="00C43821">
            <w:pPr>
              <w:pStyle w:val="MacroText"/>
              <w:rPr>
                <w:highlight w:val="yellow"/>
              </w:rPr>
            </w:pPr>
            <w:r w:rsidRPr="001135A6">
              <w:rPr>
                <w:highlight w:val="yellow"/>
              </w:rPr>
              <w:t>12-2-2018 9:00:00</w:t>
            </w:r>
          </w:p>
        </w:tc>
        <w:tc>
          <w:tcPr>
            <w:tcW w:w="1985" w:type="dxa"/>
            <w:hideMark/>
          </w:tcPr>
          <w:p w14:paraId="5EA384F7" w14:textId="77777777" w:rsidR="00F47290" w:rsidRPr="001135A6" w:rsidRDefault="00F47290" w:rsidP="00C43821">
            <w:pPr>
              <w:pStyle w:val="MacroText"/>
              <w:rPr>
                <w:highlight w:val="yellow"/>
              </w:rPr>
            </w:pPr>
            <w:r w:rsidRPr="001135A6">
              <w:rPr>
                <w:highlight w:val="yellow"/>
              </w:rPr>
              <w:t>090C07E2020C0509000000800000</w:t>
            </w:r>
          </w:p>
        </w:tc>
        <w:tc>
          <w:tcPr>
            <w:tcW w:w="992" w:type="dxa"/>
            <w:noWrap/>
            <w:hideMark/>
          </w:tcPr>
          <w:p w14:paraId="4230DE28" w14:textId="77777777" w:rsidR="00F47290" w:rsidRPr="001135A6" w:rsidRDefault="00F47290" w:rsidP="00C43821">
            <w:pPr>
              <w:pStyle w:val="MacroText"/>
              <w:rPr>
                <w:highlight w:val="yellow"/>
              </w:rPr>
            </w:pPr>
            <w:r w:rsidRPr="001135A6">
              <w:rPr>
                <w:highlight w:val="yellow"/>
              </w:rPr>
              <w:t>14</w:t>
            </w:r>
          </w:p>
        </w:tc>
      </w:tr>
      <w:tr w:rsidR="00F47290" w:rsidRPr="001135A6" w14:paraId="49595FC3" w14:textId="77777777" w:rsidTr="00A61D45">
        <w:trPr>
          <w:trHeight w:val="285"/>
        </w:trPr>
        <w:tc>
          <w:tcPr>
            <w:tcW w:w="4315" w:type="dxa"/>
            <w:noWrap/>
            <w:hideMark/>
          </w:tcPr>
          <w:p w14:paraId="6D056023" w14:textId="77777777" w:rsidR="00F47290" w:rsidRPr="001135A6" w:rsidRDefault="00F47290" w:rsidP="00C43821">
            <w:pPr>
              <w:pStyle w:val="MacroText"/>
              <w:rPr>
                <w:highlight w:val="yellow"/>
              </w:rPr>
            </w:pPr>
            <w:r w:rsidRPr="001135A6">
              <w:rPr>
                <w:highlight w:val="yellow"/>
              </w:rPr>
              <w:t xml:space="preserve">unsigned  </w:t>
            </w:r>
          </w:p>
        </w:tc>
        <w:tc>
          <w:tcPr>
            <w:tcW w:w="810" w:type="dxa"/>
            <w:noWrap/>
            <w:hideMark/>
          </w:tcPr>
          <w:p w14:paraId="02460585" w14:textId="77777777" w:rsidR="00F47290" w:rsidRPr="001135A6" w:rsidRDefault="00F47290" w:rsidP="00C43821">
            <w:pPr>
              <w:pStyle w:val="MacroText"/>
              <w:rPr>
                <w:highlight w:val="yellow"/>
              </w:rPr>
            </w:pPr>
          </w:p>
        </w:tc>
        <w:tc>
          <w:tcPr>
            <w:tcW w:w="1249" w:type="dxa"/>
            <w:noWrap/>
            <w:hideMark/>
          </w:tcPr>
          <w:p w14:paraId="534E7AE2" w14:textId="77777777" w:rsidR="00F47290" w:rsidRPr="001135A6" w:rsidRDefault="00F47290" w:rsidP="00C43821">
            <w:pPr>
              <w:pStyle w:val="MacroText"/>
              <w:rPr>
                <w:highlight w:val="yellow"/>
              </w:rPr>
            </w:pPr>
            <w:r w:rsidRPr="001135A6">
              <w:rPr>
                <w:highlight w:val="yellow"/>
              </w:rPr>
              <w:t>0</w:t>
            </w:r>
          </w:p>
        </w:tc>
        <w:tc>
          <w:tcPr>
            <w:tcW w:w="1985" w:type="dxa"/>
            <w:hideMark/>
          </w:tcPr>
          <w:p w14:paraId="04CD1975" w14:textId="77777777" w:rsidR="00F47290" w:rsidRPr="001135A6" w:rsidRDefault="00F47290" w:rsidP="00C43821">
            <w:pPr>
              <w:pStyle w:val="MacroText"/>
              <w:rPr>
                <w:highlight w:val="yellow"/>
              </w:rPr>
            </w:pPr>
            <w:r w:rsidRPr="001135A6">
              <w:rPr>
                <w:highlight w:val="yellow"/>
              </w:rPr>
              <w:t>1100</w:t>
            </w:r>
          </w:p>
        </w:tc>
        <w:tc>
          <w:tcPr>
            <w:tcW w:w="992" w:type="dxa"/>
            <w:noWrap/>
            <w:hideMark/>
          </w:tcPr>
          <w:p w14:paraId="4B565074" w14:textId="77777777" w:rsidR="00F47290" w:rsidRPr="001135A6" w:rsidRDefault="00F47290" w:rsidP="00C43821">
            <w:pPr>
              <w:pStyle w:val="MacroText"/>
              <w:rPr>
                <w:highlight w:val="yellow"/>
              </w:rPr>
            </w:pPr>
            <w:r w:rsidRPr="001135A6">
              <w:rPr>
                <w:highlight w:val="yellow"/>
              </w:rPr>
              <w:t>2</w:t>
            </w:r>
          </w:p>
        </w:tc>
      </w:tr>
      <w:tr w:rsidR="00F47290" w:rsidRPr="001135A6" w14:paraId="4E148C89" w14:textId="77777777" w:rsidTr="00A61D45">
        <w:trPr>
          <w:trHeight w:val="285"/>
        </w:trPr>
        <w:tc>
          <w:tcPr>
            <w:tcW w:w="4315" w:type="dxa"/>
            <w:noWrap/>
            <w:hideMark/>
          </w:tcPr>
          <w:p w14:paraId="04BB8BB8" w14:textId="77777777" w:rsidR="00F47290" w:rsidRPr="001135A6" w:rsidRDefault="00F47290" w:rsidP="00C43821">
            <w:pPr>
              <w:pStyle w:val="MacroText"/>
              <w:rPr>
                <w:highlight w:val="yellow"/>
              </w:rPr>
            </w:pPr>
            <w:r w:rsidRPr="001135A6">
              <w:rPr>
                <w:highlight w:val="yellow"/>
              </w:rPr>
              <w:t xml:space="preserve">double-long-unsigned  </w:t>
            </w:r>
          </w:p>
        </w:tc>
        <w:tc>
          <w:tcPr>
            <w:tcW w:w="810" w:type="dxa"/>
            <w:noWrap/>
            <w:hideMark/>
          </w:tcPr>
          <w:p w14:paraId="29EBB716" w14:textId="77777777" w:rsidR="00F47290" w:rsidRPr="001135A6" w:rsidRDefault="00F47290" w:rsidP="00C43821">
            <w:pPr>
              <w:pStyle w:val="MacroText"/>
              <w:rPr>
                <w:highlight w:val="yellow"/>
              </w:rPr>
            </w:pPr>
          </w:p>
        </w:tc>
        <w:tc>
          <w:tcPr>
            <w:tcW w:w="1249" w:type="dxa"/>
            <w:noWrap/>
            <w:hideMark/>
          </w:tcPr>
          <w:p w14:paraId="52DB8508" w14:textId="77777777" w:rsidR="00F47290" w:rsidRPr="001135A6" w:rsidRDefault="00F47290" w:rsidP="00C43821">
            <w:pPr>
              <w:pStyle w:val="MacroText"/>
              <w:rPr>
                <w:highlight w:val="yellow"/>
              </w:rPr>
            </w:pPr>
            <w:r w:rsidRPr="001135A6">
              <w:rPr>
                <w:highlight w:val="yellow"/>
              </w:rPr>
              <w:t>103744</w:t>
            </w:r>
          </w:p>
        </w:tc>
        <w:tc>
          <w:tcPr>
            <w:tcW w:w="1985" w:type="dxa"/>
            <w:hideMark/>
          </w:tcPr>
          <w:p w14:paraId="4A8B6D08" w14:textId="77777777" w:rsidR="00F47290" w:rsidRPr="001135A6" w:rsidRDefault="00F47290" w:rsidP="00C43821">
            <w:pPr>
              <w:pStyle w:val="MacroText"/>
              <w:rPr>
                <w:highlight w:val="yellow"/>
              </w:rPr>
            </w:pPr>
            <w:r w:rsidRPr="001135A6">
              <w:rPr>
                <w:highlight w:val="yellow"/>
              </w:rPr>
              <w:t>0600019540</w:t>
            </w:r>
          </w:p>
        </w:tc>
        <w:tc>
          <w:tcPr>
            <w:tcW w:w="992" w:type="dxa"/>
            <w:noWrap/>
            <w:hideMark/>
          </w:tcPr>
          <w:p w14:paraId="61E29FAD" w14:textId="77777777" w:rsidR="00F47290" w:rsidRPr="001135A6" w:rsidRDefault="00F47290" w:rsidP="00C43821">
            <w:pPr>
              <w:pStyle w:val="MacroText"/>
              <w:rPr>
                <w:highlight w:val="yellow"/>
              </w:rPr>
            </w:pPr>
            <w:r w:rsidRPr="001135A6">
              <w:rPr>
                <w:highlight w:val="yellow"/>
              </w:rPr>
              <w:t>5</w:t>
            </w:r>
          </w:p>
        </w:tc>
      </w:tr>
      <w:tr w:rsidR="00F47290" w:rsidRPr="001135A6" w14:paraId="0938004E" w14:textId="77777777" w:rsidTr="00A61D45">
        <w:trPr>
          <w:trHeight w:val="285"/>
        </w:trPr>
        <w:tc>
          <w:tcPr>
            <w:tcW w:w="4315" w:type="dxa"/>
            <w:noWrap/>
            <w:hideMark/>
          </w:tcPr>
          <w:p w14:paraId="056031B3" w14:textId="77777777" w:rsidR="00F47290" w:rsidRPr="001135A6" w:rsidRDefault="00F47290" w:rsidP="00C43821">
            <w:pPr>
              <w:pStyle w:val="MacroText"/>
              <w:rPr>
                <w:highlight w:val="yellow"/>
              </w:rPr>
            </w:pPr>
            <w:r w:rsidRPr="001135A6">
              <w:rPr>
                <w:highlight w:val="yellow"/>
              </w:rPr>
              <w:t>structure [3]</w:t>
            </w:r>
          </w:p>
        </w:tc>
        <w:tc>
          <w:tcPr>
            <w:tcW w:w="810" w:type="dxa"/>
            <w:noWrap/>
            <w:hideMark/>
          </w:tcPr>
          <w:p w14:paraId="565F4FE8" w14:textId="77777777" w:rsidR="00F47290" w:rsidRPr="001135A6" w:rsidRDefault="00F47290" w:rsidP="00C43821">
            <w:pPr>
              <w:pStyle w:val="MacroText"/>
              <w:rPr>
                <w:highlight w:val="yellow"/>
              </w:rPr>
            </w:pPr>
            <w:r w:rsidRPr="001135A6">
              <w:rPr>
                <w:highlight w:val="yellow"/>
              </w:rPr>
              <w:t>10</w:t>
            </w:r>
          </w:p>
        </w:tc>
        <w:tc>
          <w:tcPr>
            <w:tcW w:w="1249" w:type="dxa"/>
            <w:noWrap/>
            <w:hideMark/>
          </w:tcPr>
          <w:p w14:paraId="218953BF" w14:textId="77777777" w:rsidR="00F47290" w:rsidRPr="001135A6" w:rsidRDefault="00F47290" w:rsidP="00C43821">
            <w:pPr>
              <w:pStyle w:val="MacroText"/>
              <w:rPr>
                <w:highlight w:val="yellow"/>
              </w:rPr>
            </w:pPr>
          </w:p>
        </w:tc>
        <w:tc>
          <w:tcPr>
            <w:tcW w:w="1985" w:type="dxa"/>
            <w:hideMark/>
          </w:tcPr>
          <w:p w14:paraId="2C5E7F69"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404A9B63" w14:textId="77777777" w:rsidR="00F47290" w:rsidRPr="001135A6" w:rsidRDefault="00F47290" w:rsidP="00C43821">
            <w:pPr>
              <w:pStyle w:val="MacroText"/>
              <w:rPr>
                <w:highlight w:val="yellow"/>
              </w:rPr>
            </w:pPr>
            <w:r w:rsidRPr="001135A6">
              <w:rPr>
                <w:highlight w:val="yellow"/>
              </w:rPr>
              <w:t>2</w:t>
            </w:r>
          </w:p>
        </w:tc>
      </w:tr>
      <w:tr w:rsidR="00F47290" w:rsidRPr="001135A6" w14:paraId="37F74D74" w14:textId="77777777" w:rsidTr="00A61D45">
        <w:trPr>
          <w:trHeight w:val="285"/>
        </w:trPr>
        <w:tc>
          <w:tcPr>
            <w:tcW w:w="4315" w:type="dxa"/>
            <w:noWrap/>
            <w:hideMark/>
          </w:tcPr>
          <w:p w14:paraId="447073EC" w14:textId="77777777" w:rsidR="00F47290" w:rsidRPr="001135A6" w:rsidRDefault="00F47290" w:rsidP="00C43821">
            <w:pPr>
              <w:pStyle w:val="MacroText"/>
              <w:rPr>
                <w:highlight w:val="yellow"/>
              </w:rPr>
            </w:pPr>
            <w:r w:rsidRPr="001135A6">
              <w:rPr>
                <w:highlight w:val="yellow"/>
              </w:rPr>
              <w:t xml:space="preserve">octet-string  </w:t>
            </w:r>
          </w:p>
        </w:tc>
        <w:tc>
          <w:tcPr>
            <w:tcW w:w="810" w:type="dxa"/>
            <w:noWrap/>
            <w:hideMark/>
          </w:tcPr>
          <w:p w14:paraId="291BF86E" w14:textId="77777777" w:rsidR="00F47290" w:rsidRPr="001135A6" w:rsidRDefault="00F47290" w:rsidP="00C43821">
            <w:pPr>
              <w:pStyle w:val="MacroText"/>
              <w:rPr>
                <w:highlight w:val="yellow"/>
              </w:rPr>
            </w:pPr>
          </w:p>
        </w:tc>
        <w:tc>
          <w:tcPr>
            <w:tcW w:w="1249" w:type="dxa"/>
            <w:noWrap/>
            <w:hideMark/>
          </w:tcPr>
          <w:p w14:paraId="311669AE" w14:textId="77777777" w:rsidR="00F47290" w:rsidRPr="001135A6" w:rsidRDefault="00F47290" w:rsidP="00C43821">
            <w:pPr>
              <w:pStyle w:val="MacroText"/>
              <w:rPr>
                <w:highlight w:val="yellow"/>
              </w:rPr>
            </w:pPr>
            <w:r w:rsidRPr="001135A6">
              <w:rPr>
                <w:highlight w:val="yellow"/>
              </w:rPr>
              <w:t>12-2-2018 10:00:00</w:t>
            </w:r>
          </w:p>
        </w:tc>
        <w:tc>
          <w:tcPr>
            <w:tcW w:w="1985" w:type="dxa"/>
            <w:hideMark/>
          </w:tcPr>
          <w:p w14:paraId="43E10A42" w14:textId="77777777" w:rsidR="00F47290" w:rsidRPr="001135A6" w:rsidRDefault="00F47290" w:rsidP="00C43821">
            <w:pPr>
              <w:pStyle w:val="MacroText"/>
              <w:rPr>
                <w:highlight w:val="yellow"/>
              </w:rPr>
            </w:pPr>
            <w:r w:rsidRPr="001135A6">
              <w:rPr>
                <w:highlight w:val="yellow"/>
              </w:rPr>
              <w:t>090C07E2020C050A000000800000</w:t>
            </w:r>
          </w:p>
        </w:tc>
        <w:tc>
          <w:tcPr>
            <w:tcW w:w="992" w:type="dxa"/>
            <w:noWrap/>
            <w:hideMark/>
          </w:tcPr>
          <w:p w14:paraId="2B535BD9" w14:textId="77777777" w:rsidR="00F47290" w:rsidRPr="001135A6" w:rsidRDefault="00F47290" w:rsidP="00C43821">
            <w:pPr>
              <w:pStyle w:val="MacroText"/>
              <w:rPr>
                <w:highlight w:val="yellow"/>
              </w:rPr>
            </w:pPr>
            <w:r w:rsidRPr="001135A6">
              <w:rPr>
                <w:highlight w:val="yellow"/>
              </w:rPr>
              <w:t>14</w:t>
            </w:r>
          </w:p>
        </w:tc>
      </w:tr>
      <w:tr w:rsidR="00F47290" w:rsidRPr="001135A6" w14:paraId="7999BB9F" w14:textId="77777777" w:rsidTr="00A61D45">
        <w:trPr>
          <w:trHeight w:val="285"/>
        </w:trPr>
        <w:tc>
          <w:tcPr>
            <w:tcW w:w="4315" w:type="dxa"/>
            <w:noWrap/>
            <w:hideMark/>
          </w:tcPr>
          <w:p w14:paraId="256328C5" w14:textId="77777777" w:rsidR="00F47290" w:rsidRPr="001135A6" w:rsidRDefault="00F47290" w:rsidP="00C43821">
            <w:pPr>
              <w:pStyle w:val="MacroText"/>
              <w:rPr>
                <w:highlight w:val="yellow"/>
              </w:rPr>
            </w:pPr>
            <w:r w:rsidRPr="001135A6">
              <w:rPr>
                <w:highlight w:val="yellow"/>
              </w:rPr>
              <w:t xml:space="preserve">unsigned  </w:t>
            </w:r>
          </w:p>
        </w:tc>
        <w:tc>
          <w:tcPr>
            <w:tcW w:w="810" w:type="dxa"/>
            <w:noWrap/>
            <w:hideMark/>
          </w:tcPr>
          <w:p w14:paraId="681FC7EF" w14:textId="77777777" w:rsidR="00F47290" w:rsidRPr="001135A6" w:rsidRDefault="00F47290" w:rsidP="00C43821">
            <w:pPr>
              <w:pStyle w:val="MacroText"/>
              <w:rPr>
                <w:highlight w:val="yellow"/>
              </w:rPr>
            </w:pPr>
          </w:p>
        </w:tc>
        <w:tc>
          <w:tcPr>
            <w:tcW w:w="1249" w:type="dxa"/>
            <w:noWrap/>
            <w:hideMark/>
          </w:tcPr>
          <w:p w14:paraId="264608C6" w14:textId="77777777" w:rsidR="00F47290" w:rsidRPr="001135A6" w:rsidRDefault="00F47290" w:rsidP="00C43821">
            <w:pPr>
              <w:pStyle w:val="MacroText"/>
              <w:rPr>
                <w:highlight w:val="yellow"/>
              </w:rPr>
            </w:pPr>
            <w:r w:rsidRPr="001135A6">
              <w:rPr>
                <w:highlight w:val="yellow"/>
              </w:rPr>
              <w:t>0</w:t>
            </w:r>
          </w:p>
        </w:tc>
        <w:tc>
          <w:tcPr>
            <w:tcW w:w="1985" w:type="dxa"/>
            <w:hideMark/>
          </w:tcPr>
          <w:p w14:paraId="67CB4B73" w14:textId="77777777" w:rsidR="00F47290" w:rsidRPr="001135A6" w:rsidRDefault="00F47290" w:rsidP="00C43821">
            <w:pPr>
              <w:pStyle w:val="MacroText"/>
              <w:rPr>
                <w:highlight w:val="yellow"/>
              </w:rPr>
            </w:pPr>
            <w:r w:rsidRPr="001135A6">
              <w:rPr>
                <w:highlight w:val="yellow"/>
              </w:rPr>
              <w:t>1100</w:t>
            </w:r>
          </w:p>
        </w:tc>
        <w:tc>
          <w:tcPr>
            <w:tcW w:w="992" w:type="dxa"/>
            <w:noWrap/>
            <w:hideMark/>
          </w:tcPr>
          <w:p w14:paraId="7D1A6B77" w14:textId="77777777" w:rsidR="00F47290" w:rsidRPr="001135A6" w:rsidRDefault="00F47290" w:rsidP="00C43821">
            <w:pPr>
              <w:pStyle w:val="MacroText"/>
              <w:rPr>
                <w:highlight w:val="yellow"/>
              </w:rPr>
            </w:pPr>
            <w:r w:rsidRPr="001135A6">
              <w:rPr>
                <w:highlight w:val="yellow"/>
              </w:rPr>
              <w:t>2</w:t>
            </w:r>
          </w:p>
        </w:tc>
      </w:tr>
      <w:tr w:rsidR="00F47290" w:rsidRPr="001135A6" w14:paraId="7376D3F8" w14:textId="77777777" w:rsidTr="00A61D45">
        <w:trPr>
          <w:trHeight w:val="285"/>
        </w:trPr>
        <w:tc>
          <w:tcPr>
            <w:tcW w:w="4315" w:type="dxa"/>
            <w:noWrap/>
            <w:hideMark/>
          </w:tcPr>
          <w:p w14:paraId="19BFCBA9" w14:textId="77777777" w:rsidR="00F47290" w:rsidRPr="001135A6" w:rsidRDefault="00F47290" w:rsidP="00C43821">
            <w:pPr>
              <w:pStyle w:val="MacroText"/>
              <w:rPr>
                <w:highlight w:val="yellow"/>
              </w:rPr>
            </w:pPr>
            <w:r w:rsidRPr="001135A6">
              <w:rPr>
                <w:highlight w:val="yellow"/>
              </w:rPr>
              <w:t xml:space="preserve">double-long-unsigned  </w:t>
            </w:r>
          </w:p>
        </w:tc>
        <w:tc>
          <w:tcPr>
            <w:tcW w:w="810" w:type="dxa"/>
            <w:noWrap/>
            <w:hideMark/>
          </w:tcPr>
          <w:p w14:paraId="6DF4C079" w14:textId="77777777" w:rsidR="00F47290" w:rsidRPr="001135A6" w:rsidRDefault="00F47290" w:rsidP="00C43821">
            <w:pPr>
              <w:pStyle w:val="MacroText"/>
              <w:rPr>
                <w:highlight w:val="yellow"/>
              </w:rPr>
            </w:pPr>
          </w:p>
        </w:tc>
        <w:tc>
          <w:tcPr>
            <w:tcW w:w="1249" w:type="dxa"/>
            <w:noWrap/>
            <w:hideMark/>
          </w:tcPr>
          <w:p w14:paraId="6188D6FE" w14:textId="77777777" w:rsidR="00F47290" w:rsidRPr="001135A6" w:rsidRDefault="00F47290" w:rsidP="00C43821">
            <w:pPr>
              <w:pStyle w:val="MacroText"/>
              <w:rPr>
                <w:highlight w:val="yellow"/>
              </w:rPr>
            </w:pPr>
            <w:r w:rsidRPr="001135A6">
              <w:rPr>
                <w:highlight w:val="yellow"/>
              </w:rPr>
              <w:t>104160</w:t>
            </w:r>
          </w:p>
        </w:tc>
        <w:tc>
          <w:tcPr>
            <w:tcW w:w="1985" w:type="dxa"/>
            <w:hideMark/>
          </w:tcPr>
          <w:p w14:paraId="59ACC3FC" w14:textId="77777777" w:rsidR="00F47290" w:rsidRPr="001135A6" w:rsidRDefault="00F47290" w:rsidP="00C43821">
            <w:pPr>
              <w:pStyle w:val="MacroText"/>
              <w:rPr>
                <w:highlight w:val="yellow"/>
              </w:rPr>
            </w:pPr>
            <w:r w:rsidRPr="001135A6">
              <w:rPr>
                <w:highlight w:val="yellow"/>
              </w:rPr>
              <w:t>06000196E0</w:t>
            </w:r>
          </w:p>
        </w:tc>
        <w:tc>
          <w:tcPr>
            <w:tcW w:w="992" w:type="dxa"/>
            <w:noWrap/>
            <w:hideMark/>
          </w:tcPr>
          <w:p w14:paraId="53E78219" w14:textId="77777777" w:rsidR="00F47290" w:rsidRPr="001135A6" w:rsidRDefault="00F47290" w:rsidP="00C43821">
            <w:pPr>
              <w:pStyle w:val="MacroText"/>
              <w:rPr>
                <w:highlight w:val="yellow"/>
              </w:rPr>
            </w:pPr>
            <w:r w:rsidRPr="001135A6">
              <w:rPr>
                <w:highlight w:val="yellow"/>
              </w:rPr>
              <w:t>5</w:t>
            </w:r>
          </w:p>
        </w:tc>
      </w:tr>
      <w:tr w:rsidR="00F47290" w:rsidRPr="001135A6" w14:paraId="5D8BFA72" w14:textId="77777777" w:rsidTr="00A61D45">
        <w:trPr>
          <w:trHeight w:val="285"/>
        </w:trPr>
        <w:tc>
          <w:tcPr>
            <w:tcW w:w="4315" w:type="dxa"/>
            <w:noWrap/>
            <w:hideMark/>
          </w:tcPr>
          <w:p w14:paraId="30AEB799" w14:textId="77777777" w:rsidR="00F47290" w:rsidRPr="001135A6" w:rsidRDefault="00F47290" w:rsidP="00C43821">
            <w:pPr>
              <w:pStyle w:val="MacroText"/>
              <w:rPr>
                <w:highlight w:val="yellow"/>
              </w:rPr>
            </w:pPr>
            <w:r w:rsidRPr="001135A6">
              <w:rPr>
                <w:highlight w:val="yellow"/>
              </w:rPr>
              <w:t>structure [3]</w:t>
            </w:r>
          </w:p>
        </w:tc>
        <w:tc>
          <w:tcPr>
            <w:tcW w:w="810" w:type="dxa"/>
            <w:noWrap/>
            <w:hideMark/>
          </w:tcPr>
          <w:p w14:paraId="39C62EA4" w14:textId="77777777" w:rsidR="00F47290" w:rsidRPr="001135A6" w:rsidRDefault="00F47290" w:rsidP="00C43821">
            <w:pPr>
              <w:pStyle w:val="MacroText"/>
              <w:rPr>
                <w:highlight w:val="yellow"/>
              </w:rPr>
            </w:pPr>
            <w:r w:rsidRPr="001135A6">
              <w:rPr>
                <w:highlight w:val="yellow"/>
              </w:rPr>
              <w:t>11</w:t>
            </w:r>
          </w:p>
        </w:tc>
        <w:tc>
          <w:tcPr>
            <w:tcW w:w="1249" w:type="dxa"/>
            <w:noWrap/>
            <w:hideMark/>
          </w:tcPr>
          <w:p w14:paraId="02F81D0D" w14:textId="77777777" w:rsidR="00F47290" w:rsidRPr="001135A6" w:rsidRDefault="00F47290" w:rsidP="00C43821">
            <w:pPr>
              <w:pStyle w:val="MacroText"/>
              <w:rPr>
                <w:highlight w:val="yellow"/>
              </w:rPr>
            </w:pPr>
          </w:p>
        </w:tc>
        <w:tc>
          <w:tcPr>
            <w:tcW w:w="1985" w:type="dxa"/>
            <w:hideMark/>
          </w:tcPr>
          <w:p w14:paraId="037F3C8A"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4342322F" w14:textId="77777777" w:rsidR="00F47290" w:rsidRPr="001135A6" w:rsidRDefault="00F47290" w:rsidP="00C43821">
            <w:pPr>
              <w:pStyle w:val="MacroText"/>
              <w:rPr>
                <w:highlight w:val="yellow"/>
              </w:rPr>
            </w:pPr>
            <w:r w:rsidRPr="001135A6">
              <w:rPr>
                <w:highlight w:val="yellow"/>
              </w:rPr>
              <w:t>2</w:t>
            </w:r>
          </w:p>
        </w:tc>
      </w:tr>
      <w:tr w:rsidR="00F47290" w:rsidRPr="001135A6" w14:paraId="4686C1D2" w14:textId="77777777" w:rsidTr="00A61D45">
        <w:trPr>
          <w:trHeight w:val="285"/>
        </w:trPr>
        <w:tc>
          <w:tcPr>
            <w:tcW w:w="4315" w:type="dxa"/>
            <w:noWrap/>
            <w:hideMark/>
          </w:tcPr>
          <w:p w14:paraId="5E13DFF9" w14:textId="77777777" w:rsidR="00F47290" w:rsidRPr="001135A6" w:rsidRDefault="00F47290" w:rsidP="00C43821">
            <w:pPr>
              <w:pStyle w:val="MacroText"/>
              <w:rPr>
                <w:highlight w:val="yellow"/>
              </w:rPr>
            </w:pPr>
            <w:r w:rsidRPr="001135A6">
              <w:rPr>
                <w:highlight w:val="yellow"/>
              </w:rPr>
              <w:t xml:space="preserve">octet-string  </w:t>
            </w:r>
          </w:p>
        </w:tc>
        <w:tc>
          <w:tcPr>
            <w:tcW w:w="810" w:type="dxa"/>
            <w:noWrap/>
            <w:hideMark/>
          </w:tcPr>
          <w:p w14:paraId="3B843743" w14:textId="77777777" w:rsidR="00F47290" w:rsidRPr="001135A6" w:rsidRDefault="00F47290" w:rsidP="00C43821">
            <w:pPr>
              <w:pStyle w:val="MacroText"/>
              <w:rPr>
                <w:highlight w:val="yellow"/>
              </w:rPr>
            </w:pPr>
          </w:p>
        </w:tc>
        <w:tc>
          <w:tcPr>
            <w:tcW w:w="1249" w:type="dxa"/>
            <w:noWrap/>
            <w:hideMark/>
          </w:tcPr>
          <w:p w14:paraId="5A48DD14" w14:textId="77777777" w:rsidR="00F47290" w:rsidRPr="001135A6" w:rsidRDefault="00F47290" w:rsidP="00C43821">
            <w:pPr>
              <w:pStyle w:val="MacroText"/>
              <w:rPr>
                <w:highlight w:val="yellow"/>
              </w:rPr>
            </w:pPr>
            <w:r w:rsidRPr="001135A6">
              <w:rPr>
                <w:highlight w:val="yellow"/>
              </w:rPr>
              <w:t>12-2-2018 11:00:00</w:t>
            </w:r>
          </w:p>
        </w:tc>
        <w:tc>
          <w:tcPr>
            <w:tcW w:w="1985" w:type="dxa"/>
            <w:hideMark/>
          </w:tcPr>
          <w:p w14:paraId="38563D01" w14:textId="77777777" w:rsidR="00F47290" w:rsidRPr="001135A6" w:rsidRDefault="00F47290" w:rsidP="00C43821">
            <w:pPr>
              <w:pStyle w:val="MacroText"/>
              <w:rPr>
                <w:highlight w:val="yellow"/>
              </w:rPr>
            </w:pPr>
            <w:r w:rsidRPr="001135A6">
              <w:rPr>
                <w:highlight w:val="yellow"/>
              </w:rPr>
              <w:t>090C07E2020C050B000000800000</w:t>
            </w:r>
          </w:p>
        </w:tc>
        <w:tc>
          <w:tcPr>
            <w:tcW w:w="992" w:type="dxa"/>
            <w:noWrap/>
            <w:hideMark/>
          </w:tcPr>
          <w:p w14:paraId="5F6F290D" w14:textId="77777777" w:rsidR="00F47290" w:rsidRPr="001135A6" w:rsidRDefault="00F47290" w:rsidP="00C43821">
            <w:pPr>
              <w:pStyle w:val="MacroText"/>
              <w:rPr>
                <w:highlight w:val="yellow"/>
              </w:rPr>
            </w:pPr>
            <w:r w:rsidRPr="001135A6">
              <w:rPr>
                <w:highlight w:val="yellow"/>
              </w:rPr>
              <w:t>14</w:t>
            </w:r>
          </w:p>
        </w:tc>
      </w:tr>
      <w:tr w:rsidR="00F47290" w:rsidRPr="001135A6" w14:paraId="41ECAAB7" w14:textId="77777777" w:rsidTr="00A61D45">
        <w:trPr>
          <w:trHeight w:val="285"/>
        </w:trPr>
        <w:tc>
          <w:tcPr>
            <w:tcW w:w="4315" w:type="dxa"/>
            <w:noWrap/>
            <w:hideMark/>
          </w:tcPr>
          <w:p w14:paraId="3AC676EC" w14:textId="77777777" w:rsidR="00F47290" w:rsidRPr="001135A6" w:rsidRDefault="00F47290" w:rsidP="00C43821">
            <w:pPr>
              <w:pStyle w:val="MacroText"/>
              <w:rPr>
                <w:highlight w:val="yellow"/>
              </w:rPr>
            </w:pPr>
            <w:r w:rsidRPr="001135A6">
              <w:rPr>
                <w:highlight w:val="yellow"/>
              </w:rPr>
              <w:t xml:space="preserve">unsigned  </w:t>
            </w:r>
          </w:p>
        </w:tc>
        <w:tc>
          <w:tcPr>
            <w:tcW w:w="810" w:type="dxa"/>
            <w:noWrap/>
            <w:hideMark/>
          </w:tcPr>
          <w:p w14:paraId="6ACD0935" w14:textId="77777777" w:rsidR="00F47290" w:rsidRPr="001135A6" w:rsidRDefault="00F47290" w:rsidP="00C43821">
            <w:pPr>
              <w:pStyle w:val="MacroText"/>
              <w:rPr>
                <w:highlight w:val="yellow"/>
              </w:rPr>
            </w:pPr>
          </w:p>
        </w:tc>
        <w:tc>
          <w:tcPr>
            <w:tcW w:w="1249" w:type="dxa"/>
            <w:noWrap/>
            <w:hideMark/>
          </w:tcPr>
          <w:p w14:paraId="56E72F69" w14:textId="77777777" w:rsidR="00F47290" w:rsidRPr="001135A6" w:rsidRDefault="00F47290" w:rsidP="00C43821">
            <w:pPr>
              <w:pStyle w:val="MacroText"/>
              <w:rPr>
                <w:highlight w:val="yellow"/>
              </w:rPr>
            </w:pPr>
            <w:r w:rsidRPr="001135A6">
              <w:rPr>
                <w:highlight w:val="yellow"/>
              </w:rPr>
              <w:t>0</w:t>
            </w:r>
          </w:p>
        </w:tc>
        <w:tc>
          <w:tcPr>
            <w:tcW w:w="1985" w:type="dxa"/>
            <w:hideMark/>
          </w:tcPr>
          <w:p w14:paraId="7E12C467" w14:textId="77777777" w:rsidR="00F47290" w:rsidRPr="001135A6" w:rsidRDefault="00F47290" w:rsidP="00C43821">
            <w:pPr>
              <w:pStyle w:val="MacroText"/>
              <w:rPr>
                <w:highlight w:val="yellow"/>
              </w:rPr>
            </w:pPr>
            <w:r w:rsidRPr="001135A6">
              <w:rPr>
                <w:highlight w:val="yellow"/>
              </w:rPr>
              <w:t>1100</w:t>
            </w:r>
          </w:p>
        </w:tc>
        <w:tc>
          <w:tcPr>
            <w:tcW w:w="992" w:type="dxa"/>
            <w:noWrap/>
            <w:hideMark/>
          </w:tcPr>
          <w:p w14:paraId="3105ADE3" w14:textId="77777777" w:rsidR="00F47290" w:rsidRPr="001135A6" w:rsidRDefault="00F47290" w:rsidP="00C43821">
            <w:pPr>
              <w:pStyle w:val="MacroText"/>
              <w:rPr>
                <w:highlight w:val="yellow"/>
              </w:rPr>
            </w:pPr>
            <w:r w:rsidRPr="001135A6">
              <w:rPr>
                <w:highlight w:val="yellow"/>
              </w:rPr>
              <w:t>2</w:t>
            </w:r>
          </w:p>
        </w:tc>
      </w:tr>
      <w:tr w:rsidR="00F47290" w:rsidRPr="001135A6" w14:paraId="0EC834EB" w14:textId="77777777" w:rsidTr="00A61D45">
        <w:trPr>
          <w:trHeight w:val="285"/>
        </w:trPr>
        <w:tc>
          <w:tcPr>
            <w:tcW w:w="4315" w:type="dxa"/>
            <w:noWrap/>
            <w:hideMark/>
          </w:tcPr>
          <w:p w14:paraId="2F5E12BC" w14:textId="77777777" w:rsidR="00F47290" w:rsidRPr="001135A6" w:rsidRDefault="00F47290" w:rsidP="00C43821">
            <w:pPr>
              <w:pStyle w:val="MacroText"/>
              <w:rPr>
                <w:highlight w:val="yellow"/>
              </w:rPr>
            </w:pPr>
            <w:r w:rsidRPr="001135A6">
              <w:rPr>
                <w:highlight w:val="yellow"/>
              </w:rPr>
              <w:t xml:space="preserve">double-long-unsigned  </w:t>
            </w:r>
          </w:p>
        </w:tc>
        <w:tc>
          <w:tcPr>
            <w:tcW w:w="810" w:type="dxa"/>
            <w:noWrap/>
            <w:hideMark/>
          </w:tcPr>
          <w:p w14:paraId="4701917C" w14:textId="77777777" w:rsidR="00F47290" w:rsidRPr="001135A6" w:rsidRDefault="00F47290" w:rsidP="00C43821">
            <w:pPr>
              <w:pStyle w:val="MacroText"/>
              <w:rPr>
                <w:highlight w:val="yellow"/>
              </w:rPr>
            </w:pPr>
          </w:p>
        </w:tc>
        <w:tc>
          <w:tcPr>
            <w:tcW w:w="1249" w:type="dxa"/>
            <w:noWrap/>
            <w:hideMark/>
          </w:tcPr>
          <w:p w14:paraId="22371E10" w14:textId="77777777" w:rsidR="00F47290" w:rsidRPr="001135A6" w:rsidRDefault="00F47290" w:rsidP="00C43821">
            <w:pPr>
              <w:pStyle w:val="MacroText"/>
              <w:rPr>
                <w:highlight w:val="yellow"/>
              </w:rPr>
            </w:pPr>
            <w:r w:rsidRPr="001135A6">
              <w:rPr>
                <w:highlight w:val="yellow"/>
              </w:rPr>
              <w:t>104576</w:t>
            </w:r>
          </w:p>
        </w:tc>
        <w:tc>
          <w:tcPr>
            <w:tcW w:w="1985" w:type="dxa"/>
            <w:hideMark/>
          </w:tcPr>
          <w:p w14:paraId="37890163" w14:textId="77777777" w:rsidR="00F47290" w:rsidRPr="001135A6" w:rsidRDefault="00F47290" w:rsidP="00C43821">
            <w:pPr>
              <w:pStyle w:val="MacroText"/>
              <w:rPr>
                <w:highlight w:val="yellow"/>
              </w:rPr>
            </w:pPr>
            <w:r w:rsidRPr="001135A6">
              <w:rPr>
                <w:highlight w:val="yellow"/>
              </w:rPr>
              <w:t>0600019880</w:t>
            </w:r>
          </w:p>
        </w:tc>
        <w:tc>
          <w:tcPr>
            <w:tcW w:w="992" w:type="dxa"/>
            <w:noWrap/>
            <w:hideMark/>
          </w:tcPr>
          <w:p w14:paraId="1E0707F0" w14:textId="77777777" w:rsidR="00F47290" w:rsidRPr="001135A6" w:rsidRDefault="00F47290" w:rsidP="00C43821">
            <w:pPr>
              <w:pStyle w:val="MacroText"/>
              <w:rPr>
                <w:highlight w:val="yellow"/>
              </w:rPr>
            </w:pPr>
            <w:r w:rsidRPr="001135A6">
              <w:rPr>
                <w:highlight w:val="yellow"/>
              </w:rPr>
              <w:t>5</w:t>
            </w:r>
          </w:p>
        </w:tc>
      </w:tr>
      <w:tr w:rsidR="00F47290" w:rsidRPr="001135A6" w14:paraId="537CE44D" w14:textId="77777777" w:rsidTr="00A61D45">
        <w:trPr>
          <w:trHeight w:val="285"/>
        </w:trPr>
        <w:tc>
          <w:tcPr>
            <w:tcW w:w="4315" w:type="dxa"/>
            <w:noWrap/>
            <w:hideMark/>
          </w:tcPr>
          <w:p w14:paraId="31A2CDB9" w14:textId="77777777" w:rsidR="00F47290" w:rsidRPr="001135A6" w:rsidRDefault="00F47290" w:rsidP="00C43821">
            <w:pPr>
              <w:pStyle w:val="MacroText"/>
              <w:rPr>
                <w:highlight w:val="yellow"/>
              </w:rPr>
            </w:pPr>
            <w:r w:rsidRPr="001135A6">
              <w:rPr>
                <w:highlight w:val="yellow"/>
              </w:rPr>
              <w:t>structure [3]</w:t>
            </w:r>
          </w:p>
        </w:tc>
        <w:tc>
          <w:tcPr>
            <w:tcW w:w="810" w:type="dxa"/>
            <w:noWrap/>
            <w:hideMark/>
          </w:tcPr>
          <w:p w14:paraId="4DBB0E71" w14:textId="77777777" w:rsidR="00F47290" w:rsidRPr="001135A6" w:rsidRDefault="00F47290" w:rsidP="00C43821">
            <w:pPr>
              <w:pStyle w:val="MacroText"/>
              <w:rPr>
                <w:highlight w:val="yellow"/>
              </w:rPr>
            </w:pPr>
            <w:r w:rsidRPr="001135A6">
              <w:rPr>
                <w:highlight w:val="yellow"/>
              </w:rPr>
              <w:t>12</w:t>
            </w:r>
          </w:p>
        </w:tc>
        <w:tc>
          <w:tcPr>
            <w:tcW w:w="1249" w:type="dxa"/>
            <w:noWrap/>
            <w:hideMark/>
          </w:tcPr>
          <w:p w14:paraId="1C25F5E5" w14:textId="77777777" w:rsidR="00F47290" w:rsidRPr="001135A6" w:rsidRDefault="00F47290" w:rsidP="00C43821">
            <w:pPr>
              <w:pStyle w:val="MacroText"/>
              <w:rPr>
                <w:highlight w:val="yellow"/>
              </w:rPr>
            </w:pPr>
          </w:p>
        </w:tc>
        <w:tc>
          <w:tcPr>
            <w:tcW w:w="1985" w:type="dxa"/>
            <w:hideMark/>
          </w:tcPr>
          <w:p w14:paraId="77571ACB"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63ABDE52" w14:textId="77777777" w:rsidR="00F47290" w:rsidRPr="001135A6" w:rsidRDefault="00F47290" w:rsidP="00C43821">
            <w:pPr>
              <w:pStyle w:val="MacroText"/>
              <w:rPr>
                <w:highlight w:val="yellow"/>
              </w:rPr>
            </w:pPr>
            <w:r w:rsidRPr="001135A6">
              <w:rPr>
                <w:highlight w:val="yellow"/>
              </w:rPr>
              <w:t>2</w:t>
            </w:r>
          </w:p>
        </w:tc>
      </w:tr>
      <w:tr w:rsidR="00F47290" w:rsidRPr="001135A6" w14:paraId="5DE87A0C" w14:textId="77777777" w:rsidTr="00A61D45">
        <w:trPr>
          <w:trHeight w:val="285"/>
        </w:trPr>
        <w:tc>
          <w:tcPr>
            <w:tcW w:w="4315" w:type="dxa"/>
            <w:noWrap/>
            <w:hideMark/>
          </w:tcPr>
          <w:p w14:paraId="794F491E" w14:textId="77777777" w:rsidR="00F47290" w:rsidRPr="001135A6" w:rsidRDefault="00F47290" w:rsidP="00C43821">
            <w:pPr>
              <w:pStyle w:val="MacroText"/>
              <w:rPr>
                <w:highlight w:val="yellow"/>
              </w:rPr>
            </w:pPr>
            <w:r w:rsidRPr="001135A6">
              <w:rPr>
                <w:highlight w:val="yellow"/>
              </w:rPr>
              <w:t xml:space="preserve">octet-string  </w:t>
            </w:r>
          </w:p>
        </w:tc>
        <w:tc>
          <w:tcPr>
            <w:tcW w:w="810" w:type="dxa"/>
            <w:noWrap/>
            <w:hideMark/>
          </w:tcPr>
          <w:p w14:paraId="71B4FA5B" w14:textId="77777777" w:rsidR="00F47290" w:rsidRPr="001135A6" w:rsidRDefault="00F47290" w:rsidP="00C43821">
            <w:pPr>
              <w:pStyle w:val="MacroText"/>
              <w:rPr>
                <w:highlight w:val="yellow"/>
              </w:rPr>
            </w:pPr>
          </w:p>
        </w:tc>
        <w:tc>
          <w:tcPr>
            <w:tcW w:w="1249" w:type="dxa"/>
            <w:noWrap/>
            <w:hideMark/>
          </w:tcPr>
          <w:p w14:paraId="46F57C01" w14:textId="77777777" w:rsidR="00F47290" w:rsidRPr="001135A6" w:rsidRDefault="00F47290" w:rsidP="00C43821">
            <w:pPr>
              <w:pStyle w:val="MacroText"/>
              <w:rPr>
                <w:highlight w:val="yellow"/>
              </w:rPr>
            </w:pPr>
            <w:r w:rsidRPr="001135A6">
              <w:rPr>
                <w:highlight w:val="yellow"/>
              </w:rPr>
              <w:t>12-2-2018 12:00:00</w:t>
            </w:r>
          </w:p>
        </w:tc>
        <w:tc>
          <w:tcPr>
            <w:tcW w:w="1985" w:type="dxa"/>
            <w:hideMark/>
          </w:tcPr>
          <w:p w14:paraId="52A31172" w14:textId="77777777" w:rsidR="00F47290" w:rsidRPr="001135A6" w:rsidRDefault="00F47290" w:rsidP="00C43821">
            <w:pPr>
              <w:pStyle w:val="MacroText"/>
              <w:rPr>
                <w:highlight w:val="yellow"/>
              </w:rPr>
            </w:pPr>
            <w:r w:rsidRPr="001135A6">
              <w:rPr>
                <w:highlight w:val="yellow"/>
              </w:rPr>
              <w:t>090C07E2020C050C000000800000</w:t>
            </w:r>
          </w:p>
        </w:tc>
        <w:tc>
          <w:tcPr>
            <w:tcW w:w="992" w:type="dxa"/>
            <w:noWrap/>
            <w:hideMark/>
          </w:tcPr>
          <w:p w14:paraId="54E12F82" w14:textId="77777777" w:rsidR="00F47290" w:rsidRPr="001135A6" w:rsidRDefault="00F47290" w:rsidP="00C43821">
            <w:pPr>
              <w:pStyle w:val="MacroText"/>
              <w:rPr>
                <w:highlight w:val="yellow"/>
              </w:rPr>
            </w:pPr>
            <w:r w:rsidRPr="001135A6">
              <w:rPr>
                <w:highlight w:val="yellow"/>
              </w:rPr>
              <w:t>14</w:t>
            </w:r>
          </w:p>
        </w:tc>
      </w:tr>
      <w:tr w:rsidR="00F47290" w:rsidRPr="001135A6" w14:paraId="2FCE9F46" w14:textId="77777777" w:rsidTr="00A61D45">
        <w:trPr>
          <w:trHeight w:val="285"/>
        </w:trPr>
        <w:tc>
          <w:tcPr>
            <w:tcW w:w="4315" w:type="dxa"/>
            <w:noWrap/>
            <w:hideMark/>
          </w:tcPr>
          <w:p w14:paraId="3A9F06CF" w14:textId="77777777" w:rsidR="00F47290" w:rsidRPr="001135A6" w:rsidRDefault="00F47290" w:rsidP="00C43821">
            <w:pPr>
              <w:pStyle w:val="MacroText"/>
              <w:rPr>
                <w:highlight w:val="yellow"/>
              </w:rPr>
            </w:pPr>
            <w:r w:rsidRPr="001135A6">
              <w:rPr>
                <w:highlight w:val="yellow"/>
              </w:rPr>
              <w:t xml:space="preserve">unsigned  </w:t>
            </w:r>
          </w:p>
        </w:tc>
        <w:tc>
          <w:tcPr>
            <w:tcW w:w="810" w:type="dxa"/>
            <w:noWrap/>
            <w:hideMark/>
          </w:tcPr>
          <w:p w14:paraId="01D514FC" w14:textId="77777777" w:rsidR="00F47290" w:rsidRPr="001135A6" w:rsidRDefault="00F47290" w:rsidP="00C43821">
            <w:pPr>
              <w:pStyle w:val="MacroText"/>
              <w:rPr>
                <w:highlight w:val="yellow"/>
              </w:rPr>
            </w:pPr>
          </w:p>
        </w:tc>
        <w:tc>
          <w:tcPr>
            <w:tcW w:w="1249" w:type="dxa"/>
            <w:noWrap/>
            <w:hideMark/>
          </w:tcPr>
          <w:p w14:paraId="6692BC98" w14:textId="77777777" w:rsidR="00F47290" w:rsidRPr="001135A6" w:rsidRDefault="00F47290" w:rsidP="00C43821">
            <w:pPr>
              <w:pStyle w:val="MacroText"/>
              <w:rPr>
                <w:highlight w:val="yellow"/>
              </w:rPr>
            </w:pPr>
            <w:r w:rsidRPr="001135A6">
              <w:rPr>
                <w:highlight w:val="yellow"/>
              </w:rPr>
              <w:t>0</w:t>
            </w:r>
          </w:p>
        </w:tc>
        <w:tc>
          <w:tcPr>
            <w:tcW w:w="1985" w:type="dxa"/>
            <w:hideMark/>
          </w:tcPr>
          <w:p w14:paraId="265A0424" w14:textId="77777777" w:rsidR="00F47290" w:rsidRPr="001135A6" w:rsidRDefault="00F47290" w:rsidP="00C43821">
            <w:pPr>
              <w:pStyle w:val="MacroText"/>
              <w:rPr>
                <w:highlight w:val="yellow"/>
              </w:rPr>
            </w:pPr>
            <w:r w:rsidRPr="001135A6">
              <w:rPr>
                <w:highlight w:val="yellow"/>
              </w:rPr>
              <w:t>1100</w:t>
            </w:r>
          </w:p>
        </w:tc>
        <w:tc>
          <w:tcPr>
            <w:tcW w:w="992" w:type="dxa"/>
            <w:noWrap/>
            <w:hideMark/>
          </w:tcPr>
          <w:p w14:paraId="665D994A" w14:textId="77777777" w:rsidR="00F47290" w:rsidRPr="001135A6" w:rsidRDefault="00F47290" w:rsidP="00C43821">
            <w:pPr>
              <w:pStyle w:val="MacroText"/>
              <w:rPr>
                <w:highlight w:val="yellow"/>
              </w:rPr>
            </w:pPr>
            <w:r w:rsidRPr="001135A6">
              <w:rPr>
                <w:highlight w:val="yellow"/>
              </w:rPr>
              <w:t>2</w:t>
            </w:r>
          </w:p>
        </w:tc>
      </w:tr>
      <w:tr w:rsidR="00F47290" w:rsidRPr="001135A6" w14:paraId="7B655C0E" w14:textId="77777777" w:rsidTr="00A61D45">
        <w:trPr>
          <w:trHeight w:val="285"/>
        </w:trPr>
        <w:tc>
          <w:tcPr>
            <w:tcW w:w="4315" w:type="dxa"/>
            <w:noWrap/>
            <w:hideMark/>
          </w:tcPr>
          <w:p w14:paraId="24C10FC8" w14:textId="77777777" w:rsidR="00F47290" w:rsidRPr="001135A6" w:rsidRDefault="00F47290" w:rsidP="00C43821">
            <w:pPr>
              <w:pStyle w:val="MacroText"/>
              <w:rPr>
                <w:highlight w:val="yellow"/>
              </w:rPr>
            </w:pPr>
            <w:r w:rsidRPr="001135A6">
              <w:rPr>
                <w:highlight w:val="yellow"/>
              </w:rPr>
              <w:t xml:space="preserve">double-long-unsigned  </w:t>
            </w:r>
          </w:p>
        </w:tc>
        <w:tc>
          <w:tcPr>
            <w:tcW w:w="810" w:type="dxa"/>
            <w:noWrap/>
            <w:hideMark/>
          </w:tcPr>
          <w:p w14:paraId="1D872CD9" w14:textId="77777777" w:rsidR="00F47290" w:rsidRPr="001135A6" w:rsidRDefault="00F47290" w:rsidP="00C43821">
            <w:pPr>
              <w:pStyle w:val="MacroText"/>
              <w:rPr>
                <w:highlight w:val="yellow"/>
              </w:rPr>
            </w:pPr>
          </w:p>
        </w:tc>
        <w:tc>
          <w:tcPr>
            <w:tcW w:w="1249" w:type="dxa"/>
            <w:noWrap/>
            <w:hideMark/>
          </w:tcPr>
          <w:p w14:paraId="65D0355B" w14:textId="77777777" w:rsidR="00F47290" w:rsidRPr="001135A6" w:rsidRDefault="00F47290" w:rsidP="00C43821">
            <w:pPr>
              <w:pStyle w:val="MacroText"/>
              <w:rPr>
                <w:highlight w:val="yellow"/>
              </w:rPr>
            </w:pPr>
            <w:r w:rsidRPr="001135A6">
              <w:rPr>
                <w:highlight w:val="yellow"/>
              </w:rPr>
              <w:t>104992</w:t>
            </w:r>
          </w:p>
        </w:tc>
        <w:tc>
          <w:tcPr>
            <w:tcW w:w="1985" w:type="dxa"/>
            <w:hideMark/>
          </w:tcPr>
          <w:p w14:paraId="7F9BCA8F" w14:textId="77777777" w:rsidR="00F47290" w:rsidRPr="001135A6" w:rsidRDefault="00F47290" w:rsidP="00C43821">
            <w:pPr>
              <w:pStyle w:val="MacroText"/>
              <w:rPr>
                <w:highlight w:val="yellow"/>
              </w:rPr>
            </w:pPr>
            <w:r w:rsidRPr="001135A6">
              <w:rPr>
                <w:highlight w:val="yellow"/>
              </w:rPr>
              <w:t>0600019A20</w:t>
            </w:r>
          </w:p>
        </w:tc>
        <w:tc>
          <w:tcPr>
            <w:tcW w:w="992" w:type="dxa"/>
            <w:noWrap/>
            <w:hideMark/>
          </w:tcPr>
          <w:p w14:paraId="16B6BC60" w14:textId="77777777" w:rsidR="00F47290" w:rsidRPr="001135A6" w:rsidRDefault="00F47290" w:rsidP="00C43821">
            <w:pPr>
              <w:pStyle w:val="MacroText"/>
              <w:rPr>
                <w:highlight w:val="yellow"/>
              </w:rPr>
            </w:pPr>
            <w:r w:rsidRPr="001135A6">
              <w:rPr>
                <w:highlight w:val="yellow"/>
              </w:rPr>
              <w:t>5</w:t>
            </w:r>
          </w:p>
        </w:tc>
      </w:tr>
      <w:tr w:rsidR="00F47290" w:rsidRPr="001135A6" w14:paraId="1723B501" w14:textId="77777777" w:rsidTr="00A61D45">
        <w:trPr>
          <w:trHeight w:val="285"/>
        </w:trPr>
        <w:tc>
          <w:tcPr>
            <w:tcW w:w="4315" w:type="dxa"/>
            <w:noWrap/>
            <w:hideMark/>
          </w:tcPr>
          <w:p w14:paraId="7A89733A" w14:textId="77777777" w:rsidR="00F47290" w:rsidRPr="001135A6" w:rsidRDefault="00F47290" w:rsidP="00C43821">
            <w:pPr>
              <w:pStyle w:val="MacroText"/>
              <w:rPr>
                <w:highlight w:val="yellow"/>
              </w:rPr>
            </w:pPr>
            <w:r w:rsidRPr="001135A6">
              <w:rPr>
                <w:highlight w:val="yellow"/>
              </w:rPr>
              <w:t>structure [3]</w:t>
            </w:r>
          </w:p>
        </w:tc>
        <w:tc>
          <w:tcPr>
            <w:tcW w:w="810" w:type="dxa"/>
            <w:noWrap/>
            <w:hideMark/>
          </w:tcPr>
          <w:p w14:paraId="061678E0" w14:textId="77777777" w:rsidR="00F47290" w:rsidRPr="001135A6" w:rsidRDefault="00F47290" w:rsidP="00C43821">
            <w:pPr>
              <w:pStyle w:val="MacroText"/>
              <w:rPr>
                <w:highlight w:val="yellow"/>
              </w:rPr>
            </w:pPr>
            <w:r w:rsidRPr="001135A6">
              <w:rPr>
                <w:highlight w:val="yellow"/>
              </w:rPr>
              <w:t>13</w:t>
            </w:r>
          </w:p>
        </w:tc>
        <w:tc>
          <w:tcPr>
            <w:tcW w:w="1249" w:type="dxa"/>
            <w:noWrap/>
            <w:hideMark/>
          </w:tcPr>
          <w:p w14:paraId="2727E625" w14:textId="77777777" w:rsidR="00F47290" w:rsidRPr="001135A6" w:rsidRDefault="00F47290" w:rsidP="00C43821">
            <w:pPr>
              <w:pStyle w:val="MacroText"/>
              <w:rPr>
                <w:highlight w:val="yellow"/>
              </w:rPr>
            </w:pPr>
          </w:p>
        </w:tc>
        <w:tc>
          <w:tcPr>
            <w:tcW w:w="1985" w:type="dxa"/>
            <w:hideMark/>
          </w:tcPr>
          <w:p w14:paraId="40B4D8D5"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74EF307A" w14:textId="77777777" w:rsidR="00F47290" w:rsidRPr="001135A6" w:rsidRDefault="00F47290" w:rsidP="00C43821">
            <w:pPr>
              <w:pStyle w:val="MacroText"/>
              <w:rPr>
                <w:highlight w:val="yellow"/>
              </w:rPr>
            </w:pPr>
            <w:r w:rsidRPr="001135A6">
              <w:rPr>
                <w:highlight w:val="yellow"/>
              </w:rPr>
              <w:t>2</w:t>
            </w:r>
          </w:p>
        </w:tc>
      </w:tr>
      <w:tr w:rsidR="00F47290" w:rsidRPr="001135A6" w14:paraId="6F54EFD5" w14:textId="77777777" w:rsidTr="00A61D45">
        <w:trPr>
          <w:trHeight w:val="285"/>
        </w:trPr>
        <w:tc>
          <w:tcPr>
            <w:tcW w:w="4315" w:type="dxa"/>
            <w:noWrap/>
            <w:hideMark/>
          </w:tcPr>
          <w:p w14:paraId="4FE3A46E" w14:textId="77777777" w:rsidR="00F47290" w:rsidRPr="001135A6" w:rsidRDefault="00F47290" w:rsidP="00C43821">
            <w:pPr>
              <w:pStyle w:val="MacroText"/>
              <w:rPr>
                <w:highlight w:val="yellow"/>
              </w:rPr>
            </w:pPr>
            <w:r w:rsidRPr="001135A6">
              <w:rPr>
                <w:highlight w:val="yellow"/>
              </w:rPr>
              <w:t xml:space="preserve">octet-string  </w:t>
            </w:r>
          </w:p>
        </w:tc>
        <w:tc>
          <w:tcPr>
            <w:tcW w:w="810" w:type="dxa"/>
            <w:noWrap/>
            <w:hideMark/>
          </w:tcPr>
          <w:p w14:paraId="6B27EB39" w14:textId="77777777" w:rsidR="00F47290" w:rsidRPr="001135A6" w:rsidRDefault="00F47290" w:rsidP="00C43821">
            <w:pPr>
              <w:pStyle w:val="MacroText"/>
              <w:rPr>
                <w:highlight w:val="yellow"/>
              </w:rPr>
            </w:pPr>
          </w:p>
        </w:tc>
        <w:tc>
          <w:tcPr>
            <w:tcW w:w="1249" w:type="dxa"/>
            <w:noWrap/>
            <w:hideMark/>
          </w:tcPr>
          <w:p w14:paraId="7577CCAF" w14:textId="77777777" w:rsidR="00F47290" w:rsidRPr="001135A6" w:rsidRDefault="00F47290" w:rsidP="00C43821">
            <w:pPr>
              <w:pStyle w:val="MacroText"/>
              <w:rPr>
                <w:highlight w:val="yellow"/>
              </w:rPr>
            </w:pPr>
            <w:r w:rsidRPr="001135A6">
              <w:rPr>
                <w:highlight w:val="yellow"/>
              </w:rPr>
              <w:t>12-2-2018 13:00:00</w:t>
            </w:r>
          </w:p>
        </w:tc>
        <w:tc>
          <w:tcPr>
            <w:tcW w:w="1985" w:type="dxa"/>
            <w:hideMark/>
          </w:tcPr>
          <w:p w14:paraId="0FF453D5" w14:textId="77777777" w:rsidR="00F47290" w:rsidRPr="001135A6" w:rsidRDefault="00F47290" w:rsidP="00C43821">
            <w:pPr>
              <w:pStyle w:val="MacroText"/>
              <w:rPr>
                <w:highlight w:val="yellow"/>
              </w:rPr>
            </w:pPr>
            <w:r w:rsidRPr="001135A6">
              <w:rPr>
                <w:highlight w:val="yellow"/>
              </w:rPr>
              <w:t>090C07E2020C050D000000800000</w:t>
            </w:r>
          </w:p>
        </w:tc>
        <w:tc>
          <w:tcPr>
            <w:tcW w:w="992" w:type="dxa"/>
            <w:noWrap/>
            <w:hideMark/>
          </w:tcPr>
          <w:p w14:paraId="2B40C867" w14:textId="77777777" w:rsidR="00F47290" w:rsidRPr="001135A6" w:rsidRDefault="00F47290" w:rsidP="00C43821">
            <w:pPr>
              <w:pStyle w:val="MacroText"/>
              <w:rPr>
                <w:highlight w:val="yellow"/>
              </w:rPr>
            </w:pPr>
            <w:r w:rsidRPr="001135A6">
              <w:rPr>
                <w:highlight w:val="yellow"/>
              </w:rPr>
              <w:t>14</w:t>
            </w:r>
          </w:p>
        </w:tc>
      </w:tr>
      <w:tr w:rsidR="00F47290" w:rsidRPr="001135A6" w14:paraId="6284CC20" w14:textId="77777777" w:rsidTr="00A61D45">
        <w:trPr>
          <w:trHeight w:val="285"/>
        </w:trPr>
        <w:tc>
          <w:tcPr>
            <w:tcW w:w="4315" w:type="dxa"/>
            <w:noWrap/>
            <w:hideMark/>
          </w:tcPr>
          <w:p w14:paraId="2881A51B" w14:textId="77777777" w:rsidR="00F47290" w:rsidRPr="001135A6" w:rsidRDefault="00F47290" w:rsidP="00C43821">
            <w:pPr>
              <w:pStyle w:val="MacroText"/>
              <w:rPr>
                <w:highlight w:val="yellow"/>
              </w:rPr>
            </w:pPr>
            <w:r w:rsidRPr="001135A6">
              <w:rPr>
                <w:highlight w:val="yellow"/>
              </w:rPr>
              <w:t xml:space="preserve">unsigned  </w:t>
            </w:r>
          </w:p>
        </w:tc>
        <w:tc>
          <w:tcPr>
            <w:tcW w:w="810" w:type="dxa"/>
            <w:noWrap/>
            <w:hideMark/>
          </w:tcPr>
          <w:p w14:paraId="10A7D7DA" w14:textId="77777777" w:rsidR="00F47290" w:rsidRPr="001135A6" w:rsidRDefault="00F47290" w:rsidP="00C43821">
            <w:pPr>
              <w:pStyle w:val="MacroText"/>
              <w:rPr>
                <w:highlight w:val="yellow"/>
              </w:rPr>
            </w:pPr>
          </w:p>
        </w:tc>
        <w:tc>
          <w:tcPr>
            <w:tcW w:w="1249" w:type="dxa"/>
            <w:noWrap/>
            <w:hideMark/>
          </w:tcPr>
          <w:p w14:paraId="12106DE9" w14:textId="77777777" w:rsidR="00F47290" w:rsidRPr="001135A6" w:rsidRDefault="00F47290" w:rsidP="00C43821">
            <w:pPr>
              <w:pStyle w:val="MacroText"/>
              <w:rPr>
                <w:highlight w:val="yellow"/>
              </w:rPr>
            </w:pPr>
            <w:r w:rsidRPr="001135A6">
              <w:rPr>
                <w:highlight w:val="yellow"/>
              </w:rPr>
              <w:t>0</w:t>
            </w:r>
          </w:p>
        </w:tc>
        <w:tc>
          <w:tcPr>
            <w:tcW w:w="1985" w:type="dxa"/>
            <w:hideMark/>
          </w:tcPr>
          <w:p w14:paraId="1B554177" w14:textId="77777777" w:rsidR="00F47290" w:rsidRPr="001135A6" w:rsidRDefault="00F47290" w:rsidP="00C43821">
            <w:pPr>
              <w:pStyle w:val="MacroText"/>
              <w:rPr>
                <w:highlight w:val="yellow"/>
              </w:rPr>
            </w:pPr>
            <w:r w:rsidRPr="001135A6">
              <w:rPr>
                <w:highlight w:val="yellow"/>
              </w:rPr>
              <w:t>1100</w:t>
            </w:r>
          </w:p>
        </w:tc>
        <w:tc>
          <w:tcPr>
            <w:tcW w:w="992" w:type="dxa"/>
            <w:noWrap/>
            <w:hideMark/>
          </w:tcPr>
          <w:p w14:paraId="30BD2016" w14:textId="77777777" w:rsidR="00F47290" w:rsidRPr="001135A6" w:rsidRDefault="00F47290" w:rsidP="00C43821">
            <w:pPr>
              <w:pStyle w:val="MacroText"/>
              <w:rPr>
                <w:highlight w:val="yellow"/>
              </w:rPr>
            </w:pPr>
            <w:r w:rsidRPr="001135A6">
              <w:rPr>
                <w:highlight w:val="yellow"/>
              </w:rPr>
              <w:t>2</w:t>
            </w:r>
          </w:p>
        </w:tc>
      </w:tr>
      <w:tr w:rsidR="00F47290" w:rsidRPr="001135A6" w14:paraId="11FF7706" w14:textId="77777777" w:rsidTr="00A61D45">
        <w:trPr>
          <w:trHeight w:val="285"/>
        </w:trPr>
        <w:tc>
          <w:tcPr>
            <w:tcW w:w="4315" w:type="dxa"/>
            <w:noWrap/>
            <w:hideMark/>
          </w:tcPr>
          <w:p w14:paraId="1B97C331" w14:textId="77777777" w:rsidR="00F47290" w:rsidRPr="001135A6" w:rsidRDefault="00F47290" w:rsidP="00C43821">
            <w:pPr>
              <w:pStyle w:val="MacroText"/>
              <w:rPr>
                <w:highlight w:val="yellow"/>
              </w:rPr>
            </w:pPr>
            <w:r w:rsidRPr="001135A6">
              <w:rPr>
                <w:highlight w:val="yellow"/>
              </w:rPr>
              <w:t xml:space="preserve">double-long-unsigned  </w:t>
            </w:r>
          </w:p>
        </w:tc>
        <w:tc>
          <w:tcPr>
            <w:tcW w:w="810" w:type="dxa"/>
            <w:noWrap/>
            <w:hideMark/>
          </w:tcPr>
          <w:p w14:paraId="2827E0EE" w14:textId="77777777" w:rsidR="00F47290" w:rsidRPr="001135A6" w:rsidRDefault="00F47290" w:rsidP="00C43821">
            <w:pPr>
              <w:pStyle w:val="MacroText"/>
              <w:rPr>
                <w:highlight w:val="yellow"/>
              </w:rPr>
            </w:pPr>
          </w:p>
        </w:tc>
        <w:tc>
          <w:tcPr>
            <w:tcW w:w="1249" w:type="dxa"/>
            <w:noWrap/>
            <w:hideMark/>
          </w:tcPr>
          <w:p w14:paraId="1CECD1CC" w14:textId="77777777" w:rsidR="00F47290" w:rsidRPr="001135A6" w:rsidRDefault="00F47290" w:rsidP="00C43821">
            <w:pPr>
              <w:pStyle w:val="MacroText"/>
              <w:rPr>
                <w:highlight w:val="yellow"/>
              </w:rPr>
            </w:pPr>
            <w:r w:rsidRPr="001135A6">
              <w:rPr>
                <w:highlight w:val="yellow"/>
              </w:rPr>
              <w:t>105408</w:t>
            </w:r>
          </w:p>
        </w:tc>
        <w:tc>
          <w:tcPr>
            <w:tcW w:w="1985" w:type="dxa"/>
            <w:hideMark/>
          </w:tcPr>
          <w:p w14:paraId="44392F97" w14:textId="77777777" w:rsidR="00F47290" w:rsidRPr="001135A6" w:rsidRDefault="00F47290" w:rsidP="00C43821">
            <w:pPr>
              <w:pStyle w:val="MacroText"/>
              <w:rPr>
                <w:highlight w:val="yellow"/>
              </w:rPr>
            </w:pPr>
            <w:r w:rsidRPr="001135A6">
              <w:rPr>
                <w:highlight w:val="yellow"/>
              </w:rPr>
              <w:t>0600019BC0</w:t>
            </w:r>
          </w:p>
        </w:tc>
        <w:tc>
          <w:tcPr>
            <w:tcW w:w="992" w:type="dxa"/>
            <w:noWrap/>
            <w:hideMark/>
          </w:tcPr>
          <w:p w14:paraId="60E37B56" w14:textId="77777777" w:rsidR="00F47290" w:rsidRPr="001135A6" w:rsidRDefault="00F47290" w:rsidP="00C43821">
            <w:pPr>
              <w:pStyle w:val="MacroText"/>
              <w:rPr>
                <w:highlight w:val="yellow"/>
              </w:rPr>
            </w:pPr>
            <w:r w:rsidRPr="001135A6">
              <w:rPr>
                <w:highlight w:val="yellow"/>
              </w:rPr>
              <w:t>5</w:t>
            </w:r>
          </w:p>
        </w:tc>
      </w:tr>
      <w:tr w:rsidR="00F47290" w:rsidRPr="001135A6" w14:paraId="66E110A0" w14:textId="77777777" w:rsidTr="00A61D45">
        <w:trPr>
          <w:trHeight w:val="285"/>
        </w:trPr>
        <w:tc>
          <w:tcPr>
            <w:tcW w:w="4315" w:type="dxa"/>
            <w:noWrap/>
            <w:hideMark/>
          </w:tcPr>
          <w:p w14:paraId="1085E06C" w14:textId="77777777" w:rsidR="00F47290" w:rsidRPr="001135A6" w:rsidRDefault="00F47290" w:rsidP="00C43821">
            <w:pPr>
              <w:pStyle w:val="MacroText"/>
              <w:rPr>
                <w:highlight w:val="yellow"/>
              </w:rPr>
            </w:pPr>
            <w:r w:rsidRPr="001135A6">
              <w:rPr>
                <w:highlight w:val="yellow"/>
              </w:rPr>
              <w:t>structure [3]</w:t>
            </w:r>
          </w:p>
        </w:tc>
        <w:tc>
          <w:tcPr>
            <w:tcW w:w="810" w:type="dxa"/>
            <w:noWrap/>
            <w:hideMark/>
          </w:tcPr>
          <w:p w14:paraId="7AFF4E65" w14:textId="77777777" w:rsidR="00F47290" w:rsidRPr="001135A6" w:rsidRDefault="00F47290" w:rsidP="00C43821">
            <w:pPr>
              <w:pStyle w:val="MacroText"/>
              <w:rPr>
                <w:highlight w:val="yellow"/>
              </w:rPr>
            </w:pPr>
            <w:r w:rsidRPr="001135A6">
              <w:rPr>
                <w:highlight w:val="yellow"/>
              </w:rPr>
              <w:t>14</w:t>
            </w:r>
          </w:p>
        </w:tc>
        <w:tc>
          <w:tcPr>
            <w:tcW w:w="1249" w:type="dxa"/>
            <w:noWrap/>
            <w:hideMark/>
          </w:tcPr>
          <w:p w14:paraId="2F6F7D9E" w14:textId="77777777" w:rsidR="00F47290" w:rsidRPr="001135A6" w:rsidRDefault="00F47290" w:rsidP="00C43821">
            <w:pPr>
              <w:pStyle w:val="MacroText"/>
              <w:rPr>
                <w:highlight w:val="yellow"/>
              </w:rPr>
            </w:pPr>
          </w:p>
        </w:tc>
        <w:tc>
          <w:tcPr>
            <w:tcW w:w="1985" w:type="dxa"/>
            <w:hideMark/>
          </w:tcPr>
          <w:p w14:paraId="6332D2DD"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2FD05887" w14:textId="77777777" w:rsidR="00F47290" w:rsidRPr="001135A6" w:rsidRDefault="00F47290" w:rsidP="00C43821">
            <w:pPr>
              <w:pStyle w:val="MacroText"/>
              <w:rPr>
                <w:highlight w:val="yellow"/>
              </w:rPr>
            </w:pPr>
            <w:r w:rsidRPr="001135A6">
              <w:rPr>
                <w:highlight w:val="yellow"/>
              </w:rPr>
              <w:t>2</w:t>
            </w:r>
          </w:p>
        </w:tc>
      </w:tr>
      <w:tr w:rsidR="00F47290" w:rsidRPr="001135A6" w14:paraId="65BC7209" w14:textId="77777777" w:rsidTr="00A61D45">
        <w:trPr>
          <w:trHeight w:val="285"/>
        </w:trPr>
        <w:tc>
          <w:tcPr>
            <w:tcW w:w="4315" w:type="dxa"/>
            <w:noWrap/>
            <w:hideMark/>
          </w:tcPr>
          <w:p w14:paraId="6347C54E" w14:textId="77777777" w:rsidR="00F47290" w:rsidRPr="001135A6" w:rsidRDefault="00F47290" w:rsidP="00C43821">
            <w:pPr>
              <w:pStyle w:val="MacroText"/>
              <w:rPr>
                <w:highlight w:val="yellow"/>
              </w:rPr>
            </w:pPr>
            <w:r w:rsidRPr="001135A6">
              <w:rPr>
                <w:highlight w:val="yellow"/>
              </w:rPr>
              <w:t xml:space="preserve">octet-string  </w:t>
            </w:r>
          </w:p>
        </w:tc>
        <w:tc>
          <w:tcPr>
            <w:tcW w:w="810" w:type="dxa"/>
            <w:noWrap/>
            <w:hideMark/>
          </w:tcPr>
          <w:p w14:paraId="536932DA" w14:textId="77777777" w:rsidR="00F47290" w:rsidRPr="001135A6" w:rsidRDefault="00F47290" w:rsidP="00C43821">
            <w:pPr>
              <w:pStyle w:val="MacroText"/>
              <w:rPr>
                <w:highlight w:val="yellow"/>
              </w:rPr>
            </w:pPr>
          </w:p>
        </w:tc>
        <w:tc>
          <w:tcPr>
            <w:tcW w:w="1249" w:type="dxa"/>
            <w:noWrap/>
            <w:hideMark/>
          </w:tcPr>
          <w:p w14:paraId="05D0B628" w14:textId="77777777" w:rsidR="00F47290" w:rsidRPr="001135A6" w:rsidRDefault="00F47290" w:rsidP="00C43821">
            <w:pPr>
              <w:pStyle w:val="MacroText"/>
              <w:rPr>
                <w:highlight w:val="yellow"/>
              </w:rPr>
            </w:pPr>
            <w:r w:rsidRPr="001135A6">
              <w:rPr>
                <w:highlight w:val="yellow"/>
              </w:rPr>
              <w:t>12-2-2018 14:00:00</w:t>
            </w:r>
          </w:p>
        </w:tc>
        <w:tc>
          <w:tcPr>
            <w:tcW w:w="1985" w:type="dxa"/>
            <w:hideMark/>
          </w:tcPr>
          <w:p w14:paraId="32E8D1A8" w14:textId="77777777" w:rsidR="00F47290" w:rsidRPr="001135A6" w:rsidRDefault="00F47290" w:rsidP="00C43821">
            <w:pPr>
              <w:pStyle w:val="MacroText"/>
              <w:rPr>
                <w:highlight w:val="yellow"/>
              </w:rPr>
            </w:pPr>
            <w:r w:rsidRPr="001135A6">
              <w:rPr>
                <w:highlight w:val="yellow"/>
              </w:rPr>
              <w:t>090C07E2020C050E000000800000</w:t>
            </w:r>
          </w:p>
        </w:tc>
        <w:tc>
          <w:tcPr>
            <w:tcW w:w="992" w:type="dxa"/>
            <w:noWrap/>
            <w:hideMark/>
          </w:tcPr>
          <w:p w14:paraId="28BFEB8E" w14:textId="77777777" w:rsidR="00F47290" w:rsidRPr="001135A6" w:rsidRDefault="00F47290" w:rsidP="00C43821">
            <w:pPr>
              <w:pStyle w:val="MacroText"/>
              <w:rPr>
                <w:highlight w:val="yellow"/>
              </w:rPr>
            </w:pPr>
            <w:r w:rsidRPr="001135A6">
              <w:rPr>
                <w:highlight w:val="yellow"/>
              </w:rPr>
              <w:t>14</w:t>
            </w:r>
          </w:p>
        </w:tc>
      </w:tr>
      <w:tr w:rsidR="00F47290" w:rsidRPr="001135A6" w14:paraId="08A5053D" w14:textId="77777777" w:rsidTr="00A61D45">
        <w:trPr>
          <w:trHeight w:val="285"/>
        </w:trPr>
        <w:tc>
          <w:tcPr>
            <w:tcW w:w="4315" w:type="dxa"/>
            <w:noWrap/>
            <w:hideMark/>
          </w:tcPr>
          <w:p w14:paraId="096FC01B" w14:textId="77777777" w:rsidR="00F47290" w:rsidRPr="001135A6" w:rsidRDefault="00F47290" w:rsidP="00C43821">
            <w:pPr>
              <w:pStyle w:val="MacroText"/>
              <w:rPr>
                <w:highlight w:val="yellow"/>
              </w:rPr>
            </w:pPr>
            <w:r w:rsidRPr="001135A6">
              <w:rPr>
                <w:highlight w:val="yellow"/>
              </w:rPr>
              <w:t xml:space="preserve">unsigned  </w:t>
            </w:r>
          </w:p>
        </w:tc>
        <w:tc>
          <w:tcPr>
            <w:tcW w:w="810" w:type="dxa"/>
            <w:noWrap/>
            <w:hideMark/>
          </w:tcPr>
          <w:p w14:paraId="1F297073" w14:textId="77777777" w:rsidR="00F47290" w:rsidRPr="001135A6" w:rsidRDefault="00F47290" w:rsidP="00C43821">
            <w:pPr>
              <w:pStyle w:val="MacroText"/>
              <w:rPr>
                <w:highlight w:val="yellow"/>
              </w:rPr>
            </w:pPr>
          </w:p>
        </w:tc>
        <w:tc>
          <w:tcPr>
            <w:tcW w:w="1249" w:type="dxa"/>
            <w:noWrap/>
            <w:hideMark/>
          </w:tcPr>
          <w:p w14:paraId="13CBBECD" w14:textId="77777777" w:rsidR="00F47290" w:rsidRPr="001135A6" w:rsidRDefault="00F47290" w:rsidP="00C43821">
            <w:pPr>
              <w:pStyle w:val="MacroText"/>
              <w:rPr>
                <w:highlight w:val="yellow"/>
              </w:rPr>
            </w:pPr>
            <w:r w:rsidRPr="001135A6">
              <w:rPr>
                <w:highlight w:val="yellow"/>
              </w:rPr>
              <w:t>0</w:t>
            </w:r>
          </w:p>
        </w:tc>
        <w:tc>
          <w:tcPr>
            <w:tcW w:w="1985" w:type="dxa"/>
            <w:hideMark/>
          </w:tcPr>
          <w:p w14:paraId="0A637BD8" w14:textId="77777777" w:rsidR="00F47290" w:rsidRPr="001135A6" w:rsidRDefault="00F47290" w:rsidP="00C43821">
            <w:pPr>
              <w:pStyle w:val="MacroText"/>
              <w:rPr>
                <w:highlight w:val="yellow"/>
              </w:rPr>
            </w:pPr>
            <w:r w:rsidRPr="001135A6">
              <w:rPr>
                <w:highlight w:val="yellow"/>
              </w:rPr>
              <w:t>1100</w:t>
            </w:r>
          </w:p>
        </w:tc>
        <w:tc>
          <w:tcPr>
            <w:tcW w:w="992" w:type="dxa"/>
            <w:noWrap/>
            <w:hideMark/>
          </w:tcPr>
          <w:p w14:paraId="2592B7E1" w14:textId="77777777" w:rsidR="00F47290" w:rsidRPr="001135A6" w:rsidRDefault="00F47290" w:rsidP="00C43821">
            <w:pPr>
              <w:pStyle w:val="MacroText"/>
              <w:rPr>
                <w:highlight w:val="yellow"/>
              </w:rPr>
            </w:pPr>
            <w:r w:rsidRPr="001135A6">
              <w:rPr>
                <w:highlight w:val="yellow"/>
              </w:rPr>
              <w:t>2</w:t>
            </w:r>
          </w:p>
        </w:tc>
      </w:tr>
      <w:tr w:rsidR="00F47290" w:rsidRPr="001135A6" w14:paraId="791ED36E" w14:textId="77777777" w:rsidTr="00A61D45">
        <w:trPr>
          <w:trHeight w:val="285"/>
        </w:trPr>
        <w:tc>
          <w:tcPr>
            <w:tcW w:w="4315" w:type="dxa"/>
            <w:noWrap/>
            <w:hideMark/>
          </w:tcPr>
          <w:p w14:paraId="3DC6A81D" w14:textId="77777777" w:rsidR="00F47290" w:rsidRPr="001135A6" w:rsidRDefault="00F47290" w:rsidP="00C43821">
            <w:pPr>
              <w:pStyle w:val="MacroText"/>
              <w:rPr>
                <w:highlight w:val="yellow"/>
              </w:rPr>
            </w:pPr>
            <w:r w:rsidRPr="001135A6">
              <w:rPr>
                <w:highlight w:val="yellow"/>
              </w:rPr>
              <w:t xml:space="preserve">double-long-unsigned  </w:t>
            </w:r>
          </w:p>
        </w:tc>
        <w:tc>
          <w:tcPr>
            <w:tcW w:w="810" w:type="dxa"/>
            <w:noWrap/>
            <w:hideMark/>
          </w:tcPr>
          <w:p w14:paraId="092C27CC" w14:textId="77777777" w:rsidR="00F47290" w:rsidRPr="001135A6" w:rsidRDefault="00F47290" w:rsidP="00C43821">
            <w:pPr>
              <w:pStyle w:val="MacroText"/>
              <w:rPr>
                <w:highlight w:val="yellow"/>
              </w:rPr>
            </w:pPr>
          </w:p>
        </w:tc>
        <w:tc>
          <w:tcPr>
            <w:tcW w:w="1249" w:type="dxa"/>
            <w:noWrap/>
            <w:hideMark/>
          </w:tcPr>
          <w:p w14:paraId="7DFF669E" w14:textId="77777777" w:rsidR="00F47290" w:rsidRPr="001135A6" w:rsidRDefault="00F47290" w:rsidP="00C43821">
            <w:pPr>
              <w:pStyle w:val="MacroText"/>
              <w:rPr>
                <w:highlight w:val="yellow"/>
              </w:rPr>
            </w:pPr>
            <w:r w:rsidRPr="001135A6">
              <w:rPr>
                <w:highlight w:val="yellow"/>
              </w:rPr>
              <w:t>105824</w:t>
            </w:r>
          </w:p>
        </w:tc>
        <w:tc>
          <w:tcPr>
            <w:tcW w:w="1985" w:type="dxa"/>
            <w:hideMark/>
          </w:tcPr>
          <w:p w14:paraId="4A10AD5D" w14:textId="77777777" w:rsidR="00F47290" w:rsidRPr="001135A6" w:rsidRDefault="00F47290" w:rsidP="00C43821">
            <w:pPr>
              <w:pStyle w:val="MacroText"/>
              <w:rPr>
                <w:highlight w:val="yellow"/>
              </w:rPr>
            </w:pPr>
            <w:r w:rsidRPr="001135A6">
              <w:rPr>
                <w:highlight w:val="yellow"/>
              </w:rPr>
              <w:t>0600019D60</w:t>
            </w:r>
          </w:p>
        </w:tc>
        <w:tc>
          <w:tcPr>
            <w:tcW w:w="992" w:type="dxa"/>
            <w:noWrap/>
            <w:hideMark/>
          </w:tcPr>
          <w:p w14:paraId="7CD7AD43" w14:textId="77777777" w:rsidR="00F47290" w:rsidRPr="001135A6" w:rsidRDefault="00F47290" w:rsidP="00C43821">
            <w:pPr>
              <w:pStyle w:val="MacroText"/>
              <w:rPr>
                <w:highlight w:val="yellow"/>
              </w:rPr>
            </w:pPr>
            <w:r w:rsidRPr="001135A6">
              <w:rPr>
                <w:highlight w:val="yellow"/>
              </w:rPr>
              <w:t>5</w:t>
            </w:r>
          </w:p>
        </w:tc>
      </w:tr>
      <w:tr w:rsidR="00F47290" w:rsidRPr="001135A6" w14:paraId="3C22A6FB" w14:textId="77777777" w:rsidTr="00A61D45">
        <w:trPr>
          <w:trHeight w:val="285"/>
        </w:trPr>
        <w:tc>
          <w:tcPr>
            <w:tcW w:w="4315" w:type="dxa"/>
            <w:noWrap/>
            <w:hideMark/>
          </w:tcPr>
          <w:p w14:paraId="2EA218F9" w14:textId="77777777" w:rsidR="00F47290" w:rsidRPr="001135A6" w:rsidRDefault="00F47290" w:rsidP="00C43821">
            <w:pPr>
              <w:pStyle w:val="MacroText"/>
              <w:rPr>
                <w:highlight w:val="yellow"/>
              </w:rPr>
            </w:pPr>
            <w:r w:rsidRPr="001135A6">
              <w:rPr>
                <w:highlight w:val="yellow"/>
              </w:rPr>
              <w:t>structure [3]</w:t>
            </w:r>
          </w:p>
        </w:tc>
        <w:tc>
          <w:tcPr>
            <w:tcW w:w="810" w:type="dxa"/>
            <w:noWrap/>
            <w:hideMark/>
          </w:tcPr>
          <w:p w14:paraId="1BA4E598" w14:textId="77777777" w:rsidR="00F47290" w:rsidRPr="001135A6" w:rsidRDefault="00F47290" w:rsidP="00C43821">
            <w:pPr>
              <w:pStyle w:val="MacroText"/>
              <w:rPr>
                <w:highlight w:val="yellow"/>
              </w:rPr>
            </w:pPr>
            <w:r w:rsidRPr="001135A6">
              <w:rPr>
                <w:highlight w:val="yellow"/>
              </w:rPr>
              <w:t>15</w:t>
            </w:r>
          </w:p>
        </w:tc>
        <w:tc>
          <w:tcPr>
            <w:tcW w:w="1249" w:type="dxa"/>
            <w:noWrap/>
            <w:hideMark/>
          </w:tcPr>
          <w:p w14:paraId="2008C998" w14:textId="77777777" w:rsidR="00F47290" w:rsidRPr="001135A6" w:rsidRDefault="00F47290" w:rsidP="00C43821">
            <w:pPr>
              <w:pStyle w:val="MacroText"/>
              <w:rPr>
                <w:highlight w:val="yellow"/>
              </w:rPr>
            </w:pPr>
          </w:p>
        </w:tc>
        <w:tc>
          <w:tcPr>
            <w:tcW w:w="1985" w:type="dxa"/>
            <w:hideMark/>
          </w:tcPr>
          <w:p w14:paraId="0C2A89BD"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56F2D001" w14:textId="77777777" w:rsidR="00F47290" w:rsidRPr="001135A6" w:rsidRDefault="00F47290" w:rsidP="00C43821">
            <w:pPr>
              <w:pStyle w:val="MacroText"/>
              <w:rPr>
                <w:highlight w:val="yellow"/>
              </w:rPr>
            </w:pPr>
            <w:r w:rsidRPr="001135A6">
              <w:rPr>
                <w:highlight w:val="yellow"/>
              </w:rPr>
              <w:t>2</w:t>
            </w:r>
          </w:p>
        </w:tc>
      </w:tr>
      <w:tr w:rsidR="00F47290" w:rsidRPr="001135A6" w14:paraId="24058C48" w14:textId="77777777" w:rsidTr="00A61D45">
        <w:trPr>
          <w:trHeight w:val="285"/>
        </w:trPr>
        <w:tc>
          <w:tcPr>
            <w:tcW w:w="4315" w:type="dxa"/>
            <w:noWrap/>
            <w:hideMark/>
          </w:tcPr>
          <w:p w14:paraId="186CC540" w14:textId="77777777" w:rsidR="00F47290" w:rsidRPr="001135A6" w:rsidRDefault="00F47290" w:rsidP="00C43821">
            <w:pPr>
              <w:pStyle w:val="MacroText"/>
              <w:rPr>
                <w:highlight w:val="yellow"/>
              </w:rPr>
            </w:pPr>
            <w:r w:rsidRPr="001135A6">
              <w:rPr>
                <w:highlight w:val="yellow"/>
              </w:rPr>
              <w:t xml:space="preserve">octet-string  </w:t>
            </w:r>
          </w:p>
        </w:tc>
        <w:tc>
          <w:tcPr>
            <w:tcW w:w="810" w:type="dxa"/>
            <w:noWrap/>
            <w:hideMark/>
          </w:tcPr>
          <w:p w14:paraId="1FD7E877" w14:textId="77777777" w:rsidR="00F47290" w:rsidRPr="001135A6" w:rsidRDefault="00F47290" w:rsidP="00C43821">
            <w:pPr>
              <w:pStyle w:val="MacroText"/>
              <w:rPr>
                <w:highlight w:val="yellow"/>
              </w:rPr>
            </w:pPr>
          </w:p>
        </w:tc>
        <w:tc>
          <w:tcPr>
            <w:tcW w:w="1249" w:type="dxa"/>
            <w:noWrap/>
            <w:hideMark/>
          </w:tcPr>
          <w:p w14:paraId="38FDEA42" w14:textId="77777777" w:rsidR="00F47290" w:rsidRPr="001135A6" w:rsidRDefault="00F47290" w:rsidP="00C43821">
            <w:pPr>
              <w:pStyle w:val="MacroText"/>
              <w:rPr>
                <w:highlight w:val="yellow"/>
              </w:rPr>
            </w:pPr>
            <w:r w:rsidRPr="001135A6">
              <w:rPr>
                <w:highlight w:val="yellow"/>
              </w:rPr>
              <w:t>12-2-2018 15:00:00</w:t>
            </w:r>
          </w:p>
        </w:tc>
        <w:tc>
          <w:tcPr>
            <w:tcW w:w="1985" w:type="dxa"/>
            <w:hideMark/>
          </w:tcPr>
          <w:p w14:paraId="0010B554" w14:textId="77777777" w:rsidR="00F47290" w:rsidRPr="001135A6" w:rsidRDefault="00F47290" w:rsidP="00C43821">
            <w:pPr>
              <w:pStyle w:val="MacroText"/>
              <w:rPr>
                <w:highlight w:val="yellow"/>
              </w:rPr>
            </w:pPr>
            <w:r w:rsidRPr="001135A6">
              <w:rPr>
                <w:highlight w:val="yellow"/>
              </w:rPr>
              <w:t>090C07E2020C050F000000800000</w:t>
            </w:r>
          </w:p>
        </w:tc>
        <w:tc>
          <w:tcPr>
            <w:tcW w:w="992" w:type="dxa"/>
            <w:noWrap/>
            <w:hideMark/>
          </w:tcPr>
          <w:p w14:paraId="1C0918B5" w14:textId="77777777" w:rsidR="00F47290" w:rsidRPr="001135A6" w:rsidRDefault="00F47290" w:rsidP="00C43821">
            <w:pPr>
              <w:pStyle w:val="MacroText"/>
              <w:rPr>
                <w:highlight w:val="yellow"/>
              </w:rPr>
            </w:pPr>
            <w:r w:rsidRPr="001135A6">
              <w:rPr>
                <w:highlight w:val="yellow"/>
              </w:rPr>
              <w:t>14</w:t>
            </w:r>
          </w:p>
        </w:tc>
      </w:tr>
      <w:tr w:rsidR="00F47290" w:rsidRPr="001135A6" w14:paraId="3EFD8403" w14:textId="77777777" w:rsidTr="00A61D45">
        <w:trPr>
          <w:trHeight w:val="285"/>
        </w:trPr>
        <w:tc>
          <w:tcPr>
            <w:tcW w:w="4315" w:type="dxa"/>
            <w:noWrap/>
            <w:hideMark/>
          </w:tcPr>
          <w:p w14:paraId="03E373F0" w14:textId="77777777" w:rsidR="00F47290" w:rsidRPr="001135A6" w:rsidRDefault="00F47290" w:rsidP="00C43821">
            <w:pPr>
              <w:pStyle w:val="MacroText"/>
              <w:rPr>
                <w:highlight w:val="yellow"/>
              </w:rPr>
            </w:pPr>
            <w:r w:rsidRPr="001135A6">
              <w:rPr>
                <w:highlight w:val="yellow"/>
              </w:rPr>
              <w:t xml:space="preserve">unsigned  </w:t>
            </w:r>
          </w:p>
        </w:tc>
        <w:tc>
          <w:tcPr>
            <w:tcW w:w="810" w:type="dxa"/>
            <w:noWrap/>
            <w:hideMark/>
          </w:tcPr>
          <w:p w14:paraId="47E36021" w14:textId="77777777" w:rsidR="00F47290" w:rsidRPr="001135A6" w:rsidRDefault="00F47290" w:rsidP="00C43821">
            <w:pPr>
              <w:pStyle w:val="MacroText"/>
              <w:rPr>
                <w:highlight w:val="yellow"/>
              </w:rPr>
            </w:pPr>
          </w:p>
        </w:tc>
        <w:tc>
          <w:tcPr>
            <w:tcW w:w="1249" w:type="dxa"/>
            <w:noWrap/>
            <w:hideMark/>
          </w:tcPr>
          <w:p w14:paraId="78EBB6B0" w14:textId="77777777" w:rsidR="00F47290" w:rsidRPr="001135A6" w:rsidRDefault="00F47290" w:rsidP="00C43821">
            <w:pPr>
              <w:pStyle w:val="MacroText"/>
              <w:rPr>
                <w:highlight w:val="yellow"/>
              </w:rPr>
            </w:pPr>
            <w:r w:rsidRPr="001135A6">
              <w:rPr>
                <w:highlight w:val="yellow"/>
              </w:rPr>
              <w:t>0</w:t>
            </w:r>
          </w:p>
        </w:tc>
        <w:tc>
          <w:tcPr>
            <w:tcW w:w="1985" w:type="dxa"/>
            <w:hideMark/>
          </w:tcPr>
          <w:p w14:paraId="05CC82F0" w14:textId="77777777" w:rsidR="00F47290" w:rsidRPr="001135A6" w:rsidRDefault="00F47290" w:rsidP="00C43821">
            <w:pPr>
              <w:pStyle w:val="MacroText"/>
              <w:rPr>
                <w:highlight w:val="yellow"/>
              </w:rPr>
            </w:pPr>
            <w:r w:rsidRPr="001135A6">
              <w:rPr>
                <w:highlight w:val="yellow"/>
              </w:rPr>
              <w:t>1100</w:t>
            </w:r>
          </w:p>
        </w:tc>
        <w:tc>
          <w:tcPr>
            <w:tcW w:w="992" w:type="dxa"/>
            <w:noWrap/>
            <w:hideMark/>
          </w:tcPr>
          <w:p w14:paraId="11C7F48D" w14:textId="77777777" w:rsidR="00F47290" w:rsidRPr="001135A6" w:rsidRDefault="00F47290" w:rsidP="00C43821">
            <w:pPr>
              <w:pStyle w:val="MacroText"/>
              <w:rPr>
                <w:highlight w:val="yellow"/>
              </w:rPr>
            </w:pPr>
            <w:r w:rsidRPr="001135A6">
              <w:rPr>
                <w:highlight w:val="yellow"/>
              </w:rPr>
              <w:t>2</w:t>
            </w:r>
          </w:p>
        </w:tc>
      </w:tr>
      <w:tr w:rsidR="00F47290" w:rsidRPr="001135A6" w14:paraId="36E1990D" w14:textId="77777777" w:rsidTr="00A61D45">
        <w:trPr>
          <w:trHeight w:val="285"/>
        </w:trPr>
        <w:tc>
          <w:tcPr>
            <w:tcW w:w="4315" w:type="dxa"/>
            <w:noWrap/>
            <w:hideMark/>
          </w:tcPr>
          <w:p w14:paraId="1EBE492C" w14:textId="77777777" w:rsidR="00F47290" w:rsidRPr="001135A6" w:rsidRDefault="00F47290" w:rsidP="00C43821">
            <w:pPr>
              <w:pStyle w:val="MacroText"/>
              <w:rPr>
                <w:highlight w:val="yellow"/>
              </w:rPr>
            </w:pPr>
            <w:r w:rsidRPr="001135A6">
              <w:rPr>
                <w:highlight w:val="yellow"/>
              </w:rPr>
              <w:t xml:space="preserve">double-long-unsigned  </w:t>
            </w:r>
          </w:p>
        </w:tc>
        <w:tc>
          <w:tcPr>
            <w:tcW w:w="810" w:type="dxa"/>
            <w:noWrap/>
            <w:hideMark/>
          </w:tcPr>
          <w:p w14:paraId="0509EDE9" w14:textId="77777777" w:rsidR="00F47290" w:rsidRPr="001135A6" w:rsidRDefault="00F47290" w:rsidP="00C43821">
            <w:pPr>
              <w:pStyle w:val="MacroText"/>
              <w:rPr>
                <w:highlight w:val="yellow"/>
              </w:rPr>
            </w:pPr>
          </w:p>
        </w:tc>
        <w:tc>
          <w:tcPr>
            <w:tcW w:w="1249" w:type="dxa"/>
            <w:noWrap/>
            <w:hideMark/>
          </w:tcPr>
          <w:p w14:paraId="68F8BDB6" w14:textId="77777777" w:rsidR="00F47290" w:rsidRPr="001135A6" w:rsidRDefault="00F47290" w:rsidP="00C43821">
            <w:pPr>
              <w:pStyle w:val="MacroText"/>
              <w:rPr>
                <w:highlight w:val="yellow"/>
              </w:rPr>
            </w:pPr>
            <w:r w:rsidRPr="001135A6">
              <w:rPr>
                <w:highlight w:val="yellow"/>
              </w:rPr>
              <w:t>106240</w:t>
            </w:r>
          </w:p>
        </w:tc>
        <w:tc>
          <w:tcPr>
            <w:tcW w:w="1985" w:type="dxa"/>
            <w:hideMark/>
          </w:tcPr>
          <w:p w14:paraId="2992E68E" w14:textId="77777777" w:rsidR="00F47290" w:rsidRPr="001135A6" w:rsidRDefault="00F47290" w:rsidP="00C43821">
            <w:pPr>
              <w:pStyle w:val="MacroText"/>
              <w:rPr>
                <w:highlight w:val="yellow"/>
              </w:rPr>
            </w:pPr>
            <w:r w:rsidRPr="001135A6">
              <w:rPr>
                <w:highlight w:val="yellow"/>
              </w:rPr>
              <w:t>0600019F00</w:t>
            </w:r>
          </w:p>
        </w:tc>
        <w:tc>
          <w:tcPr>
            <w:tcW w:w="992" w:type="dxa"/>
            <w:noWrap/>
            <w:hideMark/>
          </w:tcPr>
          <w:p w14:paraId="03A39D99" w14:textId="77777777" w:rsidR="00F47290" w:rsidRPr="001135A6" w:rsidRDefault="00F47290" w:rsidP="00C43821">
            <w:pPr>
              <w:pStyle w:val="MacroText"/>
              <w:rPr>
                <w:highlight w:val="yellow"/>
              </w:rPr>
            </w:pPr>
            <w:r w:rsidRPr="001135A6">
              <w:rPr>
                <w:highlight w:val="yellow"/>
              </w:rPr>
              <w:t>5</w:t>
            </w:r>
          </w:p>
        </w:tc>
      </w:tr>
      <w:tr w:rsidR="00F47290" w:rsidRPr="001135A6" w14:paraId="7AB3DA89" w14:textId="77777777" w:rsidTr="00A61D45">
        <w:trPr>
          <w:trHeight w:val="285"/>
        </w:trPr>
        <w:tc>
          <w:tcPr>
            <w:tcW w:w="4315" w:type="dxa"/>
            <w:noWrap/>
            <w:hideMark/>
          </w:tcPr>
          <w:p w14:paraId="07B9507B" w14:textId="77777777" w:rsidR="00F47290" w:rsidRPr="001135A6" w:rsidRDefault="00F47290" w:rsidP="00C43821">
            <w:pPr>
              <w:pStyle w:val="MacroText"/>
              <w:rPr>
                <w:highlight w:val="yellow"/>
              </w:rPr>
            </w:pPr>
            <w:r w:rsidRPr="001135A6">
              <w:rPr>
                <w:highlight w:val="yellow"/>
              </w:rPr>
              <w:t>structure [3]</w:t>
            </w:r>
          </w:p>
        </w:tc>
        <w:tc>
          <w:tcPr>
            <w:tcW w:w="810" w:type="dxa"/>
            <w:noWrap/>
            <w:hideMark/>
          </w:tcPr>
          <w:p w14:paraId="6B514078" w14:textId="77777777" w:rsidR="00F47290" w:rsidRPr="001135A6" w:rsidRDefault="00F47290" w:rsidP="00C43821">
            <w:pPr>
              <w:pStyle w:val="MacroText"/>
              <w:rPr>
                <w:highlight w:val="yellow"/>
              </w:rPr>
            </w:pPr>
            <w:r w:rsidRPr="001135A6">
              <w:rPr>
                <w:highlight w:val="yellow"/>
              </w:rPr>
              <w:t>16</w:t>
            </w:r>
          </w:p>
        </w:tc>
        <w:tc>
          <w:tcPr>
            <w:tcW w:w="1249" w:type="dxa"/>
            <w:noWrap/>
            <w:hideMark/>
          </w:tcPr>
          <w:p w14:paraId="272327DE" w14:textId="77777777" w:rsidR="00F47290" w:rsidRPr="001135A6" w:rsidRDefault="00F47290" w:rsidP="00C43821">
            <w:pPr>
              <w:pStyle w:val="MacroText"/>
              <w:rPr>
                <w:highlight w:val="yellow"/>
              </w:rPr>
            </w:pPr>
          </w:p>
        </w:tc>
        <w:tc>
          <w:tcPr>
            <w:tcW w:w="1985" w:type="dxa"/>
            <w:hideMark/>
          </w:tcPr>
          <w:p w14:paraId="0ABD3543"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17B0F501" w14:textId="77777777" w:rsidR="00F47290" w:rsidRPr="001135A6" w:rsidRDefault="00F47290" w:rsidP="00C43821">
            <w:pPr>
              <w:pStyle w:val="MacroText"/>
              <w:rPr>
                <w:highlight w:val="yellow"/>
              </w:rPr>
            </w:pPr>
            <w:r w:rsidRPr="001135A6">
              <w:rPr>
                <w:highlight w:val="yellow"/>
              </w:rPr>
              <w:t>2</w:t>
            </w:r>
          </w:p>
        </w:tc>
      </w:tr>
      <w:tr w:rsidR="00F47290" w:rsidRPr="001135A6" w14:paraId="6FD3C55C" w14:textId="77777777" w:rsidTr="00A61D45">
        <w:trPr>
          <w:trHeight w:val="285"/>
        </w:trPr>
        <w:tc>
          <w:tcPr>
            <w:tcW w:w="4315" w:type="dxa"/>
            <w:noWrap/>
            <w:hideMark/>
          </w:tcPr>
          <w:p w14:paraId="60D3BC4B" w14:textId="77777777" w:rsidR="00F47290" w:rsidRPr="001135A6" w:rsidRDefault="00F47290" w:rsidP="00C43821">
            <w:pPr>
              <w:pStyle w:val="MacroText"/>
              <w:rPr>
                <w:highlight w:val="yellow"/>
              </w:rPr>
            </w:pPr>
            <w:r w:rsidRPr="001135A6">
              <w:rPr>
                <w:highlight w:val="yellow"/>
              </w:rPr>
              <w:t xml:space="preserve">octet-string  </w:t>
            </w:r>
          </w:p>
        </w:tc>
        <w:tc>
          <w:tcPr>
            <w:tcW w:w="810" w:type="dxa"/>
            <w:noWrap/>
            <w:hideMark/>
          </w:tcPr>
          <w:p w14:paraId="35EB7345" w14:textId="77777777" w:rsidR="00F47290" w:rsidRPr="001135A6" w:rsidRDefault="00F47290" w:rsidP="00C43821">
            <w:pPr>
              <w:pStyle w:val="MacroText"/>
              <w:rPr>
                <w:highlight w:val="yellow"/>
              </w:rPr>
            </w:pPr>
          </w:p>
        </w:tc>
        <w:tc>
          <w:tcPr>
            <w:tcW w:w="1249" w:type="dxa"/>
            <w:noWrap/>
            <w:hideMark/>
          </w:tcPr>
          <w:p w14:paraId="24B1F8BB" w14:textId="77777777" w:rsidR="00F47290" w:rsidRPr="001135A6" w:rsidRDefault="00F47290" w:rsidP="00C43821">
            <w:pPr>
              <w:pStyle w:val="MacroText"/>
              <w:rPr>
                <w:highlight w:val="yellow"/>
              </w:rPr>
            </w:pPr>
            <w:r w:rsidRPr="001135A6">
              <w:rPr>
                <w:highlight w:val="yellow"/>
              </w:rPr>
              <w:t>12-2-2018 16:00:00</w:t>
            </w:r>
          </w:p>
        </w:tc>
        <w:tc>
          <w:tcPr>
            <w:tcW w:w="1985" w:type="dxa"/>
            <w:hideMark/>
          </w:tcPr>
          <w:p w14:paraId="5A9FEF87" w14:textId="77777777" w:rsidR="00F47290" w:rsidRPr="001135A6" w:rsidRDefault="00F47290" w:rsidP="00C43821">
            <w:pPr>
              <w:pStyle w:val="MacroText"/>
              <w:rPr>
                <w:highlight w:val="yellow"/>
              </w:rPr>
            </w:pPr>
            <w:r w:rsidRPr="001135A6">
              <w:rPr>
                <w:highlight w:val="yellow"/>
              </w:rPr>
              <w:t>090C07E2020C0510000000800000</w:t>
            </w:r>
          </w:p>
        </w:tc>
        <w:tc>
          <w:tcPr>
            <w:tcW w:w="992" w:type="dxa"/>
            <w:noWrap/>
            <w:hideMark/>
          </w:tcPr>
          <w:p w14:paraId="44B506D4" w14:textId="77777777" w:rsidR="00F47290" w:rsidRPr="001135A6" w:rsidRDefault="00F47290" w:rsidP="00C43821">
            <w:pPr>
              <w:pStyle w:val="MacroText"/>
              <w:rPr>
                <w:highlight w:val="yellow"/>
              </w:rPr>
            </w:pPr>
            <w:r w:rsidRPr="001135A6">
              <w:rPr>
                <w:highlight w:val="yellow"/>
              </w:rPr>
              <w:t>14</w:t>
            </w:r>
          </w:p>
        </w:tc>
      </w:tr>
      <w:tr w:rsidR="00F47290" w:rsidRPr="001135A6" w14:paraId="18E198ED" w14:textId="77777777" w:rsidTr="00A61D45">
        <w:trPr>
          <w:trHeight w:val="285"/>
        </w:trPr>
        <w:tc>
          <w:tcPr>
            <w:tcW w:w="4315" w:type="dxa"/>
            <w:noWrap/>
            <w:hideMark/>
          </w:tcPr>
          <w:p w14:paraId="2A474C2A" w14:textId="77777777" w:rsidR="00F47290" w:rsidRPr="001135A6" w:rsidRDefault="00F47290" w:rsidP="00C43821">
            <w:pPr>
              <w:pStyle w:val="MacroText"/>
              <w:rPr>
                <w:highlight w:val="yellow"/>
              </w:rPr>
            </w:pPr>
            <w:r w:rsidRPr="001135A6">
              <w:rPr>
                <w:highlight w:val="yellow"/>
              </w:rPr>
              <w:t xml:space="preserve">unsigned  </w:t>
            </w:r>
          </w:p>
        </w:tc>
        <w:tc>
          <w:tcPr>
            <w:tcW w:w="810" w:type="dxa"/>
            <w:noWrap/>
            <w:hideMark/>
          </w:tcPr>
          <w:p w14:paraId="0C41B6E9" w14:textId="77777777" w:rsidR="00F47290" w:rsidRPr="001135A6" w:rsidRDefault="00F47290" w:rsidP="00C43821">
            <w:pPr>
              <w:pStyle w:val="MacroText"/>
              <w:rPr>
                <w:highlight w:val="yellow"/>
              </w:rPr>
            </w:pPr>
          </w:p>
        </w:tc>
        <w:tc>
          <w:tcPr>
            <w:tcW w:w="1249" w:type="dxa"/>
            <w:noWrap/>
            <w:hideMark/>
          </w:tcPr>
          <w:p w14:paraId="5012BF57" w14:textId="77777777" w:rsidR="00F47290" w:rsidRPr="001135A6" w:rsidRDefault="00F47290" w:rsidP="00C43821">
            <w:pPr>
              <w:pStyle w:val="MacroText"/>
              <w:rPr>
                <w:highlight w:val="yellow"/>
              </w:rPr>
            </w:pPr>
            <w:r w:rsidRPr="001135A6">
              <w:rPr>
                <w:highlight w:val="yellow"/>
              </w:rPr>
              <w:t>0</w:t>
            </w:r>
          </w:p>
        </w:tc>
        <w:tc>
          <w:tcPr>
            <w:tcW w:w="1985" w:type="dxa"/>
            <w:hideMark/>
          </w:tcPr>
          <w:p w14:paraId="7A435D5F" w14:textId="77777777" w:rsidR="00F47290" w:rsidRPr="001135A6" w:rsidRDefault="00F47290" w:rsidP="00C43821">
            <w:pPr>
              <w:pStyle w:val="MacroText"/>
              <w:rPr>
                <w:highlight w:val="yellow"/>
              </w:rPr>
            </w:pPr>
            <w:r w:rsidRPr="001135A6">
              <w:rPr>
                <w:highlight w:val="yellow"/>
              </w:rPr>
              <w:t>1100</w:t>
            </w:r>
          </w:p>
        </w:tc>
        <w:tc>
          <w:tcPr>
            <w:tcW w:w="992" w:type="dxa"/>
            <w:noWrap/>
            <w:hideMark/>
          </w:tcPr>
          <w:p w14:paraId="0561ED84" w14:textId="77777777" w:rsidR="00F47290" w:rsidRPr="001135A6" w:rsidRDefault="00F47290" w:rsidP="00C43821">
            <w:pPr>
              <w:pStyle w:val="MacroText"/>
              <w:rPr>
                <w:highlight w:val="yellow"/>
              </w:rPr>
            </w:pPr>
            <w:r w:rsidRPr="001135A6">
              <w:rPr>
                <w:highlight w:val="yellow"/>
              </w:rPr>
              <w:t>2</w:t>
            </w:r>
          </w:p>
        </w:tc>
      </w:tr>
      <w:tr w:rsidR="00F47290" w:rsidRPr="001135A6" w14:paraId="0076F042" w14:textId="77777777" w:rsidTr="00A61D45">
        <w:trPr>
          <w:trHeight w:val="285"/>
        </w:trPr>
        <w:tc>
          <w:tcPr>
            <w:tcW w:w="4315" w:type="dxa"/>
            <w:noWrap/>
            <w:hideMark/>
          </w:tcPr>
          <w:p w14:paraId="21B489E0" w14:textId="77777777" w:rsidR="00F47290" w:rsidRPr="001135A6" w:rsidRDefault="00F47290" w:rsidP="00C43821">
            <w:pPr>
              <w:pStyle w:val="MacroText"/>
              <w:rPr>
                <w:highlight w:val="yellow"/>
              </w:rPr>
            </w:pPr>
            <w:r w:rsidRPr="001135A6">
              <w:rPr>
                <w:highlight w:val="yellow"/>
              </w:rPr>
              <w:t xml:space="preserve">double-long-unsigned  </w:t>
            </w:r>
          </w:p>
        </w:tc>
        <w:tc>
          <w:tcPr>
            <w:tcW w:w="810" w:type="dxa"/>
            <w:noWrap/>
            <w:hideMark/>
          </w:tcPr>
          <w:p w14:paraId="261A1EAF" w14:textId="77777777" w:rsidR="00F47290" w:rsidRPr="001135A6" w:rsidRDefault="00F47290" w:rsidP="00C43821">
            <w:pPr>
              <w:pStyle w:val="MacroText"/>
              <w:rPr>
                <w:highlight w:val="yellow"/>
              </w:rPr>
            </w:pPr>
          </w:p>
        </w:tc>
        <w:tc>
          <w:tcPr>
            <w:tcW w:w="1249" w:type="dxa"/>
            <w:noWrap/>
            <w:hideMark/>
          </w:tcPr>
          <w:p w14:paraId="5317DDEA" w14:textId="77777777" w:rsidR="00F47290" w:rsidRPr="001135A6" w:rsidRDefault="00F47290" w:rsidP="00C43821">
            <w:pPr>
              <w:pStyle w:val="MacroText"/>
              <w:rPr>
                <w:highlight w:val="yellow"/>
              </w:rPr>
            </w:pPr>
            <w:r w:rsidRPr="001135A6">
              <w:rPr>
                <w:highlight w:val="yellow"/>
              </w:rPr>
              <w:t>106656</w:t>
            </w:r>
          </w:p>
        </w:tc>
        <w:tc>
          <w:tcPr>
            <w:tcW w:w="1985" w:type="dxa"/>
            <w:hideMark/>
          </w:tcPr>
          <w:p w14:paraId="55A938A4" w14:textId="77777777" w:rsidR="00F47290" w:rsidRPr="001135A6" w:rsidRDefault="00F47290" w:rsidP="00C43821">
            <w:pPr>
              <w:pStyle w:val="MacroText"/>
              <w:rPr>
                <w:highlight w:val="yellow"/>
              </w:rPr>
            </w:pPr>
            <w:r w:rsidRPr="001135A6">
              <w:rPr>
                <w:highlight w:val="yellow"/>
              </w:rPr>
              <w:t>060001A0A0</w:t>
            </w:r>
          </w:p>
        </w:tc>
        <w:tc>
          <w:tcPr>
            <w:tcW w:w="992" w:type="dxa"/>
            <w:noWrap/>
            <w:hideMark/>
          </w:tcPr>
          <w:p w14:paraId="57EED53A" w14:textId="77777777" w:rsidR="00F47290" w:rsidRPr="001135A6" w:rsidRDefault="00F47290" w:rsidP="00C43821">
            <w:pPr>
              <w:pStyle w:val="MacroText"/>
              <w:rPr>
                <w:highlight w:val="yellow"/>
              </w:rPr>
            </w:pPr>
            <w:r w:rsidRPr="001135A6">
              <w:rPr>
                <w:highlight w:val="yellow"/>
              </w:rPr>
              <w:t>5</w:t>
            </w:r>
          </w:p>
        </w:tc>
      </w:tr>
      <w:tr w:rsidR="00F47290" w:rsidRPr="001135A6" w14:paraId="75127A62" w14:textId="77777777" w:rsidTr="00A61D45">
        <w:trPr>
          <w:trHeight w:val="285"/>
        </w:trPr>
        <w:tc>
          <w:tcPr>
            <w:tcW w:w="4315" w:type="dxa"/>
            <w:noWrap/>
            <w:hideMark/>
          </w:tcPr>
          <w:p w14:paraId="6DEBD3D0" w14:textId="77777777" w:rsidR="00F47290" w:rsidRPr="001135A6" w:rsidRDefault="00F47290" w:rsidP="00C43821">
            <w:pPr>
              <w:pStyle w:val="MacroText"/>
              <w:rPr>
                <w:highlight w:val="yellow"/>
              </w:rPr>
            </w:pPr>
            <w:r w:rsidRPr="001135A6">
              <w:rPr>
                <w:highlight w:val="yellow"/>
              </w:rPr>
              <w:t>structure [3]</w:t>
            </w:r>
          </w:p>
        </w:tc>
        <w:tc>
          <w:tcPr>
            <w:tcW w:w="810" w:type="dxa"/>
            <w:noWrap/>
            <w:hideMark/>
          </w:tcPr>
          <w:p w14:paraId="0B29C97A" w14:textId="77777777" w:rsidR="00F47290" w:rsidRPr="001135A6" w:rsidRDefault="00F47290" w:rsidP="00C43821">
            <w:pPr>
              <w:pStyle w:val="MacroText"/>
              <w:rPr>
                <w:highlight w:val="yellow"/>
              </w:rPr>
            </w:pPr>
            <w:r w:rsidRPr="001135A6">
              <w:rPr>
                <w:highlight w:val="yellow"/>
              </w:rPr>
              <w:t>17</w:t>
            </w:r>
          </w:p>
        </w:tc>
        <w:tc>
          <w:tcPr>
            <w:tcW w:w="1249" w:type="dxa"/>
            <w:noWrap/>
            <w:hideMark/>
          </w:tcPr>
          <w:p w14:paraId="5D231686" w14:textId="77777777" w:rsidR="00F47290" w:rsidRPr="001135A6" w:rsidRDefault="00F47290" w:rsidP="00C43821">
            <w:pPr>
              <w:pStyle w:val="MacroText"/>
              <w:rPr>
                <w:highlight w:val="yellow"/>
              </w:rPr>
            </w:pPr>
          </w:p>
        </w:tc>
        <w:tc>
          <w:tcPr>
            <w:tcW w:w="1985" w:type="dxa"/>
            <w:hideMark/>
          </w:tcPr>
          <w:p w14:paraId="2623FE47"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4DDEBD56" w14:textId="77777777" w:rsidR="00F47290" w:rsidRPr="001135A6" w:rsidRDefault="00F47290" w:rsidP="00C43821">
            <w:pPr>
              <w:pStyle w:val="MacroText"/>
              <w:rPr>
                <w:highlight w:val="yellow"/>
              </w:rPr>
            </w:pPr>
            <w:r w:rsidRPr="001135A6">
              <w:rPr>
                <w:highlight w:val="yellow"/>
              </w:rPr>
              <w:t>2</w:t>
            </w:r>
          </w:p>
        </w:tc>
      </w:tr>
      <w:tr w:rsidR="00F47290" w:rsidRPr="001135A6" w14:paraId="24115186" w14:textId="77777777" w:rsidTr="00A61D45">
        <w:trPr>
          <w:trHeight w:val="285"/>
        </w:trPr>
        <w:tc>
          <w:tcPr>
            <w:tcW w:w="4315" w:type="dxa"/>
            <w:noWrap/>
            <w:hideMark/>
          </w:tcPr>
          <w:p w14:paraId="60EE0240" w14:textId="77777777" w:rsidR="00F47290" w:rsidRPr="001135A6" w:rsidRDefault="00F47290" w:rsidP="00C43821">
            <w:pPr>
              <w:pStyle w:val="MacroText"/>
              <w:rPr>
                <w:highlight w:val="yellow"/>
              </w:rPr>
            </w:pPr>
            <w:r w:rsidRPr="001135A6">
              <w:rPr>
                <w:highlight w:val="yellow"/>
              </w:rPr>
              <w:t xml:space="preserve">octet-string  </w:t>
            </w:r>
          </w:p>
        </w:tc>
        <w:tc>
          <w:tcPr>
            <w:tcW w:w="810" w:type="dxa"/>
            <w:noWrap/>
            <w:hideMark/>
          </w:tcPr>
          <w:p w14:paraId="25D94CCF" w14:textId="77777777" w:rsidR="00F47290" w:rsidRPr="001135A6" w:rsidRDefault="00F47290" w:rsidP="00C43821">
            <w:pPr>
              <w:pStyle w:val="MacroText"/>
              <w:rPr>
                <w:highlight w:val="yellow"/>
              </w:rPr>
            </w:pPr>
          </w:p>
        </w:tc>
        <w:tc>
          <w:tcPr>
            <w:tcW w:w="1249" w:type="dxa"/>
            <w:noWrap/>
            <w:hideMark/>
          </w:tcPr>
          <w:p w14:paraId="1C6468D5" w14:textId="77777777" w:rsidR="00F47290" w:rsidRPr="001135A6" w:rsidRDefault="00F47290" w:rsidP="00C43821">
            <w:pPr>
              <w:pStyle w:val="MacroText"/>
              <w:rPr>
                <w:highlight w:val="yellow"/>
              </w:rPr>
            </w:pPr>
            <w:r w:rsidRPr="001135A6">
              <w:rPr>
                <w:highlight w:val="yellow"/>
              </w:rPr>
              <w:t>12-2-2018 17:00:00</w:t>
            </w:r>
          </w:p>
        </w:tc>
        <w:tc>
          <w:tcPr>
            <w:tcW w:w="1985" w:type="dxa"/>
            <w:hideMark/>
          </w:tcPr>
          <w:p w14:paraId="53167FBB" w14:textId="77777777" w:rsidR="00F47290" w:rsidRPr="001135A6" w:rsidRDefault="00F47290" w:rsidP="00C43821">
            <w:pPr>
              <w:pStyle w:val="MacroText"/>
              <w:rPr>
                <w:highlight w:val="yellow"/>
              </w:rPr>
            </w:pPr>
            <w:r w:rsidRPr="001135A6">
              <w:rPr>
                <w:highlight w:val="yellow"/>
              </w:rPr>
              <w:t>090C07E2020C0511000000800000</w:t>
            </w:r>
          </w:p>
        </w:tc>
        <w:tc>
          <w:tcPr>
            <w:tcW w:w="992" w:type="dxa"/>
            <w:noWrap/>
            <w:hideMark/>
          </w:tcPr>
          <w:p w14:paraId="212F064C" w14:textId="77777777" w:rsidR="00F47290" w:rsidRPr="001135A6" w:rsidRDefault="00F47290" w:rsidP="00C43821">
            <w:pPr>
              <w:pStyle w:val="MacroText"/>
              <w:rPr>
                <w:highlight w:val="yellow"/>
              </w:rPr>
            </w:pPr>
            <w:r w:rsidRPr="001135A6">
              <w:rPr>
                <w:highlight w:val="yellow"/>
              </w:rPr>
              <w:t>14</w:t>
            </w:r>
          </w:p>
        </w:tc>
      </w:tr>
      <w:tr w:rsidR="00F47290" w:rsidRPr="001135A6" w14:paraId="75874108" w14:textId="77777777" w:rsidTr="00A61D45">
        <w:trPr>
          <w:trHeight w:val="285"/>
        </w:trPr>
        <w:tc>
          <w:tcPr>
            <w:tcW w:w="4315" w:type="dxa"/>
            <w:noWrap/>
            <w:hideMark/>
          </w:tcPr>
          <w:p w14:paraId="47715932" w14:textId="77777777" w:rsidR="00F47290" w:rsidRPr="001135A6" w:rsidRDefault="00F47290" w:rsidP="00C43821">
            <w:pPr>
              <w:pStyle w:val="MacroText"/>
              <w:rPr>
                <w:highlight w:val="yellow"/>
              </w:rPr>
            </w:pPr>
            <w:r w:rsidRPr="001135A6">
              <w:rPr>
                <w:highlight w:val="yellow"/>
              </w:rPr>
              <w:t xml:space="preserve">unsigned  </w:t>
            </w:r>
          </w:p>
        </w:tc>
        <w:tc>
          <w:tcPr>
            <w:tcW w:w="810" w:type="dxa"/>
            <w:noWrap/>
            <w:hideMark/>
          </w:tcPr>
          <w:p w14:paraId="6277B2FF" w14:textId="77777777" w:rsidR="00F47290" w:rsidRPr="001135A6" w:rsidRDefault="00F47290" w:rsidP="00C43821">
            <w:pPr>
              <w:pStyle w:val="MacroText"/>
              <w:rPr>
                <w:highlight w:val="yellow"/>
              </w:rPr>
            </w:pPr>
          </w:p>
        </w:tc>
        <w:tc>
          <w:tcPr>
            <w:tcW w:w="1249" w:type="dxa"/>
            <w:noWrap/>
            <w:hideMark/>
          </w:tcPr>
          <w:p w14:paraId="251AC6B1" w14:textId="77777777" w:rsidR="00F47290" w:rsidRPr="001135A6" w:rsidRDefault="00F47290" w:rsidP="00C43821">
            <w:pPr>
              <w:pStyle w:val="MacroText"/>
              <w:rPr>
                <w:highlight w:val="yellow"/>
              </w:rPr>
            </w:pPr>
            <w:r w:rsidRPr="001135A6">
              <w:rPr>
                <w:highlight w:val="yellow"/>
              </w:rPr>
              <w:t>0</w:t>
            </w:r>
          </w:p>
        </w:tc>
        <w:tc>
          <w:tcPr>
            <w:tcW w:w="1985" w:type="dxa"/>
            <w:hideMark/>
          </w:tcPr>
          <w:p w14:paraId="0F4536EA" w14:textId="77777777" w:rsidR="00F47290" w:rsidRPr="001135A6" w:rsidRDefault="00F47290" w:rsidP="00C43821">
            <w:pPr>
              <w:pStyle w:val="MacroText"/>
              <w:rPr>
                <w:highlight w:val="yellow"/>
              </w:rPr>
            </w:pPr>
            <w:r w:rsidRPr="001135A6">
              <w:rPr>
                <w:highlight w:val="yellow"/>
              </w:rPr>
              <w:t>1100</w:t>
            </w:r>
          </w:p>
        </w:tc>
        <w:tc>
          <w:tcPr>
            <w:tcW w:w="992" w:type="dxa"/>
            <w:noWrap/>
            <w:hideMark/>
          </w:tcPr>
          <w:p w14:paraId="6D5874D7" w14:textId="77777777" w:rsidR="00F47290" w:rsidRPr="001135A6" w:rsidRDefault="00F47290" w:rsidP="00C43821">
            <w:pPr>
              <w:pStyle w:val="MacroText"/>
              <w:rPr>
                <w:highlight w:val="yellow"/>
              </w:rPr>
            </w:pPr>
            <w:r w:rsidRPr="001135A6">
              <w:rPr>
                <w:highlight w:val="yellow"/>
              </w:rPr>
              <w:t>2</w:t>
            </w:r>
          </w:p>
        </w:tc>
      </w:tr>
      <w:tr w:rsidR="00F47290" w:rsidRPr="001135A6" w14:paraId="579C1E03" w14:textId="77777777" w:rsidTr="00A61D45">
        <w:trPr>
          <w:trHeight w:val="285"/>
        </w:trPr>
        <w:tc>
          <w:tcPr>
            <w:tcW w:w="4315" w:type="dxa"/>
            <w:noWrap/>
            <w:hideMark/>
          </w:tcPr>
          <w:p w14:paraId="60D6C385" w14:textId="77777777" w:rsidR="00F47290" w:rsidRPr="001135A6" w:rsidRDefault="00F47290" w:rsidP="00C43821">
            <w:pPr>
              <w:pStyle w:val="MacroText"/>
              <w:rPr>
                <w:highlight w:val="yellow"/>
              </w:rPr>
            </w:pPr>
            <w:r w:rsidRPr="001135A6">
              <w:rPr>
                <w:highlight w:val="yellow"/>
              </w:rPr>
              <w:t xml:space="preserve">double-long-unsigned  </w:t>
            </w:r>
          </w:p>
        </w:tc>
        <w:tc>
          <w:tcPr>
            <w:tcW w:w="810" w:type="dxa"/>
            <w:noWrap/>
            <w:hideMark/>
          </w:tcPr>
          <w:p w14:paraId="2A17A9A6" w14:textId="77777777" w:rsidR="00F47290" w:rsidRPr="001135A6" w:rsidRDefault="00F47290" w:rsidP="00C43821">
            <w:pPr>
              <w:pStyle w:val="MacroText"/>
              <w:rPr>
                <w:highlight w:val="yellow"/>
              </w:rPr>
            </w:pPr>
          </w:p>
        </w:tc>
        <w:tc>
          <w:tcPr>
            <w:tcW w:w="1249" w:type="dxa"/>
            <w:noWrap/>
            <w:hideMark/>
          </w:tcPr>
          <w:p w14:paraId="68D40118" w14:textId="77777777" w:rsidR="00F47290" w:rsidRPr="001135A6" w:rsidRDefault="00F47290" w:rsidP="00C43821">
            <w:pPr>
              <w:pStyle w:val="MacroText"/>
              <w:rPr>
                <w:highlight w:val="yellow"/>
              </w:rPr>
            </w:pPr>
            <w:r w:rsidRPr="001135A6">
              <w:rPr>
                <w:highlight w:val="yellow"/>
              </w:rPr>
              <w:t>107072</w:t>
            </w:r>
          </w:p>
        </w:tc>
        <w:tc>
          <w:tcPr>
            <w:tcW w:w="1985" w:type="dxa"/>
            <w:hideMark/>
          </w:tcPr>
          <w:p w14:paraId="283AF3FA" w14:textId="77777777" w:rsidR="00F47290" w:rsidRPr="001135A6" w:rsidRDefault="00F47290" w:rsidP="00C43821">
            <w:pPr>
              <w:pStyle w:val="MacroText"/>
              <w:rPr>
                <w:highlight w:val="yellow"/>
              </w:rPr>
            </w:pPr>
            <w:r w:rsidRPr="001135A6">
              <w:rPr>
                <w:highlight w:val="yellow"/>
              </w:rPr>
              <w:t>060001A240</w:t>
            </w:r>
          </w:p>
        </w:tc>
        <w:tc>
          <w:tcPr>
            <w:tcW w:w="992" w:type="dxa"/>
            <w:noWrap/>
            <w:hideMark/>
          </w:tcPr>
          <w:p w14:paraId="78AE73C4" w14:textId="77777777" w:rsidR="00F47290" w:rsidRPr="001135A6" w:rsidRDefault="00F47290" w:rsidP="00C43821">
            <w:pPr>
              <w:pStyle w:val="MacroText"/>
              <w:rPr>
                <w:highlight w:val="yellow"/>
              </w:rPr>
            </w:pPr>
            <w:r w:rsidRPr="001135A6">
              <w:rPr>
                <w:highlight w:val="yellow"/>
              </w:rPr>
              <w:t>5</w:t>
            </w:r>
          </w:p>
        </w:tc>
      </w:tr>
      <w:tr w:rsidR="00F47290" w:rsidRPr="001135A6" w14:paraId="5CA17A02" w14:textId="77777777" w:rsidTr="00A61D45">
        <w:trPr>
          <w:trHeight w:val="285"/>
        </w:trPr>
        <w:tc>
          <w:tcPr>
            <w:tcW w:w="4315" w:type="dxa"/>
            <w:noWrap/>
            <w:hideMark/>
          </w:tcPr>
          <w:p w14:paraId="1B384404" w14:textId="77777777" w:rsidR="00F47290" w:rsidRPr="001135A6" w:rsidRDefault="00F47290" w:rsidP="00C43821">
            <w:pPr>
              <w:pStyle w:val="MacroText"/>
              <w:rPr>
                <w:highlight w:val="yellow"/>
              </w:rPr>
            </w:pPr>
            <w:r w:rsidRPr="001135A6">
              <w:rPr>
                <w:highlight w:val="yellow"/>
              </w:rPr>
              <w:t>structure [3]</w:t>
            </w:r>
          </w:p>
        </w:tc>
        <w:tc>
          <w:tcPr>
            <w:tcW w:w="810" w:type="dxa"/>
            <w:noWrap/>
            <w:hideMark/>
          </w:tcPr>
          <w:p w14:paraId="589608A5" w14:textId="77777777" w:rsidR="00F47290" w:rsidRPr="001135A6" w:rsidRDefault="00F47290" w:rsidP="00C43821">
            <w:pPr>
              <w:pStyle w:val="MacroText"/>
              <w:rPr>
                <w:highlight w:val="yellow"/>
              </w:rPr>
            </w:pPr>
            <w:r w:rsidRPr="001135A6">
              <w:rPr>
                <w:highlight w:val="yellow"/>
              </w:rPr>
              <w:t>18</w:t>
            </w:r>
          </w:p>
        </w:tc>
        <w:tc>
          <w:tcPr>
            <w:tcW w:w="1249" w:type="dxa"/>
            <w:noWrap/>
            <w:hideMark/>
          </w:tcPr>
          <w:p w14:paraId="0ED68ED1" w14:textId="77777777" w:rsidR="00F47290" w:rsidRPr="001135A6" w:rsidRDefault="00F47290" w:rsidP="00C43821">
            <w:pPr>
              <w:pStyle w:val="MacroText"/>
              <w:rPr>
                <w:highlight w:val="yellow"/>
              </w:rPr>
            </w:pPr>
          </w:p>
        </w:tc>
        <w:tc>
          <w:tcPr>
            <w:tcW w:w="1985" w:type="dxa"/>
            <w:hideMark/>
          </w:tcPr>
          <w:p w14:paraId="5831987A"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01B37523" w14:textId="77777777" w:rsidR="00F47290" w:rsidRPr="001135A6" w:rsidRDefault="00F47290" w:rsidP="00C43821">
            <w:pPr>
              <w:pStyle w:val="MacroText"/>
              <w:rPr>
                <w:highlight w:val="yellow"/>
              </w:rPr>
            </w:pPr>
            <w:r w:rsidRPr="001135A6">
              <w:rPr>
                <w:highlight w:val="yellow"/>
              </w:rPr>
              <w:t>2</w:t>
            </w:r>
          </w:p>
        </w:tc>
      </w:tr>
      <w:tr w:rsidR="00F47290" w:rsidRPr="001135A6" w14:paraId="7CE6AC5D" w14:textId="77777777" w:rsidTr="00A61D45">
        <w:trPr>
          <w:trHeight w:val="285"/>
        </w:trPr>
        <w:tc>
          <w:tcPr>
            <w:tcW w:w="4315" w:type="dxa"/>
            <w:noWrap/>
            <w:hideMark/>
          </w:tcPr>
          <w:p w14:paraId="39D284B5" w14:textId="77777777" w:rsidR="00F47290" w:rsidRPr="001135A6" w:rsidRDefault="00F47290" w:rsidP="00C43821">
            <w:pPr>
              <w:pStyle w:val="MacroText"/>
              <w:rPr>
                <w:highlight w:val="yellow"/>
              </w:rPr>
            </w:pPr>
            <w:r w:rsidRPr="001135A6">
              <w:rPr>
                <w:highlight w:val="yellow"/>
              </w:rPr>
              <w:t xml:space="preserve">octet-string  </w:t>
            </w:r>
          </w:p>
        </w:tc>
        <w:tc>
          <w:tcPr>
            <w:tcW w:w="810" w:type="dxa"/>
            <w:noWrap/>
            <w:hideMark/>
          </w:tcPr>
          <w:p w14:paraId="5C39E666" w14:textId="77777777" w:rsidR="00F47290" w:rsidRPr="001135A6" w:rsidRDefault="00F47290" w:rsidP="00C43821">
            <w:pPr>
              <w:pStyle w:val="MacroText"/>
              <w:rPr>
                <w:highlight w:val="yellow"/>
              </w:rPr>
            </w:pPr>
          </w:p>
        </w:tc>
        <w:tc>
          <w:tcPr>
            <w:tcW w:w="1249" w:type="dxa"/>
            <w:noWrap/>
            <w:hideMark/>
          </w:tcPr>
          <w:p w14:paraId="3448BE4F" w14:textId="77777777" w:rsidR="00F47290" w:rsidRPr="001135A6" w:rsidRDefault="00F47290" w:rsidP="00C43821">
            <w:pPr>
              <w:pStyle w:val="MacroText"/>
              <w:rPr>
                <w:highlight w:val="yellow"/>
              </w:rPr>
            </w:pPr>
            <w:r w:rsidRPr="001135A6">
              <w:rPr>
                <w:highlight w:val="yellow"/>
              </w:rPr>
              <w:t>12-2-2018 18:00:00</w:t>
            </w:r>
          </w:p>
        </w:tc>
        <w:tc>
          <w:tcPr>
            <w:tcW w:w="1985" w:type="dxa"/>
            <w:hideMark/>
          </w:tcPr>
          <w:p w14:paraId="65B99BB6" w14:textId="77777777" w:rsidR="00F47290" w:rsidRPr="001135A6" w:rsidRDefault="00F47290" w:rsidP="00C43821">
            <w:pPr>
              <w:pStyle w:val="MacroText"/>
              <w:rPr>
                <w:highlight w:val="yellow"/>
              </w:rPr>
            </w:pPr>
            <w:r w:rsidRPr="001135A6">
              <w:rPr>
                <w:highlight w:val="yellow"/>
              </w:rPr>
              <w:t>090C07E2020C0512000000800000</w:t>
            </w:r>
          </w:p>
        </w:tc>
        <w:tc>
          <w:tcPr>
            <w:tcW w:w="992" w:type="dxa"/>
            <w:noWrap/>
            <w:hideMark/>
          </w:tcPr>
          <w:p w14:paraId="1C978C1B" w14:textId="77777777" w:rsidR="00F47290" w:rsidRPr="001135A6" w:rsidRDefault="00F47290" w:rsidP="00C43821">
            <w:pPr>
              <w:pStyle w:val="MacroText"/>
              <w:rPr>
                <w:highlight w:val="yellow"/>
              </w:rPr>
            </w:pPr>
            <w:r w:rsidRPr="001135A6">
              <w:rPr>
                <w:highlight w:val="yellow"/>
              </w:rPr>
              <w:t>14</w:t>
            </w:r>
          </w:p>
        </w:tc>
      </w:tr>
      <w:tr w:rsidR="00F47290" w:rsidRPr="001135A6" w14:paraId="412D5454" w14:textId="77777777" w:rsidTr="00A61D45">
        <w:trPr>
          <w:trHeight w:val="285"/>
        </w:trPr>
        <w:tc>
          <w:tcPr>
            <w:tcW w:w="4315" w:type="dxa"/>
            <w:noWrap/>
            <w:hideMark/>
          </w:tcPr>
          <w:p w14:paraId="386F73B5" w14:textId="77777777" w:rsidR="00F47290" w:rsidRPr="001135A6" w:rsidRDefault="00F47290" w:rsidP="00C43821">
            <w:pPr>
              <w:pStyle w:val="MacroText"/>
              <w:rPr>
                <w:highlight w:val="yellow"/>
              </w:rPr>
            </w:pPr>
            <w:r w:rsidRPr="001135A6">
              <w:rPr>
                <w:highlight w:val="yellow"/>
              </w:rPr>
              <w:t xml:space="preserve">unsigned  </w:t>
            </w:r>
          </w:p>
        </w:tc>
        <w:tc>
          <w:tcPr>
            <w:tcW w:w="810" w:type="dxa"/>
            <w:noWrap/>
            <w:hideMark/>
          </w:tcPr>
          <w:p w14:paraId="26B6AD6A" w14:textId="77777777" w:rsidR="00F47290" w:rsidRPr="001135A6" w:rsidRDefault="00F47290" w:rsidP="00C43821">
            <w:pPr>
              <w:pStyle w:val="MacroText"/>
              <w:rPr>
                <w:highlight w:val="yellow"/>
              </w:rPr>
            </w:pPr>
          </w:p>
        </w:tc>
        <w:tc>
          <w:tcPr>
            <w:tcW w:w="1249" w:type="dxa"/>
            <w:noWrap/>
            <w:hideMark/>
          </w:tcPr>
          <w:p w14:paraId="492779FF" w14:textId="77777777" w:rsidR="00F47290" w:rsidRPr="001135A6" w:rsidRDefault="00F47290" w:rsidP="00C43821">
            <w:pPr>
              <w:pStyle w:val="MacroText"/>
              <w:rPr>
                <w:highlight w:val="yellow"/>
              </w:rPr>
            </w:pPr>
            <w:r w:rsidRPr="001135A6">
              <w:rPr>
                <w:highlight w:val="yellow"/>
              </w:rPr>
              <w:t>0</w:t>
            </w:r>
          </w:p>
        </w:tc>
        <w:tc>
          <w:tcPr>
            <w:tcW w:w="1985" w:type="dxa"/>
            <w:hideMark/>
          </w:tcPr>
          <w:p w14:paraId="0A801836" w14:textId="77777777" w:rsidR="00F47290" w:rsidRPr="001135A6" w:rsidRDefault="00F47290" w:rsidP="00C43821">
            <w:pPr>
              <w:pStyle w:val="MacroText"/>
              <w:rPr>
                <w:highlight w:val="yellow"/>
              </w:rPr>
            </w:pPr>
            <w:r w:rsidRPr="001135A6">
              <w:rPr>
                <w:highlight w:val="yellow"/>
              </w:rPr>
              <w:t>1100</w:t>
            </w:r>
          </w:p>
        </w:tc>
        <w:tc>
          <w:tcPr>
            <w:tcW w:w="992" w:type="dxa"/>
            <w:noWrap/>
            <w:hideMark/>
          </w:tcPr>
          <w:p w14:paraId="6F2D8AA8" w14:textId="77777777" w:rsidR="00F47290" w:rsidRPr="001135A6" w:rsidRDefault="00F47290" w:rsidP="00C43821">
            <w:pPr>
              <w:pStyle w:val="MacroText"/>
              <w:rPr>
                <w:highlight w:val="yellow"/>
              </w:rPr>
            </w:pPr>
            <w:r w:rsidRPr="001135A6">
              <w:rPr>
                <w:highlight w:val="yellow"/>
              </w:rPr>
              <w:t>2</w:t>
            </w:r>
          </w:p>
        </w:tc>
      </w:tr>
      <w:tr w:rsidR="00F47290" w:rsidRPr="001135A6" w14:paraId="7E5FCDB4" w14:textId="77777777" w:rsidTr="00A61D45">
        <w:trPr>
          <w:trHeight w:val="285"/>
        </w:trPr>
        <w:tc>
          <w:tcPr>
            <w:tcW w:w="4315" w:type="dxa"/>
            <w:noWrap/>
            <w:hideMark/>
          </w:tcPr>
          <w:p w14:paraId="0308F9C1" w14:textId="77777777" w:rsidR="00F47290" w:rsidRPr="001135A6" w:rsidRDefault="00F47290" w:rsidP="00C43821">
            <w:pPr>
              <w:pStyle w:val="MacroText"/>
              <w:rPr>
                <w:highlight w:val="yellow"/>
              </w:rPr>
            </w:pPr>
            <w:r w:rsidRPr="001135A6">
              <w:rPr>
                <w:highlight w:val="yellow"/>
              </w:rPr>
              <w:lastRenderedPageBreak/>
              <w:t xml:space="preserve">double-long-unsigned  </w:t>
            </w:r>
          </w:p>
        </w:tc>
        <w:tc>
          <w:tcPr>
            <w:tcW w:w="810" w:type="dxa"/>
            <w:noWrap/>
            <w:hideMark/>
          </w:tcPr>
          <w:p w14:paraId="0A620F6C" w14:textId="77777777" w:rsidR="00F47290" w:rsidRPr="001135A6" w:rsidRDefault="00F47290" w:rsidP="00C43821">
            <w:pPr>
              <w:pStyle w:val="MacroText"/>
              <w:rPr>
                <w:highlight w:val="yellow"/>
              </w:rPr>
            </w:pPr>
          </w:p>
        </w:tc>
        <w:tc>
          <w:tcPr>
            <w:tcW w:w="1249" w:type="dxa"/>
            <w:noWrap/>
            <w:hideMark/>
          </w:tcPr>
          <w:p w14:paraId="6EF65F73" w14:textId="77777777" w:rsidR="00F47290" w:rsidRPr="001135A6" w:rsidRDefault="00F47290" w:rsidP="00C43821">
            <w:pPr>
              <w:pStyle w:val="MacroText"/>
              <w:rPr>
                <w:highlight w:val="yellow"/>
              </w:rPr>
            </w:pPr>
            <w:r w:rsidRPr="001135A6">
              <w:rPr>
                <w:highlight w:val="yellow"/>
              </w:rPr>
              <w:t>107488</w:t>
            </w:r>
          </w:p>
        </w:tc>
        <w:tc>
          <w:tcPr>
            <w:tcW w:w="1985" w:type="dxa"/>
            <w:hideMark/>
          </w:tcPr>
          <w:p w14:paraId="7CB8BEF8" w14:textId="77777777" w:rsidR="00F47290" w:rsidRPr="001135A6" w:rsidRDefault="00F47290" w:rsidP="00C43821">
            <w:pPr>
              <w:pStyle w:val="MacroText"/>
              <w:rPr>
                <w:highlight w:val="yellow"/>
              </w:rPr>
            </w:pPr>
            <w:r w:rsidRPr="001135A6">
              <w:rPr>
                <w:highlight w:val="yellow"/>
              </w:rPr>
              <w:t>060001A3E0</w:t>
            </w:r>
          </w:p>
        </w:tc>
        <w:tc>
          <w:tcPr>
            <w:tcW w:w="992" w:type="dxa"/>
            <w:noWrap/>
            <w:hideMark/>
          </w:tcPr>
          <w:p w14:paraId="568318EB" w14:textId="77777777" w:rsidR="00F47290" w:rsidRPr="001135A6" w:rsidRDefault="00F47290" w:rsidP="00C43821">
            <w:pPr>
              <w:pStyle w:val="MacroText"/>
              <w:rPr>
                <w:highlight w:val="yellow"/>
              </w:rPr>
            </w:pPr>
            <w:r w:rsidRPr="001135A6">
              <w:rPr>
                <w:highlight w:val="yellow"/>
              </w:rPr>
              <w:t>5</w:t>
            </w:r>
          </w:p>
        </w:tc>
      </w:tr>
      <w:tr w:rsidR="00F47290" w:rsidRPr="001135A6" w14:paraId="4DD64686" w14:textId="77777777" w:rsidTr="00A61D45">
        <w:trPr>
          <w:trHeight w:val="285"/>
        </w:trPr>
        <w:tc>
          <w:tcPr>
            <w:tcW w:w="4315" w:type="dxa"/>
            <w:noWrap/>
            <w:hideMark/>
          </w:tcPr>
          <w:p w14:paraId="3C636688" w14:textId="77777777" w:rsidR="00F47290" w:rsidRPr="001135A6" w:rsidRDefault="00F47290" w:rsidP="00C43821">
            <w:pPr>
              <w:pStyle w:val="MacroText"/>
              <w:rPr>
                <w:highlight w:val="yellow"/>
              </w:rPr>
            </w:pPr>
            <w:r w:rsidRPr="001135A6">
              <w:rPr>
                <w:highlight w:val="yellow"/>
              </w:rPr>
              <w:t>structure [3]</w:t>
            </w:r>
          </w:p>
        </w:tc>
        <w:tc>
          <w:tcPr>
            <w:tcW w:w="810" w:type="dxa"/>
            <w:noWrap/>
            <w:hideMark/>
          </w:tcPr>
          <w:p w14:paraId="4C6137DD" w14:textId="77777777" w:rsidR="00F47290" w:rsidRPr="001135A6" w:rsidRDefault="00F47290" w:rsidP="00C43821">
            <w:pPr>
              <w:pStyle w:val="MacroText"/>
              <w:rPr>
                <w:highlight w:val="yellow"/>
              </w:rPr>
            </w:pPr>
            <w:r w:rsidRPr="001135A6">
              <w:rPr>
                <w:highlight w:val="yellow"/>
              </w:rPr>
              <w:t>19</w:t>
            </w:r>
          </w:p>
        </w:tc>
        <w:tc>
          <w:tcPr>
            <w:tcW w:w="1249" w:type="dxa"/>
            <w:noWrap/>
            <w:hideMark/>
          </w:tcPr>
          <w:p w14:paraId="48A8E590" w14:textId="77777777" w:rsidR="00F47290" w:rsidRPr="001135A6" w:rsidRDefault="00F47290" w:rsidP="00C43821">
            <w:pPr>
              <w:pStyle w:val="MacroText"/>
              <w:rPr>
                <w:highlight w:val="yellow"/>
              </w:rPr>
            </w:pPr>
          </w:p>
        </w:tc>
        <w:tc>
          <w:tcPr>
            <w:tcW w:w="1985" w:type="dxa"/>
            <w:hideMark/>
          </w:tcPr>
          <w:p w14:paraId="127B9BB5"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2B1132CA" w14:textId="77777777" w:rsidR="00F47290" w:rsidRPr="001135A6" w:rsidRDefault="00F47290" w:rsidP="00C43821">
            <w:pPr>
              <w:pStyle w:val="MacroText"/>
              <w:rPr>
                <w:highlight w:val="yellow"/>
              </w:rPr>
            </w:pPr>
            <w:r w:rsidRPr="001135A6">
              <w:rPr>
                <w:highlight w:val="yellow"/>
              </w:rPr>
              <w:t>2</w:t>
            </w:r>
          </w:p>
        </w:tc>
      </w:tr>
      <w:tr w:rsidR="00F47290" w:rsidRPr="001135A6" w14:paraId="08F07941" w14:textId="77777777" w:rsidTr="00A61D45">
        <w:trPr>
          <w:trHeight w:val="285"/>
        </w:trPr>
        <w:tc>
          <w:tcPr>
            <w:tcW w:w="4315" w:type="dxa"/>
            <w:noWrap/>
            <w:hideMark/>
          </w:tcPr>
          <w:p w14:paraId="305C6609" w14:textId="77777777" w:rsidR="00F47290" w:rsidRPr="001135A6" w:rsidRDefault="00F47290" w:rsidP="00C43821">
            <w:pPr>
              <w:pStyle w:val="MacroText"/>
              <w:rPr>
                <w:highlight w:val="yellow"/>
              </w:rPr>
            </w:pPr>
            <w:r w:rsidRPr="001135A6">
              <w:rPr>
                <w:highlight w:val="yellow"/>
              </w:rPr>
              <w:t xml:space="preserve">octet-string  </w:t>
            </w:r>
          </w:p>
        </w:tc>
        <w:tc>
          <w:tcPr>
            <w:tcW w:w="810" w:type="dxa"/>
            <w:noWrap/>
            <w:hideMark/>
          </w:tcPr>
          <w:p w14:paraId="63C33B90" w14:textId="77777777" w:rsidR="00F47290" w:rsidRPr="001135A6" w:rsidRDefault="00F47290" w:rsidP="00C43821">
            <w:pPr>
              <w:pStyle w:val="MacroText"/>
              <w:rPr>
                <w:highlight w:val="yellow"/>
              </w:rPr>
            </w:pPr>
          </w:p>
        </w:tc>
        <w:tc>
          <w:tcPr>
            <w:tcW w:w="1249" w:type="dxa"/>
            <w:noWrap/>
            <w:hideMark/>
          </w:tcPr>
          <w:p w14:paraId="53D0EA6A" w14:textId="77777777" w:rsidR="00F47290" w:rsidRPr="001135A6" w:rsidRDefault="00F47290" w:rsidP="00C43821">
            <w:pPr>
              <w:pStyle w:val="MacroText"/>
              <w:rPr>
                <w:highlight w:val="yellow"/>
              </w:rPr>
            </w:pPr>
            <w:r w:rsidRPr="001135A6">
              <w:rPr>
                <w:highlight w:val="yellow"/>
              </w:rPr>
              <w:t>12-2-2018 19:00:00</w:t>
            </w:r>
          </w:p>
        </w:tc>
        <w:tc>
          <w:tcPr>
            <w:tcW w:w="1985" w:type="dxa"/>
            <w:hideMark/>
          </w:tcPr>
          <w:p w14:paraId="10BDBBF4" w14:textId="77777777" w:rsidR="00F47290" w:rsidRPr="001135A6" w:rsidRDefault="00F47290" w:rsidP="00C43821">
            <w:pPr>
              <w:pStyle w:val="MacroText"/>
              <w:rPr>
                <w:highlight w:val="yellow"/>
              </w:rPr>
            </w:pPr>
            <w:r w:rsidRPr="001135A6">
              <w:rPr>
                <w:highlight w:val="yellow"/>
              </w:rPr>
              <w:t>090C07E2020C0513000000800000</w:t>
            </w:r>
          </w:p>
        </w:tc>
        <w:tc>
          <w:tcPr>
            <w:tcW w:w="992" w:type="dxa"/>
            <w:noWrap/>
            <w:hideMark/>
          </w:tcPr>
          <w:p w14:paraId="59E03224" w14:textId="77777777" w:rsidR="00F47290" w:rsidRPr="001135A6" w:rsidRDefault="00F47290" w:rsidP="00C43821">
            <w:pPr>
              <w:pStyle w:val="MacroText"/>
              <w:rPr>
                <w:highlight w:val="yellow"/>
              </w:rPr>
            </w:pPr>
            <w:r w:rsidRPr="001135A6">
              <w:rPr>
                <w:highlight w:val="yellow"/>
              </w:rPr>
              <w:t>14</w:t>
            </w:r>
          </w:p>
        </w:tc>
      </w:tr>
      <w:tr w:rsidR="00F47290" w:rsidRPr="001135A6" w14:paraId="764ED8DD" w14:textId="77777777" w:rsidTr="00A61D45">
        <w:trPr>
          <w:trHeight w:val="285"/>
        </w:trPr>
        <w:tc>
          <w:tcPr>
            <w:tcW w:w="4315" w:type="dxa"/>
            <w:noWrap/>
            <w:hideMark/>
          </w:tcPr>
          <w:p w14:paraId="0C6874DA" w14:textId="77777777" w:rsidR="00F47290" w:rsidRPr="001135A6" w:rsidRDefault="00F47290" w:rsidP="00C43821">
            <w:pPr>
              <w:pStyle w:val="MacroText"/>
              <w:rPr>
                <w:highlight w:val="yellow"/>
              </w:rPr>
            </w:pPr>
            <w:r w:rsidRPr="001135A6">
              <w:rPr>
                <w:highlight w:val="yellow"/>
              </w:rPr>
              <w:t xml:space="preserve">unsigned  </w:t>
            </w:r>
          </w:p>
        </w:tc>
        <w:tc>
          <w:tcPr>
            <w:tcW w:w="810" w:type="dxa"/>
            <w:noWrap/>
            <w:hideMark/>
          </w:tcPr>
          <w:p w14:paraId="1E57988D" w14:textId="77777777" w:rsidR="00F47290" w:rsidRPr="001135A6" w:rsidRDefault="00F47290" w:rsidP="00C43821">
            <w:pPr>
              <w:pStyle w:val="MacroText"/>
              <w:rPr>
                <w:highlight w:val="yellow"/>
              </w:rPr>
            </w:pPr>
          </w:p>
        </w:tc>
        <w:tc>
          <w:tcPr>
            <w:tcW w:w="1249" w:type="dxa"/>
            <w:noWrap/>
            <w:hideMark/>
          </w:tcPr>
          <w:p w14:paraId="21842C65" w14:textId="77777777" w:rsidR="00F47290" w:rsidRPr="001135A6" w:rsidRDefault="00F47290" w:rsidP="00C43821">
            <w:pPr>
              <w:pStyle w:val="MacroText"/>
              <w:rPr>
                <w:highlight w:val="yellow"/>
              </w:rPr>
            </w:pPr>
            <w:r w:rsidRPr="001135A6">
              <w:rPr>
                <w:highlight w:val="yellow"/>
              </w:rPr>
              <w:t>0</w:t>
            </w:r>
          </w:p>
        </w:tc>
        <w:tc>
          <w:tcPr>
            <w:tcW w:w="1985" w:type="dxa"/>
            <w:hideMark/>
          </w:tcPr>
          <w:p w14:paraId="66A7E9FE" w14:textId="77777777" w:rsidR="00F47290" w:rsidRPr="001135A6" w:rsidRDefault="00F47290" w:rsidP="00C43821">
            <w:pPr>
              <w:pStyle w:val="MacroText"/>
              <w:rPr>
                <w:highlight w:val="yellow"/>
              </w:rPr>
            </w:pPr>
            <w:r w:rsidRPr="001135A6">
              <w:rPr>
                <w:highlight w:val="yellow"/>
              </w:rPr>
              <w:t>1100</w:t>
            </w:r>
          </w:p>
        </w:tc>
        <w:tc>
          <w:tcPr>
            <w:tcW w:w="992" w:type="dxa"/>
            <w:noWrap/>
            <w:hideMark/>
          </w:tcPr>
          <w:p w14:paraId="52C8A42B" w14:textId="77777777" w:rsidR="00F47290" w:rsidRPr="001135A6" w:rsidRDefault="00F47290" w:rsidP="00C43821">
            <w:pPr>
              <w:pStyle w:val="MacroText"/>
              <w:rPr>
                <w:highlight w:val="yellow"/>
              </w:rPr>
            </w:pPr>
            <w:r w:rsidRPr="001135A6">
              <w:rPr>
                <w:highlight w:val="yellow"/>
              </w:rPr>
              <w:t>2</w:t>
            </w:r>
          </w:p>
        </w:tc>
      </w:tr>
      <w:tr w:rsidR="00F47290" w:rsidRPr="001135A6" w14:paraId="2D845BEB" w14:textId="77777777" w:rsidTr="00A61D45">
        <w:trPr>
          <w:trHeight w:val="285"/>
        </w:trPr>
        <w:tc>
          <w:tcPr>
            <w:tcW w:w="4315" w:type="dxa"/>
            <w:noWrap/>
            <w:hideMark/>
          </w:tcPr>
          <w:p w14:paraId="49E28EEB" w14:textId="77777777" w:rsidR="00F47290" w:rsidRPr="001135A6" w:rsidRDefault="00F47290" w:rsidP="00C43821">
            <w:pPr>
              <w:pStyle w:val="MacroText"/>
              <w:rPr>
                <w:highlight w:val="yellow"/>
              </w:rPr>
            </w:pPr>
            <w:r w:rsidRPr="001135A6">
              <w:rPr>
                <w:highlight w:val="yellow"/>
              </w:rPr>
              <w:t xml:space="preserve">double-long-unsigned  </w:t>
            </w:r>
          </w:p>
        </w:tc>
        <w:tc>
          <w:tcPr>
            <w:tcW w:w="810" w:type="dxa"/>
            <w:noWrap/>
            <w:hideMark/>
          </w:tcPr>
          <w:p w14:paraId="1391B84C" w14:textId="77777777" w:rsidR="00F47290" w:rsidRPr="001135A6" w:rsidRDefault="00F47290" w:rsidP="00C43821">
            <w:pPr>
              <w:pStyle w:val="MacroText"/>
              <w:rPr>
                <w:highlight w:val="yellow"/>
              </w:rPr>
            </w:pPr>
          </w:p>
        </w:tc>
        <w:tc>
          <w:tcPr>
            <w:tcW w:w="1249" w:type="dxa"/>
            <w:noWrap/>
            <w:hideMark/>
          </w:tcPr>
          <w:p w14:paraId="5857F6CD" w14:textId="77777777" w:rsidR="00F47290" w:rsidRPr="001135A6" w:rsidRDefault="00F47290" w:rsidP="00C43821">
            <w:pPr>
              <w:pStyle w:val="MacroText"/>
              <w:rPr>
                <w:highlight w:val="yellow"/>
              </w:rPr>
            </w:pPr>
            <w:r w:rsidRPr="001135A6">
              <w:rPr>
                <w:highlight w:val="yellow"/>
              </w:rPr>
              <w:t>107904</w:t>
            </w:r>
          </w:p>
        </w:tc>
        <w:tc>
          <w:tcPr>
            <w:tcW w:w="1985" w:type="dxa"/>
            <w:hideMark/>
          </w:tcPr>
          <w:p w14:paraId="41A40358" w14:textId="77777777" w:rsidR="00F47290" w:rsidRPr="001135A6" w:rsidRDefault="00F47290" w:rsidP="00C43821">
            <w:pPr>
              <w:pStyle w:val="MacroText"/>
              <w:rPr>
                <w:highlight w:val="yellow"/>
              </w:rPr>
            </w:pPr>
            <w:r w:rsidRPr="001135A6">
              <w:rPr>
                <w:highlight w:val="yellow"/>
              </w:rPr>
              <w:t>060001A580</w:t>
            </w:r>
          </w:p>
        </w:tc>
        <w:tc>
          <w:tcPr>
            <w:tcW w:w="992" w:type="dxa"/>
            <w:noWrap/>
            <w:hideMark/>
          </w:tcPr>
          <w:p w14:paraId="4C211DE3" w14:textId="77777777" w:rsidR="00F47290" w:rsidRPr="001135A6" w:rsidRDefault="00F47290" w:rsidP="00C43821">
            <w:pPr>
              <w:pStyle w:val="MacroText"/>
              <w:rPr>
                <w:highlight w:val="yellow"/>
              </w:rPr>
            </w:pPr>
            <w:r w:rsidRPr="001135A6">
              <w:rPr>
                <w:highlight w:val="yellow"/>
              </w:rPr>
              <w:t>5</w:t>
            </w:r>
          </w:p>
        </w:tc>
      </w:tr>
      <w:tr w:rsidR="00F47290" w:rsidRPr="001135A6" w14:paraId="70E47E61" w14:textId="77777777" w:rsidTr="00A61D45">
        <w:trPr>
          <w:trHeight w:val="285"/>
        </w:trPr>
        <w:tc>
          <w:tcPr>
            <w:tcW w:w="4315" w:type="dxa"/>
            <w:noWrap/>
            <w:hideMark/>
          </w:tcPr>
          <w:p w14:paraId="49C700AA" w14:textId="77777777" w:rsidR="00F47290" w:rsidRPr="001135A6" w:rsidRDefault="00F47290" w:rsidP="00C43821">
            <w:pPr>
              <w:pStyle w:val="MacroText"/>
              <w:rPr>
                <w:highlight w:val="yellow"/>
              </w:rPr>
            </w:pPr>
            <w:r w:rsidRPr="001135A6">
              <w:rPr>
                <w:highlight w:val="yellow"/>
              </w:rPr>
              <w:t>structure [3]</w:t>
            </w:r>
          </w:p>
        </w:tc>
        <w:tc>
          <w:tcPr>
            <w:tcW w:w="810" w:type="dxa"/>
            <w:noWrap/>
            <w:hideMark/>
          </w:tcPr>
          <w:p w14:paraId="72715FBC" w14:textId="77777777" w:rsidR="00F47290" w:rsidRPr="001135A6" w:rsidRDefault="00F47290" w:rsidP="00C43821">
            <w:pPr>
              <w:pStyle w:val="MacroText"/>
              <w:rPr>
                <w:highlight w:val="yellow"/>
              </w:rPr>
            </w:pPr>
            <w:r w:rsidRPr="001135A6">
              <w:rPr>
                <w:highlight w:val="yellow"/>
              </w:rPr>
              <w:t>20</w:t>
            </w:r>
          </w:p>
        </w:tc>
        <w:tc>
          <w:tcPr>
            <w:tcW w:w="1249" w:type="dxa"/>
            <w:noWrap/>
            <w:hideMark/>
          </w:tcPr>
          <w:p w14:paraId="0272914F" w14:textId="77777777" w:rsidR="00F47290" w:rsidRPr="001135A6" w:rsidRDefault="00F47290" w:rsidP="00C43821">
            <w:pPr>
              <w:pStyle w:val="MacroText"/>
              <w:rPr>
                <w:highlight w:val="yellow"/>
              </w:rPr>
            </w:pPr>
          </w:p>
        </w:tc>
        <w:tc>
          <w:tcPr>
            <w:tcW w:w="1985" w:type="dxa"/>
            <w:hideMark/>
          </w:tcPr>
          <w:p w14:paraId="003D274B"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45192670" w14:textId="77777777" w:rsidR="00F47290" w:rsidRPr="001135A6" w:rsidRDefault="00F47290" w:rsidP="00C43821">
            <w:pPr>
              <w:pStyle w:val="MacroText"/>
              <w:rPr>
                <w:highlight w:val="yellow"/>
              </w:rPr>
            </w:pPr>
            <w:r w:rsidRPr="001135A6">
              <w:rPr>
                <w:highlight w:val="yellow"/>
              </w:rPr>
              <w:t>2</w:t>
            </w:r>
          </w:p>
        </w:tc>
      </w:tr>
      <w:tr w:rsidR="00F47290" w:rsidRPr="001135A6" w14:paraId="2BC199E5" w14:textId="77777777" w:rsidTr="00A61D45">
        <w:trPr>
          <w:trHeight w:val="285"/>
        </w:trPr>
        <w:tc>
          <w:tcPr>
            <w:tcW w:w="4315" w:type="dxa"/>
            <w:noWrap/>
            <w:hideMark/>
          </w:tcPr>
          <w:p w14:paraId="08D14E2C" w14:textId="77777777" w:rsidR="00F47290" w:rsidRPr="001135A6" w:rsidRDefault="00F47290" w:rsidP="00C43821">
            <w:pPr>
              <w:pStyle w:val="MacroText"/>
              <w:rPr>
                <w:highlight w:val="yellow"/>
              </w:rPr>
            </w:pPr>
            <w:r w:rsidRPr="001135A6">
              <w:rPr>
                <w:highlight w:val="yellow"/>
              </w:rPr>
              <w:t xml:space="preserve">octet-string  </w:t>
            </w:r>
          </w:p>
        </w:tc>
        <w:tc>
          <w:tcPr>
            <w:tcW w:w="810" w:type="dxa"/>
            <w:noWrap/>
            <w:hideMark/>
          </w:tcPr>
          <w:p w14:paraId="60B09612" w14:textId="77777777" w:rsidR="00F47290" w:rsidRPr="001135A6" w:rsidRDefault="00F47290" w:rsidP="00C43821">
            <w:pPr>
              <w:pStyle w:val="MacroText"/>
              <w:rPr>
                <w:highlight w:val="yellow"/>
              </w:rPr>
            </w:pPr>
          </w:p>
        </w:tc>
        <w:tc>
          <w:tcPr>
            <w:tcW w:w="1249" w:type="dxa"/>
            <w:noWrap/>
            <w:hideMark/>
          </w:tcPr>
          <w:p w14:paraId="717A1132" w14:textId="77777777" w:rsidR="00F47290" w:rsidRPr="001135A6" w:rsidRDefault="00F47290" w:rsidP="00C43821">
            <w:pPr>
              <w:pStyle w:val="MacroText"/>
              <w:rPr>
                <w:highlight w:val="yellow"/>
              </w:rPr>
            </w:pPr>
            <w:r w:rsidRPr="001135A6">
              <w:rPr>
                <w:highlight w:val="yellow"/>
              </w:rPr>
              <w:t>12-2-2018 20:00:00</w:t>
            </w:r>
          </w:p>
        </w:tc>
        <w:tc>
          <w:tcPr>
            <w:tcW w:w="1985" w:type="dxa"/>
            <w:hideMark/>
          </w:tcPr>
          <w:p w14:paraId="72F29124" w14:textId="77777777" w:rsidR="00F47290" w:rsidRPr="001135A6" w:rsidRDefault="00F47290" w:rsidP="00C43821">
            <w:pPr>
              <w:pStyle w:val="MacroText"/>
              <w:rPr>
                <w:highlight w:val="yellow"/>
              </w:rPr>
            </w:pPr>
            <w:r w:rsidRPr="001135A6">
              <w:rPr>
                <w:highlight w:val="yellow"/>
              </w:rPr>
              <w:t>090C07E2020C0514000000800000</w:t>
            </w:r>
          </w:p>
        </w:tc>
        <w:tc>
          <w:tcPr>
            <w:tcW w:w="992" w:type="dxa"/>
            <w:noWrap/>
            <w:hideMark/>
          </w:tcPr>
          <w:p w14:paraId="5EB6F428" w14:textId="77777777" w:rsidR="00F47290" w:rsidRPr="001135A6" w:rsidRDefault="00F47290" w:rsidP="00C43821">
            <w:pPr>
              <w:pStyle w:val="MacroText"/>
              <w:rPr>
                <w:highlight w:val="yellow"/>
              </w:rPr>
            </w:pPr>
            <w:r w:rsidRPr="001135A6">
              <w:rPr>
                <w:highlight w:val="yellow"/>
              </w:rPr>
              <w:t>14</w:t>
            </w:r>
          </w:p>
        </w:tc>
      </w:tr>
      <w:tr w:rsidR="00F47290" w:rsidRPr="001135A6" w14:paraId="66101A61" w14:textId="77777777" w:rsidTr="00A61D45">
        <w:trPr>
          <w:trHeight w:val="285"/>
        </w:trPr>
        <w:tc>
          <w:tcPr>
            <w:tcW w:w="4315" w:type="dxa"/>
            <w:noWrap/>
            <w:hideMark/>
          </w:tcPr>
          <w:p w14:paraId="3D39A73B" w14:textId="77777777" w:rsidR="00F47290" w:rsidRPr="001135A6" w:rsidRDefault="00F47290" w:rsidP="00C43821">
            <w:pPr>
              <w:pStyle w:val="MacroText"/>
              <w:rPr>
                <w:highlight w:val="yellow"/>
              </w:rPr>
            </w:pPr>
            <w:r w:rsidRPr="001135A6">
              <w:rPr>
                <w:highlight w:val="yellow"/>
              </w:rPr>
              <w:t xml:space="preserve">unsigned  </w:t>
            </w:r>
          </w:p>
        </w:tc>
        <w:tc>
          <w:tcPr>
            <w:tcW w:w="810" w:type="dxa"/>
            <w:noWrap/>
            <w:hideMark/>
          </w:tcPr>
          <w:p w14:paraId="67D14F62" w14:textId="77777777" w:rsidR="00F47290" w:rsidRPr="001135A6" w:rsidRDefault="00F47290" w:rsidP="00C43821">
            <w:pPr>
              <w:pStyle w:val="MacroText"/>
              <w:rPr>
                <w:highlight w:val="yellow"/>
              </w:rPr>
            </w:pPr>
          </w:p>
        </w:tc>
        <w:tc>
          <w:tcPr>
            <w:tcW w:w="1249" w:type="dxa"/>
            <w:noWrap/>
            <w:hideMark/>
          </w:tcPr>
          <w:p w14:paraId="63DF5158" w14:textId="77777777" w:rsidR="00F47290" w:rsidRPr="001135A6" w:rsidRDefault="00F47290" w:rsidP="00C43821">
            <w:pPr>
              <w:pStyle w:val="MacroText"/>
              <w:rPr>
                <w:highlight w:val="yellow"/>
              </w:rPr>
            </w:pPr>
            <w:r w:rsidRPr="001135A6">
              <w:rPr>
                <w:highlight w:val="yellow"/>
              </w:rPr>
              <w:t>0</w:t>
            </w:r>
          </w:p>
        </w:tc>
        <w:tc>
          <w:tcPr>
            <w:tcW w:w="1985" w:type="dxa"/>
            <w:hideMark/>
          </w:tcPr>
          <w:p w14:paraId="094088A5" w14:textId="77777777" w:rsidR="00F47290" w:rsidRPr="001135A6" w:rsidRDefault="00F47290" w:rsidP="00C43821">
            <w:pPr>
              <w:pStyle w:val="MacroText"/>
              <w:rPr>
                <w:highlight w:val="yellow"/>
              </w:rPr>
            </w:pPr>
            <w:r w:rsidRPr="001135A6">
              <w:rPr>
                <w:highlight w:val="yellow"/>
              </w:rPr>
              <w:t>1100</w:t>
            </w:r>
          </w:p>
        </w:tc>
        <w:tc>
          <w:tcPr>
            <w:tcW w:w="992" w:type="dxa"/>
            <w:noWrap/>
            <w:hideMark/>
          </w:tcPr>
          <w:p w14:paraId="0BC6D618" w14:textId="77777777" w:rsidR="00F47290" w:rsidRPr="001135A6" w:rsidRDefault="00F47290" w:rsidP="00C43821">
            <w:pPr>
              <w:pStyle w:val="MacroText"/>
              <w:rPr>
                <w:highlight w:val="yellow"/>
              </w:rPr>
            </w:pPr>
            <w:r w:rsidRPr="001135A6">
              <w:rPr>
                <w:highlight w:val="yellow"/>
              </w:rPr>
              <w:t>2</w:t>
            </w:r>
          </w:p>
        </w:tc>
      </w:tr>
      <w:tr w:rsidR="00F47290" w:rsidRPr="001135A6" w14:paraId="2928C87E" w14:textId="77777777" w:rsidTr="00A61D45">
        <w:trPr>
          <w:trHeight w:val="285"/>
        </w:trPr>
        <w:tc>
          <w:tcPr>
            <w:tcW w:w="4315" w:type="dxa"/>
            <w:noWrap/>
            <w:hideMark/>
          </w:tcPr>
          <w:p w14:paraId="12D0D5E8" w14:textId="77777777" w:rsidR="00F47290" w:rsidRPr="001135A6" w:rsidRDefault="00F47290" w:rsidP="00C43821">
            <w:pPr>
              <w:pStyle w:val="MacroText"/>
              <w:rPr>
                <w:highlight w:val="yellow"/>
              </w:rPr>
            </w:pPr>
            <w:r w:rsidRPr="001135A6">
              <w:rPr>
                <w:highlight w:val="yellow"/>
              </w:rPr>
              <w:t xml:space="preserve">double-long-unsigned  </w:t>
            </w:r>
          </w:p>
        </w:tc>
        <w:tc>
          <w:tcPr>
            <w:tcW w:w="810" w:type="dxa"/>
            <w:noWrap/>
            <w:hideMark/>
          </w:tcPr>
          <w:p w14:paraId="70AAD083" w14:textId="77777777" w:rsidR="00F47290" w:rsidRPr="001135A6" w:rsidRDefault="00F47290" w:rsidP="00C43821">
            <w:pPr>
              <w:pStyle w:val="MacroText"/>
              <w:rPr>
                <w:highlight w:val="yellow"/>
              </w:rPr>
            </w:pPr>
          </w:p>
        </w:tc>
        <w:tc>
          <w:tcPr>
            <w:tcW w:w="1249" w:type="dxa"/>
            <w:noWrap/>
            <w:hideMark/>
          </w:tcPr>
          <w:p w14:paraId="640E2A5F" w14:textId="77777777" w:rsidR="00F47290" w:rsidRPr="001135A6" w:rsidRDefault="00F47290" w:rsidP="00C43821">
            <w:pPr>
              <w:pStyle w:val="MacroText"/>
              <w:rPr>
                <w:highlight w:val="yellow"/>
              </w:rPr>
            </w:pPr>
            <w:r w:rsidRPr="001135A6">
              <w:rPr>
                <w:highlight w:val="yellow"/>
              </w:rPr>
              <w:t>108320</w:t>
            </w:r>
          </w:p>
        </w:tc>
        <w:tc>
          <w:tcPr>
            <w:tcW w:w="1985" w:type="dxa"/>
            <w:hideMark/>
          </w:tcPr>
          <w:p w14:paraId="0E7C7739" w14:textId="77777777" w:rsidR="00F47290" w:rsidRPr="001135A6" w:rsidRDefault="00F47290" w:rsidP="00C43821">
            <w:pPr>
              <w:pStyle w:val="MacroText"/>
              <w:rPr>
                <w:highlight w:val="yellow"/>
              </w:rPr>
            </w:pPr>
            <w:r w:rsidRPr="001135A6">
              <w:rPr>
                <w:highlight w:val="yellow"/>
              </w:rPr>
              <w:t>060001A720</w:t>
            </w:r>
          </w:p>
        </w:tc>
        <w:tc>
          <w:tcPr>
            <w:tcW w:w="992" w:type="dxa"/>
            <w:noWrap/>
            <w:hideMark/>
          </w:tcPr>
          <w:p w14:paraId="57F69115" w14:textId="77777777" w:rsidR="00F47290" w:rsidRPr="001135A6" w:rsidRDefault="00F47290" w:rsidP="00C43821">
            <w:pPr>
              <w:pStyle w:val="MacroText"/>
              <w:rPr>
                <w:highlight w:val="yellow"/>
              </w:rPr>
            </w:pPr>
            <w:r w:rsidRPr="001135A6">
              <w:rPr>
                <w:highlight w:val="yellow"/>
              </w:rPr>
              <w:t>5</w:t>
            </w:r>
          </w:p>
        </w:tc>
      </w:tr>
      <w:tr w:rsidR="00F47290" w:rsidRPr="001135A6" w14:paraId="479630BC" w14:textId="77777777" w:rsidTr="00A61D45">
        <w:trPr>
          <w:trHeight w:val="285"/>
        </w:trPr>
        <w:tc>
          <w:tcPr>
            <w:tcW w:w="4315" w:type="dxa"/>
            <w:noWrap/>
            <w:hideMark/>
          </w:tcPr>
          <w:p w14:paraId="1CA058E6" w14:textId="77777777" w:rsidR="00F47290" w:rsidRPr="001135A6" w:rsidRDefault="00F47290" w:rsidP="00C43821">
            <w:pPr>
              <w:pStyle w:val="MacroText"/>
              <w:rPr>
                <w:highlight w:val="yellow"/>
              </w:rPr>
            </w:pPr>
            <w:r w:rsidRPr="001135A6">
              <w:rPr>
                <w:highlight w:val="yellow"/>
              </w:rPr>
              <w:t>structure [3]</w:t>
            </w:r>
          </w:p>
        </w:tc>
        <w:tc>
          <w:tcPr>
            <w:tcW w:w="810" w:type="dxa"/>
            <w:noWrap/>
            <w:hideMark/>
          </w:tcPr>
          <w:p w14:paraId="4E7F4233" w14:textId="77777777" w:rsidR="00F47290" w:rsidRPr="001135A6" w:rsidRDefault="00F47290" w:rsidP="00C43821">
            <w:pPr>
              <w:pStyle w:val="MacroText"/>
              <w:rPr>
                <w:highlight w:val="yellow"/>
              </w:rPr>
            </w:pPr>
            <w:r w:rsidRPr="001135A6">
              <w:rPr>
                <w:highlight w:val="yellow"/>
              </w:rPr>
              <w:t>21</w:t>
            </w:r>
          </w:p>
        </w:tc>
        <w:tc>
          <w:tcPr>
            <w:tcW w:w="1249" w:type="dxa"/>
            <w:noWrap/>
            <w:hideMark/>
          </w:tcPr>
          <w:p w14:paraId="031B85C8" w14:textId="77777777" w:rsidR="00F47290" w:rsidRPr="001135A6" w:rsidRDefault="00F47290" w:rsidP="00C43821">
            <w:pPr>
              <w:pStyle w:val="MacroText"/>
              <w:rPr>
                <w:highlight w:val="yellow"/>
              </w:rPr>
            </w:pPr>
          </w:p>
        </w:tc>
        <w:tc>
          <w:tcPr>
            <w:tcW w:w="1985" w:type="dxa"/>
            <w:hideMark/>
          </w:tcPr>
          <w:p w14:paraId="51E808AC"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4DA17F1C" w14:textId="77777777" w:rsidR="00F47290" w:rsidRPr="001135A6" w:rsidRDefault="00F47290" w:rsidP="00C43821">
            <w:pPr>
              <w:pStyle w:val="MacroText"/>
              <w:rPr>
                <w:highlight w:val="yellow"/>
              </w:rPr>
            </w:pPr>
            <w:r w:rsidRPr="001135A6">
              <w:rPr>
                <w:highlight w:val="yellow"/>
              </w:rPr>
              <w:t>2</w:t>
            </w:r>
          </w:p>
        </w:tc>
      </w:tr>
      <w:tr w:rsidR="00F47290" w:rsidRPr="001135A6" w14:paraId="7D62BCFA" w14:textId="77777777" w:rsidTr="00A61D45">
        <w:trPr>
          <w:trHeight w:val="285"/>
        </w:trPr>
        <w:tc>
          <w:tcPr>
            <w:tcW w:w="4315" w:type="dxa"/>
            <w:noWrap/>
            <w:hideMark/>
          </w:tcPr>
          <w:p w14:paraId="67D874C9" w14:textId="77777777" w:rsidR="00F47290" w:rsidRPr="001135A6" w:rsidRDefault="00F47290" w:rsidP="00C43821">
            <w:pPr>
              <w:pStyle w:val="MacroText"/>
              <w:rPr>
                <w:highlight w:val="yellow"/>
              </w:rPr>
            </w:pPr>
            <w:r w:rsidRPr="001135A6">
              <w:rPr>
                <w:highlight w:val="yellow"/>
              </w:rPr>
              <w:t xml:space="preserve">octet-string  </w:t>
            </w:r>
          </w:p>
        </w:tc>
        <w:tc>
          <w:tcPr>
            <w:tcW w:w="810" w:type="dxa"/>
            <w:noWrap/>
            <w:hideMark/>
          </w:tcPr>
          <w:p w14:paraId="760530B6" w14:textId="77777777" w:rsidR="00F47290" w:rsidRPr="001135A6" w:rsidRDefault="00F47290" w:rsidP="00C43821">
            <w:pPr>
              <w:pStyle w:val="MacroText"/>
              <w:rPr>
                <w:highlight w:val="yellow"/>
              </w:rPr>
            </w:pPr>
          </w:p>
        </w:tc>
        <w:tc>
          <w:tcPr>
            <w:tcW w:w="1249" w:type="dxa"/>
            <w:noWrap/>
            <w:hideMark/>
          </w:tcPr>
          <w:p w14:paraId="402AB353" w14:textId="77777777" w:rsidR="00F47290" w:rsidRPr="001135A6" w:rsidRDefault="00F47290" w:rsidP="00C43821">
            <w:pPr>
              <w:pStyle w:val="MacroText"/>
              <w:rPr>
                <w:highlight w:val="yellow"/>
              </w:rPr>
            </w:pPr>
            <w:r w:rsidRPr="001135A6">
              <w:rPr>
                <w:highlight w:val="yellow"/>
              </w:rPr>
              <w:t>12-2-2018 21:00:00</w:t>
            </w:r>
          </w:p>
        </w:tc>
        <w:tc>
          <w:tcPr>
            <w:tcW w:w="1985" w:type="dxa"/>
            <w:hideMark/>
          </w:tcPr>
          <w:p w14:paraId="412E3EB6" w14:textId="77777777" w:rsidR="00F47290" w:rsidRPr="001135A6" w:rsidRDefault="00F47290" w:rsidP="00C43821">
            <w:pPr>
              <w:pStyle w:val="MacroText"/>
              <w:rPr>
                <w:highlight w:val="yellow"/>
              </w:rPr>
            </w:pPr>
            <w:r w:rsidRPr="001135A6">
              <w:rPr>
                <w:highlight w:val="yellow"/>
              </w:rPr>
              <w:t>090C07E2020C0515000000800000</w:t>
            </w:r>
          </w:p>
        </w:tc>
        <w:tc>
          <w:tcPr>
            <w:tcW w:w="992" w:type="dxa"/>
            <w:noWrap/>
            <w:hideMark/>
          </w:tcPr>
          <w:p w14:paraId="26289181" w14:textId="77777777" w:rsidR="00F47290" w:rsidRPr="001135A6" w:rsidRDefault="00F47290" w:rsidP="00C43821">
            <w:pPr>
              <w:pStyle w:val="MacroText"/>
              <w:rPr>
                <w:highlight w:val="yellow"/>
              </w:rPr>
            </w:pPr>
            <w:r w:rsidRPr="001135A6">
              <w:rPr>
                <w:highlight w:val="yellow"/>
              </w:rPr>
              <w:t>14</w:t>
            </w:r>
          </w:p>
        </w:tc>
      </w:tr>
      <w:tr w:rsidR="00F47290" w:rsidRPr="001135A6" w14:paraId="3244FD7F" w14:textId="77777777" w:rsidTr="00A61D45">
        <w:trPr>
          <w:trHeight w:val="285"/>
        </w:trPr>
        <w:tc>
          <w:tcPr>
            <w:tcW w:w="4315" w:type="dxa"/>
            <w:noWrap/>
            <w:hideMark/>
          </w:tcPr>
          <w:p w14:paraId="4FF8CF16" w14:textId="77777777" w:rsidR="00F47290" w:rsidRPr="001135A6" w:rsidRDefault="00F47290" w:rsidP="00C43821">
            <w:pPr>
              <w:pStyle w:val="MacroText"/>
              <w:rPr>
                <w:highlight w:val="yellow"/>
              </w:rPr>
            </w:pPr>
            <w:r w:rsidRPr="001135A6">
              <w:rPr>
                <w:highlight w:val="yellow"/>
              </w:rPr>
              <w:t xml:space="preserve">unsigned  </w:t>
            </w:r>
          </w:p>
        </w:tc>
        <w:tc>
          <w:tcPr>
            <w:tcW w:w="810" w:type="dxa"/>
            <w:noWrap/>
            <w:hideMark/>
          </w:tcPr>
          <w:p w14:paraId="172D5A08" w14:textId="77777777" w:rsidR="00F47290" w:rsidRPr="001135A6" w:rsidRDefault="00F47290" w:rsidP="00C43821">
            <w:pPr>
              <w:pStyle w:val="MacroText"/>
              <w:rPr>
                <w:highlight w:val="yellow"/>
              </w:rPr>
            </w:pPr>
          </w:p>
        </w:tc>
        <w:tc>
          <w:tcPr>
            <w:tcW w:w="1249" w:type="dxa"/>
            <w:noWrap/>
            <w:hideMark/>
          </w:tcPr>
          <w:p w14:paraId="41E3B2FB" w14:textId="77777777" w:rsidR="00F47290" w:rsidRPr="001135A6" w:rsidRDefault="00F47290" w:rsidP="00C43821">
            <w:pPr>
              <w:pStyle w:val="MacroText"/>
              <w:rPr>
                <w:highlight w:val="yellow"/>
              </w:rPr>
            </w:pPr>
            <w:r w:rsidRPr="001135A6">
              <w:rPr>
                <w:highlight w:val="yellow"/>
              </w:rPr>
              <w:t>0</w:t>
            </w:r>
          </w:p>
        </w:tc>
        <w:tc>
          <w:tcPr>
            <w:tcW w:w="1985" w:type="dxa"/>
            <w:hideMark/>
          </w:tcPr>
          <w:p w14:paraId="57562B5D" w14:textId="77777777" w:rsidR="00F47290" w:rsidRPr="001135A6" w:rsidRDefault="00F47290" w:rsidP="00C43821">
            <w:pPr>
              <w:pStyle w:val="MacroText"/>
              <w:rPr>
                <w:highlight w:val="yellow"/>
              </w:rPr>
            </w:pPr>
            <w:r w:rsidRPr="001135A6">
              <w:rPr>
                <w:highlight w:val="yellow"/>
              </w:rPr>
              <w:t>1100</w:t>
            </w:r>
          </w:p>
        </w:tc>
        <w:tc>
          <w:tcPr>
            <w:tcW w:w="992" w:type="dxa"/>
            <w:noWrap/>
            <w:hideMark/>
          </w:tcPr>
          <w:p w14:paraId="1FCA6302" w14:textId="77777777" w:rsidR="00F47290" w:rsidRPr="001135A6" w:rsidRDefault="00F47290" w:rsidP="00C43821">
            <w:pPr>
              <w:pStyle w:val="MacroText"/>
              <w:rPr>
                <w:highlight w:val="yellow"/>
              </w:rPr>
            </w:pPr>
            <w:r w:rsidRPr="001135A6">
              <w:rPr>
                <w:highlight w:val="yellow"/>
              </w:rPr>
              <w:t>2</w:t>
            </w:r>
          </w:p>
        </w:tc>
      </w:tr>
      <w:tr w:rsidR="00F47290" w:rsidRPr="001135A6" w14:paraId="5E3F593E" w14:textId="77777777" w:rsidTr="00A61D45">
        <w:trPr>
          <w:trHeight w:val="285"/>
        </w:trPr>
        <w:tc>
          <w:tcPr>
            <w:tcW w:w="4315" w:type="dxa"/>
            <w:noWrap/>
            <w:hideMark/>
          </w:tcPr>
          <w:p w14:paraId="1BBDCCB4" w14:textId="77777777" w:rsidR="00F47290" w:rsidRPr="001135A6" w:rsidRDefault="00F47290" w:rsidP="00C43821">
            <w:pPr>
              <w:pStyle w:val="MacroText"/>
              <w:rPr>
                <w:highlight w:val="yellow"/>
              </w:rPr>
            </w:pPr>
            <w:r w:rsidRPr="001135A6">
              <w:rPr>
                <w:highlight w:val="yellow"/>
              </w:rPr>
              <w:t xml:space="preserve">double-long-unsigned  </w:t>
            </w:r>
          </w:p>
        </w:tc>
        <w:tc>
          <w:tcPr>
            <w:tcW w:w="810" w:type="dxa"/>
            <w:noWrap/>
            <w:hideMark/>
          </w:tcPr>
          <w:p w14:paraId="5B62C784" w14:textId="77777777" w:rsidR="00F47290" w:rsidRPr="001135A6" w:rsidRDefault="00F47290" w:rsidP="00C43821">
            <w:pPr>
              <w:pStyle w:val="MacroText"/>
              <w:rPr>
                <w:highlight w:val="yellow"/>
              </w:rPr>
            </w:pPr>
          </w:p>
        </w:tc>
        <w:tc>
          <w:tcPr>
            <w:tcW w:w="1249" w:type="dxa"/>
            <w:noWrap/>
            <w:hideMark/>
          </w:tcPr>
          <w:p w14:paraId="778D00A5" w14:textId="77777777" w:rsidR="00F47290" w:rsidRPr="001135A6" w:rsidRDefault="00F47290" w:rsidP="00C43821">
            <w:pPr>
              <w:pStyle w:val="MacroText"/>
              <w:rPr>
                <w:highlight w:val="yellow"/>
              </w:rPr>
            </w:pPr>
            <w:r w:rsidRPr="001135A6">
              <w:rPr>
                <w:highlight w:val="yellow"/>
              </w:rPr>
              <w:t>108736</w:t>
            </w:r>
          </w:p>
        </w:tc>
        <w:tc>
          <w:tcPr>
            <w:tcW w:w="1985" w:type="dxa"/>
            <w:hideMark/>
          </w:tcPr>
          <w:p w14:paraId="775EB725" w14:textId="77777777" w:rsidR="00F47290" w:rsidRPr="001135A6" w:rsidRDefault="00F47290" w:rsidP="00C43821">
            <w:pPr>
              <w:pStyle w:val="MacroText"/>
              <w:rPr>
                <w:highlight w:val="yellow"/>
              </w:rPr>
            </w:pPr>
            <w:r w:rsidRPr="001135A6">
              <w:rPr>
                <w:highlight w:val="yellow"/>
              </w:rPr>
              <w:t>060001A8C0</w:t>
            </w:r>
          </w:p>
        </w:tc>
        <w:tc>
          <w:tcPr>
            <w:tcW w:w="992" w:type="dxa"/>
            <w:noWrap/>
            <w:hideMark/>
          </w:tcPr>
          <w:p w14:paraId="07A4F45D" w14:textId="77777777" w:rsidR="00F47290" w:rsidRPr="001135A6" w:rsidRDefault="00F47290" w:rsidP="00C43821">
            <w:pPr>
              <w:pStyle w:val="MacroText"/>
              <w:rPr>
                <w:highlight w:val="yellow"/>
              </w:rPr>
            </w:pPr>
            <w:r w:rsidRPr="001135A6">
              <w:rPr>
                <w:highlight w:val="yellow"/>
              </w:rPr>
              <w:t>5</w:t>
            </w:r>
          </w:p>
        </w:tc>
      </w:tr>
      <w:tr w:rsidR="00F47290" w:rsidRPr="001135A6" w14:paraId="172A92DC" w14:textId="77777777" w:rsidTr="00A61D45">
        <w:trPr>
          <w:trHeight w:val="285"/>
        </w:trPr>
        <w:tc>
          <w:tcPr>
            <w:tcW w:w="4315" w:type="dxa"/>
            <w:noWrap/>
            <w:hideMark/>
          </w:tcPr>
          <w:p w14:paraId="3F4F87F9" w14:textId="77777777" w:rsidR="00F47290" w:rsidRPr="001135A6" w:rsidRDefault="00F47290" w:rsidP="00C43821">
            <w:pPr>
              <w:pStyle w:val="MacroText"/>
              <w:rPr>
                <w:highlight w:val="yellow"/>
              </w:rPr>
            </w:pPr>
            <w:r w:rsidRPr="001135A6">
              <w:rPr>
                <w:highlight w:val="yellow"/>
              </w:rPr>
              <w:t>structure [3]</w:t>
            </w:r>
          </w:p>
        </w:tc>
        <w:tc>
          <w:tcPr>
            <w:tcW w:w="810" w:type="dxa"/>
            <w:noWrap/>
            <w:hideMark/>
          </w:tcPr>
          <w:p w14:paraId="69203D3C" w14:textId="77777777" w:rsidR="00F47290" w:rsidRPr="001135A6" w:rsidRDefault="00F47290" w:rsidP="00C43821">
            <w:pPr>
              <w:pStyle w:val="MacroText"/>
              <w:rPr>
                <w:highlight w:val="yellow"/>
              </w:rPr>
            </w:pPr>
            <w:r w:rsidRPr="001135A6">
              <w:rPr>
                <w:highlight w:val="yellow"/>
              </w:rPr>
              <w:t>22</w:t>
            </w:r>
          </w:p>
        </w:tc>
        <w:tc>
          <w:tcPr>
            <w:tcW w:w="1249" w:type="dxa"/>
            <w:noWrap/>
            <w:hideMark/>
          </w:tcPr>
          <w:p w14:paraId="14DA2893" w14:textId="77777777" w:rsidR="00F47290" w:rsidRPr="001135A6" w:rsidRDefault="00F47290" w:rsidP="00C43821">
            <w:pPr>
              <w:pStyle w:val="MacroText"/>
              <w:rPr>
                <w:highlight w:val="yellow"/>
              </w:rPr>
            </w:pPr>
          </w:p>
        </w:tc>
        <w:tc>
          <w:tcPr>
            <w:tcW w:w="1985" w:type="dxa"/>
            <w:hideMark/>
          </w:tcPr>
          <w:p w14:paraId="105359F6"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68AEDB93" w14:textId="77777777" w:rsidR="00F47290" w:rsidRPr="001135A6" w:rsidRDefault="00F47290" w:rsidP="00C43821">
            <w:pPr>
              <w:pStyle w:val="MacroText"/>
              <w:rPr>
                <w:highlight w:val="yellow"/>
              </w:rPr>
            </w:pPr>
            <w:r w:rsidRPr="001135A6">
              <w:rPr>
                <w:highlight w:val="yellow"/>
              </w:rPr>
              <w:t>2</w:t>
            </w:r>
          </w:p>
        </w:tc>
      </w:tr>
      <w:tr w:rsidR="00F47290" w:rsidRPr="001135A6" w14:paraId="41D325A9" w14:textId="77777777" w:rsidTr="00A61D45">
        <w:trPr>
          <w:trHeight w:val="285"/>
        </w:trPr>
        <w:tc>
          <w:tcPr>
            <w:tcW w:w="4315" w:type="dxa"/>
            <w:noWrap/>
            <w:hideMark/>
          </w:tcPr>
          <w:p w14:paraId="5750D072" w14:textId="77777777" w:rsidR="00F47290" w:rsidRPr="001135A6" w:rsidRDefault="00F47290" w:rsidP="00C43821">
            <w:pPr>
              <w:pStyle w:val="MacroText"/>
              <w:rPr>
                <w:highlight w:val="yellow"/>
              </w:rPr>
            </w:pPr>
            <w:r w:rsidRPr="001135A6">
              <w:rPr>
                <w:highlight w:val="yellow"/>
              </w:rPr>
              <w:t xml:space="preserve">octet-string  </w:t>
            </w:r>
          </w:p>
        </w:tc>
        <w:tc>
          <w:tcPr>
            <w:tcW w:w="810" w:type="dxa"/>
            <w:noWrap/>
            <w:hideMark/>
          </w:tcPr>
          <w:p w14:paraId="52598D0A" w14:textId="77777777" w:rsidR="00F47290" w:rsidRPr="001135A6" w:rsidRDefault="00F47290" w:rsidP="00C43821">
            <w:pPr>
              <w:pStyle w:val="MacroText"/>
              <w:rPr>
                <w:highlight w:val="yellow"/>
              </w:rPr>
            </w:pPr>
          </w:p>
        </w:tc>
        <w:tc>
          <w:tcPr>
            <w:tcW w:w="1249" w:type="dxa"/>
            <w:noWrap/>
            <w:hideMark/>
          </w:tcPr>
          <w:p w14:paraId="50849A7D" w14:textId="77777777" w:rsidR="00F47290" w:rsidRPr="001135A6" w:rsidRDefault="00F47290" w:rsidP="00C43821">
            <w:pPr>
              <w:pStyle w:val="MacroText"/>
              <w:rPr>
                <w:highlight w:val="yellow"/>
              </w:rPr>
            </w:pPr>
            <w:r w:rsidRPr="001135A6">
              <w:rPr>
                <w:highlight w:val="yellow"/>
              </w:rPr>
              <w:t>12-2-2018 22:00:00</w:t>
            </w:r>
          </w:p>
        </w:tc>
        <w:tc>
          <w:tcPr>
            <w:tcW w:w="1985" w:type="dxa"/>
            <w:hideMark/>
          </w:tcPr>
          <w:p w14:paraId="0A278FCB" w14:textId="77777777" w:rsidR="00F47290" w:rsidRPr="001135A6" w:rsidRDefault="00F47290" w:rsidP="00C43821">
            <w:pPr>
              <w:pStyle w:val="MacroText"/>
              <w:rPr>
                <w:highlight w:val="yellow"/>
              </w:rPr>
            </w:pPr>
            <w:r w:rsidRPr="001135A6">
              <w:rPr>
                <w:highlight w:val="yellow"/>
              </w:rPr>
              <w:t>090C07E2020C0516000000800000</w:t>
            </w:r>
          </w:p>
        </w:tc>
        <w:tc>
          <w:tcPr>
            <w:tcW w:w="992" w:type="dxa"/>
            <w:noWrap/>
            <w:hideMark/>
          </w:tcPr>
          <w:p w14:paraId="2AC4252E" w14:textId="77777777" w:rsidR="00F47290" w:rsidRPr="001135A6" w:rsidRDefault="00F47290" w:rsidP="00C43821">
            <w:pPr>
              <w:pStyle w:val="MacroText"/>
              <w:rPr>
                <w:highlight w:val="yellow"/>
              </w:rPr>
            </w:pPr>
            <w:r w:rsidRPr="001135A6">
              <w:rPr>
                <w:highlight w:val="yellow"/>
              </w:rPr>
              <w:t>14</w:t>
            </w:r>
          </w:p>
        </w:tc>
      </w:tr>
      <w:tr w:rsidR="00F47290" w:rsidRPr="001135A6" w14:paraId="49A328A0" w14:textId="77777777" w:rsidTr="00A61D45">
        <w:trPr>
          <w:trHeight w:val="285"/>
        </w:trPr>
        <w:tc>
          <w:tcPr>
            <w:tcW w:w="4315" w:type="dxa"/>
            <w:noWrap/>
            <w:hideMark/>
          </w:tcPr>
          <w:p w14:paraId="5C5896F7" w14:textId="77777777" w:rsidR="00F47290" w:rsidRPr="001135A6" w:rsidRDefault="00F47290" w:rsidP="00C43821">
            <w:pPr>
              <w:pStyle w:val="MacroText"/>
              <w:rPr>
                <w:highlight w:val="yellow"/>
              </w:rPr>
            </w:pPr>
            <w:r w:rsidRPr="001135A6">
              <w:rPr>
                <w:highlight w:val="yellow"/>
              </w:rPr>
              <w:t xml:space="preserve">unsigned  </w:t>
            </w:r>
          </w:p>
        </w:tc>
        <w:tc>
          <w:tcPr>
            <w:tcW w:w="810" w:type="dxa"/>
            <w:noWrap/>
            <w:hideMark/>
          </w:tcPr>
          <w:p w14:paraId="4DA46203" w14:textId="77777777" w:rsidR="00F47290" w:rsidRPr="001135A6" w:rsidRDefault="00F47290" w:rsidP="00C43821">
            <w:pPr>
              <w:pStyle w:val="MacroText"/>
              <w:rPr>
                <w:highlight w:val="yellow"/>
              </w:rPr>
            </w:pPr>
          </w:p>
        </w:tc>
        <w:tc>
          <w:tcPr>
            <w:tcW w:w="1249" w:type="dxa"/>
            <w:noWrap/>
            <w:hideMark/>
          </w:tcPr>
          <w:p w14:paraId="3650F697" w14:textId="77777777" w:rsidR="00F47290" w:rsidRPr="001135A6" w:rsidRDefault="00F47290" w:rsidP="00C43821">
            <w:pPr>
              <w:pStyle w:val="MacroText"/>
              <w:rPr>
                <w:highlight w:val="yellow"/>
              </w:rPr>
            </w:pPr>
            <w:r w:rsidRPr="001135A6">
              <w:rPr>
                <w:highlight w:val="yellow"/>
              </w:rPr>
              <w:t>0</w:t>
            </w:r>
          </w:p>
        </w:tc>
        <w:tc>
          <w:tcPr>
            <w:tcW w:w="1985" w:type="dxa"/>
            <w:hideMark/>
          </w:tcPr>
          <w:p w14:paraId="5B10CF1A" w14:textId="77777777" w:rsidR="00F47290" w:rsidRPr="001135A6" w:rsidRDefault="00F47290" w:rsidP="00C43821">
            <w:pPr>
              <w:pStyle w:val="MacroText"/>
              <w:rPr>
                <w:highlight w:val="yellow"/>
              </w:rPr>
            </w:pPr>
            <w:r w:rsidRPr="001135A6">
              <w:rPr>
                <w:highlight w:val="yellow"/>
              </w:rPr>
              <w:t>1100</w:t>
            </w:r>
          </w:p>
        </w:tc>
        <w:tc>
          <w:tcPr>
            <w:tcW w:w="992" w:type="dxa"/>
            <w:noWrap/>
            <w:hideMark/>
          </w:tcPr>
          <w:p w14:paraId="2EE606E4" w14:textId="77777777" w:rsidR="00F47290" w:rsidRPr="001135A6" w:rsidRDefault="00F47290" w:rsidP="00C43821">
            <w:pPr>
              <w:pStyle w:val="MacroText"/>
              <w:rPr>
                <w:highlight w:val="yellow"/>
              </w:rPr>
            </w:pPr>
            <w:r w:rsidRPr="001135A6">
              <w:rPr>
                <w:highlight w:val="yellow"/>
              </w:rPr>
              <w:t>2</w:t>
            </w:r>
          </w:p>
        </w:tc>
      </w:tr>
      <w:tr w:rsidR="00F47290" w:rsidRPr="001135A6" w14:paraId="1FE85640" w14:textId="77777777" w:rsidTr="00A61D45">
        <w:trPr>
          <w:trHeight w:val="285"/>
        </w:trPr>
        <w:tc>
          <w:tcPr>
            <w:tcW w:w="4315" w:type="dxa"/>
            <w:noWrap/>
            <w:hideMark/>
          </w:tcPr>
          <w:p w14:paraId="135A6D20" w14:textId="77777777" w:rsidR="00F47290" w:rsidRPr="001135A6" w:rsidRDefault="00F47290" w:rsidP="00C43821">
            <w:pPr>
              <w:pStyle w:val="MacroText"/>
              <w:rPr>
                <w:highlight w:val="yellow"/>
              </w:rPr>
            </w:pPr>
            <w:r w:rsidRPr="001135A6">
              <w:rPr>
                <w:highlight w:val="yellow"/>
              </w:rPr>
              <w:t xml:space="preserve">double-long-unsigned  </w:t>
            </w:r>
          </w:p>
        </w:tc>
        <w:tc>
          <w:tcPr>
            <w:tcW w:w="810" w:type="dxa"/>
            <w:noWrap/>
            <w:hideMark/>
          </w:tcPr>
          <w:p w14:paraId="0F1926CA" w14:textId="77777777" w:rsidR="00F47290" w:rsidRPr="001135A6" w:rsidRDefault="00F47290" w:rsidP="00C43821">
            <w:pPr>
              <w:pStyle w:val="MacroText"/>
              <w:rPr>
                <w:highlight w:val="yellow"/>
              </w:rPr>
            </w:pPr>
          </w:p>
        </w:tc>
        <w:tc>
          <w:tcPr>
            <w:tcW w:w="1249" w:type="dxa"/>
            <w:noWrap/>
            <w:hideMark/>
          </w:tcPr>
          <w:p w14:paraId="52F1D5C5" w14:textId="77777777" w:rsidR="00F47290" w:rsidRPr="001135A6" w:rsidRDefault="00F47290" w:rsidP="00C43821">
            <w:pPr>
              <w:pStyle w:val="MacroText"/>
              <w:rPr>
                <w:highlight w:val="yellow"/>
              </w:rPr>
            </w:pPr>
            <w:r w:rsidRPr="001135A6">
              <w:rPr>
                <w:highlight w:val="yellow"/>
              </w:rPr>
              <w:t>109152</w:t>
            </w:r>
          </w:p>
        </w:tc>
        <w:tc>
          <w:tcPr>
            <w:tcW w:w="1985" w:type="dxa"/>
            <w:hideMark/>
          </w:tcPr>
          <w:p w14:paraId="22A2BDDC" w14:textId="77777777" w:rsidR="00F47290" w:rsidRPr="001135A6" w:rsidRDefault="00F47290" w:rsidP="00C43821">
            <w:pPr>
              <w:pStyle w:val="MacroText"/>
              <w:rPr>
                <w:highlight w:val="yellow"/>
              </w:rPr>
            </w:pPr>
            <w:r w:rsidRPr="001135A6">
              <w:rPr>
                <w:highlight w:val="yellow"/>
              </w:rPr>
              <w:t>060001AA60</w:t>
            </w:r>
          </w:p>
        </w:tc>
        <w:tc>
          <w:tcPr>
            <w:tcW w:w="992" w:type="dxa"/>
            <w:noWrap/>
            <w:hideMark/>
          </w:tcPr>
          <w:p w14:paraId="585A6BD9" w14:textId="77777777" w:rsidR="00F47290" w:rsidRPr="001135A6" w:rsidRDefault="00F47290" w:rsidP="00C43821">
            <w:pPr>
              <w:pStyle w:val="MacroText"/>
              <w:rPr>
                <w:highlight w:val="yellow"/>
              </w:rPr>
            </w:pPr>
            <w:r w:rsidRPr="001135A6">
              <w:rPr>
                <w:highlight w:val="yellow"/>
              </w:rPr>
              <w:t>5</w:t>
            </w:r>
          </w:p>
        </w:tc>
      </w:tr>
      <w:tr w:rsidR="00F47290" w:rsidRPr="001135A6" w14:paraId="4C011CFD" w14:textId="77777777" w:rsidTr="00A61D45">
        <w:trPr>
          <w:trHeight w:val="285"/>
        </w:trPr>
        <w:tc>
          <w:tcPr>
            <w:tcW w:w="4315" w:type="dxa"/>
            <w:noWrap/>
            <w:hideMark/>
          </w:tcPr>
          <w:p w14:paraId="2F4196BD" w14:textId="77777777" w:rsidR="00F47290" w:rsidRPr="001135A6" w:rsidRDefault="00F47290" w:rsidP="00C43821">
            <w:pPr>
              <w:pStyle w:val="MacroText"/>
              <w:rPr>
                <w:highlight w:val="yellow"/>
              </w:rPr>
            </w:pPr>
            <w:r w:rsidRPr="001135A6">
              <w:rPr>
                <w:highlight w:val="yellow"/>
              </w:rPr>
              <w:t>structure [3]</w:t>
            </w:r>
          </w:p>
        </w:tc>
        <w:tc>
          <w:tcPr>
            <w:tcW w:w="810" w:type="dxa"/>
            <w:noWrap/>
            <w:hideMark/>
          </w:tcPr>
          <w:p w14:paraId="0240A110" w14:textId="77777777" w:rsidR="00F47290" w:rsidRPr="001135A6" w:rsidRDefault="00F47290" w:rsidP="00C43821">
            <w:pPr>
              <w:pStyle w:val="MacroText"/>
              <w:rPr>
                <w:highlight w:val="yellow"/>
              </w:rPr>
            </w:pPr>
            <w:r w:rsidRPr="001135A6">
              <w:rPr>
                <w:highlight w:val="yellow"/>
              </w:rPr>
              <w:t>23</w:t>
            </w:r>
          </w:p>
        </w:tc>
        <w:tc>
          <w:tcPr>
            <w:tcW w:w="1249" w:type="dxa"/>
            <w:noWrap/>
            <w:hideMark/>
          </w:tcPr>
          <w:p w14:paraId="046F9279" w14:textId="77777777" w:rsidR="00F47290" w:rsidRPr="001135A6" w:rsidRDefault="00F47290" w:rsidP="00C43821">
            <w:pPr>
              <w:pStyle w:val="MacroText"/>
              <w:rPr>
                <w:highlight w:val="yellow"/>
              </w:rPr>
            </w:pPr>
          </w:p>
        </w:tc>
        <w:tc>
          <w:tcPr>
            <w:tcW w:w="1985" w:type="dxa"/>
            <w:hideMark/>
          </w:tcPr>
          <w:p w14:paraId="4752CD27"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4E952D8B" w14:textId="77777777" w:rsidR="00F47290" w:rsidRPr="001135A6" w:rsidRDefault="00F47290" w:rsidP="00C43821">
            <w:pPr>
              <w:pStyle w:val="MacroText"/>
              <w:rPr>
                <w:highlight w:val="yellow"/>
              </w:rPr>
            </w:pPr>
            <w:r w:rsidRPr="001135A6">
              <w:rPr>
                <w:highlight w:val="yellow"/>
              </w:rPr>
              <w:t>2</w:t>
            </w:r>
          </w:p>
        </w:tc>
      </w:tr>
      <w:tr w:rsidR="00F47290" w:rsidRPr="001135A6" w14:paraId="37FD8C48" w14:textId="77777777" w:rsidTr="00A61D45">
        <w:trPr>
          <w:trHeight w:val="285"/>
        </w:trPr>
        <w:tc>
          <w:tcPr>
            <w:tcW w:w="4315" w:type="dxa"/>
            <w:noWrap/>
            <w:hideMark/>
          </w:tcPr>
          <w:p w14:paraId="61C1FA8A" w14:textId="77777777" w:rsidR="00F47290" w:rsidRPr="001135A6" w:rsidRDefault="00F47290" w:rsidP="00C43821">
            <w:pPr>
              <w:pStyle w:val="MacroText"/>
              <w:rPr>
                <w:highlight w:val="yellow"/>
              </w:rPr>
            </w:pPr>
            <w:r w:rsidRPr="001135A6">
              <w:rPr>
                <w:highlight w:val="yellow"/>
              </w:rPr>
              <w:t xml:space="preserve">octet-string  </w:t>
            </w:r>
          </w:p>
        </w:tc>
        <w:tc>
          <w:tcPr>
            <w:tcW w:w="810" w:type="dxa"/>
            <w:noWrap/>
            <w:hideMark/>
          </w:tcPr>
          <w:p w14:paraId="69B557CC" w14:textId="77777777" w:rsidR="00F47290" w:rsidRPr="001135A6" w:rsidRDefault="00F47290" w:rsidP="00C43821">
            <w:pPr>
              <w:pStyle w:val="MacroText"/>
              <w:rPr>
                <w:highlight w:val="yellow"/>
              </w:rPr>
            </w:pPr>
          </w:p>
        </w:tc>
        <w:tc>
          <w:tcPr>
            <w:tcW w:w="1249" w:type="dxa"/>
            <w:noWrap/>
            <w:hideMark/>
          </w:tcPr>
          <w:p w14:paraId="6CF61AE0" w14:textId="77777777" w:rsidR="00F47290" w:rsidRPr="001135A6" w:rsidRDefault="00F47290" w:rsidP="00C43821">
            <w:pPr>
              <w:pStyle w:val="MacroText"/>
              <w:rPr>
                <w:highlight w:val="yellow"/>
              </w:rPr>
            </w:pPr>
            <w:r w:rsidRPr="001135A6">
              <w:rPr>
                <w:highlight w:val="yellow"/>
              </w:rPr>
              <w:t>12-2-2018 23:00:00</w:t>
            </w:r>
          </w:p>
        </w:tc>
        <w:tc>
          <w:tcPr>
            <w:tcW w:w="1985" w:type="dxa"/>
            <w:hideMark/>
          </w:tcPr>
          <w:p w14:paraId="3872078D" w14:textId="77777777" w:rsidR="00F47290" w:rsidRPr="001135A6" w:rsidRDefault="00F47290" w:rsidP="00C43821">
            <w:pPr>
              <w:pStyle w:val="MacroText"/>
              <w:rPr>
                <w:highlight w:val="yellow"/>
              </w:rPr>
            </w:pPr>
            <w:r w:rsidRPr="001135A6">
              <w:rPr>
                <w:highlight w:val="yellow"/>
              </w:rPr>
              <w:t>090C07E2020C0517000000800000</w:t>
            </w:r>
          </w:p>
        </w:tc>
        <w:tc>
          <w:tcPr>
            <w:tcW w:w="992" w:type="dxa"/>
            <w:noWrap/>
            <w:hideMark/>
          </w:tcPr>
          <w:p w14:paraId="09986F96" w14:textId="77777777" w:rsidR="00F47290" w:rsidRPr="001135A6" w:rsidRDefault="00F47290" w:rsidP="00C43821">
            <w:pPr>
              <w:pStyle w:val="MacroText"/>
              <w:rPr>
                <w:highlight w:val="yellow"/>
              </w:rPr>
            </w:pPr>
            <w:r w:rsidRPr="001135A6">
              <w:rPr>
                <w:highlight w:val="yellow"/>
              </w:rPr>
              <w:t>14</w:t>
            </w:r>
          </w:p>
        </w:tc>
      </w:tr>
      <w:tr w:rsidR="00F47290" w:rsidRPr="001135A6" w14:paraId="567377C9" w14:textId="77777777" w:rsidTr="00A61D45">
        <w:trPr>
          <w:trHeight w:val="285"/>
        </w:trPr>
        <w:tc>
          <w:tcPr>
            <w:tcW w:w="4315" w:type="dxa"/>
            <w:noWrap/>
            <w:hideMark/>
          </w:tcPr>
          <w:p w14:paraId="14FB883E" w14:textId="77777777" w:rsidR="00F47290" w:rsidRPr="001135A6" w:rsidRDefault="00F47290" w:rsidP="00C43821">
            <w:pPr>
              <w:pStyle w:val="MacroText"/>
              <w:rPr>
                <w:highlight w:val="yellow"/>
              </w:rPr>
            </w:pPr>
            <w:r w:rsidRPr="001135A6">
              <w:rPr>
                <w:highlight w:val="yellow"/>
              </w:rPr>
              <w:t xml:space="preserve">unsigned  </w:t>
            </w:r>
          </w:p>
        </w:tc>
        <w:tc>
          <w:tcPr>
            <w:tcW w:w="810" w:type="dxa"/>
            <w:noWrap/>
            <w:hideMark/>
          </w:tcPr>
          <w:p w14:paraId="10A65D16" w14:textId="77777777" w:rsidR="00F47290" w:rsidRPr="001135A6" w:rsidRDefault="00F47290" w:rsidP="00C43821">
            <w:pPr>
              <w:pStyle w:val="MacroText"/>
              <w:rPr>
                <w:highlight w:val="yellow"/>
              </w:rPr>
            </w:pPr>
          </w:p>
        </w:tc>
        <w:tc>
          <w:tcPr>
            <w:tcW w:w="1249" w:type="dxa"/>
            <w:noWrap/>
            <w:hideMark/>
          </w:tcPr>
          <w:p w14:paraId="594DCF0F" w14:textId="77777777" w:rsidR="00F47290" w:rsidRPr="001135A6" w:rsidRDefault="00F47290" w:rsidP="00C43821">
            <w:pPr>
              <w:pStyle w:val="MacroText"/>
              <w:rPr>
                <w:highlight w:val="yellow"/>
              </w:rPr>
            </w:pPr>
            <w:r w:rsidRPr="001135A6">
              <w:rPr>
                <w:highlight w:val="yellow"/>
              </w:rPr>
              <w:t>0</w:t>
            </w:r>
          </w:p>
        </w:tc>
        <w:tc>
          <w:tcPr>
            <w:tcW w:w="1985" w:type="dxa"/>
            <w:hideMark/>
          </w:tcPr>
          <w:p w14:paraId="190D69E3" w14:textId="77777777" w:rsidR="00F47290" w:rsidRPr="001135A6" w:rsidRDefault="00F47290" w:rsidP="00C43821">
            <w:pPr>
              <w:pStyle w:val="MacroText"/>
              <w:rPr>
                <w:highlight w:val="yellow"/>
              </w:rPr>
            </w:pPr>
            <w:r w:rsidRPr="001135A6">
              <w:rPr>
                <w:highlight w:val="yellow"/>
              </w:rPr>
              <w:t>1100</w:t>
            </w:r>
          </w:p>
        </w:tc>
        <w:tc>
          <w:tcPr>
            <w:tcW w:w="992" w:type="dxa"/>
            <w:noWrap/>
            <w:hideMark/>
          </w:tcPr>
          <w:p w14:paraId="32A3F179" w14:textId="77777777" w:rsidR="00F47290" w:rsidRPr="001135A6" w:rsidRDefault="00F47290" w:rsidP="00C43821">
            <w:pPr>
              <w:pStyle w:val="MacroText"/>
              <w:rPr>
                <w:highlight w:val="yellow"/>
              </w:rPr>
            </w:pPr>
            <w:r w:rsidRPr="001135A6">
              <w:rPr>
                <w:highlight w:val="yellow"/>
              </w:rPr>
              <w:t>2</w:t>
            </w:r>
          </w:p>
        </w:tc>
      </w:tr>
      <w:tr w:rsidR="00F47290" w:rsidRPr="001135A6" w14:paraId="7AD6C12D" w14:textId="77777777" w:rsidTr="00A61D45">
        <w:trPr>
          <w:trHeight w:val="285"/>
        </w:trPr>
        <w:tc>
          <w:tcPr>
            <w:tcW w:w="4315" w:type="dxa"/>
            <w:noWrap/>
            <w:hideMark/>
          </w:tcPr>
          <w:p w14:paraId="26C74924" w14:textId="77777777" w:rsidR="00F47290" w:rsidRPr="001135A6" w:rsidRDefault="00F47290" w:rsidP="00C43821">
            <w:pPr>
              <w:pStyle w:val="MacroText"/>
              <w:rPr>
                <w:highlight w:val="yellow"/>
              </w:rPr>
            </w:pPr>
            <w:r w:rsidRPr="001135A6">
              <w:rPr>
                <w:highlight w:val="yellow"/>
              </w:rPr>
              <w:t xml:space="preserve">double-long-unsigned  </w:t>
            </w:r>
          </w:p>
        </w:tc>
        <w:tc>
          <w:tcPr>
            <w:tcW w:w="810" w:type="dxa"/>
            <w:noWrap/>
            <w:hideMark/>
          </w:tcPr>
          <w:p w14:paraId="464DABDD" w14:textId="77777777" w:rsidR="00F47290" w:rsidRPr="001135A6" w:rsidRDefault="00F47290" w:rsidP="00C43821">
            <w:pPr>
              <w:pStyle w:val="MacroText"/>
              <w:rPr>
                <w:highlight w:val="yellow"/>
              </w:rPr>
            </w:pPr>
          </w:p>
        </w:tc>
        <w:tc>
          <w:tcPr>
            <w:tcW w:w="1249" w:type="dxa"/>
            <w:noWrap/>
            <w:hideMark/>
          </w:tcPr>
          <w:p w14:paraId="2CC7298F" w14:textId="77777777" w:rsidR="00F47290" w:rsidRPr="001135A6" w:rsidRDefault="00F47290" w:rsidP="00C43821">
            <w:pPr>
              <w:pStyle w:val="MacroText"/>
              <w:rPr>
                <w:highlight w:val="yellow"/>
              </w:rPr>
            </w:pPr>
            <w:r w:rsidRPr="001135A6">
              <w:rPr>
                <w:highlight w:val="yellow"/>
              </w:rPr>
              <w:t>109568</w:t>
            </w:r>
          </w:p>
        </w:tc>
        <w:tc>
          <w:tcPr>
            <w:tcW w:w="1985" w:type="dxa"/>
            <w:hideMark/>
          </w:tcPr>
          <w:p w14:paraId="6F92187B" w14:textId="77777777" w:rsidR="00F47290" w:rsidRPr="001135A6" w:rsidRDefault="00F47290" w:rsidP="00C43821">
            <w:pPr>
              <w:pStyle w:val="MacroText"/>
              <w:rPr>
                <w:highlight w:val="yellow"/>
              </w:rPr>
            </w:pPr>
            <w:r w:rsidRPr="001135A6">
              <w:rPr>
                <w:highlight w:val="yellow"/>
              </w:rPr>
              <w:t>060001AC00</w:t>
            </w:r>
          </w:p>
        </w:tc>
        <w:tc>
          <w:tcPr>
            <w:tcW w:w="992" w:type="dxa"/>
            <w:noWrap/>
            <w:hideMark/>
          </w:tcPr>
          <w:p w14:paraId="52C2161A" w14:textId="77777777" w:rsidR="00F47290" w:rsidRPr="001135A6" w:rsidRDefault="00F47290" w:rsidP="00C43821">
            <w:pPr>
              <w:pStyle w:val="MacroText"/>
              <w:rPr>
                <w:highlight w:val="yellow"/>
              </w:rPr>
            </w:pPr>
            <w:r w:rsidRPr="001135A6">
              <w:rPr>
                <w:highlight w:val="yellow"/>
              </w:rPr>
              <w:t>5</w:t>
            </w:r>
          </w:p>
        </w:tc>
      </w:tr>
      <w:tr w:rsidR="00F47290" w:rsidRPr="001135A6" w14:paraId="35270521" w14:textId="77777777" w:rsidTr="00A61D45">
        <w:trPr>
          <w:trHeight w:val="3244"/>
        </w:trPr>
        <w:tc>
          <w:tcPr>
            <w:tcW w:w="8359" w:type="dxa"/>
            <w:gridSpan w:val="4"/>
            <w:shd w:val="clear" w:color="auto" w:fill="D9D9D9" w:themeFill="background1" w:themeFillShade="D9"/>
            <w:noWrap/>
            <w:hideMark/>
          </w:tcPr>
          <w:p w14:paraId="1BBDE478" w14:textId="77777777" w:rsidR="00F47290" w:rsidRPr="001135A6" w:rsidRDefault="00F47290" w:rsidP="00C43821">
            <w:pPr>
              <w:pStyle w:val="MacroText"/>
              <w:rPr>
                <w:highlight w:val="yellow"/>
              </w:rPr>
            </w:pPr>
            <w:r w:rsidRPr="001135A6">
              <w:rPr>
                <w:highlight w:val="yellow"/>
              </w:rPr>
              <w:t xml:space="preserve">The complete </w:t>
            </w:r>
            <w:r>
              <w:rPr>
                <w:highlight w:val="yellow"/>
              </w:rPr>
              <w:t>g</w:t>
            </w:r>
            <w:r w:rsidRPr="001135A6">
              <w:rPr>
                <w:highlight w:val="yellow"/>
              </w:rPr>
              <w:t>et-</w:t>
            </w:r>
            <w:r>
              <w:rPr>
                <w:highlight w:val="yellow"/>
              </w:rPr>
              <w:t>r</w:t>
            </w:r>
            <w:r w:rsidRPr="001135A6">
              <w:rPr>
                <w:highlight w:val="yellow"/>
              </w:rPr>
              <w:t xml:space="preserve">esponse APDU: </w:t>
            </w:r>
          </w:p>
          <w:p w14:paraId="5EF292A7" w14:textId="77777777" w:rsidR="00F47290" w:rsidRPr="001135A6" w:rsidRDefault="00F47290" w:rsidP="00C43821">
            <w:pPr>
              <w:pStyle w:val="MacroText"/>
              <w:rPr>
                <w:highlight w:val="yellow"/>
              </w:rPr>
            </w:pPr>
            <w:r w:rsidRPr="001135A6">
              <w:rPr>
                <w:highlight w:val="yellow"/>
              </w:rPr>
              <w:t> </w:t>
            </w:r>
          </w:p>
          <w:p w14:paraId="1AF10050" w14:textId="77777777" w:rsidR="00F47290" w:rsidRPr="001135A6" w:rsidRDefault="00F47290" w:rsidP="00C43821">
            <w:pPr>
              <w:pStyle w:val="MacroText"/>
              <w:rPr>
                <w:highlight w:val="yellow"/>
              </w:rPr>
            </w:pPr>
            <w:r w:rsidRPr="001135A6">
              <w:rPr>
                <w:highlight w:val="yellow"/>
              </w:rPr>
              <w:t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w:t>
            </w:r>
          </w:p>
        </w:tc>
        <w:tc>
          <w:tcPr>
            <w:tcW w:w="992" w:type="dxa"/>
            <w:shd w:val="clear" w:color="auto" w:fill="D9D9D9" w:themeFill="background1" w:themeFillShade="D9"/>
            <w:noWrap/>
            <w:hideMark/>
          </w:tcPr>
          <w:p w14:paraId="2AA5C944" w14:textId="77777777" w:rsidR="00F47290" w:rsidRPr="001135A6" w:rsidRDefault="00F47290" w:rsidP="00C43821">
            <w:pPr>
              <w:pStyle w:val="MacroText"/>
              <w:rPr>
                <w:highlight w:val="yellow"/>
              </w:rPr>
            </w:pPr>
            <w:r w:rsidRPr="001135A6">
              <w:rPr>
                <w:highlight w:val="yellow"/>
              </w:rPr>
              <w:t>558</w:t>
            </w:r>
          </w:p>
        </w:tc>
      </w:tr>
    </w:tbl>
    <w:p w14:paraId="34FC8B25" w14:textId="77777777" w:rsidR="00F47290" w:rsidRPr="001135A6" w:rsidRDefault="00F47290" w:rsidP="00F47290">
      <w:pPr>
        <w:rPr>
          <w:highlight w:val="yellow"/>
        </w:rPr>
      </w:pPr>
    </w:p>
    <w:p w14:paraId="5772E135" w14:textId="77777777" w:rsidR="00F47290" w:rsidRPr="001135A6" w:rsidRDefault="00F47290" w:rsidP="008B680D">
      <w:pPr>
        <w:pStyle w:val="ANNEX-heading2"/>
        <w:rPr>
          <w:highlight w:val="yellow"/>
        </w:rPr>
      </w:pPr>
      <w:bookmarkStart w:id="7167" w:name="_Toc45101513"/>
      <w:bookmarkStart w:id="7168" w:name="_Toc45101854"/>
      <w:bookmarkStart w:id="7169" w:name="_Toc45171218"/>
      <w:bookmarkStart w:id="7170" w:name="_Toc47431867"/>
      <w:bookmarkStart w:id="7171" w:name="_Toc97127341"/>
      <w:bookmarkEnd w:id="7167"/>
      <w:bookmarkEnd w:id="7168"/>
      <w:r w:rsidRPr="001135A6">
        <w:rPr>
          <w:highlight w:val="yellow"/>
        </w:rPr>
        <w:t>Get-</w:t>
      </w:r>
      <w:r>
        <w:rPr>
          <w:highlight w:val="yellow"/>
        </w:rPr>
        <w:t>r</w:t>
      </w:r>
      <w:r w:rsidRPr="001135A6">
        <w:rPr>
          <w:highlight w:val="yellow"/>
        </w:rPr>
        <w:t xml:space="preserve">esponse with Profile </w:t>
      </w:r>
      <w:r>
        <w:rPr>
          <w:highlight w:val="yellow"/>
        </w:rPr>
        <w:t>g</w:t>
      </w:r>
      <w:r w:rsidRPr="001135A6">
        <w:rPr>
          <w:highlight w:val="yellow"/>
        </w:rPr>
        <w:t>eneric null-data compressed encoding example</w:t>
      </w:r>
      <w:bookmarkEnd w:id="7169"/>
      <w:bookmarkEnd w:id="7170"/>
      <w:bookmarkEnd w:id="7171"/>
    </w:p>
    <w:p w14:paraId="6D369521" w14:textId="2EE48495" w:rsidR="00F47290" w:rsidRPr="001135A6" w:rsidRDefault="00DC4BE9" w:rsidP="00F47290">
      <w:pPr>
        <w:pStyle w:val="PARAGRAPH"/>
        <w:rPr>
          <w:highlight w:val="yellow"/>
        </w:rPr>
      </w:pPr>
      <w:r>
        <w:rPr>
          <w:highlight w:val="yellow"/>
        </w:rPr>
        <w:t>Table F.12</w:t>
      </w:r>
      <w:r w:rsidR="00F47290" w:rsidRPr="001135A6">
        <w:rPr>
          <w:highlight w:val="yellow"/>
        </w:rPr>
        <w:t xml:space="preserve"> shows an encoding example for the same </w:t>
      </w:r>
      <w:r w:rsidR="00F47290">
        <w:rPr>
          <w:highlight w:val="yellow"/>
        </w:rPr>
        <w:t>g</w:t>
      </w:r>
      <w:r w:rsidR="00F47290" w:rsidRPr="001135A6">
        <w:rPr>
          <w:highlight w:val="yellow"/>
        </w:rPr>
        <w:t xml:space="preserve">et-response APDU but using null-data encoding. The time stamp is provided for the first reading only. For the subsequent entries null-data are provided since from the capture_period attribute it is known that the capture occurs hourly. Similarly, the status is provided only in the first entry because it is the same for </w:t>
      </w:r>
      <w:r w:rsidR="00F47290" w:rsidRPr="001135A6">
        <w:rPr>
          <w:highlight w:val="yellow"/>
        </w:rPr>
        <w:lastRenderedPageBreak/>
        <w:t>each subsequent entry. This method results in a buffer size of 236 bytes compared to 558 for normal encoding.</w:t>
      </w:r>
    </w:p>
    <w:p w14:paraId="6203FBE3" w14:textId="20AC4745" w:rsidR="00F47290" w:rsidRPr="001135A6" w:rsidRDefault="00DC4BE9" w:rsidP="00F47290">
      <w:pPr>
        <w:pStyle w:val="TABLE-title"/>
        <w:rPr>
          <w:highlight w:val="yellow"/>
        </w:rPr>
      </w:pPr>
      <w:bookmarkStart w:id="7172" w:name="_Toc45171224"/>
      <w:bookmarkStart w:id="7173" w:name="_Toc47431903"/>
      <w:bookmarkStart w:id="7174" w:name="_Toc54074950"/>
      <w:bookmarkStart w:id="7175" w:name="_Toc97127549"/>
      <w:r>
        <w:rPr>
          <w:highlight w:val="yellow"/>
        </w:rPr>
        <w:t>Table F.12</w:t>
      </w:r>
      <w:r w:rsidR="00F47290" w:rsidRPr="001135A6">
        <w:rPr>
          <w:highlight w:val="yellow"/>
        </w:rPr>
        <w:t xml:space="preserve"> – Profile generic buffer – </w:t>
      </w:r>
      <w:r w:rsidR="00F47290">
        <w:rPr>
          <w:highlight w:val="yellow"/>
        </w:rPr>
        <w:t>g</w:t>
      </w:r>
      <w:r w:rsidR="00F47290" w:rsidRPr="001135A6">
        <w:rPr>
          <w:highlight w:val="yellow"/>
        </w:rPr>
        <w:t>et</w:t>
      </w:r>
      <w:r w:rsidR="00F47290">
        <w:rPr>
          <w:highlight w:val="yellow"/>
        </w:rPr>
        <w:t>-</w:t>
      </w:r>
      <w:r w:rsidR="00F47290" w:rsidRPr="001135A6">
        <w:rPr>
          <w:highlight w:val="yellow"/>
        </w:rPr>
        <w:t>response with null-data compress</w:t>
      </w:r>
      <w:bookmarkEnd w:id="7172"/>
      <w:r w:rsidR="00F47290" w:rsidRPr="001135A6">
        <w:rPr>
          <w:highlight w:val="yellow"/>
        </w:rPr>
        <w:t>ion</w:t>
      </w:r>
      <w:bookmarkEnd w:id="7173"/>
      <w:bookmarkEnd w:id="7174"/>
      <w:bookmarkEnd w:id="7175"/>
    </w:p>
    <w:tbl>
      <w:tblPr>
        <w:tblStyle w:val="TableGrid"/>
        <w:tblW w:w="9351" w:type="dxa"/>
        <w:tblLayout w:type="fixed"/>
        <w:tblLook w:val="04A0" w:firstRow="1" w:lastRow="0" w:firstColumn="1" w:lastColumn="0" w:noHBand="0" w:noVBand="1"/>
      </w:tblPr>
      <w:tblGrid>
        <w:gridCol w:w="4315"/>
        <w:gridCol w:w="810"/>
        <w:gridCol w:w="1249"/>
        <w:gridCol w:w="1985"/>
        <w:gridCol w:w="992"/>
      </w:tblGrid>
      <w:tr w:rsidR="00F47290" w:rsidRPr="001135A6" w14:paraId="0C104800" w14:textId="77777777" w:rsidTr="00A61D45">
        <w:trPr>
          <w:trHeight w:val="360"/>
          <w:tblHeader/>
        </w:trPr>
        <w:tc>
          <w:tcPr>
            <w:tcW w:w="4315" w:type="dxa"/>
            <w:shd w:val="clear" w:color="auto" w:fill="D9D9D9" w:themeFill="background1" w:themeFillShade="D9"/>
            <w:noWrap/>
            <w:hideMark/>
          </w:tcPr>
          <w:p w14:paraId="4DE318B1" w14:textId="77777777" w:rsidR="00F47290" w:rsidRPr="001135A6" w:rsidRDefault="00F47290" w:rsidP="00A61D45">
            <w:pPr>
              <w:pStyle w:val="TABLE-col-heading"/>
              <w:rPr>
                <w:b w:val="0"/>
                <w:bCs w:val="0"/>
                <w:highlight w:val="yellow"/>
              </w:rPr>
            </w:pPr>
            <w:r w:rsidRPr="001135A6">
              <w:rPr>
                <w:highlight w:val="yellow"/>
              </w:rPr>
              <w:t>Message Elements</w:t>
            </w:r>
          </w:p>
        </w:tc>
        <w:tc>
          <w:tcPr>
            <w:tcW w:w="810" w:type="dxa"/>
            <w:shd w:val="clear" w:color="auto" w:fill="D9D9D9" w:themeFill="background1" w:themeFillShade="D9"/>
          </w:tcPr>
          <w:p w14:paraId="1C37275A" w14:textId="77777777" w:rsidR="00F47290" w:rsidRPr="001135A6" w:rsidRDefault="00F47290" w:rsidP="00A61D45">
            <w:pPr>
              <w:pStyle w:val="TABLE-col-heading"/>
              <w:rPr>
                <w:b w:val="0"/>
                <w:bCs w:val="0"/>
                <w:highlight w:val="yellow"/>
              </w:rPr>
            </w:pPr>
            <w:r w:rsidRPr="001135A6">
              <w:rPr>
                <w:highlight w:val="yellow"/>
              </w:rPr>
              <w:t>Index</w:t>
            </w:r>
          </w:p>
        </w:tc>
        <w:tc>
          <w:tcPr>
            <w:tcW w:w="1249" w:type="dxa"/>
            <w:shd w:val="clear" w:color="auto" w:fill="D9D9D9" w:themeFill="background1" w:themeFillShade="D9"/>
          </w:tcPr>
          <w:p w14:paraId="0AED7480" w14:textId="77777777" w:rsidR="00F47290" w:rsidRPr="001135A6" w:rsidRDefault="00F47290" w:rsidP="00A61D45">
            <w:pPr>
              <w:pStyle w:val="TABLE-col-heading"/>
              <w:rPr>
                <w:b w:val="0"/>
                <w:bCs w:val="0"/>
                <w:highlight w:val="yellow"/>
              </w:rPr>
            </w:pPr>
            <w:r w:rsidRPr="001135A6">
              <w:rPr>
                <w:highlight w:val="yellow"/>
              </w:rPr>
              <w:t>Value</w:t>
            </w:r>
          </w:p>
        </w:tc>
        <w:tc>
          <w:tcPr>
            <w:tcW w:w="1985" w:type="dxa"/>
            <w:shd w:val="clear" w:color="auto" w:fill="D9D9D9" w:themeFill="background1" w:themeFillShade="D9"/>
            <w:noWrap/>
            <w:hideMark/>
          </w:tcPr>
          <w:p w14:paraId="529B0CF1" w14:textId="77777777" w:rsidR="00F47290" w:rsidRPr="001135A6" w:rsidRDefault="00F47290" w:rsidP="00A61D45">
            <w:pPr>
              <w:pStyle w:val="TABLE-col-heading"/>
              <w:rPr>
                <w:b w:val="0"/>
                <w:bCs w:val="0"/>
                <w:highlight w:val="yellow"/>
              </w:rPr>
            </w:pPr>
            <w:r w:rsidRPr="001135A6">
              <w:rPr>
                <w:highlight w:val="yellow"/>
              </w:rPr>
              <w:t>Contents</w:t>
            </w:r>
          </w:p>
        </w:tc>
        <w:tc>
          <w:tcPr>
            <w:tcW w:w="992" w:type="dxa"/>
            <w:shd w:val="clear" w:color="auto" w:fill="D9D9D9" w:themeFill="background1" w:themeFillShade="D9"/>
            <w:noWrap/>
            <w:hideMark/>
          </w:tcPr>
          <w:p w14:paraId="214C6D78" w14:textId="77777777" w:rsidR="00F47290" w:rsidRPr="001135A6" w:rsidRDefault="00F47290" w:rsidP="00A61D45">
            <w:pPr>
              <w:pStyle w:val="TABLE-col-heading"/>
              <w:rPr>
                <w:b w:val="0"/>
                <w:bCs w:val="0"/>
                <w:highlight w:val="yellow"/>
              </w:rPr>
            </w:pPr>
            <w:r w:rsidRPr="001135A6">
              <w:rPr>
                <w:highlight w:val="yellow"/>
              </w:rPr>
              <w:t>LEN (Bytes)</w:t>
            </w:r>
          </w:p>
        </w:tc>
      </w:tr>
      <w:tr w:rsidR="00F47290" w:rsidRPr="001135A6" w14:paraId="623DF1D9" w14:textId="77777777" w:rsidTr="00A61D45">
        <w:trPr>
          <w:trHeight w:val="285"/>
        </w:trPr>
        <w:tc>
          <w:tcPr>
            <w:tcW w:w="4315" w:type="dxa"/>
            <w:noWrap/>
            <w:hideMark/>
          </w:tcPr>
          <w:p w14:paraId="67A6CC57" w14:textId="77777777" w:rsidR="00F47290" w:rsidRPr="001135A6" w:rsidRDefault="00F47290" w:rsidP="00A61D45">
            <w:pPr>
              <w:rPr>
                <w:b/>
                <w:bCs/>
                <w:color w:val="000000"/>
                <w:sz w:val="16"/>
                <w:szCs w:val="16"/>
                <w:highlight w:val="yellow"/>
              </w:rPr>
            </w:pPr>
            <w:r w:rsidRPr="001135A6">
              <w:rPr>
                <w:b/>
                <w:bCs/>
                <w:color w:val="000000"/>
                <w:sz w:val="16"/>
                <w:szCs w:val="16"/>
                <w:highlight w:val="yellow"/>
              </w:rPr>
              <w:t>get-response</w:t>
            </w:r>
          </w:p>
        </w:tc>
        <w:tc>
          <w:tcPr>
            <w:tcW w:w="810" w:type="dxa"/>
            <w:noWrap/>
            <w:hideMark/>
          </w:tcPr>
          <w:p w14:paraId="04FA031F" w14:textId="77777777" w:rsidR="00F47290" w:rsidRPr="001135A6" w:rsidRDefault="00F47290" w:rsidP="00C43821">
            <w:pPr>
              <w:pStyle w:val="MacroText"/>
              <w:rPr>
                <w:highlight w:val="yellow"/>
              </w:rPr>
            </w:pPr>
          </w:p>
        </w:tc>
        <w:tc>
          <w:tcPr>
            <w:tcW w:w="1249" w:type="dxa"/>
            <w:noWrap/>
            <w:hideMark/>
          </w:tcPr>
          <w:p w14:paraId="065663C1" w14:textId="77777777" w:rsidR="00F47290" w:rsidRPr="001135A6" w:rsidRDefault="00F47290" w:rsidP="00C43821">
            <w:pPr>
              <w:pStyle w:val="MacroText"/>
              <w:rPr>
                <w:highlight w:val="yellow"/>
              </w:rPr>
            </w:pPr>
          </w:p>
        </w:tc>
        <w:tc>
          <w:tcPr>
            <w:tcW w:w="1985" w:type="dxa"/>
            <w:hideMark/>
          </w:tcPr>
          <w:p w14:paraId="3B3D8C06" w14:textId="77777777" w:rsidR="00F47290" w:rsidRPr="001135A6" w:rsidRDefault="00F47290" w:rsidP="00C43821">
            <w:pPr>
              <w:pStyle w:val="MacroText"/>
              <w:rPr>
                <w:highlight w:val="yellow"/>
              </w:rPr>
            </w:pPr>
            <w:r w:rsidRPr="001135A6">
              <w:rPr>
                <w:highlight w:val="yellow"/>
              </w:rPr>
              <w:t>C4</w:t>
            </w:r>
          </w:p>
        </w:tc>
        <w:tc>
          <w:tcPr>
            <w:tcW w:w="992" w:type="dxa"/>
            <w:noWrap/>
            <w:hideMark/>
          </w:tcPr>
          <w:p w14:paraId="4331A2C3" w14:textId="77777777" w:rsidR="00F47290" w:rsidRPr="001135A6" w:rsidRDefault="00F47290" w:rsidP="00C43821">
            <w:pPr>
              <w:pStyle w:val="MacroText"/>
              <w:rPr>
                <w:highlight w:val="yellow"/>
              </w:rPr>
            </w:pPr>
            <w:r w:rsidRPr="001135A6">
              <w:rPr>
                <w:highlight w:val="yellow"/>
              </w:rPr>
              <w:t>1</w:t>
            </w:r>
          </w:p>
        </w:tc>
      </w:tr>
      <w:tr w:rsidR="00F47290" w:rsidRPr="001135A6" w14:paraId="65C2F04D" w14:textId="77777777" w:rsidTr="00A61D45">
        <w:trPr>
          <w:trHeight w:val="285"/>
        </w:trPr>
        <w:tc>
          <w:tcPr>
            <w:tcW w:w="4315" w:type="dxa"/>
            <w:noWrap/>
            <w:hideMark/>
          </w:tcPr>
          <w:p w14:paraId="7D73F7F5" w14:textId="77777777" w:rsidR="00F47290" w:rsidRPr="001135A6" w:rsidRDefault="00F47290" w:rsidP="00A61D45">
            <w:pPr>
              <w:ind w:firstLineChars="200" w:firstLine="321"/>
              <w:rPr>
                <w:b/>
                <w:bCs/>
                <w:color w:val="000000"/>
                <w:sz w:val="16"/>
                <w:szCs w:val="16"/>
                <w:highlight w:val="yellow"/>
              </w:rPr>
            </w:pPr>
            <w:r w:rsidRPr="001135A6">
              <w:rPr>
                <w:b/>
                <w:bCs/>
                <w:color w:val="000000"/>
                <w:sz w:val="16"/>
                <w:szCs w:val="16"/>
                <w:highlight w:val="yellow"/>
              </w:rPr>
              <w:t xml:space="preserve">get-response-normal                    </w:t>
            </w:r>
          </w:p>
        </w:tc>
        <w:tc>
          <w:tcPr>
            <w:tcW w:w="810" w:type="dxa"/>
            <w:noWrap/>
            <w:hideMark/>
          </w:tcPr>
          <w:p w14:paraId="64FC61F2" w14:textId="77777777" w:rsidR="00F47290" w:rsidRPr="001135A6" w:rsidRDefault="00F47290" w:rsidP="00C43821">
            <w:pPr>
              <w:pStyle w:val="MacroText"/>
              <w:rPr>
                <w:highlight w:val="yellow"/>
              </w:rPr>
            </w:pPr>
          </w:p>
        </w:tc>
        <w:tc>
          <w:tcPr>
            <w:tcW w:w="1249" w:type="dxa"/>
            <w:noWrap/>
            <w:hideMark/>
          </w:tcPr>
          <w:p w14:paraId="41466924" w14:textId="77777777" w:rsidR="00F47290" w:rsidRPr="001135A6" w:rsidRDefault="00F47290" w:rsidP="00C43821">
            <w:pPr>
              <w:pStyle w:val="MacroText"/>
              <w:rPr>
                <w:highlight w:val="yellow"/>
              </w:rPr>
            </w:pPr>
          </w:p>
        </w:tc>
        <w:tc>
          <w:tcPr>
            <w:tcW w:w="1985" w:type="dxa"/>
            <w:hideMark/>
          </w:tcPr>
          <w:p w14:paraId="453C56F4" w14:textId="77777777" w:rsidR="00F47290" w:rsidRPr="001135A6" w:rsidRDefault="00F47290" w:rsidP="00C43821">
            <w:pPr>
              <w:pStyle w:val="MacroText"/>
              <w:rPr>
                <w:highlight w:val="yellow"/>
              </w:rPr>
            </w:pPr>
            <w:r w:rsidRPr="001135A6">
              <w:rPr>
                <w:highlight w:val="yellow"/>
              </w:rPr>
              <w:t>01</w:t>
            </w:r>
          </w:p>
        </w:tc>
        <w:tc>
          <w:tcPr>
            <w:tcW w:w="992" w:type="dxa"/>
            <w:noWrap/>
            <w:hideMark/>
          </w:tcPr>
          <w:p w14:paraId="36E0B66B" w14:textId="77777777" w:rsidR="00F47290" w:rsidRPr="001135A6" w:rsidRDefault="00F47290" w:rsidP="00C43821">
            <w:pPr>
              <w:pStyle w:val="MacroText"/>
              <w:rPr>
                <w:highlight w:val="yellow"/>
              </w:rPr>
            </w:pPr>
            <w:r w:rsidRPr="001135A6">
              <w:rPr>
                <w:highlight w:val="yellow"/>
              </w:rPr>
              <w:t>1</w:t>
            </w:r>
          </w:p>
        </w:tc>
      </w:tr>
      <w:tr w:rsidR="00F47290" w:rsidRPr="001135A6" w14:paraId="66B37492" w14:textId="77777777" w:rsidTr="00A61D45">
        <w:trPr>
          <w:trHeight w:val="285"/>
        </w:trPr>
        <w:tc>
          <w:tcPr>
            <w:tcW w:w="4315" w:type="dxa"/>
            <w:noWrap/>
            <w:hideMark/>
          </w:tcPr>
          <w:p w14:paraId="0289941E" w14:textId="77777777" w:rsidR="00F47290" w:rsidRPr="001135A6" w:rsidRDefault="00F47290" w:rsidP="00A61D45">
            <w:pPr>
              <w:ind w:firstLineChars="400" w:firstLine="643"/>
              <w:rPr>
                <w:b/>
                <w:bCs/>
                <w:color w:val="000000"/>
                <w:sz w:val="16"/>
                <w:szCs w:val="16"/>
                <w:highlight w:val="yellow"/>
              </w:rPr>
            </w:pPr>
            <w:r w:rsidRPr="001135A6">
              <w:rPr>
                <w:b/>
                <w:bCs/>
                <w:color w:val="000000"/>
                <w:sz w:val="16"/>
                <w:szCs w:val="16"/>
                <w:highlight w:val="yellow"/>
              </w:rPr>
              <w:t xml:space="preserve">invoke-id-and-priority                    </w:t>
            </w:r>
          </w:p>
        </w:tc>
        <w:tc>
          <w:tcPr>
            <w:tcW w:w="810" w:type="dxa"/>
            <w:noWrap/>
            <w:hideMark/>
          </w:tcPr>
          <w:p w14:paraId="7303E3B7" w14:textId="77777777" w:rsidR="00F47290" w:rsidRPr="001135A6" w:rsidRDefault="00F47290" w:rsidP="00C43821">
            <w:pPr>
              <w:pStyle w:val="MacroText"/>
              <w:rPr>
                <w:highlight w:val="yellow"/>
              </w:rPr>
            </w:pPr>
          </w:p>
        </w:tc>
        <w:tc>
          <w:tcPr>
            <w:tcW w:w="1249" w:type="dxa"/>
            <w:noWrap/>
            <w:hideMark/>
          </w:tcPr>
          <w:p w14:paraId="7743D2C0" w14:textId="77777777" w:rsidR="00F47290" w:rsidRPr="001135A6" w:rsidRDefault="00F47290" w:rsidP="00C43821">
            <w:pPr>
              <w:pStyle w:val="MacroText"/>
              <w:rPr>
                <w:highlight w:val="yellow"/>
              </w:rPr>
            </w:pPr>
          </w:p>
        </w:tc>
        <w:tc>
          <w:tcPr>
            <w:tcW w:w="1985" w:type="dxa"/>
            <w:hideMark/>
          </w:tcPr>
          <w:p w14:paraId="7FF8F679"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0D14815D" w14:textId="77777777" w:rsidR="00F47290" w:rsidRPr="001135A6" w:rsidRDefault="00F47290" w:rsidP="00C43821">
            <w:pPr>
              <w:pStyle w:val="MacroText"/>
              <w:rPr>
                <w:highlight w:val="yellow"/>
              </w:rPr>
            </w:pPr>
            <w:r w:rsidRPr="001135A6">
              <w:rPr>
                <w:highlight w:val="yellow"/>
              </w:rPr>
              <w:t>1</w:t>
            </w:r>
          </w:p>
        </w:tc>
      </w:tr>
      <w:tr w:rsidR="00F47290" w:rsidRPr="001135A6" w14:paraId="11BDC691" w14:textId="77777777" w:rsidTr="00A61D45">
        <w:trPr>
          <w:trHeight w:val="285"/>
        </w:trPr>
        <w:tc>
          <w:tcPr>
            <w:tcW w:w="4315" w:type="dxa"/>
            <w:noWrap/>
            <w:hideMark/>
          </w:tcPr>
          <w:p w14:paraId="0D8BF031" w14:textId="77777777" w:rsidR="00F47290" w:rsidRPr="001135A6" w:rsidRDefault="00F47290" w:rsidP="00A61D45">
            <w:pPr>
              <w:ind w:firstLineChars="400" w:firstLine="643"/>
              <w:rPr>
                <w:b/>
                <w:bCs/>
                <w:color w:val="000000"/>
                <w:sz w:val="16"/>
                <w:szCs w:val="16"/>
                <w:highlight w:val="yellow"/>
              </w:rPr>
            </w:pPr>
            <w:r w:rsidRPr="001135A6">
              <w:rPr>
                <w:b/>
                <w:bCs/>
                <w:color w:val="000000"/>
                <w:sz w:val="16"/>
                <w:szCs w:val="16"/>
                <w:highlight w:val="yellow"/>
              </w:rPr>
              <w:t xml:space="preserve">result  CHOICE                  </w:t>
            </w:r>
          </w:p>
        </w:tc>
        <w:tc>
          <w:tcPr>
            <w:tcW w:w="810" w:type="dxa"/>
            <w:noWrap/>
            <w:hideMark/>
          </w:tcPr>
          <w:p w14:paraId="4C8A3189" w14:textId="77777777" w:rsidR="00F47290" w:rsidRPr="001135A6" w:rsidRDefault="00F47290" w:rsidP="00C43821">
            <w:pPr>
              <w:pStyle w:val="MacroText"/>
              <w:rPr>
                <w:highlight w:val="yellow"/>
              </w:rPr>
            </w:pPr>
          </w:p>
        </w:tc>
        <w:tc>
          <w:tcPr>
            <w:tcW w:w="1249" w:type="dxa"/>
            <w:noWrap/>
            <w:hideMark/>
          </w:tcPr>
          <w:p w14:paraId="6C9B3546" w14:textId="77777777" w:rsidR="00F47290" w:rsidRPr="001135A6" w:rsidRDefault="00F47290" w:rsidP="00C43821">
            <w:pPr>
              <w:pStyle w:val="MacroText"/>
              <w:rPr>
                <w:highlight w:val="yellow"/>
              </w:rPr>
            </w:pPr>
          </w:p>
        </w:tc>
        <w:tc>
          <w:tcPr>
            <w:tcW w:w="1985" w:type="dxa"/>
            <w:hideMark/>
          </w:tcPr>
          <w:p w14:paraId="1957BCD6" w14:textId="77777777" w:rsidR="00F47290" w:rsidRPr="001135A6" w:rsidRDefault="00F47290" w:rsidP="00C43821">
            <w:pPr>
              <w:pStyle w:val="MacroText"/>
              <w:rPr>
                <w:highlight w:val="yellow"/>
              </w:rPr>
            </w:pPr>
          </w:p>
        </w:tc>
        <w:tc>
          <w:tcPr>
            <w:tcW w:w="992" w:type="dxa"/>
            <w:noWrap/>
            <w:hideMark/>
          </w:tcPr>
          <w:p w14:paraId="55F421B3" w14:textId="77777777" w:rsidR="00F47290" w:rsidRPr="001135A6" w:rsidRDefault="00F47290" w:rsidP="00C43821">
            <w:pPr>
              <w:pStyle w:val="MacroText"/>
              <w:rPr>
                <w:highlight w:val="yellow"/>
              </w:rPr>
            </w:pPr>
            <w:r w:rsidRPr="001135A6">
              <w:rPr>
                <w:highlight w:val="yellow"/>
              </w:rPr>
              <w:t>0</w:t>
            </w:r>
          </w:p>
        </w:tc>
      </w:tr>
      <w:tr w:rsidR="00F47290" w:rsidRPr="001135A6" w14:paraId="4DBE7A15" w14:textId="77777777" w:rsidTr="00A61D45">
        <w:trPr>
          <w:trHeight w:val="285"/>
        </w:trPr>
        <w:tc>
          <w:tcPr>
            <w:tcW w:w="4315" w:type="dxa"/>
            <w:noWrap/>
            <w:hideMark/>
          </w:tcPr>
          <w:p w14:paraId="387769CA" w14:textId="77777777" w:rsidR="00F47290" w:rsidRPr="001135A6" w:rsidRDefault="00F47290" w:rsidP="00A61D45">
            <w:pPr>
              <w:ind w:firstLineChars="600" w:firstLine="964"/>
              <w:rPr>
                <w:b/>
                <w:bCs/>
                <w:color w:val="000000"/>
                <w:sz w:val="16"/>
                <w:szCs w:val="16"/>
                <w:highlight w:val="yellow"/>
              </w:rPr>
            </w:pPr>
            <w:r w:rsidRPr="001135A6">
              <w:rPr>
                <w:b/>
                <w:bCs/>
                <w:color w:val="000000"/>
                <w:sz w:val="16"/>
                <w:szCs w:val="16"/>
                <w:highlight w:val="yellow"/>
              </w:rPr>
              <w:t xml:space="preserve">data                    </w:t>
            </w:r>
          </w:p>
        </w:tc>
        <w:tc>
          <w:tcPr>
            <w:tcW w:w="810" w:type="dxa"/>
            <w:noWrap/>
            <w:hideMark/>
          </w:tcPr>
          <w:p w14:paraId="58223E4D" w14:textId="77777777" w:rsidR="00F47290" w:rsidRPr="001135A6" w:rsidRDefault="00F47290" w:rsidP="00C43821">
            <w:pPr>
              <w:pStyle w:val="MacroText"/>
              <w:rPr>
                <w:highlight w:val="yellow"/>
              </w:rPr>
            </w:pPr>
          </w:p>
        </w:tc>
        <w:tc>
          <w:tcPr>
            <w:tcW w:w="1249" w:type="dxa"/>
            <w:noWrap/>
            <w:hideMark/>
          </w:tcPr>
          <w:p w14:paraId="34BCFA99" w14:textId="77777777" w:rsidR="00F47290" w:rsidRPr="001135A6" w:rsidRDefault="00F47290" w:rsidP="00C43821">
            <w:pPr>
              <w:pStyle w:val="MacroText"/>
              <w:rPr>
                <w:highlight w:val="yellow"/>
              </w:rPr>
            </w:pPr>
          </w:p>
        </w:tc>
        <w:tc>
          <w:tcPr>
            <w:tcW w:w="1985" w:type="dxa"/>
            <w:hideMark/>
          </w:tcPr>
          <w:p w14:paraId="50E68544"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369358B2" w14:textId="77777777" w:rsidR="00F47290" w:rsidRPr="001135A6" w:rsidRDefault="00F47290" w:rsidP="00C43821">
            <w:pPr>
              <w:pStyle w:val="MacroText"/>
              <w:rPr>
                <w:highlight w:val="yellow"/>
              </w:rPr>
            </w:pPr>
            <w:r w:rsidRPr="001135A6">
              <w:rPr>
                <w:highlight w:val="yellow"/>
              </w:rPr>
              <w:t>1</w:t>
            </w:r>
          </w:p>
        </w:tc>
      </w:tr>
      <w:tr w:rsidR="00F47290" w:rsidRPr="001135A6" w14:paraId="332AB5F2" w14:textId="77777777" w:rsidTr="00A61D45">
        <w:trPr>
          <w:trHeight w:val="285"/>
        </w:trPr>
        <w:tc>
          <w:tcPr>
            <w:tcW w:w="4315" w:type="dxa"/>
            <w:noWrap/>
            <w:hideMark/>
          </w:tcPr>
          <w:p w14:paraId="1F5E542B" w14:textId="77777777" w:rsidR="00F47290" w:rsidRPr="001135A6" w:rsidRDefault="00F47290" w:rsidP="00A61D45">
            <w:pPr>
              <w:ind w:firstLineChars="800" w:firstLine="1285"/>
              <w:rPr>
                <w:b/>
                <w:bCs/>
                <w:color w:val="000000"/>
                <w:sz w:val="16"/>
                <w:szCs w:val="16"/>
                <w:highlight w:val="yellow"/>
              </w:rPr>
            </w:pPr>
            <w:r w:rsidRPr="001135A6">
              <w:rPr>
                <w:b/>
                <w:bCs/>
                <w:color w:val="000000"/>
                <w:sz w:val="16"/>
                <w:szCs w:val="16"/>
                <w:highlight w:val="yellow"/>
              </w:rPr>
              <w:t xml:space="preserve">array  [24]                       </w:t>
            </w:r>
          </w:p>
        </w:tc>
        <w:tc>
          <w:tcPr>
            <w:tcW w:w="810" w:type="dxa"/>
            <w:noWrap/>
            <w:hideMark/>
          </w:tcPr>
          <w:p w14:paraId="00CFB59D" w14:textId="77777777" w:rsidR="00F47290" w:rsidRPr="001135A6" w:rsidRDefault="00F47290" w:rsidP="00C43821">
            <w:pPr>
              <w:pStyle w:val="MacroText"/>
              <w:rPr>
                <w:highlight w:val="yellow"/>
              </w:rPr>
            </w:pPr>
          </w:p>
        </w:tc>
        <w:tc>
          <w:tcPr>
            <w:tcW w:w="1249" w:type="dxa"/>
            <w:noWrap/>
            <w:hideMark/>
          </w:tcPr>
          <w:p w14:paraId="3B770028" w14:textId="77777777" w:rsidR="00F47290" w:rsidRPr="001135A6" w:rsidRDefault="00F47290" w:rsidP="00C43821">
            <w:pPr>
              <w:pStyle w:val="MacroText"/>
              <w:rPr>
                <w:highlight w:val="yellow"/>
              </w:rPr>
            </w:pPr>
          </w:p>
        </w:tc>
        <w:tc>
          <w:tcPr>
            <w:tcW w:w="1985" w:type="dxa"/>
            <w:hideMark/>
          </w:tcPr>
          <w:p w14:paraId="5F4DDA3E" w14:textId="77777777" w:rsidR="00F47290" w:rsidRPr="001135A6" w:rsidRDefault="00F47290" w:rsidP="00C43821">
            <w:pPr>
              <w:pStyle w:val="MacroText"/>
              <w:rPr>
                <w:highlight w:val="yellow"/>
              </w:rPr>
            </w:pPr>
            <w:r w:rsidRPr="001135A6">
              <w:rPr>
                <w:highlight w:val="yellow"/>
              </w:rPr>
              <w:t>0118</w:t>
            </w:r>
          </w:p>
        </w:tc>
        <w:tc>
          <w:tcPr>
            <w:tcW w:w="992" w:type="dxa"/>
            <w:noWrap/>
            <w:hideMark/>
          </w:tcPr>
          <w:p w14:paraId="48BA6E6A" w14:textId="77777777" w:rsidR="00F47290" w:rsidRPr="001135A6" w:rsidRDefault="00F47290" w:rsidP="00C43821">
            <w:pPr>
              <w:pStyle w:val="MacroText"/>
              <w:rPr>
                <w:highlight w:val="yellow"/>
              </w:rPr>
            </w:pPr>
            <w:r w:rsidRPr="001135A6">
              <w:rPr>
                <w:highlight w:val="yellow"/>
              </w:rPr>
              <w:t>2</w:t>
            </w:r>
          </w:p>
        </w:tc>
      </w:tr>
      <w:tr w:rsidR="00F47290" w:rsidRPr="001135A6" w14:paraId="077A42A7" w14:textId="77777777" w:rsidTr="00A61D45">
        <w:trPr>
          <w:trHeight w:val="285"/>
        </w:trPr>
        <w:tc>
          <w:tcPr>
            <w:tcW w:w="4315" w:type="dxa"/>
            <w:noWrap/>
            <w:hideMark/>
          </w:tcPr>
          <w:p w14:paraId="0892CBCD"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02A12482" w14:textId="77777777" w:rsidR="00F47290" w:rsidRPr="001135A6" w:rsidRDefault="00F47290" w:rsidP="00C43821">
            <w:pPr>
              <w:pStyle w:val="MacroText"/>
              <w:rPr>
                <w:highlight w:val="yellow"/>
              </w:rPr>
            </w:pPr>
            <w:r w:rsidRPr="001135A6">
              <w:rPr>
                <w:highlight w:val="yellow"/>
              </w:rPr>
              <w:t>0</w:t>
            </w:r>
          </w:p>
        </w:tc>
        <w:tc>
          <w:tcPr>
            <w:tcW w:w="1249" w:type="dxa"/>
            <w:noWrap/>
            <w:hideMark/>
          </w:tcPr>
          <w:p w14:paraId="7B024911" w14:textId="77777777" w:rsidR="00F47290" w:rsidRPr="001135A6" w:rsidRDefault="00F47290" w:rsidP="00C43821">
            <w:pPr>
              <w:pStyle w:val="MacroText"/>
              <w:rPr>
                <w:highlight w:val="yellow"/>
              </w:rPr>
            </w:pPr>
          </w:p>
        </w:tc>
        <w:tc>
          <w:tcPr>
            <w:tcW w:w="1985" w:type="dxa"/>
            <w:hideMark/>
          </w:tcPr>
          <w:p w14:paraId="21BA1A13"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7B870FE8" w14:textId="77777777" w:rsidR="00F47290" w:rsidRPr="001135A6" w:rsidRDefault="00F47290" w:rsidP="00C43821">
            <w:pPr>
              <w:pStyle w:val="MacroText"/>
              <w:rPr>
                <w:highlight w:val="yellow"/>
              </w:rPr>
            </w:pPr>
            <w:r w:rsidRPr="001135A6">
              <w:rPr>
                <w:highlight w:val="yellow"/>
              </w:rPr>
              <w:t>2</w:t>
            </w:r>
          </w:p>
        </w:tc>
      </w:tr>
      <w:tr w:rsidR="00F47290" w:rsidRPr="001135A6" w14:paraId="6F38F489" w14:textId="77777777" w:rsidTr="00A61D45">
        <w:trPr>
          <w:trHeight w:val="285"/>
        </w:trPr>
        <w:tc>
          <w:tcPr>
            <w:tcW w:w="4315" w:type="dxa"/>
            <w:noWrap/>
            <w:hideMark/>
          </w:tcPr>
          <w:p w14:paraId="785BAE72"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octet-string  </w:t>
            </w:r>
          </w:p>
        </w:tc>
        <w:tc>
          <w:tcPr>
            <w:tcW w:w="810" w:type="dxa"/>
            <w:noWrap/>
            <w:hideMark/>
          </w:tcPr>
          <w:p w14:paraId="70404AF0" w14:textId="77777777" w:rsidR="00F47290" w:rsidRPr="001135A6" w:rsidRDefault="00F47290" w:rsidP="00C43821">
            <w:pPr>
              <w:pStyle w:val="MacroText"/>
              <w:rPr>
                <w:highlight w:val="yellow"/>
              </w:rPr>
            </w:pPr>
          </w:p>
        </w:tc>
        <w:tc>
          <w:tcPr>
            <w:tcW w:w="1249" w:type="dxa"/>
            <w:noWrap/>
            <w:hideMark/>
          </w:tcPr>
          <w:p w14:paraId="6D87DF62" w14:textId="77777777" w:rsidR="00F47290" w:rsidRPr="001135A6" w:rsidRDefault="00F47290" w:rsidP="00C43821">
            <w:pPr>
              <w:pStyle w:val="MacroText"/>
              <w:rPr>
                <w:highlight w:val="yellow"/>
              </w:rPr>
            </w:pPr>
            <w:r w:rsidRPr="001135A6">
              <w:rPr>
                <w:highlight w:val="yellow"/>
              </w:rPr>
              <w:t>12-2-2018 0:00:00</w:t>
            </w:r>
          </w:p>
        </w:tc>
        <w:tc>
          <w:tcPr>
            <w:tcW w:w="1985" w:type="dxa"/>
            <w:hideMark/>
          </w:tcPr>
          <w:p w14:paraId="109198BB" w14:textId="77777777" w:rsidR="00F47290" w:rsidRPr="001135A6" w:rsidRDefault="00F47290" w:rsidP="00C43821">
            <w:pPr>
              <w:pStyle w:val="MacroText"/>
              <w:rPr>
                <w:highlight w:val="yellow"/>
              </w:rPr>
            </w:pPr>
            <w:r w:rsidRPr="001135A6">
              <w:rPr>
                <w:highlight w:val="yellow"/>
              </w:rPr>
              <w:t>090C07E2020C0500000000800000</w:t>
            </w:r>
          </w:p>
        </w:tc>
        <w:tc>
          <w:tcPr>
            <w:tcW w:w="992" w:type="dxa"/>
            <w:noWrap/>
            <w:hideMark/>
          </w:tcPr>
          <w:p w14:paraId="3C9D0797" w14:textId="77777777" w:rsidR="00F47290" w:rsidRPr="001135A6" w:rsidRDefault="00F47290" w:rsidP="00C43821">
            <w:pPr>
              <w:pStyle w:val="MacroText"/>
              <w:rPr>
                <w:highlight w:val="yellow"/>
              </w:rPr>
            </w:pPr>
            <w:r w:rsidRPr="001135A6">
              <w:rPr>
                <w:highlight w:val="yellow"/>
              </w:rPr>
              <w:t>14</w:t>
            </w:r>
          </w:p>
        </w:tc>
      </w:tr>
      <w:tr w:rsidR="00F47290" w:rsidRPr="001135A6" w14:paraId="1ADC7AD5" w14:textId="77777777" w:rsidTr="00A61D45">
        <w:trPr>
          <w:trHeight w:val="285"/>
        </w:trPr>
        <w:tc>
          <w:tcPr>
            <w:tcW w:w="4315" w:type="dxa"/>
            <w:noWrap/>
            <w:hideMark/>
          </w:tcPr>
          <w:p w14:paraId="770A0CF3"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unsigned  </w:t>
            </w:r>
          </w:p>
        </w:tc>
        <w:tc>
          <w:tcPr>
            <w:tcW w:w="810" w:type="dxa"/>
            <w:noWrap/>
            <w:hideMark/>
          </w:tcPr>
          <w:p w14:paraId="579FB6BE" w14:textId="77777777" w:rsidR="00F47290" w:rsidRPr="001135A6" w:rsidRDefault="00F47290" w:rsidP="00C43821">
            <w:pPr>
              <w:pStyle w:val="MacroText"/>
              <w:rPr>
                <w:highlight w:val="yellow"/>
              </w:rPr>
            </w:pPr>
          </w:p>
        </w:tc>
        <w:tc>
          <w:tcPr>
            <w:tcW w:w="1249" w:type="dxa"/>
            <w:noWrap/>
            <w:hideMark/>
          </w:tcPr>
          <w:p w14:paraId="25328997" w14:textId="77777777" w:rsidR="00F47290" w:rsidRPr="001135A6" w:rsidRDefault="00F47290" w:rsidP="00C43821">
            <w:pPr>
              <w:pStyle w:val="MacroText"/>
              <w:rPr>
                <w:highlight w:val="yellow"/>
              </w:rPr>
            </w:pPr>
            <w:r w:rsidRPr="001135A6">
              <w:rPr>
                <w:highlight w:val="yellow"/>
              </w:rPr>
              <w:t>0</w:t>
            </w:r>
          </w:p>
        </w:tc>
        <w:tc>
          <w:tcPr>
            <w:tcW w:w="1985" w:type="dxa"/>
            <w:hideMark/>
          </w:tcPr>
          <w:p w14:paraId="1ED53548" w14:textId="77777777" w:rsidR="00F47290" w:rsidRPr="001135A6" w:rsidRDefault="00F47290" w:rsidP="00C43821">
            <w:pPr>
              <w:pStyle w:val="MacroText"/>
              <w:rPr>
                <w:highlight w:val="yellow"/>
              </w:rPr>
            </w:pPr>
            <w:r w:rsidRPr="001135A6">
              <w:rPr>
                <w:highlight w:val="yellow"/>
              </w:rPr>
              <w:t>1100</w:t>
            </w:r>
          </w:p>
        </w:tc>
        <w:tc>
          <w:tcPr>
            <w:tcW w:w="992" w:type="dxa"/>
            <w:noWrap/>
            <w:hideMark/>
          </w:tcPr>
          <w:p w14:paraId="7469D34F" w14:textId="77777777" w:rsidR="00F47290" w:rsidRPr="001135A6" w:rsidRDefault="00F47290" w:rsidP="00C43821">
            <w:pPr>
              <w:pStyle w:val="MacroText"/>
              <w:rPr>
                <w:highlight w:val="yellow"/>
              </w:rPr>
            </w:pPr>
            <w:r w:rsidRPr="001135A6">
              <w:rPr>
                <w:highlight w:val="yellow"/>
              </w:rPr>
              <w:t>2</w:t>
            </w:r>
          </w:p>
        </w:tc>
      </w:tr>
      <w:tr w:rsidR="00F47290" w:rsidRPr="001135A6" w14:paraId="376A2D2D" w14:textId="77777777" w:rsidTr="00A61D45">
        <w:trPr>
          <w:trHeight w:val="285"/>
        </w:trPr>
        <w:tc>
          <w:tcPr>
            <w:tcW w:w="4315" w:type="dxa"/>
            <w:noWrap/>
            <w:hideMark/>
          </w:tcPr>
          <w:p w14:paraId="1760FE0B"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double-long-unsigned  </w:t>
            </w:r>
          </w:p>
        </w:tc>
        <w:tc>
          <w:tcPr>
            <w:tcW w:w="810" w:type="dxa"/>
            <w:noWrap/>
            <w:hideMark/>
          </w:tcPr>
          <w:p w14:paraId="7EFEBC77" w14:textId="77777777" w:rsidR="00F47290" w:rsidRPr="001135A6" w:rsidRDefault="00F47290" w:rsidP="00C43821">
            <w:pPr>
              <w:pStyle w:val="MacroText"/>
              <w:rPr>
                <w:highlight w:val="yellow"/>
              </w:rPr>
            </w:pPr>
          </w:p>
        </w:tc>
        <w:tc>
          <w:tcPr>
            <w:tcW w:w="1249" w:type="dxa"/>
            <w:noWrap/>
            <w:hideMark/>
          </w:tcPr>
          <w:p w14:paraId="0D912495" w14:textId="77777777" w:rsidR="00F47290" w:rsidRPr="001135A6" w:rsidRDefault="00F47290" w:rsidP="00C43821">
            <w:pPr>
              <w:pStyle w:val="MacroText"/>
              <w:rPr>
                <w:highlight w:val="yellow"/>
              </w:rPr>
            </w:pPr>
            <w:r w:rsidRPr="001135A6">
              <w:rPr>
                <w:highlight w:val="yellow"/>
              </w:rPr>
              <w:t>100000</w:t>
            </w:r>
          </w:p>
        </w:tc>
        <w:tc>
          <w:tcPr>
            <w:tcW w:w="1985" w:type="dxa"/>
            <w:hideMark/>
          </w:tcPr>
          <w:p w14:paraId="14352BA4" w14:textId="77777777" w:rsidR="00F47290" w:rsidRPr="001135A6" w:rsidRDefault="00F47290" w:rsidP="00C43821">
            <w:pPr>
              <w:pStyle w:val="MacroText"/>
              <w:rPr>
                <w:highlight w:val="yellow"/>
              </w:rPr>
            </w:pPr>
            <w:r w:rsidRPr="001135A6">
              <w:rPr>
                <w:highlight w:val="yellow"/>
              </w:rPr>
              <w:t>06000186A0</w:t>
            </w:r>
          </w:p>
        </w:tc>
        <w:tc>
          <w:tcPr>
            <w:tcW w:w="992" w:type="dxa"/>
            <w:noWrap/>
            <w:hideMark/>
          </w:tcPr>
          <w:p w14:paraId="56D7FF4E" w14:textId="77777777" w:rsidR="00F47290" w:rsidRPr="001135A6" w:rsidRDefault="00F47290" w:rsidP="00C43821">
            <w:pPr>
              <w:pStyle w:val="MacroText"/>
              <w:rPr>
                <w:highlight w:val="yellow"/>
              </w:rPr>
            </w:pPr>
            <w:r w:rsidRPr="001135A6">
              <w:rPr>
                <w:highlight w:val="yellow"/>
              </w:rPr>
              <w:t>5</w:t>
            </w:r>
          </w:p>
        </w:tc>
      </w:tr>
      <w:tr w:rsidR="00F47290" w:rsidRPr="001135A6" w14:paraId="319351D8" w14:textId="77777777" w:rsidTr="00A61D45">
        <w:trPr>
          <w:trHeight w:val="285"/>
        </w:trPr>
        <w:tc>
          <w:tcPr>
            <w:tcW w:w="4315" w:type="dxa"/>
            <w:noWrap/>
            <w:hideMark/>
          </w:tcPr>
          <w:p w14:paraId="7F53E904"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511F3E35" w14:textId="77777777" w:rsidR="00F47290" w:rsidRPr="001135A6" w:rsidRDefault="00F47290" w:rsidP="00C43821">
            <w:pPr>
              <w:pStyle w:val="MacroText"/>
              <w:rPr>
                <w:highlight w:val="yellow"/>
              </w:rPr>
            </w:pPr>
            <w:r w:rsidRPr="001135A6">
              <w:rPr>
                <w:highlight w:val="yellow"/>
              </w:rPr>
              <w:t>1</w:t>
            </w:r>
          </w:p>
        </w:tc>
        <w:tc>
          <w:tcPr>
            <w:tcW w:w="1249" w:type="dxa"/>
            <w:noWrap/>
            <w:hideMark/>
          </w:tcPr>
          <w:p w14:paraId="36A2458E" w14:textId="77777777" w:rsidR="00F47290" w:rsidRPr="001135A6" w:rsidRDefault="00F47290" w:rsidP="00C43821">
            <w:pPr>
              <w:pStyle w:val="MacroText"/>
              <w:rPr>
                <w:highlight w:val="yellow"/>
              </w:rPr>
            </w:pPr>
          </w:p>
        </w:tc>
        <w:tc>
          <w:tcPr>
            <w:tcW w:w="1985" w:type="dxa"/>
            <w:hideMark/>
          </w:tcPr>
          <w:p w14:paraId="0A532B4F"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33B13D8E" w14:textId="77777777" w:rsidR="00F47290" w:rsidRPr="001135A6" w:rsidRDefault="00F47290" w:rsidP="00C43821">
            <w:pPr>
              <w:pStyle w:val="MacroText"/>
              <w:rPr>
                <w:highlight w:val="yellow"/>
              </w:rPr>
            </w:pPr>
            <w:r w:rsidRPr="001135A6">
              <w:rPr>
                <w:highlight w:val="yellow"/>
              </w:rPr>
              <w:t>2</w:t>
            </w:r>
          </w:p>
        </w:tc>
      </w:tr>
      <w:tr w:rsidR="00F47290" w:rsidRPr="001135A6" w14:paraId="4F552C2E" w14:textId="77777777" w:rsidTr="00A61D45">
        <w:trPr>
          <w:trHeight w:val="285"/>
        </w:trPr>
        <w:tc>
          <w:tcPr>
            <w:tcW w:w="4315" w:type="dxa"/>
            <w:noWrap/>
            <w:hideMark/>
          </w:tcPr>
          <w:p w14:paraId="7BB79C77"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4DFA68A2" w14:textId="77777777" w:rsidR="00F47290" w:rsidRPr="001135A6" w:rsidRDefault="00F47290" w:rsidP="00C43821">
            <w:pPr>
              <w:pStyle w:val="MacroText"/>
              <w:rPr>
                <w:highlight w:val="yellow"/>
              </w:rPr>
            </w:pPr>
          </w:p>
        </w:tc>
        <w:tc>
          <w:tcPr>
            <w:tcW w:w="1249" w:type="dxa"/>
            <w:noWrap/>
            <w:hideMark/>
          </w:tcPr>
          <w:p w14:paraId="1A8CDBCE" w14:textId="77777777" w:rsidR="00F47290" w:rsidRPr="001135A6" w:rsidRDefault="00F47290" w:rsidP="00C43821">
            <w:pPr>
              <w:pStyle w:val="MacroText"/>
              <w:rPr>
                <w:highlight w:val="yellow"/>
              </w:rPr>
            </w:pPr>
            <w:r w:rsidRPr="001135A6">
              <w:rPr>
                <w:highlight w:val="yellow"/>
              </w:rPr>
              <w:t>12-2-2018 1:00:00</w:t>
            </w:r>
          </w:p>
        </w:tc>
        <w:tc>
          <w:tcPr>
            <w:tcW w:w="1985" w:type="dxa"/>
            <w:hideMark/>
          </w:tcPr>
          <w:p w14:paraId="28D93638"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3001C7A7" w14:textId="77777777" w:rsidR="00F47290" w:rsidRPr="001135A6" w:rsidRDefault="00F47290" w:rsidP="00C43821">
            <w:pPr>
              <w:pStyle w:val="MacroText"/>
              <w:rPr>
                <w:highlight w:val="yellow"/>
              </w:rPr>
            </w:pPr>
            <w:r w:rsidRPr="001135A6">
              <w:rPr>
                <w:highlight w:val="yellow"/>
              </w:rPr>
              <w:t>1</w:t>
            </w:r>
          </w:p>
        </w:tc>
      </w:tr>
      <w:tr w:rsidR="00F47290" w:rsidRPr="001135A6" w14:paraId="24C2A955" w14:textId="77777777" w:rsidTr="00A61D45">
        <w:trPr>
          <w:trHeight w:val="285"/>
        </w:trPr>
        <w:tc>
          <w:tcPr>
            <w:tcW w:w="4315" w:type="dxa"/>
            <w:noWrap/>
            <w:hideMark/>
          </w:tcPr>
          <w:p w14:paraId="118CCABD"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614A68F5" w14:textId="77777777" w:rsidR="00F47290" w:rsidRPr="001135A6" w:rsidRDefault="00F47290" w:rsidP="00C43821">
            <w:pPr>
              <w:pStyle w:val="MacroText"/>
              <w:rPr>
                <w:highlight w:val="yellow"/>
              </w:rPr>
            </w:pPr>
          </w:p>
        </w:tc>
        <w:tc>
          <w:tcPr>
            <w:tcW w:w="1249" w:type="dxa"/>
            <w:noWrap/>
            <w:hideMark/>
          </w:tcPr>
          <w:p w14:paraId="7EA976F6" w14:textId="77777777" w:rsidR="00F47290" w:rsidRPr="001135A6" w:rsidRDefault="00F47290" w:rsidP="00C43821">
            <w:pPr>
              <w:pStyle w:val="MacroText"/>
              <w:rPr>
                <w:highlight w:val="yellow"/>
              </w:rPr>
            </w:pPr>
            <w:r w:rsidRPr="001135A6">
              <w:rPr>
                <w:highlight w:val="yellow"/>
              </w:rPr>
              <w:t>0</w:t>
            </w:r>
          </w:p>
        </w:tc>
        <w:tc>
          <w:tcPr>
            <w:tcW w:w="1985" w:type="dxa"/>
            <w:hideMark/>
          </w:tcPr>
          <w:p w14:paraId="4645B427"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7B1D0E83" w14:textId="77777777" w:rsidR="00F47290" w:rsidRPr="001135A6" w:rsidRDefault="00F47290" w:rsidP="00C43821">
            <w:pPr>
              <w:pStyle w:val="MacroText"/>
              <w:rPr>
                <w:highlight w:val="yellow"/>
              </w:rPr>
            </w:pPr>
            <w:r w:rsidRPr="001135A6">
              <w:rPr>
                <w:highlight w:val="yellow"/>
              </w:rPr>
              <w:t>1</w:t>
            </w:r>
          </w:p>
        </w:tc>
      </w:tr>
      <w:tr w:rsidR="00F47290" w:rsidRPr="001135A6" w14:paraId="7ECA9312" w14:textId="77777777" w:rsidTr="00A61D45">
        <w:trPr>
          <w:trHeight w:val="285"/>
        </w:trPr>
        <w:tc>
          <w:tcPr>
            <w:tcW w:w="4315" w:type="dxa"/>
            <w:noWrap/>
            <w:hideMark/>
          </w:tcPr>
          <w:p w14:paraId="5AE6F187"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double-long-unsigned  </w:t>
            </w:r>
          </w:p>
        </w:tc>
        <w:tc>
          <w:tcPr>
            <w:tcW w:w="810" w:type="dxa"/>
            <w:noWrap/>
            <w:hideMark/>
          </w:tcPr>
          <w:p w14:paraId="68CCA51A" w14:textId="77777777" w:rsidR="00F47290" w:rsidRPr="001135A6" w:rsidRDefault="00F47290" w:rsidP="00C43821">
            <w:pPr>
              <w:pStyle w:val="MacroText"/>
              <w:rPr>
                <w:highlight w:val="yellow"/>
              </w:rPr>
            </w:pPr>
          </w:p>
        </w:tc>
        <w:tc>
          <w:tcPr>
            <w:tcW w:w="1249" w:type="dxa"/>
            <w:noWrap/>
            <w:hideMark/>
          </w:tcPr>
          <w:p w14:paraId="0DE6C737" w14:textId="77777777" w:rsidR="00F47290" w:rsidRPr="001135A6" w:rsidRDefault="00F47290" w:rsidP="00C43821">
            <w:pPr>
              <w:pStyle w:val="MacroText"/>
              <w:rPr>
                <w:highlight w:val="yellow"/>
              </w:rPr>
            </w:pPr>
            <w:r w:rsidRPr="001135A6">
              <w:rPr>
                <w:highlight w:val="yellow"/>
              </w:rPr>
              <w:t>100416</w:t>
            </w:r>
          </w:p>
        </w:tc>
        <w:tc>
          <w:tcPr>
            <w:tcW w:w="1985" w:type="dxa"/>
            <w:hideMark/>
          </w:tcPr>
          <w:p w14:paraId="69754A9E" w14:textId="77777777" w:rsidR="00F47290" w:rsidRPr="001135A6" w:rsidRDefault="00F47290" w:rsidP="00C43821">
            <w:pPr>
              <w:pStyle w:val="MacroText"/>
              <w:rPr>
                <w:highlight w:val="yellow"/>
              </w:rPr>
            </w:pPr>
            <w:r w:rsidRPr="001135A6">
              <w:rPr>
                <w:highlight w:val="yellow"/>
              </w:rPr>
              <w:t>0600018840</w:t>
            </w:r>
          </w:p>
        </w:tc>
        <w:tc>
          <w:tcPr>
            <w:tcW w:w="992" w:type="dxa"/>
            <w:noWrap/>
            <w:hideMark/>
          </w:tcPr>
          <w:p w14:paraId="53BC6DBB" w14:textId="77777777" w:rsidR="00F47290" w:rsidRPr="001135A6" w:rsidRDefault="00F47290" w:rsidP="00C43821">
            <w:pPr>
              <w:pStyle w:val="MacroText"/>
              <w:rPr>
                <w:highlight w:val="yellow"/>
              </w:rPr>
            </w:pPr>
            <w:r w:rsidRPr="001135A6">
              <w:rPr>
                <w:highlight w:val="yellow"/>
              </w:rPr>
              <w:t>5</w:t>
            </w:r>
          </w:p>
        </w:tc>
      </w:tr>
      <w:tr w:rsidR="00F47290" w:rsidRPr="001135A6" w14:paraId="5EAC012A" w14:textId="77777777" w:rsidTr="00A61D45">
        <w:trPr>
          <w:trHeight w:val="285"/>
        </w:trPr>
        <w:tc>
          <w:tcPr>
            <w:tcW w:w="4315" w:type="dxa"/>
            <w:noWrap/>
            <w:hideMark/>
          </w:tcPr>
          <w:p w14:paraId="3C790835"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0A3CBE09" w14:textId="77777777" w:rsidR="00F47290" w:rsidRPr="001135A6" w:rsidRDefault="00F47290" w:rsidP="00C43821">
            <w:pPr>
              <w:pStyle w:val="MacroText"/>
              <w:rPr>
                <w:highlight w:val="yellow"/>
              </w:rPr>
            </w:pPr>
            <w:r w:rsidRPr="001135A6">
              <w:rPr>
                <w:highlight w:val="yellow"/>
              </w:rPr>
              <w:t>2</w:t>
            </w:r>
          </w:p>
        </w:tc>
        <w:tc>
          <w:tcPr>
            <w:tcW w:w="1249" w:type="dxa"/>
            <w:noWrap/>
            <w:hideMark/>
          </w:tcPr>
          <w:p w14:paraId="57531E82" w14:textId="77777777" w:rsidR="00F47290" w:rsidRPr="001135A6" w:rsidRDefault="00F47290" w:rsidP="00C43821">
            <w:pPr>
              <w:pStyle w:val="MacroText"/>
              <w:rPr>
                <w:highlight w:val="yellow"/>
              </w:rPr>
            </w:pPr>
          </w:p>
        </w:tc>
        <w:tc>
          <w:tcPr>
            <w:tcW w:w="1985" w:type="dxa"/>
            <w:hideMark/>
          </w:tcPr>
          <w:p w14:paraId="2AC646C2"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139538AD" w14:textId="77777777" w:rsidR="00F47290" w:rsidRPr="001135A6" w:rsidRDefault="00F47290" w:rsidP="00C43821">
            <w:pPr>
              <w:pStyle w:val="MacroText"/>
              <w:rPr>
                <w:highlight w:val="yellow"/>
              </w:rPr>
            </w:pPr>
            <w:r w:rsidRPr="001135A6">
              <w:rPr>
                <w:highlight w:val="yellow"/>
              </w:rPr>
              <w:t>2</w:t>
            </w:r>
          </w:p>
        </w:tc>
      </w:tr>
      <w:tr w:rsidR="00F47290" w:rsidRPr="001135A6" w14:paraId="07114A95" w14:textId="77777777" w:rsidTr="00A61D45">
        <w:trPr>
          <w:trHeight w:val="285"/>
        </w:trPr>
        <w:tc>
          <w:tcPr>
            <w:tcW w:w="4315" w:type="dxa"/>
            <w:noWrap/>
            <w:hideMark/>
          </w:tcPr>
          <w:p w14:paraId="07B58A91"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5A919C24" w14:textId="77777777" w:rsidR="00F47290" w:rsidRPr="001135A6" w:rsidRDefault="00F47290" w:rsidP="00C43821">
            <w:pPr>
              <w:pStyle w:val="MacroText"/>
              <w:rPr>
                <w:highlight w:val="yellow"/>
              </w:rPr>
            </w:pPr>
          </w:p>
        </w:tc>
        <w:tc>
          <w:tcPr>
            <w:tcW w:w="1249" w:type="dxa"/>
            <w:noWrap/>
            <w:hideMark/>
          </w:tcPr>
          <w:p w14:paraId="1F1FE526" w14:textId="77777777" w:rsidR="00F47290" w:rsidRPr="001135A6" w:rsidRDefault="00F47290" w:rsidP="00C43821">
            <w:pPr>
              <w:pStyle w:val="MacroText"/>
              <w:rPr>
                <w:highlight w:val="yellow"/>
              </w:rPr>
            </w:pPr>
            <w:r w:rsidRPr="001135A6">
              <w:rPr>
                <w:highlight w:val="yellow"/>
              </w:rPr>
              <w:t>12-2-2018 2:00:00</w:t>
            </w:r>
          </w:p>
        </w:tc>
        <w:tc>
          <w:tcPr>
            <w:tcW w:w="1985" w:type="dxa"/>
            <w:hideMark/>
          </w:tcPr>
          <w:p w14:paraId="25A6B501"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077AA4CF" w14:textId="77777777" w:rsidR="00F47290" w:rsidRPr="001135A6" w:rsidRDefault="00F47290" w:rsidP="00C43821">
            <w:pPr>
              <w:pStyle w:val="MacroText"/>
              <w:rPr>
                <w:highlight w:val="yellow"/>
              </w:rPr>
            </w:pPr>
            <w:r w:rsidRPr="001135A6">
              <w:rPr>
                <w:highlight w:val="yellow"/>
              </w:rPr>
              <w:t>1</w:t>
            </w:r>
          </w:p>
        </w:tc>
      </w:tr>
      <w:tr w:rsidR="00F47290" w:rsidRPr="001135A6" w14:paraId="266EF0B0" w14:textId="77777777" w:rsidTr="00A61D45">
        <w:trPr>
          <w:trHeight w:val="285"/>
        </w:trPr>
        <w:tc>
          <w:tcPr>
            <w:tcW w:w="4315" w:type="dxa"/>
            <w:noWrap/>
            <w:hideMark/>
          </w:tcPr>
          <w:p w14:paraId="3D66DE24"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2E64E4C5" w14:textId="77777777" w:rsidR="00F47290" w:rsidRPr="001135A6" w:rsidRDefault="00F47290" w:rsidP="00C43821">
            <w:pPr>
              <w:pStyle w:val="MacroText"/>
              <w:rPr>
                <w:highlight w:val="yellow"/>
              </w:rPr>
            </w:pPr>
          </w:p>
        </w:tc>
        <w:tc>
          <w:tcPr>
            <w:tcW w:w="1249" w:type="dxa"/>
            <w:noWrap/>
            <w:hideMark/>
          </w:tcPr>
          <w:p w14:paraId="6FA91D4D" w14:textId="77777777" w:rsidR="00F47290" w:rsidRPr="001135A6" w:rsidRDefault="00F47290" w:rsidP="00C43821">
            <w:pPr>
              <w:pStyle w:val="MacroText"/>
              <w:rPr>
                <w:highlight w:val="yellow"/>
              </w:rPr>
            </w:pPr>
            <w:r w:rsidRPr="001135A6">
              <w:rPr>
                <w:highlight w:val="yellow"/>
              </w:rPr>
              <w:t>0</w:t>
            </w:r>
          </w:p>
        </w:tc>
        <w:tc>
          <w:tcPr>
            <w:tcW w:w="1985" w:type="dxa"/>
            <w:hideMark/>
          </w:tcPr>
          <w:p w14:paraId="45D5F49B"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3C15ABDC" w14:textId="77777777" w:rsidR="00F47290" w:rsidRPr="001135A6" w:rsidRDefault="00F47290" w:rsidP="00C43821">
            <w:pPr>
              <w:pStyle w:val="MacroText"/>
              <w:rPr>
                <w:highlight w:val="yellow"/>
              </w:rPr>
            </w:pPr>
            <w:r w:rsidRPr="001135A6">
              <w:rPr>
                <w:highlight w:val="yellow"/>
              </w:rPr>
              <w:t>1</w:t>
            </w:r>
          </w:p>
        </w:tc>
      </w:tr>
      <w:tr w:rsidR="00F47290" w:rsidRPr="001135A6" w14:paraId="7CC7A505" w14:textId="77777777" w:rsidTr="00A61D45">
        <w:trPr>
          <w:trHeight w:val="285"/>
        </w:trPr>
        <w:tc>
          <w:tcPr>
            <w:tcW w:w="4315" w:type="dxa"/>
            <w:noWrap/>
            <w:hideMark/>
          </w:tcPr>
          <w:p w14:paraId="09145AA5"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double-long-unsigned  </w:t>
            </w:r>
          </w:p>
        </w:tc>
        <w:tc>
          <w:tcPr>
            <w:tcW w:w="810" w:type="dxa"/>
            <w:noWrap/>
            <w:hideMark/>
          </w:tcPr>
          <w:p w14:paraId="6CE62316" w14:textId="77777777" w:rsidR="00F47290" w:rsidRPr="001135A6" w:rsidRDefault="00F47290" w:rsidP="00C43821">
            <w:pPr>
              <w:pStyle w:val="MacroText"/>
              <w:rPr>
                <w:highlight w:val="yellow"/>
              </w:rPr>
            </w:pPr>
          </w:p>
        </w:tc>
        <w:tc>
          <w:tcPr>
            <w:tcW w:w="1249" w:type="dxa"/>
            <w:noWrap/>
            <w:hideMark/>
          </w:tcPr>
          <w:p w14:paraId="53DCF735" w14:textId="77777777" w:rsidR="00F47290" w:rsidRPr="001135A6" w:rsidRDefault="00F47290" w:rsidP="00C43821">
            <w:pPr>
              <w:pStyle w:val="MacroText"/>
              <w:rPr>
                <w:highlight w:val="yellow"/>
              </w:rPr>
            </w:pPr>
            <w:r w:rsidRPr="001135A6">
              <w:rPr>
                <w:highlight w:val="yellow"/>
              </w:rPr>
              <w:t>100832</w:t>
            </w:r>
          </w:p>
        </w:tc>
        <w:tc>
          <w:tcPr>
            <w:tcW w:w="1985" w:type="dxa"/>
            <w:hideMark/>
          </w:tcPr>
          <w:p w14:paraId="5F047B9A" w14:textId="77777777" w:rsidR="00F47290" w:rsidRPr="001135A6" w:rsidRDefault="00F47290" w:rsidP="00C43821">
            <w:pPr>
              <w:pStyle w:val="MacroText"/>
              <w:rPr>
                <w:highlight w:val="yellow"/>
              </w:rPr>
            </w:pPr>
            <w:r w:rsidRPr="001135A6">
              <w:rPr>
                <w:highlight w:val="yellow"/>
              </w:rPr>
              <w:t>06000189E0</w:t>
            </w:r>
          </w:p>
        </w:tc>
        <w:tc>
          <w:tcPr>
            <w:tcW w:w="992" w:type="dxa"/>
            <w:noWrap/>
            <w:hideMark/>
          </w:tcPr>
          <w:p w14:paraId="4A06AA7F" w14:textId="77777777" w:rsidR="00F47290" w:rsidRPr="001135A6" w:rsidRDefault="00F47290" w:rsidP="00C43821">
            <w:pPr>
              <w:pStyle w:val="MacroText"/>
              <w:rPr>
                <w:highlight w:val="yellow"/>
              </w:rPr>
            </w:pPr>
            <w:r w:rsidRPr="001135A6">
              <w:rPr>
                <w:highlight w:val="yellow"/>
              </w:rPr>
              <w:t>5</w:t>
            </w:r>
          </w:p>
        </w:tc>
      </w:tr>
      <w:tr w:rsidR="00F47290" w:rsidRPr="001135A6" w14:paraId="111E819B" w14:textId="77777777" w:rsidTr="00A61D45">
        <w:trPr>
          <w:trHeight w:val="285"/>
        </w:trPr>
        <w:tc>
          <w:tcPr>
            <w:tcW w:w="4315" w:type="dxa"/>
            <w:noWrap/>
            <w:hideMark/>
          </w:tcPr>
          <w:p w14:paraId="1212BDAF"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7403A8A1" w14:textId="77777777" w:rsidR="00F47290" w:rsidRPr="001135A6" w:rsidRDefault="00F47290" w:rsidP="00C43821">
            <w:pPr>
              <w:pStyle w:val="MacroText"/>
              <w:rPr>
                <w:highlight w:val="yellow"/>
              </w:rPr>
            </w:pPr>
            <w:r w:rsidRPr="001135A6">
              <w:rPr>
                <w:highlight w:val="yellow"/>
              </w:rPr>
              <w:t>3</w:t>
            </w:r>
          </w:p>
        </w:tc>
        <w:tc>
          <w:tcPr>
            <w:tcW w:w="1249" w:type="dxa"/>
            <w:noWrap/>
            <w:hideMark/>
          </w:tcPr>
          <w:p w14:paraId="4B692252" w14:textId="77777777" w:rsidR="00F47290" w:rsidRPr="001135A6" w:rsidRDefault="00F47290" w:rsidP="00C43821">
            <w:pPr>
              <w:pStyle w:val="MacroText"/>
              <w:rPr>
                <w:highlight w:val="yellow"/>
              </w:rPr>
            </w:pPr>
          </w:p>
        </w:tc>
        <w:tc>
          <w:tcPr>
            <w:tcW w:w="1985" w:type="dxa"/>
            <w:hideMark/>
          </w:tcPr>
          <w:p w14:paraId="1B568B1E"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6223C3E1" w14:textId="77777777" w:rsidR="00F47290" w:rsidRPr="001135A6" w:rsidRDefault="00F47290" w:rsidP="00C43821">
            <w:pPr>
              <w:pStyle w:val="MacroText"/>
              <w:rPr>
                <w:highlight w:val="yellow"/>
              </w:rPr>
            </w:pPr>
            <w:r w:rsidRPr="001135A6">
              <w:rPr>
                <w:highlight w:val="yellow"/>
              </w:rPr>
              <w:t>2</w:t>
            </w:r>
          </w:p>
        </w:tc>
      </w:tr>
      <w:tr w:rsidR="00F47290" w:rsidRPr="001135A6" w14:paraId="66BA3249" w14:textId="77777777" w:rsidTr="00A61D45">
        <w:trPr>
          <w:trHeight w:val="285"/>
        </w:trPr>
        <w:tc>
          <w:tcPr>
            <w:tcW w:w="4315" w:type="dxa"/>
            <w:noWrap/>
            <w:hideMark/>
          </w:tcPr>
          <w:p w14:paraId="5A5EDC3E"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04341490" w14:textId="77777777" w:rsidR="00F47290" w:rsidRPr="001135A6" w:rsidRDefault="00F47290" w:rsidP="00C43821">
            <w:pPr>
              <w:pStyle w:val="MacroText"/>
              <w:rPr>
                <w:highlight w:val="yellow"/>
              </w:rPr>
            </w:pPr>
          </w:p>
        </w:tc>
        <w:tc>
          <w:tcPr>
            <w:tcW w:w="1249" w:type="dxa"/>
            <w:noWrap/>
            <w:hideMark/>
          </w:tcPr>
          <w:p w14:paraId="5D058A37" w14:textId="77777777" w:rsidR="00F47290" w:rsidRPr="001135A6" w:rsidRDefault="00F47290" w:rsidP="00C43821">
            <w:pPr>
              <w:pStyle w:val="MacroText"/>
              <w:rPr>
                <w:highlight w:val="yellow"/>
              </w:rPr>
            </w:pPr>
            <w:r w:rsidRPr="001135A6">
              <w:rPr>
                <w:highlight w:val="yellow"/>
              </w:rPr>
              <w:t>12-2-2018 3:00:00</w:t>
            </w:r>
          </w:p>
        </w:tc>
        <w:tc>
          <w:tcPr>
            <w:tcW w:w="1985" w:type="dxa"/>
            <w:hideMark/>
          </w:tcPr>
          <w:p w14:paraId="389438C5"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2952C0C6" w14:textId="77777777" w:rsidR="00F47290" w:rsidRPr="001135A6" w:rsidRDefault="00F47290" w:rsidP="00C43821">
            <w:pPr>
              <w:pStyle w:val="MacroText"/>
              <w:rPr>
                <w:highlight w:val="yellow"/>
              </w:rPr>
            </w:pPr>
            <w:r w:rsidRPr="001135A6">
              <w:rPr>
                <w:highlight w:val="yellow"/>
              </w:rPr>
              <w:t>1</w:t>
            </w:r>
          </w:p>
        </w:tc>
      </w:tr>
      <w:tr w:rsidR="00F47290" w:rsidRPr="001135A6" w14:paraId="46F9C053" w14:textId="77777777" w:rsidTr="00A61D45">
        <w:trPr>
          <w:trHeight w:val="285"/>
        </w:trPr>
        <w:tc>
          <w:tcPr>
            <w:tcW w:w="4315" w:type="dxa"/>
            <w:noWrap/>
            <w:hideMark/>
          </w:tcPr>
          <w:p w14:paraId="102809DE"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6B0F39FA" w14:textId="77777777" w:rsidR="00F47290" w:rsidRPr="001135A6" w:rsidRDefault="00F47290" w:rsidP="00C43821">
            <w:pPr>
              <w:pStyle w:val="MacroText"/>
              <w:rPr>
                <w:highlight w:val="yellow"/>
              </w:rPr>
            </w:pPr>
          </w:p>
        </w:tc>
        <w:tc>
          <w:tcPr>
            <w:tcW w:w="1249" w:type="dxa"/>
            <w:noWrap/>
            <w:hideMark/>
          </w:tcPr>
          <w:p w14:paraId="42300BBB" w14:textId="77777777" w:rsidR="00F47290" w:rsidRPr="001135A6" w:rsidRDefault="00F47290" w:rsidP="00C43821">
            <w:pPr>
              <w:pStyle w:val="MacroText"/>
              <w:rPr>
                <w:highlight w:val="yellow"/>
              </w:rPr>
            </w:pPr>
            <w:r w:rsidRPr="001135A6">
              <w:rPr>
                <w:highlight w:val="yellow"/>
              </w:rPr>
              <w:t>0</w:t>
            </w:r>
          </w:p>
        </w:tc>
        <w:tc>
          <w:tcPr>
            <w:tcW w:w="1985" w:type="dxa"/>
            <w:hideMark/>
          </w:tcPr>
          <w:p w14:paraId="483ECB97"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2C1544B6" w14:textId="77777777" w:rsidR="00F47290" w:rsidRPr="001135A6" w:rsidRDefault="00F47290" w:rsidP="00C43821">
            <w:pPr>
              <w:pStyle w:val="MacroText"/>
              <w:rPr>
                <w:highlight w:val="yellow"/>
              </w:rPr>
            </w:pPr>
            <w:r w:rsidRPr="001135A6">
              <w:rPr>
                <w:highlight w:val="yellow"/>
              </w:rPr>
              <w:t>1</w:t>
            </w:r>
          </w:p>
        </w:tc>
      </w:tr>
      <w:tr w:rsidR="00F47290" w:rsidRPr="001135A6" w14:paraId="7CC872E7" w14:textId="77777777" w:rsidTr="00A61D45">
        <w:trPr>
          <w:trHeight w:val="285"/>
        </w:trPr>
        <w:tc>
          <w:tcPr>
            <w:tcW w:w="4315" w:type="dxa"/>
            <w:noWrap/>
            <w:hideMark/>
          </w:tcPr>
          <w:p w14:paraId="7654118E"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double-long-unsigned  </w:t>
            </w:r>
          </w:p>
        </w:tc>
        <w:tc>
          <w:tcPr>
            <w:tcW w:w="810" w:type="dxa"/>
            <w:noWrap/>
            <w:hideMark/>
          </w:tcPr>
          <w:p w14:paraId="123279E3" w14:textId="77777777" w:rsidR="00F47290" w:rsidRPr="001135A6" w:rsidRDefault="00F47290" w:rsidP="00C43821">
            <w:pPr>
              <w:pStyle w:val="MacroText"/>
              <w:rPr>
                <w:highlight w:val="yellow"/>
              </w:rPr>
            </w:pPr>
          </w:p>
        </w:tc>
        <w:tc>
          <w:tcPr>
            <w:tcW w:w="1249" w:type="dxa"/>
            <w:noWrap/>
            <w:hideMark/>
          </w:tcPr>
          <w:p w14:paraId="357AB256" w14:textId="77777777" w:rsidR="00F47290" w:rsidRPr="001135A6" w:rsidRDefault="00F47290" w:rsidP="00C43821">
            <w:pPr>
              <w:pStyle w:val="MacroText"/>
              <w:rPr>
                <w:highlight w:val="yellow"/>
              </w:rPr>
            </w:pPr>
            <w:r w:rsidRPr="001135A6">
              <w:rPr>
                <w:highlight w:val="yellow"/>
              </w:rPr>
              <w:t>101248</w:t>
            </w:r>
          </w:p>
        </w:tc>
        <w:tc>
          <w:tcPr>
            <w:tcW w:w="1985" w:type="dxa"/>
            <w:hideMark/>
          </w:tcPr>
          <w:p w14:paraId="3F1861E9" w14:textId="77777777" w:rsidR="00F47290" w:rsidRPr="001135A6" w:rsidRDefault="00F47290" w:rsidP="00C43821">
            <w:pPr>
              <w:pStyle w:val="MacroText"/>
              <w:rPr>
                <w:highlight w:val="yellow"/>
              </w:rPr>
            </w:pPr>
            <w:r w:rsidRPr="001135A6">
              <w:rPr>
                <w:highlight w:val="yellow"/>
              </w:rPr>
              <w:t>0600018B80</w:t>
            </w:r>
          </w:p>
        </w:tc>
        <w:tc>
          <w:tcPr>
            <w:tcW w:w="992" w:type="dxa"/>
            <w:noWrap/>
            <w:hideMark/>
          </w:tcPr>
          <w:p w14:paraId="25710B3A" w14:textId="77777777" w:rsidR="00F47290" w:rsidRPr="001135A6" w:rsidRDefault="00F47290" w:rsidP="00C43821">
            <w:pPr>
              <w:pStyle w:val="MacroText"/>
              <w:rPr>
                <w:highlight w:val="yellow"/>
              </w:rPr>
            </w:pPr>
            <w:r w:rsidRPr="001135A6">
              <w:rPr>
                <w:highlight w:val="yellow"/>
              </w:rPr>
              <w:t>5</w:t>
            </w:r>
          </w:p>
        </w:tc>
      </w:tr>
      <w:tr w:rsidR="00F47290" w:rsidRPr="001135A6" w14:paraId="0A4137F4" w14:textId="77777777" w:rsidTr="00A61D45">
        <w:trPr>
          <w:trHeight w:val="285"/>
        </w:trPr>
        <w:tc>
          <w:tcPr>
            <w:tcW w:w="4315" w:type="dxa"/>
            <w:noWrap/>
            <w:hideMark/>
          </w:tcPr>
          <w:p w14:paraId="30ED0905"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107FDD76" w14:textId="77777777" w:rsidR="00F47290" w:rsidRPr="001135A6" w:rsidRDefault="00F47290" w:rsidP="00C43821">
            <w:pPr>
              <w:pStyle w:val="MacroText"/>
              <w:rPr>
                <w:highlight w:val="yellow"/>
              </w:rPr>
            </w:pPr>
            <w:r w:rsidRPr="001135A6">
              <w:rPr>
                <w:highlight w:val="yellow"/>
              </w:rPr>
              <w:t>4</w:t>
            </w:r>
          </w:p>
        </w:tc>
        <w:tc>
          <w:tcPr>
            <w:tcW w:w="1249" w:type="dxa"/>
            <w:noWrap/>
            <w:hideMark/>
          </w:tcPr>
          <w:p w14:paraId="145FA6C6" w14:textId="77777777" w:rsidR="00F47290" w:rsidRPr="001135A6" w:rsidRDefault="00F47290" w:rsidP="00C43821">
            <w:pPr>
              <w:pStyle w:val="MacroText"/>
              <w:rPr>
                <w:highlight w:val="yellow"/>
              </w:rPr>
            </w:pPr>
          </w:p>
        </w:tc>
        <w:tc>
          <w:tcPr>
            <w:tcW w:w="1985" w:type="dxa"/>
            <w:hideMark/>
          </w:tcPr>
          <w:p w14:paraId="348DC888"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3E52D1A3" w14:textId="77777777" w:rsidR="00F47290" w:rsidRPr="001135A6" w:rsidRDefault="00F47290" w:rsidP="00C43821">
            <w:pPr>
              <w:pStyle w:val="MacroText"/>
              <w:rPr>
                <w:highlight w:val="yellow"/>
              </w:rPr>
            </w:pPr>
            <w:r w:rsidRPr="001135A6">
              <w:rPr>
                <w:highlight w:val="yellow"/>
              </w:rPr>
              <w:t>2</w:t>
            </w:r>
          </w:p>
        </w:tc>
      </w:tr>
      <w:tr w:rsidR="00F47290" w:rsidRPr="001135A6" w14:paraId="0AA210DE" w14:textId="77777777" w:rsidTr="00A61D45">
        <w:trPr>
          <w:trHeight w:val="285"/>
        </w:trPr>
        <w:tc>
          <w:tcPr>
            <w:tcW w:w="4315" w:type="dxa"/>
            <w:noWrap/>
            <w:hideMark/>
          </w:tcPr>
          <w:p w14:paraId="030C4809"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0934442F" w14:textId="77777777" w:rsidR="00F47290" w:rsidRPr="001135A6" w:rsidRDefault="00F47290" w:rsidP="00C43821">
            <w:pPr>
              <w:pStyle w:val="MacroText"/>
              <w:rPr>
                <w:highlight w:val="yellow"/>
              </w:rPr>
            </w:pPr>
          </w:p>
        </w:tc>
        <w:tc>
          <w:tcPr>
            <w:tcW w:w="1249" w:type="dxa"/>
            <w:noWrap/>
            <w:hideMark/>
          </w:tcPr>
          <w:p w14:paraId="35287A6C" w14:textId="77777777" w:rsidR="00F47290" w:rsidRPr="001135A6" w:rsidRDefault="00F47290" w:rsidP="00C43821">
            <w:pPr>
              <w:pStyle w:val="MacroText"/>
              <w:rPr>
                <w:highlight w:val="yellow"/>
              </w:rPr>
            </w:pPr>
            <w:r w:rsidRPr="001135A6">
              <w:rPr>
                <w:highlight w:val="yellow"/>
              </w:rPr>
              <w:t>12-2-2018 4:00:00</w:t>
            </w:r>
          </w:p>
        </w:tc>
        <w:tc>
          <w:tcPr>
            <w:tcW w:w="1985" w:type="dxa"/>
            <w:hideMark/>
          </w:tcPr>
          <w:p w14:paraId="6CED464E"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65AF216C" w14:textId="77777777" w:rsidR="00F47290" w:rsidRPr="001135A6" w:rsidRDefault="00F47290" w:rsidP="00C43821">
            <w:pPr>
              <w:pStyle w:val="MacroText"/>
              <w:rPr>
                <w:highlight w:val="yellow"/>
              </w:rPr>
            </w:pPr>
            <w:r w:rsidRPr="001135A6">
              <w:rPr>
                <w:highlight w:val="yellow"/>
              </w:rPr>
              <w:t>1</w:t>
            </w:r>
          </w:p>
        </w:tc>
      </w:tr>
      <w:tr w:rsidR="00F47290" w:rsidRPr="001135A6" w14:paraId="62202657" w14:textId="77777777" w:rsidTr="00A61D45">
        <w:trPr>
          <w:trHeight w:val="285"/>
        </w:trPr>
        <w:tc>
          <w:tcPr>
            <w:tcW w:w="4315" w:type="dxa"/>
            <w:noWrap/>
            <w:hideMark/>
          </w:tcPr>
          <w:p w14:paraId="066DC5F5"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3C4FE90C" w14:textId="77777777" w:rsidR="00F47290" w:rsidRPr="001135A6" w:rsidRDefault="00F47290" w:rsidP="00C43821">
            <w:pPr>
              <w:pStyle w:val="MacroText"/>
              <w:rPr>
                <w:highlight w:val="yellow"/>
              </w:rPr>
            </w:pPr>
          </w:p>
        </w:tc>
        <w:tc>
          <w:tcPr>
            <w:tcW w:w="1249" w:type="dxa"/>
            <w:noWrap/>
            <w:hideMark/>
          </w:tcPr>
          <w:p w14:paraId="60AC4F2B" w14:textId="77777777" w:rsidR="00F47290" w:rsidRPr="001135A6" w:rsidRDefault="00F47290" w:rsidP="00C43821">
            <w:pPr>
              <w:pStyle w:val="MacroText"/>
              <w:rPr>
                <w:highlight w:val="yellow"/>
              </w:rPr>
            </w:pPr>
            <w:r w:rsidRPr="001135A6">
              <w:rPr>
                <w:highlight w:val="yellow"/>
              </w:rPr>
              <w:t>0</w:t>
            </w:r>
          </w:p>
        </w:tc>
        <w:tc>
          <w:tcPr>
            <w:tcW w:w="1985" w:type="dxa"/>
            <w:hideMark/>
          </w:tcPr>
          <w:p w14:paraId="4D660E58"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5F412B1F" w14:textId="77777777" w:rsidR="00F47290" w:rsidRPr="001135A6" w:rsidRDefault="00F47290" w:rsidP="00C43821">
            <w:pPr>
              <w:pStyle w:val="MacroText"/>
              <w:rPr>
                <w:highlight w:val="yellow"/>
              </w:rPr>
            </w:pPr>
            <w:r w:rsidRPr="001135A6">
              <w:rPr>
                <w:highlight w:val="yellow"/>
              </w:rPr>
              <w:t>1</w:t>
            </w:r>
          </w:p>
        </w:tc>
      </w:tr>
      <w:tr w:rsidR="00F47290" w:rsidRPr="001135A6" w14:paraId="74647D8E" w14:textId="77777777" w:rsidTr="00A61D45">
        <w:trPr>
          <w:trHeight w:val="285"/>
        </w:trPr>
        <w:tc>
          <w:tcPr>
            <w:tcW w:w="4315" w:type="dxa"/>
            <w:noWrap/>
            <w:hideMark/>
          </w:tcPr>
          <w:p w14:paraId="066BCEE5"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double-long-unsigned  </w:t>
            </w:r>
          </w:p>
        </w:tc>
        <w:tc>
          <w:tcPr>
            <w:tcW w:w="810" w:type="dxa"/>
            <w:noWrap/>
            <w:hideMark/>
          </w:tcPr>
          <w:p w14:paraId="70ECE142" w14:textId="77777777" w:rsidR="00F47290" w:rsidRPr="001135A6" w:rsidRDefault="00F47290" w:rsidP="00C43821">
            <w:pPr>
              <w:pStyle w:val="MacroText"/>
              <w:rPr>
                <w:highlight w:val="yellow"/>
              </w:rPr>
            </w:pPr>
          </w:p>
        </w:tc>
        <w:tc>
          <w:tcPr>
            <w:tcW w:w="1249" w:type="dxa"/>
            <w:noWrap/>
            <w:hideMark/>
          </w:tcPr>
          <w:p w14:paraId="4A8A9869" w14:textId="77777777" w:rsidR="00F47290" w:rsidRPr="001135A6" w:rsidRDefault="00F47290" w:rsidP="00C43821">
            <w:pPr>
              <w:pStyle w:val="MacroText"/>
              <w:rPr>
                <w:highlight w:val="yellow"/>
              </w:rPr>
            </w:pPr>
            <w:r w:rsidRPr="001135A6">
              <w:rPr>
                <w:highlight w:val="yellow"/>
              </w:rPr>
              <w:t>101664</w:t>
            </w:r>
          </w:p>
        </w:tc>
        <w:tc>
          <w:tcPr>
            <w:tcW w:w="1985" w:type="dxa"/>
            <w:hideMark/>
          </w:tcPr>
          <w:p w14:paraId="4205E2AA" w14:textId="77777777" w:rsidR="00F47290" w:rsidRPr="001135A6" w:rsidRDefault="00F47290" w:rsidP="00C43821">
            <w:pPr>
              <w:pStyle w:val="MacroText"/>
              <w:rPr>
                <w:highlight w:val="yellow"/>
              </w:rPr>
            </w:pPr>
            <w:r w:rsidRPr="001135A6">
              <w:rPr>
                <w:highlight w:val="yellow"/>
              </w:rPr>
              <w:t>0600018D20</w:t>
            </w:r>
          </w:p>
        </w:tc>
        <w:tc>
          <w:tcPr>
            <w:tcW w:w="992" w:type="dxa"/>
            <w:noWrap/>
            <w:hideMark/>
          </w:tcPr>
          <w:p w14:paraId="76D56A86" w14:textId="77777777" w:rsidR="00F47290" w:rsidRPr="001135A6" w:rsidRDefault="00F47290" w:rsidP="00C43821">
            <w:pPr>
              <w:pStyle w:val="MacroText"/>
              <w:rPr>
                <w:highlight w:val="yellow"/>
              </w:rPr>
            </w:pPr>
            <w:r w:rsidRPr="001135A6">
              <w:rPr>
                <w:highlight w:val="yellow"/>
              </w:rPr>
              <w:t>5</w:t>
            </w:r>
          </w:p>
        </w:tc>
      </w:tr>
      <w:tr w:rsidR="00F47290" w:rsidRPr="001135A6" w14:paraId="0D48CA63" w14:textId="77777777" w:rsidTr="00A61D45">
        <w:trPr>
          <w:trHeight w:val="285"/>
        </w:trPr>
        <w:tc>
          <w:tcPr>
            <w:tcW w:w="4315" w:type="dxa"/>
            <w:noWrap/>
            <w:hideMark/>
          </w:tcPr>
          <w:p w14:paraId="4E31998F"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lastRenderedPageBreak/>
              <w:t>structure [3]</w:t>
            </w:r>
          </w:p>
        </w:tc>
        <w:tc>
          <w:tcPr>
            <w:tcW w:w="810" w:type="dxa"/>
            <w:noWrap/>
            <w:hideMark/>
          </w:tcPr>
          <w:p w14:paraId="5FDCEF38" w14:textId="77777777" w:rsidR="00F47290" w:rsidRPr="001135A6" w:rsidRDefault="00F47290" w:rsidP="00C43821">
            <w:pPr>
              <w:pStyle w:val="MacroText"/>
              <w:rPr>
                <w:highlight w:val="yellow"/>
              </w:rPr>
            </w:pPr>
            <w:r w:rsidRPr="001135A6">
              <w:rPr>
                <w:highlight w:val="yellow"/>
              </w:rPr>
              <w:t>5</w:t>
            </w:r>
          </w:p>
        </w:tc>
        <w:tc>
          <w:tcPr>
            <w:tcW w:w="1249" w:type="dxa"/>
            <w:noWrap/>
            <w:hideMark/>
          </w:tcPr>
          <w:p w14:paraId="39D2233E" w14:textId="77777777" w:rsidR="00F47290" w:rsidRPr="001135A6" w:rsidRDefault="00F47290" w:rsidP="00C43821">
            <w:pPr>
              <w:pStyle w:val="MacroText"/>
              <w:rPr>
                <w:highlight w:val="yellow"/>
              </w:rPr>
            </w:pPr>
          </w:p>
        </w:tc>
        <w:tc>
          <w:tcPr>
            <w:tcW w:w="1985" w:type="dxa"/>
            <w:hideMark/>
          </w:tcPr>
          <w:p w14:paraId="4D9ECA94"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5FCE6D6D" w14:textId="77777777" w:rsidR="00F47290" w:rsidRPr="001135A6" w:rsidRDefault="00F47290" w:rsidP="00C43821">
            <w:pPr>
              <w:pStyle w:val="MacroText"/>
              <w:rPr>
                <w:highlight w:val="yellow"/>
              </w:rPr>
            </w:pPr>
            <w:r w:rsidRPr="001135A6">
              <w:rPr>
                <w:highlight w:val="yellow"/>
              </w:rPr>
              <w:t>2</w:t>
            </w:r>
          </w:p>
        </w:tc>
      </w:tr>
      <w:tr w:rsidR="00F47290" w:rsidRPr="001135A6" w14:paraId="59A1F2FB" w14:textId="77777777" w:rsidTr="00A61D45">
        <w:trPr>
          <w:trHeight w:val="285"/>
        </w:trPr>
        <w:tc>
          <w:tcPr>
            <w:tcW w:w="4315" w:type="dxa"/>
            <w:noWrap/>
            <w:hideMark/>
          </w:tcPr>
          <w:p w14:paraId="3C88FEFF"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6EAB5DF7" w14:textId="77777777" w:rsidR="00F47290" w:rsidRPr="001135A6" w:rsidRDefault="00F47290" w:rsidP="00C43821">
            <w:pPr>
              <w:pStyle w:val="MacroText"/>
              <w:rPr>
                <w:highlight w:val="yellow"/>
              </w:rPr>
            </w:pPr>
          </w:p>
        </w:tc>
        <w:tc>
          <w:tcPr>
            <w:tcW w:w="1249" w:type="dxa"/>
            <w:noWrap/>
            <w:hideMark/>
          </w:tcPr>
          <w:p w14:paraId="3F40CB0F" w14:textId="77777777" w:rsidR="00F47290" w:rsidRPr="001135A6" w:rsidRDefault="00F47290" w:rsidP="00C43821">
            <w:pPr>
              <w:pStyle w:val="MacroText"/>
              <w:rPr>
                <w:highlight w:val="yellow"/>
              </w:rPr>
            </w:pPr>
            <w:r w:rsidRPr="001135A6">
              <w:rPr>
                <w:highlight w:val="yellow"/>
              </w:rPr>
              <w:t>12-2-2018 5:00:00</w:t>
            </w:r>
          </w:p>
        </w:tc>
        <w:tc>
          <w:tcPr>
            <w:tcW w:w="1985" w:type="dxa"/>
            <w:hideMark/>
          </w:tcPr>
          <w:p w14:paraId="33BAE1E1"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23785001" w14:textId="77777777" w:rsidR="00F47290" w:rsidRPr="001135A6" w:rsidRDefault="00F47290" w:rsidP="00C43821">
            <w:pPr>
              <w:pStyle w:val="MacroText"/>
              <w:rPr>
                <w:highlight w:val="yellow"/>
              </w:rPr>
            </w:pPr>
            <w:r w:rsidRPr="001135A6">
              <w:rPr>
                <w:highlight w:val="yellow"/>
              </w:rPr>
              <w:t>1</w:t>
            </w:r>
          </w:p>
        </w:tc>
      </w:tr>
      <w:tr w:rsidR="00F47290" w:rsidRPr="001135A6" w14:paraId="4FC7D4BD" w14:textId="77777777" w:rsidTr="00A61D45">
        <w:trPr>
          <w:trHeight w:val="285"/>
        </w:trPr>
        <w:tc>
          <w:tcPr>
            <w:tcW w:w="4315" w:type="dxa"/>
            <w:noWrap/>
            <w:hideMark/>
          </w:tcPr>
          <w:p w14:paraId="34F35F00"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77905857" w14:textId="77777777" w:rsidR="00F47290" w:rsidRPr="001135A6" w:rsidRDefault="00F47290" w:rsidP="00C43821">
            <w:pPr>
              <w:pStyle w:val="MacroText"/>
              <w:rPr>
                <w:highlight w:val="yellow"/>
              </w:rPr>
            </w:pPr>
          </w:p>
        </w:tc>
        <w:tc>
          <w:tcPr>
            <w:tcW w:w="1249" w:type="dxa"/>
            <w:noWrap/>
            <w:hideMark/>
          </w:tcPr>
          <w:p w14:paraId="7799FD89" w14:textId="77777777" w:rsidR="00F47290" w:rsidRPr="001135A6" w:rsidRDefault="00F47290" w:rsidP="00C43821">
            <w:pPr>
              <w:pStyle w:val="MacroText"/>
              <w:rPr>
                <w:highlight w:val="yellow"/>
              </w:rPr>
            </w:pPr>
            <w:r w:rsidRPr="001135A6">
              <w:rPr>
                <w:highlight w:val="yellow"/>
              </w:rPr>
              <w:t>0</w:t>
            </w:r>
          </w:p>
        </w:tc>
        <w:tc>
          <w:tcPr>
            <w:tcW w:w="1985" w:type="dxa"/>
            <w:hideMark/>
          </w:tcPr>
          <w:p w14:paraId="69A05B64"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47DEF773" w14:textId="77777777" w:rsidR="00F47290" w:rsidRPr="001135A6" w:rsidRDefault="00F47290" w:rsidP="00C43821">
            <w:pPr>
              <w:pStyle w:val="MacroText"/>
              <w:rPr>
                <w:highlight w:val="yellow"/>
              </w:rPr>
            </w:pPr>
            <w:r w:rsidRPr="001135A6">
              <w:rPr>
                <w:highlight w:val="yellow"/>
              </w:rPr>
              <w:t>1</w:t>
            </w:r>
          </w:p>
        </w:tc>
      </w:tr>
      <w:tr w:rsidR="00F47290" w:rsidRPr="001135A6" w14:paraId="79A87A0F" w14:textId="77777777" w:rsidTr="00A61D45">
        <w:trPr>
          <w:trHeight w:val="285"/>
        </w:trPr>
        <w:tc>
          <w:tcPr>
            <w:tcW w:w="4315" w:type="dxa"/>
            <w:noWrap/>
            <w:hideMark/>
          </w:tcPr>
          <w:p w14:paraId="403927F5"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double-long-unsigned  </w:t>
            </w:r>
          </w:p>
        </w:tc>
        <w:tc>
          <w:tcPr>
            <w:tcW w:w="810" w:type="dxa"/>
            <w:noWrap/>
            <w:hideMark/>
          </w:tcPr>
          <w:p w14:paraId="6BBEBEEA" w14:textId="77777777" w:rsidR="00F47290" w:rsidRPr="001135A6" w:rsidRDefault="00F47290" w:rsidP="00C43821">
            <w:pPr>
              <w:pStyle w:val="MacroText"/>
              <w:rPr>
                <w:highlight w:val="yellow"/>
              </w:rPr>
            </w:pPr>
          </w:p>
        </w:tc>
        <w:tc>
          <w:tcPr>
            <w:tcW w:w="1249" w:type="dxa"/>
            <w:noWrap/>
            <w:hideMark/>
          </w:tcPr>
          <w:p w14:paraId="0FAEF9D7" w14:textId="77777777" w:rsidR="00F47290" w:rsidRPr="001135A6" w:rsidRDefault="00F47290" w:rsidP="00C43821">
            <w:pPr>
              <w:pStyle w:val="MacroText"/>
              <w:rPr>
                <w:highlight w:val="yellow"/>
              </w:rPr>
            </w:pPr>
            <w:r w:rsidRPr="001135A6">
              <w:rPr>
                <w:highlight w:val="yellow"/>
              </w:rPr>
              <w:t>102080</w:t>
            </w:r>
          </w:p>
        </w:tc>
        <w:tc>
          <w:tcPr>
            <w:tcW w:w="1985" w:type="dxa"/>
            <w:hideMark/>
          </w:tcPr>
          <w:p w14:paraId="46B3770F" w14:textId="77777777" w:rsidR="00F47290" w:rsidRPr="001135A6" w:rsidRDefault="00F47290" w:rsidP="00C43821">
            <w:pPr>
              <w:pStyle w:val="MacroText"/>
              <w:rPr>
                <w:highlight w:val="yellow"/>
              </w:rPr>
            </w:pPr>
            <w:r w:rsidRPr="001135A6">
              <w:rPr>
                <w:highlight w:val="yellow"/>
              </w:rPr>
              <w:t>0600018EC0</w:t>
            </w:r>
          </w:p>
        </w:tc>
        <w:tc>
          <w:tcPr>
            <w:tcW w:w="992" w:type="dxa"/>
            <w:noWrap/>
            <w:hideMark/>
          </w:tcPr>
          <w:p w14:paraId="6DEB5F00" w14:textId="77777777" w:rsidR="00F47290" w:rsidRPr="001135A6" w:rsidRDefault="00F47290" w:rsidP="00C43821">
            <w:pPr>
              <w:pStyle w:val="MacroText"/>
              <w:rPr>
                <w:highlight w:val="yellow"/>
              </w:rPr>
            </w:pPr>
            <w:r w:rsidRPr="001135A6">
              <w:rPr>
                <w:highlight w:val="yellow"/>
              </w:rPr>
              <w:t>5</w:t>
            </w:r>
          </w:p>
        </w:tc>
      </w:tr>
      <w:tr w:rsidR="00F47290" w:rsidRPr="001135A6" w14:paraId="39099FC2" w14:textId="77777777" w:rsidTr="00A61D45">
        <w:trPr>
          <w:trHeight w:val="285"/>
        </w:trPr>
        <w:tc>
          <w:tcPr>
            <w:tcW w:w="4315" w:type="dxa"/>
            <w:noWrap/>
            <w:hideMark/>
          </w:tcPr>
          <w:p w14:paraId="4F5F836A"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1E415DFD" w14:textId="77777777" w:rsidR="00F47290" w:rsidRPr="001135A6" w:rsidRDefault="00F47290" w:rsidP="00C43821">
            <w:pPr>
              <w:pStyle w:val="MacroText"/>
              <w:rPr>
                <w:highlight w:val="yellow"/>
              </w:rPr>
            </w:pPr>
            <w:r w:rsidRPr="001135A6">
              <w:rPr>
                <w:highlight w:val="yellow"/>
              </w:rPr>
              <w:t>6</w:t>
            </w:r>
          </w:p>
        </w:tc>
        <w:tc>
          <w:tcPr>
            <w:tcW w:w="1249" w:type="dxa"/>
            <w:noWrap/>
            <w:hideMark/>
          </w:tcPr>
          <w:p w14:paraId="4CBF7CA4" w14:textId="77777777" w:rsidR="00F47290" w:rsidRPr="001135A6" w:rsidRDefault="00F47290" w:rsidP="00C43821">
            <w:pPr>
              <w:pStyle w:val="MacroText"/>
              <w:rPr>
                <w:highlight w:val="yellow"/>
              </w:rPr>
            </w:pPr>
          </w:p>
        </w:tc>
        <w:tc>
          <w:tcPr>
            <w:tcW w:w="1985" w:type="dxa"/>
            <w:hideMark/>
          </w:tcPr>
          <w:p w14:paraId="691D6F3A"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2940E122" w14:textId="77777777" w:rsidR="00F47290" w:rsidRPr="001135A6" w:rsidRDefault="00F47290" w:rsidP="00C43821">
            <w:pPr>
              <w:pStyle w:val="MacroText"/>
              <w:rPr>
                <w:highlight w:val="yellow"/>
              </w:rPr>
            </w:pPr>
            <w:r w:rsidRPr="001135A6">
              <w:rPr>
                <w:highlight w:val="yellow"/>
              </w:rPr>
              <w:t>2</w:t>
            </w:r>
          </w:p>
        </w:tc>
      </w:tr>
      <w:tr w:rsidR="00F47290" w:rsidRPr="001135A6" w14:paraId="21DF5437" w14:textId="77777777" w:rsidTr="00A61D45">
        <w:trPr>
          <w:trHeight w:val="285"/>
        </w:trPr>
        <w:tc>
          <w:tcPr>
            <w:tcW w:w="4315" w:type="dxa"/>
            <w:noWrap/>
            <w:hideMark/>
          </w:tcPr>
          <w:p w14:paraId="4142971D"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32AC11DF" w14:textId="77777777" w:rsidR="00F47290" w:rsidRPr="001135A6" w:rsidRDefault="00F47290" w:rsidP="00C43821">
            <w:pPr>
              <w:pStyle w:val="MacroText"/>
              <w:rPr>
                <w:highlight w:val="yellow"/>
              </w:rPr>
            </w:pPr>
          </w:p>
        </w:tc>
        <w:tc>
          <w:tcPr>
            <w:tcW w:w="1249" w:type="dxa"/>
            <w:noWrap/>
            <w:hideMark/>
          </w:tcPr>
          <w:p w14:paraId="0E3665CA" w14:textId="77777777" w:rsidR="00F47290" w:rsidRPr="001135A6" w:rsidRDefault="00F47290" w:rsidP="00C43821">
            <w:pPr>
              <w:pStyle w:val="MacroText"/>
              <w:rPr>
                <w:highlight w:val="yellow"/>
              </w:rPr>
            </w:pPr>
            <w:r w:rsidRPr="001135A6">
              <w:rPr>
                <w:highlight w:val="yellow"/>
              </w:rPr>
              <w:t>12-2-2018 6:00:00</w:t>
            </w:r>
          </w:p>
        </w:tc>
        <w:tc>
          <w:tcPr>
            <w:tcW w:w="1985" w:type="dxa"/>
            <w:hideMark/>
          </w:tcPr>
          <w:p w14:paraId="57EBBEB0"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09FF4AA5" w14:textId="77777777" w:rsidR="00F47290" w:rsidRPr="001135A6" w:rsidRDefault="00F47290" w:rsidP="00C43821">
            <w:pPr>
              <w:pStyle w:val="MacroText"/>
              <w:rPr>
                <w:highlight w:val="yellow"/>
              </w:rPr>
            </w:pPr>
            <w:r w:rsidRPr="001135A6">
              <w:rPr>
                <w:highlight w:val="yellow"/>
              </w:rPr>
              <w:t>1</w:t>
            </w:r>
          </w:p>
        </w:tc>
      </w:tr>
      <w:tr w:rsidR="00F47290" w:rsidRPr="001135A6" w14:paraId="36EFC3BB" w14:textId="77777777" w:rsidTr="00A61D45">
        <w:trPr>
          <w:trHeight w:val="285"/>
        </w:trPr>
        <w:tc>
          <w:tcPr>
            <w:tcW w:w="4315" w:type="dxa"/>
            <w:noWrap/>
            <w:hideMark/>
          </w:tcPr>
          <w:p w14:paraId="0FAE8545"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353B5FE4" w14:textId="77777777" w:rsidR="00F47290" w:rsidRPr="001135A6" w:rsidRDefault="00F47290" w:rsidP="00C43821">
            <w:pPr>
              <w:pStyle w:val="MacroText"/>
              <w:rPr>
                <w:highlight w:val="yellow"/>
              </w:rPr>
            </w:pPr>
          </w:p>
        </w:tc>
        <w:tc>
          <w:tcPr>
            <w:tcW w:w="1249" w:type="dxa"/>
            <w:noWrap/>
            <w:hideMark/>
          </w:tcPr>
          <w:p w14:paraId="41DA6DAB" w14:textId="77777777" w:rsidR="00F47290" w:rsidRPr="001135A6" w:rsidRDefault="00F47290" w:rsidP="00C43821">
            <w:pPr>
              <w:pStyle w:val="MacroText"/>
              <w:rPr>
                <w:highlight w:val="yellow"/>
              </w:rPr>
            </w:pPr>
            <w:r w:rsidRPr="001135A6">
              <w:rPr>
                <w:highlight w:val="yellow"/>
              </w:rPr>
              <w:t>0</w:t>
            </w:r>
          </w:p>
        </w:tc>
        <w:tc>
          <w:tcPr>
            <w:tcW w:w="1985" w:type="dxa"/>
            <w:hideMark/>
          </w:tcPr>
          <w:p w14:paraId="73AE09AB"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76B5C913" w14:textId="77777777" w:rsidR="00F47290" w:rsidRPr="001135A6" w:rsidRDefault="00F47290" w:rsidP="00C43821">
            <w:pPr>
              <w:pStyle w:val="MacroText"/>
              <w:rPr>
                <w:highlight w:val="yellow"/>
              </w:rPr>
            </w:pPr>
            <w:r w:rsidRPr="001135A6">
              <w:rPr>
                <w:highlight w:val="yellow"/>
              </w:rPr>
              <w:t>1</w:t>
            </w:r>
          </w:p>
        </w:tc>
      </w:tr>
      <w:tr w:rsidR="00F47290" w:rsidRPr="001135A6" w14:paraId="619AB56B" w14:textId="77777777" w:rsidTr="00A61D45">
        <w:trPr>
          <w:trHeight w:val="285"/>
        </w:trPr>
        <w:tc>
          <w:tcPr>
            <w:tcW w:w="4315" w:type="dxa"/>
            <w:noWrap/>
            <w:hideMark/>
          </w:tcPr>
          <w:p w14:paraId="2734B114"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double-long-unsigned  </w:t>
            </w:r>
          </w:p>
        </w:tc>
        <w:tc>
          <w:tcPr>
            <w:tcW w:w="810" w:type="dxa"/>
            <w:noWrap/>
            <w:hideMark/>
          </w:tcPr>
          <w:p w14:paraId="2B7A256F" w14:textId="77777777" w:rsidR="00F47290" w:rsidRPr="001135A6" w:rsidRDefault="00F47290" w:rsidP="00C43821">
            <w:pPr>
              <w:pStyle w:val="MacroText"/>
              <w:rPr>
                <w:highlight w:val="yellow"/>
              </w:rPr>
            </w:pPr>
          </w:p>
        </w:tc>
        <w:tc>
          <w:tcPr>
            <w:tcW w:w="1249" w:type="dxa"/>
            <w:noWrap/>
            <w:hideMark/>
          </w:tcPr>
          <w:p w14:paraId="07FACCA6" w14:textId="77777777" w:rsidR="00F47290" w:rsidRPr="001135A6" w:rsidRDefault="00F47290" w:rsidP="00C43821">
            <w:pPr>
              <w:pStyle w:val="MacroText"/>
              <w:rPr>
                <w:highlight w:val="yellow"/>
              </w:rPr>
            </w:pPr>
            <w:r w:rsidRPr="001135A6">
              <w:rPr>
                <w:highlight w:val="yellow"/>
              </w:rPr>
              <w:t>102496</w:t>
            </w:r>
          </w:p>
        </w:tc>
        <w:tc>
          <w:tcPr>
            <w:tcW w:w="1985" w:type="dxa"/>
            <w:hideMark/>
          </w:tcPr>
          <w:p w14:paraId="3B89AE0F" w14:textId="77777777" w:rsidR="00F47290" w:rsidRPr="001135A6" w:rsidRDefault="00F47290" w:rsidP="00C43821">
            <w:pPr>
              <w:pStyle w:val="MacroText"/>
              <w:rPr>
                <w:highlight w:val="yellow"/>
              </w:rPr>
            </w:pPr>
            <w:r w:rsidRPr="001135A6">
              <w:rPr>
                <w:highlight w:val="yellow"/>
              </w:rPr>
              <w:t>0600019060</w:t>
            </w:r>
          </w:p>
        </w:tc>
        <w:tc>
          <w:tcPr>
            <w:tcW w:w="992" w:type="dxa"/>
            <w:noWrap/>
            <w:hideMark/>
          </w:tcPr>
          <w:p w14:paraId="2BE7404E" w14:textId="77777777" w:rsidR="00F47290" w:rsidRPr="001135A6" w:rsidRDefault="00F47290" w:rsidP="00C43821">
            <w:pPr>
              <w:pStyle w:val="MacroText"/>
              <w:rPr>
                <w:highlight w:val="yellow"/>
              </w:rPr>
            </w:pPr>
            <w:r w:rsidRPr="001135A6">
              <w:rPr>
                <w:highlight w:val="yellow"/>
              </w:rPr>
              <w:t>5</w:t>
            </w:r>
          </w:p>
        </w:tc>
      </w:tr>
      <w:tr w:rsidR="00F47290" w:rsidRPr="001135A6" w14:paraId="30226BEF" w14:textId="77777777" w:rsidTr="00A61D45">
        <w:trPr>
          <w:trHeight w:val="285"/>
        </w:trPr>
        <w:tc>
          <w:tcPr>
            <w:tcW w:w="4315" w:type="dxa"/>
            <w:noWrap/>
            <w:hideMark/>
          </w:tcPr>
          <w:p w14:paraId="072EB5D9"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2602EF7E" w14:textId="77777777" w:rsidR="00F47290" w:rsidRPr="001135A6" w:rsidRDefault="00F47290" w:rsidP="00C43821">
            <w:pPr>
              <w:pStyle w:val="MacroText"/>
              <w:rPr>
                <w:highlight w:val="yellow"/>
              </w:rPr>
            </w:pPr>
            <w:r w:rsidRPr="001135A6">
              <w:rPr>
                <w:highlight w:val="yellow"/>
              </w:rPr>
              <w:t>7</w:t>
            </w:r>
          </w:p>
        </w:tc>
        <w:tc>
          <w:tcPr>
            <w:tcW w:w="1249" w:type="dxa"/>
            <w:noWrap/>
            <w:hideMark/>
          </w:tcPr>
          <w:p w14:paraId="59AA8E50" w14:textId="77777777" w:rsidR="00F47290" w:rsidRPr="001135A6" w:rsidRDefault="00F47290" w:rsidP="00C43821">
            <w:pPr>
              <w:pStyle w:val="MacroText"/>
              <w:rPr>
                <w:highlight w:val="yellow"/>
              </w:rPr>
            </w:pPr>
          </w:p>
        </w:tc>
        <w:tc>
          <w:tcPr>
            <w:tcW w:w="1985" w:type="dxa"/>
            <w:hideMark/>
          </w:tcPr>
          <w:p w14:paraId="7F226F39"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6711C794" w14:textId="77777777" w:rsidR="00F47290" w:rsidRPr="001135A6" w:rsidRDefault="00F47290" w:rsidP="00C43821">
            <w:pPr>
              <w:pStyle w:val="MacroText"/>
              <w:rPr>
                <w:highlight w:val="yellow"/>
              </w:rPr>
            </w:pPr>
            <w:r w:rsidRPr="001135A6">
              <w:rPr>
                <w:highlight w:val="yellow"/>
              </w:rPr>
              <w:t>2</w:t>
            </w:r>
          </w:p>
        </w:tc>
      </w:tr>
      <w:tr w:rsidR="00F47290" w:rsidRPr="001135A6" w14:paraId="3237BD97" w14:textId="77777777" w:rsidTr="00A61D45">
        <w:trPr>
          <w:trHeight w:val="285"/>
        </w:trPr>
        <w:tc>
          <w:tcPr>
            <w:tcW w:w="4315" w:type="dxa"/>
            <w:noWrap/>
            <w:hideMark/>
          </w:tcPr>
          <w:p w14:paraId="33936A45"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3960A69E" w14:textId="77777777" w:rsidR="00F47290" w:rsidRPr="001135A6" w:rsidRDefault="00F47290" w:rsidP="00C43821">
            <w:pPr>
              <w:pStyle w:val="MacroText"/>
              <w:rPr>
                <w:highlight w:val="yellow"/>
              </w:rPr>
            </w:pPr>
          </w:p>
        </w:tc>
        <w:tc>
          <w:tcPr>
            <w:tcW w:w="1249" w:type="dxa"/>
            <w:noWrap/>
            <w:hideMark/>
          </w:tcPr>
          <w:p w14:paraId="4BE4D52A" w14:textId="77777777" w:rsidR="00F47290" w:rsidRPr="001135A6" w:rsidRDefault="00F47290" w:rsidP="00C43821">
            <w:pPr>
              <w:pStyle w:val="MacroText"/>
              <w:rPr>
                <w:highlight w:val="yellow"/>
              </w:rPr>
            </w:pPr>
            <w:r w:rsidRPr="001135A6">
              <w:rPr>
                <w:highlight w:val="yellow"/>
              </w:rPr>
              <w:t>12-2-2018 7:00:00</w:t>
            </w:r>
          </w:p>
        </w:tc>
        <w:tc>
          <w:tcPr>
            <w:tcW w:w="1985" w:type="dxa"/>
            <w:hideMark/>
          </w:tcPr>
          <w:p w14:paraId="24D276F7"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392A98E1" w14:textId="77777777" w:rsidR="00F47290" w:rsidRPr="001135A6" w:rsidRDefault="00F47290" w:rsidP="00C43821">
            <w:pPr>
              <w:pStyle w:val="MacroText"/>
              <w:rPr>
                <w:highlight w:val="yellow"/>
              </w:rPr>
            </w:pPr>
            <w:r w:rsidRPr="001135A6">
              <w:rPr>
                <w:highlight w:val="yellow"/>
              </w:rPr>
              <w:t>1</w:t>
            </w:r>
          </w:p>
        </w:tc>
      </w:tr>
      <w:tr w:rsidR="00F47290" w:rsidRPr="001135A6" w14:paraId="23FCBEDC" w14:textId="77777777" w:rsidTr="00A61D45">
        <w:trPr>
          <w:trHeight w:val="285"/>
        </w:trPr>
        <w:tc>
          <w:tcPr>
            <w:tcW w:w="4315" w:type="dxa"/>
            <w:noWrap/>
            <w:hideMark/>
          </w:tcPr>
          <w:p w14:paraId="1F711922"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50DDE792" w14:textId="77777777" w:rsidR="00F47290" w:rsidRPr="001135A6" w:rsidRDefault="00F47290" w:rsidP="00C43821">
            <w:pPr>
              <w:pStyle w:val="MacroText"/>
              <w:rPr>
                <w:highlight w:val="yellow"/>
              </w:rPr>
            </w:pPr>
          </w:p>
        </w:tc>
        <w:tc>
          <w:tcPr>
            <w:tcW w:w="1249" w:type="dxa"/>
            <w:noWrap/>
            <w:hideMark/>
          </w:tcPr>
          <w:p w14:paraId="6C09AB0C" w14:textId="77777777" w:rsidR="00F47290" w:rsidRPr="001135A6" w:rsidRDefault="00F47290" w:rsidP="00C43821">
            <w:pPr>
              <w:pStyle w:val="MacroText"/>
              <w:rPr>
                <w:highlight w:val="yellow"/>
              </w:rPr>
            </w:pPr>
            <w:r w:rsidRPr="001135A6">
              <w:rPr>
                <w:highlight w:val="yellow"/>
              </w:rPr>
              <w:t>0</w:t>
            </w:r>
          </w:p>
        </w:tc>
        <w:tc>
          <w:tcPr>
            <w:tcW w:w="1985" w:type="dxa"/>
            <w:hideMark/>
          </w:tcPr>
          <w:p w14:paraId="49F3D17D"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29B87211" w14:textId="77777777" w:rsidR="00F47290" w:rsidRPr="001135A6" w:rsidRDefault="00F47290" w:rsidP="00C43821">
            <w:pPr>
              <w:pStyle w:val="MacroText"/>
              <w:rPr>
                <w:highlight w:val="yellow"/>
              </w:rPr>
            </w:pPr>
            <w:r w:rsidRPr="001135A6">
              <w:rPr>
                <w:highlight w:val="yellow"/>
              </w:rPr>
              <w:t>1</w:t>
            </w:r>
          </w:p>
        </w:tc>
      </w:tr>
      <w:tr w:rsidR="00F47290" w:rsidRPr="001135A6" w14:paraId="410AB544" w14:textId="77777777" w:rsidTr="00A61D45">
        <w:trPr>
          <w:trHeight w:val="285"/>
        </w:trPr>
        <w:tc>
          <w:tcPr>
            <w:tcW w:w="4315" w:type="dxa"/>
            <w:noWrap/>
            <w:hideMark/>
          </w:tcPr>
          <w:p w14:paraId="3232B8BE"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double-long-unsigned  </w:t>
            </w:r>
          </w:p>
        </w:tc>
        <w:tc>
          <w:tcPr>
            <w:tcW w:w="810" w:type="dxa"/>
            <w:noWrap/>
            <w:hideMark/>
          </w:tcPr>
          <w:p w14:paraId="5EE61B0D" w14:textId="77777777" w:rsidR="00F47290" w:rsidRPr="001135A6" w:rsidRDefault="00F47290" w:rsidP="00C43821">
            <w:pPr>
              <w:pStyle w:val="MacroText"/>
              <w:rPr>
                <w:highlight w:val="yellow"/>
              </w:rPr>
            </w:pPr>
          </w:p>
        </w:tc>
        <w:tc>
          <w:tcPr>
            <w:tcW w:w="1249" w:type="dxa"/>
            <w:noWrap/>
            <w:hideMark/>
          </w:tcPr>
          <w:p w14:paraId="3CA8AD3F" w14:textId="77777777" w:rsidR="00F47290" w:rsidRPr="001135A6" w:rsidRDefault="00F47290" w:rsidP="00C43821">
            <w:pPr>
              <w:pStyle w:val="MacroText"/>
              <w:rPr>
                <w:highlight w:val="yellow"/>
              </w:rPr>
            </w:pPr>
            <w:r w:rsidRPr="001135A6">
              <w:rPr>
                <w:highlight w:val="yellow"/>
              </w:rPr>
              <w:t>102912</w:t>
            </w:r>
          </w:p>
        </w:tc>
        <w:tc>
          <w:tcPr>
            <w:tcW w:w="1985" w:type="dxa"/>
            <w:hideMark/>
          </w:tcPr>
          <w:p w14:paraId="2E0B1677" w14:textId="77777777" w:rsidR="00F47290" w:rsidRPr="001135A6" w:rsidRDefault="00F47290" w:rsidP="00C43821">
            <w:pPr>
              <w:pStyle w:val="MacroText"/>
              <w:rPr>
                <w:highlight w:val="yellow"/>
              </w:rPr>
            </w:pPr>
            <w:r w:rsidRPr="001135A6">
              <w:rPr>
                <w:highlight w:val="yellow"/>
              </w:rPr>
              <w:t>0600019200</w:t>
            </w:r>
          </w:p>
        </w:tc>
        <w:tc>
          <w:tcPr>
            <w:tcW w:w="992" w:type="dxa"/>
            <w:noWrap/>
            <w:hideMark/>
          </w:tcPr>
          <w:p w14:paraId="7A699F21" w14:textId="77777777" w:rsidR="00F47290" w:rsidRPr="001135A6" w:rsidRDefault="00F47290" w:rsidP="00C43821">
            <w:pPr>
              <w:pStyle w:val="MacroText"/>
              <w:rPr>
                <w:highlight w:val="yellow"/>
              </w:rPr>
            </w:pPr>
            <w:r w:rsidRPr="001135A6">
              <w:rPr>
                <w:highlight w:val="yellow"/>
              </w:rPr>
              <w:t>5</w:t>
            </w:r>
          </w:p>
        </w:tc>
      </w:tr>
      <w:tr w:rsidR="00F47290" w:rsidRPr="001135A6" w14:paraId="62A04A2F" w14:textId="77777777" w:rsidTr="00A61D45">
        <w:trPr>
          <w:trHeight w:val="285"/>
        </w:trPr>
        <w:tc>
          <w:tcPr>
            <w:tcW w:w="4315" w:type="dxa"/>
            <w:noWrap/>
            <w:hideMark/>
          </w:tcPr>
          <w:p w14:paraId="52D8CA58"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61D7673C" w14:textId="77777777" w:rsidR="00F47290" w:rsidRPr="001135A6" w:rsidRDefault="00F47290" w:rsidP="00C43821">
            <w:pPr>
              <w:pStyle w:val="MacroText"/>
              <w:rPr>
                <w:highlight w:val="yellow"/>
              </w:rPr>
            </w:pPr>
            <w:r w:rsidRPr="001135A6">
              <w:rPr>
                <w:highlight w:val="yellow"/>
              </w:rPr>
              <w:t>8</w:t>
            </w:r>
          </w:p>
        </w:tc>
        <w:tc>
          <w:tcPr>
            <w:tcW w:w="1249" w:type="dxa"/>
            <w:noWrap/>
            <w:hideMark/>
          </w:tcPr>
          <w:p w14:paraId="1FA05DC3" w14:textId="77777777" w:rsidR="00F47290" w:rsidRPr="001135A6" w:rsidRDefault="00F47290" w:rsidP="00C43821">
            <w:pPr>
              <w:pStyle w:val="MacroText"/>
              <w:rPr>
                <w:highlight w:val="yellow"/>
              </w:rPr>
            </w:pPr>
          </w:p>
        </w:tc>
        <w:tc>
          <w:tcPr>
            <w:tcW w:w="1985" w:type="dxa"/>
            <w:hideMark/>
          </w:tcPr>
          <w:p w14:paraId="6639CA12"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5209F246" w14:textId="77777777" w:rsidR="00F47290" w:rsidRPr="001135A6" w:rsidRDefault="00F47290" w:rsidP="00C43821">
            <w:pPr>
              <w:pStyle w:val="MacroText"/>
              <w:rPr>
                <w:highlight w:val="yellow"/>
              </w:rPr>
            </w:pPr>
            <w:r w:rsidRPr="001135A6">
              <w:rPr>
                <w:highlight w:val="yellow"/>
              </w:rPr>
              <w:t>2</w:t>
            </w:r>
          </w:p>
        </w:tc>
      </w:tr>
      <w:tr w:rsidR="00F47290" w:rsidRPr="001135A6" w14:paraId="1DFFCA71" w14:textId="77777777" w:rsidTr="00A61D45">
        <w:trPr>
          <w:trHeight w:val="285"/>
        </w:trPr>
        <w:tc>
          <w:tcPr>
            <w:tcW w:w="4315" w:type="dxa"/>
            <w:noWrap/>
            <w:hideMark/>
          </w:tcPr>
          <w:p w14:paraId="3A4AD659"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640DF609" w14:textId="77777777" w:rsidR="00F47290" w:rsidRPr="001135A6" w:rsidRDefault="00F47290" w:rsidP="00C43821">
            <w:pPr>
              <w:pStyle w:val="MacroText"/>
              <w:rPr>
                <w:highlight w:val="yellow"/>
              </w:rPr>
            </w:pPr>
          </w:p>
        </w:tc>
        <w:tc>
          <w:tcPr>
            <w:tcW w:w="1249" w:type="dxa"/>
            <w:noWrap/>
            <w:hideMark/>
          </w:tcPr>
          <w:p w14:paraId="06A4B215" w14:textId="77777777" w:rsidR="00F47290" w:rsidRPr="001135A6" w:rsidRDefault="00F47290" w:rsidP="00C43821">
            <w:pPr>
              <w:pStyle w:val="MacroText"/>
              <w:rPr>
                <w:highlight w:val="yellow"/>
              </w:rPr>
            </w:pPr>
            <w:r w:rsidRPr="001135A6">
              <w:rPr>
                <w:highlight w:val="yellow"/>
              </w:rPr>
              <w:t>12-2-2018 8:00:00</w:t>
            </w:r>
          </w:p>
        </w:tc>
        <w:tc>
          <w:tcPr>
            <w:tcW w:w="1985" w:type="dxa"/>
            <w:hideMark/>
          </w:tcPr>
          <w:p w14:paraId="775077F0"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651627C0" w14:textId="77777777" w:rsidR="00F47290" w:rsidRPr="001135A6" w:rsidRDefault="00F47290" w:rsidP="00C43821">
            <w:pPr>
              <w:pStyle w:val="MacroText"/>
              <w:rPr>
                <w:highlight w:val="yellow"/>
              </w:rPr>
            </w:pPr>
            <w:r w:rsidRPr="001135A6">
              <w:rPr>
                <w:highlight w:val="yellow"/>
              </w:rPr>
              <w:t>1</w:t>
            </w:r>
          </w:p>
        </w:tc>
      </w:tr>
      <w:tr w:rsidR="00F47290" w:rsidRPr="001135A6" w14:paraId="7E44BAC6" w14:textId="77777777" w:rsidTr="00A61D45">
        <w:trPr>
          <w:trHeight w:val="285"/>
        </w:trPr>
        <w:tc>
          <w:tcPr>
            <w:tcW w:w="4315" w:type="dxa"/>
            <w:noWrap/>
            <w:hideMark/>
          </w:tcPr>
          <w:p w14:paraId="790614C8"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795844A6" w14:textId="77777777" w:rsidR="00F47290" w:rsidRPr="001135A6" w:rsidRDefault="00F47290" w:rsidP="00C43821">
            <w:pPr>
              <w:pStyle w:val="MacroText"/>
              <w:rPr>
                <w:highlight w:val="yellow"/>
              </w:rPr>
            </w:pPr>
          </w:p>
        </w:tc>
        <w:tc>
          <w:tcPr>
            <w:tcW w:w="1249" w:type="dxa"/>
            <w:noWrap/>
            <w:hideMark/>
          </w:tcPr>
          <w:p w14:paraId="4A4E8838" w14:textId="77777777" w:rsidR="00F47290" w:rsidRPr="001135A6" w:rsidRDefault="00F47290" w:rsidP="00C43821">
            <w:pPr>
              <w:pStyle w:val="MacroText"/>
              <w:rPr>
                <w:highlight w:val="yellow"/>
              </w:rPr>
            </w:pPr>
            <w:r w:rsidRPr="001135A6">
              <w:rPr>
                <w:highlight w:val="yellow"/>
              </w:rPr>
              <w:t>0</w:t>
            </w:r>
          </w:p>
        </w:tc>
        <w:tc>
          <w:tcPr>
            <w:tcW w:w="1985" w:type="dxa"/>
            <w:hideMark/>
          </w:tcPr>
          <w:p w14:paraId="41CCA62F"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63102ABF" w14:textId="77777777" w:rsidR="00F47290" w:rsidRPr="001135A6" w:rsidRDefault="00F47290" w:rsidP="00C43821">
            <w:pPr>
              <w:pStyle w:val="MacroText"/>
              <w:rPr>
                <w:highlight w:val="yellow"/>
              </w:rPr>
            </w:pPr>
            <w:r w:rsidRPr="001135A6">
              <w:rPr>
                <w:highlight w:val="yellow"/>
              </w:rPr>
              <w:t>1</w:t>
            </w:r>
          </w:p>
        </w:tc>
      </w:tr>
      <w:tr w:rsidR="00F47290" w:rsidRPr="001135A6" w14:paraId="4FDDA3A2" w14:textId="77777777" w:rsidTr="00A61D45">
        <w:trPr>
          <w:trHeight w:val="285"/>
        </w:trPr>
        <w:tc>
          <w:tcPr>
            <w:tcW w:w="4315" w:type="dxa"/>
            <w:noWrap/>
            <w:hideMark/>
          </w:tcPr>
          <w:p w14:paraId="2DBE3285"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double-long-unsigned  </w:t>
            </w:r>
          </w:p>
        </w:tc>
        <w:tc>
          <w:tcPr>
            <w:tcW w:w="810" w:type="dxa"/>
            <w:noWrap/>
            <w:hideMark/>
          </w:tcPr>
          <w:p w14:paraId="74A4E411" w14:textId="77777777" w:rsidR="00F47290" w:rsidRPr="001135A6" w:rsidRDefault="00F47290" w:rsidP="00C43821">
            <w:pPr>
              <w:pStyle w:val="MacroText"/>
              <w:rPr>
                <w:highlight w:val="yellow"/>
              </w:rPr>
            </w:pPr>
          </w:p>
        </w:tc>
        <w:tc>
          <w:tcPr>
            <w:tcW w:w="1249" w:type="dxa"/>
            <w:noWrap/>
            <w:hideMark/>
          </w:tcPr>
          <w:p w14:paraId="74CE5283" w14:textId="77777777" w:rsidR="00F47290" w:rsidRPr="001135A6" w:rsidRDefault="00F47290" w:rsidP="00C43821">
            <w:pPr>
              <w:pStyle w:val="MacroText"/>
              <w:rPr>
                <w:highlight w:val="yellow"/>
              </w:rPr>
            </w:pPr>
            <w:r w:rsidRPr="001135A6">
              <w:rPr>
                <w:highlight w:val="yellow"/>
              </w:rPr>
              <w:t>103328</w:t>
            </w:r>
          </w:p>
        </w:tc>
        <w:tc>
          <w:tcPr>
            <w:tcW w:w="1985" w:type="dxa"/>
            <w:hideMark/>
          </w:tcPr>
          <w:p w14:paraId="2A4072FD" w14:textId="77777777" w:rsidR="00F47290" w:rsidRPr="001135A6" w:rsidRDefault="00F47290" w:rsidP="00C43821">
            <w:pPr>
              <w:pStyle w:val="MacroText"/>
              <w:rPr>
                <w:highlight w:val="yellow"/>
              </w:rPr>
            </w:pPr>
            <w:r w:rsidRPr="001135A6">
              <w:rPr>
                <w:highlight w:val="yellow"/>
              </w:rPr>
              <w:t>06000193A0</w:t>
            </w:r>
          </w:p>
        </w:tc>
        <w:tc>
          <w:tcPr>
            <w:tcW w:w="992" w:type="dxa"/>
            <w:noWrap/>
            <w:hideMark/>
          </w:tcPr>
          <w:p w14:paraId="05881015" w14:textId="77777777" w:rsidR="00F47290" w:rsidRPr="001135A6" w:rsidRDefault="00F47290" w:rsidP="00C43821">
            <w:pPr>
              <w:pStyle w:val="MacroText"/>
              <w:rPr>
                <w:highlight w:val="yellow"/>
              </w:rPr>
            </w:pPr>
            <w:r w:rsidRPr="001135A6">
              <w:rPr>
                <w:highlight w:val="yellow"/>
              </w:rPr>
              <w:t>5</w:t>
            </w:r>
          </w:p>
        </w:tc>
      </w:tr>
      <w:tr w:rsidR="00F47290" w:rsidRPr="001135A6" w14:paraId="46411A7F" w14:textId="77777777" w:rsidTr="00A61D45">
        <w:trPr>
          <w:trHeight w:val="285"/>
        </w:trPr>
        <w:tc>
          <w:tcPr>
            <w:tcW w:w="4315" w:type="dxa"/>
            <w:noWrap/>
            <w:hideMark/>
          </w:tcPr>
          <w:p w14:paraId="04DB6BED"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70C8100D" w14:textId="77777777" w:rsidR="00F47290" w:rsidRPr="001135A6" w:rsidRDefault="00F47290" w:rsidP="00C43821">
            <w:pPr>
              <w:pStyle w:val="MacroText"/>
              <w:rPr>
                <w:highlight w:val="yellow"/>
              </w:rPr>
            </w:pPr>
            <w:r w:rsidRPr="001135A6">
              <w:rPr>
                <w:highlight w:val="yellow"/>
              </w:rPr>
              <w:t>9</w:t>
            </w:r>
          </w:p>
        </w:tc>
        <w:tc>
          <w:tcPr>
            <w:tcW w:w="1249" w:type="dxa"/>
            <w:noWrap/>
            <w:hideMark/>
          </w:tcPr>
          <w:p w14:paraId="461CC253" w14:textId="77777777" w:rsidR="00F47290" w:rsidRPr="001135A6" w:rsidRDefault="00F47290" w:rsidP="00C43821">
            <w:pPr>
              <w:pStyle w:val="MacroText"/>
              <w:rPr>
                <w:highlight w:val="yellow"/>
              </w:rPr>
            </w:pPr>
          </w:p>
        </w:tc>
        <w:tc>
          <w:tcPr>
            <w:tcW w:w="1985" w:type="dxa"/>
            <w:hideMark/>
          </w:tcPr>
          <w:p w14:paraId="5857D0E1"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3BF522B4" w14:textId="77777777" w:rsidR="00F47290" w:rsidRPr="001135A6" w:rsidRDefault="00F47290" w:rsidP="00C43821">
            <w:pPr>
              <w:pStyle w:val="MacroText"/>
              <w:rPr>
                <w:highlight w:val="yellow"/>
              </w:rPr>
            </w:pPr>
            <w:r w:rsidRPr="001135A6">
              <w:rPr>
                <w:highlight w:val="yellow"/>
              </w:rPr>
              <w:t>2</w:t>
            </w:r>
          </w:p>
        </w:tc>
      </w:tr>
      <w:tr w:rsidR="00F47290" w:rsidRPr="001135A6" w14:paraId="4E569C43" w14:textId="77777777" w:rsidTr="00A61D45">
        <w:trPr>
          <w:trHeight w:val="285"/>
        </w:trPr>
        <w:tc>
          <w:tcPr>
            <w:tcW w:w="4315" w:type="dxa"/>
            <w:noWrap/>
            <w:hideMark/>
          </w:tcPr>
          <w:p w14:paraId="4AA26270"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52A73688" w14:textId="77777777" w:rsidR="00F47290" w:rsidRPr="001135A6" w:rsidRDefault="00F47290" w:rsidP="00C43821">
            <w:pPr>
              <w:pStyle w:val="MacroText"/>
              <w:rPr>
                <w:highlight w:val="yellow"/>
              </w:rPr>
            </w:pPr>
          </w:p>
        </w:tc>
        <w:tc>
          <w:tcPr>
            <w:tcW w:w="1249" w:type="dxa"/>
            <w:noWrap/>
            <w:hideMark/>
          </w:tcPr>
          <w:p w14:paraId="73E3E30F" w14:textId="77777777" w:rsidR="00F47290" w:rsidRPr="001135A6" w:rsidRDefault="00F47290" w:rsidP="00C43821">
            <w:pPr>
              <w:pStyle w:val="MacroText"/>
              <w:rPr>
                <w:highlight w:val="yellow"/>
              </w:rPr>
            </w:pPr>
            <w:r w:rsidRPr="001135A6">
              <w:rPr>
                <w:highlight w:val="yellow"/>
              </w:rPr>
              <w:t>12-2-2018 9:00:00</w:t>
            </w:r>
          </w:p>
        </w:tc>
        <w:tc>
          <w:tcPr>
            <w:tcW w:w="1985" w:type="dxa"/>
            <w:hideMark/>
          </w:tcPr>
          <w:p w14:paraId="088AA69F"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4A26D217" w14:textId="77777777" w:rsidR="00F47290" w:rsidRPr="001135A6" w:rsidRDefault="00F47290" w:rsidP="00C43821">
            <w:pPr>
              <w:pStyle w:val="MacroText"/>
              <w:rPr>
                <w:highlight w:val="yellow"/>
              </w:rPr>
            </w:pPr>
            <w:r w:rsidRPr="001135A6">
              <w:rPr>
                <w:highlight w:val="yellow"/>
              </w:rPr>
              <w:t>1</w:t>
            </w:r>
          </w:p>
        </w:tc>
      </w:tr>
      <w:tr w:rsidR="00F47290" w:rsidRPr="001135A6" w14:paraId="0473C00D" w14:textId="77777777" w:rsidTr="00A61D45">
        <w:trPr>
          <w:trHeight w:val="285"/>
        </w:trPr>
        <w:tc>
          <w:tcPr>
            <w:tcW w:w="4315" w:type="dxa"/>
            <w:noWrap/>
            <w:hideMark/>
          </w:tcPr>
          <w:p w14:paraId="6BB5A35C"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3248E547" w14:textId="77777777" w:rsidR="00F47290" w:rsidRPr="001135A6" w:rsidRDefault="00F47290" w:rsidP="00C43821">
            <w:pPr>
              <w:pStyle w:val="MacroText"/>
              <w:rPr>
                <w:highlight w:val="yellow"/>
              </w:rPr>
            </w:pPr>
          </w:p>
        </w:tc>
        <w:tc>
          <w:tcPr>
            <w:tcW w:w="1249" w:type="dxa"/>
            <w:noWrap/>
            <w:hideMark/>
          </w:tcPr>
          <w:p w14:paraId="31909B27" w14:textId="77777777" w:rsidR="00F47290" w:rsidRPr="001135A6" w:rsidRDefault="00F47290" w:rsidP="00C43821">
            <w:pPr>
              <w:pStyle w:val="MacroText"/>
              <w:rPr>
                <w:highlight w:val="yellow"/>
              </w:rPr>
            </w:pPr>
            <w:r w:rsidRPr="001135A6">
              <w:rPr>
                <w:highlight w:val="yellow"/>
              </w:rPr>
              <w:t>0</w:t>
            </w:r>
          </w:p>
        </w:tc>
        <w:tc>
          <w:tcPr>
            <w:tcW w:w="1985" w:type="dxa"/>
            <w:hideMark/>
          </w:tcPr>
          <w:p w14:paraId="139CF027"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06B5B880" w14:textId="77777777" w:rsidR="00F47290" w:rsidRPr="001135A6" w:rsidRDefault="00F47290" w:rsidP="00C43821">
            <w:pPr>
              <w:pStyle w:val="MacroText"/>
              <w:rPr>
                <w:highlight w:val="yellow"/>
              </w:rPr>
            </w:pPr>
            <w:r w:rsidRPr="001135A6">
              <w:rPr>
                <w:highlight w:val="yellow"/>
              </w:rPr>
              <w:t>1</w:t>
            </w:r>
          </w:p>
        </w:tc>
      </w:tr>
      <w:tr w:rsidR="00F47290" w:rsidRPr="001135A6" w14:paraId="6AAE1E2B" w14:textId="77777777" w:rsidTr="00A61D45">
        <w:trPr>
          <w:trHeight w:val="285"/>
        </w:trPr>
        <w:tc>
          <w:tcPr>
            <w:tcW w:w="4315" w:type="dxa"/>
            <w:noWrap/>
            <w:hideMark/>
          </w:tcPr>
          <w:p w14:paraId="679B5304"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double-long-unsigned  </w:t>
            </w:r>
          </w:p>
        </w:tc>
        <w:tc>
          <w:tcPr>
            <w:tcW w:w="810" w:type="dxa"/>
            <w:noWrap/>
            <w:hideMark/>
          </w:tcPr>
          <w:p w14:paraId="4CCCA54E" w14:textId="77777777" w:rsidR="00F47290" w:rsidRPr="001135A6" w:rsidRDefault="00F47290" w:rsidP="00C43821">
            <w:pPr>
              <w:pStyle w:val="MacroText"/>
              <w:rPr>
                <w:highlight w:val="yellow"/>
              </w:rPr>
            </w:pPr>
          </w:p>
        </w:tc>
        <w:tc>
          <w:tcPr>
            <w:tcW w:w="1249" w:type="dxa"/>
            <w:noWrap/>
            <w:hideMark/>
          </w:tcPr>
          <w:p w14:paraId="61EE8DE8" w14:textId="77777777" w:rsidR="00F47290" w:rsidRPr="001135A6" w:rsidRDefault="00F47290" w:rsidP="00C43821">
            <w:pPr>
              <w:pStyle w:val="MacroText"/>
              <w:rPr>
                <w:highlight w:val="yellow"/>
              </w:rPr>
            </w:pPr>
            <w:r w:rsidRPr="001135A6">
              <w:rPr>
                <w:highlight w:val="yellow"/>
              </w:rPr>
              <w:t>103744</w:t>
            </w:r>
          </w:p>
        </w:tc>
        <w:tc>
          <w:tcPr>
            <w:tcW w:w="1985" w:type="dxa"/>
            <w:hideMark/>
          </w:tcPr>
          <w:p w14:paraId="17C6DEB1" w14:textId="77777777" w:rsidR="00F47290" w:rsidRPr="001135A6" w:rsidRDefault="00F47290" w:rsidP="00C43821">
            <w:pPr>
              <w:pStyle w:val="MacroText"/>
              <w:rPr>
                <w:highlight w:val="yellow"/>
              </w:rPr>
            </w:pPr>
            <w:r w:rsidRPr="001135A6">
              <w:rPr>
                <w:highlight w:val="yellow"/>
              </w:rPr>
              <w:t>0600019540</w:t>
            </w:r>
          </w:p>
        </w:tc>
        <w:tc>
          <w:tcPr>
            <w:tcW w:w="992" w:type="dxa"/>
            <w:noWrap/>
            <w:hideMark/>
          </w:tcPr>
          <w:p w14:paraId="4359E4DF" w14:textId="77777777" w:rsidR="00F47290" w:rsidRPr="001135A6" w:rsidRDefault="00F47290" w:rsidP="00C43821">
            <w:pPr>
              <w:pStyle w:val="MacroText"/>
              <w:rPr>
                <w:highlight w:val="yellow"/>
              </w:rPr>
            </w:pPr>
            <w:r w:rsidRPr="001135A6">
              <w:rPr>
                <w:highlight w:val="yellow"/>
              </w:rPr>
              <w:t>5</w:t>
            </w:r>
          </w:p>
        </w:tc>
      </w:tr>
      <w:tr w:rsidR="00F47290" w:rsidRPr="001135A6" w14:paraId="5279FCD3" w14:textId="77777777" w:rsidTr="00A61D45">
        <w:trPr>
          <w:trHeight w:val="285"/>
        </w:trPr>
        <w:tc>
          <w:tcPr>
            <w:tcW w:w="4315" w:type="dxa"/>
            <w:noWrap/>
            <w:hideMark/>
          </w:tcPr>
          <w:p w14:paraId="34C84BB0"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030C6047" w14:textId="77777777" w:rsidR="00F47290" w:rsidRPr="001135A6" w:rsidRDefault="00F47290" w:rsidP="00C43821">
            <w:pPr>
              <w:pStyle w:val="MacroText"/>
              <w:rPr>
                <w:highlight w:val="yellow"/>
              </w:rPr>
            </w:pPr>
            <w:r w:rsidRPr="001135A6">
              <w:rPr>
                <w:highlight w:val="yellow"/>
              </w:rPr>
              <w:t>10</w:t>
            </w:r>
          </w:p>
        </w:tc>
        <w:tc>
          <w:tcPr>
            <w:tcW w:w="1249" w:type="dxa"/>
            <w:noWrap/>
            <w:hideMark/>
          </w:tcPr>
          <w:p w14:paraId="0CD64642" w14:textId="77777777" w:rsidR="00F47290" w:rsidRPr="001135A6" w:rsidRDefault="00F47290" w:rsidP="00C43821">
            <w:pPr>
              <w:pStyle w:val="MacroText"/>
              <w:rPr>
                <w:highlight w:val="yellow"/>
              </w:rPr>
            </w:pPr>
          </w:p>
        </w:tc>
        <w:tc>
          <w:tcPr>
            <w:tcW w:w="1985" w:type="dxa"/>
            <w:hideMark/>
          </w:tcPr>
          <w:p w14:paraId="135209E1"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4D51B42D" w14:textId="77777777" w:rsidR="00F47290" w:rsidRPr="001135A6" w:rsidRDefault="00F47290" w:rsidP="00C43821">
            <w:pPr>
              <w:pStyle w:val="MacroText"/>
              <w:rPr>
                <w:highlight w:val="yellow"/>
              </w:rPr>
            </w:pPr>
            <w:r w:rsidRPr="001135A6">
              <w:rPr>
                <w:highlight w:val="yellow"/>
              </w:rPr>
              <w:t>2</w:t>
            </w:r>
          </w:p>
        </w:tc>
      </w:tr>
      <w:tr w:rsidR="00F47290" w:rsidRPr="001135A6" w14:paraId="0D90F66F" w14:textId="77777777" w:rsidTr="00A61D45">
        <w:trPr>
          <w:trHeight w:val="285"/>
        </w:trPr>
        <w:tc>
          <w:tcPr>
            <w:tcW w:w="4315" w:type="dxa"/>
            <w:noWrap/>
            <w:hideMark/>
          </w:tcPr>
          <w:p w14:paraId="2CE4FDF9"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67F012B2" w14:textId="77777777" w:rsidR="00F47290" w:rsidRPr="001135A6" w:rsidRDefault="00F47290" w:rsidP="00C43821">
            <w:pPr>
              <w:pStyle w:val="MacroText"/>
              <w:rPr>
                <w:highlight w:val="yellow"/>
              </w:rPr>
            </w:pPr>
          </w:p>
        </w:tc>
        <w:tc>
          <w:tcPr>
            <w:tcW w:w="1249" w:type="dxa"/>
            <w:noWrap/>
            <w:hideMark/>
          </w:tcPr>
          <w:p w14:paraId="000A1D52" w14:textId="77777777" w:rsidR="00F47290" w:rsidRPr="001135A6" w:rsidRDefault="00F47290" w:rsidP="00C43821">
            <w:pPr>
              <w:pStyle w:val="MacroText"/>
              <w:rPr>
                <w:highlight w:val="yellow"/>
              </w:rPr>
            </w:pPr>
            <w:r w:rsidRPr="001135A6">
              <w:rPr>
                <w:highlight w:val="yellow"/>
              </w:rPr>
              <w:t>12-2-2018 10:00:00</w:t>
            </w:r>
          </w:p>
        </w:tc>
        <w:tc>
          <w:tcPr>
            <w:tcW w:w="1985" w:type="dxa"/>
            <w:hideMark/>
          </w:tcPr>
          <w:p w14:paraId="1F13806C"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4A327A77" w14:textId="77777777" w:rsidR="00F47290" w:rsidRPr="001135A6" w:rsidRDefault="00F47290" w:rsidP="00C43821">
            <w:pPr>
              <w:pStyle w:val="MacroText"/>
              <w:rPr>
                <w:highlight w:val="yellow"/>
              </w:rPr>
            </w:pPr>
            <w:r w:rsidRPr="001135A6">
              <w:rPr>
                <w:highlight w:val="yellow"/>
              </w:rPr>
              <w:t>1</w:t>
            </w:r>
          </w:p>
        </w:tc>
      </w:tr>
      <w:tr w:rsidR="00F47290" w:rsidRPr="001135A6" w14:paraId="70B22D11" w14:textId="77777777" w:rsidTr="00A61D45">
        <w:trPr>
          <w:trHeight w:val="285"/>
        </w:trPr>
        <w:tc>
          <w:tcPr>
            <w:tcW w:w="4315" w:type="dxa"/>
            <w:noWrap/>
            <w:hideMark/>
          </w:tcPr>
          <w:p w14:paraId="0D4AB394"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05D7F189" w14:textId="77777777" w:rsidR="00F47290" w:rsidRPr="001135A6" w:rsidRDefault="00F47290" w:rsidP="00C43821">
            <w:pPr>
              <w:pStyle w:val="MacroText"/>
              <w:rPr>
                <w:highlight w:val="yellow"/>
              </w:rPr>
            </w:pPr>
          </w:p>
        </w:tc>
        <w:tc>
          <w:tcPr>
            <w:tcW w:w="1249" w:type="dxa"/>
            <w:noWrap/>
            <w:hideMark/>
          </w:tcPr>
          <w:p w14:paraId="4859D429" w14:textId="77777777" w:rsidR="00F47290" w:rsidRPr="001135A6" w:rsidRDefault="00F47290" w:rsidP="00C43821">
            <w:pPr>
              <w:pStyle w:val="MacroText"/>
              <w:rPr>
                <w:highlight w:val="yellow"/>
              </w:rPr>
            </w:pPr>
            <w:r w:rsidRPr="001135A6">
              <w:rPr>
                <w:highlight w:val="yellow"/>
              </w:rPr>
              <w:t>0</w:t>
            </w:r>
          </w:p>
        </w:tc>
        <w:tc>
          <w:tcPr>
            <w:tcW w:w="1985" w:type="dxa"/>
            <w:hideMark/>
          </w:tcPr>
          <w:p w14:paraId="392CF5FF"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0CE60DF5" w14:textId="77777777" w:rsidR="00F47290" w:rsidRPr="001135A6" w:rsidRDefault="00F47290" w:rsidP="00C43821">
            <w:pPr>
              <w:pStyle w:val="MacroText"/>
              <w:rPr>
                <w:highlight w:val="yellow"/>
              </w:rPr>
            </w:pPr>
            <w:r w:rsidRPr="001135A6">
              <w:rPr>
                <w:highlight w:val="yellow"/>
              </w:rPr>
              <w:t>1</w:t>
            </w:r>
          </w:p>
        </w:tc>
      </w:tr>
      <w:tr w:rsidR="00F47290" w:rsidRPr="001135A6" w14:paraId="77E181F7" w14:textId="77777777" w:rsidTr="00A61D45">
        <w:trPr>
          <w:trHeight w:val="285"/>
        </w:trPr>
        <w:tc>
          <w:tcPr>
            <w:tcW w:w="4315" w:type="dxa"/>
            <w:noWrap/>
            <w:hideMark/>
          </w:tcPr>
          <w:p w14:paraId="7E77E6CC"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double-long-unsigned  </w:t>
            </w:r>
          </w:p>
        </w:tc>
        <w:tc>
          <w:tcPr>
            <w:tcW w:w="810" w:type="dxa"/>
            <w:noWrap/>
            <w:hideMark/>
          </w:tcPr>
          <w:p w14:paraId="58DE299A" w14:textId="77777777" w:rsidR="00F47290" w:rsidRPr="001135A6" w:rsidRDefault="00F47290" w:rsidP="00C43821">
            <w:pPr>
              <w:pStyle w:val="MacroText"/>
              <w:rPr>
                <w:highlight w:val="yellow"/>
              </w:rPr>
            </w:pPr>
          </w:p>
        </w:tc>
        <w:tc>
          <w:tcPr>
            <w:tcW w:w="1249" w:type="dxa"/>
            <w:noWrap/>
            <w:hideMark/>
          </w:tcPr>
          <w:p w14:paraId="5DEEDEC5" w14:textId="77777777" w:rsidR="00F47290" w:rsidRPr="001135A6" w:rsidRDefault="00F47290" w:rsidP="00C43821">
            <w:pPr>
              <w:pStyle w:val="MacroText"/>
              <w:rPr>
                <w:highlight w:val="yellow"/>
              </w:rPr>
            </w:pPr>
            <w:r w:rsidRPr="001135A6">
              <w:rPr>
                <w:highlight w:val="yellow"/>
              </w:rPr>
              <w:t>104160</w:t>
            </w:r>
          </w:p>
        </w:tc>
        <w:tc>
          <w:tcPr>
            <w:tcW w:w="1985" w:type="dxa"/>
            <w:hideMark/>
          </w:tcPr>
          <w:p w14:paraId="2FE52600" w14:textId="77777777" w:rsidR="00F47290" w:rsidRPr="001135A6" w:rsidRDefault="00F47290" w:rsidP="00C43821">
            <w:pPr>
              <w:pStyle w:val="MacroText"/>
              <w:rPr>
                <w:highlight w:val="yellow"/>
              </w:rPr>
            </w:pPr>
            <w:r w:rsidRPr="001135A6">
              <w:rPr>
                <w:highlight w:val="yellow"/>
              </w:rPr>
              <w:t>06000196E0</w:t>
            </w:r>
          </w:p>
        </w:tc>
        <w:tc>
          <w:tcPr>
            <w:tcW w:w="992" w:type="dxa"/>
            <w:noWrap/>
            <w:hideMark/>
          </w:tcPr>
          <w:p w14:paraId="04EFA033" w14:textId="77777777" w:rsidR="00F47290" w:rsidRPr="001135A6" w:rsidRDefault="00F47290" w:rsidP="00C43821">
            <w:pPr>
              <w:pStyle w:val="MacroText"/>
              <w:rPr>
                <w:highlight w:val="yellow"/>
              </w:rPr>
            </w:pPr>
            <w:r w:rsidRPr="001135A6">
              <w:rPr>
                <w:highlight w:val="yellow"/>
              </w:rPr>
              <w:t>5</w:t>
            </w:r>
          </w:p>
        </w:tc>
      </w:tr>
      <w:tr w:rsidR="00F47290" w:rsidRPr="001135A6" w14:paraId="2F491C21" w14:textId="77777777" w:rsidTr="00A61D45">
        <w:trPr>
          <w:trHeight w:val="285"/>
        </w:trPr>
        <w:tc>
          <w:tcPr>
            <w:tcW w:w="4315" w:type="dxa"/>
            <w:noWrap/>
            <w:hideMark/>
          </w:tcPr>
          <w:p w14:paraId="2143DED6"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43C88631" w14:textId="77777777" w:rsidR="00F47290" w:rsidRPr="001135A6" w:rsidRDefault="00F47290" w:rsidP="00C43821">
            <w:pPr>
              <w:pStyle w:val="MacroText"/>
              <w:rPr>
                <w:highlight w:val="yellow"/>
              </w:rPr>
            </w:pPr>
            <w:r w:rsidRPr="001135A6">
              <w:rPr>
                <w:highlight w:val="yellow"/>
              </w:rPr>
              <w:t>11</w:t>
            </w:r>
          </w:p>
        </w:tc>
        <w:tc>
          <w:tcPr>
            <w:tcW w:w="1249" w:type="dxa"/>
            <w:noWrap/>
            <w:hideMark/>
          </w:tcPr>
          <w:p w14:paraId="7ED0E674" w14:textId="77777777" w:rsidR="00F47290" w:rsidRPr="001135A6" w:rsidRDefault="00F47290" w:rsidP="00C43821">
            <w:pPr>
              <w:pStyle w:val="MacroText"/>
              <w:rPr>
                <w:highlight w:val="yellow"/>
              </w:rPr>
            </w:pPr>
          </w:p>
        </w:tc>
        <w:tc>
          <w:tcPr>
            <w:tcW w:w="1985" w:type="dxa"/>
            <w:hideMark/>
          </w:tcPr>
          <w:p w14:paraId="2F25FC7C"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5F53DCC3" w14:textId="77777777" w:rsidR="00F47290" w:rsidRPr="001135A6" w:rsidRDefault="00F47290" w:rsidP="00C43821">
            <w:pPr>
              <w:pStyle w:val="MacroText"/>
              <w:rPr>
                <w:highlight w:val="yellow"/>
              </w:rPr>
            </w:pPr>
            <w:r w:rsidRPr="001135A6">
              <w:rPr>
                <w:highlight w:val="yellow"/>
              </w:rPr>
              <w:t>2</w:t>
            </w:r>
          </w:p>
        </w:tc>
      </w:tr>
      <w:tr w:rsidR="00F47290" w:rsidRPr="001135A6" w14:paraId="042243F2" w14:textId="77777777" w:rsidTr="00A61D45">
        <w:trPr>
          <w:trHeight w:val="285"/>
        </w:trPr>
        <w:tc>
          <w:tcPr>
            <w:tcW w:w="4315" w:type="dxa"/>
            <w:noWrap/>
            <w:hideMark/>
          </w:tcPr>
          <w:p w14:paraId="22C8D80F"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0E158886" w14:textId="77777777" w:rsidR="00F47290" w:rsidRPr="001135A6" w:rsidRDefault="00F47290" w:rsidP="00C43821">
            <w:pPr>
              <w:pStyle w:val="MacroText"/>
              <w:rPr>
                <w:highlight w:val="yellow"/>
              </w:rPr>
            </w:pPr>
          </w:p>
        </w:tc>
        <w:tc>
          <w:tcPr>
            <w:tcW w:w="1249" w:type="dxa"/>
            <w:noWrap/>
            <w:hideMark/>
          </w:tcPr>
          <w:p w14:paraId="6B2344AF" w14:textId="77777777" w:rsidR="00F47290" w:rsidRPr="001135A6" w:rsidRDefault="00F47290" w:rsidP="00C43821">
            <w:pPr>
              <w:pStyle w:val="MacroText"/>
              <w:rPr>
                <w:highlight w:val="yellow"/>
              </w:rPr>
            </w:pPr>
            <w:r w:rsidRPr="001135A6">
              <w:rPr>
                <w:highlight w:val="yellow"/>
              </w:rPr>
              <w:t>12-2-2018 11:00:00</w:t>
            </w:r>
          </w:p>
        </w:tc>
        <w:tc>
          <w:tcPr>
            <w:tcW w:w="1985" w:type="dxa"/>
            <w:hideMark/>
          </w:tcPr>
          <w:p w14:paraId="430EDCC5"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2C383A53" w14:textId="77777777" w:rsidR="00F47290" w:rsidRPr="001135A6" w:rsidRDefault="00F47290" w:rsidP="00C43821">
            <w:pPr>
              <w:pStyle w:val="MacroText"/>
              <w:rPr>
                <w:highlight w:val="yellow"/>
              </w:rPr>
            </w:pPr>
            <w:r w:rsidRPr="001135A6">
              <w:rPr>
                <w:highlight w:val="yellow"/>
              </w:rPr>
              <w:t>1</w:t>
            </w:r>
          </w:p>
        </w:tc>
      </w:tr>
      <w:tr w:rsidR="00F47290" w:rsidRPr="001135A6" w14:paraId="5BDD7278" w14:textId="77777777" w:rsidTr="00A61D45">
        <w:trPr>
          <w:trHeight w:val="285"/>
        </w:trPr>
        <w:tc>
          <w:tcPr>
            <w:tcW w:w="4315" w:type="dxa"/>
            <w:noWrap/>
            <w:hideMark/>
          </w:tcPr>
          <w:p w14:paraId="31953A76"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44F08667" w14:textId="77777777" w:rsidR="00F47290" w:rsidRPr="001135A6" w:rsidRDefault="00F47290" w:rsidP="00C43821">
            <w:pPr>
              <w:pStyle w:val="MacroText"/>
              <w:rPr>
                <w:highlight w:val="yellow"/>
              </w:rPr>
            </w:pPr>
          </w:p>
        </w:tc>
        <w:tc>
          <w:tcPr>
            <w:tcW w:w="1249" w:type="dxa"/>
            <w:noWrap/>
            <w:hideMark/>
          </w:tcPr>
          <w:p w14:paraId="5A60E679" w14:textId="77777777" w:rsidR="00F47290" w:rsidRPr="001135A6" w:rsidRDefault="00F47290" w:rsidP="00C43821">
            <w:pPr>
              <w:pStyle w:val="MacroText"/>
              <w:rPr>
                <w:highlight w:val="yellow"/>
              </w:rPr>
            </w:pPr>
            <w:r w:rsidRPr="001135A6">
              <w:rPr>
                <w:highlight w:val="yellow"/>
              </w:rPr>
              <w:t>0</w:t>
            </w:r>
          </w:p>
        </w:tc>
        <w:tc>
          <w:tcPr>
            <w:tcW w:w="1985" w:type="dxa"/>
            <w:hideMark/>
          </w:tcPr>
          <w:p w14:paraId="52768D9E"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2923C230" w14:textId="77777777" w:rsidR="00F47290" w:rsidRPr="001135A6" w:rsidRDefault="00F47290" w:rsidP="00C43821">
            <w:pPr>
              <w:pStyle w:val="MacroText"/>
              <w:rPr>
                <w:highlight w:val="yellow"/>
              </w:rPr>
            </w:pPr>
            <w:r w:rsidRPr="001135A6">
              <w:rPr>
                <w:highlight w:val="yellow"/>
              </w:rPr>
              <w:t>1</w:t>
            </w:r>
          </w:p>
        </w:tc>
      </w:tr>
      <w:tr w:rsidR="00F47290" w:rsidRPr="001135A6" w14:paraId="45495569" w14:textId="77777777" w:rsidTr="00A61D45">
        <w:trPr>
          <w:trHeight w:val="285"/>
        </w:trPr>
        <w:tc>
          <w:tcPr>
            <w:tcW w:w="4315" w:type="dxa"/>
            <w:noWrap/>
            <w:hideMark/>
          </w:tcPr>
          <w:p w14:paraId="597D46ED"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double-long-unsigned  </w:t>
            </w:r>
          </w:p>
        </w:tc>
        <w:tc>
          <w:tcPr>
            <w:tcW w:w="810" w:type="dxa"/>
            <w:noWrap/>
            <w:hideMark/>
          </w:tcPr>
          <w:p w14:paraId="3616CA10" w14:textId="77777777" w:rsidR="00F47290" w:rsidRPr="001135A6" w:rsidRDefault="00F47290" w:rsidP="00C43821">
            <w:pPr>
              <w:pStyle w:val="MacroText"/>
              <w:rPr>
                <w:highlight w:val="yellow"/>
              </w:rPr>
            </w:pPr>
          </w:p>
        </w:tc>
        <w:tc>
          <w:tcPr>
            <w:tcW w:w="1249" w:type="dxa"/>
            <w:noWrap/>
            <w:hideMark/>
          </w:tcPr>
          <w:p w14:paraId="2352AB18" w14:textId="77777777" w:rsidR="00F47290" w:rsidRPr="001135A6" w:rsidRDefault="00F47290" w:rsidP="00C43821">
            <w:pPr>
              <w:pStyle w:val="MacroText"/>
              <w:rPr>
                <w:highlight w:val="yellow"/>
              </w:rPr>
            </w:pPr>
            <w:r w:rsidRPr="001135A6">
              <w:rPr>
                <w:highlight w:val="yellow"/>
              </w:rPr>
              <w:t>104576</w:t>
            </w:r>
          </w:p>
        </w:tc>
        <w:tc>
          <w:tcPr>
            <w:tcW w:w="1985" w:type="dxa"/>
            <w:hideMark/>
          </w:tcPr>
          <w:p w14:paraId="357A850C" w14:textId="77777777" w:rsidR="00F47290" w:rsidRPr="001135A6" w:rsidRDefault="00F47290" w:rsidP="00C43821">
            <w:pPr>
              <w:pStyle w:val="MacroText"/>
              <w:rPr>
                <w:highlight w:val="yellow"/>
              </w:rPr>
            </w:pPr>
            <w:r w:rsidRPr="001135A6">
              <w:rPr>
                <w:highlight w:val="yellow"/>
              </w:rPr>
              <w:t>0600019880</w:t>
            </w:r>
          </w:p>
        </w:tc>
        <w:tc>
          <w:tcPr>
            <w:tcW w:w="992" w:type="dxa"/>
            <w:noWrap/>
            <w:hideMark/>
          </w:tcPr>
          <w:p w14:paraId="384EE238" w14:textId="77777777" w:rsidR="00F47290" w:rsidRPr="001135A6" w:rsidRDefault="00F47290" w:rsidP="00C43821">
            <w:pPr>
              <w:pStyle w:val="MacroText"/>
              <w:rPr>
                <w:highlight w:val="yellow"/>
              </w:rPr>
            </w:pPr>
            <w:r w:rsidRPr="001135A6">
              <w:rPr>
                <w:highlight w:val="yellow"/>
              </w:rPr>
              <w:t>5</w:t>
            </w:r>
          </w:p>
        </w:tc>
      </w:tr>
      <w:tr w:rsidR="00F47290" w:rsidRPr="001135A6" w14:paraId="020E0F20" w14:textId="77777777" w:rsidTr="00A61D45">
        <w:trPr>
          <w:trHeight w:val="285"/>
        </w:trPr>
        <w:tc>
          <w:tcPr>
            <w:tcW w:w="4315" w:type="dxa"/>
            <w:noWrap/>
            <w:hideMark/>
          </w:tcPr>
          <w:p w14:paraId="295E7988"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28692ED3" w14:textId="77777777" w:rsidR="00F47290" w:rsidRPr="001135A6" w:rsidRDefault="00F47290" w:rsidP="00C43821">
            <w:pPr>
              <w:pStyle w:val="MacroText"/>
              <w:rPr>
                <w:highlight w:val="yellow"/>
              </w:rPr>
            </w:pPr>
            <w:r w:rsidRPr="001135A6">
              <w:rPr>
                <w:highlight w:val="yellow"/>
              </w:rPr>
              <w:t>12</w:t>
            </w:r>
          </w:p>
        </w:tc>
        <w:tc>
          <w:tcPr>
            <w:tcW w:w="1249" w:type="dxa"/>
            <w:noWrap/>
            <w:hideMark/>
          </w:tcPr>
          <w:p w14:paraId="66361504" w14:textId="77777777" w:rsidR="00F47290" w:rsidRPr="001135A6" w:rsidRDefault="00F47290" w:rsidP="00C43821">
            <w:pPr>
              <w:pStyle w:val="MacroText"/>
              <w:rPr>
                <w:highlight w:val="yellow"/>
              </w:rPr>
            </w:pPr>
          </w:p>
        </w:tc>
        <w:tc>
          <w:tcPr>
            <w:tcW w:w="1985" w:type="dxa"/>
            <w:hideMark/>
          </w:tcPr>
          <w:p w14:paraId="43D1156B"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472F70FA" w14:textId="77777777" w:rsidR="00F47290" w:rsidRPr="001135A6" w:rsidRDefault="00F47290" w:rsidP="00C43821">
            <w:pPr>
              <w:pStyle w:val="MacroText"/>
              <w:rPr>
                <w:highlight w:val="yellow"/>
              </w:rPr>
            </w:pPr>
            <w:r w:rsidRPr="001135A6">
              <w:rPr>
                <w:highlight w:val="yellow"/>
              </w:rPr>
              <w:t>2</w:t>
            </w:r>
          </w:p>
        </w:tc>
      </w:tr>
      <w:tr w:rsidR="00F47290" w:rsidRPr="001135A6" w14:paraId="05FCC504" w14:textId="77777777" w:rsidTr="00A61D45">
        <w:trPr>
          <w:trHeight w:val="285"/>
        </w:trPr>
        <w:tc>
          <w:tcPr>
            <w:tcW w:w="4315" w:type="dxa"/>
            <w:noWrap/>
            <w:hideMark/>
          </w:tcPr>
          <w:p w14:paraId="7066EC1B"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377CAB77" w14:textId="77777777" w:rsidR="00F47290" w:rsidRPr="001135A6" w:rsidRDefault="00F47290" w:rsidP="00C43821">
            <w:pPr>
              <w:pStyle w:val="MacroText"/>
              <w:rPr>
                <w:highlight w:val="yellow"/>
              </w:rPr>
            </w:pPr>
          </w:p>
        </w:tc>
        <w:tc>
          <w:tcPr>
            <w:tcW w:w="1249" w:type="dxa"/>
            <w:noWrap/>
            <w:hideMark/>
          </w:tcPr>
          <w:p w14:paraId="44CAD51D" w14:textId="77777777" w:rsidR="00F47290" w:rsidRPr="001135A6" w:rsidRDefault="00F47290" w:rsidP="00C43821">
            <w:pPr>
              <w:pStyle w:val="MacroText"/>
              <w:rPr>
                <w:highlight w:val="yellow"/>
              </w:rPr>
            </w:pPr>
            <w:r w:rsidRPr="001135A6">
              <w:rPr>
                <w:highlight w:val="yellow"/>
              </w:rPr>
              <w:t xml:space="preserve">12-2-2018 </w:t>
            </w:r>
            <w:r w:rsidRPr="001135A6">
              <w:rPr>
                <w:highlight w:val="yellow"/>
              </w:rPr>
              <w:lastRenderedPageBreak/>
              <w:t>12:00:00</w:t>
            </w:r>
          </w:p>
        </w:tc>
        <w:tc>
          <w:tcPr>
            <w:tcW w:w="1985" w:type="dxa"/>
            <w:hideMark/>
          </w:tcPr>
          <w:p w14:paraId="345E8E0E" w14:textId="77777777" w:rsidR="00F47290" w:rsidRPr="001135A6" w:rsidRDefault="00F47290" w:rsidP="00C43821">
            <w:pPr>
              <w:pStyle w:val="MacroText"/>
              <w:rPr>
                <w:highlight w:val="yellow"/>
              </w:rPr>
            </w:pPr>
            <w:r w:rsidRPr="001135A6">
              <w:rPr>
                <w:highlight w:val="yellow"/>
              </w:rPr>
              <w:lastRenderedPageBreak/>
              <w:t>00</w:t>
            </w:r>
          </w:p>
        </w:tc>
        <w:tc>
          <w:tcPr>
            <w:tcW w:w="992" w:type="dxa"/>
            <w:noWrap/>
            <w:hideMark/>
          </w:tcPr>
          <w:p w14:paraId="2A7C84BB" w14:textId="77777777" w:rsidR="00F47290" w:rsidRPr="001135A6" w:rsidRDefault="00F47290" w:rsidP="00C43821">
            <w:pPr>
              <w:pStyle w:val="MacroText"/>
              <w:rPr>
                <w:highlight w:val="yellow"/>
              </w:rPr>
            </w:pPr>
            <w:r w:rsidRPr="001135A6">
              <w:rPr>
                <w:highlight w:val="yellow"/>
              </w:rPr>
              <w:t>1</w:t>
            </w:r>
          </w:p>
        </w:tc>
      </w:tr>
      <w:tr w:rsidR="00F47290" w:rsidRPr="001135A6" w14:paraId="447AB827" w14:textId="77777777" w:rsidTr="00A61D45">
        <w:trPr>
          <w:trHeight w:val="285"/>
        </w:trPr>
        <w:tc>
          <w:tcPr>
            <w:tcW w:w="4315" w:type="dxa"/>
            <w:noWrap/>
            <w:hideMark/>
          </w:tcPr>
          <w:p w14:paraId="4D1EDE14"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343A84E0" w14:textId="77777777" w:rsidR="00F47290" w:rsidRPr="001135A6" w:rsidRDefault="00F47290" w:rsidP="00C43821">
            <w:pPr>
              <w:pStyle w:val="MacroText"/>
              <w:rPr>
                <w:highlight w:val="yellow"/>
              </w:rPr>
            </w:pPr>
          </w:p>
        </w:tc>
        <w:tc>
          <w:tcPr>
            <w:tcW w:w="1249" w:type="dxa"/>
            <w:noWrap/>
            <w:hideMark/>
          </w:tcPr>
          <w:p w14:paraId="44085686" w14:textId="77777777" w:rsidR="00F47290" w:rsidRPr="001135A6" w:rsidRDefault="00F47290" w:rsidP="00C43821">
            <w:pPr>
              <w:pStyle w:val="MacroText"/>
              <w:rPr>
                <w:highlight w:val="yellow"/>
              </w:rPr>
            </w:pPr>
            <w:r w:rsidRPr="001135A6">
              <w:rPr>
                <w:highlight w:val="yellow"/>
              </w:rPr>
              <w:t>0</w:t>
            </w:r>
          </w:p>
        </w:tc>
        <w:tc>
          <w:tcPr>
            <w:tcW w:w="1985" w:type="dxa"/>
            <w:hideMark/>
          </w:tcPr>
          <w:p w14:paraId="0EEC21A8"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13D3EEBE" w14:textId="77777777" w:rsidR="00F47290" w:rsidRPr="001135A6" w:rsidRDefault="00F47290" w:rsidP="00C43821">
            <w:pPr>
              <w:pStyle w:val="MacroText"/>
              <w:rPr>
                <w:highlight w:val="yellow"/>
              </w:rPr>
            </w:pPr>
            <w:r w:rsidRPr="001135A6">
              <w:rPr>
                <w:highlight w:val="yellow"/>
              </w:rPr>
              <w:t>1</w:t>
            </w:r>
          </w:p>
        </w:tc>
      </w:tr>
      <w:tr w:rsidR="00F47290" w:rsidRPr="001135A6" w14:paraId="5EC1D375" w14:textId="77777777" w:rsidTr="00A61D45">
        <w:trPr>
          <w:trHeight w:val="285"/>
        </w:trPr>
        <w:tc>
          <w:tcPr>
            <w:tcW w:w="4315" w:type="dxa"/>
            <w:noWrap/>
            <w:hideMark/>
          </w:tcPr>
          <w:p w14:paraId="32F794CC"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double-long-unsigned  </w:t>
            </w:r>
          </w:p>
        </w:tc>
        <w:tc>
          <w:tcPr>
            <w:tcW w:w="810" w:type="dxa"/>
            <w:noWrap/>
            <w:hideMark/>
          </w:tcPr>
          <w:p w14:paraId="5F142DC6" w14:textId="77777777" w:rsidR="00F47290" w:rsidRPr="001135A6" w:rsidRDefault="00F47290" w:rsidP="00C43821">
            <w:pPr>
              <w:pStyle w:val="MacroText"/>
              <w:rPr>
                <w:highlight w:val="yellow"/>
              </w:rPr>
            </w:pPr>
          </w:p>
        </w:tc>
        <w:tc>
          <w:tcPr>
            <w:tcW w:w="1249" w:type="dxa"/>
            <w:noWrap/>
            <w:hideMark/>
          </w:tcPr>
          <w:p w14:paraId="242CF2B4" w14:textId="77777777" w:rsidR="00F47290" w:rsidRPr="001135A6" w:rsidRDefault="00F47290" w:rsidP="00C43821">
            <w:pPr>
              <w:pStyle w:val="MacroText"/>
              <w:rPr>
                <w:highlight w:val="yellow"/>
              </w:rPr>
            </w:pPr>
            <w:r w:rsidRPr="001135A6">
              <w:rPr>
                <w:highlight w:val="yellow"/>
              </w:rPr>
              <w:t>104992</w:t>
            </w:r>
          </w:p>
        </w:tc>
        <w:tc>
          <w:tcPr>
            <w:tcW w:w="1985" w:type="dxa"/>
            <w:hideMark/>
          </w:tcPr>
          <w:p w14:paraId="6B679AD6" w14:textId="77777777" w:rsidR="00F47290" w:rsidRPr="001135A6" w:rsidRDefault="00F47290" w:rsidP="00C43821">
            <w:pPr>
              <w:pStyle w:val="MacroText"/>
              <w:rPr>
                <w:highlight w:val="yellow"/>
              </w:rPr>
            </w:pPr>
            <w:r w:rsidRPr="001135A6">
              <w:rPr>
                <w:highlight w:val="yellow"/>
              </w:rPr>
              <w:t>0600019A20</w:t>
            </w:r>
          </w:p>
        </w:tc>
        <w:tc>
          <w:tcPr>
            <w:tcW w:w="992" w:type="dxa"/>
            <w:noWrap/>
            <w:hideMark/>
          </w:tcPr>
          <w:p w14:paraId="00ABED78" w14:textId="77777777" w:rsidR="00F47290" w:rsidRPr="001135A6" w:rsidRDefault="00F47290" w:rsidP="00C43821">
            <w:pPr>
              <w:pStyle w:val="MacroText"/>
              <w:rPr>
                <w:highlight w:val="yellow"/>
              </w:rPr>
            </w:pPr>
            <w:r w:rsidRPr="001135A6">
              <w:rPr>
                <w:highlight w:val="yellow"/>
              </w:rPr>
              <w:t>5</w:t>
            </w:r>
          </w:p>
        </w:tc>
      </w:tr>
      <w:tr w:rsidR="00F47290" w:rsidRPr="001135A6" w14:paraId="331B00F0" w14:textId="77777777" w:rsidTr="00A61D45">
        <w:trPr>
          <w:trHeight w:val="285"/>
        </w:trPr>
        <w:tc>
          <w:tcPr>
            <w:tcW w:w="4315" w:type="dxa"/>
            <w:noWrap/>
            <w:hideMark/>
          </w:tcPr>
          <w:p w14:paraId="4CDA188E"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65ECD7D9" w14:textId="77777777" w:rsidR="00F47290" w:rsidRPr="001135A6" w:rsidRDefault="00F47290" w:rsidP="00C43821">
            <w:pPr>
              <w:pStyle w:val="MacroText"/>
              <w:rPr>
                <w:highlight w:val="yellow"/>
              </w:rPr>
            </w:pPr>
            <w:r w:rsidRPr="001135A6">
              <w:rPr>
                <w:highlight w:val="yellow"/>
              </w:rPr>
              <w:t>13</w:t>
            </w:r>
          </w:p>
        </w:tc>
        <w:tc>
          <w:tcPr>
            <w:tcW w:w="1249" w:type="dxa"/>
            <w:noWrap/>
            <w:hideMark/>
          </w:tcPr>
          <w:p w14:paraId="4A219EFC" w14:textId="77777777" w:rsidR="00F47290" w:rsidRPr="001135A6" w:rsidRDefault="00F47290" w:rsidP="00C43821">
            <w:pPr>
              <w:pStyle w:val="MacroText"/>
              <w:rPr>
                <w:highlight w:val="yellow"/>
              </w:rPr>
            </w:pPr>
          </w:p>
        </w:tc>
        <w:tc>
          <w:tcPr>
            <w:tcW w:w="1985" w:type="dxa"/>
            <w:hideMark/>
          </w:tcPr>
          <w:p w14:paraId="06DD0CC1"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693F0E78" w14:textId="77777777" w:rsidR="00F47290" w:rsidRPr="001135A6" w:rsidRDefault="00F47290" w:rsidP="00C43821">
            <w:pPr>
              <w:pStyle w:val="MacroText"/>
              <w:rPr>
                <w:highlight w:val="yellow"/>
              </w:rPr>
            </w:pPr>
            <w:r w:rsidRPr="001135A6">
              <w:rPr>
                <w:highlight w:val="yellow"/>
              </w:rPr>
              <w:t>2</w:t>
            </w:r>
          </w:p>
        </w:tc>
      </w:tr>
      <w:tr w:rsidR="00F47290" w:rsidRPr="001135A6" w14:paraId="49ACA26A" w14:textId="77777777" w:rsidTr="00A61D45">
        <w:trPr>
          <w:trHeight w:val="285"/>
        </w:trPr>
        <w:tc>
          <w:tcPr>
            <w:tcW w:w="4315" w:type="dxa"/>
            <w:noWrap/>
            <w:hideMark/>
          </w:tcPr>
          <w:p w14:paraId="2DFFCDE2"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498A10A5" w14:textId="77777777" w:rsidR="00F47290" w:rsidRPr="001135A6" w:rsidRDefault="00F47290" w:rsidP="00C43821">
            <w:pPr>
              <w:pStyle w:val="MacroText"/>
              <w:rPr>
                <w:highlight w:val="yellow"/>
              </w:rPr>
            </w:pPr>
          </w:p>
        </w:tc>
        <w:tc>
          <w:tcPr>
            <w:tcW w:w="1249" w:type="dxa"/>
            <w:noWrap/>
            <w:hideMark/>
          </w:tcPr>
          <w:p w14:paraId="50AD76F6" w14:textId="77777777" w:rsidR="00F47290" w:rsidRPr="001135A6" w:rsidRDefault="00F47290" w:rsidP="00C43821">
            <w:pPr>
              <w:pStyle w:val="MacroText"/>
              <w:rPr>
                <w:highlight w:val="yellow"/>
              </w:rPr>
            </w:pPr>
            <w:r w:rsidRPr="001135A6">
              <w:rPr>
                <w:highlight w:val="yellow"/>
              </w:rPr>
              <w:t>12-2-2018 13:00:00</w:t>
            </w:r>
          </w:p>
        </w:tc>
        <w:tc>
          <w:tcPr>
            <w:tcW w:w="1985" w:type="dxa"/>
            <w:hideMark/>
          </w:tcPr>
          <w:p w14:paraId="29B9A039"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514470EA" w14:textId="77777777" w:rsidR="00F47290" w:rsidRPr="001135A6" w:rsidRDefault="00F47290" w:rsidP="00C43821">
            <w:pPr>
              <w:pStyle w:val="MacroText"/>
              <w:rPr>
                <w:highlight w:val="yellow"/>
              </w:rPr>
            </w:pPr>
            <w:r w:rsidRPr="001135A6">
              <w:rPr>
                <w:highlight w:val="yellow"/>
              </w:rPr>
              <w:t>1</w:t>
            </w:r>
          </w:p>
        </w:tc>
      </w:tr>
      <w:tr w:rsidR="00F47290" w:rsidRPr="001135A6" w14:paraId="1003E785" w14:textId="77777777" w:rsidTr="00A61D45">
        <w:trPr>
          <w:trHeight w:val="285"/>
        </w:trPr>
        <w:tc>
          <w:tcPr>
            <w:tcW w:w="4315" w:type="dxa"/>
            <w:noWrap/>
            <w:hideMark/>
          </w:tcPr>
          <w:p w14:paraId="7EDF9B70"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635B1D35" w14:textId="77777777" w:rsidR="00F47290" w:rsidRPr="001135A6" w:rsidRDefault="00F47290" w:rsidP="00C43821">
            <w:pPr>
              <w:pStyle w:val="MacroText"/>
              <w:rPr>
                <w:highlight w:val="yellow"/>
              </w:rPr>
            </w:pPr>
          </w:p>
        </w:tc>
        <w:tc>
          <w:tcPr>
            <w:tcW w:w="1249" w:type="dxa"/>
            <w:noWrap/>
            <w:hideMark/>
          </w:tcPr>
          <w:p w14:paraId="397C6E78" w14:textId="77777777" w:rsidR="00F47290" w:rsidRPr="001135A6" w:rsidRDefault="00F47290" w:rsidP="00C43821">
            <w:pPr>
              <w:pStyle w:val="MacroText"/>
              <w:rPr>
                <w:highlight w:val="yellow"/>
              </w:rPr>
            </w:pPr>
            <w:r w:rsidRPr="001135A6">
              <w:rPr>
                <w:highlight w:val="yellow"/>
              </w:rPr>
              <w:t>0</w:t>
            </w:r>
          </w:p>
        </w:tc>
        <w:tc>
          <w:tcPr>
            <w:tcW w:w="1985" w:type="dxa"/>
            <w:hideMark/>
          </w:tcPr>
          <w:p w14:paraId="75A6C0DD"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1941E53C" w14:textId="77777777" w:rsidR="00F47290" w:rsidRPr="001135A6" w:rsidRDefault="00F47290" w:rsidP="00C43821">
            <w:pPr>
              <w:pStyle w:val="MacroText"/>
              <w:rPr>
                <w:highlight w:val="yellow"/>
              </w:rPr>
            </w:pPr>
            <w:r w:rsidRPr="001135A6">
              <w:rPr>
                <w:highlight w:val="yellow"/>
              </w:rPr>
              <w:t>1</w:t>
            </w:r>
          </w:p>
        </w:tc>
      </w:tr>
      <w:tr w:rsidR="00F47290" w:rsidRPr="001135A6" w14:paraId="01517A0D" w14:textId="77777777" w:rsidTr="00A61D45">
        <w:trPr>
          <w:trHeight w:val="285"/>
        </w:trPr>
        <w:tc>
          <w:tcPr>
            <w:tcW w:w="4315" w:type="dxa"/>
            <w:noWrap/>
            <w:hideMark/>
          </w:tcPr>
          <w:p w14:paraId="00D5A00E"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double-long-unsigned  </w:t>
            </w:r>
          </w:p>
        </w:tc>
        <w:tc>
          <w:tcPr>
            <w:tcW w:w="810" w:type="dxa"/>
            <w:noWrap/>
            <w:hideMark/>
          </w:tcPr>
          <w:p w14:paraId="1E69D82F" w14:textId="77777777" w:rsidR="00F47290" w:rsidRPr="001135A6" w:rsidRDefault="00F47290" w:rsidP="00C43821">
            <w:pPr>
              <w:pStyle w:val="MacroText"/>
              <w:rPr>
                <w:highlight w:val="yellow"/>
              </w:rPr>
            </w:pPr>
          </w:p>
        </w:tc>
        <w:tc>
          <w:tcPr>
            <w:tcW w:w="1249" w:type="dxa"/>
            <w:noWrap/>
            <w:hideMark/>
          </w:tcPr>
          <w:p w14:paraId="5D974529" w14:textId="77777777" w:rsidR="00F47290" w:rsidRPr="001135A6" w:rsidRDefault="00F47290" w:rsidP="00C43821">
            <w:pPr>
              <w:pStyle w:val="MacroText"/>
              <w:rPr>
                <w:highlight w:val="yellow"/>
              </w:rPr>
            </w:pPr>
            <w:r w:rsidRPr="001135A6">
              <w:rPr>
                <w:highlight w:val="yellow"/>
              </w:rPr>
              <w:t>105408</w:t>
            </w:r>
          </w:p>
        </w:tc>
        <w:tc>
          <w:tcPr>
            <w:tcW w:w="1985" w:type="dxa"/>
            <w:hideMark/>
          </w:tcPr>
          <w:p w14:paraId="0F45232E" w14:textId="77777777" w:rsidR="00F47290" w:rsidRPr="001135A6" w:rsidRDefault="00F47290" w:rsidP="00C43821">
            <w:pPr>
              <w:pStyle w:val="MacroText"/>
              <w:rPr>
                <w:highlight w:val="yellow"/>
              </w:rPr>
            </w:pPr>
            <w:r w:rsidRPr="001135A6">
              <w:rPr>
                <w:highlight w:val="yellow"/>
              </w:rPr>
              <w:t>0600019BC0</w:t>
            </w:r>
          </w:p>
        </w:tc>
        <w:tc>
          <w:tcPr>
            <w:tcW w:w="992" w:type="dxa"/>
            <w:noWrap/>
            <w:hideMark/>
          </w:tcPr>
          <w:p w14:paraId="6A635F72" w14:textId="77777777" w:rsidR="00F47290" w:rsidRPr="001135A6" w:rsidRDefault="00F47290" w:rsidP="00C43821">
            <w:pPr>
              <w:pStyle w:val="MacroText"/>
              <w:rPr>
                <w:highlight w:val="yellow"/>
              </w:rPr>
            </w:pPr>
            <w:r w:rsidRPr="001135A6">
              <w:rPr>
                <w:highlight w:val="yellow"/>
              </w:rPr>
              <w:t>5</w:t>
            </w:r>
          </w:p>
        </w:tc>
      </w:tr>
      <w:tr w:rsidR="00F47290" w:rsidRPr="001135A6" w14:paraId="24EDF2D7" w14:textId="77777777" w:rsidTr="00A61D45">
        <w:trPr>
          <w:trHeight w:val="285"/>
        </w:trPr>
        <w:tc>
          <w:tcPr>
            <w:tcW w:w="4315" w:type="dxa"/>
            <w:noWrap/>
            <w:hideMark/>
          </w:tcPr>
          <w:p w14:paraId="2DC3EBD6"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503B438A" w14:textId="77777777" w:rsidR="00F47290" w:rsidRPr="001135A6" w:rsidRDefault="00F47290" w:rsidP="00C43821">
            <w:pPr>
              <w:pStyle w:val="MacroText"/>
              <w:rPr>
                <w:highlight w:val="yellow"/>
              </w:rPr>
            </w:pPr>
            <w:r w:rsidRPr="001135A6">
              <w:rPr>
                <w:highlight w:val="yellow"/>
              </w:rPr>
              <w:t>14</w:t>
            </w:r>
          </w:p>
        </w:tc>
        <w:tc>
          <w:tcPr>
            <w:tcW w:w="1249" w:type="dxa"/>
            <w:noWrap/>
            <w:hideMark/>
          </w:tcPr>
          <w:p w14:paraId="0C9ADF76" w14:textId="77777777" w:rsidR="00F47290" w:rsidRPr="001135A6" w:rsidRDefault="00F47290" w:rsidP="00C43821">
            <w:pPr>
              <w:pStyle w:val="MacroText"/>
              <w:rPr>
                <w:highlight w:val="yellow"/>
              </w:rPr>
            </w:pPr>
          </w:p>
        </w:tc>
        <w:tc>
          <w:tcPr>
            <w:tcW w:w="1985" w:type="dxa"/>
            <w:hideMark/>
          </w:tcPr>
          <w:p w14:paraId="2C7B7741"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179AB3BC" w14:textId="77777777" w:rsidR="00F47290" w:rsidRPr="001135A6" w:rsidRDefault="00F47290" w:rsidP="00C43821">
            <w:pPr>
              <w:pStyle w:val="MacroText"/>
              <w:rPr>
                <w:highlight w:val="yellow"/>
              </w:rPr>
            </w:pPr>
            <w:r w:rsidRPr="001135A6">
              <w:rPr>
                <w:highlight w:val="yellow"/>
              </w:rPr>
              <w:t>2</w:t>
            </w:r>
          </w:p>
        </w:tc>
      </w:tr>
      <w:tr w:rsidR="00F47290" w:rsidRPr="001135A6" w14:paraId="277A4A87" w14:textId="77777777" w:rsidTr="00A61D45">
        <w:trPr>
          <w:trHeight w:val="285"/>
        </w:trPr>
        <w:tc>
          <w:tcPr>
            <w:tcW w:w="4315" w:type="dxa"/>
            <w:noWrap/>
            <w:hideMark/>
          </w:tcPr>
          <w:p w14:paraId="5789D6C7"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5E0184BB" w14:textId="77777777" w:rsidR="00F47290" w:rsidRPr="001135A6" w:rsidRDefault="00F47290" w:rsidP="00C43821">
            <w:pPr>
              <w:pStyle w:val="MacroText"/>
              <w:rPr>
                <w:highlight w:val="yellow"/>
              </w:rPr>
            </w:pPr>
          </w:p>
        </w:tc>
        <w:tc>
          <w:tcPr>
            <w:tcW w:w="1249" w:type="dxa"/>
            <w:noWrap/>
            <w:hideMark/>
          </w:tcPr>
          <w:p w14:paraId="7B4DDE1C" w14:textId="77777777" w:rsidR="00F47290" w:rsidRPr="001135A6" w:rsidRDefault="00F47290" w:rsidP="00C43821">
            <w:pPr>
              <w:pStyle w:val="MacroText"/>
              <w:rPr>
                <w:highlight w:val="yellow"/>
              </w:rPr>
            </w:pPr>
            <w:r w:rsidRPr="001135A6">
              <w:rPr>
                <w:highlight w:val="yellow"/>
              </w:rPr>
              <w:t>12-2-2018 14:00:00</w:t>
            </w:r>
          </w:p>
        </w:tc>
        <w:tc>
          <w:tcPr>
            <w:tcW w:w="1985" w:type="dxa"/>
            <w:hideMark/>
          </w:tcPr>
          <w:p w14:paraId="754ED2C0"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6BF8163E" w14:textId="77777777" w:rsidR="00F47290" w:rsidRPr="001135A6" w:rsidRDefault="00F47290" w:rsidP="00C43821">
            <w:pPr>
              <w:pStyle w:val="MacroText"/>
              <w:rPr>
                <w:highlight w:val="yellow"/>
              </w:rPr>
            </w:pPr>
            <w:r w:rsidRPr="001135A6">
              <w:rPr>
                <w:highlight w:val="yellow"/>
              </w:rPr>
              <w:t>1</w:t>
            </w:r>
          </w:p>
        </w:tc>
      </w:tr>
      <w:tr w:rsidR="00F47290" w:rsidRPr="001135A6" w14:paraId="34D58906" w14:textId="77777777" w:rsidTr="00A61D45">
        <w:trPr>
          <w:trHeight w:val="285"/>
        </w:trPr>
        <w:tc>
          <w:tcPr>
            <w:tcW w:w="4315" w:type="dxa"/>
            <w:noWrap/>
            <w:hideMark/>
          </w:tcPr>
          <w:p w14:paraId="1989D637"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57EBC629" w14:textId="77777777" w:rsidR="00F47290" w:rsidRPr="001135A6" w:rsidRDefault="00F47290" w:rsidP="00C43821">
            <w:pPr>
              <w:pStyle w:val="MacroText"/>
              <w:rPr>
                <w:highlight w:val="yellow"/>
              </w:rPr>
            </w:pPr>
          </w:p>
        </w:tc>
        <w:tc>
          <w:tcPr>
            <w:tcW w:w="1249" w:type="dxa"/>
            <w:noWrap/>
            <w:hideMark/>
          </w:tcPr>
          <w:p w14:paraId="0B1DE5FE" w14:textId="77777777" w:rsidR="00F47290" w:rsidRPr="001135A6" w:rsidRDefault="00F47290" w:rsidP="00C43821">
            <w:pPr>
              <w:pStyle w:val="MacroText"/>
              <w:rPr>
                <w:highlight w:val="yellow"/>
              </w:rPr>
            </w:pPr>
            <w:r w:rsidRPr="001135A6">
              <w:rPr>
                <w:highlight w:val="yellow"/>
              </w:rPr>
              <w:t>0</w:t>
            </w:r>
          </w:p>
        </w:tc>
        <w:tc>
          <w:tcPr>
            <w:tcW w:w="1985" w:type="dxa"/>
            <w:hideMark/>
          </w:tcPr>
          <w:p w14:paraId="150D059C"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2F9CFE53" w14:textId="77777777" w:rsidR="00F47290" w:rsidRPr="001135A6" w:rsidRDefault="00F47290" w:rsidP="00C43821">
            <w:pPr>
              <w:pStyle w:val="MacroText"/>
              <w:rPr>
                <w:highlight w:val="yellow"/>
              </w:rPr>
            </w:pPr>
            <w:r w:rsidRPr="001135A6">
              <w:rPr>
                <w:highlight w:val="yellow"/>
              </w:rPr>
              <w:t>1</w:t>
            </w:r>
          </w:p>
        </w:tc>
      </w:tr>
      <w:tr w:rsidR="00F47290" w:rsidRPr="001135A6" w14:paraId="5A18A9AF" w14:textId="77777777" w:rsidTr="00A61D45">
        <w:trPr>
          <w:trHeight w:val="285"/>
        </w:trPr>
        <w:tc>
          <w:tcPr>
            <w:tcW w:w="4315" w:type="dxa"/>
            <w:noWrap/>
            <w:hideMark/>
          </w:tcPr>
          <w:p w14:paraId="7EF680F8"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double-long-unsigned  </w:t>
            </w:r>
          </w:p>
        </w:tc>
        <w:tc>
          <w:tcPr>
            <w:tcW w:w="810" w:type="dxa"/>
            <w:noWrap/>
            <w:hideMark/>
          </w:tcPr>
          <w:p w14:paraId="51BEA979" w14:textId="77777777" w:rsidR="00F47290" w:rsidRPr="001135A6" w:rsidRDefault="00F47290" w:rsidP="00C43821">
            <w:pPr>
              <w:pStyle w:val="MacroText"/>
              <w:rPr>
                <w:highlight w:val="yellow"/>
              </w:rPr>
            </w:pPr>
          </w:p>
        </w:tc>
        <w:tc>
          <w:tcPr>
            <w:tcW w:w="1249" w:type="dxa"/>
            <w:noWrap/>
            <w:hideMark/>
          </w:tcPr>
          <w:p w14:paraId="1A7858B5" w14:textId="77777777" w:rsidR="00F47290" w:rsidRPr="001135A6" w:rsidRDefault="00F47290" w:rsidP="00C43821">
            <w:pPr>
              <w:pStyle w:val="MacroText"/>
              <w:rPr>
                <w:highlight w:val="yellow"/>
              </w:rPr>
            </w:pPr>
            <w:r w:rsidRPr="001135A6">
              <w:rPr>
                <w:highlight w:val="yellow"/>
              </w:rPr>
              <w:t>105824</w:t>
            </w:r>
          </w:p>
        </w:tc>
        <w:tc>
          <w:tcPr>
            <w:tcW w:w="1985" w:type="dxa"/>
            <w:hideMark/>
          </w:tcPr>
          <w:p w14:paraId="15EFD1C0" w14:textId="77777777" w:rsidR="00F47290" w:rsidRPr="001135A6" w:rsidRDefault="00F47290" w:rsidP="00C43821">
            <w:pPr>
              <w:pStyle w:val="MacroText"/>
              <w:rPr>
                <w:highlight w:val="yellow"/>
              </w:rPr>
            </w:pPr>
            <w:r w:rsidRPr="001135A6">
              <w:rPr>
                <w:highlight w:val="yellow"/>
              </w:rPr>
              <w:t>0600019D60</w:t>
            </w:r>
          </w:p>
        </w:tc>
        <w:tc>
          <w:tcPr>
            <w:tcW w:w="992" w:type="dxa"/>
            <w:noWrap/>
            <w:hideMark/>
          </w:tcPr>
          <w:p w14:paraId="2C4E7CDB" w14:textId="77777777" w:rsidR="00F47290" w:rsidRPr="001135A6" w:rsidRDefault="00F47290" w:rsidP="00C43821">
            <w:pPr>
              <w:pStyle w:val="MacroText"/>
              <w:rPr>
                <w:highlight w:val="yellow"/>
              </w:rPr>
            </w:pPr>
            <w:r w:rsidRPr="001135A6">
              <w:rPr>
                <w:highlight w:val="yellow"/>
              </w:rPr>
              <w:t>5</w:t>
            </w:r>
          </w:p>
        </w:tc>
      </w:tr>
      <w:tr w:rsidR="00F47290" w:rsidRPr="001135A6" w14:paraId="2806D517" w14:textId="77777777" w:rsidTr="00A61D45">
        <w:trPr>
          <w:trHeight w:val="285"/>
        </w:trPr>
        <w:tc>
          <w:tcPr>
            <w:tcW w:w="4315" w:type="dxa"/>
            <w:noWrap/>
            <w:hideMark/>
          </w:tcPr>
          <w:p w14:paraId="7F328D64"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516727F8" w14:textId="77777777" w:rsidR="00F47290" w:rsidRPr="001135A6" w:rsidRDefault="00F47290" w:rsidP="00C43821">
            <w:pPr>
              <w:pStyle w:val="MacroText"/>
              <w:rPr>
                <w:highlight w:val="yellow"/>
              </w:rPr>
            </w:pPr>
            <w:r w:rsidRPr="001135A6">
              <w:rPr>
                <w:highlight w:val="yellow"/>
              </w:rPr>
              <w:t>15</w:t>
            </w:r>
          </w:p>
        </w:tc>
        <w:tc>
          <w:tcPr>
            <w:tcW w:w="1249" w:type="dxa"/>
            <w:noWrap/>
            <w:hideMark/>
          </w:tcPr>
          <w:p w14:paraId="7D752BA2" w14:textId="77777777" w:rsidR="00F47290" w:rsidRPr="001135A6" w:rsidRDefault="00F47290" w:rsidP="00C43821">
            <w:pPr>
              <w:pStyle w:val="MacroText"/>
              <w:rPr>
                <w:highlight w:val="yellow"/>
              </w:rPr>
            </w:pPr>
          </w:p>
        </w:tc>
        <w:tc>
          <w:tcPr>
            <w:tcW w:w="1985" w:type="dxa"/>
            <w:hideMark/>
          </w:tcPr>
          <w:p w14:paraId="1317DE31"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15B3A67D" w14:textId="77777777" w:rsidR="00F47290" w:rsidRPr="001135A6" w:rsidRDefault="00F47290" w:rsidP="00C43821">
            <w:pPr>
              <w:pStyle w:val="MacroText"/>
              <w:rPr>
                <w:highlight w:val="yellow"/>
              </w:rPr>
            </w:pPr>
            <w:r w:rsidRPr="001135A6">
              <w:rPr>
                <w:highlight w:val="yellow"/>
              </w:rPr>
              <w:t>2</w:t>
            </w:r>
          </w:p>
        </w:tc>
      </w:tr>
      <w:tr w:rsidR="00F47290" w:rsidRPr="001135A6" w14:paraId="5F115C4D" w14:textId="77777777" w:rsidTr="00A61D45">
        <w:trPr>
          <w:trHeight w:val="285"/>
        </w:trPr>
        <w:tc>
          <w:tcPr>
            <w:tcW w:w="4315" w:type="dxa"/>
            <w:noWrap/>
            <w:hideMark/>
          </w:tcPr>
          <w:p w14:paraId="2929985E"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3BC70CCA" w14:textId="77777777" w:rsidR="00F47290" w:rsidRPr="001135A6" w:rsidRDefault="00F47290" w:rsidP="00C43821">
            <w:pPr>
              <w:pStyle w:val="MacroText"/>
              <w:rPr>
                <w:highlight w:val="yellow"/>
              </w:rPr>
            </w:pPr>
          </w:p>
        </w:tc>
        <w:tc>
          <w:tcPr>
            <w:tcW w:w="1249" w:type="dxa"/>
            <w:noWrap/>
            <w:hideMark/>
          </w:tcPr>
          <w:p w14:paraId="5E427587" w14:textId="77777777" w:rsidR="00F47290" w:rsidRPr="001135A6" w:rsidRDefault="00F47290" w:rsidP="00C43821">
            <w:pPr>
              <w:pStyle w:val="MacroText"/>
              <w:rPr>
                <w:highlight w:val="yellow"/>
              </w:rPr>
            </w:pPr>
            <w:r w:rsidRPr="001135A6">
              <w:rPr>
                <w:highlight w:val="yellow"/>
              </w:rPr>
              <w:t>12-2-2018 15:00:00</w:t>
            </w:r>
          </w:p>
        </w:tc>
        <w:tc>
          <w:tcPr>
            <w:tcW w:w="1985" w:type="dxa"/>
            <w:hideMark/>
          </w:tcPr>
          <w:p w14:paraId="36A39535"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3C9FF1F0" w14:textId="77777777" w:rsidR="00F47290" w:rsidRPr="001135A6" w:rsidRDefault="00F47290" w:rsidP="00C43821">
            <w:pPr>
              <w:pStyle w:val="MacroText"/>
              <w:rPr>
                <w:highlight w:val="yellow"/>
              </w:rPr>
            </w:pPr>
            <w:r w:rsidRPr="001135A6">
              <w:rPr>
                <w:highlight w:val="yellow"/>
              </w:rPr>
              <w:t>1</w:t>
            </w:r>
          </w:p>
        </w:tc>
      </w:tr>
      <w:tr w:rsidR="00F47290" w:rsidRPr="001135A6" w14:paraId="6FB0A360" w14:textId="77777777" w:rsidTr="00A61D45">
        <w:trPr>
          <w:trHeight w:val="285"/>
        </w:trPr>
        <w:tc>
          <w:tcPr>
            <w:tcW w:w="4315" w:type="dxa"/>
            <w:noWrap/>
            <w:hideMark/>
          </w:tcPr>
          <w:p w14:paraId="380EE731"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2EC807E3" w14:textId="77777777" w:rsidR="00F47290" w:rsidRPr="001135A6" w:rsidRDefault="00F47290" w:rsidP="00C43821">
            <w:pPr>
              <w:pStyle w:val="MacroText"/>
              <w:rPr>
                <w:highlight w:val="yellow"/>
              </w:rPr>
            </w:pPr>
          </w:p>
        </w:tc>
        <w:tc>
          <w:tcPr>
            <w:tcW w:w="1249" w:type="dxa"/>
            <w:noWrap/>
            <w:hideMark/>
          </w:tcPr>
          <w:p w14:paraId="4AE35513" w14:textId="77777777" w:rsidR="00F47290" w:rsidRPr="001135A6" w:rsidRDefault="00F47290" w:rsidP="00C43821">
            <w:pPr>
              <w:pStyle w:val="MacroText"/>
              <w:rPr>
                <w:highlight w:val="yellow"/>
              </w:rPr>
            </w:pPr>
            <w:r w:rsidRPr="001135A6">
              <w:rPr>
                <w:highlight w:val="yellow"/>
              </w:rPr>
              <w:t>0</w:t>
            </w:r>
          </w:p>
        </w:tc>
        <w:tc>
          <w:tcPr>
            <w:tcW w:w="1985" w:type="dxa"/>
            <w:hideMark/>
          </w:tcPr>
          <w:p w14:paraId="0E4389EE"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500F22A3" w14:textId="77777777" w:rsidR="00F47290" w:rsidRPr="001135A6" w:rsidRDefault="00F47290" w:rsidP="00C43821">
            <w:pPr>
              <w:pStyle w:val="MacroText"/>
              <w:rPr>
                <w:highlight w:val="yellow"/>
              </w:rPr>
            </w:pPr>
            <w:r w:rsidRPr="001135A6">
              <w:rPr>
                <w:highlight w:val="yellow"/>
              </w:rPr>
              <w:t>1</w:t>
            </w:r>
          </w:p>
        </w:tc>
      </w:tr>
      <w:tr w:rsidR="00F47290" w:rsidRPr="001135A6" w14:paraId="59583EC5" w14:textId="77777777" w:rsidTr="00A61D45">
        <w:trPr>
          <w:trHeight w:val="285"/>
        </w:trPr>
        <w:tc>
          <w:tcPr>
            <w:tcW w:w="4315" w:type="dxa"/>
            <w:noWrap/>
            <w:hideMark/>
          </w:tcPr>
          <w:p w14:paraId="667883BF"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double-long-unsigned  </w:t>
            </w:r>
          </w:p>
        </w:tc>
        <w:tc>
          <w:tcPr>
            <w:tcW w:w="810" w:type="dxa"/>
            <w:noWrap/>
            <w:hideMark/>
          </w:tcPr>
          <w:p w14:paraId="3863298D" w14:textId="77777777" w:rsidR="00F47290" w:rsidRPr="001135A6" w:rsidRDefault="00F47290" w:rsidP="00C43821">
            <w:pPr>
              <w:pStyle w:val="MacroText"/>
              <w:rPr>
                <w:highlight w:val="yellow"/>
              </w:rPr>
            </w:pPr>
          </w:p>
        </w:tc>
        <w:tc>
          <w:tcPr>
            <w:tcW w:w="1249" w:type="dxa"/>
            <w:noWrap/>
            <w:hideMark/>
          </w:tcPr>
          <w:p w14:paraId="4F3DE708" w14:textId="77777777" w:rsidR="00F47290" w:rsidRPr="001135A6" w:rsidRDefault="00F47290" w:rsidP="00C43821">
            <w:pPr>
              <w:pStyle w:val="MacroText"/>
              <w:rPr>
                <w:highlight w:val="yellow"/>
              </w:rPr>
            </w:pPr>
            <w:r w:rsidRPr="001135A6">
              <w:rPr>
                <w:highlight w:val="yellow"/>
              </w:rPr>
              <w:t>106240</w:t>
            </w:r>
          </w:p>
        </w:tc>
        <w:tc>
          <w:tcPr>
            <w:tcW w:w="1985" w:type="dxa"/>
            <w:hideMark/>
          </w:tcPr>
          <w:p w14:paraId="14D4EB76" w14:textId="77777777" w:rsidR="00F47290" w:rsidRPr="001135A6" w:rsidRDefault="00F47290" w:rsidP="00C43821">
            <w:pPr>
              <w:pStyle w:val="MacroText"/>
              <w:rPr>
                <w:highlight w:val="yellow"/>
              </w:rPr>
            </w:pPr>
            <w:r w:rsidRPr="001135A6">
              <w:rPr>
                <w:highlight w:val="yellow"/>
              </w:rPr>
              <w:t>0600019F00</w:t>
            </w:r>
          </w:p>
        </w:tc>
        <w:tc>
          <w:tcPr>
            <w:tcW w:w="992" w:type="dxa"/>
            <w:noWrap/>
            <w:hideMark/>
          </w:tcPr>
          <w:p w14:paraId="4759C145" w14:textId="77777777" w:rsidR="00F47290" w:rsidRPr="001135A6" w:rsidRDefault="00F47290" w:rsidP="00C43821">
            <w:pPr>
              <w:pStyle w:val="MacroText"/>
              <w:rPr>
                <w:highlight w:val="yellow"/>
              </w:rPr>
            </w:pPr>
            <w:r w:rsidRPr="001135A6">
              <w:rPr>
                <w:highlight w:val="yellow"/>
              </w:rPr>
              <w:t>5</w:t>
            </w:r>
          </w:p>
        </w:tc>
      </w:tr>
      <w:tr w:rsidR="00F47290" w:rsidRPr="001135A6" w14:paraId="5FE784B3" w14:textId="77777777" w:rsidTr="00A61D45">
        <w:trPr>
          <w:trHeight w:val="285"/>
        </w:trPr>
        <w:tc>
          <w:tcPr>
            <w:tcW w:w="4315" w:type="dxa"/>
            <w:noWrap/>
            <w:hideMark/>
          </w:tcPr>
          <w:p w14:paraId="296CE914"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5236721E" w14:textId="77777777" w:rsidR="00F47290" w:rsidRPr="001135A6" w:rsidRDefault="00F47290" w:rsidP="00C43821">
            <w:pPr>
              <w:pStyle w:val="MacroText"/>
              <w:rPr>
                <w:highlight w:val="yellow"/>
              </w:rPr>
            </w:pPr>
            <w:r w:rsidRPr="001135A6">
              <w:rPr>
                <w:highlight w:val="yellow"/>
              </w:rPr>
              <w:t>16</w:t>
            </w:r>
          </w:p>
        </w:tc>
        <w:tc>
          <w:tcPr>
            <w:tcW w:w="1249" w:type="dxa"/>
            <w:noWrap/>
            <w:hideMark/>
          </w:tcPr>
          <w:p w14:paraId="0DC4B82D" w14:textId="77777777" w:rsidR="00F47290" w:rsidRPr="001135A6" w:rsidRDefault="00F47290" w:rsidP="00C43821">
            <w:pPr>
              <w:pStyle w:val="MacroText"/>
              <w:rPr>
                <w:highlight w:val="yellow"/>
              </w:rPr>
            </w:pPr>
          </w:p>
        </w:tc>
        <w:tc>
          <w:tcPr>
            <w:tcW w:w="1985" w:type="dxa"/>
            <w:hideMark/>
          </w:tcPr>
          <w:p w14:paraId="4EDA5091"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2851A9B0" w14:textId="77777777" w:rsidR="00F47290" w:rsidRPr="001135A6" w:rsidRDefault="00F47290" w:rsidP="00C43821">
            <w:pPr>
              <w:pStyle w:val="MacroText"/>
              <w:rPr>
                <w:highlight w:val="yellow"/>
              </w:rPr>
            </w:pPr>
            <w:r w:rsidRPr="001135A6">
              <w:rPr>
                <w:highlight w:val="yellow"/>
              </w:rPr>
              <w:t>2</w:t>
            </w:r>
          </w:p>
        </w:tc>
      </w:tr>
      <w:tr w:rsidR="00F47290" w:rsidRPr="001135A6" w14:paraId="7BA10413" w14:textId="77777777" w:rsidTr="00A61D45">
        <w:trPr>
          <w:trHeight w:val="285"/>
        </w:trPr>
        <w:tc>
          <w:tcPr>
            <w:tcW w:w="4315" w:type="dxa"/>
            <w:noWrap/>
            <w:hideMark/>
          </w:tcPr>
          <w:p w14:paraId="4FDAB6F8"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14AA302C" w14:textId="77777777" w:rsidR="00F47290" w:rsidRPr="001135A6" w:rsidRDefault="00F47290" w:rsidP="00C43821">
            <w:pPr>
              <w:pStyle w:val="MacroText"/>
              <w:rPr>
                <w:highlight w:val="yellow"/>
              </w:rPr>
            </w:pPr>
          </w:p>
        </w:tc>
        <w:tc>
          <w:tcPr>
            <w:tcW w:w="1249" w:type="dxa"/>
            <w:noWrap/>
            <w:hideMark/>
          </w:tcPr>
          <w:p w14:paraId="6006C6EC" w14:textId="77777777" w:rsidR="00F47290" w:rsidRPr="001135A6" w:rsidRDefault="00F47290" w:rsidP="00C43821">
            <w:pPr>
              <w:pStyle w:val="MacroText"/>
              <w:rPr>
                <w:highlight w:val="yellow"/>
              </w:rPr>
            </w:pPr>
            <w:r w:rsidRPr="001135A6">
              <w:rPr>
                <w:highlight w:val="yellow"/>
              </w:rPr>
              <w:t>12-2-2018 16:00:00</w:t>
            </w:r>
          </w:p>
        </w:tc>
        <w:tc>
          <w:tcPr>
            <w:tcW w:w="1985" w:type="dxa"/>
            <w:hideMark/>
          </w:tcPr>
          <w:p w14:paraId="7F0A3BC0"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46A323CB" w14:textId="77777777" w:rsidR="00F47290" w:rsidRPr="001135A6" w:rsidRDefault="00F47290" w:rsidP="00C43821">
            <w:pPr>
              <w:pStyle w:val="MacroText"/>
              <w:rPr>
                <w:highlight w:val="yellow"/>
              </w:rPr>
            </w:pPr>
            <w:r w:rsidRPr="001135A6">
              <w:rPr>
                <w:highlight w:val="yellow"/>
              </w:rPr>
              <w:t>1</w:t>
            </w:r>
          </w:p>
        </w:tc>
      </w:tr>
      <w:tr w:rsidR="00F47290" w:rsidRPr="001135A6" w14:paraId="725CA147" w14:textId="77777777" w:rsidTr="00A61D45">
        <w:trPr>
          <w:trHeight w:val="285"/>
        </w:trPr>
        <w:tc>
          <w:tcPr>
            <w:tcW w:w="4315" w:type="dxa"/>
            <w:noWrap/>
            <w:hideMark/>
          </w:tcPr>
          <w:p w14:paraId="6B264B3B"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3720F9DD" w14:textId="77777777" w:rsidR="00F47290" w:rsidRPr="001135A6" w:rsidRDefault="00F47290" w:rsidP="00C43821">
            <w:pPr>
              <w:pStyle w:val="MacroText"/>
              <w:rPr>
                <w:highlight w:val="yellow"/>
              </w:rPr>
            </w:pPr>
          </w:p>
        </w:tc>
        <w:tc>
          <w:tcPr>
            <w:tcW w:w="1249" w:type="dxa"/>
            <w:noWrap/>
            <w:hideMark/>
          </w:tcPr>
          <w:p w14:paraId="071E6EA0" w14:textId="77777777" w:rsidR="00F47290" w:rsidRPr="001135A6" w:rsidRDefault="00F47290" w:rsidP="00C43821">
            <w:pPr>
              <w:pStyle w:val="MacroText"/>
              <w:rPr>
                <w:highlight w:val="yellow"/>
              </w:rPr>
            </w:pPr>
            <w:r w:rsidRPr="001135A6">
              <w:rPr>
                <w:highlight w:val="yellow"/>
              </w:rPr>
              <w:t>0</w:t>
            </w:r>
          </w:p>
        </w:tc>
        <w:tc>
          <w:tcPr>
            <w:tcW w:w="1985" w:type="dxa"/>
            <w:hideMark/>
          </w:tcPr>
          <w:p w14:paraId="3586B3B6"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0BA920D1" w14:textId="77777777" w:rsidR="00F47290" w:rsidRPr="001135A6" w:rsidRDefault="00F47290" w:rsidP="00C43821">
            <w:pPr>
              <w:pStyle w:val="MacroText"/>
              <w:rPr>
                <w:highlight w:val="yellow"/>
              </w:rPr>
            </w:pPr>
            <w:r w:rsidRPr="001135A6">
              <w:rPr>
                <w:highlight w:val="yellow"/>
              </w:rPr>
              <w:t>1</w:t>
            </w:r>
          </w:p>
        </w:tc>
      </w:tr>
      <w:tr w:rsidR="00F47290" w:rsidRPr="001135A6" w14:paraId="34F16E2E" w14:textId="77777777" w:rsidTr="00A61D45">
        <w:trPr>
          <w:trHeight w:val="285"/>
        </w:trPr>
        <w:tc>
          <w:tcPr>
            <w:tcW w:w="4315" w:type="dxa"/>
            <w:noWrap/>
            <w:hideMark/>
          </w:tcPr>
          <w:p w14:paraId="66A41933"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double-long-unsigned  </w:t>
            </w:r>
          </w:p>
        </w:tc>
        <w:tc>
          <w:tcPr>
            <w:tcW w:w="810" w:type="dxa"/>
            <w:noWrap/>
            <w:hideMark/>
          </w:tcPr>
          <w:p w14:paraId="4067B5D5" w14:textId="77777777" w:rsidR="00F47290" w:rsidRPr="001135A6" w:rsidRDefault="00F47290" w:rsidP="00C43821">
            <w:pPr>
              <w:pStyle w:val="MacroText"/>
              <w:rPr>
                <w:highlight w:val="yellow"/>
              </w:rPr>
            </w:pPr>
          </w:p>
        </w:tc>
        <w:tc>
          <w:tcPr>
            <w:tcW w:w="1249" w:type="dxa"/>
            <w:noWrap/>
            <w:hideMark/>
          </w:tcPr>
          <w:p w14:paraId="65B79354" w14:textId="77777777" w:rsidR="00F47290" w:rsidRPr="001135A6" w:rsidRDefault="00F47290" w:rsidP="00C43821">
            <w:pPr>
              <w:pStyle w:val="MacroText"/>
              <w:rPr>
                <w:highlight w:val="yellow"/>
              </w:rPr>
            </w:pPr>
            <w:r w:rsidRPr="001135A6">
              <w:rPr>
                <w:highlight w:val="yellow"/>
              </w:rPr>
              <w:t>106656</w:t>
            </w:r>
          </w:p>
        </w:tc>
        <w:tc>
          <w:tcPr>
            <w:tcW w:w="1985" w:type="dxa"/>
            <w:hideMark/>
          </w:tcPr>
          <w:p w14:paraId="4E9BED62" w14:textId="77777777" w:rsidR="00F47290" w:rsidRPr="001135A6" w:rsidRDefault="00F47290" w:rsidP="00C43821">
            <w:pPr>
              <w:pStyle w:val="MacroText"/>
              <w:rPr>
                <w:highlight w:val="yellow"/>
              </w:rPr>
            </w:pPr>
            <w:r w:rsidRPr="001135A6">
              <w:rPr>
                <w:highlight w:val="yellow"/>
              </w:rPr>
              <w:t>060001A0A0</w:t>
            </w:r>
          </w:p>
        </w:tc>
        <w:tc>
          <w:tcPr>
            <w:tcW w:w="992" w:type="dxa"/>
            <w:noWrap/>
            <w:hideMark/>
          </w:tcPr>
          <w:p w14:paraId="4EEEA9B5" w14:textId="77777777" w:rsidR="00F47290" w:rsidRPr="001135A6" w:rsidRDefault="00F47290" w:rsidP="00C43821">
            <w:pPr>
              <w:pStyle w:val="MacroText"/>
              <w:rPr>
                <w:highlight w:val="yellow"/>
              </w:rPr>
            </w:pPr>
            <w:r w:rsidRPr="001135A6">
              <w:rPr>
                <w:highlight w:val="yellow"/>
              </w:rPr>
              <w:t>5</w:t>
            </w:r>
          </w:p>
        </w:tc>
      </w:tr>
      <w:tr w:rsidR="00F47290" w:rsidRPr="001135A6" w14:paraId="3A14E538" w14:textId="77777777" w:rsidTr="00A61D45">
        <w:trPr>
          <w:trHeight w:val="285"/>
        </w:trPr>
        <w:tc>
          <w:tcPr>
            <w:tcW w:w="4315" w:type="dxa"/>
            <w:noWrap/>
            <w:hideMark/>
          </w:tcPr>
          <w:p w14:paraId="2D1CA3FE"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3ECC137A" w14:textId="77777777" w:rsidR="00F47290" w:rsidRPr="001135A6" w:rsidRDefault="00F47290" w:rsidP="00C43821">
            <w:pPr>
              <w:pStyle w:val="MacroText"/>
              <w:rPr>
                <w:highlight w:val="yellow"/>
              </w:rPr>
            </w:pPr>
            <w:r w:rsidRPr="001135A6">
              <w:rPr>
                <w:highlight w:val="yellow"/>
              </w:rPr>
              <w:t>17</w:t>
            </w:r>
          </w:p>
        </w:tc>
        <w:tc>
          <w:tcPr>
            <w:tcW w:w="1249" w:type="dxa"/>
            <w:noWrap/>
            <w:hideMark/>
          </w:tcPr>
          <w:p w14:paraId="3613FEBF" w14:textId="77777777" w:rsidR="00F47290" w:rsidRPr="001135A6" w:rsidRDefault="00F47290" w:rsidP="00C43821">
            <w:pPr>
              <w:pStyle w:val="MacroText"/>
              <w:rPr>
                <w:highlight w:val="yellow"/>
              </w:rPr>
            </w:pPr>
          </w:p>
        </w:tc>
        <w:tc>
          <w:tcPr>
            <w:tcW w:w="1985" w:type="dxa"/>
            <w:hideMark/>
          </w:tcPr>
          <w:p w14:paraId="3820AD8B"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58AE8443" w14:textId="77777777" w:rsidR="00F47290" w:rsidRPr="001135A6" w:rsidRDefault="00F47290" w:rsidP="00C43821">
            <w:pPr>
              <w:pStyle w:val="MacroText"/>
              <w:rPr>
                <w:highlight w:val="yellow"/>
              </w:rPr>
            </w:pPr>
            <w:r w:rsidRPr="001135A6">
              <w:rPr>
                <w:highlight w:val="yellow"/>
              </w:rPr>
              <w:t>2</w:t>
            </w:r>
          </w:p>
        </w:tc>
      </w:tr>
      <w:tr w:rsidR="00F47290" w:rsidRPr="001135A6" w14:paraId="440EF365" w14:textId="77777777" w:rsidTr="00A61D45">
        <w:trPr>
          <w:trHeight w:val="285"/>
        </w:trPr>
        <w:tc>
          <w:tcPr>
            <w:tcW w:w="4315" w:type="dxa"/>
            <w:noWrap/>
            <w:hideMark/>
          </w:tcPr>
          <w:p w14:paraId="4EAA57E1"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77FA37F7" w14:textId="77777777" w:rsidR="00F47290" w:rsidRPr="001135A6" w:rsidRDefault="00F47290" w:rsidP="00C43821">
            <w:pPr>
              <w:pStyle w:val="MacroText"/>
              <w:rPr>
                <w:highlight w:val="yellow"/>
              </w:rPr>
            </w:pPr>
          </w:p>
        </w:tc>
        <w:tc>
          <w:tcPr>
            <w:tcW w:w="1249" w:type="dxa"/>
            <w:noWrap/>
            <w:hideMark/>
          </w:tcPr>
          <w:p w14:paraId="5541E7C7" w14:textId="77777777" w:rsidR="00F47290" w:rsidRPr="001135A6" w:rsidRDefault="00F47290" w:rsidP="00C43821">
            <w:pPr>
              <w:pStyle w:val="MacroText"/>
              <w:rPr>
                <w:highlight w:val="yellow"/>
              </w:rPr>
            </w:pPr>
            <w:r w:rsidRPr="001135A6">
              <w:rPr>
                <w:highlight w:val="yellow"/>
              </w:rPr>
              <w:t>12-2-2018 17:00:00</w:t>
            </w:r>
          </w:p>
        </w:tc>
        <w:tc>
          <w:tcPr>
            <w:tcW w:w="1985" w:type="dxa"/>
            <w:hideMark/>
          </w:tcPr>
          <w:p w14:paraId="5C65B09B"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4435190D" w14:textId="77777777" w:rsidR="00F47290" w:rsidRPr="001135A6" w:rsidRDefault="00F47290" w:rsidP="00C43821">
            <w:pPr>
              <w:pStyle w:val="MacroText"/>
              <w:rPr>
                <w:highlight w:val="yellow"/>
              </w:rPr>
            </w:pPr>
            <w:r w:rsidRPr="001135A6">
              <w:rPr>
                <w:highlight w:val="yellow"/>
              </w:rPr>
              <w:t>1</w:t>
            </w:r>
          </w:p>
        </w:tc>
      </w:tr>
      <w:tr w:rsidR="00F47290" w:rsidRPr="001135A6" w14:paraId="45A6B412" w14:textId="77777777" w:rsidTr="00A61D45">
        <w:trPr>
          <w:trHeight w:val="285"/>
        </w:trPr>
        <w:tc>
          <w:tcPr>
            <w:tcW w:w="4315" w:type="dxa"/>
            <w:noWrap/>
            <w:hideMark/>
          </w:tcPr>
          <w:p w14:paraId="0C9C4435"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61F168EA" w14:textId="77777777" w:rsidR="00F47290" w:rsidRPr="001135A6" w:rsidRDefault="00F47290" w:rsidP="00C43821">
            <w:pPr>
              <w:pStyle w:val="MacroText"/>
              <w:rPr>
                <w:highlight w:val="yellow"/>
              </w:rPr>
            </w:pPr>
          </w:p>
        </w:tc>
        <w:tc>
          <w:tcPr>
            <w:tcW w:w="1249" w:type="dxa"/>
            <w:noWrap/>
            <w:hideMark/>
          </w:tcPr>
          <w:p w14:paraId="0552B3AD" w14:textId="77777777" w:rsidR="00F47290" w:rsidRPr="001135A6" w:rsidRDefault="00F47290" w:rsidP="00C43821">
            <w:pPr>
              <w:pStyle w:val="MacroText"/>
              <w:rPr>
                <w:highlight w:val="yellow"/>
              </w:rPr>
            </w:pPr>
            <w:r w:rsidRPr="001135A6">
              <w:rPr>
                <w:highlight w:val="yellow"/>
              </w:rPr>
              <w:t>0</w:t>
            </w:r>
          </w:p>
        </w:tc>
        <w:tc>
          <w:tcPr>
            <w:tcW w:w="1985" w:type="dxa"/>
            <w:hideMark/>
          </w:tcPr>
          <w:p w14:paraId="50C39F15"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7BBABB0C" w14:textId="77777777" w:rsidR="00F47290" w:rsidRPr="001135A6" w:rsidRDefault="00F47290" w:rsidP="00C43821">
            <w:pPr>
              <w:pStyle w:val="MacroText"/>
              <w:rPr>
                <w:highlight w:val="yellow"/>
              </w:rPr>
            </w:pPr>
            <w:r w:rsidRPr="001135A6">
              <w:rPr>
                <w:highlight w:val="yellow"/>
              </w:rPr>
              <w:t>1</w:t>
            </w:r>
          </w:p>
        </w:tc>
      </w:tr>
      <w:tr w:rsidR="00F47290" w:rsidRPr="001135A6" w14:paraId="579B8CC5" w14:textId="77777777" w:rsidTr="00A61D45">
        <w:trPr>
          <w:trHeight w:val="285"/>
        </w:trPr>
        <w:tc>
          <w:tcPr>
            <w:tcW w:w="4315" w:type="dxa"/>
            <w:noWrap/>
            <w:hideMark/>
          </w:tcPr>
          <w:p w14:paraId="2756E1FE"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double-long-unsigned  </w:t>
            </w:r>
          </w:p>
        </w:tc>
        <w:tc>
          <w:tcPr>
            <w:tcW w:w="810" w:type="dxa"/>
            <w:noWrap/>
            <w:hideMark/>
          </w:tcPr>
          <w:p w14:paraId="4B28A3BE" w14:textId="77777777" w:rsidR="00F47290" w:rsidRPr="001135A6" w:rsidRDefault="00F47290" w:rsidP="00C43821">
            <w:pPr>
              <w:pStyle w:val="MacroText"/>
              <w:rPr>
                <w:highlight w:val="yellow"/>
              </w:rPr>
            </w:pPr>
          </w:p>
        </w:tc>
        <w:tc>
          <w:tcPr>
            <w:tcW w:w="1249" w:type="dxa"/>
            <w:noWrap/>
            <w:hideMark/>
          </w:tcPr>
          <w:p w14:paraId="711E7B06" w14:textId="77777777" w:rsidR="00F47290" w:rsidRPr="001135A6" w:rsidRDefault="00F47290" w:rsidP="00C43821">
            <w:pPr>
              <w:pStyle w:val="MacroText"/>
              <w:rPr>
                <w:highlight w:val="yellow"/>
              </w:rPr>
            </w:pPr>
            <w:r w:rsidRPr="001135A6">
              <w:rPr>
                <w:highlight w:val="yellow"/>
              </w:rPr>
              <w:t>107072</w:t>
            </w:r>
          </w:p>
        </w:tc>
        <w:tc>
          <w:tcPr>
            <w:tcW w:w="1985" w:type="dxa"/>
            <w:hideMark/>
          </w:tcPr>
          <w:p w14:paraId="39628E90" w14:textId="77777777" w:rsidR="00F47290" w:rsidRPr="001135A6" w:rsidRDefault="00F47290" w:rsidP="00C43821">
            <w:pPr>
              <w:pStyle w:val="MacroText"/>
              <w:rPr>
                <w:highlight w:val="yellow"/>
              </w:rPr>
            </w:pPr>
            <w:r w:rsidRPr="001135A6">
              <w:rPr>
                <w:highlight w:val="yellow"/>
              </w:rPr>
              <w:t>060001A240</w:t>
            </w:r>
          </w:p>
        </w:tc>
        <w:tc>
          <w:tcPr>
            <w:tcW w:w="992" w:type="dxa"/>
            <w:noWrap/>
            <w:hideMark/>
          </w:tcPr>
          <w:p w14:paraId="15040E0C" w14:textId="77777777" w:rsidR="00F47290" w:rsidRPr="001135A6" w:rsidRDefault="00F47290" w:rsidP="00C43821">
            <w:pPr>
              <w:pStyle w:val="MacroText"/>
              <w:rPr>
                <w:highlight w:val="yellow"/>
              </w:rPr>
            </w:pPr>
            <w:r w:rsidRPr="001135A6">
              <w:rPr>
                <w:highlight w:val="yellow"/>
              </w:rPr>
              <w:t>5</w:t>
            </w:r>
          </w:p>
        </w:tc>
      </w:tr>
      <w:tr w:rsidR="00F47290" w:rsidRPr="001135A6" w14:paraId="5721B774" w14:textId="77777777" w:rsidTr="00A61D45">
        <w:trPr>
          <w:trHeight w:val="285"/>
        </w:trPr>
        <w:tc>
          <w:tcPr>
            <w:tcW w:w="4315" w:type="dxa"/>
            <w:noWrap/>
            <w:hideMark/>
          </w:tcPr>
          <w:p w14:paraId="05743411"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55FE2320" w14:textId="77777777" w:rsidR="00F47290" w:rsidRPr="001135A6" w:rsidRDefault="00F47290" w:rsidP="00C43821">
            <w:pPr>
              <w:pStyle w:val="MacroText"/>
              <w:rPr>
                <w:highlight w:val="yellow"/>
              </w:rPr>
            </w:pPr>
            <w:r w:rsidRPr="001135A6">
              <w:rPr>
                <w:highlight w:val="yellow"/>
              </w:rPr>
              <w:t>18</w:t>
            </w:r>
          </w:p>
        </w:tc>
        <w:tc>
          <w:tcPr>
            <w:tcW w:w="1249" w:type="dxa"/>
            <w:noWrap/>
            <w:hideMark/>
          </w:tcPr>
          <w:p w14:paraId="11967040" w14:textId="77777777" w:rsidR="00F47290" w:rsidRPr="001135A6" w:rsidRDefault="00F47290" w:rsidP="00C43821">
            <w:pPr>
              <w:pStyle w:val="MacroText"/>
              <w:rPr>
                <w:highlight w:val="yellow"/>
              </w:rPr>
            </w:pPr>
          </w:p>
        </w:tc>
        <w:tc>
          <w:tcPr>
            <w:tcW w:w="1985" w:type="dxa"/>
            <w:hideMark/>
          </w:tcPr>
          <w:p w14:paraId="535CF0C2"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2F8D3472" w14:textId="77777777" w:rsidR="00F47290" w:rsidRPr="001135A6" w:rsidRDefault="00F47290" w:rsidP="00C43821">
            <w:pPr>
              <w:pStyle w:val="MacroText"/>
              <w:rPr>
                <w:highlight w:val="yellow"/>
              </w:rPr>
            </w:pPr>
            <w:r w:rsidRPr="001135A6">
              <w:rPr>
                <w:highlight w:val="yellow"/>
              </w:rPr>
              <w:t>2</w:t>
            </w:r>
          </w:p>
        </w:tc>
      </w:tr>
      <w:tr w:rsidR="00F47290" w:rsidRPr="001135A6" w14:paraId="5778004A" w14:textId="77777777" w:rsidTr="00A61D45">
        <w:trPr>
          <w:trHeight w:val="285"/>
        </w:trPr>
        <w:tc>
          <w:tcPr>
            <w:tcW w:w="4315" w:type="dxa"/>
            <w:noWrap/>
            <w:hideMark/>
          </w:tcPr>
          <w:p w14:paraId="4387C644"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4ACDF279" w14:textId="77777777" w:rsidR="00F47290" w:rsidRPr="001135A6" w:rsidRDefault="00F47290" w:rsidP="00C43821">
            <w:pPr>
              <w:pStyle w:val="MacroText"/>
              <w:rPr>
                <w:highlight w:val="yellow"/>
              </w:rPr>
            </w:pPr>
          </w:p>
        </w:tc>
        <w:tc>
          <w:tcPr>
            <w:tcW w:w="1249" w:type="dxa"/>
            <w:noWrap/>
            <w:hideMark/>
          </w:tcPr>
          <w:p w14:paraId="59DBE8A4" w14:textId="77777777" w:rsidR="00F47290" w:rsidRPr="001135A6" w:rsidRDefault="00F47290" w:rsidP="00C43821">
            <w:pPr>
              <w:pStyle w:val="MacroText"/>
              <w:rPr>
                <w:highlight w:val="yellow"/>
              </w:rPr>
            </w:pPr>
            <w:r w:rsidRPr="001135A6">
              <w:rPr>
                <w:highlight w:val="yellow"/>
              </w:rPr>
              <w:t>12-2-2018 18:00:00</w:t>
            </w:r>
          </w:p>
        </w:tc>
        <w:tc>
          <w:tcPr>
            <w:tcW w:w="1985" w:type="dxa"/>
            <w:hideMark/>
          </w:tcPr>
          <w:p w14:paraId="6478CFDD"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09CB4DE5" w14:textId="77777777" w:rsidR="00F47290" w:rsidRPr="001135A6" w:rsidRDefault="00F47290" w:rsidP="00C43821">
            <w:pPr>
              <w:pStyle w:val="MacroText"/>
              <w:rPr>
                <w:highlight w:val="yellow"/>
              </w:rPr>
            </w:pPr>
            <w:r w:rsidRPr="001135A6">
              <w:rPr>
                <w:highlight w:val="yellow"/>
              </w:rPr>
              <w:t>1</w:t>
            </w:r>
          </w:p>
        </w:tc>
      </w:tr>
      <w:tr w:rsidR="00F47290" w:rsidRPr="001135A6" w14:paraId="1653035B" w14:textId="77777777" w:rsidTr="00A61D45">
        <w:trPr>
          <w:trHeight w:val="285"/>
        </w:trPr>
        <w:tc>
          <w:tcPr>
            <w:tcW w:w="4315" w:type="dxa"/>
            <w:noWrap/>
            <w:hideMark/>
          </w:tcPr>
          <w:p w14:paraId="31AFF645"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4687714F" w14:textId="77777777" w:rsidR="00F47290" w:rsidRPr="001135A6" w:rsidRDefault="00F47290" w:rsidP="00C43821">
            <w:pPr>
              <w:pStyle w:val="MacroText"/>
              <w:rPr>
                <w:highlight w:val="yellow"/>
              </w:rPr>
            </w:pPr>
          </w:p>
        </w:tc>
        <w:tc>
          <w:tcPr>
            <w:tcW w:w="1249" w:type="dxa"/>
            <w:noWrap/>
            <w:hideMark/>
          </w:tcPr>
          <w:p w14:paraId="5512BF09" w14:textId="77777777" w:rsidR="00F47290" w:rsidRPr="001135A6" w:rsidRDefault="00F47290" w:rsidP="00C43821">
            <w:pPr>
              <w:pStyle w:val="MacroText"/>
              <w:rPr>
                <w:highlight w:val="yellow"/>
              </w:rPr>
            </w:pPr>
            <w:r w:rsidRPr="001135A6">
              <w:rPr>
                <w:highlight w:val="yellow"/>
              </w:rPr>
              <w:t>0</w:t>
            </w:r>
          </w:p>
        </w:tc>
        <w:tc>
          <w:tcPr>
            <w:tcW w:w="1985" w:type="dxa"/>
            <w:hideMark/>
          </w:tcPr>
          <w:p w14:paraId="4B37A638"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30F0860A" w14:textId="77777777" w:rsidR="00F47290" w:rsidRPr="001135A6" w:rsidRDefault="00F47290" w:rsidP="00C43821">
            <w:pPr>
              <w:pStyle w:val="MacroText"/>
              <w:rPr>
                <w:highlight w:val="yellow"/>
              </w:rPr>
            </w:pPr>
            <w:r w:rsidRPr="001135A6">
              <w:rPr>
                <w:highlight w:val="yellow"/>
              </w:rPr>
              <w:t>1</w:t>
            </w:r>
          </w:p>
        </w:tc>
      </w:tr>
      <w:tr w:rsidR="00F47290" w:rsidRPr="001135A6" w14:paraId="2C68CA91" w14:textId="77777777" w:rsidTr="00A61D45">
        <w:trPr>
          <w:trHeight w:val="285"/>
        </w:trPr>
        <w:tc>
          <w:tcPr>
            <w:tcW w:w="4315" w:type="dxa"/>
            <w:noWrap/>
            <w:hideMark/>
          </w:tcPr>
          <w:p w14:paraId="09B465BF"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double-long-unsigned  </w:t>
            </w:r>
          </w:p>
        </w:tc>
        <w:tc>
          <w:tcPr>
            <w:tcW w:w="810" w:type="dxa"/>
            <w:noWrap/>
            <w:hideMark/>
          </w:tcPr>
          <w:p w14:paraId="68AFFFE4" w14:textId="77777777" w:rsidR="00F47290" w:rsidRPr="001135A6" w:rsidRDefault="00F47290" w:rsidP="00C43821">
            <w:pPr>
              <w:pStyle w:val="MacroText"/>
              <w:rPr>
                <w:highlight w:val="yellow"/>
              </w:rPr>
            </w:pPr>
          </w:p>
        </w:tc>
        <w:tc>
          <w:tcPr>
            <w:tcW w:w="1249" w:type="dxa"/>
            <w:noWrap/>
            <w:hideMark/>
          </w:tcPr>
          <w:p w14:paraId="42F8ADD0" w14:textId="77777777" w:rsidR="00F47290" w:rsidRPr="001135A6" w:rsidRDefault="00F47290" w:rsidP="00C43821">
            <w:pPr>
              <w:pStyle w:val="MacroText"/>
              <w:rPr>
                <w:highlight w:val="yellow"/>
              </w:rPr>
            </w:pPr>
            <w:r w:rsidRPr="001135A6">
              <w:rPr>
                <w:highlight w:val="yellow"/>
              </w:rPr>
              <w:t>107488</w:t>
            </w:r>
          </w:p>
        </w:tc>
        <w:tc>
          <w:tcPr>
            <w:tcW w:w="1985" w:type="dxa"/>
            <w:hideMark/>
          </w:tcPr>
          <w:p w14:paraId="5930D230" w14:textId="77777777" w:rsidR="00F47290" w:rsidRPr="001135A6" w:rsidRDefault="00F47290" w:rsidP="00C43821">
            <w:pPr>
              <w:pStyle w:val="MacroText"/>
              <w:rPr>
                <w:highlight w:val="yellow"/>
              </w:rPr>
            </w:pPr>
            <w:r w:rsidRPr="001135A6">
              <w:rPr>
                <w:highlight w:val="yellow"/>
              </w:rPr>
              <w:t>060001A3E0</w:t>
            </w:r>
          </w:p>
        </w:tc>
        <w:tc>
          <w:tcPr>
            <w:tcW w:w="992" w:type="dxa"/>
            <w:noWrap/>
            <w:hideMark/>
          </w:tcPr>
          <w:p w14:paraId="40FC5C2C" w14:textId="77777777" w:rsidR="00F47290" w:rsidRPr="001135A6" w:rsidRDefault="00F47290" w:rsidP="00C43821">
            <w:pPr>
              <w:pStyle w:val="MacroText"/>
              <w:rPr>
                <w:highlight w:val="yellow"/>
              </w:rPr>
            </w:pPr>
            <w:r w:rsidRPr="001135A6">
              <w:rPr>
                <w:highlight w:val="yellow"/>
              </w:rPr>
              <w:t>5</w:t>
            </w:r>
          </w:p>
        </w:tc>
      </w:tr>
      <w:tr w:rsidR="00F47290" w:rsidRPr="001135A6" w14:paraId="09163A29" w14:textId="77777777" w:rsidTr="00A61D45">
        <w:trPr>
          <w:trHeight w:val="285"/>
        </w:trPr>
        <w:tc>
          <w:tcPr>
            <w:tcW w:w="4315" w:type="dxa"/>
            <w:noWrap/>
            <w:hideMark/>
          </w:tcPr>
          <w:p w14:paraId="4B2FFA90"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0AAC30A5" w14:textId="77777777" w:rsidR="00F47290" w:rsidRPr="001135A6" w:rsidRDefault="00F47290" w:rsidP="00C43821">
            <w:pPr>
              <w:pStyle w:val="MacroText"/>
              <w:rPr>
                <w:highlight w:val="yellow"/>
              </w:rPr>
            </w:pPr>
            <w:r w:rsidRPr="001135A6">
              <w:rPr>
                <w:highlight w:val="yellow"/>
              </w:rPr>
              <w:t>19</w:t>
            </w:r>
          </w:p>
        </w:tc>
        <w:tc>
          <w:tcPr>
            <w:tcW w:w="1249" w:type="dxa"/>
            <w:noWrap/>
            <w:hideMark/>
          </w:tcPr>
          <w:p w14:paraId="0AD2E49D" w14:textId="77777777" w:rsidR="00F47290" w:rsidRPr="001135A6" w:rsidRDefault="00F47290" w:rsidP="00C43821">
            <w:pPr>
              <w:pStyle w:val="MacroText"/>
              <w:rPr>
                <w:highlight w:val="yellow"/>
              </w:rPr>
            </w:pPr>
          </w:p>
        </w:tc>
        <w:tc>
          <w:tcPr>
            <w:tcW w:w="1985" w:type="dxa"/>
            <w:hideMark/>
          </w:tcPr>
          <w:p w14:paraId="57991720"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27191A64" w14:textId="77777777" w:rsidR="00F47290" w:rsidRPr="001135A6" w:rsidRDefault="00F47290" w:rsidP="00C43821">
            <w:pPr>
              <w:pStyle w:val="MacroText"/>
              <w:rPr>
                <w:highlight w:val="yellow"/>
              </w:rPr>
            </w:pPr>
            <w:r w:rsidRPr="001135A6">
              <w:rPr>
                <w:highlight w:val="yellow"/>
              </w:rPr>
              <w:t>2</w:t>
            </w:r>
          </w:p>
        </w:tc>
      </w:tr>
      <w:tr w:rsidR="00F47290" w:rsidRPr="001135A6" w14:paraId="03D1BE91" w14:textId="77777777" w:rsidTr="00A61D45">
        <w:trPr>
          <w:trHeight w:val="285"/>
        </w:trPr>
        <w:tc>
          <w:tcPr>
            <w:tcW w:w="4315" w:type="dxa"/>
            <w:noWrap/>
            <w:hideMark/>
          </w:tcPr>
          <w:p w14:paraId="34C1E37A"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0D409C16" w14:textId="77777777" w:rsidR="00F47290" w:rsidRPr="001135A6" w:rsidRDefault="00F47290" w:rsidP="00C43821">
            <w:pPr>
              <w:pStyle w:val="MacroText"/>
              <w:rPr>
                <w:highlight w:val="yellow"/>
              </w:rPr>
            </w:pPr>
          </w:p>
        </w:tc>
        <w:tc>
          <w:tcPr>
            <w:tcW w:w="1249" w:type="dxa"/>
            <w:noWrap/>
            <w:hideMark/>
          </w:tcPr>
          <w:p w14:paraId="02B0A687" w14:textId="77777777" w:rsidR="00F47290" w:rsidRPr="001135A6" w:rsidRDefault="00F47290" w:rsidP="00C43821">
            <w:pPr>
              <w:pStyle w:val="MacroText"/>
              <w:rPr>
                <w:highlight w:val="yellow"/>
              </w:rPr>
            </w:pPr>
            <w:r w:rsidRPr="001135A6">
              <w:rPr>
                <w:highlight w:val="yellow"/>
              </w:rPr>
              <w:t>12-2-2018 19:00:00</w:t>
            </w:r>
          </w:p>
        </w:tc>
        <w:tc>
          <w:tcPr>
            <w:tcW w:w="1985" w:type="dxa"/>
            <w:hideMark/>
          </w:tcPr>
          <w:p w14:paraId="4DF134CD"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39837950" w14:textId="77777777" w:rsidR="00F47290" w:rsidRPr="001135A6" w:rsidRDefault="00F47290" w:rsidP="00C43821">
            <w:pPr>
              <w:pStyle w:val="MacroText"/>
              <w:rPr>
                <w:highlight w:val="yellow"/>
              </w:rPr>
            </w:pPr>
            <w:r w:rsidRPr="001135A6">
              <w:rPr>
                <w:highlight w:val="yellow"/>
              </w:rPr>
              <w:t>1</w:t>
            </w:r>
          </w:p>
        </w:tc>
      </w:tr>
      <w:tr w:rsidR="00F47290" w:rsidRPr="001135A6" w14:paraId="6F91064F" w14:textId="77777777" w:rsidTr="00A61D45">
        <w:trPr>
          <w:trHeight w:val="285"/>
        </w:trPr>
        <w:tc>
          <w:tcPr>
            <w:tcW w:w="4315" w:type="dxa"/>
            <w:noWrap/>
            <w:hideMark/>
          </w:tcPr>
          <w:p w14:paraId="2088859D"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lastRenderedPageBreak/>
              <w:t>null-data</w:t>
            </w:r>
          </w:p>
        </w:tc>
        <w:tc>
          <w:tcPr>
            <w:tcW w:w="810" w:type="dxa"/>
            <w:noWrap/>
            <w:hideMark/>
          </w:tcPr>
          <w:p w14:paraId="307A8FB5" w14:textId="77777777" w:rsidR="00F47290" w:rsidRPr="001135A6" w:rsidRDefault="00F47290" w:rsidP="00C43821">
            <w:pPr>
              <w:pStyle w:val="MacroText"/>
              <w:rPr>
                <w:highlight w:val="yellow"/>
              </w:rPr>
            </w:pPr>
          </w:p>
        </w:tc>
        <w:tc>
          <w:tcPr>
            <w:tcW w:w="1249" w:type="dxa"/>
            <w:noWrap/>
            <w:hideMark/>
          </w:tcPr>
          <w:p w14:paraId="68E7EB04" w14:textId="77777777" w:rsidR="00F47290" w:rsidRPr="001135A6" w:rsidRDefault="00F47290" w:rsidP="00C43821">
            <w:pPr>
              <w:pStyle w:val="MacroText"/>
              <w:rPr>
                <w:highlight w:val="yellow"/>
              </w:rPr>
            </w:pPr>
            <w:r w:rsidRPr="001135A6">
              <w:rPr>
                <w:highlight w:val="yellow"/>
              </w:rPr>
              <w:t>0</w:t>
            </w:r>
          </w:p>
        </w:tc>
        <w:tc>
          <w:tcPr>
            <w:tcW w:w="1985" w:type="dxa"/>
            <w:hideMark/>
          </w:tcPr>
          <w:p w14:paraId="242FF79C"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5F3AD883" w14:textId="77777777" w:rsidR="00F47290" w:rsidRPr="001135A6" w:rsidRDefault="00F47290" w:rsidP="00C43821">
            <w:pPr>
              <w:pStyle w:val="MacroText"/>
              <w:rPr>
                <w:highlight w:val="yellow"/>
              </w:rPr>
            </w:pPr>
            <w:r w:rsidRPr="001135A6">
              <w:rPr>
                <w:highlight w:val="yellow"/>
              </w:rPr>
              <w:t>1</w:t>
            </w:r>
          </w:p>
        </w:tc>
      </w:tr>
      <w:tr w:rsidR="00F47290" w:rsidRPr="001135A6" w14:paraId="2C9903A7" w14:textId="77777777" w:rsidTr="00A61D45">
        <w:trPr>
          <w:trHeight w:val="285"/>
        </w:trPr>
        <w:tc>
          <w:tcPr>
            <w:tcW w:w="4315" w:type="dxa"/>
            <w:noWrap/>
            <w:hideMark/>
          </w:tcPr>
          <w:p w14:paraId="29ABF40B"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double-long-unsigned  </w:t>
            </w:r>
          </w:p>
        </w:tc>
        <w:tc>
          <w:tcPr>
            <w:tcW w:w="810" w:type="dxa"/>
            <w:noWrap/>
            <w:hideMark/>
          </w:tcPr>
          <w:p w14:paraId="44BE20D7" w14:textId="77777777" w:rsidR="00F47290" w:rsidRPr="001135A6" w:rsidRDefault="00F47290" w:rsidP="00C43821">
            <w:pPr>
              <w:pStyle w:val="MacroText"/>
              <w:rPr>
                <w:highlight w:val="yellow"/>
              </w:rPr>
            </w:pPr>
          </w:p>
        </w:tc>
        <w:tc>
          <w:tcPr>
            <w:tcW w:w="1249" w:type="dxa"/>
            <w:noWrap/>
            <w:hideMark/>
          </w:tcPr>
          <w:p w14:paraId="4CFE9F96" w14:textId="77777777" w:rsidR="00F47290" w:rsidRPr="001135A6" w:rsidRDefault="00F47290" w:rsidP="00C43821">
            <w:pPr>
              <w:pStyle w:val="MacroText"/>
              <w:rPr>
                <w:highlight w:val="yellow"/>
              </w:rPr>
            </w:pPr>
            <w:r w:rsidRPr="001135A6">
              <w:rPr>
                <w:highlight w:val="yellow"/>
              </w:rPr>
              <w:t>107904</w:t>
            </w:r>
          </w:p>
        </w:tc>
        <w:tc>
          <w:tcPr>
            <w:tcW w:w="1985" w:type="dxa"/>
            <w:hideMark/>
          </w:tcPr>
          <w:p w14:paraId="5F3D2245" w14:textId="77777777" w:rsidR="00F47290" w:rsidRPr="001135A6" w:rsidRDefault="00F47290" w:rsidP="00C43821">
            <w:pPr>
              <w:pStyle w:val="MacroText"/>
              <w:rPr>
                <w:highlight w:val="yellow"/>
              </w:rPr>
            </w:pPr>
            <w:r w:rsidRPr="001135A6">
              <w:rPr>
                <w:highlight w:val="yellow"/>
              </w:rPr>
              <w:t>060001A580</w:t>
            </w:r>
          </w:p>
        </w:tc>
        <w:tc>
          <w:tcPr>
            <w:tcW w:w="992" w:type="dxa"/>
            <w:noWrap/>
            <w:hideMark/>
          </w:tcPr>
          <w:p w14:paraId="475896AB" w14:textId="77777777" w:rsidR="00F47290" w:rsidRPr="001135A6" w:rsidRDefault="00F47290" w:rsidP="00C43821">
            <w:pPr>
              <w:pStyle w:val="MacroText"/>
              <w:rPr>
                <w:highlight w:val="yellow"/>
              </w:rPr>
            </w:pPr>
            <w:r w:rsidRPr="001135A6">
              <w:rPr>
                <w:highlight w:val="yellow"/>
              </w:rPr>
              <w:t>5</w:t>
            </w:r>
          </w:p>
        </w:tc>
      </w:tr>
      <w:tr w:rsidR="00F47290" w:rsidRPr="001135A6" w14:paraId="2BAE375E" w14:textId="77777777" w:rsidTr="00A61D45">
        <w:trPr>
          <w:trHeight w:val="285"/>
        </w:trPr>
        <w:tc>
          <w:tcPr>
            <w:tcW w:w="4315" w:type="dxa"/>
            <w:noWrap/>
            <w:hideMark/>
          </w:tcPr>
          <w:p w14:paraId="052DD5DE"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4A7261F7" w14:textId="77777777" w:rsidR="00F47290" w:rsidRPr="001135A6" w:rsidRDefault="00F47290" w:rsidP="00C43821">
            <w:pPr>
              <w:pStyle w:val="MacroText"/>
              <w:rPr>
                <w:highlight w:val="yellow"/>
              </w:rPr>
            </w:pPr>
            <w:r w:rsidRPr="001135A6">
              <w:rPr>
                <w:highlight w:val="yellow"/>
              </w:rPr>
              <w:t>20</w:t>
            </w:r>
          </w:p>
        </w:tc>
        <w:tc>
          <w:tcPr>
            <w:tcW w:w="1249" w:type="dxa"/>
            <w:noWrap/>
            <w:hideMark/>
          </w:tcPr>
          <w:p w14:paraId="2125230A" w14:textId="77777777" w:rsidR="00F47290" w:rsidRPr="001135A6" w:rsidRDefault="00F47290" w:rsidP="00C43821">
            <w:pPr>
              <w:pStyle w:val="MacroText"/>
              <w:rPr>
                <w:highlight w:val="yellow"/>
              </w:rPr>
            </w:pPr>
          </w:p>
        </w:tc>
        <w:tc>
          <w:tcPr>
            <w:tcW w:w="1985" w:type="dxa"/>
            <w:hideMark/>
          </w:tcPr>
          <w:p w14:paraId="28BDF619"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1A96F127" w14:textId="77777777" w:rsidR="00F47290" w:rsidRPr="001135A6" w:rsidRDefault="00F47290" w:rsidP="00C43821">
            <w:pPr>
              <w:pStyle w:val="MacroText"/>
              <w:rPr>
                <w:highlight w:val="yellow"/>
              </w:rPr>
            </w:pPr>
            <w:r w:rsidRPr="001135A6">
              <w:rPr>
                <w:highlight w:val="yellow"/>
              </w:rPr>
              <w:t>2</w:t>
            </w:r>
          </w:p>
        </w:tc>
      </w:tr>
      <w:tr w:rsidR="00F47290" w:rsidRPr="001135A6" w14:paraId="4CCE3FB0" w14:textId="77777777" w:rsidTr="00A61D45">
        <w:trPr>
          <w:trHeight w:val="285"/>
        </w:trPr>
        <w:tc>
          <w:tcPr>
            <w:tcW w:w="4315" w:type="dxa"/>
            <w:noWrap/>
            <w:hideMark/>
          </w:tcPr>
          <w:p w14:paraId="558ECE97"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62984E98" w14:textId="77777777" w:rsidR="00F47290" w:rsidRPr="001135A6" w:rsidRDefault="00F47290" w:rsidP="00C43821">
            <w:pPr>
              <w:pStyle w:val="MacroText"/>
              <w:rPr>
                <w:highlight w:val="yellow"/>
              </w:rPr>
            </w:pPr>
          </w:p>
        </w:tc>
        <w:tc>
          <w:tcPr>
            <w:tcW w:w="1249" w:type="dxa"/>
            <w:noWrap/>
            <w:hideMark/>
          </w:tcPr>
          <w:p w14:paraId="080C11F6" w14:textId="77777777" w:rsidR="00F47290" w:rsidRPr="001135A6" w:rsidRDefault="00F47290" w:rsidP="00C43821">
            <w:pPr>
              <w:pStyle w:val="MacroText"/>
              <w:rPr>
                <w:highlight w:val="yellow"/>
              </w:rPr>
            </w:pPr>
            <w:r w:rsidRPr="001135A6">
              <w:rPr>
                <w:highlight w:val="yellow"/>
              </w:rPr>
              <w:t>12-2-2018 20:00:00</w:t>
            </w:r>
          </w:p>
        </w:tc>
        <w:tc>
          <w:tcPr>
            <w:tcW w:w="1985" w:type="dxa"/>
            <w:hideMark/>
          </w:tcPr>
          <w:p w14:paraId="5219BDB1"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408F1966" w14:textId="77777777" w:rsidR="00F47290" w:rsidRPr="001135A6" w:rsidRDefault="00F47290" w:rsidP="00C43821">
            <w:pPr>
              <w:pStyle w:val="MacroText"/>
              <w:rPr>
                <w:highlight w:val="yellow"/>
              </w:rPr>
            </w:pPr>
            <w:r w:rsidRPr="001135A6">
              <w:rPr>
                <w:highlight w:val="yellow"/>
              </w:rPr>
              <w:t>1</w:t>
            </w:r>
          </w:p>
        </w:tc>
      </w:tr>
      <w:tr w:rsidR="00F47290" w:rsidRPr="001135A6" w14:paraId="3FC79DAC" w14:textId="77777777" w:rsidTr="00A61D45">
        <w:trPr>
          <w:trHeight w:val="285"/>
        </w:trPr>
        <w:tc>
          <w:tcPr>
            <w:tcW w:w="4315" w:type="dxa"/>
            <w:noWrap/>
            <w:hideMark/>
          </w:tcPr>
          <w:p w14:paraId="1F6E106A"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5C78854D" w14:textId="77777777" w:rsidR="00F47290" w:rsidRPr="001135A6" w:rsidRDefault="00F47290" w:rsidP="00C43821">
            <w:pPr>
              <w:pStyle w:val="MacroText"/>
              <w:rPr>
                <w:highlight w:val="yellow"/>
              </w:rPr>
            </w:pPr>
          </w:p>
        </w:tc>
        <w:tc>
          <w:tcPr>
            <w:tcW w:w="1249" w:type="dxa"/>
            <w:noWrap/>
            <w:hideMark/>
          </w:tcPr>
          <w:p w14:paraId="169ED02A" w14:textId="77777777" w:rsidR="00F47290" w:rsidRPr="001135A6" w:rsidRDefault="00F47290" w:rsidP="00C43821">
            <w:pPr>
              <w:pStyle w:val="MacroText"/>
              <w:rPr>
                <w:highlight w:val="yellow"/>
              </w:rPr>
            </w:pPr>
            <w:r w:rsidRPr="001135A6">
              <w:rPr>
                <w:highlight w:val="yellow"/>
              </w:rPr>
              <w:t>0</w:t>
            </w:r>
          </w:p>
        </w:tc>
        <w:tc>
          <w:tcPr>
            <w:tcW w:w="1985" w:type="dxa"/>
            <w:hideMark/>
          </w:tcPr>
          <w:p w14:paraId="65A49207"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75830E47" w14:textId="77777777" w:rsidR="00F47290" w:rsidRPr="001135A6" w:rsidRDefault="00F47290" w:rsidP="00C43821">
            <w:pPr>
              <w:pStyle w:val="MacroText"/>
              <w:rPr>
                <w:highlight w:val="yellow"/>
              </w:rPr>
            </w:pPr>
            <w:r w:rsidRPr="001135A6">
              <w:rPr>
                <w:highlight w:val="yellow"/>
              </w:rPr>
              <w:t>1</w:t>
            </w:r>
          </w:p>
        </w:tc>
      </w:tr>
      <w:tr w:rsidR="00F47290" w:rsidRPr="001135A6" w14:paraId="0EB6AA7D" w14:textId="77777777" w:rsidTr="00A61D45">
        <w:trPr>
          <w:trHeight w:val="285"/>
        </w:trPr>
        <w:tc>
          <w:tcPr>
            <w:tcW w:w="4315" w:type="dxa"/>
            <w:noWrap/>
            <w:hideMark/>
          </w:tcPr>
          <w:p w14:paraId="67F8AE44"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double-long-unsigned  </w:t>
            </w:r>
          </w:p>
        </w:tc>
        <w:tc>
          <w:tcPr>
            <w:tcW w:w="810" w:type="dxa"/>
            <w:noWrap/>
            <w:hideMark/>
          </w:tcPr>
          <w:p w14:paraId="4A425E4A" w14:textId="77777777" w:rsidR="00F47290" w:rsidRPr="001135A6" w:rsidRDefault="00F47290" w:rsidP="00C43821">
            <w:pPr>
              <w:pStyle w:val="MacroText"/>
              <w:rPr>
                <w:highlight w:val="yellow"/>
              </w:rPr>
            </w:pPr>
          </w:p>
        </w:tc>
        <w:tc>
          <w:tcPr>
            <w:tcW w:w="1249" w:type="dxa"/>
            <w:noWrap/>
            <w:hideMark/>
          </w:tcPr>
          <w:p w14:paraId="6F2812D3" w14:textId="77777777" w:rsidR="00F47290" w:rsidRPr="001135A6" w:rsidRDefault="00F47290" w:rsidP="00C43821">
            <w:pPr>
              <w:pStyle w:val="MacroText"/>
              <w:rPr>
                <w:highlight w:val="yellow"/>
              </w:rPr>
            </w:pPr>
            <w:r w:rsidRPr="001135A6">
              <w:rPr>
                <w:highlight w:val="yellow"/>
              </w:rPr>
              <w:t>108320</w:t>
            </w:r>
          </w:p>
        </w:tc>
        <w:tc>
          <w:tcPr>
            <w:tcW w:w="1985" w:type="dxa"/>
            <w:hideMark/>
          </w:tcPr>
          <w:p w14:paraId="6F670F9A" w14:textId="77777777" w:rsidR="00F47290" w:rsidRPr="001135A6" w:rsidRDefault="00F47290" w:rsidP="00C43821">
            <w:pPr>
              <w:pStyle w:val="MacroText"/>
              <w:rPr>
                <w:highlight w:val="yellow"/>
              </w:rPr>
            </w:pPr>
            <w:r w:rsidRPr="001135A6">
              <w:rPr>
                <w:highlight w:val="yellow"/>
              </w:rPr>
              <w:t>060001A720</w:t>
            </w:r>
          </w:p>
        </w:tc>
        <w:tc>
          <w:tcPr>
            <w:tcW w:w="992" w:type="dxa"/>
            <w:noWrap/>
            <w:hideMark/>
          </w:tcPr>
          <w:p w14:paraId="5FCE76F6" w14:textId="77777777" w:rsidR="00F47290" w:rsidRPr="001135A6" w:rsidRDefault="00F47290" w:rsidP="00C43821">
            <w:pPr>
              <w:pStyle w:val="MacroText"/>
              <w:rPr>
                <w:highlight w:val="yellow"/>
              </w:rPr>
            </w:pPr>
            <w:r w:rsidRPr="001135A6">
              <w:rPr>
                <w:highlight w:val="yellow"/>
              </w:rPr>
              <w:t>5</w:t>
            </w:r>
          </w:p>
        </w:tc>
      </w:tr>
      <w:tr w:rsidR="00F47290" w:rsidRPr="001135A6" w14:paraId="4070D64A" w14:textId="77777777" w:rsidTr="00A61D45">
        <w:trPr>
          <w:trHeight w:val="285"/>
        </w:trPr>
        <w:tc>
          <w:tcPr>
            <w:tcW w:w="4315" w:type="dxa"/>
            <w:noWrap/>
            <w:hideMark/>
          </w:tcPr>
          <w:p w14:paraId="10B73F33"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61004D6F" w14:textId="77777777" w:rsidR="00F47290" w:rsidRPr="001135A6" w:rsidRDefault="00F47290" w:rsidP="00C43821">
            <w:pPr>
              <w:pStyle w:val="MacroText"/>
              <w:rPr>
                <w:highlight w:val="yellow"/>
              </w:rPr>
            </w:pPr>
            <w:r w:rsidRPr="001135A6">
              <w:rPr>
                <w:highlight w:val="yellow"/>
              </w:rPr>
              <w:t>21</w:t>
            </w:r>
          </w:p>
        </w:tc>
        <w:tc>
          <w:tcPr>
            <w:tcW w:w="1249" w:type="dxa"/>
            <w:noWrap/>
            <w:hideMark/>
          </w:tcPr>
          <w:p w14:paraId="63A78738" w14:textId="77777777" w:rsidR="00F47290" w:rsidRPr="001135A6" w:rsidRDefault="00F47290" w:rsidP="00C43821">
            <w:pPr>
              <w:pStyle w:val="MacroText"/>
              <w:rPr>
                <w:highlight w:val="yellow"/>
              </w:rPr>
            </w:pPr>
          </w:p>
        </w:tc>
        <w:tc>
          <w:tcPr>
            <w:tcW w:w="1985" w:type="dxa"/>
            <w:hideMark/>
          </w:tcPr>
          <w:p w14:paraId="2CFB5EC3"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426F3C80" w14:textId="77777777" w:rsidR="00F47290" w:rsidRPr="001135A6" w:rsidRDefault="00F47290" w:rsidP="00C43821">
            <w:pPr>
              <w:pStyle w:val="MacroText"/>
              <w:rPr>
                <w:highlight w:val="yellow"/>
              </w:rPr>
            </w:pPr>
            <w:r w:rsidRPr="001135A6">
              <w:rPr>
                <w:highlight w:val="yellow"/>
              </w:rPr>
              <w:t>2</w:t>
            </w:r>
          </w:p>
        </w:tc>
      </w:tr>
      <w:tr w:rsidR="00F47290" w:rsidRPr="001135A6" w14:paraId="48ACF8C2" w14:textId="77777777" w:rsidTr="00A61D45">
        <w:trPr>
          <w:trHeight w:val="285"/>
        </w:trPr>
        <w:tc>
          <w:tcPr>
            <w:tcW w:w="4315" w:type="dxa"/>
            <w:noWrap/>
            <w:hideMark/>
          </w:tcPr>
          <w:p w14:paraId="43D99BEA"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0E3F4158" w14:textId="77777777" w:rsidR="00F47290" w:rsidRPr="001135A6" w:rsidRDefault="00F47290" w:rsidP="00C43821">
            <w:pPr>
              <w:pStyle w:val="MacroText"/>
              <w:rPr>
                <w:highlight w:val="yellow"/>
              </w:rPr>
            </w:pPr>
          </w:p>
        </w:tc>
        <w:tc>
          <w:tcPr>
            <w:tcW w:w="1249" w:type="dxa"/>
            <w:noWrap/>
            <w:hideMark/>
          </w:tcPr>
          <w:p w14:paraId="2BBA7E93" w14:textId="77777777" w:rsidR="00F47290" w:rsidRPr="001135A6" w:rsidRDefault="00F47290" w:rsidP="00C43821">
            <w:pPr>
              <w:pStyle w:val="MacroText"/>
              <w:rPr>
                <w:highlight w:val="yellow"/>
              </w:rPr>
            </w:pPr>
            <w:r w:rsidRPr="001135A6">
              <w:rPr>
                <w:highlight w:val="yellow"/>
              </w:rPr>
              <w:t>12-2-2018 21:00:00</w:t>
            </w:r>
          </w:p>
        </w:tc>
        <w:tc>
          <w:tcPr>
            <w:tcW w:w="1985" w:type="dxa"/>
            <w:hideMark/>
          </w:tcPr>
          <w:p w14:paraId="2C968A52"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2645391E" w14:textId="77777777" w:rsidR="00F47290" w:rsidRPr="001135A6" w:rsidRDefault="00F47290" w:rsidP="00C43821">
            <w:pPr>
              <w:pStyle w:val="MacroText"/>
              <w:rPr>
                <w:highlight w:val="yellow"/>
              </w:rPr>
            </w:pPr>
            <w:r w:rsidRPr="001135A6">
              <w:rPr>
                <w:highlight w:val="yellow"/>
              </w:rPr>
              <w:t>1</w:t>
            </w:r>
          </w:p>
        </w:tc>
      </w:tr>
      <w:tr w:rsidR="00F47290" w:rsidRPr="001135A6" w14:paraId="0061C475" w14:textId="77777777" w:rsidTr="00A61D45">
        <w:trPr>
          <w:trHeight w:val="285"/>
        </w:trPr>
        <w:tc>
          <w:tcPr>
            <w:tcW w:w="4315" w:type="dxa"/>
            <w:noWrap/>
            <w:hideMark/>
          </w:tcPr>
          <w:p w14:paraId="2ED0018B"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7CD80DE1" w14:textId="77777777" w:rsidR="00F47290" w:rsidRPr="001135A6" w:rsidRDefault="00F47290" w:rsidP="00C43821">
            <w:pPr>
              <w:pStyle w:val="MacroText"/>
              <w:rPr>
                <w:highlight w:val="yellow"/>
              </w:rPr>
            </w:pPr>
          </w:p>
        </w:tc>
        <w:tc>
          <w:tcPr>
            <w:tcW w:w="1249" w:type="dxa"/>
            <w:noWrap/>
            <w:hideMark/>
          </w:tcPr>
          <w:p w14:paraId="07996F85" w14:textId="77777777" w:rsidR="00F47290" w:rsidRPr="001135A6" w:rsidRDefault="00F47290" w:rsidP="00C43821">
            <w:pPr>
              <w:pStyle w:val="MacroText"/>
              <w:rPr>
                <w:highlight w:val="yellow"/>
              </w:rPr>
            </w:pPr>
            <w:r w:rsidRPr="001135A6">
              <w:rPr>
                <w:highlight w:val="yellow"/>
              </w:rPr>
              <w:t>0</w:t>
            </w:r>
          </w:p>
        </w:tc>
        <w:tc>
          <w:tcPr>
            <w:tcW w:w="1985" w:type="dxa"/>
            <w:hideMark/>
          </w:tcPr>
          <w:p w14:paraId="245801AF"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5F454B2C" w14:textId="77777777" w:rsidR="00F47290" w:rsidRPr="001135A6" w:rsidRDefault="00F47290" w:rsidP="00C43821">
            <w:pPr>
              <w:pStyle w:val="MacroText"/>
              <w:rPr>
                <w:highlight w:val="yellow"/>
              </w:rPr>
            </w:pPr>
            <w:r w:rsidRPr="001135A6">
              <w:rPr>
                <w:highlight w:val="yellow"/>
              </w:rPr>
              <w:t>1</w:t>
            </w:r>
          </w:p>
        </w:tc>
      </w:tr>
      <w:tr w:rsidR="00F47290" w:rsidRPr="001135A6" w14:paraId="07208C41" w14:textId="77777777" w:rsidTr="00A61D45">
        <w:trPr>
          <w:trHeight w:val="285"/>
        </w:trPr>
        <w:tc>
          <w:tcPr>
            <w:tcW w:w="4315" w:type="dxa"/>
            <w:noWrap/>
            <w:hideMark/>
          </w:tcPr>
          <w:p w14:paraId="41BA7E71"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double-long-unsigned  </w:t>
            </w:r>
          </w:p>
        </w:tc>
        <w:tc>
          <w:tcPr>
            <w:tcW w:w="810" w:type="dxa"/>
            <w:noWrap/>
            <w:hideMark/>
          </w:tcPr>
          <w:p w14:paraId="2A9188E6" w14:textId="77777777" w:rsidR="00F47290" w:rsidRPr="001135A6" w:rsidRDefault="00F47290" w:rsidP="00C43821">
            <w:pPr>
              <w:pStyle w:val="MacroText"/>
              <w:rPr>
                <w:highlight w:val="yellow"/>
              </w:rPr>
            </w:pPr>
          </w:p>
        </w:tc>
        <w:tc>
          <w:tcPr>
            <w:tcW w:w="1249" w:type="dxa"/>
            <w:noWrap/>
            <w:hideMark/>
          </w:tcPr>
          <w:p w14:paraId="2C3DAB3C" w14:textId="77777777" w:rsidR="00F47290" w:rsidRPr="001135A6" w:rsidRDefault="00F47290" w:rsidP="00C43821">
            <w:pPr>
              <w:pStyle w:val="MacroText"/>
              <w:rPr>
                <w:highlight w:val="yellow"/>
              </w:rPr>
            </w:pPr>
            <w:r w:rsidRPr="001135A6">
              <w:rPr>
                <w:highlight w:val="yellow"/>
              </w:rPr>
              <w:t>108736</w:t>
            </w:r>
          </w:p>
        </w:tc>
        <w:tc>
          <w:tcPr>
            <w:tcW w:w="1985" w:type="dxa"/>
            <w:hideMark/>
          </w:tcPr>
          <w:p w14:paraId="54DEE1CE" w14:textId="77777777" w:rsidR="00F47290" w:rsidRPr="001135A6" w:rsidRDefault="00F47290" w:rsidP="00C43821">
            <w:pPr>
              <w:pStyle w:val="MacroText"/>
              <w:rPr>
                <w:highlight w:val="yellow"/>
              </w:rPr>
            </w:pPr>
            <w:r w:rsidRPr="001135A6">
              <w:rPr>
                <w:highlight w:val="yellow"/>
              </w:rPr>
              <w:t>060001A8C0</w:t>
            </w:r>
          </w:p>
        </w:tc>
        <w:tc>
          <w:tcPr>
            <w:tcW w:w="992" w:type="dxa"/>
            <w:noWrap/>
            <w:hideMark/>
          </w:tcPr>
          <w:p w14:paraId="058980D8" w14:textId="77777777" w:rsidR="00F47290" w:rsidRPr="001135A6" w:rsidRDefault="00F47290" w:rsidP="00C43821">
            <w:pPr>
              <w:pStyle w:val="MacroText"/>
              <w:rPr>
                <w:highlight w:val="yellow"/>
              </w:rPr>
            </w:pPr>
            <w:r w:rsidRPr="001135A6">
              <w:rPr>
                <w:highlight w:val="yellow"/>
              </w:rPr>
              <w:t>5</w:t>
            </w:r>
          </w:p>
        </w:tc>
      </w:tr>
      <w:tr w:rsidR="00F47290" w:rsidRPr="001135A6" w14:paraId="7526DD49" w14:textId="77777777" w:rsidTr="00A61D45">
        <w:trPr>
          <w:trHeight w:val="285"/>
        </w:trPr>
        <w:tc>
          <w:tcPr>
            <w:tcW w:w="4315" w:type="dxa"/>
            <w:noWrap/>
            <w:hideMark/>
          </w:tcPr>
          <w:p w14:paraId="06B14C6B"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5ACD5E31" w14:textId="77777777" w:rsidR="00F47290" w:rsidRPr="001135A6" w:rsidRDefault="00F47290" w:rsidP="00C43821">
            <w:pPr>
              <w:pStyle w:val="MacroText"/>
              <w:rPr>
                <w:highlight w:val="yellow"/>
              </w:rPr>
            </w:pPr>
            <w:r w:rsidRPr="001135A6">
              <w:rPr>
                <w:highlight w:val="yellow"/>
              </w:rPr>
              <w:t>22</w:t>
            </w:r>
          </w:p>
        </w:tc>
        <w:tc>
          <w:tcPr>
            <w:tcW w:w="1249" w:type="dxa"/>
            <w:noWrap/>
            <w:hideMark/>
          </w:tcPr>
          <w:p w14:paraId="13A355EB" w14:textId="77777777" w:rsidR="00F47290" w:rsidRPr="001135A6" w:rsidRDefault="00F47290" w:rsidP="00C43821">
            <w:pPr>
              <w:pStyle w:val="MacroText"/>
              <w:rPr>
                <w:highlight w:val="yellow"/>
              </w:rPr>
            </w:pPr>
          </w:p>
        </w:tc>
        <w:tc>
          <w:tcPr>
            <w:tcW w:w="1985" w:type="dxa"/>
            <w:hideMark/>
          </w:tcPr>
          <w:p w14:paraId="7C23E339"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07D0ED28" w14:textId="77777777" w:rsidR="00F47290" w:rsidRPr="001135A6" w:rsidRDefault="00F47290" w:rsidP="00C43821">
            <w:pPr>
              <w:pStyle w:val="MacroText"/>
              <w:rPr>
                <w:highlight w:val="yellow"/>
              </w:rPr>
            </w:pPr>
            <w:r w:rsidRPr="001135A6">
              <w:rPr>
                <w:highlight w:val="yellow"/>
              </w:rPr>
              <w:t>2</w:t>
            </w:r>
          </w:p>
        </w:tc>
      </w:tr>
      <w:tr w:rsidR="00F47290" w:rsidRPr="001135A6" w14:paraId="11F35FD0" w14:textId="77777777" w:rsidTr="00A61D45">
        <w:trPr>
          <w:trHeight w:val="285"/>
        </w:trPr>
        <w:tc>
          <w:tcPr>
            <w:tcW w:w="4315" w:type="dxa"/>
            <w:noWrap/>
            <w:hideMark/>
          </w:tcPr>
          <w:p w14:paraId="6F043DD7"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10C558EB" w14:textId="77777777" w:rsidR="00F47290" w:rsidRPr="001135A6" w:rsidRDefault="00F47290" w:rsidP="00C43821">
            <w:pPr>
              <w:pStyle w:val="MacroText"/>
              <w:rPr>
                <w:highlight w:val="yellow"/>
              </w:rPr>
            </w:pPr>
          </w:p>
        </w:tc>
        <w:tc>
          <w:tcPr>
            <w:tcW w:w="1249" w:type="dxa"/>
            <w:noWrap/>
            <w:hideMark/>
          </w:tcPr>
          <w:p w14:paraId="7DF0F3ED" w14:textId="77777777" w:rsidR="00F47290" w:rsidRPr="001135A6" w:rsidRDefault="00F47290" w:rsidP="00C43821">
            <w:pPr>
              <w:pStyle w:val="MacroText"/>
              <w:rPr>
                <w:highlight w:val="yellow"/>
              </w:rPr>
            </w:pPr>
            <w:r w:rsidRPr="001135A6">
              <w:rPr>
                <w:highlight w:val="yellow"/>
              </w:rPr>
              <w:t>12-2-2018 22:00:00</w:t>
            </w:r>
          </w:p>
        </w:tc>
        <w:tc>
          <w:tcPr>
            <w:tcW w:w="1985" w:type="dxa"/>
            <w:hideMark/>
          </w:tcPr>
          <w:p w14:paraId="1FCAD305"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430E2D79" w14:textId="77777777" w:rsidR="00F47290" w:rsidRPr="001135A6" w:rsidRDefault="00F47290" w:rsidP="00C43821">
            <w:pPr>
              <w:pStyle w:val="MacroText"/>
              <w:rPr>
                <w:highlight w:val="yellow"/>
              </w:rPr>
            </w:pPr>
            <w:r w:rsidRPr="001135A6">
              <w:rPr>
                <w:highlight w:val="yellow"/>
              </w:rPr>
              <w:t>1</w:t>
            </w:r>
          </w:p>
        </w:tc>
      </w:tr>
      <w:tr w:rsidR="00F47290" w:rsidRPr="001135A6" w14:paraId="6C6266DF" w14:textId="77777777" w:rsidTr="00A61D45">
        <w:trPr>
          <w:trHeight w:val="285"/>
        </w:trPr>
        <w:tc>
          <w:tcPr>
            <w:tcW w:w="4315" w:type="dxa"/>
            <w:noWrap/>
            <w:hideMark/>
          </w:tcPr>
          <w:p w14:paraId="40AF74C5"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261F8AFA" w14:textId="77777777" w:rsidR="00F47290" w:rsidRPr="001135A6" w:rsidRDefault="00F47290" w:rsidP="00C43821">
            <w:pPr>
              <w:pStyle w:val="MacroText"/>
              <w:rPr>
                <w:highlight w:val="yellow"/>
              </w:rPr>
            </w:pPr>
          </w:p>
        </w:tc>
        <w:tc>
          <w:tcPr>
            <w:tcW w:w="1249" w:type="dxa"/>
            <w:noWrap/>
            <w:hideMark/>
          </w:tcPr>
          <w:p w14:paraId="23235165" w14:textId="77777777" w:rsidR="00F47290" w:rsidRPr="001135A6" w:rsidRDefault="00F47290" w:rsidP="00C43821">
            <w:pPr>
              <w:pStyle w:val="MacroText"/>
              <w:rPr>
                <w:highlight w:val="yellow"/>
              </w:rPr>
            </w:pPr>
            <w:r w:rsidRPr="001135A6">
              <w:rPr>
                <w:highlight w:val="yellow"/>
              </w:rPr>
              <w:t>0</w:t>
            </w:r>
          </w:p>
        </w:tc>
        <w:tc>
          <w:tcPr>
            <w:tcW w:w="1985" w:type="dxa"/>
            <w:hideMark/>
          </w:tcPr>
          <w:p w14:paraId="1CF6487D"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2F47B11D" w14:textId="77777777" w:rsidR="00F47290" w:rsidRPr="001135A6" w:rsidRDefault="00F47290" w:rsidP="00C43821">
            <w:pPr>
              <w:pStyle w:val="MacroText"/>
              <w:rPr>
                <w:highlight w:val="yellow"/>
              </w:rPr>
            </w:pPr>
            <w:r w:rsidRPr="001135A6">
              <w:rPr>
                <w:highlight w:val="yellow"/>
              </w:rPr>
              <w:t>1</w:t>
            </w:r>
          </w:p>
        </w:tc>
      </w:tr>
      <w:tr w:rsidR="00F47290" w:rsidRPr="001135A6" w14:paraId="44EEDD7B" w14:textId="77777777" w:rsidTr="00A61D45">
        <w:trPr>
          <w:trHeight w:val="285"/>
        </w:trPr>
        <w:tc>
          <w:tcPr>
            <w:tcW w:w="4315" w:type="dxa"/>
            <w:noWrap/>
            <w:hideMark/>
          </w:tcPr>
          <w:p w14:paraId="161161D7"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double-long-unsigned  </w:t>
            </w:r>
          </w:p>
        </w:tc>
        <w:tc>
          <w:tcPr>
            <w:tcW w:w="810" w:type="dxa"/>
            <w:noWrap/>
            <w:hideMark/>
          </w:tcPr>
          <w:p w14:paraId="33E32D14" w14:textId="77777777" w:rsidR="00F47290" w:rsidRPr="001135A6" w:rsidRDefault="00F47290" w:rsidP="00C43821">
            <w:pPr>
              <w:pStyle w:val="MacroText"/>
              <w:rPr>
                <w:highlight w:val="yellow"/>
              </w:rPr>
            </w:pPr>
          </w:p>
        </w:tc>
        <w:tc>
          <w:tcPr>
            <w:tcW w:w="1249" w:type="dxa"/>
            <w:noWrap/>
            <w:hideMark/>
          </w:tcPr>
          <w:p w14:paraId="2D45260B" w14:textId="77777777" w:rsidR="00F47290" w:rsidRPr="001135A6" w:rsidRDefault="00F47290" w:rsidP="00C43821">
            <w:pPr>
              <w:pStyle w:val="MacroText"/>
              <w:rPr>
                <w:highlight w:val="yellow"/>
              </w:rPr>
            </w:pPr>
            <w:r w:rsidRPr="001135A6">
              <w:rPr>
                <w:highlight w:val="yellow"/>
              </w:rPr>
              <w:t>109152</w:t>
            </w:r>
          </w:p>
        </w:tc>
        <w:tc>
          <w:tcPr>
            <w:tcW w:w="1985" w:type="dxa"/>
            <w:hideMark/>
          </w:tcPr>
          <w:p w14:paraId="50D13C4D" w14:textId="77777777" w:rsidR="00F47290" w:rsidRPr="001135A6" w:rsidRDefault="00F47290" w:rsidP="00C43821">
            <w:pPr>
              <w:pStyle w:val="MacroText"/>
              <w:rPr>
                <w:highlight w:val="yellow"/>
              </w:rPr>
            </w:pPr>
            <w:r w:rsidRPr="001135A6">
              <w:rPr>
                <w:highlight w:val="yellow"/>
              </w:rPr>
              <w:t>060001AA60</w:t>
            </w:r>
          </w:p>
        </w:tc>
        <w:tc>
          <w:tcPr>
            <w:tcW w:w="992" w:type="dxa"/>
            <w:noWrap/>
            <w:hideMark/>
          </w:tcPr>
          <w:p w14:paraId="06033AAE" w14:textId="77777777" w:rsidR="00F47290" w:rsidRPr="001135A6" w:rsidRDefault="00F47290" w:rsidP="00C43821">
            <w:pPr>
              <w:pStyle w:val="MacroText"/>
              <w:rPr>
                <w:highlight w:val="yellow"/>
              </w:rPr>
            </w:pPr>
            <w:r w:rsidRPr="001135A6">
              <w:rPr>
                <w:highlight w:val="yellow"/>
              </w:rPr>
              <w:t>5</w:t>
            </w:r>
          </w:p>
        </w:tc>
      </w:tr>
      <w:tr w:rsidR="00F47290" w:rsidRPr="001135A6" w14:paraId="0FD81B31" w14:textId="77777777" w:rsidTr="00A61D45">
        <w:trPr>
          <w:trHeight w:val="285"/>
        </w:trPr>
        <w:tc>
          <w:tcPr>
            <w:tcW w:w="4315" w:type="dxa"/>
            <w:noWrap/>
            <w:hideMark/>
          </w:tcPr>
          <w:p w14:paraId="1AB3A156"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78411810" w14:textId="77777777" w:rsidR="00F47290" w:rsidRPr="001135A6" w:rsidRDefault="00F47290" w:rsidP="00C43821">
            <w:pPr>
              <w:pStyle w:val="MacroText"/>
              <w:rPr>
                <w:highlight w:val="yellow"/>
              </w:rPr>
            </w:pPr>
            <w:r w:rsidRPr="001135A6">
              <w:rPr>
                <w:highlight w:val="yellow"/>
              </w:rPr>
              <w:t>23</w:t>
            </w:r>
          </w:p>
        </w:tc>
        <w:tc>
          <w:tcPr>
            <w:tcW w:w="1249" w:type="dxa"/>
            <w:noWrap/>
            <w:hideMark/>
          </w:tcPr>
          <w:p w14:paraId="74450403" w14:textId="77777777" w:rsidR="00F47290" w:rsidRPr="001135A6" w:rsidRDefault="00F47290" w:rsidP="00C43821">
            <w:pPr>
              <w:pStyle w:val="MacroText"/>
              <w:rPr>
                <w:highlight w:val="yellow"/>
              </w:rPr>
            </w:pPr>
          </w:p>
        </w:tc>
        <w:tc>
          <w:tcPr>
            <w:tcW w:w="1985" w:type="dxa"/>
            <w:hideMark/>
          </w:tcPr>
          <w:p w14:paraId="16B7DE01"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26CC8A08" w14:textId="77777777" w:rsidR="00F47290" w:rsidRPr="001135A6" w:rsidRDefault="00F47290" w:rsidP="00C43821">
            <w:pPr>
              <w:pStyle w:val="MacroText"/>
              <w:rPr>
                <w:highlight w:val="yellow"/>
              </w:rPr>
            </w:pPr>
            <w:r w:rsidRPr="001135A6">
              <w:rPr>
                <w:highlight w:val="yellow"/>
              </w:rPr>
              <w:t>2</w:t>
            </w:r>
          </w:p>
        </w:tc>
      </w:tr>
      <w:tr w:rsidR="00F47290" w:rsidRPr="001135A6" w14:paraId="5EFDE095" w14:textId="77777777" w:rsidTr="00A61D45">
        <w:trPr>
          <w:trHeight w:val="285"/>
        </w:trPr>
        <w:tc>
          <w:tcPr>
            <w:tcW w:w="4315" w:type="dxa"/>
            <w:noWrap/>
            <w:hideMark/>
          </w:tcPr>
          <w:p w14:paraId="7097E8CF"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0ECB4E61" w14:textId="77777777" w:rsidR="00F47290" w:rsidRPr="001135A6" w:rsidRDefault="00F47290" w:rsidP="00C43821">
            <w:pPr>
              <w:pStyle w:val="MacroText"/>
              <w:rPr>
                <w:highlight w:val="yellow"/>
              </w:rPr>
            </w:pPr>
          </w:p>
        </w:tc>
        <w:tc>
          <w:tcPr>
            <w:tcW w:w="1249" w:type="dxa"/>
            <w:noWrap/>
            <w:hideMark/>
          </w:tcPr>
          <w:p w14:paraId="288A9869" w14:textId="77777777" w:rsidR="00F47290" w:rsidRPr="001135A6" w:rsidRDefault="00F47290" w:rsidP="00C43821">
            <w:pPr>
              <w:pStyle w:val="MacroText"/>
              <w:rPr>
                <w:highlight w:val="yellow"/>
              </w:rPr>
            </w:pPr>
            <w:r w:rsidRPr="001135A6">
              <w:rPr>
                <w:highlight w:val="yellow"/>
              </w:rPr>
              <w:t>12-2-2018 23:00:00</w:t>
            </w:r>
          </w:p>
        </w:tc>
        <w:tc>
          <w:tcPr>
            <w:tcW w:w="1985" w:type="dxa"/>
            <w:hideMark/>
          </w:tcPr>
          <w:p w14:paraId="6805BE52"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3F634940" w14:textId="77777777" w:rsidR="00F47290" w:rsidRPr="001135A6" w:rsidRDefault="00F47290" w:rsidP="00C43821">
            <w:pPr>
              <w:pStyle w:val="MacroText"/>
              <w:rPr>
                <w:highlight w:val="yellow"/>
              </w:rPr>
            </w:pPr>
            <w:r w:rsidRPr="001135A6">
              <w:rPr>
                <w:highlight w:val="yellow"/>
              </w:rPr>
              <w:t>1</w:t>
            </w:r>
          </w:p>
        </w:tc>
      </w:tr>
      <w:tr w:rsidR="00F47290" w:rsidRPr="001135A6" w14:paraId="7C425429" w14:textId="77777777" w:rsidTr="00A61D45">
        <w:trPr>
          <w:trHeight w:val="285"/>
        </w:trPr>
        <w:tc>
          <w:tcPr>
            <w:tcW w:w="4315" w:type="dxa"/>
            <w:noWrap/>
            <w:hideMark/>
          </w:tcPr>
          <w:p w14:paraId="4C9DA725"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57220950" w14:textId="77777777" w:rsidR="00F47290" w:rsidRPr="001135A6" w:rsidRDefault="00F47290" w:rsidP="00C43821">
            <w:pPr>
              <w:pStyle w:val="MacroText"/>
              <w:rPr>
                <w:highlight w:val="yellow"/>
              </w:rPr>
            </w:pPr>
          </w:p>
        </w:tc>
        <w:tc>
          <w:tcPr>
            <w:tcW w:w="1249" w:type="dxa"/>
            <w:noWrap/>
            <w:hideMark/>
          </w:tcPr>
          <w:p w14:paraId="4FCC17DB" w14:textId="77777777" w:rsidR="00F47290" w:rsidRPr="001135A6" w:rsidRDefault="00F47290" w:rsidP="00C43821">
            <w:pPr>
              <w:pStyle w:val="MacroText"/>
              <w:rPr>
                <w:highlight w:val="yellow"/>
              </w:rPr>
            </w:pPr>
            <w:r w:rsidRPr="001135A6">
              <w:rPr>
                <w:highlight w:val="yellow"/>
              </w:rPr>
              <w:t>0</w:t>
            </w:r>
          </w:p>
        </w:tc>
        <w:tc>
          <w:tcPr>
            <w:tcW w:w="1985" w:type="dxa"/>
            <w:hideMark/>
          </w:tcPr>
          <w:p w14:paraId="63BC0592"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3F2EAA26" w14:textId="77777777" w:rsidR="00F47290" w:rsidRPr="001135A6" w:rsidRDefault="00F47290" w:rsidP="00C43821">
            <w:pPr>
              <w:pStyle w:val="MacroText"/>
              <w:rPr>
                <w:highlight w:val="yellow"/>
              </w:rPr>
            </w:pPr>
            <w:r w:rsidRPr="001135A6">
              <w:rPr>
                <w:highlight w:val="yellow"/>
              </w:rPr>
              <w:t>1</w:t>
            </w:r>
          </w:p>
        </w:tc>
      </w:tr>
      <w:tr w:rsidR="00F47290" w:rsidRPr="001135A6" w14:paraId="5AC9D250" w14:textId="77777777" w:rsidTr="00A61D45">
        <w:trPr>
          <w:trHeight w:val="285"/>
        </w:trPr>
        <w:tc>
          <w:tcPr>
            <w:tcW w:w="4315" w:type="dxa"/>
            <w:noWrap/>
            <w:hideMark/>
          </w:tcPr>
          <w:p w14:paraId="17A3995D"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double-long-unsigned  </w:t>
            </w:r>
          </w:p>
        </w:tc>
        <w:tc>
          <w:tcPr>
            <w:tcW w:w="810" w:type="dxa"/>
            <w:noWrap/>
            <w:hideMark/>
          </w:tcPr>
          <w:p w14:paraId="7A3F50FC" w14:textId="77777777" w:rsidR="00F47290" w:rsidRPr="001135A6" w:rsidRDefault="00F47290" w:rsidP="00C43821">
            <w:pPr>
              <w:pStyle w:val="MacroText"/>
              <w:rPr>
                <w:highlight w:val="yellow"/>
              </w:rPr>
            </w:pPr>
          </w:p>
        </w:tc>
        <w:tc>
          <w:tcPr>
            <w:tcW w:w="1249" w:type="dxa"/>
            <w:noWrap/>
            <w:hideMark/>
          </w:tcPr>
          <w:p w14:paraId="6A12C955" w14:textId="77777777" w:rsidR="00F47290" w:rsidRPr="001135A6" w:rsidRDefault="00F47290" w:rsidP="00C43821">
            <w:pPr>
              <w:pStyle w:val="MacroText"/>
              <w:rPr>
                <w:highlight w:val="yellow"/>
              </w:rPr>
            </w:pPr>
            <w:r w:rsidRPr="001135A6">
              <w:rPr>
                <w:highlight w:val="yellow"/>
              </w:rPr>
              <w:t>109568</w:t>
            </w:r>
          </w:p>
        </w:tc>
        <w:tc>
          <w:tcPr>
            <w:tcW w:w="1985" w:type="dxa"/>
            <w:hideMark/>
          </w:tcPr>
          <w:p w14:paraId="6DC2B065" w14:textId="77777777" w:rsidR="00F47290" w:rsidRPr="001135A6" w:rsidRDefault="00F47290" w:rsidP="00C43821">
            <w:pPr>
              <w:pStyle w:val="MacroText"/>
              <w:rPr>
                <w:highlight w:val="yellow"/>
              </w:rPr>
            </w:pPr>
            <w:r w:rsidRPr="001135A6">
              <w:rPr>
                <w:highlight w:val="yellow"/>
              </w:rPr>
              <w:t>060001AC00</w:t>
            </w:r>
          </w:p>
        </w:tc>
        <w:tc>
          <w:tcPr>
            <w:tcW w:w="992" w:type="dxa"/>
            <w:noWrap/>
            <w:hideMark/>
          </w:tcPr>
          <w:p w14:paraId="60F60FD2" w14:textId="77777777" w:rsidR="00F47290" w:rsidRPr="001135A6" w:rsidRDefault="00F47290" w:rsidP="00C43821">
            <w:pPr>
              <w:pStyle w:val="MacroText"/>
              <w:rPr>
                <w:highlight w:val="yellow"/>
              </w:rPr>
            </w:pPr>
            <w:r w:rsidRPr="001135A6">
              <w:rPr>
                <w:highlight w:val="yellow"/>
              </w:rPr>
              <w:t>5</w:t>
            </w:r>
          </w:p>
        </w:tc>
      </w:tr>
      <w:tr w:rsidR="00F47290" w:rsidRPr="001135A6" w14:paraId="3AA7B017" w14:textId="77777777" w:rsidTr="00A61D45">
        <w:trPr>
          <w:trHeight w:val="1621"/>
        </w:trPr>
        <w:tc>
          <w:tcPr>
            <w:tcW w:w="8359" w:type="dxa"/>
            <w:gridSpan w:val="4"/>
            <w:shd w:val="clear" w:color="auto" w:fill="D9D9D9" w:themeFill="background1" w:themeFillShade="D9"/>
            <w:noWrap/>
            <w:hideMark/>
          </w:tcPr>
          <w:p w14:paraId="0B963DE7" w14:textId="77777777" w:rsidR="00F47290" w:rsidRPr="001135A6" w:rsidRDefault="00F47290" w:rsidP="00C43821">
            <w:pPr>
              <w:pStyle w:val="MacroText"/>
              <w:rPr>
                <w:highlight w:val="yellow"/>
              </w:rPr>
            </w:pPr>
            <w:r w:rsidRPr="001135A6">
              <w:rPr>
                <w:highlight w:val="yellow"/>
              </w:rPr>
              <w:t xml:space="preserve">The complete </w:t>
            </w:r>
            <w:r>
              <w:rPr>
                <w:highlight w:val="yellow"/>
              </w:rPr>
              <w:t>g</w:t>
            </w:r>
            <w:r w:rsidRPr="001135A6">
              <w:rPr>
                <w:highlight w:val="yellow"/>
              </w:rPr>
              <w:t>et-</w:t>
            </w:r>
            <w:r>
              <w:rPr>
                <w:highlight w:val="yellow"/>
              </w:rPr>
              <w:t>r</w:t>
            </w:r>
            <w:r w:rsidRPr="001135A6">
              <w:rPr>
                <w:highlight w:val="yellow"/>
              </w:rPr>
              <w:t xml:space="preserve">esponse APDU: </w:t>
            </w:r>
          </w:p>
          <w:p w14:paraId="1DD17D8B" w14:textId="77777777" w:rsidR="00F47290" w:rsidRPr="001135A6" w:rsidRDefault="00F47290" w:rsidP="00C43821">
            <w:pPr>
              <w:pStyle w:val="MacroText"/>
              <w:rPr>
                <w:b/>
                <w:highlight w:val="yellow"/>
              </w:rPr>
            </w:pPr>
          </w:p>
          <w:p w14:paraId="08CA00EF" w14:textId="77777777" w:rsidR="00F47290" w:rsidRPr="001135A6" w:rsidRDefault="00F47290" w:rsidP="00C43821">
            <w:pPr>
              <w:pStyle w:val="MacroText"/>
              <w:rPr>
                <w:highlight w:val="yellow"/>
              </w:rPr>
            </w:pPr>
            <w:r w:rsidRPr="001135A6">
              <w:rPr>
                <w:highlight w:val="yellow"/>
              </w:rPr>
              <w:t>C401000001180203090C07E2020C0500000000800000110006000186A00203000006000188400203000006000189E0020300000600018B80020300000600018D20020300000600018EC00203000006000190600203000006000192000203000006000193A00203000006000195400203000006000196E0020300000600019880020300000600019A20020300000600019BC0020300000600019D60020300000600019F0002030000060001A0A002030000060001A24002030000060001A3E002030000060001A58002030000060001A72002030000060001A8C002030000060001AA6002030000060001AC00</w:t>
            </w:r>
          </w:p>
        </w:tc>
        <w:tc>
          <w:tcPr>
            <w:tcW w:w="992" w:type="dxa"/>
            <w:shd w:val="clear" w:color="auto" w:fill="D9D9D9" w:themeFill="background1" w:themeFillShade="D9"/>
            <w:noWrap/>
            <w:hideMark/>
          </w:tcPr>
          <w:p w14:paraId="48929695" w14:textId="77777777" w:rsidR="00F47290" w:rsidRPr="001135A6" w:rsidRDefault="00F47290" w:rsidP="00C43821">
            <w:pPr>
              <w:pStyle w:val="MacroText"/>
              <w:rPr>
                <w:highlight w:val="yellow"/>
              </w:rPr>
            </w:pPr>
            <w:r w:rsidRPr="001135A6">
              <w:rPr>
                <w:highlight w:val="yellow"/>
              </w:rPr>
              <w:t>236</w:t>
            </w:r>
          </w:p>
        </w:tc>
      </w:tr>
    </w:tbl>
    <w:p w14:paraId="4E1B33A7" w14:textId="77777777" w:rsidR="00F47290" w:rsidRPr="001135A6" w:rsidRDefault="00F47290" w:rsidP="00F47290">
      <w:pPr>
        <w:pStyle w:val="PARAGRAPH"/>
        <w:rPr>
          <w:highlight w:val="yellow"/>
        </w:rPr>
      </w:pPr>
    </w:p>
    <w:p w14:paraId="04996A95" w14:textId="77777777" w:rsidR="00F47290" w:rsidRPr="001135A6" w:rsidRDefault="00F47290" w:rsidP="008B680D">
      <w:pPr>
        <w:pStyle w:val="ANNEX-heading2"/>
        <w:rPr>
          <w:highlight w:val="yellow"/>
        </w:rPr>
      </w:pPr>
      <w:bookmarkStart w:id="7176" w:name="_Toc45101515"/>
      <w:bookmarkStart w:id="7177" w:name="_Toc45101856"/>
      <w:bookmarkStart w:id="7178" w:name="_Toc45101516"/>
      <w:bookmarkStart w:id="7179" w:name="_Toc45101857"/>
      <w:bookmarkStart w:id="7180" w:name="_Toc45171219"/>
      <w:bookmarkStart w:id="7181" w:name="_Toc47431868"/>
      <w:bookmarkStart w:id="7182" w:name="_Toc97127342"/>
      <w:bookmarkEnd w:id="7176"/>
      <w:bookmarkEnd w:id="7177"/>
      <w:bookmarkEnd w:id="7178"/>
      <w:bookmarkEnd w:id="7179"/>
      <w:r w:rsidRPr="001135A6">
        <w:rPr>
          <w:highlight w:val="yellow"/>
        </w:rPr>
        <w:t>Get-</w:t>
      </w:r>
      <w:r>
        <w:rPr>
          <w:highlight w:val="yellow"/>
        </w:rPr>
        <w:t>r</w:t>
      </w:r>
      <w:r w:rsidRPr="001135A6">
        <w:rPr>
          <w:highlight w:val="yellow"/>
        </w:rPr>
        <w:t xml:space="preserve">esponse with Profile </w:t>
      </w:r>
      <w:r>
        <w:rPr>
          <w:highlight w:val="yellow"/>
        </w:rPr>
        <w:t>g</w:t>
      </w:r>
      <w:r w:rsidRPr="001135A6">
        <w:rPr>
          <w:highlight w:val="yellow"/>
        </w:rPr>
        <w:t>eneric compact-array encoding example</w:t>
      </w:r>
      <w:bookmarkEnd w:id="7180"/>
      <w:bookmarkEnd w:id="7181"/>
      <w:bookmarkEnd w:id="7182"/>
    </w:p>
    <w:p w14:paraId="0C9A9299" w14:textId="319B435F" w:rsidR="00F47290" w:rsidRPr="001135A6" w:rsidRDefault="00DC4BE9" w:rsidP="00F47290">
      <w:pPr>
        <w:pStyle w:val="PARAGRAPH"/>
        <w:rPr>
          <w:highlight w:val="yellow"/>
        </w:rPr>
      </w:pPr>
      <w:r>
        <w:rPr>
          <w:highlight w:val="yellow"/>
        </w:rPr>
        <w:t>Table F.13</w:t>
      </w:r>
      <w:r w:rsidR="00F47290" w:rsidRPr="001135A6">
        <w:rPr>
          <w:highlight w:val="yellow"/>
        </w:rPr>
        <w:t xml:space="preserve"> shows an encoding example for the same </w:t>
      </w:r>
      <w:r w:rsidR="00F47290">
        <w:rPr>
          <w:highlight w:val="yellow"/>
        </w:rPr>
        <w:t>g</w:t>
      </w:r>
      <w:r w:rsidR="00F47290" w:rsidRPr="001135A6">
        <w:rPr>
          <w:highlight w:val="yellow"/>
        </w:rPr>
        <w:t>et-response APDU but using compact-array encoding. This method results in a buffer size of 168 bytes compared to 558 for normal encoding.</w:t>
      </w:r>
    </w:p>
    <w:p w14:paraId="20F6C177" w14:textId="0868F4D2" w:rsidR="00F47290" w:rsidRPr="001135A6" w:rsidRDefault="00DC4BE9" w:rsidP="00F47290">
      <w:pPr>
        <w:pStyle w:val="TABLE-title"/>
        <w:rPr>
          <w:highlight w:val="yellow"/>
        </w:rPr>
      </w:pPr>
      <w:bookmarkStart w:id="7183" w:name="_Toc45171225"/>
      <w:bookmarkStart w:id="7184" w:name="_Toc47431904"/>
      <w:bookmarkStart w:id="7185" w:name="_Toc54074951"/>
      <w:bookmarkStart w:id="7186" w:name="_Toc97127550"/>
      <w:r>
        <w:rPr>
          <w:highlight w:val="yellow"/>
        </w:rPr>
        <w:lastRenderedPageBreak/>
        <w:t>Table F.13</w:t>
      </w:r>
      <w:r w:rsidR="00F47290" w:rsidRPr="001135A6">
        <w:rPr>
          <w:highlight w:val="yellow"/>
        </w:rPr>
        <w:t xml:space="preserve"> – Profile generic buffer – </w:t>
      </w:r>
      <w:r w:rsidR="00F47290">
        <w:rPr>
          <w:highlight w:val="yellow"/>
        </w:rPr>
        <w:t>g</w:t>
      </w:r>
      <w:r w:rsidR="00F47290" w:rsidRPr="001135A6">
        <w:rPr>
          <w:highlight w:val="yellow"/>
        </w:rPr>
        <w:t>et</w:t>
      </w:r>
      <w:r w:rsidR="00F47290">
        <w:rPr>
          <w:highlight w:val="yellow"/>
        </w:rPr>
        <w:t>-</w:t>
      </w:r>
      <w:r w:rsidR="00F47290" w:rsidRPr="001135A6">
        <w:rPr>
          <w:highlight w:val="yellow"/>
        </w:rPr>
        <w:t>response with compact-array encoding</w:t>
      </w:r>
      <w:bookmarkEnd w:id="7183"/>
      <w:bookmarkEnd w:id="7184"/>
      <w:bookmarkEnd w:id="7185"/>
      <w:bookmarkEnd w:id="7186"/>
    </w:p>
    <w:tbl>
      <w:tblPr>
        <w:tblStyle w:val="TableGrid"/>
        <w:tblW w:w="9351" w:type="dxa"/>
        <w:tblLayout w:type="fixed"/>
        <w:tblLook w:val="04A0" w:firstRow="1" w:lastRow="0" w:firstColumn="1" w:lastColumn="0" w:noHBand="0" w:noVBand="1"/>
      </w:tblPr>
      <w:tblGrid>
        <w:gridCol w:w="4531"/>
        <w:gridCol w:w="851"/>
        <w:gridCol w:w="1276"/>
        <w:gridCol w:w="1701"/>
        <w:gridCol w:w="992"/>
      </w:tblGrid>
      <w:tr w:rsidR="00F47290" w:rsidRPr="001135A6" w14:paraId="62ED5AE4" w14:textId="77777777" w:rsidTr="00A61D45">
        <w:trPr>
          <w:trHeight w:val="360"/>
          <w:tblHeader/>
        </w:trPr>
        <w:tc>
          <w:tcPr>
            <w:tcW w:w="4531" w:type="dxa"/>
            <w:shd w:val="clear" w:color="auto" w:fill="D9D9D9" w:themeFill="background1" w:themeFillShade="D9"/>
            <w:noWrap/>
            <w:hideMark/>
          </w:tcPr>
          <w:p w14:paraId="3568A974" w14:textId="77777777" w:rsidR="00F47290" w:rsidRPr="001135A6" w:rsidRDefault="00F47290" w:rsidP="00A61D45">
            <w:pPr>
              <w:pStyle w:val="TABLE-col-heading"/>
              <w:rPr>
                <w:b w:val="0"/>
                <w:bCs w:val="0"/>
                <w:highlight w:val="yellow"/>
              </w:rPr>
            </w:pPr>
            <w:r w:rsidRPr="001135A6">
              <w:rPr>
                <w:highlight w:val="yellow"/>
              </w:rPr>
              <w:t>Message Elements</w:t>
            </w:r>
          </w:p>
        </w:tc>
        <w:tc>
          <w:tcPr>
            <w:tcW w:w="851" w:type="dxa"/>
            <w:shd w:val="clear" w:color="auto" w:fill="D9D9D9" w:themeFill="background1" w:themeFillShade="D9"/>
          </w:tcPr>
          <w:p w14:paraId="0B399BF7" w14:textId="77777777" w:rsidR="00F47290" w:rsidRPr="001135A6" w:rsidRDefault="00F47290" w:rsidP="00A61D45">
            <w:pPr>
              <w:pStyle w:val="TABLE-col-heading"/>
              <w:rPr>
                <w:b w:val="0"/>
                <w:bCs w:val="0"/>
                <w:highlight w:val="yellow"/>
              </w:rPr>
            </w:pPr>
            <w:r w:rsidRPr="001135A6">
              <w:rPr>
                <w:highlight w:val="yellow"/>
              </w:rPr>
              <w:t>Index</w:t>
            </w:r>
          </w:p>
        </w:tc>
        <w:tc>
          <w:tcPr>
            <w:tcW w:w="1276" w:type="dxa"/>
            <w:shd w:val="clear" w:color="auto" w:fill="D9D9D9" w:themeFill="background1" w:themeFillShade="D9"/>
          </w:tcPr>
          <w:p w14:paraId="3C20F785" w14:textId="77777777" w:rsidR="00F47290" w:rsidRPr="001135A6" w:rsidRDefault="00F47290" w:rsidP="00A61D45">
            <w:pPr>
              <w:pStyle w:val="TABLE-col-heading"/>
              <w:rPr>
                <w:b w:val="0"/>
                <w:bCs w:val="0"/>
                <w:highlight w:val="yellow"/>
              </w:rPr>
            </w:pPr>
            <w:r w:rsidRPr="001135A6">
              <w:rPr>
                <w:highlight w:val="yellow"/>
              </w:rPr>
              <w:t>Value</w:t>
            </w:r>
          </w:p>
        </w:tc>
        <w:tc>
          <w:tcPr>
            <w:tcW w:w="1701" w:type="dxa"/>
            <w:shd w:val="clear" w:color="auto" w:fill="D9D9D9" w:themeFill="background1" w:themeFillShade="D9"/>
            <w:noWrap/>
            <w:hideMark/>
          </w:tcPr>
          <w:p w14:paraId="57C48A46" w14:textId="77777777" w:rsidR="00F47290" w:rsidRPr="001135A6" w:rsidRDefault="00F47290" w:rsidP="00A61D45">
            <w:pPr>
              <w:pStyle w:val="TABLE-col-heading"/>
              <w:rPr>
                <w:b w:val="0"/>
                <w:bCs w:val="0"/>
                <w:highlight w:val="yellow"/>
              </w:rPr>
            </w:pPr>
            <w:r w:rsidRPr="001135A6">
              <w:rPr>
                <w:highlight w:val="yellow"/>
              </w:rPr>
              <w:t>Contents</w:t>
            </w:r>
          </w:p>
        </w:tc>
        <w:tc>
          <w:tcPr>
            <w:tcW w:w="992" w:type="dxa"/>
            <w:shd w:val="clear" w:color="auto" w:fill="D9D9D9" w:themeFill="background1" w:themeFillShade="D9"/>
            <w:noWrap/>
            <w:hideMark/>
          </w:tcPr>
          <w:p w14:paraId="29F97AEB" w14:textId="77777777" w:rsidR="00F47290" w:rsidRPr="001135A6" w:rsidRDefault="00F47290" w:rsidP="00A61D45">
            <w:pPr>
              <w:pStyle w:val="TABLE-col-heading"/>
              <w:rPr>
                <w:b w:val="0"/>
                <w:bCs w:val="0"/>
                <w:highlight w:val="yellow"/>
              </w:rPr>
            </w:pPr>
            <w:r w:rsidRPr="001135A6">
              <w:rPr>
                <w:highlight w:val="yellow"/>
              </w:rPr>
              <w:t>LEN (Bytes)</w:t>
            </w:r>
          </w:p>
        </w:tc>
      </w:tr>
      <w:tr w:rsidR="00F47290" w:rsidRPr="001135A6" w14:paraId="6AAC475F" w14:textId="77777777" w:rsidTr="00A61D45">
        <w:trPr>
          <w:trHeight w:val="285"/>
        </w:trPr>
        <w:tc>
          <w:tcPr>
            <w:tcW w:w="4531" w:type="dxa"/>
            <w:noWrap/>
            <w:hideMark/>
          </w:tcPr>
          <w:p w14:paraId="46C4CEA5" w14:textId="77777777" w:rsidR="00F47290" w:rsidRPr="001135A6" w:rsidRDefault="00F47290" w:rsidP="00A61D45">
            <w:pPr>
              <w:rPr>
                <w:b/>
                <w:bCs/>
                <w:color w:val="000000"/>
                <w:sz w:val="16"/>
                <w:szCs w:val="16"/>
                <w:highlight w:val="yellow"/>
              </w:rPr>
            </w:pPr>
            <w:r w:rsidRPr="001135A6">
              <w:rPr>
                <w:b/>
                <w:bCs/>
                <w:color w:val="000000"/>
                <w:sz w:val="16"/>
                <w:szCs w:val="16"/>
                <w:highlight w:val="yellow"/>
              </w:rPr>
              <w:t>get-response</w:t>
            </w:r>
          </w:p>
        </w:tc>
        <w:tc>
          <w:tcPr>
            <w:tcW w:w="851" w:type="dxa"/>
            <w:noWrap/>
            <w:hideMark/>
          </w:tcPr>
          <w:p w14:paraId="0738666A" w14:textId="77777777" w:rsidR="00F47290" w:rsidRPr="001135A6" w:rsidRDefault="00F47290" w:rsidP="00C43821">
            <w:pPr>
              <w:pStyle w:val="MacroText"/>
              <w:rPr>
                <w:highlight w:val="yellow"/>
              </w:rPr>
            </w:pPr>
          </w:p>
        </w:tc>
        <w:tc>
          <w:tcPr>
            <w:tcW w:w="1276" w:type="dxa"/>
            <w:noWrap/>
            <w:hideMark/>
          </w:tcPr>
          <w:p w14:paraId="19BD9527" w14:textId="77777777" w:rsidR="00F47290" w:rsidRPr="001135A6" w:rsidRDefault="00F47290" w:rsidP="00C43821">
            <w:pPr>
              <w:pStyle w:val="MacroText"/>
              <w:rPr>
                <w:highlight w:val="yellow"/>
              </w:rPr>
            </w:pPr>
          </w:p>
        </w:tc>
        <w:tc>
          <w:tcPr>
            <w:tcW w:w="1701" w:type="dxa"/>
            <w:hideMark/>
          </w:tcPr>
          <w:p w14:paraId="190FA5D4" w14:textId="77777777" w:rsidR="00F47290" w:rsidRPr="001135A6" w:rsidRDefault="00F47290" w:rsidP="00C43821">
            <w:pPr>
              <w:pStyle w:val="MacroText"/>
              <w:rPr>
                <w:highlight w:val="yellow"/>
              </w:rPr>
            </w:pPr>
            <w:r w:rsidRPr="001135A6">
              <w:rPr>
                <w:highlight w:val="yellow"/>
              </w:rPr>
              <w:t>C4</w:t>
            </w:r>
          </w:p>
        </w:tc>
        <w:tc>
          <w:tcPr>
            <w:tcW w:w="992" w:type="dxa"/>
            <w:noWrap/>
            <w:hideMark/>
          </w:tcPr>
          <w:p w14:paraId="08597363" w14:textId="77777777" w:rsidR="00F47290" w:rsidRPr="001135A6" w:rsidRDefault="00F47290" w:rsidP="00C43821">
            <w:pPr>
              <w:pStyle w:val="MacroText"/>
              <w:rPr>
                <w:highlight w:val="yellow"/>
              </w:rPr>
            </w:pPr>
            <w:r w:rsidRPr="001135A6">
              <w:rPr>
                <w:highlight w:val="yellow"/>
              </w:rPr>
              <w:t>1</w:t>
            </w:r>
          </w:p>
        </w:tc>
      </w:tr>
      <w:tr w:rsidR="00F47290" w:rsidRPr="001135A6" w14:paraId="41E8E097" w14:textId="77777777" w:rsidTr="00A61D45">
        <w:trPr>
          <w:trHeight w:val="285"/>
        </w:trPr>
        <w:tc>
          <w:tcPr>
            <w:tcW w:w="4531" w:type="dxa"/>
            <w:noWrap/>
            <w:hideMark/>
          </w:tcPr>
          <w:p w14:paraId="6E3B005E" w14:textId="77777777" w:rsidR="00F47290" w:rsidRPr="001135A6" w:rsidRDefault="00F47290" w:rsidP="00A61D45">
            <w:pPr>
              <w:ind w:firstLineChars="200" w:firstLine="321"/>
              <w:rPr>
                <w:b/>
                <w:bCs/>
                <w:color w:val="000000"/>
                <w:sz w:val="16"/>
                <w:szCs w:val="16"/>
                <w:highlight w:val="yellow"/>
              </w:rPr>
            </w:pPr>
            <w:r w:rsidRPr="001135A6">
              <w:rPr>
                <w:b/>
                <w:bCs/>
                <w:color w:val="000000"/>
                <w:sz w:val="16"/>
                <w:szCs w:val="16"/>
                <w:highlight w:val="yellow"/>
              </w:rPr>
              <w:t xml:space="preserve">get-response-normal                    </w:t>
            </w:r>
          </w:p>
        </w:tc>
        <w:tc>
          <w:tcPr>
            <w:tcW w:w="851" w:type="dxa"/>
            <w:noWrap/>
            <w:hideMark/>
          </w:tcPr>
          <w:p w14:paraId="688A15D3" w14:textId="77777777" w:rsidR="00F47290" w:rsidRPr="001135A6" w:rsidRDefault="00F47290" w:rsidP="00C43821">
            <w:pPr>
              <w:pStyle w:val="MacroText"/>
              <w:rPr>
                <w:highlight w:val="yellow"/>
              </w:rPr>
            </w:pPr>
          </w:p>
        </w:tc>
        <w:tc>
          <w:tcPr>
            <w:tcW w:w="1276" w:type="dxa"/>
            <w:noWrap/>
            <w:hideMark/>
          </w:tcPr>
          <w:p w14:paraId="14742D47" w14:textId="77777777" w:rsidR="00F47290" w:rsidRPr="001135A6" w:rsidRDefault="00F47290" w:rsidP="00C43821">
            <w:pPr>
              <w:pStyle w:val="MacroText"/>
              <w:rPr>
                <w:highlight w:val="yellow"/>
              </w:rPr>
            </w:pPr>
          </w:p>
        </w:tc>
        <w:tc>
          <w:tcPr>
            <w:tcW w:w="1701" w:type="dxa"/>
            <w:hideMark/>
          </w:tcPr>
          <w:p w14:paraId="47F9A64E" w14:textId="77777777" w:rsidR="00F47290" w:rsidRPr="001135A6" w:rsidRDefault="00F47290" w:rsidP="00C43821">
            <w:pPr>
              <w:pStyle w:val="MacroText"/>
              <w:rPr>
                <w:highlight w:val="yellow"/>
              </w:rPr>
            </w:pPr>
            <w:r w:rsidRPr="001135A6">
              <w:rPr>
                <w:highlight w:val="yellow"/>
              </w:rPr>
              <w:t>01</w:t>
            </w:r>
          </w:p>
        </w:tc>
        <w:tc>
          <w:tcPr>
            <w:tcW w:w="992" w:type="dxa"/>
            <w:noWrap/>
            <w:hideMark/>
          </w:tcPr>
          <w:p w14:paraId="4F6DC9F0" w14:textId="77777777" w:rsidR="00F47290" w:rsidRPr="001135A6" w:rsidRDefault="00F47290" w:rsidP="00C43821">
            <w:pPr>
              <w:pStyle w:val="MacroText"/>
              <w:rPr>
                <w:highlight w:val="yellow"/>
              </w:rPr>
            </w:pPr>
            <w:r w:rsidRPr="001135A6">
              <w:rPr>
                <w:highlight w:val="yellow"/>
              </w:rPr>
              <w:t>1</w:t>
            </w:r>
          </w:p>
        </w:tc>
      </w:tr>
      <w:tr w:rsidR="00F47290" w:rsidRPr="001135A6" w14:paraId="598674B5" w14:textId="77777777" w:rsidTr="00A61D45">
        <w:trPr>
          <w:trHeight w:val="285"/>
        </w:trPr>
        <w:tc>
          <w:tcPr>
            <w:tcW w:w="4531" w:type="dxa"/>
            <w:noWrap/>
            <w:hideMark/>
          </w:tcPr>
          <w:p w14:paraId="1DFCE9FB" w14:textId="77777777" w:rsidR="00F47290" w:rsidRPr="001135A6" w:rsidRDefault="00F47290" w:rsidP="00A61D45">
            <w:pPr>
              <w:ind w:firstLineChars="400" w:firstLine="643"/>
              <w:rPr>
                <w:b/>
                <w:bCs/>
                <w:color w:val="000000"/>
                <w:sz w:val="16"/>
                <w:szCs w:val="16"/>
                <w:highlight w:val="yellow"/>
              </w:rPr>
            </w:pPr>
            <w:r w:rsidRPr="001135A6">
              <w:rPr>
                <w:b/>
                <w:bCs/>
                <w:color w:val="000000"/>
                <w:sz w:val="16"/>
                <w:szCs w:val="16"/>
                <w:highlight w:val="yellow"/>
              </w:rPr>
              <w:t xml:space="preserve">invoke-id-and-priority                    </w:t>
            </w:r>
          </w:p>
        </w:tc>
        <w:tc>
          <w:tcPr>
            <w:tcW w:w="851" w:type="dxa"/>
            <w:noWrap/>
            <w:hideMark/>
          </w:tcPr>
          <w:p w14:paraId="0AA915F5" w14:textId="77777777" w:rsidR="00F47290" w:rsidRPr="001135A6" w:rsidRDefault="00F47290" w:rsidP="00C43821">
            <w:pPr>
              <w:pStyle w:val="MacroText"/>
              <w:rPr>
                <w:highlight w:val="yellow"/>
              </w:rPr>
            </w:pPr>
          </w:p>
        </w:tc>
        <w:tc>
          <w:tcPr>
            <w:tcW w:w="1276" w:type="dxa"/>
            <w:noWrap/>
            <w:hideMark/>
          </w:tcPr>
          <w:p w14:paraId="13BC0E54" w14:textId="77777777" w:rsidR="00F47290" w:rsidRPr="001135A6" w:rsidRDefault="00F47290" w:rsidP="00C43821">
            <w:pPr>
              <w:pStyle w:val="MacroText"/>
              <w:rPr>
                <w:highlight w:val="yellow"/>
              </w:rPr>
            </w:pPr>
          </w:p>
        </w:tc>
        <w:tc>
          <w:tcPr>
            <w:tcW w:w="1701" w:type="dxa"/>
            <w:hideMark/>
          </w:tcPr>
          <w:p w14:paraId="307E7A71"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7F2C174A" w14:textId="77777777" w:rsidR="00F47290" w:rsidRPr="001135A6" w:rsidRDefault="00F47290" w:rsidP="00C43821">
            <w:pPr>
              <w:pStyle w:val="MacroText"/>
              <w:rPr>
                <w:highlight w:val="yellow"/>
              </w:rPr>
            </w:pPr>
            <w:r w:rsidRPr="001135A6">
              <w:rPr>
                <w:highlight w:val="yellow"/>
              </w:rPr>
              <w:t>1</w:t>
            </w:r>
          </w:p>
        </w:tc>
      </w:tr>
      <w:tr w:rsidR="00F47290" w:rsidRPr="001135A6" w14:paraId="5C2C2FC7" w14:textId="77777777" w:rsidTr="00A61D45">
        <w:trPr>
          <w:trHeight w:val="285"/>
        </w:trPr>
        <w:tc>
          <w:tcPr>
            <w:tcW w:w="4531" w:type="dxa"/>
            <w:noWrap/>
            <w:hideMark/>
          </w:tcPr>
          <w:p w14:paraId="1638234A" w14:textId="77777777" w:rsidR="00F47290" w:rsidRPr="001135A6" w:rsidRDefault="00F47290" w:rsidP="00A61D45">
            <w:pPr>
              <w:ind w:firstLineChars="400" w:firstLine="643"/>
              <w:rPr>
                <w:b/>
                <w:bCs/>
                <w:color w:val="000000"/>
                <w:sz w:val="16"/>
                <w:szCs w:val="16"/>
                <w:highlight w:val="yellow"/>
              </w:rPr>
            </w:pPr>
            <w:r w:rsidRPr="001135A6">
              <w:rPr>
                <w:b/>
                <w:bCs/>
                <w:color w:val="000000"/>
                <w:sz w:val="16"/>
                <w:szCs w:val="16"/>
                <w:highlight w:val="yellow"/>
              </w:rPr>
              <w:t xml:space="preserve">result  CHOICE                  </w:t>
            </w:r>
          </w:p>
        </w:tc>
        <w:tc>
          <w:tcPr>
            <w:tcW w:w="851" w:type="dxa"/>
            <w:noWrap/>
            <w:hideMark/>
          </w:tcPr>
          <w:p w14:paraId="02AE9811" w14:textId="77777777" w:rsidR="00F47290" w:rsidRPr="001135A6" w:rsidRDefault="00F47290" w:rsidP="00C43821">
            <w:pPr>
              <w:pStyle w:val="MacroText"/>
              <w:rPr>
                <w:highlight w:val="yellow"/>
              </w:rPr>
            </w:pPr>
          </w:p>
        </w:tc>
        <w:tc>
          <w:tcPr>
            <w:tcW w:w="1276" w:type="dxa"/>
            <w:noWrap/>
            <w:hideMark/>
          </w:tcPr>
          <w:p w14:paraId="7F0C70E8" w14:textId="77777777" w:rsidR="00F47290" w:rsidRPr="001135A6" w:rsidRDefault="00F47290" w:rsidP="00C43821">
            <w:pPr>
              <w:pStyle w:val="MacroText"/>
              <w:rPr>
                <w:highlight w:val="yellow"/>
              </w:rPr>
            </w:pPr>
          </w:p>
        </w:tc>
        <w:tc>
          <w:tcPr>
            <w:tcW w:w="1701" w:type="dxa"/>
            <w:noWrap/>
            <w:hideMark/>
          </w:tcPr>
          <w:p w14:paraId="1B545EFC" w14:textId="77777777" w:rsidR="00F47290" w:rsidRPr="001135A6" w:rsidRDefault="00F47290" w:rsidP="00C43821">
            <w:pPr>
              <w:pStyle w:val="MacroText"/>
              <w:rPr>
                <w:highlight w:val="yellow"/>
              </w:rPr>
            </w:pPr>
          </w:p>
        </w:tc>
        <w:tc>
          <w:tcPr>
            <w:tcW w:w="992" w:type="dxa"/>
            <w:noWrap/>
            <w:hideMark/>
          </w:tcPr>
          <w:p w14:paraId="0ECCA6EB" w14:textId="77777777" w:rsidR="00F47290" w:rsidRPr="001135A6" w:rsidRDefault="00F47290" w:rsidP="00C43821">
            <w:pPr>
              <w:pStyle w:val="MacroText"/>
              <w:rPr>
                <w:highlight w:val="yellow"/>
              </w:rPr>
            </w:pPr>
            <w:r w:rsidRPr="001135A6">
              <w:rPr>
                <w:highlight w:val="yellow"/>
              </w:rPr>
              <w:t>0</w:t>
            </w:r>
          </w:p>
        </w:tc>
      </w:tr>
      <w:tr w:rsidR="00F47290" w:rsidRPr="001135A6" w14:paraId="624312BF" w14:textId="77777777" w:rsidTr="00A61D45">
        <w:trPr>
          <w:trHeight w:val="285"/>
        </w:trPr>
        <w:tc>
          <w:tcPr>
            <w:tcW w:w="4531" w:type="dxa"/>
            <w:noWrap/>
            <w:hideMark/>
          </w:tcPr>
          <w:p w14:paraId="2631DE27" w14:textId="77777777" w:rsidR="00F47290" w:rsidRPr="001135A6" w:rsidRDefault="00F47290" w:rsidP="00A61D45">
            <w:pPr>
              <w:ind w:firstLineChars="600" w:firstLine="964"/>
              <w:rPr>
                <w:b/>
                <w:bCs/>
                <w:color w:val="000000"/>
                <w:sz w:val="16"/>
                <w:szCs w:val="16"/>
                <w:highlight w:val="yellow"/>
              </w:rPr>
            </w:pPr>
            <w:r w:rsidRPr="001135A6">
              <w:rPr>
                <w:b/>
                <w:bCs/>
                <w:color w:val="000000"/>
                <w:sz w:val="16"/>
                <w:szCs w:val="16"/>
                <w:highlight w:val="yellow"/>
              </w:rPr>
              <w:t xml:space="preserve">data                    </w:t>
            </w:r>
          </w:p>
        </w:tc>
        <w:tc>
          <w:tcPr>
            <w:tcW w:w="851" w:type="dxa"/>
            <w:noWrap/>
            <w:hideMark/>
          </w:tcPr>
          <w:p w14:paraId="6224577B" w14:textId="77777777" w:rsidR="00F47290" w:rsidRPr="001135A6" w:rsidRDefault="00F47290" w:rsidP="00C43821">
            <w:pPr>
              <w:pStyle w:val="MacroText"/>
              <w:rPr>
                <w:highlight w:val="yellow"/>
              </w:rPr>
            </w:pPr>
          </w:p>
        </w:tc>
        <w:tc>
          <w:tcPr>
            <w:tcW w:w="1276" w:type="dxa"/>
            <w:noWrap/>
            <w:hideMark/>
          </w:tcPr>
          <w:p w14:paraId="273CF74E" w14:textId="77777777" w:rsidR="00F47290" w:rsidRPr="001135A6" w:rsidRDefault="00F47290" w:rsidP="00C43821">
            <w:pPr>
              <w:pStyle w:val="MacroText"/>
              <w:rPr>
                <w:highlight w:val="yellow"/>
              </w:rPr>
            </w:pPr>
          </w:p>
        </w:tc>
        <w:tc>
          <w:tcPr>
            <w:tcW w:w="1701" w:type="dxa"/>
            <w:hideMark/>
          </w:tcPr>
          <w:p w14:paraId="68E83B35"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30345239" w14:textId="77777777" w:rsidR="00F47290" w:rsidRPr="001135A6" w:rsidRDefault="00F47290" w:rsidP="00C43821">
            <w:pPr>
              <w:pStyle w:val="MacroText"/>
              <w:rPr>
                <w:highlight w:val="yellow"/>
              </w:rPr>
            </w:pPr>
            <w:r w:rsidRPr="001135A6">
              <w:rPr>
                <w:highlight w:val="yellow"/>
              </w:rPr>
              <w:t>1</w:t>
            </w:r>
          </w:p>
        </w:tc>
      </w:tr>
      <w:tr w:rsidR="00F47290" w:rsidRPr="001135A6" w14:paraId="39DDDAB1" w14:textId="77777777" w:rsidTr="00A61D45">
        <w:trPr>
          <w:trHeight w:val="285"/>
        </w:trPr>
        <w:tc>
          <w:tcPr>
            <w:tcW w:w="4531" w:type="dxa"/>
            <w:noWrap/>
            <w:hideMark/>
          </w:tcPr>
          <w:p w14:paraId="42331283" w14:textId="77777777" w:rsidR="00F47290" w:rsidRPr="001135A6" w:rsidRDefault="00F47290" w:rsidP="00A61D45">
            <w:pPr>
              <w:ind w:firstLineChars="800" w:firstLine="1285"/>
              <w:rPr>
                <w:b/>
                <w:bCs/>
                <w:color w:val="000000"/>
                <w:sz w:val="16"/>
                <w:szCs w:val="16"/>
                <w:highlight w:val="yellow"/>
              </w:rPr>
            </w:pPr>
            <w:r w:rsidRPr="001135A6">
              <w:rPr>
                <w:b/>
                <w:bCs/>
                <w:color w:val="000000"/>
                <w:sz w:val="16"/>
                <w:szCs w:val="16"/>
                <w:highlight w:val="yellow"/>
              </w:rPr>
              <w:t xml:space="preserve">compact-array                       </w:t>
            </w:r>
          </w:p>
        </w:tc>
        <w:tc>
          <w:tcPr>
            <w:tcW w:w="851" w:type="dxa"/>
            <w:noWrap/>
            <w:hideMark/>
          </w:tcPr>
          <w:p w14:paraId="3C59FF5C" w14:textId="77777777" w:rsidR="00F47290" w:rsidRPr="001135A6" w:rsidRDefault="00F47290" w:rsidP="00C43821">
            <w:pPr>
              <w:pStyle w:val="MacroText"/>
              <w:rPr>
                <w:highlight w:val="yellow"/>
              </w:rPr>
            </w:pPr>
          </w:p>
        </w:tc>
        <w:tc>
          <w:tcPr>
            <w:tcW w:w="1276" w:type="dxa"/>
            <w:noWrap/>
            <w:hideMark/>
          </w:tcPr>
          <w:p w14:paraId="63A6491B" w14:textId="77777777" w:rsidR="00F47290" w:rsidRPr="001135A6" w:rsidRDefault="00F47290" w:rsidP="00C43821">
            <w:pPr>
              <w:pStyle w:val="MacroText"/>
              <w:rPr>
                <w:highlight w:val="yellow"/>
              </w:rPr>
            </w:pPr>
          </w:p>
        </w:tc>
        <w:tc>
          <w:tcPr>
            <w:tcW w:w="1701" w:type="dxa"/>
            <w:hideMark/>
          </w:tcPr>
          <w:p w14:paraId="7D4F8518" w14:textId="77777777" w:rsidR="00F47290" w:rsidRPr="001135A6" w:rsidRDefault="00F47290" w:rsidP="00C43821">
            <w:pPr>
              <w:pStyle w:val="MacroText"/>
              <w:rPr>
                <w:highlight w:val="yellow"/>
              </w:rPr>
            </w:pPr>
            <w:r w:rsidRPr="001135A6">
              <w:rPr>
                <w:highlight w:val="yellow"/>
              </w:rPr>
              <w:t>13</w:t>
            </w:r>
          </w:p>
        </w:tc>
        <w:tc>
          <w:tcPr>
            <w:tcW w:w="992" w:type="dxa"/>
            <w:noWrap/>
            <w:hideMark/>
          </w:tcPr>
          <w:p w14:paraId="6EB1E652" w14:textId="77777777" w:rsidR="00F47290" w:rsidRPr="001135A6" w:rsidRDefault="00F47290" w:rsidP="00C43821">
            <w:pPr>
              <w:pStyle w:val="MacroText"/>
              <w:rPr>
                <w:highlight w:val="yellow"/>
              </w:rPr>
            </w:pPr>
            <w:r w:rsidRPr="001135A6">
              <w:rPr>
                <w:highlight w:val="yellow"/>
              </w:rPr>
              <w:t>1</w:t>
            </w:r>
          </w:p>
        </w:tc>
      </w:tr>
      <w:tr w:rsidR="00F47290" w:rsidRPr="001135A6" w14:paraId="4842C884" w14:textId="77777777" w:rsidTr="00A61D45">
        <w:trPr>
          <w:trHeight w:val="285"/>
        </w:trPr>
        <w:tc>
          <w:tcPr>
            <w:tcW w:w="4531" w:type="dxa"/>
            <w:noWrap/>
            <w:hideMark/>
          </w:tcPr>
          <w:p w14:paraId="0F1B785E"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 xml:space="preserve">contents-description </w:t>
            </w:r>
          </w:p>
        </w:tc>
        <w:tc>
          <w:tcPr>
            <w:tcW w:w="851" w:type="dxa"/>
            <w:noWrap/>
            <w:hideMark/>
          </w:tcPr>
          <w:p w14:paraId="2BE56D3D" w14:textId="77777777" w:rsidR="00F47290" w:rsidRPr="001135A6" w:rsidRDefault="00F47290" w:rsidP="00C43821">
            <w:pPr>
              <w:pStyle w:val="MacroText"/>
              <w:rPr>
                <w:highlight w:val="yellow"/>
              </w:rPr>
            </w:pPr>
          </w:p>
        </w:tc>
        <w:tc>
          <w:tcPr>
            <w:tcW w:w="1276" w:type="dxa"/>
            <w:noWrap/>
            <w:hideMark/>
          </w:tcPr>
          <w:p w14:paraId="1B9C94C1" w14:textId="77777777" w:rsidR="00F47290" w:rsidRPr="001135A6" w:rsidRDefault="00F47290" w:rsidP="00C43821">
            <w:pPr>
              <w:pStyle w:val="MacroText"/>
              <w:rPr>
                <w:highlight w:val="yellow"/>
              </w:rPr>
            </w:pPr>
          </w:p>
        </w:tc>
        <w:tc>
          <w:tcPr>
            <w:tcW w:w="1701" w:type="dxa"/>
            <w:hideMark/>
          </w:tcPr>
          <w:p w14:paraId="6103708D" w14:textId="77777777" w:rsidR="00F47290" w:rsidRPr="001135A6" w:rsidRDefault="00F47290" w:rsidP="00C43821">
            <w:pPr>
              <w:pStyle w:val="MacroText"/>
              <w:rPr>
                <w:highlight w:val="yellow"/>
              </w:rPr>
            </w:pPr>
          </w:p>
        </w:tc>
        <w:tc>
          <w:tcPr>
            <w:tcW w:w="992" w:type="dxa"/>
            <w:noWrap/>
            <w:hideMark/>
          </w:tcPr>
          <w:p w14:paraId="5C01B327" w14:textId="77777777" w:rsidR="00F47290" w:rsidRPr="001135A6" w:rsidRDefault="00F47290" w:rsidP="00C43821">
            <w:pPr>
              <w:pStyle w:val="MacroText"/>
              <w:rPr>
                <w:highlight w:val="yellow"/>
              </w:rPr>
            </w:pPr>
            <w:r w:rsidRPr="001135A6">
              <w:rPr>
                <w:highlight w:val="yellow"/>
              </w:rPr>
              <w:t>0</w:t>
            </w:r>
          </w:p>
        </w:tc>
      </w:tr>
      <w:tr w:rsidR="00F47290" w:rsidRPr="001135A6" w14:paraId="2C7A196A" w14:textId="77777777" w:rsidTr="00A61D45">
        <w:trPr>
          <w:trHeight w:val="285"/>
        </w:trPr>
        <w:tc>
          <w:tcPr>
            <w:tcW w:w="4531" w:type="dxa"/>
            <w:noWrap/>
            <w:hideMark/>
          </w:tcPr>
          <w:p w14:paraId="451358A1"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structure [3]</w:t>
            </w:r>
          </w:p>
        </w:tc>
        <w:tc>
          <w:tcPr>
            <w:tcW w:w="851" w:type="dxa"/>
            <w:noWrap/>
            <w:hideMark/>
          </w:tcPr>
          <w:p w14:paraId="123BE8D1" w14:textId="77777777" w:rsidR="00F47290" w:rsidRPr="001135A6" w:rsidRDefault="00F47290" w:rsidP="00C43821">
            <w:pPr>
              <w:pStyle w:val="MacroText"/>
              <w:rPr>
                <w:highlight w:val="yellow"/>
              </w:rPr>
            </w:pPr>
          </w:p>
        </w:tc>
        <w:tc>
          <w:tcPr>
            <w:tcW w:w="1276" w:type="dxa"/>
            <w:noWrap/>
            <w:hideMark/>
          </w:tcPr>
          <w:p w14:paraId="1F5F429D" w14:textId="77777777" w:rsidR="00F47290" w:rsidRPr="001135A6" w:rsidRDefault="00F47290" w:rsidP="00C43821">
            <w:pPr>
              <w:pStyle w:val="MacroText"/>
              <w:rPr>
                <w:highlight w:val="yellow"/>
              </w:rPr>
            </w:pPr>
          </w:p>
        </w:tc>
        <w:tc>
          <w:tcPr>
            <w:tcW w:w="1701" w:type="dxa"/>
            <w:hideMark/>
          </w:tcPr>
          <w:p w14:paraId="248B4CB7" w14:textId="77777777" w:rsidR="00F47290" w:rsidRPr="001135A6" w:rsidRDefault="00F47290" w:rsidP="00C43821">
            <w:pPr>
              <w:pStyle w:val="MacroText"/>
              <w:rPr>
                <w:highlight w:val="yellow"/>
              </w:rPr>
            </w:pPr>
            <w:r w:rsidRPr="001135A6">
              <w:rPr>
                <w:highlight w:val="yellow"/>
              </w:rPr>
              <w:t>0203</w:t>
            </w:r>
          </w:p>
        </w:tc>
        <w:tc>
          <w:tcPr>
            <w:tcW w:w="992" w:type="dxa"/>
            <w:noWrap/>
            <w:hideMark/>
          </w:tcPr>
          <w:p w14:paraId="0F0ACD7E" w14:textId="77777777" w:rsidR="00F47290" w:rsidRPr="001135A6" w:rsidRDefault="00F47290" w:rsidP="00C43821">
            <w:pPr>
              <w:pStyle w:val="MacroText"/>
              <w:rPr>
                <w:highlight w:val="yellow"/>
              </w:rPr>
            </w:pPr>
            <w:r w:rsidRPr="001135A6">
              <w:rPr>
                <w:highlight w:val="yellow"/>
              </w:rPr>
              <w:t>2</w:t>
            </w:r>
          </w:p>
        </w:tc>
      </w:tr>
      <w:tr w:rsidR="00F47290" w:rsidRPr="001135A6" w14:paraId="27ECAD67" w14:textId="77777777" w:rsidTr="00A61D45">
        <w:trPr>
          <w:trHeight w:val="285"/>
        </w:trPr>
        <w:tc>
          <w:tcPr>
            <w:tcW w:w="4531" w:type="dxa"/>
            <w:noWrap/>
            <w:hideMark/>
          </w:tcPr>
          <w:p w14:paraId="632DCBA7"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octet-string  </w:t>
            </w:r>
          </w:p>
        </w:tc>
        <w:tc>
          <w:tcPr>
            <w:tcW w:w="851" w:type="dxa"/>
            <w:noWrap/>
            <w:hideMark/>
          </w:tcPr>
          <w:p w14:paraId="6EEA9ED5" w14:textId="77777777" w:rsidR="00F47290" w:rsidRPr="001135A6" w:rsidRDefault="00F47290" w:rsidP="00C43821">
            <w:pPr>
              <w:pStyle w:val="MacroText"/>
              <w:rPr>
                <w:highlight w:val="yellow"/>
              </w:rPr>
            </w:pPr>
          </w:p>
        </w:tc>
        <w:tc>
          <w:tcPr>
            <w:tcW w:w="1276" w:type="dxa"/>
            <w:noWrap/>
            <w:hideMark/>
          </w:tcPr>
          <w:p w14:paraId="39DC3110" w14:textId="77777777" w:rsidR="00F47290" w:rsidRPr="001135A6" w:rsidRDefault="00F47290" w:rsidP="00C43821">
            <w:pPr>
              <w:pStyle w:val="MacroText"/>
              <w:rPr>
                <w:highlight w:val="yellow"/>
              </w:rPr>
            </w:pPr>
          </w:p>
        </w:tc>
        <w:tc>
          <w:tcPr>
            <w:tcW w:w="1701" w:type="dxa"/>
            <w:hideMark/>
          </w:tcPr>
          <w:p w14:paraId="4F530B01" w14:textId="77777777" w:rsidR="00F47290" w:rsidRPr="001135A6" w:rsidRDefault="00F47290" w:rsidP="00C43821">
            <w:pPr>
              <w:pStyle w:val="MacroText"/>
              <w:rPr>
                <w:highlight w:val="yellow"/>
              </w:rPr>
            </w:pPr>
            <w:r w:rsidRPr="001135A6">
              <w:rPr>
                <w:highlight w:val="yellow"/>
              </w:rPr>
              <w:t>09</w:t>
            </w:r>
          </w:p>
        </w:tc>
        <w:tc>
          <w:tcPr>
            <w:tcW w:w="992" w:type="dxa"/>
            <w:noWrap/>
            <w:hideMark/>
          </w:tcPr>
          <w:p w14:paraId="3FD9F72F" w14:textId="77777777" w:rsidR="00F47290" w:rsidRPr="001135A6" w:rsidRDefault="00F47290" w:rsidP="00C43821">
            <w:pPr>
              <w:pStyle w:val="MacroText"/>
              <w:rPr>
                <w:highlight w:val="yellow"/>
              </w:rPr>
            </w:pPr>
            <w:r w:rsidRPr="001135A6">
              <w:rPr>
                <w:highlight w:val="yellow"/>
              </w:rPr>
              <w:t>1</w:t>
            </w:r>
          </w:p>
        </w:tc>
      </w:tr>
      <w:tr w:rsidR="00F47290" w:rsidRPr="001135A6" w14:paraId="6B05E20C" w14:textId="77777777" w:rsidTr="00A61D45">
        <w:trPr>
          <w:trHeight w:val="285"/>
        </w:trPr>
        <w:tc>
          <w:tcPr>
            <w:tcW w:w="4531" w:type="dxa"/>
            <w:noWrap/>
            <w:hideMark/>
          </w:tcPr>
          <w:p w14:paraId="3DC50E67"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unsigned  </w:t>
            </w:r>
          </w:p>
        </w:tc>
        <w:tc>
          <w:tcPr>
            <w:tcW w:w="851" w:type="dxa"/>
            <w:noWrap/>
            <w:hideMark/>
          </w:tcPr>
          <w:p w14:paraId="4BC651EB" w14:textId="77777777" w:rsidR="00F47290" w:rsidRPr="001135A6" w:rsidRDefault="00F47290" w:rsidP="00C43821">
            <w:pPr>
              <w:pStyle w:val="MacroText"/>
              <w:rPr>
                <w:highlight w:val="yellow"/>
              </w:rPr>
            </w:pPr>
          </w:p>
        </w:tc>
        <w:tc>
          <w:tcPr>
            <w:tcW w:w="1276" w:type="dxa"/>
            <w:noWrap/>
            <w:hideMark/>
          </w:tcPr>
          <w:p w14:paraId="12418FAC" w14:textId="77777777" w:rsidR="00F47290" w:rsidRPr="001135A6" w:rsidRDefault="00F47290" w:rsidP="00C43821">
            <w:pPr>
              <w:pStyle w:val="MacroText"/>
              <w:rPr>
                <w:highlight w:val="yellow"/>
              </w:rPr>
            </w:pPr>
          </w:p>
        </w:tc>
        <w:tc>
          <w:tcPr>
            <w:tcW w:w="1701" w:type="dxa"/>
            <w:hideMark/>
          </w:tcPr>
          <w:p w14:paraId="78317127" w14:textId="77777777" w:rsidR="00F47290" w:rsidRPr="001135A6" w:rsidRDefault="00F47290" w:rsidP="00C43821">
            <w:pPr>
              <w:pStyle w:val="MacroText"/>
              <w:rPr>
                <w:highlight w:val="yellow"/>
              </w:rPr>
            </w:pPr>
            <w:r w:rsidRPr="001135A6">
              <w:rPr>
                <w:highlight w:val="yellow"/>
              </w:rPr>
              <w:t>11</w:t>
            </w:r>
          </w:p>
        </w:tc>
        <w:tc>
          <w:tcPr>
            <w:tcW w:w="992" w:type="dxa"/>
            <w:noWrap/>
            <w:hideMark/>
          </w:tcPr>
          <w:p w14:paraId="1BCEE3CD" w14:textId="77777777" w:rsidR="00F47290" w:rsidRPr="001135A6" w:rsidRDefault="00F47290" w:rsidP="00C43821">
            <w:pPr>
              <w:pStyle w:val="MacroText"/>
              <w:rPr>
                <w:highlight w:val="yellow"/>
              </w:rPr>
            </w:pPr>
            <w:r w:rsidRPr="001135A6">
              <w:rPr>
                <w:highlight w:val="yellow"/>
              </w:rPr>
              <w:t>1</w:t>
            </w:r>
          </w:p>
        </w:tc>
      </w:tr>
      <w:tr w:rsidR="00F47290" w:rsidRPr="001135A6" w14:paraId="3C534EDC" w14:textId="77777777" w:rsidTr="00A61D45">
        <w:trPr>
          <w:trHeight w:val="285"/>
        </w:trPr>
        <w:tc>
          <w:tcPr>
            <w:tcW w:w="4531" w:type="dxa"/>
            <w:noWrap/>
            <w:hideMark/>
          </w:tcPr>
          <w:p w14:paraId="5BBDD780"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double-long-unsigned  </w:t>
            </w:r>
          </w:p>
        </w:tc>
        <w:tc>
          <w:tcPr>
            <w:tcW w:w="851" w:type="dxa"/>
            <w:noWrap/>
            <w:hideMark/>
          </w:tcPr>
          <w:p w14:paraId="1D012E22" w14:textId="77777777" w:rsidR="00F47290" w:rsidRPr="001135A6" w:rsidRDefault="00F47290" w:rsidP="00C43821">
            <w:pPr>
              <w:pStyle w:val="MacroText"/>
              <w:rPr>
                <w:highlight w:val="yellow"/>
              </w:rPr>
            </w:pPr>
          </w:p>
        </w:tc>
        <w:tc>
          <w:tcPr>
            <w:tcW w:w="1276" w:type="dxa"/>
            <w:noWrap/>
            <w:hideMark/>
          </w:tcPr>
          <w:p w14:paraId="51537FA7" w14:textId="77777777" w:rsidR="00F47290" w:rsidRPr="001135A6" w:rsidRDefault="00F47290" w:rsidP="00C43821">
            <w:pPr>
              <w:pStyle w:val="MacroText"/>
              <w:rPr>
                <w:highlight w:val="yellow"/>
              </w:rPr>
            </w:pPr>
          </w:p>
        </w:tc>
        <w:tc>
          <w:tcPr>
            <w:tcW w:w="1701" w:type="dxa"/>
            <w:hideMark/>
          </w:tcPr>
          <w:p w14:paraId="0B551771" w14:textId="77777777" w:rsidR="00F47290" w:rsidRPr="001135A6" w:rsidRDefault="00F47290" w:rsidP="00C43821">
            <w:pPr>
              <w:pStyle w:val="MacroText"/>
              <w:rPr>
                <w:highlight w:val="yellow"/>
              </w:rPr>
            </w:pPr>
            <w:r w:rsidRPr="001135A6">
              <w:rPr>
                <w:highlight w:val="yellow"/>
              </w:rPr>
              <w:t>06</w:t>
            </w:r>
          </w:p>
        </w:tc>
        <w:tc>
          <w:tcPr>
            <w:tcW w:w="992" w:type="dxa"/>
            <w:noWrap/>
            <w:hideMark/>
          </w:tcPr>
          <w:p w14:paraId="5A71017F" w14:textId="77777777" w:rsidR="00F47290" w:rsidRPr="001135A6" w:rsidRDefault="00F47290" w:rsidP="00C43821">
            <w:pPr>
              <w:pStyle w:val="MacroText"/>
              <w:rPr>
                <w:highlight w:val="yellow"/>
              </w:rPr>
            </w:pPr>
            <w:r w:rsidRPr="001135A6">
              <w:rPr>
                <w:highlight w:val="yellow"/>
              </w:rPr>
              <w:t>1</w:t>
            </w:r>
          </w:p>
        </w:tc>
      </w:tr>
      <w:tr w:rsidR="00F47290" w:rsidRPr="001135A6" w14:paraId="10306F68" w14:textId="77777777" w:rsidTr="00A61D45">
        <w:trPr>
          <w:trHeight w:val="285"/>
        </w:trPr>
        <w:tc>
          <w:tcPr>
            <w:tcW w:w="4531" w:type="dxa"/>
            <w:noWrap/>
            <w:hideMark/>
          </w:tcPr>
          <w:p w14:paraId="63053313"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array-contents</w:t>
            </w:r>
          </w:p>
        </w:tc>
        <w:tc>
          <w:tcPr>
            <w:tcW w:w="851" w:type="dxa"/>
            <w:noWrap/>
            <w:hideMark/>
          </w:tcPr>
          <w:p w14:paraId="598541FB" w14:textId="77777777" w:rsidR="00F47290" w:rsidRPr="001135A6" w:rsidRDefault="00F47290" w:rsidP="00C43821">
            <w:pPr>
              <w:pStyle w:val="MacroText"/>
              <w:rPr>
                <w:highlight w:val="yellow"/>
              </w:rPr>
            </w:pPr>
          </w:p>
        </w:tc>
        <w:tc>
          <w:tcPr>
            <w:tcW w:w="1276" w:type="dxa"/>
            <w:noWrap/>
            <w:hideMark/>
          </w:tcPr>
          <w:p w14:paraId="68413178" w14:textId="77777777" w:rsidR="00F47290" w:rsidRPr="001135A6" w:rsidRDefault="00F47290" w:rsidP="00C43821">
            <w:pPr>
              <w:pStyle w:val="MacroText"/>
              <w:rPr>
                <w:highlight w:val="yellow"/>
              </w:rPr>
            </w:pPr>
            <w:r w:rsidRPr="001135A6">
              <w:rPr>
                <w:highlight w:val="yellow"/>
              </w:rPr>
              <w:t>156</w:t>
            </w:r>
          </w:p>
        </w:tc>
        <w:tc>
          <w:tcPr>
            <w:tcW w:w="1701" w:type="dxa"/>
            <w:hideMark/>
          </w:tcPr>
          <w:p w14:paraId="2813A907" w14:textId="77777777" w:rsidR="00F47290" w:rsidRPr="001135A6" w:rsidRDefault="00F47290" w:rsidP="00C43821">
            <w:pPr>
              <w:pStyle w:val="MacroText"/>
              <w:rPr>
                <w:highlight w:val="yellow"/>
              </w:rPr>
            </w:pPr>
            <w:r w:rsidRPr="001135A6">
              <w:rPr>
                <w:highlight w:val="yellow"/>
              </w:rPr>
              <w:t>819C</w:t>
            </w:r>
          </w:p>
        </w:tc>
        <w:tc>
          <w:tcPr>
            <w:tcW w:w="992" w:type="dxa"/>
            <w:noWrap/>
            <w:hideMark/>
          </w:tcPr>
          <w:p w14:paraId="1548429E" w14:textId="77777777" w:rsidR="00F47290" w:rsidRPr="001135A6" w:rsidRDefault="00F47290" w:rsidP="00C43821">
            <w:pPr>
              <w:pStyle w:val="MacroText"/>
              <w:rPr>
                <w:highlight w:val="yellow"/>
              </w:rPr>
            </w:pPr>
            <w:r w:rsidRPr="001135A6">
              <w:rPr>
                <w:highlight w:val="yellow"/>
              </w:rPr>
              <w:t>2</w:t>
            </w:r>
          </w:p>
        </w:tc>
      </w:tr>
      <w:tr w:rsidR="00F47290" w:rsidRPr="001135A6" w14:paraId="59846639" w14:textId="77777777" w:rsidTr="00A61D45">
        <w:trPr>
          <w:trHeight w:val="285"/>
        </w:trPr>
        <w:tc>
          <w:tcPr>
            <w:tcW w:w="4531" w:type="dxa"/>
            <w:noWrap/>
            <w:hideMark/>
          </w:tcPr>
          <w:p w14:paraId="2D2EB19D"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structure [3]</w:t>
            </w:r>
          </w:p>
        </w:tc>
        <w:tc>
          <w:tcPr>
            <w:tcW w:w="851" w:type="dxa"/>
            <w:noWrap/>
            <w:hideMark/>
          </w:tcPr>
          <w:p w14:paraId="73609CCA" w14:textId="77777777" w:rsidR="00F47290" w:rsidRPr="001135A6" w:rsidRDefault="00F47290" w:rsidP="00C43821">
            <w:pPr>
              <w:pStyle w:val="MacroText"/>
              <w:rPr>
                <w:highlight w:val="yellow"/>
              </w:rPr>
            </w:pPr>
            <w:r w:rsidRPr="001135A6">
              <w:rPr>
                <w:highlight w:val="yellow"/>
              </w:rPr>
              <w:t>0</w:t>
            </w:r>
          </w:p>
        </w:tc>
        <w:tc>
          <w:tcPr>
            <w:tcW w:w="1276" w:type="dxa"/>
            <w:noWrap/>
            <w:hideMark/>
          </w:tcPr>
          <w:p w14:paraId="5C6BD988" w14:textId="77777777" w:rsidR="00F47290" w:rsidRPr="001135A6" w:rsidRDefault="00F47290" w:rsidP="00C43821">
            <w:pPr>
              <w:pStyle w:val="MacroText"/>
              <w:rPr>
                <w:highlight w:val="yellow"/>
              </w:rPr>
            </w:pPr>
          </w:p>
        </w:tc>
        <w:tc>
          <w:tcPr>
            <w:tcW w:w="1701" w:type="dxa"/>
            <w:hideMark/>
          </w:tcPr>
          <w:p w14:paraId="308522D4" w14:textId="77777777" w:rsidR="00F47290" w:rsidRPr="001135A6" w:rsidRDefault="00F47290" w:rsidP="00C43821">
            <w:pPr>
              <w:pStyle w:val="MacroText"/>
              <w:rPr>
                <w:highlight w:val="yellow"/>
              </w:rPr>
            </w:pPr>
          </w:p>
        </w:tc>
        <w:tc>
          <w:tcPr>
            <w:tcW w:w="992" w:type="dxa"/>
            <w:noWrap/>
            <w:hideMark/>
          </w:tcPr>
          <w:p w14:paraId="7E95F27B" w14:textId="77777777" w:rsidR="00F47290" w:rsidRPr="001135A6" w:rsidRDefault="00F47290" w:rsidP="00C43821">
            <w:pPr>
              <w:pStyle w:val="MacroText"/>
              <w:rPr>
                <w:highlight w:val="yellow"/>
              </w:rPr>
            </w:pPr>
            <w:r w:rsidRPr="001135A6">
              <w:rPr>
                <w:highlight w:val="yellow"/>
              </w:rPr>
              <w:t>0</w:t>
            </w:r>
          </w:p>
        </w:tc>
      </w:tr>
      <w:tr w:rsidR="00F47290" w:rsidRPr="001135A6" w14:paraId="60BB04D0" w14:textId="77777777" w:rsidTr="00A61D45">
        <w:trPr>
          <w:trHeight w:val="285"/>
        </w:trPr>
        <w:tc>
          <w:tcPr>
            <w:tcW w:w="4531" w:type="dxa"/>
            <w:noWrap/>
            <w:hideMark/>
          </w:tcPr>
          <w:p w14:paraId="47527731"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octet-string  </w:t>
            </w:r>
          </w:p>
        </w:tc>
        <w:tc>
          <w:tcPr>
            <w:tcW w:w="851" w:type="dxa"/>
            <w:noWrap/>
            <w:hideMark/>
          </w:tcPr>
          <w:p w14:paraId="41B36E83" w14:textId="77777777" w:rsidR="00F47290" w:rsidRPr="001135A6" w:rsidRDefault="00F47290" w:rsidP="00C43821">
            <w:pPr>
              <w:pStyle w:val="MacroText"/>
              <w:rPr>
                <w:highlight w:val="yellow"/>
              </w:rPr>
            </w:pPr>
          </w:p>
        </w:tc>
        <w:tc>
          <w:tcPr>
            <w:tcW w:w="1276" w:type="dxa"/>
            <w:noWrap/>
            <w:hideMark/>
          </w:tcPr>
          <w:p w14:paraId="1BA37E05" w14:textId="77777777" w:rsidR="00F47290" w:rsidRPr="001135A6" w:rsidRDefault="00F47290" w:rsidP="00C43821">
            <w:pPr>
              <w:pStyle w:val="MacroText"/>
              <w:rPr>
                <w:highlight w:val="yellow"/>
              </w:rPr>
            </w:pPr>
            <w:r w:rsidRPr="001135A6">
              <w:rPr>
                <w:highlight w:val="yellow"/>
              </w:rPr>
              <w:t>12-2-2018 0:00:00</w:t>
            </w:r>
          </w:p>
        </w:tc>
        <w:tc>
          <w:tcPr>
            <w:tcW w:w="1701" w:type="dxa"/>
            <w:hideMark/>
          </w:tcPr>
          <w:p w14:paraId="6A2644E7" w14:textId="77777777" w:rsidR="00F47290" w:rsidRPr="001135A6" w:rsidRDefault="00F47290" w:rsidP="00C43821">
            <w:pPr>
              <w:pStyle w:val="MacroText"/>
              <w:rPr>
                <w:highlight w:val="yellow"/>
              </w:rPr>
            </w:pPr>
            <w:r w:rsidRPr="001135A6">
              <w:rPr>
                <w:highlight w:val="yellow"/>
              </w:rPr>
              <w:t>0C07E2020C0500000000800000</w:t>
            </w:r>
          </w:p>
        </w:tc>
        <w:tc>
          <w:tcPr>
            <w:tcW w:w="992" w:type="dxa"/>
            <w:noWrap/>
            <w:hideMark/>
          </w:tcPr>
          <w:p w14:paraId="592E4FDF" w14:textId="77777777" w:rsidR="00F47290" w:rsidRPr="001135A6" w:rsidRDefault="00F47290" w:rsidP="00C43821">
            <w:pPr>
              <w:pStyle w:val="MacroText"/>
              <w:rPr>
                <w:highlight w:val="yellow"/>
              </w:rPr>
            </w:pPr>
            <w:r w:rsidRPr="001135A6">
              <w:rPr>
                <w:highlight w:val="yellow"/>
              </w:rPr>
              <w:t>13</w:t>
            </w:r>
          </w:p>
        </w:tc>
      </w:tr>
      <w:tr w:rsidR="00F47290" w:rsidRPr="001135A6" w14:paraId="61666676" w14:textId="77777777" w:rsidTr="00A61D45">
        <w:trPr>
          <w:trHeight w:val="285"/>
        </w:trPr>
        <w:tc>
          <w:tcPr>
            <w:tcW w:w="4531" w:type="dxa"/>
            <w:noWrap/>
            <w:hideMark/>
          </w:tcPr>
          <w:p w14:paraId="01B4817F"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unsigned  </w:t>
            </w:r>
          </w:p>
        </w:tc>
        <w:tc>
          <w:tcPr>
            <w:tcW w:w="851" w:type="dxa"/>
            <w:noWrap/>
            <w:hideMark/>
          </w:tcPr>
          <w:p w14:paraId="04D8A820" w14:textId="77777777" w:rsidR="00F47290" w:rsidRPr="001135A6" w:rsidRDefault="00F47290" w:rsidP="00C43821">
            <w:pPr>
              <w:pStyle w:val="MacroText"/>
              <w:rPr>
                <w:highlight w:val="yellow"/>
              </w:rPr>
            </w:pPr>
          </w:p>
        </w:tc>
        <w:tc>
          <w:tcPr>
            <w:tcW w:w="1276" w:type="dxa"/>
            <w:noWrap/>
            <w:hideMark/>
          </w:tcPr>
          <w:p w14:paraId="06B695F1" w14:textId="77777777" w:rsidR="00F47290" w:rsidRPr="001135A6" w:rsidRDefault="00F47290" w:rsidP="00C43821">
            <w:pPr>
              <w:pStyle w:val="MacroText"/>
              <w:rPr>
                <w:highlight w:val="yellow"/>
              </w:rPr>
            </w:pPr>
            <w:r w:rsidRPr="001135A6">
              <w:rPr>
                <w:highlight w:val="yellow"/>
              </w:rPr>
              <w:t>0</w:t>
            </w:r>
          </w:p>
        </w:tc>
        <w:tc>
          <w:tcPr>
            <w:tcW w:w="1701" w:type="dxa"/>
            <w:hideMark/>
          </w:tcPr>
          <w:p w14:paraId="25A2FF82"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7930D4F3" w14:textId="77777777" w:rsidR="00F47290" w:rsidRPr="001135A6" w:rsidRDefault="00F47290" w:rsidP="00C43821">
            <w:pPr>
              <w:pStyle w:val="MacroText"/>
              <w:rPr>
                <w:highlight w:val="yellow"/>
              </w:rPr>
            </w:pPr>
            <w:r w:rsidRPr="001135A6">
              <w:rPr>
                <w:highlight w:val="yellow"/>
              </w:rPr>
              <w:t>1</w:t>
            </w:r>
          </w:p>
        </w:tc>
      </w:tr>
      <w:tr w:rsidR="00F47290" w:rsidRPr="001135A6" w14:paraId="60D271BB" w14:textId="77777777" w:rsidTr="00A61D45">
        <w:trPr>
          <w:trHeight w:val="285"/>
        </w:trPr>
        <w:tc>
          <w:tcPr>
            <w:tcW w:w="4531" w:type="dxa"/>
            <w:noWrap/>
            <w:hideMark/>
          </w:tcPr>
          <w:p w14:paraId="3075A432"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double-long-unsigned  </w:t>
            </w:r>
          </w:p>
        </w:tc>
        <w:tc>
          <w:tcPr>
            <w:tcW w:w="851" w:type="dxa"/>
            <w:noWrap/>
            <w:hideMark/>
          </w:tcPr>
          <w:p w14:paraId="2C28D826" w14:textId="77777777" w:rsidR="00F47290" w:rsidRPr="001135A6" w:rsidRDefault="00F47290" w:rsidP="00C43821">
            <w:pPr>
              <w:pStyle w:val="MacroText"/>
              <w:rPr>
                <w:highlight w:val="yellow"/>
              </w:rPr>
            </w:pPr>
          </w:p>
        </w:tc>
        <w:tc>
          <w:tcPr>
            <w:tcW w:w="1276" w:type="dxa"/>
            <w:noWrap/>
            <w:hideMark/>
          </w:tcPr>
          <w:p w14:paraId="35F8F64F" w14:textId="77777777" w:rsidR="00F47290" w:rsidRPr="001135A6" w:rsidRDefault="00F47290" w:rsidP="00C43821">
            <w:pPr>
              <w:pStyle w:val="MacroText"/>
              <w:rPr>
                <w:highlight w:val="yellow"/>
              </w:rPr>
            </w:pPr>
            <w:r w:rsidRPr="001135A6">
              <w:rPr>
                <w:highlight w:val="yellow"/>
              </w:rPr>
              <w:t>100000</w:t>
            </w:r>
          </w:p>
        </w:tc>
        <w:tc>
          <w:tcPr>
            <w:tcW w:w="1701" w:type="dxa"/>
            <w:hideMark/>
          </w:tcPr>
          <w:p w14:paraId="2B0DF9A3" w14:textId="77777777" w:rsidR="00F47290" w:rsidRPr="001135A6" w:rsidRDefault="00F47290" w:rsidP="00C43821">
            <w:pPr>
              <w:pStyle w:val="MacroText"/>
              <w:rPr>
                <w:highlight w:val="yellow"/>
              </w:rPr>
            </w:pPr>
            <w:r w:rsidRPr="001135A6">
              <w:rPr>
                <w:highlight w:val="yellow"/>
              </w:rPr>
              <w:t>000186A0</w:t>
            </w:r>
          </w:p>
        </w:tc>
        <w:tc>
          <w:tcPr>
            <w:tcW w:w="992" w:type="dxa"/>
            <w:noWrap/>
            <w:hideMark/>
          </w:tcPr>
          <w:p w14:paraId="522E99E3" w14:textId="77777777" w:rsidR="00F47290" w:rsidRPr="001135A6" w:rsidRDefault="00F47290" w:rsidP="00C43821">
            <w:pPr>
              <w:pStyle w:val="MacroText"/>
              <w:rPr>
                <w:highlight w:val="yellow"/>
              </w:rPr>
            </w:pPr>
            <w:r w:rsidRPr="001135A6">
              <w:rPr>
                <w:highlight w:val="yellow"/>
              </w:rPr>
              <w:t>4</w:t>
            </w:r>
          </w:p>
        </w:tc>
      </w:tr>
      <w:tr w:rsidR="00F47290" w:rsidRPr="001135A6" w14:paraId="14E1E79F" w14:textId="77777777" w:rsidTr="00A61D45">
        <w:trPr>
          <w:trHeight w:val="285"/>
        </w:trPr>
        <w:tc>
          <w:tcPr>
            <w:tcW w:w="4531" w:type="dxa"/>
            <w:noWrap/>
            <w:hideMark/>
          </w:tcPr>
          <w:p w14:paraId="0461EBBA"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structure [3]</w:t>
            </w:r>
          </w:p>
        </w:tc>
        <w:tc>
          <w:tcPr>
            <w:tcW w:w="851" w:type="dxa"/>
            <w:noWrap/>
            <w:hideMark/>
          </w:tcPr>
          <w:p w14:paraId="3B9CFB6A" w14:textId="77777777" w:rsidR="00F47290" w:rsidRPr="001135A6" w:rsidRDefault="00F47290" w:rsidP="00C43821">
            <w:pPr>
              <w:pStyle w:val="MacroText"/>
              <w:rPr>
                <w:highlight w:val="yellow"/>
              </w:rPr>
            </w:pPr>
            <w:r w:rsidRPr="001135A6">
              <w:rPr>
                <w:highlight w:val="yellow"/>
              </w:rPr>
              <w:t>1</w:t>
            </w:r>
          </w:p>
        </w:tc>
        <w:tc>
          <w:tcPr>
            <w:tcW w:w="1276" w:type="dxa"/>
            <w:noWrap/>
            <w:hideMark/>
          </w:tcPr>
          <w:p w14:paraId="1065D7DE" w14:textId="77777777" w:rsidR="00F47290" w:rsidRPr="001135A6" w:rsidRDefault="00F47290" w:rsidP="00C43821">
            <w:pPr>
              <w:pStyle w:val="MacroText"/>
              <w:rPr>
                <w:highlight w:val="yellow"/>
              </w:rPr>
            </w:pPr>
          </w:p>
        </w:tc>
        <w:tc>
          <w:tcPr>
            <w:tcW w:w="1701" w:type="dxa"/>
            <w:hideMark/>
          </w:tcPr>
          <w:p w14:paraId="2E1728A1" w14:textId="77777777" w:rsidR="00F47290" w:rsidRPr="001135A6" w:rsidRDefault="00F47290" w:rsidP="00C43821">
            <w:pPr>
              <w:pStyle w:val="MacroText"/>
              <w:rPr>
                <w:highlight w:val="yellow"/>
              </w:rPr>
            </w:pPr>
          </w:p>
        </w:tc>
        <w:tc>
          <w:tcPr>
            <w:tcW w:w="992" w:type="dxa"/>
            <w:noWrap/>
            <w:hideMark/>
          </w:tcPr>
          <w:p w14:paraId="497E7F2E" w14:textId="77777777" w:rsidR="00F47290" w:rsidRPr="001135A6" w:rsidRDefault="00F47290" w:rsidP="00C43821">
            <w:pPr>
              <w:pStyle w:val="MacroText"/>
              <w:rPr>
                <w:highlight w:val="yellow"/>
              </w:rPr>
            </w:pPr>
            <w:r w:rsidRPr="001135A6">
              <w:rPr>
                <w:highlight w:val="yellow"/>
              </w:rPr>
              <w:t>0</w:t>
            </w:r>
          </w:p>
        </w:tc>
      </w:tr>
      <w:tr w:rsidR="00F47290" w:rsidRPr="001135A6" w14:paraId="273CD56B" w14:textId="77777777" w:rsidTr="00A61D45">
        <w:trPr>
          <w:trHeight w:val="285"/>
        </w:trPr>
        <w:tc>
          <w:tcPr>
            <w:tcW w:w="4531" w:type="dxa"/>
            <w:noWrap/>
            <w:hideMark/>
          </w:tcPr>
          <w:p w14:paraId="397F856B"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octet-string  </w:t>
            </w:r>
          </w:p>
        </w:tc>
        <w:tc>
          <w:tcPr>
            <w:tcW w:w="851" w:type="dxa"/>
            <w:noWrap/>
            <w:hideMark/>
          </w:tcPr>
          <w:p w14:paraId="6C2E3EB9" w14:textId="77777777" w:rsidR="00F47290" w:rsidRPr="001135A6" w:rsidRDefault="00F47290" w:rsidP="00C43821">
            <w:pPr>
              <w:pStyle w:val="MacroText"/>
              <w:rPr>
                <w:highlight w:val="yellow"/>
              </w:rPr>
            </w:pPr>
          </w:p>
        </w:tc>
        <w:tc>
          <w:tcPr>
            <w:tcW w:w="1276" w:type="dxa"/>
            <w:noWrap/>
            <w:hideMark/>
          </w:tcPr>
          <w:p w14:paraId="45292BC7" w14:textId="77777777" w:rsidR="00F47290" w:rsidRPr="001135A6" w:rsidRDefault="00F47290" w:rsidP="00C43821">
            <w:pPr>
              <w:pStyle w:val="MacroText"/>
              <w:rPr>
                <w:highlight w:val="yellow"/>
              </w:rPr>
            </w:pPr>
            <w:r w:rsidRPr="001135A6">
              <w:rPr>
                <w:highlight w:val="yellow"/>
              </w:rPr>
              <w:t>12-2-2018 1:00:00</w:t>
            </w:r>
          </w:p>
        </w:tc>
        <w:tc>
          <w:tcPr>
            <w:tcW w:w="1701" w:type="dxa"/>
            <w:hideMark/>
          </w:tcPr>
          <w:p w14:paraId="578152C6"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17515BD6" w14:textId="77777777" w:rsidR="00F47290" w:rsidRPr="001135A6" w:rsidRDefault="00F47290" w:rsidP="00C43821">
            <w:pPr>
              <w:pStyle w:val="MacroText"/>
              <w:rPr>
                <w:highlight w:val="yellow"/>
              </w:rPr>
            </w:pPr>
            <w:r w:rsidRPr="001135A6">
              <w:rPr>
                <w:highlight w:val="yellow"/>
              </w:rPr>
              <w:t>1</w:t>
            </w:r>
          </w:p>
        </w:tc>
      </w:tr>
      <w:tr w:rsidR="00F47290" w:rsidRPr="001135A6" w14:paraId="7F954455" w14:textId="77777777" w:rsidTr="00A61D45">
        <w:trPr>
          <w:trHeight w:val="285"/>
        </w:trPr>
        <w:tc>
          <w:tcPr>
            <w:tcW w:w="4531" w:type="dxa"/>
            <w:noWrap/>
            <w:hideMark/>
          </w:tcPr>
          <w:p w14:paraId="63D437F2"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unsigned  </w:t>
            </w:r>
          </w:p>
        </w:tc>
        <w:tc>
          <w:tcPr>
            <w:tcW w:w="851" w:type="dxa"/>
            <w:noWrap/>
            <w:hideMark/>
          </w:tcPr>
          <w:p w14:paraId="5F732317" w14:textId="77777777" w:rsidR="00F47290" w:rsidRPr="001135A6" w:rsidRDefault="00F47290" w:rsidP="00C43821">
            <w:pPr>
              <w:pStyle w:val="MacroText"/>
              <w:rPr>
                <w:highlight w:val="yellow"/>
              </w:rPr>
            </w:pPr>
          </w:p>
        </w:tc>
        <w:tc>
          <w:tcPr>
            <w:tcW w:w="1276" w:type="dxa"/>
            <w:noWrap/>
            <w:hideMark/>
          </w:tcPr>
          <w:p w14:paraId="5F1623F0" w14:textId="77777777" w:rsidR="00F47290" w:rsidRPr="001135A6" w:rsidRDefault="00F47290" w:rsidP="00C43821">
            <w:pPr>
              <w:pStyle w:val="MacroText"/>
              <w:rPr>
                <w:highlight w:val="yellow"/>
              </w:rPr>
            </w:pPr>
            <w:r w:rsidRPr="001135A6">
              <w:rPr>
                <w:highlight w:val="yellow"/>
              </w:rPr>
              <w:t>0</w:t>
            </w:r>
          </w:p>
        </w:tc>
        <w:tc>
          <w:tcPr>
            <w:tcW w:w="1701" w:type="dxa"/>
            <w:hideMark/>
          </w:tcPr>
          <w:p w14:paraId="6F6D8E51"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58F9BB5A" w14:textId="77777777" w:rsidR="00F47290" w:rsidRPr="001135A6" w:rsidRDefault="00F47290" w:rsidP="00C43821">
            <w:pPr>
              <w:pStyle w:val="MacroText"/>
              <w:rPr>
                <w:highlight w:val="yellow"/>
              </w:rPr>
            </w:pPr>
            <w:r w:rsidRPr="001135A6">
              <w:rPr>
                <w:highlight w:val="yellow"/>
              </w:rPr>
              <w:t>1</w:t>
            </w:r>
          </w:p>
        </w:tc>
      </w:tr>
      <w:tr w:rsidR="00F47290" w:rsidRPr="001135A6" w14:paraId="120BAEC4" w14:textId="77777777" w:rsidTr="00A61D45">
        <w:trPr>
          <w:trHeight w:val="285"/>
        </w:trPr>
        <w:tc>
          <w:tcPr>
            <w:tcW w:w="4531" w:type="dxa"/>
            <w:noWrap/>
            <w:hideMark/>
          </w:tcPr>
          <w:p w14:paraId="1C6B6C83"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double-long-unsigned  </w:t>
            </w:r>
          </w:p>
        </w:tc>
        <w:tc>
          <w:tcPr>
            <w:tcW w:w="851" w:type="dxa"/>
            <w:noWrap/>
            <w:hideMark/>
          </w:tcPr>
          <w:p w14:paraId="602EAC56" w14:textId="77777777" w:rsidR="00F47290" w:rsidRPr="001135A6" w:rsidRDefault="00F47290" w:rsidP="00C43821">
            <w:pPr>
              <w:pStyle w:val="MacroText"/>
              <w:rPr>
                <w:highlight w:val="yellow"/>
              </w:rPr>
            </w:pPr>
          </w:p>
        </w:tc>
        <w:tc>
          <w:tcPr>
            <w:tcW w:w="1276" w:type="dxa"/>
            <w:noWrap/>
            <w:hideMark/>
          </w:tcPr>
          <w:p w14:paraId="79965BC5" w14:textId="77777777" w:rsidR="00F47290" w:rsidRPr="001135A6" w:rsidRDefault="00F47290" w:rsidP="00C43821">
            <w:pPr>
              <w:pStyle w:val="MacroText"/>
              <w:rPr>
                <w:highlight w:val="yellow"/>
              </w:rPr>
            </w:pPr>
            <w:r w:rsidRPr="001135A6">
              <w:rPr>
                <w:highlight w:val="yellow"/>
              </w:rPr>
              <w:t>100416</w:t>
            </w:r>
          </w:p>
        </w:tc>
        <w:tc>
          <w:tcPr>
            <w:tcW w:w="1701" w:type="dxa"/>
            <w:hideMark/>
          </w:tcPr>
          <w:p w14:paraId="184B906D" w14:textId="77777777" w:rsidR="00F47290" w:rsidRPr="001135A6" w:rsidRDefault="00F47290" w:rsidP="00C43821">
            <w:pPr>
              <w:pStyle w:val="MacroText"/>
              <w:rPr>
                <w:highlight w:val="yellow"/>
              </w:rPr>
            </w:pPr>
            <w:r w:rsidRPr="001135A6">
              <w:rPr>
                <w:highlight w:val="yellow"/>
              </w:rPr>
              <w:t>00018840</w:t>
            </w:r>
          </w:p>
        </w:tc>
        <w:tc>
          <w:tcPr>
            <w:tcW w:w="992" w:type="dxa"/>
            <w:noWrap/>
            <w:hideMark/>
          </w:tcPr>
          <w:p w14:paraId="25F062D1" w14:textId="77777777" w:rsidR="00F47290" w:rsidRPr="001135A6" w:rsidRDefault="00F47290" w:rsidP="00C43821">
            <w:pPr>
              <w:pStyle w:val="MacroText"/>
              <w:rPr>
                <w:highlight w:val="yellow"/>
              </w:rPr>
            </w:pPr>
            <w:r w:rsidRPr="001135A6">
              <w:rPr>
                <w:highlight w:val="yellow"/>
              </w:rPr>
              <w:t>4</w:t>
            </w:r>
          </w:p>
        </w:tc>
      </w:tr>
      <w:tr w:rsidR="00F47290" w:rsidRPr="001135A6" w14:paraId="549A28F8" w14:textId="77777777" w:rsidTr="00A61D45">
        <w:trPr>
          <w:trHeight w:val="285"/>
        </w:trPr>
        <w:tc>
          <w:tcPr>
            <w:tcW w:w="4531" w:type="dxa"/>
            <w:noWrap/>
            <w:hideMark/>
          </w:tcPr>
          <w:p w14:paraId="653C4993"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structure [3]</w:t>
            </w:r>
          </w:p>
        </w:tc>
        <w:tc>
          <w:tcPr>
            <w:tcW w:w="851" w:type="dxa"/>
            <w:noWrap/>
            <w:hideMark/>
          </w:tcPr>
          <w:p w14:paraId="54DF8B54" w14:textId="77777777" w:rsidR="00F47290" w:rsidRPr="001135A6" w:rsidRDefault="00F47290" w:rsidP="00C43821">
            <w:pPr>
              <w:pStyle w:val="MacroText"/>
              <w:rPr>
                <w:highlight w:val="yellow"/>
              </w:rPr>
            </w:pPr>
            <w:r w:rsidRPr="001135A6">
              <w:rPr>
                <w:highlight w:val="yellow"/>
              </w:rPr>
              <w:t>2</w:t>
            </w:r>
          </w:p>
        </w:tc>
        <w:tc>
          <w:tcPr>
            <w:tcW w:w="1276" w:type="dxa"/>
            <w:noWrap/>
            <w:hideMark/>
          </w:tcPr>
          <w:p w14:paraId="1EF10A2E" w14:textId="77777777" w:rsidR="00F47290" w:rsidRPr="001135A6" w:rsidRDefault="00F47290" w:rsidP="00C43821">
            <w:pPr>
              <w:pStyle w:val="MacroText"/>
              <w:rPr>
                <w:highlight w:val="yellow"/>
              </w:rPr>
            </w:pPr>
          </w:p>
        </w:tc>
        <w:tc>
          <w:tcPr>
            <w:tcW w:w="1701" w:type="dxa"/>
            <w:hideMark/>
          </w:tcPr>
          <w:p w14:paraId="2020596F" w14:textId="77777777" w:rsidR="00F47290" w:rsidRPr="001135A6" w:rsidRDefault="00F47290" w:rsidP="00C43821">
            <w:pPr>
              <w:pStyle w:val="MacroText"/>
              <w:rPr>
                <w:highlight w:val="yellow"/>
              </w:rPr>
            </w:pPr>
          </w:p>
        </w:tc>
        <w:tc>
          <w:tcPr>
            <w:tcW w:w="992" w:type="dxa"/>
            <w:noWrap/>
            <w:hideMark/>
          </w:tcPr>
          <w:p w14:paraId="1413BF2F" w14:textId="77777777" w:rsidR="00F47290" w:rsidRPr="001135A6" w:rsidRDefault="00F47290" w:rsidP="00C43821">
            <w:pPr>
              <w:pStyle w:val="MacroText"/>
              <w:rPr>
                <w:highlight w:val="yellow"/>
              </w:rPr>
            </w:pPr>
            <w:r w:rsidRPr="001135A6">
              <w:rPr>
                <w:highlight w:val="yellow"/>
              </w:rPr>
              <w:t>0</w:t>
            </w:r>
          </w:p>
        </w:tc>
      </w:tr>
      <w:tr w:rsidR="00F47290" w:rsidRPr="001135A6" w14:paraId="7BB37824" w14:textId="77777777" w:rsidTr="00A61D45">
        <w:trPr>
          <w:trHeight w:val="285"/>
        </w:trPr>
        <w:tc>
          <w:tcPr>
            <w:tcW w:w="4531" w:type="dxa"/>
            <w:noWrap/>
            <w:hideMark/>
          </w:tcPr>
          <w:p w14:paraId="39228318"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octet-string  </w:t>
            </w:r>
          </w:p>
        </w:tc>
        <w:tc>
          <w:tcPr>
            <w:tcW w:w="851" w:type="dxa"/>
            <w:noWrap/>
            <w:hideMark/>
          </w:tcPr>
          <w:p w14:paraId="7C0BF0C1" w14:textId="77777777" w:rsidR="00F47290" w:rsidRPr="001135A6" w:rsidRDefault="00F47290" w:rsidP="00C43821">
            <w:pPr>
              <w:pStyle w:val="MacroText"/>
              <w:rPr>
                <w:highlight w:val="yellow"/>
              </w:rPr>
            </w:pPr>
          </w:p>
        </w:tc>
        <w:tc>
          <w:tcPr>
            <w:tcW w:w="1276" w:type="dxa"/>
            <w:noWrap/>
            <w:hideMark/>
          </w:tcPr>
          <w:p w14:paraId="71200F6D" w14:textId="77777777" w:rsidR="00F47290" w:rsidRPr="001135A6" w:rsidRDefault="00F47290" w:rsidP="00C43821">
            <w:pPr>
              <w:pStyle w:val="MacroText"/>
              <w:rPr>
                <w:highlight w:val="yellow"/>
              </w:rPr>
            </w:pPr>
            <w:r w:rsidRPr="001135A6">
              <w:rPr>
                <w:highlight w:val="yellow"/>
              </w:rPr>
              <w:t>12-2-2018 2:00:00</w:t>
            </w:r>
          </w:p>
        </w:tc>
        <w:tc>
          <w:tcPr>
            <w:tcW w:w="1701" w:type="dxa"/>
            <w:hideMark/>
          </w:tcPr>
          <w:p w14:paraId="75FCB76A"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7B155038" w14:textId="77777777" w:rsidR="00F47290" w:rsidRPr="001135A6" w:rsidRDefault="00F47290" w:rsidP="00C43821">
            <w:pPr>
              <w:pStyle w:val="MacroText"/>
              <w:rPr>
                <w:highlight w:val="yellow"/>
              </w:rPr>
            </w:pPr>
            <w:r w:rsidRPr="001135A6">
              <w:rPr>
                <w:highlight w:val="yellow"/>
              </w:rPr>
              <w:t>1</w:t>
            </w:r>
          </w:p>
        </w:tc>
      </w:tr>
      <w:tr w:rsidR="00F47290" w:rsidRPr="001135A6" w14:paraId="0EB24B9C" w14:textId="77777777" w:rsidTr="00A61D45">
        <w:trPr>
          <w:trHeight w:val="285"/>
        </w:trPr>
        <w:tc>
          <w:tcPr>
            <w:tcW w:w="4531" w:type="dxa"/>
            <w:noWrap/>
            <w:hideMark/>
          </w:tcPr>
          <w:p w14:paraId="2F14EA66"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unsigned  </w:t>
            </w:r>
          </w:p>
        </w:tc>
        <w:tc>
          <w:tcPr>
            <w:tcW w:w="851" w:type="dxa"/>
            <w:noWrap/>
            <w:hideMark/>
          </w:tcPr>
          <w:p w14:paraId="5071257E" w14:textId="77777777" w:rsidR="00F47290" w:rsidRPr="001135A6" w:rsidRDefault="00F47290" w:rsidP="00C43821">
            <w:pPr>
              <w:pStyle w:val="MacroText"/>
              <w:rPr>
                <w:highlight w:val="yellow"/>
              </w:rPr>
            </w:pPr>
          </w:p>
        </w:tc>
        <w:tc>
          <w:tcPr>
            <w:tcW w:w="1276" w:type="dxa"/>
            <w:noWrap/>
            <w:hideMark/>
          </w:tcPr>
          <w:p w14:paraId="1FB835D5" w14:textId="77777777" w:rsidR="00F47290" w:rsidRPr="001135A6" w:rsidRDefault="00F47290" w:rsidP="00C43821">
            <w:pPr>
              <w:pStyle w:val="MacroText"/>
              <w:rPr>
                <w:highlight w:val="yellow"/>
              </w:rPr>
            </w:pPr>
            <w:r w:rsidRPr="001135A6">
              <w:rPr>
                <w:highlight w:val="yellow"/>
              </w:rPr>
              <w:t>0</w:t>
            </w:r>
          </w:p>
        </w:tc>
        <w:tc>
          <w:tcPr>
            <w:tcW w:w="1701" w:type="dxa"/>
            <w:hideMark/>
          </w:tcPr>
          <w:p w14:paraId="78F5E4CC"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0C575DB3" w14:textId="77777777" w:rsidR="00F47290" w:rsidRPr="001135A6" w:rsidRDefault="00F47290" w:rsidP="00C43821">
            <w:pPr>
              <w:pStyle w:val="MacroText"/>
              <w:rPr>
                <w:highlight w:val="yellow"/>
              </w:rPr>
            </w:pPr>
            <w:r w:rsidRPr="001135A6">
              <w:rPr>
                <w:highlight w:val="yellow"/>
              </w:rPr>
              <w:t>1</w:t>
            </w:r>
          </w:p>
        </w:tc>
      </w:tr>
      <w:tr w:rsidR="00F47290" w:rsidRPr="001135A6" w14:paraId="15A393D0" w14:textId="77777777" w:rsidTr="00A61D45">
        <w:trPr>
          <w:trHeight w:val="285"/>
        </w:trPr>
        <w:tc>
          <w:tcPr>
            <w:tcW w:w="4531" w:type="dxa"/>
            <w:noWrap/>
            <w:hideMark/>
          </w:tcPr>
          <w:p w14:paraId="690B6042"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double-long-unsigned  </w:t>
            </w:r>
          </w:p>
        </w:tc>
        <w:tc>
          <w:tcPr>
            <w:tcW w:w="851" w:type="dxa"/>
            <w:noWrap/>
            <w:hideMark/>
          </w:tcPr>
          <w:p w14:paraId="7478B3D7" w14:textId="77777777" w:rsidR="00F47290" w:rsidRPr="001135A6" w:rsidRDefault="00F47290" w:rsidP="00C43821">
            <w:pPr>
              <w:pStyle w:val="MacroText"/>
              <w:rPr>
                <w:highlight w:val="yellow"/>
              </w:rPr>
            </w:pPr>
          </w:p>
        </w:tc>
        <w:tc>
          <w:tcPr>
            <w:tcW w:w="1276" w:type="dxa"/>
            <w:noWrap/>
            <w:hideMark/>
          </w:tcPr>
          <w:p w14:paraId="55984693" w14:textId="77777777" w:rsidR="00F47290" w:rsidRPr="001135A6" w:rsidRDefault="00F47290" w:rsidP="00C43821">
            <w:pPr>
              <w:pStyle w:val="MacroText"/>
              <w:rPr>
                <w:highlight w:val="yellow"/>
              </w:rPr>
            </w:pPr>
            <w:r w:rsidRPr="001135A6">
              <w:rPr>
                <w:highlight w:val="yellow"/>
              </w:rPr>
              <w:t>100832</w:t>
            </w:r>
          </w:p>
        </w:tc>
        <w:tc>
          <w:tcPr>
            <w:tcW w:w="1701" w:type="dxa"/>
            <w:hideMark/>
          </w:tcPr>
          <w:p w14:paraId="4DD85ED3" w14:textId="77777777" w:rsidR="00F47290" w:rsidRPr="001135A6" w:rsidRDefault="00F47290" w:rsidP="00C43821">
            <w:pPr>
              <w:pStyle w:val="MacroText"/>
              <w:rPr>
                <w:highlight w:val="yellow"/>
              </w:rPr>
            </w:pPr>
            <w:r w:rsidRPr="001135A6">
              <w:rPr>
                <w:highlight w:val="yellow"/>
              </w:rPr>
              <w:t>000189E0</w:t>
            </w:r>
          </w:p>
        </w:tc>
        <w:tc>
          <w:tcPr>
            <w:tcW w:w="992" w:type="dxa"/>
            <w:noWrap/>
            <w:hideMark/>
          </w:tcPr>
          <w:p w14:paraId="00BAB44D" w14:textId="77777777" w:rsidR="00F47290" w:rsidRPr="001135A6" w:rsidRDefault="00F47290" w:rsidP="00C43821">
            <w:pPr>
              <w:pStyle w:val="MacroText"/>
              <w:rPr>
                <w:highlight w:val="yellow"/>
              </w:rPr>
            </w:pPr>
            <w:r w:rsidRPr="001135A6">
              <w:rPr>
                <w:highlight w:val="yellow"/>
              </w:rPr>
              <w:t>4</w:t>
            </w:r>
          </w:p>
        </w:tc>
      </w:tr>
      <w:tr w:rsidR="00F47290" w:rsidRPr="001135A6" w14:paraId="579DBF63" w14:textId="77777777" w:rsidTr="00A61D45">
        <w:trPr>
          <w:trHeight w:val="285"/>
        </w:trPr>
        <w:tc>
          <w:tcPr>
            <w:tcW w:w="4531" w:type="dxa"/>
            <w:noWrap/>
            <w:hideMark/>
          </w:tcPr>
          <w:p w14:paraId="3F6A61FD"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structure [3]</w:t>
            </w:r>
          </w:p>
        </w:tc>
        <w:tc>
          <w:tcPr>
            <w:tcW w:w="851" w:type="dxa"/>
            <w:noWrap/>
            <w:hideMark/>
          </w:tcPr>
          <w:p w14:paraId="6F3DFA91" w14:textId="77777777" w:rsidR="00F47290" w:rsidRPr="001135A6" w:rsidRDefault="00F47290" w:rsidP="00C43821">
            <w:pPr>
              <w:pStyle w:val="MacroText"/>
              <w:rPr>
                <w:highlight w:val="yellow"/>
              </w:rPr>
            </w:pPr>
            <w:r w:rsidRPr="001135A6">
              <w:rPr>
                <w:highlight w:val="yellow"/>
              </w:rPr>
              <w:t>3</w:t>
            </w:r>
          </w:p>
        </w:tc>
        <w:tc>
          <w:tcPr>
            <w:tcW w:w="1276" w:type="dxa"/>
            <w:noWrap/>
            <w:hideMark/>
          </w:tcPr>
          <w:p w14:paraId="37C27221" w14:textId="77777777" w:rsidR="00F47290" w:rsidRPr="001135A6" w:rsidRDefault="00F47290" w:rsidP="00C43821">
            <w:pPr>
              <w:pStyle w:val="MacroText"/>
              <w:rPr>
                <w:highlight w:val="yellow"/>
              </w:rPr>
            </w:pPr>
          </w:p>
        </w:tc>
        <w:tc>
          <w:tcPr>
            <w:tcW w:w="1701" w:type="dxa"/>
            <w:hideMark/>
          </w:tcPr>
          <w:p w14:paraId="39A133BB" w14:textId="77777777" w:rsidR="00F47290" w:rsidRPr="001135A6" w:rsidRDefault="00F47290" w:rsidP="00C43821">
            <w:pPr>
              <w:pStyle w:val="MacroText"/>
              <w:rPr>
                <w:highlight w:val="yellow"/>
              </w:rPr>
            </w:pPr>
          </w:p>
        </w:tc>
        <w:tc>
          <w:tcPr>
            <w:tcW w:w="992" w:type="dxa"/>
            <w:noWrap/>
            <w:hideMark/>
          </w:tcPr>
          <w:p w14:paraId="784A5B4E" w14:textId="77777777" w:rsidR="00F47290" w:rsidRPr="001135A6" w:rsidRDefault="00F47290" w:rsidP="00C43821">
            <w:pPr>
              <w:pStyle w:val="MacroText"/>
              <w:rPr>
                <w:highlight w:val="yellow"/>
              </w:rPr>
            </w:pPr>
            <w:r w:rsidRPr="001135A6">
              <w:rPr>
                <w:highlight w:val="yellow"/>
              </w:rPr>
              <w:t>0</w:t>
            </w:r>
          </w:p>
        </w:tc>
      </w:tr>
      <w:tr w:rsidR="00F47290" w:rsidRPr="001135A6" w14:paraId="32C99F52" w14:textId="77777777" w:rsidTr="00A61D45">
        <w:trPr>
          <w:trHeight w:val="285"/>
        </w:trPr>
        <w:tc>
          <w:tcPr>
            <w:tcW w:w="4531" w:type="dxa"/>
            <w:noWrap/>
            <w:hideMark/>
          </w:tcPr>
          <w:p w14:paraId="59C42323"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octet-string  </w:t>
            </w:r>
          </w:p>
        </w:tc>
        <w:tc>
          <w:tcPr>
            <w:tcW w:w="851" w:type="dxa"/>
            <w:noWrap/>
            <w:hideMark/>
          </w:tcPr>
          <w:p w14:paraId="5484DE50" w14:textId="77777777" w:rsidR="00F47290" w:rsidRPr="001135A6" w:rsidRDefault="00F47290" w:rsidP="00C43821">
            <w:pPr>
              <w:pStyle w:val="MacroText"/>
              <w:rPr>
                <w:highlight w:val="yellow"/>
              </w:rPr>
            </w:pPr>
          </w:p>
        </w:tc>
        <w:tc>
          <w:tcPr>
            <w:tcW w:w="1276" w:type="dxa"/>
            <w:noWrap/>
            <w:hideMark/>
          </w:tcPr>
          <w:p w14:paraId="085192C9" w14:textId="77777777" w:rsidR="00F47290" w:rsidRPr="001135A6" w:rsidRDefault="00F47290" w:rsidP="00C43821">
            <w:pPr>
              <w:pStyle w:val="MacroText"/>
              <w:rPr>
                <w:highlight w:val="yellow"/>
              </w:rPr>
            </w:pPr>
            <w:r w:rsidRPr="001135A6">
              <w:rPr>
                <w:highlight w:val="yellow"/>
              </w:rPr>
              <w:t>12-2-2018 3:00:00</w:t>
            </w:r>
          </w:p>
        </w:tc>
        <w:tc>
          <w:tcPr>
            <w:tcW w:w="1701" w:type="dxa"/>
            <w:hideMark/>
          </w:tcPr>
          <w:p w14:paraId="3C78D5D4"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02AFF153" w14:textId="77777777" w:rsidR="00F47290" w:rsidRPr="001135A6" w:rsidRDefault="00F47290" w:rsidP="00C43821">
            <w:pPr>
              <w:pStyle w:val="MacroText"/>
              <w:rPr>
                <w:highlight w:val="yellow"/>
              </w:rPr>
            </w:pPr>
            <w:r w:rsidRPr="001135A6">
              <w:rPr>
                <w:highlight w:val="yellow"/>
              </w:rPr>
              <w:t>1</w:t>
            </w:r>
          </w:p>
        </w:tc>
      </w:tr>
      <w:tr w:rsidR="00F47290" w:rsidRPr="001135A6" w14:paraId="77224AD8" w14:textId="77777777" w:rsidTr="00A61D45">
        <w:trPr>
          <w:trHeight w:val="285"/>
        </w:trPr>
        <w:tc>
          <w:tcPr>
            <w:tcW w:w="4531" w:type="dxa"/>
            <w:noWrap/>
            <w:hideMark/>
          </w:tcPr>
          <w:p w14:paraId="7BF1E009"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unsigned  </w:t>
            </w:r>
          </w:p>
        </w:tc>
        <w:tc>
          <w:tcPr>
            <w:tcW w:w="851" w:type="dxa"/>
            <w:noWrap/>
            <w:hideMark/>
          </w:tcPr>
          <w:p w14:paraId="092CA28C" w14:textId="77777777" w:rsidR="00F47290" w:rsidRPr="001135A6" w:rsidRDefault="00F47290" w:rsidP="00C43821">
            <w:pPr>
              <w:pStyle w:val="MacroText"/>
              <w:rPr>
                <w:highlight w:val="yellow"/>
              </w:rPr>
            </w:pPr>
          </w:p>
        </w:tc>
        <w:tc>
          <w:tcPr>
            <w:tcW w:w="1276" w:type="dxa"/>
            <w:noWrap/>
            <w:hideMark/>
          </w:tcPr>
          <w:p w14:paraId="10649048" w14:textId="77777777" w:rsidR="00F47290" w:rsidRPr="001135A6" w:rsidRDefault="00F47290" w:rsidP="00C43821">
            <w:pPr>
              <w:pStyle w:val="MacroText"/>
              <w:rPr>
                <w:highlight w:val="yellow"/>
              </w:rPr>
            </w:pPr>
            <w:r w:rsidRPr="001135A6">
              <w:rPr>
                <w:highlight w:val="yellow"/>
              </w:rPr>
              <w:t>0</w:t>
            </w:r>
          </w:p>
        </w:tc>
        <w:tc>
          <w:tcPr>
            <w:tcW w:w="1701" w:type="dxa"/>
            <w:hideMark/>
          </w:tcPr>
          <w:p w14:paraId="7CFFCF34"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7CBCEECE" w14:textId="77777777" w:rsidR="00F47290" w:rsidRPr="001135A6" w:rsidRDefault="00F47290" w:rsidP="00C43821">
            <w:pPr>
              <w:pStyle w:val="MacroText"/>
              <w:rPr>
                <w:highlight w:val="yellow"/>
              </w:rPr>
            </w:pPr>
            <w:r w:rsidRPr="001135A6">
              <w:rPr>
                <w:highlight w:val="yellow"/>
              </w:rPr>
              <w:t>1</w:t>
            </w:r>
          </w:p>
        </w:tc>
      </w:tr>
      <w:tr w:rsidR="00F47290" w:rsidRPr="001135A6" w14:paraId="48C4CBB2" w14:textId="77777777" w:rsidTr="00A61D45">
        <w:trPr>
          <w:trHeight w:val="285"/>
        </w:trPr>
        <w:tc>
          <w:tcPr>
            <w:tcW w:w="4531" w:type="dxa"/>
            <w:noWrap/>
            <w:hideMark/>
          </w:tcPr>
          <w:p w14:paraId="799E43F7"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double-long-unsigned  </w:t>
            </w:r>
          </w:p>
        </w:tc>
        <w:tc>
          <w:tcPr>
            <w:tcW w:w="851" w:type="dxa"/>
            <w:noWrap/>
            <w:hideMark/>
          </w:tcPr>
          <w:p w14:paraId="47A2528A" w14:textId="77777777" w:rsidR="00F47290" w:rsidRPr="001135A6" w:rsidRDefault="00F47290" w:rsidP="00C43821">
            <w:pPr>
              <w:pStyle w:val="MacroText"/>
              <w:rPr>
                <w:highlight w:val="yellow"/>
              </w:rPr>
            </w:pPr>
          </w:p>
        </w:tc>
        <w:tc>
          <w:tcPr>
            <w:tcW w:w="1276" w:type="dxa"/>
            <w:noWrap/>
            <w:hideMark/>
          </w:tcPr>
          <w:p w14:paraId="3945630E" w14:textId="77777777" w:rsidR="00F47290" w:rsidRPr="001135A6" w:rsidRDefault="00F47290" w:rsidP="00C43821">
            <w:pPr>
              <w:pStyle w:val="MacroText"/>
              <w:rPr>
                <w:highlight w:val="yellow"/>
              </w:rPr>
            </w:pPr>
            <w:r w:rsidRPr="001135A6">
              <w:rPr>
                <w:highlight w:val="yellow"/>
              </w:rPr>
              <w:t>101248</w:t>
            </w:r>
          </w:p>
        </w:tc>
        <w:tc>
          <w:tcPr>
            <w:tcW w:w="1701" w:type="dxa"/>
            <w:hideMark/>
          </w:tcPr>
          <w:p w14:paraId="35F5F1A5" w14:textId="77777777" w:rsidR="00F47290" w:rsidRPr="001135A6" w:rsidRDefault="00F47290" w:rsidP="00C43821">
            <w:pPr>
              <w:pStyle w:val="MacroText"/>
              <w:rPr>
                <w:highlight w:val="yellow"/>
              </w:rPr>
            </w:pPr>
            <w:r w:rsidRPr="001135A6">
              <w:rPr>
                <w:highlight w:val="yellow"/>
              </w:rPr>
              <w:t>00018B80</w:t>
            </w:r>
          </w:p>
        </w:tc>
        <w:tc>
          <w:tcPr>
            <w:tcW w:w="992" w:type="dxa"/>
            <w:noWrap/>
            <w:hideMark/>
          </w:tcPr>
          <w:p w14:paraId="37440D73" w14:textId="77777777" w:rsidR="00F47290" w:rsidRPr="001135A6" w:rsidRDefault="00F47290" w:rsidP="00C43821">
            <w:pPr>
              <w:pStyle w:val="MacroText"/>
              <w:rPr>
                <w:highlight w:val="yellow"/>
              </w:rPr>
            </w:pPr>
            <w:r w:rsidRPr="001135A6">
              <w:rPr>
                <w:highlight w:val="yellow"/>
              </w:rPr>
              <w:t>4</w:t>
            </w:r>
          </w:p>
        </w:tc>
      </w:tr>
      <w:tr w:rsidR="00F47290" w:rsidRPr="001135A6" w14:paraId="2ED84FA7" w14:textId="77777777" w:rsidTr="00A61D45">
        <w:trPr>
          <w:trHeight w:val="285"/>
        </w:trPr>
        <w:tc>
          <w:tcPr>
            <w:tcW w:w="4531" w:type="dxa"/>
            <w:noWrap/>
            <w:hideMark/>
          </w:tcPr>
          <w:p w14:paraId="40C73A1D"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lastRenderedPageBreak/>
              <w:t>structure [3]</w:t>
            </w:r>
          </w:p>
        </w:tc>
        <w:tc>
          <w:tcPr>
            <w:tcW w:w="851" w:type="dxa"/>
            <w:noWrap/>
            <w:hideMark/>
          </w:tcPr>
          <w:p w14:paraId="360D4B32" w14:textId="77777777" w:rsidR="00F47290" w:rsidRPr="001135A6" w:rsidRDefault="00F47290" w:rsidP="00C43821">
            <w:pPr>
              <w:pStyle w:val="MacroText"/>
              <w:rPr>
                <w:highlight w:val="yellow"/>
              </w:rPr>
            </w:pPr>
            <w:r w:rsidRPr="001135A6">
              <w:rPr>
                <w:highlight w:val="yellow"/>
              </w:rPr>
              <w:t>4</w:t>
            </w:r>
          </w:p>
        </w:tc>
        <w:tc>
          <w:tcPr>
            <w:tcW w:w="1276" w:type="dxa"/>
            <w:noWrap/>
            <w:hideMark/>
          </w:tcPr>
          <w:p w14:paraId="370A7CC7" w14:textId="77777777" w:rsidR="00F47290" w:rsidRPr="001135A6" w:rsidRDefault="00F47290" w:rsidP="00C43821">
            <w:pPr>
              <w:pStyle w:val="MacroText"/>
              <w:rPr>
                <w:highlight w:val="yellow"/>
              </w:rPr>
            </w:pPr>
          </w:p>
        </w:tc>
        <w:tc>
          <w:tcPr>
            <w:tcW w:w="1701" w:type="dxa"/>
            <w:hideMark/>
          </w:tcPr>
          <w:p w14:paraId="2861C04D" w14:textId="77777777" w:rsidR="00F47290" w:rsidRPr="001135A6" w:rsidRDefault="00F47290" w:rsidP="00C43821">
            <w:pPr>
              <w:pStyle w:val="MacroText"/>
              <w:rPr>
                <w:highlight w:val="yellow"/>
              </w:rPr>
            </w:pPr>
          </w:p>
        </w:tc>
        <w:tc>
          <w:tcPr>
            <w:tcW w:w="992" w:type="dxa"/>
            <w:noWrap/>
            <w:hideMark/>
          </w:tcPr>
          <w:p w14:paraId="491B13ED" w14:textId="77777777" w:rsidR="00F47290" w:rsidRPr="001135A6" w:rsidRDefault="00F47290" w:rsidP="00C43821">
            <w:pPr>
              <w:pStyle w:val="MacroText"/>
              <w:rPr>
                <w:highlight w:val="yellow"/>
              </w:rPr>
            </w:pPr>
            <w:r w:rsidRPr="001135A6">
              <w:rPr>
                <w:highlight w:val="yellow"/>
              </w:rPr>
              <w:t>0</w:t>
            </w:r>
          </w:p>
        </w:tc>
      </w:tr>
      <w:tr w:rsidR="00F47290" w:rsidRPr="001135A6" w14:paraId="49F555EB" w14:textId="77777777" w:rsidTr="00A61D45">
        <w:trPr>
          <w:trHeight w:val="285"/>
        </w:trPr>
        <w:tc>
          <w:tcPr>
            <w:tcW w:w="4531" w:type="dxa"/>
            <w:noWrap/>
            <w:hideMark/>
          </w:tcPr>
          <w:p w14:paraId="3B748A5E"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octet-string  </w:t>
            </w:r>
          </w:p>
        </w:tc>
        <w:tc>
          <w:tcPr>
            <w:tcW w:w="851" w:type="dxa"/>
            <w:noWrap/>
            <w:hideMark/>
          </w:tcPr>
          <w:p w14:paraId="00ED03AE" w14:textId="77777777" w:rsidR="00F47290" w:rsidRPr="001135A6" w:rsidRDefault="00F47290" w:rsidP="00C43821">
            <w:pPr>
              <w:pStyle w:val="MacroText"/>
              <w:rPr>
                <w:highlight w:val="yellow"/>
              </w:rPr>
            </w:pPr>
          </w:p>
        </w:tc>
        <w:tc>
          <w:tcPr>
            <w:tcW w:w="1276" w:type="dxa"/>
            <w:noWrap/>
            <w:hideMark/>
          </w:tcPr>
          <w:p w14:paraId="1FB2E149" w14:textId="77777777" w:rsidR="00F47290" w:rsidRPr="001135A6" w:rsidRDefault="00F47290" w:rsidP="00C43821">
            <w:pPr>
              <w:pStyle w:val="MacroText"/>
              <w:rPr>
                <w:highlight w:val="yellow"/>
              </w:rPr>
            </w:pPr>
            <w:r w:rsidRPr="001135A6">
              <w:rPr>
                <w:highlight w:val="yellow"/>
              </w:rPr>
              <w:t>12-2-2018 4:00:00</w:t>
            </w:r>
          </w:p>
        </w:tc>
        <w:tc>
          <w:tcPr>
            <w:tcW w:w="1701" w:type="dxa"/>
            <w:hideMark/>
          </w:tcPr>
          <w:p w14:paraId="2C797468"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4A737250" w14:textId="77777777" w:rsidR="00F47290" w:rsidRPr="001135A6" w:rsidRDefault="00F47290" w:rsidP="00C43821">
            <w:pPr>
              <w:pStyle w:val="MacroText"/>
              <w:rPr>
                <w:highlight w:val="yellow"/>
              </w:rPr>
            </w:pPr>
            <w:r w:rsidRPr="001135A6">
              <w:rPr>
                <w:highlight w:val="yellow"/>
              </w:rPr>
              <w:t>1</w:t>
            </w:r>
          </w:p>
        </w:tc>
      </w:tr>
      <w:tr w:rsidR="00F47290" w:rsidRPr="001135A6" w14:paraId="2D8E78AD" w14:textId="77777777" w:rsidTr="00A61D45">
        <w:trPr>
          <w:trHeight w:val="285"/>
        </w:trPr>
        <w:tc>
          <w:tcPr>
            <w:tcW w:w="4531" w:type="dxa"/>
            <w:noWrap/>
            <w:hideMark/>
          </w:tcPr>
          <w:p w14:paraId="63EDFB46"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unsigned  </w:t>
            </w:r>
          </w:p>
        </w:tc>
        <w:tc>
          <w:tcPr>
            <w:tcW w:w="851" w:type="dxa"/>
            <w:noWrap/>
            <w:hideMark/>
          </w:tcPr>
          <w:p w14:paraId="3BCDA3A4" w14:textId="77777777" w:rsidR="00F47290" w:rsidRPr="001135A6" w:rsidRDefault="00F47290" w:rsidP="00C43821">
            <w:pPr>
              <w:pStyle w:val="MacroText"/>
              <w:rPr>
                <w:highlight w:val="yellow"/>
              </w:rPr>
            </w:pPr>
          </w:p>
        </w:tc>
        <w:tc>
          <w:tcPr>
            <w:tcW w:w="1276" w:type="dxa"/>
            <w:noWrap/>
            <w:hideMark/>
          </w:tcPr>
          <w:p w14:paraId="5B0BA40B" w14:textId="77777777" w:rsidR="00F47290" w:rsidRPr="001135A6" w:rsidRDefault="00F47290" w:rsidP="00C43821">
            <w:pPr>
              <w:pStyle w:val="MacroText"/>
              <w:rPr>
                <w:highlight w:val="yellow"/>
              </w:rPr>
            </w:pPr>
            <w:r w:rsidRPr="001135A6">
              <w:rPr>
                <w:highlight w:val="yellow"/>
              </w:rPr>
              <w:t>0</w:t>
            </w:r>
          </w:p>
        </w:tc>
        <w:tc>
          <w:tcPr>
            <w:tcW w:w="1701" w:type="dxa"/>
            <w:hideMark/>
          </w:tcPr>
          <w:p w14:paraId="68A10F30"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05D09270" w14:textId="77777777" w:rsidR="00F47290" w:rsidRPr="001135A6" w:rsidRDefault="00F47290" w:rsidP="00C43821">
            <w:pPr>
              <w:pStyle w:val="MacroText"/>
              <w:rPr>
                <w:highlight w:val="yellow"/>
              </w:rPr>
            </w:pPr>
            <w:r w:rsidRPr="001135A6">
              <w:rPr>
                <w:highlight w:val="yellow"/>
              </w:rPr>
              <w:t>1</w:t>
            </w:r>
          </w:p>
        </w:tc>
      </w:tr>
      <w:tr w:rsidR="00F47290" w:rsidRPr="001135A6" w14:paraId="0CFB268C" w14:textId="77777777" w:rsidTr="00A61D45">
        <w:trPr>
          <w:trHeight w:val="285"/>
        </w:trPr>
        <w:tc>
          <w:tcPr>
            <w:tcW w:w="4531" w:type="dxa"/>
            <w:noWrap/>
            <w:hideMark/>
          </w:tcPr>
          <w:p w14:paraId="4DB86235"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double-long-unsigned  </w:t>
            </w:r>
          </w:p>
        </w:tc>
        <w:tc>
          <w:tcPr>
            <w:tcW w:w="851" w:type="dxa"/>
            <w:noWrap/>
            <w:hideMark/>
          </w:tcPr>
          <w:p w14:paraId="359C7188" w14:textId="77777777" w:rsidR="00F47290" w:rsidRPr="001135A6" w:rsidRDefault="00F47290" w:rsidP="00C43821">
            <w:pPr>
              <w:pStyle w:val="MacroText"/>
              <w:rPr>
                <w:highlight w:val="yellow"/>
              </w:rPr>
            </w:pPr>
          </w:p>
        </w:tc>
        <w:tc>
          <w:tcPr>
            <w:tcW w:w="1276" w:type="dxa"/>
            <w:noWrap/>
            <w:hideMark/>
          </w:tcPr>
          <w:p w14:paraId="4DBC45EC" w14:textId="77777777" w:rsidR="00F47290" w:rsidRPr="001135A6" w:rsidRDefault="00F47290" w:rsidP="00C43821">
            <w:pPr>
              <w:pStyle w:val="MacroText"/>
              <w:rPr>
                <w:highlight w:val="yellow"/>
              </w:rPr>
            </w:pPr>
            <w:r w:rsidRPr="001135A6">
              <w:rPr>
                <w:highlight w:val="yellow"/>
              </w:rPr>
              <w:t>101664</w:t>
            </w:r>
          </w:p>
        </w:tc>
        <w:tc>
          <w:tcPr>
            <w:tcW w:w="1701" w:type="dxa"/>
            <w:hideMark/>
          </w:tcPr>
          <w:p w14:paraId="4AD34E91" w14:textId="77777777" w:rsidR="00F47290" w:rsidRPr="001135A6" w:rsidRDefault="00F47290" w:rsidP="00C43821">
            <w:pPr>
              <w:pStyle w:val="MacroText"/>
              <w:rPr>
                <w:highlight w:val="yellow"/>
              </w:rPr>
            </w:pPr>
            <w:r w:rsidRPr="001135A6">
              <w:rPr>
                <w:highlight w:val="yellow"/>
              </w:rPr>
              <w:t>00018D20</w:t>
            </w:r>
          </w:p>
        </w:tc>
        <w:tc>
          <w:tcPr>
            <w:tcW w:w="992" w:type="dxa"/>
            <w:noWrap/>
            <w:hideMark/>
          </w:tcPr>
          <w:p w14:paraId="2779F6BB" w14:textId="77777777" w:rsidR="00F47290" w:rsidRPr="001135A6" w:rsidRDefault="00F47290" w:rsidP="00C43821">
            <w:pPr>
              <w:pStyle w:val="MacroText"/>
              <w:rPr>
                <w:highlight w:val="yellow"/>
              </w:rPr>
            </w:pPr>
            <w:r w:rsidRPr="001135A6">
              <w:rPr>
                <w:highlight w:val="yellow"/>
              </w:rPr>
              <w:t>4</w:t>
            </w:r>
          </w:p>
        </w:tc>
      </w:tr>
      <w:tr w:rsidR="00F47290" w:rsidRPr="001135A6" w14:paraId="43D714A2" w14:textId="77777777" w:rsidTr="00A61D45">
        <w:trPr>
          <w:trHeight w:val="285"/>
        </w:trPr>
        <w:tc>
          <w:tcPr>
            <w:tcW w:w="4531" w:type="dxa"/>
            <w:noWrap/>
            <w:hideMark/>
          </w:tcPr>
          <w:p w14:paraId="1A028EB2"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structure [3]</w:t>
            </w:r>
          </w:p>
        </w:tc>
        <w:tc>
          <w:tcPr>
            <w:tcW w:w="851" w:type="dxa"/>
            <w:noWrap/>
            <w:hideMark/>
          </w:tcPr>
          <w:p w14:paraId="6F29013A" w14:textId="77777777" w:rsidR="00F47290" w:rsidRPr="001135A6" w:rsidRDefault="00F47290" w:rsidP="00C43821">
            <w:pPr>
              <w:pStyle w:val="MacroText"/>
              <w:rPr>
                <w:highlight w:val="yellow"/>
              </w:rPr>
            </w:pPr>
            <w:r w:rsidRPr="001135A6">
              <w:rPr>
                <w:highlight w:val="yellow"/>
              </w:rPr>
              <w:t>5</w:t>
            </w:r>
          </w:p>
        </w:tc>
        <w:tc>
          <w:tcPr>
            <w:tcW w:w="1276" w:type="dxa"/>
            <w:noWrap/>
            <w:hideMark/>
          </w:tcPr>
          <w:p w14:paraId="1321019D" w14:textId="77777777" w:rsidR="00F47290" w:rsidRPr="001135A6" w:rsidRDefault="00F47290" w:rsidP="00C43821">
            <w:pPr>
              <w:pStyle w:val="MacroText"/>
              <w:rPr>
                <w:highlight w:val="yellow"/>
              </w:rPr>
            </w:pPr>
          </w:p>
        </w:tc>
        <w:tc>
          <w:tcPr>
            <w:tcW w:w="1701" w:type="dxa"/>
            <w:hideMark/>
          </w:tcPr>
          <w:p w14:paraId="74479B1B" w14:textId="77777777" w:rsidR="00F47290" w:rsidRPr="001135A6" w:rsidRDefault="00F47290" w:rsidP="00C43821">
            <w:pPr>
              <w:pStyle w:val="MacroText"/>
              <w:rPr>
                <w:highlight w:val="yellow"/>
              </w:rPr>
            </w:pPr>
          </w:p>
        </w:tc>
        <w:tc>
          <w:tcPr>
            <w:tcW w:w="992" w:type="dxa"/>
            <w:noWrap/>
            <w:hideMark/>
          </w:tcPr>
          <w:p w14:paraId="7A16480D" w14:textId="77777777" w:rsidR="00F47290" w:rsidRPr="001135A6" w:rsidRDefault="00F47290" w:rsidP="00C43821">
            <w:pPr>
              <w:pStyle w:val="MacroText"/>
              <w:rPr>
                <w:highlight w:val="yellow"/>
              </w:rPr>
            </w:pPr>
            <w:r w:rsidRPr="001135A6">
              <w:rPr>
                <w:highlight w:val="yellow"/>
              </w:rPr>
              <w:t>0</w:t>
            </w:r>
          </w:p>
        </w:tc>
      </w:tr>
      <w:tr w:rsidR="00F47290" w:rsidRPr="001135A6" w14:paraId="3EB3D937" w14:textId="77777777" w:rsidTr="00A61D45">
        <w:trPr>
          <w:trHeight w:val="285"/>
        </w:trPr>
        <w:tc>
          <w:tcPr>
            <w:tcW w:w="4531" w:type="dxa"/>
            <w:noWrap/>
            <w:hideMark/>
          </w:tcPr>
          <w:p w14:paraId="2D3F52B6"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octet-string  </w:t>
            </w:r>
          </w:p>
        </w:tc>
        <w:tc>
          <w:tcPr>
            <w:tcW w:w="851" w:type="dxa"/>
            <w:noWrap/>
            <w:hideMark/>
          </w:tcPr>
          <w:p w14:paraId="7154CB02" w14:textId="77777777" w:rsidR="00F47290" w:rsidRPr="001135A6" w:rsidRDefault="00F47290" w:rsidP="00C43821">
            <w:pPr>
              <w:pStyle w:val="MacroText"/>
              <w:rPr>
                <w:highlight w:val="yellow"/>
              </w:rPr>
            </w:pPr>
          </w:p>
        </w:tc>
        <w:tc>
          <w:tcPr>
            <w:tcW w:w="1276" w:type="dxa"/>
            <w:noWrap/>
            <w:hideMark/>
          </w:tcPr>
          <w:p w14:paraId="5CFD0316" w14:textId="77777777" w:rsidR="00F47290" w:rsidRPr="001135A6" w:rsidRDefault="00F47290" w:rsidP="00C43821">
            <w:pPr>
              <w:pStyle w:val="MacroText"/>
              <w:rPr>
                <w:highlight w:val="yellow"/>
              </w:rPr>
            </w:pPr>
            <w:r w:rsidRPr="001135A6">
              <w:rPr>
                <w:highlight w:val="yellow"/>
              </w:rPr>
              <w:t>12-2-2018 5:00:00</w:t>
            </w:r>
          </w:p>
        </w:tc>
        <w:tc>
          <w:tcPr>
            <w:tcW w:w="1701" w:type="dxa"/>
            <w:hideMark/>
          </w:tcPr>
          <w:p w14:paraId="716C4A77"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6271B183" w14:textId="77777777" w:rsidR="00F47290" w:rsidRPr="001135A6" w:rsidRDefault="00F47290" w:rsidP="00C43821">
            <w:pPr>
              <w:pStyle w:val="MacroText"/>
              <w:rPr>
                <w:highlight w:val="yellow"/>
              </w:rPr>
            </w:pPr>
            <w:r w:rsidRPr="001135A6">
              <w:rPr>
                <w:highlight w:val="yellow"/>
              </w:rPr>
              <w:t>1</w:t>
            </w:r>
          </w:p>
        </w:tc>
      </w:tr>
      <w:tr w:rsidR="00F47290" w:rsidRPr="001135A6" w14:paraId="59891D96" w14:textId="77777777" w:rsidTr="00A61D45">
        <w:trPr>
          <w:trHeight w:val="285"/>
        </w:trPr>
        <w:tc>
          <w:tcPr>
            <w:tcW w:w="4531" w:type="dxa"/>
            <w:noWrap/>
            <w:hideMark/>
          </w:tcPr>
          <w:p w14:paraId="14A0D8AB"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unsigned  </w:t>
            </w:r>
          </w:p>
        </w:tc>
        <w:tc>
          <w:tcPr>
            <w:tcW w:w="851" w:type="dxa"/>
            <w:noWrap/>
            <w:hideMark/>
          </w:tcPr>
          <w:p w14:paraId="79A4C8BF" w14:textId="77777777" w:rsidR="00F47290" w:rsidRPr="001135A6" w:rsidRDefault="00F47290" w:rsidP="00C43821">
            <w:pPr>
              <w:pStyle w:val="MacroText"/>
              <w:rPr>
                <w:highlight w:val="yellow"/>
              </w:rPr>
            </w:pPr>
          </w:p>
        </w:tc>
        <w:tc>
          <w:tcPr>
            <w:tcW w:w="1276" w:type="dxa"/>
            <w:noWrap/>
            <w:hideMark/>
          </w:tcPr>
          <w:p w14:paraId="41B6432B" w14:textId="77777777" w:rsidR="00F47290" w:rsidRPr="001135A6" w:rsidRDefault="00F47290" w:rsidP="00C43821">
            <w:pPr>
              <w:pStyle w:val="MacroText"/>
              <w:rPr>
                <w:highlight w:val="yellow"/>
              </w:rPr>
            </w:pPr>
            <w:r w:rsidRPr="001135A6">
              <w:rPr>
                <w:highlight w:val="yellow"/>
              </w:rPr>
              <w:t>0</w:t>
            </w:r>
          </w:p>
        </w:tc>
        <w:tc>
          <w:tcPr>
            <w:tcW w:w="1701" w:type="dxa"/>
            <w:hideMark/>
          </w:tcPr>
          <w:p w14:paraId="083BA529"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733BD5E1" w14:textId="77777777" w:rsidR="00F47290" w:rsidRPr="001135A6" w:rsidRDefault="00F47290" w:rsidP="00C43821">
            <w:pPr>
              <w:pStyle w:val="MacroText"/>
              <w:rPr>
                <w:highlight w:val="yellow"/>
              </w:rPr>
            </w:pPr>
            <w:r w:rsidRPr="001135A6">
              <w:rPr>
                <w:highlight w:val="yellow"/>
              </w:rPr>
              <w:t>1</w:t>
            </w:r>
          </w:p>
        </w:tc>
      </w:tr>
      <w:tr w:rsidR="00F47290" w:rsidRPr="001135A6" w14:paraId="671C1443" w14:textId="77777777" w:rsidTr="00A61D45">
        <w:trPr>
          <w:trHeight w:val="285"/>
        </w:trPr>
        <w:tc>
          <w:tcPr>
            <w:tcW w:w="4531" w:type="dxa"/>
            <w:noWrap/>
            <w:hideMark/>
          </w:tcPr>
          <w:p w14:paraId="7C40DF47"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double-long-unsigned  </w:t>
            </w:r>
          </w:p>
        </w:tc>
        <w:tc>
          <w:tcPr>
            <w:tcW w:w="851" w:type="dxa"/>
            <w:noWrap/>
            <w:hideMark/>
          </w:tcPr>
          <w:p w14:paraId="5FC29430" w14:textId="77777777" w:rsidR="00F47290" w:rsidRPr="001135A6" w:rsidRDefault="00F47290" w:rsidP="00C43821">
            <w:pPr>
              <w:pStyle w:val="MacroText"/>
              <w:rPr>
                <w:highlight w:val="yellow"/>
              </w:rPr>
            </w:pPr>
          </w:p>
        </w:tc>
        <w:tc>
          <w:tcPr>
            <w:tcW w:w="1276" w:type="dxa"/>
            <w:noWrap/>
            <w:hideMark/>
          </w:tcPr>
          <w:p w14:paraId="46BBD6C5" w14:textId="77777777" w:rsidR="00F47290" w:rsidRPr="001135A6" w:rsidRDefault="00F47290" w:rsidP="00C43821">
            <w:pPr>
              <w:pStyle w:val="MacroText"/>
              <w:rPr>
                <w:highlight w:val="yellow"/>
              </w:rPr>
            </w:pPr>
            <w:r w:rsidRPr="001135A6">
              <w:rPr>
                <w:highlight w:val="yellow"/>
              </w:rPr>
              <w:t>102080</w:t>
            </w:r>
          </w:p>
        </w:tc>
        <w:tc>
          <w:tcPr>
            <w:tcW w:w="1701" w:type="dxa"/>
            <w:hideMark/>
          </w:tcPr>
          <w:p w14:paraId="2F2B1B89" w14:textId="77777777" w:rsidR="00F47290" w:rsidRPr="001135A6" w:rsidRDefault="00F47290" w:rsidP="00C43821">
            <w:pPr>
              <w:pStyle w:val="MacroText"/>
              <w:rPr>
                <w:highlight w:val="yellow"/>
              </w:rPr>
            </w:pPr>
            <w:r w:rsidRPr="001135A6">
              <w:rPr>
                <w:highlight w:val="yellow"/>
              </w:rPr>
              <w:t>00018EC0</w:t>
            </w:r>
          </w:p>
        </w:tc>
        <w:tc>
          <w:tcPr>
            <w:tcW w:w="992" w:type="dxa"/>
            <w:noWrap/>
            <w:hideMark/>
          </w:tcPr>
          <w:p w14:paraId="23CC13B0" w14:textId="77777777" w:rsidR="00F47290" w:rsidRPr="001135A6" w:rsidRDefault="00F47290" w:rsidP="00C43821">
            <w:pPr>
              <w:pStyle w:val="MacroText"/>
              <w:rPr>
                <w:highlight w:val="yellow"/>
              </w:rPr>
            </w:pPr>
            <w:r w:rsidRPr="001135A6">
              <w:rPr>
                <w:highlight w:val="yellow"/>
              </w:rPr>
              <w:t>4</w:t>
            </w:r>
          </w:p>
        </w:tc>
      </w:tr>
      <w:tr w:rsidR="00F47290" w:rsidRPr="001135A6" w14:paraId="5753FBC6" w14:textId="77777777" w:rsidTr="00A61D45">
        <w:trPr>
          <w:trHeight w:val="285"/>
        </w:trPr>
        <w:tc>
          <w:tcPr>
            <w:tcW w:w="4531" w:type="dxa"/>
            <w:noWrap/>
            <w:hideMark/>
          </w:tcPr>
          <w:p w14:paraId="3B423990"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structure [3]</w:t>
            </w:r>
          </w:p>
        </w:tc>
        <w:tc>
          <w:tcPr>
            <w:tcW w:w="851" w:type="dxa"/>
            <w:noWrap/>
            <w:hideMark/>
          </w:tcPr>
          <w:p w14:paraId="76A72060" w14:textId="77777777" w:rsidR="00F47290" w:rsidRPr="001135A6" w:rsidRDefault="00F47290" w:rsidP="00C43821">
            <w:pPr>
              <w:pStyle w:val="MacroText"/>
              <w:rPr>
                <w:highlight w:val="yellow"/>
              </w:rPr>
            </w:pPr>
            <w:r w:rsidRPr="001135A6">
              <w:rPr>
                <w:highlight w:val="yellow"/>
              </w:rPr>
              <w:t>6</w:t>
            </w:r>
          </w:p>
        </w:tc>
        <w:tc>
          <w:tcPr>
            <w:tcW w:w="1276" w:type="dxa"/>
            <w:noWrap/>
            <w:hideMark/>
          </w:tcPr>
          <w:p w14:paraId="049205A1" w14:textId="77777777" w:rsidR="00F47290" w:rsidRPr="001135A6" w:rsidRDefault="00F47290" w:rsidP="00C43821">
            <w:pPr>
              <w:pStyle w:val="MacroText"/>
              <w:rPr>
                <w:highlight w:val="yellow"/>
              </w:rPr>
            </w:pPr>
          </w:p>
        </w:tc>
        <w:tc>
          <w:tcPr>
            <w:tcW w:w="1701" w:type="dxa"/>
            <w:hideMark/>
          </w:tcPr>
          <w:p w14:paraId="70EEA39D" w14:textId="77777777" w:rsidR="00F47290" w:rsidRPr="001135A6" w:rsidRDefault="00F47290" w:rsidP="00C43821">
            <w:pPr>
              <w:pStyle w:val="MacroText"/>
              <w:rPr>
                <w:highlight w:val="yellow"/>
              </w:rPr>
            </w:pPr>
          </w:p>
        </w:tc>
        <w:tc>
          <w:tcPr>
            <w:tcW w:w="992" w:type="dxa"/>
            <w:noWrap/>
            <w:hideMark/>
          </w:tcPr>
          <w:p w14:paraId="0E07ABBC" w14:textId="77777777" w:rsidR="00F47290" w:rsidRPr="001135A6" w:rsidRDefault="00F47290" w:rsidP="00C43821">
            <w:pPr>
              <w:pStyle w:val="MacroText"/>
              <w:rPr>
                <w:highlight w:val="yellow"/>
              </w:rPr>
            </w:pPr>
            <w:r w:rsidRPr="001135A6">
              <w:rPr>
                <w:highlight w:val="yellow"/>
              </w:rPr>
              <w:t>0</w:t>
            </w:r>
          </w:p>
        </w:tc>
      </w:tr>
      <w:tr w:rsidR="00F47290" w:rsidRPr="001135A6" w14:paraId="5BAAA359" w14:textId="77777777" w:rsidTr="00A61D45">
        <w:trPr>
          <w:trHeight w:val="285"/>
        </w:trPr>
        <w:tc>
          <w:tcPr>
            <w:tcW w:w="4531" w:type="dxa"/>
            <w:noWrap/>
            <w:hideMark/>
          </w:tcPr>
          <w:p w14:paraId="4BEEC8C6"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octet-string  </w:t>
            </w:r>
          </w:p>
        </w:tc>
        <w:tc>
          <w:tcPr>
            <w:tcW w:w="851" w:type="dxa"/>
            <w:noWrap/>
            <w:hideMark/>
          </w:tcPr>
          <w:p w14:paraId="229938B6" w14:textId="77777777" w:rsidR="00F47290" w:rsidRPr="001135A6" w:rsidRDefault="00F47290" w:rsidP="00C43821">
            <w:pPr>
              <w:pStyle w:val="MacroText"/>
              <w:rPr>
                <w:highlight w:val="yellow"/>
              </w:rPr>
            </w:pPr>
          </w:p>
        </w:tc>
        <w:tc>
          <w:tcPr>
            <w:tcW w:w="1276" w:type="dxa"/>
            <w:noWrap/>
            <w:hideMark/>
          </w:tcPr>
          <w:p w14:paraId="6B215D5B" w14:textId="77777777" w:rsidR="00F47290" w:rsidRPr="001135A6" w:rsidRDefault="00F47290" w:rsidP="00C43821">
            <w:pPr>
              <w:pStyle w:val="MacroText"/>
              <w:rPr>
                <w:highlight w:val="yellow"/>
              </w:rPr>
            </w:pPr>
            <w:r w:rsidRPr="001135A6">
              <w:rPr>
                <w:highlight w:val="yellow"/>
              </w:rPr>
              <w:t>12-2-2018 6:00:00</w:t>
            </w:r>
          </w:p>
        </w:tc>
        <w:tc>
          <w:tcPr>
            <w:tcW w:w="1701" w:type="dxa"/>
            <w:hideMark/>
          </w:tcPr>
          <w:p w14:paraId="7A075195"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05D1C621" w14:textId="77777777" w:rsidR="00F47290" w:rsidRPr="001135A6" w:rsidRDefault="00F47290" w:rsidP="00C43821">
            <w:pPr>
              <w:pStyle w:val="MacroText"/>
              <w:rPr>
                <w:highlight w:val="yellow"/>
              </w:rPr>
            </w:pPr>
            <w:r w:rsidRPr="001135A6">
              <w:rPr>
                <w:highlight w:val="yellow"/>
              </w:rPr>
              <w:t>1</w:t>
            </w:r>
          </w:p>
        </w:tc>
      </w:tr>
      <w:tr w:rsidR="00F47290" w:rsidRPr="001135A6" w14:paraId="154E3F9D" w14:textId="77777777" w:rsidTr="00A61D45">
        <w:trPr>
          <w:trHeight w:val="285"/>
        </w:trPr>
        <w:tc>
          <w:tcPr>
            <w:tcW w:w="4531" w:type="dxa"/>
            <w:noWrap/>
            <w:hideMark/>
          </w:tcPr>
          <w:p w14:paraId="3C49727C"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unsigned  </w:t>
            </w:r>
          </w:p>
        </w:tc>
        <w:tc>
          <w:tcPr>
            <w:tcW w:w="851" w:type="dxa"/>
            <w:noWrap/>
            <w:hideMark/>
          </w:tcPr>
          <w:p w14:paraId="68B9E120" w14:textId="77777777" w:rsidR="00F47290" w:rsidRPr="001135A6" w:rsidRDefault="00F47290" w:rsidP="00C43821">
            <w:pPr>
              <w:pStyle w:val="MacroText"/>
              <w:rPr>
                <w:highlight w:val="yellow"/>
              </w:rPr>
            </w:pPr>
          </w:p>
        </w:tc>
        <w:tc>
          <w:tcPr>
            <w:tcW w:w="1276" w:type="dxa"/>
            <w:noWrap/>
            <w:hideMark/>
          </w:tcPr>
          <w:p w14:paraId="3DFE7FE9" w14:textId="77777777" w:rsidR="00F47290" w:rsidRPr="001135A6" w:rsidRDefault="00F47290" w:rsidP="00C43821">
            <w:pPr>
              <w:pStyle w:val="MacroText"/>
              <w:rPr>
                <w:highlight w:val="yellow"/>
              </w:rPr>
            </w:pPr>
            <w:r w:rsidRPr="001135A6">
              <w:rPr>
                <w:highlight w:val="yellow"/>
              </w:rPr>
              <w:t>0</w:t>
            </w:r>
          </w:p>
        </w:tc>
        <w:tc>
          <w:tcPr>
            <w:tcW w:w="1701" w:type="dxa"/>
            <w:hideMark/>
          </w:tcPr>
          <w:p w14:paraId="677DEE13"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65234656" w14:textId="77777777" w:rsidR="00F47290" w:rsidRPr="001135A6" w:rsidRDefault="00F47290" w:rsidP="00C43821">
            <w:pPr>
              <w:pStyle w:val="MacroText"/>
              <w:rPr>
                <w:highlight w:val="yellow"/>
              </w:rPr>
            </w:pPr>
            <w:r w:rsidRPr="001135A6">
              <w:rPr>
                <w:highlight w:val="yellow"/>
              </w:rPr>
              <w:t>1</w:t>
            </w:r>
          </w:p>
        </w:tc>
      </w:tr>
      <w:tr w:rsidR="00F47290" w:rsidRPr="001135A6" w14:paraId="20E147E6" w14:textId="77777777" w:rsidTr="00A61D45">
        <w:trPr>
          <w:trHeight w:val="285"/>
        </w:trPr>
        <w:tc>
          <w:tcPr>
            <w:tcW w:w="4531" w:type="dxa"/>
            <w:noWrap/>
            <w:hideMark/>
          </w:tcPr>
          <w:p w14:paraId="75EB32DD"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double-long-unsigned  </w:t>
            </w:r>
          </w:p>
        </w:tc>
        <w:tc>
          <w:tcPr>
            <w:tcW w:w="851" w:type="dxa"/>
            <w:noWrap/>
            <w:hideMark/>
          </w:tcPr>
          <w:p w14:paraId="5B0B3767" w14:textId="77777777" w:rsidR="00F47290" w:rsidRPr="001135A6" w:rsidRDefault="00F47290" w:rsidP="00C43821">
            <w:pPr>
              <w:pStyle w:val="MacroText"/>
              <w:rPr>
                <w:highlight w:val="yellow"/>
              </w:rPr>
            </w:pPr>
          </w:p>
        </w:tc>
        <w:tc>
          <w:tcPr>
            <w:tcW w:w="1276" w:type="dxa"/>
            <w:noWrap/>
            <w:hideMark/>
          </w:tcPr>
          <w:p w14:paraId="585952A4" w14:textId="77777777" w:rsidR="00F47290" w:rsidRPr="001135A6" w:rsidRDefault="00F47290" w:rsidP="00C43821">
            <w:pPr>
              <w:pStyle w:val="MacroText"/>
              <w:rPr>
                <w:highlight w:val="yellow"/>
              </w:rPr>
            </w:pPr>
            <w:r w:rsidRPr="001135A6">
              <w:rPr>
                <w:highlight w:val="yellow"/>
              </w:rPr>
              <w:t>102496</w:t>
            </w:r>
          </w:p>
        </w:tc>
        <w:tc>
          <w:tcPr>
            <w:tcW w:w="1701" w:type="dxa"/>
            <w:hideMark/>
          </w:tcPr>
          <w:p w14:paraId="75C450D1" w14:textId="77777777" w:rsidR="00F47290" w:rsidRPr="001135A6" w:rsidRDefault="00F47290" w:rsidP="00C43821">
            <w:pPr>
              <w:pStyle w:val="MacroText"/>
              <w:rPr>
                <w:highlight w:val="yellow"/>
              </w:rPr>
            </w:pPr>
            <w:r w:rsidRPr="001135A6">
              <w:rPr>
                <w:highlight w:val="yellow"/>
              </w:rPr>
              <w:t>00019060</w:t>
            </w:r>
          </w:p>
        </w:tc>
        <w:tc>
          <w:tcPr>
            <w:tcW w:w="992" w:type="dxa"/>
            <w:noWrap/>
            <w:hideMark/>
          </w:tcPr>
          <w:p w14:paraId="075D49B5" w14:textId="77777777" w:rsidR="00F47290" w:rsidRPr="001135A6" w:rsidRDefault="00F47290" w:rsidP="00C43821">
            <w:pPr>
              <w:pStyle w:val="MacroText"/>
              <w:rPr>
                <w:highlight w:val="yellow"/>
              </w:rPr>
            </w:pPr>
            <w:r w:rsidRPr="001135A6">
              <w:rPr>
                <w:highlight w:val="yellow"/>
              </w:rPr>
              <w:t>4</w:t>
            </w:r>
          </w:p>
        </w:tc>
      </w:tr>
      <w:tr w:rsidR="00F47290" w:rsidRPr="001135A6" w14:paraId="07CC448B" w14:textId="77777777" w:rsidTr="00A61D45">
        <w:trPr>
          <w:trHeight w:val="285"/>
        </w:trPr>
        <w:tc>
          <w:tcPr>
            <w:tcW w:w="4531" w:type="dxa"/>
            <w:noWrap/>
            <w:hideMark/>
          </w:tcPr>
          <w:p w14:paraId="7D8FFD4C"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structure [3]</w:t>
            </w:r>
          </w:p>
        </w:tc>
        <w:tc>
          <w:tcPr>
            <w:tcW w:w="851" w:type="dxa"/>
            <w:noWrap/>
            <w:hideMark/>
          </w:tcPr>
          <w:p w14:paraId="17F53609" w14:textId="77777777" w:rsidR="00F47290" w:rsidRPr="001135A6" w:rsidRDefault="00F47290" w:rsidP="00C43821">
            <w:pPr>
              <w:pStyle w:val="MacroText"/>
              <w:rPr>
                <w:highlight w:val="yellow"/>
              </w:rPr>
            </w:pPr>
            <w:r w:rsidRPr="001135A6">
              <w:rPr>
                <w:highlight w:val="yellow"/>
              </w:rPr>
              <w:t>7</w:t>
            </w:r>
          </w:p>
        </w:tc>
        <w:tc>
          <w:tcPr>
            <w:tcW w:w="1276" w:type="dxa"/>
            <w:noWrap/>
            <w:hideMark/>
          </w:tcPr>
          <w:p w14:paraId="3526C0A0" w14:textId="77777777" w:rsidR="00F47290" w:rsidRPr="001135A6" w:rsidRDefault="00F47290" w:rsidP="00C43821">
            <w:pPr>
              <w:pStyle w:val="MacroText"/>
              <w:rPr>
                <w:highlight w:val="yellow"/>
              </w:rPr>
            </w:pPr>
          </w:p>
        </w:tc>
        <w:tc>
          <w:tcPr>
            <w:tcW w:w="1701" w:type="dxa"/>
            <w:hideMark/>
          </w:tcPr>
          <w:p w14:paraId="2AB88D4C" w14:textId="77777777" w:rsidR="00F47290" w:rsidRPr="001135A6" w:rsidRDefault="00F47290" w:rsidP="00C43821">
            <w:pPr>
              <w:pStyle w:val="MacroText"/>
              <w:rPr>
                <w:highlight w:val="yellow"/>
              </w:rPr>
            </w:pPr>
          </w:p>
        </w:tc>
        <w:tc>
          <w:tcPr>
            <w:tcW w:w="992" w:type="dxa"/>
            <w:noWrap/>
            <w:hideMark/>
          </w:tcPr>
          <w:p w14:paraId="051167EB" w14:textId="77777777" w:rsidR="00F47290" w:rsidRPr="001135A6" w:rsidRDefault="00F47290" w:rsidP="00C43821">
            <w:pPr>
              <w:pStyle w:val="MacroText"/>
              <w:rPr>
                <w:highlight w:val="yellow"/>
              </w:rPr>
            </w:pPr>
            <w:r w:rsidRPr="001135A6">
              <w:rPr>
                <w:highlight w:val="yellow"/>
              </w:rPr>
              <w:t>0</w:t>
            </w:r>
          </w:p>
        </w:tc>
      </w:tr>
      <w:tr w:rsidR="00F47290" w:rsidRPr="001135A6" w14:paraId="6A8B56C1" w14:textId="77777777" w:rsidTr="00A61D45">
        <w:trPr>
          <w:trHeight w:val="285"/>
        </w:trPr>
        <w:tc>
          <w:tcPr>
            <w:tcW w:w="4531" w:type="dxa"/>
            <w:noWrap/>
            <w:hideMark/>
          </w:tcPr>
          <w:p w14:paraId="426E3561"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octet-string  </w:t>
            </w:r>
          </w:p>
        </w:tc>
        <w:tc>
          <w:tcPr>
            <w:tcW w:w="851" w:type="dxa"/>
            <w:noWrap/>
            <w:hideMark/>
          </w:tcPr>
          <w:p w14:paraId="19029C83" w14:textId="77777777" w:rsidR="00F47290" w:rsidRPr="001135A6" w:rsidRDefault="00F47290" w:rsidP="00C43821">
            <w:pPr>
              <w:pStyle w:val="MacroText"/>
              <w:rPr>
                <w:highlight w:val="yellow"/>
              </w:rPr>
            </w:pPr>
          </w:p>
        </w:tc>
        <w:tc>
          <w:tcPr>
            <w:tcW w:w="1276" w:type="dxa"/>
            <w:noWrap/>
            <w:hideMark/>
          </w:tcPr>
          <w:p w14:paraId="143B1201" w14:textId="77777777" w:rsidR="00F47290" w:rsidRPr="001135A6" w:rsidRDefault="00F47290" w:rsidP="00C43821">
            <w:pPr>
              <w:pStyle w:val="MacroText"/>
              <w:rPr>
                <w:highlight w:val="yellow"/>
              </w:rPr>
            </w:pPr>
            <w:r w:rsidRPr="001135A6">
              <w:rPr>
                <w:highlight w:val="yellow"/>
              </w:rPr>
              <w:t>12-2-2018 7:00:00</w:t>
            </w:r>
          </w:p>
        </w:tc>
        <w:tc>
          <w:tcPr>
            <w:tcW w:w="1701" w:type="dxa"/>
            <w:hideMark/>
          </w:tcPr>
          <w:p w14:paraId="392E5D9F"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42CA6B83" w14:textId="77777777" w:rsidR="00F47290" w:rsidRPr="001135A6" w:rsidRDefault="00F47290" w:rsidP="00C43821">
            <w:pPr>
              <w:pStyle w:val="MacroText"/>
              <w:rPr>
                <w:highlight w:val="yellow"/>
              </w:rPr>
            </w:pPr>
            <w:r w:rsidRPr="001135A6">
              <w:rPr>
                <w:highlight w:val="yellow"/>
              </w:rPr>
              <w:t>1</w:t>
            </w:r>
          </w:p>
        </w:tc>
      </w:tr>
      <w:tr w:rsidR="00F47290" w:rsidRPr="001135A6" w14:paraId="6115756B" w14:textId="77777777" w:rsidTr="00A61D45">
        <w:trPr>
          <w:trHeight w:val="285"/>
        </w:trPr>
        <w:tc>
          <w:tcPr>
            <w:tcW w:w="4531" w:type="dxa"/>
            <w:noWrap/>
            <w:hideMark/>
          </w:tcPr>
          <w:p w14:paraId="7E8C25F7"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unsigned  </w:t>
            </w:r>
          </w:p>
        </w:tc>
        <w:tc>
          <w:tcPr>
            <w:tcW w:w="851" w:type="dxa"/>
            <w:noWrap/>
            <w:hideMark/>
          </w:tcPr>
          <w:p w14:paraId="61997E99" w14:textId="77777777" w:rsidR="00F47290" w:rsidRPr="001135A6" w:rsidRDefault="00F47290" w:rsidP="00C43821">
            <w:pPr>
              <w:pStyle w:val="MacroText"/>
              <w:rPr>
                <w:highlight w:val="yellow"/>
              </w:rPr>
            </w:pPr>
          </w:p>
        </w:tc>
        <w:tc>
          <w:tcPr>
            <w:tcW w:w="1276" w:type="dxa"/>
            <w:noWrap/>
            <w:hideMark/>
          </w:tcPr>
          <w:p w14:paraId="589A95D0" w14:textId="77777777" w:rsidR="00F47290" w:rsidRPr="001135A6" w:rsidRDefault="00F47290" w:rsidP="00C43821">
            <w:pPr>
              <w:pStyle w:val="MacroText"/>
              <w:rPr>
                <w:highlight w:val="yellow"/>
              </w:rPr>
            </w:pPr>
            <w:r w:rsidRPr="001135A6">
              <w:rPr>
                <w:highlight w:val="yellow"/>
              </w:rPr>
              <w:t>0</w:t>
            </w:r>
          </w:p>
        </w:tc>
        <w:tc>
          <w:tcPr>
            <w:tcW w:w="1701" w:type="dxa"/>
            <w:hideMark/>
          </w:tcPr>
          <w:p w14:paraId="3D722B6C"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5FF8A66C" w14:textId="77777777" w:rsidR="00F47290" w:rsidRPr="001135A6" w:rsidRDefault="00F47290" w:rsidP="00C43821">
            <w:pPr>
              <w:pStyle w:val="MacroText"/>
              <w:rPr>
                <w:highlight w:val="yellow"/>
              </w:rPr>
            </w:pPr>
            <w:r w:rsidRPr="001135A6">
              <w:rPr>
                <w:highlight w:val="yellow"/>
              </w:rPr>
              <w:t>1</w:t>
            </w:r>
          </w:p>
        </w:tc>
      </w:tr>
      <w:tr w:rsidR="00F47290" w:rsidRPr="001135A6" w14:paraId="165AF7A9" w14:textId="77777777" w:rsidTr="00A61D45">
        <w:trPr>
          <w:trHeight w:val="285"/>
        </w:trPr>
        <w:tc>
          <w:tcPr>
            <w:tcW w:w="4531" w:type="dxa"/>
            <w:noWrap/>
            <w:hideMark/>
          </w:tcPr>
          <w:p w14:paraId="0F467133"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double-long-unsigned  </w:t>
            </w:r>
          </w:p>
        </w:tc>
        <w:tc>
          <w:tcPr>
            <w:tcW w:w="851" w:type="dxa"/>
            <w:noWrap/>
            <w:hideMark/>
          </w:tcPr>
          <w:p w14:paraId="1C717783" w14:textId="77777777" w:rsidR="00F47290" w:rsidRPr="001135A6" w:rsidRDefault="00F47290" w:rsidP="00C43821">
            <w:pPr>
              <w:pStyle w:val="MacroText"/>
              <w:rPr>
                <w:highlight w:val="yellow"/>
              </w:rPr>
            </w:pPr>
          </w:p>
        </w:tc>
        <w:tc>
          <w:tcPr>
            <w:tcW w:w="1276" w:type="dxa"/>
            <w:noWrap/>
            <w:hideMark/>
          </w:tcPr>
          <w:p w14:paraId="4802A917" w14:textId="77777777" w:rsidR="00F47290" w:rsidRPr="001135A6" w:rsidRDefault="00F47290" w:rsidP="00C43821">
            <w:pPr>
              <w:pStyle w:val="MacroText"/>
              <w:rPr>
                <w:highlight w:val="yellow"/>
              </w:rPr>
            </w:pPr>
            <w:r w:rsidRPr="001135A6">
              <w:rPr>
                <w:highlight w:val="yellow"/>
              </w:rPr>
              <w:t>102912</w:t>
            </w:r>
          </w:p>
        </w:tc>
        <w:tc>
          <w:tcPr>
            <w:tcW w:w="1701" w:type="dxa"/>
            <w:hideMark/>
          </w:tcPr>
          <w:p w14:paraId="291DC2A8" w14:textId="77777777" w:rsidR="00F47290" w:rsidRPr="001135A6" w:rsidRDefault="00F47290" w:rsidP="00C43821">
            <w:pPr>
              <w:pStyle w:val="MacroText"/>
              <w:rPr>
                <w:highlight w:val="yellow"/>
              </w:rPr>
            </w:pPr>
            <w:r w:rsidRPr="001135A6">
              <w:rPr>
                <w:highlight w:val="yellow"/>
              </w:rPr>
              <w:t>00019200</w:t>
            </w:r>
          </w:p>
        </w:tc>
        <w:tc>
          <w:tcPr>
            <w:tcW w:w="992" w:type="dxa"/>
            <w:noWrap/>
            <w:hideMark/>
          </w:tcPr>
          <w:p w14:paraId="75C15EB3" w14:textId="77777777" w:rsidR="00F47290" w:rsidRPr="001135A6" w:rsidRDefault="00F47290" w:rsidP="00C43821">
            <w:pPr>
              <w:pStyle w:val="MacroText"/>
              <w:rPr>
                <w:highlight w:val="yellow"/>
              </w:rPr>
            </w:pPr>
            <w:r w:rsidRPr="001135A6">
              <w:rPr>
                <w:highlight w:val="yellow"/>
              </w:rPr>
              <w:t>4</w:t>
            </w:r>
          </w:p>
        </w:tc>
      </w:tr>
      <w:tr w:rsidR="00F47290" w:rsidRPr="001135A6" w14:paraId="3CF51194" w14:textId="77777777" w:rsidTr="00A61D45">
        <w:trPr>
          <w:trHeight w:val="285"/>
        </w:trPr>
        <w:tc>
          <w:tcPr>
            <w:tcW w:w="4531" w:type="dxa"/>
            <w:noWrap/>
            <w:hideMark/>
          </w:tcPr>
          <w:p w14:paraId="3ADBC0F9"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structure [3]</w:t>
            </w:r>
          </w:p>
        </w:tc>
        <w:tc>
          <w:tcPr>
            <w:tcW w:w="851" w:type="dxa"/>
            <w:noWrap/>
            <w:hideMark/>
          </w:tcPr>
          <w:p w14:paraId="1B86DB3D" w14:textId="77777777" w:rsidR="00F47290" w:rsidRPr="001135A6" w:rsidRDefault="00F47290" w:rsidP="00C43821">
            <w:pPr>
              <w:pStyle w:val="MacroText"/>
              <w:rPr>
                <w:highlight w:val="yellow"/>
              </w:rPr>
            </w:pPr>
            <w:r w:rsidRPr="001135A6">
              <w:rPr>
                <w:highlight w:val="yellow"/>
              </w:rPr>
              <w:t>8</w:t>
            </w:r>
          </w:p>
        </w:tc>
        <w:tc>
          <w:tcPr>
            <w:tcW w:w="1276" w:type="dxa"/>
            <w:noWrap/>
            <w:hideMark/>
          </w:tcPr>
          <w:p w14:paraId="1F957147" w14:textId="77777777" w:rsidR="00F47290" w:rsidRPr="001135A6" w:rsidRDefault="00F47290" w:rsidP="00C43821">
            <w:pPr>
              <w:pStyle w:val="MacroText"/>
              <w:rPr>
                <w:highlight w:val="yellow"/>
              </w:rPr>
            </w:pPr>
          </w:p>
        </w:tc>
        <w:tc>
          <w:tcPr>
            <w:tcW w:w="1701" w:type="dxa"/>
            <w:hideMark/>
          </w:tcPr>
          <w:p w14:paraId="43277A86" w14:textId="77777777" w:rsidR="00F47290" w:rsidRPr="001135A6" w:rsidRDefault="00F47290" w:rsidP="00C43821">
            <w:pPr>
              <w:pStyle w:val="MacroText"/>
              <w:rPr>
                <w:highlight w:val="yellow"/>
              </w:rPr>
            </w:pPr>
          </w:p>
        </w:tc>
        <w:tc>
          <w:tcPr>
            <w:tcW w:w="992" w:type="dxa"/>
            <w:noWrap/>
            <w:hideMark/>
          </w:tcPr>
          <w:p w14:paraId="5C943654" w14:textId="77777777" w:rsidR="00F47290" w:rsidRPr="001135A6" w:rsidRDefault="00F47290" w:rsidP="00C43821">
            <w:pPr>
              <w:pStyle w:val="MacroText"/>
              <w:rPr>
                <w:highlight w:val="yellow"/>
              </w:rPr>
            </w:pPr>
            <w:r w:rsidRPr="001135A6">
              <w:rPr>
                <w:highlight w:val="yellow"/>
              </w:rPr>
              <w:t>0</w:t>
            </w:r>
          </w:p>
        </w:tc>
      </w:tr>
      <w:tr w:rsidR="00F47290" w:rsidRPr="001135A6" w14:paraId="612EA5C6" w14:textId="77777777" w:rsidTr="00A61D45">
        <w:trPr>
          <w:trHeight w:val="285"/>
        </w:trPr>
        <w:tc>
          <w:tcPr>
            <w:tcW w:w="4531" w:type="dxa"/>
            <w:noWrap/>
            <w:hideMark/>
          </w:tcPr>
          <w:p w14:paraId="20B0252C"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octet-string  </w:t>
            </w:r>
          </w:p>
        </w:tc>
        <w:tc>
          <w:tcPr>
            <w:tcW w:w="851" w:type="dxa"/>
            <w:noWrap/>
            <w:hideMark/>
          </w:tcPr>
          <w:p w14:paraId="208ECAA0" w14:textId="77777777" w:rsidR="00F47290" w:rsidRPr="001135A6" w:rsidRDefault="00F47290" w:rsidP="00C43821">
            <w:pPr>
              <w:pStyle w:val="MacroText"/>
              <w:rPr>
                <w:highlight w:val="yellow"/>
              </w:rPr>
            </w:pPr>
          </w:p>
        </w:tc>
        <w:tc>
          <w:tcPr>
            <w:tcW w:w="1276" w:type="dxa"/>
            <w:noWrap/>
            <w:hideMark/>
          </w:tcPr>
          <w:p w14:paraId="21001419" w14:textId="77777777" w:rsidR="00F47290" w:rsidRPr="001135A6" w:rsidRDefault="00F47290" w:rsidP="00C43821">
            <w:pPr>
              <w:pStyle w:val="MacroText"/>
              <w:rPr>
                <w:highlight w:val="yellow"/>
              </w:rPr>
            </w:pPr>
            <w:r w:rsidRPr="001135A6">
              <w:rPr>
                <w:highlight w:val="yellow"/>
              </w:rPr>
              <w:t>12-2-2018 8:00:00</w:t>
            </w:r>
          </w:p>
        </w:tc>
        <w:tc>
          <w:tcPr>
            <w:tcW w:w="1701" w:type="dxa"/>
            <w:hideMark/>
          </w:tcPr>
          <w:p w14:paraId="1B0FD0DC"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48CC503A" w14:textId="77777777" w:rsidR="00F47290" w:rsidRPr="001135A6" w:rsidRDefault="00F47290" w:rsidP="00C43821">
            <w:pPr>
              <w:pStyle w:val="MacroText"/>
              <w:rPr>
                <w:highlight w:val="yellow"/>
              </w:rPr>
            </w:pPr>
            <w:r w:rsidRPr="001135A6">
              <w:rPr>
                <w:highlight w:val="yellow"/>
              </w:rPr>
              <w:t>1</w:t>
            </w:r>
          </w:p>
        </w:tc>
      </w:tr>
      <w:tr w:rsidR="00F47290" w:rsidRPr="001135A6" w14:paraId="650B4F65" w14:textId="77777777" w:rsidTr="00A61D45">
        <w:trPr>
          <w:trHeight w:val="285"/>
        </w:trPr>
        <w:tc>
          <w:tcPr>
            <w:tcW w:w="4531" w:type="dxa"/>
            <w:noWrap/>
            <w:hideMark/>
          </w:tcPr>
          <w:p w14:paraId="559A7B90"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unsigned  </w:t>
            </w:r>
          </w:p>
        </w:tc>
        <w:tc>
          <w:tcPr>
            <w:tcW w:w="851" w:type="dxa"/>
            <w:noWrap/>
            <w:hideMark/>
          </w:tcPr>
          <w:p w14:paraId="22832CF7" w14:textId="77777777" w:rsidR="00F47290" w:rsidRPr="001135A6" w:rsidRDefault="00F47290" w:rsidP="00C43821">
            <w:pPr>
              <w:pStyle w:val="MacroText"/>
              <w:rPr>
                <w:highlight w:val="yellow"/>
              </w:rPr>
            </w:pPr>
          </w:p>
        </w:tc>
        <w:tc>
          <w:tcPr>
            <w:tcW w:w="1276" w:type="dxa"/>
            <w:noWrap/>
            <w:hideMark/>
          </w:tcPr>
          <w:p w14:paraId="1D60B78E" w14:textId="77777777" w:rsidR="00F47290" w:rsidRPr="001135A6" w:rsidRDefault="00F47290" w:rsidP="00C43821">
            <w:pPr>
              <w:pStyle w:val="MacroText"/>
              <w:rPr>
                <w:highlight w:val="yellow"/>
              </w:rPr>
            </w:pPr>
            <w:r w:rsidRPr="001135A6">
              <w:rPr>
                <w:highlight w:val="yellow"/>
              </w:rPr>
              <w:t>0</w:t>
            </w:r>
          </w:p>
        </w:tc>
        <w:tc>
          <w:tcPr>
            <w:tcW w:w="1701" w:type="dxa"/>
            <w:hideMark/>
          </w:tcPr>
          <w:p w14:paraId="226E826D"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048E6026" w14:textId="77777777" w:rsidR="00F47290" w:rsidRPr="001135A6" w:rsidRDefault="00F47290" w:rsidP="00C43821">
            <w:pPr>
              <w:pStyle w:val="MacroText"/>
              <w:rPr>
                <w:highlight w:val="yellow"/>
              </w:rPr>
            </w:pPr>
            <w:r w:rsidRPr="001135A6">
              <w:rPr>
                <w:highlight w:val="yellow"/>
              </w:rPr>
              <w:t>1</w:t>
            </w:r>
          </w:p>
        </w:tc>
      </w:tr>
      <w:tr w:rsidR="00F47290" w:rsidRPr="001135A6" w14:paraId="7890A120" w14:textId="77777777" w:rsidTr="00A61D45">
        <w:trPr>
          <w:trHeight w:val="285"/>
        </w:trPr>
        <w:tc>
          <w:tcPr>
            <w:tcW w:w="4531" w:type="dxa"/>
            <w:noWrap/>
            <w:hideMark/>
          </w:tcPr>
          <w:p w14:paraId="7DF1BB5E"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double-long-unsigned  </w:t>
            </w:r>
          </w:p>
        </w:tc>
        <w:tc>
          <w:tcPr>
            <w:tcW w:w="851" w:type="dxa"/>
            <w:noWrap/>
            <w:hideMark/>
          </w:tcPr>
          <w:p w14:paraId="3DADF1A5" w14:textId="77777777" w:rsidR="00F47290" w:rsidRPr="001135A6" w:rsidRDefault="00F47290" w:rsidP="00C43821">
            <w:pPr>
              <w:pStyle w:val="MacroText"/>
              <w:rPr>
                <w:highlight w:val="yellow"/>
              </w:rPr>
            </w:pPr>
          </w:p>
        </w:tc>
        <w:tc>
          <w:tcPr>
            <w:tcW w:w="1276" w:type="dxa"/>
            <w:noWrap/>
            <w:hideMark/>
          </w:tcPr>
          <w:p w14:paraId="551C2161" w14:textId="77777777" w:rsidR="00F47290" w:rsidRPr="001135A6" w:rsidRDefault="00F47290" w:rsidP="00C43821">
            <w:pPr>
              <w:pStyle w:val="MacroText"/>
              <w:rPr>
                <w:highlight w:val="yellow"/>
              </w:rPr>
            </w:pPr>
            <w:r w:rsidRPr="001135A6">
              <w:rPr>
                <w:highlight w:val="yellow"/>
              </w:rPr>
              <w:t>103328</w:t>
            </w:r>
          </w:p>
        </w:tc>
        <w:tc>
          <w:tcPr>
            <w:tcW w:w="1701" w:type="dxa"/>
            <w:hideMark/>
          </w:tcPr>
          <w:p w14:paraId="3339694B" w14:textId="77777777" w:rsidR="00F47290" w:rsidRPr="001135A6" w:rsidRDefault="00F47290" w:rsidP="00C43821">
            <w:pPr>
              <w:pStyle w:val="MacroText"/>
              <w:rPr>
                <w:highlight w:val="yellow"/>
              </w:rPr>
            </w:pPr>
            <w:r w:rsidRPr="001135A6">
              <w:rPr>
                <w:highlight w:val="yellow"/>
              </w:rPr>
              <w:t>000193A0</w:t>
            </w:r>
          </w:p>
        </w:tc>
        <w:tc>
          <w:tcPr>
            <w:tcW w:w="992" w:type="dxa"/>
            <w:noWrap/>
            <w:hideMark/>
          </w:tcPr>
          <w:p w14:paraId="3C894108" w14:textId="77777777" w:rsidR="00F47290" w:rsidRPr="001135A6" w:rsidRDefault="00F47290" w:rsidP="00C43821">
            <w:pPr>
              <w:pStyle w:val="MacroText"/>
              <w:rPr>
                <w:highlight w:val="yellow"/>
              </w:rPr>
            </w:pPr>
            <w:r w:rsidRPr="001135A6">
              <w:rPr>
                <w:highlight w:val="yellow"/>
              </w:rPr>
              <w:t>4</w:t>
            </w:r>
          </w:p>
        </w:tc>
      </w:tr>
      <w:tr w:rsidR="00F47290" w:rsidRPr="001135A6" w14:paraId="1C685182" w14:textId="77777777" w:rsidTr="00A61D45">
        <w:trPr>
          <w:trHeight w:val="285"/>
        </w:trPr>
        <w:tc>
          <w:tcPr>
            <w:tcW w:w="4531" w:type="dxa"/>
            <w:noWrap/>
            <w:hideMark/>
          </w:tcPr>
          <w:p w14:paraId="5F8244EE"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structure [3]</w:t>
            </w:r>
          </w:p>
        </w:tc>
        <w:tc>
          <w:tcPr>
            <w:tcW w:w="851" w:type="dxa"/>
            <w:noWrap/>
            <w:hideMark/>
          </w:tcPr>
          <w:p w14:paraId="239B457D" w14:textId="77777777" w:rsidR="00F47290" w:rsidRPr="001135A6" w:rsidRDefault="00F47290" w:rsidP="00C43821">
            <w:pPr>
              <w:pStyle w:val="MacroText"/>
              <w:rPr>
                <w:highlight w:val="yellow"/>
              </w:rPr>
            </w:pPr>
            <w:r w:rsidRPr="001135A6">
              <w:rPr>
                <w:highlight w:val="yellow"/>
              </w:rPr>
              <w:t>9</w:t>
            </w:r>
          </w:p>
        </w:tc>
        <w:tc>
          <w:tcPr>
            <w:tcW w:w="1276" w:type="dxa"/>
            <w:noWrap/>
            <w:hideMark/>
          </w:tcPr>
          <w:p w14:paraId="16C59CE3" w14:textId="77777777" w:rsidR="00F47290" w:rsidRPr="001135A6" w:rsidRDefault="00F47290" w:rsidP="00C43821">
            <w:pPr>
              <w:pStyle w:val="MacroText"/>
              <w:rPr>
                <w:highlight w:val="yellow"/>
              </w:rPr>
            </w:pPr>
          </w:p>
        </w:tc>
        <w:tc>
          <w:tcPr>
            <w:tcW w:w="1701" w:type="dxa"/>
            <w:hideMark/>
          </w:tcPr>
          <w:p w14:paraId="36206717" w14:textId="77777777" w:rsidR="00F47290" w:rsidRPr="001135A6" w:rsidRDefault="00F47290" w:rsidP="00C43821">
            <w:pPr>
              <w:pStyle w:val="MacroText"/>
              <w:rPr>
                <w:highlight w:val="yellow"/>
              </w:rPr>
            </w:pPr>
          </w:p>
        </w:tc>
        <w:tc>
          <w:tcPr>
            <w:tcW w:w="992" w:type="dxa"/>
            <w:noWrap/>
            <w:hideMark/>
          </w:tcPr>
          <w:p w14:paraId="141FA0CB" w14:textId="77777777" w:rsidR="00F47290" w:rsidRPr="001135A6" w:rsidRDefault="00F47290" w:rsidP="00C43821">
            <w:pPr>
              <w:pStyle w:val="MacroText"/>
              <w:rPr>
                <w:highlight w:val="yellow"/>
              </w:rPr>
            </w:pPr>
            <w:r w:rsidRPr="001135A6">
              <w:rPr>
                <w:highlight w:val="yellow"/>
              </w:rPr>
              <w:t>0</w:t>
            </w:r>
          </w:p>
        </w:tc>
      </w:tr>
      <w:tr w:rsidR="00F47290" w:rsidRPr="001135A6" w14:paraId="39C3AAA6" w14:textId="77777777" w:rsidTr="00A61D45">
        <w:trPr>
          <w:trHeight w:val="285"/>
        </w:trPr>
        <w:tc>
          <w:tcPr>
            <w:tcW w:w="4531" w:type="dxa"/>
            <w:noWrap/>
            <w:hideMark/>
          </w:tcPr>
          <w:p w14:paraId="690B9FD2"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octet-string  </w:t>
            </w:r>
          </w:p>
        </w:tc>
        <w:tc>
          <w:tcPr>
            <w:tcW w:w="851" w:type="dxa"/>
            <w:noWrap/>
            <w:hideMark/>
          </w:tcPr>
          <w:p w14:paraId="7DFF32F2" w14:textId="77777777" w:rsidR="00F47290" w:rsidRPr="001135A6" w:rsidRDefault="00F47290" w:rsidP="00C43821">
            <w:pPr>
              <w:pStyle w:val="MacroText"/>
              <w:rPr>
                <w:highlight w:val="yellow"/>
              </w:rPr>
            </w:pPr>
          </w:p>
        </w:tc>
        <w:tc>
          <w:tcPr>
            <w:tcW w:w="1276" w:type="dxa"/>
            <w:noWrap/>
            <w:hideMark/>
          </w:tcPr>
          <w:p w14:paraId="42527130" w14:textId="77777777" w:rsidR="00F47290" w:rsidRPr="001135A6" w:rsidRDefault="00F47290" w:rsidP="00C43821">
            <w:pPr>
              <w:pStyle w:val="MacroText"/>
              <w:rPr>
                <w:highlight w:val="yellow"/>
              </w:rPr>
            </w:pPr>
            <w:r w:rsidRPr="001135A6">
              <w:rPr>
                <w:highlight w:val="yellow"/>
              </w:rPr>
              <w:t>12-2-2018 9:00:00</w:t>
            </w:r>
          </w:p>
        </w:tc>
        <w:tc>
          <w:tcPr>
            <w:tcW w:w="1701" w:type="dxa"/>
            <w:hideMark/>
          </w:tcPr>
          <w:p w14:paraId="6FCD2144"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2B821DF3" w14:textId="77777777" w:rsidR="00F47290" w:rsidRPr="001135A6" w:rsidRDefault="00F47290" w:rsidP="00C43821">
            <w:pPr>
              <w:pStyle w:val="MacroText"/>
              <w:rPr>
                <w:highlight w:val="yellow"/>
              </w:rPr>
            </w:pPr>
            <w:r w:rsidRPr="001135A6">
              <w:rPr>
                <w:highlight w:val="yellow"/>
              </w:rPr>
              <w:t>1</w:t>
            </w:r>
          </w:p>
        </w:tc>
      </w:tr>
      <w:tr w:rsidR="00F47290" w:rsidRPr="001135A6" w14:paraId="35EA08FF" w14:textId="77777777" w:rsidTr="00A61D45">
        <w:trPr>
          <w:trHeight w:val="285"/>
        </w:trPr>
        <w:tc>
          <w:tcPr>
            <w:tcW w:w="4531" w:type="dxa"/>
            <w:noWrap/>
            <w:hideMark/>
          </w:tcPr>
          <w:p w14:paraId="22768510"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unsigned  </w:t>
            </w:r>
          </w:p>
        </w:tc>
        <w:tc>
          <w:tcPr>
            <w:tcW w:w="851" w:type="dxa"/>
            <w:noWrap/>
            <w:hideMark/>
          </w:tcPr>
          <w:p w14:paraId="37DB79B9" w14:textId="77777777" w:rsidR="00F47290" w:rsidRPr="001135A6" w:rsidRDefault="00F47290" w:rsidP="00C43821">
            <w:pPr>
              <w:pStyle w:val="MacroText"/>
              <w:rPr>
                <w:highlight w:val="yellow"/>
              </w:rPr>
            </w:pPr>
          </w:p>
        </w:tc>
        <w:tc>
          <w:tcPr>
            <w:tcW w:w="1276" w:type="dxa"/>
            <w:noWrap/>
            <w:hideMark/>
          </w:tcPr>
          <w:p w14:paraId="79D98FE9" w14:textId="77777777" w:rsidR="00F47290" w:rsidRPr="001135A6" w:rsidRDefault="00F47290" w:rsidP="00C43821">
            <w:pPr>
              <w:pStyle w:val="MacroText"/>
              <w:rPr>
                <w:highlight w:val="yellow"/>
              </w:rPr>
            </w:pPr>
            <w:r w:rsidRPr="001135A6">
              <w:rPr>
                <w:highlight w:val="yellow"/>
              </w:rPr>
              <w:t>0</w:t>
            </w:r>
          </w:p>
        </w:tc>
        <w:tc>
          <w:tcPr>
            <w:tcW w:w="1701" w:type="dxa"/>
            <w:hideMark/>
          </w:tcPr>
          <w:p w14:paraId="2A72D874"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12E6A8E5" w14:textId="77777777" w:rsidR="00F47290" w:rsidRPr="001135A6" w:rsidRDefault="00F47290" w:rsidP="00C43821">
            <w:pPr>
              <w:pStyle w:val="MacroText"/>
              <w:rPr>
                <w:highlight w:val="yellow"/>
              </w:rPr>
            </w:pPr>
            <w:r w:rsidRPr="001135A6">
              <w:rPr>
                <w:highlight w:val="yellow"/>
              </w:rPr>
              <w:t>1</w:t>
            </w:r>
          </w:p>
        </w:tc>
      </w:tr>
      <w:tr w:rsidR="00F47290" w:rsidRPr="001135A6" w14:paraId="63D76D73" w14:textId="77777777" w:rsidTr="00A61D45">
        <w:trPr>
          <w:trHeight w:val="285"/>
        </w:trPr>
        <w:tc>
          <w:tcPr>
            <w:tcW w:w="4531" w:type="dxa"/>
            <w:noWrap/>
            <w:hideMark/>
          </w:tcPr>
          <w:p w14:paraId="6E67F421"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double-long-unsigned  </w:t>
            </w:r>
          </w:p>
        </w:tc>
        <w:tc>
          <w:tcPr>
            <w:tcW w:w="851" w:type="dxa"/>
            <w:noWrap/>
            <w:hideMark/>
          </w:tcPr>
          <w:p w14:paraId="250D797F" w14:textId="77777777" w:rsidR="00F47290" w:rsidRPr="001135A6" w:rsidRDefault="00F47290" w:rsidP="00C43821">
            <w:pPr>
              <w:pStyle w:val="MacroText"/>
              <w:rPr>
                <w:highlight w:val="yellow"/>
              </w:rPr>
            </w:pPr>
          </w:p>
        </w:tc>
        <w:tc>
          <w:tcPr>
            <w:tcW w:w="1276" w:type="dxa"/>
            <w:noWrap/>
            <w:hideMark/>
          </w:tcPr>
          <w:p w14:paraId="10FAB902" w14:textId="77777777" w:rsidR="00F47290" w:rsidRPr="001135A6" w:rsidRDefault="00F47290" w:rsidP="00C43821">
            <w:pPr>
              <w:pStyle w:val="MacroText"/>
              <w:rPr>
                <w:highlight w:val="yellow"/>
              </w:rPr>
            </w:pPr>
            <w:r w:rsidRPr="001135A6">
              <w:rPr>
                <w:highlight w:val="yellow"/>
              </w:rPr>
              <w:t>103744</w:t>
            </w:r>
          </w:p>
        </w:tc>
        <w:tc>
          <w:tcPr>
            <w:tcW w:w="1701" w:type="dxa"/>
            <w:hideMark/>
          </w:tcPr>
          <w:p w14:paraId="7D983A38" w14:textId="77777777" w:rsidR="00F47290" w:rsidRPr="001135A6" w:rsidRDefault="00F47290" w:rsidP="00C43821">
            <w:pPr>
              <w:pStyle w:val="MacroText"/>
              <w:rPr>
                <w:highlight w:val="yellow"/>
              </w:rPr>
            </w:pPr>
            <w:r w:rsidRPr="001135A6">
              <w:rPr>
                <w:highlight w:val="yellow"/>
              </w:rPr>
              <w:t>00019540</w:t>
            </w:r>
          </w:p>
        </w:tc>
        <w:tc>
          <w:tcPr>
            <w:tcW w:w="992" w:type="dxa"/>
            <w:noWrap/>
            <w:hideMark/>
          </w:tcPr>
          <w:p w14:paraId="53FE74E6" w14:textId="77777777" w:rsidR="00F47290" w:rsidRPr="001135A6" w:rsidRDefault="00F47290" w:rsidP="00C43821">
            <w:pPr>
              <w:pStyle w:val="MacroText"/>
              <w:rPr>
                <w:highlight w:val="yellow"/>
              </w:rPr>
            </w:pPr>
            <w:r w:rsidRPr="001135A6">
              <w:rPr>
                <w:highlight w:val="yellow"/>
              </w:rPr>
              <w:t>4</w:t>
            </w:r>
          </w:p>
        </w:tc>
      </w:tr>
      <w:tr w:rsidR="00F47290" w:rsidRPr="001135A6" w14:paraId="7E20FEBC" w14:textId="77777777" w:rsidTr="00A61D45">
        <w:trPr>
          <w:trHeight w:val="285"/>
        </w:trPr>
        <w:tc>
          <w:tcPr>
            <w:tcW w:w="4531" w:type="dxa"/>
            <w:noWrap/>
            <w:hideMark/>
          </w:tcPr>
          <w:p w14:paraId="5A8EC312"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structure [3]</w:t>
            </w:r>
          </w:p>
        </w:tc>
        <w:tc>
          <w:tcPr>
            <w:tcW w:w="851" w:type="dxa"/>
            <w:noWrap/>
            <w:hideMark/>
          </w:tcPr>
          <w:p w14:paraId="31DE71C4" w14:textId="77777777" w:rsidR="00F47290" w:rsidRPr="001135A6" w:rsidRDefault="00F47290" w:rsidP="00C43821">
            <w:pPr>
              <w:pStyle w:val="MacroText"/>
              <w:rPr>
                <w:highlight w:val="yellow"/>
              </w:rPr>
            </w:pPr>
            <w:r w:rsidRPr="001135A6">
              <w:rPr>
                <w:highlight w:val="yellow"/>
              </w:rPr>
              <w:t>10</w:t>
            </w:r>
          </w:p>
        </w:tc>
        <w:tc>
          <w:tcPr>
            <w:tcW w:w="1276" w:type="dxa"/>
            <w:noWrap/>
            <w:hideMark/>
          </w:tcPr>
          <w:p w14:paraId="3DBF3914" w14:textId="77777777" w:rsidR="00F47290" w:rsidRPr="001135A6" w:rsidRDefault="00F47290" w:rsidP="00C43821">
            <w:pPr>
              <w:pStyle w:val="MacroText"/>
              <w:rPr>
                <w:highlight w:val="yellow"/>
              </w:rPr>
            </w:pPr>
          </w:p>
        </w:tc>
        <w:tc>
          <w:tcPr>
            <w:tcW w:w="1701" w:type="dxa"/>
            <w:hideMark/>
          </w:tcPr>
          <w:p w14:paraId="6BFD9C0A" w14:textId="77777777" w:rsidR="00F47290" w:rsidRPr="001135A6" w:rsidRDefault="00F47290" w:rsidP="00C43821">
            <w:pPr>
              <w:pStyle w:val="MacroText"/>
              <w:rPr>
                <w:highlight w:val="yellow"/>
              </w:rPr>
            </w:pPr>
          </w:p>
        </w:tc>
        <w:tc>
          <w:tcPr>
            <w:tcW w:w="992" w:type="dxa"/>
            <w:noWrap/>
            <w:hideMark/>
          </w:tcPr>
          <w:p w14:paraId="7B581B6C" w14:textId="77777777" w:rsidR="00F47290" w:rsidRPr="001135A6" w:rsidRDefault="00F47290" w:rsidP="00C43821">
            <w:pPr>
              <w:pStyle w:val="MacroText"/>
              <w:rPr>
                <w:highlight w:val="yellow"/>
              </w:rPr>
            </w:pPr>
            <w:r w:rsidRPr="001135A6">
              <w:rPr>
                <w:highlight w:val="yellow"/>
              </w:rPr>
              <w:t>0</w:t>
            </w:r>
          </w:p>
        </w:tc>
      </w:tr>
      <w:tr w:rsidR="00F47290" w:rsidRPr="001135A6" w14:paraId="53DDD002" w14:textId="77777777" w:rsidTr="00A61D45">
        <w:trPr>
          <w:trHeight w:val="285"/>
        </w:trPr>
        <w:tc>
          <w:tcPr>
            <w:tcW w:w="4531" w:type="dxa"/>
            <w:noWrap/>
            <w:hideMark/>
          </w:tcPr>
          <w:p w14:paraId="52D95FEB"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octet-string  </w:t>
            </w:r>
          </w:p>
        </w:tc>
        <w:tc>
          <w:tcPr>
            <w:tcW w:w="851" w:type="dxa"/>
            <w:noWrap/>
            <w:hideMark/>
          </w:tcPr>
          <w:p w14:paraId="78418A51" w14:textId="77777777" w:rsidR="00F47290" w:rsidRPr="001135A6" w:rsidRDefault="00F47290" w:rsidP="00C43821">
            <w:pPr>
              <w:pStyle w:val="MacroText"/>
              <w:rPr>
                <w:highlight w:val="yellow"/>
              </w:rPr>
            </w:pPr>
          </w:p>
        </w:tc>
        <w:tc>
          <w:tcPr>
            <w:tcW w:w="1276" w:type="dxa"/>
            <w:noWrap/>
            <w:hideMark/>
          </w:tcPr>
          <w:p w14:paraId="05643E5D" w14:textId="77777777" w:rsidR="00F47290" w:rsidRPr="001135A6" w:rsidRDefault="00F47290" w:rsidP="00C43821">
            <w:pPr>
              <w:pStyle w:val="MacroText"/>
              <w:rPr>
                <w:highlight w:val="yellow"/>
              </w:rPr>
            </w:pPr>
            <w:r w:rsidRPr="001135A6">
              <w:rPr>
                <w:highlight w:val="yellow"/>
              </w:rPr>
              <w:t>12-2-2018 10:00:00</w:t>
            </w:r>
          </w:p>
        </w:tc>
        <w:tc>
          <w:tcPr>
            <w:tcW w:w="1701" w:type="dxa"/>
            <w:hideMark/>
          </w:tcPr>
          <w:p w14:paraId="71B92FDA"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686DB5A1" w14:textId="77777777" w:rsidR="00F47290" w:rsidRPr="001135A6" w:rsidRDefault="00F47290" w:rsidP="00C43821">
            <w:pPr>
              <w:pStyle w:val="MacroText"/>
              <w:rPr>
                <w:highlight w:val="yellow"/>
              </w:rPr>
            </w:pPr>
            <w:r w:rsidRPr="001135A6">
              <w:rPr>
                <w:highlight w:val="yellow"/>
              </w:rPr>
              <w:t>1</w:t>
            </w:r>
          </w:p>
        </w:tc>
      </w:tr>
      <w:tr w:rsidR="00F47290" w:rsidRPr="001135A6" w14:paraId="7CFE0E47" w14:textId="77777777" w:rsidTr="00A61D45">
        <w:trPr>
          <w:trHeight w:val="285"/>
        </w:trPr>
        <w:tc>
          <w:tcPr>
            <w:tcW w:w="4531" w:type="dxa"/>
            <w:noWrap/>
            <w:hideMark/>
          </w:tcPr>
          <w:p w14:paraId="7F81B37D"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unsigned  </w:t>
            </w:r>
          </w:p>
        </w:tc>
        <w:tc>
          <w:tcPr>
            <w:tcW w:w="851" w:type="dxa"/>
            <w:noWrap/>
            <w:hideMark/>
          </w:tcPr>
          <w:p w14:paraId="2DCFCFA7" w14:textId="77777777" w:rsidR="00F47290" w:rsidRPr="001135A6" w:rsidRDefault="00F47290" w:rsidP="00C43821">
            <w:pPr>
              <w:pStyle w:val="MacroText"/>
              <w:rPr>
                <w:highlight w:val="yellow"/>
              </w:rPr>
            </w:pPr>
          </w:p>
        </w:tc>
        <w:tc>
          <w:tcPr>
            <w:tcW w:w="1276" w:type="dxa"/>
            <w:noWrap/>
            <w:hideMark/>
          </w:tcPr>
          <w:p w14:paraId="185DFC48" w14:textId="77777777" w:rsidR="00F47290" w:rsidRPr="001135A6" w:rsidRDefault="00F47290" w:rsidP="00C43821">
            <w:pPr>
              <w:pStyle w:val="MacroText"/>
              <w:rPr>
                <w:highlight w:val="yellow"/>
              </w:rPr>
            </w:pPr>
            <w:r w:rsidRPr="001135A6">
              <w:rPr>
                <w:highlight w:val="yellow"/>
              </w:rPr>
              <w:t>0</w:t>
            </w:r>
          </w:p>
        </w:tc>
        <w:tc>
          <w:tcPr>
            <w:tcW w:w="1701" w:type="dxa"/>
            <w:hideMark/>
          </w:tcPr>
          <w:p w14:paraId="68A41BFD"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7AD29DD6" w14:textId="77777777" w:rsidR="00F47290" w:rsidRPr="001135A6" w:rsidRDefault="00F47290" w:rsidP="00C43821">
            <w:pPr>
              <w:pStyle w:val="MacroText"/>
              <w:rPr>
                <w:highlight w:val="yellow"/>
              </w:rPr>
            </w:pPr>
            <w:r w:rsidRPr="001135A6">
              <w:rPr>
                <w:highlight w:val="yellow"/>
              </w:rPr>
              <w:t>1</w:t>
            </w:r>
          </w:p>
        </w:tc>
      </w:tr>
      <w:tr w:rsidR="00F47290" w:rsidRPr="001135A6" w14:paraId="04FCCCF6" w14:textId="77777777" w:rsidTr="00A61D45">
        <w:trPr>
          <w:trHeight w:val="285"/>
        </w:trPr>
        <w:tc>
          <w:tcPr>
            <w:tcW w:w="4531" w:type="dxa"/>
            <w:noWrap/>
            <w:hideMark/>
          </w:tcPr>
          <w:p w14:paraId="3976BD98"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double-long-unsigned  </w:t>
            </w:r>
          </w:p>
        </w:tc>
        <w:tc>
          <w:tcPr>
            <w:tcW w:w="851" w:type="dxa"/>
            <w:noWrap/>
            <w:hideMark/>
          </w:tcPr>
          <w:p w14:paraId="1B54372E" w14:textId="77777777" w:rsidR="00F47290" w:rsidRPr="001135A6" w:rsidRDefault="00F47290" w:rsidP="00C43821">
            <w:pPr>
              <w:pStyle w:val="MacroText"/>
              <w:rPr>
                <w:highlight w:val="yellow"/>
              </w:rPr>
            </w:pPr>
          </w:p>
        </w:tc>
        <w:tc>
          <w:tcPr>
            <w:tcW w:w="1276" w:type="dxa"/>
            <w:noWrap/>
            <w:hideMark/>
          </w:tcPr>
          <w:p w14:paraId="08D593B7" w14:textId="77777777" w:rsidR="00F47290" w:rsidRPr="001135A6" w:rsidRDefault="00F47290" w:rsidP="00C43821">
            <w:pPr>
              <w:pStyle w:val="MacroText"/>
              <w:rPr>
                <w:highlight w:val="yellow"/>
              </w:rPr>
            </w:pPr>
            <w:r w:rsidRPr="001135A6">
              <w:rPr>
                <w:highlight w:val="yellow"/>
              </w:rPr>
              <w:t>104160</w:t>
            </w:r>
          </w:p>
        </w:tc>
        <w:tc>
          <w:tcPr>
            <w:tcW w:w="1701" w:type="dxa"/>
            <w:hideMark/>
          </w:tcPr>
          <w:p w14:paraId="04908935" w14:textId="77777777" w:rsidR="00F47290" w:rsidRPr="001135A6" w:rsidRDefault="00F47290" w:rsidP="00C43821">
            <w:pPr>
              <w:pStyle w:val="MacroText"/>
              <w:rPr>
                <w:highlight w:val="yellow"/>
              </w:rPr>
            </w:pPr>
            <w:r w:rsidRPr="001135A6">
              <w:rPr>
                <w:highlight w:val="yellow"/>
              </w:rPr>
              <w:t>000196E0</w:t>
            </w:r>
          </w:p>
        </w:tc>
        <w:tc>
          <w:tcPr>
            <w:tcW w:w="992" w:type="dxa"/>
            <w:noWrap/>
            <w:hideMark/>
          </w:tcPr>
          <w:p w14:paraId="37EC72CC" w14:textId="77777777" w:rsidR="00F47290" w:rsidRPr="001135A6" w:rsidRDefault="00F47290" w:rsidP="00C43821">
            <w:pPr>
              <w:pStyle w:val="MacroText"/>
              <w:rPr>
                <w:highlight w:val="yellow"/>
              </w:rPr>
            </w:pPr>
            <w:r w:rsidRPr="001135A6">
              <w:rPr>
                <w:highlight w:val="yellow"/>
              </w:rPr>
              <w:t>4</w:t>
            </w:r>
          </w:p>
        </w:tc>
      </w:tr>
      <w:tr w:rsidR="00F47290" w:rsidRPr="001135A6" w14:paraId="332A9AA5" w14:textId="77777777" w:rsidTr="00A61D45">
        <w:trPr>
          <w:trHeight w:val="285"/>
        </w:trPr>
        <w:tc>
          <w:tcPr>
            <w:tcW w:w="4531" w:type="dxa"/>
            <w:noWrap/>
            <w:hideMark/>
          </w:tcPr>
          <w:p w14:paraId="714FAC77"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structure [3]</w:t>
            </w:r>
          </w:p>
        </w:tc>
        <w:tc>
          <w:tcPr>
            <w:tcW w:w="851" w:type="dxa"/>
            <w:noWrap/>
            <w:hideMark/>
          </w:tcPr>
          <w:p w14:paraId="18984CCA" w14:textId="77777777" w:rsidR="00F47290" w:rsidRPr="001135A6" w:rsidRDefault="00F47290" w:rsidP="00C43821">
            <w:pPr>
              <w:pStyle w:val="MacroText"/>
              <w:rPr>
                <w:highlight w:val="yellow"/>
              </w:rPr>
            </w:pPr>
            <w:r w:rsidRPr="001135A6">
              <w:rPr>
                <w:highlight w:val="yellow"/>
              </w:rPr>
              <w:t>11</w:t>
            </w:r>
          </w:p>
        </w:tc>
        <w:tc>
          <w:tcPr>
            <w:tcW w:w="1276" w:type="dxa"/>
            <w:noWrap/>
            <w:hideMark/>
          </w:tcPr>
          <w:p w14:paraId="25C6A917" w14:textId="77777777" w:rsidR="00F47290" w:rsidRPr="001135A6" w:rsidRDefault="00F47290" w:rsidP="00C43821">
            <w:pPr>
              <w:pStyle w:val="MacroText"/>
              <w:rPr>
                <w:highlight w:val="yellow"/>
              </w:rPr>
            </w:pPr>
          </w:p>
        </w:tc>
        <w:tc>
          <w:tcPr>
            <w:tcW w:w="1701" w:type="dxa"/>
            <w:hideMark/>
          </w:tcPr>
          <w:p w14:paraId="5151AAAD" w14:textId="77777777" w:rsidR="00F47290" w:rsidRPr="001135A6" w:rsidRDefault="00F47290" w:rsidP="00C43821">
            <w:pPr>
              <w:pStyle w:val="MacroText"/>
              <w:rPr>
                <w:highlight w:val="yellow"/>
              </w:rPr>
            </w:pPr>
          </w:p>
        </w:tc>
        <w:tc>
          <w:tcPr>
            <w:tcW w:w="992" w:type="dxa"/>
            <w:noWrap/>
            <w:hideMark/>
          </w:tcPr>
          <w:p w14:paraId="450D8816" w14:textId="77777777" w:rsidR="00F47290" w:rsidRPr="001135A6" w:rsidRDefault="00F47290" w:rsidP="00C43821">
            <w:pPr>
              <w:pStyle w:val="MacroText"/>
              <w:rPr>
                <w:highlight w:val="yellow"/>
              </w:rPr>
            </w:pPr>
            <w:r w:rsidRPr="001135A6">
              <w:rPr>
                <w:highlight w:val="yellow"/>
              </w:rPr>
              <w:t>0</w:t>
            </w:r>
          </w:p>
        </w:tc>
      </w:tr>
      <w:tr w:rsidR="00F47290" w:rsidRPr="001135A6" w14:paraId="60BD4C75" w14:textId="77777777" w:rsidTr="00A61D45">
        <w:trPr>
          <w:trHeight w:val="285"/>
        </w:trPr>
        <w:tc>
          <w:tcPr>
            <w:tcW w:w="4531" w:type="dxa"/>
            <w:noWrap/>
            <w:hideMark/>
          </w:tcPr>
          <w:p w14:paraId="047B7FF1"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octet-string  </w:t>
            </w:r>
          </w:p>
        </w:tc>
        <w:tc>
          <w:tcPr>
            <w:tcW w:w="851" w:type="dxa"/>
            <w:noWrap/>
            <w:hideMark/>
          </w:tcPr>
          <w:p w14:paraId="10E7E56B" w14:textId="77777777" w:rsidR="00F47290" w:rsidRPr="001135A6" w:rsidRDefault="00F47290" w:rsidP="00C43821">
            <w:pPr>
              <w:pStyle w:val="MacroText"/>
              <w:rPr>
                <w:highlight w:val="yellow"/>
              </w:rPr>
            </w:pPr>
          </w:p>
        </w:tc>
        <w:tc>
          <w:tcPr>
            <w:tcW w:w="1276" w:type="dxa"/>
            <w:noWrap/>
            <w:hideMark/>
          </w:tcPr>
          <w:p w14:paraId="2B58FB6F" w14:textId="77777777" w:rsidR="00F47290" w:rsidRPr="001135A6" w:rsidRDefault="00F47290" w:rsidP="00C43821">
            <w:pPr>
              <w:pStyle w:val="MacroText"/>
              <w:rPr>
                <w:highlight w:val="yellow"/>
              </w:rPr>
            </w:pPr>
            <w:r w:rsidRPr="001135A6">
              <w:rPr>
                <w:highlight w:val="yellow"/>
              </w:rPr>
              <w:t xml:space="preserve">12-2-2018 </w:t>
            </w:r>
            <w:r w:rsidRPr="001135A6">
              <w:rPr>
                <w:highlight w:val="yellow"/>
              </w:rPr>
              <w:lastRenderedPageBreak/>
              <w:t>11:00:00</w:t>
            </w:r>
          </w:p>
        </w:tc>
        <w:tc>
          <w:tcPr>
            <w:tcW w:w="1701" w:type="dxa"/>
            <w:hideMark/>
          </w:tcPr>
          <w:p w14:paraId="0FB2A8B2" w14:textId="77777777" w:rsidR="00F47290" w:rsidRPr="001135A6" w:rsidRDefault="00F47290" w:rsidP="00C43821">
            <w:pPr>
              <w:pStyle w:val="MacroText"/>
              <w:rPr>
                <w:highlight w:val="yellow"/>
              </w:rPr>
            </w:pPr>
            <w:r w:rsidRPr="001135A6">
              <w:rPr>
                <w:highlight w:val="yellow"/>
              </w:rPr>
              <w:lastRenderedPageBreak/>
              <w:t>00</w:t>
            </w:r>
          </w:p>
        </w:tc>
        <w:tc>
          <w:tcPr>
            <w:tcW w:w="992" w:type="dxa"/>
            <w:noWrap/>
            <w:hideMark/>
          </w:tcPr>
          <w:p w14:paraId="53FE6032" w14:textId="77777777" w:rsidR="00F47290" w:rsidRPr="001135A6" w:rsidRDefault="00F47290" w:rsidP="00C43821">
            <w:pPr>
              <w:pStyle w:val="MacroText"/>
              <w:rPr>
                <w:highlight w:val="yellow"/>
              </w:rPr>
            </w:pPr>
            <w:r w:rsidRPr="001135A6">
              <w:rPr>
                <w:highlight w:val="yellow"/>
              </w:rPr>
              <w:t>1</w:t>
            </w:r>
          </w:p>
        </w:tc>
      </w:tr>
      <w:tr w:rsidR="00F47290" w:rsidRPr="001135A6" w14:paraId="01743A84" w14:textId="77777777" w:rsidTr="00A61D45">
        <w:trPr>
          <w:trHeight w:val="285"/>
        </w:trPr>
        <w:tc>
          <w:tcPr>
            <w:tcW w:w="4531" w:type="dxa"/>
            <w:noWrap/>
            <w:hideMark/>
          </w:tcPr>
          <w:p w14:paraId="592B0CBA"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unsigned  </w:t>
            </w:r>
          </w:p>
        </w:tc>
        <w:tc>
          <w:tcPr>
            <w:tcW w:w="851" w:type="dxa"/>
            <w:noWrap/>
            <w:hideMark/>
          </w:tcPr>
          <w:p w14:paraId="63942ECF" w14:textId="77777777" w:rsidR="00F47290" w:rsidRPr="001135A6" w:rsidRDefault="00F47290" w:rsidP="00C43821">
            <w:pPr>
              <w:pStyle w:val="MacroText"/>
              <w:rPr>
                <w:highlight w:val="yellow"/>
              </w:rPr>
            </w:pPr>
          </w:p>
        </w:tc>
        <w:tc>
          <w:tcPr>
            <w:tcW w:w="1276" w:type="dxa"/>
            <w:noWrap/>
            <w:hideMark/>
          </w:tcPr>
          <w:p w14:paraId="46D4A2FA" w14:textId="77777777" w:rsidR="00F47290" w:rsidRPr="001135A6" w:rsidRDefault="00F47290" w:rsidP="00C43821">
            <w:pPr>
              <w:pStyle w:val="MacroText"/>
              <w:rPr>
                <w:highlight w:val="yellow"/>
              </w:rPr>
            </w:pPr>
            <w:r w:rsidRPr="001135A6">
              <w:rPr>
                <w:highlight w:val="yellow"/>
              </w:rPr>
              <w:t>0</w:t>
            </w:r>
          </w:p>
        </w:tc>
        <w:tc>
          <w:tcPr>
            <w:tcW w:w="1701" w:type="dxa"/>
            <w:hideMark/>
          </w:tcPr>
          <w:p w14:paraId="667D1A3F"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6864E363" w14:textId="77777777" w:rsidR="00F47290" w:rsidRPr="001135A6" w:rsidRDefault="00F47290" w:rsidP="00C43821">
            <w:pPr>
              <w:pStyle w:val="MacroText"/>
              <w:rPr>
                <w:highlight w:val="yellow"/>
              </w:rPr>
            </w:pPr>
            <w:r w:rsidRPr="001135A6">
              <w:rPr>
                <w:highlight w:val="yellow"/>
              </w:rPr>
              <w:t>1</w:t>
            </w:r>
          </w:p>
        </w:tc>
      </w:tr>
      <w:tr w:rsidR="00F47290" w:rsidRPr="001135A6" w14:paraId="6BA58A28" w14:textId="77777777" w:rsidTr="00A61D45">
        <w:trPr>
          <w:trHeight w:val="285"/>
        </w:trPr>
        <w:tc>
          <w:tcPr>
            <w:tcW w:w="4531" w:type="dxa"/>
            <w:noWrap/>
            <w:hideMark/>
          </w:tcPr>
          <w:p w14:paraId="62F57C7E"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double-long-unsigned  </w:t>
            </w:r>
          </w:p>
        </w:tc>
        <w:tc>
          <w:tcPr>
            <w:tcW w:w="851" w:type="dxa"/>
            <w:noWrap/>
            <w:hideMark/>
          </w:tcPr>
          <w:p w14:paraId="7EB5E3DC" w14:textId="77777777" w:rsidR="00F47290" w:rsidRPr="001135A6" w:rsidRDefault="00F47290" w:rsidP="00C43821">
            <w:pPr>
              <w:pStyle w:val="MacroText"/>
              <w:rPr>
                <w:highlight w:val="yellow"/>
              </w:rPr>
            </w:pPr>
          </w:p>
        </w:tc>
        <w:tc>
          <w:tcPr>
            <w:tcW w:w="1276" w:type="dxa"/>
            <w:noWrap/>
            <w:hideMark/>
          </w:tcPr>
          <w:p w14:paraId="22F35E6B" w14:textId="77777777" w:rsidR="00F47290" w:rsidRPr="001135A6" w:rsidRDefault="00F47290" w:rsidP="00C43821">
            <w:pPr>
              <w:pStyle w:val="MacroText"/>
              <w:rPr>
                <w:highlight w:val="yellow"/>
              </w:rPr>
            </w:pPr>
            <w:r w:rsidRPr="001135A6">
              <w:rPr>
                <w:highlight w:val="yellow"/>
              </w:rPr>
              <w:t>104576</w:t>
            </w:r>
          </w:p>
        </w:tc>
        <w:tc>
          <w:tcPr>
            <w:tcW w:w="1701" w:type="dxa"/>
            <w:hideMark/>
          </w:tcPr>
          <w:p w14:paraId="6D79ED22" w14:textId="77777777" w:rsidR="00F47290" w:rsidRPr="001135A6" w:rsidRDefault="00F47290" w:rsidP="00C43821">
            <w:pPr>
              <w:pStyle w:val="MacroText"/>
              <w:rPr>
                <w:highlight w:val="yellow"/>
              </w:rPr>
            </w:pPr>
            <w:r w:rsidRPr="001135A6">
              <w:rPr>
                <w:highlight w:val="yellow"/>
              </w:rPr>
              <w:t>00019880</w:t>
            </w:r>
          </w:p>
        </w:tc>
        <w:tc>
          <w:tcPr>
            <w:tcW w:w="992" w:type="dxa"/>
            <w:noWrap/>
            <w:hideMark/>
          </w:tcPr>
          <w:p w14:paraId="798B2F61" w14:textId="77777777" w:rsidR="00F47290" w:rsidRPr="001135A6" w:rsidRDefault="00F47290" w:rsidP="00C43821">
            <w:pPr>
              <w:pStyle w:val="MacroText"/>
              <w:rPr>
                <w:highlight w:val="yellow"/>
              </w:rPr>
            </w:pPr>
            <w:r w:rsidRPr="001135A6">
              <w:rPr>
                <w:highlight w:val="yellow"/>
              </w:rPr>
              <w:t>4</w:t>
            </w:r>
          </w:p>
        </w:tc>
      </w:tr>
      <w:tr w:rsidR="00F47290" w:rsidRPr="001135A6" w14:paraId="6C9CE7A6" w14:textId="77777777" w:rsidTr="00A61D45">
        <w:trPr>
          <w:trHeight w:val="285"/>
        </w:trPr>
        <w:tc>
          <w:tcPr>
            <w:tcW w:w="4531" w:type="dxa"/>
            <w:noWrap/>
            <w:hideMark/>
          </w:tcPr>
          <w:p w14:paraId="48B20C5A"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structure [3]</w:t>
            </w:r>
          </w:p>
        </w:tc>
        <w:tc>
          <w:tcPr>
            <w:tcW w:w="851" w:type="dxa"/>
            <w:noWrap/>
            <w:hideMark/>
          </w:tcPr>
          <w:p w14:paraId="7190C138" w14:textId="77777777" w:rsidR="00F47290" w:rsidRPr="001135A6" w:rsidRDefault="00F47290" w:rsidP="00C43821">
            <w:pPr>
              <w:pStyle w:val="MacroText"/>
              <w:rPr>
                <w:highlight w:val="yellow"/>
              </w:rPr>
            </w:pPr>
            <w:r w:rsidRPr="001135A6">
              <w:rPr>
                <w:highlight w:val="yellow"/>
              </w:rPr>
              <w:t>12</w:t>
            </w:r>
          </w:p>
        </w:tc>
        <w:tc>
          <w:tcPr>
            <w:tcW w:w="1276" w:type="dxa"/>
            <w:noWrap/>
            <w:hideMark/>
          </w:tcPr>
          <w:p w14:paraId="59516A18" w14:textId="77777777" w:rsidR="00F47290" w:rsidRPr="001135A6" w:rsidRDefault="00F47290" w:rsidP="00C43821">
            <w:pPr>
              <w:pStyle w:val="MacroText"/>
              <w:rPr>
                <w:highlight w:val="yellow"/>
              </w:rPr>
            </w:pPr>
          </w:p>
        </w:tc>
        <w:tc>
          <w:tcPr>
            <w:tcW w:w="1701" w:type="dxa"/>
            <w:hideMark/>
          </w:tcPr>
          <w:p w14:paraId="235FF22A" w14:textId="77777777" w:rsidR="00F47290" w:rsidRPr="001135A6" w:rsidRDefault="00F47290" w:rsidP="00C43821">
            <w:pPr>
              <w:pStyle w:val="MacroText"/>
              <w:rPr>
                <w:highlight w:val="yellow"/>
              </w:rPr>
            </w:pPr>
          </w:p>
        </w:tc>
        <w:tc>
          <w:tcPr>
            <w:tcW w:w="992" w:type="dxa"/>
            <w:noWrap/>
            <w:hideMark/>
          </w:tcPr>
          <w:p w14:paraId="32D9E7C3" w14:textId="77777777" w:rsidR="00F47290" w:rsidRPr="001135A6" w:rsidRDefault="00F47290" w:rsidP="00C43821">
            <w:pPr>
              <w:pStyle w:val="MacroText"/>
              <w:rPr>
                <w:highlight w:val="yellow"/>
              </w:rPr>
            </w:pPr>
            <w:r w:rsidRPr="001135A6">
              <w:rPr>
                <w:highlight w:val="yellow"/>
              </w:rPr>
              <w:t>0</w:t>
            </w:r>
          </w:p>
        </w:tc>
      </w:tr>
      <w:tr w:rsidR="00F47290" w:rsidRPr="001135A6" w14:paraId="6ED680D3" w14:textId="77777777" w:rsidTr="00A61D45">
        <w:trPr>
          <w:trHeight w:val="285"/>
        </w:trPr>
        <w:tc>
          <w:tcPr>
            <w:tcW w:w="4531" w:type="dxa"/>
            <w:noWrap/>
            <w:hideMark/>
          </w:tcPr>
          <w:p w14:paraId="5A6FB3E7"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octet-string  </w:t>
            </w:r>
          </w:p>
        </w:tc>
        <w:tc>
          <w:tcPr>
            <w:tcW w:w="851" w:type="dxa"/>
            <w:noWrap/>
            <w:hideMark/>
          </w:tcPr>
          <w:p w14:paraId="0A5594A4" w14:textId="77777777" w:rsidR="00F47290" w:rsidRPr="001135A6" w:rsidRDefault="00F47290" w:rsidP="00C43821">
            <w:pPr>
              <w:pStyle w:val="MacroText"/>
              <w:rPr>
                <w:highlight w:val="yellow"/>
              </w:rPr>
            </w:pPr>
          </w:p>
        </w:tc>
        <w:tc>
          <w:tcPr>
            <w:tcW w:w="1276" w:type="dxa"/>
            <w:noWrap/>
            <w:hideMark/>
          </w:tcPr>
          <w:p w14:paraId="10340463" w14:textId="77777777" w:rsidR="00F47290" w:rsidRPr="001135A6" w:rsidRDefault="00F47290" w:rsidP="00C43821">
            <w:pPr>
              <w:pStyle w:val="MacroText"/>
              <w:rPr>
                <w:highlight w:val="yellow"/>
              </w:rPr>
            </w:pPr>
            <w:r w:rsidRPr="001135A6">
              <w:rPr>
                <w:highlight w:val="yellow"/>
              </w:rPr>
              <w:t>12-2-2018 12:00:00</w:t>
            </w:r>
          </w:p>
        </w:tc>
        <w:tc>
          <w:tcPr>
            <w:tcW w:w="1701" w:type="dxa"/>
            <w:hideMark/>
          </w:tcPr>
          <w:p w14:paraId="36991545"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29D1C099" w14:textId="77777777" w:rsidR="00F47290" w:rsidRPr="001135A6" w:rsidRDefault="00F47290" w:rsidP="00C43821">
            <w:pPr>
              <w:pStyle w:val="MacroText"/>
              <w:rPr>
                <w:highlight w:val="yellow"/>
              </w:rPr>
            </w:pPr>
            <w:r w:rsidRPr="001135A6">
              <w:rPr>
                <w:highlight w:val="yellow"/>
              </w:rPr>
              <w:t>1</w:t>
            </w:r>
          </w:p>
        </w:tc>
      </w:tr>
      <w:tr w:rsidR="00F47290" w:rsidRPr="001135A6" w14:paraId="529676B8" w14:textId="77777777" w:rsidTr="00A61D45">
        <w:trPr>
          <w:trHeight w:val="285"/>
        </w:trPr>
        <w:tc>
          <w:tcPr>
            <w:tcW w:w="4531" w:type="dxa"/>
            <w:noWrap/>
            <w:hideMark/>
          </w:tcPr>
          <w:p w14:paraId="3619174A"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unsigned  </w:t>
            </w:r>
          </w:p>
        </w:tc>
        <w:tc>
          <w:tcPr>
            <w:tcW w:w="851" w:type="dxa"/>
            <w:noWrap/>
            <w:hideMark/>
          </w:tcPr>
          <w:p w14:paraId="7B9F3670" w14:textId="77777777" w:rsidR="00F47290" w:rsidRPr="001135A6" w:rsidRDefault="00F47290" w:rsidP="00C43821">
            <w:pPr>
              <w:pStyle w:val="MacroText"/>
              <w:rPr>
                <w:highlight w:val="yellow"/>
              </w:rPr>
            </w:pPr>
          </w:p>
        </w:tc>
        <w:tc>
          <w:tcPr>
            <w:tcW w:w="1276" w:type="dxa"/>
            <w:noWrap/>
            <w:hideMark/>
          </w:tcPr>
          <w:p w14:paraId="25F86E9C" w14:textId="77777777" w:rsidR="00F47290" w:rsidRPr="001135A6" w:rsidRDefault="00F47290" w:rsidP="00C43821">
            <w:pPr>
              <w:pStyle w:val="MacroText"/>
              <w:rPr>
                <w:highlight w:val="yellow"/>
              </w:rPr>
            </w:pPr>
            <w:r w:rsidRPr="001135A6">
              <w:rPr>
                <w:highlight w:val="yellow"/>
              </w:rPr>
              <w:t>0</w:t>
            </w:r>
          </w:p>
        </w:tc>
        <w:tc>
          <w:tcPr>
            <w:tcW w:w="1701" w:type="dxa"/>
            <w:hideMark/>
          </w:tcPr>
          <w:p w14:paraId="46B81D54"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204A045F" w14:textId="77777777" w:rsidR="00F47290" w:rsidRPr="001135A6" w:rsidRDefault="00F47290" w:rsidP="00C43821">
            <w:pPr>
              <w:pStyle w:val="MacroText"/>
              <w:rPr>
                <w:highlight w:val="yellow"/>
              </w:rPr>
            </w:pPr>
            <w:r w:rsidRPr="001135A6">
              <w:rPr>
                <w:highlight w:val="yellow"/>
              </w:rPr>
              <w:t>1</w:t>
            </w:r>
          </w:p>
        </w:tc>
      </w:tr>
      <w:tr w:rsidR="00F47290" w:rsidRPr="001135A6" w14:paraId="200A9C89" w14:textId="77777777" w:rsidTr="00A61D45">
        <w:trPr>
          <w:trHeight w:val="285"/>
        </w:trPr>
        <w:tc>
          <w:tcPr>
            <w:tcW w:w="4531" w:type="dxa"/>
            <w:noWrap/>
            <w:hideMark/>
          </w:tcPr>
          <w:p w14:paraId="7155523F"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double-long-unsigned  </w:t>
            </w:r>
          </w:p>
        </w:tc>
        <w:tc>
          <w:tcPr>
            <w:tcW w:w="851" w:type="dxa"/>
            <w:noWrap/>
            <w:hideMark/>
          </w:tcPr>
          <w:p w14:paraId="7141402E" w14:textId="77777777" w:rsidR="00F47290" w:rsidRPr="001135A6" w:rsidRDefault="00F47290" w:rsidP="00C43821">
            <w:pPr>
              <w:pStyle w:val="MacroText"/>
              <w:rPr>
                <w:highlight w:val="yellow"/>
              </w:rPr>
            </w:pPr>
          </w:p>
        </w:tc>
        <w:tc>
          <w:tcPr>
            <w:tcW w:w="1276" w:type="dxa"/>
            <w:noWrap/>
            <w:hideMark/>
          </w:tcPr>
          <w:p w14:paraId="6F482A4E" w14:textId="77777777" w:rsidR="00F47290" w:rsidRPr="001135A6" w:rsidRDefault="00F47290" w:rsidP="00C43821">
            <w:pPr>
              <w:pStyle w:val="MacroText"/>
              <w:rPr>
                <w:highlight w:val="yellow"/>
              </w:rPr>
            </w:pPr>
            <w:r w:rsidRPr="001135A6">
              <w:rPr>
                <w:highlight w:val="yellow"/>
              </w:rPr>
              <w:t>104992</w:t>
            </w:r>
          </w:p>
        </w:tc>
        <w:tc>
          <w:tcPr>
            <w:tcW w:w="1701" w:type="dxa"/>
            <w:hideMark/>
          </w:tcPr>
          <w:p w14:paraId="3E8BED72" w14:textId="77777777" w:rsidR="00F47290" w:rsidRPr="001135A6" w:rsidRDefault="00F47290" w:rsidP="00C43821">
            <w:pPr>
              <w:pStyle w:val="MacroText"/>
              <w:rPr>
                <w:highlight w:val="yellow"/>
              </w:rPr>
            </w:pPr>
            <w:r w:rsidRPr="001135A6">
              <w:rPr>
                <w:highlight w:val="yellow"/>
              </w:rPr>
              <w:t>00019A20</w:t>
            </w:r>
          </w:p>
        </w:tc>
        <w:tc>
          <w:tcPr>
            <w:tcW w:w="992" w:type="dxa"/>
            <w:noWrap/>
            <w:hideMark/>
          </w:tcPr>
          <w:p w14:paraId="1920F2AD" w14:textId="77777777" w:rsidR="00F47290" w:rsidRPr="001135A6" w:rsidRDefault="00F47290" w:rsidP="00C43821">
            <w:pPr>
              <w:pStyle w:val="MacroText"/>
              <w:rPr>
                <w:highlight w:val="yellow"/>
              </w:rPr>
            </w:pPr>
            <w:r w:rsidRPr="001135A6">
              <w:rPr>
                <w:highlight w:val="yellow"/>
              </w:rPr>
              <w:t>4</w:t>
            </w:r>
          </w:p>
        </w:tc>
      </w:tr>
      <w:tr w:rsidR="00F47290" w:rsidRPr="001135A6" w14:paraId="330F5FE3" w14:textId="77777777" w:rsidTr="00A61D45">
        <w:trPr>
          <w:trHeight w:val="285"/>
        </w:trPr>
        <w:tc>
          <w:tcPr>
            <w:tcW w:w="4531" w:type="dxa"/>
            <w:noWrap/>
            <w:hideMark/>
          </w:tcPr>
          <w:p w14:paraId="5223E466"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structure [3]</w:t>
            </w:r>
          </w:p>
        </w:tc>
        <w:tc>
          <w:tcPr>
            <w:tcW w:w="851" w:type="dxa"/>
            <w:noWrap/>
            <w:hideMark/>
          </w:tcPr>
          <w:p w14:paraId="45FDF279" w14:textId="77777777" w:rsidR="00F47290" w:rsidRPr="001135A6" w:rsidRDefault="00F47290" w:rsidP="00C43821">
            <w:pPr>
              <w:pStyle w:val="MacroText"/>
              <w:rPr>
                <w:highlight w:val="yellow"/>
              </w:rPr>
            </w:pPr>
            <w:r w:rsidRPr="001135A6">
              <w:rPr>
                <w:highlight w:val="yellow"/>
              </w:rPr>
              <w:t>13</w:t>
            </w:r>
          </w:p>
        </w:tc>
        <w:tc>
          <w:tcPr>
            <w:tcW w:w="1276" w:type="dxa"/>
            <w:noWrap/>
            <w:hideMark/>
          </w:tcPr>
          <w:p w14:paraId="3A4BE87F" w14:textId="77777777" w:rsidR="00F47290" w:rsidRPr="001135A6" w:rsidRDefault="00F47290" w:rsidP="00C43821">
            <w:pPr>
              <w:pStyle w:val="MacroText"/>
              <w:rPr>
                <w:highlight w:val="yellow"/>
              </w:rPr>
            </w:pPr>
          </w:p>
        </w:tc>
        <w:tc>
          <w:tcPr>
            <w:tcW w:w="1701" w:type="dxa"/>
            <w:hideMark/>
          </w:tcPr>
          <w:p w14:paraId="0D231021" w14:textId="77777777" w:rsidR="00F47290" w:rsidRPr="001135A6" w:rsidRDefault="00F47290" w:rsidP="00C43821">
            <w:pPr>
              <w:pStyle w:val="MacroText"/>
              <w:rPr>
                <w:highlight w:val="yellow"/>
              </w:rPr>
            </w:pPr>
          </w:p>
        </w:tc>
        <w:tc>
          <w:tcPr>
            <w:tcW w:w="992" w:type="dxa"/>
            <w:noWrap/>
            <w:hideMark/>
          </w:tcPr>
          <w:p w14:paraId="152E7A1D" w14:textId="77777777" w:rsidR="00F47290" w:rsidRPr="001135A6" w:rsidRDefault="00F47290" w:rsidP="00C43821">
            <w:pPr>
              <w:pStyle w:val="MacroText"/>
              <w:rPr>
                <w:highlight w:val="yellow"/>
              </w:rPr>
            </w:pPr>
            <w:r w:rsidRPr="001135A6">
              <w:rPr>
                <w:highlight w:val="yellow"/>
              </w:rPr>
              <w:t>0</w:t>
            </w:r>
          </w:p>
        </w:tc>
      </w:tr>
      <w:tr w:rsidR="00F47290" w:rsidRPr="001135A6" w14:paraId="6BE40ACE" w14:textId="77777777" w:rsidTr="00A61D45">
        <w:trPr>
          <w:trHeight w:val="285"/>
        </w:trPr>
        <w:tc>
          <w:tcPr>
            <w:tcW w:w="4531" w:type="dxa"/>
            <w:noWrap/>
            <w:hideMark/>
          </w:tcPr>
          <w:p w14:paraId="6FDE4787"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octet-string  </w:t>
            </w:r>
          </w:p>
        </w:tc>
        <w:tc>
          <w:tcPr>
            <w:tcW w:w="851" w:type="dxa"/>
            <w:noWrap/>
            <w:hideMark/>
          </w:tcPr>
          <w:p w14:paraId="3D6AEB7F" w14:textId="77777777" w:rsidR="00F47290" w:rsidRPr="001135A6" w:rsidRDefault="00F47290" w:rsidP="00C43821">
            <w:pPr>
              <w:pStyle w:val="MacroText"/>
              <w:rPr>
                <w:highlight w:val="yellow"/>
              </w:rPr>
            </w:pPr>
          </w:p>
        </w:tc>
        <w:tc>
          <w:tcPr>
            <w:tcW w:w="1276" w:type="dxa"/>
            <w:noWrap/>
            <w:hideMark/>
          </w:tcPr>
          <w:p w14:paraId="49D93EE1" w14:textId="77777777" w:rsidR="00F47290" w:rsidRPr="001135A6" w:rsidRDefault="00F47290" w:rsidP="00C43821">
            <w:pPr>
              <w:pStyle w:val="MacroText"/>
              <w:rPr>
                <w:highlight w:val="yellow"/>
              </w:rPr>
            </w:pPr>
            <w:r w:rsidRPr="001135A6">
              <w:rPr>
                <w:highlight w:val="yellow"/>
              </w:rPr>
              <w:t>12-2-2018 13:00:00</w:t>
            </w:r>
          </w:p>
        </w:tc>
        <w:tc>
          <w:tcPr>
            <w:tcW w:w="1701" w:type="dxa"/>
            <w:hideMark/>
          </w:tcPr>
          <w:p w14:paraId="2E4E0C1D"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03338E3A" w14:textId="77777777" w:rsidR="00F47290" w:rsidRPr="001135A6" w:rsidRDefault="00F47290" w:rsidP="00C43821">
            <w:pPr>
              <w:pStyle w:val="MacroText"/>
              <w:rPr>
                <w:highlight w:val="yellow"/>
              </w:rPr>
            </w:pPr>
            <w:r w:rsidRPr="001135A6">
              <w:rPr>
                <w:highlight w:val="yellow"/>
              </w:rPr>
              <w:t>1</w:t>
            </w:r>
          </w:p>
        </w:tc>
      </w:tr>
      <w:tr w:rsidR="00F47290" w:rsidRPr="001135A6" w14:paraId="72E04796" w14:textId="77777777" w:rsidTr="00A61D45">
        <w:trPr>
          <w:trHeight w:val="285"/>
        </w:trPr>
        <w:tc>
          <w:tcPr>
            <w:tcW w:w="4531" w:type="dxa"/>
            <w:noWrap/>
            <w:hideMark/>
          </w:tcPr>
          <w:p w14:paraId="267F6279"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unsigned  </w:t>
            </w:r>
          </w:p>
        </w:tc>
        <w:tc>
          <w:tcPr>
            <w:tcW w:w="851" w:type="dxa"/>
            <w:noWrap/>
            <w:hideMark/>
          </w:tcPr>
          <w:p w14:paraId="7FF17A12" w14:textId="77777777" w:rsidR="00F47290" w:rsidRPr="001135A6" w:rsidRDefault="00F47290" w:rsidP="00C43821">
            <w:pPr>
              <w:pStyle w:val="MacroText"/>
              <w:rPr>
                <w:highlight w:val="yellow"/>
              </w:rPr>
            </w:pPr>
          </w:p>
        </w:tc>
        <w:tc>
          <w:tcPr>
            <w:tcW w:w="1276" w:type="dxa"/>
            <w:noWrap/>
            <w:hideMark/>
          </w:tcPr>
          <w:p w14:paraId="6DE4F4A1" w14:textId="77777777" w:rsidR="00F47290" w:rsidRPr="001135A6" w:rsidRDefault="00F47290" w:rsidP="00C43821">
            <w:pPr>
              <w:pStyle w:val="MacroText"/>
              <w:rPr>
                <w:highlight w:val="yellow"/>
              </w:rPr>
            </w:pPr>
            <w:r w:rsidRPr="001135A6">
              <w:rPr>
                <w:highlight w:val="yellow"/>
              </w:rPr>
              <w:t>0</w:t>
            </w:r>
          </w:p>
        </w:tc>
        <w:tc>
          <w:tcPr>
            <w:tcW w:w="1701" w:type="dxa"/>
            <w:hideMark/>
          </w:tcPr>
          <w:p w14:paraId="0389BA81"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55C49DA3" w14:textId="77777777" w:rsidR="00F47290" w:rsidRPr="001135A6" w:rsidRDefault="00F47290" w:rsidP="00C43821">
            <w:pPr>
              <w:pStyle w:val="MacroText"/>
              <w:rPr>
                <w:highlight w:val="yellow"/>
              </w:rPr>
            </w:pPr>
            <w:r w:rsidRPr="001135A6">
              <w:rPr>
                <w:highlight w:val="yellow"/>
              </w:rPr>
              <w:t>1</w:t>
            </w:r>
          </w:p>
        </w:tc>
      </w:tr>
      <w:tr w:rsidR="00F47290" w:rsidRPr="001135A6" w14:paraId="16845686" w14:textId="77777777" w:rsidTr="00A61D45">
        <w:trPr>
          <w:trHeight w:val="285"/>
        </w:trPr>
        <w:tc>
          <w:tcPr>
            <w:tcW w:w="4531" w:type="dxa"/>
            <w:noWrap/>
            <w:hideMark/>
          </w:tcPr>
          <w:p w14:paraId="21272960"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double-long-unsigned  </w:t>
            </w:r>
          </w:p>
        </w:tc>
        <w:tc>
          <w:tcPr>
            <w:tcW w:w="851" w:type="dxa"/>
            <w:noWrap/>
            <w:hideMark/>
          </w:tcPr>
          <w:p w14:paraId="766B004B" w14:textId="77777777" w:rsidR="00F47290" w:rsidRPr="001135A6" w:rsidRDefault="00F47290" w:rsidP="00C43821">
            <w:pPr>
              <w:pStyle w:val="MacroText"/>
              <w:rPr>
                <w:highlight w:val="yellow"/>
              </w:rPr>
            </w:pPr>
          </w:p>
        </w:tc>
        <w:tc>
          <w:tcPr>
            <w:tcW w:w="1276" w:type="dxa"/>
            <w:noWrap/>
            <w:hideMark/>
          </w:tcPr>
          <w:p w14:paraId="01F734D6" w14:textId="77777777" w:rsidR="00F47290" w:rsidRPr="001135A6" w:rsidRDefault="00F47290" w:rsidP="00C43821">
            <w:pPr>
              <w:pStyle w:val="MacroText"/>
              <w:rPr>
                <w:highlight w:val="yellow"/>
              </w:rPr>
            </w:pPr>
            <w:r w:rsidRPr="001135A6">
              <w:rPr>
                <w:highlight w:val="yellow"/>
              </w:rPr>
              <w:t>105408</w:t>
            </w:r>
          </w:p>
        </w:tc>
        <w:tc>
          <w:tcPr>
            <w:tcW w:w="1701" w:type="dxa"/>
            <w:hideMark/>
          </w:tcPr>
          <w:p w14:paraId="03B2A553" w14:textId="77777777" w:rsidR="00F47290" w:rsidRPr="001135A6" w:rsidRDefault="00F47290" w:rsidP="00C43821">
            <w:pPr>
              <w:pStyle w:val="MacroText"/>
              <w:rPr>
                <w:highlight w:val="yellow"/>
              </w:rPr>
            </w:pPr>
            <w:r w:rsidRPr="001135A6">
              <w:rPr>
                <w:highlight w:val="yellow"/>
              </w:rPr>
              <w:t>00019BC0</w:t>
            </w:r>
          </w:p>
        </w:tc>
        <w:tc>
          <w:tcPr>
            <w:tcW w:w="992" w:type="dxa"/>
            <w:noWrap/>
            <w:hideMark/>
          </w:tcPr>
          <w:p w14:paraId="777D21BD" w14:textId="77777777" w:rsidR="00F47290" w:rsidRPr="001135A6" w:rsidRDefault="00F47290" w:rsidP="00C43821">
            <w:pPr>
              <w:pStyle w:val="MacroText"/>
              <w:rPr>
                <w:highlight w:val="yellow"/>
              </w:rPr>
            </w:pPr>
            <w:r w:rsidRPr="001135A6">
              <w:rPr>
                <w:highlight w:val="yellow"/>
              </w:rPr>
              <w:t>4</w:t>
            </w:r>
          </w:p>
        </w:tc>
      </w:tr>
      <w:tr w:rsidR="00F47290" w:rsidRPr="001135A6" w14:paraId="09EDC748" w14:textId="77777777" w:rsidTr="00A61D45">
        <w:trPr>
          <w:trHeight w:val="285"/>
        </w:trPr>
        <w:tc>
          <w:tcPr>
            <w:tcW w:w="4531" w:type="dxa"/>
            <w:noWrap/>
            <w:hideMark/>
          </w:tcPr>
          <w:p w14:paraId="6DF81B95"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structure [3]</w:t>
            </w:r>
          </w:p>
        </w:tc>
        <w:tc>
          <w:tcPr>
            <w:tcW w:w="851" w:type="dxa"/>
            <w:noWrap/>
            <w:hideMark/>
          </w:tcPr>
          <w:p w14:paraId="62471937" w14:textId="77777777" w:rsidR="00F47290" w:rsidRPr="001135A6" w:rsidRDefault="00F47290" w:rsidP="00C43821">
            <w:pPr>
              <w:pStyle w:val="MacroText"/>
              <w:rPr>
                <w:highlight w:val="yellow"/>
              </w:rPr>
            </w:pPr>
            <w:r w:rsidRPr="001135A6">
              <w:rPr>
                <w:highlight w:val="yellow"/>
              </w:rPr>
              <w:t>14</w:t>
            </w:r>
          </w:p>
        </w:tc>
        <w:tc>
          <w:tcPr>
            <w:tcW w:w="1276" w:type="dxa"/>
            <w:noWrap/>
            <w:hideMark/>
          </w:tcPr>
          <w:p w14:paraId="5C9F3702" w14:textId="77777777" w:rsidR="00F47290" w:rsidRPr="001135A6" w:rsidRDefault="00F47290" w:rsidP="00C43821">
            <w:pPr>
              <w:pStyle w:val="MacroText"/>
              <w:rPr>
                <w:highlight w:val="yellow"/>
              </w:rPr>
            </w:pPr>
          </w:p>
        </w:tc>
        <w:tc>
          <w:tcPr>
            <w:tcW w:w="1701" w:type="dxa"/>
            <w:hideMark/>
          </w:tcPr>
          <w:p w14:paraId="630E345F" w14:textId="77777777" w:rsidR="00F47290" w:rsidRPr="001135A6" w:rsidRDefault="00F47290" w:rsidP="00C43821">
            <w:pPr>
              <w:pStyle w:val="MacroText"/>
              <w:rPr>
                <w:highlight w:val="yellow"/>
              </w:rPr>
            </w:pPr>
          </w:p>
        </w:tc>
        <w:tc>
          <w:tcPr>
            <w:tcW w:w="992" w:type="dxa"/>
            <w:noWrap/>
            <w:hideMark/>
          </w:tcPr>
          <w:p w14:paraId="32FC08E3" w14:textId="77777777" w:rsidR="00F47290" w:rsidRPr="001135A6" w:rsidRDefault="00F47290" w:rsidP="00C43821">
            <w:pPr>
              <w:pStyle w:val="MacroText"/>
              <w:rPr>
                <w:highlight w:val="yellow"/>
              </w:rPr>
            </w:pPr>
            <w:r w:rsidRPr="001135A6">
              <w:rPr>
                <w:highlight w:val="yellow"/>
              </w:rPr>
              <w:t>0</w:t>
            </w:r>
          </w:p>
        </w:tc>
      </w:tr>
      <w:tr w:rsidR="00F47290" w:rsidRPr="001135A6" w14:paraId="022F8475" w14:textId="77777777" w:rsidTr="00A61D45">
        <w:trPr>
          <w:trHeight w:val="285"/>
        </w:trPr>
        <w:tc>
          <w:tcPr>
            <w:tcW w:w="4531" w:type="dxa"/>
            <w:noWrap/>
            <w:hideMark/>
          </w:tcPr>
          <w:p w14:paraId="0202CE55"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octet-string  </w:t>
            </w:r>
          </w:p>
        </w:tc>
        <w:tc>
          <w:tcPr>
            <w:tcW w:w="851" w:type="dxa"/>
            <w:noWrap/>
            <w:hideMark/>
          </w:tcPr>
          <w:p w14:paraId="40B236B2" w14:textId="77777777" w:rsidR="00F47290" w:rsidRPr="001135A6" w:rsidRDefault="00F47290" w:rsidP="00C43821">
            <w:pPr>
              <w:pStyle w:val="MacroText"/>
              <w:rPr>
                <w:highlight w:val="yellow"/>
              </w:rPr>
            </w:pPr>
          </w:p>
        </w:tc>
        <w:tc>
          <w:tcPr>
            <w:tcW w:w="1276" w:type="dxa"/>
            <w:noWrap/>
            <w:hideMark/>
          </w:tcPr>
          <w:p w14:paraId="0FE91DC4" w14:textId="77777777" w:rsidR="00F47290" w:rsidRPr="001135A6" w:rsidRDefault="00F47290" w:rsidP="00C43821">
            <w:pPr>
              <w:pStyle w:val="MacroText"/>
              <w:rPr>
                <w:highlight w:val="yellow"/>
              </w:rPr>
            </w:pPr>
            <w:r w:rsidRPr="001135A6">
              <w:rPr>
                <w:highlight w:val="yellow"/>
              </w:rPr>
              <w:t>12-2-2018 14:00:00</w:t>
            </w:r>
          </w:p>
        </w:tc>
        <w:tc>
          <w:tcPr>
            <w:tcW w:w="1701" w:type="dxa"/>
            <w:hideMark/>
          </w:tcPr>
          <w:p w14:paraId="7D279D2D"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73C5B14B" w14:textId="77777777" w:rsidR="00F47290" w:rsidRPr="001135A6" w:rsidRDefault="00F47290" w:rsidP="00C43821">
            <w:pPr>
              <w:pStyle w:val="MacroText"/>
              <w:rPr>
                <w:highlight w:val="yellow"/>
              </w:rPr>
            </w:pPr>
            <w:r w:rsidRPr="001135A6">
              <w:rPr>
                <w:highlight w:val="yellow"/>
              </w:rPr>
              <w:t>1</w:t>
            </w:r>
          </w:p>
        </w:tc>
      </w:tr>
      <w:tr w:rsidR="00F47290" w:rsidRPr="001135A6" w14:paraId="5E6EB27A" w14:textId="77777777" w:rsidTr="00A61D45">
        <w:trPr>
          <w:trHeight w:val="285"/>
        </w:trPr>
        <w:tc>
          <w:tcPr>
            <w:tcW w:w="4531" w:type="dxa"/>
            <w:noWrap/>
            <w:hideMark/>
          </w:tcPr>
          <w:p w14:paraId="73F939DE"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unsigned  </w:t>
            </w:r>
          </w:p>
        </w:tc>
        <w:tc>
          <w:tcPr>
            <w:tcW w:w="851" w:type="dxa"/>
            <w:noWrap/>
            <w:hideMark/>
          </w:tcPr>
          <w:p w14:paraId="3B2DF0CA" w14:textId="77777777" w:rsidR="00F47290" w:rsidRPr="001135A6" w:rsidRDefault="00F47290" w:rsidP="00C43821">
            <w:pPr>
              <w:pStyle w:val="MacroText"/>
              <w:rPr>
                <w:highlight w:val="yellow"/>
              </w:rPr>
            </w:pPr>
          </w:p>
        </w:tc>
        <w:tc>
          <w:tcPr>
            <w:tcW w:w="1276" w:type="dxa"/>
            <w:noWrap/>
            <w:hideMark/>
          </w:tcPr>
          <w:p w14:paraId="6C7B3897" w14:textId="77777777" w:rsidR="00F47290" w:rsidRPr="001135A6" w:rsidRDefault="00F47290" w:rsidP="00C43821">
            <w:pPr>
              <w:pStyle w:val="MacroText"/>
              <w:rPr>
                <w:highlight w:val="yellow"/>
              </w:rPr>
            </w:pPr>
            <w:r w:rsidRPr="001135A6">
              <w:rPr>
                <w:highlight w:val="yellow"/>
              </w:rPr>
              <w:t>0</w:t>
            </w:r>
          </w:p>
        </w:tc>
        <w:tc>
          <w:tcPr>
            <w:tcW w:w="1701" w:type="dxa"/>
            <w:hideMark/>
          </w:tcPr>
          <w:p w14:paraId="4E36F66F"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2D98EAA6" w14:textId="77777777" w:rsidR="00F47290" w:rsidRPr="001135A6" w:rsidRDefault="00F47290" w:rsidP="00C43821">
            <w:pPr>
              <w:pStyle w:val="MacroText"/>
              <w:rPr>
                <w:highlight w:val="yellow"/>
              </w:rPr>
            </w:pPr>
            <w:r w:rsidRPr="001135A6">
              <w:rPr>
                <w:highlight w:val="yellow"/>
              </w:rPr>
              <w:t>1</w:t>
            </w:r>
          </w:p>
        </w:tc>
      </w:tr>
      <w:tr w:rsidR="00F47290" w:rsidRPr="001135A6" w14:paraId="1345A403" w14:textId="77777777" w:rsidTr="00A61D45">
        <w:trPr>
          <w:trHeight w:val="285"/>
        </w:trPr>
        <w:tc>
          <w:tcPr>
            <w:tcW w:w="4531" w:type="dxa"/>
            <w:noWrap/>
            <w:hideMark/>
          </w:tcPr>
          <w:p w14:paraId="57C1D9CC"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double-long-unsigned  </w:t>
            </w:r>
          </w:p>
        </w:tc>
        <w:tc>
          <w:tcPr>
            <w:tcW w:w="851" w:type="dxa"/>
            <w:noWrap/>
            <w:hideMark/>
          </w:tcPr>
          <w:p w14:paraId="42CD3B07" w14:textId="77777777" w:rsidR="00F47290" w:rsidRPr="001135A6" w:rsidRDefault="00F47290" w:rsidP="00C43821">
            <w:pPr>
              <w:pStyle w:val="MacroText"/>
              <w:rPr>
                <w:highlight w:val="yellow"/>
              </w:rPr>
            </w:pPr>
          </w:p>
        </w:tc>
        <w:tc>
          <w:tcPr>
            <w:tcW w:w="1276" w:type="dxa"/>
            <w:noWrap/>
            <w:hideMark/>
          </w:tcPr>
          <w:p w14:paraId="565E662A" w14:textId="77777777" w:rsidR="00F47290" w:rsidRPr="001135A6" w:rsidRDefault="00F47290" w:rsidP="00C43821">
            <w:pPr>
              <w:pStyle w:val="MacroText"/>
              <w:rPr>
                <w:highlight w:val="yellow"/>
              </w:rPr>
            </w:pPr>
            <w:r w:rsidRPr="001135A6">
              <w:rPr>
                <w:highlight w:val="yellow"/>
              </w:rPr>
              <w:t>105824</w:t>
            </w:r>
          </w:p>
        </w:tc>
        <w:tc>
          <w:tcPr>
            <w:tcW w:w="1701" w:type="dxa"/>
            <w:hideMark/>
          </w:tcPr>
          <w:p w14:paraId="7E82454D" w14:textId="77777777" w:rsidR="00F47290" w:rsidRPr="001135A6" w:rsidRDefault="00F47290" w:rsidP="00C43821">
            <w:pPr>
              <w:pStyle w:val="MacroText"/>
              <w:rPr>
                <w:highlight w:val="yellow"/>
              </w:rPr>
            </w:pPr>
            <w:r w:rsidRPr="001135A6">
              <w:rPr>
                <w:highlight w:val="yellow"/>
              </w:rPr>
              <w:t>00019D60</w:t>
            </w:r>
          </w:p>
        </w:tc>
        <w:tc>
          <w:tcPr>
            <w:tcW w:w="992" w:type="dxa"/>
            <w:noWrap/>
            <w:hideMark/>
          </w:tcPr>
          <w:p w14:paraId="66A99853" w14:textId="77777777" w:rsidR="00F47290" w:rsidRPr="001135A6" w:rsidRDefault="00F47290" w:rsidP="00C43821">
            <w:pPr>
              <w:pStyle w:val="MacroText"/>
              <w:rPr>
                <w:highlight w:val="yellow"/>
              </w:rPr>
            </w:pPr>
            <w:r w:rsidRPr="001135A6">
              <w:rPr>
                <w:highlight w:val="yellow"/>
              </w:rPr>
              <w:t>4</w:t>
            </w:r>
          </w:p>
        </w:tc>
      </w:tr>
      <w:tr w:rsidR="00F47290" w:rsidRPr="001135A6" w14:paraId="424A3060" w14:textId="77777777" w:rsidTr="00A61D45">
        <w:trPr>
          <w:trHeight w:val="285"/>
        </w:trPr>
        <w:tc>
          <w:tcPr>
            <w:tcW w:w="4531" w:type="dxa"/>
            <w:noWrap/>
            <w:hideMark/>
          </w:tcPr>
          <w:p w14:paraId="71B1C43B"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structure [3]</w:t>
            </w:r>
          </w:p>
        </w:tc>
        <w:tc>
          <w:tcPr>
            <w:tcW w:w="851" w:type="dxa"/>
            <w:noWrap/>
            <w:hideMark/>
          </w:tcPr>
          <w:p w14:paraId="4BC1EDAA" w14:textId="77777777" w:rsidR="00F47290" w:rsidRPr="001135A6" w:rsidRDefault="00F47290" w:rsidP="00C43821">
            <w:pPr>
              <w:pStyle w:val="MacroText"/>
              <w:rPr>
                <w:highlight w:val="yellow"/>
              </w:rPr>
            </w:pPr>
            <w:r w:rsidRPr="001135A6">
              <w:rPr>
                <w:highlight w:val="yellow"/>
              </w:rPr>
              <w:t>15</w:t>
            </w:r>
          </w:p>
        </w:tc>
        <w:tc>
          <w:tcPr>
            <w:tcW w:w="1276" w:type="dxa"/>
            <w:noWrap/>
            <w:hideMark/>
          </w:tcPr>
          <w:p w14:paraId="69C771B1" w14:textId="77777777" w:rsidR="00F47290" w:rsidRPr="001135A6" w:rsidRDefault="00F47290" w:rsidP="00C43821">
            <w:pPr>
              <w:pStyle w:val="MacroText"/>
              <w:rPr>
                <w:highlight w:val="yellow"/>
              </w:rPr>
            </w:pPr>
          </w:p>
        </w:tc>
        <w:tc>
          <w:tcPr>
            <w:tcW w:w="1701" w:type="dxa"/>
            <w:hideMark/>
          </w:tcPr>
          <w:p w14:paraId="23617276" w14:textId="77777777" w:rsidR="00F47290" w:rsidRPr="001135A6" w:rsidRDefault="00F47290" w:rsidP="00C43821">
            <w:pPr>
              <w:pStyle w:val="MacroText"/>
              <w:rPr>
                <w:highlight w:val="yellow"/>
              </w:rPr>
            </w:pPr>
          </w:p>
        </w:tc>
        <w:tc>
          <w:tcPr>
            <w:tcW w:w="992" w:type="dxa"/>
            <w:noWrap/>
            <w:hideMark/>
          </w:tcPr>
          <w:p w14:paraId="6C70E691" w14:textId="77777777" w:rsidR="00F47290" w:rsidRPr="001135A6" w:rsidRDefault="00F47290" w:rsidP="00C43821">
            <w:pPr>
              <w:pStyle w:val="MacroText"/>
              <w:rPr>
                <w:highlight w:val="yellow"/>
              </w:rPr>
            </w:pPr>
            <w:r w:rsidRPr="001135A6">
              <w:rPr>
                <w:highlight w:val="yellow"/>
              </w:rPr>
              <w:t>0</w:t>
            </w:r>
          </w:p>
        </w:tc>
      </w:tr>
      <w:tr w:rsidR="00F47290" w:rsidRPr="001135A6" w14:paraId="71AE83B5" w14:textId="77777777" w:rsidTr="00A61D45">
        <w:trPr>
          <w:trHeight w:val="285"/>
        </w:trPr>
        <w:tc>
          <w:tcPr>
            <w:tcW w:w="4531" w:type="dxa"/>
            <w:noWrap/>
            <w:hideMark/>
          </w:tcPr>
          <w:p w14:paraId="332EBBB3"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octet-string  </w:t>
            </w:r>
          </w:p>
        </w:tc>
        <w:tc>
          <w:tcPr>
            <w:tcW w:w="851" w:type="dxa"/>
            <w:noWrap/>
            <w:hideMark/>
          </w:tcPr>
          <w:p w14:paraId="22E3A04A" w14:textId="77777777" w:rsidR="00F47290" w:rsidRPr="001135A6" w:rsidRDefault="00F47290" w:rsidP="00C43821">
            <w:pPr>
              <w:pStyle w:val="MacroText"/>
              <w:rPr>
                <w:highlight w:val="yellow"/>
              </w:rPr>
            </w:pPr>
          </w:p>
        </w:tc>
        <w:tc>
          <w:tcPr>
            <w:tcW w:w="1276" w:type="dxa"/>
            <w:noWrap/>
            <w:hideMark/>
          </w:tcPr>
          <w:p w14:paraId="1188FDB1" w14:textId="77777777" w:rsidR="00F47290" w:rsidRPr="001135A6" w:rsidRDefault="00F47290" w:rsidP="00C43821">
            <w:pPr>
              <w:pStyle w:val="MacroText"/>
              <w:rPr>
                <w:highlight w:val="yellow"/>
              </w:rPr>
            </w:pPr>
            <w:r w:rsidRPr="001135A6">
              <w:rPr>
                <w:highlight w:val="yellow"/>
              </w:rPr>
              <w:t>12-2-2018 15:00:00</w:t>
            </w:r>
          </w:p>
        </w:tc>
        <w:tc>
          <w:tcPr>
            <w:tcW w:w="1701" w:type="dxa"/>
            <w:hideMark/>
          </w:tcPr>
          <w:p w14:paraId="4F793BBA"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78F532E5" w14:textId="77777777" w:rsidR="00F47290" w:rsidRPr="001135A6" w:rsidRDefault="00F47290" w:rsidP="00C43821">
            <w:pPr>
              <w:pStyle w:val="MacroText"/>
              <w:rPr>
                <w:highlight w:val="yellow"/>
              </w:rPr>
            </w:pPr>
            <w:r w:rsidRPr="001135A6">
              <w:rPr>
                <w:highlight w:val="yellow"/>
              </w:rPr>
              <w:t>1</w:t>
            </w:r>
          </w:p>
        </w:tc>
      </w:tr>
      <w:tr w:rsidR="00F47290" w:rsidRPr="001135A6" w14:paraId="1704D370" w14:textId="77777777" w:rsidTr="00A61D45">
        <w:trPr>
          <w:trHeight w:val="285"/>
        </w:trPr>
        <w:tc>
          <w:tcPr>
            <w:tcW w:w="4531" w:type="dxa"/>
            <w:noWrap/>
            <w:hideMark/>
          </w:tcPr>
          <w:p w14:paraId="4EFFB528"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unsigned  </w:t>
            </w:r>
          </w:p>
        </w:tc>
        <w:tc>
          <w:tcPr>
            <w:tcW w:w="851" w:type="dxa"/>
            <w:noWrap/>
            <w:hideMark/>
          </w:tcPr>
          <w:p w14:paraId="42D5A9DB" w14:textId="77777777" w:rsidR="00F47290" w:rsidRPr="001135A6" w:rsidRDefault="00F47290" w:rsidP="00C43821">
            <w:pPr>
              <w:pStyle w:val="MacroText"/>
              <w:rPr>
                <w:highlight w:val="yellow"/>
              </w:rPr>
            </w:pPr>
          </w:p>
        </w:tc>
        <w:tc>
          <w:tcPr>
            <w:tcW w:w="1276" w:type="dxa"/>
            <w:noWrap/>
            <w:hideMark/>
          </w:tcPr>
          <w:p w14:paraId="19E206BC" w14:textId="77777777" w:rsidR="00F47290" w:rsidRPr="001135A6" w:rsidRDefault="00F47290" w:rsidP="00C43821">
            <w:pPr>
              <w:pStyle w:val="MacroText"/>
              <w:rPr>
                <w:highlight w:val="yellow"/>
              </w:rPr>
            </w:pPr>
            <w:r w:rsidRPr="001135A6">
              <w:rPr>
                <w:highlight w:val="yellow"/>
              </w:rPr>
              <w:t>0</w:t>
            </w:r>
          </w:p>
        </w:tc>
        <w:tc>
          <w:tcPr>
            <w:tcW w:w="1701" w:type="dxa"/>
            <w:hideMark/>
          </w:tcPr>
          <w:p w14:paraId="0F291B6A"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370D5F11" w14:textId="77777777" w:rsidR="00F47290" w:rsidRPr="001135A6" w:rsidRDefault="00F47290" w:rsidP="00C43821">
            <w:pPr>
              <w:pStyle w:val="MacroText"/>
              <w:rPr>
                <w:highlight w:val="yellow"/>
              </w:rPr>
            </w:pPr>
            <w:r w:rsidRPr="001135A6">
              <w:rPr>
                <w:highlight w:val="yellow"/>
              </w:rPr>
              <w:t>1</w:t>
            </w:r>
          </w:p>
        </w:tc>
      </w:tr>
      <w:tr w:rsidR="00F47290" w:rsidRPr="001135A6" w14:paraId="305CDD4E" w14:textId="77777777" w:rsidTr="00A61D45">
        <w:trPr>
          <w:trHeight w:val="285"/>
        </w:trPr>
        <w:tc>
          <w:tcPr>
            <w:tcW w:w="4531" w:type="dxa"/>
            <w:noWrap/>
            <w:hideMark/>
          </w:tcPr>
          <w:p w14:paraId="2F30355F"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double-long-unsigned  </w:t>
            </w:r>
          </w:p>
        </w:tc>
        <w:tc>
          <w:tcPr>
            <w:tcW w:w="851" w:type="dxa"/>
            <w:noWrap/>
            <w:hideMark/>
          </w:tcPr>
          <w:p w14:paraId="677C5480" w14:textId="77777777" w:rsidR="00F47290" w:rsidRPr="001135A6" w:rsidRDefault="00F47290" w:rsidP="00C43821">
            <w:pPr>
              <w:pStyle w:val="MacroText"/>
              <w:rPr>
                <w:highlight w:val="yellow"/>
              </w:rPr>
            </w:pPr>
          </w:p>
        </w:tc>
        <w:tc>
          <w:tcPr>
            <w:tcW w:w="1276" w:type="dxa"/>
            <w:noWrap/>
            <w:hideMark/>
          </w:tcPr>
          <w:p w14:paraId="27C2AE49" w14:textId="77777777" w:rsidR="00F47290" w:rsidRPr="001135A6" w:rsidRDefault="00F47290" w:rsidP="00C43821">
            <w:pPr>
              <w:pStyle w:val="MacroText"/>
              <w:rPr>
                <w:highlight w:val="yellow"/>
              </w:rPr>
            </w:pPr>
            <w:r w:rsidRPr="001135A6">
              <w:rPr>
                <w:highlight w:val="yellow"/>
              </w:rPr>
              <w:t>106240</w:t>
            </w:r>
          </w:p>
        </w:tc>
        <w:tc>
          <w:tcPr>
            <w:tcW w:w="1701" w:type="dxa"/>
            <w:hideMark/>
          </w:tcPr>
          <w:p w14:paraId="72A4DCB1" w14:textId="77777777" w:rsidR="00F47290" w:rsidRPr="001135A6" w:rsidRDefault="00F47290" w:rsidP="00C43821">
            <w:pPr>
              <w:pStyle w:val="MacroText"/>
              <w:rPr>
                <w:highlight w:val="yellow"/>
              </w:rPr>
            </w:pPr>
            <w:r w:rsidRPr="001135A6">
              <w:rPr>
                <w:highlight w:val="yellow"/>
              </w:rPr>
              <w:t>00019F00</w:t>
            </w:r>
          </w:p>
        </w:tc>
        <w:tc>
          <w:tcPr>
            <w:tcW w:w="992" w:type="dxa"/>
            <w:noWrap/>
            <w:hideMark/>
          </w:tcPr>
          <w:p w14:paraId="39B358A7" w14:textId="77777777" w:rsidR="00F47290" w:rsidRPr="001135A6" w:rsidRDefault="00F47290" w:rsidP="00C43821">
            <w:pPr>
              <w:pStyle w:val="MacroText"/>
              <w:rPr>
                <w:highlight w:val="yellow"/>
              </w:rPr>
            </w:pPr>
            <w:r w:rsidRPr="001135A6">
              <w:rPr>
                <w:highlight w:val="yellow"/>
              </w:rPr>
              <w:t>4</w:t>
            </w:r>
          </w:p>
        </w:tc>
      </w:tr>
      <w:tr w:rsidR="00F47290" w:rsidRPr="001135A6" w14:paraId="1F1A90EC" w14:textId="77777777" w:rsidTr="00A61D45">
        <w:trPr>
          <w:trHeight w:val="285"/>
        </w:trPr>
        <w:tc>
          <w:tcPr>
            <w:tcW w:w="4531" w:type="dxa"/>
            <w:noWrap/>
            <w:hideMark/>
          </w:tcPr>
          <w:p w14:paraId="75A2BC9E"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structure [3]</w:t>
            </w:r>
          </w:p>
        </w:tc>
        <w:tc>
          <w:tcPr>
            <w:tcW w:w="851" w:type="dxa"/>
            <w:noWrap/>
            <w:hideMark/>
          </w:tcPr>
          <w:p w14:paraId="7F2AFDF1" w14:textId="77777777" w:rsidR="00F47290" w:rsidRPr="001135A6" w:rsidRDefault="00F47290" w:rsidP="00C43821">
            <w:pPr>
              <w:pStyle w:val="MacroText"/>
              <w:rPr>
                <w:highlight w:val="yellow"/>
              </w:rPr>
            </w:pPr>
            <w:r w:rsidRPr="001135A6">
              <w:rPr>
                <w:highlight w:val="yellow"/>
              </w:rPr>
              <w:t>16</w:t>
            </w:r>
          </w:p>
        </w:tc>
        <w:tc>
          <w:tcPr>
            <w:tcW w:w="1276" w:type="dxa"/>
            <w:noWrap/>
            <w:hideMark/>
          </w:tcPr>
          <w:p w14:paraId="2F5D1331" w14:textId="77777777" w:rsidR="00F47290" w:rsidRPr="001135A6" w:rsidRDefault="00F47290" w:rsidP="00C43821">
            <w:pPr>
              <w:pStyle w:val="MacroText"/>
              <w:rPr>
                <w:highlight w:val="yellow"/>
              </w:rPr>
            </w:pPr>
          </w:p>
        </w:tc>
        <w:tc>
          <w:tcPr>
            <w:tcW w:w="1701" w:type="dxa"/>
            <w:hideMark/>
          </w:tcPr>
          <w:p w14:paraId="20B61665" w14:textId="77777777" w:rsidR="00F47290" w:rsidRPr="001135A6" w:rsidRDefault="00F47290" w:rsidP="00C43821">
            <w:pPr>
              <w:pStyle w:val="MacroText"/>
              <w:rPr>
                <w:highlight w:val="yellow"/>
              </w:rPr>
            </w:pPr>
          </w:p>
        </w:tc>
        <w:tc>
          <w:tcPr>
            <w:tcW w:w="992" w:type="dxa"/>
            <w:noWrap/>
            <w:hideMark/>
          </w:tcPr>
          <w:p w14:paraId="0485E122" w14:textId="77777777" w:rsidR="00F47290" w:rsidRPr="001135A6" w:rsidRDefault="00F47290" w:rsidP="00C43821">
            <w:pPr>
              <w:pStyle w:val="MacroText"/>
              <w:rPr>
                <w:highlight w:val="yellow"/>
              </w:rPr>
            </w:pPr>
            <w:r w:rsidRPr="001135A6">
              <w:rPr>
                <w:highlight w:val="yellow"/>
              </w:rPr>
              <w:t>0</w:t>
            </w:r>
          </w:p>
        </w:tc>
      </w:tr>
      <w:tr w:rsidR="00F47290" w:rsidRPr="001135A6" w14:paraId="377BB5A2" w14:textId="77777777" w:rsidTr="00A61D45">
        <w:trPr>
          <w:trHeight w:val="285"/>
        </w:trPr>
        <w:tc>
          <w:tcPr>
            <w:tcW w:w="4531" w:type="dxa"/>
            <w:noWrap/>
            <w:hideMark/>
          </w:tcPr>
          <w:p w14:paraId="593670B8"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octet-string  </w:t>
            </w:r>
          </w:p>
        </w:tc>
        <w:tc>
          <w:tcPr>
            <w:tcW w:w="851" w:type="dxa"/>
            <w:noWrap/>
            <w:hideMark/>
          </w:tcPr>
          <w:p w14:paraId="188F2B85" w14:textId="77777777" w:rsidR="00F47290" w:rsidRPr="001135A6" w:rsidRDefault="00F47290" w:rsidP="00C43821">
            <w:pPr>
              <w:pStyle w:val="MacroText"/>
              <w:rPr>
                <w:highlight w:val="yellow"/>
              </w:rPr>
            </w:pPr>
          </w:p>
        </w:tc>
        <w:tc>
          <w:tcPr>
            <w:tcW w:w="1276" w:type="dxa"/>
            <w:noWrap/>
            <w:hideMark/>
          </w:tcPr>
          <w:p w14:paraId="47855DA4" w14:textId="77777777" w:rsidR="00F47290" w:rsidRPr="001135A6" w:rsidRDefault="00F47290" w:rsidP="00C43821">
            <w:pPr>
              <w:pStyle w:val="MacroText"/>
              <w:rPr>
                <w:highlight w:val="yellow"/>
              </w:rPr>
            </w:pPr>
            <w:r w:rsidRPr="001135A6">
              <w:rPr>
                <w:highlight w:val="yellow"/>
              </w:rPr>
              <w:t>12-2-2018 16:00:00</w:t>
            </w:r>
          </w:p>
        </w:tc>
        <w:tc>
          <w:tcPr>
            <w:tcW w:w="1701" w:type="dxa"/>
            <w:hideMark/>
          </w:tcPr>
          <w:p w14:paraId="62662BA0"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04A48B2B" w14:textId="77777777" w:rsidR="00F47290" w:rsidRPr="001135A6" w:rsidRDefault="00F47290" w:rsidP="00C43821">
            <w:pPr>
              <w:pStyle w:val="MacroText"/>
              <w:rPr>
                <w:highlight w:val="yellow"/>
              </w:rPr>
            </w:pPr>
            <w:r w:rsidRPr="001135A6">
              <w:rPr>
                <w:highlight w:val="yellow"/>
              </w:rPr>
              <w:t>1</w:t>
            </w:r>
          </w:p>
        </w:tc>
      </w:tr>
      <w:tr w:rsidR="00F47290" w:rsidRPr="001135A6" w14:paraId="3A31E2B4" w14:textId="77777777" w:rsidTr="00A61D45">
        <w:trPr>
          <w:trHeight w:val="285"/>
        </w:trPr>
        <w:tc>
          <w:tcPr>
            <w:tcW w:w="4531" w:type="dxa"/>
            <w:noWrap/>
            <w:hideMark/>
          </w:tcPr>
          <w:p w14:paraId="1FF3C67E"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unsigned  </w:t>
            </w:r>
          </w:p>
        </w:tc>
        <w:tc>
          <w:tcPr>
            <w:tcW w:w="851" w:type="dxa"/>
            <w:noWrap/>
            <w:hideMark/>
          </w:tcPr>
          <w:p w14:paraId="6612A3EA" w14:textId="77777777" w:rsidR="00F47290" w:rsidRPr="001135A6" w:rsidRDefault="00F47290" w:rsidP="00C43821">
            <w:pPr>
              <w:pStyle w:val="MacroText"/>
              <w:rPr>
                <w:highlight w:val="yellow"/>
              </w:rPr>
            </w:pPr>
          </w:p>
        </w:tc>
        <w:tc>
          <w:tcPr>
            <w:tcW w:w="1276" w:type="dxa"/>
            <w:noWrap/>
            <w:hideMark/>
          </w:tcPr>
          <w:p w14:paraId="74274788" w14:textId="77777777" w:rsidR="00F47290" w:rsidRPr="001135A6" w:rsidRDefault="00F47290" w:rsidP="00C43821">
            <w:pPr>
              <w:pStyle w:val="MacroText"/>
              <w:rPr>
                <w:highlight w:val="yellow"/>
              </w:rPr>
            </w:pPr>
            <w:r w:rsidRPr="001135A6">
              <w:rPr>
                <w:highlight w:val="yellow"/>
              </w:rPr>
              <w:t>0</w:t>
            </w:r>
          </w:p>
        </w:tc>
        <w:tc>
          <w:tcPr>
            <w:tcW w:w="1701" w:type="dxa"/>
            <w:hideMark/>
          </w:tcPr>
          <w:p w14:paraId="21F03275"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16CC6456" w14:textId="77777777" w:rsidR="00F47290" w:rsidRPr="001135A6" w:rsidRDefault="00F47290" w:rsidP="00C43821">
            <w:pPr>
              <w:pStyle w:val="MacroText"/>
              <w:rPr>
                <w:highlight w:val="yellow"/>
              </w:rPr>
            </w:pPr>
            <w:r w:rsidRPr="001135A6">
              <w:rPr>
                <w:highlight w:val="yellow"/>
              </w:rPr>
              <w:t>1</w:t>
            </w:r>
          </w:p>
        </w:tc>
      </w:tr>
      <w:tr w:rsidR="00F47290" w:rsidRPr="001135A6" w14:paraId="0B0D5FE0" w14:textId="77777777" w:rsidTr="00A61D45">
        <w:trPr>
          <w:trHeight w:val="285"/>
        </w:trPr>
        <w:tc>
          <w:tcPr>
            <w:tcW w:w="4531" w:type="dxa"/>
            <w:noWrap/>
            <w:hideMark/>
          </w:tcPr>
          <w:p w14:paraId="26D2D45B"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double-long-unsigned  </w:t>
            </w:r>
          </w:p>
        </w:tc>
        <w:tc>
          <w:tcPr>
            <w:tcW w:w="851" w:type="dxa"/>
            <w:noWrap/>
            <w:hideMark/>
          </w:tcPr>
          <w:p w14:paraId="01296D0C" w14:textId="77777777" w:rsidR="00F47290" w:rsidRPr="001135A6" w:rsidRDefault="00F47290" w:rsidP="00C43821">
            <w:pPr>
              <w:pStyle w:val="MacroText"/>
              <w:rPr>
                <w:highlight w:val="yellow"/>
              </w:rPr>
            </w:pPr>
          </w:p>
        </w:tc>
        <w:tc>
          <w:tcPr>
            <w:tcW w:w="1276" w:type="dxa"/>
            <w:noWrap/>
            <w:hideMark/>
          </w:tcPr>
          <w:p w14:paraId="2D490B80" w14:textId="77777777" w:rsidR="00F47290" w:rsidRPr="001135A6" w:rsidRDefault="00F47290" w:rsidP="00C43821">
            <w:pPr>
              <w:pStyle w:val="MacroText"/>
              <w:rPr>
                <w:highlight w:val="yellow"/>
              </w:rPr>
            </w:pPr>
            <w:r w:rsidRPr="001135A6">
              <w:rPr>
                <w:highlight w:val="yellow"/>
              </w:rPr>
              <w:t>106656</w:t>
            </w:r>
          </w:p>
        </w:tc>
        <w:tc>
          <w:tcPr>
            <w:tcW w:w="1701" w:type="dxa"/>
            <w:hideMark/>
          </w:tcPr>
          <w:p w14:paraId="664AF26F" w14:textId="77777777" w:rsidR="00F47290" w:rsidRPr="001135A6" w:rsidRDefault="00F47290" w:rsidP="00C43821">
            <w:pPr>
              <w:pStyle w:val="MacroText"/>
              <w:rPr>
                <w:highlight w:val="yellow"/>
              </w:rPr>
            </w:pPr>
            <w:r w:rsidRPr="001135A6">
              <w:rPr>
                <w:highlight w:val="yellow"/>
              </w:rPr>
              <w:t>0001A0A0</w:t>
            </w:r>
          </w:p>
        </w:tc>
        <w:tc>
          <w:tcPr>
            <w:tcW w:w="992" w:type="dxa"/>
            <w:noWrap/>
            <w:hideMark/>
          </w:tcPr>
          <w:p w14:paraId="644375DC" w14:textId="77777777" w:rsidR="00F47290" w:rsidRPr="001135A6" w:rsidRDefault="00F47290" w:rsidP="00C43821">
            <w:pPr>
              <w:pStyle w:val="MacroText"/>
              <w:rPr>
                <w:highlight w:val="yellow"/>
              </w:rPr>
            </w:pPr>
            <w:r w:rsidRPr="001135A6">
              <w:rPr>
                <w:highlight w:val="yellow"/>
              </w:rPr>
              <w:t>4</w:t>
            </w:r>
          </w:p>
        </w:tc>
      </w:tr>
      <w:tr w:rsidR="00F47290" w:rsidRPr="001135A6" w14:paraId="19DCE852" w14:textId="77777777" w:rsidTr="00A61D45">
        <w:trPr>
          <w:trHeight w:val="285"/>
        </w:trPr>
        <w:tc>
          <w:tcPr>
            <w:tcW w:w="4531" w:type="dxa"/>
            <w:noWrap/>
            <w:hideMark/>
          </w:tcPr>
          <w:p w14:paraId="1B23DDE2"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structure [3]</w:t>
            </w:r>
          </w:p>
        </w:tc>
        <w:tc>
          <w:tcPr>
            <w:tcW w:w="851" w:type="dxa"/>
            <w:noWrap/>
            <w:hideMark/>
          </w:tcPr>
          <w:p w14:paraId="4A03E1D8" w14:textId="77777777" w:rsidR="00F47290" w:rsidRPr="001135A6" w:rsidRDefault="00F47290" w:rsidP="00C43821">
            <w:pPr>
              <w:pStyle w:val="MacroText"/>
              <w:rPr>
                <w:highlight w:val="yellow"/>
              </w:rPr>
            </w:pPr>
            <w:r w:rsidRPr="001135A6">
              <w:rPr>
                <w:highlight w:val="yellow"/>
              </w:rPr>
              <w:t>17</w:t>
            </w:r>
          </w:p>
        </w:tc>
        <w:tc>
          <w:tcPr>
            <w:tcW w:w="1276" w:type="dxa"/>
            <w:noWrap/>
            <w:hideMark/>
          </w:tcPr>
          <w:p w14:paraId="11FC04E5" w14:textId="77777777" w:rsidR="00F47290" w:rsidRPr="001135A6" w:rsidRDefault="00F47290" w:rsidP="00C43821">
            <w:pPr>
              <w:pStyle w:val="MacroText"/>
              <w:rPr>
                <w:highlight w:val="yellow"/>
              </w:rPr>
            </w:pPr>
          </w:p>
        </w:tc>
        <w:tc>
          <w:tcPr>
            <w:tcW w:w="1701" w:type="dxa"/>
            <w:hideMark/>
          </w:tcPr>
          <w:p w14:paraId="0C548E7A" w14:textId="77777777" w:rsidR="00F47290" w:rsidRPr="001135A6" w:rsidRDefault="00F47290" w:rsidP="00C43821">
            <w:pPr>
              <w:pStyle w:val="MacroText"/>
              <w:rPr>
                <w:highlight w:val="yellow"/>
              </w:rPr>
            </w:pPr>
          </w:p>
        </w:tc>
        <w:tc>
          <w:tcPr>
            <w:tcW w:w="992" w:type="dxa"/>
            <w:noWrap/>
            <w:hideMark/>
          </w:tcPr>
          <w:p w14:paraId="22EA8429" w14:textId="77777777" w:rsidR="00F47290" w:rsidRPr="001135A6" w:rsidRDefault="00F47290" w:rsidP="00C43821">
            <w:pPr>
              <w:pStyle w:val="MacroText"/>
              <w:rPr>
                <w:highlight w:val="yellow"/>
              </w:rPr>
            </w:pPr>
            <w:r w:rsidRPr="001135A6">
              <w:rPr>
                <w:highlight w:val="yellow"/>
              </w:rPr>
              <w:t>0</w:t>
            </w:r>
          </w:p>
        </w:tc>
      </w:tr>
      <w:tr w:rsidR="00F47290" w:rsidRPr="001135A6" w14:paraId="4F072723" w14:textId="77777777" w:rsidTr="00A61D45">
        <w:trPr>
          <w:trHeight w:val="285"/>
        </w:trPr>
        <w:tc>
          <w:tcPr>
            <w:tcW w:w="4531" w:type="dxa"/>
            <w:noWrap/>
            <w:hideMark/>
          </w:tcPr>
          <w:p w14:paraId="4AC959F2"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octet-string  </w:t>
            </w:r>
          </w:p>
        </w:tc>
        <w:tc>
          <w:tcPr>
            <w:tcW w:w="851" w:type="dxa"/>
            <w:noWrap/>
            <w:hideMark/>
          </w:tcPr>
          <w:p w14:paraId="298C6FAF" w14:textId="77777777" w:rsidR="00F47290" w:rsidRPr="001135A6" w:rsidRDefault="00F47290" w:rsidP="00C43821">
            <w:pPr>
              <w:pStyle w:val="MacroText"/>
              <w:rPr>
                <w:highlight w:val="yellow"/>
              </w:rPr>
            </w:pPr>
          </w:p>
        </w:tc>
        <w:tc>
          <w:tcPr>
            <w:tcW w:w="1276" w:type="dxa"/>
            <w:noWrap/>
            <w:hideMark/>
          </w:tcPr>
          <w:p w14:paraId="0BA54D17" w14:textId="77777777" w:rsidR="00F47290" w:rsidRPr="001135A6" w:rsidRDefault="00F47290" w:rsidP="00C43821">
            <w:pPr>
              <w:pStyle w:val="MacroText"/>
              <w:rPr>
                <w:highlight w:val="yellow"/>
              </w:rPr>
            </w:pPr>
            <w:r w:rsidRPr="001135A6">
              <w:rPr>
                <w:highlight w:val="yellow"/>
              </w:rPr>
              <w:t>12-2-2018 17:00:00</w:t>
            </w:r>
          </w:p>
        </w:tc>
        <w:tc>
          <w:tcPr>
            <w:tcW w:w="1701" w:type="dxa"/>
            <w:hideMark/>
          </w:tcPr>
          <w:p w14:paraId="5F8B2DE4"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796C690E" w14:textId="77777777" w:rsidR="00F47290" w:rsidRPr="001135A6" w:rsidRDefault="00F47290" w:rsidP="00C43821">
            <w:pPr>
              <w:pStyle w:val="MacroText"/>
              <w:rPr>
                <w:highlight w:val="yellow"/>
              </w:rPr>
            </w:pPr>
            <w:r w:rsidRPr="001135A6">
              <w:rPr>
                <w:highlight w:val="yellow"/>
              </w:rPr>
              <w:t>1</w:t>
            </w:r>
          </w:p>
        </w:tc>
      </w:tr>
      <w:tr w:rsidR="00F47290" w:rsidRPr="001135A6" w14:paraId="1B56D3A3" w14:textId="77777777" w:rsidTr="00A61D45">
        <w:trPr>
          <w:trHeight w:val="285"/>
        </w:trPr>
        <w:tc>
          <w:tcPr>
            <w:tcW w:w="4531" w:type="dxa"/>
            <w:noWrap/>
            <w:hideMark/>
          </w:tcPr>
          <w:p w14:paraId="607536AA"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unsigned  </w:t>
            </w:r>
          </w:p>
        </w:tc>
        <w:tc>
          <w:tcPr>
            <w:tcW w:w="851" w:type="dxa"/>
            <w:noWrap/>
            <w:hideMark/>
          </w:tcPr>
          <w:p w14:paraId="0BBF0681" w14:textId="77777777" w:rsidR="00F47290" w:rsidRPr="001135A6" w:rsidRDefault="00F47290" w:rsidP="00C43821">
            <w:pPr>
              <w:pStyle w:val="MacroText"/>
              <w:rPr>
                <w:highlight w:val="yellow"/>
              </w:rPr>
            </w:pPr>
          </w:p>
        </w:tc>
        <w:tc>
          <w:tcPr>
            <w:tcW w:w="1276" w:type="dxa"/>
            <w:noWrap/>
            <w:hideMark/>
          </w:tcPr>
          <w:p w14:paraId="3A69482C" w14:textId="77777777" w:rsidR="00F47290" w:rsidRPr="001135A6" w:rsidRDefault="00F47290" w:rsidP="00C43821">
            <w:pPr>
              <w:pStyle w:val="MacroText"/>
              <w:rPr>
                <w:highlight w:val="yellow"/>
              </w:rPr>
            </w:pPr>
            <w:r w:rsidRPr="001135A6">
              <w:rPr>
                <w:highlight w:val="yellow"/>
              </w:rPr>
              <w:t>0</w:t>
            </w:r>
          </w:p>
        </w:tc>
        <w:tc>
          <w:tcPr>
            <w:tcW w:w="1701" w:type="dxa"/>
            <w:hideMark/>
          </w:tcPr>
          <w:p w14:paraId="74029A7F"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22EDE42A" w14:textId="77777777" w:rsidR="00F47290" w:rsidRPr="001135A6" w:rsidRDefault="00F47290" w:rsidP="00C43821">
            <w:pPr>
              <w:pStyle w:val="MacroText"/>
              <w:rPr>
                <w:highlight w:val="yellow"/>
              </w:rPr>
            </w:pPr>
            <w:r w:rsidRPr="001135A6">
              <w:rPr>
                <w:highlight w:val="yellow"/>
              </w:rPr>
              <w:t>1</w:t>
            </w:r>
          </w:p>
        </w:tc>
      </w:tr>
      <w:tr w:rsidR="00F47290" w:rsidRPr="001135A6" w14:paraId="64BE188D" w14:textId="77777777" w:rsidTr="00A61D45">
        <w:trPr>
          <w:trHeight w:val="285"/>
        </w:trPr>
        <w:tc>
          <w:tcPr>
            <w:tcW w:w="4531" w:type="dxa"/>
            <w:noWrap/>
            <w:hideMark/>
          </w:tcPr>
          <w:p w14:paraId="6D01C66A"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double-long-unsigned  </w:t>
            </w:r>
          </w:p>
        </w:tc>
        <w:tc>
          <w:tcPr>
            <w:tcW w:w="851" w:type="dxa"/>
            <w:noWrap/>
            <w:hideMark/>
          </w:tcPr>
          <w:p w14:paraId="7825C52B" w14:textId="77777777" w:rsidR="00F47290" w:rsidRPr="001135A6" w:rsidRDefault="00F47290" w:rsidP="00C43821">
            <w:pPr>
              <w:pStyle w:val="MacroText"/>
              <w:rPr>
                <w:highlight w:val="yellow"/>
              </w:rPr>
            </w:pPr>
          </w:p>
        </w:tc>
        <w:tc>
          <w:tcPr>
            <w:tcW w:w="1276" w:type="dxa"/>
            <w:noWrap/>
            <w:hideMark/>
          </w:tcPr>
          <w:p w14:paraId="5C09FBC7" w14:textId="77777777" w:rsidR="00F47290" w:rsidRPr="001135A6" w:rsidRDefault="00F47290" w:rsidP="00C43821">
            <w:pPr>
              <w:pStyle w:val="MacroText"/>
              <w:rPr>
                <w:highlight w:val="yellow"/>
              </w:rPr>
            </w:pPr>
            <w:r w:rsidRPr="001135A6">
              <w:rPr>
                <w:highlight w:val="yellow"/>
              </w:rPr>
              <w:t>107072</w:t>
            </w:r>
          </w:p>
        </w:tc>
        <w:tc>
          <w:tcPr>
            <w:tcW w:w="1701" w:type="dxa"/>
            <w:hideMark/>
          </w:tcPr>
          <w:p w14:paraId="060CF68F" w14:textId="77777777" w:rsidR="00F47290" w:rsidRPr="001135A6" w:rsidRDefault="00F47290" w:rsidP="00C43821">
            <w:pPr>
              <w:pStyle w:val="MacroText"/>
              <w:rPr>
                <w:highlight w:val="yellow"/>
              </w:rPr>
            </w:pPr>
            <w:r w:rsidRPr="001135A6">
              <w:rPr>
                <w:highlight w:val="yellow"/>
              </w:rPr>
              <w:t>0001A240</w:t>
            </w:r>
          </w:p>
        </w:tc>
        <w:tc>
          <w:tcPr>
            <w:tcW w:w="992" w:type="dxa"/>
            <w:noWrap/>
            <w:hideMark/>
          </w:tcPr>
          <w:p w14:paraId="3A5B89B1" w14:textId="77777777" w:rsidR="00F47290" w:rsidRPr="001135A6" w:rsidRDefault="00F47290" w:rsidP="00C43821">
            <w:pPr>
              <w:pStyle w:val="MacroText"/>
              <w:rPr>
                <w:highlight w:val="yellow"/>
              </w:rPr>
            </w:pPr>
            <w:r w:rsidRPr="001135A6">
              <w:rPr>
                <w:highlight w:val="yellow"/>
              </w:rPr>
              <w:t>4</w:t>
            </w:r>
          </w:p>
        </w:tc>
      </w:tr>
      <w:tr w:rsidR="00F47290" w:rsidRPr="001135A6" w14:paraId="39F41F04" w14:textId="77777777" w:rsidTr="00A61D45">
        <w:trPr>
          <w:trHeight w:val="285"/>
        </w:trPr>
        <w:tc>
          <w:tcPr>
            <w:tcW w:w="4531" w:type="dxa"/>
            <w:noWrap/>
            <w:hideMark/>
          </w:tcPr>
          <w:p w14:paraId="6BC0BD79"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structure [3]</w:t>
            </w:r>
          </w:p>
        </w:tc>
        <w:tc>
          <w:tcPr>
            <w:tcW w:w="851" w:type="dxa"/>
            <w:noWrap/>
            <w:hideMark/>
          </w:tcPr>
          <w:p w14:paraId="5C31CC82" w14:textId="77777777" w:rsidR="00F47290" w:rsidRPr="001135A6" w:rsidRDefault="00F47290" w:rsidP="00C43821">
            <w:pPr>
              <w:pStyle w:val="MacroText"/>
              <w:rPr>
                <w:highlight w:val="yellow"/>
              </w:rPr>
            </w:pPr>
            <w:r w:rsidRPr="001135A6">
              <w:rPr>
                <w:highlight w:val="yellow"/>
              </w:rPr>
              <w:t>18</w:t>
            </w:r>
          </w:p>
        </w:tc>
        <w:tc>
          <w:tcPr>
            <w:tcW w:w="1276" w:type="dxa"/>
            <w:noWrap/>
            <w:hideMark/>
          </w:tcPr>
          <w:p w14:paraId="7D7F734F" w14:textId="77777777" w:rsidR="00F47290" w:rsidRPr="001135A6" w:rsidRDefault="00F47290" w:rsidP="00C43821">
            <w:pPr>
              <w:pStyle w:val="MacroText"/>
              <w:rPr>
                <w:highlight w:val="yellow"/>
              </w:rPr>
            </w:pPr>
          </w:p>
        </w:tc>
        <w:tc>
          <w:tcPr>
            <w:tcW w:w="1701" w:type="dxa"/>
            <w:hideMark/>
          </w:tcPr>
          <w:p w14:paraId="1D77A6F8" w14:textId="77777777" w:rsidR="00F47290" w:rsidRPr="001135A6" w:rsidRDefault="00F47290" w:rsidP="00C43821">
            <w:pPr>
              <w:pStyle w:val="MacroText"/>
              <w:rPr>
                <w:highlight w:val="yellow"/>
              </w:rPr>
            </w:pPr>
          </w:p>
        </w:tc>
        <w:tc>
          <w:tcPr>
            <w:tcW w:w="992" w:type="dxa"/>
            <w:noWrap/>
            <w:hideMark/>
          </w:tcPr>
          <w:p w14:paraId="124D48F2" w14:textId="77777777" w:rsidR="00F47290" w:rsidRPr="001135A6" w:rsidRDefault="00F47290" w:rsidP="00C43821">
            <w:pPr>
              <w:pStyle w:val="MacroText"/>
              <w:rPr>
                <w:highlight w:val="yellow"/>
              </w:rPr>
            </w:pPr>
            <w:r w:rsidRPr="001135A6">
              <w:rPr>
                <w:highlight w:val="yellow"/>
              </w:rPr>
              <w:t>0</w:t>
            </w:r>
          </w:p>
        </w:tc>
      </w:tr>
      <w:tr w:rsidR="00F47290" w:rsidRPr="001135A6" w14:paraId="45B7983D" w14:textId="77777777" w:rsidTr="00A61D45">
        <w:trPr>
          <w:trHeight w:val="285"/>
        </w:trPr>
        <w:tc>
          <w:tcPr>
            <w:tcW w:w="4531" w:type="dxa"/>
            <w:noWrap/>
            <w:hideMark/>
          </w:tcPr>
          <w:p w14:paraId="6556B1A5"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octet-string  </w:t>
            </w:r>
          </w:p>
        </w:tc>
        <w:tc>
          <w:tcPr>
            <w:tcW w:w="851" w:type="dxa"/>
            <w:noWrap/>
            <w:hideMark/>
          </w:tcPr>
          <w:p w14:paraId="49E9F4F0" w14:textId="77777777" w:rsidR="00F47290" w:rsidRPr="001135A6" w:rsidRDefault="00F47290" w:rsidP="00C43821">
            <w:pPr>
              <w:pStyle w:val="MacroText"/>
              <w:rPr>
                <w:highlight w:val="yellow"/>
              </w:rPr>
            </w:pPr>
          </w:p>
        </w:tc>
        <w:tc>
          <w:tcPr>
            <w:tcW w:w="1276" w:type="dxa"/>
            <w:noWrap/>
            <w:hideMark/>
          </w:tcPr>
          <w:p w14:paraId="2F66678A" w14:textId="77777777" w:rsidR="00F47290" w:rsidRPr="001135A6" w:rsidRDefault="00F47290" w:rsidP="00C43821">
            <w:pPr>
              <w:pStyle w:val="MacroText"/>
              <w:rPr>
                <w:highlight w:val="yellow"/>
              </w:rPr>
            </w:pPr>
            <w:r w:rsidRPr="001135A6">
              <w:rPr>
                <w:highlight w:val="yellow"/>
              </w:rPr>
              <w:t>12-2-2018 18:00:00</w:t>
            </w:r>
          </w:p>
        </w:tc>
        <w:tc>
          <w:tcPr>
            <w:tcW w:w="1701" w:type="dxa"/>
            <w:hideMark/>
          </w:tcPr>
          <w:p w14:paraId="069EF67F"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1B63260E" w14:textId="77777777" w:rsidR="00F47290" w:rsidRPr="001135A6" w:rsidRDefault="00F47290" w:rsidP="00C43821">
            <w:pPr>
              <w:pStyle w:val="MacroText"/>
              <w:rPr>
                <w:highlight w:val="yellow"/>
              </w:rPr>
            </w:pPr>
            <w:r w:rsidRPr="001135A6">
              <w:rPr>
                <w:highlight w:val="yellow"/>
              </w:rPr>
              <w:t>1</w:t>
            </w:r>
          </w:p>
        </w:tc>
      </w:tr>
      <w:tr w:rsidR="00F47290" w:rsidRPr="001135A6" w14:paraId="4DA2DB85" w14:textId="77777777" w:rsidTr="00A61D45">
        <w:trPr>
          <w:trHeight w:val="285"/>
        </w:trPr>
        <w:tc>
          <w:tcPr>
            <w:tcW w:w="4531" w:type="dxa"/>
            <w:noWrap/>
            <w:hideMark/>
          </w:tcPr>
          <w:p w14:paraId="2F583BFF"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lastRenderedPageBreak/>
              <w:t xml:space="preserve">unsigned  </w:t>
            </w:r>
          </w:p>
        </w:tc>
        <w:tc>
          <w:tcPr>
            <w:tcW w:w="851" w:type="dxa"/>
            <w:noWrap/>
            <w:hideMark/>
          </w:tcPr>
          <w:p w14:paraId="67026553" w14:textId="77777777" w:rsidR="00F47290" w:rsidRPr="001135A6" w:rsidRDefault="00F47290" w:rsidP="00C43821">
            <w:pPr>
              <w:pStyle w:val="MacroText"/>
              <w:rPr>
                <w:highlight w:val="yellow"/>
              </w:rPr>
            </w:pPr>
          </w:p>
        </w:tc>
        <w:tc>
          <w:tcPr>
            <w:tcW w:w="1276" w:type="dxa"/>
            <w:noWrap/>
            <w:hideMark/>
          </w:tcPr>
          <w:p w14:paraId="61F60A20" w14:textId="77777777" w:rsidR="00F47290" w:rsidRPr="001135A6" w:rsidRDefault="00F47290" w:rsidP="00C43821">
            <w:pPr>
              <w:pStyle w:val="MacroText"/>
              <w:rPr>
                <w:highlight w:val="yellow"/>
              </w:rPr>
            </w:pPr>
            <w:r w:rsidRPr="001135A6">
              <w:rPr>
                <w:highlight w:val="yellow"/>
              </w:rPr>
              <w:t>0</w:t>
            </w:r>
          </w:p>
        </w:tc>
        <w:tc>
          <w:tcPr>
            <w:tcW w:w="1701" w:type="dxa"/>
            <w:hideMark/>
          </w:tcPr>
          <w:p w14:paraId="36EF59D3"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1755B238" w14:textId="77777777" w:rsidR="00F47290" w:rsidRPr="001135A6" w:rsidRDefault="00F47290" w:rsidP="00C43821">
            <w:pPr>
              <w:pStyle w:val="MacroText"/>
              <w:rPr>
                <w:highlight w:val="yellow"/>
              </w:rPr>
            </w:pPr>
            <w:r w:rsidRPr="001135A6">
              <w:rPr>
                <w:highlight w:val="yellow"/>
              </w:rPr>
              <w:t>1</w:t>
            </w:r>
          </w:p>
        </w:tc>
      </w:tr>
      <w:tr w:rsidR="00F47290" w:rsidRPr="001135A6" w14:paraId="711A0ABB" w14:textId="77777777" w:rsidTr="00A61D45">
        <w:trPr>
          <w:trHeight w:val="285"/>
        </w:trPr>
        <w:tc>
          <w:tcPr>
            <w:tcW w:w="4531" w:type="dxa"/>
            <w:noWrap/>
            <w:hideMark/>
          </w:tcPr>
          <w:p w14:paraId="7BCC5A99"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double-long-unsigned  </w:t>
            </w:r>
          </w:p>
        </w:tc>
        <w:tc>
          <w:tcPr>
            <w:tcW w:w="851" w:type="dxa"/>
            <w:noWrap/>
            <w:hideMark/>
          </w:tcPr>
          <w:p w14:paraId="69BCA540" w14:textId="77777777" w:rsidR="00F47290" w:rsidRPr="001135A6" w:rsidRDefault="00F47290" w:rsidP="00C43821">
            <w:pPr>
              <w:pStyle w:val="MacroText"/>
              <w:rPr>
                <w:highlight w:val="yellow"/>
              </w:rPr>
            </w:pPr>
          </w:p>
        </w:tc>
        <w:tc>
          <w:tcPr>
            <w:tcW w:w="1276" w:type="dxa"/>
            <w:noWrap/>
            <w:hideMark/>
          </w:tcPr>
          <w:p w14:paraId="051C8A41" w14:textId="77777777" w:rsidR="00F47290" w:rsidRPr="001135A6" w:rsidRDefault="00F47290" w:rsidP="00C43821">
            <w:pPr>
              <w:pStyle w:val="MacroText"/>
              <w:rPr>
                <w:highlight w:val="yellow"/>
              </w:rPr>
            </w:pPr>
            <w:r w:rsidRPr="001135A6">
              <w:rPr>
                <w:highlight w:val="yellow"/>
              </w:rPr>
              <w:t>107488</w:t>
            </w:r>
          </w:p>
        </w:tc>
        <w:tc>
          <w:tcPr>
            <w:tcW w:w="1701" w:type="dxa"/>
            <w:hideMark/>
          </w:tcPr>
          <w:p w14:paraId="32F098B6" w14:textId="77777777" w:rsidR="00F47290" w:rsidRPr="001135A6" w:rsidRDefault="00F47290" w:rsidP="00C43821">
            <w:pPr>
              <w:pStyle w:val="MacroText"/>
              <w:rPr>
                <w:highlight w:val="yellow"/>
              </w:rPr>
            </w:pPr>
            <w:r w:rsidRPr="001135A6">
              <w:rPr>
                <w:highlight w:val="yellow"/>
              </w:rPr>
              <w:t>0001A3E0</w:t>
            </w:r>
          </w:p>
        </w:tc>
        <w:tc>
          <w:tcPr>
            <w:tcW w:w="992" w:type="dxa"/>
            <w:noWrap/>
            <w:hideMark/>
          </w:tcPr>
          <w:p w14:paraId="531F4154" w14:textId="77777777" w:rsidR="00F47290" w:rsidRPr="001135A6" w:rsidRDefault="00F47290" w:rsidP="00C43821">
            <w:pPr>
              <w:pStyle w:val="MacroText"/>
              <w:rPr>
                <w:highlight w:val="yellow"/>
              </w:rPr>
            </w:pPr>
            <w:r w:rsidRPr="001135A6">
              <w:rPr>
                <w:highlight w:val="yellow"/>
              </w:rPr>
              <w:t>4</w:t>
            </w:r>
          </w:p>
        </w:tc>
      </w:tr>
      <w:tr w:rsidR="00F47290" w:rsidRPr="001135A6" w14:paraId="0949D819" w14:textId="77777777" w:rsidTr="00A61D45">
        <w:trPr>
          <w:trHeight w:val="285"/>
        </w:trPr>
        <w:tc>
          <w:tcPr>
            <w:tcW w:w="4531" w:type="dxa"/>
            <w:noWrap/>
            <w:hideMark/>
          </w:tcPr>
          <w:p w14:paraId="0F1A9243"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structure [3]</w:t>
            </w:r>
          </w:p>
        </w:tc>
        <w:tc>
          <w:tcPr>
            <w:tcW w:w="851" w:type="dxa"/>
            <w:noWrap/>
            <w:hideMark/>
          </w:tcPr>
          <w:p w14:paraId="0969BE3A" w14:textId="77777777" w:rsidR="00F47290" w:rsidRPr="001135A6" w:rsidRDefault="00F47290" w:rsidP="00C43821">
            <w:pPr>
              <w:pStyle w:val="MacroText"/>
              <w:rPr>
                <w:highlight w:val="yellow"/>
              </w:rPr>
            </w:pPr>
            <w:r w:rsidRPr="001135A6">
              <w:rPr>
                <w:highlight w:val="yellow"/>
              </w:rPr>
              <w:t>19</w:t>
            </w:r>
          </w:p>
        </w:tc>
        <w:tc>
          <w:tcPr>
            <w:tcW w:w="1276" w:type="dxa"/>
            <w:noWrap/>
            <w:hideMark/>
          </w:tcPr>
          <w:p w14:paraId="38B37F27" w14:textId="77777777" w:rsidR="00F47290" w:rsidRPr="001135A6" w:rsidRDefault="00F47290" w:rsidP="00C43821">
            <w:pPr>
              <w:pStyle w:val="MacroText"/>
              <w:rPr>
                <w:highlight w:val="yellow"/>
              </w:rPr>
            </w:pPr>
          </w:p>
        </w:tc>
        <w:tc>
          <w:tcPr>
            <w:tcW w:w="1701" w:type="dxa"/>
            <w:hideMark/>
          </w:tcPr>
          <w:p w14:paraId="5921CAF7" w14:textId="77777777" w:rsidR="00F47290" w:rsidRPr="001135A6" w:rsidRDefault="00F47290" w:rsidP="00C43821">
            <w:pPr>
              <w:pStyle w:val="MacroText"/>
              <w:rPr>
                <w:highlight w:val="yellow"/>
              </w:rPr>
            </w:pPr>
          </w:p>
        </w:tc>
        <w:tc>
          <w:tcPr>
            <w:tcW w:w="992" w:type="dxa"/>
            <w:noWrap/>
            <w:hideMark/>
          </w:tcPr>
          <w:p w14:paraId="007450BB" w14:textId="77777777" w:rsidR="00F47290" w:rsidRPr="001135A6" w:rsidRDefault="00F47290" w:rsidP="00C43821">
            <w:pPr>
              <w:pStyle w:val="MacroText"/>
              <w:rPr>
                <w:highlight w:val="yellow"/>
              </w:rPr>
            </w:pPr>
            <w:r w:rsidRPr="001135A6">
              <w:rPr>
                <w:highlight w:val="yellow"/>
              </w:rPr>
              <w:t>0</w:t>
            </w:r>
          </w:p>
        </w:tc>
      </w:tr>
      <w:tr w:rsidR="00F47290" w:rsidRPr="001135A6" w14:paraId="5180BD38" w14:textId="77777777" w:rsidTr="00A61D45">
        <w:trPr>
          <w:trHeight w:val="285"/>
        </w:trPr>
        <w:tc>
          <w:tcPr>
            <w:tcW w:w="4531" w:type="dxa"/>
            <w:noWrap/>
            <w:hideMark/>
          </w:tcPr>
          <w:p w14:paraId="70F3F978"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octet-string  </w:t>
            </w:r>
          </w:p>
        </w:tc>
        <w:tc>
          <w:tcPr>
            <w:tcW w:w="851" w:type="dxa"/>
            <w:noWrap/>
            <w:hideMark/>
          </w:tcPr>
          <w:p w14:paraId="5AB65363" w14:textId="77777777" w:rsidR="00F47290" w:rsidRPr="001135A6" w:rsidRDefault="00F47290" w:rsidP="00C43821">
            <w:pPr>
              <w:pStyle w:val="MacroText"/>
              <w:rPr>
                <w:highlight w:val="yellow"/>
              </w:rPr>
            </w:pPr>
          </w:p>
        </w:tc>
        <w:tc>
          <w:tcPr>
            <w:tcW w:w="1276" w:type="dxa"/>
            <w:noWrap/>
            <w:hideMark/>
          </w:tcPr>
          <w:p w14:paraId="1FA9D6A8" w14:textId="77777777" w:rsidR="00F47290" w:rsidRPr="001135A6" w:rsidRDefault="00F47290" w:rsidP="00C43821">
            <w:pPr>
              <w:pStyle w:val="MacroText"/>
              <w:rPr>
                <w:highlight w:val="yellow"/>
              </w:rPr>
            </w:pPr>
            <w:r w:rsidRPr="001135A6">
              <w:rPr>
                <w:highlight w:val="yellow"/>
              </w:rPr>
              <w:t>12-2-2018 19:00:00</w:t>
            </w:r>
          </w:p>
        </w:tc>
        <w:tc>
          <w:tcPr>
            <w:tcW w:w="1701" w:type="dxa"/>
            <w:hideMark/>
          </w:tcPr>
          <w:p w14:paraId="519CAEC4"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02E976D7" w14:textId="77777777" w:rsidR="00F47290" w:rsidRPr="001135A6" w:rsidRDefault="00F47290" w:rsidP="00C43821">
            <w:pPr>
              <w:pStyle w:val="MacroText"/>
              <w:rPr>
                <w:highlight w:val="yellow"/>
              </w:rPr>
            </w:pPr>
            <w:r w:rsidRPr="001135A6">
              <w:rPr>
                <w:highlight w:val="yellow"/>
              </w:rPr>
              <w:t>1</w:t>
            </w:r>
          </w:p>
        </w:tc>
      </w:tr>
      <w:tr w:rsidR="00F47290" w:rsidRPr="001135A6" w14:paraId="5A1B3497" w14:textId="77777777" w:rsidTr="00A61D45">
        <w:trPr>
          <w:trHeight w:val="285"/>
        </w:trPr>
        <w:tc>
          <w:tcPr>
            <w:tcW w:w="4531" w:type="dxa"/>
            <w:noWrap/>
            <w:hideMark/>
          </w:tcPr>
          <w:p w14:paraId="52E7E024"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unsigned  </w:t>
            </w:r>
          </w:p>
        </w:tc>
        <w:tc>
          <w:tcPr>
            <w:tcW w:w="851" w:type="dxa"/>
            <w:noWrap/>
            <w:hideMark/>
          </w:tcPr>
          <w:p w14:paraId="248EAAE8" w14:textId="77777777" w:rsidR="00F47290" w:rsidRPr="001135A6" w:rsidRDefault="00F47290" w:rsidP="00C43821">
            <w:pPr>
              <w:pStyle w:val="MacroText"/>
              <w:rPr>
                <w:highlight w:val="yellow"/>
              </w:rPr>
            </w:pPr>
          </w:p>
        </w:tc>
        <w:tc>
          <w:tcPr>
            <w:tcW w:w="1276" w:type="dxa"/>
            <w:noWrap/>
            <w:hideMark/>
          </w:tcPr>
          <w:p w14:paraId="103F5A5B" w14:textId="77777777" w:rsidR="00F47290" w:rsidRPr="001135A6" w:rsidRDefault="00F47290" w:rsidP="00C43821">
            <w:pPr>
              <w:pStyle w:val="MacroText"/>
              <w:rPr>
                <w:highlight w:val="yellow"/>
              </w:rPr>
            </w:pPr>
            <w:r w:rsidRPr="001135A6">
              <w:rPr>
                <w:highlight w:val="yellow"/>
              </w:rPr>
              <w:t>0</w:t>
            </w:r>
          </w:p>
        </w:tc>
        <w:tc>
          <w:tcPr>
            <w:tcW w:w="1701" w:type="dxa"/>
            <w:hideMark/>
          </w:tcPr>
          <w:p w14:paraId="697A00E4"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08810EA3" w14:textId="77777777" w:rsidR="00F47290" w:rsidRPr="001135A6" w:rsidRDefault="00F47290" w:rsidP="00C43821">
            <w:pPr>
              <w:pStyle w:val="MacroText"/>
              <w:rPr>
                <w:highlight w:val="yellow"/>
              </w:rPr>
            </w:pPr>
            <w:r w:rsidRPr="001135A6">
              <w:rPr>
                <w:highlight w:val="yellow"/>
              </w:rPr>
              <w:t>1</w:t>
            </w:r>
          </w:p>
        </w:tc>
      </w:tr>
      <w:tr w:rsidR="00F47290" w:rsidRPr="001135A6" w14:paraId="149B2B35" w14:textId="77777777" w:rsidTr="00A61D45">
        <w:trPr>
          <w:trHeight w:val="285"/>
        </w:trPr>
        <w:tc>
          <w:tcPr>
            <w:tcW w:w="4531" w:type="dxa"/>
            <w:noWrap/>
            <w:hideMark/>
          </w:tcPr>
          <w:p w14:paraId="60BD7998"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double-long-unsigned  </w:t>
            </w:r>
          </w:p>
        </w:tc>
        <w:tc>
          <w:tcPr>
            <w:tcW w:w="851" w:type="dxa"/>
            <w:noWrap/>
            <w:hideMark/>
          </w:tcPr>
          <w:p w14:paraId="5FEE95E8" w14:textId="77777777" w:rsidR="00F47290" w:rsidRPr="001135A6" w:rsidRDefault="00F47290" w:rsidP="00C43821">
            <w:pPr>
              <w:pStyle w:val="MacroText"/>
              <w:rPr>
                <w:highlight w:val="yellow"/>
              </w:rPr>
            </w:pPr>
          </w:p>
        </w:tc>
        <w:tc>
          <w:tcPr>
            <w:tcW w:w="1276" w:type="dxa"/>
            <w:noWrap/>
            <w:hideMark/>
          </w:tcPr>
          <w:p w14:paraId="5EF9CF61" w14:textId="77777777" w:rsidR="00F47290" w:rsidRPr="001135A6" w:rsidRDefault="00F47290" w:rsidP="00C43821">
            <w:pPr>
              <w:pStyle w:val="MacroText"/>
              <w:rPr>
                <w:highlight w:val="yellow"/>
              </w:rPr>
            </w:pPr>
            <w:r w:rsidRPr="001135A6">
              <w:rPr>
                <w:highlight w:val="yellow"/>
              </w:rPr>
              <w:t>107904</w:t>
            </w:r>
          </w:p>
        </w:tc>
        <w:tc>
          <w:tcPr>
            <w:tcW w:w="1701" w:type="dxa"/>
            <w:hideMark/>
          </w:tcPr>
          <w:p w14:paraId="30959DDF" w14:textId="77777777" w:rsidR="00F47290" w:rsidRPr="001135A6" w:rsidRDefault="00F47290" w:rsidP="00C43821">
            <w:pPr>
              <w:pStyle w:val="MacroText"/>
              <w:rPr>
                <w:highlight w:val="yellow"/>
              </w:rPr>
            </w:pPr>
            <w:r w:rsidRPr="001135A6">
              <w:rPr>
                <w:highlight w:val="yellow"/>
              </w:rPr>
              <w:t>0001A580</w:t>
            </w:r>
          </w:p>
        </w:tc>
        <w:tc>
          <w:tcPr>
            <w:tcW w:w="992" w:type="dxa"/>
            <w:noWrap/>
            <w:hideMark/>
          </w:tcPr>
          <w:p w14:paraId="76D6417C" w14:textId="77777777" w:rsidR="00F47290" w:rsidRPr="001135A6" w:rsidRDefault="00F47290" w:rsidP="00C43821">
            <w:pPr>
              <w:pStyle w:val="MacroText"/>
              <w:rPr>
                <w:highlight w:val="yellow"/>
              </w:rPr>
            </w:pPr>
            <w:r w:rsidRPr="001135A6">
              <w:rPr>
                <w:highlight w:val="yellow"/>
              </w:rPr>
              <w:t>4</w:t>
            </w:r>
          </w:p>
        </w:tc>
      </w:tr>
      <w:tr w:rsidR="00F47290" w:rsidRPr="001135A6" w14:paraId="79D6A4E1" w14:textId="77777777" w:rsidTr="00A61D45">
        <w:trPr>
          <w:trHeight w:val="285"/>
        </w:trPr>
        <w:tc>
          <w:tcPr>
            <w:tcW w:w="4531" w:type="dxa"/>
            <w:noWrap/>
            <w:hideMark/>
          </w:tcPr>
          <w:p w14:paraId="1FD55F28"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structure [3]</w:t>
            </w:r>
          </w:p>
        </w:tc>
        <w:tc>
          <w:tcPr>
            <w:tcW w:w="851" w:type="dxa"/>
            <w:noWrap/>
            <w:hideMark/>
          </w:tcPr>
          <w:p w14:paraId="57B03F45" w14:textId="77777777" w:rsidR="00F47290" w:rsidRPr="001135A6" w:rsidRDefault="00F47290" w:rsidP="00C43821">
            <w:pPr>
              <w:pStyle w:val="MacroText"/>
              <w:rPr>
                <w:highlight w:val="yellow"/>
              </w:rPr>
            </w:pPr>
            <w:r w:rsidRPr="001135A6">
              <w:rPr>
                <w:highlight w:val="yellow"/>
              </w:rPr>
              <w:t>20</w:t>
            </w:r>
          </w:p>
        </w:tc>
        <w:tc>
          <w:tcPr>
            <w:tcW w:w="1276" w:type="dxa"/>
            <w:noWrap/>
            <w:hideMark/>
          </w:tcPr>
          <w:p w14:paraId="1F782DAF" w14:textId="77777777" w:rsidR="00F47290" w:rsidRPr="001135A6" w:rsidRDefault="00F47290" w:rsidP="00C43821">
            <w:pPr>
              <w:pStyle w:val="MacroText"/>
              <w:rPr>
                <w:highlight w:val="yellow"/>
              </w:rPr>
            </w:pPr>
          </w:p>
        </w:tc>
        <w:tc>
          <w:tcPr>
            <w:tcW w:w="1701" w:type="dxa"/>
            <w:hideMark/>
          </w:tcPr>
          <w:p w14:paraId="607D5077" w14:textId="77777777" w:rsidR="00F47290" w:rsidRPr="001135A6" w:rsidRDefault="00F47290" w:rsidP="00C43821">
            <w:pPr>
              <w:pStyle w:val="MacroText"/>
              <w:rPr>
                <w:highlight w:val="yellow"/>
              </w:rPr>
            </w:pPr>
          </w:p>
        </w:tc>
        <w:tc>
          <w:tcPr>
            <w:tcW w:w="992" w:type="dxa"/>
            <w:noWrap/>
            <w:hideMark/>
          </w:tcPr>
          <w:p w14:paraId="4284C06B" w14:textId="77777777" w:rsidR="00F47290" w:rsidRPr="001135A6" w:rsidRDefault="00F47290" w:rsidP="00C43821">
            <w:pPr>
              <w:pStyle w:val="MacroText"/>
              <w:rPr>
                <w:highlight w:val="yellow"/>
              </w:rPr>
            </w:pPr>
            <w:r w:rsidRPr="001135A6">
              <w:rPr>
                <w:highlight w:val="yellow"/>
              </w:rPr>
              <w:t>0</w:t>
            </w:r>
          </w:p>
        </w:tc>
      </w:tr>
      <w:tr w:rsidR="00F47290" w:rsidRPr="001135A6" w14:paraId="7E8567DD" w14:textId="77777777" w:rsidTr="00A61D45">
        <w:trPr>
          <w:trHeight w:val="285"/>
        </w:trPr>
        <w:tc>
          <w:tcPr>
            <w:tcW w:w="4531" w:type="dxa"/>
            <w:noWrap/>
            <w:hideMark/>
          </w:tcPr>
          <w:p w14:paraId="3A804E0A"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octet-string  </w:t>
            </w:r>
          </w:p>
        </w:tc>
        <w:tc>
          <w:tcPr>
            <w:tcW w:w="851" w:type="dxa"/>
            <w:noWrap/>
            <w:hideMark/>
          </w:tcPr>
          <w:p w14:paraId="673EAAAD" w14:textId="77777777" w:rsidR="00F47290" w:rsidRPr="001135A6" w:rsidRDefault="00F47290" w:rsidP="00C43821">
            <w:pPr>
              <w:pStyle w:val="MacroText"/>
              <w:rPr>
                <w:highlight w:val="yellow"/>
              </w:rPr>
            </w:pPr>
          </w:p>
        </w:tc>
        <w:tc>
          <w:tcPr>
            <w:tcW w:w="1276" w:type="dxa"/>
            <w:noWrap/>
            <w:hideMark/>
          </w:tcPr>
          <w:p w14:paraId="6A268EE7" w14:textId="77777777" w:rsidR="00F47290" w:rsidRPr="001135A6" w:rsidRDefault="00F47290" w:rsidP="00C43821">
            <w:pPr>
              <w:pStyle w:val="MacroText"/>
              <w:rPr>
                <w:highlight w:val="yellow"/>
              </w:rPr>
            </w:pPr>
            <w:r w:rsidRPr="001135A6">
              <w:rPr>
                <w:highlight w:val="yellow"/>
              </w:rPr>
              <w:t>12-2-2018 20:00:00</w:t>
            </w:r>
          </w:p>
        </w:tc>
        <w:tc>
          <w:tcPr>
            <w:tcW w:w="1701" w:type="dxa"/>
            <w:hideMark/>
          </w:tcPr>
          <w:p w14:paraId="64452EE0"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4D2423FC" w14:textId="77777777" w:rsidR="00F47290" w:rsidRPr="001135A6" w:rsidRDefault="00F47290" w:rsidP="00C43821">
            <w:pPr>
              <w:pStyle w:val="MacroText"/>
              <w:rPr>
                <w:highlight w:val="yellow"/>
              </w:rPr>
            </w:pPr>
            <w:r w:rsidRPr="001135A6">
              <w:rPr>
                <w:highlight w:val="yellow"/>
              </w:rPr>
              <w:t>1</w:t>
            </w:r>
          </w:p>
        </w:tc>
      </w:tr>
      <w:tr w:rsidR="00F47290" w:rsidRPr="001135A6" w14:paraId="2753EA00" w14:textId="77777777" w:rsidTr="00A61D45">
        <w:trPr>
          <w:trHeight w:val="285"/>
        </w:trPr>
        <w:tc>
          <w:tcPr>
            <w:tcW w:w="4531" w:type="dxa"/>
            <w:noWrap/>
            <w:hideMark/>
          </w:tcPr>
          <w:p w14:paraId="5EEE8A03"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unsigned  </w:t>
            </w:r>
          </w:p>
        </w:tc>
        <w:tc>
          <w:tcPr>
            <w:tcW w:w="851" w:type="dxa"/>
            <w:noWrap/>
            <w:hideMark/>
          </w:tcPr>
          <w:p w14:paraId="00317155" w14:textId="77777777" w:rsidR="00F47290" w:rsidRPr="001135A6" w:rsidRDefault="00F47290" w:rsidP="00C43821">
            <w:pPr>
              <w:pStyle w:val="MacroText"/>
              <w:rPr>
                <w:highlight w:val="yellow"/>
              </w:rPr>
            </w:pPr>
          </w:p>
        </w:tc>
        <w:tc>
          <w:tcPr>
            <w:tcW w:w="1276" w:type="dxa"/>
            <w:noWrap/>
            <w:hideMark/>
          </w:tcPr>
          <w:p w14:paraId="03D56E00" w14:textId="77777777" w:rsidR="00F47290" w:rsidRPr="001135A6" w:rsidRDefault="00F47290" w:rsidP="00C43821">
            <w:pPr>
              <w:pStyle w:val="MacroText"/>
              <w:rPr>
                <w:highlight w:val="yellow"/>
              </w:rPr>
            </w:pPr>
            <w:r w:rsidRPr="001135A6">
              <w:rPr>
                <w:highlight w:val="yellow"/>
              </w:rPr>
              <w:t>0</w:t>
            </w:r>
          </w:p>
        </w:tc>
        <w:tc>
          <w:tcPr>
            <w:tcW w:w="1701" w:type="dxa"/>
            <w:hideMark/>
          </w:tcPr>
          <w:p w14:paraId="2DE9983F"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75826B1B" w14:textId="77777777" w:rsidR="00F47290" w:rsidRPr="001135A6" w:rsidRDefault="00F47290" w:rsidP="00C43821">
            <w:pPr>
              <w:pStyle w:val="MacroText"/>
              <w:rPr>
                <w:highlight w:val="yellow"/>
              </w:rPr>
            </w:pPr>
            <w:r w:rsidRPr="001135A6">
              <w:rPr>
                <w:highlight w:val="yellow"/>
              </w:rPr>
              <w:t>1</w:t>
            </w:r>
          </w:p>
        </w:tc>
      </w:tr>
      <w:tr w:rsidR="00F47290" w:rsidRPr="001135A6" w14:paraId="55216AE8" w14:textId="77777777" w:rsidTr="00A61D45">
        <w:trPr>
          <w:trHeight w:val="285"/>
        </w:trPr>
        <w:tc>
          <w:tcPr>
            <w:tcW w:w="4531" w:type="dxa"/>
            <w:noWrap/>
            <w:hideMark/>
          </w:tcPr>
          <w:p w14:paraId="5944D58B"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double-long-unsigned  </w:t>
            </w:r>
          </w:p>
        </w:tc>
        <w:tc>
          <w:tcPr>
            <w:tcW w:w="851" w:type="dxa"/>
            <w:noWrap/>
            <w:hideMark/>
          </w:tcPr>
          <w:p w14:paraId="40C123A4" w14:textId="77777777" w:rsidR="00F47290" w:rsidRPr="001135A6" w:rsidRDefault="00F47290" w:rsidP="00C43821">
            <w:pPr>
              <w:pStyle w:val="MacroText"/>
              <w:rPr>
                <w:highlight w:val="yellow"/>
              </w:rPr>
            </w:pPr>
          </w:p>
        </w:tc>
        <w:tc>
          <w:tcPr>
            <w:tcW w:w="1276" w:type="dxa"/>
            <w:noWrap/>
            <w:hideMark/>
          </w:tcPr>
          <w:p w14:paraId="4C8124DE" w14:textId="77777777" w:rsidR="00F47290" w:rsidRPr="001135A6" w:rsidRDefault="00F47290" w:rsidP="00C43821">
            <w:pPr>
              <w:pStyle w:val="MacroText"/>
              <w:rPr>
                <w:highlight w:val="yellow"/>
              </w:rPr>
            </w:pPr>
            <w:r w:rsidRPr="001135A6">
              <w:rPr>
                <w:highlight w:val="yellow"/>
              </w:rPr>
              <w:t>108320</w:t>
            </w:r>
          </w:p>
        </w:tc>
        <w:tc>
          <w:tcPr>
            <w:tcW w:w="1701" w:type="dxa"/>
            <w:hideMark/>
          </w:tcPr>
          <w:p w14:paraId="11702DC5" w14:textId="77777777" w:rsidR="00F47290" w:rsidRPr="001135A6" w:rsidRDefault="00F47290" w:rsidP="00C43821">
            <w:pPr>
              <w:pStyle w:val="MacroText"/>
              <w:rPr>
                <w:highlight w:val="yellow"/>
              </w:rPr>
            </w:pPr>
            <w:r w:rsidRPr="001135A6">
              <w:rPr>
                <w:highlight w:val="yellow"/>
              </w:rPr>
              <w:t>0001A720</w:t>
            </w:r>
          </w:p>
        </w:tc>
        <w:tc>
          <w:tcPr>
            <w:tcW w:w="992" w:type="dxa"/>
            <w:noWrap/>
            <w:hideMark/>
          </w:tcPr>
          <w:p w14:paraId="17989F3B" w14:textId="77777777" w:rsidR="00F47290" w:rsidRPr="001135A6" w:rsidRDefault="00F47290" w:rsidP="00C43821">
            <w:pPr>
              <w:pStyle w:val="MacroText"/>
              <w:rPr>
                <w:highlight w:val="yellow"/>
              </w:rPr>
            </w:pPr>
            <w:r w:rsidRPr="001135A6">
              <w:rPr>
                <w:highlight w:val="yellow"/>
              </w:rPr>
              <w:t>4</w:t>
            </w:r>
          </w:p>
        </w:tc>
      </w:tr>
      <w:tr w:rsidR="00F47290" w:rsidRPr="001135A6" w14:paraId="41CC6FC6" w14:textId="77777777" w:rsidTr="00A61D45">
        <w:trPr>
          <w:trHeight w:val="285"/>
        </w:trPr>
        <w:tc>
          <w:tcPr>
            <w:tcW w:w="4531" w:type="dxa"/>
            <w:noWrap/>
            <w:hideMark/>
          </w:tcPr>
          <w:p w14:paraId="7E0F2344"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structure [3]</w:t>
            </w:r>
          </w:p>
        </w:tc>
        <w:tc>
          <w:tcPr>
            <w:tcW w:w="851" w:type="dxa"/>
            <w:noWrap/>
            <w:hideMark/>
          </w:tcPr>
          <w:p w14:paraId="25C8D181" w14:textId="77777777" w:rsidR="00F47290" w:rsidRPr="001135A6" w:rsidRDefault="00F47290" w:rsidP="00C43821">
            <w:pPr>
              <w:pStyle w:val="MacroText"/>
              <w:rPr>
                <w:highlight w:val="yellow"/>
              </w:rPr>
            </w:pPr>
            <w:r w:rsidRPr="001135A6">
              <w:rPr>
                <w:highlight w:val="yellow"/>
              </w:rPr>
              <w:t>21</w:t>
            </w:r>
          </w:p>
        </w:tc>
        <w:tc>
          <w:tcPr>
            <w:tcW w:w="1276" w:type="dxa"/>
            <w:noWrap/>
            <w:hideMark/>
          </w:tcPr>
          <w:p w14:paraId="241A07A0" w14:textId="77777777" w:rsidR="00F47290" w:rsidRPr="001135A6" w:rsidRDefault="00F47290" w:rsidP="00C43821">
            <w:pPr>
              <w:pStyle w:val="MacroText"/>
              <w:rPr>
                <w:highlight w:val="yellow"/>
              </w:rPr>
            </w:pPr>
          </w:p>
        </w:tc>
        <w:tc>
          <w:tcPr>
            <w:tcW w:w="1701" w:type="dxa"/>
            <w:hideMark/>
          </w:tcPr>
          <w:p w14:paraId="15A33CBA" w14:textId="77777777" w:rsidR="00F47290" w:rsidRPr="001135A6" w:rsidRDefault="00F47290" w:rsidP="00C43821">
            <w:pPr>
              <w:pStyle w:val="MacroText"/>
              <w:rPr>
                <w:highlight w:val="yellow"/>
              </w:rPr>
            </w:pPr>
          </w:p>
        </w:tc>
        <w:tc>
          <w:tcPr>
            <w:tcW w:w="992" w:type="dxa"/>
            <w:noWrap/>
            <w:hideMark/>
          </w:tcPr>
          <w:p w14:paraId="325D5681" w14:textId="77777777" w:rsidR="00F47290" w:rsidRPr="001135A6" w:rsidRDefault="00F47290" w:rsidP="00C43821">
            <w:pPr>
              <w:pStyle w:val="MacroText"/>
              <w:rPr>
                <w:highlight w:val="yellow"/>
              </w:rPr>
            </w:pPr>
            <w:r w:rsidRPr="001135A6">
              <w:rPr>
                <w:highlight w:val="yellow"/>
              </w:rPr>
              <w:t>0</w:t>
            </w:r>
          </w:p>
        </w:tc>
      </w:tr>
      <w:tr w:rsidR="00F47290" w:rsidRPr="001135A6" w14:paraId="50F2AC3B" w14:textId="77777777" w:rsidTr="00A61D45">
        <w:trPr>
          <w:trHeight w:val="285"/>
        </w:trPr>
        <w:tc>
          <w:tcPr>
            <w:tcW w:w="4531" w:type="dxa"/>
            <w:noWrap/>
            <w:hideMark/>
          </w:tcPr>
          <w:p w14:paraId="5AE8E1C2"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octet-string  </w:t>
            </w:r>
          </w:p>
        </w:tc>
        <w:tc>
          <w:tcPr>
            <w:tcW w:w="851" w:type="dxa"/>
            <w:noWrap/>
            <w:hideMark/>
          </w:tcPr>
          <w:p w14:paraId="3329BFB8" w14:textId="77777777" w:rsidR="00F47290" w:rsidRPr="001135A6" w:rsidRDefault="00F47290" w:rsidP="00C43821">
            <w:pPr>
              <w:pStyle w:val="MacroText"/>
              <w:rPr>
                <w:highlight w:val="yellow"/>
              </w:rPr>
            </w:pPr>
          </w:p>
        </w:tc>
        <w:tc>
          <w:tcPr>
            <w:tcW w:w="1276" w:type="dxa"/>
            <w:noWrap/>
            <w:hideMark/>
          </w:tcPr>
          <w:p w14:paraId="63ACD36D" w14:textId="77777777" w:rsidR="00F47290" w:rsidRPr="001135A6" w:rsidRDefault="00F47290" w:rsidP="00C43821">
            <w:pPr>
              <w:pStyle w:val="MacroText"/>
              <w:rPr>
                <w:highlight w:val="yellow"/>
              </w:rPr>
            </w:pPr>
            <w:r w:rsidRPr="001135A6">
              <w:rPr>
                <w:highlight w:val="yellow"/>
              </w:rPr>
              <w:t>12-2-2018 21:00:00</w:t>
            </w:r>
          </w:p>
        </w:tc>
        <w:tc>
          <w:tcPr>
            <w:tcW w:w="1701" w:type="dxa"/>
            <w:hideMark/>
          </w:tcPr>
          <w:p w14:paraId="7837F7C7"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16297ED0" w14:textId="77777777" w:rsidR="00F47290" w:rsidRPr="001135A6" w:rsidRDefault="00F47290" w:rsidP="00C43821">
            <w:pPr>
              <w:pStyle w:val="MacroText"/>
              <w:rPr>
                <w:highlight w:val="yellow"/>
              </w:rPr>
            </w:pPr>
            <w:r w:rsidRPr="001135A6">
              <w:rPr>
                <w:highlight w:val="yellow"/>
              </w:rPr>
              <w:t>1</w:t>
            </w:r>
          </w:p>
        </w:tc>
      </w:tr>
      <w:tr w:rsidR="00F47290" w:rsidRPr="001135A6" w14:paraId="1797550E" w14:textId="77777777" w:rsidTr="00A61D45">
        <w:trPr>
          <w:trHeight w:val="285"/>
        </w:trPr>
        <w:tc>
          <w:tcPr>
            <w:tcW w:w="4531" w:type="dxa"/>
            <w:noWrap/>
            <w:hideMark/>
          </w:tcPr>
          <w:p w14:paraId="08C635E5"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unsigned  </w:t>
            </w:r>
          </w:p>
        </w:tc>
        <w:tc>
          <w:tcPr>
            <w:tcW w:w="851" w:type="dxa"/>
            <w:noWrap/>
            <w:hideMark/>
          </w:tcPr>
          <w:p w14:paraId="370E393B" w14:textId="77777777" w:rsidR="00F47290" w:rsidRPr="001135A6" w:rsidRDefault="00F47290" w:rsidP="00C43821">
            <w:pPr>
              <w:pStyle w:val="MacroText"/>
              <w:rPr>
                <w:highlight w:val="yellow"/>
              </w:rPr>
            </w:pPr>
          </w:p>
        </w:tc>
        <w:tc>
          <w:tcPr>
            <w:tcW w:w="1276" w:type="dxa"/>
            <w:noWrap/>
            <w:hideMark/>
          </w:tcPr>
          <w:p w14:paraId="37B65843" w14:textId="77777777" w:rsidR="00F47290" w:rsidRPr="001135A6" w:rsidRDefault="00F47290" w:rsidP="00C43821">
            <w:pPr>
              <w:pStyle w:val="MacroText"/>
              <w:rPr>
                <w:highlight w:val="yellow"/>
              </w:rPr>
            </w:pPr>
            <w:r w:rsidRPr="001135A6">
              <w:rPr>
                <w:highlight w:val="yellow"/>
              </w:rPr>
              <w:t>0</w:t>
            </w:r>
          </w:p>
        </w:tc>
        <w:tc>
          <w:tcPr>
            <w:tcW w:w="1701" w:type="dxa"/>
            <w:hideMark/>
          </w:tcPr>
          <w:p w14:paraId="6964D549"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5C572E48" w14:textId="77777777" w:rsidR="00F47290" w:rsidRPr="001135A6" w:rsidRDefault="00F47290" w:rsidP="00C43821">
            <w:pPr>
              <w:pStyle w:val="MacroText"/>
              <w:rPr>
                <w:highlight w:val="yellow"/>
              </w:rPr>
            </w:pPr>
            <w:r w:rsidRPr="001135A6">
              <w:rPr>
                <w:highlight w:val="yellow"/>
              </w:rPr>
              <w:t>1</w:t>
            </w:r>
          </w:p>
        </w:tc>
      </w:tr>
      <w:tr w:rsidR="00F47290" w:rsidRPr="001135A6" w14:paraId="2CDB77F5" w14:textId="77777777" w:rsidTr="00A61D45">
        <w:trPr>
          <w:trHeight w:val="285"/>
        </w:trPr>
        <w:tc>
          <w:tcPr>
            <w:tcW w:w="4531" w:type="dxa"/>
            <w:noWrap/>
            <w:hideMark/>
          </w:tcPr>
          <w:p w14:paraId="23A6A5D9"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double-long-unsigned  </w:t>
            </w:r>
          </w:p>
        </w:tc>
        <w:tc>
          <w:tcPr>
            <w:tcW w:w="851" w:type="dxa"/>
            <w:noWrap/>
            <w:hideMark/>
          </w:tcPr>
          <w:p w14:paraId="4B352C4E" w14:textId="77777777" w:rsidR="00F47290" w:rsidRPr="001135A6" w:rsidRDefault="00F47290" w:rsidP="00C43821">
            <w:pPr>
              <w:pStyle w:val="MacroText"/>
              <w:rPr>
                <w:highlight w:val="yellow"/>
              </w:rPr>
            </w:pPr>
          </w:p>
        </w:tc>
        <w:tc>
          <w:tcPr>
            <w:tcW w:w="1276" w:type="dxa"/>
            <w:noWrap/>
            <w:hideMark/>
          </w:tcPr>
          <w:p w14:paraId="51F18832" w14:textId="77777777" w:rsidR="00F47290" w:rsidRPr="001135A6" w:rsidRDefault="00F47290" w:rsidP="00C43821">
            <w:pPr>
              <w:pStyle w:val="MacroText"/>
              <w:rPr>
                <w:highlight w:val="yellow"/>
              </w:rPr>
            </w:pPr>
            <w:r w:rsidRPr="001135A6">
              <w:rPr>
                <w:highlight w:val="yellow"/>
              </w:rPr>
              <w:t>108736</w:t>
            </w:r>
          </w:p>
        </w:tc>
        <w:tc>
          <w:tcPr>
            <w:tcW w:w="1701" w:type="dxa"/>
            <w:hideMark/>
          </w:tcPr>
          <w:p w14:paraId="3A02DA87" w14:textId="77777777" w:rsidR="00F47290" w:rsidRPr="001135A6" w:rsidRDefault="00F47290" w:rsidP="00C43821">
            <w:pPr>
              <w:pStyle w:val="MacroText"/>
              <w:rPr>
                <w:highlight w:val="yellow"/>
              </w:rPr>
            </w:pPr>
            <w:r w:rsidRPr="001135A6">
              <w:rPr>
                <w:highlight w:val="yellow"/>
              </w:rPr>
              <w:t>0001A8C0</w:t>
            </w:r>
          </w:p>
        </w:tc>
        <w:tc>
          <w:tcPr>
            <w:tcW w:w="992" w:type="dxa"/>
            <w:noWrap/>
            <w:hideMark/>
          </w:tcPr>
          <w:p w14:paraId="1A864A42" w14:textId="77777777" w:rsidR="00F47290" w:rsidRPr="001135A6" w:rsidRDefault="00F47290" w:rsidP="00C43821">
            <w:pPr>
              <w:pStyle w:val="MacroText"/>
              <w:rPr>
                <w:highlight w:val="yellow"/>
              </w:rPr>
            </w:pPr>
            <w:r w:rsidRPr="001135A6">
              <w:rPr>
                <w:highlight w:val="yellow"/>
              </w:rPr>
              <w:t>4</w:t>
            </w:r>
          </w:p>
        </w:tc>
      </w:tr>
      <w:tr w:rsidR="00F47290" w:rsidRPr="001135A6" w14:paraId="4EE171B0" w14:textId="77777777" w:rsidTr="00A61D45">
        <w:trPr>
          <w:trHeight w:val="285"/>
        </w:trPr>
        <w:tc>
          <w:tcPr>
            <w:tcW w:w="4531" w:type="dxa"/>
            <w:noWrap/>
            <w:hideMark/>
          </w:tcPr>
          <w:p w14:paraId="7A95AB65"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structure [3]</w:t>
            </w:r>
          </w:p>
        </w:tc>
        <w:tc>
          <w:tcPr>
            <w:tcW w:w="851" w:type="dxa"/>
            <w:noWrap/>
            <w:hideMark/>
          </w:tcPr>
          <w:p w14:paraId="5ADD4723" w14:textId="77777777" w:rsidR="00F47290" w:rsidRPr="001135A6" w:rsidRDefault="00F47290" w:rsidP="00C43821">
            <w:pPr>
              <w:pStyle w:val="MacroText"/>
              <w:rPr>
                <w:highlight w:val="yellow"/>
              </w:rPr>
            </w:pPr>
            <w:r w:rsidRPr="001135A6">
              <w:rPr>
                <w:highlight w:val="yellow"/>
              </w:rPr>
              <w:t>22</w:t>
            </w:r>
          </w:p>
        </w:tc>
        <w:tc>
          <w:tcPr>
            <w:tcW w:w="1276" w:type="dxa"/>
            <w:noWrap/>
            <w:hideMark/>
          </w:tcPr>
          <w:p w14:paraId="75FEF6E2" w14:textId="77777777" w:rsidR="00F47290" w:rsidRPr="001135A6" w:rsidRDefault="00F47290" w:rsidP="00C43821">
            <w:pPr>
              <w:pStyle w:val="MacroText"/>
              <w:rPr>
                <w:highlight w:val="yellow"/>
              </w:rPr>
            </w:pPr>
          </w:p>
        </w:tc>
        <w:tc>
          <w:tcPr>
            <w:tcW w:w="1701" w:type="dxa"/>
            <w:hideMark/>
          </w:tcPr>
          <w:p w14:paraId="51522EE4" w14:textId="77777777" w:rsidR="00F47290" w:rsidRPr="001135A6" w:rsidRDefault="00F47290" w:rsidP="00C43821">
            <w:pPr>
              <w:pStyle w:val="MacroText"/>
              <w:rPr>
                <w:highlight w:val="yellow"/>
              </w:rPr>
            </w:pPr>
          </w:p>
        </w:tc>
        <w:tc>
          <w:tcPr>
            <w:tcW w:w="992" w:type="dxa"/>
            <w:noWrap/>
            <w:hideMark/>
          </w:tcPr>
          <w:p w14:paraId="58DDC528" w14:textId="77777777" w:rsidR="00F47290" w:rsidRPr="001135A6" w:rsidRDefault="00F47290" w:rsidP="00C43821">
            <w:pPr>
              <w:pStyle w:val="MacroText"/>
              <w:rPr>
                <w:highlight w:val="yellow"/>
              </w:rPr>
            </w:pPr>
            <w:r w:rsidRPr="001135A6">
              <w:rPr>
                <w:highlight w:val="yellow"/>
              </w:rPr>
              <w:t>0</w:t>
            </w:r>
          </w:p>
        </w:tc>
      </w:tr>
      <w:tr w:rsidR="00F47290" w:rsidRPr="001135A6" w14:paraId="44143D8F" w14:textId="77777777" w:rsidTr="00A61D45">
        <w:trPr>
          <w:trHeight w:val="285"/>
        </w:trPr>
        <w:tc>
          <w:tcPr>
            <w:tcW w:w="4531" w:type="dxa"/>
            <w:noWrap/>
            <w:hideMark/>
          </w:tcPr>
          <w:p w14:paraId="39D344D4"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octet-string  </w:t>
            </w:r>
          </w:p>
        </w:tc>
        <w:tc>
          <w:tcPr>
            <w:tcW w:w="851" w:type="dxa"/>
            <w:noWrap/>
            <w:hideMark/>
          </w:tcPr>
          <w:p w14:paraId="79045553" w14:textId="77777777" w:rsidR="00F47290" w:rsidRPr="001135A6" w:rsidRDefault="00F47290" w:rsidP="00C43821">
            <w:pPr>
              <w:pStyle w:val="MacroText"/>
              <w:rPr>
                <w:highlight w:val="yellow"/>
              </w:rPr>
            </w:pPr>
          </w:p>
        </w:tc>
        <w:tc>
          <w:tcPr>
            <w:tcW w:w="1276" w:type="dxa"/>
            <w:noWrap/>
            <w:hideMark/>
          </w:tcPr>
          <w:p w14:paraId="364A48F7" w14:textId="77777777" w:rsidR="00F47290" w:rsidRPr="001135A6" w:rsidRDefault="00F47290" w:rsidP="00C43821">
            <w:pPr>
              <w:pStyle w:val="MacroText"/>
              <w:rPr>
                <w:highlight w:val="yellow"/>
              </w:rPr>
            </w:pPr>
            <w:r w:rsidRPr="001135A6">
              <w:rPr>
                <w:highlight w:val="yellow"/>
              </w:rPr>
              <w:t>12-2-2018 22:00:00</w:t>
            </w:r>
          </w:p>
        </w:tc>
        <w:tc>
          <w:tcPr>
            <w:tcW w:w="1701" w:type="dxa"/>
            <w:hideMark/>
          </w:tcPr>
          <w:p w14:paraId="5ADDF04A"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0F582871" w14:textId="77777777" w:rsidR="00F47290" w:rsidRPr="001135A6" w:rsidRDefault="00F47290" w:rsidP="00C43821">
            <w:pPr>
              <w:pStyle w:val="MacroText"/>
              <w:rPr>
                <w:highlight w:val="yellow"/>
              </w:rPr>
            </w:pPr>
            <w:r w:rsidRPr="001135A6">
              <w:rPr>
                <w:highlight w:val="yellow"/>
              </w:rPr>
              <w:t>1</w:t>
            </w:r>
          </w:p>
        </w:tc>
      </w:tr>
      <w:tr w:rsidR="00F47290" w:rsidRPr="001135A6" w14:paraId="5B9F5A71" w14:textId="77777777" w:rsidTr="00A61D45">
        <w:trPr>
          <w:trHeight w:val="285"/>
        </w:trPr>
        <w:tc>
          <w:tcPr>
            <w:tcW w:w="4531" w:type="dxa"/>
            <w:noWrap/>
            <w:hideMark/>
          </w:tcPr>
          <w:p w14:paraId="578A6DDD"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unsigned  </w:t>
            </w:r>
          </w:p>
        </w:tc>
        <w:tc>
          <w:tcPr>
            <w:tcW w:w="851" w:type="dxa"/>
            <w:noWrap/>
            <w:hideMark/>
          </w:tcPr>
          <w:p w14:paraId="74A5AC18" w14:textId="77777777" w:rsidR="00F47290" w:rsidRPr="001135A6" w:rsidRDefault="00F47290" w:rsidP="00C43821">
            <w:pPr>
              <w:pStyle w:val="MacroText"/>
              <w:rPr>
                <w:highlight w:val="yellow"/>
              </w:rPr>
            </w:pPr>
          </w:p>
        </w:tc>
        <w:tc>
          <w:tcPr>
            <w:tcW w:w="1276" w:type="dxa"/>
            <w:noWrap/>
            <w:hideMark/>
          </w:tcPr>
          <w:p w14:paraId="12C81BBE" w14:textId="77777777" w:rsidR="00F47290" w:rsidRPr="001135A6" w:rsidRDefault="00F47290" w:rsidP="00C43821">
            <w:pPr>
              <w:pStyle w:val="MacroText"/>
              <w:rPr>
                <w:highlight w:val="yellow"/>
              </w:rPr>
            </w:pPr>
            <w:r w:rsidRPr="001135A6">
              <w:rPr>
                <w:highlight w:val="yellow"/>
              </w:rPr>
              <w:t>0</w:t>
            </w:r>
          </w:p>
        </w:tc>
        <w:tc>
          <w:tcPr>
            <w:tcW w:w="1701" w:type="dxa"/>
            <w:hideMark/>
          </w:tcPr>
          <w:p w14:paraId="21DD07CA"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378099F7" w14:textId="77777777" w:rsidR="00F47290" w:rsidRPr="001135A6" w:rsidRDefault="00F47290" w:rsidP="00C43821">
            <w:pPr>
              <w:pStyle w:val="MacroText"/>
              <w:rPr>
                <w:highlight w:val="yellow"/>
              </w:rPr>
            </w:pPr>
            <w:r w:rsidRPr="001135A6">
              <w:rPr>
                <w:highlight w:val="yellow"/>
              </w:rPr>
              <w:t>1</w:t>
            </w:r>
          </w:p>
        </w:tc>
      </w:tr>
      <w:tr w:rsidR="00F47290" w:rsidRPr="001135A6" w14:paraId="393C26C5" w14:textId="77777777" w:rsidTr="00A61D45">
        <w:trPr>
          <w:trHeight w:val="285"/>
        </w:trPr>
        <w:tc>
          <w:tcPr>
            <w:tcW w:w="4531" w:type="dxa"/>
            <w:noWrap/>
            <w:hideMark/>
          </w:tcPr>
          <w:p w14:paraId="0B5D865B"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double-long-unsigned  </w:t>
            </w:r>
          </w:p>
        </w:tc>
        <w:tc>
          <w:tcPr>
            <w:tcW w:w="851" w:type="dxa"/>
            <w:noWrap/>
            <w:hideMark/>
          </w:tcPr>
          <w:p w14:paraId="1DF81AB7" w14:textId="77777777" w:rsidR="00F47290" w:rsidRPr="001135A6" w:rsidRDefault="00F47290" w:rsidP="00C43821">
            <w:pPr>
              <w:pStyle w:val="MacroText"/>
              <w:rPr>
                <w:highlight w:val="yellow"/>
              </w:rPr>
            </w:pPr>
          </w:p>
        </w:tc>
        <w:tc>
          <w:tcPr>
            <w:tcW w:w="1276" w:type="dxa"/>
            <w:noWrap/>
            <w:hideMark/>
          </w:tcPr>
          <w:p w14:paraId="5225A729" w14:textId="77777777" w:rsidR="00F47290" w:rsidRPr="001135A6" w:rsidRDefault="00F47290" w:rsidP="00C43821">
            <w:pPr>
              <w:pStyle w:val="MacroText"/>
              <w:rPr>
                <w:highlight w:val="yellow"/>
              </w:rPr>
            </w:pPr>
            <w:r w:rsidRPr="001135A6">
              <w:rPr>
                <w:highlight w:val="yellow"/>
              </w:rPr>
              <w:t>109152</w:t>
            </w:r>
          </w:p>
        </w:tc>
        <w:tc>
          <w:tcPr>
            <w:tcW w:w="1701" w:type="dxa"/>
            <w:hideMark/>
          </w:tcPr>
          <w:p w14:paraId="098AB115" w14:textId="77777777" w:rsidR="00F47290" w:rsidRPr="001135A6" w:rsidRDefault="00F47290" w:rsidP="00C43821">
            <w:pPr>
              <w:pStyle w:val="MacroText"/>
              <w:rPr>
                <w:highlight w:val="yellow"/>
              </w:rPr>
            </w:pPr>
            <w:r w:rsidRPr="001135A6">
              <w:rPr>
                <w:highlight w:val="yellow"/>
              </w:rPr>
              <w:t>0001AA60</w:t>
            </w:r>
          </w:p>
        </w:tc>
        <w:tc>
          <w:tcPr>
            <w:tcW w:w="992" w:type="dxa"/>
            <w:noWrap/>
            <w:hideMark/>
          </w:tcPr>
          <w:p w14:paraId="28B8164C" w14:textId="77777777" w:rsidR="00F47290" w:rsidRPr="001135A6" w:rsidRDefault="00F47290" w:rsidP="00C43821">
            <w:pPr>
              <w:pStyle w:val="MacroText"/>
              <w:rPr>
                <w:highlight w:val="yellow"/>
              </w:rPr>
            </w:pPr>
            <w:r w:rsidRPr="001135A6">
              <w:rPr>
                <w:highlight w:val="yellow"/>
              </w:rPr>
              <w:t>4</w:t>
            </w:r>
          </w:p>
        </w:tc>
      </w:tr>
      <w:tr w:rsidR="00F47290" w:rsidRPr="001135A6" w14:paraId="07621BDA" w14:textId="77777777" w:rsidTr="00A61D45">
        <w:trPr>
          <w:trHeight w:val="285"/>
        </w:trPr>
        <w:tc>
          <w:tcPr>
            <w:tcW w:w="4531" w:type="dxa"/>
            <w:noWrap/>
            <w:hideMark/>
          </w:tcPr>
          <w:p w14:paraId="53A82024"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structure [3]</w:t>
            </w:r>
          </w:p>
        </w:tc>
        <w:tc>
          <w:tcPr>
            <w:tcW w:w="851" w:type="dxa"/>
            <w:noWrap/>
            <w:hideMark/>
          </w:tcPr>
          <w:p w14:paraId="73E5F757" w14:textId="77777777" w:rsidR="00F47290" w:rsidRPr="001135A6" w:rsidRDefault="00F47290" w:rsidP="00C43821">
            <w:pPr>
              <w:pStyle w:val="MacroText"/>
              <w:rPr>
                <w:highlight w:val="yellow"/>
              </w:rPr>
            </w:pPr>
            <w:r w:rsidRPr="001135A6">
              <w:rPr>
                <w:highlight w:val="yellow"/>
              </w:rPr>
              <w:t>23</w:t>
            </w:r>
          </w:p>
        </w:tc>
        <w:tc>
          <w:tcPr>
            <w:tcW w:w="1276" w:type="dxa"/>
            <w:noWrap/>
            <w:hideMark/>
          </w:tcPr>
          <w:p w14:paraId="584EC4E2" w14:textId="77777777" w:rsidR="00F47290" w:rsidRPr="001135A6" w:rsidRDefault="00F47290" w:rsidP="00C43821">
            <w:pPr>
              <w:pStyle w:val="MacroText"/>
              <w:rPr>
                <w:highlight w:val="yellow"/>
              </w:rPr>
            </w:pPr>
          </w:p>
        </w:tc>
        <w:tc>
          <w:tcPr>
            <w:tcW w:w="1701" w:type="dxa"/>
            <w:hideMark/>
          </w:tcPr>
          <w:p w14:paraId="60E3EABD" w14:textId="77777777" w:rsidR="00F47290" w:rsidRPr="001135A6" w:rsidRDefault="00F47290" w:rsidP="00C43821">
            <w:pPr>
              <w:pStyle w:val="MacroText"/>
              <w:rPr>
                <w:highlight w:val="yellow"/>
              </w:rPr>
            </w:pPr>
          </w:p>
        </w:tc>
        <w:tc>
          <w:tcPr>
            <w:tcW w:w="992" w:type="dxa"/>
            <w:noWrap/>
            <w:hideMark/>
          </w:tcPr>
          <w:p w14:paraId="22B1504B" w14:textId="77777777" w:rsidR="00F47290" w:rsidRPr="001135A6" w:rsidRDefault="00F47290" w:rsidP="00C43821">
            <w:pPr>
              <w:pStyle w:val="MacroText"/>
              <w:rPr>
                <w:highlight w:val="yellow"/>
              </w:rPr>
            </w:pPr>
            <w:r w:rsidRPr="001135A6">
              <w:rPr>
                <w:highlight w:val="yellow"/>
              </w:rPr>
              <w:t>0</w:t>
            </w:r>
          </w:p>
        </w:tc>
      </w:tr>
      <w:tr w:rsidR="00F47290" w:rsidRPr="001135A6" w14:paraId="5C730218" w14:textId="77777777" w:rsidTr="00A61D45">
        <w:trPr>
          <w:trHeight w:val="285"/>
        </w:trPr>
        <w:tc>
          <w:tcPr>
            <w:tcW w:w="4531" w:type="dxa"/>
            <w:noWrap/>
            <w:hideMark/>
          </w:tcPr>
          <w:p w14:paraId="59D31C10"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octet-string  </w:t>
            </w:r>
          </w:p>
        </w:tc>
        <w:tc>
          <w:tcPr>
            <w:tcW w:w="851" w:type="dxa"/>
            <w:noWrap/>
            <w:hideMark/>
          </w:tcPr>
          <w:p w14:paraId="12E86F8D" w14:textId="77777777" w:rsidR="00F47290" w:rsidRPr="001135A6" w:rsidRDefault="00F47290" w:rsidP="00C43821">
            <w:pPr>
              <w:pStyle w:val="MacroText"/>
              <w:rPr>
                <w:highlight w:val="yellow"/>
              </w:rPr>
            </w:pPr>
          </w:p>
        </w:tc>
        <w:tc>
          <w:tcPr>
            <w:tcW w:w="1276" w:type="dxa"/>
            <w:noWrap/>
            <w:hideMark/>
          </w:tcPr>
          <w:p w14:paraId="7A0C309D" w14:textId="77777777" w:rsidR="00F47290" w:rsidRPr="001135A6" w:rsidRDefault="00F47290" w:rsidP="00C43821">
            <w:pPr>
              <w:pStyle w:val="MacroText"/>
              <w:rPr>
                <w:highlight w:val="yellow"/>
              </w:rPr>
            </w:pPr>
            <w:r w:rsidRPr="001135A6">
              <w:rPr>
                <w:highlight w:val="yellow"/>
              </w:rPr>
              <w:t>12-2-2018 23:00:00</w:t>
            </w:r>
          </w:p>
        </w:tc>
        <w:tc>
          <w:tcPr>
            <w:tcW w:w="1701" w:type="dxa"/>
            <w:hideMark/>
          </w:tcPr>
          <w:p w14:paraId="40B1E04F"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02F7187C" w14:textId="77777777" w:rsidR="00F47290" w:rsidRPr="001135A6" w:rsidRDefault="00F47290" w:rsidP="00C43821">
            <w:pPr>
              <w:pStyle w:val="MacroText"/>
              <w:rPr>
                <w:highlight w:val="yellow"/>
              </w:rPr>
            </w:pPr>
            <w:r w:rsidRPr="001135A6">
              <w:rPr>
                <w:highlight w:val="yellow"/>
              </w:rPr>
              <w:t>1</w:t>
            </w:r>
          </w:p>
        </w:tc>
      </w:tr>
      <w:tr w:rsidR="00F47290" w:rsidRPr="001135A6" w14:paraId="3CB1DEBA" w14:textId="77777777" w:rsidTr="00A61D45">
        <w:trPr>
          <w:trHeight w:val="285"/>
        </w:trPr>
        <w:tc>
          <w:tcPr>
            <w:tcW w:w="4531" w:type="dxa"/>
            <w:noWrap/>
            <w:hideMark/>
          </w:tcPr>
          <w:p w14:paraId="432443A3"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unsigned  </w:t>
            </w:r>
          </w:p>
        </w:tc>
        <w:tc>
          <w:tcPr>
            <w:tcW w:w="851" w:type="dxa"/>
            <w:noWrap/>
            <w:hideMark/>
          </w:tcPr>
          <w:p w14:paraId="6143AACA" w14:textId="77777777" w:rsidR="00F47290" w:rsidRPr="001135A6" w:rsidRDefault="00F47290" w:rsidP="00C43821">
            <w:pPr>
              <w:pStyle w:val="MacroText"/>
              <w:rPr>
                <w:highlight w:val="yellow"/>
              </w:rPr>
            </w:pPr>
          </w:p>
        </w:tc>
        <w:tc>
          <w:tcPr>
            <w:tcW w:w="1276" w:type="dxa"/>
            <w:noWrap/>
            <w:hideMark/>
          </w:tcPr>
          <w:p w14:paraId="7BFBFAC5" w14:textId="77777777" w:rsidR="00F47290" w:rsidRPr="001135A6" w:rsidRDefault="00F47290" w:rsidP="00C43821">
            <w:pPr>
              <w:pStyle w:val="MacroText"/>
              <w:rPr>
                <w:highlight w:val="yellow"/>
              </w:rPr>
            </w:pPr>
            <w:r w:rsidRPr="001135A6">
              <w:rPr>
                <w:highlight w:val="yellow"/>
              </w:rPr>
              <w:t>0</w:t>
            </w:r>
          </w:p>
        </w:tc>
        <w:tc>
          <w:tcPr>
            <w:tcW w:w="1701" w:type="dxa"/>
            <w:hideMark/>
          </w:tcPr>
          <w:p w14:paraId="0CD04D48" w14:textId="77777777" w:rsidR="00F47290" w:rsidRPr="001135A6" w:rsidRDefault="00F47290" w:rsidP="00C43821">
            <w:pPr>
              <w:pStyle w:val="MacroText"/>
              <w:rPr>
                <w:highlight w:val="yellow"/>
              </w:rPr>
            </w:pPr>
            <w:r w:rsidRPr="001135A6">
              <w:rPr>
                <w:highlight w:val="yellow"/>
              </w:rPr>
              <w:t>00</w:t>
            </w:r>
          </w:p>
        </w:tc>
        <w:tc>
          <w:tcPr>
            <w:tcW w:w="992" w:type="dxa"/>
            <w:noWrap/>
            <w:hideMark/>
          </w:tcPr>
          <w:p w14:paraId="2E31846C" w14:textId="77777777" w:rsidR="00F47290" w:rsidRPr="001135A6" w:rsidRDefault="00F47290" w:rsidP="00C43821">
            <w:pPr>
              <w:pStyle w:val="MacroText"/>
              <w:rPr>
                <w:highlight w:val="yellow"/>
              </w:rPr>
            </w:pPr>
            <w:r w:rsidRPr="001135A6">
              <w:rPr>
                <w:highlight w:val="yellow"/>
              </w:rPr>
              <w:t>1</w:t>
            </w:r>
          </w:p>
        </w:tc>
      </w:tr>
      <w:tr w:rsidR="00F47290" w:rsidRPr="001135A6" w14:paraId="1DDF308C" w14:textId="77777777" w:rsidTr="00A61D45">
        <w:trPr>
          <w:trHeight w:val="285"/>
        </w:trPr>
        <w:tc>
          <w:tcPr>
            <w:tcW w:w="4531" w:type="dxa"/>
            <w:noWrap/>
            <w:hideMark/>
          </w:tcPr>
          <w:p w14:paraId="0EBA67F4" w14:textId="77777777" w:rsidR="00F47290" w:rsidRPr="001135A6" w:rsidRDefault="00F47290" w:rsidP="00A61D45">
            <w:pPr>
              <w:ind w:firstLineChars="1400" w:firstLine="2249"/>
              <w:rPr>
                <w:b/>
                <w:bCs/>
                <w:color w:val="000000"/>
                <w:sz w:val="16"/>
                <w:szCs w:val="16"/>
                <w:highlight w:val="yellow"/>
              </w:rPr>
            </w:pPr>
            <w:r w:rsidRPr="001135A6">
              <w:rPr>
                <w:b/>
                <w:bCs/>
                <w:color w:val="000000"/>
                <w:sz w:val="16"/>
                <w:szCs w:val="16"/>
                <w:highlight w:val="yellow"/>
              </w:rPr>
              <w:t xml:space="preserve">double-long-unsigned  </w:t>
            </w:r>
          </w:p>
        </w:tc>
        <w:tc>
          <w:tcPr>
            <w:tcW w:w="851" w:type="dxa"/>
            <w:noWrap/>
            <w:hideMark/>
          </w:tcPr>
          <w:p w14:paraId="2032C213" w14:textId="77777777" w:rsidR="00F47290" w:rsidRPr="001135A6" w:rsidRDefault="00F47290" w:rsidP="00A61D45">
            <w:pPr>
              <w:ind w:firstLineChars="1400" w:firstLine="2240"/>
              <w:rPr>
                <w:rFonts w:ascii="Courier New" w:hAnsi="Courier New" w:cs="Courier New"/>
                <w:bCs/>
                <w:color w:val="000000"/>
                <w:sz w:val="16"/>
                <w:szCs w:val="16"/>
                <w:highlight w:val="yellow"/>
              </w:rPr>
            </w:pPr>
          </w:p>
        </w:tc>
        <w:tc>
          <w:tcPr>
            <w:tcW w:w="1276" w:type="dxa"/>
            <w:noWrap/>
            <w:hideMark/>
          </w:tcPr>
          <w:p w14:paraId="564C22DA" w14:textId="77777777" w:rsidR="00F47290" w:rsidRPr="001135A6" w:rsidRDefault="00F47290" w:rsidP="00C43821">
            <w:pPr>
              <w:pStyle w:val="MacroText"/>
              <w:rPr>
                <w:highlight w:val="yellow"/>
              </w:rPr>
            </w:pPr>
            <w:r w:rsidRPr="001135A6">
              <w:rPr>
                <w:highlight w:val="yellow"/>
              </w:rPr>
              <w:t>109568</w:t>
            </w:r>
          </w:p>
        </w:tc>
        <w:tc>
          <w:tcPr>
            <w:tcW w:w="1701" w:type="dxa"/>
            <w:hideMark/>
          </w:tcPr>
          <w:p w14:paraId="41E1D7C4" w14:textId="77777777" w:rsidR="00F47290" w:rsidRPr="001135A6" w:rsidRDefault="00F47290" w:rsidP="00C43821">
            <w:pPr>
              <w:pStyle w:val="MacroText"/>
              <w:rPr>
                <w:highlight w:val="yellow"/>
              </w:rPr>
            </w:pPr>
            <w:r w:rsidRPr="001135A6">
              <w:rPr>
                <w:highlight w:val="yellow"/>
              </w:rPr>
              <w:t>0001AC00</w:t>
            </w:r>
          </w:p>
        </w:tc>
        <w:tc>
          <w:tcPr>
            <w:tcW w:w="992" w:type="dxa"/>
            <w:noWrap/>
            <w:hideMark/>
          </w:tcPr>
          <w:p w14:paraId="101F5A7D" w14:textId="77777777" w:rsidR="00F47290" w:rsidRPr="001135A6" w:rsidRDefault="00F47290" w:rsidP="00C43821">
            <w:pPr>
              <w:pStyle w:val="MacroText"/>
              <w:rPr>
                <w:highlight w:val="yellow"/>
              </w:rPr>
            </w:pPr>
            <w:r w:rsidRPr="001135A6">
              <w:rPr>
                <w:highlight w:val="yellow"/>
              </w:rPr>
              <w:t>4</w:t>
            </w:r>
          </w:p>
        </w:tc>
      </w:tr>
      <w:tr w:rsidR="00F47290" w:rsidRPr="001135A6" w14:paraId="79DABA9A" w14:textId="77777777" w:rsidTr="00A61D45">
        <w:trPr>
          <w:trHeight w:val="1281"/>
        </w:trPr>
        <w:tc>
          <w:tcPr>
            <w:tcW w:w="8359" w:type="dxa"/>
            <w:gridSpan w:val="4"/>
            <w:shd w:val="clear" w:color="auto" w:fill="D9D9D9" w:themeFill="background1" w:themeFillShade="D9"/>
            <w:noWrap/>
            <w:hideMark/>
          </w:tcPr>
          <w:p w14:paraId="16563B1C" w14:textId="77777777" w:rsidR="00F47290" w:rsidRPr="00C43821" w:rsidRDefault="00F47290" w:rsidP="00C43821">
            <w:pPr>
              <w:pStyle w:val="MacroText"/>
              <w:rPr>
                <w:highlight w:val="yellow"/>
              </w:rPr>
            </w:pPr>
            <w:r w:rsidRPr="00C43821">
              <w:rPr>
                <w:highlight w:val="yellow"/>
              </w:rPr>
              <w:t xml:space="preserve">The complete get-response APDU: </w:t>
            </w:r>
          </w:p>
          <w:p w14:paraId="05266942" w14:textId="77777777" w:rsidR="00F47290" w:rsidRPr="00C43821" w:rsidRDefault="00F47290" w:rsidP="00C43821">
            <w:pPr>
              <w:pStyle w:val="MacroText"/>
              <w:rPr>
                <w:highlight w:val="yellow"/>
              </w:rPr>
            </w:pPr>
          </w:p>
          <w:p w14:paraId="2DA0B26A" w14:textId="77777777" w:rsidR="00F47290" w:rsidRPr="00C43821" w:rsidRDefault="00F47290" w:rsidP="00C43821">
            <w:pPr>
              <w:pStyle w:val="MacroText"/>
              <w:rPr>
                <w:highlight w:val="yellow"/>
              </w:rPr>
            </w:pPr>
            <w:r w:rsidRPr="00C43821">
              <w:rPr>
                <w:highlight w:val="yellow"/>
              </w:rPr>
              <w:t>C4010000130203091106819C0C07E2020C050000000080000000000186A00000000188400000000189E0000000018B80000000018D20000000018EC00000000190600000000192000000000193A00000000195400000000196E0000000019880000000019A20000000019BC0000000019D60000000019F0000000001A0A000000001A24000000001A3E000000001A58000000001A72000000001A8C000000001AA6000000001AC00</w:t>
            </w:r>
          </w:p>
        </w:tc>
        <w:tc>
          <w:tcPr>
            <w:tcW w:w="992" w:type="dxa"/>
            <w:shd w:val="clear" w:color="auto" w:fill="D9D9D9" w:themeFill="background1" w:themeFillShade="D9"/>
            <w:noWrap/>
            <w:hideMark/>
          </w:tcPr>
          <w:p w14:paraId="08E95125" w14:textId="77777777" w:rsidR="00F47290" w:rsidRPr="00C43821" w:rsidRDefault="00F47290" w:rsidP="00C43821">
            <w:pPr>
              <w:pStyle w:val="MacroText"/>
              <w:rPr>
                <w:highlight w:val="yellow"/>
              </w:rPr>
            </w:pPr>
            <w:r w:rsidRPr="00C43821">
              <w:rPr>
                <w:highlight w:val="yellow"/>
              </w:rPr>
              <w:t>168</w:t>
            </w:r>
          </w:p>
        </w:tc>
      </w:tr>
    </w:tbl>
    <w:p w14:paraId="57358EB2" w14:textId="77777777" w:rsidR="00F47290" w:rsidRPr="001135A6" w:rsidRDefault="00F47290" w:rsidP="00F47290">
      <w:pPr>
        <w:pStyle w:val="PARAGRAPH"/>
        <w:rPr>
          <w:highlight w:val="yellow"/>
        </w:rPr>
      </w:pPr>
    </w:p>
    <w:p w14:paraId="3CB01A1B" w14:textId="77777777" w:rsidR="00F47290" w:rsidRPr="001135A6" w:rsidRDefault="00F47290" w:rsidP="008B680D">
      <w:pPr>
        <w:pStyle w:val="ANNEX-heading2"/>
        <w:rPr>
          <w:highlight w:val="yellow"/>
        </w:rPr>
      </w:pPr>
      <w:bookmarkStart w:id="7187" w:name="_Toc45101518"/>
      <w:bookmarkStart w:id="7188" w:name="_Toc45101859"/>
      <w:bookmarkStart w:id="7189" w:name="_Toc45171220"/>
      <w:bookmarkStart w:id="7190" w:name="_Toc47431869"/>
      <w:bookmarkStart w:id="7191" w:name="_Toc97127343"/>
      <w:bookmarkEnd w:id="7187"/>
      <w:bookmarkEnd w:id="7188"/>
      <w:r w:rsidRPr="001135A6">
        <w:rPr>
          <w:highlight w:val="yellow"/>
        </w:rPr>
        <w:t>Get-</w:t>
      </w:r>
      <w:r>
        <w:rPr>
          <w:highlight w:val="yellow"/>
        </w:rPr>
        <w:t>r</w:t>
      </w:r>
      <w:r w:rsidRPr="001135A6">
        <w:rPr>
          <w:highlight w:val="yellow"/>
        </w:rPr>
        <w:t xml:space="preserve">esponse with Profile </w:t>
      </w:r>
      <w:r>
        <w:rPr>
          <w:highlight w:val="yellow"/>
        </w:rPr>
        <w:t>g</w:t>
      </w:r>
      <w:r w:rsidRPr="001135A6">
        <w:rPr>
          <w:highlight w:val="yellow"/>
        </w:rPr>
        <w:t>eneric null-data and delta-value encoding example</w:t>
      </w:r>
      <w:bookmarkEnd w:id="7189"/>
      <w:bookmarkEnd w:id="7190"/>
      <w:bookmarkEnd w:id="7191"/>
    </w:p>
    <w:p w14:paraId="4AE656AC" w14:textId="2C0F1946" w:rsidR="00F47290" w:rsidRPr="001135A6" w:rsidRDefault="00DC4BE9" w:rsidP="00F47290">
      <w:pPr>
        <w:pStyle w:val="PARAGRAPH"/>
        <w:rPr>
          <w:highlight w:val="yellow"/>
        </w:rPr>
      </w:pPr>
      <w:r>
        <w:rPr>
          <w:highlight w:val="yellow"/>
        </w:rPr>
        <w:t xml:space="preserve">Table F.14 </w:t>
      </w:r>
      <w:r w:rsidR="00F47290" w:rsidRPr="001135A6">
        <w:rPr>
          <w:highlight w:val="yellow"/>
        </w:rPr>
        <w:t xml:space="preserve">shows an encoding example for the same </w:t>
      </w:r>
      <w:r w:rsidR="00F47290">
        <w:rPr>
          <w:highlight w:val="yellow"/>
        </w:rPr>
        <w:t>g</w:t>
      </w:r>
      <w:r w:rsidR="00F47290" w:rsidRPr="001135A6">
        <w:rPr>
          <w:highlight w:val="yellow"/>
        </w:rPr>
        <w:t xml:space="preserve">et-response APDU but using null-data encoding combined with delta-value encoding. The first entry contains the full time stamp, the status and the full register value. For subsequent entries, null-data are provided for the time </w:t>
      </w:r>
      <w:r w:rsidR="00F47290" w:rsidRPr="001135A6">
        <w:rPr>
          <w:highlight w:val="yellow"/>
        </w:rPr>
        <w:lastRenderedPageBreak/>
        <w:t>stamp and the status and delta-value is provided for the register value. In this example the change is a constant value of 41 which can be encoded as a delta--unsigned instead of a double-long-unsigned. This method results in a buffer size of 167 bytes compared to 558 for normal encoding.</w:t>
      </w:r>
    </w:p>
    <w:p w14:paraId="0197EEA9" w14:textId="49141B0E" w:rsidR="00F47290" w:rsidRPr="001135A6" w:rsidRDefault="00DC4BE9" w:rsidP="00F47290">
      <w:pPr>
        <w:pStyle w:val="TABLE-title"/>
        <w:rPr>
          <w:highlight w:val="yellow"/>
        </w:rPr>
      </w:pPr>
      <w:bookmarkStart w:id="7192" w:name="_Toc45171226"/>
      <w:bookmarkStart w:id="7193" w:name="_Toc47431905"/>
      <w:bookmarkStart w:id="7194" w:name="_Toc54074952"/>
      <w:bookmarkStart w:id="7195" w:name="_Toc97127551"/>
      <w:r>
        <w:rPr>
          <w:highlight w:val="yellow"/>
        </w:rPr>
        <w:t>Table F.14</w:t>
      </w:r>
      <w:r w:rsidR="00F47290" w:rsidRPr="001135A6">
        <w:rPr>
          <w:highlight w:val="yellow"/>
        </w:rPr>
        <w:t xml:space="preserve"> – Profile generic buffer – Get</w:t>
      </w:r>
      <w:r w:rsidR="00F47290">
        <w:rPr>
          <w:highlight w:val="yellow"/>
        </w:rPr>
        <w:t>-</w:t>
      </w:r>
      <w:r w:rsidR="00F47290" w:rsidRPr="001135A6">
        <w:rPr>
          <w:highlight w:val="yellow"/>
        </w:rPr>
        <w:t>response with null-data and delta-value encoding</w:t>
      </w:r>
      <w:bookmarkEnd w:id="7192"/>
      <w:bookmarkEnd w:id="7193"/>
      <w:bookmarkEnd w:id="7194"/>
      <w:bookmarkEnd w:id="7195"/>
    </w:p>
    <w:tbl>
      <w:tblPr>
        <w:tblStyle w:val="TableGrid"/>
        <w:tblW w:w="9355" w:type="dxa"/>
        <w:tblLayout w:type="fixed"/>
        <w:tblLook w:val="04A0" w:firstRow="1" w:lastRow="0" w:firstColumn="1" w:lastColumn="0" w:noHBand="0" w:noVBand="1"/>
      </w:tblPr>
      <w:tblGrid>
        <w:gridCol w:w="4135"/>
        <w:gridCol w:w="810"/>
        <w:gridCol w:w="1170"/>
        <w:gridCol w:w="810"/>
        <w:gridCol w:w="1440"/>
        <w:gridCol w:w="990"/>
      </w:tblGrid>
      <w:tr w:rsidR="00F47290" w:rsidRPr="001135A6" w14:paraId="0B87D3B1" w14:textId="77777777" w:rsidTr="00A61D45">
        <w:trPr>
          <w:trHeight w:val="360"/>
          <w:tblHeader/>
        </w:trPr>
        <w:tc>
          <w:tcPr>
            <w:tcW w:w="4135" w:type="dxa"/>
            <w:shd w:val="clear" w:color="auto" w:fill="D9D9D9" w:themeFill="background1" w:themeFillShade="D9"/>
            <w:noWrap/>
            <w:hideMark/>
          </w:tcPr>
          <w:p w14:paraId="3CAB8BA2" w14:textId="77777777" w:rsidR="00F47290" w:rsidRPr="001135A6" w:rsidRDefault="00F47290" w:rsidP="00A61D45">
            <w:pPr>
              <w:jc w:val="center"/>
              <w:rPr>
                <w:b/>
                <w:bCs/>
                <w:color w:val="000000"/>
                <w:highlight w:val="yellow"/>
              </w:rPr>
            </w:pPr>
            <w:r w:rsidRPr="001135A6">
              <w:rPr>
                <w:b/>
                <w:bCs/>
                <w:color w:val="000000"/>
                <w:highlight w:val="yellow"/>
              </w:rPr>
              <w:t>Message Elements</w:t>
            </w:r>
          </w:p>
        </w:tc>
        <w:tc>
          <w:tcPr>
            <w:tcW w:w="810" w:type="dxa"/>
            <w:shd w:val="clear" w:color="auto" w:fill="D9D9D9" w:themeFill="background1" w:themeFillShade="D9"/>
          </w:tcPr>
          <w:p w14:paraId="1C188F36" w14:textId="77777777" w:rsidR="00F47290" w:rsidRPr="001135A6" w:rsidRDefault="00F47290" w:rsidP="00A61D45">
            <w:pPr>
              <w:jc w:val="center"/>
              <w:rPr>
                <w:b/>
                <w:bCs/>
                <w:color w:val="000000"/>
                <w:highlight w:val="yellow"/>
              </w:rPr>
            </w:pPr>
            <w:r w:rsidRPr="001135A6">
              <w:rPr>
                <w:b/>
                <w:bCs/>
                <w:color w:val="000000"/>
                <w:highlight w:val="yellow"/>
              </w:rPr>
              <w:t>Index</w:t>
            </w:r>
          </w:p>
        </w:tc>
        <w:tc>
          <w:tcPr>
            <w:tcW w:w="1170" w:type="dxa"/>
            <w:shd w:val="clear" w:color="auto" w:fill="D9D9D9" w:themeFill="background1" w:themeFillShade="D9"/>
          </w:tcPr>
          <w:p w14:paraId="753AC2E3" w14:textId="77777777" w:rsidR="00F47290" w:rsidRPr="001135A6" w:rsidRDefault="00F47290" w:rsidP="00A61D45">
            <w:pPr>
              <w:jc w:val="center"/>
              <w:rPr>
                <w:b/>
                <w:bCs/>
                <w:color w:val="000000"/>
                <w:highlight w:val="yellow"/>
              </w:rPr>
            </w:pPr>
            <w:r w:rsidRPr="001135A6">
              <w:rPr>
                <w:b/>
                <w:bCs/>
                <w:color w:val="000000"/>
                <w:highlight w:val="yellow"/>
              </w:rPr>
              <w:t>Value</w:t>
            </w:r>
          </w:p>
        </w:tc>
        <w:tc>
          <w:tcPr>
            <w:tcW w:w="810" w:type="dxa"/>
            <w:shd w:val="clear" w:color="auto" w:fill="D9D9D9" w:themeFill="background1" w:themeFillShade="D9"/>
          </w:tcPr>
          <w:p w14:paraId="6A53681D" w14:textId="77777777" w:rsidR="00F47290" w:rsidRPr="001135A6" w:rsidRDefault="00F47290" w:rsidP="00A61D45">
            <w:pPr>
              <w:rPr>
                <w:b/>
                <w:bCs/>
                <w:color w:val="000000"/>
                <w:highlight w:val="yellow"/>
              </w:rPr>
            </w:pPr>
            <w:r w:rsidRPr="001135A6">
              <w:rPr>
                <w:b/>
                <w:bCs/>
                <w:color w:val="000000"/>
                <w:highlight w:val="yellow"/>
              </w:rPr>
              <w:t>Delta</w:t>
            </w:r>
          </w:p>
        </w:tc>
        <w:tc>
          <w:tcPr>
            <w:tcW w:w="1440" w:type="dxa"/>
            <w:shd w:val="clear" w:color="auto" w:fill="D9D9D9" w:themeFill="background1" w:themeFillShade="D9"/>
            <w:noWrap/>
            <w:hideMark/>
          </w:tcPr>
          <w:p w14:paraId="1CCDFEDF" w14:textId="77777777" w:rsidR="00F47290" w:rsidRPr="001135A6" w:rsidRDefault="00F47290" w:rsidP="00A61D45">
            <w:pPr>
              <w:rPr>
                <w:b/>
                <w:bCs/>
                <w:color w:val="000000"/>
                <w:highlight w:val="yellow"/>
              </w:rPr>
            </w:pPr>
            <w:r w:rsidRPr="001135A6">
              <w:rPr>
                <w:b/>
                <w:bCs/>
                <w:color w:val="000000"/>
                <w:highlight w:val="yellow"/>
              </w:rPr>
              <w:t>Contents</w:t>
            </w:r>
          </w:p>
        </w:tc>
        <w:tc>
          <w:tcPr>
            <w:tcW w:w="990" w:type="dxa"/>
            <w:shd w:val="clear" w:color="auto" w:fill="D9D9D9" w:themeFill="background1" w:themeFillShade="D9"/>
            <w:noWrap/>
            <w:hideMark/>
          </w:tcPr>
          <w:p w14:paraId="25B77ECA" w14:textId="77777777" w:rsidR="00F47290" w:rsidRPr="001135A6" w:rsidRDefault="00F47290" w:rsidP="00A61D45">
            <w:pPr>
              <w:rPr>
                <w:b/>
                <w:bCs/>
                <w:color w:val="000000"/>
                <w:highlight w:val="yellow"/>
              </w:rPr>
            </w:pPr>
            <w:r w:rsidRPr="001135A6">
              <w:rPr>
                <w:b/>
                <w:bCs/>
                <w:color w:val="000000"/>
                <w:highlight w:val="yellow"/>
              </w:rPr>
              <w:t>LEN (Bytes)</w:t>
            </w:r>
          </w:p>
        </w:tc>
      </w:tr>
      <w:tr w:rsidR="00F47290" w:rsidRPr="001135A6" w14:paraId="639F5971" w14:textId="77777777" w:rsidTr="00A61D45">
        <w:trPr>
          <w:trHeight w:val="280"/>
        </w:trPr>
        <w:tc>
          <w:tcPr>
            <w:tcW w:w="4135" w:type="dxa"/>
            <w:noWrap/>
            <w:hideMark/>
          </w:tcPr>
          <w:p w14:paraId="74D0EBA3" w14:textId="77777777" w:rsidR="00F47290" w:rsidRPr="001135A6" w:rsidRDefault="00F47290" w:rsidP="00A61D45">
            <w:pPr>
              <w:rPr>
                <w:b/>
                <w:bCs/>
                <w:color w:val="000000"/>
                <w:sz w:val="16"/>
                <w:szCs w:val="16"/>
                <w:highlight w:val="yellow"/>
              </w:rPr>
            </w:pPr>
            <w:r w:rsidRPr="001135A6">
              <w:rPr>
                <w:b/>
                <w:bCs/>
                <w:color w:val="000000"/>
                <w:sz w:val="16"/>
                <w:szCs w:val="16"/>
                <w:highlight w:val="yellow"/>
              </w:rPr>
              <w:t>get-response</w:t>
            </w:r>
          </w:p>
        </w:tc>
        <w:tc>
          <w:tcPr>
            <w:tcW w:w="810" w:type="dxa"/>
            <w:noWrap/>
            <w:hideMark/>
          </w:tcPr>
          <w:p w14:paraId="0DECD137" w14:textId="77777777" w:rsidR="00F47290" w:rsidRPr="001135A6" w:rsidRDefault="00F47290" w:rsidP="00C43821">
            <w:pPr>
              <w:pStyle w:val="MacroText"/>
              <w:rPr>
                <w:highlight w:val="yellow"/>
              </w:rPr>
            </w:pPr>
          </w:p>
        </w:tc>
        <w:tc>
          <w:tcPr>
            <w:tcW w:w="1170" w:type="dxa"/>
            <w:noWrap/>
            <w:hideMark/>
          </w:tcPr>
          <w:p w14:paraId="5122EE57" w14:textId="77777777" w:rsidR="00F47290" w:rsidRPr="001135A6" w:rsidRDefault="00F47290" w:rsidP="00C43821">
            <w:pPr>
              <w:pStyle w:val="MacroText"/>
              <w:rPr>
                <w:highlight w:val="yellow"/>
              </w:rPr>
            </w:pPr>
          </w:p>
        </w:tc>
        <w:tc>
          <w:tcPr>
            <w:tcW w:w="810" w:type="dxa"/>
            <w:noWrap/>
            <w:hideMark/>
          </w:tcPr>
          <w:p w14:paraId="441E64C2" w14:textId="77777777" w:rsidR="00F47290" w:rsidRPr="001135A6" w:rsidRDefault="00F47290" w:rsidP="00C43821">
            <w:pPr>
              <w:pStyle w:val="MacroText"/>
              <w:rPr>
                <w:highlight w:val="yellow"/>
              </w:rPr>
            </w:pPr>
          </w:p>
        </w:tc>
        <w:tc>
          <w:tcPr>
            <w:tcW w:w="1440" w:type="dxa"/>
            <w:hideMark/>
          </w:tcPr>
          <w:p w14:paraId="5D0C488E" w14:textId="77777777" w:rsidR="00F47290" w:rsidRPr="001135A6" w:rsidRDefault="00F47290" w:rsidP="00C43821">
            <w:pPr>
              <w:pStyle w:val="MacroText"/>
              <w:rPr>
                <w:highlight w:val="yellow"/>
              </w:rPr>
            </w:pPr>
            <w:r w:rsidRPr="001135A6">
              <w:rPr>
                <w:highlight w:val="yellow"/>
              </w:rPr>
              <w:t>C4</w:t>
            </w:r>
          </w:p>
        </w:tc>
        <w:tc>
          <w:tcPr>
            <w:tcW w:w="990" w:type="dxa"/>
            <w:noWrap/>
            <w:hideMark/>
          </w:tcPr>
          <w:p w14:paraId="3B4866DF" w14:textId="77777777" w:rsidR="00F47290" w:rsidRPr="001135A6" w:rsidRDefault="00F47290" w:rsidP="00C43821">
            <w:pPr>
              <w:pStyle w:val="MacroText"/>
              <w:rPr>
                <w:highlight w:val="yellow"/>
              </w:rPr>
            </w:pPr>
            <w:r w:rsidRPr="001135A6">
              <w:rPr>
                <w:highlight w:val="yellow"/>
              </w:rPr>
              <w:t>1</w:t>
            </w:r>
          </w:p>
        </w:tc>
      </w:tr>
      <w:tr w:rsidR="00F47290" w:rsidRPr="001135A6" w14:paraId="5B9787E4" w14:textId="77777777" w:rsidTr="00A61D45">
        <w:trPr>
          <w:trHeight w:val="280"/>
        </w:trPr>
        <w:tc>
          <w:tcPr>
            <w:tcW w:w="4135" w:type="dxa"/>
            <w:noWrap/>
            <w:hideMark/>
          </w:tcPr>
          <w:p w14:paraId="73373B7C" w14:textId="77777777" w:rsidR="00F47290" w:rsidRPr="001135A6" w:rsidRDefault="00F47290" w:rsidP="00A61D45">
            <w:pPr>
              <w:ind w:firstLineChars="200" w:firstLine="321"/>
              <w:rPr>
                <w:b/>
                <w:bCs/>
                <w:color w:val="000000"/>
                <w:sz w:val="16"/>
                <w:szCs w:val="16"/>
                <w:highlight w:val="yellow"/>
              </w:rPr>
            </w:pPr>
            <w:r w:rsidRPr="001135A6">
              <w:rPr>
                <w:b/>
                <w:bCs/>
                <w:color w:val="000000"/>
                <w:sz w:val="16"/>
                <w:szCs w:val="16"/>
                <w:highlight w:val="yellow"/>
              </w:rPr>
              <w:t xml:space="preserve">get-response-normal                    </w:t>
            </w:r>
          </w:p>
        </w:tc>
        <w:tc>
          <w:tcPr>
            <w:tcW w:w="810" w:type="dxa"/>
            <w:noWrap/>
            <w:hideMark/>
          </w:tcPr>
          <w:p w14:paraId="28F1F26B" w14:textId="77777777" w:rsidR="00F47290" w:rsidRPr="001135A6" w:rsidRDefault="00F47290" w:rsidP="00C43821">
            <w:pPr>
              <w:pStyle w:val="MacroText"/>
              <w:rPr>
                <w:highlight w:val="yellow"/>
              </w:rPr>
            </w:pPr>
          </w:p>
        </w:tc>
        <w:tc>
          <w:tcPr>
            <w:tcW w:w="1170" w:type="dxa"/>
            <w:noWrap/>
            <w:hideMark/>
          </w:tcPr>
          <w:p w14:paraId="64EDBBC6" w14:textId="77777777" w:rsidR="00F47290" w:rsidRPr="001135A6" w:rsidRDefault="00F47290" w:rsidP="00C43821">
            <w:pPr>
              <w:pStyle w:val="MacroText"/>
              <w:rPr>
                <w:highlight w:val="yellow"/>
              </w:rPr>
            </w:pPr>
          </w:p>
        </w:tc>
        <w:tc>
          <w:tcPr>
            <w:tcW w:w="810" w:type="dxa"/>
            <w:noWrap/>
            <w:hideMark/>
          </w:tcPr>
          <w:p w14:paraId="0F499105" w14:textId="77777777" w:rsidR="00F47290" w:rsidRPr="001135A6" w:rsidRDefault="00F47290" w:rsidP="00C43821">
            <w:pPr>
              <w:pStyle w:val="MacroText"/>
              <w:rPr>
                <w:highlight w:val="yellow"/>
              </w:rPr>
            </w:pPr>
          </w:p>
        </w:tc>
        <w:tc>
          <w:tcPr>
            <w:tcW w:w="1440" w:type="dxa"/>
            <w:hideMark/>
          </w:tcPr>
          <w:p w14:paraId="144D2A7C" w14:textId="77777777" w:rsidR="00F47290" w:rsidRPr="001135A6" w:rsidRDefault="00F47290" w:rsidP="00C43821">
            <w:pPr>
              <w:pStyle w:val="MacroText"/>
              <w:rPr>
                <w:highlight w:val="yellow"/>
              </w:rPr>
            </w:pPr>
            <w:r w:rsidRPr="001135A6">
              <w:rPr>
                <w:highlight w:val="yellow"/>
              </w:rPr>
              <w:t>01</w:t>
            </w:r>
          </w:p>
        </w:tc>
        <w:tc>
          <w:tcPr>
            <w:tcW w:w="990" w:type="dxa"/>
            <w:noWrap/>
            <w:hideMark/>
          </w:tcPr>
          <w:p w14:paraId="6F639D54" w14:textId="77777777" w:rsidR="00F47290" w:rsidRPr="001135A6" w:rsidRDefault="00F47290" w:rsidP="00C43821">
            <w:pPr>
              <w:pStyle w:val="MacroText"/>
              <w:rPr>
                <w:highlight w:val="yellow"/>
              </w:rPr>
            </w:pPr>
            <w:r w:rsidRPr="001135A6">
              <w:rPr>
                <w:highlight w:val="yellow"/>
              </w:rPr>
              <w:t>1</w:t>
            </w:r>
          </w:p>
        </w:tc>
      </w:tr>
      <w:tr w:rsidR="00F47290" w:rsidRPr="001135A6" w14:paraId="3C92524F" w14:textId="77777777" w:rsidTr="00A61D45">
        <w:trPr>
          <w:trHeight w:val="280"/>
        </w:trPr>
        <w:tc>
          <w:tcPr>
            <w:tcW w:w="4135" w:type="dxa"/>
            <w:noWrap/>
            <w:hideMark/>
          </w:tcPr>
          <w:p w14:paraId="5F4510B7" w14:textId="77777777" w:rsidR="00F47290" w:rsidRPr="001135A6" w:rsidRDefault="00F47290" w:rsidP="00A61D45">
            <w:pPr>
              <w:ind w:firstLineChars="400" w:firstLine="643"/>
              <w:rPr>
                <w:b/>
                <w:bCs/>
                <w:color w:val="000000"/>
                <w:sz w:val="16"/>
                <w:szCs w:val="16"/>
                <w:highlight w:val="yellow"/>
              </w:rPr>
            </w:pPr>
            <w:r w:rsidRPr="001135A6">
              <w:rPr>
                <w:b/>
                <w:bCs/>
                <w:color w:val="000000"/>
                <w:sz w:val="16"/>
                <w:szCs w:val="16"/>
                <w:highlight w:val="yellow"/>
              </w:rPr>
              <w:t xml:space="preserve">invoke-id-and-priority                    </w:t>
            </w:r>
          </w:p>
        </w:tc>
        <w:tc>
          <w:tcPr>
            <w:tcW w:w="810" w:type="dxa"/>
            <w:noWrap/>
            <w:hideMark/>
          </w:tcPr>
          <w:p w14:paraId="779F22FB" w14:textId="77777777" w:rsidR="00F47290" w:rsidRPr="001135A6" w:rsidRDefault="00F47290" w:rsidP="00C43821">
            <w:pPr>
              <w:pStyle w:val="MacroText"/>
              <w:rPr>
                <w:highlight w:val="yellow"/>
              </w:rPr>
            </w:pPr>
          </w:p>
        </w:tc>
        <w:tc>
          <w:tcPr>
            <w:tcW w:w="1170" w:type="dxa"/>
            <w:noWrap/>
            <w:hideMark/>
          </w:tcPr>
          <w:p w14:paraId="2F0DE39B" w14:textId="77777777" w:rsidR="00F47290" w:rsidRPr="001135A6" w:rsidRDefault="00F47290" w:rsidP="00C43821">
            <w:pPr>
              <w:pStyle w:val="MacroText"/>
              <w:rPr>
                <w:highlight w:val="yellow"/>
              </w:rPr>
            </w:pPr>
          </w:p>
        </w:tc>
        <w:tc>
          <w:tcPr>
            <w:tcW w:w="810" w:type="dxa"/>
            <w:noWrap/>
            <w:hideMark/>
          </w:tcPr>
          <w:p w14:paraId="42E184DB" w14:textId="77777777" w:rsidR="00F47290" w:rsidRPr="001135A6" w:rsidRDefault="00F47290" w:rsidP="00C43821">
            <w:pPr>
              <w:pStyle w:val="MacroText"/>
              <w:rPr>
                <w:highlight w:val="yellow"/>
              </w:rPr>
            </w:pPr>
          </w:p>
        </w:tc>
        <w:tc>
          <w:tcPr>
            <w:tcW w:w="1440" w:type="dxa"/>
            <w:hideMark/>
          </w:tcPr>
          <w:p w14:paraId="60B28D57"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3CE51CE5" w14:textId="77777777" w:rsidR="00F47290" w:rsidRPr="001135A6" w:rsidRDefault="00F47290" w:rsidP="00C43821">
            <w:pPr>
              <w:pStyle w:val="MacroText"/>
              <w:rPr>
                <w:highlight w:val="yellow"/>
              </w:rPr>
            </w:pPr>
            <w:r w:rsidRPr="001135A6">
              <w:rPr>
                <w:highlight w:val="yellow"/>
              </w:rPr>
              <w:t>1</w:t>
            </w:r>
          </w:p>
        </w:tc>
      </w:tr>
      <w:tr w:rsidR="00F47290" w:rsidRPr="001135A6" w14:paraId="4DF41AC7" w14:textId="77777777" w:rsidTr="00A61D45">
        <w:trPr>
          <w:trHeight w:val="280"/>
        </w:trPr>
        <w:tc>
          <w:tcPr>
            <w:tcW w:w="4135" w:type="dxa"/>
            <w:noWrap/>
            <w:hideMark/>
          </w:tcPr>
          <w:p w14:paraId="546C87BA" w14:textId="77777777" w:rsidR="00F47290" w:rsidRPr="001135A6" w:rsidRDefault="00F47290" w:rsidP="00A61D45">
            <w:pPr>
              <w:ind w:firstLineChars="400" w:firstLine="643"/>
              <w:rPr>
                <w:b/>
                <w:bCs/>
                <w:color w:val="000000"/>
                <w:sz w:val="16"/>
                <w:szCs w:val="16"/>
                <w:highlight w:val="yellow"/>
              </w:rPr>
            </w:pPr>
            <w:r w:rsidRPr="001135A6">
              <w:rPr>
                <w:b/>
                <w:bCs/>
                <w:color w:val="000000"/>
                <w:sz w:val="16"/>
                <w:szCs w:val="16"/>
                <w:highlight w:val="yellow"/>
              </w:rPr>
              <w:t xml:space="preserve">result  CHOICE                  </w:t>
            </w:r>
          </w:p>
        </w:tc>
        <w:tc>
          <w:tcPr>
            <w:tcW w:w="810" w:type="dxa"/>
            <w:noWrap/>
            <w:hideMark/>
          </w:tcPr>
          <w:p w14:paraId="629FBB0B" w14:textId="77777777" w:rsidR="00F47290" w:rsidRPr="001135A6" w:rsidRDefault="00F47290" w:rsidP="00C43821">
            <w:pPr>
              <w:pStyle w:val="MacroText"/>
              <w:rPr>
                <w:highlight w:val="yellow"/>
              </w:rPr>
            </w:pPr>
          </w:p>
        </w:tc>
        <w:tc>
          <w:tcPr>
            <w:tcW w:w="1170" w:type="dxa"/>
            <w:noWrap/>
            <w:hideMark/>
          </w:tcPr>
          <w:p w14:paraId="24D771FC" w14:textId="77777777" w:rsidR="00F47290" w:rsidRPr="001135A6" w:rsidRDefault="00F47290" w:rsidP="00C43821">
            <w:pPr>
              <w:pStyle w:val="MacroText"/>
              <w:rPr>
                <w:highlight w:val="yellow"/>
              </w:rPr>
            </w:pPr>
          </w:p>
        </w:tc>
        <w:tc>
          <w:tcPr>
            <w:tcW w:w="810" w:type="dxa"/>
            <w:noWrap/>
            <w:hideMark/>
          </w:tcPr>
          <w:p w14:paraId="783C93FB" w14:textId="77777777" w:rsidR="00F47290" w:rsidRPr="001135A6" w:rsidRDefault="00F47290" w:rsidP="00C43821">
            <w:pPr>
              <w:pStyle w:val="MacroText"/>
              <w:rPr>
                <w:highlight w:val="yellow"/>
              </w:rPr>
            </w:pPr>
          </w:p>
        </w:tc>
        <w:tc>
          <w:tcPr>
            <w:tcW w:w="1440" w:type="dxa"/>
            <w:hideMark/>
          </w:tcPr>
          <w:p w14:paraId="4705F04E" w14:textId="77777777" w:rsidR="00F47290" w:rsidRPr="001135A6" w:rsidRDefault="00F47290" w:rsidP="00C43821">
            <w:pPr>
              <w:pStyle w:val="MacroText"/>
              <w:rPr>
                <w:highlight w:val="yellow"/>
              </w:rPr>
            </w:pPr>
          </w:p>
        </w:tc>
        <w:tc>
          <w:tcPr>
            <w:tcW w:w="990" w:type="dxa"/>
            <w:noWrap/>
            <w:hideMark/>
          </w:tcPr>
          <w:p w14:paraId="49E0BE5F" w14:textId="77777777" w:rsidR="00F47290" w:rsidRPr="001135A6" w:rsidRDefault="00F47290" w:rsidP="00C43821">
            <w:pPr>
              <w:pStyle w:val="MacroText"/>
              <w:rPr>
                <w:highlight w:val="yellow"/>
              </w:rPr>
            </w:pPr>
            <w:r w:rsidRPr="001135A6">
              <w:rPr>
                <w:highlight w:val="yellow"/>
              </w:rPr>
              <w:t>0</w:t>
            </w:r>
          </w:p>
        </w:tc>
      </w:tr>
      <w:tr w:rsidR="00F47290" w:rsidRPr="001135A6" w14:paraId="026D1768" w14:textId="77777777" w:rsidTr="00A61D45">
        <w:trPr>
          <w:trHeight w:val="280"/>
        </w:trPr>
        <w:tc>
          <w:tcPr>
            <w:tcW w:w="4135" w:type="dxa"/>
            <w:noWrap/>
            <w:hideMark/>
          </w:tcPr>
          <w:p w14:paraId="28B41D16" w14:textId="77777777" w:rsidR="00F47290" w:rsidRPr="001135A6" w:rsidRDefault="00F47290" w:rsidP="00A61D45">
            <w:pPr>
              <w:ind w:firstLineChars="600" w:firstLine="964"/>
              <w:rPr>
                <w:b/>
                <w:bCs/>
                <w:color w:val="000000"/>
                <w:sz w:val="16"/>
                <w:szCs w:val="16"/>
                <w:highlight w:val="yellow"/>
              </w:rPr>
            </w:pPr>
            <w:r w:rsidRPr="001135A6">
              <w:rPr>
                <w:b/>
                <w:bCs/>
                <w:color w:val="000000"/>
                <w:sz w:val="16"/>
                <w:szCs w:val="16"/>
                <w:highlight w:val="yellow"/>
              </w:rPr>
              <w:t xml:space="preserve">data                    </w:t>
            </w:r>
          </w:p>
        </w:tc>
        <w:tc>
          <w:tcPr>
            <w:tcW w:w="810" w:type="dxa"/>
            <w:noWrap/>
            <w:hideMark/>
          </w:tcPr>
          <w:p w14:paraId="20CC91D6" w14:textId="77777777" w:rsidR="00F47290" w:rsidRPr="001135A6" w:rsidRDefault="00F47290" w:rsidP="00C43821">
            <w:pPr>
              <w:pStyle w:val="MacroText"/>
              <w:rPr>
                <w:highlight w:val="yellow"/>
              </w:rPr>
            </w:pPr>
          </w:p>
        </w:tc>
        <w:tc>
          <w:tcPr>
            <w:tcW w:w="1170" w:type="dxa"/>
            <w:noWrap/>
            <w:hideMark/>
          </w:tcPr>
          <w:p w14:paraId="63038519" w14:textId="77777777" w:rsidR="00F47290" w:rsidRPr="001135A6" w:rsidRDefault="00F47290" w:rsidP="00C43821">
            <w:pPr>
              <w:pStyle w:val="MacroText"/>
              <w:rPr>
                <w:highlight w:val="yellow"/>
              </w:rPr>
            </w:pPr>
          </w:p>
        </w:tc>
        <w:tc>
          <w:tcPr>
            <w:tcW w:w="810" w:type="dxa"/>
            <w:noWrap/>
            <w:hideMark/>
          </w:tcPr>
          <w:p w14:paraId="1915FF6E" w14:textId="77777777" w:rsidR="00F47290" w:rsidRPr="001135A6" w:rsidRDefault="00F47290" w:rsidP="00C43821">
            <w:pPr>
              <w:pStyle w:val="MacroText"/>
              <w:rPr>
                <w:highlight w:val="yellow"/>
              </w:rPr>
            </w:pPr>
          </w:p>
        </w:tc>
        <w:tc>
          <w:tcPr>
            <w:tcW w:w="1440" w:type="dxa"/>
            <w:hideMark/>
          </w:tcPr>
          <w:p w14:paraId="7BF4CF49"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79C129CA" w14:textId="77777777" w:rsidR="00F47290" w:rsidRPr="001135A6" w:rsidRDefault="00F47290" w:rsidP="00C43821">
            <w:pPr>
              <w:pStyle w:val="MacroText"/>
              <w:rPr>
                <w:highlight w:val="yellow"/>
              </w:rPr>
            </w:pPr>
            <w:r w:rsidRPr="001135A6">
              <w:rPr>
                <w:highlight w:val="yellow"/>
              </w:rPr>
              <w:t>1</w:t>
            </w:r>
          </w:p>
        </w:tc>
      </w:tr>
      <w:tr w:rsidR="00F47290" w:rsidRPr="001135A6" w14:paraId="5A9979B9" w14:textId="77777777" w:rsidTr="00A61D45">
        <w:trPr>
          <w:trHeight w:val="280"/>
        </w:trPr>
        <w:tc>
          <w:tcPr>
            <w:tcW w:w="4135" w:type="dxa"/>
            <w:noWrap/>
            <w:hideMark/>
          </w:tcPr>
          <w:p w14:paraId="2E27AF59" w14:textId="77777777" w:rsidR="00F47290" w:rsidRPr="001135A6" w:rsidRDefault="00F47290" w:rsidP="00A61D45">
            <w:pPr>
              <w:ind w:firstLineChars="800" w:firstLine="1285"/>
              <w:rPr>
                <w:b/>
                <w:bCs/>
                <w:color w:val="000000"/>
                <w:sz w:val="16"/>
                <w:szCs w:val="16"/>
                <w:highlight w:val="yellow"/>
              </w:rPr>
            </w:pPr>
            <w:r w:rsidRPr="001135A6">
              <w:rPr>
                <w:b/>
                <w:bCs/>
                <w:color w:val="000000"/>
                <w:sz w:val="16"/>
                <w:szCs w:val="16"/>
                <w:highlight w:val="yellow"/>
              </w:rPr>
              <w:t xml:space="preserve">array  [24]                       </w:t>
            </w:r>
          </w:p>
        </w:tc>
        <w:tc>
          <w:tcPr>
            <w:tcW w:w="810" w:type="dxa"/>
            <w:noWrap/>
            <w:hideMark/>
          </w:tcPr>
          <w:p w14:paraId="437EB683" w14:textId="77777777" w:rsidR="00F47290" w:rsidRPr="001135A6" w:rsidRDefault="00F47290" w:rsidP="00C43821">
            <w:pPr>
              <w:pStyle w:val="MacroText"/>
              <w:rPr>
                <w:highlight w:val="yellow"/>
              </w:rPr>
            </w:pPr>
          </w:p>
        </w:tc>
        <w:tc>
          <w:tcPr>
            <w:tcW w:w="1170" w:type="dxa"/>
            <w:noWrap/>
            <w:hideMark/>
          </w:tcPr>
          <w:p w14:paraId="6F2C8D83" w14:textId="77777777" w:rsidR="00F47290" w:rsidRPr="001135A6" w:rsidRDefault="00F47290" w:rsidP="00C43821">
            <w:pPr>
              <w:pStyle w:val="MacroText"/>
              <w:rPr>
                <w:highlight w:val="yellow"/>
              </w:rPr>
            </w:pPr>
          </w:p>
        </w:tc>
        <w:tc>
          <w:tcPr>
            <w:tcW w:w="810" w:type="dxa"/>
            <w:noWrap/>
            <w:hideMark/>
          </w:tcPr>
          <w:p w14:paraId="1B3DD733" w14:textId="77777777" w:rsidR="00F47290" w:rsidRPr="001135A6" w:rsidRDefault="00F47290" w:rsidP="00C43821">
            <w:pPr>
              <w:pStyle w:val="MacroText"/>
              <w:rPr>
                <w:highlight w:val="yellow"/>
              </w:rPr>
            </w:pPr>
          </w:p>
        </w:tc>
        <w:tc>
          <w:tcPr>
            <w:tcW w:w="1440" w:type="dxa"/>
            <w:hideMark/>
          </w:tcPr>
          <w:p w14:paraId="2E7575B4" w14:textId="77777777" w:rsidR="00F47290" w:rsidRPr="001135A6" w:rsidRDefault="00F47290" w:rsidP="00C43821">
            <w:pPr>
              <w:pStyle w:val="MacroText"/>
              <w:rPr>
                <w:highlight w:val="yellow"/>
              </w:rPr>
            </w:pPr>
            <w:r w:rsidRPr="001135A6">
              <w:rPr>
                <w:highlight w:val="yellow"/>
              </w:rPr>
              <w:t>0118</w:t>
            </w:r>
          </w:p>
        </w:tc>
        <w:tc>
          <w:tcPr>
            <w:tcW w:w="990" w:type="dxa"/>
            <w:noWrap/>
            <w:hideMark/>
          </w:tcPr>
          <w:p w14:paraId="6B313A61" w14:textId="77777777" w:rsidR="00F47290" w:rsidRPr="001135A6" w:rsidRDefault="00F47290" w:rsidP="00C43821">
            <w:pPr>
              <w:pStyle w:val="MacroText"/>
              <w:rPr>
                <w:highlight w:val="yellow"/>
              </w:rPr>
            </w:pPr>
            <w:r w:rsidRPr="001135A6">
              <w:rPr>
                <w:highlight w:val="yellow"/>
              </w:rPr>
              <w:t>2</w:t>
            </w:r>
          </w:p>
        </w:tc>
      </w:tr>
      <w:tr w:rsidR="00F47290" w:rsidRPr="001135A6" w14:paraId="0A88A0F0" w14:textId="77777777" w:rsidTr="00A61D45">
        <w:trPr>
          <w:trHeight w:val="280"/>
        </w:trPr>
        <w:tc>
          <w:tcPr>
            <w:tcW w:w="4135" w:type="dxa"/>
            <w:noWrap/>
            <w:hideMark/>
          </w:tcPr>
          <w:p w14:paraId="4CDF89FE"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36BDC2AB" w14:textId="77777777" w:rsidR="00F47290" w:rsidRPr="001135A6" w:rsidRDefault="00F47290" w:rsidP="00C43821">
            <w:pPr>
              <w:pStyle w:val="MacroText"/>
              <w:rPr>
                <w:highlight w:val="yellow"/>
              </w:rPr>
            </w:pPr>
            <w:r w:rsidRPr="001135A6">
              <w:rPr>
                <w:highlight w:val="yellow"/>
              </w:rPr>
              <w:t>0</w:t>
            </w:r>
          </w:p>
        </w:tc>
        <w:tc>
          <w:tcPr>
            <w:tcW w:w="1170" w:type="dxa"/>
            <w:noWrap/>
            <w:hideMark/>
          </w:tcPr>
          <w:p w14:paraId="28E1FB74" w14:textId="77777777" w:rsidR="00F47290" w:rsidRPr="001135A6" w:rsidRDefault="00F47290" w:rsidP="00C43821">
            <w:pPr>
              <w:pStyle w:val="MacroText"/>
              <w:rPr>
                <w:highlight w:val="yellow"/>
              </w:rPr>
            </w:pPr>
          </w:p>
        </w:tc>
        <w:tc>
          <w:tcPr>
            <w:tcW w:w="810" w:type="dxa"/>
            <w:noWrap/>
            <w:hideMark/>
          </w:tcPr>
          <w:p w14:paraId="0078691C" w14:textId="77777777" w:rsidR="00F47290" w:rsidRPr="001135A6" w:rsidRDefault="00F47290" w:rsidP="00C43821">
            <w:pPr>
              <w:pStyle w:val="MacroText"/>
              <w:rPr>
                <w:highlight w:val="yellow"/>
              </w:rPr>
            </w:pPr>
          </w:p>
        </w:tc>
        <w:tc>
          <w:tcPr>
            <w:tcW w:w="1440" w:type="dxa"/>
            <w:hideMark/>
          </w:tcPr>
          <w:p w14:paraId="26651417" w14:textId="77777777" w:rsidR="00F47290" w:rsidRPr="001135A6" w:rsidRDefault="00F47290" w:rsidP="00C43821">
            <w:pPr>
              <w:pStyle w:val="MacroText"/>
              <w:rPr>
                <w:highlight w:val="yellow"/>
              </w:rPr>
            </w:pPr>
            <w:r w:rsidRPr="001135A6">
              <w:rPr>
                <w:highlight w:val="yellow"/>
              </w:rPr>
              <w:t>0203</w:t>
            </w:r>
          </w:p>
        </w:tc>
        <w:tc>
          <w:tcPr>
            <w:tcW w:w="990" w:type="dxa"/>
            <w:noWrap/>
            <w:hideMark/>
          </w:tcPr>
          <w:p w14:paraId="0EC083B0" w14:textId="77777777" w:rsidR="00F47290" w:rsidRPr="001135A6" w:rsidRDefault="00F47290" w:rsidP="00C43821">
            <w:pPr>
              <w:pStyle w:val="MacroText"/>
              <w:rPr>
                <w:highlight w:val="yellow"/>
              </w:rPr>
            </w:pPr>
            <w:r w:rsidRPr="001135A6">
              <w:rPr>
                <w:highlight w:val="yellow"/>
              </w:rPr>
              <w:t>2</w:t>
            </w:r>
          </w:p>
        </w:tc>
      </w:tr>
      <w:tr w:rsidR="00F47290" w:rsidRPr="001135A6" w14:paraId="3ECE5703" w14:textId="77777777" w:rsidTr="00A61D45">
        <w:trPr>
          <w:trHeight w:val="280"/>
        </w:trPr>
        <w:tc>
          <w:tcPr>
            <w:tcW w:w="4135" w:type="dxa"/>
            <w:noWrap/>
            <w:hideMark/>
          </w:tcPr>
          <w:p w14:paraId="3692D68A"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octet-string  </w:t>
            </w:r>
          </w:p>
        </w:tc>
        <w:tc>
          <w:tcPr>
            <w:tcW w:w="810" w:type="dxa"/>
            <w:noWrap/>
            <w:hideMark/>
          </w:tcPr>
          <w:p w14:paraId="3A3D48EF" w14:textId="77777777" w:rsidR="00F47290" w:rsidRPr="001135A6" w:rsidRDefault="00F47290" w:rsidP="00C43821">
            <w:pPr>
              <w:pStyle w:val="MacroText"/>
              <w:rPr>
                <w:highlight w:val="yellow"/>
              </w:rPr>
            </w:pPr>
          </w:p>
        </w:tc>
        <w:tc>
          <w:tcPr>
            <w:tcW w:w="1170" w:type="dxa"/>
            <w:noWrap/>
            <w:hideMark/>
          </w:tcPr>
          <w:p w14:paraId="5C23BE0E" w14:textId="77777777" w:rsidR="00F47290" w:rsidRPr="001135A6" w:rsidRDefault="00F47290" w:rsidP="00C43821">
            <w:pPr>
              <w:pStyle w:val="MacroText"/>
              <w:rPr>
                <w:highlight w:val="yellow"/>
              </w:rPr>
            </w:pPr>
            <w:r w:rsidRPr="001135A6">
              <w:rPr>
                <w:highlight w:val="yellow"/>
              </w:rPr>
              <w:t>12-2-2018 0:00:00</w:t>
            </w:r>
          </w:p>
        </w:tc>
        <w:tc>
          <w:tcPr>
            <w:tcW w:w="810" w:type="dxa"/>
            <w:noWrap/>
            <w:hideMark/>
          </w:tcPr>
          <w:p w14:paraId="623F18FE" w14:textId="77777777" w:rsidR="00F47290" w:rsidRPr="001135A6" w:rsidRDefault="00F47290" w:rsidP="00C43821">
            <w:pPr>
              <w:pStyle w:val="MacroText"/>
              <w:rPr>
                <w:highlight w:val="yellow"/>
              </w:rPr>
            </w:pPr>
          </w:p>
        </w:tc>
        <w:tc>
          <w:tcPr>
            <w:tcW w:w="1440" w:type="dxa"/>
            <w:hideMark/>
          </w:tcPr>
          <w:p w14:paraId="29AEB66B" w14:textId="77777777" w:rsidR="00F47290" w:rsidRPr="001135A6" w:rsidRDefault="00F47290" w:rsidP="00C43821">
            <w:pPr>
              <w:pStyle w:val="MacroText"/>
              <w:rPr>
                <w:highlight w:val="yellow"/>
              </w:rPr>
            </w:pPr>
            <w:r w:rsidRPr="001135A6">
              <w:rPr>
                <w:highlight w:val="yellow"/>
              </w:rPr>
              <w:t>090C07E2020C0500000000800000</w:t>
            </w:r>
          </w:p>
        </w:tc>
        <w:tc>
          <w:tcPr>
            <w:tcW w:w="990" w:type="dxa"/>
            <w:noWrap/>
            <w:hideMark/>
          </w:tcPr>
          <w:p w14:paraId="2E990129" w14:textId="77777777" w:rsidR="00F47290" w:rsidRPr="001135A6" w:rsidRDefault="00F47290" w:rsidP="00C43821">
            <w:pPr>
              <w:pStyle w:val="MacroText"/>
              <w:rPr>
                <w:highlight w:val="yellow"/>
              </w:rPr>
            </w:pPr>
            <w:r w:rsidRPr="001135A6">
              <w:rPr>
                <w:highlight w:val="yellow"/>
              </w:rPr>
              <w:t>14</w:t>
            </w:r>
          </w:p>
        </w:tc>
      </w:tr>
      <w:tr w:rsidR="00F47290" w:rsidRPr="001135A6" w14:paraId="339D79E0" w14:textId="77777777" w:rsidTr="00A61D45">
        <w:trPr>
          <w:trHeight w:val="280"/>
        </w:trPr>
        <w:tc>
          <w:tcPr>
            <w:tcW w:w="4135" w:type="dxa"/>
            <w:noWrap/>
            <w:hideMark/>
          </w:tcPr>
          <w:p w14:paraId="0CECF51F"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unsigned  </w:t>
            </w:r>
          </w:p>
        </w:tc>
        <w:tc>
          <w:tcPr>
            <w:tcW w:w="810" w:type="dxa"/>
            <w:noWrap/>
            <w:hideMark/>
          </w:tcPr>
          <w:p w14:paraId="7984505E" w14:textId="77777777" w:rsidR="00F47290" w:rsidRPr="001135A6" w:rsidRDefault="00F47290" w:rsidP="00C43821">
            <w:pPr>
              <w:pStyle w:val="MacroText"/>
              <w:rPr>
                <w:highlight w:val="yellow"/>
              </w:rPr>
            </w:pPr>
          </w:p>
        </w:tc>
        <w:tc>
          <w:tcPr>
            <w:tcW w:w="1170" w:type="dxa"/>
            <w:noWrap/>
            <w:hideMark/>
          </w:tcPr>
          <w:p w14:paraId="640C297F" w14:textId="77777777" w:rsidR="00F47290" w:rsidRPr="001135A6" w:rsidRDefault="00F47290" w:rsidP="00C43821">
            <w:pPr>
              <w:pStyle w:val="MacroText"/>
              <w:rPr>
                <w:highlight w:val="yellow"/>
              </w:rPr>
            </w:pPr>
            <w:r w:rsidRPr="001135A6">
              <w:rPr>
                <w:highlight w:val="yellow"/>
              </w:rPr>
              <w:t>0</w:t>
            </w:r>
          </w:p>
        </w:tc>
        <w:tc>
          <w:tcPr>
            <w:tcW w:w="810" w:type="dxa"/>
            <w:noWrap/>
            <w:hideMark/>
          </w:tcPr>
          <w:p w14:paraId="41A0D703" w14:textId="77777777" w:rsidR="00F47290" w:rsidRPr="001135A6" w:rsidRDefault="00F47290" w:rsidP="00C43821">
            <w:pPr>
              <w:pStyle w:val="MacroText"/>
              <w:rPr>
                <w:highlight w:val="yellow"/>
              </w:rPr>
            </w:pPr>
          </w:p>
        </w:tc>
        <w:tc>
          <w:tcPr>
            <w:tcW w:w="1440" w:type="dxa"/>
            <w:hideMark/>
          </w:tcPr>
          <w:p w14:paraId="52655AD1" w14:textId="77777777" w:rsidR="00F47290" w:rsidRPr="001135A6" w:rsidRDefault="00F47290" w:rsidP="00C43821">
            <w:pPr>
              <w:pStyle w:val="MacroText"/>
              <w:rPr>
                <w:highlight w:val="yellow"/>
              </w:rPr>
            </w:pPr>
            <w:r w:rsidRPr="001135A6">
              <w:rPr>
                <w:highlight w:val="yellow"/>
              </w:rPr>
              <w:t>1100</w:t>
            </w:r>
          </w:p>
        </w:tc>
        <w:tc>
          <w:tcPr>
            <w:tcW w:w="990" w:type="dxa"/>
            <w:noWrap/>
            <w:hideMark/>
          </w:tcPr>
          <w:p w14:paraId="1559DDC5" w14:textId="77777777" w:rsidR="00F47290" w:rsidRPr="001135A6" w:rsidRDefault="00F47290" w:rsidP="00C43821">
            <w:pPr>
              <w:pStyle w:val="MacroText"/>
              <w:rPr>
                <w:highlight w:val="yellow"/>
              </w:rPr>
            </w:pPr>
            <w:r w:rsidRPr="001135A6">
              <w:rPr>
                <w:highlight w:val="yellow"/>
              </w:rPr>
              <w:t>2</w:t>
            </w:r>
          </w:p>
        </w:tc>
      </w:tr>
      <w:tr w:rsidR="00F47290" w:rsidRPr="001135A6" w14:paraId="071CECE5" w14:textId="77777777" w:rsidTr="00A61D45">
        <w:trPr>
          <w:trHeight w:val="280"/>
        </w:trPr>
        <w:tc>
          <w:tcPr>
            <w:tcW w:w="4135" w:type="dxa"/>
            <w:noWrap/>
            <w:hideMark/>
          </w:tcPr>
          <w:p w14:paraId="3B595FC4"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double-long-unsigned</w:t>
            </w:r>
          </w:p>
        </w:tc>
        <w:tc>
          <w:tcPr>
            <w:tcW w:w="810" w:type="dxa"/>
            <w:noWrap/>
            <w:hideMark/>
          </w:tcPr>
          <w:p w14:paraId="6EBBB06D" w14:textId="77777777" w:rsidR="00F47290" w:rsidRPr="001135A6" w:rsidRDefault="00F47290" w:rsidP="00C43821">
            <w:pPr>
              <w:pStyle w:val="MacroText"/>
              <w:rPr>
                <w:highlight w:val="yellow"/>
              </w:rPr>
            </w:pPr>
          </w:p>
        </w:tc>
        <w:tc>
          <w:tcPr>
            <w:tcW w:w="1170" w:type="dxa"/>
            <w:noWrap/>
            <w:hideMark/>
          </w:tcPr>
          <w:p w14:paraId="316C37B7" w14:textId="77777777" w:rsidR="00F47290" w:rsidRPr="001135A6" w:rsidRDefault="00F47290" w:rsidP="00C43821">
            <w:pPr>
              <w:pStyle w:val="MacroText"/>
              <w:rPr>
                <w:highlight w:val="yellow"/>
              </w:rPr>
            </w:pPr>
            <w:r w:rsidRPr="001135A6">
              <w:rPr>
                <w:highlight w:val="yellow"/>
              </w:rPr>
              <w:t>100000</w:t>
            </w:r>
          </w:p>
        </w:tc>
        <w:tc>
          <w:tcPr>
            <w:tcW w:w="810" w:type="dxa"/>
            <w:noWrap/>
            <w:hideMark/>
          </w:tcPr>
          <w:p w14:paraId="1FA23389" w14:textId="77777777" w:rsidR="00F47290" w:rsidRPr="001135A6" w:rsidRDefault="00F47290" w:rsidP="00C43821">
            <w:pPr>
              <w:pStyle w:val="MacroText"/>
              <w:rPr>
                <w:highlight w:val="yellow"/>
              </w:rPr>
            </w:pPr>
          </w:p>
        </w:tc>
        <w:tc>
          <w:tcPr>
            <w:tcW w:w="1440" w:type="dxa"/>
            <w:hideMark/>
          </w:tcPr>
          <w:p w14:paraId="2C9FD042" w14:textId="77777777" w:rsidR="00F47290" w:rsidRPr="001135A6" w:rsidRDefault="00F47290" w:rsidP="00C43821">
            <w:pPr>
              <w:pStyle w:val="MacroText"/>
              <w:rPr>
                <w:highlight w:val="yellow"/>
              </w:rPr>
            </w:pPr>
            <w:r w:rsidRPr="001135A6">
              <w:rPr>
                <w:highlight w:val="yellow"/>
              </w:rPr>
              <w:t>06000186A0</w:t>
            </w:r>
          </w:p>
        </w:tc>
        <w:tc>
          <w:tcPr>
            <w:tcW w:w="990" w:type="dxa"/>
            <w:noWrap/>
            <w:hideMark/>
          </w:tcPr>
          <w:p w14:paraId="0A054461" w14:textId="77777777" w:rsidR="00F47290" w:rsidRPr="001135A6" w:rsidRDefault="00F47290" w:rsidP="00C43821">
            <w:pPr>
              <w:pStyle w:val="MacroText"/>
              <w:rPr>
                <w:highlight w:val="yellow"/>
              </w:rPr>
            </w:pPr>
            <w:r w:rsidRPr="001135A6">
              <w:rPr>
                <w:highlight w:val="yellow"/>
              </w:rPr>
              <w:t>5</w:t>
            </w:r>
          </w:p>
        </w:tc>
      </w:tr>
      <w:tr w:rsidR="00F47290" w:rsidRPr="001135A6" w14:paraId="2486F148" w14:textId="77777777" w:rsidTr="00A61D45">
        <w:trPr>
          <w:trHeight w:val="280"/>
        </w:trPr>
        <w:tc>
          <w:tcPr>
            <w:tcW w:w="4135" w:type="dxa"/>
            <w:noWrap/>
            <w:hideMark/>
          </w:tcPr>
          <w:p w14:paraId="7BB8D4BF"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7CC68F21" w14:textId="77777777" w:rsidR="00F47290" w:rsidRPr="001135A6" w:rsidRDefault="00F47290" w:rsidP="00C43821">
            <w:pPr>
              <w:pStyle w:val="MacroText"/>
              <w:rPr>
                <w:highlight w:val="yellow"/>
              </w:rPr>
            </w:pPr>
            <w:r w:rsidRPr="001135A6">
              <w:rPr>
                <w:highlight w:val="yellow"/>
              </w:rPr>
              <w:t>1</w:t>
            </w:r>
          </w:p>
        </w:tc>
        <w:tc>
          <w:tcPr>
            <w:tcW w:w="1170" w:type="dxa"/>
            <w:noWrap/>
            <w:hideMark/>
          </w:tcPr>
          <w:p w14:paraId="686DECFB" w14:textId="77777777" w:rsidR="00F47290" w:rsidRPr="001135A6" w:rsidRDefault="00F47290" w:rsidP="00C43821">
            <w:pPr>
              <w:pStyle w:val="MacroText"/>
              <w:rPr>
                <w:highlight w:val="yellow"/>
              </w:rPr>
            </w:pPr>
            <w:r w:rsidRPr="001135A6">
              <w:rPr>
                <w:highlight w:val="yellow"/>
              </w:rPr>
              <w:t>0</w:t>
            </w:r>
          </w:p>
        </w:tc>
        <w:tc>
          <w:tcPr>
            <w:tcW w:w="810" w:type="dxa"/>
            <w:noWrap/>
            <w:hideMark/>
          </w:tcPr>
          <w:p w14:paraId="5C294D19" w14:textId="77777777" w:rsidR="00F47290" w:rsidRPr="001135A6" w:rsidRDefault="00F47290" w:rsidP="00C43821">
            <w:pPr>
              <w:pStyle w:val="MacroText"/>
              <w:rPr>
                <w:highlight w:val="yellow"/>
              </w:rPr>
            </w:pPr>
          </w:p>
        </w:tc>
        <w:tc>
          <w:tcPr>
            <w:tcW w:w="1440" w:type="dxa"/>
            <w:hideMark/>
          </w:tcPr>
          <w:p w14:paraId="377F91D9" w14:textId="77777777" w:rsidR="00F47290" w:rsidRPr="001135A6" w:rsidRDefault="00F47290" w:rsidP="00C43821">
            <w:pPr>
              <w:pStyle w:val="MacroText"/>
              <w:rPr>
                <w:highlight w:val="yellow"/>
              </w:rPr>
            </w:pPr>
            <w:r w:rsidRPr="001135A6">
              <w:rPr>
                <w:highlight w:val="yellow"/>
              </w:rPr>
              <w:t>0203</w:t>
            </w:r>
          </w:p>
        </w:tc>
        <w:tc>
          <w:tcPr>
            <w:tcW w:w="990" w:type="dxa"/>
            <w:noWrap/>
            <w:hideMark/>
          </w:tcPr>
          <w:p w14:paraId="340AFC89" w14:textId="77777777" w:rsidR="00F47290" w:rsidRPr="001135A6" w:rsidRDefault="00F47290" w:rsidP="00C43821">
            <w:pPr>
              <w:pStyle w:val="MacroText"/>
              <w:rPr>
                <w:highlight w:val="yellow"/>
              </w:rPr>
            </w:pPr>
            <w:r w:rsidRPr="001135A6">
              <w:rPr>
                <w:highlight w:val="yellow"/>
              </w:rPr>
              <w:t>2</w:t>
            </w:r>
          </w:p>
        </w:tc>
      </w:tr>
      <w:tr w:rsidR="00F47290" w:rsidRPr="001135A6" w14:paraId="2454E870" w14:textId="77777777" w:rsidTr="00A61D45">
        <w:trPr>
          <w:trHeight w:val="280"/>
        </w:trPr>
        <w:tc>
          <w:tcPr>
            <w:tcW w:w="4135" w:type="dxa"/>
            <w:noWrap/>
            <w:hideMark/>
          </w:tcPr>
          <w:p w14:paraId="67E32501"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100F8D01" w14:textId="77777777" w:rsidR="00F47290" w:rsidRPr="001135A6" w:rsidRDefault="00F47290" w:rsidP="00C43821">
            <w:pPr>
              <w:pStyle w:val="MacroText"/>
              <w:rPr>
                <w:highlight w:val="yellow"/>
              </w:rPr>
            </w:pPr>
          </w:p>
        </w:tc>
        <w:tc>
          <w:tcPr>
            <w:tcW w:w="1170" w:type="dxa"/>
            <w:noWrap/>
            <w:hideMark/>
          </w:tcPr>
          <w:p w14:paraId="3FA11995" w14:textId="77777777" w:rsidR="00F47290" w:rsidRPr="001135A6" w:rsidRDefault="00F47290" w:rsidP="00C43821">
            <w:pPr>
              <w:pStyle w:val="MacroText"/>
              <w:rPr>
                <w:highlight w:val="yellow"/>
              </w:rPr>
            </w:pPr>
            <w:r w:rsidRPr="001135A6">
              <w:rPr>
                <w:highlight w:val="yellow"/>
              </w:rPr>
              <w:t>12-2-2018 1:00:00</w:t>
            </w:r>
          </w:p>
        </w:tc>
        <w:tc>
          <w:tcPr>
            <w:tcW w:w="810" w:type="dxa"/>
            <w:noWrap/>
            <w:hideMark/>
          </w:tcPr>
          <w:p w14:paraId="225F4824" w14:textId="77777777" w:rsidR="00F47290" w:rsidRPr="001135A6" w:rsidRDefault="00F47290" w:rsidP="00C43821">
            <w:pPr>
              <w:pStyle w:val="MacroText"/>
              <w:rPr>
                <w:highlight w:val="yellow"/>
              </w:rPr>
            </w:pPr>
          </w:p>
        </w:tc>
        <w:tc>
          <w:tcPr>
            <w:tcW w:w="1440" w:type="dxa"/>
            <w:hideMark/>
          </w:tcPr>
          <w:p w14:paraId="3C5F4CD8"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2F13C40D" w14:textId="77777777" w:rsidR="00F47290" w:rsidRPr="001135A6" w:rsidRDefault="00F47290" w:rsidP="00C43821">
            <w:pPr>
              <w:pStyle w:val="MacroText"/>
              <w:rPr>
                <w:highlight w:val="yellow"/>
              </w:rPr>
            </w:pPr>
            <w:r w:rsidRPr="001135A6">
              <w:rPr>
                <w:highlight w:val="yellow"/>
              </w:rPr>
              <w:t>1</w:t>
            </w:r>
          </w:p>
        </w:tc>
      </w:tr>
      <w:tr w:rsidR="00F47290" w:rsidRPr="001135A6" w14:paraId="7E5E3371" w14:textId="77777777" w:rsidTr="00A61D45">
        <w:trPr>
          <w:trHeight w:val="280"/>
        </w:trPr>
        <w:tc>
          <w:tcPr>
            <w:tcW w:w="4135" w:type="dxa"/>
            <w:noWrap/>
            <w:hideMark/>
          </w:tcPr>
          <w:p w14:paraId="6865CFA0"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24DB1D25" w14:textId="77777777" w:rsidR="00F47290" w:rsidRPr="001135A6" w:rsidRDefault="00F47290" w:rsidP="00C43821">
            <w:pPr>
              <w:pStyle w:val="MacroText"/>
              <w:rPr>
                <w:highlight w:val="yellow"/>
              </w:rPr>
            </w:pPr>
          </w:p>
        </w:tc>
        <w:tc>
          <w:tcPr>
            <w:tcW w:w="1170" w:type="dxa"/>
            <w:noWrap/>
            <w:hideMark/>
          </w:tcPr>
          <w:p w14:paraId="04F9DD20" w14:textId="77777777" w:rsidR="00F47290" w:rsidRPr="001135A6" w:rsidRDefault="00F47290" w:rsidP="00C43821">
            <w:pPr>
              <w:pStyle w:val="MacroText"/>
              <w:rPr>
                <w:highlight w:val="yellow"/>
              </w:rPr>
            </w:pPr>
            <w:r w:rsidRPr="001135A6">
              <w:rPr>
                <w:highlight w:val="yellow"/>
              </w:rPr>
              <w:t>0</w:t>
            </w:r>
          </w:p>
        </w:tc>
        <w:tc>
          <w:tcPr>
            <w:tcW w:w="810" w:type="dxa"/>
            <w:noWrap/>
            <w:hideMark/>
          </w:tcPr>
          <w:p w14:paraId="00A4CF73" w14:textId="77777777" w:rsidR="00F47290" w:rsidRPr="001135A6" w:rsidRDefault="00F47290" w:rsidP="00C43821">
            <w:pPr>
              <w:pStyle w:val="MacroText"/>
              <w:rPr>
                <w:highlight w:val="yellow"/>
              </w:rPr>
            </w:pPr>
          </w:p>
        </w:tc>
        <w:tc>
          <w:tcPr>
            <w:tcW w:w="1440" w:type="dxa"/>
            <w:hideMark/>
          </w:tcPr>
          <w:p w14:paraId="4DB71271"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034B6494" w14:textId="77777777" w:rsidR="00F47290" w:rsidRPr="001135A6" w:rsidRDefault="00F47290" w:rsidP="00C43821">
            <w:pPr>
              <w:pStyle w:val="MacroText"/>
              <w:rPr>
                <w:highlight w:val="yellow"/>
              </w:rPr>
            </w:pPr>
            <w:r w:rsidRPr="001135A6">
              <w:rPr>
                <w:highlight w:val="yellow"/>
              </w:rPr>
              <w:t>1</w:t>
            </w:r>
          </w:p>
        </w:tc>
      </w:tr>
      <w:tr w:rsidR="00F47290" w:rsidRPr="001135A6" w14:paraId="6F49CDE3" w14:textId="77777777" w:rsidTr="00A61D45">
        <w:trPr>
          <w:trHeight w:val="280"/>
        </w:trPr>
        <w:tc>
          <w:tcPr>
            <w:tcW w:w="4135" w:type="dxa"/>
            <w:noWrap/>
            <w:hideMark/>
          </w:tcPr>
          <w:p w14:paraId="7EE8604C"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unsigned-delta  </w:t>
            </w:r>
          </w:p>
        </w:tc>
        <w:tc>
          <w:tcPr>
            <w:tcW w:w="810" w:type="dxa"/>
            <w:noWrap/>
            <w:hideMark/>
          </w:tcPr>
          <w:p w14:paraId="33C34A42" w14:textId="77777777" w:rsidR="00F47290" w:rsidRPr="001135A6" w:rsidRDefault="00F47290" w:rsidP="00C43821">
            <w:pPr>
              <w:pStyle w:val="MacroText"/>
              <w:rPr>
                <w:highlight w:val="yellow"/>
              </w:rPr>
            </w:pPr>
          </w:p>
        </w:tc>
        <w:tc>
          <w:tcPr>
            <w:tcW w:w="1170" w:type="dxa"/>
            <w:noWrap/>
            <w:hideMark/>
          </w:tcPr>
          <w:p w14:paraId="6604892F" w14:textId="77777777" w:rsidR="00F47290" w:rsidRPr="001135A6" w:rsidRDefault="00F47290" w:rsidP="00C43821">
            <w:pPr>
              <w:pStyle w:val="MacroText"/>
              <w:rPr>
                <w:highlight w:val="yellow"/>
              </w:rPr>
            </w:pPr>
            <w:r w:rsidRPr="001135A6">
              <w:rPr>
                <w:highlight w:val="yellow"/>
              </w:rPr>
              <w:t>100041</w:t>
            </w:r>
          </w:p>
        </w:tc>
        <w:tc>
          <w:tcPr>
            <w:tcW w:w="810" w:type="dxa"/>
            <w:noWrap/>
            <w:hideMark/>
          </w:tcPr>
          <w:p w14:paraId="570FCDA7" w14:textId="77777777" w:rsidR="00F47290" w:rsidRPr="001135A6" w:rsidRDefault="00F47290" w:rsidP="00C43821">
            <w:pPr>
              <w:pStyle w:val="MacroText"/>
              <w:rPr>
                <w:highlight w:val="yellow"/>
              </w:rPr>
            </w:pPr>
            <w:r w:rsidRPr="001135A6">
              <w:rPr>
                <w:highlight w:val="yellow"/>
              </w:rPr>
              <w:t>41</w:t>
            </w:r>
          </w:p>
        </w:tc>
        <w:tc>
          <w:tcPr>
            <w:tcW w:w="1440" w:type="dxa"/>
            <w:hideMark/>
          </w:tcPr>
          <w:p w14:paraId="145169FF" w14:textId="77777777" w:rsidR="00F47290" w:rsidRPr="001135A6" w:rsidRDefault="00F47290" w:rsidP="00C43821">
            <w:pPr>
              <w:pStyle w:val="MacroText"/>
              <w:rPr>
                <w:highlight w:val="yellow"/>
              </w:rPr>
            </w:pPr>
            <w:r w:rsidRPr="001135A6">
              <w:rPr>
                <w:highlight w:val="yellow"/>
              </w:rPr>
              <w:t>1F29</w:t>
            </w:r>
          </w:p>
        </w:tc>
        <w:tc>
          <w:tcPr>
            <w:tcW w:w="990" w:type="dxa"/>
            <w:noWrap/>
            <w:hideMark/>
          </w:tcPr>
          <w:p w14:paraId="125C0573" w14:textId="77777777" w:rsidR="00F47290" w:rsidRPr="001135A6" w:rsidRDefault="00F47290" w:rsidP="00C43821">
            <w:pPr>
              <w:pStyle w:val="MacroText"/>
              <w:rPr>
                <w:highlight w:val="yellow"/>
              </w:rPr>
            </w:pPr>
            <w:r w:rsidRPr="001135A6">
              <w:rPr>
                <w:highlight w:val="yellow"/>
              </w:rPr>
              <w:t>2</w:t>
            </w:r>
          </w:p>
        </w:tc>
      </w:tr>
      <w:tr w:rsidR="00F47290" w:rsidRPr="001135A6" w14:paraId="07239CE6" w14:textId="77777777" w:rsidTr="00A61D45">
        <w:trPr>
          <w:trHeight w:val="280"/>
        </w:trPr>
        <w:tc>
          <w:tcPr>
            <w:tcW w:w="4135" w:type="dxa"/>
            <w:noWrap/>
            <w:hideMark/>
          </w:tcPr>
          <w:p w14:paraId="7D6C77BF"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453AC502" w14:textId="77777777" w:rsidR="00F47290" w:rsidRPr="001135A6" w:rsidRDefault="00F47290" w:rsidP="00C43821">
            <w:pPr>
              <w:pStyle w:val="MacroText"/>
              <w:rPr>
                <w:highlight w:val="yellow"/>
              </w:rPr>
            </w:pPr>
            <w:r w:rsidRPr="001135A6">
              <w:rPr>
                <w:highlight w:val="yellow"/>
              </w:rPr>
              <w:t>2</w:t>
            </w:r>
          </w:p>
        </w:tc>
        <w:tc>
          <w:tcPr>
            <w:tcW w:w="1170" w:type="dxa"/>
            <w:noWrap/>
            <w:hideMark/>
          </w:tcPr>
          <w:p w14:paraId="7AA4C9D8" w14:textId="77777777" w:rsidR="00F47290" w:rsidRPr="001135A6" w:rsidRDefault="00F47290" w:rsidP="00C43821">
            <w:pPr>
              <w:pStyle w:val="MacroText"/>
              <w:rPr>
                <w:highlight w:val="yellow"/>
              </w:rPr>
            </w:pPr>
          </w:p>
        </w:tc>
        <w:tc>
          <w:tcPr>
            <w:tcW w:w="810" w:type="dxa"/>
            <w:noWrap/>
            <w:hideMark/>
          </w:tcPr>
          <w:p w14:paraId="1EE067CB" w14:textId="77777777" w:rsidR="00F47290" w:rsidRPr="001135A6" w:rsidRDefault="00F47290" w:rsidP="00C43821">
            <w:pPr>
              <w:pStyle w:val="MacroText"/>
              <w:rPr>
                <w:highlight w:val="yellow"/>
              </w:rPr>
            </w:pPr>
          </w:p>
        </w:tc>
        <w:tc>
          <w:tcPr>
            <w:tcW w:w="1440" w:type="dxa"/>
            <w:hideMark/>
          </w:tcPr>
          <w:p w14:paraId="21FAA832" w14:textId="77777777" w:rsidR="00F47290" w:rsidRPr="001135A6" w:rsidRDefault="00F47290" w:rsidP="00C43821">
            <w:pPr>
              <w:pStyle w:val="MacroText"/>
              <w:rPr>
                <w:highlight w:val="yellow"/>
              </w:rPr>
            </w:pPr>
            <w:r w:rsidRPr="001135A6">
              <w:rPr>
                <w:highlight w:val="yellow"/>
              </w:rPr>
              <w:t>0203</w:t>
            </w:r>
          </w:p>
        </w:tc>
        <w:tc>
          <w:tcPr>
            <w:tcW w:w="990" w:type="dxa"/>
            <w:noWrap/>
            <w:hideMark/>
          </w:tcPr>
          <w:p w14:paraId="28134AA6" w14:textId="77777777" w:rsidR="00F47290" w:rsidRPr="001135A6" w:rsidRDefault="00F47290" w:rsidP="00C43821">
            <w:pPr>
              <w:pStyle w:val="MacroText"/>
              <w:rPr>
                <w:highlight w:val="yellow"/>
              </w:rPr>
            </w:pPr>
            <w:r w:rsidRPr="001135A6">
              <w:rPr>
                <w:highlight w:val="yellow"/>
              </w:rPr>
              <w:t>2</w:t>
            </w:r>
          </w:p>
        </w:tc>
      </w:tr>
      <w:tr w:rsidR="00F47290" w:rsidRPr="001135A6" w14:paraId="61C9000A" w14:textId="77777777" w:rsidTr="00A61D45">
        <w:trPr>
          <w:trHeight w:val="280"/>
        </w:trPr>
        <w:tc>
          <w:tcPr>
            <w:tcW w:w="4135" w:type="dxa"/>
            <w:noWrap/>
            <w:hideMark/>
          </w:tcPr>
          <w:p w14:paraId="7C46C7D1"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426C99D5" w14:textId="77777777" w:rsidR="00F47290" w:rsidRPr="001135A6" w:rsidRDefault="00F47290" w:rsidP="00C43821">
            <w:pPr>
              <w:pStyle w:val="MacroText"/>
              <w:rPr>
                <w:highlight w:val="yellow"/>
              </w:rPr>
            </w:pPr>
          </w:p>
        </w:tc>
        <w:tc>
          <w:tcPr>
            <w:tcW w:w="1170" w:type="dxa"/>
            <w:noWrap/>
            <w:hideMark/>
          </w:tcPr>
          <w:p w14:paraId="5B56526D" w14:textId="77777777" w:rsidR="00F47290" w:rsidRPr="001135A6" w:rsidRDefault="00F47290" w:rsidP="00C43821">
            <w:pPr>
              <w:pStyle w:val="MacroText"/>
              <w:rPr>
                <w:highlight w:val="yellow"/>
              </w:rPr>
            </w:pPr>
            <w:r w:rsidRPr="001135A6">
              <w:rPr>
                <w:highlight w:val="yellow"/>
              </w:rPr>
              <w:t>12-2-2018 2:00:00</w:t>
            </w:r>
          </w:p>
        </w:tc>
        <w:tc>
          <w:tcPr>
            <w:tcW w:w="810" w:type="dxa"/>
            <w:noWrap/>
            <w:hideMark/>
          </w:tcPr>
          <w:p w14:paraId="19A4F578" w14:textId="77777777" w:rsidR="00F47290" w:rsidRPr="001135A6" w:rsidRDefault="00F47290" w:rsidP="00C43821">
            <w:pPr>
              <w:pStyle w:val="MacroText"/>
              <w:rPr>
                <w:highlight w:val="yellow"/>
              </w:rPr>
            </w:pPr>
          </w:p>
        </w:tc>
        <w:tc>
          <w:tcPr>
            <w:tcW w:w="1440" w:type="dxa"/>
            <w:hideMark/>
          </w:tcPr>
          <w:p w14:paraId="6869B636"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3A80299B" w14:textId="77777777" w:rsidR="00F47290" w:rsidRPr="001135A6" w:rsidRDefault="00F47290" w:rsidP="00C43821">
            <w:pPr>
              <w:pStyle w:val="MacroText"/>
              <w:rPr>
                <w:highlight w:val="yellow"/>
              </w:rPr>
            </w:pPr>
            <w:r w:rsidRPr="001135A6">
              <w:rPr>
                <w:highlight w:val="yellow"/>
              </w:rPr>
              <w:t>1</w:t>
            </w:r>
          </w:p>
        </w:tc>
      </w:tr>
      <w:tr w:rsidR="00F47290" w:rsidRPr="001135A6" w14:paraId="0D9533C4" w14:textId="77777777" w:rsidTr="00A61D45">
        <w:trPr>
          <w:trHeight w:val="280"/>
        </w:trPr>
        <w:tc>
          <w:tcPr>
            <w:tcW w:w="4135" w:type="dxa"/>
            <w:noWrap/>
            <w:hideMark/>
          </w:tcPr>
          <w:p w14:paraId="77136C93"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3F3947A7" w14:textId="77777777" w:rsidR="00F47290" w:rsidRPr="001135A6" w:rsidRDefault="00F47290" w:rsidP="00C43821">
            <w:pPr>
              <w:pStyle w:val="MacroText"/>
              <w:rPr>
                <w:highlight w:val="yellow"/>
              </w:rPr>
            </w:pPr>
          </w:p>
        </w:tc>
        <w:tc>
          <w:tcPr>
            <w:tcW w:w="1170" w:type="dxa"/>
            <w:noWrap/>
            <w:hideMark/>
          </w:tcPr>
          <w:p w14:paraId="137E9C13" w14:textId="77777777" w:rsidR="00F47290" w:rsidRPr="001135A6" w:rsidRDefault="00F47290" w:rsidP="00C43821">
            <w:pPr>
              <w:pStyle w:val="MacroText"/>
              <w:rPr>
                <w:highlight w:val="yellow"/>
              </w:rPr>
            </w:pPr>
            <w:r w:rsidRPr="001135A6">
              <w:rPr>
                <w:highlight w:val="yellow"/>
              </w:rPr>
              <w:t>0</w:t>
            </w:r>
          </w:p>
        </w:tc>
        <w:tc>
          <w:tcPr>
            <w:tcW w:w="810" w:type="dxa"/>
            <w:noWrap/>
            <w:hideMark/>
          </w:tcPr>
          <w:p w14:paraId="7B364689" w14:textId="77777777" w:rsidR="00F47290" w:rsidRPr="001135A6" w:rsidRDefault="00F47290" w:rsidP="00C43821">
            <w:pPr>
              <w:pStyle w:val="MacroText"/>
              <w:rPr>
                <w:highlight w:val="yellow"/>
              </w:rPr>
            </w:pPr>
          </w:p>
        </w:tc>
        <w:tc>
          <w:tcPr>
            <w:tcW w:w="1440" w:type="dxa"/>
            <w:hideMark/>
          </w:tcPr>
          <w:p w14:paraId="6C3CFA77"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7A619B71" w14:textId="77777777" w:rsidR="00F47290" w:rsidRPr="001135A6" w:rsidRDefault="00F47290" w:rsidP="00C43821">
            <w:pPr>
              <w:pStyle w:val="MacroText"/>
              <w:rPr>
                <w:highlight w:val="yellow"/>
              </w:rPr>
            </w:pPr>
            <w:r w:rsidRPr="001135A6">
              <w:rPr>
                <w:highlight w:val="yellow"/>
              </w:rPr>
              <w:t>1</w:t>
            </w:r>
          </w:p>
        </w:tc>
      </w:tr>
      <w:tr w:rsidR="00F47290" w:rsidRPr="001135A6" w14:paraId="7D6686A8" w14:textId="77777777" w:rsidTr="00A61D45">
        <w:trPr>
          <w:trHeight w:val="280"/>
        </w:trPr>
        <w:tc>
          <w:tcPr>
            <w:tcW w:w="4135" w:type="dxa"/>
            <w:noWrap/>
            <w:hideMark/>
          </w:tcPr>
          <w:p w14:paraId="2FEFA778"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unsigned-delta  </w:t>
            </w:r>
          </w:p>
        </w:tc>
        <w:tc>
          <w:tcPr>
            <w:tcW w:w="810" w:type="dxa"/>
            <w:noWrap/>
            <w:hideMark/>
          </w:tcPr>
          <w:p w14:paraId="17F86217" w14:textId="77777777" w:rsidR="00F47290" w:rsidRPr="001135A6" w:rsidRDefault="00F47290" w:rsidP="00C43821">
            <w:pPr>
              <w:pStyle w:val="MacroText"/>
              <w:rPr>
                <w:highlight w:val="yellow"/>
              </w:rPr>
            </w:pPr>
          </w:p>
        </w:tc>
        <w:tc>
          <w:tcPr>
            <w:tcW w:w="1170" w:type="dxa"/>
            <w:noWrap/>
            <w:hideMark/>
          </w:tcPr>
          <w:p w14:paraId="2ED7C860" w14:textId="77777777" w:rsidR="00F47290" w:rsidRPr="001135A6" w:rsidRDefault="00F47290" w:rsidP="00C43821">
            <w:pPr>
              <w:pStyle w:val="MacroText"/>
              <w:rPr>
                <w:highlight w:val="yellow"/>
              </w:rPr>
            </w:pPr>
            <w:r w:rsidRPr="001135A6">
              <w:rPr>
                <w:highlight w:val="yellow"/>
              </w:rPr>
              <w:t>100082</w:t>
            </w:r>
          </w:p>
        </w:tc>
        <w:tc>
          <w:tcPr>
            <w:tcW w:w="810" w:type="dxa"/>
            <w:noWrap/>
            <w:hideMark/>
          </w:tcPr>
          <w:p w14:paraId="272ED14F" w14:textId="77777777" w:rsidR="00F47290" w:rsidRPr="001135A6" w:rsidRDefault="00F47290" w:rsidP="00C43821">
            <w:pPr>
              <w:pStyle w:val="MacroText"/>
              <w:rPr>
                <w:highlight w:val="yellow"/>
              </w:rPr>
            </w:pPr>
            <w:r w:rsidRPr="001135A6">
              <w:rPr>
                <w:highlight w:val="yellow"/>
              </w:rPr>
              <w:t>41</w:t>
            </w:r>
          </w:p>
        </w:tc>
        <w:tc>
          <w:tcPr>
            <w:tcW w:w="1440" w:type="dxa"/>
            <w:hideMark/>
          </w:tcPr>
          <w:p w14:paraId="4A2093A6" w14:textId="77777777" w:rsidR="00F47290" w:rsidRPr="001135A6" w:rsidRDefault="00F47290" w:rsidP="00C43821">
            <w:pPr>
              <w:pStyle w:val="MacroText"/>
              <w:rPr>
                <w:highlight w:val="yellow"/>
              </w:rPr>
            </w:pPr>
            <w:r w:rsidRPr="001135A6">
              <w:rPr>
                <w:highlight w:val="yellow"/>
              </w:rPr>
              <w:t>1F29</w:t>
            </w:r>
          </w:p>
        </w:tc>
        <w:tc>
          <w:tcPr>
            <w:tcW w:w="990" w:type="dxa"/>
            <w:noWrap/>
            <w:hideMark/>
          </w:tcPr>
          <w:p w14:paraId="5ECD19E0" w14:textId="77777777" w:rsidR="00F47290" w:rsidRPr="001135A6" w:rsidRDefault="00F47290" w:rsidP="00C43821">
            <w:pPr>
              <w:pStyle w:val="MacroText"/>
              <w:rPr>
                <w:highlight w:val="yellow"/>
              </w:rPr>
            </w:pPr>
            <w:r w:rsidRPr="001135A6">
              <w:rPr>
                <w:highlight w:val="yellow"/>
              </w:rPr>
              <w:t>2</w:t>
            </w:r>
          </w:p>
        </w:tc>
      </w:tr>
      <w:tr w:rsidR="00F47290" w:rsidRPr="001135A6" w14:paraId="66ADC24D" w14:textId="77777777" w:rsidTr="00A61D45">
        <w:trPr>
          <w:trHeight w:val="280"/>
        </w:trPr>
        <w:tc>
          <w:tcPr>
            <w:tcW w:w="4135" w:type="dxa"/>
            <w:noWrap/>
            <w:hideMark/>
          </w:tcPr>
          <w:p w14:paraId="6148C487"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3FA865A8" w14:textId="77777777" w:rsidR="00F47290" w:rsidRPr="001135A6" w:rsidRDefault="00F47290" w:rsidP="00C43821">
            <w:pPr>
              <w:pStyle w:val="MacroText"/>
              <w:rPr>
                <w:highlight w:val="yellow"/>
              </w:rPr>
            </w:pPr>
            <w:r w:rsidRPr="001135A6">
              <w:rPr>
                <w:highlight w:val="yellow"/>
              </w:rPr>
              <w:t>3</w:t>
            </w:r>
          </w:p>
        </w:tc>
        <w:tc>
          <w:tcPr>
            <w:tcW w:w="1170" w:type="dxa"/>
            <w:noWrap/>
            <w:hideMark/>
          </w:tcPr>
          <w:p w14:paraId="3A50A61D" w14:textId="77777777" w:rsidR="00F47290" w:rsidRPr="001135A6" w:rsidRDefault="00F47290" w:rsidP="00C43821">
            <w:pPr>
              <w:pStyle w:val="MacroText"/>
              <w:rPr>
                <w:highlight w:val="yellow"/>
              </w:rPr>
            </w:pPr>
          </w:p>
        </w:tc>
        <w:tc>
          <w:tcPr>
            <w:tcW w:w="810" w:type="dxa"/>
            <w:noWrap/>
            <w:hideMark/>
          </w:tcPr>
          <w:p w14:paraId="43017655" w14:textId="77777777" w:rsidR="00F47290" w:rsidRPr="001135A6" w:rsidRDefault="00F47290" w:rsidP="00C43821">
            <w:pPr>
              <w:pStyle w:val="MacroText"/>
              <w:rPr>
                <w:highlight w:val="yellow"/>
              </w:rPr>
            </w:pPr>
          </w:p>
        </w:tc>
        <w:tc>
          <w:tcPr>
            <w:tcW w:w="1440" w:type="dxa"/>
            <w:hideMark/>
          </w:tcPr>
          <w:p w14:paraId="2A2585E1" w14:textId="77777777" w:rsidR="00F47290" w:rsidRPr="001135A6" w:rsidRDefault="00F47290" w:rsidP="00C43821">
            <w:pPr>
              <w:pStyle w:val="MacroText"/>
              <w:rPr>
                <w:highlight w:val="yellow"/>
              </w:rPr>
            </w:pPr>
            <w:r w:rsidRPr="001135A6">
              <w:rPr>
                <w:highlight w:val="yellow"/>
              </w:rPr>
              <w:t>0203</w:t>
            </w:r>
          </w:p>
        </w:tc>
        <w:tc>
          <w:tcPr>
            <w:tcW w:w="990" w:type="dxa"/>
            <w:noWrap/>
            <w:hideMark/>
          </w:tcPr>
          <w:p w14:paraId="7C8DCAE6" w14:textId="77777777" w:rsidR="00F47290" w:rsidRPr="001135A6" w:rsidRDefault="00F47290" w:rsidP="00C43821">
            <w:pPr>
              <w:pStyle w:val="MacroText"/>
              <w:rPr>
                <w:highlight w:val="yellow"/>
              </w:rPr>
            </w:pPr>
            <w:r w:rsidRPr="001135A6">
              <w:rPr>
                <w:highlight w:val="yellow"/>
              </w:rPr>
              <w:t>2</w:t>
            </w:r>
          </w:p>
        </w:tc>
      </w:tr>
      <w:tr w:rsidR="00F47290" w:rsidRPr="001135A6" w14:paraId="0F64FBB3" w14:textId="77777777" w:rsidTr="00A61D45">
        <w:trPr>
          <w:trHeight w:val="280"/>
        </w:trPr>
        <w:tc>
          <w:tcPr>
            <w:tcW w:w="4135" w:type="dxa"/>
            <w:noWrap/>
            <w:hideMark/>
          </w:tcPr>
          <w:p w14:paraId="330401C7"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3BC50829" w14:textId="77777777" w:rsidR="00F47290" w:rsidRPr="001135A6" w:rsidRDefault="00F47290" w:rsidP="00C43821">
            <w:pPr>
              <w:pStyle w:val="MacroText"/>
              <w:rPr>
                <w:highlight w:val="yellow"/>
              </w:rPr>
            </w:pPr>
          </w:p>
        </w:tc>
        <w:tc>
          <w:tcPr>
            <w:tcW w:w="1170" w:type="dxa"/>
            <w:noWrap/>
            <w:hideMark/>
          </w:tcPr>
          <w:p w14:paraId="10D6D0B5" w14:textId="77777777" w:rsidR="00F47290" w:rsidRPr="001135A6" w:rsidRDefault="00F47290" w:rsidP="00C43821">
            <w:pPr>
              <w:pStyle w:val="MacroText"/>
              <w:rPr>
                <w:highlight w:val="yellow"/>
              </w:rPr>
            </w:pPr>
            <w:r w:rsidRPr="001135A6">
              <w:rPr>
                <w:highlight w:val="yellow"/>
              </w:rPr>
              <w:t>12-2-2018 3:00:00</w:t>
            </w:r>
          </w:p>
        </w:tc>
        <w:tc>
          <w:tcPr>
            <w:tcW w:w="810" w:type="dxa"/>
            <w:noWrap/>
            <w:hideMark/>
          </w:tcPr>
          <w:p w14:paraId="1C1171FE" w14:textId="77777777" w:rsidR="00F47290" w:rsidRPr="001135A6" w:rsidRDefault="00F47290" w:rsidP="00C43821">
            <w:pPr>
              <w:pStyle w:val="MacroText"/>
              <w:rPr>
                <w:highlight w:val="yellow"/>
              </w:rPr>
            </w:pPr>
          </w:p>
        </w:tc>
        <w:tc>
          <w:tcPr>
            <w:tcW w:w="1440" w:type="dxa"/>
            <w:hideMark/>
          </w:tcPr>
          <w:p w14:paraId="644EE6A0"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41F281A9" w14:textId="77777777" w:rsidR="00F47290" w:rsidRPr="001135A6" w:rsidRDefault="00F47290" w:rsidP="00C43821">
            <w:pPr>
              <w:pStyle w:val="MacroText"/>
              <w:rPr>
                <w:highlight w:val="yellow"/>
              </w:rPr>
            </w:pPr>
            <w:r w:rsidRPr="001135A6">
              <w:rPr>
                <w:highlight w:val="yellow"/>
              </w:rPr>
              <w:t>1</w:t>
            </w:r>
          </w:p>
        </w:tc>
      </w:tr>
      <w:tr w:rsidR="00F47290" w:rsidRPr="001135A6" w14:paraId="23817D3F" w14:textId="77777777" w:rsidTr="00A61D45">
        <w:trPr>
          <w:trHeight w:val="280"/>
        </w:trPr>
        <w:tc>
          <w:tcPr>
            <w:tcW w:w="4135" w:type="dxa"/>
            <w:noWrap/>
            <w:hideMark/>
          </w:tcPr>
          <w:p w14:paraId="3018CA8F"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421FA332" w14:textId="77777777" w:rsidR="00F47290" w:rsidRPr="001135A6" w:rsidRDefault="00F47290" w:rsidP="00C43821">
            <w:pPr>
              <w:pStyle w:val="MacroText"/>
              <w:rPr>
                <w:highlight w:val="yellow"/>
              </w:rPr>
            </w:pPr>
          </w:p>
        </w:tc>
        <w:tc>
          <w:tcPr>
            <w:tcW w:w="1170" w:type="dxa"/>
            <w:noWrap/>
            <w:hideMark/>
          </w:tcPr>
          <w:p w14:paraId="52C4876F" w14:textId="77777777" w:rsidR="00F47290" w:rsidRPr="001135A6" w:rsidRDefault="00F47290" w:rsidP="00C43821">
            <w:pPr>
              <w:pStyle w:val="MacroText"/>
              <w:rPr>
                <w:highlight w:val="yellow"/>
              </w:rPr>
            </w:pPr>
            <w:r w:rsidRPr="001135A6">
              <w:rPr>
                <w:highlight w:val="yellow"/>
              </w:rPr>
              <w:t>0</w:t>
            </w:r>
          </w:p>
        </w:tc>
        <w:tc>
          <w:tcPr>
            <w:tcW w:w="810" w:type="dxa"/>
            <w:noWrap/>
            <w:hideMark/>
          </w:tcPr>
          <w:p w14:paraId="588C9819" w14:textId="77777777" w:rsidR="00F47290" w:rsidRPr="001135A6" w:rsidRDefault="00F47290" w:rsidP="00C43821">
            <w:pPr>
              <w:pStyle w:val="MacroText"/>
              <w:rPr>
                <w:highlight w:val="yellow"/>
              </w:rPr>
            </w:pPr>
          </w:p>
        </w:tc>
        <w:tc>
          <w:tcPr>
            <w:tcW w:w="1440" w:type="dxa"/>
            <w:hideMark/>
          </w:tcPr>
          <w:p w14:paraId="24B3CAB4"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20742A24" w14:textId="77777777" w:rsidR="00F47290" w:rsidRPr="001135A6" w:rsidRDefault="00F47290" w:rsidP="00C43821">
            <w:pPr>
              <w:pStyle w:val="MacroText"/>
              <w:rPr>
                <w:highlight w:val="yellow"/>
              </w:rPr>
            </w:pPr>
            <w:r w:rsidRPr="001135A6">
              <w:rPr>
                <w:highlight w:val="yellow"/>
              </w:rPr>
              <w:t>1</w:t>
            </w:r>
          </w:p>
        </w:tc>
      </w:tr>
      <w:tr w:rsidR="00F47290" w:rsidRPr="001135A6" w14:paraId="78247CA7" w14:textId="77777777" w:rsidTr="00A61D45">
        <w:trPr>
          <w:trHeight w:val="280"/>
        </w:trPr>
        <w:tc>
          <w:tcPr>
            <w:tcW w:w="4135" w:type="dxa"/>
            <w:noWrap/>
            <w:hideMark/>
          </w:tcPr>
          <w:p w14:paraId="39AEAF61"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unsigned-delta  </w:t>
            </w:r>
          </w:p>
        </w:tc>
        <w:tc>
          <w:tcPr>
            <w:tcW w:w="810" w:type="dxa"/>
            <w:noWrap/>
            <w:hideMark/>
          </w:tcPr>
          <w:p w14:paraId="7D8AFFBD" w14:textId="77777777" w:rsidR="00F47290" w:rsidRPr="001135A6" w:rsidRDefault="00F47290" w:rsidP="00C43821">
            <w:pPr>
              <w:pStyle w:val="MacroText"/>
              <w:rPr>
                <w:highlight w:val="yellow"/>
              </w:rPr>
            </w:pPr>
          </w:p>
        </w:tc>
        <w:tc>
          <w:tcPr>
            <w:tcW w:w="1170" w:type="dxa"/>
            <w:noWrap/>
            <w:hideMark/>
          </w:tcPr>
          <w:p w14:paraId="5881FE41" w14:textId="77777777" w:rsidR="00F47290" w:rsidRPr="001135A6" w:rsidRDefault="00F47290" w:rsidP="00C43821">
            <w:pPr>
              <w:pStyle w:val="MacroText"/>
              <w:rPr>
                <w:highlight w:val="yellow"/>
              </w:rPr>
            </w:pPr>
            <w:r w:rsidRPr="001135A6">
              <w:rPr>
                <w:highlight w:val="yellow"/>
              </w:rPr>
              <w:t>100123</w:t>
            </w:r>
          </w:p>
        </w:tc>
        <w:tc>
          <w:tcPr>
            <w:tcW w:w="810" w:type="dxa"/>
            <w:noWrap/>
            <w:hideMark/>
          </w:tcPr>
          <w:p w14:paraId="0E03E28D" w14:textId="77777777" w:rsidR="00F47290" w:rsidRPr="001135A6" w:rsidRDefault="00F47290" w:rsidP="00C43821">
            <w:pPr>
              <w:pStyle w:val="MacroText"/>
              <w:rPr>
                <w:highlight w:val="yellow"/>
              </w:rPr>
            </w:pPr>
            <w:r w:rsidRPr="001135A6">
              <w:rPr>
                <w:highlight w:val="yellow"/>
              </w:rPr>
              <w:t>41</w:t>
            </w:r>
          </w:p>
        </w:tc>
        <w:tc>
          <w:tcPr>
            <w:tcW w:w="1440" w:type="dxa"/>
            <w:hideMark/>
          </w:tcPr>
          <w:p w14:paraId="4616F405" w14:textId="77777777" w:rsidR="00F47290" w:rsidRPr="001135A6" w:rsidRDefault="00F47290" w:rsidP="00C43821">
            <w:pPr>
              <w:pStyle w:val="MacroText"/>
              <w:rPr>
                <w:highlight w:val="yellow"/>
              </w:rPr>
            </w:pPr>
            <w:r w:rsidRPr="001135A6">
              <w:rPr>
                <w:highlight w:val="yellow"/>
              </w:rPr>
              <w:t>1F29</w:t>
            </w:r>
          </w:p>
        </w:tc>
        <w:tc>
          <w:tcPr>
            <w:tcW w:w="990" w:type="dxa"/>
            <w:noWrap/>
            <w:hideMark/>
          </w:tcPr>
          <w:p w14:paraId="799C3184" w14:textId="77777777" w:rsidR="00F47290" w:rsidRPr="001135A6" w:rsidRDefault="00F47290" w:rsidP="00C43821">
            <w:pPr>
              <w:pStyle w:val="MacroText"/>
              <w:rPr>
                <w:highlight w:val="yellow"/>
              </w:rPr>
            </w:pPr>
            <w:r w:rsidRPr="001135A6">
              <w:rPr>
                <w:highlight w:val="yellow"/>
              </w:rPr>
              <w:t>2</w:t>
            </w:r>
          </w:p>
        </w:tc>
      </w:tr>
      <w:tr w:rsidR="00F47290" w:rsidRPr="001135A6" w14:paraId="625822BD" w14:textId="77777777" w:rsidTr="00A61D45">
        <w:trPr>
          <w:trHeight w:val="280"/>
        </w:trPr>
        <w:tc>
          <w:tcPr>
            <w:tcW w:w="4135" w:type="dxa"/>
            <w:noWrap/>
            <w:hideMark/>
          </w:tcPr>
          <w:p w14:paraId="2ACEFB7F"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lastRenderedPageBreak/>
              <w:t>structure [3]</w:t>
            </w:r>
          </w:p>
        </w:tc>
        <w:tc>
          <w:tcPr>
            <w:tcW w:w="810" w:type="dxa"/>
            <w:noWrap/>
            <w:hideMark/>
          </w:tcPr>
          <w:p w14:paraId="6192EF1B" w14:textId="77777777" w:rsidR="00F47290" w:rsidRPr="001135A6" w:rsidRDefault="00F47290" w:rsidP="00C43821">
            <w:pPr>
              <w:pStyle w:val="MacroText"/>
              <w:rPr>
                <w:highlight w:val="yellow"/>
              </w:rPr>
            </w:pPr>
            <w:r w:rsidRPr="001135A6">
              <w:rPr>
                <w:highlight w:val="yellow"/>
              </w:rPr>
              <w:t>4</w:t>
            </w:r>
          </w:p>
        </w:tc>
        <w:tc>
          <w:tcPr>
            <w:tcW w:w="1170" w:type="dxa"/>
            <w:noWrap/>
            <w:hideMark/>
          </w:tcPr>
          <w:p w14:paraId="5CEBD2F2" w14:textId="77777777" w:rsidR="00F47290" w:rsidRPr="001135A6" w:rsidRDefault="00F47290" w:rsidP="00C43821">
            <w:pPr>
              <w:pStyle w:val="MacroText"/>
              <w:rPr>
                <w:highlight w:val="yellow"/>
              </w:rPr>
            </w:pPr>
          </w:p>
        </w:tc>
        <w:tc>
          <w:tcPr>
            <w:tcW w:w="810" w:type="dxa"/>
            <w:noWrap/>
            <w:hideMark/>
          </w:tcPr>
          <w:p w14:paraId="5E087C95" w14:textId="77777777" w:rsidR="00F47290" w:rsidRPr="001135A6" w:rsidRDefault="00F47290" w:rsidP="00C43821">
            <w:pPr>
              <w:pStyle w:val="MacroText"/>
              <w:rPr>
                <w:highlight w:val="yellow"/>
              </w:rPr>
            </w:pPr>
          </w:p>
        </w:tc>
        <w:tc>
          <w:tcPr>
            <w:tcW w:w="1440" w:type="dxa"/>
            <w:hideMark/>
          </w:tcPr>
          <w:p w14:paraId="06A044D6" w14:textId="77777777" w:rsidR="00F47290" w:rsidRPr="001135A6" w:rsidRDefault="00F47290" w:rsidP="00C43821">
            <w:pPr>
              <w:pStyle w:val="MacroText"/>
              <w:rPr>
                <w:highlight w:val="yellow"/>
              </w:rPr>
            </w:pPr>
            <w:r w:rsidRPr="001135A6">
              <w:rPr>
                <w:highlight w:val="yellow"/>
              </w:rPr>
              <w:t>0203</w:t>
            </w:r>
          </w:p>
        </w:tc>
        <w:tc>
          <w:tcPr>
            <w:tcW w:w="990" w:type="dxa"/>
            <w:noWrap/>
            <w:hideMark/>
          </w:tcPr>
          <w:p w14:paraId="4D7D7E03" w14:textId="77777777" w:rsidR="00F47290" w:rsidRPr="001135A6" w:rsidRDefault="00F47290" w:rsidP="00C43821">
            <w:pPr>
              <w:pStyle w:val="MacroText"/>
              <w:rPr>
                <w:highlight w:val="yellow"/>
              </w:rPr>
            </w:pPr>
            <w:r w:rsidRPr="001135A6">
              <w:rPr>
                <w:highlight w:val="yellow"/>
              </w:rPr>
              <w:t>2</w:t>
            </w:r>
          </w:p>
        </w:tc>
      </w:tr>
      <w:tr w:rsidR="00F47290" w:rsidRPr="001135A6" w14:paraId="0BEF9394" w14:textId="77777777" w:rsidTr="00A61D45">
        <w:trPr>
          <w:trHeight w:val="280"/>
        </w:trPr>
        <w:tc>
          <w:tcPr>
            <w:tcW w:w="4135" w:type="dxa"/>
            <w:noWrap/>
            <w:hideMark/>
          </w:tcPr>
          <w:p w14:paraId="6A398AD8"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3C9066AC" w14:textId="77777777" w:rsidR="00F47290" w:rsidRPr="001135A6" w:rsidRDefault="00F47290" w:rsidP="00C43821">
            <w:pPr>
              <w:pStyle w:val="MacroText"/>
              <w:rPr>
                <w:highlight w:val="yellow"/>
              </w:rPr>
            </w:pPr>
          </w:p>
        </w:tc>
        <w:tc>
          <w:tcPr>
            <w:tcW w:w="1170" w:type="dxa"/>
            <w:noWrap/>
            <w:hideMark/>
          </w:tcPr>
          <w:p w14:paraId="0ABFA509" w14:textId="77777777" w:rsidR="00F47290" w:rsidRPr="001135A6" w:rsidRDefault="00F47290" w:rsidP="00C43821">
            <w:pPr>
              <w:pStyle w:val="MacroText"/>
              <w:rPr>
                <w:highlight w:val="yellow"/>
              </w:rPr>
            </w:pPr>
            <w:r w:rsidRPr="001135A6">
              <w:rPr>
                <w:highlight w:val="yellow"/>
              </w:rPr>
              <w:t>12-2-2018 4:00:00</w:t>
            </w:r>
          </w:p>
        </w:tc>
        <w:tc>
          <w:tcPr>
            <w:tcW w:w="810" w:type="dxa"/>
            <w:noWrap/>
            <w:hideMark/>
          </w:tcPr>
          <w:p w14:paraId="752B07DC" w14:textId="77777777" w:rsidR="00F47290" w:rsidRPr="001135A6" w:rsidRDefault="00F47290" w:rsidP="00C43821">
            <w:pPr>
              <w:pStyle w:val="MacroText"/>
              <w:rPr>
                <w:highlight w:val="yellow"/>
              </w:rPr>
            </w:pPr>
          </w:p>
        </w:tc>
        <w:tc>
          <w:tcPr>
            <w:tcW w:w="1440" w:type="dxa"/>
            <w:hideMark/>
          </w:tcPr>
          <w:p w14:paraId="0ED9689A"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458EA227" w14:textId="77777777" w:rsidR="00F47290" w:rsidRPr="001135A6" w:rsidRDefault="00F47290" w:rsidP="00C43821">
            <w:pPr>
              <w:pStyle w:val="MacroText"/>
              <w:rPr>
                <w:highlight w:val="yellow"/>
              </w:rPr>
            </w:pPr>
            <w:r w:rsidRPr="001135A6">
              <w:rPr>
                <w:highlight w:val="yellow"/>
              </w:rPr>
              <w:t>1</w:t>
            </w:r>
          </w:p>
        </w:tc>
      </w:tr>
      <w:tr w:rsidR="00F47290" w:rsidRPr="001135A6" w14:paraId="6EAF1039" w14:textId="77777777" w:rsidTr="00A61D45">
        <w:trPr>
          <w:trHeight w:val="280"/>
        </w:trPr>
        <w:tc>
          <w:tcPr>
            <w:tcW w:w="4135" w:type="dxa"/>
            <w:noWrap/>
            <w:hideMark/>
          </w:tcPr>
          <w:p w14:paraId="00FD4D57"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108CBB68" w14:textId="77777777" w:rsidR="00F47290" w:rsidRPr="001135A6" w:rsidRDefault="00F47290" w:rsidP="00C43821">
            <w:pPr>
              <w:pStyle w:val="MacroText"/>
              <w:rPr>
                <w:highlight w:val="yellow"/>
              </w:rPr>
            </w:pPr>
          </w:p>
        </w:tc>
        <w:tc>
          <w:tcPr>
            <w:tcW w:w="1170" w:type="dxa"/>
            <w:noWrap/>
            <w:hideMark/>
          </w:tcPr>
          <w:p w14:paraId="01FE2C20" w14:textId="77777777" w:rsidR="00F47290" w:rsidRPr="001135A6" w:rsidRDefault="00F47290" w:rsidP="00C43821">
            <w:pPr>
              <w:pStyle w:val="MacroText"/>
              <w:rPr>
                <w:highlight w:val="yellow"/>
              </w:rPr>
            </w:pPr>
            <w:r w:rsidRPr="001135A6">
              <w:rPr>
                <w:highlight w:val="yellow"/>
              </w:rPr>
              <w:t>0</w:t>
            </w:r>
          </w:p>
        </w:tc>
        <w:tc>
          <w:tcPr>
            <w:tcW w:w="810" w:type="dxa"/>
            <w:noWrap/>
            <w:hideMark/>
          </w:tcPr>
          <w:p w14:paraId="0EEF6E1B" w14:textId="77777777" w:rsidR="00F47290" w:rsidRPr="001135A6" w:rsidRDefault="00F47290" w:rsidP="00C43821">
            <w:pPr>
              <w:pStyle w:val="MacroText"/>
              <w:rPr>
                <w:highlight w:val="yellow"/>
              </w:rPr>
            </w:pPr>
          </w:p>
        </w:tc>
        <w:tc>
          <w:tcPr>
            <w:tcW w:w="1440" w:type="dxa"/>
            <w:hideMark/>
          </w:tcPr>
          <w:p w14:paraId="125FAC90"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7B6BB942" w14:textId="77777777" w:rsidR="00F47290" w:rsidRPr="001135A6" w:rsidRDefault="00F47290" w:rsidP="00C43821">
            <w:pPr>
              <w:pStyle w:val="MacroText"/>
              <w:rPr>
                <w:highlight w:val="yellow"/>
              </w:rPr>
            </w:pPr>
            <w:r w:rsidRPr="001135A6">
              <w:rPr>
                <w:highlight w:val="yellow"/>
              </w:rPr>
              <w:t>1</w:t>
            </w:r>
          </w:p>
        </w:tc>
      </w:tr>
      <w:tr w:rsidR="00F47290" w:rsidRPr="001135A6" w14:paraId="2831DAEE" w14:textId="77777777" w:rsidTr="00A61D45">
        <w:trPr>
          <w:trHeight w:val="280"/>
        </w:trPr>
        <w:tc>
          <w:tcPr>
            <w:tcW w:w="4135" w:type="dxa"/>
            <w:noWrap/>
            <w:hideMark/>
          </w:tcPr>
          <w:p w14:paraId="4D0E4AE0"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unsigned-delta  </w:t>
            </w:r>
          </w:p>
        </w:tc>
        <w:tc>
          <w:tcPr>
            <w:tcW w:w="810" w:type="dxa"/>
            <w:noWrap/>
            <w:hideMark/>
          </w:tcPr>
          <w:p w14:paraId="385B4A11" w14:textId="77777777" w:rsidR="00F47290" w:rsidRPr="001135A6" w:rsidRDefault="00F47290" w:rsidP="00C43821">
            <w:pPr>
              <w:pStyle w:val="MacroText"/>
              <w:rPr>
                <w:highlight w:val="yellow"/>
              </w:rPr>
            </w:pPr>
          </w:p>
        </w:tc>
        <w:tc>
          <w:tcPr>
            <w:tcW w:w="1170" w:type="dxa"/>
            <w:noWrap/>
            <w:hideMark/>
          </w:tcPr>
          <w:p w14:paraId="21354E16" w14:textId="77777777" w:rsidR="00F47290" w:rsidRPr="001135A6" w:rsidRDefault="00F47290" w:rsidP="00C43821">
            <w:pPr>
              <w:pStyle w:val="MacroText"/>
              <w:rPr>
                <w:highlight w:val="yellow"/>
              </w:rPr>
            </w:pPr>
            <w:r w:rsidRPr="001135A6">
              <w:rPr>
                <w:highlight w:val="yellow"/>
              </w:rPr>
              <w:t>100164</w:t>
            </w:r>
          </w:p>
        </w:tc>
        <w:tc>
          <w:tcPr>
            <w:tcW w:w="810" w:type="dxa"/>
            <w:noWrap/>
            <w:hideMark/>
          </w:tcPr>
          <w:p w14:paraId="150168A7" w14:textId="77777777" w:rsidR="00F47290" w:rsidRPr="001135A6" w:rsidRDefault="00F47290" w:rsidP="00C43821">
            <w:pPr>
              <w:pStyle w:val="MacroText"/>
              <w:rPr>
                <w:highlight w:val="yellow"/>
              </w:rPr>
            </w:pPr>
            <w:r w:rsidRPr="001135A6">
              <w:rPr>
                <w:highlight w:val="yellow"/>
              </w:rPr>
              <w:t>41</w:t>
            </w:r>
          </w:p>
        </w:tc>
        <w:tc>
          <w:tcPr>
            <w:tcW w:w="1440" w:type="dxa"/>
            <w:hideMark/>
          </w:tcPr>
          <w:p w14:paraId="72188D28" w14:textId="77777777" w:rsidR="00F47290" w:rsidRPr="001135A6" w:rsidRDefault="00F47290" w:rsidP="00C43821">
            <w:pPr>
              <w:pStyle w:val="MacroText"/>
              <w:rPr>
                <w:highlight w:val="yellow"/>
              </w:rPr>
            </w:pPr>
            <w:r w:rsidRPr="001135A6">
              <w:rPr>
                <w:highlight w:val="yellow"/>
              </w:rPr>
              <w:t>1F29</w:t>
            </w:r>
          </w:p>
        </w:tc>
        <w:tc>
          <w:tcPr>
            <w:tcW w:w="990" w:type="dxa"/>
            <w:noWrap/>
            <w:hideMark/>
          </w:tcPr>
          <w:p w14:paraId="32EC241A" w14:textId="77777777" w:rsidR="00F47290" w:rsidRPr="001135A6" w:rsidRDefault="00F47290" w:rsidP="00C43821">
            <w:pPr>
              <w:pStyle w:val="MacroText"/>
              <w:rPr>
                <w:highlight w:val="yellow"/>
              </w:rPr>
            </w:pPr>
            <w:r w:rsidRPr="001135A6">
              <w:rPr>
                <w:highlight w:val="yellow"/>
              </w:rPr>
              <w:t>2</w:t>
            </w:r>
          </w:p>
        </w:tc>
      </w:tr>
      <w:tr w:rsidR="00F47290" w:rsidRPr="001135A6" w14:paraId="323F5971" w14:textId="77777777" w:rsidTr="00A61D45">
        <w:trPr>
          <w:trHeight w:val="280"/>
        </w:trPr>
        <w:tc>
          <w:tcPr>
            <w:tcW w:w="4135" w:type="dxa"/>
            <w:noWrap/>
            <w:hideMark/>
          </w:tcPr>
          <w:p w14:paraId="1BA89C01"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2E75870A" w14:textId="77777777" w:rsidR="00F47290" w:rsidRPr="001135A6" w:rsidRDefault="00F47290" w:rsidP="00C43821">
            <w:pPr>
              <w:pStyle w:val="MacroText"/>
              <w:rPr>
                <w:highlight w:val="yellow"/>
              </w:rPr>
            </w:pPr>
            <w:r w:rsidRPr="001135A6">
              <w:rPr>
                <w:highlight w:val="yellow"/>
              </w:rPr>
              <w:t>5</w:t>
            </w:r>
          </w:p>
        </w:tc>
        <w:tc>
          <w:tcPr>
            <w:tcW w:w="1170" w:type="dxa"/>
            <w:noWrap/>
            <w:hideMark/>
          </w:tcPr>
          <w:p w14:paraId="6DCA58B5" w14:textId="77777777" w:rsidR="00F47290" w:rsidRPr="001135A6" w:rsidRDefault="00F47290" w:rsidP="00C43821">
            <w:pPr>
              <w:pStyle w:val="MacroText"/>
              <w:rPr>
                <w:highlight w:val="yellow"/>
              </w:rPr>
            </w:pPr>
          </w:p>
        </w:tc>
        <w:tc>
          <w:tcPr>
            <w:tcW w:w="810" w:type="dxa"/>
            <w:noWrap/>
            <w:hideMark/>
          </w:tcPr>
          <w:p w14:paraId="06B9FBF0" w14:textId="77777777" w:rsidR="00F47290" w:rsidRPr="001135A6" w:rsidRDefault="00F47290" w:rsidP="00C43821">
            <w:pPr>
              <w:pStyle w:val="MacroText"/>
              <w:rPr>
                <w:highlight w:val="yellow"/>
              </w:rPr>
            </w:pPr>
          </w:p>
        </w:tc>
        <w:tc>
          <w:tcPr>
            <w:tcW w:w="1440" w:type="dxa"/>
            <w:hideMark/>
          </w:tcPr>
          <w:p w14:paraId="2802D41F" w14:textId="77777777" w:rsidR="00F47290" w:rsidRPr="001135A6" w:rsidRDefault="00F47290" w:rsidP="00C43821">
            <w:pPr>
              <w:pStyle w:val="MacroText"/>
              <w:rPr>
                <w:highlight w:val="yellow"/>
              </w:rPr>
            </w:pPr>
            <w:r w:rsidRPr="001135A6">
              <w:rPr>
                <w:highlight w:val="yellow"/>
              </w:rPr>
              <w:t>0203</w:t>
            </w:r>
          </w:p>
        </w:tc>
        <w:tc>
          <w:tcPr>
            <w:tcW w:w="990" w:type="dxa"/>
            <w:noWrap/>
            <w:hideMark/>
          </w:tcPr>
          <w:p w14:paraId="0F906A01" w14:textId="77777777" w:rsidR="00F47290" w:rsidRPr="001135A6" w:rsidRDefault="00F47290" w:rsidP="00C43821">
            <w:pPr>
              <w:pStyle w:val="MacroText"/>
              <w:rPr>
                <w:highlight w:val="yellow"/>
              </w:rPr>
            </w:pPr>
            <w:r w:rsidRPr="001135A6">
              <w:rPr>
                <w:highlight w:val="yellow"/>
              </w:rPr>
              <w:t>2</w:t>
            </w:r>
          </w:p>
        </w:tc>
      </w:tr>
      <w:tr w:rsidR="00F47290" w:rsidRPr="001135A6" w14:paraId="7F047180" w14:textId="77777777" w:rsidTr="00A61D45">
        <w:trPr>
          <w:trHeight w:val="280"/>
        </w:trPr>
        <w:tc>
          <w:tcPr>
            <w:tcW w:w="4135" w:type="dxa"/>
            <w:noWrap/>
            <w:hideMark/>
          </w:tcPr>
          <w:p w14:paraId="43571CEA"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7FFD272D" w14:textId="77777777" w:rsidR="00F47290" w:rsidRPr="001135A6" w:rsidRDefault="00F47290" w:rsidP="00C43821">
            <w:pPr>
              <w:pStyle w:val="MacroText"/>
              <w:rPr>
                <w:highlight w:val="yellow"/>
              </w:rPr>
            </w:pPr>
          </w:p>
        </w:tc>
        <w:tc>
          <w:tcPr>
            <w:tcW w:w="1170" w:type="dxa"/>
            <w:noWrap/>
            <w:hideMark/>
          </w:tcPr>
          <w:p w14:paraId="2DD4F850" w14:textId="77777777" w:rsidR="00F47290" w:rsidRPr="001135A6" w:rsidRDefault="00F47290" w:rsidP="00C43821">
            <w:pPr>
              <w:pStyle w:val="MacroText"/>
              <w:rPr>
                <w:highlight w:val="yellow"/>
              </w:rPr>
            </w:pPr>
            <w:r w:rsidRPr="001135A6">
              <w:rPr>
                <w:highlight w:val="yellow"/>
              </w:rPr>
              <w:t>12-2-2018 5:00:00</w:t>
            </w:r>
          </w:p>
        </w:tc>
        <w:tc>
          <w:tcPr>
            <w:tcW w:w="810" w:type="dxa"/>
            <w:noWrap/>
            <w:hideMark/>
          </w:tcPr>
          <w:p w14:paraId="5E46DE6A" w14:textId="77777777" w:rsidR="00F47290" w:rsidRPr="001135A6" w:rsidRDefault="00F47290" w:rsidP="00C43821">
            <w:pPr>
              <w:pStyle w:val="MacroText"/>
              <w:rPr>
                <w:highlight w:val="yellow"/>
              </w:rPr>
            </w:pPr>
          </w:p>
        </w:tc>
        <w:tc>
          <w:tcPr>
            <w:tcW w:w="1440" w:type="dxa"/>
            <w:hideMark/>
          </w:tcPr>
          <w:p w14:paraId="5FCF820A"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36BCAB4D" w14:textId="77777777" w:rsidR="00F47290" w:rsidRPr="001135A6" w:rsidRDefault="00F47290" w:rsidP="00C43821">
            <w:pPr>
              <w:pStyle w:val="MacroText"/>
              <w:rPr>
                <w:highlight w:val="yellow"/>
              </w:rPr>
            </w:pPr>
            <w:r w:rsidRPr="001135A6">
              <w:rPr>
                <w:highlight w:val="yellow"/>
              </w:rPr>
              <w:t>1</w:t>
            </w:r>
          </w:p>
        </w:tc>
      </w:tr>
      <w:tr w:rsidR="00F47290" w:rsidRPr="001135A6" w14:paraId="5D34BC07" w14:textId="77777777" w:rsidTr="00A61D45">
        <w:trPr>
          <w:trHeight w:val="280"/>
        </w:trPr>
        <w:tc>
          <w:tcPr>
            <w:tcW w:w="4135" w:type="dxa"/>
            <w:noWrap/>
            <w:hideMark/>
          </w:tcPr>
          <w:p w14:paraId="6883351B"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0C994586" w14:textId="77777777" w:rsidR="00F47290" w:rsidRPr="001135A6" w:rsidRDefault="00F47290" w:rsidP="00C43821">
            <w:pPr>
              <w:pStyle w:val="MacroText"/>
              <w:rPr>
                <w:highlight w:val="yellow"/>
              </w:rPr>
            </w:pPr>
          </w:p>
        </w:tc>
        <w:tc>
          <w:tcPr>
            <w:tcW w:w="1170" w:type="dxa"/>
            <w:noWrap/>
            <w:hideMark/>
          </w:tcPr>
          <w:p w14:paraId="6F0CCAB1" w14:textId="77777777" w:rsidR="00F47290" w:rsidRPr="001135A6" w:rsidRDefault="00F47290" w:rsidP="00C43821">
            <w:pPr>
              <w:pStyle w:val="MacroText"/>
              <w:rPr>
                <w:highlight w:val="yellow"/>
              </w:rPr>
            </w:pPr>
            <w:r w:rsidRPr="001135A6">
              <w:rPr>
                <w:highlight w:val="yellow"/>
              </w:rPr>
              <w:t>0</w:t>
            </w:r>
          </w:p>
        </w:tc>
        <w:tc>
          <w:tcPr>
            <w:tcW w:w="810" w:type="dxa"/>
            <w:noWrap/>
            <w:hideMark/>
          </w:tcPr>
          <w:p w14:paraId="58C8DE29" w14:textId="77777777" w:rsidR="00F47290" w:rsidRPr="001135A6" w:rsidRDefault="00F47290" w:rsidP="00C43821">
            <w:pPr>
              <w:pStyle w:val="MacroText"/>
              <w:rPr>
                <w:highlight w:val="yellow"/>
              </w:rPr>
            </w:pPr>
          </w:p>
        </w:tc>
        <w:tc>
          <w:tcPr>
            <w:tcW w:w="1440" w:type="dxa"/>
            <w:hideMark/>
          </w:tcPr>
          <w:p w14:paraId="2CFFC075"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6A87221E" w14:textId="77777777" w:rsidR="00F47290" w:rsidRPr="001135A6" w:rsidRDefault="00F47290" w:rsidP="00C43821">
            <w:pPr>
              <w:pStyle w:val="MacroText"/>
              <w:rPr>
                <w:highlight w:val="yellow"/>
              </w:rPr>
            </w:pPr>
            <w:r w:rsidRPr="001135A6">
              <w:rPr>
                <w:highlight w:val="yellow"/>
              </w:rPr>
              <w:t>1</w:t>
            </w:r>
          </w:p>
        </w:tc>
      </w:tr>
      <w:tr w:rsidR="00F47290" w:rsidRPr="001135A6" w14:paraId="4182EC60" w14:textId="77777777" w:rsidTr="00A61D45">
        <w:trPr>
          <w:trHeight w:val="280"/>
        </w:trPr>
        <w:tc>
          <w:tcPr>
            <w:tcW w:w="4135" w:type="dxa"/>
            <w:noWrap/>
            <w:hideMark/>
          </w:tcPr>
          <w:p w14:paraId="4B1E3E4C"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unsigned-delta  </w:t>
            </w:r>
          </w:p>
        </w:tc>
        <w:tc>
          <w:tcPr>
            <w:tcW w:w="810" w:type="dxa"/>
            <w:noWrap/>
            <w:hideMark/>
          </w:tcPr>
          <w:p w14:paraId="6248B6B5" w14:textId="77777777" w:rsidR="00F47290" w:rsidRPr="001135A6" w:rsidRDefault="00F47290" w:rsidP="00C43821">
            <w:pPr>
              <w:pStyle w:val="MacroText"/>
              <w:rPr>
                <w:highlight w:val="yellow"/>
              </w:rPr>
            </w:pPr>
          </w:p>
        </w:tc>
        <w:tc>
          <w:tcPr>
            <w:tcW w:w="1170" w:type="dxa"/>
            <w:noWrap/>
            <w:hideMark/>
          </w:tcPr>
          <w:p w14:paraId="1A963A70" w14:textId="77777777" w:rsidR="00F47290" w:rsidRPr="001135A6" w:rsidRDefault="00F47290" w:rsidP="00C43821">
            <w:pPr>
              <w:pStyle w:val="MacroText"/>
              <w:rPr>
                <w:highlight w:val="yellow"/>
              </w:rPr>
            </w:pPr>
            <w:r w:rsidRPr="001135A6">
              <w:rPr>
                <w:highlight w:val="yellow"/>
              </w:rPr>
              <w:t>100205</w:t>
            </w:r>
          </w:p>
        </w:tc>
        <w:tc>
          <w:tcPr>
            <w:tcW w:w="810" w:type="dxa"/>
            <w:noWrap/>
            <w:hideMark/>
          </w:tcPr>
          <w:p w14:paraId="104C97C2" w14:textId="77777777" w:rsidR="00F47290" w:rsidRPr="001135A6" w:rsidRDefault="00F47290" w:rsidP="00C43821">
            <w:pPr>
              <w:pStyle w:val="MacroText"/>
              <w:rPr>
                <w:highlight w:val="yellow"/>
              </w:rPr>
            </w:pPr>
            <w:r w:rsidRPr="001135A6">
              <w:rPr>
                <w:highlight w:val="yellow"/>
              </w:rPr>
              <w:t>41</w:t>
            </w:r>
          </w:p>
        </w:tc>
        <w:tc>
          <w:tcPr>
            <w:tcW w:w="1440" w:type="dxa"/>
            <w:hideMark/>
          </w:tcPr>
          <w:p w14:paraId="6566A260" w14:textId="77777777" w:rsidR="00F47290" w:rsidRPr="001135A6" w:rsidRDefault="00F47290" w:rsidP="00C43821">
            <w:pPr>
              <w:pStyle w:val="MacroText"/>
              <w:rPr>
                <w:highlight w:val="yellow"/>
              </w:rPr>
            </w:pPr>
            <w:r w:rsidRPr="001135A6">
              <w:rPr>
                <w:highlight w:val="yellow"/>
              </w:rPr>
              <w:t>1F29</w:t>
            </w:r>
          </w:p>
        </w:tc>
        <w:tc>
          <w:tcPr>
            <w:tcW w:w="990" w:type="dxa"/>
            <w:noWrap/>
            <w:hideMark/>
          </w:tcPr>
          <w:p w14:paraId="2D701FDB" w14:textId="77777777" w:rsidR="00F47290" w:rsidRPr="001135A6" w:rsidRDefault="00F47290" w:rsidP="00C43821">
            <w:pPr>
              <w:pStyle w:val="MacroText"/>
              <w:rPr>
                <w:highlight w:val="yellow"/>
              </w:rPr>
            </w:pPr>
            <w:r w:rsidRPr="001135A6">
              <w:rPr>
                <w:highlight w:val="yellow"/>
              </w:rPr>
              <w:t>2</w:t>
            </w:r>
          </w:p>
        </w:tc>
      </w:tr>
      <w:tr w:rsidR="00F47290" w:rsidRPr="001135A6" w14:paraId="3F97F900" w14:textId="77777777" w:rsidTr="00A61D45">
        <w:trPr>
          <w:trHeight w:val="280"/>
        </w:trPr>
        <w:tc>
          <w:tcPr>
            <w:tcW w:w="4135" w:type="dxa"/>
            <w:noWrap/>
            <w:hideMark/>
          </w:tcPr>
          <w:p w14:paraId="56B2F438"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2A4FDDEA" w14:textId="77777777" w:rsidR="00F47290" w:rsidRPr="001135A6" w:rsidRDefault="00F47290" w:rsidP="00C43821">
            <w:pPr>
              <w:pStyle w:val="MacroText"/>
              <w:rPr>
                <w:highlight w:val="yellow"/>
              </w:rPr>
            </w:pPr>
            <w:r w:rsidRPr="001135A6">
              <w:rPr>
                <w:highlight w:val="yellow"/>
              </w:rPr>
              <w:t>6</w:t>
            </w:r>
          </w:p>
        </w:tc>
        <w:tc>
          <w:tcPr>
            <w:tcW w:w="1170" w:type="dxa"/>
            <w:noWrap/>
            <w:hideMark/>
          </w:tcPr>
          <w:p w14:paraId="55011E1E" w14:textId="77777777" w:rsidR="00F47290" w:rsidRPr="001135A6" w:rsidRDefault="00F47290" w:rsidP="00C43821">
            <w:pPr>
              <w:pStyle w:val="MacroText"/>
              <w:rPr>
                <w:highlight w:val="yellow"/>
              </w:rPr>
            </w:pPr>
          </w:p>
        </w:tc>
        <w:tc>
          <w:tcPr>
            <w:tcW w:w="810" w:type="dxa"/>
            <w:noWrap/>
            <w:hideMark/>
          </w:tcPr>
          <w:p w14:paraId="26ED4303" w14:textId="77777777" w:rsidR="00F47290" w:rsidRPr="001135A6" w:rsidRDefault="00F47290" w:rsidP="00C43821">
            <w:pPr>
              <w:pStyle w:val="MacroText"/>
              <w:rPr>
                <w:highlight w:val="yellow"/>
              </w:rPr>
            </w:pPr>
          </w:p>
        </w:tc>
        <w:tc>
          <w:tcPr>
            <w:tcW w:w="1440" w:type="dxa"/>
            <w:hideMark/>
          </w:tcPr>
          <w:p w14:paraId="773082F5" w14:textId="77777777" w:rsidR="00F47290" w:rsidRPr="001135A6" w:rsidRDefault="00F47290" w:rsidP="00C43821">
            <w:pPr>
              <w:pStyle w:val="MacroText"/>
              <w:rPr>
                <w:highlight w:val="yellow"/>
              </w:rPr>
            </w:pPr>
            <w:r w:rsidRPr="001135A6">
              <w:rPr>
                <w:highlight w:val="yellow"/>
              </w:rPr>
              <w:t>0203</w:t>
            </w:r>
          </w:p>
        </w:tc>
        <w:tc>
          <w:tcPr>
            <w:tcW w:w="990" w:type="dxa"/>
            <w:noWrap/>
            <w:hideMark/>
          </w:tcPr>
          <w:p w14:paraId="1B1CEC0A" w14:textId="77777777" w:rsidR="00F47290" w:rsidRPr="001135A6" w:rsidRDefault="00F47290" w:rsidP="00C43821">
            <w:pPr>
              <w:pStyle w:val="MacroText"/>
              <w:rPr>
                <w:highlight w:val="yellow"/>
              </w:rPr>
            </w:pPr>
            <w:r w:rsidRPr="001135A6">
              <w:rPr>
                <w:highlight w:val="yellow"/>
              </w:rPr>
              <w:t>2</w:t>
            </w:r>
          </w:p>
        </w:tc>
      </w:tr>
      <w:tr w:rsidR="00F47290" w:rsidRPr="001135A6" w14:paraId="3245988E" w14:textId="77777777" w:rsidTr="00A61D45">
        <w:trPr>
          <w:trHeight w:val="280"/>
        </w:trPr>
        <w:tc>
          <w:tcPr>
            <w:tcW w:w="4135" w:type="dxa"/>
            <w:noWrap/>
            <w:hideMark/>
          </w:tcPr>
          <w:p w14:paraId="443845C6"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3DD98F6D" w14:textId="77777777" w:rsidR="00F47290" w:rsidRPr="001135A6" w:rsidRDefault="00F47290" w:rsidP="00C43821">
            <w:pPr>
              <w:pStyle w:val="MacroText"/>
              <w:rPr>
                <w:highlight w:val="yellow"/>
              </w:rPr>
            </w:pPr>
          </w:p>
        </w:tc>
        <w:tc>
          <w:tcPr>
            <w:tcW w:w="1170" w:type="dxa"/>
            <w:noWrap/>
            <w:hideMark/>
          </w:tcPr>
          <w:p w14:paraId="5E6021E9" w14:textId="77777777" w:rsidR="00F47290" w:rsidRPr="001135A6" w:rsidRDefault="00F47290" w:rsidP="00C43821">
            <w:pPr>
              <w:pStyle w:val="MacroText"/>
              <w:rPr>
                <w:highlight w:val="yellow"/>
              </w:rPr>
            </w:pPr>
            <w:r w:rsidRPr="001135A6">
              <w:rPr>
                <w:highlight w:val="yellow"/>
              </w:rPr>
              <w:t>12-2-2018 6:00:00</w:t>
            </w:r>
          </w:p>
        </w:tc>
        <w:tc>
          <w:tcPr>
            <w:tcW w:w="810" w:type="dxa"/>
            <w:noWrap/>
            <w:hideMark/>
          </w:tcPr>
          <w:p w14:paraId="2901D544" w14:textId="77777777" w:rsidR="00F47290" w:rsidRPr="001135A6" w:rsidRDefault="00F47290" w:rsidP="00C43821">
            <w:pPr>
              <w:pStyle w:val="MacroText"/>
              <w:rPr>
                <w:highlight w:val="yellow"/>
              </w:rPr>
            </w:pPr>
          </w:p>
        </w:tc>
        <w:tc>
          <w:tcPr>
            <w:tcW w:w="1440" w:type="dxa"/>
            <w:hideMark/>
          </w:tcPr>
          <w:p w14:paraId="465F6194"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542F365E" w14:textId="77777777" w:rsidR="00F47290" w:rsidRPr="001135A6" w:rsidRDefault="00F47290" w:rsidP="00C43821">
            <w:pPr>
              <w:pStyle w:val="MacroText"/>
              <w:rPr>
                <w:highlight w:val="yellow"/>
              </w:rPr>
            </w:pPr>
            <w:r w:rsidRPr="001135A6">
              <w:rPr>
                <w:highlight w:val="yellow"/>
              </w:rPr>
              <w:t>1</w:t>
            </w:r>
          </w:p>
        </w:tc>
      </w:tr>
      <w:tr w:rsidR="00F47290" w:rsidRPr="001135A6" w14:paraId="4B982451" w14:textId="77777777" w:rsidTr="00A61D45">
        <w:trPr>
          <w:trHeight w:val="280"/>
        </w:trPr>
        <w:tc>
          <w:tcPr>
            <w:tcW w:w="4135" w:type="dxa"/>
            <w:noWrap/>
            <w:hideMark/>
          </w:tcPr>
          <w:p w14:paraId="32FA4259"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45D0241A" w14:textId="77777777" w:rsidR="00F47290" w:rsidRPr="001135A6" w:rsidRDefault="00F47290" w:rsidP="00C43821">
            <w:pPr>
              <w:pStyle w:val="MacroText"/>
              <w:rPr>
                <w:highlight w:val="yellow"/>
              </w:rPr>
            </w:pPr>
          </w:p>
        </w:tc>
        <w:tc>
          <w:tcPr>
            <w:tcW w:w="1170" w:type="dxa"/>
            <w:noWrap/>
            <w:hideMark/>
          </w:tcPr>
          <w:p w14:paraId="5D05D621" w14:textId="77777777" w:rsidR="00F47290" w:rsidRPr="001135A6" w:rsidRDefault="00F47290" w:rsidP="00C43821">
            <w:pPr>
              <w:pStyle w:val="MacroText"/>
              <w:rPr>
                <w:highlight w:val="yellow"/>
              </w:rPr>
            </w:pPr>
            <w:r w:rsidRPr="001135A6">
              <w:rPr>
                <w:highlight w:val="yellow"/>
              </w:rPr>
              <w:t>0</w:t>
            </w:r>
          </w:p>
        </w:tc>
        <w:tc>
          <w:tcPr>
            <w:tcW w:w="810" w:type="dxa"/>
            <w:noWrap/>
            <w:hideMark/>
          </w:tcPr>
          <w:p w14:paraId="43F4A447" w14:textId="77777777" w:rsidR="00F47290" w:rsidRPr="001135A6" w:rsidRDefault="00F47290" w:rsidP="00C43821">
            <w:pPr>
              <w:pStyle w:val="MacroText"/>
              <w:rPr>
                <w:highlight w:val="yellow"/>
              </w:rPr>
            </w:pPr>
          </w:p>
        </w:tc>
        <w:tc>
          <w:tcPr>
            <w:tcW w:w="1440" w:type="dxa"/>
            <w:hideMark/>
          </w:tcPr>
          <w:p w14:paraId="1B4F0E0A"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42DA4BBB" w14:textId="77777777" w:rsidR="00F47290" w:rsidRPr="001135A6" w:rsidRDefault="00F47290" w:rsidP="00C43821">
            <w:pPr>
              <w:pStyle w:val="MacroText"/>
              <w:rPr>
                <w:highlight w:val="yellow"/>
              </w:rPr>
            </w:pPr>
            <w:r w:rsidRPr="001135A6">
              <w:rPr>
                <w:highlight w:val="yellow"/>
              </w:rPr>
              <w:t>1</w:t>
            </w:r>
          </w:p>
        </w:tc>
      </w:tr>
      <w:tr w:rsidR="00F47290" w:rsidRPr="001135A6" w14:paraId="4A71C9F5" w14:textId="77777777" w:rsidTr="00A61D45">
        <w:trPr>
          <w:trHeight w:val="280"/>
        </w:trPr>
        <w:tc>
          <w:tcPr>
            <w:tcW w:w="4135" w:type="dxa"/>
            <w:noWrap/>
            <w:hideMark/>
          </w:tcPr>
          <w:p w14:paraId="26B61A09"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unsigned-delta  </w:t>
            </w:r>
          </w:p>
        </w:tc>
        <w:tc>
          <w:tcPr>
            <w:tcW w:w="810" w:type="dxa"/>
            <w:noWrap/>
            <w:hideMark/>
          </w:tcPr>
          <w:p w14:paraId="3311803F" w14:textId="77777777" w:rsidR="00F47290" w:rsidRPr="001135A6" w:rsidRDefault="00F47290" w:rsidP="00C43821">
            <w:pPr>
              <w:pStyle w:val="MacroText"/>
              <w:rPr>
                <w:highlight w:val="yellow"/>
              </w:rPr>
            </w:pPr>
          </w:p>
        </w:tc>
        <w:tc>
          <w:tcPr>
            <w:tcW w:w="1170" w:type="dxa"/>
            <w:noWrap/>
            <w:hideMark/>
          </w:tcPr>
          <w:p w14:paraId="4171B479" w14:textId="77777777" w:rsidR="00F47290" w:rsidRPr="001135A6" w:rsidRDefault="00F47290" w:rsidP="00C43821">
            <w:pPr>
              <w:pStyle w:val="MacroText"/>
              <w:rPr>
                <w:highlight w:val="yellow"/>
              </w:rPr>
            </w:pPr>
            <w:r w:rsidRPr="001135A6">
              <w:rPr>
                <w:highlight w:val="yellow"/>
              </w:rPr>
              <w:t>100246</w:t>
            </w:r>
          </w:p>
        </w:tc>
        <w:tc>
          <w:tcPr>
            <w:tcW w:w="810" w:type="dxa"/>
            <w:noWrap/>
            <w:hideMark/>
          </w:tcPr>
          <w:p w14:paraId="422559A7" w14:textId="77777777" w:rsidR="00F47290" w:rsidRPr="001135A6" w:rsidRDefault="00F47290" w:rsidP="00C43821">
            <w:pPr>
              <w:pStyle w:val="MacroText"/>
              <w:rPr>
                <w:highlight w:val="yellow"/>
              </w:rPr>
            </w:pPr>
            <w:r w:rsidRPr="001135A6">
              <w:rPr>
                <w:highlight w:val="yellow"/>
              </w:rPr>
              <w:t>41</w:t>
            </w:r>
          </w:p>
        </w:tc>
        <w:tc>
          <w:tcPr>
            <w:tcW w:w="1440" w:type="dxa"/>
            <w:hideMark/>
          </w:tcPr>
          <w:p w14:paraId="2DED3163" w14:textId="77777777" w:rsidR="00F47290" w:rsidRPr="001135A6" w:rsidRDefault="00F47290" w:rsidP="00C43821">
            <w:pPr>
              <w:pStyle w:val="MacroText"/>
              <w:rPr>
                <w:highlight w:val="yellow"/>
              </w:rPr>
            </w:pPr>
            <w:r w:rsidRPr="001135A6">
              <w:rPr>
                <w:highlight w:val="yellow"/>
              </w:rPr>
              <w:t>1F29</w:t>
            </w:r>
          </w:p>
        </w:tc>
        <w:tc>
          <w:tcPr>
            <w:tcW w:w="990" w:type="dxa"/>
            <w:noWrap/>
            <w:hideMark/>
          </w:tcPr>
          <w:p w14:paraId="7F8C7502" w14:textId="77777777" w:rsidR="00F47290" w:rsidRPr="001135A6" w:rsidRDefault="00F47290" w:rsidP="00C43821">
            <w:pPr>
              <w:pStyle w:val="MacroText"/>
              <w:rPr>
                <w:highlight w:val="yellow"/>
              </w:rPr>
            </w:pPr>
            <w:r w:rsidRPr="001135A6">
              <w:rPr>
                <w:highlight w:val="yellow"/>
              </w:rPr>
              <w:t>2</w:t>
            </w:r>
          </w:p>
        </w:tc>
      </w:tr>
      <w:tr w:rsidR="00F47290" w:rsidRPr="001135A6" w14:paraId="14BD3751" w14:textId="77777777" w:rsidTr="00A61D45">
        <w:trPr>
          <w:trHeight w:val="280"/>
        </w:trPr>
        <w:tc>
          <w:tcPr>
            <w:tcW w:w="4135" w:type="dxa"/>
            <w:noWrap/>
            <w:hideMark/>
          </w:tcPr>
          <w:p w14:paraId="0A5D9C24"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443BC647" w14:textId="77777777" w:rsidR="00F47290" w:rsidRPr="001135A6" w:rsidRDefault="00F47290" w:rsidP="00C43821">
            <w:pPr>
              <w:pStyle w:val="MacroText"/>
              <w:rPr>
                <w:highlight w:val="yellow"/>
              </w:rPr>
            </w:pPr>
            <w:r w:rsidRPr="001135A6">
              <w:rPr>
                <w:highlight w:val="yellow"/>
              </w:rPr>
              <w:t>7</w:t>
            </w:r>
          </w:p>
        </w:tc>
        <w:tc>
          <w:tcPr>
            <w:tcW w:w="1170" w:type="dxa"/>
            <w:noWrap/>
            <w:hideMark/>
          </w:tcPr>
          <w:p w14:paraId="44326A49" w14:textId="77777777" w:rsidR="00F47290" w:rsidRPr="001135A6" w:rsidRDefault="00F47290" w:rsidP="00C43821">
            <w:pPr>
              <w:pStyle w:val="MacroText"/>
              <w:rPr>
                <w:highlight w:val="yellow"/>
              </w:rPr>
            </w:pPr>
          </w:p>
        </w:tc>
        <w:tc>
          <w:tcPr>
            <w:tcW w:w="810" w:type="dxa"/>
            <w:noWrap/>
            <w:hideMark/>
          </w:tcPr>
          <w:p w14:paraId="5D2439DA" w14:textId="77777777" w:rsidR="00F47290" w:rsidRPr="001135A6" w:rsidRDefault="00F47290" w:rsidP="00C43821">
            <w:pPr>
              <w:pStyle w:val="MacroText"/>
              <w:rPr>
                <w:highlight w:val="yellow"/>
              </w:rPr>
            </w:pPr>
          </w:p>
        </w:tc>
        <w:tc>
          <w:tcPr>
            <w:tcW w:w="1440" w:type="dxa"/>
            <w:hideMark/>
          </w:tcPr>
          <w:p w14:paraId="51CC3709" w14:textId="77777777" w:rsidR="00F47290" w:rsidRPr="001135A6" w:rsidRDefault="00F47290" w:rsidP="00C43821">
            <w:pPr>
              <w:pStyle w:val="MacroText"/>
              <w:rPr>
                <w:highlight w:val="yellow"/>
              </w:rPr>
            </w:pPr>
            <w:r w:rsidRPr="001135A6">
              <w:rPr>
                <w:highlight w:val="yellow"/>
              </w:rPr>
              <w:t>0203</w:t>
            </w:r>
          </w:p>
        </w:tc>
        <w:tc>
          <w:tcPr>
            <w:tcW w:w="990" w:type="dxa"/>
            <w:noWrap/>
            <w:hideMark/>
          </w:tcPr>
          <w:p w14:paraId="2268421E" w14:textId="77777777" w:rsidR="00F47290" w:rsidRPr="001135A6" w:rsidRDefault="00F47290" w:rsidP="00C43821">
            <w:pPr>
              <w:pStyle w:val="MacroText"/>
              <w:rPr>
                <w:highlight w:val="yellow"/>
              </w:rPr>
            </w:pPr>
            <w:r w:rsidRPr="001135A6">
              <w:rPr>
                <w:highlight w:val="yellow"/>
              </w:rPr>
              <w:t>2</w:t>
            </w:r>
          </w:p>
        </w:tc>
      </w:tr>
      <w:tr w:rsidR="00F47290" w:rsidRPr="001135A6" w14:paraId="3B5D79F2" w14:textId="77777777" w:rsidTr="00A61D45">
        <w:trPr>
          <w:trHeight w:val="280"/>
        </w:trPr>
        <w:tc>
          <w:tcPr>
            <w:tcW w:w="4135" w:type="dxa"/>
            <w:noWrap/>
            <w:hideMark/>
          </w:tcPr>
          <w:p w14:paraId="39FFDDAA"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27E7A84A" w14:textId="77777777" w:rsidR="00F47290" w:rsidRPr="001135A6" w:rsidRDefault="00F47290" w:rsidP="00C43821">
            <w:pPr>
              <w:pStyle w:val="MacroText"/>
              <w:rPr>
                <w:highlight w:val="yellow"/>
              </w:rPr>
            </w:pPr>
          </w:p>
        </w:tc>
        <w:tc>
          <w:tcPr>
            <w:tcW w:w="1170" w:type="dxa"/>
            <w:noWrap/>
            <w:hideMark/>
          </w:tcPr>
          <w:p w14:paraId="7D2FD713" w14:textId="77777777" w:rsidR="00F47290" w:rsidRPr="001135A6" w:rsidRDefault="00F47290" w:rsidP="00C43821">
            <w:pPr>
              <w:pStyle w:val="MacroText"/>
              <w:rPr>
                <w:highlight w:val="yellow"/>
              </w:rPr>
            </w:pPr>
            <w:r w:rsidRPr="001135A6">
              <w:rPr>
                <w:highlight w:val="yellow"/>
              </w:rPr>
              <w:t>12-2-2018 7:00:00</w:t>
            </w:r>
          </w:p>
        </w:tc>
        <w:tc>
          <w:tcPr>
            <w:tcW w:w="810" w:type="dxa"/>
            <w:noWrap/>
            <w:hideMark/>
          </w:tcPr>
          <w:p w14:paraId="2F5AFCF3" w14:textId="77777777" w:rsidR="00F47290" w:rsidRPr="001135A6" w:rsidRDefault="00F47290" w:rsidP="00C43821">
            <w:pPr>
              <w:pStyle w:val="MacroText"/>
              <w:rPr>
                <w:highlight w:val="yellow"/>
              </w:rPr>
            </w:pPr>
          </w:p>
        </w:tc>
        <w:tc>
          <w:tcPr>
            <w:tcW w:w="1440" w:type="dxa"/>
            <w:hideMark/>
          </w:tcPr>
          <w:p w14:paraId="50A6B24B"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2612D40B" w14:textId="77777777" w:rsidR="00F47290" w:rsidRPr="001135A6" w:rsidRDefault="00F47290" w:rsidP="00C43821">
            <w:pPr>
              <w:pStyle w:val="MacroText"/>
              <w:rPr>
                <w:highlight w:val="yellow"/>
              </w:rPr>
            </w:pPr>
            <w:r w:rsidRPr="001135A6">
              <w:rPr>
                <w:highlight w:val="yellow"/>
              </w:rPr>
              <w:t>1</w:t>
            </w:r>
          </w:p>
        </w:tc>
      </w:tr>
      <w:tr w:rsidR="00F47290" w:rsidRPr="001135A6" w14:paraId="1135DE1D" w14:textId="77777777" w:rsidTr="00A61D45">
        <w:trPr>
          <w:trHeight w:val="280"/>
        </w:trPr>
        <w:tc>
          <w:tcPr>
            <w:tcW w:w="4135" w:type="dxa"/>
            <w:noWrap/>
            <w:hideMark/>
          </w:tcPr>
          <w:p w14:paraId="0C1C0B7D"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2AF17455" w14:textId="77777777" w:rsidR="00F47290" w:rsidRPr="001135A6" w:rsidRDefault="00F47290" w:rsidP="00C43821">
            <w:pPr>
              <w:pStyle w:val="MacroText"/>
              <w:rPr>
                <w:highlight w:val="yellow"/>
              </w:rPr>
            </w:pPr>
          </w:p>
        </w:tc>
        <w:tc>
          <w:tcPr>
            <w:tcW w:w="1170" w:type="dxa"/>
            <w:noWrap/>
            <w:hideMark/>
          </w:tcPr>
          <w:p w14:paraId="0C08A405" w14:textId="77777777" w:rsidR="00F47290" w:rsidRPr="001135A6" w:rsidRDefault="00F47290" w:rsidP="00C43821">
            <w:pPr>
              <w:pStyle w:val="MacroText"/>
              <w:rPr>
                <w:highlight w:val="yellow"/>
              </w:rPr>
            </w:pPr>
            <w:r w:rsidRPr="001135A6">
              <w:rPr>
                <w:highlight w:val="yellow"/>
              </w:rPr>
              <w:t>0</w:t>
            </w:r>
          </w:p>
        </w:tc>
        <w:tc>
          <w:tcPr>
            <w:tcW w:w="810" w:type="dxa"/>
            <w:noWrap/>
            <w:hideMark/>
          </w:tcPr>
          <w:p w14:paraId="4288FDB4" w14:textId="77777777" w:rsidR="00F47290" w:rsidRPr="001135A6" w:rsidRDefault="00F47290" w:rsidP="00C43821">
            <w:pPr>
              <w:pStyle w:val="MacroText"/>
              <w:rPr>
                <w:highlight w:val="yellow"/>
              </w:rPr>
            </w:pPr>
          </w:p>
        </w:tc>
        <w:tc>
          <w:tcPr>
            <w:tcW w:w="1440" w:type="dxa"/>
            <w:hideMark/>
          </w:tcPr>
          <w:p w14:paraId="1C79AA79"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028DB3C2" w14:textId="77777777" w:rsidR="00F47290" w:rsidRPr="001135A6" w:rsidRDefault="00F47290" w:rsidP="00C43821">
            <w:pPr>
              <w:pStyle w:val="MacroText"/>
              <w:rPr>
                <w:highlight w:val="yellow"/>
              </w:rPr>
            </w:pPr>
            <w:r w:rsidRPr="001135A6">
              <w:rPr>
                <w:highlight w:val="yellow"/>
              </w:rPr>
              <w:t>1</w:t>
            </w:r>
          </w:p>
        </w:tc>
      </w:tr>
      <w:tr w:rsidR="00F47290" w:rsidRPr="001135A6" w14:paraId="6346F4D4" w14:textId="77777777" w:rsidTr="00A61D45">
        <w:trPr>
          <w:trHeight w:val="280"/>
        </w:trPr>
        <w:tc>
          <w:tcPr>
            <w:tcW w:w="4135" w:type="dxa"/>
            <w:noWrap/>
            <w:hideMark/>
          </w:tcPr>
          <w:p w14:paraId="5A96C0B3"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unsigned-delta  </w:t>
            </w:r>
          </w:p>
        </w:tc>
        <w:tc>
          <w:tcPr>
            <w:tcW w:w="810" w:type="dxa"/>
            <w:noWrap/>
            <w:hideMark/>
          </w:tcPr>
          <w:p w14:paraId="646B6C6A" w14:textId="77777777" w:rsidR="00F47290" w:rsidRPr="001135A6" w:rsidRDefault="00F47290" w:rsidP="00C43821">
            <w:pPr>
              <w:pStyle w:val="MacroText"/>
              <w:rPr>
                <w:highlight w:val="yellow"/>
              </w:rPr>
            </w:pPr>
          </w:p>
        </w:tc>
        <w:tc>
          <w:tcPr>
            <w:tcW w:w="1170" w:type="dxa"/>
            <w:noWrap/>
            <w:hideMark/>
          </w:tcPr>
          <w:p w14:paraId="082B131A" w14:textId="77777777" w:rsidR="00F47290" w:rsidRPr="001135A6" w:rsidRDefault="00F47290" w:rsidP="00C43821">
            <w:pPr>
              <w:pStyle w:val="MacroText"/>
              <w:rPr>
                <w:highlight w:val="yellow"/>
              </w:rPr>
            </w:pPr>
            <w:r w:rsidRPr="001135A6">
              <w:rPr>
                <w:highlight w:val="yellow"/>
              </w:rPr>
              <w:t>100287</w:t>
            </w:r>
          </w:p>
        </w:tc>
        <w:tc>
          <w:tcPr>
            <w:tcW w:w="810" w:type="dxa"/>
            <w:noWrap/>
            <w:hideMark/>
          </w:tcPr>
          <w:p w14:paraId="778871D5" w14:textId="77777777" w:rsidR="00F47290" w:rsidRPr="001135A6" w:rsidRDefault="00F47290" w:rsidP="00C43821">
            <w:pPr>
              <w:pStyle w:val="MacroText"/>
              <w:rPr>
                <w:highlight w:val="yellow"/>
              </w:rPr>
            </w:pPr>
            <w:r w:rsidRPr="001135A6">
              <w:rPr>
                <w:highlight w:val="yellow"/>
              </w:rPr>
              <w:t>41</w:t>
            </w:r>
          </w:p>
        </w:tc>
        <w:tc>
          <w:tcPr>
            <w:tcW w:w="1440" w:type="dxa"/>
            <w:hideMark/>
          </w:tcPr>
          <w:p w14:paraId="4883EAB8" w14:textId="77777777" w:rsidR="00F47290" w:rsidRPr="001135A6" w:rsidRDefault="00F47290" w:rsidP="00C43821">
            <w:pPr>
              <w:pStyle w:val="MacroText"/>
              <w:rPr>
                <w:highlight w:val="yellow"/>
              </w:rPr>
            </w:pPr>
            <w:r w:rsidRPr="001135A6">
              <w:rPr>
                <w:highlight w:val="yellow"/>
              </w:rPr>
              <w:t>1F29</w:t>
            </w:r>
          </w:p>
        </w:tc>
        <w:tc>
          <w:tcPr>
            <w:tcW w:w="990" w:type="dxa"/>
            <w:noWrap/>
            <w:hideMark/>
          </w:tcPr>
          <w:p w14:paraId="07D075E1" w14:textId="77777777" w:rsidR="00F47290" w:rsidRPr="001135A6" w:rsidRDefault="00F47290" w:rsidP="00C43821">
            <w:pPr>
              <w:pStyle w:val="MacroText"/>
              <w:rPr>
                <w:highlight w:val="yellow"/>
              </w:rPr>
            </w:pPr>
            <w:r w:rsidRPr="001135A6">
              <w:rPr>
                <w:highlight w:val="yellow"/>
              </w:rPr>
              <w:t>2</w:t>
            </w:r>
          </w:p>
        </w:tc>
      </w:tr>
      <w:tr w:rsidR="00F47290" w:rsidRPr="001135A6" w14:paraId="75C6CF09" w14:textId="77777777" w:rsidTr="00A61D45">
        <w:trPr>
          <w:trHeight w:val="280"/>
        </w:trPr>
        <w:tc>
          <w:tcPr>
            <w:tcW w:w="4135" w:type="dxa"/>
            <w:noWrap/>
            <w:hideMark/>
          </w:tcPr>
          <w:p w14:paraId="342B5CC8"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7E93307B" w14:textId="77777777" w:rsidR="00F47290" w:rsidRPr="001135A6" w:rsidRDefault="00F47290" w:rsidP="00C43821">
            <w:pPr>
              <w:pStyle w:val="MacroText"/>
              <w:rPr>
                <w:highlight w:val="yellow"/>
              </w:rPr>
            </w:pPr>
            <w:r w:rsidRPr="001135A6">
              <w:rPr>
                <w:highlight w:val="yellow"/>
              </w:rPr>
              <w:t>8</w:t>
            </w:r>
          </w:p>
        </w:tc>
        <w:tc>
          <w:tcPr>
            <w:tcW w:w="1170" w:type="dxa"/>
            <w:noWrap/>
            <w:hideMark/>
          </w:tcPr>
          <w:p w14:paraId="6FB7D7FD" w14:textId="77777777" w:rsidR="00F47290" w:rsidRPr="001135A6" w:rsidRDefault="00F47290" w:rsidP="00C43821">
            <w:pPr>
              <w:pStyle w:val="MacroText"/>
              <w:rPr>
                <w:highlight w:val="yellow"/>
              </w:rPr>
            </w:pPr>
          </w:p>
        </w:tc>
        <w:tc>
          <w:tcPr>
            <w:tcW w:w="810" w:type="dxa"/>
            <w:noWrap/>
            <w:hideMark/>
          </w:tcPr>
          <w:p w14:paraId="7AE6081B" w14:textId="77777777" w:rsidR="00F47290" w:rsidRPr="001135A6" w:rsidRDefault="00F47290" w:rsidP="00C43821">
            <w:pPr>
              <w:pStyle w:val="MacroText"/>
              <w:rPr>
                <w:highlight w:val="yellow"/>
              </w:rPr>
            </w:pPr>
          </w:p>
        </w:tc>
        <w:tc>
          <w:tcPr>
            <w:tcW w:w="1440" w:type="dxa"/>
            <w:hideMark/>
          </w:tcPr>
          <w:p w14:paraId="65D1F61B" w14:textId="77777777" w:rsidR="00F47290" w:rsidRPr="001135A6" w:rsidRDefault="00F47290" w:rsidP="00C43821">
            <w:pPr>
              <w:pStyle w:val="MacroText"/>
              <w:rPr>
                <w:highlight w:val="yellow"/>
              </w:rPr>
            </w:pPr>
            <w:r w:rsidRPr="001135A6">
              <w:rPr>
                <w:highlight w:val="yellow"/>
              </w:rPr>
              <w:t>0203</w:t>
            </w:r>
          </w:p>
        </w:tc>
        <w:tc>
          <w:tcPr>
            <w:tcW w:w="990" w:type="dxa"/>
            <w:noWrap/>
            <w:hideMark/>
          </w:tcPr>
          <w:p w14:paraId="42DB6537" w14:textId="77777777" w:rsidR="00F47290" w:rsidRPr="001135A6" w:rsidRDefault="00F47290" w:rsidP="00C43821">
            <w:pPr>
              <w:pStyle w:val="MacroText"/>
              <w:rPr>
                <w:highlight w:val="yellow"/>
              </w:rPr>
            </w:pPr>
            <w:r w:rsidRPr="001135A6">
              <w:rPr>
                <w:highlight w:val="yellow"/>
              </w:rPr>
              <w:t>2</w:t>
            </w:r>
          </w:p>
        </w:tc>
      </w:tr>
      <w:tr w:rsidR="00F47290" w:rsidRPr="001135A6" w14:paraId="04B2C829" w14:textId="77777777" w:rsidTr="00A61D45">
        <w:trPr>
          <w:trHeight w:val="280"/>
        </w:trPr>
        <w:tc>
          <w:tcPr>
            <w:tcW w:w="4135" w:type="dxa"/>
            <w:noWrap/>
            <w:hideMark/>
          </w:tcPr>
          <w:p w14:paraId="6701873A"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40AD98C2" w14:textId="77777777" w:rsidR="00F47290" w:rsidRPr="001135A6" w:rsidRDefault="00F47290" w:rsidP="00C43821">
            <w:pPr>
              <w:pStyle w:val="MacroText"/>
              <w:rPr>
                <w:highlight w:val="yellow"/>
              </w:rPr>
            </w:pPr>
          </w:p>
        </w:tc>
        <w:tc>
          <w:tcPr>
            <w:tcW w:w="1170" w:type="dxa"/>
            <w:noWrap/>
            <w:hideMark/>
          </w:tcPr>
          <w:p w14:paraId="5ECA1867" w14:textId="77777777" w:rsidR="00F47290" w:rsidRPr="001135A6" w:rsidRDefault="00F47290" w:rsidP="00C43821">
            <w:pPr>
              <w:pStyle w:val="MacroText"/>
              <w:rPr>
                <w:highlight w:val="yellow"/>
              </w:rPr>
            </w:pPr>
            <w:r w:rsidRPr="001135A6">
              <w:rPr>
                <w:highlight w:val="yellow"/>
              </w:rPr>
              <w:t>12-2-2018 8:00:00</w:t>
            </w:r>
          </w:p>
        </w:tc>
        <w:tc>
          <w:tcPr>
            <w:tcW w:w="810" w:type="dxa"/>
            <w:noWrap/>
            <w:hideMark/>
          </w:tcPr>
          <w:p w14:paraId="0A16FDAA" w14:textId="77777777" w:rsidR="00F47290" w:rsidRPr="001135A6" w:rsidRDefault="00F47290" w:rsidP="00C43821">
            <w:pPr>
              <w:pStyle w:val="MacroText"/>
              <w:rPr>
                <w:highlight w:val="yellow"/>
              </w:rPr>
            </w:pPr>
          </w:p>
        </w:tc>
        <w:tc>
          <w:tcPr>
            <w:tcW w:w="1440" w:type="dxa"/>
            <w:hideMark/>
          </w:tcPr>
          <w:p w14:paraId="2F0E18DB"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4ADC68F1" w14:textId="77777777" w:rsidR="00F47290" w:rsidRPr="001135A6" w:rsidRDefault="00F47290" w:rsidP="00C43821">
            <w:pPr>
              <w:pStyle w:val="MacroText"/>
              <w:rPr>
                <w:highlight w:val="yellow"/>
              </w:rPr>
            </w:pPr>
            <w:r w:rsidRPr="001135A6">
              <w:rPr>
                <w:highlight w:val="yellow"/>
              </w:rPr>
              <w:t>1</w:t>
            </w:r>
          </w:p>
        </w:tc>
      </w:tr>
      <w:tr w:rsidR="00F47290" w:rsidRPr="001135A6" w14:paraId="69D3C49C" w14:textId="77777777" w:rsidTr="00A61D45">
        <w:trPr>
          <w:trHeight w:val="280"/>
        </w:trPr>
        <w:tc>
          <w:tcPr>
            <w:tcW w:w="4135" w:type="dxa"/>
            <w:noWrap/>
            <w:hideMark/>
          </w:tcPr>
          <w:p w14:paraId="59B581DE"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23440B99" w14:textId="77777777" w:rsidR="00F47290" w:rsidRPr="001135A6" w:rsidRDefault="00F47290" w:rsidP="00C43821">
            <w:pPr>
              <w:pStyle w:val="MacroText"/>
              <w:rPr>
                <w:highlight w:val="yellow"/>
              </w:rPr>
            </w:pPr>
          </w:p>
        </w:tc>
        <w:tc>
          <w:tcPr>
            <w:tcW w:w="1170" w:type="dxa"/>
            <w:noWrap/>
            <w:hideMark/>
          </w:tcPr>
          <w:p w14:paraId="047DC048" w14:textId="77777777" w:rsidR="00F47290" w:rsidRPr="001135A6" w:rsidRDefault="00F47290" w:rsidP="00C43821">
            <w:pPr>
              <w:pStyle w:val="MacroText"/>
              <w:rPr>
                <w:highlight w:val="yellow"/>
              </w:rPr>
            </w:pPr>
            <w:r w:rsidRPr="001135A6">
              <w:rPr>
                <w:highlight w:val="yellow"/>
              </w:rPr>
              <w:t>0</w:t>
            </w:r>
          </w:p>
        </w:tc>
        <w:tc>
          <w:tcPr>
            <w:tcW w:w="810" w:type="dxa"/>
            <w:noWrap/>
            <w:hideMark/>
          </w:tcPr>
          <w:p w14:paraId="67463982" w14:textId="77777777" w:rsidR="00F47290" w:rsidRPr="001135A6" w:rsidRDefault="00F47290" w:rsidP="00C43821">
            <w:pPr>
              <w:pStyle w:val="MacroText"/>
              <w:rPr>
                <w:highlight w:val="yellow"/>
              </w:rPr>
            </w:pPr>
          </w:p>
        </w:tc>
        <w:tc>
          <w:tcPr>
            <w:tcW w:w="1440" w:type="dxa"/>
            <w:hideMark/>
          </w:tcPr>
          <w:p w14:paraId="0C1928A4"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3C38CB15" w14:textId="77777777" w:rsidR="00F47290" w:rsidRPr="001135A6" w:rsidRDefault="00F47290" w:rsidP="00C43821">
            <w:pPr>
              <w:pStyle w:val="MacroText"/>
              <w:rPr>
                <w:highlight w:val="yellow"/>
              </w:rPr>
            </w:pPr>
            <w:r w:rsidRPr="001135A6">
              <w:rPr>
                <w:highlight w:val="yellow"/>
              </w:rPr>
              <w:t>1</w:t>
            </w:r>
          </w:p>
        </w:tc>
      </w:tr>
      <w:tr w:rsidR="00F47290" w:rsidRPr="001135A6" w14:paraId="4248E418" w14:textId="77777777" w:rsidTr="00A61D45">
        <w:trPr>
          <w:trHeight w:val="280"/>
        </w:trPr>
        <w:tc>
          <w:tcPr>
            <w:tcW w:w="4135" w:type="dxa"/>
            <w:noWrap/>
            <w:hideMark/>
          </w:tcPr>
          <w:p w14:paraId="7C2A88A8"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unsigned-delta  </w:t>
            </w:r>
          </w:p>
        </w:tc>
        <w:tc>
          <w:tcPr>
            <w:tcW w:w="810" w:type="dxa"/>
            <w:noWrap/>
            <w:hideMark/>
          </w:tcPr>
          <w:p w14:paraId="06C99C21" w14:textId="77777777" w:rsidR="00F47290" w:rsidRPr="001135A6" w:rsidRDefault="00F47290" w:rsidP="00C43821">
            <w:pPr>
              <w:pStyle w:val="MacroText"/>
              <w:rPr>
                <w:highlight w:val="yellow"/>
              </w:rPr>
            </w:pPr>
          </w:p>
        </w:tc>
        <w:tc>
          <w:tcPr>
            <w:tcW w:w="1170" w:type="dxa"/>
            <w:noWrap/>
            <w:hideMark/>
          </w:tcPr>
          <w:p w14:paraId="7F7764A4" w14:textId="77777777" w:rsidR="00F47290" w:rsidRPr="001135A6" w:rsidRDefault="00F47290" w:rsidP="00C43821">
            <w:pPr>
              <w:pStyle w:val="MacroText"/>
              <w:rPr>
                <w:highlight w:val="yellow"/>
              </w:rPr>
            </w:pPr>
            <w:r w:rsidRPr="001135A6">
              <w:rPr>
                <w:highlight w:val="yellow"/>
              </w:rPr>
              <w:t>100328</w:t>
            </w:r>
          </w:p>
        </w:tc>
        <w:tc>
          <w:tcPr>
            <w:tcW w:w="810" w:type="dxa"/>
            <w:noWrap/>
            <w:hideMark/>
          </w:tcPr>
          <w:p w14:paraId="225CF2CC" w14:textId="77777777" w:rsidR="00F47290" w:rsidRPr="001135A6" w:rsidRDefault="00F47290" w:rsidP="00C43821">
            <w:pPr>
              <w:pStyle w:val="MacroText"/>
              <w:rPr>
                <w:highlight w:val="yellow"/>
              </w:rPr>
            </w:pPr>
            <w:r w:rsidRPr="001135A6">
              <w:rPr>
                <w:highlight w:val="yellow"/>
              </w:rPr>
              <w:t>41</w:t>
            </w:r>
          </w:p>
        </w:tc>
        <w:tc>
          <w:tcPr>
            <w:tcW w:w="1440" w:type="dxa"/>
            <w:hideMark/>
          </w:tcPr>
          <w:p w14:paraId="62DB4277" w14:textId="77777777" w:rsidR="00F47290" w:rsidRPr="001135A6" w:rsidRDefault="00F47290" w:rsidP="00C43821">
            <w:pPr>
              <w:pStyle w:val="MacroText"/>
              <w:rPr>
                <w:highlight w:val="yellow"/>
              </w:rPr>
            </w:pPr>
            <w:r w:rsidRPr="001135A6">
              <w:rPr>
                <w:highlight w:val="yellow"/>
              </w:rPr>
              <w:t>1F29</w:t>
            </w:r>
          </w:p>
        </w:tc>
        <w:tc>
          <w:tcPr>
            <w:tcW w:w="990" w:type="dxa"/>
            <w:noWrap/>
            <w:hideMark/>
          </w:tcPr>
          <w:p w14:paraId="1091BE94" w14:textId="77777777" w:rsidR="00F47290" w:rsidRPr="001135A6" w:rsidRDefault="00F47290" w:rsidP="00C43821">
            <w:pPr>
              <w:pStyle w:val="MacroText"/>
              <w:rPr>
                <w:highlight w:val="yellow"/>
              </w:rPr>
            </w:pPr>
            <w:r w:rsidRPr="001135A6">
              <w:rPr>
                <w:highlight w:val="yellow"/>
              </w:rPr>
              <w:t>2</w:t>
            </w:r>
          </w:p>
        </w:tc>
      </w:tr>
      <w:tr w:rsidR="00F47290" w:rsidRPr="001135A6" w14:paraId="7E50D7BE" w14:textId="77777777" w:rsidTr="00A61D45">
        <w:trPr>
          <w:trHeight w:val="280"/>
        </w:trPr>
        <w:tc>
          <w:tcPr>
            <w:tcW w:w="4135" w:type="dxa"/>
            <w:noWrap/>
            <w:hideMark/>
          </w:tcPr>
          <w:p w14:paraId="01634CA2"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597F8325" w14:textId="77777777" w:rsidR="00F47290" w:rsidRPr="001135A6" w:rsidRDefault="00F47290" w:rsidP="00C43821">
            <w:pPr>
              <w:pStyle w:val="MacroText"/>
              <w:rPr>
                <w:highlight w:val="yellow"/>
              </w:rPr>
            </w:pPr>
            <w:r w:rsidRPr="001135A6">
              <w:rPr>
                <w:highlight w:val="yellow"/>
              </w:rPr>
              <w:t>9</w:t>
            </w:r>
          </w:p>
        </w:tc>
        <w:tc>
          <w:tcPr>
            <w:tcW w:w="1170" w:type="dxa"/>
            <w:noWrap/>
            <w:hideMark/>
          </w:tcPr>
          <w:p w14:paraId="0BD7074D" w14:textId="77777777" w:rsidR="00F47290" w:rsidRPr="001135A6" w:rsidRDefault="00F47290" w:rsidP="00C43821">
            <w:pPr>
              <w:pStyle w:val="MacroText"/>
              <w:rPr>
                <w:highlight w:val="yellow"/>
              </w:rPr>
            </w:pPr>
          </w:p>
        </w:tc>
        <w:tc>
          <w:tcPr>
            <w:tcW w:w="810" w:type="dxa"/>
            <w:noWrap/>
            <w:hideMark/>
          </w:tcPr>
          <w:p w14:paraId="533FC048" w14:textId="77777777" w:rsidR="00F47290" w:rsidRPr="001135A6" w:rsidRDefault="00F47290" w:rsidP="00C43821">
            <w:pPr>
              <w:pStyle w:val="MacroText"/>
              <w:rPr>
                <w:highlight w:val="yellow"/>
              </w:rPr>
            </w:pPr>
          </w:p>
        </w:tc>
        <w:tc>
          <w:tcPr>
            <w:tcW w:w="1440" w:type="dxa"/>
            <w:hideMark/>
          </w:tcPr>
          <w:p w14:paraId="4FC0638C" w14:textId="77777777" w:rsidR="00F47290" w:rsidRPr="001135A6" w:rsidRDefault="00F47290" w:rsidP="00C43821">
            <w:pPr>
              <w:pStyle w:val="MacroText"/>
              <w:rPr>
                <w:highlight w:val="yellow"/>
              </w:rPr>
            </w:pPr>
            <w:r w:rsidRPr="001135A6">
              <w:rPr>
                <w:highlight w:val="yellow"/>
              </w:rPr>
              <w:t>0203</w:t>
            </w:r>
          </w:p>
        </w:tc>
        <w:tc>
          <w:tcPr>
            <w:tcW w:w="990" w:type="dxa"/>
            <w:noWrap/>
            <w:hideMark/>
          </w:tcPr>
          <w:p w14:paraId="22B7C016" w14:textId="77777777" w:rsidR="00F47290" w:rsidRPr="001135A6" w:rsidRDefault="00F47290" w:rsidP="00C43821">
            <w:pPr>
              <w:pStyle w:val="MacroText"/>
              <w:rPr>
                <w:highlight w:val="yellow"/>
              </w:rPr>
            </w:pPr>
            <w:r w:rsidRPr="001135A6">
              <w:rPr>
                <w:highlight w:val="yellow"/>
              </w:rPr>
              <w:t>2</w:t>
            </w:r>
          </w:p>
        </w:tc>
      </w:tr>
      <w:tr w:rsidR="00F47290" w:rsidRPr="001135A6" w14:paraId="0976F64D" w14:textId="77777777" w:rsidTr="00A61D45">
        <w:trPr>
          <w:trHeight w:val="280"/>
        </w:trPr>
        <w:tc>
          <w:tcPr>
            <w:tcW w:w="4135" w:type="dxa"/>
            <w:noWrap/>
            <w:hideMark/>
          </w:tcPr>
          <w:p w14:paraId="7E71865C"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643C7ED1" w14:textId="77777777" w:rsidR="00F47290" w:rsidRPr="001135A6" w:rsidRDefault="00F47290" w:rsidP="00C43821">
            <w:pPr>
              <w:pStyle w:val="MacroText"/>
              <w:rPr>
                <w:highlight w:val="yellow"/>
              </w:rPr>
            </w:pPr>
          </w:p>
        </w:tc>
        <w:tc>
          <w:tcPr>
            <w:tcW w:w="1170" w:type="dxa"/>
            <w:noWrap/>
            <w:hideMark/>
          </w:tcPr>
          <w:p w14:paraId="7FD9FA74" w14:textId="77777777" w:rsidR="00F47290" w:rsidRPr="001135A6" w:rsidRDefault="00F47290" w:rsidP="00C43821">
            <w:pPr>
              <w:pStyle w:val="MacroText"/>
              <w:rPr>
                <w:highlight w:val="yellow"/>
              </w:rPr>
            </w:pPr>
            <w:r w:rsidRPr="001135A6">
              <w:rPr>
                <w:highlight w:val="yellow"/>
              </w:rPr>
              <w:t>12-2-2018 9:00:00</w:t>
            </w:r>
          </w:p>
        </w:tc>
        <w:tc>
          <w:tcPr>
            <w:tcW w:w="810" w:type="dxa"/>
            <w:noWrap/>
            <w:hideMark/>
          </w:tcPr>
          <w:p w14:paraId="686A2EDF" w14:textId="77777777" w:rsidR="00F47290" w:rsidRPr="001135A6" w:rsidRDefault="00F47290" w:rsidP="00C43821">
            <w:pPr>
              <w:pStyle w:val="MacroText"/>
              <w:rPr>
                <w:highlight w:val="yellow"/>
              </w:rPr>
            </w:pPr>
          </w:p>
        </w:tc>
        <w:tc>
          <w:tcPr>
            <w:tcW w:w="1440" w:type="dxa"/>
            <w:hideMark/>
          </w:tcPr>
          <w:p w14:paraId="4C950F3B"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0D762BB2" w14:textId="77777777" w:rsidR="00F47290" w:rsidRPr="001135A6" w:rsidRDefault="00F47290" w:rsidP="00C43821">
            <w:pPr>
              <w:pStyle w:val="MacroText"/>
              <w:rPr>
                <w:highlight w:val="yellow"/>
              </w:rPr>
            </w:pPr>
            <w:r w:rsidRPr="001135A6">
              <w:rPr>
                <w:highlight w:val="yellow"/>
              </w:rPr>
              <w:t>1</w:t>
            </w:r>
          </w:p>
        </w:tc>
      </w:tr>
      <w:tr w:rsidR="00F47290" w:rsidRPr="001135A6" w14:paraId="047BEC54" w14:textId="77777777" w:rsidTr="00A61D45">
        <w:trPr>
          <w:trHeight w:val="280"/>
        </w:trPr>
        <w:tc>
          <w:tcPr>
            <w:tcW w:w="4135" w:type="dxa"/>
            <w:noWrap/>
            <w:hideMark/>
          </w:tcPr>
          <w:p w14:paraId="33D3A903"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5A07A50A" w14:textId="77777777" w:rsidR="00F47290" w:rsidRPr="001135A6" w:rsidRDefault="00F47290" w:rsidP="00C43821">
            <w:pPr>
              <w:pStyle w:val="MacroText"/>
              <w:rPr>
                <w:highlight w:val="yellow"/>
              </w:rPr>
            </w:pPr>
          </w:p>
        </w:tc>
        <w:tc>
          <w:tcPr>
            <w:tcW w:w="1170" w:type="dxa"/>
            <w:noWrap/>
            <w:hideMark/>
          </w:tcPr>
          <w:p w14:paraId="72535F60" w14:textId="77777777" w:rsidR="00F47290" w:rsidRPr="001135A6" w:rsidRDefault="00F47290" w:rsidP="00C43821">
            <w:pPr>
              <w:pStyle w:val="MacroText"/>
              <w:rPr>
                <w:highlight w:val="yellow"/>
              </w:rPr>
            </w:pPr>
            <w:r w:rsidRPr="001135A6">
              <w:rPr>
                <w:highlight w:val="yellow"/>
              </w:rPr>
              <w:t>0</w:t>
            </w:r>
          </w:p>
        </w:tc>
        <w:tc>
          <w:tcPr>
            <w:tcW w:w="810" w:type="dxa"/>
            <w:noWrap/>
            <w:hideMark/>
          </w:tcPr>
          <w:p w14:paraId="037ED18D" w14:textId="77777777" w:rsidR="00F47290" w:rsidRPr="001135A6" w:rsidRDefault="00F47290" w:rsidP="00C43821">
            <w:pPr>
              <w:pStyle w:val="MacroText"/>
              <w:rPr>
                <w:highlight w:val="yellow"/>
              </w:rPr>
            </w:pPr>
          </w:p>
        </w:tc>
        <w:tc>
          <w:tcPr>
            <w:tcW w:w="1440" w:type="dxa"/>
            <w:hideMark/>
          </w:tcPr>
          <w:p w14:paraId="3339C273"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49E58068" w14:textId="77777777" w:rsidR="00F47290" w:rsidRPr="001135A6" w:rsidRDefault="00F47290" w:rsidP="00C43821">
            <w:pPr>
              <w:pStyle w:val="MacroText"/>
              <w:rPr>
                <w:highlight w:val="yellow"/>
              </w:rPr>
            </w:pPr>
            <w:r w:rsidRPr="001135A6">
              <w:rPr>
                <w:highlight w:val="yellow"/>
              </w:rPr>
              <w:t>1</w:t>
            </w:r>
          </w:p>
        </w:tc>
      </w:tr>
      <w:tr w:rsidR="00F47290" w:rsidRPr="001135A6" w14:paraId="56DB2DD5" w14:textId="77777777" w:rsidTr="00A61D45">
        <w:trPr>
          <w:trHeight w:val="280"/>
        </w:trPr>
        <w:tc>
          <w:tcPr>
            <w:tcW w:w="4135" w:type="dxa"/>
            <w:noWrap/>
            <w:hideMark/>
          </w:tcPr>
          <w:p w14:paraId="2125FE20"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unsigned-delta  </w:t>
            </w:r>
          </w:p>
        </w:tc>
        <w:tc>
          <w:tcPr>
            <w:tcW w:w="810" w:type="dxa"/>
            <w:noWrap/>
            <w:hideMark/>
          </w:tcPr>
          <w:p w14:paraId="4992E086" w14:textId="77777777" w:rsidR="00F47290" w:rsidRPr="001135A6" w:rsidRDefault="00F47290" w:rsidP="00C43821">
            <w:pPr>
              <w:pStyle w:val="MacroText"/>
              <w:rPr>
                <w:highlight w:val="yellow"/>
              </w:rPr>
            </w:pPr>
          </w:p>
        </w:tc>
        <w:tc>
          <w:tcPr>
            <w:tcW w:w="1170" w:type="dxa"/>
            <w:noWrap/>
            <w:hideMark/>
          </w:tcPr>
          <w:p w14:paraId="22BC58C9" w14:textId="77777777" w:rsidR="00F47290" w:rsidRPr="001135A6" w:rsidRDefault="00F47290" w:rsidP="00C43821">
            <w:pPr>
              <w:pStyle w:val="MacroText"/>
              <w:rPr>
                <w:highlight w:val="yellow"/>
              </w:rPr>
            </w:pPr>
            <w:r w:rsidRPr="001135A6">
              <w:rPr>
                <w:highlight w:val="yellow"/>
              </w:rPr>
              <w:t>100369</w:t>
            </w:r>
          </w:p>
        </w:tc>
        <w:tc>
          <w:tcPr>
            <w:tcW w:w="810" w:type="dxa"/>
            <w:noWrap/>
            <w:hideMark/>
          </w:tcPr>
          <w:p w14:paraId="2EA6E446" w14:textId="77777777" w:rsidR="00F47290" w:rsidRPr="001135A6" w:rsidRDefault="00F47290" w:rsidP="00C43821">
            <w:pPr>
              <w:pStyle w:val="MacroText"/>
              <w:rPr>
                <w:highlight w:val="yellow"/>
              </w:rPr>
            </w:pPr>
            <w:r w:rsidRPr="001135A6">
              <w:rPr>
                <w:highlight w:val="yellow"/>
              </w:rPr>
              <w:t>41</w:t>
            </w:r>
          </w:p>
        </w:tc>
        <w:tc>
          <w:tcPr>
            <w:tcW w:w="1440" w:type="dxa"/>
            <w:hideMark/>
          </w:tcPr>
          <w:p w14:paraId="53900F52" w14:textId="77777777" w:rsidR="00F47290" w:rsidRPr="001135A6" w:rsidRDefault="00F47290" w:rsidP="00C43821">
            <w:pPr>
              <w:pStyle w:val="MacroText"/>
              <w:rPr>
                <w:highlight w:val="yellow"/>
              </w:rPr>
            </w:pPr>
            <w:r w:rsidRPr="001135A6">
              <w:rPr>
                <w:highlight w:val="yellow"/>
              </w:rPr>
              <w:t>1F29</w:t>
            </w:r>
          </w:p>
        </w:tc>
        <w:tc>
          <w:tcPr>
            <w:tcW w:w="990" w:type="dxa"/>
            <w:noWrap/>
            <w:hideMark/>
          </w:tcPr>
          <w:p w14:paraId="58A897FA" w14:textId="77777777" w:rsidR="00F47290" w:rsidRPr="001135A6" w:rsidRDefault="00F47290" w:rsidP="00C43821">
            <w:pPr>
              <w:pStyle w:val="MacroText"/>
              <w:rPr>
                <w:highlight w:val="yellow"/>
              </w:rPr>
            </w:pPr>
            <w:r w:rsidRPr="001135A6">
              <w:rPr>
                <w:highlight w:val="yellow"/>
              </w:rPr>
              <w:t>2</w:t>
            </w:r>
          </w:p>
        </w:tc>
      </w:tr>
      <w:tr w:rsidR="00F47290" w:rsidRPr="001135A6" w14:paraId="02AA800B" w14:textId="77777777" w:rsidTr="00A61D45">
        <w:trPr>
          <w:trHeight w:val="280"/>
        </w:trPr>
        <w:tc>
          <w:tcPr>
            <w:tcW w:w="4135" w:type="dxa"/>
            <w:noWrap/>
            <w:hideMark/>
          </w:tcPr>
          <w:p w14:paraId="317A2051"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35369865" w14:textId="77777777" w:rsidR="00F47290" w:rsidRPr="001135A6" w:rsidRDefault="00F47290" w:rsidP="00C43821">
            <w:pPr>
              <w:pStyle w:val="MacroText"/>
              <w:rPr>
                <w:highlight w:val="yellow"/>
              </w:rPr>
            </w:pPr>
            <w:r w:rsidRPr="001135A6">
              <w:rPr>
                <w:highlight w:val="yellow"/>
              </w:rPr>
              <w:t>10</w:t>
            </w:r>
          </w:p>
        </w:tc>
        <w:tc>
          <w:tcPr>
            <w:tcW w:w="1170" w:type="dxa"/>
            <w:noWrap/>
            <w:hideMark/>
          </w:tcPr>
          <w:p w14:paraId="0A8133C9" w14:textId="77777777" w:rsidR="00F47290" w:rsidRPr="001135A6" w:rsidRDefault="00F47290" w:rsidP="00C43821">
            <w:pPr>
              <w:pStyle w:val="MacroText"/>
              <w:rPr>
                <w:highlight w:val="yellow"/>
              </w:rPr>
            </w:pPr>
          </w:p>
        </w:tc>
        <w:tc>
          <w:tcPr>
            <w:tcW w:w="810" w:type="dxa"/>
            <w:noWrap/>
            <w:hideMark/>
          </w:tcPr>
          <w:p w14:paraId="19AC5860" w14:textId="77777777" w:rsidR="00F47290" w:rsidRPr="001135A6" w:rsidRDefault="00F47290" w:rsidP="00C43821">
            <w:pPr>
              <w:pStyle w:val="MacroText"/>
              <w:rPr>
                <w:highlight w:val="yellow"/>
              </w:rPr>
            </w:pPr>
          </w:p>
        </w:tc>
        <w:tc>
          <w:tcPr>
            <w:tcW w:w="1440" w:type="dxa"/>
            <w:hideMark/>
          </w:tcPr>
          <w:p w14:paraId="03C710C1" w14:textId="77777777" w:rsidR="00F47290" w:rsidRPr="001135A6" w:rsidRDefault="00F47290" w:rsidP="00C43821">
            <w:pPr>
              <w:pStyle w:val="MacroText"/>
              <w:rPr>
                <w:highlight w:val="yellow"/>
              </w:rPr>
            </w:pPr>
            <w:r w:rsidRPr="001135A6">
              <w:rPr>
                <w:highlight w:val="yellow"/>
              </w:rPr>
              <w:t>0203</w:t>
            </w:r>
          </w:p>
        </w:tc>
        <w:tc>
          <w:tcPr>
            <w:tcW w:w="990" w:type="dxa"/>
            <w:noWrap/>
            <w:hideMark/>
          </w:tcPr>
          <w:p w14:paraId="06DA603C" w14:textId="77777777" w:rsidR="00F47290" w:rsidRPr="001135A6" w:rsidRDefault="00F47290" w:rsidP="00C43821">
            <w:pPr>
              <w:pStyle w:val="MacroText"/>
              <w:rPr>
                <w:highlight w:val="yellow"/>
              </w:rPr>
            </w:pPr>
            <w:r w:rsidRPr="001135A6">
              <w:rPr>
                <w:highlight w:val="yellow"/>
              </w:rPr>
              <w:t>2</w:t>
            </w:r>
          </w:p>
        </w:tc>
      </w:tr>
      <w:tr w:rsidR="00F47290" w:rsidRPr="001135A6" w14:paraId="108F9C1F" w14:textId="77777777" w:rsidTr="00A61D45">
        <w:trPr>
          <w:trHeight w:val="280"/>
        </w:trPr>
        <w:tc>
          <w:tcPr>
            <w:tcW w:w="4135" w:type="dxa"/>
            <w:noWrap/>
            <w:hideMark/>
          </w:tcPr>
          <w:p w14:paraId="61FED9D8"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08F827FD" w14:textId="77777777" w:rsidR="00F47290" w:rsidRPr="001135A6" w:rsidRDefault="00F47290" w:rsidP="00C43821">
            <w:pPr>
              <w:pStyle w:val="MacroText"/>
              <w:rPr>
                <w:highlight w:val="yellow"/>
              </w:rPr>
            </w:pPr>
          </w:p>
        </w:tc>
        <w:tc>
          <w:tcPr>
            <w:tcW w:w="1170" w:type="dxa"/>
            <w:noWrap/>
            <w:hideMark/>
          </w:tcPr>
          <w:p w14:paraId="3322CA56" w14:textId="77777777" w:rsidR="00F47290" w:rsidRPr="001135A6" w:rsidRDefault="00F47290" w:rsidP="00C43821">
            <w:pPr>
              <w:pStyle w:val="MacroText"/>
              <w:rPr>
                <w:highlight w:val="yellow"/>
              </w:rPr>
            </w:pPr>
            <w:r w:rsidRPr="001135A6">
              <w:rPr>
                <w:highlight w:val="yellow"/>
              </w:rPr>
              <w:t xml:space="preserve">12-2-2018 </w:t>
            </w:r>
            <w:r w:rsidRPr="001135A6">
              <w:rPr>
                <w:highlight w:val="yellow"/>
              </w:rPr>
              <w:lastRenderedPageBreak/>
              <w:t>10:00:00</w:t>
            </w:r>
          </w:p>
        </w:tc>
        <w:tc>
          <w:tcPr>
            <w:tcW w:w="810" w:type="dxa"/>
            <w:noWrap/>
            <w:hideMark/>
          </w:tcPr>
          <w:p w14:paraId="58B90C46" w14:textId="77777777" w:rsidR="00F47290" w:rsidRPr="001135A6" w:rsidRDefault="00F47290" w:rsidP="00C43821">
            <w:pPr>
              <w:pStyle w:val="MacroText"/>
              <w:rPr>
                <w:highlight w:val="yellow"/>
              </w:rPr>
            </w:pPr>
          </w:p>
        </w:tc>
        <w:tc>
          <w:tcPr>
            <w:tcW w:w="1440" w:type="dxa"/>
            <w:hideMark/>
          </w:tcPr>
          <w:p w14:paraId="4E18BAC3"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25C1A2CF" w14:textId="77777777" w:rsidR="00F47290" w:rsidRPr="001135A6" w:rsidRDefault="00F47290" w:rsidP="00C43821">
            <w:pPr>
              <w:pStyle w:val="MacroText"/>
              <w:rPr>
                <w:highlight w:val="yellow"/>
              </w:rPr>
            </w:pPr>
            <w:r w:rsidRPr="001135A6">
              <w:rPr>
                <w:highlight w:val="yellow"/>
              </w:rPr>
              <w:t>1</w:t>
            </w:r>
          </w:p>
        </w:tc>
      </w:tr>
      <w:tr w:rsidR="00F47290" w:rsidRPr="001135A6" w14:paraId="7965465E" w14:textId="77777777" w:rsidTr="00A61D45">
        <w:trPr>
          <w:trHeight w:val="280"/>
        </w:trPr>
        <w:tc>
          <w:tcPr>
            <w:tcW w:w="4135" w:type="dxa"/>
            <w:noWrap/>
            <w:hideMark/>
          </w:tcPr>
          <w:p w14:paraId="7064F839"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6C938DED" w14:textId="77777777" w:rsidR="00F47290" w:rsidRPr="001135A6" w:rsidRDefault="00F47290" w:rsidP="00C43821">
            <w:pPr>
              <w:pStyle w:val="MacroText"/>
              <w:rPr>
                <w:highlight w:val="yellow"/>
              </w:rPr>
            </w:pPr>
          </w:p>
        </w:tc>
        <w:tc>
          <w:tcPr>
            <w:tcW w:w="1170" w:type="dxa"/>
            <w:noWrap/>
            <w:hideMark/>
          </w:tcPr>
          <w:p w14:paraId="73B8BA9A" w14:textId="77777777" w:rsidR="00F47290" w:rsidRPr="001135A6" w:rsidRDefault="00F47290" w:rsidP="00C43821">
            <w:pPr>
              <w:pStyle w:val="MacroText"/>
              <w:rPr>
                <w:highlight w:val="yellow"/>
              </w:rPr>
            </w:pPr>
            <w:r w:rsidRPr="001135A6">
              <w:rPr>
                <w:highlight w:val="yellow"/>
              </w:rPr>
              <w:t>0</w:t>
            </w:r>
          </w:p>
        </w:tc>
        <w:tc>
          <w:tcPr>
            <w:tcW w:w="810" w:type="dxa"/>
            <w:noWrap/>
            <w:hideMark/>
          </w:tcPr>
          <w:p w14:paraId="10DB8961" w14:textId="77777777" w:rsidR="00F47290" w:rsidRPr="001135A6" w:rsidRDefault="00F47290" w:rsidP="00C43821">
            <w:pPr>
              <w:pStyle w:val="MacroText"/>
              <w:rPr>
                <w:highlight w:val="yellow"/>
              </w:rPr>
            </w:pPr>
          </w:p>
        </w:tc>
        <w:tc>
          <w:tcPr>
            <w:tcW w:w="1440" w:type="dxa"/>
            <w:hideMark/>
          </w:tcPr>
          <w:p w14:paraId="51320336"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06B21892" w14:textId="77777777" w:rsidR="00F47290" w:rsidRPr="001135A6" w:rsidRDefault="00F47290" w:rsidP="00C43821">
            <w:pPr>
              <w:pStyle w:val="MacroText"/>
              <w:rPr>
                <w:highlight w:val="yellow"/>
              </w:rPr>
            </w:pPr>
            <w:r w:rsidRPr="001135A6">
              <w:rPr>
                <w:highlight w:val="yellow"/>
              </w:rPr>
              <w:t>1</w:t>
            </w:r>
          </w:p>
        </w:tc>
      </w:tr>
      <w:tr w:rsidR="00F47290" w:rsidRPr="001135A6" w14:paraId="6CD6CC9D" w14:textId="77777777" w:rsidTr="00A61D45">
        <w:trPr>
          <w:trHeight w:val="280"/>
        </w:trPr>
        <w:tc>
          <w:tcPr>
            <w:tcW w:w="4135" w:type="dxa"/>
            <w:noWrap/>
            <w:hideMark/>
          </w:tcPr>
          <w:p w14:paraId="3D49803B"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unsigned-delta  </w:t>
            </w:r>
          </w:p>
        </w:tc>
        <w:tc>
          <w:tcPr>
            <w:tcW w:w="810" w:type="dxa"/>
            <w:noWrap/>
            <w:hideMark/>
          </w:tcPr>
          <w:p w14:paraId="47C9297B" w14:textId="77777777" w:rsidR="00F47290" w:rsidRPr="001135A6" w:rsidRDefault="00F47290" w:rsidP="00C43821">
            <w:pPr>
              <w:pStyle w:val="MacroText"/>
              <w:rPr>
                <w:highlight w:val="yellow"/>
              </w:rPr>
            </w:pPr>
          </w:p>
        </w:tc>
        <w:tc>
          <w:tcPr>
            <w:tcW w:w="1170" w:type="dxa"/>
            <w:noWrap/>
            <w:hideMark/>
          </w:tcPr>
          <w:p w14:paraId="0B49298E" w14:textId="77777777" w:rsidR="00F47290" w:rsidRPr="001135A6" w:rsidRDefault="00F47290" w:rsidP="00C43821">
            <w:pPr>
              <w:pStyle w:val="MacroText"/>
              <w:rPr>
                <w:highlight w:val="yellow"/>
              </w:rPr>
            </w:pPr>
            <w:r w:rsidRPr="001135A6">
              <w:rPr>
                <w:highlight w:val="yellow"/>
              </w:rPr>
              <w:t>100410</w:t>
            </w:r>
          </w:p>
        </w:tc>
        <w:tc>
          <w:tcPr>
            <w:tcW w:w="810" w:type="dxa"/>
            <w:noWrap/>
            <w:hideMark/>
          </w:tcPr>
          <w:p w14:paraId="10CBE636" w14:textId="77777777" w:rsidR="00F47290" w:rsidRPr="001135A6" w:rsidRDefault="00F47290" w:rsidP="00C43821">
            <w:pPr>
              <w:pStyle w:val="MacroText"/>
              <w:rPr>
                <w:highlight w:val="yellow"/>
              </w:rPr>
            </w:pPr>
            <w:r w:rsidRPr="001135A6">
              <w:rPr>
                <w:highlight w:val="yellow"/>
              </w:rPr>
              <w:t>41</w:t>
            </w:r>
          </w:p>
        </w:tc>
        <w:tc>
          <w:tcPr>
            <w:tcW w:w="1440" w:type="dxa"/>
            <w:hideMark/>
          </w:tcPr>
          <w:p w14:paraId="794B4CE0" w14:textId="77777777" w:rsidR="00F47290" w:rsidRPr="001135A6" w:rsidRDefault="00F47290" w:rsidP="00C43821">
            <w:pPr>
              <w:pStyle w:val="MacroText"/>
              <w:rPr>
                <w:highlight w:val="yellow"/>
              </w:rPr>
            </w:pPr>
            <w:r w:rsidRPr="001135A6">
              <w:rPr>
                <w:highlight w:val="yellow"/>
              </w:rPr>
              <w:t>1F29</w:t>
            </w:r>
          </w:p>
        </w:tc>
        <w:tc>
          <w:tcPr>
            <w:tcW w:w="990" w:type="dxa"/>
            <w:noWrap/>
            <w:hideMark/>
          </w:tcPr>
          <w:p w14:paraId="58D13478" w14:textId="77777777" w:rsidR="00F47290" w:rsidRPr="001135A6" w:rsidRDefault="00F47290" w:rsidP="00C43821">
            <w:pPr>
              <w:pStyle w:val="MacroText"/>
              <w:rPr>
                <w:highlight w:val="yellow"/>
              </w:rPr>
            </w:pPr>
            <w:r w:rsidRPr="001135A6">
              <w:rPr>
                <w:highlight w:val="yellow"/>
              </w:rPr>
              <w:t>2</w:t>
            </w:r>
          </w:p>
        </w:tc>
      </w:tr>
      <w:tr w:rsidR="00F47290" w:rsidRPr="001135A6" w14:paraId="29C016B7" w14:textId="77777777" w:rsidTr="00A61D45">
        <w:trPr>
          <w:trHeight w:val="280"/>
        </w:trPr>
        <w:tc>
          <w:tcPr>
            <w:tcW w:w="4135" w:type="dxa"/>
            <w:noWrap/>
            <w:hideMark/>
          </w:tcPr>
          <w:p w14:paraId="077487E4"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1C8DFC30" w14:textId="77777777" w:rsidR="00F47290" w:rsidRPr="001135A6" w:rsidRDefault="00F47290" w:rsidP="00C43821">
            <w:pPr>
              <w:pStyle w:val="MacroText"/>
              <w:rPr>
                <w:highlight w:val="yellow"/>
              </w:rPr>
            </w:pPr>
            <w:r w:rsidRPr="001135A6">
              <w:rPr>
                <w:highlight w:val="yellow"/>
              </w:rPr>
              <w:t>11</w:t>
            </w:r>
          </w:p>
        </w:tc>
        <w:tc>
          <w:tcPr>
            <w:tcW w:w="1170" w:type="dxa"/>
            <w:noWrap/>
            <w:hideMark/>
          </w:tcPr>
          <w:p w14:paraId="0E10866C" w14:textId="77777777" w:rsidR="00F47290" w:rsidRPr="001135A6" w:rsidRDefault="00F47290" w:rsidP="00C43821">
            <w:pPr>
              <w:pStyle w:val="MacroText"/>
              <w:rPr>
                <w:highlight w:val="yellow"/>
              </w:rPr>
            </w:pPr>
          </w:p>
        </w:tc>
        <w:tc>
          <w:tcPr>
            <w:tcW w:w="810" w:type="dxa"/>
            <w:noWrap/>
            <w:hideMark/>
          </w:tcPr>
          <w:p w14:paraId="2B018D91" w14:textId="77777777" w:rsidR="00F47290" w:rsidRPr="001135A6" w:rsidRDefault="00F47290" w:rsidP="00C43821">
            <w:pPr>
              <w:pStyle w:val="MacroText"/>
              <w:rPr>
                <w:highlight w:val="yellow"/>
              </w:rPr>
            </w:pPr>
          </w:p>
        </w:tc>
        <w:tc>
          <w:tcPr>
            <w:tcW w:w="1440" w:type="dxa"/>
            <w:hideMark/>
          </w:tcPr>
          <w:p w14:paraId="75A0AD38" w14:textId="77777777" w:rsidR="00F47290" w:rsidRPr="001135A6" w:rsidRDefault="00F47290" w:rsidP="00C43821">
            <w:pPr>
              <w:pStyle w:val="MacroText"/>
              <w:rPr>
                <w:highlight w:val="yellow"/>
              </w:rPr>
            </w:pPr>
            <w:r w:rsidRPr="001135A6">
              <w:rPr>
                <w:highlight w:val="yellow"/>
              </w:rPr>
              <w:t>0203</w:t>
            </w:r>
          </w:p>
        </w:tc>
        <w:tc>
          <w:tcPr>
            <w:tcW w:w="990" w:type="dxa"/>
            <w:noWrap/>
            <w:hideMark/>
          </w:tcPr>
          <w:p w14:paraId="30222A5E" w14:textId="77777777" w:rsidR="00F47290" w:rsidRPr="001135A6" w:rsidRDefault="00F47290" w:rsidP="00C43821">
            <w:pPr>
              <w:pStyle w:val="MacroText"/>
              <w:rPr>
                <w:highlight w:val="yellow"/>
              </w:rPr>
            </w:pPr>
            <w:r w:rsidRPr="001135A6">
              <w:rPr>
                <w:highlight w:val="yellow"/>
              </w:rPr>
              <w:t>2</w:t>
            </w:r>
          </w:p>
        </w:tc>
      </w:tr>
      <w:tr w:rsidR="00F47290" w:rsidRPr="001135A6" w14:paraId="5F577A39" w14:textId="77777777" w:rsidTr="00A61D45">
        <w:trPr>
          <w:trHeight w:val="280"/>
        </w:trPr>
        <w:tc>
          <w:tcPr>
            <w:tcW w:w="4135" w:type="dxa"/>
            <w:noWrap/>
            <w:hideMark/>
          </w:tcPr>
          <w:p w14:paraId="493437A8"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73480550" w14:textId="77777777" w:rsidR="00F47290" w:rsidRPr="001135A6" w:rsidRDefault="00F47290" w:rsidP="00C43821">
            <w:pPr>
              <w:pStyle w:val="MacroText"/>
              <w:rPr>
                <w:highlight w:val="yellow"/>
              </w:rPr>
            </w:pPr>
          </w:p>
        </w:tc>
        <w:tc>
          <w:tcPr>
            <w:tcW w:w="1170" w:type="dxa"/>
            <w:noWrap/>
            <w:hideMark/>
          </w:tcPr>
          <w:p w14:paraId="2D00D3BC" w14:textId="77777777" w:rsidR="00F47290" w:rsidRPr="001135A6" w:rsidRDefault="00F47290" w:rsidP="00C43821">
            <w:pPr>
              <w:pStyle w:val="MacroText"/>
              <w:rPr>
                <w:highlight w:val="yellow"/>
              </w:rPr>
            </w:pPr>
            <w:r w:rsidRPr="001135A6">
              <w:rPr>
                <w:highlight w:val="yellow"/>
              </w:rPr>
              <w:t>12-2-2018 11:00:00</w:t>
            </w:r>
          </w:p>
        </w:tc>
        <w:tc>
          <w:tcPr>
            <w:tcW w:w="810" w:type="dxa"/>
            <w:noWrap/>
            <w:hideMark/>
          </w:tcPr>
          <w:p w14:paraId="13C7AEF0" w14:textId="77777777" w:rsidR="00F47290" w:rsidRPr="001135A6" w:rsidRDefault="00F47290" w:rsidP="00C43821">
            <w:pPr>
              <w:pStyle w:val="MacroText"/>
              <w:rPr>
                <w:highlight w:val="yellow"/>
              </w:rPr>
            </w:pPr>
          </w:p>
        </w:tc>
        <w:tc>
          <w:tcPr>
            <w:tcW w:w="1440" w:type="dxa"/>
            <w:hideMark/>
          </w:tcPr>
          <w:p w14:paraId="6E8EE648"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7B2541BA" w14:textId="77777777" w:rsidR="00F47290" w:rsidRPr="001135A6" w:rsidRDefault="00F47290" w:rsidP="00C43821">
            <w:pPr>
              <w:pStyle w:val="MacroText"/>
              <w:rPr>
                <w:highlight w:val="yellow"/>
              </w:rPr>
            </w:pPr>
            <w:r w:rsidRPr="001135A6">
              <w:rPr>
                <w:highlight w:val="yellow"/>
              </w:rPr>
              <w:t>1</w:t>
            </w:r>
          </w:p>
        </w:tc>
      </w:tr>
      <w:tr w:rsidR="00F47290" w:rsidRPr="001135A6" w14:paraId="479E4C6B" w14:textId="77777777" w:rsidTr="00A61D45">
        <w:trPr>
          <w:trHeight w:val="280"/>
        </w:trPr>
        <w:tc>
          <w:tcPr>
            <w:tcW w:w="4135" w:type="dxa"/>
            <w:noWrap/>
            <w:hideMark/>
          </w:tcPr>
          <w:p w14:paraId="39F8CE13"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190681ED" w14:textId="77777777" w:rsidR="00F47290" w:rsidRPr="001135A6" w:rsidRDefault="00F47290" w:rsidP="00C43821">
            <w:pPr>
              <w:pStyle w:val="MacroText"/>
              <w:rPr>
                <w:highlight w:val="yellow"/>
              </w:rPr>
            </w:pPr>
          </w:p>
        </w:tc>
        <w:tc>
          <w:tcPr>
            <w:tcW w:w="1170" w:type="dxa"/>
            <w:noWrap/>
            <w:hideMark/>
          </w:tcPr>
          <w:p w14:paraId="29B31E77" w14:textId="77777777" w:rsidR="00F47290" w:rsidRPr="001135A6" w:rsidRDefault="00F47290" w:rsidP="00C43821">
            <w:pPr>
              <w:pStyle w:val="MacroText"/>
              <w:rPr>
                <w:highlight w:val="yellow"/>
              </w:rPr>
            </w:pPr>
            <w:r w:rsidRPr="001135A6">
              <w:rPr>
                <w:highlight w:val="yellow"/>
              </w:rPr>
              <w:t>0</w:t>
            </w:r>
          </w:p>
        </w:tc>
        <w:tc>
          <w:tcPr>
            <w:tcW w:w="810" w:type="dxa"/>
            <w:noWrap/>
            <w:hideMark/>
          </w:tcPr>
          <w:p w14:paraId="57A48C01" w14:textId="77777777" w:rsidR="00F47290" w:rsidRPr="001135A6" w:rsidRDefault="00F47290" w:rsidP="00C43821">
            <w:pPr>
              <w:pStyle w:val="MacroText"/>
              <w:rPr>
                <w:highlight w:val="yellow"/>
              </w:rPr>
            </w:pPr>
          </w:p>
        </w:tc>
        <w:tc>
          <w:tcPr>
            <w:tcW w:w="1440" w:type="dxa"/>
            <w:hideMark/>
          </w:tcPr>
          <w:p w14:paraId="5E9BD4DC"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1B41D53D" w14:textId="77777777" w:rsidR="00F47290" w:rsidRPr="001135A6" w:rsidRDefault="00F47290" w:rsidP="00C43821">
            <w:pPr>
              <w:pStyle w:val="MacroText"/>
              <w:rPr>
                <w:highlight w:val="yellow"/>
              </w:rPr>
            </w:pPr>
            <w:r w:rsidRPr="001135A6">
              <w:rPr>
                <w:highlight w:val="yellow"/>
              </w:rPr>
              <w:t>1</w:t>
            </w:r>
          </w:p>
        </w:tc>
      </w:tr>
      <w:tr w:rsidR="00F47290" w:rsidRPr="001135A6" w14:paraId="620F7379" w14:textId="77777777" w:rsidTr="00A61D45">
        <w:trPr>
          <w:trHeight w:val="280"/>
        </w:trPr>
        <w:tc>
          <w:tcPr>
            <w:tcW w:w="4135" w:type="dxa"/>
            <w:noWrap/>
            <w:hideMark/>
          </w:tcPr>
          <w:p w14:paraId="1EE674BF"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unsigned-delta  </w:t>
            </w:r>
          </w:p>
        </w:tc>
        <w:tc>
          <w:tcPr>
            <w:tcW w:w="810" w:type="dxa"/>
            <w:noWrap/>
            <w:hideMark/>
          </w:tcPr>
          <w:p w14:paraId="0A198EFE" w14:textId="77777777" w:rsidR="00F47290" w:rsidRPr="001135A6" w:rsidRDefault="00F47290" w:rsidP="00C43821">
            <w:pPr>
              <w:pStyle w:val="MacroText"/>
              <w:rPr>
                <w:highlight w:val="yellow"/>
              </w:rPr>
            </w:pPr>
          </w:p>
        </w:tc>
        <w:tc>
          <w:tcPr>
            <w:tcW w:w="1170" w:type="dxa"/>
            <w:noWrap/>
            <w:hideMark/>
          </w:tcPr>
          <w:p w14:paraId="118F6451" w14:textId="77777777" w:rsidR="00F47290" w:rsidRPr="001135A6" w:rsidRDefault="00F47290" w:rsidP="00C43821">
            <w:pPr>
              <w:pStyle w:val="MacroText"/>
              <w:rPr>
                <w:highlight w:val="yellow"/>
              </w:rPr>
            </w:pPr>
            <w:r w:rsidRPr="001135A6">
              <w:rPr>
                <w:highlight w:val="yellow"/>
              </w:rPr>
              <w:t>100451</w:t>
            </w:r>
          </w:p>
        </w:tc>
        <w:tc>
          <w:tcPr>
            <w:tcW w:w="810" w:type="dxa"/>
            <w:noWrap/>
            <w:hideMark/>
          </w:tcPr>
          <w:p w14:paraId="45083A30" w14:textId="77777777" w:rsidR="00F47290" w:rsidRPr="001135A6" w:rsidRDefault="00F47290" w:rsidP="00C43821">
            <w:pPr>
              <w:pStyle w:val="MacroText"/>
              <w:rPr>
                <w:highlight w:val="yellow"/>
              </w:rPr>
            </w:pPr>
            <w:r w:rsidRPr="001135A6">
              <w:rPr>
                <w:highlight w:val="yellow"/>
              </w:rPr>
              <w:t>41</w:t>
            </w:r>
          </w:p>
        </w:tc>
        <w:tc>
          <w:tcPr>
            <w:tcW w:w="1440" w:type="dxa"/>
            <w:hideMark/>
          </w:tcPr>
          <w:p w14:paraId="67AD1735" w14:textId="77777777" w:rsidR="00F47290" w:rsidRPr="001135A6" w:rsidRDefault="00F47290" w:rsidP="00C43821">
            <w:pPr>
              <w:pStyle w:val="MacroText"/>
              <w:rPr>
                <w:highlight w:val="yellow"/>
              </w:rPr>
            </w:pPr>
            <w:r w:rsidRPr="001135A6">
              <w:rPr>
                <w:highlight w:val="yellow"/>
              </w:rPr>
              <w:t>1F29</w:t>
            </w:r>
          </w:p>
        </w:tc>
        <w:tc>
          <w:tcPr>
            <w:tcW w:w="990" w:type="dxa"/>
            <w:noWrap/>
            <w:hideMark/>
          </w:tcPr>
          <w:p w14:paraId="766028F0" w14:textId="77777777" w:rsidR="00F47290" w:rsidRPr="001135A6" w:rsidRDefault="00F47290" w:rsidP="00C43821">
            <w:pPr>
              <w:pStyle w:val="MacroText"/>
              <w:rPr>
                <w:highlight w:val="yellow"/>
              </w:rPr>
            </w:pPr>
            <w:r w:rsidRPr="001135A6">
              <w:rPr>
                <w:highlight w:val="yellow"/>
              </w:rPr>
              <w:t>2</w:t>
            </w:r>
          </w:p>
        </w:tc>
      </w:tr>
      <w:tr w:rsidR="00F47290" w:rsidRPr="001135A6" w14:paraId="44C915D6" w14:textId="77777777" w:rsidTr="00A61D45">
        <w:trPr>
          <w:trHeight w:val="280"/>
        </w:trPr>
        <w:tc>
          <w:tcPr>
            <w:tcW w:w="4135" w:type="dxa"/>
            <w:noWrap/>
            <w:hideMark/>
          </w:tcPr>
          <w:p w14:paraId="05CDE591"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46ECA1C6" w14:textId="77777777" w:rsidR="00F47290" w:rsidRPr="001135A6" w:rsidRDefault="00F47290" w:rsidP="00C43821">
            <w:pPr>
              <w:pStyle w:val="MacroText"/>
              <w:rPr>
                <w:highlight w:val="yellow"/>
              </w:rPr>
            </w:pPr>
            <w:r w:rsidRPr="001135A6">
              <w:rPr>
                <w:highlight w:val="yellow"/>
              </w:rPr>
              <w:t>12</w:t>
            </w:r>
          </w:p>
        </w:tc>
        <w:tc>
          <w:tcPr>
            <w:tcW w:w="1170" w:type="dxa"/>
            <w:noWrap/>
            <w:hideMark/>
          </w:tcPr>
          <w:p w14:paraId="7F07084F" w14:textId="77777777" w:rsidR="00F47290" w:rsidRPr="001135A6" w:rsidRDefault="00F47290" w:rsidP="00C43821">
            <w:pPr>
              <w:pStyle w:val="MacroText"/>
              <w:rPr>
                <w:highlight w:val="yellow"/>
              </w:rPr>
            </w:pPr>
          </w:p>
        </w:tc>
        <w:tc>
          <w:tcPr>
            <w:tcW w:w="810" w:type="dxa"/>
            <w:noWrap/>
            <w:hideMark/>
          </w:tcPr>
          <w:p w14:paraId="4BD6C7AB" w14:textId="77777777" w:rsidR="00F47290" w:rsidRPr="001135A6" w:rsidRDefault="00F47290" w:rsidP="00C43821">
            <w:pPr>
              <w:pStyle w:val="MacroText"/>
              <w:rPr>
                <w:highlight w:val="yellow"/>
              </w:rPr>
            </w:pPr>
          </w:p>
        </w:tc>
        <w:tc>
          <w:tcPr>
            <w:tcW w:w="1440" w:type="dxa"/>
            <w:hideMark/>
          </w:tcPr>
          <w:p w14:paraId="09B6C676" w14:textId="77777777" w:rsidR="00F47290" w:rsidRPr="001135A6" w:rsidRDefault="00F47290" w:rsidP="00C43821">
            <w:pPr>
              <w:pStyle w:val="MacroText"/>
              <w:rPr>
                <w:highlight w:val="yellow"/>
              </w:rPr>
            </w:pPr>
            <w:r w:rsidRPr="001135A6">
              <w:rPr>
                <w:highlight w:val="yellow"/>
              </w:rPr>
              <w:t>0203</w:t>
            </w:r>
          </w:p>
        </w:tc>
        <w:tc>
          <w:tcPr>
            <w:tcW w:w="990" w:type="dxa"/>
            <w:noWrap/>
            <w:hideMark/>
          </w:tcPr>
          <w:p w14:paraId="43E86074" w14:textId="77777777" w:rsidR="00F47290" w:rsidRPr="001135A6" w:rsidRDefault="00F47290" w:rsidP="00C43821">
            <w:pPr>
              <w:pStyle w:val="MacroText"/>
              <w:rPr>
                <w:highlight w:val="yellow"/>
              </w:rPr>
            </w:pPr>
            <w:r w:rsidRPr="001135A6">
              <w:rPr>
                <w:highlight w:val="yellow"/>
              </w:rPr>
              <w:t>2</w:t>
            </w:r>
          </w:p>
        </w:tc>
      </w:tr>
      <w:tr w:rsidR="00F47290" w:rsidRPr="001135A6" w14:paraId="3A2D61AC" w14:textId="77777777" w:rsidTr="00A61D45">
        <w:trPr>
          <w:trHeight w:val="280"/>
        </w:trPr>
        <w:tc>
          <w:tcPr>
            <w:tcW w:w="4135" w:type="dxa"/>
            <w:noWrap/>
            <w:hideMark/>
          </w:tcPr>
          <w:p w14:paraId="71578875"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461AE8EA" w14:textId="77777777" w:rsidR="00F47290" w:rsidRPr="001135A6" w:rsidRDefault="00F47290" w:rsidP="00C43821">
            <w:pPr>
              <w:pStyle w:val="MacroText"/>
              <w:rPr>
                <w:highlight w:val="yellow"/>
              </w:rPr>
            </w:pPr>
          </w:p>
        </w:tc>
        <w:tc>
          <w:tcPr>
            <w:tcW w:w="1170" w:type="dxa"/>
            <w:noWrap/>
            <w:hideMark/>
          </w:tcPr>
          <w:p w14:paraId="11662EF4" w14:textId="77777777" w:rsidR="00F47290" w:rsidRPr="001135A6" w:rsidRDefault="00F47290" w:rsidP="00C43821">
            <w:pPr>
              <w:pStyle w:val="MacroText"/>
              <w:rPr>
                <w:highlight w:val="yellow"/>
              </w:rPr>
            </w:pPr>
            <w:r w:rsidRPr="001135A6">
              <w:rPr>
                <w:highlight w:val="yellow"/>
              </w:rPr>
              <w:t>12-2-2018 12:00:00</w:t>
            </w:r>
          </w:p>
        </w:tc>
        <w:tc>
          <w:tcPr>
            <w:tcW w:w="810" w:type="dxa"/>
            <w:noWrap/>
            <w:hideMark/>
          </w:tcPr>
          <w:p w14:paraId="1824073B" w14:textId="77777777" w:rsidR="00F47290" w:rsidRPr="001135A6" w:rsidRDefault="00F47290" w:rsidP="00C43821">
            <w:pPr>
              <w:pStyle w:val="MacroText"/>
              <w:rPr>
                <w:highlight w:val="yellow"/>
              </w:rPr>
            </w:pPr>
          </w:p>
        </w:tc>
        <w:tc>
          <w:tcPr>
            <w:tcW w:w="1440" w:type="dxa"/>
            <w:hideMark/>
          </w:tcPr>
          <w:p w14:paraId="39362BF0"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6E40774B" w14:textId="77777777" w:rsidR="00F47290" w:rsidRPr="001135A6" w:rsidRDefault="00F47290" w:rsidP="00C43821">
            <w:pPr>
              <w:pStyle w:val="MacroText"/>
              <w:rPr>
                <w:highlight w:val="yellow"/>
              </w:rPr>
            </w:pPr>
            <w:r w:rsidRPr="001135A6">
              <w:rPr>
                <w:highlight w:val="yellow"/>
              </w:rPr>
              <w:t>1</w:t>
            </w:r>
          </w:p>
        </w:tc>
      </w:tr>
      <w:tr w:rsidR="00F47290" w:rsidRPr="001135A6" w14:paraId="320FA21C" w14:textId="77777777" w:rsidTr="00A61D45">
        <w:trPr>
          <w:trHeight w:val="280"/>
        </w:trPr>
        <w:tc>
          <w:tcPr>
            <w:tcW w:w="4135" w:type="dxa"/>
            <w:noWrap/>
            <w:hideMark/>
          </w:tcPr>
          <w:p w14:paraId="7A08CCD6"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3EA72747" w14:textId="77777777" w:rsidR="00F47290" w:rsidRPr="001135A6" w:rsidRDefault="00F47290" w:rsidP="00C43821">
            <w:pPr>
              <w:pStyle w:val="MacroText"/>
              <w:rPr>
                <w:highlight w:val="yellow"/>
              </w:rPr>
            </w:pPr>
          </w:p>
        </w:tc>
        <w:tc>
          <w:tcPr>
            <w:tcW w:w="1170" w:type="dxa"/>
            <w:noWrap/>
            <w:hideMark/>
          </w:tcPr>
          <w:p w14:paraId="2D9A9A3F" w14:textId="77777777" w:rsidR="00F47290" w:rsidRPr="001135A6" w:rsidRDefault="00F47290" w:rsidP="00C43821">
            <w:pPr>
              <w:pStyle w:val="MacroText"/>
              <w:rPr>
                <w:highlight w:val="yellow"/>
              </w:rPr>
            </w:pPr>
            <w:r w:rsidRPr="001135A6">
              <w:rPr>
                <w:highlight w:val="yellow"/>
              </w:rPr>
              <w:t>0</w:t>
            </w:r>
          </w:p>
        </w:tc>
        <w:tc>
          <w:tcPr>
            <w:tcW w:w="810" w:type="dxa"/>
            <w:noWrap/>
            <w:hideMark/>
          </w:tcPr>
          <w:p w14:paraId="1F1C395B" w14:textId="77777777" w:rsidR="00F47290" w:rsidRPr="001135A6" w:rsidRDefault="00F47290" w:rsidP="00C43821">
            <w:pPr>
              <w:pStyle w:val="MacroText"/>
              <w:rPr>
                <w:highlight w:val="yellow"/>
              </w:rPr>
            </w:pPr>
          </w:p>
        </w:tc>
        <w:tc>
          <w:tcPr>
            <w:tcW w:w="1440" w:type="dxa"/>
            <w:hideMark/>
          </w:tcPr>
          <w:p w14:paraId="18D12311"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2A3AEFD6" w14:textId="77777777" w:rsidR="00F47290" w:rsidRPr="001135A6" w:rsidRDefault="00F47290" w:rsidP="00C43821">
            <w:pPr>
              <w:pStyle w:val="MacroText"/>
              <w:rPr>
                <w:highlight w:val="yellow"/>
              </w:rPr>
            </w:pPr>
            <w:r w:rsidRPr="001135A6">
              <w:rPr>
                <w:highlight w:val="yellow"/>
              </w:rPr>
              <w:t>1</w:t>
            </w:r>
          </w:p>
        </w:tc>
      </w:tr>
      <w:tr w:rsidR="00F47290" w:rsidRPr="001135A6" w14:paraId="0D461BDA" w14:textId="77777777" w:rsidTr="00A61D45">
        <w:trPr>
          <w:trHeight w:val="280"/>
        </w:trPr>
        <w:tc>
          <w:tcPr>
            <w:tcW w:w="4135" w:type="dxa"/>
            <w:noWrap/>
            <w:hideMark/>
          </w:tcPr>
          <w:p w14:paraId="1CCADCF2"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unsigned-delta  </w:t>
            </w:r>
          </w:p>
        </w:tc>
        <w:tc>
          <w:tcPr>
            <w:tcW w:w="810" w:type="dxa"/>
            <w:noWrap/>
            <w:hideMark/>
          </w:tcPr>
          <w:p w14:paraId="2D8B0269" w14:textId="77777777" w:rsidR="00F47290" w:rsidRPr="001135A6" w:rsidRDefault="00F47290" w:rsidP="00C43821">
            <w:pPr>
              <w:pStyle w:val="MacroText"/>
              <w:rPr>
                <w:highlight w:val="yellow"/>
              </w:rPr>
            </w:pPr>
          </w:p>
        </w:tc>
        <w:tc>
          <w:tcPr>
            <w:tcW w:w="1170" w:type="dxa"/>
            <w:noWrap/>
            <w:hideMark/>
          </w:tcPr>
          <w:p w14:paraId="48E84F75" w14:textId="77777777" w:rsidR="00F47290" w:rsidRPr="001135A6" w:rsidRDefault="00F47290" w:rsidP="00C43821">
            <w:pPr>
              <w:pStyle w:val="MacroText"/>
              <w:rPr>
                <w:highlight w:val="yellow"/>
              </w:rPr>
            </w:pPr>
            <w:r w:rsidRPr="001135A6">
              <w:rPr>
                <w:highlight w:val="yellow"/>
              </w:rPr>
              <w:t>100492</w:t>
            </w:r>
          </w:p>
        </w:tc>
        <w:tc>
          <w:tcPr>
            <w:tcW w:w="810" w:type="dxa"/>
            <w:noWrap/>
            <w:hideMark/>
          </w:tcPr>
          <w:p w14:paraId="133D2921" w14:textId="77777777" w:rsidR="00F47290" w:rsidRPr="001135A6" w:rsidRDefault="00F47290" w:rsidP="00C43821">
            <w:pPr>
              <w:pStyle w:val="MacroText"/>
              <w:rPr>
                <w:highlight w:val="yellow"/>
              </w:rPr>
            </w:pPr>
            <w:r w:rsidRPr="001135A6">
              <w:rPr>
                <w:highlight w:val="yellow"/>
              </w:rPr>
              <w:t>41</w:t>
            </w:r>
          </w:p>
        </w:tc>
        <w:tc>
          <w:tcPr>
            <w:tcW w:w="1440" w:type="dxa"/>
            <w:hideMark/>
          </w:tcPr>
          <w:p w14:paraId="2C5F8080" w14:textId="77777777" w:rsidR="00F47290" w:rsidRPr="001135A6" w:rsidRDefault="00F47290" w:rsidP="00C43821">
            <w:pPr>
              <w:pStyle w:val="MacroText"/>
              <w:rPr>
                <w:highlight w:val="yellow"/>
              </w:rPr>
            </w:pPr>
            <w:r w:rsidRPr="001135A6">
              <w:rPr>
                <w:highlight w:val="yellow"/>
              </w:rPr>
              <w:t>1F29</w:t>
            </w:r>
          </w:p>
        </w:tc>
        <w:tc>
          <w:tcPr>
            <w:tcW w:w="990" w:type="dxa"/>
            <w:noWrap/>
            <w:hideMark/>
          </w:tcPr>
          <w:p w14:paraId="66D17A1A" w14:textId="77777777" w:rsidR="00F47290" w:rsidRPr="001135A6" w:rsidRDefault="00F47290" w:rsidP="00C43821">
            <w:pPr>
              <w:pStyle w:val="MacroText"/>
              <w:rPr>
                <w:highlight w:val="yellow"/>
              </w:rPr>
            </w:pPr>
            <w:r w:rsidRPr="001135A6">
              <w:rPr>
                <w:highlight w:val="yellow"/>
              </w:rPr>
              <w:t>2</w:t>
            </w:r>
          </w:p>
        </w:tc>
      </w:tr>
      <w:tr w:rsidR="00F47290" w:rsidRPr="001135A6" w14:paraId="3D2A3D6C" w14:textId="77777777" w:rsidTr="00A61D45">
        <w:trPr>
          <w:trHeight w:val="280"/>
        </w:trPr>
        <w:tc>
          <w:tcPr>
            <w:tcW w:w="4135" w:type="dxa"/>
            <w:noWrap/>
            <w:hideMark/>
          </w:tcPr>
          <w:p w14:paraId="55A73CF5"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0BDA56C7" w14:textId="77777777" w:rsidR="00F47290" w:rsidRPr="001135A6" w:rsidRDefault="00F47290" w:rsidP="00C43821">
            <w:pPr>
              <w:pStyle w:val="MacroText"/>
              <w:rPr>
                <w:highlight w:val="yellow"/>
              </w:rPr>
            </w:pPr>
            <w:r w:rsidRPr="001135A6">
              <w:rPr>
                <w:highlight w:val="yellow"/>
              </w:rPr>
              <w:t>13</w:t>
            </w:r>
          </w:p>
        </w:tc>
        <w:tc>
          <w:tcPr>
            <w:tcW w:w="1170" w:type="dxa"/>
            <w:noWrap/>
            <w:hideMark/>
          </w:tcPr>
          <w:p w14:paraId="523FC69D" w14:textId="77777777" w:rsidR="00F47290" w:rsidRPr="001135A6" w:rsidRDefault="00F47290" w:rsidP="00C43821">
            <w:pPr>
              <w:pStyle w:val="MacroText"/>
              <w:rPr>
                <w:highlight w:val="yellow"/>
              </w:rPr>
            </w:pPr>
          </w:p>
        </w:tc>
        <w:tc>
          <w:tcPr>
            <w:tcW w:w="810" w:type="dxa"/>
            <w:noWrap/>
            <w:hideMark/>
          </w:tcPr>
          <w:p w14:paraId="73B36952" w14:textId="77777777" w:rsidR="00F47290" w:rsidRPr="001135A6" w:rsidRDefault="00F47290" w:rsidP="00C43821">
            <w:pPr>
              <w:pStyle w:val="MacroText"/>
              <w:rPr>
                <w:highlight w:val="yellow"/>
              </w:rPr>
            </w:pPr>
          </w:p>
        </w:tc>
        <w:tc>
          <w:tcPr>
            <w:tcW w:w="1440" w:type="dxa"/>
            <w:hideMark/>
          </w:tcPr>
          <w:p w14:paraId="44DC6B65" w14:textId="77777777" w:rsidR="00F47290" w:rsidRPr="001135A6" w:rsidRDefault="00F47290" w:rsidP="00C43821">
            <w:pPr>
              <w:pStyle w:val="MacroText"/>
              <w:rPr>
                <w:highlight w:val="yellow"/>
              </w:rPr>
            </w:pPr>
            <w:r w:rsidRPr="001135A6">
              <w:rPr>
                <w:highlight w:val="yellow"/>
              </w:rPr>
              <w:t>0203</w:t>
            </w:r>
          </w:p>
        </w:tc>
        <w:tc>
          <w:tcPr>
            <w:tcW w:w="990" w:type="dxa"/>
            <w:noWrap/>
            <w:hideMark/>
          </w:tcPr>
          <w:p w14:paraId="5710DE3A" w14:textId="77777777" w:rsidR="00F47290" w:rsidRPr="001135A6" w:rsidRDefault="00F47290" w:rsidP="00C43821">
            <w:pPr>
              <w:pStyle w:val="MacroText"/>
              <w:rPr>
                <w:highlight w:val="yellow"/>
              </w:rPr>
            </w:pPr>
            <w:r w:rsidRPr="001135A6">
              <w:rPr>
                <w:highlight w:val="yellow"/>
              </w:rPr>
              <w:t>2</w:t>
            </w:r>
          </w:p>
        </w:tc>
      </w:tr>
      <w:tr w:rsidR="00F47290" w:rsidRPr="001135A6" w14:paraId="238435E2" w14:textId="77777777" w:rsidTr="00A61D45">
        <w:trPr>
          <w:trHeight w:val="280"/>
        </w:trPr>
        <w:tc>
          <w:tcPr>
            <w:tcW w:w="4135" w:type="dxa"/>
            <w:noWrap/>
            <w:hideMark/>
          </w:tcPr>
          <w:p w14:paraId="188336B9"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7CD70C8D" w14:textId="77777777" w:rsidR="00F47290" w:rsidRPr="001135A6" w:rsidRDefault="00F47290" w:rsidP="00C43821">
            <w:pPr>
              <w:pStyle w:val="MacroText"/>
              <w:rPr>
                <w:highlight w:val="yellow"/>
              </w:rPr>
            </w:pPr>
          </w:p>
        </w:tc>
        <w:tc>
          <w:tcPr>
            <w:tcW w:w="1170" w:type="dxa"/>
            <w:noWrap/>
            <w:hideMark/>
          </w:tcPr>
          <w:p w14:paraId="61098A03" w14:textId="77777777" w:rsidR="00F47290" w:rsidRPr="001135A6" w:rsidRDefault="00F47290" w:rsidP="00C43821">
            <w:pPr>
              <w:pStyle w:val="MacroText"/>
              <w:rPr>
                <w:highlight w:val="yellow"/>
              </w:rPr>
            </w:pPr>
            <w:r w:rsidRPr="001135A6">
              <w:rPr>
                <w:highlight w:val="yellow"/>
              </w:rPr>
              <w:t>12-2-2018 13:00:00</w:t>
            </w:r>
          </w:p>
        </w:tc>
        <w:tc>
          <w:tcPr>
            <w:tcW w:w="810" w:type="dxa"/>
            <w:noWrap/>
            <w:hideMark/>
          </w:tcPr>
          <w:p w14:paraId="46007A9E" w14:textId="77777777" w:rsidR="00F47290" w:rsidRPr="001135A6" w:rsidRDefault="00F47290" w:rsidP="00C43821">
            <w:pPr>
              <w:pStyle w:val="MacroText"/>
              <w:rPr>
                <w:highlight w:val="yellow"/>
              </w:rPr>
            </w:pPr>
          </w:p>
        </w:tc>
        <w:tc>
          <w:tcPr>
            <w:tcW w:w="1440" w:type="dxa"/>
            <w:hideMark/>
          </w:tcPr>
          <w:p w14:paraId="1B6CDDF6"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3A8BE2AF" w14:textId="77777777" w:rsidR="00F47290" w:rsidRPr="001135A6" w:rsidRDefault="00F47290" w:rsidP="00C43821">
            <w:pPr>
              <w:pStyle w:val="MacroText"/>
              <w:rPr>
                <w:highlight w:val="yellow"/>
              </w:rPr>
            </w:pPr>
            <w:r w:rsidRPr="001135A6">
              <w:rPr>
                <w:highlight w:val="yellow"/>
              </w:rPr>
              <w:t>1</w:t>
            </w:r>
          </w:p>
        </w:tc>
      </w:tr>
      <w:tr w:rsidR="00F47290" w:rsidRPr="001135A6" w14:paraId="6203419D" w14:textId="77777777" w:rsidTr="00A61D45">
        <w:trPr>
          <w:trHeight w:val="280"/>
        </w:trPr>
        <w:tc>
          <w:tcPr>
            <w:tcW w:w="4135" w:type="dxa"/>
            <w:noWrap/>
            <w:hideMark/>
          </w:tcPr>
          <w:p w14:paraId="2213DE91"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6F4E34BE" w14:textId="77777777" w:rsidR="00F47290" w:rsidRPr="001135A6" w:rsidRDefault="00F47290" w:rsidP="00C43821">
            <w:pPr>
              <w:pStyle w:val="MacroText"/>
              <w:rPr>
                <w:highlight w:val="yellow"/>
              </w:rPr>
            </w:pPr>
          </w:p>
        </w:tc>
        <w:tc>
          <w:tcPr>
            <w:tcW w:w="1170" w:type="dxa"/>
            <w:noWrap/>
            <w:hideMark/>
          </w:tcPr>
          <w:p w14:paraId="264A5596" w14:textId="77777777" w:rsidR="00F47290" w:rsidRPr="001135A6" w:rsidRDefault="00F47290" w:rsidP="00C43821">
            <w:pPr>
              <w:pStyle w:val="MacroText"/>
              <w:rPr>
                <w:highlight w:val="yellow"/>
              </w:rPr>
            </w:pPr>
            <w:r w:rsidRPr="001135A6">
              <w:rPr>
                <w:highlight w:val="yellow"/>
              </w:rPr>
              <w:t>0</w:t>
            </w:r>
          </w:p>
        </w:tc>
        <w:tc>
          <w:tcPr>
            <w:tcW w:w="810" w:type="dxa"/>
            <w:noWrap/>
            <w:hideMark/>
          </w:tcPr>
          <w:p w14:paraId="0CC21903" w14:textId="77777777" w:rsidR="00F47290" w:rsidRPr="001135A6" w:rsidRDefault="00F47290" w:rsidP="00C43821">
            <w:pPr>
              <w:pStyle w:val="MacroText"/>
              <w:rPr>
                <w:highlight w:val="yellow"/>
              </w:rPr>
            </w:pPr>
          </w:p>
        </w:tc>
        <w:tc>
          <w:tcPr>
            <w:tcW w:w="1440" w:type="dxa"/>
            <w:hideMark/>
          </w:tcPr>
          <w:p w14:paraId="0D464070"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5B22D2F1" w14:textId="77777777" w:rsidR="00F47290" w:rsidRPr="001135A6" w:rsidRDefault="00F47290" w:rsidP="00C43821">
            <w:pPr>
              <w:pStyle w:val="MacroText"/>
              <w:rPr>
                <w:highlight w:val="yellow"/>
              </w:rPr>
            </w:pPr>
            <w:r w:rsidRPr="001135A6">
              <w:rPr>
                <w:highlight w:val="yellow"/>
              </w:rPr>
              <w:t>1</w:t>
            </w:r>
          </w:p>
        </w:tc>
      </w:tr>
      <w:tr w:rsidR="00F47290" w:rsidRPr="001135A6" w14:paraId="7C916D60" w14:textId="77777777" w:rsidTr="00A61D45">
        <w:trPr>
          <w:trHeight w:val="280"/>
        </w:trPr>
        <w:tc>
          <w:tcPr>
            <w:tcW w:w="4135" w:type="dxa"/>
            <w:noWrap/>
            <w:hideMark/>
          </w:tcPr>
          <w:p w14:paraId="31F90A9D"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unsigned-delta  </w:t>
            </w:r>
          </w:p>
        </w:tc>
        <w:tc>
          <w:tcPr>
            <w:tcW w:w="810" w:type="dxa"/>
            <w:noWrap/>
            <w:hideMark/>
          </w:tcPr>
          <w:p w14:paraId="3A18F610" w14:textId="77777777" w:rsidR="00F47290" w:rsidRPr="001135A6" w:rsidRDefault="00F47290" w:rsidP="00C43821">
            <w:pPr>
              <w:pStyle w:val="MacroText"/>
              <w:rPr>
                <w:highlight w:val="yellow"/>
              </w:rPr>
            </w:pPr>
          </w:p>
        </w:tc>
        <w:tc>
          <w:tcPr>
            <w:tcW w:w="1170" w:type="dxa"/>
            <w:noWrap/>
            <w:hideMark/>
          </w:tcPr>
          <w:p w14:paraId="6AA49329" w14:textId="77777777" w:rsidR="00F47290" w:rsidRPr="001135A6" w:rsidRDefault="00F47290" w:rsidP="00C43821">
            <w:pPr>
              <w:pStyle w:val="MacroText"/>
              <w:rPr>
                <w:highlight w:val="yellow"/>
              </w:rPr>
            </w:pPr>
            <w:r w:rsidRPr="001135A6">
              <w:rPr>
                <w:highlight w:val="yellow"/>
              </w:rPr>
              <w:t>100533</w:t>
            </w:r>
          </w:p>
        </w:tc>
        <w:tc>
          <w:tcPr>
            <w:tcW w:w="810" w:type="dxa"/>
            <w:noWrap/>
            <w:hideMark/>
          </w:tcPr>
          <w:p w14:paraId="46AE7372" w14:textId="77777777" w:rsidR="00F47290" w:rsidRPr="001135A6" w:rsidRDefault="00F47290" w:rsidP="00C43821">
            <w:pPr>
              <w:pStyle w:val="MacroText"/>
              <w:rPr>
                <w:highlight w:val="yellow"/>
              </w:rPr>
            </w:pPr>
            <w:r w:rsidRPr="001135A6">
              <w:rPr>
                <w:highlight w:val="yellow"/>
              </w:rPr>
              <w:t>41</w:t>
            </w:r>
          </w:p>
        </w:tc>
        <w:tc>
          <w:tcPr>
            <w:tcW w:w="1440" w:type="dxa"/>
            <w:hideMark/>
          </w:tcPr>
          <w:p w14:paraId="2D8FB74E" w14:textId="77777777" w:rsidR="00F47290" w:rsidRPr="001135A6" w:rsidRDefault="00F47290" w:rsidP="00C43821">
            <w:pPr>
              <w:pStyle w:val="MacroText"/>
              <w:rPr>
                <w:highlight w:val="yellow"/>
              </w:rPr>
            </w:pPr>
            <w:r w:rsidRPr="001135A6">
              <w:rPr>
                <w:highlight w:val="yellow"/>
              </w:rPr>
              <w:t>1F29</w:t>
            </w:r>
          </w:p>
        </w:tc>
        <w:tc>
          <w:tcPr>
            <w:tcW w:w="990" w:type="dxa"/>
            <w:noWrap/>
            <w:hideMark/>
          </w:tcPr>
          <w:p w14:paraId="7D77EB79" w14:textId="77777777" w:rsidR="00F47290" w:rsidRPr="001135A6" w:rsidRDefault="00F47290" w:rsidP="00C43821">
            <w:pPr>
              <w:pStyle w:val="MacroText"/>
              <w:rPr>
                <w:highlight w:val="yellow"/>
              </w:rPr>
            </w:pPr>
            <w:r w:rsidRPr="001135A6">
              <w:rPr>
                <w:highlight w:val="yellow"/>
              </w:rPr>
              <w:t>2</w:t>
            </w:r>
          </w:p>
        </w:tc>
      </w:tr>
      <w:tr w:rsidR="00F47290" w:rsidRPr="001135A6" w14:paraId="3E9DEFEF" w14:textId="77777777" w:rsidTr="00A61D45">
        <w:trPr>
          <w:trHeight w:val="280"/>
        </w:trPr>
        <w:tc>
          <w:tcPr>
            <w:tcW w:w="4135" w:type="dxa"/>
            <w:noWrap/>
            <w:hideMark/>
          </w:tcPr>
          <w:p w14:paraId="721DF5C8"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026AE7E1" w14:textId="77777777" w:rsidR="00F47290" w:rsidRPr="001135A6" w:rsidRDefault="00F47290" w:rsidP="00C43821">
            <w:pPr>
              <w:pStyle w:val="MacroText"/>
              <w:rPr>
                <w:highlight w:val="yellow"/>
              </w:rPr>
            </w:pPr>
            <w:r w:rsidRPr="001135A6">
              <w:rPr>
                <w:highlight w:val="yellow"/>
              </w:rPr>
              <w:t>14</w:t>
            </w:r>
          </w:p>
        </w:tc>
        <w:tc>
          <w:tcPr>
            <w:tcW w:w="1170" w:type="dxa"/>
            <w:noWrap/>
            <w:hideMark/>
          </w:tcPr>
          <w:p w14:paraId="5A4E5DB5" w14:textId="77777777" w:rsidR="00F47290" w:rsidRPr="001135A6" w:rsidRDefault="00F47290" w:rsidP="00C43821">
            <w:pPr>
              <w:pStyle w:val="MacroText"/>
              <w:rPr>
                <w:highlight w:val="yellow"/>
              </w:rPr>
            </w:pPr>
          </w:p>
        </w:tc>
        <w:tc>
          <w:tcPr>
            <w:tcW w:w="810" w:type="dxa"/>
            <w:noWrap/>
            <w:hideMark/>
          </w:tcPr>
          <w:p w14:paraId="0B6DC0BA" w14:textId="77777777" w:rsidR="00F47290" w:rsidRPr="001135A6" w:rsidRDefault="00F47290" w:rsidP="00C43821">
            <w:pPr>
              <w:pStyle w:val="MacroText"/>
              <w:rPr>
                <w:highlight w:val="yellow"/>
              </w:rPr>
            </w:pPr>
          </w:p>
        </w:tc>
        <w:tc>
          <w:tcPr>
            <w:tcW w:w="1440" w:type="dxa"/>
            <w:hideMark/>
          </w:tcPr>
          <w:p w14:paraId="0C874D21" w14:textId="77777777" w:rsidR="00F47290" w:rsidRPr="001135A6" w:rsidRDefault="00F47290" w:rsidP="00C43821">
            <w:pPr>
              <w:pStyle w:val="MacroText"/>
              <w:rPr>
                <w:highlight w:val="yellow"/>
              </w:rPr>
            </w:pPr>
            <w:r w:rsidRPr="001135A6">
              <w:rPr>
                <w:highlight w:val="yellow"/>
              </w:rPr>
              <w:t>0203</w:t>
            </w:r>
          </w:p>
        </w:tc>
        <w:tc>
          <w:tcPr>
            <w:tcW w:w="990" w:type="dxa"/>
            <w:noWrap/>
            <w:hideMark/>
          </w:tcPr>
          <w:p w14:paraId="3DA6AF40" w14:textId="77777777" w:rsidR="00F47290" w:rsidRPr="001135A6" w:rsidRDefault="00F47290" w:rsidP="00C43821">
            <w:pPr>
              <w:pStyle w:val="MacroText"/>
              <w:rPr>
                <w:highlight w:val="yellow"/>
              </w:rPr>
            </w:pPr>
            <w:r w:rsidRPr="001135A6">
              <w:rPr>
                <w:highlight w:val="yellow"/>
              </w:rPr>
              <w:t>2</w:t>
            </w:r>
          </w:p>
        </w:tc>
      </w:tr>
      <w:tr w:rsidR="00F47290" w:rsidRPr="001135A6" w14:paraId="77BDBBE8" w14:textId="77777777" w:rsidTr="00A61D45">
        <w:trPr>
          <w:trHeight w:val="280"/>
        </w:trPr>
        <w:tc>
          <w:tcPr>
            <w:tcW w:w="4135" w:type="dxa"/>
            <w:noWrap/>
            <w:hideMark/>
          </w:tcPr>
          <w:p w14:paraId="4C0A7AD1"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49167958" w14:textId="77777777" w:rsidR="00F47290" w:rsidRPr="001135A6" w:rsidRDefault="00F47290" w:rsidP="00C43821">
            <w:pPr>
              <w:pStyle w:val="MacroText"/>
              <w:rPr>
                <w:highlight w:val="yellow"/>
              </w:rPr>
            </w:pPr>
          </w:p>
        </w:tc>
        <w:tc>
          <w:tcPr>
            <w:tcW w:w="1170" w:type="dxa"/>
            <w:noWrap/>
            <w:hideMark/>
          </w:tcPr>
          <w:p w14:paraId="7E3A0180" w14:textId="77777777" w:rsidR="00F47290" w:rsidRPr="001135A6" w:rsidRDefault="00F47290" w:rsidP="00C43821">
            <w:pPr>
              <w:pStyle w:val="MacroText"/>
              <w:rPr>
                <w:highlight w:val="yellow"/>
              </w:rPr>
            </w:pPr>
            <w:r w:rsidRPr="001135A6">
              <w:rPr>
                <w:highlight w:val="yellow"/>
              </w:rPr>
              <w:t>12-2-2018 14:00:00</w:t>
            </w:r>
          </w:p>
        </w:tc>
        <w:tc>
          <w:tcPr>
            <w:tcW w:w="810" w:type="dxa"/>
            <w:noWrap/>
            <w:hideMark/>
          </w:tcPr>
          <w:p w14:paraId="12589838" w14:textId="77777777" w:rsidR="00F47290" w:rsidRPr="001135A6" w:rsidRDefault="00F47290" w:rsidP="00C43821">
            <w:pPr>
              <w:pStyle w:val="MacroText"/>
              <w:rPr>
                <w:highlight w:val="yellow"/>
              </w:rPr>
            </w:pPr>
          </w:p>
        </w:tc>
        <w:tc>
          <w:tcPr>
            <w:tcW w:w="1440" w:type="dxa"/>
            <w:hideMark/>
          </w:tcPr>
          <w:p w14:paraId="6BD4549D"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4BBEF4AF" w14:textId="77777777" w:rsidR="00F47290" w:rsidRPr="001135A6" w:rsidRDefault="00F47290" w:rsidP="00C43821">
            <w:pPr>
              <w:pStyle w:val="MacroText"/>
              <w:rPr>
                <w:highlight w:val="yellow"/>
              </w:rPr>
            </w:pPr>
            <w:r w:rsidRPr="001135A6">
              <w:rPr>
                <w:highlight w:val="yellow"/>
              </w:rPr>
              <w:t>1</w:t>
            </w:r>
          </w:p>
        </w:tc>
      </w:tr>
      <w:tr w:rsidR="00F47290" w:rsidRPr="001135A6" w14:paraId="0F92FC4E" w14:textId="77777777" w:rsidTr="00A61D45">
        <w:trPr>
          <w:trHeight w:val="280"/>
        </w:trPr>
        <w:tc>
          <w:tcPr>
            <w:tcW w:w="4135" w:type="dxa"/>
            <w:noWrap/>
            <w:hideMark/>
          </w:tcPr>
          <w:p w14:paraId="44DEA76C"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2CC9A2B1" w14:textId="77777777" w:rsidR="00F47290" w:rsidRPr="001135A6" w:rsidRDefault="00F47290" w:rsidP="00C43821">
            <w:pPr>
              <w:pStyle w:val="MacroText"/>
              <w:rPr>
                <w:highlight w:val="yellow"/>
              </w:rPr>
            </w:pPr>
          </w:p>
        </w:tc>
        <w:tc>
          <w:tcPr>
            <w:tcW w:w="1170" w:type="dxa"/>
            <w:noWrap/>
            <w:hideMark/>
          </w:tcPr>
          <w:p w14:paraId="4E732C94" w14:textId="77777777" w:rsidR="00F47290" w:rsidRPr="001135A6" w:rsidRDefault="00F47290" w:rsidP="00C43821">
            <w:pPr>
              <w:pStyle w:val="MacroText"/>
              <w:rPr>
                <w:highlight w:val="yellow"/>
              </w:rPr>
            </w:pPr>
            <w:r w:rsidRPr="001135A6">
              <w:rPr>
                <w:highlight w:val="yellow"/>
              </w:rPr>
              <w:t>0</w:t>
            </w:r>
          </w:p>
        </w:tc>
        <w:tc>
          <w:tcPr>
            <w:tcW w:w="810" w:type="dxa"/>
            <w:noWrap/>
            <w:hideMark/>
          </w:tcPr>
          <w:p w14:paraId="33820029" w14:textId="77777777" w:rsidR="00F47290" w:rsidRPr="001135A6" w:rsidRDefault="00F47290" w:rsidP="00C43821">
            <w:pPr>
              <w:pStyle w:val="MacroText"/>
              <w:rPr>
                <w:highlight w:val="yellow"/>
              </w:rPr>
            </w:pPr>
          </w:p>
        </w:tc>
        <w:tc>
          <w:tcPr>
            <w:tcW w:w="1440" w:type="dxa"/>
            <w:hideMark/>
          </w:tcPr>
          <w:p w14:paraId="1D4CE8EF"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2A90C99B" w14:textId="77777777" w:rsidR="00F47290" w:rsidRPr="001135A6" w:rsidRDefault="00F47290" w:rsidP="00C43821">
            <w:pPr>
              <w:pStyle w:val="MacroText"/>
              <w:rPr>
                <w:highlight w:val="yellow"/>
              </w:rPr>
            </w:pPr>
            <w:r w:rsidRPr="001135A6">
              <w:rPr>
                <w:highlight w:val="yellow"/>
              </w:rPr>
              <w:t>1</w:t>
            </w:r>
          </w:p>
        </w:tc>
      </w:tr>
      <w:tr w:rsidR="00F47290" w:rsidRPr="001135A6" w14:paraId="4C30E821" w14:textId="77777777" w:rsidTr="00A61D45">
        <w:trPr>
          <w:trHeight w:val="280"/>
        </w:trPr>
        <w:tc>
          <w:tcPr>
            <w:tcW w:w="4135" w:type="dxa"/>
            <w:noWrap/>
            <w:hideMark/>
          </w:tcPr>
          <w:p w14:paraId="14E5EA45"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unsigned-delta  </w:t>
            </w:r>
          </w:p>
        </w:tc>
        <w:tc>
          <w:tcPr>
            <w:tcW w:w="810" w:type="dxa"/>
            <w:noWrap/>
            <w:hideMark/>
          </w:tcPr>
          <w:p w14:paraId="535919CE" w14:textId="77777777" w:rsidR="00F47290" w:rsidRPr="001135A6" w:rsidRDefault="00F47290" w:rsidP="00C43821">
            <w:pPr>
              <w:pStyle w:val="MacroText"/>
              <w:rPr>
                <w:highlight w:val="yellow"/>
              </w:rPr>
            </w:pPr>
          </w:p>
        </w:tc>
        <w:tc>
          <w:tcPr>
            <w:tcW w:w="1170" w:type="dxa"/>
            <w:noWrap/>
            <w:hideMark/>
          </w:tcPr>
          <w:p w14:paraId="1C3FCB48" w14:textId="77777777" w:rsidR="00F47290" w:rsidRPr="001135A6" w:rsidRDefault="00F47290" w:rsidP="00C43821">
            <w:pPr>
              <w:pStyle w:val="MacroText"/>
              <w:rPr>
                <w:highlight w:val="yellow"/>
              </w:rPr>
            </w:pPr>
            <w:r w:rsidRPr="001135A6">
              <w:rPr>
                <w:highlight w:val="yellow"/>
              </w:rPr>
              <w:t>100574</w:t>
            </w:r>
          </w:p>
        </w:tc>
        <w:tc>
          <w:tcPr>
            <w:tcW w:w="810" w:type="dxa"/>
            <w:noWrap/>
            <w:hideMark/>
          </w:tcPr>
          <w:p w14:paraId="56663BA8" w14:textId="77777777" w:rsidR="00F47290" w:rsidRPr="001135A6" w:rsidRDefault="00F47290" w:rsidP="00C43821">
            <w:pPr>
              <w:pStyle w:val="MacroText"/>
              <w:rPr>
                <w:highlight w:val="yellow"/>
              </w:rPr>
            </w:pPr>
            <w:r w:rsidRPr="001135A6">
              <w:rPr>
                <w:highlight w:val="yellow"/>
              </w:rPr>
              <w:t>41</w:t>
            </w:r>
          </w:p>
        </w:tc>
        <w:tc>
          <w:tcPr>
            <w:tcW w:w="1440" w:type="dxa"/>
            <w:hideMark/>
          </w:tcPr>
          <w:p w14:paraId="2B0B8635" w14:textId="77777777" w:rsidR="00F47290" w:rsidRPr="001135A6" w:rsidRDefault="00F47290" w:rsidP="00C43821">
            <w:pPr>
              <w:pStyle w:val="MacroText"/>
              <w:rPr>
                <w:highlight w:val="yellow"/>
              </w:rPr>
            </w:pPr>
            <w:r w:rsidRPr="001135A6">
              <w:rPr>
                <w:highlight w:val="yellow"/>
              </w:rPr>
              <w:t>1F29</w:t>
            </w:r>
          </w:p>
        </w:tc>
        <w:tc>
          <w:tcPr>
            <w:tcW w:w="990" w:type="dxa"/>
            <w:noWrap/>
            <w:hideMark/>
          </w:tcPr>
          <w:p w14:paraId="7428617D" w14:textId="77777777" w:rsidR="00F47290" w:rsidRPr="001135A6" w:rsidRDefault="00F47290" w:rsidP="00C43821">
            <w:pPr>
              <w:pStyle w:val="MacroText"/>
              <w:rPr>
                <w:highlight w:val="yellow"/>
              </w:rPr>
            </w:pPr>
            <w:r w:rsidRPr="001135A6">
              <w:rPr>
                <w:highlight w:val="yellow"/>
              </w:rPr>
              <w:t>2</w:t>
            </w:r>
          </w:p>
        </w:tc>
      </w:tr>
      <w:tr w:rsidR="00F47290" w:rsidRPr="001135A6" w14:paraId="23CC0A3B" w14:textId="77777777" w:rsidTr="00A61D45">
        <w:trPr>
          <w:trHeight w:val="280"/>
        </w:trPr>
        <w:tc>
          <w:tcPr>
            <w:tcW w:w="4135" w:type="dxa"/>
            <w:noWrap/>
            <w:hideMark/>
          </w:tcPr>
          <w:p w14:paraId="0B460D3D"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19768912" w14:textId="77777777" w:rsidR="00F47290" w:rsidRPr="001135A6" w:rsidRDefault="00F47290" w:rsidP="00C43821">
            <w:pPr>
              <w:pStyle w:val="MacroText"/>
              <w:rPr>
                <w:highlight w:val="yellow"/>
              </w:rPr>
            </w:pPr>
            <w:r w:rsidRPr="001135A6">
              <w:rPr>
                <w:highlight w:val="yellow"/>
              </w:rPr>
              <w:t>15</w:t>
            </w:r>
          </w:p>
        </w:tc>
        <w:tc>
          <w:tcPr>
            <w:tcW w:w="1170" w:type="dxa"/>
            <w:noWrap/>
            <w:hideMark/>
          </w:tcPr>
          <w:p w14:paraId="73753BF2" w14:textId="77777777" w:rsidR="00F47290" w:rsidRPr="001135A6" w:rsidRDefault="00F47290" w:rsidP="00C43821">
            <w:pPr>
              <w:pStyle w:val="MacroText"/>
              <w:rPr>
                <w:highlight w:val="yellow"/>
              </w:rPr>
            </w:pPr>
          </w:p>
        </w:tc>
        <w:tc>
          <w:tcPr>
            <w:tcW w:w="810" w:type="dxa"/>
            <w:noWrap/>
            <w:hideMark/>
          </w:tcPr>
          <w:p w14:paraId="7389ACE5" w14:textId="77777777" w:rsidR="00F47290" w:rsidRPr="001135A6" w:rsidRDefault="00F47290" w:rsidP="00C43821">
            <w:pPr>
              <w:pStyle w:val="MacroText"/>
              <w:rPr>
                <w:highlight w:val="yellow"/>
              </w:rPr>
            </w:pPr>
          </w:p>
        </w:tc>
        <w:tc>
          <w:tcPr>
            <w:tcW w:w="1440" w:type="dxa"/>
            <w:hideMark/>
          </w:tcPr>
          <w:p w14:paraId="03BAC24F" w14:textId="77777777" w:rsidR="00F47290" w:rsidRPr="001135A6" w:rsidRDefault="00F47290" w:rsidP="00C43821">
            <w:pPr>
              <w:pStyle w:val="MacroText"/>
              <w:rPr>
                <w:highlight w:val="yellow"/>
              </w:rPr>
            </w:pPr>
            <w:r w:rsidRPr="001135A6">
              <w:rPr>
                <w:highlight w:val="yellow"/>
              </w:rPr>
              <w:t>0203</w:t>
            </w:r>
          </w:p>
        </w:tc>
        <w:tc>
          <w:tcPr>
            <w:tcW w:w="990" w:type="dxa"/>
            <w:noWrap/>
            <w:hideMark/>
          </w:tcPr>
          <w:p w14:paraId="2EBD0094" w14:textId="77777777" w:rsidR="00F47290" w:rsidRPr="001135A6" w:rsidRDefault="00F47290" w:rsidP="00C43821">
            <w:pPr>
              <w:pStyle w:val="MacroText"/>
              <w:rPr>
                <w:highlight w:val="yellow"/>
              </w:rPr>
            </w:pPr>
            <w:r w:rsidRPr="001135A6">
              <w:rPr>
                <w:highlight w:val="yellow"/>
              </w:rPr>
              <w:t>2</w:t>
            </w:r>
          </w:p>
        </w:tc>
      </w:tr>
      <w:tr w:rsidR="00F47290" w:rsidRPr="001135A6" w14:paraId="00371A37" w14:textId="77777777" w:rsidTr="00A61D45">
        <w:trPr>
          <w:trHeight w:val="280"/>
        </w:trPr>
        <w:tc>
          <w:tcPr>
            <w:tcW w:w="4135" w:type="dxa"/>
            <w:noWrap/>
            <w:hideMark/>
          </w:tcPr>
          <w:p w14:paraId="65B13274"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59E96EBF" w14:textId="77777777" w:rsidR="00F47290" w:rsidRPr="001135A6" w:rsidRDefault="00F47290" w:rsidP="00C43821">
            <w:pPr>
              <w:pStyle w:val="MacroText"/>
              <w:rPr>
                <w:highlight w:val="yellow"/>
              </w:rPr>
            </w:pPr>
          </w:p>
        </w:tc>
        <w:tc>
          <w:tcPr>
            <w:tcW w:w="1170" w:type="dxa"/>
            <w:noWrap/>
            <w:hideMark/>
          </w:tcPr>
          <w:p w14:paraId="6B4A70B9" w14:textId="77777777" w:rsidR="00F47290" w:rsidRPr="001135A6" w:rsidRDefault="00F47290" w:rsidP="00C43821">
            <w:pPr>
              <w:pStyle w:val="MacroText"/>
              <w:rPr>
                <w:highlight w:val="yellow"/>
              </w:rPr>
            </w:pPr>
            <w:r w:rsidRPr="001135A6">
              <w:rPr>
                <w:highlight w:val="yellow"/>
              </w:rPr>
              <w:t>12-2-2018 15:00:00</w:t>
            </w:r>
          </w:p>
        </w:tc>
        <w:tc>
          <w:tcPr>
            <w:tcW w:w="810" w:type="dxa"/>
            <w:noWrap/>
            <w:hideMark/>
          </w:tcPr>
          <w:p w14:paraId="21D35328" w14:textId="77777777" w:rsidR="00F47290" w:rsidRPr="001135A6" w:rsidRDefault="00F47290" w:rsidP="00C43821">
            <w:pPr>
              <w:pStyle w:val="MacroText"/>
              <w:rPr>
                <w:highlight w:val="yellow"/>
              </w:rPr>
            </w:pPr>
          </w:p>
        </w:tc>
        <w:tc>
          <w:tcPr>
            <w:tcW w:w="1440" w:type="dxa"/>
            <w:hideMark/>
          </w:tcPr>
          <w:p w14:paraId="4329F960"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3C50BB88" w14:textId="77777777" w:rsidR="00F47290" w:rsidRPr="001135A6" w:rsidRDefault="00F47290" w:rsidP="00C43821">
            <w:pPr>
              <w:pStyle w:val="MacroText"/>
              <w:rPr>
                <w:highlight w:val="yellow"/>
              </w:rPr>
            </w:pPr>
            <w:r w:rsidRPr="001135A6">
              <w:rPr>
                <w:highlight w:val="yellow"/>
              </w:rPr>
              <w:t>1</w:t>
            </w:r>
          </w:p>
        </w:tc>
      </w:tr>
      <w:tr w:rsidR="00F47290" w:rsidRPr="001135A6" w14:paraId="42CD78C5" w14:textId="77777777" w:rsidTr="00A61D45">
        <w:trPr>
          <w:trHeight w:val="280"/>
        </w:trPr>
        <w:tc>
          <w:tcPr>
            <w:tcW w:w="4135" w:type="dxa"/>
            <w:noWrap/>
            <w:hideMark/>
          </w:tcPr>
          <w:p w14:paraId="5CF5603C"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4C79B6BD" w14:textId="77777777" w:rsidR="00F47290" w:rsidRPr="001135A6" w:rsidRDefault="00F47290" w:rsidP="00C43821">
            <w:pPr>
              <w:pStyle w:val="MacroText"/>
              <w:rPr>
                <w:highlight w:val="yellow"/>
              </w:rPr>
            </w:pPr>
          </w:p>
        </w:tc>
        <w:tc>
          <w:tcPr>
            <w:tcW w:w="1170" w:type="dxa"/>
            <w:noWrap/>
            <w:hideMark/>
          </w:tcPr>
          <w:p w14:paraId="746449D2" w14:textId="77777777" w:rsidR="00F47290" w:rsidRPr="001135A6" w:rsidRDefault="00F47290" w:rsidP="00C43821">
            <w:pPr>
              <w:pStyle w:val="MacroText"/>
              <w:rPr>
                <w:highlight w:val="yellow"/>
              </w:rPr>
            </w:pPr>
            <w:r w:rsidRPr="001135A6">
              <w:rPr>
                <w:highlight w:val="yellow"/>
              </w:rPr>
              <w:t>0</w:t>
            </w:r>
          </w:p>
        </w:tc>
        <w:tc>
          <w:tcPr>
            <w:tcW w:w="810" w:type="dxa"/>
            <w:noWrap/>
            <w:hideMark/>
          </w:tcPr>
          <w:p w14:paraId="46710356" w14:textId="77777777" w:rsidR="00F47290" w:rsidRPr="001135A6" w:rsidRDefault="00F47290" w:rsidP="00C43821">
            <w:pPr>
              <w:pStyle w:val="MacroText"/>
              <w:rPr>
                <w:highlight w:val="yellow"/>
              </w:rPr>
            </w:pPr>
          </w:p>
        </w:tc>
        <w:tc>
          <w:tcPr>
            <w:tcW w:w="1440" w:type="dxa"/>
            <w:hideMark/>
          </w:tcPr>
          <w:p w14:paraId="7899D26E"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402ABE25" w14:textId="77777777" w:rsidR="00F47290" w:rsidRPr="001135A6" w:rsidRDefault="00F47290" w:rsidP="00C43821">
            <w:pPr>
              <w:pStyle w:val="MacroText"/>
              <w:rPr>
                <w:highlight w:val="yellow"/>
              </w:rPr>
            </w:pPr>
            <w:r w:rsidRPr="001135A6">
              <w:rPr>
                <w:highlight w:val="yellow"/>
              </w:rPr>
              <w:t>1</w:t>
            </w:r>
          </w:p>
        </w:tc>
      </w:tr>
      <w:tr w:rsidR="00F47290" w:rsidRPr="001135A6" w14:paraId="2BEAC879" w14:textId="77777777" w:rsidTr="00A61D45">
        <w:trPr>
          <w:trHeight w:val="280"/>
        </w:trPr>
        <w:tc>
          <w:tcPr>
            <w:tcW w:w="4135" w:type="dxa"/>
            <w:noWrap/>
            <w:hideMark/>
          </w:tcPr>
          <w:p w14:paraId="5F9EE38C"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unsigned-delta  </w:t>
            </w:r>
          </w:p>
        </w:tc>
        <w:tc>
          <w:tcPr>
            <w:tcW w:w="810" w:type="dxa"/>
            <w:noWrap/>
            <w:hideMark/>
          </w:tcPr>
          <w:p w14:paraId="6D8C64B9" w14:textId="77777777" w:rsidR="00F47290" w:rsidRPr="001135A6" w:rsidRDefault="00F47290" w:rsidP="00C43821">
            <w:pPr>
              <w:pStyle w:val="MacroText"/>
              <w:rPr>
                <w:highlight w:val="yellow"/>
              </w:rPr>
            </w:pPr>
          </w:p>
        </w:tc>
        <w:tc>
          <w:tcPr>
            <w:tcW w:w="1170" w:type="dxa"/>
            <w:noWrap/>
            <w:hideMark/>
          </w:tcPr>
          <w:p w14:paraId="3E00F881" w14:textId="77777777" w:rsidR="00F47290" w:rsidRPr="001135A6" w:rsidRDefault="00F47290" w:rsidP="00C43821">
            <w:pPr>
              <w:pStyle w:val="MacroText"/>
              <w:rPr>
                <w:highlight w:val="yellow"/>
              </w:rPr>
            </w:pPr>
            <w:r w:rsidRPr="001135A6">
              <w:rPr>
                <w:highlight w:val="yellow"/>
              </w:rPr>
              <w:t>100615</w:t>
            </w:r>
          </w:p>
        </w:tc>
        <w:tc>
          <w:tcPr>
            <w:tcW w:w="810" w:type="dxa"/>
            <w:noWrap/>
            <w:hideMark/>
          </w:tcPr>
          <w:p w14:paraId="464A4AE6" w14:textId="77777777" w:rsidR="00F47290" w:rsidRPr="001135A6" w:rsidRDefault="00F47290" w:rsidP="00C43821">
            <w:pPr>
              <w:pStyle w:val="MacroText"/>
              <w:rPr>
                <w:highlight w:val="yellow"/>
              </w:rPr>
            </w:pPr>
            <w:r w:rsidRPr="001135A6">
              <w:rPr>
                <w:highlight w:val="yellow"/>
              </w:rPr>
              <w:t>41</w:t>
            </w:r>
          </w:p>
        </w:tc>
        <w:tc>
          <w:tcPr>
            <w:tcW w:w="1440" w:type="dxa"/>
            <w:hideMark/>
          </w:tcPr>
          <w:p w14:paraId="2B2831D2" w14:textId="77777777" w:rsidR="00F47290" w:rsidRPr="001135A6" w:rsidRDefault="00F47290" w:rsidP="00C43821">
            <w:pPr>
              <w:pStyle w:val="MacroText"/>
              <w:rPr>
                <w:highlight w:val="yellow"/>
              </w:rPr>
            </w:pPr>
            <w:r w:rsidRPr="001135A6">
              <w:rPr>
                <w:highlight w:val="yellow"/>
              </w:rPr>
              <w:t>1F29</w:t>
            </w:r>
          </w:p>
        </w:tc>
        <w:tc>
          <w:tcPr>
            <w:tcW w:w="990" w:type="dxa"/>
            <w:noWrap/>
            <w:hideMark/>
          </w:tcPr>
          <w:p w14:paraId="400C1E14" w14:textId="77777777" w:rsidR="00F47290" w:rsidRPr="001135A6" w:rsidRDefault="00F47290" w:rsidP="00C43821">
            <w:pPr>
              <w:pStyle w:val="MacroText"/>
              <w:rPr>
                <w:highlight w:val="yellow"/>
              </w:rPr>
            </w:pPr>
            <w:r w:rsidRPr="001135A6">
              <w:rPr>
                <w:highlight w:val="yellow"/>
              </w:rPr>
              <w:t>2</w:t>
            </w:r>
          </w:p>
        </w:tc>
      </w:tr>
      <w:tr w:rsidR="00F47290" w:rsidRPr="001135A6" w14:paraId="6C529F02" w14:textId="77777777" w:rsidTr="00A61D45">
        <w:trPr>
          <w:trHeight w:val="280"/>
        </w:trPr>
        <w:tc>
          <w:tcPr>
            <w:tcW w:w="4135" w:type="dxa"/>
            <w:noWrap/>
            <w:hideMark/>
          </w:tcPr>
          <w:p w14:paraId="69199050"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14C23C69" w14:textId="77777777" w:rsidR="00F47290" w:rsidRPr="001135A6" w:rsidRDefault="00F47290" w:rsidP="00C43821">
            <w:pPr>
              <w:pStyle w:val="MacroText"/>
              <w:rPr>
                <w:highlight w:val="yellow"/>
              </w:rPr>
            </w:pPr>
            <w:r w:rsidRPr="001135A6">
              <w:rPr>
                <w:highlight w:val="yellow"/>
              </w:rPr>
              <w:t>16</w:t>
            </w:r>
          </w:p>
        </w:tc>
        <w:tc>
          <w:tcPr>
            <w:tcW w:w="1170" w:type="dxa"/>
            <w:noWrap/>
            <w:hideMark/>
          </w:tcPr>
          <w:p w14:paraId="7A943878" w14:textId="77777777" w:rsidR="00F47290" w:rsidRPr="001135A6" w:rsidRDefault="00F47290" w:rsidP="00C43821">
            <w:pPr>
              <w:pStyle w:val="MacroText"/>
              <w:rPr>
                <w:highlight w:val="yellow"/>
              </w:rPr>
            </w:pPr>
          </w:p>
        </w:tc>
        <w:tc>
          <w:tcPr>
            <w:tcW w:w="810" w:type="dxa"/>
            <w:noWrap/>
            <w:hideMark/>
          </w:tcPr>
          <w:p w14:paraId="234759DE" w14:textId="77777777" w:rsidR="00F47290" w:rsidRPr="001135A6" w:rsidRDefault="00F47290" w:rsidP="00C43821">
            <w:pPr>
              <w:pStyle w:val="MacroText"/>
              <w:rPr>
                <w:highlight w:val="yellow"/>
              </w:rPr>
            </w:pPr>
          </w:p>
        </w:tc>
        <w:tc>
          <w:tcPr>
            <w:tcW w:w="1440" w:type="dxa"/>
            <w:hideMark/>
          </w:tcPr>
          <w:p w14:paraId="034F604F" w14:textId="77777777" w:rsidR="00F47290" w:rsidRPr="001135A6" w:rsidRDefault="00F47290" w:rsidP="00C43821">
            <w:pPr>
              <w:pStyle w:val="MacroText"/>
              <w:rPr>
                <w:highlight w:val="yellow"/>
              </w:rPr>
            </w:pPr>
            <w:r w:rsidRPr="001135A6">
              <w:rPr>
                <w:highlight w:val="yellow"/>
              </w:rPr>
              <w:t>0203</w:t>
            </w:r>
          </w:p>
        </w:tc>
        <w:tc>
          <w:tcPr>
            <w:tcW w:w="990" w:type="dxa"/>
            <w:noWrap/>
            <w:hideMark/>
          </w:tcPr>
          <w:p w14:paraId="172E7531" w14:textId="77777777" w:rsidR="00F47290" w:rsidRPr="001135A6" w:rsidRDefault="00F47290" w:rsidP="00C43821">
            <w:pPr>
              <w:pStyle w:val="MacroText"/>
              <w:rPr>
                <w:highlight w:val="yellow"/>
              </w:rPr>
            </w:pPr>
            <w:r w:rsidRPr="001135A6">
              <w:rPr>
                <w:highlight w:val="yellow"/>
              </w:rPr>
              <w:t>2</w:t>
            </w:r>
          </w:p>
        </w:tc>
      </w:tr>
      <w:tr w:rsidR="00F47290" w:rsidRPr="001135A6" w14:paraId="68172954" w14:textId="77777777" w:rsidTr="00A61D45">
        <w:trPr>
          <w:trHeight w:val="280"/>
        </w:trPr>
        <w:tc>
          <w:tcPr>
            <w:tcW w:w="4135" w:type="dxa"/>
            <w:noWrap/>
            <w:hideMark/>
          </w:tcPr>
          <w:p w14:paraId="38AB0823"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1463FCA9" w14:textId="77777777" w:rsidR="00F47290" w:rsidRPr="001135A6" w:rsidRDefault="00F47290" w:rsidP="00C43821">
            <w:pPr>
              <w:pStyle w:val="MacroText"/>
              <w:rPr>
                <w:highlight w:val="yellow"/>
              </w:rPr>
            </w:pPr>
          </w:p>
        </w:tc>
        <w:tc>
          <w:tcPr>
            <w:tcW w:w="1170" w:type="dxa"/>
            <w:noWrap/>
            <w:hideMark/>
          </w:tcPr>
          <w:p w14:paraId="5AE09FFB" w14:textId="77777777" w:rsidR="00F47290" w:rsidRPr="001135A6" w:rsidRDefault="00F47290" w:rsidP="00C43821">
            <w:pPr>
              <w:pStyle w:val="MacroText"/>
              <w:rPr>
                <w:highlight w:val="yellow"/>
              </w:rPr>
            </w:pPr>
            <w:r w:rsidRPr="001135A6">
              <w:rPr>
                <w:highlight w:val="yellow"/>
              </w:rPr>
              <w:t>12-2-2018 16:00:00</w:t>
            </w:r>
          </w:p>
        </w:tc>
        <w:tc>
          <w:tcPr>
            <w:tcW w:w="810" w:type="dxa"/>
            <w:noWrap/>
            <w:hideMark/>
          </w:tcPr>
          <w:p w14:paraId="7666500C" w14:textId="77777777" w:rsidR="00F47290" w:rsidRPr="001135A6" w:rsidRDefault="00F47290" w:rsidP="00C43821">
            <w:pPr>
              <w:pStyle w:val="MacroText"/>
              <w:rPr>
                <w:highlight w:val="yellow"/>
              </w:rPr>
            </w:pPr>
          </w:p>
        </w:tc>
        <w:tc>
          <w:tcPr>
            <w:tcW w:w="1440" w:type="dxa"/>
            <w:hideMark/>
          </w:tcPr>
          <w:p w14:paraId="4E19E3D4"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52462570" w14:textId="77777777" w:rsidR="00F47290" w:rsidRPr="001135A6" w:rsidRDefault="00F47290" w:rsidP="00C43821">
            <w:pPr>
              <w:pStyle w:val="MacroText"/>
              <w:rPr>
                <w:highlight w:val="yellow"/>
              </w:rPr>
            </w:pPr>
            <w:r w:rsidRPr="001135A6">
              <w:rPr>
                <w:highlight w:val="yellow"/>
              </w:rPr>
              <w:t>1</w:t>
            </w:r>
          </w:p>
        </w:tc>
      </w:tr>
      <w:tr w:rsidR="00F47290" w:rsidRPr="001135A6" w14:paraId="382D011B" w14:textId="77777777" w:rsidTr="00A61D45">
        <w:trPr>
          <w:trHeight w:val="280"/>
        </w:trPr>
        <w:tc>
          <w:tcPr>
            <w:tcW w:w="4135" w:type="dxa"/>
            <w:noWrap/>
            <w:hideMark/>
          </w:tcPr>
          <w:p w14:paraId="5B996E14"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2820EB0E" w14:textId="77777777" w:rsidR="00F47290" w:rsidRPr="001135A6" w:rsidRDefault="00F47290" w:rsidP="00C43821">
            <w:pPr>
              <w:pStyle w:val="MacroText"/>
              <w:rPr>
                <w:highlight w:val="yellow"/>
              </w:rPr>
            </w:pPr>
          </w:p>
        </w:tc>
        <w:tc>
          <w:tcPr>
            <w:tcW w:w="1170" w:type="dxa"/>
            <w:noWrap/>
            <w:hideMark/>
          </w:tcPr>
          <w:p w14:paraId="11E6403F" w14:textId="77777777" w:rsidR="00F47290" w:rsidRPr="001135A6" w:rsidRDefault="00F47290" w:rsidP="00C43821">
            <w:pPr>
              <w:pStyle w:val="MacroText"/>
              <w:rPr>
                <w:highlight w:val="yellow"/>
              </w:rPr>
            </w:pPr>
            <w:r w:rsidRPr="001135A6">
              <w:rPr>
                <w:highlight w:val="yellow"/>
              </w:rPr>
              <w:t>0</w:t>
            </w:r>
          </w:p>
        </w:tc>
        <w:tc>
          <w:tcPr>
            <w:tcW w:w="810" w:type="dxa"/>
            <w:noWrap/>
            <w:hideMark/>
          </w:tcPr>
          <w:p w14:paraId="493B614A" w14:textId="77777777" w:rsidR="00F47290" w:rsidRPr="001135A6" w:rsidRDefault="00F47290" w:rsidP="00C43821">
            <w:pPr>
              <w:pStyle w:val="MacroText"/>
              <w:rPr>
                <w:highlight w:val="yellow"/>
              </w:rPr>
            </w:pPr>
          </w:p>
        </w:tc>
        <w:tc>
          <w:tcPr>
            <w:tcW w:w="1440" w:type="dxa"/>
            <w:hideMark/>
          </w:tcPr>
          <w:p w14:paraId="06103AC3"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37AB0D61" w14:textId="77777777" w:rsidR="00F47290" w:rsidRPr="001135A6" w:rsidRDefault="00F47290" w:rsidP="00C43821">
            <w:pPr>
              <w:pStyle w:val="MacroText"/>
              <w:rPr>
                <w:highlight w:val="yellow"/>
              </w:rPr>
            </w:pPr>
            <w:r w:rsidRPr="001135A6">
              <w:rPr>
                <w:highlight w:val="yellow"/>
              </w:rPr>
              <w:t>1</w:t>
            </w:r>
          </w:p>
        </w:tc>
      </w:tr>
      <w:tr w:rsidR="00F47290" w:rsidRPr="001135A6" w14:paraId="4FB3772A" w14:textId="77777777" w:rsidTr="00A61D45">
        <w:trPr>
          <w:trHeight w:val="280"/>
        </w:trPr>
        <w:tc>
          <w:tcPr>
            <w:tcW w:w="4135" w:type="dxa"/>
            <w:noWrap/>
            <w:hideMark/>
          </w:tcPr>
          <w:p w14:paraId="31902B7F"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lastRenderedPageBreak/>
              <w:t xml:space="preserve">unsigned-delta  </w:t>
            </w:r>
          </w:p>
        </w:tc>
        <w:tc>
          <w:tcPr>
            <w:tcW w:w="810" w:type="dxa"/>
            <w:noWrap/>
            <w:hideMark/>
          </w:tcPr>
          <w:p w14:paraId="02E173F1" w14:textId="77777777" w:rsidR="00F47290" w:rsidRPr="001135A6" w:rsidRDefault="00F47290" w:rsidP="00C43821">
            <w:pPr>
              <w:pStyle w:val="MacroText"/>
              <w:rPr>
                <w:highlight w:val="yellow"/>
              </w:rPr>
            </w:pPr>
          </w:p>
        </w:tc>
        <w:tc>
          <w:tcPr>
            <w:tcW w:w="1170" w:type="dxa"/>
            <w:noWrap/>
            <w:hideMark/>
          </w:tcPr>
          <w:p w14:paraId="1E299EFF" w14:textId="77777777" w:rsidR="00F47290" w:rsidRPr="001135A6" w:rsidRDefault="00F47290" w:rsidP="00C43821">
            <w:pPr>
              <w:pStyle w:val="MacroText"/>
              <w:rPr>
                <w:highlight w:val="yellow"/>
              </w:rPr>
            </w:pPr>
            <w:r w:rsidRPr="001135A6">
              <w:rPr>
                <w:highlight w:val="yellow"/>
              </w:rPr>
              <w:t>100656</w:t>
            </w:r>
          </w:p>
        </w:tc>
        <w:tc>
          <w:tcPr>
            <w:tcW w:w="810" w:type="dxa"/>
            <w:noWrap/>
            <w:hideMark/>
          </w:tcPr>
          <w:p w14:paraId="3DC56A31" w14:textId="77777777" w:rsidR="00F47290" w:rsidRPr="001135A6" w:rsidRDefault="00F47290" w:rsidP="00C43821">
            <w:pPr>
              <w:pStyle w:val="MacroText"/>
              <w:rPr>
                <w:highlight w:val="yellow"/>
              </w:rPr>
            </w:pPr>
            <w:r w:rsidRPr="001135A6">
              <w:rPr>
                <w:highlight w:val="yellow"/>
              </w:rPr>
              <w:t>41</w:t>
            </w:r>
          </w:p>
        </w:tc>
        <w:tc>
          <w:tcPr>
            <w:tcW w:w="1440" w:type="dxa"/>
            <w:hideMark/>
          </w:tcPr>
          <w:p w14:paraId="5987A434" w14:textId="77777777" w:rsidR="00F47290" w:rsidRPr="001135A6" w:rsidRDefault="00F47290" w:rsidP="00C43821">
            <w:pPr>
              <w:pStyle w:val="MacroText"/>
              <w:rPr>
                <w:highlight w:val="yellow"/>
              </w:rPr>
            </w:pPr>
            <w:r w:rsidRPr="001135A6">
              <w:rPr>
                <w:highlight w:val="yellow"/>
              </w:rPr>
              <w:t>1F29</w:t>
            </w:r>
          </w:p>
        </w:tc>
        <w:tc>
          <w:tcPr>
            <w:tcW w:w="990" w:type="dxa"/>
            <w:noWrap/>
            <w:hideMark/>
          </w:tcPr>
          <w:p w14:paraId="43B346E4" w14:textId="77777777" w:rsidR="00F47290" w:rsidRPr="001135A6" w:rsidRDefault="00F47290" w:rsidP="00C43821">
            <w:pPr>
              <w:pStyle w:val="MacroText"/>
              <w:rPr>
                <w:highlight w:val="yellow"/>
              </w:rPr>
            </w:pPr>
            <w:r w:rsidRPr="001135A6">
              <w:rPr>
                <w:highlight w:val="yellow"/>
              </w:rPr>
              <w:t>2</w:t>
            </w:r>
          </w:p>
        </w:tc>
      </w:tr>
      <w:tr w:rsidR="00F47290" w:rsidRPr="001135A6" w14:paraId="1437E1D3" w14:textId="77777777" w:rsidTr="00A61D45">
        <w:trPr>
          <w:trHeight w:val="280"/>
        </w:trPr>
        <w:tc>
          <w:tcPr>
            <w:tcW w:w="4135" w:type="dxa"/>
            <w:noWrap/>
            <w:hideMark/>
          </w:tcPr>
          <w:p w14:paraId="32EF5409"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2277A594" w14:textId="77777777" w:rsidR="00F47290" w:rsidRPr="001135A6" w:rsidRDefault="00F47290" w:rsidP="00C43821">
            <w:pPr>
              <w:pStyle w:val="MacroText"/>
              <w:rPr>
                <w:highlight w:val="yellow"/>
              </w:rPr>
            </w:pPr>
            <w:r w:rsidRPr="001135A6">
              <w:rPr>
                <w:highlight w:val="yellow"/>
              </w:rPr>
              <w:t>17</w:t>
            </w:r>
          </w:p>
        </w:tc>
        <w:tc>
          <w:tcPr>
            <w:tcW w:w="1170" w:type="dxa"/>
            <w:noWrap/>
            <w:hideMark/>
          </w:tcPr>
          <w:p w14:paraId="6317DD1B" w14:textId="77777777" w:rsidR="00F47290" w:rsidRPr="001135A6" w:rsidRDefault="00F47290" w:rsidP="00C43821">
            <w:pPr>
              <w:pStyle w:val="MacroText"/>
              <w:rPr>
                <w:highlight w:val="yellow"/>
              </w:rPr>
            </w:pPr>
          </w:p>
        </w:tc>
        <w:tc>
          <w:tcPr>
            <w:tcW w:w="810" w:type="dxa"/>
            <w:noWrap/>
            <w:hideMark/>
          </w:tcPr>
          <w:p w14:paraId="258A3372" w14:textId="77777777" w:rsidR="00F47290" w:rsidRPr="001135A6" w:rsidRDefault="00F47290" w:rsidP="00C43821">
            <w:pPr>
              <w:pStyle w:val="MacroText"/>
              <w:rPr>
                <w:highlight w:val="yellow"/>
              </w:rPr>
            </w:pPr>
          </w:p>
        </w:tc>
        <w:tc>
          <w:tcPr>
            <w:tcW w:w="1440" w:type="dxa"/>
            <w:hideMark/>
          </w:tcPr>
          <w:p w14:paraId="41E45FB3" w14:textId="77777777" w:rsidR="00F47290" w:rsidRPr="001135A6" w:rsidRDefault="00F47290" w:rsidP="00C43821">
            <w:pPr>
              <w:pStyle w:val="MacroText"/>
              <w:rPr>
                <w:highlight w:val="yellow"/>
              </w:rPr>
            </w:pPr>
            <w:r w:rsidRPr="001135A6">
              <w:rPr>
                <w:highlight w:val="yellow"/>
              </w:rPr>
              <w:t>0203</w:t>
            </w:r>
          </w:p>
        </w:tc>
        <w:tc>
          <w:tcPr>
            <w:tcW w:w="990" w:type="dxa"/>
            <w:noWrap/>
            <w:hideMark/>
          </w:tcPr>
          <w:p w14:paraId="71383436" w14:textId="77777777" w:rsidR="00F47290" w:rsidRPr="001135A6" w:rsidRDefault="00F47290" w:rsidP="00C43821">
            <w:pPr>
              <w:pStyle w:val="MacroText"/>
              <w:rPr>
                <w:highlight w:val="yellow"/>
              </w:rPr>
            </w:pPr>
            <w:r w:rsidRPr="001135A6">
              <w:rPr>
                <w:highlight w:val="yellow"/>
              </w:rPr>
              <w:t>2</w:t>
            </w:r>
          </w:p>
        </w:tc>
      </w:tr>
      <w:tr w:rsidR="00F47290" w:rsidRPr="001135A6" w14:paraId="15FE3F52" w14:textId="77777777" w:rsidTr="00A61D45">
        <w:trPr>
          <w:trHeight w:val="280"/>
        </w:trPr>
        <w:tc>
          <w:tcPr>
            <w:tcW w:w="4135" w:type="dxa"/>
            <w:noWrap/>
            <w:hideMark/>
          </w:tcPr>
          <w:p w14:paraId="3EDF05D6"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0CEFC6B3" w14:textId="77777777" w:rsidR="00F47290" w:rsidRPr="001135A6" w:rsidRDefault="00F47290" w:rsidP="00C43821">
            <w:pPr>
              <w:pStyle w:val="MacroText"/>
              <w:rPr>
                <w:highlight w:val="yellow"/>
              </w:rPr>
            </w:pPr>
          </w:p>
        </w:tc>
        <w:tc>
          <w:tcPr>
            <w:tcW w:w="1170" w:type="dxa"/>
            <w:noWrap/>
            <w:hideMark/>
          </w:tcPr>
          <w:p w14:paraId="65A68057" w14:textId="77777777" w:rsidR="00F47290" w:rsidRPr="001135A6" w:rsidRDefault="00F47290" w:rsidP="00C43821">
            <w:pPr>
              <w:pStyle w:val="MacroText"/>
              <w:rPr>
                <w:highlight w:val="yellow"/>
              </w:rPr>
            </w:pPr>
            <w:r w:rsidRPr="001135A6">
              <w:rPr>
                <w:highlight w:val="yellow"/>
              </w:rPr>
              <w:t>12-2-2018 17:00:00</w:t>
            </w:r>
          </w:p>
        </w:tc>
        <w:tc>
          <w:tcPr>
            <w:tcW w:w="810" w:type="dxa"/>
            <w:noWrap/>
            <w:hideMark/>
          </w:tcPr>
          <w:p w14:paraId="3F96761A" w14:textId="77777777" w:rsidR="00F47290" w:rsidRPr="001135A6" w:rsidRDefault="00F47290" w:rsidP="00C43821">
            <w:pPr>
              <w:pStyle w:val="MacroText"/>
              <w:rPr>
                <w:highlight w:val="yellow"/>
              </w:rPr>
            </w:pPr>
          </w:p>
        </w:tc>
        <w:tc>
          <w:tcPr>
            <w:tcW w:w="1440" w:type="dxa"/>
            <w:hideMark/>
          </w:tcPr>
          <w:p w14:paraId="0A3D9DE3"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78DECA27" w14:textId="77777777" w:rsidR="00F47290" w:rsidRPr="001135A6" w:rsidRDefault="00F47290" w:rsidP="00C43821">
            <w:pPr>
              <w:pStyle w:val="MacroText"/>
              <w:rPr>
                <w:highlight w:val="yellow"/>
              </w:rPr>
            </w:pPr>
            <w:r w:rsidRPr="001135A6">
              <w:rPr>
                <w:highlight w:val="yellow"/>
              </w:rPr>
              <w:t>1</w:t>
            </w:r>
          </w:p>
        </w:tc>
      </w:tr>
      <w:tr w:rsidR="00F47290" w:rsidRPr="001135A6" w14:paraId="57707D26" w14:textId="77777777" w:rsidTr="00A61D45">
        <w:trPr>
          <w:trHeight w:val="280"/>
        </w:trPr>
        <w:tc>
          <w:tcPr>
            <w:tcW w:w="4135" w:type="dxa"/>
            <w:noWrap/>
            <w:hideMark/>
          </w:tcPr>
          <w:p w14:paraId="55CFD7B9"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2193B11F" w14:textId="77777777" w:rsidR="00F47290" w:rsidRPr="001135A6" w:rsidRDefault="00F47290" w:rsidP="00C43821">
            <w:pPr>
              <w:pStyle w:val="MacroText"/>
              <w:rPr>
                <w:highlight w:val="yellow"/>
              </w:rPr>
            </w:pPr>
          </w:p>
        </w:tc>
        <w:tc>
          <w:tcPr>
            <w:tcW w:w="1170" w:type="dxa"/>
            <w:noWrap/>
            <w:hideMark/>
          </w:tcPr>
          <w:p w14:paraId="39FEAEBB" w14:textId="77777777" w:rsidR="00F47290" w:rsidRPr="001135A6" w:rsidRDefault="00F47290" w:rsidP="00C43821">
            <w:pPr>
              <w:pStyle w:val="MacroText"/>
              <w:rPr>
                <w:highlight w:val="yellow"/>
              </w:rPr>
            </w:pPr>
            <w:r w:rsidRPr="001135A6">
              <w:rPr>
                <w:highlight w:val="yellow"/>
              </w:rPr>
              <w:t>0</w:t>
            </w:r>
          </w:p>
        </w:tc>
        <w:tc>
          <w:tcPr>
            <w:tcW w:w="810" w:type="dxa"/>
            <w:noWrap/>
            <w:hideMark/>
          </w:tcPr>
          <w:p w14:paraId="7A8205CF" w14:textId="77777777" w:rsidR="00F47290" w:rsidRPr="001135A6" w:rsidRDefault="00F47290" w:rsidP="00C43821">
            <w:pPr>
              <w:pStyle w:val="MacroText"/>
              <w:rPr>
                <w:highlight w:val="yellow"/>
              </w:rPr>
            </w:pPr>
          </w:p>
        </w:tc>
        <w:tc>
          <w:tcPr>
            <w:tcW w:w="1440" w:type="dxa"/>
            <w:hideMark/>
          </w:tcPr>
          <w:p w14:paraId="6925DA25"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6C2EB8B2" w14:textId="77777777" w:rsidR="00F47290" w:rsidRPr="001135A6" w:rsidRDefault="00F47290" w:rsidP="00C43821">
            <w:pPr>
              <w:pStyle w:val="MacroText"/>
              <w:rPr>
                <w:highlight w:val="yellow"/>
              </w:rPr>
            </w:pPr>
            <w:r w:rsidRPr="001135A6">
              <w:rPr>
                <w:highlight w:val="yellow"/>
              </w:rPr>
              <w:t>1</w:t>
            </w:r>
          </w:p>
        </w:tc>
      </w:tr>
      <w:tr w:rsidR="00F47290" w:rsidRPr="001135A6" w14:paraId="08DFE27D" w14:textId="77777777" w:rsidTr="00A61D45">
        <w:trPr>
          <w:trHeight w:val="280"/>
        </w:trPr>
        <w:tc>
          <w:tcPr>
            <w:tcW w:w="4135" w:type="dxa"/>
            <w:noWrap/>
            <w:hideMark/>
          </w:tcPr>
          <w:p w14:paraId="117DF7A5"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unsigned-delta  </w:t>
            </w:r>
          </w:p>
        </w:tc>
        <w:tc>
          <w:tcPr>
            <w:tcW w:w="810" w:type="dxa"/>
            <w:noWrap/>
            <w:hideMark/>
          </w:tcPr>
          <w:p w14:paraId="28922A71" w14:textId="77777777" w:rsidR="00F47290" w:rsidRPr="001135A6" w:rsidRDefault="00F47290" w:rsidP="00C43821">
            <w:pPr>
              <w:pStyle w:val="MacroText"/>
              <w:rPr>
                <w:highlight w:val="yellow"/>
              </w:rPr>
            </w:pPr>
          </w:p>
        </w:tc>
        <w:tc>
          <w:tcPr>
            <w:tcW w:w="1170" w:type="dxa"/>
            <w:noWrap/>
            <w:hideMark/>
          </w:tcPr>
          <w:p w14:paraId="0A72FF0E" w14:textId="77777777" w:rsidR="00F47290" w:rsidRPr="001135A6" w:rsidRDefault="00F47290" w:rsidP="00C43821">
            <w:pPr>
              <w:pStyle w:val="MacroText"/>
              <w:rPr>
                <w:highlight w:val="yellow"/>
              </w:rPr>
            </w:pPr>
            <w:r w:rsidRPr="001135A6">
              <w:rPr>
                <w:highlight w:val="yellow"/>
              </w:rPr>
              <w:t>100697</w:t>
            </w:r>
          </w:p>
        </w:tc>
        <w:tc>
          <w:tcPr>
            <w:tcW w:w="810" w:type="dxa"/>
            <w:noWrap/>
            <w:hideMark/>
          </w:tcPr>
          <w:p w14:paraId="78AF72EE" w14:textId="77777777" w:rsidR="00F47290" w:rsidRPr="001135A6" w:rsidRDefault="00F47290" w:rsidP="00C43821">
            <w:pPr>
              <w:pStyle w:val="MacroText"/>
              <w:rPr>
                <w:highlight w:val="yellow"/>
              </w:rPr>
            </w:pPr>
            <w:r w:rsidRPr="001135A6">
              <w:rPr>
                <w:highlight w:val="yellow"/>
              </w:rPr>
              <w:t>41</w:t>
            </w:r>
          </w:p>
        </w:tc>
        <w:tc>
          <w:tcPr>
            <w:tcW w:w="1440" w:type="dxa"/>
            <w:hideMark/>
          </w:tcPr>
          <w:p w14:paraId="7DD91329" w14:textId="77777777" w:rsidR="00F47290" w:rsidRPr="001135A6" w:rsidRDefault="00F47290" w:rsidP="00C43821">
            <w:pPr>
              <w:pStyle w:val="MacroText"/>
              <w:rPr>
                <w:highlight w:val="yellow"/>
              </w:rPr>
            </w:pPr>
            <w:r w:rsidRPr="001135A6">
              <w:rPr>
                <w:highlight w:val="yellow"/>
              </w:rPr>
              <w:t>1F29</w:t>
            </w:r>
          </w:p>
        </w:tc>
        <w:tc>
          <w:tcPr>
            <w:tcW w:w="990" w:type="dxa"/>
            <w:noWrap/>
            <w:hideMark/>
          </w:tcPr>
          <w:p w14:paraId="0BC11218" w14:textId="77777777" w:rsidR="00F47290" w:rsidRPr="001135A6" w:rsidRDefault="00F47290" w:rsidP="00C43821">
            <w:pPr>
              <w:pStyle w:val="MacroText"/>
              <w:rPr>
                <w:highlight w:val="yellow"/>
              </w:rPr>
            </w:pPr>
            <w:r w:rsidRPr="001135A6">
              <w:rPr>
                <w:highlight w:val="yellow"/>
              </w:rPr>
              <w:t>2</w:t>
            </w:r>
          </w:p>
        </w:tc>
      </w:tr>
      <w:tr w:rsidR="00F47290" w:rsidRPr="001135A6" w14:paraId="5870F4E5" w14:textId="77777777" w:rsidTr="00A61D45">
        <w:trPr>
          <w:trHeight w:val="280"/>
        </w:trPr>
        <w:tc>
          <w:tcPr>
            <w:tcW w:w="4135" w:type="dxa"/>
            <w:noWrap/>
            <w:hideMark/>
          </w:tcPr>
          <w:p w14:paraId="100078A1"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7D207A32" w14:textId="77777777" w:rsidR="00F47290" w:rsidRPr="001135A6" w:rsidRDefault="00F47290" w:rsidP="00C43821">
            <w:pPr>
              <w:pStyle w:val="MacroText"/>
              <w:rPr>
                <w:highlight w:val="yellow"/>
              </w:rPr>
            </w:pPr>
            <w:r w:rsidRPr="001135A6">
              <w:rPr>
                <w:highlight w:val="yellow"/>
              </w:rPr>
              <w:t>18</w:t>
            </w:r>
          </w:p>
        </w:tc>
        <w:tc>
          <w:tcPr>
            <w:tcW w:w="1170" w:type="dxa"/>
            <w:noWrap/>
            <w:hideMark/>
          </w:tcPr>
          <w:p w14:paraId="61FCDBD4" w14:textId="77777777" w:rsidR="00F47290" w:rsidRPr="001135A6" w:rsidRDefault="00F47290" w:rsidP="00C43821">
            <w:pPr>
              <w:pStyle w:val="MacroText"/>
              <w:rPr>
                <w:highlight w:val="yellow"/>
              </w:rPr>
            </w:pPr>
          </w:p>
        </w:tc>
        <w:tc>
          <w:tcPr>
            <w:tcW w:w="810" w:type="dxa"/>
            <w:noWrap/>
            <w:hideMark/>
          </w:tcPr>
          <w:p w14:paraId="3C8A4409" w14:textId="77777777" w:rsidR="00F47290" w:rsidRPr="001135A6" w:rsidRDefault="00F47290" w:rsidP="00C43821">
            <w:pPr>
              <w:pStyle w:val="MacroText"/>
              <w:rPr>
                <w:highlight w:val="yellow"/>
              </w:rPr>
            </w:pPr>
          </w:p>
        </w:tc>
        <w:tc>
          <w:tcPr>
            <w:tcW w:w="1440" w:type="dxa"/>
            <w:hideMark/>
          </w:tcPr>
          <w:p w14:paraId="1F60D5F4" w14:textId="77777777" w:rsidR="00F47290" w:rsidRPr="001135A6" w:rsidRDefault="00F47290" w:rsidP="00C43821">
            <w:pPr>
              <w:pStyle w:val="MacroText"/>
              <w:rPr>
                <w:highlight w:val="yellow"/>
              </w:rPr>
            </w:pPr>
            <w:r w:rsidRPr="001135A6">
              <w:rPr>
                <w:highlight w:val="yellow"/>
              </w:rPr>
              <w:t>0203</w:t>
            </w:r>
          </w:p>
        </w:tc>
        <w:tc>
          <w:tcPr>
            <w:tcW w:w="990" w:type="dxa"/>
            <w:noWrap/>
            <w:hideMark/>
          </w:tcPr>
          <w:p w14:paraId="60FCAC75" w14:textId="77777777" w:rsidR="00F47290" w:rsidRPr="001135A6" w:rsidRDefault="00F47290" w:rsidP="00C43821">
            <w:pPr>
              <w:pStyle w:val="MacroText"/>
              <w:rPr>
                <w:highlight w:val="yellow"/>
              </w:rPr>
            </w:pPr>
            <w:r w:rsidRPr="001135A6">
              <w:rPr>
                <w:highlight w:val="yellow"/>
              </w:rPr>
              <w:t>2</w:t>
            </w:r>
          </w:p>
        </w:tc>
      </w:tr>
      <w:tr w:rsidR="00F47290" w:rsidRPr="001135A6" w14:paraId="6F919FB6" w14:textId="77777777" w:rsidTr="00A61D45">
        <w:trPr>
          <w:trHeight w:val="280"/>
        </w:trPr>
        <w:tc>
          <w:tcPr>
            <w:tcW w:w="4135" w:type="dxa"/>
            <w:noWrap/>
            <w:hideMark/>
          </w:tcPr>
          <w:p w14:paraId="006FE0B8"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5F0C990E" w14:textId="77777777" w:rsidR="00F47290" w:rsidRPr="001135A6" w:rsidRDefault="00F47290" w:rsidP="00C43821">
            <w:pPr>
              <w:pStyle w:val="MacroText"/>
              <w:rPr>
                <w:highlight w:val="yellow"/>
              </w:rPr>
            </w:pPr>
          </w:p>
        </w:tc>
        <w:tc>
          <w:tcPr>
            <w:tcW w:w="1170" w:type="dxa"/>
            <w:noWrap/>
            <w:hideMark/>
          </w:tcPr>
          <w:p w14:paraId="0158A05B" w14:textId="77777777" w:rsidR="00F47290" w:rsidRPr="001135A6" w:rsidRDefault="00F47290" w:rsidP="00C43821">
            <w:pPr>
              <w:pStyle w:val="MacroText"/>
              <w:rPr>
                <w:highlight w:val="yellow"/>
              </w:rPr>
            </w:pPr>
            <w:r w:rsidRPr="001135A6">
              <w:rPr>
                <w:highlight w:val="yellow"/>
              </w:rPr>
              <w:t>12-2-2018 18:00:00</w:t>
            </w:r>
          </w:p>
        </w:tc>
        <w:tc>
          <w:tcPr>
            <w:tcW w:w="810" w:type="dxa"/>
            <w:noWrap/>
            <w:hideMark/>
          </w:tcPr>
          <w:p w14:paraId="400C8213" w14:textId="77777777" w:rsidR="00F47290" w:rsidRPr="001135A6" w:rsidRDefault="00F47290" w:rsidP="00C43821">
            <w:pPr>
              <w:pStyle w:val="MacroText"/>
              <w:rPr>
                <w:highlight w:val="yellow"/>
              </w:rPr>
            </w:pPr>
          </w:p>
        </w:tc>
        <w:tc>
          <w:tcPr>
            <w:tcW w:w="1440" w:type="dxa"/>
            <w:hideMark/>
          </w:tcPr>
          <w:p w14:paraId="3AE6E387"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46B38211" w14:textId="77777777" w:rsidR="00F47290" w:rsidRPr="001135A6" w:rsidRDefault="00F47290" w:rsidP="00C43821">
            <w:pPr>
              <w:pStyle w:val="MacroText"/>
              <w:rPr>
                <w:highlight w:val="yellow"/>
              </w:rPr>
            </w:pPr>
            <w:r w:rsidRPr="001135A6">
              <w:rPr>
                <w:highlight w:val="yellow"/>
              </w:rPr>
              <w:t>1</w:t>
            </w:r>
          </w:p>
        </w:tc>
      </w:tr>
      <w:tr w:rsidR="00F47290" w:rsidRPr="001135A6" w14:paraId="7BD15BDA" w14:textId="77777777" w:rsidTr="00A61D45">
        <w:trPr>
          <w:trHeight w:val="280"/>
        </w:trPr>
        <w:tc>
          <w:tcPr>
            <w:tcW w:w="4135" w:type="dxa"/>
            <w:noWrap/>
            <w:hideMark/>
          </w:tcPr>
          <w:p w14:paraId="40A90BA4"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30307C9A" w14:textId="77777777" w:rsidR="00F47290" w:rsidRPr="001135A6" w:rsidRDefault="00F47290" w:rsidP="00C43821">
            <w:pPr>
              <w:pStyle w:val="MacroText"/>
              <w:rPr>
                <w:highlight w:val="yellow"/>
              </w:rPr>
            </w:pPr>
          </w:p>
        </w:tc>
        <w:tc>
          <w:tcPr>
            <w:tcW w:w="1170" w:type="dxa"/>
            <w:noWrap/>
            <w:hideMark/>
          </w:tcPr>
          <w:p w14:paraId="4F28FA9C" w14:textId="77777777" w:rsidR="00F47290" w:rsidRPr="001135A6" w:rsidRDefault="00F47290" w:rsidP="00C43821">
            <w:pPr>
              <w:pStyle w:val="MacroText"/>
              <w:rPr>
                <w:highlight w:val="yellow"/>
              </w:rPr>
            </w:pPr>
            <w:r w:rsidRPr="001135A6">
              <w:rPr>
                <w:highlight w:val="yellow"/>
              </w:rPr>
              <w:t>0</w:t>
            </w:r>
          </w:p>
        </w:tc>
        <w:tc>
          <w:tcPr>
            <w:tcW w:w="810" w:type="dxa"/>
            <w:noWrap/>
            <w:hideMark/>
          </w:tcPr>
          <w:p w14:paraId="72230444" w14:textId="77777777" w:rsidR="00F47290" w:rsidRPr="001135A6" w:rsidRDefault="00F47290" w:rsidP="00C43821">
            <w:pPr>
              <w:pStyle w:val="MacroText"/>
              <w:rPr>
                <w:highlight w:val="yellow"/>
              </w:rPr>
            </w:pPr>
          </w:p>
        </w:tc>
        <w:tc>
          <w:tcPr>
            <w:tcW w:w="1440" w:type="dxa"/>
            <w:hideMark/>
          </w:tcPr>
          <w:p w14:paraId="44679D7D"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561196C1" w14:textId="77777777" w:rsidR="00F47290" w:rsidRPr="001135A6" w:rsidRDefault="00F47290" w:rsidP="00C43821">
            <w:pPr>
              <w:pStyle w:val="MacroText"/>
              <w:rPr>
                <w:highlight w:val="yellow"/>
              </w:rPr>
            </w:pPr>
            <w:r w:rsidRPr="001135A6">
              <w:rPr>
                <w:highlight w:val="yellow"/>
              </w:rPr>
              <w:t>1</w:t>
            </w:r>
          </w:p>
        </w:tc>
      </w:tr>
      <w:tr w:rsidR="00F47290" w:rsidRPr="001135A6" w14:paraId="75078989" w14:textId="77777777" w:rsidTr="00A61D45">
        <w:trPr>
          <w:trHeight w:val="280"/>
        </w:trPr>
        <w:tc>
          <w:tcPr>
            <w:tcW w:w="4135" w:type="dxa"/>
            <w:noWrap/>
            <w:hideMark/>
          </w:tcPr>
          <w:p w14:paraId="29BDB00F"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unsigned-delta  </w:t>
            </w:r>
          </w:p>
        </w:tc>
        <w:tc>
          <w:tcPr>
            <w:tcW w:w="810" w:type="dxa"/>
            <w:noWrap/>
            <w:hideMark/>
          </w:tcPr>
          <w:p w14:paraId="6D17FEA5" w14:textId="77777777" w:rsidR="00F47290" w:rsidRPr="001135A6" w:rsidRDefault="00F47290" w:rsidP="00C43821">
            <w:pPr>
              <w:pStyle w:val="MacroText"/>
              <w:rPr>
                <w:highlight w:val="yellow"/>
              </w:rPr>
            </w:pPr>
          </w:p>
        </w:tc>
        <w:tc>
          <w:tcPr>
            <w:tcW w:w="1170" w:type="dxa"/>
            <w:noWrap/>
            <w:hideMark/>
          </w:tcPr>
          <w:p w14:paraId="4C90FFEB" w14:textId="77777777" w:rsidR="00F47290" w:rsidRPr="001135A6" w:rsidRDefault="00F47290" w:rsidP="00C43821">
            <w:pPr>
              <w:pStyle w:val="MacroText"/>
              <w:rPr>
                <w:highlight w:val="yellow"/>
              </w:rPr>
            </w:pPr>
            <w:r w:rsidRPr="001135A6">
              <w:rPr>
                <w:highlight w:val="yellow"/>
              </w:rPr>
              <w:t>100738</w:t>
            </w:r>
          </w:p>
        </w:tc>
        <w:tc>
          <w:tcPr>
            <w:tcW w:w="810" w:type="dxa"/>
            <w:noWrap/>
            <w:hideMark/>
          </w:tcPr>
          <w:p w14:paraId="71B6BD80" w14:textId="77777777" w:rsidR="00F47290" w:rsidRPr="001135A6" w:rsidRDefault="00F47290" w:rsidP="00C43821">
            <w:pPr>
              <w:pStyle w:val="MacroText"/>
              <w:rPr>
                <w:highlight w:val="yellow"/>
              </w:rPr>
            </w:pPr>
            <w:r w:rsidRPr="001135A6">
              <w:rPr>
                <w:highlight w:val="yellow"/>
              </w:rPr>
              <w:t>41</w:t>
            </w:r>
          </w:p>
        </w:tc>
        <w:tc>
          <w:tcPr>
            <w:tcW w:w="1440" w:type="dxa"/>
            <w:hideMark/>
          </w:tcPr>
          <w:p w14:paraId="0A90BD42" w14:textId="77777777" w:rsidR="00F47290" w:rsidRPr="001135A6" w:rsidRDefault="00F47290" w:rsidP="00C43821">
            <w:pPr>
              <w:pStyle w:val="MacroText"/>
              <w:rPr>
                <w:highlight w:val="yellow"/>
              </w:rPr>
            </w:pPr>
            <w:r w:rsidRPr="001135A6">
              <w:rPr>
                <w:highlight w:val="yellow"/>
              </w:rPr>
              <w:t>1F29</w:t>
            </w:r>
          </w:p>
        </w:tc>
        <w:tc>
          <w:tcPr>
            <w:tcW w:w="990" w:type="dxa"/>
            <w:noWrap/>
            <w:hideMark/>
          </w:tcPr>
          <w:p w14:paraId="6DB933DD" w14:textId="77777777" w:rsidR="00F47290" w:rsidRPr="001135A6" w:rsidRDefault="00F47290" w:rsidP="00C43821">
            <w:pPr>
              <w:pStyle w:val="MacroText"/>
              <w:rPr>
                <w:highlight w:val="yellow"/>
              </w:rPr>
            </w:pPr>
            <w:r w:rsidRPr="001135A6">
              <w:rPr>
                <w:highlight w:val="yellow"/>
              </w:rPr>
              <w:t>2</w:t>
            </w:r>
          </w:p>
        </w:tc>
      </w:tr>
      <w:tr w:rsidR="00F47290" w:rsidRPr="001135A6" w14:paraId="73DB228E" w14:textId="77777777" w:rsidTr="00A61D45">
        <w:trPr>
          <w:trHeight w:val="280"/>
        </w:trPr>
        <w:tc>
          <w:tcPr>
            <w:tcW w:w="4135" w:type="dxa"/>
            <w:noWrap/>
            <w:hideMark/>
          </w:tcPr>
          <w:p w14:paraId="3D344E79"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1AB33B9F" w14:textId="77777777" w:rsidR="00F47290" w:rsidRPr="001135A6" w:rsidRDefault="00F47290" w:rsidP="00C43821">
            <w:pPr>
              <w:pStyle w:val="MacroText"/>
              <w:rPr>
                <w:highlight w:val="yellow"/>
              </w:rPr>
            </w:pPr>
            <w:r w:rsidRPr="001135A6">
              <w:rPr>
                <w:highlight w:val="yellow"/>
              </w:rPr>
              <w:t>19</w:t>
            </w:r>
          </w:p>
        </w:tc>
        <w:tc>
          <w:tcPr>
            <w:tcW w:w="1170" w:type="dxa"/>
            <w:noWrap/>
            <w:hideMark/>
          </w:tcPr>
          <w:p w14:paraId="6902F70F" w14:textId="77777777" w:rsidR="00F47290" w:rsidRPr="001135A6" w:rsidRDefault="00F47290" w:rsidP="00C43821">
            <w:pPr>
              <w:pStyle w:val="MacroText"/>
              <w:rPr>
                <w:highlight w:val="yellow"/>
              </w:rPr>
            </w:pPr>
          </w:p>
        </w:tc>
        <w:tc>
          <w:tcPr>
            <w:tcW w:w="810" w:type="dxa"/>
            <w:noWrap/>
            <w:hideMark/>
          </w:tcPr>
          <w:p w14:paraId="31CCF269" w14:textId="77777777" w:rsidR="00F47290" w:rsidRPr="001135A6" w:rsidRDefault="00F47290" w:rsidP="00C43821">
            <w:pPr>
              <w:pStyle w:val="MacroText"/>
              <w:rPr>
                <w:highlight w:val="yellow"/>
              </w:rPr>
            </w:pPr>
          </w:p>
        </w:tc>
        <w:tc>
          <w:tcPr>
            <w:tcW w:w="1440" w:type="dxa"/>
            <w:hideMark/>
          </w:tcPr>
          <w:p w14:paraId="1E7C7891" w14:textId="77777777" w:rsidR="00F47290" w:rsidRPr="001135A6" w:rsidRDefault="00F47290" w:rsidP="00C43821">
            <w:pPr>
              <w:pStyle w:val="MacroText"/>
              <w:rPr>
                <w:highlight w:val="yellow"/>
              </w:rPr>
            </w:pPr>
            <w:r w:rsidRPr="001135A6">
              <w:rPr>
                <w:highlight w:val="yellow"/>
              </w:rPr>
              <w:t>0203</w:t>
            </w:r>
          </w:p>
        </w:tc>
        <w:tc>
          <w:tcPr>
            <w:tcW w:w="990" w:type="dxa"/>
            <w:noWrap/>
            <w:hideMark/>
          </w:tcPr>
          <w:p w14:paraId="282A2506" w14:textId="77777777" w:rsidR="00F47290" w:rsidRPr="001135A6" w:rsidRDefault="00F47290" w:rsidP="00C43821">
            <w:pPr>
              <w:pStyle w:val="MacroText"/>
              <w:rPr>
                <w:highlight w:val="yellow"/>
              </w:rPr>
            </w:pPr>
            <w:r w:rsidRPr="001135A6">
              <w:rPr>
                <w:highlight w:val="yellow"/>
              </w:rPr>
              <w:t>2</w:t>
            </w:r>
          </w:p>
        </w:tc>
      </w:tr>
      <w:tr w:rsidR="00F47290" w:rsidRPr="001135A6" w14:paraId="6E69EC53" w14:textId="77777777" w:rsidTr="00A61D45">
        <w:trPr>
          <w:trHeight w:val="280"/>
        </w:trPr>
        <w:tc>
          <w:tcPr>
            <w:tcW w:w="4135" w:type="dxa"/>
            <w:noWrap/>
            <w:hideMark/>
          </w:tcPr>
          <w:p w14:paraId="38C99773"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28C3E5FA" w14:textId="77777777" w:rsidR="00F47290" w:rsidRPr="001135A6" w:rsidRDefault="00F47290" w:rsidP="00C43821">
            <w:pPr>
              <w:pStyle w:val="MacroText"/>
              <w:rPr>
                <w:highlight w:val="yellow"/>
              </w:rPr>
            </w:pPr>
          </w:p>
        </w:tc>
        <w:tc>
          <w:tcPr>
            <w:tcW w:w="1170" w:type="dxa"/>
            <w:noWrap/>
            <w:hideMark/>
          </w:tcPr>
          <w:p w14:paraId="7E5A816E" w14:textId="77777777" w:rsidR="00F47290" w:rsidRPr="001135A6" w:rsidRDefault="00F47290" w:rsidP="00C43821">
            <w:pPr>
              <w:pStyle w:val="MacroText"/>
              <w:rPr>
                <w:highlight w:val="yellow"/>
              </w:rPr>
            </w:pPr>
            <w:r w:rsidRPr="001135A6">
              <w:rPr>
                <w:highlight w:val="yellow"/>
              </w:rPr>
              <w:t>12-2-2018 19:00:00</w:t>
            </w:r>
          </w:p>
        </w:tc>
        <w:tc>
          <w:tcPr>
            <w:tcW w:w="810" w:type="dxa"/>
            <w:noWrap/>
            <w:hideMark/>
          </w:tcPr>
          <w:p w14:paraId="71246274" w14:textId="77777777" w:rsidR="00F47290" w:rsidRPr="001135A6" w:rsidRDefault="00F47290" w:rsidP="00C43821">
            <w:pPr>
              <w:pStyle w:val="MacroText"/>
              <w:rPr>
                <w:highlight w:val="yellow"/>
              </w:rPr>
            </w:pPr>
          </w:p>
        </w:tc>
        <w:tc>
          <w:tcPr>
            <w:tcW w:w="1440" w:type="dxa"/>
            <w:hideMark/>
          </w:tcPr>
          <w:p w14:paraId="1BE1E1F9"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43A6BB3D" w14:textId="77777777" w:rsidR="00F47290" w:rsidRPr="001135A6" w:rsidRDefault="00F47290" w:rsidP="00C43821">
            <w:pPr>
              <w:pStyle w:val="MacroText"/>
              <w:rPr>
                <w:highlight w:val="yellow"/>
              </w:rPr>
            </w:pPr>
            <w:r w:rsidRPr="001135A6">
              <w:rPr>
                <w:highlight w:val="yellow"/>
              </w:rPr>
              <w:t>1</w:t>
            </w:r>
          </w:p>
        </w:tc>
      </w:tr>
      <w:tr w:rsidR="00F47290" w:rsidRPr="001135A6" w14:paraId="443DA460" w14:textId="77777777" w:rsidTr="00A61D45">
        <w:trPr>
          <w:trHeight w:val="280"/>
        </w:trPr>
        <w:tc>
          <w:tcPr>
            <w:tcW w:w="4135" w:type="dxa"/>
            <w:noWrap/>
            <w:hideMark/>
          </w:tcPr>
          <w:p w14:paraId="709C0BD5"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2D7EE8EF" w14:textId="77777777" w:rsidR="00F47290" w:rsidRPr="001135A6" w:rsidRDefault="00F47290" w:rsidP="00C43821">
            <w:pPr>
              <w:pStyle w:val="MacroText"/>
              <w:rPr>
                <w:highlight w:val="yellow"/>
              </w:rPr>
            </w:pPr>
          </w:p>
        </w:tc>
        <w:tc>
          <w:tcPr>
            <w:tcW w:w="1170" w:type="dxa"/>
            <w:noWrap/>
            <w:hideMark/>
          </w:tcPr>
          <w:p w14:paraId="78BAEAB8" w14:textId="77777777" w:rsidR="00F47290" w:rsidRPr="001135A6" w:rsidRDefault="00F47290" w:rsidP="00C43821">
            <w:pPr>
              <w:pStyle w:val="MacroText"/>
              <w:rPr>
                <w:highlight w:val="yellow"/>
              </w:rPr>
            </w:pPr>
            <w:r w:rsidRPr="001135A6">
              <w:rPr>
                <w:highlight w:val="yellow"/>
              </w:rPr>
              <w:t>0</w:t>
            </w:r>
          </w:p>
        </w:tc>
        <w:tc>
          <w:tcPr>
            <w:tcW w:w="810" w:type="dxa"/>
            <w:noWrap/>
            <w:hideMark/>
          </w:tcPr>
          <w:p w14:paraId="35CB8324" w14:textId="77777777" w:rsidR="00F47290" w:rsidRPr="001135A6" w:rsidRDefault="00F47290" w:rsidP="00C43821">
            <w:pPr>
              <w:pStyle w:val="MacroText"/>
              <w:rPr>
                <w:highlight w:val="yellow"/>
              </w:rPr>
            </w:pPr>
          </w:p>
        </w:tc>
        <w:tc>
          <w:tcPr>
            <w:tcW w:w="1440" w:type="dxa"/>
            <w:hideMark/>
          </w:tcPr>
          <w:p w14:paraId="5B72BDF0"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5BED936D" w14:textId="77777777" w:rsidR="00F47290" w:rsidRPr="001135A6" w:rsidRDefault="00F47290" w:rsidP="00C43821">
            <w:pPr>
              <w:pStyle w:val="MacroText"/>
              <w:rPr>
                <w:highlight w:val="yellow"/>
              </w:rPr>
            </w:pPr>
            <w:r w:rsidRPr="001135A6">
              <w:rPr>
                <w:highlight w:val="yellow"/>
              </w:rPr>
              <w:t>1</w:t>
            </w:r>
          </w:p>
        </w:tc>
      </w:tr>
      <w:tr w:rsidR="00F47290" w:rsidRPr="001135A6" w14:paraId="1AAFA276" w14:textId="77777777" w:rsidTr="00A61D45">
        <w:trPr>
          <w:trHeight w:val="280"/>
        </w:trPr>
        <w:tc>
          <w:tcPr>
            <w:tcW w:w="4135" w:type="dxa"/>
            <w:noWrap/>
            <w:hideMark/>
          </w:tcPr>
          <w:p w14:paraId="0BD7C04F"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unsigned-delta  </w:t>
            </w:r>
          </w:p>
        </w:tc>
        <w:tc>
          <w:tcPr>
            <w:tcW w:w="810" w:type="dxa"/>
            <w:noWrap/>
            <w:hideMark/>
          </w:tcPr>
          <w:p w14:paraId="6EF94A79" w14:textId="77777777" w:rsidR="00F47290" w:rsidRPr="001135A6" w:rsidRDefault="00F47290" w:rsidP="00C43821">
            <w:pPr>
              <w:pStyle w:val="MacroText"/>
              <w:rPr>
                <w:highlight w:val="yellow"/>
              </w:rPr>
            </w:pPr>
          </w:p>
        </w:tc>
        <w:tc>
          <w:tcPr>
            <w:tcW w:w="1170" w:type="dxa"/>
            <w:noWrap/>
            <w:hideMark/>
          </w:tcPr>
          <w:p w14:paraId="6CAAF180" w14:textId="77777777" w:rsidR="00F47290" w:rsidRPr="001135A6" w:rsidRDefault="00F47290" w:rsidP="00C43821">
            <w:pPr>
              <w:pStyle w:val="MacroText"/>
              <w:rPr>
                <w:highlight w:val="yellow"/>
              </w:rPr>
            </w:pPr>
            <w:r w:rsidRPr="001135A6">
              <w:rPr>
                <w:highlight w:val="yellow"/>
              </w:rPr>
              <w:t>100779</w:t>
            </w:r>
          </w:p>
        </w:tc>
        <w:tc>
          <w:tcPr>
            <w:tcW w:w="810" w:type="dxa"/>
            <w:noWrap/>
            <w:hideMark/>
          </w:tcPr>
          <w:p w14:paraId="74FFAAEA" w14:textId="77777777" w:rsidR="00F47290" w:rsidRPr="001135A6" w:rsidRDefault="00F47290" w:rsidP="00C43821">
            <w:pPr>
              <w:pStyle w:val="MacroText"/>
              <w:rPr>
                <w:highlight w:val="yellow"/>
              </w:rPr>
            </w:pPr>
            <w:r w:rsidRPr="001135A6">
              <w:rPr>
                <w:highlight w:val="yellow"/>
              </w:rPr>
              <w:t>41</w:t>
            </w:r>
          </w:p>
        </w:tc>
        <w:tc>
          <w:tcPr>
            <w:tcW w:w="1440" w:type="dxa"/>
            <w:hideMark/>
          </w:tcPr>
          <w:p w14:paraId="0F4CD71C" w14:textId="77777777" w:rsidR="00F47290" w:rsidRPr="001135A6" w:rsidRDefault="00F47290" w:rsidP="00C43821">
            <w:pPr>
              <w:pStyle w:val="MacroText"/>
              <w:rPr>
                <w:highlight w:val="yellow"/>
              </w:rPr>
            </w:pPr>
            <w:r w:rsidRPr="001135A6">
              <w:rPr>
                <w:highlight w:val="yellow"/>
              </w:rPr>
              <w:t>1F29</w:t>
            </w:r>
          </w:p>
        </w:tc>
        <w:tc>
          <w:tcPr>
            <w:tcW w:w="990" w:type="dxa"/>
            <w:noWrap/>
            <w:hideMark/>
          </w:tcPr>
          <w:p w14:paraId="11E509A4" w14:textId="77777777" w:rsidR="00F47290" w:rsidRPr="001135A6" w:rsidRDefault="00F47290" w:rsidP="00C43821">
            <w:pPr>
              <w:pStyle w:val="MacroText"/>
              <w:rPr>
                <w:highlight w:val="yellow"/>
              </w:rPr>
            </w:pPr>
            <w:r w:rsidRPr="001135A6">
              <w:rPr>
                <w:highlight w:val="yellow"/>
              </w:rPr>
              <w:t>2</w:t>
            </w:r>
          </w:p>
        </w:tc>
      </w:tr>
      <w:tr w:rsidR="00F47290" w:rsidRPr="001135A6" w14:paraId="1870AEA9" w14:textId="77777777" w:rsidTr="00A61D45">
        <w:trPr>
          <w:trHeight w:val="280"/>
        </w:trPr>
        <w:tc>
          <w:tcPr>
            <w:tcW w:w="4135" w:type="dxa"/>
            <w:noWrap/>
            <w:hideMark/>
          </w:tcPr>
          <w:p w14:paraId="5EF84016"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74BF872C" w14:textId="77777777" w:rsidR="00F47290" w:rsidRPr="001135A6" w:rsidRDefault="00F47290" w:rsidP="00C43821">
            <w:pPr>
              <w:pStyle w:val="MacroText"/>
              <w:rPr>
                <w:highlight w:val="yellow"/>
              </w:rPr>
            </w:pPr>
            <w:r w:rsidRPr="001135A6">
              <w:rPr>
                <w:highlight w:val="yellow"/>
              </w:rPr>
              <w:t>20</w:t>
            </w:r>
          </w:p>
        </w:tc>
        <w:tc>
          <w:tcPr>
            <w:tcW w:w="1170" w:type="dxa"/>
            <w:noWrap/>
            <w:hideMark/>
          </w:tcPr>
          <w:p w14:paraId="72B1947F" w14:textId="77777777" w:rsidR="00F47290" w:rsidRPr="001135A6" w:rsidRDefault="00F47290" w:rsidP="00C43821">
            <w:pPr>
              <w:pStyle w:val="MacroText"/>
              <w:rPr>
                <w:highlight w:val="yellow"/>
              </w:rPr>
            </w:pPr>
          </w:p>
        </w:tc>
        <w:tc>
          <w:tcPr>
            <w:tcW w:w="810" w:type="dxa"/>
            <w:noWrap/>
            <w:hideMark/>
          </w:tcPr>
          <w:p w14:paraId="219AD389" w14:textId="77777777" w:rsidR="00F47290" w:rsidRPr="001135A6" w:rsidRDefault="00F47290" w:rsidP="00C43821">
            <w:pPr>
              <w:pStyle w:val="MacroText"/>
              <w:rPr>
                <w:highlight w:val="yellow"/>
              </w:rPr>
            </w:pPr>
          </w:p>
        </w:tc>
        <w:tc>
          <w:tcPr>
            <w:tcW w:w="1440" w:type="dxa"/>
            <w:hideMark/>
          </w:tcPr>
          <w:p w14:paraId="4BB1EAF0" w14:textId="77777777" w:rsidR="00F47290" w:rsidRPr="001135A6" w:rsidRDefault="00F47290" w:rsidP="00C43821">
            <w:pPr>
              <w:pStyle w:val="MacroText"/>
              <w:rPr>
                <w:highlight w:val="yellow"/>
              </w:rPr>
            </w:pPr>
            <w:r w:rsidRPr="001135A6">
              <w:rPr>
                <w:highlight w:val="yellow"/>
              </w:rPr>
              <w:t>0203</w:t>
            </w:r>
          </w:p>
        </w:tc>
        <w:tc>
          <w:tcPr>
            <w:tcW w:w="990" w:type="dxa"/>
            <w:noWrap/>
            <w:hideMark/>
          </w:tcPr>
          <w:p w14:paraId="038ECD90" w14:textId="77777777" w:rsidR="00F47290" w:rsidRPr="001135A6" w:rsidRDefault="00F47290" w:rsidP="00C43821">
            <w:pPr>
              <w:pStyle w:val="MacroText"/>
              <w:rPr>
                <w:highlight w:val="yellow"/>
              </w:rPr>
            </w:pPr>
            <w:r w:rsidRPr="001135A6">
              <w:rPr>
                <w:highlight w:val="yellow"/>
              </w:rPr>
              <w:t>2</w:t>
            </w:r>
          </w:p>
        </w:tc>
      </w:tr>
      <w:tr w:rsidR="00F47290" w:rsidRPr="001135A6" w14:paraId="70DCDC95" w14:textId="77777777" w:rsidTr="00A61D45">
        <w:trPr>
          <w:trHeight w:val="280"/>
        </w:trPr>
        <w:tc>
          <w:tcPr>
            <w:tcW w:w="4135" w:type="dxa"/>
            <w:noWrap/>
            <w:hideMark/>
          </w:tcPr>
          <w:p w14:paraId="35E9365A"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4ED6F3EF" w14:textId="77777777" w:rsidR="00F47290" w:rsidRPr="001135A6" w:rsidRDefault="00F47290" w:rsidP="00C43821">
            <w:pPr>
              <w:pStyle w:val="MacroText"/>
              <w:rPr>
                <w:highlight w:val="yellow"/>
              </w:rPr>
            </w:pPr>
          </w:p>
        </w:tc>
        <w:tc>
          <w:tcPr>
            <w:tcW w:w="1170" w:type="dxa"/>
            <w:noWrap/>
            <w:hideMark/>
          </w:tcPr>
          <w:p w14:paraId="2758FE7A" w14:textId="77777777" w:rsidR="00F47290" w:rsidRPr="001135A6" w:rsidRDefault="00F47290" w:rsidP="00C43821">
            <w:pPr>
              <w:pStyle w:val="MacroText"/>
              <w:rPr>
                <w:highlight w:val="yellow"/>
              </w:rPr>
            </w:pPr>
            <w:r w:rsidRPr="001135A6">
              <w:rPr>
                <w:highlight w:val="yellow"/>
              </w:rPr>
              <w:t>12-2-2018 20:00:00</w:t>
            </w:r>
          </w:p>
        </w:tc>
        <w:tc>
          <w:tcPr>
            <w:tcW w:w="810" w:type="dxa"/>
            <w:noWrap/>
            <w:hideMark/>
          </w:tcPr>
          <w:p w14:paraId="1C276251" w14:textId="77777777" w:rsidR="00F47290" w:rsidRPr="001135A6" w:rsidRDefault="00F47290" w:rsidP="00C43821">
            <w:pPr>
              <w:pStyle w:val="MacroText"/>
              <w:rPr>
                <w:highlight w:val="yellow"/>
              </w:rPr>
            </w:pPr>
          </w:p>
        </w:tc>
        <w:tc>
          <w:tcPr>
            <w:tcW w:w="1440" w:type="dxa"/>
            <w:hideMark/>
          </w:tcPr>
          <w:p w14:paraId="2DF388A8"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72CE5697" w14:textId="77777777" w:rsidR="00F47290" w:rsidRPr="001135A6" w:rsidRDefault="00F47290" w:rsidP="00C43821">
            <w:pPr>
              <w:pStyle w:val="MacroText"/>
              <w:rPr>
                <w:highlight w:val="yellow"/>
              </w:rPr>
            </w:pPr>
            <w:r w:rsidRPr="001135A6">
              <w:rPr>
                <w:highlight w:val="yellow"/>
              </w:rPr>
              <w:t>1</w:t>
            </w:r>
          </w:p>
        </w:tc>
      </w:tr>
      <w:tr w:rsidR="00F47290" w:rsidRPr="001135A6" w14:paraId="44EE9364" w14:textId="77777777" w:rsidTr="00A61D45">
        <w:trPr>
          <w:trHeight w:val="280"/>
        </w:trPr>
        <w:tc>
          <w:tcPr>
            <w:tcW w:w="4135" w:type="dxa"/>
            <w:noWrap/>
            <w:hideMark/>
          </w:tcPr>
          <w:p w14:paraId="64073889"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0410DC14" w14:textId="77777777" w:rsidR="00F47290" w:rsidRPr="001135A6" w:rsidRDefault="00F47290" w:rsidP="00C43821">
            <w:pPr>
              <w:pStyle w:val="MacroText"/>
              <w:rPr>
                <w:highlight w:val="yellow"/>
              </w:rPr>
            </w:pPr>
          </w:p>
        </w:tc>
        <w:tc>
          <w:tcPr>
            <w:tcW w:w="1170" w:type="dxa"/>
            <w:noWrap/>
            <w:hideMark/>
          </w:tcPr>
          <w:p w14:paraId="15D7ABDB" w14:textId="77777777" w:rsidR="00F47290" w:rsidRPr="001135A6" w:rsidRDefault="00F47290" w:rsidP="00C43821">
            <w:pPr>
              <w:pStyle w:val="MacroText"/>
              <w:rPr>
                <w:highlight w:val="yellow"/>
              </w:rPr>
            </w:pPr>
            <w:r w:rsidRPr="001135A6">
              <w:rPr>
                <w:highlight w:val="yellow"/>
              </w:rPr>
              <w:t>0</w:t>
            </w:r>
          </w:p>
        </w:tc>
        <w:tc>
          <w:tcPr>
            <w:tcW w:w="810" w:type="dxa"/>
            <w:noWrap/>
            <w:hideMark/>
          </w:tcPr>
          <w:p w14:paraId="0DE8BA11" w14:textId="77777777" w:rsidR="00F47290" w:rsidRPr="001135A6" w:rsidRDefault="00F47290" w:rsidP="00C43821">
            <w:pPr>
              <w:pStyle w:val="MacroText"/>
              <w:rPr>
                <w:highlight w:val="yellow"/>
              </w:rPr>
            </w:pPr>
          </w:p>
        </w:tc>
        <w:tc>
          <w:tcPr>
            <w:tcW w:w="1440" w:type="dxa"/>
            <w:hideMark/>
          </w:tcPr>
          <w:p w14:paraId="3436D8EC"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372C98CC" w14:textId="77777777" w:rsidR="00F47290" w:rsidRPr="001135A6" w:rsidRDefault="00F47290" w:rsidP="00C43821">
            <w:pPr>
              <w:pStyle w:val="MacroText"/>
              <w:rPr>
                <w:highlight w:val="yellow"/>
              </w:rPr>
            </w:pPr>
            <w:r w:rsidRPr="001135A6">
              <w:rPr>
                <w:highlight w:val="yellow"/>
              </w:rPr>
              <w:t>1</w:t>
            </w:r>
          </w:p>
        </w:tc>
      </w:tr>
      <w:tr w:rsidR="00F47290" w:rsidRPr="001135A6" w14:paraId="7C8451C4" w14:textId="77777777" w:rsidTr="00A61D45">
        <w:trPr>
          <w:trHeight w:val="280"/>
        </w:trPr>
        <w:tc>
          <w:tcPr>
            <w:tcW w:w="4135" w:type="dxa"/>
            <w:noWrap/>
            <w:hideMark/>
          </w:tcPr>
          <w:p w14:paraId="0F992F89"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unsigned-delta  </w:t>
            </w:r>
          </w:p>
        </w:tc>
        <w:tc>
          <w:tcPr>
            <w:tcW w:w="810" w:type="dxa"/>
            <w:noWrap/>
            <w:hideMark/>
          </w:tcPr>
          <w:p w14:paraId="02C143D6" w14:textId="77777777" w:rsidR="00F47290" w:rsidRPr="001135A6" w:rsidRDefault="00F47290" w:rsidP="00C43821">
            <w:pPr>
              <w:pStyle w:val="MacroText"/>
              <w:rPr>
                <w:highlight w:val="yellow"/>
              </w:rPr>
            </w:pPr>
          </w:p>
        </w:tc>
        <w:tc>
          <w:tcPr>
            <w:tcW w:w="1170" w:type="dxa"/>
            <w:noWrap/>
            <w:hideMark/>
          </w:tcPr>
          <w:p w14:paraId="4B540A89" w14:textId="77777777" w:rsidR="00F47290" w:rsidRPr="001135A6" w:rsidRDefault="00F47290" w:rsidP="00C43821">
            <w:pPr>
              <w:pStyle w:val="MacroText"/>
              <w:rPr>
                <w:highlight w:val="yellow"/>
              </w:rPr>
            </w:pPr>
            <w:r w:rsidRPr="001135A6">
              <w:rPr>
                <w:highlight w:val="yellow"/>
              </w:rPr>
              <w:t>100820</w:t>
            </w:r>
          </w:p>
        </w:tc>
        <w:tc>
          <w:tcPr>
            <w:tcW w:w="810" w:type="dxa"/>
            <w:noWrap/>
            <w:hideMark/>
          </w:tcPr>
          <w:p w14:paraId="72250089" w14:textId="77777777" w:rsidR="00F47290" w:rsidRPr="001135A6" w:rsidRDefault="00F47290" w:rsidP="00C43821">
            <w:pPr>
              <w:pStyle w:val="MacroText"/>
              <w:rPr>
                <w:highlight w:val="yellow"/>
              </w:rPr>
            </w:pPr>
            <w:r w:rsidRPr="001135A6">
              <w:rPr>
                <w:highlight w:val="yellow"/>
              </w:rPr>
              <w:t>41</w:t>
            </w:r>
          </w:p>
        </w:tc>
        <w:tc>
          <w:tcPr>
            <w:tcW w:w="1440" w:type="dxa"/>
            <w:hideMark/>
          </w:tcPr>
          <w:p w14:paraId="109285A7" w14:textId="77777777" w:rsidR="00F47290" w:rsidRPr="001135A6" w:rsidRDefault="00F47290" w:rsidP="00C43821">
            <w:pPr>
              <w:pStyle w:val="MacroText"/>
              <w:rPr>
                <w:highlight w:val="yellow"/>
              </w:rPr>
            </w:pPr>
            <w:r w:rsidRPr="001135A6">
              <w:rPr>
                <w:highlight w:val="yellow"/>
              </w:rPr>
              <w:t>1F29</w:t>
            </w:r>
          </w:p>
        </w:tc>
        <w:tc>
          <w:tcPr>
            <w:tcW w:w="990" w:type="dxa"/>
            <w:noWrap/>
            <w:hideMark/>
          </w:tcPr>
          <w:p w14:paraId="601E1123" w14:textId="77777777" w:rsidR="00F47290" w:rsidRPr="001135A6" w:rsidRDefault="00F47290" w:rsidP="00C43821">
            <w:pPr>
              <w:pStyle w:val="MacroText"/>
              <w:rPr>
                <w:highlight w:val="yellow"/>
              </w:rPr>
            </w:pPr>
            <w:r w:rsidRPr="001135A6">
              <w:rPr>
                <w:highlight w:val="yellow"/>
              </w:rPr>
              <w:t>2</w:t>
            </w:r>
          </w:p>
        </w:tc>
      </w:tr>
      <w:tr w:rsidR="00F47290" w:rsidRPr="001135A6" w14:paraId="0145C8AC" w14:textId="77777777" w:rsidTr="00A61D45">
        <w:trPr>
          <w:trHeight w:val="280"/>
        </w:trPr>
        <w:tc>
          <w:tcPr>
            <w:tcW w:w="4135" w:type="dxa"/>
            <w:noWrap/>
            <w:hideMark/>
          </w:tcPr>
          <w:p w14:paraId="7B41B52D"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22D06B9F" w14:textId="77777777" w:rsidR="00F47290" w:rsidRPr="001135A6" w:rsidRDefault="00F47290" w:rsidP="00C43821">
            <w:pPr>
              <w:pStyle w:val="MacroText"/>
              <w:rPr>
                <w:highlight w:val="yellow"/>
              </w:rPr>
            </w:pPr>
            <w:r w:rsidRPr="001135A6">
              <w:rPr>
                <w:highlight w:val="yellow"/>
              </w:rPr>
              <w:t>21</w:t>
            </w:r>
          </w:p>
        </w:tc>
        <w:tc>
          <w:tcPr>
            <w:tcW w:w="1170" w:type="dxa"/>
            <w:noWrap/>
            <w:hideMark/>
          </w:tcPr>
          <w:p w14:paraId="30BD785F" w14:textId="77777777" w:rsidR="00F47290" w:rsidRPr="001135A6" w:rsidRDefault="00F47290" w:rsidP="00C43821">
            <w:pPr>
              <w:pStyle w:val="MacroText"/>
              <w:rPr>
                <w:highlight w:val="yellow"/>
              </w:rPr>
            </w:pPr>
          </w:p>
        </w:tc>
        <w:tc>
          <w:tcPr>
            <w:tcW w:w="810" w:type="dxa"/>
            <w:noWrap/>
            <w:hideMark/>
          </w:tcPr>
          <w:p w14:paraId="6FBFA488" w14:textId="77777777" w:rsidR="00F47290" w:rsidRPr="001135A6" w:rsidRDefault="00F47290" w:rsidP="00C43821">
            <w:pPr>
              <w:pStyle w:val="MacroText"/>
              <w:rPr>
                <w:highlight w:val="yellow"/>
              </w:rPr>
            </w:pPr>
          </w:p>
        </w:tc>
        <w:tc>
          <w:tcPr>
            <w:tcW w:w="1440" w:type="dxa"/>
            <w:hideMark/>
          </w:tcPr>
          <w:p w14:paraId="2617F550" w14:textId="77777777" w:rsidR="00F47290" w:rsidRPr="001135A6" w:rsidRDefault="00F47290" w:rsidP="00C43821">
            <w:pPr>
              <w:pStyle w:val="MacroText"/>
              <w:rPr>
                <w:highlight w:val="yellow"/>
              </w:rPr>
            </w:pPr>
            <w:r w:rsidRPr="001135A6">
              <w:rPr>
                <w:highlight w:val="yellow"/>
              </w:rPr>
              <w:t>0203</w:t>
            </w:r>
          </w:p>
        </w:tc>
        <w:tc>
          <w:tcPr>
            <w:tcW w:w="990" w:type="dxa"/>
            <w:noWrap/>
            <w:hideMark/>
          </w:tcPr>
          <w:p w14:paraId="002AB3F1" w14:textId="77777777" w:rsidR="00F47290" w:rsidRPr="001135A6" w:rsidRDefault="00F47290" w:rsidP="00C43821">
            <w:pPr>
              <w:pStyle w:val="MacroText"/>
              <w:rPr>
                <w:highlight w:val="yellow"/>
              </w:rPr>
            </w:pPr>
            <w:r w:rsidRPr="001135A6">
              <w:rPr>
                <w:highlight w:val="yellow"/>
              </w:rPr>
              <w:t>2</w:t>
            </w:r>
          </w:p>
        </w:tc>
      </w:tr>
      <w:tr w:rsidR="00F47290" w:rsidRPr="001135A6" w14:paraId="2EAF5BA8" w14:textId="77777777" w:rsidTr="00A61D45">
        <w:trPr>
          <w:trHeight w:val="280"/>
        </w:trPr>
        <w:tc>
          <w:tcPr>
            <w:tcW w:w="4135" w:type="dxa"/>
            <w:noWrap/>
            <w:hideMark/>
          </w:tcPr>
          <w:p w14:paraId="6D3010BA"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67FE9828" w14:textId="77777777" w:rsidR="00F47290" w:rsidRPr="001135A6" w:rsidRDefault="00F47290" w:rsidP="00C43821">
            <w:pPr>
              <w:pStyle w:val="MacroText"/>
              <w:rPr>
                <w:highlight w:val="yellow"/>
              </w:rPr>
            </w:pPr>
          </w:p>
        </w:tc>
        <w:tc>
          <w:tcPr>
            <w:tcW w:w="1170" w:type="dxa"/>
            <w:noWrap/>
            <w:hideMark/>
          </w:tcPr>
          <w:p w14:paraId="2D201B03" w14:textId="77777777" w:rsidR="00F47290" w:rsidRPr="001135A6" w:rsidRDefault="00F47290" w:rsidP="00C43821">
            <w:pPr>
              <w:pStyle w:val="MacroText"/>
              <w:rPr>
                <w:highlight w:val="yellow"/>
              </w:rPr>
            </w:pPr>
            <w:r w:rsidRPr="001135A6">
              <w:rPr>
                <w:highlight w:val="yellow"/>
              </w:rPr>
              <w:t>12-2-2018 21:00:00</w:t>
            </w:r>
          </w:p>
        </w:tc>
        <w:tc>
          <w:tcPr>
            <w:tcW w:w="810" w:type="dxa"/>
            <w:noWrap/>
            <w:hideMark/>
          </w:tcPr>
          <w:p w14:paraId="43B90BD2" w14:textId="77777777" w:rsidR="00F47290" w:rsidRPr="001135A6" w:rsidRDefault="00F47290" w:rsidP="00C43821">
            <w:pPr>
              <w:pStyle w:val="MacroText"/>
              <w:rPr>
                <w:highlight w:val="yellow"/>
              </w:rPr>
            </w:pPr>
          </w:p>
        </w:tc>
        <w:tc>
          <w:tcPr>
            <w:tcW w:w="1440" w:type="dxa"/>
            <w:hideMark/>
          </w:tcPr>
          <w:p w14:paraId="2D0746F0"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0B394241" w14:textId="77777777" w:rsidR="00F47290" w:rsidRPr="001135A6" w:rsidRDefault="00F47290" w:rsidP="00C43821">
            <w:pPr>
              <w:pStyle w:val="MacroText"/>
              <w:rPr>
                <w:highlight w:val="yellow"/>
              </w:rPr>
            </w:pPr>
            <w:r w:rsidRPr="001135A6">
              <w:rPr>
                <w:highlight w:val="yellow"/>
              </w:rPr>
              <w:t>1</w:t>
            </w:r>
          </w:p>
        </w:tc>
      </w:tr>
      <w:tr w:rsidR="00F47290" w:rsidRPr="001135A6" w14:paraId="12895307" w14:textId="77777777" w:rsidTr="00A61D45">
        <w:trPr>
          <w:trHeight w:val="280"/>
        </w:trPr>
        <w:tc>
          <w:tcPr>
            <w:tcW w:w="4135" w:type="dxa"/>
            <w:noWrap/>
            <w:hideMark/>
          </w:tcPr>
          <w:p w14:paraId="185BFDAC"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1C1F6775" w14:textId="77777777" w:rsidR="00F47290" w:rsidRPr="001135A6" w:rsidRDefault="00F47290" w:rsidP="00C43821">
            <w:pPr>
              <w:pStyle w:val="MacroText"/>
              <w:rPr>
                <w:highlight w:val="yellow"/>
              </w:rPr>
            </w:pPr>
          </w:p>
        </w:tc>
        <w:tc>
          <w:tcPr>
            <w:tcW w:w="1170" w:type="dxa"/>
            <w:noWrap/>
            <w:hideMark/>
          </w:tcPr>
          <w:p w14:paraId="7BD0C147" w14:textId="77777777" w:rsidR="00F47290" w:rsidRPr="001135A6" w:rsidRDefault="00F47290" w:rsidP="00C43821">
            <w:pPr>
              <w:pStyle w:val="MacroText"/>
              <w:rPr>
                <w:highlight w:val="yellow"/>
              </w:rPr>
            </w:pPr>
            <w:r w:rsidRPr="001135A6">
              <w:rPr>
                <w:highlight w:val="yellow"/>
              </w:rPr>
              <w:t>0</w:t>
            </w:r>
          </w:p>
        </w:tc>
        <w:tc>
          <w:tcPr>
            <w:tcW w:w="810" w:type="dxa"/>
            <w:noWrap/>
            <w:hideMark/>
          </w:tcPr>
          <w:p w14:paraId="1293AF77" w14:textId="77777777" w:rsidR="00F47290" w:rsidRPr="001135A6" w:rsidRDefault="00F47290" w:rsidP="00C43821">
            <w:pPr>
              <w:pStyle w:val="MacroText"/>
              <w:rPr>
                <w:highlight w:val="yellow"/>
              </w:rPr>
            </w:pPr>
          </w:p>
        </w:tc>
        <w:tc>
          <w:tcPr>
            <w:tcW w:w="1440" w:type="dxa"/>
            <w:hideMark/>
          </w:tcPr>
          <w:p w14:paraId="46BF26A5"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2E3A6D8C" w14:textId="77777777" w:rsidR="00F47290" w:rsidRPr="001135A6" w:rsidRDefault="00F47290" w:rsidP="00C43821">
            <w:pPr>
              <w:pStyle w:val="MacroText"/>
              <w:rPr>
                <w:highlight w:val="yellow"/>
              </w:rPr>
            </w:pPr>
            <w:r w:rsidRPr="001135A6">
              <w:rPr>
                <w:highlight w:val="yellow"/>
              </w:rPr>
              <w:t>1</w:t>
            </w:r>
          </w:p>
        </w:tc>
      </w:tr>
      <w:tr w:rsidR="00F47290" w:rsidRPr="001135A6" w14:paraId="6AC3F176" w14:textId="77777777" w:rsidTr="00A61D45">
        <w:trPr>
          <w:trHeight w:val="280"/>
        </w:trPr>
        <w:tc>
          <w:tcPr>
            <w:tcW w:w="4135" w:type="dxa"/>
            <w:noWrap/>
            <w:hideMark/>
          </w:tcPr>
          <w:p w14:paraId="3942EBBD"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unsigned-delta  </w:t>
            </w:r>
          </w:p>
        </w:tc>
        <w:tc>
          <w:tcPr>
            <w:tcW w:w="810" w:type="dxa"/>
            <w:noWrap/>
            <w:hideMark/>
          </w:tcPr>
          <w:p w14:paraId="575A9457" w14:textId="77777777" w:rsidR="00F47290" w:rsidRPr="001135A6" w:rsidRDefault="00F47290" w:rsidP="00C43821">
            <w:pPr>
              <w:pStyle w:val="MacroText"/>
              <w:rPr>
                <w:highlight w:val="yellow"/>
              </w:rPr>
            </w:pPr>
          </w:p>
        </w:tc>
        <w:tc>
          <w:tcPr>
            <w:tcW w:w="1170" w:type="dxa"/>
            <w:noWrap/>
            <w:hideMark/>
          </w:tcPr>
          <w:p w14:paraId="48F9AFE9" w14:textId="77777777" w:rsidR="00F47290" w:rsidRPr="001135A6" w:rsidRDefault="00F47290" w:rsidP="00C43821">
            <w:pPr>
              <w:pStyle w:val="MacroText"/>
              <w:rPr>
                <w:highlight w:val="yellow"/>
              </w:rPr>
            </w:pPr>
            <w:r w:rsidRPr="001135A6">
              <w:rPr>
                <w:highlight w:val="yellow"/>
              </w:rPr>
              <w:t>100861</w:t>
            </w:r>
          </w:p>
        </w:tc>
        <w:tc>
          <w:tcPr>
            <w:tcW w:w="810" w:type="dxa"/>
            <w:noWrap/>
            <w:hideMark/>
          </w:tcPr>
          <w:p w14:paraId="2DDE6379" w14:textId="77777777" w:rsidR="00F47290" w:rsidRPr="001135A6" w:rsidRDefault="00F47290" w:rsidP="00C43821">
            <w:pPr>
              <w:pStyle w:val="MacroText"/>
              <w:rPr>
                <w:highlight w:val="yellow"/>
              </w:rPr>
            </w:pPr>
            <w:r w:rsidRPr="001135A6">
              <w:rPr>
                <w:highlight w:val="yellow"/>
              </w:rPr>
              <w:t>41</w:t>
            </w:r>
          </w:p>
        </w:tc>
        <w:tc>
          <w:tcPr>
            <w:tcW w:w="1440" w:type="dxa"/>
            <w:hideMark/>
          </w:tcPr>
          <w:p w14:paraId="479AED07" w14:textId="77777777" w:rsidR="00F47290" w:rsidRPr="001135A6" w:rsidRDefault="00F47290" w:rsidP="00C43821">
            <w:pPr>
              <w:pStyle w:val="MacroText"/>
              <w:rPr>
                <w:highlight w:val="yellow"/>
              </w:rPr>
            </w:pPr>
            <w:r w:rsidRPr="001135A6">
              <w:rPr>
                <w:highlight w:val="yellow"/>
              </w:rPr>
              <w:t>1F29</w:t>
            </w:r>
          </w:p>
        </w:tc>
        <w:tc>
          <w:tcPr>
            <w:tcW w:w="990" w:type="dxa"/>
            <w:noWrap/>
            <w:hideMark/>
          </w:tcPr>
          <w:p w14:paraId="1D83F7BE" w14:textId="77777777" w:rsidR="00F47290" w:rsidRPr="001135A6" w:rsidRDefault="00F47290" w:rsidP="00C43821">
            <w:pPr>
              <w:pStyle w:val="MacroText"/>
              <w:rPr>
                <w:highlight w:val="yellow"/>
              </w:rPr>
            </w:pPr>
            <w:r w:rsidRPr="001135A6">
              <w:rPr>
                <w:highlight w:val="yellow"/>
              </w:rPr>
              <w:t>2</w:t>
            </w:r>
          </w:p>
        </w:tc>
      </w:tr>
      <w:tr w:rsidR="00F47290" w:rsidRPr="001135A6" w14:paraId="39660433" w14:textId="77777777" w:rsidTr="00A61D45">
        <w:trPr>
          <w:trHeight w:val="280"/>
        </w:trPr>
        <w:tc>
          <w:tcPr>
            <w:tcW w:w="4135" w:type="dxa"/>
            <w:noWrap/>
            <w:hideMark/>
          </w:tcPr>
          <w:p w14:paraId="7A1339F8"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4EA3D3D5" w14:textId="77777777" w:rsidR="00F47290" w:rsidRPr="001135A6" w:rsidRDefault="00F47290" w:rsidP="00C43821">
            <w:pPr>
              <w:pStyle w:val="MacroText"/>
              <w:rPr>
                <w:highlight w:val="yellow"/>
              </w:rPr>
            </w:pPr>
            <w:r w:rsidRPr="001135A6">
              <w:rPr>
                <w:highlight w:val="yellow"/>
              </w:rPr>
              <w:t>22</w:t>
            </w:r>
          </w:p>
        </w:tc>
        <w:tc>
          <w:tcPr>
            <w:tcW w:w="1170" w:type="dxa"/>
            <w:noWrap/>
            <w:hideMark/>
          </w:tcPr>
          <w:p w14:paraId="7E026C37" w14:textId="77777777" w:rsidR="00F47290" w:rsidRPr="001135A6" w:rsidRDefault="00F47290" w:rsidP="00C43821">
            <w:pPr>
              <w:pStyle w:val="MacroText"/>
              <w:rPr>
                <w:highlight w:val="yellow"/>
              </w:rPr>
            </w:pPr>
          </w:p>
        </w:tc>
        <w:tc>
          <w:tcPr>
            <w:tcW w:w="810" w:type="dxa"/>
            <w:noWrap/>
            <w:hideMark/>
          </w:tcPr>
          <w:p w14:paraId="3DFE7204" w14:textId="77777777" w:rsidR="00F47290" w:rsidRPr="001135A6" w:rsidRDefault="00F47290" w:rsidP="00C43821">
            <w:pPr>
              <w:pStyle w:val="MacroText"/>
              <w:rPr>
                <w:highlight w:val="yellow"/>
              </w:rPr>
            </w:pPr>
          </w:p>
        </w:tc>
        <w:tc>
          <w:tcPr>
            <w:tcW w:w="1440" w:type="dxa"/>
            <w:hideMark/>
          </w:tcPr>
          <w:p w14:paraId="6568DCFE" w14:textId="77777777" w:rsidR="00F47290" w:rsidRPr="001135A6" w:rsidRDefault="00F47290" w:rsidP="00C43821">
            <w:pPr>
              <w:pStyle w:val="MacroText"/>
              <w:rPr>
                <w:highlight w:val="yellow"/>
              </w:rPr>
            </w:pPr>
            <w:r w:rsidRPr="001135A6">
              <w:rPr>
                <w:highlight w:val="yellow"/>
              </w:rPr>
              <w:t>0203</w:t>
            </w:r>
          </w:p>
        </w:tc>
        <w:tc>
          <w:tcPr>
            <w:tcW w:w="990" w:type="dxa"/>
            <w:noWrap/>
            <w:hideMark/>
          </w:tcPr>
          <w:p w14:paraId="02F2D870" w14:textId="77777777" w:rsidR="00F47290" w:rsidRPr="001135A6" w:rsidRDefault="00F47290" w:rsidP="00C43821">
            <w:pPr>
              <w:pStyle w:val="MacroText"/>
              <w:rPr>
                <w:highlight w:val="yellow"/>
              </w:rPr>
            </w:pPr>
            <w:r w:rsidRPr="001135A6">
              <w:rPr>
                <w:highlight w:val="yellow"/>
              </w:rPr>
              <w:t>2</w:t>
            </w:r>
          </w:p>
        </w:tc>
      </w:tr>
      <w:tr w:rsidR="00F47290" w:rsidRPr="001135A6" w14:paraId="6662F4D2" w14:textId="77777777" w:rsidTr="00A61D45">
        <w:trPr>
          <w:trHeight w:val="280"/>
        </w:trPr>
        <w:tc>
          <w:tcPr>
            <w:tcW w:w="4135" w:type="dxa"/>
            <w:noWrap/>
            <w:hideMark/>
          </w:tcPr>
          <w:p w14:paraId="19BBE542"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5856DF74" w14:textId="77777777" w:rsidR="00F47290" w:rsidRPr="001135A6" w:rsidRDefault="00F47290" w:rsidP="00C43821">
            <w:pPr>
              <w:pStyle w:val="MacroText"/>
              <w:rPr>
                <w:highlight w:val="yellow"/>
              </w:rPr>
            </w:pPr>
          </w:p>
        </w:tc>
        <w:tc>
          <w:tcPr>
            <w:tcW w:w="1170" w:type="dxa"/>
            <w:noWrap/>
            <w:hideMark/>
          </w:tcPr>
          <w:p w14:paraId="17C7541D" w14:textId="77777777" w:rsidR="00F47290" w:rsidRPr="001135A6" w:rsidRDefault="00F47290" w:rsidP="00C43821">
            <w:pPr>
              <w:pStyle w:val="MacroText"/>
              <w:rPr>
                <w:highlight w:val="yellow"/>
              </w:rPr>
            </w:pPr>
            <w:r w:rsidRPr="001135A6">
              <w:rPr>
                <w:highlight w:val="yellow"/>
              </w:rPr>
              <w:t>12-2-2018 22:00:00</w:t>
            </w:r>
          </w:p>
        </w:tc>
        <w:tc>
          <w:tcPr>
            <w:tcW w:w="810" w:type="dxa"/>
            <w:noWrap/>
            <w:hideMark/>
          </w:tcPr>
          <w:p w14:paraId="54F29062" w14:textId="77777777" w:rsidR="00F47290" w:rsidRPr="001135A6" w:rsidRDefault="00F47290" w:rsidP="00C43821">
            <w:pPr>
              <w:pStyle w:val="MacroText"/>
              <w:rPr>
                <w:highlight w:val="yellow"/>
              </w:rPr>
            </w:pPr>
          </w:p>
        </w:tc>
        <w:tc>
          <w:tcPr>
            <w:tcW w:w="1440" w:type="dxa"/>
            <w:hideMark/>
          </w:tcPr>
          <w:p w14:paraId="7899F41D"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4536E7AF" w14:textId="77777777" w:rsidR="00F47290" w:rsidRPr="001135A6" w:rsidRDefault="00F47290" w:rsidP="00C43821">
            <w:pPr>
              <w:pStyle w:val="MacroText"/>
              <w:rPr>
                <w:highlight w:val="yellow"/>
              </w:rPr>
            </w:pPr>
            <w:r w:rsidRPr="001135A6">
              <w:rPr>
                <w:highlight w:val="yellow"/>
              </w:rPr>
              <w:t>1</w:t>
            </w:r>
          </w:p>
        </w:tc>
      </w:tr>
      <w:tr w:rsidR="00F47290" w:rsidRPr="001135A6" w14:paraId="7A5C2376" w14:textId="77777777" w:rsidTr="00A61D45">
        <w:trPr>
          <w:trHeight w:val="280"/>
        </w:trPr>
        <w:tc>
          <w:tcPr>
            <w:tcW w:w="4135" w:type="dxa"/>
            <w:noWrap/>
            <w:hideMark/>
          </w:tcPr>
          <w:p w14:paraId="7D570ABB"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0F439E19" w14:textId="77777777" w:rsidR="00F47290" w:rsidRPr="001135A6" w:rsidRDefault="00F47290" w:rsidP="00C43821">
            <w:pPr>
              <w:pStyle w:val="MacroText"/>
              <w:rPr>
                <w:highlight w:val="yellow"/>
              </w:rPr>
            </w:pPr>
          </w:p>
        </w:tc>
        <w:tc>
          <w:tcPr>
            <w:tcW w:w="1170" w:type="dxa"/>
            <w:noWrap/>
            <w:hideMark/>
          </w:tcPr>
          <w:p w14:paraId="3014E9CB" w14:textId="77777777" w:rsidR="00F47290" w:rsidRPr="001135A6" w:rsidRDefault="00F47290" w:rsidP="00C43821">
            <w:pPr>
              <w:pStyle w:val="MacroText"/>
              <w:rPr>
                <w:highlight w:val="yellow"/>
              </w:rPr>
            </w:pPr>
            <w:r w:rsidRPr="001135A6">
              <w:rPr>
                <w:highlight w:val="yellow"/>
              </w:rPr>
              <w:t>0</w:t>
            </w:r>
          </w:p>
        </w:tc>
        <w:tc>
          <w:tcPr>
            <w:tcW w:w="810" w:type="dxa"/>
            <w:noWrap/>
            <w:hideMark/>
          </w:tcPr>
          <w:p w14:paraId="2D59D9E1" w14:textId="77777777" w:rsidR="00F47290" w:rsidRPr="001135A6" w:rsidRDefault="00F47290" w:rsidP="00C43821">
            <w:pPr>
              <w:pStyle w:val="MacroText"/>
              <w:rPr>
                <w:highlight w:val="yellow"/>
              </w:rPr>
            </w:pPr>
          </w:p>
        </w:tc>
        <w:tc>
          <w:tcPr>
            <w:tcW w:w="1440" w:type="dxa"/>
            <w:hideMark/>
          </w:tcPr>
          <w:p w14:paraId="6B084B00"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38323D08" w14:textId="77777777" w:rsidR="00F47290" w:rsidRPr="001135A6" w:rsidRDefault="00F47290" w:rsidP="00C43821">
            <w:pPr>
              <w:pStyle w:val="MacroText"/>
              <w:rPr>
                <w:highlight w:val="yellow"/>
              </w:rPr>
            </w:pPr>
            <w:r w:rsidRPr="001135A6">
              <w:rPr>
                <w:highlight w:val="yellow"/>
              </w:rPr>
              <w:t>1</w:t>
            </w:r>
          </w:p>
        </w:tc>
      </w:tr>
      <w:tr w:rsidR="00F47290" w:rsidRPr="001135A6" w14:paraId="54723BA6" w14:textId="77777777" w:rsidTr="00A61D45">
        <w:trPr>
          <w:trHeight w:val="280"/>
        </w:trPr>
        <w:tc>
          <w:tcPr>
            <w:tcW w:w="4135" w:type="dxa"/>
            <w:noWrap/>
            <w:hideMark/>
          </w:tcPr>
          <w:p w14:paraId="3BC9519D"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unsigned-delta  </w:t>
            </w:r>
          </w:p>
        </w:tc>
        <w:tc>
          <w:tcPr>
            <w:tcW w:w="810" w:type="dxa"/>
            <w:noWrap/>
            <w:hideMark/>
          </w:tcPr>
          <w:p w14:paraId="354CD5AB" w14:textId="77777777" w:rsidR="00F47290" w:rsidRPr="001135A6" w:rsidRDefault="00F47290" w:rsidP="00C43821">
            <w:pPr>
              <w:pStyle w:val="MacroText"/>
              <w:rPr>
                <w:highlight w:val="yellow"/>
              </w:rPr>
            </w:pPr>
          </w:p>
        </w:tc>
        <w:tc>
          <w:tcPr>
            <w:tcW w:w="1170" w:type="dxa"/>
            <w:noWrap/>
            <w:hideMark/>
          </w:tcPr>
          <w:p w14:paraId="5FADCE98" w14:textId="77777777" w:rsidR="00F47290" w:rsidRPr="001135A6" w:rsidRDefault="00F47290" w:rsidP="00C43821">
            <w:pPr>
              <w:pStyle w:val="MacroText"/>
              <w:rPr>
                <w:highlight w:val="yellow"/>
              </w:rPr>
            </w:pPr>
            <w:r w:rsidRPr="001135A6">
              <w:rPr>
                <w:highlight w:val="yellow"/>
              </w:rPr>
              <w:t>100902</w:t>
            </w:r>
          </w:p>
        </w:tc>
        <w:tc>
          <w:tcPr>
            <w:tcW w:w="810" w:type="dxa"/>
            <w:noWrap/>
            <w:hideMark/>
          </w:tcPr>
          <w:p w14:paraId="29DB9661" w14:textId="77777777" w:rsidR="00F47290" w:rsidRPr="001135A6" w:rsidRDefault="00F47290" w:rsidP="00C43821">
            <w:pPr>
              <w:pStyle w:val="MacroText"/>
              <w:rPr>
                <w:highlight w:val="yellow"/>
              </w:rPr>
            </w:pPr>
            <w:r w:rsidRPr="001135A6">
              <w:rPr>
                <w:highlight w:val="yellow"/>
              </w:rPr>
              <w:t>41</w:t>
            </w:r>
          </w:p>
        </w:tc>
        <w:tc>
          <w:tcPr>
            <w:tcW w:w="1440" w:type="dxa"/>
            <w:hideMark/>
          </w:tcPr>
          <w:p w14:paraId="6824D610" w14:textId="77777777" w:rsidR="00F47290" w:rsidRPr="001135A6" w:rsidRDefault="00F47290" w:rsidP="00C43821">
            <w:pPr>
              <w:pStyle w:val="MacroText"/>
              <w:rPr>
                <w:highlight w:val="yellow"/>
              </w:rPr>
            </w:pPr>
            <w:r w:rsidRPr="001135A6">
              <w:rPr>
                <w:highlight w:val="yellow"/>
              </w:rPr>
              <w:t>1F29</w:t>
            </w:r>
          </w:p>
        </w:tc>
        <w:tc>
          <w:tcPr>
            <w:tcW w:w="990" w:type="dxa"/>
            <w:noWrap/>
            <w:hideMark/>
          </w:tcPr>
          <w:p w14:paraId="683500F2" w14:textId="77777777" w:rsidR="00F47290" w:rsidRPr="001135A6" w:rsidRDefault="00F47290" w:rsidP="00C43821">
            <w:pPr>
              <w:pStyle w:val="MacroText"/>
              <w:rPr>
                <w:highlight w:val="yellow"/>
              </w:rPr>
            </w:pPr>
            <w:r w:rsidRPr="001135A6">
              <w:rPr>
                <w:highlight w:val="yellow"/>
              </w:rPr>
              <w:t>2</w:t>
            </w:r>
          </w:p>
        </w:tc>
      </w:tr>
      <w:tr w:rsidR="00F47290" w:rsidRPr="001135A6" w14:paraId="4569BD05" w14:textId="77777777" w:rsidTr="00A61D45">
        <w:trPr>
          <w:trHeight w:val="280"/>
        </w:trPr>
        <w:tc>
          <w:tcPr>
            <w:tcW w:w="4135" w:type="dxa"/>
            <w:noWrap/>
            <w:hideMark/>
          </w:tcPr>
          <w:p w14:paraId="3D67332F" w14:textId="77777777" w:rsidR="00F47290" w:rsidRPr="001135A6" w:rsidRDefault="00F47290" w:rsidP="00A61D45">
            <w:pPr>
              <w:ind w:firstLineChars="1000" w:firstLine="1606"/>
              <w:rPr>
                <w:b/>
                <w:bCs/>
                <w:color w:val="000000"/>
                <w:sz w:val="16"/>
                <w:szCs w:val="16"/>
                <w:highlight w:val="yellow"/>
              </w:rPr>
            </w:pPr>
            <w:r w:rsidRPr="001135A6">
              <w:rPr>
                <w:b/>
                <w:bCs/>
                <w:color w:val="000000"/>
                <w:sz w:val="16"/>
                <w:szCs w:val="16"/>
                <w:highlight w:val="yellow"/>
              </w:rPr>
              <w:t>structure [3]</w:t>
            </w:r>
          </w:p>
        </w:tc>
        <w:tc>
          <w:tcPr>
            <w:tcW w:w="810" w:type="dxa"/>
            <w:noWrap/>
            <w:hideMark/>
          </w:tcPr>
          <w:p w14:paraId="3B2370C9" w14:textId="77777777" w:rsidR="00F47290" w:rsidRPr="001135A6" w:rsidRDefault="00F47290" w:rsidP="00C43821">
            <w:pPr>
              <w:pStyle w:val="MacroText"/>
              <w:rPr>
                <w:highlight w:val="yellow"/>
              </w:rPr>
            </w:pPr>
            <w:r w:rsidRPr="001135A6">
              <w:rPr>
                <w:highlight w:val="yellow"/>
              </w:rPr>
              <w:t>23</w:t>
            </w:r>
          </w:p>
        </w:tc>
        <w:tc>
          <w:tcPr>
            <w:tcW w:w="1170" w:type="dxa"/>
            <w:noWrap/>
            <w:hideMark/>
          </w:tcPr>
          <w:p w14:paraId="59AA9946" w14:textId="77777777" w:rsidR="00F47290" w:rsidRPr="001135A6" w:rsidRDefault="00F47290" w:rsidP="00C43821">
            <w:pPr>
              <w:pStyle w:val="MacroText"/>
              <w:rPr>
                <w:highlight w:val="yellow"/>
              </w:rPr>
            </w:pPr>
          </w:p>
        </w:tc>
        <w:tc>
          <w:tcPr>
            <w:tcW w:w="810" w:type="dxa"/>
            <w:noWrap/>
            <w:hideMark/>
          </w:tcPr>
          <w:p w14:paraId="00C6EC7F" w14:textId="77777777" w:rsidR="00F47290" w:rsidRPr="001135A6" w:rsidRDefault="00F47290" w:rsidP="00C43821">
            <w:pPr>
              <w:pStyle w:val="MacroText"/>
              <w:rPr>
                <w:highlight w:val="yellow"/>
              </w:rPr>
            </w:pPr>
          </w:p>
        </w:tc>
        <w:tc>
          <w:tcPr>
            <w:tcW w:w="1440" w:type="dxa"/>
            <w:hideMark/>
          </w:tcPr>
          <w:p w14:paraId="6A6B8459" w14:textId="77777777" w:rsidR="00F47290" w:rsidRPr="001135A6" w:rsidRDefault="00F47290" w:rsidP="00C43821">
            <w:pPr>
              <w:pStyle w:val="MacroText"/>
              <w:rPr>
                <w:highlight w:val="yellow"/>
              </w:rPr>
            </w:pPr>
            <w:r w:rsidRPr="001135A6">
              <w:rPr>
                <w:highlight w:val="yellow"/>
              </w:rPr>
              <w:t>0203</w:t>
            </w:r>
          </w:p>
        </w:tc>
        <w:tc>
          <w:tcPr>
            <w:tcW w:w="990" w:type="dxa"/>
            <w:noWrap/>
            <w:hideMark/>
          </w:tcPr>
          <w:p w14:paraId="39C13DB9" w14:textId="77777777" w:rsidR="00F47290" w:rsidRPr="001135A6" w:rsidRDefault="00F47290" w:rsidP="00C43821">
            <w:pPr>
              <w:pStyle w:val="MacroText"/>
              <w:rPr>
                <w:highlight w:val="yellow"/>
              </w:rPr>
            </w:pPr>
            <w:r w:rsidRPr="001135A6">
              <w:rPr>
                <w:highlight w:val="yellow"/>
              </w:rPr>
              <w:t>2</w:t>
            </w:r>
          </w:p>
        </w:tc>
      </w:tr>
      <w:tr w:rsidR="00F47290" w:rsidRPr="001135A6" w14:paraId="6E701663" w14:textId="77777777" w:rsidTr="00A61D45">
        <w:trPr>
          <w:trHeight w:val="280"/>
        </w:trPr>
        <w:tc>
          <w:tcPr>
            <w:tcW w:w="4135" w:type="dxa"/>
            <w:noWrap/>
            <w:hideMark/>
          </w:tcPr>
          <w:p w14:paraId="0485485B"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lastRenderedPageBreak/>
              <w:t>null-data</w:t>
            </w:r>
          </w:p>
        </w:tc>
        <w:tc>
          <w:tcPr>
            <w:tcW w:w="810" w:type="dxa"/>
            <w:noWrap/>
            <w:hideMark/>
          </w:tcPr>
          <w:p w14:paraId="08356EE1" w14:textId="77777777" w:rsidR="00F47290" w:rsidRPr="001135A6" w:rsidRDefault="00F47290" w:rsidP="00C43821">
            <w:pPr>
              <w:pStyle w:val="MacroText"/>
              <w:rPr>
                <w:highlight w:val="yellow"/>
              </w:rPr>
            </w:pPr>
          </w:p>
        </w:tc>
        <w:tc>
          <w:tcPr>
            <w:tcW w:w="1170" w:type="dxa"/>
            <w:noWrap/>
            <w:hideMark/>
          </w:tcPr>
          <w:p w14:paraId="04EB5A79" w14:textId="77777777" w:rsidR="00F47290" w:rsidRPr="001135A6" w:rsidRDefault="00F47290" w:rsidP="00C43821">
            <w:pPr>
              <w:pStyle w:val="MacroText"/>
              <w:rPr>
                <w:highlight w:val="yellow"/>
              </w:rPr>
            </w:pPr>
            <w:r w:rsidRPr="001135A6">
              <w:rPr>
                <w:highlight w:val="yellow"/>
              </w:rPr>
              <w:t>12-2-2018 23:00:00</w:t>
            </w:r>
          </w:p>
        </w:tc>
        <w:tc>
          <w:tcPr>
            <w:tcW w:w="810" w:type="dxa"/>
            <w:noWrap/>
            <w:hideMark/>
          </w:tcPr>
          <w:p w14:paraId="53FA984A" w14:textId="77777777" w:rsidR="00F47290" w:rsidRPr="001135A6" w:rsidRDefault="00F47290" w:rsidP="00C43821">
            <w:pPr>
              <w:pStyle w:val="MacroText"/>
              <w:rPr>
                <w:highlight w:val="yellow"/>
              </w:rPr>
            </w:pPr>
          </w:p>
        </w:tc>
        <w:tc>
          <w:tcPr>
            <w:tcW w:w="1440" w:type="dxa"/>
            <w:hideMark/>
          </w:tcPr>
          <w:p w14:paraId="4FB141E6"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5E39E76D" w14:textId="77777777" w:rsidR="00F47290" w:rsidRPr="001135A6" w:rsidRDefault="00F47290" w:rsidP="00C43821">
            <w:pPr>
              <w:pStyle w:val="MacroText"/>
              <w:rPr>
                <w:highlight w:val="yellow"/>
              </w:rPr>
            </w:pPr>
            <w:r w:rsidRPr="001135A6">
              <w:rPr>
                <w:highlight w:val="yellow"/>
              </w:rPr>
              <w:t>1</w:t>
            </w:r>
          </w:p>
        </w:tc>
      </w:tr>
      <w:tr w:rsidR="00F47290" w:rsidRPr="001135A6" w14:paraId="48DB790B" w14:textId="77777777" w:rsidTr="00A61D45">
        <w:trPr>
          <w:trHeight w:val="280"/>
        </w:trPr>
        <w:tc>
          <w:tcPr>
            <w:tcW w:w="4135" w:type="dxa"/>
            <w:noWrap/>
            <w:hideMark/>
          </w:tcPr>
          <w:p w14:paraId="5D17D357"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null-data</w:t>
            </w:r>
          </w:p>
        </w:tc>
        <w:tc>
          <w:tcPr>
            <w:tcW w:w="810" w:type="dxa"/>
            <w:noWrap/>
            <w:hideMark/>
          </w:tcPr>
          <w:p w14:paraId="7613A8B6" w14:textId="77777777" w:rsidR="00F47290" w:rsidRPr="001135A6" w:rsidRDefault="00F47290" w:rsidP="00C43821">
            <w:pPr>
              <w:pStyle w:val="MacroText"/>
              <w:rPr>
                <w:highlight w:val="yellow"/>
              </w:rPr>
            </w:pPr>
          </w:p>
        </w:tc>
        <w:tc>
          <w:tcPr>
            <w:tcW w:w="1170" w:type="dxa"/>
            <w:noWrap/>
            <w:hideMark/>
          </w:tcPr>
          <w:p w14:paraId="6B3C54D6" w14:textId="77777777" w:rsidR="00F47290" w:rsidRPr="001135A6" w:rsidRDefault="00F47290" w:rsidP="00C43821">
            <w:pPr>
              <w:pStyle w:val="MacroText"/>
              <w:rPr>
                <w:highlight w:val="yellow"/>
              </w:rPr>
            </w:pPr>
            <w:r w:rsidRPr="001135A6">
              <w:rPr>
                <w:highlight w:val="yellow"/>
              </w:rPr>
              <w:t>0</w:t>
            </w:r>
          </w:p>
        </w:tc>
        <w:tc>
          <w:tcPr>
            <w:tcW w:w="810" w:type="dxa"/>
            <w:noWrap/>
            <w:hideMark/>
          </w:tcPr>
          <w:p w14:paraId="048F865D" w14:textId="77777777" w:rsidR="00F47290" w:rsidRPr="001135A6" w:rsidRDefault="00F47290" w:rsidP="00C43821">
            <w:pPr>
              <w:pStyle w:val="MacroText"/>
              <w:rPr>
                <w:highlight w:val="yellow"/>
              </w:rPr>
            </w:pPr>
          </w:p>
        </w:tc>
        <w:tc>
          <w:tcPr>
            <w:tcW w:w="1440" w:type="dxa"/>
            <w:hideMark/>
          </w:tcPr>
          <w:p w14:paraId="11225190" w14:textId="77777777" w:rsidR="00F47290" w:rsidRPr="001135A6" w:rsidRDefault="00F47290" w:rsidP="00C43821">
            <w:pPr>
              <w:pStyle w:val="MacroText"/>
              <w:rPr>
                <w:highlight w:val="yellow"/>
              </w:rPr>
            </w:pPr>
            <w:r w:rsidRPr="001135A6">
              <w:rPr>
                <w:highlight w:val="yellow"/>
              </w:rPr>
              <w:t>00</w:t>
            </w:r>
          </w:p>
        </w:tc>
        <w:tc>
          <w:tcPr>
            <w:tcW w:w="990" w:type="dxa"/>
            <w:noWrap/>
            <w:hideMark/>
          </w:tcPr>
          <w:p w14:paraId="6C9FC87E" w14:textId="77777777" w:rsidR="00F47290" w:rsidRPr="001135A6" w:rsidRDefault="00F47290" w:rsidP="00C43821">
            <w:pPr>
              <w:pStyle w:val="MacroText"/>
              <w:rPr>
                <w:highlight w:val="yellow"/>
              </w:rPr>
            </w:pPr>
            <w:r w:rsidRPr="001135A6">
              <w:rPr>
                <w:highlight w:val="yellow"/>
              </w:rPr>
              <w:t>1</w:t>
            </w:r>
          </w:p>
        </w:tc>
      </w:tr>
      <w:tr w:rsidR="00F47290" w:rsidRPr="001135A6" w14:paraId="51C4BC72" w14:textId="77777777" w:rsidTr="00A61D45">
        <w:trPr>
          <w:trHeight w:val="280"/>
        </w:trPr>
        <w:tc>
          <w:tcPr>
            <w:tcW w:w="4135" w:type="dxa"/>
            <w:noWrap/>
            <w:hideMark/>
          </w:tcPr>
          <w:p w14:paraId="26BF6ACC" w14:textId="77777777" w:rsidR="00F47290" w:rsidRPr="001135A6" w:rsidRDefault="00F47290" w:rsidP="00A61D45">
            <w:pPr>
              <w:ind w:firstLineChars="1200" w:firstLine="1928"/>
              <w:rPr>
                <w:b/>
                <w:bCs/>
                <w:color w:val="000000"/>
                <w:sz w:val="16"/>
                <w:szCs w:val="16"/>
                <w:highlight w:val="yellow"/>
              </w:rPr>
            </w:pPr>
            <w:r w:rsidRPr="001135A6">
              <w:rPr>
                <w:b/>
                <w:bCs/>
                <w:color w:val="000000"/>
                <w:sz w:val="16"/>
                <w:szCs w:val="16"/>
                <w:highlight w:val="yellow"/>
              </w:rPr>
              <w:t xml:space="preserve">unsigned-delta  </w:t>
            </w:r>
          </w:p>
        </w:tc>
        <w:tc>
          <w:tcPr>
            <w:tcW w:w="810" w:type="dxa"/>
            <w:noWrap/>
            <w:hideMark/>
          </w:tcPr>
          <w:p w14:paraId="1870D8BF" w14:textId="77777777" w:rsidR="00F47290" w:rsidRPr="001135A6" w:rsidRDefault="00F47290" w:rsidP="00C43821">
            <w:pPr>
              <w:pStyle w:val="MacroText"/>
              <w:rPr>
                <w:highlight w:val="yellow"/>
              </w:rPr>
            </w:pPr>
          </w:p>
        </w:tc>
        <w:tc>
          <w:tcPr>
            <w:tcW w:w="1170" w:type="dxa"/>
            <w:noWrap/>
            <w:hideMark/>
          </w:tcPr>
          <w:p w14:paraId="3C37D98D" w14:textId="77777777" w:rsidR="00F47290" w:rsidRPr="001135A6" w:rsidRDefault="00F47290" w:rsidP="00C43821">
            <w:pPr>
              <w:pStyle w:val="MacroText"/>
              <w:rPr>
                <w:highlight w:val="yellow"/>
              </w:rPr>
            </w:pPr>
            <w:r w:rsidRPr="001135A6">
              <w:rPr>
                <w:highlight w:val="yellow"/>
              </w:rPr>
              <w:t>100943</w:t>
            </w:r>
          </w:p>
        </w:tc>
        <w:tc>
          <w:tcPr>
            <w:tcW w:w="810" w:type="dxa"/>
            <w:noWrap/>
            <w:hideMark/>
          </w:tcPr>
          <w:p w14:paraId="45A1B89C" w14:textId="77777777" w:rsidR="00F47290" w:rsidRPr="001135A6" w:rsidRDefault="00F47290" w:rsidP="00C43821">
            <w:pPr>
              <w:pStyle w:val="MacroText"/>
              <w:rPr>
                <w:highlight w:val="yellow"/>
              </w:rPr>
            </w:pPr>
            <w:r w:rsidRPr="001135A6">
              <w:rPr>
                <w:highlight w:val="yellow"/>
              </w:rPr>
              <w:t>41</w:t>
            </w:r>
          </w:p>
        </w:tc>
        <w:tc>
          <w:tcPr>
            <w:tcW w:w="1440" w:type="dxa"/>
            <w:hideMark/>
          </w:tcPr>
          <w:p w14:paraId="68340FF6" w14:textId="77777777" w:rsidR="00F47290" w:rsidRPr="001135A6" w:rsidRDefault="00F47290" w:rsidP="00C43821">
            <w:pPr>
              <w:pStyle w:val="MacroText"/>
              <w:rPr>
                <w:highlight w:val="yellow"/>
              </w:rPr>
            </w:pPr>
            <w:r w:rsidRPr="001135A6">
              <w:rPr>
                <w:highlight w:val="yellow"/>
              </w:rPr>
              <w:t>1F29</w:t>
            </w:r>
          </w:p>
        </w:tc>
        <w:tc>
          <w:tcPr>
            <w:tcW w:w="990" w:type="dxa"/>
            <w:noWrap/>
            <w:hideMark/>
          </w:tcPr>
          <w:p w14:paraId="305541A9" w14:textId="77777777" w:rsidR="00F47290" w:rsidRPr="001135A6" w:rsidRDefault="00F47290" w:rsidP="00C43821">
            <w:pPr>
              <w:pStyle w:val="MacroText"/>
              <w:rPr>
                <w:highlight w:val="yellow"/>
              </w:rPr>
            </w:pPr>
            <w:r w:rsidRPr="001135A6">
              <w:rPr>
                <w:highlight w:val="yellow"/>
              </w:rPr>
              <w:t>2</w:t>
            </w:r>
          </w:p>
        </w:tc>
      </w:tr>
      <w:tr w:rsidR="00F47290" w:rsidRPr="001135A6" w14:paraId="3C5727C4" w14:textId="77777777" w:rsidTr="00A61D45">
        <w:trPr>
          <w:trHeight w:val="1467"/>
        </w:trPr>
        <w:tc>
          <w:tcPr>
            <w:tcW w:w="8365" w:type="dxa"/>
            <w:gridSpan w:val="5"/>
            <w:shd w:val="clear" w:color="auto" w:fill="D9D9D9" w:themeFill="background1" w:themeFillShade="D9"/>
            <w:noWrap/>
            <w:hideMark/>
          </w:tcPr>
          <w:p w14:paraId="037E4945" w14:textId="77777777" w:rsidR="00F47290" w:rsidRPr="001135A6" w:rsidRDefault="00F47290" w:rsidP="00C43821">
            <w:pPr>
              <w:pStyle w:val="MacroText"/>
              <w:rPr>
                <w:b/>
                <w:highlight w:val="yellow"/>
              </w:rPr>
            </w:pPr>
            <w:r w:rsidRPr="001135A6">
              <w:rPr>
                <w:b/>
                <w:highlight w:val="yellow"/>
              </w:rPr>
              <w:t> </w:t>
            </w:r>
            <w:r w:rsidRPr="001135A6">
              <w:rPr>
                <w:highlight w:val="yellow"/>
              </w:rPr>
              <w:t xml:space="preserve">The complete </w:t>
            </w:r>
            <w:r>
              <w:rPr>
                <w:highlight w:val="yellow"/>
              </w:rPr>
              <w:t>g</w:t>
            </w:r>
            <w:r w:rsidRPr="001135A6">
              <w:rPr>
                <w:highlight w:val="yellow"/>
              </w:rPr>
              <w:t>et-</w:t>
            </w:r>
            <w:r>
              <w:rPr>
                <w:highlight w:val="yellow"/>
              </w:rPr>
              <w:t>r</w:t>
            </w:r>
            <w:r w:rsidRPr="001135A6">
              <w:rPr>
                <w:highlight w:val="yellow"/>
              </w:rPr>
              <w:t xml:space="preserve">esponse APDU: </w:t>
            </w:r>
            <w:r w:rsidRPr="001135A6">
              <w:rPr>
                <w:b/>
                <w:highlight w:val="yellow"/>
              </w:rPr>
              <w:t> </w:t>
            </w:r>
          </w:p>
          <w:p w14:paraId="1ECD861B" w14:textId="77777777" w:rsidR="00F47290" w:rsidRPr="001135A6" w:rsidRDefault="00F47290" w:rsidP="00C43821">
            <w:pPr>
              <w:pStyle w:val="MacroText"/>
              <w:rPr>
                <w:b/>
                <w:highlight w:val="yellow"/>
              </w:rPr>
            </w:pPr>
            <w:r w:rsidRPr="001135A6">
              <w:rPr>
                <w:b/>
                <w:highlight w:val="yellow"/>
              </w:rPr>
              <w:t> </w:t>
            </w:r>
          </w:p>
          <w:p w14:paraId="4D9E6976" w14:textId="77777777" w:rsidR="00F47290" w:rsidRPr="001135A6" w:rsidRDefault="00F47290" w:rsidP="00C43821">
            <w:pPr>
              <w:pStyle w:val="MacroText"/>
              <w:rPr>
                <w:highlight w:val="yellow"/>
              </w:rPr>
            </w:pPr>
            <w:r w:rsidRPr="001135A6">
              <w:rPr>
                <w:highlight w:val="yellow"/>
              </w:rPr>
              <w:t>C401000001180203090C07E2020C0500000000800000110006000186A0020300001F29020300001F29020300001F29020300001F29020300001F29020300001F29020300001F29020300001F29020300001F29020300001F29020300001F29020300001F29020300001F29020300001F29020300001F29020300001F29020300001F29020300001F29020300001F29020300001F29020300001F29020300001F29020300001F29</w:t>
            </w:r>
          </w:p>
        </w:tc>
        <w:tc>
          <w:tcPr>
            <w:tcW w:w="990" w:type="dxa"/>
            <w:shd w:val="clear" w:color="auto" w:fill="D9D9D9" w:themeFill="background1" w:themeFillShade="D9"/>
            <w:noWrap/>
            <w:hideMark/>
          </w:tcPr>
          <w:p w14:paraId="5140C1C9" w14:textId="77777777" w:rsidR="00F47290" w:rsidRPr="001135A6" w:rsidRDefault="00F47290" w:rsidP="00C43821">
            <w:pPr>
              <w:pStyle w:val="MacroText"/>
              <w:rPr>
                <w:highlight w:val="yellow"/>
              </w:rPr>
            </w:pPr>
            <w:r w:rsidRPr="001135A6">
              <w:rPr>
                <w:highlight w:val="yellow"/>
              </w:rPr>
              <w:t>167</w:t>
            </w:r>
          </w:p>
        </w:tc>
      </w:tr>
    </w:tbl>
    <w:p w14:paraId="769D6BAF" w14:textId="77777777" w:rsidR="00F47290" w:rsidRPr="001135A6" w:rsidRDefault="00F47290" w:rsidP="00F47290">
      <w:pPr>
        <w:pStyle w:val="PARAGRAPH"/>
        <w:rPr>
          <w:highlight w:val="yellow"/>
        </w:rPr>
      </w:pPr>
    </w:p>
    <w:p w14:paraId="1038FE7B" w14:textId="77777777" w:rsidR="00F47290" w:rsidRPr="001135A6" w:rsidRDefault="00F47290" w:rsidP="008B680D">
      <w:pPr>
        <w:pStyle w:val="ANNEX-heading2"/>
        <w:rPr>
          <w:highlight w:val="yellow"/>
        </w:rPr>
      </w:pPr>
      <w:bookmarkStart w:id="7196" w:name="_Toc45171221"/>
      <w:bookmarkStart w:id="7197" w:name="_Toc47431870"/>
      <w:bookmarkStart w:id="7198" w:name="_Toc97127344"/>
      <w:r w:rsidRPr="001135A6">
        <w:rPr>
          <w:highlight w:val="yellow"/>
        </w:rPr>
        <w:t>Comparison of various encoding methods for Get-response APDU</w:t>
      </w:r>
      <w:bookmarkStart w:id="7199" w:name="_Toc45101522"/>
      <w:bookmarkStart w:id="7200" w:name="_Toc45101863"/>
      <w:bookmarkStart w:id="7201" w:name="_Toc45101523"/>
      <w:bookmarkStart w:id="7202" w:name="_Toc45101864"/>
      <w:bookmarkStart w:id="7203" w:name="_Toc45101524"/>
      <w:bookmarkStart w:id="7204" w:name="_Toc45101865"/>
      <w:bookmarkStart w:id="7205" w:name="_Toc45101525"/>
      <w:bookmarkStart w:id="7206" w:name="_Toc45101866"/>
      <w:bookmarkStart w:id="7207" w:name="_Toc45101526"/>
      <w:bookmarkStart w:id="7208" w:name="_Toc45101867"/>
      <w:bookmarkStart w:id="7209" w:name="_Toc45101527"/>
      <w:bookmarkStart w:id="7210" w:name="_Toc45101868"/>
      <w:bookmarkStart w:id="7211" w:name="_Toc45101528"/>
      <w:bookmarkStart w:id="7212" w:name="_Toc45101869"/>
      <w:bookmarkStart w:id="7213" w:name="_Toc45101529"/>
      <w:bookmarkStart w:id="7214" w:name="_Toc45101870"/>
      <w:bookmarkStart w:id="7215" w:name="_Toc45101530"/>
      <w:bookmarkStart w:id="7216" w:name="_Toc45101871"/>
      <w:bookmarkStart w:id="7217" w:name="_Toc45101531"/>
      <w:bookmarkStart w:id="7218" w:name="_Toc45101872"/>
      <w:bookmarkStart w:id="7219" w:name="_Toc45101532"/>
      <w:bookmarkStart w:id="7220" w:name="_Toc45101873"/>
      <w:bookmarkStart w:id="7221" w:name="_Toc45101533"/>
      <w:bookmarkStart w:id="7222" w:name="_Toc45101874"/>
      <w:bookmarkStart w:id="7223" w:name="_Toc45101534"/>
      <w:bookmarkStart w:id="7224" w:name="_Toc45101875"/>
      <w:bookmarkStart w:id="7225" w:name="_Toc45101535"/>
      <w:bookmarkStart w:id="7226" w:name="_Toc45101876"/>
      <w:bookmarkStart w:id="7227" w:name="_Toc45101536"/>
      <w:bookmarkStart w:id="7228" w:name="_Toc45101877"/>
      <w:bookmarkStart w:id="7229" w:name="_Toc45101537"/>
      <w:bookmarkStart w:id="7230" w:name="_Toc45101878"/>
      <w:bookmarkStart w:id="7231" w:name="_Toc45101538"/>
      <w:bookmarkStart w:id="7232" w:name="_Toc45101879"/>
      <w:bookmarkStart w:id="7233" w:name="_Toc45101539"/>
      <w:bookmarkStart w:id="7234" w:name="_Toc45101880"/>
      <w:bookmarkStart w:id="7235" w:name="_Toc45101540"/>
      <w:bookmarkStart w:id="7236" w:name="_Toc45101881"/>
      <w:bookmarkStart w:id="7237" w:name="_Toc45101541"/>
      <w:bookmarkStart w:id="7238" w:name="_Toc45101882"/>
      <w:bookmarkStart w:id="7239" w:name="_Toc45101542"/>
      <w:bookmarkStart w:id="7240" w:name="_Toc45101883"/>
      <w:bookmarkStart w:id="7241" w:name="_Toc45101543"/>
      <w:bookmarkStart w:id="7242" w:name="_Toc45101884"/>
      <w:bookmarkStart w:id="7243" w:name="_Toc45101544"/>
      <w:bookmarkStart w:id="7244" w:name="_Toc45101885"/>
      <w:bookmarkStart w:id="7245" w:name="_Toc45101545"/>
      <w:bookmarkStart w:id="7246" w:name="_Toc45101886"/>
      <w:bookmarkStart w:id="7247" w:name="_Toc45101546"/>
      <w:bookmarkStart w:id="7248" w:name="_Toc45101887"/>
      <w:bookmarkStart w:id="7249" w:name="_Toc45101547"/>
      <w:bookmarkStart w:id="7250" w:name="_Toc45101888"/>
      <w:bookmarkStart w:id="7251" w:name="_Toc45101548"/>
      <w:bookmarkStart w:id="7252" w:name="_Toc45101889"/>
      <w:bookmarkStart w:id="7253" w:name="_Toc45101549"/>
      <w:bookmarkStart w:id="7254" w:name="_Toc45101890"/>
      <w:bookmarkStart w:id="7255" w:name="_Toc45101550"/>
      <w:bookmarkStart w:id="7256" w:name="_Toc45101891"/>
      <w:bookmarkStart w:id="7257" w:name="_Toc45101551"/>
      <w:bookmarkStart w:id="7258" w:name="_Toc45101892"/>
      <w:bookmarkStart w:id="7259" w:name="_Toc45101552"/>
      <w:bookmarkStart w:id="7260" w:name="_Toc45101893"/>
      <w:bookmarkStart w:id="7261" w:name="_Toc45101553"/>
      <w:bookmarkStart w:id="7262" w:name="_Toc45101894"/>
      <w:bookmarkStart w:id="7263" w:name="_Toc45101554"/>
      <w:bookmarkStart w:id="7264" w:name="_Toc45101895"/>
      <w:bookmarkStart w:id="7265" w:name="_Toc45101555"/>
      <w:bookmarkStart w:id="7266" w:name="_Toc45101896"/>
      <w:bookmarkStart w:id="7267" w:name="_Toc45101556"/>
      <w:bookmarkStart w:id="7268" w:name="_Toc45101897"/>
      <w:bookmarkStart w:id="7269" w:name="_Toc45101557"/>
      <w:bookmarkStart w:id="7270" w:name="_Toc45101898"/>
      <w:bookmarkStart w:id="7271" w:name="_Toc45101558"/>
      <w:bookmarkStart w:id="7272" w:name="_Toc45101899"/>
      <w:bookmarkStart w:id="7273" w:name="_Toc45101559"/>
      <w:bookmarkStart w:id="7274" w:name="_Toc45101900"/>
      <w:bookmarkStart w:id="7275" w:name="_Toc45101560"/>
      <w:bookmarkStart w:id="7276" w:name="_Toc45101901"/>
      <w:bookmarkStart w:id="7277" w:name="_Toc45101561"/>
      <w:bookmarkStart w:id="7278" w:name="_Toc45101902"/>
      <w:bookmarkStart w:id="7279" w:name="_Toc45101562"/>
      <w:bookmarkStart w:id="7280" w:name="_Toc45101903"/>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r w:rsidRPr="001135A6">
        <w:rPr>
          <w:highlight w:val="yellow"/>
        </w:rPr>
        <w:t xml:space="preserve"> </w:t>
      </w:r>
    </w:p>
    <w:p w14:paraId="7587695B" w14:textId="35AA5E65" w:rsidR="00F47290" w:rsidRPr="001135A6" w:rsidRDefault="00DC4BE9" w:rsidP="00F47290">
      <w:pPr>
        <w:pStyle w:val="PARAGRAPH"/>
        <w:spacing w:before="0" w:after="120"/>
        <w:rPr>
          <w:highlight w:val="yellow"/>
        </w:rPr>
      </w:pPr>
      <w:r>
        <w:rPr>
          <w:highlight w:val="yellow"/>
        </w:rPr>
        <w:t xml:space="preserve">Table F.15 </w:t>
      </w:r>
      <w:r w:rsidR="00F47290" w:rsidRPr="001135A6">
        <w:rPr>
          <w:highlight w:val="yellow"/>
        </w:rPr>
        <w:t>summari</w:t>
      </w:r>
      <w:r w:rsidR="00F47290">
        <w:rPr>
          <w:highlight w:val="yellow"/>
        </w:rPr>
        <w:t>z</w:t>
      </w:r>
      <w:r w:rsidR="00F47290" w:rsidRPr="001135A6">
        <w:rPr>
          <w:highlight w:val="yellow"/>
        </w:rPr>
        <w:t>es the result of the various encoding methods presented, also showing the results when data for 2, 4 or 7 day</w:t>
      </w:r>
      <w:r w:rsidR="00F47290">
        <w:rPr>
          <w:highlight w:val="yellow"/>
        </w:rPr>
        <w:t>s</w:t>
      </w:r>
      <w:r w:rsidR="00F47290" w:rsidRPr="001135A6">
        <w:rPr>
          <w:highlight w:val="yellow"/>
        </w:rPr>
        <w:t xml:space="preserve"> are captured.</w:t>
      </w:r>
    </w:p>
    <w:p w14:paraId="66E1BC7F" w14:textId="77777777" w:rsidR="00F47290" w:rsidRPr="001135A6" w:rsidRDefault="00F47290" w:rsidP="00F47290">
      <w:pPr>
        <w:pStyle w:val="PARAGRAPH"/>
        <w:spacing w:before="0" w:after="120"/>
        <w:rPr>
          <w:highlight w:val="yellow"/>
        </w:rPr>
      </w:pPr>
    </w:p>
    <w:p w14:paraId="7D093876" w14:textId="77777777" w:rsidR="00F47290" w:rsidRPr="001135A6" w:rsidRDefault="00F47290" w:rsidP="008B680D">
      <w:pPr>
        <w:pStyle w:val="ANNEX-heading2"/>
        <w:rPr>
          <w:highlight w:val="yellow"/>
        </w:rPr>
      </w:pPr>
      <w:bookmarkStart w:id="7281" w:name="_Toc45171222"/>
      <w:bookmarkStart w:id="7282" w:name="_Toc47431871"/>
      <w:bookmarkStart w:id="7283" w:name="_Toc97127345"/>
      <w:r w:rsidRPr="001135A6">
        <w:rPr>
          <w:highlight w:val="yellow"/>
        </w:rPr>
        <w:t>Combination of the various encoding methods and V.44 compression</w:t>
      </w:r>
      <w:bookmarkEnd w:id="7281"/>
      <w:bookmarkEnd w:id="7282"/>
      <w:bookmarkEnd w:id="7283"/>
    </w:p>
    <w:p w14:paraId="65C80F62" w14:textId="5D1158E9" w:rsidR="00F47290" w:rsidRPr="001135A6" w:rsidRDefault="00F47290" w:rsidP="00F47290">
      <w:pPr>
        <w:pStyle w:val="PARAGRAPH"/>
        <w:spacing w:before="0" w:after="120"/>
        <w:rPr>
          <w:highlight w:val="yellow"/>
        </w:rPr>
      </w:pPr>
      <w:r w:rsidRPr="001135A6">
        <w:rPr>
          <w:highlight w:val="yellow"/>
        </w:rPr>
        <w:t xml:space="preserve">V.44 compression can be used to further decrease the size of the APDU. </w:t>
      </w:r>
      <w:r w:rsidR="00DC4BE9">
        <w:rPr>
          <w:highlight w:val="yellow"/>
        </w:rPr>
        <w:t>Table F.16</w:t>
      </w:r>
      <w:r w:rsidRPr="001135A6">
        <w:rPr>
          <w:highlight w:val="yellow"/>
        </w:rPr>
        <w:t xml:space="preserve"> shows the resulting APDU sizes for the same examples shown in </w:t>
      </w:r>
      <w:r w:rsidR="00DC4BE9">
        <w:rPr>
          <w:highlight w:val="yellow"/>
        </w:rPr>
        <w:t>Table F.15</w:t>
      </w:r>
      <w:r w:rsidRPr="001135A6">
        <w:rPr>
          <w:highlight w:val="yellow"/>
        </w:rPr>
        <w:t>.</w:t>
      </w:r>
    </w:p>
    <w:p w14:paraId="6A878F9C" w14:textId="77777777" w:rsidR="00F47290" w:rsidRDefault="00F47290" w:rsidP="00F47290">
      <w:pPr>
        <w:pStyle w:val="PARAGRAPH"/>
        <w:spacing w:before="0" w:after="120"/>
        <w:rPr>
          <w:highlight w:val="yellow"/>
        </w:rPr>
      </w:pPr>
    </w:p>
    <w:p w14:paraId="02BCAB89" w14:textId="77777777" w:rsidR="00DC4BE9" w:rsidRDefault="00DC4BE9" w:rsidP="00F47290">
      <w:pPr>
        <w:pStyle w:val="PARAGRAPH"/>
        <w:spacing w:before="0" w:after="120"/>
        <w:rPr>
          <w:highlight w:val="yellow"/>
        </w:rPr>
      </w:pPr>
    </w:p>
    <w:p w14:paraId="1B0D480A" w14:textId="77777777" w:rsidR="00DC4BE9" w:rsidRDefault="00DC4BE9" w:rsidP="00DC4BE9">
      <w:pPr>
        <w:pStyle w:val="TABLE-title"/>
        <w:rPr>
          <w:highlight w:val="yellow"/>
        </w:rPr>
      </w:pPr>
      <w:bookmarkStart w:id="7284" w:name="_Toc97124087"/>
      <w:bookmarkStart w:id="7285" w:name="_Toc97127552"/>
      <w:r>
        <w:t>Table F.15</w:t>
      </w:r>
      <w:del w:id="7286" w:author="John Cowburn" w:date="2022-03-02T14:08:00Z">
        <w:r w:rsidDel="008C68F5">
          <w:fldChar w:fldCharType="begin"/>
        </w:r>
        <w:r w:rsidDel="008C68F5">
          <w:delInstrText xml:space="preserve"> SEQ Table \* ARABIC </w:delInstrText>
        </w:r>
        <w:r w:rsidDel="008C68F5">
          <w:fldChar w:fldCharType="separate"/>
        </w:r>
        <w:r w:rsidDel="008C68F5">
          <w:rPr>
            <w:noProof/>
          </w:rPr>
          <w:delText>4</w:delText>
        </w:r>
        <w:r w:rsidDel="008C68F5">
          <w:fldChar w:fldCharType="end"/>
        </w:r>
      </w:del>
      <w:r>
        <w:t xml:space="preserve"> – </w:t>
      </w:r>
      <w:r w:rsidRPr="001135A6">
        <w:rPr>
          <w:highlight w:val="yellow"/>
        </w:rPr>
        <w:t xml:space="preserve">Comparison of various encoding methods for </w:t>
      </w:r>
      <w:r>
        <w:rPr>
          <w:highlight w:val="yellow"/>
        </w:rPr>
        <w:t>g</w:t>
      </w:r>
      <w:r w:rsidRPr="001135A6">
        <w:rPr>
          <w:highlight w:val="yellow"/>
        </w:rPr>
        <w:t>et-response APDU</w:t>
      </w:r>
      <w:bookmarkEnd w:id="7284"/>
      <w:bookmarkEnd w:id="7285"/>
    </w:p>
    <w:tbl>
      <w:tblPr>
        <w:tblStyle w:val="TableGrid"/>
        <w:tblW w:w="8515" w:type="dxa"/>
        <w:tblLayout w:type="fixed"/>
        <w:tblLook w:val="04A0" w:firstRow="1" w:lastRow="0" w:firstColumn="1" w:lastColumn="0" w:noHBand="0" w:noVBand="1"/>
      </w:tblPr>
      <w:tblGrid>
        <w:gridCol w:w="602"/>
        <w:gridCol w:w="531"/>
        <w:gridCol w:w="531"/>
        <w:gridCol w:w="429"/>
        <w:gridCol w:w="701"/>
        <w:gridCol w:w="663"/>
        <w:gridCol w:w="607"/>
        <w:gridCol w:w="659"/>
        <w:gridCol w:w="604"/>
        <w:gridCol w:w="656"/>
        <w:gridCol w:w="607"/>
        <w:gridCol w:w="659"/>
        <w:gridCol w:w="607"/>
        <w:gridCol w:w="659"/>
      </w:tblGrid>
      <w:tr w:rsidR="00DC4BE9" w14:paraId="03E08DDC" w14:textId="77777777" w:rsidTr="0045302C">
        <w:tc>
          <w:tcPr>
            <w:tcW w:w="2093" w:type="dxa"/>
            <w:gridSpan w:val="4"/>
            <w:shd w:val="clear" w:color="auto" w:fill="D9D9D9" w:themeFill="background1" w:themeFillShade="D9"/>
          </w:tcPr>
          <w:p w14:paraId="679173FC" w14:textId="77777777" w:rsidR="00DC4BE9" w:rsidRDefault="00DC4BE9" w:rsidP="0045302C">
            <w:pPr>
              <w:pStyle w:val="TABLE-col-heading"/>
              <w:rPr>
                <w:highlight w:val="yellow"/>
              </w:rPr>
            </w:pPr>
            <w:r>
              <w:rPr>
                <w:highlight w:val="yellow"/>
              </w:rPr>
              <w:t>Profile Generic Parameters</w:t>
            </w:r>
          </w:p>
        </w:tc>
        <w:tc>
          <w:tcPr>
            <w:tcW w:w="6422" w:type="dxa"/>
            <w:gridSpan w:val="10"/>
            <w:shd w:val="clear" w:color="auto" w:fill="D9D9D9" w:themeFill="background1" w:themeFillShade="D9"/>
          </w:tcPr>
          <w:p w14:paraId="521B7EE9" w14:textId="77777777" w:rsidR="00DC4BE9" w:rsidRDefault="00DC4BE9" w:rsidP="0045302C">
            <w:pPr>
              <w:pStyle w:val="TABLE-col-heading"/>
              <w:rPr>
                <w:highlight w:val="yellow"/>
              </w:rPr>
            </w:pPr>
            <w:r>
              <w:rPr>
                <w:highlight w:val="yellow"/>
              </w:rPr>
              <w:t>Profile Generic Encoding</w:t>
            </w:r>
          </w:p>
        </w:tc>
      </w:tr>
      <w:tr w:rsidR="00DC4BE9" w14:paraId="7E1F1974" w14:textId="77777777" w:rsidTr="0045302C">
        <w:trPr>
          <w:cantSplit/>
          <w:trHeight w:val="1134"/>
        </w:trPr>
        <w:tc>
          <w:tcPr>
            <w:tcW w:w="602" w:type="dxa"/>
            <w:shd w:val="clear" w:color="auto" w:fill="D9D9D9" w:themeFill="background1" w:themeFillShade="D9"/>
            <w:textDirection w:val="btLr"/>
          </w:tcPr>
          <w:p w14:paraId="58AEE2E6" w14:textId="77777777" w:rsidR="00DC4BE9" w:rsidRDefault="00DC4BE9" w:rsidP="0045302C">
            <w:pPr>
              <w:pStyle w:val="TABLE-col-heading"/>
              <w:ind w:left="113" w:right="113"/>
              <w:rPr>
                <w:highlight w:val="yellow"/>
              </w:rPr>
            </w:pPr>
            <w:r>
              <w:rPr>
                <w:highlight w:val="yellow"/>
              </w:rPr>
              <w:t>Records</w:t>
            </w:r>
          </w:p>
        </w:tc>
        <w:tc>
          <w:tcPr>
            <w:tcW w:w="531" w:type="dxa"/>
            <w:shd w:val="clear" w:color="auto" w:fill="D9D9D9" w:themeFill="background1" w:themeFillShade="D9"/>
            <w:textDirection w:val="btLr"/>
          </w:tcPr>
          <w:p w14:paraId="48437150" w14:textId="77777777" w:rsidR="00DC4BE9" w:rsidRDefault="00DC4BE9" w:rsidP="0045302C">
            <w:pPr>
              <w:pStyle w:val="TABLE-col-heading"/>
              <w:ind w:left="113" w:right="113"/>
              <w:rPr>
                <w:highlight w:val="yellow"/>
              </w:rPr>
            </w:pPr>
            <w:r>
              <w:rPr>
                <w:highlight w:val="yellow"/>
              </w:rPr>
              <w:t>Period</w:t>
            </w:r>
          </w:p>
        </w:tc>
        <w:tc>
          <w:tcPr>
            <w:tcW w:w="531" w:type="dxa"/>
            <w:shd w:val="clear" w:color="auto" w:fill="D9D9D9" w:themeFill="background1" w:themeFillShade="D9"/>
            <w:textDirection w:val="btLr"/>
          </w:tcPr>
          <w:p w14:paraId="5E5EE925" w14:textId="77777777" w:rsidR="00DC4BE9" w:rsidRDefault="00DC4BE9" w:rsidP="0045302C">
            <w:pPr>
              <w:pStyle w:val="TABLE-col-heading"/>
              <w:ind w:left="113" w:right="113"/>
              <w:rPr>
                <w:highlight w:val="yellow"/>
              </w:rPr>
            </w:pPr>
            <w:r>
              <w:rPr>
                <w:highlight w:val="yellow"/>
              </w:rPr>
              <w:t xml:space="preserve">Interval </w:t>
            </w:r>
          </w:p>
        </w:tc>
        <w:tc>
          <w:tcPr>
            <w:tcW w:w="429" w:type="dxa"/>
            <w:shd w:val="clear" w:color="auto" w:fill="D9D9D9" w:themeFill="background1" w:themeFillShade="D9"/>
            <w:textDirection w:val="btLr"/>
          </w:tcPr>
          <w:p w14:paraId="7A231D89" w14:textId="77777777" w:rsidR="00DC4BE9" w:rsidRDefault="00DC4BE9" w:rsidP="0045302C">
            <w:pPr>
              <w:pStyle w:val="TABLE-col-heading"/>
              <w:ind w:left="113" w:right="113"/>
              <w:rPr>
                <w:highlight w:val="yellow"/>
              </w:rPr>
            </w:pPr>
            <w:r>
              <w:rPr>
                <w:highlight w:val="yellow"/>
              </w:rPr>
              <w:t>Values</w:t>
            </w:r>
          </w:p>
        </w:tc>
        <w:tc>
          <w:tcPr>
            <w:tcW w:w="1364" w:type="dxa"/>
            <w:gridSpan w:val="2"/>
            <w:shd w:val="clear" w:color="auto" w:fill="D9D9D9" w:themeFill="background1" w:themeFillShade="D9"/>
          </w:tcPr>
          <w:p w14:paraId="3030FC98" w14:textId="77777777" w:rsidR="00DC4BE9" w:rsidRDefault="00DC4BE9" w:rsidP="0045302C">
            <w:pPr>
              <w:pStyle w:val="TABLE-col-heading"/>
              <w:rPr>
                <w:highlight w:val="yellow"/>
              </w:rPr>
            </w:pPr>
            <w:r>
              <w:rPr>
                <w:highlight w:val="yellow"/>
              </w:rPr>
              <w:t>Normal</w:t>
            </w:r>
          </w:p>
        </w:tc>
        <w:tc>
          <w:tcPr>
            <w:tcW w:w="1266" w:type="dxa"/>
            <w:gridSpan w:val="2"/>
            <w:shd w:val="clear" w:color="auto" w:fill="D9D9D9" w:themeFill="background1" w:themeFillShade="D9"/>
          </w:tcPr>
          <w:p w14:paraId="62571561" w14:textId="77777777" w:rsidR="00DC4BE9" w:rsidRDefault="00DC4BE9" w:rsidP="0045302C">
            <w:pPr>
              <w:pStyle w:val="TABLE-col-heading"/>
              <w:rPr>
                <w:highlight w:val="yellow"/>
              </w:rPr>
            </w:pPr>
            <w:r>
              <w:rPr>
                <w:highlight w:val="yellow"/>
              </w:rPr>
              <w:t>Compressed</w:t>
            </w:r>
          </w:p>
          <w:p w14:paraId="41DC12FD" w14:textId="77777777" w:rsidR="00DC4BE9" w:rsidRDefault="00DC4BE9" w:rsidP="0045302C">
            <w:pPr>
              <w:pStyle w:val="TABLE-col-heading"/>
              <w:rPr>
                <w:highlight w:val="yellow"/>
              </w:rPr>
            </w:pPr>
            <w:r>
              <w:rPr>
                <w:highlight w:val="yellow"/>
              </w:rPr>
              <w:t>null-data</w:t>
            </w:r>
          </w:p>
        </w:tc>
        <w:tc>
          <w:tcPr>
            <w:tcW w:w="1260" w:type="dxa"/>
            <w:gridSpan w:val="2"/>
            <w:shd w:val="clear" w:color="auto" w:fill="D9D9D9" w:themeFill="background1" w:themeFillShade="D9"/>
          </w:tcPr>
          <w:p w14:paraId="32D14B34" w14:textId="77777777" w:rsidR="00DC4BE9" w:rsidRDefault="00DC4BE9" w:rsidP="0045302C">
            <w:pPr>
              <w:pStyle w:val="TABLE-col-heading"/>
              <w:rPr>
                <w:highlight w:val="yellow"/>
              </w:rPr>
            </w:pPr>
            <w:r>
              <w:rPr>
                <w:highlight w:val="yellow"/>
              </w:rPr>
              <w:t>compact array</w:t>
            </w:r>
          </w:p>
        </w:tc>
        <w:tc>
          <w:tcPr>
            <w:tcW w:w="1266" w:type="dxa"/>
            <w:gridSpan w:val="2"/>
            <w:shd w:val="clear" w:color="auto" w:fill="D9D9D9" w:themeFill="background1" w:themeFillShade="D9"/>
          </w:tcPr>
          <w:p w14:paraId="223ED4D2" w14:textId="77777777" w:rsidR="00DC4BE9" w:rsidRDefault="00DC4BE9" w:rsidP="0045302C">
            <w:pPr>
              <w:pStyle w:val="TABLE-col-heading"/>
              <w:rPr>
                <w:highlight w:val="yellow"/>
              </w:rPr>
            </w:pPr>
            <w:r>
              <w:rPr>
                <w:highlight w:val="yellow"/>
              </w:rPr>
              <w:t>Compressed null-data &amp; delat values</w:t>
            </w:r>
          </w:p>
        </w:tc>
        <w:tc>
          <w:tcPr>
            <w:tcW w:w="1266" w:type="dxa"/>
            <w:gridSpan w:val="2"/>
            <w:shd w:val="clear" w:color="auto" w:fill="D9D9D9" w:themeFill="background1" w:themeFillShade="D9"/>
          </w:tcPr>
          <w:p w14:paraId="5F774857" w14:textId="77777777" w:rsidR="00DC4BE9" w:rsidRDefault="00DC4BE9" w:rsidP="0045302C">
            <w:pPr>
              <w:pStyle w:val="TABLE-col-heading"/>
              <w:rPr>
                <w:highlight w:val="yellow"/>
              </w:rPr>
            </w:pPr>
            <w:r>
              <w:rPr>
                <w:highlight w:val="yellow"/>
              </w:rPr>
              <w:t>Compressed null-data &amp; delta values (const)</w:t>
            </w:r>
          </w:p>
        </w:tc>
      </w:tr>
      <w:tr w:rsidR="00DC4BE9" w14:paraId="23CD0215" w14:textId="77777777" w:rsidTr="0045302C">
        <w:trPr>
          <w:cantSplit/>
          <w:trHeight w:val="1134"/>
        </w:trPr>
        <w:tc>
          <w:tcPr>
            <w:tcW w:w="602" w:type="dxa"/>
            <w:shd w:val="clear" w:color="auto" w:fill="D9D9D9" w:themeFill="background1" w:themeFillShade="D9"/>
            <w:textDirection w:val="btLr"/>
          </w:tcPr>
          <w:p w14:paraId="0A206DE8" w14:textId="77777777" w:rsidR="00DC4BE9" w:rsidRDefault="00DC4BE9" w:rsidP="0045302C">
            <w:pPr>
              <w:pStyle w:val="TABLE-col-heading"/>
              <w:ind w:left="113" w:right="113"/>
              <w:rPr>
                <w:highlight w:val="yellow"/>
              </w:rPr>
            </w:pPr>
            <w:r>
              <w:rPr>
                <w:highlight w:val="yellow"/>
              </w:rPr>
              <w:t>Number</w:t>
            </w:r>
          </w:p>
        </w:tc>
        <w:tc>
          <w:tcPr>
            <w:tcW w:w="531" w:type="dxa"/>
            <w:shd w:val="clear" w:color="auto" w:fill="D9D9D9" w:themeFill="background1" w:themeFillShade="D9"/>
            <w:textDirection w:val="btLr"/>
          </w:tcPr>
          <w:p w14:paraId="19250D03" w14:textId="77777777" w:rsidR="00DC4BE9" w:rsidRDefault="00DC4BE9" w:rsidP="0045302C">
            <w:pPr>
              <w:pStyle w:val="TABLE-col-heading"/>
              <w:ind w:left="113" w:right="113"/>
              <w:rPr>
                <w:highlight w:val="yellow"/>
              </w:rPr>
            </w:pPr>
            <w:r>
              <w:rPr>
                <w:highlight w:val="yellow"/>
              </w:rPr>
              <w:t>Minutes</w:t>
            </w:r>
          </w:p>
        </w:tc>
        <w:tc>
          <w:tcPr>
            <w:tcW w:w="531" w:type="dxa"/>
            <w:shd w:val="clear" w:color="auto" w:fill="D9D9D9" w:themeFill="background1" w:themeFillShade="D9"/>
            <w:textDirection w:val="btLr"/>
          </w:tcPr>
          <w:p w14:paraId="3D70FA9D" w14:textId="77777777" w:rsidR="00DC4BE9" w:rsidRDefault="00DC4BE9" w:rsidP="0045302C">
            <w:pPr>
              <w:pStyle w:val="TABLE-col-heading"/>
              <w:ind w:left="113" w:right="113"/>
              <w:rPr>
                <w:highlight w:val="yellow"/>
              </w:rPr>
            </w:pPr>
            <w:r>
              <w:rPr>
                <w:highlight w:val="yellow"/>
              </w:rPr>
              <w:t>Days</w:t>
            </w:r>
          </w:p>
        </w:tc>
        <w:tc>
          <w:tcPr>
            <w:tcW w:w="429" w:type="dxa"/>
            <w:shd w:val="clear" w:color="auto" w:fill="D9D9D9" w:themeFill="background1" w:themeFillShade="D9"/>
            <w:textDirection w:val="btLr"/>
          </w:tcPr>
          <w:p w14:paraId="324B40AA" w14:textId="77777777" w:rsidR="00DC4BE9" w:rsidRDefault="00DC4BE9" w:rsidP="0045302C">
            <w:pPr>
              <w:pStyle w:val="TABLE-col-heading"/>
              <w:ind w:left="113" w:right="113"/>
              <w:rPr>
                <w:highlight w:val="yellow"/>
              </w:rPr>
            </w:pPr>
            <w:r>
              <w:rPr>
                <w:highlight w:val="yellow"/>
              </w:rPr>
              <w:t>Number</w:t>
            </w:r>
          </w:p>
        </w:tc>
        <w:tc>
          <w:tcPr>
            <w:tcW w:w="701" w:type="dxa"/>
            <w:shd w:val="clear" w:color="auto" w:fill="D9D9D9" w:themeFill="background1" w:themeFillShade="D9"/>
            <w:vAlign w:val="center"/>
          </w:tcPr>
          <w:p w14:paraId="0BFC7541" w14:textId="77777777" w:rsidR="00DC4BE9" w:rsidRDefault="00DC4BE9" w:rsidP="0045302C">
            <w:pPr>
              <w:pStyle w:val="TABLE-col-heading"/>
              <w:rPr>
                <w:highlight w:val="yellow"/>
              </w:rPr>
            </w:pPr>
            <w:r>
              <w:rPr>
                <w:highlight w:val="yellow"/>
              </w:rPr>
              <w:t>Size</w:t>
            </w:r>
          </w:p>
        </w:tc>
        <w:tc>
          <w:tcPr>
            <w:tcW w:w="658" w:type="dxa"/>
            <w:shd w:val="clear" w:color="auto" w:fill="D9D9D9" w:themeFill="background1" w:themeFillShade="D9"/>
            <w:vAlign w:val="center"/>
          </w:tcPr>
          <w:p w14:paraId="6F2AFAA1" w14:textId="77777777" w:rsidR="00DC4BE9" w:rsidRDefault="00DC4BE9" w:rsidP="0045302C">
            <w:pPr>
              <w:pStyle w:val="TABLE-col-heading"/>
              <w:rPr>
                <w:highlight w:val="yellow"/>
              </w:rPr>
            </w:pPr>
            <w:r>
              <w:rPr>
                <w:highlight w:val="yellow"/>
              </w:rPr>
              <w:t>Ratio</w:t>
            </w:r>
          </w:p>
        </w:tc>
        <w:tc>
          <w:tcPr>
            <w:tcW w:w="607" w:type="dxa"/>
            <w:shd w:val="clear" w:color="auto" w:fill="D9D9D9" w:themeFill="background1" w:themeFillShade="D9"/>
            <w:vAlign w:val="center"/>
          </w:tcPr>
          <w:p w14:paraId="5EDDDF48" w14:textId="77777777" w:rsidR="00DC4BE9" w:rsidRDefault="00DC4BE9" w:rsidP="0045302C">
            <w:pPr>
              <w:pStyle w:val="TABLE-col-heading"/>
              <w:rPr>
                <w:highlight w:val="yellow"/>
              </w:rPr>
            </w:pPr>
            <w:r>
              <w:rPr>
                <w:highlight w:val="yellow"/>
              </w:rPr>
              <w:t>Size</w:t>
            </w:r>
          </w:p>
        </w:tc>
        <w:tc>
          <w:tcPr>
            <w:tcW w:w="659" w:type="dxa"/>
            <w:shd w:val="clear" w:color="auto" w:fill="D9D9D9" w:themeFill="background1" w:themeFillShade="D9"/>
            <w:vAlign w:val="center"/>
          </w:tcPr>
          <w:p w14:paraId="00CBC379" w14:textId="77777777" w:rsidR="00DC4BE9" w:rsidRDefault="00DC4BE9" w:rsidP="0045302C">
            <w:pPr>
              <w:pStyle w:val="TABLE-col-heading"/>
              <w:rPr>
                <w:highlight w:val="yellow"/>
              </w:rPr>
            </w:pPr>
            <w:r>
              <w:rPr>
                <w:highlight w:val="yellow"/>
              </w:rPr>
              <w:t>Ratio</w:t>
            </w:r>
          </w:p>
        </w:tc>
        <w:tc>
          <w:tcPr>
            <w:tcW w:w="604" w:type="dxa"/>
            <w:shd w:val="clear" w:color="auto" w:fill="D9D9D9" w:themeFill="background1" w:themeFillShade="D9"/>
            <w:vAlign w:val="center"/>
          </w:tcPr>
          <w:p w14:paraId="2416A52B" w14:textId="77777777" w:rsidR="00DC4BE9" w:rsidRDefault="00DC4BE9" w:rsidP="0045302C">
            <w:pPr>
              <w:pStyle w:val="TABLE-col-heading"/>
              <w:rPr>
                <w:highlight w:val="yellow"/>
              </w:rPr>
            </w:pPr>
            <w:r>
              <w:rPr>
                <w:highlight w:val="yellow"/>
              </w:rPr>
              <w:t>Size</w:t>
            </w:r>
          </w:p>
        </w:tc>
        <w:tc>
          <w:tcPr>
            <w:tcW w:w="656" w:type="dxa"/>
            <w:shd w:val="clear" w:color="auto" w:fill="D9D9D9" w:themeFill="background1" w:themeFillShade="D9"/>
            <w:vAlign w:val="center"/>
          </w:tcPr>
          <w:p w14:paraId="13CB1C8B" w14:textId="77777777" w:rsidR="00DC4BE9" w:rsidRDefault="00DC4BE9" w:rsidP="0045302C">
            <w:pPr>
              <w:pStyle w:val="TABLE-col-heading"/>
              <w:rPr>
                <w:highlight w:val="yellow"/>
              </w:rPr>
            </w:pPr>
            <w:r>
              <w:rPr>
                <w:highlight w:val="yellow"/>
              </w:rPr>
              <w:t>Ratio</w:t>
            </w:r>
          </w:p>
        </w:tc>
        <w:tc>
          <w:tcPr>
            <w:tcW w:w="607" w:type="dxa"/>
            <w:shd w:val="clear" w:color="auto" w:fill="D9D9D9" w:themeFill="background1" w:themeFillShade="D9"/>
            <w:vAlign w:val="center"/>
          </w:tcPr>
          <w:p w14:paraId="7212CF21" w14:textId="77777777" w:rsidR="00DC4BE9" w:rsidRDefault="00DC4BE9" w:rsidP="0045302C">
            <w:pPr>
              <w:pStyle w:val="TABLE-col-heading"/>
              <w:rPr>
                <w:highlight w:val="yellow"/>
              </w:rPr>
            </w:pPr>
            <w:r>
              <w:rPr>
                <w:highlight w:val="yellow"/>
              </w:rPr>
              <w:t>Size</w:t>
            </w:r>
          </w:p>
        </w:tc>
        <w:tc>
          <w:tcPr>
            <w:tcW w:w="659" w:type="dxa"/>
            <w:shd w:val="clear" w:color="auto" w:fill="D9D9D9" w:themeFill="background1" w:themeFillShade="D9"/>
            <w:vAlign w:val="center"/>
          </w:tcPr>
          <w:p w14:paraId="56A12A3F" w14:textId="77777777" w:rsidR="00DC4BE9" w:rsidRDefault="00DC4BE9" w:rsidP="0045302C">
            <w:pPr>
              <w:pStyle w:val="TABLE-col-heading"/>
              <w:rPr>
                <w:highlight w:val="yellow"/>
              </w:rPr>
            </w:pPr>
            <w:r>
              <w:rPr>
                <w:highlight w:val="yellow"/>
              </w:rPr>
              <w:t>Ratio</w:t>
            </w:r>
          </w:p>
        </w:tc>
        <w:tc>
          <w:tcPr>
            <w:tcW w:w="607" w:type="dxa"/>
            <w:shd w:val="clear" w:color="auto" w:fill="D9D9D9" w:themeFill="background1" w:themeFillShade="D9"/>
            <w:vAlign w:val="center"/>
          </w:tcPr>
          <w:p w14:paraId="7FDEA1DA" w14:textId="77777777" w:rsidR="00DC4BE9" w:rsidRDefault="00DC4BE9" w:rsidP="0045302C">
            <w:pPr>
              <w:pStyle w:val="TABLE-col-heading"/>
              <w:rPr>
                <w:highlight w:val="yellow"/>
              </w:rPr>
            </w:pPr>
            <w:r>
              <w:rPr>
                <w:highlight w:val="yellow"/>
              </w:rPr>
              <w:t>Size</w:t>
            </w:r>
          </w:p>
        </w:tc>
        <w:tc>
          <w:tcPr>
            <w:tcW w:w="659" w:type="dxa"/>
            <w:shd w:val="clear" w:color="auto" w:fill="D9D9D9" w:themeFill="background1" w:themeFillShade="D9"/>
            <w:vAlign w:val="center"/>
          </w:tcPr>
          <w:p w14:paraId="1AF428C6" w14:textId="77777777" w:rsidR="00DC4BE9" w:rsidRDefault="00DC4BE9" w:rsidP="0045302C">
            <w:pPr>
              <w:pStyle w:val="TABLE-col-heading"/>
              <w:rPr>
                <w:highlight w:val="yellow"/>
              </w:rPr>
            </w:pPr>
            <w:r>
              <w:rPr>
                <w:highlight w:val="yellow"/>
              </w:rPr>
              <w:t>Ratio</w:t>
            </w:r>
          </w:p>
        </w:tc>
      </w:tr>
      <w:tr w:rsidR="00DC4BE9" w14:paraId="4E1CDB10" w14:textId="77777777" w:rsidTr="0045302C">
        <w:tc>
          <w:tcPr>
            <w:tcW w:w="602" w:type="dxa"/>
          </w:tcPr>
          <w:p w14:paraId="0AD5A46B" w14:textId="77777777" w:rsidR="00DC4BE9" w:rsidRDefault="00DC4BE9" w:rsidP="0045302C">
            <w:pPr>
              <w:pStyle w:val="TABLE-cell"/>
              <w:jc w:val="right"/>
              <w:rPr>
                <w:highlight w:val="yellow"/>
              </w:rPr>
            </w:pPr>
            <w:r>
              <w:rPr>
                <w:highlight w:val="yellow"/>
              </w:rPr>
              <w:t>24</w:t>
            </w:r>
          </w:p>
        </w:tc>
        <w:tc>
          <w:tcPr>
            <w:tcW w:w="531" w:type="dxa"/>
          </w:tcPr>
          <w:p w14:paraId="4111469B" w14:textId="77777777" w:rsidR="00DC4BE9" w:rsidRDefault="00DC4BE9" w:rsidP="0045302C">
            <w:pPr>
              <w:pStyle w:val="TABLE-cell"/>
              <w:jc w:val="right"/>
              <w:rPr>
                <w:highlight w:val="yellow"/>
              </w:rPr>
            </w:pPr>
            <w:r>
              <w:rPr>
                <w:highlight w:val="yellow"/>
              </w:rPr>
              <w:t>60</w:t>
            </w:r>
          </w:p>
        </w:tc>
        <w:tc>
          <w:tcPr>
            <w:tcW w:w="531" w:type="dxa"/>
          </w:tcPr>
          <w:p w14:paraId="4ECE88D1" w14:textId="77777777" w:rsidR="00DC4BE9" w:rsidRDefault="00DC4BE9" w:rsidP="0045302C">
            <w:pPr>
              <w:pStyle w:val="TABLE-cell"/>
              <w:jc w:val="right"/>
              <w:rPr>
                <w:highlight w:val="yellow"/>
              </w:rPr>
            </w:pPr>
            <w:r>
              <w:rPr>
                <w:highlight w:val="yellow"/>
              </w:rPr>
              <w:t>1</w:t>
            </w:r>
          </w:p>
        </w:tc>
        <w:tc>
          <w:tcPr>
            <w:tcW w:w="429" w:type="dxa"/>
          </w:tcPr>
          <w:p w14:paraId="646391F7" w14:textId="77777777" w:rsidR="00DC4BE9" w:rsidRDefault="00DC4BE9" w:rsidP="0045302C">
            <w:pPr>
              <w:pStyle w:val="TABLE-cell"/>
              <w:jc w:val="right"/>
              <w:rPr>
                <w:highlight w:val="yellow"/>
              </w:rPr>
            </w:pPr>
            <w:r>
              <w:rPr>
                <w:highlight w:val="yellow"/>
              </w:rPr>
              <w:t>1</w:t>
            </w:r>
          </w:p>
        </w:tc>
        <w:tc>
          <w:tcPr>
            <w:tcW w:w="701" w:type="dxa"/>
          </w:tcPr>
          <w:p w14:paraId="5AE39AFA" w14:textId="77777777" w:rsidR="00DC4BE9" w:rsidRDefault="00DC4BE9" w:rsidP="0045302C">
            <w:pPr>
              <w:pStyle w:val="TABLE-cell"/>
              <w:jc w:val="right"/>
              <w:rPr>
                <w:highlight w:val="yellow"/>
              </w:rPr>
            </w:pPr>
            <w:r>
              <w:rPr>
                <w:highlight w:val="yellow"/>
              </w:rPr>
              <w:t>558</w:t>
            </w:r>
          </w:p>
        </w:tc>
        <w:tc>
          <w:tcPr>
            <w:tcW w:w="658" w:type="dxa"/>
          </w:tcPr>
          <w:p w14:paraId="68BD5863" w14:textId="77777777" w:rsidR="00DC4BE9" w:rsidRDefault="00DC4BE9" w:rsidP="0045302C">
            <w:pPr>
              <w:pStyle w:val="TABLE-cell"/>
              <w:jc w:val="right"/>
              <w:rPr>
                <w:highlight w:val="yellow"/>
              </w:rPr>
            </w:pPr>
            <w:r>
              <w:rPr>
                <w:highlight w:val="yellow"/>
              </w:rPr>
              <w:t>100%</w:t>
            </w:r>
          </w:p>
        </w:tc>
        <w:tc>
          <w:tcPr>
            <w:tcW w:w="607" w:type="dxa"/>
          </w:tcPr>
          <w:p w14:paraId="42F4B990" w14:textId="77777777" w:rsidR="00DC4BE9" w:rsidRDefault="00DC4BE9" w:rsidP="0045302C">
            <w:pPr>
              <w:pStyle w:val="TABLE-cell"/>
              <w:jc w:val="right"/>
              <w:rPr>
                <w:highlight w:val="yellow"/>
              </w:rPr>
            </w:pPr>
            <w:r>
              <w:rPr>
                <w:highlight w:val="yellow"/>
              </w:rPr>
              <w:t>236</w:t>
            </w:r>
          </w:p>
        </w:tc>
        <w:tc>
          <w:tcPr>
            <w:tcW w:w="659" w:type="dxa"/>
          </w:tcPr>
          <w:p w14:paraId="417F9CDC" w14:textId="77777777" w:rsidR="00DC4BE9" w:rsidRDefault="00DC4BE9" w:rsidP="0045302C">
            <w:pPr>
              <w:pStyle w:val="TABLE-cell"/>
              <w:jc w:val="right"/>
              <w:rPr>
                <w:highlight w:val="yellow"/>
              </w:rPr>
            </w:pPr>
            <w:r>
              <w:rPr>
                <w:highlight w:val="yellow"/>
              </w:rPr>
              <w:t>42%</w:t>
            </w:r>
          </w:p>
        </w:tc>
        <w:tc>
          <w:tcPr>
            <w:tcW w:w="604" w:type="dxa"/>
          </w:tcPr>
          <w:p w14:paraId="57B16BB4" w14:textId="77777777" w:rsidR="00DC4BE9" w:rsidRDefault="00DC4BE9" w:rsidP="0045302C">
            <w:pPr>
              <w:pStyle w:val="TABLE-cell"/>
              <w:jc w:val="right"/>
              <w:rPr>
                <w:highlight w:val="yellow"/>
              </w:rPr>
            </w:pPr>
            <w:r>
              <w:rPr>
                <w:highlight w:val="yellow"/>
              </w:rPr>
              <w:t>168</w:t>
            </w:r>
          </w:p>
        </w:tc>
        <w:tc>
          <w:tcPr>
            <w:tcW w:w="656" w:type="dxa"/>
          </w:tcPr>
          <w:p w14:paraId="4C7DB2AE" w14:textId="77777777" w:rsidR="00DC4BE9" w:rsidRDefault="00DC4BE9" w:rsidP="0045302C">
            <w:pPr>
              <w:pStyle w:val="TABLE-cell"/>
              <w:jc w:val="right"/>
              <w:rPr>
                <w:highlight w:val="yellow"/>
              </w:rPr>
            </w:pPr>
            <w:r>
              <w:rPr>
                <w:highlight w:val="yellow"/>
              </w:rPr>
              <w:t>30%</w:t>
            </w:r>
          </w:p>
        </w:tc>
        <w:tc>
          <w:tcPr>
            <w:tcW w:w="607" w:type="dxa"/>
          </w:tcPr>
          <w:p w14:paraId="0D3C9255" w14:textId="77777777" w:rsidR="00DC4BE9" w:rsidRDefault="00DC4BE9" w:rsidP="0045302C">
            <w:pPr>
              <w:pStyle w:val="TABLE-cell"/>
              <w:jc w:val="right"/>
              <w:rPr>
                <w:highlight w:val="yellow"/>
              </w:rPr>
            </w:pPr>
            <w:r>
              <w:rPr>
                <w:highlight w:val="yellow"/>
              </w:rPr>
              <w:t>168</w:t>
            </w:r>
          </w:p>
        </w:tc>
        <w:tc>
          <w:tcPr>
            <w:tcW w:w="659" w:type="dxa"/>
          </w:tcPr>
          <w:p w14:paraId="67C6878A" w14:textId="77777777" w:rsidR="00DC4BE9" w:rsidRDefault="00DC4BE9" w:rsidP="0045302C">
            <w:pPr>
              <w:pStyle w:val="TABLE-cell"/>
              <w:jc w:val="right"/>
              <w:rPr>
                <w:highlight w:val="yellow"/>
              </w:rPr>
            </w:pPr>
            <w:r>
              <w:rPr>
                <w:highlight w:val="yellow"/>
              </w:rPr>
              <w:t>30%</w:t>
            </w:r>
          </w:p>
        </w:tc>
        <w:tc>
          <w:tcPr>
            <w:tcW w:w="607" w:type="dxa"/>
          </w:tcPr>
          <w:p w14:paraId="464AAFF8" w14:textId="77777777" w:rsidR="00DC4BE9" w:rsidRDefault="00DC4BE9" w:rsidP="0045302C">
            <w:pPr>
              <w:pStyle w:val="TABLE-cell"/>
              <w:jc w:val="right"/>
              <w:rPr>
                <w:highlight w:val="yellow"/>
              </w:rPr>
            </w:pPr>
            <w:r>
              <w:rPr>
                <w:highlight w:val="yellow"/>
              </w:rPr>
              <w:t>167</w:t>
            </w:r>
          </w:p>
        </w:tc>
        <w:tc>
          <w:tcPr>
            <w:tcW w:w="659" w:type="dxa"/>
          </w:tcPr>
          <w:p w14:paraId="3A4D9A15" w14:textId="77777777" w:rsidR="00DC4BE9" w:rsidRDefault="00DC4BE9" w:rsidP="0045302C">
            <w:pPr>
              <w:pStyle w:val="TABLE-cell"/>
              <w:jc w:val="right"/>
              <w:rPr>
                <w:highlight w:val="yellow"/>
              </w:rPr>
            </w:pPr>
            <w:r>
              <w:rPr>
                <w:highlight w:val="yellow"/>
              </w:rPr>
              <w:t>30%</w:t>
            </w:r>
          </w:p>
        </w:tc>
      </w:tr>
      <w:tr w:rsidR="00DC4BE9" w14:paraId="2BF49BAD" w14:textId="77777777" w:rsidTr="0045302C">
        <w:tc>
          <w:tcPr>
            <w:tcW w:w="602" w:type="dxa"/>
          </w:tcPr>
          <w:p w14:paraId="440CE0EF" w14:textId="77777777" w:rsidR="00DC4BE9" w:rsidRDefault="00DC4BE9" w:rsidP="0045302C">
            <w:pPr>
              <w:pStyle w:val="TABLE-cell"/>
              <w:jc w:val="right"/>
              <w:rPr>
                <w:highlight w:val="yellow"/>
              </w:rPr>
            </w:pPr>
            <w:r>
              <w:rPr>
                <w:highlight w:val="yellow"/>
              </w:rPr>
              <w:t>48</w:t>
            </w:r>
          </w:p>
        </w:tc>
        <w:tc>
          <w:tcPr>
            <w:tcW w:w="531" w:type="dxa"/>
          </w:tcPr>
          <w:p w14:paraId="3D1E0EC9" w14:textId="77777777" w:rsidR="00DC4BE9" w:rsidRDefault="00DC4BE9" w:rsidP="0045302C">
            <w:pPr>
              <w:pStyle w:val="TABLE-cell"/>
              <w:jc w:val="right"/>
              <w:rPr>
                <w:highlight w:val="yellow"/>
              </w:rPr>
            </w:pPr>
            <w:r>
              <w:rPr>
                <w:highlight w:val="yellow"/>
              </w:rPr>
              <w:t>60</w:t>
            </w:r>
          </w:p>
        </w:tc>
        <w:tc>
          <w:tcPr>
            <w:tcW w:w="531" w:type="dxa"/>
          </w:tcPr>
          <w:p w14:paraId="452A0651" w14:textId="77777777" w:rsidR="00DC4BE9" w:rsidRDefault="00DC4BE9" w:rsidP="0045302C">
            <w:pPr>
              <w:pStyle w:val="TABLE-cell"/>
              <w:jc w:val="right"/>
              <w:rPr>
                <w:highlight w:val="yellow"/>
              </w:rPr>
            </w:pPr>
            <w:r>
              <w:rPr>
                <w:highlight w:val="yellow"/>
              </w:rPr>
              <w:t>2</w:t>
            </w:r>
          </w:p>
        </w:tc>
        <w:tc>
          <w:tcPr>
            <w:tcW w:w="429" w:type="dxa"/>
          </w:tcPr>
          <w:p w14:paraId="78412E55" w14:textId="77777777" w:rsidR="00DC4BE9" w:rsidRDefault="00DC4BE9" w:rsidP="0045302C">
            <w:pPr>
              <w:pStyle w:val="TABLE-cell"/>
              <w:jc w:val="right"/>
              <w:rPr>
                <w:highlight w:val="yellow"/>
              </w:rPr>
            </w:pPr>
            <w:r>
              <w:rPr>
                <w:highlight w:val="yellow"/>
              </w:rPr>
              <w:t>1</w:t>
            </w:r>
          </w:p>
        </w:tc>
        <w:tc>
          <w:tcPr>
            <w:tcW w:w="701" w:type="dxa"/>
          </w:tcPr>
          <w:p w14:paraId="779B7C12" w14:textId="77777777" w:rsidR="00DC4BE9" w:rsidRDefault="00DC4BE9" w:rsidP="0045302C">
            <w:pPr>
              <w:pStyle w:val="TABLE-cell"/>
              <w:jc w:val="right"/>
              <w:rPr>
                <w:highlight w:val="yellow"/>
              </w:rPr>
            </w:pPr>
            <w:r>
              <w:rPr>
                <w:highlight w:val="yellow"/>
              </w:rPr>
              <w:t>1110</w:t>
            </w:r>
          </w:p>
        </w:tc>
        <w:tc>
          <w:tcPr>
            <w:tcW w:w="658" w:type="dxa"/>
          </w:tcPr>
          <w:p w14:paraId="22F3AEDC" w14:textId="77777777" w:rsidR="00DC4BE9" w:rsidRDefault="00DC4BE9" w:rsidP="0045302C">
            <w:pPr>
              <w:pStyle w:val="TABLE-cell"/>
              <w:jc w:val="right"/>
              <w:rPr>
                <w:highlight w:val="yellow"/>
              </w:rPr>
            </w:pPr>
            <w:r>
              <w:rPr>
                <w:highlight w:val="yellow"/>
              </w:rPr>
              <w:t>100%</w:t>
            </w:r>
          </w:p>
        </w:tc>
        <w:tc>
          <w:tcPr>
            <w:tcW w:w="607" w:type="dxa"/>
          </w:tcPr>
          <w:p w14:paraId="7987EC2F" w14:textId="77777777" w:rsidR="00DC4BE9" w:rsidRDefault="00DC4BE9" w:rsidP="0045302C">
            <w:pPr>
              <w:pStyle w:val="TABLE-cell"/>
              <w:jc w:val="right"/>
              <w:rPr>
                <w:highlight w:val="yellow"/>
              </w:rPr>
            </w:pPr>
            <w:r>
              <w:rPr>
                <w:highlight w:val="yellow"/>
              </w:rPr>
              <w:t>452</w:t>
            </w:r>
          </w:p>
        </w:tc>
        <w:tc>
          <w:tcPr>
            <w:tcW w:w="659" w:type="dxa"/>
          </w:tcPr>
          <w:p w14:paraId="6E7CC51A" w14:textId="77777777" w:rsidR="00DC4BE9" w:rsidRDefault="00DC4BE9" w:rsidP="0045302C">
            <w:pPr>
              <w:pStyle w:val="TABLE-cell"/>
              <w:jc w:val="right"/>
              <w:rPr>
                <w:highlight w:val="yellow"/>
              </w:rPr>
            </w:pPr>
            <w:r>
              <w:rPr>
                <w:highlight w:val="yellow"/>
              </w:rPr>
              <w:t>41%</w:t>
            </w:r>
          </w:p>
        </w:tc>
        <w:tc>
          <w:tcPr>
            <w:tcW w:w="604" w:type="dxa"/>
          </w:tcPr>
          <w:p w14:paraId="43A2645D" w14:textId="77777777" w:rsidR="00DC4BE9" w:rsidRDefault="00DC4BE9" w:rsidP="0045302C">
            <w:pPr>
              <w:pStyle w:val="TABLE-cell"/>
              <w:jc w:val="right"/>
              <w:rPr>
                <w:highlight w:val="yellow"/>
              </w:rPr>
            </w:pPr>
            <w:r>
              <w:rPr>
                <w:highlight w:val="yellow"/>
              </w:rPr>
              <w:t>313</w:t>
            </w:r>
          </w:p>
        </w:tc>
        <w:tc>
          <w:tcPr>
            <w:tcW w:w="656" w:type="dxa"/>
          </w:tcPr>
          <w:p w14:paraId="47F12F9B" w14:textId="77777777" w:rsidR="00DC4BE9" w:rsidRDefault="00DC4BE9" w:rsidP="0045302C">
            <w:pPr>
              <w:pStyle w:val="TABLE-cell"/>
              <w:jc w:val="right"/>
              <w:rPr>
                <w:highlight w:val="yellow"/>
              </w:rPr>
            </w:pPr>
            <w:r>
              <w:rPr>
                <w:highlight w:val="yellow"/>
              </w:rPr>
              <w:t>28%</w:t>
            </w:r>
          </w:p>
        </w:tc>
        <w:tc>
          <w:tcPr>
            <w:tcW w:w="607" w:type="dxa"/>
          </w:tcPr>
          <w:p w14:paraId="0ABC35C3" w14:textId="77777777" w:rsidR="00DC4BE9" w:rsidRDefault="00DC4BE9" w:rsidP="0045302C">
            <w:pPr>
              <w:pStyle w:val="TABLE-cell"/>
              <w:jc w:val="right"/>
              <w:rPr>
                <w:highlight w:val="yellow"/>
              </w:rPr>
            </w:pPr>
            <w:r>
              <w:rPr>
                <w:highlight w:val="yellow"/>
              </w:rPr>
              <w:t>336</w:t>
            </w:r>
          </w:p>
        </w:tc>
        <w:tc>
          <w:tcPr>
            <w:tcW w:w="659" w:type="dxa"/>
          </w:tcPr>
          <w:p w14:paraId="71673541" w14:textId="77777777" w:rsidR="00DC4BE9" w:rsidRDefault="00DC4BE9" w:rsidP="0045302C">
            <w:pPr>
              <w:pStyle w:val="TABLE-cell"/>
              <w:jc w:val="right"/>
              <w:rPr>
                <w:highlight w:val="yellow"/>
              </w:rPr>
            </w:pPr>
            <w:r>
              <w:rPr>
                <w:highlight w:val="yellow"/>
              </w:rPr>
              <w:t>30%</w:t>
            </w:r>
          </w:p>
        </w:tc>
        <w:tc>
          <w:tcPr>
            <w:tcW w:w="607" w:type="dxa"/>
          </w:tcPr>
          <w:p w14:paraId="1F730064" w14:textId="77777777" w:rsidR="00DC4BE9" w:rsidRDefault="00DC4BE9" w:rsidP="0045302C">
            <w:pPr>
              <w:pStyle w:val="TABLE-cell"/>
              <w:jc w:val="right"/>
              <w:rPr>
                <w:highlight w:val="yellow"/>
              </w:rPr>
            </w:pPr>
            <w:r>
              <w:rPr>
                <w:highlight w:val="yellow"/>
              </w:rPr>
              <w:t>311</w:t>
            </w:r>
          </w:p>
        </w:tc>
        <w:tc>
          <w:tcPr>
            <w:tcW w:w="659" w:type="dxa"/>
          </w:tcPr>
          <w:p w14:paraId="19E2C6E2" w14:textId="77777777" w:rsidR="00DC4BE9" w:rsidRDefault="00DC4BE9" w:rsidP="0045302C">
            <w:pPr>
              <w:pStyle w:val="TABLE-cell"/>
              <w:jc w:val="right"/>
              <w:rPr>
                <w:highlight w:val="yellow"/>
              </w:rPr>
            </w:pPr>
            <w:r>
              <w:rPr>
                <w:highlight w:val="yellow"/>
              </w:rPr>
              <w:t>28%</w:t>
            </w:r>
          </w:p>
        </w:tc>
      </w:tr>
      <w:tr w:rsidR="00DC4BE9" w14:paraId="7F14075A" w14:textId="77777777" w:rsidTr="0045302C">
        <w:tc>
          <w:tcPr>
            <w:tcW w:w="602" w:type="dxa"/>
          </w:tcPr>
          <w:p w14:paraId="620511F0" w14:textId="77777777" w:rsidR="00DC4BE9" w:rsidRDefault="00DC4BE9" w:rsidP="0045302C">
            <w:pPr>
              <w:pStyle w:val="TABLE-cell"/>
              <w:jc w:val="right"/>
              <w:rPr>
                <w:highlight w:val="yellow"/>
              </w:rPr>
            </w:pPr>
            <w:r>
              <w:rPr>
                <w:highlight w:val="yellow"/>
              </w:rPr>
              <w:t>96</w:t>
            </w:r>
          </w:p>
        </w:tc>
        <w:tc>
          <w:tcPr>
            <w:tcW w:w="531" w:type="dxa"/>
          </w:tcPr>
          <w:p w14:paraId="778E1913" w14:textId="77777777" w:rsidR="00DC4BE9" w:rsidRDefault="00DC4BE9" w:rsidP="0045302C">
            <w:pPr>
              <w:pStyle w:val="TABLE-cell"/>
              <w:jc w:val="right"/>
              <w:rPr>
                <w:highlight w:val="yellow"/>
              </w:rPr>
            </w:pPr>
            <w:r>
              <w:rPr>
                <w:highlight w:val="yellow"/>
              </w:rPr>
              <w:t>60</w:t>
            </w:r>
          </w:p>
        </w:tc>
        <w:tc>
          <w:tcPr>
            <w:tcW w:w="531" w:type="dxa"/>
          </w:tcPr>
          <w:p w14:paraId="2164D588" w14:textId="77777777" w:rsidR="00DC4BE9" w:rsidRDefault="00DC4BE9" w:rsidP="0045302C">
            <w:pPr>
              <w:pStyle w:val="TABLE-cell"/>
              <w:jc w:val="right"/>
              <w:rPr>
                <w:highlight w:val="yellow"/>
              </w:rPr>
            </w:pPr>
            <w:r>
              <w:rPr>
                <w:highlight w:val="yellow"/>
              </w:rPr>
              <w:t>4</w:t>
            </w:r>
          </w:p>
        </w:tc>
        <w:tc>
          <w:tcPr>
            <w:tcW w:w="429" w:type="dxa"/>
          </w:tcPr>
          <w:p w14:paraId="34607DFA" w14:textId="77777777" w:rsidR="00DC4BE9" w:rsidRDefault="00DC4BE9" w:rsidP="0045302C">
            <w:pPr>
              <w:pStyle w:val="TABLE-cell"/>
              <w:jc w:val="right"/>
              <w:rPr>
                <w:highlight w:val="yellow"/>
              </w:rPr>
            </w:pPr>
            <w:r>
              <w:rPr>
                <w:highlight w:val="yellow"/>
              </w:rPr>
              <w:t>1</w:t>
            </w:r>
          </w:p>
        </w:tc>
        <w:tc>
          <w:tcPr>
            <w:tcW w:w="701" w:type="dxa"/>
          </w:tcPr>
          <w:p w14:paraId="74CDA2CE" w14:textId="77777777" w:rsidR="00DC4BE9" w:rsidRDefault="00DC4BE9" w:rsidP="0045302C">
            <w:pPr>
              <w:pStyle w:val="TABLE-cell"/>
              <w:jc w:val="right"/>
              <w:rPr>
                <w:highlight w:val="yellow"/>
              </w:rPr>
            </w:pPr>
            <w:r>
              <w:rPr>
                <w:highlight w:val="yellow"/>
              </w:rPr>
              <w:t>2214</w:t>
            </w:r>
          </w:p>
        </w:tc>
        <w:tc>
          <w:tcPr>
            <w:tcW w:w="658" w:type="dxa"/>
          </w:tcPr>
          <w:p w14:paraId="0FEBA184" w14:textId="77777777" w:rsidR="00DC4BE9" w:rsidRDefault="00DC4BE9" w:rsidP="0045302C">
            <w:pPr>
              <w:pStyle w:val="TABLE-cell"/>
              <w:jc w:val="right"/>
              <w:rPr>
                <w:highlight w:val="yellow"/>
              </w:rPr>
            </w:pPr>
            <w:r>
              <w:rPr>
                <w:highlight w:val="yellow"/>
              </w:rPr>
              <w:t>100%</w:t>
            </w:r>
          </w:p>
        </w:tc>
        <w:tc>
          <w:tcPr>
            <w:tcW w:w="607" w:type="dxa"/>
          </w:tcPr>
          <w:p w14:paraId="5D9FEEFD" w14:textId="77777777" w:rsidR="00DC4BE9" w:rsidRDefault="00DC4BE9" w:rsidP="0045302C">
            <w:pPr>
              <w:pStyle w:val="TABLE-cell"/>
              <w:jc w:val="right"/>
              <w:rPr>
                <w:highlight w:val="yellow"/>
              </w:rPr>
            </w:pPr>
            <w:r>
              <w:rPr>
                <w:highlight w:val="yellow"/>
              </w:rPr>
              <w:t>884</w:t>
            </w:r>
          </w:p>
        </w:tc>
        <w:tc>
          <w:tcPr>
            <w:tcW w:w="659" w:type="dxa"/>
          </w:tcPr>
          <w:p w14:paraId="5BA035ED" w14:textId="77777777" w:rsidR="00DC4BE9" w:rsidRDefault="00DC4BE9" w:rsidP="0045302C">
            <w:pPr>
              <w:pStyle w:val="TABLE-cell"/>
              <w:jc w:val="right"/>
              <w:rPr>
                <w:highlight w:val="yellow"/>
              </w:rPr>
            </w:pPr>
            <w:r>
              <w:rPr>
                <w:highlight w:val="yellow"/>
              </w:rPr>
              <w:t>40%</w:t>
            </w:r>
          </w:p>
        </w:tc>
        <w:tc>
          <w:tcPr>
            <w:tcW w:w="604" w:type="dxa"/>
          </w:tcPr>
          <w:p w14:paraId="2C41B305" w14:textId="77777777" w:rsidR="00DC4BE9" w:rsidRDefault="00DC4BE9" w:rsidP="0045302C">
            <w:pPr>
              <w:pStyle w:val="TABLE-cell"/>
              <w:jc w:val="right"/>
              <w:rPr>
                <w:highlight w:val="yellow"/>
              </w:rPr>
            </w:pPr>
            <w:r>
              <w:rPr>
                <w:highlight w:val="yellow"/>
              </w:rPr>
              <w:t>601</w:t>
            </w:r>
          </w:p>
        </w:tc>
        <w:tc>
          <w:tcPr>
            <w:tcW w:w="656" w:type="dxa"/>
          </w:tcPr>
          <w:p w14:paraId="6F7D8C33" w14:textId="77777777" w:rsidR="00DC4BE9" w:rsidRDefault="00DC4BE9" w:rsidP="0045302C">
            <w:pPr>
              <w:pStyle w:val="TABLE-cell"/>
              <w:jc w:val="right"/>
              <w:rPr>
                <w:highlight w:val="yellow"/>
              </w:rPr>
            </w:pPr>
            <w:r>
              <w:rPr>
                <w:highlight w:val="yellow"/>
              </w:rPr>
              <w:t>27%</w:t>
            </w:r>
          </w:p>
        </w:tc>
        <w:tc>
          <w:tcPr>
            <w:tcW w:w="607" w:type="dxa"/>
          </w:tcPr>
          <w:p w14:paraId="3E786202" w14:textId="77777777" w:rsidR="00DC4BE9" w:rsidRDefault="00DC4BE9" w:rsidP="0045302C">
            <w:pPr>
              <w:pStyle w:val="TABLE-cell"/>
              <w:jc w:val="right"/>
              <w:rPr>
                <w:highlight w:val="yellow"/>
              </w:rPr>
            </w:pPr>
            <w:r>
              <w:rPr>
                <w:highlight w:val="yellow"/>
              </w:rPr>
              <w:t>669</w:t>
            </w:r>
          </w:p>
        </w:tc>
        <w:tc>
          <w:tcPr>
            <w:tcW w:w="659" w:type="dxa"/>
          </w:tcPr>
          <w:p w14:paraId="2B54CCB5" w14:textId="77777777" w:rsidR="00DC4BE9" w:rsidRDefault="00DC4BE9" w:rsidP="0045302C">
            <w:pPr>
              <w:pStyle w:val="TABLE-cell"/>
              <w:jc w:val="right"/>
              <w:rPr>
                <w:highlight w:val="yellow"/>
              </w:rPr>
            </w:pPr>
            <w:r>
              <w:rPr>
                <w:highlight w:val="yellow"/>
              </w:rPr>
              <w:t>30%</w:t>
            </w:r>
          </w:p>
        </w:tc>
        <w:tc>
          <w:tcPr>
            <w:tcW w:w="607" w:type="dxa"/>
          </w:tcPr>
          <w:p w14:paraId="6F3DF765" w14:textId="77777777" w:rsidR="00DC4BE9" w:rsidRDefault="00DC4BE9" w:rsidP="0045302C">
            <w:pPr>
              <w:pStyle w:val="TABLE-cell"/>
              <w:jc w:val="right"/>
              <w:rPr>
                <w:highlight w:val="yellow"/>
              </w:rPr>
            </w:pPr>
            <w:r>
              <w:rPr>
                <w:highlight w:val="yellow"/>
              </w:rPr>
              <w:t>599</w:t>
            </w:r>
          </w:p>
        </w:tc>
        <w:tc>
          <w:tcPr>
            <w:tcW w:w="659" w:type="dxa"/>
          </w:tcPr>
          <w:p w14:paraId="3748CE03" w14:textId="77777777" w:rsidR="00DC4BE9" w:rsidRDefault="00DC4BE9" w:rsidP="0045302C">
            <w:pPr>
              <w:pStyle w:val="TABLE-cell"/>
              <w:jc w:val="right"/>
              <w:rPr>
                <w:highlight w:val="yellow"/>
              </w:rPr>
            </w:pPr>
            <w:r>
              <w:rPr>
                <w:highlight w:val="yellow"/>
              </w:rPr>
              <w:t>27%</w:t>
            </w:r>
          </w:p>
        </w:tc>
      </w:tr>
      <w:tr w:rsidR="00DC4BE9" w14:paraId="72DCA763" w14:textId="77777777" w:rsidTr="0045302C">
        <w:tc>
          <w:tcPr>
            <w:tcW w:w="602" w:type="dxa"/>
          </w:tcPr>
          <w:p w14:paraId="3E6B05BA" w14:textId="77777777" w:rsidR="00DC4BE9" w:rsidRDefault="00DC4BE9" w:rsidP="0045302C">
            <w:pPr>
              <w:pStyle w:val="TABLE-cell"/>
              <w:jc w:val="right"/>
              <w:rPr>
                <w:highlight w:val="yellow"/>
              </w:rPr>
            </w:pPr>
            <w:r>
              <w:rPr>
                <w:highlight w:val="yellow"/>
              </w:rPr>
              <w:t>168</w:t>
            </w:r>
          </w:p>
        </w:tc>
        <w:tc>
          <w:tcPr>
            <w:tcW w:w="531" w:type="dxa"/>
          </w:tcPr>
          <w:p w14:paraId="2AC77821" w14:textId="77777777" w:rsidR="00DC4BE9" w:rsidRDefault="00DC4BE9" w:rsidP="0045302C">
            <w:pPr>
              <w:pStyle w:val="TABLE-cell"/>
              <w:jc w:val="right"/>
              <w:rPr>
                <w:highlight w:val="yellow"/>
              </w:rPr>
            </w:pPr>
            <w:r>
              <w:rPr>
                <w:highlight w:val="yellow"/>
              </w:rPr>
              <w:t>60</w:t>
            </w:r>
          </w:p>
        </w:tc>
        <w:tc>
          <w:tcPr>
            <w:tcW w:w="531" w:type="dxa"/>
          </w:tcPr>
          <w:p w14:paraId="41584F5F" w14:textId="77777777" w:rsidR="00DC4BE9" w:rsidRDefault="00DC4BE9" w:rsidP="0045302C">
            <w:pPr>
              <w:pStyle w:val="TABLE-cell"/>
              <w:jc w:val="right"/>
              <w:rPr>
                <w:highlight w:val="yellow"/>
              </w:rPr>
            </w:pPr>
            <w:r>
              <w:rPr>
                <w:highlight w:val="yellow"/>
              </w:rPr>
              <w:t>7</w:t>
            </w:r>
          </w:p>
        </w:tc>
        <w:tc>
          <w:tcPr>
            <w:tcW w:w="429" w:type="dxa"/>
          </w:tcPr>
          <w:p w14:paraId="73E9D0FE" w14:textId="77777777" w:rsidR="00DC4BE9" w:rsidRDefault="00DC4BE9" w:rsidP="0045302C">
            <w:pPr>
              <w:pStyle w:val="TABLE-cell"/>
              <w:jc w:val="right"/>
              <w:rPr>
                <w:highlight w:val="yellow"/>
              </w:rPr>
            </w:pPr>
            <w:r>
              <w:rPr>
                <w:highlight w:val="yellow"/>
              </w:rPr>
              <w:t>1</w:t>
            </w:r>
          </w:p>
        </w:tc>
        <w:tc>
          <w:tcPr>
            <w:tcW w:w="701" w:type="dxa"/>
          </w:tcPr>
          <w:p w14:paraId="6C03862C" w14:textId="77777777" w:rsidR="00DC4BE9" w:rsidRDefault="00DC4BE9" w:rsidP="0045302C">
            <w:pPr>
              <w:pStyle w:val="TABLE-cell"/>
              <w:jc w:val="right"/>
              <w:rPr>
                <w:highlight w:val="yellow"/>
              </w:rPr>
            </w:pPr>
            <w:r>
              <w:rPr>
                <w:highlight w:val="yellow"/>
              </w:rPr>
              <w:t>3871</w:t>
            </w:r>
          </w:p>
        </w:tc>
        <w:tc>
          <w:tcPr>
            <w:tcW w:w="658" w:type="dxa"/>
          </w:tcPr>
          <w:p w14:paraId="5E3F4762" w14:textId="77777777" w:rsidR="00DC4BE9" w:rsidRDefault="00DC4BE9" w:rsidP="0045302C">
            <w:pPr>
              <w:pStyle w:val="TABLE-cell"/>
              <w:jc w:val="right"/>
              <w:rPr>
                <w:highlight w:val="yellow"/>
              </w:rPr>
            </w:pPr>
            <w:r>
              <w:rPr>
                <w:highlight w:val="yellow"/>
              </w:rPr>
              <w:t>100%</w:t>
            </w:r>
          </w:p>
        </w:tc>
        <w:tc>
          <w:tcPr>
            <w:tcW w:w="607" w:type="dxa"/>
          </w:tcPr>
          <w:p w14:paraId="3CA26F1E" w14:textId="77777777" w:rsidR="00DC4BE9" w:rsidRDefault="00DC4BE9" w:rsidP="0045302C">
            <w:pPr>
              <w:pStyle w:val="TABLE-cell"/>
              <w:jc w:val="right"/>
              <w:rPr>
                <w:highlight w:val="yellow"/>
              </w:rPr>
            </w:pPr>
            <w:r>
              <w:rPr>
                <w:highlight w:val="yellow"/>
              </w:rPr>
              <w:t>1533</w:t>
            </w:r>
          </w:p>
        </w:tc>
        <w:tc>
          <w:tcPr>
            <w:tcW w:w="659" w:type="dxa"/>
          </w:tcPr>
          <w:p w14:paraId="3E8D96AF" w14:textId="77777777" w:rsidR="00DC4BE9" w:rsidRDefault="00DC4BE9" w:rsidP="0045302C">
            <w:pPr>
              <w:pStyle w:val="TABLE-cell"/>
              <w:jc w:val="right"/>
              <w:rPr>
                <w:highlight w:val="yellow"/>
              </w:rPr>
            </w:pPr>
            <w:r>
              <w:rPr>
                <w:highlight w:val="yellow"/>
              </w:rPr>
              <w:t>40%</w:t>
            </w:r>
          </w:p>
        </w:tc>
        <w:tc>
          <w:tcPr>
            <w:tcW w:w="604" w:type="dxa"/>
          </w:tcPr>
          <w:p w14:paraId="58DA87AC" w14:textId="77777777" w:rsidR="00DC4BE9" w:rsidRDefault="00DC4BE9" w:rsidP="0045302C">
            <w:pPr>
              <w:pStyle w:val="TABLE-cell"/>
              <w:jc w:val="right"/>
              <w:rPr>
                <w:highlight w:val="yellow"/>
              </w:rPr>
            </w:pPr>
            <w:r>
              <w:rPr>
                <w:highlight w:val="yellow"/>
              </w:rPr>
              <w:t>1033</w:t>
            </w:r>
          </w:p>
        </w:tc>
        <w:tc>
          <w:tcPr>
            <w:tcW w:w="656" w:type="dxa"/>
          </w:tcPr>
          <w:p w14:paraId="5293B1FE" w14:textId="77777777" w:rsidR="00DC4BE9" w:rsidRDefault="00DC4BE9" w:rsidP="0045302C">
            <w:pPr>
              <w:pStyle w:val="TABLE-cell"/>
              <w:jc w:val="right"/>
              <w:rPr>
                <w:highlight w:val="yellow"/>
              </w:rPr>
            </w:pPr>
            <w:r>
              <w:rPr>
                <w:highlight w:val="yellow"/>
              </w:rPr>
              <w:t>27%</w:t>
            </w:r>
          </w:p>
        </w:tc>
        <w:tc>
          <w:tcPr>
            <w:tcW w:w="607" w:type="dxa"/>
          </w:tcPr>
          <w:p w14:paraId="07203551" w14:textId="77777777" w:rsidR="00DC4BE9" w:rsidRDefault="00DC4BE9" w:rsidP="0045302C">
            <w:pPr>
              <w:pStyle w:val="TABLE-cell"/>
              <w:jc w:val="right"/>
              <w:rPr>
                <w:highlight w:val="yellow"/>
              </w:rPr>
            </w:pPr>
            <w:r>
              <w:rPr>
                <w:highlight w:val="yellow"/>
              </w:rPr>
              <w:t>1177</w:t>
            </w:r>
          </w:p>
        </w:tc>
        <w:tc>
          <w:tcPr>
            <w:tcW w:w="659" w:type="dxa"/>
          </w:tcPr>
          <w:p w14:paraId="79AA284F" w14:textId="77777777" w:rsidR="00DC4BE9" w:rsidRDefault="00DC4BE9" w:rsidP="0045302C">
            <w:pPr>
              <w:pStyle w:val="TABLE-cell"/>
              <w:jc w:val="right"/>
              <w:rPr>
                <w:highlight w:val="yellow"/>
              </w:rPr>
            </w:pPr>
            <w:r>
              <w:rPr>
                <w:highlight w:val="yellow"/>
              </w:rPr>
              <w:t>30%</w:t>
            </w:r>
          </w:p>
        </w:tc>
        <w:tc>
          <w:tcPr>
            <w:tcW w:w="607" w:type="dxa"/>
          </w:tcPr>
          <w:p w14:paraId="0FD94E45" w14:textId="77777777" w:rsidR="00DC4BE9" w:rsidRDefault="00DC4BE9" w:rsidP="0045302C">
            <w:pPr>
              <w:pStyle w:val="TABLE-cell"/>
              <w:jc w:val="right"/>
              <w:rPr>
                <w:highlight w:val="yellow"/>
              </w:rPr>
            </w:pPr>
            <w:r>
              <w:rPr>
                <w:highlight w:val="yellow"/>
              </w:rPr>
              <w:t>1032</w:t>
            </w:r>
          </w:p>
        </w:tc>
        <w:tc>
          <w:tcPr>
            <w:tcW w:w="659" w:type="dxa"/>
          </w:tcPr>
          <w:p w14:paraId="1E9C7261" w14:textId="77777777" w:rsidR="00DC4BE9" w:rsidRDefault="00DC4BE9" w:rsidP="0045302C">
            <w:pPr>
              <w:pStyle w:val="TABLE-cell"/>
              <w:jc w:val="right"/>
              <w:rPr>
                <w:highlight w:val="yellow"/>
              </w:rPr>
            </w:pPr>
            <w:r>
              <w:rPr>
                <w:highlight w:val="yellow"/>
              </w:rPr>
              <w:t>27%</w:t>
            </w:r>
          </w:p>
        </w:tc>
      </w:tr>
    </w:tbl>
    <w:p w14:paraId="160E6AFE" w14:textId="77777777" w:rsidR="00DC4BE9" w:rsidRPr="001135A6" w:rsidRDefault="00DC4BE9" w:rsidP="00DC4BE9">
      <w:pPr>
        <w:pStyle w:val="PARAGRAPH"/>
        <w:spacing w:before="0" w:after="120"/>
        <w:rPr>
          <w:highlight w:val="yellow"/>
        </w:rPr>
      </w:pPr>
    </w:p>
    <w:p w14:paraId="422B46A6" w14:textId="77777777" w:rsidR="00DC4BE9" w:rsidRDefault="00DC4BE9" w:rsidP="00DC4BE9">
      <w:pPr>
        <w:pStyle w:val="PARAGRAPH"/>
        <w:spacing w:before="0" w:after="120"/>
        <w:rPr>
          <w:highlight w:val="yellow"/>
        </w:rPr>
      </w:pPr>
    </w:p>
    <w:p w14:paraId="114226E0" w14:textId="77777777" w:rsidR="00DC4BE9" w:rsidRDefault="00DC4BE9" w:rsidP="00DC4BE9">
      <w:pPr>
        <w:pStyle w:val="TABLE-title"/>
      </w:pPr>
      <w:bookmarkStart w:id="7287" w:name="_Toc97124088"/>
      <w:bookmarkStart w:id="7288" w:name="_Toc97127553"/>
      <w:r>
        <w:lastRenderedPageBreak/>
        <w:t>Table F.16</w:t>
      </w:r>
      <w:del w:id="7289" w:author="John Cowburn" w:date="2022-03-02T14:08:00Z">
        <w:r w:rsidDel="008C68F5">
          <w:fldChar w:fldCharType="begin"/>
        </w:r>
        <w:r w:rsidDel="008C68F5">
          <w:delInstrText xml:space="preserve"> SEQ Table \* ARABIC </w:delInstrText>
        </w:r>
        <w:r w:rsidDel="008C68F5">
          <w:fldChar w:fldCharType="separate"/>
        </w:r>
        <w:r w:rsidDel="008C68F5">
          <w:rPr>
            <w:noProof/>
          </w:rPr>
          <w:delText>5</w:delText>
        </w:r>
        <w:r w:rsidDel="008C68F5">
          <w:fldChar w:fldCharType="end"/>
        </w:r>
      </w:del>
      <w:r>
        <w:t xml:space="preserve"> – </w:t>
      </w:r>
      <w:r w:rsidRPr="001135A6">
        <w:rPr>
          <w:highlight w:val="yellow"/>
        </w:rPr>
        <w:t>Combination of the various encoding methods and V.44 compression</w:t>
      </w:r>
      <w:r>
        <w:rPr>
          <w:highlight w:val="yellow"/>
        </w:rPr>
        <w:t xml:space="preserve"> for get-response APDU</w:t>
      </w:r>
      <w:bookmarkEnd w:id="7287"/>
      <w:bookmarkEnd w:id="7288"/>
    </w:p>
    <w:tbl>
      <w:tblPr>
        <w:tblStyle w:val="TableGrid"/>
        <w:tblW w:w="9250" w:type="dxa"/>
        <w:tblLook w:val="04A0" w:firstRow="1" w:lastRow="0" w:firstColumn="1" w:lastColumn="0" w:noHBand="0" w:noVBand="1"/>
      </w:tblPr>
      <w:tblGrid>
        <w:gridCol w:w="532"/>
        <w:gridCol w:w="531"/>
        <w:gridCol w:w="531"/>
        <w:gridCol w:w="531"/>
        <w:gridCol w:w="720"/>
        <w:gridCol w:w="604"/>
        <w:gridCol w:w="657"/>
        <w:gridCol w:w="8"/>
        <w:gridCol w:w="593"/>
        <w:gridCol w:w="659"/>
        <w:gridCol w:w="14"/>
        <w:gridCol w:w="573"/>
        <w:gridCol w:w="656"/>
        <w:gridCol w:w="10"/>
        <w:gridCol w:w="593"/>
        <w:gridCol w:w="659"/>
        <w:gridCol w:w="14"/>
        <w:gridCol w:w="573"/>
        <w:gridCol w:w="792"/>
      </w:tblGrid>
      <w:tr w:rsidR="00DC4BE9" w14:paraId="73EFAAA1" w14:textId="77777777" w:rsidTr="0045302C">
        <w:trPr>
          <w:cantSplit/>
          <w:trHeight w:val="1891"/>
        </w:trPr>
        <w:tc>
          <w:tcPr>
            <w:tcW w:w="1951" w:type="dxa"/>
            <w:gridSpan w:val="4"/>
            <w:shd w:val="clear" w:color="auto" w:fill="D9D9D9" w:themeFill="background1" w:themeFillShade="D9"/>
            <w:vAlign w:val="center"/>
          </w:tcPr>
          <w:p w14:paraId="31DA0750" w14:textId="77777777" w:rsidR="00DC4BE9" w:rsidRDefault="00DC4BE9" w:rsidP="0045302C">
            <w:pPr>
              <w:pStyle w:val="TABLE-col-heading"/>
              <w:rPr>
                <w:highlight w:val="yellow"/>
              </w:rPr>
            </w:pPr>
            <w:r>
              <w:rPr>
                <w:highlight w:val="yellow"/>
              </w:rPr>
              <w:t>Profile Generic Parameters</w:t>
            </w:r>
          </w:p>
        </w:tc>
        <w:tc>
          <w:tcPr>
            <w:tcW w:w="826" w:type="dxa"/>
            <w:shd w:val="clear" w:color="auto" w:fill="D9D9D9" w:themeFill="background1" w:themeFillShade="D9"/>
            <w:textDirection w:val="btLr"/>
            <w:vAlign w:val="center"/>
          </w:tcPr>
          <w:p w14:paraId="14575AC9" w14:textId="77777777" w:rsidR="00DC4BE9" w:rsidRDefault="00DC4BE9" w:rsidP="0045302C">
            <w:pPr>
              <w:pStyle w:val="TABLE-col-heading"/>
              <w:ind w:left="113" w:right="113"/>
              <w:rPr>
                <w:highlight w:val="yellow"/>
              </w:rPr>
            </w:pPr>
            <w:r>
              <w:rPr>
                <w:highlight w:val="yellow"/>
              </w:rPr>
              <w:t>Uncompressed</w:t>
            </w:r>
          </w:p>
        </w:tc>
        <w:tc>
          <w:tcPr>
            <w:tcW w:w="6473" w:type="dxa"/>
            <w:gridSpan w:val="14"/>
            <w:shd w:val="clear" w:color="auto" w:fill="D9D9D9" w:themeFill="background1" w:themeFillShade="D9"/>
            <w:vAlign w:val="center"/>
          </w:tcPr>
          <w:p w14:paraId="764298DF" w14:textId="77777777" w:rsidR="00DC4BE9" w:rsidRDefault="00DC4BE9" w:rsidP="0045302C">
            <w:pPr>
              <w:pStyle w:val="TABLE-col-heading"/>
              <w:rPr>
                <w:highlight w:val="yellow"/>
              </w:rPr>
            </w:pPr>
            <w:r>
              <w:rPr>
                <w:highlight w:val="yellow"/>
              </w:rPr>
              <w:t>Profile Generic Compression with V.44</w:t>
            </w:r>
          </w:p>
        </w:tc>
      </w:tr>
      <w:tr w:rsidR="00DC4BE9" w14:paraId="15457EF8" w14:textId="77777777" w:rsidTr="0045302C">
        <w:trPr>
          <w:cantSplit/>
          <w:trHeight w:val="1134"/>
        </w:trPr>
        <w:tc>
          <w:tcPr>
            <w:tcW w:w="531" w:type="dxa"/>
            <w:shd w:val="clear" w:color="auto" w:fill="D9D9D9" w:themeFill="background1" w:themeFillShade="D9"/>
            <w:textDirection w:val="btLr"/>
            <w:vAlign w:val="center"/>
          </w:tcPr>
          <w:p w14:paraId="4C71DA00" w14:textId="77777777" w:rsidR="00DC4BE9" w:rsidRDefault="00DC4BE9" w:rsidP="0045302C">
            <w:pPr>
              <w:pStyle w:val="TABLE-col-heading"/>
              <w:ind w:left="113" w:right="113"/>
              <w:rPr>
                <w:highlight w:val="yellow"/>
              </w:rPr>
            </w:pPr>
            <w:r>
              <w:rPr>
                <w:highlight w:val="yellow"/>
              </w:rPr>
              <w:t>Records</w:t>
            </w:r>
          </w:p>
        </w:tc>
        <w:tc>
          <w:tcPr>
            <w:tcW w:w="531" w:type="dxa"/>
            <w:shd w:val="clear" w:color="auto" w:fill="D9D9D9" w:themeFill="background1" w:themeFillShade="D9"/>
            <w:textDirection w:val="btLr"/>
            <w:vAlign w:val="center"/>
          </w:tcPr>
          <w:p w14:paraId="46C5010D" w14:textId="77777777" w:rsidR="00DC4BE9" w:rsidRDefault="00DC4BE9" w:rsidP="0045302C">
            <w:pPr>
              <w:pStyle w:val="TABLE-col-heading"/>
              <w:ind w:left="113" w:right="113"/>
              <w:rPr>
                <w:highlight w:val="yellow"/>
              </w:rPr>
            </w:pPr>
            <w:r>
              <w:rPr>
                <w:highlight w:val="yellow"/>
              </w:rPr>
              <w:t>Period</w:t>
            </w:r>
          </w:p>
        </w:tc>
        <w:tc>
          <w:tcPr>
            <w:tcW w:w="531" w:type="dxa"/>
            <w:shd w:val="clear" w:color="auto" w:fill="D9D9D9" w:themeFill="background1" w:themeFillShade="D9"/>
            <w:textDirection w:val="btLr"/>
            <w:vAlign w:val="center"/>
          </w:tcPr>
          <w:p w14:paraId="0EC61B67" w14:textId="77777777" w:rsidR="00DC4BE9" w:rsidRDefault="00DC4BE9" w:rsidP="0045302C">
            <w:pPr>
              <w:pStyle w:val="TABLE-col-heading"/>
              <w:ind w:left="113" w:right="113"/>
              <w:rPr>
                <w:highlight w:val="yellow"/>
              </w:rPr>
            </w:pPr>
            <w:r>
              <w:rPr>
                <w:highlight w:val="yellow"/>
              </w:rPr>
              <w:t>Interval</w:t>
            </w:r>
          </w:p>
        </w:tc>
        <w:tc>
          <w:tcPr>
            <w:tcW w:w="358" w:type="dxa"/>
            <w:shd w:val="clear" w:color="auto" w:fill="D9D9D9" w:themeFill="background1" w:themeFillShade="D9"/>
            <w:textDirection w:val="btLr"/>
            <w:vAlign w:val="center"/>
          </w:tcPr>
          <w:p w14:paraId="6116036D" w14:textId="77777777" w:rsidR="00DC4BE9" w:rsidRDefault="00DC4BE9" w:rsidP="0045302C">
            <w:pPr>
              <w:pStyle w:val="TABLE-col-heading"/>
              <w:ind w:left="113" w:right="113"/>
              <w:rPr>
                <w:highlight w:val="yellow"/>
              </w:rPr>
            </w:pPr>
            <w:r>
              <w:rPr>
                <w:highlight w:val="yellow"/>
              </w:rPr>
              <w:t>Values</w:t>
            </w:r>
          </w:p>
        </w:tc>
        <w:tc>
          <w:tcPr>
            <w:tcW w:w="826" w:type="dxa"/>
            <w:shd w:val="clear" w:color="auto" w:fill="D9D9D9" w:themeFill="background1" w:themeFillShade="D9"/>
            <w:textDirection w:val="btLr"/>
            <w:vAlign w:val="center"/>
          </w:tcPr>
          <w:p w14:paraId="248E519A" w14:textId="77777777" w:rsidR="00DC4BE9" w:rsidRDefault="00DC4BE9" w:rsidP="0045302C">
            <w:pPr>
              <w:pStyle w:val="TABLE-col-heading"/>
              <w:ind w:left="113" w:right="113"/>
              <w:rPr>
                <w:highlight w:val="yellow"/>
              </w:rPr>
            </w:pPr>
            <w:r>
              <w:rPr>
                <w:highlight w:val="yellow"/>
              </w:rPr>
              <w:t>Normal</w:t>
            </w:r>
          </w:p>
        </w:tc>
        <w:tc>
          <w:tcPr>
            <w:tcW w:w="1273" w:type="dxa"/>
            <w:gridSpan w:val="3"/>
            <w:shd w:val="clear" w:color="auto" w:fill="D9D9D9" w:themeFill="background1" w:themeFillShade="D9"/>
            <w:vAlign w:val="center"/>
          </w:tcPr>
          <w:p w14:paraId="02DD5518" w14:textId="77777777" w:rsidR="00DC4BE9" w:rsidRDefault="00DC4BE9" w:rsidP="0045302C">
            <w:pPr>
              <w:pStyle w:val="TABLE-col-heading"/>
              <w:rPr>
                <w:highlight w:val="yellow"/>
              </w:rPr>
            </w:pPr>
            <w:r>
              <w:rPr>
                <w:highlight w:val="yellow"/>
              </w:rPr>
              <w:t>Normal</w:t>
            </w:r>
          </w:p>
        </w:tc>
        <w:tc>
          <w:tcPr>
            <w:tcW w:w="1266" w:type="dxa"/>
            <w:gridSpan w:val="3"/>
            <w:shd w:val="clear" w:color="auto" w:fill="D9D9D9" w:themeFill="background1" w:themeFillShade="D9"/>
            <w:vAlign w:val="center"/>
          </w:tcPr>
          <w:p w14:paraId="00162C86" w14:textId="77777777" w:rsidR="00DC4BE9" w:rsidRDefault="00DC4BE9" w:rsidP="0045302C">
            <w:pPr>
              <w:pStyle w:val="TABLE-col-heading"/>
              <w:rPr>
                <w:highlight w:val="yellow"/>
              </w:rPr>
            </w:pPr>
            <w:r>
              <w:rPr>
                <w:highlight w:val="yellow"/>
              </w:rPr>
              <w:t>Compressed</w:t>
            </w:r>
          </w:p>
          <w:p w14:paraId="6DB6CA00" w14:textId="77777777" w:rsidR="00DC4BE9" w:rsidRDefault="00DC4BE9" w:rsidP="0045302C">
            <w:pPr>
              <w:pStyle w:val="TABLE-col-heading"/>
              <w:rPr>
                <w:highlight w:val="yellow"/>
              </w:rPr>
            </w:pPr>
            <w:r>
              <w:rPr>
                <w:highlight w:val="yellow"/>
              </w:rPr>
              <w:t>null-data</w:t>
            </w:r>
          </w:p>
        </w:tc>
        <w:tc>
          <w:tcPr>
            <w:tcW w:w="1257" w:type="dxa"/>
            <w:gridSpan w:val="3"/>
            <w:shd w:val="clear" w:color="auto" w:fill="D9D9D9" w:themeFill="background1" w:themeFillShade="D9"/>
            <w:vAlign w:val="center"/>
          </w:tcPr>
          <w:p w14:paraId="1870511E" w14:textId="77777777" w:rsidR="00DC4BE9" w:rsidRDefault="00DC4BE9" w:rsidP="0045302C">
            <w:pPr>
              <w:pStyle w:val="TABLE-col-heading"/>
              <w:rPr>
                <w:highlight w:val="yellow"/>
              </w:rPr>
            </w:pPr>
            <w:r>
              <w:rPr>
                <w:highlight w:val="yellow"/>
              </w:rPr>
              <w:t>compact array</w:t>
            </w:r>
          </w:p>
        </w:tc>
        <w:tc>
          <w:tcPr>
            <w:tcW w:w="1266" w:type="dxa"/>
            <w:gridSpan w:val="3"/>
            <w:shd w:val="clear" w:color="auto" w:fill="D9D9D9" w:themeFill="background1" w:themeFillShade="D9"/>
            <w:vAlign w:val="center"/>
          </w:tcPr>
          <w:p w14:paraId="27E49CD4" w14:textId="77777777" w:rsidR="00DC4BE9" w:rsidRDefault="00DC4BE9" w:rsidP="0045302C">
            <w:pPr>
              <w:pStyle w:val="TABLE-col-heading"/>
              <w:rPr>
                <w:highlight w:val="yellow"/>
              </w:rPr>
            </w:pPr>
            <w:r>
              <w:rPr>
                <w:highlight w:val="yellow"/>
              </w:rPr>
              <w:t>Compressed null-data &amp; delat values</w:t>
            </w:r>
          </w:p>
        </w:tc>
        <w:tc>
          <w:tcPr>
            <w:tcW w:w="1411" w:type="dxa"/>
            <w:gridSpan w:val="2"/>
            <w:shd w:val="clear" w:color="auto" w:fill="D9D9D9" w:themeFill="background1" w:themeFillShade="D9"/>
            <w:vAlign w:val="center"/>
          </w:tcPr>
          <w:p w14:paraId="08613BF3" w14:textId="77777777" w:rsidR="00DC4BE9" w:rsidRDefault="00DC4BE9" w:rsidP="0045302C">
            <w:pPr>
              <w:pStyle w:val="TABLE-col-heading"/>
              <w:rPr>
                <w:highlight w:val="yellow"/>
              </w:rPr>
            </w:pPr>
            <w:r>
              <w:rPr>
                <w:highlight w:val="yellow"/>
              </w:rPr>
              <w:t>Compressed null-data &amp; delta values (const)</w:t>
            </w:r>
          </w:p>
        </w:tc>
      </w:tr>
      <w:tr w:rsidR="00DC4BE9" w14:paraId="4E1867B0" w14:textId="77777777" w:rsidTr="0045302C">
        <w:trPr>
          <w:cantSplit/>
          <w:trHeight w:val="1134"/>
        </w:trPr>
        <w:tc>
          <w:tcPr>
            <w:tcW w:w="531" w:type="dxa"/>
            <w:shd w:val="clear" w:color="auto" w:fill="D9D9D9" w:themeFill="background1" w:themeFillShade="D9"/>
            <w:textDirection w:val="btLr"/>
          </w:tcPr>
          <w:p w14:paraId="2624B195" w14:textId="77777777" w:rsidR="00DC4BE9" w:rsidRDefault="00DC4BE9" w:rsidP="0045302C">
            <w:pPr>
              <w:pStyle w:val="TABLE-col-heading"/>
              <w:ind w:left="113" w:right="113"/>
              <w:rPr>
                <w:highlight w:val="yellow"/>
              </w:rPr>
            </w:pPr>
            <w:r>
              <w:rPr>
                <w:highlight w:val="yellow"/>
              </w:rPr>
              <w:t>Number</w:t>
            </w:r>
          </w:p>
        </w:tc>
        <w:tc>
          <w:tcPr>
            <w:tcW w:w="531" w:type="dxa"/>
            <w:shd w:val="clear" w:color="auto" w:fill="D9D9D9" w:themeFill="background1" w:themeFillShade="D9"/>
            <w:textDirection w:val="btLr"/>
          </w:tcPr>
          <w:p w14:paraId="68BD7186" w14:textId="77777777" w:rsidR="00DC4BE9" w:rsidRDefault="00DC4BE9" w:rsidP="0045302C">
            <w:pPr>
              <w:pStyle w:val="TABLE-col-heading"/>
              <w:ind w:left="113" w:right="113"/>
              <w:rPr>
                <w:highlight w:val="yellow"/>
              </w:rPr>
            </w:pPr>
            <w:r>
              <w:rPr>
                <w:highlight w:val="yellow"/>
              </w:rPr>
              <w:t>Min</w:t>
            </w:r>
          </w:p>
        </w:tc>
        <w:tc>
          <w:tcPr>
            <w:tcW w:w="531" w:type="dxa"/>
            <w:shd w:val="clear" w:color="auto" w:fill="D9D9D9" w:themeFill="background1" w:themeFillShade="D9"/>
            <w:textDirection w:val="btLr"/>
          </w:tcPr>
          <w:p w14:paraId="46B91E10" w14:textId="77777777" w:rsidR="00DC4BE9" w:rsidRDefault="00DC4BE9" w:rsidP="0045302C">
            <w:pPr>
              <w:pStyle w:val="TABLE-col-heading"/>
              <w:ind w:left="113" w:right="113"/>
              <w:rPr>
                <w:highlight w:val="yellow"/>
              </w:rPr>
            </w:pPr>
            <w:r>
              <w:rPr>
                <w:highlight w:val="yellow"/>
              </w:rPr>
              <w:t>Days</w:t>
            </w:r>
          </w:p>
        </w:tc>
        <w:tc>
          <w:tcPr>
            <w:tcW w:w="358" w:type="dxa"/>
            <w:shd w:val="clear" w:color="auto" w:fill="D9D9D9" w:themeFill="background1" w:themeFillShade="D9"/>
            <w:textDirection w:val="btLr"/>
          </w:tcPr>
          <w:p w14:paraId="46C3135E" w14:textId="77777777" w:rsidR="00DC4BE9" w:rsidRDefault="00DC4BE9" w:rsidP="0045302C">
            <w:pPr>
              <w:pStyle w:val="TABLE-col-heading"/>
              <w:ind w:left="113" w:right="113"/>
              <w:rPr>
                <w:highlight w:val="yellow"/>
              </w:rPr>
            </w:pPr>
            <w:r>
              <w:rPr>
                <w:highlight w:val="yellow"/>
              </w:rPr>
              <w:t>Number</w:t>
            </w:r>
          </w:p>
        </w:tc>
        <w:tc>
          <w:tcPr>
            <w:tcW w:w="826" w:type="dxa"/>
            <w:shd w:val="clear" w:color="auto" w:fill="D9D9D9" w:themeFill="background1" w:themeFillShade="D9"/>
            <w:vAlign w:val="center"/>
          </w:tcPr>
          <w:p w14:paraId="44CAE8E5" w14:textId="77777777" w:rsidR="00DC4BE9" w:rsidRDefault="00DC4BE9" w:rsidP="0045302C">
            <w:pPr>
              <w:pStyle w:val="TABLE-col-heading"/>
              <w:rPr>
                <w:highlight w:val="yellow"/>
              </w:rPr>
            </w:pPr>
            <w:r>
              <w:rPr>
                <w:highlight w:val="yellow"/>
              </w:rPr>
              <w:t>Size</w:t>
            </w:r>
          </w:p>
        </w:tc>
        <w:tc>
          <w:tcPr>
            <w:tcW w:w="604" w:type="dxa"/>
            <w:shd w:val="clear" w:color="auto" w:fill="D9D9D9" w:themeFill="background1" w:themeFillShade="D9"/>
            <w:vAlign w:val="center"/>
          </w:tcPr>
          <w:p w14:paraId="37557AAD" w14:textId="77777777" w:rsidR="00DC4BE9" w:rsidRDefault="00DC4BE9" w:rsidP="0045302C">
            <w:pPr>
              <w:pStyle w:val="TABLE-col-heading"/>
              <w:rPr>
                <w:highlight w:val="yellow"/>
              </w:rPr>
            </w:pPr>
            <w:r>
              <w:rPr>
                <w:highlight w:val="yellow"/>
              </w:rPr>
              <w:t>Size</w:t>
            </w:r>
          </w:p>
        </w:tc>
        <w:tc>
          <w:tcPr>
            <w:tcW w:w="658" w:type="dxa"/>
            <w:shd w:val="clear" w:color="auto" w:fill="D9D9D9" w:themeFill="background1" w:themeFillShade="D9"/>
            <w:vAlign w:val="center"/>
          </w:tcPr>
          <w:p w14:paraId="654FFE63" w14:textId="77777777" w:rsidR="00DC4BE9" w:rsidRDefault="00DC4BE9" w:rsidP="0045302C">
            <w:pPr>
              <w:pStyle w:val="TABLE-col-heading"/>
              <w:rPr>
                <w:highlight w:val="yellow"/>
              </w:rPr>
            </w:pPr>
            <w:r>
              <w:rPr>
                <w:highlight w:val="yellow"/>
              </w:rPr>
              <w:t>Ratio</w:t>
            </w:r>
          </w:p>
        </w:tc>
        <w:tc>
          <w:tcPr>
            <w:tcW w:w="604" w:type="dxa"/>
            <w:gridSpan w:val="2"/>
            <w:shd w:val="clear" w:color="auto" w:fill="D9D9D9" w:themeFill="background1" w:themeFillShade="D9"/>
            <w:vAlign w:val="center"/>
          </w:tcPr>
          <w:p w14:paraId="48DEF701" w14:textId="77777777" w:rsidR="00DC4BE9" w:rsidRDefault="00DC4BE9" w:rsidP="0045302C">
            <w:pPr>
              <w:pStyle w:val="TABLE-col-heading"/>
              <w:rPr>
                <w:highlight w:val="yellow"/>
              </w:rPr>
            </w:pPr>
            <w:r>
              <w:rPr>
                <w:highlight w:val="yellow"/>
              </w:rPr>
              <w:t>Size</w:t>
            </w:r>
          </w:p>
        </w:tc>
        <w:tc>
          <w:tcPr>
            <w:tcW w:w="659" w:type="dxa"/>
            <w:shd w:val="clear" w:color="auto" w:fill="D9D9D9" w:themeFill="background1" w:themeFillShade="D9"/>
            <w:vAlign w:val="center"/>
          </w:tcPr>
          <w:p w14:paraId="2CB6AF71" w14:textId="77777777" w:rsidR="00DC4BE9" w:rsidRDefault="00DC4BE9" w:rsidP="0045302C">
            <w:pPr>
              <w:pStyle w:val="TABLE-col-heading"/>
              <w:rPr>
                <w:highlight w:val="yellow"/>
              </w:rPr>
            </w:pPr>
            <w:r>
              <w:rPr>
                <w:highlight w:val="yellow"/>
              </w:rPr>
              <w:t>Ratio</w:t>
            </w:r>
          </w:p>
        </w:tc>
        <w:tc>
          <w:tcPr>
            <w:tcW w:w="604" w:type="dxa"/>
            <w:gridSpan w:val="2"/>
            <w:shd w:val="clear" w:color="auto" w:fill="D9D9D9" w:themeFill="background1" w:themeFillShade="D9"/>
            <w:vAlign w:val="center"/>
          </w:tcPr>
          <w:p w14:paraId="77753FDD" w14:textId="77777777" w:rsidR="00DC4BE9" w:rsidRDefault="00DC4BE9" w:rsidP="0045302C">
            <w:pPr>
              <w:pStyle w:val="TABLE-col-heading"/>
              <w:rPr>
                <w:highlight w:val="yellow"/>
              </w:rPr>
            </w:pPr>
            <w:r>
              <w:rPr>
                <w:highlight w:val="yellow"/>
              </w:rPr>
              <w:t>Size</w:t>
            </w:r>
          </w:p>
        </w:tc>
        <w:tc>
          <w:tcPr>
            <w:tcW w:w="656" w:type="dxa"/>
            <w:shd w:val="clear" w:color="auto" w:fill="D9D9D9" w:themeFill="background1" w:themeFillShade="D9"/>
            <w:vAlign w:val="center"/>
          </w:tcPr>
          <w:p w14:paraId="681FFBDE" w14:textId="77777777" w:rsidR="00DC4BE9" w:rsidRDefault="00DC4BE9" w:rsidP="0045302C">
            <w:pPr>
              <w:pStyle w:val="TABLE-col-heading"/>
              <w:rPr>
                <w:highlight w:val="yellow"/>
              </w:rPr>
            </w:pPr>
            <w:r>
              <w:rPr>
                <w:highlight w:val="yellow"/>
              </w:rPr>
              <w:t>Ratio</w:t>
            </w:r>
          </w:p>
        </w:tc>
        <w:tc>
          <w:tcPr>
            <w:tcW w:w="604" w:type="dxa"/>
            <w:gridSpan w:val="2"/>
            <w:shd w:val="clear" w:color="auto" w:fill="D9D9D9" w:themeFill="background1" w:themeFillShade="D9"/>
            <w:vAlign w:val="center"/>
          </w:tcPr>
          <w:p w14:paraId="2E0E53C8" w14:textId="77777777" w:rsidR="00DC4BE9" w:rsidRDefault="00DC4BE9" w:rsidP="0045302C">
            <w:pPr>
              <w:pStyle w:val="TABLE-col-heading"/>
              <w:rPr>
                <w:highlight w:val="yellow"/>
              </w:rPr>
            </w:pPr>
            <w:r>
              <w:rPr>
                <w:highlight w:val="yellow"/>
              </w:rPr>
              <w:t>Size</w:t>
            </w:r>
          </w:p>
        </w:tc>
        <w:tc>
          <w:tcPr>
            <w:tcW w:w="659" w:type="dxa"/>
            <w:shd w:val="clear" w:color="auto" w:fill="D9D9D9" w:themeFill="background1" w:themeFillShade="D9"/>
            <w:vAlign w:val="center"/>
          </w:tcPr>
          <w:p w14:paraId="76B0FB37" w14:textId="77777777" w:rsidR="00DC4BE9" w:rsidRDefault="00DC4BE9" w:rsidP="0045302C">
            <w:pPr>
              <w:pStyle w:val="TABLE-col-heading"/>
              <w:rPr>
                <w:highlight w:val="yellow"/>
              </w:rPr>
            </w:pPr>
            <w:r>
              <w:rPr>
                <w:highlight w:val="yellow"/>
              </w:rPr>
              <w:t>Ratio</w:t>
            </w:r>
          </w:p>
        </w:tc>
        <w:tc>
          <w:tcPr>
            <w:tcW w:w="604" w:type="dxa"/>
            <w:gridSpan w:val="2"/>
            <w:shd w:val="clear" w:color="auto" w:fill="D9D9D9" w:themeFill="background1" w:themeFillShade="D9"/>
            <w:vAlign w:val="center"/>
          </w:tcPr>
          <w:p w14:paraId="7EA26BD5" w14:textId="77777777" w:rsidR="00DC4BE9" w:rsidRDefault="00DC4BE9" w:rsidP="0045302C">
            <w:pPr>
              <w:pStyle w:val="TABLE-col-heading"/>
              <w:rPr>
                <w:highlight w:val="yellow"/>
              </w:rPr>
            </w:pPr>
            <w:r>
              <w:rPr>
                <w:highlight w:val="yellow"/>
              </w:rPr>
              <w:t>Size</w:t>
            </w:r>
          </w:p>
        </w:tc>
        <w:tc>
          <w:tcPr>
            <w:tcW w:w="821" w:type="dxa"/>
            <w:shd w:val="clear" w:color="auto" w:fill="D9D9D9" w:themeFill="background1" w:themeFillShade="D9"/>
            <w:vAlign w:val="center"/>
          </w:tcPr>
          <w:p w14:paraId="380FB826" w14:textId="77777777" w:rsidR="00DC4BE9" w:rsidRDefault="00DC4BE9" w:rsidP="0045302C">
            <w:pPr>
              <w:pStyle w:val="TABLE-col-heading"/>
              <w:rPr>
                <w:highlight w:val="yellow"/>
              </w:rPr>
            </w:pPr>
            <w:r>
              <w:rPr>
                <w:highlight w:val="yellow"/>
              </w:rPr>
              <w:t>Ratio</w:t>
            </w:r>
          </w:p>
        </w:tc>
      </w:tr>
      <w:tr w:rsidR="00DC4BE9" w14:paraId="51DBA2D3" w14:textId="77777777" w:rsidTr="0045302C">
        <w:tc>
          <w:tcPr>
            <w:tcW w:w="531" w:type="dxa"/>
          </w:tcPr>
          <w:p w14:paraId="194EBBA2" w14:textId="77777777" w:rsidR="00DC4BE9" w:rsidRDefault="00DC4BE9" w:rsidP="0045302C">
            <w:pPr>
              <w:pStyle w:val="TABLE-cell"/>
              <w:jc w:val="right"/>
              <w:rPr>
                <w:highlight w:val="yellow"/>
              </w:rPr>
            </w:pPr>
            <w:r>
              <w:rPr>
                <w:highlight w:val="yellow"/>
              </w:rPr>
              <w:t>24</w:t>
            </w:r>
          </w:p>
        </w:tc>
        <w:tc>
          <w:tcPr>
            <w:tcW w:w="531" w:type="dxa"/>
          </w:tcPr>
          <w:p w14:paraId="7C80F084" w14:textId="77777777" w:rsidR="00DC4BE9" w:rsidRDefault="00DC4BE9" w:rsidP="0045302C">
            <w:pPr>
              <w:pStyle w:val="TABLE-cell"/>
              <w:jc w:val="right"/>
              <w:rPr>
                <w:highlight w:val="yellow"/>
              </w:rPr>
            </w:pPr>
            <w:r>
              <w:rPr>
                <w:highlight w:val="yellow"/>
              </w:rPr>
              <w:t>60</w:t>
            </w:r>
          </w:p>
        </w:tc>
        <w:tc>
          <w:tcPr>
            <w:tcW w:w="531" w:type="dxa"/>
          </w:tcPr>
          <w:p w14:paraId="799800C5" w14:textId="77777777" w:rsidR="00DC4BE9" w:rsidRDefault="00DC4BE9" w:rsidP="0045302C">
            <w:pPr>
              <w:pStyle w:val="TABLE-cell"/>
              <w:jc w:val="right"/>
              <w:rPr>
                <w:highlight w:val="yellow"/>
              </w:rPr>
            </w:pPr>
            <w:r>
              <w:rPr>
                <w:highlight w:val="yellow"/>
              </w:rPr>
              <w:t>1</w:t>
            </w:r>
          </w:p>
        </w:tc>
        <w:tc>
          <w:tcPr>
            <w:tcW w:w="358" w:type="dxa"/>
          </w:tcPr>
          <w:p w14:paraId="5762797B" w14:textId="77777777" w:rsidR="00DC4BE9" w:rsidRDefault="00DC4BE9" w:rsidP="0045302C">
            <w:pPr>
              <w:pStyle w:val="TABLE-cell"/>
              <w:jc w:val="right"/>
              <w:rPr>
                <w:highlight w:val="yellow"/>
              </w:rPr>
            </w:pPr>
            <w:r>
              <w:rPr>
                <w:highlight w:val="yellow"/>
              </w:rPr>
              <w:t>1</w:t>
            </w:r>
          </w:p>
        </w:tc>
        <w:tc>
          <w:tcPr>
            <w:tcW w:w="826" w:type="dxa"/>
          </w:tcPr>
          <w:p w14:paraId="77DB3D85" w14:textId="77777777" w:rsidR="00DC4BE9" w:rsidRDefault="00DC4BE9" w:rsidP="0045302C">
            <w:pPr>
              <w:pStyle w:val="TABLE-cell"/>
              <w:jc w:val="right"/>
              <w:rPr>
                <w:highlight w:val="yellow"/>
              </w:rPr>
            </w:pPr>
            <w:r>
              <w:rPr>
                <w:highlight w:val="yellow"/>
              </w:rPr>
              <w:t>558</w:t>
            </w:r>
          </w:p>
        </w:tc>
        <w:tc>
          <w:tcPr>
            <w:tcW w:w="604" w:type="dxa"/>
          </w:tcPr>
          <w:p w14:paraId="30D40F5A" w14:textId="77777777" w:rsidR="00DC4BE9" w:rsidRDefault="00DC4BE9" w:rsidP="0045302C">
            <w:pPr>
              <w:pStyle w:val="TABLE-cell"/>
              <w:jc w:val="right"/>
              <w:rPr>
                <w:highlight w:val="yellow"/>
              </w:rPr>
            </w:pPr>
            <w:r>
              <w:rPr>
                <w:highlight w:val="yellow"/>
              </w:rPr>
              <w:t>164</w:t>
            </w:r>
          </w:p>
        </w:tc>
        <w:tc>
          <w:tcPr>
            <w:tcW w:w="658" w:type="dxa"/>
          </w:tcPr>
          <w:p w14:paraId="525DC93C" w14:textId="77777777" w:rsidR="00DC4BE9" w:rsidRDefault="00DC4BE9" w:rsidP="0045302C">
            <w:pPr>
              <w:pStyle w:val="TABLE-cell"/>
              <w:jc w:val="right"/>
              <w:rPr>
                <w:highlight w:val="yellow"/>
              </w:rPr>
            </w:pPr>
            <w:r>
              <w:rPr>
                <w:highlight w:val="yellow"/>
              </w:rPr>
              <w:t>29%</w:t>
            </w:r>
          </w:p>
        </w:tc>
        <w:tc>
          <w:tcPr>
            <w:tcW w:w="604" w:type="dxa"/>
            <w:gridSpan w:val="2"/>
          </w:tcPr>
          <w:p w14:paraId="72FDDEF5" w14:textId="77777777" w:rsidR="00DC4BE9" w:rsidRDefault="00DC4BE9" w:rsidP="0045302C">
            <w:pPr>
              <w:pStyle w:val="TABLE-cell"/>
              <w:jc w:val="right"/>
              <w:rPr>
                <w:highlight w:val="yellow"/>
              </w:rPr>
            </w:pPr>
            <w:r>
              <w:rPr>
                <w:highlight w:val="yellow"/>
              </w:rPr>
              <w:t>111</w:t>
            </w:r>
          </w:p>
        </w:tc>
        <w:tc>
          <w:tcPr>
            <w:tcW w:w="659" w:type="dxa"/>
          </w:tcPr>
          <w:p w14:paraId="105F46E1" w14:textId="77777777" w:rsidR="00DC4BE9" w:rsidRDefault="00DC4BE9" w:rsidP="0045302C">
            <w:pPr>
              <w:pStyle w:val="TABLE-cell"/>
              <w:jc w:val="right"/>
              <w:rPr>
                <w:highlight w:val="yellow"/>
              </w:rPr>
            </w:pPr>
            <w:r>
              <w:rPr>
                <w:highlight w:val="yellow"/>
              </w:rPr>
              <w:t>20%</w:t>
            </w:r>
          </w:p>
        </w:tc>
        <w:tc>
          <w:tcPr>
            <w:tcW w:w="604" w:type="dxa"/>
            <w:gridSpan w:val="2"/>
          </w:tcPr>
          <w:p w14:paraId="322EF28A" w14:textId="77777777" w:rsidR="00DC4BE9" w:rsidRDefault="00DC4BE9" w:rsidP="0045302C">
            <w:pPr>
              <w:pStyle w:val="TABLE-cell"/>
              <w:jc w:val="right"/>
              <w:rPr>
                <w:highlight w:val="yellow"/>
              </w:rPr>
            </w:pPr>
            <w:r>
              <w:rPr>
                <w:highlight w:val="yellow"/>
              </w:rPr>
              <w:t>105</w:t>
            </w:r>
          </w:p>
        </w:tc>
        <w:tc>
          <w:tcPr>
            <w:tcW w:w="656" w:type="dxa"/>
          </w:tcPr>
          <w:p w14:paraId="4E1B78F1" w14:textId="77777777" w:rsidR="00DC4BE9" w:rsidRDefault="00DC4BE9" w:rsidP="0045302C">
            <w:pPr>
              <w:pStyle w:val="TABLE-cell"/>
              <w:jc w:val="right"/>
              <w:rPr>
                <w:highlight w:val="yellow"/>
              </w:rPr>
            </w:pPr>
            <w:r>
              <w:rPr>
                <w:highlight w:val="yellow"/>
              </w:rPr>
              <w:t>19%</w:t>
            </w:r>
          </w:p>
        </w:tc>
        <w:tc>
          <w:tcPr>
            <w:tcW w:w="604" w:type="dxa"/>
            <w:gridSpan w:val="2"/>
          </w:tcPr>
          <w:p w14:paraId="0EFB831B" w14:textId="77777777" w:rsidR="00DC4BE9" w:rsidRDefault="00DC4BE9" w:rsidP="0045302C">
            <w:pPr>
              <w:pStyle w:val="TABLE-cell"/>
              <w:jc w:val="right"/>
              <w:rPr>
                <w:highlight w:val="yellow"/>
              </w:rPr>
            </w:pPr>
            <w:r>
              <w:rPr>
                <w:highlight w:val="yellow"/>
              </w:rPr>
              <w:t>82</w:t>
            </w:r>
          </w:p>
        </w:tc>
        <w:tc>
          <w:tcPr>
            <w:tcW w:w="659" w:type="dxa"/>
          </w:tcPr>
          <w:p w14:paraId="61E15635" w14:textId="77777777" w:rsidR="00DC4BE9" w:rsidRDefault="00DC4BE9" w:rsidP="0045302C">
            <w:pPr>
              <w:pStyle w:val="TABLE-cell"/>
              <w:jc w:val="right"/>
              <w:rPr>
                <w:highlight w:val="yellow"/>
              </w:rPr>
            </w:pPr>
            <w:r>
              <w:rPr>
                <w:highlight w:val="yellow"/>
              </w:rPr>
              <w:t>15%</w:t>
            </w:r>
          </w:p>
        </w:tc>
        <w:tc>
          <w:tcPr>
            <w:tcW w:w="604" w:type="dxa"/>
            <w:gridSpan w:val="2"/>
          </w:tcPr>
          <w:p w14:paraId="1CB52053" w14:textId="77777777" w:rsidR="00DC4BE9" w:rsidRDefault="00DC4BE9" w:rsidP="0045302C">
            <w:pPr>
              <w:pStyle w:val="TABLE-cell"/>
              <w:jc w:val="right"/>
              <w:rPr>
                <w:highlight w:val="yellow"/>
              </w:rPr>
            </w:pPr>
            <w:r>
              <w:rPr>
                <w:highlight w:val="yellow"/>
              </w:rPr>
              <w:t>34</w:t>
            </w:r>
          </w:p>
        </w:tc>
        <w:tc>
          <w:tcPr>
            <w:tcW w:w="821" w:type="dxa"/>
          </w:tcPr>
          <w:p w14:paraId="6BA5C74C" w14:textId="77777777" w:rsidR="00DC4BE9" w:rsidRDefault="00DC4BE9" w:rsidP="0045302C">
            <w:pPr>
              <w:pStyle w:val="TABLE-cell"/>
              <w:jc w:val="right"/>
              <w:rPr>
                <w:highlight w:val="yellow"/>
              </w:rPr>
            </w:pPr>
            <w:r>
              <w:rPr>
                <w:highlight w:val="yellow"/>
              </w:rPr>
              <w:t>6%</w:t>
            </w:r>
          </w:p>
        </w:tc>
      </w:tr>
      <w:tr w:rsidR="00DC4BE9" w14:paraId="0604CC79" w14:textId="77777777" w:rsidTr="0045302C">
        <w:tc>
          <w:tcPr>
            <w:tcW w:w="531" w:type="dxa"/>
          </w:tcPr>
          <w:p w14:paraId="72024800" w14:textId="77777777" w:rsidR="00DC4BE9" w:rsidRDefault="00DC4BE9" w:rsidP="0045302C">
            <w:pPr>
              <w:pStyle w:val="TABLE-cell"/>
              <w:jc w:val="right"/>
              <w:rPr>
                <w:highlight w:val="yellow"/>
              </w:rPr>
            </w:pPr>
            <w:r>
              <w:rPr>
                <w:highlight w:val="yellow"/>
              </w:rPr>
              <w:t>48</w:t>
            </w:r>
          </w:p>
        </w:tc>
        <w:tc>
          <w:tcPr>
            <w:tcW w:w="531" w:type="dxa"/>
          </w:tcPr>
          <w:p w14:paraId="5C910F8D" w14:textId="77777777" w:rsidR="00DC4BE9" w:rsidRDefault="00DC4BE9" w:rsidP="0045302C">
            <w:pPr>
              <w:pStyle w:val="TABLE-cell"/>
              <w:jc w:val="right"/>
              <w:rPr>
                <w:highlight w:val="yellow"/>
              </w:rPr>
            </w:pPr>
            <w:r>
              <w:rPr>
                <w:highlight w:val="yellow"/>
              </w:rPr>
              <w:t>60</w:t>
            </w:r>
          </w:p>
        </w:tc>
        <w:tc>
          <w:tcPr>
            <w:tcW w:w="531" w:type="dxa"/>
          </w:tcPr>
          <w:p w14:paraId="440E6F43" w14:textId="77777777" w:rsidR="00DC4BE9" w:rsidRDefault="00DC4BE9" w:rsidP="0045302C">
            <w:pPr>
              <w:pStyle w:val="TABLE-cell"/>
              <w:jc w:val="right"/>
              <w:rPr>
                <w:highlight w:val="yellow"/>
              </w:rPr>
            </w:pPr>
            <w:r>
              <w:rPr>
                <w:highlight w:val="yellow"/>
              </w:rPr>
              <w:t>2</w:t>
            </w:r>
          </w:p>
        </w:tc>
        <w:tc>
          <w:tcPr>
            <w:tcW w:w="358" w:type="dxa"/>
          </w:tcPr>
          <w:p w14:paraId="78CF2B69" w14:textId="77777777" w:rsidR="00DC4BE9" w:rsidRDefault="00DC4BE9" w:rsidP="0045302C">
            <w:pPr>
              <w:pStyle w:val="TABLE-cell"/>
              <w:jc w:val="right"/>
              <w:rPr>
                <w:highlight w:val="yellow"/>
              </w:rPr>
            </w:pPr>
            <w:r>
              <w:rPr>
                <w:highlight w:val="yellow"/>
              </w:rPr>
              <w:t>1</w:t>
            </w:r>
          </w:p>
        </w:tc>
        <w:tc>
          <w:tcPr>
            <w:tcW w:w="826" w:type="dxa"/>
          </w:tcPr>
          <w:p w14:paraId="3EC165B0" w14:textId="77777777" w:rsidR="00DC4BE9" w:rsidRDefault="00DC4BE9" w:rsidP="0045302C">
            <w:pPr>
              <w:pStyle w:val="TABLE-cell"/>
              <w:jc w:val="right"/>
              <w:rPr>
                <w:highlight w:val="yellow"/>
              </w:rPr>
            </w:pPr>
            <w:r>
              <w:rPr>
                <w:highlight w:val="yellow"/>
              </w:rPr>
              <w:t>1110</w:t>
            </w:r>
          </w:p>
        </w:tc>
        <w:tc>
          <w:tcPr>
            <w:tcW w:w="604" w:type="dxa"/>
          </w:tcPr>
          <w:p w14:paraId="1C66E53C" w14:textId="77777777" w:rsidR="00DC4BE9" w:rsidRDefault="00DC4BE9" w:rsidP="0045302C">
            <w:pPr>
              <w:pStyle w:val="TABLE-cell"/>
              <w:jc w:val="right"/>
              <w:rPr>
                <w:highlight w:val="yellow"/>
              </w:rPr>
            </w:pPr>
            <w:r>
              <w:rPr>
                <w:highlight w:val="yellow"/>
              </w:rPr>
              <w:t>329</w:t>
            </w:r>
          </w:p>
        </w:tc>
        <w:tc>
          <w:tcPr>
            <w:tcW w:w="658" w:type="dxa"/>
          </w:tcPr>
          <w:p w14:paraId="3274EF89" w14:textId="77777777" w:rsidR="00DC4BE9" w:rsidRDefault="00DC4BE9" w:rsidP="0045302C">
            <w:pPr>
              <w:pStyle w:val="TABLE-cell"/>
              <w:jc w:val="right"/>
              <w:rPr>
                <w:highlight w:val="yellow"/>
              </w:rPr>
            </w:pPr>
            <w:r>
              <w:rPr>
                <w:highlight w:val="yellow"/>
              </w:rPr>
              <w:t>30%</w:t>
            </w:r>
          </w:p>
        </w:tc>
        <w:tc>
          <w:tcPr>
            <w:tcW w:w="604" w:type="dxa"/>
            <w:gridSpan w:val="2"/>
          </w:tcPr>
          <w:p w14:paraId="4B163236" w14:textId="77777777" w:rsidR="00DC4BE9" w:rsidRDefault="00DC4BE9" w:rsidP="0045302C">
            <w:pPr>
              <w:pStyle w:val="TABLE-cell"/>
              <w:jc w:val="right"/>
              <w:rPr>
                <w:highlight w:val="yellow"/>
              </w:rPr>
            </w:pPr>
            <w:r>
              <w:rPr>
                <w:highlight w:val="yellow"/>
              </w:rPr>
              <w:t>193</w:t>
            </w:r>
          </w:p>
        </w:tc>
        <w:tc>
          <w:tcPr>
            <w:tcW w:w="659" w:type="dxa"/>
          </w:tcPr>
          <w:p w14:paraId="2D911A7C" w14:textId="77777777" w:rsidR="00DC4BE9" w:rsidRDefault="00DC4BE9" w:rsidP="0045302C">
            <w:pPr>
              <w:pStyle w:val="TABLE-cell"/>
              <w:jc w:val="right"/>
              <w:rPr>
                <w:highlight w:val="yellow"/>
              </w:rPr>
            </w:pPr>
            <w:r>
              <w:rPr>
                <w:highlight w:val="yellow"/>
              </w:rPr>
              <w:t>17%</w:t>
            </w:r>
          </w:p>
        </w:tc>
        <w:tc>
          <w:tcPr>
            <w:tcW w:w="604" w:type="dxa"/>
            <w:gridSpan w:val="2"/>
          </w:tcPr>
          <w:p w14:paraId="32B1CADC" w14:textId="77777777" w:rsidR="00DC4BE9" w:rsidRDefault="00DC4BE9" w:rsidP="0045302C">
            <w:pPr>
              <w:pStyle w:val="TABLE-cell"/>
              <w:jc w:val="right"/>
              <w:rPr>
                <w:highlight w:val="yellow"/>
              </w:rPr>
            </w:pPr>
            <w:r>
              <w:rPr>
                <w:highlight w:val="yellow"/>
              </w:rPr>
              <w:t>190</w:t>
            </w:r>
          </w:p>
        </w:tc>
        <w:tc>
          <w:tcPr>
            <w:tcW w:w="656" w:type="dxa"/>
          </w:tcPr>
          <w:p w14:paraId="69C01C28" w14:textId="77777777" w:rsidR="00DC4BE9" w:rsidRDefault="00DC4BE9" w:rsidP="0045302C">
            <w:pPr>
              <w:pStyle w:val="TABLE-cell"/>
              <w:jc w:val="right"/>
              <w:rPr>
                <w:highlight w:val="yellow"/>
              </w:rPr>
            </w:pPr>
            <w:r>
              <w:rPr>
                <w:highlight w:val="yellow"/>
              </w:rPr>
              <w:t>17%</w:t>
            </w:r>
          </w:p>
        </w:tc>
        <w:tc>
          <w:tcPr>
            <w:tcW w:w="604" w:type="dxa"/>
            <w:gridSpan w:val="2"/>
          </w:tcPr>
          <w:p w14:paraId="0A051A41" w14:textId="77777777" w:rsidR="00DC4BE9" w:rsidRDefault="00DC4BE9" w:rsidP="0045302C">
            <w:pPr>
              <w:pStyle w:val="TABLE-cell"/>
              <w:jc w:val="right"/>
              <w:rPr>
                <w:highlight w:val="yellow"/>
              </w:rPr>
            </w:pPr>
            <w:r>
              <w:rPr>
                <w:highlight w:val="yellow"/>
              </w:rPr>
              <w:t>137</w:t>
            </w:r>
          </w:p>
        </w:tc>
        <w:tc>
          <w:tcPr>
            <w:tcW w:w="659" w:type="dxa"/>
          </w:tcPr>
          <w:p w14:paraId="00CCDC6D" w14:textId="77777777" w:rsidR="00DC4BE9" w:rsidRDefault="00DC4BE9" w:rsidP="0045302C">
            <w:pPr>
              <w:pStyle w:val="TABLE-cell"/>
              <w:jc w:val="right"/>
              <w:rPr>
                <w:highlight w:val="yellow"/>
              </w:rPr>
            </w:pPr>
            <w:r>
              <w:rPr>
                <w:highlight w:val="yellow"/>
              </w:rPr>
              <w:t>12%</w:t>
            </w:r>
          </w:p>
        </w:tc>
        <w:tc>
          <w:tcPr>
            <w:tcW w:w="604" w:type="dxa"/>
            <w:gridSpan w:val="2"/>
          </w:tcPr>
          <w:p w14:paraId="4E30E689" w14:textId="77777777" w:rsidR="00DC4BE9" w:rsidRDefault="00DC4BE9" w:rsidP="0045302C">
            <w:pPr>
              <w:pStyle w:val="TABLE-cell"/>
              <w:jc w:val="right"/>
              <w:rPr>
                <w:highlight w:val="yellow"/>
              </w:rPr>
            </w:pPr>
            <w:r>
              <w:rPr>
                <w:highlight w:val="yellow"/>
              </w:rPr>
              <w:t>33</w:t>
            </w:r>
          </w:p>
        </w:tc>
        <w:tc>
          <w:tcPr>
            <w:tcW w:w="821" w:type="dxa"/>
          </w:tcPr>
          <w:p w14:paraId="450904AA" w14:textId="77777777" w:rsidR="00DC4BE9" w:rsidRDefault="00DC4BE9" w:rsidP="0045302C">
            <w:pPr>
              <w:pStyle w:val="TABLE-cell"/>
              <w:jc w:val="right"/>
              <w:rPr>
                <w:highlight w:val="yellow"/>
              </w:rPr>
            </w:pPr>
            <w:r>
              <w:rPr>
                <w:highlight w:val="yellow"/>
              </w:rPr>
              <w:t>3%</w:t>
            </w:r>
          </w:p>
        </w:tc>
      </w:tr>
      <w:tr w:rsidR="00DC4BE9" w14:paraId="08247540" w14:textId="77777777" w:rsidTr="0045302C">
        <w:tc>
          <w:tcPr>
            <w:tcW w:w="531" w:type="dxa"/>
          </w:tcPr>
          <w:p w14:paraId="0124E1DA" w14:textId="77777777" w:rsidR="00DC4BE9" w:rsidRDefault="00DC4BE9" w:rsidP="0045302C">
            <w:pPr>
              <w:pStyle w:val="TABLE-cell"/>
              <w:jc w:val="right"/>
              <w:rPr>
                <w:highlight w:val="yellow"/>
              </w:rPr>
            </w:pPr>
            <w:r>
              <w:rPr>
                <w:highlight w:val="yellow"/>
              </w:rPr>
              <w:t>96</w:t>
            </w:r>
          </w:p>
        </w:tc>
        <w:tc>
          <w:tcPr>
            <w:tcW w:w="531" w:type="dxa"/>
          </w:tcPr>
          <w:p w14:paraId="7EF91BE4" w14:textId="77777777" w:rsidR="00DC4BE9" w:rsidRDefault="00DC4BE9" w:rsidP="0045302C">
            <w:pPr>
              <w:pStyle w:val="TABLE-cell"/>
              <w:jc w:val="right"/>
              <w:rPr>
                <w:highlight w:val="yellow"/>
              </w:rPr>
            </w:pPr>
            <w:r>
              <w:rPr>
                <w:highlight w:val="yellow"/>
              </w:rPr>
              <w:t>60</w:t>
            </w:r>
          </w:p>
        </w:tc>
        <w:tc>
          <w:tcPr>
            <w:tcW w:w="531" w:type="dxa"/>
          </w:tcPr>
          <w:p w14:paraId="35B006C5" w14:textId="77777777" w:rsidR="00DC4BE9" w:rsidRDefault="00DC4BE9" w:rsidP="0045302C">
            <w:pPr>
              <w:pStyle w:val="TABLE-cell"/>
              <w:jc w:val="right"/>
              <w:rPr>
                <w:highlight w:val="yellow"/>
              </w:rPr>
            </w:pPr>
            <w:r>
              <w:rPr>
                <w:highlight w:val="yellow"/>
              </w:rPr>
              <w:t>4</w:t>
            </w:r>
          </w:p>
        </w:tc>
        <w:tc>
          <w:tcPr>
            <w:tcW w:w="358" w:type="dxa"/>
          </w:tcPr>
          <w:p w14:paraId="3D008C35" w14:textId="77777777" w:rsidR="00DC4BE9" w:rsidRDefault="00DC4BE9" w:rsidP="0045302C">
            <w:pPr>
              <w:pStyle w:val="TABLE-cell"/>
              <w:jc w:val="right"/>
              <w:rPr>
                <w:highlight w:val="yellow"/>
              </w:rPr>
            </w:pPr>
            <w:r>
              <w:rPr>
                <w:highlight w:val="yellow"/>
              </w:rPr>
              <w:t>1</w:t>
            </w:r>
          </w:p>
        </w:tc>
        <w:tc>
          <w:tcPr>
            <w:tcW w:w="826" w:type="dxa"/>
          </w:tcPr>
          <w:p w14:paraId="590FA285" w14:textId="77777777" w:rsidR="00DC4BE9" w:rsidRDefault="00DC4BE9" w:rsidP="0045302C">
            <w:pPr>
              <w:pStyle w:val="TABLE-cell"/>
              <w:jc w:val="right"/>
              <w:rPr>
                <w:highlight w:val="yellow"/>
              </w:rPr>
            </w:pPr>
            <w:r>
              <w:rPr>
                <w:highlight w:val="yellow"/>
              </w:rPr>
              <w:t>2214</w:t>
            </w:r>
          </w:p>
        </w:tc>
        <w:tc>
          <w:tcPr>
            <w:tcW w:w="604" w:type="dxa"/>
          </w:tcPr>
          <w:p w14:paraId="47DABD48" w14:textId="77777777" w:rsidR="00DC4BE9" w:rsidRDefault="00DC4BE9" w:rsidP="0045302C">
            <w:pPr>
              <w:pStyle w:val="TABLE-cell"/>
              <w:jc w:val="right"/>
              <w:rPr>
                <w:highlight w:val="yellow"/>
              </w:rPr>
            </w:pPr>
            <w:r>
              <w:rPr>
                <w:highlight w:val="yellow"/>
              </w:rPr>
              <w:t>560</w:t>
            </w:r>
          </w:p>
        </w:tc>
        <w:tc>
          <w:tcPr>
            <w:tcW w:w="658" w:type="dxa"/>
          </w:tcPr>
          <w:p w14:paraId="2D9C3B63" w14:textId="77777777" w:rsidR="00DC4BE9" w:rsidRDefault="00DC4BE9" w:rsidP="0045302C">
            <w:pPr>
              <w:pStyle w:val="TABLE-cell"/>
              <w:jc w:val="right"/>
              <w:rPr>
                <w:highlight w:val="yellow"/>
              </w:rPr>
            </w:pPr>
            <w:r>
              <w:rPr>
                <w:highlight w:val="yellow"/>
              </w:rPr>
              <w:t>25%</w:t>
            </w:r>
          </w:p>
        </w:tc>
        <w:tc>
          <w:tcPr>
            <w:tcW w:w="604" w:type="dxa"/>
            <w:gridSpan w:val="2"/>
          </w:tcPr>
          <w:p w14:paraId="5D9F22B3" w14:textId="77777777" w:rsidR="00DC4BE9" w:rsidRDefault="00DC4BE9" w:rsidP="0045302C">
            <w:pPr>
              <w:pStyle w:val="TABLE-cell"/>
              <w:jc w:val="right"/>
              <w:rPr>
                <w:highlight w:val="yellow"/>
              </w:rPr>
            </w:pPr>
            <w:r>
              <w:rPr>
                <w:highlight w:val="yellow"/>
              </w:rPr>
              <w:t>377</w:t>
            </w:r>
          </w:p>
        </w:tc>
        <w:tc>
          <w:tcPr>
            <w:tcW w:w="659" w:type="dxa"/>
          </w:tcPr>
          <w:p w14:paraId="3D030FC9" w14:textId="77777777" w:rsidR="00DC4BE9" w:rsidRDefault="00DC4BE9" w:rsidP="0045302C">
            <w:pPr>
              <w:pStyle w:val="TABLE-cell"/>
              <w:jc w:val="right"/>
              <w:rPr>
                <w:highlight w:val="yellow"/>
              </w:rPr>
            </w:pPr>
            <w:r>
              <w:rPr>
                <w:highlight w:val="yellow"/>
              </w:rPr>
              <w:t>17%</w:t>
            </w:r>
          </w:p>
        </w:tc>
        <w:tc>
          <w:tcPr>
            <w:tcW w:w="604" w:type="dxa"/>
            <w:gridSpan w:val="2"/>
          </w:tcPr>
          <w:p w14:paraId="398154EE" w14:textId="77777777" w:rsidR="00DC4BE9" w:rsidRDefault="00DC4BE9" w:rsidP="0045302C">
            <w:pPr>
              <w:pStyle w:val="TABLE-cell"/>
              <w:jc w:val="right"/>
              <w:rPr>
                <w:highlight w:val="yellow"/>
              </w:rPr>
            </w:pPr>
            <w:r>
              <w:rPr>
                <w:highlight w:val="yellow"/>
              </w:rPr>
              <w:t>352</w:t>
            </w:r>
          </w:p>
        </w:tc>
        <w:tc>
          <w:tcPr>
            <w:tcW w:w="656" w:type="dxa"/>
          </w:tcPr>
          <w:p w14:paraId="31A4102B" w14:textId="77777777" w:rsidR="00DC4BE9" w:rsidRDefault="00DC4BE9" w:rsidP="0045302C">
            <w:pPr>
              <w:pStyle w:val="TABLE-cell"/>
              <w:jc w:val="right"/>
              <w:rPr>
                <w:highlight w:val="yellow"/>
              </w:rPr>
            </w:pPr>
            <w:r>
              <w:rPr>
                <w:highlight w:val="yellow"/>
              </w:rPr>
              <w:t>16%</w:t>
            </w:r>
          </w:p>
        </w:tc>
        <w:tc>
          <w:tcPr>
            <w:tcW w:w="604" w:type="dxa"/>
            <w:gridSpan w:val="2"/>
          </w:tcPr>
          <w:p w14:paraId="7E0D1610" w14:textId="77777777" w:rsidR="00DC4BE9" w:rsidRDefault="00DC4BE9" w:rsidP="0045302C">
            <w:pPr>
              <w:pStyle w:val="TABLE-cell"/>
              <w:jc w:val="right"/>
              <w:rPr>
                <w:highlight w:val="yellow"/>
              </w:rPr>
            </w:pPr>
            <w:r>
              <w:rPr>
                <w:highlight w:val="yellow"/>
              </w:rPr>
              <w:t>255</w:t>
            </w:r>
          </w:p>
        </w:tc>
        <w:tc>
          <w:tcPr>
            <w:tcW w:w="659" w:type="dxa"/>
          </w:tcPr>
          <w:p w14:paraId="571458D9" w14:textId="77777777" w:rsidR="00DC4BE9" w:rsidRDefault="00DC4BE9" w:rsidP="0045302C">
            <w:pPr>
              <w:pStyle w:val="TABLE-cell"/>
              <w:jc w:val="right"/>
              <w:rPr>
                <w:highlight w:val="yellow"/>
              </w:rPr>
            </w:pPr>
            <w:r>
              <w:rPr>
                <w:highlight w:val="yellow"/>
              </w:rPr>
              <w:t>12%</w:t>
            </w:r>
          </w:p>
        </w:tc>
        <w:tc>
          <w:tcPr>
            <w:tcW w:w="604" w:type="dxa"/>
            <w:gridSpan w:val="2"/>
          </w:tcPr>
          <w:p w14:paraId="42A1728B" w14:textId="77777777" w:rsidR="00DC4BE9" w:rsidRDefault="00DC4BE9" w:rsidP="0045302C">
            <w:pPr>
              <w:pStyle w:val="TABLE-cell"/>
              <w:jc w:val="right"/>
              <w:rPr>
                <w:highlight w:val="yellow"/>
              </w:rPr>
            </w:pPr>
            <w:r>
              <w:rPr>
                <w:highlight w:val="yellow"/>
              </w:rPr>
              <w:t>34</w:t>
            </w:r>
          </w:p>
        </w:tc>
        <w:tc>
          <w:tcPr>
            <w:tcW w:w="821" w:type="dxa"/>
          </w:tcPr>
          <w:p w14:paraId="46B4260C" w14:textId="77777777" w:rsidR="00DC4BE9" w:rsidRDefault="00DC4BE9" w:rsidP="0045302C">
            <w:pPr>
              <w:pStyle w:val="TABLE-cell"/>
              <w:jc w:val="right"/>
              <w:rPr>
                <w:highlight w:val="yellow"/>
              </w:rPr>
            </w:pPr>
            <w:r>
              <w:rPr>
                <w:highlight w:val="yellow"/>
              </w:rPr>
              <w:t>2%</w:t>
            </w:r>
          </w:p>
        </w:tc>
      </w:tr>
      <w:tr w:rsidR="00DC4BE9" w14:paraId="1E7F1C6B" w14:textId="77777777" w:rsidTr="0045302C">
        <w:tc>
          <w:tcPr>
            <w:tcW w:w="531" w:type="dxa"/>
          </w:tcPr>
          <w:p w14:paraId="79B2D863" w14:textId="77777777" w:rsidR="00DC4BE9" w:rsidRDefault="00DC4BE9" w:rsidP="0045302C">
            <w:pPr>
              <w:pStyle w:val="TABLE-cell"/>
              <w:jc w:val="right"/>
              <w:rPr>
                <w:highlight w:val="yellow"/>
              </w:rPr>
            </w:pPr>
            <w:r>
              <w:rPr>
                <w:highlight w:val="yellow"/>
              </w:rPr>
              <w:t>168</w:t>
            </w:r>
          </w:p>
        </w:tc>
        <w:tc>
          <w:tcPr>
            <w:tcW w:w="531" w:type="dxa"/>
          </w:tcPr>
          <w:p w14:paraId="5D243A62" w14:textId="77777777" w:rsidR="00DC4BE9" w:rsidRDefault="00DC4BE9" w:rsidP="0045302C">
            <w:pPr>
              <w:pStyle w:val="TABLE-cell"/>
              <w:jc w:val="right"/>
              <w:rPr>
                <w:highlight w:val="yellow"/>
              </w:rPr>
            </w:pPr>
            <w:r>
              <w:rPr>
                <w:highlight w:val="yellow"/>
              </w:rPr>
              <w:t>60</w:t>
            </w:r>
          </w:p>
        </w:tc>
        <w:tc>
          <w:tcPr>
            <w:tcW w:w="531" w:type="dxa"/>
          </w:tcPr>
          <w:p w14:paraId="51E0BB82" w14:textId="77777777" w:rsidR="00DC4BE9" w:rsidRDefault="00DC4BE9" w:rsidP="0045302C">
            <w:pPr>
              <w:pStyle w:val="TABLE-cell"/>
              <w:jc w:val="right"/>
              <w:rPr>
                <w:highlight w:val="yellow"/>
              </w:rPr>
            </w:pPr>
            <w:r>
              <w:rPr>
                <w:highlight w:val="yellow"/>
              </w:rPr>
              <w:t>7</w:t>
            </w:r>
          </w:p>
        </w:tc>
        <w:tc>
          <w:tcPr>
            <w:tcW w:w="358" w:type="dxa"/>
          </w:tcPr>
          <w:p w14:paraId="3586585F" w14:textId="77777777" w:rsidR="00DC4BE9" w:rsidRDefault="00DC4BE9" w:rsidP="0045302C">
            <w:pPr>
              <w:pStyle w:val="TABLE-cell"/>
              <w:jc w:val="right"/>
              <w:rPr>
                <w:highlight w:val="yellow"/>
              </w:rPr>
            </w:pPr>
            <w:r>
              <w:rPr>
                <w:highlight w:val="yellow"/>
              </w:rPr>
              <w:t>1</w:t>
            </w:r>
          </w:p>
        </w:tc>
        <w:tc>
          <w:tcPr>
            <w:tcW w:w="826" w:type="dxa"/>
          </w:tcPr>
          <w:p w14:paraId="7DF90ECC" w14:textId="77777777" w:rsidR="00DC4BE9" w:rsidRDefault="00DC4BE9" w:rsidP="0045302C">
            <w:pPr>
              <w:pStyle w:val="TABLE-cell"/>
              <w:jc w:val="right"/>
              <w:rPr>
                <w:highlight w:val="yellow"/>
              </w:rPr>
            </w:pPr>
            <w:r>
              <w:rPr>
                <w:highlight w:val="yellow"/>
              </w:rPr>
              <w:t>3871</w:t>
            </w:r>
          </w:p>
        </w:tc>
        <w:tc>
          <w:tcPr>
            <w:tcW w:w="604" w:type="dxa"/>
          </w:tcPr>
          <w:p w14:paraId="56B9A397" w14:textId="77777777" w:rsidR="00DC4BE9" w:rsidRDefault="00DC4BE9" w:rsidP="0045302C">
            <w:pPr>
              <w:pStyle w:val="TABLE-cell"/>
              <w:jc w:val="right"/>
              <w:rPr>
                <w:highlight w:val="yellow"/>
              </w:rPr>
            </w:pPr>
            <w:r>
              <w:rPr>
                <w:highlight w:val="yellow"/>
              </w:rPr>
              <w:t>1146</w:t>
            </w:r>
          </w:p>
        </w:tc>
        <w:tc>
          <w:tcPr>
            <w:tcW w:w="658" w:type="dxa"/>
          </w:tcPr>
          <w:p w14:paraId="2AC5BEE2" w14:textId="77777777" w:rsidR="00DC4BE9" w:rsidRDefault="00DC4BE9" w:rsidP="0045302C">
            <w:pPr>
              <w:pStyle w:val="TABLE-cell"/>
              <w:jc w:val="right"/>
              <w:rPr>
                <w:highlight w:val="yellow"/>
              </w:rPr>
            </w:pPr>
            <w:r>
              <w:rPr>
                <w:highlight w:val="yellow"/>
              </w:rPr>
              <w:t>30%</w:t>
            </w:r>
          </w:p>
        </w:tc>
        <w:tc>
          <w:tcPr>
            <w:tcW w:w="604" w:type="dxa"/>
            <w:gridSpan w:val="2"/>
          </w:tcPr>
          <w:p w14:paraId="7F38B492" w14:textId="77777777" w:rsidR="00DC4BE9" w:rsidRDefault="00DC4BE9" w:rsidP="0045302C">
            <w:pPr>
              <w:pStyle w:val="TABLE-cell"/>
              <w:jc w:val="right"/>
              <w:rPr>
                <w:highlight w:val="yellow"/>
              </w:rPr>
            </w:pPr>
            <w:r>
              <w:rPr>
                <w:highlight w:val="yellow"/>
              </w:rPr>
              <w:t>676</w:t>
            </w:r>
          </w:p>
        </w:tc>
        <w:tc>
          <w:tcPr>
            <w:tcW w:w="659" w:type="dxa"/>
          </w:tcPr>
          <w:p w14:paraId="3D744864" w14:textId="77777777" w:rsidR="00DC4BE9" w:rsidRDefault="00DC4BE9" w:rsidP="0045302C">
            <w:pPr>
              <w:pStyle w:val="TABLE-cell"/>
              <w:jc w:val="right"/>
              <w:rPr>
                <w:highlight w:val="yellow"/>
              </w:rPr>
            </w:pPr>
            <w:r>
              <w:rPr>
                <w:highlight w:val="yellow"/>
              </w:rPr>
              <w:t>17%</w:t>
            </w:r>
          </w:p>
        </w:tc>
        <w:tc>
          <w:tcPr>
            <w:tcW w:w="604" w:type="dxa"/>
            <w:gridSpan w:val="2"/>
          </w:tcPr>
          <w:p w14:paraId="3109E7D7" w14:textId="77777777" w:rsidR="00DC4BE9" w:rsidRDefault="00DC4BE9" w:rsidP="0045302C">
            <w:pPr>
              <w:pStyle w:val="TABLE-cell"/>
              <w:jc w:val="right"/>
              <w:rPr>
                <w:highlight w:val="yellow"/>
              </w:rPr>
            </w:pPr>
            <w:r>
              <w:rPr>
                <w:highlight w:val="yellow"/>
              </w:rPr>
              <w:t>649</w:t>
            </w:r>
          </w:p>
        </w:tc>
        <w:tc>
          <w:tcPr>
            <w:tcW w:w="656" w:type="dxa"/>
          </w:tcPr>
          <w:p w14:paraId="640FEFD5" w14:textId="77777777" w:rsidR="00DC4BE9" w:rsidRDefault="00DC4BE9" w:rsidP="0045302C">
            <w:pPr>
              <w:pStyle w:val="TABLE-cell"/>
              <w:jc w:val="right"/>
              <w:rPr>
                <w:highlight w:val="yellow"/>
              </w:rPr>
            </w:pPr>
            <w:r>
              <w:rPr>
                <w:highlight w:val="yellow"/>
              </w:rPr>
              <w:t>17%</w:t>
            </w:r>
          </w:p>
        </w:tc>
        <w:tc>
          <w:tcPr>
            <w:tcW w:w="604" w:type="dxa"/>
            <w:gridSpan w:val="2"/>
          </w:tcPr>
          <w:p w14:paraId="52709838" w14:textId="77777777" w:rsidR="00DC4BE9" w:rsidRDefault="00DC4BE9" w:rsidP="0045302C">
            <w:pPr>
              <w:pStyle w:val="TABLE-cell"/>
              <w:jc w:val="right"/>
              <w:rPr>
                <w:highlight w:val="yellow"/>
              </w:rPr>
            </w:pPr>
            <w:r>
              <w:rPr>
                <w:highlight w:val="yellow"/>
              </w:rPr>
              <w:t>458</w:t>
            </w:r>
          </w:p>
        </w:tc>
        <w:tc>
          <w:tcPr>
            <w:tcW w:w="659" w:type="dxa"/>
          </w:tcPr>
          <w:p w14:paraId="448C6E04" w14:textId="77777777" w:rsidR="00DC4BE9" w:rsidRDefault="00DC4BE9" w:rsidP="0045302C">
            <w:pPr>
              <w:pStyle w:val="TABLE-cell"/>
              <w:jc w:val="right"/>
              <w:rPr>
                <w:highlight w:val="yellow"/>
              </w:rPr>
            </w:pPr>
            <w:r>
              <w:rPr>
                <w:highlight w:val="yellow"/>
              </w:rPr>
              <w:t>12%</w:t>
            </w:r>
          </w:p>
        </w:tc>
        <w:tc>
          <w:tcPr>
            <w:tcW w:w="604" w:type="dxa"/>
            <w:gridSpan w:val="2"/>
          </w:tcPr>
          <w:p w14:paraId="5A6568D7" w14:textId="77777777" w:rsidR="00DC4BE9" w:rsidRDefault="00DC4BE9" w:rsidP="0045302C">
            <w:pPr>
              <w:pStyle w:val="TABLE-cell"/>
              <w:jc w:val="right"/>
              <w:rPr>
                <w:highlight w:val="yellow"/>
              </w:rPr>
            </w:pPr>
            <w:r>
              <w:rPr>
                <w:highlight w:val="yellow"/>
              </w:rPr>
              <w:t>34</w:t>
            </w:r>
          </w:p>
        </w:tc>
        <w:tc>
          <w:tcPr>
            <w:tcW w:w="821" w:type="dxa"/>
          </w:tcPr>
          <w:p w14:paraId="7F73F4B1" w14:textId="77777777" w:rsidR="00DC4BE9" w:rsidRDefault="00DC4BE9" w:rsidP="0045302C">
            <w:pPr>
              <w:pStyle w:val="TABLE-cell"/>
              <w:jc w:val="right"/>
              <w:rPr>
                <w:highlight w:val="yellow"/>
              </w:rPr>
            </w:pPr>
            <w:r>
              <w:rPr>
                <w:highlight w:val="yellow"/>
              </w:rPr>
              <w:t>1%</w:t>
            </w:r>
          </w:p>
        </w:tc>
      </w:tr>
    </w:tbl>
    <w:p w14:paraId="5A7CCAA8" w14:textId="7868E072" w:rsidR="00F47290" w:rsidRDefault="00F47290" w:rsidP="00F47290">
      <w:pPr>
        <w:rPr>
          <w:highlight w:val="yellow"/>
        </w:rPr>
      </w:pPr>
    </w:p>
    <w:p w14:paraId="6A776009" w14:textId="500C272E" w:rsidR="00DC4BE9" w:rsidRDefault="00DC4BE9">
      <w:pPr>
        <w:spacing w:after="0" w:line="240" w:lineRule="auto"/>
        <w:rPr>
          <w:highlight w:val="yellow"/>
        </w:rPr>
      </w:pPr>
      <w:r>
        <w:rPr>
          <w:highlight w:val="yellow"/>
        </w:rPr>
        <w:br w:type="page"/>
      </w:r>
    </w:p>
    <w:p w14:paraId="54898C15" w14:textId="77777777" w:rsidR="00091D62" w:rsidRPr="000B7899" w:rsidRDefault="00085E0F" w:rsidP="002F7A07">
      <w:pPr>
        <w:pStyle w:val="ANNEXtitle"/>
        <w:rPr>
          <w:lang w:val="fr-FR"/>
        </w:rPr>
      </w:pPr>
      <w:r w:rsidRPr="00C54625">
        <w:rPr>
          <w:lang w:val="fr-FR"/>
        </w:rPr>
        <w:lastRenderedPageBreak/>
        <w:br/>
      </w:r>
      <w:bookmarkStart w:id="7290" w:name="_Ref412412025"/>
      <w:bookmarkStart w:id="7291" w:name="_Ref412412072"/>
      <w:bookmarkStart w:id="7292" w:name="_Ref412412091"/>
      <w:bookmarkStart w:id="7293" w:name="_Toc437856643"/>
      <w:bookmarkStart w:id="7294" w:name="_Toc97127346"/>
      <w:r w:rsidR="00091D62" w:rsidRPr="00C54625">
        <w:rPr>
          <w:b w:val="0"/>
          <w:lang w:val="fr-FR"/>
        </w:rPr>
        <w:t>(no</w:t>
      </w:r>
      <w:r w:rsidRPr="00C54625">
        <w:rPr>
          <w:b w:val="0"/>
          <w:lang w:val="fr-FR"/>
        </w:rPr>
        <w:t>r</w:t>
      </w:r>
      <w:r w:rsidR="00162259" w:rsidRPr="00C54625">
        <w:rPr>
          <w:b w:val="0"/>
          <w:lang w:val="fr-FR"/>
        </w:rPr>
        <w:t>mative)</w:t>
      </w:r>
      <w:r w:rsidR="00077BDE" w:rsidRPr="00C54625">
        <w:rPr>
          <w:b w:val="0"/>
          <w:lang w:val="fr-FR"/>
        </w:rPr>
        <w:br/>
      </w:r>
      <w:r w:rsidR="00091D62" w:rsidRPr="006822C8">
        <w:rPr>
          <w:lang w:val="fr-FR"/>
        </w:rPr>
        <w:br/>
      </w:r>
      <w:r w:rsidR="00091D62" w:rsidRPr="000B7899">
        <w:rPr>
          <w:lang w:val="fr-FR"/>
        </w:rPr>
        <w:t>NSA Suite B</w:t>
      </w:r>
      <w:r w:rsidR="00091D62" w:rsidRPr="000B7899">
        <w:fldChar w:fldCharType="begin"/>
      </w:r>
      <w:r w:rsidR="00091D62" w:rsidRPr="000B7899">
        <w:rPr>
          <w:lang w:val="fr-FR"/>
        </w:rPr>
        <w:instrText xml:space="preserve"> XE "NSA Suite B" </w:instrText>
      </w:r>
      <w:r w:rsidR="00091D62" w:rsidRPr="000B7899">
        <w:fldChar w:fldCharType="end"/>
      </w:r>
      <w:r w:rsidR="00091D62" w:rsidRPr="000B7899">
        <w:rPr>
          <w:lang w:val="fr-FR"/>
        </w:rPr>
        <w:t xml:space="preserve"> elliptic curves and domain parameters</w:t>
      </w:r>
      <w:bookmarkEnd w:id="7290"/>
      <w:bookmarkEnd w:id="7291"/>
      <w:bookmarkEnd w:id="7292"/>
      <w:bookmarkEnd w:id="7293"/>
      <w:bookmarkEnd w:id="7294"/>
    </w:p>
    <w:p w14:paraId="3BCFE85B" w14:textId="77777777" w:rsidR="00A40CA7" w:rsidRPr="000B7899" w:rsidRDefault="00A40CA7" w:rsidP="002F7A07">
      <w:pPr>
        <w:pStyle w:val="NOTE"/>
      </w:pPr>
      <w:r w:rsidRPr="000B7899">
        <w:t>NOTE</w:t>
      </w:r>
      <w:r w:rsidR="002F7A07" w:rsidRPr="000B7899">
        <w:t> </w:t>
      </w:r>
      <w:r w:rsidRPr="000B7899">
        <w:t xml:space="preserve">This information is reproduced from </w:t>
      </w:r>
      <w:r w:rsidRPr="000B7899">
        <w:fldChar w:fldCharType="begin" w:fldLock="1"/>
      </w:r>
      <w:r w:rsidRPr="000B7899">
        <w:instrText xml:space="preserve"> REF NSA2_KeyAgreement \h </w:instrText>
      </w:r>
      <w:r w:rsidR="000B7899">
        <w:instrText xml:space="preserve"> \* MERGEFORMAT </w:instrText>
      </w:r>
      <w:r w:rsidRPr="000B7899">
        <w:fldChar w:fldCharType="separate"/>
      </w:r>
      <w:r w:rsidR="00811F07" w:rsidRPr="000B7899">
        <w:t>NSA2</w:t>
      </w:r>
      <w:r w:rsidRPr="000B7899">
        <w:fldChar w:fldCharType="end"/>
      </w:r>
      <w:r w:rsidRPr="000B7899">
        <w:t>.</w:t>
      </w:r>
    </w:p>
    <w:p w14:paraId="3211C606" w14:textId="77777777" w:rsidR="00A40CA7" w:rsidRPr="000B7899" w:rsidRDefault="00A40CA7" w:rsidP="002F7A07">
      <w:pPr>
        <w:pStyle w:val="PARAGRAPH"/>
      </w:pPr>
      <w:r w:rsidRPr="000B7899">
        <w:t xml:space="preserve">Domain parameters </w:t>
      </w:r>
      <w:r w:rsidRPr="000B7899">
        <w:rPr>
          <w:rFonts w:ascii="Times New Roman" w:hAnsi="Times New Roman" w:cs="Times New Roman"/>
          <w:i/>
        </w:rPr>
        <w:t>D</w:t>
      </w:r>
      <w:r w:rsidRPr="000B7899">
        <w:t xml:space="preserve"> for ECC schemes are of the form: </w:t>
      </w:r>
      <w:r w:rsidRPr="000B7899">
        <w:rPr>
          <w:rFonts w:ascii="Times New Roman" w:hAnsi="Times New Roman" w:cs="Times New Roman"/>
          <w:i/>
        </w:rPr>
        <w:t>(q, FR, a, b{, SEED}, G, n, h),</w:t>
      </w:r>
      <w:r w:rsidRPr="000B7899">
        <w:t xml:space="preserve"> where </w:t>
      </w:r>
      <w:r w:rsidRPr="000B7899">
        <w:rPr>
          <w:rFonts w:ascii="Times New Roman" w:hAnsi="Times New Roman" w:cs="Times New Roman"/>
          <w:i/>
        </w:rPr>
        <w:t>q</w:t>
      </w:r>
      <w:r w:rsidRPr="000B7899">
        <w:t xml:space="preserve"> is the field size; </w:t>
      </w:r>
      <w:r w:rsidRPr="000B7899">
        <w:rPr>
          <w:rFonts w:ascii="Times New Roman" w:hAnsi="Times New Roman" w:cs="Times New Roman"/>
          <w:i/>
        </w:rPr>
        <w:t>FR</w:t>
      </w:r>
      <w:r w:rsidRPr="000B7899">
        <w:t xml:space="preserve"> is an indication of the basis used; </w:t>
      </w:r>
      <w:r w:rsidRPr="000B7899">
        <w:rPr>
          <w:rFonts w:ascii="Times New Roman" w:hAnsi="Times New Roman" w:cs="Times New Roman"/>
          <w:i/>
        </w:rPr>
        <w:t>a</w:t>
      </w:r>
      <w:r w:rsidRPr="000B7899">
        <w:t xml:space="preserve"> and </w:t>
      </w:r>
      <w:r w:rsidRPr="000B7899">
        <w:rPr>
          <w:rFonts w:ascii="Times New Roman" w:hAnsi="Times New Roman" w:cs="Times New Roman"/>
          <w:i/>
        </w:rPr>
        <w:t>b</w:t>
      </w:r>
      <w:r w:rsidRPr="000B7899">
        <w:t xml:space="preserve"> are two field elements that define the equation of the curve; </w:t>
      </w:r>
      <w:r w:rsidRPr="000B7899">
        <w:rPr>
          <w:rFonts w:ascii="Times New Roman" w:hAnsi="Times New Roman" w:cs="Times New Roman"/>
          <w:i/>
        </w:rPr>
        <w:t>SEED</w:t>
      </w:r>
      <w:r w:rsidRPr="000B7899">
        <w:t xml:space="preserve"> is an optional bit string that is included if the elliptic curve was randomly generated in a verifiable fashion; </w:t>
      </w:r>
      <w:r w:rsidRPr="000B7899">
        <w:rPr>
          <w:rFonts w:ascii="Times New Roman" w:hAnsi="Times New Roman" w:cs="Times New Roman"/>
          <w:i/>
        </w:rPr>
        <w:t>G</w:t>
      </w:r>
      <w:r w:rsidRPr="000B7899">
        <w:t xml:space="preserve"> is a generating point consisting of (</w:t>
      </w:r>
      <w:r w:rsidRPr="000B7899">
        <w:rPr>
          <w:rFonts w:ascii="Times New Roman" w:hAnsi="Times New Roman" w:cs="Times New Roman"/>
          <w:i/>
        </w:rPr>
        <w:t>x</w:t>
      </w:r>
      <w:r w:rsidRPr="000B7899">
        <w:rPr>
          <w:rStyle w:val="SUBscript"/>
          <w:rFonts w:ascii="Times New Roman" w:hAnsi="Times New Roman" w:cs="Times New Roman"/>
          <w:i/>
        </w:rPr>
        <w:t>G</w:t>
      </w:r>
      <w:r w:rsidRPr="000B7899">
        <w:rPr>
          <w:rFonts w:ascii="Times New Roman" w:hAnsi="Times New Roman" w:cs="Times New Roman"/>
          <w:i/>
        </w:rPr>
        <w:t>, y</w:t>
      </w:r>
      <w:r w:rsidRPr="000B7899">
        <w:rPr>
          <w:rStyle w:val="SUBscript"/>
          <w:rFonts w:ascii="Times New Roman" w:hAnsi="Times New Roman" w:cs="Times New Roman"/>
          <w:i/>
        </w:rPr>
        <w:t>G</w:t>
      </w:r>
      <w:r w:rsidRPr="000B7899">
        <w:t xml:space="preserve">) of prime order on the curve; </w:t>
      </w:r>
      <w:r w:rsidRPr="000B7899">
        <w:rPr>
          <w:rFonts w:ascii="Times New Roman" w:hAnsi="Times New Roman" w:cs="Times New Roman"/>
          <w:i/>
        </w:rPr>
        <w:t>n</w:t>
      </w:r>
      <w:r w:rsidRPr="000B7899">
        <w:t xml:space="preserve"> is the order of the point </w:t>
      </w:r>
      <w:r w:rsidRPr="000B7899">
        <w:rPr>
          <w:rFonts w:ascii="Times New Roman" w:hAnsi="Times New Roman" w:cs="Times New Roman"/>
          <w:i/>
        </w:rPr>
        <w:t>G</w:t>
      </w:r>
      <w:r w:rsidR="00077BDE" w:rsidRPr="000B7899">
        <w:t>;</w:t>
      </w:r>
      <w:r w:rsidRPr="000B7899">
        <w:t xml:space="preserve"> and </w:t>
      </w:r>
      <w:r w:rsidRPr="000B7899">
        <w:rPr>
          <w:rFonts w:ascii="Times New Roman" w:hAnsi="Times New Roman" w:cs="Times New Roman"/>
          <w:i/>
        </w:rPr>
        <w:t>h</w:t>
      </w:r>
      <w:r w:rsidRPr="000B7899">
        <w:t xml:space="preserve"> is the cofactor (which is equal to the order of the curve divided by </w:t>
      </w:r>
      <w:r w:rsidRPr="000B7899">
        <w:rPr>
          <w:rFonts w:ascii="Times New Roman" w:hAnsi="Times New Roman" w:cs="Times New Roman"/>
          <w:i/>
        </w:rPr>
        <w:t>n</w:t>
      </w:r>
      <w:r w:rsidRPr="000B7899">
        <w:t>).</w:t>
      </w:r>
    </w:p>
    <w:p w14:paraId="6EE69B49" w14:textId="271C4E2F" w:rsidR="00A40CA7" w:rsidRPr="000B7899" w:rsidRDefault="00A40CA7" w:rsidP="002F7A07">
      <w:pPr>
        <w:pStyle w:val="PARAGRAPH"/>
      </w:pPr>
      <w:r w:rsidRPr="000B7899">
        <w:t>Suite B requires the use of one of the following two sets of domain parameters</w:t>
      </w:r>
      <w:r w:rsidR="000A0C21" w:rsidRPr="000B7899">
        <w:t xml:space="preserve">, see </w:t>
      </w:r>
      <w:r w:rsidR="000A0C21" w:rsidRPr="000B7899">
        <w:fldChar w:fldCharType="begin"/>
      </w:r>
      <w:r w:rsidR="000A0C21" w:rsidRPr="000B7899">
        <w:instrText xml:space="preserve"> REF TableG1 \h </w:instrText>
      </w:r>
      <w:r w:rsidR="000B7899">
        <w:instrText xml:space="preserve"> \* MERGEFORMAT </w:instrText>
      </w:r>
      <w:r w:rsidR="000A0C21" w:rsidRPr="000B7899">
        <w:fldChar w:fldCharType="separate"/>
      </w:r>
      <w:r w:rsidR="00DC4BE9" w:rsidRPr="000B7899">
        <w:t>Table G.</w:t>
      </w:r>
      <w:r w:rsidR="00DC4BE9">
        <w:rPr>
          <w:noProof/>
        </w:rPr>
        <w:t>1</w:t>
      </w:r>
      <w:r w:rsidR="00DC4BE9" w:rsidRPr="000B7899">
        <w:rPr>
          <w:noProof/>
        </w:rPr>
        <w:t xml:space="preserve"> </w:t>
      </w:r>
      <w:r w:rsidR="000A0C21" w:rsidRPr="000B7899">
        <w:fldChar w:fldCharType="end"/>
      </w:r>
      <w:r w:rsidR="000A0C21" w:rsidRPr="000B7899">
        <w:t xml:space="preserve"> and </w:t>
      </w:r>
      <w:r w:rsidR="000A0C21" w:rsidRPr="000B7899">
        <w:fldChar w:fldCharType="begin"/>
      </w:r>
      <w:r w:rsidR="000A0C21" w:rsidRPr="000B7899">
        <w:instrText xml:space="preserve"> REF TableG2 \h </w:instrText>
      </w:r>
      <w:r w:rsidR="000B7899">
        <w:instrText xml:space="preserve"> \* MERGEFORMAT </w:instrText>
      </w:r>
      <w:r w:rsidR="000A0C21" w:rsidRPr="000B7899">
        <w:fldChar w:fldCharType="separate"/>
      </w:r>
      <w:r w:rsidR="00DC4BE9" w:rsidRPr="000B7899">
        <w:t>Table G.</w:t>
      </w:r>
      <w:r w:rsidR="00DC4BE9">
        <w:rPr>
          <w:noProof/>
        </w:rPr>
        <w:t>2</w:t>
      </w:r>
      <w:r w:rsidR="00DC4BE9" w:rsidRPr="000B7899">
        <w:rPr>
          <w:noProof/>
        </w:rPr>
        <w:t xml:space="preserve"> </w:t>
      </w:r>
      <w:r w:rsidR="000A0C21" w:rsidRPr="000B7899">
        <w:fldChar w:fldCharType="end"/>
      </w:r>
      <w:r w:rsidRPr="000B7899">
        <w:t>:</w:t>
      </w:r>
    </w:p>
    <w:p w14:paraId="1FE027D2" w14:textId="4A02CEDC" w:rsidR="00A40CA7" w:rsidRDefault="00A24376" w:rsidP="002F7A07">
      <w:pPr>
        <w:pStyle w:val="TABLE-title"/>
      </w:pPr>
      <w:bookmarkStart w:id="7295" w:name="_Ref412439762"/>
      <w:bookmarkStart w:id="7296" w:name="TableG1"/>
      <w:bookmarkStart w:id="7297" w:name="_Ref412439755"/>
      <w:bookmarkStart w:id="7298" w:name="_Toc437856835"/>
      <w:bookmarkStart w:id="7299" w:name="_Toc97127554"/>
      <w:r w:rsidRPr="000B7899">
        <w:t>Table G.</w:t>
      </w:r>
      <w:fldSimple w:instr=" SEQ Table_G. \* ARABIC ">
        <w:r w:rsidR="00DC4BE9">
          <w:rPr>
            <w:noProof/>
          </w:rPr>
          <w:t>1</w:t>
        </w:r>
      </w:fldSimple>
      <w:bookmarkStart w:id="7300" w:name="_Toc386405107"/>
      <w:bookmarkStart w:id="7301" w:name="_Toc337830832"/>
      <w:bookmarkStart w:id="7302" w:name="_Toc325392732"/>
      <w:bookmarkStart w:id="7303" w:name="_Ref321335820"/>
      <w:bookmarkEnd w:id="7295"/>
      <w:r w:rsidR="00FC590E" w:rsidRPr="000B7899">
        <w:rPr>
          <w:noProof/>
        </w:rPr>
        <w:t xml:space="preserve"> </w:t>
      </w:r>
      <w:bookmarkEnd w:id="7296"/>
      <w:r w:rsidR="001767F8" w:rsidRPr="000B7899">
        <w:t xml:space="preserve">– </w:t>
      </w:r>
      <w:r w:rsidR="00A40CA7" w:rsidRPr="000B7899">
        <w:t>ECC_P256_Domain_Parameters</w:t>
      </w:r>
      <w:bookmarkEnd w:id="7297"/>
      <w:bookmarkEnd w:id="7298"/>
      <w:bookmarkEnd w:id="7299"/>
      <w:bookmarkEnd w:id="7300"/>
      <w:bookmarkEnd w:id="7301"/>
      <w:bookmarkEnd w:id="7302"/>
      <w:bookmarkEnd w:id="7303"/>
      <w:r w:rsidR="00A40CA7" w:rsidRPr="000B7899">
        <w:fldChar w:fldCharType="begin"/>
      </w:r>
      <w:r w:rsidR="00A40CA7" w:rsidRPr="000B7899">
        <w:instrText xml:space="preserve"> XE "ECC_P256_Domain_Parameters" </w:instrText>
      </w:r>
      <w:r w:rsidR="00A40CA7" w:rsidRPr="000B7899">
        <w:fldChar w:fldCharType="end"/>
      </w:r>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98"/>
        <w:gridCol w:w="1118"/>
        <w:gridCol w:w="4954"/>
      </w:tblGrid>
      <w:tr w:rsidR="00A40CA7" w14:paraId="494524C4" w14:textId="77777777" w:rsidTr="002F7A07">
        <w:trPr>
          <w:cantSplit/>
          <w:jc w:val="center"/>
        </w:trPr>
        <w:tc>
          <w:tcPr>
            <w:tcW w:w="2998" w:type="dxa"/>
            <w:tcBorders>
              <w:top w:val="single" w:sz="4" w:space="0" w:color="auto"/>
              <w:left w:val="single" w:sz="4" w:space="0" w:color="auto"/>
              <w:bottom w:val="single" w:sz="4" w:space="0" w:color="auto"/>
              <w:right w:val="single" w:sz="4" w:space="0" w:color="auto"/>
            </w:tcBorders>
            <w:hideMark/>
          </w:tcPr>
          <w:p w14:paraId="75647722" w14:textId="77777777" w:rsidR="00A40CA7" w:rsidRDefault="00A40CA7" w:rsidP="00521E1B">
            <w:pPr>
              <w:pStyle w:val="TABLE-col-heading"/>
            </w:pPr>
            <w:r>
              <w:t>Parameter name</w:t>
            </w:r>
          </w:p>
        </w:tc>
        <w:tc>
          <w:tcPr>
            <w:tcW w:w="1118" w:type="dxa"/>
            <w:tcBorders>
              <w:top w:val="single" w:sz="4" w:space="0" w:color="auto"/>
              <w:left w:val="single" w:sz="4" w:space="0" w:color="auto"/>
              <w:bottom w:val="single" w:sz="4" w:space="0" w:color="auto"/>
              <w:right w:val="single" w:sz="4" w:space="0" w:color="auto"/>
            </w:tcBorders>
            <w:hideMark/>
          </w:tcPr>
          <w:p w14:paraId="2A3B3702" w14:textId="77777777" w:rsidR="00A40CA7" w:rsidRDefault="00A40CA7" w:rsidP="00521E1B">
            <w:pPr>
              <w:pStyle w:val="TABLE-col-heading"/>
            </w:pPr>
            <w:r>
              <w:t>Symbol</w:t>
            </w:r>
          </w:p>
        </w:tc>
        <w:tc>
          <w:tcPr>
            <w:tcW w:w="4954" w:type="dxa"/>
            <w:tcBorders>
              <w:top w:val="single" w:sz="4" w:space="0" w:color="auto"/>
              <w:left w:val="single" w:sz="4" w:space="0" w:color="auto"/>
              <w:bottom w:val="single" w:sz="4" w:space="0" w:color="auto"/>
              <w:right w:val="single" w:sz="4" w:space="0" w:color="auto"/>
            </w:tcBorders>
            <w:hideMark/>
          </w:tcPr>
          <w:p w14:paraId="3CBA11AE" w14:textId="77777777" w:rsidR="00A40CA7" w:rsidRDefault="00A40CA7" w:rsidP="00521E1B">
            <w:pPr>
              <w:pStyle w:val="TABLE-col-heading"/>
            </w:pPr>
            <w:r>
              <w:t>Value</w:t>
            </w:r>
          </w:p>
        </w:tc>
      </w:tr>
      <w:tr w:rsidR="00A40CA7" w14:paraId="646BFEA9" w14:textId="77777777" w:rsidTr="002F7A07">
        <w:trPr>
          <w:cantSplit/>
          <w:jc w:val="center"/>
        </w:trPr>
        <w:tc>
          <w:tcPr>
            <w:tcW w:w="2998" w:type="dxa"/>
            <w:tcBorders>
              <w:top w:val="single" w:sz="4" w:space="0" w:color="auto"/>
              <w:left w:val="single" w:sz="4" w:space="0" w:color="auto"/>
              <w:bottom w:val="single" w:sz="4" w:space="0" w:color="auto"/>
              <w:right w:val="single" w:sz="4" w:space="0" w:color="auto"/>
            </w:tcBorders>
            <w:vAlign w:val="center"/>
            <w:hideMark/>
          </w:tcPr>
          <w:p w14:paraId="7CA043E6" w14:textId="77777777" w:rsidR="00A40CA7" w:rsidRDefault="00A40CA7" w:rsidP="00521E1B">
            <w:pPr>
              <w:pStyle w:val="TABLE-cell"/>
              <w:keepNext/>
              <w:jc w:val="center"/>
            </w:pPr>
            <w:r>
              <w:t>Field size</w:t>
            </w:r>
          </w:p>
        </w:tc>
        <w:tc>
          <w:tcPr>
            <w:tcW w:w="1118" w:type="dxa"/>
            <w:tcBorders>
              <w:top w:val="single" w:sz="4" w:space="0" w:color="auto"/>
              <w:left w:val="single" w:sz="4" w:space="0" w:color="auto"/>
              <w:bottom w:val="single" w:sz="4" w:space="0" w:color="auto"/>
              <w:right w:val="single" w:sz="4" w:space="0" w:color="auto"/>
            </w:tcBorders>
            <w:vAlign w:val="center"/>
            <w:hideMark/>
          </w:tcPr>
          <w:p w14:paraId="2B59C073" w14:textId="77777777" w:rsidR="00A40CA7" w:rsidRDefault="00A40CA7" w:rsidP="00521E1B">
            <w:pPr>
              <w:pStyle w:val="TABLE-cell"/>
              <w:keepNext/>
              <w:tabs>
                <w:tab w:val="left" w:pos="1021"/>
              </w:tabs>
              <w:spacing w:line="230" w:lineRule="atLeast"/>
              <w:jc w:val="center"/>
              <w:rPr>
                <w:rFonts w:ascii="Courier New" w:hAnsi="Courier New" w:cs="Courier New"/>
              </w:rPr>
            </w:pPr>
            <w:r>
              <w:rPr>
                <w:rFonts w:ascii="Courier New" w:hAnsi="Courier New" w:cs="Courier New"/>
              </w:rPr>
              <w:t>q</w:t>
            </w:r>
          </w:p>
        </w:tc>
        <w:tc>
          <w:tcPr>
            <w:tcW w:w="4954" w:type="dxa"/>
            <w:tcBorders>
              <w:top w:val="single" w:sz="4" w:space="0" w:color="auto"/>
              <w:left w:val="single" w:sz="4" w:space="0" w:color="auto"/>
              <w:bottom w:val="single" w:sz="4" w:space="0" w:color="auto"/>
              <w:right w:val="single" w:sz="4" w:space="0" w:color="auto"/>
            </w:tcBorders>
            <w:vAlign w:val="center"/>
            <w:hideMark/>
          </w:tcPr>
          <w:p w14:paraId="2D38B2DA" w14:textId="77777777" w:rsidR="00A40CA7" w:rsidRDefault="00A40CA7" w:rsidP="00521E1B">
            <w:pPr>
              <w:pStyle w:val="TABLE-cell"/>
              <w:keepNext/>
              <w:tabs>
                <w:tab w:val="left" w:pos="1021"/>
              </w:tabs>
              <w:spacing w:line="230" w:lineRule="atLeast"/>
              <w:rPr>
                <w:rFonts w:ascii="Courier New" w:hAnsi="Courier New" w:cs="Courier New"/>
              </w:rPr>
            </w:pPr>
            <w:r>
              <w:rPr>
                <w:rFonts w:ascii="Courier New" w:hAnsi="Courier New" w:cs="Courier New"/>
              </w:rPr>
              <w:t>FFFFFFFF 00000001 00000000 00000000 00000000 FFFFFFFF FFFFFFFF FFFFFFFF</w:t>
            </w:r>
          </w:p>
          <w:p w14:paraId="73321C13" w14:textId="77777777" w:rsidR="00A40CA7" w:rsidRDefault="00A40CA7" w:rsidP="00521E1B">
            <w:pPr>
              <w:pStyle w:val="TABLE-cell"/>
              <w:keepNext/>
              <w:tabs>
                <w:tab w:val="left" w:pos="1021"/>
              </w:tabs>
              <w:spacing w:line="230" w:lineRule="atLeast"/>
              <w:rPr>
                <w:rFonts w:ascii="Courier New" w:hAnsi="Courier New" w:cs="Courier New"/>
              </w:rPr>
            </w:pPr>
            <w:r>
              <w:rPr>
                <w:rFonts w:ascii="Courier New" w:hAnsi="Courier New" w:cs="Courier New"/>
              </w:rPr>
              <w:t>=(2</w:t>
            </w:r>
            <w:r w:rsidRPr="002F7A07">
              <w:rPr>
                <w:rStyle w:val="SUPerscript-small"/>
              </w:rPr>
              <w:t>224</w:t>
            </w:r>
            <w:r>
              <w:rPr>
                <w:rFonts w:ascii="Courier New" w:hAnsi="Courier New" w:cs="Courier New"/>
              </w:rPr>
              <w:t>(2</w:t>
            </w:r>
            <w:r w:rsidRPr="002F7A07">
              <w:rPr>
                <w:rStyle w:val="SUPerscript-small"/>
              </w:rPr>
              <w:t>32</w:t>
            </w:r>
            <w:r>
              <w:rPr>
                <w:rFonts w:ascii="Courier New" w:hAnsi="Courier New" w:cs="Courier New"/>
              </w:rPr>
              <w:t>-1)+2</w:t>
            </w:r>
            <w:r w:rsidRPr="002F7A07">
              <w:rPr>
                <w:rStyle w:val="SUPerscript-small"/>
              </w:rPr>
              <w:t>192</w:t>
            </w:r>
            <w:r>
              <w:rPr>
                <w:rFonts w:ascii="Courier New" w:hAnsi="Courier New" w:cs="Courier New"/>
              </w:rPr>
              <w:t>+2</w:t>
            </w:r>
            <w:r w:rsidRPr="002F7A07">
              <w:rPr>
                <w:rStyle w:val="SUPerscript-small"/>
              </w:rPr>
              <w:t>96</w:t>
            </w:r>
            <w:r>
              <w:rPr>
                <w:rFonts w:ascii="Courier New" w:hAnsi="Courier New" w:cs="Courier New"/>
              </w:rPr>
              <w:t>-1</w:t>
            </w:r>
          </w:p>
        </w:tc>
      </w:tr>
      <w:tr w:rsidR="00A40CA7" w14:paraId="14B64D37" w14:textId="77777777" w:rsidTr="002F7A07">
        <w:trPr>
          <w:cantSplit/>
          <w:jc w:val="center"/>
        </w:trPr>
        <w:tc>
          <w:tcPr>
            <w:tcW w:w="2998" w:type="dxa"/>
            <w:tcBorders>
              <w:top w:val="single" w:sz="4" w:space="0" w:color="auto"/>
              <w:left w:val="single" w:sz="4" w:space="0" w:color="auto"/>
              <w:bottom w:val="single" w:sz="4" w:space="0" w:color="auto"/>
              <w:right w:val="single" w:sz="4" w:space="0" w:color="auto"/>
            </w:tcBorders>
            <w:vAlign w:val="center"/>
            <w:hideMark/>
          </w:tcPr>
          <w:p w14:paraId="1E1579AE" w14:textId="77777777" w:rsidR="00A40CA7" w:rsidRDefault="00A40CA7" w:rsidP="00521E1B">
            <w:pPr>
              <w:pStyle w:val="TABLE-cell"/>
              <w:keepNext/>
              <w:jc w:val="center"/>
            </w:pPr>
            <w:r>
              <w:t xml:space="preserve">Field representation indicator </w:t>
            </w:r>
          </w:p>
        </w:tc>
        <w:tc>
          <w:tcPr>
            <w:tcW w:w="1118" w:type="dxa"/>
            <w:tcBorders>
              <w:top w:val="single" w:sz="4" w:space="0" w:color="auto"/>
              <w:left w:val="single" w:sz="4" w:space="0" w:color="auto"/>
              <w:bottom w:val="single" w:sz="4" w:space="0" w:color="auto"/>
              <w:right w:val="single" w:sz="4" w:space="0" w:color="auto"/>
            </w:tcBorders>
            <w:vAlign w:val="center"/>
            <w:hideMark/>
          </w:tcPr>
          <w:p w14:paraId="38E9CB59" w14:textId="77777777" w:rsidR="00A40CA7" w:rsidRDefault="00A40CA7" w:rsidP="00521E1B">
            <w:pPr>
              <w:pStyle w:val="TABLE-cell"/>
              <w:keepNext/>
              <w:tabs>
                <w:tab w:val="left" w:pos="1021"/>
              </w:tabs>
              <w:spacing w:line="230" w:lineRule="atLeast"/>
              <w:jc w:val="center"/>
              <w:rPr>
                <w:rFonts w:ascii="Courier New" w:hAnsi="Courier New" w:cs="Courier New"/>
              </w:rPr>
            </w:pPr>
            <w:r>
              <w:rPr>
                <w:rFonts w:ascii="Courier New" w:hAnsi="Courier New" w:cs="Courier New"/>
              </w:rPr>
              <w:t>FR</w:t>
            </w:r>
          </w:p>
        </w:tc>
        <w:tc>
          <w:tcPr>
            <w:tcW w:w="4954" w:type="dxa"/>
            <w:tcBorders>
              <w:top w:val="single" w:sz="4" w:space="0" w:color="auto"/>
              <w:left w:val="single" w:sz="4" w:space="0" w:color="auto"/>
              <w:bottom w:val="single" w:sz="4" w:space="0" w:color="auto"/>
              <w:right w:val="single" w:sz="4" w:space="0" w:color="auto"/>
            </w:tcBorders>
            <w:vAlign w:val="center"/>
            <w:hideMark/>
          </w:tcPr>
          <w:p w14:paraId="7C2AE594" w14:textId="77777777" w:rsidR="00A40CA7" w:rsidRDefault="00A40CA7" w:rsidP="00521E1B">
            <w:pPr>
              <w:pStyle w:val="TABLE-cell"/>
              <w:keepNext/>
              <w:tabs>
                <w:tab w:val="left" w:pos="1021"/>
              </w:tabs>
              <w:spacing w:line="230" w:lineRule="atLeast"/>
              <w:rPr>
                <w:rFonts w:ascii="Courier New" w:hAnsi="Courier New" w:cs="Courier New"/>
              </w:rPr>
            </w:pPr>
            <w:r>
              <w:rPr>
                <w:rFonts w:ascii="Courier New" w:hAnsi="Courier New" w:cs="Courier New"/>
              </w:rPr>
              <w:t>NULL</w:t>
            </w:r>
          </w:p>
        </w:tc>
      </w:tr>
      <w:tr w:rsidR="00A40CA7" w14:paraId="681EDD1E" w14:textId="77777777" w:rsidTr="002F7A07">
        <w:trPr>
          <w:cantSplit/>
          <w:jc w:val="center"/>
        </w:trPr>
        <w:tc>
          <w:tcPr>
            <w:tcW w:w="2998" w:type="dxa"/>
            <w:tcBorders>
              <w:top w:val="single" w:sz="4" w:space="0" w:color="auto"/>
              <w:left w:val="single" w:sz="4" w:space="0" w:color="auto"/>
              <w:bottom w:val="single" w:sz="4" w:space="0" w:color="auto"/>
              <w:right w:val="single" w:sz="4" w:space="0" w:color="auto"/>
            </w:tcBorders>
            <w:vAlign w:val="center"/>
            <w:hideMark/>
          </w:tcPr>
          <w:p w14:paraId="30BCE091" w14:textId="77777777" w:rsidR="00A40CA7" w:rsidRDefault="00A40CA7" w:rsidP="00521E1B">
            <w:pPr>
              <w:pStyle w:val="TABLE-cell"/>
              <w:keepNext/>
              <w:jc w:val="center"/>
            </w:pPr>
            <w:r>
              <w:t>Curve parameter</w:t>
            </w:r>
          </w:p>
        </w:tc>
        <w:tc>
          <w:tcPr>
            <w:tcW w:w="1118" w:type="dxa"/>
            <w:tcBorders>
              <w:top w:val="single" w:sz="4" w:space="0" w:color="auto"/>
              <w:left w:val="single" w:sz="4" w:space="0" w:color="auto"/>
              <w:bottom w:val="single" w:sz="4" w:space="0" w:color="auto"/>
              <w:right w:val="single" w:sz="4" w:space="0" w:color="auto"/>
            </w:tcBorders>
            <w:vAlign w:val="center"/>
            <w:hideMark/>
          </w:tcPr>
          <w:p w14:paraId="58FFED3F" w14:textId="77777777" w:rsidR="00A40CA7" w:rsidRDefault="00A40CA7" w:rsidP="00521E1B">
            <w:pPr>
              <w:pStyle w:val="TABLE-cell"/>
              <w:keepNext/>
              <w:tabs>
                <w:tab w:val="left" w:pos="1021"/>
              </w:tabs>
              <w:spacing w:line="230" w:lineRule="atLeast"/>
              <w:jc w:val="center"/>
              <w:rPr>
                <w:rFonts w:ascii="Courier New" w:hAnsi="Courier New" w:cs="Courier New"/>
              </w:rPr>
            </w:pPr>
            <w:r>
              <w:rPr>
                <w:rFonts w:ascii="Courier New" w:hAnsi="Courier New" w:cs="Courier New"/>
              </w:rPr>
              <w:t>a</w:t>
            </w:r>
          </w:p>
        </w:tc>
        <w:tc>
          <w:tcPr>
            <w:tcW w:w="4954" w:type="dxa"/>
            <w:tcBorders>
              <w:top w:val="single" w:sz="4" w:space="0" w:color="auto"/>
              <w:left w:val="single" w:sz="4" w:space="0" w:color="auto"/>
              <w:bottom w:val="single" w:sz="4" w:space="0" w:color="auto"/>
              <w:right w:val="single" w:sz="4" w:space="0" w:color="auto"/>
            </w:tcBorders>
            <w:vAlign w:val="center"/>
            <w:hideMark/>
          </w:tcPr>
          <w:p w14:paraId="6D3D6A2B" w14:textId="77777777" w:rsidR="00A40CA7" w:rsidRDefault="00A40CA7" w:rsidP="00521E1B">
            <w:pPr>
              <w:pStyle w:val="TABLE-cell"/>
              <w:keepNext/>
              <w:tabs>
                <w:tab w:val="left" w:pos="1021"/>
              </w:tabs>
              <w:spacing w:line="230" w:lineRule="atLeast"/>
              <w:rPr>
                <w:rFonts w:ascii="Courier New" w:hAnsi="Courier New" w:cs="Courier New"/>
              </w:rPr>
            </w:pPr>
            <w:r>
              <w:rPr>
                <w:rFonts w:ascii="Courier New" w:hAnsi="Courier New" w:cs="Courier New"/>
              </w:rPr>
              <w:t>FFFFFFFF 00000001 00000000 00000000 00000000 FFFFFFFF FFFFFFFF  FFFFFFFC</w:t>
            </w:r>
          </w:p>
        </w:tc>
      </w:tr>
      <w:tr w:rsidR="00A40CA7" w:rsidRPr="001273DA" w14:paraId="69347128" w14:textId="77777777" w:rsidTr="002F7A07">
        <w:trPr>
          <w:cantSplit/>
          <w:jc w:val="center"/>
        </w:trPr>
        <w:tc>
          <w:tcPr>
            <w:tcW w:w="2998" w:type="dxa"/>
            <w:tcBorders>
              <w:top w:val="single" w:sz="4" w:space="0" w:color="auto"/>
              <w:left w:val="single" w:sz="4" w:space="0" w:color="auto"/>
              <w:bottom w:val="single" w:sz="4" w:space="0" w:color="auto"/>
              <w:right w:val="single" w:sz="4" w:space="0" w:color="auto"/>
            </w:tcBorders>
            <w:vAlign w:val="center"/>
            <w:hideMark/>
          </w:tcPr>
          <w:p w14:paraId="0315BE84" w14:textId="77777777" w:rsidR="00A40CA7" w:rsidRDefault="00A40CA7" w:rsidP="00521E1B">
            <w:pPr>
              <w:pStyle w:val="TABLE-cell"/>
              <w:keepNext/>
              <w:jc w:val="center"/>
            </w:pPr>
            <w:r>
              <w:t>Curve parameter</w:t>
            </w:r>
          </w:p>
        </w:tc>
        <w:tc>
          <w:tcPr>
            <w:tcW w:w="1118" w:type="dxa"/>
            <w:tcBorders>
              <w:top w:val="single" w:sz="4" w:space="0" w:color="auto"/>
              <w:left w:val="single" w:sz="4" w:space="0" w:color="auto"/>
              <w:bottom w:val="single" w:sz="4" w:space="0" w:color="auto"/>
              <w:right w:val="single" w:sz="4" w:space="0" w:color="auto"/>
            </w:tcBorders>
            <w:vAlign w:val="center"/>
            <w:hideMark/>
          </w:tcPr>
          <w:p w14:paraId="743A6FAB" w14:textId="77777777" w:rsidR="00A40CA7" w:rsidRDefault="00A40CA7" w:rsidP="00521E1B">
            <w:pPr>
              <w:pStyle w:val="TABLE-cell"/>
              <w:keepNext/>
              <w:tabs>
                <w:tab w:val="left" w:pos="1021"/>
              </w:tabs>
              <w:spacing w:line="230" w:lineRule="atLeast"/>
              <w:jc w:val="center"/>
              <w:rPr>
                <w:rFonts w:ascii="Courier New" w:hAnsi="Courier New" w:cs="Courier New"/>
              </w:rPr>
            </w:pPr>
            <w:r>
              <w:rPr>
                <w:rFonts w:ascii="Courier New" w:hAnsi="Courier New" w:cs="Courier New"/>
              </w:rPr>
              <w:t>b</w:t>
            </w:r>
          </w:p>
        </w:tc>
        <w:tc>
          <w:tcPr>
            <w:tcW w:w="4954" w:type="dxa"/>
            <w:tcBorders>
              <w:top w:val="single" w:sz="4" w:space="0" w:color="auto"/>
              <w:left w:val="single" w:sz="4" w:space="0" w:color="auto"/>
              <w:bottom w:val="single" w:sz="4" w:space="0" w:color="auto"/>
              <w:right w:val="single" w:sz="4" w:space="0" w:color="auto"/>
            </w:tcBorders>
            <w:vAlign w:val="center"/>
            <w:hideMark/>
          </w:tcPr>
          <w:p w14:paraId="00DAE94A" w14:textId="77777777" w:rsidR="00A40CA7" w:rsidRPr="00D070C8" w:rsidRDefault="00A40CA7" w:rsidP="00521E1B">
            <w:pPr>
              <w:pStyle w:val="TABLE-cell"/>
              <w:keepNext/>
              <w:tabs>
                <w:tab w:val="left" w:pos="1021"/>
              </w:tabs>
              <w:spacing w:line="230" w:lineRule="atLeast"/>
              <w:rPr>
                <w:rFonts w:ascii="Courier New" w:hAnsi="Courier New" w:cs="Courier New"/>
                <w:lang w:val="es-ES"/>
              </w:rPr>
            </w:pPr>
            <w:r w:rsidRPr="00D070C8">
              <w:rPr>
                <w:rFonts w:ascii="Courier New" w:hAnsi="Courier New" w:cs="Courier New"/>
                <w:lang w:val="es-ES"/>
              </w:rPr>
              <w:t>5AC635D8 AA3A93E7 B3EBBD55 769886BC 651D06B0 CC53B0F6 3BCE3C3E 27D2604B</w:t>
            </w:r>
          </w:p>
        </w:tc>
      </w:tr>
      <w:tr w:rsidR="00A40CA7" w14:paraId="5D9AB6EF" w14:textId="77777777" w:rsidTr="002F7A07">
        <w:trPr>
          <w:cantSplit/>
          <w:jc w:val="center"/>
        </w:trPr>
        <w:tc>
          <w:tcPr>
            <w:tcW w:w="2998" w:type="dxa"/>
            <w:tcBorders>
              <w:top w:val="single" w:sz="4" w:space="0" w:color="auto"/>
              <w:left w:val="single" w:sz="4" w:space="0" w:color="auto"/>
              <w:bottom w:val="single" w:sz="4" w:space="0" w:color="auto"/>
              <w:right w:val="single" w:sz="4" w:space="0" w:color="auto"/>
            </w:tcBorders>
            <w:vAlign w:val="center"/>
            <w:hideMark/>
          </w:tcPr>
          <w:p w14:paraId="1BE5EAFE" w14:textId="77777777" w:rsidR="00A40CA7" w:rsidRDefault="00A40CA7" w:rsidP="00521E1B">
            <w:pPr>
              <w:pStyle w:val="TABLE-cell"/>
              <w:keepNext/>
              <w:jc w:val="center"/>
            </w:pPr>
            <w:r>
              <w:t xml:space="preserve">Seed used to generate parameter </w:t>
            </w:r>
            <w:r>
              <w:rPr>
                <w:rFonts w:ascii="Times New Roman" w:hAnsi="Times New Roman" w:cs="Times New Roman"/>
              </w:rPr>
              <w:t>b</w:t>
            </w:r>
            <w:r w:rsidR="00077BDE">
              <w:t>:</w:t>
            </w:r>
          </w:p>
        </w:tc>
        <w:tc>
          <w:tcPr>
            <w:tcW w:w="1118" w:type="dxa"/>
            <w:tcBorders>
              <w:top w:val="single" w:sz="4" w:space="0" w:color="auto"/>
              <w:left w:val="single" w:sz="4" w:space="0" w:color="auto"/>
              <w:bottom w:val="single" w:sz="4" w:space="0" w:color="auto"/>
              <w:right w:val="single" w:sz="4" w:space="0" w:color="auto"/>
            </w:tcBorders>
            <w:vAlign w:val="center"/>
            <w:hideMark/>
          </w:tcPr>
          <w:p w14:paraId="5E74E0F2" w14:textId="77777777" w:rsidR="00A40CA7" w:rsidRDefault="00A40CA7" w:rsidP="00521E1B">
            <w:pPr>
              <w:pStyle w:val="TABLE-cell"/>
              <w:keepNext/>
              <w:tabs>
                <w:tab w:val="left" w:pos="1021"/>
              </w:tabs>
              <w:spacing w:line="230" w:lineRule="atLeast"/>
              <w:jc w:val="center"/>
              <w:rPr>
                <w:rFonts w:ascii="Courier New" w:hAnsi="Courier New" w:cs="Courier New"/>
              </w:rPr>
            </w:pPr>
            <w:r>
              <w:rPr>
                <w:rFonts w:ascii="Courier New" w:hAnsi="Courier New" w:cs="Courier New"/>
              </w:rPr>
              <w:t>SEED</w:t>
            </w:r>
          </w:p>
        </w:tc>
        <w:tc>
          <w:tcPr>
            <w:tcW w:w="4954" w:type="dxa"/>
            <w:tcBorders>
              <w:top w:val="single" w:sz="4" w:space="0" w:color="auto"/>
              <w:left w:val="single" w:sz="4" w:space="0" w:color="auto"/>
              <w:bottom w:val="single" w:sz="4" w:space="0" w:color="auto"/>
              <w:right w:val="single" w:sz="4" w:space="0" w:color="auto"/>
            </w:tcBorders>
            <w:vAlign w:val="center"/>
            <w:hideMark/>
          </w:tcPr>
          <w:p w14:paraId="44E6997A" w14:textId="77777777" w:rsidR="00A40CA7" w:rsidRDefault="00A40CA7" w:rsidP="00521E1B">
            <w:pPr>
              <w:pStyle w:val="TABLE-cell"/>
              <w:keepNext/>
              <w:tabs>
                <w:tab w:val="left" w:pos="1021"/>
              </w:tabs>
              <w:spacing w:line="230" w:lineRule="atLeast"/>
              <w:rPr>
                <w:rFonts w:ascii="Courier New" w:hAnsi="Courier New" w:cs="Courier New"/>
              </w:rPr>
            </w:pPr>
            <w:r>
              <w:rPr>
                <w:rFonts w:ascii="Courier New" w:hAnsi="Courier New" w:cs="Courier New"/>
              </w:rPr>
              <w:t>C49D3608 86E70493 6A6678E1 139D26B7 819F7E90</w:t>
            </w:r>
          </w:p>
        </w:tc>
      </w:tr>
      <w:tr w:rsidR="00A40CA7" w:rsidRPr="001273DA" w14:paraId="0912D011" w14:textId="77777777" w:rsidTr="002F7A07">
        <w:trPr>
          <w:cantSplit/>
          <w:jc w:val="center"/>
        </w:trPr>
        <w:tc>
          <w:tcPr>
            <w:tcW w:w="2998" w:type="dxa"/>
            <w:tcBorders>
              <w:top w:val="single" w:sz="4" w:space="0" w:color="auto"/>
              <w:left w:val="single" w:sz="4" w:space="0" w:color="auto"/>
              <w:bottom w:val="single" w:sz="4" w:space="0" w:color="auto"/>
              <w:right w:val="single" w:sz="4" w:space="0" w:color="auto"/>
            </w:tcBorders>
            <w:vAlign w:val="center"/>
            <w:hideMark/>
          </w:tcPr>
          <w:p w14:paraId="1368D1F5" w14:textId="77777777" w:rsidR="00A40CA7" w:rsidRDefault="00A40CA7" w:rsidP="00521E1B">
            <w:pPr>
              <w:pStyle w:val="TABLE-cell"/>
              <w:keepNext/>
              <w:jc w:val="center"/>
            </w:pPr>
            <w:r>
              <w:t xml:space="preserve">x-coordinate of base point </w:t>
            </w:r>
            <w:r>
              <w:rPr>
                <w:rFonts w:ascii="Times New Roman" w:hAnsi="Times New Roman" w:cs="Times New Roman"/>
              </w:rPr>
              <w:t>G</w:t>
            </w:r>
          </w:p>
        </w:tc>
        <w:tc>
          <w:tcPr>
            <w:tcW w:w="1118" w:type="dxa"/>
            <w:tcBorders>
              <w:top w:val="single" w:sz="4" w:space="0" w:color="auto"/>
              <w:left w:val="single" w:sz="4" w:space="0" w:color="auto"/>
              <w:bottom w:val="single" w:sz="4" w:space="0" w:color="auto"/>
              <w:right w:val="single" w:sz="4" w:space="0" w:color="auto"/>
            </w:tcBorders>
            <w:vAlign w:val="center"/>
            <w:hideMark/>
          </w:tcPr>
          <w:p w14:paraId="374B6365" w14:textId="77777777" w:rsidR="00A40CA7" w:rsidRDefault="00A40CA7" w:rsidP="00521E1B">
            <w:pPr>
              <w:pStyle w:val="TABLE-cell"/>
              <w:keepNext/>
              <w:tabs>
                <w:tab w:val="left" w:pos="1021"/>
              </w:tabs>
              <w:spacing w:line="230" w:lineRule="atLeast"/>
              <w:jc w:val="center"/>
              <w:rPr>
                <w:rFonts w:ascii="Courier New" w:hAnsi="Courier New" w:cs="Courier New"/>
              </w:rPr>
            </w:pPr>
            <w:r>
              <w:rPr>
                <w:rFonts w:ascii="Courier New" w:hAnsi="Courier New" w:cs="Courier New"/>
              </w:rPr>
              <w:t>x</w:t>
            </w:r>
            <w:r>
              <w:rPr>
                <w:rFonts w:ascii="Courier New" w:hAnsi="Courier New" w:cs="Courier New"/>
                <w:vertAlign w:val="subscript"/>
              </w:rPr>
              <w:t>G</w:t>
            </w:r>
          </w:p>
        </w:tc>
        <w:tc>
          <w:tcPr>
            <w:tcW w:w="4954" w:type="dxa"/>
            <w:tcBorders>
              <w:top w:val="single" w:sz="4" w:space="0" w:color="auto"/>
              <w:left w:val="single" w:sz="4" w:space="0" w:color="auto"/>
              <w:bottom w:val="single" w:sz="4" w:space="0" w:color="auto"/>
              <w:right w:val="single" w:sz="4" w:space="0" w:color="auto"/>
            </w:tcBorders>
            <w:vAlign w:val="center"/>
            <w:hideMark/>
          </w:tcPr>
          <w:p w14:paraId="6230E6CA" w14:textId="77777777" w:rsidR="00A40CA7" w:rsidRPr="00D070C8" w:rsidRDefault="00A40CA7" w:rsidP="00521E1B">
            <w:pPr>
              <w:pStyle w:val="TABLE-cell"/>
              <w:keepNext/>
              <w:tabs>
                <w:tab w:val="left" w:pos="1021"/>
              </w:tabs>
              <w:spacing w:line="230" w:lineRule="atLeast"/>
              <w:rPr>
                <w:rFonts w:ascii="Courier New" w:hAnsi="Courier New" w:cs="Courier New"/>
                <w:lang w:val="es-ES"/>
              </w:rPr>
            </w:pPr>
            <w:r w:rsidRPr="00D070C8">
              <w:rPr>
                <w:rFonts w:ascii="Courier New" w:hAnsi="Courier New" w:cs="Courier New"/>
                <w:lang w:val="es-ES"/>
              </w:rPr>
              <w:t>6B17D1F2 E12C4247 F8BCE6E5 63A440F2 77037D81 2DEB33A0 F4A13945 D898C296</w:t>
            </w:r>
          </w:p>
        </w:tc>
      </w:tr>
      <w:tr w:rsidR="00A40CA7" w:rsidRPr="001273DA" w14:paraId="320CDBD1" w14:textId="77777777" w:rsidTr="002F7A07">
        <w:trPr>
          <w:cantSplit/>
          <w:jc w:val="center"/>
        </w:trPr>
        <w:tc>
          <w:tcPr>
            <w:tcW w:w="2998" w:type="dxa"/>
            <w:tcBorders>
              <w:top w:val="single" w:sz="4" w:space="0" w:color="auto"/>
              <w:left w:val="single" w:sz="4" w:space="0" w:color="auto"/>
              <w:bottom w:val="single" w:sz="4" w:space="0" w:color="auto"/>
              <w:right w:val="single" w:sz="4" w:space="0" w:color="auto"/>
            </w:tcBorders>
            <w:vAlign w:val="center"/>
            <w:hideMark/>
          </w:tcPr>
          <w:p w14:paraId="31C4D93E" w14:textId="77777777" w:rsidR="00A40CA7" w:rsidRDefault="00A40CA7" w:rsidP="00521E1B">
            <w:pPr>
              <w:pStyle w:val="TABLE-cell"/>
              <w:keepNext/>
              <w:jc w:val="center"/>
              <w:rPr>
                <w:lang w:val="fr-FR"/>
              </w:rPr>
            </w:pPr>
            <w:r>
              <w:rPr>
                <w:lang w:val="fr-FR"/>
              </w:rPr>
              <w:t xml:space="preserve">y-coordinate base point </w:t>
            </w:r>
            <w:r>
              <w:rPr>
                <w:rFonts w:ascii="Times New Roman" w:hAnsi="Times New Roman" w:cs="Times New Roman"/>
                <w:lang w:val="fr-FR"/>
              </w:rPr>
              <w:t>G</w:t>
            </w:r>
          </w:p>
        </w:tc>
        <w:tc>
          <w:tcPr>
            <w:tcW w:w="1118" w:type="dxa"/>
            <w:tcBorders>
              <w:top w:val="single" w:sz="4" w:space="0" w:color="auto"/>
              <w:left w:val="single" w:sz="4" w:space="0" w:color="auto"/>
              <w:bottom w:val="single" w:sz="4" w:space="0" w:color="auto"/>
              <w:right w:val="single" w:sz="4" w:space="0" w:color="auto"/>
            </w:tcBorders>
            <w:vAlign w:val="center"/>
            <w:hideMark/>
          </w:tcPr>
          <w:p w14:paraId="67CEFAC9" w14:textId="77777777" w:rsidR="00A40CA7" w:rsidRDefault="00A40CA7" w:rsidP="00521E1B">
            <w:pPr>
              <w:pStyle w:val="TABLE-cell"/>
              <w:keepNext/>
              <w:tabs>
                <w:tab w:val="left" w:pos="1021"/>
              </w:tabs>
              <w:spacing w:line="230" w:lineRule="atLeast"/>
              <w:jc w:val="center"/>
              <w:rPr>
                <w:rFonts w:ascii="Courier New" w:hAnsi="Courier New" w:cs="Courier New"/>
              </w:rPr>
            </w:pPr>
            <w:r>
              <w:rPr>
                <w:rFonts w:ascii="Courier New" w:hAnsi="Courier New" w:cs="Courier New"/>
              </w:rPr>
              <w:t>y</w:t>
            </w:r>
            <w:r>
              <w:rPr>
                <w:rFonts w:ascii="Courier New" w:hAnsi="Courier New" w:cs="Courier New"/>
                <w:vertAlign w:val="subscript"/>
              </w:rPr>
              <w:t>G</w:t>
            </w:r>
          </w:p>
        </w:tc>
        <w:tc>
          <w:tcPr>
            <w:tcW w:w="4954" w:type="dxa"/>
            <w:tcBorders>
              <w:top w:val="single" w:sz="4" w:space="0" w:color="auto"/>
              <w:left w:val="single" w:sz="4" w:space="0" w:color="auto"/>
              <w:bottom w:val="single" w:sz="4" w:space="0" w:color="auto"/>
              <w:right w:val="single" w:sz="4" w:space="0" w:color="auto"/>
            </w:tcBorders>
            <w:vAlign w:val="center"/>
            <w:hideMark/>
          </w:tcPr>
          <w:p w14:paraId="0A77D401" w14:textId="77777777" w:rsidR="00A40CA7" w:rsidRPr="00D070C8" w:rsidRDefault="00A40CA7" w:rsidP="00521E1B">
            <w:pPr>
              <w:pStyle w:val="TABLE-cell"/>
              <w:keepNext/>
              <w:tabs>
                <w:tab w:val="left" w:pos="1021"/>
              </w:tabs>
              <w:spacing w:line="230" w:lineRule="atLeast"/>
              <w:rPr>
                <w:rFonts w:ascii="Courier New" w:hAnsi="Courier New" w:cs="Courier New"/>
                <w:lang w:val="es-ES"/>
              </w:rPr>
            </w:pPr>
            <w:r w:rsidRPr="00D070C8">
              <w:rPr>
                <w:rFonts w:ascii="Courier New" w:hAnsi="Courier New" w:cs="Courier New"/>
                <w:lang w:val="es-ES"/>
              </w:rPr>
              <w:t>4FE342E2 FE1A7F9B 8EE7EB4A 7C0F9E16 2BCE3357 6B315ECE CBB64068 37BF51F5</w:t>
            </w:r>
          </w:p>
        </w:tc>
      </w:tr>
      <w:tr w:rsidR="00A40CA7" w14:paraId="45803543" w14:textId="77777777" w:rsidTr="002F7A07">
        <w:trPr>
          <w:cantSplit/>
          <w:jc w:val="center"/>
        </w:trPr>
        <w:tc>
          <w:tcPr>
            <w:tcW w:w="2998" w:type="dxa"/>
            <w:tcBorders>
              <w:top w:val="single" w:sz="4" w:space="0" w:color="auto"/>
              <w:left w:val="single" w:sz="4" w:space="0" w:color="auto"/>
              <w:bottom w:val="single" w:sz="4" w:space="0" w:color="auto"/>
              <w:right w:val="single" w:sz="4" w:space="0" w:color="auto"/>
            </w:tcBorders>
            <w:vAlign w:val="center"/>
            <w:hideMark/>
          </w:tcPr>
          <w:p w14:paraId="3259B645" w14:textId="77777777" w:rsidR="00A40CA7" w:rsidRDefault="00A40CA7" w:rsidP="00521E1B">
            <w:pPr>
              <w:pStyle w:val="TABLE-cell"/>
              <w:keepNext/>
              <w:jc w:val="center"/>
            </w:pPr>
            <w:r>
              <w:t xml:space="preserve">Order of point </w:t>
            </w:r>
            <w:r>
              <w:rPr>
                <w:rFonts w:ascii="Times New Roman" w:hAnsi="Times New Roman" w:cs="Times New Roman"/>
              </w:rPr>
              <w:t>G</w:t>
            </w:r>
          </w:p>
        </w:tc>
        <w:tc>
          <w:tcPr>
            <w:tcW w:w="1118" w:type="dxa"/>
            <w:tcBorders>
              <w:top w:val="single" w:sz="4" w:space="0" w:color="auto"/>
              <w:left w:val="single" w:sz="4" w:space="0" w:color="auto"/>
              <w:bottom w:val="single" w:sz="4" w:space="0" w:color="auto"/>
              <w:right w:val="single" w:sz="4" w:space="0" w:color="auto"/>
            </w:tcBorders>
            <w:vAlign w:val="center"/>
            <w:hideMark/>
          </w:tcPr>
          <w:p w14:paraId="36B24AA3" w14:textId="77777777" w:rsidR="00A40CA7" w:rsidRDefault="00A40CA7" w:rsidP="00521E1B">
            <w:pPr>
              <w:pStyle w:val="TABLE-cell"/>
              <w:keepNext/>
              <w:tabs>
                <w:tab w:val="left" w:pos="1021"/>
              </w:tabs>
              <w:spacing w:line="230" w:lineRule="atLeast"/>
              <w:jc w:val="center"/>
              <w:rPr>
                <w:rFonts w:ascii="Courier New" w:hAnsi="Courier New" w:cs="Courier New"/>
              </w:rPr>
            </w:pPr>
            <w:r>
              <w:rPr>
                <w:rFonts w:ascii="Courier New" w:hAnsi="Courier New" w:cs="Courier New"/>
              </w:rPr>
              <w:t>n</w:t>
            </w:r>
          </w:p>
        </w:tc>
        <w:tc>
          <w:tcPr>
            <w:tcW w:w="4954" w:type="dxa"/>
            <w:tcBorders>
              <w:top w:val="single" w:sz="4" w:space="0" w:color="auto"/>
              <w:left w:val="single" w:sz="4" w:space="0" w:color="auto"/>
              <w:bottom w:val="single" w:sz="4" w:space="0" w:color="auto"/>
              <w:right w:val="single" w:sz="4" w:space="0" w:color="auto"/>
            </w:tcBorders>
            <w:vAlign w:val="center"/>
            <w:hideMark/>
          </w:tcPr>
          <w:p w14:paraId="70E61352" w14:textId="77777777" w:rsidR="00A40CA7" w:rsidRDefault="00A40CA7" w:rsidP="00521E1B">
            <w:pPr>
              <w:pStyle w:val="TABLE-cell"/>
              <w:keepNext/>
              <w:tabs>
                <w:tab w:val="left" w:pos="1021"/>
              </w:tabs>
              <w:spacing w:line="230" w:lineRule="atLeast"/>
              <w:rPr>
                <w:rFonts w:ascii="Courier New" w:hAnsi="Courier New" w:cs="Courier New"/>
              </w:rPr>
            </w:pPr>
            <w:r>
              <w:rPr>
                <w:rFonts w:ascii="Courier New" w:hAnsi="Courier New" w:cs="Courier New"/>
              </w:rPr>
              <w:t>FFFFFFFF 00000000 FFFFFFFF FFFFFFFF BCE6FAAD A7179E84 F3B9CAC2 FC632551</w:t>
            </w:r>
          </w:p>
        </w:tc>
      </w:tr>
      <w:tr w:rsidR="00A40CA7" w14:paraId="5A427419" w14:textId="77777777" w:rsidTr="002F7A07">
        <w:trPr>
          <w:cantSplit/>
          <w:jc w:val="center"/>
        </w:trPr>
        <w:tc>
          <w:tcPr>
            <w:tcW w:w="2998" w:type="dxa"/>
            <w:tcBorders>
              <w:top w:val="single" w:sz="4" w:space="0" w:color="auto"/>
              <w:left w:val="single" w:sz="4" w:space="0" w:color="auto"/>
              <w:bottom w:val="single" w:sz="4" w:space="0" w:color="auto"/>
              <w:right w:val="single" w:sz="4" w:space="0" w:color="auto"/>
            </w:tcBorders>
            <w:vAlign w:val="center"/>
            <w:hideMark/>
          </w:tcPr>
          <w:p w14:paraId="62882A92" w14:textId="77777777" w:rsidR="00A40CA7" w:rsidRDefault="00A40CA7" w:rsidP="00521E1B">
            <w:pPr>
              <w:pStyle w:val="TABLE-cell"/>
              <w:keepNext/>
              <w:jc w:val="center"/>
            </w:pPr>
            <w:r>
              <w:t>Cofactor</w:t>
            </w:r>
          </w:p>
        </w:tc>
        <w:tc>
          <w:tcPr>
            <w:tcW w:w="1118" w:type="dxa"/>
            <w:tcBorders>
              <w:top w:val="single" w:sz="4" w:space="0" w:color="auto"/>
              <w:left w:val="single" w:sz="4" w:space="0" w:color="auto"/>
              <w:bottom w:val="single" w:sz="4" w:space="0" w:color="auto"/>
              <w:right w:val="single" w:sz="4" w:space="0" w:color="auto"/>
            </w:tcBorders>
            <w:vAlign w:val="center"/>
            <w:hideMark/>
          </w:tcPr>
          <w:p w14:paraId="1CD61E13" w14:textId="77777777" w:rsidR="00A40CA7" w:rsidRDefault="00A40CA7" w:rsidP="00521E1B">
            <w:pPr>
              <w:pStyle w:val="TABLE-cell"/>
              <w:keepNext/>
              <w:tabs>
                <w:tab w:val="left" w:pos="1021"/>
              </w:tabs>
              <w:spacing w:line="230" w:lineRule="atLeast"/>
              <w:jc w:val="center"/>
              <w:rPr>
                <w:rFonts w:ascii="Courier New" w:hAnsi="Courier New" w:cs="Courier New"/>
              </w:rPr>
            </w:pPr>
            <w:r>
              <w:rPr>
                <w:rFonts w:ascii="Courier New" w:hAnsi="Courier New" w:cs="Courier New"/>
              </w:rPr>
              <w:t>h</w:t>
            </w:r>
          </w:p>
        </w:tc>
        <w:tc>
          <w:tcPr>
            <w:tcW w:w="4954" w:type="dxa"/>
            <w:tcBorders>
              <w:top w:val="single" w:sz="4" w:space="0" w:color="auto"/>
              <w:left w:val="single" w:sz="4" w:space="0" w:color="auto"/>
              <w:bottom w:val="single" w:sz="4" w:space="0" w:color="auto"/>
              <w:right w:val="single" w:sz="4" w:space="0" w:color="auto"/>
            </w:tcBorders>
            <w:hideMark/>
          </w:tcPr>
          <w:p w14:paraId="5D4C7C1E" w14:textId="77777777" w:rsidR="00A40CA7" w:rsidRDefault="00A40CA7" w:rsidP="00521E1B">
            <w:pPr>
              <w:pStyle w:val="TABLE-cell"/>
              <w:keepNext/>
              <w:tabs>
                <w:tab w:val="left" w:pos="1021"/>
              </w:tabs>
              <w:spacing w:line="230" w:lineRule="atLeast"/>
              <w:rPr>
                <w:rFonts w:ascii="Courier New" w:hAnsi="Courier New" w:cs="Courier New"/>
              </w:rPr>
            </w:pPr>
            <w:r>
              <w:rPr>
                <w:rFonts w:ascii="Courier New" w:hAnsi="Courier New" w:cs="Courier New"/>
              </w:rPr>
              <w:t>1</w:t>
            </w:r>
          </w:p>
        </w:tc>
      </w:tr>
    </w:tbl>
    <w:p w14:paraId="426CBDD2" w14:textId="77777777" w:rsidR="002F7A07" w:rsidRDefault="002F7A07" w:rsidP="002F7A07">
      <w:pPr>
        <w:pStyle w:val="NOTE"/>
      </w:pPr>
    </w:p>
    <w:p w14:paraId="60BAF9DA" w14:textId="4B832FF5" w:rsidR="00A40CA7" w:rsidRDefault="00A24376" w:rsidP="00A24376">
      <w:pPr>
        <w:pStyle w:val="TABLE-title"/>
      </w:pPr>
      <w:bookmarkStart w:id="7304" w:name="TableG2"/>
      <w:bookmarkStart w:id="7305" w:name="_Toc386405108"/>
      <w:bookmarkStart w:id="7306" w:name="_Toc337830833"/>
      <w:bookmarkStart w:id="7307" w:name="_Toc325392733"/>
      <w:bookmarkStart w:id="7308" w:name="_Toc437856836"/>
      <w:bookmarkStart w:id="7309" w:name="_Toc97127555"/>
      <w:r w:rsidRPr="000B7899">
        <w:lastRenderedPageBreak/>
        <w:t>Table G.</w:t>
      </w:r>
      <w:fldSimple w:instr=" SEQ Table_G. \* ARABIC ">
        <w:r w:rsidR="00DC4BE9">
          <w:rPr>
            <w:noProof/>
          </w:rPr>
          <w:t>2</w:t>
        </w:r>
      </w:fldSimple>
      <w:r w:rsidR="00FC590E" w:rsidRPr="000B7899">
        <w:rPr>
          <w:noProof/>
        </w:rPr>
        <w:t xml:space="preserve"> </w:t>
      </w:r>
      <w:bookmarkEnd w:id="7304"/>
      <w:r w:rsidR="001767F8" w:rsidRPr="000B7899">
        <w:t xml:space="preserve">– </w:t>
      </w:r>
      <w:r w:rsidR="00A40CA7" w:rsidRPr="000B7899">
        <w:t>ECC_P384_Domain_Parameters</w:t>
      </w:r>
      <w:bookmarkEnd w:id="7305"/>
      <w:bookmarkEnd w:id="7306"/>
      <w:bookmarkEnd w:id="7307"/>
      <w:bookmarkEnd w:id="7308"/>
      <w:bookmarkEnd w:id="7309"/>
      <w:r w:rsidR="00A40CA7" w:rsidRPr="000B7899">
        <w:fldChar w:fldCharType="begin"/>
      </w:r>
      <w:r w:rsidR="00A40CA7" w:rsidRPr="000B7899">
        <w:instrText xml:space="preserve"> XE "ECC_P384_Domain_Parameters" </w:instrText>
      </w:r>
      <w:r w:rsidR="00A40CA7" w:rsidRPr="000B7899">
        <w:fldChar w:fldCharType="end"/>
      </w:r>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98"/>
        <w:gridCol w:w="1118"/>
        <w:gridCol w:w="4954"/>
      </w:tblGrid>
      <w:tr w:rsidR="00A40CA7" w14:paraId="6FF75C05" w14:textId="77777777" w:rsidTr="00077BDE">
        <w:trPr>
          <w:cantSplit/>
          <w:jc w:val="center"/>
        </w:trPr>
        <w:tc>
          <w:tcPr>
            <w:tcW w:w="2660" w:type="dxa"/>
            <w:tcBorders>
              <w:top w:val="single" w:sz="4" w:space="0" w:color="auto"/>
              <w:left w:val="single" w:sz="4" w:space="0" w:color="auto"/>
              <w:bottom w:val="single" w:sz="4" w:space="0" w:color="auto"/>
              <w:right w:val="single" w:sz="4" w:space="0" w:color="auto"/>
            </w:tcBorders>
            <w:hideMark/>
          </w:tcPr>
          <w:p w14:paraId="001014DD" w14:textId="77777777" w:rsidR="00A40CA7" w:rsidRDefault="00A40CA7" w:rsidP="00521E1B">
            <w:pPr>
              <w:pStyle w:val="TABLE-col-heading"/>
            </w:pPr>
            <w:r>
              <w:t>Parameter name</w:t>
            </w:r>
          </w:p>
        </w:tc>
        <w:tc>
          <w:tcPr>
            <w:tcW w:w="992" w:type="dxa"/>
            <w:tcBorders>
              <w:top w:val="single" w:sz="4" w:space="0" w:color="auto"/>
              <w:left w:val="single" w:sz="4" w:space="0" w:color="auto"/>
              <w:bottom w:val="single" w:sz="4" w:space="0" w:color="auto"/>
              <w:right w:val="single" w:sz="4" w:space="0" w:color="auto"/>
            </w:tcBorders>
            <w:hideMark/>
          </w:tcPr>
          <w:p w14:paraId="03FD0EA6" w14:textId="77777777" w:rsidR="00A40CA7" w:rsidRDefault="00A40CA7" w:rsidP="00521E1B">
            <w:pPr>
              <w:pStyle w:val="TABLE-col-heading"/>
            </w:pPr>
            <w:r>
              <w:t>Symbol</w:t>
            </w:r>
          </w:p>
        </w:tc>
        <w:tc>
          <w:tcPr>
            <w:tcW w:w="4395" w:type="dxa"/>
            <w:tcBorders>
              <w:top w:val="single" w:sz="4" w:space="0" w:color="auto"/>
              <w:left w:val="single" w:sz="4" w:space="0" w:color="auto"/>
              <w:bottom w:val="single" w:sz="4" w:space="0" w:color="auto"/>
              <w:right w:val="single" w:sz="4" w:space="0" w:color="auto"/>
            </w:tcBorders>
            <w:hideMark/>
          </w:tcPr>
          <w:p w14:paraId="1E2797CD" w14:textId="77777777" w:rsidR="00A40CA7" w:rsidRDefault="00A40CA7" w:rsidP="00521E1B">
            <w:pPr>
              <w:pStyle w:val="TABLE-col-heading"/>
            </w:pPr>
            <w:r>
              <w:t>Value</w:t>
            </w:r>
          </w:p>
        </w:tc>
      </w:tr>
      <w:tr w:rsidR="00A40CA7" w14:paraId="071CEDDD" w14:textId="77777777" w:rsidTr="00077BDE">
        <w:trPr>
          <w:cantSplit/>
          <w:jc w:val="center"/>
        </w:trPr>
        <w:tc>
          <w:tcPr>
            <w:tcW w:w="2660" w:type="dxa"/>
            <w:tcBorders>
              <w:top w:val="single" w:sz="4" w:space="0" w:color="auto"/>
              <w:left w:val="single" w:sz="4" w:space="0" w:color="auto"/>
              <w:bottom w:val="single" w:sz="4" w:space="0" w:color="auto"/>
              <w:right w:val="single" w:sz="4" w:space="0" w:color="auto"/>
            </w:tcBorders>
            <w:vAlign w:val="center"/>
            <w:hideMark/>
          </w:tcPr>
          <w:p w14:paraId="7F921D8E" w14:textId="77777777" w:rsidR="00A40CA7" w:rsidRDefault="00A40CA7" w:rsidP="00521E1B">
            <w:pPr>
              <w:pStyle w:val="TABLE-cell"/>
              <w:keepNext/>
              <w:jc w:val="center"/>
            </w:pPr>
            <w:r>
              <w:t>Field size</w:t>
            </w:r>
          </w:p>
        </w:tc>
        <w:tc>
          <w:tcPr>
            <w:tcW w:w="992" w:type="dxa"/>
            <w:tcBorders>
              <w:top w:val="single" w:sz="4" w:space="0" w:color="auto"/>
              <w:left w:val="single" w:sz="4" w:space="0" w:color="auto"/>
              <w:bottom w:val="single" w:sz="4" w:space="0" w:color="auto"/>
              <w:right w:val="single" w:sz="4" w:space="0" w:color="auto"/>
            </w:tcBorders>
            <w:vAlign w:val="center"/>
            <w:hideMark/>
          </w:tcPr>
          <w:p w14:paraId="2384C69A" w14:textId="77777777" w:rsidR="00A40CA7" w:rsidRDefault="00A40CA7" w:rsidP="00521E1B">
            <w:pPr>
              <w:pStyle w:val="TABLE-cell"/>
              <w:keepNext/>
              <w:tabs>
                <w:tab w:val="left" w:pos="1021"/>
              </w:tabs>
              <w:spacing w:line="230" w:lineRule="atLeast"/>
              <w:jc w:val="center"/>
              <w:rPr>
                <w:rFonts w:ascii="Courier New" w:hAnsi="Courier New" w:cs="Courier New"/>
              </w:rPr>
            </w:pPr>
            <w:r>
              <w:rPr>
                <w:rFonts w:ascii="Courier New" w:hAnsi="Courier New" w:cs="Courier New"/>
              </w:rPr>
              <w:t>q</w:t>
            </w:r>
          </w:p>
        </w:tc>
        <w:tc>
          <w:tcPr>
            <w:tcW w:w="4395" w:type="dxa"/>
            <w:tcBorders>
              <w:top w:val="single" w:sz="4" w:space="0" w:color="auto"/>
              <w:left w:val="single" w:sz="4" w:space="0" w:color="auto"/>
              <w:bottom w:val="single" w:sz="4" w:space="0" w:color="auto"/>
              <w:right w:val="single" w:sz="4" w:space="0" w:color="auto"/>
            </w:tcBorders>
            <w:vAlign w:val="center"/>
            <w:hideMark/>
          </w:tcPr>
          <w:p w14:paraId="37C3B8B8" w14:textId="77777777" w:rsidR="00A40CA7" w:rsidRDefault="00A40CA7" w:rsidP="00521E1B">
            <w:pPr>
              <w:pStyle w:val="TABLE-cell"/>
              <w:keepNext/>
              <w:tabs>
                <w:tab w:val="left" w:pos="1021"/>
              </w:tabs>
              <w:spacing w:line="230" w:lineRule="atLeast"/>
              <w:rPr>
                <w:rFonts w:ascii="Courier New" w:hAnsi="Courier New" w:cs="Courier New"/>
              </w:rPr>
            </w:pPr>
            <w:r>
              <w:rPr>
                <w:rFonts w:ascii="Courier New" w:hAnsi="Courier New" w:cs="Courier New"/>
              </w:rPr>
              <w:t>FFFFFFFF FFFFFFFF FFFFFFFF FFFFFFFF FFFFFFFF FFFFFFFF FFFFFFFF FFFFFFFE FFFFFFFF 00000000 00000000 FFFFFFFF</w:t>
            </w:r>
          </w:p>
          <w:p w14:paraId="6A923C37" w14:textId="77777777" w:rsidR="00A40CA7" w:rsidRDefault="00A40CA7" w:rsidP="00521E1B">
            <w:pPr>
              <w:pStyle w:val="TABLE-cell"/>
              <w:keepNext/>
              <w:tabs>
                <w:tab w:val="left" w:pos="1021"/>
              </w:tabs>
              <w:spacing w:line="230" w:lineRule="atLeast"/>
              <w:rPr>
                <w:rFonts w:ascii="Courier New" w:hAnsi="Courier New" w:cs="Courier New"/>
              </w:rPr>
            </w:pPr>
            <w:r>
              <w:rPr>
                <w:rFonts w:ascii="Courier New" w:hAnsi="Courier New" w:cs="Courier New"/>
              </w:rPr>
              <w:t>=2</w:t>
            </w:r>
            <w:r w:rsidRPr="002F7A07">
              <w:rPr>
                <w:rStyle w:val="SUPerscript-small"/>
              </w:rPr>
              <w:t>384</w:t>
            </w:r>
            <w:r>
              <w:rPr>
                <w:rFonts w:ascii="Courier New" w:hAnsi="Courier New" w:cs="Courier New"/>
              </w:rPr>
              <w:t>-2</w:t>
            </w:r>
            <w:r w:rsidRPr="002F7A07">
              <w:rPr>
                <w:rStyle w:val="SUPerscript-small"/>
              </w:rPr>
              <w:t>128</w:t>
            </w:r>
            <w:r>
              <w:rPr>
                <w:rFonts w:ascii="Courier New" w:hAnsi="Courier New" w:cs="Courier New"/>
              </w:rPr>
              <w:t>-2</w:t>
            </w:r>
            <w:r w:rsidRPr="002F7A07">
              <w:rPr>
                <w:rStyle w:val="SUPerscript-small"/>
              </w:rPr>
              <w:t>96</w:t>
            </w:r>
            <w:r>
              <w:rPr>
                <w:rFonts w:ascii="Courier New" w:hAnsi="Courier New" w:cs="Courier New"/>
              </w:rPr>
              <w:t>+2</w:t>
            </w:r>
            <w:r w:rsidRPr="002F7A07">
              <w:rPr>
                <w:rStyle w:val="SUPerscript-small"/>
              </w:rPr>
              <w:t>32</w:t>
            </w:r>
            <w:r>
              <w:rPr>
                <w:rFonts w:ascii="Courier New" w:hAnsi="Courier New" w:cs="Courier New"/>
              </w:rPr>
              <w:t>-1</w:t>
            </w:r>
          </w:p>
        </w:tc>
      </w:tr>
      <w:tr w:rsidR="00A40CA7" w14:paraId="1A076676" w14:textId="77777777" w:rsidTr="00077BDE">
        <w:trPr>
          <w:cantSplit/>
          <w:jc w:val="center"/>
        </w:trPr>
        <w:tc>
          <w:tcPr>
            <w:tcW w:w="2660" w:type="dxa"/>
            <w:tcBorders>
              <w:top w:val="single" w:sz="4" w:space="0" w:color="auto"/>
              <w:left w:val="single" w:sz="4" w:space="0" w:color="auto"/>
              <w:bottom w:val="single" w:sz="4" w:space="0" w:color="auto"/>
              <w:right w:val="single" w:sz="4" w:space="0" w:color="auto"/>
            </w:tcBorders>
            <w:vAlign w:val="center"/>
            <w:hideMark/>
          </w:tcPr>
          <w:p w14:paraId="7BDDEFA1" w14:textId="77777777" w:rsidR="00A40CA7" w:rsidRDefault="00A40CA7" w:rsidP="00521E1B">
            <w:pPr>
              <w:pStyle w:val="TABLE-cell"/>
              <w:keepNext/>
              <w:jc w:val="center"/>
            </w:pPr>
            <w:r>
              <w:t xml:space="preserve">Field representation indicator </w:t>
            </w:r>
          </w:p>
        </w:tc>
        <w:tc>
          <w:tcPr>
            <w:tcW w:w="992" w:type="dxa"/>
            <w:tcBorders>
              <w:top w:val="single" w:sz="4" w:space="0" w:color="auto"/>
              <w:left w:val="single" w:sz="4" w:space="0" w:color="auto"/>
              <w:bottom w:val="single" w:sz="4" w:space="0" w:color="auto"/>
              <w:right w:val="single" w:sz="4" w:space="0" w:color="auto"/>
            </w:tcBorders>
            <w:vAlign w:val="center"/>
            <w:hideMark/>
          </w:tcPr>
          <w:p w14:paraId="0C3EE41C" w14:textId="77777777" w:rsidR="00A40CA7" w:rsidRDefault="00A40CA7" w:rsidP="00521E1B">
            <w:pPr>
              <w:pStyle w:val="TABLE-cell"/>
              <w:keepNext/>
              <w:tabs>
                <w:tab w:val="left" w:pos="1021"/>
              </w:tabs>
              <w:spacing w:line="230" w:lineRule="atLeast"/>
              <w:jc w:val="center"/>
              <w:rPr>
                <w:rFonts w:ascii="Courier New" w:hAnsi="Courier New" w:cs="Courier New"/>
              </w:rPr>
            </w:pPr>
            <w:r>
              <w:rPr>
                <w:rFonts w:ascii="Courier New" w:hAnsi="Courier New" w:cs="Courier New"/>
              </w:rPr>
              <w:t>FR</w:t>
            </w:r>
          </w:p>
        </w:tc>
        <w:tc>
          <w:tcPr>
            <w:tcW w:w="4395" w:type="dxa"/>
            <w:tcBorders>
              <w:top w:val="single" w:sz="4" w:space="0" w:color="auto"/>
              <w:left w:val="single" w:sz="4" w:space="0" w:color="auto"/>
              <w:bottom w:val="single" w:sz="4" w:space="0" w:color="auto"/>
              <w:right w:val="single" w:sz="4" w:space="0" w:color="auto"/>
            </w:tcBorders>
            <w:vAlign w:val="center"/>
            <w:hideMark/>
          </w:tcPr>
          <w:p w14:paraId="63C1B9F2" w14:textId="77777777" w:rsidR="00A40CA7" w:rsidRDefault="00A40CA7" w:rsidP="00521E1B">
            <w:pPr>
              <w:pStyle w:val="TABLE-cell"/>
              <w:keepNext/>
              <w:tabs>
                <w:tab w:val="left" w:pos="1021"/>
              </w:tabs>
              <w:spacing w:line="230" w:lineRule="atLeast"/>
              <w:rPr>
                <w:rFonts w:ascii="Courier New" w:hAnsi="Courier New" w:cs="Courier New"/>
              </w:rPr>
            </w:pPr>
            <w:r>
              <w:rPr>
                <w:rFonts w:ascii="Courier New" w:hAnsi="Courier New" w:cs="Courier New"/>
              </w:rPr>
              <w:t>NULL</w:t>
            </w:r>
          </w:p>
        </w:tc>
      </w:tr>
      <w:tr w:rsidR="00A40CA7" w14:paraId="7277C762" w14:textId="77777777" w:rsidTr="00077BDE">
        <w:trPr>
          <w:cantSplit/>
          <w:jc w:val="center"/>
        </w:trPr>
        <w:tc>
          <w:tcPr>
            <w:tcW w:w="2660" w:type="dxa"/>
            <w:tcBorders>
              <w:top w:val="single" w:sz="4" w:space="0" w:color="auto"/>
              <w:left w:val="single" w:sz="4" w:space="0" w:color="auto"/>
              <w:bottom w:val="single" w:sz="4" w:space="0" w:color="auto"/>
              <w:right w:val="single" w:sz="4" w:space="0" w:color="auto"/>
            </w:tcBorders>
            <w:vAlign w:val="center"/>
            <w:hideMark/>
          </w:tcPr>
          <w:p w14:paraId="28F285C6" w14:textId="77777777" w:rsidR="00A40CA7" w:rsidRDefault="00A40CA7" w:rsidP="00521E1B">
            <w:pPr>
              <w:pStyle w:val="TABLE-cell"/>
              <w:keepNext/>
              <w:jc w:val="center"/>
            </w:pPr>
            <w:r>
              <w:t>Curve parameter</w:t>
            </w:r>
          </w:p>
        </w:tc>
        <w:tc>
          <w:tcPr>
            <w:tcW w:w="992" w:type="dxa"/>
            <w:tcBorders>
              <w:top w:val="single" w:sz="4" w:space="0" w:color="auto"/>
              <w:left w:val="single" w:sz="4" w:space="0" w:color="auto"/>
              <w:bottom w:val="single" w:sz="4" w:space="0" w:color="auto"/>
              <w:right w:val="single" w:sz="4" w:space="0" w:color="auto"/>
            </w:tcBorders>
            <w:vAlign w:val="center"/>
            <w:hideMark/>
          </w:tcPr>
          <w:p w14:paraId="7B02CCA6" w14:textId="77777777" w:rsidR="00A40CA7" w:rsidRDefault="00A40CA7" w:rsidP="00521E1B">
            <w:pPr>
              <w:pStyle w:val="TABLE-cell"/>
              <w:keepNext/>
              <w:tabs>
                <w:tab w:val="left" w:pos="1021"/>
              </w:tabs>
              <w:spacing w:line="230" w:lineRule="atLeast"/>
              <w:jc w:val="center"/>
              <w:rPr>
                <w:rFonts w:ascii="Courier New" w:hAnsi="Courier New" w:cs="Courier New"/>
              </w:rPr>
            </w:pPr>
            <w:r>
              <w:rPr>
                <w:rFonts w:ascii="Courier New" w:hAnsi="Courier New" w:cs="Courier New"/>
              </w:rPr>
              <w:t>a</w:t>
            </w:r>
          </w:p>
        </w:tc>
        <w:tc>
          <w:tcPr>
            <w:tcW w:w="4395" w:type="dxa"/>
            <w:tcBorders>
              <w:top w:val="single" w:sz="4" w:space="0" w:color="auto"/>
              <w:left w:val="single" w:sz="4" w:space="0" w:color="auto"/>
              <w:bottom w:val="single" w:sz="4" w:space="0" w:color="auto"/>
              <w:right w:val="single" w:sz="4" w:space="0" w:color="auto"/>
            </w:tcBorders>
            <w:vAlign w:val="center"/>
            <w:hideMark/>
          </w:tcPr>
          <w:p w14:paraId="357206B3" w14:textId="77777777" w:rsidR="00A40CA7" w:rsidRDefault="00A40CA7" w:rsidP="00521E1B">
            <w:pPr>
              <w:pStyle w:val="TABLE-cell"/>
              <w:keepNext/>
              <w:tabs>
                <w:tab w:val="left" w:pos="1021"/>
              </w:tabs>
              <w:spacing w:line="230" w:lineRule="atLeast"/>
              <w:rPr>
                <w:rFonts w:ascii="Courier New" w:hAnsi="Courier New" w:cs="Courier New"/>
              </w:rPr>
            </w:pPr>
            <w:r>
              <w:rPr>
                <w:rFonts w:ascii="Courier New" w:hAnsi="Courier New" w:cs="Courier New"/>
              </w:rPr>
              <w:t>FFFFFFFF FFFFFFFF FFFFFFFF FFFFFFFF FFFFFFFF FFFFFFFF FFFFFFFF FFFFFFFE FFFFFFFF 00000000 00000000 FFFFFFFC</w:t>
            </w:r>
          </w:p>
        </w:tc>
      </w:tr>
      <w:tr w:rsidR="00A40CA7" w:rsidRPr="001273DA" w14:paraId="093247A8" w14:textId="77777777" w:rsidTr="00077BDE">
        <w:trPr>
          <w:cantSplit/>
          <w:jc w:val="center"/>
        </w:trPr>
        <w:tc>
          <w:tcPr>
            <w:tcW w:w="2660" w:type="dxa"/>
            <w:tcBorders>
              <w:top w:val="single" w:sz="4" w:space="0" w:color="auto"/>
              <w:left w:val="single" w:sz="4" w:space="0" w:color="auto"/>
              <w:bottom w:val="single" w:sz="4" w:space="0" w:color="auto"/>
              <w:right w:val="single" w:sz="4" w:space="0" w:color="auto"/>
            </w:tcBorders>
            <w:vAlign w:val="center"/>
            <w:hideMark/>
          </w:tcPr>
          <w:p w14:paraId="7828E9F1" w14:textId="77777777" w:rsidR="00A40CA7" w:rsidRDefault="00A40CA7" w:rsidP="00521E1B">
            <w:pPr>
              <w:pStyle w:val="TABLE-cell"/>
              <w:keepNext/>
              <w:jc w:val="center"/>
            </w:pPr>
            <w:r>
              <w:t>Curve parameter</w:t>
            </w:r>
          </w:p>
        </w:tc>
        <w:tc>
          <w:tcPr>
            <w:tcW w:w="992" w:type="dxa"/>
            <w:tcBorders>
              <w:top w:val="single" w:sz="4" w:space="0" w:color="auto"/>
              <w:left w:val="single" w:sz="4" w:space="0" w:color="auto"/>
              <w:bottom w:val="single" w:sz="4" w:space="0" w:color="auto"/>
              <w:right w:val="single" w:sz="4" w:space="0" w:color="auto"/>
            </w:tcBorders>
            <w:vAlign w:val="center"/>
            <w:hideMark/>
          </w:tcPr>
          <w:p w14:paraId="54A3BFC1" w14:textId="77777777" w:rsidR="00A40CA7" w:rsidRDefault="00A40CA7" w:rsidP="00521E1B">
            <w:pPr>
              <w:pStyle w:val="TABLE-cell"/>
              <w:keepNext/>
              <w:tabs>
                <w:tab w:val="left" w:pos="1021"/>
              </w:tabs>
              <w:spacing w:line="230" w:lineRule="atLeast"/>
              <w:jc w:val="center"/>
              <w:rPr>
                <w:rFonts w:ascii="Courier New" w:hAnsi="Courier New" w:cs="Courier New"/>
              </w:rPr>
            </w:pPr>
            <w:r>
              <w:rPr>
                <w:rFonts w:ascii="Courier New" w:hAnsi="Courier New" w:cs="Courier New"/>
              </w:rPr>
              <w:t>b</w:t>
            </w:r>
          </w:p>
        </w:tc>
        <w:tc>
          <w:tcPr>
            <w:tcW w:w="4395" w:type="dxa"/>
            <w:tcBorders>
              <w:top w:val="single" w:sz="4" w:space="0" w:color="auto"/>
              <w:left w:val="single" w:sz="4" w:space="0" w:color="auto"/>
              <w:bottom w:val="single" w:sz="4" w:space="0" w:color="auto"/>
              <w:right w:val="single" w:sz="4" w:space="0" w:color="auto"/>
            </w:tcBorders>
            <w:vAlign w:val="center"/>
            <w:hideMark/>
          </w:tcPr>
          <w:p w14:paraId="29003D09" w14:textId="77777777" w:rsidR="00A40CA7" w:rsidRPr="00D070C8" w:rsidRDefault="00A40CA7" w:rsidP="00521E1B">
            <w:pPr>
              <w:pStyle w:val="TABLE-cell"/>
              <w:keepNext/>
              <w:tabs>
                <w:tab w:val="left" w:pos="1021"/>
              </w:tabs>
              <w:spacing w:line="230" w:lineRule="atLeast"/>
              <w:rPr>
                <w:rFonts w:ascii="Courier New" w:hAnsi="Courier New" w:cs="Courier New"/>
                <w:lang w:val="es-ES"/>
              </w:rPr>
            </w:pPr>
            <w:r w:rsidRPr="00D070C8">
              <w:rPr>
                <w:rFonts w:ascii="Courier New" w:hAnsi="Courier New" w:cs="Courier New"/>
                <w:lang w:val="es-ES"/>
              </w:rPr>
              <w:t>B3312FA7 E23EE7E4 988E056B E3F82D19 181D9C6E FE814112 0314088F 5013875A C656398D 8A2ED19D 2A85C8ED D3EC2AEF</w:t>
            </w:r>
          </w:p>
        </w:tc>
      </w:tr>
      <w:tr w:rsidR="00A40CA7" w14:paraId="057B19D3" w14:textId="77777777" w:rsidTr="00077BDE">
        <w:trPr>
          <w:cantSplit/>
          <w:jc w:val="center"/>
        </w:trPr>
        <w:tc>
          <w:tcPr>
            <w:tcW w:w="2660" w:type="dxa"/>
            <w:tcBorders>
              <w:top w:val="single" w:sz="4" w:space="0" w:color="auto"/>
              <w:left w:val="single" w:sz="4" w:space="0" w:color="auto"/>
              <w:bottom w:val="single" w:sz="4" w:space="0" w:color="auto"/>
              <w:right w:val="single" w:sz="4" w:space="0" w:color="auto"/>
            </w:tcBorders>
            <w:vAlign w:val="center"/>
            <w:hideMark/>
          </w:tcPr>
          <w:p w14:paraId="68F3B326" w14:textId="77777777" w:rsidR="00A40CA7" w:rsidRDefault="00A40CA7" w:rsidP="00521E1B">
            <w:pPr>
              <w:pStyle w:val="TABLE-cell"/>
              <w:keepNext/>
              <w:jc w:val="center"/>
            </w:pPr>
            <w:r>
              <w:t>Seed used to generate parameter b</w:t>
            </w:r>
            <w:r w:rsidR="00077BDE">
              <w:t>:</w:t>
            </w:r>
          </w:p>
        </w:tc>
        <w:tc>
          <w:tcPr>
            <w:tcW w:w="992" w:type="dxa"/>
            <w:tcBorders>
              <w:top w:val="single" w:sz="4" w:space="0" w:color="auto"/>
              <w:left w:val="single" w:sz="4" w:space="0" w:color="auto"/>
              <w:bottom w:val="single" w:sz="4" w:space="0" w:color="auto"/>
              <w:right w:val="single" w:sz="4" w:space="0" w:color="auto"/>
            </w:tcBorders>
            <w:vAlign w:val="center"/>
            <w:hideMark/>
          </w:tcPr>
          <w:p w14:paraId="682C9EB4" w14:textId="77777777" w:rsidR="00A40CA7" w:rsidRDefault="00A40CA7" w:rsidP="00521E1B">
            <w:pPr>
              <w:pStyle w:val="TABLE-cell"/>
              <w:keepNext/>
              <w:tabs>
                <w:tab w:val="left" w:pos="1021"/>
              </w:tabs>
              <w:spacing w:line="230" w:lineRule="atLeast"/>
              <w:jc w:val="center"/>
              <w:rPr>
                <w:rFonts w:ascii="Courier New" w:hAnsi="Courier New" w:cs="Courier New"/>
              </w:rPr>
            </w:pPr>
            <w:r>
              <w:rPr>
                <w:rFonts w:ascii="Courier New" w:hAnsi="Courier New" w:cs="Courier New"/>
              </w:rPr>
              <w:t>SEED</w:t>
            </w:r>
          </w:p>
        </w:tc>
        <w:tc>
          <w:tcPr>
            <w:tcW w:w="4395" w:type="dxa"/>
            <w:tcBorders>
              <w:top w:val="single" w:sz="4" w:space="0" w:color="auto"/>
              <w:left w:val="single" w:sz="4" w:space="0" w:color="auto"/>
              <w:bottom w:val="single" w:sz="4" w:space="0" w:color="auto"/>
              <w:right w:val="single" w:sz="4" w:space="0" w:color="auto"/>
            </w:tcBorders>
            <w:vAlign w:val="center"/>
            <w:hideMark/>
          </w:tcPr>
          <w:p w14:paraId="12D160CB" w14:textId="77777777" w:rsidR="00A40CA7" w:rsidRDefault="00A40CA7" w:rsidP="00521E1B">
            <w:pPr>
              <w:pStyle w:val="TABLE-cell"/>
              <w:keepNext/>
              <w:tabs>
                <w:tab w:val="left" w:pos="1021"/>
              </w:tabs>
              <w:spacing w:line="230" w:lineRule="atLeast"/>
              <w:rPr>
                <w:rFonts w:ascii="Courier New" w:hAnsi="Courier New" w:cs="Courier New"/>
              </w:rPr>
            </w:pPr>
            <w:r>
              <w:rPr>
                <w:rFonts w:ascii="Courier New" w:hAnsi="Courier New" w:cs="Courier New"/>
              </w:rPr>
              <w:t>A335926A A319A27A 1D00896A 6773A482 7ACDAC73</w:t>
            </w:r>
          </w:p>
        </w:tc>
      </w:tr>
      <w:tr w:rsidR="00A40CA7" w:rsidRPr="001273DA" w14:paraId="2319433B" w14:textId="77777777" w:rsidTr="00077BDE">
        <w:trPr>
          <w:cantSplit/>
          <w:jc w:val="center"/>
        </w:trPr>
        <w:tc>
          <w:tcPr>
            <w:tcW w:w="2660" w:type="dxa"/>
            <w:tcBorders>
              <w:top w:val="single" w:sz="4" w:space="0" w:color="auto"/>
              <w:left w:val="single" w:sz="4" w:space="0" w:color="auto"/>
              <w:bottom w:val="single" w:sz="4" w:space="0" w:color="auto"/>
              <w:right w:val="single" w:sz="4" w:space="0" w:color="auto"/>
            </w:tcBorders>
            <w:vAlign w:val="center"/>
            <w:hideMark/>
          </w:tcPr>
          <w:p w14:paraId="5E9A7177" w14:textId="77777777" w:rsidR="00A40CA7" w:rsidRDefault="00A40CA7" w:rsidP="00521E1B">
            <w:pPr>
              <w:pStyle w:val="TABLE-cell"/>
              <w:keepNext/>
              <w:jc w:val="center"/>
            </w:pPr>
            <w:r>
              <w:t>x-coordinate of base point G</w:t>
            </w:r>
          </w:p>
        </w:tc>
        <w:tc>
          <w:tcPr>
            <w:tcW w:w="992" w:type="dxa"/>
            <w:tcBorders>
              <w:top w:val="single" w:sz="4" w:space="0" w:color="auto"/>
              <w:left w:val="single" w:sz="4" w:space="0" w:color="auto"/>
              <w:bottom w:val="single" w:sz="4" w:space="0" w:color="auto"/>
              <w:right w:val="single" w:sz="4" w:space="0" w:color="auto"/>
            </w:tcBorders>
            <w:vAlign w:val="center"/>
            <w:hideMark/>
          </w:tcPr>
          <w:p w14:paraId="65FFDCD0" w14:textId="77777777" w:rsidR="00A40CA7" w:rsidRDefault="00A40CA7" w:rsidP="00521E1B">
            <w:pPr>
              <w:pStyle w:val="TABLE-cell"/>
              <w:keepNext/>
              <w:tabs>
                <w:tab w:val="left" w:pos="1021"/>
              </w:tabs>
              <w:spacing w:line="230" w:lineRule="atLeast"/>
              <w:jc w:val="center"/>
              <w:rPr>
                <w:rFonts w:ascii="Courier New" w:hAnsi="Courier New" w:cs="Courier New"/>
              </w:rPr>
            </w:pPr>
            <w:r>
              <w:rPr>
                <w:rFonts w:ascii="Courier New" w:hAnsi="Courier New" w:cs="Courier New"/>
              </w:rPr>
              <w:t>x</w:t>
            </w:r>
            <w:r>
              <w:rPr>
                <w:rFonts w:ascii="Courier New" w:hAnsi="Courier New" w:cs="Courier New"/>
                <w:vertAlign w:val="subscript"/>
              </w:rPr>
              <w:t>G</w:t>
            </w:r>
          </w:p>
        </w:tc>
        <w:tc>
          <w:tcPr>
            <w:tcW w:w="4395" w:type="dxa"/>
            <w:tcBorders>
              <w:top w:val="single" w:sz="4" w:space="0" w:color="auto"/>
              <w:left w:val="single" w:sz="4" w:space="0" w:color="auto"/>
              <w:bottom w:val="single" w:sz="4" w:space="0" w:color="auto"/>
              <w:right w:val="single" w:sz="4" w:space="0" w:color="auto"/>
            </w:tcBorders>
            <w:vAlign w:val="center"/>
            <w:hideMark/>
          </w:tcPr>
          <w:p w14:paraId="23C6F7B3" w14:textId="77777777" w:rsidR="00A40CA7" w:rsidRPr="00D070C8" w:rsidRDefault="00A40CA7" w:rsidP="00521E1B">
            <w:pPr>
              <w:pStyle w:val="TABLE-cell"/>
              <w:keepNext/>
              <w:tabs>
                <w:tab w:val="left" w:pos="1021"/>
              </w:tabs>
              <w:spacing w:line="230" w:lineRule="atLeast"/>
              <w:rPr>
                <w:rFonts w:ascii="Courier New" w:hAnsi="Courier New" w:cs="Courier New"/>
                <w:lang w:val="es-ES"/>
              </w:rPr>
            </w:pPr>
            <w:r w:rsidRPr="00D070C8">
              <w:rPr>
                <w:rFonts w:ascii="Courier New" w:hAnsi="Courier New" w:cs="Courier New"/>
                <w:lang w:val="es-ES"/>
              </w:rPr>
              <w:t>AA87CA22 BE8B0537 8EB1C71E F320AD74 6E1D3B62 8BA79B98 59F741E0 82542A38 5502F25D BF55296C 3A545E38 72760AB7</w:t>
            </w:r>
          </w:p>
        </w:tc>
      </w:tr>
      <w:tr w:rsidR="00A40CA7" w:rsidRPr="001273DA" w14:paraId="12610981" w14:textId="77777777" w:rsidTr="00077BDE">
        <w:trPr>
          <w:cantSplit/>
          <w:jc w:val="center"/>
        </w:trPr>
        <w:tc>
          <w:tcPr>
            <w:tcW w:w="2660" w:type="dxa"/>
            <w:tcBorders>
              <w:top w:val="single" w:sz="4" w:space="0" w:color="auto"/>
              <w:left w:val="single" w:sz="4" w:space="0" w:color="auto"/>
              <w:bottom w:val="single" w:sz="4" w:space="0" w:color="auto"/>
              <w:right w:val="single" w:sz="4" w:space="0" w:color="auto"/>
            </w:tcBorders>
            <w:vAlign w:val="center"/>
            <w:hideMark/>
          </w:tcPr>
          <w:p w14:paraId="1B34E090" w14:textId="77777777" w:rsidR="00A40CA7" w:rsidRDefault="00A40CA7" w:rsidP="00521E1B">
            <w:pPr>
              <w:pStyle w:val="TABLE-cell"/>
              <w:keepNext/>
              <w:jc w:val="center"/>
              <w:rPr>
                <w:lang w:val="fr-FR"/>
              </w:rPr>
            </w:pPr>
            <w:r>
              <w:rPr>
                <w:lang w:val="fr-FR"/>
              </w:rPr>
              <w:t>y-coordinate base point G</w:t>
            </w:r>
          </w:p>
        </w:tc>
        <w:tc>
          <w:tcPr>
            <w:tcW w:w="992" w:type="dxa"/>
            <w:tcBorders>
              <w:top w:val="single" w:sz="4" w:space="0" w:color="auto"/>
              <w:left w:val="single" w:sz="4" w:space="0" w:color="auto"/>
              <w:bottom w:val="single" w:sz="4" w:space="0" w:color="auto"/>
              <w:right w:val="single" w:sz="4" w:space="0" w:color="auto"/>
            </w:tcBorders>
            <w:vAlign w:val="center"/>
            <w:hideMark/>
          </w:tcPr>
          <w:p w14:paraId="5697BBA5" w14:textId="77777777" w:rsidR="00A40CA7" w:rsidRDefault="00A40CA7" w:rsidP="00521E1B">
            <w:pPr>
              <w:pStyle w:val="TABLE-cell"/>
              <w:keepNext/>
              <w:tabs>
                <w:tab w:val="left" w:pos="1021"/>
              </w:tabs>
              <w:spacing w:line="230" w:lineRule="atLeast"/>
              <w:jc w:val="center"/>
              <w:rPr>
                <w:rFonts w:ascii="Courier New" w:hAnsi="Courier New" w:cs="Courier New"/>
              </w:rPr>
            </w:pPr>
            <w:r>
              <w:rPr>
                <w:rFonts w:ascii="Courier New" w:hAnsi="Courier New" w:cs="Courier New"/>
              </w:rPr>
              <w:t>y</w:t>
            </w:r>
            <w:r>
              <w:rPr>
                <w:rFonts w:ascii="Courier New" w:hAnsi="Courier New" w:cs="Courier New"/>
                <w:vertAlign w:val="subscript"/>
              </w:rPr>
              <w:t>G</w:t>
            </w:r>
          </w:p>
        </w:tc>
        <w:tc>
          <w:tcPr>
            <w:tcW w:w="4395" w:type="dxa"/>
            <w:tcBorders>
              <w:top w:val="single" w:sz="4" w:space="0" w:color="auto"/>
              <w:left w:val="single" w:sz="4" w:space="0" w:color="auto"/>
              <w:bottom w:val="single" w:sz="4" w:space="0" w:color="auto"/>
              <w:right w:val="single" w:sz="4" w:space="0" w:color="auto"/>
            </w:tcBorders>
            <w:vAlign w:val="center"/>
            <w:hideMark/>
          </w:tcPr>
          <w:p w14:paraId="16067FC9" w14:textId="77777777" w:rsidR="00A40CA7" w:rsidRPr="00D070C8" w:rsidRDefault="00A40CA7" w:rsidP="00521E1B">
            <w:pPr>
              <w:pStyle w:val="TABLE-cell"/>
              <w:keepNext/>
              <w:tabs>
                <w:tab w:val="left" w:pos="1021"/>
              </w:tabs>
              <w:spacing w:line="230" w:lineRule="atLeast"/>
              <w:rPr>
                <w:rFonts w:ascii="Courier New" w:hAnsi="Courier New" w:cs="Courier New"/>
                <w:lang w:val="es-ES"/>
              </w:rPr>
            </w:pPr>
            <w:r w:rsidRPr="00D070C8">
              <w:rPr>
                <w:rFonts w:ascii="Courier New" w:hAnsi="Courier New" w:cs="Courier New"/>
                <w:lang w:val="es-ES"/>
              </w:rPr>
              <w:t>3617DE4A 96262C6F 5D9E98BF 9292DC29 F8F41DBD 289A147C E9DA3113 B5F0B8C0 0A60B1CE 1D7E819D 7A431D7C 90EA0E5F</w:t>
            </w:r>
          </w:p>
        </w:tc>
      </w:tr>
      <w:tr w:rsidR="00A40CA7" w14:paraId="656373E7" w14:textId="77777777" w:rsidTr="00077BDE">
        <w:trPr>
          <w:cantSplit/>
          <w:jc w:val="center"/>
        </w:trPr>
        <w:tc>
          <w:tcPr>
            <w:tcW w:w="2660" w:type="dxa"/>
            <w:tcBorders>
              <w:top w:val="single" w:sz="4" w:space="0" w:color="auto"/>
              <w:left w:val="single" w:sz="4" w:space="0" w:color="auto"/>
              <w:bottom w:val="single" w:sz="4" w:space="0" w:color="auto"/>
              <w:right w:val="single" w:sz="4" w:space="0" w:color="auto"/>
            </w:tcBorders>
            <w:vAlign w:val="center"/>
            <w:hideMark/>
          </w:tcPr>
          <w:p w14:paraId="2FB65848" w14:textId="77777777" w:rsidR="00A40CA7" w:rsidRDefault="00A40CA7" w:rsidP="00521E1B">
            <w:pPr>
              <w:pStyle w:val="TABLE-cell"/>
              <w:keepNext/>
              <w:jc w:val="center"/>
            </w:pPr>
            <w:r>
              <w:t>Order of point G</w:t>
            </w:r>
          </w:p>
        </w:tc>
        <w:tc>
          <w:tcPr>
            <w:tcW w:w="992" w:type="dxa"/>
            <w:tcBorders>
              <w:top w:val="single" w:sz="4" w:space="0" w:color="auto"/>
              <w:left w:val="single" w:sz="4" w:space="0" w:color="auto"/>
              <w:bottom w:val="single" w:sz="4" w:space="0" w:color="auto"/>
              <w:right w:val="single" w:sz="4" w:space="0" w:color="auto"/>
            </w:tcBorders>
            <w:vAlign w:val="center"/>
            <w:hideMark/>
          </w:tcPr>
          <w:p w14:paraId="01658166" w14:textId="77777777" w:rsidR="00A40CA7" w:rsidRDefault="00A40CA7" w:rsidP="00521E1B">
            <w:pPr>
              <w:pStyle w:val="TABLE-cell"/>
              <w:keepNext/>
              <w:tabs>
                <w:tab w:val="left" w:pos="1021"/>
              </w:tabs>
              <w:spacing w:line="230" w:lineRule="atLeast"/>
              <w:jc w:val="center"/>
              <w:rPr>
                <w:rFonts w:ascii="Courier New" w:hAnsi="Courier New" w:cs="Courier New"/>
              </w:rPr>
            </w:pPr>
            <w:r>
              <w:rPr>
                <w:rFonts w:ascii="Courier New" w:hAnsi="Courier New" w:cs="Courier New"/>
              </w:rPr>
              <w:t>n</w:t>
            </w:r>
          </w:p>
        </w:tc>
        <w:tc>
          <w:tcPr>
            <w:tcW w:w="4395" w:type="dxa"/>
            <w:tcBorders>
              <w:top w:val="single" w:sz="4" w:space="0" w:color="auto"/>
              <w:left w:val="single" w:sz="4" w:space="0" w:color="auto"/>
              <w:bottom w:val="single" w:sz="4" w:space="0" w:color="auto"/>
              <w:right w:val="single" w:sz="4" w:space="0" w:color="auto"/>
            </w:tcBorders>
            <w:vAlign w:val="center"/>
            <w:hideMark/>
          </w:tcPr>
          <w:p w14:paraId="2E21E538" w14:textId="77777777" w:rsidR="00A40CA7" w:rsidRDefault="00A40CA7" w:rsidP="00521E1B">
            <w:pPr>
              <w:pStyle w:val="TABLE-cell"/>
              <w:keepNext/>
              <w:tabs>
                <w:tab w:val="left" w:pos="1021"/>
              </w:tabs>
              <w:spacing w:line="230" w:lineRule="atLeast"/>
              <w:rPr>
                <w:rFonts w:ascii="Courier New" w:hAnsi="Courier New" w:cs="Courier New"/>
              </w:rPr>
            </w:pPr>
            <w:r>
              <w:rPr>
                <w:rFonts w:ascii="Courier New" w:hAnsi="Courier New" w:cs="Courier New"/>
              </w:rPr>
              <w:t>FFFFFFFF FFFFFFFF FFFFFFFF FFFFFFFF FFFFFFFF FFFFFFFF C7634D81 F4372DDF 581A0DB2 48B0A77A ECEC196A CCC52973</w:t>
            </w:r>
          </w:p>
        </w:tc>
      </w:tr>
      <w:tr w:rsidR="00A40CA7" w14:paraId="60984962" w14:textId="77777777" w:rsidTr="00077BDE">
        <w:trPr>
          <w:cantSplit/>
          <w:jc w:val="center"/>
        </w:trPr>
        <w:tc>
          <w:tcPr>
            <w:tcW w:w="2660" w:type="dxa"/>
            <w:tcBorders>
              <w:top w:val="single" w:sz="4" w:space="0" w:color="auto"/>
              <w:left w:val="single" w:sz="4" w:space="0" w:color="auto"/>
              <w:bottom w:val="single" w:sz="4" w:space="0" w:color="auto"/>
              <w:right w:val="single" w:sz="4" w:space="0" w:color="auto"/>
            </w:tcBorders>
            <w:vAlign w:val="center"/>
            <w:hideMark/>
          </w:tcPr>
          <w:p w14:paraId="3362531A" w14:textId="77777777" w:rsidR="00A40CA7" w:rsidRDefault="00A40CA7" w:rsidP="00521E1B">
            <w:pPr>
              <w:pStyle w:val="TABLE-cell"/>
              <w:keepNext/>
              <w:jc w:val="center"/>
            </w:pPr>
            <w:r>
              <w:t>Cofactor</w:t>
            </w:r>
          </w:p>
        </w:tc>
        <w:tc>
          <w:tcPr>
            <w:tcW w:w="992" w:type="dxa"/>
            <w:tcBorders>
              <w:top w:val="single" w:sz="4" w:space="0" w:color="auto"/>
              <w:left w:val="single" w:sz="4" w:space="0" w:color="auto"/>
              <w:bottom w:val="single" w:sz="4" w:space="0" w:color="auto"/>
              <w:right w:val="single" w:sz="4" w:space="0" w:color="auto"/>
            </w:tcBorders>
            <w:vAlign w:val="center"/>
            <w:hideMark/>
          </w:tcPr>
          <w:p w14:paraId="5E1AD713" w14:textId="77777777" w:rsidR="00A40CA7" w:rsidRDefault="00A40CA7" w:rsidP="00521E1B">
            <w:pPr>
              <w:pStyle w:val="TABLE-cell"/>
              <w:keepNext/>
              <w:tabs>
                <w:tab w:val="left" w:pos="1021"/>
              </w:tabs>
              <w:spacing w:line="230" w:lineRule="atLeast"/>
              <w:jc w:val="center"/>
              <w:rPr>
                <w:rFonts w:ascii="Courier New" w:hAnsi="Courier New" w:cs="Courier New"/>
              </w:rPr>
            </w:pPr>
            <w:r>
              <w:rPr>
                <w:rFonts w:ascii="Courier New" w:hAnsi="Courier New" w:cs="Courier New"/>
              </w:rPr>
              <w:t>h</w:t>
            </w:r>
          </w:p>
        </w:tc>
        <w:tc>
          <w:tcPr>
            <w:tcW w:w="4395" w:type="dxa"/>
            <w:tcBorders>
              <w:top w:val="single" w:sz="4" w:space="0" w:color="auto"/>
              <w:left w:val="single" w:sz="4" w:space="0" w:color="auto"/>
              <w:bottom w:val="single" w:sz="4" w:space="0" w:color="auto"/>
              <w:right w:val="single" w:sz="4" w:space="0" w:color="auto"/>
            </w:tcBorders>
            <w:hideMark/>
          </w:tcPr>
          <w:p w14:paraId="46B9CA72" w14:textId="77777777" w:rsidR="00A40CA7" w:rsidRDefault="00A40CA7" w:rsidP="00521E1B">
            <w:pPr>
              <w:pStyle w:val="TABLE-cell"/>
              <w:keepNext/>
              <w:tabs>
                <w:tab w:val="left" w:pos="1021"/>
              </w:tabs>
              <w:spacing w:line="230" w:lineRule="atLeast"/>
              <w:rPr>
                <w:rFonts w:ascii="Courier New" w:hAnsi="Courier New" w:cs="Courier New"/>
              </w:rPr>
            </w:pPr>
            <w:r>
              <w:rPr>
                <w:rFonts w:ascii="Courier New" w:hAnsi="Courier New" w:cs="Courier New"/>
              </w:rPr>
              <w:t>1</w:t>
            </w:r>
          </w:p>
        </w:tc>
      </w:tr>
    </w:tbl>
    <w:p w14:paraId="4D4429DD" w14:textId="0D98BD54" w:rsidR="001767F8" w:rsidRDefault="001767F8" w:rsidP="001767F8">
      <w:pPr>
        <w:pStyle w:val="ANNEXtitle"/>
        <w:rPr>
          <w:ins w:id="7310" w:author="John Cowburn" w:date="2022-03-02T15:56:00Z"/>
        </w:rPr>
      </w:pPr>
      <w:r>
        <w:lastRenderedPageBreak/>
        <w:br/>
      </w:r>
      <w:bookmarkStart w:id="7311" w:name="_Ref415144366"/>
      <w:bookmarkStart w:id="7312" w:name="_Ref415144367"/>
      <w:bookmarkStart w:id="7313" w:name="_Toc437856644"/>
      <w:bookmarkStart w:id="7314" w:name="_Toc97127347"/>
      <w:r w:rsidRPr="000B7899">
        <w:rPr>
          <w:b w:val="0"/>
        </w:rPr>
        <w:t>(</w:t>
      </w:r>
      <w:r w:rsidR="00806FA4" w:rsidRPr="000B7899">
        <w:rPr>
          <w:b w:val="0"/>
        </w:rPr>
        <w:t>informative)</w:t>
      </w:r>
      <w:r w:rsidR="00521E1B" w:rsidRPr="000B7899">
        <w:rPr>
          <w:b w:val="0"/>
        </w:rPr>
        <w:br/>
      </w:r>
      <w:r w:rsidRPr="000B7899">
        <w:br/>
        <w:t>Example of an End entity signature certificate</w:t>
      </w:r>
      <w:r w:rsidRPr="000B7899">
        <w:br/>
        <w:t>using P-256 signed with P-256</w:t>
      </w:r>
      <w:bookmarkEnd w:id="7311"/>
      <w:bookmarkEnd w:id="7312"/>
      <w:bookmarkEnd w:id="7313"/>
      <w:bookmarkEnd w:id="7314"/>
      <w:r w:rsidRPr="000B7899">
        <w:t xml:space="preserve"> </w:t>
      </w:r>
    </w:p>
    <w:p w14:paraId="37A3F996" w14:textId="73F6B964" w:rsidR="008348EA" w:rsidRDefault="008348EA" w:rsidP="008348EA">
      <w:pPr>
        <w:pStyle w:val="ANNEX-heading1"/>
        <w:ind w:left="677" w:hanging="677"/>
        <w:rPr>
          <w:ins w:id="7315" w:author="John Cowburn" w:date="2022-03-02T15:56:00Z"/>
          <w:highlight w:val="yellow"/>
        </w:rPr>
      </w:pPr>
      <w:bookmarkStart w:id="7316" w:name="_Toc54074620"/>
      <w:ins w:id="7317" w:author="John Cowburn" w:date="2022-03-02T15:56:00Z">
        <w:r w:rsidRPr="00CA2C61">
          <w:rPr>
            <w:highlight w:val="yellow"/>
          </w:rPr>
          <w:t>Fields of public key certificates</w:t>
        </w:r>
        <w:bookmarkEnd w:id="7316"/>
        <w:r w:rsidRPr="00CA2C61">
          <w:rPr>
            <w:highlight w:val="yellow"/>
          </w:rPr>
          <w:t xml:space="preserve"> </w:t>
        </w:r>
      </w:ins>
    </w:p>
    <w:p w14:paraId="7DC000A8" w14:textId="548EF3F2" w:rsidR="008348EA" w:rsidRPr="00CA2C61" w:rsidRDefault="008348EA" w:rsidP="008348EA">
      <w:pPr>
        <w:pStyle w:val="PARAGRAPH"/>
        <w:rPr>
          <w:ins w:id="7318" w:author="John Cowburn" w:date="2022-03-02T15:56:00Z"/>
          <w:highlight w:val="yellow"/>
        </w:rPr>
      </w:pPr>
      <w:ins w:id="7319" w:author="John Cowburn" w:date="2022-03-02T15:56:00Z">
        <w:r>
          <w:rPr>
            <w:highlight w:val="yellow"/>
          </w:rPr>
          <w:t xml:space="preserve">Table B.1 </w:t>
        </w:r>
        <w:r w:rsidRPr="00CA2C61">
          <w:rPr>
            <w:highlight w:val="yellow"/>
          </w:rPr>
          <w:t>shows the fields o</w:t>
        </w:r>
        <w:r>
          <w:rPr>
            <w:highlight w:val="yellow"/>
          </w:rPr>
          <w:t xml:space="preserve">f public key </w:t>
        </w:r>
        <w:r w:rsidRPr="00CA2C61">
          <w:rPr>
            <w:highlight w:val="yellow"/>
          </w:rPr>
          <w:t>Certificates. For details, see</w:t>
        </w:r>
        <w:r>
          <w:rPr>
            <w:highlight w:val="yellow"/>
          </w:rPr>
          <w:t xml:space="preserve"> </w:t>
        </w:r>
      </w:ins>
      <w:ins w:id="7320" w:author="John Cowburn" w:date="2022-03-02T15:59:00Z">
        <w:r>
          <w:rPr>
            <w:highlight w:val="yellow"/>
          </w:rPr>
          <w:fldChar w:fldCharType="begin"/>
        </w:r>
        <w:r>
          <w:rPr>
            <w:highlight w:val="yellow"/>
          </w:rPr>
          <w:instrText xml:space="preserve"> REF _Ref97129206 \w \h </w:instrText>
        </w:r>
      </w:ins>
      <w:r>
        <w:rPr>
          <w:highlight w:val="yellow"/>
        </w:rPr>
      </w:r>
      <w:r>
        <w:rPr>
          <w:highlight w:val="yellow"/>
        </w:rPr>
        <w:fldChar w:fldCharType="separate"/>
      </w:r>
      <w:ins w:id="7321" w:author="John Cowburn" w:date="2022-03-02T15:59:00Z">
        <w:r>
          <w:rPr>
            <w:highlight w:val="yellow"/>
          </w:rPr>
          <w:t>5.6.4.2</w:t>
        </w:r>
        <w:r>
          <w:rPr>
            <w:highlight w:val="yellow"/>
          </w:rPr>
          <w:fldChar w:fldCharType="end"/>
        </w:r>
      </w:ins>
      <w:ins w:id="7322" w:author="John Cowburn" w:date="2022-03-02T15:56:00Z">
        <w:r>
          <w:rPr>
            <w:highlight w:val="yellow"/>
          </w:rPr>
          <w:t>.</w:t>
        </w:r>
      </w:ins>
    </w:p>
    <w:p w14:paraId="5B331EDF" w14:textId="06571948" w:rsidR="008348EA" w:rsidRPr="008348EA" w:rsidDel="008348EA" w:rsidRDefault="008348EA" w:rsidP="008348EA">
      <w:pPr>
        <w:pStyle w:val="TABLE-title"/>
        <w:rPr>
          <w:del w:id="7323" w:author="John Cowburn" w:date="2022-03-02T15:57:00Z"/>
          <w:highlight w:val="yellow"/>
        </w:rPr>
      </w:pPr>
      <w:bookmarkStart w:id="7324" w:name="_Ref49704648"/>
      <w:bookmarkStart w:id="7325" w:name="_Toc48754888"/>
      <w:bookmarkStart w:id="7326" w:name="_Toc54074960"/>
      <w:ins w:id="7327" w:author="John Cowburn" w:date="2022-03-02T15:57:00Z">
        <w:r w:rsidRPr="00CA2C61">
          <w:rPr>
            <w:highlight w:val="yellow"/>
          </w:rPr>
          <w:t xml:space="preserve">Table B. </w:t>
        </w:r>
        <w:r w:rsidRPr="00CA2C61">
          <w:rPr>
            <w:b w:val="0"/>
            <w:bCs w:val="0"/>
            <w:highlight w:val="yellow"/>
          </w:rPr>
          <w:fldChar w:fldCharType="begin"/>
        </w:r>
        <w:r w:rsidRPr="00CA2C61">
          <w:rPr>
            <w:noProof/>
            <w:highlight w:val="yellow"/>
          </w:rPr>
          <w:instrText xml:space="preserve"> SEQ Table_B. \* ARABIC </w:instrText>
        </w:r>
        <w:r w:rsidRPr="00CA2C61">
          <w:rPr>
            <w:b w:val="0"/>
            <w:bCs w:val="0"/>
            <w:highlight w:val="yellow"/>
          </w:rPr>
          <w:fldChar w:fldCharType="separate"/>
        </w:r>
        <w:r>
          <w:rPr>
            <w:noProof/>
            <w:highlight w:val="yellow"/>
          </w:rPr>
          <w:t>1</w:t>
        </w:r>
        <w:r w:rsidRPr="00CA2C61">
          <w:rPr>
            <w:b w:val="0"/>
            <w:bCs w:val="0"/>
            <w:highlight w:val="yellow"/>
          </w:rPr>
          <w:fldChar w:fldCharType="end"/>
        </w:r>
        <w:bookmarkEnd w:id="7324"/>
        <w:r w:rsidRPr="00CA2C61">
          <w:rPr>
            <w:highlight w:val="yellow"/>
          </w:rPr>
          <w:t xml:space="preserve"> – Fields of </w:t>
        </w:r>
        <w:r>
          <w:rPr>
            <w:highlight w:val="yellow"/>
          </w:rPr>
          <w:t xml:space="preserve">public key </w:t>
        </w:r>
        <w:r w:rsidRPr="00CA2C61">
          <w:rPr>
            <w:highlight w:val="yellow"/>
          </w:rPr>
          <w:t>Certificates using P-256 signed with P-256</w:t>
        </w:r>
      </w:ins>
      <w:bookmarkEnd w:id="7325"/>
      <w:bookmarkEnd w:id="7326"/>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5"/>
        <w:gridCol w:w="7505"/>
      </w:tblGrid>
      <w:tr w:rsidR="00A40CA7" w:rsidDel="008348EA" w14:paraId="6E077604" w14:textId="48818922" w:rsidTr="00077BDE">
        <w:trPr>
          <w:cantSplit/>
          <w:jc w:val="center"/>
          <w:del w:id="7328" w:author="John Cowburn" w:date="2022-03-02T15:55:00Z"/>
        </w:trPr>
        <w:tc>
          <w:tcPr>
            <w:tcW w:w="2199" w:type="dxa"/>
            <w:tcBorders>
              <w:top w:val="single" w:sz="4" w:space="0" w:color="auto"/>
              <w:left w:val="single" w:sz="4" w:space="0" w:color="auto"/>
              <w:bottom w:val="single" w:sz="4" w:space="0" w:color="auto"/>
              <w:right w:val="single" w:sz="4" w:space="0" w:color="auto"/>
            </w:tcBorders>
            <w:hideMark/>
          </w:tcPr>
          <w:p w14:paraId="4B06E764" w14:textId="1C338213" w:rsidR="00A40CA7" w:rsidDel="008348EA" w:rsidRDefault="00A40CA7" w:rsidP="008348EA">
            <w:pPr>
              <w:pStyle w:val="TABLE-title"/>
              <w:rPr>
                <w:del w:id="7329" w:author="John Cowburn" w:date="2022-03-02T15:55:00Z"/>
              </w:rPr>
            </w:pPr>
            <w:bookmarkStart w:id="7330" w:name="_Ref339108555"/>
            <w:bookmarkStart w:id="7331" w:name="_Toc373340382"/>
            <w:bookmarkStart w:id="7332" w:name="_Toc378104420"/>
            <w:bookmarkStart w:id="7333" w:name="_Toc392501565"/>
            <w:bookmarkStart w:id="7334" w:name="_Toc386405019"/>
            <w:bookmarkStart w:id="7335" w:name="_Ref381703811"/>
            <w:bookmarkStart w:id="7336" w:name="_Ref381703806"/>
            <w:del w:id="7337" w:author="John Cowburn" w:date="2022-03-02T15:55:00Z">
              <w:r w:rsidDel="008348EA">
                <w:rPr>
                  <w:highlight w:val="yellow"/>
                </w:rPr>
                <w:br w:type="page"/>
              </w:r>
              <w:bookmarkEnd w:id="7330"/>
              <w:bookmarkEnd w:id="7331"/>
              <w:bookmarkEnd w:id="7332"/>
              <w:bookmarkEnd w:id="7333"/>
              <w:bookmarkEnd w:id="7334"/>
              <w:bookmarkEnd w:id="7335"/>
              <w:bookmarkEnd w:id="7336"/>
              <w:r w:rsidDel="008348EA">
                <w:delText>Version</w:delText>
              </w:r>
            </w:del>
          </w:p>
        </w:tc>
        <w:tc>
          <w:tcPr>
            <w:tcW w:w="6977" w:type="dxa"/>
            <w:tcBorders>
              <w:top w:val="single" w:sz="4" w:space="0" w:color="auto"/>
              <w:left w:val="single" w:sz="4" w:space="0" w:color="auto"/>
              <w:bottom w:val="single" w:sz="4" w:space="0" w:color="auto"/>
              <w:right w:val="single" w:sz="4" w:space="0" w:color="auto"/>
            </w:tcBorders>
            <w:vAlign w:val="center"/>
            <w:hideMark/>
          </w:tcPr>
          <w:p w14:paraId="62E7B494" w14:textId="6AEE06A3" w:rsidR="00A40CA7" w:rsidDel="008348EA" w:rsidRDefault="00A40CA7" w:rsidP="008348EA">
            <w:pPr>
              <w:pStyle w:val="TABLE-title"/>
              <w:rPr>
                <w:del w:id="7338" w:author="John Cowburn" w:date="2022-03-02T15:55:00Z"/>
              </w:rPr>
            </w:pPr>
            <w:del w:id="7339" w:author="John Cowburn" w:date="2022-03-02T15:55:00Z">
              <w:r w:rsidDel="008348EA">
                <w:delText>3</w:delText>
              </w:r>
            </w:del>
          </w:p>
        </w:tc>
      </w:tr>
      <w:tr w:rsidR="00A40CA7" w:rsidDel="008348EA" w14:paraId="0796D9B0" w14:textId="7E5E7D42" w:rsidTr="00077BDE">
        <w:trPr>
          <w:cantSplit/>
          <w:jc w:val="center"/>
          <w:del w:id="7340" w:author="John Cowburn" w:date="2022-03-02T15:55:00Z"/>
        </w:trPr>
        <w:tc>
          <w:tcPr>
            <w:tcW w:w="2199" w:type="dxa"/>
            <w:tcBorders>
              <w:top w:val="single" w:sz="4" w:space="0" w:color="auto"/>
              <w:left w:val="single" w:sz="4" w:space="0" w:color="auto"/>
              <w:bottom w:val="single" w:sz="4" w:space="0" w:color="auto"/>
              <w:right w:val="single" w:sz="4" w:space="0" w:color="auto"/>
            </w:tcBorders>
            <w:hideMark/>
          </w:tcPr>
          <w:p w14:paraId="2F477901" w14:textId="6410856F" w:rsidR="00A40CA7" w:rsidDel="008348EA" w:rsidRDefault="00A40CA7" w:rsidP="008348EA">
            <w:pPr>
              <w:pStyle w:val="TABLE-title"/>
              <w:rPr>
                <w:del w:id="7341" w:author="John Cowburn" w:date="2022-03-02T15:55:00Z"/>
              </w:rPr>
            </w:pPr>
            <w:del w:id="7342" w:author="John Cowburn" w:date="2022-03-02T15:55:00Z">
              <w:r w:rsidDel="008348EA">
                <w:delText>Serial Number</w:delText>
              </w:r>
            </w:del>
          </w:p>
        </w:tc>
        <w:tc>
          <w:tcPr>
            <w:tcW w:w="6977" w:type="dxa"/>
            <w:tcBorders>
              <w:top w:val="single" w:sz="4" w:space="0" w:color="auto"/>
              <w:left w:val="single" w:sz="4" w:space="0" w:color="auto"/>
              <w:bottom w:val="single" w:sz="4" w:space="0" w:color="auto"/>
              <w:right w:val="single" w:sz="4" w:space="0" w:color="auto"/>
            </w:tcBorders>
            <w:vAlign w:val="center"/>
            <w:hideMark/>
          </w:tcPr>
          <w:p w14:paraId="63F9F773" w14:textId="548B4838" w:rsidR="00A40CA7" w:rsidDel="008348EA" w:rsidRDefault="00A40CA7" w:rsidP="008348EA">
            <w:pPr>
              <w:pStyle w:val="TABLE-title"/>
              <w:rPr>
                <w:del w:id="7343" w:author="John Cowburn" w:date="2022-03-02T15:55:00Z"/>
              </w:rPr>
            </w:pPr>
            <w:del w:id="7344" w:author="John Cowburn" w:date="2022-03-02T15:55:00Z">
              <w:r w:rsidDel="008348EA">
                <w:delText>71</w:delText>
              </w:r>
            </w:del>
          </w:p>
        </w:tc>
      </w:tr>
      <w:tr w:rsidR="00A40CA7" w:rsidDel="008348EA" w14:paraId="3866A739" w14:textId="325E322F" w:rsidTr="00077BDE">
        <w:trPr>
          <w:cantSplit/>
          <w:jc w:val="center"/>
          <w:del w:id="7345" w:author="John Cowburn" w:date="2022-03-02T15:55:00Z"/>
        </w:trPr>
        <w:tc>
          <w:tcPr>
            <w:tcW w:w="2199" w:type="dxa"/>
            <w:tcBorders>
              <w:top w:val="single" w:sz="4" w:space="0" w:color="auto"/>
              <w:left w:val="single" w:sz="4" w:space="0" w:color="auto"/>
              <w:bottom w:val="single" w:sz="4" w:space="0" w:color="auto"/>
              <w:right w:val="single" w:sz="4" w:space="0" w:color="auto"/>
            </w:tcBorders>
            <w:hideMark/>
          </w:tcPr>
          <w:p w14:paraId="4129DF6C" w14:textId="142BE141" w:rsidR="00A40CA7" w:rsidDel="008348EA" w:rsidRDefault="00A40CA7" w:rsidP="008348EA">
            <w:pPr>
              <w:pStyle w:val="TABLE-title"/>
              <w:rPr>
                <w:del w:id="7346" w:author="John Cowburn" w:date="2022-03-02T15:55:00Z"/>
              </w:rPr>
            </w:pPr>
            <w:del w:id="7347" w:author="John Cowburn" w:date="2022-03-02T15:55:00Z">
              <w:r w:rsidDel="008348EA">
                <w:delText>Signature Algorithm</w:delText>
              </w:r>
            </w:del>
          </w:p>
        </w:tc>
        <w:tc>
          <w:tcPr>
            <w:tcW w:w="6977" w:type="dxa"/>
            <w:tcBorders>
              <w:top w:val="single" w:sz="4" w:space="0" w:color="auto"/>
              <w:left w:val="single" w:sz="4" w:space="0" w:color="auto"/>
              <w:bottom w:val="single" w:sz="4" w:space="0" w:color="auto"/>
              <w:right w:val="single" w:sz="4" w:space="0" w:color="auto"/>
            </w:tcBorders>
            <w:vAlign w:val="center"/>
            <w:hideMark/>
          </w:tcPr>
          <w:p w14:paraId="7E6D0BB2" w14:textId="61F29580" w:rsidR="00A40CA7" w:rsidDel="008348EA" w:rsidRDefault="00A40CA7" w:rsidP="008348EA">
            <w:pPr>
              <w:pStyle w:val="TABLE-title"/>
              <w:rPr>
                <w:del w:id="7348" w:author="John Cowburn" w:date="2022-03-02T15:55:00Z"/>
              </w:rPr>
            </w:pPr>
            <w:del w:id="7349" w:author="John Cowburn" w:date="2022-03-02T15:55:00Z">
              <w:r w:rsidDel="008348EA">
                <w:delText>ecdsa-with-SHA256</w:delText>
              </w:r>
            </w:del>
          </w:p>
        </w:tc>
      </w:tr>
      <w:tr w:rsidR="00A40CA7" w:rsidRPr="001273DA" w:rsidDel="008348EA" w14:paraId="58390441" w14:textId="3428F582" w:rsidTr="00077BDE">
        <w:trPr>
          <w:cantSplit/>
          <w:jc w:val="center"/>
          <w:del w:id="7350" w:author="John Cowburn" w:date="2022-03-02T15:55:00Z"/>
        </w:trPr>
        <w:tc>
          <w:tcPr>
            <w:tcW w:w="2199" w:type="dxa"/>
            <w:tcBorders>
              <w:top w:val="single" w:sz="4" w:space="0" w:color="auto"/>
              <w:left w:val="single" w:sz="4" w:space="0" w:color="auto"/>
              <w:bottom w:val="single" w:sz="4" w:space="0" w:color="auto"/>
              <w:right w:val="single" w:sz="4" w:space="0" w:color="auto"/>
            </w:tcBorders>
            <w:hideMark/>
          </w:tcPr>
          <w:p w14:paraId="5529FD6A" w14:textId="45A60C48" w:rsidR="00A40CA7" w:rsidDel="008348EA" w:rsidRDefault="00A40CA7" w:rsidP="008348EA">
            <w:pPr>
              <w:pStyle w:val="TABLE-title"/>
              <w:rPr>
                <w:del w:id="7351" w:author="John Cowburn" w:date="2022-03-02T15:55:00Z"/>
              </w:rPr>
            </w:pPr>
            <w:del w:id="7352" w:author="John Cowburn" w:date="2022-03-02T15:55:00Z">
              <w:r w:rsidDel="008348EA">
                <w:delText>Issuer</w:delText>
              </w:r>
            </w:del>
          </w:p>
        </w:tc>
        <w:tc>
          <w:tcPr>
            <w:tcW w:w="6977" w:type="dxa"/>
            <w:tcBorders>
              <w:top w:val="single" w:sz="4" w:space="0" w:color="auto"/>
              <w:left w:val="single" w:sz="4" w:space="0" w:color="auto"/>
              <w:bottom w:val="single" w:sz="4" w:space="0" w:color="auto"/>
              <w:right w:val="single" w:sz="4" w:space="0" w:color="auto"/>
            </w:tcBorders>
            <w:vAlign w:val="center"/>
            <w:hideMark/>
          </w:tcPr>
          <w:p w14:paraId="46EB9ED4" w14:textId="2E595545" w:rsidR="00A40CA7" w:rsidRPr="00D070C8" w:rsidDel="008348EA" w:rsidRDefault="00A40CA7" w:rsidP="008348EA">
            <w:pPr>
              <w:pStyle w:val="TABLE-title"/>
              <w:rPr>
                <w:del w:id="7353" w:author="John Cowburn" w:date="2022-03-02T15:55:00Z"/>
                <w:lang w:val="es-ES"/>
              </w:rPr>
            </w:pPr>
            <w:del w:id="7354" w:author="John Cowburn" w:date="2022-03-02T15:55:00Z">
              <w:r w:rsidRPr="00D070C8" w:rsidDel="008348EA">
                <w:rPr>
                  <w:lang w:val="es-ES"/>
                </w:rPr>
                <w:delText>O=DLMS-PKI,CN=SUB-CA</w:delText>
              </w:r>
            </w:del>
          </w:p>
        </w:tc>
      </w:tr>
      <w:tr w:rsidR="00A40CA7" w:rsidDel="008348EA" w14:paraId="4533EA41" w14:textId="34D2DB3F" w:rsidTr="00077BDE">
        <w:trPr>
          <w:cantSplit/>
          <w:jc w:val="center"/>
          <w:del w:id="7355" w:author="John Cowburn" w:date="2022-03-02T15:55:00Z"/>
        </w:trPr>
        <w:tc>
          <w:tcPr>
            <w:tcW w:w="2199" w:type="dxa"/>
            <w:vMerge w:val="restart"/>
            <w:tcBorders>
              <w:top w:val="single" w:sz="4" w:space="0" w:color="auto"/>
              <w:left w:val="single" w:sz="4" w:space="0" w:color="auto"/>
              <w:bottom w:val="single" w:sz="4" w:space="0" w:color="auto"/>
              <w:right w:val="single" w:sz="4" w:space="0" w:color="auto"/>
            </w:tcBorders>
            <w:hideMark/>
          </w:tcPr>
          <w:p w14:paraId="1E651844" w14:textId="3E251F78" w:rsidR="00A40CA7" w:rsidDel="008348EA" w:rsidRDefault="00A40CA7" w:rsidP="008348EA">
            <w:pPr>
              <w:pStyle w:val="TABLE-title"/>
              <w:rPr>
                <w:del w:id="7356" w:author="John Cowburn" w:date="2022-03-02T15:55:00Z"/>
              </w:rPr>
            </w:pPr>
            <w:del w:id="7357" w:author="John Cowburn" w:date="2022-03-02T15:55:00Z">
              <w:r w:rsidDel="008348EA">
                <w:delText>Validity</w:delText>
              </w:r>
            </w:del>
          </w:p>
        </w:tc>
        <w:tc>
          <w:tcPr>
            <w:tcW w:w="6977" w:type="dxa"/>
            <w:tcBorders>
              <w:top w:val="single" w:sz="4" w:space="0" w:color="auto"/>
              <w:left w:val="single" w:sz="4" w:space="0" w:color="auto"/>
              <w:bottom w:val="single" w:sz="4" w:space="0" w:color="auto"/>
              <w:right w:val="single" w:sz="4" w:space="0" w:color="auto"/>
            </w:tcBorders>
            <w:vAlign w:val="center"/>
            <w:hideMark/>
          </w:tcPr>
          <w:p w14:paraId="2760BCB3" w14:textId="5CF16C41" w:rsidR="00A40CA7" w:rsidDel="008348EA" w:rsidRDefault="00A40CA7" w:rsidP="008348EA">
            <w:pPr>
              <w:pStyle w:val="TABLE-title"/>
              <w:rPr>
                <w:del w:id="7358" w:author="John Cowburn" w:date="2022-03-02T15:55:00Z"/>
              </w:rPr>
            </w:pPr>
            <w:del w:id="7359" w:author="John Cowburn" w:date="2022-03-02T15:55:00Z">
              <w:r w:rsidDel="008348EA">
                <w:delText>Not Before: Jan 1 00:00:00 1970 GMT</w:delText>
              </w:r>
            </w:del>
          </w:p>
        </w:tc>
      </w:tr>
      <w:tr w:rsidR="00A40CA7" w:rsidDel="008348EA" w14:paraId="4E77708C" w14:textId="6BE9FEA3" w:rsidTr="00077BDE">
        <w:trPr>
          <w:cantSplit/>
          <w:jc w:val="center"/>
          <w:del w:id="7360" w:author="John Cowburn" w:date="2022-03-02T15:55:00Z"/>
        </w:trPr>
        <w:tc>
          <w:tcPr>
            <w:tcW w:w="2199" w:type="dxa"/>
            <w:vMerge/>
            <w:tcBorders>
              <w:top w:val="single" w:sz="4" w:space="0" w:color="auto"/>
              <w:left w:val="single" w:sz="4" w:space="0" w:color="auto"/>
              <w:bottom w:val="single" w:sz="4" w:space="0" w:color="auto"/>
              <w:right w:val="single" w:sz="4" w:space="0" w:color="auto"/>
            </w:tcBorders>
            <w:vAlign w:val="center"/>
            <w:hideMark/>
          </w:tcPr>
          <w:p w14:paraId="73AEA789" w14:textId="1831CD5E" w:rsidR="00A40CA7" w:rsidDel="008348EA" w:rsidRDefault="00A40CA7" w:rsidP="008348EA">
            <w:pPr>
              <w:pStyle w:val="TABLE-title"/>
              <w:rPr>
                <w:del w:id="7361" w:author="John Cowburn" w:date="2022-03-02T15:55:00Z"/>
              </w:rPr>
            </w:pPr>
          </w:p>
        </w:tc>
        <w:tc>
          <w:tcPr>
            <w:tcW w:w="6977" w:type="dxa"/>
            <w:tcBorders>
              <w:top w:val="single" w:sz="4" w:space="0" w:color="auto"/>
              <w:left w:val="single" w:sz="4" w:space="0" w:color="auto"/>
              <w:bottom w:val="single" w:sz="4" w:space="0" w:color="auto"/>
              <w:right w:val="single" w:sz="4" w:space="0" w:color="auto"/>
            </w:tcBorders>
            <w:vAlign w:val="center"/>
            <w:hideMark/>
          </w:tcPr>
          <w:p w14:paraId="0E5E3081" w14:textId="2E3615AB" w:rsidR="00A40CA7" w:rsidDel="008348EA" w:rsidRDefault="00A40CA7" w:rsidP="008348EA">
            <w:pPr>
              <w:pStyle w:val="TABLE-title"/>
              <w:rPr>
                <w:del w:id="7362" w:author="John Cowburn" w:date="2022-03-02T15:55:00Z"/>
              </w:rPr>
            </w:pPr>
            <w:del w:id="7363" w:author="John Cowburn" w:date="2022-03-02T15:55:00Z">
              <w:r w:rsidDel="008348EA">
                <w:delText>Not After</w:delText>
              </w:r>
              <w:r w:rsidR="00077BDE" w:rsidDel="008348EA">
                <w:delText>:</w:delText>
              </w:r>
              <w:r w:rsidDel="008348EA">
                <w:delText xml:space="preserve"> Dec 31 23:59:59 9999 GMT</w:delText>
              </w:r>
            </w:del>
          </w:p>
        </w:tc>
      </w:tr>
      <w:tr w:rsidR="00A40CA7" w:rsidDel="008348EA" w14:paraId="213AF837" w14:textId="131E87DB" w:rsidTr="00077BDE">
        <w:trPr>
          <w:cantSplit/>
          <w:jc w:val="center"/>
          <w:del w:id="7364" w:author="John Cowburn" w:date="2022-03-02T15:55:00Z"/>
        </w:trPr>
        <w:tc>
          <w:tcPr>
            <w:tcW w:w="2199" w:type="dxa"/>
            <w:tcBorders>
              <w:top w:val="single" w:sz="4" w:space="0" w:color="auto"/>
              <w:left w:val="single" w:sz="4" w:space="0" w:color="auto"/>
              <w:bottom w:val="single" w:sz="4" w:space="0" w:color="auto"/>
              <w:right w:val="single" w:sz="4" w:space="0" w:color="auto"/>
            </w:tcBorders>
            <w:hideMark/>
          </w:tcPr>
          <w:p w14:paraId="572580BA" w14:textId="7E1CFB59" w:rsidR="00A40CA7" w:rsidDel="008348EA" w:rsidRDefault="00A40CA7" w:rsidP="008348EA">
            <w:pPr>
              <w:pStyle w:val="TABLE-title"/>
              <w:rPr>
                <w:del w:id="7365" w:author="John Cowburn" w:date="2022-03-02T15:55:00Z"/>
              </w:rPr>
            </w:pPr>
            <w:del w:id="7366" w:author="John Cowburn" w:date="2022-03-02T15:55:00Z">
              <w:r w:rsidDel="008348EA">
                <w:delText>Subject</w:delText>
              </w:r>
            </w:del>
          </w:p>
        </w:tc>
        <w:tc>
          <w:tcPr>
            <w:tcW w:w="6977" w:type="dxa"/>
            <w:tcBorders>
              <w:top w:val="single" w:sz="4" w:space="0" w:color="auto"/>
              <w:left w:val="single" w:sz="4" w:space="0" w:color="auto"/>
              <w:bottom w:val="single" w:sz="4" w:space="0" w:color="auto"/>
              <w:right w:val="single" w:sz="4" w:space="0" w:color="auto"/>
            </w:tcBorders>
            <w:vAlign w:val="center"/>
            <w:hideMark/>
          </w:tcPr>
          <w:p w14:paraId="54C83F8D" w14:textId="0B8F4A35" w:rsidR="00A40CA7" w:rsidDel="008348EA" w:rsidRDefault="00A40CA7" w:rsidP="008348EA">
            <w:pPr>
              <w:pStyle w:val="TABLE-title"/>
              <w:rPr>
                <w:del w:id="7367" w:author="John Cowburn" w:date="2022-03-02T15:55:00Z"/>
              </w:rPr>
            </w:pPr>
            <w:del w:id="7368" w:author="John Cowburn" w:date="2022-03-02T15:55:00Z">
              <w:r w:rsidDel="008348EA">
                <w:delText>CN=MMM12345678</w:delText>
              </w:r>
            </w:del>
          </w:p>
        </w:tc>
      </w:tr>
      <w:tr w:rsidR="00A40CA7" w:rsidDel="008348EA" w14:paraId="400968D4" w14:textId="47A7EFB9" w:rsidTr="00077BDE">
        <w:trPr>
          <w:cantSplit/>
          <w:jc w:val="center"/>
          <w:del w:id="7369" w:author="John Cowburn" w:date="2022-03-02T15:55:00Z"/>
        </w:trPr>
        <w:tc>
          <w:tcPr>
            <w:tcW w:w="2199" w:type="dxa"/>
            <w:tcBorders>
              <w:top w:val="single" w:sz="4" w:space="0" w:color="auto"/>
              <w:left w:val="single" w:sz="4" w:space="0" w:color="auto"/>
              <w:bottom w:val="single" w:sz="4" w:space="0" w:color="auto"/>
              <w:right w:val="single" w:sz="4" w:space="0" w:color="auto"/>
            </w:tcBorders>
            <w:hideMark/>
          </w:tcPr>
          <w:p w14:paraId="6E511059" w14:textId="04E99910" w:rsidR="00A40CA7" w:rsidDel="008348EA" w:rsidRDefault="00A40CA7" w:rsidP="008348EA">
            <w:pPr>
              <w:pStyle w:val="TABLE-title"/>
              <w:rPr>
                <w:del w:id="7370" w:author="John Cowburn" w:date="2022-03-02T15:55:00Z"/>
              </w:rPr>
            </w:pPr>
            <w:del w:id="7371" w:author="John Cowburn" w:date="2022-03-02T15:55:00Z">
              <w:r w:rsidDel="008348EA">
                <w:delText>Public Key Algorithm</w:delText>
              </w:r>
            </w:del>
          </w:p>
        </w:tc>
        <w:tc>
          <w:tcPr>
            <w:tcW w:w="6977" w:type="dxa"/>
            <w:tcBorders>
              <w:top w:val="single" w:sz="4" w:space="0" w:color="auto"/>
              <w:left w:val="single" w:sz="4" w:space="0" w:color="auto"/>
              <w:bottom w:val="single" w:sz="4" w:space="0" w:color="auto"/>
              <w:right w:val="single" w:sz="4" w:space="0" w:color="auto"/>
            </w:tcBorders>
            <w:vAlign w:val="center"/>
            <w:hideMark/>
          </w:tcPr>
          <w:p w14:paraId="36ED1347" w14:textId="24C228E7" w:rsidR="00A40CA7" w:rsidDel="008348EA" w:rsidRDefault="00A40CA7" w:rsidP="008348EA">
            <w:pPr>
              <w:pStyle w:val="TABLE-title"/>
              <w:rPr>
                <w:del w:id="7372" w:author="John Cowburn" w:date="2022-03-02T15:55:00Z"/>
              </w:rPr>
            </w:pPr>
            <w:del w:id="7373" w:author="John Cowburn" w:date="2022-03-02T15:55:00Z">
              <w:r w:rsidDel="008348EA">
                <w:delText>id-ecPublicKey</w:delText>
              </w:r>
            </w:del>
          </w:p>
        </w:tc>
      </w:tr>
      <w:tr w:rsidR="00A40CA7" w:rsidDel="008348EA" w14:paraId="37EBC19F" w14:textId="494834B2" w:rsidTr="00077BDE">
        <w:trPr>
          <w:cantSplit/>
          <w:jc w:val="center"/>
          <w:del w:id="7374" w:author="John Cowburn" w:date="2022-03-02T15:55:00Z"/>
        </w:trPr>
        <w:tc>
          <w:tcPr>
            <w:tcW w:w="2199" w:type="dxa"/>
            <w:tcBorders>
              <w:top w:val="single" w:sz="4" w:space="0" w:color="auto"/>
              <w:left w:val="single" w:sz="4" w:space="0" w:color="auto"/>
              <w:bottom w:val="single" w:sz="4" w:space="0" w:color="auto"/>
              <w:right w:val="single" w:sz="4" w:space="0" w:color="auto"/>
            </w:tcBorders>
            <w:hideMark/>
          </w:tcPr>
          <w:p w14:paraId="44076548" w14:textId="0D701198" w:rsidR="00A40CA7" w:rsidDel="008348EA" w:rsidRDefault="00A40CA7" w:rsidP="008348EA">
            <w:pPr>
              <w:pStyle w:val="TABLE-title"/>
              <w:rPr>
                <w:del w:id="7375" w:author="John Cowburn" w:date="2022-03-02T15:55:00Z"/>
              </w:rPr>
            </w:pPr>
            <w:del w:id="7376" w:author="John Cowburn" w:date="2022-03-02T15:55:00Z">
              <w:r w:rsidDel="008348EA">
                <w:delText>Public-Key</w:delText>
              </w:r>
            </w:del>
          </w:p>
        </w:tc>
        <w:tc>
          <w:tcPr>
            <w:tcW w:w="6977" w:type="dxa"/>
            <w:tcBorders>
              <w:top w:val="single" w:sz="4" w:space="0" w:color="auto"/>
              <w:left w:val="single" w:sz="4" w:space="0" w:color="auto"/>
              <w:bottom w:val="single" w:sz="4" w:space="0" w:color="auto"/>
              <w:right w:val="single" w:sz="4" w:space="0" w:color="auto"/>
            </w:tcBorders>
            <w:vAlign w:val="center"/>
            <w:hideMark/>
          </w:tcPr>
          <w:p w14:paraId="6AC553F2" w14:textId="261645A1" w:rsidR="00A40CA7" w:rsidRPr="00D070C8" w:rsidDel="008348EA" w:rsidRDefault="00A40CA7" w:rsidP="008348EA">
            <w:pPr>
              <w:pStyle w:val="TABLE-title"/>
              <w:rPr>
                <w:del w:id="7377" w:author="John Cowburn" w:date="2022-03-02T15:55:00Z"/>
                <w:lang w:val="es-ES"/>
              </w:rPr>
            </w:pPr>
            <w:del w:id="7378" w:author="John Cowburn" w:date="2022-03-02T15:55:00Z">
              <w:r w:rsidRPr="00D070C8" w:rsidDel="008348EA">
                <w:rPr>
                  <w:lang w:val="es-ES"/>
                </w:rPr>
                <w:delText>Pub:04:f5:44:80:11:79:bb:4e:30:86:95:2b:8d:e4:8e:ba:79:57:           cf:19:ad:5b:d3:f7:ec:b1:31:bf:71:9a:1c:2f:e7:8a:93:48:d7:66:                d0:67:c5:fb:c1:4b:25:8a:03:a4:6a:b0:f0:0a:09:9f:88:7e:6a:d2:</w:delText>
              </w:r>
            </w:del>
          </w:p>
          <w:p w14:paraId="2F324E1F" w14:textId="468A78C7" w:rsidR="00A40CA7" w:rsidDel="008348EA" w:rsidRDefault="00A40CA7" w:rsidP="008348EA">
            <w:pPr>
              <w:pStyle w:val="TABLE-title"/>
              <w:rPr>
                <w:del w:id="7379" w:author="John Cowburn" w:date="2022-03-02T15:55:00Z"/>
              </w:rPr>
            </w:pPr>
            <w:del w:id="7380" w:author="John Cowburn" w:date="2022-03-02T15:55:00Z">
              <w:r w:rsidDel="008348EA">
                <w:delText>20:05:e6:03:9b:70:1e</w:delText>
              </w:r>
            </w:del>
          </w:p>
        </w:tc>
      </w:tr>
      <w:tr w:rsidR="00A40CA7" w:rsidDel="008348EA" w14:paraId="2F314064" w14:textId="64677384" w:rsidTr="00077BDE">
        <w:trPr>
          <w:cantSplit/>
          <w:jc w:val="center"/>
          <w:del w:id="7381" w:author="John Cowburn" w:date="2022-03-02T15:55:00Z"/>
        </w:trPr>
        <w:tc>
          <w:tcPr>
            <w:tcW w:w="2199" w:type="dxa"/>
            <w:tcBorders>
              <w:top w:val="single" w:sz="4" w:space="0" w:color="auto"/>
              <w:left w:val="single" w:sz="4" w:space="0" w:color="auto"/>
              <w:bottom w:val="single" w:sz="4" w:space="0" w:color="auto"/>
              <w:right w:val="single" w:sz="4" w:space="0" w:color="auto"/>
            </w:tcBorders>
            <w:hideMark/>
          </w:tcPr>
          <w:p w14:paraId="6A6FB9BD" w14:textId="7C93F017" w:rsidR="00A40CA7" w:rsidDel="008348EA" w:rsidRDefault="00A40CA7" w:rsidP="008348EA">
            <w:pPr>
              <w:pStyle w:val="TABLE-title"/>
              <w:rPr>
                <w:del w:id="7382" w:author="John Cowburn" w:date="2022-03-02T15:55:00Z"/>
              </w:rPr>
            </w:pPr>
            <w:del w:id="7383" w:author="John Cowburn" w:date="2022-03-02T15:55:00Z">
              <w:r w:rsidDel="008348EA">
                <w:delText>ASN1 OID</w:delText>
              </w:r>
            </w:del>
          </w:p>
        </w:tc>
        <w:tc>
          <w:tcPr>
            <w:tcW w:w="6977" w:type="dxa"/>
            <w:tcBorders>
              <w:top w:val="single" w:sz="4" w:space="0" w:color="auto"/>
              <w:left w:val="single" w:sz="4" w:space="0" w:color="auto"/>
              <w:bottom w:val="single" w:sz="4" w:space="0" w:color="auto"/>
              <w:right w:val="single" w:sz="4" w:space="0" w:color="auto"/>
            </w:tcBorders>
            <w:vAlign w:val="center"/>
            <w:hideMark/>
          </w:tcPr>
          <w:p w14:paraId="5B3584B7" w14:textId="77932E63" w:rsidR="00A40CA7" w:rsidDel="008348EA" w:rsidRDefault="00A40CA7" w:rsidP="008348EA">
            <w:pPr>
              <w:pStyle w:val="TABLE-title"/>
              <w:rPr>
                <w:del w:id="7384" w:author="John Cowburn" w:date="2022-03-02T15:55:00Z"/>
              </w:rPr>
            </w:pPr>
            <w:del w:id="7385" w:author="John Cowburn" w:date="2022-03-02T15:55:00Z">
              <w:r w:rsidDel="008348EA">
                <w:delText>prime256v1</w:delText>
              </w:r>
            </w:del>
          </w:p>
        </w:tc>
      </w:tr>
      <w:tr w:rsidR="00A40CA7" w:rsidRPr="001273DA" w:rsidDel="008348EA" w14:paraId="2C6ECFA1" w14:textId="6AC4D31C" w:rsidTr="00077BDE">
        <w:trPr>
          <w:cantSplit/>
          <w:jc w:val="center"/>
          <w:del w:id="7386" w:author="John Cowburn" w:date="2022-03-02T15:55:00Z"/>
        </w:trPr>
        <w:tc>
          <w:tcPr>
            <w:tcW w:w="2199" w:type="dxa"/>
            <w:tcBorders>
              <w:top w:val="single" w:sz="4" w:space="0" w:color="auto"/>
              <w:left w:val="single" w:sz="4" w:space="0" w:color="auto"/>
              <w:bottom w:val="single" w:sz="4" w:space="0" w:color="auto"/>
              <w:right w:val="single" w:sz="4" w:space="0" w:color="auto"/>
            </w:tcBorders>
            <w:hideMark/>
          </w:tcPr>
          <w:p w14:paraId="0F8002FD" w14:textId="503A0359" w:rsidR="00A40CA7" w:rsidDel="008348EA" w:rsidRDefault="00A40CA7" w:rsidP="008348EA">
            <w:pPr>
              <w:pStyle w:val="TABLE-title"/>
              <w:rPr>
                <w:del w:id="7387" w:author="John Cowburn" w:date="2022-03-02T15:55:00Z"/>
              </w:rPr>
            </w:pPr>
            <w:del w:id="7388" w:author="John Cowburn" w:date="2022-03-02T15:55:00Z">
              <w:r w:rsidDel="008348EA">
                <w:delText>Authority Key Identifier</w:delText>
              </w:r>
            </w:del>
          </w:p>
        </w:tc>
        <w:tc>
          <w:tcPr>
            <w:tcW w:w="6977" w:type="dxa"/>
            <w:tcBorders>
              <w:top w:val="single" w:sz="4" w:space="0" w:color="auto"/>
              <w:left w:val="single" w:sz="4" w:space="0" w:color="auto"/>
              <w:bottom w:val="single" w:sz="4" w:space="0" w:color="auto"/>
              <w:right w:val="single" w:sz="4" w:space="0" w:color="auto"/>
            </w:tcBorders>
            <w:vAlign w:val="center"/>
            <w:hideMark/>
          </w:tcPr>
          <w:p w14:paraId="3CFF6267" w14:textId="670CA28C" w:rsidR="00A40CA7" w:rsidRPr="00D070C8" w:rsidDel="008348EA" w:rsidRDefault="00A40CA7" w:rsidP="008348EA">
            <w:pPr>
              <w:pStyle w:val="TABLE-title"/>
              <w:rPr>
                <w:del w:id="7389" w:author="John Cowburn" w:date="2022-03-02T15:55:00Z"/>
                <w:lang w:val="es-ES"/>
              </w:rPr>
            </w:pPr>
            <w:del w:id="7390" w:author="John Cowburn" w:date="2022-03-02T15:55:00Z">
              <w:r w:rsidRPr="00D070C8" w:rsidDel="008348EA">
                <w:rPr>
                  <w:lang w:val="es-ES"/>
                </w:rPr>
                <w:delText>keyid:9D:BA:19:85:19:73:DA:7E:C7:71:55:B2:30:EF:A1:BD:F5:DA:80:F9</w:delText>
              </w:r>
            </w:del>
          </w:p>
        </w:tc>
      </w:tr>
      <w:tr w:rsidR="00A40CA7" w:rsidDel="008348EA" w14:paraId="5D2F26C3" w14:textId="488A2940" w:rsidTr="00077BDE">
        <w:trPr>
          <w:cantSplit/>
          <w:jc w:val="center"/>
          <w:del w:id="7391" w:author="John Cowburn" w:date="2022-03-02T15:55:00Z"/>
        </w:trPr>
        <w:tc>
          <w:tcPr>
            <w:tcW w:w="2199" w:type="dxa"/>
            <w:tcBorders>
              <w:top w:val="single" w:sz="4" w:space="0" w:color="auto"/>
              <w:left w:val="single" w:sz="4" w:space="0" w:color="auto"/>
              <w:bottom w:val="single" w:sz="4" w:space="0" w:color="auto"/>
              <w:right w:val="single" w:sz="4" w:space="0" w:color="auto"/>
            </w:tcBorders>
            <w:hideMark/>
          </w:tcPr>
          <w:p w14:paraId="32200E88" w14:textId="0F75E548" w:rsidR="00A40CA7" w:rsidDel="008348EA" w:rsidRDefault="00A40CA7" w:rsidP="008348EA">
            <w:pPr>
              <w:pStyle w:val="TABLE-title"/>
              <w:rPr>
                <w:del w:id="7392" w:author="John Cowburn" w:date="2022-03-02T15:55:00Z"/>
              </w:rPr>
            </w:pPr>
            <w:del w:id="7393" w:author="John Cowburn" w:date="2022-03-02T15:55:00Z">
              <w:r w:rsidDel="008348EA">
                <w:delText>Key Usage</w:delText>
              </w:r>
            </w:del>
          </w:p>
        </w:tc>
        <w:tc>
          <w:tcPr>
            <w:tcW w:w="6977" w:type="dxa"/>
            <w:tcBorders>
              <w:top w:val="single" w:sz="4" w:space="0" w:color="auto"/>
              <w:left w:val="single" w:sz="4" w:space="0" w:color="auto"/>
              <w:bottom w:val="single" w:sz="4" w:space="0" w:color="auto"/>
              <w:right w:val="single" w:sz="4" w:space="0" w:color="auto"/>
            </w:tcBorders>
            <w:vAlign w:val="center"/>
            <w:hideMark/>
          </w:tcPr>
          <w:p w14:paraId="12DA5658" w14:textId="7A69D12A" w:rsidR="00A40CA7" w:rsidDel="008348EA" w:rsidRDefault="007E71C8" w:rsidP="008348EA">
            <w:pPr>
              <w:pStyle w:val="TABLE-title"/>
              <w:rPr>
                <w:del w:id="7394" w:author="John Cowburn" w:date="2022-03-02T15:55:00Z"/>
              </w:rPr>
            </w:pPr>
            <w:del w:id="7395" w:author="John Cowburn" w:date="2022-03-02T15:55:00Z">
              <w:r w:rsidDel="008348EA">
                <w:delText>Critical, Digital Signature</w:delText>
              </w:r>
            </w:del>
          </w:p>
        </w:tc>
      </w:tr>
      <w:tr w:rsidR="00A40CA7" w:rsidRPr="001273DA" w:rsidDel="008348EA" w14:paraId="6B953758" w14:textId="2F9B28AB" w:rsidTr="00077BDE">
        <w:trPr>
          <w:cantSplit/>
          <w:jc w:val="center"/>
          <w:del w:id="7396" w:author="John Cowburn" w:date="2022-03-02T15:55:00Z"/>
        </w:trPr>
        <w:tc>
          <w:tcPr>
            <w:tcW w:w="2199" w:type="dxa"/>
            <w:tcBorders>
              <w:top w:val="single" w:sz="4" w:space="0" w:color="auto"/>
              <w:left w:val="single" w:sz="4" w:space="0" w:color="auto"/>
              <w:bottom w:val="single" w:sz="4" w:space="0" w:color="auto"/>
              <w:right w:val="single" w:sz="4" w:space="0" w:color="auto"/>
            </w:tcBorders>
            <w:hideMark/>
          </w:tcPr>
          <w:p w14:paraId="74EEFAE7" w14:textId="30BAECE5" w:rsidR="00A40CA7" w:rsidDel="008348EA" w:rsidRDefault="00A40CA7" w:rsidP="008348EA">
            <w:pPr>
              <w:pStyle w:val="TABLE-title"/>
              <w:rPr>
                <w:del w:id="7397" w:author="John Cowburn" w:date="2022-03-02T15:55:00Z"/>
              </w:rPr>
            </w:pPr>
            <w:del w:id="7398" w:author="John Cowburn" w:date="2022-03-02T15:55:00Z">
              <w:r w:rsidDel="008348EA">
                <w:delText>Signature Algorithm: ecdsa-with-SHA256</w:delText>
              </w:r>
            </w:del>
          </w:p>
        </w:tc>
        <w:tc>
          <w:tcPr>
            <w:tcW w:w="6977" w:type="dxa"/>
            <w:tcBorders>
              <w:top w:val="single" w:sz="4" w:space="0" w:color="auto"/>
              <w:left w:val="single" w:sz="4" w:space="0" w:color="auto"/>
              <w:bottom w:val="single" w:sz="4" w:space="0" w:color="auto"/>
              <w:right w:val="single" w:sz="4" w:space="0" w:color="auto"/>
            </w:tcBorders>
            <w:vAlign w:val="center"/>
            <w:hideMark/>
          </w:tcPr>
          <w:p w14:paraId="0F1C579F" w14:textId="5072A805" w:rsidR="00A40CA7" w:rsidRPr="00D070C8" w:rsidDel="008348EA" w:rsidRDefault="00A40CA7" w:rsidP="008348EA">
            <w:pPr>
              <w:pStyle w:val="TABLE-title"/>
              <w:rPr>
                <w:del w:id="7399" w:author="John Cowburn" w:date="2022-03-02T15:55:00Z"/>
                <w:lang w:val="es-ES"/>
              </w:rPr>
            </w:pPr>
            <w:del w:id="7400" w:author="John Cowburn" w:date="2022-03-02T15:55:00Z">
              <w:r w:rsidRPr="00D070C8" w:rsidDel="008348EA">
                <w:rPr>
                  <w:lang w:val="es-ES"/>
                </w:rPr>
                <w:delText>30:44:02:20:1b:87:dd:69:07:8a:73:22:7e:2f:43:ba:7c:b0:</w:delText>
              </w:r>
            </w:del>
          </w:p>
          <w:p w14:paraId="4D5A3139" w14:textId="1D86C870" w:rsidR="00A40CA7" w:rsidRPr="00D070C8" w:rsidDel="008348EA" w:rsidRDefault="00A40CA7" w:rsidP="008348EA">
            <w:pPr>
              <w:pStyle w:val="TABLE-title"/>
              <w:rPr>
                <w:del w:id="7401" w:author="John Cowburn" w:date="2022-03-02T15:55:00Z"/>
                <w:lang w:val="es-ES"/>
              </w:rPr>
            </w:pPr>
            <w:del w:id="7402" w:author="John Cowburn" w:date="2022-03-02T15:55:00Z">
              <w:r w:rsidRPr="00D070C8" w:rsidDel="008348EA">
                <w:rPr>
                  <w:lang w:val="es-ES"/>
                </w:rPr>
                <w:delText>e5:13:9d:f2:aa:6b:f8:7c:ea:83:e2:fc:09:8f:e9:60:99:d6:</w:delText>
              </w:r>
            </w:del>
          </w:p>
          <w:p w14:paraId="181F35F8" w14:textId="3D925218" w:rsidR="00A40CA7" w:rsidRPr="00D070C8" w:rsidDel="008348EA" w:rsidRDefault="00A40CA7" w:rsidP="008348EA">
            <w:pPr>
              <w:pStyle w:val="TABLE-title"/>
              <w:rPr>
                <w:del w:id="7403" w:author="John Cowburn" w:date="2022-03-02T15:55:00Z"/>
                <w:lang w:val="es-ES"/>
              </w:rPr>
            </w:pPr>
            <w:del w:id="7404" w:author="John Cowburn" w:date="2022-03-02T15:55:00Z">
              <w:r w:rsidRPr="00D070C8" w:rsidDel="008348EA">
                <w:rPr>
                  <w:lang w:val="es-ES"/>
                </w:rPr>
                <w:delText>02:20:28:d7:0c:bc:cf:45:24:46:ab:e2:58:2e:a4:94:05:d9:</w:delText>
              </w:r>
            </w:del>
          </w:p>
          <w:p w14:paraId="006631E8" w14:textId="6D31EE98" w:rsidR="00A40CA7" w:rsidRPr="00D070C8" w:rsidDel="008348EA" w:rsidRDefault="00A40CA7" w:rsidP="008348EA">
            <w:pPr>
              <w:pStyle w:val="TABLE-title"/>
              <w:rPr>
                <w:del w:id="7405" w:author="John Cowburn" w:date="2022-03-02T15:55:00Z"/>
                <w:lang w:val="es-ES"/>
              </w:rPr>
            </w:pPr>
            <w:del w:id="7406" w:author="John Cowburn" w:date="2022-03-02T15:55:00Z">
              <w:r w:rsidRPr="00D070C8" w:rsidDel="008348EA">
                <w:rPr>
                  <w:lang w:val="es-ES"/>
                </w:rPr>
                <w:delText>7b:2e:79:57:c9:3c:40:4f:d0:49:39:2b:e7:db:a0:63</w:delText>
              </w:r>
            </w:del>
          </w:p>
        </w:tc>
      </w:tr>
    </w:tbl>
    <w:p w14:paraId="56790F4C" w14:textId="77777777" w:rsidR="00A40CA7" w:rsidRPr="00D070C8" w:rsidRDefault="00A40CA7" w:rsidP="008348EA">
      <w:pPr>
        <w:pStyle w:val="TABLE-title"/>
        <w:rPr>
          <w:lang w:val="es-ES"/>
        </w:rPr>
      </w:pPr>
    </w:p>
    <w:tbl>
      <w:tblPr>
        <w:tblW w:w="92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80"/>
        <w:gridCol w:w="480"/>
        <w:gridCol w:w="911"/>
        <w:gridCol w:w="3153"/>
      </w:tblGrid>
      <w:tr w:rsidR="008348EA" w:rsidRPr="00E92C62" w14:paraId="16B13C12" w14:textId="77777777" w:rsidTr="008348EA">
        <w:trPr>
          <w:cantSplit/>
          <w:tblHeader/>
          <w:jc w:val="center"/>
          <w:ins w:id="7407" w:author="John Cowburn" w:date="2022-03-02T15:55:00Z"/>
        </w:trPr>
        <w:tc>
          <w:tcPr>
            <w:tcW w:w="251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519A16" w14:textId="77777777" w:rsidR="008348EA" w:rsidRPr="00E92C62" w:rsidRDefault="008348EA" w:rsidP="0045302C">
            <w:pPr>
              <w:pStyle w:val="TABLE-col-heading"/>
              <w:rPr>
                <w:ins w:id="7408" w:author="John Cowburn" w:date="2022-03-02T15:55:00Z"/>
                <w:color w:val="FFFFFF" w:themeColor="background1"/>
              </w:rPr>
            </w:pPr>
            <w:ins w:id="7409" w:author="John Cowburn" w:date="2022-03-02T15:55:00Z">
              <w:r w:rsidRPr="00E92C62">
                <w:rPr>
                  <w:color w:val="FFFFFF" w:themeColor="background1"/>
                </w:rPr>
                <w:t>Field</w:t>
              </w:r>
            </w:ins>
          </w:p>
        </w:tc>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90F9B6" w14:textId="77777777" w:rsidR="008348EA" w:rsidRPr="00E92C62" w:rsidRDefault="008348EA" w:rsidP="0045302C">
            <w:pPr>
              <w:pStyle w:val="TABLE-col-heading"/>
              <w:rPr>
                <w:ins w:id="7410" w:author="John Cowburn" w:date="2022-03-02T15:55:00Z"/>
                <w:color w:val="FFFFFF" w:themeColor="background1"/>
              </w:rPr>
            </w:pPr>
            <w:ins w:id="7411" w:author="John Cowburn" w:date="2022-03-02T15:55:00Z">
              <w:r w:rsidRPr="00E92C62">
                <w:rPr>
                  <w:color w:val="FFFFFF" w:themeColor="background1"/>
                </w:rPr>
                <w:t>Value</w:t>
              </w:r>
            </w:ins>
          </w:p>
        </w:tc>
        <w:tc>
          <w:tcPr>
            <w:tcW w:w="4544"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C88C0A" w14:textId="77777777" w:rsidR="008348EA" w:rsidRPr="00E92C62" w:rsidRDefault="008348EA" w:rsidP="0045302C">
            <w:pPr>
              <w:pStyle w:val="TABLE-col-heading"/>
              <w:rPr>
                <w:ins w:id="7412" w:author="John Cowburn" w:date="2022-03-02T15:55:00Z"/>
                <w:color w:val="FFFFFF" w:themeColor="background1"/>
              </w:rPr>
            </w:pPr>
            <w:ins w:id="7413" w:author="John Cowburn" w:date="2022-03-02T15:55:00Z">
              <w:r w:rsidRPr="00E92C62">
                <w:rPr>
                  <w:color w:val="FFFFFF" w:themeColor="background1"/>
                </w:rPr>
                <w:t>Comments</w:t>
              </w:r>
            </w:ins>
          </w:p>
        </w:tc>
      </w:tr>
      <w:tr w:rsidR="008348EA" w:rsidRPr="00E92C62" w14:paraId="25ED4442" w14:textId="77777777" w:rsidTr="008348EA">
        <w:trPr>
          <w:cantSplit/>
          <w:jc w:val="center"/>
          <w:ins w:id="7414" w:author="John Cowburn" w:date="2022-03-02T15:55:00Z"/>
        </w:trPr>
        <w:tc>
          <w:tcPr>
            <w:tcW w:w="9242" w:type="dxa"/>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5A2940" w14:textId="77777777" w:rsidR="008348EA" w:rsidRPr="00CA2C61" w:rsidRDefault="008348EA" w:rsidP="0045302C">
            <w:pPr>
              <w:pStyle w:val="TABLE-cell"/>
              <w:rPr>
                <w:ins w:id="7415" w:author="John Cowburn" w:date="2022-03-02T15:55:00Z"/>
                <w:i/>
                <w:iCs/>
                <w:highlight w:val="yellow"/>
              </w:rPr>
            </w:pPr>
            <w:ins w:id="7416" w:author="John Cowburn" w:date="2022-03-02T15:55:00Z">
              <w:r w:rsidRPr="00CA2C61">
                <w:rPr>
                  <w:i/>
                  <w:iCs/>
                  <w:highlight w:val="yellow"/>
                </w:rPr>
                <w:t>begin tbsCertificate</w:t>
              </w:r>
            </w:ins>
          </w:p>
        </w:tc>
      </w:tr>
      <w:tr w:rsidR="008348EA" w:rsidRPr="00E92C62" w14:paraId="61929ECD" w14:textId="77777777" w:rsidTr="008348EA">
        <w:trPr>
          <w:cantSplit/>
          <w:jc w:val="center"/>
          <w:ins w:id="7417" w:author="John Cowburn" w:date="2022-03-02T15:55:00Z"/>
        </w:trPr>
        <w:tc>
          <w:tcPr>
            <w:tcW w:w="2518" w:type="dxa"/>
            <w:tcBorders>
              <w:top w:val="single" w:sz="4" w:space="0" w:color="auto"/>
              <w:left w:val="single" w:sz="4" w:space="0" w:color="auto"/>
              <w:bottom w:val="single" w:sz="4" w:space="0" w:color="auto"/>
              <w:right w:val="single" w:sz="4" w:space="0" w:color="auto"/>
            </w:tcBorders>
            <w:hideMark/>
          </w:tcPr>
          <w:p w14:paraId="1A6060CF" w14:textId="77777777" w:rsidR="008348EA" w:rsidRPr="00CA2C61" w:rsidRDefault="008348EA" w:rsidP="0045302C">
            <w:pPr>
              <w:pStyle w:val="TABLE-cell"/>
              <w:rPr>
                <w:ins w:id="7418" w:author="John Cowburn" w:date="2022-03-02T15:55:00Z"/>
                <w:highlight w:val="yellow"/>
              </w:rPr>
            </w:pPr>
            <w:ins w:id="7419" w:author="John Cowburn" w:date="2022-03-02T15:55:00Z">
              <w:r w:rsidRPr="00CA2C61">
                <w:rPr>
                  <w:highlight w:val="yellow"/>
                </w:rPr>
                <w:t>Version</w:t>
              </w:r>
            </w:ins>
          </w:p>
        </w:tc>
        <w:tc>
          <w:tcPr>
            <w:tcW w:w="2180" w:type="dxa"/>
            <w:tcBorders>
              <w:top w:val="single" w:sz="4" w:space="0" w:color="auto"/>
              <w:left w:val="single" w:sz="4" w:space="0" w:color="auto"/>
              <w:bottom w:val="single" w:sz="4" w:space="0" w:color="auto"/>
              <w:right w:val="single" w:sz="4" w:space="0" w:color="auto"/>
            </w:tcBorders>
            <w:hideMark/>
          </w:tcPr>
          <w:p w14:paraId="7E6EADF3" w14:textId="77777777" w:rsidR="008348EA" w:rsidRPr="00CA2C61" w:rsidRDefault="008348EA" w:rsidP="0045302C">
            <w:pPr>
              <w:pStyle w:val="TABLE-cell"/>
              <w:rPr>
                <w:ins w:id="7420" w:author="John Cowburn" w:date="2022-03-02T15:55:00Z"/>
                <w:highlight w:val="yellow"/>
              </w:rPr>
            </w:pPr>
            <w:ins w:id="7421" w:author="John Cowburn" w:date="2022-03-02T15:55:00Z">
              <w:r w:rsidRPr="00CA2C61">
                <w:rPr>
                  <w:highlight w:val="yellow"/>
                </w:rPr>
                <w:t>2</w:t>
              </w:r>
            </w:ins>
          </w:p>
        </w:tc>
        <w:tc>
          <w:tcPr>
            <w:tcW w:w="4544" w:type="dxa"/>
            <w:gridSpan w:val="3"/>
            <w:tcBorders>
              <w:top w:val="single" w:sz="4" w:space="0" w:color="auto"/>
              <w:left w:val="single" w:sz="4" w:space="0" w:color="auto"/>
              <w:bottom w:val="single" w:sz="4" w:space="0" w:color="auto"/>
              <w:right w:val="single" w:sz="4" w:space="0" w:color="auto"/>
            </w:tcBorders>
            <w:hideMark/>
          </w:tcPr>
          <w:p w14:paraId="771451CA" w14:textId="77777777" w:rsidR="008348EA" w:rsidRPr="00CA2C61" w:rsidRDefault="008348EA" w:rsidP="0045302C">
            <w:pPr>
              <w:pStyle w:val="TABLE-cell"/>
              <w:rPr>
                <w:ins w:id="7422" w:author="John Cowburn" w:date="2022-03-02T15:55:00Z"/>
                <w:highlight w:val="yellow"/>
              </w:rPr>
            </w:pPr>
            <w:ins w:id="7423" w:author="John Cowburn" w:date="2022-03-02T15:55:00Z">
              <w:r w:rsidRPr="00CA2C61">
                <w:rPr>
                  <w:highlight w:val="yellow"/>
                </w:rPr>
                <w:t xml:space="preserve">X.509 version 3 </w:t>
              </w:r>
            </w:ins>
          </w:p>
        </w:tc>
      </w:tr>
      <w:tr w:rsidR="008348EA" w:rsidRPr="00E92C62" w14:paraId="2A20ABF3" w14:textId="77777777" w:rsidTr="008348EA">
        <w:trPr>
          <w:cantSplit/>
          <w:jc w:val="center"/>
          <w:ins w:id="7424" w:author="John Cowburn" w:date="2022-03-02T15:55:00Z"/>
        </w:trPr>
        <w:tc>
          <w:tcPr>
            <w:tcW w:w="2518" w:type="dxa"/>
            <w:tcBorders>
              <w:top w:val="single" w:sz="4" w:space="0" w:color="auto"/>
              <w:left w:val="single" w:sz="4" w:space="0" w:color="auto"/>
              <w:bottom w:val="single" w:sz="4" w:space="0" w:color="auto"/>
              <w:right w:val="single" w:sz="4" w:space="0" w:color="auto"/>
            </w:tcBorders>
            <w:hideMark/>
          </w:tcPr>
          <w:p w14:paraId="50E31861" w14:textId="77777777" w:rsidR="008348EA" w:rsidRPr="00CA2C61" w:rsidRDefault="008348EA" w:rsidP="0045302C">
            <w:pPr>
              <w:pStyle w:val="TABLE-cell"/>
              <w:rPr>
                <w:ins w:id="7425" w:author="John Cowburn" w:date="2022-03-02T15:55:00Z"/>
                <w:highlight w:val="yellow"/>
              </w:rPr>
            </w:pPr>
            <w:ins w:id="7426" w:author="John Cowburn" w:date="2022-03-02T15:55:00Z">
              <w:r w:rsidRPr="00CA2C61">
                <w:rPr>
                  <w:highlight w:val="yellow"/>
                </w:rPr>
                <w:t>Serial Number</w:t>
              </w:r>
            </w:ins>
          </w:p>
        </w:tc>
        <w:tc>
          <w:tcPr>
            <w:tcW w:w="2180" w:type="dxa"/>
            <w:tcBorders>
              <w:top w:val="single" w:sz="4" w:space="0" w:color="auto"/>
              <w:left w:val="single" w:sz="4" w:space="0" w:color="auto"/>
              <w:bottom w:val="single" w:sz="4" w:space="0" w:color="auto"/>
              <w:right w:val="single" w:sz="4" w:space="0" w:color="auto"/>
            </w:tcBorders>
            <w:hideMark/>
          </w:tcPr>
          <w:p w14:paraId="332B2F62" w14:textId="77777777" w:rsidR="008348EA" w:rsidRPr="00CA2C61" w:rsidRDefault="008348EA" w:rsidP="0045302C">
            <w:pPr>
              <w:pStyle w:val="TABLE-cell"/>
              <w:rPr>
                <w:ins w:id="7427" w:author="John Cowburn" w:date="2022-03-02T15:55:00Z"/>
                <w:highlight w:val="yellow"/>
              </w:rPr>
            </w:pPr>
            <w:ins w:id="7428" w:author="John Cowburn" w:date="2022-03-02T15:55:00Z">
              <w:r w:rsidRPr="00CA2C61">
                <w:rPr>
                  <w:highlight w:val="yellow"/>
                </w:rPr>
                <w:t>INTEGER</w:t>
              </w:r>
            </w:ins>
          </w:p>
        </w:tc>
        <w:tc>
          <w:tcPr>
            <w:tcW w:w="4544" w:type="dxa"/>
            <w:gridSpan w:val="3"/>
            <w:tcBorders>
              <w:top w:val="single" w:sz="4" w:space="0" w:color="auto"/>
              <w:left w:val="single" w:sz="4" w:space="0" w:color="auto"/>
              <w:bottom w:val="single" w:sz="4" w:space="0" w:color="auto"/>
              <w:right w:val="single" w:sz="4" w:space="0" w:color="auto"/>
            </w:tcBorders>
            <w:hideMark/>
          </w:tcPr>
          <w:p w14:paraId="1AC59CE5" w14:textId="77777777" w:rsidR="008348EA" w:rsidRPr="00CA2C61" w:rsidRDefault="008348EA" w:rsidP="0045302C">
            <w:pPr>
              <w:pStyle w:val="TABLE-cell"/>
              <w:rPr>
                <w:ins w:id="7429" w:author="John Cowburn" w:date="2022-03-02T15:55:00Z"/>
                <w:highlight w:val="yellow"/>
              </w:rPr>
            </w:pPr>
            <w:ins w:id="7430" w:author="John Cowburn" w:date="2022-03-02T15:55:00Z">
              <w:r w:rsidRPr="00CA2C61">
                <w:rPr>
                  <w:highlight w:val="yellow"/>
                </w:rPr>
                <w:t>Assigned by the CA, up to 20 octets</w:t>
              </w:r>
            </w:ins>
          </w:p>
        </w:tc>
      </w:tr>
      <w:tr w:rsidR="008348EA" w:rsidRPr="00E92C62" w14:paraId="7D64570E" w14:textId="77777777" w:rsidTr="008348EA">
        <w:trPr>
          <w:cantSplit/>
          <w:jc w:val="center"/>
          <w:ins w:id="7431" w:author="John Cowburn" w:date="2022-03-02T15:55:00Z"/>
        </w:trPr>
        <w:tc>
          <w:tcPr>
            <w:tcW w:w="2518" w:type="dxa"/>
            <w:tcBorders>
              <w:top w:val="single" w:sz="4" w:space="0" w:color="auto"/>
              <w:left w:val="single" w:sz="4" w:space="0" w:color="auto"/>
              <w:bottom w:val="single" w:sz="4" w:space="0" w:color="auto"/>
              <w:right w:val="single" w:sz="4" w:space="0" w:color="auto"/>
            </w:tcBorders>
            <w:hideMark/>
          </w:tcPr>
          <w:p w14:paraId="427149F1" w14:textId="77777777" w:rsidR="008348EA" w:rsidRPr="00CA2C61" w:rsidRDefault="008348EA" w:rsidP="0045302C">
            <w:pPr>
              <w:pStyle w:val="TABLE-cell"/>
              <w:rPr>
                <w:ins w:id="7432" w:author="John Cowburn" w:date="2022-03-02T15:55:00Z"/>
                <w:highlight w:val="yellow"/>
              </w:rPr>
            </w:pPr>
            <w:ins w:id="7433" w:author="John Cowburn" w:date="2022-03-02T15:55:00Z">
              <w:r w:rsidRPr="00CA2C61">
                <w:rPr>
                  <w:highlight w:val="yellow"/>
                </w:rPr>
                <w:t>Signature</w:t>
              </w:r>
            </w:ins>
          </w:p>
        </w:tc>
        <w:tc>
          <w:tcPr>
            <w:tcW w:w="2180" w:type="dxa"/>
            <w:tcBorders>
              <w:top w:val="single" w:sz="4" w:space="0" w:color="auto"/>
              <w:left w:val="single" w:sz="4" w:space="0" w:color="auto"/>
              <w:bottom w:val="single" w:sz="4" w:space="0" w:color="auto"/>
              <w:right w:val="single" w:sz="4" w:space="0" w:color="auto"/>
            </w:tcBorders>
            <w:hideMark/>
          </w:tcPr>
          <w:p w14:paraId="0F2E7307" w14:textId="77777777" w:rsidR="008348EA" w:rsidRPr="00CA2C61" w:rsidRDefault="008348EA" w:rsidP="0045302C">
            <w:pPr>
              <w:pStyle w:val="TABLE-cell"/>
              <w:rPr>
                <w:ins w:id="7434" w:author="John Cowburn" w:date="2022-03-02T15:55:00Z"/>
                <w:highlight w:val="yellow"/>
              </w:rPr>
            </w:pPr>
            <w:ins w:id="7435" w:author="John Cowburn" w:date="2022-03-02T15:55:00Z">
              <w:r w:rsidRPr="00CA2C61">
                <w:rPr>
                  <w:highlight w:val="yellow"/>
                </w:rPr>
                <w:t>1.2.840.10045.4.3.2</w:t>
              </w:r>
            </w:ins>
          </w:p>
        </w:tc>
        <w:tc>
          <w:tcPr>
            <w:tcW w:w="4544" w:type="dxa"/>
            <w:gridSpan w:val="3"/>
            <w:tcBorders>
              <w:top w:val="single" w:sz="4" w:space="0" w:color="auto"/>
              <w:left w:val="single" w:sz="4" w:space="0" w:color="auto"/>
              <w:bottom w:val="single" w:sz="4" w:space="0" w:color="auto"/>
              <w:right w:val="single" w:sz="4" w:space="0" w:color="auto"/>
            </w:tcBorders>
            <w:hideMark/>
          </w:tcPr>
          <w:p w14:paraId="03FF8A2B" w14:textId="77777777" w:rsidR="008348EA" w:rsidRPr="00CA2C61" w:rsidRDefault="008348EA" w:rsidP="0045302C">
            <w:pPr>
              <w:pStyle w:val="TABLE-cell"/>
              <w:rPr>
                <w:ins w:id="7436" w:author="John Cowburn" w:date="2022-03-02T15:55:00Z"/>
                <w:highlight w:val="yellow"/>
              </w:rPr>
            </w:pPr>
            <w:ins w:id="7437" w:author="John Cowburn" w:date="2022-03-02T15:55:00Z">
              <w:r w:rsidRPr="00CA2C61">
                <w:rPr>
                  <w:highlight w:val="yellow"/>
                </w:rPr>
                <w:t>ecdsa-with-SHA256 (same as signatureAlgorithm)</w:t>
              </w:r>
            </w:ins>
          </w:p>
        </w:tc>
      </w:tr>
      <w:tr w:rsidR="008348EA" w:rsidRPr="00E92C62" w14:paraId="11870499" w14:textId="77777777" w:rsidTr="008348EA">
        <w:trPr>
          <w:cantSplit/>
          <w:jc w:val="center"/>
          <w:ins w:id="7438" w:author="John Cowburn" w:date="2022-03-02T15:55:00Z"/>
        </w:trPr>
        <w:tc>
          <w:tcPr>
            <w:tcW w:w="2518" w:type="dxa"/>
            <w:tcBorders>
              <w:top w:val="single" w:sz="4" w:space="0" w:color="auto"/>
              <w:left w:val="single" w:sz="4" w:space="0" w:color="auto"/>
              <w:bottom w:val="single" w:sz="4" w:space="0" w:color="auto"/>
              <w:right w:val="single" w:sz="4" w:space="0" w:color="auto"/>
            </w:tcBorders>
            <w:hideMark/>
          </w:tcPr>
          <w:p w14:paraId="0D6CA036" w14:textId="77777777" w:rsidR="008348EA" w:rsidRPr="00CA2C61" w:rsidRDefault="008348EA" w:rsidP="0045302C">
            <w:pPr>
              <w:pStyle w:val="TABLE-cell"/>
              <w:rPr>
                <w:ins w:id="7439" w:author="John Cowburn" w:date="2022-03-02T15:55:00Z"/>
                <w:highlight w:val="yellow"/>
              </w:rPr>
            </w:pPr>
            <w:ins w:id="7440" w:author="John Cowburn" w:date="2022-03-02T15:55:00Z">
              <w:r w:rsidRPr="00CA2C61">
                <w:rPr>
                  <w:highlight w:val="yellow"/>
                </w:rPr>
                <w:t>Issuer</w:t>
              </w:r>
            </w:ins>
          </w:p>
        </w:tc>
        <w:tc>
          <w:tcPr>
            <w:tcW w:w="2180" w:type="dxa"/>
            <w:tcBorders>
              <w:top w:val="single" w:sz="4" w:space="0" w:color="auto"/>
              <w:left w:val="single" w:sz="4" w:space="0" w:color="auto"/>
              <w:bottom w:val="single" w:sz="4" w:space="0" w:color="auto"/>
              <w:right w:val="single" w:sz="4" w:space="0" w:color="auto"/>
            </w:tcBorders>
            <w:hideMark/>
          </w:tcPr>
          <w:p w14:paraId="1B4AEF4B" w14:textId="77777777" w:rsidR="008348EA" w:rsidRPr="00CA2C61" w:rsidRDefault="008348EA" w:rsidP="0045302C">
            <w:pPr>
              <w:pStyle w:val="TABLE-cell"/>
              <w:rPr>
                <w:ins w:id="7441" w:author="John Cowburn" w:date="2022-03-02T15:55:00Z"/>
                <w:highlight w:val="yellow"/>
              </w:rPr>
            </w:pPr>
            <w:ins w:id="7442" w:author="John Cowburn" w:date="2022-03-02T15:55:00Z">
              <w:r w:rsidRPr="00CA2C61">
                <w:rPr>
                  <w:highlight w:val="yellow"/>
                </w:rPr>
                <w:t>CN, O, C</w:t>
              </w:r>
            </w:ins>
          </w:p>
        </w:tc>
        <w:tc>
          <w:tcPr>
            <w:tcW w:w="4544" w:type="dxa"/>
            <w:gridSpan w:val="3"/>
            <w:tcBorders>
              <w:top w:val="single" w:sz="4" w:space="0" w:color="auto"/>
              <w:left w:val="single" w:sz="4" w:space="0" w:color="auto"/>
              <w:bottom w:val="single" w:sz="4" w:space="0" w:color="auto"/>
              <w:right w:val="single" w:sz="4" w:space="0" w:color="auto"/>
            </w:tcBorders>
            <w:hideMark/>
          </w:tcPr>
          <w:p w14:paraId="24CAC226" w14:textId="77777777" w:rsidR="008348EA" w:rsidRPr="00CA2C61" w:rsidRDefault="008348EA" w:rsidP="0045302C">
            <w:pPr>
              <w:pStyle w:val="TABLE-cell"/>
              <w:rPr>
                <w:ins w:id="7443" w:author="John Cowburn" w:date="2022-03-02T15:55:00Z"/>
                <w:highlight w:val="yellow"/>
              </w:rPr>
            </w:pPr>
            <w:ins w:id="7444" w:author="John Cowburn" w:date="2022-03-02T15:55:00Z">
              <w:r w:rsidRPr="00CA2C61">
                <w:rPr>
                  <w:highlight w:val="yellow"/>
                </w:rPr>
                <w:t>Distinguished name (DN) of the certificate issuer</w:t>
              </w:r>
            </w:ins>
          </w:p>
        </w:tc>
      </w:tr>
      <w:tr w:rsidR="008348EA" w:rsidRPr="00E92C62" w14:paraId="050FB213" w14:textId="77777777" w:rsidTr="008348EA">
        <w:trPr>
          <w:cantSplit/>
          <w:jc w:val="center"/>
          <w:ins w:id="7445" w:author="John Cowburn" w:date="2022-03-02T15:55:00Z"/>
        </w:trPr>
        <w:tc>
          <w:tcPr>
            <w:tcW w:w="2518" w:type="dxa"/>
            <w:tcBorders>
              <w:top w:val="single" w:sz="4" w:space="0" w:color="auto"/>
              <w:left w:val="single" w:sz="4" w:space="0" w:color="auto"/>
              <w:bottom w:val="single" w:sz="4" w:space="0" w:color="auto"/>
              <w:right w:val="single" w:sz="4" w:space="0" w:color="auto"/>
            </w:tcBorders>
            <w:hideMark/>
          </w:tcPr>
          <w:p w14:paraId="03C81E6E" w14:textId="77777777" w:rsidR="008348EA" w:rsidRPr="00CA2C61" w:rsidRDefault="008348EA" w:rsidP="0045302C">
            <w:pPr>
              <w:pStyle w:val="TABLE-cell"/>
              <w:rPr>
                <w:ins w:id="7446" w:author="John Cowburn" w:date="2022-03-02T15:55:00Z"/>
                <w:highlight w:val="yellow"/>
              </w:rPr>
            </w:pPr>
            <w:ins w:id="7447" w:author="John Cowburn" w:date="2022-03-02T15:55:00Z">
              <w:r w:rsidRPr="00CA2C61">
                <w:rPr>
                  <w:highlight w:val="yellow"/>
                </w:rPr>
                <w:t>Validity</w:t>
              </w:r>
            </w:ins>
          </w:p>
        </w:tc>
        <w:tc>
          <w:tcPr>
            <w:tcW w:w="2180" w:type="dxa"/>
            <w:tcBorders>
              <w:top w:val="single" w:sz="4" w:space="0" w:color="auto"/>
              <w:left w:val="single" w:sz="4" w:space="0" w:color="auto"/>
              <w:bottom w:val="single" w:sz="4" w:space="0" w:color="auto"/>
              <w:right w:val="single" w:sz="4" w:space="0" w:color="auto"/>
            </w:tcBorders>
            <w:hideMark/>
          </w:tcPr>
          <w:p w14:paraId="2F4401F5" w14:textId="77777777" w:rsidR="008348EA" w:rsidRPr="00CA2C61" w:rsidRDefault="008348EA" w:rsidP="0045302C">
            <w:pPr>
              <w:pStyle w:val="TABLE-cell"/>
              <w:rPr>
                <w:ins w:id="7448" w:author="John Cowburn" w:date="2022-03-02T15:55:00Z"/>
                <w:highlight w:val="yellow"/>
              </w:rPr>
            </w:pPr>
            <w:ins w:id="7449" w:author="John Cowburn" w:date="2022-03-02T15:55:00Z">
              <w:r w:rsidRPr="00CA2C61">
                <w:rPr>
                  <w:highlight w:val="yellow"/>
                </w:rPr>
                <w:t>Not before &lt;date&gt;</w:t>
              </w:r>
            </w:ins>
          </w:p>
          <w:p w14:paraId="5F0BDCFC" w14:textId="77777777" w:rsidR="008348EA" w:rsidRPr="00CA2C61" w:rsidRDefault="008348EA" w:rsidP="0045302C">
            <w:pPr>
              <w:pStyle w:val="TABLE-cell"/>
              <w:rPr>
                <w:ins w:id="7450" w:author="John Cowburn" w:date="2022-03-02T15:55:00Z"/>
                <w:highlight w:val="yellow"/>
              </w:rPr>
            </w:pPr>
            <w:ins w:id="7451" w:author="John Cowburn" w:date="2022-03-02T15:55:00Z">
              <w:r w:rsidRPr="00CA2C61">
                <w:rPr>
                  <w:highlight w:val="yellow"/>
                </w:rPr>
                <w:t>Not after &lt;date&gt;</w:t>
              </w:r>
            </w:ins>
          </w:p>
        </w:tc>
        <w:tc>
          <w:tcPr>
            <w:tcW w:w="4544" w:type="dxa"/>
            <w:gridSpan w:val="3"/>
            <w:tcBorders>
              <w:top w:val="single" w:sz="4" w:space="0" w:color="auto"/>
              <w:left w:val="single" w:sz="4" w:space="0" w:color="auto"/>
              <w:bottom w:val="single" w:sz="4" w:space="0" w:color="auto"/>
              <w:right w:val="single" w:sz="4" w:space="0" w:color="auto"/>
            </w:tcBorders>
            <w:hideMark/>
          </w:tcPr>
          <w:p w14:paraId="6529863D" w14:textId="77777777" w:rsidR="008348EA" w:rsidRPr="00CA2C61" w:rsidRDefault="008348EA" w:rsidP="0045302C">
            <w:pPr>
              <w:pStyle w:val="TABLE-cell"/>
              <w:rPr>
                <w:ins w:id="7452" w:author="John Cowburn" w:date="2022-03-02T15:55:00Z"/>
                <w:highlight w:val="yellow"/>
              </w:rPr>
            </w:pPr>
            <w:ins w:id="7453" w:author="John Cowburn" w:date="2022-03-02T15:55:00Z">
              <w:r w:rsidRPr="00CA2C61">
                <w:rPr>
                  <w:highlight w:val="yellow"/>
                </w:rPr>
                <w:t>Validity of the Certificate. Follows RFC 5280.</w:t>
              </w:r>
            </w:ins>
          </w:p>
        </w:tc>
      </w:tr>
      <w:tr w:rsidR="008348EA" w:rsidRPr="00E92C62" w14:paraId="2937DF97" w14:textId="77777777" w:rsidTr="008348EA">
        <w:trPr>
          <w:cantSplit/>
          <w:jc w:val="center"/>
          <w:ins w:id="7454" w:author="John Cowburn" w:date="2022-03-02T15:55:00Z"/>
        </w:trPr>
        <w:tc>
          <w:tcPr>
            <w:tcW w:w="2518" w:type="dxa"/>
            <w:tcBorders>
              <w:top w:val="single" w:sz="4" w:space="0" w:color="auto"/>
              <w:left w:val="single" w:sz="4" w:space="0" w:color="auto"/>
              <w:bottom w:val="single" w:sz="4" w:space="0" w:color="auto"/>
              <w:right w:val="single" w:sz="4" w:space="0" w:color="auto"/>
            </w:tcBorders>
            <w:hideMark/>
          </w:tcPr>
          <w:p w14:paraId="462F2332" w14:textId="77777777" w:rsidR="008348EA" w:rsidRPr="00CA2C61" w:rsidRDefault="008348EA" w:rsidP="0045302C">
            <w:pPr>
              <w:pStyle w:val="TABLE-cell"/>
              <w:rPr>
                <w:ins w:id="7455" w:author="John Cowburn" w:date="2022-03-02T15:55:00Z"/>
                <w:highlight w:val="yellow"/>
              </w:rPr>
            </w:pPr>
            <w:ins w:id="7456" w:author="John Cowburn" w:date="2022-03-02T15:55:00Z">
              <w:r w:rsidRPr="00CA2C61">
                <w:rPr>
                  <w:highlight w:val="yellow"/>
                </w:rPr>
                <w:t>Subject</w:t>
              </w:r>
            </w:ins>
          </w:p>
        </w:tc>
        <w:tc>
          <w:tcPr>
            <w:tcW w:w="2180" w:type="dxa"/>
            <w:tcBorders>
              <w:top w:val="single" w:sz="4" w:space="0" w:color="auto"/>
              <w:left w:val="single" w:sz="4" w:space="0" w:color="auto"/>
              <w:bottom w:val="single" w:sz="4" w:space="0" w:color="auto"/>
              <w:right w:val="single" w:sz="4" w:space="0" w:color="auto"/>
            </w:tcBorders>
            <w:hideMark/>
          </w:tcPr>
          <w:p w14:paraId="19661A05" w14:textId="77777777" w:rsidR="008348EA" w:rsidRPr="00CA2C61" w:rsidRDefault="008348EA" w:rsidP="0045302C">
            <w:pPr>
              <w:pStyle w:val="TABLE-cell"/>
              <w:rPr>
                <w:ins w:id="7457" w:author="John Cowburn" w:date="2022-03-02T15:55:00Z"/>
                <w:highlight w:val="yellow"/>
              </w:rPr>
            </w:pPr>
            <w:ins w:id="7458" w:author="John Cowburn" w:date="2022-03-02T15:55:00Z">
              <w:r w:rsidRPr="00CA2C61">
                <w:rPr>
                  <w:highlight w:val="yellow"/>
                </w:rPr>
                <w:t>CN, O, C</w:t>
              </w:r>
            </w:ins>
          </w:p>
        </w:tc>
        <w:tc>
          <w:tcPr>
            <w:tcW w:w="4544" w:type="dxa"/>
            <w:gridSpan w:val="3"/>
            <w:tcBorders>
              <w:top w:val="single" w:sz="4" w:space="0" w:color="auto"/>
              <w:left w:val="single" w:sz="4" w:space="0" w:color="auto"/>
              <w:bottom w:val="single" w:sz="4" w:space="0" w:color="auto"/>
              <w:right w:val="single" w:sz="4" w:space="0" w:color="auto"/>
            </w:tcBorders>
            <w:hideMark/>
          </w:tcPr>
          <w:p w14:paraId="7D00F805" w14:textId="77777777" w:rsidR="008348EA" w:rsidRPr="00CA2C61" w:rsidRDefault="008348EA" w:rsidP="0045302C">
            <w:pPr>
              <w:pStyle w:val="TABLE-cell"/>
              <w:rPr>
                <w:ins w:id="7459" w:author="John Cowburn" w:date="2022-03-02T15:55:00Z"/>
                <w:highlight w:val="yellow"/>
              </w:rPr>
            </w:pPr>
            <w:ins w:id="7460" w:author="John Cowburn" w:date="2022-03-02T15:55:00Z">
              <w:r w:rsidRPr="00CA2C61">
                <w:rPr>
                  <w:highlight w:val="yellow"/>
                </w:rPr>
                <w:t>Distinguished name (DN) of the certificate subject</w:t>
              </w:r>
            </w:ins>
          </w:p>
        </w:tc>
      </w:tr>
      <w:tr w:rsidR="008348EA" w:rsidRPr="00E92C62" w14:paraId="576AA60C" w14:textId="77777777" w:rsidTr="008348EA">
        <w:trPr>
          <w:cantSplit/>
          <w:jc w:val="center"/>
          <w:ins w:id="7461" w:author="John Cowburn" w:date="2022-03-02T15:55:00Z"/>
        </w:trPr>
        <w:tc>
          <w:tcPr>
            <w:tcW w:w="251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F895C6D" w14:textId="77777777" w:rsidR="008348EA" w:rsidRPr="00CA2C61" w:rsidRDefault="008348EA" w:rsidP="0045302C">
            <w:pPr>
              <w:pStyle w:val="TABLE-cell"/>
              <w:rPr>
                <w:ins w:id="7462" w:author="John Cowburn" w:date="2022-03-02T15:55:00Z"/>
                <w:highlight w:val="yellow"/>
              </w:rPr>
            </w:pPr>
            <w:ins w:id="7463" w:author="John Cowburn" w:date="2022-03-02T15:55:00Z">
              <w:r w:rsidRPr="00CA2C61">
                <w:rPr>
                  <w:highlight w:val="yellow"/>
                </w:rPr>
                <w:t>Subject Public Key Info</w:t>
              </w:r>
            </w:ins>
          </w:p>
        </w:tc>
        <w:tc>
          <w:tcPr>
            <w:tcW w:w="218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3ABA0C2" w14:textId="77777777" w:rsidR="008348EA" w:rsidRPr="00CA2C61" w:rsidRDefault="008348EA" w:rsidP="0045302C">
            <w:pPr>
              <w:pStyle w:val="TABLE-cell"/>
              <w:rPr>
                <w:ins w:id="7464" w:author="John Cowburn" w:date="2022-03-02T15:55:00Z"/>
                <w:highlight w:val="yellow"/>
              </w:rPr>
            </w:pPr>
          </w:p>
        </w:tc>
        <w:tc>
          <w:tcPr>
            <w:tcW w:w="4544"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A43002D" w14:textId="77777777" w:rsidR="008348EA" w:rsidRPr="00CA2C61" w:rsidRDefault="008348EA" w:rsidP="0045302C">
            <w:pPr>
              <w:pStyle w:val="TABLE-cell"/>
              <w:rPr>
                <w:ins w:id="7465" w:author="John Cowburn" w:date="2022-03-02T15:55:00Z"/>
                <w:highlight w:val="yellow"/>
              </w:rPr>
            </w:pPr>
          </w:p>
        </w:tc>
      </w:tr>
      <w:tr w:rsidR="008348EA" w:rsidRPr="00E92C62" w14:paraId="49D18126" w14:textId="77777777" w:rsidTr="008348EA">
        <w:trPr>
          <w:cantSplit/>
          <w:jc w:val="center"/>
          <w:ins w:id="7466" w:author="John Cowburn" w:date="2022-03-02T15:55:00Z"/>
        </w:trPr>
        <w:tc>
          <w:tcPr>
            <w:tcW w:w="2518" w:type="dxa"/>
            <w:tcBorders>
              <w:top w:val="single" w:sz="4" w:space="0" w:color="auto"/>
              <w:left w:val="single" w:sz="4" w:space="0" w:color="auto"/>
              <w:bottom w:val="single" w:sz="4" w:space="0" w:color="auto"/>
              <w:right w:val="single" w:sz="4" w:space="0" w:color="auto"/>
            </w:tcBorders>
            <w:hideMark/>
          </w:tcPr>
          <w:p w14:paraId="3171032F" w14:textId="77777777" w:rsidR="008348EA" w:rsidRPr="00CA2C61" w:rsidRDefault="008348EA" w:rsidP="0045302C">
            <w:pPr>
              <w:pStyle w:val="TABLE-cell"/>
              <w:rPr>
                <w:ins w:id="7467" w:author="John Cowburn" w:date="2022-03-02T15:55:00Z"/>
                <w:highlight w:val="yellow"/>
              </w:rPr>
            </w:pPr>
            <w:ins w:id="7468" w:author="John Cowburn" w:date="2022-03-02T15:55:00Z">
              <w:r w:rsidRPr="00CA2C61">
                <w:rPr>
                  <w:highlight w:val="yellow"/>
                </w:rPr>
                <w:t>AlgorithmIdentifier</w:t>
              </w:r>
            </w:ins>
          </w:p>
        </w:tc>
        <w:tc>
          <w:tcPr>
            <w:tcW w:w="2180" w:type="dxa"/>
            <w:tcBorders>
              <w:top w:val="single" w:sz="4" w:space="0" w:color="auto"/>
              <w:left w:val="single" w:sz="4" w:space="0" w:color="auto"/>
              <w:bottom w:val="single" w:sz="4" w:space="0" w:color="auto"/>
              <w:right w:val="single" w:sz="4" w:space="0" w:color="auto"/>
            </w:tcBorders>
          </w:tcPr>
          <w:p w14:paraId="57940055" w14:textId="77777777" w:rsidR="008348EA" w:rsidRPr="00CA2C61" w:rsidRDefault="008348EA" w:rsidP="0045302C">
            <w:pPr>
              <w:pStyle w:val="TABLE-cell"/>
              <w:rPr>
                <w:ins w:id="7469" w:author="John Cowburn" w:date="2022-03-02T15:55:00Z"/>
                <w:highlight w:val="yellow"/>
              </w:rPr>
            </w:pPr>
          </w:p>
        </w:tc>
        <w:tc>
          <w:tcPr>
            <w:tcW w:w="4544" w:type="dxa"/>
            <w:gridSpan w:val="3"/>
            <w:tcBorders>
              <w:top w:val="single" w:sz="4" w:space="0" w:color="auto"/>
              <w:left w:val="single" w:sz="4" w:space="0" w:color="auto"/>
              <w:bottom w:val="single" w:sz="4" w:space="0" w:color="auto"/>
              <w:right w:val="single" w:sz="4" w:space="0" w:color="auto"/>
            </w:tcBorders>
          </w:tcPr>
          <w:p w14:paraId="63DDAA0C" w14:textId="77777777" w:rsidR="008348EA" w:rsidRPr="00CA2C61" w:rsidRDefault="008348EA" w:rsidP="0045302C">
            <w:pPr>
              <w:pStyle w:val="TABLE-cell"/>
              <w:rPr>
                <w:ins w:id="7470" w:author="John Cowburn" w:date="2022-03-02T15:55:00Z"/>
                <w:highlight w:val="yellow"/>
              </w:rPr>
            </w:pPr>
          </w:p>
        </w:tc>
      </w:tr>
      <w:tr w:rsidR="008348EA" w:rsidRPr="00E92C62" w14:paraId="2C4F0B36" w14:textId="77777777" w:rsidTr="008348EA">
        <w:trPr>
          <w:cantSplit/>
          <w:jc w:val="center"/>
          <w:ins w:id="7471" w:author="John Cowburn" w:date="2022-03-02T15:55:00Z"/>
        </w:trPr>
        <w:tc>
          <w:tcPr>
            <w:tcW w:w="2518" w:type="dxa"/>
            <w:tcBorders>
              <w:top w:val="single" w:sz="4" w:space="0" w:color="auto"/>
              <w:left w:val="single" w:sz="4" w:space="0" w:color="auto"/>
              <w:bottom w:val="single" w:sz="4" w:space="0" w:color="auto"/>
              <w:right w:val="single" w:sz="4" w:space="0" w:color="auto"/>
            </w:tcBorders>
            <w:hideMark/>
          </w:tcPr>
          <w:p w14:paraId="05547323" w14:textId="77777777" w:rsidR="008348EA" w:rsidRPr="00CA2C61" w:rsidRDefault="008348EA" w:rsidP="0045302C">
            <w:pPr>
              <w:pStyle w:val="TABLE-cell"/>
              <w:rPr>
                <w:ins w:id="7472" w:author="John Cowburn" w:date="2022-03-02T15:55:00Z"/>
                <w:highlight w:val="yellow"/>
              </w:rPr>
            </w:pPr>
            <w:ins w:id="7473" w:author="John Cowburn" w:date="2022-03-02T15:55:00Z">
              <w:r w:rsidRPr="00CA2C61">
                <w:rPr>
                  <w:highlight w:val="yellow"/>
                </w:rPr>
                <w:tab/>
                <w:t>algorithm</w:t>
              </w:r>
            </w:ins>
          </w:p>
        </w:tc>
        <w:tc>
          <w:tcPr>
            <w:tcW w:w="2180" w:type="dxa"/>
            <w:tcBorders>
              <w:top w:val="single" w:sz="4" w:space="0" w:color="auto"/>
              <w:left w:val="single" w:sz="4" w:space="0" w:color="auto"/>
              <w:bottom w:val="single" w:sz="4" w:space="0" w:color="auto"/>
              <w:right w:val="single" w:sz="4" w:space="0" w:color="auto"/>
            </w:tcBorders>
            <w:hideMark/>
          </w:tcPr>
          <w:p w14:paraId="13D1C183" w14:textId="77777777" w:rsidR="008348EA" w:rsidRPr="00CA2C61" w:rsidRDefault="008348EA" w:rsidP="0045302C">
            <w:pPr>
              <w:pStyle w:val="TABLE-cell"/>
              <w:rPr>
                <w:ins w:id="7474" w:author="John Cowburn" w:date="2022-03-02T15:55:00Z"/>
                <w:highlight w:val="yellow"/>
              </w:rPr>
            </w:pPr>
            <w:ins w:id="7475" w:author="John Cowburn" w:date="2022-03-02T15:55:00Z">
              <w:r w:rsidRPr="00CA2C61">
                <w:rPr>
                  <w:highlight w:val="yellow"/>
                </w:rPr>
                <w:t>1.2.840.10045.2.1</w:t>
              </w:r>
            </w:ins>
          </w:p>
        </w:tc>
        <w:tc>
          <w:tcPr>
            <w:tcW w:w="4544" w:type="dxa"/>
            <w:gridSpan w:val="3"/>
            <w:tcBorders>
              <w:top w:val="single" w:sz="4" w:space="0" w:color="auto"/>
              <w:left w:val="single" w:sz="4" w:space="0" w:color="auto"/>
              <w:bottom w:val="single" w:sz="4" w:space="0" w:color="auto"/>
              <w:right w:val="single" w:sz="4" w:space="0" w:color="auto"/>
            </w:tcBorders>
            <w:hideMark/>
          </w:tcPr>
          <w:p w14:paraId="70F9701D" w14:textId="77777777" w:rsidR="008348EA" w:rsidRPr="00CA2C61" w:rsidRDefault="008348EA" w:rsidP="0045302C">
            <w:pPr>
              <w:pStyle w:val="TABLE-cell"/>
              <w:rPr>
                <w:ins w:id="7476" w:author="John Cowburn" w:date="2022-03-02T15:55:00Z"/>
                <w:highlight w:val="yellow"/>
              </w:rPr>
            </w:pPr>
            <w:ins w:id="7477" w:author="John Cowburn" w:date="2022-03-02T15:55:00Z">
              <w:r w:rsidRPr="00CA2C61">
                <w:rPr>
                  <w:highlight w:val="yellow"/>
                </w:rPr>
                <w:t>ECDSA and ECDH Public Key</w:t>
              </w:r>
            </w:ins>
          </w:p>
        </w:tc>
      </w:tr>
      <w:tr w:rsidR="008348EA" w:rsidRPr="00E92C62" w14:paraId="223FFEEB" w14:textId="77777777" w:rsidTr="008348EA">
        <w:trPr>
          <w:cantSplit/>
          <w:jc w:val="center"/>
          <w:ins w:id="7478" w:author="John Cowburn" w:date="2022-03-02T15:55:00Z"/>
        </w:trPr>
        <w:tc>
          <w:tcPr>
            <w:tcW w:w="2518" w:type="dxa"/>
            <w:tcBorders>
              <w:top w:val="single" w:sz="4" w:space="0" w:color="auto"/>
              <w:left w:val="single" w:sz="4" w:space="0" w:color="auto"/>
              <w:bottom w:val="single" w:sz="4" w:space="0" w:color="auto"/>
              <w:right w:val="single" w:sz="4" w:space="0" w:color="auto"/>
            </w:tcBorders>
            <w:hideMark/>
          </w:tcPr>
          <w:p w14:paraId="6F6DE810" w14:textId="77777777" w:rsidR="008348EA" w:rsidRPr="00CA2C61" w:rsidRDefault="008348EA" w:rsidP="0045302C">
            <w:pPr>
              <w:pStyle w:val="TABLE-cell"/>
              <w:rPr>
                <w:ins w:id="7479" w:author="John Cowburn" w:date="2022-03-02T15:55:00Z"/>
                <w:highlight w:val="yellow"/>
              </w:rPr>
            </w:pPr>
            <w:ins w:id="7480" w:author="John Cowburn" w:date="2022-03-02T15:55:00Z">
              <w:r w:rsidRPr="00CA2C61">
                <w:rPr>
                  <w:highlight w:val="yellow"/>
                </w:rPr>
                <w:tab/>
                <w:t>parameters</w:t>
              </w:r>
            </w:ins>
          </w:p>
        </w:tc>
        <w:tc>
          <w:tcPr>
            <w:tcW w:w="2180" w:type="dxa"/>
            <w:tcBorders>
              <w:top w:val="single" w:sz="4" w:space="0" w:color="auto"/>
              <w:left w:val="single" w:sz="4" w:space="0" w:color="auto"/>
              <w:bottom w:val="single" w:sz="4" w:space="0" w:color="auto"/>
              <w:right w:val="single" w:sz="4" w:space="0" w:color="auto"/>
            </w:tcBorders>
            <w:hideMark/>
          </w:tcPr>
          <w:p w14:paraId="666C98A9" w14:textId="77777777" w:rsidR="008348EA" w:rsidRPr="00CA2C61" w:rsidRDefault="008348EA" w:rsidP="0045302C">
            <w:pPr>
              <w:pStyle w:val="TABLE-cell"/>
              <w:rPr>
                <w:ins w:id="7481" w:author="John Cowburn" w:date="2022-03-02T15:55:00Z"/>
                <w:highlight w:val="yellow"/>
              </w:rPr>
            </w:pPr>
            <w:ins w:id="7482" w:author="John Cowburn" w:date="2022-03-02T15:55:00Z">
              <w:r w:rsidRPr="00CA2C61">
                <w:rPr>
                  <w:highlight w:val="yellow"/>
                </w:rPr>
                <w:t>1.2.840.10045.3.1.7</w:t>
              </w:r>
            </w:ins>
          </w:p>
        </w:tc>
        <w:tc>
          <w:tcPr>
            <w:tcW w:w="4544" w:type="dxa"/>
            <w:gridSpan w:val="3"/>
            <w:tcBorders>
              <w:top w:val="single" w:sz="4" w:space="0" w:color="auto"/>
              <w:left w:val="single" w:sz="4" w:space="0" w:color="auto"/>
              <w:bottom w:val="single" w:sz="4" w:space="0" w:color="auto"/>
              <w:right w:val="single" w:sz="4" w:space="0" w:color="auto"/>
            </w:tcBorders>
            <w:hideMark/>
          </w:tcPr>
          <w:p w14:paraId="6F296621" w14:textId="77777777" w:rsidR="008348EA" w:rsidRPr="00CA2C61" w:rsidRDefault="008348EA" w:rsidP="0045302C">
            <w:pPr>
              <w:pStyle w:val="TABLE-cell"/>
              <w:rPr>
                <w:ins w:id="7483" w:author="John Cowburn" w:date="2022-03-02T15:55:00Z"/>
                <w:highlight w:val="yellow"/>
              </w:rPr>
            </w:pPr>
            <w:ins w:id="7484" w:author="John Cowburn" w:date="2022-03-02T15:55:00Z">
              <w:r w:rsidRPr="00CA2C61">
                <w:rPr>
                  <w:highlight w:val="yellow"/>
                </w:rPr>
                <w:t>NIST P-256 named curve</w:t>
              </w:r>
            </w:ins>
          </w:p>
        </w:tc>
      </w:tr>
      <w:tr w:rsidR="008348EA" w:rsidRPr="00E92C62" w14:paraId="63855BB2" w14:textId="77777777" w:rsidTr="008348EA">
        <w:trPr>
          <w:cantSplit/>
          <w:jc w:val="center"/>
          <w:ins w:id="7485" w:author="John Cowburn" w:date="2022-03-02T15:55:00Z"/>
        </w:trPr>
        <w:tc>
          <w:tcPr>
            <w:tcW w:w="2518" w:type="dxa"/>
            <w:tcBorders>
              <w:top w:val="single" w:sz="4" w:space="0" w:color="auto"/>
              <w:left w:val="single" w:sz="4" w:space="0" w:color="auto"/>
              <w:bottom w:val="single" w:sz="4" w:space="0" w:color="auto"/>
              <w:right w:val="single" w:sz="4" w:space="0" w:color="auto"/>
            </w:tcBorders>
            <w:hideMark/>
          </w:tcPr>
          <w:p w14:paraId="0C234BD3" w14:textId="77777777" w:rsidR="008348EA" w:rsidRPr="00CA2C61" w:rsidRDefault="008348EA" w:rsidP="0045302C">
            <w:pPr>
              <w:pStyle w:val="TABLE-cell"/>
              <w:rPr>
                <w:ins w:id="7486" w:author="John Cowburn" w:date="2022-03-02T15:55:00Z"/>
                <w:highlight w:val="yellow"/>
              </w:rPr>
            </w:pPr>
            <w:ins w:id="7487" w:author="John Cowburn" w:date="2022-03-02T15:55:00Z">
              <w:r w:rsidRPr="00CA2C61">
                <w:rPr>
                  <w:highlight w:val="yellow"/>
                </w:rPr>
                <w:t>subjectPublicKey</w:t>
              </w:r>
            </w:ins>
          </w:p>
        </w:tc>
        <w:tc>
          <w:tcPr>
            <w:tcW w:w="2180" w:type="dxa"/>
            <w:tcBorders>
              <w:top w:val="single" w:sz="4" w:space="0" w:color="auto"/>
              <w:left w:val="single" w:sz="4" w:space="0" w:color="auto"/>
              <w:bottom w:val="single" w:sz="4" w:space="0" w:color="auto"/>
              <w:right w:val="single" w:sz="4" w:space="0" w:color="auto"/>
            </w:tcBorders>
            <w:hideMark/>
          </w:tcPr>
          <w:p w14:paraId="412097F2" w14:textId="77777777" w:rsidR="008348EA" w:rsidRPr="00CA2C61" w:rsidRDefault="008348EA" w:rsidP="0045302C">
            <w:pPr>
              <w:pStyle w:val="TABLE-cell"/>
              <w:rPr>
                <w:ins w:id="7488" w:author="John Cowburn" w:date="2022-03-02T15:55:00Z"/>
                <w:highlight w:val="yellow"/>
              </w:rPr>
            </w:pPr>
            <w:ins w:id="7489" w:author="John Cowburn" w:date="2022-03-02T15:55:00Z">
              <w:r w:rsidRPr="00CA2C61">
                <w:rPr>
                  <w:highlight w:val="yellow"/>
                </w:rPr>
                <w:t>ECC public key</w:t>
              </w:r>
            </w:ins>
          </w:p>
          <w:p w14:paraId="1A7204E5" w14:textId="77777777" w:rsidR="008348EA" w:rsidRPr="00CA2C61" w:rsidRDefault="008348EA" w:rsidP="0045302C">
            <w:pPr>
              <w:pStyle w:val="TABLE-cell"/>
              <w:rPr>
                <w:ins w:id="7490" w:author="John Cowburn" w:date="2022-03-02T15:55:00Z"/>
                <w:highlight w:val="yellow"/>
              </w:rPr>
            </w:pPr>
            <w:ins w:id="7491" w:author="John Cowburn" w:date="2022-03-02T15:55:00Z">
              <w:r w:rsidRPr="00CA2C61">
                <w:rPr>
                  <w:highlight w:val="yellow"/>
                </w:rPr>
                <w:t>bit string 528 bits</w:t>
              </w:r>
            </w:ins>
          </w:p>
        </w:tc>
        <w:tc>
          <w:tcPr>
            <w:tcW w:w="4544" w:type="dxa"/>
            <w:gridSpan w:val="3"/>
            <w:tcBorders>
              <w:top w:val="single" w:sz="4" w:space="0" w:color="auto"/>
              <w:left w:val="single" w:sz="4" w:space="0" w:color="auto"/>
              <w:bottom w:val="single" w:sz="4" w:space="0" w:color="auto"/>
              <w:right w:val="single" w:sz="4" w:space="0" w:color="auto"/>
            </w:tcBorders>
            <w:hideMark/>
          </w:tcPr>
          <w:p w14:paraId="233280D6" w14:textId="77777777" w:rsidR="008348EA" w:rsidRPr="00CA2C61" w:rsidRDefault="008348EA" w:rsidP="0045302C">
            <w:pPr>
              <w:pStyle w:val="TABLE-cell"/>
              <w:rPr>
                <w:ins w:id="7492" w:author="John Cowburn" w:date="2022-03-02T15:55:00Z"/>
                <w:highlight w:val="yellow"/>
              </w:rPr>
            </w:pPr>
            <w:ins w:id="7493" w:author="John Cowburn" w:date="2022-03-02T15:55:00Z">
              <w:r w:rsidRPr="00CA2C61">
                <w:rPr>
                  <w:highlight w:val="yellow"/>
                </w:rPr>
                <w:t>1</w:t>
              </w:r>
              <w:r w:rsidRPr="00CA2C61">
                <w:rPr>
                  <w:highlight w:val="yellow"/>
                  <w:vertAlign w:val="superscript"/>
                </w:rPr>
                <w:t>st</w:t>
              </w:r>
              <w:r w:rsidRPr="00CA2C61">
                <w:rPr>
                  <w:highlight w:val="yellow"/>
                </w:rPr>
                <w:t xml:space="preserve"> byte = 0, 2</w:t>
              </w:r>
              <w:r w:rsidRPr="00CA2C61">
                <w:rPr>
                  <w:highlight w:val="yellow"/>
                  <w:vertAlign w:val="superscript"/>
                </w:rPr>
                <w:t>nd</w:t>
              </w:r>
              <w:r w:rsidRPr="00CA2C61">
                <w:rPr>
                  <w:highlight w:val="yellow"/>
                </w:rPr>
                <w:t xml:space="preserve"> byte = 4 (uncompressed) </w:t>
              </w:r>
              <w:r w:rsidRPr="00CA2C61">
                <w:rPr>
                  <w:highlight w:val="yellow"/>
                </w:rPr>
                <w:br/>
                <w:t>256 bit x, 256 bit y coordinates</w:t>
              </w:r>
            </w:ins>
          </w:p>
        </w:tc>
      </w:tr>
      <w:tr w:rsidR="008348EA" w:rsidRPr="00E92C62" w14:paraId="4677BC1D" w14:textId="77777777" w:rsidTr="008348EA">
        <w:trPr>
          <w:cantSplit/>
          <w:jc w:val="center"/>
          <w:ins w:id="7494" w:author="John Cowburn" w:date="2022-03-02T15:55:00Z"/>
        </w:trPr>
        <w:tc>
          <w:tcPr>
            <w:tcW w:w="2518" w:type="dxa"/>
            <w:tcBorders>
              <w:top w:val="single" w:sz="4" w:space="0" w:color="auto"/>
              <w:left w:val="single" w:sz="4" w:space="0" w:color="auto"/>
              <w:bottom w:val="single" w:sz="4" w:space="0" w:color="auto"/>
              <w:right w:val="single" w:sz="4" w:space="0" w:color="auto"/>
            </w:tcBorders>
            <w:shd w:val="clear" w:color="auto" w:fill="BFBFBF"/>
            <w:hideMark/>
          </w:tcPr>
          <w:p w14:paraId="0E1BA039" w14:textId="77777777" w:rsidR="008348EA" w:rsidRPr="00CA2C61" w:rsidRDefault="008348EA" w:rsidP="0045302C">
            <w:pPr>
              <w:pStyle w:val="TABLE-cell"/>
              <w:rPr>
                <w:ins w:id="7495" w:author="John Cowburn" w:date="2022-03-02T15:55:00Z"/>
                <w:highlight w:val="yellow"/>
              </w:rPr>
            </w:pPr>
            <w:ins w:id="7496" w:author="John Cowburn" w:date="2022-03-02T15:55:00Z">
              <w:r w:rsidRPr="00CA2C61">
                <w:rPr>
                  <w:highlight w:val="yellow"/>
                </w:rPr>
                <w:t>Unique Identifier</w:t>
              </w:r>
            </w:ins>
          </w:p>
        </w:tc>
        <w:tc>
          <w:tcPr>
            <w:tcW w:w="2180" w:type="dxa"/>
            <w:tcBorders>
              <w:top w:val="single" w:sz="4" w:space="0" w:color="auto"/>
              <w:left w:val="single" w:sz="4" w:space="0" w:color="auto"/>
              <w:bottom w:val="single" w:sz="4" w:space="0" w:color="auto"/>
              <w:right w:val="single" w:sz="4" w:space="0" w:color="auto"/>
            </w:tcBorders>
            <w:shd w:val="clear" w:color="auto" w:fill="BFBFBF"/>
          </w:tcPr>
          <w:p w14:paraId="54DE550A" w14:textId="77777777" w:rsidR="008348EA" w:rsidRPr="00CA2C61" w:rsidRDefault="008348EA" w:rsidP="0045302C">
            <w:pPr>
              <w:pStyle w:val="TABLE-cell"/>
              <w:rPr>
                <w:ins w:id="7497" w:author="John Cowburn" w:date="2022-03-02T15:55:00Z"/>
                <w:highlight w:val="yellow"/>
              </w:rPr>
            </w:pPr>
          </w:p>
        </w:tc>
        <w:tc>
          <w:tcPr>
            <w:tcW w:w="4544" w:type="dxa"/>
            <w:gridSpan w:val="3"/>
            <w:tcBorders>
              <w:top w:val="single" w:sz="4" w:space="0" w:color="auto"/>
              <w:left w:val="single" w:sz="4" w:space="0" w:color="auto"/>
              <w:bottom w:val="single" w:sz="4" w:space="0" w:color="auto"/>
              <w:right w:val="single" w:sz="4" w:space="0" w:color="auto"/>
            </w:tcBorders>
            <w:shd w:val="clear" w:color="auto" w:fill="BFBFBF"/>
          </w:tcPr>
          <w:p w14:paraId="70715285" w14:textId="77777777" w:rsidR="008348EA" w:rsidRPr="00CA2C61" w:rsidRDefault="008348EA" w:rsidP="0045302C">
            <w:pPr>
              <w:pStyle w:val="TABLE-cell"/>
              <w:rPr>
                <w:ins w:id="7498" w:author="John Cowburn" w:date="2022-03-02T15:55:00Z"/>
                <w:highlight w:val="yellow"/>
              </w:rPr>
            </w:pPr>
          </w:p>
        </w:tc>
      </w:tr>
      <w:tr w:rsidR="008348EA" w:rsidRPr="00E92C62" w14:paraId="5FE9E802" w14:textId="77777777" w:rsidTr="008348EA">
        <w:trPr>
          <w:cantSplit/>
          <w:jc w:val="center"/>
          <w:ins w:id="7499" w:author="John Cowburn" w:date="2022-03-02T15:55:00Z"/>
        </w:trPr>
        <w:tc>
          <w:tcPr>
            <w:tcW w:w="2518" w:type="dxa"/>
            <w:tcBorders>
              <w:top w:val="single" w:sz="4" w:space="0" w:color="auto"/>
              <w:left w:val="single" w:sz="4" w:space="0" w:color="auto"/>
              <w:bottom w:val="single" w:sz="4" w:space="0" w:color="auto"/>
              <w:right w:val="single" w:sz="4" w:space="0" w:color="auto"/>
            </w:tcBorders>
            <w:hideMark/>
          </w:tcPr>
          <w:p w14:paraId="7A7891DA" w14:textId="77777777" w:rsidR="008348EA" w:rsidRPr="00CA2C61" w:rsidRDefault="008348EA" w:rsidP="0045302C">
            <w:pPr>
              <w:pStyle w:val="TABLE-cell"/>
              <w:rPr>
                <w:ins w:id="7500" w:author="John Cowburn" w:date="2022-03-02T15:55:00Z"/>
                <w:highlight w:val="yellow"/>
              </w:rPr>
            </w:pPr>
            <w:ins w:id="7501" w:author="John Cowburn" w:date="2022-03-02T15:55:00Z">
              <w:r w:rsidRPr="00CA2C61">
                <w:rPr>
                  <w:highlight w:val="yellow"/>
                </w:rPr>
                <w:t>subjectUniqueID</w:t>
              </w:r>
            </w:ins>
          </w:p>
        </w:tc>
        <w:tc>
          <w:tcPr>
            <w:tcW w:w="2180" w:type="dxa"/>
            <w:tcBorders>
              <w:top w:val="single" w:sz="4" w:space="0" w:color="auto"/>
              <w:left w:val="single" w:sz="4" w:space="0" w:color="auto"/>
              <w:bottom w:val="single" w:sz="4" w:space="0" w:color="auto"/>
              <w:right w:val="single" w:sz="4" w:space="0" w:color="auto"/>
            </w:tcBorders>
            <w:hideMark/>
          </w:tcPr>
          <w:p w14:paraId="7E8058EB" w14:textId="77777777" w:rsidR="008348EA" w:rsidRPr="00CA2C61" w:rsidRDefault="008348EA" w:rsidP="0045302C">
            <w:pPr>
              <w:pStyle w:val="TABLE-cell"/>
              <w:rPr>
                <w:ins w:id="7502" w:author="John Cowburn" w:date="2022-03-02T15:55:00Z"/>
                <w:highlight w:val="yellow"/>
              </w:rPr>
            </w:pPr>
            <w:ins w:id="7503" w:author="John Cowburn" w:date="2022-03-02T15:55:00Z">
              <w:r w:rsidRPr="00CA2C61">
                <w:rPr>
                  <w:highlight w:val="yellow"/>
                </w:rPr>
                <w:t>Bit string</w:t>
              </w:r>
            </w:ins>
          </w:p>
        </w:tc>
        <w:tc>
          <w:tcPr>
            <w:tcW w:w="4544" w:type="dxa"/>
            <w:gridSpan w:val="3"/>
            <w:tcBorders>
              <w:top w:val="single" w:sz="4" w:space="0" w:color="auto"/>
              <w:left w:val="single" w:sz="4" w:space="0" w:color="auto"/>
              <w:bottom w:val="single" w:sz="4" w:space="0" w:color="auto"/>
              <w:right w:val="single" w:sz="4" w:space="0" w:color="auto"/>
            </w:tcBorders>
            <w:hideMark/>
          </w:tcPr>
          <w:p w14:paraId="1CE031F9" w14:textId="77777777" w:rsidR="008348EA" w:rsidRPr="00CA2C61" w:rsidRDefault="008348EA" w:rsidP="0045302C">
            <w:pPr>
              <w:pStyle w:val="TABLE-cell"/>
              <w:rPr>
                <w:ins w:id="7504" w:author="John Cowburn" w:date="2022-03-02T15:55:00Z"/>
                <w:highlight w:val="yellow"/>
              </w:rPr>
            </w:pPr>
            <w:ins w:id="7505" w:author="John Cowburn" w:date="2022-03-02T15:55:00Z">
              <w:r w:rsidRPr="00CA2C61">
                <w:rPr>
                  <w:highlight w:val="yellow"/>
                </w:rPr>
                <w:t>Optional in end device certificates other than server certificates.</w:t>
              </w:r>
            </w:ins>
          </w:p>
        </w:tc>
      </w:tr>
      <w:tr w:rsidR="008348EA" w:rsidRPr="00E92C62" w14:paraId="7DB271D9" w14:textId="77777777" w:rsidTr="008348EA">
        <w:trPr>
          <w:cantSplit/>
          <w:jc w:val="center"/>
          <w:ins w:id="7506" w:author="John Cowburn" w:date="2022-03-02T15:55:00Z"/>
        </w:trPr>
        <w:tc>
          <w:tcPr>
            <w:tcW w:w="9242" w:type="dxa"/>
            <w:gridSpan w:val="5"/>
            <w:tcBorders>
              <w:top w:val="single" w:sz="4" w:space="0" w:color="auto"/>
              <w:left w:val="single" w:sz="4" w:space="0" w:color="auto"/>
              <w:bottom w:val="single" w:sz="4" w:space="0" w:color="auto"/>
              <w:right w:val="single" w:sz="4" w:space="0" w:color="auto"/>
            </w:tcBorders>
            <w:shd w:val="clear" w:color="auto" w:fill="BFBFBF"/>
            <w:hideMark/>
          </w:tcPr>
          <w:p w14:paraId="2B768AAA" w14:textId="77777777" w:rsidR="008348EA" w:rsidRPr="00CA2C61" w:rsidRDefault="008348EA" w:rsidP="0045302C">
            <w:pPr>
              <w:pStyle w:val="TABLE-cell"/>
              <w:rPr>
                <w:ins w:id="7507" w:author="John Cowburn" w:date="2022-03-02T15:55:00Z"/>
                <w:highlight w:val="yellow"/>
              </w:rPr>
            </w:pPr>
            <w:ins w:id="7508" w:author="John Cowburn" w:date="2022-03-02T15:55:00Z">
              <w:r w:rsidRPr="00CA2C61">
                <w:rPr>
                  <w:highlight w:val="yellow"/>
                </w:rPr>
                <w:t>Extensions</w:t>
              </w:r>
            </w:ins>
          </w:p>
        </w:tc>
      </w:tr>
      <w:tr w:rsidR="008348EA" w:rsidRPr="00E92C62" w14:paraId="2795613F" w14:textId="77777777" w:rsidTr="008348EA">
        <w:trPr>
          <w:cantSplit/>
          <w:jc w:val="center"/>
          <w:ins w:id="7509" w:author="John Cowburn" w:date="2022-03-02T15:55:00Z"/>
        </w:trPr>
        <w:tc>
          <w:tcPr>
            <w:tcW w:w="2518" w:type="dxa"/>
            <w:tcBorders>
              <w:top w:val="single" w:sz="4" w:space="0" w:color="auto"/>
              <w:left w:val="single" w:sz="4" w:space="0" w:color="auto"/>
              <w:bottom w:val="single" w:sz="4" w:space="0" w:color="auto"/>
              <w:right w:val="single" w:sz="4" w:space="0" w:color="auto"/>
            </w:tcBorders>
            <w:hideMark/>
          </w:tcPr>
          <w:p w14:paraId="41C686B8" w14:textId="77777777" w:rsidR="008348EA" w:rsidRPr="00CA2C61" w:rsidRDefault="008348EA" w:rsidP="0045302C">
            <w:pPr>
              <w:pStyle w:val="TABLE-cell"/>
              <w:rPr>
                <w:ins w:id="7510" w:author="John Cowburn" w:date="2022-03-02T15:55:00Z"/>
                <w:b/>
                <w:highlight w:val="yellow"/>
              </w:rPr>
            </w:pPr>
            <w:ins w:id="7511" w:author="John Cowburn" w:date="2022-03-02T15:55:00Z">
              <w:r w:rsidRPr="00CA2C61">
                <w:rPr>
                  <w:b/>
                  <w:highlight w:val="yellow"/>
                </w:rPr>
                <w:t>BasicConstraints</w:t>
              </w:r>
            </w:ins>
          </w:p>
          <w:p w14:paraId="782B2877" w14:textId="77777777" w:rsidR="008348EA" w:rsidRPr="00CA2C61" w:rsidRDefault="008348EA" w:rsidP="0045302C">
            <w:pPr>
              <w:pStyle w:val="TABLE-cell"/>
              <w:rPr>
                <w:ins w:id="7512" w:author="John Cowburn" w:date="2022-03-02T15:55:00Z"/>
                <w:highlight w:val="yellow"/>
              </w:rPr>
            </w:pPr>
            <w:ins w:id="7513" w:author="John Cowburn" w:date="2022-03-02T15:55:00Z">
              <w:r w:rsidRPr="00CA2C61">
                <w:rPr>
                  <w:highlight w:val="yellow"/>
                </w:rPr>
                <w:t>Identifier</w:t>
              </w:r>
            </w:ins>
          </w:p>
          <w:p w14:paraId="2ABC6574" w14:textId="77777777" w:rsidR="008348EA" w:rsidRPr="00CA2C61" w:rsidRDefault="008348EA" w:rsidP="0045302C">
            <w:pPr>
              <w:pStyle w:val="TABLE-cell"/>
              <w:rPr>
                <w:ins w:id="7514" w:author="John Cowburn" w:date="2022-03-02T15:55:00Z"/>
                <w:highlight w:val="yellow"/>
              </w:rPr>
            </w:pPr>
            <w:ins w:id="7515" w:author="John Cowburn" w:date="2022-03-02T15:55:00Z">
              <w:r w:rsidRPr="00CA2C61">
                <w:rPr>
                  <w:highlight w:val="yellow"/>
                </w:rPr>
                <w:t>Value</w:t>
              </w:r>
            </w:ins>
          </w:p>
          <w:p w14:paraId="188CCF50" w14:textId="77777777" w:rsidR="008348EA" w:rsidRPr="00CA2C61" w:rsidRDefault="008348EA" w:rsidP="0045302C">
            <w:pPr>
              <w:pStyle w:val="TABLE-cell"/>
              <w:rPr>
                <w:ins w:id="7516" w:author="John Cowburn" w:date="2022-03-02T15:55:00Z"/>
                <w:b/>
                <w:highlight w:val="yellow"/>
              </w:rPr>
            </w:pPr>
            <w:ins w:id="7517" w:author="John Cowburn" w:date="2022-03-02T15:55:00Z">
              <w:r w:rsidRPr="00CA2C61">
                <w:rPr>
                  <w:highlight w:val="yellow"/>
                </w:rPr>
                <w:t>Critical</w:t>
              </w:r>
            </w:ins>
          </w:p>
        </w:tc>
        <w:tc>
          <w:tcPr>
            <w:tcW w:w="2180" w:type="dxa"/>
            <w:tcBorders>
              <w:top w:val="single" w:sz="4" w:space="0" w:color="auto"/>
              <w:left w:val="single" w:sz="4" w:space="0" w:color="auto"/>
              <w:bottom w:val="single" w:sz="4" w:space="0" w:color="auto"/>
              <w:right w:val="single" w:sz="4" w:space="0" w:color="auto"/>
            </w:tcBorders>
          </w:tcPr>
          <w:p w14:paraId="6CF9DE11" w14:textId="77777777" w:rsidR="008348EA" w:rsidRPr="00CA2C61" w:rsidRDefault="008348EA" w:rsidP="0045302C">
            <w:pPr>
              <w:pStyle w:val="TABLE-cell"/>
              <w:rPr>
                <w:ins w:id="7518" w:author="John Cowburn" w:date="2022-03-02T15:55:00Z"/>
                <w:highlight w:val="yellow"/>
              </w:rPr>
            </w:pPr>
          </w:p>
          <w:p w14:paraId="48C9203F" w14:textId="77777777" w:rsidR="008348EA" w:rsidRPr="00CA2C61" w:rsidRDefault="008348EA" w:rsidP="0045302C">
            <w:pPr>
              <w:pStyle w:val="TABLE-cell"/>
              <w:rPr>
                <w:ins w:id="7519" w:author="John Cowburn" w:date="2022-03-02T15:55:00Z"/>
                <w:highlight w:val="yellow"/>
              </w:rPr>
            </w:pPr>
            <w:ins w:id="7520" w:author="John Cowburn" w:date="2022-03-02T15:55:00Z">
              <w:r w:rsidRPr="00CA2C61">
                <w:rPr>
                  <w:highlight w:val="yellow"/>
                </w:rPr>
                <w:t>2.5.29.19</w:t>
              </w:r>
            </w:ins>
          </w:p>
          <w:p w14:paraId="66E6E448" w14:textId="77777777" w:rsidR="008348EA" w:rsidRPr="00CA2C61" w:rsidRDefault="008348EA" w:rsidP="0045302C">
            <w:pPr>
              <w:pStyle w:val="TABLE-cell"/>
              <w:rPr>
                <w:ins w:id="7521" w:author="John Cowburn" w:date="2022-03-02T15:55:00Z"/>
                <w:highlight w:val="yellow"/>
              </w:rPr>
            </w:pPr>
            <w:ins w:id="7522" w:author="John Cowburn" w:date="2022-03-02T15:55:00Z">
              <w:r w:rsidRPr="00CA2C61">
                <w:rPr>
                  <w:highlight w:val="yellow"/>
                </w:rPr>
                <w:t>Boolean | Integer</w:t>
              </w:r>
            </w:ins>
          </w:p>
          <w:p w14:paraId="42D07E5D" w14:textId="77777777" w:rsidR="008348EA" w:rsidRPr="00CA2C61" w:rsidRDefault="008348EA" w:rsidP="0045302C">
            <w:pPr>
              <w:pStyle w:val="TABLE-cell"/>
              <w:rPr>
                <w:ins w:id="7523" w:author="John Cowburn" w:date="2022-03-02T15:55:00Z"/>
                <w:highlight w:val="yellow"/>
              </w:rPr>
            </w:pPr>
            <w:ins w:id="7524" w:author="John Cowburn" w:date="2022-03-02T15:55:00Z">
              <w:r w:rsidRPr="00CA2C61">
                <w:rPr>
                  <w:highlight w:val="yellow"/>
                </w:rPr>
                <w:t>TRUE</w:t>
              </w:r>
            </w:ins>
          </w:p>
        </w:tc>
        <w:tc>
          <w:tcPr>
            <w:tcW w:w="4544" w:type="dxa"/>
            <w:gridSpan w:val="3"/>
            <w:tcBorders>
              <w:top w:val="single" w:sz="4" w:space="0" w:color="auto"/>
              <w:left w:val="single" w:sz="4" w:space="0" w:color="auto"/>
              <w:bottom w:val="single" w:sz="4" w:space="0" w:color="auto"/>
              <w:right w:val="single" w:sz="4" w:space="0" w:color="auto"/>
            </w:tcBorders>
          </w:tcPr>
          <w:p w14:paraId="538C9851" w14:textId="77777777" w:rsidR="008348EA" w:rsidRPr="00CA2C61" w:rsidRDefault="008348EA" w:rsidP="0045302C">
            <w:pPr>
              <w:pStyle w:val="TABLE-cell"/>
              <w:rPr>
                <w:ins w:id="7525" w:author="John Cowburn" w:date="2022-03-02T15:55:00Z"/>
                <w:highlight w:val="yellow"/>
              </w:rPr>
            </w:pPr>
            <w:ins w:id="7526" w:author="John Cowburn" w:date="2022-03-02T15:55:00Z">
              <w:r w:rsidRPr="00CA2C61">
                <w:rPr>
                  <w:highlight w:val="yellow"/>
                </w:rPr>
                <w:t>Only required for CA certificates.</w:t>
              </w:r>
            </w:ins>
          </w:p>
          <w:p w14:paraId="53BC2FCB" w14:textId="77777777" w:rsidR="008348EA" w:rsidRPr="00CA2C61" w:rsidRDefault="008348EA" w:rsidP="0045302C">
            <w:pPr>
              <w:pStyle w:val="TABLE-cell"/>
              <w:rPr>
                <w:ins w:id="7527" w:author="John Cowburn" w:date="2022-03-02T15:55:00Z"/>
                <w:highlight w:val="yellow"/>
              </w:rPr>
            </w:pPr>
          </w:p>
          <w:p w14:paraId="75826CD0" w14:textId="77777777" w:rsidR="008348EA" w:rsidRPr="00CA2C61" w:rsidRDefault="008348EA" w:rsidP="0045302C">
            <w:pPr>
              <w:pStyle w:val="TABLE-cell"/>
              <w:rPr>
                <w:ins w:id="7528" w:author="John Cowburn" w:date="2022-03-02T15:55:00Z"/>
                <w:highlight w:val="yellow"/>
              </w:rPr>
            </w:pPr>
            <w:ins w:id="7529" w:author="John Cowburn" w:date="2022-03-02T15:55:00Z">
              <w:r w:rsidRPr="00CA2C61">
                <w:rPr>
                  <w:highlight w:val="yellow"/>
                </w:rPr>
                <w:t>CA indication and maximum path length</w:t>
              </w:r>
            </w:ins>
          </w:p>
        </w:tc>
      </w:tr>
      <w:tr w:rsidR="008348EA" w:rsidRPr="00E92C62" w14:paraId="0B00114F" w14:textId="77777777" w:rsidTr="008348EA">
        <w:trPr>
          <w:cantSplit/>
          <w:jc w:val="center"/>
          <w:ins w:id="7530" w:author="John Cowburn" w:date="2022-03-02T15:55:00Z"/>
        </w:trPr>
        <w:tc>
          <w:tcPr>
            <w:tcW w:w="2518" w:type="dxa"/>
            <w:tcBorders>
              <w:top w:val="single" w:sz="4" w:space="0" w:color="auto"/>
              <w:left w:val="single" w:sz="4" w:space="0" w:color="auto"/>
              <w:bottom w:val="single" w:sz="4" w:space="0" w:color="auto"/>
              <w:right w:val="single" w:sz="4" w:space="0" w:color="auto"/>
            </w:tcBorders>
            <w:hideMark/>
          </w:tcPr>
          <w:p w14:paraId="28C08721" w14:textId="77777777" w:rsidR="008348EA" w:rsidRPr="00CA2C61" w:rsidRDefault="008348EA" w:rsidP="0045302C">
            <w:pPr>
              <w:pStyle w:val="TABLE-cell"/>
              <w:rPr>
                <w:ins w:id="7531" w:author="John Cowburn" w:date="2022-03-02T15:55:00Z"/>
                <w:b/>
                <w:highlight w:val="yellow"/>
              </w:rPr>
            </w:pPr>
            <w:ins w:id="7532" w:author="John Cowburn" w:date="2022-03-02T15:55:00Z">
              <w:r w:rsidRPr="00CA2C61">
                <w:rPr>
                  <w:b/>
                  <w:highlight w:val="yellow"/>
                </w:rPr>
                <w:t>Subject Key Identifier</w:t>
              </w:r>
            </w:ins>
          </w:p>
          <w:p w14:paraId="7D0CBD46" w14:textId="77777777" w:rsidR="008348EA" w:rsidRPr="00CA2C61" w:rsidRDefault="008348EA" w:rsidP="0045302C">
            <w:pPr>
              <w:pStyle w:val="TABLE-cell"/>
              <w:rPr>
                <w:ins w:id="7533" w:author="John Cowburn" w:date="2022-03-02T15:55:00Z"/>
                <w:highlight w:val="yellow"/>
              </w:rPr>
            </w:pPr>
            <w:ins w:id="7534" w:author="John Cowburn" w:date="2022-03-02T15:55:00Z">
              <w:r w:rsidRPr="00CA2C61">
                <w:rPr>
                  <w:highlight w:val="yellow"/>
                </w:rPr>
                <w:t>Identifier</w:t>
              </w:r>
            </w:ins>
          </w:p>
          <w:p w14:paraId="6CC620C9" w14:textId="77777777" w:rsidR="008348EA" w:rsidRPr="00CA2C61" w:rsidRDefault="008348EA" w:rsidP="0045302C">
            <w:pPr>
              <w:pStyle w:val="TABLE-cell"/>
              <w:rPr>
                <w:ins w:id="7535" w:author="John Cowburn" w:date="2022-03-02T15:55:00Z"/>
                <w:highlight w:val="yellow"/>
              </w:rPr>
            </w:pPr>
            <w:ins w:id="7536" w:author="John Cowburn" w:date="2022-03-02T15:55:00Z">
              <w:r w:rsidRPr="00CA2C61">
                <w:rPr>
                  <w:highlight w:val="yellow"/>
                </w:rPr>
                <w:t>Value</w:t>
              </w:r>
            </w:ins>
          </w:p>
          <w:p w14:paraId="07E4B0B1" w14:textId="77777777" w:rsidR="008348EA" w:rsidRPr="00CA2C61" w:rsidRDefault="008348EA" w:rsidP="0045302C">
            <w:pPr>
              <w:pStyle w:val="TABLE-cell"/>
              <w:rPr>
                <w:ins w:id="7537" w:author="John Cowburn" w:date="2022-03-02T15:55:00Z"/>
                <w:highlight w:val="yellow"/>
              </w:rPr>
            </w:pPr>
            <w:ins w:id="7538" w:author="John Cowburn" w:date="2022-03-02T15:55:00Z">
              <w:r w:rsidRPr="00CA2C61">
                <w:rPr>
                  <w:highlight w:val="yellow"/>
                </w:rPr>
                <w:t>Critical</w:t>
              </w:r>
            </w:ins>
          </w:p>
        </w:tc>
        <w:tc>
          <w:tcPr>
            <w:tcW w:w="2180" w:type="dxa"/>
            <w:tcBorders>
              <w:top w:val="single" w:sz="4" w:space="0" w:color="auto"/>
              <w:left w:val="single" w:sz="4" w:space="0" w:color="auto"/>
              <w:bottom w:val="single" w:sz="4" w:space="0" w:color="auto"/>
              <w:right w:val="single" w:sz="4" w:space="0" w:color="auto"/>
            </w:tcBorders>
          </w:tcPr>
          <w:p w14:paraId="6B5B188A" w14:textId="77777777" w:rsidR="008348EA" w:rsidRPr="00CA2C61" w:rsidRDefault="008348EA" w:rsidP="0045302C">
            <w:pPr>
              <w:pStyle w:val="TABLE-cell"/>
              <w:rPr>
                <w:ins w:id="7539" w:author="John Cowburn" w:date="2022-03-02T15:55:00Z"/>
                <w:highlight w:val="yellow"/>
              </w:rPr>
            </w:pPr>
          </w:p>
          <w:p w14:paraId="20C966B6" w14:textId="77777777" w:rsidR="008348EA" w:rsidRPr="00CA2C61" w:rsidRDefault="008348EA" w:rsidP="0045302C">
            <w:pPr>
              <w:pStyle w:val="TABLE-cell"/>
              <w:rPr>
                <w:ins w:id="7540" w:author="John Cowburn" w:date="2022-03-02T15:55:00Z"/>
                <w:highlight w:val="yellow"/>
              </w:rPr>
            </w:pPr>
            <w:ins w:id="7541" w:author="John Cowburn" w:date="2022-03-02T15:55:00Z">
              <w:r w:rsidRPr="00CA2C61">
                <w:rPr>
                  <w:highlight w:val="yellow"/>
                </w:rPr>
                <w:t>2.5.29.14</w:t>
              </w:r>
            </w:ins>
          </w:p>
          <w:p w14:paraId="69762244" w14:textId="77777777" w:rsidR="008348EA" w:rsidRPr="00CA2C61" w:rsidRDefault="008348EA" w:rsidP="0045302C">
            <w:pPr>
              <w:pStyle w:val="TABLE-cell"/>
              <w:rPr>
                <w:ins w:id="7542" w:author="John Cowburn" w:date="2022-03-02T15:55:00Z"/>
                <w:highlight w:val="yellow"/>
              </w:rPr>
            </w:pPr>
            <w:ins w:id="7543" w:author="John Cowburn" w:date="2022-03-02T15:55:00Z">
              <w:r w:rsidRPr="00CA2C61">
                <w:rPr>
                  <w:highlight w:val="yellow"/>
                </w:rPr>
                <w:t>octet string</w:t>
              </w:r>
            </w:ins>
          </w:p>
          <w:p w14:paraId="740D75D9" w14:textId="77777777" w:rsidR="008348EA" w:rsidRPr="00CA2C61" w:rsidRDefault="008348EA" w:rsidP="0045302C">
            <w:pPr>
              <w:pStyle w:val="TABLE-cell"/>
              <w:rPr>
                <w:ins w:id="7544" w:author="John Cowburn" w:date="2022-03-02T15:55:00Z"/>
                <w:highlight w:val="yellow"/>
              </w:rPr>
            </w:pPr>
            <w:ins w:id="7545" w:author="John Cowburn" w:date="2022-03-02T15:55:00Z">
              <w:r w:rsidRPr="00CA2C61">
                <w:rPr>
                  <w:highlight w:val="yellow"/>
                </w:rPr>
                <w:t>FALSE</w:t>
              </w:r>
            </w:ins>
          </w:p>
        </w:tc>
        <w:tc>
          <w:tcPr>
            <w:tcW w:w="4544" w:type="dxa"/>
            <w:gridSpan w:val="3"/>
            <w:tcBorders>
              <w:top w:val="single" w:sz="4" w:space="0" w:color="auto"/>
              <w:left w:val="single" w:sz="4" w:space="0" w:color="auto"/>
              <w:bottom w:val="single" w:sz="4" w:space="0" w:color="auto"/>
              <w:right w:val="single" w:sz="4" w:space="0" w:color="auto"/>
            </w:tcBorders>
          </w:tcPr>
          <w:p w14:paraId="436EFC4B" w14:textId="77777777" w:rsidR="008348EA" w:rsidRPr="00CA2C61" w:rsidRDefault="008348EA" w:rsidP="0045302C">
            <w:pPr>
              <w:pStyle w:val="TABLE-cell"/>
              <w:rPr>
                <w:ins w:id="7546" w:author="John Cowburn" w:date="2022-03-02T15:55:00Z"/>
                <w:highlight w:val="yellow"/>
              </w:rPr>
            </w:pPr>
            <w:ins w:id="7547" w:author="John Cowburn" w:date="2022-03-02T15:55:00Z">
              <w:r w:rsidRPr="00CA2C61">
                <w:rPr>
                  <w:highlight w:val="yellow"/>
                </w:rPr>
                <w:t>Optional in end entity certificates</w:t>
              </w:r>
            </w:ins>
          </w:p>
          <w:p w14:paraId="13D1A9D5" w14:textId="77777777" w:rsidR="008348EA" w:rsidRPr="00CA2C61" w:rsidRDefault="008348EA" w:rsidP="0045302C">
            <w:pPr>
              <w:pStyle w:val="TABLE-cell"/>
              <w:rPr>
                <w:ins w:id="7548" w:author="John Cowburn" w:date="2022-03-02T15:55:00Z"/>
                <w:highlight w:val="yellow"/>
              </w:rPr>
            </w:pPr>
          </w:p>
          <w:p w14:paraId="6D6D0906" w14:textId="77777777" w:rsidR="008348EA" w:rsidRPr="00CA2C61" w:rsidRDefault="008348EA" w:rsidP="0045302C">
            <w:pPr>
              <w:pStyle w:val="TABLE-cell"/>
              <w:rPr>
                <w:ins w:id="7549" w:author="John Cowburn" w:date="2022-03-02T15:55:00Z"/>
                <w:highlight w:val="yellow"/>
              </w:rPr>
            </w:pPr>
            <w:ins w:id="7550" w:author="John Cowburn" w:date="2022-03-02T15:55:00Z">
              <w:r w:rsidRPr="00CA2C61">
                <w:rPr>
                  <w:highlight w:val="yellow"/>
                </w:rPr>
                <w:t>Follows RFC 5280, 8 or 20 octets.</w:t>
              </w:r>
            </w:ins>
          </w:p>
        </w:tc>
      </w:tr>
      <w:tr w:rsidR="008348EA" w:rsidRPr="00E92C62" w14:paraId="1B6A2CA5" w14:textId="77777777" w:rsidTr="008348EA">
        <w:trPr>
          <w:cantSplit/>
          <w:jc w:val="center"/>
          <w:ins w:id="7551" w:author="John Cowburn" w:date="2022-03-02T15:55:00Z"/>
        </w:trPr>
        <w:tc>
          <w:tcPr>
            <w:tcW w:w="2518" w:type="dxa"/>
            <w:tcBorders>
              <w:top w:val="single" w:sz="4" w:space="0" w:color="auto"/>
              <w:left w:val="single" w:sz="4" w:space="0" w:color="auto"/>
              <w:bottom w:val="single" w:sz="4" w:space="0" w:color="auto"/>
              <w:right w:val="single" w:sz="4" w:space="0" w:color="auto"/>
            </w:tcBorders>
            <w:hideMark/>
          </w:tcPr>
          <w:p w14:paraId="1CA4CD5B" w14:textId="77777777" w:rsidR="008348EA" w:rsidRPr="00CA2C61" w:rsidRDefault="008348EA" w:rsidP="0045302C">
            <w:pPr>
              <w:pStyle w:val="TABLE-cell"/>
              <w:rPr>
                <w:ins w:id="7552" w:author="John Cowburn" w:date="2022-03-02T15:55:00Z"/>
                <w:b/>
                <w:highlight w:val="yellow"/>
              </w:rPr>
            </w:pPr>
            <w:ins w:id="7553" w:author="John Cowburn" w:date="2022-03-02T15:55:00Z">
              <w:r w:rsidRPr="00CA2C61">
                <w:rPr>
                  <w:b/>
                  <w:highlight w:val="yellow"/>
                </w:rPr>
                <w:t>Authority Key Identifier</w:t>
              </w:r>
            </w:ins>
          </w:p>
          <w:p w14:paraId="7966E4BC" w14:textId="77777777" w:rsidR="008348EA" w:rsidRPr="00CA2C61" w:rsidRDefault="008348EA" w:rsidP="0045302C">
            <w:pPr>
              <w:pStyle w:val="TABLE-cell"/>
              <w:rPr>
                <w:ins w:id="7554" w:author="John Cowburn" w:date="2022-03-02T15:55:00Z"/>
                <w:highlight w:val="yellow"/>
              </w:rPr>
            </w:pPr>
            <w:ins w:id="7555" w:author="John Cowburn" w:date="2022-03-02T15:55:00Z">
              <w:r w:rsidRPr="00CA2C61">
                <w:rPr>
                  <w:highlight w:val="yellow"/>
                </w:rPr>
                <w:t>Identifier</w:t>
              </w:r>
            </w:ins>
          </w:p>
          <w:p w14:paraId="7B6207D7" w14:textId="77777777" w:rsidR="008348EA" w:rsidRPr="00CA2C61" w:rsidRDefault="008348EA" w:rsidP="0045302C">
            <w:pPr>
              <w:pStyle w:val="TABLE-cell"/>
              <w:rPr>
                <w:ins w:id="7556" w:author="John Cowburn" w:date="2022-03-02T15:55:00Z"/>
                <w:highlight w:val="yellow"/>
              </w:rPr>
            </w:pPr>
            <w:ins w:id="7557" w:author="John Cowburn" w:date="2022-03-02T15:55:00Z">
              <w:r w:rsidRPr="00CA2C61">
                <w:rPr>
                  <w:highlight w:val="yellow"/>
                </w:rPr>
                <w:t>Value</w:t>
              </w:r>
            </w:ins>
          </w:p>
          <w:p w14:paraId="7AD3B392" w14:textId="77777777" w:rsidR="008348EA" w:rsidRPr="00CA2C61" w:rsidRDefault="008348EA" w:rsidP="0045302C">
            <w:pPr>
              <w:pStyle w:val="TABLE-cell"/>
              <w:rPr>
                <w:ins w:id="7558" w:author="John Cowburn" w:date="2022-03-02T15:55:00Z"/>
                <w:highlight w:val="yellow"/>
              </w:rPr>
            </w:pPr>
            <w:ins w:id="7559" w:author="John Cowburn" w:date="2022-03-02T15:55:00Z">
              <w:r w:rsidRPr="00CA2C61">
                <w:rPr>
                  <w:highlight w:val="yellow"/>
                </w:rPr>
                <w:t>Critical</w:t>
              </w:r>
            </w:ins>
          </w:p>
        </w:tc>
        <w:tc>
          <w:tcPr>
            <w:tcW w:w="2180" w:type="dxa"/>
            <w:tcBorders>
              <w:top w:val="single" w:sz="4" w:space="0" w:color="auto"/>
              <w:left w:val="single" w:sz="4" w:space="0" w:color="auto"/>
              <w:bottom w:val="single" w:sz="4" w:space="0" w:color="auto"/>
              <w:right w:val="single" w:sz="4" w:space="0" w:color="auto"/>
            </w:tcBorders>
          </w:tcPr>
          <w:p w14:paraId="269CDA9B" w14:textId="77777777" w:rsidR="008348EA" w:rsidRPr="00CA2C61" w:rsidRDefault="008348EA" w:rsidP="0045302C">
            <w:pPr>
              <w:pStyle w:val="TABLE-cell"/>
              <w:rPr>
                <w:ins w:id="7560" w:author="John Cowburn" w:date="2022-03-02T15:55:00Z"/>
                <w:highlight w:val="yellow"/>
              </w:rPr>
            </w:pPr>
          </w:p>
          <w:p w14:paraId="6A7B3BCE" w14:textId="77777777" w:rsidR="008348EA" w:rsidRPr="00CA2C61" w:rsidRDefault="008348EA" w:rsidP="0045302C">
            <w:pPr>
              <w:pStyle w:val="TABLE-cell"/>
              <w:rPr>
                <w:ins w:id="7561" w:author="John Cowburn" w:date="2022-03-02T15:55:00Z"/>
                <w:highlight w:val="yellow"/>
              </w:rPr>
            </w:pPr>
            <w:ins w:id="7562" w:author="John Cowburn" w:date="2022-03-02T15:55:00Z">
              <w:r w:rsidRPr="00CA2C61">
                <w:rPr>
                  <w:highlight w:val="yellow"/>
                </w:rPr>
                <w:t>2.5.29.35</w:t>
              </w:r>
            </w:ins>
          </w:p>
          <w:p w14:paraId="14B24354" w14:textId="77777777" w:rsidR="008348EA" w:rsidRPr="00CA2C61" w:rsidRDefault="008348EA" w:rsidP="0045302C">
            <w:pPr>
              <w:pStyle w:val="TABLE-cell"/>
              <w:rPr>
                <w:ins w:id="7563" w:author="John Cowburn" w:date="2022-03-02T15:55:00Z"/>
                <w:highlight w:val="yellow"/>
              </w:rPr>
            </w:pPr>
            <w:ins w:id="7564" w:author="John Cowburn" w:date="2022-03-02T15:55:00Z">
              <w:r w:rsidRPr="00CA2C61">
                <w:rPr>
                  <w:highlight w:val="yellow"/>
                </w:rPr>
                <w:t>octet string</w:t>
              </w:r>
            </w:ins>
          </w:p>
          <w:p w14:paraId="15CD99CD" w14:textId="77777777" w:rsidR="008348EA" w:rsidRPr="00CA2C61" w:rsidRDefault="008348EA" w:rsidP="0045302C">
            <w:pPr>
              <w:pStyle w:val="TABLE-cell"/>
              <w:rPr>
                <w:ins w:id="7565" w:author="John Cowburn" w:date="2022-03-02T15:55:00Z"/>
                <w:highlight w:val="yellow"/>
              </w:rPr>
            </w:pPr>
            <w:ins w:id="7566" w:author="John Cowburn" w:date="2022-03-02T15:55:00Z">
              <w:r w:rsidRPr="00CA2C61">
                <w:rPr>
                  <w:highlight w:val="yellow"/>
                </w:rPr>
                <w:t>FALSE</w:t>
              </w:r>
            </w:ins>
          </w:p>
        </w:tc>
        <w:tc>
          <w:tcPr>
            <w:tcW w:w="4544" w:type="dxa"/>
            <w:gridSpan w:val="3"/>
            <w:tcBorders>
              <w:top w:val="single" w:sz="4" w:space="0" w:color="auto"/>
              <w:left w:val="single" w:sz="4" w:space="0" w:color="auto"/>
              <w:bottom w:val="single" w:sz="4" w:space="0" w:color="auto"/>
              <w:right w:val="single" w:sz="4" w:space="0" w:color="auto"/>
            </w:tcBorders>
          </w:tcPr>
          <w:p w14:paraId="0B920E5D" w14:textId="77777777" w:rsidR="008348EA" w:rsidRPr="00CA2C61" w:rsidRDefault="008348EA" w:rsidP="0045302C">
            <w:pPr>
              <w:pStyle w:val="TABLE-cell"/>
              <w:rPr>
                <w:ins w:id="7567" w:author="John Cowburn" w:date="2022-03-02T15:55:00Z"/>
                <w:highlight w:val="yellow"/>
              </w:rPr>
            </w:pPr>
            <w:ins w:id="7568" w:author="John Cowburn" w:date="2022-03-02T15:55:00Z">
              <w:r w:rsidRPr="00CA2C61">
                <w:rPr>
                  <w:highlight w:val="yellow"/>
                </w:rPr>
                <w:t>Mandatory in end entity certificates</w:t>
              </w:r>
            </w:ins>
          </w:p>
          <w:p w14:paraId="7D3DC4CC" w14:textId="77777777" w:rsidR="008348EA" w:rsidRPr="00CA2C61" w:rsidRDefault="008348EA" w:rsidP="0045302C">
            <w:pPr>
              <w:pStyle w:val="TABLE-cell"/>
              <w:rPr>
                <w:ins w:id="7569" w:author="John Cowburn" w:date="2022-03-02T15:55:00Z"/>
                <w:highlight w:val="yellow"/>
              </w:rPr>
            </w:pPr>
          </w:p>
          <w:p w14:paraId="45B3BD18" w14:textId="77777777" w:rsidR="008348EA" w:rsidRPr="00CA2C61" w:rsidRDefault="008348EA" w:rsidP="0045302C">
            <w:pPr>
              <w:pStyle w:val="TABLE-cell"/>
              <w:rPr>
                <w:ins w:id="7570" w:author="John Cowburn" w:date="2022-03-02T15:55:00Z"/>
                <w:highlight w:val="yellow"/>
              </w:rPr>
            </w:pPr>
            <w:ins w:id="7571" w:author="John Cowburn" w:date="2022-03-02T15:55:00Z">
              <w:r w:rsidRPr="00CA2C61">
                <w:rPr>
                  <w:highlight w:val="yellow"/>
                </w:rPr>
                <w:t>Follows RFC 5280, 8 or 20 octets.</w:t>
              </w:r>
            </w:ins>
          </w:p>
        </w:tc>
      </w:tr>
      <w:tr w:rsidR="008348EA" w:rsidRPr="00E92C62" w14:paraId="2D27B172" w14:textId="77777777" w:rsidTr="008348EA">
        <w:trPr>
          <w:cantSplit/>
          <w:jc w:val="center"/>
          <w:ins w:id="7572" w:author="John Cowburn" w:date="2022-03-02T15:55:00Z"/>
        </w:trPr>
        <w:tc>
          <w:tcPr>
            <w:tcW w:w="2518" w:type="dxa"/>
            <w:tcBorders>
              <w:top w:val="single" w:sz="4" w:space="0" w:color="auto"/>
              <w:left w:val="single" w:sz="4" w:space="0" w:color="auto"/>
              <w:bottom w:val="single" w:sz="4" w:space="0" w:color="auto"/>
              <w:right w:val="single" w:sz="4" w:space="0" w:color="auto"/>
            </w:tcBorders>
            <w:hideMark/>
          </w:tcPr>
          <w:p w14:paraId="533F7122" w14:textId="77777777" w:rsidR="008348EA" w:rsidRPr="00CA2C61" w:rsidRDefault="008348EA" w:rsidP="0045302C">
            <w:pPr>
              <w:pStyle w:val="TABLE-cell"/>
              <w:rPr>
                <w:ins w:id="7573" w:author="John Cowburn" w:date="2022-03-02T15:55:00Z"/>
                <w:b/>
                <w:highlight w:val="yellow"/>
              </w:rPr>
            </w:pPr>
            <w:ins w:id="7574" w:author="John Cowburn" w:date="2022-03-02T15:55:00Z">
              <w:r w:rsidRPr="00CA2C61">
                <w:rPr>
                  <w:b/>
                  <w:highlight w:val="yellow"/>
                </w:rPr>
                <w:lastRenderedPageBreak/>
                <w:t>Key Usage</w:t>
              </w:r>
            </w:ins>
          </w:p>
          <w:p w14:paraId="43E41239" w14:textId="77777777" w:rsidR="008348EA" w:rsidRPr="00CA2C61" w:rsidRDefault="008348EA" w:rsidP="0045302C">
            <w:pPr>
              <w:pStyle w:val="TABLE-cell"/>
              <w:rPr>
                <w:ins w:id="7575" w:author="John Cowburn" w:date="2022-03-02T15:55:00Z"/>
                <w:highlight w:val="yellow"/>
              </w:rPr>
            </w:pPr>
            <w:ins w:id="7576" w:author="John Cowburn" w:date="2022-03-02T15:55:00Z">
              <w:r w:rsidRPr="00CA2C61">
                <w:rPr>
                  <w:highlight w:val="yellow"/>
                </w:rPr>
                <w:t>Identifier</w:t>
              </w:r>
            </w:ins>
          </w:p>
          <w:p w14:paraId="1F9BEBA0" w14:textId="77777777" w:rsidR="008348EA" w:rsidRPr="00CA2C61" w:rsidRDefault="008348EA" w:rsidP="0045302C">
            <w:pPr>
              <w:pStyle w:val="TABLE-cell"/>
              <w:rPr>
                <w:ins w:id="7577" w:author="John Cowburn" w:date="2022-03-02T15:55:00Z"/>
                <w:highlight w:val="yellow"/>
              </w:rPr>
            </w:pPr>
            <w:ins w:id="7578" w:author="John Cowburn" w:date="2022-03-02T15:55:00Z">
              <w:r w:rsidRPr="00CA2C61">
                <w:rPr>
                  <w:highlight w:val="yellow"/>
                </w:rPr>
                <w:t>Value</w:t>
              </w:r>
            </w:ins>
          </w:p>
          <w:p w14:paraId="3BAB2793" w14:textId="77777777" w:rsidR="008348EA" w:rsidRPr="00CA2C61" w:rsidRDefault="008348EA" w:rsidP="0045302C">
            <w:pPr>
              <w:pStyle w:val="TABLE-cell"/>
              <w:rPr>
                <w:ins w:id="7579" w:author="John Cowburn" w:date="2022-03-02T15:55:00Z"/>
                <w:highlight w:val="yellow"/>
              </w:rPr>
            </w:pPr>
            <w:ins w:id="7580" w:author="John Cowburn" w:date="2022-03-02T15:55:00Z">
              <w:r w:rsidRPr="00CA2C61">
                <w:rPr>
                  <w:highlight w:val="yellow"/>
                </w:rPr>
                <w:t>Critical</w:t>
              </w:r>
            </w:ins>
          </w:p>
        </w:tc>
        <w:tc>
          <w:tcPr>
            <w:tcW w:w="2180" w:type="dxa"/>
            <w:tcBorders>
              <w:top w:val="single" w:sz="4" w:space="0" w:color="auto"/>
              <w:left w:val="single" w:sz="4" w:space="0" w:color="auto"/>
              <w:bottom w:val="single" w:sz="4" w:space="0" w:color="auto"/>
              <w:right w:val="single" w:sz="4" w:space="0" w:color="auto"/>
            </w:tcBorders>
          </w:tcPr>
          <w:p w14:paraId="301A1310" w14:textId="77777777" w:rsidR="008348EA" w:rsidRPr="00CA2C61" w:rsidRDefault="008348EA" w:rsidP="0045302C">
            <w:pPr>
              <w:pStyle w:val="TABLE-cell"/>
              <w:rPr>
                <w:ins w:id="7581" w:author="John Cowburn" w:date="2022-03-02T15:55:00Z"/>
                <w:highlight w:val="yellow"/>
              </w:rPr>
            </w:pPr>
          </w:p>
          <w:p w14:paraId="735A0C6C" w14:textId="77777777" w:rsidR="008348EA" w:rsidRPr="00CA2C61" w:rsidRDefault="008348EA" w:rsidP="0045302C">
            <w:pPr>
              <w:pStyle w:val="TABLE-cell"/>
              <w:rPr>
                <w:ins w:id="7582" w:author="John Cowburn" w:date="2022-03-02T15:55:00Z"/>
                <w:highlight w:val="yellow"/>
              </w:rPr>
            </w:pPr>
            <w:ins w:id="7583" w:author="John Cowburn" w:date="2022-03-02T15:55:00Z">
              <w:r w:rsidRPr="00CA2C61">
                <w:rPr>
                  <w:highlight w:val="yellow"/>
                </w:rPr>
                <w:t>2.5.29.15</w:t>
              </w:r>
            </w:ins>
          </w:p>
          <w:p w14:paraId="609B939A" w14:textId="77777777" w:rsidR="008348EA" w:rsidRPr="00CA2C61" w:rsidRDefault="008348EA" w:rsidP="0045302C">
            <w:pPr>
              <w:pStyle w:val="TABLE-cell"/>
              <w:rPr>
                <w:ins w:id="7584" w:author="John Cowburn" w:date="2022-03-02T15:55:00Z"/>
                <w:highlight w:val="yellow"/>
              </w:rPr>
            </w:pPr>
            <w:ins w:id="7585" w:author="John Cowburn" w:date="2022-03-02T15:55:00Z">
              <w:r w:rsidRPr="00CA2C61">
                <w:rPr>
                  <w:highlight w:val="yellow"/>
                </w:rPr>
                <w:t>DER encoded bit string</w:t>
              </w:r>
            </w:ins>
          </w:p>
          <w:p w14:paraId="4B7A6B43" w14:textId="77777777" w:rsidR="008348EA" w:rsidRPr="00CA2C61" w:rsidRDefault="008348EA" w:rsidP="0045302C">
            <w:pPr>
              <w:pStyle w:val="TABLE-cell"/>
              <w:rPr>
                <w:ins w:id="7586" w:author="John Cowburn" w:date="2022-03-02T15:55:00Z"/>
                <w:highlight w:val="yellow"/>
              </w:rPr>
            </w:pPr>
            <w:ins w:id="7587" w:author="John Cowburn" w:date="2022-03-02T15:55:00Z">
              <w:r w:rsidRPr="00CA2C61">
                <w:rPr>
                  <w:highlight w:val="yellow"/>
                </w:rPr>
                <w:t>TRUE</w:t>
              </w:r>
            </w:ins>
          </w:p>
        </w:tc>
        <w:tc>
          <w:tcPr>
            <w:tcW w:w="4544" w:type="dxa"/>
            <w:gridSpan w:val="3"/>
            <w:tcBorders>
              <w:top w:val="single" w:sz="4" w:space="0" w:color="auto"/>
              <w:left w:val="single" w:sz="4" w:space="0" w:color="auto"/>
              <w:bottom w:val="single" w:sz="4" w:space="0" w:color="auto"/>
              <w:right w:val="single" w:sz="4" w:space="0" w:color="auto"/>
            </w:tcBorders>
          </w:tcPr>
          <w:p w14:paraId="3271CDE5" w14:textId="77777777" w:rsidR="008348EA" w:rsidRPr="00CA2C61" w:rsidRDefault="008348EA" w:rsidP="0045302C">
            <w:pPr>
              <w:pStyle w:val="TABLE-cell"/>
              <w:rPr>
                <w:ins w:id="7588" w:author="John Cowburn" w:date="2022-03-02T15:55:00Z"/>
                <w:highlight w:val="yellow"/>
              </w:rPr>
            </w:pPr>
            <w:ins w:id="7589" w:author="John Cowburn" w:date="2022-03-02T15:55:00Z">
              <w:r w:rsidRPr="00CA2C61">
                <w:rPr>
                  <w:highlight w:val="yellow"/>
                </w:rPr>
                <w:t>Mandatory in all certificates.</w:t>
              </w:r>
            </w:ins>
          </w:p>
          <w:p w14:paraId="52F49AE3" w14:textId="77777777" w:rsidR="008348EA" w:rsidRPr="00CA2C61" w:rsidRDefault="008348EA" w:rsidP="0045302C">
            <w:pPr>
              <w:pStyle w:val="TABLE-cell"/>
              <w:rPr>
                <w:ins w:id="7590" w:author="John Cowburn" w:date="2022-03-02T15:55:00Z"/>
                <w:highlight w:val="yellow"/>
              </w:rPr>
            </w:pPr>
            <w:ins w:id="7591" w:author="John Cowburn" w:date="2022-03-02T15:55:00Z">
              <w:r w:rsidRPr="00CA2C61">
                <w:rPr>
                  <w:highlight w:val="yellow"/>
                </w:rPr>
                <w:t>Values according to RFC 5280, 4.2.1.3:</w:t>
              </w:r>
            </w:ins>
          </w:p>
          <w:p w14:paraId="0CE6E85C" w14:textId="77777777" w:rsidR="008348EA" w:rsidRPr="00CA2C61" w:rsidRDefault="008348EA" w:rsidP="0045302C">
            <w:pPr>
              <w:pStyle w:val="TABLE-cell"/>
              <w:rPr>
                <w:ins w:id="7592" w:author="John Cowburn" w:date="2022-03-02T15:55:00Z"/>
                <w:highlight w:val="yellow"/>
              </w:rPr>
            </w:pPr>
            <w:ins w:id="7593" w:author="John Cowburn" w:date="2022-03-02T15:55:00Z">
              <w:r w:rsidRPr="00CA2C61">
                <w:rPr>
                  <w:highlight w:val="yellow"/>
                </w:rPr>
                <w:t>0 digitalSignature</w:t>
              </w:r>
            </w:ins>
          </w:p>
          <w:p w14:paraId="116CC87F" w14:textId="77777777" w:rsidR="008348EA" w:rsidRPr="00CA2C61" w:rsidRDefault="008348EA" w:rsidP="0045302C">
            <w:pPr>
              <w:pStyle w:val="TABLE-cell"/>
              <w:rPr>
                <w:ins w:id="7594" w:author="John Cowburn" w:date="2022-03-02T15:55:00Z"/>
                <w:highlight w:val="yellow"/>
              </w:rPr>
            </w:pPr>
            <w:ins w:id="7595" w:author="John Cowburn" w:date="2022-03-02T15:55:00Z">
              <w:r w:rsidRPr="00CA2C61">
                <w:rPr>
                  <w:highlight w:val="yellow"/>
                </w:rPr>
                <w:t>4 keyAgreement</w:t>
              </w:r>
            </w:ins>
          </w:p>
          <w:p w14:paraId="15547706" w14:textId="77777777" w:rsidR="008348EA" w:rsidRPr="00CA2C61" w:rsidRDefault="008348EA" w:rsidP="0045302C">
            <w:pPr>
              <w:pStyle w:val="TABLE-cell"/>
              <w:rPr>
                <w:ins w:id="7596" w:author="John Cowburn" w:date="2022-03-02T15:55:00Z"/>
                <w:highlight w:val="yellow"/>
              </w:rPr>
            </w:pPr>
            <w:ins w:id="7597" w:author="John Cowburn" w:date="2022-03-02T15:55:00Z">
              <w:r w:rsidRPr="00CA2C61">
                <w:rPr>
                  <w:highlight w:val="yellow"/>
                </w:rPr>
                <w:t>5 keyCertSign</w:t>
              </w:r>
            </w:ins>
          </w:p>
          <w:p w14:paraId="6466CE36" w14:textId="77777777" w:rsidR="008348EA" w:rsidRPr="00CA2C61" w:rsidRDefault="008348EA" w:rsidP="0045302C">
            <w:pPr>
              <w:pStyle w:val="TABLE-cell"/>
              <w:rPr>
                <w:ins w:id="7598" w:author="John Cowburn" w:date="2022-03-02T15:55:00Z"/>
                <w:highlight w:val="yellow"/>
              </w:rPr>
            </w:pPr>
            <w:ins w:id="7599" w:author="John Cowburn" w:date="2022-03-02T15:55:00Z">
              <w:r w:rsidRPr="00CA2C61">
                <w:rPr>
                  <w:highlight w:val="yellow"/>
                </w:rPr>
                <w:t>6 cRLSign</w:t>
              </w:r>
            </w:ins>
          </w:p>
          <w:p w14:paraId="5701CDD3" w14:textId="77777777" w:rsidR="008348EA" w:rsidRPr="00CA2C61" w:rsidRDefault="008348EA" w:rsidP="0045302C">
            <w:pPr>
              <w:pStyle w:val="TABLE-cell"/>
              <w:rPr>
                <w:ins w:id="7600" w:author="John Cowburn" w:date="2022-03-02T15:55:00Z"/>
                <w:highlight w:val="yellow"/>
              </w:rPr>
            </w:pPr>
            <w:ins w:id="7601" w:author="John Cowburn" w:date="2022-03-02T15:55:00Z">
              <w:r w:rsidRPr="00CA2C61">
                <w:rPr>
                  <w:highlight w:val="yellow"/>
                </w:rPr>
                <w:t>At least one bit must be 1.</w:t>
              </w:r>
            </w:ins>
          </w:p>
          <w:p w14:paraId="7B41FA2E" w14:textId="77777777" w:rsidR="008348EA" w:rsidRPr="00CA2C61" w:rsidRDefault="008348EA" w:rsidP="0045302C">
            <w:pPr>
              <w:pStyle w:val="TABLE-cell"/>
              <w:rPr>
                <w:ins w:id="7602" w:author="John Cowburn" w:date="2022-03-02T15:55:00Z"/>
                <w:highlight w:val="yellow"/>
              </w:rPr>
            </w:pPr>
          </w:p>
        </w:tc>
      </w:tr>
      <w:tr w:rsidR="008348EA" w:rsidRPr="00E92C62" w14:paraId="162946B9" w14:textId="77777777" w:rsidTr="008348EA">
        <w:trPr>
          <w:cantSplit/>
          <w:jc w:val="center"/>
          <w:ins w:id="7603" w:author="John Cowburn" w:date="2022-03-02T15:55:00Z"/>
        </w:trPr>
        <w:tc>
          <w:tcPr>
            <w:tcW w:w="2518" w:type="dxa"/>
            <w:tcBorders>
              <w:top w:val="single" w:sz="4" w:space="0" w:color="auto"/>
              <w:left w:val="single" w:sz="4" w:space="0" w:color="auto"/>
              <w:bottom w:val="single" w:sz="4" w:space="0" w:color="auto"/>
              <w:right w:val="single" w:sz="4" w:space="0" w:color="auto"/>
            </w:tcBorders>
            <w:hideMark/>
          </w:tcPr>
          <w:p w14:paraId="66CF2A45" w14:textId="77777777" w:rsidR="008348EA" w:rsidRPr="00CA2C61" w:rsidRDefault="008348EA" w:rsidP="0045302C">
            <w:pPr>
              <w:pStyle w:val="TABLE-cell"/>
              <w:rPr>
                <w:ins w:id="7604" w:author="John Cowburn" w:date="2022-03-02T15:55:00Z"/>
                <w:highlight w:val="yellow"/>
              </w:rPr>
            </w:pPr>
            <w:ins w:id="7605" w:author="John Cowburn" w:date="2022-03-02T15:55:00Z">
              <w:r w:rsidRPr="00CA2C61">
                <w:rPr>
                  <w:highlight w:val="yellow"/>
                </w:rPr>
                <w:t>CertificatePolicies</w:t>
              </w:r>
            </w:ins>
          </w:p>
          <w:p w14:paraId="34957A53" w14:textId="77777777" w:rsidR="008348EA" w:rsidRPr="00CA2C61" w:rsidRDefault="008348EA" w:rsidP="0045302C">
            <w:pPr>
              <w:pStyle w:val="TABLE-cell"/>
              <w:rPr>
                <w:ins w:id="7606" w:author="John Cowburn" w:date="2022-03-02T15:55:00Z"/>
                <w:highlight w:val="yellow"/>
              </w:rPr>
            </w:pPr>
            <w:ins w:id="7607" w:author="John Cowburn" w:date="2022-03-02T15:55:00Z">
              <w:r w:rsidRPr="00CA2C61">
                <w:rPr>
                  <w:highlight w:val="yellow"/>
                </w:rPr>
                <w:t>Identifier</w:t>
              </w:r>
            </w:ins>
          </w:p>
          <w:p w14:paraId="65829326" w14:textId="77777777" w:rsidR="008348EA" w:rsidRPr="00CA2C61" w:rsidRDefault="008348EA" w:rsidP="0045302C">
            <w:pPr>
              <w:pStyle w:val="TABLE-cell"/>
              <w:rPr>
                <w:ins w:id="7608" w:author="John Cowburn" w:date="2022-03-02T15:55:00Z"/>
                <w:highlight w:val="yellow"/>
              </w:rPr>
            </w:pPr>
            <w:ins w:id="7609" w:author="John Cowburn" w:date="2022-03-02T15:55:00Z">
              <w:r w:rsidRPr="00CA2C61">
                <w:rPr>
                  <w:highlight w:val="yellow"/>
                </w:rPr>
                <w:t>Value</w:t>
              </w:r>
            </w:ins>
          </w:p>
          <w:p w14:paraId="5D540034" w14:textId="77777777" w:rsidR="008348EA" w:rsidRPr="00CA2C61" w:rsidRDefault="008348EA" w:rsidP="0045302C">
            <w:pPr>
              <w:pStyle w:val="TABLE-cell"/>
              <w:rPr>
                <w:ins w:id="7610" w:author="John Cowburn" w:date="2022-03-02T15:55:00Z"/>
                <w:highlight w:val="yellow"/>
              </w:rPr>
            </w:pPr>
            <w:ins w:id="7611" w:author="John Cowburn" w:date="2022-03-02T15:55:00Z">
              <w:r w:rsidRPr="00CA2C61">
                <w:rPr>
                  <w:highlight w:val="yellow"/>
                </w:rPr>
                <w:t>Critical</w:t>
              </w:r>
            </w:ins>
          </w:p>
        </w:tc>
        <w:tc>
          <w:tcPr>
            <w:tcW w:w="2180" w:type="dxa"/>
            <w:tcBorders>
              <w:top w:val="single" w:sz="4" w:space="0" w:color="auto"/>
              <w:left w:val="single" w:sz="4" w:space="0" w:color="auto"/>
              <w:bottom w:val="single" w:sz="4" w:space="0" w:color="auto"/>
              <w:right w:val="single" w:sz="4" w:space="0" w:color="auto"/>
            </w:tcBorders>
          </w:tcPr>
          <w:p w14:paraId="7A98BE34" w14:textId="77777777" w:rsidR="008348EA" w:rsidRPr="00CA2C61" w:rsidRDefault="008348EA" w:rsidP="0045302C">
            <w:pPr>
              <w:pStyle w:val="TABLE-cell"/>
              <w:rPr>
                <w:ins w:id="7612" w:author="John Cowburn" w:date="2022-03-02T15:55:00Z"/>
                <w:highlight w:val="yellow"/>
              </w:rPr>
            </w:pPr>
          </w:p>
          <w:p w14:paraId="50C5BFA2" w14:textId="77777777" w:rsidR="008348EA" w:rsidRPr="00CA2C61" w:rsidRDefault="008348EA" w:rsidP="0045302C">
            <w:pPr>
              <w:pStyle w:val="TABLE-cell"/>
              <w:rPr>
                <w:ins w:id="7613" w:author="John Cowburn" w:date="2022-03-02T15:55:00Z"/>
                <w:highlight w:val="yellow"/>
              </w:rPr>
            </w:pPr>
            <w:ins w:id="7614" w:author="John Cowburn" w:date="2022-03-02T15:55:00Z">
              <w:r w:rsidRPr="00CA2C61">
                <w:rPr>
                  <w:highlight w:val="yellow"/>
                </w:rPr>
                <w:t>2.5.29.32</w:t>
              </w:r>
            </w:ins>
          </w:p>
          <w:p w14:paraId="4D5595AC" w14:textId="77777777" w:rsidR="008348EA" w:rsidRPr="00CA2C61" w:rsidRDefault="008348EA" w:rsidP="0045302C">
            <w:pPr>
              <w:pStyle w:val="TABLE-cell"/>
              <w:rPr>
                <w:ins w:id="7615" w:author="John Cowburn" w:date="2022-03-02T15:55:00Z"/>
                <w:highlight w:val="yellow"/>
              </w:rPr>
            </w:pPr>
            <w:ins w:id="7616" w:author="John Cowburn" w:date="2022-03-02T15:55:00Z">
              <w:r w:rsidRPr="00CA2C61">
                <w:rPr>
                  <w:highlight w:val="yellow"/>
                </w:rPr>
                <w:t>OID</w:t>
              </w:r>
            </w:ins>
          </w:p>
          <w:p w14:paraId="675BCFEF" w14:textId="77777777" w:rsidR="008348EA" w:rsidRPr="00CA2C61" w:rsidRDefault="008348EA" w:rsidP="0045302C">
            <w:pPr>
              <w:pStyle w:val="TABLE-cell"/>
              <w:rPr>
                <w:ins w:id="7617" w:author="John Cowburn" w:date="2022-03-02T15:55:00Z"/>
                <w:highlight w:val="yellow"/>
              </w:rPr>
            </w:pPr>
            <w:ins w:id="7618" w:author="John Cowburn" w:date="2022-03-02T15:55:00Z">
              <w:r w:rsidRPr="00CA2C61">
                <w:rPr>
                  <w:highlight w:val="yellow"/>
                </w:rPr>
                <w:t>FALSE</w:t>
              </w:r>
            </w:ins>
          </w:p>
        </w:tc>
        <w:tc>
          <w:tcPr>
            <w:tcW w:w="4544" w:type="dxa"/>
            <w:gridSpan w:val="3"/>
            <w:tcBorders>
              <w:top w:val="single" w:sz="4" w:space="0" w:color="auto"/>
              <w:left w:val="single" w:sz="4" w:space="0" w:color="auto"/>
              <w:bottom w:val="single" w:sz="4" w:space="0" w:color="auto"/>
              <w:right w:val="single" w:sz="4" w:space="0" w:color="auto"/>
            </w:tcBorders>
            <w:hideMark/>
          </w:tcPr>
          <w:p w14:paraId="4844E59B" w14:textId="77777777" w:rsidR="008348EA" w:rsidRPr="00CA2C61" w:rsidRDefault="008348EA" w:rsidP="0045302C">
            <w:pPr>
              <w:pStyle w:val="TABLE-cell"/>
              <w:rPr>
                <w:ins w:id="7619" w:author="John Cowburn" w:date="2022-03-02T15:55:00Z"/>
                <w:highlight w:val="yellow"/>
              </w:rPr>
            </w:pPr>
            <w:ins w:id="7620" w:author="John Cowburn" w:date="2022-03-02T15:55:00Z">
              <w:r w:rsidRPr="00CA2C61">
                <w:rPr>
                  <w:highlight w:val="yellow"/>
                </w:rPr>
                <w:t>Optional in end entity certificates</w:t>
              </w:r>
            </w:ins>
          </w:p>
        </w:tc>
      </w:tr>
      <w:tr w:rsidR="008348EA" w:rsidRPr="00E92C62" w14:paraId="0FFA068E" w14:textId="77777777" w:rsidTr="008348EA">
        <w:trPr>
          <w:cantSplit/>
          <w:jc w:val="center"/>
          <w:ins w:id="7621" w:author="John Cowburn" w:date="2022-03-02T15:55:00Z"/>
        </w:trPr>
        <w:tc>
          <w:tcPr>
            <w:tcW w:w="2518" w:type="dxa"/>
            <w:tcBorders>
              <w:top w:val="single" w:sz="4" w:space="0" w:color="auto"/>
              <w:left w:val="single" w:sz="4" w:space="0" w:color="auto"/>
              <w:bottom w:val="single" w:sz="4" w:space="0" w:color="auto"/>
              <w:right w:val="single" w:sz="4" w:space="0" w:color="auto"/>
            </w:tcBorders>
            <w:hideMark/>
          </w:tcPr>
          <w:p w14:paraId="488AF1C3" w14:textId="77777777" w:rsidR="008348EA" w:rsidRPr="00CA2C61" w:rsidRDefault="008348EA" w:rsidP="0045302C">
            <w:pPr>
              <w:pStyle w:val="TABLE-cell"/>
              <w:rPr>
                <w:ins w:id="7622" w:author="John Cowburn" w:date="2022-03-02T15:55:00Z"/>
                <w:highlight w:val="yellow"/>
              </w:rPr>
            </w:pPr>
            <w:ins w:id="7623" w:author="John Cowburn" w:date="2022-03-02T15:55:00Z">
              <w:r w:rsidRPr="00CA2C61">
                <w:rPr>
                  <w:highlight w:val="yellow"/>
                </w:rPr>
                <w:t>Subject Alt Names</w:t>
              </w:r>
            </w:ins>
          </w:p>
          <w:p w14:paraId="1569956B" w14:textId="77777777" w:rsidR="008348EA" w:rsidRPr="00CA2C61" w:rsidRDefault="008348EA" w:rsidP="0045302C">
            <w:pPr>
              <w:pStyle w:val="TABLE-cell"/>
              <w:rPr>
                <w:ins w:id="7624" w:author="John Cowburn" w:date="2022-03-02T15:55:00Z"/>
                <w:highlight w:val="yellow"/>
              </w:rPr>
            </w:pPr>
            <w:ins w:id="7625" w:author="John Cowburn" w:date="2022-03-02T15:55:00Z">
              <w:r w:rsidRPr="00CA2C61">
                <w:rPr>
                  <w:highlight w:val="yellow"/>
                </w:rPr>
                <w:t>Identifier</w:t>
              </w:r>
            </w:ins>
          </w:p>
          <w:p w14:paraId="0E95D99B" w14:textId="77777777" w:rsidR="008348EA" w:rsidRPr="00CA2C61" w:rsidRDefault="008348EA" w:rsidP="0045302C">
            <w:pPr>
              <w:pStyle w:val="TABLE-cell"/>
              <w:rPr>
                <w:ins w:id="7626" w:author="John Cowburn" w:date="2022-03-02T15:55:00Z"/>
                <w:highlight w:val="yellow"/>
              </w:rPr>
            </w:pPr>
            <w:ins w:id="7627" w:author="John Cowburn" w:date="2022-03-02T15:55:00Z">
              <w:r w:rsidRPr="00CA2C61">
                <w:rPr>
                  <w:highlight w:val="yellow"/>
                </w:rPr>
                <w:t>Value</w:t>
              </w:r>
              <w:r w:rsidRPr="00CA2C61">
                <w:rPr>
                  <w:highlight w:val="yellow"/>
                </w:rPr>
                <w:br/>
              </w:r>
            </w:ins>
          </w:p>
          <w:p w14:paraId="25C9B779" w14:textId="77777777" w:rsidR="008348EA" w:rsidRPr="00CA2C61" w:rsidRDefault="008348EA" w:rsidP="0045302C">
            <w:pPr>
              <w:pStyle w:val="TABLE-cell"/>
              <w:rPr>
                <w:ins w:id="7628" w:author="John Cowburn" w:date="2022-03-02T15:55:00Z"/>
                <w:highlight w:val="yellow"/>
              </w:rPr>
            </w:pPr>
            <w:ins w:id="7629" w:author="John Cowburn" w:date="2022-03-02T15:55:00Z">
              <w:r w:rsidRPr="00CA2C61">
                <w:rPr>
                  <w:highlight w:val="yellow"/>
                </w:rPr>
                <w:t>Critical</w:t>
              </w:r>
            </w:ins>
          </w:p>
        </w:tc>
        <w:tc>
          <w:tcPr>
            <w:tcW w:w="2180" w:type="dxa"/>
            <w:tcBorders>
              <w:top w:val="single" w:sz="4" w:space="0" w:color="auto"/>
              <w:left w:val="single" w:sz="4" w:space="0" w:color="auto"/>
              <w:bottom w:val="single" w:sz="4" w:space="0" w:color="auto"/>
              <w:right w:val="single" w:sz="4" w:space="0" w:color="auto"/>
            </w:tcBorders>
          </w:tcPr>
          <w:p w14:paraId="46905E38" w14:textId="77777777" w:rsidR="008348EA" w:rsidRPr="00CA2C61" w:rsidRDefault="008348EA" w:rsidP="0045302C">
            <w:pPr>
              <w:pStyle w:val="TABLE-cell"/>
              <w:rPr>
                <w:ins w:id="7630" w:author="John Cowburn" w:date="2022-03-02T15:55:00Z"/>
                <w:highlight w:val="yellow"/>
              </w:rPr>
            </w:pPr>
          </w:p>
          <w:p w14:paraId="2B7B6C34" w14:textId="77777777" w:rsidR="008348EA" w:rsidRPr="00CA2C61" w:rsidRDefault="008348EA" w:rsidP="0045302C">
            <w:pPr>
              <w:pStyle w:val="TABLE-cell"/>
              <w:rPr>
                <w:ins w:id="7631" w:author="John Cowburn" w:date="2022-03-02T15:55:00Z"/>
                <w:highlight w:val="yellow"/>
              </w:rPr>
            </w:pPr>
            <w:ins w:id="7632" w:author="John Cowburn" w:date="2022-03-02T15:55:00Z">
              <w:r w:rsidRPr="00CA2C61">
                <w:rPr>
                  <w:highlight w:val="yellow"/>
                </w:rPr>
                <w:t>2.5.29.17</w:t>
              </w:r>
            </w:ins>
          </w:p>
          <w:p w14:paraId="38F2C2E9" w14:textId="77777777" w:rsidR="008348EA" w:rsidRPr="00CA2C61" w:rsidRDefault="008348EA" w:rsidP="0045302C">
            <w:pPr>
              <w:pStyle w:val="TABLE-cell"/>
              <w:rPr>
                <w:ins w:id="7633" w:author="John Cowburn" w:date="2022-03-02T15:55:00Z"/>
                <w:highlight w:val="yellow"/>
              </w:rPr>
            </w:pPr>
            <w:ins w:id="7634" w:author="John Cowburn" w:date="2022-03-02T15:55:00Z">
              <w:r w:rsidRPr="00CA2C61">
                <w:rPr>
                  <w:highlight w:val="yellow"/>
                </w:rPr>
                <w:t>To be assigned by the PKI or the CA</w:t>
              </w:r>
            </w:ins>
          </w:p>
          <w:p w14:paraId="542C2B14" w14:textId="77777777" w:rsidR="008348EA" w:rsidRPr="00CA2C61" w:rsidRDefault="008348EA" w:rsidP="0045302C">
            <w:pPr>
              <w:pStyle w:val="TABLE-cell"/>
              <w:rPr>
                <w:ins w:id="7635" w:author="John Cowburn" w:date="2022-03-02T15:55:00Z"/>
                <w:highlight w:val="yellow"/>
              </w:rPr>
            </w:pPr>
            <w:ins w:id="7636" w:author="John Cowburn" w:date="2022-03-02T15:55:00Z">
              <w:r w:rsidRPr="00CA2C61">
                <w:rPr>
                  <w:highlight w:val="yellow"/>
                </w:rPr>
                <w:t>TRUE when Subject is absent.</w:t>
              </w:r>
            </w:ins>
          </w:p>
        </w:tc>
        <w:tc>
          <w:tcPr>
            <w:tcW w:w="4544" w:type="dxa"/>
            <w:gridSpan w:val="3"/>
            <w:tcBorders>
              <w:top w:val="single" w:sz="4" w:space="0" w:color="auto"/>
              <w:left w:val="single" w:sz="4" w:space="0" w:color="auto"/>
              <w:bottom w:val="single" w:sz="4" w:space="0" w:color="auto"/>
              <w:right w:val="single" w:sz="4" w:space="0" w:color="auto"/>
            </w:tcBorders>
            <w:hideMark/>
          </w:tcPr>
          <w:p w14:paraId="3D7D6E37" w14:textId="77777777" w:rsidR="008348EA" w:rsidRPr="00CA2C61" w:rsidRDefault="008348EA" w:rsidP="0045302C">
            <w:pPr>
              <w:pStyle w:val="TABLE-cell"/>
              <w:rPr>
                <w:ins w:id="7637" w:author="John Cowburn" w:date="2022-03-02T15:55:00Z"/>
                <w:highlight w:val="yellow"/>
              </w:rPr>
            </w:pPr>
            <w:ins w:id="7638" w:author="John Cowburn" w:date="2022-03-02T15:55:00Z">
              <w:r w:rsidRPr="00CA2C61">
                <w:rPr>
                  <w:highlight w:val="yellow"/>
                </w:rPr>
                <w:t>Optional in end entity certificates</w:t>
              </w:r>
            </w:ins>
          </w:p>
        </w:tc>
      </w:tr>
      <w:tr w:rsidR="008348EA" w:rsidRPr="00E92C62" w14:paraId="1E5D515D" w14:textId="77777777" w:rsidTr="008348EA">
        <w:trPr>
          <w:cantSplit/>
          <w:jc w:val="center"/>
          <w:ins w:id="7639" w:author="John Cowburn" w:date="2022-03-02T15:55:00Z"/>
        </w:trPr>
        <w:tc>
          <w:tcPr>
            <w:tcW w:w="9242" w:type="dxa"/>
            <w:gridSpan w:val="5"/>
            <w:tcBorders>
              <w:top w:val="single" w:sz="4" w:space="0" w:color="auto"/>
              <w:left w:val="single" w:sz="4" w:space="0" w:color="auto"/>
              <w:bottom w:val="single" w:sz="4" w:space="0" w:color="auto"/>
              <w:right w:val="single" w:sz="4" w:space="0" w:color="auto"/>
            </w:tcBorders>
            <w:shd w:val="clear" w:color="auto" w:fill="BFBFBF"/>
            <w:hideMark/>
          </w:tcPr>
          <w:p w14:paraId="05DA2F82" w14:textId="77777777" w:rsidR="008348EA" w:rsidRPr="00CA2C61" w:rsidRDefault="008348EA" w:rsidP="0045302C">
            <w:pPr>
              <w:pStyle w:val="TABLE-cell"/>
              <w:rPr>
                <w:ins w:id="7640" w:author="John Cowburn" w:date="2022-03-02T15:55:00Z"/>
                <w:i/>
                <w:highlight w:val="yellow"/>
              </w:rPr>
            </w:pPr>
            <w:ins w:id="7641" w:author="John Cowburn" w:date="2022-03-02T15:55:00Z">
              <w:r w:rsidRPr="00CA2C61">
                <w:rPr>
                  <w:i/>
                  <w:highlight w:val="yellow"/>
                </w:rPr>
                <w:t>end tbsCertificate</w:t>
              </w:r>
            </w:ins>
          </w:p>
        </w:tc>
      </w:tr>
      <w:tr w:rsidR="008348EA" w:rsidRPr="00E92C62" w14:paraId="49BBF283" w14:textId="77777777" w:rsidTr="008348EA">
        <w:trPr>
          <w:cantSplit/>
          <w:jc w:val="center"/>
          <w:ins w:id="7642" w:author="John Cowburn" w:date="2022-03-02T15:55:00Z"/>
        </w:trPr>
        <w:tc>
          <w:tcPr>
            <w:tcW w:w="2518" w:type="dxa"/>
            <w:tcBorders>
              <w:top w:val="single" w:sz="4" w:space="0" w:color="auto"/>
              <w:left w:val="single" w:sz="4" w:space="0" w:color="auto"/>
              <w:bottom w:val="single" w:sz="4" w:space="0" w:color="auto"/>
              <w:right w:val="single" w:sz="4" w:space="0" w:color="auto"/>
            </w:tcBorders>
            <w:hideMark/>
          </w:tcPr>
          <w:p w14:paraId="7D072D08" w14:textId="77777777" w:rsidR="008348EA" w:rsidRPr="00CA2C61" w:rsidRDefault="008348EA" w:rsidP="0045302C">
            <w:pPr>
              <w:pStyle w:val="TABLE-cell"/>
              <w:rPr>
                <w:ins w:id="7643" w:author="John Cowburn" w:date="2022-03-02T15:55:00Z"/>
                <w:highlight w:val="yellow"/>
              </w:rPr>
            </w:pPr>
            <w:ins w:id="7644" w:author="John Cowburn" w:date="2022-03-02T15:55:00Z">
              <w:r w:rsidRPr="00CA2C61">
                <w:rPr>
                  <w:highlight w:val="yellow"/>
                </w:rPr>
                <w:t>signatureAlgorithm</w:t>
              </w:r>
            </w:ins>
          </w:p>
        </w:tc>
        <w:tc>
          <w:tcPr>
            <w:tcW w:w="2180" w:type="dxa"/>
            <w:tcBorders>
              <w:top w:val="single" w:sz="4" w:space="0" w:color="auto"/>
              <w:left w:val="single" w:sz="4" w:space="0" w:color="auto"/>
              <w:bottom w:val="single" w:sz="4" w:space="0" w:color="auto"/>
              <w:right w:val="single" w:sz="4" w:space="0" w:color="auto"/>
            </w:tcBorders>
            <w:hideMark/>
          </w:tcPr>
          <w:p w14:paraId="17577A5A" w14:textId="77777777" w:rsidR="008348EA" w:rsidRPr="00CA2C61" w:rsidRDefault="008348EA" w:rsidP="0045302C">
            <w:pPr>
              <w:pStyle w:val="TABLE-cell"/>
              <w:rPr>
                <w:ins w:id="7645" w:author="John Cowburn" w:date="2022-03-02T15:55:00Z"/>
                <w:highlight w:val="yellow"/>
              </w:rPr>
            </w:pPr>
            <w:ins w:id="7646" w:author="John Cowburn" w:date="2022-03-02T15:55:00Z">
              <w:r w:rsidRPr="00CA2C61">
                <w:rPr>
                  <w:highlight w:val="yellow"/>
                </w:rPr>
                <w:t>1.2.840.10045.4.3.2</w:t>
              </w:r>
            </w:ins>
          </w:p>
        </w:tc>
        <w:tc>
          <w:tcPr>
            <w:tcW w:w="4544" w:type="dxa"/>
            <w:gridSpan w:val="3"/>
            <w:tcBorders>
              <w:top w:val="single" w:sz="4" w:space="0" w:color="auto"/>
              <w:left w:val="single" w:sz="4" w:space="0" w:color="auto"/>
              <w:bottom w:val="single" w:sz="4" w:space="0" w:color="auto"/>
              <w:right w:val="single" w:sz="4" w:space="0" w:color="auto"/>
            </w:tcBorders>
            <w:hideMark/>
          </w:tcPr>
          <w:p w14:paraId="11FD9EA6" w14:textId="77777777" w:rsidR="008348EA" w:rsidRPr="00CA2C61" w:rsidRDefault="008348EA" w:rsidP="0045302C">
            <w:pPr>
              <w:pStyle w:val="TABLE-cell"/>
              <w:rPr>
                <w:ins w:id="7647" w:author="John Cowburn" w:date="2022-03-02T15:55:00Z"/>
                <w:highlight w:val="yellow"/>
              </w:rPr>
            </w:pPr>
            <w:ins w:id="7648" w:author="John Cowburn" w:date="2022-03-02T15:55:00Z">
              <w:r w:rsidRPr="00CA2C61">
                <w:rPr>
                  <w:highlight w:val="yellow"/>
                </w:rPr>
                <w:t>ecdsa-with-SHA256</w:t>
              </w:r>
            </w:ins>
          </w:p>
        </w:tc>
      </w:tr>
      <w:tr w:rsidR="008348EA" w:rsidRPr="00E92C62" w14:paraId="4E591843" w14:textId="77777777" w:rsidTr="008348EA">
        <w:trPr>
          <w:cantSplit/>
          <w:jc w:val="center"/>
          <w:ins w:id="7649" w:author="John Cowburn" w:date="2022-03-02T15:55:00Z"/>
        </w:trPr>
        <w:tc>
          <w:tcPr>
            <w:tcW w:w="2518" w:type="dxa"/>
            <w:tcBorders>
              <w:top w:val="single" w:sz="4" w:space="0" w:color="auto"/>
              <w:left w:val="single" w:sz="4" w:space="0" w:color="auto"/>
              <w:bottom w:val="single" w:sz="4" w:space="0" w:color="auto"/>
              <w:right w:val="single" w:sz="4" w:space="0" w:color="auto"/>
            </w:tcBorders>
            <w:hideMark/>
          </w:tcPr>
          <w:p w14:paraId="4A536BDF" w14:textId="77777777" w:rsidR="008348EA" w:rsidRPr="008348EA" w:rsidRDefault="008348EA" w:rsidP="0045302C">
            <w:pPr>
              <w:pStyle w:val="TABLE-cell"/>
              <w:rPr>
                <w:ins w:id="7650" w:author="John Cowburn" w:date="2022-03-02T15:55:00Z"/>
                <w:b/>
                <w:bCs w:val="0"/>
                <w:highlight w:val="yellow"/>
              </w:rPr>
            </w:pPr>
            <w:ins w:id="7651" w:author="John Cowburn" w:date="2022-03-02T15:55:00Z">
              <w:r w:rsidRPr="008348EA">
                <w:rPr>
                  <w:b/>
                  <w:bCs w:val="0"/>
                  <w:highlight w:val="yellow"/>
                </w:rPr>
                <w:t>signatureValue</w:t>
              </w:r>
            </w:ins>
          </w:p>
        </w:tc>
        <w:tc>
          <w:tcPr>
            <w:tcW w:w="2180" w:type="dxa"/>
            <w:tcBorders>
              <w:top w:val="single" w:sz="4" w:space="0" w:color="auto"/>
              <w:left w:val="single" w:sz="4" w:space="0" w:color="auto"/>
              <w:bottom w:val="single" w:sz="4" w:space="0" w:color="auto"/>
              <w:right w:val="single" w:sz="4" w:space="0" w:color="auto"/>
            </w:tcBorders>
            <w:hideMark/>
          </w:tcPr>
          <w:p w14:paraId="7D5E3382" w14:textId="77777777" w:rsidR="008348EA" w:rsidRPr="00CA2C61" w:rsidRDefault="008348EA" w:rsidP="0045302C">
            <w:pPr>
              <w:pStyle w:val="TABLE-cell"/>
              <w:rPr>
                <w:ins w:id="7652" w:author="John Cowburn" w:date="2022-03-02T15:55:00Z"/>
                <w:highlight w:val="yellow"/>
              </w:rPr>
            </w:pPr>
            <w:ins w:id="7653" w:author="John Cowburn" w:date="2022-03-02T15:55:00Z">
              <w:r w:rsidRPr="00CA2C61">
                <w:rPr>
                  <w:highlight w:val="yellow"/>
                </w:rPr>
                <w:t>Bit string</w:t>
              </w:r>
            </w:ins>
          </w:p>
        </w:tc>
        <w:tc>
          <w:tcPr>
            <w:tcW w:w="4544" w:type="dxa"/>
            <w:gridSpan w:val="3"/>
            <w:tcBorders>
              <w:top w:val="single" w:sz="4" w:space="0" w:color="auto"/>
              <w:left w:val="single" w:sz="4" w:space="0" w:color="auto"/>
              <w:bottom w:val="single" w:sz="4" w:space="0" w:color="auto"/>
              <w:right w:val="single" w:sz="4" w:space="0" w:color="auto"/>
            </w:tcBorders>
            <w:hideMark/>
          </w:tcPr>
          <w:p w14:paraId="21EAF8D7" w14:textId="77777777" w:rsidR="008348EA" w:rsidRPr="00CA2C61" w:rsidRDefault="008348EA" w:rsidP="0045302C">
            <w:pPr>
              <w:pStyle w:val="TABLE-cell"/>
              <w:rPr>
                <w:ins w:id="7654" w:author="John Cowburn" w:date="2022-03-02T15:55:00Z"/>
                <w:highlight w:val="yellow"/>
              </w:rPr>
            </w:pPr>
            <w:ins w:id="7655" w:author="John Cowburn" w:date="2022-03-02T15:55:00Z">
              <w:r w:rsidRPr="00CA2C61">
                <w:rPr>
                  <w:highlight w:val="yellow"/>
                </w:rPr>
                <w:t>Encoded bit string value of a DER encoded sequence of 2 integers; each a maximum of 33 bytes.</w:t>
              </w:r>
            </w:ins>
          </w:p>
        </w:tc>
      </w:tr>
      <w:tr w:rsidR="00145D96" w:rsidDel="008348EA" w14:paraId="41600D9D" w14:textId="77777777" w:rsidTr="008348EA">
        <w:trPr>
          <w:cantSplit/>
          <w:jc w:val="center"/>
          <w:del w:id="7656" w:author="John Cowburn" w:date="2022-03-02T15:54:00Z"/>
        </w:trPr>
        <w:tc>
          <w:tcPr>
            <w:tcW w:w="2488" w:type="dxa"/>
            <w:tcBorders>
              <w:top w:val="single" w:sz="4" w:space="0" w:color="auto"/>
              <w:left w:val="single" w:sz="4" w:space="0" w:color="auto"/>
              <w:bottom w:val="single" w:sz="4" w:space="0" w:color="auto"/>
              <w:right w:val="single" w:sz="4" w:space="0" w:color="auto"/>
            </w:tcBorders>
            <w:shd w:val="clear" w:color="auto" w:fill="808080"/>
            <w:hideMark/>
          </w:tcPr>
          <w:p w14:paraId="0583D623" w14:textId="4D453943" w:rsidR="00A40CA7" w:rsidDel="008348EA" w:rsidRDefault="00A40CA7" w:rsidP="009A2DF6">
            <w:pPr>
              <w:pStyle w:val="TABLE-col-heading"/>
              <w:rPr>
                <w:del w:id="7657" w:author="John Cowburn" w:date="2022-03-02T15:54:00Z"/>
              </w:rPr>
            </w:pPr>
            <w:del w:id="7658" w:author="John Cowburn" w:date="2022-03-02T15:54:00Z">
              <w:r w:rsidDel="008348EA">
                <w:delText>Field</w:delText>
              </w:r>
            </w:del>
          </w:p>
        </w:tc>
        <w:tc>
          <w:tcPr>
            <w:tcW w:w="3571" w:type="dxa"/>
            <w:gridSpan w:val="3"/>
            <w:tcBorders>
              <w:top w:val="single" w:sz="4" w:space="0" w:color="auto"/>
              <w:left w:val="single" w:sz="4" w:space="0" w:color="auto"/>
              <w:bottom w:val="single" w:sz="4" w:space="0" w:color="auto"/>
              <w:right w:val="single" w:sz="4" w:space="0" w:color="auto"/>
            </w:tcBorders>
            <w:shd w:val="clear" w:color="auto" w:fill="808080"/>
            <w:hideMark/>
          </w:tcPr>
          <w:p w14:paraId="2DBABD14" w14:textId="24A5B727" w:rsidR="00A40CA7" w:rsidDel="008348EA" w:rsidRDefault="00A40CA7" w:rsidP="009A2DF6">
            <w:pPr>
              <w:pStyle w:val="TABLE-col-heading"/>
              <w:rPr>
                <w:del w:id="7659" w:author="John Cowburn" w:date="2022-03-02T15:54:00Z"/>
              </w:rPr>
            </w:pPr>
            <w:del w:id="7660" w:author="John Cowburn" w:date="2022-03-02T15:54:00Z">
              <w:r w:rsidDel="008348EA">
                <w:delText>Value</w:delText>
              </w:r>
            </w:del>
          </w:p>
        </w:tc>
        <w:tc>
          <w:tcPr>
            <w:tcW w:w="3011" w:type="dxa"/>
            <w:tcBorders>
              <w:top w:val="single" w:sz="4" w:space="0" w:color="auto"/>
              <w:left w:val="single" w:sz="4" w:space="0" w:color="auto"/>
              <w:bottom w:val="single" w:sz="4" w:space="0" w:color="auto"/>
              <w:right w:val="single" w:sz="4" w:space="0" w:color="auto"/>
            </w:tcBorders>
            <w:shd w:val="clear" w:color="auto" w:fill="808080"/>
            <w:hideMark/>
          </w:tcPr>
          <w:p w14:paraId="6FF4833A" w14:textId="5D2286EB" w:rsidR="00A40CA7" w:rsidDel="008348EA" w:rsidRDefault="00A40CA7" w:rsidP="009A2DF6">
            <w:pPr>
              <w:pStyle w:val="TABLE-col-heading"/>
              <w:rPr>
                <w:del w:id="7661" w:author="John Cowburn" w:date="2022-03-02T15:54:00Z"/>
              </w:rPr>
            </w:pPr>
            <w:del w:id="7662" w:author="John Cowburn" w:date="2022-03-02T15:54:00Z">
              <w:r w:rsidDel="008348EA">
                <w:delText>Comments</w:delText>
              </w:r>
            </w:del>
          </w:p>
        </w:tc>
      </w:tr>
      <w:tr w:rsidR="00A40CA7" w:rsidDel="008348EA" w14:paraId="3D55710A" w14:textId="03AFBB16" w:rsidTr="008348EA">
        <w:trPr>
          <w:cantSplit/>
          <w:jc w:val="center"/>
          <w:del w:id="7663" w:author="John Cowburn" w:date="2022-03-02T15:54:00Z"/>
        </w:trPr>
        <w:tc>
          <w:tcPr>
            <w:tcW w:w="9070" w:type="dxa"/>
            <w:gridSpan w:val="5"/>
            <w:tcBorders>
              <w:top w:val="single" w:sz="4" w:space="0" w:color="auto"/>
              <w:left w:val="single" w:sz="4" w:space="0" w:color="auto"/>
              <w:bottom w:val="single" w:sz="4" w:space="0" w:color="auto"/>
              <w:right w:val="single" w:sz="4" w:space="0" w:color="auto"/>
            </w:tcBorders>
            <w:shd w:val="clear" w:color="auto" w:fill="BFBFBF"/>
            <w:hideMark/>
          </w:tcPr>
          <w:p w14:paraId="5021D782" w14:textId="17DFE70E" w:rsidR="00A40CA7" w:rsidRPr="009A2DF6" w:rsidDel="008348EA" w:rsidRDefault="00A40CA7" w:rsidP="009A2DF6">
            <w:pPr>
              <w:pStyle w:val="TABLE-cell"/>
              <w:rPr>
                <w:del w:id="7664" w:author="John Cowburn" w:date="2022-03-02T15:54:00Z"/>
                <w:i/>
                <w:iCs/>
              </w:rPr>
            </w:pPr>
            <w:del w:id="7665" w:author="John Cowburn" w:date="2022-03-02T15:54:00Z">
              <w:r w:rsidRPr="009A2DF6" w:rsidDel="008348EA">
                <w:rPr>
                  <w:i/>
                  <w:iCs/>
                </w:rPr>
                <w:delText>begin tbsCertificate</w:delText>
              </w:r>
            </w:del>
          </w:p>
        </w:tc>
      </w:tr>
      <w:tr w:rsidR="00145D96" w:rsidDel="008348EA" w14:paraId="30071456" w14:textId="77777777" w:rsidTr="008348EA">
        <w:trPr>
          <w:cantSplit/>
          <w:jc w:val="center"/>
          <w:del w:id="7666" w:author="John Cowburn" w:date="2022-03-02T15:54:00Z"/>
        </w:trPr>
        <w:tc>
          <w:tcPr>
            <w:tcW w:w="2488" w:type="dxa"/>
            <w:tcBorders>
              <w:top w:val="single" w:sz="4" w:space="0" w:color="auto"/>
              <w:left w:val="single" w:sz="4" w:space="0" w:color="auto"/>
              <w:bottom w:val="single" w:sz="4" w:space="0" w:color="auto"/>
              <w:right w:val="single" w:sz="4" w:space="0" w:color="auto"/>
            </w:tcBorders>
            <w:hideMark/>
          </w:tcPr>
          <w:p w14:paraId="11DE6C2B" w14:textId="78AE6DCB" w:rsidR="00A40CA7" w:rsidRPr="009A2DF6" w:rsidDel="008348EA" w:rsidRDefault="00A40CA7" w:rsidP="009A2DF6">
            <w:pPr>
              <w:pStyle w:val="TABLE-cell"/>
              <w:rPr>
                <w:del w:id="7667" w:author="John Cowburn" w:date="2022-03-02T15:54:00Z"/>
                <w:rStyle w:val="Strong"/>
                <w:b w:val="0"/>
                <w:bCs/>
              </w:rPr>
            </w:pPr>
            <w:del w:id="7668" w:author="John Cowburn" w:date="2022-03-02T15:54:00Z">
              <w:r w:rsidRPr="009A2DF6" w:rsidDel="008348EA">
                <w:rPr>
                  <w:rStyle w:val="Strong"/>
                  <w:b w:val="0"/>
                  <w:bCs/>
                </w:rPr>
                <w:delText>version</w:delText>
              </w:r>
            </w:del>
          </w:p>
        </w:tc>
        <w:tc>
          <w:tcPr>
            <w:tcW w:w="2660" w:type="dxa"/>
            <w:gridSpan w:val="2"/>
            <w:tcBorders>
              <w:top w:val="single" w:sz="4" w:space="0" w:color="auto"/>
              <w:left w:val="single" w:sz="4" w:space="0" w:color="auto"/>
              <w:bottom w:val="single" w:sz="4" w:space="0" w:color="auto"/>
              <w:right w:val="single" w:sz="4" w:space="0" w:color="auto"/>
            </w:tcBorders>
            <w:hideMark/>
          </w:tcPr>
          <w:p w14:paraId="1CE877CD" w14:textId="472BA5AE" w:rsidR="00A40CA7" w:rsidRPr="009A2DF6" w:rsidDel="008348EA" w:rsidRDefault="00A40CA7" w:rsidP="009A2DF6">
            <w:pPr>
              <w:pStyle w:val="TABLE-cell"/>
              <w:rPr>
                <w:del w:id="7669" w:author="John Cowburn" w:date="2022-03-02T15:54:00Z"/>
                <w:rStyle w:val="Strong"/>
                <w:b w:val="0"/>
                <w:bCs/>
              </w:rPr>
            </w:pPr>
            <w:del w:id="7670" w:author="John Cowburn" w:date="2022-03-02T15:54:00Z">
              <w:r w:rsidRPr="009A2DF6" w:rsidDel="008348EA">
                <w:rPr>
                  <w:rStyle w:val="Strong"/>
                  <w:b w:val="0"/>
                  <w:bCs/>
                </w:rPr>
                <w:delText>2</w:delText>
              </w:r>
            </w:del>
          </w:p>
        </w:tc>
        <w:tc>
          <w:tcPr>
            <w:tcW w:w="3922" w:type="dxa"/>
            <w:gridSpan w:val="2"/>
            <w:tcBorders>
              <w:top w:val="single" w:sz="4" w:space="0" w:color="auto"/>
              <w:left w:val="single" w:sz="4" w:space="0" w:color="auto"/>
              <w:bottom w:val="single" w:sz="4" w:space="0" w:color="auto"/>
              <w:right w:val="single" w:sz="4" w:space="0" w:color="auto"/>
            </w:tcBorders>
            <w:hideMark/>
          </w:tcPr>
          <w:p w14:paraId="1D48C692" w14:textId="7206A675" w:rsidR="00A40CA7" w:rsidRPr="009A2DF6" w:rsidDel="008348EA" w:rsidRDefault="00A40CA7" w:rsidP="009A2DF6">
            <w:pPr>
              <w:pStyle w:val="TABLE-cell"/>
              <w:rPr>
                <w:del w:id="7671" w:author="John Cowburn" w:date="2022-03-02T15:54:00Z"/>
                <w:rStyle w:val="Strong"/>
                <w:b w:val="0"/>
                <w:bCs/>
              </w:rPr>
            </w:pPr>
            <w:del w:id="7672" w:author="John Cowburn" w:date="2022-03-02T15:54:00Z">
              <w:r w:rsidRPr="009A2DF6" w:rsidDel="008348EA">
                <w:rPr>
                  <w:rStyle w:val="Strong"/>
                  <w:b w:val="0"/>
                  <w:bCs/>
                </w:rPr>
                <w:delText xml:space="preserve">X.509 version 3 </w:delText>
              </w:r>
            </w:del>
          </w:p>
        </w:tc>
      </w:tr>
      <w:tr w:rsidR="00145D96" w:rsidDel="008348EA" w14:paraId="50EE4957" w14:textId="77777777" w:rsidTr="008348EA">
        <w:trPr>
          <w:cantSplit/>
          <w:jc w:val="center"/>
          <w:del w:id="7673" w:author="John Cowburn" w:date="2022-03-02T15:54:00Z"/>
        </w:trPr>
        <w:tc>
          <w:tcPr>
            <w:tcW w:w="2488" w:type="dxa"/>
            <w:tcBorders>
              <w:top w:val="single" w:sz="4" w:space="0" w:color="auto"/>
              <w:left w:val="single" w:sz="4" w:space="0" w:color="auto"/>
              <w:bottom w:val="single" w:sz="4" w:space="0" w:color="auto"/>
              <w:right w:val="single" w:sz="4" w:space="0" w:color="auto"/>
            </w:tcBorders>
            <w:hideMark/>
          </w:tcPr>
          <w:p w14:paraId="0D809688" w14:textId="3B228D00" w:rsidR="00A40CA7" w:rsidRPr="009A2DF6" w:rsidDel="008348EA" w:rsidRDefault="00A40CA7" w:rsidP="009A2DF6">
            <w:pPr>
              <w:pStyle w:val="TABLE-cell"/>
              <w:rPr>
                <w:del w:id="7674" w:author="John Cowburn" w:date="2022-03-02T15:54:00Z"/>
                <w:rStyle w:val="Strong"/>
                <w:b w:val="0"/>
                <w:bCs/>
              </w:rPr>
            </w:pPr>
            <w:del w:id="7675" w:author="John Cowburn" w:date="2022-03-02T15:54:00Z">
              <w:r w:rsidRPr="009A2DF6" w:rsidDel="008348EA">
                <w:rPr>
                  <w:rStyle w:val="Strong"/>
                  <w:b w:val="0"/>
                  <w:bCs/>
                </w:rPr>
                <w:delText>serialNumber</w:delText>
              </w:r>
            </w:del>
          </w:p>
        </w:tc>
        <w:tc>
          <w:tcPr>
            <w:tcW w:w="2660" w:type="dxa"/>
            <w:gridSpan w:val="2"/>
            <w:tcBorders>
              <w:top w:val="single" w:sz="4" w:space="0" w:color="auto"/>
              <w:left w:val="single" w:sz="4" w:space="0" w:color="auto"/>
              <w:bottom w:val="single" w:sz="4" w:space="0" w:color="auto"/>
              <w:right w:val="single" w:sz="4" w:space="0" w:color="auto"/>
            </w:tcBorders>
            <w:hideMark/>
          </w:tcPr>
          <w:p w14:paraId="191B8BEB" w14:textId="7AD18D91" w:rsidR="00A40CA7" w:rsidRPr="009A2DF6" w:rsidDel="008348EA" w:rsidRDefault="00A40CA7" w:rsidP="009A2DF6">
            <w:pPr>
              <w:pStyle w:val="TABLE-cell"/>
              <w:rPr>
                <w:del w:id="7676" w:author="John Cowburn" w:date="2022-03-02T15:54:00Z"/>
                <w:rStyle w:val="Strong"/>
                <w:b w:val="0"/>
                <w:bCs/>
              </w:rPr>
            </w:pPr>
            <w:del w:id="7677" w:author="John Cowburn" w:date="2022-03-02T15:54:00Z">
              <w:r w:rsidRPr="009A2DF6" w:rsidDel="008348EA">
                <w:rPr>
                  <w:rStyle w:val="Strong"/>
                  <w:b w:val="0"/>
                  <w:bCs/>
                </w:rPr>
                <w:delText>INTEGER</w:delText>
              </w:r>
            </w:del>
          </w:p>
        </w:tc>
        <w:tc>
          <w:tcPr>
            <w:tcW w:w="3922" w:type="dxa"/>
            <w:gridSpan w:val="2"/>
            <w:tcBorders>
              <w:top w:val="single" w:sz="4" w:space="0" w:color="auto"/>
              <w:left w:val="single" w:sz="4" w:space="0" w:color="auto"/>
              <w:bottom w:val="single" w:sz="4" w:space="0" w:color="auto"/>
              <w:right w:val="single" w:sz="4" w:space="0" w:color="auto"/>
            </w:tcBorders>
            <w:hideMark/>
          </w:tcPr>
          <w:p w14:paraId="50D365CD" w14:textId="74119B9B" w:rsidR="00A40CA7" w:rsidRPr="009A2DF6" w:rsidDel="008348EA" w:rsidRDefault="00A40CA7" w:rsidP="009A2DF6">
            <w:pPr>
              <w:pStyle w:val="TABLE-cell"/>
              <w:rPr>
                <w:del w:id="7678" w:author="John Cowburn" w:date="2022-03-02T15:54:00Z"/>
                <w:rStyle w:val="Strong"/>
                <w:b w:val="0"/>
                <w:bCs/>
              </w:rPr>
            </w:pPr>
            <w:del w:id="7679" w:author="John Cowburn" w:date="2022-03-02T15:54:00Z">
              <w:r w:rsidRPr="009A2DF6" w:rsidDel="008348EA">
                <w:rPr>
                  <w:rStyle w:val="Strong"/>
                  <w:b w:val="0"/>
                  <w:bCs/>
                </w:rPr>
                <w:delText>Positive, 20 octets or less</w:delText>
              </w:r>
            </w:del>
          </w:p>
        </w:tc>
      </w:tr>
      <w:tr w:rsidR="00145D96" w:rsidDel="008348EA" w14:paraId="7BFFA545" w14:textId="77777777" w:rsidTr="008348EA">
        <w:trPr>
          <w:cantSplit/>
          <w:jc w:val="center"/>
          <w:del w:id="7680" w:author="John Cowburn" w:date="2022-03-02T15:54:00Z"/>
        </w:trPr>
        <w:tc>
          <w:tcPr>
            <w:tcW w:w="2488" w:type="dxa"/>
            <w:tcBorders>
              <w:top w:val="single" w:sz="4" w:space="0" w:color="auto"/>
              <w:left w:val="single" w:sz="4" w:space="0" w:color="auto"/>
              <w:bottom w:val="single" w:sz="4" w:space="0" w:color="auto"/>
              <w:right w:val="single" w:sz="4" w:space="0" w:color="auto"/>
            </w:tcBorders>
            <w:hideMark/>
          </w:tcPr>
          <w:p w14:paraId="54048728" w14:textId="5C4EE6DB" w:rsidR="00A40CA7" w:rsidRPr="009A2DF6" w:rsidDel="008348EA" w:rsidRDefault="00A40CA7" w:rsidP="009A2DF6">
            <w:pPr>
              <w:pStyle w:val="TABLE-cell"/>
              <w:rPr>
                <w:del w:id="7681" w:author="John Cowburn" w:date="2022-03-02T15:54:00Z"/>
                <w:rStyle w:val="Strong"/>
                <w:b w:val="0"/>
                <w:bCs/>
              </w:rPr>
            </w:pPr>
            <w:del w:id="7682" w:author="John Cowburn" w:date="2022-03-02T15:54:00Z">
              <w:r w:rsidRPr="009A2DF6" w:rsidDel="008348EA">
                <w:rPr>
                  <w:rStyle w:val="Strong"/>
                  <w:b w:val="0"/>
                  <w:bCs/>
                </w:rPr>
                <w:delText>signature</w:delText>
              </w:r>
            </w:del>
          </w:p>
        </w:tc>
        <w:tc>
          <w:tcPr>
            <w:tcW w:w="2660" w:type="dxa"/>
            <w:gridSpan w:val="2"/>
            <w:tcBorders>
              <w:top w:val="single" w:sz="4" w:space="0" w:color="auto"/>
              <w:left w:val="single" w:sz="4" w:space="0" w:color="auto"/>
              <w:bottom w:val="single" w:sz="4" w:space="0" w:color="auto"/>
              <w:right w:val="single" w:sz="4" w:space="0" w:color="auto"/>
            </w:tcBorders>
            <w:hideMark/>
          </w:tcPr>
          <w:p w14:paraId="4CC1E9E3" w14:textId="1A145ED8" w:rsidR="00A40CA7" w:rsidRPr="009A2DF6" w:rsidDel="008348EA" w:rsidRDefault="00A40CA7" w:rsidP="009A2DF6">
            <w:pPr>
              <w:pStyle w:val="TABLE-cell"/>
              <w:rPr>
                <w:del w:id="7683" w:author="John Cowburn" w:date="2022-03-02T15:54:00Z"/>
                <w:rStyle w:val="Strong"/>
                <w:b w:val="0"/>
                <w:bCs/>
              </w:rPr>
            </w:pPr>
            <w:del w:id="7684" w:author="John Cowburn" w:date="2022-03-02T15:54:00Z">
              <w:r w:rsidRPr="009A2DF6" w:rsidDel="008348EA">
                <w:rPr>
                  <w:rStyle w:val="Strong"/>
                  <w:b w:val="0"/>
                  <w:bCs/>
                </w:rPr>
                <w:delText>1.2.840.10045.4.3.2</w:delText>
              </w:r>
            </w:del>
          </w:p>
        </w:tc>
        <w:tc>
          <w:tcPr>
            <w:tcW w:w="3922" w:type="dxa"/>
            <w:gridSpan w:val="2"/>
            <w:tcBorders>
              <w:top w:val="single" w:sz="4" w:space="0" w:color="auto"/>
              <w:left w:val="single" w:sz="4" w:space="0" w:color="auto"/>
              <w:bottom w:val="single" w:sz="4" w:space="0" w:color="auto"/>
              <w:right w:val="single" w:sz="4" w:space="0" w:color="auto"/>
            </w:tcBorders>
            <w:hideMark/>
          </w:tcPr>
          <w:p w14:paraId="463699EF" w14:textId="52AD773D" w:rsidR="00A40CA7" w:rsidRPr="009A2DF6" w:rsidDel="008348EA" w:rsidRDefault="00A40CA7" w:rsidP="009A2DF6">
            <w:pPr>
              <w:pStyle w:val="TABLE-cell"/>
              <w:rPr>
                <w:del w:id="7685" w:author="John Cowburn" w:date="2022-03-02T15:54:00Z"/>
                <w:rStyle w:val="Strong"/>
                <w:b w:val="0"/>
                <w:bCs/>
              </w:rPr>
            </w:pPr>
            <w:del w:id="7686" w:author="John Cowburn" w:date="2022-03-02T15:54:00Z">
              <w:r w:rsidRPr="009A2DF6" w:rsidDel="008348EA">
                <w:rPr>
                  <w:rStyle w:val="Strong"/>
                  <w:b w:val="0"/>
                  <w:bCs/>
                </w:rPr>
                <w:delText>ECDSA with SHA-256</w:delText>
              </w:r>
            </w:del>
          </w:p>
        </w:tc>
      </w:tr>
      <w:tr w:rsidR="00145D96" w:rsidDel="008348EA" w14:paraId="6A4E66A7" w14:textId="77777777" w:rsidTr="008348EA">
        <w:trPr>
          <w:cantSplit/>
          <w:jc w:val="center"/>
          <w:del w:id="7687" w:author="John Cowburn" w:date="2022-03-02T15:54:00Z"/>
        </w:trPr>
        <w:tc>
          <w:tcPr>
            <w:tcW w:w="2488" w:type="dxa"/>
            <w:tcBorders>
              <w:top w:val="single" w:sz="4" w:space="0" w:color="auto"/>
              <w:left w:val="single" w:sz="4" w:space="0" w:color="auto"/>
              <w:bottom w:val="single" w:sz="4" w:space="0" w:color="auto"/>
              <w:right w:val="single" w:sz="4" w:space="0" w:color="auto"/>
            </w:tcBorders>
            <w:hideMark/>
          </w:tcPr>
          <w:p w14:paraId="49D52619" w14:textId="6AA03D97" w:rsidR="00A40CA7" w:rsidRPr="009A2DF6" w:rsidDel="008348EA" w:rsidRDefault="00A40CA7" w:rsidP="009A2DF6">
            <w:pPr>
              <w:pStyle w:val="TABLE-cell"/>
              <w:rPr>
                <w:del w:id="7688" w:author="John Cowburn" w:date="2022-03-02T15:54:00Z"/>
                <w:rStyle w:val="Strong"/>
                <w:b w:val="0"/>
                <w:bCs/>
              </w:rPr>
            </w:pPr>
            <w:del w:id="7689" w:author="John Cowburn" w:date="2022-03-02T15:54:00Z">
              <w:r w:rsidRPr="009A2DF6" w:rsidDel="008348EA">
                <w:rPr>
                  <w:rStyle w:val="Strong"/>
                  <w:b w:val="0"/>
                  <w:bCs/>
                </w:rPr>
                <w:delText>validity</w:delText>
              </w:r>
            </w:del>
          </w:p>
        </w:tc>
        <w:tc>
          <w:tcPr>
            <w:tcW w:w="2660" w:type="dxa"/>
            <w:gridSpan w:val="2"/>
            <w:tcBorders>
              <w:top w:val="single" w:sz="4" w:space="0" w:color="auto"/>
              <w:left w:val="single" w:sz="4" w:space="0" w:color="auto"/>
              <w:bottom w:val="single" w:sz="4" w:space="0" w:color="auto"/>
              <w:right w:val="single" w:sz="4" w:space="0" w:color="auto"/>
            </w:tcBorders>
          </w:tcPr>
          <w:p w14:paraId="1123595D" w14:textId="2067B1C9" w:rsidR="00A40CA7" w:rsidRPr="009A2DF6" w:rsidDel="008348EA" w:rsidRDefault="00A40CA7" w:rsidP="009A2DF6">
            <w:pPr>
              <w:pStyle w:val="TABLE-cell"/>
              <w:rPr>
                <w:del w:id="7690" w:author="John Cowburn" w:date="2022-03-02T15:54:00Z"/>
                <w:rStyle w:val="Strong"/>
                <w:b w:val="0"/>
                <w:bCs/>
              </w:rPr>
            </w:pPr>
          </w:p>
        </w:tc>
        <w:tc>
          <w:tcPr>
            <w:tcW w:w="3922" w:type="dxa"/>
            <w:gridSpan w:val="2"/>
            <w:tcBorders>
              <w:top w:val="single" w:sz="4" w:space="0" w:color="auto"/>
              <w:left w:val="single" w:sz="4" w:space="0" w:color="auto"/>
              <w:bottom w:val="single" w:sz="4" w:space="0" w:color="auto"/>
              <w:right w:val="single" w:sz="4" w:space="0" w:color="auto"/>
            </w:tcBorders>
            <w:hideMark/>
          </w:tcPr>
          <w:p w14:paraId="1427F4D1" w14:textId="62924113" w:rsidR="00A40CA7" w:rsidRPr="009A2DF6" w:rsidDel="008348EA" w:rsidRDefault="00A40CA7" w:rsidP="009A2DF6">
            <w:pPr>
              <w:pStyle w:val="TABLE-cell"/>
              <w:rPr>
                <w:del w:id="7691" w:author="John Cowburn" w:date="2022-03-02T15:54:00Z"/>
                <w:rStyle w:val="Strong"/>
                <w:b w:val="0"/>
                <w:bCs/>
              </w:rPr>
            </w:pPr>
            <w:del w:id="7692" w:author="John Cowburn" w:date="2022-03-02T15:54:00Z">
              <w:r w:rsidRPr="009A2DF6" w:rsidDel="008348EA">
                <w:rPr>
                  <w:rStyle w:val="Strong"/>
                  <w:b w:val="0"/>
                  <w:bCs/>
                </w:rPr>
                <w:delText>Follows RFC5280</w:delText>
              </w:r>
            </w:del>
          </w:p>
        </w:tc>
      </w:tr>
      <w:tr w:rsidR="00145D96" w:rsidDel="008348EA" w14:paraId="5C22D639" w14:textId="77777777" w:rsidTr="008348EA">
        <w:trPr>
          <w:cantSplit/>
          <w:jc w:val="center"/>
          <w:del w:id="7693" w:author="John Cowburn" w:date="2022-03-02T15:54:00Z"/>
        </w:trPr>
        <w:tc>
          <w:tcPr>
            <w:tcW w:w="2488" w:type="dxa"/>
            <w:tcBorders>
              <w:top w:val="single" w:sz="4" w:space="0" w:color="auto"/>
              <w:left w:val="single" w:sz="4" w:space="0" w:color="auto"/>
              <w:bottom w:val="single" w:sz="4" w:space="0" w:color="auto"/>
              <w:right w:val="single" w:sz="4" w:space="0" w:color="auto"/>
            </w:tcBorders>
            <w:hideMark/>
          </w:tcPr>
          <w:p w14:paraId="63D5E982" w14:textId="199A5B35" w:rsidR="00A40CA7" w:rsidRPr="009A2DF6" w:rsidDel="008348EA" w:rsidRDefault="00A40CA7" w:rsidP="009A2DF6">
            <w:pPr>
              <w:pStyle w:val="TABLE-cell"/>
              <w:rPr>
                <w:del w:id="7694" w:author="John Cowburn" w:date="2022-03-02T15:54:00Z"/>
                <w:rStyle w:val="Strong"/>
                <w:b w:val="0"/>
                <w:bCs/>
              </w:rPr>
            </w:pPr>
            <w:del w:id="7695" w:author="John Cowburn" w:date="2022-03-02T15:54:00Z">
              <w:r w:rsidRPr="009A2DF6" w:rsidDel="008348EA">
                <w:rPr>
                  <w:rStyle w:val="Strong"/>
                  <w:b w:val="0"/>
                  <w:bCs/>
                </w:rPr>
                <w:delText>subject</w:delText>
              </w:r>
            </w:del>
          </w:p>
        </w:tc>
        <w:tc>
          <w:tcPr>
            <w:tcW w:w="2660" w:type="dxa"/>
            <w:gridSpan w:val="2"/>
            <w:tcBorders>
              <w:top w:val="single" w:sz="4" w:space="0" w:color="auto"/>
              <w:left w:val="single" w:sz="4" w:space="0" w:color="auto"/>
              <w:bottom w:val="single" w:sz="4" w:space="0" w:color="auto"/>
              <w:right w:val="single" w:sz="4" w:space="0" w:color="auto"/>
            </w:tcBorders>
          </w:tcPr>
          <w:p w14:paraId="206C0395" w14:textId="51A9C1AA" w:rsidR="00A40CA7" w:rsidRPr="009A2DF6" w:rsidDel="008348EA" w:rsidRDefault="00A40CA7" w:rsidP="009A2DF6">
            <w:pPr>
              <w:pStyle w:val="TABLE-cell"/>
              <w:rPr>
                <w:del w:id="7696" w:author="John Cowburn" w:date="2022-03-02T15:54:00Z"/>
                <w:rStyle w:val="Strong"/>
                <w:b w:val="0"/>
                <w:bCs/>
              </w:rPr>
            </w:pPr>
          </w:p>
        </w:tc>
        <w:tc>
          <w:tcPr>
            <w:tcW w:w="3922" w:type="dxa"/>
            <w:gridSpan w:val="2"/>
            <w:tcBorders>
              <w:top w:val="single" w:sz="4" w:space="0" w:color="auto"/>
              <w:left w:val="single" w:sz="4" w:space="0" w:color="auto"/>
              <w:bottom w:val="single" w:sz="4" w:space="0" w:color="auto"/>
              <w:right w:val="single" w:sz="4" w:space="0" w:color="auto"/>
            </w:tcBorders>
            <w:hideMark/>
          </w:tcPr>
          <w:p w14:paraId="6AD23F6C" w14:textId="1C71A95D" w:rsidR="00A40CA7" w:rsidRPr="009A2DF6" w:rsidDel="008348EA" w:rsidRDefault="00A40CA7" w:rsidP="009A2DF6">
            <w:pPr>
              <w:pStyle w:val="TABLE-cell"/>
              <w:rPr>
                <w:del w:id="7697" w:author="John Cowburn" w:date="2022-03-02T15:54:00Z"/>
                <w:rStyle w:val="Strong"/>
                <w:b w:val="0"/>
                <w:bCs/>
              </w:rPr>
            </w:pPr>
            <w:del w:id="7698" w:author="John Cowburn" w:date="2022-03-02T15:54:00Z">
              <w:r w:rsidRPr="009A2DF6" w:rsidDel="008348EA">
                <w:rPr>
                  <w:rStyle w:val="Strong"/>
                  <w:b w:val="0"/>
                  <w:bCs/>
                </w:rPr>
                <w:delText>Follows RFC5280, if empty, the subjectAltName must be present and Critical</w:delText>
              </w:r>
            </w:del>
          </w:p>
        </w:tc>
      </w:tr>
      <w:tr w:rsidR="00145D96" w:rsidDel="008348EA" w14:paraId="708EC8AF" w14:textId="77777777" w:rsidTr="008348EA">
        <w:trPr>
          <w:cantSplit/>
          <w:jc w:val="center"/>
          <w:del w:id="7699" w:author="John Cowburn" w:date="2022-03-02T15:54:00Z"/>
        </w:trPr>
        <w:tc>
          <w:tcPr>
            <w:tcW w:w="2488" w:type="dxa"/>
            <w:tcBorders>
              <w:top w:val="single" w:sz="4" w:space="0" w:color="auto"/>
              <w:left w:val="single" w:sz="4" w:space="0" w:color="auto"/>
              <w:bottom w:val="single" w:sz="4" w:space="0" w:color="auto"/>
              <w:right w:val="single" w:sz="4" w:space="0" w:color="auto"/>
            </w:tcBorders>
            <w:shd w:val="clear" w:color="auto" w:fill="BFBFBF"/>
            <w:hideMark/>
          </w:tcPr>
          <w:p w14:paraId="5E852FAF" w14:textId="4421B39D" w:rsidR="00A40CA7" w:rsidDel="008348EA" w:rsidRDefault="00A40CA7" w:rsidP="009A2DF6">
            <w:pPr>
              <w:pStyle w:val="TABLE-col-heading"/>
              <w:rPr>
                <w:del w:id="7700" w:author="John Cowburn" w:date="2022-03-02T15:54:00Z"/>
                <w:i/>
              </w:rPr>
            </w:pPr>
            <w:del w:id="7701" w:author="John Cowburn" w:date="2022-03-02T15:54:00Z">
              <w:r w:rsidDel="008348EA">
                <w:delText>Unique Identifiers</w:delText>
              </w:r>
            </w:del>
          </w:p>
        </w:tc>
        <w:tc>
          <w:tcPr>
            <w:tcW w:w="2660" w:type="dxa"/>
            <w:gridSpan w:val="2"/>
            <w:tcBorders>
              <w:top w:val="single" w:sz="4" w:space="0" w:color="auto"/>
              <w:left w:val="single" w:sz="4" w:space="0" w:color="auto"/>
              <w:bottom w:val="single" w:sz="4" w:space="0" w:color="auto"/>
              <w:right w:val="single" w:sz="4" w:space="0" w:color="auto"/>
            </w:tcBorders>
            <w:shd w:val="clear" w:color="auto" w:fill="BFBFBF"/>
          </w:tcPr>
          <w:p w14:paraId="36832571" w14:textId="5BF47270" w:rsidR="00A40CA7" w:rsidDel="008348EA" w:rsidRDefault="00A40CA7" w:rsidP="00521E1B">
            <w:pPr>
              <w:keepNext/>
              <w:spacing w:before="60" w:after="60"/>
              <w:rPr>
                <w:del w:id="7702" w:author="John Cowburn" w:date="2022-03-02T15:54:00Z"/>
                <w:sz w:val="16"/>
                <w:szCs w:val="16"/>
              </w:rPr>
            </w:pPr>
          </w:p>
        </w:tc>
        <w:tc>
          <w:tcPr>
            <w:tcW w:w="3922" w:type="dxa"/>
            <w:gridSpan w:val="2"/>
            <w:tcBorders>
              <w:top w:val="single" w:sz="4" w:space="0" w:color="auto"/>
              <w:left w:val="single" w:sz="4" w:space="0" w:color="auto"/>
              <w:bottom w:val="single" w:sz="4" w:space="0" w:color="auto"/>
              <w:right w:val="single" w:sz="4" w:space="0" w:color="auto"/>
            </w:tcBorders>
            <w:shd w:val="clear" w:color="auto" w:fill="BFBFBF"/>
          </w:tcPr>
          <w:p w14:paraId="604023DC" w14:textId="4BD71BD0" w:rsidR="00A40CA7" w:rsidDel="008348EA" w:rsidRDefault="00A40CA7" w:rsidP="00521E1B">
            <w:pPr>
              <w:keepNext/>
              <w:spacing w:before="60" w:after="60"/>
              <w:rPr>
                <w:del w:id="7703" w:author="John Cowburn" w:date="2022-03-02T15:54:00Z"/>
                <w:sz w:val="16"/>
                <w:szCs w:val="16"/>
              </w:rPr>
            </w:pPr>
          </w:p>
        </w:tc>
      </w:tr>
      <w:tr w:rsidR="00145D96" w:rsidDel="008348EA" w14:paraId="3DF7B46E" w14:textId="77777777" w:rsidTr="008348EA">
        <w:trPr>
          <w:cantSplit/>
          <w:jc w:val="center"/>
          <w:del w:id="7704" w:author="John Cowburn" w:date="2022-03-02T15:54:00Z"/>
        </w:trPr>
        <w:tc>
          <w:tcPr>
            <w:tcW w:w="2488" w:type="dxa"/>
            <w:tcBorders>
              <w:top w:val="single" w:sz="4" w:space="0" w:color="auto"/>
              <w:left w:val="single" w:sz="4" w:space="0" w:color="auto"/>
              <w:bottom w:val="single" w:sz="4" w:space="0" w:color="auto"/>
              <w:right w:val="single" w:sz="4" w:space="0" w:color="auto"/>
            </w:tcBorders>
            <w:hideMark/>
          </w:tcPr>
          <w:p w14:paraId="533DB909" w14:textId="1B3EDB9B" w:rsidR="00A40CA7" w:rsidDel="008348EA" w:rsidRDefault="00A40CA7" w:rsidP="009A2DF6">
            <w:pPr>
              <w:pStyle w:val="TABLE-cell"/>
              <w:rPr>
                <w:del w:id="7705" w:author="John Cowburn" w:date="2022-03-02T15:54:00Z"/>
              </w:rPr>
            </w:pPr>
            <w:del w:id="7706" w:author="John Cowburn" w:date="2022-03-02T15:54:00Z">
              <w:r w:rsidDel="008348EA">
                <w:delText>subjectUniqueID</w:delText>
              </w:r>
            </w:del>
          </w:p>
        </w:tc>
        <w:tc>
          <w:tcPr>
            <w:tcW w:w="2660" w:type="dxa"/>
            <w:gridSpan w:val="2"/>
            <w:tcBorders>
              <w:top w:val="single" w:sz="4" w:space="0" w:color="auto"/>
              <w:left w:val="single" w:sz="4" w:space="0" w:color="auto"/>
              <w:bottom w:val="single" w:sz="4" w:space="0" w:color="auto"/>
              <w:right w:val="single" w:sz="4" w:space="0" w:color="auto"/>
            </w:tcBorders>
            <w:hideMark/>
          </w:tcPr>
          <w:p w14:paraId="01F06172" w14:textId="7CE519E6" w:rsidR="00A40CA7" w:rsidDel="008348EA" w:rsidRDefault="00A40CA7" w:rsidP="009A2DF6">
            <w:pPr>
              <w:pStyle w:val="TABLE-cell"/>
              <w:rPr>
                <w:del w:id="7707" w:author="John Cowburn" w:date="2022-03-02T15:54:00Z"/>
              </w:rPr>
            </w:pPr>
            <w:del w:id="7708" w:author="John Cowburn" w:date="2022-03-02T15:54:00Z">
              <w:r w:rsidDel="008348EA">
                <w:delText>Bit string</w:delText>
              </w:r>
            </w:del>
          </w:p>
        </w:tc>
        <w:tc>
          <w:tcPr>
            <w:tcW w:w="3922" w:type="dxa"/>
            <w:gridSpan w:val="2"/>
            <w:tcBorders>
              <w:top w:val="single" w:sz="4" w:space="0" w:color="auto"/>
              <w:left w:val="single" w:sz="4" w:space="0" w:color="auto"/>
              <w:bottom w:val="single" w:sz="4" w:space="0" w:color="auto"/>
              <w:right w:val="single" w:sz="4" w:space="0" w:color="auto"/>
            </w:tcBorders>
            <w:hideMark/>
          </w:tcPr>
          <w:p w14:paraId="7DD6F75A" w14:textId="60E0A63A" w:rsidR="00A40CA7" w:rsidDel="008348EA" w:rsidRDefault="00A40CA7" w:rsidP="009A2DF6">
            <w:pPr>
              <w:pStyle w:val="TABLE-cell"/>
              <w:rPr>
                <w:del w:id="7709" w:author="John Cowburn" w:date="2022-03-02T15:54:00Z"/>
              </w:rPr>
            </w:pPr>
            <w:del w:id="7710" w:author="John Cowburn" w:date="2022-03-02T15:54:00Z">
              <w:r w:rsidDel="008348EA">
                <w:delText>Optional</w:delText>
              </w:r>
            </w:del>
          </w:p>
        </w:tc>
      </w:tr>
      <w:tr w:rsidR="00A40CA7" w:rsidDel="008348EA" w14:paraId="568709E2" w14:textId="1851C436" w:rsidTr="008348EA">
        <w:trPr>
          <w:cantSplit/>
          <w:jc w:val="center"/>
          <w:del w:id="7711" w:author="John Cowburn" w:date="2022-03-02T15:54:00Z"/>
        </w:trPr>
        <w:tc>
          <w:tcPr>
            <w:tcW w:w="9070" w:type="dxa"/>
            <w:gridSpan w:val="5"/>
            <w:tcBorders>
              <w:top w:val="single" w:sz="4" w:space="0" w:color="auto"/>
              <w:left w:val="single" w:sz="4" w:space="0" w:color="auto"/>
              <w:bottom w:val="single" w:sz="4" w:space="0" w:color="auto"/>
              <w:right w:val="single" w:sz="4" w:space="0" w:color="auto"/>
            </w:tcBorders>
            <w:shd w:val="clear" w:color="auto" w:fill="BFBFBF"/>
            <w:hideMark/>
          </w:tcPr>
          <w:p w14:paraId="2AC1592E" w14:textId="07B726A2" w:rsidR="00A40CA7" w:rsidDel="008348EA" w:rsidRDefault="00A40CA7" w:rsidP="009A2DF6">
            <w:pPr>
              <w:pStyle w:val="TABLE-col-heading"/>
              <w:jc w:val="left"/>
              <w:rPr>
                <w:del w:id="7712" w:author="John Cowburn" w:date="2022-03-02T15:54:00Z"/>
              </w:rPr>
            </w:pPr>
            <w:del w:id="7713" w:author="John Cowburn" w:date="2022-03-02T15:54:00Z">
              <w:r w:rsidDel="008348EA">
                <w:delText>subjectPublicKeyInfo</w:delText>
              </w:r>
            </w:del>
          </w:p>
        </w:tc>
      </w:tr>
      <w:tr w:rsidR="00145D96" w:rsidDel="008348EA" w14:paraId="1002D37F" w14:textId="77777777" w:rsidTr="008348EA">
        <w:trPr>
          <w:cantSplit/>
          <w:jc w:val="center"/>
          <w:del w:id="7714" w:author="John Cowburn" w:date="2022-03-02T15:54:00Z"/>
        </w:trPr>
        <w:tc>
          <w:tcPr>
            <w:tcW w:w="2488" w:type="dxa"/>
            <w:vMerge w:val="restart"/>
            <w:tcBorders>
              <w:top w:val="single" w:sz="4" w:space="0" w:color="auto"/>
              <w:left w:val="single" w:sz="4" w:space="0" w:color="auto"/>
              <w:bottom w:val="single" w:sz="4" w:space="0" w:color="auto"/>
              <w:right w:val="single" w:sz="4" w:space="0" w:color="auto"/>
            </w:tcBorders>
            <w:hideMark/>
          </w:tcPr>
          <w:p w14:paraId="15930A95" w14:textId="387C1AD7" w:rsidR="00A40CA7" w:rsidDel="008348EA" w:rsidRDefault="00A40CA7" w:rsidP="009A2DF6">
            <w:pPr>
              <w:pStyle w:val="TABLE-cell"/>
              <w:rPr>
                <w:del w:id="7715" w:author="John Cowburn" w:date="2022-03-02T15:54:00Z"/>
              </w:rPr>
            </w:pPr>
            <w:del w:id="7716" w:author="John Cowburn" w:date="2022-03-02T15:54:00Z">
              <w:r w:rsidDel="008348EA">
                <w:delText>AlgorithmIdentifier</w:delText>
              </w:r>
            </w:del>
          </w:p>
          <w:p w14:paraId="4509A3AF" w14:textId="0AA461FC" w:rsidR="00A40CA7" w:rsidDel="008348EA" w:rsidRDefault="00A40CA7" w:rsidP="009A2DF6">
            <w:pPr>
              <w:pStyle w:val="TABLE-cell"/>
              <w:rPr>
                <w:del w:id="7717" w:author="John Cowburn" w:date="2022-03-02T15:54:00Z"/>
              </w:rPr>
            </w:pPr>
            <w:del w:id="7718" w:author="John Cowburn" w:date="2022-03-02T15:54:00Z">
              <w:r w:rsidDel="008348EA">
                <w:delText>algorithm</w:delText>
              </w:r>
            </w:del>
          </w:p>
          <w:p w14:paraId="1DD95B33" w14:textId="10C28FF5" w:rsidR="00A40CA7" w:rsidDel="008348EA" w:rsidRDefault="00A40CA7" w:rsidP="009A2DF6">
            <w:pPr>
              <w:pStyle w:val="TABLE-cell"/>
              <w:rPr>
                <w:del w:id="7719" w:author="John Cowburn" w:date="2022-03-02T15:54:00Z"/>
              </w:rPr>
            </w:pPr>
            <w:del w:id="7720" w:author="John Cowburn" w:date="2022-03-02T15:54:00Z">
              <w:r w:rsidDel="008348EA">
                <w:delText>parameters</w:delText>
              </w:r>
            </w:del>
          </w:p>
        </w:tc>
        <w:tc>
          <w:tcPr>
            <w:tcW w:w="6582" w:type="dxa"/>
            <w:gridSpan w:val="4"/>
            <w:tcBorders>
              <w:top w:val="single" w:sz="4" w:space="0" w:color="auto"/>
              <w:left w:val="single" w:sz="4" w:space="0" w:color="auto"/>
              <w:bottom w:val="single" w:sz="4" w:space="0" w:color="auto"/>
              <w:right w:val="single" w:sz="4" w:space="0" w:color="auto"/>
            </w:tcBorders>
          </w:tcPr>
          <w:p w14:paraId="368C7936" w14:textId="13196187" w:rsidR="00A40CA7" w:rsidDel="008348EA" w:rsidRDefault="00A40CA7" w:rsidP="009A2DF6">
            <w:pPr>
              <w:pStyle w:val="TABLE-cell"/>
              <w:rPr>
                <w:del w:id="7721" w:author="John Cowburn" w:date="2022-03-02T15:54:00Z"/>
              </w:rPr>
            </w:pPr>
          </w:p>
        </w:tc>
      </w:tr>
      <w:tr w:rsidR="00145D96" w:rsidDel="008348EA" w14:paraId="487BB4D9" w14:textId="77777777" w:rsidTr="008348EA">
        <w:trPr>
          <w:cantSplit/>
          <w:jc w:val="center"/>
          <w:del w:id="7722" w:author="John Cowburn" w:date="2022-03-02T15:54:00Z"/>
        </w:trPr>
        <w:tc>
          <w:tcPr>
            <w:tcW w:w="2488" w:type="dxa"/>
            <w:vMerge/>
            <w:tcBorders>
              <w:top w:val="single" w:sz="4" w:space="0" w:color="auto"/>
              <w:left w:val="single" w:sz="4" w:space="0" w:color="auto"/>
              <w:bottom w:val="single" w:sz="4" w:space="0" w:color="auto"/>
              <w:right w:val="single" w:sz="4" w:space="0" w:color="auto"/>
            </w:tcBorders>
            <w:vAlign w:val="center"/>
            <w:hideMark/>
          </w:tcPr>
          <w:p w14:paraId="5DB2AD17" w14:textId="7762178A" w:rsidR="00A40CA7" w:rsidDel="008348EA" w:rsidRDefault="00A40CA7" w:rsidP="009A2DF6">
            <w:pPr>
              <w:pStyle w:val="TABLE-cell"/>
              <w:rPr>
                <w:del w:id="7723" w:author="John Cowburn" w:date="2022-03-02T15:54:00Z"/>
              </w:rPr>
            </w:pPr>
          </w:p>
        </w:tc>
        <w:tc>
          <w:tcPr>
            <w:tcW w:w="2660" w:type="dxa"/>
            <w:gridSpan w:val="2"/>
            <w:tcBorders>
              <w:top w:val="single" w:sz="4" w:space="0" w:color="auto"/>
              <w:left w:val="single" w:sz="4" w:space="0" w:color="auto"/>
              <w:bottom w:val="single" w:sz="4" w:space="0" w:color="auto"/>
              <w:right w:val="single" w:sz="4" w:space="0" w:color="auto"/>
            </w:tcBorders>
            <w:hideMark/>
          </w:tcPr>
          <w:p w14:paraId="2AA727E5" w14:textId="47738B31" w:rsidR="00A40CA7" w:rsidDel="008348EA" w:rsidRDefault="00A40CA7" w:rsidP="009A2DF6">
            <w:pPr>
              <w:pStyle w:val="TABLE-cell"/>
              <w:rPr>
                <w:del w:id="7724" w:author="John Cowburn" w:date="2022-03-02T15:54:00Z"/>
              </w:rPr>
            </w:pPr>
            <w:del w:id="7725" w:author="John Cowburn" w:date="2022-03-02T15:54:00Z">
              <w:r w:rsidDel="008348EA">
                <w:delText>1.2.840.10045.2.1</w:delText>
              </w:r>
            </w:del>
          </w:p>
        </w:tc>
        <w:tc>
          <w:tcPr>
            <w:tcW w:w="3922" w:type="dxa"/>
            <w:gridSpan w:val="2"/>
            <w:tcBorders>
              <w:top w:val="single" w:sz="4" w:space="0" w:color="auto"/>
              <w:left w:val="single" w:sz="4" w:space="0" w:color="auto"/>
              <w:bottom w:val="single" w:sz="4" w:space="0" w:color="auto"/>
              <w:right w:val="single" w:sz="4" w:space="0" w:color="auto"/>
            </w:tcBorders>
            <w:hideMark/>
          </w:tcPr>
          <w:p w14:paraId="69B23C2E" w14:textId="0D157562" w:rsidR="00A40CA7" w:rsidDel="008348EA" w:rsidRDefault="00A40CA7" w:rsidP="009A2DF6">
            <w:pPr>
              <w:pStyle w:val="TABLE-cell"/>
              <w:rPr>
                <w:del w:id="7726" w:author="John Cowburn" w:date="2022-03-02T15:54:00Z"/>
              </w:rPr>
            </w:pPr>
            <w:del w:id="7727" w:author="John Cowburn" w:date="2022-03-02T15:54:00Z">
              <w:r w:rsidDel="008348EA">
                <w:delText>EC</w:delText>
              </w:r>
            </w:del>
          </w:p>
        </w:tc>
      </w:tr>
      <w:tr w:rsidR="00145D96" w:rsidDel="008348EA" w14:paraId="51BB20D4" w14:textId="77777777" w:rsidTr="008348EA">
        <w:trPr>
          <w:cantSplit/>
          <w:jc w:val="center"/>
          <w:del w:id="7728" w:author="John Cowburn" w:date="2022-03-02T15:54:00Z"/>
        </w:trPr>
        <w:tc>
          <w:tcPr>
            <w:tcW w:w="2488" w:type="dxa"/>
            <w:vMerge/>
            <w:tcBorders>
              <w:top w:val="single" w:sz="4" w:space="0" w:color="auto"/>
              <w:left w:val="single" w:sz="4" w:space="0" w:color="auto"/>
              <w:bottom w:val="single" w:sz="4" w:space="0" w:color="auto"/>
              <w:right w:val="single" w:sz="4" w:space="0" w:color="auto"/>
            </w:tcBorders>
            <w:vAlign w:val="center"/>
            <w:hideMark/>
          </w:tcPr>
          <w:p w14:paraId="37714CE1" w14:textId="6D7B7E99" w:rsidR="00A40CA7" w:rsidDel="008348EA" w:rsidRDefault="00A40CA7" w:rsidP="009A2DF6">
            <w:pPr>
              <w:pStyle w:val="TABLE-cell"/>
              <w:rPr>
                <w:del w:id="7729" w:author="John Cowburn" w:date="2022-03-02T15:54:00Z"/>
              </w:rPr>
            </w:pPr>
          </w:p>
        </w:tc>
        <w:tc>
          <w:tcPr>
            <w:tcW w:w="2660" w:type="dxa"/>
            <w:gridSpan w:val="2"/>
            <w:tcBorders>
              <w:top w:val="single" w:sz="4" w:space="0" w:color="auto"/>
              <w:left w:val="single" w:sz="4" w:space="0" w:color="auto"/>
              <w:bottom w:val="single" w:sz="4" w:space="0" w:color="auto"/>
              <w:right w:val="single" w:sz="4" w:space="0" w:color="auto"/>
            </w:tcBorders>
            <w:hideMark/>
          </w:tcPr>
          <w:p w14:paraId="109F13CE" w14:textId="6ECCAA13" w:rsidR="00A40CA7" w:rsidDel="008348EA" w:rsidRDefault="00A40CA7" w:rsidP="009A2DF6">
            <w:pPr>
              <w:pStyle w:val="TABLE-cell"/>
              <w:rPr>
                <w:del w:id="7730" w:author="John Cowburn" w:date="2022-03-02T15:54:00Z"/>
              </w:rPr>
            </w:pPr>
            <w:del w:id="7731" w:author="John Cowburn" w:date="2022-03-02T15:54:00Z">
              <w:r w:rsidDel="008348EA">
                <w:delText>1.2.840.10045.3.1.7</w:delText>
              </w:r>
            </w:del>
          </w:p>
        </w:tc>
        <w:tc>
          <w:tcPr>
            <w:tcW w:w="3922" w:type="dxa"/>
            <w:gridSpan w:val="2"/>
            <w:tcBorders>
              <w:top w:val="single" w:sz="4" w:space="0" w:color="auto"/>
              <w:left w:val="single" w:sz="4" w:space="0" w:color="auto"/>
              <w:bottom w:val="single" w:sz="4" w:space="0" w:color="auto"/>
              <w:right w:val="single" w:sz="4" w:space="0" w:color="auto"/>
            </w:tcBorders>
            <w:hideMark/>
          </w:tcPr>
          <w:p w14:paraId="41C784ED" w14:textId="35596DDE" w:rsidR="00A40CA7" w:rsidDel="008348EA" w:rsidRDefault="00A40CA7" w:rsidP="009A2DF6">
            <w:pPr>
              <w:pStyle w:val="TABLE-cell"/>
              <w:rPr>
                <w:del w:id="7732" w:author="John Cowburn" w:date="2022-03-02T15:54:00Z"/>
              </w:rPr>
            </w:pPr>
            <w:del w:id="7733" w:author="John Cowburn" w:date="2022-03-02T15:54:00Z">
              <w:r w:rsidDel="008348EA">
                <w:delText>P-256 named curve</w:delText>
              </w:r>
            </w:del>
          </w:p>
        </w:tc>
      </w:tr>
      <w:tr w:rsidR="00145D96" w:rsidDel="008348EA" w14:paraId="1C42D7AB" w14:textId="77777777" w:rsidTr="008348EA">
        <w:trPr>
          <w:cantSplit/>
          <w:jc w:val="center"/>
          <w:del w:id="7734" w:author="John Cowburn" w:date="2022-03-02T15:54:00Z"/>
        </w:trPr>
        <w:tc>
          <w:tcPr>
            <w:tcW w:w="2488" w:type="dxa"/>
            <w:tcBorders>
              <w:top w:val="single" w:sz="4" w:space="0" w:color="auto"/>
              <w:left w:val="single" w:sz="4" w:space="0" w:color="auto"/>
              <w:bottom w:val="single" w:sz="4" w:space="0" w:color="auto"/>
              <w:right w:val="single" w:sz="4" w:space="0" w:color="auto"/>
            </w:tcBorders>
            <w:hideMark/>
          </w:tcPr>
          <w:p w14:paraId="1754F9BE" w14:textId="1CF03751" w:rsidR="00A40CA7" w:rsidDel="008348EA" w:rsidRDefault="00A40CA7" w:rsidP="009A2DF6">
            <w:pPr>
              <w:pStyle w:val="TABLE-cell"/>
              <w:rPr>
                <w:del w:id="7735" w:author="John Cowburn" w:date="2022-03-02T15:54:00Z"/>
              </w:rPr>
            </w:pPr>
            <w:del w:id="7736" w:author="John Cowburn" w:date="2022-03-02T15:54:00Z">
              <w:r w:rsidDel="008348EA">
                <w:delText>subjectPublicKey</w:delText>
              </w:r>
            </w:del>
          </w:p>
        </w:tc>
        <w:tc>
          <w:tcPr>
            <w:tcW w:w="2660" w:type="dxa"/>
            <w:gridSpan w:val="2"/>
            <w:tcBorders>
              <w:top w:val="single" w:sz="4" w:space="0" w:color="auto"/>
              <w:left w:val="single" w:sz="4" w:space="0" w:color="auto"/>
              <w:bottom w:val="single" w:sz="4" w:space="0" w:color="auto"/>
              <w:right w:val="single" w:sz="4" w:space="0" w:color="auto"/>
            </w:tcBorders>
            <w:hideMark/>
          </w:tcPr>
          <w:p w14:paraId="31FDA998" w14:textId="4003BC00" w:rsidR="00A40CA7" w:rsidDel="008348EA" w:rsidRDefault="00A40CA7" w:rsidP="009A2DF6">
            <w:pPr>
              <w:pStyle w:val="TABLE-cell"/>
              <w:rPr>
                <w:del w:id="7737" w:author="John Cowburn" w:date="2022-03-02T15:54:00Z"/>
              </w:rPr>
            </w:pPr>
            <w:del w:id="7738" w:author="John Cowburn" w:date="2022-03-02T15:54:00Z">
              <w:r w:rsidDel="008348EA">
                <w:delText>bit string 528 bits</w:delText>
              </w:r>
            </w:del>
          </w:p>
        </w:tc>
        <w:tc>
          <w:tcPr>
            <w:tcW w:w="3922" w:type="dxa"/>
            <w:gridSpan w:val="2"/>
            <w:tcBorders>
              <w:top w:val="single" w:sz="4" w:space="0" w:color="auto"/>
              <w:left w:val="single" w:sz="4" w:space="0" w:color="auto"/>
              <w:bottom w:val="single" w:sz="4" w:space="0" w:color="auto"/>
              <w:right w:val="single" w:sz="4" w:space="0" w:color="auto"/>
            </w:tcBorders>
            <w:hideMark/>
          </w:tcPr>
          <w:p w14:paraId="6B5FEF34" w14:textId="13B3E6FB" w:rsidR="00A40CA7" w:rsidDel="008348EA" w:rsidRDefault="00A40CA7" w:rsidP="009A2DF6">
            <w:pPr>
              <w:pStyle w:val="TABLE-cell"/>
              <w:rPr>
                <w:del w:id="7739" w:author="John Cowburn" w:date="2022-03-02T15:54:00Z"/>
              </w:rPr>
            </w:pPr>
            <w:del w:id="7740" w:author="John Cowburn" w:date="2022-03-02T15:54:00Z">
              <w:r w:rsidDel="008348EA">
                <w:delText>1</w:delText>
              </w:r>
              <w:r w:rsidRPr="002F7A07" w:rsidDel="008348EA">
                <w:rPr>
                  <w:rStyle w:val="SUPerscript-small"/>
                </w:rPr>
                <w:delText>st</w:delText>
              </w:r>
              <w:r w:rsidDel="008348EA">
                <w:delText xml:space="preserve"> byte = 0, 2</w:delText>
              </w:r>
              <w:r w:rsidRPr="002F7A07" w:rsidDel="008348EA">
                <w:rPr>
                  <w:rStyle w:val="SUPerscript-small"/>
                </w:rPr>
                <w:delText>nd</w:delText>
              </w:r>
              <w:r w:rsidDel="008348EA">
                <w:delText xml:space="preserve"> byte = 4 (uncompressed) </w:delText>
              </w:r>
              <w:r w:rsidDel="008348EA">
                <w:br/>
                <w:delText>256 bit x, 256 bit y coordinates</w:delText>
              </w:r>
            </w:del>
          </w:p>
        </w:tc>
      </w:tr>
      <w:tr w:rsidR="00A40CA7" w:rsidDel="008348EA" w14:paraId="383D63EC" w14:textId="2C2BAA6F" w:rsidTr="008348EA">
        <w:trPr>
          <w:cantSplit/>
          <w:jc w:val="center"/>
          <w:del w:id="7741" w:author="John Cowburn" w:date="2022-03-02T15:54:00Z"/>
        </w:trPr>
        <w:tc>
          <w:tcPr>
            <w:tcW w:w="9070" w:type="dxa"/>
            <w:gridSpan w:val="5"/>
            <w:tcBorders>
              <w:top w:val="single" w:sz="4" w:space="0" w:color="auto"/>
              <w:left w:val="single" w:sz="4" w:space="0" w:color="auto"/>
              <w:bottom w:val="single" w:sz="4" w:space="0" w:color="auto"/>
              <w:right w:val="single" w:sz="4" w:space="0" w:color="auto"/>
            </w:tcBorders>
            <w:shd w:val="clear" w:color="auto" w:fill="BFBFBF"/>
            <w:hideMark/>
          </w:tcPr>
          <w:p w14:paraId="76FF3912" w14:textId="1BE14548" w:rsidR="00A40CA7" w:rsidDel="008348EA" w:rsidRDefault="00A40CA7" w:rsidP="009A2DF6">
            <w:pPr>
              <w:pStyle w:val="TABLE-col-heading"/>
              <w:jc w:val="left"/>
              <w:rPr>
                <w:del w:id="7742" w:author="John Cowburn" w:date="2022-03-02T15:54:00Z"/>
              </w:rPr>
            </w:pPr>
            <w:del w:id="7743" w:author="John Cowburn" w:date="2022-03-02T15:54:00Z">
              <w:r w:rsidDel="008348EA">
                <w:delText>Extensions</w:delText>
              </w:r>
            </w:del>
          </w:p>
        </w:tc>
      </w:tr>
      <w:tr w:rsidR="00145D96" w:rsidDel="008348EA" w14:paraId="0DFB8051" w14:textId="77777777" w:rsidTr="008348EA">
        <w:trPr>
          <w:cantSplit/>
          <w:jc w:val="center"/>
          <w:del w:id="7744" w:author="John Cowburn" w:date="2022-03-02T15:54:00Z"/>
        </w:trPr>
        <w:tc>
          <w:tcPr>
            <w:tcW w:w="2488" w:type="dxa"/>
            <w:tcBorders>
              <w:top w:val="single" w:sz="4" w:space="0" w:color="auto"/>
              <w:left w:val="single" w:sz="4" w:space="0" w:color="auto"/>
              <w:bottom w:val="single" w:sz="4" w:space="0" w:color="auto"/>
              <w:right w:val="single" w:sz="4" w:space="0" w:color="auto"/>
            </w:tcBorders>
            <w:hideMark/>
          </w:tcPr>
          <w:p w14:paraId="262F1C4B" w14:textId="113E9982" w:rsidR="00A40CA7" w:rsidDel="008348EA" w:rsidRDefault="00A40CA7" w:rsidP="00521E1B">
            <w:pPr>
              <w:keepNext/>
              <w:spacing w:before="60" w:after="60"/>
              <w:rPr>
                <w:del w:id="7745" w:author="John Cowburn" w:date="2022-03-02T15:54:00Z"/>
                <w:b/>
                <w:sz w:val="16"/>
                <w:szCs w:val="16"/>
              </w:rPr>
            </w:pPr>
            <w:del w:id="7746" w:author="John Cowburn" w:date="2022-03-02T15:54:00Z">
              <w:r w:rsidDel="008348EA">
                <w:rPr>
                  <w:b/>
                  <w:sz w:val="16"/>
                  <w:szCs w:val="16"/>
                </w:rPr>
                <w:delText>Authority Key Identifier</w:delText>
              </w:r>
            </w:del>
          </w:p>
          <w:p w14:paraId="785D2EA0" w14:textId="269F0CDB" w:rsidR="00A40CA7" w:rsidDel="008348EA" w:rsidRDefault="00A40CA7" w:rsidP="00521E1B">
            <w:pPr>
              <w:keepNext/>
              <w:spacing w:before="60" w:after="60"/>
              <w:rPr>
                <w:del w:id="7747" w:author="John Cowburn" w:date="2022-03-02T15:54:00Z"/>
                <w:sz w:val="16"/>
                <w:szCs w:val="16"/>
              </w:rPr>
            </w:pPr>
            <w:del w:id="7748" w:author="John Cowburn" w:date="2022-03-02T15:54:00Z">
              <w:r w:rsidDel="008348EA">
                <w:rPr>
                  <w:sz w:val="16"/>
                  <w:szCs w:val="16"/>
                </w:rPr>
                <w:delText>Identifier</w:delText>
              </w:r>
            </w:del>
          </w:p>
          <w:p w14:paraId="29D2B7F9" w14:textId="71340F5E" w:rsidR="00A40CA7" w:rsidDel="008348EA" w:rsidRDefault="00A40CA7" w:rsidP="00521E1B">
            <w:pPr>
              <w:keepNext/>
              <w:spacing w:before="60" w:after="60"/>
              <w:rPr>
                <w:del w:id="7749" w:author="John Cowburn" w:date="2022-03-02T15:54:00Z"/>
                <w:sz w:val="16"/>
                <w:szCs w:val="16"/>
              </w:rPr>
            </w:pPr>
            <w:del w:id="7750" w:author="John Cowburn" w:date="2022-03-02T15:54:00Z">
              <w:r w:rsidDel="008348EA">
                <w:rPr>
                  <w:sz w:val="16"/>
                  <w:szCs w:val="16"/>
                </w:rPr>
                <w:delText>Value</w:delText>
              </w:r>
            </w:del>
          </w:p>
          <w:p w14:paraId="13E88B13" w14:textId="78BB2F60" w:rsidR="00A40CA7" w:rsidDel="008348EA" w:rsidRDefault="00A40CA7" w:rsidP="00521E1B">
            <w:pPr>
              <w:keepNext/>
              <w:spacing w:before="60" w:after="60"/>
              <w:rPr>
                <w:del w:id="7751" w:author="John Cowburn" w:date="2022-03-02T15:54:00Z"/>
                <w:sz w:val="16"/>
                <w:szCs w:val="16"/>
              </w:rPr>
            </w:pPr>
            <w:del w:id="7752" w:author="John Cowburn" w:date="2022-03-02T15:54:00Z">
              <w:r w:rsidDel="008348EA">
                <w:rPr>
                  <w:sz w:val="16"/>
                  <w:szCs w:val="16"/>
                </w:rPr>
                <w:delText>Critical</w:delText>
              </w:r>
            </w:del>
          </w:p>
        </w:tc>
        <w:tc>
          <w:tcPr>
            <w:tcW w:w="2660" w:type="dxa"/>
            <w:gridSpan w:val="2"/>
            <w:tcBorders>
              <w:top w:val="single" w:sz="4" w:space="0" w:color="auto"/>
              <w:left w:val="single" w:sz="4" w:space="0" w:color="auto"/>
              <w:bottom w:val="single" w:sz="4" w:space="0" w:color="auto"/>
              <w:right w:val="single" w:sz="4" w:space="0" w:color="auto"/>
            </w:tcBorders>
          </w:tcPr>
          <w:p w14:paraId="5B2C138B" w14:textId="40155E1A" w:rsidR="00A40CA7" w:rsidDel="008348EA" w:rsidRDefault="00A40CA7" w:rsidP="00521E1B">
            <w:pPr>
              <w:keepNext/>
              <w:spacing w:before="60" w:after="60"/>
              <w:rPr>
                <w:del w:id="7753" w:author="John Cowburn" w:date="2022-03-02T15:54:00Z"/>
                <w:sz w:val="16"/>
                <w:szCs w:val="16"/>
              </w:rPr>
            </w:pPr>
          </w:p>
          <w:p w14:paraId="44F6ABD0" w14:textId="23C58970" w:rsidR="00A40CA7" w:rsidDel="008348EA" w:rsidRDefault="00A40CA7" w:rsidP="00521E1B">
            <w:pPr>
              <w:keepNext/>
              <w:spacing w:before="60" w:after="60"/>
              <w:rPr>
                <w:del w:id="7754" w:author="John Cowburn" w:date="2022-03-02T15:54:00Z"/>
                <w:sz w:val="16"/>
                <w:szCs w:val="16"/>
              </w:rPr>
            </w:pPr>
            <w:del w:id="7755" w:author="John Cowburn" w:date="2022-03-02T15:54:00Z">
              <w:r w:rsidDel="008348EA">
                <w:rPr>
                  <w:sz w:val="16"/>
                  <w:szCs w:val="16"/>
                </w:rPr>
                <w:delText>2.5.29.35</w:delText>
              </w:r>
            </w:del>
          </w:p>
          <w:p w14:paraId="462A2F1E" w14:textId="7B1ADB26" w:rsidR="00A40CA7" w:rsidDel="008348EA" w:rsidRDefault="00A40CA7" w:rsidP="00521E1B">
            <w:pPr>
              <w:keepNext/>
              <w:spacing w:before="60" w:after="60"/>
              <w:rPr>
                <w:del w:id="7756" w:author="John Cowburn" w:date="2022-03-02T15:54:00Z"/>
                <w:sz w:val="16"/>
                <w:szCs w:val="16"/>
              </w:rPr>
            </w:pPr>
            <w:del w:id="7757" w:author="John Cowburn" w:date="2022-03-02T15:54:00Z">
              <w:r w:rsidDel="008348EA">
                <w:rPr>
                  <w:sz w:val="16"/>
                  <w:szCs w:val="16"/>
                </w:rPr>
                <w:delText>Octet String</w:delText>
              </w:r>
            </w:del>
          </w:p>
          <w:p w14:paraId="5B5E6298" w14:textId="14B5E1C2" w:rsidR="00A40CA7" w:rsidDel="008348EA" w:rsidRDefault="00A40CA7" w:rsidP="00521E1B">
            <w:pPr>
              <w:keepNext/>
              <w:spacing w:before="60" w:after="60"/>
              <w:rPr>
                <w:del w:id="7758" w:author="John Cowburn" w:date="2022-03-02T15:54:00Z"/>
                <w:sz w:val="16"/>
                <w:szCs w:val="16"/>
              </w:rPr>
            </w:pPr>
            <w:del w:id="7759" w:author="John Cowburn" w:date="2022-03-02T15:54:00Z">
              <w:r w:rsidDel="008348EA">
                <w:rPr>
                  <w:sz w:val="16"/>
                  <w:szCs w:val="16"/>
                </w:rPr>
                <w:delText>False</w:delText>
              </w:r>
            </w:del>
          </w:p>
        </w:tc>
        <w:tc>
          <w:tcPr>
            <w:tcW w:w="3922" w:type="dxa"/>
            <w:gridSpan w:val="2"/>
            <w:tcBorders>
              <w:top w:val="single" w:sz="4" w:space="0" w:color="auto"/>
              <w:left w:val="single" w:sz="4" w:space="0" w:color="auto"/>
              <w:bottom w:val="single" w:sz="4" w:space="0" w:color="auto"/>
              <w:right w:val="single" w:sz="4" w:space="0" w:color="auto"/>
            </w:tcBorders>
          </w:tcPr>
          <w:p w14:paraId="4EF9531C" w14:textId="20A281AE" w:rsidR="00A40CA7" w:rsidDel="008348EA" w:rsidRDefault="00A40CA7" w:rsidP="00521E1B">
            <w:pPr>
              <w:keepNext/>
              <w:spacing w:before="60" w:after="60"/>
              <w:rPr>
                <w:del w:id="7760" w:author="John Cowburn" w:date="2022-03-02T15:54:00Z"/>
                <w:sz w:val="16"/>
                <w:szCs w:val="16"/>
              </w:rPr>
            </w:pPr>
          </w:p>
          <w:p w14:paraId="4DF6369B" w14:textId="157A7A50" w:rsidR="00A40CA7" w:rsidDel="008348EA" w:rsidRDefault="00A40CA7" w:rsidP="00521E1B">
            <w:pPr>
              <w:keepNext/>
              <w:spacing w:before="60" w:after="60"/>
              <w:rPr>
                <w:del w:id="7761" w:author="John Cowburn" w:date="2022-03-02T15:54:00Z"/>
                <w:sz w:val="16"/>
                <w:szCs w:val="16"/>
              </w:rPr>
            </w:pPr>
            <w:del w:id="7762" w:author="John Cowburn" w:date="2022-03-02T15:54:00Z">
              <w:r w:rsidDel="008348EA">
                <w:rPr>
                  <w:sz w:val="16"/>
                  <w:szCs w:val="16"/>
                </w:rPr>
                <w:delText>Follows RFC5280</w:delText>
              </w:r>
            </w:del>
          </w:p>
          <w:p w14:paraId="7999C58D" w14:textId="6F8316A0" w:rsidR="00A40CA7" w:rsidDel="008348EA" w:rsidRDefault="00A40CA7" w:rsidP="00521E1B">
            <w:pPr>
              <w:keepNext/>
              <w:spacing w:before="60" w:after="60"/>
              <w:rPr>
                <w:del w:id="7763" w:author="John Cowburn" w:date="2022-03-02T15:54:00Z"/>
                <w:sz w:val="16"/>
                <w:szCs w:val="16"/>
              </w:rPr>
            </w:pPr>
            <w:del w:id="7764" w:author="John Cowburn" w:date="2022-03-02T15:54:00Z">
              <w:r w:rsidDel="008348EA">
                <w:rPr>
                  <w:sz w:val="16"/>
                  <w:szCs w:val="16"/>
                </w:rPr>
                <w:delText>8 or 20 octets</w:delText>
              </w:r>
            </w:del>
          </w:p>
        </w:tc>
      </w:tr>
      <w:tr w:rsidR="00145D96" w:rsidDel="008348EA" w14:paraId="31C0A83E" w14:textId="77777777" w:rsidTr="008348EA">
        <w:trPr>
          <w:cantSplit/>
          <w:jc w:val="center"/>
          <w:del w:id="7765" w:author="John Cowburn" w:date="2022-03-02T15:54:00Z"/>
        </w:trPr>
        <w:tc>
          <w:tcPr>
            <w:tcW w:w="2488" w:type="dxa"/>
            <w:tcBorders>
              <w:top w:val="single" w:sz="4" w:space="0" w:color="auto"/>
              <w:left w:val="single" w:sz="4" w:space="0" w:color="auto"/>
              <w:bottom w:val="single" w:sz="4" w:space="0" w:color="auto"/>
              <w:right w:val="single" w:sz="4" w:space="0" w:color="auto"/>
            </w:tcBorders>
            <w:hideMark/>
          </w:tcPr>
          <w:p w14:paraId="019E9C78" w14:textId="3FA69B9A" w:rsidR="00A40CA7" w:rsidDel="008348EA" w:rsidRDefault="00A40CA7" w:rsidP="009A2DF6">
            <w:pPr>
              <w:pStyle w:val="TABLE-cell"/>
              <w:rPr>
                <w:del w:id="7766" w:author="John Cowburn" w:date="2022-03-02T15:54:00Z"/>
              </w:rPr>
            </w:pPr>
            <w:del w:id="7767" w:author="John Cowburn" w:date="2022-03-02T15:54:00Z">
              <w:r w:rsidDel="008348EA">
                <w:delText>Key Usage</w:delText>
              </w:r>
            </w:del>
          </w:p>
          <w:p w14:paraId="3CE56ABB" w14:textId="6868E1EF" w:rsidR="00A40CA7" w:rsidDel="008348EA" w:rsidRDefault="00A40CA7" w:rsidP="009A2DF6">
            <w:pPr>
              <w:pStyle w:val="TABLE-cell"/>
              <w:rPr>
                <w:del w:id="7768" w:author="John Cowburn" w:date="2022-03-02T15:54:00Z"/>
              </w:rPr>
            </w:pPr>
            <w:del w:id="7769" w:author="John Cowburn" w:date="2022-03-02T15:54:00Z">
              <w:r w:rsidDel="008348EA">
                <w:delText>Identifier</w:delText>
              </w:r>
            </w:del>
          </w:p>
          <w:p w14:paraId="483C582F" w14:textId="01DDF8E0" w:rsidR="00A40CA7" w:rsidDel="008348EA" w:rsidRDefault="00A40CA7" w:rsidP="009A2DF6">
            <w:pPr>
              <w:pStyle w:val="TABLE-cell"/>
              <w:rPr>
                <w:del w:id="7770" w:author="John Cowburn" w:date="2022-03-02T15:54:00Z"/>
              </w:rPr>
            </w:pPr>
            <w:del w:id="7771" w:author="John Cowburn" w:date="2022-03-02T15:54:00Z">
              <w:r w:rsidDel="008348EA">
                <w:delText>Value</w:delText>
              </w:r>
            </w:del>
          </w:p>
          <w:p w14:paraId="4E0FD69E" w14:textId="379F3271" w:rsidR="00A40CA7" w:rsidDel="008348EA" w:rsidRDefault="00A40CA7" w:rsidP="009A2DF6">
            <w:pPr>
              <w:pStyle w:val="TABLE-cell"/>
              <w:rPr>
                <w:del w:id="7772" w:author="John Cowburn" w:date="2022-03-02T15:54:00Z"/>
              </w:rPr>
            </w:pPr>
            <w:del w:id="7773" w:author="John Cowburn" w:date="2022-03-02T15:54:00Z">
              <w:r w:rsidDel="008348EA">
                <w:delText>critical</w:delText>
              </w:r>
            </w:del>
          </w:p>
        </w:tc>
        <w:tc>
          <w:tcPr>
            <w:tcW w:w="2660" w:type="dxa"/>
            <w:gridSpan w:val="2"/>
            <w:tcBorders>
              <w:top w:val="single" w:sz="4" w:space="0" w:color="auto"/>
              <w:left w:val="single" w:sz="4" w:space="0" w:color="auto"/>
              <w:bottom w:val="single" w:sz="4" w:space="0" w:color="auto"/>
              <w:right w:val="single" w:sz="4" w:space="0" w:color="auto"/>
            </w:tcBorders>
          </w:tcPr>
          <w:p w14:paraId="50A9598B" w14:textId="715EE121" w:rsidR="00A40CA7" w:rsidDel="008348EA" w:rsidRDefault="00A40CA7" w:rsidP="009A2DF6">
            <w:pPr>
              <w:pStyle w:val="TABLE-cell"/>
              <w:rPr>
                <w:del w:id="7774" w:author="John Cowburn" w:date="2022-03-02T15:54:00Z"/>
              </w:rPr>
            </w:pPr>
          </w:p>
          <w:p w14:paraId="0BDD03CA" w14:textId="079F8DE2" w:rsidR="00A40CA7" w:rsidDel="008348EA" w:rsidRDefault="00A40CA7" w:rsidP="009A2DF6">
            <w:pPr>
              <w:pStyle w:val="TABLE-cell"/>
              <w:rPr>
                <w:del w:id="7775" w:author="John Cowburn" w:date="2022-03-02T15:54:00Z"/>
              </w:rPr>
            </w:pPr>
            <w:del w:id="7776" w:author="John Cowburn" w:date="2022-03-02T15:54:00Z">
              <w:r w:rsidDel="008348EA">
                <w:delText>2.3.29.15</w:delText>
              </w:r>
            </w:del>
          </w:p>
          <w:p w14:paraId="38E70B24" w14:textId="5C715E47" w:rsidR="00A40CA7" w:rsidDel="008348EA" w:rsidRDefault="00A40CA7" w:rsidP="009A2DF6">
            <w:pPr>
              <w:pStyle w:val="TABLE-cell"/>
              <w:rPr>
                <w:del w:id="7777" w:author="John Cowburn" w:date="2022-03-02T15:54:00Z"/>
              </w:rPr>
            </w:pPr>
            <w:del w:id="7778" w:author="John Cowburn" w:date="2022-03-02T15:54:00Z">
              <w:r w:rsidDel="008348EA">
                <w:delText>DER encoded bit string</w:delText>
              </w:r>
            </w:del>
          </w:p>
          <w:p w14:paraId="12A324BF" w14:textId="5850F346" w:rsidR="00A40CA7" w:rsidDel="008348EA" w:rsidRDefault="00A40CA7" w:rsidP="009A2DF6">
            <w:pPr>
              <w:pStyle w:val="TABLE-cell"/>
              <w:rPr>
                <w:del w:id="7779" w:author="John Cowburn" w:date="2022-03-02T15:54:00Z"/>
              </w:rPr>
            </w:pPr>
            <w:del w:id="7780" w:author="John Cowburn" w:date="2022-03-02T15:54:00Z">
              <w:r w:rsidDel="008348EA">
                <w:delText>True</w:delText>
              </w:r>
            </w:del>
          </w:p>
        </w:tc>
        <w:tc>
          <w:tcPr>
            <w:tcW w:w="3922" w:type="dxa"/>
            <w:gridSpan w:val="2"/>
            <w:tcBorders>
              <w:top w:val="single" w:sz="4" w:space="0" w:color="auto"/>
              <w:left w:val="single" w:sz="4" w:space="0" w:color="auto"/>
              <w:bottom w:val="single" w:sz="4" w:space="0" w:color="auto"/>
              <w:right w:val="single" w:sz="4" w:space="0" w:color="auto"/>
            </w:tcBorders>
            <w:hideMark/>
          </w:tcPr>
          <w:p w14:paraId="17C55D80" w14:textId="5209E7E2" w:rsidR="00A40CA7" w:rsidDel="008348EA" w:rsidRDefault="00A40CA7" w:rsidP="009A2DF6">
            <w:pPr>
              <w:pStyle w:val="TABLE-cell"/>
              <w:rPr>
                <w:del w:id="7781" w:author="John Cowburn" w:date="2022-03-02T15:54:00Z"/>
              </w:rPr>
            </w:pPr>
            <w:del w:id="7782" w:author="John Cowburn" w:date="2022-03-02T15:54:00Z">
              <w:r w:rsidDel="008348EA">
                <w:delText>0 digitalSignature</w:delText>
              </w:r>
            </w:del>
          </w:p>
          <w:p w14:paraId="09A0AE20" w14:textId="7E56D5B1" w:rsidR="00A40CA7" w:rsidDel="008348EA" w:rsidRDefault="00A40CA7" w:rsidP="009A2DF6">
            <w:pPr>
              <w:pStyle w:val="TABLE-cell"/>
              <w:rPr>
                <w:del w:id="7783" w:author="John Cowburn" w:date="2022-03-02T15:54:00Z"/>
              </w:rPr>
            </w:pPr>
            <w:del w:id="7784" w:author="John Cowburn" w:date="2022-03-02T15:54:00Z">
              <w:r w:rsidDel="008348EA">
                <w:delText>4 keyAgreement</w:delText>
              </w:r>
            </w:del>
          </w:p>
          <w:p w14:paraId="7444C50F" w14:textId="0D7800EE" w:rsidR="00A40CA7" w:rsidDel="008348EA" w:rsidRDefault="00A40CA7" w:rsidP="009A2DF6">
            <w:pPr>
              <w:pStyle w:val="TABLE-cell"/>
              <w:rPr>
                <w:del w:id="7785" w:author="John Cowburn" w:date="2022-03-02T15:54:00Z"/>
              </w:rPr>
            </w:pPr>
            <w:del w:id="7786" w:author="John Cowburn" w:date="2022-03-02T15:54:00Z">
              <w:r w:rsidDel="008348EA">
                <w:delText>5 keyCertSign</w:delText>
              </w:r>
            </w:del>
          </w:p>
          <w:p w14:paraId="0D48BC93" w14:textId="537840FD" w:rsidR="00A40CA7" w:rsidDel="008348EA" w:rsidRDefault="00A40CA7" w:rsidP="009A2DF6">
            <w:pPr>
              <w:pStyle w:val="TABLE-cell"/>
              <w:rPr>
                <w:del w:id="7787" w:author="John Cowburn" w:date="2022-03-02T15:54:00Z"/>
              </w:rPr>
            </w:pPr>
            <w:del w:id="7788" w:author="John Cowburn" w:date="2022-03-02T15:54:00Z">
              <w:r w:rsidDel="008348EA">
                <w:delText>6 cRLSign</w:delText>
              </w:r>
            </w:del>
          </w:p>
          <w:p w14:paraId="3A770B13" w14:textId="1969E991" w:rsidR="00A40CA7" w:rsidDel="008348EA" w:rsidRDefault="00A40CA7" w:rsidP="009A2DF6">
            <w:pPr>
              <w:pStyle w:val="TABLE-cell"/>
              <w:rPr>
                <w:del w:id="7789" w:author="John Cowburn" w:date="2022-03-02T15:54:00Z"/>
              </w:rPr>
            </w:pPr>
            <w:del w:id="7790" w:author="John Cowburn" w:date="2022-03-02T15:54:00Z">
              <w:r w:rsidDel="008348EA">
                <w:delText>At least one bit must be 1</w:delText>
              </w:r>
            </w:del>
          </w:p>
        </w:tc>
      </w:tr>
      <w:tr w:rsidR="00145D96" w:rsidDel="008348EA" w14:paraId="35EA7249" w14:textId="77777777" w:rsidTr="008348EA">
        <w:trPr>
          <w:cantSplit/>
          <w:jc w:val="center"/>
          <w:del w:id="7791" w:author="John Cowburn" w:date="2022-03-02T15:54:00Z"/>
        </w:trPr>
        <w:tc>
          <w:tcPr>
            <w:tcW w:w="2488" w:type="dxa"/>
            <w:tcBorders>
              <w:top w:val="single" w:sz="4" w:space="0" w:color="auto"/>
              <w:left w:val="single" w:sz="4" w:space="0" w:color="auto"/>
              <w:bottom w:val="single" w:sz="4" w:space="0" w:color="auto"/>
              <w:right w:val="single" w:sz="4" w:space="0" w:color="auto"/>
            </w:tcBorders>
            <w:hideMark/>
          </w:tcPr>
          <w:p w14:paraId="43A33A69" w14:textId="0FEB629D" w:rsidR="00A40CA7" w:rsidDel="008348EA" w:rsidRDefault="00A40CA7" w:rsidP="009A2DF6">
            <w:pPr>
              <w:pStyle w:val="TABLE-cell"/>
              <w:rPr>
                <w:del w:id="7792" w:author="John Cowburn" w:date="2022-03-02T15:54:00Z"/>
              </w:rPr>
            </w:pPr>
            <w:del w:id="7793" w:author="John Cowburn" w:date="2022-03-02T15:54:00Z">
              <w:r w:rsidDel="008348EA">
                <w:delText>subjectAltName</w:delText>
              </w:r>
            </w:del>
          </w:p>
          <w:p w14:paraId="6804B159" w14:textId="404B5204" w:rsidR="00A40CA7" w:rsidDel="008348EA" w:rsidRDefault="00A40CA7" w:rsidP="009A2DF6">
            <w:pPr>
              <w:pStyle w:val="TABLE-cell"/>
              <w:rPr>
                <w:del w:id="7794" w:author="John Cowburn" w:date="2022-03-02T15:54:00Z"/>
              </w:rPr>
            </w:pPr>
            <w:del w:id="7795" w:author="John Cowburn" w:date="2022-03-02T15:54:00Z">
              <w:r w:rsidDel="008348EA">
                <w:delText>Identifier</w:delText>
              </w:r>
            </w:del>
          </w:p>
          <w:p w14:paraId="1714900E" w14:textId="3304F48E" w:rsidR="00A40CA7" w:rsidDel="008348EA" w:rsidRDefault="00A40CA7" w:rsidP="009A2DF6">
            <w:pPr>
              <w:pStyle w:val="TABLE-cell"/>
              <w:rPr>
                <w:del w:id="7796" w:author="John Cowburn" w:date="2022-03-02T15:54:00Z"/>
              </w:rPr>
            </w:pPr>
            <w:del w:id="7797" w:author="John Cowburn" w:date="2022-03-02T15:54:00Z">
              <w:r w:rsidDel="008348EA">
                <w:delText>Value</w:delText>
              </w:r>
            </w:del>
          </w:p>
          <w:p w14:paraId="0AE73212" w14:textId="4B902B56" w:rsidR="00A40CA7" w:rsidDel="008348EA" w:rsidRDefault="00A40CA7" w:rsidP="009A2DF6">
            <w:pPr>
              <w:pStyle w:val="TABLE-cell"/>
              <w:rPr>
                <w:del w:id="7798" w:author="John Cowburn" w:date="2022-03-02T15:54:00Z"/>
              </w:rPr>
            </w:pPr>
            <w:del w:id="7799" w:author="John Cowburn" w:date="2022-03-02T15:54:00Z">
              <w:r w:rsidDel="008348EA">
                <w:delText>Critical</w:delText>
              </w:r>
            </w:del>
          </w:p>
        </w:tc>
        <w:tc>
          <w:tcPr>
            <w:tcW w:w="2660" w:type="dxa"/>
            <w:gridSpan w:val="2"/>
            <w:tcBorders>
              <w:top w:val="single" w:sz="4" w:space="0" w:color="auto"/>
              <w:left w:val="single" w:sz="4" w:space="0" w:color="auto"/>
              <w:bottom w:val="single" w:sz="4" w:space="0" w:color="auto"/>
              <w:right w:val="single" w:sz="4" w:space="0" w:color="auto"/>
            </w:tcBorders>
          </w:tcPr>
          <w:p w14:paraId="62788CDE" w14:textId="74DB6585" w:rsidR="00A40CA7" w:rsidDel="008348EA" w:rsidRDefault="00A40CA7" w:rsidP="009A2DF6">
            <w:pPr>
              <w:pStyle w:val="TABLE-cell"/>
              <w:rPr>
                <w:del w:id="7800" w:author="John Cowburn" w:date="2022-03-02T15:54:00Z"/>
              </w:rPr>
            </w:pPr>
          </w:p>
          <w:p w14:paraId="45C1008E" w14:textId="6C5E7895" w:rsidR="00A40CA7" w:rsidDel="008348EA" w:rsidRDefault="00A40CA7" w:rsidP="009A2DF6">
            <w:pPr>
              <w:pStyle w:val="TABLE-cell"/>
              <w:rPr>
                <w:del w:id="7801" w:author="John Cowburn" w:date="2022-03-02T15:54:00Z"/>
              </w:rPr>
            </w:pPr>
            <w:del w:id="7802" w:author="John Cowburn" w:date="2022-03-02T15:54:00Z">
              <w:r w:rsidDel="008348EA">
                <w:delText>2.5.29.17</w:delText>
              </w:r>
            </w:del>
          </w:p>
          <w:p w14:paraId="183F349C" w14:textId="11C0EF7D" w:rsidR="00A40CA7" w:rsidDel="008348EA" w:rsidRDefault="00A40CA7" w:rsidP="009A2DF6">
            <w:pPr>
              <w:pStyle w:val="TABLE-cell"/>
              <w:rPr>
                <w:del w:id="7803" w:author="John Cowburn" w:date="2022-03-02T15:54:00Z"/>
              </w:rPr>
            </w:pPr>
            <w:del w:id="7804" w:author="John Cowburn" w:date="2022-03-02T15:54:00Z">
              <w:r w:rsidDel="008348EA">
                <w:delText>OID(s)</w:delText>
              </w:r>
            </w:del>
          </w:p>
          <w:p w14:paraId="4BD20329" w14:textId="53BF5D69" w:rsidR="00A40CA7" w:rsidDel="008348EA" w:rsidRDefault="00A40CA7" w:rsidP="009A2DF6">
            <w:pPr>
              <w:pStyle w:val="TABLE-cell"/>
              <w:rPr>
                <w:del w:id="7805" w:author="John Cowburn" w:date="2022-03-02T15:54:00Z"/>
              </w:rPr>
            </w:pPr>
            <w:del w:id="7806" w:author="John Cowburn" w:date="2022-03-02T15:54:00Z">
              <w:r w:rsidDel="008348EA">
                <w:delText>True when CN is absent</w:delText>
              </w:r>
            </w:del>
          </w:p>
        </w:tc>
        <w:tc>
          <w:tcPr>
            <w:tcW w:w="3922" w:type="dxa"/>
            <w:gridSpan w:val="2"/>
            <w:tcBorders>
              <w:top w:val="single" w:sz="4" w:space="0" w:color="auto"/>
              <w:left w:val="single" w:sz="4" w:space="0" w:color="auto"/>
              <w:bottom w:val="single" w:sz="4" w:space="0" w:color="auto"/>
              <w:right w:val="single" w:sz="4" w:space="0" w:color="auto"/>
            </w:tcBorders>
          </w:tcPr>
          <w:p w14:paraId="52D02877" w14:textId="6F6F5CBC" w:rsidR="00A40CA7" w:rsidDel="008348EA" w:rsidRDefault="00A40CA7" w:rsidP="00521E1B">
            <w:pPr>
              <w:keepNext/>
              <w:spacing w:before="60" w:after="60"/>
              <w:rPr>
                <w:del w:id="7807" w:author="John Cowburn" w:date="2022-03-02T15:54:00Z"/>
                <w:sz w:val="16"/>
                <w:szCs w:val="16"/>
              </w:rPr>
            </w:pPr>
          </w:p>
        </w:tc>
      </w:tr>
      <w:tr w:rsidR="00145D96" w:rsidDel="008348EA" w14:paraId="6DE1B549" w14:textId="77777777" w:rsidTr="008348EA">
        <w:trPr>
          <w:cantSplit/>
          <w:jc w:val="center"/>
          <w:del w:id="7808" w:author="John Cowburn" w:date="2022-03-02T15:54:00Z"/>
        </w:trPr>
        <w:tc>
          <w:tcPr>
            <w:tcW w:w="2488" w:type="dxa"/>
            <w:tcBorders>
              <w:top w:val="single" w:sz="4" w:space="0" w:color="auto"/>
              <w:left w:val="single" w:sz="4" w:space="0" w:color="auto"/>
              <w:bottom w:val="single" w:sz="4" w:space="0" w:color="auto"/>
              <w:right w:val="single" w:sz="4" w:space="0" w:color="auto"/>
            </w:tcBorders>
            <w:hideMark/>
          </w:tcPr>
          <w:p w14:paraId="0F48D227" w14:textId="3C519071" w:rsidR="00A40CA7" w:rsidDel="008348EA" w:rsidRDefault="00A40CA7" w:rsidP="009A2DF6">
            <w:pPr>
              <w:pStyle w:val="TABLE-cell"/>
              <w:rPr>
                <w:del w:id="7809" w:author="John Cowburn" w:date="2022-03-02T15:54:00Z"/>
              </w:rPr>
            </w:pPr>
            <w:del w:id="7810" w:author="John Cowburn" w:date="2022-03-02T15:54:00Z">
              <w:r w:rsidDel="008348EA">
                <w:delText>CertificatePolicies</w:delText>
              </w:r>
            </w:del>
          </w:p>
          <w:p w14:paraId="77B2DAF6" w14:textId="6089DCD9" w:rsidR="00A40CA7" w:rsidDel="008348EA" w:rsidRDefault="00A40CA7" w:rsidP="009A2DF6">
            <w:pPr>
              <w:pStyle w:val="TABLE-cell"/>
              <w:rPr>
                <w:del w:id="7811" w:author="John Cowburn" w:date="2022-03-02T15:54:00Z"/>
              </w:rPr>
            </w:pPr>
            <w:del w:id="7812" w:author="John Cowburn" w:date="2022-03-02T15:54:00Z">
              <w:r w:rsidDel="008348EA">
                <w:delText>Identifier</w:delText>
              </w:r>
            </w:del>
          </w:p>
          <w:p w14:paraId="2387036F" w14:textId="712518CA" w:rsidR="00A40CA7" w:rsidDel="008348EA" w:rsidRDefault="00A40CA7" w:rsidP="009A2DF6">
            <w:pPr>
              <w:pStyle w:val="TABLE-cell"/>
              <w:rPr>
                <w:del w:id="7813" w:author="John Cowburn" w:date="2022-03-02T15:54:00Z"/>
              </w:rPr>
            </w:pPr>
            <w:del w:id="7814" w:author="John Cowburn" w:date="2022-03-02T15:54:00Z">
              <w:r w:rsidDel="008348EA">
                <w:delText>Value</w:delText>
              </w:r>
            </w:del>
          </w:p>
          <w:p w14:paraId="0D9B7ABD" w14:textId="02C3E55A" w:rsidR="00A40CA7" w:rsidDel="008348EA" w:rsidRDefault="00A40CA7" w:rsidP="009A2DF6">
            <w:pPr>
              <w:pStyle w:val="TABLE-cell"/>
              <w:rPr>
                <w:del w:id="7815" w:author="John Cowburn" w:date="2022-03-02T15:54:00Z"/>
              </w:rPr>
            </w:pPr>
            <w:del w:id="7816" w:author="John Cowburn" w:date="2022-03-02T15:54:00Z">
              <w:r w:rsidDel="008348EA">
                <w:delText>critical</w:delText>
              </w:r>
            </w:del>
          </w:p>
        </w:tc>
        <w:tc>
          <w:tcPr>
            <w:tcW w:w="2660" w:type="dxa"/>
            <w:gridSpan w:val="2"/>
            <w:tcBorders>
              <w:top w:val="single" w:sz="4" w:space="0" w:color="auto"/>
              <w:left w:val="single" w:sz="4" w:space="0" w:color="auto"/>
              <w:bottom w:val="single" w:sz="4" w:space="0" w:color="auto"/>
              <w:right w:val="single" w:sz="4" w:space="0" w:color="auto"/>
            </w:tcBorders>
          </w:tcPr>
          <w:p w14:paraId="20C06E18" w14:textId="30426631" w:rsidR="00A40CA7" w:rsidDel="008348EA" w:rsidRDefault="00A40CA7" w:rsidP="009A2DF6">
            <w:pPr>
              <w:pStyle w:val="TABLE-cell"/>
              <w:rPr>
                <w:del w:id="7817" w:author="John Cowburn" w:date="2022-03-02T15:54:00Z"/>
              </w:rPr>
            </w:pPr>
          </w:p>
          <w:p w14:paraId="114C427F" w14:textId="73F22218" w:rsidR="00A40CA7" w:rsidDel="008348EA" w:rsidRDefault="00A40CA7" w:rsidP="009A2DF6">
            <w:pPr>
              <w:pStyle w:val="TABLE-cell"/>
              <w:rPr>
                <w:del w:id="7818" w:author="John Cowburn" w:date="2022-03-02T15:54:00Z"/>
              </w:rPr>
            </w:pPr>
            <w:del w:id="7819" w:author="John Cowburn" w:date="2022-03-02T15:54:00Z">
              <w:r w:rsidDel="008348EA">
                <w:delText>2.5.29.32</w:delText>
              </w:r>
            </w:del>
          </w:p>
          <w:p w14:paraId="359FC952" w14:textId="11AA91BA" w:rsidR="00A40CA7" w:rsidDel="008348EA" w:rsidRDefault="00A40CA7" w:rsidP="009A2DF6">
            <w:pPr>
              <w:pStyle w:val="TABLE-cell"/>
              <w:rPr>
                <w:del w:id="7820" w:author="John Cowburn" w:date="2022-03-02T15:54:00Z"/>
              </w:rPr>
            </w:pPr>
            <w:del w:id="7821" w:author="John Cowburn" w:date="2022-03-02T15:54:00Z">
              <w:r w:rsidDel="008348EA">
                <w:delText>OID</w:delText>
              </w:r>
            </w:del>
          </w:p>
          <w:p w14:paraId="4DFB17B2" w14:textId="78019043" w:rsidR="00A40CA7" w:rsidDel="008348EA" w:rsidRDefault="00A40CA7" w:rsidP="009A2DF6">
            <w:pPr>
              <w:pStyle w:val="TABLE-cell"/>
              <w:rPr>
                <w:del w:id="7822" w:author="John Cowburn" w:date="2022-03-02T15:54:00Z"/>
              </w:rPr>
            </w:pPr>
            <w:del w:id="7823" w:author="John Cowburn" w:date="2022-03-02T15:54:00Z">
              <w:r w:rsidDel="008348EA">
                <w:delText>Depends on companion spec.</w:delText>
              </w:r>
            </w:del>
          </w:p>
        </w:tc>
        <w:tc>
          <w:tcPr>
            <w:tcW w:w="3922" w:type="dxa"/>
            <w:gridSpan w:val="2"/>
            <w:tcBorders>
              <w:top w:val="single" w:sz="4" w:space="0" w:color="auto"/>
              <w:left w:val="single" w:sz="4" w:space="0" w:color="auto"/>
              <w:bottom w:val="single" w:sz="4" w:space="0" w:color="auto"/>
              <w:right w:val="single" w:sz="4" w:space="0" w:color="auto"/>
            </w:tcBorders>
          </w:tcPr>
          <w:p w14:paraId="34C8D764" w14:textId="6F085FB6" w:rsidR="00A40CA7" w:rsidDel="008348EA" w:rsidRDefault="00A40CA7" w:rsidP="00521E1B">
            <w:pPr>
              <w:keepNext/>
              <w:spacing w:before="60" w:after="60"/>
              <w:rPr>
                <w:del w:id="7824" w:author="John Cowburn" w:date="2022-03-02T15:54:00Z"/>
                <w:sz w:val="16"/>
                <w:szCs w:val="16"/>
              </w:rPr>
            </w:pPr>
          </w:p>
        </w:tc>
      </w:tr>
      <w:tr w:rsidR="00145D96" w:rsidDel="008348EA" w14:paraId="6441C366" w14:textId="77777777" w:rsidTr="008348EA">
        <w:trPr>
          <w:cantSplit/>
          <w:jc w:val="center"/>
          <w:del w:id="7825" w:author="John Cowburn" w:date="2022-03-02T15:54:00Z"/>
        </w:trPr>
        <w:tc>
          <w:tcPr>
            <w:tcW w:w="2488" w:type="dxa"/>
            <w:tcBorders>
              <w:top w:val="single" w:sz="4" w:space="0" w:color="auto"/>
              <w:left w:val="single" w:sz="4" w:space="0" w:color="auto"/>
              <w:bottom w:val="single" w:sz="4" w:space="0" w:color="auto"/>
              <w:right w:val="single" w:sz="4" w:space="0" w:color="auto"/>
            </w:tcBorders>
            <w:hideMark/>
          </w:tcPr>
          <w:p w14:paraId="332700EC" w14:textId="1039162E" w:rsidR="00A40CA7" w:rsidDel="008348EA" w:rsidRDefault="00A40CA7" w:rsidP="009A2DF6">
            <w:pPr>
              <w:pStyle w:val="TABLE-cell"/>
              <w:rPr>
                <w:del w:id="7826" w:author="John Cowburn" w:date="2022-03-02T15:54:00Z"/>
              </w:rPr>
            </w:pPr>
            <w:del w:id="7827" w:author="John Cowburn" w:date="2022-03-02T15:54:00Z">
              <w:r w:rsidDel="008348EA">
                <w:delText>Subject Key Identifier</w:delText>
              </w:r>
            </w:del>
          </w:p>
          <w:p w14:paraId="7A5B1FBE" w14:textId="26EC3470" w:rsidR="00A40CA7" w:rsidDel="008348EA" w:rsidRDefault="00A40CA7" w:rsidP="009A2DF6">
            <w:pPr>
              <w:pStyle w:val="TABLE-cell"/>
              <w:rPr>
                <w:del w:id="7828" w:author="John Cowburn" w:date="2022-03-02T15:54:00Z"/>
              </w:rPr>
            </w:pPr>
            <w:del w:id="7829" w:author="John Cowburn" w:date="2022-03-02T15:54:00Z">
              <w:r w:rsidDel="008348EA">
                <w:delText>Identifier</w:delText>
              </w:r>
            </w:del>
          </w:p>
          <w:p w14:paraId="14DDBD34" w14:textId="15B05E69" w:rsidR="00A40CA7" w:rsidDel="008348EA" w:rsidRDefault="00A40CA7" w:rsidP="009A2DF6">
            <w:pPr>
              <w:pStyle w:val="TABLE-cell"/>
              <w:rPr>
                <w:del w:id="7830" w:author="John Cowburn" w:date="2022-03-02T15:54:00Z"/>
              </w:rPr>
            </w:pPr>
            <w:del w:id="7831" w:author="John Cowburn" w:date="2022-03-02T15:54:00Z">
              <w:r w:rsidDel="008348EA">
                <w:delText>Value</w:delText>
              </w:r>
            </w:del>
          </w:p>
          <w:p w14:paraId="19B02D10" w14:textId="0F7BDC47" w:rsidR="00A40CA7" w:rsidDel="008348EA" w:rsidRDefault="00A40CA7" w:rsidP="009A2DF6">
            <w:pPr>
              <w:pStyle w:val="TABLE-cell"/>
              <w:rPr>
                <w:del w:id="7832" w:author="John Cowburn" w:date="2022-03-02T15:54:00Z"/>
              </w:rPr>
            </w:pPr>
            <w:del w:id="7833" w:author="John Cowburn" w:date="2022-03-02T15:54:00Z">
              <w:r w:rsidDel="008348EA">
                <w:delText>Critical</w:delText>
              </w:r>
            </w:del>
          </w:p>
        </w:tc>
        <w:tc>
          <w:tcPr>
            <w:tcW w:w="2660" w:type="dxa"/>
            <w:gridSpan w:val="2"/>
            <w:tcBorders>
              <w:top w:val="single" w:sz="4" w:space="0" w:color="auto"/>
              <w:left w:val="single" w:sz="4" w:space="0" w:color="auto"/>
              <w:bottom w:val="single" w:sz="4" w:space="0" w:color="auto"/>
              <w:right w:val="single" w:sz="4" w:space="0" w:color="auto"/>
            </w:tcBorders>
          </w:tcPr>
          <w:p w14:paraId="16BD88FF" w14:textId="1DBE4213" w:rsidR="00A40CA7" w:rsidDel="008348EA" w:rsidRDefault="00A40CA7" w:rsidP="009A2DF6">
            <w:pPr>
              <w:pStyle w:val="TABLE-cell"/>
              <w:rPr>
                <w:del w:id="7834" w:author="John Cowburn" w:date="2022-03-02T15:54:00Z"/>
              </w:rPr>
            </w:pPr>
          </w:p>
          <w:p w14:paraId="003D4B60" w14:textId="4CF5B0CC" w:rsidR="00A40CA7" w:rsidDel="008348EA" w:rsidRDefault="00A40CA7" w:rsidP="009A2DF6">
            <w:pPr>
              <w:pStyle w:val="TABLE-cell"/>
              <w:rPr>
                <w:del w:id="7835" w:author="John Cowburn" w:date="2022-03-02T15:54:00Z"/>
              </w:rPr>
            </w:pPr>
            <w:del w:id="7836" w:author="John Cowburn" w:date="2022-03-02T15:54:00Z">
              <w:r w:rsidDel="008348EA">
                <w:delText>2.5.29.14</w:delText>
              </w:r>
            </w:del>
          </w:p>
          <w:p w14:paraId="4A813FD9" w14:textId="0ECC8721" w:rsidR="00A40CA7" w:rsidDel="008348EA" w:rsidRDefault="00A40CA7" w:rsidP="009A2DF6">
            <w:pPr>
              <w:pStyle w:val="TABLE-cell"/>
              <w:rPr>
                <w:del w:id="7837" w:author="John Cowburn" w:date="2022-03-02T15:54:00Z"/>
              </w:rPr>
            </w:pPr>
            <w:del w:id="7838" w:author="John Cowburn" w:date="2022-03-02T15:54:00Z">
              <w:r w:rsidDel="008348EA">
                <w:delText>Octet String</w:delText>
              </w:r>
            </w:del>
          </w:p>
          <w:p w14:paraId="5B7B347C" w14:textId="679CA783" w:rsidR="00A40CA7" w:rsidDel="008348EA" w:rsidRDefault="00A40CA7" w:rsidP="009A2DF6">
            <w:pPr>
              <w:pStyle w:val="TABLE-cell"/>
              <w:rPr>
                <w:del w:id="7839" w:author="John Cowburn" w:date="2022-03-02T15:54:00Z"/>
              </w:rPr>
            </w:pPr>
            <w:del w:id="7840" w:author="John Cowburn" w:date="2022-03-02T15:54:00Z">
              <w:r w:rsidDel="008348EA">
                <w:delText>False</w:delText>
              </w:r>
            </w:del>
          </w:p>
        </w:tc>
        <w:tc>
          <w:tcPr>
            <w:tcW w:w="3922" w:type="dxa"/>
            <w:gridSpan w:val="2"/>
            <w:tcBorders>
              <w:top w:val="single" w:sz="4" w:space="0" w:color="auto"/>
              <w:left w:val="single" w:sz="4" w:space="0" w:color="auto"/>
              <w:bottom w:val="single" w:sz="4" w:space="0" w:color="auto"/>
              <w:right w:val="single" w:sz="4" w:space="0" w:color="auto"/>
            </w:tcBorders>
            <w:hideMark/>
          </w:tcPr>
          <w:p w14:paraId="20995A4E" w14:textId="63A3EE0D" w:rsidR="00A40CA7" w:rsidDel="008348EA" w:rsidRDefault="00A40CA7" w:rsidP="009A2DF6">
            <w:pPr>
              <w:pStyle w:val="TABLE-cell"/>
              <w:rPr>
                <w:del w:id="7841" w:author="John Cowburn" w:date="2022-03-02T15:54:00Z"/>
              </w:rPr>
            </w:pPr>
            <w:del w:id="7842" w:author="John Cowburn" w:date="2022-03-02T15:54:00Z">
              <w:r w:rsidDel="008348EA">
                <w:delText>Follows RFC5280, applicable to CAs</w:delText>
              </w:r>
            </w:del>
          </w:p>
          <w:p w14:paraId="362A3356" w14:textId="7A4CB0E8" w:rsidR="00A40CA7" w:rsidDel="008348EA" w:rsidRDefault="00A40CA7" w:rsidP="009A2DF6">
            <w:pPr>
              <w:pStyle w:val="TABLE-cell"/>
              <w:rPr>
                <w:del w:id="7843" w:author="John Cowburn" w:date="2022-03-02T15:54:00Z"/>
              </w:rPr>
            </w:pPr>
            <w:del w:id="7844" w:author="John Cowburn" w:date="2022-03-02T15:54:00Z">
              <w:r w:rsidDel="008348EA">
                <w:delText>8 or 20 octets</w:delText>
              </w:r>
            </w:del>
          </w:p>
        </w:tc>
      </w:tr>
      <w:tr w:rsidR="00A40CA7" w:rsidDel="008348EA" w14:paraId="13ED988E" w14:textId="543BC006" w:rsidTr="008348EA">
        <w:trPr>
          <w:cantSplit/>
          <w:jc w:val="center"/>
          <w:del w:id="7845" w:author="John Cowburn" w:date="2022-03-02T15:54:00Z"/>
        </w:trPr>
        <w:tc>
          <w:tcPr>
            <w:tcW w:w="9070" w:type="dxa"/>
            <w:gridSpan w:val="5"/>
            <w:tcBorders>
              <w:top w:val="single" w:sz="4" w:space="0" w:color="auto"/>
              <w:left w:val="single" w:sz="4" w:space="0" w:color="auto"/>
              <w:bottom w:val="single" w:sz="4" w:space="0" w:color="auto"/>
              <w:right w:val="single" w:sz="4" w:space="0" w:color="auto"/>
            </w:tcBorders>
            <w:shd w:val="clear" w:color="auto" w:fill="BFBFBF"/>
            <w:hideMark/>
          </w:tcPr>
          <w:p w14:paraId="7D89361B" w14:textId="57F7B085" w:rsidR="00A40CA7" w:rsidRPr="009A2DF6" w:rsidDel="008348EA" w:rsidRDefault="00A40CA7" w:rsidP="009A2DF6">
            <w:pPr>
              <w:pStyle w:val="TABLE-col-heading"/>
              <w:jc w:val="left"/>
              <w:rPr>
                <w:del w:id="7846" w:author="John Cowburn" w:date="2022-03-02T15:54:00Z"/>
                <w:b w:val="0"/>
                <w:bCs w:val="0"/>
                <w:i/>
                <w:iCs/>
              </w:rPr>
            </w:pPr>
            <w:del w:id="7847" w:author="John Cowburn" w:date="2022-03-02T15:54:00Z">
              <w:r w:rsidRPr="009A2DF6" w:rsidDel="008348EA">
                <w:rPr>
                  <w:b w:val="0"/>
                  <w:bCs w:val="0"/>
                  <w:i/>
                  <w:iCs/>
                </w:rPr>
                <w:delText>end tbsCertificate</w:delText>
              </w:r>
            </w:del>
          </w:p>
        </w:tc>
      </w:tr>
      <w:tr w:rsidR="00145D96" w:rsidDel="008348EA" w14:paraId="601D486C" w14:textId="77777777" w:rsidTr="008348EA">
        <w:trPr>
          <w:cantSplit/>
          <w:jc w:val="center"/>
          <w:del w:id="7848" w:author="John Cowburn" w:date="2022-03-02T15:54:00Z"/>
        </w:trPr>
        <w:tc>
          <w:tcPr>
            <w:tcW w:w="2488" w:type="dxa"/>
            <w:tcBorders>
              <w:top w:val="single" w:sz="4" w:space="0" w:color="auto"/>
              <w:left w:val="single" w:sz="4" w:space="0" w:color="auto"/>
              <w:bottom w:val="single" w:sz="4" w:space="0" w:color="auto"/>
              <w:right w:val="single" w:sz="4" w:space="0" w:color="auto"/>
            </w:tcBorders>
            <w:hideMark/>
          </w:tcPr>
          <w:p w14:paraId="1D02450C" w14:textId="78671ACC" w:rsidR="00A40CA7" w:rsidDel="008348EA" w:rsidRDefault="00A40CA7" w:rsidP="009A2DF6">
            <w:pPr>
              <w:pStyle w:val="TABLE-cell"/>
              <w:rPr>
                <w:del w:id="7849" w:author="John Cowburn" w:date="2022-03-02T15:54:00Z"/>
              </w:rPr>
            </w:pPr>
            <w:del w:id="7850" w:author="John Cowburn" w:date="2022-03-02T15:54:00Z">
              <w:r w:rsidDel="008348EA">
                <w:delText>signatureAlgorithm</w:delText>
              </w:r>
            </w:del>
          </w:p>
        </w:tc>
        <w:tc>
          <w:tcPr>
            <w:tcW w:w="2660" w:type="dxa"/>
            <w:gridSpan w:val="2"/>
            <w:tcBorders>
              <w:top w:val="single" w:sz="4" w:space="0" w:color="auto"/>
              <w:left w:val="single" w:sz="4" w:space="0" w:color="auto"/>
              <w:bottom w:val="single" w:sz="4" w:space="0" w:color="auto"/>
              <w:right w:val="single" w:sz="4" w:space="0" w:color="auto"/>
            </w:tcBorders>
            <w:hideMark/>
          </w:tcPr>
          <w:p w14:paraId="7B1F9F71" w14:textId="7D26152C" w:rsidR="00A40CA7" w:rsidDel="008348EA" w:rsidRDefault="00A40CA7" w:rsidP="009A2DF6">
            <w:pPr>
              <w:pStyle w:val="TABLE-cell"/>
              <w:rPr>
                <w:del w:id="7851" w:author="John Cowburn" w:date="2022-03-02T15:54:00Z"/>
              </w:rPr>
            </w:pPr>
            <w:del w:id="7852" w:author="John Cowburn" w:date="2022-03-02T15:54:00Z">
              <w:r w:rsidDel="008348EA">
                <w:delText>1.2.840.10045.4.3.2</w:delText>
              </w:r>
            </w:del>
          </w:p>
        </w:tc>
        <w:tc>
          <w:tcPr>
            <w:tcW w:w="3922" w:type="dxa"/>
            <w:gridSpan w:val="2"/>
            <w:tcBorders>
              <w:top w:val="single" w:sz="4" w:space="0" w:color="auto"/>
              <w:left w:val="single" w:sz="4" w:space="0" w:color="auto"/>
              <w:bottom w:val="single" w:sz="4" w:space="0" w:color="auto"/>
              <w:right w:val="single" w:sz="4" w:space="0" w:color="auto"/>
            </w:tcBorders>
            <w:hideMark/>
          </w:tcPr>
          <w:p w14:paraId="0734BA33" w14:textId="61D9BE42" w:rsidR="00A40CA7" w:rsidDel="008348EA" w:rsidRDefault="00A40CA7" w:rsidP="009A2DF6">
            <w:pPr>
              <w:pStyle w:val="TABLE-cell"/>
              <w:rPr>
                <w:del w:id="7853" w:author="John Cowburn" w:date="2022-03-02T15:54:00Z"/>
              </w:rPr>
            </w:pPr>
            <w:del w:id="7854" w:author="John Cowburn" w:date="2022-03-02T15:54:00Z">
              <w:r w:rsidDel="008348EA">
                <w:delText>ECDSA with SHA-256</w:delText>
              </w:r>
            </w:del>
          </w:p>
        </w:tc>
      </w:tr>
      <w:tr w:rsidR="00145D96" w:rsidDel="008348EA" w14:paraId="6563285C" w14:textId="77777777" w:rsidTr="008348EA">
        <w:trPr>
          <w:cantSplit/>
          <w:jc w:val="center"/>
          <w:del w:id="7855" w:author="John Cowburn" w:date="2022-03-02T15:54:00Z"/>
        </w:trPr>
        <w:tc>
          <w:tcPr>
            <w:tcW w:w="2488" w:type="dxa"/>
            <w:tcBorders>
              <w:top w:val="single" w:sz="4" w:space="0" w:color="auto"/>
              <w:left w:val="single" w:sz="4" w:space="0" w:color="auto"/>
              <w:bottom w:val="single" w:sz="4" w:space="0" w:color="auto"/>
              <w:right w:val="single" w:sz="4" w:space="0" w:color="auto"/>
            </w:tcBorders>
            <w:hideMark/>
          </w:tcPr>
          <w:p w14:paraId="52783730" w14:textId="31E4211C" w:rsidR="00A40CA7" w:rsidDel="008348EA" w:rsidRDefault="00A40CA7" w:rsidP="009A2DF6">
            <w:pPr>
              <w:pStyle w:val="TABLE-cell"/>
              <w:rPr>
                <w:del w:id="7856" w:author="John Cowburn" w:date="2022-03-02T15:54:00Z"/>
              </w:rPr>
            </w:pPr>
            <w:del w:id="7857" w:author="John Cowburn" w:date="2022-03-02T15:54:00Z">
              <w:r w:rsidDel="008348EA">
                <w:delText>signatureValue</w:delText>
              </w:r>
            </w:del>
          </w:p>
        </w:tc>
        <w:tc>
          <w:tcPr>
            <w:tcW w:w="2660" w:type="dxa"/>
            <w:gridSpan w:val="2"/>
            <w:tcBorders>
              <w:top w:val="single" w:sz="4" w:space="0" w:color="auto"/>
              <w:left w:val="single" w:sz="4" w:space="0" w:color="auto"/>
              <w:bottom w:val="single" w:sz="4" w:space="0" w:color="auto"/>
              <w:right w:val="single" w:sz="4" w:space="0" w:color="auto"/>
            </w:tcBorders>
            <w:hideMark/>
          </w:tcPr>
          <w:p w14:paraId="68EA1E40" w14:textId="2B4B9A43" w:rsidR="00A40CA7" w:rsidDel="008348EA" w:rsidRDefault="00A40CA7" w:rsidP="009A2DF6">
            <w:pPr>
              <w:pStyle w:val="TABLE-cell"/>
              <w:rPr>
                <w:del w:id="7858" w:author="John Cowburn" w:date="2022-03-02T15:54:00Z"/>
              </w:rPr>
            </w:pPr>
            <w:del w:id="7859" w:author="John Cowburn" w:date="2022-03-02T15:54:00Z">
              <w:r w:rsidDel="008348EA">
                <w:delText>Bit string</w:delText>
              </w:r>
            </w:del>
          </w:p>
        </w:tc>
        <w:tc>
          <w:tcPr>
            <w:tcW w:w="3922" w:type="dxa"/>
            <w:gridSpan w:val="2"/>
            <w:tcBorders>
              <w:top w:val="single" w:sz="4" w:space="0" w:color="auto"/>
              <w:left w:val="single" w:sz="4" w:space="0" w:color="auto"/>
              <w:bottom w:val="single" w:sz="4" w:space="0" w:color="auto"/>
              <w:right w:val="single" w:sz="4" w:space="0" w:color="auto"/>
            </w:tcBorders>
            <w:hideMark/>
          </w:tcPr>
          <w:p w14:paraId="78977A14" w14:textId="091A44A0" w:rsidR="00A40CA7" w:rsidDel="008348EA" w:rsidRDefault="00A40CA7" w:rsidP="009A2DF6">
            <w:pPr>
              <w:pStyle w:val="TABLE-cell"/>
              <w:rPr>
                <w:del w:id="7860" w:author="John Cowburn" w:date="2022-03-02T15:54:00Z"/>
              </w:rPr>
            </w:pPr>
            <w:del w:id="7861" w:author="John Cowburn" w:date="2022-03-02T15:54:00Z">
              <w:r w:rsidDel="008348EA">
                <w:delText>Encoded bit string value of a DER encoded sequence of 2 integers; each a maximum of 33 bytes.</w:delText>
              </w:r>
            </w:del>
          </w:p>
        </w:tc>
      </w:tr>
    </w:tbl>
    <w:p w14:paraId="692B87B4" w14:textId="18E1F165" w:rsidR="008348EA" w:rsidRDefault="008348EA" w:rsidP="008348EA">
      <w:pPr>
        <w:pStyle w:val="PARAGRAPH"/>
        <w:rPr>
          <w:ins w:id="7862" w:author="John Cowburn" w:date="2022-03-02T16:02:00Z"/>
        </w:rPr>
      </w:pPr>
    </w:p>
    <w:p w14:paraId="46E39D29" w14:textId="77777777" w:rsidR="008348EA" w:rsidRPr="00CA2C61" w:rsidRDefault="008348EA" w:rsidP="008348EA">
      <w:pPr>
        <w:pStyle w:val="ANNEX-heading1"/>
        <w:rPr>
          <w:ins w:id="7863" w:author="John Cowburn" w:date="2022-03-02T16:02:00Z"/>
          <w:highlight w:val="yellow"/>
        </w:rPr>
      </w:pPr>
      <w:bookmarkStart w:id="7864" w:name="_Toc48754548"/>
      <w:bookmarkStart w:id="7865" w:name="_Ref49705075"/>
      <w:bookmarkStart w:id="7866" w:name="_Toc54074621"/>
      <w:ins w:id="7867" w:author="John Cowburn" w:date="2022-03-02T16:02:00Z">
        <w:r w:rsidRPr="00CA2C61">
          <w:rPr>
            <w:highlight w:val="yellow"/>
          </w:rPr>
          <w:t>Example of a Root-CA Certificate using P-256 signed with P-256</w:t>
        </w:r>
        <w:bookmarkEnd w:id="7864"/>
        <w:bookmarkEnd w:id="7865"/>
        <w:bookmarkEnd w:id="7866"/>
      </w:ins>
    </w:p>
    <w:p w14:paraId="25110D0E" w14:textId="77777777" w:rsidR="008348EA" w:rsidRPr="00CA2C61" w:rsidRDefault="008348EA" w:rsidP="008348EA">
      <w:pPr>
        <w:pStyle w:val="PARAGRAPH"/>
        <w:rPr>
          <w:ins w:id="7868" w:author="John Cowburn" w:date="2022-03-02T16:02:00Z"/>
          <w:highlight w:val="yellow"/>
        </w:rPr>
      </w:pPr>
      <w:ins w:id="7869" w:author="John Cowburn" w:date="2022-03-02T16:02:00Z">
        <w:r w:rsidRPr="00CA2C61">
          <w:rPr>
            <w:highlight w:val="yellow"/>
          </w:rPr>
          <w:t xml:space="preserve">This subclause shows an example Root-CA Certificate used to generate the end entity Certificate shown in </w:t>
        </w:r>
        <w:r w:rsidRPr="00CA2C61">
          <w:rPr>
            <w:highlight w:val="yellow"/>
          </w:rPr>
          <w:fldChar w:fldCharType="begin"/>
        </w:r>
        <w:r w:rsidRPr="00CA2C61">
          <w:rPr>
            <w:highlight w:val="yellow"/>
          </w:rPr>
          <w:instrText xml:space="preserve"> REF _Ref49274952 \r \h </w:instrText>
        </w:r>
        <w:r>
          <w:rPr>
            <w:highlight w:val="yellow"/>
          </w:rPr>
          <w:instrText xml:space="preserve"> \* MERGEFORMAT </w:instrText>
        </w:r>
      </w:ins>
      <w:r w:rsidRPr="00CA2C61">
        <w:rPr>
          <w:highlight w:val="yellow"/>
        </w:rPr>
      </w:r>
      <w:ins w:id="7870" w:author="John Cowburn" w:date="2022-03-02T16:02:00Z">
        <w:r w:rsidRPr="00CA2C61">
          <w:rPr>
            <w:highlight w:val="yellow"/>
          </w:rPr>
          <w:fldChar w:fldCharType="separate"/>
        </w:r>
        <w:r>
          <w:rPr>
            <w:highlight w:val="yellow"/>
          </w:rPr>
          <w:t>B.3</w:t>
        </w:r>
        <w:r w:rsidRPr="00CA2C61">
          <w:rPr>
            <w:highlight w:val="yellow"/>
          </w:rPr>
          <w:fldChar w:fldCharType="end"/>
        </w:r>
        <w:r w:rsidRPr="00CA2C61">
          <w:rPr>
            <w:highlight w:val="yellow"/>
          </w:rPr>
          <w:t>.</w:t>
        </w:r>
      </w:ins>
    </w:p>
    <w:p w14:paraId="1A2E9FCA" w14:textId="77777777" w:rsidR="008348EA" w:rsidRPr="00CA2C61" w:rsidRDefault="008348EA" w:rsidP="008348EA">
      <w:pPr>
        <w:pStyle w:val="MacroText"/>
        <w:rPr>
          <w:ins w:id="7871" w:author="John Cowburn" w:date="2022-03-02T16:02:00Z"/>
          <w:highlight w:val="yellow"/>
        </w:rPr>
      </w:pPr>
      <w:ins w:id="7872" w:author="John Cowburn" w:date="2022-03-02T16:02:00Z">
        <w:r w:rsidRPr="00CA2C61">
          <w:rPr>
            <w:highlight w:val="yellow"/>
          </w:rPr>
          <w:t>Certificate:</w:t>
        </w:r>
      </w:ins>
    </w:p>
    <w:p w14:paraId="09B4C9B9" w14:textId="77777777" w:rsidR="008348EA" w:rsidRPr="00CA2C61" w:rsidRDefault="008348EA" w:rsidP="008348EA">
      <w:pPr>
        <w:pStyle w:val="MacroText"/>
        <w:rPr>
          <w:ins w:id="7873" w:author="John Cowburn" w:date="2022-03-02T16:02:00Z"/>
          <w:highlight w:val="yellow"/>
        </w:rPr>
      </w:pPr>
      <w:ins w:id="7874" w:author="John Cowburn" w:date="2022-03-02T16:02:00Z">
        <w:r w:rsidRPr="00CA2C61">
          <w:rPr>
            <w:highlight w:val="yellow"/>
          </w:rPr>
          <w:t xml:space="preserve">    Data:</w:t>
        </w:r>
      </w:ins>
    </w:p>
    <w:p w14:paraId="77AB80AA" w14:textId="77777777" w:rsidR="008348EA" w:rsidRPr="00CA2C61" w:rsidRDefault="008348EA" w:rsidP="008348EA">
      <w:pPr>
        <w:pStyle w:val="MacroText"/>
        <w:rPr>
          <w:ins w:id="7875" w:author="John Cowburn" w:date="2022-03-02T16:02:00Z"/>
          <w:highlight w:val="yellow"/>
        </w:rPr>
      </w:pPr>
      <w:ins w:id="7876" w:author="John Cowburn" w:date="2022-03-02T16:02:00Z">
        <w:r w:rsidRPr="00CA2C61">
          <w:rPr>
            <w:highlight w:val="yellow"/>
          </w:rPr>
          <w:t xml:space="preserve">        Version: 3 (0x2)</w:t>
        </w:r>
      </w:ins>
    </w:p>
    <w:p w14:paraId="0973FE62" w14:textId="77777777" w:rsidR="008348EA" w:rsidRPr="00CA2C61" w:rsidRDefault="008348EA" w:rsidP="008348EA">
      <w:pPr>
        <w:pStyle w:val="MacroText"/>
        <w:rPr>
          <w:ins w:id="7877" w:author="John Cowburn" w:date="2022-03-02T16:02:00Z"/>
          <w:highlight w:val="yellow"/>
        </w:rPr>
      </w:pPr>
      <w:ins w:id="7878" w:author="John Cowburn" w:date="2022-03-02T16:02:00Z">
        <w:r w:rsidRPr="00CA2C61">
          <w:rPr>
            <w:highlight w:val="yellow"/>
          </w:rPr>
          <w:t xml:space="preserve">        Serial Number: 156 (0x9c)</w:t>
        </w:r>
      </w:ins>
    </w:p>
    <w:p w14:paraId="41F2BC8F" w14:textId="77777777" w:rsidR="008348EA" w:rsidRPr="00CA2C61" w:rsidRDefault="008348EA" w:rsidP="008348EA">
      <w:pPr>
        <w:pStyle w:val="MacroText"/>
        <w:rPr>
          <w:ins w:id="7879" w:author="John Cowburn" w:date="2022-03-02T16:02:00Z"/>
          <w:highlight w:val="yellow"/>
        </w:rPr>
      </w:pPr>
      <w:ins w:id="7880" w:author="John Cowburn" w:date="2022-03-02T16:02:00Z">
        <w:r w:rsidRPr="00CA2C61">
          <w:rPr>
            <w:highlight w:val="yellow"/>
          </w:rPr>
          <w:t xml:space="preserve">    Signature Algorithm: ecdsa-with-SHA256</w:t>
        </w:r>
      </w:ins>
    </w:p>
    <w:p w14:paraId="18389451" w14:textId="77777777" w:rsidR="008348EA" w:rsidRPr="00CA2C61" w:rsidRDefault="008348EA" w:rsidP="008348EA">
      <w:pPr>
        <w:pStyle w:val="MacroText"/>
        <w:rPr>
          <w:ins w:id="7881" w:author="John Cowburn" w:date="2022-03-02T16:02:00Z"/>
          <w:highlight w:val="yellow"/>
        </w:rPr>
      </w:pPr>
      <w:ins w:id="7882" w:author="John Cowburn" w:date="2022-03-02T16:02:00Z">
        <w:r w:rsidRPr="00CA2C61">
          <w:rPr>
            <w:highlight w:val="yellow"/>
          </w:rPr>
          <w:t xml:space="preserve">        Issuer: C=CH, O=DLMS USER ASSOCIATION, CN=Root_CA</w:t>
        </w:r>
      </w:ins>
    </w:p>
    <w:p w14:paraId="4D9E9D26" w14:textId="77777777" w:rsidR="008348EA" w:rsidRPr="00CA2C61" w:rsidRDefault="008348EA" w:rsidP="008348EA">
      <w:pPr>
        <w:pStyle w:val="MacroText"/>
        <w:rPr>
          <w:ins w:id="7883" w:author="John Cowburn" w:date="2022-03-02T16:02:00Z"/>
          <w:highlight w:val="yellow"/>
        </w:rPr>
      </w:pPr>
      <w:ins w:id="7884" w:author="John Cowburn" w:date="2022-03-02T16:02:00Z">
        <w:r w:rsidRPr="00CA2C61">
          <w:rPr>
            <w:highlight w:val="yellow"/>
          </w:rPr>
          <w:t xml:space="preserve">        Validity</w:t>
        </w:r>
      </w:ins>
    </w:p>
    <w:p w14:paraId="58FF9DB5" w14:textId="77777777" w:rsidR="008348EA" w:rsidRPr="00CA2C61" w:rsidRDefault="008348EA" w:rsidP="008348EA">
      <w:pPr>
        <w:pStyle w:val="MacroText"/>
        <w:rPr>
          <w:ins w:id="7885" w:author="John Cowburn" w:date="2022-03-02T16:02:00Z"/>
          <w:highlight w:val="yellow"/>
        </w:rPr>
      </w:pPr>
      <w:ins w:id="7886" w:author="John Cowburn" w:date="2022-03-02T16:02:00Z">
        <w:r w:rsidRPr="00CA2C61">
          <w:rPr>
            <w:highlight w:val="yellow"/>
          </w:rPr>
          <w:t xml:space="preserve">            Not Before: Jan  1 00:00:00 2010 GMT</w:t>
        </w:r>
      </w:ins>
    </w:p>
    <w:p w14:paraId="61521FF7" w14:textId="77777777" w:rsidR="008348EA" w:rsidRPr="00CA2C61" w:rsidRDefault="008348EA" w:rsidP="008348EA">
      <w:pPr>
        <w:pStyle w:val="MacroText"/>
        <w:rPr>
          <w:ins w:id="7887" w:author="John Cowburn" w:date="2022-03-02T16:02:00Z"/>
          <w:highlight w:val="yellow"/>
        </w:rPr>
      </w:pPr>
      <w:ins w:id="7888" w:author="John Cowburn" w:date="2022-03-02T16:02:00Z">
        <w:r w:rsidRPr="00CA2C61">
          <w:rPr>
            <w:highlight w:val="yellow"/>
          </w:rPr>
          <w:t xml:space="preserve">            Not After : Dec 31 23:59:59 2049 GMT</w:t>
        </w:r>
      </w:ins>
    </w:p>
    <w:p w14:paraId="26A12032" w14:textId="77777777" w:rsidR="008348EA" w:rsidRPr="00CA2C61" w:rsidRDefault="008348EA" w:rsidP="008348EA">
      <w:pPr>
        <w:pStyle w:val="MacroText"/>
        <w:rPr>
          <w:ins w:id="7889" w:author="John Cowburn" w:date="2022-03-02T16:02:00Z"/>
          <w:highlight w:val="yellow"/>
        </w:rPr>
      </w:pPr>
      <w:ins w:id="7890" w:author="John Cowburn" w:date="2022-03-02T16:02:00Z">
        <w:r w:rsidRPr="00CA2C61">
          <w:rPr>
            <w:highlight w:val="yellow"/>
          </w:rPr>
          <w:t xml:space="preserve">        Subject: C=CH, O=DLMS USER ASSOCIATION, CN=Root_CA</w:t>
        </w:r>
      </w:ins>
    </w:p>
    <w:p w14:paraId="0E5CF35C" w14:textId="77777777" w:rsidR="008348EA" w:rsidRPr="00CA2C61" w:rsidRDefault="008348EA" w:rsidP="008348EA">
      <w:pPr>
        <w:pStyle w:val="MacroText"/>
        <w:rPr>
          <w:ins w:id="7891" w:author="John Cowburn" w:date="2022-03-02T16:02:00Z"/>
          <w:highlight w:val="yellow"/>
        </w:rPr>
      </w:pPr>
      <w:ins w:id="7892" w:author="John Cowburn" w:date="2022-03-02T16:02:00Z">
        <w:r w:rsidRPr="00CA2C61">
          <w:rPr>
            <w:highlight w:val="yellow"/>
          </w:rPr>
          <w:t xml:space="preserve">        Subject Public Key Info:</w:t>
        </w:r>
      </w:ins>
    </w:p>
    <w:p w14:paraId="1EF0D80E" w14:textId="77777777" w:rsidR="008348EA" w:rsidRPr="00CA2C61" w:rsidRDefault="008348EA" w:rsidP="008348EA">
      <w:pPr>
        <w:pStyle w:val="MacroText"/>
        <w:rPr>
          <w:ins w:id="7893" w:author="John Cowburn" w:date="2022-03-02T16:02:00Z"/>
          <w:highlight w:val="yellow"/>
        </w:rPr>
      </w:pPr>
      <w:ins w:id="7894" w:author="John Cowburn" w:date="2022-03-02T16:02:00Z">
        <w:r w:rsidRPr="00CA2C61">
          <w:rPr>
            <w:highlight w:val="yellow"/>
          </w:rPr>
          <w:t xml:space="preserve">            Public Key Algorithm: id-ecPublicKey</w:t>
        </w:r>
      </w:ins>
    </w:p>
    <w:p w14:paraId="189D5D71" w14:textId="77777777" w:rsidR="008348EA" w:rsidRPr="00CA2C61" w:rsidRDefault="008348EA" w:rsidP="008348EA">
      <w:pPr>
        <w:pStyle w:val="MacroText"/>
        <w:rPr>
          <w:ins w:id="7895" w:author="John Cowburn" w:date="2022-03-02T16:02:00Z"/>
          <w:highlight w:val="yellow"/>
        </w:rPr>
      </w:pPr>
      <w:ins w:id="7896" w:author="John Cowburn" w:date="2022-03-02T16:02:00Z">
        <w:r w:rsidRPr="00CA2C61">
          <w:rPr>
            <w:highlight w:val="yellow"/>
          </w:rPr>
          <w:t xml:space="preserve">                Public-Key: (256 bit)</w:t>
        </w:r>
      </w:ins>
    </w:p>
    <w:p w14:paraId="68166F0C" w14:textId="77777777" w:rsidR="008348EA" w:rsidRPr="00CA2C61" w:rsidRDefault="008348EA" w:rsidP="008348EA">
      <w:pPr>
        <w:pStyle w:val="MacroText"/>
        <w:rPr>
          <w:ins w:id="7897" w:author="John Cowburn" w:date="2022-03-02T16:02:00Z"/>
          <w:highlight w:val="yellow"/>
        </w:rPr>
      </w:pPr>
      <w:ins w:id="7898" w:author="John Cowburn" w:date="2022-03-02T16:02:00Z">
        <w:r w:rsidRPr="00CA2C61">
          <w:rPr>
            <w:highlight w:val="yellow"/>
          </w:rPr>
          <w:t xml:space="preserve">                pub: </w:t>
        </w:r>
      </w:ins>
    </w:p>
    <w:p w14:paraId="3FAF05A3" w14:textId="77777777" w:rsidR="008348EA" w:rsidRPr="00CA2C61" w:rsidRDefault="008348EA" w:rsidP="008348EA">
      <w:pPr>
        <w:pStyle w:val="MacroText"/>
        <w:rPr>
          <w:ins w:id="7899" w:author="John Cowburn" w:date="2022-03-02T16:02:00Z"/>
          <w:highlight w:val="yellow"/>
        </w:rPr>
      </w:pPr>
      <w:ins w:id="7900" w:author="John Cowburn" w:date="2022-03-02T16:02:00Z">
        <w:r w:rsidRPr="00CA2C61">
          <w:rPr>
            <w:highlight w:val="yellow"/>
          </w:rPr>
          <w:t xml:space="preserve">                    04:09:5d:5d:4d:08:69:82:87:6a:a6:25:f6:c1:67:</w:t>
        </w:r>
      </w:ins>
    </w:p>
    <w:p w14:paraId="387815BB" w14:textId="77777777" w:rsidR="008348EA" w:rsidRPr="00CA2C61" w:rsidRDefault="008348EA" w:rsidP="008348EA">
      <w:pPr>
        <w:pStyle w:val="MacroText"/>
        <w:rPr>
          <w:ins w:id="7901" w:author="John Cowburn" w:date="2022-03-02T16:02:00Z"/>
          <w:highlight w:val="yellow"/>
        </w:rPr>
      </w:pPr>
      <w:ins w:id="7902" w:author="John Cowburn" w:date="2022-03-02T16:02:00Z">
        <w:r w:rsidRPr="00CA2C61">
          <w:rPr>
            <w:highlight w:val="yellow"/>
          </w:rPr>
          <w:t xml:space="preserve">                    c2:e3:a1:5f:e0:d0:4c:ac:15:c3:f8:66:75:d0:21:</w:t>
        </w:r>
      </w:ins>
    </w:p>
    <w:p w14:paraId="71E686C4" w14:textId="77777777" w:rsidR="008348EA" w:rsidRPr="00CA2C61" w:rsidRDefault="008348EA" w:rsidP="008348EA">
      <w:pPr>
        <w:pStyle w:val="MacroText"/>
        <w:rPr>
          <w:ins w:id="7903" w:author="John Cowburn" w:date="2022-03-02T16:02:00Z"/>
          <w:highlight w:val="yellow"/>
        </w:rPr>
      </w:pPr>
      <w:ins w:id="7904" w:author="John Cowburn" w:date="2022-03-02T16:02:00Z">
        <w:r w:rsidRPr="00CA2C61">
          <w:rPr>
            <w:highlight w:val="yellow"/>
          </w:rPr>
          <w:t xml:space="preserve">                    0a:96:52:fb:3f:96:1c:b6:f3:99:3e:e1:fe:86:7d:</w:t>
        </w:r>
      </w:ins>
    </w:p>
    <w:p w14:paraId="33CCF342" w14:textId="77777777" w:rsidR="008348EA" w:rsidRPr="00CA2C61" w:rsidRDefault="008348EA" w:rsidP="008348EA">
      <w:pPr>
        <w:pStyle w:val="MacroText"/>
        <w:rPr>
          <w:ins w:id="7905" w:author="John Cowburn" w:date="2022-03-02T16:02:00Z"/>
          <w:highlight w:val="yellow"/>
        </w:rPr>
      </w:pPr>
      <w:ins w:id="7906" w:author="John Cowburn" w:date="2022-03-02T16:02:00Z">
        <w:r w:rsidRPr="00CA2C61">
          <w:rPr>
            <w:highlight w:val="yellow"/>
          </w:rPr>
          <w:t xml:space="preserve">                    33:f3:b4:4b:9c:87:60:da:fb:6c:de:63:36:2c:05:</w:t>
        </w:r>
      </w:ins>
    </w:p>
    <w:p w14:paraId="589CEDBD" w14:textId="77777777" w:rsidR="008348EA" w:rsidRPr="00CA2C61" w:rsidRDefault="008348EA" w:rsidP="008348EA">
      <w:pPr>
        <w:pStyle w:val="MacroText"/>
        <w:rPr>
          <w:ins w:id="7907" w:author="John Cowburn" w:date="2022-03-02T16:02:00Z"/>
          <w:highlight w:val="yellow"/>
        </w:rPr>
      </w:pPr>
      <w:ins w:id="7908" w:author="John Cowburn" w:date="2022-03-02T16:02:00Z">
        <w:r w:rsidRPr="00CA2C61">
          <w:rPr>
            <w:highlight w:val="yellow"/>
          </w:rPr>
          <w:t xml:space="preserve">                    2c:34:2f:1b:f7</w:t>
        </w:r>
      </w:ins>
    </w:p>
    <w:p w14:paraId="17593F6F" w14:textId="77777777" w:rsidR="008348EA" w:rsidRPr="00CA2C61" w:rsidRDefault="008348EA" w:rsidP="008348EA">
      <w:pPr>
        <w:pStyle w:val="MacroText"/>
        <w:rPr>
          <w:ins w:id="7909" w:author="John Cowburn" w:date="2022-03-02T16:02:00Z"/>
          <w:highlight w:val="yellow"/>
        </w:rPr>
      </w:pPr>
      <w:ins w:id="7910" w:author="John Cowburn" w:date="2022-03-02T16:02:00Z">
        <w:r w:rsidRPr="00CA2C61">
          <w:rPr>
            <w:highlight w:val="yellow"/>
          </w:rPr>
          <w:t xml:space="preserve">                ASN1 OID: prime256v1</w:t>
        </w:r>
      </w:ins>
    </w:p>
    <w:p w14:paraId="55E33BA5" w14:textId="77777777" w:rsidR="008348EA" w:rsidRPr="00CA2C61" w:rsidRDefault="008348EA" w:rsidP="008348EA">
      <w:pPr>
        <w:pStyle w:val="MacroText"/>
        <w:rPr>
          <w:ins w:id="7911" w:author="John Cowburn" w:date="2022-03-02T16:02:00Z"/>
          <w:highlight w:val="yellow"/>
        </w:rPr>
      </w:pPr>
      <w:ins w:id="7912" w:author="John Cowburn" w:date="2022-03-02T16:02:00Z">
        <w:r w:rsidRPr="00CA2C61">
          <w:rPr>
            <w:highlight w:val="yellow"/>
          </w:rPr>
          <w:t xml:space="preserve">                NIST CURVE: P-256</w:t>
        </w:r>
      </w:ins>
    </w:p>
    <w:p w14:paraId="09741D3C" w14:textId="77777777" w:rsidR="008348EA" w:rsidRPr="00CA2C61" w:rsidRDefault="008348EA" w:rsidP="008348EA">
      <w:pPr>
        <w:pStyle w:val="MacroText"/>
        <w:rPr>
          <w:ins w:id="7913" w:author="John Cowburn" w:date="2022-03-02T16:02:00Z"/>
          <w:highlight w:val="yellow"/>
        </w:rPr>
      </w:pPr>
      <w:ins w:id="7914" w:author="John Cowburn" w:date="2022-03-02T16:02:00Z">
        <w:r w:rsidRPr="00CA2C61">
          <w:rPr>
            <w:highlight w:val="yellow"/>
          </w:rPr>
          <w:t xml:space="preserve">        X509v3 extensions:</w:t>
        </w:r>
      </w:ins>
    </w:p>
    <w:p w14:paraId="469236AD" w14:textId="77777777" w:rsidR="008348EA" w:rsidRPr="00CA2C61" w:rsidRDefault="008348EA" w:rsidP="008348EA">
      <w:pPr>
        <w:pStyle w:val="MacroText"/>
        <w:rPr>
          <w:ins w:id="7915" w:author="John Cowburn" w:date="2022-03-02T16:02:00Z"/>
          <w:highlight w:val="yellow"/>
        </w:rPr>
      </w:pPr>
      <w:ins w:id="7916" w:author="John Cowburn" w:date="2022-03-02T16:02:00Z">
        <w:r w:rsidRPr="00CA2C61">
          <w:rPr>
            <w:highlight w:val="yellow"/>
          </w:rPr>
          <w:t xml:space="preserve">            X509v3 Basic Constraints: critical</w:t>
        </w:r>
      </w:ins>
    </w:p>
    <w:p w14:paraId="7248674E" w14:textId="77777777" w:rsidR="008348EA" w:rsidRPr="00CA2C61" w:rsidRDefault="008348EA" w:rsidP="008348EA">
      <w:pPr>
        <w:pStyle w:val="MacroText"/>
        <w:rPr>
          <w:ins w:id="7917" w:author="John Cowburn" w:date="2022-03-02T16:02:00Z"/>
          <w:highlight w:val="yellow"/>
        </w:rPr>
      </w:pPr>
      <w:ins w:id="7918" w:author="John Cowburn" w:date="2022-03-02T16:02:00Z">
        <w:r w:rsidRPr="00CA2C61">
          <w:rPr>
            <w:highlight w:val="yellow"/>
          </w:rPr>
          <w:lastRenderedPageBreak/>
          <w:t xml:space="preserve">                CA:TRUE, pathlen:1</w:t>
        </w:r>
      </w:ins>
    </w:p>
    <w:p w14:paraId="5EB02115" w14:textId="77777777" w:rsidR="008348EA" w:rsidRPr="00CA2C61" w:rsidRDefault="008348EA" w:rsidP="008348EA">
      <w:pPr>
        <w:pStyle w:val="MacroText"/>
        <w:rPr>
          <w:ins w:id="7919" w:author="John Cowburn" w:date="2022-03-02T16:02:00Z"/>
          <w:highlight w:val="yellow"/>
        </w:rPr>
      </w:pPr>
      <w:ins w:id="7920" w:author="John Cowburn" w:date="2022-03-02T16:02:00Z">
        <w:r w:rsidRPr="00CA2C61">
          <w:rPr>
            <w:highlight w:val="yellow"/>
          </w:rPr>
          <w:t xml:space="preserve">            X509v3 Subject Key Identifier: </w:t>
        </w:r>
      </w:ins>
    </w:p>
    <w:p w14:paraId="25F20550" w14:textId="77777777" w:rsidR="008348EA" w:rsidRPr="00CA2C61" w:rsidRDefault="008348EA" w:rsidP="008348EA">
      <w:pPr>
        <w:pStyle w:val="MacroText"/>
        <w:rPr>
          <w:ins w:id="7921" w:author="John Cowburn" w:date="2022-03-02T16:02:00Z"/>
          <w:highlight w:val="yellow"/>
        </w:rPr>
      </w:pPr>
      <w:ins w:id="7922" w:author="John Cowburn" w:date="2022-03-02T16:02:00Z">
        <w:r w:rsidRPr="00CA2C61">
          <w:rPr>
            <w:highlight w:val="yellow"/>
          </w:rPr>
          <w:t xml:space="preserve">                D3:72:AB:23:C7:E0:A4:2C:49:71:EA:B7:D1:B8:3F:20:AB:52:4F:CC</w:t>
        </w:r>
      </w:ins>
    </w:p>
    <w:p w14:paraId="50C28A01" w14:textId="77777777" w:rsidR="008348EA" w:rsidRPr="00CA2C61" w:rsidRDefault="008348EA" w:rsidP="008348EA">
      <w:pPr>
        <w:pStyle w:val="MacroText"/>
        <w:rPr>
          <w:ins w:id="7923" w:author="John Cowburn" w:date="2022-03-02T16:02:00Z"/>
          <w:highlight w:val="yellow"/>
        </w:rPr>
      </w:pPr>
      <w:ins w:id="7924" w:author="John Cowburn" w:date="2022-03-02T16:02:00Z">
        <w:r w:rsidRPr="00CA2C61">
          <w:rPr>
            <w:highlight w:val="yellow"/>
          </w:rPr>
          <w:t xml:space="preserve">            X509v3 Key Usage: critical</w:t>
        </w:r>
      </w:ins>
    </w:p>
    <w:p w14:paraId="52352E31" w14:textId="77777777" w:rsidR="008348EA" w:rsidRPr="00CA2C61" w:rsidRDefault="008348EA" w:rsidP="008348EA">
      <w:pPr>
        <w:pStyle w:val="MacroText"/>
        <w:rPr>
          <w:ins w:id="7925" w:author="John Cowburn" w:date="2022-03-02T16:02:00Z"/>
          <w:highlight w:val="yellow"/>
        </w:rPr>
      </w:pPr>
      <w:ins w:id="7926" w:author="John Cowburn" w:date="2022-03-02T16:02:00Z">
        <w:r w:rsidRPr="00CA2C61">
          <w:rPr>
            <w:highlight w:val="yellow"/>
          </w:rPr>
          <w:t xml:space="preserve">                Certificate Sign, CRL Sign</w:t>
        </w:r>
      </w:ins>
    </w:p>
    <w:p w14:paraId="5D39E1DE" w14:textId="77777777" w:rsidR="008348EA" w:rsidRPr="00CA2C61" w:rsidRDefault="008348EA" w:rsidP="008348EA">
      <w:pPr>
        <w:pStyle w:val="MacroText"/>
        <w:rPr>
          <w:ins w:id="7927" w:author="John Cowburn" w:date="2022-03-02T16:02:00Z"/>
          <w:highlight w:val="yellow"/>
        </w:rPr>
      </w:pPr>
      <w:ins w:id="7928" w:author="John Cowburn" w:date="2022-03-02T16:02:00Z">
        <w:r w:rsidRPr="00CA2C61">
          <w:rPr>
            <w:highlight w:val="yellow"/>
          </w:rPr>
          <w:t xml:space="preserve">    Signature Algorithm: ecdsa-with-SHA256</w:t>
        </w:r>
      </w:ins>
    </w:p>
    <w:p w14:paraId="109AFA36" w14:textId="77777777" w:rsidR="008348EA" w:rsidRPr="00CA2C61" w:rsidRDefault="008348EA" w:rsidP="008348EA">
      <w:pPr>
        <w:pStyle w:val="MacroText"/>
        <w:rPr>
          <w:ins w:id="7929" w:author="John Cowburn" w:date="2022-03-02T16:02:00Z"/>
          <w:highlight w:val="yellow"/>
        </w:rPr>
      </w:pPr>
      <w:ins w:id="7930" w:author="John Cowburn" w:date="2022-03-02T16:02:00Z">
        <w:r w:rsidRPr="00CA2C61">
          <w:rPr>
            <w:highlight w:val="yellow"/>
          </w:rPr>
          <w:t xml:space="preserve">         30:46:02:21:00:aa:d4:0b:10:8d:98:b7:08:4b:a4:ab:9c:f4:</w:t>
        </w:r>
      </w:ins>
    </w:p>
    <w:p w14:paraId="247DA70F" w14:textId="77777777" w:rsidR="008348EA" w:rsidRPr="00CA2C61" w:rsidRDefault="008348EA" w:rsidP="008348EA">
      <w:pPr>
        <w:pStyle w:val="MacroText"/>
        <w:rPr>
          <w:ins w:id="7931" w:author="John Cowburn" w:date="2022-03-02T16:02:00Z"/>
          <w:highlight w:val="yellow"/>
        </w:rPr>
      </w:pPr>
      <w:ins w:id="7932" w:author="John Cowburn" w:date="2022-03-02T16:02:00Z">
        <w:r w:rsidRPr="00CA2C61">
          <w:rPr>
            <w:highlight w:val="yellow"/>
          </w:rPr>
          <w:t xml:space="preserve">         95:f2:0f:39:c5:0d:1f:32:88:41:36:a7:1c:99:05:ea:67:3d:</w:t>
        </w:r>
      </w:ins>
    </w:p>
    <w:p w14:paraId="037EC232" w14:textId="77777777" w:rsidR="008348EA" w:rsidRPr="00CA2C61" w:rsidRDefault="008348EA" w:rsidP="008348EA">
      <w:pPr>
        <w:pStyle w:val="MacroText"/>
        <w:rPr>
          <w:ins w:id="7933" w:author="John Cowburn" w:date="2022-03-02T16:02:00Z"/>
          <w:highlight w:val="yellow"/>
        </w:rPr>
      </w:pPr>
      <w:ins w:id="7934" w:author="John Cowburn" w:date="2022-03-02T16:02:00Z">
        <w:r w:rsidRPr="00CA2C61">
          <w:rPr>
            <w:highlight w:val="yellow"/>
          </w:rPr>
          <w:t xml:space="preserve">         21:02:21:00:ad:f3:67:b0:66:d3:72:53:67:09:ad:26:3f:b8:</w:t>
        </w:r>
      </w:ins>
    </w:p>
    <w:p w14:paraId="30ECA02D" w14:textId="77777777" w:rsidR="008348EA" w:rsidRPr="00CA2C61" w:rsidRDefault="008348EA" w:rsidP="008348EA">
      <w:pPr>
        <w:pStyle w:val="MacroText"/>
        <w:rPr>
          <w:ins w:id="7935" w:author="John Cowburn" w:date="2022-03-02T16:02:00Z"/>
          <w:highlight w:val="yellow"/>
        </w:rPr>
      </w:pPr>
      <w:ins w:id="7936" w:author="John Cowburn" w:date="2022-03-02T16:02:00Z">
        <w:r w:rsidRPr="00CA2C61">
          <w:rPr>
            <w:highlight w:val="yellow"/>
          </w:rPr>
          <w:t xml:space="preserve">         4c:38:73:ae:d8:a7:fd:55:d8:15:14:d4:11:31:6a:20:ad:40</w:t>
        </w:r>
      </w:ins>
    </w:p>
    <w:p w14:paraId="00C9B80A" w14:textId="77777777" w:rsidR="008348EA" w:rsidRPr="00CA2C61" w:rsidRDefault="008348EA" w:rsidP="008348EA">
      <w:pPr>
        <w:pStyle w:val="PARAGRAPH"/>
        <w:spacing w:before="0" w:after="0"/>
        <w:rPr>
          <w:ins w:id="7937" w:author="John Cowburn" w:date="2022-03-02T16:02:00Z"/>
          <w:rFonts w:ascii="Courier New" w:hAnsi="Courier New" w:cs="Courier New"/>
          <w:highlight w:val="yellow"/>
        </w:rPr>
      </w:pPr>
    </w:p>
    <w:p w14:paraId="55A61B5E" w14:textId="77777777" w:rsidR="008348EA" w:rsidRPr="00CA2C61" w:rsidRDefault="008348EA" w:rsidP="008348EA">
      <w:pPr>
        <w:pStyle w:val="ANNEX-heading1"/>
        <w:rPr>
          <w:ins w:id="7938" w:author="John Cowburn" w:date="2022-03-02T16:02:00Z"/>
          <w:highlight w:val="yellow"/>
        </w:rPr>
      </w:pPr>
      <w:bookmarkStart w:id="7939" w:name="_Toc48754550"/>
      <w:bookmarkStart w:id="7940" w:name="_Ref49274952"/>
      <w:bookmarkStart w:id="7941" w:name="_Toc54074622"/>
      <w:ins w:id="7942" w:author="John Cowburn" w:date="2022-03-02T16:02:00Z">
        <w:r w:rsidRPr="00CA2C61">
          <w:rPr>
            <w:highlight w:val="yellow"/>
          </w:rPr>
          <w:t xml:space="preserve">Example of an </w:t>
        </w:r>
        <w:r>
          <w:rPr>
            <w:highlight w:val="yellow"/>
          </w:rPr>
          <w:t>e</w:t>
        </w:r>
        <w:r w:rsidRPr="00CA2C61">
          <w:rPr>
            <w:highlight w:val="yellow"/>
          </w:rPr>
          <w:t>nd entity digital signature Certificate using P-256 signed with P-256</w:t>
        </w:r>
        <w:bookmarkEnd w:id="7939"/>
        <w:bookmarkEnd w:id="7940"/>
        <w:bookmarkEnd w:id="7941"/>
      </w:ins>
    </w:p>
    <w:p w14:paraId="6074C6C8" w14:textId="77777777" w:rsidR="008348EA" w:rsidRPr="00CA2C61" w:rsidRDefault="008348EA" w:rsidP="008348EA">
      <w:pPr>
        <w:pStyle w:val="PARAGRAPH"/>
        <w:rPr>
          <w:ins w:id="7943" w:author="John Cowburn" w:date="2022-03-02T16:02:00Z"/>
          <w:highlight w:val="yellow"/>
        </w:rPr>
      </w:pPr>
      <w:ins w:id="7944" w:author="John Cowburn" w:date="2022-03-02T16:02:00Z">
        <w:r w:rsidRPr="00CA2C61">
          <w:rPr>
            <w:highlight w:val="yellow"/>
          </w:rPr>
          <w:t xml:space="preserve">This subclause shows an example </w:t>
        </w:r>
        <w:r>
          <w:rPr>
            <w:highlight w:val="yellow"/>
          </w:rPr>
          <w:t>e</w:t>
        </w:r>
        <w:r w:rsidRPr="00CA2C61">
          <w:rPr>
            <w:highlight w:val="yellow"/>
          </w:rPr>
          <w:t xml:space="preserve">nd entity Certificate generated using the </w:t>
        </w:r>
        <w:r>
          <w:rPr>
            <w:highlight w:val="yellow"/>
          </w:rPr>
          <w:t>R</w:t>
        </w:r>
        <w:r w:rsidRPr="00CA2C61">
          <w:rPr>
            <w:highlight w:val="yellow"/>
          </w:rPr>
          <w:t>oot</w:t>
        </w:r>
        <w:r>
          <w:rPr>
            <w:highlight w:val="yellow"/>
          </w:rPr>
          <w:t>-</w:t>
        </w:r>
        <w:r w:rsidRPr="00CA2C61">
          <w:rPr>
            <w:highlight w:val="yellow"/>
          </w:rPr>
          <w:t>CA certificate shown in</w:t>
        </w:r>
        <w:r>
          <w:rPr>
            <w:highlight w:val="yellow"/>
          </w:rPr>
          <w:t xml:space="preserve"> </w:t>
        </w:r>
        <w:r>
          <w:rPr>
            <w:highlight w:val="yellow"/>
          </w:rPr>
          <w:fldChar w:fldCharType="begin"/>
        </w:r>
        <w:r>
          <w:rPr>
            <w:highlight w:val="yellow"/>
          </w:rPr>
          <w:instrText xml:space="preserve"> REF _Ref49705075 \r \h </w:instrText>
        </w:r>
      </w:ins>
      <w:r>
        <w:rPr>
          <w:highlight w:val="yellow"/>
        </w:rPr>
      </w:r>
      <w:ins w:id="7945" w:author="John Cowburn" w:date="2022-03-02T16:02:00Z">
        <w:r>
          <w:rPr>
            <w:highlight w:val="yellow"/>
          </w:rPr>
          <w:fldChar w:fldCharType="separate"/>
        </w:r>
        <w:r>
          <w:rPr>
            <w:highlight w:val="yellow"/>
          </w:rPr>
          <w:t>B.2</w:t>
        </w:r>
        <w:r>
          <w:rPr>
            <w:highlight w:val="yellow"/>
          </w:rPr>
          <w:fldChar w:fldCharType="end"/>
        </w:r>
        <w:r w:rsidRPr="00CA2C61">
          <w:rPr>
            <w:highlight w:val="yellow"/>
          </w:rPr>
          <w:t>.</w:t>
        </w:r>
      </w:ins>
    </w:p>
    <w:p w14:paraId="7AFABF98" w14:textId="77777777" w:rsidR="008348EA" w:rsidRPr="00CA2C61" w:rsidRDefault="008348EA" w:rsidP="008348EA">
      <w:pPr>
        <w:pStyle w:val="PARAGRAPH"/>
        <w:spacing w:before="0" w:after="0"/>
        <w:rPr>
          <w:ins w:id="7946" w:author="John Cowburn" w:date="2022-03-02T16:02:00Z"/>
          <w:highlight w:val="yellow"/>
        </w:rPr>
      </w:pPr>
    </w:p>
    <w:p w14:paraId="00951B5D" w14:textId="77777777" w:rsidR="008348EA" w:rsidRPr="00CA2C61" w:rsidRDefault="008348EA" w:rsidP="008348EA">
      <w:pPr>
        <w:pStyle w:val="MacroText"/>
        <w:rPr>
          <w:ins w:id="7947" w:author="John Cowburn" w:date="2022-03-02T16:02:00Z"/>
          <w:highlight w:val="yellow"/>
        </w:rPr>
      </w:pPr>
      <w:ins w:id="7948" w:author="John Cowburn" w:date="2022-03-02T16:02:00Z">
        <w:r w:rsidRPr="00CA2C61">
          <w:rPr>
            <w:highlight w:val="yellow"/>
          </w:rPr>
          <w:t>Certificate:</w:t>
        </w:r>
      </w:ins>
    </w:p>
    <w:p w14:paraId="73477D0C" w14:textId="77777777" w:rsidR="008348EA" w:rsidRPr="00CA2C61" w:rsidRDefault="008348EA" w:rsidP="008348EA">
      <w:pPr>
        <w:pStyle w:val="MacroText"/>
        <w:rPr>
          <w:ins w:id="7949" w:author="John Cowburn" w:date="2022-03-02T16:02:00Z"/>
          <w:highlight w:val="yellow"/>
        </w:rPr>
      </w:pPr>
      <w:ins w:id="7950" w:author="John Cowburn" w:date="2022-03-02T16:02:00Z">
        <w:r w:rsidRPr="00CA2C61">
          <w:rPr>
            <w:highlight w:val="yellow"/>
          </w:rPr>
          <w:t xml:space="preserve">    Data:</w:t>
        </w:r>
      </w:ins>
    </w:p>
    <w:p w14:paraId="18953365" w14:textId="77777777" w:rsidR="008348EA" w:rsidRPr="00CA2C61" w:rsidRDefault="008348EA" w:rsidP="008348EA">
      <w:pPr>
        <w:pStyle w:val="MacroText"/>
        <w:rPr>
          <w:ins w:id="7951" w:author="John Cowburn" w:date="2022-03-02T16:02:00Z"/>
          <w:highlight w:val="yellow"/>
        </w:rPr>
      </w:pPr>
      <w:ins w:id="7952" w:author="John Cowburn" w:date="2022-03-02T16:02:00Z">
        <w:r w:rsidRPr="00CA2C61">
          <w:rPr>
            <w:highlight w:val="yellow"/>
          </w:rPr>
          <w:t xml:space="preserve">        Version: 3 (0x2)</w:t>
        </w:r>
      </w:ins>
    </w:p>
    <w:p w14:paraId="2EE15646" w14:textId="77777777" w:rsidR="008348EA" w:rsidRPr="00CA2C61" w:rsidRDefault="008348EA" w:rsidP="008348EA">
      <w:pPr>
        <w:pStyle w:val="MacroText"/>
        <w:rPr>
          <w:ins w:id="7953" w:author="John Cowburn" w:date="2022-03-02T16:02:00Z"/>
          <w:highlight w:val="yellow"/>
        </w:rPr>
      </w:pPr>
      <w:ins w:id="7954" w:author="John Cowburn" w:date="2022-03-02T16:02:00Z">
        <w:r w:rsidRPr="00CA2C61">
          <w:rPr>
            <w:highlight w:val="yellow"/>
          </w:rPr>
          <w:t xml:space="preserve">        Serial Number: 170 (0xaa)</w:t>
        </w:r>
      </w:ins>
    </w:p>
    <w:p w14:paraId="15B79832" w14:textId="77777777" w:rsidR="008348EA" w:rsidRPr="00CA2C61" w:rsidRDefault="008348EA" w:rsidP="008348EA">
      <w:pPr>
        <w:pStyle w:val="MacroText"/>
        <w:rPr>
          <w:ins w:id="7955" w:author="John Cowburn" w:date="2022-03-02T16:02:00Z"/>
          <w:highlight w:val="yellow"/>
        </w:rPr>
      </w:pPr>
      <w:ins w:id="7956" w:author="John Cowburn" w:date="2022-03-02T16:02:00Z">
        <w:r w:rsidRPr="00CA2C61">
          <w:rPr>
            <w:highlight w:val="yellow"/>
          </w:rPr>
          <w:t xml:space="preserve">    Signature Algorithm: ecdsa-with-SHA256</w:t>
        </w:r>
      </w:ins>
    </w:p>
    <w:p w14:paraId="3F5664B2" w14:textId="77777777" w:rsidR="008348EA" w:rsidRPr="00CA2C61" w:rsidRDefault="008348EA" w:rsidP="008348EA">
      <w:pPr>
        <w:pStyle w:val="MacroText"/>
        <w:rPr>
          <w:ins w:id="7957" w:author="John Cowburn" w:date="2022-03-02T16:02:00Z"/>
          <w:highlight w:val="yellow"/>
        </w:rPr>
      </w:pPr>
      <w:ins w:id="7958" w:author="John Cowburn" w:date="2022-03-02T16:02:00Z">
        <w:r w:rsidRPr="00CA2C61">
          <w:rPr>
            <w:highlight w:val="yellow"/>
          </w:rPr>
          <w:t xml:space="preserve">        Issuer: C=CH, O=DLMS USER ASSOCIATION, CN=Root_CA</w:t>
        </w:r>
      </w:ins>
    </w:p>
    <w:p w14:paraId="7061D2C8" w14:textId="77777777" w:rsidR="008348EA" w:rsidRPr="00CA2C61" w:rsidRDefault="008348EA" w:rsidP="008348EA">
      <w:pPr>
        <w:pStyle w:val="MacroText"/>
        <w:rPr>
          <w:ins w:id="7959" w:author="John Cowburn" w:date="2022-03-02T16:02:00Z"/>
          <w:highlight w:val="yellow"/>
        </w:rPr>
      </w:pPr>
      <w:ins w:id="7960" w:author="John Cowburn" w:date="2022-03-02T16:02:00Z">
        <w:r w:rsidRPr="00CA2C61">
          <w:rPr>
            <w:highlight w:val="yellow"/>
          </w:rPr>
          <w:t xml:space="preserve">        Validity</w:t>
        </w:r>
      </w:ins>
    </w:p>
    <w:p w14:paraId="73E045DA" w14:textId="77777777" w:rsidR="008348EA" w:rsidRPr="00CA2C61" w:rsidRDefault="008348EA" w:rsidP="008348EA">
      <w:pPr>
        <w:pStyle w:val="MacroText"/>
        <w:rPr>
          <w:ins w:id="7961" w:author="John Cowburn" w:date="2022-03-02T16:02:00Z"/>
          <w:highlight w:val="yellow"/>
        </w:rPr>
      </w:pPr>
      <w:ins w:id="7962" w:author="John Cowburn" w:date="2022-03-02T16:02:00Z">
        <w:r w:rsidRPr="00CA2C61">
          <w:rPr>
            <w:highlight w:val="yellow"/>
          </w:rPr>
          <w:t xml:space="preserve">            Not Before: Jan  1 00:00:00 2010 GMT</w:t>
        </w:r>
      </w:ins>
    </w:p>
    <w:p w14:paraId="7DE4BE7E" w14:textId="77777777" w:rsidR="008348EA" w:rsidRPr="00CA2C61" w:rsidRDefault="008348EA" w:rsidP="008348EA">
      <w:pPr>
        <w:pStyle w:val="MacroText"/>
        <w:rPr>
          <w:ins w:id="7963" w:author="John Cowburn" w:date="2022-03-02T16:02:00Z"/>
          <w:highlight w:val="yellow"/>
        </w:rPr>
      </w:pPr>
      <w:ins w:id="7964" w:author="John Cowburn" w:date="2022-03-02T16:02:00Z">
        <w:r w:rsidRPr="00CA2C61">
          <w:rPr>
            <w:highlight w:val="yellow"/>
          </w:rPr>
          <w:t xml:space="preserve">            Not After : Dec 31 23:59:59 2049 GMT</w:t>
        </w:r>
      </w:ins>
    </w:p>
    <w:p w14:paraId="4B6CE32E" w14:textId="77777777" w:rsidR="008348EA" w:rsidRPr="00CA2C61" w:rsidRDefault="008348EA" w:rsidP="008348EA">
      <w:pPr>
        <w:pStyle w:val="MacroText"/>
        <w:rPr>
          <w:ins w:id="7965" w:author="John Cowburn" w:date="2022-03-02T16:02:00Z"/>
          <w:highlight w:val="yellow"/>
        </w:rPr>
      </w:pPr>
      <w:ins w:id="7966" w:author="John Cowburn" w:date="2022-03-02T16:02:00Z">
        <w:r w:rsidRPr="00CA2C61">
          <w:rPr>
            <w:highlight w:val="yellow"/>
          </w:rPr>
          <w:t xml:space="preserve">        Subject: C=CH, O=DLMS USER ASSOCIATION, CN=4354543030303030</w:t>
        </w:r>
      </w:ins>
    </w:p>
    <w:p w14:paraId="2B543BD8" w14:textId="77777777" w:rsidR="008348EA" w:rsidRPr="00CA2C61" w:rsidRDefault="008348EA" w:rsidP="008348EA">
      <w:pPr>
        <w:pStyle w:val="MacroText"/>
        <w:rPr>
          <w:ins w:id="7967" w:author="John Cowburn" w:date="2022-03-02T16:02:00Z"/>
          <w:highlight w:val="yellow"/>
        </w:rPr>
      </w:pPr>
      <w:ins w:id="7968" w:author="John Cowburn" w:date="2022-03-02T16:02:00Z">
        <w:r w:rsidRPr="00CA2C61">
          <w:rPr>
            <w:highlight w:val="yellow"/>
          </w:rPr>
          <w:t xml:space="preserve">        Subject Public Key Info:</w:t>
        </w:r>
      </w:ins>
    </w:p>
    <w:p w14:paraId="5988A908" w14:textId="77777777" w:rsidR="008348EA" w:rsidRPr="00CA2C61" w:rsidRDefault="008348EA" w:rsidP="008348EA">
      <w:pPr>
        <w:pStyle w:val="MacroText"/>
        <w:rPr>
          <w:ins w:id="7969" w:author="John Cowburn" w:date="2022-03-02T16:02:00Z"/>
          <w:highlight w:val="yellow"/>
        </w:rPr>
      </w:pPr>
      <w:ins w:id="7970" w:author="John Cowburn" w:date="2022-03-02T16:02:00Z">
        <w:r w:rsidRPr="00CA2C61">
          <w:rPr>
            <w:highlight w:val="yellow"/>
          </w:rPr>
          <w:t xml:space="preserve">            Public Key Algorithm: id-ecPublicKey</w:t>
        </w:r>
      </w:ins>
    </w:p>
    <w:p w14:paraId="6AC97065" w14:textId="77777777" w:rsidR="008348EA" w:rsidRPr="00CA2C61" w:rsidRDefault="008348EA" w:rsidP="008348EA">
      <w:pPr>
        <w:pStyle w:val="MacroText"/>
        <w:rPr>
          <w:ins w:id="7971" w:author="John Cowburn" w:date="2022-03-02T16:02:00Z"/>
          <w:highlight w:val="yellow"/>
        </w:rPr>
      </w:pPr>
      <w:ins w:id="7972" w:author="John Cowburn" w:date="2022-03-02T16:02:00Z">
        <w:r w:rsidRPr="00CA2C61">
          <w:rPr>
            <w:highlight w:val="yellow"/>
          </w:rPr>
          <w:t xml:space="preserve">                Public-Key: (256 bit)</w:t>
        </w:r>
      </w:ins>
    </w:p>
    <w:p w14:paraId="4CE9C063" w14:textId="77777777" w:rsidR="008348EA" w:rsidRPr="00CA2C61" w:rsidRDefault="008348EA" w:rsidP="008348EA">
      <w:pPr>
        <w:pStyle w:val="MacroText"/>
        <w:rPr>
          <w:ins w:id="7973" w:author="John Cowburn" w:date="2022-03-02T16:02:00Z"/>
          <w:highlight w:val="yellow"/>
        </w:rPr>
      </w:pPr>
      <w:ins w:id="7974" w:author="John Cowburn" w:date="2022-03-02T16:02:00Z">
        <w:r w:rsidRPr="00CA2C61">
          <w:rPr>
            <w:highlight w:val="yellow"/>
          </w:rPr>
          <w:t xml:space="preserve">                pub: </w:t>
        </w:r>
      </w:ins>
    </w:p>
    <w:p w14:paraId="3E866CCF" w14:textId="77777777" w:rsidR="008348EA" w:rsidRPr="00CA2C61" w:rsidRDefault="008348EA" w:rsidP="008348EA">
      <w:pPr>
        <w:pStyle w:val="MacroText"/>
        <w:rPr>
          <w:ins w:id="7975" w:author="John Cowburn" w:date="2022-03-02T16:02:00Z"/>
          <w:highlight w:val="yellow"/>
        </w:rPr>
      </w:pPr>
      <w:ins w:id="7976" w:author="John Cowburn" w:date="2022-03-02T16:02:00Z">
        <w:r w:rsidRPr="00CA2C61">
          <w:rPr>
            <w:highlight w:val="yellow"/>
          </w:rPr>
          <w:t xml:space="preserve">                    04:f4:a3:26:87:23:43:25:7f:57:00:b3:34:88:4b:</w:t>
        </w:r>
      </w:ins>
    </w:p>
    <w:p w14:paraId="460908AE" w14:textId="77777777" w:rsidR="008348EA" w:rsidRPr="00CA2C61" w:rsidRDefault="008348EA" w:rsidP="008348EA">
      <w:pPr>
        <w:pStyle w:val="MacroText"/>
        <w:rPr>
          <w:ins w:id="7977" w:author="John Cowburn" w:date="2022-03-02T16:02:00Z"/>
          <w:highlight w:val="yellow"/>
        </w:rPr>
      </w:pPr>
      <w:ins w:id="7978" w:author="John Cowburn" w:date="2022-03-02T16:02:00Z">
        <w:r w:rsidRPr="00CA2C61">
          <w:rPr>
            <w:highlight w:val="yellow"/>
          </w:rPr>
          <w:t xml:space="preserve">                    25:97:80:9c:5e:da:ef:0e:eb:b8:9a:1d:c7:5c:6d:</w:t>
        </w:r>
      </w:ins>
    </w:p>
    <w:p w14:paraId="639EDFFD" w14:textId="77777777" w:rsidR="008348EA" w:rsidRPr="00CA2C61" w:rsidRDefault="008348EA" w:rsidP="008348EA">
      <w:pPr>
        <w:pStyle w:val="MacroText"/>
        <w:rPr>
          <w:ins w:id="7979" w:author="John Cowburn" w:date="2022-03-02T16:02:00Z"/>
          <w:highlight w:val="yellow"/>
        </w:rPr>
      </w:pPr>
      <w:ins w:id="7980" w:author="John Cowburn" w:date="2022-03-02T16:02:00Z">
        <w:r w:rsidRPr="00CA2C61">
          <w:rPr>
            <w:highlight w:val="yellow"/>
          </w:rPr>
          <w:t xml:space="preserve">                    75:84:0f:4a:12:8b:15:21:5d:b9:3c:51:8c:dd:fe:</w:t>
        </w:r>
      </w:ins>
    </w:p>
    <w:p w14:paraId="6103D283" w14:textId="77777777" w:rsidR="008348EA" w:rsidRPr="00CA2C61" w:rsidRDefault="008348EA" w:rsidP="008348EA">
      <w:pPr>
        <w:pStyle w:val="MacroText"/>
        <w:rPr>
          <w:ins w:id="7981" w:author="John Cowburn" w:date="2022-03-02T16:02:00Z"/>
          <w:highlight w:val="yellow"/>
        </w:rPr>
      </w:pPr>
      <w:ins w:id="7982" w:author="John Cowburn" w:date="2022-03-02T16:02:00Z">
        <w:r w:rsidRPr="00CA2C61">
          <w:rPr>
            <w:highlight w:val="yellow"/>
          </w:rPr>
          <w:t xml:space="preserve">                    af:25:b2:9a:12:6d:00:e2:d1:98:66:e7:1b:aa:3e:</w:t>
        </w:r>
      </w:ins>
    </w:p>
    <w:p w14:paraId="6AAFD11E" w14:textId="77777777" w:rsidR="008348EA" w:rsidRPr="00CA2C61" w:rsidRDefault="008348EA" w:rsidP="008348EA">
      <w:pPr>
        <w:pStyle w:val="MacroText"/>
        <w:rPr>
          <w:ins w:id="7983" w:author="John Cowburn" w:date="2022-03-02T16:02:00Z"/>
          <w:highlight w:val="yellow"/>
        </w:rPr>
      </w:pPr>
      <w:ins w:id="7984" w:author="John Cowburn" w:date="2022-03-02T16:02:00Z">
        <w:r w:rsidRPr="00CA2C61">
          <w:rPr>
            <w:highlight w:val="yellow"/>
          </w:rPr>
          <w:t xml:space="preserve">                    51:1b:82:86:81</w:t>
        </w:r>
      </w:ins>
    </w:p>
    <w:p w14:paraId="75F64A74" w14:textId="77777777" w:rsidR="008348EA" w:rsidRPr="00CA2C61" w:rsidRDefault="008348EA" w:rsidP="008348EA">
      <w:pPr>
        <w:pStyle w:val="MacroText"/>
        <w:rPr>
          <w:ins w:id="7985" w:author="John Cowburn" w:date="2022-03-02T16:02:00Z"/>
          <w:highlight w:val="yellow"/>
        </w:rPr>
      </w:pPr>
      <w:ins w:id="7986" w:author="John Cowburn" w:date="2022-03-02T16:02:00Z">
        <w:r w:rsidRPr="00CA2C61">
          <w:rPr>
            <w:highlight w:val="yellow"/>
          </w:rPr>
          <w:t xml:space="preserve">                ASN1 OID: prime256v1</w:t>
        </w:r>
      </w:ins>
    </w:p>
    <w:p w14:paraId="04934D30" w14:textId="77777777" w:rsidR="008348EA" w:rsidRPr="00CA2C61" w:rsidRDefault="008348EA" w:rsidP="008348EA">
      <w:pPr>
        <w:pStyle w:val="MacroText"/>
        <w:rPr>
          <w:ins w:id="7987" w:author="John Cowburn" w:date="2022-03-02T16:02:00Z"/>
          <w:highlight w:val="yellow"/>
        </w:rPr>
      </w:pPr>
      <w:ins w:id="7988" w:author="John Cowburn" w:date="2022-03-02T16:02:00Z">
        <w:r w:rsidRPr="00CA2C61">
          <w:rPr>
            <w:highlight w:val="yellow"/>
          </w:rPr>
          <w:t xml:space="preserve">                NIST CURVE: P-256</w:t>
        </w:r>
      </w:ins>
    </w:p>
    <w:p w14:paraId="2204E675" w14:textId="77777777" w:rsidR="008348EA" w:rsidRPr="00CA2C61" w:rsidRDefault="008348EA" w:rsidP="008348EA">
      <w:pPr>
        <w:pStyle w:val="MacroText"/>
        <w:rPr>
          <w:ins w:id="7989" w:author="John Cowburn" w:date="2022-03-02T16:02:00Z"/>
          <w:highlight w:val="yellow"/>
        </w:rPr>
      </w:pPr>
      <w:ins w:id="7990" w:author="John Cowburn" w:date="2022-03-02T16:02:00Z">
        <w:r w:rsidRPr="00CA2C61">
          <w:rPr>
            <w:highlight w:val="yellow"/>
          </w:rPr>
          <w:t xml:space="preserve">        X509v3 extensions:</w:t>
        </w:r>
      </w:ins>
    </w:p>
    <w:p w14:paraId="3109DCF0" w14:textId="77777777" w:rsidR="008348EA" w:rsidRPr="00CA2C61" w:rsidRDefault="008348EA" w:rsidP="008348EA">
      <w:pPr>
        <w:pStyle w:val="MacroText"/>
        <w:rPr>
          <w:ins w:id="7991" w:author="John Cowburn" w:date="2022-03-02T16:02:00Z"/>
          <w:highlight w:val="yellow"/>
        </w:rPr>
      </w:pPr>
      <w:ins w:id="7992" w:author="John Cowburn" w:date="2022-03-02T16:02:00Z">
        <w:r w:rsidRPr="00CA2C61">
          <w:rPr>
            <w:highlight w:val="yellow"/>
          </w:rPr>
          <w:t xml:space="preserve">            X509v3 Authority Key Identifier: </w:t>
        </w:r>
      </w:ins>
    </w:p>
    <w:p w14:paraId="626DB322" w14:textId="77777777" w:rsidR="008348EA" w:rsidRPr="00CA2C61" w:rsidRDefault="008348EA" w:rsidP="008348EA">
      <w:pPr>
        <w:pStyle w:val="MacroText"/>
        <w:rPr>
          <w:ins w:id="7993" w:author="John Cowburn" w:date="2022-03-02T16:02:00Z"/>
          <w:highlight w:val="yellow"/>
        </w:rPr>
      </w:pPr>
      <w:ins w:id="7994" w:author="John Cowburn" w:date="2022-03-02T16:02:00Z">
        <w:r w:rsidRPr="00CA2C61">
          <w:rPr>
            <w:highlight w:val="yellow"/>
          </w:rPr>
          <w:t xml:space="preserve">                keyid:D3:72:AB:23:C7:E0:A4:2C:49:71:EA:B7:D1:B8:3F:20:AB:52:4F:CC</w:t>
        </w:r>
      </w:ins>
    </w:p>
    <w:p w14:paraId="257E184A" w14:textId="77777777" w:rsidR="008348EA" w:rsidRPr="00CA2C61" w:rsidRDefault="008348EA" w:rsidP="008348EA">
      <w:pPr>
        <w:pStyle w:val="MacroText"/>
        <w:rPr>
          <w:ins w:id="7995" w:author="John Cowburn" w:date="2022-03-02T16:02:00Z"/>
          <w:highlight w:val="yellow"/>
        </w:rPr>
      </w:pPr>
    </w:p>
    <w:p w14:paraId="717688CD" w14:textId="77777777" w:rsidR="008348EA" w:rsidRPr="00CA2C61" w:rsidRDefault="008348EA" w:rsidP="008348EA">
      <w:pPr>
        <w:pStyle w:val="MacroText"/>
        <w:rPr>
          <w:ins w:id="7996" w:author="John Cowburn" w:date="2022-03-02T16:02:00Z"/>
          <w:highlight w:val="yellow"/>
        </w:rPr>
      </w:pPr>
      <w:ins w:id="7997" w:author="John Cowburn" w:date="2022-03-02T16:02:00Z">
        <w:r w:rsidRPr="00CA2C61">
          <w:rPr>
            <w:highlight w:val="yellow"/>
          </w:rPr>
          <w:t xml:space="preserve">            X509v3 Key Usage: critical</w:t>
        </w:r>
      </w:ins>
    </w:p>
    <w:p w14:paraId="6B6B09F8" w14:textId="77777777" w:rsidR="008348EA" w:rsidRPr="00CA2C61" w:rsidRDefault="008348EA" w:rsidP="008348EA">
      <w:pPr>
        <w:pStyle w:val="MacroText"/>
        <w:rPr>
          <w:ins w:id="7998" w:author="John Cowburn" w:date="2022-03-02T16:02:00Z"/>
          <w:highlight w:val="yellow"/>
        </w:rPr>
      </w:pPr>
      <w:ins w:id="7999" w:author="John Cowburn" w:date="2022-03-02T16:02:00Z">
        <w:r w:rsidRPr="00CA2C61">
          <w:rPr>
            <w:highlight w:val="yellow"/>
          </w:rPr>
          <w:t xml:space="preserve">                Digital Signature</w:t>
        </w:r>
      </w:ins>
    </w:p>
    <w:p w14:paraId="046A65B6" w14:textId="77777777" w:rsidR="008348EA" w:rsidRPr="00CA2C61" w:rsidRDefault="008348EA" w:rsidP="008348EA">
      <w:pPr>
        <w:pStyle w:val="MacroText"/>
        <w:rPr>
          <w:ins w:id="8000" w:author="John Cowburn" w:date="2022-03-02T16:02:00Z"/>
          <w:highlight w:val="yellow"/>
        </w:rPr>
      </w:pPr>
      <w:ins w:id="8001" w:author="John Cowburn" w:date="2022-03-02T16:02:00Z">
        <w:r w:rsidRPr="00CA2C61">
          <w:rPr>
            <w:highlight w:val="yellow"/>
          </w:rPr>
          <w:t xml:space="preserve">    Signature Algorithm: ecdsa-with-SHA256</w:t>
        </w:r>
      </w:ins>
    </w:p>
    <w:p w14:paraId="00CC98EA" w14:textId="77777777" w:rsidR="008348EA" w:rsidRPr="00CA2C61" w:rsidRDefault="008348EA" w:rsidP="008348EA">
      <w:pPr>
        <w:pStyle w:val="MacroText"/>
        <w:rPr>
          <w:ins w:id="8002" w:author="John Cowburn" w:date="2022-03-02T16:02:00Z"/>
          <w:highlight w:val="yellow"/>
        </w:rPr>
      </w:pPr>
      <w:ins w:id="8003" w:author="John Cowburn" w:date="2022-03-02T16:02:00Z">
        <w:r w:rsidRPr="00CA2C61">
          <w:rPr>
            <w:highlight w:val="yellow"/>
          </w:rPr>
          <w:t xml:space="preserve">         30:46:02:21:00:96:fe:e8:56:dd:53:68:d9:c7:70:c0:da:d5:</w:t>
        </w:r>
      </w:ins>
    </w:p>
    <w:p w14:paraId="4412F969" w14:textId="77777777" w:rsidR="008348EA" w:rsidRPr="00CA2C61" w:rsidRDefault="008348EA" w:rsidP="008348EA">
      <w:pPr>
        <w:pStyle w:val="MacroText"/>
        <w:rPr>
          <w:ins w:id="8004" w:author="John Cowburn" w:date="2022-03-02T16:02:00Z"/>
          <w:highlight w:val="yellow"/>
        </w:rPr>
      </w:pPr>
      <w:ins w:id="8005" w:author="John Cowburn" w:date="2022-03-02T16:02:00Z">
        <w:r w:rsidRPr="00CA2C61">
          <w:rPr>
            <w:highlight w:val="yellow"/>
          </w:rPr>
          <w:t xml:space="preserve">         2f:4f:a4:97:12:9a:b7:2c:52:3a:35:66:0e:b6:91:e5:ce:97:</w:t>
        </w:r>
      </w:ins>
    </w:p>
    <w:p w14:paraId="26F71806" w14:textId="77777777" w:rsidR="008348EA" w:rsidRPr="00CA2C61" w:rsidRDefault="008348EA" w:rsidP="008348EA">
      <w:pPr>
        <w:pStyle w:val="MacroText"/>
        <w:rPr>
          <w:ins w:id="8006" w:author="John Cowburn" w:date="2022-03-02T16:02:00Z"/>
          <w:highlight w:val="yellow"/>
        </w:rPr>
      </w:pPr>
      <w:ins w:id="8007" w:author="John Cowburn" w:date="2022-03-02T16:02:00Z">
        <w:r w:rsidRPr="00CA2C61">
          <w:rPr>
            <w:highlight w:val="yellow"/>
          </w:rPr>
          <w:t xml:space="preserve">         89:02:21:00:8d:f5:9e:87:58:21:24:7b:ca:6f:18:a2:b3:34:</w:t>
        </w:r>
      </w:ins>
    </w:p>
    <w:p w14:paraId="70616C2D" w14:textId="77777777" w:rsidR="008348EA" w:rsidRPr="00CA2C61" w:rsidRDefault="008348EA" w:rsidP="008348EA">
      <w:pPr>
        <w:pStyle w:val="MacroText"/>
        <w:rPr>
          <w:ins w:id="8008" w:author="John Cowburn" w:date="2022-03-02T16:02:00Z"/>
          <w:highlight w:val="yellow"/>
        </w:rPr>
      </w:pPr>
      <w:ins w:id="8009" w:author="John Cowburn" w:date="2022-03-02T16:02:00Z">
        <w:r w:rsidRPr="00CA2C61">
          <w:rPr>
            <w:highlight w:val="yellow"/>
          </w:rPr>
          <w:t xml:space="preserve">         aa:39:7b:b8:c0:c4:81:25:7a:f6:17:f5:bb:04:a3:8d:75:a9</w:t>
        </w:r>
      </w:ins>
    </w:p>
    <w:p w14:paraId="579013F2" w14:textId="5B62678E" w:rsidR="001767F8" w:rsidRPr="000B7899" w:rsidRDefault="001767F8" w:rsidP="002F7A07">
      <w:pPr>
        <w:pStyle w:val="ANNEXtitle"/>
      </w:pPr>
      <w:r w:rsidRPr="001767F8">
        <w:lastRenderedPageBreak/>
        <w:br/>
      </w:r>
      <w:bookmarkStart w:id="8010" w:name="_Ref412412410"/>
      <w:bookmarkStart w:id="8011" w:name="_Toc437856645"/>
      <w:bookmarkStart w:id="8012" w:name="_Toc97127348"/>
      <w:r w:rsidRPr="000B7899">
        <w:rPr>
          <w:b w:val="0"/>
          <w:lang w:val="hu-HU"/>
        </w:rPr>
        <w:t>(</w:t>
      </w:r>
      <w:r w:rsidRPr="000B7899">
        <w:rPr>
          <w:b w:val="0"/>
        </w:rPr>
        <w:t>normative)</w:t>
      </w:r>
      <w:r w:rsidRPr="000B7899">
        <w:rPr>
          <w:b w:val="0"/>
        </w:rPr>
        <w:br/>
      </w:r>
      <w:r w:rsidRPr="000B7899">
        <w:br/>
        <w:t xml:space="preserve">Use of key agreement schemes in </w:t>
      </w:r>
      <w:del w:id="8013" w:author="John Cowburn" w:date="2021-04-16T14:02:00Z">
        <w:r w:rsidRPr="000B7899" w:rsidDel="00635BE8">
          <w:delText>DLMS</w:delText>
        </w:r>
      </w:del>
      <w:ins w:id="8014" w:author="John Cowburn" w:date="2021-04-16T14:02:00Z">
        <w:r w:rsidR="00635BE8">
          <w:t>DLMS®</w:t>
        </w:r>
      </w:ins>
      <w:r w:rsidRPr="000B7899">
        <w:t>/COSEM</w:t>
      </w:r>
      <w:bookmarkEnd w:id="8010"/>
      <w:bookmarkEnd w:id="8011"/>
      <w:bookmarkEnd w:id="8012"/>
    </w:p>
    <w:p w14:paraId="4D5A159D" w14:textId="77777777" w:rsidR="00A40CA7" w:rsidRPr="000B7899" w:rsidRDefault="00A40CA7" w:rsidP="00F82099">
      <w:pPr>
        <w:pStyle w:val="ANNEX-heading1"/>
      </w:pPr>
      <w:bookmarkStart w:id="8015" w:name="_Toc392501567"/>
      <w:bookmarkStart w:id="8016" w:name="_Toc386405021"/>
      <w:bookmarkStart w:id="8017" w:name="_Ref382405187"/>
      <w:bookmarkStart w:id="8018" w:name="_Ref412413831"/>
      <w:bookmarkStart w:id="8019" w:name="_Ref412413840"/>
      <w:bookmarkStart w:id="8020" w:name="_Ref412413857"/>
      <w:bookmarkStart w:id="8021" w:name="_Toc437856646"/>
      <w:bookmarkStart w:id="8022" w:name="_Toc97127349"/>
      <w:bookmarkStart w:id="8023" w:name="_Ref382310234"/>
      <w:bookmarkStart w:id="8024" w:name="_Toc378104429"/>
      <w:bookmarkStart w:id="8025" w:name="_Ref378075861"/>
      <w:bookmarkStart w:id="8026" w:name="_Toc373340391"/>
      <w:bookmarkStart w:id="8027" w:name="_Ref339277437"/>
      <w:bookmarkStart w:id="8028" w:name="_Toc334215760"/>
      <w:bookmarkStart w:id="8029" w:name="_Toc329097698"/>
      <w:bookmarkStart w:id="8030" w:name="_Toc327372735"/>
      <w:r w:rsidRPr="000B7899">
        <w:t>Ephemeral Unified Model</w:t>
      </w:r>
      <w:r w:rsidRPr="000B7899">
        <w:fldChar w:fldCharType="begin"/>
      </w:r>
      <w:r w:rsidRPr="000B7899">
        <w:instrText xml:space="preserve"> XE "Ephemeral Unified Model" </w:instrText>
      </w:r>
      <w:r w:rsidRPr="000B7899">
        <w:fldChar w:fldCharType="end"/>
      </w:r>
      <w:r w:rsidRPr="000B7899">
        <w:t xml:space="preserve"> C(2e, 0s, ECC CDH) scheme</w:t>
      </w:r>
      <w:bookmarkEnd w:id="8015"/>
      <w:bookmarkEnd w:id="8016"/>
      <w:bookmarkEnd w:id="8017"/>
      <w:bookmarkEnd w:id="8018"/>
      <w:bookmarkEnd w:id="8019"/>
      <w:bookmarkEnd w:id="8020"/>
      <w:bookmarkEnd w:id="8021"/>
      <w:bookmarkEnd w:id="8022"/>
    </w:p>
    <w:bookmarkEnd w:id="8023"/>
    <w:bookmarkEnd w:id="8024"/>
    <w:bookmarkEnd w:id="8025"/>
    <w:bookmarkEnd w:id="8026"/>
    <w:bookmarkEnd w:id="8027"/>
    <w:p w14:paraId="13FBF4B1" w14:textId="5B12D49B" w:rsidR="00A40CA7" w:rsidRDefault="00A75627" w:rsidP="00521E1B">
      <w:pPr>
        <w:pStyle w:val="PARAGRAPH"/>
      </w:pPr>
      <w:r>
        <w:fldChar w:fldCharType="begin"/>
      </w:r>
      <w:r>
        <w:instrText xml:space="preserve"> REF _Ref472269572 \h </w:instrText>
      </w:r>
      <w:r>
        <w:fldChar w:fldCharType="separate"/>
      </w:r>
      <w:r w:rsidR="00DC4BE9">
        <w:t xml:space="preserve">Figure I. </w:t>
      </w:r>
      <w:r w:rsidR="00DC4BE9">
        <w:rPr>
          <w:noProof/>
        </w:rPr>
        <w:t>1</w:t>
      </w:r>
      <w:r>
        <w:fldChar w:fldCharType="end"/>
      </w:r>
      <w:r>
        <w:t xml:space="preserve"> </w:t>
      </w:r>
      <w:r w:rsidR="00A40CA7" w:rsidRPr="000B7899">
        <w:t xml:space="preserve">shows how the Ephemeral Unified Model C(2e, 0s, ECC CDH) </w:t>
      </w:r>
      <w:r w:rsidR="005B20DA" w:rsidRPr="000B7899">
        <w:t xml:space="preserve">scheme – </w:t>
      </w:r>
      <w:r w:rsidR="00A40CA7" w:rsidRPr="000B7899">
        <w:t>specified in</w:t>
      </w:r>
      <w:r w:rsidR="005B20DA" w:rsidRPr="000B7899">
        <w:t xml:space="preserve"> </w:t>
      </w:r>
      <w:r w:rsidR="007E71C8" w:rsidRPr="000B7899">
        <w:fldChar w:fldCharType="begin" w:fldLock="1"/>
      </w:r>
      <w:r w:rsidR="007E71C8" w:rsidRPr="000B7899">
        <w:instrText xml:space="preserve"> REF _Ref421555848 \r \h </w:instrText>
      </w:r>
      <w:r w:rsidR="000B7899">
        <w:instrText xml:space="preserve"> \* MERGEFORMAT </w:instrText>
      </w:r>
      <w:r w:rsidR="007E71C8" w:rsidRPr="000B7899">
        <w:fldChar w:fldCharType="separate"/>
      </w:r>
      <w:r w:rsidR="00811F07" w:rsidRPr="000B7899">
        <w:t>5.3.4.6.2</w:t>
      </w:r>
      <w:r w:rsidR="007E71C8" w:rsidRPr="000B7899">
        <w:fldChar w:fldCharType="end"/>
      </w:r>
      <w:r w:rsidR="005B20DA" w:rsidRPr="000B7899">
        <w:t xml:space="preserve"> – </w:t>
      </w:r>
      <w:r w:rsidR="00A40CA7" w:rsidRPr="000B7899">
        <w:t xml:space="preserve">is used in </w:t>
      </w:r>
      <w:del w:id="8031" w:author="John Cowburn" w:date="2021-04-16T14:02:00Z">
        <w:r w:rsidR="00A40CA7" w:rsidRPr="000B7899" w:rsidDel="00635BE8">
          <w:delText>DLMS</w:delText>
        </w:r>
      </w:del>
      <w:ins w:id="8032" w:author="John Cowburn" w:date="2021-04-16T14:02:00Z">
        <w:r w:rsidR="00635BE8">
          <w:t>DLMS®</w:t>
        </w:r>
      </w:ins>
      <w:r w:rsidR="00A40CA7" w:rsidRPr="000B7899">
        <w:t xml:space="preserve">/COSEM, by invoking the appropriate methods of the “Security setup” IC. See also </w:t>
      </w:r>
      <w:r w:rsidR="00A40CA7" w:rsidRPr="000B7899">
        <w:fldChar w:fldCharType="begin" w:fldLock="1"/>
      </w:r>
      <w:r w:rsidR="00A40CA7" w:rsidRPr="000B7899">
        <w:instrText xml:space="preserve"> REF _Ref342552427 \r \h  \* MERGEFORMAT </w:instrText>
      </w:r>
      <w:r w:rsidR="00A40CA7" w:rsidRPr="000B7899">
        <w:fldChar w:fldCharType="separate"/>
      </w:r>
      <w:r w:rsidR="00811F07" w:rsidRPr="000B7899">
        <w:rPr>
          <w:bCs/>
          <w:lang w:val="en-US"/>
        </w:rPr>
        <w:t>5.5.5</w:t>
      </w:r>
      <w:r w:rsidR="00A40CA7" w:rsidRPr="000B7899">
        <w:fldChar w:fldCharType="end"/>
      </w:r>
      <w:r w:rsidR="00A40CA7" w:rsidRPr="000B7899">
        <w:t>.</w:t>
      </w:r>
    </w:p>
    <w:p w14:paraId="43E6D6CF" w14:textId="77777777" w:rsidR="00A40CA7" w:rsidRDefault="00EE3026" w:rsidP="002F7A07">
      <w:pPr>
        <w:pStyle w:val="FIGURE"/>
      </w:pPr>
      <w:r>
        <w:rPr>
          <w:noProof/>
          <w:lang w:eastAsia="en-GB"/>
        </w:rPr>
        <w:drawing>
          <wp:inline distT="0" distB="0" distL="0" distR="0" wp14:anchorId="7D603780" wp14:editId="7923BD63">
            <wp:extent cx="5759450" cy="58019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DH C(2,0)_MSC_GK150608.tif"/>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59450" cy="5801995"/>
                    </a:xfrm>
                    <a:prstGeom prst="rect">
                      <a:avLst/>
                    </a:prstGeom>
                  </pic:spPr>
                </pic:pic>
              </a:graphicData>
            </a:graphic>
          </wp:inline>
        </w:drawing>
      </w:r>
    </w:p>
    <w:p w14:paraId="09CB98FF" w14:textId="77777777" w:rsidR="00A40CA7" w:rsidRPr="000B7899" w:rsidRDefault="00EE3026" w:rsidP="00A40CA7">
      <w:pPr>
        <w:pStyle w:val="NOTE"/>
        <w:jc w:val="right"/>
        <w:rPr>
          <w:i/>
          <w:vanish/>
        </w:rPr>
      </w:pPr>
      <w:r w:rsidRPr="000B7899">
        <w:rPr>
          <w:i/>
          <w:vanish/>
        </w:rPr>
        <w:t>ECDH C(2,0)_MSC_GK150608</w:t>
      </w:r>
      <w:r w:rsidR="00A40CA7" w:rsidRPr="000B7899">
        <w:rPr>
          <w:i/>
          <w:vanish/>
        </w:rPr>
        <w:t>.tif</w:t>
      </w:r>
      <w:bookmarkStart w:id="8033" w:name="_Ref378078260"/>
      <w:bookmarkStart w:id="8034" w:name="_Toc373340412"/>
      <w:bookmarkStart w:id="8035" w:name="_Toc342993517"/>
      <w:bookmarkStart w:id="8036" w:name="_Toc339092204"/>
      <w:bookmarkStart w:id="8037" w:name="_Toc339091499"/>
    </w:p>
    <w:p w14:paraId="62B92149" w14:textId="19C172E9" w:rsidR="00A40CA7" w:rsidRDefault="00DF62AC" w:rsidP="00DF62AC">
      <w:pPr>
        <w:pStyle w:val="FIGURE-title"/>
      </w:pPr>
      <w:bookmarkStart w:id="8038" w:name="_Ref472269572"/>
      <w:bookmarkStart w:id="8039" w:name="_Toc386405058"/>
      <w:bookmarkStart w:id="8040" w:name="_Toc437856727"/>
      <w:bookmarkStart w:id="8041" w:name="_Toc97127438"/>
      <w:bookmarkEnd w:id="8033"/>
      <w:r>
        <w:t xml:space="preserve">Figure I. </w:t>
      </w:r>
      <w:fldSimple w:instr=" SEQ Figure_I. \* ARABIC ">
        <w:r w:rsidR="00DC4BE9">
          <w:rPr>
            <w:noProof/>
          </w:rPr>
          <w:t>1</w:t>
        </w:r>
      </w:fldSimple>
      <w:bookmarkEnd w:id="8038"/>
      <w:r>
        <w:t xml:space="preserve"> – </w:t>
      </w:r>
      <w:r w:rsidR="00A40CA7" w:rsidRPr="000B7899">
        <w:t xml:space="preserve">MSC for key agreement using the </w:t>
      </w:r>
      <w:r w:rsidR="002F7A07" w:rsidRPr="000B7899">
        <w:br/>
      </w:r>
      <w:r w:rsidR="00A40CA7" w:rsidRPr="000B7899">
        <w:t>Ephemeral Unified Model C(2e, 0s, ECC CDH)</w:t>
      </w:r>
      <w:bookmarkEnd w:id="8034"/>
      <w:bookmarkEnd w:id="8035"/>
      <w:bookmarkEnd w:id="8036"/>
      <w:bookmarkEnd w:id="8037"/>
      <w:r w:rsidR="00A40CA7" w:rsidRPr="000B7899">
        <w:t xml:space="preserve"> scheme</w:t>
      </w:r>
      <w:bookmarkEnd w:id="8039"/>
      <w:bookmarkEnd w:id="8040"/>
      <w:bookmarkEnd w:id="8041"/>
    </w:p>
    <w:p w14:paraId="733EE5A0" w14:textId="77777777" w:rsidR="00A40CA7" w:rsidRDefault="00A40CA7" w:rsidP="002F7A07">
      <w:pPr>
        <w:pStyle w:val="PARAGRAPH"/>
      </w:pPr>
      <w:r>
        <w:t xml:space="preserve">The steps are the following (for details, please refer to </w:t>
      </w:r>
      <w:r>
        <w:fldChar w:fldCharType="begin" w:fldLock="1"/>
      </w:r>
      <w:r>
        <w:instrText xml:space="preserve"> REF NIST_SP_800_56A \h </w:instrText>
      </w:r>
      <w:r>
        <w:fldChar w:fldCharType="separate"/>
      </w:r>
      <w:r w:rsidR="00811F07" w:rsidRPr="00E905E9">
        <w:t>NIST SP 800-56A Rev. 2: 2013</w:t>
      </w:r>
      <w:r>
        <w:fldChar w:fldCharType="end"/>
      </w:r>
      <w:r w:rsidR="000A0C21">
        <w:t>,</w:t>
      </w:r>
      <w:r>
        <w:t xml:space="preserve"> 6.1.2.2 and </w:t>
      </w:r>
      <w:r>
        <w:fldChar w:fldCharType="begin" w:fldLock="1"/>
      </w:r>
      <w:r>
        <w:instrText xml:space="preserve"> REF NSA2_KeyAgreement \h </w:instrText>
      </w:r>
      <w:r>
        <w:fldChar w:fldCharType="separate"/>
      </w:r>
      <w:r w:rsidR="00811F07" w:rsidRPr="00E905E9">
        <w:t>NSA2</w:t>
      </w:r>
      <w:r>
        <w:fldChar w:fldCharType="end"/>
      </w:r>
      <w:r>
        <w:t xml:space="preserve"> 3.1):</w:t>
      </w:r>
    </w:p>
    <w:p w14:paraId="4EFC31D8" w14:textId="77777777" w:rsidR="00A40CA7" w:rsidRDefault="00A40CA7" w:rsidP="00521922">
      <w:pPr>
        <w:pStyle w:val="ListBullet"/>
      </w:pPr>
      <w:r>
        <w:lastRenderedPageBreak/>
        <w:t xml:space="preserve">Step 1 (optional): the client sends to the server the certificate of its public key for digital signature by invoking the </w:t>
      </w:r>
      <w:r>
        <w:rPr>
          <w:i/>
        </w:rPr>
        <w:t xml:space="preserve">import_certificate </w:t>
      </w:r>
      <w:r>
        <w:t>method;</w:t>
      </w:r>
    </w:p>
    <w:p w14:paraId="3C111C16" w14:textId="77777777" w:rsidR="00A40CA7" w:rsidRDefault="00A40CA7" w:rsidP="00521922">
      <w:pPr>
        <w:pStyle w:val="ListBullet"/>
      </w:pPr>
      <w:r>
        <w:t xml:space="preserve">Step 2 (optional): the client retrieves from the server the certificate of the public key for digital signature by invoking the </w:t>
      </w:r>
      <w:r>
        <w:rPr>
          <w:i/>
        </w:rPr>
        <w:t xml:space="preserve">export_certificate </w:t>
      </w:r>
      <w:r>
        <w:t>method;</w:t>
      </w:r>
    </w:p>
    <w:p w14:paraId="776F520E" w14:textId="77777777" w:rsidR="00A40CA7" w:rsidRDefault="00A40CA7" w:rsidP="00521922">
      <w:pPr>
        <w:pStyle w:val="ListBullet"/>
      </w:pPr>
      <w:r>
        <w:t>Step 3: The client generates an ephemeral key pair (</w:t>
      </w:r>
      <w:r>
        <w:rPr>
          <w:rFonts w:ascii="Times New Roman" w:hAnsi="Times New Roman" w:cs="Times New Roman"/>
          <w:i/>
        </w:rPr>
        <w:t xml:space="preserve">d </w:t>
      </w:r>
      <w:r w:rsidRPr="002F7A07">
        <w:rPr>
          <w:rStyle w:val="SUBscript"/>
          <w:rFonts w:ascii="Times New Roman" w:hAnsi="Times New Roman" w:cs="Times New Roman"/>
          <w:i/>
        </w:rPr>
        <w:t>e, U</w:t>
      </w:r>
      <w:r>
        <w:rPr>
          <w:rFonts w:ascii="Times New Roman" w:hAnsi="Times New Roman" w:cs="Times New Roman"/>
          <w:i/>
        </w:rPr>
        <w:t xml:space="preserve">, Q </w:t>
      </w:r>
      <w:r w:rsidRPr="002F7A07">
        <w:rPr>
          <w:rStyle w:val="SUBscript"/>
          <w:rFonts w:ascii="Times New Roman" w:hAnsi="Times New Roman" w:cs="Times New Roman"/>
          <w:i/>
        </w:rPr>
        <w:t>e, U</w:t>
      </w:r>
      <w:r>
        <w:t xml:space="preserve">). It signs (key_Id, </w:t>
      </w:r>
      <w:r>
        <w:rPr>
          <w:rFonts w:ascii="Times New Roman" w:hAnsi="Times New Roman" w:cs="Times New Roman"/>
          <w:i/>
        </w:rPr>
        <w:t xml:space="preserve">Q </w:t>
      </w:r>
      <w:r w:rsidRPr="002F7A07">
        <w:rPr>
          <w:rStyle w:val="SUBscript"/>
          <w:rFonts w:ascii="Times New Roman" w:hAnsi="Times New Roman" w:cs="Times New Roman"/>
          <w:i/>
        </w:rPr>
        <w:t>e, U</w:t>
      </w:r>
      <w:r>
        <w:t xml:space="preserve">) with its private digital signature key and sends it to the server by invoking the </w:t>
      </w:r>
      <w:r>
        <w:rPr>
          <w:i/>
        </w:rPr>
        <w:t>key_agreement</w:t>
      </w:r>
      <w:r>
        <w:t xml:space="preserve"> method;</w:t>
      </w:r>
    </w:p>
    <w:p w14:paraId="04ABC9AB" w14:textId="77777777" w:rsidR="00A40CA7" w:rsidRDefault="00A40CA7" w:rsidP="00521922">
      <w:pPr>
        <w:pStyle w:val="ListBullet"/>
      </w:pPr>
      <w:r>
        <w:t xml:space="preserve">Step 4: The server verifies the signature and the validity of </w:t>
      </w:r>
      <w:r>
        <w:rPr>
          <w:rFonts w:ascii="Times New Roman" w:hAnsi="Times New Roman" w:cs="Times New Roman"/>
          <w:i/>
        </w:rPr>
        <w:t xml:space="preserve">Q </w:t>
      </w:r>
      <w:r w:rsidRPr="002F7A07">
        <w:rPr>
          <w:rStyle w:val="SUBscript"/>
          <w:rFonts w:ascii="Times New Roman" w:hAnsi="Times New Roman" w:cs="Times New Roman"/>
          <w:i/>
        </w:rPr>
        <w:t>e, U</w:t>
      </w:r>
      <w:r>
        <w:t xml:space="preserve">. It computes shared secret </w:t>
      </w:r>
      <w:r>
        <w:rPr>
          <w:rFonts w:ascii="Times New Roman" w:hAnsi="Times New Roman" w:cs="Times New Roman"/>
          <w:i/>
        </w:rPr>
        <w:t>Z</w:t>
      </w:r>
      <w:r>
        <w:t xml:space="preserve"> from (</w:t>
      </w:r>
      <w:r>
        <w:rPr>
          <w:rFonts w:ascii="Times New Roman" w:hAnsi="Times New Roman" w:cs="Times New Roman"/>
          <w:i/>
        </w:rPr>
        <w:t xml:space="preserve">d </w:t>
      </w:r>
      <w:r w:rsidRPr="002F7A07">
        <w:rPr>
          <w:rStyle w:val="SUBscript"/>
          <w:rFonts w:ascii="Times New Roman" w:hAnsi="Times New Roman" w:cs="Times New Roman"/>
          <w:i/>
        </w:rPr>
        <w:t>e, v</w:t>
      </w:r>
      <w:r>
        <w:rPr>
          <w:rFonts w:ascii="Times New Roman" w:hAnsi="Times New Roman" w:cs="Times New Roman"/>
          <w:i/>
        </w:rPr>
        <w:t xml:space="preserve">, Q </w:t>
      </w:r>
      <w:r w:rsidRPr="002F7A07">
        <w:rPr>
          <w:rStyle w:val="SUBscript"/>
          <w:rFonts w:ascii="Times New Roman" w:hAnsi="Times New Roman" w:cs="Times New Roman"/>
          <w:i/>
        </w:rPr>
        <w:t>e, U</w:t>
      </w:r>
      <w:r>
        <w:rPr>
          <w:rFonts w:ascii="Times New Roman" w:hAnsi="Times New Roman" w:cs="Times New Roman"/>
          <w:i/>
        </w:rPr>
        <w:t xml:space="preserve">) </w:t>
      </w:r>
      <w:r>
        <w:t xml:space="preserve">and derives the secret key from </w:t>
      </w:r>
      <w:r>
        <w:rPr>
          <w:rFonts w:ascii="Times New Roman" w:hAnsi="Times New Roman" w:cs="Times New Roman"/>
          <w:i/>
        </w:rPr>
        <w:t>Z</w:t>
      </w:r>
      <w:r>
        <w:t xml:space="preserve"> and </w:t>
      </w:r>
      <w:r>
        <w:rPr>
          <w:rFonts w:ascii="Times New Roman" w:hAnsi="Times New Roman" w:cs="Times New Roman"/>
          <w:i/>
        </w:rPr>
        <w:t>OtherInput;</w:t>
      </w:r>
    </w:p>
    <w:p w14:paraId="4D644BDC" w14:textId="77777777" w:rsidR="00A40CA7" w:rsidRDefault="00A40CA7" w:rsidP="00521922">
      <w:pPr>
        <w:pStyle w:val="ListBullet"/>
      </w:pPr>
      <w:r>
        <w:t>Step 5: If the key has been successfully derived the server generates then an ephemeral key pair (</w:t>
      </w:r>
      <w:r>
        <w:rPr>
          <w:rFonts w:ascii="Times New Roman" w:hAnsi="Times New Roman" w:cs="Times New Roman"/>
          <w:i/>
        </w:rPr>
        <w:t xml:space="preserve">d </w:t>
      </w:r>
      <w:r w:rsidRPr="002F7A07">
        <w:rPr>
          <w:rStyle w:val="SUBscript"/>
          <w:rFonts w:ascii="Times New Roman" w:hAnsi="Times New Roman" w:cs="Times New Roman"/>
          <w:i/>
        </w:rPr>
        <w:t>e ,v</w:t>
      </w:r>
      <w:r>
        <w:rPr>
          <w:rFonts w:ascii="Times New Roman" w:hAnsi="Times New Roman" w:cs="Times New Roman"/>
          <w:i/>
        </w:rPr>
        <w:t xml:space="preserve">, Q </w:t>
      </w:r>
      <w:r w:rsidRPr="002F7A07">
        <w:rPr>
          <w:rStyle w:val="SUBscript"/>
          <w:rFonts w:ascii="Times New Roman" w:hAnsi="Times New Roman" w:cs="Times New Roman"/>
          <w:i/>
        </w:rPr>
        <w:t>e ,v</w:t>
      </w:r>
      <w:r>
        <w:t xml:space="preserve">).  It signs (key_id, </w:t>
      </w:r>
      <w:r>
        <w:rPr>
          <w:rFonts w:ascii="Times New Roman" w:hAnsi="Times New Roman" w:cs="Times New Roman"/>
          <w:i/>
        </w:rPr>
        <w:t xml:space="preserve">Q </w:t>
      </w:r>
      <w:r w:rsidRPr="002F7A07">
        <w:rPr>
          <w:rStyle w:val="SUBscript"/>
          <w:rFonts w:ascii="Times New Roman" w:hAnsi="Times New Roman" w:cs="Times New Roman"/>
          <w:i/>
        </w:rPr>
        <w:t>e ,v</w:t>
      </w:r>
      <w:r>
        <w:t xml:space="preserve">) and sends it to the client in the response to the invocation of the </w:t>
      </w:r>
      <w:r>
        <w:rPr>
          <w:i/>
        </w:rPr>
        <w:t>key_agreement</w:t>
      </w:r>
      <w:r>
        <w:t xml:space="preserve"> method;</w:t>
      </w:r>
    </w:p>
    <w:p w14:paraId="1BBF0D3E" w14:textId="77777777" w:rsidR="00A40CA7" w:rsidRPr="000B7899" w:rsidRDefault="00A40CA7" w:rsidP="00521922">
      <w:pPr>
        <w:pStyle w:val="ListBullet"/>
      </w:pPr>
      <w:r w:rsidRPr="000B7899">
        <w:t xml:space="preserve">Step 5: The client computes shared secret </w:t>
      </w:r>
      <w:r w:rsidRPr="000B7899">
        <w:rPr>
          <w:rFonts w:ascii="Times New Roman" w:hAnsi="Times New Roman" w:cs="Times New Roman"/>
          <w:i/>
        </w:rPr>
        <w:t xml:space="preserve">Z </w:t>
      </w:r>
      <w:r w:rsidRPr="000B7899">
        <w:t>from (</w:t>
      </w:r>
      <w:r w:rsidRPr="000B7899">
        <w:rPr>
          <w:rFonts w:ascii="Times New Roman" w:hAnsi="Times New Roman" w:cs="Times New Roman"/>
          <w:i/>
        </w:rPr>
        <w:t xml:space="preserve">d </w:t>
      </w:r>
      <w:r w:rsidRPr="000B7899">
        <w:rPr>
          <w:rStyle w:val="SUBscript"/>
          <w:rFonts w:ascii="Times New Roman" w:hAnsi="Times New Roman" w:cs="Times New Roman"/>
          <w:i/>
        </w:rPr>
        <w:t>e, U</w:t>
      </w:r>
      <w:r w:rsidRPr="000B7899">
        <w:rPr>
          <w:rFonts w:ascii="Times New Roman" w:hAnsi="Times New Roman" w:cs="Times New Roman"/>
          <w:i/>
        </w:rPr>
        <w:t xml:space="preserve">, Q </w:t>
      </w:r>
      <w:r w:rsidRPr="000B7899">
        <w:rPr>
          <w:rStyle w:val="SUBscript"/>
          <w:rFonts w:ascii="Times New Roman" w:hAnsi="Times New Roman" w:cs="Times New Roman"/>
          <w:i/>
        </w:rPr>
        <w:t>e, V</w:t>
      </w:r>
      <w:r w:rsidRPr="000B7899">
        <w:rPr>
          <w:rFonts w:ascii="Times New Roman" w:hAnsi="Times New Roman" w:cs="Times New Roman"/>
          <w:i/>
        </w:rPr>
        <w:t>)</w:t>
      </w:r>
      <w:r w:rsidRPr="000B7899">
        <w:t xml:space="preserve"> and derives the secret key from </w:t>
      </w:r>
      <w:r w:rsidRPr="000B7899">
        <w:rPr>
          <w:rFonts w:ascii="Times New Roman" w:hAnsi="Times New Roman" w:cs="Times New Roman"/>
          <w:i/>
        </w:rPr>
        <w:t>Z</w:t>
      </w:r>
      <w:r w:rsidRPr="000B7899">
        <w:t xml:space="preserve"> and </w:t>
      </w:r>
      <w:r w:rsidRPr="000B7899">
        <w:rPr>
          <w:rFonts w:ascii="Times New Roman" w:hAnsi="Times New Roman" w:cs="Times New Roman"/>
          <w:i/>
        </w:rPr>
        <w:t>OtherInput.</w:t>
      </w:r>
    </w:p>
    <w:p w14:paraId="0B6BC098" w14:textId="43961D51" w:rsidR="00A40CA7" w:rsidRPr="008B5866" w:rsidRDefault="00A75627" w:rsidP="00A75627">
      <w:pPr>
        <w:pStyle w:val="PARAGRAPH"/>
        <w:jc w:val="left"/>
      </w:pPr>
      <w:r w:rsidRPr="008B5866">
        <w:fldChar w:fldCharType="begin"/>
      </w:r>
      <w:r w:rsidRPr="008B5866">
        <w:instrText xml:space="preserve"> REF _Ref472269632 \h </w:instrText>
      </w:r>
      <w:r w:rsidR="008B5866">
        <w:instrText xml:space="preserve"> \* MERGEFORMAT </w:instrText>
      </w:r>
      <w:r w:rsidRPr="008B5866">
        <w:fldChar w:fldCharType="separate"/>
      </w:r>
      <w:r w:rsidR="00DC4BE9">
        <w:t xml:space="preserve">Table I. </w:t>
      </w:r>
      <w:r w:rsidR="00DC4BE9">
        <w:rPr>
          <w:noProof/>
        </w:rPr>
        <w:t>2</w:t>
      </w:r>
      <w:r w:rsidRPr="008B5866">
        <w:fldChar w:fldCharType="end"/>
      </w:r>
      <w:r w:rsidRPr="008B5866">
        <w:t xml:space="preserve"> </w:t>
      </w:r>
      <w:r w:rsidR="00A40CA7" w:rsidRPr="008B5866">
        <w:t>provides a test vector.</w:t>
      </w:r>
    </w:p>
    <w:p w14:paraId="3FC83C1E" w14:textId="2FE65CBC" w:rsidR="00A40CA7" w:rsidRDefault="00DF62AC" w:rsidP="00DF62AC">
      <w:pPr>
        <w:pStyle w:val="TABLE-title"/>
      </w:pPr>
      <w:bookmarkStart w:id="8042" w:name="_Ref472269620"/>
      <w:bookmarkStart w:id="8043" w:name="_Toc386405109"/>
      <w:bookmarkStart w:id="8044" w:name="_Toc437856837"/>
      <w:bookmarkStart w:id="8045" w:name="_Toc97127556"/>
      <w:r w:rsidRPr="008B5866">
        <w:t xml:space="preserve">Table I. </w:t>
      </w:r>
      <w:fldSimple w:instr=" SEQ Table_I. \* ARABIC ">
        <w:r w:rsidR="00DC4BE9">
          <w:rPr>
            <w:noProof/>
          </w:rPr>
          <w:t>1</w:t>
        </w:r>
      </w:fldSimple>
      <w:bookmarkEnd w:id="8042"/>
      <w:r w:rsidRPr="008B5866">
        <w:t xml:space="preserve"> – </w:t>
      </w:r>
      <w:r w:rsidR="00A40CA7" w:rsidRPr="008B5866">
        <w:t>Test vector for key agreement using the</w:t>
      </w:r>
      <w:r w:rsidR="00A40CA7" w:rsidRPr="008B5866">
        <w:br/>
        <w:t>Ephemeral Unified Model C(2e, 0s, ECC CDH) scheme</w:t>
      </w:r>
      <w:bookmarkEnd w:id="8043"/>
      <w:bookmarkEnd w:id="8044"/>
      <w:bookmarkEnd w:id="80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992"/>
        <w:gridCol w:w="4962"/>
        <w:gridCol w:w="992"/>
        <w:gridCol w:w="956"/>
      </w:tblGrid>
      <w:tr w:rsidR="00DF62AC" w:rsidRPr="004B0D59" w14:paraId="0F1B664F" w14:textId="77777777" w:rsidTr="00DF62AC">
        <w:trPr>
          <w:trHeight w:val="360"/>
          <w:tblHeader/>
        </w:trPr>
        <w:tc>
          <w:tcPr>
            <w:tcW w:w="1384" w:type="dxa"/>
            <w:shd w:val="clear" w:color="auto" w:fill="D9D9D9" w:themeFill="background1" w:themeFillShade="D9"/>
            <w:noWrap/>
            <w:hideMark/>
          </w:tcPr>
          <w:p w14:paraId="7FB72DE0" w14:textId="77777777" w:rsidR="00DF62AC" w:rsidRPr="004B0D59" w:rsidRDefault="00DF62AC" w:rsidP="00DF62AC">
            <w:pPr>
              <w:pStyle w:val="TABLE-cell"/>
              <w:rPr>
                <w:b/>
              </w:rPr>
            </w:pPr>
            <w:r w:rsidRPr="004B0D59">
              <w:rPr>
                <w:b/>
              </w:rPr>
              <w:t>Security material</w:t>
            </w:r>
          </w:p>
        </w:tc>
        <w:tc>
          <w:tcPr>
            <w:tcW w:w="992" w:type="dxa"/>
            <w:shd w:val="clear" w:color="auto" w:fill="D9D9D9" w:themeFill="background1" w:themeFillShade="D9"/>
            <w:noWrap/>
            <w:hideMark/>
          </w:tcPr>
          <w:p w14:paraId="3167E88E" w14:textId="77777777" w:rsidR="00DF62AC" w:rsidRPr="004B0D59" w:rsidRDefault="00DF62AC" w:rsidP="00DF62AC">
            <w:pPr>
              <w:pStyle w:val="TABLE-cell"/>
              <w:rPr>
                <w:b/>
              </w:rPr>
            </w:pPr>
            <w:r w:rsidRPr="004B0D59">
              <w:rPr>
                <w:b/>
              </w:rPr>
              <w:t>Symbol</w:t>
            </w:r>
          </w:p>
        </w:tc>
        <w:tc>
          <w:tcPr>
            <w:tcW w:w="4962" w:type="dxa"/>
            <w:shd w:val="clear" w:color="auto" w:fill="D9D9D9" w:themeFill="background1" w:themeFillShade="D9"/>
            <w:noWrap/>
            <w:hideMark/>
          </w:tcPr>
          <w:p w14:paraId="7A5164ED" w14:textId="77777777" w:rsidR="00DF62AC" w:rsidRPr="004B0D59" w:rsidRDefault="00DF62AC" w:rsidP="00DF62AC">
            <w:pPr>
              <w:pStyle w:val="TABLE-cell"/>
              <w:rPr>
                <w:b/>
              </w:rPr>
            </w:pPr>
            <w:r w:rsidRPr="004B0D59">
              <w:rPr>
                <w:b/>
              </w:rPr>
              <w:t>Contents</w:t>
            </w:r>
          </w:p>
        </w:tc>
        <w:tc>
          <w:tcPr>
            <w:tcW w:w="992" w:type="dxa"/>
            <w:shd w:val="clear" w:color="auto" w:fill="D9D9D9" w:themeFill="background1" w:themeFillShade="D9"/>
            <w:noWrap/>
            <w:hideMark/>
          </w:tcPr>
          <w:p w14:paraId="1F99D408" w14:textId="77777777" w:rsidR="00DF62AC" w:rsidRPr="004B0D59" w:rsidRDefault="00DF62AC" w:rsidP="00DF62AC">
            <w:pPr>
              <w:pStyle w:val="TABLE-cell"/>
              <w:rPr>
                <w:b/>
              </w:rPr>
            </w:pPr>
            <w:r w:rsidRPr="004B0D59">
              <w:rPr>
                <w:b/>
              </w:rPr>
              <w:t>LEN(X) Bytes</w:t>
            </w:r>
          </w:p>
        </w:tc>
        <w:tc>
          <w:tcPr>
            <w:tcW w:w="956" w:type="dxa"/>
            <w:shd w:val="clear" w:color="auto" w:fill="D9D9D9" w:themeFill="background1" w:themeFillShade="D9"/>
            <w:noWrap/>
            <w:hideMark/>
          </w:tcPr>
          <w:p w14:paraId="6B67FB2A" w14:textId="77777777" w:rsidR="00DF62AC" w:rsidRPr="004B0D59" w:rsidRDefault="00DF62AC" w:rsidP="00DF62AC">
            <w:pPr>
              <w:pStyle w:val="TABLE-cell"/>
              <w:rPr>
                <w:b/>
              </w:rPr>
            </w:pPr>
            <w:r w:rsidRPr="004B0D59">
              <w:rPr>
                <w:b/>
              </w:rPr>
              <w:t>LEN(X) Bits</w:t>
            </w:r>
          </w:p>
        </w:tc>
      </w:tr>
      <w:tr w:rsidR="00DF62AC" w:rsidRPr="00ED0C4C" w14:paraId="5C4E7A08" w14:textId="77777777" w:rsidTr="00DF62AC">
        <w:trPr>
          <w:trHeight w:val="300"/>
        </w:trPr>
        <w:tc>
          <w:tcPr>
            <w:tcW w:w="1384" w:type="dxa"/>
            <w:shd w:val="clear" w:color="auto" w:fill="auto"/>
            <w:noWrap/>
            <w:hideMark/>
          </w:tcPr>
          <w:p w14:paraId="2930957B" w14:textId="77777777" w:rsidR="00DF62AC" w:rsidRPr="004B0D59" w:rsidRDefault="00DF62AC" w:rsidP="00DF62AC">
            <w:pPr>
              <w:pStyle w:val="TABLE-cell"/>
            </w:pPr>
            <w:r w:rsidRPr="004B0D59">
              <w:t>Security Suite</w:t>
            </w:r>
          </w:p>
        </w:tc>
        <w:tc>
          <w:tcPr>
            <w:tcW w:w="992" w:type="dxa"/>
            <w:shd w:val="clear" w:color="auto" w:fill="auto"/>
            <w:noWrap/>
            <w:hideMark/>
          </w:tcPr>
          <w:p w14:paraId="47E34CAD" w14:textId="77777777" w:rsidR="00DF62AC" w:rsidRPr="004B0D59" w:rsidRDefault="00DF62AC" w:rsidP="00DF62AC">
            <w:pPr>
              <w:pStyle w:val="TABLE-cell"/>
            </w:pPr>
            <w:r w:rsidRPr="004B0D59">
              <w:t> </w:t>
            </w:r>
          </w:p>
        </w:tc>
        <w:tc>
          <w:tcPr>
            <w:tcW w:w="4962" w:type="dxa"/>
            <w:shd w:val="clear" w:color="auto" w:fill="auto"/>
            <w:hideMark/>
          </w:tcPr>
          <w:p w14:paraId="76015D24" w14:textId="77777777" w:rsidR="00DF62AC" w:rsidRPr="006A12D3" w:rsidRDefault="00DF62AC" w:rsidP="009A2DF6">
            <w:pPr>
              <w:pStyle w:val="TABLE-cell"/>
            </w:pPr>
            <w:r w:rsidRPr="006A12D3">
              <w:t>ECDH-ECDSA-AES-GCM-128-SHA-256</w:t>
            </w:r>
          </w:p>
        </w:tc>
        <w:tc>
          <w:tcPr>
            <w:tcW w:w="992" w:type="dxa"/>
            <w:shd w:val="clear" w:color="auto" w:fill="auto"/>
            <w:noWrap/>
            <w:hideMark/>
          </w:tcPr>
          <w:p w14:paraId="2D5F152E" w14:textId="77777777" w:rsidR="00DF62AC" w:rsidRPr="006A12D3" w:rsidRDefault="00DF62AC" w:rsidP="009A2DF6">
            <w:pPr>
              <w:pStyle w:val="TABLE-cell"/>
            </w:pPr>
            <w:r w:rsidRPr="006A12D3">
              <w:t> </w:t>
            </w:r>
          </w:p>
        </w:tc>
        <w:tc>
          <w:tcPr>
            <w:tcW w:w="956" w:type="dxa"/>
            <w:shd w:val="clear" w:color="auto" w:fill="auto"/>
            <w:noWrap/>
            <w:hideMark/>
          </w:tcPr>
          <w:p w14:paraId="33BC5D27" w14:textId="77777777" w:rsidR="00DF62AC" w:rsidRPr="006A12D3" w:rsidRDefault="00DF62AC" w:rsidP="009A2DF6">
            <w:pPr>
              <w:pStyle w:val="TABLE-cell"/>
            </w:pPr>
            <w:r w:rsidRPr="006A12D3">
              <w:t> </w:t>
            </w:r>
          </w:p>
        </w:tc>
      </w:tr>
      <w:tr w:rsidR="00DF62AC" w:rsidRPr="00ED0C4C" w14:paraId="21B15353" w14:textId="77777777" w:rsidTr="00DF62AC">
        <w:trPr>
          <w:trHeight w:val="300"/>
        </w:trPr>
        <w:tc>
          <w:tcPr>
            <w:tcW w:w="1384" w:type="dxa"/>
            <w:shd w:val="clear" w:color="auto" w:fill="auto"/>
            <w:noWrap/>
            <w:hideMark/>
          </w:tcPr>
          <w:p w14:paraId="49AC6F14" w14:textId="77777777" w:rsidR="00DF62AC" w:rsidRPr="004B0D59" w:rsidRDefault="00DF62AC" w:rsidP="00DF62AC">
            <w:pPr>
              <w:pStyle w:val="TABLE-cell"/>
            </w:pPr>
            <w:r w:rsidRPr="004B0D59">
              <w:t>Curve</w:t>
            </w:r>
          </w:p>
        </w:tc>
        <w:tc>
          <w:tcPr>
            <w:tcW w:w="992" w:type="dxa"/>
            <w:shd w:val="clear" w:color="auto" w:fill="auto"/>
            <w:noWrap/>
            <w:hideMark/>
          </w:tcPr>
          <w:p w14:paraId="772E3ADD" w14:textId="77777777" w:rsidR="00DF62AC" w:rsidRPr="004B0D59" w:rsidRDefault="00DF62AC" w:rsidP="00DF62AC">
            <w:pPr>
              <w:pStyle w:val="TABLE-cell"/>
            </w:pPr>
            <w:r w:rsidRPr="004B0D59">
              <w:t> </w:t>
            </w:r>
          </w:p>
        </w:tc>
        <w:tc>
          <w:tcPr>
            <w:tcW w:w="4962" w:type="dxa"/>
            <w:shd w:val="clear" w:color="auto" w:fill="auto"/>
            <w:hideMark/>
          </w:tcPr>
          <w:p w14:paraId="43952001" w14:textId="77777777" w:rsidR="00DF62AC" w:rsidRPr="006A12D3" w:rsidRDefault="00DF62AC" w:rsidP="009A2DF6">
            <w:pPr>
              <w:pStyle w:val="TABLE-cell"/>
            </w:pPr>
            <w:r w:rsidRPr="006A12D3">
              <w:t>P-256</w:t>
            </w:r>
          </w:p>
        </w:tc>
        <w:tc>
          <w:tcPr>
            <w:tcW w:w="992" w:type="dxa"/>
            <w:shd w:val="clear" w:color="auto" w:fill="auto"/>
            <w:noWrap/>
            <w:hideMark/>
          </w:tcPr>
          <w:p w14:paraId="4AF9999C" w14:textId="77777777" w:rsidR="00DF62AC" w:rsidRPr="006A12D3" w:rsidRDefault="00DF62AC" w:rsidP="009A2DF6">
            <w:pPr>
              <w:pStyle w:val="TABLE-cell"/>
            </w:pPr>
            <w:r w:rsidRPr="006A12D3">
              <w:t> </w:t>
            </w:r>
          </w:p>
        </w:tc>
        <w:tc>
          <w:tcPr>
            <w:tcW w:w="956" w:type="dxa"/>
            <w:shd w:val="clear" w:color="auto" w:fill="auto"/>
            <w:noWrap/>
            <w:hideMark/>
          </w:tcPr>
          <w:p w14:paraId="6486C7F1" w14:textId="77777777" w:rsidR="00DF62AC" w:rsidRPr="006A12D3" w:rsidRDefault="00DF62AC" w:rsidP="009A2DF6">
            <w:pPr>
              <w:pStyle w:val="TABLE-cell"/>
            </w:pPr>
            <w:r w:rsidRPr="006A12D3">
              <w:t> </w:t>
            </w:r>
          </w:p>
        </w:tc>
      </w:tr>
      <w:tr w:rsidR="00DF62AC" w:rsidRPr="00ED0C4C" w14:paraId="2EE63AB4" w14:textId="77777777" w:rsidTr="00DF62AC">
        <w:trPr>
          <w:trHeight w:val="465"/>
        </w:trPr>
        <w:tc>
          <w:tcPr>
            <w:tcW w:w="1384" w:type="dxa"/>
            <w:shd w:val="clear" w:color="auto" w:fill="auto"/>
            <w:noWrap/>
            <w:hideMark/>
          </w:tcPr>
          <w:p w14:paraId="2AD66AC6" w14:textId="77777777" w:rsidR="00DF62AC" w:rsidRPr="004B0D59" w:rsidRDefault="00DF62AC" w:rsidP="00DF62AC">
            <w:pPr>
              <w:pStyle w:val="TABLE-cell"/>
            </w:pPr>
            <w:r w:rsidRPr="004B0D59">
              <w:t>Domain Parameters</w:t>
            </w:r>
          </w:p>
        </w:tc>
        <w:tc>
          <w:tcPr>
            <w:tcW w:w="992" w:type="dxa"/>
            <w:shd w:val="clear" w:color="auto" w:fill="auto"/>
            <w:noWrap/>
          </w:tcPr>
          <w:p w14:paraId="7ECAFCAD" w14:textId="77777777" w:rsidR="00DF62AC" w:rsidRPr="004B0D59" w:rsidRDefault="00DF62AC" w:rsidP="00002C38">
            <w:pPr>
              <w:pStyle w:val="TABLE-cell"/>
              <w:rPr>
                <w:i/>
              </w:rPr>
            </w:pPr>
            <w:r w:rsidRPr="004B0D59">
              <w:rPr>
                <w:i/>
              </w:rPr>
              <w:t>D</w:t>
            </w:r>
          </w:p>
        </w:tc>
        <w:tc>
          <w:tcPr>
            <w:tcW w:w="4962" w:type="dxa"/>
            <w:shd w:val="clear" w:color="auto" w:fill="auto"/>
          </w:tcPr>
          <w:p w14:paraId="4C4C7561" w14:textId="61A1BAA5" w:rsidR="00DF62AC" w:rsidRPr="006A12D3" w:rsidRDefault="00DF62AC" w:rsidP="009A2DF6">
            <w:pPr>
              <w:pStyle w:val="TABLE-cell"/>
            </w:pPr>
            <w:r w:rsidRPr="006A12D3">
              <w:t xml:space="preserve">See </w:t>
            </w:r>
            <w:r w:rsidR="00002C38">
              <w:fldChar w:fldCharType="begin"/>
            </w:r>
            <w:r w:rsidR="00002C38">
              <w:instrText xml:space="preserve"> REF _Ref412412025 \r \h </w:instrText>
            </w:r>
            <w:r w:rsidR="009A2DF6">
              <w:instrText xml:space="preserve"> \* MERGEFORMAT </w:instrText>
            </w:r>
            <w:r w:rsidR="00002C38">
              <w:fldChar w:fldCharType="separate"/>
            </w:r>
            <w:r w:rsidR="00DC4BE9">
              <w:t>Annex G</w:t>
            </w:r>
            <w:r w:rsidR="00002C38">
              <w:fldChar w:fldCharType="end"/>
            </w:r>
            <w:r w:rsidR="00002C38">
              <w:t>.</w:t>
            </w:r>
          </w:p>
        </w:tc>
        <w:tc>
          <w:tcPr>
            <w:tcW w:w="992" w:type="dxa"/>
            <w:shd w:val="clear" w:color="auto" w:fill="auto"/>
            <w:noWrap/>
          </w:tcPr>
          <w:p w14:paraId="2C3FDFE2" w14:textId="77777777" w:rsidR="00DF62AC" w:rsidRPr="006A12D3" w:rsidRDefault="00DF62AC" w:rsidP="009A2DF6">
            <w:pPr>
              <w:pStyle w:val="TABLE-cell"/>
            </w:pPr>
          </w:p>
        </w:tc>
        <w:tc>
          <w:tcPr>
            <w:tcW w:w="956" w:type="dxa"/>
            <w:shd w:val="clear" w:color="auto" w:fill="auto"/>
            <w:noWrap/>
          </w:tcPr>
          <w:p w14:paraId="297CAC2E" w14:textId="77777777" w:rsidR="00DF62AC" w:rsidRPr="006A12D3" w:rsidRDefault="00DF62AC" w:rsidP="009A2DF6">
            <w:pPr>
              <w:pStyle w:val="TABLE-cell"/>
            </w:pPr>
          </w:p>
        </w:tc>
      </w:tr>
      <w:tr w:rsidR="00DF62AC" w:rsidRPr="00ED0C4C" w14:paraId="69D8BB1B" w14:textId="77777777" w:rsidTr="00DF62AC">
        <w:trPr>
          <w:trHeight w:val="300"/>
        </w:trPr>
        <w:tc>
          <w:tcPr>
            <w:tcW w:w="1384" w:type="dxa"/>
            <w:shd w:val="clear" w:color="auto" w:fill="auto"/>
            <w:noWrap/>
            <w:hideMark/>
          </w:tcPr>
          <w:p w14:paraId="5166C4A3" w14:textId="77777777" w:rsidR="00DF62AC" w:rsidRPr="004B0D59" w:rsidRDefault="00DF62AC" w:rsidP="00DF62AC">
            <w:pPr>
              <w:pStyle w:val="TABLE-cell"/>
            </w:pPr>
            <w:r w:rsidRPr="004B0D59">
              <w:t>System Title Client</w:t>
            </w:r>
          </w:p>
        </w:tc>
        <w:tc>
          <w:tcPr>
            <w:tcW w:w="992" w:type="dxa"/>
            <w:shd w:val="clear" w:color="auto" w:fill="auto"/>
            <w:noWrap/>
            <w:hideMark/>
          </w:tcPr>
          <w:p w14:paraId="6E92725C" w14:textId="77777777" w:rsidR="00DF62AC" w:rsidRPr="004B0D59" w:rsidRDefault="00DF62AC" w:rsidP="00DF62AC">
            <w:pPr>
              <w:pStyle w:val="TABLE-cell"/>
            </w:pPr>
            <w:r w:rsidRPr="004B0D59">
              <w:t>Sys-TC</w:t>
            </w:r>
          </w:p>
        </w:tc>
        <w:tc>
          <w:tcPr>
            <w:tcW w:w="4962" w:type="dxa"/>
            <w:shd w:val="clear" w:color="auto" w:fill="auto"/>
            <w:hideMark/>
          </w:tcPr>
          <w:p w14:paraId="033A28C3" w14:textId="77777777" w:rsidR="00DF62AC" w:rsidRPr="006A12D3" w:rsidRDefault="00DF62AC" w:rsidP="009A2DF6">
            <w:pPr>
              <w:pStyle w:val="TABLE-cell"/>
            </w:pPr>
            <w:r w:rsidRPr="006A12D3">
              <w:t>4D4D4D0000BC614E</w:t>
            </w:r>
          </w:p>
        </w:tc>
        <w:tc>
          <w:tcPr>
            <w:tcW w:w="992" w:type="dxa"/>
            <w:shd w:val="clear" w:color="auto" w:fill="auto"/>
            <w:noWrap/>
            <w:hideMark/>
          </w:tcPr>
          <w:p w14:paraId="693A85B2" w14:textId="77777777" w:rsidR="00DF62AC" w:rsidRPr="006A12D3" w:rsidRDefault="00DF62AC" w:rsidP="009A2DF6">
            <w:pPr>
              <w:pStyle w:val="TABLE-cell"/>
            </w:pPr>
            <w:r w:rsidRPr="006A12D3">
              <w:t>8</w:t>
            </w:r>
          </w:p>
        </w:tc>
        <w:tc>
          <w:tcPr>
            <w:tcW w:w="956" w:type="dxa"/>
            <w:shd w:val="clear" w:color="auto" w:fill="auto"/>
            <w:noWrap/>
            <w:hideMark/>
          </w:tcPr>
          <w:p w14:paraId="0527FB1A" w14:textId="77777777" w:rsidR="00DF62AC" w:rsidRPr="006A12D3" w:rsidRDefault="00DF62AC" w:rsidP="009A2DF6">
            <w:pPr>
              <w:pStyle w:val="TABLE-cell"/>
            </w:pPr>
            <w:r w:rsidRPr="006A12D3">
              <w:t>64</w:t>
            </w:r>
          </w:p>
        </w:tc>
      </w:tr>
      <w:tr w:rsidR="00DF62AC" w:rsidRPr="00ED0C4C" w14:paraId="5B2DF3E1" w14:textId="77777777" w:rsidTr="00DF62AC">
        <w:trPr>
          <w:trHeight w:val="300"/>
        </w:trPr>
        <w:tc>
          <w:tcPr>
            <w:tcW w:w="1384" w:type="dxa"/>
            <w:shd w:val="clear" w:color="auto" w:fill="auto"/>
            <w:noWrap/>
            <w:hideMark/>
          </w:tcPr>
          <w:p w14:paraId="3A8EF086" w14:textId="77777777" w:rsidR="00DF62AC" w:rsidRPr="004B0D59" w:rsidRDefault="00DF62AC" w:rsidP="00DF62AC">
            <w:pPr>
              <w:pStyle w:val="TABLE-cell"/>
            </w:pPr>
            <w:r w:rsidRPr="004B0D59">
              <w:t>System Title Server</w:t>
            </w:r>
          </w:p>
        </w:tc>
        <w:tc>
          <w:tcPr>
            <w:tcW w:w="992" w:type="dxa"/>
            <w:shd w:val="clear" w:color="auto" w:fill="auto"/>
            <w:noWrap/>
            <w:hideMark/>
          </w:tcPr>
          <w:p w14:paraId="18AE05DF" w14:textId="77777777" w:rsidR="00DF62AC" w:rsidRPr="004B0D59" w:rsidRDefault="00DF62AC" w:rsidP="00DF62AC">
            <w:pPr>
              <w:pStyle w:val="TABLE-cell"/>
            </w:pPr>
            <w:r w:rsidRPr="004B0D59">
              <w:t>Sys-TS</w:t>
            </w:r>
          </w:p>
        </w:tc>
        <w:tc>
          <w:tcPr>
            <w:tcW w:w="4962" w:type="dxa"/>
            <w:shd w:val="clear" w:color="auto" w:fill="auto"/>
            <w:hideMark/>
          </w:tcPr>
          <w:p w14:paraId="6723F089" w14:textId="77777777" w:rsidR="00DF62AC" w:rsidRPr="006A12D3" w:rsidRDefault="00DF62AC" w:rsidP="009A2DF6">
            <w:pPr>
              <w:pStyle w:val="TABLE-cell"/>
            </w:pPr>
            <w:r w:rsidRPr="006A12D3">
              <w:t>4D4D4D0000000001</w:t>
            </w:r>
          </w:p>
        </w:tc>
        <w:tc>
          <w:tcPr>
            <w:tcW w:w="992" w:type="dxa"/>
            <w:shd w:val="clear" w:color="auto" w:fill="auto"/>
            <w:noWrap/>
            <w:hideMark/>
          </w:tcPr>
          <w:p w14:paraId="68CF9E45" w14:textId="77777777" w:rsidR="00DF62AC" w:rsidRPr="006A12D3" w:rsidRDefault="00DF62AC" w:rsidP="009A2DF6">
            <w:pPr>
              <w:pStyle w:val="TABLE-cell"/>
            </w:pPr>
            <w:r w:rsidRPr="006A12D3">
              <w:t>8</w:t>
            </w:r>
          </w:p>
        </w:tc>
        <w:tc>
          <w:tcPr>
            <w:tcW w:w="956" w:type="dxa"/>
            <w:shd w:val="clear" w:color="auto" w:fill="auto"/>
            <w:noWrap/>
            <w:hideMark/>
          </w:tcPr>
          <w:p w14:paraId="7FF7A97C" w14:textId="77777777" w:rsidR="00DF62AC" w:rsidRPr="006A12D3" w:rsidRDefault="00DF62AC" w:rsidP="009A2DF6">
            <w:pPr>
              <w:pStyle w:val="TABLE-cell"/>
            </w:pPr>
            <w:r w:rsidRPr="006A12D3">
              <w:t>64</w:t>
            </w:r>
          </w:p>
        </w:tc>
      </w:tr>
      <w:tr w:rsidR="00DF62AC" w:rsidRPr="00ED0C4C" w14:paraId="24CD312E" w14:textId="77777777" w:rsidTr="00DF62AC">
        <w:trPr>
          <w:trHeight w:val="690"/>
        </w:trPr>
        <w:tc>
          <w:tcPr>
            <w:tcW w:w="1384" w:type="dxa"/>
            <w:shd w:val="clear" w:color="auto" w:fill="auto"/>
            <w:noWrap/>
            <w:hideMark/>
          </w:tcPr>
          <w:p w14:paraId="0CF1E611" w14:textId="77777777" w:rsidR="00DF62AC" w:rsidRPr="004B0D59" w:rsidRDefault="00DF62AC" w:rsidP="00DF62AC">
            <w:pPr>
              <w:pStyle w:val="TABLE-cell"/>
            </w:pPr>
            <w:r w:rsidRPr="004B0D59">
              <w:t>Private Signing Key Client</w:t>
            </w:r>
          </w:p>
        </w:tc>
        <w:tc>
          <w:tcPr>
            <w:tcW w:w="992" w:type="dxa"/>
            <w:shd w:val="clear" w:color="auto" w:fill="auto"/>
            <w:noWrap/>
            <w:hideMark/>
          </w:tcPr>
          <w:p w14:paraId="3713E029" w14:textId="77777777" w:rsidR="00DF62AC" w:rsidRPr="004B0D59" w:rsidRDefault="00DF62AC" w:rsidP="00DF62AC">
            <w:pPr>
              <w:pStyle w:val="TABLE-cell"/>
            </w:pPr>
            <w:r w:rsidRPr="004B0D59">
              <w:t>Pri-KC</w:t>
            </w:r>
          </w:p>
        </w:tc>
        <w:tc>
          <w:tcPr>
            <w:tcW w:w="4962" w:type="dxa"/>
            <w:shd w:val="clear" w:color="auto" w:fill="auto"/>
            <w:hideMark/>
          </w:tcPr>
          <w:p w14:paraId="108B5166" w14:textId="77777777" w:rsidR="00DF62AC" w:rsidRPr="006A12D3" w:rsidRDefault="00DF62AC" w:rsidP="009A2DF6">
            <w:pPr>
              <w:pStyle w:val="TABLE-cell"/>
            </w:pPr>
            <w:r w:rsidRPr="006A12D3">
              <w:t>418073C239FA6125011DE4D6CD2E645780289F761BB21BFB0835CB5585E8B373</w:t>
            </w:r>
          </w:p>
        </w:tc>
        <w:tc>
          <w:tcPr>
            <w:tcW w:w="992" w:type="dxa"/>
            <w:shd w:val="clear" w:color="auto" w:fill="auto"/>
            <w:noWrap/>
            <w:hideMark/>
          </w:tcPr>
          <w:p w14:paraId="4BBE7AFD" w14:textId="77777777" w:rsidR="00DF62AC" w:rsidRPr="006A12D3" w:rsidRDefault="00DF62AC" w:rsidP="009A2DF6">
            <w:pPr>
              <w:pStyle w:val="TABLE-cell"/>
            </w:pPr>
            <w:r w:rsidRPr="006A12D3">
              <w:t>32</w:t>
            </w:r>
          </w:p>
        </w:tc>
        <w:tc>
          <w:tcPr>
            <w:tcW w:w="956" w:type="dxa"/>
            <w:shd w:val="clear" w:color="auto" w:fill="auto"/>
            <w:noWrap/>
            <w:hideMark/>
          </w:tcPr>
          <w:p w14:paraId="658119F1" w14:textId="77777777" w:rsidR="00DF62AC" w:rsidRPr="006A12D3" w:rsidRDefault="00DF62AC" w:rsidP="009A2DF6">
            <w:pPr>
              <w:pStyle w:val="TABLE-cell"/>
            </w:pPr>
            <w:r w:rsidRPr="006A12D3">
              <w:t>256</w:t>
            </w:r>
          </w:p>
        </w:tc>
      </w:tr>
      <w:tr w:rsidR="00DF62AC" w:rsidRPr="00ED0C4C" w14:paraId="0EB0C998" w14:textId="77777777" w:rsidTr="00DF62AC">
        <w:trPr>
          <w:trHeight w:val="690"/>
        </w:trPr>
        <w:tc>
          <w:tcPr>
            <w:tcW w:w="1384" w:type="dxa"/>
            <w:shd w:val="clear" w:color="auto" w:fill="auto"/>
            <w:noWrap/>
            <w:hideMark/>
          </w:tcPr>
          <w:p w14:paraId="6EE48A80" w14:textId="77777777" w:rsidR="00DF62AC" w:rsidRPr="004B0D59" w:rsidRDefault="00DF62AC" w:rsidP="00DF62AC">
            <w:pPr>
              <w:pStyle w:val="TABLE-cell"/>
            </w:pPr>
            <w:r w:rsidRPr="004B0D59">
              <w:t>Private Signing Key Server</w:t>
            </w:r>
          </w:p>
        </w:tc>
        <w:tc>
          <w:tcPr>
            <w:tcW w:w="992" w:type="dxa"/>
            <w:shd w:val="clear" w:color="auto" w:fill="auto"/>
            <w:noWrap/>
            <w:hideMark/>
          </w:tcPr>
          <w:p w14:paraId="50A233B4" w14:textId="77777777" w:rsidR="00DF62AC" w:rsidRPr="004B0D59" w:rsidRDefault="00DF62AC" w:rsidP="00DF62AC">
            <w:pPr>
              <w:pStyle w:val="TABLE-cell"/>
            </w:pPr>
            <w:r w:rsidRPr="004B0D59">
              <w:t>Pri-KS</w:t>
            </w:r>
          </w:p>
        </w:tc>
        <w:tc>
          <w:tcPr>
            <w:tcW w:w="4962" w:type="dxa"/>
            <w:shd w:val="clear" w:color="auto" w:fill="auto"/>
            <w:hideMark/>
          </w:tcPr>
          <w:p w14:paraId="79A66D1C" w14:textId="77777777" w:rsidR="00DF62AC" w:rsidRPr="006A12D3" w:rsidRDefault="00DF62AC" w:rsidP="009A2DF6">
            <w:pPr>
              <w:pStyle w:val="TABLE-cell"/>
            </w:pPr>
            <w:r w:rsidRPr="006A12D3">
              <w:t>AE55414FFE079F9FC95649536BD1C2B5653D200813727E07D501A8B550C69207</w:t>
            </w:r>
          </w:p>
        </w:tc>
        <w:tc>
          <w:tcPr>
            <w:tcW w:w="992" w:type="dxa"/>
            <w:shd w:val="clear" w:color="auto" w:fill="auto"/>
            <w:noWrap/>
            <w:hideMark/>
          </w:tcPr>
          <w:p w14:paraId="00B4BA85" w14:textId="77777777" w:rsidR="00DF62AC" w:rsidRPr="006A12D3" w:rsidRDefault="00DF62AC" w:rsidP="009A2DF6">
            <w:pPr>
              <w:pStyle w:val="TABLE-cell"/>
            </w:pPr>
            <w:r w:rsidRPr="006A12D3">
              <w:t>32</w:t>
            </w:r>
          </w:p>
        </w:tc>
        <w:tc>
          <w:tcPr>
            <w:tcW w:w="956" w:type="dxa"/>
            <w:shd w:val="clear" w:color="auto" w:fill="auto"/>
            <w:noWrap/>
            <w:hideMark/>
          </w:tcPr>
          <w:p w14:paraId="306430CC" w14:textId="77777777" w:rsidR="00DF62AC" w:rsidRPr="006A12D3" w:rsidRDefault="00DF62AC" w:rsidP="009A2DF6">
            <w:pPr>
              <w:pStyle w:val="TABLE-cell"/>
            </w:pPr>
            <w:r w:rsidRPr="006A12D3">
              <w:t>256</w:t>
            </w:r>
          </w:p>
        </w:tc>
      </w:tr>
      <w:tr w:rsidR="00DF62AC" w:rsidRPr="00ED0C4C" w14:paraId="0CAB1FF6" w14:textId="77777777" w:rsidTr="00DF62AC">
        <w:trPr>
          <w:trHeight w:val="625"/>
        </w:trPr>
        <w:tc>
          <w:tcPr>
            <w:tcW w:w="1384" w:type="dxa"/>
            <w:shd w:val="clear" w:color="auto" w:fill="auto"/>
            <w:noWrap/>
            <w:hideMark/>
          </w:tcPr>
          <w:p w14:paraId="2F329623" w14:textId="77777777" w:rsidR="00DF62AC" w:rsidRPr="004B0D59" w:rsidRDefault="00DF62AC" w:rsidP="00DF62AC">
            <w:pPr>
              <w:pStyle w:val="TABLE-cell"/>
            </w:pPr>
            <w:r w:rsidRPr="004B0D59">
              <w:t>Public Signing Key Client</w:t>
            </w:r>
          </w:p>
        </w:tc>
        <w:tc>
          <w:tcPr>
            <w:tcW w:w="992" w:type="dxa"/>
            <w:shd w:val="clear" w:color="auto" w:fill="auto"/>
            <w:noWrap/>
            <w:hideMark/>
          </w:tcPr>
          <w:p w14:paraId="42B68A9A" w14:textId="77777777" w:rsidR="00DF62AC" w:rsidRPr="004B0D59" w:rsidRDefault="00DF62AC" w:rsidP="00DF62AC">
            <w:pPr>
              <w:pStyle w:val="TABLE-cell"/>
            </w:pPr>
            <w:r w:rsidRPr="004B0D59">
              <w:t>Pub-KC</w:t>
            </w:r>
          </w:p>
        </w:tc>
        <w:tc>
          <w:tcPr>
            <w:tcW w:w="4962" w:type="dxa"/>
            <w:shd w:val="clear" w:color="auto" w:fill="auto"/>
            <w:hideMark/>
          </w:tcPr>
          <w:p w14:paraId="6FF01BE2" w14:textId="77777777" w:rsidR="00DF62AC" w:rsidRPr="006A12D3" w:rsidRDefault="00DF62AC" w:rsidP="009A2DF6">
            <w:pPr>
              <w:pStyle w:val="TABLE-cell"/>
            </w:pPr>
            <w:r w:rsidRPr="006A12D3">
              <w:t>BAAFFDE06A8CB1C9DAE8D94023C601DBBB249254BA22EDD827E820BCA2BCC64362FBB83D86A82B87BB8B7161D2AAB5521911A946B97A284A90F7785CD9047D25</w:t>
            </w:r>
          </w:p>
        </w:tc>
        <w:tc>
          <w:tcPr>
            <w:tcW w:w="992" w:type="dxa"/>
            <w:shd w:val="clear" w:color="auto" w:fill="auto"/>
            <w:noWrap/>
            <w:hideMark/>
          </w:tcPr>
          <w:p w14:paraId="696A9ED7" w14:textId="77777777" w:rsidR="00DF62AC" w:rsidRPr="006A12D3" w:rsidRDefault="00DF62AC" w:rsidP="009A2DF6">
            <w:pPr>
              <w:pStyle w:val="TABLE-cell"/>
            </w:pPr>
            <w:r w:rsidRPr="006A12D3">
              <w:t>64</w:t>
            </w:r>
          </w:p>
        </w:tc>
        <w:tc>
          <w:tcPr>
            <w:tcW w:w="956" w:type="dxa"/>
            <w:shd w:val="clear" w:color="auto" w:fill="auto"/>
            <w:noWrap/>
            <w:hideMark/>
          </w:tcPr>
          <w:p w14:paraId="3A5C941E" w14:textId="77777777" w:rsidR="00DF62AC" w:rsidRPr="006A12D3" w:rsidRDefault="00DF62AC" w:rsidP="009A2DF6">
            <w:pPr>
              <w:pStyle w:val="TABLE-cell"/>
            </w:pPr>
            <w:r w:rsidRPr="006A12D3">
              <w:t>512</w:t>
            </w:r>
          </w:p>
        </w:tc>
      </w:tr>
      <w:tr w:rsidR="00DF62AC" w:rsidRPr="00ED0C4C" w14:paraId="268FAD59" w14:textId="77777777" w:rsidTr="00DF62AC">
        <w:trPr>
          <w:trHeight w:val="663"/>
        </w:trPr>
        <w:tc>
          <w:tcPr>
            <w:tcW w:w="1384" w:type="dxa"/>
            <w:shd w:val="clear" w:color="auto" w:fill="auto"/>
            <w:noWrap/>
            <w:hideMark/>
          </w:tcPr>
          <w:p w14:paraId="1BF5EAC6" w14:textId="77777777" w:rsidR="00DF62AC" w:rsidRPr="004B0D59" w:rsidRDefault="00DF62AC" w:rsidP="00DF62AC">
            <w:pPr>
              <w:pStyle w:val="TABLE-cell"/>
            </w:pPr>
            <w:r w:rsidRPr="004B0D59">
              <w:t>Public Signing Key Server</w:t>
            </w:r>
          </w:p>
        </w:tc>
        <w:tc>
          <w:tcPr>
            <w:tcW w:w="992" w:type="dxa"/>
            <w:shd w:val="clear" w:color="auto" w:fill="auto"/>
            <w:noWrap/>
            <w:hideMark/>
          </w:tcPr>
          <w:p w14:paraId="443C6F91" w14:textId="77777777" w:rsidR="00DF62AC" w:rsidRPr="004B0D59" w:rsidRDefault="00DF62AC" w:rsidP="00DF62AC">
            <w:pPr>
              <w:pStyle w:val="TABLE-cell"/>
            </w:pPr>
            <w:r w:rsidRPr="004B0D59">
              <w:t>Pub-KS</w:t>
            </w:r>
          </w:p>
        </w:tc>
        <w:tc>
          <w:tcPr>
            <w:tcW w:w="4962" w:type="dxa"/>
            <w:shd w:val="clear" w:color="auto" w:fill="auto"/>
            <w:hideMark/>
          </w:tcPr>
          <w:p w14:paraId="5D90EC02" w14:textId="77777777" w:rsidR="00DF62AC" w:rsidRPr="006A12D3" w:rsidRDefault="00DF62AC" w:rsidP="009A2DF6">
            <w:pPr>
              <w:pStyle w:val="TABLE-cell"/>
            </w:pPr>
            <w:r w:rsidRPr="006A12D3">
              <w:t>933ACF15B03A9248E029B2787FB52A0AECAF635F07C42A0019FB3197E38F8F549A125EA36781B0CA96BE89A0E1FE2CF9B7361ED48B3C5E24592B9C0F4EDD31D1</w:t>
            </w:r>
          </w:p>
        </w:tc>
        <w:tc>
          <w:tcPr>
            <w:tcW w:w="992" w:type="dxa"/>
            <w:shd w:val="clear" w:color="auto" w:fill="auto"/>
            <w:noWrap/>
            <w:hideMark/>
          </w:tcPr>
          <w:p w14:paraId="1BBAFCDE" w14:textId="77777777" w:rsidR="00DF62AC" w:rsidRPr="006A12D3" w:rsidRDefault="00DF62AC" w:rsidP="009A2DF6">
            <w:pPr>
              <w:pStyle w:val="TABLE-cell"/>
            </w:pPr>
            <w:r w:rsidRPr="006A12D3">
              <w:t>64</w:t>
            </w:r>
          </w:p>
        </w:tc>
        <w:tc>
          <w:tcPr>
            <w:tcW w:w="956" w:type="dxa"/>
            <w:shd w:val="clear" w:color="auto" w:fill="auto"/>
            <w:noWrap/>
            <w:hideMark/>
          </w:tcPr>
          <w:p w14:paraId="6F8398F4" w14:textId="77777777" w:rsidR="00DF62AC" w:rsidRPr="006A12D3" w:rsidRDefault="00DF62AC" w:rsidP="009A2DF6">
            <w:pPr>
              <w:pStyle w:val="TABLE-cell"/>
            </w:pPr>
            <w:r w:rsidRPr="006A12D3">
              <w:t>512</w:t>
            </w:r>
          </w:p>
        </w:tc>
      </w:tr>
      <w:tr w:rsidR="00DF62AC" w:rsidRPr="00ED0C4C" w14:paraId="4F1E4D0F" w14:textId="77777777" w:rsidTr="00DF62AC">
        <w:trPr>
          <w:trHeight w:val="767"/>
        </w:trPr>
        <w:tc>
          <w:tcPr>
            <w:tcW w:w="1384" w:type="dxa"/>
            <w:shd w:val="clear" w:color="auto" w:fill="auto"/>
            <w:noWrap/>
            <w:hideMark/>
          </w:tcPr>
          <w:p w14:paraId="70F9E79A" w14:textId="77777777" w:rsidR="00DF62AC" w:rsidRPr="004B0D59" w:rsidRDefault="00DF62AC" w:rsidP="00DF62AC">
            <w:pPr>
              <w:pStyle w:val="TABLE-cell"/>
            </w:pPr>
            <w:r w:rsidRPr="004B0D59">
              <w:t>Ephemeral Public Key Client</w:t>
            </w:r>
          </w:p>
        </w:tc>
        <w:tc>
          <w:tcPr>
            <w:tcW w:w="992" w:type="dxa"/>
            <w:shd w:val="clear" w:color="auto" w:fill="auto"/>
            <w:noWrap/>
            <w:hideMark/>
          </w:tcPr>
          <w:p w14:paraId="3E36E898" w14:textId="77777777" w:rsidR="00DF62AC" w:rsidRPr="004B0D59" w:rsidRDefault="00DF62AC" w:rsidP="00DF62AC">
            <w:pPr>
              <w:pStyle w:val="TABLE-cell"/>
            </w:pPr>
            <w:r w:rsidRPr="004B0D59">
              <w:t>Epub-KC</w:t>
            </w:r>
          </w:p>
        </w:tc>
        <w:tc>
          <w:tcPr>
            <w:tcW w:w="4962" w:type="dxa"/>
            <w:shd w:val="clear" w:color="auto" w:fill="auto"/>
            <w:hideMark/>
          </w:tcPr>
          <w:p w14:paraId="5B85ED8D" w14:textId="77777777" w:rsidR="00DF62AC" w:rsidRPr="006A12D3" w:rsidRDefault="00DF62AC" w:rsidP="009A2DF6">
            <w:pPr>
              <w:pStyle w:val="TABLE-cell"/>
            </w:pPr>
            <w:r w:rsidRPr="006A12D3">
              <w:t>2914D60E10AB705F62ED6CC349D7CB99B9AB3F3978E59278C7AF595B3AF987941372DAB6D5AF1FA867E134167E6F23DE664A6693E05F43414611058D1B48F894</w:t>
            </w:r>
          </w:p>
        </w:tc>
        <w:tc>
          <w:tcPr>
            <w:tcW w:w="992" w:type="dxa"/>
            <w:shd w:val="clear" w:color="auto" w:fill="auto"/>
            <w:noWrap/>
            <w:hideMark/>
          </w:tcPr>
          <w:p w14:paraId="3BF72E5D" w14:textId="77777777" w:rsidR="00DF62AC" w:rsidRPr="006A12D3" w:rsidRDefault="00DF62AC" w:rsidP="009A2DF6">
            <w:pPr>
              <w:pStyle w:val="TABLE-cell"/>
            </w:pPr>
            <w:r w:rsidRPr="006A12D3">
              <w:t>64</w:t>
            </w:r>
          </w:p>
        </w:tc>
        <w:tc>
          <w:tcPr>
            <w:tcW w:w="956" w:type="dxa"/>
            <w:shd w:val="clear" w:color="auto" w:fill="auto"/>
            <w:noWrap/>
            <w:hideMark/>
          </w:tcPr>
          <w:p w14:paraId="14BA6E18" w14:textId="77777777" w:rsidR="00DF62AC" w:rsidRPr="006A12D3" w:rsidRDefault="00DF62AC" w:rsidP="009A2DF6">
            <w:pPr>
              <w:pStyle w:val="TABLE-cell"/>
            </w:pPr>
            <w:r w:rsidRPr="006A12D3">
              <w:t>512</w:t>
            </w:r>
          </w:p>
        </w:tc>
      </w:tr>
      <w:tr w:rsidR="00DF62AC" w:rsidRPr="00ED0C4C" w14:paraId="6E4AF586" w14:textId="77777777" w:rsidTr="00DF62AC">
        <w:trPr>
          <w:trHeight w:val="625"/>
        </w:trPr>
        <w:tc>
          <w:tcPr>
            <w:tcW w:w="1384" w:type="dxa"/>
            <w:shd w:val="clear" w:color="auto" w:fill="auto"/>
            <w:noWrap/>
            <w:hideMark/>
          </w:tcPr>
          <w:p w14:paraId="587F1715" w14:textId="77777777" w:rsidR="00DF62AC" w:rsidRPr="004B0D59" w:rsidRDefault="00DF62AC" w:rsidP="00DF62AC">
            <w:pPr>
              <w:pStyle w:val="TABLE-cell"/>
            </w:pPr>
            <w:r w:rsidRPr="004B0D59">
              <w:t>Ephemeral Public Key Server</w:t>
            </w:r>
          </w:p>
        </w:tc>
        <w:tc>
          <w:tcPr>
            <w:tcW w:w="992" w:type="dxa"/>
            <w:shd w:val="clear" w:color="auto" w:fill="auto"/>
            <w:noWrap/>
            <w:hideMark/>
          </w:tcPr>
          <w:p w14:paraId="1EA56A48" w14:textId="77777777" w:rsidR="00DF62AC" w:rsidRPr="004B0D59" w:rsidRDefault="00DF62AC" w:rsidP="00DF62AC">
            <w:pPr>
              <w:pStyle w:val="TABLE-cell"/>
            </w:pPr>
            <w:r w:rsidRPr="004B0D59">
              <w:t>Epub-KS</w:t>
            </w:r>
          </w:p>
        </w:tc>
        <w:tc>
          <w:tcPr>
            <w:tcW w:w="4962" w:type="dxa"/>
            <w:shd w:val="clear" w:color="auto" w:fill="auto"/>
            <w:hideMark/>
          </w:tcPr>
          <w:p w14:paraId="4AEB03FA" w14:textId="77777777" w:rsidR="00DF62AC" w:rsidRPr="006A12D3" w:rsidRDefault="00DF62AC" w:rsidP="009A2DF6">
            <w:pPr>
              <w:pStyle w:val="TABLE-cell"/>
            </w:pPr>
            <w:r w:rsidRPr="006A12D3">
              <w:t>95F41066009B185B074F5FFFF736B71C325FCADB2BC0CF1A4F4B17BBE7AB81D62946506BC8169C7B539B39A5D8463787F449C9BD2583FA67A1075B0DBFC638BA</w:t>
            </w:r>
          </w:p>
        </w:tc>
        <w:tc>
          <w:tcPr>
            <w:tcW w:w="992" w:type="dxa"/>
            <w:shd w:val="clear" w:color="auto" w:fill="auto"/>
            <w:noWrap/>
            <w:hideMark/>
          </w:tcPr>
          <w:p w14:paraId="35047406" w14:textId="77777777" w:rsidR="00DF62AC" w:rsidRPr="006A12D3" w:rsidRDefault="00DF62AC" w:rsidP="009A2DF6">
            <w:pPr>
              <w:pStyle w:val="TABLE-cell"/>
            </w:pPr>
            <w:r w:rsidRPr="006A12D3">
              <w:t>64</w:t>
            </w:r>
          </w:p>
        </w:tc>
        <w:tc>
          <w:tcPr>
            <w:tcW w:w="956" w:type="dxa"/>
            <w:shd w:val="clear" w:color="auto" w:fill="auto"/>
            <w:noWrap/>
            <w:hideMark/>
          </w:tcPr>
          <w:p w14:paraId="06E3DABB" w14:textId="77777777" w:rsidR="00DF62AC" w:rsidRPr="006A12D3" w:rsidRDefault="00DF62AC" w:rsidP="009A2DF6">
            <w:pPr>
              <w:pStyle w:val="TABLE-cell"/>
            </w:pPr>
            <w:r w:rsidRPr="006A12D3">
              <w:t>512</w:t>
            </w:r>
          </w:p>
        </w:tc>
      </w:tr>
      <w:tr w:rsidR="00DF62AC" w:rsidRPr="00ED0C4C" w14:paraId="388881B9" w14:textId="77777777" w:rsidTr="00DF62AC">
        <w:trPr>
          <w:trHeight w:val="690"/>
        </w:trPr>
        <w:tc>
          <w:tcPr>
            <w:tcW w:w="1384" w:type="dxa"/>
            <w:shd w:val="clear" w:color="auto" w:fill="auto"/>
            <w:noWrap/>
            <w:hideMark/>
          </w:tcPr>
          <w:p w14:paraId="4CB9FB5B" w14:textId="77777777" w:rsidR="00DF62AC" w:rsidRPr="004B0D59" w:rsidRDefault="00DF62AC" w:rsidP="00DF62AC">
            <w:pPr>
              <w:pStyle w:val="TABLE-cell"/>
            </w:pPr>
            <w:r w:rsidRPr="004B0D59">
              <w:t>Ephemeral Private Key Client</w:t>
            </w:r>
          </w:p>
        </w:tc>
        <w:tc>
          <w:tcPr>
            <w:tcW w:w="992" w:type="dxa"/>
            <w:shd w:val="clear" w:color="auto" w:fill="auto"/>
            <w:noWrap/>
            <w:hideMark/>
          </w:tcPr>
          <w:p w14:paraId="15ECBEA2" w14:textId="77777777" w:rsidR="00DF62AC" w:rsidRPr="004B0D59" w:rsidRDefault="00DF62AC" w:rsidP="00DF62AC">
            <w:pPr>
              <w:pStyle w:val="TABLE-cell"/>
            </w:pPr>
            <w:r w:rsidRPr="004B0D59">
              <w:t>Epri-KC</w:t>
            </w:r>
          </w:p>
        </w:tc>
        <w:tc>
          <w:tcPr>
            <w:tcW w:w="4962" w:type="dxa"/>
            <w:shd w:val="clear" w:color="auto" w:fill="auto"/>
            <w:hideMark/>
          </w:tcPr>
          <w:p w14:paraId="365A07E5" w14:textId="77777777" w:rsidR="00DF62AC" w:rsidRPr="006A12D3" w:rsidRDefault="00DF62AC" w:rsidP="009A2DF6">
            <w:pPr>
              <w:pStyle w:val="TABLE-cell"/>
            </w:pPr>
            <w:r w:rsidRPr="006A12D3">
              <w:t>1BAC19FC1D52A1E5102622EDFA36584C05E12FA8CDEAA450F2F1E9A7DCCF7628</w:t>
            </w:r>
          </w:p>
        </w:tc>
        <w:tc>
          <w:tcPr>
            <w:tcW w:w="992" w:type="dxa"/>
            <w:shd w:val="clear" w:color="auto" w:fill="auto"/>
            <w:noWrap/>
            <w:hideMark/>
          </w:tcPr>
          <w:p w14:paraId="36EDBB20" w14:textId="77777777" w:rsidR="00DF62AC" w:rsidRPr="006A12D3" w:rsidRDefault="00DF62AC" w:rsidP="009A2DF6">
            <w:pPr>
              <w:pStyle w:val="TABLE-cell"/>
            </w:pPr>
            <w:r w:rsidRPr="006A12D3">
              <w:t>32</w:t>
            </w:r>
          </w:p>
        </w:tc>
        <w:tc>
          <w:tcPr>
            <w:tcW w:w="956" w:type="dxa"/>
            <w:shd w:val="clear" w:color="auto" w:fill="auto"/>
            <w:noWrap/>
            <w:hideMark/>
          </w:tcPr>
          <w:p w14:paraId="593099C8" w14:textId="77777777" w:rsidR="00DF62AC" w:rsidRPr="006A12D3" w:rsidRDefault="00DF62AC" w:rsidP="009A2DF6">
            <w:pPr>
              <w:pStyle w:val="TABLE-cell"/>
            </w:pPr>
            <w:r w:rsidRPr="006A12D3">
              <w:t>256</w:t>
            </w:r>
          </w:p>
        </w:tc>
      </w:tr>
      <w:tr w:rsidR="00DF62AC" w:rsidRPr="00ED0C4C" w14:paraId="449609B5" w14:textId="77777777" w:rsidTr="00DF62AC">
        <w:trPr>
          <w:trHeight w:val="690"/>
        </w:trPr>
        <w:tc>
          <w:tcPr>
            <w:tcW w:w="1384" w:type="dxa"/>
            <w:shd w:val="clear" w:color="auto" w:fill="auto"/>
            <w:noWrap/>
            <w:hideMark/>
          </w:tcPr>
          <w:p w14:paraId="67E5578B" w14:textId="77777777" w:rsidR="00DF62AC" w:rsidRPr="004B0D59" w:rsidRDefault="00DF62AC" w:rsidP="00DF62AC">
            <w:pPr>
              <w:pStyle w:val="TABLE-cell"/>
            </w:pPr>
            <w:r w:rsidRPr="004B0D59">
              <w:t>Ephemeral Private Key Server</w:t>
            </w:r>
          </w:p>
        </w:tc>
        <w:tc>
          <w:tcPr>
            <w:tcW w:w="992" w:type="dxa"/>
            <w:shd w:val="clear" w:color="auto" w:fill="auto"/>
            <w:noWrap/>
            <w:hideMark/>
          </w:tcPr>
          <w:p w14:paraId="645C5852" w14:textId="77777777" w:rsidR="00DF62AC" w:rsidRPr="004B0D59" w:rsidRDefault="00DF62AC" w:rsidP="00DF62AC">
            <w:pPr>
              <w:pStyle w:val="TABLE-cell"/>
            </w:pPr>
            <w:r w:rsidRPr="004B0D59">
              <w:t>Epri-KS</w:t>
            </w:r>
          </w:p>
        </w:tc>
        <w:tc>
          <w:tcPr>
            <w:tcW w:w="4962" w:type="dxa"/>
            <w:shd w:val="clear" w:color="auto" w:fill="auto"/>
            <w:hideMark/>
          </w:tcPr>
          <w:p w14:paraId="45B5200D" w14:textId="77777777" w:rsidR="00DF62AC" w:rsidRPr="006A12D3" w:rsidRDefault="00DF62AC" w:rsidP="009A2DF6">
            <w:pPr>
              <w:pStyle w:val="TABLE-cell"/>
            </w:pPr>
            <w:r w:rsidRPr="006A12D3">
              <w:t>34A8C23A34DBB519D09B245754C85A6CFE05D14A063EFA5AA41545AA8241EFAE</w:t>
            </w:r>
          </w:p>
        </w:tc>
        <w:tc>
          <w:tcPr>
            <w:tcW w:w="992" w:type="dxa"/>
            <w:shd w:val="clear" w:color="auto" w:fill="auto"/>
            <w:noWrap/>
            <w:hideMark/>
          </w:tcPr>
          <w:p w14:paraId="509B5987" w14:textId="77777777" w:rsidR="00DF62AC" w:rsidRPr="006A12D3" w:rsidRDefault="00DF62AC" w:rsidP="009A2DF6">
            <w:pPr>
              <w:pStyle w:val="TABLE-cell"/>
            </w:pPr>
            <w:r w:rsidRPr="006A12D3">
              <w:t>32</w:t>
            </w:r>
          </w:p>
        </w:tc>
        <w:tc>
          <w:tcPr>
            <w:tcW w:w="956" w:type="dxa"/>
            <w:shd w:val="clear" w:color="auto" w:fill="auto"/>
            <w:noWrap/>
            <w:hideMark/>
          </w:tcPr>
          <w:p w14:paraId="72C682D5" w14:textId="77777777" w:rsidR="00DF62AC" w:rsidRPr="006A12D3" w:rsidRDefault="00DF62AC" w:rsidP="009A2DF6">
            <w:pPr>
              <w:pStyle w:val="TABLE-cell"/>
            </w:pPr>
            <w:r w:rsidRPr="006A12D3">
              <w:t>256</w:t>
            </w:r>
          </w:p>
        </w:tc>
      </w:tr>
      <w:tr w:rsidR="00DF62AC" w:rsidRPr="00ED0C4C" w14:paraId="5FA7B663" w14:textId="77777777" w:rsidTr="00DF62AC">
        <w:trPr>
          <w:trHeight w:val="1140"/>
        </w:trPr>
        <w:tc>
          <w:tcPr>
            <w:tcW w:w="1384" w:type="dxa"/>
            <w:shd w:val="clear" w:color="auto" w:fill="auto"/>
            <w:noWrap/>
            <w:hideMark/>
          </w:tcPr>
          <w:p w14:paraId="4AFF46FC" w14:textId="77777777" w:rsidR="00DF62AC" w:rsidRPr="004B0D59" w:rsidRDefault="00DF62AC" w:rsidP="00DF62AC">
            <w:pPr>
              <w:pStyle w:val="TABLE-cell"/>
            </w:pPr>
            <w:r w:rsidRPr="004B0D59">
              <w:lastRenderedPageBreak/>
              <w:t>Ephemeral Public Key Signature Client</w:t>
            </w:r>
          </w:p>
        </w:tc>
        <w:tc>
          <w:tcPr>
            <w:tcW w:w="992" w:type="dxa"/>
            <w:shd w:val="clear" w:color="auto" w:fill="auto"/>
            <w:noWrap/>
            <w:hideMark/>
          </w:tcPr>
          <w:p w14:paraId="3E531068" w14:textId="77777777" w:rsidR="00DF62AC" w:rsidRPr="004B0D59" w:rsidRDefault="00DF62AC" w:rsidP="00DF62AC">
            <w:pPr>
              <w:pStyle w:val="TABLE-cell"/>
            </w:pPr>
            <w:r w:rsidRPr="004B0D59">
              <w:t>Epub-K-Sig-C</w:t>
            </w:r>
          </w:p>
        </w:tc>
        <w:tc>
          <w:tcPr>
            <w:tcW w:w="4962" w:type="dxa"/>
            <w:shd w:val="clear" w:color="auto" w:fill="auto"/>
            <w:hideMark/>
          </w:tcPr>
          <w:p w14:paraId="13A93DFA" w14:textId="77777777" w:rsidR="00DF62AC" w:rsidRPr="006A12D3" w:rsidRDefault="00DF62AC" w:rsidP="009A2DF6">
            <w:pPr>
              <w:pStyle w:val="TABLE-cell"/>
            </w:pPr>
            <w:r w:rsidRPr="006A12D3">
              <w:t>06F0607702AA0E2435A183E2F6B1ECD19629712E389A213610C03F77B2590860EA840AF5C3FA1F2BCDF055D4744E9A01CE9A0E55026BCAA4EEBEB764CED64BB3</w:t>
            </w:r>
          </w:p>
          <w:p w14:paraId="5EBB4B47" w14:textId="77777777" w:rsidR="00DF62AC" w:rsidRPr="006A12D3" w:rsidRDefault="00DF62AC" w:rsidP="009A2DF6">
            <w:pPr>
              <w:pStyle w:val="TABLE-cell"/>
            </w:pPr>
            <w:r w:rsidRPr="006A12D3">
              <w:t xml:space="preserve">// The key_id || Epub-KC are included in signature </w:t>
            </w:r>
          </w:p>
        </w:tc>
        <w:tc>
          <w:tcPr>
            <w:tcW w:w="992" w:type="dxa"/>
            <w:shd w:val="clear" w:color="auto" w:fill="auto"/>
            <w:noWrap/>
            <w:hideMark/>
          </w:tcPr>
          <w:p w14:paraId="5243CA1E" w14:textId="77777777" w:rsidR="00DF62AC" w:rsidRPr="006A12D3" w:rsidRDefault="00DF62AC" w:rsidP="009A2DF6">
            <w:pPr>
              <w:pStyle w:val="TABLE-cell"/>
            </w:pPr>
            <w:r w:rsidRPr="006A12D3">
              <w:t>64</w:t>
            </w:r>
          </w:p>
        </w:tc>
        <w:tc>
          <w:tcPr>
            <w:tcW w:w="956" w:type="dxa"/>
            <w:shd w:val="clear" w:color="auto" w:fill="auto"/>
            <w:noWrap/>
            <w:hideMark/>
          </w:tcPr>
          <w:p w14:paraId="0DADCD40" w14:textId="77777777" w:rsidR="00DF62AC" w:rsidRPr="006A12D3" w:rsidRDefault="00DF62AC" w:rsidP="009A2DF6">
            <w:pPr>
              <w:pStyle w:val="TABLE-cell"/>
            </w:pPr>
            <w:r w:rsidRPr="006A12D3">
              <w:t>512</w:t>
            </w:r>
          </w:p>
        </w:tc>
      </w:tr>
      <w:tr w:rsidR="00DF62AC" w:rsidRPr="00ED0C4C" w14:paraId="44C40463" w14:textId="77777777" w:rsidTr="00DF62AC">
        <w:trPr>
          <w:trHeight w:val="1140"/>
        </w:trPr>
        <w:tc>
          <w:tcPr>
            <w:tcW w:w="1384" w:type="dxa"/>
            <w:shd w:val="clear" w:color="auto" w:fill="auto"/>
            <w:noWrap/>
            <w:hideMark/>
          </w:tcPr>
          <w:p w14:paraId="400CDF43" w14:textId="77777777" w:rsidR="00DF62AC" w:rsidRPr="004B0D59" w:rsidRDefault="00DF62AC" w:rsidP="00DF62AC">
            <w:pPr>
              <w:pStyle w:val="TABLE-cell"/>
            </w:pPr>
            <w:r w:rsidRPr="004B0D59">
              <w:t>Ephemeral Public Key Signature Server</w:t>
            </w:r>
          </w:p>
        </w:tc>
        <w:tc>
          <w:tcPr>
            <w:tcW w:w="992" w:type="dxa"/>
            <w:shd w:val="clear" w:color="auto" w:fill="auto"/>
            <w:noWrap/>
            <w:hideMark/>
          </w:tcPr>
          <w:p w14:paraId="48DDEB60" w14:textId="77777777" w:rsidR="00DF62AC" w:rsidRPr="004B0D59" w:rsidRDefault="00DF62AC" w:rsidP="00DF62AC">
            <w:pPr>
              <w:pStyle w:val="TABLE-cell"/>
            </w:pPr>
            <w:r w:rsidRPr="004B0D59">
              <w:t>Epri-K-Sig-S</w:t>
            </w:r>
          </w:p>
        </w:tc>
        <w:tc>
          <w:tcPr>
            <w:tcW w:w="4962" w:type="dxa"/>
            <w:shd w:val="clear" w:color="auto" w:fill="auto"/>
            <w:hideMark/>
          </w:tcPr>
          <w:p w14:paraId="049B9A25" w14:textId="77777777" w:rsidR="00DF62AC" w:rsidRPr="006A12D3" w:rsidRDefault="00DF62AC" w:rsidP="009A2DF6">
            <w:pPr>
              <w:pStyle w:val="TABLE-cell"/>
            </w:pPr>
            <w:r w:rsidRPr="006A12D3">
              <w:t>A92995225CEE004ED4376057EEE9536E97EE6F5BAE43E59BDBBD515A89FB2CB83F2A270871A31B09338DCF0D1797466087908BA4A6ED8FD48B9EA067DA67DC4D</w:t>
            </w:r>
          </w:p>
          <w:p w14:paraId="60752FDE" w14:textId="77777777" w:rsidR="00DF62AC" w:rsidRPr="006A12D3" w:rsidRDefault="00DF62AC" w:rsidP="009A2DF6">
            <w:pPr>
              <w:pStyle w:val="TABLE-cell"/>
            </w:pPr>
            <w:r w:rsidRPr="006A12D3">
              <w:t xml:space="preserve">// The key_id || Epub-KS are included in signature </w:t>
            </w:r>
          </w:p>
          <w:p w14:paraId="0ABA3ADB" w14:textId="77777777" w:rsidR="00DF62AC" w:rsidRPr="006A12D3" w:rsidRDefault="00DF62AC" w:rsidP="009A2DF6">
            <w:pPr>
              <w:pStyle w:val="TABLE-cell"/>
            </w:pPr>
          </w:p>
        </w:tc>
        <w:tc>
          <w:tcPr>
            <w:tcW w:w="992" w:type="dxa"/>
            <w:shd w:val="clear" w:color="auto" w:fill="auto"/>
            <w:noWrap/>
            <w:hideMark/>
          </w:tcPr>
          <w:p w14:paraId="2570A9EB" w14:textId="77777777" w:rsidR="00DF62AC" w:rsidRPr="006A12D3" w:rsidRDefault="00DF62AC" w:rsidP="009A2DF6">
            <w:pPr>
              <w:pStyle w:val="TABLE-cell"/>
            </w:pPr>
            <w:r w:rsidRPr="006A12D3">
              <w:t>64</w:t>
            </w:r>
          </w:p>
        </w:tc>
        <w:tc>
          <w:tcPr>
            <w:tcW w:w="956" w:type="dxa"/>
            <w:shd w:val="clear" w:color="auto" w:fill="auto"/>
            <w:noWrap/>
            <w:hideMark/>
          </w:tcPr>
          <w:p w14:paraId="6E336559" w14:textId="77777777" w:rsidR="00DF62AC" w:rsidRPr="006A12D3" w:rsidRDefault="00DF62AC" w:rsidP="009A2DF6">
            <w:pPr>
              <w:pStyle w:val="TABLE-cell"/>
            </w:pPr>
            <w:r w:rsidRPr="006A12D3">
              <w:t>512</w:t>
            </w:r>
          </w:p>
        </w:tc>
      </w:tr>
      <w:tr w:rsidR="00DF62AC" w:rsidRPr="00ED0C4C" w14:paraId="639BD736" w14:textId="77777777" w:rsidTr="00DF62AC">
        <w:trPr>
          <w:trHeight w:val="2715"/>
        </w:trPr>
        <w:tc>
          <w:tcPr>
            <w:tcW w:w="1384" w:type="dxa"/>
            <w:shd w:val="clear" w:color="auto" w:fill="auto"/>
            <w:noWrap/>
            <w:hideMark/>
          </w:tcPr>
          <w:p w14:paraId="2EE929F3" w14:textId="77777777" w:rsidR="00DF62AC" w:rsidRPr="004B0D59" w:rsidRDefault="00DF62AC" w:rsidP="00DF62AC">
            <w:pPr>
              <w:pStyle w:val="TABLE-cell"/>
            </w:pPr>
            <w:r w:rsidRPr="004B0D59">
              <w:t>key_agreement(data) Client</w:t>
            </w:r>
          </w:p>
        </w:tc>
        <w:tc>
          <w:tcPr>
            <w:tcW w:w="992" w:type="dxa"/>
            <w:shd w:val="clear" w:color="auto" w:fill="auto"/>
            <w:noWrap/>
            <w:hideMark/>
          </w:tcPr>
          <w:p w14:paraId="41FB1CE7" w14:textId="77777777" w:rsidR="00DF62AC" w:rsidRPr="004B0D59" w:rsidRDefault="00DF62AC" w:rsidP="00DF62AC">
            <w:pPr>
              <w:pStyle w:val="TABLE-cell"/>
            </w:pPr>
            <w:r w:rsidRPr="004B0D59">
              <w:t>ACTION-Request</w:t>
            </w:r>
          </w:p>
        </w:tc>
        <w:tc>
          <w:tcPr>
            <w:tcW w:w="4962" w:type="dxa"/>
            <w:shd w:val="clear" w:color="auto" w:fill="auto"/>
            <w:hideMark/>
          </w:tcPr>
          <w:p w14:paraId="5990AAA6" w14:textId="77777777" w:rsidR="00DF62AC" w:rsidRPr="006A12D3" w:rsidRDefault="00DF62AC" w:rsidP="009A2DF6">
            <w:pPr>
              <w:pStyle w:val="TABLE-cell"/>
            </w:pPr>
            <w:r w:rsidRPr="006A12D3">
              <w:t>C30140</w:t>
            </w:r>
          </w:p>
          <w:p w14:paraId="1DEF8F41" w14:textId="77777777" w:rsidR="00DF62AC" w:rsidRPr="006A12D3" w:rsidRDefault="00DF62AC" w:rsidP="009A2DF6">
            <w:pPr>
              <w:pStyle w:val="TABLE-cell"/>
            </w:pPr>
            <w:r w:rsidRPr="006A12D3">
              <w:t xml:space="preserve">0040 00002B0000FF 03 // method id </w:t>
            </w:r>
          </w:p>
          <w:p w14:paraId="0A576824" w14:textId="77777777" w:rsidR="00DF62AC" w:rsidRPr="006A12D3" w:rsidRDefault="00DF62AC" w:rsidP="009A2DF6">
            <w:pPr>
              <w:pStyle w:val="TABLE-cell"/>
            </w:pPr>
            <w:r w:rsidRPr="006A12D3">
              <w:t>01 // optional flag</w:t>
            </w:r>
          </w:p>
          <w:p w14:paraId="5642D10B" w14:textId="77777777" w:rsidR="00DF62AC" w:rsidRPr="006A12D3" w:rsidRDefault="00DF62AC" w:rsidP="009A2DF6">
            <w:pPr>
              <w:pStyle w:val="TABLE-cell"/>
            </w:pPr>
            <w:r w:rsidRPr="006A12D3">
              <w:t>0101 // array of 1</w:t>
            </w:r>
          </w:p>
          <w:p w14:paraId="5C5A7407" w14:textId="77777777" w:rsidR="00DF62AC" w:rsidRPr="006A12D3" w:rsidRDefault="00DF62AC" w:rsidP="009A2DF6">
            <w:pPr>
              <w:pStyle w:val="TABLE-cell"/>
            </w:pPr>
            <w:r w:rsidRPr="006A12D3">
              <w:t>0202 // structure of 2</w:t>
            </w:r>
          </w:p>
          <w:p w14:paraId="15221300" w14:textId="77777777" w:rsidR="00DF62AC" w:rsidRPr="006A12D3" w:rsidRDefault="00DF62AC" w:rsidP="009A2DF6">
            <w:pPr>
              <w:pStyle w:val="TABLE-cell"/>
            </w:pPr>
            <w:r w:rsidRPr="006A12D3">
              <w:t>1600 // key_id = 0, global unicast encryption key</w:t>
            </w:r>
          </w:p>
          <w:p w14:paraId="573FB466" w14:textId="77777777" w:rsidR="00DF62AC" w:rsidRPr="00D070C8" w:rsidRDefault="00DF62AC" w:rsidP="009A2DF6">
            <w:pPr>
              <w:pStyle w:val="TABLE-cell"/>
              <w:rPr>
                <w:lang w:val="es-ES"/>
              </w:rPr>
            </w:pPr>
            <w:r w:rsidRPr="00D070C8">
              <w:rPr>
                <w:lang w:val="es-ES"/>
              </w:rPr>
              <w:t>098180</w:t>
            </w:r>
          </w:p>
          <w:p w14:paraId="41F89F3F" w14:textId="77777777" w:rsidR="00DF62AC" w:rsidRPr="00D070C8" w:rsidRDefault="00DF62AC" w:rsidP="009A2DF6">
            <w:pPr>
              <w:pStyle w:val="TABLE-cell"/>
              <w:rPr>
                <w:lang w:val="es-ES"/>
              </w:rPr>
            </w:pPr>
            <w:r w:rsidRPr="00D070C8">
              <w:rPr>
                <w:lang w:val="es-ES"/>
              </w:rPr>
              <w:t>2914D60E10AB705F62ED6CC349D7CB99B9AB3F3978E59278C7AF595B3AF987941372DAB6D5AF1FA867E134167E6F23DE664A6693E05F43414611058D1B48F894</w:t>
            </w:r>
          </w:p>
          <w:p w14:paraId="7A0206D4" w14:textId="77777777" w:rsidR="00DF62AC" w:rsidRPr="00D070C8" w:rsidRDefault="00DF62AC" w:rsidP="009A2DF6">
            <w:pPr>
              <w:pStyle w:val="TABLE-cell"/>
              <w:rPr>
                <w:lang w:val="es-ES"/>
              </w:rPr>
            </w:pPr>
            <w:r w:rsidRPr="00D070C8">
              <w:rPr>
                <w:lang w:val="es-ES"/>
              </w:rPr>
              <w:t>// ephemeral public key client 64 bytes</w:t>
            </w:r>
          </w:p>
          <w:p w14:paraId="3ACCF624" w14:textId="77777777" w:rsidR="00DF62AC" w:rsidRPr="00D070C8" w:rsidRDefault="00DF62AC" w:rsidP="009A2DF6">
            <w:pPr>
              <w:pStyle w:val="TABLE-cell"/>
              <w:rPr>
                <w:lang w:val="es-ES"/>
              </w:rPr>
            </w:pPr>
            <w:r w:rsidRPr="00D070C8">
              <w:rPr>
                <w:lang w:val="es-ES"/>
              </w:rPr>
              <w:t>06F0607702AA0E2435A183E2F6B1ECD19629712E389A213610C03F77B2590860EA840AF5C3FA1F2BCDF055D4744E9A01CE9A0E55026BCAA4EEBEB764CED64BB34</w:t>
            </w:r>
          </w:p>
          <w:p w14:paraId="640B981F" w14:textId="77777777" w:rsidR="00DF62AC" w:rsidRPr="006A12D3" w:rsidRDefault="00DF62AC" w:rsidP="009A2DF6">
            <w:pPr>
              <w:pStyle w:val="TABLE-cell"/>
            </w:pPr>
            <w:r w:rsidRPr="006A12D3">
              <w:t>// ephemeral public key signature client 64 bytes</w:t>
            </w:r>
          </w:p>
        </w:tc>
        <w:tc>
          <w:tcPr>
            <w:tcW w:w="992" w:type="dxa"/>
            <w:shd w:val="clear" w:color="auto" w:fill="auto"/>
            <w:noWrap/>
            <w:hideMark/>
          </w:tcPr>
          <w:p w14:paraId="2BD7BD52" w14:textId="77777777" w:rsidR="00DF62AC" w:rsidRPr="006A12D3" w:rsidRDefault="00DF62AC" w:rsidP="009A2DF6">
            <w:pPr>
              <w:pStyle w:val="TABLE-cell"/>
            </w:pPr>
            <w:r w:rsidRPr="006A12D3">
              <w:t>150</w:t>
            </w:r>
          </w:p>
        </w:tc>
        <w:tc>
          <w:tcPr>
            <w:tcW w:w="956" w:type="dxa"/>
            <w:shd w:val="clear" w:color="auto" w:fill="auto"/>
            <w:noWrap/>
            <w:hideMark/>
          </w:tcPr>
          <w:p w14:paraId="0E86C763" w14:textId="77777777" w:rsidR="00DF62AC" w:rsidRPr="006A12D3" w:rsidRDefault="00DF62AC" w:rsidP="009A2DF6">
            <w:pPr>
              <w:pStyle w:val="TABLE-cell"/>
            </w:pPr>
            <w:r w:rsidRPr="006A12D3">
              <w:t>1200</w:t>
            </w:r>
          </w:p>
        </w:tc>
      </w:tr>
      <w:tr w:rsidR="00DF62AC" w:rsidRPr="008B5866" w14:paraId="5CFB1B37" w14:textId="77777777" w:rsidTr="00DF62AC">
        <w:trPr>
          <w:trHeight w:val="356"/>
        </w:trPr>
        <w:tc>
          <w:tcPr>
            <w:tcW w:w="1384" w:type="dxa"/>
            <w:shd w:val="clear" w:color="auto" w:fill="auto"/>
            <w:noWrap/>
            <w:hideMark/>
          </w:tcPr>
          <w:p w14:paraId="6C9C1FEF" w14:textId="77777777" w:rsidR="00DF62AC" w:rsidRPr="004B0D59" w:rsidRDefault="00DF62AC" w:rsidP="00DF62AC">
            <w:pPr>
              <w:pStyle w:val="TABLE-cell"/>
            </w:pPr>
            <w:r w:rsidRPr="004B0D59">
              <w:t>global_key_agreement(data) Server</w:t>
            </w:r>
          </w:p>
        </w:tc>
        <w:tc>
          <w:tcPr>
            <w:tcW w:w="992" w:type="dxa"/>
            <w:shd w:val="clear" w:color="auto" w:fill="auto"/>
            <w:noWrap/>
            <w:hideMark/>
          </w:tcPr>
          <w:p w14:paraId="3C82148D" w14:textId="77777777" w:rsidR="00DF62AC" w:rsidRPr="004B0D59" w:rsidRDefault="00DF62AC" w:rsidP="00DF62AC">
            <w:pPr>
              <w:pStyle w:val="TABLE-cell"/>
            </w:pPr>
            <w:r w:rsidRPr="004B0D59">
              <w:t>ACTION-Response</w:t>
            </w:r>
          </w:p>
        </w:tc>
        <w:tc>
          <w:tcPr>
            <w:tcW w:w="4962" w:type="dxa"/>
            <w:shd w:val="clear" w:color="auto" w:fill="auto"/>
            <w:hideMark/>
          </w:tcPr>
          <w:p w14:paraId="655B4175" w14:textId="77777777" w:rsidR="00DF62AC" w:rsidRPr="008B5866" w:rsidRDefault="00DF62AC" w:rsidP="009A2DF6">
            <w:pPr>
              <w:pStyle w:val="TABLE-cell"/>
            </w:pPr>
            <w:r w:rsidRPr="008B5866">
              <w:t>C70140</w:t>
            </w:r>
          </w:p>
          <w:p w14:paraId="78EB1658" w14:textId="77777777" w:rsidR="00DF62AC" w:rsidRPr="008B5866" w:rsidRDefault="00DF62AC" w:rsidP="009A2DF6">
            <w:pPr>
              <w:pStyle w:val="TABLE-cell"/>
            </w:pPr>
            <w:r w:rsidRPr="008B5866">
              <w:t>00 // success</w:t>
            </w:r>
          </w:p>
          <w:p w14:paraId="6DC51CEF" w14:textId="77777777" w:rsidR="00DF62AC" w:rsidRPr="008B5866" w:rsidRDefault="00DF62AC" w:rsidP="009A2DF6">
            <w:pPr>
              <w:pStyle w:val="TABLE-cell"/>
            </w:pPr>
            <w:r w:rsidRPr="008B5866">
              <w:t>01 // optional Get-Data-result present</w:t>
            </w:r>
          </w:p>
          <w:p w14:paraId="3DF3FD7A" w14:textId="77777777" w:rsidR="00DF62AC" w:rsidRPr="008B5866" w:rsidRDefault="00DF62AC" w:rsidP="009A2DF6">
            <w:pPr>
              <w:pStyle w:val="TABLE-cell"/>
            </w:pPr>
            <w:r w:rsidRPr="008B5866">
              <w:t>00 // data CHOICE</w:t>
            </w:r>
          </w:p>
          <w:p w14:paraId="54500683" w14:textId="77777777" w:rsidR="00DF62AC" w:rsidRPr="008B5866" w:rsidRDefault="00DF62AC" w:rsidP="009A2DF6">
            <w:pPr>
              <w:pStyle w:val="TABLE-cell"/>
            </w:pPr>
            <w:r w:rsidRPr="008B5866">
              <w:t>0101 // array of 1</w:t>
            </w:r>
          </w:p>
          <w:p w14:paraId="1D16BD96" w14:textId="77777777" w:rsidR="00DF62AC" w:rsidRPr="008B5866" w:rsidRDefault="00DF62AC" w:rsidP="009A2DF6">
            <w:pPr>
              <w:pStyle w:val="TABLE-cell"/>
            </w:pPr>
            <w:r w:rsidRPr="008B5866">
              <w:t>0202 // structure of 2</w:t>
            </w:r>
          </w:p>
          <w:p w14:paraId="0C73EFD9" w14:textId="77777777" w:rsidR="00DF62AC" w:rsidRPr="008B5866" w:rsidRDefault="00DF62AC" w:rsidP="009A2DF6">
            <w:pPr>
              <w:pStyle w:val="TABLE-cell"/>
            </w:pPr>
            <w:r w:rsidRPr="008B5866">
              <w:t>1600 // key id = 0</w:t>
            </w:r>
          </w:p>
          <w:p w14:paraId="56C50ED4" w14:textId="77777777" w:rsidR="00DF62AC" w:rsidRPr="008B5866" w:rsidRDefault="00DF62AC" w:rsidP="009A2DF6">
            <w:pPr>
              <w:pStyle w:val="TABLE-cell"/>
            </w:pPr>
            <w:r w:rsidRPr="008B5866">
              <w:t>098180 // octet string 128 bytes</w:t>
            </w:r>
          </w:p>
          <w:p w14:paraId="60D6C14B" w14:textId="77777777" w:rsidR="00DF62AC" w:rsidRPr="008B5866" w:rsidRDefault="00DF62AC" w:rsidP="009A2DF6">
            <w:pPr>
              <w:pStyle w:val="TABLE-cell"/>
            </w:pPr>
            <w:r w:rsidRPr="008B5866">
              <w:t>95F41066009B185B074F5FFFF736B71C325FCADB2BC0CF1A4F4B17BBE7AB81D62946506BC8169C7B539B39A5D8463787F449C9BD2583FA67A1075B0DBFC638BA</w:t>
            </w:r>
          </w:p>
          <w:p w14:paraId="29C231C4" w14:textId="77777777" w:rsidR="00DF62AC" w:rsidRPr="008B5866" w:rsidRDefault="00DF62AC" w:rsidP="009A2DF6">
            <w:pPr>
              <w:pStyle w:val="TABLE-cell"/>
            </w:pPr>
            <w:r w:rsidRPr="008B5866">
              <w:t>// ephemeral public key server 64 bytes</w:t>
            </w:r>
          </w:p>
          <w:p w14:paraId="19FBE5AD" w14:textId="77777777" w:rsidR="00DF62AC" w:rsidRPr="008B5866" w:rsidRDefault="00DF62AC" w:rsidP="009A2DF6">
            <w:pPr>
              <w:pStyle w:val="TABLE-cell"/>
            </w:pPr>
            <w:r w:rsidRPr="008B5866">
              <w:t>A92995225CEE004ED4376057EEE9536E97EE6F5BAE43E59BDBBD515A89FB2CB83F2A270871A31B09338DCF0D1797466087908BA4A6ED8FD48B9EA067DA67DC4D</w:t>
            </w:r>
          </w:p>
          <w:p w14:paraId="6FA6DD89" w14:textId="77777777" w:rsidR="00DF62AC" w:rsidRPr="008B5866" w:rsidRDefault="00DF62AC" w:rsidP="009A2DF6">
            <w:pPr>
              <w:pStyle w:val="TABLE-cell"/>
            </w:pPr>
            <w:r w:rsidRPr="008B5866">
              <w:t>// ephemeral public key signature server 64 bytes</w:t>
            </w:r>
          </w:p>
        </w:tc>
        <w:tc>
          <w:tcPr>
            <w:tcW w:w="992" w:type="dxa"/>
            <w:shd w:val="clear" w:color="auto" w:fill="auto"/>
            <w:noWrap/>
            <w:hideMark/>
          </w:tcPr>
          <w:p w14:paraId="6F8DB9BE" w14:textId="77777777" w:rsidR="00DF62AC" w:rsidRPr="008B5866" w:rsidRDefault="00DF62AC" w:rsidP="009A2DF6">
            <w:pPr>
              <w:pStyle w:val="TABLE-cell"/>
            </w:pPr>
            <w:r w:rsidRPr="008B5866">
              <w:t>143</w:t>
            </w:r>
          </w:p>
        </w:tc>
        <w:tc>
          <w:tcPr>
            <w:tcW w:w="956" w:type="dxa"/>
            <w:shd w:val="clear" w:color="auto" w:fill="auto"/>
            <w:noWrap/>
            <w:hideMark/>
          </w:tcPr>
          <w:p w14:paraId="2B1B9A4C" w14:textId="77777777" w:rsidR="00DF62AC" w:rsidRPr="008B5866" w:rsidRDefault="00DF62AC" w:rsidP="009A2DF6">
            <w:pPr>
              <w:pStyle w:val="TABLE-cell"/>
            </w:pPr>
            <w:r w:rsidRPr="008B5866">
              <w:t>1144</w:t>
            </w:r>
          </w:p>
        </w:tc>
      </w:tr>
      <w:tr w:rsidR="00DF62AC" w:rsidRPr="008B5866" w14:paraId="51C470C6" w14:textId="77777777" w:rsidTr="00DF62AC">
        <w:trPr>
          <w:trHeight w:val="690"/>
        </w:trPr>
        <w:tc>
          <w:tcPr>
            <w:tcW w:w="1384" w:type="dxa"/>
            <w:shd w:val="clear" w:color="auto" w:fill="auto"/>
            <w:noWrap/>
            <w:hideMark/>
          </w:tcPr>
          <w:p w14:paraId="2850035E" w14:textId="77777777" w:rsidR="00DF62AC" w:rsidRPr="004B0D59" w:rsidRDefault="00DF62AC" w:rsidP="00DF62AC">
            <w:pPr>
              <w:pStyle w:val="TABLE-cell"/>
            </w:pPr>
            <w:r w:rsidRPr="004B0D59">
              <w:t>Shared Secret</w:t>
            </w:r>
          </w:p>
        </w:tc>
        <w:tc>
          <w:tcPr>
            <w:tcW w:w="992" w:type="dxa"/>
            <w:shd w:val="clear" w:color="auto" w:fill="auto"/>
            <w:noWrap/>
            <w:hideMark/>
          </w:tcPr>
          <w:p w14:paraId="209E06B1" w14:textId="77777777" w:rsidR="00DF62AC" w:rsidRPr="004B0D59" w:rsidRDefault="00DF62AC" w:rsidP="00DF62AC">
            <w:pPr>
              <w:pStyle w:val="TABLE-cell"/>
            </w:pPr>
            <w:r w:rsidRPr="004B0D59">
              <w:t>Z</w:t>
            </w:r>
          </w:p>
        </w:tc>
        <w:tc>
          <w:tcPr>
            <w:tcW w:w="4962" w:type="dxa"/>
            <w:shd w:val="clear" w:color="auto" w:fill="auto"/>
            <w:hideMark/>
          </w:tcPr>
          <w:p w14:paraId="69736A19" w14:textId="77777777" w:rsidR="00DF62AC" w:rsidRPr="008B5866" w:rsidRDefault="00DF62AC" w:rsidP="009A2DF6">
            <w:pPr>
              <w:pStyle w:val="TABLE-cell"/>
              <w:rPr>
                <w:color w:val="000000"/>
                <w:szCs w:val="16"/>
                <w:lang w:eastAsia="sl-SI"/>
              </w:rPr>
            </w:pPr>
            <w:r w:rsidRPr="008B5866">
              <w:rPr>
                <w:color w:val="000000"/>
                <w:szCs w:val="16"/>
              </w:rPr>
              <w:t>C1CF8FE7891AEF3617D7190795E61FE6C24EFC3CCA2E08469BAD1A225CE6EA08</w:t>
            </w:r>
          </w:p>
        </w:tc>
        <w:tc>
          <w:tcPr>
            <w:tcW w:w="992" w:type="dxa"/>
            <w:shd w:val="clear" w:color="auto" w:fill="auto"/>
            <w:noWrap/>
            <w:hideMark/>
          </w:tcPr>
          <w:p w14:paraId="0BBA2AF6" w14:textId="77777777" w:rsidR="00DF62AC" w:rsidRPr="008B5866" w:rsidRDefault="00DF62AC" w:rsidP="009A2DF6">
            <w:pPr>
              <w:pStyle w:val="TABLE-cell"/>
            </w:pPr>
            <w:r w:rsidRPr="008B5866">
              <w:t>32</w:t>
            </w:r>
          </w:p>
        </w:tc>
        <w:tc>
          <w:tcPr>
            <w:tcW w:w="956" w:type="dxa"/>
            <w:shd w:val="clear" w:color="auto" w:fill="auto"/>
            <w:noWrap/>
            <w:hideMark/>
          </w:tcPr>
          <w:p w14:paraId="000EC5BC" w14:textId="77777777" w:rsidR="00DF62AC" w:rsidRPr="008B5866" w:rsidRDefault="00DF62AC" w:rsidP="009A2DF6">
            <w:pPr>
              <w:pStyle w:val="TABLE-cell"/>
            </w:pPr>
            <w:r w:rsidRPr="008B5866">
              <w:t>256</w:t>
            </w:r>
          </w:p>
        </w:tc>
      </w:tr>
      <w:tr w:rsidR="00DF62AC" w:rsidRPr="008B5866" w14:paraId="462EEFFD" w14:textId="77777777" w:rsidTr="00DF62AC">
        <w:trPr>
          <w:trHeight w:val="300"/>
        </w:trPr>
        <w:tc>
          <w:tcPr>
            <w:tcW w:w="1384" w:type="dxa"/>
            <w:shd w:val="clear" w:color="auto" w:fill="auto"/>
            <w:noWrap/>
            <w:hideMark/>
          </w:tcPr>
          <w:p w14:paraId="78272D9A" w14:textId="77777777" w:rsidR="00DF62AC" w:rsidRPr="004B0D59" w:rsidRDefault="00DF62AC" w:rsidP="00DF62AC">
            <w:pPr>
              <w:pStyle w:val="TABLE-cell"/>
            </w:pPr>
            <w:r w:rsidRPr="004B0D59">
              <w:t>AlgorithmID</w:t>
            </w:r>
          </w:p>
        </w:tc>
        <w:tc>
          <w:tcPr>
            <w:tcW w:w="992" w:type="dxa"/>
            <w:shd w:val="clear" w:color="auto" w:fill="auto"/>
            <w:noWrap/>
            <w:hideMark/>
          </w:tcPr>
          <w:p w14:paraId="120D53FA" w14:textId="77777777" w:rsidR="00DF62AC" w:rsidRPr="004B0D59" w:rsidRDefault="00DF62AC" w:rsidP="00DF62AC">
            <w:pPr>
              <w:pStyle w:val="TABLE-cell"/>
            </w:pPr>
            <w:r w:rsidRPr="004B0D59">
              <w:t>AlgID</w:t>
            </w:r>
          </w:p>
        </w:tc>
        <w:tc>
          <w:tcPr>
            <w:tcW w:w="4962" w:type="dxa"/>
            <w:shd w:val="clear" w:color="auto" w:fill="auto"/>
            <w:hideMark/>
          </w:tcPr>
          <w:p w14:paraId="245B4802" w14:textId="77777777" w:rsidR="00DF62AC" w:rsidRPr="008B5866" w:rsidRDefault="00DF62AC" w:rsidP="009A2DF6">
            <w:pPr>
              <w:pStyle w:val="TABLE-cell"/>
            </w:pPr>
            <w:r w:rsidRPr="008B5866">
              <w:t>60857405080300 // AES-GCM-128</w:t>
            </w:r>
          </w:p>
          <w:p w14:paraId="5CE63251" w14:textId="77777777" w:rsidR="00DF62AC" w:rsidRPr="008B5866" w:rsidRDefault="00DF62AC" w:rsidP="009A2DF6">
            <w:pPr>
              <w:pStyle w:val="TABLE-cell"/>
            </w:pPr>
          </w:p>
        </w:tc>
        <w:tc>
          <w:tcPr>
            <w:tcW w:w="992" w:type="dxa"/>
            <w:shd w:val="clear" w:color="auto" w:fill="auto"/>
            <w:noWrap/>
            <w:hideMark/>
          </w:tcPr>
          <w:p w14:paraId="0625331B" w14:textId="77777777" w:rsidR="00DF62AC" w:rsidRPr="008B5866" w:rsidRDefault="00DF62AC" w:rsidP="009A2DF6">
            <w:pPr>
              <w:pStyle w:val="TABLE-cell"/>
            </w:pPr>
            <w:r w:rsidRPr="008B5866">
              <w:t>7</w:t>
            </w:r>
          </w:p>
        </w:tc>
        <w:tc>
          <w:tcPr>
            <w:tcW w:w="956" w:type="dxa"/>
            <w:shd w:val="clear" w:color="auto" w:fill="auto"/>
            <w:noWrap/>
            <w:hideMark/>
          </w:tcPr>
          <w:p w14:paraId="5C2658F1" w14:textId="77777777" w:rsidR="00DF62AC" w:rsidRPr="008B5866" w:rsidRDefault="00DF62AC" w:rsidP="009A2DF6">
            <w:pPr>
              <w:pStyle w:val="TABLE-cell"/>
            </w:pPr>
            <w:r w:rsidRPr="008B5866">
              <w:t>56</w:t>
            </w:r>
          </w:p>
        </w:tc>
      </w:tr>
      <w:tr w:rsidR="00DF62AC" w:rsidRPr="008B5866" w14:paraId="146D94E4" w14:textId="77777777" w:rsidTr="00DF62AC">
        <w:trPr>
          <w:trHeight w:val="690"/>
        </w:trPr>
        <w:tc>
          <w:tcPr>
            <w:tcW w:w="1384" w:type="dxa"/>
            <w:shd w:val="clear" w:color="auto" w:fill="auto"/>
            <w:noWrap/>
            <w:hideMark/>
          </w:tcPr>
          <w:p w14:paraId="11B99FF8" w14:textId="77777777" w:rsidR="00DF62AC" w:rsidRPr="004B0D59" w:rsidRDefault="00DF62AC" w:rsidP="00DF62AC">
            <w:pPr>
              <w:pStyle w:val="TABLE-cell"/>
            </w:pPr>
            <w:r w:rsidRPr="004B0D59">
              <w:t>KDF(Z,AlgID,Sys-TC,Sys-TS)</w:t>
            </w:r>
          </w:p>
        </w:tc>
        <w:tc>
          <w:tcPr>
            <w:tcW w:w="992" w:type="dxa"/>
            <w:shd w:val="clear" w:color="auto" w:fill="auto"/>
            <w:noWrap/>
            <w:hideMark/>
          </w:tcPr>
          <w:p w14:paraId="193AA584" w14:textId="77777777" w:rsidR="00DF62AC" w:rsidRPr="004B0D59" w:rsidRDefault="00DF62AC" w:rsidP="00DF62AC">
            <w:pPr>
              <w:pStyle w:val="TABLE-cell"/>
            </w:pPr>
            <w:r w:rsidRPr="004B0D59">
              <w:t>KDF</w:t>
            </w:r>
          </w:p>
        </w:tc>
        <w:tc>
          <w:tcPr>
            <w:tcW w:w="4962" w:type="dxa"/>
            <w:shd w:val="clear" w:color="auto" w:fill="auto"/>
            <w:hideMark/>
          </w:tcPr>
          <w:p w14:paraId="79EC8A2C" w14:textId="77777777" w:rsidR="00DF62AC" w:rsidRPr="008B5866" w:rsidRDefault="00DF62AC" w:rsidP="009A2DF6">
            <w:pPr>
              <w:pStyle w:val="TABLE-cell"/>
            </w:pPr>
            <w:r w:rsidRPr="008B5866">
              <w:t>C5F4512846EDE51CFB8CCF59F08A694E002EDF66B4CB1739AC26A74E49712F46</w:t>
            </w:r>
          </w:p>
          <w:p w14:paraId="027DB64B" w14:textId="77777777" w:rsidR="00DF62AC" w:rsidRPr="008B5866" w:rsidRDefault="00DF62AC" w:rsidP="009A2DF6">
            <w:pPr>
              <w:pStyle w:val="TABLE-cell"/>
            </w:pPr>
          </w:p>
        </w:tc>
        <w:tc>
          <w:tcPr>
            <w:tcW w:w="992" w:type="dxa"/>
            <w:shd w:val="clear" w:color="auto" w:fill="auto"/>
            <w:noWrap/>
            <w:hideMark/>
          </w:tcPr>
          <w:p w14:paraId="2BC71BE9" w14:textId="77777777" w:rsidR="00DF62AC" w:rsidRPr="008B5866" w:rsidRDefault="00DF62AC" w:rsidP="009A2DF6">
            <w:pPr>
              <w:pStyle w:val="TABLE-cell"/>
            </w:pPr>
            <w:r w:rsidRPr="008B5866">
              <w:t>32</w:t>
            </w:r>
          </w:p>
        </w:tc>
        <w:tc>
          <w:tcPr>
            <w:tcW w:w="956" w:type="dxa"/>
            <w:shd w:val="clear" w:color="auto" w:fill="auto"/>
            <w:noWrap/>
            <w:hideMark/>
          </w:tcPr>
          <w:p w14:paraId="10868A20" w14:textId="77777777" w:rsidR="00DF62AC" w:rsidRPr="008B5866" w:rsidRDefault="00DF62AC" w:rsidP="009A2DF6">
            <w:pPr>
              <w:pStyle w:val="TABLE-cell"/>
            </w:pPr>
            <w:r w:rsidRPr="008B5866">
              <w:t>256</w:t>
            </w:r>
          </w:p>
        </w:tc>
      </w:tr>
      <w:tr w:rsidR="00DF62AC" w:rsidRPr="008B5866" w14:paraId="49B88A9C" w14:textId="77777777" w:rsidTr="00DF62AC">
        <w:trPr>
          <w:trHeight w:val="465"/>
        </w:trPr>
        <w:tc>
          <w:tcPr>
            <w:tcW w:w="1384" w:type="dxa"/>
            <w:shd w:val="clear" w:color="auto" w:fill="auto"/>
            <w:noWrap/>
            <w:hideMark/>
          </w:tcPr>
          <w:p w14:paraId="4AF5A932" w14:textId="77777777" w:rsidR="00DF62AC" w:rsidRPr="004B0D59" w:rsidRDefault="00DF62AC" w:rsidP="00DF62AC">
            <w:pPr>
              <w:pStyle w:val="TABLE-cell"/>
            </w:pPr>
            <w:r w:rsidRPr="004B0D59">
              <w:t>Global Unicast Encryption Key</w:t>
            </w:r>
          </w:p>
        </w:tc>
        <w:tc>
          <w:tcPr>
            <w:tcW w:w="992" w:type="dxa"/>
            <w:shd w:val="clear" w:color="auto" w:fill="auto"/>
            <w:noWrap/>
            <w:hideMark/>
          </w:tcPr>
          <w:p w14:paraId="4D68D01C" w14:textId="77777777" w:rsidR="00DF62AC" w:rsidRPr="004B0D59" w:rsidRDefault="00DF62AC" w:rsidP="00DF62AC">
            <w:pPr>
              <w:pStyle w:val="TABLE-cell"/>
            </w:pPr>
            <w:r w:rsidRPr="004B0D59">
              <w:t>GUEK</w:t>
            </w:r>
          </w:p>
        </w:tc>
        <w:tc>
          <w:tcPr>
            <w:tcW w:w="4962" w:type="dxa"/>
            <w:shd w:val="clear" w:color="auto" w:fill="auto"/>
            <w:hideMark/>
          </w:tcPr>
          <w:p w14:paraId="4904A00F" w14:textId="77777777" w:rsidR="00DF62AC" w:rsidRPr="008B5866" w:rsidRDefault="00DF62AC" w:rsidP="009A2DF6">
            <w:pPr>
              <w:pStyle w:val="TABLE-cell"/>
            </w:pPr>
            <w:r w:rsidRPr="008B5866">
              <w:t>C5F4512846EDE51CFB8CCF59F08A694E</w:t>
            </w:r>
          </w:p>
        </w:tc>
        <w:tc>
          <w:tcPr>
            <w:tcW w:w="992" w:type="dxa"/>
            <w:shd w:val="clear" w:color="auto" w:fill="auto"/>
            <w:noWrap/>
            <w:hideMark/>
          </w:tcPr>
          <w:p w14:paraId="517D29C7" w14:textId="77777777" w:rsidR="00DF62AC" w:rsidRPr="008B5866" w:rsidRDefault="00DF62AC" w:rsidP="009A2DF6">
            <w:pPr>
              <w:pStyle w:val="TABLE-cell"/>
            </w:pPr>
            <w:r w:rsidRPr="008B5866">
              <w:t>16</w:t>
            </w:r>
          </w:p>
        </w:tc>
        <w:tc>
          <w:tcPr>
            <w:tcW w:w="956" w:type="dxa"/>
            <w:shd w:val="clear" w:color="auto" w:fill="auto"/>
            <w:noWrap/>
            <w:hideMark/>
          </w:tcPr>
          <w:p w14:paraId="49B89853" w14:textId="77777777" w:rsidR="00DF62AC" w:rsidRPr="008B5866" w:rsidRDefault="00DF62AC" w:rsidP="009A2DF6">
            <w:pPr>
              <w:pStyle w:val="TABLE-cell"/>
            </w:pPr>
            <w:r w:rsidRPr="008B5866">
              <w:t>128</w:t>
            </w:r>
          </w:p>
        </w:tc>
      </w:tr>
      <w:tr w:rsidR="00DF62AC" w:rsidRPr="00ED0C4C" w14:paraId="6BCEB4BA" w14:textId="77777777" w:rsidTr="00DF62AC">
        <w:trPr>
          <w:trHeight w:val="465"/>
        </w:trPr>
        <w:tc>
          <w:tcPr>
            <w:tcW w:w="9286" w:type="dxa"/>
            <w:gridSpan w:val="5"/>
            <w:shd w:val="clear" w:color="auto" w:fill="auto"/>
            <w:noWrap/>
          </w:tcPr>
          <w:p w14:paraId="47AA5013" w14:textId="77777777" w:rsidR="00DF62AC" w:rsidRPr="003A4D9C" w:rsidRDefault="00DF62AC" w:rsidP="00DF62AC">
            <w:pPr>
              <w:pStyle w:val="TABLE-cell"/>
            </w:pPr>
            <w:r w:rsidRPr="003A4D9C">
              <w:t>NOTE</w:t>
            </w:r>
            <w:r w:rsidRPr="003A4D9C">
              <w:tab/>
              <w:t>The values of the public keys are represented here as FE2OS(xp)II FE2OS(yp).</w:t>
            </w:r>
          </w:p>
        </w:tc>
      </w:tr>
    </w:tbl>
    <w:p w14:paraId="73F83CE0" w14:textId="77777777" w:rsidR="00F60EC1" w:rsidRPr="00F60EC1" w:rsidRDefault="00F60EC1" w:rsidP="002F7A07">
      <w:pPr>
        <w:pStyle w:val="NOTE"/>
      </w:pPr>
    </w:p>
    <w:p w14:paraId="15446094" w14:textId="77777777" w:rsidR="00A40CA7" w:rsidRPr="000B7899" w:rsidRDefault="00A40CA7" w:rsidP="00DF62AC">
      <w:pPr>
        <w:pStyle w:val="ANNEX-heading1"/>
        <w:ind w:left="677" w:hanging="677"/>
      </w:pPr>
      <w:bookmarkStart w:id="8046" w:name="_Toc373340392"/>
      <w:bookmarkStart w:id="8047" w:name="_Ref339277460"/>
      <w:bookmarkStart w:id="8048" w:name="_Toc339091327"/>
      <w:bookmarkStart w:id="8049" w:name="_Toc392501568"/>
      <w:bookmarkStart w:id="8050" w:name="_Toc386405022"/>
      <w:bookmarkStart w:id="8051" w:name="_Toc378104430"/>
      <w:bookmarkStart w:id="8052" w:name="_Ref378096148"/>
      <w:bookmarkStart w:id="8053" w:name="_Toc437856647"/>
      <w:bookmarkStart w:id="8054" w:name="_Toc97127350"/>
      <w:r w:rsidRPr="000B7899">
        <w:t>One-Pass Diffie-Hellman</w:t>
      </w:r>
      <w:r w:rsidRPr="000B7899">
        <w:fldChar w:fldCharType="begin"/>
      </w:r>
      <w:r w:rsidRPr="000B7899">
        <w:instrText xml:space="preserve"> XE "One-Pass Diffie-Hellman" </w:instrText>
      </w:r>
      <w:r w:rsidRPr="000B7899">
        <w:fldChar w:fldCharType="end"/>
      </w:r>
      <w:r w:rsidRPr="000B7899">
        <w:t xml:space="preserve"> C(1e, 1s, ECC CDH)</w:t>
      </w:r>
      <w:bookmarkEnd w:id="8046"/>
      <w:bookmarkEnd w:id="8047"/>
      <w:bookmarkEnd w:id="8048"/>
      <w:r w:rsidRPr="000B7899">
        <w:t xml:space="preserve"> scheme</w:t>
      </w:r>
      <w:bookmarkEnd w:id="8049"/>
      <w:bookmarkEnd w:id="8050"/>
      <w:bookmarkEnd w:id="8051"/>
      <w:bookmarkEnd w:id="8052"/>
      <w:bookmarkEnd w:id="8053"/>
      <w:bookmarkEnd w:id="8054"/>
    </w:p>
    <w:p w14:paraId="7B39C356" w14:textId="06FC98C7" w:rsidR="00A40CA7" w:rsidRDefault="00A75627" w:rsidP="002F7A07">
      <w:pPr>
        <w:pStyle w:val="PARAGRAPH"/>
      </w:pPr>
      <w:r>
        <w:fldChar w:fldCharType="begin"/>
      </w:r>
      <w:r>
        <w:instrText xml:space="preserve"> REF _Ref472269585 \h </w:instrText>
      </w:r>
      <w:r>
        <w:fldChar w:fldCharType="separate"/>
      </w:r>
      <w:r w:rsidR="00DC4BE9">
        <w:t xml:space="preserve">Figure I. </w:t>
      </w:r>
      <w:r w:rsidR="00DC4BE9">
        <w:rPr>
          <w:noProof/>
        </w:rPr>
        <w:t>2</w:t>
      </w:r>
      <w:r>
        <w:fldChar w:fldCharType="end"/>
      </w:r>
      <w:r>
        <w:t xml:space="preserve"> </w:t>
      </w:r>
      <w:r w:rsidR="00A40CA7" w:rsidRPr="000B7899">
        <w:t xml:space="preserve">shows how the One-Pass Diffie-Hellman C(1e, 1s, ECC CDH) scheme, specified in </w:t>
      </w:r>
      <w:r w:rsidR="00A40CA7" w:rsidRPr="000B7899">
        <w:fldChar w:fldCharType="begin" w:fldLock="1"/>
      </w:r>
      <w:r w:rsidR="00A40CA7" w:rsidRPr="000B7899">
        <w:instrText xml:space="preserve"> REF _Ref373699099 \r \h  \* MERGEFORMAT </w:instrText>
      </w:r>
      <w:r w:rsidR="00A40CA7" w:rsidRPr="000B7899">
        <w:fldChar w:fldCharType="separate"/>
      </w:r>
      <w:r w:rsidR="00811F07" w:rsidRPr="000B7899">
        <w:t>5.3.4.6.3</w:t>
      </w:r>
      <w:r w:rsidR="00A40CA7" w:rsidRPr="000B7899">
        <w:fldChar w:fldCharType="end"/>
      </w:r>
      <w:r w:rsidR="00A40CA7" w:rsidRPr="000B7899">
        <w:t xml:space="preserve"> is used in </w:t>
      </w:r>
      <w:del w:id="8055" w:author="John Cowburn" w:date="2021-04-16T14:02:00Z">
        <w:r w:rsidR="00A40CA7" w:rsidRPr="000B7899" w:rsidDel="00635BE8">
          <w:delText>DLMS</w:delText>
        </w:r>
      </w:del>
      <w:ins w:id="8056" w:author="John Cowburn" w:date="2021-04-16T14:02:00Z">
        <w:r w:rsidR="00635BE8">
          <w:t>DLMS®</w:t>
        </w:r>
      </w:ins>
      <w:r w:rsidR="00A40CA7" w:rsidRPr="000B7899">
        <w:t xml:space="preserve">/COSEM to protect </w:t>
      </w:r>
      <w:r w:rsidR="00DE306F" w:rsidRPr="000B7899">
        <w:t>an xDLMS</w:t>
      </w:r>
      <w:r w:rsidR="00A40CA7" w:rsidRPr="000B7899">
        <w:t xml:space="preserve"> APDU. See also </w:t>
      </w:r>
      <w:r w:rsidR="00A40CA7" w:rsidRPr="000B7899">
        <w:fldChar w:fldCharType="begin" w:fldLock="1"/>
      </w:r>
      <w:r w:rsidR="00A40CA7" w:rsidRPr="000B7899">
        <w:instrText xml:space="preserve"> REF _Ref342552427 \r \h  \* MERGEFORMAT </w:instrText>
      </w:r>
      <w:r w:rsidR="00A40CA7" w:rsidRPr="000B7899">
        <w:fldChar w:fldCharType="separate"/>
      </w:r>
      <w:r w:rsidR="00811F07" w:rsidRPr="000B7899">
        <w:rPr>
          <w:bCs/>
          <w:lang w:val="en-US"/>
        </w:rPr>
        <w:t>5.5.5</w:t>
      </w:r>
      <w:r w:rsidR="00A40CA7" w:rsidRPr="000B7899">
        <w:fldChar w:fldCharType="end"/>
      </w:r>
      <w:r w:rsidR="00A40CA7" w:rsidRPr="000B7899">
        <w:t>.</w:t>
      </w:r>
    </w:p>
    <w:p w14:paraId="7207B592" w14:textId="77777777" w:rsidR="00A40CA7" w:rsidRPr="000B7899" w:rsidRDefault="00A40CA7" w:rsidP="002F7A07">
      <w:pPr>
        <w:pStyle w:val="FIGURE"/>
      </w:pPr>
      <w:r w:rsidRPr="000B7899">
        <w:rPr>
          <w:noProof/>
          <w:lang w:eastAsia="en-GB"/>
        </w:rPr>
        <w:drawing>
          <wp:inline distT="0" distB="0" distL="0" distR="0" wp14:anchorId="3FE0E3FB" wp14:editId="3196F0DF">
            <wp:extent cx="6193790" cy="610743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93790" cy="6107430"/>
                    </a:xfrm>
                    <a:prstGeom prst="rect">
                      <a:avLst/>
                    </a:prstGeom>
                    <a:noFill/>
                    <a:ln>
                      <a:noFill/>
                    </a:ln>
                  </pic:spPr>
                </pic:pic>
              </a:graphicData>
            </a:graphic>
          </wp:inline>
        </w:drawing>
      </w:r>
    </w:p>
    <w:p w14:paraId="2CCDA1A5" w14:textId="77777777" w:rsidR="00A40CA7" w:rsidRPr="000B7899" w:rsidRDefault="00A40CA7" w:rsidP="00A40CA7">
      <w:pPr>
        <w:pStyle w:val="NOTE"/>
        <w:jc w:val="right"/>
        <w:rPr>
          <w:i/>
          <w:vanish/>
        </w:rPr>
      </w:pPr>
      <w:r w:rsidRPr="000B7899">
        <w:rPr>
          <w:i/>
          <w:vanish/>
        </w:rPr>
        <w:t>ECDH C(1,1)_GK140630.emf</w:t>
      </w:r>
    </w:p>
    <w:p w14:paraId="67BEF74D" w14:textId="4514CD98" w:rsidR="00A40CA7" w:rsidRPr="000B7899" w:rsidRDefault="00DF62AC" w:rsidP="00DF62AC">
      <w:pPr>
        <w:pStyle w:val="FIGURE-title"/>
      </w:pPr>
      <w:bookmarkStart w:id="8057" w:name="_Ref472269585"/>
      <w:bookmarkStart w:id="8058" w:name="_Toc373340413"/>
      <w:bookmarkStart w:id="8059" w:name="_Toc386405059"/>
      <w:bookmarkStart w:id="8060" w:name="_Toc437856728"/>
      <w:bookmarkStart w:id="8061" w:name="_Toc97127439"/>
      <w:r>
        <w:t xml:space="preserve">Figure I. </w:t>
      </w:r>
      <w:fldSimple w:instr=" SEQ Figure_I. \* ARABIC ">
        <w:r w:rsidR="00DC4BE9">
          <w:rPr>
            <w:noProof/>
          </w:rPr>
          <w:t>2</w:t>
        </w:r>
      </w:fldSimple>
      <w:bookmarkEnd w:id="8057"/>
      <w:r>
        <w:t xml:space="preserve"> – </w:t>
      </w:r>
      <w:r w:rsidR="00A40CA7" w:rsidRPr="000B7899">
        <w:t xml:space="preserve">Ciphered xDLMS APDU protected by an ephemeral key established using the One-pass Diffie-Hellman (1e, 1s, ECC CDH) </w:t>
      </w:r>
      <w:bookmarkEnd w:id="8058"/>
      <w:r w:rsidR="00A40CA7" w:rsidRPr="000B7899">
        <w:t>scheme</w:t>
      </w:r>
      <w:bookmarkEnd w:id="8059"/>
      <w:bookmarkEnd w:id="8060"/>
      <w:bookmarkEnd w:id="8061"/>
    </w:p>
    <w:p w14:paraId="2422464D" w14:textId="77777777" w:rsidR="00A40CA7" w:rsidRDefault="00A40CA7" w:rsidP="002F7A07">
      <w:pPr>
        <w:pStyle w:val="PARAGRAPH"/>
      </w:pPr>
      <w:r>
        <w:t>The process is the following:</w:t>
      </w:r>
    </w:p>
    <w:p w14:paraId="51EFBF14" w14:textId="77777777" w:rsidR="00A40CA7" w:rsidRDefault="00A40CA7" w:rsidP="00521922">
      <w:pPr>
        <w:pStyle w:val="ListBullet"/>
      </w:pPr>
      <w:r>
        <w:t>Step 1: The originator, taking the role of the party U of the key agreement process generates an ephemeral key pair (</w:t>
      </w:r>
      <w:r>
        <w:rPr>
          <w:rFonts w:ascii="Times New Roman" w:hAnsi="Times New Roman" w:cs="Times New Roman"/>
          <w:i/>
        </w:rPr>
        <w:t xml:space="preserve">d </w:t>
      </w:r>
      <w:r w:rsidRPr="002F7A07">
        <w:rPr>
          <w:rStyle w:val="SUBscript"/>
          <w:rFonts w:ascii="Times New Roman" w:hAnsi="Times New Roman" w:cs="Times New Roman"/>
          <w:i/>
        </w:rPr>
        <w:t>e, U</w:t>
      </w:r>
      <w:r>
        <w:rPr>
          <w:rFonts w:ascii="Times New Roman" w:hAnsi="Times New Roman" w:cs="Times New Roman"/>
          <w:i/>
        </w:rPr>
        <w:t xml:space="preserve">, Q </w:t>
      </w:r>
      <w:r w:rsidRPr="002F7A07">
        <w:rPr>
          <w:rStyle w:val="SUBscript"/>
          <w:rFonts w:ascii="Times New Roman" w:hAnsi="Times New Roman" w:cs="Times New Roman"/>
          <w:i/>
        </w:rPr>
        <w:t>e, U</w:t>
      </w:r>
      <w:r>
        <w:t>);</w:t>
      </w:r>
    </w:p>
    <w:p w14:paraId="75824A90" w14:textId="77777777" w:rsidR="00A40CA7" w:rsidRDefault="00A40CA7" w:rsidP="00521922">
      <w:pPr>
        <w:pStyle w:val="ListBullet"/>
      </w:pPr>
      <w:r>
        <w:t xml:space="preserve">Step 2: It computes shared secret </w:t>
      </w:r>
      <w:r>
        <w:rPr>
          <w:rFonts w:ascii="Times New Roman" w:hAnsi="Times New Roman" w:cs="Times New Roman"/>
          <w:i/>
        </w:rPr>
        <w:t>Z</w:t>
      </w:r>
      <w:r>
        <w:t xml:space="preserve"> from </w:t>
      </w:r>
      <w:r>
        <w:rPr>
          <w:rFonts w:ascii="Times New Roman" w:hAnsi="Times New Roman" w:cs="Times New Roman"/>
          <w:i/>
          <w:iCs/>
          <w:color w:val="000000"/>
          <w:spacing w:val="0"/>
          <w:lang w:eastAsia="en-GB"/>
        </w:rPr>
        <w:t xml:space="preserve">d </w:t>
      </w:r>
      <w:r w:rsidRPr="002F7A07">
        <w:rPr>
          <w:rStyle w:val="SUBscript"/>
          <w:rFonts w:ascii="Times New Roman" w:hAnsi="Times New Roman" w:cs="Times New Roman"/>
          <w:i/>
        </w:rPr>
        <w:t>e, U</w:t>
      </w:r>
      <w:r>
        <w:rPr>
          <w:rFonts w:ascii="Times New Roman" w:hAnsi="Times New Roman" w:cs="Times New Roman"/>
          <w:i/>
          <w:iCs/>
          <w:color w:val="000000"/>
          <w:spacing w:val="0"/>
          <w:lang w:eastAsia="en-GB"/>
        </w:rPr>
        <w:t xml:space="preserve"> , Q </w:t>
      </w:r>
      <w:r w:rsidRPr="002F7A07">
        <w:rPr>
          <w:rStyle w:val="SUBscript"/>
          <w:rFonts w:ascii="Times New Roman" w:hAnsi="Times New Roman" w:cs="Times New Roman"/>
          <w:i/>
        </w:rPr>
        <w:t>s, V</w:t>
      </w:r>
      <w:r w:rsidR="00077BDE">
        <w:rPr>
          <w:i/>
          <w:iCs/>
          <w:color w:val="000000"/>
          <w:spacing w:val="0"/>
          <w:lang w:eastAsia="en-GB"/>
        </w:rPr>
        <w:t>;</w:t>
      </w:r>
    </w:p>
    <w:p w14:paraId="22737086" w14:textId="77777777" w:rsidR="00A40CA7" w:rsidRDefault="00A40CA7" w:rsidP="00521922">
      <w:pPr>
        <w:pStyle w:val="ListBullet"/>
      </w:pPr>
      <w:r>
        <w:lastRenderedPageBreak/>
        <w:t xml:space="preserve">Step 3: It derives the secret key from </w:t>
      </w:r>
      <w:r>
        <w:rPr>
          <w:rFonts w:ascii="Times New Roman" w:hAnsi="Times New Roman" w:cs="Times New Roman"/>
          <w:i/>
        </w:rPr>
        <w:t>Z</w:t>
      </w:r>
      <w:r>
        <w:t xml:space="preserve"> and </w:t>
      </w:r>
      <w:r>
        <w:rPr>
          <w:rFonts w:ascii="Times New Roman" w:hAnsi="Times New Roman" w:cs="Times New Roman"/>
          <w:i/>
        </w:rPr>
        <w:t>OtherInfo</w:t>
      </w:r>
      <w:r>
        <w:t>;</w:t>
      </w:r>
    </w:p>
    <w:p w14:paraId="41B0820C" w14:textId="77777777" w:rsidR="00A40CA7" w:rsidRDefault="00A40CA7" w:rsidP="00521922">
      <w:pPr>
        <w:pStyle w:val="ListBullet"/>
      </w:pPr>
      <w:r>
        <w:t xml:space="preserve">Step 4: It ciphers the xDLMS APDU as required by the security policy </w:t>
      </w:r>
      <w:r w:rsidR="005B20DA">
        <w:t xml:space="preserve">in force </w:t>
      </w:r>
      <w:r w:rsidR="00EE3026">
        <w:t xml:space="preserve">and </w:t>
      </w:r>
      <w:r w:rsidR="005B20DA">
        <w:t>by the access rights</w:t>
      </w:r>
      <w:r>
        <w:t>, using the key derived;</w:t>
      </w:r>
    </w:p>
    <w:p w14:paraId="2B79D722" w14:textId="77777777" w:rsidR="00A40CA7" w:rsidRDefault="00A40CA7" w:rsidP="00521922">
      <w:pPr>
        <w:pStyle w:val="ListBullet"/>
      </w:pPr>
      <w:r>
        <w:t xml:space="preserve">Step 5: It sends a general-ciphering APDU to the recipient. The use of the fields of the APDU shall be as follows (see also </w:t>
      </w:r>
      <w:r>
        <w:fldChar w:fldCharType="begin" w:fldLock="1"/>
      </w:r>
      <w:r>
        <w:instrText xml:space="preserve"> REF _Ref342163082 \r \h </w:instrText>
      </w:r>
      <w:r>
        <w:fldChar w:fldCharType="separate"/>
      </w:r>
      <w:r w:rsidR="00811F07">
        <w:t>5.3.4.6.5</w:t>
      </w:r>
      <w:r>
        <w:fldChar w:fldCharType="end"/>
      </w:r>
      <w:r>
        <w:t>):</w:t>
      </w:r>
    </w:p>
    <w:p w14:paraId="7C3F05D8" w14:textId="77777777" w:rsidR="00A40CA7" w:rsidRDefault="00A40CA7" w:rsidP="00521922">
      <w:pPr>
        <w:pStyle w:val="ListDash2"/>
      </w:pPr>
      <w:r>
        <w:t>transaction-id: as required; not needed for the key derivation process;</w:t>
      </w:r>
    </w:p>
    <w:p w14:paraId="18D02F26" w14:textId="77777777" w:rsidR="00A40CA7" w:rsidRDefault="00A40CA7" w:rsidP="00521922">
      <w:pPr>
        <w:pStyle w:val="ListDash2"/>
      </w:pPr>
      <w:r>
        <w:t xml:space="preserve">originator-system-title: this is used as the </w:t>
      </w:r>
      <w:r>
        <w:rPr>
          <w:rFonts w:ascii="Times New Roman" w:hAnsi="Times New Roman" w:cs="Times New Roman"/>
          <w:i/>
        </w:rPr>
        <w:t>PartyUInfo</w:t>
      </w:r>
      <w:r>
        <w:t xml:space="preserve"> element of </w:t>
      </w:r>
      <w:r>
        <w:rPr>
          <w:rFonts w:ascii="Times New Roman" w:hAnsi="Times New Roman" w:cs="Times New Roman"/>
          <w:i/>
        </w:rPr>
        <w:t>OtherInfo;</w:t>
      </w:r>
    </w:p>
    <w:p w14:paraId="05AD8C11" w14:textId="77777777" w:rsidR="00A40CA7" w:rsidRDefault="00A40CA7" w:rsidP="00521922">
      <w:pPr>
        <w:pStyle w:val="ListDash2"/>
      </w:pPr>
      <w:r>
        <w:t xml:space="preserve">recipient-system-title: this is used as the </w:t>
      </w:r>
      <w:r>
        <w:rPr>
          <w:rFonts w:ascii="Times New Roman" w:hAnsi="Times New Roman" w:cs="Times New Roman"/>
          <w:i/>
        </w:rPr>
        <w:t>PartyVInfo</w:t>
      </w:r>
      <w:r>
        <w:t xml:space="preserve"> element of </w:t>
      </w:r>
      <w:r>
        <w:rPr>
          <w:rFonts w:ascii="Times New Roman" w:hAnsi="Times New Roman" w:cs="Times New Roman"/>
          <w:i/>
        </w:rPr>
        <w:t>OtherInfo;</w:t>
      </w:r>
    </w:p>
    <w:p w14:paraId="6DE311AF" w14:textId="77777777" w:rsidR="00A40CA7" w:rsidRDefault="00A40CA7" w:rsidP="00521922">
      <w:pPr>
        <w:pStyle w:val="ListDash2"/>
      </w:pPr>
      <w:r>
        <w:t>date-time: as required; not needed for the key derivation process;</w:t>
      </w:r>
    </w:p>
    <w:p w14:paraId="3B2A588A" w14:textId="77777777" w:rsidR="00A40CA7" w:rsidRDefault="00A40CA7" w:rsidP="00521922">
      <w:pPr>
        <w:pStyle w:val="ListDash2"/>
      </w:pPr>
      <w:r>
        <w:t>other-information: as required; not needed for the key derivation process;</w:t>
      </w:r>
    </w:p>
    <w:p w14:paraId="62938A9C" w14:textId="77777777" w:rsidR="00A40CA7" w:rsidRDefault="00A40CA7" w:rsidP="00521922">
      <w:pPr>
        <w:pStyle w:val="ListDash2"/>
      </w:pPr>
      <w:r>
        <w:t>key-info:</w:t>
      </w:r>
    </w:p>
    <w:p w14:paraId="513972C4" w14:textId="77777777" w:rsidR="00A40CA7" w:rsidRDefault="00A40CA7" w:rsidP="00521922">
      <w:pPr>
        <w:pStyle w:val="ListBullet2"/>
      </w:pPr>
      <w:r>
        <w:t xml:space="preserve">key-parameters: Identifier of the key agreement scheme: 0x01, see </w:t>
      </w:r>
      <w:r>
        <w:fldChar w:fldCharType="begin" w:fldLock="1"/>
      </w:r>
      <w:r>
        <w:instrText xml:space="preserve"> REF _Ref339262909 \h  \* MERGEFORMAT </w:instrText>
      </w:r>
      <w:r>
        <w:fldChar w:fldCharType="separate"/>
      </w:r>
      <w:r w:rsidR="00811F07" w:rsidRPr="00811F07">
        <w:t xml:space="preserve">Table </w:t>
      </w:r>
      <w:r w:rsidR="00811F07" w:rsidRPr="00811F07">
        <w:rPr>
          <w:noProof/>
        </w:rPr>
        <w:t>11</w:t>
      </w:r>
      <w:r>
        <w:fldChar w:fldCharType="end"/>
      </w:r>
      <w:r>
        <w:t>;</w:t>
      </w:r>
    </w:p>
    <w:p w14:paraId="23F498DB" w14:textId="77777777" w:rsidR="00A40CA7" w:rsidRDefault="00A40CA7" w:rsidP="00521922">
      <w:pPr>
        <w:pStyle w:val="ListBullet2"/>
      </w:pPr>
      <w:r>
        <w:t xml:space="preserve">key-ciphered-data = </w:t>
      </w:r>
      <w:r>
        <w:rPr>
          <w:rFonts w:ascii="Times New Roman" w:hAnsi="Times New Roman" w:cs="Times New Roman"/>
          <w:i/>
        </w:rPr>
        <w:t xml:space="preserve">Q </w:t>
      </w:r>
      <w:r w:rsidRPr="002F7A07">
        <w:rPr>
          <w:rStyle w:val="SUBscript"/>
          <w:rFonts w:ascii="Times New Roman" w:hAnsi="Times New Roman" w:cs="Times New Roman"/>
          <w:i/>
        </w:rPr>
        <w:t>e, U</w:t>
      </w:r>
      <w:r w:rsidRPr="002F7A07">
        <w:t xml:space="preserve"> </w:t>
      </w:r>
      <w:r>
        <w:t xml:space="preserve">signed by the digital signature private key of Party U; </w:t>
      </w:r>
    </w:p>
    <w:p w14:paraId="7998C041" w14:textId="77777777" w:rsidR="00A40CA7" w:rsidRDefault="00A40CA7" w:rsidP="00521922">
      <w:pPr>
        <w:pStyle w:val="ListDash2"/>
      </w:pPr>
      <w:r>
        <w:t>ciphered-content: carries the ciphered xDLMS APDU that is protected using the key.</w:t>
      </w:r>
    </w:p>
    <w:p w14:paraId="74146E61" w14:textId="77777777" w:rsidR="00A40CA7" w:rsidRDefault="00A40CA7" w:rsidP="00521922">
      <w:pPr>
        <w:pStyle w:val="ListBullet"/>
      </w:pPr>
      <w:r>
        <w:t xml:space="preserve">Step 6: The recipient, taking the role of party V of the key agreement process computes shared secret </w:t>
      </w:r>
      <w:r>
        <w:rPr>
          <w:rFonts w:ascii="Times New Roman" w:hAnsi="Times New Roman" w:cs="Times New Roman"/>
          <w:i/>
        </w:rPr>
        <w:t>Z</w:t>
      </w:r>
      <w:r>
        <w:t xml:space="preserve"> from </w:t>
      </w:r>
      <w:r>
        <w:rPr>
          <w:rFonts w:ascii="Times New Roman" w:hAnsi="Times New Roman" w:cs="Times New Roman"/>
          <w:i/>
          <w:iCs/>
          <w:color w:val="000000"/>
          <w:spacing w:val="0"/>
          <w:lang w:eastAsia="en-GB"/>
        </w:rPr>
        <w:t xml:space="preserve">d </w:t>
      </w:r>
      <w:r w:rsidRPr="002F7A07">
        <w:rPr>
          <w:rStyle w:val="SUBscript"/>
          <w:rFonts w:ascii="Times New Roman" w:hAnsi="Times New Roman" w:cs="Times New Roman"/>
          <w:i/>
        </w:rPr>
        <w:t>s, V</w:t>
      </w:r>
      <w:r>
        <w:rPr>
          <w:rFonts w:ascii="Times New Roman" w:hAnsi="Times New Roman" w:cs="Times New Roman"/>
          <w:i/>
          <w:iCs/>
          <w:color w:val="000000"/>
          <w:spacing w:val="0"/>
          <w:lang w:eastAsia="en-GB"/>
        </w:rPr>
        <w:t xml:space="preserve">, Q </w:t>
      </w:r>
      <w:r w:rsidRPr="002F7A07">
        <w:rPr>
          <w:rStyle w:val="SUBscript"/>
          <w:rFonts w:ascii="Times New Roman" w:hAnsi="Times New Roman" w:cs="Times New Roman"/>
          <w:i/>
        </w:rPr>
        <w:t>e, U</w:t>
      </w:r>
      <w:r>
        <w:rPr>
          <w:rFonts w:ascii="Times New Roman" w:hAnsi="Times New Roman" w:cs="Times New Roman"/>
          <w:i/>
          <w:iCs/>
          <w:color w:val="000000"/>
          <w:spacing w:val="0"/>
          <w:lang w:eastAsia="en-GB"/>
        </w:rPr>
        <w:t>;</w:t>
      </w:r>
    </w:p>
    <w:p w14:paraId="4EDB6750" w14:textId="77777777" w:rsidR="00A40CA7" w:rsidRDefault="00A40CA7" w:rsidP="00521922">
      <w:pPr>
        <w:pStyle w:val="ListBullet"/>
      </w:pPr>
      <w:r>
        <w:t xml:space="preserve">Step 7: It derives the secret key from </w:t>
      </w:r>
      <w:r>
        <w:rPr>
          <w:rFonts w:ascii="Times New Roman" w:hAnsi="Times New Roman" w:cs="Times New Roman"/>
          <w:i/>
        </w:rPr>
        <w:t>Z</w:t>
      </w:r>
      <w:r>
        <w:t xml:space="preserve"> and </w:t>
      </w:r>
      <w:r>
        <w:rPr>
          <w:rFonts w:ascii="Times New Roman" w:hAnsi="Times New Roman" w:cs="Times New Roman"/>
          <w:i/>
        </w:rPr>
        <w:t>OtherInfo</w:t>
      </w:r>
      <w:r>
        <w:t>;</w:t>
      </w:r>
    </w:p>
    <w:p w14:paraId="52174D71" w14:textId="77777777" w:rsidR="00A40CA7" w:rsidRDefault="00A40CA7" w:rsidP="00521922">
      <w:pPr>
        <w:pStyle w:val="ListBullet"/>
      </w:pPr>
      <w:r>
        <w:t>Step 8: It deciphers the xDLMS APDU using the key derived.</w:t>
      </w:r>
    </w:p>
    <w:p w14:paraId="6302B8AC" w14:textId="24EFBE7B" w:rsidR="00A40CA7" w:rsidRDefault="00A75627" w:rsidP="002F7A07">
      <w:pPr>
        <w:pStyle w:val="PARAGRAPH"/>
      </w:pPr>
      <w:r>
        <w:fldChar w:fldCharType="begin"/>
      </w:r>
      <w:r>
        <w:instrText xml:space="preserve"> REF _Ref472269632 \h </w:instrText>
      </w:r>
      <w:r>
        <w:fldChar w:fldCharType="separate"/>
      </w:r>
      <w:r w:rsidR="00DC4BE9">
        <w:t xml:space="preserve">Table I. </w:t>
      </w:r>
      <w:r w:rsidR="00DC4BE9">
        <w:rPr>
          <w:noProof/>
        </w:rPr>
        <w:t>2</w:t>
      </w:r>
      <w:r>
        <w:fldChar w:fldCharType="end"/>
      </w:r>
      <w:r>
        <w:t xml:space="preserve"> </w:t>
      </w:r>
      <w:r w:rsidR="00A40CA7" w:rsidRPr="000B7899">
        <w:t>provides a test vector.</w:t>
      </w:r>
    </w:p>
    <w:p w14:paraId="7A738967" w14:textId="7F97865E" w:rsidR="00A40CA7" w:rsidRDefault="00F61D34" w:rsidP="002F7A07">
      <w:pPr>
        <w:pStyle w:val="TABLE-title"/>
      </w:pPr>
      <w:bookmarkStart w:id="8062" w:name="_Ref472269632"/>
      <w:bookmarkStart w:id="8063" w:name="_Toc386405110"/>
      <w:bookmarkStart w:id="8064" w:name="_Toc437856838"/>
      <w:bookmarkStart w:id="8065" w:name="_Toc97127557"/>
      <w:r>
        <w:t xml:space="preserve">Table I. </w:t>
      </w:r>
      <w:fldSimple w:instr=" SEQ Table_I. \* ARABIC ">
        <w:r w:rsidR="00DC4BE9">
          <w:rPr>
            <w:noProof/>
          </w:rPr>
          <w:t>2</w:t>
        </w:r>
      </w:fldSimple>
      <w:bookmarkEnd w:id="8062"/>
      <w:r>
        <w:t xml:space="preserve"> </w:t>
      </w:r>
      <w:r w:rsidRPr="008B5866">
        <w:t xml:space="preserve">– </w:t>
      </w:r>
      <w:r w:rsidR="00A40CA7" w:rsidRPr="008B5866">
        <w:t>Test vector for key agreement using the</w:t>
      </w:r>
      <w:r w:rsidR="00A40CA7" w:rsidRPr="008B5866">
        <w:br/>
        <w:t>One-pass Diffie-Hellman (1e, 1s, ECC CDH) scheme</w:t>
      </w:r>
      <w:bookmarkEnd w:id="8063"/>
      <w:bookmarkEnd w:id="8064"/>
      <w:bookmarkEnd w:id="80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992"/>
        <w:gridCol w:w="4962"/>
        <w:gridCol w:w="992"/>
        <w:gridCol w:w="956"/>
      </w:tblGrid>
      <w:tr w:rsidR="00DF62AC" w:rsidRPr="004B0D59" w14:paraId="45BBEA2D" w14:textId="77777777" w:rsidTr="00DF62AC">
        <w:trPr>
          <w:trHeight w:val="360"/>
          <w:tblHeader/>
        </w:trPr>
        <w:tc>
          <w:tcPr>
            <w:tcW w:w="1384" w:type="dxa"/>
            <w:shd w:val="clear" w:color="auto" w:fill="D9D9D9" w:themeFill="background1" w:themeFillShade="D9"/>
            <w:noWrap/>
            <w:hideMark/>
          </w:tcPr>
          <w:p w14:paraId="3D6B3C57" w14:textId="77777777" w:rsidR="00DF62AC" w:rsidRPr="004B0D59" w:rsidRDefault="00DF62AC" w:rsidP="00DF62AC">
            <w:pPr>
              <w:pStyle w:val="TABLE-cell"/>
              <w:rPr>
                <w:b/>
              </w:rPr>
            </w:pPr>
            <w:r w:rsidRPr="004B0D59">
              <w:rPr>
                <w:b/>
              </w:rPr>
              <w:t>Security material</w:t>
            </w:r>
          </w:p>
        </w:tc>
        <w:tc>
          <w:tcPr>
            <w:tcW w:w="992" w:type="dxa"/>
            <w:shd w:val="clear" w:color="auto" w:fill="D9D9D9" w:themeFill="background1" w:themeFillShade="D9"/>
            <w:noWrap/>
            <w:hideMark/>
          </w:tcPr>
          <w:p w14:paraId="55F69C43" w14:textId="77777777" w:rsidR="00DF62AC" w:rsidRPr="004B0D59" w:rsidRDefault="00DF62AC" w:rsidP="00DF62AC">
            <w:pPr>
              <w:pStyle w:val="TABLE-cell"/>
              <w:rPr>
                <w:b/>
              </w:rPr>
            </w:pPr>
            <w:r w:rsidRPr="004B0D59">
              <w:rPr>
                <w:b/>
              </w:rPr>
              <w:t>Symbol</w:t>
            </w:r>
          </w:p>
        </w:tc>
        <w:tc>
          <w:tcPr>
            <w:tcW w:w="4962" w:type="dxa"/>
            <w:shd w:val="clear" w:color="auto" w:fill="D9D9D9" w:themeFill="background1" w:themeFillShade="D9"/>
            <w:noWrap/>
            <w:hideMark/>
          </w:tcPr>
          <w:p w14:paraId="70D59B31" w14:textId="77777777" w:rsidR="00DF62AC" w:rsidRPr="004B0D59" w:rsidRDefault="00DF62AC" w:rsidP="00DF62AC">
            <w:pPr>
              <w:pStyle w:val="TABLE-cell"/>
              <w:rPr>
                <w:b/>
              </w:rPr>
            </w:pPr>
            <w:r w:rsidRPr="004B0D59">
              <w:rPr>
                <w:b/>
              </w:rPr>
              <w:t>Contents</w:t>
            </w:r>
          </w:p>
        </w:tc>
        <w:tc>
          <w:tcPr>
            <w:tcW w:w="992" w:type="dxa"/>
            <w:shd w:val="clear" w:color="auto" w:fill="D9D9D9" w:themeFill="background1" w:themeFillShade="D9"/>
            <w:noWrap/>
            <w:hideMark/>
          </w:tcPr>
          <w:p w14:paraId="4DAF935F" w14:textId="77777777" w:rsidR="00DF62AC" w:rsidRPr="004B0D59" w:rsidRDefault="00DF62AC" w:rsidP="00DF62AC">
            <w:pPr>
              <w:pStyle w:val="TABLE-cell"/>
              <w:rPr>
                <w:b/>
              </w:rPr>
            </w:pPr>
            <w:r w:rsidRPr="004B0D59">
              <w:rPr>
                <w:b/>
              </w:rPr>
              <w:t>LEN(X) Bytes</w:t>
            </w:r>
          </w:p>
        </w:tc>
        <w:tc>
          <w:tcPr>
            <w:tcW w:w="956" w:type="dxa"/>
            <w:shd w:val="clear" w:color="auto" w:fill="D9D9D9" w:themeFill="background1" w:themeFillShade="D9"/>
            <w:noWrap/>
            <w:hideMark/>
          </w:tcPr>
          <w:p w14:paraId="63B584FE" w14:textId="77777777" w:rsidR="00DF62AC" w:rsidRPr="004B0D59" w:rsidRDefault="00DF62AC" w:rsidP="00DF62AC">
            <w:pPr>
              <w:pStyle w:val="TABLE-cell"/>
              <w:rPr>
                <w:b/>
              </w:rPr>
            </w:pPr>
            <w:r w:rsidRPr="004B0D59">
              <w:rPr>
                <w:b/>
              </w:rPr>
              <w:t>LEN(X) Bits</w:t>
            </w:r>
          </w:p>
        </w:tc>
      </w:tr>
      <w:tr w:rsidR="00DF62AC" w:rsidRPr="009A2DF6" w14:paraId="770A6BB4" w14:textId="77777777" w:rsidTr="00DF62AC">
        <w:trPr>
          <w:trHeight w:val="300"/>
        </w:trPr>
        <w:tc>
          <w:tcPr>
            <w:tcW w:w="1384" w:type="dxa"/>
            <w:shd w:val="clear" w:color="auto" w:fill="auto"/>
            <w:noWrap/>
            <w:hideMark/>
          </w:tcPr>
          <w:p w14:paraId="55139B62" w14:textId="77777777" w:rsidR="00DF62AC" w:rsidRPr="004B0D59" w:rsidRDefault="00DF62AC" w:rsidP="009A2DF6">
            <w:pPr>
              <w:pStyle w:val="TABLE-cell"/>
            </w:pPr>
            <w:r w:rsidRPr="004B0D59">
              <w:t>Security Suite</w:t>
            </w:r>
          </w:p>
        </w:tc>
        <w:tc>
          <w:tcPr>
            <w:tcW w:w="992" w:type="dxa"/>
            <w:shd w:val="clear" w:color="auto" w:fill="auto"/>
            <w:noWrap/>
            <w:hideMark/>
          </w:tcPr>
          <w:p w14:paraId="6C3CF30A" w14:textId="77777777" w:rsidR="00DF62AC" w:rsidRPr="004B0D59" w:rsidRDefault="00DF62AC" w:rsidP="009A2DF6">
            <w:pPr>
              <w:pStyle w:val="TABLE-cell"/>
            </w:pPr>
            <w:r w:rsidRPr="004B0D59">
              <w:t> </w:t>
            </w:r>
          </w:p>
        </w:tc>
        <w:tc>
          <w:tcPr>
            <w:tcW w:w="4962" w:type="dxa"/>
            <w:shd w:val="clear" w:color="auto" w:fill="auto"/>
            <w:hideMark/>
          </w:tcPr>
          <w:p w14:paraId="7944AACF" w14:textId="77777777" w:rsidR="00DF62AC" w:rsidRPr="009A2DF6" w:rsidRDefault="00DF62AC" w:rsidP="009A2DF6">
            <w:pPr>
              <w:pStyle w:val="TABLE-cell"/>
            </w:pPr>
            <w:r w:rsidRPr="009A2DF6">
              <w:t>ECDH-ECDSA-AES-GCM-128-SHA-256</w:t>
            </w:r>
          </w:p>
        </w:tc>
        <w:tc>
          <w:tcPr>
            <w:tcW w:w="992" w:type="dxa"/>
            <w:shd w:val="clear" w:color="auto" w:fill="auto"/>
            <w:noWrap/>
            <w:hideMark/>
          </w:tcPr>
          <w:p w14:paraId="5A59C1DB" w14:textId="77777777" w:rsidR="00DF62AC" w:rsidRPr="009A2DF6" w:rsidRDefault="00DF62AC" w:rsidP="009A2DF6">
            <w:pPr>
              <w:pStyle w:val="TABLE-cell"/>
            </w:pPr>
            <w:r w:rsidRPr="009A2DF6">
              <w:t> </w:t>
            </w:r>
          </w:p>
        </w:tc>
        <w:tc>
          <w:tcPr>
            <w:tcW w:w="956" w:type="dxa"/>
            <w:shd w:val="clear" w:color="auto" w:fill="auto"/>
            <w:noWrap/>
            <w:hideMark/>
          </w:tcPr>
          <w:p w14:paraId="406ED5BC" w14:textId="77777777" w:rsidR="00DF62AC" w:rsidRPr="009A2DF6" w:rsidRDefault="00DF62AC" w:rsidP="009A2DF6">
            <w:pPr>
              <w:pStyle w:val="TABLE-cell"/>
            </w:pPr>
            <w:r w:rsidRPr="009A2DF6">
              <w:t> </w:t>
            </w:r>
          </w:p>
        </w:tc>
      </w:tr>
      <w:tr w:rsidR="00DF62AC" w:rsidRPr="009A2DF6" w14:paraId="13652B75" w14:textId="77777777" w:rsidTr="00DF62AC">
        <w:trPr>
          <w:trHeight w:val="300"/>
        </w:trPr>
        <w:tc>
          <w:tcPr>
            <w:tcW w:w="1384" w:type="dxa"/>
            <w:shd w:val="clear" w:color="auto" w:fill="auto"/>
            <w:noWrap/>
            <w:hideMark/>
          </w:tcPr>
          <w:p w14:paraId="65D2D37F" w14:textId="77777777" w:rsidR="00DF62AC" w:rsidRPr="004B0D59" w:rsidRDefault="00DF62AC" w:rsidP="009A2DF6">
            <w:pPr>
              <w:pStyle w:val="TABLE-cell"/>
            </w:pPr>
            <w:r w:rsidRPr="004B0D59">
              <w:t>Curve</w:t>
            </w:r>
          </w:p>
        </w:tc>
        <w:tc>
          <w:tcPr>
            <w:tcW w:w="992" w:type="dxa"/>
            <w:shd w:val="clear" w:color="auto" w:fill="auto"/>
            <w:noWrap/>
            <w:hideMark/>
          </w:tcPr>
          <w:p w14:paraId="640899C2" w14:textId="77777777" w:rsidR="00DF62AC" w:rsidRPr="004B0D59" w:rsidRDefault="00DF62AC" w:rsidP="009A2DF6">
            <w:pPr>
              <w:pStyle w:val="TABLE-cell"/>
            </w:pPr>
            <w:r w:rsidRPr="004B0D59">
              <w:t> </w:t>
            </w:r>
          </w:p>
        </w:tc>
        <w:tc>
          <w:tcPr>
            <w:tcW w:w="4962" w:type="dxa"/>
            <w:shd w:val="clear" w:color="auto" w:fill="auto"/>
            <w:hideMark/>
          </w:tcPr>
          <w:p w14:paraId="38FF9386" w14:textId="77777777" w:rsidR="00DF62AC" w:rsidRPr="009A2DF6" w:rsidRDefault="00DF62AC" w:rsidP="009A2DF6">
            <w:pPr>
              <w:pStyle w:val="TABLE-cell"/>
            </w:pPr>
            <w:r w:rsidRPr="009A2DF6">
              <w:t>P-256</w:t>
            </w:r>
          </w:p>
        </w:tc>
        <w:tc>
          <w:tcPr>
            <w:tcW w:w="992" w:type="dxa"/>
            <w:shd w:val="clear" w:color="auto" w:fill="auto"/>
            <w:noWrap/>
            <w:hideMark/>
          </w:tcPr>
          <w:p w14:paraId="3FCB52AC" w14:textId="77777777" w:rsidR="00DF62AC" w:rsidRPr="009A2DF6" w:rsidRDefault="00DF62AC" w:rsidP="009A2DF6">
            <w:pPr>
              <w:pStyle w:val="TABLE-cell"/>
            </w:pPr>
            <w:r w:rsidRPr="009A2DF6">
              <w:t> </w:t>
            </w:r>
          </w:p>
        </w:tc>
        <w:tc>
          <w:tcPr>
            <w:tcW w:w="956" w:type="dxa"/>
            <w:shd w:val="clear" w:color="auto" w:fill="auto"/>
            <w:noWrap/>
            <w:hideMark/>
          </w:tcPr>
          <w:p w14:paraId="762F65E6" w14:textId="77777777" w:rsidR="00DF62AC" w:rsidRPr="009A2DF6" w:rsidRDefault="00DF62AC" w:rsidP="009A2DF6">
            <w:pPr>
              <w:pStyle w:val="TABLE-cell"/>
            </w:pPr>
            <w:r w:rsidRPr="009A2DF6">
              <w:t> </w:t>
            </w:r>
          </w:p>
        </w:tc>
      </w:tr>
      <w:tr w:rsidR="00DF62AC" w:rsidRPr="009A2DF6" w14:paraId="0C33558D" w14:textId="77777777" w:rsidTr="00DF62AC">
        <w:trPr>
          <w:trHeight w:val="465"/>
        </w:trPr>
        <w:tc>
          <w:tcPr>
            <w:tcW w:w="1384" w:type="dxa"/>
            <w:shd w:val="clear" w:color="auto" w:fill="auto"/>
            <w:noWrap/>
            <w:hideMark/>
          </w:tcPr>
          <w:p w14:paraId="2B40E792" w14:textId="77777777" w:rsidR="00DF62AC" w:rsidRPr="004B0D59" w:rsidRDefault="00DF62AC" w:rsidP="009A2DF6">
            <w:pPr>
              <w:pStyle w:val="TABLE-cell"/>
            </w:pPr>
            <w:r w:rsidRPr="004B0D59">
              <w:t>Domain Parameters</w:t>
            </w:r>
          </w:p>
        </w:tc>
        <w:tc>
          <w:tcPr>
            <w:tcW w:w="992" w:type="dxa"/>
            <w:shd w:val="clear" w:color="auto" w:fill="auto"/>
            <w:noWrap/>
          </w:tcPr>
          <w:p w14:paraId="74008B20" w14:textId="77777777" w:rsidR="00DF62AC" w:rsidRPr="004B0D59" w:rsidRDefault="00DF62AC" w:rsidP="009A2DF6">
            <w:pPr>
              <w:pStyle w:val="TABLE-cell"/>
              <w:rPr>
                <w:i/>
              </w:rPr>
            </w:pPr>
            <w:r w:rsidRPr="004B0D59">
              <w:rPr>
                <w:i/>
              </w:rPr>
              <w:t>D</w:t>
            </w:r>
          </w:p>
        </w:tc>
        <w:tc>
          <w:tcPr>
            <w:tcW w:w="4962" w:type="dxa"/>
            <w:shd w:val="clear" w:color="auto" w:fill="auto"/>
          </w:tcPr>
          <w:p w14:paraId="53E64894" w14:textId="58B95E7E" w:rsidR="00DF62AC" w:rsidRPr="009A2DF6" w:rsidRDefault="00002C38" w:rsidP="009A2DF6">
            <w:pPr>
              <w:pStyle w:val="TABLE-cell"/>
            </w:pPr>
            <w:r w:rsidRPr="009A2DF6">
              <w:t xml:space="preserve">See </w:t>
            </w:r>
            <w:r w:rsidRPr="009A2DF6">
              <w:fldChar w:fldCharType="begin"/>
            </w:r>
            <w:r w:rsidRPr="009A2DF6">
              <w:instrText xml:space="preserve"> REF _Ref412412025 \r \h </w:instrText>
            </w:r>
            <w:r w:rsidR="009A2DF6">
              <w:instrText xml:space="preserve"> \* MERGEFORMAT </w:instrText>
            </w:r>
            <w:r w:rsidRPr="009A2DF6">
              <w:fldChar w:fldCharType="separate"/>
            </w:r>
            <w:r w:rsidR="00DC4BE9">
              <w:t>Annex G</w:t>
            </w:r>
            <w:r w:rsidRPr="009A2DF6">
              <w:fldChar w:fldCharType="end"/>
            </w:r>
            <w:r w:rsidRPr="009A2DF6">
              <w:t>.</w:t>
            </w:r>
          </w:p>
        </w:tc>
        <w:tc>
          <w:tcPr>
            <w:tcW w:w="992" w:type="dxa"/>
            <w:shd w:val="clear" w:color="auto" w:fill="auto"/>
            <w:noWrap/>
          </w:tcPr>
          <w:p w14:paraId="447B3CA4" w14:textId="77777777" w:rsidR="00DF62AC" w:rsidRPr="009A2DF6" w:rsidRDefault="00DF62AC" w:rsidP="009A2DF6">
            <w:pPr>
              <w:pStyle w:val="TABLE-cell"/>
            </w:pPr>
          </w:p>
        </w:tc>
        <w:tc>
          <w:tcPr>
            <w:tcW w:w="956" w:type="dxa"/>
            <w:shd w:val="clear" w:color="auto" w:fill="auto"/>
            <w:noWrap/>
          </w:tcPr>
          <w:p w14:paraId="46D2487A" w14:textId="77777777" w:rsidR="00DF62AC" w:rsidRPr="009A2DF6" w:rsidRDefault="00DF62AC" w:rsidP="009A2DF6">
            <w:pPr>
              <w:pStyle w:val="TABLE-cell"/>
            </w:pPr>
          </w:p>
        </w:tc>
      </w:tr>
      <w:tr w:rsidR="00DF62AC" w:rsidRPr="009A2DF6" w14:paraId="50B5ADBA" w14:textId="77777777" w:rsidTr="00DF62AC">
        <w:trPr>
          <w:trHeight w:val="300"/>
        </w:trPr>
        <w:tc>
          <w:tcPr>
            <w:tcW w:w="1384" w:type="dxa"/>
            <w:shd w:val="clear" w:color="auto" w:fill="auto"/>
            <w:noWrap/>
            <w:hideMark/>
          </w:tcPr>
          <w:p w14:paraId="2865C4E9" w14:textId="77777777" w:rsidR="00DF62AC" w:rsidRPr="004B0D59" w:rsidRDefault="00DF62AC" w:rsidP="009A2DF6">
            <w:pPr>
              <w:pStyle w:val="TABLE-cell"/>
            </w:pPr>
            <w:r w:rsidRPr="004B0D59">
              <w:t>System Title Client</w:t>
            </w:r>
          </w:p>
        </w:tc>
        <w:tc>
          <w:tcPr>
            <w:tcW w:w="992" w:type="dxa"/>
            <w:shd w:val="clear" w:color="auto" w:fill="auto"/>
            <w:noWrap/>
            <w:hideMark/>
          </w:tcPr>
          <w:p w14:paraId="633FEB72" w14:textId="77777777" w:rsidR="00DF62AC" w:rsidRPr="004B0D59" w:rsidRDefault="00DF62AC" w:rsidP="009A2DF6">
            <w:pPr>
              <w:pStyle w:val="TABLE-cell"/>
            </w:pPr>
            <w:r w:rsidRPr="004B0D59">
              <w:t>Sys-TC</w:t>
            </w:r>
          </w:p>
        </w:tc>
        <w:tc>
          <w:tcPr>
            <w:tcW w:w="4962" w:type="dxa"/>
            <w:shd w:val="clear" w:color="auto" w:fill="auto"/>
            <w:hideMark/>
          </w:tcPr>
          <w:p w14:paraId="26385539" w14:textId="77777777" w:rsidR="00DF62AC" w:rsidRPr="009A2DF6" w:rsidRDefault="00DF62AC" w:rsidP="009A2DF6">
            <w:pPr>
              <w:pStyle w:val="TABLE-cell"/>
            </w:pPr>
            <w:r w:rsidRPr="009A2DF6">
              <w:t>4D4D4D0000BC614E</w:t>
            </w:r>
          </w:p>
        </w:tc>
        <w:tc>
          <w:tcPr>
            <w:tcW w:w="992" w:type="dxa"/>
            <w:shd w:val="clear" w:color="auto" w:fill="auto"/>
            <w:noWrap/>
            <w:hideMark/>
          </w:tcPr>
          <w:p w14:paraId="5A2A3942" w14:textId="77777777" w:rsidR="00DF62AC" w:rsidRPr="009A2DF6" w:rsidRDefault="00DF62AC" w:rsidP="009A2DF6">
            <w:pPr>
              <w:pStyle w:val="TABLE-cell"/>
            </w:pPr>
            <w:r w:rsidRPr="009A2DF6">
              <w:t>8</w:t>
            </w:r>
          </w:p>
        </w:tc>
        <w:tc>
          <w:tcPr>
            <w:tcW w:w="956" w:type="dxa"/>
            <w:shd w:val="clear" w:color="auto" w:fill="auto"/>
            <w:noWrap/>
            <w:hideMark/>
          </w:tcPr>
          <w:p w14:paraId="20E372BE" w14:textId="77777777" w:rsidR="00DF62AC" w:rsidRPr="009A2DF6" w:rsidRDefault="00DF62AC" w:rsidP="009A2DF6">
            <w:pPr>
              <w:pStyle w:val="TABLE-cell"/>
            </w:pPr>
            <w:r w:rsidRPr="009A2DF6">
              <w:t>64</w:t>
            </w:r>
          </w:p>
        </w:tc>
      </w:tr>
      <w:tr w:rsidR="00DF62AC" w:rsidRPr="009A2DF6" w14:paraId="53776AA0" w14:textId="77777777" w:rsidTr="00DF62AC">
        <w:trPr>
          <w:trHeight w:val="300"/>
        </w:trPr>
        <w:tc>
          <w:tcPr>
            <w:tcW w:w="1384" w:type="dxa"/>
            <w:shd w:val="clear" w:color="auto" w:fill="auto"/>
            <w:noWrap/>
            <w:hideMark/>
          </w:tcPr>
          <w:p w14:paraId="64D69614" w14:textId="77777777" w:rsidR="00DF62AC" w:rsidRPr="004B0D59" w:rsidRDefault="00DF62AC" w:rsidP="009A2DF6">
            <w:pPr>
              <w:pStyle w:val="TABLE-cell"/>
            </w:pPr>
            <w:r w:rsidRPr="004B0D59">
              <w:t>System Title Server</w:t>
            </w:r>
          </w:p>
        </w:tc>
        <w:tc>
          <w:tcPr>
            <w:tcW w:w="992" w:type="dxa"/>
            <w:shd w:val="clear" w:color="auto" w:fill="auto"/>
            <w:noWrap/>
            <w:hideMark/>
          </w:tcPr>
          <w:p w14:paraId="1748717B" w14:textId="77777777" w:rsidR="00DF62AC" w:rsidRPr="004B0D59" w:rsidRDefault="00DF62AC" w:rsidP="009A2DF6">
            <w:pPr>
              <w:pStyle w:val="TABLE-cell"/>
            </w:pPr>
            <w:r w:rsidRPr="004B0D59">
              <w:t>Sys-TS</w:t>
            </w:r>
          </w:p>
        </w:tc>
        <w:tc>
          <w:tcPr>
            <w:tcW w:w="4962" w:type="dxa"/>
            <w:shd w:val="clear" w:color="auto" w:fill="auto"/>
            <w:hideMark/>
          </w:tcPr>
          <w:p w14:paraId="51364AF5" w14:textId="77777777" w:rsidR="00DF62AC" w:rsidRPr="009A2DF6" w:rsidRDefault="00DF62AC" w:rsidP="009A2DF6">
            <w:pPr>
              <w:pStyle w:val="TABLE-cell"/>
            </w:pPr>
            <w:r w:rsidRPr="009A2DF6">
              <w:t>4D4D4D0000000001</w:t>
            </w:r>
          </w:p>
        </w:tc>
        <w:tc>
          <w:tcPr>
            <w:tcW w:w="992" w:type="dxa"/>
            <w:shd w:val="clear" w:color="auto" w:fill="auto"/>
            <w:noWrap/>
            <w:hideMark/>
          </w:tcPr>
          <w:p w14:paraId="2AE67997" w14:textId="77777777" w:rsidR="00DF62AC" w:rsidRPr="009A2DF6" w:rsidRDefault="00DF62AC" w:rsidP="009A2DF6">
            <w:pPr>
              <w:pStyle w:val="TABLE-cell"/>
            </w:pPr>
            <w:r w:rsidRPr="009A2DF6">
              <w:t>8</w:t>
            </w:r>
          </w:p>
        </w:tc>
        <w:tc>
          <w:tcPr>
            <w:tcW w:w="956" w:type="dxa"/>
            <w:shd w:val="clear" w:color="auto" w:fill="auto"/>
            <w:noWrap/>
            <w:hideMark/>
          </w:tcPr>
          <w:p w14:paraId="66D34E80" w14:textId="77777777" w:rsidR="00DF62AC" w:rsidRPr="009A2DF6" w:rsidRDefault="00DF62AC" w:rsidP="009A2DF6">
            <w:pPr>
              <w:pStyle w:val="TABLE-cell"/>
            </w:pPr>
            <w:r w:rsidRPr="009A2DF6">
              <w:t>64</w:t>
            </w:r>
          </w:p>
        </w:tc>
      </w:tr>
      <w:tr w:rsidR="00DF62AC" w:rsidRPr="009A2DF6" w14:paraId="7FA00812" w14:textId="77777777" w:rsidTr="00DF62AC">
        <w:trPr>
          <w:trHeight w:val="690"/>
        </w:trPr>
        <w:tc>
          <w:tcPr>
            <w:tcW w:w="1384" w:type="dxa"/>
            <w:shd w:val="clear" w:color="auto" w:fill="auto"/>
            <w:noWrap/>
            <w:hideMark/>
          </w:tcPr>
          <w:p w14:paraId="27426C12" w14:textId="77777777" w:rsidR="00DF62AC" w:rsidRPr="004B0D59" w:rsidRDefault="00DF62AC" w:rsidP="009A2DF6">
            <w:pPr>
              <w:pStyle w:val="TABLE-cell"/>
            </w:pPr>
            <w:r w:rsidRPr="004B0D59">
              <w:t>Private Signing Key Client</w:t>
            </w:r>
          </w:p>
        </w:tc>
        <w:tc>
          <w:tcPr>
            <w:tcW w:w="992" w:type="dxa"/>
            <w:shd w:val="clear" w:color="auto" w:fill="auto"/>
            <w:noWrap/>
            <w:hideMark/>
          </w:tcPr>
          <w:p w14:paraId="3A38B040" w14:textId="77777777" w:rsidR="00DF62AC" w:rsidRPr="004B0D59" w:rsidRDefault="00DF62AC" w:rsidP="009A2DF6">
            <w:pPr>
              <w:pStyle w:val="TABLE-cell"/>
            </w:pPr>
            <w:r w:rsidRPr="004B0D59">
              <w:t>Pri-KC</w:t>
            </w:r>
          </w:p>
        </w:tc>
        <w:tc>
          <w:tcPr>
            <w:tcW w:w="4962" w:type="dxa"/>
            <w:shd w:val="clear" w:color="auto" w:fill="auto"/>
            <w:hideMark/>
          </w:tcPr>
          <w:p w14:paraId="2BCE6C8E" w14:textId="77777777" w:rsidR="00DF62AC" w:rsidRPr="009A2DF6" w:rsidRDefault="00DF62AC" w:rsidP="009A2DF6">
            <w:pPr>
              <w:pStyle w:val="TABLE-cell"/>
            </w:pPr>
            <w:r w:rsidRPr="009A2DF6">
              <w:t>418073C239FA6125011DE4D6CD2E645780289F761BB21BFB0835CB5585E8B373</w:t>
            </w:r>
          </w:p>
        </w:tc>
        <w:tc>
          <w:tcPr>
            <w:tcW w:w="992" w:type="dxa"/>
            <w:shd w:val="clear" w:color="auto" w:fill="auto"/>
            <w:noWrap/>
            <w:hideMark/>
          </w:tcPr>
          <w:p w14:paraId="29274D3E" w14:textId="77777777" w:rsidR="00DF62AC" w:rsidRPr="009A2DF6" w:rsidRDefault="00DF62AC" w:rsidP="009A2DF6">
            <w:pPr>
              <w:pStyle w:val="TABLE-cell"/>
            </w:pPr>
            <w:r w:rsidRPr="009A2DF6">
              <w:t>32</w:t>
            </w:r>
          </w:p>
        </w:tc>
        <w:tc>
          <w:tcPr>
            <w:tcW w:w="956" w:type="dxa"/>
            <w:shd w:val="clear" w:color="auto" w:fill="auto"/>
            <w:noWrap/>
            <w:hideMark/>
          </w:tcPr>
          <w:p w14:paraId="63CB0C34" w14:textId="77777777" w:rsidR="00DF62AC" w:rsidRPr="009A2DF6" w:rsidRDefault="00DF62AC" w:rsidP="009A2DF6">
            <w:pPr>
              <w:pStyle w:val="TABLE-cell"/>
            </w:pPr>
            <w:r w:rsidRPr="009A2DF6">
              <w:t>256</w:t>
            </w:r>
          </w:p>
        </w:tc>
      </w:tr>
      <w:tr w:rsidR="00DF62AC" w:rsidRPr="009A2DF6" w14:paraId="26267984" w14:textId="77777777" w:rsidTr="00DF62AC">
        <w:trPr>
          <w:trHeight w:val="690"/>
        </w:trPr>
        <w:tc>
          <w:tcPr>
            <w:tcW w:w="1384" w:type="dxa"/>
            <w:shd w:val="clear" w:color="auto" w:fill="auto"/>
            <w:noWrap/>
            <w:hideMark/>
          </w:tcPr>
          <w:p w14:paraId="39628AEF" w14:textId="77777777" w:rsidR="00DF62AC" w:rsidRPr="004B0D59" w:rsidRDefault="00DF62AC" w:rsidP="009A2DF6">
            <w:pPr>
              <w:pStyle w:val="TABLE-cell"/>
            </w:pPr>
            <w:r w:rsidRPr="004B0D59">
              <w:t>Private Signing Key Server</w:t>
            </w:r>
          </w:p>
        </w:tc>
        <w:tc>
          <w:tcPr>
            <w:tcW w:w="992" w:type="dxa"/>
            <w:shd w:val="clear" w:color="auto" w:fill="auto"/>
            <w:noWrap/>
            <w:hideMark/>
          </w:tcPr>
          <w:p w14:paraId="1478B7FC" w14:textId="77777777" w:rsidR="00DF62AC" w:rsidRPr="004B0D59" w:rsidRDefault="00DF62AC" w:rsidP="009A2DF6">
            <w:pPr>
              <w:pStyle w:val="TABLE-cell"/>
            </w:pPr>
            <w:r w:rsidRPr="004B0D59">
              <w:t>Pri-KS</w:t>
            </w:r>
          </w:p>
        </w:tc>
        <w:tc>
          <w:tcPr>
            <w:tcW w:w="4962" w:type="dxa"/>
            <w:shd w:val="clear" w:color="auto" w:fill="auto"/>
            <w:hideMark/>
          </w:tcPr>
          <w:p w14:paraId="76370B1F" w14:textId="77777777" w:rsidR="00DF62AC" w:rsidRPr="009A2DF6" w:rsidRDefault="00DF62AC" w:rsidP="009A2DF6">
            <w:pPr>
              <w:pStyle w:val="TABLE-cell"/>
            </w:pPr>
            <w:r w:rsidRPr="009A2DF6">
              <w:t>AE55414FFE079F9FC95649536BD1C2B5653D200813727E07D501A8B550C69207</w:t>
            </w:r>
          </w:p>
        </w:tc>
        <w:tc>
          <w:tcPr>
            <w:tcW w:w="992" w:type="dxa"/>
            <w:shd w:val="clear" w:color="auto" w:fill="auto"/>
            <w:noWrap/>
            <w:hideMark/>
          </w:tcPr>
          <w:p w14:paraId="38B29687" w14:textId="77777777" w:rsidR="00DF62AC" w:rsidRPr="009A2DF6" w:rsidRDefault="00DF62AC" w:rsidP="009A2DF6">
            <w:pPr>
              <w:pStyle w:val="TABLE-cell"/>
            </w:pPr>
            <w:r w:rsidRPr="009A2DF6">
              <w:t>32</w:t>
            </w:r>
          </w:p>
        </w:tc>
        <w:tc>
          <w:tcPr>
            <w:tcW w:w="956" w:type="dxa"/>
            <w:shd w:val="clear" w:color="auto" w:fill="auto"/>
            <w:noWrap/>
            <w:hideMark/>
          </w:tcPr>
          <w:p w14:paraId="36459308" w14:textId="77777777" w:rsidR="00DF62AC" w:rsidRPr="009A2DF6" w:rsidRDefault="00DF62AC" w:rsidP="009A2DF6">
            <w:pPr>
              <w:pStyle w:val="TABLE-cell"/>
            </w:pPr>
            <w:r w:rsidRPr="009A2DF6">
              <w:t>256</w:t>
            </w:r>
          </w:p>
        </w:tc>
      </w:tr>
      <w:tr w:rsidR="00DF62AC" w:rsidRPr="009A2DF6" w14:paraId="6D619BA0" w14:textId="77777777" w:rsidTr="00DF62AC">
        <w:trPr>
          <w:trHeight w:val="625"/>
        </w:trPr>
        <w:tc>
          <w:tcPr>
            <w:tcW w:w="1384" w:type="dxa"/>
            <w:shd w:val="clear" w:color="auto" w:fill="auto"/>
            <w:noWrap/>
            <w:hideMark/>
          </w:tcPr>
          <w:p w14:paraId="2D108E1A" w14:textId="77777777" w:rsidR="00DF62AC" w:rsidRPr="004B0D59" w:rsidRDefault="00DF62AC" w:rsidP="009A2DF6">
            <w:pPr>
              <w:pStyle w:val="TABLE-cell"/>
            </w:pPr>
            <w:r w:rsidRPr="004B0D59">
              <w:t>Public Signing Key Client</w:t>
            </w:r>
          </w:p>
        </w:tc>
        <w:tc>
          <w:tcPr>
            <w:tcW w:w="992" w:type="dxa"/>
            <w:shd w:val="clear" w:color="auto" w:fill="auto"/>
            <w:noWrap/>
            <w:hideMark/>
          </w:tcPr>
          <w:p w14:paraId="6F284A6B" w14:textId="77777777" w:rsidR="00DF62AC" w:rsidRPr="004B0D59" w:rsidRDefault="00DF62AC" w:rsidP="009A2DF6">
            <w:pPr>
              <w:pStyle w:val="TABLE-cell"/>
            </w:pPr>
            <w:r w:rsidRPr="004B0D59">
              <w:t>Pub-KC</w:t>
            </w:r>
          </w:p>
        </w:tc>
        <w:tc>
          <w:tcPr>
            <w:tcW w:w="4962" w:type="dxa"/>
            <w:shd w:val="clear" w:color="auto" w:fill="auto"/>
            <w:hideMark/>
          </w:tcPr>
          <w:p w14:paraId="77BBD5F1" w14:textId="77777777" w:rsidR="00DF62AC" w:rsidRPr="009A2DF6" w:rsidRDefault="00DF62AC" w:rsidP="009A2DF6">
            <w:pPr>
              <w:pStyle w:val="TABLE-cell"/>
            </w:pPr>
            <w:r w:rsidRPr="009A2DF6">
              <w:t>BAAFFDE06A8CB1C9DAE8D94023C601DBBB249254BA22EDD827E820BCA2BCC64362FBB83D86A82B87BB8B7161D2AAB5521911A946B97A284A90F7785CD9047D25</w:t>
            </w:r>
          </w:p>
        </w:tc>
        <w:tc>
          <w:tcPr>
            <w:tcW w:w="992" w:type="dxa"/>
            <w:shd w:val="clear" w:color="auto" w:fill="auto"/>
            <w:noWrap/>
            <w:hideMark/>
          </w:tcPr>
          <w:p w14:paraId="7C0B6E1E" w14:textId="77777777" w:rsidR="00DF62AC" w:rsidRPr="009A2DF6" w:rsidRDefault="00DF62AC" w:rsidP="009A2DF6">
            <w:pPr>
              <w:pStyle w:val="TABLE-cell"/>
            </w:pPr>
            <w:r w:rsidRPr="009A2DF6">
              <w:t>64</w:t>
            </w:r>
          </w:p>
        </w:tc>
        <w:tc>
          <w:tcPr>
            <w:tcW w:w="956" w:type="dxa"/>
            <w:shd w:val="clear" w:color="auto" w:fill="auto"/>
            <w:noWrap/>
            <w:hideMark/>
          </w:tcPr>
          <w:p w14:paraId="5D8C6092" w14:textId="77777777" w:rsidR="00DF62AC" w:rsidRPr="009A2DF6" w:rsidRDefault="00DF62AC" w:rsidP="009A2DF6">
            <w:pPr>
              <w:pStyle w:val="TABLE-cell"/>
            </w:pPr>
            <w:r w:rsidRPr="009A2DF6">
              <w:t>512</w:t>
            </w:r>
          </w:p>
        </w:tc>
      </w:tr>
      <w:tr w:rsidR="00DF62AC" w:rsidRPr="009A2DF6" w14:paraId="39E679C3" w14:textId="77777777" w:rsidTr="00DF62AC">
        <w:trPr>
          <w:trHeight w:val="663"/>
        </w:trPr>
        <w:tc>
          <w:tcPr>
            <w:tcW w:w="1384" w:type="dxa"/>
            <w:shd w:val="clear" w:color="auto" w:fill="auto"/>
            <w:noWrap/>
            <w:hideMark/>
          </w:tcPr>
          <w:p w14:paraId="549C3A1E" w14:textId="77777777" w:rsidR="00DF62AC" w:rsidRPr="004B0D59" w:rsidRDefault="00DF62AC" w:rsidP="009A2DF6">
            <w:pPr>
              <w:pStyle w:val="TABLE-cell"/>
            </w:pPr>
            <w:r w:rsidRPr="004B0D59">
              <w:t>Public Signing Key Server</w:t>
            </w:r>
          </w:p>
        </w:tc>
        <w:tc>
          <w:tcPr>
            <w:tcW w:w="992" w:type="dxa"/>
            <w:shd w:val="clear" w:color="auto" w:fill="auto"/>
            <w:noWrap/>
            <w:hideMark/>
          </w:tcPr>
          <w:p w14:paraId="086E6772" w14:textId="77777777" w:rsidR="00DF62AC" w:rsidRPr="004B0D59" w:rsidRDefault="00DF62AC" w:rsidP="009A2DF6">
            <w:pPr>
              <w:pStyle w:val="TABLE-cell"/>
            </w:pPr>
            <w:r w:rsidRPr="004B0D59">
              <w:t>Pub-KS</w:t>
            </w:r>
          </w:p>
        </w:tc>
        <w:tc>
          <w:tcPr>
            <w:tcW w:w="4962" w:type="dxa"/>
            <w:shd w:val="clear" w:color="auto" w:fill="auto"/>
            <w:hideMark/>
          </w:tcPr>
          <w:p w14:paraId="0E832C07" w14:textId="77777777" w:rsidR="00DF62AC" w:rsidRPr="009A2DF6" w:rsidRDefault="00DF62AC" w:rsidP="009A2DF6">
            <w:pPr>
              <w:pStyle w:val="TABLE-cell"/>
            </w:pPr>
            <w:r w:rsidRPr="009A2DF6">
              <w:t>933ACF15B03A9248E029B2787FB52A0AECAF635F07C42A0019FB3197E38F8F549A125EA36781B0CA96BE89A0E1FE2CF9B7361ED48B3C5E24592B9C0F4EDD31D1</w:t>
            </w:r>
          </w:p>
        </w:tc>
        <w:tc>
          <w:tcPr>
            <w:tcW w:w="992" w:type="dxa"/>
            <w:shd w:val="clear" w:color="auto" w:fill="auto"/>
            <w:noWrap/>
            <w:hideMark/>
          </w:tcPr>
          <w:p w14:paraId="593CB114" w14:textId="77777777" w:rsidR="00DF62AC" w:rsidRPr="009A2DF6" w:rsidRDefault="00DF62AC" w:rsidP="009A2DF6">
            <w:pPr>
              <w:pStyle w:val="TABLE-cell"/>
            </w:pPr>
            <w:r w:rsidRPr="009A2DF6">
              <w:t>64</w:t>
            </w:r>
          </w:p>
        </w:tc>
        <w:tc>
          <w:tcPr>
            <w:tcW w:w="956" w:type="dxa"/>
            <w:shd w:val="clear" w:color="auto" w:fill="auto"/>
            <w:noWrap/>
            <w:hideMark/>
          </w:tcPr>
          <w:p w14:paraId="08623060" w14:textId="77777777" w:rsidR="00DF62AC" w:rsidRPr="009A2DF6" w:rsidRDefault="00DF62AC" w:rsidP="009A2DF6">
            <w:pPr>
              <w:pStyle w:val="TABLE-cell"/>
            </w:pPr>
            <w:r w:rsidRPr="009A2DF6">
              <w:t>512</w:t>
            </w:r>
          </w:p>
        </w:tc>
      </w:tr>
      <w:tr w:rsidR="00DF62AC" w:rsidRPr="009A2DF6" w14:paraId="5FA32D16" w14:textId="77777777" w:rsidTr="00DF62AC">
        <w:trPr>
          <w:trHeight w:val="663"/>
        </w:trPr>
        <w:tc>
          <w:tcPr>
            <w:tcW w:w="1384" w:type="dxa"/>
            <w:shd w:val="clear" w:color="auto" w:fill="auto"/>
            <w:noWrap/>
          </w:tcPr>
          <w:p w14:paraId="59DA1218" w14:textId="77777777" w:rsidR="00DF62AC" w:rsidRPr="004B0D59" w:rsidRDefault="00DF62AC" w:rsidP="009A2DF6">
            <w:pPr>
              <w:pStyle w:val="TABLE-cell"/>
            </w:pPr>
            <w:r w:rsidRPr="004B0D59">
              <w:t>Private Key Agreement Key Client</w:t>
            </w:r>
          </w:p>
        </w:tc>
        <w:tc>
          <w:tcPr>
            <w:tcW w:w="992" w:type="dxa"/>
            <w:shd w:val="clear" w:color="auto" w:fill="auto"/>
            <w:noWrap/>
          </w:tcPr>
          <w:p w14:paraId="1DF4FDE9" w14:textId="77777777" w:rsidR="00DF62AC" w:rsidRPr="004B0D59" w:rsidRDefault="00DF62AC" w:rsidP="009A2DF6">
            <w:pPr>
              <w:pStyle w:val="TABLE-cell"/>
            </w:pPr>
            <w:r w:rsidRPr="004B0D59">
              <w:t>Pri-AKC</w:t>
            </w:r>
          </w:p>
        </w:tc>
        <w:tc>
          <w:tcPr>
            <w:tcW w:w="4962" w:type="dxa"/>
            <w:shd w:val="clear" w:color="auto" w:fill="auto"/>
          </w:tcPr>
          <w:p w14:paraId="5ABD894B" w14:textId="77777777" w:rsidR="00DF62AC" w:rsidRPr="009A2DF6" w:rsidRDefault="00DF62AC" w:rsidP="009A2DF6">
            <w:pPr>
              <w:pStyle w:val="TABLE-cell"/>
            </w:pPr>
            <w:r w:rsidRPr="009A2DF6">
              <w:t>A51C16FF5C498FCC89323D4A9267CD71BF81FD6F6A891CD240DA7F3D6F283E65</w:t>
            </w:r>
          </w:p>
        </w:tc>
        <w:tc>
          <w:tcPr>
            <w:tcW w:w="992" w:type="dxa"/>
            <w:shd w:val="clear" w:color="auto" w:fill="auto"/>
            <w:noWrap/>
          </w:tcPr>
          <w:p w14:paraId="3448DE2F" w14:textId="77777777" w:rsidR="00DF62AC" w:rsidRPr="009A2DF6" w:rsidRDefault="00DF62AC" w:rsidP="009A2DF6">
            <w:pPr>
              <w:pStyle w:val="TABLE-cell"/>
            </w:pPr>
            <w:r w:rsidRPr="009A2DF6">
              <w:t>32</w:t>
            </w:r>
          </w:p>
        </w:tc>
        <w:tc>
          <w:tcPr>
            <w:tcW w:w="956" w:type="dxa"/>
            <w:shd w:val="clear" w:color="auto" w:fill="auto"/>
            <w:noWrap/>
          </w:tcPr>
          <w:p w14:paraId="6A80860A" w14:textId="77777777" w:rsidR="00DF62AC" w:rsidRPr="009A2DF6" w:rsidRDefault="00DF62AC" w:rsidP="009A2DF6">
            <w:pPr>
              <w:pStyle w:val="TABLE-cell"/>
            </w:pPr>
            <w:r w:rsidRPr="009A2DF6">
              <w:t>256</w:t>
            </w:r>
          </w:p>
        </w:tc>
      </w:tr>
      <w:tr w:rsidR="00DF62AC" w:rsidRPr="009A2DF6" w14:paraId="7DEBB461" w14:textId="77777777" w:rsidTr="00DF62AC">
        <w:trPr>
          <w:trHeight w:val="663"/>
        </w:trPr>
        <w:tc>
          <w:tcPr>
            <w:tcW w:w="1384" w:type="dxa"/>
            <w:shd w:val="clear" w:color="auto" w:fill="auto"/>
            <w:noWrap/>
          </w:tcPr>
          <w:p w14:paraId="12057DB6" w14:textId="77777777" w:rsidR="00DF62AC" w:rsidRPr="004B0D59" w:rsidRDefault="00DF62AC" w:rsidP="009A2DF6">
            <w:pPr>
              <w:pStyle w:val="TABLE-cell"/>
            </w:pPr>
            <w:r w:rsidRPr="004B0D59">
              <w:t>Private Key Agreement Key Server</w:t>
            </w:r>
          </w:p>
        </w:tc>
        <w:tc>
          <w:tcPr>
            <w:tcW w:w="992" w:type="dxa"/>
            <w:shd w:val="clear" w:color="auto" w:fill="auto"/>
            <w:noWrap/>
          </w:tcPr>
          <w:p w14:paraId="77B464FD" w14:textId="77777777" w:rsidR="00DF62AC" w:rsidRPr="004B0D59" w:rsidRDefault="00DF62AC" w:rsidP="009A2DF6">
            <w:pPr>
              <w:pStyle w:val="TABLE-cell"/>
            </w:pPr>
            <w:r w:rsidRPr="004B0D59">
              <w:t>Pri-AKS</w:t>
            </w:r>
          </w:p>
        </w:tc>
        <w:tc>
          <w:tcPr>
            <w:tcW w:w="4962" w:type="dxa"/>
            <w:shd w:val="clear" w:color="auto" w:fill="auto"/>
          </w:tcPr>
          <w:p w14:paraId="5E932EC0" w14:textId="77777777" w:rsidR="00DF62AC" w:rsidRPr="009A2DF6" w:rsidRDefault="00DF62AC" w:rsidP="009A2DF6">
            <w:pPr>
              <w:pStyle w:val="TABLE-cell"/>
            </w:pPr>
            <w:r w:rsidRPr="009A2DF6">
              <w:t>AAD3FD0732E991CF52A74C66C1F2827DDC53522A2E0A169D7C4FFCC0FB5D6A4D</w:t>
            </w:r>
          </w:p>
        </w:tc>
        <w:tc>
          <w:tcPr>
            <w:tcW w:w="992" w:type="dxa"/>
            <w:shd w:val="clear" w:color="auto" w:fill="auto"/>
            <w:noWrap/>
          </w:tcPr>
          <w:p w14:paraId="4F756ADE" w14:textId="77777777" w:rsidR="00DF62AC" w:rsidRPr="009A2DF6" w:rsidRDefault="00DF62AC" w:rsidP="009A2DF6">
            <w:pPr>
              <w:pStyle w:val="TABLE-cell"/>
            </w:pPr>
            <w:r w:rsidRPr="009A2DF6">
              <w:t>32</w:t>
            </w:r>
          </w:p>
        </w:tc>
        <w:tc>
          <w:tcPr>
            <w:tcW w:w="956" w:type="dxa"/>
            <w:shd w:val="clear" w:color="auto" w:fill="auto"/>
            <w:noWrap/>
          </w:tcPr>
          <w:p w14:paraId="6691AECC" w14:textId="77777777" w:rsidR="00DF62AC" w:rsidRPr="009A2DF6" w:rsidRDefault="00DF62AC" w:rsidP="009A2DF6">
            <w:pPr>
              <w:pStyle w:val="TABLE-cell"/>
            </w:pPr>
            <w:r w:rsidRPr="009A2DF6">
              <w:t>256</w:t>
            </w:r>
          </w:p>
        </w:tc>
      </w:tr>
      <w:tr w:rsidR="00DF62AC" w:rsidRPr="009A2DF6" w14:paraId="789DCED7" w14:textId="77777777" w:rsidTr="00DF62AC">
        <w:trPr>
          <w:trHeight w:val="663"/>
        </w:trPr>
        <w:tc>
          <w:tcPr>
            <w:tcW w:w="1384" w:type="dxa"/>
            <w:shd w:val="clear" w:color="auto" w:fill="auto"/>
            <w:noWrap/>
          </w:tcPr>
          <w:p w14:paraId="5673D922" w14:textId="77777777" w:rsidR="00DF62AC" w:rsidRPr="004B0D59" w:rsidRDefault="00DF62AC" w:rsidP="009A2DF6">
            <w:pPr>
              <w:pStyle w:val="TABLE-cell"/>
            </w:pPr>
            <w:r w:rsidRPr="004B0D59">
              <w:lastRenderedPageBreak/>
              <w:t>Public Key Agreement Key Client</w:t>
            </w:r>
          </w:p>
        </w:tc>
        <w:tc>
          <w:tcPr>
            <w:tcW w:w="992" w:type="dxa"/>
            <w:shd w:val="clear" w:color="auto" w:fill="auto"/>
            <w:noWrap/>
          </w:tcPr>
          <w:p w14:paraId="355DDCC5" w14:textId="77777777" w:rsidR="00DF62AC" w:rsidRPr="004B0D59" w:rsidRDefault="00DF62AC" w:rsidP="009A2DF6">
            <w:pPr>
              <w:pStyle w:val="TABLE-cell"/>
            </w:pPr>
            <w:r w:rsidRPr="004B0D59">
              <w:t>Pub-AKC</w:t>
            </w:r>
          </w:p>
        </w:tc>
        <w:tc>
          <w:tcPr>
            <w:tcW w:w="4962" w:type="dxa"/>
            <w:shd w:val="clear" w:color="auto" w:fill="auto"/>
          </w:tcPr>
          <w:p w14:paraId="6CEB4F39" w14:textId="77777777" w:rsidR="00DF62AC" w:rsidRPr="009A2DF6" w:rsidRDefault="00DF62AC" w:rsidP="009A2DF6">
            <w:pPr>
              <w:pStyle w:val="TABLE-cell"/>
            </w:pPr>
            <w:r w:rsidRPr="009A2DF6">
              <w:t>07C56DE2DCAF0FD793EF29F019C89B4A0CC1E001CE94F4FFBE10BC05E7E66F7671A13FBCF9E662B9826FFF6A6938546D524ED6D3405F020296BDE16B04F7A7C2</w:t>
            </w:r>
          </w:p>
        </w:tc>
        <w:tc>
          <w:tcPr>
            <w:tcW w:w="992" w:type="dxa"/>
            <w:shd w:val="clear" w:color="auto" w:fill="auto"/>
            <w:noWrap/>
          </w:tcPr>
          <w:p w14:paraId="1A4B3FDC" w14:textId="77777777" w:rsidR="00DF62AC" w:rsidRPr="009A2DF6" w:rsidRDefault="00DF62AC" w:rsidP="009A2DF6">
            <w:pPr>
              <w:pStyle w:val="TABLE-cell"/>
            </w:pPr>
            <w:r w:rsidRPr="009A2DF6">
              <w:t>64</w:t>
            </w:r>
          </w:p>
        </w:tc>
        <w:tc>
          <w:tcPr>
            <w:tcW w:w="956" w:type="dxa"/>
            <w:shd w:val="clear" w:color="auto" w:fill="auto"/>
            <w:noWrap/>
          </w:tcPr>
          <w:p w14:paraId="53DDA207" w14:textId="77777777" w:rsidR="00DF62AC" w:rsidRPr="009A2DF6" w:rsidRDefault="00DF62AC" w:rsidP="009A2DF6">
            <w:pPr>
              <w:pStyle w:val="TABLE-cell"/>
            </w:pPr>
            <w:r w:rsidRPr="009A2DF6">
              <w:t>512</w:t>
            </w:r>
          </w:p>
        </w:tc>
      </w:tr>
      <w:tr w:rsidR="00DF62AC" w:rsidRPr="009A2DF6" w14:paraId="7BBA26FE" w14:textId="77777777" w:rsidTr="00DF62AC">
        <w:trPr>
          <w:trHeight w:val="663"/>
        </w:trPr>
        <w:tc>
          <w:tcPr>
            <w:tcW w:w="1384" w:type="dxa"/>
            <w:shd w:val="clear" w:color="auto" w:fill="auto"/>
            <w:noWrap/>
          </w:tcPr>
          <w:p w14:paraId="59150850" w14:textId="77777777" w:rsidR="00DF62AC" w:rsidRPr="004B0D59" w:rsidRDefault="00DF62AC" w:rsidP="009A2DF6">
            <w:pPr>
              <w:pStyle w:val="TABLE-cell"/>
            </w:pPr>
            <w:r w:rsidRPr="004B0D59">
              <w:t>Public Key Agreement Key Server</w:t>
            </w:r>
          </w:p>
        </w:tc>
        <w:tc>
          <w:tcPr>
            <w:tcW w:w="992" w:type="dxa"/>
            <w:shd w:val="clear" w:color="auto" w:fill="auto"/>
            <w:noWrap/>
          </w:tcPr>
          <w:p w14:paraId="16ECC8CB" w14:textId="77777777" w:rsidR="00DF62AC" w:rsidRPr="004B0D59" w:rsidRDefault="00DF62AC" w:rsidP="009A2DF6">
            <w:pPr>
              <w:pStyle w:val="TABLE-cell"/>
            </w:pPr>
            <w:r w:rsidRPr="004B0D59">
              <w:t>Pub-AKS</w:t>
            </w:r>
          </w:p>
        </w:tc>
        <w:tc>
          <w:tcPr>
            <w:tcW w:w="4962" w:type="dxa"/>
            <w:shd w:val="clear" w:color="auto" w:fill="auto"/>
          </w:tcPr>
          <w:p w14:paraId="14DFE486" w14:textId="77777777" w:rsidR="00DF62AC" w:rsidRPr="009A2DF6" w:rsidRDefault="00DF62AC" w:rsidP="009A2DF6">
            <w:pPr>
              <w:pStyle w:val="TABLE-cell"/>
            </w:pPr>
            <w:r w:rsidRPr="009A2DF6">
              <w:t>A653565B0E06070BAE9FBE140A5D2156812AEE2DD525053E3EFC850BF13BFDFFCB240BC7B77BFF5883344E7275908D2287BEFA3725017295A096989D2338290B</w:t>
            </w:r>
          </w:p>
        </w:tc>
        <w:tc>
          <w:tcPr>
            <w:tcW w:w="992" w:type="dxa"/>
            <w:shd w:val="clear" w:color="auto" w:fill="auto"/>
            <w:noWrap/>
          </w:tcPr>
          <w:p w14:paraId="6C4E94CF" w14:textId="77777777" w:rsidR="00DF62AC" w:rsidRPr="009A2DF6" w:rsidRDefault="00DF62AC" w:rsidP="009A2DF6">
            <w:pPr>
              <w:pStyle w:val="TABLE-cell"/>
            </w:pPr>
            <w:r w:rsidRPr="009A2DF6">
              <w:t>64</w:t>
            </w:r>
          </w:p>
        </w:tc>
        <w:tc>
          <w:tcPr>
            <w:tcW w:w="956" w:type="dxa"/>
            <w:shd w:val="clear" w:color="auto" w:fill="auto"/>
            <w:noWrap/>
          </w:tcPr>
          <w:p w14:paraId="1DAFC8E1" w14:textId="77777777" w:rsidR="00DF62AC" w:rsidRPr="009A2DF6" w:rsidRDefault="00DF62AC" w:rsidP="009A2DF6">
            <w:pPr>
              <w:pStyle w:val="TABLE-cell"/>
            </w:pPr>
            <w:r w:rsidRPr="009A2DF6">
              <w:t>512</w:t>
            </w:r>
          </w:p>
        </w:tc>
      </w:tr>
      <w:tr w:rsidR="00DF62AC" w:rsidRPr="009A2DF6" w14:paraId="176623C9" w14:textId="77777777" w:rsidTr="00DF62AC">
        <w:trPr>
          <w:trHeight w:val="767"/>
        </w:trPr>
        <w:tc>
          <w:tcPr>
            <w:tcW w:w="1384" w:type="dxa"/>
            <w:shd w:val="clear" w:color="auto" w:fill="auto"/>
            <w:noWrap/>
            <w:hideMark/>
          </w:tcPr>
          <w:p w14:paraId="2F76D483" w14:textId="77777777" w:rsidR="00DF62AC" w:rsidRPr="004B0D59" w:rsidRDefault="00DF62AC" w:rsidP="009A2DF6">
            <w:pPr>
              <w:pStyle w:val="TABLE-cell"/>
            </w:pPr>
            <w:r w:rsidRPr="004B0D59">
              <w:t>Ephemeral Public Key Client</w:t>
            </w:r>
          </w:p>
        </w:tc>
        <w:tc>
          <w:tcPr>
            <w:tcW w:w="992" w:type="dxa"/>
            <w:shd w:val="clear" w:color="auto" w:fill="auto"/>
            <w:noWrap/>
            <w:hideMark/>
          </w:tcPr>
          <w:p w14:paraId="7CC37157" w14:textId="77777777" w:rsidR="00DF62AC" w:rsidRPr="004B0D59" w:rsidRDefault="00DF62AC" w:rsidP="009A2DF6">
            <w:pPr>
              <w:pStyle w:val="TABLE-cell"/>
            </w:pPr>
            <w:r w:rsidRPr="004B0D59">
              <w:t>Epub-KC</w:t>
            </w:r>
          </w:p>
        </w:tc>
        <w:tc>
          <w:tcPr>
            <w:tcW w:w="4962" w:type="dxa"/>
            <w:shd w:val="clear" w:color="auto" w:fill="auto"/>
            <w:hideMark/>
          </w:tcPr>
          <w:p w14:paraId="70E008F2" w14:textId="77777777" w:rsidR="00DF62AC" w:rsidRPr="009A2DF6" w:rsidRDefault="00DF62AC" w:rsidP="009A2DF6">
            <w:pPr>
              <w:pStyle w:val="TABLE-cell"/>
            </w:pPr>
            <w:r w:rsidRPr="009A2DF6">
              <w:t>C323C2BD45711DE4688637D919F92E9DB8FB2DFC213A88D21C9DC8DCBA917D8170511DE1BADB360D50058F794B0960AE11FA28D392CFF907A62D13E3357B1DC0</w:t>
            </w:r>
          </w:p>
        </w:tc>
        <w:tc>
          <w:tcPr>
            <w:tcW w:w="992" w:type="dxa"/>
            <w:shd w:val="clear" w:color="auto" w:fill="auto"/>
            <w:noWrap/>
            <w:hideMark/>
          </w:tcPr>
          <w:p w14:paraId="5DC40CF2" w14:textId="77777777" w:rsidR="00DF62AC" w:rsidRPr="009A2DF6" w:rsidRDefault="00DF62AC" w:rsidP="009A2DF6">
            <w:pPr>
              <w:pStyle w:val="TABLE-cell"/>
            </w:pPr>
            <w:r w:rsidRPr="009A2DF6">
              <w:t>64</w:t>
            </w:r>
          </w:p>
        </w:tc>
        <w:tc>
          <w:tcPr>
            <w:tcW w:w="956" w:type="dxa"/>
            <w:shd w:val="clear" w:color="auto" w:fill="auto"/>
            <w:noWrap/>
            <w:hideMark/>
          </w:tcPr>
          <w:p w14:paraId="45318272" w14:textId="77777777" w:rsidR="00DF62AC" w:rsidRPr="009A2DF6" w:rsidRDefault="00DF62AC" w:rsidP="009A2DF6">
            <w:pPr>
              <w:pStyle w:val="TABLE-cell"/>
            </w:pPr>
            <w:r w:rsidRPr="009A2DF6">
              <w:t>512</w:t>
            </w:r>
          </w:p>
        </w:tc>
      </w:tr>
      <w:tr w:rsidR="00DF62AC" w:rsidRPr="009A2DF6" w14:paraId="182C1452" w14:textId="77777777" w:rsidTr="00DF62AC">
        <w:trPr>
          <w:trHeight w:val="625"/>
        </w:trPr>
        <w:tc>
          <w:tcPr>
            <w:tcW w:w="1384" w:type="dxa"/>
            <w:shd w:val="clear" w:color="auto" w:fill="auto"/>
            <w:noWrap/>
            <w:hideMark/>
          </w:tcPr>
          <w:p w14:paraId="44779DBA" w14:textId="77777777" w:rsidR="00DF62AC" w:rsidRPr="004B0D59" w:rsidRDefault="00DF62AC" w:rsidP="009A2DF6">
            <w:pPr>
              <w:pStyle w:val="TABLE-cell"/>
            </w:pPr>
            <w:r w:rsidRPr="004B0D59">
              <w:t>Ephemeral Public Key Server</w:t>
            </w:r>
          </w:p>
        </w:tc>
        <w:tc>
          <w:tcPr>
            <w:tcW w:w="992" w:type="dxa"/>
            <w:shd w:val="clear" w:color="auto" w:fill="auto"/>
            <w:noWrap/>
            <w:hideMark/>
          </w:tcPr>
          <w:p w14:paraId="3BEABBE4" w14:textId="77777777" w:rsidR="00DF62AC" w:rsidRPr="004B0D59" w:rsidRDefault="00DF62AC" w:rsidP="009A2DF6">
            <w:pPr>
              <w:pStyle w:val="TABLE-cell"/>
            </w:pPr>
            <w:r w:rsidRPr="004B0D59">
              <w:t>Epub-KS</w:t>
            </w:r>
          </w:p>
        </w:tc>
        <w:tc>
          <w:tcPr>
            <w:tcW w:w="4962" w:type="dxa"/>
            <w:shd w:val="clear" w:color="auto" w:fill="auto"/>
            <w:hideMark/>
          </w:tcPr>
          <w:p w14:paraId="3736F312" w14:textId="77777777" w:rsidR="00DF62AC" w:rsidRPr="009A2DF6" w:rsidRDefault="00DF62AC" w:rsidP="009A2DF6">
            <w:pPr>
              <w:pStyle w:val="TABLE-cell"/>
            </w:pPr>
            <w:r w:rsidRPr="009A2DF6">
              <w:t>6439724714B47CD9CB988897D8424AB946DCD083D37A954637616011B9C2378773295F0F850D8DAFD1BBE9FE666E53E4F097CD10B38B69622152724A90987444</w:t>
            </w:r>
          </w:p>
        </w:tc>
        <w:tc>
          <w:tcPr>
            <w:tcW w:w="992" w:type="dxa"/>
            <w:shd w:val="clear" w:color="auto" w:fill="auto"/>
            <w:noWrap/>
            <w:hideMark/>
          </w:tcPr>
          <w:p w14:paraId="5217B9D4" w14:textId="77777777" w:rsidR="00DF62AC" w:rsidRPr="009A2DF6" w:rsidRDefault="00DF62AC" w:rsidP="009A2DF6">
            <w:pPr>
              <w:pStyle w:val="TABLE-cell"/>
            </w:pPr>
            <w:r w:rsidRPr="009A2DF6">
              <w:t>64</w:t>
            </w:r>
          </w:p>
        </w:tc>
        <w:tc>
          <w:tcPr>
            <w:tcW w:w="956" w:type="dxa"/>
            <w:shd w:val="clear" w:color="auto" w:fill="auto"/>
            <w:noWrap/>
            <w:hideMark/>
          </w:tcPr>
          <w:p w14:paraId="7340CE02" w14:textId="77777777" w:rsidR="00DF62AC" w:rsidRPr="009A2DF6" w:rsidRDefault="00DF62AC" w:rsidP="009A2DF6">
            <w:pPr>
              <w:pStyle w:val="TABLE-cell"/>
            </w:pPr>
            <w:r w:rsidRPr="009A2DF6">
              <w:t>512</w:t>
            </w:r>
          </w:p>
        </w:tc>
      </w:tr>
      <w:tr w:rsidR="00DF62AC" w:rsidRPr="009A2DF6" w14:paraId="77F413C5" w14:textId="77777777" w:rsidTr="00DF62AC">
        <w:trPr>
          <w:trHeight w:val="690"/>
        </w:trPr>
        <w:tc>
          <w:tcPr>
            <w:tcW w:w="1384" w:type="dxa"/>
            <w:shd w:val="clear" w:color="auto" w:fill="auto"/>
            <w:noWrap/>
            <w:hideMark/>
          </w:tcPr>
          <w:p w14:paraId="6E144F59" w14:textId="77777777" w:rsidR="00DF62AC" w:rsidRPr="004B0D59" w:rsidRDefault="00DF62AC" w:rsidP="009A2DF6">
            <w:pPr>
              <w:pStyle w:val="TABLE-cell"/>
            </w:pPr>
            <w:r w:rsidRPr="004B0D59">
              <w:t>Ephemeral Private Key Client</w:t>
            </w:r>
          </w:p>
        </w:tc>
        <w:tc>
          <w:tcPr>
            <w:tcW w:w="992" w:type="dxa"/>
            <w:shd w:val="clear" w:color="auto" w:fill="auto"/>
            <w:noWrap/>
            <w:hideMark/>
          </w:tcPr>
          <w:p w14:paraId="1C350710" w14:textId="77777777" w:rsidR="00DF62AC" w:rsidRPr="004B0D59" w:rsidRDefault="00DF62AC" w:rsidP="009A2DF6">
            <w:pPr>
              <w:pStyle w:val="TABLE-cell"/>
            </w:pPr>
            <w:r w:rsidRPr="004B0D59">
              <w:t>Epri-KC</w:t>
            </w:r>
          </w:p>
        </w:tc>
        <w:tc>
          <w:tcPr>
            <w:tcW w:w="4962" w:type="dxa"/>
            <w:shd w:val="clear" w:color="auto" w:fill="auto"/>
            <w:hideMark/>
          </w:tcPr>
          <w:p w14:paraId="395CC2DC" w14:textId="77777777" w:rsidR="00DF62AC" w:rsidRPr="009A2DF6" w:rsidRDefault="00DF62AC" w:rsidP="009A2DF6">
            <w:pPr>
              <w:pStyle w:val="TABLE-cell"/>
            </w:pPr>
            <w:r w:rsidRPr="009A2DF6">
              <w:t>47DAB03842E5B6E74828EF4F449B378D7DD1A5DAE1FFCA5AE0B0BE0AD18EC57E</w:t>
            </w:r>
          </w:p>
        </w:tc>
        <w:tc>
          <w:tcPr>
            <w:tcW w:w="992" w:type="dxa"/>
            <w:shd w:val="clear" w:color="auto" w:fill="auto"/>
            <w:noWrap/>
            <w:hideMark/>
          </w:tcPr>
          <w:p w14:paraId="36AC47CA" w14:textId="77777777" w:rsidR="00DF62AC" w:rsidRPr="009A2DF6" w:rsidRDefault="00DF62AC" w:rsidP="009A2DF6">
            <w:pPr>
              <w:pStyle w:val="TABLE-cell"/>
            </w:pPr>
            <w:r w:rsidRPr="009A2DF6">
              <w:t>32</w:t>
            </w:r>
          </w:p>
        </w:tc>
        <w:tc>
          <w:tcPr>
            <w:tcW w:w="956" w:type="dxa"/>
            <w:shd w:val="clear" w:color="auto" w:fill="auto"/>
            <w:noWrap/>
            <w:hideMark/>
          </w:tcPr>
          <w:p w14:paraId="0A4AF05F" w14:textId="77777777" w:rsidR="00DF62AC" w:rsidRPr="009A2DF6" w:rsidRDefault="00DF62AC" w:rsidP="009A2DF6">
            <w:pPr>
              <w:pStyle w:val="TABLE-cell"/>
            </w:pPr>
            <w:r w:rsidRPr="009A2DF6">
              <w:t>256</w:t>
            </w:r>
          </w:p>
        </w:tc>
      </w:tr>
      <w:tr w:rsidR="00DF62AC" w:rsidRPr="009A2DF6" w14:paraId="1F833626" w14:textId="77777777" w:rsidTr="00DF62AC">
        <w:trPr>
          <w:trHeight w:val="690"/>
        </w:trPr>
        <w:tc>
          <w:tcPr>
            <w:tcW w:w="1384" w:type="dxa"/>
            <w:shd w:val="clear" w:color="auto" w:fill="auto"/>
            <w:noWrap/>
            <w:hideMark/>
          </w:tcPr>
          <w:p w14:paraId="69A773A9" w14:textId="77777777" w:rsidR="00DF62AC" w:rsidRPr="004B0D59" w:rsidRDefault="00DF62AC" w:rsidP="009A2DF6">
            <w:pPr>
              <w:pStyle w:val="TABLE-cell"/>
            </w:pPr>
            <w:r w:rsidRPr="004B0D59">
              <w:t>Ephemeral Private Key Server</w:t>
            </w:r>
          </w:p>
        </w:tc>
        <w:tc>
          <w:tcPr>
            <w:tcW w:w="992" w:type="dxa"/>
            <w:shd w:val="clear" w:color="auto" w:fill="auto"/>
            <w:noWrap/>
            <w:hideMark/>
          </w:tcPr>
          <w:p w14:paraId="580D076A" w14:textId="77777777" w:rsidR="00DF62AC" w:rsidRPr="004B0D59" w:rsidRDefault="00DF62AC" w:rsidP="009A2DF6">
            <w:pPr>
              <w:pStyle w:val="TABLE-cell"/>
            </w:pPr>
            <w:r w:rsidRPr="004B0D59">
              <w:t>Epri-KS</w:t>
            </w:r>
          </w:p>
        </w:tc>
        <w:tc>
          <w:tcPr>
            <w:tcW w:w="4962" w:type="dxa"/>
            <w:shd w:val="clear" w:color="auto" w:fill="auto"/>
            <w:hideMark/>
          </w:tcPr>
          <w:p w14:paraId="06E2525D" w14:textId="77777777" w:rsidR="00DF62AC" w:rsidRPr="009A2DF6" w:rsidRDefault="00DF62AC" w:rsidP="009A2DF6">
            <w:pPr>
              <w:pStyle w:val="TABLE-cell"/>
            </w:pPr>
            <w:r w:rsidRPr="009A2DF6">
              <w:t>819B1BEACC955E29139E368BF4119C126FF799EE16BCBA3F45C1EF16749BCB95</w:t>
            </w:r>
          </w:p>
        </w:tc>
        <w:tc>
          <w:tcPr>
            <w:tcW w:w="992" w:type="dxa"/>
            <w:shd w:val="clear" w:color="auto" w:fill="auto"/>
            <w:noWrap/>
            <w:hideMark/>
          </w:tcPr>
          <w:p w14:paraId="337E7FFE" w14:textId="77777777" w:rsidR="00DF62AC" w:rsidRPr="009A2DF6" w:rsidRDefault="00DF62AC" w:rsidP="009A2DF6">
            <w:pPr>
              <w:pStyle w:val="TABLE-cell"/>
            </w:pPr>
            <w:r w:rsidRPr="009A2DF6">
              <w:t>32</w:t>
            </w:r>
          </w:p>
        </w:tc>
        <w:tc>
          <w:tcPr>
            <w:tcW w:w="956" w:type="dxa"/>
            <w:shd w:val="clear" w:color="auto" w:fill="auto"/>
            <w:noWrap/>
            <w:hideMark/>
          </w:tcPr>
          <w:p w14:paraId="170114AF" w14:textId="77777777" w:rsidR="00DF62AC" w:rsidRPr="009A2DF6" w:rsidRDefault="00DF62AC" w:rsidP="009A2DF6">
            <w:pPr>
              <w:pStyle w:val="TABLE-cell"/>
            </w:pPr>
            <w:r w:rsidRPr="009A2DF6">
              <w:t>256</w:t>
            </w:r>
          </w:p>
        </w:tc>
      </w:tr>
      <w:tr w:rsidR="00DF62AC" w:rsidRPr="009A2DF6" w14:paraId="7780253D" w14:textId="77777777" w:rsidTr="00DF62AC">
        <w:trPr>
          <w:trHeight w:val="888"/>
        </w:trPr>
        <w:tc>
          <w:tcPr>
            <w:tcW w:w="1384" w:type="dxa"/>
            <w:shd w:val="clear" w:color="auto" w:fill="auto"/>
            <w:noWrap/>
            <w:hideMark/>
          </w:tcPr>
          <w:p w14:paraId="07C1089B" w14:textId="77777777" w:rsidR="00DF62AC" w:rsidRPr="004B0D59" w:rsidRDefault="00DF62AC" w:rsidP="009A2DF6">
            <w:pPr>
              <w:pStyle w:val="TABLE-cell"/>
            </w:pPr>
            <w:r w:rsidRPr="004B0D59">
              <w:t>Ephemeral Public Key Signature Client</w:t>
            </w:r>
          </w:p>
        </w:tc>
        <w:tc>
          <w:tcPr>
            <w:tcW w:w="992" w:type="dxa"/>
            <w:shd w:val="clear" w:color="auto" w:fill="auto"/>
            <w:noWrap/>
            <w:hideMark/>
          </w:tcPr>
          <w:p w14:paraId="1373C9A6" w14:textId="77777777" w:rsidR="00DF62AC" w:rsidRPr="004B0D59" w:rsidRDefault="00DF62AC" w:rsidP="009A2DF6">
            <w:pPr>
              <w:pStyle w:val="TABLE-cell"/>
            </w:pPr>
            <w:r w:rsidRPr="004B0D59">
              <w:t>Epub-K-Sig-C</w:t>
            </w:r>
          </w:p>
        </w:tc>
        <w:tc>
          <w:tcPr>
            <w:tcW w:w="4962" w:type="dxa"/>
            <w:shd w:val="clear" w:color="auto" w:fill="auto"/>
            <w:hideMark/>
          </w:tcPr>
          <w:p w14:paraId="5C0BA6A4" w14:textId="77777777" w:rsidR="00DF62AC" w:rsidRPr="009A2DF6" w:rsidRDefault="00DF62AC" w:rsidP="009A2DF6">
            <w:pPr>
              <w:pStyle w:val="TABLE-cell"/>
            </w:pPr>
            <w:r w:rsidRPr="009A2DF6">
              <w:t>B51BE089D0B682863B2217201E73A1A9031968A9B4121DCBC3281A69739AF87429F5B3AC5471E7B6A04A2C0F2F8A25FD772A317DF97FC5463FEAC248EB8AB8BE</w:t>
            </w:r>
          </w:p>
          <w:p w14:paraId="4604CA67" w14:textId="77777777" w:rsidR="00DF62AC" w:rsidRPr="009A2DF6" w:rsidRDefault="00DF62AC" w:rsidP="009A2DF6">
            <w:pPr>
              <w:pStyle w:val="TABLE-cell"/>
            </w:pPr>
            <w:r w:rsidRPr="009A2DF6">
              <w:t xml:space="preserve">// Epub-KC is included in signature </w:t>
            </w:r>
          </w:p>
        </w:tc>
        <w:tc>
          <w:tcPr>
            <w:tcW w:w="992" w:type="dxa"/>
            <w:shd w:val="clear" w:color="auto" w:fill="auto"/>
            <w:noWrap/>
            <w:hideMark/>
          </w:tcPr>
          <w:p w14:paraId="40D5AFAE" w14:textId="77777777" w:rsidR="00DF62AC" w:rsidRPr="009A2DF6" w:rsidRDefault="00DF62AC" w:rsidP="009A2DF6">
            <w:pPr>
              <w:pStyle w:val="TABLE-cell"/>
            </w:pPr>
            <w:r w:rsidRPr="009A2DF6">
              <w:t>64</w:t>
            </w:r>
          </w:p>
        </w:tc>
        <w:tc>
          <w:tcPr>
            <w:tcW w:w="956" w:type="dxa"/>
            <w:shd w:val="clear" w:color="auto" w:fill="auto"/>
            <w:noWrap/>
            <w:hideMark/>
          </w:tcPr>
          <w:p w14:paraId="60C16D04" w14:textId="77777777" w:rsidR="00DF62AC" w:rsidRPr="009A2DF6" w:rsidRDefault="00DF62AC" w:rsidP="009A2DF6">
            <w:pPr>
              <w:pStyle w:val="TABLE-cell"/>
            </w:pPr>
            <w:r w:rsidRPr="009A2DF6">
              <w:t>512</w:t>
            </w:r>
          </w:p>
        </w:tc>
      </w:tr>
      <w:tr w:rsidR="00DF62AC" w:rsidRPr="009A2DF6" w14:paraId="3F8686DC" w14:textId="77777777" w:rsidTr="00DF62AC">
        <w:trPr>
          <w:trHeight w:val="831"/>
        </w:trPr>
        <w:tc>
          <w:tcPr>
            <w:tcW w:w="1384" w:type="dxa"/>
            <w:shd w:val="clear" w:color="auto" w:fill="auto"/>
            <w:noWrap/>
            <w:hideMark/>
          </w:tcPr>
          <w:p w14:paraId="0A219FDB" w14:textId="77777777" w:rsidR="00DF62AC" w:rsidRPr="008B5866" w:rsidRDefault="00DF62AC" w:rsidP="009A2DF6">
            <w:pPr>
              <w:pStyle w:val="TABLE-cell"/>
            </w:pPr>
            <w:r w:rsidRPr="008B5866">
              <w:t>Ephemeral Public Key Signature Server</w:t>
            </w:r>
          </w:p>
        </w:tc>
        <w:tc>
          <w:tcPr>
            <w:tcW w:w="992" w:type="dxa"/>
            <w:shd w:val="clear" w:color="auto" w:fill="auto"/>
            <w:noWrap/>
            <w:hideMark/>
          </w:tcPr>
          <w:p w14:paraId="46FE506D" w14:textId="77777777" w:rsidR="00DF62AC" w:rsidRPr="008B5866" w:rsidRDefault="00DF62AC" w:rsidP="009A2DF6">
            <w:pPr>
              <w:pStyle w:val="TABLE-cell"/>
            </w:pPr>
            <w:r w:rsidRPr="008B5866">
              <w:t>Epri-K-Sig-S</w:t>
            </w:r>
          </w:p>
        </w:tc>
        <w:tc>
          <w:tcPr>
            <w:tcW w:w="4962" w:type="dxa"/>
            <w:shd w:val="clear" w:color="auto" w:fill="auto"/>
            <w:hideMark/>
          </w:tcPr>
          <w:p w14:paraId="25604475" w14:textId="77777777" w:rsidR="00DF62AC" w:rsidRPr="009A2DF6" w:rsidRDefault="00DF62AC" w:rsidP="009A2DF6">
            <w:pPr>
              <w:pStyle w:val="TABLE-cell"/>
            </w:pPr>
            <w:r w:rsidRPr="009A2DF6">
              <w:t>E1FF47974A1F6931A6502F58147463F0E8CC517D47F55B0AC56DD8AC5C9D0E481934F2D90F9893016BD82B6E3FFE21FF1588F3278B4E9D98EB4FB62ADD64B380</w:t>
            </w:r>
          </w:p>
          <w:p w14:paraId="792F14B1" w14:textId="77777777" w:rsidR="00DF62AC" w:rsidRPr="009A2DF6" w:rsidRDefault="00DF62AC" w:rsidP="009A2DF6">
            <w:pPr>
              <w:pStyle w:val="TABLE-cell"/>
            </w:pPr>
            <w:r w:rsidRPr="009A2DF6">
              <w:t xml:space="preserve">// Epub-KS are included in signature </w:t>
            </w:r>
          </w:p>
        </w:tc>
        <w:tc>
          <w:tcPr>
            <w:tcW w:w="992" w:type="dxa"/>
            <w:shd w:val="clear" w:color="auto" w:fill="auto"/>
            <w:noWrap/>
            <w:hideMark/>
          </w:tcPr>
          <w:p w14:paraId="1E39C27D" w14:textId="77777777" w:rsidR="00DF62AC" w:rsidRPr="009A2DF6" w:rsidRDefault="00DF62AC" w:rsidP="009A2DF6">
            <w:pPr>
              <w:pStyle w:val="TABLE-cell"/>
            </w:pPr>
            <w:r w:rsidRPr="009A2DF6">
              <w:t>64</w:t>
            </w:r>
          </w:p>
        </w:tc>
        <w:tc>
          <w:tcPr>
            <w:tcW w:w="956" w:type="dxa"/>
            <w:shd w:val="clear" w:color="auto" w:fill="auto"/>
            <w:noWrap/>
            <w:hideMark/>
          </w:tcPr>
          <w:p w14:paraId="28E6F660" w14:textId="77777777" w:rsidR="00DF62AC" w:rsidRPr="009A2DF6" w:rsidRDefault="00DF62AC" w:rsidP="009A2DF6">
            <w:pPr>
              <w:pStyle w:val="TABLE-cell"/>
            </w:pPr>
            <w:r w:rsidRPr="009A2DF6">
              <w:t>512</w:t>
            </w:r>
          </w:p>
        </w:tc>
      </w:tr>
      <w:tr w:rsidR="00DF62AC" w:rsidRPr="009A2DF6" w14:paraId="62609FC0" w14:textId="77777777" w:rsidTr="00DF62AC">
        <w:trPr>
          <w:trHeight w:val="214"/>
        </w:trPr>
        <w:tc>
          <w:tcPr>
            <w:tcW w:w="1384" w:type="dxa"/>
            <w:shd w:val="clear" w:color="auto" w:fill="auto"/>
            <w:noWrap/>
            <w:hideMark/>
          </w:tcPr>
          <w:p w14:paraId="26F0726D" w14:textId="77777777" w:rsidR="00DF62AC" w:rsidRPr="008B5866" w:rsidRDefault="00DF62AC" w:rsidP="009A2DF6">
            <w:pPr>
              <w:pStyle w:val="TABLE-cell"/>
            </w:pPr>
            <w:r w:rsidRPr="008B5866">
              <w:t>general-ciphering</w:t>
            </w:r>
            <w:r w:rsidRPr="008B5866">
              <w:br/>
              <w:t>(Access-Request)</w:t>
            </w:r>
          </w:p>
        </w:tc>
        <w:tc>
          <w:tcPr>
            <w:tcW w:w="992" w:type="dxa"/>
            <w:shd w:val="clear" w:color="auto" w:fill="auto"/>
            <w:noWrap/>
            <w:hideMark/>
          </w:tcPr>
          <w:p w14:paraId="71628487" w14:textId="77777777" w:rsidR="00DF62AC" w:rsidRPr="008B5866" w:rsidRDefault="00DF62AC" w:rsidP="009A2DF6">
            <w:pPr>
              <w:pStyle w:val="TABLE-cell"/>
            </w:pPr>
            <w:r w:rsidRPr="008B5866">
              <w:t>GC-C</w:t>
            </w:r>
          </w:p>
        </w:tc>
        <w:tc>
          <w:tcPr>
            <w:tcW w:w="4962" w:type="dxa"/>
            <w:shd w:val="clear" w:color="auto" w:fill="auto"/>
            <w:hideMark/>
          </w:tcPr>
          <w:p w14:paraId="6B833370" w14:textId="77777777" w:rsidR="00DF62AC" w:rsidRPr="009A2DF6" w:rsidRDefault="00DF62AC" w:rsidP="009A2DF6">
            <w:pPr>
              <w:pStyle w:val="TABLE-cell"/>
            </w:pPr>
            <w:r w:rsidRPr="009A2DF6">
              <w:t>DD</w:t>
            </w:r>
          </w:p>
          <w:p w14:paraId="23594E65" w14:textId="77777777" w:rsidR="00DF62AC" w:rsidRPr="009A2DF6" w:rsidRDefault="00DF62AC" w:rsidP="009A2DF6">
            <w:pPr>
              <w:pStyle w:val="TABLE-cell"/>
            </w:pPr>
            <w:r w:rsidRPr="009A2DF6">
              <w:t>080102030405060708 // transaction-id</w:t>
            </w:r>
          </w:p>
          <w:p w14:paraId="3421322A" w14:textId="77777777" w:rsidR="00DF62AC" w:rsidRPr="009A2DF6" w:rsidRDefault="00DF62AC" w:rsidP="009A2DF6">
            <w:pPr>
              <w:pStyle w:val="TABLE-cell"/>
            </w:pPr>
            <w:r w:rsidRPr="009A2DF6">
              <w:t>084D4D4D0000BC614E // originator-system-title</w:t>
            </w:r>
          </w:p>
          <w:p w14:paraId="788E34F2" w14:textId="77777777" w:rsidR="00DF62AC" w:rsidRPr="009A2DF6" w:rsidRDefault="00DF62AC" w:rsidP="009A2DF6">
            <w:pPr>
              <w:pStyle w:val="TABLE-cell"/>
            </w:pPr>
            <w:r w:rsidRPr="009A2DF6">
              <w:t>084D4D4D0000000001 // recipient-system-title</w:t>
            </w:r>
          </w:p>
          <w:p w14:paraId="029210E5" w14:textId="77777777" w:rsidR="00DF62AC" w:rsidRPr="009A2DF6" w:rsidRDefault="00DF62AC" w:rsidP="009A2DF6">
            <w:pPr>
              <w:pStyle w:val="TABLE-cell"/>
            </w:pPr>
            <w:r w:rsidRPr="009A2DF6">
              <w:t>00 // date-time not present</w:t>
            </w:r>
          </w:p>
          <w:p w14:paraId="389EC0BD" w14:textId="77777777" w:rsidR="00DF62AC" w:rsidRPr="009A2DF6" w:rsidRDefault="00DF62AC" w:rsidP="009A2DF6">
            <w:pPr>
              <w:pStyle w:val="TABLE-cell"/>
            </w:pPr>
            <w:r w:rsidRPr="009A2DF6">
              <w:t>00 // other-information not present</w:t>
            </w:r>
          </w:p>
          <w:p w14:paraId="3D54D832" w14:textId="77777777" w:rsidR="00DF62AC" w:rsidRPr="009A2DF6" w:rsidRDefault="00DF62AC" w:rsidP="009A2DF6">
            <w:pPr>
              <w:pStyle w:val="TABLE-cell"/>
            </w:pPr>
            <w:r w:rsidRPr="009A2DF6">
              <w:t>01 // optional flag</w:t>
            </w:r>
          </w:p>
          <w:p w14:paraId="7AF6D638" w14:textId="77777777" w:rsidR="00DF62AC" w:rsidRPr="009A2DF6" w:rsidRDefault="00DF62AC" w:rsidP="009A2DF6">
            <w:pPr>
              <w:pStyle w:val="TABLE-cell"/>
            </w:pPr>
            <w:r w:rsidRPr="009A2DF6">
              <w:t>02 // agreed-key CHOICE</w:t>
            </w:r>
          </w:p>
          <w:p w14:paraId="6A851D4C" w14:textId="77777777" w:rsidR="00DF62AC" w:rsidRPr="009A2DF6" w:rsidRDefault="00DF62AC" w:rsidP="009A2DF6">
            <w:pPr>
              <w:pStyle w:val="TABLE-cell"/>
            </w:pPr>
            <w:r w:rsidRPr="009A2DF6">
              <w:t xml:space="preserve">0101 // key-parameters </w:t>
            </w:r>
          </w:p>
          <w:p w14:paraId="0FC1EFAA" w14:textId="77777777" w:rsidR="00DF62AC" w:rsidRPr="009A2DF6" w:rsidRDefault="00DF62AC" w:rsidP="009A2DF6">
            <w:pPr>
              <w:pStyle w:val="TABLE-cell"/>
            </w:pPr>
            <w:r w:rsidRPr="009A2DF6">
              <w:t>8180C323C2BD45711DE4688637D919F92E9DB8FB2DFC213A88D21C9DC8DCBA917D8170511DE1BADB360D50058F794B0960AE11FA28D392CFF907A62D13E3357B1DC0B51BE089D0B682863B2217201E73A1A9031968A9B4121DCBC3281A69739AF87429F5B3AC5471E7B6A04A2C0F2F8A25FD772A317DF97FC5463FEAC248EB8AB8BE // key-ciphered-data</w:t>
            </w:r>
          </w:p>
          <w:p w14:paraId="1E13F453" w14:textId="77777777" w:rsidR="00DF62AC" w:rsidRPr="009A2DF6" w:rsidRDefault="00DF62AC" w:rsidP="009A2DF6">
            <w:pPr>
              <w:pStyle w:val="TABLE-cell"/>
            </w:pPr>
            <w:r w:rsidRPr="009A2DF6">
              <w:t>81EB3100000000F435069679270C5BF4425EE5777402A6C8D51C620EED52DBB188378B836E2857D5C053E6DDF27FA87409AEF502CD9618AE47017C010224FD109CC0BEB21E742D44AB40CD11908743EC90EC8C40E221D517F72228E1A26E827F43DC18ED27B5F458D66508B05A2A4CC6FED178C881AFC3BC67064689BE8BB41C80ABB3C114A31F4CB03B8B64C7E0B4CE77B2399C93347858888F92239713B38DF01C4858245827A92EF334172EA636B31CBBDF2A96AD5D035F66AA38F1A2D97D4BBA99622E6B5F18789CECB2DFB3937D9F3E17F8B472098E6563238F37528374809836002AEA6E7012D2ADFAA7 // ciphered-content</w:t>
            </w:r>
          </w:p>
          <w:p w14:paraId="7E90C407" w14:textId="77777777" w:rsidR="00DF62AC" w:rsidRPr="009A2DF6" w:rsidRDefault="00DF62AC" w:rsidP="009A2DF6">
            <w:pPr>
              <w:pStyle w:val="TABLE-cell"/>
            </w:pPr>
          </w:p>
        </w:tc>
        <w:tc>
          <w:tcPr>
            <w:tcW w:w="992" w:type="dxa"/>
            <w:shd w:val="clear" w:color="auto" w:fill="auto"/>
            <w:noWrap/>
            <w:hideMark/>
          </w:tcPr>
          <w:p w14:paraId="12BD435F" w14:textId="77777777" w:rsidR="00DF62AC" w:rsidRPr="009A2DF6" w:rsidRDefault="00DF62AC" w:rsidP="009A2DF6">
            <w:pPr>
              <w:pStyle w:val="TABLE-cell"/>
            </w:pPr>
            <w:r w:rsidRPr="009A2DF6">
              <w:t>401</w:t>
            </w:r>
          </w:p>
        </w:tc>
        <w:tc>
          <w:tcPr>
            <w:tcW w:w="956" w:type="dxa"/>
            <w:shd w:val="clear" w:color="auto" w:fill="auto"/>
            <w:noWrap/>
            <w:hideMark/>
          </w:tcPr>
          <w:p w14:paraId="01CE4CB0" w14:textId="77777777" w:rsidR="00DF62AC" w:rsidRPr="009A2DF6" w:rsidRDefault="00DF62AC" w:rsidP="009A2DF6">
            <w:pPr>
              <w:pStyle w:val="TABLE-cell"/>
            </w:pPr>
            <w:r w:rsidRPr="009A2DF6">
              <w:t>3208</w:t>
            </w:r>
          </w:p>
        </w:tc>
      </w:tr>
      <w:tr w:rsidR="00DF62AC" w:rsidRPr="009A2DF6" w14:paraId="0962F25B" w14:textId="77777777" w:rsidTr="00DF62AC">
        <w:trPr>
          <w:trHeight w:val="356"/>
        </w:trPr>
        <w:tc>
          <w:tcPr>
            <w:tcW w:w="1384" w:type="dxa"/>
            <w:shd w:val="clear" w:color="auto" w:fill="auto"/>
            <w:noWrap/>
            <w:hideMark/>
          </w:tcPr>
          <w:p w14:paraId="2FDD8236" w14:textId="77777777" w:rsidR="00DF62AC" w:rsidRPr="008B5866" w:rsidRDefault="00DF62AC" w:rsidP="009A2DF6">
            <w:pPr>
              <w:pStyle w:val="TABLE-cell"/>
            </w:pPr>
            <w:r w:rsidRPr="008B5866">
              <w:t>general-ciphering(Access-Response)</w:t>
            </w:r>
          </w:p>
        </w:tc>
        <w:tc>
          <w:tcPr>
            <w:tcW w:w="992" w:type="dxa"/>
            <w:shd w:val="clear" w:color="auto" w:fill="auto"/>
            <w:noWrap/>
            <w:hideMark/>
          </w:tcPr>
          <w:p w14:paraId="5FD92CF4" w14:textId="77777777" w:rsidR="00DF62AC" w:rsidRPr="008B5866" w:rsidRDefault="00DF62AC" w:rsidP="009A2DF6">
            <w:pPr>
              <w:pStyle w:val="TABLE-cell"/>
            </w:pPr>
            <w:r w:rsidRPr="008B5866">
              <w:t>GC-S</w:t>
            </w:r>
          </w:p>
        </w:tc>
        <w:tc>
          <w:tcPr>
            <w:tcW w:w="4962" w:type="dxa"/>
            <w:shd w:val="clear" w:color="auto" w:fill="auto"/>
            <w:hideMark/>
          </w:tcPr>
          <w:p w14:paraId="299E7697" w14:textId="77777777" w:rsidR="00DF62AC" w:rsidRPr="009A2DF6" w:rsidRDefault="00DF62AC" w:rsidP="009A2DF6">
            <w:pPr>
              <w:pStyle w:val="TABLE-cell"/>
            </w:pPr>
            <w:r w:rsidRPr="009A2DF6">
              <w:t>DD</w:t>
            </w:r>
          </w:p>
          <w:p w14:paraId="3F38528D" w14:textId="77777777" w:rsidR="00DF62AC" w:rsidRPr="009A2DF6" w:rsidRDefault="00DF62AC" w:rsidP="009A2DF6">
            <w:pPr>
              <w:pStyle w:val="TABLE-cell"/>
            </w:pPr>
            <w:r w:rsidRPr="009A2DF6">
              <w:t>080123456789012345 // transaction-id</w:t>
            </w:r>
          </w:p>
          <w:p w14:paraId="6EC3C0F0" w14:textId="77777777" w:rsidR="00DF62AC" w:rsidRPr="009A2DF6" w:rsidRDefault="00DF62AC" w:rsidP="009A2DF6">
            <w:pPr>
              <w:pStyle w:val="TABLE-cell"/>
            </w:pPr>
            <w:r w:rsidRPr="009A2DF6">
              <w:t>084D4D4D0000000001 // originator-system-title</w:t>
            </w:r>
          </w:p>
          <w:p w14:paraId="66CDAF98" w14:textId="77777777" w:rsidR="00DF62AC" w:rsidRPr="009A2DF6" w:rsidRDefault="00DF62AC" w:rsidP="009A2DF6">
            <w:pPr>
              <w:pStyle w:val="TABLE-cell"/>
            </w:pPr>
            <w:r w:rsidRPr="009A2DF6">
              <w:lastRenderedPageBreak/>
              <w:t>084D4D4D0000BC614E // recipient-system-title</w:t>
            </w:r>
          </w:p>
          <w:p w14:paraId="7BD65685" w14:textId="77777777" w:rsidR="00DF62AC" w:rsidRPr="009A2DF6" w:rsidRDefault="00DF62AC" w:rsidP="009A2DF6">
            <w:pPr>
              <w:pStyle w:val="TABLE-cell"/>
            </w:pPr>
            <w:r w:rsidRPr="009A2DF6">
              <w:t>00 // date-time not present</w:t>
            </w:r>
          </w:p>
          <w:p w14:paraId="68C239A1" w14:textId="77777777" w:rsidR="00DF62AC" w:rsidRPr="009A2DF6" w:rsidRDefault="00DF62AC" w:rsidP="009A2DF6">
            <w:pPr>
              <w:pStyle w:val="TABLE-cell"/>
            </w:pPr>
            <w:r w:rsidRPr="009A2DF6">
              <w:t>00 // other-information not present</w:t>
            </w:r>
          </w:p>
          <w:p w14:paraId="7E29C581" w14:textId="77777777" w:rsidR="00DF62AC" w:rsidRPr="009A2DF6" w:rsidRDefault="00DF62AC" w:rsidP="009A2DF6">
            <w:pPr>
              <w:pStyle w:val="TABLE-cell"/>
            </w:pPr>
            <w:r w:rsidRPr="009A2DF6">
              <w:t>01 // optional flag</w:t>
            </w:r>
          </w:p>
          <w:p w14:paraId="238AD4E9" w14:textId="77777777" w:rsidR="00DF62AC" w:rsidRPr="009A2DF6" w:rsidRDefault="00DF62AC" w:rsidP="009A2DF6">
            <w:pPr>
              <w:pStyle w:val="TABLE-cell"/>
            </w:pPr>
            <w:r w:rsidRPr="009A2DF6">
              <w:t>02 // agreed-key CHOICE</w:t>
            </w:r>
          </w:p>
          <w:p w14:paraId="2016A99E" w14:textId="77777777" w:rsidR="00DF62AC" w:rsidRPr="009A2DF6" w:rsidRDefault="00DF62AC" w:rsidP="009A2DF6">
            <w:pPr>
              <w:pStyle w:val="TABLE-cell"/>
            </w:pPr>
            <w:r w:rsidRPr="009A2DF6">
              <w:t>0101 // key-parameters</w:t>
            </w:r>
          </w:p>
          <w:p w14:paraId="2075C401" w14:textId="77777777" w:rsidR="00DF62AC" w:rsidRPr="009A2DF6" w:rsidRDefault="00DF62AC" w:rsidP="009A2DF6">
            <w:pPr>
              <w:pStyle w:val="TABLE-cell"/>
            </w:pPr>
            <w:r w:rsidRPr="009A2DF6">
              <w:t>81806439724714B47CD9CB988897D8424AB946DCD083D37A954637616011B9C2378773295F0F850D8DAFD1BBE9FE666E53E4F097CD10B38B69622152724A90987444E1FF47974A1F6931A6502F58147463F0E8CC517D47F55B0AC56DD8AC5C9D0E481934F2D90F9893016BD82B6E3FFE21FF1588F3278B4E9D98EB4FB62ADD64B380 // key-ciphered-data</w:t>
            </w:r>
          </w:p>
          <w:p w14:paraId="60ED1747" w14:textId="77777777" w:rsidR="00DF62AC" w:rsidRPr="009A2DF6" w:rsidRDefault="00DF62AC" w:rsidP="009A2DF6">
            <w:pPr>
              <w:pStyle w:val="TABLE-cell"/>
            </w:pPr>
            <w:r w:rsidRPr="009A2DF6">
              <w:t>3D3100000000B3FFCAA594642D8319CEC6B2A233E2BF4621D6991B97E4565B986E8CCBE9A299D8E7869723638FF6BB20E66E175E6F2D762CFD26B3D58733 // ciphered-content</w:t>
            </w:r>
          </w:p>
        </w:tc>
        <w:tc>
          <w:tcPr>
            <w:tcW w:w="992" w:type="dxa"/>
            <w:shd w:val="clear" w:color="auto" w:fill="auto"/>
            <w:noWrap/>
            <w:hideMark/>
          </w:tcPr>
          <w:p w14:paraId="02A2F27C" w14:textId="77777777" w:rsidR="00DF62AC" w:rsidRPr="009A2DF6" w:rsidRDefault="00DF62AC" w:rsidP="009A2DF6">
            <w:pPr>
              <w:pStyle w:val="TABLE-cell"/>
            </w:pPr>
            <w:r w:rsidRPr="009A2DF6">
              <w:lastRenderedPageBreak/>
              <w:t>226</w:t>
            </w:r>
          </w:p>
        </w:tc>
        <w:tc>
          <w:tcPr>
            <w:tcW w:w="956" w:type="dxa"/>
            <w:shd w:val="clear" w:color="auto" w:fill="auto"/>
            <w:noWrap/>
            <w:hideMark/>
          </w:tcPr>
          <w:p w14:paraId="403D43E8" w14:textId="77777777" w:rsidR="00DF62AC" w:rsidRPr="009A2DF6" w:rsidRDefault="00DF62AC" w:rsidP="009A2DF6">
            <w:pPr>
              <w:pStyle w:val="TABLE-cell"/>
            </w:pPr>
            <w:r w:rsidRPr="009A2DF6">
              <w:t>1808</w:t>
            </w:r>
          </w:p>
        </w:tc>
      </w:tr>
      <w:tr w:rsidR="00DF62AC" w:rsidRPr="009A2DF6" w14:paraId="13639ED7" w14:textId="77777777" w:rsidTr="00DF62AC">
        <w:trPr>
          <w:trHeight w:val="451"/>
        </w:trPr>
        <w:tc>
          <w:tcPr>
            <w:tcW w:w="1384" w:type="dxa"/>
            <w:shd w:val="clear" w:color="auto" w:fill="auto"/>
            <w:noWrap/>
            <w:hideMark/>
          </w:tcPr>
          <w:p w14:paraId="33F833B9" w14:textId="77777777" w:rsidR="00DF62AC" w:rsidRPr="008B5866" w:rsidRDefault="00DF62AC" w:rsidP="009A2DF6">
            <w:pPr>
              <w:pStyle w:val="TABLE-cell"/>
            </w:pPr>
            <w:r w:rsidRPr="008B5866">
              <w:t>Shared Secret GC-C</w:t>
            </w:r>
          </w:p>
        </w:tc>
        <w:tc>
          <w:tcPr>
            <w:tcW w:w="992" w:type="dxa"/>
            <w:shd w:val="clear" w:color="auto" w:fill="auto"/>
            <w:noWrap/>
            <w:hideMark/>
          </w:tcPr>
          <w:p w14:paraId="53E50F8E" w14:textId="77777777" w:rsidR="00DF62AC" w:rsidRPr="008B5866" w:rsidRDefault="00DF62AC" w:rsidP="009A2DF6">
            <w:pPr>
              <w:pStyle w:val="TABLE-cell"/>
            </w:pPr>
            <w:r w:rsidRPr="008B5866">
              <w:t>Z-GC-C</w:t>
            </w:r>
          </w:p>
        </w:tc>
        <w:tc>
          <w:tcPr>
            <w:tcW w:w="4962" w:type="dxa"/>
            <w:shd w:val="clear" w:color="auto" w:fill="auto"/>
            <w:hideMark/>
          </w:tcPr>
          <w:p w14:paraId="1592A224" w14:textId="77777777" w:rsidR="00DF62AC" w:rsidRPr="009A2DF6" w:rsidRDefault="00DF62AC" w:rsidP="009A2DF6">
            <w:pPr>
              <w:pStyle w:val="TABLE-cell"/>
            </w:pPr>
            <w:r w:rsidRPr="009A2DF6">
              <w:t>0D4385BA0DD756CBCAB9887EB538396EE8F090A14C1079B4359F115B977F4615</w:t>
            </w:r>
          </w:p>
        </w:tc>
        <w:tc>
          <w:tcPr>
            <w:tcW w:w="992" w:type="dxa"/>
            <w:shd w:val="clear" w:color="auto" w:fill="auto"/>
            <w:noWrap/>
            <w:hideMark/>
          </w:tcPr>
          <w:p w14:paraId="3562F39B" w14:textId="77777777" w:rsidR="00DF62AC" w:rsidRPr="009A2DF6" w:rsidRDefault="00DF62AC" w:rsidP="009A2DF6">
            <w:pPr>
              <w:pStyle w:val="TABLE-cell"/>
            </w:pPr>
            <w:r w:rsidRPr="009A2DF6">
              <w:t>32</w:t>
            </w:r>
          </w:p>
        </w:tc>
        <w:tc>
          <w:tcPr>
            <w:tcW w:w="956" w:type="dxa"/>
            <w:shd w:val="clear" w:color="auto" w:fill="auto"/>
            <w:noWrap/>
            <w:hideMark/>
          </w:tcPr>
          <w:p w14:paraId="30284173" w14:textId="77777777" w:rsidR="00DF62AC" w:rsidRPr="009A2DF6" w:rsidRDefault="00DF62AC" w:rsidP="009A2DF6">
            <w:pPr>
              <w:pStyle w:val="TABLE-cell"/>
            </w:pPr>
            <w:r w:rsidRPr="009A2DF6">
              <w:t>256</w:t>
            </w:r>
          </w:p>
        </w:tc>
      </w:tr>
      <w:tr w:rsidR="00DF62AC" w:rsidRPr="009A2DF6" w14:paraId="70B31A09" w14:textId="77777777" w:rsidTr="00DF62AC">
        <w:trPr>
          <w:trHeight w:val="300"/>
        </w:trPr>
        <w:tc>
          <w:tcPr>
            <w:tcW w:w="1384" w:type="dxa"/>
            <w:shd w:val="clear" w:color="auto" w:fill="auto"/>
            <w:noWrap/>
            <w:hideMark/>
          </w:tcPr>
          <w:p w14:paraId="6FD14B36" w14:textId="77777777" w:rsidR="00DF62AC" w:rsidRPr="008B5866" w:rsidRDefault="00DF62AC" w:rsidP="009A2DF6">
            <w:pPr>
              <w:pStyle w:val="TABLE-cell"/>
            </w:pPr>
            <w:r w:rsidRPr="008B5866">
              <w:t>AlgorithmID GC-C</w:t>
            </w:r>
          </w:p>
        </w:tc>
        <w:tc>
          <w:tcPr>
            <w:tcW w:w="992" w:type="dxa"/>
            <w:shd w:val="clear" w:color="auto" w:fill="auto"/>
            <w:noWrap/>
            <w:hideMark/>
          </w:tcPr>
          <w:p w14:paraId="4B3F3DCB" w14:textId="77777777" w:rsidR="00DF62AC" w:rsidRPr="008B5866" w:rsidRDefault="00DF62AC" w:rsidP="009A2DF6">
            <w:pPr>
              <w:pStyle w:val="TABLE-cell"/>
            </w:pPr>
            <w:r w:rsidRPr="008B5866">
              <w:t>AlgID-GC-C</w:t>
            </w:r>
          </w:p>
        </w:tc>
        <w:tc>
          <w:tcPr>
            <w:tcW w:w="4962" w:type="dxa"/>
            <w:shd w:val="clear" w:color="auto" w:fill="auto"/>
            <w:hideMark/>
          </w:tcPr>
          <w:p w14:paraId="5432733B" w14:textId="77777777" w:rsidR="00DF62AC" w:rsidRPr="009A2DF6" w:rsidRDefault="00DF62AC" w:rsidP="009A2DF6">
            <w:pPr>
              <w:pStyle w:val="TABLE-cell"/>
            </w:pPr>
            <w:r w:rsidRPr="009A2DF6">
              <w:t>60857405080300 // AES-GCM-128</w:t>
            </w:r>
          </w:p>
          <w:p w14:paraId="2E7B7A26" w14:textId="77777777" w:rsidR="00DF62AC" w:rsidRPr="009A2DF6" w:rsidRDefault="00DF62AC" w:rsidP="009A2DF6">
            <w:pPr>
              <w:pStyle w:val="TABLE-cell"/>
            </w:pPr>
          </w:p>
        </w:tc>
        <w:tc>
          <w:tcPr>
            <w:tcW w:w="992" w:type="dxa"/>
            <w:shd w:val="clear" w:color="auto" w:fill="auto"/>
            <w:noWrap/>
            <w:hideMark/>
          </w:tcPr>
          <w:p w14:paraId="5209C3DE" w14:textId="77777777" w:rsidR="00DF62AC" w:rsidRPr="009A2DF6" w:rsidRDefault="00DF62AC" w:rsidP="009A2DF6">
            <w:pPr>
              <w:pStyle w:val="TABLE-cell"/>
            </w:pPr>
            <w:r w:rsidRPr="009A2DF6">
              <w:t>7</w:t>
            </w:r>
          </w:p>
        </w:tc>
        <w:tc>
          <w:tcPr>
            <w:tcW w:w="956" w:type="dxa"/>
            <w:shd w:val="clear" w:color="auto" w:fill="auto"/>
            <w:noWrap/>
            <w:hideMark/>
          </w:tcPr>
          <w:p w14:paraId="5BAC011A" w14:textId="77777777" w:rsidR="00DF62AC" w:rsidRPr="009A2DF6" w:rsidRDefault="00DF62AC" w:rsidP="009A2DF6">
            <w:pPr>
              <w:pStyle w:val="TABLE-cell"/>
            </w:pPr>
            <w:r w:rsidRPr="009A2DF6">
              <w:t>56</w:t>
            </w:r>
          </w:p>
        </w:tc>
      </w:tr>
      <w:tr w:rsidR="00DF62AC" w:rsidRPr="009A2DF6" w14:paraId="25CA96BE" w14:textId="77777777" w:rsidTr="00DF62AC">
        <w:trPr>
          <w:trHeight w:val="690"/>
        </w:trPr>
        <w:tc>
          <w:tcPr>
            <w:tcW w:w="1384" w:type="dxa"/>
            <w:shd w:val="clear" w:color="auto" w:fill="auto"/>
            <w:noWrap/>
            <w:hideMark/>
          </w:tcPr>
          <w:p w14:paraId="21FAB213" w14:textId="77777777" w:rsidR="00DF62AC" w:rsidRPr="008B5866" w:rsidRDefault="00DF62AC" w:rsidP="009A2DF6">
            <w:pPr>
              <w:pStyle w:val="TABLE-cell"/>
            </w:pPr>
            <w:r w:rsidRPr="008B5866">
              <w:t>KDF(Z,AlgID,Sys-TC, Sys-TS) GC-C</w:t>
            </w:r>
          </w:p>
        </w:tc>
        <w:tc>
          <w:tcPr>
            <w:tcW w:w="992" w:type="dxa"/>
            <w:shd w:val="clear" w:color="auto" w:fill="auto"/>
            <w:noWrap/>
            <w:hideMark/>
          </w:tcPr>
          <w:p w14:paraId="298E3E79" w14:textId="77777777" w:rsidR="00DF62AC" w:rsidRPr="008B5866" w:rsidRDefault="00DF62AC" w:rsidP="009A2DF6">
            <w:pPr>
              <w:pStyle w:val="TABLE-cell"/>
            </w:pPr>
            <w:r w:rsidRPr="008B5866">
              <w:t>KDF-GC-C</w:t>
            </w:r>
          </w:p>
        </w:tc>
        <w:tc>
          <w:tcPr>
            <w:tcW w:w="4962" w:type="dxa"/>
            <w:shd w:val="clear" w:color="auto" w:fill="auto"/>
            <w:hideMark/>
          </w:tcPr>
          <w:p w14:paraId="50FF6AF1" w14:textId="77777777" w:rsidR="00DF62AC" w:rsidRPr="009A2DF6" w:rsidRDefault="00DF62AC" w:rsidP="009A2DF6">
            <w:pPr>
              <w:pStyle w:val="TABLE-cell"/>
            </w:pPr>
            <w:r w:rsidRPr="009A2DF6">
              <w:t>59A71FD81C929A86A99438DA17A66C058C6A93FD3065F5EE16A05D775927659B</w:t>
            </w:r>
          </w:p>
        </w:tc>
        <w:tc>
          <w:tcPr>
            <w:tcW w:w="992" w:type="dxa"/>
            <w:shd w:val="clear" w:color="auto" w:fill="auto"/>
            <w:noWrap/>
            <w:hideMark/>
          </w:tcPr>
          <w:p w14:paraId="71B68839" w14:textId="77777777" w:rsidR="00DF62AC" w:rsidRPr="009A2DF6" w:rsidRDefault="00DF62AC" w:rsidP="009A2DF6">
            <w:pPr>
              <w:pStyle w:val="TABLE-cell"/>
            </w:pPr>
            <w:r w:rsidRPr="009A2DF6">
              <w:t>32</w:t>
            </w:r>
          </w:p>
        </w:tc>
        <w:tc>
          <w:tcPr>
            <w:tcW w:w="956" w:type="dxa"/>
            <w:shd w:val="clear" w:color="auto" w:fill="auto"/>
            <w:noWrap/>
            <w:hideMark/>
          </w:tcPr>
          <w:p w14:paraId="0294E966" w14:textId="77777777" w:rsidR="00DF62AC" w:rsidRPr="009A2DF6" w:rsidRDefault="00DF62AC" w:rsidP="009A2DF6">
            <w:pPr>
              <w:pStyle w:val="TABLE-cell"/>
            </w:pPr>
            <w:r w:rsidRPr="009A2DF6">
              <w:t>256</w:t>
            </w:r>
          </w:p>
        </w:tc>
      </w:tr>
      <w:tr w:rsidR="00DF62AC" w:rsidRPr="009A2DF6" w14:paraId="02B97E92" w14:textId="77777777" w:rsidTr="00DF62AC">
        <w:trPr>
          <w:trHeight w:val="465"/>
        </w:trPr>
        <w:tc>
          <w:tcPr>
            <w:tcW w:w="1384" w:type="dxa"/>
            <w:shd w:val="clear" w:color="auto" w:fill="auto"/>
            <w:noWrap/>
            <w:hideMark/>
          </w:tcPr>
          <w:p w14:paraId="6805C2B4" w14:textId="77777777" w:rsidR="00DF62AC" w:rsidRPr="008B5866" w:rsidRDefault="00DF62AC" w:rsidP="009A2DF6">
            <w:pPr>
              <w:pStyle w:val="TABLE-cell"/>
            </w:pPr>
            <w:r w:rsidRPr="008B5866">
              <w:t>Encryption Key GC-C</w:t>
            </w:r>
          </w:p>
        </w:tc>
        <w:tc>
          <w:tcPr>
            <w:tcW w:w="992" w:type="dxa"/>
            <w:shd w:val="clear" w:color="auto" w:fill="auto"/>
            <w:noWrap/>
            <w:hideMark/>
          </w:tcPr>
          <w:p w14:paraId="400B4F67" w14:textId="77777777" w:rsidR="00DF62AC" w:rsidRPr="008B5866" w:rsidRDefault="00DF62AC" w:rsidP="009A2DF6">
            <w:pPr>
              <w:pStyle w:val="TABLE-cell"/>
            </w:pPr>
            <w:r w:rsidRPr="008B5866">
              <w:t>EK-GC-C</w:t>
            </w:r>
          </w:p>
        </w:tc>
        <w:tc>
          <w:tcPr>
            <w:tcW w:w="4962" w:type="dxa"/>
            <w:shd w:val="clear" w:color="auto" w:fill="auto"/>
            <w:hideMark/>
          </w:tcPr>
          <w:p w14:paraId="0CF1FE5C" w14:textId="77777777" w:rsidR="00DF62AC" w:rsidRPr="009A2DF6" w:rsidRDefault="00DF62AC" w:rsidP="009A2DF6">
            <w:pPr>
              <w:pStyle w:val="TABLE-cell"/>
            </w:pPr>
            <w:r w:rsidRPr="009A2DF6">
              <w:t>59A71FD81C929A86A99438DA17A66C05</w:t>
            </w:r>
          </w:p>
        </w:tc>
        <w:tc>
          <w:tcPr>
            <w:tcW w:w="992" w:type="dxa"/>
            <w:shd w:val="clear" w:color="auto" w:fill="auto"/>
            <w:noWrap/>
            <w:hideMark/>
          </w:tcPr>
          <w:p w14:paraId="3AB7BE07" w14:textId="77777777" w:rsidR="00DF62AC" w:rsidRPr="009A2DF6" w:rsidRDefault="00DF62AC" w:rsidP="009A2DF6">
            <w:pPr>
              <w:pStyle w:val="TABLE-cell"/>
            </w:pPr>
            <w:r w:rsidRPr="009A2DF6">
              <w:t>16</w:t>
            </w:r>
          </w:p>
        </w:tc>
        <w:tc>
          <w:tcPr>
            <w:tcW w:w="956" w:type="dxa"/>
            <w:shd w:val="clear" w:color="auto" w:fill="auto"/>
            <w:noWrap/>
            <w:hideMark/>
          </w:tcPr>
          <w:p w14:paraId="3601EBA2" w14:textId="77777777" w:rsidR="00DF62AC" w:rsidRPr="009A2DF6" w:rsidRDefault="00DF62AC" w:rsidP="009A2DF6">
            <w:pPr>
              <w:pStyle w:val="TABLE-cell"/>
            </w:pPr>
            <w:r w:rsidRPr="009A2DF6">
              <w:t>128</w:t>
            </w:r>
          </w:p>
        </w:tc>
      </w:tr>
      <w:tr w:rsidR="00DF62AC" w:rsidRPr="009A2DF6" w14:paraId="48F23C77" w14:textId="77777777" w:rsidTr="00DF62AC">
        <w:trPr>
          <w:trHeight w:val="465"/>
        </w:trPr>
        <w:tc>
          <w:tcPr>
            <w:tcW w:w="1384" w:type="dxa"/>
            <w:shd w:val="clear" w:color="auto" w:fill="auto"/>
            <w:noWrap/>
          </w:tcPr>
          <w:p w14:paraId="21395CEA" w14:textId="77777777" w:rsidR="00DF62AC" w:rsidRPr="008B5866" w:rsidRDefault="00DF62AC" w:rsidP="009A2DF6">
            <w:pPr>
              <w:pStyle w:val="TABLE-cell"/>
            </w:pPr>
            <w:r w:rsidRPr="008B5866">
              <w:t>Shared Secret GC-S</w:t>
            </w:r>
          </w:p>
        </w:tc>
        <w:tc>
          <w:tcPr>
            <w:tcW w:w="992" w:type="dxa"/>
            <w:shd w:val="clear" w:color="auto" w:fill="auto"/>
            <w:noWrap/>
          </w:tcPr>
          <w:p w14:paraId="30AE477D" w14:textId="77777777" w:rsidR="00DF62AC" w:rsidRPr="008B5866" w:rsidRDefault="00DF62AC" w:rsidP="009A2DF6">
            <w:pPr>
              <w:pStyle w:val="TABLE-cell"/>
              <w:rPr>
                <w:szCs w:val="16"/>
              </w:rPr>
            </w:pPr>
            <w:r w:rsidRPr="008B5866">
              <w:rPr>
                <w:szCs w:val="16"/>
              </w:rPr>
              <w:t>Z-GC-S</w:t>
            </w:r>
          </w:p>
        </w:tc>
        <w:tc>
          <w:tcPr>
            <w:tcW w:w="4962" w:type="dxa"/>
            <w:shd w:val="clear" w:color="auto" w:fill="auto"/>
          </w:tcPr>
          <w:p w14:paraId="28F96605" w14:textId="77777777" w:rsidR="00DF62AC" w:rsidRPr="009A2DF6" w:rsidRDefault="00DF62AC" w:rsidP="009A2DF6">
            <w:pPr>
              <w:pStyle w:val="TABLE-cell"/>
            </w:pPr>
            <w:r w:rsidRPr="009A2DF6">
              <w:t>2B4302DC49790E2E78D990CFB52ED6E2F273DECE441A2D95E4301B93812A9FAC</w:t>
            </w:r>
          </w:p>
        </w:tc>
        <w:tc>
          <w:tcPr>
            <w:tcW w:w="992" w:type="dxa"/>
            <w:shd w:val="clear" w:color="auto" w:fill="auto"/>
            <w:noWrap/>
          </w:tcPr>
          <w:p w14:paraId="02CB9EF8" w14:textId="77777777" w:rsidR="00DF62AC" w:rsidRPr="009A2DF6" w:rsidRDefault="00DF62AC" w:rsidP="009A2DF6">
            <w:pPr>
              <w:pStyle w:val="TABLE-cell"/>
            </w:pPr>
            <w:r w:rsidRPr="009A2DF6">
              <w:t>32</w:t>
            </w:r>
          </w:p>
        </w:tc>
        <w:tc>
          <w:tcPr>
            <w:tcW w:w="956" w:type="dxa"/>
            <w:shd w:val="clear" w:color="auto" w:fill="auto"/>
            <w:noWrap/>
          </w:tcPr>
          <w:p w14:paraId="589E38B4" w14:textId="77777777" w:rsidR="00DF62AC" w:rsidRPr="009A2DF6" w:rsidRDefault="00DF62AC" w:rsidP="009A2DF6">
            <w:pPr>
              <w:pStyle w:val="TABLE-cell"/>
            </w:pPr>
            <w:r w:rsidRPr="009A2DF6">
              <w:t>256</w:t>
            </w:r>
          </w:p>
        </w:tc>
      </w:tr>
      <w:tr w:rsidR="00DF62AC" w:rsidRPr="009A2DF6" w14:paraId="6F8710CF" w14:textId="77777777" w:rsidTr="00DF62AC">
        <w:trPr>
          <w:trHeight w:val="465"/>
        </w:trPr>
        <w:tc>
          <w:tcPr>
            <w:tcW w:w="1384" w:type="dxa"/>
            <w:shd w:val="clear" w:color="auto" w:fill="auto"/>
            <w:noWrap/>
          </w:tcPr>
          <w:p w14:paraId="1006815E" w14:textId="77777777" w:rsidR="00DF62AC" w:rsidRPr="008B5866" w:rsidRDefault="00DF62AC" w:rsidP="009A2DF6">
            <w:pPr>
              <w:pStyle w:val="TABLE-cell"/>
            </w:pPr>
            <w:r w:rsidRPr="008B5866">
              <w:t>AlgorithmID GC-S</w:t>
            </w:r>
          </w:p>
        </w:tc>
        <w:tc>
          <w:tcPr>
            <w:tcW w:w="992" w:type="dxa"/>
            <w:shd w:val="clear" w:color="auto" w:fill="auto"/>
            <w:noWrap/>
          </w:tcPr>
          <w:p w14:paraId="649DA858" w14:textId="77777777" w:rsidR="00DF62AC" w:rsidRPr="008B5866" w:rsidRDefault="00DF62AC" w:rsidP="009A2DF6">
            <w:pPr>
              <w:pStyle w:val="TABLE-cell"/>
              <w:rPr>
                <w:szCs w:val="16"/>
              </w:rPr>
            </w:pPr>
            <w:r w:rsidRPr="008B5866">
              <w:rPr>
                <w:szCs w:val="16"/>
              </w:rPr>
              <w:t>AlgID-GC-S</w:t>
            </w:r>
          </w:p>
        </w:tc>
        <w:tc>
          <w:tcPr>
            <w:tcW w:w="4962" w:type="dxa"/>
            <w:shd w:val="clear" w:color="auto" w:fill="auto"/>
          </w:tcPr>
          <w:p w14:paraId="0F5036D3" w14:textId="77777777" w:rsidR="00DF62AC" w:rsidRPr="009A2DF6" w:rsidRDefault="00DF62AC" w:rsidP="009A2DF6">
            <w:pPr>
              <w:pStyle w:val="TABLE-cell"/>
            </w:pPr>
            <w:r w:rsidRPr="009A2DF6">
              <w:t>60857405080300</w:t>
            </w:r>
          </w:p>
        </w:tc>
        <w:tc>
          <w:tcPr>
            <w:tcW w:w="992" w:type="dxa"/>
            <w:shd w:val="clear" w:color="auto" w:fill="auto"/>
            <w:noWrap/>
          </w:tcPr>
          <w:p w14:paraId="135403FD" w14:textId="77777777" w:rsidR="00DF62AC" w:rsidRPr="009A2DF6" w:rsidRDefault="00DF62AC" w:rsidP="009A2DF6">
            <w:pPr>
              <w:pStyle w:val="TABLE-cell"/>
            </w:pPr>
            <w:r w:rsidRPr="009A2DF6">
              <w:t>7</w:t>
            </w:r>
          </w:p>
        </w:tc>
        <w:tc>
          <w:tcPr>
            <w:tcW w:w="956" w:type="dxa"/>
            <w:shd w:val="clear" w:color="auto" w:fill="auto"/>
            <w:noWrap/>
          </w:tcPr>
          <w:p w14:paraId="1929B164" w14:textId="77777777" w:rsidR="00DF62AC" w:rsidRPr="009A2DF6" w:rsidRDefault="00DF62AC" w:rsidP="009A2DF6">
            <w:pPr>
              <w:pStyle w:val="TABLE-cell"/>
            </w:pPr>
            <w:r w:rsidRPr="009A2DF6">
              <w:t>56</w:t>
            </w:r>
          </w:p>
        </w:tc>
      </w:tr>
      <w:tr w:rsidR="00DF62AC" w:rsidRPr="009A2DF6" w14:paraId="21B738D8" w14:textId="77777777" w:rsidTr="00DF62AC">
        <w:trPr>
          <w:trHeight w:val="465"/>
        </w:trPr>
        <w:tc>
          <w:tcPr>
            <w:tcW w:w="1384" w:type="dxa"/>
            <w:shd w:val="clear" w:color="auto" w:fill="auto"/>
            <w:noWrap/>
          </w:tcPr>
          <w:p w14:paraId="2B9CB9FB" w14:textId="77777777" w:rsidR="00DF62AC" w:rsidRPr="008B5866" w:rsidRDefault="00DF62AC" w:rsidP="009A2DF6">
            <w:pPr>
              <w:pStyle w:val="TABLE-cell"/>
            </w:pPr>
            <w:r w:rsidRPr="008B5866">
              <w:t>KDF(Z,AlgID,Sys-TS, Sys-TC) GC-S</w:t>
            </w:r>
          </w:p>
        </w:tc>
        <w:tc>
          <w:tcPr>
            <w:tcW w:w="992" w:type="dxa"/>
            <w:shd w:val="clear" w:color="auto" w:fill="auto"/>
            <w:noWrap/>
          </w:tcPr>
          <w:p w14:paraId="36979180" w14:textId="77777777" w:rsidR="00DF62AC" w:rsidRPr="008B5866" w:rsidRDefault="00DF62AC" w:rsidP="009A2DF6">
            <w:pPr>
              <w:pStyle w:val="TABLE-cell"/>
              <w:rPr>
                <w:szCs w:val="16"/>
              </w:rPr>
            </w:pPr>
            <w:r w:rsidRPr="008B5866">
              <w:rPr>
                <w:szCs w:val="16"/>
              </w:rPr>
              <w:t>KDF-GC-S</w:t>
            </w:r>
          </w:p>
        </w:tc>
        <w:tc>
          <w:tcPr>
            <w:tcW w:w="4962" w:type="dxa"/>
            <w:shd w:val="clear" w:color="auto" w:fill="auto"/>
          </w:tcPr>
          <w:p w14:paraId="6FB5A1A1" w14:textId="77777777" w:rsidR="00DF62AC" w:rsidRPr="009A2DF6" w:rsidRDefault="00DF62AC" w:rsidP="009A2DF6">
            <w:pPr>
              <w:pStyle w:val="TABLE-cell"/>
            </w:pPr>
            <w:r w:rsidRPr="009A2DF6">
              <w:t>F0184BDA9466BFA4601A64A7EF46504AB1A40C4851A0A644503599DF298B2E14</w:t>
            </w:r>
          </w:p>
        </w:tc>
        <w:tc>
          <w:tcPr>
            <w:tcW w:w="992" w:type="dxa"/>
            <w:shd w:val="clear" w:color="auto" w:fill="auto"/>
            <w:noWrap/>
          </w:tcPr>
          <w:p w14:paraId="26069E4B" w14:textId="77777777" w:rsidR="00DF62AC" w:rsidRPr="009A2DF6" w:rsidRDefault="00DF62AC" w:rsidP="009A2DF6">
            <w:pPr>
              <w:pStyle w:val="TABLE-cell"/>
            </w:pPr>
            <w:r w:rsidRPr="009A2DF6">
              <w:t>32</w:t>
            </w:r>
          </w:p>
        </w:tc>
        <w:tc>
          <w:tcPr>
            <w:tcW w:w="956" w:type="dxa"/>
            <w:shd w:val="clear" w:color="auto" w:fill="auto"/>
            <w:noWrap/>
          </w:tcPr>
          <w:p w14:paraId="66F36003" w14:textId="77777777" w:rsidR="00DF62AC" w:rsidRPr="009A2DF6" w:rsidRDefault="00DF62AC" w:rsidP="009A2DF6">
            <w:pPr>
              <w:pStyle w:val="TABLE-cell"/>
            </w:pPr>
            <w:r w:rsidRPr="009A2DF6">
              <w:t>256</w:t>
            </w:r>
          </w:p>
        </w:tc>
      </w:tr>
      <w:tr w:rsidR="00DF62AC" w:rsidRPr="009A2DF6" w14:paraId="3CC1240C" w14:textId="77777777" w:rsidTr="00DF62AC">
        <w:trPr>
          <w:trHeight w:val="465"/>
        </w:trPr>
        <w:tc>
          <w:tcPr>
            <w:tcW w:w="1384" w:type="dxa"/>
            <w:shd w:val="clear" w:color="auto" w:fill="auto"/>
            <w:noWrap/>
          </w:tcPr>
          <w:p w14:paraId="0D0C8393" w14:textId="77777777" w:rsidR="00DF62AC" w:rsidRPr="008B5866" w:rsidRDefault="00DF62AC" w:rsidP="009A2DF6">
            <w:pPr>
              <w:pStyle w:val="TABLE-cell"/>
            </w:pPr>
            <w:r w:rsidRPr="008B5866">
              <w:t>Encryption Key GC-S</w:t>
            </w:r>
          </w:p>
        </w:tc>
        <w:tc>
          <w:tcPr>
            <w:tcW w:w="992" w:type="dxa"/>
            <w:shd w:val="clear" w:color="auto" w:fill="auto"/>
            <w:noWrap/>
          </w:tcPr>
          <w:p w14:paraId="34204E5C" w14:textId="77777777" w:rsidR="00DF62AC" w:rsidRPr="008B5866" w:rsidRDefault="00DF62AC" w:rsidP="009A2DF6">
            <w:pPr>
              <w:pStyle w:val="TABLE-cell"/>
              <w:rPr>
                <w:szCs w:val="16"/>
              </w:rPr>
            </w:pPr>
            <w:r w:rsidRPr="008B5866">
              <w:rPr>
                <w:szCs w:val="16"/>
              </w:rPr>
              <w:t>EK-GC-S</w:t>
            </w:r>
          </w:p>
        </w:tc>
        <w:tc>
          <w:tcPr>
            <w:tcW w:w="4962" w:type="dxa"/>
            <w:shd w:val="clear" w:color="auto" w:fill="auto"/>
          </w:tcPr>
          <w:p w14:paraId="566ADC7D" w14:textId="77777777" w:rsidR="00DF62AC" w:rsidRPr="009A2DF6" w:rsidRDefault="00DF62AC" w:rsidP="009A2DF6">
            <w:pPr>
              <w:pStyle w:val="TABLE-cell"/>
            </w:pPr>
            <w:r w:rsidRPr="009A2DF6">
              <w:t>F0184BDA9466BFA4601A64A7EF46504A</w:t>
            </w:r>
          </w:p>
        </w:tc>
        <w:tc>
          <w:tcPr>
            <w:tcW w:w="992" w:type="dxa"/>
            <w:shd w:val="clear" w:color="auto" w:fill="auto"/>
            <w:noWrap/>
          </w:tcPr>
          <w:p w14:paraId="5C9982AC" w14:textId="77777777" w:rsidR="00DF62AC" w:rsidRPr="009A2DF6" w:rsidRDefault="00DF62AC" w:rsidP="009A2DF6">
            <w:pPr>
              <w:pStyle w:val="TABLE-cell"/>
            </w:pPr>
            <w:r w:rsidRPr="009A2DF6">
              <w:t>16</w:t>
            </w:r>
          </w:p>
        </w:tc>
        <w:tc>
          <w:tcPr>
            <w:tcW w:w="956" w:type="dxa"/>
            <w:shd w:val="clear" w:color="auto" w:fill="auto"/>
            <w:noWrap/>
          </w:tcPr>
          <w:p w14:paraId="0836E378" w14:textId="77777777" w:rsidR="00DF62AC" w:rsidRPr="009A2DF6" w:rsidRDefault="00DF62AC" w:rsidP="009A2DF6">
            <w:pPr>
              <w:pStyle w:val="TABLE-cell"/>
            </w:pPr>
            <w:r w:rsidRPr="009A2DF6">
              <w:t>128</w:t>
            </w:r>
          </w:p>
        </w:tc>
      </w:tr>
      <w:tr w:rsidR="00DF62AC" w:rsidRPr="008B5866" w14:paraId="42978FF5" w14:textId="77777777" w:rsidTr="00DF62AC">
        <w:trPr>
          <w:trHeight w:val="465"/>
        </w:trPr>
        <w:tc>
          <w:tcPr>
            <w:tcW w:w="9286" w:type="dxa"/>
            <w:gridSpan w:val="5"/>
            <w:shd w:val="clear" w:color="auto" w:fill="auto"/>
            <w:noWrap/>
          </w:tcPr>
          <w:p w14:paraId="5890B5B4" w14:textId="77777777" w:rsidR="00DF62AC" w:rsidRPr="008B5866" w:rsidRDefault="00DF62AC" w:rsidP="009A2DF6">
            <w:pPr>
              <w:pStyle w:val="TABLE-cell"/>
            </w:pPr>
            <w:r w:rsidRPr="008B5866">
              <w:t>NOTE</w:t>
            </w:r>
            <w:r w:rsidRPr="008B5866">
              <w:tab/>
              <w:t>The values of the public keys are represented here as FE2OS(xp)II FE2OS(yp).</w:t>
            </w:r>
          </w:p>
        </w:tc>
      </w:tr>
    </w:tbl>
    <w:p w14:paraId="4B7A947A" w14:textId="77777777" w:rsidR="00C424F7" w:rsidRPr="008B5866" w:rsidRDefault="00C424F7" w:rsidP="002F7A07">
      <w:pPr>
        <w:pStyle w:val="NOTE"/>
      </w:pPr>
    </w:p>
    <w:p w14:paraId="389EEA6E" w14:textId="77777777" w:rsidR="00A40CA7" w:rsidRPr="008B5866" w:rsidRDefault="00A40CA7" w:rsidP="00F82099">
      <w:pPr>
        <w:pStyle w:val="ANNEX-heading1"/>
      </w:pPr>
      <w:bookmarkStart w:id="8066" w:name="_Toc392501569"/>
      <w:bookmarkStart w:id="8067" w:name="_Toc386405023"/>
      <w:bookmarkStart w:id="8068" w:name="_Toc378104431"/>
      <w:bookmarkStart w:id="8069" w:name="_Ref378096158"/>
      <w:bookmarkStart w:id="8070" w:name="_Toc437856648"/>
      <w:bookmarkStart w:id="8071" w:name="_Toc97127351"/>
      <w:bookmarkStart w:id="8072" w:name="_Toc373340393"/>
      <w:bookmarkStart w:id="8073" w:name="_Toc339091328"/>
      <w:bookmarkStart w:id="8074" w:name="_Toc337837330"/>
      <w:r w:rsidRPr="008B5866">
        <w:t>Static Unified Model</w:t>
      </w:r>
      <w:r w:rsidRPr="008B5866">
        <w:fldChar w:fldCharType="begin"/>
      </w:r>
      <w:r w:rsidRPr="008B5866">
        <w:instrText xml:space="preserve"> XE "Static Unified Model" </w:instrText>
      </w:r>
      <w:r w:rsidRPr="008B5866">
        <w:fldChar w:fldCharType="end"/>
      </w:r>
      <w:r w:rsidRPr="008B5866">
        <w:t xml:space="preserve"> C(0e, 2s, ECC CDH) scheme</w:t>
      </w:r>
      <w:bookmarkEnd w:id="8066"/>
      <w:bookmarkEnd w:id="8067"/>
      <w:bookmarkEnd w:id="8068"/>
      <w:bookmarkEnd w:id="8069"/>
      <w:bookmarkEnd w:id="8070"/>
      <w:bookmarkEnd w:id="8071"/>
    </w:p>
    <w:p w14:paraId="43945D32" w14:textId="1596E2F6" w:rsidR="00A40CA7" w:rsidRPr="008B5866" w:rsidRDefault="00A75627" w:rsidP="002F7A07">
      <w:pPr>
        <w:pStyle w:val="PARAGRAPH"/>
        <w:rPr>
          <w:u w:val="single"/>
        </w:rPr>
      </w:pPr>
      <w:r w:rsidRPr="008B5866">
        <w:fldChar w:fldCharType="begin"/>
      </w:r>
      <w:r w:rsidRPr="008B5866">
        <w:instrText xml:space="preserve"> REF _Ref472269597 \h </w:instrText>
      </w:r>
      <w:r w:rsidR="008B5866">
        <w:instrText xml:space="preserve"> \* MERGEFORMAT </w:instrText>
      </w:r>
      <w:r w:rsidRPr="008B5866">
        <w:fldChar w:fldCharType="separate"/>
      </w:r>
      <w:r w:rsidR="00DC4BE9" w:rsidRPr="008B5866">
        <w:t xml:space="preserve">Figure I. </w:t>
      </w:r>
      <w:r w:rsidR="00DC4BE9">
        <w:rPr>
          <w:noProof/>
        </w:rPr>
        <w:t>3</w:t>
      </w:r>
      <w:r w:rsidRPr="008B5866">
        <w:fldChar w:fldCharType="end"/>
      </w:r>
      <w:r w:rsidRPr="008B5866">
        <w:t xml:space="preserve"> </w:t>
      </w:r>
      <w:r w:rsidR="00A40CA7" w:rsidRPr="008B5866">
        <w:t xml:space="preserve">shows how Static Unified Model C(0e, 2s, ECC CDH) schemes specified in </w:t>
      </w:r>
      <w:r w:rsidR="00A40CA7" w:rsidRPr="008B5866">
        <w:fldChar w:fldCharType="begin" w:fldLock="1"/>
      </w:r>
      <w:r w:rsidR="00A40CA7" w:rsidRPr="008B5866">
        <w:instrText xml:space="preserve"> REF _Ref373699190 \r \h  \* MERGEFORMAT </w:instrText>
      </w:r>
      <w:r w:rsidR="00A40CA7" w:rsidRPr="008B5866">
        <w:fldChar w:fldCharType="separate"/>
      </w:r>
      <w:r w:rsidR="00811F07" w:rsidRPr="008B5866">
        <w:t>5.3.4.6.4</w:t>
      </w:r>
      <w:r w:rsidR="00A40CA7" w:rsidRPr="008B5866">
        <w:fldChar w:fldCharType="end"/>
      </w:r>
      <w:r w:rsidR="00A40CA7" w:rsidRPr="008B5866">
        <w:t xml:space="preserve"> is used in </w:t>
      </w:r>
      <w:del w:id="8075" w:author="John Cowburn" w:date="2021-04-16T14:02:00Z">
        <w:r w:rsidR="00A40CA7" w:rsidRPr="008B5866" w:rsidDel="00635BE8">
          <w:delText>DLMS</w:delText>
        </w:r>
      </w:del>
      <w:ins w:id="8076" w:author="John Cowburn" w:date="2021-04-16T14:02:00Z">
        <w:r w:rsidR="00635BE8">
          <w:t>DLMS®</w:t>
        </w:r>
      </w:ins>
      <w:r w:rsidR="00A40CA7" w:rsidRPr="008B5866">
        <w:t xml:space="preserve">/COSEM to protect </w:t>
      </w:r>
      <w:r w:rsidR="00DE306F" w:rsidRPr="008B5866">
        <w:t>an xDLMS</w:t>
      </w:r>
      <w:r w:rsidR="00A40CA7" w:rsidRPr="008B5866">
        <w:t xml:space="preserve"> APDU. See also </w:t>
      </w:r>
      <w:r w:rsidR="00A40CA7" w:rsidRPr="008B5866">
        <w:fldChar w:fldCharType="begin" w:fldLock="1"/>
      </w:r>
      <w:r w:rsidR="00A40CA7" w:rsidRPr="008B5866">
        <w:instrText xml:space="preserve"> REF _Ref342552427 \r \h  \* MERGEFORMAT </w:instrText>
      </w:r>
      <w:r w:rsidR="00A40CA7" w:rsidRPr="008B5866">
        <w:fldChar w:fldCharType="separate"/>
      </w:r>
      <w:r w:rsidR="00811F07" w:rsidRPr="008B5866">
        <w:rPr>
          <w:bCs/>
          <w:lang w:val="en-US"/>
        </w:rPr>
        <w:t>5.5.5</w:t>
      </w:r>
      <w:r w:rsidR="00A40CA7" w:rsidRPr="008B5866">
        <w:fldChar w:fldCharType="end"/>
      </w:r>
      <w:r w:rsidR="00A40CA7" w:rsidRPr="008B5866">
        <w:t>.</w:t>
      </w:r>
    </w:p>
    <w:p w14:paraId="2DC81BD6" w14:textId="77777777" w:rsidR="00A40CA7" w:rsidRPr="008B5866" w:rsidRDefault="00A40CA7" w:rsidP="002F7A07">
      <w:pPr>
        <w:pStyle w:val="FIGURE"/>
      </w:pPr>
      <w:r w:rsidRPr="008B5866">
        <w:rPr>
          <w:noProof/>
          <w:lang w:eastAsia="en-GB"/>
        </w:rPr>
        <w:lastRenderedPageBreak/>
        <w:drawing>
          <wp:inline distT="0" distB="0" distL="0" distR="0" wp14:anchorId="06A368F1" wp14:editId="45FD956E">
            <wp:extent cx="6193790" cy="610743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93790" cy="6107430"/>
                    </a:xfrm>
                    <a:prstGeom prst="rect">
                      <a:avLst/>
                    </a:prstGeom>
                    <a:noFill/>
                    <a:ln>
                      <a:noFill/>
                    </a:ln>
                  </pic:spPr>
                </pic:pic>
              </a:graphicData>
            </a:graphic>
          </wp:inline>
        </w:drawing>
      </w:r>
    </w:p>
    <w:p w14:paraId="70E09DF5" w14:textId="77777777" w:rsidR="00A40CA7" w:rsidRPr="008B5866" w:rsidRDefault="00A40CA7" w:rsidP="00A40CA7">
      <w:pPr>
        <w:pStyle w:val="NOTE"/>
        <w:jc w:val="right"/>
        <w:rPr>
          <w:i/>
          <w:vanish/>
        </w:rPr>
      </w:pPr>
      <w:r w:rsidRPr="008B5866">
        <w:rPr>
          <w:i/>
          <w:vanish/>
        </w:rPr>
        <w:t>ECDH C(0,2)_GK140630.emf</w:t>
      </w:r>
    </w:p>
    <w:p w14:paraId="7418A933" w14:textId="35FD0FC3" w:rsidR="00A40CA7" w:rsidRDefault="00F61D34" w:rsidP="00F61D34">
      <w:pPr>
        <w:pStyle w:val="FIGURE-title"/>
      </w:pPr>
      <w:bookmarkStart w:id="8077" w:name="_Ref472269597"/>
      <w:bookmarkStart w:id="8078" w:name="_Toc386405060"/>
      <w:bookmarkStart w:id="8079" w:name="_Toc437856729"/>
      <w:bookmarkStart w:id="8080" w:name="_Toc97127440"/>
      <w:r w:rsidRPr="008B5866">
        <w:t xml:space="preserve">Figure I. </w:t>
      </w:r>
      <w:fldSimple w:instr=" SEQ Figure_I. \* ARABIC ">
        <w:r w:rsidR="00DC4BE9">
          <w:rPr>
            <w:noProof/>
          </w:rPr>
          <w:t>3</w:t>
        </w:r>
      </w:fldSimple>
      <w:bookmarkEnd w:id="8077"/>
      <w:r w:rsidRPr="008B5866">
        <w:t xml:space="preserve"> </w:t>
      </w:r>
      <w:r w:rsidR="0036241C" w:rsidRPr="008B5866">
        <w:t xml:space="preserve">– </w:t>
      </w:r>
      <w:r w:rsidR="00A40CA7" w:rsidRPr="008B5866">
        <w:t>Ciphered xDLMS APDU protected by an ephemeral</w:t>
      </w:r>
      <w:r w:rsidR="00A40CA7" w:rsidRPr="000B7899">
        <w:t xml:space="preserve"> </w:t>
      </w:r>
      <w:r w:rsidR="002F7A07" w:rsidRPr="000B7899">
        <w:br/>
      </w:r>
      <w:r w:rsidR="00A40CA7" w:rsidRPr="000B7899">
        <w:t>key established using the Static Unified Model C(0e, 2s, ECC CDH) scheme</w:t>
      </w:r>
      <w:bookmarkEnd w:id="8078"/>
      <w:bookmarkEnd w:id="8079"/>
      <w:bookmarkEnd w:id="8080"/>
    </w:p>
    <w:p w14:paraId="71200AA0" w14:textId="77777777" w:rsidR="00A40CA7" w:rsidRDefault="00A40CA7" w:rsidP="002F7A07">
      <w:pPr>
        <w:pStyle w:val="PARAGRAPH"/>
      </w:pPr>
      <w:r>
        <w:t>The process is the following:</w:t>
      </w:r>
    </w:p>
    <w:p w14:paraId="75449B20" w14:textId="77777777" w:rsidR="00A40CA7" w:rsidRDefault="00A40CA7" w:rsidP="00521922">
      <w:pPr>
        <w:pStyle w:val="ListBullet"/>
      </w:pPr>
      <w:r>
        <w:t xml:space="preserve">Step 1: The originator, taking the role of the Party U of the key agreement process obtains a nonce, </w:t>
      </w:r>
      <w:r>
        <w:rPr>
          <w:rFonts w:ascii="Times New Roman" w:hAnsi="Times New Roman" w:cs="Times New Roman"/>
          <w:i/>
        </w:rPr>
        <w:t>Nonce</w:t>
      </w:r>
      <w:r w:rsidRPr="002F7A07">
        <w:rPr>
          <w:rStyle w:val="SUBscript"/>
          <w:rFonts w:ascii="Times New Roman" w:hAnsi="Times New Roman" w:cs="Times New Roman"/>
          <w:i/>
        </w:rPr>
        <w:t>U</w:t>
      </w:r>
      <w:r w:rsidR="00077BDE" w:rsidRPr="002F7A07">
        <w:t>;</w:t>
      </w:r>
    </w:p>
    <w:p w14:paraId="64001654" w14:textId="77777777" w:rsidR="00A40CA7" w:rsidRDefault="00A40CA7" w:rsidP="00521922">
      <w:pPr>
        <w:pStyle w:val="ListBullet"/>
      </w:pPr>
      <w:r>
        <w:t xml:space="preserve">Step 2: It computes shared secret </w:t>
      </w:r>
      <w:r>
        <w:rPr>
          <w:rFonts w:ascii="Times New Roman" w:hAnsi="Times New Roman" w:cs="Times New Roman"/>
          <w:i/>
        </w:rPr>
        <w:t>Z</w:t>
      </w:r>
      <w:r>
        <w:t xml:space="preserve"> from </w:t>
      </w:r>
      <w:r>
        <w:rPr>
          <w:rFonts w:ascii="Times New Roman" w:hAnsi="Times New Roman" w:cs="Times New Roman"/>
          <w:i/>
          <w:iCs/>
          <w:color w:val="000000"/>
          <w:spacing w:val="0"/>
          <w:lang w:eastAsia="en-GB"/>
        </w:rPr>
        <w:t xml:space="preserve">d </w:t>
      </w:r>
      <w:r w:rsidRPr="002F7A07">
        <w:rPr>
          <w:rStyle w:val="SUBscript"/>
          <w:rFonts w:ascii="Times New Roman" w:hAnsi="Times New Roman" w:cs="Times New Roman"/>
          <w:i/>
        </w:rPr>
        <w:t>s, U</w:t>
      </w:r>
      <w:r>
        <w:rPr>
          <w:rFonts w:ascii="Times New Roman" w:hAnsi="Times New Roman" w:cs="Times New Roman"/>
          <w:i/>
          <w:iCs/>
          <w:color w:val="000000"/>
          <w:spacing w:val="0"/>
          <w:lang w:eastAsia="en-GB"/>
        </w:rPr>
        <w:t xml:space="preserve">, Q </w:t>
      </w:r>
      <w:r w:rsidRPr="002F7A07">
        <w:rPr>
          <w:rStyle w:val="SUBscript"/>
          <w:rFonts w:ascii="Times New Roman" w:hAnsi="Times New Roman" w:cs="Times New Roman"/>
          <w:i/>
        </w:rPr>
        <w:t>s, V</w:t>
      </w:r>
      <w:r w:rsidR="00077BDE">
        <w:rPr>
          <w:i/>
          <w:iCs/>
          <w:color w:val="000000"/>
          <w:spacing w:val="0"/>
          <w:lang w:eastAsia="en-GB"/>
        </w:rPr>
        <w:t>;</w:t>
      </w:r>
    </w:p>
    <w:p w14:paraId="72659085" w14:textId="77777777" w:rsidR="00A40CA7" w:rsidRDefault="00A40CA7" w:rsidP="00A40CA7">
      <w:pPr>
        <w:pStyle w:val="NOTE"/>
        <w:ind w:left="360"/>
      </w:pPr>
      <w:r>
        <w:t>NOTE</w:t>
      </w:r>
      <w:r w:rsidR="002F7A07">
        <w:t> </w:t>
      </w:r>
      <w:r>
        <w:t xml:space="preserve">See also Note to </w:t>
      </w:r>
      <w:r>
        <w:fldChar w:fldCharType="begin" w:fldLock="1"/>
      </w:r>
      <w:r>
        <w:instrText xml:space="preserve"> REF _Ref378010190 \h  \* MERGEFORMAT </w:instrText>
      </w:r>
      <w:r>
        <w:fldChar w:fldCharType="separate"/>
      </w:r>
      <w:r w:rsidR="00811F07" w:rsidRPr="00811F07">
        <w:t xml:space="preserve">Table </w:t>
      </w:r>
      <w:r w:rsidR="00811F07" w:rsidRPr="00811F07">
        <w:rPr>
          <w:noProof/>
        </w:rPr>
        <w:t>6</w:t>
      </w:r>
      <w:r>
        <w:fldChar w:fldCharType="end"/>
      </w:r>
      <w:r>
        <w:t>.</w:t>
      </w:r>
    </w:p>
    <w:p w14:paraId="3D662FC2" w14:textId="77777777" w:rsidR="00A40CA7" w:rsidRDefault="00A40CA7" w:rsidP="00521922">
      <w:pPr>
        <w:pStyle w:val="ListBullet"/>
      </w:pPr>
      <w:r>
        <w:t xml:space="preserve">Step 3: It derives the secret key from </w:t>
      </w:r>
      <w:r>
        <w:rPr>
          <w:rFonts w:ascii="Times New Roman" w:hAnsi="Times New Roman" w:cs="Times New Roman"/>
          <w:i/>
        </w:rPr>
        <w:t>Z,</w:t>
      </w:r>
      <w:r>
        <w:t xml:space="preserve"> and </w:t>
      </w:r>
      <w:r>
        <w:rPr>
          <w:rFonts w:ascii="Times New Roman" w:hAnsi="Times New Roman" w:cs="Times New Roman"/>
          <w:i/>
        </w:rPr>
        <w:t xml:space="preserve">OtherInput </w:t>
      </w:r>
      <w:r>
        <w:t xml:space="preserve">that contains </w:t>
      </w:r>
      <w:r>
        <w:rPr>
          <w:rFonts w:ascii="Times New Roman" w:hAnsi="Times New Roman" w:cs="Times New Roman"/>
          <w:i/>
        </w:rPr>
        <w:t>Nonce</w:t>
      </w:r>
      <w:r w:rsidRPr="002F7A07">
        <w:rPr>
          <w:rStyle w:val="SUBscript"/>
          <w:rFonts w:ascii="Times New Roman" w:hAnsi="Times New Roman" w:cs="Times New Roman"/>
          <w:i/>
        </w:rPr>
        <w:t>U</w:t>
      </w:r>
      <w:r>
        <w:t>;</w:t>
      </w:r>
    </w:p>
    <w:p w14:paraId="1442FF9E" w14:textId="77777777" w:rsidR="00A40CA7" w:rsidRDefault="00A40CA7" w:rsidP="00521922">
      <w:pPr>
        <w:pStyle w:val="ListBullet"/>
      </w:pPr>
      <w:r>
        <w:t xml:space="preserve">Step </w:t>
      </w:r>
      <w:r w:rsidR="005B20DA">
        <w:t xml:space="preserve">4: It ciphers the xDLMS APDU </w:t>
      </w:r>
      <w:r w:rsidR="005B20DA" w:rsidRPr="005B20DA">
        <w:t>APDU as required by the security policy in force and by the acces</w:t>
      </w:r>
      <w:r w:rsidR="005B20DA">
        <w:t>s rights, using the key derived;</w:t>
      </w:r>
    </w:p>
    <w:p w14:paraId="69551794" w14:textId="77777777" w:rsidR="00A40CA7" w:rsidRDefault="00A40CA7" w:rsidP="00521922">
      <w:pPr>
        <w:pStyle w:val="ListBullet"/>
      </w:pPr>
      <w:r>
        <w:t xml:space="preserve">Step 5: It sends a general-ciphering APDU to the recipient. The use of the fields of the APDU shall be as follows (see also </w:t>
      </w:r>
      <w:r>
        <w:fldChar w:fldCharType="begin" w:fldLock="1"/>
      </w:r>
      <w:r>
        <w:instrText xml:space="preserve"> REF _Ref342163082 \r \h </w:instrText>
      </w:r>
      <w:r>
        <w:fldChar w:fldCharType="separate"/>
      </w:r>
      <w:r w:rsidR="00811F07">
        <w:t>5.3.4.6.5</w:t>
      </w:r>
      <w:r>
        <w:fldChar w:fldCharType="end"/>
      </w:r>
      <w:r>
        <w:t>):</w:t>
      </w:r>
    </w:p>
    <w:p w14:paraId="0076780A" w14:textId="77777777" w:rsidR="00A40CA7" w:rsidRDefault="00A40CA7" w:rsidP="00521922">
      <w:pPr>
        <w:pStyle w:val="ListDash2"/>
      </w:pPr>
      <w:r>
        <w:lastRenderedPageBreak/>
        <w:t xml:space="preserve">transaction-id: this field is used as </w:t>
      </w:r>
      <w:r>
        <w:rPr>
          <w:rFonts w:ascii="Times New Roman" w:hAnsi="Times New Roman" w:cs="Times New Roman"/>
          <w:i/>
        </w:rPr>
        <w:t>Nonce</w:t>
      </w:r>
      <w:r w:rsidRPr="002F7A07">
        <w:rPr>
          <w:rStyle w:val="SUBscript"/>
          <w:rFonts w:ascii="Times New Roman" w:hAnsi="Times New Roman" w:cs="Times New Roman"/>
          <w:i/>
        </w:rPr>
        <w:t>U</w:t>
      </w:r>
      <w:r w:rsidR="00077BDE" w:rsidRPr="002F7A07">
        <w:t>;</w:t>
      </w:r>
    </w:p>
    <w:p w14:paraId="5BE7C0FE" w14:textId="77777777" w:rsidR="00A40CA7" w:rsidRDefault="00A40CA7" w:rsidP="00521922">
      <w:pPr>
        <w:pStyle w:val="ListDash2"/>
      </w:pPr>
      <w:r>
        <w:t xml:space="preserve">originator-system-title: this is used as the </w:t>
      </w:r>
      <w:r>
        <w:rPr>
          <w:rFonts w:ascii="Times New Roman" w:hAnsi="Times New Roman" w:cs="Times New Roman"/>
          <w:i/>
        </w:rPr>
        <w:t>PartyUInfo</w:t>
      </w:r>
      <w:r>
        <w:t xml:space="preserve"> element of </w:t>
      </w:r>
      <w:r>
        <w:rPr>
          <w:rFonts w:ascii="Times New Roman" w:hAnsi="Times New Roman" w:cs="Times New Roman"/>
          <w:i/>
        </w:rPr>
        <w:t>OtherInfo;</w:t>
      </w:r>
    </w:p>
    <w:p w14:paraId="64E3B44D" w14:textId="77777777" w:rsidR="00A40CA7" w:rsidRDefault="00A40CA7" w:rsidP="00521922">
      <w:pPr>
        <w:pStyle w:val="ListDash2"/>
      </w:pPr>
      <w:r>
        <w:t xml:space="preserve">recipient-system-title: this is used as the </w:t>
      </w:r>
      <w:r>
        <w:rPr>
          <w:rFonts w:ascii="Times New Roman" w:hAnsi="Times New Roman" w:cs="Times New Roman"/>
          <w:i/>
        </w:rPr>
        <w:t>PartyVInfo</w:t>
      </w:r>
      <w:r>
        <w:t xml:space="preserve"> element of </w:t>
      </w:r>
      <w:r>
        <w:rPr>
          <w:rFonts w:ascii="Times New Roman" w:hAnsi="Times New Roman" w:cs="Times New Roman"/>
          <w:i/>
        </w:rPr>
        <w:t>OtherInfo;</w:t>
      </w:r>
    </w:p>
    <w:p w14:paraId="0E88E616" w14:textId="77777777" w:rsidR="00A40CA7" w:rsidRDefault="00A40CA7" w:rsidP="00521922">
      <w:pPr>
        <w:pStyle w:val="ListDash2"/>
      </w:pPr>
      <w:r>
        <w:t>date-time: as required; not needed for the key derivation process;</w:t>
      </w:r>
    </w:p>
    <w:p w14:paraId="34EF93FD" w14:textId="77777777" w:rsidR="00A40CA7" w:rsidRDefault="00A40CA7" w:rsidP="00521922">
      <w:pPr>
        <w:pStyle w:val="ListDash2"/>
      </w:pPr>
      <w:r>
        <w:t>key-info:</w:t>
      </w:r>
    </w:p>
    <w:p w14:paraId="660D1B03" w14:textId="77777777" w:rsidR="00A40CA7" w:rsidRDefault="00A40CA7" w:rsidP="00521922">
      <w:pPr>
        <w:pStyle w:val="ListDash2"/>
      </w:pPr>
      <w:r>
        <w:t xml:space="preserve">key-parameters: Identifier of the key agreement scheme: 0x02, see </w:t>
      </w:r>
      <w:r>
        <w:fldChar w:fldCharType="begin" w:fldLock="1"/>
      </w:r>
      <w:r>
        <w:instrText xml:space="preserve"> REF _Ref339262909 \h  \* MERGEFORMAT </w:instrText>
      </w:r>
      <w:r>
        <w:fldChar w:fldCharType="separate"/>
      </w:r>
      <w:r w:rsidR="00811F07" w:rsidRPr="00811F07">
        <w:t xml:space="preserve">Table </w:t>
      </w:r>
      <w:r w:rsidR="00811F07" w:rsidRPr="00811F07">
        <w:rPr>
          <w:noProof/>
        </w:rPr>
        <w:t>11</w:t>
      </w:r>
      <w:r>
        <w:fldChar w:fldCharType="end"/>
      </w:r>
      <w:r>
        <w:t>.</w:t>
      </w:r>
    </w:p>
    <w:p w14:paraId="1FD23495" w14:textId="77777777" w:rsidR="00A40CA7" w:rsidRDefault="00A40CA7" w:rsidP="00521922">
      <w:pPr>
        <w:pStyle w:val="ListDash2"/>
      </w:pPr>
      <w:r>
        <w:t>key-ciphered-data = empty;</w:t>
      </w:r>
    </w:p>
    <w:p w14:paraId="5E380095" w14:textId="77777777" w:rsidR="00A40CA7" w:rsidRDefault="00A40CA7" w:rsidP="00521922">
      <w:pPr>
        <w:pStyle w:val="ListDash2"/>
      </w:pPr>
      <w:r>
        <w:t>ciphered-content carries the ciphered xDLMS APDU that is protected using the key.</w:t>
      </w:r>
    </w:p>
    <w:p w14:paraId="257B46C5" w14:textId="77777777" w:rsidR="00A40CA7" w:rsidRDefault="00A40CA7" w:rsidP="00521922">
      <w:pPr>
        <w:pStyle w:val="ListBullet"/>
      </w:pPr>
      <w:r>
        <w:t xml:space="preserve">Step 6: The recipient, taking the role of party V of the key agreement process computes shared secret </w:t>
      </w:r>
      <w:r>
        <w:rPr>
          <w:rFonts w:ascii="Times New Roman" w:hAnsi="Times New Roman" w:cs="Times New Roman"/>
          <w:i/>
        </w:rPr>
        <w:t>Z</w:t>
      </w:r>
      <w:r>
        <w:t xml:space="preserve"> from </w:t>
      </w:r>
      <w:r>
        <w:rPr>
          <w:rFonts w:ascii="Times New Roman" w:hAnsi="Times New Roman" w:cs="Times New Roman"/>
          <w:i/>
          <w:iCs/>
          <w:color w:val="000000"/>
          <w:spacing w:val="0"/>
          <w:lang w:eastAsia="en-GB"/>
        </w:rPr>
        <w:t xml:space="preserve">d </w:t>
      </w:r>
      <w:r w:rsidRPr="002F7A07">
        <w:rPr>
          <w:rStyle w:val="SUBscript"/>
          <w:rFonts w:ascii="Times New Roman" w:hAnsi="Times New Roman" w:cs="Times New Roman"/>
          <w:i/>
        </w:rPr>
        <w:t>s, V</w:t>
      </w:r>
      <w:r>
        <w:rPr>
          <w:rFonts w:ascii="Times New Roman" w:hAnsi="Times New Roman" w:cs="Times New Roman"/>
          <w:i/>
          <w:iCs/>
          <w:color w:val="000000"/>
          <w:spacing w:val="0"/>
          <w:lang w:eastAsia="en-GB"/>
        </w:rPr>
        <w:t xml:space="preserve">, Q </w:t>
      </w:r>
      <w:r w:rsidRPr="002F7A07">
        <w:rPr>
          <w:rStyle w:val="SUBscript"/>
          <w:rFonts w:ascii="Times New Roman" w:hAnsi="Times New Roman" w:cs="Times New Roman"/>
          <w:i/>
        </w:rPr>
        <w:t>s, U</w:t>
      </w:r>
      <w:r>
        <w:rPr>
          <w:rFonts w:ascii="Times New Roman" w:hAnsi="Times New Roman" w:cs="Times New Roman"/>
          <w:i/>
          <w:iCs/>
          <w:color w:val="000000"/>
          <w:spacing w:val="0"/>
          <w:lang w:eastAsia="en-GB"/>
        </w:rPr>
        <w:t>;</w:t>
      </w:r>
    </w:p>
    <w:p w14:paraId="0556C9F6" w14:textId="77777777" w:rsidR="00A40CA7" w:rsidRDefault="00A40CA7" w:rsidP="00521922">
      <w:pPr>
        <w:pStyle w:val="ListBullet"/>
      </w:pPr>
      <w:r>
        <w:t xml:space="preserve">Step 7: It derives the secret key from </w:t>
      </w:r>
      <w:r>
        <w:rPr>
          <w:rFonts w:ascii="Times New Roman" w:hAnsi="Times New Roman" w:cs="Times New Roman"/>
          <w:i/>
        </w:rPr>
        <w:t xml:space="preserve">Z </w:t>
      </w:r>
      <w:r>
        <w:t xml:space="preserve">and </w:t>
      </w:r>
      <w:r>
        <w:rPr>
          <w:rFonts w:ascii="Times New Roman" w:hAnsi="Times New Roman" w:cs="Times New Roman"/>
          <w:i/>
        </w:rPr>
        <w:t xml:space="preserve">OtherInput </w:t>
      </w:r>
      <w:r>
        <w:t xml:space="preserve">that contains </w:t>
      </w:r>
      <w:r>
        <w:rPr>
          <w:rFonts w:ascii="Times New Roman" w:hAnsi="Times New Roman" w:cs="Times New Roman"/>
          <w:i/>
        </w:rPr>
        <w:t>Nonce</w:t>
      </w:r>
      <w:r w:rsidRPr="002F7A07">
        <w:rPr>
          <w:rStyle w:val="SUBscript"/>
          <w:rFonts w:ascii="Times New Roman" w:hAnsi="Times New Roman" w:cs="Times New Roman"/>
          <w:i/>
        </w:rPr>
        <w:t>U</w:t>
      </w:r>
      <w:r>
        <w:t>;</w:t>
      </w:r>
    </w:p>
    <w:p w14:paraId="6D8EA666" w14:textId="77777777" w:rsidR="00A54D81" w:rsidRPr="008B5866" w:rsidRDefault="00A40CA7" w:rsidP="00521922">
      <w:pPr>
        <w:pStyle w:val="ListBullet"/>
      </w:pPr>
      <w:r>
        <w:t>Step 8: It deciphers the xD</w:t>
      </w:r>
      <w:r w:rsidR="00EE3026">
        <w:t xml:space="preserve">LMS </w:t>
      </w:r>
      <w:r w:rsidR="00EE3026" w:rsidRPr="008B5866">
        <w:t>APDU using the key derived.</w:t>
      </w:r>
    </w:p>
    <w:p w14:paraId="14929490" w14:textId="053EABC1" w:rsidR="00DF62AC" w:rsidRPr="008B5866" w:rsidRDefault="00A75627" w:rsidP="00DF62AC">
      <w:pPr>
        <w:pStyle w:val="PARAGRAPH"/>
      </w:pPr>
      <w:r w:rsidRPr="008B5866">
        <w:fldChar w:fldCharType="begin"/>
      </w:r>
      <w:r w:rsidRPr="008B5866">
        <w:instrText xml:space="preserve"> REF _Ref472269651 \h </w:instrText>
      </w:r>
      <w:r w:rsidR="008B5866">
        <w:instrText xml:space="preserve"> \* MERGEFORMAT </w:instrText>
      </w:r>
      <w:r w:rsidRPr="008B5866">
        <w:fldChar w:fldCharType="separate"/>
      </w:r>
      <w:r w:rsidR="00DC4BE9" w:rsidRPr="008B5866">
        <w:t xml:space="preserve">Table I. </w:t>
      </w:r>
      <w:r w:rsidR="00DC4BE9">
        <w:rPr>
          <w:noProof/>
        </w:rPr>
        <w:t>3</w:t>
      </w:r>
      <w:r w:rsidRPr="008B5866">
        <w:fldChar w:fldCharType="end"/>
      </w:r>
      <w:r w:rsidRPr="008B5866">
        <w:t xml:space="preserve"> provides a test vector.</w:t>
      </w:r>
    </w:p>
    <w:p w14:paraId="565A1561" w14:textId="07F3C68B" w:rsidR="00DF62AC" w:rsidRPr="008B5866" w:rsidRDefault="00F61D34" w:rsidP="00DF62AC">
      <w:pPr>
        <w:pStyle w:val="TABLE-title"/>
      </w:pPr>
      <w:bookmarkStart w:id="8081" w:name="_Ref472269651"/>
      <w:bookmarkStart w:id="8082" w:name="_Toc97127558"/>
      <w:r w:rsidRPr="008B5866">
        <w:t xml:space="preserve">Table I. </w:t>
      </w:r>
      <w:fldSimple w:instr=" SEQ Table_I. \* ARABIC ">
        <w:r w:rsidR="00DC4BE9">
          <w:rPr>
            <w:noProof/>
          </w:rPr>
          <w:t>3</w:t>
        </w:r>
      </w:fldSimple>
      <w:bookmarkEnd w:id="8081"/>
      <w:r w:rsidRPr="008B5866">
        <w:t xml:space="preserve"> –  </w:t>
      </w:r>
      <w:r w:rsidR="00DF62AC" w:rsidRPr="008B5866">
        <w:t>Test vector for key agreement using the</w:t>
      </w:r>
      <w:r w:rsidR="00DF62AC" w:rsidRPr="008B5866">
        <w:br/>
        <w:t>Static-Unified Model (0e, 2s, ECC CDH) scheme</w:t>
      </w:r>
      <w:bookmarkEnd w:id="80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992"/>
        <w:gridCol w:w="4962"/>
        <w:gridCol w:w="992"/>
        <w:gridCol w:w="956"/>
      </w:tblGrid>
      <w:tr w:rsidR="00DF62AC" w:rsidRPr="008B5866" w14:paraId="668462E4" w14:textId="77777777" w:rsidTr="00DF62AC">
        <w:trPr>
          <w:trHeight w:val="360"/>
          <w:tblHeader/>
        </w:trPr>
        <w:tc>
          <w:tcPr>
            <w:tcW w:w="1384" w:type="dxa"/>
            <w:shd w:val="clear" w:color="auto" w:fill="D9D9D9" w:themeFill="background1" w:themeFillShade="D9"/>
            <w:noWrap/>
            <w:hideMark/>
          </w:tcPr>
          <w:p w14:paraId="58F30580" w14:textId="77777777" w:rsidR="00DF62AC" w:rsidRPr="008B5866" w:rsidRDefault="00DF62AC" w:rsidP="00DF62AC">
            <w:pPr>
              <w:pStyle w:val="TABLE-cell"/>
              <w:rPr>
                <w:b/>
              </w:rPr>
            </w:pPr>
            <w:r w:rsidRPr="008B5866">
              <w:rPr>
                <w:b/>
              </w:rPr>
              <w:t>Security material</w:t>
            </w:r>
          </w:p>
        </w:tc>
        <w:tc>
          <w:tcPr>
            <w:tcW w:w="992" w:type="dxa"/>
            <w:shd w:val="clear" w:color="auto" w:fill="D9D9D9" w:themeFill="background1" w:themeFillShade="D9"/>
            <w:noWrap/>
            <w:hideMark/>
          </w:tcPr>
          <w:p w14:paraId="7E26E27A" w14:textId="77777777" w:rsidR="00DF62AC" w:rsidRPr="008B5866" w:rsidRDefault="00DF62AC" w:rsidP="00DF62AC">
            <w:pPr>
              <w:pStyle w:val="TABLE-cell"/>
              <w:rPr>
                <w:b/>
              </w:rPr>
            </w:pPr>
            <w:r w:rsidRPr="008B5866">
              <w:rPr>
                <w:b/>
              </w:rPr>
              <w:t>Symbol</w:t>
            </w:r>
          </w:p>
        </w:tc>
        <w:tc>
          <w:tcPr>
            <w:tcW w:w="4962" w:type="dxa"/>
            <w:shd w:val="clear" w:color="auto" w:fill="D9D9D9" w:themeFill="background1" w:themeFillShade="D9"/>
            <w:noWrap/>
            <w:hideMark/>
          </w:tcPr>
          <w:p w14:paraId="34CB6080" w14:textId="77777777" w:rsidR="00DF62AC" w:rsidRPr="008B5866" w:rsidRDefault="00DF62AC" w:rsidP="00DF62AC">
            <w:pPr>
              <w:pStyle w:val="TABLE-cell"/>
              <w:rPr>
                <w:b/>
              </w:rPr>
            </w:pPr>
            <w:r w:rsidRPr="008B5866">
              <w:rPr>
                <w:b/>
              </w:rPr>
              <w:t>Contents</w:t>
            </w:r>
          </w:p>
        </w:tc>
        <w:tc>
          <w:tcPr>
            <w:tcW w:w="992" w:type="dxa"/>
            <w:shd w:val="clear" w:color="auto" w:fill="D9D9D9" w:themeFill="background1" w:themeFillShade="D9"/>
            <w:noWrap/>
            <w:hideMark/>
          </w:tcPr>
          <w:p w14:paraId="7941E3D7" w14:textId="77777777" w:rsidR="00DF62AC" w:rsidRPr="008B5866" w:rsidRDefault="00DF62AC" w:rsidP="00DF62AC">
            <w:pPr>
              <w:pStyle w:val="TABLE-cell"/>
              <w:rPr>
                <w:b/>
              </w:rPr>
            </w:pPr>
            <w:r w:rsidRPr="008B5866">
              <w:rPr>
                <w:b/>
              </w:rPr>
              <w:t>LEN(X) Bytes</w:t>
            </w:r>
          </w:p>
        </w:tc>
        <w:tc>
          <w:tcPr>
            <w:tcW w:w="956" w:type="dxa"/>
            <w:shd w:val="clear" w:color="auto" w:fill="D9D9D9" w:themeFill="background1" w:themeFillShade="D9"/>
            <w:noWrap/>
            <w:hideMark/>
          </w:tcPr>
          <w:p w14:paraId="6FCEAB09" w14:textId="77777777" w:rsidR="00DF62AC" w:rsidRPr="008B5866" w:rsidRDefault="00DF62AC" w:rsidP="00DF62AC">
            <w:pPr>
              <w:pStyle w:val="TABLE-cell"/>
              <w:rPr>
                <w:b/>
              </w:rPr>
            </w:pPr>
            <w:r w:rsidRPr="008B5866">
              <w:rPr>
                <w:b/>
              </w:rPr>
              <w:t>LEN(X) Bits</w:t>
            </w:r>
          </w:p>
        </w:tc>
      </w:tr>
      <w:tr w:rsidR="00DF62AC" w:rsidRPr="008B5866" w14:paraId="2B28D2E4" w14:textId="77777777" w:rsidTr="00DF62AC">
        <w:trPr>
          <w:trHeight w:val="300"/>
        </w:trPr>
        <w:tc>
          <w:tcPr>
            <w:tcW w:w="1384" w:type="dxa"/>
            <w:shd w:val="clear" w:color="auto" w:fill="auto"/>
            <w:noWrap/>
            <w:hideMark/>
          </w:tcPr>
          <w:p w14:paraId="7FD2B0F2" w14:textId="77777777" w:rsidR="00DF62AC" w:rsidRPr="008B5866" w:rsidRDefault="00DF62AC" w:rsidP="00DF62AC">
            <w:pPr>
              <w:pStyle w:val="TABLE-cell"/>
            </w:pPr>
            <w:r w:rsidRPr="008B5866">
              <w:t>Security Suite</w:t>
            </w:r>
          </w:p>
        </w:tc>
        <w:tc>
          <w:tcPr>
            <w:tcW w:w="992" w:type="dxa"/>
            <w:shd w:val="clear" w:color="auto" w:fill="auto"/>
            <w:noWrap/>
            <w:hideMark/>
          </w:tcPr>
          <w:p w14:paraId="50DB383D" w14:textId="77777777" w:rsidR="00DF62AC" w:rsidRPr="008B5866" w:rsidRDefault="00DF62AC" w:rsidP="00DF62AC">
            <w:pPr>
              <w:pStyle w:val="TABLE-cell"/>
            </w:pPr>
            <w:r w:rsidRPr="008B5866">
              <w:t> </w:t>
            </w:r>
          </w:p>
        </w:tc>
        <w:tc>
          <w:tcPr>
            <w:tcW w:w="4962" w:type="dxa"/>
            <w:shd w:val="clear" w:color="auto" w:fill="auto"/>
            <w:hideMark/>
          </w:tcPr>
          <w:p w14:paraId="05094D9C" w14:textId="77777777" w:rsidR="00DF62AC" w:rsidRPr="008B5866" w:rsidRDefault="00DF62AC" w:rsidP="009A2DF6">
            <w:pPr>
              <w:pStyle w:val="TABLE-cell"/>
            </w:pPr>
            <w:r w:rsidRPr="008B5866">
              <w:t>ECDH-ECDSA-AES-GCM-128-SHA-256</w:t>
            </w:r>
          </w:p>
        </w:tc>
        <w:tc>
          <w:tcPr>
            <w:tcW w:w="992" w:type="dxa"/>
            <w:shd w:val="clear" w:color="auto" w:fill="auto"/>
            <w:noWrap/>
            <w:hideMark/>
          </w:tcPr>
          <w:p w14:paraId="50F31E28" w14:textId="77777777" w:rsidR="00DF62AC" w:rsidRPr="008B5866" w:rsidRDefault="00DF62AC" w:rsidP="009A2DF6">
            <w:pPr>
              <w:pStyle w:val="TABLE-cell"/>
            </w:pPr>
            <w:r w:rsidRPr="008B5866">
              <w:t> </w:t>
            </w:r>
          </w:p>
        </w:tc>
        <w:tc>
          <w:tcPr>
            <w:tcW w:w="956" w:type="dxa"/>
            <w:shd w:val="clear" w:color="auto" w:fill="auto"/>
            <w:noWrap/>
            <w:hideMark/>
          </w:tcPr>
          <w:p w14:paraId="19D8BF1F" w14:textId="77777777" w:rsidR="00DF62AC" w:rsidRPr="008B5866" w:rsidRDefault="00DF62AC" w:rsidP="009A2DF6">
            <w:pPr>
              <w:pStyle w:val="TABLE-cell"/>
            </w:pPr>
            <w:r w:rsidRPr="008B5866">
              <w:t> </w:t>
            </w:r>
          </w:p>
        </w:tc>
      </w:tr>
      <w:tr w:rsidR="00DF62AC" w:rsidRPr="008B5866" w14:paraId="3093DD6E" w14:textId="77777777" w:rsidTr="00DF62AC">
        <w:trPr>
          <w:trHeight w:val="300"/>
        </w:trPr>
        <w:tc>
          <w:tcPr>
            <w:tcW w:w="1384" w:type="dxa"/>
            <w:shd w:val="clear" w:color="auto" w:fill="auto"/>
            <w:noWrap/>
            <w:hideMark/>
          </w:tcPr>
          <w:p w14:paraId="582F4B5F" w14:textId="77777777" w:rsidR="00DF62AC" w:rsidRPr="008B5866" w:rsidRDefault="00DF62AC" w:rsidP="00DF62AC">
            <w:pPr>
              <w:pStyle w:val="TABLE-cell"/>
            </w:pPr>
            <w:r w:rsidRPr="008B5866">
              <w:t>Curve</w:t>
            </w:r>
          </w:p>
        </w:tc>
        <w:tc>
          <w:tcPr>
            <w:tcW w:w="992" w:type="dxa"/>
            <w:shd w:val="clear" w:color="auto" w:fill="auto"/>
            <w:noWrap/>
            <w:hideMark/>
          </w:tcPr>
          <w:p w14:paraId="296B4D7C" w14:textId="77777777" w:rsidR="00DF62AC" w:rsidRPr="008B5866" w:rsidRDefault="00DF62AC" w:rsidP="00DF62AC">
            <w:pPr>
              <w:pStyle w:val="TABLE-cell"/>
            </w:pPr>
            <w:r w:rsidRPr="008B5866">
              <w:t> </w:t>
            </w:r>
          </w:p>
        </w:tc>
        <w:tc>
          <w:tcPr>
            <w:tcW w:w="4962" w:type="dxa"/>
            <w:shd w:val="clear" w:color="auto" w:fill="auto"/>
            <w:hideMark/>
          </w:tcPr>
          <w:p w14:paraId="14885CF3" w14:textId="77777777" w:rsidR="00DF62AC" w:rsidRPr="008B5866" w:rsidRDefault="00DF62AC" w:rsidP="009A2DF6">
            <w:pPr>
              <w:pStyle w:val="TABLE-cell"/>
            </w:pPr>
            <w:r w:rsidRPr="008B5866">
              <w:t>P-256</w:t>
            </w:r>
          </w:p>
        </w:tc>
        <w:tc>
          <w:tcPr>
            <w:tcW w:w="992" w:type="dxa"/>
            <w:shd w:val="clear" w:color="auto" w:fill="auto"/>
            <w:noWrap/>
            <w:hideMark/>
          </w:tcPr>
          <w:p w14:paraId="4E629405" w14:textId="77777777" w:rsidR="00DF62AC" w:rsidRPr="008B5866" w:rsidRDefault="00DF62AC" w:rsidP="009A2DF6">
            <w:pPr>
              <w:pStyle w:val="TABLE-cell"/>
            </w:pPr>
            <w:r w:rsidRPr="008B5866">
              <w:t> </w:t>
            </w:r>
          </w:p>
        </w:tc>
        <w:tc>
          <w:tcPr>
            <w:tcW w:w="956" w:type="dxa"/>
            <w:shd w:val="clear" w:color="auto" w:fill="auto"/>
            <w:noWrap/>
            <w:hideMark/>
          </w:tcPr>
          <w:p w14:paraId="36D55112" w14:textId="77777777" w:rsidR="00DF62AC" w:rsidRPr="008B5866" w:rsidRDefault="00DF62AC" w:rsidP="009A2DF6">
            <w:pPr>
              <w:pStyle w:val="TABLE-cell"/>
            </w:pPr>
            <w:r w:rsidRPr="008B5866">
              <w:t> </w:t>
            </w:r>
          </w:p>
        </w:tc>
      </w:tr>
      <w:tr w:rsidR="00DF62AC" w:rsidRPr="008B5866" w14:paraId="2CC77541" w14:textId="77777777" w:rsidTr="00DF62AC">
        <w:trPr>
          <w:trHeight w:val="465"/>
        </w:trPr>
        <w:tc>
          <w:tcPr>
            <w:tcW w:w="1384" w:type="dxa"/>
            <w:shd w:val="clear" w:color="auto" w:fill="auto"/>
            <w:noWrap/>
            <w:hideMark/>
          </w:tcPr>
          <w:p w14:paraId="33A2A026" w14:textId="77777777" w:rsidR="00DF62AC" w:rsidRPr="008B5866" w:rsidRDefault="00DF62AC" w:rsidP="00DF62AC">
            <w:pPr>
              <w:pStyle w:val="TABLE-cell"/>
            </w:pPr>
            <w:r w:rsidRPr="008B5866">
              <w:t>Domain Parameters</w:t>
            </w:r>
          </w:p>
        </w:tc>
        <w:tc>
          <w:tcPr>
            <w:tcW w:w="992" w:type="dxa"/>
            <w:shd w:val="clear" w:color="auto" w:fill="auto"/>
            <w:noWrap/>
          </w:tcPr>
          <w:p w14:paraId="00E6ADD2" w14:textId="77777777" w:rsidR="00DF62AC" w:rsidRPr="008B5866" w:rsidRDefault="00DF62AC" w:rsidP="007201E3">
            <w:pPr>
              <w:pStyle w:val="TABLE-cell"/>
              <w:rPr>
                <w:i/>
              </w:rPr>
            </w:pPr>
            <w:r w:rsidRPr="008B5866">
              <w:rPr>
                <w:i/>
              </w:rPr>
              <w:t>D</w:t>
            </w:r>
          </w:p>
        </w:tc>
        <w:tc>
          <w:tcPr>
            <w:tcW w:w="4962" w:type="dxa"/>
            <w:shd w:val="clear" w:color="auto" w:fill="auto"/>
          </w:tcPr>
          <w:p w14:paraId="2CA706DD" w14:textId="203262CE" w:rsidR="00DF62AC" w:rsidRPr="008B5866" w:rsidRDefault="00002C38" w:rsidP="009A2DF6">
            <w:pPr>
              <w:pStyle w:val="TABLE-cell"/>
            </w:pPr>
            <w:r w:rsidRPr="008B5866">
              <w:t xml:space="preserve">See </w:t>
            </w:r>
            <w:r w:rsidRPr="008B5866">
              <w:fldChar w:fldCharType="begin"/>
            </w:r>
            <w:r w:rsidRPr="008B5866">
              <w:instrText xml:space="preserve"> REF _Ref412412025 \r \h </w:instrText>
            </w:r>
            <w:r w:rsidR="007201E3" w:rsidRPr="008B5866">
              <w:instrText xml:space="preserve"> \* MERGEFORMAT </w:instrText>
            </w:r>
            <w:r w:rsidRPr="008B5866">
              <w:fldChar w:fldCharType="separate"/>
            </w:r>
            <w:r w:rsidR="00DC4BE9">
              <w:t>Annex G</w:t>
            </w:r>
            <w:r w:rsidRPr="008B5866">
              <w:fldChar w:fldCharType="end"/>
            </w:r>
            <w:r w:rsidRPr="008B5866">
              <w:t>.</w:t>
            </w:r>
          </w:p>
        </w:tc>
        <w:tc>
          <w:tcPr>
            <w:tcW w:w="992" w:type="dxa"/>
            <w:shd w:val="clear" w:color="auto" w:fill="auto"/>
            <w:noWrap/>
          </w:tcPr>
          <w:p w14:paraId="1EBF2142" w14:textId="77777777" w:rsidR="00DF62AC" w:rsidRPr="008B5866" w:rsidRDefault="00DF62AC" w:rsidP="009A2DF6">
            <w:pPr>
              <w:pStyle w:val="TABLE-cell"/>
            </w:pPr>
          </w:p>
        </w:tc>
        <w:tc>
          <w:tcPr>
            <w:tcW w:w="956" w:type="dxa"/>
            <w:shd w:val="clear" w:color="auto" w:fill="auto"/>
            <w:noWrap/>
          </w:tcPr>
          <w:p w14:paraId="256B9F35" w14:textId="77777777" w:rsidR="00DF62AC" w:rsidRPr="008B5866" w:rsidRDefault="00DF62AC" w:rsidP="009A2DF6">
            <w:pPr>
              <w:pStyle w:val="TABLE-cell"/>
            </w:pPr>
          </w:p>
        </w:tc>
      </w:tr>
      <w:tr w:rsidR="00DF62AC" w:rsidRPr="008B5866" w14:paraId="04F535CA" w14:textId="77777777" w:rsidTr="00DF62AC">
        <w:trPr>
          <w:trHeight w:val="300"/>
        </w:trPr>
        <w:tc>
          <w:tcPr>
            <w:tcW w:w="1384" w:type="dxa"/>
            <w:shd w:val="clear" w:color="auto" w:fill="auto"/>
            <w:noWrap/>
            <w:hideMark/>
          </w:tcPr>
          <w:p w14:paraId="7AEA1B42" w14:textId="77777777" w:rsidR="00DF62AC" w:rsidRPr="008B5866" w:rsidRDefault="00DF62AC" w:rsidP="00DF62AC">
            <w:pPr>
              <w:pStyle w:val="TABLE-cell"/>
            </w:pPr>
            <w:r w:rsidRPr="008B5866">
              <w:t>System Title Client</w:t>
            </w:r>
          </w:p>
        </w:tc>
        <w:tc>
          <w:tcPr>
            <w:tcW w:w="992" w:type="dxa"/>
            <w:shd w:val="clear" w:color="auto" w:fill="auto"/>
            <w:noWrap/>
            <w:hideMark/>
          </w:tcPr>
          <w:p w14:paraId="0224B6F8" w14:textId="77777777" w:rsidR="00DF62AC" w:rsidRPr="008B5866" w:rsidRDefault="00DF62AC" w:rsidP="00DF62AC">
            <w:pPr>
              <w:pStyle w:val="TABLE-cell"/>
            </w:pPr>
            <w:r w:rsidRPr="008B5866">
              <w:t>Sys-TC</w:t>
            </w:r>
          </w:p>
        </w:tc>
        <w:tc>
          <w:tcPr>
            <w:tcW w:w="4962" w:type="dxa"/>
            <w:shd w:val="clear" w:color="auto" w:fill="auto"/>
            <w:hideMark/>
          </w:tcPr>
          <w:p w14:paraId="558BE6E3" w14:textId="77777777" w:rsidR="00DF62AC" w:rsidRPr="008B5866" w:rsidRDefault="00DF62AC" w:rsidP="009A2DF6">
            <w:pPr>
              <w:pStyle w:val="TABLE-cell"/>
            </w:pPr>
            <w:r w:rsidRPr="008B5866">
              <w:t>4D4D4D0000BC614E</w:t>
            </w:r>
          </w:p>
        </w:tc>
        <w:tc>
          <w:tcPr>
            <w:tcW w:w="992" w:type="dxa"/>
            <w:shd w:val="clear" w:color="auto" w:fill="auto"/>
            <w:noWrap/>
            <w:hideMark/>
          </w:tcPr>
          <w:p w14:paraId="73258568" w14:textId="77777777" w:rsidR="00DF62AC" w:rsidRPr="008B5866" w:rsidRDefault="00DF62AC" w:rsidP="009A2DF6">
            <w:pPr>
              <w:pStyle w:val="TABLE-cell"/>
            </w:pPr>
            <w:r w:rsidRPr="008B5866">
              <w:t>8</w:t>
            </w:r>
          </w:p>
        </w:tc>
        <w:tc>
          <w:tcPr>
            <w:tcW w:w="956" w:type="dxa"/>
            <w:shd w:val="clear" w:color="auto" w:fill="auto"/>
            <w:noWrap/>
            <w:hideMark/>
          </w:tcPr>
          <w:p w14:paraId="017BC9B1" w14:textId="77777777" w:rsidR="00DF62AC" w:rsidRPr="008B5866" w:rsidRDefault="00DF62AC" w:rsidP="009A2DF6">
            <w:pPr>
              <w:pStyle w:val="TABLE-cell"/>
            </w:pPr>
            <w:r w:rsidRPr="008B5866">
              <w:t>64</w:t>
            </w:r>
          </w:p>
        </w:tc>
      </w:tr>
      <w:tr w:rsidR="00DF62AC" w:rsidRPr="008B5866" w14:paraId="3C7FB5E3" w14:textId="77777777" w:rsidTr="00DF62AC">
        <w:trPr>
          <w:trHeight w:val="300"/>
        </w:trPr>
        <w:tc>
          <w:tcPr>
            <w:tcW w:w="1384" w:type="dxa"/>
            <w:shd w:val="clear" w:color="auto" w:fill="auto"/>
            <w:noWrap/>
            <w:hideMark/>
          </w:tcPr>
          <w:p w14:paraId="4E1D397C" w14:textId="77777777" w:rsidR="00DF62AC" w:rsidRPr="008B5866" w:rsidRDefault="00DF62AC" w:rsidP="00DF62AC">
            <w:pPr>
              <w:pStyle w:val="TABLE-cell"/>
            </w:pPr>
            <w:r w:rsidRPr="008B5866">
              <w:t>System Title Server</w:t>
            </w:r>
          </w:p>
        </w:tc>
        <w:tc>
          <w:tcPr>
            <w:tcW w:w="992" w:type="dxa"/>
            <w:shd w:val="clear" w:color="auto" w:fill="auto"/>
            <w:noWrap/>
            <w:hideMark/>
          </w:tcPr>
          <w:p w14:paraId="52332ABD" w14:textId="77777777" w:rsidR="00DF62AC" w:rsidRPr="008B5866" w:rsidRDefault="00DF62AC" w:rsidP="00DF62AC">
            <w:pPr>
              <w:pStyle w:val="TABLE-cell"/>
            </w:pPr>
            <w:r w:rsidRPr="008B5866">
              <w:t>Sys-TS</w:t>
            </w:r>
          </w:p>
        </w:tc>
        <w:tc>
          <w:tcPr>
            <w:tcW w:w="4962" w:type="dxa"/>
            <w:shd w:val="clear" w:color="auto" w:fill="auto"/>
            <w:hideMark/>
          </w:tcPr>
          <w:p w14:paraId="0FFB6357" w14:textId="77777777" w:rsidR="00DF62AC" w:rsidRPr="008B5866" w:rsidRDefault="00DF62AC" w:rsidP="009A2DF6">
            <w:pPr>
              <w:pStyle w:val="TABLE-cell"/>
            </w:pPr>
            <w:r w:rsidRPr="008B5866">
              <w:t>4D4D4D0000000001</w:t>
            </w:r>
          </w:p>
        </w:tc>
        <w:tc>
          <w:tcPr>
            <w:tcW w:w="992" w:type="dxa"/>
            <w:shd w:val="clear" w:color="auto" w:fill="auto"/>
            <w:noWrap/>
            <w:hideMark/>
          </w:tcPr>
          <w:p w14:paraId="3A1EA971" w14:textId="77777777" w:rsidR="00DF62AC" w:rsidRPr="008B5866" w:rsidRDefault="00DF62AC" w:rsidP="009A2DF6">
            <w:pPr>
              <w:pStyle w:val="TABLE-cell"/>
            </w:pPr>
            <w:r w:rsidRPr="008B5866">
              <w:t>8</w:t>
            </w:r>
          </w:p>
        </w:tc>
        <w:tc>
          <w:tcPr>
            <w:tcW w:w="956" w:type="dxa"/>
            <w:shd w:val="clear" w:color="auto" w:fill="auto"/>
            <w:noWrap/>
            <w:hideMark/>
          </w:tcPr>
          <w:p w14:paraId="45572DAA" w14:textId="77777777" w:rsidR="00DF62AC" w:rsidRPr="008B5866" w:rsidRDefault="00DF62AC" w:rsidP="009A2DF6">
            <w:pPr>
              <w:pStyle w:val="TABLE-cell"/>
            </w:pPr>
            <w:r w:rsidRPr="008B5866">
              <w:t>64</w:t>
            </w:r>
          </w:p>
        </w:tc>
      </w:tr>
      <w:tr w:rsidR="00DF62AC" w:rsidRPr="008B5866" w14:paraId="06114658" w14:textId="77777777" w:rsidTr="00DF62AC">
        <w:trPr>
          <w:trHeight w:val="663"/>
        </w:trPr>
        <w:tc>
          <w:tcPr>
            <w:tcW w:w="1384" w:type="dxa"/>
            <w:shd w:val="clear" w:color="auto" w:fill="auto"/>
            <w:noWrap/>
          </w:tcPr>
          <w:p w14:paraId="0A71AB39" w14:textId="77777777" w:rsidR="00DF62AC" w:rsidRPr="008B5866" w:rsidRDefault="00DF62AC" w:rsidP="00DF62AC">
            <w:pPr>
              <w:pStyle w:val="TABLE-cell"/>
            </w:pPr>
            <w:r w:rsidRPr="008B5866">
              <w:t>Private Key Agreement Key Client</w:t>
            </w:r>
          </w:p>
        </w:tc>
        <w:tc>
          <w:tcPr>
            <w:tcW w:w="992" w:type="dxa"/>
            <w:shd w:val="clear" w:color="auto" w:fill="auto"/>
            <w:noWrap/>
          </w:tcPr>
          <w:p w14:paraId="45C25072" w14:textId="77777777" w:rsidR="00DF62AC" w:rsidRPr="008B5866" w:rsidRDefault="00DF62AC" w:rsidP="00DF62AC">
            <w:pPr>
              <w:pStyle w:val="TABLE-cell"/>
            </w:pPr>
            <w:r w:rsidRPr="008B5866">
              <w:t>Pri-AKC</w:t>
            </w:r>
          </w:p>
        </w:tc>
        <w:tc>
          <w:tcPr>
            <w:tcW w:w="4962" w:type="dxa"/>
            <w:shd w:val="clear" w:color="auto" w:fill="auto"/>
          </w:tcPr>
          <w:p w14:paraId="4A94FBBB" w14:textId="77777777" w:rsidR="00DF62AC" w:rsidRPr="008B5866" w:rsidRDefault="00DF62AC" w:rsidP="009A2DF6">
            <w:pPr>
              <w:pStyle w:val="TABLE-cell"/>
            </w:pPr>
            <w:r w:rsidRPr="008B5866">
              <w:t>A51C16FF5C498FCC89323D4A9267CD71BF81FD6F6A891CD240DA7F3D6F283E65</w:t>
            </w:r>
          </w:p>
        </w:tc>
        <w:tc>
          <w:tcPr>
            <w:tcW w:w="992" w:type="dxa"/>
            <w:shd w:val="clear" w:color="auto" w:fill="auto"/>
            <w:noWrap/>
          </w:tcPr>
          <w:p w14:paraId="508A185D" w14:textId="77777777" w:rsidR="00DF62AC" w:rsidRPr="008B5866" w:rsidRDefault="00DF62AC" w:rsidP="009A2DF6">
            <w:pPr>
              <w:pStyle w:val="TABLE-cell"/>
            </w:pPr>
            <w:r w:rsidRPr="008B5866">
              <w:t>32</w:t>
            </w:r>
          </w:p>
        </w:tc>
        <w:tc>
          <w:tcPr>
            <w:tcW w:w="956" w:type="dxa"/>
            <w:shd w:val="clear" w:color="auto" w:fill="auto"/>
            <w:noWrap/>
          </w:tcPr>
          <w:p w14:paraId="5CD5830C" w14:textId="77777777" w:rsidR="00DF62AC" w:rsidRPr="008B5866" w:rsidRDefault="00DF62AC" w:rsidP="009A2DF6">
            <w:pPr>
              <w:pStyle w:val="TABLE-cell"/>
            </w:pPr>
            <w:r w:rsidRPr="008B5866">
              <w:t>256</w:t>
            </w:r>
          </w:p>
        </w:tc>
      </w:tr>
      <w:tr w:rsidR="00DF62AC" w:rsidRPr="008B5866" w14:paraId="5C9E0512" w14:textId="77777777" w:rsidTr="00DF62AC">
        <w:trPr>
          <w:trHeight w:val="663"/>
        </w:trPr>
        <w:tc>
          <w:tcPr>
            <w:tcW w:w="1384" w:type="dxa"/>
            <w:shd w:val="clear" w:color="auto" w:fill="auto"/>
            <w:noWrap/>
          </w:tcPr>
          <w:p w14:paraId="5FC44F6B" w14:textId="77777777" w:rsidR="00DF62AC" w:rsidRPr="008B5866" w:rsidRDefault="00DF62AC" w:rsidP="00DF62AC">
            <w:pPr>
              <w:pStyle w:val="TABLE-cell"/>
            </w:pPr>
            <w:r w:rsidRPr="008B5866">
              <w:t>Private Key Agreement Key Server</w:t>
            </w:r>
          </w:p>
        </w:tc>
        <w:tc>
          <w:tcPr>
            <w:tcW w:w="992" w:type="dxa"/>
            <w:shd w:val="clear" w:color="auto" w:fill="auto"/>
            <w:noWrap/>
          </w:tcPr>
          <w:p w14:paraId="0927B795" w14:textId="77777777" w:rsidR="00DF62AC" w:rsidRPr="008B5866" w:rsidRDefault="00DF62AC" w:rsidP="00DF62AC">
            <w:pPr>
              <w:pStyle w:val="TABLE-cell"/>
            </w:pPr>
            <w:r w:rsidRPr="008B5866">
              <w:t>Pri-AKS</w:t>
            </w:r>
          </w:p>
        </w:tc>
        <w:tc>
          <w:tcPr>
            <w:tcW w:w="4962" w:type="dxa"/>
            <w:shd w:val="clear" w:color="auto" w:fill="auto"/>
          </w:tcPr>
          <w:p w14:paraId="53BA7E55" w14:textId="77777777" w:rsidR="00DF62AC" w:rsidRPr="008B5866" w:rsidRDefault="00DF62AC" w:rsidP="009A2DF6">
            <w:pPr>
              <w:pStyle w:val="TABLE-cell"/>
            </w:pPr>
            <w:r w:rsidRPr="008B5866">
              <w:t>AAD3FD0732E991CF52A74C66C1F2827DDC53522A2E0A169D7C4FFCC0FB5D6A4D</w:t>
            </w:r>
          </w:p>
        </w:tc>
        <w:tc>
          <w:tcPr>
            <w:tcW w:w="992" w:type="dxa"/>
            <w:shd w:val="clear" w:color="auto" w:fill="auto"/>
            <w:noWrap/>
          </w:tcPr>
          <w:p w14:paraId="348D6D5A" w14:textId="77777777" w:rsidR="00DF62AC" w:rsidRPr="008B5866" w:rsidRDefault="00DF62AC" w:rsidP="009A2DF6">
            <w:pPr>
              <w:pStyle w:val="TABLE-cell"/>
            </w:pPr>
            <w:r w:rsidRPr="008B5866">
              <w:t>32</w:t>
            </w:r>
          </w:p>
        </w:tc>
        <w:tc>
          <w:tcPr>
            <w:tcW w:w="956" w:type="dxa"/>
            <w:shd w:val="clear" w:color="auto" w:fill="auto"/>
            <w:noWrap/>
          </w:tcPr>
          <w:p w14:paraId="30A8F3CE" w14:textId="77777777" w:rsidR="00DF62AC" w:rsidRPr="008B5866" w:rsidRDefault="00DF62AC" w:rsidP="009A2DF6">
            <w:pPr>
              <w:pStyle w:val="TABLE-cell"/>
            </w:pPr>
            <w:r w:rsidRPr="008B5866">
              <w:t>256</w:t>
            </w:r>
          </w:p>
        </w:tc>
      </w:tr>
      <w:tr w:rsidR="00DF62AC" w:rsidRPr="008B5866" w14:paraId="65B49B42" w14:textId="77777777" w:rsidTr="00DF62AC">
        <w:trPr>
          <w:trHeight w:val="663"/>
        </w:trPr>
        <w:tc>
          <w:tcPr>
            <w:tcW w:w="1384" w:type="dxa"/>
            <w:shd w:val="clear" w:color="auto" w:fill="auto"/>
            <w:noWrap/>
          </w:tcPr>
          <w:p w14:paraId="35355836" w14:textId="77777777" w:rsidR="00DF62AC" w:rsidRPr="008B5866" w:rsidRDefault="00DF62AC" w:rsidP="00DF62AC">
            <w:pPr>
              <w:pStyle w:val="TABLE-cell"/>
            </w:pPr>
            <w:r w:rsidRPr="008B5866">
              <w:t>Public Key Agreement Key Client</w:t>
            </w:r>
          </w:p>
        </w:tc>
        <w:tc>
          <w:tcPr>
            <w:tcW w:w="992" w:type="dxa"/>
            <w:shd w:val="clear" w:color="auto" w:fill="auto"/>
            <w:noWrap/>
          </w:tcPr>
          <w:p w14:paraId="5A85CCD5" w14:textId="77777777" w:rsidR="00DF62AC" w:rsidRPr="008B5866" w:rsidRDefault="00DF62AC" w:rsidP="00DF62AC">
            <w:pPr>
              <w:pStyle w:val="TABLE-cell"/>
            </w:pPr>
            <w:r w:rsidRPr="008B5866">
              <w:t>Pub-AKC</w:t>
            </w:r>
          </w:p>
        </w:tc>
        <w:tc>
          <w:tcPr>
            <w:tcW w:w="4962" w:type="dxa"/>
            <w:shd w:val="clear" w:color="auto" w:fill="auto"/>
          </w:tcPr>
          <w:p w14:paraId="5A0FF094" w14:textId="77777777" w:rsidR="00DF62AC" w:rsidRPr="008B5866" w:rsidRDefault="00DF62AC" w:rsidP="009A2DF6">
            <w:pPr>
              <w:pStyle w:val="TABLE-cell"/>
            </w:pPr>
            <w:r w:rsidRPr="008B5866">
              <w:t>07C56DE2DCAF0FD793EF29F019C89B4A0CC1E001CE94F4FFBE10BC05E7E66F7671A13FBCF9E662B9826FFF6A6938546D524ED6D3405F020296BDE16B04F7A7C2</w:t>
            </w:r>
          </w:p>
        </w:tc>
        <w:tc>
          <w:tcPr>
            <w:tcW w:w="992" w:type="dxa"/>
            <w:shd w:val="clear" w:color="auto" w:fill="auto"/>
            <w:noWrap/>
          </w:tcPr>
          <w:p w14:paraId="308D3881" w14:textId="77777777" w:rsidR="00DF62AC" w:rsidRPr="008B5866" w:rsidRDefault="00DF62AC" w:rsidP="009A2DF6">
            <w:pPr>
              <w:pStyle w:val="TABLE-cell"/>
            </w:pPr>
            <w:r w:rsidRPr="008B5866">
              <w:t>64</w:t>
            </w:r>
          </w:p>
        </w:tc>
        <w:tc>
          <w:tcPr>
            <w:tcW w:w="956" w:type="dxa"/>
            <w:shd w:val="clear" w:color="auto" w:fill="auto"/>
            <w:noWrap/>
          </w:tcPr>
          <w:p w14:paraId="34BD856E" w14:textId="77777777" w:rsidR="00DF62AC" w:rsidRPr="008B5866" w:rsidRDefault="00DF62AC" w:rsidP="009A2DF6">
            <w:pPr>
              <w:pStyle w:val="TABLE-cell"/>
            </w:pPr>
            <w:r w:rsidRPr="008B5866">
              <w:t>512</w:t>
            </w:r>
          </w:p>
        </w:tc>
      </w:tr>
      <w:tr w:rsidR="00DF62AC" w:rsidRPr="008B5866" w14:paraId="5C034A7A" w14:textId="77777777" w:rsidTr="00DF62AC">
        <w:trPr>
          <w:trHeight w:val="663"/>
        </w:trPr>
        <w:tc>
          <w:tcPr>
            <w:tcW w:w="1384" w:type="dxa"/>
            <w:shd w:val="clear" w:color="auto" w:fill="auto"/>
            <w:noWrap/>
          </w:tcPr>
          <w:p w14:paraId="5CB52C0F" w14:textId="77777777" w:rsidR="00DF62AC" w:rsidRPr="008B5866" w:rsidRDefault="00DF62AC" w:rsidP="00DF62AC">
            <w:pPr>
              <w:pStyle w:val="TABLE-cell"/>
            </w:pPr>
            <w:r w:rsidRPr="008B5866">
              <w:t>Public Key Agreement Key Server</w:t>
            </w:r>
          </w:p>
        </w:tc>
        <w:tc>
          <w:tcPr>
            <w:tcW w:w="992" w:type="dxa"/>
            <w:shd w:val="clear" w:color="auto" w:fill="auto"/>
            <w:noWrap/>
          </w:tcPr>
          <w:p w14:paraId="2D6829AC" w14:textId="77777777" w:rsidR="00DF62AC" w:rsidRPr="008B5866" w:rsidRDefault="00DF62AC" w:rsidP="00DF62AC">
            <w:pPr>
              <w:pStyle w:val="TABLE-cell"/>
            </w:pPr>
            <w:r w:rsidRPr="008B5866">
              <w:t>Pub-AKS</w:t>
            </w:r>
          </w:p>
        </w:tc>
        <w:tc>
          <w:tcPr>
            <w:tcW w:w="4962" w:type="dxa"/>
            <w:shd w:val="clear" w:color="auto" w:fill="auto"/>
          </w:tcPr>
          <w:p w14:paraId="10136662" w14:textId="77777777" w:rsidR="00DF62AC" w:rsidRPr="008B5866" w:rsidRDefault="00DF62AC" w:rsidP="009A2DF6">
            <w:pPr>
              <w:pStyle w:val="TABLE-cell"/>
            </w:pPr>
            <w:r w:rsidRPr="008B5866">
              <w:t>A653565B0E06070BAE9FBE140A5D2156812AEE2DD525053E3EFC850BF13BFDFFCB240BC7B77BFF5883344E7275908D2287BEFA3725017295A096989D2338290B</w:t>
            </w:r>
          </w:p>
        </w:tc>
        <w:tc>
          <w:tcPr>
            <w:tcW w:w="992" w:type="dxa"/>
            <w:shd w:val="clear" w:color="auto" w:fill="auto"/>
            <w:noWrap/>
          </w:tcPr>
          <w:p w14:paraId="534B683C" w14:textId="77777777" w:rsidR="00DF62AC" w:rsidRPr="008B5866" w:rsidRDefault="00DF62AC" w:rsidP="009A2DF6">
            <w:pPr>
              <w:pStyle w:val="TABLE-cell"/>
            </w:pPr>
            <w:r w:rsidRPr="008B5866">
              <w:t>64</w:t>
            </w:r>
          </w:p>
        </w:tc>
        <w:tc>
          <w:tcPr>
            <w:tcW w:w="956" w:type="dxa"/>
            <w:shd w:val="clear" w:color="auto" w:fill="auto"/>
            <w:noWrap/>
          </w:tcPr>
          <w:p w14:paraId="0EEAAD34" w14:textId="77777777" w:rsidR="00DF62AC" w:rsidRPr="008B5866" w:rsidRDefault="00DF62AC" w:rsidP="009A2DF6">
            <w:pPr>
              <w:pStyle w:val="TABLE-cell"/>
            </w:pPr>
            <w:r w:rsidRPr="008B5866">
              <w:t>512</w:t>
            </w:r>
          </w:p>
        </w:tc>
      </w:tr>
      <w:tr w:rsidR="00DF62AC" w:rsidRPr="008B5866" w14:paraId="046BF199" w14:textId="77777777" w:rsidTr="00DF62AC">
        <w:trPr>
          <w:trHeight w:val="831"/>
        </w:trPr>
        <w:tc>
          <w:tcPr>
            <w:tcW w:w="1384" w:type="dxa"/>
            <w:shd w:val="clear" w:color="auto" w:fill="auto"/>
            <w:noWrap/>
          </w:tcPr>
          <w:p w14:paraId="054D1911" w14:textId="77777777" w:rsidR="00DF62AC" w:rsidRPr="008B5866" w:rsidRDefault="00DF62AC" w:rsidP="00DF62AC">
            <w:pPr>
              <w:pStyle w:val="TABLE-cell"/>
            </w:pPr>
            <w:r w:rsidRPr="008B5866">
              <w:t>Nonce Client</w:t>
            </w:r>
          </w:p>
        </w:tc>
        <w:tc>
          <w:tcPr>
            <w:tcW w:w="992" w:type="dxa"/>
            <w:shd w:val="clear" w:color="auto" w:fill="auto"/>
            <w:noWrap/>
          </w:tcPr>
          <w:p w14:paraId="79C7667B" w14:textId="77777777" w:rsidR="00DF62AC" w:rsidRPr="008B5866" w:rsidRDefault="00DF62AC" w:rsidP="00DF62AC">
            <w:pPr>
              <w:pStyle w:val="TABLE-cell"/>
            </w:pPr>
            <w:r w:rsidRPr="008B5866">
              <w:t>Nonce-C</w:t>
            </w:r>
          </w:p>
        </w:tc>
        <w:tc>
          <w:tcPr>
            <w:tcW w:w="4962" w:type="dxa"/>
            <w:shd w:val="clear" w:color="auto" w:fill="auto"/>
          </w:tcPr>
          <w:p w14:paraId="71B37D8F" w14:textId="77777777" w:rsidR="00DF62AC" w:rsidRPr="008B5866" w:rsidRDefault="00DF62AC" w:rsidP="009A2DF6">
            <w:pPr>
              <w:pStyle w:val="TABLE-cell"/>
            </w:pPr>
            <w:r w:rsidRPr="008B5866">
              <w:t>080102030405060708</w:t>
            </w:r>
          </w:p>
          <w:p w14:paraId="0DE4C0FA" w14:textId="77777777" w:rsidR="00DF62AC" w:rsidRPr="008B5866" w:rsidRDefault="00DF62AC" w:rsidP="009A2DF6">
            <w:pPr>
              <w:pStyle w:val="TABLE-cell"/>
            </w:pPr>
          </w:p>
          <w:p w14:paraId="1BCBEB33" w14:textId="77777777" w:rsidR="00DF62AC" w:rsidRPr="008B5866" w:rsidRDefault="00DF62AC" w:rsidP="009A2DF6">
            <w:pPr>
              <w:pStyle w:val="TABLE-cell"/>
            </w:pPr>
            <w:r w:rsidRPr="008B5866">
              <w:t>// Nonce-C is transaction-id with length</w:t>
            </w:r>
          </w:p>
        </w:tc>
        <w:tc>
          <w:tcPr>
            <w:tcW w:w="992" w:type="dxa"/>
            <w:shd w:val="clear" w:color="auto" w:fill="auto"/>
            <w:noWrap/>
          </w:tcPr>
          <w:p w14:paraId="790AB5BA" w14:textId="77777777" w:rsidR="00DF62AC" w:rsidRPr="008B5866" w:rsidRDefault="00DF62AC" w:rsidP="009A2DF6">
            <w:pPr>
              <w:pStyle w:val="TABLE-cell"/>
            </w:pPr>
            <w:r w:rsidRPr="008B5866">
              <w:t>9</w:t>
            </w:r>
          </w:p>
        </w:tc>
        <w:tc>
          <w:tcPr>
            <w:tcW w:w="956" w:type="dxa"/>
            <w:shd w:val="clear" w:color="auto" w:fill="auto"/>
            <w:noWrap/>
          </w:tcPr>
          <w:p w14:paraId="2AEA953C" w14:textId="77777777" w:rsidR="00DF62AC" w:rsidRPr="008B5866" w:rsidRDefault="00DF62AC" w:rsidP="009A2DF6">
            <w:pPr>
              <w:pStyle w:val="TABLE-cell"/>
            </w:pPr>
            <w:r w:rsidRPr="008B5866">
              <w:t>72</w:t>
            </w:r>
          </w:p>
        </w:tc>
      </w:tr>
      <w:tr w:rsidR="00DF62AC" w:rsidRPr="008B5866" w14:paraId="0B4A49F2" w14:textId="77777777" w:rsidTr="00DF62AC">
        <w:trPr>
          <w:trHeight w:val="831"/>
        </w:trPr>
        <w:tc>
          <w:tcPr>
            <w:tcW w:w="1384" w:type="dxa"/>
            <w:shd w:val="clear" w:color="auto" w:fill="auto"/>
            <w:noWrap/>
          </w:tcPr>
          <w:p w14:paraId="3C20230B" w14:textId="77777777" w:rsidR="00DF62AC" w:rsidRPr="008B5866" w:rsidRDefault="00DF62AC" w:rsidP="00DF62AC">
            <w:pPr>
              <w:pStyle w:val="TABLE-cell"/>
            </w:pPr>
            <w:r w:rsidRPr="008B5866">
              <w:t>Nonce Server</w:t>
            </w:r>
          </w:p>
        </w:tc>
        <w:tc>
          <w:tcPr>
            <w:tcW w:w="992" w:type="dxa"/>
            <w:shd w:val="clear" w:color="auto" w:fill="auto"/>
            <w:noWrap/>
          </w:tcPr>
          <w:p w14:paraId="37ED3A22" w14:textId="77777777" w:rsidR="00DF62AC" w:rsidRPr="008B5866" w:rsidRDefault="00DF62AC" w:rsidP="00DF62AC">
            <w:pPr>
              <w:pStyle w:val="TABLE-cell"/>
            </w:pPr>
            <w:r w:rsidRPr="008B5866">
              <w:t>Nonce-S</w:t>
            </w:r>
          </w:p>
        </w:tc>
        <w:tc>
          <w:tcPr>
            <w:tcW w:w="4962" w:type="dxa"/>
            <w:shd w:val="clear" w:color="auto" w:fill="auto"/>
          </w:tcPr>
          <w:p w14:paraId="22DBFBBA" w14:textId="77777777" w:rsidR="00DF62AC" w:rsidRPr="008B5866" w:rsidRDefault="00DF62AC" w:rsidP="009A2DF6">
            <w:pPr>
              <w:pStyle w:val="TABLE-cell"/>
            </w:pPr>
            <w:r w:rsidRPr="008B5866">
              <w:t>080123456789012345</w:t>
            </w:r>
          </w:p>
          <w:p w14:paraId="6C54CC16" w14:textId="77777777" w:rsidR="00DF62AC" w:rsidRPr="008B5866" w:rsidRDefault="00DF62AC" w:rsidP="009A2DF6">
            <w:pPr>
              <w:pStyle w:val="TABLE-cell"/>
            </w:pPr>
          </w:p>
          <w:p w14:paraId="0C2646B4" w14:textId="77777777" w:rsidR="00DF62AC" w:rsidRPr="008B5866" w:rsidRDefault="00DF62AC" w:rsidP="009A2DF6">
            <w:pPr>
              <w:pStyle w:val="TABLE-cell"/>
            </w:pPr>
            <w:r w:rsidRPr="008B5866">
              <w:t>// Nonce-S is transaction-id with length</w:t>
            </w:r>
          </w:p>
        </w:tc>
        <w:tc>
          <w:tcPr>
            <w:tcW w:w="992" w:type="dxa"/>
            <w:shd w:val="clear" w:color="auto" w:fill="auto"/>
            <w:noWrap/>
          </w:tcPr>
          <w:p w14:paraId="337331A5" w14:textId="77777777" w:rsidR="00DF62AC" w:rsidRPr="008B5866" w:rsidRDefault="00DF62AC" w:rsidP="009A2DF6">
            <w:pPr>
              <w:pStyle w:val="TABLE-cell"/>
            </w:pPr>
            <w:r w:rsidRPr="008B5866">
              <w:t>9</w:t>
            </w:r>
          </w:p>
        </w:tc>
        <w:tc>
          <w:tcPr>
            <w:tcW w:w="956" w:type="dxa"/>
            <w:shd w:val="clear" w:color="auto" w:fill="auto"/>
            <w:noWrap/>
          </w:tcPr>
          <w:p w14:paraId="65446101" w14:textId="77777777" w:rsidR="00DF62AC" w:rsidRPr="008B5866" w:rsidRDefault="00DF62AC" w:rsidP="009A2DF6">
            <w:pPr>
              <w:pStyle w:val="TABLE-cell"/>
            </w:pPr>
            <w:r w:rsidRPr="008B5866">
              <w:t>72</w:t>
            </w:r>
          </w:p>
        </w:tc>
      </w:tr>
      <w:tr w:rsidR="00DF62AC" w:rsidRPr="008B5866" w14:paraId="4A9C7C3D" w14:textId="77777777" w:rsidTr="00DF62AC">
        <w:trPr>
          <w:trHeight w:val="214"/>
        </w:trPr>
        <w:tc>
          <w:tcPr>
            <w:tcW w:w="1384" w:type="dxa"/>
            <w:shd w:val="clear" w:color="auto" w:fill="auto"/>
            <w:noWrap/>
            <w:hideMark/>
          </w:tcPr>
          <w:p w14:paraId="3C036F94" w14:textId="77777777" w:rsidR="00DF62AC" w:rsidRPr="008B5866" w:rsidRDefault="00DF62AC" w:rsidP="00DF62AC">
            <w:pPr>
              <w:pStyle w:val="TABLE-cell"/>
            </w:pPr>
            <w:r w:rsidRPr="008B5866">
              <w:t>general-ciphering</w:t>
            </w:r>
            <w:r w:rsidRPr="008B5866">
              <w:br/>
              <w:t>(Access-Request)</w:t>
            </w:r>
          </w:p>
        </w:tc>
        <w:tc>
          <w:tcPr>
            <w:tcW w:w="992" w:type="dxa"/>
            <w:shd w:val="clear" w:color="auto" w:fill="auto"/>
            <w:noWrap/>
            <w:hideMark/>
          </w:tcPr>
          <w:p w14:paraId="6ADC501D" w14:textId="77777777" w:rsidR="00DF62AC" w:rsidRPr="008B5866" w:rsidRDefault="00DF62AC" w:rsidP="00DF62AC">
            <w:pPr>
              <w:pStyle w:val="TABLE-cell"/>
            </w:pPr>
            <w:r w:rsidRPr="008B5866">
              <w:t>GC-C</w:t>
            </w:r>
          </w:p>
        </w:tc>
        <w:tc>
          <w:tcPr>
            <w:tcW w:w="4962" w:type="dxa"/>
            <w:shd w:val="clear" w:color="auto" w:fill="auto"/>
            <w:hideMark/>
          </w:tcPr>
          <w:p w14:paraId="20FA5017" w14:textId="77777777" w:rsidR="00DF62AC" w:rsidRPr="008B5866" w:rsidRDefault="00DF62AC" w:rsidP="009A2DF6">
            <w:pPr>
              <w:pStyle w:val="TABLE-cell"/>
              <w:rPr>
                <w:color w:val="000000"/>
                <w:szCs w:val="16"/>
              </w:rPr>
            </w:pPr>
            <w:r w:rsidRPr="008B5866">
              <w:rPr>
                <w:color w:val="000000"/>
                <w:szCs w:val="16"/>
              </w:rPr>
              <w:t>DD</w:t>
            </w:r>
          </w:p>
          <w:p w14:paraId="3DDF3708" w14:textId="77777777" w:rsidR="00DF62AC" w:rsidRPr="008B5866" w:rsidRDefault="00DF62AC" w:rsidP="009A2DF6">
            <w:pPr>
              <w:pStyle w:val="TABLE-cell"/>
              <w:rPr>
                <w:color w:val="000000"/>
                <w:szCs w:val="16"/>
              </w:rPr>
            </w:pPr>
            <w:r w:rsidRPr="008B5866">
              <w:rPr>
                <w:color w:val="000000"/>
                <w:szCs w:val="16"/>
              </w:rPr>
              <w:t>080102030405060708 // transaction-id</w:t>
            </w:r>
          </w:p>
          <w:p w14:paraId="374EFBFB" w14:textId="77777777" w:rsidR="00DF62AC" w:rsidRPr="008B5866" w:rsidRDefault="00DF62AC" w:rsidP="009A2DF6">
            <w:pPr>
              <w:pStyle w:val="TABLE-cell"/>
              <w:rPr>
                <w:color w:val="000000"/>
                <w:szCs w:val="16"/>
              </w:rPr>
            </w:pPr>
            <w:r w:rsidRPr="008B5866">
              <w:rPr>
                <w:color w:val="000000"/>
                <w:szCs w:val="16"/>
              </w:rPr>
              <w:t xml:space="preserve">084D4D4D0000BC614E // originator-system-title </w:t>
            </w:r>
          </w:p>
          <w:p w14:paraId="6C25B05C" w14:textId="77777777" w:rsidR="00DF62AC" w:rsidRPr="008B5866" w:rsidRDefault="00DF62AC" w:rsidP="009A2DF6">
            <w:pPr>
              <w:pStyle w:val="TABLE-cell"/>
              <w:rPr>
                <w:color w:val="000000"/>
                <w:szCs w:val="16"/>
              </w:rPr>
            </w:pPr>
            <w:r w:rsidRPr="008B5866">
              <w:rPr>
                <w:color w:val="000000"/>
                <w:szCs w:val="16"/>
              </w:rPr>
              <w:t>084D4D4D0000000001 // recipient-system-title</w:t>
            </w:r>
          </w:p>
          <w:p w14:paraId="7CEBB400" w14:textId="77777777" w:rsidR="00DF62AC" w:rsidRPr="008B5866" w:rsidRDefault="00DF62AC" w:rsidP="009A2DF6">
            <w:pPr>
              <w:pStyle w:val="TABLE-cell"/>
              <w:rPr>
                <w:color w:val="000000"/>
                <w:szCs w:val="16"/>
              </w:rPr>
            </w:pPr>
            <w:r w:rsidRPr="008B5866">
              <w:rPr>
                <w:color w:val="000000"/>
                <w:szCs w:val="16"/>
              </w:rPr>
              <w:t>00 // date-time not present</w:t>
            </w:r>
          </w:p>
          <w:p w14:paraId="79656A7E" w14:textId="77777777" w:rsidR="00DF62AC" w:rsidRPr="008B5866" w:rsidRDefault="00DF62AC" w:rsidP="009A2DF6">
            <w:pPr>
              <w:pStyle w:val="TABLE-cell"/>
              <w:rPr>
                <w:color w:val="000000"/>
                <w:szCs w:val="16"/>
              </w:rPr>
            </w:pPr>
            <w:r w:rsidRPr="008B5866">
              <w:rPr>
                <w:color w:val="000000"/>
                <w:szCs w:val="16"/>
              </w:rPr>
              <w:lastRenderedPageBreak/>
              <w:t>00 // other-information not present</w:t>
            </w:r>
          </w:p>
          <w:p w14:paraId="42B365C6" w14:textId="77777777" w:rsidR="00DF62AC" w:rsidRPr="008B5866" w:rsidRDefault="00DF62AC" w:rsidP="009A2DF6">
            <w:pPr>
              <w:pStyle w:val="TABLE-cell"/>
              <w:rPr>
                <w:color w:val="000000"/>
                <w:szCs w:val="16"/>
              </w:rPr>
            </w:pPr>
            <w:r w:rsidRPr="008B5866">
              <w:rPr>
                <w:color w:val="000000"/>
                <w:szCs w:val="16"/>
              </w:rPr>
              <w:t>01 // optional flag</w:t>
            </w:r>
          </w:p>
          <w:p w14:paraId="77543C76" w14:textId="77777777" w:rsidR="00DF62AC" w:rsidRPr="008B5866" w:rsidRDefault="00DF62AC" w:rsidP="009A2DF6">
            <w:pPr>
              <w:pStyle w:val="TABLE-cell"/>
              <w:rPr>
                <w:color w:val="000000"/>
                <w:szCs w:val="16"/>
              </w:rPr>
            </w:pPr>
            <w:r w:rsidRPr="008B5866">
              <w:rPr>
                <w:color w:val="000000"/>
                <w:szCs w:val="16"/>
              </w:rPr>
              <w:t>02 // agreed-key CHOICE</w:t>
            </w:r>
          </w:p>
          <w:p w14:paraId="75A06B68" w14:textId="77777777" w:rsidR="00DF62AC" w:rsidRPr="008B5866" w:rsidRDefault="00DF62AC" w:rsidP="009A2DF6">
            <w:pPr>
              <w:pStyle w:val="TABLE-cell"/>
              <w:rPr>
                <w:color w:val="000000"/>
                <w:szCs w:val="16"/>
              </w:rPr>
            </w:pPr>
            <w:r w:rsidRPr="008B5866">
              <w:rPr>
                <w:color w:val="000000"/>
                <w:szCs w:val="16"/>
              </w:rPr>
              <w:t>0102 // key-parameters</w:t>
            </w:r>
          </w:p>
          <w:p w14:paraId="26456E64" w14:textId="77777777" w:rsidR="00DF62AC" w:rsidRPr="008B5866" w:rsidRDefault="00DF62AC" w:rsidP="009A2DF6">
            <w:pPr>
              <w:pStyle w:val="TABLE-cell"/>
              <w:rPr>
                <w:color w:val="000000"/>
                <w:szCs w:val="16"/>
              </w:rPr>
            </w:pPr>
            <w:r w:rsidRPr="008B5866">
              <w:rPr>
                <w:color w:val="000000"/>
                <w:szCs w:val="16"/>
              </w:rPr>
              <w:t>00 // key-ciphered-data not present</w:t>
            </w:r>
          </w:p>
          <w:p w14:paraId="50A8C4AC" w14:textId="77777777" w:rsidR="00DF62AC" w:rsidRPr="008B5866" w:rsidRDefault="00DF62AC" w:rsidP="009A2DF6">
            <w:pPr>
              <w:pStyle w:val="TABLE-cell"/>
              <w:rPr>
                <w:color w:val="000000"/>
                <w:szCs w:val="16"/>
              </w:rPr>
            </w:pPr>
            <w:r w:rsidRPr="008B5866">
              <w:rPr>
                <w:color w:val="000000"/>
                <w:szCs w:val="16"/>
              </w:rPr>
              <w:t>81EB3100000000607581D83815281B561904E6A72B83BF3FB0B1F2A0A23A82A804B39911F6CB1B4EF9B6F76C6338ED058014FFBF4A13A162E0EED11EEB8F597757A18215F28E1D3FC2D44586C4B8AFE4500B535B579506CDB925CBEFF7F1CF6BF96C583B9CF588FE8F6B01A574824D7CEC597F057FFA8700AF12AD63A7FA72040439F4392C089B265F9EB1AC308239906DC04E1A8712ABE383CF92349842EBA166EF2E9EB2F53D0DBA025D79875463398BBC3007BC4A6FC12780C21EE1ABF080BF0FA926242834C0AC30D55A1EF8856E7DED48621F17FDF4D5B54EDDADD874119251049B6AEE111C12FBC2FEAF // ciphered-content</w:t>
            </w:r>
          </w:p>
        </w:tc>
        <w:tc>
          <w:tcPr>
            <w:tcW w:w="992" w:type="dxa"/>
            <w:shd w:val="clear" w:color="auto" w:fill="auto"/>
            <w:noWrap/>
            <w:hideMark/>
          </w:tcPr>
          <w:p w14:paraId="758DEC39" w14:textId="77777777" w:rsidR="00DF62AC" w:rsidRPr="008B5866" w:rsidRDefault="00DF62AC" w:rsidP="009A2DF6">
            <w:pPr>
              <w:pStyle w:val="TABLE-cell"/>
            </w:pPr>
            <w:r w:rsidRPr="008B5866">
              <w:lastRenderedPageBreak/>
              <w:t>272</w:t>
            </w:r>
          </w:p>
        </w:tc>
        <w:tc>
          <w:tcPr>
            <w:tcW w:w="956" w:type="dxa"/>
            <w:shd w:val="clear" w:color="auto" w:fill="auto"/>
            <w:noWrap/>
            <w:hideMark/>
          </w:tcPr>
          <w:p w14:paraId="60AC3C91" w14:textId="77777777" w:rsidR="00DF62AC" w:rsidRPr="008B5866" w:rsidRDefault="00DF62AC" w:rsidP="009A2DF6">
            <w:pPr>
              <w:pStyle w:val="TABLE-cell"/>
            </w:pPr>
            <w:r w:rsidRPr="008B5866">
              <w:t>2176</w:t>
            </w:r>
          </w:p>
        </w:tc>
      </w:tr>
      <w:tr w:rsidR="00DF62AC" w:rsidRPr="008B5866" w14:paraId="504810F3" w14:textId="77777777" w:rsidTr="00DF62AC">
        <w:trPr>
          <w:trHeight w:val="356"/>
        </w:trPr>
        <w:tc>
          <w:tcPr>
            <w:tcW w:w="1384" w:type="dxa"/>
            <w:shd w:val="clear" w:color="auto" w:fill="auto"/>
            <w:noWrap/>
            <w:hideMark/>
          </w:tcPr>
          <w:p w14:paraId="705709C6" w14:textId="77777777" w:rsidR="00B4524F" w:rsidRPr="008B5866" w:rsidRDefault="00DF62AC" w:rsidP="00DF62AC">
            <w:pPr>
              <w:pStyle w:val="TABLE-cell"/>
            </w:pPr>
            <w:r w:rsidRPr="008B5866">
              <w:t>general-ciphering</w:t>
            </w:r>
          </w:p>
          <w:p w14:paraId="561ED40F" w14:textId="77777777" w:rsidR="00DF62AC" w:rsidRPr="008B5866" w:rsidRDefault="00DF62AC" w:rsidP="00DF62AC">
            <w:pPr>
              <w:pStyle w:val="TABLE-cell"/>
            </w:pPr>
            <w:r w:rsidRPr="008B5866">
              <w:t>(Access-Response)</w:t>
            </w:r>
          </w:p>
        </w:tc>
        <w:tc>
          <w:tcPr>
            <w:tcW w:w="992" w:type="dxa"/>
            <w:shd w:val="clear" w:color="auto" w:fill="auto"/>
            <w:noWrap/>
            <w:hideMark/>
          </w:tcPr>
          <w:p w14:paraId="77BA2946" w14:textId="77777777" w:rsidR="00DF62AC" w:rsidRPr="008B5866" w:rsidRDefault="00DF62AC" w:rsidP="00DF62AC">
            <w:pPr>
              <w:pStyle w:val="TABLE-cell"/>
            </w:pPr>
            <w:r w:rsidRPr="008B5866">
              <w:t>GC-S</w:t>
            </w:r>
          </w:p>
        </w:tc>
        <w:tc>
          <w:tcPr>
            <w:tcW w:w="4962" w:type="dxa"/>
            <w:shd w:val="clear" w:color="auto" w:fill="auto"/>
            <w:hideMark/>
          </w:tcPr>
          <w:p w14:paraId="3BCE5CDD" w14:textId="77777777" w:rsidR="00DF62AC" w:rsidRPr="008B5866" w:rsidRDefault="00DF62AC" w:rsidP="009A2DF6">
            <w:pPr>
              <w:pStyle w:val="TABLE-cell"/>
              <w:rPr>
                <w:color w:val="000000"/>
                <w:szCs w:val="16"/>
              </w:rPr>
            </w:pPr>
            <w:r w:rsidRPr="008B5866">
              <w:rPr>
                <w:color w:val="000000"/>
                <w:szCs w:val="16"/>
              </w:rPr>
              <w:t>DD</w:t>
            </w:r>
          </w:p>
          <w:p w14:paraId="76CD5CA1" w14:textId="77777777" w:rsidR="00DF62AC" w:rsidRPr="008B5866" w:rsidRDefault="00DF62AC" w:rsidP="009A2DF6">
            <w:pPr>
              <w:pStyle w:val="TABLE-cell"/>
              <w:rPr>
                <w:color w:val="000000"/>
                <w:szCs w:val="16"/>
              </w:rPr>
            </w:pPr>
            <w:r w:rsidRPr="008B5866">
              <w:rPr>
                <w:color w:val="000000"/>
                <w:szCs w:val="16"/>
              </w:rPr>
              <w:t>080123456789012345 // transaction-id</w:t>
            </w:r>
          </w:p>
          <w:p w14:paraId="3F677E3B" w14:textId="77777777" w:rsidR="00DF62AC" w:rsidRPr="008B5866" w:rsidRDefault="00DF62AC" w:rsidP="009A2DF6">
            <w:pPr>
              <w:pStyle w:val="TABLE-cell"/>
              <w:rPr>
                <w:color w:val="000000"/>
                <w:szCs w:val="16"/>
              </w:rPr>
            </w:pPr>
            <w:r w:rsidRPr="008B5866">
              <w:rPr>
                <w:color w:val="000000"/>
                <w:szCs w:val="16"/>
              </w:rPr>
              <w:t>084D4D4D0000000001 // originator-system-title</w:t>
            </w:r>
          </w:p>
          <w:p w14:paraId="00626D16" w14:textId="77777777" w:rsidR="00DF62AC" w:rsidRPr="008B5866" w:rsidRDefault="00DF62AC" w:rsidP="009A2DF6">
            <w:pPr>
              <w:pStyle w:val="TABLE-cell"/>
              <w:rPr>
                <w:color w:val="000000"/>
                <w:szCs w:val="16"/>
              </w:rPr>
            </w:pPr>
            <w:r w:rsidRPr="008B5866">
              <w:rPr>
                <w:color w:val="000000"/>
                <w:szCs w:val="16"/>
              </w:rPr>
              <w:t>084D4D4D0000BC614E // recipient-system-title</w:t>
            </w:r>
          </w:p>
          <w:p w14:paraId="5AFF9BB0" w14:textId="77777777" w:rsidR="00DF62AC" w:rsidRPr="008B5866" w:rsidRDefault="00DF62AC" w:rsidP="009A2DF6">
            <w:pPr>
              <w:pStyle w:val="TABLE-cell"/>
              <w:rPr>
                <w:color w:val="000000"/>
                <w:szCs w:val="16"/>
              </w:rPr>
            </w:pPr>
            <w:r w:rsidRPr="008B5866">
              <w:rPr>
                <w:color w:val="000000"/>
                <w:szCs w:val="16"/>
              </w:rPr>
              <w:t>00 // date-time not present</w:t>
            </w:r>
          </w:p>
          <w:p w14:paraId="1B049FB5" w14:textId="77777777" w:rsidR="00DF62AC" w:rsidRPr="008B5866" w:rsidRDefault="00DF62AC" w:rsidP="009A2DF6">
            <w:pPr>
              <w:pStyle w:val="TABLE-cell"/>
              <w:rPr>
                <w:color w:val="000000"/>
                <w:szCs w:val="16"/>
              </w:rPr>
            </w:pPr>
            <w:r w:rsidRPr="008B5866">
              <w:rPr>
                <w:color w:val="000000"/>
                <w:szCs w:val="16"/>
              </w:rPr>
              <w:t>00 // other-information not present</w:t>
            </w:r>
          </w:p>
          <w:p w14:paraId="1B6FB2C8" w14:textId="77777777" w:rsidR="00DF62AC" w:rsidRPr="008B5866" w:rsidRDefault="00DF62AC" w:rsidP="009A2DF6">
            <w:pPr>
              <w:pStyle w:val="TABLE-cell"/>
              <w:rPr>
                <w:color w:val="000000"/>
                <w:szCs w:val="16"/>
              </w:rPr>
            </w:pPr>
            <w:r w:rsidRPr="008B5866">
              <w:rPr>
                <w:color w:val="000000"/>
                <w:szCs w:val="16"/>
              </w:rPr>
              <w:t>01 // optional flag</w:t>
            </w:r>
          </w:p>
          <w:p w14:paraId="272A55D6" w14:textId="77777777" w:rsidR="00DF62AC" w:rsidRPr="008B5866" w:rsidRDefault="00DF62AC" w:rsidP="009A2DF6">
            <w:pPr>
              <w:pStyle w:val="TABLE-cell"/>
              <w:rPr>
                <w:color w:val="000000"/>
                <w:szCs w:val="16"/>
              </w:rPr>
            </w:pPr>
            <w:r w:rsidRPr="008B5866">
              <w:rPr>
                <w:color w:val="000000"/>
                <w:szCs w:val="16"/>
              </w:rPr>
              <w:t>02 // agreed-key CHOICE</w:t>
            </w:r>
          </w:p>
          <w:p w14:paraId="1E2BA88B" w14:textId="77777777" w:rsidR="00DF62AC" w:rsidRPr="008B5866" w:rsidRDefault="00DF62AC" w:rsidP="009A2DF6">
            <w:pPr>
              <w:pStyle w:val="TABLE-cell"/>
              <w:rPr>
                <w:color w:val="000000"/>
                <w:szCs w:val="16"/>
              </w:rPr>
            </w:pPr>
            <w:r w:rsidRPr="008B5866">
              <w:rPr>
                <w:color w:val="000000"/>
                <w:szCs w:val="16"/>
              </w:rPr>
              <w:t>0102 // key-parameters</w:t>
            </w:r>
          </w:p>
          <w:p w14:paraId="0BEDA003" w14:textId="77777777" w:rsidR="00DF62AC" w:rsidRPr="008B5866" w:rsidRDefault="00DF62AC" w:rsidP="009A2DF6">
            <w:pPr>
              <w:pStyle w:val="TABLE-cell"/>
              <w:rPr>
                <w:color w:val="000000"/>
                <w:szCs w:val="16"/>
              </w:rPr>
            </w:pPr>
            <w:r w:rsidRPr="008B5866">
              <w:rPr>
                <w:color w:val="000000"/>
                <w:szCs w:val="16"/>
              </w:rPr>
              <w:t>00 // key-ciphered-data not present</w:t>
            </w:r>
          </w:p>
          <w:p w14:paraId="36203974" w14:textId="77777777" w:rsidR="00DF62AC" w:rsidRPr="008B5866" w:rsidRDefault="00DF62AC" w:rsidP="009A2DF6">
            <w:pPr>
              <w:pStyle w:val="TABLE-cell"/>
              <w:rPr>
                <w:color w:val="000000"/>
                <w:szCs w:val="16"/>
              </w:rPr>
            </w:pPr>
            <w:r w:rsidRPr="008B5866">
              <w:rPr>
                <w:color w:val="000000"/>
                <w:szCs w:val="16"/>
              </w:rPr>
              <w:t xml:space="preserve">3D31000000003CF971CD09E0B1C5B89E7BB52C1B39923D14C4A160D7DDB3F2DE8AD255C625F407F04031CD95F4F261E23E823B73490CD6CB593A140CD95F ciphered-content </w:t>
            </w:r>
          </w:p>
        </w:tc>
        <w:tc>
          <w:tcPr>
            <w:tcW w:w="992" w:type="dxa"/>
            <w:shd w:val="clear" w:color="auto" w:fill="auto"/>
            <w:noWrap/>
            <w:hideMark/>
          </w:tcPr>
          <w:p w14:paraId="0D48F0FC" w14:textId="77777777" w:rsidR="00DF62AC" w:rsidRPr="008B5866" w:rsidRDefault="00DF62AC" w:rsidP="009A2DF6">
            <w:pPr>
              <w:pStyle w:val="TABLE-cell"/>
            </w:pPr>
            <w:r w:rsidRPr="008B5866">
              <w:t>97</w:t>
            </w:r>
          </w:p>
        </w:tc>
        <w:tc>
          <w:tcPr>
            <w:tcW w:w="956" w:type="dxa"/>
            <w:shd w:val="clear" w:color="auto" w:fill="auto"/>
            <w:noWrap/>
            <w:hideMark/>
          </w:tcPr>
          <w:p w14:paraId="42519EDB" w14:textId="77777777" w:rsidR="00DF62AC" w:rsidRPr="008B5866" w:rsidRDefault="00DF62AC" w:rsidP="009A2DF6">
            <w:pPr>
              <w:pStyle w:val="TABLE-cell"/>
            </w:pPr>
            <w:r w:rsidRPr="008B5866">
              <w:t>776</w:t>
            </w:r>
          </w:p>
        </w:tc>
      </w:tr>
      <w:tr w:rsidR="00DF62AC" w:rsidRPr="008B5866" w14:paraId="7213D485" w14:textId="77777777" w:rsidTr="00DF62AC">
        <w:trPr>
          <w:trHeight w:val="451"/>
        </w:trPr>
        <w:tc>
          <w:tcPr>
            <w:tcW w:w="1384" w:type="dxa"/>
            <w:shd w:val="clear" w:color="auto" w:fill="auto"/>
            <w:noWrap/>
            <w:hideMark/>
          </w:tcPr>
          <w:p w14:paraId="77BF0880" w14:textId="77777777" w:rsidR="00DF62AC" w:rsidRPr="008B5866" w:rsidRDefault="00DF62AC" w:rsidP="00DF62AC">
            <w:pPr>
              <w:pStyle w:val="TABLE-cell"/>
            </w:pPr>
            <w:r w:rsidRPr="008B5866">
              <w:t>Shared Secret GC-C</w:t>
            </w:r>
          </w:p>
        </w:tc>
        <w:tc>
          <w:tcPr>
            <w:tcW w:w="992" w:type="dxa"/>
            <w:shd w:val="clear" w:color="auto" w:fill="auto"/>
            <w:noWrap/>
            <w:hideMark/>
          </w:tcPr>
          <w:p w14:paraId="76B6089D" w14:textId="77777777" w:rsidR="00DF62AC" w:rsidRPr="008B5866" w:rsidRDefault="00DF62AC" w:rsidP="00DF62AC">
            <w:pPr>
              <w:pStyle w:val="TABLE-cell"/>
            </w:pPr>
            <w:r w:rsidRPr="008B5866">
              <w:t>Z-GC-C</w:t>
            </w:r>
          </w:p>
        </w:tc>
        <w:tc>
          <w:tcPr>
            <w:tcW w:w="4962" w:type="dxa"/>
            <w:shd w:val="clear" w:color="auto" w:fill="auto"/>
            <w:hideMark/>
          </w:tcPr>
          <w:p w14:paraId="40756173" w14:textId="77777777" w:rsidR="00DF62AC" w:rsidRPr="008B5866" w:rsidRDefault="00DF62AC" w:rsidP="009A2DF6">
            <w:pPr>
              <w:pStyle w:val="TABLE-cell"/>
              <w:rPr>
                <w:color w:val="000000"/>
                <w:szCs w:val="16"/>
                <w:lang w:eastAsia="sl-SI"/>
              </w:rPr>
            </w:pPr>
            <w:r w:rsidRPr="008B5866">
              <w:rPr>
                <w:color w:val="000000"/>
                <w:szCs w:val="16"/>
                <w:lang w:eastAsia="sl-SI"/>
              </w:rPr>
              <w:t>B1455B2AD5F68BCFFE6AD5412BA89548ACA7E0CBF4B1560D6A57496F15E931AD</w:t>
            </w:r>
          </w:p>
        </w:tc>
        <w:tc>
          <w:tcPr>
            <w:tcW w:w="992" w:type="dxa"/>
            <w:shd w:val="clear" w:color="auto" w:fill="auto"/>
            <w:noWrap/>
            <w:hideMark/>
          </w:tcPr>
          <w:p w14:paraId="722860B3" w14:textId="77777777" w:rsidR="00DF62AC" w:rsidRPr="008B5866" w:rsidRDefault="00DF62AC" w:rsidP="009A2DF6">
            <w:pPr>
              <w:pStyle w:val="TABLE-cell"/>
            </w:pPr>
            <w:r w:rsidRPr="008B5866">
              <w:t>32</w:t>
            </w:r>
          </w:p>
        </w:tc>
        <w:tc>
          <w:tcPr>
            <w:tcW w:w="956" w:type="dxa"/>
            <w:shd w:val="clear" w:color="auto" w:fill="auto"/>
            <w:noWrap/>
            <w:hideMark/>
          </w:tcPr>
          <w:p w14:paraId="1212B0C3" w14:textId="77777777" w:rsidR="00DF62AC" w:rsidRPr="008B5866" w:rsidRDefault="00DF62AC" w:rsidP="009A2DF6">
            <w:pPr>
              <w:pStyle w:val="TABLE-cell"/>
            </w:pPr>
            <w:r w:rsidRPr="008B5866">
              <w:t>256</w:t>
            </w:r>
          </w:p>
        </w:tc>
      </w:tr>
      <w:tr w:rsidR="00DF62AC" w:rsidRPr="008B5866" w14:paraId="111D5C3C" w14:textId="77777777" w:rsidTr="00DF62AC">
        <w:trPr>
          <w:trHeight w:val="300"/>
        </w:trPr>
        <w:tc>
          <w:tcPr>
            <w:tcW w:w="1384" w:type="dxa"/>
            <w:shd w:val="clear" w:color="auto" w:fill="auto"/>
            <w:noWrap/>
            <w:hideMark/>
          </w:tcPr>
          <w:p w14:paraId="7DCCEE8B" w14:textId="77777777" w:rsidR="00DF62AC" w:rsidRPr="008B5866" w:rsidRDefault="00DF62AC" w:rsidP="00DF62AC">
            <w:pPr>
              <w:pStyle w:val="TABLE-cell"/>
            </w:pPr>
            <w:r w:rsidRPr="008B5866">
              <w:t>AlgorithmID GC-C</w:t>
            </w:r>
          </w:p>
        </w:tc>
        <w:tc>
          <w:tcPr>
            <w:tcW w:w="992" w:type="dxa"/>
            <w:shd w:val="clear" w:color="auto" w:fill="auto"/>
            <w:noWrap/>
            <w:hideMark/>
          </w:tcPr>
          <w:p w14:paraId="39E850FE" w14:textId="77777777" w:rsidR="00DF62AC" w:rsidRPr="008B5866" w:rsidRDefault="00DF62AC" w:rsidP="00DF62AC">
            <w:pPr>
              <w:pStyle w:val="TABLE-cell"/>
            </w:pPr>
            <w:r w:rsidRPr="008B5866">
              <w:t>AlgID-GC-C</w:t>
            </w:r>
          </w:p>
        </w:tc>
        <w:tc>
          <w:tcPr>
            <w:tcW w:w="4962" w:type="dxa"/>
            <w:shd w:val="clear" w:color="auto" w:fill="auto"/>
            <w:hideMark/>
          </w:tcPr>
          <w:p w14:paraId="2077FBEA" w14:textId="77777777" w:rsidR="00DF62AC" w:rsidRPr="008B5866" w:rsidRDefault="00DF62AC" w:rsidP="009A2DF6">
            <w:pPr>
              <w:pStyle w:val="TABLE-cell"/>
            </w:pPr>
            <w:r w:rsidRPr="008B5866">
              <w:t>60857405080300 // AES-GCM-128</w:t>
            </w:r>
          </w:p>
          <w:p w14:paraId="3607F91B" w14:textId="77777777" w:rsidR="00DF62AC" w:rsidRPr="008B5866" w:rsidRDefault="00DF62AC" w:rsidP="009A2DF6">
            <w:pPr>
              <w:pStyle w:val="TABLE-cell"/>
            </w:pPr>
          </w:p>
        </w:tc>
        <w:tc>
          <w:tcPr>
            <w:tcW w:w="992" w:type="dxa"/>
            <w:shd w:val="clear" w:color="auto" w:fill="auto"/>
            <w:noWrap/>
            <w:hideMark/>
          </w:tcPr>
          <w:p w14:paraId="6AEC4404" w14:textId="77777777" w:rsidR="00DF62AC" w:rsidRPr="008B5866" w:rsidRDefault="00DF62AC" w:rsidP="009A2DF6">
            <w:pPr>
              <w:pStyle w:val="TABLE-cell"/>
            </w:pPr>
            <w:r w:rsidRPr="008B5866">
              <w:t>7</w:t>
            </w:r>
          </w:p>
        </w:tc>
        <w:tc>
          <w:tcPr>
            <w:tcW w:w="956" w:type="dxa"/>
            <w:shd w:val="clear" w:color="auto" w:fill="auto"/>
            <w:noWrap/>
            <w:hideMark/>
          </w:tcPr>
          <w:p w14:paraId="04FA4B09" w14:textId="77777777" w:rsidR="00DF62AC" w:rsidRPr="008B5866" w:rsidRDefault="00DF62AC" w:rsidP="009A2DF6">
            <w:pPr>
              <w:pStyle w:val="TABLE-cell"/>
            </w:pPr>
            <w:r w:rsidRPr="008B5866">
              <w:t>56</w:t>
            </w:r>
          </w:p>
        </w:tc>
      </w:tr>
      <w:tr w:rsidR="00DF62AC" w:rsidRPr="008B5866" w14:paraId="794ABFE0" w14:textId="77777777" w:rsidTr="00DF62AC">
        <w:trPr>
          <w:trHeight w:val="690"/>
        </w:trPr>
        <w:tc>
          <w:tcPr>
            <w:tcW w:w="1384" w:type="dxa"/>
            <w:shd w:val="clear" w:color="auto" w:fill="auto"/>
            <w:noWrap/>
            <w:hideMark/>
          </w:tcPr>
          <w:p w14:paraId="2E68139C" w14:textId="77777777" w:rsidR="00DF62AC" w:rsidRPr="008B5866" w:rsidRDefault="00DF62AC" w:rsidP="00DF62AC">
            <w:pPr>
              <w:pStyle w:val="TABLE-cell"/>
            </w:pPr>
            <w:r w:rsidRPr="008B5866">
              <w:t>KDF(Z,AlgID,Sys-TC, Nonce-C, Sys-TS) GC-C</w:t>
            </w:r>
          </w:p>
        </w:tc>
        <w:tc>
          <w:tcPr>
            <w:tcW w:w="992" w:type="dxa"/>
            <w:shd w:val="clear" w:color="auto" w:fill="auto"/>
            <w:noWrap/>
            <w:hideMark/>
          </w:tcPr>
          <w:p w14:paraId="69C508C8" w14:textId="77777777" w:rsidR="00DF62AC" w:rsidRPr="008B5866" w:rsidRDefault="00DF62AC" w:rsidP="00DF62AC">
            <w:pPr>
              <w:pStyle w:val="TABLE-cell"/>
            </w:pPr>
            <w:r w:rsidRPr="008B5866">
              <w:t>KDF-GC-C</w:t>
            </w:r>
          </w:p>
        </w:tc>
        <w:tc>
          <w:tcPr>
            <w:tcW w:w="4962" w:type="dxa"/>
            <w:shd w:val="clear" w:color="auto" w:fill="auto"/>
            <w:hideMark/>
          </w:tcPr>
          <w:p w14:paraId="46EEDAF0" w14:textId="77777777" w:rsidR="00DF62AC" w:rsidRPr="008B5866" w:rsidRDefault="00DF62AC" w:rsidP="009A2DF6">
            <w:pPr>
              <w:pStyle w:val="TABLE-cell"/>
            </w:pPr>
            <w:r w:rsidRPr="008B5866">
              <w:t>56C46B57DF675515C31025455822514AFA2CDEB3E0BF1CADA84576159E84DE7E</w:t>
            </w:r>
          </w:p>
        </w:tc>
        <w:tc>
          <w:tcPr>
            <w:tcW w:w="992" w:type="dxa"/>
            <w:shd w:val="clear" w:color="auto" w:fill="auto"/>
            <w:noWrap/>
            <w:hideMark/>
          </w:tcPr>
          <w:p w14:paraId="545213CF" w14:textId="77777777" w:rsidR="00DF62AC" w:rsidRPr="008B5866" w:rsidRDefault="00DF62AC" w:rsidP="009A2DF6">
            <w:pPr>
              <w:pStyle w:val="TABLE-cell"/>
            </w:pPr>
            <w:r w:rsidRPr="008B5866">
              <w:t>32</w:t>
            </w:r>
          </w:p>
        </w:tc>
        <w:tc>
          <w:tcPr>
            <w:tcW w:w="956" w:type="dxa"/>
            <w:shd w:val="clear" w:color="auto" w:fill="auto"/>
            <w:noWrap/>
            <w:hideMark/>
          </w:tcPr>
          <w:p w14:paraId="6BCED83E" w14:textId="77777777" w:rsidR="00DF62AC" w:rsidRPr="008B5866" w:rsidRDefault="00DF62AC" w:rsidP="009A2DF6">
            <w:pPr>
              <w:pStyle w:val="TABLE-cell"/>
            </w:pPr>
            <w:r w:rsidRPr="008B5866">
              <w:t>256</w:t>
            </w:r>
          </w:p>
        </w:tc>
      </w:tr>
      <w:tr w:rsidR="00DF62AC" w:rsidRPr="008B5866" w14:paraId="2EEBC0D1" w14:textId="77777777" w:rsidTr="00DF62AC">
        <w:trPr>
          <w:trHeight w:val="465"/>
        </w:trPr>
        <w:tc>
          <w:tcPr>
            <w:tcW w:w="1384" w:type="dxa"/>
            <w:shd w:val="clear" w:color="auto" w:fill="auto"/>
            <w:noWrap/>
            <w:hideMark/>
          </w:tcPr>
          <w:p w14:paraId="43AFF03B" w14:textId="77777777" w:rsidR="00DF62AC" w:rsidRPr="008B5866" w:rsidRDefault="00DF62AC" w:rsidP="00DF62AC">
            <w:pPr>
              <w:pStyle w:val="TABLE-cell"/>
            </w:pPr>
            <w:r w:rsidRPr="008B5866">
              <w:t>Encryption Key GC-C</w:t>
            </w:r>
          </w:p>
        </w:tc>
        <w:tc>
          <w:tcPr>
            <w:tcW w:w="992" w:type="dxa"/>
            <w:shd w:val="clear" w:color="auto" w:fill="auto"/>
            <w:noWrap/>
            <w:hideMark/>
          </w:tcPr>
          <w:p w14:paraId="4F9FEB03" w14:textId="77777777" w:rsidR="00DF62AC" w:rsidRPr="008B5866" w:rsidRDefault="00DF62AC" w:rsidP="00DF62AC">
            <w:pPr>
              <w:pStyle w:val="TABLE-cell"/>
            </w:pPr>
            <w:r w:rsidRPr="008B5866">
              <w:t>EK-GC-C</w:t>
            </w:r>
          </w:p>
        </w:tc>
        <w:tc>
          <w:tcPr>
            <w:tcW w:w="4962" w:type="dxa"/>
            <w:shd w:val="clear" w:color="auto" w:fill="auto"/>
            <w:hideMark/>
          </w:tcPr>
          <w:p w14:paraId="4507BB4A" w14:textId="77777777" w:rsidR="00DF62AC" w:rsidRPr="008B5866" w:rsidRDefault="00DF62AC" w:rsidP="009A2DF6">
            <w:pPr>
              <w:pStyle w:val="TABLE-cell"/>
            </w:pPr>
            <w:r w:rsidRPr="008B5866">
              <w:t>56C46B57DF675515C31025455822514A</w:t>
            </w:r>
          </w:p>
        </w:tc>
        <w:tc>
          <w:tcPr>
            <w:tcW w:w="992" w:type="dxa"/>
            <w:shd w:val="clear" w:color="auto" w:fill="auto"/>
            <w:noWrap/>
            <w:hideMark/>
          </w:tcPr>
          <w:p w14:paraId="54A8E09F" w14:textId="77777777" w:rsidR="00DF62AC" w:rsidRPr="008B5866" w:rsidRDefault="00DF62AC" w:rsidP="009A2DF6">
            <w:pPr>
              <w:pStyle w:val="TABLE-cell"/>
            </w:pPr>
            <w:r w:rsidRPr="008B5866">
              <w:t>16</w:t>
            </w:r>
          </w:p>
        </w:tc>
        <w:tc>
          <w:tcPr>
            <w:tcW w:w="956" w:type="dxa"/>
            <w:shd w:val="clear" w:color="auto" w:fill="auto"/>
            <w:noWrap/>
            <w:hideMark/>
          </w:tcPr>
          <w:p w14:paraId="6DBE0C53" w14:textId="77777777" w:rsidR="00DF62AC" w:rsidRPr="008B5866" w:rsidRDefault="00DF62AC" w:rsidP="009A2DF6">
            <w:pPr>
              <w:pStyle w:val="TABLE-cell"/>
            </w:pPr>
            <w:r w:rsidRPr="008B5866">
              <w:t>128</w:t>
            </w:r>
          </w:p>
        </w:tc>
      </w:tr>
      <w:tr w:rsidR="00DF62AC" w:rsidRPr="008B5866" w14:paraId="44159841" w14:textId="77777777" w:rsidTr="00DF62AC">
        <w:trPr>
          <w:trHeight w:val="465"/>
        </w:trPr>
        <w:tc>
          <w:tcPr>
            <w:tcW w:w="1384" w:type="dxa"/>
            <w:shd w:val="clear" w:color="auto" w:fill="auto"/>
            <w:noWrap/>
          </w:tcPr>
          <w:p w14:paraId="2550E4B9" w14:textId="77777777" w:rsidR="00DF62AC" w:rsidRPr="008B5866" w:rsidRDefault="00DF62AC" w:rsidP="00DF62AC">
            <w:pPr>
              <w:pStyle w:val="TABLE-cell"/>
            </w:pPr>
            <w:r w:rsidRPr="008B5866">
              <w:t>Shared Secret GC-S</w:t>
            </w:r>
          </w:p>
        </w:tc>
        <w:tc>
          <w:tcPr>
            <w:tcW w:w="992" w:type="dxa"/>
            <w:shd w:val="clear" w:color="auto" w:fill="auto"/>
            <w:noWrap/>
          </w:tcPr>
          <w:p w14:paraId="2B635C08" w14:textId="77777777" w:rsidR="00DF62AC" w:rsidRPr="008B5866" w:rsidRDefault="00DF62AC" w:rsidP="00DF62AC">
            <w:pPr>
              <w:rPr>
                <w:sz w:val="16"/>
                <w:szCs w:val="16"/>
              </w:rPr>
            </w:pPr>
            <w:r w:rsidRPr="008B5866">
              <w:rPr>
                <w:sz w:val="16"/>
                <w:szCs w:val="16"/>
              </w:rPr>
              <w:t>Z-GC-S</w:t>
            </w:r>
          </w:p>
        </w:tc>
        <w:tc>
          <w:tcPr>
            <w:tcW w:w="4962" w:type="dxa"/>
            <w:shd w:val="clear" w:color="auto" w:fill="auto"/>
          </w:tcPr>
          <w:p w14:paraId="1DCE7C0B" w14:textId="77777777" w:rsidR="00DF62AC" w:rsidRPr="008B5866" w:rsidRDefault="00DF62AC" w:rsidP="009A2DF6">
            <w:pPr>
              <w:pStyle w:val="TABLE-cell"/>
              <w:rPr>
                <w:szCs w:val="16"/>
              </w:rPr>
            </w:pPr>
            <w:r w:rsidRPr="008B5866">
              <w:rPr>
                <w:color w:val="000000"/>
                <w:szCs w:val="16"/>
                <w:lang w:eastAsia="sl-SI"/>
              </w:rPr>
              <w:t>B1455B2AD5F68BCFFE6AD5412BA89548ACA7E0CBF4B1560D6A57496F15E931AD</w:t>
            </w:r>
          </w:p>
        </w:tc>
        <w:tc>
          <w:tcPr>
            <w:tcW w:w="992" w:type="dxa"/>
            <w:shd w:val="clear" w:color="auto" w:fill="auto"/>
            <w:noWrap/>
          </w:tcPr>
          <w:p w14:paraId="1579835F" w14:textId="77777777" w:rsidR="00DF62AC" w:rsidRPr="008B5866" w:rsidRDefault="00DF62AC" w:rsidP="009A2DF6">
            <w:pPr>
              <w:pStyle w:val="TABLE-cell"/>
            </w:pPr>
            <w:r w:rsidRPr="008B5866">
              <w:t>32</w:t>
            </w:r>
          </w:p>
        </w:tc>
        <w:tc>
          <w:tcPr>
            <w:tcW w:w="956" w:type="dxa"/>
            <w:shd w:val="clear" w:color="auto" w:fill="auto"/>
            <w:noWrap/>
          </w:tcPr>
          <w:p w14:paraId="71B19106" w14:textId="77777777" w:rsidR="00DF62AC" w:rsidRPr="008B5866" w:rsidRDefault="00DF62AC" w:rsidP="009A2DF6">
            <w:pPr>
              <w:pStyle w:val="TABLE-cell"/>
            </w:pPr>
            <w:r w:rsidRPr="008B5866">
              <w:t>256</w:t>
            </w:r>
          </w:p>
        </w:tc>
      </w:tr>
      <w:tr w:rsidR="00DF62AC" w:rsidRPr="008B5866" w14:paraId="43DCD6DB" w14:textId="77777777" w:rsidTr="00DF62AC">
        <w:trPr>
          <w:trHeight w:val="465"/>
        </w:trPr>
        <w:tc>
          <w:tcPr>
            <w:tcW w:w="1384" w:type="dxa"/>
            <w:shd w:val="clear" w:color="auto" w:fill="auto"/>
            <w:noWrap/>
          </w:tcPr>
          <w:p w14:paraId="0B7EBFDF" w14:textId="77777777" w:rsidR="00DF62AC" w:rsidRPr="008B5866" w:rsidRDefault="00DF62AC" w:rsidP="00DF62AC">
            <w:pPr>
              <w:pStyle w:val="TABLE-cell"/>
            </w:pPr>
            <w:r w:rsidRPr="008B5866">
              <w:t>AlgorithmID GC-S</w:t>
            </w:r>
          </w:p>
        </w:tc>
        <w:tc>
          <w:tcPr>
            <w:tcW w:w="992" w:type="dxa"/>
            <w:shd w:val="clear" w:color="auto" w:fill="auto"/>
            <w:noWrap/>
          </w:tcPr>
          <w:p w14:paraId="189381B7" w14:textId="77777777" w:rsidR="00DF62AC" w:rsidRPr="008B5866" w:rsidRDefault="00DF62AC" w:rsidP="00DF62AC">
            <w:pPr>
              <w:rPr>
                <w:sz w:val="16"/>
                <w:szCs w:val="16"/>
              </w:rPr>
            </w:pPr>
            <w:r w:rsidRPr="008B5866">
              <w:rPr>
                <w:sz w:val="16"/>
                <w:szCs w:val="16"/>
              </w:rPr>
              <w:t>AlgID-GC-S</w:t>
            </w:r>
          </w:p>
        </w:tc>
        <w:tc>
          <w:tcPr>
            <w:tcW w:w="4962" w:type="dxa"/>
            <w:shd w:val="clear" w:color="auto" w:fill="auto"/>
          </w:tcPr>
          <w:p w14:paraId="6DE409B1" w14:textId="77777777" w:rsidR="00DF62AC" w:rsidRPr="008B5866" w:rsidRDefault="00DF62AC" w:rsidP="009A2DF6">
            <w:pPr>
              <w:pStyle w:val="TABLE-cell"/>
              <w:rPr>
                <w:szCs w:val="16"/>
              </w:rPr>
            </w:pPr>
            <w:r w:rsidRPr="008B5866">
              <w:rPr>
                <w:szCs w:val="16"/>
              </w:rPr>
              <w:t>60857405080300</w:t>
            </w:r>
          </w:p>
        </w:tc>
        <w:tc>
          <w:tcPr>
            <w:tcW w:w="992" w:type="dxa"/>
            <w:shd w:val="clear" w:color="auto" w:fill="auto"/>
            <w:noWrap/>
          </w:tcPr>
          <w:p w14:paraId="6054BEB0" w14:textId="77777777" w:rsidR="00DF62AC" w:rsidRPr="008B5866" w:rsidRDefault="00DF62AC" w:rsidP="009A2DF6">
            <w:pPr>
              <w:pStyle w:val="TABLE-cell"/>
            </w:pPr>
            <w:r w:rsidRPr="008B5866">
              <w:t>7</w:t>
            </w:r>
          </w:p>
        </w:tc>
        <w:tc>
          <w:tcPr>
            <w:tcW w:w="956" w:type="dxa"/>
            <w:shd w:val="clear" w:color="auto" w:fill="auto"/>
            <w:noWrap/>
          </w:tcPr>
          <w:p w14:paraId="2E245BA7" w14:textId="77777777" w:rsidR="00DF62AC" w:rsidRPr="008B5866" w:rsidRDefault="00DF62AC" w:rsidP="009A2DF6">
            <w:pPr>
              <w:pStyle w:val="TABLE-cell"/>
            </w:pPr>
            <w:r w:rsidRPr="008B5866">
              <w:t>56</w:t>
            </w:r>
          </w:p>
        </w:tc>
      </w:tr>
      <w:tr w:rsidR="00DF62AC" w:rsidRPr="008B5866" w14:paraId="27DF1920" w14:textId="77777777" w:rsidTr="00DF62AC">
        <w:trPr>
          <w:trHeight w:val="465"/>
        </w:trPr>
        <w:tc>
          <w:tcPr>
            <w:tcW w:w="1384" w:type="dxa"/>
            <w:shd w:val="clear" w:color="auto" w:fill="auto"/>
            <w:noWrap/>
          </w:tcPr>
          <w:p w14:paraId="0A2B6A73" w14:textId="77777777" w:rsidR="00DF62AC" w:rsidRPr="008B5866" w:rsidRDefault="00DF62AC" w:rsidP="00DF62AC">
            <w:pPr>
              <w:pStyle w:val="TABLE-cell"/>
            </w:pPr>
            <w:r w:rsidRPr="008B5866">
              <w:t>KDF(Z,AlgID,Sys-TS, Nonce-S, Sys-TC) GC-S</w:t>
            </w:r>
          </w:p>
        </w:tc>
        <w:tc>
          <w:tcPr>
            <w:tcW w:w="992" w:type="dxa"/>
            <w:shd w:val="clear" w:color="auto" w:fill="auto"/>
            <w:noWrap/>
          </w:tcPr>
          <w:p w14:paraId="3E9F7DEB" w14:textId="77777777" w:rsidR="00DF62AC" w:rsidRPr="008B5866" w:rsidRDefault="00DF62AC" w:rsidP="00DF62AC">
            <w:pPr>
              <w:rPr>
                <w:sz w:val="16"/>
                <w:szCs w:val="16"/>
              </w:rPr>
            </w:pPr>
            <w:r w:rsidRPr="008B5866">
              <w:rPr>
                <w:sz w:val="16"/>
                <w:szCs w:val="16"/>
              </w:rPr>
              <w:t>KDF-GC-S</w:t>
            </w:r>
          </w:p>
        </w:tc>
        <w:tc>
          <w:tcPr>
            <w:tcW w:w="4962" w:type="dxa"/>
            <w:shd w:val="clear" w:color="auto" w:fill="auto"/>
          </w:tcPr>
          <w:p w14:paraId="07AE666F" w14:textId="77777777" w:rsidR="00DF62AC" w:rsidRPr="008B5866" w:rsidRDefault="00DF62AC" w:rsidP="009A2DF6">
            <w:pPr>
              <w:pStyle w:val="TABLE-cell"/>
              <w:rPr>
                <w:szCs w:val="16"/>
              </w:rPr>
            </w:pPr>
            <w:r w:rsidRPr="008B5866">
              <w:rPr>
                <w:szCs w:val="16"/>
              </w:rPr>
              <w:t>FC1314F7DE033B7DD19C80DBCF9FF2C5286DC8F76E87877BD90B9B7F00CD5613</w:t>
            </w:r>
          </w:p>
        </w:tc>
        <w:tc>
          <w:tcPr>
            <w:tcW w:w="992" w:type="dxa"/>
            <w:shd w:val="clear" w:color="auto" w:fill="auto"/>
            <w:noWrap/>
          </w:tcPr>
          <w:p w14:paraId="489C5D6E" w14:textId="77777777" w:rsidR="00DF62AC" w:rsidRPr="008B5866" w:rsidRDefault="00DF62AC" w:rsidP="009A2DF6">
            <w:pPr>
              <w:pStyle w:val="TABLE-cell"/>
            </w:pPr>
            <w:r w:rsidRPr="008B5866">
              <w:t>32</w:t>
            </w:r>
          </w:p>
        </w:tc>
        <w:tc>
          <w:tcPr>
            <w:tcW w:w="956" w:type="dxa"/>
            <w:shd w:val="clear" w:color="auto" w:fill="auto"/>
            <w:noWrap/>
          </w:tcPr>
          <w:p w14:paraId="31B92C23" w14:textId="77777777" w:rsidR="00DF62AC" w:rsidRPr="008B5866" w:rsidRDefault="00DF62AC" w:rsidP="009A2DF6">
            <w:pPr>
              <w:pStyle w:val="TABLE-cell"/>
            </w:pPr>
            <w:r w:rsidRPr="008B5866">
              <w:t>256</w:t>
            </w:r>
          </w:p>
        </w:tc>
      </w:tr>
      <w:tr w:rsidR="00DF62AC" w:rsidRPr="008B5866" w14:paraId="7B073388" w14:textId="77777777" w:rsidTr="00DF62AC">
        <w:trPr>
          <w:trHeight w:val="465"/>
        </w:trPr>
        <w:tc>
          <w:tcPr>
            <w:tcW w:w="1384" w:type="dxa"/>
            <w:shd w:val="clear" w:color="auto" w:fill="auto"/>
            <w:noWrap/>
          </w:tcPr>
          <w:p w14:paraId="34D3B55F" w14:textId="77777777" w:rsidR="00DF62AC" w:rsidRPr="008B5866" w:rsidRDefault="00DF62AC" w:rsidP="00DF62AC">
            <w:pPr>
              <w:pStyle w:val="TABLE-cell"/>
            </w:pPr>
            <w:r w:rsidRPr="008B5866">
              <w:t>Encryption Key GC-S</w:t>
            </w:r>
          </w:p>
        </w:tc>
        <w:tc>
          <w:tcPr>
            <w:tcW w:w="992" w:type="dxa"/>
            <w:shd w:val="clear" w:color="auto" w:fill="auto"/>
            <w:noWrap/>
          </w:tcPr>
          <w:p w14:paraId="38E1C1B2" w14:textId="77777777" w:rsidR="00DF62AC" w:rsidRPr="008B5866" w:rsidRDefault="00DF62AC" w:rsidP="00DF62AC">
            <w:pPr>
              <w:rPr>
                <w:sz w:val="16"/>
                <w:szCs w:val="16"/>
              </w:rPr>
            </w:pPr>
            <w:r w:rsidRPr="008B5866">
              <w:rPr>
                <w:sz w:val="16"/>
                <w:szCs w:val="16"/>
              </w:rPr>
              <w:t>EK-GC-S</w:t>
            </w:r>
          </w:p>
        </w:tc>
        <w:tc>
          <w:tcPr>
            <w:tcW w:w="4962" w:type="dxa"/>
            <w:shd w:val="clear" w:color="auto" w:fill="auto"/>
          </w:tcPr>
          <w:p w14:paraId="47D0AEBE" w14:textId="77777777" w:rsidR="00DF62AC" w:rsidRPr="008B5866" w:rsidRDefault="00DF62AC" w:rsidP="009A2DF6">
            <w:pPr>
              <w:pStyle w:val="TABLE-cell"/>
              <w:rPr>
                <w:sz w:val="14"/>
              </w:rPr>
            </w:pPr>
            <w:r w:rsidRPr="008B5866">
              <w:rPr>
                <w:szCs w:val="16"/>
              </w:rPr>
              <w:t>FC1314F7DE033B7DD19C80DBCF9FF2C5</w:t>
            </w:r>
          </w:p>
        </w:tc>
        <w:tc>
          <w:tcPr>
            <w:tcW w:w="992" w:type="dxa"/>
            <w:shd w:val="clear" w:color="auto" w:fill="auto"/>
            <w:noWrap/>
          </w:tcPr>
          <w:p w14:paraId="2BCC8A23" w14:textId="77777777" w:rsidR="00DF62AC" w:rsidRPr="008B5866" w:rsidRDefault="00DF62AC" w:rsidP="009A2DF6">
            <w:pPr>
              <w:pStyle w:val="TABLE-cell"/>
            </w:pPr>
            <w:r w:rsidRPr="008B5866">
              <w:t>16</w:t>
            </w:r>
          </w:p>
        </w:tc>
        <w:tc>
          <w:tcPr>
            <w:tcW w:w="956" w:type="dxa"/>
            <w:shd w:val="clear" w:color="auto" w:fill="auto"/>
            <w:noWrap/>
          </w:tcPr>
          <w:p w14:paraId="60DC35C2" w14:textId="77777777" w:rsidR="00DF62AC" w:rsidRPr="008B5866" w:rsidRDefault="00DF62AC" w:rsidP="009A2DF6">
            <w:pPr>
              <w:pStyle w:val="TABLE-cell"/>
            </w:pPr>
            <w:r w:rsidRPr="008B5866">
              <w:t>128</w:t>
            </w:r>
          </w:p>
        </w:tc>
      </w:tr>
      <w:tr w:rsidR="00DF62AC" w:rsidRPr="003B3132" w14:paraId="602F4378" w14:textId="77777777" w:rsidTr="00DF62AC">
        <w:trPr>
          <w:trHeight w:val="465"/>
        </w:trPr>
        <w:tc>
          <w:tcPr>
            <w:tcW w:w="9286" w:type="dxa"/>
            <w:gridSpan w:val="5"/>
            <w:shd w:val="clear" w:color="auto" w:fill="auto"/>
            <w:noWrap/>
          </w:tcPr>
          <w:p w14:paraId="5E50E35D" w14:textId="77777777" w:rsidR="00DF62AC" w:rsidRPr="003A4D9C" w:rsidRDefault="00DF62AC" w:rsidP="00DF62AC">
            <w:pPr>
              <w:pStyle w:val="TABLE-cell"/>
            </w:pPr>
            <w:r w:rsidRPr="008B5866">
              <w:t>NOTE</w:t>
            </w:r>
            <w:r w:rsidRPr="008B5866">
              <w:tab/>
              <w:t>The values of the public keys are represented here as FE2OS(xp)II FE2OS(yp).</w:t>
            </w:r>
          </w:p>
        </w:tc>
      </w:tr>
    </w:tbl>
    <w:p w14:paraId="103C46E3" w14:textId="77777777" w:rsidR="00DF62AC" w:rsidRDefault="00DF62AC" w:rsidP="00DF62AC">
      <w:pPr>
        <w:pStyle w:val="PARAGRAPH"/>
      </w:pPr>
    </w:p>
    <w:p w14:paraId="73782257" w14:textId="77777777" w:rsidR="00A54D81" w:rsidRPr="000B7899" w:rsidRDefault="00A54D81" w:rsidP="003124F4">
      <w:pPr>
        <w:pStyle w:val="ANNEXtitle"/>
      </w:pPr>
      <w:r>
        <w:lastRenderedPageBreak/>
        <w:br/>
      </w:r>
      <w:bookmarkStart w:id="8083" w:name="_Toc355080571"/>
      <w:bookmarkStart w:id="8084" w:name="_Toc358798318"/>
      <w:bookmarkStart w:id="8085" w:name="_Toc358802876"/>
      <w:bookmarkStart w:id="8086" w:name="_Toc358803017"/>
      <w:bookmarkStart w:id="8087" w:name="_Toc358976239"/>
      <w:bookmarkStart w:id="8088" w:name="_Ref412413671"/>
      <w:bookmarkStart w:id="8089" w:name="_Toc437856649"/>
      <w:bookmarkStart w:id="8090" w:name="_Toc97127352"/>
      <w:r w:rsidRPr="000B7899">
        <w:rPr>
          <w:b w:val="0"/>
        </w:rPr>
        <w:t>(informative)</w:t>
      </w:r>
      <w:r w:rsidR="002F7A07" w:rsidRPr="000B7899">
        <w:br/>
      </w:r>
      <w:r w:rsidRPr="000B7899">
        <w:br/>
      </w:r>
      <w:bookmarkEnd w:id="8083"/>
      <w:bookmarkEnd w:id="8084"/>
      <w:bookmarkEnd w:id="8085"/>
      <w:bookmarkEnd w:id="8086"/>
      <w:bookmarkEnd w:id="8087"/>
      <w:r w:rsidR="003124F4" w:rsidRPr="000B7899">
        <w:t>Exchanging protected xDLMS APDUs between TP and server</w:t>
      </w:r>
      <w:bookmarkEnd w:id="8088"/>
      <w:bookmarkEnd w:id="8089"/>
      <w:bookmarkEnd w:id="8090"/>
    </w:p>
    <w:p w14:paraId="62CA666E" w14:textId="77777777" w:rsidR="00A40CA7" w:rsidRPr="000B7899" w:rsidRDefault="00A40CA7" w:rsidP="002F7A07">
      <w:pPr>
        <w:pStyle w:val="ANNEX-heading1"/>
      </w:pPr>
      <w:bookmarkStart w:id="8091" w:name="_Toc392501571"/>
      <w:bookmarkStart w:id="8092" w:name="_Toc386405025"/>
      <w:bookmarkStart w:id="8093" w:name="_Toc437856650"/>
      <w:bookmarkStart w:id="8094" w:name="_Toc97127353"/>
      <w:r w:rsidRPr="000B7899">
        <w:t>General</w:t>
      </w:r>
      <w:bookmarkEnd w:id="8091"/>
      <w:bookmarkEnd w:id="8092"/>
      <w:bookmarkEnd w:id="8093"/>
      <w:bookmarkEnd w:id="8094"/>
    </w:p>
    <w:p w14:paraId="09C86980" w14:textId="77777777" w:rsidR="00A40CA7" w:rsidRPr="000B7899" w:rsidRDefault="00A40CA7" w:rsidP="002F7A07">
      <w:pPr>
        <w:pStyle w:val="PARAGRAPH"/>
      </w:pPr>
      <w:r w:rsidRPr="000B7899">
        <w:t>This use case shows exchanging protected xDLMS APDUs between a third party (TP) and a server via a client.</w:t>
      </w:r>
    </w:p>
    <w:p w14:paraId="6883F750" w14:textId="77777777" w:rsidR="00A40CA7" w:rsidRPr="000B7899" w:rsidRDefault="00A40CA7" w:rsidP="002F7A07">
      <w:pPr>
        <w:pStyle w:val="ANNEX-heading1"/>
      </w:pPr>
      <w:bookmarkStart w:id="8095" w:name="_Toc392501572"/>
      <w:bookmarkStart w:id="8096" w:name="_Toc386405026"/>
      <w:bookmarkStart w:id="8097" w:name="_Toc437856651"/>
      <w:bookmarkStart w:id="8098" w:name="_Toc97127354"/>
      <w:r w:rsidRPr="000B7899">
        <w:t>Example 1: Protection is the same in the two directions</w:t>
      </w:r>
      <w:bookmarkEnd w:id="8095"/>
      <w:bookmarkEnd w:id="8096"/>
      <w:bookmarkEnd w:id="8097"/>
      <w:bookmarkEnd w:id="8098"/>
    </w:p>
    <w:p w14:paraId="29B3B186" w14:textId="77777777" w:rsidR="00A40CA7" w:rsidRDefault="00A40CA7" w:rsidP="00A40CA7">
      <w:pPr>
        <w:pStyle w:val="PARAGRAPH"/>
      </w:pPr>
      <w:r>
        <w:t>In the first example, the security policy of the server requires that the request is digitally signed and authenticated and the response is also digitally signed and authenticated.</w:t>
      </w:r>
    </w:p>
    <w:p w14:paraId="6DAE2603" w14:textId="77777777" w:rsidR="00A40CA7" w:rsidRDefault="00A40CA7" w:rsidP="00A40CA7">
      <w:pPr>
        <w:pStyle w:val="PARAGRAPH"/>
      </w:pPr>
      <w:r>
        <w:t>In the .request, the digital signature is applied by the TP and the authentication is applied by the client:</w:t>
      </w:r>
    </w:p>
    <w:p w14:paraId="4CF5341B" w14:textId="77777777" w:rsidR="00A40CA7" w:rsidRDefault="00A40CA7" w:rsidP="00521922">
      <w:pPr>
        <w:pStyle w:val="ListBullet"/>
      </w:pPr>
      <w:r>
        <w:t>the TP sends the .request to the client in a general-signing APDU for the server: the recipient-system-title is that of the server;</w:t>
      </w:r>
    </w:p>
    <w:p w14:paraId="75DCC2C0" w14:textId="77777777" w:rsidR="00A40CA7" w:rsidRDefault="00A40CA7" w:rsidP="00521922">
      <w:pPr>
        <w:pStyle w:val="ListBullet"/>
      </w:pPr>
      <w:r>
        <w:t>the client verifies the digital signature and if correct, encapsulates the general-signing APDU in a general-ciphering APDU.</w:t>
      </w:r>
    </w:p>
    <w:p w14:paraId="312842E0" w14:textId="77777777" w:rsidR="00A40CA7" w:rsidRDefault="00A40CA7" w:rsidP="002F7A07">
      <w:pPr>
        <w:pStyle w:val="PARAGRAPH"/>
      </w:pPr>
      <w:r>
        <w:t>The server checks and removes first the authentication and then the digital signature.</w:t>
      </w:r>
    </w:p>
    <w:p w14:paraId="709A606A" w14:textId="77777777" w:rsidR="00A40CA7" w:rsidRDefault="00A40CA7" w:rsidP="002F7A07">
      <w:pPr>
        <w:pStyle w:val="PARAGRAPH"/>
      </w:pPr>
      <w:r>
        <w:t xml:space="preserve">If both are correct, it prepares the .response APDU. The protection is applied to the same parties as in the request: </w:t>
      </w:r>
    </w:p>
    <w:p w14:paraId="6D71C8ED" w14:textId="77777777" w:rsidR="00A40CA7" w:rsidRDefault="00A40CA7" w:rsidP="00521922">
      <w:pPr>
        <w:pStyle w:val="ListBullet"/>
      </w:pPr>
      <w:r>
        <w:t xml:space="preserve">the server first encapsulates the .response APDU in a general-signing APDU for the TP: the destination-system-title is that of the TP; </w:t>
      </w:r>
    </w:p>
    <w:p w14:paraId="41362735" w14:textId="77777777" w:rsidR="00A40CA7" w:rsidRDefault="00A40CA7" w:rsidP="00521922">
      <w:pPr>
        <w:pStyle w:val="ListBullet"/>
      </w:pPr>
      <w:r>
        <w:t>it encapsulates then this general-signing APDU in a general-ciphering APDU for the client: the destination-system-title is that of the client.</w:t>
      </w:r>
    </w:p>
    <w:p w14:paraId="558AE083" w14:textId="77777777" w:rsidR="00A40CA7" w:rsidRPr="000A0C21" w:rsidRDefault="00A40CA7" w:rsidP="002F7A07">
      <w:pPr>
        <w:pStyle w:val="NOTE"/>
        <w:rPr>
          <w:sz w:val="20"/>
          <w:szCs w:val="20"/>
        </w:rPr>
      </w:pPr>
      <w:r w:rsidRPr="000A0C21">
        <w:rPr>
          <w:sz w:val="20"/>
          <w:szCs w:val="20"/>
        </w:rPr>
        <w:t>The protection to be applied by each party is subject to project specific companion specifications, but the overall protection shall meet the security policy configured in the server. For example, the server would accept any of the following:</w:t>
      </w:r>
    </w:p>
    <w:p w14:paraId="4BD3EDA3" w14:textId="77777777" w:rsidR="00A40CA7" w:rsidRPr="000A0C21" w:rsidRDefault="00A40CA7" w:rsidP="00521922">
      <w:pPr>
        <w:pStyle w:val="ListDash"/>
      </w:pPr>
      <w:r w:rsidRPr="000A0C21">
        <w:t>digital signature applied by the TP and authentication applied by the client;</w:t>
      </w:r>
    </w:p>
    <w:p w14:paraId="1C505D36" w14:textId="77777777" w:rsidR="00A40CA7" w:rsidRPr="000B7899" w:rsidRDefault="00A40CA7" w:rsidP="00521922">
      <w:pPr>
        <w:pStyle w:val="ListDash"/>
      </w:pPr>
      <w:r w:rsidRPr="000A0C21">
        <w:t xml:space="preserve">authentication applied by </w:t>
      </w:r>
      <w:r w:rsidRPr="000B7899">
        <w:t>the TP and digital signature applied by the client;</w:t>
      </w:r>
    </w:p>
    <w:p w14:paraId="52148FAC" w14:textId="77777777" w:rsidR="00A40CA7" w:rsidRPr="000B7899" w:rsidRDefault="00A40CA7" w:rsidP="00521922">
      <w:pPr>
        <w:pStyle w:val="ListDash"/>
      </w:pPr>
      <w:r w:rsidRPr="000B7899">
        <w:t>both digital signature and authentication applied by the client;</w:t>
      </w:r>
    </w:p>
    <w:p w14:paraId="79D89605" w14:textId="77777777" w:rsidR="00A40CA7" w:rsidRPr="000B7899" w:rsidRDefault="00A40CA7" w:rsidP="00521922">
      <w:pPr>
        <w:pStyle w:val="ListDash"/>
      </w:pPr>
      <w:r w:rsidRPr="000B7899">
        <w:t>both digital signature and authentication applied by the TP.</w:t>
      </w:r>
    </w:p>
    <w:p w14:paraId="0500242C" w14:textId="2AA2817A" w:rsidR="00A40CA7" w:rsidRDefault="00A40CA7" w:rsidP="002F7A07">
      <w:pPr>
        <w:pStyle w:val="PARAGRAPH"/>
      </w:pPr>
      <w:r w:rsidRPr="000B7899">
        <w:t>The process is shown in</w:t>
      </w:r>
      <w:r w:rsidR="00F308A0" w:rsidRPr="000B7899">
        <w:t xml:space="preserve"> </w:t>
      </w:r>
      <w:r w:rsidR="00C40FCE" w:rsidRPr="000B7899">
        <w:fldChar w:fldCharType="begin"/>
      </w:r>
      <w:r w:rsidR="00C40FCE" w:rsidRPr="000B7899">
        <w:instrText xml:space="preserve"> REF _Ref421556773 \h </w:instrText>
      </w:r>
      <w:r w:rsidR="000B7899">
        <w:instrText xml:space="preserve"> \* MERGEFORMAT </w:instrText>
      </w:r>
      <w:r w:rsidR="00C40FCE" w:rsidRPr="000B7899">
        <w:fldChar w:fldCharType="separate"/>
      </w:r>
      <w:r w:rsidR="00DC4BE9" w:rsidRPr="000B7899">
        <w:t>Figure J.</w:t>
      </w:r>
      <w:r w:rsidR="00DC4BE9">
        <w:rPr>
          <w:noProof/>
        </w:rPr>
        <w:t>1</w:t>
      </w:r>
      <w:r w:rsidR="00C40FCE" w:rsidRPr="000B7899">
        <w:fldChar w:fldCharType="end"/>
      </w:r>
      <w:r w:rsidR="00EE3026" w:rsidRPr="000B7899">
        <w:t>.</w:t>
      </w:r>
    </w:p>
    <w:p w14:paraId="71786441" w14:textId="77777777" w:rsidR="00A40CA7" w:rsidRDefault="00A40CA7" w:rsidP="002F7A07">
      <w:pPr>
        <w:pStyle w:val="FIGURE"/>
      </w:pPr>
      <w:r>
        <w:rPr>
          <w:noProof/>
          <w:lang w:eastAsia="en-GB"/>
        </w:rPr>
        <w:lastRenderedPageBreak/>
        <w:drawing>
          <wp:inline distT="0" distB="0" distL="0" distR="0" wp14:anchorId="2C5A796D" wp14:editId="25F1039F">
            <wp:extent cx="5762625" cy="590931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62625" cy="5909310"/>
                    </a:xfrm>
                    <a:prstGeom prst="rect">
                      <a:avLst/>
                    </a:prstGeom>
                    <a:noFill/>
                    <a:ln>
                      <a:noFill/>
                    </a:ln>
                  </pic:spPr>
                </pic:pic>
              </a:graphicData>
            </a:graphic>
          </wp:inline>
        </w:drawing>
      </w:r>
    </w:p>
    <w:p w14:paraId="32AAFB43" w14:textId="77777777" w:rsidR="00A40CA7" w:rsidRPr="000B7899" w:rsidRDefault="00A40CA7" w:rsidP="00A40CA7">
      <w:pPr>
        <w:pStyle w:val="NOTE"/>
        <w:jc w:val="right"/>
        <w:rPr>
          <w:i/>
          <w:vanish/>
        </w:rPr>
      </w:pPr>
      <w:r w:rsidRPr="000B7899">
        <w:rPr>
          <w:i/>
          <w:vanish/>
        </w:rPr>
        <w:t>UC1_TPS_SAAS_GK140423.tif</w:t>
      </w:r>
    </w:p>
    <w:p w14:paraId="647617AC" w14:textId="2BE43315" w:rsidR="00A40CA7" w:rsidRPr="000B7899" w:rsidRDefault="00EE3026" w:rsidP="00FC590E">
      <w:pPr>
        <w:pStyle w:val="FIGURE-title"/>
      </w:pPr>
      <w:bookmarkStart w:id="8099" w:name="_Ref421556773"/>
      <w:bookmarkStart w:id="8100" w:name="_Toc386405061"/>
      <w:bookmarkStart w:id="8101" w:name="_Toc437856730"/>
      <w:bookmarkStart w:id="8102" w:name="_Toc97127441"/>
      <w:r w:rsidRPr="000B7899">
        <w:t>Figure J.</w:t>
      </w:r>
      <w:fldSimple w:instr=" SEQ Figure_J. \* ARABIC ">
        <w:r w:rsidR="00DC4BE9">
          <w:rPr>
            <w:noProof/>
          </w:rPr>
          <w:t>1</w:t>
        </w:r>
      </w:fldSimple>
      <w:bookmarkEnd w:id="8099"/>
      <w:r w:rsidRPr="000B7899">
        <w:t xml:space="preserve"> </w:t>
      </w:r>
      <w:r w:rsidR="00A40CA7" w:rsidRPr="000B7899">
        <w:t>– Exchanging protected xDLMS APDUs between TP and server: example 1</w:t>
      </w:r>
      <w:bookmarkEnd w:id="8100"/>
      <w:bookmarkEnd w:id="8101"/>
      <w:bookmarkEnd w:id="8102"/>
    </w:p>
    <w:p w14:paraId="217715A0" w14:textId="77777777" w:rsidR="00A40CA7" w:rsidRPr="000B7899" w:rsidRDefault="00A40CA7" w:rsidP="00F82099">
      <w:pPr>
        <w:pStyle w:val="ANNEX-heading1"/>
      </w:pPr>
      <w:bookmarkStart w:id="8103" w:name="_Toc392501573"/>
      <w:bookmarkStart w:id="8104" w:name="_Toc386405027"/>
      <w:bookmarkStart w:id="8105" w:name="_Toc437856652"/>
      <w:bookmarkStart w:id="8106" w:name="_Toc97127355"/>
      <w:r w:rsidRPr="000B7899">
        <w:t>Example 2: Protection is different in the two directions</w:t>
      </w:r>
      <w:bookmarkEnd w:id="8103"/>
      <w:bookmarkEnd w:id="8104"/>
      <w:bookmarkEnd w:id="8105"/>
      <w:bookmarkEnd w:id="8106"/>
    </w:p>
    <w:p w14:paraId="7085636E" w14:textId="77777777" w:rsidR="00A40CA7" w:rsidRDefault="00A40CA7" w:rsidP="002F7A07">
      <w:pPr>
        <w:pStyle w:val="PARAGRAPH"/>
      </w:pPr>
      <w:r>
        <w:t>In the second example, the security policy of the server requires that the request is digitally signed and authenticated and the response is only authenticated.</w:t>
      </w:r>
    </w:p>
    <w:p w14:paraId="484457AA" w14:textId="77777777" w:rsidR="00A40CA7" w:rsidRDefault="00A40CA7" w:rsidP="002F7A07">
      <w:pPr>
        <w:pStyle w:val="PARAGRAPH"/>
      </w:pPr>
      <w:r>
        <w:t>In the .request, the digital signature is applied by the TP and the authentication is applied by the client:</w:t>
      </w:r>
    </w:p>
    <w:p w14:paraId="00E3F365" w14:textId="77777777" w:rsidR="00A40CA7" w:rsidRDefault="00A40CA7" w:rsidP="00521922">
      <w:pPr>
        <w:pStyle w:val="ListBullet"/>
      </w:pPr>
      <w:r>
        <w:t>the TP sends the .request to the client in a general-signing APDU for the server: the recipient-system-title is that of the server;</w:t>
      </w:r>
    </w:p>
    <w:p w14:paraId="43FD2CFA" w14:textId="77777777" w:rsidR="00A40CA7" w:rsidRDefault="00A40CA7" w:rsidP="00521922">
      <w:pPr>
        <w:pStyle w:val="ListBullet"/>
      </w:pPr>
      <w:r>
        <w:t>the client verifies the digital signature and if correct, encapsulates the general-signing APDU in a general-ciphering APDU.</w:t>
      </w:r>
    </w:p>
    <w:p w14:paraId="62B35101" w14:textId="77777777" w:rsidR="00A40CA7" w:rsidRDefault="00A40CA7" w:rsidP="002F7A07">
      <w:pPr>
        <w:pStyle w:val="PARAGRAPH"/>
      </w:pPr>
      <w:r>
        <w:t xml:space="preserve">The server checks and removes first the authentication </w:t>
      </w:r>
      <w:r w:rsidR="00C77A1F">
        <w:t xml:space="preserve">tag </w:t>
      </w:r>
      <w:r>
        <w:t>and then the digital signature.</w:t>
      </w:r>
    </w:p>
    <w:p w14:paraId="14378508" w14:textId="77777777" w:rsidR="00A40CA7" w:rsidRDefault="00A40CA7" w:rsidP="002F7A07">
      <w:pPr>
        <w:pStyle w:val="PARAGRAPH"/>
      </w:pPr>
      <w:r>
        <w:lastRenderedPageBreak/>
        <w:t xml:space="preserve">If both are correct, it prepares the .response APDU. The protection is applied to the </w:t>
      </w:r>
      <w:r w:rsidR="003A16D7">
        <w:t>same parties as in the request:</w:t>
      </w:r>
    </w:p>
    <w:p w14:paraId="30F74C70" w14:textId="77777777" w:rsidR="00A40CA7" w:rsidRPr="000B7899" w:rsidRDefault="00A40CA7" w:rsidP="00521922">
      <w:pPr>
        <w:pStyle w:val="ListBullet"/>
      </w:pPr>
      <w:r>
        <w:t>the server first encapsulates the .response APDU in a general-ciphering APDU for the TP: the destination-system-title is that of the TP, but no protection is applied: in the Security Control Byte, t</w:t>
      </w:r>
      <w:r w:rsidRPr="000B7899">
        <w:t>he bits indicating authentication and encryption are set to 0;</w:t>
      </w:r>
    </w:p>
    <w:p w14:paraId="1A3C37EF" w14:textId="77777777" w:rsidR="00A40CA7" w:rsidRPr="000B7899" w:rsidRDefault="00A40CA7" w:rsidP="00521922">
      <w:pPr>
        <w:pStyle w:val="ListBullet"/>
      </w:pPr>
      <w:r w:rsidRPr="000B7899">
        <w:t>it encapsulates then this general-ciphering APDU in a general-ciphering APDU for the client: the destination-system-title is that of the client.</w:t>
      </w:r>
    </w:p>
    <w:p w14:paraId="133A9E19" w14:textId="0E678C00" w:rsidR="00A40CA7" w:rsidRDefault="00A40CA7" w:rsidP="002F7A07">
      <w:pPr>
        <w:pStyle w:val="PARAGRAPH"/>
      </w:pPr>
      <w:r w:rsidRPr="000B7899">
        <w:t xml:space="preserve">The process is shown in </w:t>
      </w:r>
      <w:r w:rsidR="00C40FCE" w:rsidRPr="000B7899">
        <w:fldChar w:fldCharType="begin"/>
      </w:r>
      <w:r w:rsidR="00C40FCE" w:rsidRPr="000B7899">
        <w:instrText xml:space="preserve"> REF _Ref421556814 \h </w:instrText>
      </w:r>
      <w:r w:rsidR="000B7899">
        <w:instrText xml:space="preserve"> \* MERGEFORMAT </w:instrText>
      </w:r>
      <w:r w:rsidR="00C40FCE" w:rsidRPr="000B7899">
        <w:fldChar w:fldCharType="separate"/>
      </w:r>
      <w:r w:rsidR="00DC4BE9" w:rsidRPr="000B7899">
        <w:t>Figure J.</w:t>
      </w:r>
      <w:r w:rsidR="00DC4BE9">
        <w:rPr>
          <w:noProof/>
        </w:rPr>
        <w:t>2</w:t>
      </w:r>
      <w:r w:rsidR="00C40FCE" w:rsidRPr="000B7899">
        <w:fldChar w:fldCharType="end"/>
      </w:r>
      <w:r w:rsidR="00EE3026" w:rsidRPr="000B7899">
        <w:t>.</w:t>
      </w:r>
    </w:p>
    <w:p w14:paraId="4ACFE97E" w14:textId="77777777" w:rsidR="00A40CA7" w:rsidRDefault="00A40CA7" w:rsidP="002F7A07">
      <w:pPr>
        <w:pStyle w:val="FIGURE"/>
      </w:pPr>
      <w:r>
        <w:rPr>
          <w:noProof/>
          <w:lang w:eastAsia="en-GB"/>
        </w:rPr>
        <w:drawing>
          <wp:inline distT="0" distB="0" distL="0" distR="0" wp14:anchorId="2A24A701" wp14:editId="5B27ACB3">
            <wp:extent cx="5762625" cy="5460365"/>
            <wp:effectExtent l="0" t="0" r="952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62625" cy="5460365"/>
                    </a:xfrm>
                    <a:prstGeom prst="rect">
                      <a:avLst/>
                    </a:prstGeom>
                    <a:noFill/>
                    <a:ln>
                      <a:noFill/>
                    </a:ln>
                  </pic:spPr>
                </pic:pic>
              </a:graphicData>
            </a:graphic>
          </wp:inline>
        </w:drawing>
      </w:r>
    </w:p>
    <w:p w14:paraId="253D5A65" w14:textId="77777777" w:rsidR="00A40CA7" w:rsidRPr="000B7899" w:rsidRDefault="00A40CA7" w:rsidP="00A40CA7">
      <w:pPr>
        <w:pStyle w:val="NOTE"/>
        <w:jc w:val="right"/>
        <w:rPr>
          <w:i/>
          <w:vanish/>
        </w:rPr>
      </w:pPr>
      <w:r w:rsidRPr="000B7899">
        <w:rPr>
          <w:i/>
          <w:vanish/>
        </w:rPr>
        <w:t>UC2_TPS_SAAN_GK140423.tif</w:t>
      </w:r>
    </w:p>
    <w:p w14:paraId="3DC1A371" w14:textId="1A2E6FFE" w:rsidR="00A40CA7" w:rsidRPr="00347160" w:rsidRDefault="00EE3026" w:rsidP="002F7A07">
      <w:pPr>
        <w:pStyle w:val="FIGURE-title"/>
      </w:pPr>
      <w:bookmarkStart w:id="8107" w:name="_Ref421556814"/>
      <w:bookmarkStart w:id="8108" w:name="_Toc386405062"/>
      <w:bookmarkStart w:id="8109" w:name="_Toc437856731"/>
      <w:bookmarkStart w:id="8110" w:name="_Toc97127442"/>
      <w:r w:rsidRPr="000B7899">
        <w:t>Figure J.</w:t>
      </w:r>
      <w:fldSimple w:instr=" SEQ Figure_J. \* ARABIC ">
        <w:r w:rsidR="00DC4BE9">
          <w:rPr>
            <w:noProof/>
          </w:rPr>
          <w:t>2</w:t>
        </w:r>
      </w:fldSimple>
      <w:bookmarkEnd w:id="8107"/>
      <w:r w:rsidRPr="000B7899">
        <w:t xml:space="preserve"> </w:t>
      </w:r>
      <w:r w:rsidR="006D1921" w:rsidRPr="000B7899">
        <w:t xml:space="preserve">– </w:t>
      </w:r>
      <w:r w:rsidR="00A40CA7" w:rsidRPr="000B7899">
        <w:t>Exchanging protected xDLMS APDUs between TP and server: example 2</w:t>
      </w:r>
      <w:bookmarkEnd w:id="8028"/>
      <w:bookmarkEnd w:id="8029"/>
      <w:bookmarkEnd w:id="8030"/>
      <w:bookmarkEnd w:id="8072"/>
      <w:bookmarkEnd w:id="8073"/>
      <w:bookmarkEnd w:id="8074"/>
      <w:bookmarkEnd w:id="8108"/>
      <w:bookmarkEnd w:id="8109"/>
      <w:bookmarkEnd w:id="8110"/>
    </w:p>
    <w:p w14:paraId="48A7FC38" w14:textId="77777777" w:rsidR="00162259" w:rsidRPr="00347160" w:rsidRDefault="00162259" w:rsidP="002F7A07">
      <w:pPr>
        <w:pStyle w:val="ANNEXtitle"/>
      </w:pPr>
      <w:r w:rsidRPr="00347160">
        <w:lastRenderedPageBreak/>
        <w:br/>
      </w:r>
      <w:bookmarkStart w:id="8111" w:name="_Toc437856653"/>
      <w:bookmarkStart w:id="8112" w:name="_Toc406524290"/>
      <w:bookmarkStart w:id="8113" w:name="_Ref406585235"/>
      <w:bookmarkStart w:id="8114" w:name="_Ref408245352"/>
      <w:bookmarkStart w:id="8115" w:name="_Ref408683995"/>
      <w:bookmarkStart w:id="8116" w:name="_Ref421613121"/>
      <w:bookmarkStart w:id="8117" w:name="_Ref421613127"/>
      <w:bookmarkStart w:id="8118" w:name="_Toc97127356"/>
      <w:r w:rsidR="00806FA4" w:rsidRPr="002F7A07">
        <w:rPr>
          <w:b w:val="0"/>
        </w:rPr>
        <w:t>(informative)</w:t>
      </w:r>
      <w:r w:rsidR="002F7A07" w:rsidRPr="002F7A07">
        <w:rPr>
          <w:b w:val="0"/>
        </w:rPr>
        <w:br/>
      </w:r>
      <w:r w:rsidRPr="00347160">
        <w:br/>
        <w:t xml:space="preserve">Significant technical changes with respect </w:t>
      </w:r>
      <w:r w:rsidR="002F7A07">
        <w:br/>
      </w:r>
      <w:r w:rsidRPr="00347160">
        <w:t xml:space="preserve">to </w:t>
      </w:r>
      <w:r w:rsidR="00077BDE">
        <w:t>IEC 6</w:t>
      </w:r>
      <w:r w:rsidRPr="00347160">
        <w:t>2056-5</w:t>
      </w:r>
      <w:r w:rsidR="00306C03" w:rsidRPr="00347160">
        <w:t>-</w:t>
      </w:r>
      <w:r w:rsidRPr="00347160">
        <w:t>3</w:t>
      </w:r>
      <w:r w:rsidR="00306C03" w:rsidRPr="00347160">
        <w:t>:</w:t>
      </w:r>
      <w:bookmarkEnd w:id="8111"/>
      <w:bookmarkEnd w:id="8112"/>
      <w:bookmarkEnd w:id="8113"/>
      <w:bookmarkEnd w:id="8114"/>
      <w:bookmarkEnd w:id="8115"/>
      <w:bookmarkEnd w:id="8116"/>
      <w:bookmarkEnd w:id="8117"/>
      <w:r w:rsidR="009B34D0">
        <w:t>2016</w:t>
      </w:r>
      <w:bookmarkEnd w:id="8118"/>
    </w:p>
    <w:p w14:paraId="6F83C5D6" w14:textId="5D9FDF7A" w:rsidR="00162259" w:rsidRDefault="00162259" w:rsidP="002F7A07">
      <w:pPr>
        <w:pStyle w:val="PARAGRAPH"/>
      </w:pPr>
      <w:r w:rsidRPr="00347160">
        <w:t xml:space="preserve">This </w:t>
      </w:r>
      <w:del w:id="8119" w:author="John Cowburn" w:date="2022-03-02T16:05:00Z">
        <w:r w:rsidR="009B34D0" w:rsidDel="004314B7">
          <w:delText xml:space="preserve">third </w:delText>
        </w:r>
      </w:del>
      <w:ins w:id="8120" w:author="John Cowburn" w:date="2022-03-02T16:05:00Z">
        <w:r w:rsidR="004314B7">
          <w:t>four</w:t>
        </w:r>
      </w:ins>
      <w:ins w:id="8121" w:author="John Cowburn" w:date="2022-03-02T16:06:00Z">
        <w:r w:rsidR="004314B7">
          <w:t>th</w:t>
        </w:r>
      </w:ins>
      <w:ins w:id="8122" w:author="John Cowburn" w:date="2022-03-02T16:05:00Z">
        <w:r w:rsidR="004314B7">
          <w:t xml:space="preserve"> </w:t>
        </w:r>
      </w:ins>
      <w:r w:rsidR="009B34D0">
        <w:t>edition</w:t>
      </w:r>
      <w:r w:rsidRPr="00347160">
        <w:t xml:space="preserve"> of </w:t>
      </w:r>
      <w:r w:rsidR="00077BDE">
        <w:t>IEC 6</w:t>
      </w:r>
      <w:r w:rsidRPr="00347160">
        <w:t>2056</w:t>
      </w:r>
      <w:r w:rsidR="009B34D0">
        <w:t>-5-3</w:t>
      </w:r>
      <w:r w:rsidR="00E4192F" w:rsidRPr="00347160">
        <w:t xml:space="preserve">  </w:t>
      </w:r>
      <w:r w:rsidRPr="00347160">
        <w:t xml:space="preserve">includes the following significant technical changes with respect to </w:t>
      </w:r>
      <w:r w:rsidR="009B34D0">
        <w:t xml:space="preserve">the second edition of </w:t>
      </w:r>
      <w:r w:rsidR="00077BDE">
        <w:t>IEC 6</w:t>
      </w:r>
      <w:r w:rsidR="00FA4DC0">
        <w:t>2056-5-3:</w:t>
      </w:r>
      <w:r w:rsidR="009B34D0">
        <w:t>201</w:t>
      </w:r>
      <w:ins w:id="8123" w:author="John Cowburn" w:date="2022-03-03T12:07:00Z">
        <w:r w:rsidR="0037719A">
          <w:t>7</w:t>
        </w:r>
      </w:ins>
      <w:del w:id="8124" w:author="John Cowburn" w:date="2022-03-03T12:07:00Z">
        <w:r w:rsidR="009B34D0" w:rsidDel="0037719A">
          <w:delText>6</w:delText>
        </w:r>
      </w:del>
      <w:r w:rsidR="009B34D0">
        <w:t>.</w:t>
      </w:r>
    </w:p>
    <w:p w14:paraId="5455E009" w14:textId="77777777" w:rsidR="003C1D03" w:rsidRDefault="003C1D03" w:rsidP="002F7A07">
      <w:pPr>
        <w:pStyle w:val="PARAGRAPH"/>
      </w:pPr>
    </w:p>
    <w:tbl>
      <w:tblPr>
        <w:tblW w:w="84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4A0" w:firstRow="1" w:lastRow="0" w:firstColumn="1" w:lastColumn="0" w:noHBand="0" w:noVBand="1"/>
      </w:tblPr>
      <w:tblGrid>
        <w:gridCol w:w="1107"/>
        <w:gridCol w:w="7392"/>
      </w:tblGrid>
      <w:tr w:rsidR="00E71DFD" w14:paraId="6E2ADD04" w14:textId="77777777" w:rsidTr="004D4D8A">
        <w:trPr>
          <w:cantSplit/>
          <w:tblHeader/>
          <w:jc w:val="center"/>
        </w:trPr>
        <w:tc>
          <w:tcPr>
            <w:tcW w:w="1107" w:type="dxa"/>
            <w:tcBorders>
              <w:top w:val="single" w:sz="4" w:space="0" w:color="auto"/>
              <w:left w:val="single" w:sz="4" w:space="0" w:color="auto"/>
              <w:bottom w:val="single" w:sz="4" w:space="0" w:color="auto"/>
              <w:right w:val="single" w:sz="4" w:space="0" w:color="auto"/>
            </w:tcBorders>
            <w:vAlign w:val="center"/>
            <w:hideMark/>
          </w:tcPr>
          <w:p w14:paraId="7FD4AFE4" w14:textId="77777777" w:rsidR="00E71DFD" w:rsidRDefault="00E71DFD" w:rsidP="004D4D8A">
            <w:pPr>
              <w:pStyle w:val="TABLE-col-heading"/>
              <w:keepNext w:val="0"/>
            </w:pPr>
            <w:r>
              <w:t>Clause</w:t>
            </w:r>
          </w:p>
        </w:tc>
        <w:tc>
          <w:tcPr>
            <w:tcW w:w="7392" w:type="dxa"/>
            <w:tcBorders>
              <w:top w:val="single" w:sz="4" w:space="0" w:color="auto"/>
              <w:left w:val="single" w:sz="4" w:space="0" w:color="auto"/>
              <w:bottom w:val="single" w:sz="4" w:space="0" w:color="auto"/>
              <w:right w:val="single" w:sz="4" w:space="0" w:color="auto"/>
            </w:tcBorders>
            <w:vAlign w:val="center"/>
            <w:hideMark/>
          </w:tcPr>
          <w:p w14:paraId="1D6CB365" w14:textId="77777777" w:rsidR="00E71DFD" w:rsidRDefault="00E71DFD" w:rsidP="004D4D8A">
            <w:pPr>
              <w:pStyle w:val="TABLE-col-heading"/>
              <w:keepNext w:val="0"/>
              <w:jc w:val="left"/>
              <w:rPr>
                <w:b w:val="0"/>
                <w:i/>
              </w:rPr>
            </w:pPr>
            <w:r>
              <w:rPr>
                <w:b w:val="0"/>
                <w:i/>
              </w:rPr>
              <w:t xml:space="preserve">  </w:t>
            </w:r>
          </w:p>
        </w:tc>
      </w:tr>
      <w:tr w:rsidR="00E71DFD" w14:paraId="41A5851C" w14:textId="77777777" w:rsidTr="004D4D8A">
        <w:trPr>
          <w:cantSplit/>
          <w:tblHeader/>
          <w:jc w:val="center"/>
        </w:trPr>
        <w:tc>
          <w:tcPr>
            <w:tcW w:w="1107" w:type="dxa"/>
            <w:tcBorders>
              <w:top w:val="single" w:sz="4" w:space="0" w:color="auto"/>
              <w:left w:val="single" w:sz="4" w:space="0" w:color="auto"/>
              <w:bottom w:val="single" w:sz="4" w:space="0" w:color="auto"/>
              <w:right w:val="single" w:sz="4" w:space="0" w:color="auto"/>
            </w:tcBorders>
            <w:vAlign w:val="center"/>
          </w:tcPr>
          <w:p w14:paraId="7D6DCC8C" w14:textId="77777777" w:rsidR="00E71DFD" w:rsidRDefault="00E71DFD" w:rsidP="004D4D8A">
            <w:pPr>
              <w:pStyle w:val="TABLE-cell"/>
            </w:pPr>
            <w:r>
              <w:t>General</w:t>
            </w:r>
          </w:p>
        </w:tc>
        <w:tc>
          <w:tcPr>
            <w:tcW w:w="7392" w:type="dxa"/>
            <w:tcBorders>
              <w:top w:val="single" w:sz="4" w:space="0" w:color="auto"/>
              <w:left w:val="single" w:sz="4" w:space="0" w:color="auto"/>
              <w:bottom w:val="single" w:sz="4" w:space="0" w:color="auto"/>
              <w:right w:val="single" w:sz="4" w:space="0" w:color="auto"/>
            </w:tcBorders>
            <w:vAlign w:val="center"/>
          </w:tcPr>
          <w:p w14:paraId="784D1EDA" w14:textId="77777777" w:rsidR="00E71DFD" w:rsidRPr="005A7CC4" w:rsidRDefault="00E71DFD" w:rsidP="004D4D8A">
            <w:pPr>
              <w:pStyle w:val="TABLE-cell"/>
              <w:rPr>
                <w:b/>
                <w:iCs/>
              </w:rPr>
            </w:pPr>
            <w:r>
              <w:t>General: Text updated to reflect Ed 4 of IEC62056-6-2:2021</w:t>
            </w:r>
          </w:p>
        </w:tc>
      </w:tr>
      <w:tr w:rsidR="00E71DFD" w14:paraId="6875CB3A" w14:textId="77777777" w:rsidTr="004D4D8A">
        <w:trPr>
          <w:cantSplit/>
          <w:jc w:val="center"/>
        </w:trPr>
        <w:tc>
          <w:tcPr>
            <w:tcW w:w="1107" w:type="dxa"/>
            <w:tcBorders>
              <w:top w:val="single" w:sz="4" w:space="0" w:color="auto"/>
              <w:left w:val="single" w:sz="4" w:space="0" w:color="auto"/>
              <w:bottom w:val="single" w:sz="4" w:space="0" w:color="auto"/>
              <w:right w:val="single" w:sz="4" w:space="0" w:color="auto"/>
            </w:tcBorders>
            <w:hideMark/>
          </w:tcPr>
          <w:p w14:paraId="05F05D04" w14:textId="17DFA9E0" w:rsidR="00E71DFD" w:rsidRDefault="00E71DFD" w:rsidP="004D4D8A">
            <w:pPr>
              <w:pStyle w:val="TABLE-cell"/>
            </w:pPr>
            <w:r>
              <w:fldChar w:fldCharType="begin"/>
            </w:r>
            <w:r>
              <w:instrText xml:space="preserve"> REF _Ref277757361 \w \h </w:instrText>
            </w:r>
            <w:r>
              <w:fldChar w:fldCharType="separate"/>
            </w:r>
            <w:r>
              <w:t>2</w:t>
            </w:r>
            <w:r>
              <w:fldChar w:fldCharType="end"/>
            </w:r>
          </w:p>
        </w:tc>
        <w:tc>
          <w:tcPr>
            <w:tcW w:w="7392" w:type="dxa"/>
            <w:tcBorders>
              <w:top w:val="single" w:sz="4" w:space="0" w:color="auto"/>
              <w:left w:val="single" w:sz="4" w:space="0" w:color="auto"/>
              <w:bottom w:val="single" w:sz="4" w:space="0" w:color="auto"/>
              <w:right w:val="single" w:sz="4" w:space="0" w:color="auto"/>
            </w:tcBorders>
            <w:hideMark/>
          </w:tcPr>
          <w:p w14:paraId="712D0DC2" w14:textId="77777777" w:rsidR="00E71DFD" w:rsidRDefault="00E71DFD" w:rsidP="004D4D8A">
            <w:pPr>
              <w:pStyle w:val="TABLE-cell"/>
            </w:pPr>
            <w:r>
              <w:t>New references added.</w:t>
            </w:r>
          </w:p>
        </w:tc>
      </w:tr>
      <w:tr w:rsidR="00E71DFD" w14:paraId="4A80AEAC" w14:textId="77777777" w:rsidTr="004D4D8A">
        <w:trPr>
          <w:cantSplit/>
          <w:jc w:val="center"/>
        </w:trPr>
        <w:tc>
          <w:tcPr>
            <w:tcW w:w="1107" w:type="dxa"/>
            <w:tcBorders>
              <w:top w:val="single" w:sz="4" w:space="0" w:color="auto"/>
              <w:left w:val="single" w:sz="4" w:space="0" w:color="auto"/>
              <w:bottom w:val="single" w:sz="4" w:space="0" w:color="auto"/>
              <w:right w:val="single" w:sz="4" w:space="0" w:color="auto"/>
            </w:tcBorders>
            <w:hideMark/>
          </w:tcPr>
          <w:p w14:paraId="0A0264BD" w14:textId="2397E454" w:rsidR="00E71DFD" w:rsidRDefault="00E71DFD" w:rsidP="004D4D8A">
            <w:pPr>
              <w:pStyle w:val="TABLE-cell"/>
            </w:pPr>
            <w:r>
              <w:fldChar w:fldCharType="begin"/>
            </w:r>
            <w:r>
              <w:instrText xml:space="preserve"> REF _Ref97196367 \r \h </w:instrText>
            </w:r>
            <w:r>
              <w:fldChar w:fldCharType="separate"/>
            </w:r>
            <w:r>
              <w:t>3.1</w:t>
            </w:r>
            <w:r>
              <w:fldChar w:fldCharType="end"/>
            </w:r>
          </w:p>
        </w:tc>
        <w:tc>
          <w:tcPr>
            <w:tcW w:w="7392" w:type="dxa"/>
            <w:tcBorders>
              <w:top w:val="single" w:sz="4" w:space="0" w:color="auto"/>
              <w:left w:val="single" w:sz="4" w:space="0" w:color="auto"/>
              <w:bottom w:val="single" w:sz="4" w:space="0" w:color="auto"/>
              <w:right w:val="single" w:sz="4" w:space="0" w:color="auto"/>
            </w:tcBorders>
            <w:hideMark/>
          </w:tcPr>
          <w:p w14:paraId="18DF5305" w14:textId="77777777" w:rsidR="00E71DFD" w:rsidRDefault="00E71DFD" w:rsidP="004D4D8A">
            <w:pPr>
              <w:pStyle w:val="TABLE-cell"/>
            </w:pPr>
            <w:r>
              <w:t>General DLMS®/COSEM definitions added</w:t>
            </w:r>
          </w:p>
        </w:tc>
      </w:tr>
      <w:tr w:rsidR="00E71DFD" w14:paraId="74210E37" w14:textId="77777777" w:rsidTr="004D4D8A">
        <w:trPr>
          <w:cantSplit/>
          <w:jc w:val="center"/>
        </w:trPr>
        <w:tc>
          <w:tcPr>
            <w:tcW w:w="1107" w:type="dxa"/>
            <w:tcBorders>
              <w:top w:val="single" w:sz="4" w:space="0" w:color="auto"/>
              <w:left w:val="single" w:sz="4" w:space="0" w:color="auto"/>
              <w:bottom w:val="single" w:sz="4" w:space="0" w:color="auto"/>
              <w:right w:val="single" w:sz="4" w:space="0" w:color="auto"/>
            </w:tcBorders>
            <w:hideMark/>
          </w:tcPr>
          <w:p w14:paraId="45B9DDBE" w14:textId="18C946D0" w:rsidR="00E71DFD" w:rsidRDefault="00E71DFD" w:rsidP="004D4D8A">
            <w:pPr>
              <w:pStyle w:val="TABLE-cell"/>
            </w:pPr>
            <w:r>
              <w:fldChar w:fldCharType="begin"/>
            </w:r>
            <w:r>
              <w:instrText xml:space="preserve"> REF _Ref97196375 \w \h </w:instrText>
            </w:r>
            <w:r>
              <w:fldChar w:fldCharType="separate"/>
            </w:r>
            <w:r>
              <w:t>4.1.6</w:t>
            </w:r>
            <w:r>
              <w:fldChar w:fldCharType="end"/>
            </w:r>
          </w:p>
        </w:tc>
        <w:tc>
          <w:tcPr>
            <w:tcW w:w="7392" w:type="dxa"/>
            <w:tcBorders>
              <w:top w:val="single" w:sz="4" w:space="0" w:color="auto"/>
              <w:left w:val="single" w:sz="4" w:space="0" w:color="auto"/>
              <w:bottom w:val="single" w:sz="4" w:space="0" w:color="auto"/>
              <w:right w:val="single" w:sz="4" w:space="0" w:color="auto"/>
            </w:tcBorders>
            <w:hideMark/>
          </w:tcPr>
          <w:p w14:paraId="067C9306" w14:textId="77777777" w:rsidR="00E71DFD" w:rsidRDefault="00E71DFD" w:rsidP="004D4D8A">
            <w:pPr>
              <w:pStyle w:val="TABLE-cell"/>
            </w:pPr>
            <w:r>
              <w:t>Messaging patterns: new text and figure covering confirmed and unconfirmed operation and services and unconfirmed push.</w:t>
            </w:r>
          </w:p>
        </w:tc>
      </w:tr>
      <w:tr w:rsidR="00E71DFD" w14:paraId="22C51374" w14:textId="77777777" w:rsidTr="004D4D8A">
        <w:trPr>
          <w:cantSplit/>
          <w:jc w:val="center"/>
        </w:trPr>
        <w:tc>
          <w:tcPr>
            <w:tcW w:w="1107" w:type="dxa"/>
            <w:tcBorders>
              <w:top w:val="single" w:sz="4" w:space="0" w:color="auto"/>
              <w:left w:val="single" w:sz="4" w:space="0" w:color="auto"/>
              <w:bottom w:val="single" w:sz="4" w:space="0" w:color="auto"/>
              <w:right w:val="single" w:sz="4" w:space="0" w:color="auto"/>
            </w:tcBorders>
            <w:hideMark/>
          </w:tcPr>
          <w:p w14:paraId="332B474C" w14:textId="331F0D36" w:rsidR="00E71DFD" w:rsidRDefault="00E71DFD" w:rsidP="004D4D8A">
            <w:pPr>
              <w:pStyle w:val="TABLE-cell"/>
            </w:pPr>
            <w:r>
              <w:fldChar w:fldCharType="begin"/>
            </w:r>
            <w:r>
              <w:instrText xml:space="preserve"> REF _Ref97196378 \w \h </w:instrText>
            </w:r>
            <w:r>
              <w:fldChar w:fldCharType="separate"/>
            </w:r>
            <w:r>
              <w:t>4.1.7</w:t>
            </w:r>
            <w:r>
              <w:fldChar w:fldCharType="end"/>
            </w:r>
          </w:p>
        </w:tc>
        <w:tc>
          <w:tcPr>
            <w:tcW w:w="7392" w:type="dxa"/>
            <w:tcBorders>
              <w:top w:val="single" w:sz="4" w:space="0" w:color="auto"/>
              <w:left w:val="single" w:sz="4" w:space="0" w:color="auto"/>
              <w:bottom w:val="single" w:sz="4" w:space="0" w:color="auto"/>
              <w:right w:val="single" w:sz="4" w:space="0" w:color="auto"/>
            </w:tcBorders>
            <w:hideMark/>
          </w:tcPr>
          <w:p w14:paraId="1E5AF711" w14:textId="77777777" w:rsidR="00E71DFD" w:rsidRDefault="00E71DFD" w:rsidP="004D4D8A">
            <w:pPr>
              <w:pStyle w:val="TABLE-cell"/>
              <w:tabs>
                <w:tab w:val="left" w:pos="6510"/>
              </w:tabs>
            </w:pPr>
            <w:r>
              <w:t>Data exchange between third parties and DLMS®/COSEM servers: new text.</w:t>
            </w:r>
          </w:p>
        </w:tc>
      </w:tr>
      <w:tr w:rsidR="00E71DFD" w14:paraId="17294BFB" w14:textId="77777777" w:rsidTr="004D4D8A">
        <w:trPr>
          <w:cantSplit/>
          <w:jc w:val="center"/>
        </w:trPr>
        <w:tc>
          <w:tcPr>
            <w:tcW w:w="1107" w:type="dxa"/>
            <w:tcBorders>
              <w:top w:val="single" w:sz="4" w:space="0" w:color="auto"/>
              <w:left w:val="single" w:sz="4" w:space="0" w:color="auto"/>
              <w:bottom w:val="single" w:sz="4" w:space="0" w:color="auto"/>
              <w:right w:val="single" w:sz="4" w:space="0" w:color="auto"/>
            </w:tcBorders>
            <w:hideMark/>
          </w:tcPr>
          <w:p w14:paraId="7D881F88" w14:textId="68DCC05A" w:rsidR="00E71DFD" w:rsidRDefault="00E71DFD" w:rsidP="004D4D8A">
            <w:pPr>
              <w:pStyle w:val="TABLE-cell"/>
            </w:pPr>
            <w:r>
              <w:fldChar w:fldCharType="begin"/>
            </w:r>
            <w:r>
              <w:instrText xml:space="preserve"> REF _Ref97196382 \w \h </w:instrText>
            </w:r>
            <w:r>
              <w:fldChar w:fldCharType="separate"/>
            </w:r>
            <w:r>
              <w:t>4.1.8</w:t>
            </w:r>
            <w:r>
              <w:fldChar w:fldCharType="end"/>
            </w:r>
          </w:p>
        </w:tc>
        <w:tc>
          <w:tcPr>
            <w:tcW w:w="7392" w:type="dxa"/>
            <w:tcBorders>
              <w:top w:val="single" w:sz="4" w:space="0" w:color="auto"/>
              <w:left w:val="single" w:sz="4" w:space="0" w:color="auto"/>
              <w:bottom w:val="single" w:sz="4" w:space="0" w:color="auto"/>
              <w:right w:val="single" w:sz="4" w:space="0" w:color="auto"/>
            </w:tcBorders>
            <w:hideMark/>
          </w:tcPr>
          <w:p w14:paraId="6A2E8ECD" w14:textId="77777777" w:rsidR="00E71DFD" w:rsidRDefault="00E71DFD" w:rsidP="004D4D8A">
            <w:pPr>
              <w:pStyle w:val="TABLE-cell"/>
            </w:pPr>
            <w:r>
              <w:t xml:space="preserve">Communication profiles added for </w:t>
            </w:r>
            <w:r w:rsidRPr="000218C9">
              <w:rPr>
                <w:highlight w:val="yellow"/>
              </w:rPr>
              <w:t>WiSUN and LPWAN.</w:t>
            </w:r>
          </w:p>
        </w:tc>
      </w:tr>
      <w:tr w:rsidR="00E71DFD" w14:paraId="0D4EA5AF" w14:textId="77777777" w:rsidTr="004D4D8A">
        <w:trPr>
          <w:cantSplit/>
          <w:jc w:val="center"/>
        </w:trPr>
        <w:tc>
          <w:tcPr>
            <w:tcW w:w="1107" w:type="dxa"/>
            <w:tcBorders>
              <w:top w:val="single" w:sz="4" w:space="0" w:color="auto"/>
              <w:left w:val="single" w:sz="4" w:space="0" w:color="auto"/>
              <w:bottom w:val="single" w:sz="4" w:space="0" w:color="auto"/>
              <w:right w:val="single" w:sz="4" w:space="0" w:color="auto"/>
            </w:tcBorders>
          </w:tcPr>
          <w:p w14:paraId="2654992D" w14:textId="58356139" w:rsidR="00E71DFD" w:rsidRDefault="00E71DFD" w:rsidP="004D4D8A">
            <w:pPr>
              <w:pStyle w:val="TABLE-cell"/>
            </w:pPr>
            <w:r>
              <w:fldChar w:fldCharType="begin"/>
            </w:r>
            <w:r>
              <w:instrText xml:space="preserve"> REF _Ref97196386 \w \h </w:instrText>
            </w:r>
            <w:r>
              <w:fldChar w:fldCharType="separate"/>
            </w:r>
            <w:r>
              <w:t>4.2.4.3.1</w:t>
            </w:r>
            <w:r>
              <w:fldChar w:fldCharType="end"/>
            </w:r>
          </w:p>
        </w:tc>
        <w:tc>
          <w:tcPr>
            <w:tcW w:w="7392" w:type="dxa"/>
            <w:tcBorders>
              <w:top w:val="single" w:sz="4" w:space="0" w:color="auto"/>
              <w:left w:val="single" w:sz="4" w:space="0" w:color="auto"/>
              <w:bottom w:val="single" w:sz="4" w:space="0" w:color="auto"/>
              <w:right w:val="single" w:sz="4" w:space="0" w:color="auto"/>
            </w:tcBorders>
          </w:tcPr>
          <w:p w14:paraId="168527A5" w14:textId="77777777" w:rsidR="00E71DFD" w:rsidRDefault="00E71DFD" w:rsidP="004D4D8A">
            <w:pPr>
              <w:pStyle w:val="TABLE-cell"/>
              <w:tabs>
                <w:tab w:val="left" w:pos="6510"/>
              </w:tabs>
            </w:pPr>
            <w:r>
              <w:t>Unsolicited DataNotification added.</w:t>
            </w:r>
          </w:p>
        </w:tc>
      </w:tr>
      <w:tr w:rsidR="00E71DFD" w14:paraId="6BBE4194" w14:textId="77777777" w:rsidTr="004D4D8A">
        <w:trPr>
          <w:cantSplit/>
          <w:jc w:val="center"/>
        </w:trPr>
        <w:tc>
          <w:tcPr>
            <w:tcW w:w="1107" w:type="dxa"/>
            <w:tcBorders>
              <w:top w:val="single" w:sz="4" w:space="0" w:color="auto"/>
              <w:left w:val="single" w:sz="4" w:space="0" w:color="auto"/>
              <w:bottom w:val="single" w:sz="4" w:space="0" w:color="auto"/>
              <w:right w:val="single" w:sz="4" w:space="0" w:color="auto"/>
            </w:tcBorders>
          </w:tcPr>
          <w:p w14:paraId="1D36DBA8" w14:textId="49AC1AC9" w:rsidR="00E71DFD" w:rsidRDefault="00E71DFD" w:rsidP="004D4D8A">
            <w:pPr>
              <w:pStyle w:val="TABLE-cell"/>
            </w:pPr>
            <w:r>
              <w:fldChar w:fldCharType="begin"/>
            </w:r>
            <w:r>
              <w:instrText xml:space="preserve"> REF _Ref97196391 \w \h </w:instrText>
            </w:r>
            <w:r>
              <w:fldChar w:fldCharType="separate"/>
            </w:r>
            <w:r>
              <w:t>4.2.4.4.5</w:t>
            </w:r>
            <w:r>
              <w:fldChar w:fldCharType="end"/>
            </w:r>
          </w:p>
        </w:tc>
        <w:tc>
          <w:tcPr>
            <w:tcW w:w="7392" w:type="dxa"/>
            <w:tcBorders>
              <w:top w:val="single" w:sz="4" w:space="0" w:color="auto"/>
              <w:left w:val="single" w:sz="4" w:space="0" w:color="auto"/>
              <w:bottom w:val="single" w:sz="4" w:space="0" w:color="auto"/>
              <w:right w:val="single" w:sz="4" w:space="0" w:color="auto"/>
            </w:tcBorders>
          </w:tcPr>
          <w:p w14:paraId="5C956E88" w14:textId="77777777" w:rsidR="00E71DFD" w:rsidRDefault="00E71DFD" w:rsidP="004D4D8A">
            <w:pPr>
              <w:pStyle w:val="TABLE-cell"/>
              <w:tabs>
                <w:tab w:val="left" w:pos="6510"/>
              </w:tabs>
            </w:pPr>
            <w:r>
              <w:t>Block transfer services added.</w:t>
            </w:r>
          </w:p>
        </w:tc>
      </w:tr>
      <w:tr w:rsidR="00E71DFD" w14:paraId="6146B61B" w14:textId="77777777" w:rsidTr="004D4D8A">
        <w:trPr>
          <w:cantSplit/>
          <w:jc w:val="center"/>
        </w:trPr>
        <w:tc>
          <w:tcPr>
            <w:tcW w:w="1107" w:type="dxa"/>
            <w:tcBorders>
              <w:top w:val="single" w:sz="4" w:space="0" w:color="auto"/>
              <w:left w:val="single" w:sz="4" w:space="0" w:color="auto"/>
              <w:bottom w:val="single" w:sz="4" w:space="0" w:color="auto"/>
              <w:right w:val="single" w:sz="4" w:space="0" w:color="auto"/>
            </w:tcBorders>
          </w:tcPr>
          <w:p w14:paraId="7CE6B35D" w14:textId="48EDE908" w:rsidR="00E71DFD" w:rsidRDefault="00E71DFD" w:rsidP="004D4D8A">
            <w:pPr>
              <w:pStyle w:val="TABLE-cell"/>
            </w:pPr>
            <w:r>
              <w:fldChar w:fldCharType="begin"/>
            </w:r>
            <w:r>
              <w:instrText xml:space="preserve"> REF _Ref97196395 \w \h </w:instrText>
            </w:r>
            <w:r>
              <w:fldChar w:fldCharType="separate"/>
            </w:r>
            <w:r>
              <w:t>4.2.4.4.9</w:t>
            </w:r>
            <w:r>
              <w:fldChar w:fldCharType="end"/>
            </w:r>
          </w:p>
        </w:tc>
        <w:tc>
          <w:tcPr>
            <w:tcW w:w="7392" w:type="dxa"/>
            <w:tcBorders>
              <w:top w:val="single" w:sz="4" w:space="0" w:color="auto"/>
              <w:left w:val="single" w:sz="4" w:space="0" w:color="auto"/>
              <w:bottom w:val="single" w:sz="4" w:space="0" w:color="auto"/>
              <w:right w:val="single" w:sz="4" w:space="0" w:color="auto"/>
            </w:tcBorders>
          </w:tcPr>
          <w:p w14:paraId="397BE681" w14:textId="77777777" w:rsidR="00E71DFD" w:rsidRDefault="00E71DFD" w:rsidP="004D4D8A">
            <w:pPr>
              <w:pStyle w:val="TABLE-cell"/>
              <w:tabs>
                <w:tab w:val="left" w:pos="6510"/>
              </w:tabs>
            </w:pPr>
            <w:r>
              <w:t>GBT functionality expanded.</w:t>
            </w:r>
          </w:p>
        </w:tc>
      </w:tr>
      <w:tr w:rsidR="00E71DFD" w14:paraId="561BF959" w14:textId="77777777" w:rsidTr="004D4D8A">
        <w:trPr>
          <w:cantSplit/>
          <w:jc w:val="center"/>
        </w:trPr>
        <w:tc>
          <w:tcPr>
            <w:tcW w:w="1107" w:type="dxa"/>
            <w:tcBorders>
              <w:top w:val="single" w:sz="4" w:space="0" w:color="auto"/>
              <w:left w:val="single" w:sz="4" w:space="0" w:color="auto"/>
              <w:bottom w:val="single" w:sz="4" w:space="0" w:color="auto"/>
              <w:right w:val="single" w:sz="4" w:space="0" w:color="auto"/>
            </w:tcBorders>
          </w:tcPr>
          <w:p w14:paraId="70C52271" w14:textId="1054A7F2" w:rsidR="00E71DFD" w:rsidRDefault="00E71DFD" w:rsidP="004D4D8A">
            <w:pPr>
              <w:pStyle w:val="TABLE-cell"/>
            </w:pPr>
            <w:r>
              <w:fldChar w:fldCharType="begin"/>
            </w:r>
            <w:r>
              <w:instrText xml:space="preserve"> REF _Ref97196399 \w \h </w:instrText>
            </w:r>
            <w:r>
              <w:fldChar w:fldCharType="separate"/>
            </w:r>
            <w:r>
              <w:t>4.2.6</w:t>
            </w:r>
            <w:r>
              <w:fldChar w:fldCharType="end"/>
            </w:r>
          </w:p>
        </w:tc>
        <w:tc>
          <w:tcPr>
            <w:tcW w:w="7392" w:type="dxa"/>
            <w:tcBorders>
              <w:top w:val="single" w:sz="4" w:space="0" w:color="auto"/>
              <w:left w:val="single" w:sz="4" w:space="0" w:color="auto"/>
              <w:bottom w:val="single" w:sz="4" w:space="0" w:color="auto"/>
              <w:right w:val="single" w:sz="4" w:space="0" w:color="auto"/>
            </w:tcBorders>
          </w:tcPr>
          <w:p w14:paraId="55C733D3" w14:textId="77777777" w:rsidR="00E71DFD" w:rsidRDefault="00E71DFD" w:rsidP="004D4D8A">
            <w:pPr>
              <w:pStyle w:val="TABLE-cell"/>
              <w:tabs>
                <w:tab w:val="left" w:pos="4650"/>
              </w:tabs>
            </w:pPr>
            <w:r>
              <w:t>Figure 11 now shows confirmed data notification service</w:t>
            </w:r>
          </w:p>
        </w:tc>
      </w:tr>
      <w:tr w:rsidR="00E71DFD" w14:paraId="52BBF86F" w14:textId="77777777" w:rsidTr="004D4D8A">
        <w:trPr>
          <w:cantSplit/>
          <w:jc w:val="center"/>
        </w:trPr>
        <w:tc>
          <w:tcPr>
            <w:tcW w:w="1107" w:type="dxa"/>
            <w:tcBorders>
              <w:top w:val="single" w:sz="4" w:space="0" w:color="auto"/>
              <w:left w:val="single" w:sz="4" w:space="0" w:color="auto"/>
              <w:bottom w:val="single" w:sz="4" w:space="0" w:color="auto"/>
              <w:right w:val="single" w:sz="4" w:space="0" w:color="auto"/>
            </w:tcBorders>
          </w:tcPr>
          <w:p w14:paraId="0A39A10E" w14:textId="125DE60E" w:rsidR="00E71DFD" w:rsidRDefault="00E71DFD" w:rsidP="004D4D8A">
            <w:pPr>
              <w:pStyle w:val="TABLE-cell"/>
            </w:pPr>
            <w:r>
              <w:fldChar w:fldCharType="begin"/>
            </w:r>
            <w:r>
              <w:instrText xml:space="preserve"> REF _Ref97196403 \w \h </w:instrText>
            </w:r>
            <w:r>
              <w:fldChar w:fldCharType="separate"/>
            </w:r>
            <w:r>
              <w:t>5.2.5</w:t>
            </w:r>
            <w:r>
              <w:fldChar w:fldCharType="end"/>
            </w:r>
          </w:p>
        </w:tc>
        <w:tc>
          <w:tcPr>
            <w:tcW w:w="7392" w:type="dxa"/>
            <w:tcBorders>
              <w:top w:val="single" w:sz="4" w:space="0" w:color="auto"/>
              <w:left w:val="single" w:sz="4" w:space="0" w:color="auto"/>
              <w:bottom w:val="single" w:sz="4" w:space="0" w:color="auto"/>
              <w:right w:val="single" w:sz="4" w:space="0" w:color="auto"/>
            </w:tcBorders>
          </w:tcPr>
          <w:p w14:paraId="5FE441C4" w14:textId="77777777" w:rsidR="00E71DFD" w:rsidRDefault="00E71DFD" w:rsidP="004D4D8A">
            <w:pPr>
              <w:pStyle w:val="TABLE-cell"/>
              <w:tabs>
                <w:tab w:val="left" w:pos="4650"/>
              </w:tabs>
            </w:pPr>
            <w:r>
              <w:t>Figures 13 and 14 now shows confirmed data notification.</w:t>
            </w:r>
          </w:p>
        </w:tc>
      </w:tr>
      <w:tr w:rsidR="00E71DFD" w14:paraId="0BF5CEE3" w14:textId="77777777" w:rsidTr="004D4D8A">
        <w:trPr>
          <w:cantSplit/>
          <w:jc w:val="center"/>
        </w:trPr>
        <w:tc>
          <w:tcPr>
            <w:tcW w:w="1107" w:type="dxa"/>
            <w:tcBorders>
              <w:top w:val="single" w:sz="4" w:space="0" w:color="auto"/>
              <w:left w:val="single" w:sz="4" w:space="0" w:color="auto"/>
              <w:bottom w:val="single" w:sz="4" w:space="0" w:color="auto"/>
              <w:right w:val="single" w:sz="4" w:space="0" w:color="auto"/>
            </w:tcBorders>
          </w:tcPr>
          <w:p w14:paraId="10369A50" w14:textId="3D8583E5" w:rsidR="00E71DFD" w:rsidRDefault="00E71DFD" w:rsidP="004D4D8A">
            <w:pPr>
              <w:pStyle w:val="TABLE-cell"/>
            </w:pPr>
            <w:r>
              <w:fldChar w:fldCharType="begin"/>
            </w:r>
            <w:r>
              <w:instrText xml:space="preserve"> REF _Ref372910901 \w \h </w:instrText>
            </w:r>
            <w:r>
              <w:fldChar w:fldCharType="separate"/>
            </w:r>
            <w:r>
              <w:t>6.10</w:t>
            </w:r>
            <w:r>
              <w:fldChar w:fldCharType="end"/>
            </w:r>
          </w:p>
        </w:tc>
        <w:tc>
          <w:tcPr>
            <w:tcW w:w="7392" w:type="dxa"/>
            <w:tcBorders>
              <w:top w:val="single" w:sz="4" w:space="0" w:color="auto"/>
              <w:left w:val="single" w:sz="4" w:space="0" w:color="auto"/>
              <w:bottom w:val="single" w:sz="4" w:space="0" w:color="auto"/>
              <w:right w:val="single" w:sz="4" w:space="0" w:color="auto"/>
            </w:tcBorders>
          </w:tcPr>
          <w:p w14:paraId="19CA9654" w14:textId="77777777" w:rsidR="00E71DFD" w:rsidRDefault="00E71DFD" w:rsidP="004D4D8A">
            <w:pPr>
              <w:pStyle w:val="TABLE-cell"/>
              <w:tabs>
                <w:tab w:val="left" w:pos="1279"/>
                <w:tab w:val="left" w:pos="4650"/>
              </w:tabs>
            </w:pPr>
            <w:r>
              <w:t>Confirmed data notification added</w:t>
            </w:r>
          </w:p>
        </w:tc>
      </w:tr>
      <w:tr w:rsidR="00E71DFD" w14:paraId="03FF664B" w14:textId="77777777" w:rsidTr="004D4D8A">
        <w:trPr>
          <w:cantSplit/>
          <w:jc w:val="center"/>
        </w:trPr>
        <w:tc>
          <w:tcPr>
            <w:tcW w:w="1107" w:type="dxa"/>
            <w:tcBorders>
              <w:top w:val="single" w:sz="4" w:space="0" w:color="auto"/>
              <w:left w:val="single" w:sz="4" w:space="0" w:color="auto"/>
              <w:bottom w:val="single" w:sz="4" w:space="0" w:color="auto"/>
              <w:right w:val="single" w:sz="4" w:space="0" w:color="auto"/>
            </w:tcBorders>
          </w:tcPr>
          <w:p w14:paraId="700EA10B" w14:textId="42724F55" w:rsidR="00E71DFD" w:rsidRDefault="00E71DFD" w:rsidP="004D4D8A">
            <w:pPr>
              <w:pStyle w:val="TABLE-cell"/>
            </w:pPr>
            <w:r>
              <w:fldChar w:fldCharType="begin"/>
            </w:r>
            <w:r>
              <w:instrText xml:space="preserve"> REF _Ref174515079 \w \h </w:instrText>
            </w:r>
            <w:r>
              <w:fldChar w:fldCharType="separate"/>
            </w:r>
            <w:r>
              <w:t>6.19</w:t>
            </w:r>
            <w:r>
              <w:fldChar w:fldCharType="end"/>
            </w:r>
          </w:p>
        </w:tc>
        <w:tc>
          <w:tcPr>
            <w:tcW w:w="7392" w:type="dxa"/>
            <w:tcBorders>
              <w:top w:val="single" w:sz="4" w:space="0" w:color="auto"/>
              <w:left w:val="single" w:sz="4" w:space="0" w:color="auto"/>
              <w:bottom w:val="single" w:sz="4" w:space="0" w:color="auto"/>
              <w:right w:val="single" w:sz="4" w:space="0" w:color="auto"/>
            </w:tcBorders>
          </w:tcPr>
          <w:p w14:paraId="7C45273E" w14:textId="7D43E656" w:rsidR="00E71DFD" w:rsidRDefault="00E71DFD" w:rsidP="004D4D8A">
            <w:pPr>
              <w:pStyle w:val="TABLE-cell"/>
              <w:tabs>
                <w:tab w:val="left" w:pos="1279"/>
                <w:tab w:val="left" w:pos="4650"/>
              </w:tabs>
            </w:pPr>
            <w:r>
              <w:t xml:space="preserve">Confirmed data notification service added to </w:t>
            </w:r>
            <w:r>
              <w:fldChar w:fldCharType="begin"/>
            </w:r>
            <w:r>
              <w:instrText xml:space="preserve"> REF _Ref436230638 \h </w:instrText>
            </w:r>
            <w:r>
              <w:fldChar w:fldCharType="separate"/>
            </w:r>
            <w:r w:rsidRPr="005709E1">
              <w:t xml:space="preserve">Table </w:t>
            </w:r>
            <w:r>
              <w:rPr>
                <w:noProof/>
              </w:rPr>
              <w:t>62</w:t>
            </w:r>
            <w:r>
              <w:fldChar w:fldCharType="end"/>
            </w:r>
          </w:p>
        </w:tc>
      </w:tr>
      <w:tr w:rsidR="00E71DFD" w14:paraId="054FB85C" w14:textId="77777777" w:rsidTr="004D4D8A">
        <w:trPr>
          <w:cantSplit/>
          <w:jc w:val="center"/>
        </w:trPr>
        <w:tc>
          <w:tcPr>
            <w:tcW w:w="1107" w:type="dxa"/>
            <w:tcBorders>
              <w:top w:val="single" w:sz="4" w:space="0" w:color="auto"/>
              <w:left w:val="single" w:sz="4" w:space="0" w:color="auto"/>
              <w:bottom w:val="single" w:sz="4" w:space="0" w:color="auto"/>
              <w:right w:val="single" w:sz="4" w:space="0" w:color="auto"/>
            </w:tcBorders>
            <w:hideMark/>
          </w:tcPr>
          <w:p w14:paraId="78040CF5" w14:textId="4C1D6F85" w:rsidR="00E71DFD" w:rsidRDefault="00E71DFD" w:rsidP="004D4D8A">
            <w:pPr>
              <w:pStyle w:val="TABLE-cell"/>
            </w:pPr>
            <w:r>
              <w:fldChar w:fldCharType="begin"/>
            </w:r>
            <w:r>
              <w:instrText xml:space="preserve"> REF _Ref97196460 \w \h </w:instrText>
            </w:r>
            <w:r>
              <w:fldChar w:fldCharType="separate"/>
            </w:r>
            <w:r>
              <w:t>7.1.1</w:t>
            </w:r>
            <w:r>
              <w:fldChar w:fldCharType="end"/>
            </w:r>
            <w:r>
              <w:t xml:space="preserve">, </w:t>
            </w:r>
            <w:r>
              <w:fldChar w:fldCharType="begin"/>
            </w:r>
            <w:r>
              <w:instrText xml:space="preserve"> REF _Ref97196470 \w \h </w:instrText>
            </w:r>
            <w:r>
              <w:fldChar w:fldCharType="separate"/>
            </w:r>
            <w:r>
              <w:t>7.1.2</w:t>
            </w:r>
            <w:r>
              <w:fldChar w:fldCharType="end"/>
            </w:r>
          </w:p>
        </w:tc>
        <w:tc>
          <w:tcPr>
            <w:tcW w:w="7392" w:type="dxa"/>
            <w:tcBorders>
              <w:top w:val="single" w:sz="4" w:space="0" w:color="auto"/>
              <w:left w:val="single" w:sz="4" w:space="0" w:color="auto"/>
              <w:bottom w:val="single" w:sz="4" w:space="0" w:color="auto"/>
              <w:right w:val="single" w:sz="4" w:space="0" w:color="auto"/>
            </w:tcBorders>
            <w:hideMark/>
          </w:tcPr>
          <w:p w14:paraId="4E71F84E" w14:textId="77777777" w:rsidR="00E71DFD" w:rsidRDefault="00E71DFD" w:rsidP="004D4D8A">
            <w:pPr>
              <w:pStyle w:val="TABLE-cell"/>
              <w:tabs>
                <w:tab w:val="left" w:pos="1279"/>
                <w:tab w:val="left" w:pos="5715"/>
              </w:tabs>
            </w:pPr>
            <w:r>
              <w:t>State definitions: Updated to include the new services and APDUs.</w:t>
            </w:r>
          </w:p>
        </w:tc>
      </w:tr>
      <w:tr w:rsidR="00E71DFD" w14:paraId="3EC24A80" w14:textId="77777777" w:rsidTr="004D4D8A">
        <w:trPr>
          <w:cantSplit/>
          <w:jc w:val="center"/>
        </w:trPr>
        <w:tc>
          <w:tcPr>
            <w:tcW w:w="1107" w:type="dxa"/>
            <w:tcBorders>
              <w:top w:val="single" w:sz="4" w:space="0" w:color="auto"/>
              <w:left w:val="single" w:sz="4" w:space="0" w:color="auto"/>
              <w:bottom w:val="single" w:sz="4" w:space="0" w:color="auto"/>
              <w:right w:val="single" w:sz="4" w:space="0" w:color="auto"/>
            </w:tcBorders>
          </w:tcPr>
          <w:p w14:paraId="5E6043BD" w14:textId="1CC7FC49" w:rsidR="00E71DFD" w:rsidRDefault="00E71DFD" w:rsidP="004D4D8A">
            <w:pPr>
              <w:pStyle w:val="TABLE-cell"/>
            </w:pPr>
            <w:r>
              <w:fldChar w:fldCharType="begin"/>
            </w:r>
            <w:r>
              <w:instrText xml:space="preserve"> REF _Ref174724942 \w \h </w:instrText>
            </w:r>
            <w:r>
              <w:fldChar w:fldCharType="separate"/>
            </w:r>
            <w:r>
              <w:t>7.3.1</w:t>
            </w:r>
            <w:r>
              <w:fldChar w:fldCharType="end"/>
            </w:r>
          </w:p>
        </w:tc>
        <w:tc>
          <w:tcPr>
            <w:tcW w:w="7392" w:type="dxa"/>
            <w:tcBorders>
              <w:top w:val="single" w:sz="4" w:space="0" w:color="auto"/>
              <w:left w:val="single" w:sz="4" w:space="0" w:color="auto"/>
              <w:bottom w:val="single" w:sz="4" w:space="0" w:color="auto"/>
              <w:right w:val="single" w:sz="4" w:space="0" w:color="auto"/>
            </w:tcBorders>
          </w:tcPr>
          <w:p w14:paraId="2E138AD8" w14:textId="22FB82B7" w:rsidR="00E71DFD" w:rsidRDefault="00E71DFD" w:rsidP="004D4D8A">
            <w:pPr>
              <w:pStyle w:val="TABLE-cell"/>
              <w:tabs>
                <w:tab w:val="left" w:pos="1279"/>
                <w:tab w:val="left" w:pos="5715"/>
              </w:tabs>
            </w:pPr>
            <w:r>
              <w:t xml:space="preserve">delta value encoding added to </w:t>
            </w:r>
            <w:r>
              <w:fldChar w:fldCharType="begin"/>
            </w:r>
            <w:r>
              <w:instrText xml:space="preserve"> REF _Ref175155267 \h </w:instrText>
            </w:r>
            <w:r>
              <w:fldChar w:fldCharType="separate"/>
            </w:r>
            <w:r w:rsidRPr="009A4938">
              <w:t xml:space="preserve">Table </w:t>
            </w:r>
            <w:r>
              <w:rPr>
                <w:noProof/>
              </w:rPr>
              <w:t>67</w:t>
            </w:r>
            <w:r>
              <w:fldChar w:fldCharType="end"/>
            </w:r>
          </w:p>
        </w:tc>
      </w:tr>
      <w:tr w:rsidR="00E71DFD" w14:paraId="51BD9C5C" w14:textId="77777777" w:rsidTr="004D4D8A">
        <w:trPr>
          <w:cantSplit/>
          <w:jc w:val="center"/>
        </w:trPr>
        <w:tc>
          <w:tcPr>
            <w:tcW w:w="1107" w:type="dxa"/>
            <w:tcBorders>
              <w:top w:val="single" w:sz="4" w:space="0" w:color="auto"/>
              <w:left w:val="single" w:sz="4" w:space="0" w:color="auto"/>
              <w:bottom w:val="single" w:sz="4" w:space="0" w:color="auto"/>
              <w:right w:val="single" w:sz="4" w:space="0" w:color="auto"/>
            </w:tcBorders>
          </w:tcPr>
          <w:p w14:paraId="3EB0D5A9" w14:textId="33B74358" w:rsidR="00E71DFD" w:rsidRDefault="00E71DFD" w:rsidP="004D4D8A">
            <w:pPr>
              <w:pStyle w:val="TABLE-cell"/>
            </w:pPr>
            <w:r>
              <w:fldChar w:fldCharType="begin"/>
            </w:r>
            <w:r>
              <w:instrText xml:space="preserve"> REF _Ref174725991 \w \h </w:instrText>
            </w:r>
            <w:r>
              <w:fldChar w:fldCharType="separate"/>
            </w:r>
            <w:r>
              <w:t>7.3.2</w:t>
            </w:r>
            <w:r>
              <w:fldChar w:fldCharType="end"/>
            </w:r>
          </w:p>
        </w:tc>
        <w:tc>
          <w:tcPr>
            <w:tcW w:w="7392" w:type="dxa"/>
            <w:tcBorders>
              <w:top w:val="single" w:sz="4" w:space="0" w:color="auto"/>
              <w:left w:val="single" w:sz="4" w:space="0" w:color="auto"/>
              <w:bottom w:val="single" w:sz="4" w:space="0" w:color="auto"/>
              <w:right w:val="single" w:sz="4" w:space="0" w:color="auto"/>
            </w:tcBorders>
          </w:tcPr>
          <w:p w14:paraId="210180F9" w14:textId="6FC97118" w:rsidR="00E71DFD" w:rsidRDefault="00E71DFD" w:rsidP="004D4D8A">
            <w:pPr>
              <w:pStyle w:val="TABLE-cell"/>
              <w:tabs>
                <w:tab w:val="left" w:pos="1279"/>
                <w:tab w:val="left" w:pos="5715"/>
              </w:tabs>
            </w:pPr>
            <w:r>
              <w:t xml:space="preserve">Unsolicited services added in </w:t>
            </w:r>
            <w:r>
              <w:fldChar w:fldCharType="begin"/>
            </w:r>
            <w:r>
              <w:instrText xml:space="preserve"> REF _Ref45800597 \w \h </w:instrText>
            </w:r>
            <w:r>
              <w:fldChar w:fldCharType="separate"/>
            </w:r>
            <w:r>
              <w:t>7.3.2.2</w:t>
            </w:r>
            <w:r>
              <w:fldChar w:fldCharType="end"/>
            </w:r>
          </w:p>
        </w:tc>
      </w:tr>
      <w:tr w:rsidR="00E71DFD" w14:paraId="231EA972" w14:textId="77777777" w:rsidTr="004D4D8A">
        <w:trPr>
          <w:cantSplit/>
          <w:jc w:val="center"/>
        </w:trPr>
        <w:tc>
          <w:tcPr>
            <w:tcW w:w="1107" w:type="dxa"/>
            <w:tcBorders>
              <w:top w:val="single" w:sz="4" w:space="0" w:color="auto"/>
              <w:left w:val="single" w:sz="4" w:space="0" w:color="auto"/>
              <w:bottom w:val="single" w:sz="4" w:space="0" w:color="auto"/>
              <w:right w:val="single" w:sz="4" w:space="0" w:color="auto"/>
            </w:tcBorders>
          </w:tcPr>
          <w:p w14:paraId="72244F55" w14:textId="77A5E311" w:rsidR="00E71DFD" w:rsidRDefault="00E71DFD" w:rsidP="004D4D8A">
            <w:pPr>
              <w:pStyle w:val="TABLE-cell"/>
            </w:pPr>
            <w:r>
              <w:fldChar w:fldCharType="begin"/>
            </w:r>
            <w:r>
              <w:instrText xml:space="preserve"> REF _Ref421559618 \w \h </w:instrText>
            </w:r>
            <w:r>
              <w:fldChar w:fldCharType="separate"/>
            </w:r>
            <w:r>
              <w:t>7.3.7</w:t>
            </w:r>
            <w:r>
              <w:fldChar w:fldCharType="end"/>
            </w:r>
          </w:p>
        </w:tc>
        <w:tc>
          <w:tcPr>
            <w:tcW w:w="7392" w:type="dxa"/>
            <w:tcBorders>
              <w:top w:val="single" w:sz="4" w:space="0" w:color="auto"/>
              <w:left w:val="single" w:sz="4" w:space="0" w:color="auto"/>
              <w:bottom w:val="single" w:sz="4" w:space="0" w:color="auto"/>
              <w:right w:val="single" w:sz="4" w:space="0" w:color="auto"/>
            </w:tcBorders>
          </w:tcPr>
          <w:p w14:paraId="76046EE1" w14:textId="77777777" w:rsidR="00E71DFD" w:rsidRDefault="00E71DFD" w:rsidP="004D4D8A">
            <w:pPr>
              <w:pStyle w:val="TABLE-cell"/>
              <w:tabs>
                <w:tab w:val="left" w:pos="1279"/>
                <w:tab w:val="left" w:pos="5715"/>
              </w:tabs>
            </w:pPr>
            <w:r>
              <w:t>DataNotification service can now be confirmed or unconfirmed.</w:t>
            </w:r>
          </w:p>
        </w:tc>
      </w:tr>
      <w:tr w:rsidR="00E71DFD" w14:paraId="4FB18708" w14:textId="77777777" w:rsidTr="004D4D8A">
        <w:trPr>
          <w:cantSplit/>
          <w:jc w:val="center"/>
        </w:trPr>
        <w:tc>
          <w:tcPr>
            <w:tcW w:w="1107" w:type="dxa"/>
            <w:tcBorders>
              <w:top w:val="single" w:sz="4" w:space="0" w:color="auto"/>
              <w:left w:val="single" w:sz="4" w:space="0" w:color="auto"/>
              <w:bottom w:val="single" w:sz="4" w:space="0" w:color="auto"/>
              <w:right w:val="single" w:sz="4" w:space="0" w:color="auto"/>
            </w:tcBorders>
          </w:tcPr>
          <w:p w14:paraId="6A57500E" w14:textId="71E61194" w:rsidR="00E71DFD" w:rsidRDefault="00E71DFD" w:rsidP="004D4D8A">
            <w:pPr>
              <w:pStyle w:val="TABLE-cell"/>
            </w:pPr>
            <w:r>
              <w:fldChar w:fldCharType="begin"/>
            </w:r>
            <w:r>
              <w:instrText xml:space="preserve"> REF _Ref374907473 \w \h </w:instrText>
            </w:r>
            <w:r>
              <w:fldChar w:fldCharType="separate"/>
            </w:r>
            <w:r>
              <w:t>7.3.13</w:t>
            </w:r>
            <w:r>
              <w:fldChar w:fldCharType="end"/>
            </w:r>
          </w:p>
        </w:tc>
        <w:tc>
          <w:tcPr>
            <w:tcW w:w="7392" w:type="dxa"/>
            <w:tcBorders>
              <w:top w:val="single" w:sz="4" w:space="0" w:color="auto"/>
              <w:left w:val="single" w:sz="4" w:space="0" w:color="auto"/>
              <w:bottom w:val="single" w:sz="4" w:space="0" w:color="auto"/>
              <w:right w:val="single" w:sz="4" w:space="0" w:color="auto"/>
            </w:tcBorders>
          </w:tcPr>
          <w:p w14:paraId="32A71A87" w14:textId="77777777" w:rsidR="00E71DFD" w:rsidRDefault="00E71DFD" w:rsidP="004D4D8A">
            <w:pPr>
              <w:pStyle w:val="TABLE-cell"/>
              <w:tabs>
                <w:tab w:val="left" w:pos="1279"/>
                <w:tab w:val="left" w:pos="5715"/>
              </w:tabs>
            </w:pPr>
            <w:r>
              <w:t>GBT can be confirmed or unconfirmed.  This clause has been rewritten with new sub-clauses added to cover both options.  Corrections made to the use of ‘last block’ flag.</w:t>
            </w:r>
          </w:p>
        </w:tc>
      </w:tr>
      <w:tr w:rsidR="00E71DFD" w14:paraId="60E40E6B" w14:textId="77777777" w:rsidTr="004D4D8A">
        <w:trPr>
          <w:cantSplit/>
          <w:jc w:val="center"/>
        </w:trPr>
        <w:tc>
          <w:tcPr>
            <w:tcW w:w="1107" w:type="dxa"/>
            <w:tcBorders>
              <w:top w:val="single" w:sz="4" w:space="0" w:color="auto"/>
              <w:left w:val="single" w:sz="4" w:space="0" w:color="auto"/>
              <w:bottom w:val="single" w:sz="4" w:space="0" w:color="auto"/>
              <w:right w:val="single" w:sz="4" w:space="0" w:color="auto"/>
            </w:tcBorders>
            <w:hideMark/>
          </w:tcPr>
          <w:p w14:paraId="68961D83" w14:textId="4746E6C2" w:rsidR="00E71DFD" w:rsidRDefault="00E71DFD" w:rsidP="004D4D8A">
            <w:pPr>
              <w:pStyle w:val="TABLE-cell"/>
            </w:pPr>
            <w:r>
              <w:fldChar w:fldCharType="begin"/>
            </w:r>
            <w:r>
              <w:instrText xml:space="preserve"> REF _Ref406419898 \w \h </w:instrText>
            </w:r>
            <w:r>
              <w:fldChar w:fldCharType="separate"/>
            </w:r>
            <w:r>
              <w:t>8</w:t>
            </w:r>
            <w:r>
              <w:fldChar w:fldCharType="end"/>
            </w:r>
          </w:p>
        </w:tc>
        <w:tc>
          <w:tcPr>
            <w:tcW w:w="7392" w:type="dxa"/>
            <w:tcBorders>
              <w:top w:val="single" w:sz="4" w:space="0" w:color="auto"/>
              <w:left w:val="single" w:sz="4" w:space="0" w:color="auto"/>
              <w:bottom w:val="single" w:sz="4" w:space="0" w:color="auto"/>
              <w:right w:val="single" w:sz="4" w:space="0" w:color="auto"/>
            </w:tcBorders>
            <w:hideMark/>
          </w:tcPr>
          <w:p w14:paraId="61F72219" w14:textId="77777777" w:rsidR="00E71DFD" w:rsidRDefault="00E71DFD" w:rsidP="004D4D8A">
            <w:pPr>
              <w:pStyle w:val="TABLE-cell"/>
              <w:tabs>
                <w:tab w:val="left" w:pos="1279"/>
                <w:tab w:val="left" w:pos="5715"/>
              </w:tabs>
            </w:pPr>
            <w:r>
              <w:t>data notification confirm and delta encoding added.</w:t>
            </w:r>
          </w:p>
        </w:tc>
      </w:tr>
      <w:tr w:rsidR="00E71DFD" w14:paraId="535454A0" w14:textId="77777777" w:rsidTr="004D4D8A">
        <w:trPr>
          <w:cantSplit/>
          <w:jc w:val="center"/>
        </w:trPr>
        <w:tc>
          <w:tcPr>
            <w:tcW w:w="1107" w:type="dxa"/>
            <w:tcBorders>
              <w:top w:val="single" w:sz="4" w:space="0" w:color="auto"/>
              <w:left w:val="single" w:sz="4" w:space="0" w:color="auto"/>
              <w:bottom w:val="single" w:sz="4" w:space="0" w:color="auto"/>
              <w:right w:val="single" w:sz="4" w:space="0" w:color="auto"/>
            </w:tcBorders>
            <w:hideMark/>
          </w:tcPr>
          <w:p w14:paraId="280A09F2" w14:textId="7D8A07CA" w:rsidR="00E71DFD" w:rsidRDefault="00E71DFD" w:rsidP="004D4D8A">
            <w:pPr>
              <w:pStyle w:val="TABLE-cell"/>
            </w:pPr>
            <w:r>
              <w:fldChar w:fldCharType="begin"/>
            </w:r>
            <w:r>
              <w:instrText xml:space="preserve"> REF _Ref97196523 \w \h </w:instrText>
            </w:r>
            <w:r>
              <w:fldChar w:fldCharType="separate"/>
            </w:r>
            <w:r>
              <w:t>9</w:t>
            </w:r>
            <w:r>
              <w:fldChar w:fldCharType="end"/>
            </w:r>
          </w:p>
        </w:tc>
        <w:tc>
          <w:tcPr>
            <w:tcW w:w="7392" w:type="dxa"/>
            <w:tcBorders>
              <w:top w:val="single" w:sz="4" w:space="0" w:color="auto"/>
              <w:left w:val="single" w:sz="4" w:space="0" w:color="auto"/>
              <w:bottom w:val="single" w:sz="4" w:space="0" w:color="auto"/>
              <w:right w:val="single" w:sz="4" w:space="0" w:color="auto"/>
            </w:tcBorders>
            <w:hideMark/>
          </w:tcPr>
          <w:p w14:paraId="242C520C" w14:textId="77777777" w:rsidR="00E71DFD" w:rsidRDefault="00E71DFD" w:rsidP="004D4D8A">
            <w:pPr>
              <w:pStyle w:val="TABLE-cell"/>
              <w:tabs>
                <w:tab w:val="left" w:pos="1279"/>
                <w:tab w:val="left" w:pos="5715"/>
              </w:tabs>
            </w:pPr>
            <w:r>
              <w:t>data notification confirm and delta encoding added.</w:t>
            </w:r>
          </w:p>
        </w:tc>
      </w:tr>
      <w:tr w:rsidR="00E71DFD" w14:paraId="0ED0F9FB" w14:textId="77777777" w:rsidTr="004D4D8A">
        <w:trPr>
          <w:cantSplit/>
          <w:jc w:val="center"/>
        </w:trPr>
        <w:tc>
          <w:tcPr>
            <w:tcW w:w="1107" w:type="dxa"/>
            <w:tcBorders>
              <w:top w:val="single" w:sz="4" w:space="0" w:color="auto"/>
              <w:left w:val="single" w:sz="4" w:space="0" w:color="auto"/>
              <w:bottom w:val="single" w:sz="4" w:space="0" w:color="auto"/>
              <w:right w:val="single" w:sz="4" w:space="0" w:color="auto"/>
            </w:tcBorders>
            <w:hideMark/>
          </w:tcPr>
          <w:p w14:paraId="653F55CA" w14:textId="25277BAF" w:rsidR="00E71DFD" w:rsidRDefault="00E71DFD" w:rsidP="004D4D8A">
            <w:pPr>
              <w:pStyle w:val="TABLE-cell"/>
            </w:pPr>
            <w:r>
              <w:fldChar w:fldCharType="begin"/>
            </w:r>
            <w:r>
              <w:instrText xml:space="preserve"> REF _Ref277783698 \w \h </w:instrText>
            </w:r>
            <w:r>
              <w:fldChar w:fldCharType="separate"/>
            </w:r>
            <w:r>
              <w:t>Annex F</w:t>
            </w:r>
            <w:r>
              <w:fldChar w:fldCharType="end"/>
            </w:r>
          </w:p>
        </w:tc>
        <w:tc>
          <w:tcPr>
            <w:tcW w:w="7392" w:type="dxa"/>
            <w:tcBorders>
              <w:top w:val="single" w:sz="4" w:space="0" w:color="auto"/>
              <w:left w:val="single" w:sz="4" w:space="0" w:color="auto"/>
              <w:bottom w:val="single" w:sz="4" w:space="0" w:color="auto"/>
              <w:right w:val="single" w:sz="4" w:space="0" w:color="auto"/>
            </w:tcBorders>
            <w:hideMark/>
          </w:tcPr>
          <w:p w14:paraId="49CB1427" w14:textId="77777777" w:rsidR="00E71DFD" w:rsidRDefault="00E71DFD" w:rsidP="004D4D8A">
            <w:pPr>
              <w:pStyle w:val="TABLE-cell"/>
              <w:tabs>
                <w:tab w:val="left" w:pos="1279"/>
                <w:tab w:val="left" w:pos="5715"/>
              </w:tabs>
            </w:pPr>
            <w:r>
              <w:t>F.4 added to cover Profile Generic examples</w:t>
            </w:r>
          </w:p>
        </w:tc>
      </w:tr>
      <w:tr w:rsidR="00E71DFD" w14:paraId="6AE63463" w14:textId="77777777" w:rsidTr="004D4D8A">
        <w:trPr>
          <w:cantSplit/>
          <w:jc w:val="center"/>
        </w:trPr>
        <w:tc>
          <w:tcPr>
            <w:tcW w:w="1107" w:type="dxa"/>
            <w:tcBorders>
              <w:top w:val="single" w:sz="4" w:space="0" w:color="auto"/>
              <w:left w:val="single" w:sz="4" w:space="0" w:color="auto"/>
              <w:bottom w:val="single" w:sz="4" w:space="0" w:color="auto"/>
              <w:right w:val="single" w:sz="4" w:space="0" w:color="auto"/>
            </w:tcBorders>
          </w:tcPr>
          <w:p w14:paraId="0212D58C" w14:textId="5B0FC325" w:rsidR="00E71DFD" w:rsidRDefault="00E71DFD" w:rsidP="004D4D8A">
            <w:pPr>
              <w:pStyle w:val="TABLE-cell"/>
            </w:pPr>
            <w:r>
              <w:fldChar w:fldCharType="begin"/>
            </w:r>
            <w:r>
              <w:instrText xml:space="preserve"> REF _Ref415144366 \w \h </w:instrText>
            </w:r>
            <w:r>
              <w:fldChar w:fldCharType="separate"/>
            </w:r>
            <w:r>
              <w:t>Annex H</w:t>
            </w:r>
            <w:r>
              <w:fldChar w:fldCharType="end"/>
            </w:r>
          </w:p>
        </w:tc>
        <w:tc>
          <w:tcPr>
            <w:tcW w:w="7392" w:type="dxa"/>
            <w:tcBorders>
              <w:top w:val="single" w:sz="4" w:space="0" w:color="auto"/>
              <w:left w:val="single" w:sz="4" w:space="0" w:color="auto"/>
              <w:bottom w:val="single" w:sz="4" w:space="0" w:color="auto"/>
              <w:right w:val="single" w:sz="4" w:space="0" w:color="auto"/>
            </w:tcBorders>
            <w:hideMark/>
          </w:tcPr>
          <w:p w14:paraId="27971AA7" w14:textId="77777777" w:rsidR="00E71DFD" w:rsidRDefault="00E71DFD" w:rsidP="004D4D8A">
            <w:pPr>
              <w:pStyle w:val="TABLE-cell"/>
              <w:tabs>
                <w:tab w:val="left" w:pos="1279"/>
                <w:tab w:val="left" w:pos="5715"/>
              </w:tabs>
            </w:pPr>
            <w:r>
              <w:t>Certificate examples updated</w:t>
            </w:r>
          </w:p>
        </w:tc>
      </w:tr>
      <w:tr w:rsidR="00E71DFD" w14:paraId="06E652EF" w14:textId="77777777" w:rsidTr="004D4D8A">
        <w:trPr>
          <w:cantSplit/>
          <w:jc w:val="center"/>
        </w:trPr>
        <w:tc>
          <w:tcPr>
            <w:tcW w:w="1107" w:type="dxa"/>
            <w:tcBorders>
              <w:top w:val="single" w:sz="4" w:space="0" w:color="auto"/>
              <w:left w:val="single" w:sz="4" w:space="0" w:color="auto"/>
              <w:bottom w:val="single" w:sz="4" w:space="0" w:color="auto"/>
              <w:right w:val="single" w:sz="4" w:space="0" w:color="auto"/>
            </w:tcBorders>
          </w:tcPr>
          <w:p w14:paraId="1C74A1E5" w14:textId="7375F365" w:rsidR="00E71DFD" w:rsidRDefault="00E71DFD" w:rsidP="004D4D8A">
            <w:pPr>
              <w:pStyle w:val="TABLE-cell"/>
            </w:pPr>
            <w:r>
              <w:fldChar w:fldCharType="begin"/>
            </w:r>
            <w:r>
              <w:instrText xml:space="preserve"> REF _Ref412412410 \w \h </w:instrText>
            </w:r>
            <w:r>
              <w:fldChar w:fldCharType="separate"/>
            </w:r>
            <w:r>
              <w:t>Annex I</w:t>
            </w:r>
            <w:r>
              <w:fldChar w:fldCharType="end"/>
            </w:r>
          </w:p>
        </w:tc>
        <w:tc>
          <w:tcPr>
            <w:tcW w:w="7392" w:type="dxa"/>
            <w:tcBorders>
              <w:top w:val="single" w:sz="4" w:space="0" w:color="auto"/>
              <w:left w:val="single" w:sz="4" w:space="0" w:color="auto"/>
              <w:bottom w:val="single" w:sz="4" w:space="0" w:color="auto"/>
              <w:right w:val="single" w:sz="4" w:space="0" w:color="auto"/>
            </w:tcBorders>
            <w:hideMark/>
          </w:tcPr>
          <w:p w14:paraId="41737F45" w14:textId="77777777" w:rsidR="00E71DFD" w:rsidRDefault="00E71DFD" w:rsidP="004D4D8A">
            <w:pPr>
              <w:pStyle w:val="TABLE-cell"/>
              <w:tabs>
                <w:tab w:val="left" w:pos="1279"/>
                <w:tab w:val="left" w:pos="5715"/>
              </w:tabs>
            </w:pPr>
            <w:r>
              <w:t xml:space="preserve">Use of key agreement schemes in DLMS®/COSEM </w:t>
            </w:r>
            <w:r w:rsidRPr="005658A0">
              <w:rPr>
                <w:highlight w:val="yellow"/>
              </w:rPr>
              <w:t>added.????????????</w:t>
            </w:r>
          </w:p>
        </w:tc>
      </w:tr>
      <w:tr w:rsidR="00E71DFD" w14:paraId="47920C7F" w14:textId="77777777" w:rsidTr="004D4D8A">
        <w:trPr>
          <w:cantSplit/>
          <w:jc w:val="center"/>
        </w:trPr>
        <w:tc>
          <w:tcPr>
            <w:tcW w:w="1107" w:type="dxa"/>
            <w:tcBorders>
              <w:top w:val="single" w:sz="4" w:space="0" w:color="auto"/>
              <w:left w:val="single" w:sz="4" w:space="0" w:color="auto"/>
              <w:bottom w:val="single" w:sz="4" w:space="0" w:color="auto"/>
              <w:right w:val="single" w:sz="4" w:space="0" w:color="auto"/>
            </w:tcBorders>
            <w:hideMark/>
          </w:tcPr>
          <w:p w14:paraId="4D085EA2" w14:textId="77777777" w:rsidR="00E71DFD" w:rsidRDefault="00E71DFD" w:rsidP="004D4D8A">
            <w:pPr>
              <w:pStyle w:val="TABLE-cell"/>
            </w:pPr>
            <w:r>
              <w:t>Bibliography</w:t>
            </w:r>
          </w:p>
        </w:tc>
        <w:tc>
          <w:tcPr>
            <w:tcW w:w="7392" w:type="dxa"/>
            <w:tcBorders>
              <w:top w:val="single" w:sz="4" w:space="0" w:color="auto"/>
              <w:left w:val="single" w:sz="4" w:space="0" w:color="auto"/>
              <w:bottom w:val="single" w:sz="4" w:space="0" w:color="auto"/>
              <w:right w:val="single" w:sz="4" w:space="0" w:color="auto"/>
            </w:tcBorders>
            <w:hideMark/>
          </w:tcPr>
          <w:p w14:paraId="55235573" w14:textId="77777777" w:rsidR="00E71DFD" w:rsidRDefault="00E71DFD" w:rsidP="004D4D8A">
            <w:pPr>
              <w:pStyle w:val="TABLE-cell"/>
              <w:tabs>
                <w:tab w:val="left" w:pos="1279"/>
                <w:tab w:val="left" w:pos="5715"/>
              </w:tabs>
            </w:pPr>
            <w:r>
              <w:t>New references added.</w:t>
            </w:r>
          </w:p>
        </w:tc>
      </w:tr>
    </w:tbl>
    <w:p w14:paraId="33FA1327" w14:textId="77777777" w:rsidR="00E71DFD" w:rsidRDefault="00E71DFD" w:rsidP="002F7A07">
      <w:pPr>
        <w:pStyle w:val="PARAGRAPH"/>
      </w:pPr>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4A0" w:firstRow="1" w:lastRow="0" w:firstColumn="1" w:lastColumn="0" w:noHBand="0" w:noVBand="1"/>
      </w:tblPr>
      <w:tblGrid>
        <w:gridCol w:w="571"/>
        <w:gridCol w:w="1107"/>
        <w:gridCol w:w="7392"/>
      </w:tblGrid>
      <w:tr w:rsidR="00CB5B98" w:rsidDel="00E71DFD" w14:paraId="76347CD0" w14:textId="416F4ED7" w:rsidTr="00077BDE">
        <w:trPr>
          <w:cantSplit/>
          <w:tblHeader/>
          <w:jc w:val="center"/>
          <w:del w:id="8125" w:author="John Cowburn" w:date="2022-03-03T10:35:00Z"/>
        </w:trPr>
        <w:tc>
          <w:tcPr>
            <w:tcW w:w="596" w:type="dxa"/>
            <w:tcBorders>
              <w:top w:val="single" w:sz="4" w:space="0" w:color="auto"/>
              <w:left w:val="single" w:sz="4" w:space="0" w:color="auto"/>
              <w:bottom w:val="single" w:sz="4" w:space="0" w:color="auto"/>
              <w:right w:val="single" w:sz="4" w:space="0" w:color="auto"/>
            </w:tcBorders>
            <w:vAlign w:val="center"/>
            <w:hideMark/>
          </w:tcPr>
          <w:p w14:paraId="2D498640" w14:textId="09106E96" w:rsidR="00CB5B98" w:rsidDel="00E71DFD" w:rsidRDefault="00CB5B98" w:rsidP="00C40FCE">
            <w:pPr>
              <w:pStyle w:val="TABLE-col-heading"/>
              <w:keepNext w:val="0"/>
              <w:rPr>
                <w:del w:id="8126" w:author="John Cowburn" w:date="2022-03-03T10:35:00Z"/>
              </w:rPr>
            </w:pPr>
            <w:del w:id="8127" w:author="John Cowburn" w:date="2022-03-03T10:35:00Z">
              <w:r w:rsidDel="00E71DFD">
                <w:delText>Item</w:delText>
              </w:r>
            </w:del>
          </w:p>
        </w:tc>
        <w:tc>
          <w:tcPr>
            <w:tcW w:w="1161" w:type="dxa"/>
            <w:tcBorders>
              <w:top w:val="single" w:sz="4" w:space="0" w:color="auto"/>
              <w:left w:val="single" w:sz="4" w:space="0" w:color="auto"/>
              <w:bottom w:val="single" w:sz="4" w:space="0" w:color="auto"/>
              <w:right w:val="single" w:sz="4" w:space="0" w:color="auto"/>
            </w:tcBorders>
            <w:vAlign w:val="center"/>
            <w:hideMark/>
          </w:tcPr>
          <w:p w14:paraId="78B0011D" w14:textId="028CBE35" w:rsidR="00CB5B98" w:rsidDel="00E71DFD" w:rsidRDefault="00CB5B98" w:rsidP="00C40FCE">
            <w:pPr>
              <w:pStyle w:val="TABLE-col-heading"/>
              <w:keepNext w:val="0"/>
              <w:rPr>
                <w:del w:id="8128" w:author="John Cowburn" w:date="2022-03-03T10:35:00Z"/>
              </w:rPr>
            </w:pPr>
            <w:del w:id="8129" w:author="John Cowburn" w:date="2022-03-03T10:35:00Z">
              <w:r w:rsidDel="00E71DFD">
                <w:delText>Clause</w:delText>
              </w:r>
            </w:del>
          </w:p>
        </w:tc>
        <w:tc>
          <w:tcPr>
            <w:tcW w:w="7798" w:type="dxa"/>
            <w:tcBorders>
              <w:top w:val="single" w:sz="4" w:space="0" w:color="auto"/>
              <w:left w:val="single" w:sz="4" w:space="0" w:color="auto"/>
              <w:bottom w:val="single" w:sz="4" w:space="0" w:color="auto"/>
              <w:right w:val="single" w:sz="4" w:space="0" w:color="auto"/>
            </w:tcBorders>
            <w:vAlign w:val="center"/>
            <w:hideMark/>
          </w:tcPr>
          <w:p w14:paraId="1327BAC3" w14:textId="2C407FB0" w:rsidR="00CB5B98" w:rsidDel="00E71DFD" w:rsidRDefault="00CB5B98" w:rsidP="00C40FCE">
            <w:pPr>
              <w:pStyle w:val="TABLE-col-heading"/>
              <w:keepNext w:val="0"/>
              <w:jc w:val="left"/>
              <w:rPr>
                <w:del w:id="8130" w:author="John Cowburn" w:date="2022-03-03T10:35:00Z"/>
                <w:b w:val="0"/>
                <w:i/>
              </w:rPr>
            </w:pPr>
            <w:del w:id="8131" w:author="John Cowburn" w:date="2022-03-03T10:35:00Z">
              <w:r w:rsidDel="00E71DFD">
                <w:rPr>
                  <w:b w:val="0"/>
                  <w:i/>
                </w:rPr>
                <w:delText xml:space="preserve">  </w:delText>
              </w:r>
            </w:del>
          </w:p>
        </w:tc>
      </w:tr>
      <w:tr w:rsidR="00CB5B98" w:rsidDel="00E71DFD" w14:paraId="229E063B" w14:textId="64D340A5" w:rsidTr="00077BDE">
        <w:trPr>
          <w:cantSplit/>
          <w:jc w:val="center"/>
          <w:del w:id="8132"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56A53DAF" w14:textId="66306804" w:rsidR="00CB5B98" w:rsidDel="00E71DFD" w:rsidRDefault="00CB5B98" w:rsidP="00695ACD">
            <w:pPr>
              <w:pStyle w:val="TABLE-cell"/>
              <w:numPr>
                <w:ilvl w:val="0"/>
                <w:numId w:val="74"/>
              </w:numPr>
              <w:rPr>
                <w:del w:id="8133" w:author="John Cowburn" w:date="2022-03-03T10:35:00Z"/>
              </w:rPr>
            </w:pPr>
            <w:bookmarkStart w:id="8134" w:name="_Ref390972951" w:colFirst="0" w:colLast="0"/>
          </w:p>
        </w:tc>
        <w:tc>
          <w:tcPr>
            <w:tcW w:w="1161" w:type="dxa"/>
            <w:tcBorders>
              <w:top w:val="single" w:sz="4" w:space="0" w:color="auto"/>
              <w:left w:val="single" w:sz="4" w:space="0" w:color="auto"/>
              <w:bottom w:val="single" w:sz="4" w:space="0" w:color="auto"/>
              <w:right w:val="single" w:sz="4" w:space="0" w:color="auto"/>
            </w:tcBorders>
            <w:hideMark/>
          </w:tcPr>
          <w:p w14:paraId="1C3C41D0" w14:textId="13AF396C" w:rsidR="00CB5B98" w:rsidDel="00E71DFD" w:rsidRDefault="00020C5F" w:rsidP="00795A32">
            <w:pPr>
              <w:pStyle w:val="TABLE-cell"/>
              <w:rPr>
                <w:del w:id="8135" w:author="John Cowburn" w:date="2022-03-03T10:35:00Z"/>
              </w:rPr>
            </w:pPr>
            <w:del w:id="8136" w:author="John Cowburn" w:date="2022-03-03T10:35:00Z">
              <w:r w:rsidDel="00E71DFD">
                <w:fldChar w:fldCharType="begin" w:fldLock="1"/>
              </w:r>
              <w:r w:rsidDel="00E71DFD">
                <w:delInstrText xml:space="preserve"> REF _Ref421561716 \r \h </w:delInstrText>
              </w:r>
              <w:r w:rsidR="00E71DFD" w:rsidDel="00E71DFD">
                <w:delInstrText xml:space="preserve"> \* MERGEFORMAT </w:delInstrText>
              </w:r>
              <w:r w:rsidDel="00E71DFD">
                <w:fldChar w:fldCharType="separate"/>
              </w:r>
              <w:r w:rsidR="00811F07" w:rsidDel="00E71DFD">
                <w:delText>2</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4EB576DE" w14:textId="160BFC1A" w:rsidR="00CB5B98" w:rsidDel="00E71DFD" w:rsidRDefault="00CB5B98" w:rsidP="00C40FCE">
            <w:pPr>
              <w:pStyle w:val="TABLE-cell"/>
              <w:rPr>
                <w:del w:id="8137" w:author="John Cowburn" w:date="2022-03-03T10:35:00Z"/>
              </w:rPr>
            </w:pPr>
            <w:del w:id="8138" w:author="John Cowburn" w:date="2022-03-03T10:35:00Z">
              <w:r w:rsidDel="00E71DFD">
                <w:delText>New references added.</w:delText>
              </w:r>
            </w:del>
          </w:p>
        </w:tc>
      </w:tr>
      <w:bookmarkEnd w:id="8134"/>
      <w:tr w:rsidR="00CB5B98" w:rsidDel="00E71DFD" w14:paraId="57B319DE" w14:textId="1CD9A256" w:rsidTr="00077BDE">
        <w:trPr>
          <w:cantSplit/>
          <w:jc w:val="center"/>
          <w:del w:id="8139"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2361C846" w14:textId="1763D38F" w:rsidR="00CB5B98" w:rsidDel="00E71DFD" w:rsidRDefault="00CB5B98" w:rsidP="00695ACD">
            <w:pPr>
              <w:pStyle w:val="TABLE-cell"/>
              <w:numPr>
                <w:ilvl w:val="0"/>
                <w:numId w:val="74"/>
              </w:numPr>
              <w:rPr>
                <w:del w:id="8140"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794CD9CD" w14:textId="2B90CCA7" w:rsidR="00CB5B98" w:rsidDel="00E71DFD" w:rsidRDefault="00CB5B98" w:rsidP="00C40FCE">
            <w:pPr>
              <w:pStyle w:val="TABLE-cell"/>
              <w:rPr>
                <w:del w:id="8141" w:author="John Cowburn" w:date="2022-03-03T10:35:00Z"/>
              </w:rPr>
            </w:pPr>
            <w:del w:id="8142" w:author="John Cowburn" w:date="2022-03-03T10:35:00Z">
              <w:r w:rsidDel="00E71DFD">
                <w:fldChar w:fldCharType="begin" w:fldLock="1"/>
              </w:r>
              <w:r w:rsidDel="00E71DFD">
                <w:delInstrText xml:space="preserve"> REF _Ref386893015 \n \h  \* MERGEFORMAT </w:delInstrText>
              </w:r>
              <w:r w:rsidDel="00E71DFD">
                <w:fldChar w:fldCharType="separate"/>
              </w:r>
              <w:r w:rsidR="00811F07" w:rsidDel="00E71DFD">
                <w:delText>3.1</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144C8C67" w14:textId="6000E18C" w:rsidR="00CB5B98" w:rsidDel="00E71DFD" w:rsidRDefault="00CB5B98" w:rsidP="00C40FCE">
            <w:pPr>
              <w:pStyle w:val="TABLE-cell"/>
              <w:rPr>
                <w:del w:id="8143" w:author="John Cowburn" w:date="2022-03-03T10:35:00Z"/>
              </w:rPr>
            </w:pPr>
            <w:del w:id="8144" w:author="John Cowburn" w:date="2022-03-03T10:35:00Z">
              <w:r w:rsidDel="00E71DFD">
                <w:delText xml:space="preserve">General </w:delText>
              </w:r>
            </w:del>
            <w:del w:id="8145" w:author="John Cowburn" w:date="2021-04-16T14:02:00Z">
              <w:r w:rsidDel="00635BE8">
                <w:delText>DLMS</w:delText>
              </w:r>
            </w:del>
            <w:del w:id="8146" w:author="John Cowburn" w:date="2022-03-03T10:35:00Z">
              <w:r w:rsidDel="00E71DFD">
                <w:delText>/COSEM definitions added</w:delText>
              </w:r>
            </w:del>
          </w:p>
        </w:tc>
      </w:tr>
      <w:tr w:rsidR="00CB5B98" w:rsidDel="00E71DFD" w14:paraId="5753677E" w14:textId="2CD1CB37" w:rsidTr="00077BDE">
        <w:trPr>
          <w:cantSplit/>
          <w:jc w:val="center"/>
          <w:del w:id="8147"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0CF43A4F" w14:textId="643574FD" w:rsidR="00CB5B98" w:rsidDel="00E71DFD" w:rsidRDefault="00CB5B98" w:rsidP="00695ACD">
            <w:pPr>
              <w:pStyle w:val="TABLE-cell"/>
              <w:numPr>
                <w:ilvl w:val="0"/>
                <w:numId w:val="74"/>
              </w:numPr>
              <w:rPr>
                <w:del w:id="8148"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106DA851" w14:textId="27DA63DB" w:rsidR="00CB5B98" w:rsidDel="00E71DFD" w:rsidRDefault="00CB5B98" w:rsidP="00C40FCE">
            <w:pPr>
              <w:pStyle w:val="TABLE-cell"/>
              <w:rPr>
                <w:del w:id="8149" w:author="John Cowburn" w:date="2022-03-03T10:35:00Z"/>
              </w:rPr>
            </w:pPr>
            <w:del w:id="8150" w:author="John Cowburn" w:date="2022-03-03T10:35:00Z">
              <w:r w:rsidDel="00E71DFD">
                <w:fldChar w:fldCharType="begin" w:fldLock="1"/>
              </w:r>
              <w:r w:rsidDel="00E71DFD">
                <w:delInstrText xml:space="preserve"> REF _Ref386893840 \r \h  \* MERGEFORMAT </w:delInstrText>
              </w:r>
              <w:r w:rsidDel="00E71DFD">
                <w:fldChar w:fldCharType="separate"/>
              </w:r>
              <w:r w:rsidR="00811F07" w:rsidDel="00E71DFD">
                <w:delText>3.2</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59DEE711" w14:textId="64A1C364" w:rsidR="00CB5B98" w:rsidDel="00E71DFD" w:rsidRDefault="00CB5B98" w:rsidP="00C40FCE">
            <w:pPr>
              <w:pStyle w:val="TABLE-cell"/>
              <w:rPr>
                <w:del w:id="8151" w:author="John Cowburn" w:date="2022-03-03T10:35:00Z"/>
              </w:rPr>
            </w:pPr>
            <w:del w:id="8152" w:author="John Cowburn" w:date="2022-03-03T10:35:00Z">
              <w:r w:rsidDel="00E71DFD">
                <w:delText>Definitions related to cryptographic security added</w:delText>
              </w:r>
            </w:del>
          </w:p>
        </w:tc>
      </w:tr>
      <w:tr w:rsidR="00CB5B98" w:rsidDel="00E71DFD" w14:paraId="37EE71AA" w14:textId="73134BFD" w:rsidTr="00077BDE">
        <w:trPr>
          <w:cantSplit/>
          <w:jc w:val="center"/>
          <w:del w:id="8153"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35B63154" w14:textId="076DC870" w:rsidR="00CB5B98" w:rsidDel="00E71DFD" w:rsidRDefault="00CB5B98" w:rsidP="00695ACD">
            <w:pPr>
              <w:pStyle w:val="TABLE-cell"/>
              <w:numPr>
                <w:ilvl w:val="0"/>
                <w:numId w:val="74"/>
              </w:numPr>
              <w:rPr>
                <w:del w:id="8154"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298F3437" w14:textId="1A7BE979" w:rsidR="00CB5B98" w:rsidDel="00E71DFD" w:rsidRDefault="00CB5B98" w:rsidP="00C40FCE">
            <w:pPr>
              <w:pStyle w:val="TABLE-cell"/>
              <w:rPr>
                <w:del w:id="8155" w:author="John Cowburn" w:date="2022-03-03T10:35:00Z"/>
              </w:rPr>
            </w:pPr>
            <w:del w:id="8156" w:author="John Cowburn" w:date="2022-03-03T10:35:00Z">
              <w:r w:rsidDel="00E71DFD">
                <w:fldChar w:fldCharType="begin" w:fldLock="1"/>
              </w:r>
              <w:r w:rsidDel="00E71DFD">
                <w:delInstrText xml:space="preserve"> REF _Ref386893940 \r \h  \* MERGEFORMAT </w:delInstrText>
              </w:r>
              <w:r w:rsidDel="00E71DFD">
                <w:fldChar w:fldCharType="separate"/>
              </w:r>
              <w:r w:rsidR="00811F07" w:rsidDel="00E71DFD">
                <w:delText>3.4</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75D2ED81" w14:textId="2A3FF7D4" w:rsidR="00CB5B98" w:rsidDel="00E71DFD" w:rsidRDefault="00CB5B98" w:rsidP="00C40FCE">
            <w:pPr>
              <w:pStyle w:val="TABLE-cell"/>
              <w:rPr>
                <w:del w:id="8157" w:author="John Cowburn" w:date="2022-03-03T10:35:00Z"/>
              </w:rPr>
            </w:pPr>
            <w:del w:id="8158" w:author="John Cowburn" w:date="2022-03-03T10:35:00Z">
              <w:r w:rsidDel="00E71DFD">
                <w:delText>General abbreviations: new abbreviations added</w:delText>
              </w:r>
            </w:del>
          </w:p>
        </w:tc>
      </w:tr>
      <w:tr w:rsidR="00CB5B98" w:rsidDel="00E71DFD" w14:paraId="5C59B37D" w14:textId="1D266A07" w:rsidTr="00077BDE">
        <w:trPr>
          <w:cantSplit/>
          <w:jc w:val="center"/>
          <w:del w:id="8159"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518B4DB7" w14:textId="46573028" w:rsidR="00CB5B98" w:rsidDel="00E71DFD" w:rsidRDefault="00CB5B98" w:rsidP="00695ACD">
            <w:pPr>
              <w:pStyle w:val="TABLE-cell"/>
              <w:numPr>
                <w:ilvl w:val="0"/>
                <w:numId w:val="74"/>
              </w:numPr>
              <w:rPr>
                <w:del w:id="8160"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68313FD8" w14:textId="431F9E95" w:rsidR="00CB5B98" w:rsidDel="00E71DFD" w:rsidRDefault="00CB5B98" w:rsidP="00C40FCE">
            <w:pPr>
              <w:pStyle w:val="TABLE-cell"/>
              <w:rPr>
                <w:del w:id="8161" w:author="John Cowburn" w:date="2022-03-03T10:35:00Z"/>
              </w:rPr>
            </w:pPr>
            <w:del w:id="8162" w:author="John Cowburn" w:date="2022-03-03T10:35:00Z">
              <w:r w:rsidDel="00E71DFD">
                <w:fldChar w:fldCharType="begin" w:fldLock="1"/>
              </w:r>
              <w:r w:rsidDel="00E71DFD">
                <w:delInstrText xml:space="preserve"> REF _Ref386894732 \r \h  \* MERGEFORMAT </w:delInstrText>
              </w:r>
              <w:r w:rsidDel="00E71DFD">
                <w:fldChar w:fldCharType="separate"/>
              </w:r>
              <w:r w:rsidR="00811F07" w:rsidDel="00E71DFD">
                <w:delText>3.3</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446B1D8E" w14:textId="5CAE1347" w:rsidR="00CB5B98" w:rsidDel="00E71DFD" w:rsidRDefault="00CB5B98" w:rsidP="00C40FCE">
            <w:pPr>
              <w:pStyle w:val="TABLE-cell"/>
              <w:rPr>
                <w:del w:id="8163" w:author="John Cowburn" w:date="2022-03-03T10:35:00Z"/>
              </w:rPr>
            </w:pPr>
            <w:del w:id="8164" w:author="John Cowburn" w:date="2022-03-03T10:35:00Z">
              <w:r w:rsidDel="00E71DFD">
                <w:delText>Definitions, abbreviations, symbols and notation r</w:delText>
              </w:r>
              <w:r w:rsidR="005E1AF3" w:rsidDel="00E71DFD">
                <w:delText>elevant for the Galois/Counter M</w:delText>
              </w:r>
              <w:r w:rsidDel="00E71DFD">
                <w:delText>ode brought here from Green Book Ed.7 9.2.4.8.2</w:delText>
              </w:r>
            </w:del>
          </w:p>
        </w:tc>
      </w:tr>
      <w:tr w:rsidR="00CB5B98" w:rsidDel="00E71DFD" w14:paraId="7745D826" w14:textId="52CAFAFA" w:rsidTr="00077BDE">
        <w:trPr>
          <w:cantSplit/>
          <w:jc w:val="center"/>
          <w:del w:id="8165"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7847B99E" w14:textId="65BE6336" w:rsidR="00CB5B98" w:rsidDel="00E71DFD" w:rsidRDefault="00CB5B98" w:rsidP="00695ACD">
            <w:pPr>
              <w:pStyle w:val="TABLE-cell"/>
              <w:numPr>
                <w:ilvl w:val="0"/>
                <w:numId w:val="74"/>
              </w:numPr>
              <w:rPr>
                <w:del w:id="8166"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72A8E239" w14:textId="1C8E3FA0" w:rsidR="00CB5B98" w:rsidDel="00E71DFD" w:rsidRDefault="00CB5B98" w:rsidP="00C40FCE">
            <w:pPr>
              <w:pStyle w:val="TABLE-cell"/>
              <w:rPr>
                <w:del w:id="8167" w:author="John Cowburn" w:date="2022-03-03T10:35:00Z"/>
              </w:rPr>
            </w:pPr>
            <w:del w:id="8168" w:author="John Cowburn" w:date="2022-03-03T10:35:00Z">
              <w:r w:rsidDel="00E71DFD">
                <w:fldChar w:fldCharType="begin" w:fldLock="1"/>
              </w:r>
              <w:r w:rsidDel="00E71DFD">
                <w:delInstrText xml:space="preserve"> REF _Ref386894811 \r \h  \* MERGEFORMAT </w:delInstrText>
              </w:r>
              <w:r w:rsidDel="00E71DFD">
                <w:fldChar w:fldCharType="separate"/>
              </w:r>
              <w:r w:rsidR="00811F07" w:rsidDel="00E71DFD">
                <w:delText>3.6</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53FBA06A" w14:textId="5AD5AFED" w:rsidR="00CB5B98" w:rsidDel="00E71DFD" w:rsidRDefault="00CB5B98" w:rsidP="00C40FCE">
            <w:pPr>
              <w:pStyle w:val="TABLE-cell"/>
              <w:rPr>
                <w:del w:id="8169" w:author="John Cowburn" w:date="2022-03-03T10:35:00Z"/>
              </w:rPr>
            </w:pPr>
            <w:del w:id="8170" w:author="John Cowburn" w:date="2022-03-03T10:35:00Z">
              <w:r w:rsidDel="00E71DFD">
                <w:delText>Definitions, abbreviations, symbols and notation relevant for the ECDSA algorithm added.</w:delText>
              </w:r>
            </w:del>
          </w:p>
        </w:tc>
      </w:tr>
      <w:tr w:rsidR="00CB5B98" w:rsidDel="00E71DFD" w14:paraId="1502B97A" w14:textId="0F5B90DA" w:rsidTr="00077BDE">
        <w:trPr>
          <w:cantSplit/>
          <w:jc w:val="center"/>
          <w:del w:id="8171"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4D821B3F" w14:textId="500B2787" w:rsidR="00CB5B98" w:rsidDel="00E71DFD" w:rsidRDefault="00CB5B98" w:rsidP="00695ACD">
            <w:pPr>
              <w:pStyle w:val="TABLE-cell"/>
              <w:numPr>
                <w:ilvl w:val="0"/>
                <w:numId w:val="74"/>
              </w:numPr>
              <w:rPr>
                <w:del w:id="8172"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135C1A07" w14:textId="4F07146C" w:rsidR="00CB5B98" w:rsidDel="00E71DFD" w:rsidRDefault="00CB5B98" w:rsidP="00C40FCE">
            <w:pPr>
              <w:pStyle w:val="TABLE-cell"/>
              <w:rPr>
                <w:del w:id="8173" w:author="John Cowburn" w:date="2022-03-03T10:35:00Z"/>
              </w:rPr>
            </w:pPr>
            <w:del w:id="8174" w:author="John Cowburn" w:date="2022-03-03T10:35:00Z">
              <w:r w:rsidDel="00E71DFD">
                <w:fldChar w:fldCharType="begin" w:fldLock="1"/>
              </w:r>
              <w:r w:rsidDel="00E71DFD">
                <w:delInstrText xml:space="preserve"> REF _Ref386895116 \r \h  \* MERGEFORMAT </w:delInstrText>
              </w:r>
              <w:r w:rsidDel="00E71DFD">
                <w:fldChar w:fldCharType="separate"/>
              </w:r>
              <w:r w:rsidR="00811F07" w:rsidDel="00E71DFD">
                <w:delText>3.7</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4F5F45B9" w14:textId="748437BF" w:rsidR="00CB5B98" w:rsidDel="00E71DFD" w:rsidRDefault="00CB5B98" w:rsidP="00C40FCE">
            <w:pPr>
              <w:pStyle w:val="TABLE-cell"/>
              <w:rPr>
                <w:del w:id="8175" w:author="John Cowburn" w:date="2022-03-03T10:35:00Z"/>
              </w:rPr>
            </w:pPr>
            <w:del w:id="8176" w:author="John Cowburn" w:date="2022-03-03T10:35:00Z">
              <w:r w:rsidDel="00E71DFD">
                <w:delText>Definitions, abbreviations, symbols and notation relevant for the key agreement algorithms added</w:delText>
              </w:r>
            </w:del>
          </w:p>
        </w:tc>
      </w:tr>
      <w:tr w:rsidR="00CB5B98" w:rsidDel="00E71DFD" w14:paraId="66ADAC07" w14:textId="26E891E4" w:rsidTr="00077BDE">
        <w:trPr>
          <w:cantSplit/>
          <w:jc w:val="center"/>
          <w:del w:id="8177"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24924D0C" w14:textId="46D0B56A" w:rsidR="00CB5B98" w:rsidDel="00E71DFD" w:rsidRDefault="00CB5B98" w:rsidP="00695ACD">
            <w:pPr>
              <w:pStyle w:val="TABLE-cell"/>
              <w:numPr>
                <w:ilvl w:val="0"/>
                <w:numId w:val="74"/>
              </w:numPr>
              <w:rPr>
                <w:del w:id="8178"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1BA28307" w14:textId="49576AE4" w:rsidR="00CB5B98" w:rsidDel="00E71DFD" w:rsidRDefault="00CB5B98" w:rsidP="00C40FCE">
            <w:pPr>
              <w:pStyle w:val="TABLE-cell"/>
              <w:rPr>
                <w:del w:id="8179" w:author="John Cowburn" w:date="2022-03-03T10:35:00Z"/>
              </w:rPr>
            </w:pPr>
            <w:del w:id="8180" w:author="John Cowburn" w:date="2022-03-03T10:35:00Z">
              <w:r w:rsidDel="00E71DFD">
                <w:fldChar w:fldCharType="begin" w:fldLock="1"/>
              </w:r>
              <w:r w:rsidDel="00E71DFD">
                <w:delInstrText xml:space="preserve"> REF _Ref388957566 \r \h  \* MERGEFORMAT </w:delInstrText>
              </w:r>
              <w:r w:rsidDel="00E71DFD">
                <w:fldChar w:fldCharType="separate"/>
              </w:r>
              <w:r w:rsidR="00811F07" w:rsidDel="00E71DFD">
                <w:delText>4.1</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448969D3" w14:textId="2EB312E4" w:rsidR="00CB5B98" w:rsidDel="00E71DFD" w:rsidRDefault="00CB5B98" w:rsidP="00C40FCE">
            <w:pPr>
              <w:pStyle w:val="TABLE-cell"/>
              <w:rPr>
                <w:del w:id="8181" w:author="John Cowburn" w:date="2022-03-03T10:35:00Z"/>
              </w:rPr>
            </w:pPr>
            <w:del w:id="8182" w:author="John Cowburn" w:date="2022-03-03T10:35:00Z">
              <w:r w:rsidDel="00E71DFD">
                <w:delText xml:space="preserve">Specifies the general concepts of information exchange in </w:delText>
              </w:r>
            </w:del>
            <w:del w:id="8183" w:author="John Cowburn" w:date="2021-04-16T14:02:00Z">
              <w:r w:rsidDel="00635BE8">
                <w:delText>DLMS</w:delText>
              </w:r>
            </w:del>
            <w:del w:id="8184" w:author="John Cowburn" w:date="2022-03-03T10:35:00Z">
              <w:r w:rsidDel="00E71DFD">
                <w:delText>/COSEM, exte</w:delText>
              </w:r>
              <w:r w:rsidR="004B4F60" w:rsidDel="00E71DFD">
                <w:delText xml:space="preserve">nding </w:delText>
              </w:r>
              <w:r w:rsidR="00077BDE" w:rsidDel="00E71DFD">
                <w:delText>IEC 6</w:delText>
              </w:r>
              <w:r w:rsidR="004B4F60" w:rsidDel="00E71DFD">
                <w:delText>2056-5-3 Ed.2.0:—, Clause 4.</w:delText>
              </w:r>
            </w:del>
          </w:p>
        </w:tc>
      </w:tr>
      <w:tr w:rsidR="00CB5B98" w:rsidDel="00E71DFD" w14:paraId="1312CA27" w14:textId="1CB57779" w:rsidTr="00077BDE">
        <w:trPr>
          <w:cantSplit/>
          <w:jc w:val="center"/>
          <w:del w:id="8185"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2FAD635B" w14:textId="4331A23B" w:rsidR="00CB5B98" w:rsidDel="00E71DFD" w:rsidRDefault="00CB5B98" w:rsidP="00695ACD">
            <w:pPr>
              <w:pStyle w:val="TABLE-cell"/>
              <w:numPr>
                <w:ilvl w:val="0"/>
                <w:numId w:val="74"/>
              </w:numPr>
              <w:rPr>
                <w:del w:id="8186"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29C97998" w14:textId="0A2A6D4D" w:rsidR="00CB5B98" w:rsidDel="00E71DFD" w:rsidRDefault="004B4F60" w:rsidP="00C40FCE">
            <w:pPr>
              <w:pStyle w:val="TABLE-cell"/>
              <w:rPr>
                <w:del w:id="8187" w:author="John Cowburn" w:date="2022-03-03T10:35:00Z"/>
              </w:rPr>
            </w:pPr>
            <w:del w:id="8188" w:author="John Cowburn" w:date="2022-03-03T10:35:00Z">
              <w:r w:rsidDel="00E71DFD">
                <w:fldChar w:fldCharType="begin" w:fldLock="1"/>
              </w:r>
              <w:r w:rsidDel="00E71DFD">
                <w:delInstrText xml:space="preserve"> REF _Ref421557544 \r \h </w:delInstrText>
              </w:r>
              <w:r w:rsidR="00E71DFD" w:rsidDel="00E71DFD">
                <w:delInstrText xml:space="preserve"> \* MERGEFORMAT </w:delInstrText>
              </w:r>
              <w:r w:rsidDel="00E71DFD">
                <w:fldChar w:fldCharType="separate"/>
              </w:r>
              <w:r w:rsidR="00811F07" w:rsidDel="00E71DFD">
                <w:delText>4.1.1</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314A8666" w14:textId="761EF54D" w:rsidR="00CB5B98" w:rsidDel="00E71DFD" w:rsidRDefault="00CB5B98" w:rsidP="00C40FCE">
            <w:pPr>
              <w:pStyle w:val="TABLE-cell"/>
              <w:rPr>
                <w:del w:id="8189" w:author="John Cowburn" w:date="2022-03-03T10:35:00Z"/>
              </w:rPr>
            </w:pPr>
            <w:del w:id="8190" w:author="John Cowburn" w:date="2022-03-03T10:35:00Z">
              <w:r w:rsidDel="00E71DFD">
                <w:delText xml:space="preserve">General: Text updated, key characteristics of </w:delText>
              </w:r>
            </w:del>
            <w:del w:id="8191" w:author="John Cowburn" w:date="2021-04-16T14:02:00Z">
              <w:r w:rsidDel="00635BE8">
                <w:delText>DLMS</w:delText>
              </w:r>
            </w:del>
            <w:del w:id="8192" w:author="John Cowburn" w:date="2022-03-03T10:35:00Z">
              <w:r w:rsidDel="00E71DFD">
                <w:delText>/COSEM listed here.</w:delText>
              </w:r>
            </w:del>
          </w:p>
        </w:tc>
      </w:tr>
      <w:tr w:rsidR="00CB5B98" w:rsidDel="00E71DFD" w14:paraId="77514571" w14:textId="2B089BFF" w:rsidTr="00077BDE">
        <w:trPr>
          <w:cantSplit/>
          <w:jc w:val="center"/>
          <w:del w:id="8193"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52E1FE80" w14:textId="78B51107" w:rsidR="00CB5B98" w:rsidDel="00E71DFD" w:rsidRDefault="00CB5B98" w:rsidP="00695ACD">
            <w:pPr>
              <w:pStyle w:val="TABLE-cell"/>
              <w:numPr>
                <w:ilvl w:val="0"/>
                <w:numId w:val="74"/>
              </w:numPr>
              <w:rPr>
                <w:del w:id="8194"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42ED6784" w14:textId="6684BA45" w:rsidR="00CB5B98" w:rsidDel="00E71DFD" w:rsidRDefault="004B4F60" w:rsidP="00C40FCE">
            <w:pPr>
              <w:pStyle w:val="TABLE-cell"/>
              <w:rPr>
                <w:del w:id="8195" w:author="John Cowburn" w:date="2022-03-03T10:35:00Z"/>
              </w:rPr>
            </w:pPr>
            <w:del w:id="8196" w:author="John Cowburn" w:date="2022-03-03T10:35:00Z">
              <w:r w:rsidDel="00E71DFD">
                <w:fldChar w:fldCharType="begin" w:fldLock="1"/>
              </w:r>
              <w:r w:rsidDel="00E71DFD">
                <w:delInstrText xml:space="preserve"> REF _Ref421557569 \r \h </w:delInstrText>
              </w:r>
              <w:r w:rsidR="00E71DFD" w:rsidDel="00E71DFD">
                <w:delInstrText xml:space="preserve"> \* MERGEFORMAT </w:delInstrText>
              </w:r>
              <w:r w:rsidDel="00E71DFD">
                <w:fldChar w:fldCharType="separate"/>
              </w:r>
              <w:r w:rsidR="00811F07" w:rsidDel="00E71DFD">
                <w:delText>4.1.2</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28A905D3" w14:textId="2F13F0C6" w:rsidR="00CB5B98" w:rsidDel="00E71DFD" w:rsidRDefault="00CB5B98" w:rsidP="00C40FCE">
            <w:pPr>
              <w:pStyle w:val="TABLE-cell"/>
              <w:rPr>
                <w:del w:id="8197" w:author="John Cowburn" w:date="2022-03-03T10:35:00Z"/>
              </w:rPr>
            </w:pPr>
            <w:del w:id="8198" w:author="John Cowburn" w:date="2022-03-03T10:35:00Z">
              <w:r w:rsidDel="00E71DFD">
                <w:delText>Communication model: new text introducing APs, AEs, ASEs, AAs and their relationship. Client/server model is explained here.</w:delText>
              </w:r>
            </w:del>
          </w:p>
        </w:tc>
      </w:tr>
      <w:tr w:rsidR="00CB5B98" w:rsidDel="00E71DFD" w14:paraId="171592A4" w14:textId="532BB6AB" w:rsidTr="00077BDE">
        <w:trPr>
          <w:cantSplit/>
          <w:jc w:val="center"/>
          <w:del w:id="8199"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03E1FF6F" w14:textId="045544BB" w:rsidR="00CB5B98" w:rsidDel="00E71DFD" w:rsidRDefault="00CB5B98" w:rsidP="00695ACD">
            <w:pPr>
              <w:pStyle w:val="TABLE-cell"/>
              <w:numPr>
                <w:ilvl w:val="0"/>
                <w:numId w:val="74"/>
              </w:numPr>
              <w:rPr>
                <w:del w:id="8200"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1010F0B6" w14:textId="34C6AA79" w:rsidR="00CB5B98" w:rsidDel="00E71DFD" w:rsidRDefault="004B4F60" w:rsidP="00C40FCE">
            <w:pPr>
              <w:pStyle w:val="TABLE-cell"/>
              <w:rPr>
                <w:del w:id="8201" w:author="John Cowburn" w:date="2022-03-03T10:35:00Z"/>
              </w:rPr>
            </w:pPr>
            <w:del w:id="8202" w:author="John Cowburn" w:date="2022-03-03T10:35:00Z">
              <w:r w:rsidDel="00E71DFD">
                <w:fldChar w:fldCharType="begin" w:fldLock="1"/>
              </w:r>
              <w:r w:rsidDel="00E71DFD">
                <w:delInstrText xml:space="preserve"> REF _Ref421557581 \r \h </w:delInstrText>
              </w:r>
              <w:r w:rsidR="00E71DFD" w:rsidDel="00E71DFD">
                <w:delInstrText xml:space="preserve"> \* MERGEFORMAT </w:delInstrText>
              </w:r>
              <w:r w:rsidDel="00E71DFD">
                <w:fldChar w:fldCharType="separate"/>
              </w:r>
              <w:r w:rsidR="00811F07" w:rsidDel="00E71DFD">
                <w:delText>4.1.3</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74EF301C" w14:textId="213396C5" w:rsidR="00CB5B98" w:rsidDel="00E71DFD" w:rsidRDefault="00CB5B98" w:rsidP="00C40FCE">
            <w:pPr>
              <w:pStyle w:val="TABLE-cell"/>
              <w:rPr>
                <w:del w:id="8203" w:author="John Cowburn" w:date="2022-03-03T10:35:00Z"/>
              </w:rPr>
            </w:pPr>
            <w:del w:id="8204" w:author="John Cowburn" w:date="2022-03-03T10:35:00Z">
              <w:r w:rsidDel="00E71DFD">
                <w:delText>Naming and addressing: new text bringing all related elements together, and bringing in the concept of data exchange with third parties. Table of SAPs added.</w:delText>
              </w:r>
            </w:del>
          </w:p>
        </w:tc>
      </w:tr>
      <w:tr w:rsidR="00CB5B98" w:rsidDel="00E71DFD" w14:paraId="3CAE23DD" w14:textId="3DD524F1" w:rsidTr="00077BDE">
        <w:trPr>
          <w:cantSplit/>
          <w:jc w:val="center"/>
          <w:del w:id="8205"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31A769C8" w14:textId="4F0B9ED1" w:rsidR="00CB5B98" w:rsidDel="00E71DFD" w:rsidRDefault="00CB5B98" w:rsidP="00695ACD">
            <w:pPr>
              <w:pStyle w:val="TABLE-cell"/>
              <w:numPr>
                <w:ilvl w:val="0"/>
                <w:numId w:val="74"/>
              </w:numPr>
              <w:rPr>
                <w:del w:id="8206"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7E91ED14" w14:textId="25CEDF40" w:rsidR="00CB5B98" w:rsidDel="00E71DFD" w:rsidRDefault="004B4F60" w:rsidP="00C40FCE">
            <w:pPr>
              <w:pStyle w:val="TABLE-cell"/>
              <w:rPr>
                <w:del w:id="8207" w:author="John Cowburn" w:date="2022-03-03T10:35:00Z"/>
              </w:rPr>
            </w:pPr>
            <w:del w:id="8208" w:author="John Cowburn" w:date="2022-03-03T10:35:00Z">
              <w:r w:rsidDel="00E71DFD">
                <w:fldChar w:fldCharType="begin" w:fldLock="1"/>
              </w:r>
              <w:r w:rsidDel="00E71DFD">
                <w:delInstrText xml:space="preserve"> REF _Ref421557632 \r \h </w:delInstrText>
              </w:r>
              <w:r w:rsidR="00E71DFD" w:rsidDel="00E71DFD">
                <w:delInstrText xml:space="preserve"> \* MERGEFORMAT </w:delInstrText>
              </w:r>
              <w:r w:rsidDel="00E71DFD">
                <w:fldChar w:fldCharType="separate"/>
              </w:r>
              <w:r w:rsidR="00811F07" w:rsidDel="00E71DFD">
                <w:delText>4.1.3.4</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3F4106C9" w14:textId="2EC10477" w:rsidR="00CB5B98" w:rsidDel="00E71DFD" w:rsidRDefault="00CB5B98" w:rsidP="00C40FCE">
            <w:pPr>
              <w:pStyle w:val="TABLE-cell"/>
              <w:rPr>
                <w:del w:id="8209" w:author="John Cowburn" w:date="2022-03-03T10:35:00Z"/>
              </w:rPr>
            </w:pPr>
            <w:del w:id="8210" w:author="John Cowburn" w:date="2022-03-03T10:35:00Z">
              <w:r w:rsidDel="00E71DFD">
                <w:delText>System title:</w:delText>
              </w:r>
              <w:r w:rsidR="004B4F60" w:rsidDel="00E71DFD">
                <w:delText xml:space="preserve"> </w:delText>
              </w:r>
              <w:r w:rsidR="00077BDE" w:rsidDel="00E71DFD">
                <w:delText>IEC 6</w:delText>
              </w:r>
              <w:r w:rsidR="004B4F60" w:rsidDel="00E71DFD">
                <w:delText xml:space="preserve">2056-5-3 Ed. 2:—, 5.4.8.3.4.6 </w:delText>
              </w:r>
              <w:r w:rsidDel="00E71DFD">
                <w:delText>on exchanging system titles brought here.</w:delText>
              </w:r>
            </w:del>
          </w:p>
        </w:tc>
      </w:tr>
      <w:tr w:rsidR="00CB5B98" w:rsidDel="00E71DFD" w14:paraId="1C85C56C" w14:textId="4B2E29C0" w:rsidTr="00077BDE">
        <w:trPr>
          <w:cantSplit/>
          <w:jc w:val="center"/>
          <w:del w:id="8211"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7FA29CC3" w14:textId="34F717FB" w:rsidR="00CB5B98" w:rsidDel="00E71DFD" w:rsidRDefault="00CB5B98" w:rsidP="00695ACD">
            <w:pPr>
              <w:pStyle w:val="TABLE-cell"/>
              <w:numPr>
                <w:ilvl w:val="0"/>
                <w:numId w:val="74"/>
              </w:numPr>
              <w:rPr>
                <w:del w:id="8212"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1C64EFFC" w14:textId="3DC2FC4C" w:rsidR="00CB5B98" w:rsidDel="00E71DFD" w:rsidRDefault="004B4F60" w:rsidP="00C40FCE">
            <w:pPr>
              <w:pStyle w:val="TABLE-cell"/>
              <w:rPr>
                <w:del w:id="8213" w:author="John Cowburn" w:date="2022-03-03T10:35:00Z"/>
              </w:rPr>
            </w:pPr>
            <w:del w:id="8214" w:author="John Cowburn" w:date="2022-03-03T10:35:00Z">
              <w:r w:rsidDel="00E71DFD">
                <w:fldChar w:fldCharType="begin" w:fldLock="1"/>
              </w:r>
              <w:r w:rsidDel="00E71DFD">
                <w:delInstrText xml:space="preserve"> REF _Ref421557729 \r \h </w:delInstrText>
              </w:r>
              <w:r w:rsidR="00E71DFD" w:rsidDel="00E71DFD">
                <w:delInstrText xml:space="preserve"> \* MERGEFORMAT </w:delInstrText>
              </w:r>
              <w:r w:rsidDel="00E71DFD">
                <w:fldChar w:fldCharType="separate"/>
              </w:r>
              <w:r w:rsidR="00811F07" w:rsidDel="00E71DFD">
                <w:delText>4.1.3.6</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675755DC" w14:textId="006C05FB" w:rsidR="00CB5B98" w:rsidDel="00E71DFD" w:rsidRDefault="00CB5B98" w:rsidP="00C40FCE">
            <w:pPr>
              <w:pStyle w:val="TABLE-cell"/>
              <w:rPr>
                <w:del w:id="8215" w:author="John Cowburn" w:date="2022-03-03T10:35:00Z"/>
              </w:rPr>
            </w:pPr>
            <w:del w:id="8216" w:author="John Cowburn" w:date="2022-03-03T10:35:00Z">
              <w:r w:rsidDel="00E71DFD">
                <w:delText>Client user identification added.</w:delText>
              </w:r>
            </w:del>
          </w:p>
        </w:tc>
      </w:tr>
      <w:tr w:rsidR="00CB5B98" w:rsidDel="00E71DFD" w14:paraId="28B92FC7" w14:textId="4F3B43D2" w:rsidTr="00077BDE">
        <w:trPr>
          <w:cantSplit/>
          <w:jc w:val="center"/>
          <w:del w:id="8217"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52F3744F" w14:textId="4504941A" w:rsidR="00CB5B98" w:rsidDel="00E71DFD" w:rsidRDefault="00CB5B98" w:rsidP="00695ACD">
            <w:pPr>
              <w:pStyle w:val="TABLE-cell"/>
              <w:numPr>
                <w:ilvl w:val="0"/>
                <w:numId w:val="74"/>
              </w:numPr>
              <w:rPr>
                <w:del w:id="8218"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60C1DDC1" w14:textId="16BCB8C7" w:rsidR="00CB5B98" w:rsidDel="00E71DFD" w:rsidRDefault="004B4F60" w:rsidP="00C40FCE">
            <w:pPr>
              <w:pStyle w:val="TABLE-cell"/>
              <w:rPr>
                <w:del w:id="8219" w:author="John Cowburn" w:date="2022-03-03T10:35:00Z"/>
              </w:rPr>
            </w:pPr>
            <w:del w:id="8220" w:author="John Cowburn" w:date="2022-03-03T10:35:00Z">
              <w:r w:rsidDel="00E71DFD">
                <w:fldChar w:fldCharType="begin" w:fldLock="1"/>
              </w:r>
              <w:r w:rsidDel="00E71DFD">
                <w:delInstrText xml:space="preserve"> REF _Ref421557746 \r \h </w:delInstrText>
              </w:r>
              <w:r w:rsidR="00E71DFD" w:rsidDel="00E71DFD">
                <w:delInstrText xml:space="preserve"> \* MERGEFORMAT </w:delInstrText>
              </w:r>
              <w:r w:rsidDel="00E71DFD">
                <w:fldChar w:fldCharType="separate"/>
              </w:r>
              <w:r w:rsidR="00811F07" w:rsidDel="00E71DFD">
                <w:delText>4.1.4</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086513E7" w14:textId="668674C9" w:rsidR="00CB5B98" w:rsidDel="00E71DFD" w:rsidRDefault="00CB5B98" w:rsidP="00C40FCE">
            <w:pPr>
              <w:pStyle w:val="TABLE-cell"/>
              <w:rPr>
                <w:del w:id="8221" w:author="John Cowburn" w:date="2022-03-03T10:35:00Z"/>
              </w:rPr>
            </w:pPr>
            <w:del w:id="8222" w:author="John Cowburn" w:date="2022-03-03T10:35:00Z">
              <w:r w:rsidDel="00E71DFD">
                <w:delText>Connection oriented oper</w:delText>
              </w:r>
              <w:r w:rsidR="004B4F60" w:rsidDel="00E71DFD">
                <w:delText>ation explained.</w:delText>
              </w:r>
            </w:del>
          </w:p>
        </w:tc>
      </w:tr>
      <w:tr w:rsidR="00CB5B98" w:rsidDel="00E71DFD" w14:paraId="221B3CB9" w14:textId="40D9F6E1" w:rsidTr="00077BDE">
        <w:trPr>
          <w:cantSplit/>
          <w:jc w:val="center"/>
          <w:del w:id="8223"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636ABB3C" w14:textId="2FA5B258" w:rsidR="00CB5B98" w:rsidDel="00E71DFD" w:rsidRDefault="00CB5B98" w:rsidP="00695ACD">
            <w:pPr>
              <w:pStyle w:val="TABLE-cell"/>
              <w:numPr>
                <w:ilvl w:val="0"/>
                <w:numId w:val="74"/>
              </w:numPr>
              <w:rPr>
                <w:del w:id="8224"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109DD3C0" w14:textId="51DBBC48" w:rsidR="00CB5B98" w:rsidDel="00E71DFD" w:rsidRDefault="004B4F60" w:rsidP="00C40FCE">
            <w:pPr>
              <w:pStyle w:val="TABLE-cell"/>
              <w:rPr>
                <w:del w:id="8225" w:author="John Cowburn" w:date="2022-03-03T10:35:00Z"/>
              </w:rPr>
            </w:pPr>
            <w:del w:id="8226" w:author="John Cowburn" w:date="2022-03-03T10:35:00Z">
              <w:r w:rsidDel="00E71DFD">
                <w:fldChar w:fldCharType="begin" w:fldLock="1"/>
              </w:r>
              <w:r w:rsidDel="00E71DFD">
                <w:delInstrText xml:space="preserve"> REF _Ref421557841 \r \h </w:delInstrText>
              </w:r>
              <w:r w:rsidR="00E71DFD" w:rsidDel="00E71DFD">
                <w:delInstrText xml:space="preserve"> \* MERGEFORMAT </w:delInstrText>
              </w:r>
              <w:r w:rsidDel="00E71DFD">
                <w:fldChar w:fldCharType="separate"/>
              </w:r>
              <w:r w:rsidR="00811F07" w:rsidDel="00E71DFD">
                <w:delText>4.1.5</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11D13642" w14:textId="3B3379F1" w:rsidR="00CB5B98" w:rsidDel="00E71DFD" w:rsidRDefault="00CB5B98" w:rsidP="00C40FCE">
            <w:pPr>
              <w:pStyle w:val="TABLE-cell"/>
              <w:rPr>
                <w:del w:id="8227" w:author="John Cowburn" w:date="2022-03-03T10:35:00Z"/>
              </w:rPr>
            </w:pPr>
            <w:del w:id="8228" w:author="John Cowburn" w:date="2022-03-03T10:35:00Z">
              <w:r w:rsidDel="00E71DFD">
                <w:delText>Application associations. New text, bringing all related elements together.</w:delText>
              </w:r>
            </w:del>
          </w:p>
        </w:tc>
      </w:tr>
      <w:tr w:rsidR="00CB5B98" w:rsidDel="00E71DFD" w14:paraId="367E3932" w14:textId="1DEFB245" w:rsidTr="00077BDE">
        <w:trPr>
          <w:cantSplit/>
          <w:jc w:val="center"/>
          <w:del w:id="8229"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09F54845" w14:textId="04E0F7E6" w:rsidR="00CB5B98" w:rsidDel="00E71DFD" w:rsidRDefault="00CB5B98" w:rsidP="00695ACD">
            <w:pPr>
              <w:pStyle w:val="TABLE-cell"/>
              <w:numPr>
                <w:ilvl w:val="0"/>
                <w:numId w:val="74"/>
              </w:numPr>
              <w:rPr>
                <w:del w:id="8230"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21E24859" w14:textId="16FA9478" w:rsidR="00CB5B98" w:rsidDel="00E71DFD" w:rsidRDefault="004B4F60" w:rsidP="00C40FCE">
            <w:pPr>
              <w:pStyle w:val="TABLE-cell"/>
              <w:rPr>
                <w:del w:id="8231" w:author="John Cowburn" w:date="2022-03-03T10:35:00Z"/>
              </w:rPr>
            </w:pPr>
            <w:del w:id="8232" w:author="John Cowburn" w:date="2022-03-03T10:35:00Z">
              <w:r w:rsidDel="00E71DFD">
                <w:fldChar w:fldCharType="begin" w:fldLock="1"/>
              </w:r>
              <w:r w:rsidDel="00E71DFD">
                <w:delInstrText xml:space="preserve"> REF _Ref421557860 \r \h </w:delInstrText>
              </w:r>
              <w:r w:rsidR="00E71DFD" w:rsidDel="00E71DFD">
                <w:delInstrText xml:space="preserve"> \* MERGEFORMAT </w:delInstrText>
              </w:r>
              <w:r w:rsidDel="00E71DFD">
                <w:fldChar w:fldCharType="separate"/>
              </w:r>
              <w:r w:rsidR="00811F07" w:rsidDel="00E71DFD">
                <w:delText>4.1.6</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00FE4A8A" w14:textId="7C3F2808" w:rsidR="00CB5B98" w:rsidDel="00E71DFD" w:rsidRDefault="00CB5B98" w:rsidP="00C40FCE">
            <w:pPr>
              <w:pStyle w:val="TABLE-cell"/>
              <w:rPr>
                <w:del w:id="8233" w:author="John Cowburn" w:date="2022-03-03T10:35:00Z"/>
              </w:rPr>
            </w:pPr>
            <w:del w:id="8234" w:author="John Cowburn" w:date="2022-03-03T10:35:00Z">
              <w:r w:rsidDel="00E71DFD">
                <w:delText>Messaging patterns: new text bringing in the concept of push operation.</w:delText>
              </w:r>
            </w:del>
          </w:p>
        </w:tc>
      </w:tr>
      <w:tr w:rsidR="00CB5B98" w:rsidDel="00E71DFD" w14:paraId="1ADD9E31" w14:textId="627A5A9E" w:rsidTr="00077BDE">
        <w:trPr>
          <w:cantSplit/>
          <w:jc w:val="center"/>
          <w:del w:id="8235"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2364FB53" w14:textId="0F96C22F" w:rsidR="00CB5B98" w:rsidDel="00E71DFD" w:rsidRDefault="00CB5B98" w:rsidP="00695ACD">
            <w:pPr>
              <w:pStyle w:val="TABLE-cell"/>
              <w:numPr>
                <w:ilvl w:val="0"/>
                <w:numId w:val="74"/>
              </w:numPr>
              <w:rPr>
                <w:del w:id="8236"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740A5B04" w14:textId="4F88D6EB" w:rsidR="00CB5B98" w:rsidDel="00E71DFD" w:rsidRDefault="004B4F60" w:rsidP="00C40FCE">
            <w:pPr>
              <w:pStyle w:val="TABLE-cell"/>
              <w:rPr>
                <w:del w:id="8237" w:author="John Cowburn" w:date="2022-03-03T10:35:00Z"/>
              </w:rPr>
            </w:pPr>
            <w:del w:id="8238" w:author="John Cowburn" w:date="2022-03-03T10:35:00Z">
              <w:r w:rsidDel="00E71DFD">
                <w:fldChar w:fldCharType="begin" w:fldLock="1"/>
              </w:r>
              <w:r w:rsidDel="00E71DFD">
                <w:delInstrText xml:space="preserve"> REF _Ref421557877 \r \h </w:delInstrText>
              </w:r>
              <w:r w:rsidR="00E71DFD" w:rsidDel="00E71DFD">
                <w:delInstrText xml:space="preserve"> \* MERGEFORMAT </w:delInstrText>
              </w:r>
              <w:r w:rsidDel="00E71DFD">
                <w:fldChar w:fldCharType="separate"/>
              </w:r>
              <w:r w:rsidR="00811F07" w:rsidDel="00E71DFD">
                <w:delText>4.1.7</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4C52ADAD" w14:textId="473BF6DD" w:rsidR="00CB5B98" w:rsidDel="00E71DFD" w:rsidRDefault="00CB5B98" w:rsidP="00C40FCE">
            <w:pPr>
              <w:pStyle w:val="TABLE-cell"/>
              <w:tabs>
                <w:tab w:val="left" w:pos="6510"/>
              </w:tabs>
              <w:rPr>
                <w:del w:id="8239" w:author="John Cowburn" w:date="2022-03-03T10:35:00Z"/>
              </w:rPr>
            </w:pPr>
            <w:del w:id="8240" w:author="John Cowburn" w:date="2022-03-03T10:35:00Z">
              <w:r w:rsidDel="00E71DFD">
                <w:delText>Data exchange between third parties an</w:delText>
              </w:r>
              <w:r w:rsidR="004B4F60" w:rsidDel="00E71DFD">
                <w:delText xml:space="preserve">d </w:delText>
              </w:r>
            </w:del>
            <w:del w:id="8241" w:author="John Cowburn" w:date="2021-04-16T14:02:00Z">
              <w:r w:rsidR="004B4F60" w:rsidDel="00635BE8">
                <w:delText>DLMS</w:delText>
              </w:r>
            </w:del>
            <w:del w:id="8242" w:author="John Cowburn" w:date="2022-03-03T10:35:00Z">
              <w:r w:rsidR="004B4F60" w:rsidDel="00E71DFD">
                <w:delText>/COSEM servers: new text.</w:delText>
              </w:r>
            </w:del>
          </w:p>
        </w:tc>
      </w:tr>
      <w:tr w:rsidR="00CB5B98" w:rsidDel="00E71DFD" w14:paraId="03F2AA02" w14:textId="499510A7" w:rsidTr="00077BDE">
        <w:trPr>
          <w:cantSplit/>
          <w:jc w:val="center"/>
          <w:del w:id="8243"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430A7732" w14:textId="0AF3538A" w:rsidR="00CB5B98" w:rsidDel="00E71DFD" w:rsidRDefault="00CB5B98" w:rsidP="00695ACD">
            <w:pPr>
              <w:pStyle w:val="TABLE-cell"/>
              <w:numPr>
                <w:ilvl w:val="0"/>
                <w:numId w:val="74"/>
              </w:numPr>
              <w:rPr>
                <w:del w:id="8244"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038B9841" w14:textId="3B991B0A" w:rsidR="00CB5B98" w:rsidDel="00E71DFD" w:rsidRDefault="004B4F60" w:rsidP="00C40FCE">
            <w:pPr>
              <w:pStyle w:val="TABLE-cell"/>
              <w:rPr>
                <w:del w:id="8245" w:author="John Cowburn" w:date="2022-03-03T10:35:00Z"/>
              </w:rPr>
            </w:pPr>
            <w:del w:id="8246" w:author="John Cowburn" w:date="2022-03-03T10:35:00Z">
              <w:r w:rsidDel="00E71DFD">
                <w:fldChar w:fldCharType="begin" w:fldLock="1"/>
              </w:r>
              <w:r w:rsidDel="00E71DFD">
                <w:delInstrText xml:space="preserve"> REF _Ref421557896 \r \h </w:delInstrText>
              </w:r>
              <w:r w:rsidR="00E71DFD" w:rsidDel="00E71DFD">
                <w:delInstrText xml:space="preserve"> \* MERGEFORMAT </w:delInstrText>
              </w:r>
              <w:r w:rsidDel="00E71DFD">
                <w:fldChar w:fldCharType="separate"/>
              </w:r>
              <w:r w:rsidR="00811F07" w:rsidDel="00E71DFD">
                <w:delText>4.1.8</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1D5C95FC" w14:textId="52A2C60F" w:rsidR="00CB5B98" w:rsidDel="00E71DFD" w:rsidRDefault="004B4F60" w:rsidP="00C40FCE">
            <w:pPr>
              <w:pStyle w:val="TABLE-cell"/>
              <w:rPr>
                <w:del w:id="8247" w:author="John Cowburn" w:date="2022-03-03T10:35:00Z"/>
              </w:rPr>
            </w:pPr>
            <w:del w:id="8248" w:author="John Cowburn" w:date="2022-03-03T10:35:00Z">
              <w:r w:rsidDel="00E71DFD">
                <w:delText>Communication profiles added.</w:delText>
              </w:r>
            </w:del>
          </w:p>
        </w:tc>
      </w:tr>
      <w:tr w:rsidR="00CB5B98" w:rsidDel="00E71DFD" w14:paraId="3F16BE28" w14:textId="0E89665F" w:rsidTr="00077BDE">
        <w:trPr>
          <w:cantSplit/>
          <w:jc w:val="center"/>
          <w:del w:id="8249"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0F70D0D1" w14:textId="76ACC363" w:rsidR="00CB5B98" w:rsidDel="00E71DFD" w:rsidRDefault="00CB5B98" w:rsidP="00695ACD">
            <w:pPr>
              <w:pStyle w:val="TABLE-cell"/>
              <w:numPr>
                <w:ilvl w:val="0"/>
                <w:numId w:val="74"/>
              </w:numPr>
              <w:rPr>
                <w:del w:id="8250"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76079D57" w14:textId="52612B8B" w:rsidR="00CB5B98" w:rsidDel="00E71DFD" w:rsidRDefault="004B4F60" w:rsidP="00C40FCE">
            <w:pPr>
              <w:pStyle w:val="TABLE-cell"/>
              <w:rPr>
                <w:del w:id="8251" w:author="John Cowburn" w:date="2022-03-03T10:35:00Z"/>
              </w:rPr>
            </w:pPr>
            <w:del w:id="8252" w:author="John Cowburn" w:date="2022-03-03T10:35:00Z">
              <w:r w:rsidDel="00E71DFD">
                <w:fldChar w:fldCharType="begin" w:fldLock="1"/>
              </w:r>
              <w:r w:rsidDel="00E71DFD">
                <w:delInstrText xml:space="preserve"> REF _Ref421557926 \r \h </w:delInstrText>
              </w:r>
              <w:r w:rsidR="00E71DFD" w:rsidDel="00E71DFD">
                <w:delInstrText xml:space="preserve"> \* MERGEFORMAT </w:delInstrText>
              </w:r>
              <w:r w:rsidDel="00E71DFD">
                <w:fldChar w:fldCharType="separate"/>
              </w:r>
              <w:r w:rsidR="00811F07" w:rsidDel="00E71DFD">
                <w:delText>4.1.9</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1D2C1462" w14:textId="153E3524" w:rsidR="00CB5B98" w:rsidDel="00E71DFD" w:rsidRDefault="004B4F60" w:rsidP="00C40FCE">
            <w:pPr>
              <w:pStyle w:val="TABLE-cell"/>
              <w:tabs>
                <w:tab w:val="left" w:pos="6510"/>
              </w:tabs>
              <w:rPr>
                <w:del w:id="8253" w:author="John Cowburn" w:date="2022-03-03T10:35:00Z"/>
              </w:rPr>
            </w:pPr>
            <w:del w:id="8254" w:author="John Cowburn" w:date="2022-03-03T10:35:00Z">
              <w:r w:rsidRPr="004B4F60" w:rsidDel="00E71DFD">
                <w:delText xml:space="preserve">Model of a </w:delText>
              </w:r>
            </w:del>
            <w:del w:id="8255" w:author="John Cowburn" w:date="2021-04-16T14:02:00Z">
              <w:r w:rsidRPr="004B4F60" w:rsidDel="00635BE8">
                <w:delText>DLMS</w:delText>
              </w:r>
            </w:del>
            <w:del w:id="8256" w:author="John Cowburn" w:date="2022-03-03T10:35:00Z">
              <w:r w:rsidRPr="004B4F60" w:rsidDel="00E71DFD">
                <w:delText>/COSEM metering system</w:delText>
              </w:r>
            </w:del>
          </w:p>
        </w:tc>
      </w:tr>
      <w:tr w:rsidR="00CB5B98" w:rsidDel="00E71DFD" w14:paraId="050EDFAE" w14:textId="707A496E" w:rsidTr="00077BDE">
        <w:trPr>
          <w:cantSplit/>
          <w:jc w:val="center"/>
          <w:del w:id="8257"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6689D41A" w14:textId="4828F825" w:rsidR="00CB5B98" w:rsidDel="00E71DFD" w:rsidRDefault="00CB5B98" w:rsidP="00695ACD">
            <w:pPr>
              <w:pStyle w:val="TABLE-cell"/>
              <w:numPr>
                <w:ilvl w:val="0"/>
                <w:numId w:val="74"/>
              </w:numPr>
              <w:rPr>
                <w:del w:id="8258"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509AE5E7" w14:textId="1A846BC7" w:rsidR="00CB5B98" w:rsidDel="00E71DFD" w:rsidRDefault="004B4F60" w:rsidP="00C40FCE">
            <w:pPr>
              <w:pStyle w:val="TABLE-cell"/>
              <w:rPr>
                <w:del w:id="8259" w:author="John Cowburn" w:date="2022-03-03T10:35:00Z"/>
              </w:rPr>
            </w:pPr>
            <w:del w:id="8260" w:author="John Cowburn" w:date="2022-03-03T10:35:00Z">
              <w:r w:rsidDel="00E71DFD">
                <w:fldChar w:fldCharType="begin" w:fldLock="1"/>
              </w:r>
              <w:r w:rsidDel="00E71DFD">
                <w:delInstrText xml:space="preserve"> REF _Ref421557981 \r \h </w:delInstrText>
              </w:r>
              <w:r w:rsidR="00E71DFD" w:rsidDel="00E71DFD">
                <w:delInstrText xml:space="preserve"> \* MERGEFORMAT </w:delInstrText>
              </w:r>
              <w:r w:rsidDel="00E71DFD">
                <w:fldChar w:fldCharType="separate"/>
              </w:r>
              <w:r w:rsidR="00811F07" w:rsidDel="00E71DFD">
                <w:delText>4.1.10</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61729D71" w14:textId="139905A5" w:rsidR="00CB5B98" w:rsidDel="00E71DFD" w:rsidRDefault="00CB5B98" w:rsidP="00C40FCE">
            <w:pPr>
              <w:pStyle w:val="TABLE-cell"/>
              <w:tabs>
                <w:tab w:val="left" w:pos="6510"/>
              </w:tabs>
              <w:rPr>
                <w:del w:id="8261" w:author="John Cowburn" w:date="2022-03-03T10:35:00Z"/>
              </w:rPr>
            </w:pPr>
            <w:del w:id="8262" w:author="John Cowburn" w:date="2022-03-03T10:35:00Z">
              <w:r w:rsidDel="00E71DFD">
                <w:delText xml:space="preserve">Model of </w:delText>
              </w:r>
            </w:del>
            <w:del w:id="8263" w:author="John Cowburn" w:date="2021-04-16T14:02:00Z">
              <w:r w:rsidR="004B4F60" w:rsidDel="00635BE8">
                <w:delText>DLMS</w:delText>
              </w:r>
            </w:del>
            <w:del w:id="8264" w:author="John Cowburn" w:date="2022-03-03T10:35:00Z">
              <w:r w:rsidR="004B4F60" w:rsidDel="00E71DFD">
                <w:delText>/COSEM servers added.</w:delText>
              </w:r>
            </w:del>
          </w:p>
        </w:tc>
      </w:tr>
      <w:tr w:rsidR="00CB5B98" w:rsidDel="00E71DFD" w14:paraId="09FB31BD" w14:textId="0F4CD57D" w:rsidTr="00077BDE">
        <w:trPr>
          <w:cantSplit/>
          <w:jc w:val="center"/>
          <w:del w:id="8265"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26A7D1B5" w14:textId="1E5FFB31" w:rsidR="00CB5B98" w:rsidDel="00E71DFD" w:rsidRDefault="00CB5B98" w:rsidP="00695ACD">
            <w:pPr>
              <w:pStyle w:val="TABLE-cell"/>
              <w:numPr>
                <w:ilvl w:val="0"/>
                <w:numId w:val="74"/>
              </w:numPr>
              <w:rPr>
                <w:del w:id="8266"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0F24C8C6" w14:textId="537187D1" w:rsidR="00CB5B98" w:rsidDel="00E71DFD" w:rsidRDefault="004B4F60" w:rsidP="00C40FCE">
            <w:pPr>
              <w:pStyle w:val="TABLE-cell"/>
              <w:rPr>
                <w:del w:id="8267" w:author="John Cowburn" w:date="2022-03-03T10:35:00Z"/>
              </w:rPr>
            </w:pPr>
            <w:del w:id="8268" w:author="John Cowburn" w:date="2022-03-03T10:35:00Z">
              <w:r w:rsidDel="00E71DFD">
                <w:fldChar w:fldCharType="begin" w:fldLock="1"/>
              </w:r>
              <w:r w:rsidDel="00E71DFD">
                <w:delInstrText xml:space="preserve"> REF _Ref421558030 \r \h </w:delInstrText>
              </w:r>
              <w:r w:rsidR="00E71DFD" w:rsidDel="00E71DFD">
                <w:delInstrText xml:space="preserve"> \* MERGEFORMAT </w:delInstrText>
              </w:r>
              <w:r w:rsidDel="00E71DFD">
                <w:fldChar w:fldCharType="separate"/>
              </w:r>
              <w:r w:rsidR="00811F07" w:rsidDel="00E71DFD">
                <w:delText>4.1.11</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11371A5E" w14:textId="7B1C7F4E" w:rsidR="00CB5B98" w:rsidDel="00E71DFD" w:rsidRDefault="00CB5B98" w:rsidP="00C40FCE">
            <w:pPr>
              <w:pStyle w:val="TABLE-cell"/>
              <w:tabs>
                <w:tab w:val="left" w:pos="6510"/>
              </w:tabs>
              <w:rPr>
                <w:del w:id="8269" w:author="John Cowburn" w:date="2022-03-03T10:35:00Z"/>
              </w:rPr>
            </w:pPr>
            <w:del w:id="8270" w:author="John Cowburn" w:date="2022-03-03T10:35:00Z">
              <w:r w:rsidDel="00E71DFD">
                <w:delText xml:space="preserve">Model of </w:delText>
              </w:r>
            </w:del>
            <w:del w:id="8271" w:author="John Cowburn" w:date="2021-04-16T14:02:00Z">
              <w:r w:rsidR="004B4F60" w:rsidDel="00635BE8">
                <w:delText>DLMS</w:delText>
              </w:r>
            </w:del>
            <w:del w:id="8272" w:author="John Cowburn" w:date="2022-03-03T10:35:00Z">
              <w:r w:rsidR="004B4F60" w:rsidDel="00E71DFD">
                <w:delText>/COSEM clients added.</w:delText>
              </w:r>
            </w:del>
          </w:p>
        </w:tc>
      </w:tr>
      <w:tr w:rsidR="00CB5B98" w:rsidDel="00E71DFD" w14:paraId="347E4F9E" w14:textId="06B84AA1" w:rsidTr="00077BDE">
        <w:trPr>
          <w:cantSplit/>
          <w:jc w:val="center"/>
          <w:del w:id="8273"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04AFCBDF" w14:textId="11A6E385" w:rsidR="00CB5B98" w:rsidDel="00E71DFD" w:rsidRDefault="00CB5B98" w:rsidP="00695ACD">
            <w:pPr>
              <w:pStyle w:val="TABLE-cell"/>
              <w:numPr>
                <w:ilvl w:val="0"/>
                <w:numId w:val="74"/>
              </w:numPr>
              <w:rPr>
                <w:del w:id="8274"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672CE3EE" w14:textId="6EF4E312" w:rsidR="00CB5B98" w:rsidDel="00E71DFD" w:rsidRDefault="004B4F60" w:rsidP="00C40FCE">
            <w:pPr>
              <w:pStyle w:val="TABLE-cell"/>
              <w:rPr>
                <w:del w:id="8275" w:author="John Cowburn" w:date="2022-03-03T10:35:00Z"/>
              </w:rPr>
            </w:pPr>
            <w:del w:id="8276" w:author="John Cowburn" w:date="2022-03-03T10:35:00Z">
              <w:r w:rsidDel="00E71DFD">
                <w:fldChar w:fldCharType="begin" w:fldLock="1"/>
              </w:r>
              <w:r w:rsidDel="00E71DFD">
                <w:delInstrText xml:space="preserve"> REF _Ref421558042 \r \h </w:delInstrText>
              </w:r>
              <w:r w:rsidR="00E71DFD" w:rsidDel="00E71DFD">
                <w:delInstrText xml:space="preserve"> \* MERGEFORMAT </w:delInstrText>
              </w:r>
              <w:r w:rsidDel="00E71DFD">
                <w:fldChar w:fldCharType="separate"/>
              </w:r>
              <w:r w:rsidR="00811F07" w:rsidDel="00E71DFD">
                <w:delText>4.1.12</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40310AF6" w14:textId="3D9B37CB" w:rsidR="00CB5B98" w:rsidDel="00E71DFD" w:rsidRDefault="00CB5B98" w:rsidP="00C40FCE">
            <w:pPr>
              <w:pStyle w:val="TABLE-cell"/>
              <w:tabs>
                <w:tab w:val="left" w:pos="4650"/>
              </w:tabs>
              <w:rPr>
                <w:del w:id="8277" w:author="John Cowburn" w:date="2022-03-03T10:35:00Z"/>
              </w:rPr>
            </w:pPr>
            <w:del w:id="8278" w:author="John Cowburn" w:date="2022-03-03T10:35:00Z">
              <w:r w:rsidDel="00E71DFD">
                <w:delText>Interoperability and interc</w:delText>
              </w:r>
              <w:r w:rsidR="004B4F60" w:rsidDel="00E71DFD">
                <w:delText>onnectivity in COSEM added.</w:delText>
              </w:r>
            </w:del>
          </w:p>
        </w:tc>
      </w:tr>
      <w:tr w:rsidR="00CB5B98" w:rsidDel="00E71DFD" w14:paraId="3A16A69B" w14:textId="33131C80" w:rsidTr="00077BDE">
        <w:trPr>
          <w:cantSplit/>
          <w:jc w:val="center"/>
          <w:del w:id="8279"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6CC1287A" w14:textId="6713BAD5" w:rsidR="00CB5B98" w:rsidDel="00E71DFD" w:rsidRDefault="00CB5B98" w:rsidP="00695ACD">
            <w:pPr>
              <w:pStyle w:val="TABLE-cell"/>
              <w:numPr>
                <w:ilvl w:val="0"/>
                <w:numId w:val="74"/>
              </w:numPr>
              <w:rPr>
                <w:del w:id="8280"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493AC67B" w14:textId="4F3A7B6F" w:rsidR="00CB5B98" w:rsidDel="00E71DFD" w:rsidRDefault="004B4F60" w:rsidP="00C40FCE">
            <w:pPr>
              <w:pStyle w:val="TABLE-cell"/>
              <w:rPr>
                <w:del w:id="8281" w:author="John Cowburn" w:date="2022-03-03T10:35:00Z"/>
              </w:rPr>
            </w:pPr>
            <w:del w:id="8282" w:author="John Cowburn" w:date="2022-03-03T10:35:00Z">
              <w:r w:rsidDel="00E71DFD">
                <w:fldChar w:fldCharType="begin" w:fldLock="1"/>
              </w:r>
              <w:r w:rsidDel="00E71DFD">
                <w:delInstrText xml:space="preserve"> REF _Ref421558060 \r \h </w:delInstrText>
              </w:r>
              <w:r w:rsidR="00E71DFD" w:rsidDel="00E71DFD">
                <w:delInstrText xml:space="preserve"> \* MERGEFORMAT </w:delInstrText>
              </w:r>
              <w:r w:rsidDel="00E71DFD">
                <w:fldChar w:fldCharType="separate"/>
              </w:r>
              <w:r w:rsidR="00811F07" w:rsidDel="00E71DFD">
                <w:delText>4.1.13</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6EDD47C1" w14:textId="511BD04E" w:rsidR="00CB5B98" w:rsidDel="00E71DFD" w:rsidRDefault="00CB5B98" w:rsidP="00C40FCE">
            <w:pPr>
              <w:pStyle w:val="TABLE-cell"/>
              <w:tabs>
                <w:tab w:val="left" w:pos="4650"/>
              </w:tabs>
              <w:rPr>
                <w:del w:id="8283" w:author="John Cowburn" w:date="2022-03-03T10:35:00Z"/>
              </w:rPr>
            </w:pPr>
            <w:del w:id="8284" w:author="John Cowburn" w:date="2022-03-03T10:35:00Z">
              <w:r w:rsidDel="00E71DFD">
                <w:fldChar w:fldCharType="begin" w:fldLock="1"/>
              </w:r>
              <w:r w:rsidDel="00E71DFD">
                <w:delInstrText xml:space="preserve"> REF _Ref386956775 \h  \* MERGEFORMAT </w:delInstrText>
              </w:r>
              <w:r w:rsidDel="00E71DFD">
                <w:fldChar w:fldCharType="separate"/>
              </w:r>
              <w:r w:rsidR="00811F07" w:rsidRPr="00811F07" w:rsidDel="00E71DFD">
                <w:delText>Ensuring interconnectivity: the protocol identification service</w:delText>
              </w:r>
              <w:r w:rsidDel="00E71DFD">
                <w:fldChar w:fldCharType="end"/>
              </w:r>
              <w:r w:rsidR="004B4F60" w:rsidDel="00E71DFD">
                <w:delText xml:space="preserve"> added.</w:delText>
              </w:r>
            </w:del>
          </w:p>
        </w:tc>
      </w:tr>
      <w:tr w:rsidR="004B4F60" w:rsidDel="00E71DFD" w14:paraId="1525F38C" w14:textId="34D9876C" w:rsidTr="00077BDE">
        <w:trPr>
          <w:cantSplit/>
          <w:jc w:val="center"/>
          <w:del w:id="8285"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12026CF1" w14:textId="7F391E02" w:rsidR="004B4F60" w:rsidDel="00E71DFD" w:rsidRDefault="004B4F60" w:rsidP="00695ACD">
            <w:pPr>
              <w:pStyle w:val="TABLE-cell"/>
              <w:numPr>
                <w:ilvl w:val="0"/>
                <w:numId w:val="74"/>
              </w:numPr>
              <w:rPr>
                <w:del w:id="8286"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tcPr>
          <w:p w14:paraId="021A0ADC" w14:textId="6641857B" w:rsidR="004B4F60" w:rsidDel="00E71DFD" w:rsidRDefault="004B4F60" w:rsidP="00C40FCE">
            <w:pPr>
              <w:pStyle w:val="TABLE-cell"/>
              <w:rPr>
                <w:del w:id="8287" w:author="John Cowburn" w:date="2022-03-03T10:35:00Z"/>
              </w:rPr>
            </w:pPr>
            <w:del w:id="8288" w:author="John Cowburn" w:date="2022-03-03T10:35:00Z">
              <w:r w:rsidDel="00E71DFD">
                <w:fldChar w:fldCharType="begin" w:fldLock="1"/>
              </w:r>
              <w:r w:rsidDel="00E71DFD">
                <w:delInstrText xml:space="preserve"> REF _Ref421558110 \r \h </w:delInstrText>
              </w:r>
              <w:r w:rsidR="00E71DFD" w:rsidDel="00E71DFD">
                <w:delInstrText xml:space="preserve"> \* MERGEFORMAT </w:delInstrText>
              </w:r>
              <w:r w:rsidDel="00E71DFD">
                <w:fldChar w:fldCharType="separate"/>
              </w:r>
              <w:r w:rsidR="00811F07" w:rsidDel="00E71DFD">
                <w:delText>4.1.14</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tcPr>
          <w:p w14:paraId="3C1F3AF7" w14:textId="2F85A361" w:rsidR="004B4F60" w:rsidDel="00E71DFD" w:rsidRDefault="004B4F60" w:rsidP="00C40FCE">
            <w:pPr>
              <w:pStyle w:val="TABLE-cell"/>
              <w:tabs>
                <w:tab w:val="left" w:pos="1279"/>
                <w:tab w:val="left" w:pos="4650"/>
              </w:tabs>
              <w:rPr>
                <w:del w:id="8289" w:author="John Cowburn" w:date="2022-03-03T10:35:00Z"/>
              </w:rPr>
            </w:pPr>
            <w:del w:id="8290" w:author="John Cowburn" w:date="2022-03-03T10:35:00Z">
              <w:r w:rsidRPr="004B4F60" w:rsidDel="00E71DFD">
                <w:delText>System integration and meter installation</w:delText>
              </w:r>
              <w:r w:rsidDel="00E71DFD">
                <w:delText xml:space="preserve"> added.</w:delText>
              </w:r>
            </w:del>
          </w:p>
        </w:tc>
      </w:tr>
      <w:tr w:rsidR="00CB5B98" w:rsidDel="00E71DFD" w14:paraId="66C44791" w14:textId="54A3F4F1" w:rsidTr="00077BDE">
        <w:trPr>
          <w:cantSplit/>
          <w:jc w:val="center"/>
          <w:del w:id="8291"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6BFCF5DB" w14:textId="182D1A25" w:rsidR="00CB5B98" w:rsidDel="00E71DFD" w:rsidRDefault="00CB5B98" w:rsidP="00695ACD">
            <w:pPr>
              <w:pStyle w:val="TABLE-cell"/>
              <w:numPr>
                <w:ilvl w:val="0"/>
                <w:numId w:val="74"/>
              </w:numPr>
              <w:rPr>
                <w:del w:id="8292"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6270D502" w14:textId="6CF63F0C" w:rsidR="00CB5B98" w:rsidDel="00E71DFD" w:rsidRDefault="004B4F60" w:rsidP="00C40FCE">
            <w:pPr>
              <w:pStyle w:val="TABLE-cell"/>
              <w:rPr>
                <w:del w:id="8293" w:author="John Cowburn" w:date="2022-03-03T10:35:00Z"/>
              </w:rPr>
            </w:pPr>
            <w:del w:id="8294" w:author="John Cowburn" w:date="2022-03-03T10:35:00Z">
              <w:r w:rsidDel="00E71DFD">
                <w:fldChar w:fldCharType="begin" w:fldLock="1"/>
              </w:r>
              <w:r w:rsidDel="00E71DFD">
                <w:delInstrText xml:space="preserve"> REF _Ref421558176 \r \h </w:delInstrText>
              </w:r>
              <w:r w:rsidR="00E71DFD" w:rsidDel="00E71DFD">
                <w:delInstrText xml:space="preserve"> \* MERGEFORMAT </w:delInstrText>
              </w:r>
              <w:r w:rsidDel="00E71DFD">
                <w:fldChar w:fldCharType="separate"/>
              </w:r>
              <w:r w:rsidR="00811F07" w:rsidDel="00E71DFD">
                <w:delText>4.2</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1DA890B6" w14:textId="33A82519" w:rsidR="00CB5B98" w:rsidDel="00E71DFD" w:rsidRDefault="00CB5B98" w:rsidP="00C40FCE">
            <w:pPr>
              <w:pStyle w:val="TABLE-cell"/>
              <w:tabs>
                <w:tab w:val="left" w:pos="1279"/>
                <w:tab w:val="left" w:pos="4650"/>
              </w:tabs>
              <w:rPr>
                <w:del w:id="8295" w:author="John Cowburn" w:date="2022-03-03T10:35:00Z"/>
              </w:rPr>
            </w:pPr>
            <w:del w:id="8296" w:author="John Cowburn" w:date="2022-03-03T10:35:00Z">
              <w:r w:rsidDel="00E71DFD">
                <w:delText xml:space="preserve">The whole clause has been revised to present the additional services and mechanisms compared to </w:delText>
              </w:r>
            </w:del>
            <w:del w:id="8297" w:author="John Cowburn" w:date="2021-04-16T14:02:00Z">
              <w:r w:rsidDel="00635BE8">
                <w:delText>DLMS</w:delText>
              </w:r>
            </w:del>
            <w:del w:id="8298" w:author="John Cowburn" w:date="2022-03-03T10:35:00Z">
              <w:r w:rsidDel="00E71DFD">
                <w:delText xml:space="preserve"> as specified in </w:delText>
              </w:r>
              <w:r w:rsidDel="00E71DFD">
                <w:fldChar w:fldCharType="begin" w:fldLock="1"/>
              </w:r>
              <w:r w:rsidDel="00E71DFD">
                <w:delInstrText xml:space="preserve"> REF IEC61334_4_41_DLMS \h </w:delInstrText>
              </w:r>
              <w:r w:rsidR="00E71DFD" w:rsidDel="00E71DFD">
                <w:delInstrText xml:space="preserve"> \* MERGEFORMAT </w:delInstrText>
              </w:r>
              <w:r w:rsidDel="00E71DFD">
                <w:fldChar w:fldCharType="separate"/>
              </w:r>
              <w:r w:rsidR="00077BDE" w:rsidDel="00E71DFD">
                <w:delText>IEC 6</w:delText>
              </w:r>
              <w:r w:rsidR="00811F07" w:rsidRPr="00347160" w:rsidDel="00E71DFD">
                <w:delText>1334-4-41:1996</w:delText>
              </w:r>
              <w:r w:rsidDel="00E71DFD">
                <w:fldChar w:fldCharType="end"/>
              </w:r>
              <w:r w:rsidDel="00E71DFD">
                <w:delText>.</w:delText>
              </w:r>
            </w:del>
          </w:p>
        </w:tc>
      </w:tr>
      <w:tr w:rsidR="00CB5B98" w:rsidDel="00E71DFD" w14:paraId="1707EAC2" w14:textId="23460B94" w:rsidTr="00077BDE">
        <w:trPr>
          <w:cantSplit/>
          <w:jc w:val="center"/>
          <w:del w:id="8299"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12FA8163" w14:textId="30F8989E" w:rsidR="00CB5B98" w:rsidDel="00E71DFD" w:rsidRDefault="00CB5B98" w:rsidP="00695ACD">
            <w:pPr>
              <w:pStyle w:val="TABLE-cell"/>
              <w:numPr>
                <w:ilvl w:val="0"/>
                <w:numId w:val="74"/>
              </w:numPr>
              <w:rPr>
                <w:del w:id="8300"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2F42622C" w14:textId="19D7A7CC" w:rsidR="00CB5B98" w:rsidRPr="00020C5F" w:rsidDel="00E71DFD" w:rsidRDefault="004B4F60" w:rsidP="00C40FCE">
            <w:pPr>
              <w:pStyle w:val="TABLE-cell"/>
              <w:rPr>
                <w:del w:id="8301" w:author="John Cowburn" w:date="2022-03-03T10:35:00Z"/>
              </w:rPr>
            </w:pPr>
            <w:del w:id="8302" w:author="John Cowburn" w:date="2022-03-03T10:35:00Z">
              <w:r w:rsidRPr="00020C5F" w:rsidDel="00E71DFD">
                <w:fldChar w:fldCharType="begin" w:fldLock="1"/>
              </w:r>
              <w:r w:rsidRPr="00020C5F" w:rsidDel="00E71DFD">
                <w:delInstrText xml:space="preserve"> REF _Ref421558211 \r \h </w:delInstrText>
              </w:r>
              <w:r w:rsidR="00020C5F" w:rsidDel="00E71DFD">
                <w:delInstrText xml:space="preserve"> \* MERGEFORMAT </w:delInstrText>
              </w:r>
              <w:r w:rsidRPr="00020C5F" w:rsidDel="00E71DFD">
                <w:fldChar w:fldCharType="separate"/>
              </w:r>
              <w:r w:rsidR="00811F07" w:rsidDel="00E71DFD">
                <w:delText>5</w:delText>
              </w:r>
              <w:r w:rsidRPr="00020C5F"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20BCF619" w14:textId="506C1D38" w:rsidR="00CB5B98" w:rsidRPr="00020C5F" w:rsidDel="00E71DFD" w:rsidRDefault="00020C5F" w:rsidP="00C40FCE">
            <w:pPr>
              <w:pStyle w:val="TABLE-cell"/>
              <w:tabs>
                <w:tab w:val="left" w:pos="1279"/>
                <w:tab w:val="left" w:pos="4650"/>
                <w:tab w:val="left" w:pos="6300"/>
              </w:tabs>
              <w:rPr>
                <w:del w:id="8303" w:author="John Cowburn" w:date="2022-03-03T10:35:00Z"/>
              </w:rPr>
            </w:pPr>
            <w:del w:id="8304" w:author="John Cowburn" w:date="2022-03-03T10:35:00Z">
              <w:r w:rsidRPr="00020C5F" w:rsidDel="00E71DFD">
                <w:fldChar w:fldCharType="begin" w:fldLock="1"/>
              </w:r>
              <w:r w:rsidRPr="00020C5F" w:rsidDel="00E71DFD">
                <w:delInstrText xml:space="preserve"> REF _Ref421561718 \h </w:delInstrText>
              </w:r>
              <w:r w:rsidDel="00E71DFD">
                <w:delInstrText xml:space="preserve"> \* MERGEFORMAT </w:delInstrText>
              </w:r>
              <w:r w:rsidRPr="00020C5F" w:rsidDel="00E71DFD">
                <w:fldChar w:fldCharType="separate"/>
              </w:r>
              <w:r w:rsidR="00811F07" w:rsidRPr="00811F07" w:rsidDel="00E71DFD">
                <w:delText xml:space="preserve">Information security in </w:delText>
              </w:r>
            </w:del>
            <w:del w:id="8305" w:author="John Cowburn" w:date="2021-04-16T14:02:00Z">
              <w:r w:rsidR="00811F07" w:rsidRPr="00811F07" w:rsidDel="00635BE8">
                <w:delText>DLMS</w:delText>
              </w:r>
            </w:del>
            <w:del w:id="8306" w:author="John Cowburn" w:date="2022-03-03T10:35:00Z">
              <w:r w:rsidR="00811F07" w:rsidRPr="00811F07" w:rsidDel="00E71DFD">
                <w:delText>/COSEM</w:delText>
              </w:r>
              <w:r w:rsidRPr="00020C5F" w:rsidDel="00E71DFD">
                <w:fldChar w:fldCharType="end"/>
              </w:r>
              <w:r w:rsidRPr="00020C5F" w:rsidDel="00E71DFD">
                <w:delText>: T</w:delText>
              </w:r>
              <w:r w:rsidR="00CB5B98" w:rsidRPr="00020C5F" w:rsidDel="00E71DFD">
                <w:delText xml:space="preserve">he whole clause has been reworked to describe the extended security features of </w:delText>
              </w:r>
            </w:del>
            <w:del w:id="8307" w:author="John Cowburn" w:date="2021-04-16T14:02:00Z">
              <w:r w:rsidR="00CB5B98" w:rsidRPr="00020C5F" w:rsidDel="00635BE8">
                <w:delText>DLMS</w:delText>
              </w:r>
            </w:del>
            <w:del w:id="8308" w:author="John Cowburn" w:date="2022-03-03T10:35:00Z">
              <w:r w:rsidR="00CB5B98" w:rsidRPr="00020C5F" w:rsidDel="00E71DFD">
                <w:delText>/COSEM. Main elements:</w:delText>
              </w:r>
            </w:del>
          </w:p>
          <w:p w14:paraId="0C39D4D5" w14:textId="0C0F85A9" w:rsidR="00CB5B98" w:rsidRPr="00020C5F" w:rsidDel="00E71DFD" w:rsidRDefault="00CB5B98" w:rsidP="00695ACD">
            <w:pPr>
              <w:pStyle w:val="TABLE-cell"/>
              <w:numPr>
                <w:ilvl w:val="0"/>
                <w:numId w:val="75"/>
              </w:numPr>
              <w:tabs>
                <w:tab w:val="clear" w:pos="720"/>
                <w:tab w:val="num" w:pos="370"/>
                <w:tab w:val="left" w:pos="1279"/>
                <w:tab w:val="left" w:pos="4650"/>
                <w:tab w:val="left" w:pos="6300"/>
              </w:tabs>
              <w:ind w:left="370" w:hanging="284"/>
              <w:rPr>
                <w:del w:id="8309" w:author="John Cowburn" w:date="2022-03-03T10:35:00Z"/>
              </w:rPr>
            </w:pPr>
            <w:del w:id="8310" w:author="John Cowburn" w:date="2022-03-03T10:35:00Z">
              <w:r w:rsidRPr="00020C5F" w:rsidDel="00E71DFD">
                <w:delText xml:space="preserve">the </w:delText>
              </w:r>
            </w:del>
            <w:del w:id="8311" w:author="John Cowburn" w:date="2021-04-16T14:02:00Z">
              <w:r w:rsidRPr="00020C5F" w:rsidDel="00635BE8">
                <w:delText>DLMS</w:delText>
              </w:r>
            </w:del>
            <w:del w:id="8312" w:author="John Cowburn" w:date="2022-03-03T10:35:00Z">
              <w:r w:rsidRPr="00020C5F" w:rsidDel="00E71DFD">
                <w:delText>/COSEM security concept is presented;</w:delText>
              </w:r>
            </w:del>
          </w:p>
          <w:p w14:paraId="21A6A840" w14:textId="011F520C" w:rsidR="00CB5B98" w:rsidRPr="00020C5F" w:rsidDel="00E71DFD" w:rsidRDefault="00CB5B98" w:rsidP="00695ACD">
            <w:pPr>
              <w:pStyle w:val="TABLE-cell"/>
              <w:numPr>
                <w:ilvl w:val="0"/>
                <w:numId w:val="75"/>
              </w:numPr>
              <w:tabs>
                <w:tab w:val="clear" w:pos="720"/>
                <w:tab w:val="num" w:pos="370"/>
                <w:tab w:val="left" w:pos="1279"/>
                <w:tab w:val="left" w:pos="4650"/>
                <w:tab w:val="left" w:pos="6300"/>
              </w:tabs>
              <w:ind w:left="370" w:hanging="284"/>
              <w:rPr>
                <w:del w:id="8313" w:author="John Cowburn" w:date="2022-03-03T10:35:00Z"/>
              </w:rPr>
            </w:pPr>
            <w:del w:id="8314" w:author="John Cowburn" w:date="2022-03-03T10:35:00Z">
              <w:r w:rsidRPr="00020C5F" w:rsidDel="00E71DFD">
                <w:delText>not only xDLMS APDUs but also COSEM data – carried by the APDUs – can be protected;</w:delText>
              </w:r>
            </w:del>
          </w:p>
          <w:p w14:paraId="119173EC" w14:textId="429DC8BF" w:rsidR="00CB5B98" w:rsidRPr="00020C5F" w:rsidDel="00E71DFD" w:rsidRDefault="00CB5B98" w:rsidP="00695ACD">
            <w:pPr>
              <w:pStyle w:val="TABLE-cell"/>
              <w:numPr>
                <w:ilvl w:val="0"/>
                <w:numId w:val="75"/>
              </w:numPr>
              <w:tabs>
                <w:tab w:val="clear" w:pos="720"/>
                <w:tab w:val="num" w:pos="370"/>
                <w:tab w:val="left" w:pos="1279"/>
                <w:tab w:val="left" w:pos="4650"/>
                <w:tab w:val="left" w:pos="6300"/>
              </w:tabs>
              <w:ind w:left="370" w:hanging="284"/>
              <w:rPr>
                <w:del w:id="8315" w:author="John Cowburn" w:date="2022-03-03T10:35:00Z"/>
              </w:rPr>
            </w:pPr>
            <w:del w:id="8316" w:author="John Cowburn" w:date="2022-03-03T10:35:00Z">
              <w:r w:rsidRPr="00020C5F" w:rsidDel="00E71DFD">
                <w:delText>the protection can be applied not only between clients and servers but also between third parties and servers via clients;</w:delText>
              </w:r>
            </w:del>
          </w:p>
          <w:p w14:paraId="1418E1F4" w14:textId="6EB84C4F" w:rsidR="00CB5B98" w:rsidRPr="00020C5F" w:rsidDel="00E71DFD" w:rsidRDefault="00CB5B98" w:rsidP="00695ACD">
            <w:pPr>
              <w:pStyle w:val="TABLE-cell"/>
              <w:numPr>
                <w:ilvl w:val="0"/>
                <w:numId w:val="75"/>
              </w:numPr>
              <w:tabs>
                <w:tab w:val="clear" w:pos="720"/>
                <w:tab w:val="num" w:pos="370"/>
                <w:tab w:val="left" w:pos="1279"/>
                <w:tab w:val="left" w:pos="4650"/>
                <w:tab w:val="left" w:pos="6300"/>
              </w:tabs>
              <w:ind w:left="370" w:hanging="284"/>
              <w:rPr>
                <w:del w:id="8317" w:author="John Cowburn" w:date="2022-03-03T10:35:00Z"/>
              </w:rPr>
            </w:pPr>
            <w:del w:id="8318" w:author="John Cowburn" w:date="2022-03-03T10:35:00Z">
              <w:r w:rsidRPr="00020C5F" w:rsidDel="00E71DFD">
                <w:delText>symmetric and public key algorithms are available to provide any combination of authentication, encryption and digital signature;</w:delText>
              </w:r>
            </w:del>
          </w:p>
          <w:p w14:paraId="19A1107B" w14:textId="54FCC2C5" w:rsidR="00CB5B98" w:rsidRPr="00020C5F" w:rsidDel="00E71DFD" w:rsidRDefault="00CB5B98" w:rsidP="00695ACD">
            <w:pPr>
              <w:pStyle w:val="TABLE-cell"/>
              <w:numPr>
                <w:ilvl w:val="0"/>
                <w:numId w:val="75"/>
              </w:numPr>
              <w:tabs>
                <w:tab w:val="clear" w:pos="720"/>
                <w:tab w:val="num" w:pos="370"/>
                <w:tab w:val="left" w:pos="1279"/>
                <w:tab w:val="left" w:pos="4650"/>
                <w:tab w:val="left" w:pos="6300"/>
              </w:tabs>
              <w:ind w:left="370" w:hanging="284"/>
              <w:rPr>
                <w:del w:id="8319" w:author="John Cowburn" w:date="2022-03-03T10:35:00Z"/>
              </w:rPr>
            </w:pPr>
            <w:del w:id="8320" w:author="John Cowburn" w:date="2022-03-03T10:35:00Z">
              <w:r w:rsidRPr="00020C5F" w:rsidDel="00E71DFD">
                <w:delText xml:space="preserve">multiple layers of protection can be applied and verified by multiple entities; </w:delText>
              </w:r>
            </w:del>
          </w:p>
          <w:p w14:paraId="5301F30F" w14:textId="6045532A" w:rsidR="00CB5B98" w:rsidRPr="00020C5F" w:rsidDel="00E71DFD" w:rsidRDefault="00DE306F" w:rsidP="00695ACD">
            <w:pPr>
              <w:pStyle w:val="TABLE-cell"/>
              <w:numPr>
                <w:ilvl w:val="0"/>
                <w:numId w:val="75"/>
              </w:numPr>
              <w:tabs>
                <w:tab w:val="clear" w:pos="720"/>
                <w:tab w:val="num" w:pos="370"/>
                <w:tab w:val="left" w:pos="1279"/>
                <w:tab w:val="left" w:pos="4650"/>
                <w:tab w:val="left" w:pos="6300"/>
              </w:tabs>
              <w:ind w:left="370" w:hanging="284"/>
              <w:rPr>
                <w:del w:id="8321" w:author="John Cowburn" w:date="2022-03-03T10:35:00Z"/>
              </w:rPr>
            </w:pPr>
            <w:del w:id="8322" w:author="John Cowburn" w:date="2022-03-03T10:35:00Z">
              <w:r w:rsidDel="00E71DFD">
                <w:delText>key-</w:delText>
              </w:r>
              <w:r w:rsidR="00CB5B98" w:rsidRPr="00020C5F" w:rsidDel="00E71DFD">
                <w:delText>transport has been complemented by key agreement;</w:delText>
              </w:r>
            </w:del>
          </w:p>
          <w:p w14:paraId="0CD65F05" w14:textId="6FC63E04" w:rsidR="00CB5B98" w:rsidRPr="00020C5F" w:rsidDel="00E71DFD" w:rsidRDefault="00CB5B98" w:rsidP="00695ACD">
            <w:pPr>
              <w:pStyle w:val="TABLE-cell"/>
              <w:numPr>
                <w:ilvl w:val="0"/>
                <w:numId w:val="75"/>
              </w:numPr>
              <w:tabs>
                <w:tab w:val="clear" w:pos="720"/>
                <w:tab w:val="num" w:pos="370"/>
                <w:tab w:val="left" w:pos="1279"/>
                <w:tab w:val="left" w:pos="4650"/>
                <w:tab w:val="left" w:pos="6300"/>
              </w:tabs>
              <w:ind w:left="370" w:hanging="284"/>
              <w:rPr>
                <w:del w:id="8323" w:author="John Cowburn" w:date="2022-03-03T10:35:00Z"/>
              </w:rPr>
            </w:pPr>
            <w:del w:id="8324" w:author="John Cowburn" w:date="2022-03-03T10:35:00Z">
              <w:r w:rsidRPr="00020C5F" w:rsidDel="00E71DFD">
                <w:delText>compression (managed together with symmetric key algorithms) added.</w:delText>
              </w:r>
            </w:del>
          </w:p>
        </w:tc>
      </w:tr>
      <w:tr w:rsidR="00CB5B98" w:rsidDel="00E71DFD" w14:paraId="1C0B001B" w14:textId="7C24AAA5" w:rsidTr="00077BDE">
        <w:trPr>
          <w:cantSplit/>
          <w:jc w:val="center"/>
          <w:del w:id="8325"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25C5C0D6" w14:textId="5136E470" w:rsidR="00CB5B98" w:rsidDel="00E71DFD" w:rsidRDefault="00CB5B98" w:rsidP="00695ACD">
            <w:pPr>
              <w:pStyle w:val="TABLE-cell"/>
              <w:numPr>
                <w:ilvl w:val="0"/>
                <w:numId w:val="74"/>
              </w:numPr>
              <w:rPr>
                <w:del w:id="8326"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2E83999A" w14:textId="772F33E0" w:rsidR="00CB5B98" w:rsidDel="00E71DFD" w:rsidRDefault="00701B9E" w:rsidP="00C40FCE">
            <w:pPr>
              <w:pStyle w:val="TABLE-cell"/>
              <w:rPr>
                <w:del w:id="8327" w:author="John Cowburn" w:date="2022-03-03T10:35:00Z"/>
              </w:rPr>
            </w:pPr>
            <w:del w:id="8328" w:author="John Cowburn" w:date="2022-03-03T10:35:00Z">
              <w:r w:rsidDel="00E71DFD">
                <w:fldChar w:fldCharType="begin" w:fldLock="1"/>
              </w:r>
              <w:r w:rsidDel="00E71DFD">
                <w:delInstrText xml:space="preserve"> REF _Ref215145888 \r \h </w:delInstrText>
              </w:r>
              <w:r w:rsidR="00E71DFD" w:rsidDel="00E71DFD">
                <w:delInstrText xml:space="preserve"> \* MERGEFORMAT </w:delInstrText>
              </w:r>
              <w:r w:rsidDel="00E71DFD">
                <w:fldChar w:fldCharType="separate"/>
              </w:r>
              <w:r w:rsidR="00811F07" w:rsidDel="00E71DFD">
                <w:delText>6.2</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09A863D8" w14:textId="0BD16BE3" w:rsidR="00CB5B98" w:rsidDel="00E71DFD" w:rsidRDefault="00CB5B98" w:rsidP="00C40FCE">
            <w:pPr>
              <w:pStyle w:val="TABLE-cell"/>
              <w:tabs>
                <w:tab w:val="left" w:pos="1279"/>
                <w:tab w:val="left" w:pos="4650"/>
                <w:tab w:val="left" w:pos="6300"/>
              </w:tabs>
              <w:rPr>
                <w:del w:id="8329" w:author="John Cowburn" w:date="2022-03-03T10:35:00Z"/>
              </w:rPr>
            </w:pPr>
            <w:del w:id="8330" w:author="John Cowburn" w:date="2022-03-03T10:35:00Z">
              <w:r w:rsidDel="00E71DFD">
                <w:fldChar w:fldCharType="begin" w:fldLock="1"/>
              </w:r>
              <w:r w:rsidDel="00E71DFD">
                <w:delInstrText xml:space="preserve"> REF _Ref215145888 \h  \* MERGEFORMAT </w:delInstrText>
              </w:r>
              <w:r w:rsidDel="00E71DFD">
                <w:fldChar w:fldCharType="separate"/>
              </w:r>
              <w:r w:rsidR="00811F07" w:rsidRPr="00811F07" w:rsidDel="00E71DFD">
                <w:delText>The COSEM-OPEN service</w:delText>
              </w:r>
              <w:r w:rsidDel="00E71DFD">
                <w:fldChar w:fldCharType="end"/>
              </w:r>
              <w:r w:rsidDel="00E71DFD">
                <w:delText>: Service parameters and their use updated to support client user identification and transportation of Certificates.</w:delText>
              </w:r>
            </w:del>
          </w:p>
        </w:tc>
      </w:tr>
      <w:tr w:rsidR="00CB5B98" w:rsidDel="00E71DFD" w14:paraId="2F0F9499" w14:textId="63A9822E" w:rsidTr="00077BDE">
        <w:trPr>
          <w:cantSplit/>
          <w:jc w:val="center"/>
          <w:del w:id="8331"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6D0FCCD8" w14:textId="25B36B36" w:rsidR="00CB5B98" w:rsidDel="00E71DFD" w:rsidRDefault="00CB5B98" w:rsidP="00695ACD">
            <w:pPr>
              <w:pStyle w:val="TABLE-cell"/>
              <w:numPr>
                <w:ilvl w:val="0"/>
                <w:numId w:val="74"/>
              </w:numPr>
              <w:rPr>
                <w:del w:id="8332"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12326DC9" w14:textId="0838958D" w:rsidR="00CB5B98" w:rsidDel="00E71DFD" w:rsidRDefault="00701B9E" w:rsidP="00C40FCE">
            <w:pPr>
              <w:pStyle w:val="TABLE-cell"/>
              <w:rPr>
                <w:del w:id="8333" w:author="John Cowburn" w:date="2022-03-03T10:35:00Z"/>
              </w:rPr>
            </w:pPr>
            <w:del w:id="8334" w:author="John Cowburn" w:date="2022-03-03T10:35:00Z">
              <w:r w:rsidDel="00E71DFD">
                <w:fldChar w:fldCharType="begin" w:fldLock="1"/>
              </w:r>
              <w:r w:rsidDel="00E71DFD">
                <w:delInstrText xml:space="preserve"> REF _Ref421558326 \r \h </w:delInstrText>
              </w:r>
              <w:r w:rsidR="00E71DFD" w:rsidDel="00E71DFD">
                <w:delInstrText xml:space="preserve"> \* MERGEFORMAT </w:delInstrText>
              </w:r>
              <w:r w:rsidDel="00E71DFD">
                <w:fldChar w:fldCharType="separate"/>
              </w:r>
              <w:r w:rsidR="00811F07" w:rsidDel="00E71DFD">
                <w:delText>6.5</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33AA807A" w14:textId="1B4FE8FA" w:rsidR="00CB5B98" w:rsidDel="00E71DFD" w:rsidRDefault="00CB5B98" w:rsidP="00C40FCE">
            <w:pPr>
              <w:pStyle w:val="TABLE-cell"/>
              <w:tabs>
                <w:tab w:val="left" w:pos="1279"/>
                <w:tab w:val="left" w:pos="4650"/>
                <w:tab w:val="left" w:pos="6300"/>
              </w:tabs>
              <w:rPr>
                <w:del w:id="8335" w:author="John Cowburn" w:date="2022-03-03T10:35:00Z"/>
              </w:rPr>
            </w:pPr>
            <w:del w:id="8336" w:author="John Cowburn" w:date="2022-03-03T10:35:00Z">
              <w:r w:rsidDel="00E71DFD">
                <w:fldChar w:fldCharType="begin" w:fldLock="1"/>
              </w:r>
              <w:r w:rsidDel="00E71DFD">
                <w:delInstrText xml:space="preserve"> REF _Ref372908356 \h  \* MERGEFORMAT </w:delInstrText>
              </w:r>
              <w:r w:rsidDel="00E71DFD">
                <w:fldChar w:fldCharType="separate"/>
              </w:r>
              <w:r w:rsidR="00811F07" w:rsidRPr="00811F07" w:rsidDel="00E71DFD">
                <w:delText>Protection and general block transfer</w:delText>
              </w:r>
              <w:r w:rsidR="00811F07" w:rsidDel="00E71DFD">
                <w:fldChar w:fldCharType="begin"/>
              </w:r>
              <w:r w:rsidR="00811F07" w:rsidDel="00E71DFD">
                <w:delInstrText xml:space="preserve"> XE "</w:delInstrText>
              </w:r>
              <w:r w:rsidR="00811F07" w:rsidRPr="00811F07" w:rsidDel="00E71DFD">
                <w:delInstrText>General block transfer</w:delInstrText>
              </w:r>
              <w:r w:rsidR="00811F07" w:rsidDel="00E71DFD">
                <w:delInstrText xml:space="preserve">" </w:delInstrText>
              </w:r>
              <w:r w:rsidR="00811F07" w:rsidDel="00E71DFD">
                <w:fldChar w:fldCharType="end"/>
              </w:r>
              <w:r w:rsidR="00811F07" w:rsidRPr="00811F07" w:rsidDel="00E71DFD">
                <w:delText xml:space="preserve"> parameters</w:delText>
              </w:r>
              <w:r w:rsidDel="00E71DFD">
                <w:fldChar w:fldCharType="end"/>
              </w:r>
              <w:r w:rsidDel="00E71DFD">
                <w:delText>: clause reworked to cover the new general protection and general block transfer mechanisms and related parameters.</w:delText>
              </w:r>
            </w:del>
          </w:p>
        </w:tc>
      </w:tr>
      <w:tr w:rsidR="00CB5B98" w:rsidDel="00E71DFD" w14:paraId="583DEB62" w14:textId="5D3D5170" w:rsidTr="00077BDE">
        <w:trPr>
          <w:cantSplit/>
          <w:jc w:val="center"/>
          <w:del w:id="8337"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03C487FA" w14:textId="78F403DC" w:rsidR="00CB5B98" w:rsidDel="00E71DFD" w:rsidRDefault="00CB5B98" w:rsidP="00695ACD">
            <w:pPr>
              <w:pStyle w:val="TABLE-cell"/>
              <w:numPr>
                <w:ilvl w:val="0"/>
                <w:numId w:val="74"/>
              </w:numPr>
              <w:rPr>
                <w:del w:id="8338"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25A145DB" w14:textId="0D26EE53" w:rsidR="00CB5B98" w:rsidDel="00E71DFD" w:rsidRDefault="00DF2A24" w:rsidP="00C40FCE">
            <w:pPr>
              <w:pStyle w:val="TABLE-cell"/>
              <w:rPr>
                <w:del w:id="8339" w:author="John Cowburn" w:date="2022-03-03T10:35:00Z"/>
              </w:rPr>
            </w:pPr>
            <w:del w:id="8340" w:author="John Cowburn" w:date="2022-03-03T10:35:00Z">
              <w:r w:rsidDel="00E71DFD">
                <w:fldChar w:fldCharType="begin" w:fldLock="1"/>
              </w:r>
              <w:r w:rsidDel="00E71DFD">
                <w:delInstrText xml:space="preserve"> REF _Ref245367372 \r \h </w:delInstrText>
              </w:r>
              <w:r w:rsidR="00E71DFD" w:rsidDel="00E71DFD">
                <w:delInstrText xml:space="preserve"> \* MERGEFORMAT </w:delInstrText>
              </w:r>
              <w:r w:rsidDel="00E71DFD">
                <w:fldChar w:fldCharType="separate"/>
              </w:r>
              <w:r w:rsidR="00811F07" w:rsidDel="00E71DFD">
                <w:delText>6.6</w:delText>
              </w:r>
              <w:r w:rsidDel="00E71DFD">
                <w:fldChar w:fldCharType="end"/>
              </w:r>
              <w:r w:rsidDel="00E71DFD">
                <w:delText xml:space="preserve">, </w:delText>
              </w:r>
              <w:r w:rsidDel="00E71DFD">
                <w:fldChar w:fldCharType="begin" w:fldLock="1"/>
              </w:r>
              <w:r w:rsidDel="00E71DFD">
                <w:delInstrText xml:space="preserve"> REF _Ref174193192 \r \h </w:delInstrText>
              </w:r>
              <w:r w:rsidR="00E71DFD" w:rsidDel="00E71DFD">
                <w:delInstrText xml:space="preserve"> \* MERGEFORMAT </w:delInstrText>
              </w:r>
              <w:r w:rsidDel="00E71DFD">
                <w:fldChar w:fldCharType="separate"/>
              </w:r>
              <w:r w:rsidR="00811F07" w:rsidDel="00E71DFD">
                <w:delText>6.7</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3701B9B3" w14:textId="51524C13" w:rsidR="00CB5B98" w:rsidDel="00E71DFD" w:rsidRDefault="00CB5B98" w:rsidP="00C40FCE">
            <w:pPr>
              <w:pStyle w:val="TABLE-cell"/>
              <w:tabs>
                <w:tab w:val="left" w:pos="1279"/>
                <w:tab w:val="left" w:pos="4650"/>
                <w:tab w:val="left" w:pos="6300"/>
              </w:tabs>
              <w:rPr>
                <w:del w:id="8341" w:author="John Cowburn" w:date="2022-03-03T10:35:00Z"/>
              </w:rPr>
            </w:pPr>
            <w:del w:id="8342" w:author="John Cowburn" w:date="2022-03-03T10:35:00Z">
              <w:r w:rsidDel="00E71DFD">
                <w:delText>GET, SET, ACTION service: either the service-specific or the general block transfer mechanism can be used.</w:delText>
              </w:r>
            </w:del>
          </w:p>
        </w:tc>
      </w:tr>
      <w:tr w:rsidR="00CB5B98" w:rsidDel="00E71DFD" w14:paraId="5544DECD" w14:textId="7CD3A6EB" w:rsidTr="00077BDE">
        <w:trPr>
          <w:cantSplit/>
          <w:jc w:val="center"/>
          <w:del w:id="8343"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5A7BE2E5" w14:textId="146A1C0B" w:rsidR="00CB5B98" w:rsidDel="00E71DFD" w:rsidRDefault="00CB5B98" w:rsidP="00695ACD">
            <w:pPr>
              <w:pStyle w:val="TABLE-cell"/>
              <w:numPr>
                <w:ilvl w:val="0"/>
                <w:numId w:val="74"/>
              </w:numPr>
              <w:rPr>
                <w:del w:id="8344"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5DBC524B" w14:textId="65615890" w:rsidR="00CB5B98" w:rsidDel="00E71DFD" w:rsidRDefault="00DF2A24" w:rsidP="00C40FCE">
            <w:pPr>
              <w:pStyle w:val="TABLE-cell"/>
              <w:rPr>
                <w:del w:id="8345" w:author="John Cowburn" w:date="2022-03-03T10:35:00Z"/>
              </w:rPr>
            </w:pPr>
            <w:del w:id="8346" w:author="John Cowburn" w:date="2022-03-03T10:35:00Z">
              <w:r w:rsidDel="00E71DFD">
                <w:fldChar w:fldCharType="begin" w:fldLock="1"/>
              </w:r>
              <w:r w:rsidDel="00E71DFD">
                <w:delInstrText xml:space="preserve"> REF _Ref174193216 \r \h </w:delInstrText>
              </w:r>
              <w:r w:rsidR="00E71DFD" w:rsidDel="00E71DFD">
                <w:delInstrText xml:space="preserve"> \* MERGEFORMAT </w:delInstrText>
              </w:r>
              <w:r w:rsidDel="00E71DFD">
                <w:fldChar w:fldCharType="separate"/>
              </w:r>
              <w:r w:rsidR="00811F07" w:rsidDel="00E71DFD">
                <w:delText>6.8</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1CADDEB1" w14:textId="10D95662" w:rsidR="00CB5B98" w:rsidDel="00E71DFD" w:rsidRDefault="00CB5B98" w:rsidP="00C40FCE">
            <w:pPr>
              <w:pStyle w:val="TABLE-cell"/>
              <w:tabs>
                <w:tab w:val="left" w:pos="1279"/>
                <w:tab w:val="left" w:pos="4650"/>
                <w:tab w:val="left" w:pos="6300"/>
              </w:tabs>
              <w:rPr>
                <w:del w:id="8347" w:author="John Cowburn" w:date="2022-03-03T10:35:00Z"/>
              </w:rPr>
            </w:pPr>
            <w:del w:id="8348" w:author="John Cowburn" w:date="2022-03-03T10:35:00Z">
              <w:r w:rsidDel="00E71DFD">
                <w:fldChar w:fldCharType="begin" w:fldLock="1"/>
              </w:r>
              <w:r w:rsidDel="00E71DFD">
                <w:delInstrText xml:space="preserve"> REF _Ref174193216 \h  \* MERGEFORMAT </w:delInstrText>
              </w:r>
              <w:r w:rsidDel="00E71DFD">
                <w:fldChar w:fldCharType="separate"/>
              </w:r>
              <w:r w:rsidR="00811F07" w:rsidRPr="00347160" w:rsidDel="00E71DFD">
                <w:delText>The ACTION service</w:delText>
              </w:r>
              <w:r w:rsidDel="00E71DFD">
                <w:fldChar w:fldCharType="end"/>
              </w:r>
              <w:r w:rsidDel="00E71DFD">
                <w:delText>: Text on method invocation parameters – use of null-data – precised.</w:delText>
              </w:r>
            </w:del>
          </w:p>
        </w:tc>
      </w:tr>
      <w:tr w:rsidR="00CB5B98" w:rsidDel="00E71DFD" w14:paraId="21CD215E" w14:textId="437C081C" w:rsidTr="00077BDE">
        <w:trPr>
          <w:cantSplit/>
          <w:jc w:val="center"/>
          <w:del w:id="8349"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4E2448A5" w14:textId="5EB783D9" w:rsidR="00CB5B98" w:rsidDel="00E71DFD" w:rsidRDefault="00CB5B98" w:rsidP="00695ACD">
            <w:pPr>
              <w:pStyle w:val="TABLE-cell"/>
              <w:numPr>
                <w:ilvl w:val="0"/>
                <w:numId w:val="74"/>
              </w:numPr>
              <w:rPr>
                <w:del w:id="8350"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6103CA8A" w14:textId="53357249" w:rsidR="00CB5B98" w:rsidDel="00E71DFD" w:rsidRDefault="00DF2A24" w:rsidP="00C40FCE">
            <w:pPr>
              <w:pStyle w:val="TABLE-cell"/>
              <w:rPr>
                <w:del w:id="8351" w:author="John Cowburn" w:date="2022-03-03T10:35:00Z"/>
              </w:rPr>
            </w:pPr>
            <w:del w:id="8352" w:author="John Cowburn" w:date="2022-03-03T10:35:00Z">
              <w:r w:rsidDel="00E71DFD">
                <w:fldChar w:fldCharType="begin" w:fldLock="1"/>
              </w:r>
              <w:r w:rsidDel="00E71DFD">
                <w:delInstrText xml:space="preserve"> REF _Ref412410276 \r \h </w:delInstrText>
              </w:r>
              <w:r w:rsidR="00E71DFD" w:rsidDel="00E71DFD">
                <w:delInstrText xml:space="preserve"> \* MERGEFORMAT </w:delInstrText>
              </w:r>
              <w:r w:rsidDel="00E71DFD">
                <w:fldChar w:fldCharType="separate"/>
              </w:r>
              <w:r w:rsidR="00811F07" w:rsidDel="00E71DFD">
                <w:delText>6.9</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697DFFD9" w14:textId="39CB334E" w:rsidR="00CB5B98" w:rsidDel="00E71DFD" w:rsidRDefault="00020C5F" w:rsidP="00C40FCE">
            <w:pPr>
              <w:pStyle w:val="TABLE-cell"/>
              <w:tabs>
                <w:tab w:val="left" w:pos="1279"/>
                <w:tab w:val="left" w:pos="4650"/>
                <w:tab w:val="left" w:pos="6300"/>
              </w:tabs>
              <w:rPr>
                <w:del w:id="8353" w:author="John Cowburn" w:date="2022-03-03T10:35:00Z"/>
              </w:rPr>
            </w:pPr>
            <w:del w:id="8354" w:author="John Cowburn" w:date="2022-03-03T10:35:00Z">
              <w:r w:rsidRPr="00020C5F" w:rsidDel="00E71DFD">
                <w:fldChar w:fldCharType="begin" w:fldLock="1"/>
              </w:r>
              <w:r w:rsidRPr="00020C5F" w:rsidDel="00E71DFD">
                <w:delInstrText xml:space="preserve"> REF _Ref412410276 \h </w:delInstrText>
              </w:r>
              <w:r w:rsidDel="00E71DFD">
                <w:delInstrText xml:space="preserve"> \* MERGEFORMAT </w:delInstrText>
              </w:r>
              <w:r w:rsidRPr="00020C5F" w:rsidDel="00E71DFD">
                <w:fldChar w:fldCharType="separate"/>
              </w:r>
              <w:r w:rsidR="00811F07" w:rsidRPr="00811F07" w:rsidDel="00E71DFD">
                <w:delText>The ACCESS service</w:delText>
              </w:r>
              <w:r w:rsidRPr="00020C5F" w:rsidDel="00E71DFD">
                <w:fldChar w:fldCharType="end"/>
              </w:r>
              <w:r w:rsidRPr="00020C5F" w:rsidDel="00E71DFD">
                <w:delText xml:space="preserve">: </w:delText>
              </w:r>
              <w:r w:rsidR="00CB5B98" w:rsidRPr="00020C5F" w:rsidDel="00E71DFD">
                <w:delText>the new unified service added, w</w:delText>
              </w:r>
              <w:r w:rsidRPr="00020C5F" w:rsidDel="00E71DFD">
                <w:delText>ith the main features presented.</w:delText>
              </w:r>
            </w:del>
          </w:p>
        </w:tc>
      </w:tr>
      <w:tr w:rsidR="00CB5B98" w:rsidDel="00E71DFD" w14:paraId="53A2BD34" w14:textId="2607097E" w:rsidTr="00077BDE">
        <w:trPr>
          <w:cantSplit/>
          <w:jc w:val="center"/>
          <w:del w:id="8355"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5585DE73" w14:textId="084FECAC" w:rsidR="00CB5B98" w:rsidDel="00E71DFD" w:rsidRDefault="00CB5B98" w:rsidP="00695ACD">
            <w:pPr>
              <w:pStyle w:val="TABLE-cell"/>
              <w:numPr>
                <w:ilvl w:val="0"/>
                <w:numId w:val="74"/>
              </w:numPr>
              <w:rPr>
                <w:del w:id="8356"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0BB3D0AD" w14:textId="4BAFAD70" w:rsidR="00CB5B98" w:rsidDel="00E71DFD" w:rsidRDefault="00DF2A24" w:rsidP="00C40FCE">
            <w:pPr>
              <w:pStyle w:val="TABLE-cell"/>
              <w:rPr>
                <w:del w:id="8357" w:author="John Cowburn" w:date="2022-03-03T10:35:00Z"/>
              </w:rPr>
            </w:pPr>
            <w:del w:id="8358" w:author="John Cowburn" w:date="2022-03-03T10:35:00Z">
              <w:r w:rsidDel="00E71DFD">
                <w:fldChar w:fldCharType="begin" w:fldLock="1"/>
              </w:r>
              <w:r w:rsidDel="00E71DFD">
                <w:delInstrText xml:space="preserve"> REF _Ref372910901 \r \h </w:delInstrText>
              </w:r>
              <w:r w:rsidR="00E71DFD" w:rsidDel="00E71DFD">
                <w:delInstrText xml:space="preserve"> \* MERGEFORMAT </w:delInstrText>
              </w:r>
              <w:r w:rsidDel="00E71DFD">
                <w:fldChar w:fldCharType="separate"/>
              </w:r>
              <w:r w:rsidR="00811F07" w:rsidDel="00E71DFD">
                <w:delText>6.10</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0C5929BC" w14:textId="15E24F40" w:rsidR="00CB5B98" w:rsidDel="00E71DFD" w:rsidRDefault="00CB5B98" w:rsidP="00C40FCE">
            <w:pPr>
              <w:pStyle w:val="TABLE-cell"/>
              <w:tabs>
                <w:tab w:val="left" w:pos="1279"/>
                <w:tab w:val="left" w:pos="5715"/>
              </w:tabs>
              <w:rPr>
                <w:del w:id="8359" w:author="John Cowburn" w:date="2022-03-03T10:35:00Z"/>
              </w:rPr>
            </w:pPr>
            <w:del w:id="8360" w:author="John Cowburn" w:date="2022-03-03T10:35:00Z">
              <w:r w:rsidDel="00E71DFD">
                <w:fldChar w:fldCharType="begin" w:fldLock="1"/>
              </w:r>
              <w:r w:rsidDel="00E71DFD">
                <w:delInstrText xml:space="preserve"> REF _Ref372910901 \h  \* MERGEFORMAT </w:delInstrText>
              </w:r>
              <w:r w:rsidDel="00E71DFD">
                <w:fldChar w:fldCharType="separate"/>
              </w:r>
              <w:r w:rsidR="00811F07" w:rsidRPr="00811F07" w:rsidDel="00E71DFD">
                <w:delText>The DataNotification service</w:delText>
              </w:r>
              <w:r w:rsidDel="00E71DFD">
                <w:fldChar w:fldCharType="end"/>
              </w:r>
              <w:r w:rsidR="00077BDE" w:rsidDel="00E71DFD">
                <w:delText>: The new service added.</w:delText>
              </w:r>
            </w:del>
          </w:p>
        </w:tc>
      </w:tr>
      <w:tr w:rsidR="00CB5B98" w:rsidDel="00E71DFD" w14:paraId="53ADA614" w14:textId="59608DCF" w:rsidTr="00077BDE">
        <w:trPr>
          <w:cantSplit/>
          <w:jc w:val="center"/>
          <w:del w:id="8361"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25415EAA" w14:textId="7703E5EF" w:rsidR="00CB5B98" w:rsidDel="00E71DFD" w:rsidRDefault="00CB5B98" w:rsidP="00695ACD">
            <w:pPr>
              <w:pStyle w:val="TABLE-cell"/>
              <w:numPr>
                <w:ilvl w:val="0"/>
                <w:numId w:val="74"/>
              </w:numPr>
              <w:rPr>
                <w:del w:id="8362" w:author="John Cowburn" w:date="2022-03-03T10:35:00Z"/>
              </w:rPr>
            </w:pPr>
            <w:bookmarkStart w:id="8363" w:name="_Ref390983873" w:colFirst="0" w:colLast="0"/>
          </w:p>
        </w:tc>
        <w:tc>
          <w:tcPr>
            <w:tcW w:w="1161" w:type="dxa"/>
            <w:tcBorders>
              <w:top w:val="single" w:sz="4" w:space="0" w:color="auto"/>
              <w:left w:val="single" w:sz="4" w:space="0" w:color="auto"/>
              <w:bottom w:val="single" w:sz="4" w:space="0" w:color="auto"/>
              <w:right w:val="single" w:sz="4" w:space="0" w:color="auto"/>
            </w:tcBorders>
            <w:hideMark/>
          </w:tcPr>
          <w:p w14:paraId="57D97360" w14:textId="66F447F4" w:rsidR="00CB5B98" w:rsidDel="00E71DFD" w:rsidRDefault="00DF2A24" w:rsidP="00C40FCE">
            <w:pPr>
              <w:pStyle w:val="TABLE-cell"/>
              <w:rPr>
                <w:del w:id="8364" w:author="John Cowburn" w:date="2022-03-03T10:35:00Z"/>
              </w:rPr>
            </w:pPr>
            <w:del w:id="8365" w:author="John Cowburn" w:date="2022-03-03T10:35:00Z">
              <w:r w:rsidDel="00E71DFD">
                <w:fldChar w:fldCharType="begin" w:fldLock="1"/>
              </w:r>
              <w:r w:rsidDel="00E71DFD">
                <w:delInstrText xml:space="preserve"> REF _Ref421559416 \r \h </w:delInstrText>
              </w:r>
              <w:r w:rsidR="00E71DFD" w:rsidDel="00E71DFD">
                <w:delInstrText xml:space="preserve"> \* MERGEFORMAT </w:delInstrText>
              </w:r>
              <w:r w:rsidDel="00E71DFD">
                <w:fldChar w:fldCharType="separate"/>
              </w:r>
              <w:r w:rsidR="00811F07" w:rsidDel="00E71DFD">
                <w:delText>6.14</w:delText>
              </w:r>
              <w:r w:rsidDel="00E71DFD">
                <w:fldChar w:fldCharType="end"/>
              </w:r>
              <w:r w:rsidDel="00E71DFD">
                <w:delText xml:space="preserve">, </w:delText>
              </w:r>
              <w:r w:rsidDel="00E71DFD">
                <w:fldChar w:fldCharType="begin" w:fldLock="1"/>
              </w:r>
              <w:r w:rsidDel="00E71DFD">
                <w:delInstrText xml:space="preserve"> REF _Ref421559419 \r \h </w:delInstrText>
              </w:r>
              <w:r w:rsidR="00E71DFD" w:rsidDel="00E71DFD">
                <w:delInstrText xml:space="preserve"> \* MERGEFORMAT </w:delInstrText>
              </w:r>
              <w:r w:rsidDel="00E71DFD">
                <w:fldChar w:fldCharType="separate"/>
              </w:r>
              <w:r w:rsidR="00811F07" w:rsidDel="00E71DFD">
                <w:delText>6.15</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4C2C1EFD" w14:textId="79309F6A" w:rsidR="00CB5B98" w:rsidDel="00E71DFD" w:rsidRDefault="00CB5B98" w:rsidP="00C40FCE">
            <w:pPr>
              <w:pStyle w:val="TABLE-cell"/>
              <w:tabs>
                <w:tab w:val="left" w:pos="1279"/>
                <w:tab w:val="left" w:pos="5715"/>
              </w:tabs>
              <w:rPr>
                <w:del w:id="8366" w:author="John Cowburn" w:date="2022-03-03T10:35:00Z"/>
              </w:rPr>
            </w:pPr>
            <w:del w:id="8367" w:author="John Cowburn" w:date="2022-03-03T10:35:00Z">
              <w:r w:rsidDel="00E71DFD">
                <w:delText>Read, Write service: Either the service-specific or the general block transfer mechanism can be used.</w:delText>
              </w:r>
            </w:del>
          </w:p>
        </w:tc>
      </w:tr>
      <w:bookmarkEnd w:id="8363"/>
      <w:tr w:rsidR="00CB5B98" w:rsidDel="00E71DFD" w14:paraId="239EEB5E" w14:textId="171BD7F0" w:rsidTr="00077BDE">
        <w:trPr>
          <w:cantSplit/>
          <w:jc w:val="center"/>
          <w:del w:id="8368"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47C922C2" w14:textId="682D120B" w:rsidR="00CB5B98" w:rsidDel="00E71DFD" w:rsidRDefault="00CB5B98" w:rsidP="00695ACD">
            <w:pPr>
              <w:pStyle w:val="TABLE-cell"/>
              <w:numPr>
                <w:ilvl w:val="0"/>
                <w:numId w:val="74"/>
              </w:numPr>
              <w:rPr>
                <w:del w:id="8369"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0A474FFC" w14:textId="67A71B99" w:rsidR="00CB5B98" w:rsidDel="00E71DFD" w:rsidRDefault="00DF2A24" w:rsidP="00C40FCE">
            <w:pPr>
              <w:pStyle w:val="TABLE-cell"/>
              <w:rPr>
                <w:del w:id="8370" w:author="John Cowburn" w:date="2022-03-03T10:35:00Z"/>
              </w:rPr>
            </w:pPr>
            <w:del w:id="8371" w:author="John Cowburn" w:date="2022-03-03T10:35:00Z">
              <w:r w:rsidDel="00E71DFD">
                <w:fldChar w:fldCharType="begin" w:fldLock="1"/>
              </w:r>
              <w:r w:rsidDel="00E71DFD">
                <w:delInstrText xml:space="preserve"> REF _Ref246384835 \r \h </w:delInstrText>
              </w:r>
              <w:r w:rsidR="00E71DFD" w:rsidDel="00E71DFD">
                <w:delInstrText xml:space="preserve"> \* MERGEFORMAT </w:delInstrText>
              </w:r>
              <w:r w:rsidDel="00E71DFD">
                <w:fldChar w:fldCharType="separate"/>
              </w:r>
              <w:r w:rsidR="00811F07" w:rsidDel="00E71DFD">
                <w:delText>6.16</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6CD4326A" w14:textId="31474B2D" w:rsidR="00CB5B98" w:rsidDel="00E71DFD" w:rsidRDefault="00CB5B98" w:rsidP="00C40FCE">
            <w:pPr>
              <w:pStyle w:val="TABLE-cell"/>
              <w:tabs>
                <w:tab w:val="left" w:pos="1279"/>
                <w:tab w:val="left" w:pos="5715"/>
              </w:tabs>
              <w:rPr>
                <w:del w:id="8372" w:author="John Cowburn" w:date="2022-03-03T10:35:00Z"/>
              </w:rPr>
            </w:pPr>
            <w:del w:id="8373" w:author="John Cowburn" w:date="2022-03-03T10:35:00Z">
              <w:r w:rsidDel="00E71DFD">
                <w:delText>UnconfirmedWrite service: General block transfer mechanism can be used.</w:delText>
              </w:r>
            </w:del>
          </w:p>
        </w:tc>
      </w:tr>
      <w:tr w:rsidR="00CB5B98" w:rsidDel="00E71DFD" w14:paraId="360D2A7D" w14:textId="6AA5FD06" w:rsidTr="00077BDE">
        <w:trPr>
          <w:cantSplit/>
          <w:jc w:val="center"/>
          <w:del w:id="8374"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22B84D7E" w14:textId="2237DCD1" w:rsidR="00CB5B98" w:rsidDel="00E71DFD" w:rsidRDefault="00CB5B98" w:rsidP="00695ACD">
            <w:pPr>
              <w:pStyle w:val="TABLE-cell"/>
              <w:numPr>
                <w:ilvl w:val="0"/>
                <w:numId w:val="74"/>
              </w:numPr>
              <w:rPr>
                <w:del w:id="8375"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tcPr>
          <w:p w14:paraId="1381942C" w14:textId="26674DC3" w:rsidR="00CB5B98" w:rsidDel="00E71DFD" w:rsidRDefault="00DF2A24" w:rsidP="00C40FCE">
            <w:pPr>
              <w:pStyle w:val="TABLE-cell"/>
              <w:rPr>
                <w:del w:id="8376" w:author="John Cowburn" w:date="2022-03-03T10:35:00Z"/>
              </w:rPr>
            </w:pPr>
            <w:del w:id="8377" w:author="John Cowburn" w:date="2022-03-03T10:35:00Z">
              <w:r w:rsidDel="00E71DFD">
                <w:fldChar w:fldCharType="begin" w:fldLock="1"/>
              </w:r>
              <w:r w:rsidDel="00E71DFD">
                <w:delInstrText xml:space="preserve"> REF _Ref174515079 \r \h </w:delInstrText>
              </w:r>
              <w:r w:rsidR="00E71DFD" w:rsidDel="00E71DFD">
                <w:delInstrText xml:space="preserve"> \* MERGEFORMAT </w:delInstrText>
              </w:r>
              <w:r w:rsidDel="00E71DFD">
                <w:fldChar w:fldCharType="separate"/>
              </w:r>
              <w:r w:rsidR="00811F07" w:rsidDel="00E71DFD">
                <w:delText>6.19</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6D1E14B4" w14:textId="2317FF33" w:rsidR="00CB5B98" w:rsidDel="00E71DFD" w:rsidRDefault="00CB5B98" w:rsidP="00C40FCE">
            <w:pPr>
              <w:pStyle w:val="TABLE-cell"/>
              <w:tabs>
                <w:tab w:val="left" w:pos="1279"/>
                <w:tab w:val="left" w:pos="5715"/>
              </w:tabs>
              <w:rPr>
                <w:del w:id="8378" w:author="John Cowburn" w:date="2022-03-03T10:35:00Z"/>
              </w:rPr>
            </w:pPr>
            <w:del w:id="8379" w:author="John Cowburn" w:date="2022-03-03T10:35:00Z">
              <w:r w:rsidDel="00E71DFD">
                <w:fldChar w:fldCharType="begin" w:fldLock="1"/>
              </w:r>
              <w:r w:rsidDel="00E71DFD">
                <w:delInstrText xml:space="preserve"> REF _Ref174515079 \h  \* MERGEFORMAT </w:delInstrText>
              </w:r>
              <w:r w:rsidDel="00E71DFD">
                <w:fldChar w:fldCharType="separate"/>
              </w:r>
              <w:r w:rsidR="00811F07" w:rsidRPr="00811F07" w:rsidDel="00E71DFD">
                <w:delText>Summary of services and LN/SN data transfer service mapping</w:delText>
              </w:r>
              <w:r w:rsidDel="00E71DFD">
                <w:fldChar w:fldCharType="end"/>
              </w:r>
              <w:r w:rsidDel="00E71DFD">
                <w:delText>: New services added.</w:delText>
              </w:r>
            </w:del>
          </w:p>
        </w:tc>
      </w:tr>
      <w:tr w:rsidR="00CB5B98" w:rsidDel="00E71DFD" w14:paraId="39B538B3" w14:textId="448D19CC" w:rsidTr="00077BDE">
        <w:trPr>
          <w:cantSplit/>
          <w:jc w:val="center"/>
          <w:del w:id="8380"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3223C2DF" w14:textId="7CE8C38A" w:rsidR="00CB5B98" w:rsidDel="00E71DFD" w:rsidRDefault="00CB5B98" w:rsidP="00695ACD">
            <w:pPr>
              <w:pStyle w:val="TABLE-cell"/>
              <w:numPr>
                <w:ilvl w:val="0"/>
                <w:numId w:val="74"/>
              </w:numPr>
              <w:rPr>
                <w:del w:id="8381"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20F7A71A" w14:textId="203FBEF5" w:rsidR="00CB5B98" w:rsidDel="00E71DFD" w:rsidRDefault="00DF2A24" w:rsidP="00C40FCE">
            <w:pPr>
              <w:pStyle w:val="TABLE-cell"/>
              <w:rPr>
                <w:del w:id="8382" w:author="John Cowburn" w:date="2022-03-03T10:35:00Z"/>
              </w:rPr>
            </w:pPr>
            <w:del w:id="8383" w:author="John Cowburn" w:date="2022-03-03T10:35:00Z">
              <w:r w:rsidDel="00E71DFD">
                <w:fldChar w:fldCharType="begin" w:fldLock="1"/>
              </w:r>
              <w:r w:rsidDel="00E71DFD">
                <w:delInstrText xml:space="preserve"> REF _Ref421559468 \r \h </w:delInstrText>
              </w:r>
              <w:r w:rsidR="00E71DFD" w:rsidDel="00E71DFD">
                <w:delInstrText xml:space="preserve"> \* MERGEFORMAT </w:delInstrText>
              </w:r>
              <w:r w:rsidDel="00E71DFD">
                <w:fldChar w:fldCharType="separate"/>
              </w:r>
              <w:r w:rsidR="00811F07" w:rsidDel="00E71DFD">
                <w:delText>7.1.1</w:delText>
              </w:r>
              <w:r w:rsidDel="00E71DFD">
                <w:fldChar w:fldCharType="end"/>
              </w:r>
              <w:r w:rsidDel="00E71DFD">
                <w:delText xml:space="preserve">, </w:delText>
              </w:r>
              <w:r w:rsidDel="00E71DFD">
                <w:fldChar w:fldCharType="begin" w:fldLock="1"/>
              </w:r>
              <w:r w:rsidDel="00E71DFD">
                <w:delInstrText xml:space="preserve"> REF _Ref421559470 \r \h </w:delInstrText>
              </w:r>
              <w:r w:rsidR="00E71DFD" w:rsidDel="00E71DFD">
                <w:delInstrText xml:space="preserve"> \* MERGEFORMAT </w:delInstrText>
              </w:r>
              <w:r w:rsidDel="00E71DFD">
                <w:fldChar w:fldCharType="separate"/>
              </w:r>
              <w:r w:rsidR="00811F07" w:rsidDel="00E71DFD">
                <w:delText>7.1.2</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57D24BDD" w14:textId="76A21F06" w:rsidR="00CB5B98" w:rsidDel="00E71DFD" w:rsidRDefault="00CB5B98" w:rsidP="00C40FCE">
            <w:pPr>
              <w:pStyle w:val="TABLE-cell"/>
              <w:tabs>
                <w:tab w:val="left" w:pos="1279"/>
                <w:tab w:val="left" w:pos="5715"/>
              </w:tabs>
              <w:rPr>
                <w:del w:id="8384" w:author="John Cowburn" w:date="2022-03-03T10:35:00Z"/>
              </w:rPr>
            </w:pPr>
            <w:del w:id="8385" w:author="John Cowburn" w:date="2022-03-03T10:35:00Z">
              <w:r w:rsidDel="00E71DFD">
                <w:delText>State definitions: Updated to include the new services and APDUs.</w:delText>
              </w:r>
            </w:del>
          </w:p>
        </w:tc>
      </w:tr>
      <w:tr w:rsidR="00CB5B98" w:rsidDel="00E71DFD" w14:paraId="25AB9A51" w14:textId="0EC8C268" w:rsidTr="00077BDE">
        <w:trPr>
          <w:cantSplit/>
          <w:jc w:val="center"/>
          <w:del w:id="8386"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784CF594" w14:textId="7423813F" w:rsidR="00CB5B98" w:rsidDel="00E71DFD" w:rsidRDefault="00CB5B98" w:rsidP="00695ACD">
            <w:pPr>
              <w:pStyle w:val="TABLE-cell"/>
              <w:numPr>
                <w:ilvl w:val="0"/>
                <w:numId w:val="74"/>
              </w:numPr>
              <w:rPr>
                <w:del w:id="8387"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3B7624B4" w14:textId="0646DCB3" w:rsidR="00CB5B98" w:rsidDel="00E71DFD" w:rsidRDefault="00DF2A24" w:rsidP="00C40FCE">
            <w:pPr>
              <w:pStyle w:val="TABLE-cell"/>
              <w:rPr>
                <w:del w:id="8388" w:author="John Cowburn" w:date="2022-03-03T10:35:00Z"/>
              </w:rPr>
            </w:pPr>
            <w:del w:id="8389" w:author="John Cowburn" w:date="2022-03-03T10:35:00Z">
              <w:r w:rsidDel="00E71DFD">
                <w:fldChar w:fldCharType="begin" w:fldLock="1"/>
              </w:r>
              <w:r w:rsidDel="00E71DFD">
                <w:delInstrText xml:space="preserve"> REF _Ref176084363 \r \h </w:delInstrText>
              </w:r>
              <w:r w:rsidR="00E71DFD" w:rsidDel="00E71DFD">
                <w:delInstrText xml:space="preserve"> \* MERGEFORMAT </w:delInstrText>
              </w:r>
              <w:r w:rsidDel="00E71DFD">
                <w:fldChar w:fldCharType="separate"/>
              </w:r>
              <w:r w:rsidR="00811F07" w:rsidDel="00E71DFD">
                <w:delText>7.2.1</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3E6AE3A2" w14:textId="4EE6FEC6" w:rsidR="00CB5B98" w:rsidDel="00E71DFD" w:rsidRDefault="00CB5B98" w:rsidP="00C40FCE">
            <w:pPr>
              <w:pStyle w:val="TABLE-cell"/>
              <w:tabs>
                <w:tab w:val="left" w:pos="1279"/>
                <w:tab w:val="left" w:pos="5715"/>
              </w:tabs>
              <w:rPr>
                <w:del w:id="8390" w:author="John Cowburn" w:date="2022-03-03T10:35:00Z"/>
              </w:rPr>
            </w:pPr>
            <w:del w:id="8391" w:author="John Cowburn" w:date="2022-03-03T10:35:00Z">
              <w:r w:rsidDel="00E71DFD">
                <w:fldChar w:fldCharType="begin" w:fldLock="1"/>
              </w:r>
              <w:r w:rsidDel="00E71DFD">
                <w:delInstrText xml:space="preserve"> REF _Ref176084363 \h  \* MERGEFORMAT </w:delInstrText>
              </w:r>
              <w:r w:rsidDel="00E71DFD">
                <w:fldChar w:fldCharType="separate"/>
              </w:r>
              <w:r w:rsidR="00811F07" w:rsidRPr="00347160" w:rsidDel="00E71DFD">
                <w:delText>ACSE functional units</w:delText>
              </w:r>
              <w:r w:rsidR="00811F07" w:rsidRPr="00347160" w:rsidDel="00E71DFD">
                <w:fldChar w:fldCharType="begin"/>
              </w:r>
              <w:r w:rsidR="00811F07" w:rsidRPr="00347160" w:rsidDel="00E71DFD">
                <w:delInstrText xml:space="preserve"> XE "ACSE functional units" </w:delInstrText>
              </w:r>
              <w:r w:rsidR="00811F07" w:rsidRPr="00347160" w:rsidDel="00E71DFD">
                <w:fldChar w:fldCharType="end"/>
              </w:r>
              <w:r w:rsidR="00811F07" w:rsidRPr="00347160" w:rsidDel="00E71DFD">
                <w:delText>, services and service parameters</w:delText>
              </w:r>
              <w:r w:rsidDel="00E71DFD">
                <w:fldChar w:fldCharType="end"/>
              </w:r>
              <w:r w:rsidDel="00E71DFD">
                <w:delText>: Updated to be in line with ISO/IEC 15953:1999 and ISO/IEC 15954:1999 replacing ISO/IEC 8649 and ISO/IEC 8650.</w:delText>
              </w:r>
            </w:del>
          </w:p>
        </w:tc>
      </w:tr>
      <w:tr w:rsidR="00CB5B98" w:rsidDel="00E71DFD" w14:paraId="3A10CF1E" w14:textId="404BC879" w:rsidTr="00077BDE">
        <w:trPr>
          <w:cantSplit/>
          <w:jc w:val="center"/>
          <w:del w:id="8392"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434BCE72" w14:textId="46D6C667" w:rsidR="00CB5B98" w:rsidDel="00E71DFD" w:rsidRDefault="00CB5B98" w:rsidP="00695ACD">
            <w:pPr>
              <w:pStyle w:val="TABLE-cell"/>
              <w:numPr>
                <w:ilvl w:val="0"/>
                <w:numId w:val="74"/>
              </w:numPr>
              <w:rPr>
                <w:del w:id="8393"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4E3BCE05" w14:textId="0F0B0B72" w:rsidR="00CB5B98" w:rsidDel="00E71DFD" w:rsidRDefault="00DF2A24" w:rsidP="00C40FCE">
            <w:pPr>
              <w:pStyle w:val="TABLE-cell"/>
              <w:rPr>
                <w:del w:id="8394" w:author="John Cowburn" w:date="2022-03-03T10:35:00Z"/>
              </w:rPr>
            </w:pPr>
            <w:del w:id="8395" w:author="John Cowburn" w:date="2022-03-03T10:35:00Z">
              <w:r w:rsidDel="00E71DFD">
                <w:fldChar w:fldCharType="begin" w:fldLock="1"/>
              </w:r>
              <w:r w:rsidDel="00E71DFD">
                <w:delInstrText xml:space="preserve"> REF _Ref421559511 \r \h </w:delInstrText>
              </w:r>
              <w:r w:rsidR="00E71DFD" w:rsidDel="00E71DFD">
                <w:delInstrText xml:space="preserve"> \* MERGEFORMAT </w:delInstrText>
              </w:r>
              <w:r w:rsidDel="00E71DFD">
                <w:fldChar w:fldCharType="separate"/>
              </w:r>
              <w:r w:rsidR="00811F07" w:rsidDel="00E71DFD">
                <w:delText>7.2.2.3</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675B7127" w14:textId="73A94869" w:rsidR="00CB5B98" w:rsidDel="00E71DFD" w:rsidRDefault="00CB5B98" w:rsidP="00C40FCE">
            <w:pPr>
              <w:pStyle w:val="TABLE-cell"/>
              <w:tabs>
                <w:tab w:val="left" w:pos="1279"/>
                <w:tab w:val="left" w:pos="5715"/>
              </w:tabs>
              <w:rPr>
                <w:del w:id="8396" w:author="John Cowburn" w:date="2022-03-03T10:35:00Z"/>
              </w:rPr>
            </w:pPr>
            <w:del w:id="8397" w:author="John Cowburn" w:date="2022-03-03T10:35:00Z">
              <w:r w:rsidDel="00E71DFD">
                <w:fldChar w:fldCharType="begin" w:fldLock="1"/>
              </w:r>
              <w:r w:rsidDel="00E71DFD">
                <w:delInstrText xml:space="preserve"> REF _Ref389056866 \h  \* MERGEFORMAT </w:delInstrText>
              </w:r>
              <w:r w:rsidDel="00E71DFD">
                <w:fldChar w:fldCharType="separate"/>
              </w:r>
              <w:r w:rsidR="00811F07" w:rsidRPr="00811F07" w:rsidDel="00E71DFD">
                <w:delText>The COSEM authentication mechanism name</w:delText>
              </w:r>
              <w:r w:rsidDel="00E71DFD">
                <w:fldChar w:fldCharType="end"/>
              </w:r>
              <w:r w:rsidDel="00E71DFD">
                <w:delText>: New mechanisms names added.</w:delText>
              </w:r>
            </w:del>
          </w:p>
        </w:tc>
      </w:tr>
      <w:tr w:rsidR="00CB5B98" w:rsidDel="00E71DFD" w14:paraId="672EEDBD" w14:textId="5E9FBEDD" w:rsidTr="00077BDE">
        <w:trPr>
          <w:cantSplit/>
          <w:jc w:val="center"/>
          <w:del w:id="8398"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31E68598" w14:textId="3656AC30" w:rsidR="00CB5B98" w:rsidDel="00E71DFD" w:rsidRDefault="00CB5B98" w:rsidP="00695ACD">
            <w:pPr>
              <w:pStyle w:val="TABLE-cell"/>
              <w:numPr>
                <w:ilvl w:val="0"/>
                <w:numId w:val="74"/>
              </w:numPr>
              <w:rPr>
                <w:del w:id="8399"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739FEDEF" w14:textId="034C7115" w:rsidR="00CB5B98" w:rsidDel="00E71DFD" w:rsidRDefault="00DF2A24" w:rsidP="00C40FCE">
            <w:pPr>
              <w:pStyle w:val="TABLE-cell"/>
              <w:rPr>
                <w:del w:id="8400" w:author="John Cowburn" w:date="2022-03-03T10:35:00Z"/>
              </w:rPr>
            </w:pPr>
            <w:del w:id="8401" w:author="John Cowburn" w:date="2022-03-03T10:35:00Z">
              <w:r w:rsidDel="00E71DFD">
                <w:fldChar w:fldCharType="begin" w:fldLock="1"/>
              </w:r>
              <w:r w:rsidDel="00E71DFD">
                <w:delInstrText xml:space="preserve"> REF _Ref421559523 \r \h </w:delInstrText>
              </w:r>
              <w:r w:rsidR="00E71DFD" w:rsidDel="00E71DFD">
                <w:delInstrText xml:space="preserve"> \* MERGEFORMAT </w:delInstrText>
              </w:r>
              <w:r w:rsidDel="00E71DFD">
                <w:fldChar w:fldCharType="separate"/>
              </w:r>
              <w:r w:rsidR="00811F07" w:rsidDel="00E71DFD">
                <w:delText>7.2.2.4</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5977E23C" w14:textId="27901C70" w:rsidR="00CB5B98" w:rsidDel="00E71DFD" w:rsidRDefault="00CB5B98" w:rsidP="00C40FCE">
            <w:pPr>
              <w:pStyle w:val="TABLE-cell"/>
              <w:tabs>
                <w:tab w:val="left" w:pos="1279"/>
                <w:tab w:val="left" w:pos="5715"/>
              </w:tabs>
              <w:rPr>
                <w:del w:id="8402" w:author="John Cowburn" w:date="2022-03-03T10:35:00Z"/>
              </w:rPr>
            </w:pPr>
            <w:del w:id="8403" w:author="John Cowburn" w:date="2022-03-03T10:35:00Z">
              <w:r w:rsidDel="00E71DFD">
                <w:fldChar w:fldCharType="begin" w:fldLock="1"/>
              </w:r>
              <w:r w:rsidDel="00E71DFD">
                <w:delInstrText xml:space="preserve"> REF _Ref383804383 \h  \* MERGEFORMAT </w:delInstrText>
              </w:r>
              <w:r w:rsidDel="00E71DFD">
                <w:fldChar w:fldCharType="separate"/>
              </w:r>
              <w:r w:rsidR="00811F07" w:rsidRPr="00811F07" w:rsidDel="00E71DFD">
                <w:delText>Cryptographic algorithm ID-s</w:delText>
              </w:r>
              <w:r w:rsidDel="00E71DFD">
                <w:fldChar w:fldCharType="end"/>
              </w:r>
              <w:r w:rsidDel="00E71DFD">
                <w:delText>: Added, these IDs are used in the KDF function.</w:delText>
              </w:r>
            </w:del>
          </w:p>
        </w:tc>
      </w:tr>
      <w:tr w:rsidR="00CB5B98" w:rsidDel="00E71DFD" w14:paraId="36146A96" w14:textId="0A0E595A" w:rsidTr="00077BDE">
        <w:trPr>
          <w:cantSplit/>
          <w:jc w:val="center"/>
          <w:del w:id="8404"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0E63529D" w14:textId="316A1DBF" w:rsidR="00CB5B98" w:rsidDel="00E71DFD" w:rsidRDefault="00CB5B98" w:rsidP="00695ACD">
            <w:pPr>
              <w:pStyle w:val="TABLE-cell"/>
              <w:numPr>
                <w:ilvl w:val="0"/>
                <w:numId w:val="74"/>
              </w:numPr>
              <w:rPr>
                <w:del w:id="8405"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13651A8B" w14:textId="55ADB56F" w:rsidR="00CB5B98" w:rsidDel="00E71DFD" w:rsidRDefault="00DF2A24" w:rsidP="00C40FCE">
            <w:pPr>
              <w:pStyle w:val="TABLE-cell"/>
              <w:rPr>
                <w:del w:id="8406" w:author="John Cowburn" w:date="2022-03-03T10:35:00Z"/>
              </w:rPr>
            </w:pPr>
            <w:del w:id="8407" w:author="John Cowburn" w:date="2022-03-03T10:35:00Z">
              <w:r w:rsidDel="00E71DFD">
                <w:fldChar w:fldCharType="begin" w:fldLock="1"/>
              </w:r>
              <w:r w:rsidDel="00E71DFD">
                <w:delInstrText xml:space="preserve"> REF _Ref421559533 \r \h </w:delInstrText>
              </w:r>
              <w:r w:rsidR="00E71DFD" w:rsidDel="00E71DFD">
                <w:delInstrText xml:space="preserve"> \* MERGEFORMAT </w:delInstrText>
              </w:r>
              <w:r w:rsidDel="00E71DFD">
                <w:fldChar w:fldCharType="separate"/>
              </w:r>
              <w:r w:rsidR="00811F07" w:rsidDel="00E71DFD">
                <w:delText>7.2.3</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28B8013E" w14:textId="00D86E5B" w:rsidR="00CB5B98" w:rsidDel="00E71DFD" w:rsidRDefault="00CB5B98" w:rsidP="00C40FCE">
            <w:pPr>
              <w:pStyle w:val="TABLE-cell"/>
              <w:tabs>
                <w:tab w:val="left" w:pos="1279"/>
                <w:tab w:val="left" w:pos="5715"/>
              </w:tabs>
              <w:rPr>
                <w:del w:id="8408" w:author="John Cowburn" w:date="2022-03-03T10:35:00Z"/>
              </w:rPr>
            </w:pPr>
            <w:del w:id="8409" w:author="John Cowburn" w:date="2022-03-03T10:35:00Z">
              <w:r w:rsidDel="00E71DFD">
                <w:fldChar w:fldCharType="begin" w:fldLock="1"/>
              </w:r>
              <w:r w:rsidDel="00E71DFD">
                <w:delInstrText xml:space="preserve"> REF _Ref386919985 \h  \* MERGEFORMAT </w:delInstrText>
              </w:r>
              <w:r w:rsidDel="00E71DFD">
                <w:fldChar w:fldCharType="separate"/>
              </w:r>
              <w:r w:rsidR="00811F07" w:rsidRPr="00811F07" w:rsidDel="00E71DFD">
                <w:delText>APDU encoding rules</w:delText>
              </w:r>
              <w:r w:rsidDel="00E71DFD">
                <w:fldChar w:fldCharType="end"/>
              </w:r>
              <w:r w:rsidDel="00E71DFD">
                <w:delText>: Encoding of the ACSE APDUs, the xDLMS APDUs and XML.</w:delText>
              </w:r>
            </w:del>
          </w:p>
        </w:tc>
      </w:tr>
      <w:tr w:rsidR="00CB5B98" w:rsidDel="00E71DFD" w14:paraId="3A3E9673" w14:textId="1ED0A6B1" w:rsidTr="00077BDE">
        <w:trPr>
          <w:cantSplit/>
          <w:jc w:val="center"/>
          <w:del w:id="8410"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4849C5C6" w14:textId="63867F53" w:rsidR="00CB5B98" w:rsidDel="00E71DFD" w:rsidRDefault="00CB5B98" w:rsidP="00695ACD">
            <w:pPr>
              <w:pStyle w:val="TABLE-cell"/>
              <w:numPr>
                <w:ilvl w:val="0"/>
                <w:numId w:val="74"/>
              </w:numPr>
              <w:rPr>
                <w:del w:id="8411"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51350922" w14:textId="44FC47DB" w:rsidR="00CB5B98" w:rsidDel="00E71DFD" w:rsidRDefault="00DF2A24" w:rsidP="00C40FCE">
            <w:pPr>
              <w:pStyle w:val="TABLE-cell"/>
              <w:rPr>
                <w:del w:id="8412" w:author="John Cowburn" w:date="2022-03-03T10:35:00Z"/>
              </w:rPr>
            </w:pPr>
            <w:del w:id="8413" w:author="John Cowburn" w:date="2022-03-03T10:35:00Z">
              <w:r w:rsidDel="00E71DFD">
                <w:fldChar w:fldCharType="begin" w:fldLock="1"/>
              </w:r>
              <w:r w:rsidDel="00E71DFD">
                <w:delInstrText xml:space="preserve"> REF _Ref247385273 \r \h </w:delInstrText>
              </w:r>
              <w:r w:rsidR="00E71DFD" w:rsidDel="00E71DFD">
                <w:delInstrText xml:space="preserve"> \* MERGEFORMAT </w:delInstrText>
              </w:r>
              <w:r w:rsidDel="00E71DFD">
                <w:fldChar w:fldCharType="separate"/>
              </w:r>
              <w:r w:rsidR="00811F07" w:rsidDel="00E71DFD">
                <w:delText>7.2.4</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7AAC2CC6" w14:textId="5A919A13" w:rsidR="00CB5B98" w:rsidDel="00E71DFD" w:rsidRDefault="00CB5B98" w:rsidP="00C40FCE">
            <w:pPr>
              <w:pStyle w:val="TABLE-cell"/>
              <w:tabs>
                <w:tab w:val="left" w:pos="1279"/>
                <w:tab w:val="left" w:pos="5715"/>
              </w:tabs>
              <w:rPr>
                <w:del w:id="8414" w:author="John Cowburn" w:date="2022-03-03T10:35:00Z"/>
              </w:rPr>
            </w:pPr>
            <w:del w:id="8415" w:author="John Cowburn" w:date="2022-03-03T10:35:00Z">
              <w:r w:rsidDel="00E71DFD">
                <w:fldChar w:fldCharType="begin" w:fldLock="1"/>
              </w:r>
              <w:r w:rsidDel="00E71DFD">
                <w:delInstrText xml:space="preserve"> REF _Ref175235976 \h  \* MERGEFORMAT </w:delInstrText>
              </w:r>
              <w:r w:rsidDel="00E71DFD">
                <w:fldChar w:fldCharType="separate"/>
              </w:r>
              <w:r w:rsidR="00811F07" w:rsidRPr="00347160" w:rsidDel="00E71DFD">
                <w:delText>Protocol for the establishment of confirmed application associations</w:delText>
              </w:r>
              <w:r w:rsidDel="00E71DFD">
                <w:fldChar w:fldCharType="end"/>
              </w:r>
              <w:r w:rsidDel="00E71DFD">
                <w:delText>: text amended to include parsing of the new parameters.</w:delText>
              </w:r>
            </w:del>
          </w:p>
        </w:tc>
      </w:tr>
      <w:tr w:rsidR="00CB5B98" w:rsidDel="00E71DFD" w14:paraId="0F670594" w14:textId="74E6D690" w:rsidTr="00077BDE">
        <w:trPr>
          <w:cantSplit/>
          <w:jc w:val="center"/>
          <w:del w:id="8416"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0E1E909F" w14:textId="45979B55" w:rsidR="00CB5B98" w:rsidDel="00E71DFD" w:rsidRDefault="00CB5B98" w:rsidP="00695ACD">
            <w:pPr>
              <w:pStyle w:val="TABLE-cell"/>
              <w:numPr>
                <w:ilvl w:val="0"/>
                <w:numId w:val="74"/>
              </w:numPr>
              <w:rPr>
                <w:del w:id="8417" w:author="John Cowburn" w:date="2022-03-03T10:35:00Z"/>
              </w:rPr>
            </w:pPr>
            <w:bookmarkStart w:id="8418" w:name="_Ref391018887" w:colFirst="0" w:colLast="0"/>
          </w:p>
        </w:tc>
        <w:tc>
          <w:tcPr>
            <w:tcW w:w="1161" w:type="dxa"/>
            <w:tcBorders>
              <w:top w:val="single" w:sz="4" w:space="0" w:color="auto"/>
              <w:left w:val="single" w:sz="4" w:space="0" w:color="auto"/>
              <w:bottom w:val="single" w:sz="4" w:space="0" w:color="auto"/>
              <w:right w:val="single" w:sz="4" w:space="0" w:color="auto"/>
            </w:tcBorders>
            <w:hideMark/>
          </w:tcPr>
          <w:p w14:paraId="459EEB3E" w14:textId="376D312E" w:rsidR="00CB5B98" w:rsidDel="00E71DFD" w:rsidRDefault="00DF2A24" w:rsidP="00C40FCE">
            <w:pPr>
              <w:pStyle w:val="TABLE-cell"/>
              <w:rPr>
                <w:del w:id="8419" w:author="John Cowburn" w:date="2022-03-03T10:35:00Z"/>
              </w:rPr>
            </w:pPr>
            <w:del w:id="8420" w:author="John Cowburn" w:date="2022-03-03T10:35:00Z">
              <w:r w:rsidDel="00E71DFD">
                <w:fldChar w:fldCharType="begin" w:fldLock="1"/>
              </w:r>
              <w:r w:rsidDel="00E71DFD">
                <w:delInstrText xml:space="preserve"> REF _Ref174724942 \r \h </w:delInstrText>
              </w:r>
              <w:r w:rsidR="00E71DFD" w:rsidDel="00E71DFD">
                <w:delInstrText xml:space="preserve"> \* MERGEFORMAT </w:delInstrText>
              </w:r>
              <w:r w:rsidDel="00E71DFD">
                <w:fldChar w:fldCharType="separate"/>
              </w:r>
              <w:r w:rsidR="00811F07" w:rsidDel="00E71DFD">
                <w:delText>7.3.1</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7CB38E4C" w14:textId="5AE74249" w:rsidR="00CB5B98" w:rsidDel="00E71DFD" w:rsidRDefault="00CB5B98" w:rsidP="00C40FCE">
            <w:pPr>
              <w:pStyle w:val="TABLE-cell"/>
              <w:tabs>
                <w:tab w:val="left" w:pos="1279"/>
                <w:tab w:val="left" w:pos="5715"/>
              </w:tabs>
              <w:rPr>
                <w:del w:id="8421" w:author="John Cowburn" w:date="2022-03-03T10:35:00Z"/>
              </w:rPr>
            </w:pPr>
            <w:del w:id="8422" w:author="John Cowburn" w:date="2022-03-03T10:35:00Z">
              <w:r w:rsidDel="00E71DFD">
                <w:fldChar w:fldCharType="begin" w:fldLock="1"/>
              </w:r>
              <w:r w:rsidDel="00E71DFD">
                <w:delInstrText xml:space="preserve"> REF _Ref174724942 \h  \* MERGEFORMAT </w:delInstrText>
              </w:r>
              <w:r w:rsidDel="00E71DFD">
                <w:fldChar w:fldCharType="separate"/>
              </w:r>
              <w:r w:rsidR="00811F07" w:rsidRPr="00811F07" w:rsidDel="00E71DFD">
                <w:delText>Negotiation of services and options – the conformance block</w:delText>
              </w:r>
              <w:r w:rsidDel="00E71DFD">
                <w:fldChar w:fldCharType="end"/>
              </w:r>
              <w:r w:rsidDel="00E71DFD">
                <w:delText>: New elements added.</w:delText>
              </w:r>
            </w:del>
          </w:p>
        </w:tc>
      </w:tr>
      <w:bookmarkEnd w:id="8418"/>
      <w:tr w:rsidR="00CB5B98" w:rsidDel="00E71DFD" w14:paraId="5492C62F" w14:textId="48B9058C" w:rsidTr="00077BDE">
        <w:trPr>
          <w:cantSplit/>
          <w:jc w:val="center"/>
          <w:del w:id="8423"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7E4DBDED" w14:textId="56C24FAB" w:rsidR="00CB5B98" w:rsidDel="00E71DFD" w:rsidRDefault="00CB5B98" w:rsidP="00695ACD">
            <w:pPr>
              <w:pStyle w:val="TABLE-cell"/>
              <w:numPr>
                <w:ilvl w:val="0"/>
                <w:numId w:val="74"/>
              </w:numPr>
              <w:rPr>
                <w:del w:id="8424"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077C3206" w14:textId="31C2AD2D" w:rsidR="00CB5B98" w:rsidDel="00E71DFD" w:rsidRDefault="00DF2A24" w:rsidP="00C40FCE">
            <w:pPr>
              <w:pStyle w:val="TABLE-cell"/>
              <w:rPr>
                <w:del w:id="8425" w:author="John Cowburn" w:date="2022-03-03T10:35:00Z"/>
              </w:rPr>
            </w:pPr>
            <w:del w:id="8426" w:author="John Cowburn" w:date="2022-03-03T10:35:00Z">
              <w:r w:rsidDel="00E71DFD">
                <w:fldChar w:fldCharType="begin" w:fldLock="1"/>
              </w:r>
              <w:r w:rsidDel="00E71DFD">
                <w:delInstrText xml:space="preserve"> REF _Ref245348862 \r \h </w:delInstrText>
              </w:r>
              <w:r w:rsidR="00E71DFD" w:rsidDel="00E71DFD">
                <w:delInstrText xml:space="preserve"> \* MERGEFORMAT </w:delInstrText>
              </w:r>
              <w:r w:rsidDel="00E71DFD">
                <w:fldChar w:fldCharType="separate"/>
              </w:r>
              <w:r w:rsidR="00811F07" w:rsidDel="00E71DFD">
                <w:delText>7.3.3</w:delText>
              </w:r>
              <w:r w:rsidDel="00E71DFD">
                <w:fldChar w:fldCharType="end"/>
              </w:r>
              <w:r w:rsidDel="00E71DFD">
                <w:delText xml:space="preserve">, </w:delText>
              </w:r>
              <w:r w:rsidDel="00E71DFD">
                <w:fldChar w:fldCharType="begin" w:fldLock="1"/>
              </w:r>
              <w:r w:rsidDel="00E71DFD">
                <w:delInstrText xml:space="preserve"> REF _Ref245348835 \r \h </w:delInstrText>
              </w:r>
              <w:r w:rsidR="00E71DFD" w:rsidDel="00E71DFD">
                <w:delInstrText xml:space="preserve"> \* MERGEFORMAT </w:delInstrText>
              </w:r>
              <w:r w:rsidDel="00E71DFD">
                <w:fldChar w:fldCharType="separate"/>
              </w:r>
              <w:r w:rsidR="00811F07" w:rsidDel="00E71DFD">
                <w:delText>7.3.4</w:delText>
              </w:r>
              <w:r w:rsidDel="00E71DFD">
                <w:fldChar w:fldCharType="end"/>
              </w:r>
              <w:r w:rsidDel="00E71DFD">
                <w:delText xml:space="preserve">, </w:delText>
              </w:r>
              <w:r w:rsidDel="00E71DFD">
                <w:fldChar w:fldCharType="begin" w:fldLock="1"/>
              </w:r>
              <w:r w:rsidDel="00E71DFD">
                <w:delInstrText xml:space="preserve"> REF _Ref245367328 \r \h </w:delInstrText>
              </w:r>
              <w:r w:rsidR="00E71DFD" w:rsidDel="00E71DFD">
                <w:delInstrText xml:space="preserve"> \* MERGEFORMAT </w:delInstrText>
              </w:r>
              <w:r w:rsidDel="00E71DFD">
                <w:fldChar w:fldCharType="separate"/>
              </w:r>
              <w:r w:rsidR="00811F07" w:rsidDel="00E71DFD">
                <w:delText>7.3.5</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4297CCA6" w14:textId="340541C6" w:rsidR="00CB5B98" w:rsidDel="00E71DFD" w:rsidRDefault="00CB5B98" w:rsidP="00C40FCE">
            <w:pPr>
              <w:pStyle w:val="TABLE-cell"/>
              <w:tabs>
                <w:tab w:val="left" w:pos="1279"/>
                <w:tab w:val="left" w:pos="5715"/>
              </w:tabs>
              <w:rPr>
                <w:del w:id="8427" w:author="John Cowburn" w:date="2022-03-03T10:35:00Z"/>
              </w:rPr>
            </w:pPr>
            <w:del w:id="8428" w:author="John Cowburn" w:date="2022-03-03T10:35:00Z">
              <w:r w:rsidDel="00E71DFD">
                <w:delText>Protocol of the GET, SET, and ACTION service: It is specified that either the service-specific or the general block transfer mechanism can be used.</w:delText>
              </w:r>
            </w:del>
          </w:p>
        </w:tc>
      </w:tr>
      <w:tr w:rsidR="00CB5B98" w:rsidDel="00E71DFD" w14:paraId="0BAAD450" w14:textId="49889DAA" w:rsidTr="00077BDE">
        <w:trPr>
          <w:cantSplit/>
          <w:jc w:val="center"/>
          <w:del w:id="8429"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1DC9D6A9" w14:textId="7D16A3AC" w:rsidR="00CB5B98" w:rsidDel="00E71DFD" w:rsidRDefault="00CB5B98" w:rsidP="00695ACD">
            <w:pPr>
              <w:pStyle w:val="TABLE-cell"/>
              <w:numPr>
                <w:ilvl w:val="0"/>
                <w:numId w:val="74"/>
              </w:numPr>
              <w:rPr>
                <w:del w:id="8430"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633CE636" w14:textId="669B859C" w:rsidR="00CB5B98" w:rsidDel="00E71DFD" w:rsidRDefault="00DF2A24" w:rsidP="00C40FCE">
            <w:pPr>
              <w:pStyle w:val="TABLE-cell"/>
              <w:rPr>
                <w:del w:id="8431" w:author="John Cowburn" w:date="2022-03-03T10:35:00Z"/>
              </w:rPr>
            </w:pPr>
            <w:del w:id="8432" w:author="John Cowburn" w:date="2022-03-03T10:35:00Z">
              <w:r w:rsidDel="00E71DFD">
                <w:fldChar w:fldCharType="begin" w:fldLock="1"/>
              </w:r>
              <w:r w:rsidDel="00E71DFD">
                <w:delInstrText xml:space="preserve"> REF _Ref421559610 \r \h </w:delInstrText>
              </w:r>
              <w:r w:rsidR="00E71DFD" w:rsidDel="00E71DFD">
                <w:delInstrText xml:space="preserve"> \* MERGEFORMAT </w:delInstrText>
              </w:r>
              <w:r w:rsidDel="00E71DFD">
                <w:fldChar w:fldCharType="separate"/>
              </w:r>
              <w:r w:rsidR="00811F07" w:rsidDel="00E71DFD">
                <w:delText>7.3.6</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32589722" w14:textId="0F479E17" w:rsidR="00CB5B98" w:rsidDel="00E71DFD" w:rsidRDefault="00CB5B98" w:rsidP="00C40FCE">
            <w:pPr>
              <w:pStyle w:val="TABLE-cell"/>
              <w:tabs>
                <w:tab w:val="left" w:pos="1279"/>
                <w:tab w:val="left" w:pos="5715"/>
              </w:tabs>
              <w:rPr>
                <w:del w:id="8433" w:author="John Cowburn" w:date="2022-03-03T10:35:00Z"/>
              </w:rPr>
            </w:pPr>
            <w:del w:id="8434" w:author="John Cowburn" w:date="2022-03-03T10:35:00Z">
              <w:r w:rsidDel="00E71DFD">
                <w:fldChar w:fldCharType="begin" w:fldLock="1"/>
              </w:r>
              <w:r w:rsidDel="00E71DFD">
                <w:delInstrText xml:space="preserve"> REF _Ref386530770 \h  \* MERGEFORMAT </w:delInstrText>
              </w:r>
              <w:r w:rsidDel="00E71DFD">
                <w:fldChar w:fldCharType="separate"/>
              </w:r>
              <w:r w:rsidR="00811F07" w:rsidRPr="00811F07" w:rsidDel="00E71DFD">
                <w:delText>Protocol for the ACCESS service</w:delText>
              </w:r>
              <w:r w:rsidDel="00E71DFD">
                <w:fldChar w:fldCharType="end"/>
              </w:r>
              <w:r w:rsidDel="00E71DFD">
                <w:delText xml:space="preserve"> added</w:delText>
              </w:r>
              <w:r w:rsidR="00FB025D" w:rsidDel="00E71DFD">
                <w:delText>.</w:delText>
              </w:r>
            </w:del>
          </w:p>
        </w:tc>
      </w:tr>
      <w:tr w:rsidR="00CB5B98" w:rsidDel="00E71DFD" w14:paraId="2BA476C2" w14:textId="4DD63CBC" w:rsidTr="00077BDE">
        <w:trPr>
          <w:cantSplit/>
          <w:jc w:val="center"/>
          <w:del w:id="8435"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339FB630" w14:textId="19155D46" w:rsidR="00CB5B98" w:rsidDel="00E71DFD" w:rsidRDefault="00CB5B98" w:rsidP="00695ACD">
            <w:pPr>
              <w:pStyle w:val="TABLE-cell"/>
              <w:numPr>
                <w:ilvl w:val="0"/>
                <w:numId w:val="74"/>
              </w:numPr>
              <w:rPr>
                <w:del w:id="8436"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111D20F6" w14:textId="4E102CD4" w:rsidR="00CB5B98" w:rsidDel="00E71DFD" w:rsidRDefault="00DF2A24" w:rsidP="00C40FCE">
            <w:pPr>
              <w:pStyle w:val="TABLE-cell"/>
              <w:rPr>
                <w:del w:id="8437" w:author="John Cowburn" w:date="2022-03-03T10:35:00Z"/>
              </w:rPr>
            </w:pPr>
            <w:del w:id="8438" w:author="John Cowburn" w:date="2022-03-03T10:35:00Z">
              <w:r w:rsidDel="00E71DFD">
                <w:fldChar w:fldCharType="begin" w:fldLock="1"/>
              </w:r>
              <w:r w:rsidDel="00E71DFD">
                <w:delInstrText xml:space="preserve"> REF _Ref421559618 \r \h </w:delInstrText>
              </w:r>
              <w:r w:rsidR="00E71DFD" w:rsidDel="00E71DFD">
                <w:delInstrText xml:space="preserve"> \* MERGEFORMAT </w:delInstrText>
              </w:r>
              <w:r w:rsidDel="00E71DFD">
                <w:fldChar w:fldCharType="separate"/>
              </w:r>
              <w:r w:rsidR="00811F07" w:rsidDel="00E71DFD">
                <w:delText>7.3.7</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258648D2" w14:textId="5A0A07B3" w:rsidR="00CB5B98" w:rsidDel="00E71DFD" w:rsidRDefault="00020C5F" w:rsidP="00C40FCE">
            <w:pPr>
              <w:pStyle w:val="TABLE-cell"/>
              <w:tabs>
                <w:tab w:val="left" w:pos="1279"/>
                <w:tab w:val="left" w:pos="5715"/>
              </w:tabs>
              <w:rPr>
                <w:del w:id="8439" w:author="John Cowburn" w:date="2022-03-03T10:35:00Z"/>
              </w:rPr>
            </w:pPr>
            <w:del w:id="8440" w:author="John Cowburn" w:date="2022-03-03T10:35:00Z">
              <w:r w:rsidRPr="00795A32" w:rsidDel="00E71DFD">
                <w:fldChar w:fldCharType="begin" w:fldLock="1"/>
              </w:r>
              <w:r w:rsidRPr="00795A32" w:rsidDel="00E71DFD">
                <w:delInstrText xml:space="preserve"> REF _Ref421559618 \h </w:delInstrText>
              </w:r>
              <w:r w:rsidR="00795A32" w:rsidRPr="00795A32" w:rsidDel="00E71DFD">
                <w:delInstrText xml:space="preserve"> \* MERGEFORMAT </w:delInstrText>
              </w:r>
              <w:r w:rsidRPr="00795A32" w:rsidDel="00E71DFD">
                <w:fldChar w:fldCharType="separate"/>
              </w:r>
              <w:r w:rsidR="00811F07" w:rsidRPr="00795A32" w:rsidDel="00E71DFD">
                <w:delText>Protocol of the DataNotification service</w:delText>
              </w:r>
              <w:r w:rsidRPr="00795A32" w:rsidDel="00E71DFD">
                <w:fldChar w:fldCharType="end"/>
              </w:r>
              <w:r w:rsidRPr="00795A32" w:rsidDel="00E71DFD">
                <w:delText xml:space="preserve"> </w:delText>
              </w:r>
              <w:r w:rsidR="00CB5B98" w:rsidRPr="00795A32" w:rsidDel="00E71DFD">
                <w:delText>added</w:delText>
              </w:r>
              <w:r w:rsidR="00FB025D" w:rsidRPr="00795A32" w:rsidDel="00E71DFD">
                <w:delText>.</w:delText>
              </w:r>
            </w:del>
          </w:p>
        </w:tc>
      </w:tr>
      <w:tr w:rsidR="00CB5B98" w:rsidDel="00E71DFD" w14:paraId="31196F09" w14:textId="2A46A85A" w:rsidTr="00077BDE">
        <w:trPr>
          <w:cantSplit/>
          <w:jc w:val="center"/>
          <w:del w:id="8441"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5F6CBB7A" w14:textId="2EE4E8EA" w:rsidR="00CB5B98" w:rsidDel="00E71DFD" w:rsidRDefault="00CB5B98" w:rsidP="00695ACD">
            <w:pPr>
              <w:pStyle w:val="TABLE-cell"/>
              <w:numPr>
                <w:ilvl w:val="0"/>
                <w:numId w:val="74"/>
              </w:numPr>
              <w:rPr>
                <w:del w:id="8442"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696130B4" w14:textId="270F0041" w:rsidR="00CB5B98" w:rsidDel="00E71DFD" w:rsidRDefault="00DF2A24" w:rsidP="00C40FCE">
            <w:pPr>
              <w:pStyle w:val="TABLE-cell"/>
              <w:rPr>
                <w:del w:id="8443" w:author="John Cowburn" w:date="2022-03-03T10:35:00Z"/>
              </w:rPr>
            </w:pPr>
            <w:del w:id="8444" w:author="John Cowburn" w:date="2022-03-03T10:35:00Z">
              <w:r w:rsidDel="00E71DFD">
                <w:fldChar w:fldCharType="begin" w:fldLock="1"/>
              </w:r>
              <w:r w:rsidDel="00E71DFD">
                <w:delInstrText xml:space="preserve"> REF _Ref421559629 \r \h </w:delInstrText>
              </w:r>
              <w:r w:rsidR="00E71DFD" w:rsidDel="00E71DFD">
                <w:delInstrText xml:space="preserve"> \* MERGEFORMAT </w:delInstrText>
              </w:r>
              <w:r w:rsidDel="00E71DFD">
                <w:fldChar w:fldCharType="separate"/>
              </w:r>
              <w:r w:rsidR="00811F07" w:rsidDel="00E71DFD">
                <w:delText>7.3.9</w:delText>
              </w:r>
              <w:r w:rsidDel="00E71DFD">
                <w:fldChar w:fldCharType="end"/>
              </w:r>
              <w:r w:rsidDel="00E71DFD">
                <w:delText xml:space="preserve">, </w:delText>
              </w:r>
              <w:r w:rsidDel="00E71DFD">
                <w:fldChar w:fldCharType="begin" w:fldLock="1"/>
              </w:r>
              <w:r w:rsidDel="00E71DFD">
                <w:delInstrText xml:space="preserve"> REF _Ref245479344 \r \h </w:delInstrText>
              </w:r>
              <w:r w:rsidR="00E71DFD" w:rsidDel="00E71DFD">
                <w:delInstrText xml:space="preserve"> \* MERGEFORMAT </w:delInstrText>
              </w:r>
              <w:r w:rsidDel="00E71DFD">
                <w:fldChar w:fldCharType="separate"/>
              </w:r>
              <w:r w:rsidR="00811F07" w:rsidDel="00E71DFD">
                <w:delText>7.3.10</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50964D1F" w14:textId="6FABBB8B" w:rsidR="00CB5B98" w:rsidDel="00E71DFD" w:rsidRDefault="00CB5B98" w:rsidP="00C40FCE">
            <w:pPr>
              <w:pStyle w:val="TABLE-cell"/>
              <w:tabs>
                <w:tab w:val="left" w:pos="1279"/>
                <w:tab w:val="left" w:pos="5715"/>
              </w:tabs>
              <w:rPr>
                <w:del w:id="8445" w:author="John Cowburn" w:date="2022-03-03T10:35:00Z"/>
              </w:rPr>
            </w:pPr>
            <w:del w:id="8446" w:author="John Cowburn" w:date="2022-03-03T10:35:00Z">
              <w:r w:rsidDel="00E71DFD">
                <w:delText>Protocol of the Read and Write service: It is specified that either the service-specific or the general block transfer mechanism can be used.</w:delText>
              </w:r>
            </w:del>
          </w:p>
        </w:tc>
      </w:tr>
      <w:tr w:rsidR="00CB5B98" w:rsidDel="00E71DFD" w14:paraId="53AC0646" w14:textId="20BF1A9E" w:rsidTr="00077BDE">
        <w:trPr>
          <w:cantSplit/>
          <w:jc w:val="center"/>
          <w:del w:id="8447"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37C57EC4" w14:textId="73B54B0D" w:rsidR="00CB5B98" w:rsidDel="00E71DFD" w:rsidRDefault="00CB5B98" w:rsidP="00695ACD">
            <w:pPr>
              <w:pStyle w:val="TABLE-cell"/>
              <w:numPr>
                <w:ilvl w:val="0"/>
                <w:numId w:val="74"/>
              </w:numPr>
              <w:rPr>
                <w:del w:id="8448"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2E9CFE85" w14:textId="674FED75" w:rsidR="00CB5B98" w:rsidDel="00E71DFD" w:rsidRDefault="00DF2A24" w:rsidP="00C40FCE">
            <w:pPr>
              <w:pStyle w:val="TABLE-cell"/>
              <w:rPr>
                <w:del w:id="8449" w:author="John Cowburn" w:date="2022-03-03T10:35:00Z"/>
              </w:rPr>
            </w:pPr>
            <w:del w:id="8450" w:author="John Cowburn" w:date="2022-03-03T10:35:00Z">
              <w:r w:rsidDel="00E71DFD">
                <w:fldChar w:fldCharType="begin" w:fldLock="1"/>
              </w:r>
              <w:r w:rsidDel="00E71DFD">
                <w:delInstrText xml:space="preserve"> REF _Ref374907473 \r \h </w:delInstrText>
              </w:r>
              <w:r w:rsidR="00E71DFD" w:rsidDel="00E71DFD">
                <w:delInstrText xml:space="preserve"> \* MERGEFORMAT </w:delInstrText>
              </w:r>
              <w:r w:rsidDel="00E71DFD">
                <w:fldChar w:fldCharType="separate"/>
              </w:r>
              <w:r w:rsidR="00811F07" w:rsidDel="00E71DFD">
                <w:delText>7.3.13</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57DCFB92" w14:textId="6BAE8206" w:rsidR="00CB5B98" w:rsidDel="00E71DFD" w:rsidRDefault="00FB025D" w:rsidP="00C40FCE">
            <w:pPr>
              <w:pStyle w:val="TABLE-cell"/>
              <w:tabs>
                <w:tab w:val="left" w:pos="1279"/>
                <w:tab w:val="left" w:pos="5715"/>
              </w:tabs>
              <w:rPr>
                <w:del w:id="8451" w:author="John Cowburn" w:date="2022-03-03T10:35:00Z"/>
              </w:rPr>
            </w:pPr>
            <w:del w:id="8452" w:author="John Cowburn" w:date="2022-03-03T10:35:00Z">
              <w:r w:rsidRPr="00FB025D" w:rsidDel="00E71DFD">
                <w:delText>Protocol of general block transfer mechanism added.</w:delText>
              </w:r>
            </w:del>
          </w:p>
        </w:tc>
      </w:tr>
      <w:tr w:rsidR="00CB5B98" w:rsidDel="00E71DFD" w14:paraId="2F869F3D" w14:textId="18D80A10" w:rsidTr="00077BDE">
        <w:trPr>
          <w:cantSplit/>
          <w:jc w:val="center"/>
          <w:del w:id="8453"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09799D66" w14:textId="5E6CD99E" w:rsidR="00CB5B98" w:rsidDel="00E71DFD" w:rsidRDefault="00CB5B98" w:rsidP="00695ACD">
            <w:pPr>
              <w:pStyle w:val="TABLE-cell"/>
              <w:numPr>
                <w:ilvl w:val="0"/>
                <w:numId w:val="74"/>
              </w:numPr>
              <w:rPr>
                <w:del w:id="8454" w:author="John Cowburn" w:date="2022-03-03T10:35:00Z"/>
              </w:rPr>
            </w:pPr>
            <w:bookmarkStart w:id="8455" w:name="_Ref391021622" w:colFirst="0" w:colLast="0"/>
          </w:p>
        </w:tc>
        <w:tc>
          <w:tcPr>
            <w:tcW w:w="1161" w:type="dxa"/>
            <w:tcBorders>
              <w:top w:val="single" w:sz="4" w:space="0" w:color="auto"/>
              <w:left w:val="single" w:sz="4" w:space="0" w:color="auto"/>
              <w:bottom w:val="single" w:sz="4" w:space="0" w:color="auto"/>
              <w:right w:val="single" w:sz="4" w:space="0" w:color="auto"/>
            </w:tcBorders>
            <w:hideMark/>
          </w:tcPr>
          <w:p w14:paraId="19981019" w14:textId="22F12D1B" w:rsidR="00CB5B98" w:rsidDel="00E71DFD" w:rsidRDefault="00DF2A24" w:rsidP="00C40FCE">
            <w:pPr>
              <w:pStyle w:val="TABLE-cell"/>
              <w:rPr>
                <w:del w:id="8456" w:author="John Cowburn" w:date="2022-03-03T10:35:00Z"/>
              </w:rPr>
            </w:pPr>
            <w:del w:id="8457" w:author="John Cowburn" w:date="2022-03-03T10:35:00Z">
              <w:r w:rsidDel="00E71DFD">
                <w:fldChar w:fldCharType="begin" w:fldLock="1"/>
              </w:r>
              <w:r w:rsidDel="00E71DFD">
                <w:delInstrText xml:space="preserve"> REF _Ref406419898 \r \h </w:delInstrText>
              </w:r>
              <w:r w:rsidR="00E71DFD" w:rsidDel="00E71DFD">
                <w:delInstrText xml:space="preserve"> \* MERGEFORMAT </w:delInstrText>
              </w:r>
              <w:r w:rsidDel="00E71DFD">
                <w:fldChar w:fldCharType="separate"/>
              </w:r>
              <w:r w:rsidR="00811F07" w:rsidDel="00E71DFD">
                <w:delText>8</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79AE51D7" w14:textId="71530447" w:rsidR="00CB5B98" w:rsidDel="00E71DFD" w:rsidRDefault="00FB025D" w:rsidP="00C40FCE">
            <w:pPr>
              <w:pStyle w:val="TABLE-cell"/>
              <w:tabs>
                <w:tab w:val="left" w:pos="1279"/>
                <w:tab w:val="left" w:pos="5715"/>
              </w:tabs>
              <w:rPr>
                <w:del w:id="8458" w:author="John Cowburn" w:date="2022-03-03T10:35:00Z"/>
              </w:rPr>
            </w:pPr>
            <w:del w:id="8459" w:author="John Cowburn" w:date="2022-03-03T10:35:00Z">
              <w:r w:rsidDel="00E71DFD">
                <w:delText>A</w:delText>
              </w:r>
              <w:r w:rsidR="00CB5B98" w:rsidDel="00E71DFD">
                <w:delText>bstract syntax of the new services and APDUs added.</w:delText>
              </w:r>
            </w:del>
          </w:p>
        </w:tc>
      </w:tr>
      <w:bookmarkEnd w:id="8455"/>
      <w:tr w:rsidR="00CB5B98" w:rsidDel="00E71DFD" w14:paraId="40D888B6" w14:textId="3B3310D8" w:rsidTr="00077BDE">
        <w:trPr>
          <w:cantSplit/>
          <w:jc w:val="center"/>
          <w:del w:id="8460"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5A97C3FF" w14:textId="3306C6FA" w:rsidR="00CB5B98" w:rsidDel="00E71DFD" w:rsidRDefault="00CB5B98" w:rsidP="00695ACD">
            <w:pPr>
              <w:pStyle w:val="TABLE-cell"/>
              <w:numPr>
                <w:ilvl w:val="0"/>
                <w:numId w:val="74"/>
              </w:numPr>
              <w:rPr>
                <w:del w:id="8461"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0B46E981" w14:textId="21EF56A1" w:rsidR="00CB5B98" w:rsidDel="00E71DFD" w:rsidRDefault="00DF2A24" w:rsidP="00C40FCE">
            <w:pPr>
              <w:pStyle w:val="TABLE-cell"/>
              <w:rPr>
                <w:del w:id="8462" w:author="John Cowburn" w:date="2022-03-03T10:35:00Z"/>
              </w:rPr>
            </w:pPr>
            <w:del w:id="8463" w:author="John Cowburn" w:date="2022-03-03T10:35:00Z">
              <w:r w:rsidDel="00E71DFD">
                <w:fldChar w:fldCharType="begin" w:fldLock="1"/>
              </w:r>
              <w:r w:rsidDel="00E71DFD">
                <w:delInstrText xml:space="preserve"> REF _Ref421559671 \r \h </w:delInstrText>
              </w:r>
              <w:r w:rsidR="00E71DFD" w:rsidDel="00E71DFD">
                <w:delInstrText xml:space="preserve"> \* MERGEFORMAT </w:delInstrText>
              </w:r>
              <w:r w:rsidDel="00E71DFD">
                <w:fldChar w:fldCharType="separate"/>
              </w:r>
              <w:r w:rsidR="00811F07" w:rsidDel="00E71DFD">
                <w:delText>9</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3A78A180" w14:textId="73CDDA0D" w:rsidR="00CB5B98" w:rsidDel="00E71DFD" w:rsidRDefault="00FB025D" w:rsidP="00C40FCE">
            <w:pPr>
              <w:pStyle w:val="TABLE-cell"/>
              <w:tabs>
                <w:tab w:val="left" w:pos="1279"/>
                <w:tab w:val="left" w:pos="5715"/>
              </w:tabs>
              <w:rPr>
                <w:del w:id="8464" w:author="John Cowburn" w:date="2022-03-03T10:35:00Z"/>
              </w:rPr>
            </w:pPr>
            <w:del w:id="8465" w:author="John Cowburn" w:date="2022-03-03T10:35:00Z">
              <w:r w:rsidRPr="00FB025D" w:rsidDel="00E71DFD">
                <w:delText>COSEM APDU XML schema added.</w:delText>
              </w:r>
            </w:del>
          </w:p>
        </w:tc>
      </w:tr>
      <w:tr w:rsidR="00CB5B98" w:rsidDel="00E71DFD" w14:paraId="57650754" w14:textId="7E5D94E7" w:rsidTr="00077BDE">
        <w:trPr>
          <w:cantSplit/>
          <w:jc w:val="center"/>
          <w:del w:id="8466"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4E018675" w14:textId="311A0C81" w:rsidR="00CB5B98" w:rsidDel="00E71DFD" w:rsidRDefault="00CB5B98" w:rsidP="00695ACD">
            <w:pPr>
              <w:pStyle w:val="TABLE-cell"/>
              <w:numPr>
                <w:ilvl w:val="0"/>
                <w:numId w:val="74"/>
              </w:numPr>
              <w:rPr>
                <w:del w:id="8467"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2B901644" w14:textId="0F38CAA9" w:rsidR="00CB5B98" w:rsidDel="00E71DFD" w:rsidRDefault="006721D4" w:rsidP="00C40FCE">
            <w:pPr>
              <w:pStyle w:val="TABLE-cell"/>
              <w:rPr>
                <w:del w:id="8468" w:author="John Cowburn" w:date="2022-03-03T10:35:00Z"/>
              </w:rPr>
            </w:pPr>
            <w:del w:id="8469" w:author="John Cowburn" w:date="2022-03-03T10:35:00Z">
              <w:r w:rsidDel="00E71DFD">
                <w:fldChar w:fldCharType="begin" w:fldLock="1"/>
              </w:r>
              <w:r w:rsidDel="00E71DFD">
                <w:delInstrText xml:space="preserve"> REF _Ref406425520 \r \h </w:delInstrText>
              </w:r>
              <w:r w:rsidR="00E71DFD" w:rsidDel="00E71DFD">
                <w:delInstrText xml:space="preserve"> \* MERGEFORMAT </w:delInstrText>
              </w:r>
              <w:r w:rsidDel="00E71DFD">
                <w:fldChar w:fldCharType="separate"/>
              </w:r>
              <w:r w:rsidR="00811F07" w:rsidDel="00E71DFD">
                <w:delText>Annex B</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51B2E76C" w14:textId="34A378C9" w:rsidR="00CB5B98" w:rsidDel="00E71DFD" w:rsidRDefault="00FB025D" w:rsidP="00C40FCE">
            <w:pPr>
              <w:pStyle w:val="TABLE-cell"/>
              <w:tabs>
                <w:tab w:val="left" w:pos="1279"/>
                <w:tab w:val="left" w:pos="5715"/>
              </w:tabs>
              <w:rPr>
                <w:del w:id="8470" w:author="John Cowburn" w:date="2022-03-03T10:35:00Z"/>
              </w:rPr>
            </w:pPr>
            <w:del w:id="8471" w:author="John Cowburn" w:date="2022-03-03T10:35:00Z">
              <w:r w:rsidDel="00E71DFD">
                <w:delText>SMS short wrapper added.</w:delText>
              </w:r>
            </w:del>
          </w:p>
        </w:tc>
      </w:tr>
      <w:tr w:rsidR="00CB5B98" w:rsidDel="00E71DFD" w14:paraId="134B6D0B" w14:textId="5792DE28" w:rsidTr="00077BDE">
        <w:trPr>
          <w:cantSplit/>
          <w:jc w:val="center"/>
          <w:del w:id="8472"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59D70D56" w14:textId="6726529C" w:rsidR="00CB5B98" w:rsidDel="00E71DFD" w:rsidRDefault="00CB5B98" w:rsidP="00695ACD">
            <w:pPr>
              <w:pStyle w:val="TABLE-cell"/>
              <w:numPr>
                <w:ilvl w:val="0"/>
                <w:numId w:val="74"/>
              </w:numPr>
              <w:rPr>
                <w:del w:id="8473"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2A2784B2" w14:textId="5AA1D1C5" w:rsidR="00CB5B98" w:rsidDel="00E71DFD" w:rsidRDefault="006721D4" w:rsidP="00C40FCE">
            <w:pPr>
              <w:pStyle w:val="TABLE-cell"/>
              <w:rPr>
                <w:del w:id="8474" w:author="John Cowburn" w:date="2022-03-03T10:35:00Z"/>
              </w:rPr>
            </w:pPr>
            <w:del w:id="8475" w:author="John Cowburn" w:date="2022-03-03T10:35:00Z">
              <w:r w:rsidDel="00E71DFD">
                <w:fldChar w:fldCharType="begin" w:fldLock="1"/>
              </w:r>
              <w:r w:rsidDel="00E71DFD">
                <w:delInstrText xml:space="preserve"> REF _Ref421543166 \r \h </w:delInstrText>
              </w:r>
              <w:r w:rsidR="00E71DFD" w:rsidDel="00E71DFD">
                <w:delInstrText xml:space="preserve"> \* MERGEFORMAT </w:delInstrText>
              </w:r>
              <w:r w:rsidDel="00E71DFD">
                <w:fldChar w:fldCharType="separate"/>
              </w:r>
              <w:r w:rsidR="00811F07" w:rsidDel="00E71DFD">
                <w:delText>Annex C</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491A5C15" w14:textId="5367FE47" w:rsidR="00CB5B98" w:rsidRPr="00020C5F" w:rsidDel="00E71DFD" w:rsidRDefault="00FB025D" w:rsidP="00C40FCE">
            <w:pPr>
              <w:pStyle w:val="TABLE-cell"/>
              <w:tabs>
                <w:tab w:val="left" w:pos="1279"/>
                <w:tab w:val="left" w:pos="5715"/>
              </w:tabs>
              <w:rPr>
                <w:del w:id="8476" w:author="John Cowburn" w:date="2022-03-03T10:35:00Z"/>
              </w:rPr>
            </w:pPr>
            <w:del w:id="8477" w:author="John Cowburn" w:date="2022-03-03T10:35:00Z">
              <w:r w:rsidRPr="00FB025D" w:rsidDel="00E71DFD">
                <w:delText>Gateway protocol added.</w:delText>
              </w:r>
            </w:del>
          </w:p>
        </w:tc>
      </w:tr>
      <w:tr w:rsidR="00CB5B98" w:rsidDel="00E71DFD" w14:paraId="2F55FE6B" w14:textId="1D740244" w:rsidTr="00077BDE">
        <w:trPr>
          <w:cantSplit/>
          <w:jc w:val="center"/>
          <w:del w:id="8478"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4FA3098D" w14:textId="386181BE" w:rsidR="00CB5B98" w:rsidDel="00E71DFD" w:rsidRDefault="00CB5B98" w:rsidP="00695ACD">
            <w:pPr>
              <w:pStyle w:val="TABLE-cell"/>
              <w:numPr>
                <w:ilvl w:val="0"/>
                <w:numId w:val="74"/>
              </w:numPr>
              <w:rPr>
                <w:del w:id="8479"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3CB235CC" w14:textId="4C9D34F7" w:rsidR="00CB5B98" w:rsidDel="00E71DFD" w:rsidRDefault="006721D4" w:rsidP="00C40FCE">
            <w:pPr>
              <w:pStyle w:val="TABLE-cell"/>
              <w:rPr>
                <w:del w:id="8480" w:author="John Cowburn" w:date="2022-03-03T10:35:00Z"/>
              </w:rPr>
            </w:pPr>
            <w:del w:id="8481" w:author="John Cowburn" w:date="2022-03-03T10:35:00Z">
              <w:r w:rsidDel="00E71DFD">
                <w:fldChar w:fldCharType="begin" w:fldLock="1"/>
              </w:r>
              <w:r w:rsidDel="00E71DFD">
                <w:delInstrText xml:space="preserve"> REF _Ref421559772 \r \h </w:delInstrText>
              </w:r>
              <w:r w:rsidR="00E71DFD" w:rsidDel="00E71DFD">
                <w:delInstrText xml:space="preserve"> \* MERGEFORMAT </w:delInstrText>
              </w:r>
              <w:r w:rsidDel="00E71DFD">
                <w:fldChar w:fldCharType="separate"/>
              </w:r>
              <w:r w:rsidR="00811F07" w:rsidDel="00E71DFD">
                <w:delText>F.2</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1BC6A934" w14:textId="63A3C972" w:rsidR="00CB5B98" w:rsidDel="00E71DFD" w:rsidRDefault="00CB5B98" w:rsidP="00C40FCE">
            <w:pPr>
              <w:pStyle w:val="TABLE-cell"/>
              <w:tabs>
                <w:tab w:val="left" w:pos="1279"/>
                <w:tab w:val="left" w:pos="5715"/>
              </w:tabs>
              <w:rPr>
                <w:del w:id="8482" w:author="John Cowburn" w:date="2022-03-03T10:35:00Z"/>
              </w:rPr>
            </w:pPr>
            <w:del w:id="8483" w:author="John Cowburn" w:date="2022-03-03T10:35:00Z">
              <w:r w:rsidDel="00E71DFD">
                <w:delText>Example for the ACCESS service added.</w:delText>
              </w:r>
            </w:del>
          </w:p>
        </w:tc>
      </w:tr>
      <w:tr w:rsidR="00CB5B98" w:rsidDel="00E71DFD" w14:paraId="177D74A6" w14:textId="5C6166D2" w:rsidTr="00077BDE">
        <w:trPr>
          <w:cantSplit/>
          <w:jc w:val="center"/>
          <w:del w:id="8484"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110E1023" w14:textId="0687BB1B" w:rsidR="00CB5B98" w:rsidDel="00E71DFD" w:rsidRDefault="00CB5B98" w:rsidP="00695ACD">
            <w:pPr>
              <w:pStyle w:val="TABLE-cell"/>
              <w:numPr>
                <w:ilvl w:val="0"/>
                <w:numId w:val="74"/>
              </w:numPr>
              <w:rPr>
                <w:del w:id="8485"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638DCA35" w14:textId="4628DD98" w:rsidR="00CB5B98" w:rsidDel="00E71DFD" w:rsidRDefault="006721D4" w:rsidP="00C40FCE">
            <w:pPr>
              <w:pStyle w:val="TABLE-cell"/>
              <w:rPr>
                <w:del w:id="8486" w:author="John Cowburn" w:date="2022-03-03T10:35:00Z"/>
              </w:rPr>
            </w:pPr>
            <w:del w:id="8487" w:author="John Cowburn" w:date="2022-03-03T10:35:00Z">
              <w:r w:rsidDel="00E71DFD">
                <w:fldChar w:fldCharType="begin" w:fldLock="1"/>
              </w:r>
              <w:r w:rsidDel="00E71DFD">
                <w:delInstrText xml:space="preserve"> REF _Ref421559790 \r \h </w:delInstrText>
              </w:r>
              <w:r w:rsidR="00E71DFD" w:rsidDel="00E71DFD">
                <w:delInstrText xml:space="preserve"> \* MERGEFORMAT </w:delInstrText>
              </w:r>
              <w:r w:rsidDel="00E71DFD">
                <w:fldChar w:fldCharType="separate"/>
              </w:r>
              <w:r w:rsidR="00811F07" w:rsidDel="00E71DFD">
                <w:delText>F.3</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519335A2" w14:textId="64D1B6DF" w:rsidR="00CB5B98" w:rsidDel="00E71DFD" w:rsidRDefault="00CB5B98" w:rsidP="00C40FCE">
            <w:pPr>
              <w:pStyle w:val="TABLE-cell"/>
              <w:tabs>
                <w:tab w:val="left" w:pos="1279"/>
                <w:tab w:val="left" w:pos="5715"/>
              </w:tabs>
              <w:rPr>
                <w:del w:id="8488" w:author="John Cowburn" w:date="2022-03-03T10:35:00Z"/>
              </w:rPr>
            </w:pPr>
            <w:del w:id="8489" w:author="John Cowburn" w:date="2022-03-03T10:35:00Z">
              <w:r w:rsidDel="00E71DFD">
                <w:delText>Compact array example added.</w:delText>
              </w:r>
            </w:del>
          </w:p>
        </w:tc>
      </w:tr>
      <w:tr w:rsidR="00CB5B98" w:rsidDel="00E71DFD" w14:paraId="73941F8E" w14:textId="2D30ACCA" w:rsidTr="00077BDE">
        <w:trPr>
          <w:cantSplit/>
          <w:jc w:val="center"/>
          <w:del w:id="8490"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42F0D441" w14:textId="1FB27004" w:rsidR="00CB5B98" w:rsidDel="00E71DFD" w:rsidRDefault="00CB5B98" w:rsidP="00695ACD">
            <w:pPr>
              <w:pStyle w:val="TABLE-cell"/>
              <w:numPr>
                <w:ilvl w:val="0"/>
                <w:numId w:val="74"/>
              </w:numPr>
              <w:rPr>
                <w:del w:id="8491"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2C0B9430" w14:textId="5D13D1FC" w:rsidR="00CB5B98" w:rsidDel="00E71DFD" w:rsidRDefault="006721D4" w:rsidP="00C40FCE">
            <w:pPr>
              <w:pStyle w:val="TABLE-cell"/>
              <w:rPr>
                <w:del w:id="8492" w:author="John Cowburn" w:date="2022-03-03T10:35:00Z"/>
              </w:rPr>
            </w:pPr>
            <w:del w:id="8493" w:author="John Cowburn" w:date="2022-03-03T10:35:00Z">
              <w:r w:rsidDel="00E71DFD">
                <w:fldChar w:fldCharType="begin" w:fldLock="1"/>
              </w:r>
              <w:r w:rsidDel="00E71DFD">
                <w:delInstrText xml:space="preserve"> REF _Ref412412025 \r \h </w:delInstrText>
              </w:r>
              <w:r w:rsidR="00E71DFD" w:rsidDel="00E71DFD">
                <w:delInstrText xml:space="preserve"> \* MERGEFORMAT </w:delInstrText>
              </w:r>
              <w:r w:rsidDel="00E71DFD">
                <w:fldChar w:fldCharType="separate"/>
              </w:r>
              <w:r w:rsidR="00811F07" w:rsidDel="00E71DFD">
                <w:delText>Annex G</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5340AF5B" w14:textId="25B85F67" w:rsidR="00CB5B98" w:rsidDel="00E71DFD" w:rsidRDefault="00CB5B98" w:rsidP="00C40FCE">
            <w:pPr>
              <w:pStyle w:val="TABLE-cell"/>
              <w:tabs>
                <w:tab w:val="left" w:pos="1279"/>
                <w:tab w:val="left" w:pos="5715"/>
              </w:tabs>
              <w:rPr>
                <w:del w:id="8494" w:author="John Cowburn" w:date="2022-03-03T10:35:00Z"/>
              </w:rPr>
            </w:pPr>
            <w:del w:id="8495" w:author="John Cowburn" w:date="2022-03-03T10:35:00Z">
              <w:r w:rsidDel="00E71DFD">
                <w:delText>NSA Suite B elliptic curves and domain parameters added</w:delText>
              </w:r>
              <w:r w:rsidR="00FB025D" w:rsidDel="00E71DFD">
                <w:delText>.</w:delText>
              </w:r>
            </w:del>
          </w:p>
        </w:tc>
      </w:tr>
      <w:tr w:rsidR="00CB5B98" w:rsidDel="00E71DFD" w14:paraId="65F1117B" w14:textId="369B0B0D" w:rsidTr="00077BDE">
        <w:trPr>
          <w:cantSplit/>
          <w:jc w:val="center"/>
          <w:del w:id="8496"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148B8133" w14:textId="3F6187F7" w:rsidR="00CB5B98" w:rsidDel="00E71DFD" w:rsidRDefault="00CB5B98" w:rsidP="00695ACD">
            <w:pPr>
              <w:pStyle w:val="TABLE-cell"/>
              <w:numPr>
                <w:ilvl w:val="0"/>
                <w:numId w:val="74"/>
              </w:numPr>
              <w:rPr>
                <w:del w:id="8497"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tcPr>
          <w:p w14:paraId="46E849AF" w14:textId="0DF3C93C" w:rsidR="00CB5B98" w:rsidDel="00E71DFD" w:rsidRDefault="006721D4" w:rsidP="00C40FCE">
            <w:pPr>
              <w:pStyle w:val="TABLE-cell"/>
              <w:rPr>
                <w:del w:id="8498" w:author="John Cowburn" w:date="2022-03-03T10:35:00Z"/>
              </w:rPr>
            </w:pPr>
            <w:del w:id="8499" w:author="John Cowburn" w:date="2022-03-03T10:35:00Z">
              <w:r w:rsidDel="00E71DFD">
                <w:fldChar w:fldCharType="begin" w:fldLock="1"/>
              </w:r>
              <w:r w:rsidDel="00E71DFD">
                <w:delInstrText xml:space="preserve"> REF _Ref415144366 \r \h </w:delInstrText>
              </w:r>
              <w:r w:rsidR="00E71DFD" w:rsidDel="00E71DFD">
                <w:delInstrText xml:space="preserve"> \* MERGEFORMAT </w:delInstrText>
              </w:r>
              <w:r w:rsidDel="00E71DFD">
                <w:fldChar w:fldCharType="separate"/>
              </w:r>
              <w:r w:rsidR="00811F07" w:rsidDel="00E71DFD">
                <w:delText>Annex H</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585F9557" w14:textId="104EB5A4" w:rsidR="00CB5B98" w:rsidDel="00E71DFD" w:rsidRDefault="00CB5B98" w:rsidP="00C40FCE">
            <w:pPr>
              <w:pStyle w:val="TABLE-cell"/>
              <w:tabs>
                <w:tab w:val="left" w:pos="1279"/>
                <w:tab w:val="left" w:pos="5715"/>
              </w:tabs>
              <w:rPr>
                <w:del w:id="8500" w:author="John Cowburn" w:date="2022-03-03T10:35:00Z"/>
              </w:rPr>
            </w:pPr>
            <w:del w:id="8501" w:author="John Cowburn" w:date="2022-03-03T10:35:00Z">
              <w:r w:rsidDel="00E71DFD">
                <w:delText>Certificate examples added.</w:delText>
              </w:r>
            </w:del>
          </w:p>
        </w:tc>
      </w:tr>
      <w:tr w:rsidR="00CB5B98" w:rsidDel="00E71DFD" w14:paraId="4B780FD8" w14:textId="1AD2890E" w:rsidTr="00077BDE">
        <w:trPr>
          <w:cantSplit/>
          <w:jc w:val="center"/>
          <w:del w:id="8502"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6C388495" w14:textId="7503CD95" w:rsidR="00CB5B98" w:rsidDel="00E71DFD" w:rsidRDefault="00CB5B98" w:rsidP="00695ACD">
            <w:pPr>
              <w:pStyle w:val="TABLE-cell"/>
              <w:numPr>
                <w:ilvl w:val="0"/>
                <w:numId w:val="74"/>
              </w:numPr>
              <w:rPr>
                <w:del w:id="8503"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tcPr>
          <w:p w14:paraId="4F432D5B" w14:textId="7E6C96E2" w:rsidR="00CB5B98" w:rsidDel="00E71DFD" w:rsidRDefault="006721D4" w:rsidP="00C40FCE">
            <w:pPr>
              <w:pStyle w:val="TABLE-cell"/>
              <w:rPr>
                <w:del w:id="8504" w:author="John Cowburn" w:date="2022-03-03T10:35:00Z"/>
              </w:rPr>
            </w:pPr>
            <w:del w:id="8505" w:author="John Cowburn" w:date="2022-03-03T10:35:00Z">
              <w:r w:rsidDel="00E71DFD">
                <w:fldChar w:fldCharType="begin" w:fldLock="1"/>
              </w:r>
              <w:r w:rsidDel="00E71DFD">
                <w:delInstrText xml:space="preserve"> REF _Ref412412410 \r \h </w:delInstrText>
              </w:r>
              <w:r w:rsidR="00E71DFD" w:rsidDel="00E71DFD">
                <w:delInstrText xml:space="preserve"> \* MERGEFORMAT </w:delInstrText>
              </w:r>
              <w:r w:rsidDel="00E71DFD">
                <w:fldChar w:fldCharType="separate"/>
              </w:r>
              <w:r w:rsidR="00811F07" w:rsidDel="00E71DFD">
                <w:delText>Annex I</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5F2FE52E" w14:textId="1F304BA4" w:rsidR="00CB5B98" w:rsidDel="00E71DFD" w:rsidRDefault="00CB5B98" w:rsidP="00C40FCE">
            <w:pPr>
              <w:pStyle w:val="TABLE-cell"/>
              <w:tabs>
                <w:tab w:val="left" w:pos="1279"/>
                <w:tab w:val="left" w:pos="5715"/>
              </w:tabs>
              <w:rPr>
                <w:del w:id="8506" w:author="John Cowburn" w:date="2022-03-03T10:35:00Z"/>
              </w:rPr>
            </w:pPr>
            <w:del w:id="8507" w:author="John Cowburn" w:date="2022-03-03T10:35:00Z">
              <w:r w:rsidDel="00E71DFD">
                <w:delText xml:space="preserve">Use of key agreement schemes in </w:delText>
              </w:r>
            </w:del>
            <w:del w:id="8508" w:author="John Cowburn" w:date="2021-04-16T14:02:00Z">
              <w:r w:rsidDel="00635BE8">
                <w:delText>DLMS</w:delText>
              </w:r>
            </w:del>
            <w:del w:id="8509" w:author="John Cowburn" w:date="2022-03-03T10:35:00Z">
              <w:r w:rsidDel="00E71DFD">
                <w:delText>/COSEM added</w:delText>
              </w:r>
              <w:r w:rsidR="00FB025D" w:rsidDel="00E71DFD">
                <w:delText>.</w:delText>
              </w:r>
            </w:del>
          </w:p>
        </w:tc>
      </w:tr>
      <w:tr w:rsidR="00CB5B98" w:rsidDel="00E71DFD" w14:paraId="178B33DA" w14:textId="0B328DA8" w:rsidTr="00077BDE">
        <w:trPr>
          <w:cantSplit/>
          <w:jc w:val="center"/>
          <w:del w:id="8510"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5804AE27" w14:textId="19E09396" w:rsidR="00CB5B98" w:rsidDel="00E71DFD" w:rsidRDefault="00CB5B98" w:rsidP="00695ACD">
            <w:pPr>
              <w:pStyle w:val="TABLE-cell"/>
              <w:numPr>
                <w:ilvl w:val="0"/>
                <w:numId w:val="74"/>
              </w:numPr>
              <w:rPr>
                <w:del w:id="8511"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tcPr>
          <w:p w14:paraId="469A0275" w14:textId="5294E3E5" w:rsidR="00CB5B98" w:rsidDel="00E71DFD" w:rsidRDefault="006721D4" w:rsidP="00C40FCE">
            <w:pPr>
              <w:pStyle w:val="TABLE-cell"/>
              <w:rPr>
                <w:del w:id="8512" w:author="John Cowburn" w:date="2022-03-03T10:35:00Z"/>
              </w:rPr>
            </w:pPr>
            <w:del w:id="8513" w:author="John Cowburn" w:date="2022-03-03T10:35:00Z">
              <w:r w:rsidDel="00E71DFD">
                <w:fldChar w:fldCharType="begin" w:fldLock="1"/>
              </w:r>
              <w:r w:rsidDel="00E71DFD">
                <w:delInstrText xml:space="preserve"> REF _Ref412413671 \r \h </w:delInstrText>
              </w:r>
              <w:r w:rsidR="00E71DFD" w:rsidDel="00E71DFD">
                <w:delInstrText xml:space="preserve"> \* MERGEFORMAT </w:delInstrText>
              </w:r>
              <w:r w:rsidDel="00E71DFD">
                <w:fldChar w:fldCharType="separate"/>
              </w:r>
              <w:r w:rsidR="00811F07" w:rsidDel="00E71DFD">
                <w:delText>Annex J</w:delText>
              </w:r>
              <w:r w:rsidDel="00E71DFD">
                <w:fldChar w:fldCharType="end"/>
              </w:r>
            </w:del>
          </w:p>
        </w:tc>
        <w:tc>
          <w:tcPr>
            <w:tcW w:w="7798" w:type="dxa"/>
            <w:tcBorders>
              <w:top w:val="single" w:sz="4" w:space="0" w:color="auto"/>
              <w:left w:val="single" w:sz="4" w:space="0" w:color="auto"/>
              <w:bottom w:val="single" w:sz="4" w:space="0" w:color="auto"/>
              <w:right w:val="single" w:sz="4" w:space="0" w:color="auto"/>
            </w:tcBorders>
            <w:hideMark/>
          </w:tcPr>
          <w:p w14:paraId="1D5D18C0" w14:textId="1EE9D239" w:rsidR="00CB5B98" w:rsidDel="00E71DFD" w:rsidRDefault="00CB5B98" w:rsidP="00C40FCE">
            <w:pPr>
              <w:pStyle w:val="TABLE-cell"/>
              <w:tabs>
                <w:tab w:val="left" w:pos="1279"/>
                <w:tab w:val="left" w:pos="5715"/>
              </w:tabs>
              <w:rPr>
                <w:del w:id="8514" w:author="John Cowburn" w:date="2022-03-03T10:35:00Z"/>
              </w:rPr>
            </w:pPr>
            <w:del w:id="8515" w:author="John Cowburn" w:date="2022-03-03T10:35:00Z">
              <w:r w:rsidDel="00E71DFD">
                <w:delText>Exchanging protected xDLMS APDUs between TP and server added.</w:delText>
              </w:r>
            </w:del>
          </w:p>
        </w:tc>
      </w:tr>
      <w:tr w:rsidR="00CB5B98" w:rsidDel="00E71DFD" w14:paraId="760346F6" w14:textId="1FBE501E" w:rsidTr="00077BDE">
        <w:trPr>
          <w:cantSplit/>
          <w:jc w:val="center"/>
          <w:del w:id="8516" w:author="John Cowburn" w:date="2022-03-03T10:35:00Z"/>
        </w:trPr>
        <w:tc>
          <w:tcPr>
            <w:tcW w:w="596" w:type="dxa"/>
            <w:tcBorders>
              <w:top w:val="single" w:sz="4" w:space="0" w:color="auto"/>
              <w:left w:val="single" w:sz="4" w:space="0" w:color="auto"/>
              <w:bottom w:val="single" w:sz="4" w:space="0" w:color="auto"/>
              <w:right w:val="single" w:sz="4" w:space="0" w:color="auto"/>
            </w:tcBorders>
          </w:tcPr>
          <w:p w14:paraId="5250EB37" w14:textId="2D711B4F" w:rsidR="00CB5B98" w:rsidDel="00E71DFD" w:rsidRDefault="00CB5B98" w:rsidP="00695ACD">
            <w:pPr>
              <w:pStyle w:val="TABLE-cell"/>
              <w:numPr>
                <w:ilvl w:val="0"/>
                <w:numId w:val="74"/>
              </w:numPr>
              <w:rPr>
                <w:del w:id="8517" w:author="John Cowburn" w:date="2022-03-03T10:35:00Z"/>
              </w:rPr>
            </w:pPr>
          </w:p>
        </w:tc>
        <w:tc>
          <w:tcPr>
            <w:tcW w:w="1161" w:type="dxa"/>
            <w:tcBorders>
              <w:top w:val="single" w:sz="4" w:space="0" w:color="auto"/>
              <w:left w:val="single" w:sz="4" w:space="0" w:color="auto"/>
              <w:bottom w:val="single" w:sz="4" w:space="0" w:color="auto"/>
              <w:right w:val="single" w:sz="4" w:space="0" w:color="auto"/>
            </w:tcBorders>
            <w:hideMark/>
          </w:tcPr>
          <w:p w14:paraId="055C7F97" w14:textId="6C0E7B51" w:rsidR="00CB5B98" w:rsidDel="00E71DFD" w:rsidRDefault="00CB5B98" w:rsidP="00C40FCE">
            <w:pPr>
              <w:pStyle w:val="TABLE-cell"/>
              <w:rPr>
                <w:del w:id="8518" w:author="John Cowburn" w:date="2022-03-03T10:35:00Z"/>
              </w:rPr>
            </w:pPr>
            <w:del w:id="8519" w:author="John Cowburn" w:date="2022-03-03T10:35:00Z">
              <w:r w:rsidDel="00E71DFD">
                <w:delText>Bibliography</w:delText>
              </w:r>
            </w:del>
          </w:p>
        </w:tc>
        <w:tc>
          <w:tcPr>
            <w:tcW w:w="7798" w:type="dxa"/>
            <w:tcBorders>
              <w:top w:val="single" w:sz="4" w:space="0" w:color="auto"/>
              <w:left w:val="single" w:sz="4" w:space="0" w:color="auto"/>
              <w:bottom w:val="single" w:sz="4" w:space="0" w:color="auto"/>
              <w:right w:val="single" w:sz="4" w:space="0" w:color="auto"/>
            </w:tcBorders>
            <w:hideMark/>
          </w:tcPr>
          <w:p w14:paraId="489778D4" w14:textId="7B41A0AF" w:rsidR="00CB5B98" w:rsidDel="00E71DFD" w:rsidRDefault="00CB5B98" w:rsidP="00C40FCE">
            <w:pPr>
              <w:pStyle w:val="TABLE-cell"/>
              <w:tabs>
                <w:tab w:val="left" w:pos="1279"/>
                <w:tab w:val="left" w:pos="5715"/>
              </w:tabs>
              <w:rPr>
                <w:del w:id="8520" w:author="John Cowburn" w:date="2022-03-03T10:35:00Z"/>
              </w:rPr>
            </w:pPr>
            <w:del w:id="8521" w:author="John Cowburn" w:date="2022-03-03T10:35:00Z">
              <w:r w:rsidDel="00E71DFD">
                <w:delText>New references added.</w:delText>
              </w:r>
            </w:del>
          </w:p>
        </w:tc>
      </w:tr>
    </w:tbl>
    <w:p w14:paraId="76C6456C" w14:textId="77777777" w:rsidR="00A24376" w:rsidRPr="00347160" w:rsidRDefault="00A24376" w:rsidP="002F7A07">
      <w:pPr>
        <w:pStyle w:val="NOTE"/>
      </w:pPr>
    </w:p>
    <w:p w14:paraId="2F623C64" w14:textId="77777777" w:rsidR="002F7A07" w:rsidRDefault="002F7A07">
      <w:pPr>
        <w:rPr>
          <w:sz w:val="24"/>
        </w:rPr>
      </w:pPr>
      <w:bookmarkStart w:id="8522" w:name="_Toc277948404"/>
      <w:bookmarkStart w:id="8523" w:name="_Toc279392076"/>
      <w:bookmarkStart w:id="8524" w:name="_Toc279397019"/>
      <w:bookmarkStart w:id="8525" w:name="_Toc299013378"/>
      <w:bookmarkStart w:id="8526" w:name="Bibliography"/>
      <w:bookmarkStart w:id="8527" w:name="_Toc315426494"/>
      <w:bookmarkStart w:id="8528" w:name="_Toc406524291"/>
      <w:bookmarkStart w:id="8529" w:name="_Toc437856654"/>
      <w:r>
        <w:br w:type="page"/>
      </w:r>
    </w:p>
    <w:p w14:paraId="66B3A16A" w14:textId="77777777" w:rsidR="00162259" w:rsidRPr="00347160" w:rsidRDefault="00162259" w:rsidP="002F7A07">
      <w:pPr>
        <w:pStyle w:val="HEADINGNonumber"/>
      </w:pPr>
      <w:bookmarkStart w:id="8530" w:name="_Toc97127357"/>
      <w:r w:rsidRPr="002F7A07">
        <w:lastRenderedPageBreak/>
        <w:t>Bibliography</w:t>
      </w:r>
      <w:bookmarkEnd w:id="8522"/>
      <w:bookmarkEnd w:id="8523"/>
      <w:bookmarkEnd w:id="8524"/>
      <w:bookmarkEnd w:id="8525"/>
      <w:bookmarkEnd w:id="8526"/>
      <w:bookmarkEnd w:id="8527"/>
      <w:bookmarkEnd w:id="8528"/>
      <w:bookmarkEnd w:id="8529"/>
      <w:bookmarkEnd w:id="8530"/>
    </w:p>
    <w:p w14:paraId="14445E97" w14:textId="46CD78B0" w:rsidR="006A654A" w:rsidRPr="006A654A" w:rsidRDefault="006A654A" w:rsidP="007E2610">
      <w:pPr>
        <w:pStyle w:val="PARAGRAPH"/>
        <w:rPr>
          <w:i/>
        </w:rPr>
      </w:pPr>
      <w:bookmarkStart w:id="8531" w:name="_Hlt481760787"/>
      <w:bookmarkStart w:id="8532" w:name="_Hlt481760798"/>
      <w:bookmarkStart w:id="8533" w:name="DLMSUA_1000_1_BB11"/>
      <w:bookmarkStart w:id="8534" w:name="IEC613341"/>
      <w:bookmarkEnd w:id="8531"/>
      <w:bookmarkEnd w:id="8532"/>
      <w:r w:rsidRPr="006A654A">
        <w:rPr>
          <w:i/>
        </w:rPr>
        <w:t xml:space="preserve">The </w:t>
      </w:r>
      <w:del w:id="8535" w:author="John Cowburn" w:date="2021-04-16T14:02:00Z">
        <w:r w:rsidRPr="006A654A" w:rsidDel="00635BE8">
          <w:rPr>
            <w:i/>
          </w:rPr>
          <w:delText>DLMS</w:delText>
        </w:r>
      </w:del>
      <w:ins w:id="8536" w:author="John Cowburn" w:date="2021-04-16T14:02:00Z">
        <w:r w:rsidR="00635BE8">
          <w:rPr>
            <w:i/>
          </w:rPr>
          <w:t>DLMS®</w:t>
        </w:r>
      </w:ins>
      <w:r w:rsidRPr="006A654A">
        <w:rPr>
          <w:i/>
        </w:rPr>
        <w:t xml:space="preserve"> UA “Books” are available for the members of the </w:t>
      </w:r>
      <w:del w:id="8537" w:author="John Cowburn" w:date="2021-04-16T14:02:00Z">
        <w:r w:rsidRPr="006A654A" w:rsidDel="00635BE8">
          <w:rPr>
            <w:i/>
          </w:rPr>
          <w:delText>DLMS</w:delText>
        </w:r>
      </w:del>
      <w:ins w:id="8538" w:author="John Cowburn" w:date="2021-04-16T14:02:00Z">
        <w:r w:rsidR="00635BE8">
          <w:rPr>
            <w:i/>
          </w:rPr>
          <w:t>DLMS®</w:t>
        </w:r>
      </w:ins>
      <w:r w:rsidRPr="006A654A">
        <w:rPr>
          <w:i/>
        </w:rPr>
        <w:t xml:space="preserve"> User Association. See www.dlms.com</w:t>
      </w:r>
    </w:p>
    <w:p w14:paraId="37D00F13" w14:textId="2980D088" w:rsidR="00D070C8" w:rsidRDefault="00D070C8" w:rsidP="00D070C8">
      <w:pPr>
        <w:pStyle w:val="PARAGRAPH"/>
        <w:rPr>
          <w:ins w:id="8539" w:author="John Cowburn" w:date="2021-03-24T13:06:00Z"/>
          <w:i/>
        </w:rPr>
      </w:pPr>
      <w:ins w:id="8540" w:author="John Cowburn" w:date="2021-03-24T13:06:00Z">
        <w:r>
          <w:t>DLMS UA 1000-1, the “Blue Book” Ed. 1</w:t>
        </w:r>
      </w:ins>
      <w:ins w:id="8541" w:author="John Cowburn" w:date="2021-03-24T13:07:00Z">
        <w:r>
          <w:t>4</w:t>
        </w:r>
      </w:ins>
      <w:ins w:id="8542" w:author="John Cowburn" w:date="2021-03-24T13:06:00Z">
        <w:r>
          <w:t>.0: 20</w:t>
        </w:r>
      </w:ins>
      <w:ins w:id="8543" w:author="John Cowburn" w:date="2021-03-24T13:07:00Z">
        <w:r>
          <w:t>20</w:t>
        </w:r>
      </w:ins>
      <w:ins w:id="8544" w:author="John Cowburn" w:date="2021-03-24T13:06:00Z">
        <w:r>
          <w:t xml:space="preserve">, </w:t>
        </w:r>
        <w:r>
          <w:rPr>
            <w:i/>
          </w:rPr>
          <w:t xml:space="preserve">COSEM interface classes and OBIS identification system </w:t>
        </w:r>
      </w:ins>
    </w:p>
    <w:p w14:paraId="1DED7CBB" w14:textId="425FE91B" w:rsidR="007E2610" w:rsidDel="00906671" w:rsidRDefault="007E2610" w:rsidP="007E2610">
      <w:pPr>
        <w:pStyle w:val="PARAGRAPH"/>
        <w:rPr>
          <w:del w:id="8545" w:author="John Cowburn" w:date="2022-03-03T12:10:00Z"/>
          <w:i/>
        </w:rPr>
      </w:pPr>
      <w:del w:id="8546" w:author="John Cowburn" w:date="2022-03-03T12:10:00Z">
        <w:r w:rsidDel="00906671">
          <w:delText>DLMS UA 1000-1, the “Blue Book” Ed. 11.0: 2013</w:delText>
        </w:r>
        <w:bookmarkEnd w:id="8533"/>
        <w:r w:rsidDel="00906671">
          <w:delText xml:space="preserve">, </w:delText>
        </w:r>
        <w:r w:rsidDel="00906671">
          <w:rPr>
            <w:i/>
          </w:rPr>
          <w:delText xml:space="preserve">COSEM interface classes and OBIS identification system </w:delText>
        </w:r>
      </w:del>
    </w:p>
    <w:p w14:paraId="3AD6DC6A" w14:textId="651BBACD" w:rsidR="007E2610" w:rsidDel="00906671" w:rsidRDefault="007E2610" w:rsidP="007E2610">
      <w:pPr>
        <w:pStyle w:val="PARAGRAPH"/>
        <w:rPr>
          <w:del w:id="8547" w:author="John Cowburn" w:date="2022-03-03T12:10:00Z"/>
          <w:i/>
        </w:rPr>
      </w:pPr>
      <w:bookmarkStart w:id="8548" w:name="DLMSUA_1000_1_BB12"/>
      <w:del w:id="8549" w:author="John Cowburn" w:date="2022-03-03T12:10:00Z">
        <w:r w:rsidDel="00906671">
          <w:delText>DLMS UA 1000-1, the “Blue Book” Ed. 12.0: 2014</w:delText>
        </w:r>
        <w:bookmarkEnd w:id="8548"/>
        <w:r w:rsidDel="00906671">
          <w:delText xml:space="preserve">, </w:delText>
        </w:r>
        <w:r w:rsidDel="00906671">
          <w:rPr>
            <w:i/>
          </w:rPr>
          <w:delText xml:space="preserve">COSEM interface classes and OBIS identification system </w:delText>
        </w:r>
      </w:del>
    </w:p>
    <w:p w14:paraId="4EC25A31" w14:textId="745E21F0" w:rsidR="006353B3" w:rsidRDefault="006353B3" w:rsidP="006353B3">
      <w:pPr>
        <w:pStyle w:val="PARAGRAPH"/>
        <w:rPr>
          <w:ins w:id="8550" w:author="John Cowburn" w:date="2021-03-24T13:13:00Z"/>
        </w:rPr>
      </w:pPr>
      <w:ins w:id="8551" w:author="John Cowburn" w:date="2021-03-24T13:13:00Z">
        <w:r>
          <w:t>DLMS UA 1000-2, the "Green Book" Ed. 10.0</w:t>
        </w:r>
      </w:ins>
      <w:ins w:id="8552" w:author="John Cowburn" w:date="2021-03-24T13:14:00Z">
        <w:r>
          <w:t xml:space="preserve"> Amendment 1.0</w:t>
        </w:r>
      </w:ins>
      <w:ins w:id="8553" w:author="John Cowburn" w:date="2021-03-24T13:13:00Z">
        <w:r>
          <w:t>:20</w:t>
        </w:r>
      </w:ins>
      <w:ins w:id="8554" w:author="John Cowburn" w:date="2021-03-24T13:14:00Z">
        <w:r>
          <w:t>21</w:t>
        </w:r>
      </w:ins>
      <w:ins w:id="8555" w:author="John Cowburn" w:date="2021-03-24T13:13:00Z">
        <w:r>
          <w:t xml:space="preserve">, </w:t>
        </w:r>
      </w:ins>
      <w:ins w:id="8556" w:author="John Cowburn" w:date="2021-04-16T14:03:00Z">
        <w:r w:rsidR="00635BE8">
          <w:rPr>
            <w:i/>
          </w:rPr>
          <w:t>DLMS®</w:t>
        </w:r>
      </w:ins>
      <w:ins w:id="8557" w:author="John Cowburn" w:date="2021-03-24T13:13:00Z">
        <w:r>
          <w:rPr>
            <w:i/>
          </w:rPr>
          <w:t xml:space="preserve">/COSEM Architecture and Protocols </w:t>
        </w:r>
      </w:ins>
    </w:p>
    <w:p w14:paraId="3AE4CC48" w14:textId="3BFCB044" w:rsidR="006353B3" w:rsidRDefault="006353B3" w:rsidP="006353B3">
      <w:pPr>
        <w:pStyle w:val="PARAGRAPH"/>
        <w:rPr>
          <w:ins w:id="8558" w:author="John Cowburn" w:date="2021-03-24T13:10:00Z"/>
        </w:rPr>
      </w:pPr>
      <w:ins w:id="8559" w:author="John Cowburn" w:date="2021-03-24T13:10:00Z">
        <w:r>
          <w:t xml:space="preserve">DLMS UA 1000-2, the "Green Book" Ed. </w:t>
        </w:r>
      </w:ins>
      <w:ins w:id="8560" w:author="John Cowburn" w:date="2021-03-24T13:13:00Z">
        <w:r>
          <w:t>10</w:t>
        </w:r>
      </w:ins>
      <w:ins w:id="8561" w:author="John Cowburn" w:date="2021-03-24T13:10:00Z">
        <w:r>
          <w:t>.0:20</w:t>
        </w:r>
      </w:ins>
      <w:ins w:id="8562" w:author="John Cowburn" w:date="2021-03-24T13:13:00Z">
        <w:r>
          <w:t>20</w:t>
        </w:r>
      </w:ins>
      <w:ins w:id="8563" w:author="John Cowburn" w:date="2021-03-24T13:10:00Z">
        <w:r>
          <w:t xml:space="preserve">, </w:t>
        </w:r>
      </w:ins>
      <w:ins w:id="8564" w:author="John Cowburn" w:date="2021-04-16T14:03:00Z">
        <w:r w:rsidR="00635BE8">
          <w:rPr>
            <w:i/>
          </w:rPr>
          <w:t>DLMS®</w:t>
        </w:r>
      </w:ins>
      <w:ins w:id="8565" w:author="John Cowburn" w:date="2021-03-24T13:10:00Z">
        <w:r>
          <w:rPr>
            <w:i/>
          </w:rPr>
          <w:t xml:space="preserve">/COSEM Architecture and Protocols </w:t>
        </w:r>
      </w:ins>
    </w:p>
    <w:p w14:paraId="5FD2971D" w14:textId="2BC3905D" w:rsidR="007E2610" w:rsidDel="00906671" w:rsidRDefault="007E2610" w:rsidP="007E2610">
      <w:pPr>
        <w:pStyle w:val="PARAGRAPH"/>
        <w:rPr>
          <w:del w:id="8566" w:author="John Cowburn" w:date="2022-03-03T12:10:00Z"/>
        </w:rPr>
      </w:pPr>
      <w:del w:id="8567" w:author="John Cowburn" w:date="2022-03-03T12:10:00Z">
        <w:r w:rsidDel="00906671">
          <w:delText xml:space="preserve">DLMS UA 1000-2, the "Green Book" Ed.  7.0:2009, </w:delText>
        </w:r>
      </w:del>
      <w:del w:id="8568" w:author="John Cowburn" w:date="2021-04-16T14:03:00Z">
        <w:r w:rsidDel="00635BE8">
          <w:rPr>
            <w:i/>
          </w:rPr>
          <w:delText>DLMS</w:delText>
        </w:r>
      </w:del>
      <w:del w:id="8569" w:author="John Cowburn" w:date="2022-03-03T12:10:00Z">
        <w:r w:rsidDel="00906671">
          <w:rPr>
            <w:i/>
          </w:rPr>
          <w:delText xml:space="preserve">/COSEM Architecture and Protocols </w:delText>
        </w:r>
      </w:del>
    </w:p>
    <w:p w14:paraId="2CFC0DC0" w14:textId="26D6834C" w:rsidR="007E2610" w:rsidDel="00906671" w:rsidRDefault="007E2610" w:rsidP="007E2610">
      <w:pPr>
        <w:pStyle w:val="PARAGRAPH"/>
        <w:rPr>
          <w:del w:id="8570" w:author="John Cowburn" w:date="2022-03-03T12:10:00Z"/>
        </w:rPr>
      </w:pPr>
      <w:del w:id="8571" w:author="John Cowburn" w:date="2022-03-03T12:10:00Z">
        <w:r w:rsidDel="00906671">
          <w:delText>DLMS UA 1000-2, the "Green Book"</w:delText>
        </w:r>
        <w:r w:rsidDel="00906671">
          <w:rPr>
            <w:i/>
          </w:rPr>
          <w:delText xml:space="preserve"> </w:delText>
        </w:r>
        <w:r w:rsidDel="00906671">
          <w:delText xml:space="preserve">Ed. 7.0, Amendment 3: 2013, </w:delText>
        </w:r>
      </w:del>
      <w:del w:id="8572" w:author="John Cowburn" w:date="2021-04-16T14:03:00Z">
        <w:r w:rsidDel="00635BE8">
          <w:rPr>
            <w:i/>
          </w:rPr>
          <w:delText>DLMS</w:delText>
        </w:r>
      </w:del>
      <w:del w:id="8573" w:author="John Cowburn" w:date="2022-03-03T12:10:00Z">
        <w:r w:rsidDel="00906671">
          <w:rPr>
            <w:i/>
          </w:rPr>
          <w:delText>/COSEM Architecture and Protocols, (cancels and replaces Amendment 1 and 2)</w:delText>
        </w:r>
      </w:del>
    </w:p>
    <w:p w14:paraId="5CA84CE6" w14:textId="2D60E19C" w:rsidR="007E2610" w:rsidDel="00906671" w:rsidRDefault="007E2610" w:rsidP="007E2610">
      <w:pPr>
        <w:pStyle w:val="PARAGRAPH"/>
        <w:rPr>
          <w:del w:id="8574" w:author="John Cowburn" w:date="2022-03-03T12:10:00Z"/>
        </w:rPr>
      </w:pPr>
      <w:bookmarkStart w:id="8575" w:name="DLMSUA_1000_2_GB8"/>
      <w:del w:id="8576" w:author="John Cowburn" w:date="2022-03-03T12:10:00Z">
        <w:r w:rsidDel="00906671">
          <w:delText xml:space="preserve">DLMS UA </w:delText>
        </w:r>
        <w:r w:rsidR="004F167C" w:rsidDel="00906671">
          <w:delText>1000-2, the “Green Book” Ed. 8.1</w:delText>
        </w:r>
        <w:r w:rsidDel="00906671">
          <w:delText>:201</w:delText>
        </w:r>
        <w:r w:rsidR="004F167C" w:rsidDel="00906671">
          <w:delText>5</w:delText>
        </w:r>
        <w:bookmarkEnd w:id="8575"/>
        <w:r w:rsidDel="00906671">
          <w:delText>,</w:delText>
        </w:r>
        <w:r w:rsidDel="00906671">
          <w:tab/>
        </w:r>
      </w:del>
      <w:del w:id="8577" w:author="John Cowburn" w:date="2021-04-16T14:03:00Z">
        <w:r w:rsidDel="00635BE8">
          <w:rPr>
            <w:i/>
          </w:rPr>
          <w:delText>DLMS</w:delText>
        </w:r>
      </w:del>
      <w:del w:id="8578" w:author="John Cowburn" w:date="2022-03-03T12:10:00Z">
        <w:r w:rsidDel="00906671">
          <w:rPr>
            <w:i/>
          </w:rPr>
          <w:delText xml:space="preserve">/COSEM Architecture and Protocols </w:delText>
        </w:r>
      </w:del>
    </w:p>
    <w:p w14:paraId="3F9AFEB4" w14:textId="7220D576" w:rsidR="007E2610" w:rsidRDefault="007E2610" w:rsidP="007E2610">
      <w:pPr>
        <w:pStyle w:val="PARAGRAPH"/>
      </w:pPr>
      <w:bookmarkStart w:id="8579" w:name="DLMSUA100_1_YB"/>
      <w:r>
        <w:t>DLMS UA 1001-1</w:t>
      </w:r>
      <w:bookmarkEnd w:id="8579"/>
      <w:r>
        <w:t>, the “Yellow Book”, Ed. 4.0:2007,</w:t>
      </w:r>
      <w:r>
        <w:tab/>
      </w:r>
      <w:del w:id="8580" w:author="John Cowburn" w:date="2021-04-16T14:03:00Z">
        <w:r w:rsidDel="00635BE8">
          <w:rPr>
            <w:i/>
          </w:rPr>
          <w:delText>DLMS</w:delText>
        </w:r>
      </w:del>
      <w:ins w:id="8581" w:author="John Cowburn" w:date="2021-04-16T14:03:00Z">
        <w:r w:rsidR="00635BE8">
          <w:rPr>
            <w:i/>
          </w:rPr>
          <w:t>DLMS®</w:t>
        </w:r>
      </w:ins>
      <w:r>
        <w:rPr>
          <w:i/>
        </w:rPr>
        <w:t>/COSEM Conformance test and certification process</w:t>
      </w:r>
    </w:p>
    <w:p w14:paraId="382A0F7D" w14:textId="77777777" w:rsidR="007E2610" w:rsidRPr="007E2610" w:rsidRDefault="007E2610" w:rsidP="00162259">
      <w:pPr>
        <w:pStyle w:val="PARAGRAPH"/>
        <w:rPr>
          <w:rStyle w:val="Reference"/>
          <w:i/>
          <w:noProof w:val="0"/>
        </w:rPr>
      </w:pPr>
      <w:bookmarkStart w:id="8582" w:name="DLMSUA1002_Glossary"/>
      <w:r>
        <w:t>DLMS UA 1002</w:t>
      </w:r>
      <w:bookmarkEnd w:id="8582"/>
      <w:r>
        <w:t>, the “White Book”,</w:t>
      </w:r>
      <w:r>
        <w:rPr>
          <w:i/>
        </w:rPr>
        <w:t xml:space="preserve"> </w:t>
      </w:r>
      <w:r>
        <w:t xml:space="preserve">Ed. 1.0:2003, </w:t>
      </w:r>
      <w:r>
        <w:rPr>
          <w:i/>
        </w:rPr>
        <w:t>COSEM Glossary of terms</w:t>
      </w:r>
    </w:p>
    <w:p w14:paraId="40A10EEB" w14:textId="77777777" w:rsidR="00162259" w:rsidRPr="00347160" w:rsidRDefault="00077BDE" w:rsidP="00162259">
      <w:pPr>
        <w:pStyle w:val="PARAGRAPH"/>
        <w:rPr>
          <w:rStyle w:val="Reference"/>
          <w:i/>
        </w:rPr>
      </w:pPr>
      <w:r>
        <w:rPr>
          <w:rStyle w:val="Reference"/>
        </w:rPr>
        <w:t>IEC 6</w:t>
      </w:r>
      <w:r w:rsidR="00162259" w:rsidRPr="00347160">
        <w:rPr>
          <w:rStyle w:val="Reference"/>
        </w:rPr>
        <w:t>0050-300,</w:t>
      </w:r>
      <w:r w:rsidR="00162259" w:rsidRPr="00347160">
        <w:rPr>
          <w:rStyle w:val="Reference"/>
          <w:i/>
        </w:rPr>
        <w:t xml:space="preserve"> International Electrotechnical Vocabulary – Electrical and electronic measurements and measuring instruments</w:t>
      </w:r>
    </w:p>
    <w:p w14:paraId="7DC62569" w14:textId="77777777" w:rsidR="00162259" w:rsidRPr="00347160" w:rsidRDefault="00077BDE" w:rsidP="00162259">
      <w:pPr>
        <w:pStyle w:val="PARAGRAPH"/>
        <w:rPr>
          <w:i/>
        </w:rPr>
      </w:pPr>
      <w:bookmarkStart w:id="8583" w:name="IEC61334432LLC"/>
      <w:bookmarkEnd w:id="8534"/>
      <w:r>
        <w:t>IEC 6</w:t>
      </w:r>
      <w:r w:rsidR="00162259" w:rsidRPr="00347160">
        <w:t>1334-4-32</w:t>
      </w:r>
      <w:bookmarkEnd w:id="8583"/>
      <w:r w:rsidR="00162259" w:rsidRPr="00347160">
        <w:t>:1996,</w:t>
      </w:r>
      <w:r w:rsidR="00162259" w:rsidRPr="00347160">
        <w:rPr>
          <w:i/>
        </w:rPr>
        <w:t xml:space="preserve"> Distribution automation using distribution line carrier systems – Part 4: Data communication protocols – Section 32: Data link layer – Logical link control (LLC)</w:t>
      </w:r>
    </w:p>
    <w:p w14:paraId="35961765" w14:textId="77777777" w:rsidR="00162259" w:rsidRPr="00347160" w:rsidRDefault="00077BDE" w:rsidP="00162259">
      <w:pPr>
        <w:pStyle w:val="PARAGRAPH"/>
        <w:rPr>
          <w:i/>
        </w:rPr>
      </w:pPr>
      <w:r>
        <w:t>IEC 6</w:t>
      </w:r>
      <w:r w:rsidR="00162259" w:rsidRPr="00347160">
        <w:t xml:space="preserve">1334-4-511:2000, </w:t>
      </w:r>
      <w:r w:rsidR="00162259" w:rsidRPr="00347160">
        <w:rPr>
          <w:i/>
        </w:rPr>
        <w:t>Distribution automation using distribution line carrier systems – Part 4-511: Data communication protocols – Systems management – CIASE protocol</w:t>
      </w:r>
    </w:p>
    <w:p w14:paraId="5A0C470C" w14:textId="77777777" w:rsidR="00162259" w:rsidRPr="00347160" w:rsidRDefault="00077BDE" w:rsidP="00162259">
      <w:pPr>
        <w:pStyle w:val="PARAGRAPH"/>
        <w:rPr>
          <w:i/>
        </w:rPr>
      </w:pPr>
      <w:bookmarkStart w:id="8584" w:name="IEC613344512MIB"/>
      <w:r>
        <w:t>IEC 6</w:t>
      </w:r>
      <w:r w:rsidR="00162259" w:rsidRPr="00347160">
        <w:t>1334-4-512</w:t>
      </w:r>
      <w:bookmarkEnd w:id="8584"/>
      <w:r w:rsidR="00162259" w:rsidRPr="00347160">
        <w:t>:2001,</w:t>
      </w:r>
      <w:r w:rsidR="00162259" w:rsidRPr="00347160">
        <w:rPr>
          <w:i/>
        </w:rPr>
        <w:t xml:space="preserve"> Distribution automation using distribution line carrier systems – Part 4-512: Data communication protocols – System management using profile 61334-5-1 – Management Information Base (MIB)</w:t>
      </w:r>
    </w:p>
    <w:p w14:paraId="240E6A88" w14:textId="77777777" w:rsidR="00162259" w:rsidRDefault="00077BDE" w:rsidP="00162259">
      <w:pPr>
        <w:pStyle w:val="PARAGRAPH"/>
        <w:rPr>
          <w:i/>
        </w:rPr>
      </w:pPr>
      <w:bookmarkStart w:id="8585" w:name="IEC61334451SFSK"/>
      <w:r>
        <w:t>IEC 6</w:t>
      </w:r>
      <w:r w:rsidR="00162259" w:rsidRPr="00347160">
        <w:t>1334-5-1</w:t>
      </w:r>
      <w:bookmarkEnd w:id="8585"/>
      <w:r w:rsidR="00162259" w:rsidRPr="00347160">
        <w:t xml:space="preserve">:2001, </w:t>
      </w:r>
      <w:r w:rsidR="00162259" w:rsidRPr="00347160">
        <w:rPr>
          <w:i/>
        </w:rPr>
        <w:t>Distribution automation using distribution line carrier systems – Part 5-1: Lower layer profiles – The spread frequency shift keying (S-FSK) profile</w:t>
      </w:r>
    </w:p>
    <w:p w14:paraId="5819AEB5" w14:textId="4759D2BC" w:rsidR="00DF2099" w:rsidRPr="00347160" w:rsidRDefault="00DF2099" w:rsidP="00DF2099">
      <w:pPr>
        <w:pStyle w:val="PARAGRAPH"/>
      </w:pPr>
      <w:bookmarkStart w:id="8586" w:name="IEC62056_1_0_Framework"/>
      <w:r>
        <w:t>IEC 6</w:t>
      </w:r>
      <w:r w:rsidRPr="00347160">
        <w:t>2056-1-0</w:t>
      </w:r>
      <w:bookmarkEnd w:id="8586"/>
      <w:r w:rsidRPr="00347160">
        <w:t xml:space="preserve">, </w:t>
      </w:r>
      <w:r w:rsidRPr="004D4676">
        <w:rPr>
          <w:rStyle w:val="Emphasis"/>
        </w:rPr>
        <w:t xml:space="preserve">Electricity metering data exchange – The </w:t>
      </w:r>
      <w:del w:id="8587" w:author="John Cowburn" w:date="2021-04-16T14:04:00Z">
        <w:r w:rsidRPr="004D4676" w:rsidDel="00635BE8">
          <w:rPr>
            <w:rStyle w:val="Emphasis"/>
          </w:rPr>
          <w:delText>DLMS</w:delText>
        </w:r>
      </w:del>
      <w:ins w:id="8588" w:author="John Cowburn" w:date="2021-04-16T14:04:00Z">
        <w:r w:rsidR="00635BE8">
          <w:rPr>
            <w:rStyle w:val="Emphasis"/>
          </w:rPr>
          <w:t>DLMS®</w:t>
        </w:r>
      </w:ins>
      <w:r w:rsidRPr="004D4676">
        <w:rPr>
          <w:rStyle w:val="Emphasis"/>
        </w:rPr>
        <w:t>/COSEM suite – Part 1</w:t>
      </w:r>
      <w:r w:rsidRPr="004D4676">
        <w:rPr>
          <w:rStyle w:val="Emphasis"/>
        </w:rPr>
        <w:noBreakHyphen/>
        <w:t>0: Smart metering standardisation framework</w:t>
      </w:r>
    </w:p>
    <w:p w14:paraId="6C5044A5" w14:textId="7B8E581D" w:rsidR="00DF2099" w:rsidRPr="00347160" w:rsidRDefault="00DF2099" w:rsidP="00DF2099">
      <w:pPr>
        <w:pStyle w:val="PARAGRAPH"/>
        <w:rPr>
          <w:i/>
        </w:rPr>
      </w:pPr>
      <w:r w:rsidRPr="00795A32">
        <w:rPr>
          <w:i/>
        </w:rPr>
        <w:t xml:space="preserve">IEC </w:t>
      </w:r>
      <w:r w:rsidR="00DF382F">
        <w:rPr>
          <w:i/>
        </w:rPr>
        <w:t xml:space="preserve">TS </w:t>
      </w:r>
      <w:r w:rsidRPr="00795A32">
        <w:rPr>
          <w:i/>
        </w:rPr>
        <w:t xml:space="preserve">62056-1-1, Electricity metering data exchange – The </w:t>
      </w:r>
      <w:del w:id="8589" w:author="John Cowburn" w:date="2021-04-16T14:04:00Z">
        <w:r w:rsidRPr="00795A32" w:rsidDel="00635BE8">
          <w:rPr>
            <w:i/>
          </w:rPr>
          <w:delText>DLMS</w:delText>
        </w:r>
      </w:del>
      <w:ins w:id="8590" w:author="John Cowburn" w:date="2021-04-16T14:04:00Z">
        <w:r w:rsidR="00635BE8">
          <w:rPr>
            <w:i/>
          </w:rPr>
          <w:t>DLMS®</w:t>
        </w:r>
      </w:ins>
      <w:r w:rsidRPr="00795A32">
        <w:rPr>
          <w:i/>
        </w:rPr>
        <w:t xml:space="preserve">/COSEM suite –  Part 1-1: Template for </w:t>
      </w:r>
      <w:del w:id="8591" w:author="John Cowburn" w:date="2021-04-16T14:04:00Z">
        <w:r w:rsidRPr="00795A32" w:rsidDel="00635BE8">
          <w:rPr>
            <w:i/>
          </w:rPr>
          <w:delText>DLMS</w:delText>
        </w:r>
      </w:del>
      <w:ins w:id="8592" w:author="John Cowburn" w:date="2021-04-16T14:04:00Z">
        <w:r w:rsidR="00635BE8">
          <w:rPr>
            <w:i/>
          </w:rPr>
          <w:t>DLMS®</w:t>
        </w:r>
      </w:ins>
      <w:r w:rsidRPr="00795A32">
        <w:rPr>
          <w:i/>
        </w:rPr>
        <w:t>/COSEM communication profile standards</w:t>
      </w:r>
    </w:p>
    <w:p w14:paraId="5E66678C" w14:textId="77777777" w:rsidR="00162259" w:rsidRPr="00347160" w:rsidRDefault="00162259" w:rsidP="00162259">
      <w:pPr>
        <w:pStyle w:val="PARAGRAPH"/>
        <w:rPr>
          <w:i/>
        </w:rPr>
      </w:pPr>
      <w:r w:rsidRPr="00347160">
        <w:t>IEC</w:t>
      </w:r>
      <w:r w:rsidR="0093598B">
        <w:t xml:space="preserve"> </w:t>
      </w:r>
      <w:r w:rsidRPr="00347160">
        <w:t>TR 62056-41:1998,</w:t>
      </w:r>
      <w:r w:rsidRPr="00347160">
        <w:rPr>
          <w:i/>
        </w:rPr>
        <w:t xml:space="preserve"> Electricity metering – Data exchange for meter reading, tariff and load control – Part 41: Data exchange using wide area networks: Public switched telephone network (PSTN) with LINK+ protocol</w:t>
      </w:r>
    </w:p>
    <w:p w14:paraId="199F5E92" w14:textId="77777777" w:rsidR="00162259" w:rsidRPr="00347160" w:rsidRDefault="00162259" w:rsidP="00162259">
      <w:pPr>
        <w:pStyle w:val="PARAGRAPH"/>
        <w:rPr>
          <w:i/>
        </w:rPr>
      </w:pPr>
      <w:r w:rsidRPr="00347160">
        <w:t>IEC</w:t>
      </w:r>
      <w:r w:rsidR="0093598B">
        <w:t xml:space="preserve"> </w:t>
      </w:r>
      <w:r w:rsidRPr="00347160">
        <w:t>TR 62056-51:1998</w:t>
      </w:r>
      <w:r w:rsidRPr="00347160">
        <w:rPr>
          <w:i/>
        </w:rPr>
        <w:t>, Electricity metering – Data exchange for meter reading, tariff and load control – Part 51: Application layer protocols</w:t>
      </w:r>
    </w:p>
    <w:p w14:paraId="11FBD26C" w14:textId="46102B18" w:rsidR="00162259" w:rsidRDefault="00162259" w:rsidP="00162259">
      <w:pPr>
        <w:pStyle w:val="PARAGRAPH"/>
        <w:rPr>
          <w:i/>
        </w:rPr>
      </w:pPr>
      <w:r w:rsidRPr="00347160">
        <w:t>IEC</w:t>
      </w:r>
      <w:r w:rsidR="0093598B">
        <w:t xml:space="preserve"> </w:t>
      </w:r>
      <w:r w:rsidRPr="00347160">
        <w:t>TR 62056-52:1998</w:t>
      </w:r>
      <w:r w:rsidRPr="00347160">
        <w:rPr>
          <w:i/>
        </w:rPr>
        <w:t>, Electricity metering – Data exchange for meter reading, tariff and load control – Part 52: Communication protocols management distribution line message specification (</w:t>
      </w:r>
      <w:del w:id="8593" w:author="John Cowburn" w:date="2021-04-16T14:04:00Z">
        <w:r w:rsidRPr="00347160" w:rsidDel="00635BE8">
          <w:rPr>
            <w:i/>
          </w:rPr>
          <w:delText>DLMS</w:delText>
        </w:r>
      </w:del>
      <w:ins w:id="8594" w:author="John Cowburn" w:date="2021-04-16T14:04:00Z">
        <w:r w:rsidR="00635BE8">
          <w:rPr>
            <w:i/>
          </w:rPr>
          <w:t>DLMS®</w:t>
        </w:r>
      </w:ins>
      <w:r w:rsidRPr="00347160">
        <w:rPr>
          <w:i/>
        </w:rPr>
        <w:t>) server</w:t>
      </w:r>
    </w:p>
    <w:p w14:paraId="04C42260" w14:textId="6AF96FC7" w:rsidR="00A40853" w:rsidRPr="00347160" w:rsidRDefault="00A40853" w:rsidP="00A40853">
      <w:pPr>
        <w:pStyle w:val="PARAGRAPH"/>
      </w:pPr>
      <w:r>
        <w:lastRenderedPageBreak/>
        <w:t>IEC 6</w:t>
      </w:r>
      <w:r w:rsidRPr="00347160">
        <w:t>2056-6-1:</w:t>
      </w:r>
      <w:ins w:id="8595" w:author="John Cowburn" w:date="2021-03-24T13:05:00Z">
        <w:r w:rsidR="00D070C8">
          <w:t>2021</w:t>
        </w:r>
      </w:ins>
      <w:del w:id="8596" w:author="John Cowburn" w:date="2021-03-24T13:05:00Z">
        <w:r w:rsidRPr="00347160" w:rsidDel="00D070C8">
          <w:delText>—</w:delText>
        </w:r>
      </w:del>
      <w:r w:rsidRPr="00347160">
        <w:t xml:space="preserve">, </w:t>
      </w:r>
      <w:r w:rsidRPr="004D4676">
        <w:rPr>
          <w:rStyle w:val="Emphasis"/>
        </w:rPr>
        <w:t xml:space="preserve">Electricity metering data exchange – The </w:t>
      </w:r>
      <w:del w:id="8597" w:author="John Cowburn" w:date="2021-04-16T14:04:00Z">
        <w:r w:rsidRPr="004D4676" w:rsidDel="00635BE8">
          <w:rPr>
            <w:rStyle w:val="Emphasis"/>
          </w:rPr>
          <w:delText>DLMS</w:delText>
        </w:r>
      </w:del>
      <w:ins w:id="8598" w:author="John Cowburn" w:date="2021-04-16T14:04:00Z">
        <w:r w:rsidR="00635BE8">
          <w:rPr>
            <w:rStyle w:val="Emphasis"/>
          </w:rPr>
          <w:t>DLMS®</w:t>
        </w:r>
      </w:ins>
      <w:r w:rsidRPr="004D4676">
        <w:rPr>
          <w:rStyle w:val="Emphasis"/>
        </w:rPr>
        <w:t>/COSEM suite – Part 6-1: Object Identification System (OBIS)</w:t>
      </w:r>
      <w:r>
        <w:rPr>
          <w:rFonts w:ascii="ZWAdobeF" w:hAnsi="ZWAdobeF" w:cs="ZWAdobeF"/>
          <w:spacing w:val="0"/>
          <w:sz w:val="2"/>
          <w:szCs w:val="2"/>
        </w:rPr>
        <w:t>2F</w:t>
      </w:r>
      <w:r w:rsidRPr="00347160">
        <w:rPr>
          <w:rStyle w:val="FootnoteReference"/>
          <w:i/>
        </w:rPr>
        <w:footnoteReference w:id="6"/>
      </w:r>
    </w:p>
    <w:p w14:paraId="736765A2" w14:textId="4AD9088E" w:rsidR="008E5ACA" w:rsidRPr="008E5ACA" w:rsidRDefault="008E5ACA" w:rsidP="008E5ACA">
      <w:pPr>
        <w:pStyle w:val="PARAGRAPH"/>
      </w:pPr>
      <w:bookmarkStart w:id="8599" w:name="IEC62056_7_3_MBus"/>
      <w:r>
        <w:t>IEC 62056-7-3</w:t>
      </w:r>
      <w:r w:rsidR="006D15EA">
        <w:t>:</w:t>
      </w:r>
      <w:ins w:id="8600" w:author="John Cowburn" w:date="2021-03-24T13:03:00Z">
        <w:r w:rsidR="00D070C8">
          <w:t>2017</w:t>
        </w:r>
      </w:ins>
      <w:del w:id="8601" w:author="John Cowburn" w:date="2021-03-24T13:03:00Z">
        <w:r w:rsidR="006D15EA" w:rsidDel="00D070C8">
          <w:delText>—</w:delText>
        </w:r>
      </w:del>
      <w:bookmarkEnd w:id="8599"/>
      <w:r w:rsidR="00521922">
        <w:t xml:space="preserve">, </w:t>
      </w:r>
      <w:del w:id="8602" w:author="John Cowburn" w:date="2021-03-24T13:03:00Z">
        <w:r w:rsidR="00521922" w:rsidDel="00D070C8">
          <w:delText>(13/1729/FDIS</w:delText>
        </w:r>
        <w:r w:rsidDel="00D070C8">
          <w:delText>),</w:delText>
        </w:r>
      </w:del>
      <w:r>
        <w:t xml:space="preserve"> </w:t>
      </w:r>
      <w:r w:rsidRPr="006D0DF3">
        <w:rPr>
          <w:i/>
        </w:rPr>
        <w:t xml:space="preserve">Electricity metering data exchange – The </w:t>
      </w:r>
      <w:del w:id="8603" w:author="John Cowburn" w:date="2021-04-16T14:04:00Z">
        <w:r w:rsidRPr="006D0DF3" w:rsidDel="00635BE8">
          <w:rPr>
            <w:i/>
          </w:rPr>
          <w:delText>DLMS</w:delText>
        </w:r>
      </w:del>
      <w:ins w:id="8604" w:author="John Cowburn" w:date="2021-04-16T14:04:00Z">
        <w:r w:rsidR="00635BE8">
          <w:rPr>
            <w:i/>
          </w:rPr>
          <w:t>DLMS®</w:t>
        </w:r>
      </w:ins>
      <w:r w:rsidRPr="006D0DF3">
        <w:rPr>
          <w:i/>
        </w:rPr>
        <w:t>/COSEM suite – Part 7-3: Wired and wireless M-Bus communication profiles for local and neighbourhood networks</w:t>
      </w:r>
    </w:p>
    <w:p w14:paraId="60B2F0DC" w14:textId="00171C7F" w:rsidR="00B46627" w:rsidRPr="00347160" w:rsidRDefault="00077BDE" w:rsidP="00B46627">
      <w:pPr>
        <w:pStyle w:val="PARAGRAPH"/>
        <w:rPr>
          <w:i/>
        </w:rPr>
      </w:pPr>
      <w:bookmarkStart w:id="8605" w:name="IEC62056_7_6_HDLC"/>
      <w:r>
        <w:t>IEC 6</w:t>
      </w:r>
      <w:r w:rsidR="00B46627" w:rsidRPr="00347160">
        <w:t>2056-7-6</w:t>
      </w:r>
      <w:bookmarkEnd w:id="8605"/>
      <w:r w:rsidR="00B46627" w:rsidRPr="00347160">
        <w:t xml:space="preserve">:2013, </w:t>
      </w:r>
      <w:r w:rsidR="00B46627" w:rsidRPr="00347160">
        <w:rPr>
          <w:i/>
        </w:rPr>
        <w:t xml:space="preserve">Electricity metering data exchange – The </w:t>
      </w:r>
      <w:del w:id="8606" w:author="John Cowburn" w:date="2021-04-16T14:04:00Z">
        <w:r w:rsidR="00B46627" w:rsidRPr="00347160" w:rsidDel="00635BE8">
          <w:rPr>
            <w:i/>
          </w:rPr>
          <w:delText>DLMS</w:delText>
        </w:r>
      </w:del>
      <w:ins w:id="8607" w:author="John Cowburn" w:date="2021-04-16T14:04:00Z">
        <w:r w:rsidR="00635BE8">
          <w:rPr>
            <w:i/>
          </w:rPr>
          <w:t>DLMS®</w:t>
        </w:r>
      </w:ins>
      <w:r w:rsidR="00B46627" w:rsidRPr="00347160">
        <w:rPr>
          <w:i/>
        </w:rPr>
        <w:t>/COSEM suite – Part 7</w:t>
      </w:r>
      <w:r w:rsidR="00B46627" w:rsidRPr="00347160">
        <w:rPr>
          <w:i/>
        </w:rPr>
        <w:noBreakHyphen/>
        <w:t>6: The 3-layer, connection-oriented HDLC based communication profile</w:t>
      </w:r>
    </w:p>
    <w:p w14:paraId="4BCF0F3F" w14:textId="3091E277" w:rsidR="00B46627" w:rsidRDefault="00077BDE" w:rsidP="00B46627">
      <w:pPr>
        <w:pStyle w:val="PARAGRAPH"/>
        <w:rPr>
          <w:i/>
        </w:rPr>
      </w:pPr>
      <w:bookmarkStart w:id="8608" w:name="IEC62056_9_7_TCPUDPIP"/>
      <w:r>
        <w:t>IEC 6</w:t>
      </w:r>
      <w:r w:rsidR="00B46627" w:rsidRPr="00347160">
        <w:t>2056-9-7</w:t>
      </w:r>
      <w:bookmarkEnd w:id="8608"/>
      <w:r w:rsidR="00B46627" w:rsidRPr="00347160">
        <w:t xml:space="preserve">:2013, </w:t>
      </w:r>
      <w:r w:rsidR="00B46627" w:rsidRPr="00347160">
        <w:rPr>
          <w:i/>
        </w:rPr>
        <w:t xml:space="preserve">Electricity metering data exchange – The </w:t>
      </w:r>
      <w:del w:id="8609" w:author="John Cowburn" w:date="2021-04-16T14:04:00Z">
        <w:r w:rsidR="00B46627" w:rsidRPr="00347160" w:rsidDel="00635BE8">
          <w:rPr>
            <w:i/>
          </w:rPr>
          <w:delText>DLMS</w:delText>
        </w:r>
      </w:del>
      <w:ins w:id="8610" w:author="John Cowburn" w:date="2021-04-16T14:04:00Z">
        <w:r w:rsidR="00635BE8">
          <w:rPr>
            <w:i/>
          </w:rPr>
          <w:t>DLMS®</w:t>
        </w:r>
      </w:ins>
      <w:r w:rsidR="00B46627" w:rsidRPr="00347160">
        <w:rPr>
          <w:i/>
        </w:rPr>
        <w:t>/COSEM suite – Part 9</w:t>
      </w:r>
      <w:r w:rsidR="00B46627" w:rsidRPr="00347160">
        <w:rPr>
          <w:i/>
        </w:rPr>
        <w:noBreakHyphen/>
        <w:t>7: Communication profile for TCP-UDP/IP networks</w:t>
      </w:r>
    </w:p>
    <w:p w14:paraId="6188D03B" w14:textId="64D511AC" w:rsidR="001B3921" w:rsidRPr="00082D43" w:rsidRDefault="001B3921" w:rsidP="001B3921">
      <w:pPr>
        <w:pStyle w:val="PARAGRAPH"/>
        <w:rPr>
          <w:i/>
        </w:rPr>
      </w:pPr>
      <w:bookmarkStart w:id="8611" w:name="prENTS52056_8_4_DLMS_COSEM_OFDM1"/>
      <w:bookmarkStart w:id="8612" w:name="CLC52056_8_4_DLMS_COSEM_PRIME"/>
      <w:del w:id="8613" w:author="John Cowburn" w:date="2022-03-03T12:11:00Z">
        <w:r w:rsidDel="00907E00">
          <w:delText xml:space="preserve">Future </w:delText>
        </w:r>
      </w:del>
      <w:r>
        <w:t>IEC 6</w:t>
      </w:r>
      <w:r w:rsidRPr="00082D43">
        <w:t>2056-8-4</w:t>
      </w:r>
      <w:bookmarkEnd w:id="8611"/>
      <w:r w:rsidRPr="00082D43">
        <w:t>:</w:t>
      </w:r>
      <w:bookmarkEnd w:id="8612"/>
      <w:ins w:id="8614" w:author="John Cowburn" w:date="2021-03-24T13:04:00Z">
        <w:r w:rsidR="00D070C8">
          <w:t>2018</w:t>
        </w:r>
      </w:ins>
      <w:del w:id="8615" w:author="John Cowburn" w:date="2021-03-24T13:04:00Z">
        <w:r w:rsidDel="00D070C8">
          <w:delText>—</w:delText>
        </w:r>
      </w:del>
      <w:r w:rsidRPr="00082D43">
        <w:t>,</w:t>
      </w:r>
      <w:r w:rsidRPr="00082D43">
        <w:rPr>
          <w:i/>
        </w:rPr>
        <w:tab/>
      </w:r>
      <w:r w:rsidRPr="00082D43">
        <w:rPr>
          <w:i/>
          <w:iCs/>
        </w:rPr>
        <w:t xml:space="preserve">ELECTRICITY METERING DATA EXCHANGE – THE </w:t>
      </w:r>
      <w:del w:id="8616" w:author="John Cowburn" w:date="2021-04-16T14:04:00Z">
        <w:r w:rsidRPr="00082D43" w:rsidDel="00635BE8">
          <w:rPr>
            <w:i/>
            <w:iCs/>
          </w:rPr>
          <w:delText>DLMS</w:delText>
        </w:r>
      </w:del>
      <w:ins w:id="8617" w:author="John Cowburn" w:date="2021-04-16T14:04:00Z">
        <w:r w:rsidR="00635BE8">
          <w:rPr>
            <w:i/>
            <w:iCs/>
          </w:rPr>
          <w:t>DLMS®</w:t>
        </w:r>
      </w:ins>
      <w:r w:rsidRPr="00082D43">
        <w:rPr>
          <w:i/>
          <w:iCs/>
        </w:rPr>
        <w:t>/COSEM SUITE – Part 8-4: Narrow-band OFDM PRIME PLC communication profile for neighbourhood networks</w:t>
      </w:r>
    </w:p>
    <w:p w14:paraId="58A95A4C" w14:textId="07AF37EB" w:rsidR="001B3921" w:rsidRDefault="001B3921" w:rsidP="00B46627">
      <w:pPr>
        <w:pStyle w:val="PARAGRAPH"/>
        <w:rPr>
          <w:ins w:id="8618" w:author="John Cowburn" w:date="2022-03-03T12:11:00Z"/>
          <w:i/>
          <w:iCs/>
        </w:rPr>
      </w:pPr>
      <w:bookmarkStart w:id="8619" w:name="CLC52056_8_5_DLMS_COSEM_G3"/>
      <w:del w:id="8620" w:author="John Cowburn" w:date="2022-03-03T12:11:00Z">
        <w:r w:rsidDel="00907E00">
          <w:delText xml:space="preserve">Future </w:delText>
        </w:r>
      </w:del>
      <w:r>
        <w:t>IEC 6</w:t>
      </w:r>
      <w:r w:rsidRPr="00082D43">
        <w:t>2056-8-5</w:t>
      </w:r>
      <w:ins w:id="8621" w:author="John Cowburn" w:date="2021-03-24T13:04:00Z">
        <w:r w:rsidR="00D070C8">
          <w:t>:2017</w:t>
        </w:r>
      </w:ins>
      <w:del w:id="8622" w:author="John Cowburn" w:date="2021-03-24T13:04:00Z">
        <w:r w:rsidRPr="00082D43" w:rsidDel="00D070C8">
          <w:delText>:</w:delText>
        </w:r>
        <w:bookmarkEnd w:id="8619"/>
        <w:r w:rsidDel="00D070C8">
          <w:delText>—</w:delText>
        </w:r>
        <w:r w:rsidRPr="00082D43" w:rsidDel="00D070C8">
          <w:delText>,</w:delText>
        </w:r>
        <w:r w:rsidDel="00D070C8">
          <w:delText xml:space="preserve"> 13/1708/CDV</w:delText>
        </w:r>
      </w:del>
      <w:r>
        <w:t>,</w:t>
      </w:r>
      <w:r w:rsidRPr="00082D43">
        <w:rPr>
          <w:i/>
        </w:rPr>
        <w:tab/>
      </w:r>
      <w:r w:rsidRPr="00082D43">
        <w:rPr>
          <w:i/>
          <w:iCs/>
        </w:rPr>
        <w:t xml:space="preserve">ELECTRICITY METERING DATA EXCHANGE – THE </w:t>
      </w:r>
      <w:del w:id="8623" w:author="John Cowburn" w:date="2021-04-16T14:04:00Z">
        <w:r w:rsidRPr="00082D43" w:rsidDel="00635BE8">
          <w:rPr>
            <w:i/>
            <w:iCs/>
          </w:rPr>
          <w:delText>DLMS</w:delText>
        </w:r>
      </w:del>
      <w:ins w:id="8624" w:author="John Cowburn" w:date="2021-04-16T14:04:00Z">
        <w:r w:rsidR="00635BE8">
          <w:rPr>
            <w:i/>
            <w:iCs/>
          </w:rPr>
          <w:t>DLMS®</w:t>
        </w:r>
      </w:ins>
      <w:r w:rsidRPr="00082D43">
        <w:rPr>
          <w:i/>
          <w:iCs/>
        </w:rPr>
        <w:t>/COSEM SUITE – Part 8-5</w:t>
      </w:r>
      <w:r>
        <w:rPr>
          <w:i/>
          <w:iCs/>
        </w:rPr>
        <w:t>: N</w:t>
      </w:r>
      <w:r w:rsidRPr="00082D43">
        <w:rPr>
          <w:i/>
          <w:iCs/>
        </w:rPr>
        <w:t>arrow</w:t>
      </w:r>
      <w:r>
        <w:rPr>
          <w:i/>
          <w:iCs/>
        </w:rPr>
        <w:t>-</w:t>
      </w:r>
      <w:r w:rsidRPr="00082D43">
        <w:rPr>
          <w:i/>
          <w:iCs/>
        </w:rPr>
        <w:t xml:space="preserve">band OFDM </w:t>
      </w:r>
      <w:r>
        <w:rPr>
          <w:i/>
          <w:iCs/>
        </w:rPr>
        <w:t>G3-PLC communication profile for neighbourhood networks</w:t>
      </w:r>
    </w:p>
    <w:p w14:paraId="0212EB53" w14:textId="00090B91" w:rsidR="00907E00" w:rsidRPr="001B3921" w:rsidRDefault="00907E00" w:rsidP="00907E00">
      <w:pPr>
        <w:pStyle w:val="PARAGRAPH"/>
        <w:rPr>
          <w:ins w:id="8625" w:author="John Cowburn" w:date="2022-03-03T12:11:00Z"/>
          <w:b/>
          <w:i/>
        </w:rPr>
      </w:pPr>
      <w:ins w:id="8626" w:author="John Cowburn" w:date="2022-03-03T12:11:00Z">
        <w:r>
          <w:t xml:space="preserve">Future </w:t>
        </w:r>
        <w:r>
          <w:t>IEC 6</w:t>
        </w:r>
        <w:r w:rsidRPr="00082D43">
          <w:t>2056-8-</w:t>
        </w:r>
        <w:r>
          <w:t>11:2022</w:t>
        </w:r>
        <w:r>
          <w:t>,</w:t>
        </w:r>
        <w:r w:rsidRPr="00082D43">
          <w:rPr>
            <w:i/>
          </w:rPr>
          <w:tab/>
        </w:r>
        <w:r w:rsidRPr="00082D43">
          <w:rPr>
            <w:i/>
            <w:iCs/>
          </w:rPr>
          <w:t xml:space="preserve">ELECTRICITY METERING DATA EXCHANGE – THE </w:t>
        </w:r>
        <w:r>
          <w:rPr>
            <w:i/>
            <w:iCs/>
          </w:rPr>
          <w:t>DLMS®</w:t>
        </w:r>
        <w:r w:rsidRPr="00082D43">
          <w:rPr>
            <w:i/>
            <w:iCs/>
          </w:rPr>
          <w:t>/COSEM SUITE – Part 8-</w:t>
        </w:r>
      </w:ins>
      <w:ins w:id="8627" w:author="John Cowburn" w:date="2022-03-03T12:12:00Z">
        <w:r>
          <w:rPr>
            <w:i/>
            <w:iCs/>
          </w:rPr>
          <w:t xml:space="preserve">11: </w:t>
        </w:r>
        <w:r w:rsidR="00CC71B1">
          <w:rPr>
            <w:i/>
            <w:iCs/>
          </w:rPr>
          <w:t>WiSUN</w:t>
        </w:r>
      </w:ins>
      <w:ins w:id="8628" w:author="John Cowburn" w:date="2022-03-03T12:11:00Z">
        <w:r>
          <w:rPr>
            <w:i/>
            <w:iCs/>
          </w:rPr>
          <w:t xml:space="preserve"> communication profile for neighbourhood networks</w:t>
        </w:r>
      </w:ins>
    </w:p>
    <w:p w14:paraId="59E3CCDC" w14:textId="5904559D" w:rsidR="00907E00" w:rsidRPr="001B3921" w:rsidRDefault="00CC71B1" w:rsidP="00907E00">
      <w:pPr>
        <w:pStyle w:val="PARAGRAPH"/>
        <w:rPr>
          <w:ins w:id="8629" w:author="John Cowburn" w:date="2022-03-03T12:11:00Z"/>
          <w:b/>
          <w:i/>
        </w:rPr>
      </w:pPr>
      <w:ins w:id="8630" w:author="John Cowburn" w:date="2022-03-03T12:12:00Z">
        <w:r>
          <w:t xml:space="preserve">Future </w:t>
        </w:r>
      </w:ins>
      <w:ins w:id="8631" w:author="John Cowburn" w:date="2022-03-03T12:11:00Z">
        <w:r w:rsidR="00907E00">
          <w:t>IEC 6</w:t>
        </w:r>
        <w:r w:rsidR="00907E00" w:rsidRPr="00082D43">
          <w:t>2056-8-</w:t>
        </w:r>
      </w:ins>
      <w:ins w:id="8632" w:author="John Cowburn" w:date="2022-03-03T12:12:00Z">
        <w:r>
          <w:t>12:2022</w:t>
        </w:r>
      </w:ins>
      <w:ins w:id="8633" w:author="John Cowburn" w:date="2022-03-03T12:11:00Z">
        <w:r w:rsidR="00907E00">
          <w:t>,</w:t>
        </w:r>
        <w:r w:rsidR="00907E00" w:rsidRPr="00082D43">
          <w:rPr>
            <w:i/>
          </w:rPr>
          <w:tab/>
        </w:r>
        <w:r w:rsidR="00907E00" w:rsidRPr="00082D43">
          <w:rPr>
            <w:i/>
            <w:iCs/>
          </w:rPr>
          <w:t xml:space="preserve">ELECTRICITY METERING DATA EXCHANGE – THE </w:t>
        </w:r>
        <w:r w:rsidR="00907E00">
          <w:rPr>
            <w:i/>
            <w:iCs/>
          </w:rPr>
          <w:t>DLMS®</w:t>
        </w:r>
        <w:r w:rsidR="00907E00" w:rsidRPr="00082D43">
          <w:rPr>
            <w:i/>
            <w:iCs/>
          </w:rPr>
          <w:t>/COSEM SUITE – Part 8-</w:t>
        </w:r>
      </w:ins>
      <w:ins w:id="8634" w:author="John Cowburn" w:date="2022-03-03T12:12:00Z">
        <w:r>
          <w:rPr>
            <w:i/>
            <w:iCs/>
          </w:rPr>
          <w:t xml:space="preserve">12 </w:t>
        </w:r>
      </w:ins>
      <w:ins w:id="8635" w:author="John Cowburn" w:date="2022-03-03T12:13:00Z">
        <w:r>
          <w:rPr>
            <w:i/>
            <w:iCs/>
          </w:rPr>
          <w:t xml:space="preserve">LP-WAN </w:t>
        </w:r>
      </w:ins>
      <w:ins w:id="8636" w:author="John Cowburn" w:date="2022-03-03T12:11:00Z">
        <w:r w:rsidR="00907E00">
          <w:rPr>
            <w:i/>
            <w:iCs/>
          </w:rPr>
          <w:t>communication profile for neighbourhood networks</w:t>
        </w:r>
      </w:ins>
    </w:p>
    <w:p w14:paraId="04A2150B" w14:textId="4F1831A6" w:rsidR="00907E00" w:rsidRPr="001B3921" w:rsidDel="000355BB" w:rsidRDefault="00907E00" w:rsidP="00B46627">
      <w:pPr>
        <w:pStyle w:val="PARAGRAPH"/>
        <w:rPr>
          <w:del w:id="8637" w:author="John Cowburn" w:date="2022-03-03T12:13:00Z"/>
          <w:b/>
          <w:i/>
        </w:rPr>
      </w:pPr>
    </w:p>
    <w:p w14:paraId="73FA00E7" w14:textId="77777777" w:rsidR="00162259" w:rsidRPr="00347160" w:rsidRDefault="00162259" w:rsidP="00162259">
      <w:pPr>
        <w:pStyle w:val="PARAGRAPH"/>
        <w:rPr>
          <w:i/>
        </w:rPr>
      </w:pPr>
      <w:bookmarkStart w:id="8638" w:name="ISO_IEC_7498_1_OSI"/>
      <w:r w:rsidRPr="00347160">
        <w:t>ISO/IEC 7498</w:t>
      </w:r>
      <w:r w:rsidR="00FB314D">
        <w:t>-1</w:t>
      </w:r>
      <w:r w:rsidR="00FC0E87">
        <w:t>:1994</w:t>
      </w:r>
      <w:bookmarkEnd w:id="8638"/>
      <w:r w:rsidRPr="00347160">
        <w:t>,</w:t>
      </w:r>
      <w:r w:rsidRPr="00347160">
        <w:rPr>
          <w:i/>
        </w:rPr>
        <w:t xml:space="preserve"> Information technology – Open Systems Interconnection – Basic Reference Model: The Basic Model</w:t>
      </w:r>
    </w:p>
    <w:p w14:paraId="5901A251" w14:textId="77777777" w:rsidR="00162259" w:rsidRPr="00347160" w:rsidRDefault="00162259" w:rsidP="00162259">
      <w:pPr>
        <w:pStyle w:val="PARAGRAPH"/>
        <w:rPr>
          <w:i/>
        </w:rPr>
      </w:pPr>
      <w:bookmarkStart w:id="8639" w:name="ISO_IEC8802_2_LLC"/>
      <w:r w:rsidRPr="00347160">
        <w:t>ISO/IEC 8802-2</w:t>
      </w:r>
      <w:bookmarkEnd w:id="8639"/>
      <w:r w:rsidRPr="00347160">
        <w:t>:1998,</w:t>
      </w:r>
      <w:r w:rsidRPr="00347160">
        <w:rPr>
          <w:i/>
        </w:rPr>
        <w:t xml:space="preserve"> </w:t>
      </w:r>
      <w:bookmarkStart w:id="8640" w:name="_Hlt481561653"/>
      <w:bookmarkEnd w:id="8640"/>
      <w:r w:rsidRPr="00347160">
        <w:rPr>
          <w:i/>
        </w:rPr>
        <w:t>Information technology – Telecommunications and information exchange between systems – Local and metropolitan area networks – Specific requirements – Part 2: Logical link control</w:t>
      </w:r>
    </w:p>
    <w:p w14:paraId="2EBCD5C5" w14:textId="77777777" w:rsidR="00162259" w:rsidRDefault="00162259" w:rsidP="00162259">
      <w:pPr>
        <w:pStyle w:val="PARAGRAPH"/>
        <w:rPr>
          <w:i/>
        </w:rPr>
      </w:pPr>
      <w:r w:rsidRPr="00347160">
        <w:t>ISO/IEC 9545:1994,</w:t>
      </w:r>
      <w:r w:rsidRPr="00347160">
        <w:rPr>
          <w:i/>
        </w:rPr>
        <w:t xml:space="preserve"> Information technology – Open Systems Interconnection – Application layer structure</w:t>
      </w:r>
    </w:p>
    <w:p w14:paraId="1D619FF7" w14:textId="77777777" w:rsidR="00F5059B" w:rsidRPr="00F3453E" w:rsidRDefault="00A40853" w:rsidP="00F5059B">
      <w:pPr>
        <w:pStyle w:val="PARAGRAPH"/>
      </w:pPr>
      <w:bookmarkStart w:id="8641" w:name="ISO_IEC9798_1"/>
      <w:r>
        <w:t>ISO/IEC 9798-1:2010</w:t>
      </w:r>
      <w:bookmarkEnd w:id="8641"/>
      <w:r>
        <w:t xml:space="preserve">, </w:t>
      </w:r>
      <w:r w:rsidRPr="004D4676">
        <w:rPr>
          <w:rStyle w:val="Emphasis"/>
        </w:rPr>
        <w:t>Information technology — Security techniques — Entity authentication — Part 1: General</w:t>
      </w:r>
      <w:r w:rsidR="00273647">
        <w:rPr>
          <w:rStyle w:val="Emphasis"/>
        </w:rPr>
        <w:t xml:space="preserve"> </w:t>
      </w:r>
      <w:r w:rsidR="00F5059B" w:rsidRPr="00273647">
        <w:rPr>
          <w:rStyle w:val="Emphasis"/>
        </w:rPr>
        <w:t>Evaluation of ISO/IEC 9798 Protocols Version 2.0 David Basin and Cas Cremers April 7, 2011</w:t>
      </w:r>
    </w:p>
    <w:p w14:paraId="45427F74" w14:textId="77777777" w:rsidR="00F5059B" w:rsidRPr="00ED0C4C" w:rsidRDefault="00F5059B" w:rsidP="00F5059B">
      <w:pPr>
        <w:pStyle w:val="PARAGRAPH"/>
      </w:pPr>
      <w:bookmarkStart w:id="8642" w:name="ISO_IEC9798_2"/>
      <w:r w:rsidRPr="00ED0C4C">
        <w:t>ISO/IEC 9798-2 Ed. 3:2008</w:t>
      </w:r>
      <w:bookmarkEnd w:id="8642"/>
      <w:r w:rsidRPr="00ED0C4C">
        <w:t xml:space="preserve">, </w:t>
      </w:r>
      <w:r w:rsidRPr="00F3453E">
        <w:rPr>
          <w:i/>
        </w:rPr>
        <w:t>Information technology — Security techniques — Entity authentication — Part 2: Mechanisms using symmetric encipherment algorithms</w:t>
      </w:r>
    </w:p>
    <w:p w14:paraId="23204BE0" w14:textId="77777777" w:rsidR="00F5059B" w:rsidRPr="00ED0C4C" w:rsidRDefault="00F5059B" w:rsidP="00F5059B">
      <w:pPr>
        <w:pStyle w:val="PARAGRAPH"/>
        <w:rPr>
          <w:i/>
        </w:rPr>
      </w:pPr>
      <w:bookmarkStart w:id="8643" w:name="ISO_IEC9798_3"/>
      <w:r w:rsidRPr="00ED0C4C">
        <w:t>ISO/IEC 9798-3:1998</w:t>
      </w:r>
      <w:bookmarkEnd w:id="8643"/>
      <w:r w:rsidRPr="00ED0C4C">
        <w:t xml:space="preserve">, </w:t>
      </w:r>
      <w:r w:rsidRPr="00ED0C4C">
        <w:rPr>
          <w:i/>
        </w:rPr>
        <w:t>Information technology – Security techniques – Entity authentication – Part 3: Mechanisms using digital signature techniques</w:t>
      </w:r>
    </w:p>
    <w:p w14:paraId="290B95D6" w14:textId="77777777" w:rsidR="00162259" w:rsidRPr="00347160" w:rsidRDefault="00162259" w:rsidP="00162259">
      <w:pPr>
        <w:pStyle w:val="PARAGRAPH"/>
        <w:rPr>
          <w:i/>
        </w:rPr>
      </w:pPr>
      <w:r w:rsidRPr="00347160">
        <w:t>ISO/IEC 10731:1994,</w:t>
      </w:r>
      <w:r w:rsidRPr="00347160">
        <w:rPr>
          <w:i/>
        </w:rPr>
        <w:t xml:space="preserve"> Information technology – Open Systems Interconnection – Basic Reference Model – Conventions for the definition of OSI services</w:t>
      </w:r>
    </w:p>
    <w:p w14:paraId="3C7FF4D4" w14:textId="77777777" w:rsidR="00162259" w:rsidRDefault="00162259" w:rsidP="00162259">
      <w:pPr>
        <w:pStyle w:val="PARAGRAPH"/>
        <w:rPr>
          <w:i/>
        </w:rPr>
      </w:pPr>
      <w:bookmarkStart w:id="8644" w:name="ISO_IEC_13239_HDLC"/>
      <w:r w:rsidRPr="00347160">
        <w:lastRenderedPageBreak/>
        <w:t>ISO/IEC 13239</w:t>
      </w:r>
      <w:bookmarkEnd w:id="8644"/>
      <w:r w:rsidRPr="00347160">
        <w:t xml:space="preserve">:2002, </w:t>
      </w:r>
      <w:r w:rsidRPr="00347160">
        <w:rPr>
          <w:i/>
        </w:rPr>
        <w:t>Information technology – Telecommunications and information exchange between systems – High-level data link control (HDLC) procedures</w:t>
      </w:r>
    </w:p>
    <w:p w14:paraId="13E04ACD" w14:textId="77777777" w:rsidR="00E141B2" w:rsidRPr="00347160" w:rsidRDefault="00E141B2" w:rsidP="00162259">
      <w:pPr>
        <w:pStyle w:val="PARAGRAPH"/>
        <w:rPr>
          <w:i/>
        </w:rPr>
      </w:pPr>
      <w:bookmarkStart w:id="8645" w:name="ISO_IEC15945"/>
      <w:r>
        <w:t>ISO/IEC 15945</w:t>
      </w:r>
      <w:r w:rsidRPr="00ED0C4C">
        <w:t>:2002</w:t>
      </w:r>
      <w:bookmarkEnd w:id="8645"/>
      <w:r w:rsidRPr="00ED0C4C">
        <w:t xml:space="preserve">, </w:t>
      </w:r>
      <w:r w:rsidRPr="00ED0C4C">
        <w:rPr>
          <w:i/>
        </w:rPr>
        <w:t>Information technology — Security techniques — Specification of TTP services to support the application of digital signatures</w:t>
      </w:r>
    </w:p>
    <w:p w14:paraId="1EA24F86" w14:textId="77777777" w:rsidR="00162259" w:rsidRPr="00347160" w:rsidRDefault="00077BDE" w:rsidP="00162259">
      <w:pPr>
        <w:pStyle w:val="PARAGRAPH"/>
        <w:rPr>
          <w:i/>
        </w:rPr>
      </w:pPr>
      <w:r>
        <w:t>ISO </w:t>
      </w:r>
      <w:r w:rsidR="00162259" w:rsidRPr="00347160">
        <w:t>2110:1989,</w:t>
      </w:r>
      <w:r w:rsidR="00162259" w:rsidRPr="00347160">
        <w:rPr>
          <w:i/>
        </w:rPr>
        <w:t xml:space="preserve"> Information technology – Data communication – 25-pole DTE/DCE interface connector and contact number assignments</w:t>
      </w:r>
    </w:p>
    <w:p w14:paraId="53D1923C" w14:textId="77777777" w:rsidR="00162259" w:rsidRPr="00347160" w:rsidRDefault="00162259" w:rsidP="00162259">
      <w:pPr>
        <w:pStyle w:val="PARAGRAPH"/>
        <w:rPr>
          <w:i/>
        </w:rPr>
      </w:pPr>
      <w:r w:rsidRPr="00347160">
        <w:t>ITU-T V.24:2000,</w:t>
      </w:r>
      <w:r w:rsidRPr="00347160">
        <w:rPr>
          <w:i/>
        </w:rPr>
        <w:t xml:space="preserve"> List of definitions for interchange circuits between data terminal equipment (DTE) and data circuit-terminating equipment (DCE)</w:t>
      </w:r>
    </w:p>
    <w:p w14:paraId="29E3D75F" w14:textId="77777777" w:rsidR="00162259" w:rsidRPr="00347160" w:rsidRDefault="00162259" w:rsidP="00162259">
      <w:pPr>
        <w:pStyle w:val="PARAGRAPH"/>
        <w:rPr>
          <w:i/>
        </w:rPr>
      </w:pPr>
      <w:r w:rsidRPr="00347160">
        <w:t>ITU-T V.25:1996,</w:t>
      </w:r>
      <w:r w:rsidRPr="00347160">
        <w:rPr>
          <w:i/>
        </w:rPr>
        <w:t xml:space="preserve"> Automatic answering equipment and general procedures for automatic calling equipment on the general switched telephone network including procedures for disabling of echo control devices for both manually and automatically established calls </w:t>
      </w:r>
    </w:p>
    <w:p w14:paraId="24CA2D9B" w14:textId="77777777" w:rsidR="00162259" w:rsidRPr="00347160" w:rsidRDefault="00162259" w:rsidP="00162259">
      <w:pPr>
        <w:pStyle w:val="PARAGRAPH"/>
        <w:rPr>
          <w:i/>
        </w:rPr>
      </w:pPr>
      <w:r w:rsidRPr="00347160">
        <w:t>ITU-T V.25bis:1996,</w:t>
      </w:r>
      <w:r w:rsidRPr="00347160">
        <w:rPr>
          <w:i/>
        </w:rPr>
        <w:t xml:space="preserve"> Synchronous and asynchronous automatic dialling procedures on switched networks</w:t>
      </w:r>
    </w:p>
    <w:p w14:paraId="7B4461D5" w14:textId="6CBDB57A" w:rsidR="00162259" w:rsidRDefault="00162259" w:rsidP="00162259">
      <w:pPr>
        <w:pStyle w:val="PARAGRAPH"/>
        <w:rPr>
          <w:ins w:id="8646" w:author="John Cowburn" w:date="2021-03-24T12:57:00Z"/>
          <w:i/>
        </w:rPr>
      </w:pPr>
      <w:r w:rsidRPr="00347160">
        <w:t>ITU-T V.28:1993,</w:t>
      </w:r>
      <w:r w:rsidRPr="00347160">
        <w:rPr>
          <w:i/>
        </w:rPr>
        <w:t xml:space="preserve"> Electrical characteristics for unbalanced double-current interchange circuits</w:t>
      </w:r>
    </w:p>
    <w:p w14:paraId="122FE91F" w14:textId="77777777" w:rsidR="00D070C8" w:rsidRPr="00D83064" w:rsidRDefault="00D070C8" w:rsidP="00D070C8">
      <w:pPr>
        <w:pStyle w:val="PARAGRAPH"/>
        <w:rPr>
          <w:ins w:id="8647" w:author="John Cowburn" w:date="2021-03-24T12:58:00Z"/>
          <w:color w:val="000000"/>
        </w:rPr>
      </w:pPr>
      <w:ins w:id="8648" w:author="John Cowburn" w:date="2021-03-24T12:58:00Z">
        <w:r w:rsidRPr="00D83064">
          <w:rPr>
            <w:color w:val="000000"/>
          </w:rPr>
          <w:t>ITU-T V.44: 2000</w:t>
        </w:r>
        <w:r w:rsidRPr="00D83064">
          <w:rPr>
            <w:color w:val="000000"/>
          </w:rPr>
          <w:tab/>
          <w:t xml:space="preserve">, </w:t>
        </w:r>
        <w:r w:rsidRPr="004D4676">
          <w:rPr>
            <w:rStyle w:val="Emphasis"/>
          </w:rPr>
          <w:t>SERIES V: DATA COMMUNICATION OVER THE TELEPHONE NETWORK – Error control – V.44:2000, Data compression procedures</w:t>
        </w:r>
      </w:ins>
    </w:p>
    <w:p w14:paraId="44E7F85D" w14:textId="77777777" w:rsidR="00D070C8" w:rsidRPr="00347160" w:rsidDel="00D070C8" w:rsidRDefault="00D070C8" w:rsidP="00162259">
      <w:pPr>
        <w:pStyle w:val="PARAGRAPH"/>
        <w:rPr>
          <w:del w:id="8649" w:author="John Cowburn" w:date="2021-03-24T12:58:00Z"/>
          <w:i/>
        </w:rPr>
      </w:pPr>
    </w:p>
    <w:p w14:paraId="096A1002" w14:textId="120C5CDC" w:rsidR="00162259" w:rsidRDefault="00162259" w:rsidP="00162259">
      <w:pPr>
        <w:pStyle w:val="PARAGRAPH"/>
        <w:rPr>
          <w:ins w:id="8650" w:author="John Cowburn" w:date="2021-03-24T12:58:00Z"/>
          <w:i/>
        </w:rPr>
      </w:pPr>
      <w:r w:rsidRPr="00347160">
        <w:t>ITU-T X.211:1995,</w:t>
      </w:r>
      <w:r w:rsidRPr="00347160">
        <w:rPr>
          <w:i/>
        </w:rPr>
        <w:t xml:space="preserve"> Information technology – Open Systems Interconnection – Physical service definition</w:t>
      </w:r>
    </w:p>
    <w:p w14:paraId="493D9418" w14:textId="77777777" w:rsidR="00D070C8" w:rsidRPr="00D83064" w:rsidRDefault="00D070C8" w:rsidP="00D070C8">
      <w:pPr>
        <w:pStyle w:val="PARAGRAPH"/>
        <w:rPr>
          <w:ins w:id="8651" w:author="John Cowburn" w:date="2021-03-24T12:58:00Z"/>
          <w:color w:val="000000"/>
        </w:rPr>
      </w:pPr>
      <w:ins w:id="8652" w:author="John Cowburn" w:date="2021-03-24T12:58:00Z">
        <w:r w:rsidRPr="00D83064">
          <w:rPr>
            <w:color w:val="000000"/>
          </w:rPr>
          <w:t>ITU-T X.509:200</w:t>
        </w:r>
        <w:r>
          <w:rPr>
            <w:color w:val="000000"/>
          </w:rPr>
          <w:t>8</w:t>
        </w:r>
        <w:r w:rsidRPr="00D83064">
          <w:rPr>
            <w:color w:val="000000"/>
          </w:rPr>
          <w:t xml:space="preserve">, </w:t>
        </w:r>
        <w:r w:rsidRPr="004D4676">
          <w:rPr>
            <w:rStyle w:val="Emphasis"/>
          </w:rPr>
          <w:t>SERIES X: DATA NETWORKS, OPEN SYSTEM COMMUNICATIONS AND SECURITY – Information technology – Open systems interconnection – The Directory: Public-key and attribute certificate frameworks</w:t>
        </w:r>
      </w:ins>
    </w:p>
    <w:p w14:paraId="5A673E59" w14:textId="77777777" w:rsidR="00D070C8" w:rsidRPr="00D83064" w:rsidRDefault="00D070C8" w:rsidP="00D070C8">
      <w:pPr>
        <w:pStyle w:val="PARAGRAPH"/>
        <w:rPr>
          <w:ins w:id="8653" w:author="John Cowburn" w:date="2021-03-24T12:58:00Z"/>
          <w:color w:val="000000"/>
        </w:rPr>
      </w:pPr>
      <w:ins w:id="8654" w:author="John Cowburn" w:date="2021-03-24T12:58:00Z">
        <w:r w:rsidRPr="00D83064">
          <w:rPr>
            <w:color w:val="000000"/>
          </w:rPr>
          <w:t>ITU-T X.693 (11/2008)</w:t>
        </w:r>
        <w:r w:rsidRPr="00D83064">
          <w:rPr>
            <w:color w:val="000000"/>
          </w:rPr>
          <w:tab/>
        </w:r>
        <w:r>
          <w:rPr>
            <w:color w:val="000000"/>
          </w:rPr>
          <w:t xml:space="preserve">, </w:t>
        </w:r>
        <w:r w:rsidRPr="004D4676">
          <w:rPr>
            <w:rStyle w:val="Emphasis"/>
          </w:rPr>
          <w:t>Information technology – ASN.1 encoding rules: XML Encoding Rules (XER)</w:t>
        </w:r>
      </w:ins>
    </w:p>
    <w:p w14:paraId="45CFD02C" w14:textId="77777777" w:rsidR="00D070C8" w:rsidRPr="00D83064" w:rsidRDefault="00D070C8" w:rsidP="00D070C8">
      <w:pPr>
        <w:pStyle w:val="PARAGRAPH"/>
        <w:rPr>
          <w:ins w:id="8655" w:author="John Cowburn" w:date="2021-03-24T12:58:00Z"/>
          <w:color w:val="000000"/>
        </w:rPr>
      </w:pPr>
      <w:ins w:id="8656" w:author="John Cowburn" w:date="2021-03-24T12:58:00Z">
        <w:r w:rsidRPr="00D83064">
          <w:rPr>
            <w:color w:val="000000"/>
          </w:rPr>
          <w:t>ITU-T X.693 Corrigendum 1 (10/2011),</w:t>
        </w:r>
        <w:r>
          <w:rPr>
            <w:color w:val="000000"/>
          </w:rPr>
          <w:t xml:space="preserve"> </w:t>
        </w:r>
        <w:r w:rsidRPr="004D4676">
          <w:rPr>
            <w:rStyle w:val="Emphasis"/>
          </w:rPr>
          <w:t>Information technology – ASN.1 encoding rules: XML Encoding Rules (XER) Technical Corrigendum 1</w:t>
        </w:r>
      </w:ins>
    </w:p>
    <w:p w14:paraId="5071FAC8" w14:textId="77777777" w:rsidR="00D070C8" w:rsidRPr="00D83064" w:rsidRDefault="00D070C8" w:rsidP="00D070C8">
      <w:pPr>
        <w:pStyle w:val="PARAGRAPH"/>
        <w:rPr>
          <w:ins w:id="8657" w:author="John Cowburn" w:date="2021-03-24T12:58:00Z"/>
          <w:color w:val="000000"/>
        </w:rPr>
      </w:pPr>
      <w:ins w:id="8658" w:author="John Cowburn" w:date="2021-03-24T12:58:00Z">
        <w:r w:rsidRPr="00D83064">
          <w:rPr>
            <w:color w:val="000000"/>
          </w:rPr>
          <w:t xml:space="preserve">ITU-T X.694 (11/2008), </w:t>
        </w:r>
        <w:r w:rsidRPr="004D4676">
          <w:rPr>
            <w:rStyle w:val="Emphasis"/>
          </w:rPr>
          <w:t>Information technology – ASN.1 encoding rules: Mapping W3C XML schema definitions into ASN.1</w:t>
        </w:r>
      </w:ins>
    </w:p>
    <w:p w14:paraId="3FAE997B" w14:textId="77777777" w:rsidR="00D070C8" w:rsidRDefault="00D070C8" w:rsidP="00D070C8">
      <w:pPr>
        <w:pStyle w:val="PARAGRAPH"/>
        <w:rPr>
          <w:ins w:id="8659" w:author="John Cowburn" w:date="2021-03-24T12:58:00Z"/>
        </w:rPr>
      </w:pPr>
      <w:ins w:id="8660" w:author="John Cowburn" w:date="2021-03-24T12:58:00Z">
        <w:r w:rsidRPr="00D83064">
          <w:t xml:space="preserve">ITU-T X.694 Corrigendum 1 (10/2011), </w:t>
        </w:r>
        <w:r w:rsidRPr="00D83064">
          <w:tab/>
          <w:t>Information technology – ASN.1 encoding rules: Mapping W3C XML schema definitions into ASN.1</w:t>
        </w:r>
        <w:r>
          <w:t xml:space="preserve"> </w:t>
        </w:r>
        <w:r w:rsidRPr="00D83064">
          <w:t>Technical Corrigendum 1</w:t>
        </w:r>
      </w:ins>
    </w:p>
    <w:p w14:paraId="7F5316CB" w14:textId="2842E0D2" w:rsidR="00D070C8" w:rsidDel="00D070C8" w:rsidRDefault="00D070C8" w:rsidP="00162259">
      <w:pPr>
        <w:pStyle w:val="PARAGRAPH"/>
        <w:rPr>
          <w:del w:id="8661" w:author="John Cowburn" w:date="2021-03-24T12:59:00Z"/>
          <w:i/>
        </w:rPr>
      </w:pPr>
    </w:p>
    <w:p w14:paraId="44F4D84B" w14:textId="77777777" w:rsidR="00273647" w:rsidRPr="00347160" w:rsidRDefault="00273647" w:rsidP="00162259">
      <w:pPr>
        <w:pStyle w:val="PARAGRAPH"/>
        <w:rPr>
          <w:i/>
        </w:rPr>
      </w:pPr>
      <w:bookmarkStart w:id="8662" w:name="ITU_T_X811"/>
      <w:r w:rsidRPr="00ED0C4C">
        <w:t>ITU-T X.811:1995</w:t>
      </w:r>
      <w:bookmarkEnd w:id="8662"/>
      <w:r w:rsidRPr="00ED0C4C">
        <w:t>, Information technology - Open Systems Interconnection - Security frameworks for open systems: Authentication framework</w:t>
      </w:r>
    </w:p>
    <w:p w14:paraId="001A9E99" w14:textId="77777777" w:rsidR="00162259" w:rsidRPr="00347160" w:rsidRDefault="00162259" w:rsidP="00162259">
      <w:pPr>
        <w:pStyle w:val="PARAGRAPH"/>
        <w:rPr>
          <w:i/>
          <w:iCs/>
        </w:rPr>
      </w:pPr>
      <w:r w:rsidRPr="00347160">
        <w:t>IEEE 802.1 AE:2006,</w:t>
      </w:r>
      <w:r w:rsidRPr="00347160">
        <w:rPr>
          <w:i/>
        </w:rPr>
        <w:t xml:space="preserve"> </w:t>
      </w:r>
      <w:r w:rsidRPr="00347160">
        <w:rPr>
          <w:i/>
          <w:iCs/>
        </w:rPr>
        <w:t>IEEE Standard for Local and Metropolitan Area Networks: Media Access Control (MAC) Security</w:t>
      </w:r>
    </w:p>
    <w:p w14:paraId="184315E5" w14:textId="77777777" w:rsidR="00162259" w:rsidRPr="00347160" w:rsidRDefault="00162259" w:rsidP="00162259">
      <w:pPr>
        <w:pStyle w:val="PARAGRAPH"/>
        <w:rPr>
          <w:i/>
        </w:rPr>
      </w:pPr>
      <w:r w:rsidRPr="00347160">
        <w:t xml:space="preserve">IEEE 802.15.4:2006, </w:t>
      </w:r>
      <w:r w:rsidRPr="00347160">
        <w:rPr>
          <w:i/>
        </w:rPr>
        <w:t>Information technology – Telecommunications and information exchange between systems – Local and metropolitan area networks – Specific requirements – Part 15.4: Wireless Medium Access Control (MAC) and Physical Layer (PHY) Specifications for Low-Rate Wireless Personal Area Networks (WPANs)</w:t>
      </w:r>
    </w:p>
    <w:p w14:paraId="60ABC284" w14:textId="6E1C6EB4" w:rsidR="00162259" w:rsidRDefault="00162259" w:rsidP="00162259">
      <w:pPr>
        <w:pStyle w:val="PARAGRAPH"/>
        <w:rPr>
          <w:ins w:id="8663" w:author="John Cowburn" w:date="2021-03-24T13:01:00Z"/>
          <w:i/>
        </w:rPr>
      </w:pPr>
      <w:bookmarkStart w:id="8664" w:name="prEN13757_2_MBus"/>
      <w:r w:rsidRPr="00347160">
        <w:lastRenderedPageBreak/>
        <w:t>EN 13757-2</w:t>
      </w:r>
      <w:bookmarkEnd w:id="8664"/>
      <w:r w:rsidRPr="00347160">
        <w:t>:2004,</w:t>
      </w:r>
      <w:r w:rsidRPr="00347160">
        <w:rPr>
          <w:i/>
        </w:rPr>
        <w:t xml:space="preserve"> Communication system for and remote reading of meters – Part 2: Physical and Link Layer</w:t>
      </w:r>
    </w:p>
    <w:p w14:paraId="21EA715B" w14:textId="77777777" w:rsidR="00D070C8" w:rsidRDefault="00D070C8" w:rsidP="00D070C8">
      <w:pPr>
        <w:pStyle w:val="PARAGRAPH"/>
        <w:rPr>
          <w:ins w:id="8665" w:author="John Cowburn" w:date="2021-03-24T13:01:00Z"/>
        </w:rPr>
      </w:pPr>
      <w:ins w:id="8666" w:author="John Cowburn" w:date="2021-03-24T13:01:00Z">
        <w:r w:rsidRPr="00347160">
          <w:t>FIPS PUB 180-4:2012, Secure hash standard</w:t>
        </w:r>
        <w:r>
          <w:t xml:space="preserve"> (SHS)</w:t>
        </w:r>
      </w:ins>
    </w:p>
    <w:p w14:paraId="3A0B6DF3" w14:textId="77777777" w:rsidR="00D070C8" w:rsidRPr="00347160" w:rsidRDefault="00D070C8" w:rsidP="00D070C8">
      <w:pPr>
        <w:pStyle w:val="PARAGRAPH"/>
        <w:rPr>
          <w:ins w:id="8667" w:author="John Cowburn" w:date="2021-03-24T13:01:00Z"/>
        </w:rPr>
      </w:pPr>
      <w:ins w:id="8668" w:author="John Cowburn" w:date="2021-03-24T13:01:00Z">
        <w:r w:rsidRPr="00D83064">
          <w:t>FIPS PUB 186-4:2013</w:t>
        </w:r>
        <w:r>
          <w:t>, Digital Signature Standard (DSS)</w:t>
        </w:r>
      </w:ins>
    </w:p>
    <w:p w14:paraId="6385DE77" w14:textId="77777777" w:rsidR="00D070C8" w:rsidRDefault="00D070C8" w:rsidP="00D070C8">
      <w:pPr>
        <w:pStyle w:val="PARAGRAPH"/>
        <w:rPr>
          <w:ins w:id="8669" w:author="John Cowburn" w:date="2021-03-24T13:01:00Z"/>
        </w:rPr>
      </w:pPr>
      <w:ins w:id="8670" w:author="John Cowburn" w:date="2021-03-24T13:01:00Z">
        <w:r w:rsidRPr="00347160">
          <w:t>FIPS PUB 197:2001, Advanced Encryption Standard (AES)</w:t>
        </w:r>
      </w:ins>
    </w:p>
    <w:p w14:paraId="53CFF104" w14:textId="21B4573F" w:rsidR="00D070C8" w:rsidRPr="00347160" w:rsidDel="00D070C8" w:rsidRDefault="00D070C8" w:rsidP="00162259">
      <w:pPr>
        <w:pStyle w:val="PARAGRAPH"/>
        <w:rPr>
          <w:del w:id="8671" w:author="John Cowburn" w:date="2021-03-24T13:01:00Z"/>
          <w:i/>
        </w:rPr>
      </w:pPr>
    </w:p>
    <w:p w14:paraId="38521F5F" w14:textId="77777777" w:rsidR="00162259" w:rsidRPr="00347160" w:rsidRDefault="00162259" w:rsidP="00162259">
      <w:pPr>
        <w:pStyle w:val="PARAGRAPH"/>
        <w:rPr>
          <w:i/>
        </w:rPr>
      </w:pPr>
      <w:bookmarkStart w:id="8672" w:name="FIPS_198_HMAC"/>
      <w:r w:rsidRPr="00347160">
        <w:t>FIPS PUB 198</w:t>
      </w:r>
      <w:bookmarkEnd w:id="8672"/>
      <w:r w:rsidRPr="00347160">
        <w:t xml:space="preserve">:2002, </w:t>
      </w:r>
      <w:r w:rsidRPr="00347160">
        <w:rPr>
          <w:i/>
        </w:rPr>
        <w:t>The Keyed-Hash Message Authentication Code (HMAC)</w:t>
      </w:r>
    </w:p>
    <w:p w14:paraId="418A4E43" w14:textId="0E094E62" w:rsidR="00162259" w:rsidRDefault="00162259" w:rsidP="00162259">
      <w:pPr>
        <w:pStyle w:val="PARAGRAPH"/>
        <w:rPr>
          <w:ins w:id="8673" w:author="John Cowburn" w:date="2021-03-24T13:01:00Z"/>
          <w:i/>
        </w:rPr>
      </w:pPr>
      <w:bookmarkStart w:id="8674" w:name="FIPS199"/>
      <w:r w:rsidRPr="00347160">
        <w:t>FIPS PUB 199</w:t>
      </w:r>
      <w:bookmarkEnd w:id="8674"/>
      <w:r w:rsidRPr="00347160">
        <w:t xml:space="preserve">:2002, </w:t>
      </w:r>
      <w:r w:rsidRPr="00347160">
        <w:rPr>
          <w:i/>
        </w:rPr>
        <w:t>Standards for Security Categorization of Federal Information and Information Systems</w:t>
      </w:r>
    </w:p>
    <w:p w14:paraId="1610C631" w14:textId="578395F3" w:rsidR="00D070C8" w:rsidRPr="00347160" w:rsidDel="00D070C8" w:rsidRDefault="00D070C8" w:rsidP="00162259">
      <w:pPr>
        <w:pStyle w:val="PARAGRAPH"/>
        <w:rPr>
          <w:del w:id="8675" w:author="John Cowburn" w:date="2021-03-24T13:01:00Z"/>
          <w:i/>
        </w:rPr>
      </w:pPr>
    </w:p>
    <w:p w14:paraId="71E93681" w14:textId="77777777" w:rsidR="006B6D43" w:rsidRDefault="006B6D43" w:rsidP="00162259">
      <w:pPr>
        <w:pStyle w:val="PARAGRAPH"/>
        <w:rPr>
          <w:i/>
        </w:rPr>
      </w:pPr>
      <w:bookmarkStart w:id="8676" w:name="NISTSP800_47"/>
      <w:r w:rsidRPr="006B6D43">
        <w:t>NIST SP 800-47</w:t>
      </w:r>
      <w:r w:rsidR="00877941">
        <w:t>:2002</w:t>
      </w:r>
      <w:bookmarkEnd w:id="8676"/>
      <w:r w:rsidR="00877941">
        <w:t>,</w:t>
      </w:r>
      <w:r w:rsidRPr="006B6D43">
        <w:t xml:space="preserve"> </w:t>
      </w:r>
      <w:r w:rsidRPr="006B6D43">
        <w:rPr>
          <w:i/>
        </w:rPr>
        <w:t>Security Guide for Interconnecting Information Technology Systems</w:t>
      </w:r>
    </w:p>
    <w:p w14:paraId="1ADCEEB9" w14:textId="584CAC87" w:rsidR="00875A81" w:rsidRDefault="00875A81" w:rsidP="00875A81">
      <w:pPr>
        <w:pStyle w:val="PARAGRAPH"/>
      </w:pPr>
      <w:bookmarkStart w:id="8677" w:name="GCM_operation"/>
      <w:r w:rsidRPr="003D5806">
        <w:rPr>
          <w:i/>
          <w:iCs/>
        </w:rPr>
        <w:t>The Galois/Counter Mode of Operation (GCM)</w:t>
      </w:r>
      <w:bookmarkEnd w:id="8677"/>
      <w:r>
        <w:rPr>
          <w:i/>
          <w:iCs/>
        </w:rPr>
        <w:t xml:space="preserve"> - </w:t>
      </w:r>
      <w:r w:rsidRPr="003D5806">
        <w:t xml:space="preserve">David A. McGrew, Cisco Systems, Inc. 170, West Tasman Drive, San Jose, CA 95032, </w:t>
      </w:r>
      <w:hyperlink r:id="rId122" w:history="1">
        <w:r w:rsidRPr="00361610">
          <w:rPr>
            <w:rStyle w:val="Hyperlink"/>
          </w:rPr>
          <w:t>mcgrew@cisco.com</w:t>
        </w:r>
      </w:hyperlink>
      <w:r>
        <w:t xml:space="preserve">, </w:t>
      </w:r>
      <w:r w:rsidRPr="003D5806">
        <w:t xml:space="preserve">John Viega, Secure Software, 4100 Lafayette Center Drive, Suite 100, Chantilly, VA 20151, </w:t>
      </w:r>
      <w:hyperlink r:id="rId123" w:history="1">
        <w:r w:rsidRPr="00361610">
          <w:rPr>
            <w:rStyle w:val="Hyperlink"/>
          </w:rPr>
          <w:t>viega@securesoftware.com</w:t>
        </w:r>
      </w:hyperlink>
      <w:r>
        <w:t xml:space="preserve">, </w:t>
      </w:r>
      <w:r w:rsidRPr="003D5806">
        <w:t>May 31, 2005</w:t>
      </w:r>
    </w:p>
    <w:p w14:paraId="28BEEC6D" w14:textId="10838F16" w:rsidR="00966CA4" w:rsidRDefault="00966CA4" w:rsidP="00162259">
      <w:pPr>
        <w:pStyle w:val="PARAGRAPH"/>
        <w:rPr>
          <w:rStyle w:val="Hyperlink"/>
          <w:i/>
          <w:iCs/>
        </w:rPr>
      </w:pPr>
      <w:bookmarkStart w:id="8678" w:name="RFC1321_MD5"/>
      <w:r w:rsidRPr="00347160">
        <w:t>RFC 1321</w:t>
      </w:r>
      <w:bookmarkEnd w:id="8678"/>
      <w:r w:rsidRPr="00347160">
        <w:t xml:space="preserve">, </w:t>
      </w:r>
      <w:r w:rsidRPr="00347160">
        <w:rPr>
          <w:i/>
          <w:lang w:val="de-CH"/>
        </w:rPr>
        <w:t xml:space="preserve">The MD5 Message-Digest Algorithm. </w:t>
      </w:r>
      <w:r w:rsidRPr="00347160">
        <w:t xml:space="preserve">Edited by R. Rivest (MIT Laboratory for Computer Science and RSA </w:t>
      </w:r>
      <w:bookmarkStart w:id="8679" w:name="RFC5084_CMS"/>
      <w:r>
        <w:t xml:space="preserve">Data Security, Inc.) April 1992 </w:t>
      </w:r>
      <w:hyperlink r:id="rId124" w:history="1">
        <w:r w:rsidRPr="00BB5949">
          <w:rPr>
            <w:rStyle w:val="Hyperlink"/>
            <w:i/>
            <w:iCs/>
          </w:rPr>
          <w:t>http://www.ietf.org/rfc/rfc1321.txt</w:t>
        </w:r>
      </w:hyperlink>
    </w:p>
    <w:p w14:paraId="3F80D46F" w14:textId="221502E1" w:rsidR="00BB72A5" w:rsidRDefault="00BB72A5" w:rsidP="00BB72A5">
      <w:pPr>
        <w:rPr>
          <w:i/>
          <w:iCs/>
        </w:rPr>
      </w:pPr>
      <w:bookmarkStart w:id="8680" w:name="RFC_1662_PP_HDLC"/>
      <w:r w:rsidRPr="00BB7E8D">
        <w:rPr>
          <w:iCs/>
        </w:rPr>
        <w:t>RFC 1662</w:t>
      </w:r>
      <w:bookmarkEnd w:id="8680"/>
      <w:r w:rsidRPr="00BB7E8D">
        <w:rPr>
          <w:iCs/>
        </w:rPr>
        <w:t xml:space="preserve"> </w:t>
      </w:r>
      <w:r w:rsidRPr="00BB7E8D">
        <w:rPr>
          <w:i/>
          <w:iCs/>
        </w:rPr>
        <w:t>PPP in HDLC-like Framing</w:t>
      </w:r>
      <w:r>
        <w:rPr>
          <w:i/>
          <w:iCs/>
        </w:rPr>
        <w:t xml:space="preserve">, 1984, </w:t>
      </w:r>
      <w:hyperlink r:id="rId125" w:history="1">
        <w:r w:rsidRPr="00771E02">
          <w:rPr>
            <w:rStyle w:val="Hyperlink"/>
            <w:i/>
            <w:iCs/>
          </w:rPr>
          <w:t>http://www.ietf.org/rfc/rfc1662.txt</w:t>
        </w:r>
      </w:hyperlink>
    </w:p>
    <w:p w14:paraId="4C628110" w14:textId="1B1C3AF2" w:rsidR="00BB72A5" w:rsidRPr="00BB7E8D" w:rsidRDefault="00BB72A5" w:rsidP="00BB72A5">
      <w:pPr>
        <w:rPr>
          <w:iCs/>
        </w:rPr>
      </w:pPr>
      <w:r w:rsidRPr="003D5806">
        <w:rPr>
          <w:iCs/>
          <w:color w:val="000000"/>
        </w:rPr>
        <w:t>RFC 2104</w:t>
      </w:r>
      <w:r>
        <w:rPr>
          <w:iCs/>
          <w:color w:val="000000"/>
        </w:rPr>
        <w:t xml:space="preserve"> </w:t>
      </w:r>
      <w:r w:rsidRPr="003D5806">
        <w:rPr>
          <w:i/>
          <w:color w:val="000000"/>
        </w:rPr>
        <w:t>HMAC: Keyed-Hashing for Message Authentication</w:t>
      </w:r>
      <w:r>
        <w:rPr>
          <w:i/>
          <w:color w:val="000000"/>
        </w:rPr>
        <w:t>, 2004,</w:t>
      </w:r>
      <w:r w:rsidRPr="00BC5C37">
        <w:t xml:space="preserve"> </w:t>
      </w:r>
      <w:hyperlink r:id="rId126" w:history="1">
        <w:r w:rsidRPr="00BB5949">
          <w:rPr>
            <w:rStyle w:val="Hyperlink"/>
            <w:i/>
          </w:rPr>
          <w:t>http://www.ietf.org/rfc/rfc2104.txt</w:t>
        </w:r>
      </w:hyperlink>
    </w:p>
    <w:p w14:paraId="79FE1B60" w14:textId="250E1B26" w:rsidR="00BB72A5" w:rsidRDefault="00BB72A5" w:rsidP="00BB72A5">
      <w:pPr>
        <w:pStyle w:val="PARAGRAPH"/>
        <w:rPr>
          <w:rStyle w:val="Hyperlink"/>
          <w:i/>
        </w:rPr>
      </w:pPr>
      <w:r w:rsidRPr="00ED0C4C">
        <w:t xml:space="preserve">RFC 2119 </w:t>
      </w:r>
      <w:r w:rsidRPr="00ED0C4C">
        <w:rPr>
          <w:i/>
        </w:rPr>
        <w:t xml:space="preserve">Key words for use in RFCs to Indicate Requirement Levels, 1997, </w:t>
      </w:r>
      <w:hyperlink r:id="rId127" w:history="1">
        <w:r w:rsidRPr="00ED0C4C">
          <w:rPr>
            <w:rStyle w:val="Hyperlink"/>
            <w:i/>
          </w:rPr>
          <w:t>http://www.ietf.org/rfc/rfc2119.txt</w:t>
        </w:r>
      </w:hyperlink>
    </w:p>
    <w:p w14:paraId="246D268A" w14:textId="2934545A" w:rsidR="00BB72A5" w:rsidRPr="004C299F" w:rsidRDefault="00BB72A5" w:rsidP="00BB72A5">
      <w:pPr>
        <w:pStyle w:val="PARAGRAPH"/>
        <w:rPr>
          <w:i/>
          <w:lang w:val="fr-FR"/>
        </w:rPr>
      </w:pPr>
      <w:bookmarkStart w:id="8681" w:name="RFC2315"/>
      <w:r w:rsidRPr="004C299F">
        <w:rPr>
          <w:lang w:val="fr-FR"/>
        </w:rPr>
        <w:t>RFC 2315</w:t>
      </w:r>
      <w:bookmarkEnd w:id="8681"/>
      <w:r w:rsidRPr="004C299F">
        <w:rPr>
          <w:lang w:val="fr-FR"/>
        </w:rPr>
        <w:t xml:space="preserve"> </w:t>
      </w:r>
      <w:r w:rsidRPr="004C299F">
        <w:rPr>
          <w:i/>
          <w:lang w:val="fr-FR"/>
        </w:rPr>
        <w:t xml:space="preserve">PKCS #7, Cryptographic Message Syntax Version 1.5, 1998, </w:t>
      </w:r>
      <w:hyperlink r:id="rId128" w:history="1">
        <w:r w:rsidRPr="004C299F">
          <w:rPr>
            <w:rStyle w:val="Hyperlink"/>
            <w:i/>
            <w:lang w:val="fr-FR"/>
          </w:rPr>
          <w:t>https://www.ietf.org/rfc/rfc2315</w:t>
        </w:r>
      </w:hyperlink>
    </w:p>
    <w:p w14:paraId="0A6C4EEF" w14:textId="5794C87A" w:rsidR="00BB72A5" w:rsidRPr="00022848" w:rsidRDefault="00BB72A5" w:rsidP="00BB72A5">
      <w:pPr>
        <w:pStyle w:val="PARAGRAPH"/>
        <w:rPr>
          <w:i/>
          <w:lang w:val="fr-FR"/>
        </w:rPr>
      </w:pPr>
      <w:r w:rsidRPr="00022848">
        <w:rPr>
          <w:lang w:val="fr-FR"/>
        </w:rPr>
        <w:t xml:space="preserve">RFC 2560 </w:t>
      </w:r>
      <w:r w:rsidRPr="00022848">
        <w:rPr>
          <w:i/>
          <w:lang w:val="fr-FR"/>
        </w:rPr>
        <w:t>X.509</w:t>
      </w:r>
      <w:r>
        <w:rPr>
          <w:i/>
          <w:lang w:val="fr-FR"/>
        </w:rPr>
        <w:t>,</w:t>
      </w:r>
      <w:r w:rsidRPr="00022848">
        <w:rPr>
          <w:i/>
          <w:lang w:val="fr-FR"/>
        </w:rPr>
        <w:t xml:space="preserve"> Internet Public Key Infrastructure – Online Certificate Status Protocol – OCSP, 1999, </w:t>
      </w:r>
      <w:hyperlink r:id="rId129" w:history="1">
        <w:r w:rsidRPr="00022848">
          <w:rPr>
            <w:rStyle w:val="Hyperlink"/>
            <w:i/>
            <w:lang w:val="fr-FR"/>
          </w:rPr>
          <w:t>http://www.ietf.org/rfc/rfc2560</w:t>
        </w:r>
      </w:hyperlink>
    </w:p>
    <w:p w14:paraId="781CCF48" w14:textId="01DBCA9D" w:rsidR="00BB72A5" w:rsidRPr="00022848" w:rsidRDefault="00BB72A5" w:rsidP="00BB72A5">
      <w:pPr>
        <w:pStyle w:val="PARAGRAPH"/>
        <w:rPr>
          <w:rStyle w:val="Hyperlink"/>
          <w:i/>
          <w:lang w:val="fr-FR"/>
        </w:rPr>
      </w:pPr>
      <w:bookmarkStart w:id="8682" w:name="RFC2822"/>
      <w:r w:rsidRPr="00022848">
        <w:rPr>
          <w:lang w:val="fr-FR"/>
        </w:rPr>
        <w:t>RFC 2822</w:t>
      </w:r>
      <w:bookmarkEnd w:id="8682"/>
      <w:r w:rsidRPr="00022848">
        <w:rPr>
          <w:lang w:val="fr-FR"/>
        </w:rPr>
        <w:t xml:space="preserve"> </w:t>
      </w:r>
      <w:r w:rsidRPr="00022848">
        <w:rPr>
          <w:i/>
          <w:lang w:val="fr-FR"/>
        </w:rPr>
        <w:t xml:space="preserve">Internet Message Format, 2001, </w:t>
      </w:r>
      <w:hyperlink r:id="rId130" w:history="1">
        <w:r w:rsidRPr="00022848">
          <w:rPr>
            <w:rStyle w:val="Hyperlink"/>
            <w:i/>
            <w:lang w:val="fr-FR"/>
          </w:rPr>
          <w:t>http://www.ietf.org/rfc/rfc2822</w:t>
        </w:r>
      </w:hyperlink>
    </w:p>
    <w:p w14:paraId="044900A9" w14:textId="67F897CA" w:rsidR="00BB72A5" w:rsidRDefault="00BB72A5" w:rsidP="00BB72A5">
      <w:pPr>
        <w:pStyle w:val="PARAGRAPH"/>
        <w:rPr>
          <w:ins w:id="8683" w:author="John Cowburn" w:date="2021-03-24T12:59:00Z"/>
          <w:rStyle w:val="Hyperlink"/>
          <w:i/>
          <w:iCs/>
          <w:lang w:val="fr-FR"/>
        </w:rPr>
      </w:pPr>
      <w:r>
        <w:rPr>
          <w:i/>
          <w:iCs/>
          <w:lang w:val="fr-FR"/>
        </w:rPr>
        <w:t xml:space="preserve">RFC 2986 </w:t>
      </w:r>
      <w:r w:rsidRPr="005550FB">
        <w:rPr>
          <w:i/>
          <w:iCs/>
          <w:lang w:val="fr-FR"/>
        </w:rPr>
        <w:t>PKCS #10 v1</w:t>
      </w:r>
      <w:r>
        <w:rPr>
          <w:i/>
          <w:iCs/>
          <w:lang w:val="fr-FR"/>
        </w:rPr>
        <w:t>.7,</w:t>
      </w:r>
      <w:r w:rsidRPr="005550FB">
        <w:rPr>
          <w:i/>
          <w:iCs/>
          <w:lang w:val="fr-FR"/>
        </w:rPr>
        <w:t xml:space="preserve"> Certification Request Syntax Standard, </w:t>
      </w:r>
      <w:hyperlink r:id="rId131" w:history="1">
        <w:r w:rsidRPr="00BB5949">
          <w:rPr>
            <w:rStyle w:val="Hyperlink"/>
            <w:i/>
            <w:iCs/>
            <w:lang w:val="fr-FR"/>
          </w:rPr>
          <w:t>http://www.ietf.org/rfc/rfc2986</w:t>
        </w:r>
      </w:hyperlink>
    </w:p>
    <w:p w14:paraId="06CFE0D2" w14:textId="7A45AED6" w:rsidR="00D070C8" w:rsidRPr="00D070C8" w:rsidDel="00D070C8" w:rsidRDefault="00D070C8" w:rsidP="00BB72A5">
      <w:pPr>
        <w:pStyle w:val="PARAGRAPH"/>
        <w:rPr>
          <w:del w:id="8684" w:author="John Cowburn" w:date="2021-03-24T12:59:00Z"/>
          <w:i/>
          <w:iCs/>
        </w:rPr>
      </w:pPr>
    </w:p>
    <w:p w14:paraId="7FAAFE7A" w14:textId="46E40769" w:rsidR="00BB72A5" w:rsidRDefault="00BB72A5" w:rsidP="00162259">
      <w:pPr>
        <w:pStyle w:val="PARAGRAPH"/>
        <w:rPr>
          <w:ins w:id="8685" w:author="John Cowburn" w:date="2021-03-24T12:59:00Z"/>
          <w:rStyle w:val="Hyperlink"/>
          <w:i/>
          <w:iCs/>
        </w:rPr>
      </w:pPr>
      <w:r w:rsidRPr="003D5806">
        <w:t>RFC 3268</w:t>
      </w:r>
      <w:r>
        <w:t>.</w:t>
      </w:r>
      <w:r w:rsidRPr="003D5806">
        <w:t xml:space="preserve"> </w:t>
      </w:r>
      <w:r w:rsidRPr="003D5806">
        <w:rPr>
          <w:i/>
          <w:iCs/>
        </w:rPr>
        <w:t>Advanced Encryption Standard (AES) Ciphersuites for Transport Layer Security (TLS)</w:t>
      </w:r>
      <w:r>
        <w:rPr>
          <w:i/>
          <w:iCs/>
        </w:rPr>
        <w:t xml:space="preserve">, 2002, </w:t>
      </w:r>
      <w:hyperlink r:id="rId132" w:history="1">
        <w:r w:rsidRPr="00BB5949">
          <w:rPr>
            <w:rStyle w:val="Hyperlink"/>
            <w:i/>
            <w:iCs/>
          </w:rPr>
          <w:t>http://tools.ietf.org/html/rfc3268</w:t>
        </w:r>
      </w:hyperlink>
    </w:p>
    <w:p w14:paraId="1808B452" w14:textId="34FD2E9F" w:rsidR="00D070C8" w:rsidRDefault="00D070C8" w:rsidP="00D070C8">
      <w:pPr>
        <w:pStyle w:val="PARAGRAPH"/>
        <w:rPr>
          <w:ins w:id="8686" w:author="John Cowburn" w:date="2021-03-24T12:59:00Z"/>
        </w:rPr>
      </w:pPr>
      <w:ins w:id="8687" w:author="John Cowburn" w:date="2021-03-24T12:59:00Z">
        <w:r w:rsidRPr="004D4676">
          <w:t xml:space="preserve">RFC 3394, Advanced Encryption Standard (AES) Key Wrap Algorithm. Edited by J. Schaad (Soaring Hawk Consulting) and R. Housley (RSA Laboratories) September 2002 </w:t>
        </w:r>
        <w:r>
          <w:fldChar w:fldCharType="begin"/>
        </w:r>
        <w:r>
          <w:instrText xml:space="preserve"> HYPERLINK "http://tools.ietf.org/html/rfc3394" </w:instrText>
        </w:r>
        <w:r>
          <w:fldChar w:fldCharType="separate"/>
        </w:r>
        <w:r w:rsidRPr="004D4676">
          <w:t>http://tools.ietf.org/html/rfc3394</w:t>
        </w:r>
        <w:r>
          <w:fldChar w:fldCharType="end"/>
        </w:r>
      </w:ins>
    </w:p>
    <w:p w14:paraId="700557DD" w14:textId="5C2E53CE" w:rsidR="00D070C8" w:rsidDel="00D070C8" w:rsidRDefault="00D070C8" w:rsidP="00162259">
      <w:pPr>
        <w:pStyle w:val="PARAGRAPH"/>
        <w:rPr>
          <w:del w:id="8688" w:author="John Cowburn" w:date="2021-03-24T12:59:00Z"/>
          <w:rStyle w:val="Hyperlink"/>
          <w:i/>
          <w:iCs/>
        </w:rPr>
      </w:pPr>
    </w:p>
    <w:p w14:paraId="5DF1792B" w14:textId="6FF25DAE" w:rsidR="00A70894" w:rsidRDefault="00A70894" w:rsidP="00162259">
      <w:pPr>
        <w:pStyle w:val="PARAGRAPH"/>
        <w:rPr>
          <w:ins w:id="8689" w:author="John Cowburn" w:date="2021-03-24T13:00:00Z"/>
          <w:rStyle w:val="Hyperlink"/>
          <w:i/>
          <w:iCs/>
        </w:rPr>
      </w:pPr>
      <w:r w:rsidRPr="00347160">
        <w:t xml:space="preserve">RFC 4106, </w:t>
      </w:r>
      <w:r w:rsidRPr="00347160">
        <w:rPr>
          <w:i/>
          <w:iCs/>
        </w:rPr>
        <w:t>The Use of Galois/Counter Mode (GCM) in IPsec Encapsulating Security Payload (ESP)</w:t>
      </w:r>
      <w:r>
        <w:rPr>
          <w:i/>
          <w:iCs/>
        </w:rPr>
        <w:t xml:space="preserve"> </w:t>
      </w:r>
      <w:hyperlink r:id="rId133" w:history="1">
        <w:r w:rsidRPr="00D33003">
          <w:rPr>
            <w:rStyle w:val="Hyperlink"/>
            <w:i/>
            <w:iCs/>
          </w:rPr>
          <w:t>http://www.rfc-editor.org/rfc/rfc4106.txt</w:t>
        </w:r>
      </w:hyperlink>
    </w:p>
    <w:p w14:paraId="3F771D64" w14:textId="4000C6D6" w:rsidR="00D070C8" w:rsidRPr="004D4676" w:rsidRDefault="00D070C8" w:rsidP="00D070C8">
      <w:pPr>
        <w:pStyle w:val="PARAGRAPH"/>
        <w:rPr>
          <w:ins w:id="8690" w:author="John Cowburn" w:date="2021-03-24T13:00:00Z"/>
        </w:rPr>
      </w:pPr>
      <w:ins w:id="8691" w:author="John Cowburn" w:date="2021-03-24T13:00:00Z">
        <w:r w:rsidRPr="004D4676">
          <w:t>RFC 4108</w:t>
        </w:r>
        <w:r w:rsidRPr="004D4676">
          <w:tab/>
          <w:t xml:space="preserve">Using Cryptographic Message Syntax (CMS) to Protect Firmware Packages, 2005, </w:t>
        </w:r>
        <w:r>
          <w:fldChar w:fldCharType="begin"/>
        </w:r>
        <w:r>
          <w:instrText xml:space="preserve"> HYPERLINK "http://www.ietf.org/rfc/rfc4108" </w:instrText>
        </w:r>
        <w:r>
          <w:fldChar w:fldCharType="separate"/>
        </w:r>
        <w:r w:rsidRPr="004D4676">
          <w:t>http://www.ietf.org/rfc/rfc4108</w:t>
        </w:r>
        <w:r>
          <w:fldChar w:fldCharType="end"/>
        </w:r>
      </w:ins>
    </w:p>
    <w:p w14:paraId="45288B5C" w14:textId="57AF5E6B" w:rsidR="00D070C8" w:rsidDel="00D070C8" w:rsidRDefault="00D070C8" w:rsidP="00162259">
      <w:pPr>
        <w:pStyle w:val="PARAGRAPH"/>
        <w:rPr>
          <w:del w:id="8692" w:author="John Cowburn" w:date="2021-03-24T13:00:00Z"/>
          <w:rStyle w:val="Hyperlink"/>
          <w:i/>
          <w:iCs/>
        </w:rPr>
      </w:pPr>
    </w:p>
    <w:p w14:paraId="13C2415D" w14:textId="78D8C57F" w:rsidR="00A70894" w:rsidRPr="00BB72A5" w:rsidRDefault="00A70894" w:rsidP="00162259">
      <w:pPr>
        <w:pStyle w:val="PARAGRAPH"/>
        <w:rPr>
          <w:rStyle w:val="Hyperlink"/>
          <w:i/>
          <w:iCs/>
        </w:rPr>
      </w:pPr>
      <w:r w:rsidRPr="004D4676">
        <w:t xml:space="preserve">RFC 4210, Elliptic Curve Cryptography (ECC) Support for Public Key Cryptography for Initial Authentication in Kerberos (PKINIT), 2008, </w:t>
      </w:r>
      <w:hyperlink r:id="rId134" w:history="1">
        <w:r w:rsidRPr="004D4676">
          <w:t>https://tools.ietf.org/html/rfc5349</w:t>
        </w:r>
      </w:hyperlink>
    </w:p>
    <w:p w14:paraId="1E523EFD" w14:textId="2F1D9D76" w:rsidR="00BB72A5" w:rsidRPr="00ED0C4C" w:rsidRDefault="00BB72A5" w:rsidP="00BB72A5">
      <w:pPr>
        <w:pStyle w:val="PARAGRAPH"/>
        <w:rPr>
          <w:i/>
        </w:rPr>
      </w:pPr>
      <w:bookmarkStart w:id="8693" w:name="RFC4211"/>
      <w:r w:rsidRPr="00ED0C4C">
        <w:t>RFC 4211</w:t>
      </w:r>
      <w:bookmarkEnd w:id="8693"/>
      <w:r>
        <w:t>.</w:t>
      </w:r>
      <w:r w:rsidRPr="00ED0C4C">
        <w:t xml:space="preserve"> </w:t>
      </w:r>
      <w:r w:rsidRPr="00ED0C4C">
        <w:rPr>
          <w:i/>
        </w:rPr>
        <w:t xml:space="preserve">Internet X.509 Public Key Infrastructure Certificate Request Message Format (CRMF), 2005, </w:t>
      </w:r>
      <w:hyperlink r:id="rId135" w:history="1">
        <w:r w:rsidRPr="00ED0C4C">
          <w:rPr>
            <w:rStyle w:val="Hyperlink"/>
            <w:i/>
          </w:rPr>
          <w:t>http://www.ietf.org/rfc/rfc4211</w:t>
        </w:r>
      </w:hyperlink>
    </w:p>
    <w:p w14:paraId="54473E36" w14:textId="1E2E8951" w:rsidR="00BB72A5" w:rsidRDefault="00BB72A5" w:rsidP="00BB72A5">
      <w:pPr>
        <w:pStyle w:val="PARAGRAPH"/>
        <w:rPr>
          <w:color w:val="000000"/>
        </w:rPr>
      </w:pPr>
      <w:r>
        <w:rPr>
          <w:iCs/>
          <w:color w:val="000000"/>
        </w:rPr>
        <w:t>RFC 4308.</w:t>
      </w:r>
      <w:r w:rsidRPr="003D5806">
        <w:rPr>
          <w:iCs/>
          <w:color w:val="000000"/>
        </w:rPr>
        <w:t xml:space="preserve"> </w:t>
      </w:r>
      <w:r w:rsidRPr="00BB72A5">
        <w:rPr>
          <w:i/>
          <w:color w:val="000000"/>
        </w:rPr>
        <w:t>Cryptographic Suites for IPsec, 2005</w:t>
      </w:r>
      <w:r>
        <w:rPr>
          <w:color w:val="000000"/>
        </w:rPr>
        <w:t xml:space="preserve">, </w:t>
      </w:r>
      <w:hyperlink r:id="rId136" w:anchor="q=RFC%204308" w:history="1">
        <w:r w:rsidRPr="00BB5949">
          <w:rPr>
            <w:rStyle w:val="Hyperlink"/>
            <w:i/>
          </w:rPr>
          <w:t>https://www.google.hu/#q=RFC%204308</w:t>
        </w:r>
      </w:hyperlink>
    </w:p>
    <w:p w14:paraId="4C2A7056" w14:textId="7A56ACE8" w:rsidR="00BB72A5" w:rsidRDefault="00BB72A5" w:rsidP="00BB72A5">
      <w:pPr>
        <w:pStyle w:val="PARAGRAPH"/>
        <w:rPr>
          <w:rStyle w:val="Hyperlink"/>
        </w:rPr>
      </w:pPr>
      <w:r w:rsidRPr="003D5806">
        <w:t>RFC 4835</w:t>
      </w:r>
      <w:r>
        <w:t>.</w:t>
      </w:r>
      <w:r w:rsidRPr="003D5806">
        <w:t xml:space="preserve"> </w:t>
      </w:r>
      <w:r w:rsidRPr="00BB72A5">
        <w:rPr>
          <w:i/>
        </w:rPr>
        <w:t xml:space="preserve">Cryptographic Algorithm Implementation Requirements for Encapsulating Security Payload (ESP) and Authentication Header (AH),2007,  </w:t>
      </w:r>
      <w:hyperlink r:id="rId137" w:history="1">
        <w:r w:rsidRPr="00BB72A5">
          <w:rPr>
            <w:rStyle w:val="Hyperlink"/>
            <w:i/>
          </w:rPr>
          <w:t>http://tools.ietf.org/html/rfc4335</w:t>
        </w:r>
      </w:hyperlink>
    </w:p>
    <w:p w14:paraId="13248177" w14:textId="6A34413B" w:rsidR="00162259" w:rsidRDefault="00162259" w:rsidP="00BB72A5">
      <w:pPr>
        <w:pStyle w:val="PARAGRAPH"/>
        <w:rPr>
          <w:ins w:id="8694" w:author="John Cowburn" w:date="2021-03-24T13:00:00Z"/>
          <w:rStyle w:val="Hyperlink"/>
          <w:i/>
        </w:rPr>
      </w:pPr>
      <w:r w:rsidRPr="00347160">
        <w:t>RFC 5084</w:t>
      </w:r>
      <w:bookmarkEnd w:id="8679"/>
      <w:r w:rsidRPr="00347160">
        <w:t xml:space="preserve">, </w:t>
      </w:r>
      <w:r w:rsidRPr="00BB72A5">
        <w:rPr>
          <w:i/>
        </w:rPr>
        <w:t xml:space="preserve">Internet Engineering Task Force (IETF). Using AES-CCM and AES-GCM Authenticated Encryption in the Cryptographic Message Syntax (CMS). Edited by </w:t>
      </w:r>
      <w:r w:rsidRPr="00BB72A5">
        <w:rPr>
          <w:i/>
          <w:snapToGrid w:val="0"/>
          <w:lang w:eastAsia="en-US"/>
        </w:rPr>
        <w:t xml:space="preserve">R. Housley November 2007. </w:t>
      </w:r>
      <w:r w:rsidRPr="00BB72A5">
        <w:rPr>
          <w:i/>
        </w:rPr>
        <w:t xml:space="preserve">Available from: </w:t>
      </w:r>
      <w:hyperlink r:id="rId138" w:history="1">
        <w:r w:rsidRPr="00BB72A5">
          <w:rPr>
            <w:rStyle w:val="Hyperlink"/>
            <w:i/>
          </w:rPr>
          <w:t>http://www.rfc-editor.org/rfc/rfc5084.txt</w:t>
        </w:r>
      </w:hyperlink>
    </w:p>
    <w:p w14:paraId="63D93E17" w14:textId="71B7657F" w:rsidR="00D070C8" w:rsidRDefault="00D070C8" w:rsidP="00D070C8">
      <w:pPr>
        <w:pStyle w:val="PARAGRAPH"/>
        <w:rPr>
          <w:ins w:id="8695" w:author="John Cowburn" w:date="2021-03-24T13:00:00Z"/>
          <w:iCs/>
        </w:rPr>
      </w:pPr>
      <w:ins w:id="8696" w:author="John Cowburn" w:date="2021-03-24T13:00:00Z">
        <w:r w:rsidRPr="004D4676">
          <w:t xml:space="preserve">RFC 5280, Internet X.509 Public Key Infrastructure Certificate and Certificate Revocation List (CRL) Profile, 2008, </w:t>
        </w:r>
        <w:r>
          <w:fldChar w:fldCharType="begin"/>
        </w:r>
        <w:r>
          <w:instrText xml:space="preserve"> HYPERLINK "http://www.ietf.org/rfc/rfc5280" </w:instrText>
        </w:r>
        <w:r>
          <w:fldChar w:fldCharType="separate"/>
        </w:r>
        <w:r w:rsidRPr="004D4676">
          <w:t>http://www.ietf.org/rfc/rfc5280</w:t>
        </w:r>
        <w:r>
          <w:fldChar w:fldCharType="end"/>
        </w:r>
      </w:ins>
    </w:p>
    <w:p w14:paraId="3D904CA5" w14:textId="202FE4A1" w:rsidR="00D070C8" w:rsidDel="00D070C8" w:rsidRDefault="00D070C8" w:rsidP="00BB72A5">
      <w:pPr>
        <w:pStyle w:val="PARAGRAPH"/>
        <w:rPr>
          <w:del w:id="8697" w:author="John Cowburn" w:date="2021-03-24T13:00:00Z"/>
          <w:rStyle w:val="Hyperlink"/>
          <w:i/>
        </w:rPr>
      </w:pPr>
    </w:p>
    <w:p w14:paraId="7A876D1F" w14:textId="23BDBD03" w:rsidR="00A70894" w:rsidRPr="00BB72A5" w:rsidRDefault="00A70894" w:rsidP="00BB72A5">
      <w:pPr>
        <w:pStyle w:val="PARAGRAPH"/>
        <w:rPr>
          <w:rStyle w:val="Hyperlink"/>
          <w:i/>
        </w:rPr>
      </w:pPr>
      <w:bookmarkStart w:id="8698" w:name="RFC5349"/>
      <w:r>
        <w:rPr>
          <w:iCs/>
        </w:rPr>
        <w:t>RFC 5349</w:t>
      </w:r>
      <w:bookmarkEnd w:id="8698"/>
      <w:r>
        <w:rPr>
          <w:iCs/>
        </w:rPr>
        <w:t xml:space="preserve">, </w:t>
      </w:r>
      <w:r w:rsidRPr="004D4676">
        <w:rPr>
          <w:rStyle w:val="Emphasis"/>
        </w:rPr>
        <w:t>Elliptic Curve Cryptography (ECC) Support for Public Key Cryptography for Initial Authentication in Kerberos</w:t>
      </w:r>
      <w:r w:rsidRPr="002E4D40">
        <w:rPr>
          <w:iCs/>
        </w:rPr>
        <w:t xml:space="preserve"> (PKINIT</w:t>
      </w:r>
      <w:r w:rsidRPr="004D4676">
        <w:t xml:space="preserve">), 2008, </w:t>
      </w:r>
      <w:hyperlink r:id="rId139" w:history="1">
        <w:r w:rsidRPr="004D4676">
          <w:t>https://tools.ietf.org/html/rfc5349</w:t>
        </w:r>
      </w:hyperlink>
    </w:p>
    <w:p w14:paraId="387235A0" w14:textId="77777777" w:rsidR="00162259" w:rsidRDefault="00162259" w:rsidP="00162259">
      <w:pPr>
        <w:pStyle w:val="PARAGRAPH"/>
        <w:rPr>
          <w:i/>
        </w:rPr>
      </w:pPr>
      <w:bookmarkStart w:id="8699" w:name="NEMA_C12_21"/>
      <w:r w:rsidRPr="00347160">
        <w:t>ANSI C12.21</w:t>
      </w:r>
      <w:bookmarkEnd w:id="8699"/>
      <w:r w:rsidRPr="00347160">
        <w:t xml:space="preserve">:1999, </w:t>
      </w:r>
      <w:r w:rsidRPr="00347160">
        <w:rPr>
          <w:i/>
        </w:rPr>
        <w:t>Protocol Specification for Telephone Modem Communication</w:t>
      </w:r>
    </w:p>
    <w:p w14:paraId="107FFC3E" w14:textId="77777777" w:rsidR="00BB72A5" w:rsidRPr="00ED0C4C" w:rsidRDefault="00BB72A5" w:rsidP="00BB72A5">
      <w:pPr>
        <w:pStyle w:val="PARAGRAPH"/>
      </w:pPr>
      <w:bookmarkStart w:id="8700" w:name="SEC1_ECC"/>
      <w:r w:rsidRPr="00ED0C4C">
        <w:t>SEC1:2009</w:t>
      </w:r>
      <w:bookmarkEnd w:id="8700"/>
      <w:r w:rsidRPr="00ED0C4C">
        <w:t xml:space="preserve">, </w:t>
      </w:r>
      <w:r w:rsidRPr="00ED0C4C">
        <w:rPr>
          <w:i/>
        </w:rPr>
        <w:t xml:space="preserve">Standards for Efficient Cryptography: Elliptic Curve Cryptography. </w:t>
      </w:r>
      <w:r w:rsidRPr="00ED0C4C">
        <w:t>SECG. Version 2.0</w:t>
      </w:r>
    </w:p>
    <w:p w14:paraId="18FC8415" w14:textId="5C23DD62" w:rsidR="00BB72A5" w:rsidRDefault="00BB72A5" w:rsidP="00162259">
      <w:pPr>
        <w:pStyle w:val="PARAGRAPH"/>
        <w:rPr>
          <w:ins w:id="8701" w:author="John Cowburn" w:date="2021-03-24T12:57:00Z"/>
        </w:rPr>
      </w:pPr>
      <w:bookmarkStart w:id="8702" w:name="SEC2"/>
      <w:r w:rsidRPr="00ED0C4C">
        <w:t>SEC2:2010</w:t>
      </w:r>
      <w:bookmarkEnd w:id="8702"/>
      <w:r w:rsidRPr="00ED0C4C">
        <w:t xml:space="preserve">, </w:t>
      </w:r>
      <w:r w:rsidRPr="00ED0C4C">
        <w:rPr>
          <w:i/>
        </w:rPr>
        <w:t xml:space="preserve">Standards for Efficient Cryptography: Recommended Elliptic Curve Domain Parameters, </w:t>
      </w:r>
      <w:r w:rsidRPr="00ED0C4C">
        <w:t>Version 2.0. Certicom Research</w:t>
      </w:r>
    </w:p>
    <w:p w14:paraId="11615483" w14:textId="1759D7EF" w:rsidR="00D070C8" w:rsidRPr="00D83064" w:rsidDel="00D070C8" w:rsidRDefault="00D070C8" w:rsidP="00D070C8">
      <w:pPr>
        <w:pStyle w:val="PARAGRAPH"/>
        <w:rPr>
          <w:del w:id="8703" w:author="John Cowburn" w:date="2021-03-24T12:57:00Z"/>
          <w:moveTo w:id="8704" w:author="John Cowburn" w:date="2021-03-24T12:57:00Z"/>
          <w:color w:val="000000"/>
        </w:rPr>
      </w:pPr>
      <w:moveToRangeStart w:id="8705" w:author="John Cowburn" w:date="2021-03-24T12:57:00Z" w:name="move67483059"/>
      <w:moveTo w:id="8706" w:author="John Cowburn" w:date="2021-03-24T12:57:00Z">
        <w:del w:id="8707" w:author="John Cowburn" w:date="2021-03-24T12:57:00Z">
          <w:r w:rsidRPr="00D83064" w:rsidDel="00D070C8">
            <w:rPr>
              <w:color w:val="000000"/>
            </w:rPr>
            <w:delText>ITU-T V.44: 2000</w:delText>
          </w:r>
          <w:r w:rsidRPr="00D83064" w:rsidDel="00D070C8">
            <w:rPr>
              <w:color w:val="000000"/>
            </w:rPr>
            <w:tab/>
            <w:delText xml:space="preserve">, </w:delText>
          </w:r>
          <w:r w:rsidRPr="004D4676" w:rsidDel="00D070C8">
            <w:rPr>
              <w:rStyle w:val="Emphasis"/>
            </w:rPr>
            <w:delText>SERIES V: DATA COMMUNICATION OVER THE TELEPHONE NETWORK – Error control – V.44:2000, Data compression procedures</w:delText>
          </w:r>
        </w:del>
      </w:moveTo>
    </w:p>
    <w:p w14:paraId="5DF3D9BD" w14:textId="297A7582" w:rsidR="00D070C8" w:rsidRPr="00D83064" w:rsidDel="00D070C8" w:rsidRDefault="00D070C8" w:rsidP="00D070C8">
      <w:pPr>
        <w:pStyle w:val="PARAGRAPH"/>
        <w:rPr>
          <w:del w:id="8708" w:author="John Cowburn" w:date="2021-03-24T12:58:00Z"/>
          <w:moveTo w:id="8709" w:author="John Cowburn" w:date="2021-03-24T12:57:00Z"/>
          <w:color w:val="000000"/>
        </w:rPr>
      </w:pPr>
      <w:moveTo w:id="8710" w:author="John Cowburn" w:date="2021-03-24T12:57:00Z">
        <w:del w:id="8711" w:author="John Cowburn" w:date="2021-03-24T12:58:00Z">
          <w:r w:rsidRPr="00D83064" w:rsidDel="00D070C8">
            <w:rPr>
              <w:color w:val="000000"/>
            </w:rPr>
            <w:delText>ITU-T X.509:200</w:delText>
          </w:r>
          <w:r w:rsidDel="00D070C8">
            <w:rPr>
              <w:color w:val="000000"/>
            </w:rPr>
            <w:delText>8</w:delText>
          </w:r>
          <w:r w:rsidRPr="00D83064" w:rsidDel="00D070C8">
            <w:rPr>
              <w:color w:val="000000"/>
            </w:rPr>
            <w:delText xml:space="preserve">, </w:delText>
          </w:r>
          <w:r w:rsidRPr="004D4676" w:rsidDel="00D070C8">
            <w:rPr>
              <w:rStyle w:val="Emphasis"/>
            </w:rPr>
            <w:delText>SERIES X: DATA NETWORKS, OPEN SYSTEM COMMUNICATIONS AND SECURITY – Information technology – Open systems interconnection – The Directory: Public-key and attribute certificate frameworks</w:delText>
          </w:r>
        </w:del>
      </w:moveTo>
    </w:p>
    <w:p w14:paraId="6EF511AE" w14:textId="747E5581" w:rsidR="00D070C8" w:rsidRPr="00D83064" w:rsidDel="00D070C8" w:rsidRDefault="00D070C8" w:rsidP="00D070C8">
      <w:pPr>
        <w:pStyle w:val="PARAGRAPH"/>
        <w:rPr>
          <w:del w:id="8712" w:author="John Cowburn" w:date="2021-03-24T12:58:00Z"/>
          <w:moveTo w:id="8713" w:author="John Cowburn" w:date="2021-03-24T12:57:00Z"/>
          <w:color w:val="000000"/>
        </w:rPr>
      </w:pPr>
      <w:moveTo w:id="8714" w:author="John Cowburn" w:date="2021-03-24T12:57:00Z">
        <w:del w:id="8715" w:author="John Cowburn" w:date="2021-03-24T12:58:00Z">
          <w:r w:rsidRPr="00D83064" w:rsidDel="00D070C8">
            <w:rPr>
              <w:color w:val="000000"/>
            </w:rPr>
            <w:delText>ITU-T X.693 (11/2008)</w:delText>
          </w:r>
          <w:r w:rsidRPr="00D83064" w:rsidDel="00D070C8">
            <w:rPr>
              <w:color w:val="000000"/>
            </w:rPr>
            <w:tab/>
          </w:r>
          <w:r w:rsidDel="00D070C8">
            <w:rPr>
              <w:color w:val="000000"/>
            </w:rPr>
            <w:delText xml:space="preserve">, </w:delText>
          </w:r>
          <w:r w:rsidRPr="004D4676" w:rsidDel="00D070C8">
            <w:rPr>
              <w:rStyle w:val="Emphasis"/>
            </w:rPr>
            <w:delText>Information technology – ASN.1 encoding rules: XML Encoding Rules (XER)</w:delText>
          </w:r>
        </w:del>
      </w:moveTo>
    </w:p>
    <w:p w14:paraId="4AB4413D" w14:textId="4B7B8D91" w:rsidR="00D070C8" w:rsidRPr="00D83064" w:rsidDel="00D070C8" w:rsidRDefault="00D070C8" w:rsidP="00D070C8">
      <w:pPr>
        <w:pStyle w:val="PARAGRAPH"/>
        <w:rPr>
          <w:del w:id="8716" w:author="John Cowburn" w:date="2021-03-24T12:58:00Z"/>
          <w:moveTo w:id="8717" w:author="John Cowburn" w:date="2021-03-24T12:57:00Z"/>
          <w:color w:val="000000"/>
        </w:rPr>
      </w:pPr>
      <w:moveTo w:id="8718" w:author="John Cowburn" w:date="2021-03-24T12:57:00Z">
        <w:del w:id="8719" w:author="John Cowburn" w:date="2021-03-24T12:58:00Z">
          <w:r w:rsidRPr="00D83064" w:rsidDel="00D070C8">
            <w:rPr>
              <w:color w:val="000000"/>
            </w:rPr>
            <w:delText>ITU-T X.693 Corrigendum 1 (10/2011),</w:delText>
          </w:r>
          <w:r w:rsidDel="00D070C8">
            <w:rPr>
              <w:color w:val="000000"/>
            </w:rPr>
            <w:delText xml:space="preserve"> </w:delText>
          </w:r>
          <w:r w:rsidRPr="004D4676" w:rsidDel="00D070C8">
            <w:rPr>
              <w:rStyle w:val="Emphasis"/>
            </w:rPr>
            <w:delText>Information technology – ASN.1 encoding rules: XML Encoding Rules (XER) Technical Corrigendum 1</w:delText>
          </w:r>
        </w:del>
      </w:moveTo>
    </w:p>
    <w:p w14:paraId="003792E9" w14:textId="4CC66232" w:rsidR="00D070C8" w:rsidRPr="00D83064" w:rsidDel="00D070C8" w:rsidRDefault="00D070C8" w:rsidP="00D070C8">
      <w:pPr>
        <w:pStyle w:val="PARAGRAPH"/>
        <w:rPr>
          <w:del w:id="8720" w:author="John Cowburn" w:date="2021-03-24T12:58:00Z"/>
          <w:moveTo w:id="8721" w:author="John Cowburn" w:date="2021-03-24T12:57:00Z"/>
          <w:color w:val="000000"/>
        </w:rPr>
      </w:pPr>
      <w:moveTo w:id="8722" w:author="John Cowburn" w:date="2021-03-24T12:57:00Z">
        <w:del w:id="8723" w:author="John Cowburn" w:date="2021-03-24T12:58:00Z">
          <w:r w:rsidRPr="00D83064" w:rsidDel="00D070C8">
            <w:rPr>
              <w:color w:val="000000"/>
            </w:rPr>
            <w:delText xml:space="preserve">ITU-T X.694 (11/2008), </w:delText>
          </w:r>
          <w:r w:rsidRPr="004D4676" w:rsidDel="00D070C8">
            <w:rPr>
              <w:rStyle w:val="Emphasis"/>
            </w:rPr>
            <w:delText>Information technology – ASN.1 encoding rules: Mapping W3C XML schema definitions into ASN.1</w:delText>
          </w:r>
        </w:del>
      </w:moveTo>
    </w:p>
    <w:p w14:paraId="6F0BAEA3" w14:textId="4D72D40B" w:rsidR="00D070C8" w:rsidDel="00D070C8" w:rsidRDefault="00D070C8" w:rsidP="00D070C8">
      <w:pPr>
        <w:pStyle w:val="PARAGRAPH"/>
        <w:rPr>
          <w:del w:id="8724" w:author="John Cowburn" w:date="2021-03-24T12:58:00Z"/>
          <w:moveTo w:id="8725" w:author="John Cowburn" w:date="2021-03-24T12:57:00Z"/>
        </w:rPr>
      </w:pPr>
      <w:moveTo w:id="8726" w:author="John Cowburn" w:date="2021-03-24T12:57:00Z">
        <w:del w:id="8727" w:author="John Cowburn" w:date="2021-03-24T12:58:00Z">
          <w:r w:rsidRPr="00D83064" w:rsidDel="00D070C8">
            <w:delText xml:space="preserve">ITU-T X.694 Corrigendum 1 (10/2011), </w:delText>
          </w:r>
          <w:r w:rsidRPr="00D83064" w:rsidDel="00D070C8">
            <w:tab/>
            <w:delText>Information technology – ASN.1 encoding rules: Mapping W3C XML schema definitions into ASN.1</w:delText>
          </w:r>
          <w:r w:rsidDel="00D070C8">
            <w:delText xml:space="preserve"> </w:delText>
          </w:r>
          <w:r w:rsidRPr="00D83064" w:rsidDel="00D070C8">
            <w:delText>Technical Corrigendum 1</w:delText>
          </w:r>
        </w:del>
      </w:moveTo>
    </w:p>
    <w:p w14:paraId="2E3793AF" w14:textId="101EF84A" w:rsidR="00D070C8" w:rsidDel="00D070C8" w:rsidRDefault="00D070C8" w:rsidP="00D070C8">
      <w:pPr>
        <w:pStyle w:val="PARAGRAPH"/>
        <w:rPr>
          <w:del w:id="8728" w:author="John Cowburn" w:date="2021-03-24T13:01:00Z"/>
          <w:moveTo w:id="8729" w:author="John Cowburn" w:date="2021-03-24T12:57:00Z"/>
        </w:rPr>
      </w:pPr>
      <w:moveTo w:id="8730" w:author="John Cowburn" w:date="2021-03-24T12:57:00Z">
        <w:del w:id="8731" w:author="John Cowburn" w:date="2021-03-24T13:01:00Z">
          <w:r w:rsidRPr="00347160" w:rsidDel="00D070C8">
            <w:delText>FIPS PUB 180-4:2012, Secure hash standard</w:delText>
          </w:r>
          <w:r w:rsidDel="00D070C8">
            <w:delText xml:space="preserve"> (SHS)</w:delText>
          </w:r>
        </w:del>
      </w:moveTo>
    </w:p>
    <w:p w14:paraId="25297B2A" w14:textId="7A6778EB" w:rsidR="00D070C8" w:rsidRPr="00347160" w:rsidDel="00D070C8" w:rsidRDefault="00D070C8" w:rsidP="00D070C8">
      <w:pPr>
        <w:pStyle w:val="PARAGRAPH"/>
        <w:rPr>
          <w:del w:id="8732" w:author="John Cowburn" w:date="2021-03-24T13:01:00Z"/>
          <w:moveTo w:id="8733" w:author="John Cowburn" w:date="2021-03-24T12:57:00Z"/>
        </w:rPr>
      </w:pPr>
      <w:moveTo w:id="8734" w:author="John Cowburn" w:date="2021-03-24T12:57:00Z">
        <w:del w:id="8735" w:author="John Cowburn" w:date="2021-03-24T13:01:00Z">
          <w:r w:rsidRPr="00D83064" w:rsidDel="00D070C8">
            <w:delText>FIPS PUB 186-4:2013</w:delText>
          </w:r>
          <w:r w:rsidDel="00D070C8">
            <w:delText>, Digital Signature Standard (DSS)</w:delText>
          </w:r>
        </w:del>
      </w:moveTo>
    </w:p>
    <w:p w14:paraId="4366C4E3" w14:textId="2A07F330" w:rsidR="00D070C8" w:rsidDel="00D070C8" w:rsidRDefault="00D070C8" w:rsidP="00D070C8">
      <w:pPr>
        <w:pStyle w:val="PARAGRAPH"/>
        <w:rPr>
          <w:del w:id="8736" w:author="John Cowburn" w:date="2021-03-24T13:01:00Z"/>
          <w:moveTo w:id="8737" w:author="John Cowburn" w:date="2021-03-24T12:57:00Z"/>
        </w:rPr>
      </w:pPr>
      <w:moveTo w:id="8738" w:author="John Cowburn" w:date="2021-03-24T12:57:00Z">
        <w:del w:id="8739" w:author="John Cowburn" w:date="2021-03-24T13:01:00Z">
          <w:r w:rsidRPr="00347160" w:rsidDel="00D070C8">
            <w:delText>FIPS PUB 197:2001, Advanced Encryption Standard (AES)</w:delText>
          </w:r>
        </w:del>
      </w:moveTo>
    </w:p>
    <w:p w14:paraId="589C0F01" w14:textId="77777777" w:rsidR="00D070C8" w:rsidRPr="00D83064" w:rsidRDefault="00D070C8" w:rsidP="00D070C8">
      <w:pPr>
        <w:pStyle w:val="PARAGRAPH"/>
        <w:rPr>
          <w:moveTo w:id="8740" w:author="John Cowburn" w:date="2021-03-24T12:57:00Z"/>
        </w:rPr>
      </w:pPr>
      <w:moveTo w:id="8741" w:author="John Cowburn" w:date="2021-03-24T12:57:00Z">
        <w:r w:rsidRPr="00E905E9">
          <w:t>NIST SP 800-21:2005</w:t>
        </w:r>
        <w:r>
          <w:t>,</w:t>
        </w:r>
        <w:r w:rsidRPr="00D83064">
          <w:tab/>
          <w:t>Guideline for Implementing Cryptography in the Federal Government</w:t>
        </w:r>
      </w:moveTo>
    </w:p>
    <w:p w14:paraId="75F891B2" w14:textId="77777777" w:rsidR="00D070C8" w:rsidRPr="00347160" w:rsidRDefault="00D070C8" w:rsidP="00D070C8">
      <w:pPr>
        <w:pStyle w:val="PARAGRAPH"/>
        <w:rPr>
          <w:moveTo w:id="8742" w:author="John Cowburn" w:date="2021-03-24T12:57:00Z"/>
        </w:rPr>
      </w:pPr>
      <w:moveTo w:id="8743" w:author="John Cowburn" w:date="2021-03-24T12:57:00Z">
        <w:r w:rsidRPr="00E905E9">
          <w:t>NIST SP 800-32:2001</w:t>
        </w:r>
        <w:r>
          <w:t>,</w:t>
        </w:r>
        <w:r w:rsidRPr="00D83064">
          <w:tab/>
        </w:r>
        <w:r>
          <w:t>Introduction to Public Key Technology and the Federal PKI Infrastructure</w:t>
        </w:r>
      </w:moveTo>
    </w:p>
    <w:p w14:paraId="5BFA4EED" w14:textId="77777777" w:rsidR="00D070C8" w:rsidRDefault="00D070C8" w:rsidP="00D070C8">
      <w:pPr>
        <w:pStyle w:val="PARAGRAPH"/>
        <w:rPr>
          <w:moveTo w:id="8744" w:author="John Cowburn" w:date="2021-03-24T12:57:00Z"/>
        </w:rPr>
      </w:pPr>
      <w:moveTo w:id="8745" w:author="John Cowburn" w:date="2021-03-24T12:57:00Z">
        <w:r w:rsidRPr="00347160">
          <w:t>NIST SP 800-38D:2007</w:t>
        </w:r>
        <w:r>
          <w:t xml:space="preserve">, </w:t>
        </w:r>
        <w:r w:rsidRPr="00347160">
          <w:t>Recommendation for Block Cipher Modes of Operation: Galois/Counter Mode (GCM) and GMAC</w:t>
        </w:r>
      </w:moveTo>
    </w:p>
    <w:p w14:paraId="2CB2BE47" w14:textId="77777777" w:rsidR="00D070C8" w:rsidRPr="00E905E9" w:rsidRDefault="00D070C8" w:rsidP="00D070C8">
      <w:pPr>
        <w:pStyle w:val="PARAGRAPH"/>
        <w:rPr>
          <w:moveTo w:id="8746" w:author="John Cowburn" w:date="2021-03-24T12:57:00Z"/>
        </w:rPr>
      </w:pPr>
      <w:moveTo w:id="8747" w:author="John Cowburn" w:date="2021-03-24T12:57:00Z">
        <w:r w:rsidRPr="00E905E9">
          <w:t>NIST SP 800-56A Rev. 2: 2013</w:t>
        </w:r>
        <w:r>
          <w:t>,</w:t>
        </w:r>
        <w:r w:rsidRPr="00E905E9">
          <w:tab/>
        </w:r>
        <w:r>
          <w:t>Recommendation for Pair-Wise Key Establishment Schemes Using Discrete Logarithm Cryptography</w:t>
        </w:r>
      </w:moveTo>
    </w:p>
    <w:p w14:paraId="603A7E03" w14:textId="77777777" w:rsidR="00D070C8" w:rsidRDefault="00D070C8" w:rsidP="00D070C8">
      <w:pPr>
        <w:pStyle w:val="PARAGRAPH"/>
        <w:rPr>
          <w:moveTo w:id="8748" w:author="John Cowburn" w:date="2021-03-24T12:57:00Z"/>
        </w:rPr>
      </w:pPr>
      <w:moveTo w:id="8749" w:author="John Cowburn" w:date="2021-03-24T12:57:00Z">
        <w:r w:rsidRPr="00347160">
          <w:t>NIST SP 800-57:20</w:t>
        </w:r>
        <w:r>
          <w:t>12</w:t>
        </w:r>
        <w:r w:rsidRPr="00347160">
          <w:t>, Recommendation for Key Management – Part 1: General (Revis</w:t>
        </w:r>
        <w:r>
          <w:t>ion 3</w:t>
        </w:r>
        <w:r w:rsidRPr="00347160">
          <w:t>)</w:t>
        </w:r>
      </w:moveTo>
    </w:p>
    <w:p w14:paraId="3F011939" w14:textId="77777777" w:rsidR="00D070C8" w:rsidRPr="00E905E9" w:rsidRDefault="00D070C8" w:rsidP="00D070C8">
      <w:pPr>
        <w:pStyle w:val="PARAGRAPH"/>
        <w:rPr>
          <w:moveTo w:id="8750" w:author="John Cowburn" w:date="2021-03-24T12:57:00Z"/>
        </w:rPr>
      </w:pPr>
      <w:moveTo w:id="8751" w:author="John Cowburn" w:date="2021-03-24T12:57:00Z">
        <w:r w:rsidRPr="00E905E9">
          <w:t>NSA1</w:t>
        </w:r>
        <w:r w:rsidRPr="00E905E9">
          <w:tab/>
        </w:r>
        <w:r>
          <w:t xml:space="preserve">, </w:t>
        </w:r>
        <w:r w:rsidRPr="00E905E9">
          <w:t>Suite B Implementer’s Guide to FIPS 186-3 (ECDSA), Feb 3rd 2010</w:t>
        </w:r>
      </w:moveTo>
    </w:p>
    <w:p w14:paraId="28317B45" w14:textId="77777777" w:rsidR="00D070C8" w:rsidRPr="00E905E9" w:rsidRDefault="00D070C8" w:rsidP="00D070C8">
      <w:pPr>
        <w:pStyle w:val="PARAGRAPH"/>
        <w:rPr>
          <w:moveTo w:id="8752" w:author="John Cowburn" w:date="2021-03-24T12:57:00Z"/>
        </w:rPr>
      </w:pPr>
      <w:moveTo w:id="8753" w:author="John Cowburn" w:date="2021-03-24T12:57:00Z">
        <w:r w:rsidRPr="00E905E9">
          <w:t>NSA2</w:t>
        </w:r>
        <w:r w:rsidRPr="00E905E9">
          <w:tab/>
        </w:r>
        <w:r>
          <w:t xml:space="preserve">, </w:t>
        </w:r>
        <w:r w:rsidRPr="00E905E9">
          <w:t>Suite B Implementer’s Guide to NIST SP800-56A, 28th July 2009</w:t>
        </w:r>
      </w:moveTo>
    </w:p>
    <w:p w14:paraId="0D52DE8F" w14:textId="77777777" w:rsidR="00D070C8" w:rsidRPr="00E905E9" w:rsidRDefault="00D070C8" w:rsidP="00D070C8">
      <w:pPr>
        <w:pStyle w:val="PARAGRAPH"/>
        <w:rPr>
          <w:moveTo w:id="8754" w:author="John Cowburn" w:date="2021-03-24T12:57:00Z"/>
        </w:rPr>
      </w:pPr>
      <w:moveTo w:id="8755" w:author="John Cowburn" w:date="2021-03-24T12:57:00Z">
        <w:r w:rsidRPr="00E905E9">
          <w:t>NSA3</w:t>
        </w:r>
        <w:r w:rsidRPr="00E905E9">
          <w:tab/>
        </w:r>
        <w:r>
          <w:t xml:space="preserve">, </w:t>
        </w:r>
        <w:r w:rsidRPr="00E905E9">
          <w:t>NSA Suite B Base Certificate and CRL Profile, 27th May 2008</w:t>
        </w:r>
      </w:moveTo>
    </w:p>
    <w:p w14:paraId="3F30DB48" w14:textId="0C42D046" w:rsidR="00D070C8" w:rsidDel="00D070C8" w:rsidRDefault="00D070C8" w:rsidP="00D070C8">
      <w:pPr>
        <w:pStyle w:val="PARAGRAPH"/>
        <w:rPr>
          <w:del w:id="8756" w:author="John Cowburn" w:date="2021-03-24T12:59:00Z"/>
          <w:moveTo w:id="8757" w:author="John Cowburn" w:date="2021-03-24T12:57:00Z"/>
        </w:rPr>
      </w:pPr>
      <w:moveTo w:id="8758" w:author="John Cowburn" w:date="2021-03-24T12:57:00Z">
        <w:del w:id="8759" w:author="John Cowburn" w:date="2021-03-24T12:59:00Z">
          <w:r w:rsidRPr="004D4676" w:rsidDel="00D070C8">
            <w:delText xml:space="preserve">RFC 3394, Advanced Encryption Standard (AES) Key Wrap Algorithm. Edited by J. Schaad (Soaring Hawk Consulting) and R. Housley (RSA Laboratories) September 2002 </w:delText>
          </w:r>
          <w:r w:rsidDel="00D070C8">
            <w:fldChar w:fldCharType="begin"/>
          </w:r>
          <w:r w:rsidDel="00D070C8">
            <w:delInstrText xml:space="preserve"> HYPERLINK "http://tools.ietf.org/html/rfc3394" </w:delInstrText>
          </w:r>
          <w:r w:rsidDel="00D070C8">
            <w:fldChar w:fldCharType="separate"/>
          </w:r>
          <w:r w:rsidRPr="004D4676" w:rsidDel="00D070C8">
            <w:delText>http://tools.ietf.org/html/rfc3394</w:delText>
          </w:r>
          <w:r w:rsidDel="00D070C8">
            <w:fldChar w:fldCharType="end"/>
          </w:r>
        </w:del>
      </w:moveTo>
    </w:p>
    <w:p w14:paraId="50592FFF" w14:textId="31996597" w:rsidR="00D070C8" w:rsidRPr="004D4676" w:rsidDel="00D070C8" w:rsidRDefault="00D070C8" w:rsidP="00D070C8">
      <w:pPr>
        <w:pStyle w:val="PARAGRAPH"/>
        <w:rPr>
          <w:del w:id="8760" w:author="John Cowburn" w:date="2021-03-24T13:00:00Z"/>
          <w:moveTo w:id="8761" w:author="John Cowburn" w:date="2021-03-24T12:57:00Z"/>
        </w:rPr>
      </w:pPr>
      <w:moveTo w:id="8762" w:author="John Cowburn" w:date="2021-03-24T12:57:00Z">
        <w:del w:id="8763" w:author="John Cowburn" w:date="2021-03-24T13:00:00Z">
          <w:r w:rsidRPr="004D4676" w:rsidDel="00D070C8">
            <w:delText>RFC 4108</w:delText>
          </w:r>
          <w:r w:rsidRPr="004D4676" w:rsidDel="00D070C8">
            <w:tab/>
            <w:delText xml:space="preserve">Using Cryptographic Message Syntax (CMS) to Protect Firmware Packages, 2005, </w:delText>
          </w:r>
          <w:r w:rsidDel="00D070C8">
            <w:fldChar w:fldCharType="begin"/>
          </w:r>
          <w:r w:rsidDel="00D070C8">
            <w:delInstrText xml:space="preserve"> HYPERLINK "http://www.ietf.org/rfc/rfc4108" </w:delInstrText>
          </w:r>
          <w:r w:rsidDel="00D070C8">
            <w:fldChar w:fldCharType="separate"/>
          </w:r>
          <w:r w:rsidRPr="004D4676" w:rsidDel="00D070C8">
            <w:delText>http://www.ietf.org/rfc/rfc4108</w:delText>
          </w:r>
          <w:r w:rsidDel="00D070C8">
            <w:fldChar w:fldCharType="end"/>
          </w:r>
        </w:del>
      </w:moveTo>
    </w:p>
    <w:p w14:paraId="0893377C" w14:textId="301671EB" w:rsidR="00D070C8" w:rsidDel="00D070C8" w:rsidRDefault="00D070C8" w:rsidP="00D070C8">
      <w:pPr>
        <w:pStyle w:val="PARAGRAPH"/>
        <w:rPr>
          <w:del w:id="8764" w:author="John Cowburn" w:date="2021-03-24T13:00:00Z"/>
          <w:moveTo w:id="8765" w:author="John Cowburn" w:date="2021-03-24T12:57:00Z"/>
          <w:iCs/>
        </w:rPr>
      </w:pPr>
      <w:moveTo w:id="8766" w:author="John Cowburn" w:date="2021-03-24T12:57:00Z">
        <w:del w:id="8767" w:author="John Cowburn" w:date="2021-03-24T13:00:00Z">
          <w:r w:rsidRPr="004D4676" w:rsidDel="00D070C8">
            <w:delText xml:space="preserve">RFC 5280, Internet X.509 Public Key Infrastructure Certificate and Certificate Revocation List (CRL) Profile, 2008, </w:delText>
          </w:r>
          <w:r w:rsidDel="00D070C8">
            <w:fldChar w:fldCharType="begin"/>
          </w:r>
          <w:r w:rsidDel="00D070C8">
            <w:delInstrText xml:space="preserve"> HYPERLINK "http://www.ietf.org/rfc/rfc5280" </w:delInstrText>
          </w:r>
          <w:r w:rsidDel="00D070C8">
            <w:fldChar w:fldCharType="separate"/>
          </w:r>
          <w:r w:rsidRPr="004D4676" w:rsidDel="00D070C8">
            <w:delText>http://www.ietf.org/rfc/rfc5280</w:delText>
          </w:r>
          <w:r w:rsidDel="00D070C8">
            <w:fldChar w:fldCharType="end"/>
          </w:r>
        </w:del>
      </w:moveTo>
    </w:p>
    <w:moveToRangeEnd w:id="8705"/>
    <w:p w14:paraId="66F0E000" w14:textId="77777777" w:rsidR="00D070C8" w:rsidRPr="00347160" w:rsidRDefault="00D070C8" w:rsidP="00162259">
      <w:pPr>
        <w:pStyle w:val="PARAGRAPH"/>
      </w:pPr>
    </w:p>
    <w:p w14:paraId="2A63DDE4" w14:textId="77777777" w:rsidR="00162259" w:rsidRPr="0002023B" w:rsidRDefault="00162259" w:rsidP="00162259">
      <w:pPr>
        <w:pStyle w:val="HEADINGNonumber"/>
        <w:pageBreakBefore/>
        <w:ind w:left="397" w:hanging="397"/>
        <w:rPr>
          <w:szCs w:val="24"/>
        </w:rPr>
      </w:pPr>
      <w:bookmarkStart w:id="8768" w:name="_Toc277948405"/>
      <w:bookmarkStart w:id="8769" w:name="_Toc279392077"/>
      <w:bookmarkStart w:id="8770" w:name="_Toc279397020"/>
      <w:bookmarkStart w:id="8771" w:name="_Toc299013379"/>
      <w:bookmarkStart w:id="8772" w:name="_Toc315426495"/>
      <w:bookmarkStart w:id="8773" w:name="_Toc406524292"/>
      <w:bookmarkStart w:id="8774" w:name="_Toc437856655"/>
      <w:bookmarkStart w:id="8775" w:name="_Toc97127358"/>
      <w:r w:rsidRPr="0002023B">
        <w:rPr>
          <w:szCs w:val="24"/>
        </w:rPr>
        <w:lastRenderedPageBreak/>
        <w:t>I</w:t>
      </w:r>
      <w:bookmarkEnd w:id="8768"/>
      <w:bookmarkEnd w:id="8769"/>
      <w:bookmarkEnd w:id="8770"/>
      <w:bookmarkEnd w:id="8771"/>
      <w:r w:rsidRPr="0002023B">
        <w:rPr>
          <w:szCs w:val="24"/>
        </w:rPr>
        <w:t>ndex</w:t>
      </w:r>
      <w:bookmarkEnd w:id="8772"/>
      <w:bookmarkEnd w:id="8773"/>
      <w:bookmarkEnd w:id="8774"/>
      <w:bookmarkEnd w:id="8775"/>
    </w:p>
    <w:p w14:paraId="2EC76503" w14:textId="77777777" w:rsidR="00DC4BE9" w:rsidRDefault="00162259" w:rsidP="00162259">
      <w:pPr>
        <w:pStyle w:val="PARAGRAPH"/>
        <w:rPr>
          <w:noProof/>
          <w:sz w:val="16"/>
          <w:szCs w:val="16"/>
        </w:rPr>
        <w:sectPr w:rsidR="00DC4BE9" w:rsidSect="00DC4BE9">
          <w:headerReference w:type="even" r:id="rId140"/>
          <w:headerReference w:type="default" r:id="rId141"/>
          <w:footerReference w:type="even" r:id="rId142"/>
          <w:pgSz w:w="11906" w:h="16840" w:code="9"/>
          <w:pgMar w:top="1701" w:right="1417" w:bottom="850" w:left="1417" w:header="1134" w:footer="737" w:gutter="0"/>
          <w:cols w:space="720"/>
          <w:docGrid w:linePitch="272"/>
        </w:sectPr>
      </w:pPr>
      <w:r w:rsidRPr="007C06F4">
        <w:rPr>
          <w:sz w:val="16"/>
          <w:szCs w:val="16"/>
        </w:rPr>
        <w:fldChar w:fldCharType="begin"/>
      </w:r>
      <w:r w:rsidRPr="007C06F4">
        <w:rPr>
          <w:sz w:val="16"/>
          <w:szCs w:val="16"/>
        </w:rPr>
        <w:instrText xml:space="preserve"> INDEX \c "2" \z "1033" </w:instrText>
      </w:r>
      <w:r w:rsidRPr="007C06F4">
        <w:rPr>
          <w:sz w:val="16"/>
          <w:szCs w:val="16"/>
        </w:rPr>
        <w:fldChar w:fldCharType="separate"/>
      </w:r>
    </w:p>
    <w:p w14:paraId="327AF05E" w14:textId="77777777" w:rsidR="00DC4BE9" w:rsidRDefault="00DC4BE9">
      <w:pPr>
        <w:pStyle w:val="Index1"/>
        <w:tabs>
          <w:tab w:val="right" w:leader="dot" w:pos="4166"/>
        </w:tabs>
        <w:rPr>
          <w:noProof/>
          <w:lang w:val="en-US"/>
        </w:rPr>
      </w:pPr>
      <w:r>
        <w:rPr>
          <w:noProof/>
          <w:lang w:val="en-US"/>
        </w:rPr>
        <w:t>AA, confirmed, 56, 60</w:t>
      </w:r>
    </w:p>
    <w:p w14:paraId="31641C8B" w14:textId="77777777" w:rsidR="00DC4BE9" w:rsidRDefault="00DC4BE9">
      <w:pPr>
        <w:pStyle w:val="Index1"/>
        <w:tabs>
          <w:tab w:val="right" w:leader="dot" w:pos="4166"/>
        </w:tabs>
        <w:rPr>
          <w:noProof/>
          <w:lang w:val="en-US"/>
        </w:rPr>
      </w:pPr>
      <w:r>
        <w:rPr>
          <w:noProof/>
          <w:lang w:val="en-US"/>
        </w:rPr>
        <w:t>AA, pre-established, 56, 60</w:t>
      </w:r>
    </w:p>
    <w:p w14:paraId="68A7C487" w14:textId="77777777" w:rsidR="00DC4BE9" w:rsidRDefault="00DC4BE9">
      <w:pPr>
        <w:pStyle w:val="Index1"/>
        <w:tabs>
          <w:tab w:val="right" w:leader="dot" w:pos="4166"/>
        </w:tabs>
        <w:rPr>
          <w:noProof/>
          <w:lang w:val="en-US"/>
        </w:rPr>
      </w:pPr>
      <w:r>
        <w:rPr>
          <w:noProof/>
          <w:lang w:val="en-US"/>
        </w:rPr>
        <w:t>AA, unconfirmed, 56, 60</w:t>
      </w:r>
    </w:p>
    <w:p w14:paraId="072B6C8D" w14:textId="77777777" w:rsidR="00DC4BE9" w:rsidRDefault="00DC4BE9">
      <w:pPr>
        <w:pStyle w:val="Index1"/>
        <w:tabs>
          <w:tab w:val="right" w:leader="dot" w:pos="4166"/>
        </w:tabs>
        <w:rPr>
          <w:noProof/>
          <w:lang w:val="en-US"/>
        </w:rPr>
      </w:pPr>
      <w:r>
        <w:rPr>
          <w:noProof/>
          <w:lang w:val="en-US"/>
        </w:rPr>
        <w:t>A-ASSOCIATE service, 56, 138, 190</w:t>
      </w:r>
    </w:p>
    <w:p w14:paraId="27F01A37" w14:textId="77777777" w:rsidR="00DC4BE9" w:rsidRDefault="00DC4BE9">
      <w:pPr>
        <w:pStyle w:val="Index1"/>
        <w:tabs>
          <w:tab w:val="right" w:leader="dot" w:pos="4166"/>
        </w:tabs>
        <w:rPr>
          <w:noProof/>
          <w:lang w:val="en-US"/>
        </w:rPr>
      </w:pPr>
      <w:r>
        <w:rPr>
          <w:noProof/>
          <w:lang w:val="en-US"/>
        </w:rPr>
        <w:t>Abstract Syntax Notation 1, 280</w:t>
      </w:r>
    </w:p>
    <w:p w14:paraId="412A8446" w14:textId="77777777" w:rsidR="00DC4BE9" w:rsidRDefault="00DC4BE9">
      <w:pPr>
        <w:pStyle w:val="Index1"/>
        <w:tabs>
          <w:tab w:val="right" w:leader="dot" w:pos="4166"/>
        </w:tabs>
        <w:rPr>
          <w:noProof/>
          <w:lang w:val="en-US"/>
        </w:rPr>
      </w:pPr>
      <w:r>
        <w:rPr>
          <w:noProof/>
          <w:lang w:val="en-US"/>
        </w:rPr>
        <w:t>Abstract syntax, COSEM APDUs, 258</w:t>
      </w:r>
    </w:p>
    <w:p w14:paraId="17215889" w14:textId="77777777" w:rsidR="00DC4BE9" w:rsidRDefault="00DC4BE9">
      <w:pPr>
        <w:pStyle w:val="Index1"/>
        <w:tabs>
          <w:tab w:val="right" w:leader="dot" w:pos="4166"/>
        </w:tabs>
        <w:rPr>
          <w:noProof/>
          <w:lang w:val="en-US"/>
        </w:rPr>
      </w:pPr>
      <w:r>
        <w:rPr>
          <w:noProof/>
          <w:lang w:val="en-US"/>
        </w:rPr>
        <w:t>Access right, 46, 67, 71, 117</w:t>
      </w:r>
    </w:p>
    <w:p w14:paraId="754E30D8" w14:textId="77777777" w:rsidR="00DC4BE9" w:rsidRDefault="00DC4BE9">
      <w:pPr>
        <w:pStyle w:val="Index1"/>
        <w:tabs>
          <w:tab w:val="right" w:leader="dot" w:pos="4166"/>
        </w:tabs>
        <w:rPr>
          <w:noProof/>
          <w:lang w:val="en-US"/>
        </w:rPr>
      </w:pPr>
      <w:r>
        <w:rPr>
          <w:noProof/>
          <w:lang w:val="en-US"/>
        </w:rPr>
        <w:t>ACCESS service, 58, 217, 366</w:t>
      </w:r>
    </w:p>
    <w:p w14:paraId="53B4CDB2" w14:textId="77777777" w:rsidR="00DC4BE9" w:rsidRDefault="00DC4BE9">
      <w:pPr>
        <w:pStyle w:val="Index1"/>
        <w:tabs>
          <w:tab w:val="right" w:leader="dot" w:pos="4166"/>
        </w:tabs>
        <w:rPr>
          <w:noProof/>
          <w:lang w:val="en-US"/>
        </w:rPr>
      </w:pPr>
      <w:r>
        <w:rPr>
          <w:noProof/>
          <w:lang w:val="en-US"/>
        </w:rPr>
        <w:t>Access_Request_Action, 167</w:t>
      </w:r>
    </w:p>
    <w:p w14:paraId="5A440FFC" w14:textId="77777777" w:rsidR="00DC4BE9" w:rsidRDefault="00DC4BE9">
      <w:pPr>
        <w:pStyle w:val="Index1"/>
        <w:tabs>
          <w:tab w:val="right" w:leader="dot" w:pos="4166"/>
        </w:tabs>
        <w:rPr>
          <w:noProof/>
          <w:lang w:val="en-US"/>
        </w:rPr>
      </w:pPr>
      <w:r>
        <w:rPr>
          <w:noProof/>
          <w:lang w:val="en-US"/>
        </w:rPr>
        <w:t>Access_Request_Body, 166</w:t>
      </w:r>
    </w:p>
    <w:p w14:paraId="00262D16" w14:textId="77777777" w:rsidR="00DC4BE9" w:rsidRDefault="00DC4BE9">
      <w:pPr>
        <w:pStyle w:val="Index1"/>
        <w:tabs>
          <w:tab w:val="right" w:leader="dot" w:pos="4166"/>
        </w:tabs>
        <w:rPr>
          <w:noProof/>
          <w:lang w:val="en-US"/>
        </w:rPr>
      </w:pPr>
      <w:r>
        <w:rPr>
          <w:noProof/>
          <w:lang w:val="en-US"/>
        </w:rPr>
        <w:t>Access_Request_Get, 167</w:t>
      </w:r>
    </w:p>
    <w:p w14:paraId="539C661B" w14:textId="77777777" w:rsidR="00DC4BE9" w:rsidRDefault="00DC4BE9">
      <w:pPr>
        <w:pStyle w:val="Index1"/>
        <w:tabs>
          <w:tab w:val="right" w:leader="dot" w:pos="4166"/>
        </w:tabs>
        <w:rPr>
          <w:noProof/>
          <w:lang w:val="en-US"/>
        </w:rPr>
      </w:pPr>
      <w:r>
        <w:rPr>
          <w:noProof/>
          <w:lang w:val="en-US"/>
        </w:rPr>
        <w:t>Access_Request_List_Of_Data, 167</w:t>
      </w:r>
    </w:p>
    <w:p w14:paraId="3205EDBB" w14:textId="77777777" w:rsidR="00DC4BE9" w:rsidRDefault="00DC4BE9">
      <w:pPr>
        <w:pStyle w:val="Index1"/>
        <w:tabs>
          <w:tab w:val="right" w:leader="dot" w:pos="4166"/>
        </w:tabs>
        <w:rPr>
          <w:noProof/>
          <w:lang w:val="en-US"/>
        </w:rPr>
      </w:pPr>
      <w:r>
        <w:rPr>
          <w:noProof/>
          <w:lang w:val="en-US"/>
        </w:rPr>
        <w:t>Access_Request_Set, 167</w:t>
      </w:r>
    </w:p>
    <w:p w14:paraId="287DF195" w14:textId="77777777" w:rsidR="00DC4BE9" w:rsidRDefault="00DC4BE9">
      <w:pPr>
        <w:pStyle w:val="Index1"/>
        <w:tabs>
          <w:tab w:val="right" w:leader="dot" w:pos="4166"/>
        </w:tabs>
        <w:rPr>
          <w:noProof/>
          <w:lang w:val="en-US"/>
        </w:rPr>
      </w:pPr>
      <w:r>
        <w:rPr>
          <w:noProof/>
          <w:lang w:val="en-US"/>
        </w:rPr>
        <w:t>Access_Request_Specification, 166, 168</w:t>
      </w:r>
    </w:p>
    <w:p w14:paraId="02A9A205" w14:textId="77777777" w:rsidR="00DC4BE9" w:rsidRDefault="00DC4BE9">
      <w:pPr>
        <w:pStyle w:val="Index1"/>
        <w:tabs>
          <w:tab w:val="right" w:leader="dot" w:pos="4166"/>
        </w:tabs>
        <w:rPr>
          <w:noProof/>
          <w:lang w:val="en-US"/>
        </w:rPr>
      </w:pPr>
      <w:r>
        <w:rPr>
          <w:noProof/>
          <w:lang w:val="en-US"/>
        </w:rPr>
        <w:t>Access_Response_Body, 167</w:t>
      </w:r>
    </w:p>
    <w:p w14:paraId="40B958D5" w14:textId="77777777" w:rsidR="00DC4BE9" w:rsidRDefault="00DC4BE9">
      <w:pPr>
        <w:pStyle w:val="Index1"/>
        <w:tabs>
          <w:tab w:val="right" w:leader="dot" w:pos="4166"/>
        </w:tabs>
        <w:rPr>
          <w:noProof/>
          <w:lang w:val="en-US"/>
        </w:rPr>
      </w:pPr>
      <w:r>
        <w:rPr>
          <w:noProof/>
          <w:lang w:val="en-US"/>
        </w:rPr>
        <w:t>Access_Response_List_Of_Data, 168</w:t>
      </w:r>
    </w:p>
    <w:p w14:paraId="2191B402" w14:textId="77777777" w:rsidR="00DC4BE9" w:rsidRDefault="00DC4BE9">
      <w:pPr>
        <w:pStyle w:val="Index1"/>
        <w:tabs>
          <w:tab w:val="right" w:leader="dot" w:pos="4166"/>
        </w:tabs>
        <w:rPr>
          <w:noProof/>
          <w:lang w:val="en-US"/>
        </w:rPr>
      </w:pPr>
      <w:r>
        <w:rPr>
          <w:noProof/>
          <w:lang w:val="en-US"/>
        </w:rPr>
        <w:t>Access_Selection_Parameters, 154, 157</w:t>
      </w:r>
    </w:p>
    <w:p w14:paraId="6DB365EC" w14:textId="77777777" w:rsidR="00DC4BE9" w:rsidRDefault="00DC4BE9">
      <w:pPr>
        <w:pStyle w:val="Index1"/>
        <w:tabs>
          <w:tab w:val="right" w:leader="dot" w:pos="4166"/>
        </w:tabs>
        <w:rPr>
          <w:noProof/>
          <w:lang w:val="en-US"/>
        </w:rPr>
      </w:pPr>
      <w:r>
        <w:rPr>
          <w:noProof/>
          <w:lang w:val="en-US"/>
        </w:rPr>
        <w:t>ACSE functional units, 190, 411</w:t>
      </w:r>
    </w:p>
    <w:p w14:paraId="165A0D97" w14:textId="77777777" w:rsidR="00DC4BE9" w:rsidRDefault="00DC4BE9">
      <w:pPr>
        <w:pStyle w:val="Index1"/>
        <w:tabs>
          <w:tab w:val="right" w:leader="dot" w:pos="4166"/>
        </w:tabs>
        <w:rPr>
          <w:noProof/>
          <w:lang w:val="en-US"/>
        </w:rPr>
      </w:pPr>
      <w:r>
        <w:rPr>
          <w:noProof/>
          <w:lang w:val="en-US"/>
        </w:rPr>
        <w:t>ACSE procedures, 66</w:t>
      </w:r>
    </w:p>
    <w:p w14:paraId="17C82144" w14:textId="77777777" w:rsidR="00DC4BE9" w:rsidRDefault="00DC4BE9">
      <w:pPr>
        <w:pStyle w:val="Index1"/>
        <w:tabs>
          <w:tab w:val="right" w:leader="dot" w:pos="4166"/>
        </w:tabs>
        <w:rPr>
          <w:noProof/>
          <w:lang w:val="en-US"/>
        </w:rPr>
      </w:pPr>
      <w:r>
        <w:rPr>
          <w:noProof/>
          <w:lang w:val="en-US"/>
        </w:rPr>
        <w:t>ACSE protocol version, 140, 201</w:t>
      </w:r>
    </w:p>
    <w:p w14:paraId="73B0E526" w14:textId="77777777" w:rsidR="00DC4BE9" w:rsidRDefault="00DC4BE9">
      <w:pPr>
        <w:pStyle w:val="Index1"/>
        <w:tabs>
          <w:tab w:val="right" w:leader="dot" w:pos="4166"/>
        </w:tabs>
        <w:rPr>
          <w:noProof/>
          <w:lang w:val="en-US"/>
        </w:rPr>
      </w:pPr>
      <w:r w:rsidRPr="004F4479">
        <w:rPr>
          <w:bCs/>
          <w:noProof/>
          <w:lang w:val="en-US"/>
        </w:rPr>
        <w:t>ACSE requirements</w:t>
      </w:r>
      <w:r>
        <w:rPr>
          <w:noProof/>
          <w:lang w:val="en-US"/>
        </w:rPr>
        <w:t>, 194</w:t>
      </w:r>
    </w:p>
    <w:p w14:paraId="6453CC87" w14:textId="77777777" w:rsidR="00DC4BE9" w:rsidRDefault="00DC4BE9">
      <w:pPr>
        <w:pStyle w:val="Index1"/>
        <w:tabs>
          <w:tab w:val="right" w:leader="dot" w:pos="4166"/>
        </w:tabs>
        <w:rPr>
          <w:noProof/>
          <w:lang w:val="en-US"/>
        </w:rPr>
      </w:pPr>
      <w:r>
        <w:rPr>
          <w:noProof/>
          <w:lang w:val="en-US"/>
        </w:rPr>
        <w:t>ACSE services and APDUs, 190</w:t>
      </w:r>
    </w:p>
    <w:p w14:paraId="7DDA3C45" w14:textId="77777777" w:rsidR="00DC4BE9" w:rsidRDefault="00DC4BE9">
      <w:pPr>
        <w:pStyle w:val="Index1"/>
        <w:tabs>
          <w:tab w:val="right" w:leader="dot" w:pos="4166"/>
        </w:tabs>
        <w:rPr>
          <w:noProof/>
          <w:lang w:val="en-US"/>
        </w:rPr>
      </w:pPr>
      <w:r>
        <w:rPr>
          <w:noProof/>
          <w:lang w:val="en-US"/>
        </w:rPr>
        <w:t>ACSE, connection oriented, 56</w:t>
      </w:r>
    </w:p>
    <w:p w14:paraId="38470C1E" w14:textId="77777777" w:rsidR="00DC4BE9" w:rsidRDefault="00DC4BE9">
      <w:pPr>
        <w:pStyle w:val="Index1"/>
        <w:tabs>
          <w:tab w:val="right" w:leader="dot" w:pos="4166"/>
        </w:tabs>
        <w:rPr>
          <w:noProof/>
          <w:lang w:val="en-US"/>
        </w:rPr>
      </w:pPr>
      <w:r>
        <w:rPr>
          <w:noProof/>
          <w:lang w:val="en-US"/>
        </w:rPr>
        <w:t>ACTION service, 58, 158, 215</w:t>
      </w:r>
    </w:p>
    <w:p w14:paraId="18A8A7DA" w14:textId="77777777" w:rsidR="00DC4BE9" w:rsidRDefault="00DC4BE9">
      <w:pPr>
        <w:pStyle w:val="Index1"/>
        <w:tabs>
          <w:tab w:val="right" w:leader="dot" w:pos="4166"/>
        </w:tabs>
        <w:rPr>
          <w:noProof/>
          <w:lang w:val="en-US"/>
        </w:rPr>
      </w:pPr>
      <w:r>
        <w:rPr>
          <w:noProof/>
          <w:lang w:val="en-US"/>
        </w:rPr>
        <w:t>ACTION.confirm, 162</w:t>
      </w:r>
    </w:p>
    <w:p w14:paraId="193C1E94" w14:textId="77777777" w:rsidR="00DC4BE9" w:rsidRDefault="00DC4BE9">
      <w:pPr>
        <w:pStyle w:val="Index1"/>
        <w:tabs>
          <w:tab w:val="right" w:leader="dot" w:pos="4166"/>
        </w:tabs>
        <w:rPr>
          <w:noProof/>
          <w:lang w:val="en-US"/>
        </w:rPr>
      </w:pPr>
      <w:r>
        <w:rPr>
          <w:noProof/>
          <w:lang w:val="en-US"/>
        </w:rPr>
        <w:t>ACTION.indication, 162</w:t>
      </w:r>
    </w:p>
    <w:p w14:paraId="326DD913" w14:textId="77777777" w:rsidR="00DC4BE9" w:rsidRDefault="00DC4BE9">
      <w:pPr>
        <w:pStyle w:val="Index1"/>
        <w:tabs>
          <w:tab w:val="right" w:leader="dot" w:pos="4166"/>
        </w:tabs>
        <w:rPr>
          <w:noProof/>
          <w:lang w:val="en-US"/>
        </w:rPr>
      </w:pPr>
      <w:r>
        <w:rPr>
          <w:noProof/>
          <w:lang w:val="en-US"/>
        </w:rPr>
        <w:t>ACTION.request, 161</w:t>
      </w:r>
    </w:p>
    <w:p w14:paraId="3B2D886B" w14:textId="77777777" w:rsidR="00DC4BE9" w:rsidRDefault="00DC4BE9">
      <w:pPr>
        <w:pStyle w:val="Index1"/>
        <w:tabs>
          <w:tab w:val="right" w:leader="dot" w:pos="4166"/>
        </w:tabs>
        <w:rPr>
          <w:noProof/>
          <w:lang w:val="en-US"/>
        </w:rPr>
      </w:pPr>
      <w:r>
        <w:rPr>
          <w:noProof/>
          <w:lang w:val="en-US"/>
        </w:rPr>
        <w:t>ACTION.response, 162</w:t>
      </w:r>
    </w:p>
    <w:p w14:paraId="5CD73488" w14:textId="77777777" w:rsidR="00DC4BE9" w:rsidRDefault="00DC4BE9">
      <w:pPr>
        <w:pStyle w:val="Index1"/>
        <w:tabs>
          <w:tab w:val="right" w:leader="dot" w:pos="4166"/>
        </w:tabs>
        <w:rPr>
          <w:noProof/>
          <w:lang w:val="en-US"/>
        </w:rPr>
      </w:pPr>
      <w:r>
        <w:rPr>
          <w:noProof/>
          <w:lang w:val="en-US"/>
        </w:rPr>
        <w:t>Action-Request, 162</w:t>
      </w:r>
    </w:p>
    <w:p w14:paraId="47072012" w14:textId="77777777" w:rsidR="00DC4BE9" w:rsidRDefault="00DC4BE9">
      <w:pPr>
        <w:pStyle w:val="Index1"/>
        <w:tabs>
          <w:tab w:val="right" w:leader="dot" w:pos="4166"/>
        </w:tabs>
        <w:rPr>
          <w:noProof/>
          <w:lang w:val="en-US"/>
        </w:rPr>
      </w:pPr>
      <w:r>
        <w:rPr>
          <w:noProof/>
          <w:lang w:val="en-US"/>
        </w:rPr>
        <w:t>ACTION-REQUEST-FIRST-BLOCK, 160, 216, 224, 228</w:t>
      </w:r>
    </w:p>
    <w:p w14:paraId="77662422" w14:textId="77777777" w:rsidR="00DC4BE9" w:rsidRDefault="00DC4BE9">
      <w:pPr>
        <w:pStyle w:val="Index1"/>
        <w:tabs>
          <w:tab w:val="right" w:leader="dot" w:pos="4166"/>
        </w:tabs>
        <w:rPr>
          <w:noProof/>
          <w:lang w:val="en-US"/>
        </w:rPr>
      </w:pPr>
      <w:r>
        <w:rPr>
          <w:noProof/>
          <w:lang w:val="en-US"/>
        </w:rPr>
        <w:t>ACTION-REQUEST-LAST-BLOCK, 160, 216, 224, 228</w:t>
      </w:r>
    </w:p>
    <w:p w14:paraId="24852523" w14:textId="77777777" w:rsidR="00DC4BE9" w:rsidRDefault="00DC4BE9">
      <w:pPr>
        <w:pStyle w:val="Index1"/>
        <w:tabs>
          <w:tab w:val="right" w:leader="dot" w:pos="4166"/>
        </w:tabs>
        <w:rPr>
          <w:noProof/>
          <w:lang w:val="en-US"/>
        </w:rPr>
      </w:pPr>
      <w:r>
        <w:rPr>
          <w:noProof/>
          <w:lang w:val="en-US"/>
        </w:rPr>
        <w:t>ACTION-REQUEST-NEXT, 160, 216, 224</w:t>
      </w:r>
    </w:p>
    <w:p w14:paraId="22EE8210" w14:textId="77777777" w:rsidR="00DC4BE9" w:rsidRDefault="00DC4BE9">
      <w:pPr>
        <w:pStyle w:val="Index1"/>
        <w:tabs>
          <w:tab w:val="right" w:leader="dot" w:pos="4166"/>
        </w:tabs>
        <w:rPr>
          <w:noProof/>
          <w:lang w:val="en-US"/>
        </w:rPr>
      </w:pPr>
      <w:r>
        <w:rPr>
          <w:noProof/>
          <w:lang w:val="en-US"/>
        </w:rPr>
        <w:t>Action-Request-Next-Pblock, 216</w:t>
      </w:r>
    </w:p>
    <w:p w14:paraId="33006B31" w14:textId="77777777" w:rsidR="00DC4BE9" w:rsidRDefault="00DC4BE9">
      <w:pPr>
        <w:pStyle w:val="Index1"/>
        <w:tabs>
          <w:tab w:val="right" w:leader="dot" w:pos="4166"/>
        </w:tabs>
        <w:rPr>
          <w:noProof/>
          <w:lang w:val="en-US"/>
        </w:rPr>
      </w:pPr>
      <w:r>
        <w:rPr>
          <w:noProof/>
          <w:lang w:val="en-US"/>
        </w:rPr>
        <w:t>Action-Request-Normal, 216</w:t>
      </w:r>
    </w:p>
    <w:p w14:paraId="321D064D" w14:textId="77777777" w:rsidR="00DC4BE9" w:rsidRDefault="00DC4BE9">
      <w:pPr>
        <w:pStyle w:val="Index1"/>
        <w:tabs>
          <w:tab w:val="right" w:leader="dot" w:pos="4166"/>
        </w:tabs>
        <w:rPr>
          <w:noProof/>
          <w:lang w:val="en-US"/>
        </w:rPr>
      </w:pPr>
      <w:r>
        <w:rPr>
          <w:noProof/>
          <w:lang w:val="en-US"/>
        </w:rPr>
        <w:t>ACTION-REQUEST-NORMAL, 160, 216, 224, 228, 231</w:t>
      </w:r>
    </w:p>
    <w:p w14:paraId="1E878719" w14:textId="77777777" w:rsidR="00DC4BE9" w:rsidRDefault="00DC4BE9">
      <w:pPr>
        <w:pStyle w:val="Index1"/>
        <w:tabs>
          <w:tab w:val="right" w:leader="dot" w:pos="4166"/>
        </w:tabs>
        <w:rPr>
          <w:noProof/>
          <w:lang w:val="en-US"/>
        </w:rPr>
      </w:pPr>
      <w:r>
        <w:rPr>
          <w:noProof/>
          <w:lang w:val="en-US"/>
        </w:rPr>
        <w:t>ACTION-REQUEST-ONE-BLOCK, 160, 216, 224, 228</w:t>
      </w:r>
    </w:p>
    <w:p w14:paraId="50569CBA" w14:textId="77777777" w:rsidR="00DC4BE9" w:rsidRDefault="00DC4BE9">
      <w:pPr>
        <w:pStyle w:val="Index1"/>
        <w:tabs>
          <w:tab w:val="right" w:leader="dot" w:pos="4166"/>
        </w:tabs>
        <w:rPr>
          <w:noProof/>
          <w:lang w:val="en-US"/>
        </w:rPr>
      </w:pPr>
      <w:r>
        <w:rPr>
          <w:noProof/>
          <w:lang w:val="en-US"/>
        </w:rPr>
        <w:t>Action-Request-With-First-Pblock, 216</w:t>
      </w:r>
    </w:p>
    <w:p w14:paraId="25C772D3" w14:textId="77777777" w:rsidR="00DC4BE9" w:rsidRDefault="00DC4BE9">
      <w:pPr>
        <w:pStyle w:val="Index1"/>
        <w:tabs>
          <w:tab w:val="right" w:leader="dot" w:pos="4166"/>
        </w:tabs>
        <w:rPr>
          <w:noProof/>
          <w:lang w:val="en-US"/>
        </w:rPr>
      </w:pPr>
      <w:r>
        <w:rPr>
          <w:noProof/>
          <w:lang w:val="en-US"/>
        </w:rPr>
        <w:t>Action-Request-With-List, 216</w:t>
      </w:r>
    </w:p>
    <w:p w14:paraId="6F8CC7AA" w14:textId="77777777" w:rsidR="00DC4BE9" w:rsidRDefault="00DC4BE9">
      <w:pPr>
        <w:pStyle w:val="Index1"/>
        <w:tabs>
          <w:tab w:val="right" w:leader="dot" w:pos="4166"/>
        </w:tabs>
        <w:rPr>
          <w:noProof/>
          <w:lang w:val="en-US"/>
        </w:rPr>
      </w:pPr>
      <w:r>
        <w:rPr>
          <w:noProof/>
          <w:lang w:val="en-US"/>
        </w:rPr>
        <w:t>ACTION-REQUEST-WITH-LIST, 160, 216, 224, 229, 231</w:t>
      </w:r>
    </w:p>
    <w:p w14:paraId="06D4BBBF" w14:textId="77777777" w:rsidR="00DC4BE9" w:rsidRDefault="00DC4BE9">
      <w:pPr>
        <w:pStyle w:val="Index1"/>
        <w:tabs>
          <w:tab w:val="right" w:leader="dot" w:pos="4166"/>
        </w:tabs>
        <w:rPr>
          <w:noProof/>
          <w:lang w:val="en-US"/>
        </w:rPr>
      </w:pPr>
      <w:r>
        <w:rPr>
          <w:noProof/>
          <w:lang w:val="en-US"/>
        </w:rPr>
        <w:t>ACTION-REQUEST-WITH-LIST-AND-FIRST-BLOCK, 160, 216, 224, 229</w:t>
      </w:r>
    </w:p>
    <w:p w14:paraId="2A3352F3" w14:textId="77777777" w:rsidR="00DC4BE9" w:rsidRDefault="00DC4BE9">
      <w:pPr>
        <w:pStyle w:val="Index1"/>
        <w:tabs>
          <w:tab w:val="right" w:leader="dot" w:pos="4166"/>
        </w:tabs>
        <w:rPr>
          <w:noProof/>
          <w:lang w:val="en-US"/>
        </w:rPr>
      </w:pPr>
      <w:r>
        <w:rPr>
          <w:noProof/>
          <w:lang w:val="en-US"/>
        </w:rPr>
        <w:t>Action-Request-With-List-And-With-Frist-Pblock, 216</w:t>
      </w:r>
    </w:p>
    <w:p w14:paraId="0E01EF79" w14:textId="77777777" w:rsidR="00DC4BE9" w:rsidRDefault="00DC4BE9">
      <w:pPr>
        <w:pStyle w:val="Index1"/>
        <w:tabs>
          <w:tab w:val="right" w:leader="dot" w:pos="4166"/>
        </w:tabs>
        <w:rPr>
          <w:noProof/>
          <w:lang w:val="en-US"/>
        </w:rPr>
      </w:pPr>
      <w:r>
        <w:rPr>
          <w:noProof/>
          <w:lang w:val="en-US"/>
        </w:rPr>
        <w:t>Action-Request-With-Pblock, 216</w:t>
      </w:r>
    </w:p>
    <w:p w14:paraId="7B4CBB76" w14:textId="77777777" w:rsidR="00DC4BE9" w:rsidRDefault="00DC4BE9">
      <w:pPr>
        <w:pStyle w:val="Index1"/>
        <w:tabs>
          <w:tab w:val="right" w:leader="dot" w:pos="4166"/>
        </w:tabs>
        <w:rPr>
          <w:noProof/>
          <w:lang w:val="en-US"/>
        </w:rPr>
      </w:pPr>
      <w:r>
        <w:rPr>
          <w:noProof/>
          <w:lang w:val="en-US"/>
        </w:rPr>
        <w:t>Action-Response, 162</w:t>
      </w:r>
    </w:p>
    <w:p w14:paraId="49C09B26" w14:textId="77777777" w:rsidR="00DC4BE9" w:rsidRDefault="00DC4BE9">
      <w:pPr>
        <w:pStyle w:val="Index1"/>
        <w:tabs>
          <w:tab w:val="right" w:leader="dot" w:pos="4166"/>
        </w:tabs>
        <w:rPr>
          <w:noProof/>
          <w:lang w:val="en-US"/>
        </w:rPr>
      </w:pPr>
      <w:r>
        <w:rPr>
          <w:noProof/>
          <w:lang w:val="en-US"/>
        </w:rPr>
        <w:t>ACTION-RESPONSE-LAST-BLOCK, 160, 216, 225</w:t>
      </w:r>
    </w:p>
    <w:p w14:paraId="7D0CCF40" w14:textId="77777777" w:rsidR="00DC4BE9" w:rsidRDefault="00DC4BE9">
      <w:pPr>
        <w:pStyle w:val="Index1"/>
        <w:tabs>
          <w:tab w:val="right" w:leader="dot" w:pos="4166"/>
        </w:tabs>
        <w:rPr>
          <w:noProof/>
          <w:lang w:val="en-US"/>
        </w:rPr>
      </w:pPr>
      <w:r>
        <w:rPr>
          <w:noProof/>
          <w:lang w:val="en-US"/>
        </w:rPr>
        <w:t>ACTION-RESPONSE-NEXT, 160, 216, 225, 229</w:t>
      </w:r>
    </w:p>
    <w:p w14:paraId="6F77D145" w14:textId="77777777" w:rsidR="00DC4BE9" w:rsidRDefault="00DC4BE9">
      <w:pPr>
        <w:pStyle w:val="Index1"/>
        <w:tabs>
          <w:tab w:val="right" w:leader="dot" w:pos="4166"/>
        </w:tabs>
        <w:rPr>
          <w:noProof/>
          <w:lang w:val="en-US"/>
        </w:rPr>
      </w:pPr>
      <w:r>
        <w:rPr>
          <w:noProof/>
          <w:lang w:val="en-US"/>
        </w:rPr>
        <w:t>Action-Response-Next-Pblock, 216</w:t>
      </w:r>
    </w:p>
    <w:p w14:paraId="62A42A31" w14:textId="77777777" w:rsidR="00DC4BE9" w:rsidRDefault="00DC4BE9">
      <w:pPr>
        <w:pStyle w:val="Index1"/>
        <w:tabs>
          <w:tab w:val="right" w:leader="dot" w:pos="4166"/>
        </w:tabs>
        <w:rPr>
          <w:noProof/>
          <w:lang w:val="en-US"/>
        </w:rPr>
      </w:pPr>
      <w:r>
        <w:rPr>
          <w:noProof/>
          <w:lang w:val="en-US"/>
        </w:rPr>
        <w:t>Action-Response-Normal, 216</w:t>
      </w:r>
    </w:p>
    <w:p w14:paraId="4EF389D1" w14:textId="77777777" w:rsidR="00DC4BE9" w:rsidRDefault="00DC4BE9">
      <w:pPr>
        <w:pStyle w:val="Index1"/>
        <w:tabs>
          <w:tab w:val="right" w:leader="dot" w:pos="4166"/>
        </w:tabs>
        <w:rPr>
          <w:noProof/>
          <w:lang w:val="en-US"/>
        </w:rPr>
      </w:pPr>
      <w:r>
        <w:rPr>
          <w:noProof/>
          <w:lang w:val="en-US"/>
        </w:rPr>
        <w:t>ACTION-RESPONSE-NORMAL, 160, 216, 225, 229</w:t>
      </w:r>
    </w:p>
    <w:p w14:paraId="6FFB05F8" w14:textId="77777777" w:rsidR="00DC4BE9" w:rsidRDefault="00DC4BE9">
      <w:pPr>
        <w:pStyle w:val="Index1"/>
        <w:tabs>
          <w:tab w:val="right" w:leader="dot" w:pos="4166"/>
        </w:tabs>
        <w:rPr>
          <w:noProof/>
          <w:lang w:val="en-US"/>
        </w:rPr>
      </w:pPr>
      <w:r>
        <w:rPr>
          <w:noProof/>
          <w:lang w:val="en-US"/>
        </w:rPr>
        <w:t>ACTION-RESPONSE-ONE-BLOCK, 160, 216</w:t>
      </w:r>
    </w:p>
    <w:p w14:paraId="0C20DC47" w14:textId="77777777" w:rsidR="00DC4BE9" w:rsidRDefault="00DC4BE9">
      <w:pPr>
        <w:pStyle w:val="Index1"/>
        <w:tabs>
          <w:tab w:val="right" w:leader="dot" w:pos="4166"/>
        </w:tabs>
        <w:rPr>
          <w:noProof/>
          <w:lang w:val="en-US"/>
        </w:rPr>
      </w:pPr>
      <w:r>
        <w:rPr>
          <w:noProof/>
          <w:lang w:val="en-US"/>
        </w:rPr>
        <w:t>ACTION-RESPONSE-ONE-ONE-BLOCK, 225</w:t>
      </w:r>
    </w:p>
    <w:p w14:paraId="63AF59E5" w14:textId="77777777" w:rsidR="00DC4BE9" w:rsidRDefault="00DC4BE9">
      <w:pPr>
        <w:pStyle w:val="Index1"/>
        <w:tabs>
          <w:tab w:val="right" w:leader="dot" w:pos="4166"/>
        </w:tabs>
        <w:rPr>
          <w:noProof/>
          <w:lang w:val="en-US"/>
        </w:rPr>
      </w:pPr>
      <w:r>
        <w:rPr>
          <w:noProof/>
          <w:lang w:val="en-US"/>
        </w:rPr>
        <w:t>Action-Response-With-List, 216</w:t>
      </w:r>
    </w:p>
    <w:p w14:paraId="591898AE" w14:textId="77777777" w:rsidR="00DC4BE9" w:rsidRDefault="00DC4BE9">
      <w:pPr>
        <w:pStyle w:val="Index1"/>
        <w:tabs>
          <w:tab w:val="right" w:leader="dot" w:pos="4166"/>
        </w:tabs>
        <w:rPr>
          <w:noProof/>
          <w:lang w:val="en-US"/>
        </w:rPr>
      </w:pPr>
      <w:r>
        <w:rPr>
          <w:noProof/>
          <w:lang w:val="en-US"/>
        </w:rPr>
        <w:t>ACTION-RESPONSE-WITH-LIST, 160, 216, 225, 229</w:t>
      </w:r>
    </w:p>
    <w:p w14:paraId="1FA63A08" w14:textId="77777777" w:rsidR="00DC4BE9" w:rsidRDefault="00DC4BE9">
      <w:pPr>
        <w:pStyle w:val="Index1"/>
        <w:tabs>
          <w:tab w:val="right" w:leader="dot" w:pos="4166"/>
        </w:tabs>
        <w:rPr>
          <w:noProof/>
          <w:lang w:val="en-US"/>
        </w:rPr>
      </w:pPr>
      <w:r>
        <w:rPr>
          <w:noProof/>
          <w:lang w:val="en-US"/>
        </w:rPr>
        <w:t>Action-Response-With-Pblock, 216</w:t>
      </w:r>
    </w:p>
    <w:p w14:paraId="470D112F" w14:textId="77777777" w:rsidR="00DC4BE9" w:rsidRDefault="00DC4BE9">
      <w:pPr>
        <w:pStyle w:val="Index1"/>
        <w:tabs>
          <w:tab w:val="right" w:leader="dot" w:pos="4166"/>
        </w:tabs>
        <w:rPr>
          <w:noProof/>
          <w:lang w:val="en-US"/>
        </w:rPr>
      </w:pPr>
      <w:r>
        <w:rPr>
          <w:noProof/>
          <w:lang w:val="en-US"/>
        </w:rPr>
        <w:t>Additional Authenticated Data, 79, 81, 94, 121</w:t>
      </w:r>
    </w:p>
    <w:p w14:paraId="5B590E77" w14:textId="77777777" w:rsidR="00DC4BE9" w:rsidRDefault="00DC4BE9">
      <w:pPr>
        <w:pStyle w:val="Index1"/>
        <w:tabs>
          <w:tab w:val="right" w:leader="dot" w:pos="4166"/>
        </w:tabs>
        <w:rPr>
          <w:noProof/>
          <w:lang w:val="en-US"/>
        </w:rPr>
      </w:pPr>
      <w:r>
        <w:rPr>
          <w:noProof/>
          <w:lang w:val="en-US"/>
        </w:rPr>
        <w:t>Additional data, 78</w:t>
      </w:r>
    </w:p>
    <w:p w14:paraId="028CD5A2" w14:textId="77777777" w:rsidR="00DC4BE9" w:rsidRDefault="00DC4BE9">
      <w:pPr>
        <w:pStyle w:val="Index1"/>
        <w:tabs>
          <w:tab w:val="right" w:leader="dot" w:pos="4166"/>
        </w:tabs>
        <w:rPr>
          <w:noProof/>
          <w:lang w:val="en-US"/>
        </w:rPr>
      </w:pPr>
      <w:r>
        <w:rPr>
          <w:noProof/>
          <w:lang w:val="en-US"/>
        </w:rPr>
        <w:lastRenderedPageBreak/>
        <w:t>Addressing, 42</w:t>
      </w:r>
    </w:p>
    <w:p w14:paraId="6FEC58A1" w14:textId="77777777" w:rsidR="00DC4BE9" w:rsidRDefault="00DC4BE9">
      <w:pPr>
        <w:pStyle w:val="Index1"/>
        <w:tabs>
          <w:tab w:val="right" w:leader="dot" w:pos="4166"/>
        </w:tabs>
        <w:rPr>
          <w:noProof/>
          <w:lang w:val="en-US"/>
        </w:rPr>
      </w:pPr>
      <w:r>
        <w:rPr>
          <w:noProof/>
          <w:lang w:val="en-US"/>
        </w:rPr>
        <w:t>Advanced Encryption Standard, 76, 78, 93</w:t>
      </w:r>
    </w:p>
    <w:p w14:paraId="5910FBD8" w14:textId="77777777" w:rsidR="00DC4BE9" w:rsidRDefault="00DC4BE9">
      <w:pPr>
        <w:pStyle w:val="Index1"/>
        <w:tabs>
          <w:tab w:val="right" w:leader="dot" w:pos="4166"/>
        </w:tabs>
        <w:rPr>
          <w:noProof/>
          <w:lang w:val="en-US"/>
        </w:rPr>
      </w:pPr>
      <w:r>
        <w:rPr>
          <w:noProof/>
          <w:lang w:val="en-US"/>
        </w:rPr>
        <w:t>AES key wrap, 81</w:t>
      </w:r>
    </w:p>
    <w:p w14:paraId="7B9A78D6" w14:textId="77777777" w:rsidR="00DC4BE9" w:rsidRDefault="00DC4BE9">
      <w:pPr>
        <w:pStyle w:val="Index1"/>
        <w:tabs>
          <w:tab w:val="right" w:leader="dot" w:pos="4166"/>
        </w:tabs>
        <w:rPr>
          <w:noProof/>
          <w:lang w:val="en-US"/>
        </w:rPr>
      </w:pPr>
      <w:r>
        <w:rPr>
          <w:noProof/>
          <w:lang w:val="en-US"/>
        </w:rPr>
        <w:t>AES-GCM algorithm, 117, 119</w:t>
      </w:r>
    </w:p>
    <w:p w14:paraId="701AB51B" w14:textId="77777777" w:rsidR="00DC4BE9" w:rsidRDefault="00DC4BE9">
      <w:pPr>
        <w:pStyle w:val="Index1"/>
        <w:tabs>
          <w:tab w:val="right" w:leader="dot" w:pos="4166"/>
        </w:tabs>
        <w:rPr>
          <w:noProof/>
          <w:lang w:val="en-US"/>
        </w:rPr>
      </w:pPr>
      <w:r>
        <w:rPr>
          <w:noProof/>
          <w:lang w:val="en-US"/>
        </w:rPr>
        <w:t>Agreed_Key_Options, 152</w:t>
      </w:r>
    </w:p>
    <w:p w14:paraId="4BA2C751" w14:textId="77777777" w:rsidR="00DC4BE9" w:rsidRDefault="00DC4BE9">
      <w:pPr>
        <w:pStyle w:val="Index1"/>
        <w:tabs>
          <w:tab w:val="right" w:leader="dot" w:pos="4166"/>
        </w:tabs>
        <w:rPr>
          <w:noProof/>
          <w:lang w:val="en-US"/>
        </w:rPr>
      </w:pPr>
      <w:r>
        <w:rPr>
          <w:noProof/>
          <w:lang w:val="en-US"/>
        </w:rPr>
        <w:t>agreed-key, 97</w:t>
      </w:r>
    </w:p>
    <w:p w14:paraId="3EC547AA" w14:textId="77777777" w:rsidR="00DC4BE9" w:rsidRDefault="00DC4BE9">
      <w:pPr>
        <w:pStyle w:val="Index1"/>
        <w:tabs>
          <w:tab w:val="right" w:leader="dot" w:pos="4166"/>
        </w:tabs>
        <w:rPr>
          <w:noProof/>
          <w:lang w:val="en-US"/>
        </w:rPr>
      </w:pPr>
      <w:r>
        <w:rPr>
          <w:noProof/>
          <w:lang w:val="en-US"/>
        </w:rPr>
        <w:t>AL, management services, 185</w:t>
      </w:r>
    </w:p>
    <w:p w14:paraId="315B2B69" w14:textId="77777777" w:rsidR="00DC4BE9" w:rsidRDefault="00DC4BE9">
      <w:pPr>
        <w:pStyle w:val="Index1"/>
        <w:tabs>
          <w:tab w:val="right" w:leader="dot" w:pos="4166"/>
        </w:tabs>
        <w:rPr>
          <w:noProof/>
          <w:lang w:val="en-US"/>
        </w:rPr>
      </w:pPr>
      <w:r w:rsidRPr="004F4479">
        <w:rPr>
          <w:rFonts w:ascii="Times New Roman" w:hAnsi="Times New Roman" w:cs="Times New Roman"/>
          <w:i/>
          <w:noProof/>
          <w:lang w:val="en-US"/>
        </w:rPr>
        <w:t>AlgorithmID</w:t>
      </w:r>
      <w:r>
        <w:rPr>
          <w:noProof/>
          <w:lang w:val="en-US"/>
        </w:rPr>
        <w:t>, 92</w:t>
      </w:r>
    </w:p>
    <w:p w14:paraId="119D2F24" w14:textId="77777777" w:rsidR="00DC4BE9" w:rsidRDefault="00DC4BE9">
      <w:pPr>
        <w:pStyle w:val="Index1"/>
        <w:tabs>
          <w:tab w:val="right" w:leader="dot" w:pos="4166"/>
        </w:tabs>
        <w:rPr>
          <w:noProof/>
          <w:lang w:val="en-US"/>
        </w:rPr>
      </w:pPr>
      <w:r>
        <w:rPr>
          <w:noProof/>
          <w:lang w:val="en-US"/>
        </w:rPr>
        <w:t>Application association, 40, 44, 56, 143</w:t>
      </w:r>
    </w:p>
    <w:p w14:paraId="5626434E" w14:textId="77777777" w:rsidR="00DC4BE9" w:rsidRDefault="00DC4BE9">
      <w:pPr>
        <w:pStyle w:val="Index1"/>
        <w:tabs>
          <w:tab w:val="right" w:leader="dot" w:pos="4166"/>
        </w:tabs>
        <w:rPr>
          <w:noProof/>
          <w:lang w:val="en-US"/>
        </w:rPr>
      </w:pPr>
      <w:r>
        <w:rPr>
          <w:noProof/>
          <w:lang w:val="en-US"/>
        </w:rPr>
        <w:t>Application association, confirmed, 45, 197</w:t>
      </w:r>
    </w:p>
    <w:p w14:paraId="14F0EF44" w14:textId="77777777" w:rsidR="00DC4BE9" w:rsidRDefault="00DC4BE9">
      <w:pPr>
        <w:pStyle w:val="Index1"/>
        <w:tabs>
          <w:tab w:val="right" w:leader="dot" w:pos="4166"/>
        </w:tabs>
        <w:rPr>
          <w:noProof/>
          <w:lang w:val="en-US"/>
        </w:rPr>
      </w:pPr>
      <w:r>
        <w:rPr>
          <w:noProof/>
          <w:lang w:val="en-US"/>
        </w:rPr>
        <w:t>Application association, establishment, 197</w:t>
      </w:r>
    </w:p>
    <w:p w14:paraId="7A17B4B4" w14:textId="77777777" w:rsidR="00DC4BE9" w:rsidRDefault="00DC4BE9">
      <w:pPr>
        <w:pStyle w:val="Index1"/>
        <w:tabs>
          <w:tab w:val="right" w:leader="dot" w:pos="4166"/>
        </w:tabs>
        <w:rPr>
          <w:noProof/>
          <w:lang w:val="en-US"/>
        </w:rPr>
      </w:pPr>
      <w:r>
        <w:rPr>
          <w:noProof/>
          <w:lang w:val="en-US"/>
        </w:rPr>
        <w:t>Application association, graceful release, 203</w:t>
      </w:r>
    </w:p>
    <w:p w14:paraId="7A7C55A6" w14:textId="77777777" w:rsidR="00DC4BE9" w:rsidRDefault="00DC4BE9">
      <w:pPr>
        <w:pStyle w:val="Index1"/>
        <w:tabs>
          <w:tab w:val="right" w:leader="dot" w:pos="4166"/>
        </w:tabs>
        <w:rPr>
          <w:noProof/>
          <w:lang w:val="en-US"/>
        </w:rPr>
      </w:pPr>
      <w:r>
        <w:rPr>
          <w:noProof/>
          <w:lang w:val="en-US"/>
        </w:rPr>
        <w:t>Application association, non-graceful release, 206</w:t>
      </w:r>
    </w:p>
    <w:p w14:paraId="0EEEAFAD" w14:textId="77777777" w:rsidR="00DC4BE9" w:rsidRDefault="00DC4BE9">
      <w:pPr>
        <w:pStyle w:val="Index1"/>
        <w:tabs>
          <w:tab w:val="right" w:leader="dot" w:pos="4166"/>
        </w:tabs>
        <w:rPr>
          <w:noProof/>
          <w:lang w:val="en-US"/>
        </w:rPr>
      </w:pPr>
      <w:r>
        <w:rPr>
          <w:noProof/>
          <w:lang w:val="en-US"/>
        </w:rPr>
        <w:t>Application association, pre-established, 45, 202</w:t>
      </w:r>
    </w:p>
    <w:p w14:paraId="75D648C0" w14:textId="77777777" w:rsidR="00DC4BE9" w:rsidRDefault="00DC4BE9">
      <w:pPr>
        <w:pStyle w:val="Index1"/>
        <w:tabs>
          <w:tab w:val="right" w:leader="dot" w:pos="4166"/>
        </w:tabs>
        <w:rPr>
          <w:noProof/>
          <w:lang w:val="en-US"/>
        </w:rPr>
      </w:pPr>
      <w:r>
        <w:rPr>
          <w:noProof/>
          <w:lang w:val="en-US"/>
        </w:rPr>
        <w:t>Application association, release, 203</w:t>
      </w:r>
    </w:p>
    <w:p w14:paraId="38B1E3D6" w14:textId="77777777" w:rsidR="00DC4BE9" w:rsidRDefault="00DC4BE9">
      <w:pPr>
        <w:pStyle w:val="Index1"/>
        <w:tabs>
          <w:tab w:val="right" w:leader="dot" w:pos="4166"/>
        </w:tabs>
        <w:rPr>
          <w:noProof/>
          <w:lang w:val="en-US"/>
        </w:rPr>
      </w:pPr>
      <w:r>
        <w:rPr>
          <w:noProof/>
          <w:lang w:val="en-US"/>
        </w:rPr>
        <w:t>Application association, unconfirmed, 45, 202</w:t>
      </w:r>
    </w:p>
    <w:p w14:paraId="1B7E6CC6" w14:textId="77777777" w:rsidR="00DC4BE9" w:rsidRDefault="00DC4BE9">
      <w:pPr>
        <w:pStyle w:val="Index1"/>
        <w:tabs>
          <w:tab w:val="right" w:leader="dot" w:pos="4166"/>
        </w:tabs>
        <w:rPr>
          <w:noProof/>
          <w:lang w:val="en-US"/>
        </w:rPr>
      </w:pPr>
      <w:r>
        <w:rPr>
          <w:noProof/>
          <w:lang w:val="en-US"/>
        </w:rPr>
        <w:t>Application context, 45, 46</w:t>
      </w:r>
    </w:p>
    <w:p w14:paraId="5C1FAE36" w14:textId="77777777" w:rsidR="00DC4BE9" w:rsidRDefault="00DC4BE9">
      <w:pPr>
        <w:pStyle w:val="Index1"/>
        <w:tabs>
          <w:tab w:val="right" w:leader="dot" w:pos="4166"/>
        </w:tabs>
        <w:rPr>
          <w:noProof/>
          <w:lang w:val="en-US"/>
        </w:rPr>
      </w:pPr>
      <w:r>
        <w:rPr>
          <w:noProof/>
          <w:lang w:val="en-US"/>
        </w:rPr>
        <w:t>Application context name, 56, 140, 195, 200</w:t>
      </w:r>
    </w:p>
    <w:p w14:paraId="466B35FE" w14:textId="77777777" w:rsidR="00DC4BE9" w:rsidRDefault="00DC4BE9">
      <w:pPr>
        <w:pStyle w:val="Index1"/>
        <w:tabs>
          <w:tab w:val="right" w:leader="dot" w:pos="4166"/>
        </w:tabs>
        <w:rPr>
          <w:noProof/>
          <w:lang w:val="en-US"/>
        </w:rPr>
      </w:pPr>
      <w:r>
        <w:rPr>
          <w:noProof/>
          <w:lang w:val="en-US"/>
        </w:rPr>
        <w:t>Application entity, 40</w:t>
      </w:r>
    </w:p>
    <w:p w14:paraId="1A032C17" w14:textId="77777777" w:rsidR="00DC4BE9" w:rsidRDefault="00DC4BE9">
      <w:pPr>
        <w:pStyle w:val="Index1"/>
        <w:tabs>
          <w:tab w:val="right" w:leader="dot" w:pos="4166"/>
        </w:tabs>
        <w:rPr>
          <w:noProof/>
          <w:lang w:val="en-US"/>
        </w:rPr>
      </w:pPr>
      <w:r>
        <w:rPr>
          <w:noProof/>
          <w:lang w:val="en-US"/>
        </w:rPr>
        <w:t>Application layer message security, 72</w:t>
      </w:r>
    </w:p>
    <w:p w14:paraId="06BF2788" w14:textId="77777777" w:rsidR="00DC4BE9" w:rsidRDefault="00DC4BE9">
      <w:pPr>
        <w:pStyle w:val="Index1"/>
        <w:tabs>
          <w:tab w:val="right" w:leader="dot" w:pos="4166"/>
        </w:tabs>
        <w:rPr>
          <w:noProof/>
          <w:lang w:val="en-US"/>
        </w:rPr>
      </w:pPr>
      <w:r>
        <w:rPr>
          <w:noProof/>
          <w:lang w:val="en-US"/>
        </w:rPr>
        <w:t>Application process, 40, 48, 55</w:t>
      </w:r>
    </w:p>
    <w:p w14:paraId="6E5C3038" w14:textId="77777777" w:rsidR="00DC4BE9" w:rsidRDefault="00DC4BE9">
      <w:pPr>
        <w:pStyle w:val="Index1"/>
        <w:tabs>
          <w:tab w:val="right" w:leader="dot" w:pos="4166"/>
        </w:tabs>
        <w:rPr>
          <w:noProof/>
          <w:lang w:val="en-US"/>
        </w:rPr>
      </w:pPr>
      <w:r>
        <w:rPr>
          <w:noProof/>
          <w:lang w:val="en-US"/>
        </w:rPr>
        <w:t>Application Programming Interface, 60</w:t>
      </w:r>
    </w:p>
    <w:p w14:paraId="61B2CDCD" w14:textId="77777777" w:rsidR="00DC4BE9" w:rsidRDefault="00DC4BE9">
      <w:pPr>
        <w:pStyle w:val="Index1"/>
        <w:tabs>
          <w:tab w:val="right" w:leader="dot" w:pos="4166"/>
        </w:tabs>
        <w:rPr>
          <w:noProof/>
          <w:lang w:val="en-US"/>
        </w:rPr>
      </w:pPr>
      <w:r>
        <w:rPr>
          <w:noProof/>
          <w:lang w:val="en-US"/>
        </w:rPr>
        <w:t>Application Service Object, 55</w:t>
      </w:r>
    </w:p>
    <w:p w14:paraId="238E1C3F" w14:textId="77777777" w:rsidR="00DC4BE9" w:rsidRDefault="00DC4BE9">
      <w:pPr>
        <w:pStyle w:val="Index1"/>
        <w:tabs>
          <w:tab w:val="right" w:leader="dot" w:pos="4166"/>
        </w:tabs>
        <w:rPr>
          <w:noProof/>
          <w:lang w:val="en-US"/>
        </w:rPr>
      </w:pPr>
      <w:r>
        <w:rPr>
          <w:noProof/>
          <w:lang w:val="en-US"/>
        </w:rPr>
        <w:t>Application_Addresses parameter, 171</w:t>
      </w:r>
    </w:p>
    <w:p w14:paraId="1DDE7082" w14:textId="77777777" w:rsidR="00DC4BE9" w:rsidRDefault="00DC4BE9">
      <w:pPr>
        <w:pStyle w:val="Index1"/>
        <w:tabs>
          <w:tab w:val="right" w:leader="dot" w:pos="4166"/>
        </w:tabs>
        <w:rPr>
          <w:noProof/>
          <w:lang w:val="en-US"/>
        </w:rPr>
      </w:pPr>
      <w:r>
        <w:rPr>
          <w:noProof/>
          <w:lang w:val="en-US"/>
        </w:rPr>
        <w:t>application-context-name, 193</w:t>
      </w:r>
    </w:p>
    <w:p w14:paraId="798EF9F9" w14:textId="77777777" w:rsidR="00DC4BE9" w:rsidRDefault="00DC4BE9">
      <w:pPr>
        <w:pStyle w:val="Index1"/>
        <w:tabs>
          <w:tab w:val="right" w:leader="dot" w:pos="4166"/>
        </w:tabs>
        <w:rPr>
          <w:noProof/>
          <w:lang w:val="en-US"/>
        </w:rPr>
      </w:pPr>
      <w:r>
        <w:rPr>
          <w:noProof/>
          <w:lang w:val="en-US"/>
        </w:rPr>
        <w:t>A-RELEASE, 143</w:t>
      </w:r>
    </w:p>
    <w:p w14:paraId="7D18C1FC" w14:textId="77777777" w:rsidR="00DC4BE9" w:rsidRDefault="00DC4BE9">
      <w:pPr>
        <w:pStyle w:val="Index1"/>
        <w:tabs>
          <w:tab w:val="right" w:leader="dot" w:pos="4166"/>
        </w:tabs>
        <w:rPr>
          <w:noProof/>
          <w:lang w:val="en-US"/>
        </w:rPr>
      </w:pPr>
      <w:r>
        <w:rPr>
          <w:noProof/>
          <w:lang w:val="en-US"/>
        </w:rPr>
        <w:t>A-RELEASE service, 56, 190</w:t>
      </w:r>
    </w:p>
    <w:p w14:paraId="39D6DC8E" w14:textId="77777777" w:rsidR="00DC4BE9" w:rsidRDefault="00DC4BE9">
      <w:pPr>
        <w:pStyle w:val="Index1"/>
        <w:tabs>
          <w:tab w:val="right" w:leader="dot" w:pos="4166"/>
        </w:tabs>
        <w:rPr>
          <w:noProof/>
          <w:lang w:val="en-US"/>
        </w:rPr>
      </w:pPr>
      <w:r>
        <w:rPr>
          <w:noProof/>
          <w:lang w:val="en-US"/>
        </w:rPr>
        <w:t>ASN.1, 195</w:t>
      </w:r>
    </w:p>
    <w:p w14:paraId="02D7FEBE" w14:textId="77777777" w:rsidR="00DC4BE9" w:rsidRDefault="00DC4BE9">
      <w:pPr>
        <w:pStyle w:val="Index1"/>
        <w:tabs>
          <w:tab w:val="right" w:leader="dot" w:pos="4166"/>
        </w:tabs>
        <w:rPr>
          <w:noProof/>
          <w:lang w:val="en-US"/>
        </w:rPr>
      </w:pPr>
      <w:r>
        <w:rPr>
          <w:noProof/>
          <w:lang w:val="en-US"/>
        </w:rPr>
        <w:t>Association Control Service Element, 55, 56</w:t>
      </w:r>
    </w:p>
    <w:p w14:paraId="3354799E" w14:textId="77777777" w:rsidR="00DC4BE9" w:rsidRDefault="00DC4BE9">
      <w:pPr>
        <w:pStyle w:val="Index1"/>
        <w:tabs>
          <w:tab w:val="right" w:leader="dot" w:pos="4166"/>
        </w:tabs>
        <w:rPr>
          <w:noProof/>
          <w:lang w:val="en-US"/>
        </w:rPr>
      </w:pPr>
      <w:r>
        <w:rPr>
          <w:noProof/>
          <w:lang w:val="en-US"/>
        </w:rPr>
        <w:t>Association LN, 39</w:t>
      </w:r>
    </w:p>
    <w:p w14:paraId="4ACA7DE3" w14:textId="77777777" w:rsidR="00DC4BE9" w:rsidRDefault="00DC4BE9">
      <w:pPr>
        <w:pStyle w:val="Index1"/>
        <w:tabs>
          <w:tab w:val="right" w:leader="dot" w:pos="4166"/>
        </w:tabs>
        <w:rPr>
          <w:noProof/>
          <w:lang w:val="en-US"/>
        </w:rPr>
      </w:pPr>
      <w:r>
        <w:rPr>
          <w:noProof/>
          <w:lang w:val="en-US"/>
        </w:rPr>
        <w:t>Association SN, 39</w:t>
      </w:r>
    </w:p>
    <w:p w14:paraId="554C55FD" w14:textId="77777777" w:rsidR="00DC4BE9" w:rsidRDefault="00DC4BE9">
      <w:pPr>
        <w:pStyle w:val="Index1"/>
        <w:tabs>
          <w:tab w:val="right" w:leader="dot" w:pos="4166"/>
        </w:tabs>
        <w:rPr>
          <w:noProof/>
          <w:lang w:val="en-US"/>
        </w:rPr>
      </w:pPr>
      <w:r>
        <w:rPr>
          <w:noProof/>
          <w:lang w:val="en-US"/>
        </w:rPr>
        <w:t>Asymmetric key algorithm, 74</w:t>
      </w:r>
    </w:p>
    <w:p w14:paraId="6C8BB3A8" w14:textId="77777777" w:rsidR="00DC4BE9" w:rsidRDefault="00DC4BE9">
      <w:pPr>
        <w:pStyle w:val="Index1"/>
        <w:tabs>
          <w:tab w:val="right" w:leader="dot" w:pos="4166"/>
        </w:tabs>
        <w:rPr>
          <w:noProof/>
          <w:lang w:val="en-US"/>
        </w:rPr>
      </w:pPr>
      <w:r>
        <w:rPr>
          <w:noProof/>
          <w:lang w:val="en-US"/>
        </w:rPr>
        <w:t>Attribute_0 referencing, 59</w:t>
      </w:r>
    </w:p>
    <w:p w14:paraId="467831B0" w14:textId="77777777" w:rsidR="00DC4BE9" w:rsidRDefault="00DC4BE9">
      <w:pPr>
        <w:pStyle w:val="Index1"/>
        <w:tabs>
          <w:tab w:val="right" w:leader="dot" w:pos="4166"/>
        </w:tabs>
        <w:rPr>
          <w:noProof/>
          <w:lang w:val="en-US"/>
        </w:rPr>
      </w:pPr>
      <w:r>
        <w:rPr>
          <w:noProof/>
          <w:lang w:val="en-US"/>
        </w:rPr>
        <w:t>Authenticated decryption, 79</w:t>
      </w:r>
    </w:p>
    <w:p w14:paraId="0C16F7F2" w14:textId="77777777" w:rsidR="00DC4BE9" w:rsidRDefault="00DC4BE9">
      <w:pPr>
        <w:pStyle w:val="Index1"/>
        <w:tabs>
          <w:tab w:val="right" w:leader="dot" w:pos="4166"/>
        </w:tabs>
        <w:rPr>
          <w:noProof/>
          <w:lang w:val="en-US"/>
        </w:rPr>
      </w:pPr>
      <w:r>
        <w:rPr>
          <w:noProof/>
          <w:lang w:val="en-US"/>
        </w:rPr>
        <w:t>Authenticated encryption, 78, 79</w:t>
      </w:r>
    </w:p>
    <w:p w14:paraId="6832AB92" w14:textId="77777777" w:rsidR="00DC4BE9" w:rsidRDefault="00DC4BE9">
      <w:pPr>
        <w:pStyle w:val="Index1"/>
        <w:tabs>
          <w:tab w:val="right" w:leader="dot" w:pos="4166"/>
        </w:tabs>
        <w:rPr>
          <w:noProof/>
          <w:lang w:val="en-US"/>
        </w:rPr>
      </w:pPr>
      <w:r>
        <w:rPr>
          <w:noProof/>
          <w:lang w:val="en-US"/>
        </w:rPr>
        <w:t>Authentication, 46, 66, 67, 72, 74, 75, 82, 93, 119</w:t>
      </w:r>
    </w:p>
    <w:p w14:paraId="7AECE3C4" w14:textId="77777777" w:rsidR="00DC4BE9" w:rsidRDefault="00DC4BE9">
      <w:pPr>
        <w:pStyle w:val="Index1"/>
        <w:tabs>
          <w:tab w:val="right" w:leader="dot" w:pos="4166"/>
        </w:tabs>
        <w:rPr>
          <w:noProof/>
          <w:lang w:val="en-US"/>
        </w:rPr>
      </w:pPr>
      <w:r>
        <w:rPr>
          <w:noProof/>
          <w:lang w:val="en-US"/>
        </w:rPr>
        <w:t>Authentication functional unit, 190</w:t>
      </w:r>
    </w:p>
    <w:p w14:paraId="6CEACD56" w14:textId="77777777" w:rsidR="00DC4BE9" w:rsidRDefault="00DC4BE9">
      <w:pPr>
        <w:pStyle w:val="Index1"/>
        <w:tabs>
          <w:tab w:val="right" w:leader="dot" w:pos="4166"/>
        </w:tabs>
        <w:rPr>
          <w:noProof/>
          <w:lang w:val="en-US"/>
        </w:rPr>
      </w:pPr>
      <w:r>
        <w:rPr>
          <w:noProof/>
          <w:lang w:val="en-US"/>
        </w:rPr>
        <w:t>Authentication key, 81, 94, 121, 127</w:t>
      </w:r>
    </w:p>
    <w:p w14:paraId="06D45541" w14:textId="77777777" w:rsidR="00DC4BE9" w:rsidRDefault="00DC4BE9">
      <w:pPr>
        <w:pStyle w:val="Index1"/>
        <w:tabs>
          <w:tab w:val="right" w:leader="dot" w:pos="4166"/>
        </w:tabs>
        <w:rPr>
          <w:noProof/>
          <w:lang w:val="en-US"/>
        </w:rPr>
      </w:pPr>
      <w:r>
        <w:rPr>
          <w:noProof/>
          <w:lang w:val="en-US"/>
        </w:rPr>
        <w:t>Authentication key, GAK, 94, 98</w:t>
      </w:r>
    </w:p>
    <w:p w14:paraId="1AD75F94" w14:textId="77777777" w:rsidR="00DC4BE9" w:rsidRDefault="00DC4BE9">
      <w:pPr>
        <w:pStyle w:val="Index1"/>
        <w:tabs>
          <w:tab w:val="right" w:leader="dot" w:pos="4166"/>
        </w:tabs>
        <w:rPr>
          <w:noProof/>
          <w:lang w:val="en-US"/>
        </w:rPr>
      </w:pPr>
      <w:r>
        <w:rPr>
          <w:noProof/>
          <w:lang w:val="en-US"/>
        </w:rPr>
        <w:t>Authentication mechanism, 45, 68</w:t>
      </w:r>
    </w:p>
    <w:p w14:paraId="537A76BF" w14:textId="77777777" w:rsidR="00DC4BE9" w:rsidRDefault="00DC4BE9">
      <w:pPr>
        <w:pStyle w:val="Index1"/>
        <w:tabs>
          <w:tab w:val="right" w:leader="dot" w:pos="4166"/>
        </w:tabs>
        <w:rPr>
          <w:noProof/>
          <w:lang w:val="en-US"/>
        </w:rPr>
      </w:pPr>
      <w:r>
        <w:rPr>
          <w:noProof/>
          <w:lang w:val="en-US"/>
        </w:rPr>
        <w:t>Authentication mechanism name, 56, 196</w:t>
      </w:r>
    </w:p>
    <w:p w14:paraId="1C2A7041" w14:textId="77777777" w:rsidR="00DC4BE9" w:rsidRDefault="00DC4BE9">
      <w:pPr>
        <w:pStyle w:val="Index1"/>
        <w:tabs>
          <w:tab w:val="right" w:leader="dot" w:pos="4166"/>
        </w:tabs>
        <w:rPr>
          <w:noProof/>
          <w:lang w:val="en-US"/>
        </w:rPr>
      </w:pPr>
      <w:r>
        <w:rPr>
          <w:noProof/>
          <w:lang w:val="en-US"/>
        </w:rPr>
        <w:t>Authentication tag, 79, 80, 81</w:t>
      </w:r>
    </w:p>
    <w:p w14:paraId="2321328D" w14:textId="77777777" w:rsidR="00DC4BE9" w:rsidRDefault="00DC4BE9">
      <w:pPr>
        <w:pStyle w:val="Index1"/>
        <w:tabs>
          <w:tab w:val="right" w:leader="dot" w:pos="4166"/>
        </w:tabs>
        <w:rPr>
          <w:noProof/>
          <w:lang w:val="en-US"/>
        </w:rPr>
      </w:pPr>
      <w:r>
        <w:rPr>
          <w:noProof/>
          <w:lang w:val="en-US"/>
        </w:rPr>
        <w:t>Authentication, High Level Security, 68, 70</w:t>
      </w:r>
    </w:p>
    <w:p w14:paraId="4B9D02E5" w14:textId="77777777" w:rsidR="00DC4BE9" w:rsidRDefault="00DC4BE9">
      <w:pPr>
        <w:pStyle w:val="Index1"/>
        <w:tabs>
          <w:tab w:val="right" w:leader="dot" w:pos="4166"/>
        </w:tabs>
        <w:rPr>
          <w:noProof/>
          <w:lang w:val="en-US"/>
        </w:rPr>
      </w:pPr>
      <w:r>
        <w:rPr>
          <w:noProof/>
          <w:lang w:val="en-US"/>
        </w:rPr>
        <w:t>Authentication, Low Level Security, 68, 70</w:t>
      </w:r>
    </w:p>
    <w:p w14:paraId="6184E375" w14:textId="77777777" w:rsidR="00DC4BE9" w:rsidRDefault="00DC4BE9">
      <w:pPr>
        <w:pStyle w:val="Index1"/>
        <w:tabs>
          <w:tab w:val="right" w:leader="dot" w:pos="4166"/>
        </w:tabs>
        <w:rPr>
          <w:noProof/>
          <w:lang w:val="en-US"/>
        </w:rPr>
      </w:pPr>
      <w:r>
        <w:rPr>
          <w:noProof/>
          <w:lang w:val="en-US"/>
        </w:rPr>
        <w:t>Authentication, Lowest Level Security, 68</w:t>
      </w:r>
    </w:p>
    <w:p w14:paraId="4216D84B" w14:textId="77777777" w:rsidR="00DC4BE9" w:rsidRDefault="00DC4BE9">
      <w:pPr>
        <w:pStyle w:val="Index1"/>
        <w:tabs>
          <w:tab w:val="right" w:leader="dot" w:pos="4166"/>
        </w:tabs>
        <w:rPr>
          <w:noProof/>
          <w:lang w:val="en-US"/>
        </w:rPr>
      </w:pPr>
      <w:r>
        <w:rPr>
          <w:noProof/>
          <w:lang w:val="en-US"/>
        </w:rPr>
        <w:t>Authentication, no security, 68, 70</w:t>
      </w:r>
    </w:p>
    <w:p w14:paraId="01749875" w14:textId="77777777" w:rsidR="00DC4BE9" w:rsidRDefault="00DC4BE9">
      <w:pPr>
        <w:pStyle w:val="Index1"/>
        <w:tabs>
          <w:tab w:val="right" w:leader="dot" w:pos="4166"/>
        </w:tabs>
        <w:rPr>
          <w:noProof/>
          <w:lang w:val="en-US"/>
        </w:rPr>
      </w:pPr>
      <w:r>
        <w:rPr>
          <w:noProof/>
          <w:lang w:val="en-US"/>
        </w:rPr>
        <w:t>Authenticity, 76</w:t>
      </w:r>
    </w:p>
    <w:p w14:paraId="7109607F" w14:textId="77777777" w:rsidR="00DC4BE9" w:rsidRDefault="00DC4BE9">
      <w:pPr>
        <w:pStyle w:val="Index1"/>
        <w:tabs>
          <w:tab w:val="right" w:leader="dot" w:pos="4166"/>
        </w:tabs>
        <w:rPr>
          <w:noProof/>
          <w:lang w:val="en-US"/>
        </w:rPr>
      </w:pPr>
      <w:r>
        <w:rPr>
          <w:noProof/>
          <w:lang w:val="en-US"/>
        </w:rPr>
        <w:t>Binding, 43</w:t>
      </w:r>
    </w:p>
    <w:p w14:paraId="0FC7D77C" w14:textId="77777777" w:rsidR="00DC4BE9" w:rsidRDefault="00DC4BE9">
      <w:pPr>
        <w:pStyle w:val="Index1"/>
        <w:tabs>
          <w:tab w:val="right" w:leader="dot" w:pos="4166"/>
        </w:tabs>
        <w:rPr>
          <w:noProof/>
          <w:lang w:val="en-US"/>
        </w:rPr>
      </w:pPr>
      <w:r>
        <w:rPr>
          <w:noProof/>
          <w:lang w:val="en-US"/>
        </w:rPr>
        <w:t>Bit String, 83</w:t>
      </w:r>
    </w:p>
    <w:p w14:paraId="00A26BEB" w14:textId="77777777" w:rsidR="00DC4BE9" w:rsidRDefault="00DC4BE9">
      <w:pPr>
        <w:pStyle w:val="Index1"/>
        <w:tabs>
          <w:tab w:val="right" w:leader="dot" w:pos="4166"/>
        </w:tabs>
        <w:rPr>
          <w:noProof/>
          <w:lang w:val="en-US"/>
        </w:rPr>
      </w:pPr>
      <w:r>
        <w:rPr>
          <w:noProof/>
          <w:lang w:val="en-US"/>
        </w:rPr>
        <w:t>Block cipher, 77</w:t>
      </w:r>
    </w:p>
    <w:p w14:paraId="7212CEDD" w14:textId="77777777" w:rsidR="00DC4BE9" w:rsidRDefault="00DC4BE9">
      <w:pPr>
        <w:pStyle w:val="Index1"/>
        <w:tabs>
          <w:tab w:val="right" w:leader="dot" w:pos="4166"/>
        </w:tabs>
        <w:rPr>
          <w:noProof/>
          <w:lang w:val="en-US"/>
        </w:rPr>
      </w:pPr>
      <w:r>
        <w:rPr>
          <w:noProof/>
          <w:lang w:val="en-US"/>
        </w:rPr>
        <w:t>Block cipher algorithm, 76</w:t>
      </w:r>
    </w:p>
    <w:p w14:paraId="5696F2D7" w14:textId="77777777" w:rsidR="00DC4BE9" w:rsidRDefault="00DC4BE9">
      <w:pPr>
        <w:pStyle w:val="Index1"/>
        <w:tabs>
          <w:tab w:val="right" w:leader="dot" w:pos="4166"/>
        </w:tabs>
        <w:rPr>
          <w:noProof/>
          <w:lang w:val="en-US"/>
        </w:rPr>
      </w:pPr>
      <w:r>
        <w:rPr>
          <w:noProof/>
          <w:lang w:val="en-US"/>
        </w:rPr>
        <w:t>Block cipher key, 81, 94</w:t>
      </w:r>
    </w:p>
    <w:p w14:paraId="77EEFF8A" w14:textId="77777777" w:rsidR="00DC4BE9" w:rsidRDefault="00DC4BE9">
      <w:pPr>
        <w:pStyle w:val="Index1"/>
        <w:tabs>
          <w:tab w:val="right" w:leader="dot" w:pos="4166"/>
        </w:tabs>
        <w:rPr>
          <w:noProof/>
          <w:lang w:val="en-US"/>
        </w:rPr>
      </w:pPr>
      <w:r>
        <w:rPr>
          <w:noProof/>
          <w:lang w:val="en-US"/>
        </w:rPr>
        <w:t>Block transfer, general, 63</w:t>
      </w:r>
    </w:p>
    <w:p w14:paraId="26CE3E61" w14:textId="77777777" w:rsidR="00DC4BE9" w:rsidRDefault="00DC4BE9">
      <w:pPr>
        <w:pStyle w:val="Index1"/>
        <w:tabs>
          <w:tab w:val="right" w:leader="dot" w:pos="4166"/>
        </w:tabs>
        <w:rPr>
          <w:noProof/>
          <w:lang w:val="en-US"/>
        </w:rPr>
      </w:pPr>
      <w:r>
        <w:rPr>
          <w:noProof/>
          <w:lang w:val="en-US"/>
        </w:rPr>
        <w:t>Block transfer, service-specific, 61</w:t>
      </w:r>
    </w:p>
    <w:p w14:paraId="513BE2C8" w14:textId="77777777" w:rsidR="00DC4BE9" w:rsidRDefault="00DC4BE9">
      <w:pPr>
        <w:pStyle w:val="Index1"/>
        <w:tabs>
          <w:tab w:val="right" w:leader="dot" w:pos="4166"/>
        </w:tabs>
        <w:rPr>
          <w:noProof/>
          <w:lang w:val="en-US"/>
        </w:rPr>
      </w:pPr>
      <w:r>
        <w:rPr>
          <w:noProof/>
          <w:lang w:val="en-US"/>
        </w:rPr>
        <w:t>Block_Number, 155, 158, 161, 176, 180, 211, 214</w:t>
      </w:r>
    </w:p>
    <w:p w14:paraId="017800CE" w14:textId="77777777" w:rsidR="00DC4BE9" w:rsidRDefault="00DC4BE9">
      <w:pPr>
        <w:pStyle w:val="Index1"/>
        <w:tabs>
          <w:tab w:val="right" w:leader="dot" w:pos="4166"/>
        </w:tabs>
        <w:rPr>
          <w:noProof/>
          <w:lang w:val="en-US"/>
        </w:rPr>
      </w:pPr>
      <w:r>
        <w:rPr>
          <w:noProof/>
          <w:lang w:val="en-US"/>
        </w:rPr>
        <w:t>Block_Number_Access, 172, 175, 176</w:t>
      </w:r>
    </w:p>
    <w:p w14:paraId="73C392C2" w14:textId="77777777" w:rsidR="00DC4BE9" w:rsidRDefault="00DC4BE9">
      <w:pPr>
        <w:pStyle w:val="Index1"/>
        <w:tabs>
          <w:tab w:val="right" w:leader="dot" w:pos="4166"/>
        </w:tabs>
        <w:rPr>
          <w:noProof/>
          <w:lang w:val="en-US"/>
        </w:rPr>
      </w:pPr>
      <w:r w:rsidRPr="004F4479">
        <w:rPr>
          <w:noProof/>
          <w:highlight w:val="yellow"/>
          <w:lang w:val="en-US"/>
        </w:rPr>
        <w:t>block-data</w:t>
      </w:r>
      <w:r>
        <w:rPr>
          <w:noProof/>
          <w:lang w:val="en-US"/>
        </w:rPr>
        <w:t>, 235</w:t>
      </w:r>
    </w:p>
    <w:p w14:paraId="30E217F6" w14:textId="77777777" w:rsidR="00DC4BE9" w:rsidRDefault="00DC4BE9">
      <w:pPr>
        <w:pStyle w:val="Index1"/>
        <w:tabs>
          <w:tab w:val="right" w:leader="dot" w:pos="4166"/>
        </w:tabs>
        <w:rPr>
          <w:noProof/>
          <w:lang w:val="en-US"/>
        </w:rPr>
      </w:pPr>
      <w:r w:rsidRPr="004F4479">
        <w:rPr>
          <w:noProof/>
          <w:highlight w:val="yellow"/>
          <w:lang w:val="en-US"/>
        </w:rPr>
        <w:t>block-number</w:t>
      </w:r>
      <w:r>
        <w:rPr>
          <w:noProof/>
          <w:lang w:val="en-US"/>
        </w:rPr>
        <w:t>, 235</w:t>
      </w:r>
    </w:p>
    <w:p w14:paraId="6CBE0491" w14:textId="77777777" w:rsidR="00DC4BE9" w:rsidRDefault="00DC4BE9">
      <w:pPr>
        <w:pStyle w:val="Index1"/>
        <w:tabs>
          <w:tab w:val="right" w:leader="dot" w:pos="4166"/>
        </w:tabs>
        <w:rPr>
          <w:noProof/>
          <w:lang w:val="en-US"/>
        </w:rPr>
      </w:pPr>
      <w:r w:rsidRPr="004F4479">
        <w:rPr>
          <w:noProof/>
          <w:highlight w:val="yellow"/>
          <w:lang w:val="en-US"/>
        </w:rPr>
        <w:t>block-number-acknowledged</w:t>
      </w:r>
      <w:r>
        <w:rPr>
          <w:noProof/>
          <w:lang w:val="en-US"/>
        </w:rPr>
        <w:t>, 235</w:t>
      </w:r>
    </w:p>
    <w:p w14:paraId="50C22476" w14:textId="77777777" w:rsidR="00DC4BE9" w:rsidRDefault="00DC4BE9">
      <w:pPr>
        <w:pStyle w:val="Index1"/>
        <w:tabs>
          <w:tab w:val="right" w:leader="dot" w:pos="4166"/>
        </w:tabs>
        <w:rPr>
          <w:noProof/>
          <w:lang w:val="en-US"/>
        </w:rPr>
      </w:pPr>
      <w:r>
        <w:rPr>
          <w:noProof/>
          <w:lang w:val="en-US"/>
        </w:rPr>
        <w:t>Broadcast, 44</w:t>
      </w:r>
    </w:p>
    <w:p w14:paraId="42FDB163" w14:textId="77777777" w:rsidR="00DC4BE9" w:rsidRDefault="00DC4BE9">
      <w:pPr>
        <w:pStyle w:val="Index1"/>
        <w:tabs>
          <w:tab w:val="right" w:leader="dot" w:pos="4166"/>
        </w:tabs>
        <w:rPr>
          <w:noProof/>
          <w:lang w:val="en-US"/>
        </w:rPr>
      </w:pPr>
      <w:r>
        <w:rPr>
          <w:noProof/>
          <w:lang w:val="en-US"/>
        </w:rPr>
        <w:t>Broker, 47, 73, 102</w:t>
      </w:r>
    </w:p>
    <w:p w14:paraId="198AF9BC" w14:textId="77777777" w:rsidR="00DC4BE9" w:rsidRDefault="00DC4BE9">
      <w:pPr>
        <w:pStyle w:val="Index1"/>
        <w:tabs>
          <w:tab w:val="right" w:leader="dot" w:pos="4166"/>
        </w:tabs>
        <w:rPr>
          <w:noProof/>
          <w:lang w:val="en-US"/>
        </w:rPr>
      </w:pPr>
      <w:r>
        <w:rPr>
          <w:noProof/>
          <w:lang w:val="en-US"/>
        </w:rPr>
        <w:t>Called_AE_Invocation_Identifier, 140</w:t>
      </w:r>
    </w:p>
    <w:p w14:paraId="039B61D0" w14:textId="77777777" w:rsidR="00DC4BE9" w:rsidRDefault="00DC4BE9">
      <w:pPr>
        <w:pStyle w:val="Index1"/>
        <w:tabs>
          <w:tab w:val="right" w:leader="dot" w:pos="4166"/>
        </w:tabs>
        <w:rPr>
          <w:noProof/>
          <w:lang w:val="en-US"/>
        </w:rPr>
      </w:pPr>
      <w:r>
        <w:rPr>
          <w:noProof/>
          <w:lang w:val="en-US"/>
        </w:rPr>
        <w:lastRenderedPageBreak/>
        <w:t>Called_AE_Qualifier, 140</w:t>
      </w:r>
    </w:p>
    <w:p w14:paraId="7B042B18" w14:textId="77777777" w:rsidR="00DC4BE9" w:rsidRDefault="00DC4BE9">
      <w:pPr>
        <w:pStyle w:val="Index1"/>
        <w:tabs>
          <w:tab w:val="right" w:leader="dot" w:pos="4166"/>
        </w:tabs>
        <w:rPr>
          <w:noProof/>
          <w:lang w:val="en-US"/>
        </w:rPr>
      </w:pPr>
      <w:r>
        <w:rPr>
          <w:noProof/>
          <w:lang w:val="en-US"/>
        </w:rPr>
        <w:t>Called_AP_Invocation, 140</w:t>
      </w:r>
    </w:p>
    <w:p w14:paraId="69F6434F" w14:textId="77777777" w:rsidR="00DC4BE9" w:rsidRDefault="00DC4BE9">
      <w:pPr>
        <w:pStyle w:val="Index1"/>
        <w:tabs>
          <w:tab w:val="right" w:leader="dot" w:pos="4166"/>
        </w:tabs>
        <w:rPr>
          <w:noProof/>
          <w:lang w:val="en-US"/>
        </w:rPr>
      </w:pPr>
      <w:r>
        <w:rPr>
          <w:noProof/>
          <w:lang w:val="en-US"/>
        </w:rPr>
        <w:t>Called_AP_Title, 140</w:t>
      </w:r>
    </w:p>
    <w:p w14:paraId="278116D3" w14:textId="77777777" w:rsidR="00DC4BE9" w:rsidRDefault="00DC4BE9">
      <w:pPr>
        <w:pStyle w:val="Index1"/>
        <w:tabs>
          <w:tab w:val="right" w:leader="dot" w:pos="4166"/>
        </w:tabs>
        <w:rPr>
          <w:noProof/>
          <w:lang w:val="en-US"/>
        </w:rPr>
      </w:pPr>
      <w:r>
        <w:rPr>
          <w:noProof/>
          <w:lang w:val="en-US"/>
        </w:rPr>
        <w:t>Calling authentication value, 141</w:t>
      </w:r>
    </w:p>
    <w:p w14:paraId="1E55706D" w14:textId="77777777" w:rsidR="00DC4BE9" w:rsidRDefault="00DC4BE9">
      <w:pPr>
        <w:pStyle w:val="Index1"/>
        <w:tabs>
          <w:tab w:val="right" w:leader="dot" w:pos="4166"/>
        </w:tabs>
        <w:rPr>
          <w:noProof/>
          <w:lang w:val="en-US"/>
        </w:rPr>
      </w:pPr>
      <w:r>
        <w:rPr>
          <w:noProof/>
          <w:lang w:val="en-US"/>
        </w:rPr>
        <w:t>Calling_AE_Qualifier, 140</w:t>
      </w:r>
    </w:p>
    <w:p w14:paraId="4EC6BBEC" w14:textId="77777777" w:rsidR="00DC4BE9" w:rsidRDefault="00DC4BE9">
      <w:pPr>
        <w:pStyle w:val="Index1"/>
        <w:tabs>
          <w:tab w:val="right" w:leader="dot" w:pos="4166"/>
        </w:tabs>
        <w:rPr>
          <w:noProof/>
          <w:lang w:val="en-US"/>
        </w:rPr>
      </w:pPr>
      <w:r>
        <w:rPr>
          <w:noProof/>
          <w:lang w:val="en-US"/>
        </w:rPr>
        <w:t>Calling_AP_Invocation_Identifier, 140</w:t>
      </w:r>
    </w:p>
    <w:p w14:paraId="39241AA9" w14:textId="77777777" w:rsidR="00DC4BE9" w:rsidRDefault="00DC4BE9">
      <w:pPr>
        <w:pStyle w:val="Index1"/>
        <w:tabs>
          <w:tab w:val="right" w:leader="dot" w:pos="4166"/>
        </w:tabs>
        <w:rPr>
          <w:noProof/>
          <w:lang w:val="en-US"/>
        </w:rPr>
      </w:pPr>
      <w:r>
        <w:rPr>
          <w:noProof/>
          <w:lang w:val="en-US"/>
        </w:rPr>
        <w:t>calling-AE-qualifier, 200</w:t>
      </w:r>
    </w:p>
    <w:p w14:paraId="391F9BA3" w14:textId="77777777" w:rsidR="00DC4BE9" w:rsidRDefault="00DC4BE9">
      <w:pPr>
        <w:pStyle w:val="Index1"/>
        <w:tabs>
          <w:tab w:val="right" w:leader="dot" w:pos="4166"/>
        </w:tabs>
        <w:rPr>
          <w:noProof/>
          <w:lang w:val="en-US"/>
        </w:rPr>
      </w:pPr>
      <w:r>
        <w:rPr>
          <w:noProof/>
          <w:lang w:val="en-US"/>
        </w:rPr>
        <w:t>calling-authentication-value, 194</w:t>
      </w:r>
    </w:p>
    <w:p w14:paraId="0CA298AE" w14:textId="77777777" w:rsidR="00DC4BE9" w:rsidRDefault="00DC4BE9">
      <w:pPr>
        <w:pStyle w:val="Index1"/>
        <w:tabs>
          <w:tab w:val="right" w:leader="dot" w:pos="4166"/>
        </w:tabs>
        <w:rPr>
          <w:noProof/>
          <w:lang w:val="en-US"/>
        </w:rPr>
      </w:pPr>
      <w:r>
        <w:rPr>
          <w:noProof/>
          <w:lang w:val="en-US"/>
        </w:rPr>
        <w:t>Certificate and certificate extension profile, 101, 104</w:t>
      </w:r>
    </w:p>
    <w:p w14:paraId="54C8043B" w14:textId="77777777" w:rsidR="00DC4BE9" w:rsidRDefault="00DC4BE9">
      <w:pPr>
        <w:pStyle w:val="Index1"/>
        <w:tabs>
          <w:tab w:val="right" w:leader="dot" w:pos="4166"/>
        </w:tabs>
        <w:rPr>
          <w:noProof/>
          <w:lang w:val="en-US"/>
        </w:rPr>
      </w:pPr>
      <w:r>
        <w:rPr>
          <w:noProof/>
          <w:lang w:val="en-US"/>
        </w:rPr>
        <w:t>Certificate extension, 108</w:t>
      </w:r>
    </w:p>
    <w:p w14:paraId="18572E0B" w14:textId="77777777" w:rsidR="00DC4BE9" w:rsidRDefault="00DC4BE9">
      <w:pPr>
        <w:pStyle w:val="Index1"/>
        <w:tabs>
          <w:tab w:val="right" w:leader="dot" w:pos="4166"/>
        </w:tabs>
        <w:rPr>
          <w:noProof/>
          <w:lang w:val="en-US"/>
        </w:rPr>
      </w:pPr>
      <w:r>
        <w:rPr>
          <w:noProof/>
          <w:lang w:val="en-US"/>
        </w:rPr>
        <w:t>Certificate extension, Authority Key Identifier, 109</w:t>
      </w:r>
    </w:p>
    <w:p w14:paraId="638E10F8" w14:textId="77777777" w:rsidR="00DC4BE9" w:rsidRDefault="00DC4BE9">
      <w:pPr>
        <w:pStyle w:val="Index1"/>
        <w:tabs>
          <w:tab w:val="right" w:leader="dot" w:pos="4166"/>
        </w:tabs>
        <w:rPr>
          <w:noProof/>
          <w:lang w:val="en-US"/>
        </w:rPr>
      </w:pPr>
      <w:r>
        <w:rPr>
          <w:noProof/>
          <w:lang w:val="en-US"/>
        </w:rPr>
        <w:t>Certificate extension, Basic constraints, 111</w:t>
      </w:r>
    </w:p>
    <w:p w14:paraId="5C2DE40A" w14:textId="77777777" w:rsidR="00DC4BE9" w:rsidRDefault="00DC4BE9">
      <w:pPr>
        <w:pStyle w:val="Index1"/>
        <w:tabs>
          <w:tab w:val="right" w:leader="dot" w:pos="4166"/>
        </w:tabs>
        <w:rPr>
          <w:noProof/>
          <w:lang w:val="en-US"/>
        </w:rPr>
      </w:pPr>
      <w:r>
        <w:rPr>
          <w:noProof/>
          <w:lang w:val="en-US"/>
        </w:rPr>
        <w:t>Certificate extension, CertificatePolicies, 110</w:t>
      </w:r>
    </w:p>
    <w:p w14:paraId="67924DB0" w14:textId="77777777" w:rsidR="00DC4BE9" w:rsidRDefault="00DC4BE9">
      <w:pPr>
        <w:pStyle w:val="Index1"/>
        <w:tabs>
          <w:tab w:val="right" w:leader="dot" w:pos="4166"/>
        </w:tabs>
        <w:rPr>
          <w:noProof/>
          <w:lang w:val="en-US"/>
        </w:rPr>
      </w:pPr>
      <w:r>
        <w:rPr>
          <w:noProof/>
          <w:lang w:val="en-US"/>
        </w:rPr>
        <w:t>Certificate extension, cRLDistributionPoints, 112</w:t>
      </w:r>
    </w:p>
    <w:p w14:paraId="72BB5504" w14:textId="77777777" w:rsidR="00DC4BE9" w:rsidRDefault="00DC4BE9">
      <w:pPr>
        <w:pStyle w:val="Index1"/>
        <w:tabs>
          <w:tab w:val="right" w:leader="dot" w:pos="4166"/>
        </w:tabs>
        <w:rPr>
          <w:noProof/>
          <w:lang w:val="en-US"/>
        </w:rPr>
      </w:pPr>
      <w:r>
        <w:rPr>
          <w:noProof/>
          <w:lang w:val="en-US"/>
        </w:rPr>
        <w:t>Certificate extension, Extended Key Usage, 111</w:t>
      </w:r>
    </w:p>
    <w:p w14:paraId="17B972DE" w14:textId="77777777" w:rsidR="00DC4BE9" w:rsidRDefault="00DC4BE9">
      <w:pPr>
        <w:pStyle w:val="Index1"/>
        <w:tabs>
          <w:tab w:val="right" w:leader="dot" w:pos="4166"/>
        </w:tabs>
        <w:rPr>
          <w:noProof/>
          <w:lang w:val="en-US"/>
        </w:rPr>
      </w:pPr>
      <w:r>
        <w:rPr>
          <w:noProof/>
          <w:lang w:val="en-US"/>
        </w:rPr>
        <w:t>Certificate extension, IssuerAltName, 111</w:t>
      </w:r>
    </w:p>
    <w:p w14:paraId="40785E3A" w14:textId="77777777" w:rsidR="00DC4BE9" w:rsidRDefault="00DC4BE9">
      <w:pPr>
        <w:pStyle w:val="Index1"/>
        <w:tabs>
          <w:tab w:val="right" w:leader="dot" w:pos="4166"/>
        </w:tabs>
        <w:rPr>
          <w:noProof/>
          <w:lang w:val="en-US"/>
        </w:rPr>
      </w:pPr>
      <w:r>
        <w:rPr>
          <w:noProof/>
          <w:lang w:val="en-US"/>
        </w:rPr>
        <w:t>Certificate extension, KeyUsage, 110</w:t>
      </w:r>
    </w:p>
    <w:p w14:paraId="64C3BE05" w14:textId="77777777" w:rsidR="00DC4BE9" w:rsidRDefault="00DC4BE9">
      <w:pPr>
        <w:pStyle w:val="Index1"/>
        <w:tabs>
          <w:tab w:val="right" w:leader="dot" w:pos="4166"/>
        </w:tabs>
        <w:rPr>
          <w:noProof/>
          <w:lang w:val="en-US"/>
        </w:rPr>
      </w:pPr>
      <w:r>
        <w:rPr>
          <w:noProof/>
          <w:lang w:val="en-US"/>
        </w:rPr>
        <w:t>Certificate extension, SubjectAltNames, 110</w:t>
      </w:r>
    </w:p>
    <w:p w14:paraId="445DB5AF" w14:textId="77777777" w:rsidR="00DC4BE9" w:rsidRDefault="00DC4BE9">
      <w:pPr>
        <w:pStyle w:val="Index1"/>
        <w:tabs>
          <w:tab w:val="right" w:leader="dot" w:pos="4166"/>
        </w:tabs>
        <w:rPr>
          <w:noProof/>
          <w:lang w:val="en-US"/>
        </w:rPr>
      </w:pPr>
      <w:r>
        <w:rPr>
          <w:noProof/>
          <w:lang w:val="en-US"/>
        </w:rPr>
        <w:t>Certificate extension, SubjectKeyIdentifier, 109</w:t>
      </w:r>
    </w:p>
    <w:p w14:paraId="5A0FDBAE" w14:textId="77777777" w:rsidR="00DC4BE9" w:rsidRDefault="00DC4BE9">
      <w:pPr>
        <w:pStyle w:val="Index1"/>
        <w:tabs>
          <w:tab w:val="right" w:leader="dot" w:pos="4166"/>
        </w:tabs>
        <w:rPr>
          <w:noProof/>
          <w:lang w:val="en-US"/>
        </w:rPr>
      </w:pPr>
      <w:r>
        <w:rPr>
          <w:noProof/>
          <w:lang w:val="en-US"/>
        </w:rPr>
        <w:t>Certificate Policy, 103</w:t>
      </w:r>
    </w:p>
    <w:p w14:paraId="2D6B8BA3" w14:textId="77777777" w:rsidR="00DC4BE9" w:rsidRDefault="00DC4BE9">
      <w:pPr>
        <w:pStyle w:val="Index1"/>
        <w:tabs>
          <w:tab w:val="right" w:leader="dot" w:pos="4166"/>
        </w:tabs>
        <w:rPr>
          <w:noProof/>
          <w:lang w:val="en-US"/>
        </w:rPr>
      </w:pPr>
      <w:r>
        <w:rPr>
          <w:noProof/>
          <w:lang w:val="en-US"/>
        </w:rPr>
        <w:t>Certificate removal, 116</w:t>
      </w:r>
    </w:p>
    <w:p w14:paraId="11D8B57F" w14:textId="77777777" w:rsidR="00DC4BE9" w:rsidRDefault="00DC4BE9">
      <w:pPr>
        <w:pStyle w:val="Index1"/>
        <w:tabs>
          <w:tab w:val="right" w:leader="dot" w:pos="4166"/>
        </w:tabs>
        <w:rPr>
          <w:noProof/>
          <w:lang w:val="en-US"/>
        </w:rPr>
      </w:pPr>
      <w:r>
        <w:rPr>
          <w:noProof/>
          <w:lang w:val="en-US"/>
        </w:rPr>
        <w:t>Certificate Signing Request, 101</w:t>
      </w:r>
    </w:p>
    <w:p w14:paraId="41B79557" w14:textId="77777777" w:rsidR="00DC4BE9" w:rsidRDefault="00DC4BE9">
      <w:pPr>
        <w:pStyle w:val="Index1"/>
        <w:tabs>
          <w:tab w:val="right" w:leader="dot" w:pos="4166"/>
        </w:tabs>
        <w:rPr>
          <w:noProof/>
          <w:lang w:val="en-US"/>
        </w:rPr>
      </w:pPr>
      <w:r>
        <w:rPr>
          <w:noProof/>
          <w:lang w:val="en-US"/>
        </w:rPr>
        <w:t>Certificate, client, 115</w:t>
      </w:r>
    </w:p>
    <w:p w14:paraId="3AE8FA08" w14:textId="77777777" w:rsidR="00DC4BE9" w:rsidRDefault="00DC4BE9">
      <w:pPr>
        <w:pStyle w:val="Index1"/>
        <w:tabs>
          <w:tab w:val="right" w:leader="dot" w:pos="4166"/>
        </w:tabs>
        <w:rPr>
          <w:noProof/>
          <w:lang w:val="en-US"/>
        </w:rPr>
      </w:pPr>
      <w:r>
        <w:rPr>
          <w:noProof/>
          <w:lang w:val="en-US"/>
        </w:rPr>
        <w:t>Certificate, digital signature key, 104</w:t>
      </w:r>
    </w:p>
    <w:p w14:paraId="16CCCD11" w14:textId="77777777" w:rsidR="00DC4BE9" w:rsidRDefault="00DC4BE9">
      <w:pPr>
        <w:pStyle w:val="Index1"/>
        <w:tabs>
          <w:tab w:val="right" w:leader="dot" w:pos="4166"/>
        </w:tabs>
        <w:rPr>
          <w:noProof/>
          <w:lang w:val="en-US"/>
        </w:rPr>
      </w:pPr>
      <w:r>
        <w:rPr>
          <w:noProof/>
          <w:lang w:val="en-US"/>
        </w:rPr>
        <w:t>Certificate, Issuer, 106</w:t>
      </w:r>
    </w:p>
    <w:p w14:paraId="49E3B594" w14:textId="77777777" w:rsidR="00DC4BE9" w:rsidRDefault="00DC4BE9">
      <w:pPr>
        <w:pStyle w:val="Index1"/>
        <w:tabs>
          <w:tab w:val="right" w:leader="dot" w:pos="4166"/>
        </w:tabs>
        <w:rPr>
          <w:noProof/>
          <w:lang w:val="en-US"/>
        </w:rPr>
      </w:pPr>
      <w:r>
        <w:rPr>
          <w:noProof/>
          <w:lang w:val="en-US"/>
        </w:rPr>
        <w:t>Certificate, Serial number, 105</w:t>
      </w:r>
    </w:p>
    <w:p w14:paraId="3FB9D5A4" w14:textId="77777777" w:rsidR="00DC4BE9" w:rsidRDefault="00DC4BE9">
      <w:pPr>
        <w:pStyle w:val="Index1"/>
        <w:tabs>
          <w:tab w:val="right" w:leader="dot" w:pos="4166"/>
        </w:tabs>
        <w:rPr>
          <w:noProof/>
          <w:lang w:val="en-US"/>
        </w:rPr>
      </w:pPr>
      <w:r>
        <w:rPr>
          <w:noProof/>
          <w:lang w:val="en-US"/>
        </w:rPr>
        <w:t>Certificate, static key agreement key, 104</w:t>
      </w:r>
    </w:p>
    <w:p w14:paraId="5745DD7A" w14:textId="77777777" w:rsidR="00DC4BE9" w:rsidRDefault="00DC4BE9">
      <w:pPr>
        <w:pStyle w:val="Index1"/>
        <w:tabs>
          <w:tab w:val="right" w:leader="dot" w:pos="4166"/>
        </w:tabs>
        <w:rPr>
          <w:noProof/>
          <w:lang w:val="en-US"/>
        </w:rPr>
      </w:pPr>
      <w:r>
        <w:rPr>
          <w:noProof/>
          <w:lang w:val="en-US"/>
        </w:rPr>
        <w:t>Certificate, Subject, 106</w:t>
      </w:r>
    </w:p>
    <w:p w14:paraId="2E4E768D" w14:textId="77777777" w:rsidR="00DC4BE9" w:rsidRDefault="00DC4BE9">
      <w:pPr>
        <w:pStyle w:val="Index1"/>
        <w:tabs>
          <w:tab w:val="right" w:leader="dot" w:pos="4166"/>
        </w:tabs>
        <w:rPr>
          <w:noProof/>
          <w:lang w:val="en-US"/>
        </w:rPr>
      </w:pPr>
      <w:r>
        <w:rPr>
          <w:noProof/>
          <w:lang w:val="en-US"/>
        </w:rPr>
        <w:t>Certificate, Subject Unique ID, 108</w:t>
      </w:r>
    </w:p>
    <w:p w14:paraId="1326C1E9" w14:textId="77777777" w:rsidR="00DC4BE9" w:rsidRDefault="00DC4BE9">
      <w:pPr>
        <w:pStyle w:val="Index1"/>
        <w:tabs>
          <w:tab w:val="right" w:leader="dot" w:pos="4166"/>
        </w:tabs>
        <w:rPr>
          <w:noProof/>
          <w:lang w:val="en-US"/>
        </w:rPr>
      </w:pPr>
      <w:r>
        <w:rPr>
          <w:noProof/>
          <w:lang w:val="en-US"/>
        </w:rPr>
        <w:t>Certificate, SubjectPublicKeyInfo, 107</w:t>
      </w:r>
    </w:p>
    <w:p w14:paraId="50E9D472" w14:textId="77777777" w:rsidR="00DC4BE9" w:rsidRDefault="00DC4BE9">
      <w:pPr>
        <w:pStyle w:val="Index1"/>
        <w:tabs>
          <w:tab w:val="right" w:leader="dot" w:pos="4166"/>
        </w:tabs>
        <w:rPr>
          <w:noProof/>
          <w:lang w:val="en-US"/>
        </w:rPr>
      </w:pPr>
      <w:r>
        <w:rPr>
          <w:noProof/>
          <w:lang w:val="en-US"/>
        </w:rPr>
        <w:t>Certificate, Validity period, 107</w:t>
      </w:r>
    </w:p>
    <w:p w14:paraId="3587FA39" w14:textId="77777777" w:rsidR="00DC4BE9" w:rsidRDefault="00DC4BE9">
      <w:pPr>
        <w:pStyle w:val="Index1"/>
        <w:tabs>
          <w:tab w:val="right" w:leader="dot" w:pos="4166"/>
        </w:tabs>
        <w:rPr>
          <w:noProof/>
          <w:lang w:val="en-US"/>
        </w:rPr>
      </w:pPr>
      <w:r>
        <w:rPr>
          <w:noProof/>
          <w:lang w:val="en-US"/>
        </w:rPr>
        <w:t>Certificate, X.509 v3, 104</w:t>
      </w:r>
    </w:p>
    <w:p w14:paraId="3C972A42" w14:textId="77777777" w:rsidR="00DC4BE9" w:rsidRDefault="00DC4BE9">
      <w:pPr>
        <w:pStyle w:val="Index1"/>
        <w:tabs>
          <w:tab w:val="right" w:leader="dot" w:pos="4166"/>
        </w:tabs>
        <w:rPr>
          <w:noProof/>
          <w:lang w:val="en-US"/>
        </w:rPr>
      </w:pPr>
      <w:r>
        <w:rPr>
          <w:noProof/>
          <w:lang w:val="en-US"/>
        </w:rPr>
        <w:t>Certificates, server, 115</w:t>
      </w:r>
    </w:p>
    <w:p w14:paraId="0E3CFFBE" w14:textId="77777777" w:rsidR="00DC4BE9" w:rsidRDefault="00DC4BE9">
      <w:pPr>
        <w:pStyle w:val="Index1"/>
        <w:tabs>
          <w:tab w:val="right" w:leader="dot" w:pos="4166"/>
        </w:tabs>
        <w:rPr>
          <w:noProof/>
          <w:lang w:val="en-US"/>
        </w:rPr>
      </w:pPr>
      <w:r>
        <w:rPr>
          <w:noProof/>
          <w:lang w:val="en-US"/>
        </w:rPr>
        <w:t>Certification Authority, 101</w:t>
      </w:r>
    </w:p>
    <w:p w14:paraId="552BE6BA" w14:textId="77777777" w:rsidR="00DC4BE9" w:rsidRDefault="00DC4BE9">
      <w:pPr>
        <w:pStyle w:val="Index1"/>
        <w:tabs>
          <w:tab w:val="right" w:leader="dot" w:pos="4166"/>
        </w:tabs>
        <w:rPr>
          <w:noProof/>
          <w:lang w:val="en-US"/>
        </w:rPr>
      </w:pPr>
      <w:r>
        <w:rPr>
          <w:noProof/>
          <w:lang w:val="en-US"/>
        </w:rPr>
        <w:t xml:space="preserve">Challenge, </w:t>
      </w:r>
      <w:r w:rsidRPr="004F4479">
        <w:rPr>
          <w:rFonts w:ascii="Times New Roman" w:hAnsi="Times New Roman" w:cs="Times New Roman"/>
          <w:i/>
          <w:noProof/>
          <w:lang w:val="en-US"/>
        </w:rPr>
        <w:t>CtoS</w:t>
      </w:r>
      <w:r>
        <w:rPr>
          <w:noProof/>
          <w:lang w:val="en-US"/>
        </w:rPr>
        <w:t>, 70</w:t>
      </w:r>
    </w:p>
    <w:p w14:paraId="103F4B16" w14:textId="77777777" w:rsidR="00DC4BE9" w:rsidRDefault="00DC4BE9">
      <w:pPr>
        <w:pStyle w:val="Index1"/>
        <w:tabs>
          <w:tab w:val="right" w:leader="dot" w:pos="4166"/>
        </w:tabs>
        <w:rPr>
          <w:noProof/>
          <w:lang w:val="en-US"/>
        </w:rPr>
      </w:pPr>
      <w:r>
        <w:rPr>
          <w:noProof/>
          <w:lang w:val="en-US"/>
        </w:rPr>
        <w:t xml:space="preserve">Challenge, </w:t>
      </w:r>
      <w:r w:rsidRPr="004F4479">
        <w:rPr>
          <w:rFonts w:ascii="Times New Roman" w:hAnsi="Times New Roman" w:cs="Times New Roman"/>
          <w:i/>
          <w:noProof/>
          <w:lang w:val="en-US"/>
        </w:rPr>
        <w:t>StoC</w:t>
      </w:r>
      <w:r>
        <w:rPr>
          <w:noProof/>
          <w:lang w:val="en-US"/>
        </w:rPr>
        <w:t>, 70</w:t>
      </w:r>
    </w:p>
    <w:p w14:paraId="6730327A" w14:textId="77777777" w:rsidR="00DC4BE9" w:rsidRDefault="00DC4BE9">
      <w:pPr>
        <w:pStyle w:val="Index1"/>
        <w:tabs>
          <w:tab w:val="right" w:leader="dot" w:pos="4166"/>
        </w:tabs>
        <w:rPr>
          <w:noProof/>
          <w:lang w:val="en-US"/>
        </w:rPr>
      </w:pPr>
      <w:r w:rsidRPr="004F4479">
        <w:rPr>
          <w:i/>
          <w:noProof/>
          <w:lang w:val="en-US"/>
        </w:rPr>
        <w:t>change_HLS_secret</w:t>
      </w:r>
      <w:r>
        <w:rPr>
          <w:noProof/>
          <w:lang w:val="en-US"/>
        </w:rPr>
        <w:t>, 71</w:t>
      </w:r>
    </w:p>
    <w:p w14:paraId="3F0D67F5" w14:textId="77777777" w:rsidR="00DC4BE9" w:rsidRDefault="00DC4BE9">
      <w:pPr>
        <w:pStyle w:val="Index1"/>
        <w:tabs>
          <w:tab w:val="right" w:leader="dot" w:pos="4166"/>
        </w:tabs>
        <w:rPr>
          <w:noProof/>
          <w:lang w:val="en-US"/>
        </w:rPr>
      </w:pPr>
      <w:r>
        <w:rPr>
          <w:noProof/>
          <w:lang w:val="en-US"/>
        </w:rPr>
        <w:t>CIASE protocol, 44</w:t>
      </w:r>
    </w:p>
    <w:p w14:paraId="005A0297" w14:textId="77777777" w:rsidR="00DC4BE9" w:rsidRDefault="00DC4BE9">
      <w:pPr>
        <w:pStyle w:val="Index1"/>
        <w:tabs>
          <w:tab w:val="right" w:leader="dot" w:pos="4166"/>
        </w:tabs>
        <w:rPr>
          <w:noProof/>
          <w:lang w:val="en-US"/>
        </w:rPr>
      </w:pPr>
      <w:r>
        <w:rPr>
          <w:noProof/>
          <w:lang w:val="en-US"/>
        </w:rPr>
        <w:t>Ciphered xDLMS APDUs, 119</w:t>
      </w:r>
    </w:p>
    <w:p w14:paraId="18221381" w14:textId="77777777" w:rsidR="00DC4BE9" w:rsidRDefault="00DC4BE9">
      <w:pPr>
        <w:pStyle w:val="Index1"/>
        <w:tabs>
          <w:tab w:val="right" w:leader="dot" w:pos="4166"/>
        </w:tabs>
        <w:rPr>
          <w:noProof/>
          <w:lang w:val="en-US"/>
        </w:rPr>
      </w:pPr>
      <w:r>
        <w:rPr>
          <w:noProof/>
          <w:lang w:val="en-US"/>
        </w:rPr>
        <w:t>Ciphertext, 76, 80, 94</w:t>
      </w:r>
    </w:p>
    <w:p w14:paraId="6E52FBA0" w14:textId="77777777" w:rsidR="00DC4BE9" w:rsidRDefault="00DC4BE9">
      <w:pPr>
        <w:pStyle w:val="Index1"/>
        <w:tabs>
          <w:tab w:val="right" w:leader="dot" w:pos="4166"/>
        </w:tabs>
        <w:rPr>
          <w:noProof/>
          <w:lang w:val="en-US"/>
        </w:rPr>
      </w:pPr>
      <w:r>
        <w:rPr>
          <w:noProof/>
          <w:lang w:val="en-US"/>
        </w:rPr>
        <w:t>Client, 39, 40, 43, 45, 47, 48, 131</w:t>
      </w:r>
    </w:p>
    <w:p w14:paraId="008C2771" w14:textId="77777777" w:rsidR="00DC4BE9" w:rsidRDefault="00DC4BE9">
      <w:pPr>
        <w:pStyle w:val="Index1"/>
        <w:tabs>
          <w:tab w:val="right" w:leader="dot" w:pos="4166"/>
        </w:tabs>
        <w:rPr>
          <w:noProof/>
          <w:lang w:val="en-US"/>
        </w:rPr>
      </w:pPr>
      <w:r>
        <w:rPr>
          <w:noProof/>
          <w:lang w:val="en-US"/>
        </w:rPr>
        <w:t>Client Management Process, 43, 312</w:t>
      </w:r>
    </w:p>
    <w:p w14:paraId="1BD1B88D" w14:textId="77777777" w:rsidR="00DC4BE9" w:rsidRDefault="00DC4BE9">
      <w:pPr>
        <w:pStyle w:val="Index1"/>
        <w:tabs>
          <w:tab w:val="right" w:leader="dot" w:pos="4166"/>
        </w:tabs>
        <w:rPr>
          <w:noProof/>
          <w:lang w:val="en-US"/>
        </w:rPr>
      </w:pPr>
      <w:r>
        <w:rPr>
          <w:noProof/>
          <w:lang w:val="en-US"/>
        </w:rPr>
        <w:t>Client side layer management services, 185</w:t>
      </w:r>
    </w:p>
    <w:p w14:paraId="57A1A9ED" w14:textId="77777777" w:rsidR="00DC4BE9" w:rsidRDefault="00DC4BE9">
      <w:pPr>
        <w:pStyle w:val="Index1"/>
        <w:tabs>
          <w:tab w:val="right" w:leader="dot" w:pos="4166"/>
        </w:tabs>
        <w:rPr>
          <w:noProof/>
          <w:lang w:val="en-US"/>
        </w:rPr>
      </w:pPr>
      <w:r>
        <w:rPr>
          <w:noProof/>
          <w:lang w:val="en-US"/>
        </w:rPr>
        <w:t>Client SN_Mapper ASE, 55</w:t>
      </w:r>
    </w:p>
    <w:p w14:paraId="7000D0FC" w14:textId="77777777" w:rsidR="00DC4BE9" w:rsidRDefault="00DC4BE9">
      <w:pPr>
        <w:pStyle w:val="Index1"/>
        <w:tabs>
          <w:tab w:val="right" w:leader="dot" w:pos="4166"/>
        </w:tabs>
        <w:rPr>
          <w:noProof/>
          <w:lang w:val="en-US"/>
        </w:rPr>
      </w:pPr>
      <w:r>
        <w:rPr>
          <w:noProof/>
          <w:lang w:val="en-US"/>
        </w:rPr>
        <w:t>Client system title, 200</w:t>
      </w:r>
    </w:p>
    <w:p w14:paraId="6A5E3AA5" w14:textId="77777777" w:rsidR="00DC4BE9" w:rsidRDefault="00DC4BE9">
      <w:pPr>
        <w:pStyle w:val="Index1"/>
        <w:tabs>
          <w:tab w:val="right" w:leader="dot" w:pos="4166"/>
        </w:tabs>
        <w:rPr>
          <w:noProof/>
          <w:lang w:val="en-US"/>
        </w:rPr>
      </w:pPr>
      <w:r>
        <w:rPr>
          <w:noProof/>
          <w:lang w:val="en-US"/>
        </w:rPr>
        <w:t>Client user, 140</w:t>
      </w:r>
    </w:p>
    <w:p w14:paraId="3BFCC9BF" w14:textId="77777777" w:rsidR="00DC4BE9" w:rsidRDefault="00DC4BE9">
      <w:pPr>
        <w:pStyle w:val="Index1"/>
        <w:tabs>
          <w:tab w:val="right" w:leader="dot" w:pos="4166"/>
        </w:tabs>
        <w:rPr>
          <w:noProof/>
          <w:lang w:val="en-US"/>
        </w:rPr>
      </w:pPr>
      <w:r>
        <w:rPr>
          <w:noProof/>
          <w:lang w:val="en-US"/>
        </w:rPr>
        <w:t>Client user identification, 44, 67</w:t>
      </w:r>
    </w:p>
    <w:p w14:paraId="6BD47D40" w14:textId="77777777" w:rsidR="00DC4BE9" w:rsidRDefault="00DC4BE9">
      <w:pPr>
        <w:pStyle w:val="Index1"/>
        <w:tabs>
          <w:tab w:val="right" w:leader="dot" w:pos="4166"/>
        </w:tabs>
        <w:rPr>
          <w:noProof/>
          <w:lang w:val="en-US"/>
        </w:rPr>
      </w:pPr>
      <w:r>
        <w:rPr>
          <w:noProof/>
          <w:lang w:val="en-US"/>
        </w:rPr>
        <w:t>Client/server model, 40</w:t>
      </w:r>
    </w:p>
    <w:p w14:paraId="51D5EA6C" w14:textId="77777777" w:rsidR="00DC4BE9" w:rsidRDefault="00DC4BE9">
      <w:pPr>
        <w:pStyle w:val="Index1"/>
        <w:tabs>
          <w:tab w:val="right" w:leader="dot" w:pos="4166"/>
        </w:tabs>
        <w:rPr>
          <w:noProof/>
          <w:lang w:val="en-US"/>
        </w:rPr>
      </w:pPr>
      <w:r>
        <w:rPr>
          <w:noProof/>
          <w:lang w:val="en-US"/>
        </w:rPr>
        <w:t>Client_Max_Receive_PDU_Size, 142</w:t>
      </w:r>
    </w:p>
    <w:p w14:paraId="168F19E9" w14:textId="77777777" w:rsidR="00DC4BE9" w:rsidRDefault="00DC4BE9">
      <w:pPr>
        <w:pStyle w:val="Index1"/>
        <w:tabs>
          <w:tab w:val="right" w:leader="dot" w:pos="4166"/>
        </w:tabs>
        <w:rPr>
          <w:noProof/>
          <w:lang w:val="en-US"/>
        </w:rPr>
      </w:pPr>
      <w:r>
        <w:rPr>
          <w:noProof/>
          <w:lang w:val="en-US"/>
        </w:rPr>
        <w:t>client_system_title, 44</w:t>
      </w:r>
    </w:p>
    <w:p w14:paraId="0AE1CFF9" w14:textId="77777777" w:rsidR="00DC4BE9" w:rsidRDefault="00DC4BE9">
      <w:pPr>
        <w:pStyle w:val="Index1"/>
        <w:tabs>
          <w:tab w:val="right" w:leader="dot" w:pos="4166"/>
        </w:tabs>
        <w:rPr>
          <w:noProof/>
          <w:lang w:val="en-US"/>
        </w:rPr>
      </w:pPr>
      <w:r>
        <w:rPr>
          <w:noProof/>
          <w:lang w:val="en-US"/>
        </w:rPr>
        <w:t>client-max-receive-pdu-size, 200</w:t>
      </w:r>
    </w:p>
    <w:p w14:paraId="13F42C25" w14:textId="77777777" w:rsidR="00DC4BE9" w:rsidRDefault="00DC4BE9">
      <w:pPr>
        <w:pStyle w:val="Index1"/>
        <w:tabs>
          <w:tab w:val="right" w:leader="dot" w:pos="4166"/>
        </w:tabs>
        <w:rPr>
          <w:noProof/>
          <w:lang w:val="en-US"/>
        </w:rPr>
      </w:pPr>
      <w:r w:rsidRPr="004F4479">
        <w:rPr>
          <w:rFonts w:ascii="Courier New" w:hAnsi="Courier New" w:cs="Courier New"/>
          <w:noProof/>
          <w:lang w:val="en-US"/>
        </w:rPr>
        <w:t>Common Name</w:t>
      </w:r>
      <w:r>
        <w:rPr>
          <w:noProof/>
          <w:lang w:val="en-US"/>
        </w:rPr>
        <w:t>, 106</w:t>
      </w:r>
    </w:p>
    <w:p w14:paraId="194E531F" w14:textId="77777777" w:rsidR="00DC4BE9" w:rsidRDefault="00DC4BE9">
      <w:pPr>
        <w:pStyle w:val="Index1"/>
        <w:tabs>
          <w:tab w:val="right" w:leader="dot" w:pos="4166"/>
        </w:tabs>
        <w:rPr>
          <w:noProof/>
          <w:lang w:val="en-US"/>
        </w:rPr>
      </w:pPr>
      <w:r>
        <w:rPr>
          <w:noProof/>
          <w:lang w:val="en-US"/>
        </w:rPr>
        <w:t>Communication environment, 310</w:t>
      </w:r>
    </w:p>
    <w:p w14:paraId="6CD79145" w14:textId="77777777" w:rsidR="00DC4BE9" w:rsidRDefault="00DC4BE9">
      <w:pPr>
        <w:pStyle w:val="Index1"/>
        <w:tabs>
          <w:tab w:val="right" w:leader="dot" w:pos="4166"/>
        </w:tabs>
        <w:rPr>
          <w:noProof/>
          <w:lang w:val="en-US"/>
        </w:rPr>
      </w:pPr>
      <w:r>
        <w:rPr>
          <w:noProof/>
          <w:lang w:val="en-US"/>
        </w:rPr>
        <w:t>Communication profile, 16, 48</w:t>
      </w:r>
    </w:p>
    <w:p w14:paraId="24ECE912" w14:textId="77777777" w:rsidR="00DC4BE9" w:rsidRDefault="00DC4BE9">
      <w:pPr>
        <w:pStyle w:val="Index1"/>
        <w:tabs>
          <w:tab w:val="right" w:leader="dot" w:pos="4166"/>
        </w:tabs>
        <w:rPr>
          <w:noProof/>
          <w:lang w:val="en-US"/>
        </w:rPr>
      </w:pPr>
      <w:r>
        <w:rPr>
          <w:noProof/>
          <w:lang w:val="en-US"/>
        </w:rPr>
        <w:t>Communication profile specific parameters, 311</w:t>
      </w:r>
    </w:p>
    <w:p w14:paraId="2FB62BAF" w14:textId="77777777" w:rsidR="00DC4BE9" w:rsidRDefault="00DC4BE9">
      <w:pPr>
        <w:pStyle w:val="Index1"/>
        <w:tabs>
          <w:tab w:val="right" w:leader="dot" w:pos="4166"/>
        </w:tabs>
        <w:rPr>
          <w:noProof/>
          <w:lang w:val="en-US"/>
        </w:rPr>
      </w:pPr>
      <w:r>
        <w:rPr>
          <w:noProof/>
          <w:lang w:val="en-US"/>
        </w:rPr>
        <w:t>Communication profile structure, 310</w:t>
      </w:r>
    </w:p>
    <w:p w14:paraId="7AB6B1BC" w14:textId="77777777" w:rsidR="00DC4BE9" w:rsidRDefault="00DC4BE9">
      <w:pPr>
        <w:pStyle w:val="Index1"/>
        <w:tabs>
          <w:tab w:val="right" w:leader="dot" w:pos="4166"/>
        </w:tabs>
        <w:rPr>
          <w:noProof/>
          <w:lang w:val="en-US"/>
        </w:rPr>
      </w:pPr>
      <w:r>
        <w:rPr>
          <w:noProof/>
          <w:lang w:val="en-US"/>
        </w:rPr>
        <w:t>Composable xDLMS messages, 62</w:t>
      </w:r>
    </w:p>
    <w:p w14:paraId="4DCD7F58" w14:textId="77777777" w:rsidR="00DC4BE9" w:rsidRDefault="00DC4BE9">
      <w:pPr>
        <w:pStyle w:val="Index1"/>
        <w:tabs>
          <w:tab w:val="right" w:leader="dot" w:pos="4166"/>
        </w:tabs>
        <w:rPr>
          <w:noProof/>
          <w:lang w:val="en-US"/>
        </w:rPr>
      </w:pPr>
      <w:r>
        <w:rPr>
          <w:noProof/>
          <w:lang w:val="en-US"/>
        </w:rPr>
        <w:t>Compression, 39, 56, 63, 93, 119</w:t>
      </w:r>
    </w:p>
    <w:p w14:paraId="5F9B2B28" w14:textId="77777777" w:rsidR="00DC4BE9" w:rsidRDefault="00DC4BE9">
      <w:pPr>
        <w:pStyle w:val="Index1"/>
        <w:tabs>
          <w:tab w:val="right" w:leader="dot" w:pos="4166"/>
        </w:tabs>
        <w:rPr>
          <w:noProof/>
          <w:lang w:val="en-US"/>
        </w:rPr>
      </w:pPr>
      <w:r>
        <w:rPr>
          <w:noProof/>
          <w:lang w:val="en-US"/>
        </w:rPr>
        <w:t>Confidentiality, 74, 76</w:t>
      </w:r>
    </w:p>
    <w:p w14:paraId="5ED395B7" w14:textId="77777777" w:rsidR="00DC4BE9" w:rsidRDefault="00DC4BE9">
      <w:pPr>
        <w:pStyle w:val="Index1"/>
        <w:tabs>
          <w:tab w:val="right" w:leader="dot" w:pos="4166"/>
        </w:tabs>
        <w:rPr>
          <w:noProof/>
          <w:lang w:val="en-US"/>
        </w:rPr>
      </w:pPr>
      <w:r>
        <w:rPr>
          <w:noProof/>
          <w:lang w:val="en-US"/>
        </w:rPr>
        <w:t>Confirmed service, 58</w:t>
      </w:r>
    </w:p>
    <w:p w14:paraId="762374CE" w14:textId="77777777" w:rsidR="00DC4BE9" w:rsidRDefault="00DC4BE9">
      <w:pPr>
        <w:pStyle w:val="Index1"/>
        <w:tabs>
          <w:tab w:val="right" w:leader="dot" w:pos="4166"/>
        </w:tabs>
        <w:rPr>
          <w:noProof/>
          <w:lang w:val="en-US"/>
        </w:rPr>
      </w:pPr>
      <w:r>
        <w:rPr>
          <w:noProof/>
          <w:lang w:val="en-US"/>
        </w:rPr>
        <w:t>ConfirmedServiceError, 177, 181, 208</w:t>
      </w:r>
    </w:p>
    <w:p w14:paraId="4944EF2F" w14:textId="77777777" w:rsidR="00DC4BE9" w:rsidRDefault="00DC4BE9">
      <w:pPr>
        <w:pStyle w:val="Index1"/>
        <w:tabs>
          <w:tab w:val="right" w:leader="dot" w:pos="4166"/>
        </w:tabs>
        <w:rPr>
          <w:noProof/>
          <w:lang w:val="en-US"/>
        </w:rPr>
      </w:pPr>
      <w:r>
        <w:rPr>
          <w:noProof/>
          <w:lang w:val="en-US"/>
        </w:rPr>
        <w:lastRenderedPageBreak/>
        <w:t>Conformance block, 64, 164, 206</w:t>
      </w:r>
    </w:p>
    <w:p w14:paraId="7498AAB9" w14:textId="77777777" w:rsidR="00DC4BE9" w:rsidRDefault="00DC4BE9">
      <w:pPr>
        <w:pStyle w:val="Index1"/>
        <w:tabs>
          <w:tab w:val="right" w:leader="dot" w:pos="4166"/>
        </w:tabs>
        <w:rPr>
          <w:noProof/>
          <w:lang w:val="en-US"/>
        </w:rPr>
      </w:pPr>
      <w:r>
        <w:rPr>
          <w:noProof/>
          <w:lang w:val="en-US"/>
        </w:rPr>
        <w:t>Conformance testing, 54</w:t>
      </w:r>
    </w:p>
    <w:p w14:paraId="1FDA7471" w14:textId="77777777" w:rsidR="00DC4BE9" w:rsidRDefault="00DC4BE9">
      <w:pPr>
        <w:pStyle w:val="Index1"/>
        <w:tabs>
          <w:tab w:val="right" w:leader="dot" w:pos="4166"/>
        </w:tabs>
        <w:rPr>
          <w:noProof/>
          <w:lang w:val="en-US"/>
        </w:rPr>
      </w:pPr>
      <w:r>
        <w:rPr>
          <w:noProof/>
          <w:lang w:val="en-US"/>
        </w:rPr>
        <w:t>Connection managers, 48</w:t>
      </w:r>
    </w:p>
    <w:p w14:paraId="1AB1E8FF" w14:textId="77777777" w:rsidR="00DC4BE9" w:rsidRDefault="00DC4BE9">
      <w:pPr>
        <w:pStyle w:val="Index1"/>
        <w:tabs>
          <w:tab w:val="right" w:leader="dot" w:pos="4166"/>
        </w:tabs>
        <w:rPr>
          <w:noProof/>
          <w:lang w:val="en-US"/>
        </w:rPr>
      </w:pPr>
      <w:r>
        <w:rPr>
          <w:noProof/>
          <w:lang w:val="en-US"/>
        </w:rPr>
        <w:t>Connection oriented, 44</w:t>
      </w:r>
    </w:p>
    <w:p w14:paraId="36443F3A" w14:textId="77777777" w:rsidR="00DC4BE9" w:rsidRDefault="00DC4BE9">
      <w:pPr>
        <w:pStyle w:val="Index1"/>
        <w:tabs>
          <w:tab w:val="right" w:leader="dot" w:pos="4166"/>
        </w:tabs>
        <w:rPr>
          <w:noProof/>
          <w:lang w:val="en-US"/>
        </w:rPr>
      </w:pPr>
      <w:r>
        <w:rPr>
          <w:noProof/>
          <w:lang w:val="en-US"/>
        </w:rPr>
        <w:t>Context negotiation, 56</w:t>
      </w:r>
    </w:p>
    <w:p w14:paraId="733A5D92" w14:textId="77777777" w:rsidR="00DC4BE9" w:rsidRDefault="00DC4BE9">
      <w:pPr>
        <w:pStyle w:val="Index1"/>
        <w:tabs>
          <w:tab w:val="right" w:leader="dot" w:pos="4166"/>
        </w:tabs>
        <w:rPr>
          <w:noProof/>
          <w:lang w:val="en-US"/>
        </w:rPr>
      </w:pPr>
      <w:r>
        <w:rPr>
          <w:noProof/>
          <w:lang w:val="en-US"/>
        </w:rPr>
        <w:t>Control function, 55, 187</w:t>
      </w:r>
    </w:p>
    <w:p w14:paraId="2124B183" w14:textId="77777777" w:rsidR="00DC4BE9" w:rsidRDefault="00DC4BE9">
      <w:pPr>
        <w:pStyle w:val="Index1"/>
        <w:tabs>
          <w:tab w:val="right" w:leader="dot" w:pos="4166"/>
        </w:tabs>
        <w:rPr>
          <w:noProof/>
          <w:lang w:val="en-US"/>
        </w:rPr>
      </w:pPr>
      <w:r>
        <w:rPr>
          <w:noProof/>
          <w:lang w:val="en-US"/>
        </w:rPr>
        <w:t>Convergence layer, 48</w:t>
      </w:r>
    </w:p>
    <w:p w14:paraId="17BAB1A7" w14:textId="77777777" w:rsidR="00DC4BE9" w:rsidRDefault="00DC4BE9">
      <w:pPr>
        <w:pStyle w:val="Index1"/>
        <w:tabs>
          <w:tab w:val="right" w:leader="dot" w:pos="4166"/>
        </w:tabs>
        <w:rPr>
          <w:noProof/>
          <w:lang w:val="en-US"/>
        </w:rPr>
      </w:pPr>
      <w:r>
        <w:rPr>
          <w:noProof/>
          <w:lang w:val="en-US"/>
        </w:rPr>
        <w:t>COSEM AL, service specification, 136</w:t>
      </w:r>
    </w:p>
    <w:p w14:paraId="703E1CF2" w14:textId="77777777" w:rsidR="00DC4BE9" w:rsidRDefault="00DC4BE9">
      <w:pPr>
        <w:pStyle w:val="Index1"/>
        <w:tabs>
          <w:tab w:val="right" w:leader="dot" w:pos="4166"/>
        </w:tabs>
        <w:rPr>
          <w:noProof/>
          <w:lang w:val="en-US"/>
        </w:rPr>
      </w:pPr>
      <w:r>
        <w:rPr>
          <w:noProof/>
          <w:lang w:val="en-US"/>
        </w:rPr>
        <w:t>COSEM APDU, abstract syntax, 258</w:t>
      </w:r>
    </w:p>
    <w:p w14:paraId="19E9627B" w14:textId="77777777" w:rsidR="00DC4BE9" w:rsidRDefault="00DC4BE9">
      <w:pPr>
        <w:pStyle w:val="Index1"/>
        <w:tabs>
          <w:tab w:val="right" w:leader="dot" w:pos="4166"/>
        </w:tabs>
        <w:rPr>
          <w:noProof/>
          <w:lang w:val="en-US"/>
        </w:rPr>
      </w:pPr>
      <w:r>
        <w:rPr>
          <w:noProof/>
          <w:lang w:val="en-US"/>
        </w:rPr>
        <w:t>COSEM application context, 60, 64</w:t>
      </w:r>
    </w:p>
    <w:p w14:paraId="2973D82F" w14:textId="77777777" w:rsidR="00DC4BE9" w:rsidRDefault="00DC4BE9">
      <w:pPr>
        <w:pStyle w:val="Index1"/>
        <w:tabs>
          <w:tab w:val="right" w:leader="dot" w:pos="4166"/>
        </w:tabs>
        <w:rPr>
          <w:noProof/>
          <w:lang w:val="en-US"/>
        </w:rPr>
      </w:pPr>
      <w:r>
        <w:rPr>
          <w:noProof/>
          <w:lang w:val="en-US"/>
        </w:rPr>
        <w:t>COSEM application context name, 195</w:t>
      </w:r>
    </w:p>
    <w:p w14:paraId="5C395232" w14:textId="77777777" w:rsidR="00DC4BE9" w:rsidRDefault="00DC4BE9">
      <w:pPr>
        <w:pStyle w:val="Index1"/>
        <w:tabs>
          <w:tab w:val="right" w:leader="dot" w:pos="4166"/>
        </w:tabs>
        <w:rPr>
          <w:noProof/>
          <w:lang w:val="en-US"/>
        </w:rPr>
      </w:pPr>
      <w:r>
        <w:rPr>
          <w:noProof/>
          <w:lang w:val="en-US"/>
        </w:rPr>
        <w:t>COSEM application layer, protocol specification, 187</w:t>
      </w:r>
    </w:p>
    <w:p w14:paraId="1E13412D" w14:textId="77777777" w:rsidR="00DC4BE9" w:rsidRDefault="00DC4BE9">
      <w:pPr>
        <w:pStyle w:val="Index1"/>
        <w:tabs>
          <w:tab w:val="right" w:leader="dot" w:pos="4166"/>
        </w:tabs>
        <w:rPr>
          <w:noProof/>
          <w:lang w:val="en-US"/>
        </w:rPr>
      </w:pPr>
      <w:r>
        <w:rPr>
          <w:noProof/>
          <w:lang w:val="en-US"/>
        </w:rPr>
        <w:t>COSEM authentication mechanism, 46</w:t>
      </w:r>
    </w:p>
    <w:p w14:paraId="63B81C3C" w14:textId="77777777" w:rsidR="00DC4BE9" w:rsidRDefault="00DC4BE9">
      <w:pPr>
        <w:pStyle w:val="Index1"/>
        <w:tabs>
          <w:tab w:val="right" w:leader="dot" w:pos="4166"/>
        </w:tabs>
        <w:rPr>
          <w:noProof/>
          <w:lang w:val="en-US"/>
        </w:rPr>
      </w:pPr>
      <w:r>
        <w:rPr>
          <w:noProof/>
          <w:lang w:val="en-US"/>
        </w:rPr>
        <w:t>COSEM authentication mechanism name, 196</w:t>
      </w:r>
    </w:p>
    <w:p w14:paraId="29200F2D" w14:textId="77777777" w:rsidR="00DC4BE9" w:rsidRDefault="00DC4BE9">
      <w:pPr>
        <w:pStyle w:val="Index1"/>
        <w:tabs>
          <w:tab w:val="right" w:leader="dot" w:pos="4166"/>
        </w:tabs>
        <w:rPr>
          <w:noProof/>
          <w:lang w:val="en-US"/>
        </w:rPr>
      </w:pPr>
      <w:r>
        <w:rPr>
          <w:noProof/>
          <w:lang w:val="en-US"/>
        </w:rPr>
        <w:t>COSEM Cryptographic algorithm ID-s, 196</w:t>
      </w:r>
    </w:p>
    <w:p w14:paraId="4DF301F8" w14:textId="77777777" w:rsidR="00DC4BE9" w:rsidRDefault="00DC4BE9">
      <w:pPr>
        <w:pStyle w:val="Index1"/>
        <w:tabs>
          <w:tab w:val="right" w:leader="dot" w:pos="4166"/>
        </w:tabs>
        <w:rPr>
          <w:noProof/>
          <w:lang w:val="en-US"/>
        </w:rPr>
      </w:pPr>
      <w:r>
        <w:rPr>
          <w:noProof/>
          <w:lang w:val="en-US"/>
        </w:rPr>
        <w:t>COSEM data protection, 134</w:t>
      </w:r>
    </w:p>
    <w:p w14:paraId="7E9F7203" w14:textId="77777777" w:rsidR="00DC4BE9" w:rsidRDefault="00DC4BE9">
      <w:pPr>
        <w:pStyle w:val="Index1"/>
        <w:tabs>
          <w:tab w:val="right" w:leader="dot" w:pos="4166"/>
        </w:tabs>
        <w:rPr>
          <w:noProof/>
          <w:lang w:val="en-US"/>
        </w:rPr>
      </w:pPr>
      <w:r>
        <w:rPr>
          <w:noProof/>
          <w:lang w:val="en-US"/>
        </w:rPr>
        <w:t>COSEM data security, 74</w:t>
      </w:r>
    </w:p>
    <w:p w14:paraId="45E5E502" w14:textId="77777777" w:rsidR="00DC4BE9" w:rsidRDefault="00DC4BE9">
      <w:pPr>
        <w:pStyle w:val="Index1"/>
        <w:tabs>
          <w:tab w:val="right" w:leader="dot" w:pos="4166"/>
        </w:tabs>
        <w:rPr>
          <w:noProof/>
          <w:lang w:val="en-US"/>
        </w:rPr>
      </w:pPr>
      <w:r>
        <w:rPr>
          <w:noProof/>
          <w:lang w:val="en-US"/>
        </w:rPr>
        <w:t>COSEM object, 34, 39, 46, 48, 50, 53, 57, 58, 59, 60, 67, 70, 71, 73, 74, 117, 118, 135, 162, 164, 167, 168, 217</w:t>
      </w:r>
    </w:p>
    <w:p w14:paraId="1F8F6AC0" w14:textId="77777777" w:rsidR="00DC4BE9" w:rsidRDefault="00DC4BE9">
      <w:pPr>
        <w:pStyle w:val="Index1"/>
        <w:tabs>
          <w:tab w:val="right" w:leader="dot" w:pos="4166"/>
        </w:tabs>
        <w:rPr>
          <w:noProof/>
          <w:lang w:val="en-US"/>
        </w:rPr>
      </w:pPr>
      <w:r>
        <w:rPr>
          <w:noProof/>
          <w:lang w:val="en-US"/>
        </w:rPr>
        <w:t>COSEM object model, 39</w:t>
      </w:r>
    </w:p>
    <w:p w14:paraId="5BFF063D" w14:textId="77777777" w:rsidR="00DC4BE9" w:rsidRDefault="00DC4BE9">
      <w:pPr>
        <w:pStyle w:val="Index1"/>
        <w:tabs>
          <w:tab w:val="right" w:leader="dot" w:pos="4166"/>
        </w:tabs>
        <w:rPr>
          <w:noProof/>
          <w:lang w:val="en-US"/>
        </w:rPr>
      </w:pPr>
      <w:r>
        <w:rPr>
          <w:noProof/>
          <w:lang w:val="en-US"/>
        </w:rPr>
        <w:t>COSEM_Attribute_Descriptor, 154, 157, 167</w:t>
      </w:r>
    </w:p>
    <w:p w14:paraId="619F3EBB" w14:textId="77777777" w:rsidR="00DC4BE9" w:rsidRDefault="00DC4BE9">
      <w:pPr>
        <w:pStyle w:val="Index1"/>
        <w:tabs>
          <w:tab w:val="right" w:leader="dot" w:pos="4166"/>
        </w:tabs>
        <w:rPr>
          <w:noProof/>
          <w:lang w:val="en-US"/>
        </w:rPr>
      </w:pPr>
      <w:r>
        <w:rPr>
          <w:noProof/>
          <w:lang w:val="en-US"/>
        </w:rPr>
        <w:t>COSEM_Class_Id, 154, 157, 160</w:t>
      </w:r>
    </w:p>
    <w:p w14:paraId="35366D57" w14:textId="77777777" w:rsidR="00DC4BE9" w:rsidRDefault="00DC4BE9">
      <w:pPr>
        <w:pStyle w:val="Index1"/>
        <w:tabs>
          <w:tab w:val="right" w:leader="dot" w:pos="4166"/>
        </w:tabs>
        <w:rPr>
          <w:noProof/>
          <w:lang w:val="en-US"/>
        </w:rPr>
      </w:pPr>
      <w:r>
        <w:rPr>
          <w:noProof/>
          <w:lang w:val="en-US"/>
        </w:rPr>
        <w:t>COSEM_Method_Descriptor, 160</w:t>
      </w:r>
    </w:p>
    <w:p w14:paraId="040D818B" w14:textId="77777777" w:rsidR="00DC4BE9" w:rsidRDefault="00DC4BE9">
      <w:pPr>
        <w:pStyle w:val="Index1"/>
        <w:tabs>
          <w:tab w:val="right" w:leader="dot" w:pos="4166"/>
        </w:tabs>
        <w:rPr>
          <w:noProof/>
          <w:lang w:val="en-US"/>
        </w:rPr>
      </w:pPr>
      <w:r>
        <w:rPr>
          <w:noProof/>
          <w:lang w:val="en-US"/>
        </w:rPr>
        <w:t>COSEM_Method_Id, 160</w:t>
      </w:r>
    </w:p>
    <w:p w14:paraId="152F6A4B" w14:textId="77777777" w:rsidR="00DC4BE9" w:rsidRDefault="00DC4BE9">
      <w:pPr>
        <w:pStyle w:val="Index1"/>
        <w:tabs>
          <w:tab w:val="right" w:leader="dot" w:pos="4166"/>
        </w:tabs>
        <w:rPr>
          <w:noProof/>
          <w:lang w:val="en-US"/>
        </w:rPr>
      </w:pPr>
      <w:r>
        <w:rPr>
          <w:noProof/>
          <w:lang w:val="en-US"/>
        </w:rPr>
        <w:t>COSEM_Object_Attribute_Id, 154, 157</w:t>
      </w:r>
    </w:p>
    <w:p w14:paraId="570D8CF2" w14:textId="77777777" w:rsidR="00DC4BE9" w:rsidRDefault="00DC4BE9">
      <w:pPr>
        <w:pStyle w:val="Index1"/>
        <w:tabs>
          <w:tab w:val="right" w:leader="dot" w:pos="4166"/>
        </w:tabs>
        <w:rPr>
          <w:noProof/>
          <w:lang w:val="en-US"/>
        </w:rPr>
      </w:pPr>
      <w:r>
        <w:rPr>
          <w:noProof/>
          <w:lang w:val="en-US"/>
        </w:rPr>
        <w:t>COSEM_Object_Instance_Id, 154, 157, 160</w:t>
      </w:r>
    </w:p>
    <w:p w14:paraId="3DE5079E" w14:textId="77777777" w:rsidR="00DC4BE9" w:rsidRDefault="00DC4BE9">
      <w:pPr>
        <w:pStyle w:val="Index1"/>
        <w:tabs>
          <w:tab w:val="right" w:leader="dot" w:pos="4166"/>
        </w:tabs>
        <w:rPr>
          <w:noProof/>
          <w:lang w:val="en-US"/>
        </w:rPr>
      </w:pPr>
      <w:r>
        <w:rPr>
          <w:noProof/>
          <w:lang w:val="en-US"/>
        </w:rPr>
        <w:t>COSEM-ABORT service, 57, 146</w:t>
      </w:r>
    </w:p>
    <w:p w14:paraId="1661FADD" w14:textId="77777777" w:rsidR="00DC4BE9" w:rsidRDefault="00DC4BE9">
      <w:pPr>
        <w:pStyle w:val="Index1"/>
        <w:tabs>
          <w:tab w:val="right" w:leader="dot" w:pos="4166"/>
        </w:tabs>
        <w:rPr>
          <w:noProof/>
          <w:lang w:val="en-US"/>
        </w:rPr>
      </w:pPr>
      <w:r>
        <w:rPr>
          <w:noProof/>
          <w:lang w:val="en-US"/>
        </w:rPr>
        <w:t>COSEM-OPEN service, 56, 138</w:t>
      </w:r>
    </w:p>
    <w:p w14:paraId="47E1A82E" w14:textId="77777777" w:rsidR="00DC4BE9" w:rsidRDefault="00DC4BE9">
      <w:pPr>
        <w:pStyle w:val="Index1"/>
        <w:tabs>
          <w:tab w:val="right" w:leader="dot" w:pos="4166"/>
        </w:tabs>
        <w:rPr>
          <w:noProof/>
          <w:lang w:val="en-US"/>
        </w:rPr>
      </w:pPr>
      <w:r>
        <w:rPr>
          <w:noProof/>
          <w:lang w:val="en-US"/>
        </w:rPr>
        <w:t>COSEM-OPEN service invocations, repeated, 202</w:t>
      </w:r>
    </w:p>
    <w:p w14:paraId="36FDD9E2" w14:textId="77777777" w:rsidR="00DC4BE9" w:rsidRDefault="00DC4BE9">
      <w:pPr>
        <w:pStyle w:val="Index1"/>
        <w:tabs>
          <w:tab w:val="right" w:leader="dot" w:pos="4166"/>
        </w:tabs>
        <w:rPr>
          <w:noProof/>
          <w:lang w:val="en-US"/>
        </w:rPr>
      </w:pPr>
      <w:r>
        <w:rPr>
          <w:noProof/>
          <w:lang w:val="en-US"/>
        </w:rPr>
        <w:t>COSEM-RELEASE service, 56, 143</w:t>
      </w:r>
    </w:p>
    <w:p w14:paraId="439C7F87" w14:textId="77777777" w:rsidR="00DC4BE9" w:rsidRDefault="00DC4BE9">
      <w:pPr>
        <w:pStyle w:val="Index1"/>
        <w:tabs>
          <w:tab w:val="right" w:leader="dot" w:pos="4166"/>
        </w:tabs>
        <w:rPr>
          <w:noProof/>
          <w:lang w:val="en-US"/>
        </w:rPr>
      </w:pPr>
      <w:r>
        <w:rPr>
          <w:noProof/>
          <w:lang w:val="en-US"/>
        </w:rPr>
        <w:t>Counter mode, 78</w:t>
      </w:r>
    </w:p>
    <w:p w14:paraId="65D5425F" w14:textId="77777777" w:rsidR="00DC4BE9" w:rsidRDefault="00DC4BE9">
      <w:pPr>
        <w:pStyle w:val="Index1"/>
        <w:tabs>
          <w:tab w:val="right" w:leader="dot" w:pos="4166"/>
        </w:tabs>
        <w:rPr>
          <w:noProof/>
          <w:lang w:val="en-US"/>
        </w:rPr>
      </w:pPr>
      <w:r w:rsidRPr="004F4479">
        <w:rPr>
          <w:rFonts w:ascii="Courier New" w:hAnsi="Courier New" w:cs="Courier New"/>
          <w:noProof/>
          <w:lang w:val="en-US"/>
        </w:rPr>
        <w:t>Country</w:t>
      </w:r>
      <w:r>
        <w:rPr>
          <w:noProof/>
          <w:lang w:val="en-US"/>
        </w:rPr>
        <w:t>, 106</w:t>
      </w:r>
    </w:p>
    <w:p w14:paraId="416018AB" w14:textId="77777777" w:rsidR="00DC4BE9" w:rsidRDefault="00DC4BE9">
      <w:pPr>
        <w:pStyle w:val="Index1"/>
        <w:tabs>
          <w:tab w:val="right" w:leader="dot" w:pos="4166"/>
        </w:tabs>
        <w:rPr>
          <w:noProof/>
          <w:lang w:val="en-US"/>
        </w:rPr>
      </w:pPr>
      <w:r>
        <w:rPr>
          <w:noProof/>
          <w:lang w:val="en-US"/>
        </w:rPr>
        <w:t>Critical certificate extension, 104</w:t>
      </w:r>
    </w:p>
    <w:p w14:paraId="1E9F3004" w14:textId="77777777" w:rsidR="00DC4BE9" w:rsidRDefault="00DC4BE9">
      <w:pPr>
        <w:pStyle w:val="Index1"/>
        <w:tabs>
          <w:tab w:val="right" w:leader="dot" w:pos="4166"/>
        </w:tabs>
        <w:rPr>
          <w:noProof/>
          <w:lang w:val="en-US"/>
        </w:rPr>
      </w:pPr>
      <w:r>
        <w:rPr>
          <w:noProof/>
          <w:lang w:val="en-US"/>
        </w:rPr>
        <w:t>Cryptographic algorithm, 74</w:t>
      </w:r>
    </w:p>
    <w:p w14:paraId="5C01BF66" w14:textId="77777777" w:rsidR="00DC4BE9" w:rsidRDefault="00DC4BE9">
      <w:pPr>
        <w:pStyle w:val="Index1"/>
        <w:tabs>
          <w:tab w:val="right" w:leader="dot" w:pos="4166"/>
        </w:tabs>
        <w:rPr>
          <w:noProof/>
          <w:lang w:val="en-US"/>
        </w:rPr>
      </w:pPr>
      <w:r>
        <w:rPr>
          <w:noProof/>
          <w:lang w:val="en-US"/>
        </w:rPr>
        <w:t>Cryptographic algorithm IDs, 196</w:t>
      </w:r>
    </w:p>
    <w:p w14:paraId="4A18A3DD" w14:textId="77777777" w:rsidR="00DC4BE9" w:rsidRDefault="00DC4BE9">
      <w:pPr>
        <w:pStyle w:val="Index1"/>
        <w:tabs>
          <w:tab w:val="right" w:leader="dot" w:pos="4166"/>
        </w:tabs>
        <w:rPr>
          <w:noProof/>
          <w:lang w:val="en-US"/>
        </w:rPr>
      </w:pPr>
      <w:r>
        <w:rPr>
          <w:noProof/>
          <w:lang w:val="en-US"/>
        </w:rPr>
        <w:t>Cryptographic protection, 56</w:t>
      </w:r>
    </w:p>
    <w:p w14:paraId="2E534022" w14:textId="77777777" w:rsidR="00DC4BE9" w:rsidRDefault="00DC4BE9">
      <w:pPr>
        <w:pStyle w:val="Index1"/>
        <w:tabs>
          <w:tab w:val="right" w:leader="dot" w:pos="4166"/>
        </w:tabs>
        <w:rPr>
          <w:noProof/>
          <w:lang w:val="en-US"/>
        </w:rPr>
      </w:pPr>
      <w:r>
        <w:rPr>
          <w:noProof/>
          <w:lang w:val="en-US"/>
        </w:rPr>
        <w:t>Cryptoperiod, 98</w:t>
      </w:r>
    </w:p>
    <w:p w14:paraId="4AD032F1" w14:textId="77777777" w:rsidR="00DC4BE9" w:rsidRDefault="00DC4BE9">
      <w:pPr>
        <w:pStyle w:val="Index1"/>
        <w:tabs>
          <w:tab w:val="right" w:leader="dot" w:pos="4166"/>
        </w:tabs>
        <w:rPr>
          <w:noProof/>
          <w:lang w:val="en-US"/>
        </w:rPr>
      </w:pPr>
      <w:r>
        <w:rPr>
          <w:noProof/>
          <w:lang w:val="en-US"/>
        </w:rPr>
        <w:t>Data, 134</w:t>
      </w:r>
    </w:p>
    <w:p w14:paraId="303F122E" w14:textId="77777777" w:rsidR="00DC4BE9" w:rsidRDefault="00DC4BE9">
      <w:pPr>
        <w:pStyle w:val="Index1"/>
        <w:tabs>
          <w:tab w:val="right" w:leader="dot" w:pos="4166"/>
        </w:tabs>
        <w:rPr>
          <w:noProof/>
          <w:lang w:val="en-US"/>
        </w:rPr>
      </w:pPr>
      <w:r>
        <w:rPr>
          <w:noProof/>
          <w:lang w:val="en-US"/>
        </w:rPr>
        <w:t>Data collection system, 50</w:t>
      </w:r>
    </w:p>
    <w:p w14:paraId="7EA94540" w14:textId="77777777" w:rsidR="00DC4BE9" w:rsidRDefault="00DC4BE9">
      <w:pPr>
        <w:pStyle w:val="Index1"/>
        <w:tabs>
          <w:tab w:val="right" w:leader="dot" w:pos="4166"/>
        </w:tabs>
        <w:rPr>
          <w:noProof/>
          <w:lang w:val="en-US"/>
        </w:rPr>
      </w:pPr>
      <w:r>
        <w:rPr>
          <w:noProof/>
          <w:lang w:val="en-US"/>
        </w:rPr>
        <w:t>Data conversions, 83</w:t>
      </w:r>
    </w:p>
    <w:p w14:paraId="3ED2A096" w14:textId="77777777" w:rsidR="00DC4BE9" w:rsidRDefault="00DC4BE9">
      <w:pPr>
        <w:pStyle w:val="Index1"/>
        <w:tabs>
          <w:tab w:val="right" w:leader="dot" w:pos="4166"/>
        </w:tabs>
        <w:rPr>
          <w:noProof/>
          <w:lang w:val="en-US"/>
        </w:rPr>
      </w:pPr>
      <w:r>
        <w:rPr>
          <w:noProof/>
          <w:lang w:val="en-US"/>
        </w:rPr>
        <w:t>Data integrity, 74, 82</w:t>
      </w:r>
    </w:p>
    <w:p w14:paraId="3167698B" w14:textId="77777777" w:rsidR="00DC4BE9" w:rsidRDefault="00DC4BE9">
      <w:pPr>
        <w:pStyle w:val="Index1"/>
        <w:tabs>
          <w:tab w:val="right" w:leader="dot" w:pos="4166"/>
        </w:tabs>
        <w:rPr>
          <w:noProof/>
          <w:lang w:val="en-US"/>
        </w:rPr>
      </w:pPr>
      <w:r>
        <w:rPr>
          <w:noProof/>
          <w:lang w:val="en-US"/>
        </w:rPr>
        <w:t>Data transfer services, protocol, 206</w:t>
      </w:r>
    </w:p>
    <w:p w14:paraId="6748C52C" w14:textId="77777777" w:rsidR="00DC4BE9" w:rsidRDefault="00DC4BE9">
      <w:pPr>
        <w:pStyle w:val="Index1"/>
        <w:tabs>
          <w:tab w:val="right" w:leader="dot" w:pos="4166"/>
        </w:tabs>
        <w:rPr>
          <w:noProof/>
          <w:lang w:val="en-US"/>
        </w:rPr>
      </w:pPr>
      <w:r>
        <w:rPr>
          <w:noProof/>
          <w:lang w:val="en-US"/>
        </w:rPr>
        <w:t>Data_Access_Error, 176, 181</w:t>
      </w:r>
    </w:p>
    <w:p w14:paraId="6DC1145B" w14:textId="77777777" w:rsidR="00DC4BE9" w:rsidRDefault="00DC4BE9">
      <w:pPr>
        <w:pStyle w:val="Index1"/>
        <w:tabs>
          <w:tab w:val="right" w:leader="dot" w:pos="4166"/>
        </w:tabs>
        <w:rPr>
          <w:noProof/>
          <w:lang w:val="en-US"/>
        </w:rPr>
      </w:pPr>
      <w:r>
        <w:rPr>
          <w:noProof/>
          <w:lang w:val="en-US"/>
        </w:rPr>
        <w:t>Data_Access_Result, 158</w:t>
      </w:r>
    </w:p>
    <w:p w14:paraId="2336CC10" w14:textId="77777777" w:rsidR="00DC4BE9" w:rsidRDefault="00DC4BE9">
      <w:pPr>
        <w:pStyle w:val="Index1"/>
        <w:tabs>
          <w:tab w:val="right" w:leader="dot" w:pos="4166"/>
        </w:tabs>
        <w:rPr>
          <w:noProof/>
          <w:lang w:val="en-US"/>
        </w:rPr>
      </w:pPr>
      <w:r>
        <w:rPr>
          <w:noProof/>
          <w:lang w:val="en-US"/>
        </w:rPr>
        <w:t>DataBlock_G, 155, 211</w:t>
      </w:r>
    </w:p>
    <w:p w14:paraId="083F55F6" w14:textId="77777777" w:rsidR="00DC4BE9" w:rsidRDefault="00DC4BE9">
      <w:pPr>
        <w:pStyle w:val="Index1"/>
        <w:tabs>
          <w:tab w:val="right" w:leader="dot" w:pos="4166"/>
        </w:tabs>
        <w:rPr>
          <w:noProof/>
          <w:lang w:val="en-US"/>
        </w:rPr>
      </w:pPr>
      <w:r>
        <w:rPr>
          <w:noProof/>
          <w:lang w:val="en-US"/>
        </w:rPr>
        <w:t>DataBlock_SA, 214</w:t>
      </w:r>
    </w:p>
    <w:p w14:paraId="00D1712C" w14:textId="77777777" w:rsidR="00DC4BE9" w:rsidRDefault="00DC4BE9">
      <w:pPr>
        <w:pStyle w:val="Index1"/>
        <w:tabs>
          <w:tab w:val="right" w:leader="dot" w:pos="4166"/>
        </w:tabs>
        <w:rPr>
          <w:noProof/>
          <w:lang w:val="en-US"/>
        </w:rPr>
      </w:pPr>
      <w:r>
        <w:rPr>
          <w:noProof/>
          <w:lang w:val="en-US"/>
        </w:rPr>
        <w:t>DataNotification service, 47, 58, 59, 169</w:t>
      </w:r>
    </w:p>
    <w:p w14:paraId="7DEF5E4D" w14:textId="77777777" w:rsidR="00DC4BE9" w:rsidRDefault="00DC4BE9">
      <w:pPr>
        <w:pStyle w:val="Index1"/>
        <w:tabs>
          <w:tab w:val="right" w:leader="dot" w:pos="4166"/>
        </w:tabs>
        <w:rPr>
          <w:noProof/>
          <w:lang w:val="en-US"/>
        </w:rPr>
      </w:pPr>
      <w:r>
        <w:rPr>
          <w:noProof/>
          <w:lang w:val="en-US"/>
        </w:rPr>
        <w:t>Date_Time, 152</w:t>
      </w:r>
    </w:p>
    <w:p w14:paraId="6301AE73" w14:textId="77777777" w:rsidR="00DC4BE9" w:rsidRDefault="00DC4BE9">
      <w:pPr>
        <w:pStyle w:val="Index1"/>
        <w:tabs>
          <w:tab w:val="right" w:leader="dot" w:pos="4166"/>
        </w:tabs>
        <w:rPr>
          <w:noProof/>
          <w:lang w:val="en-US"/>
        </w:rPr>
      </w:pPr>
      <w:r>
        <w:rPr>
          <w:noProof/>
          <w:lang w:val="en-US"/>
        </w:rPr>
        <w:t>date-time, 125</w:t>
      </w:r>
    </w:p>
    <w:p w14:paraId="528E6E88" w14:textId="77777777" w:rsidR="00DC4BE9" w:rsidRDefault="00DC4BE9">
      <w:pPr>
        <w:pStyle w:val="Index1"/>
        <w:tabs>
          <w:tab w:val="right" w:leader="dot" w:pos="4166"/>
        </w:tabs>
        <w:rPr>
          <w:noProof/>
          <w:lang w:val="en-US"/>
        </w:rPr>
      </w:pPr>
      <w:r w:rsidRPr="004F4479">
        <w:rPr>
          <w:noProof/>
          <w:lang w:val="hu-HU"/>
        </w:rPr>
        <w:t>Decryption</w:t>
      </w:r>
      <w:r>
        <w:rPr>
          <w:noProof/>
          <w:lang w:val="en-US"/>
        </w:rPr>
        <w:t>, 76</w:t>
      </w:r>
    </w:p>
    <w:p w14:paraId="3D3341CE" w14:textId="77777777" w:rsidR="00DC4BE9" w:rsidRDefault="00DC4BE9">
      <w:pPr>
        <w:pStyle w:val="Index1"/>
        <w:tabs>
          <w:tab w:val="right" w:leader="dot" w:pos="4166"/>
        </w:tabs>
        <w:rPr>
          <w:noProof/>
          <w:lang w:val="en-US"/>
        </w:rPr>
      </w:pPr>
      <w:r>
        <w:rPr>
          <w:noProof/>
          <w:lang w:val="en-US"/>
        </w:rPr>
        <w:t>Dedicated key, 95, 141</w:t>
      </w:r>
    </w:p>
    <w:p w14:paraId="727052FA" w14:textId="77777777" w:rsidR="00DC4BE9" w:rsidRDefault="00DC4BE9">
      <w:pPr>
        <w:pStyle w:val="Index1"/>
        <w:tabs>
          <w:tab w:val="right" w:leader="dot" w:pos="4166"/>
        </w:tabs>
        <w:rPr>
          <w:noProof/>
          <w:lang w:val="en-US"/>
        </w:rPr>
      </w:pPr>
      <w:r>
        <w:rPr>
          <w:noProof/>
          <w:lang w:val="en-US"/>
        </w:rPr>
        <w:t>Definitions, 17</w:t>
      </w:r>
    </w:p>
    <w:p w14:paraId="5A2C242D" w14:textId="77777777" w:rsidR="00DC4BE9" w:rsidRDefault="00DC4BE9">
      <w:pPr>
        <w:pStyle w:val="Index1"/>
        <w:tabs>
          <w:tab w:val="right" w:leader="dot" w:pos="4166"/>
        </w:tabs>
        <w:rPr>
          <w:noProof/>
          <w:lang w:val="en-US"/>
        </w:rPr>
      </w:pPr>
      <w:r>
        <w:rPr>
          <w:noProof/>
          <w:lang w:val="en-US"/>
        </w:rPr>
        <w:t>Denial-of-service attack, 144</w:t>
      </w:r>
    </w:p>
    <w:p w14:paraId="6A74A6CA" w14:textId="77777777" w:rsidR="00DC4BE9" w:rsidRDefault="00DC4BE9">
      <w:pPr>
        <w:pStyle w:val="Index1"/>
        <w:tabs>
          <w:tab w:val="right" w:leader="dot" w:pos="4166"/>
        </w:tabs>
        <w:rPr>
          <w:noProof/>
          <w:lang w:val="en-US"/>
        </w:rPr>
      </w:pPr>
      <w:r>
        <w:rPr>
          <w:noProof/>
          <w:lang w:val="en-US"/>
        </w:rPr>
        <w:t>Deterministic construction, 80</w:t>
      </w:r>
    </w:p>
    <w:p w14:paraId="182F886C" w14:textId="77777777" w:rsidR="00DC4BE9" w:rsidRDefault="00DC4BE9">
      <w:pPr>
        <w:pStyle w:val="Index1"/>
        <w:tabs>
          <w:tab w:val="right" w:leader="dot" w:pos="4166"/>
        </w:tabs>
        <w:rPr>
          <w:noProof/>
          <w:lang w:val="en-US"/>
        </w:rPr>
      </w:pPr>
      <w:r>
        <w:rPr>
          <w:noProof/>
          <w:lang w:val="en-US"/>
        </w:rPr>
        <w:t>Digital signature, 72, 82, 85, 93, 130</w:t>
      </w:r>
    </w:p>
    <w:p w14:paraId="7291666E" w14:textId="77777777" w:rsidR="00DC4BE9" w:rsidRDefault="00DC4BE9">
      <w:pPr>
        <w:pStyle w:val="Index1"/>
        <w:tabs>
          <w:tab w:val="right" w:leader="dot" w:pos="4166"/>
        </w:tabs>
        <w:rPr>
          <w:noProof/>
          <w:lang w:val="en-US"/>
        </w:rPr>
      </w:pPr>
      <w:r>
        <w:rPr>
          <w:noProof/>
          <w:lang w:val="en-US"/>
        </w:rPr>
        <w:t>Digital signature key pair, 100</w:t>
      </w:r>
    </w:p>
    <w:p w14:paraId="4F1389F0" w14:textId="77777777" w:rsidR="00DC4BE9" w:rsidRDefault="00DC4BE9">
      <w:pPr>
        <w:pStyle w:val="Index1"/>
        <w:tabs>
          <w:tab w:val="right" w:leader="dot" w:pos="4166"/>
        </w:tabs>
        <w:rPr>
          <w:noProof/>
          <w:lang w:val="en-US"/>
        </w:rPr>
      </w:pPr>
      <w:r>
        <w:rPr>
          <w:noProof/>
          <w:lang w:val="en-US"/>
        </w:rPr>
        <w:t>Directly trusted key, 101</w:t>
      </w:r>
    </w:p>
    <w:p w14:paraId="3B9F9F51" w14:textId="77777777" w:rsidR="00DC4BE9" w:rsidRDefault="00DC4BE9">
      <w:pPr>
        <w:pStyle w:val="Index1"/>
        <w:tabs>
          <w:tab w:val="right" w:leader="dot" w:pos="4166"/>
        </w:tabs>
        <w:rPr>
          <w:noProof/>
          <w:lang w:val="en-US"/>
        </w:rPr>
      </w:pPr>
      <w:r>
        <w:rPr>
          <w:noProof/>
          <w:lang w:val="en-US"/>
        </w:rPr>
        <w:t>DLMS conformance, 142</w:t>
      </w:r>
    </w:p>
    <w:p w14:paraId="75AFCC2D" w14:textId="77777777" w:rsidR="00DC4BE9" w:rsidRDefault="00DC4BE9">
      <w:pPr>
        <w:pStyle w:val="Index1"/>
        <w:tabs>
          <w:tab w:val="right" w:leader="dot" w:pos="4166"/>
        </w:tabs>
        <w:rPr>
          <w:noProof/>
          <w:lang w:val="en-US"/>
        </w:rPr>
      </w:pPr>
      <w:r>
        <w:rPr>
          <w:noProof/>
          <w:lang w:val="en-US"/>
        </w:rPr>
        <w:t>DLMS named variable, 59, 60</w:t>
      </w:r>
    </w:p>
    <w:p w14:paraId="7438CDCF" w14:textId="77777777" w:rsidR="00DC4BE9" w:rsidRDefault="00DC4BE9">
      <w:pPr>
        <w:pStyle w:val="Index1"/>
        <w:tabs>
          <w:tab w:val="right" w:leader="dot" w:pos="4166"/>
        </w:tabs>
        <w:rPr>
          <w:noProof/>
          <w:lang w:val="en-US"/>
        </w:rPr>
      </w:pPr>
      <w:r>
        <w:rPr>
          <w:noProof/>
          <w:lang w:val="en-US"/>
        </w:rPr>
        <w:t>DLMS version number, 142</w:t>
      </w:r>
    </w:p>
    <w:p w14:paraId="423C7AF4" w14:textId="77777777" w:rsidR="00DC4BE9" w:rsidRDefault="00DC4BE9">
      <w:pPr>
        <w:pStyle w:val="Index1"/>
        <w:tabs>
          <w:tab w:val="right" w:leader="dot" w:pos="4166"/>
        </w:tabs>
        <w:rPr>
          <w:noProof/>
          <w:lang w:val="en-US"/>
        </w:rPr>
      </w:pPr>
      <w:r>
        <w:rPr>
          <w:noProof/>
          <w:lang w:val="en-US"/>
        </w:rPr>
        <w:t>DLMS/COSEM AL, 48, 50</w:t>
      </w:r>
    </w:p>
    <w:p w14:paraId="2545CD1E" w14:textId="77777777" w:rsidR="00DC4BE9" w:rsidRDefault="00DC4BE9">
      <w:pPr>
        <w:pStyle w:val="Index1"/>
        <w:tabs>
          <w:tab w:val="right" w:leader="dot" w:pos="4166"/>
        </w:tabs>
        <w:rPr>
          <w:noProof/>
          <w:lang w:val="en-US"/>
        </w:rPr>
      </w:pPr>
      <w:r>
        <w:rPr>
          <w:noProof/>
          <w:lang w:val="en-US"/>
        </w:rPr>
        <w:t>DLMS/COSEM AL, layer management services, 65</w:t>
      </w:r>
    </w:p>
    <w:p w14:paraId="01DAAFA6" w14:textId="77777777" w:rsidR="00DC4BE9" w:rsidRDefault="00DC4BE9">
      <w:pPr>
        <w:pStyle w:val="Index1"/>
        <w:tabs>
          <w:tab w:val="right" w:leader="dot" w:pos="4166"/>
        </w:tabs>
        <w:rPr>
          <w:noProof/>
          <w:lang w:val="en-US"/>
        </w:rPr>
      </w:pPr>
      <w:r>
        <w:rPr>
          <w:noProof/>
          <w:lang w:val="en-US"/>
        </w:rPr>
        <w:t>DLMS/COSEM AL, protocol specification, 66</w:t>
      </w:r>
    </w:p>
    <w:p w14:paraId="3D912C2D" w14:textId="77777777" w:rsidR="00DC4BE9" w:rsidRDefault="00DC4BE9">
      <w:pPr>
        <w:pStyle w:val="Index1"/>
        <w:tabs>
          <w:tab w:val="right" w:leader="dot" w:pos="4166"/>
        </w:tabs>
        <w:rPr>
          <w:noProof/>
          <w:lang w:val="en-US"/>
        </w:rPr>
      </w:pPr>
      <w:r>
        <w:rPr>
          <w:noProof/>
          <w:lang w:val="en-US"/>
        </w:rPr>
        <w:lastRenderedPageBreak/>
        <w:t>DLMS/COSEM AL, structure, 55</w:t>
      </w:r>
    </w:p>
    <w:p w14:paraId="05588F06" w14:textId="77777777" w:rsidR="00DC4BE9" w:rsidRDefault="00DC4BE9">
      <w:pPr>
        <w:pStyle w:val="Index1"/>
        <w:tabs>
          <w:tab w:val="right" w:leader="dot" w:pos="4166"/>
        </w:tabs>
        <w:rPr>
          <w:noProof/>
          <w:lang w:val="en-US"/>
        </w:rPr>
      </w:pPr>
      <w:r>
        <w:rPr>
          <w:noProof/>
          <w:lang w:val="en-US"/>
        </w:rPr>
        <w:t>DLMS/COSEM aware, 47</w:t>
      </w:r>
    </w:p>
    <w:p w14:paraId="31738709" w14:textId="77777777" w:rsidR="00DC4BE9" w:rsidRDefault="00DC4BE9">
      <w:pPr>
        <w:pStyle w:val="Index1"/>
        <w:tabs>
          <w:tab w:val="right" w:leader="dot" w:pos="4166"/>
        </w:tabs>
        <w:rPr>
          <w:noProof/>
          <w:lang w:val="en-US"/>
        </w:rPr>
      </w:pPr>
      <w:r>
        <w:rPr>
          <w:noProof/>
          <w:lang w:val="en-US"/>
        </w:rPr>
        <w:t>DLMS/COSEM client, 52, 73</w:t>
      </w:r>
    </w:p>
    <w:p w14:paraId="38104467" w14:textId="77777777" w:rsidR="00DC4BE9" w:rsidRDefault="00DC4BE9">
      <w:pPr>
        <w:pStyle w:val="Index1"/>
        <w:tabs>
          <w:tab w:val="right" w:leader="dot" w:pos="4166"/>
        </w:tabs>
        <w:rPr>
          <w:noProof/>
          <w:lang w:val="en-US"/>
        </w:rPr>
      </w:pPr>
      <w:r>
        <w:rPr>
          <w:noProof/>
          <w:lang w:val="en-US"/>
        </w:rPr>
        <w:t>DLMS/COSEM client model, 52</w:t>
      </w:r>
    </w:p>
    <w:p w14:paraId="631CFEFB" w14:textId="77777777" w:rsidR="00DC4BE9" w:rsidRDefault="00DC4BE9">
      <w:pPr>
        <w:pStyle w:val="Index1"/>
        <w:tabs>
          <w:tab w:val="right" w:leader="dot" w:pos="4166"/>
        </w:tabs>
        <w:rPr>
          <w:noProof/>
          <w:lang w:val="en-US"/>
        </w:rPr>
      </w:pPr>
      <w:r>
        <w:rPr>
          <w:noProof/>
          <w:lang w:val="en-US"/>
        </w:rPr>
        <w:t>DLMS/COSEM security concept, 67</w:t>
      </w:r>
    </w:p>
    <w:p w14:paraId="6A6EBBAC" w14:textId="77777777" w:rsidR="00DC4BE9" w:rsidRDefault="00DC4BE9">
      <w:pPr>
        <w:pStyle w:val="Index1"/>
        <w:tabs>
          <w:tab w:val="right" w:leader="dot" w:pos="4166"/>
        </w:tabs>
        <w:rPr>
          <w:noProof/>
          <w:lang w:val="en-US"/>
        </w:rPr>
      </w:pPr>
      <w:r>
        <w:rPr>
          <w:noProof/>
          <w:lang w:val="en-US"/>
        </w:rPr>
        <w:t>DLMS/COSEM server model, 50</w:t>
      </w:r>
    </w:p>
    <w:p w14:paraId="3522A32E" w14:textId="77777777" w:rsidR="00DC4BE9" w:rsidRDefault="00DC4BE9">
      <w:pPr>
        <w:pStyle w:val="Index1"/>
        <w:tabs>
          <w:tab w:val="right" w:leader="dot" w:pos="4166"/>
        </w:tabs>
        <w:rPr>
          <w:noProof/>
          <w:lang w:val="en-US"/>
        </w:rPr>
      </w:pPr>
      <w:r>
        <w:rPr>
          <w:noProof/>
          <w:lang w:val="en-US"/>
        </w:rPr>
        <w:t>DLMS/COSEM transport layer, 48, 51</w:t>
      </w:r>
    </w:p>
    <w:p w14:paraId="0CDAF28E" w14:textId="77777777" w:rsidR="00DC4BE9" w:rsidRDefault="00DC4BE9">
      <w:pPr>
        <w:pStyle w:val="Index1"/>
        <w:tabs>
          <w:tab w:val="right" w:leader="dot" w:pos="4166"/>
        </w:tabs>
        <w:rPr>
          <w:noProof/>
          <w:lang w:val="en-US"/>
        </w:rPr>
      </w:pPr>
      <w:r>
        <w:rPr>
          <w:noProof/>
          <w:lang w:val="en-US"/>
        </w:rPr>
        <w:t>Domain parameters, 82, 86, 100</w:t>
      </w:r>
    </w:p>
    <w:p w14:paraId="4697F911" w14:textId="77777777" w:rsidR="00DC4BE9" w:rsidRDefault="00DC4BE9">
      <w:pPr>
        <w:pStyle w:val="Index1"/>
        <w:tabs>
          <w:tab w:val="right" w:leader="dot" w:pos="4166"/>
        </w:tabs>
        <w:rPr>
          <w:noProof/>
          <w:lang w:val="en-US"/>
        </w:rPr>
      </w:pPr>
      <w:r>
        <w:rPr>
          <w:noProof/>
          <w:lang w:val="en-US"/>
        </w:rPr>
        <w:t>Domain parameters, validity, 100</w:t>
      </w:r>
    </w:p>
    <w:p w14:paraId="4F3AE5F4" w14:textId="77777777" w:rsidR="00DC4BE9" w:rsidRDefault="00DC4BE9">
      <w:pPr>
        <w:pStyle w:val="Index1"/>
        <w:tabs>
          <w:tab w:val="right" w:leader="dot" w:pos="4166"/>
        </w:tabs>
        <w:rPr>
          <w:noProof/>
          <w:lang w:val="en-US"/>
        </w:rPr>
      </w:pPr>
      <w:r>
        <w:rPr>
          <w:noProof/>
          <w:lang w:val="en-US"/>
        </w:rPr>
        <w:t>ECC_P256_Domain_Parameters, 393</w:t>
      </w:r>
    </w:p>
    <w:p w14:paraId="2194A73F" w14:textId="77777777" w:rsidR="00DC4BE9" w:rsidRDefault="00DC4BE9">
      <w:pPr>
        <w:pStyle w:val="Index1"/>
        <w:tabs>
          <w:tab w:val="right" w:leader="dot" w:pos="4166"/>
        </w:tabs>
        <w:rPr>
          <w:noProof/>
          <w:lang w:val="en-US"/>
        </w:rPr>
      </w:pPr>
      <w:r>
        <w:rPr>
          <w:noProof/>
          <w:lang w:val="en-US"/>
        </w:rPr>
        <w:t>ECC_P384_Domain_Parameters, 394</w:t>
      </w:r>
    </w:p>
    <w:p w14:paraId="5EE0DB0D" w14:textId="77777777" w:rsidR="00DC4BE9" w:rsidRDefault="00DC4BE9">
      <w:pPr>
        <w:pStyle w:val="Index1"/>
        <w:tabs>
          <w:tab w:val="right" w:leader="dot" w:pos="4166"/>
        </w:tabs>
        <w:rPr>
          <w:noProof/>
          <w:lang w:val="en-US"/>
        </w:rPr>
      </w:pPr>
      <w:r>
        <w:rPr>
          <w:noProof/>
          <w:lang w:val="en-US"/>
        </w:rPr>
        <w:t>ECDSA algorithm, 117</w:t>
      </w:r>
    </w:p>
    <w:p w14:paraId="73406048" w14:textId="77777777" w:rsidR="00DC4BE9" w:rsidRDefault="00DC4BE9">
      <w:pPr>
        <w:pStyle w:val="Index1"/>
        <w:tabs>
          <w:tab w:val="right" w:leader="dot" w:pos="4166"/>
        </w:tabs>
        <w:rPr>
          <w:noProof/>
          <w:lang w:val="en-US"/>
        </w:rPr>
      </w:pPr>
      <w:r>
        <w:rPr>
          <w:noProof/>
          <w:lang w:val="en-US"/>
        </w:rPr>
        <w:t>ECPoint, 108</w:t>
      </w:r>
    </w:p>
    <w:p w14:paraId="07BA8CD7" w14:textId="77777777" w:rsidR="00DC4BE9" w:rsidRDefault="00DC4BE9">
      <w:pPr>
        <w:pStyle w:val="Index1"/>
        <w:tabs>
          <w:tab w:val="right" w:leader="dot" w:pos="4166"/>
        </w:tabs>
        <w:rPr>
          <w:noProof/>
          <w:lang w:val="en-US"/>
        </w:rPr>
      </w:pPr>
      <w:r>
        <w:rPr>
          <w:noProof/>
          <w:lang w:val="en-US"/>
        </w:rPr>
        <w:t>Elliptic curve, 83, 86</w:t>
      </w:r>
    </w:p>
    <w:p w14:paraId="1AB9D020" w14:textId="77777777" w:rsidR="00DC4BE9" w:rsidRDefault="00DC4BE9">
      <w:pPr>
        <w:pStyle w:val="Index1"/>
        <w:tabs>
          <w:tab w:val="right" w:leader="dot" w:pos="4166"/>
        </w:tabs>
        <w:rPr>
          <w:noProof/>
          <w:lang w:val="en-US"/>
        </w:rPr>
      </w:pPr>
      <w:r>
        <w:rPr>
          <w:noProof/>
          <w:lang w:val="en-US"/>
        </w:rPr>
        <w:t>Elliptic curve cryptography, 82, 83</w:t>
      </w:r>
    </w:p>
    <w:p w14:paraId="6572220E" w14:textId="77777777" w:rsidR="00DC4BE9" w:rsidRDefault="00DC4BE9">
      <w:pPr>
        <w:pStyle w:val="Index1"/>
        <w:tabs>
          <w:tab w:val="right" w:leader="dot" w:pos="4166"/>
        </w:tabs>
        <w:rPr>
          <w:noProof/>
          <w:lang w:val="en-US"/>
        </w:rPr>
      </w:pPr>
      <w:r w:rsidRPr="004F4479">
        <w:rPr>
          <w:noProof/>
          <w:lang w:val="fr-FR"/>
        </w:rPr>
        <w:t>Elliptic curve digital signature (ECDSA)</w:t>
      </w:r>
      <w:r>
        <w:rPr>
          <w:noProof/>
          <w:lang w:val="en-US"/>
        </w:rPr>
        <w:t>, 85</w:t>
      </w:r>
    </w:p>
    <w:p w14:paraId="66916965" w14:textId="77777777" w:rsidR="00DC4BE9" w:rsidRDefault="00DC4BE9">
      <w:pPr>
        <w:pStyle w:val="Index1"/>
        <w:tabs>
          <w:tab w:val="right" w:leader="dot" w:pos="4166"/>
        </w:tabs>
        <w:rPr>
          <w:noProof/>
          <w:lang w:val="en-US"/>
        </w:rPr>
      </w:pPr>
      <w:r>
        <w:rPr>
          <w:noProof/>
          <w:lang w:val="en-US"/>
        </w:rPr>
        <w:t>Encoding, A-XDR, 197</w:t>
      </w:r>
    </w:p>
    <w:p w14:paraId="7385409F" w14:textId="77777777" w:rsidR="00DC4BE9" w:rsidRDefault="00DC4BE9">
      <w:pPr>
        <w:pStyle w:val="Index1"/>
        <w:tabs>
          <w:tab w:val="right" w:leader="dot" w:pos="4166"/>
        </w:tabs>
        <w:rPr>
          <w:noProof/>
          <w:lang w:val="en-US"/>
        </w:rPr>
      </w:pPr>
      <w:r>
        <w:rPr>
          <w:noProof/>
          <w:lang w:val="en-US"/>
        </w:rPr>
        <w:t>Encoding, BER, 197</w:t>
      </w:r>
    </w:p>
    <w:p w14:paraId="5A0D1A68" w14:textId="77777777" w:rsidR="00DC4BE9" w:rsidRDefault="00DC4BE9">
      <w:pPr>
        <w:pStyle w:val="Index1"/>
        <w:tabs>
          <w:tab w:val="right" w:leader="dot" w:pos="4166"/>
        </w:tabs>
        <w:rPr>
          <w:noProof/>
          <w:lang w:val="en-US"/>
        </w:rPr>
      </w:pPr>
      <w:r>
        <w:rPr>
          <w:noProof/>
          <w:lang w:val="en-US"/>
        </w:rPr>
        <w:t>Encryption, 72, 75, 76, 93, 119</w:t>
      </w:r>
    </w:p>
    <w:p w14:paraId="43BAF15B" w14:textId="77777777" w:rsidR="00DC4BE9" w:rsidRDefault="00DC4BE9">
      <w:pPr>
        <w:pStyle w:val="Index1"/>
        <w:tabs>
          <w:tab w:val="right" w:leader="dot" w:pos="4166"/>
        </w:tabs>
        <w:rPr>
          <w:noProof/>
          <w:lang w:val="en-US"/>
        </w:rPr>
      </w:pPr>
      <w:r>
        <w:rPr>
          <w:noProof/>
          <w:lang w:val="en-US"/>
        </w:rPr>
        <w:t>Encryption key, 94</w:t>
      </w:r>
    </w:p>
    <w:p w14:paraId="75CA0746" w14:textId="77777777" w:rsidR="00DC4BE9" w:rsidRDefault="00DC4BE9">
      <w:pPr>
        <w:pStyle w:val="Index1"/>
        <w:tabs>
          <w:tab w:val="right" w:leader="dot" w:pos="4166"/>
        </w:tabs>
        <w:rPr>
          <w:noProof/>
          <w:lang w:val="en-US"/>
        </w:rPr>
      </w:pPr>
      <w:r>
        <w:rPr>
          <w:noProof/>
          <w:lang w:val="en-US"/>
        </w:rPr>
        <w:t>Encryption, Mode of Operation, 77</w:t>
      </w:r>
    </w:p>
    <w:p w14:paraId="6285F2C0" w14:textId="77777777" w:rsidR="00DC4BE9" w:rsidRDefault="00DC4BE9">
      <w:pPr>
        <w:pStyle w:val="Index1"/>
        <w:tabs>
          <w:tab w:val="right" w:leader="dot" w:pos="4166"/>
        </w:tabs>
        <w:rPr>
          <w:noProof/>
          <w:lang w:val="en-US"/>
        </w:rPr>
      </w:pPr>
      <w:r>
        <w:rPr>
          <w:noProof/>
          <w:lang w:val="en-US"/>
        </w:rPr>
        <w:t>End entity, 104</w:t>
      </w:r>
    </w:p>
    <w:p w14:paraId="47BEA65D" w14:textId="77777777" w:rsidR="00DC4BE9" w:rsidRDefault="00DC4BE9">
      <w:pPr>
        <w:pStyle w:val="Index1"/>
        <w:tabs>
          <w:tab w:val="right" w:leader="dot" w:pos="4166"/>
        </w:tabs>
        <w:rPr>
          <w:noProof/>
          <w:lang w:val="en-US"/>
        </w:rPr>
      </w:pPr>
      <w:r>
        <w:rPr>
          <w:noProof/>
          <w:lang w:val="en-US"/>
        </w:rPr>
        <w:t>End entity certificate, 112</w:t>
      </w:r>
    </w:p>
    <w:p w14:paraId="780105DD" w14:textId="77777777" w:rsidR="00DC4BE9" w:rsidRDefault="00DC4BE9">
      <w:pPr>
        <w:pStyle w:val="Index1"/>
        <w:tabs>
          <w:tab w:val="right" w:leader="dot" w:pos="4166"/>
        </w:tabs>
        <w:rPr>
          <w:noProof/>
          <w:lang w:val="en-US"/>
        </w:rPr>
      </w:pPr>
      <w:r>
        <w:rPr>
          <w:noProof/>
          <w:lang w:val="en-US"/>
        </w:rPr>
        <w:t>End-to-end security, 47, 67</w:t>
      </w:r>
    </w:p>
    <w:p w14:paraId="5A4AE572" w14:textId="77777777" w:rsidR="00DC4BE9" w:rsidRDefault="00DC4BE9">
      <w:pPr>
        <w:pStyle w:val="Index1"/>
        <w:tabs>
          <w:tab w:val="right" w:leader="dot" w:pos="4166"/>
        </w:tabs>
        <w:rPr>
          <w:noProof/>
          <w:lang w:val="en-US"/>
        </w:rPr>
      </w:pPr>
      <w:r>
        <w:rPr>
          <w:noProof/>
          <w:lang w:val="en-US"/>
        </w:rPr>
        <w:t>Ephemeral key, 95</w:t>
      </w:r>
    </w:p>
    <w:p w14:paraId="0651317E" w14:textId="77777777" w:rsidR="00DC4BE9" w:rsidRDefault="00DC4BE9">
      <w:pPr>
        <w:pStyle w:val="Index1"/>
        <w:tabs>
          <w:tab w:val="right" w:leader="dot" w:pos="4166"/>
        </w:tabs>
        <w:rPr>
          <w:noProof/>
          <w:lang w:val="en-US"/>
        </w:rPr>
      </w:pPr>
      <w:r>
        <w:rPr>
          <w:noProof/>
          <w:lang w:val="en-US"/>
        </w:rPr>
        <w:t>Ephemeral key agreement key pair, 100</w:t>
      </w:r>
    </w:p>
    <w:p w14:paraId="73E4518A" w14:textId="77777777" w:rsidR="00DC4BE9" w:rsidRDefault="00DC4BE9">
      <w:pPr>
        <w:pStyle w:val="Index1"/>
        <w:tabs>
          <w:tab w:val="right" w:leader="dot" w:pos="4166"/>
        </w:tabs>
        <w:rPr>
          <w:noProof/>
          <w:lang w:val="en-US"/>
        </w:rPr>
      </w:pPr>
      <w:r>
        <w:rPr>
          <w:noProof/>
          <w:lang w:val="en-US"/>
        </w:rPr>
        <w:t>Ephemeral key pair, 88</w:t>
      </w:r>
    </w:p>
    <w:p w14:paraId="1918FFC4" w14:textId="77777777" w:rsidR="00DC4BE9" w:rsidRDefault="00DC4BE9">
      <w:pPr>
        <w:pStyle w:val="Index1"/>
        <w:tabs>
          <w:tab w:val="right" w:leader="dot" w:pos="4166"/>
        </w:tabs>
        <w:rPr>
          <w:noProof/>
          <w:lang w:val="en-US"/>
        </w:rPr>
      </w:pPr>
      <w:r>
        <w:rPr>
          <w:noProof/>
          <w:lang w:val="en-US"/>
        </w:rPr>
        <w:t>Ephemeral private key, 86</w:t>
      </w:r>
    </w:p>
    <w:p w14:paraId="6F18B394" w14:textId="77777777" w:rsidR="00DC4BE9" w:rsidRDefault="00DC4BE9">
      <w:pPr>
        <w:pStyle w:val="Index1"/>
        <w:tabs>
          <w:tab w:val="right" w:leader="dot" w:pos="4166"/>
        </w:tabs>
        <w:rPr>
          <w:noProof/>
          <w:lang w:val="en-US"/>
        </w:rPr>
      </w:pPr>
      <w:r>
        <w:rPr>
          <w:noProof/>
          <w:lang w:val="en-US"/>
        </w:rPr>
        <w:t>Ephemeral public key, 86</w:t>
      </w:r>
    </w:p>
    <w:p w14:paraId="21AE2982" w14:textId="77777777" w:rsidR="00DC4BE9" w:rsidRDefault="00DC4BE9">
      <w:pPr>
        <w:pStyle w:val="Index1"/>
        <w:tabs>
          <w:tab w:val="right" w:leader="dot" w:pos="4166"/>
        </w:tabs>
        <w:rPr>
          <w:noProof/>
          <w:lang w:val="en-US"/>
        </w:rPr>
      </w:pPr>
      <w:r>
        <w:rPr>
          <w:noProof/>
          <w:lang w:val="en-US"/>
        </w:rPr>
        <w:t>Ephemeral Unified Model, 86, 98, 397</w:t>
      </w:r>
    </w:p>
    <w:p w14:paraId="317B13B4" w14:textId="77777777" w:rsidR="00DC4BE9" w:rsidRDefault="00DC4BE9">
      <w:pPr>
        <w:pStyle w:val="Index1"/>
        <w:tabs>
          <w:tab w:val="right" w:leader="dot" w:pos="4166"/>
        </w:tabs>
        <w:rPr>
          <w:noProof/>
          <w:lang w:val="en-US"/>
        </w:rPr>
      </w:pPr>
      <w:r>
        <w:rPr>
          <w:noProof/>
          <w:lang w:val="en-US"/>
        </w:rPr>
        <w:t>Ethernet, 52</w:t>
      </w:r>
    </w:p>
    <w:p w14:paraId="59AFB210" w14:textId="77777777" w:rsidR="00DC4BE9" w:rsidRDefault="00DC4BE9">
      <w:pPr>
        <w:pStyle w:val="Index1"/>
        <w:tabs>
          <w:tab w:val="right" w:leader="dot" w:pos="4166"/>
        </w:tabs>
        <w:rPr>
          <w:noProof/>
          <w:lang w:val="en-US"/>
        </w:rPr>
      </w:pPr>
      <w:r>
        <w:rPr>
          <w:noProof/>
          <w:lang w:val="en-US"/>
        </w:rPr>
        <w:t>EventNotification service, 47, 58, 59, 170</w:t>
      </w:r>
    </w:p>
    <w:p w14:paraId="444EE934" w14:textId="77777777" w:rsidR="00DC4BE9" w:rsidRDefault="00DC4BE9">
      <w:pPr>
        <w:pStyle w:val="Index1"/>
        <w:tabs>
          <w:tab w:val="right" w:leader="dot" w:pos="4166"/>
        </w:tabs>
        <w:rPr>
          <w:noProof/>
          <w:lang w:val="en-US"/>
        </w:rPr>
      </w:pPr>
      <w:r>
        <w:rPr>
          <w:noProof/>
          <w:lang w:val="en-US"/>
        </w:rPr>
        <w:t>ExceptionResponse, 208</w:t>
      </w:r>
    </w:p>
    <w:p w14:paraId="22553E1E" w14:textId="77777777" w:rsidR="00DC4BE9" w:rsidRDefault="00DC4BE9">
      <w:pPr>
        <w:pStyle w:val="Index1"/>
        <w:tabs>
          <w:tab w:val="right" w:leader="dot" w:pos="4166"/>
        </w:tabs>
        <w:rPr>
          <w:noProof/>
          <w:lang w:val="en-US"/>
        </w:rPr>
      </w:pPr>
      <w:r>
        <w:rPr>
          <w:noProof/>
          <w:lang w:val="en-US"/>
        </w:rPr>
        <w:t>Failure management, 163</w:t>
      </w:r>
    </w:p>
    <w:p w14:paraId="3B3CD0A7" w14:textId="77777777" w:rsidR="00DC4BE9" w:rsidRDefault="00DC4BE9">
      <w:pPr>
        <w:pStyle w:val="Index1"/>
        <w:tabs>
          <w:tab w:val="right" w:leader="dot" w:pos="4166"/>
        </w:tabs>
        <w:rPr>
          <w:noProof/>
          <w:lang w:val="en-US"/>
        </w:rPr>
      </w:pPr>
      <w:r>
        <w:rPr>
          <w:noProof/>
          <w:lang w:val="en-US"/>
        </w:rPr>
        <w:t>Failure_type, 140</w:t>
      </w:r>
    </w:p>
    <w:p w14:paraId="271D62A6" w14:textId="77777777" w:rsidR="00DC4BE9" w:rsidRDefault="00DC4BE9">
      <w:pPr>
        <w:pStyle w:val="Index1"/>
        <w:tabs>
          <w:tab w:val="right" w:leader="dot" w:pos="4166"/>
        </w:tabs>
        <w:rPr>
          <w:noProof/>
          <w:lang w:val="en-US"/>
        </w:rPr>
      </w:pPr>
      <w:r>
        <w:rPr>
          <w:noProof/>
          <w:lang w:val="en-US"/>
        </w:rPr>
        <w:t>Field Element, 84</w:t>
      </w:r>
    </w:p>
    <w:p w14:paraId="2D5E34D3" w14:textId="77777777" w:rsidR="00DC4BE9" w:rsidRDefault="00DC4BE9">
      <w:pPr>
        <w:pStyle w:val="Index1"/>
        <w:tabs>
          <w:tab w:val="right" w:leader="dot" w:pos="4166"/>
        </w:tabs>
        <w:rPr>
          <w:noProof/>
          <w:lang w:val="en-US"/>
        </w:rPr>
      </w:pPr>
      <w:r>
        <w:rPr>
          <w:noProof/>
          <w:lang w:val="en-US"/>
        </w:rPr>
        <w:t>Fixed field, 80</w:t>
      </w:r>
    </w:p>
    <w:p w14:paraId="121D572D" w14:textId="77777777" w:rsidR="00DC4BE9" w:rsidRDefault="00DC4BE9">
      <w:pPr>
        <w:pStyle w:val="Index1"/>
        <w:tabs>
          <w:tab w:val="right" w:leader="dot" w:pos="4166"/>
        </w:tabs>
        <w:rPr>
          <w:noProof/>
          <w:lang w:val="en-US"/>
        </w:rPr>
      </w:pPr>
      <w:r>
        <w:rPr>
          <w:noProof/>
          <w:lang w:val="en-US"/>
        </w:rPr>
        <w:t>FTP, 52</w:t>
      </w:r>
    </w:p>
    <w:p w14:paraId="0AA608A2" w14:textId="77777777" w:rsidR="00DC4BE9" w:rsidRDefault="00DC4BE9">
      <w:pPr>
        <w:pStyle w:val="Index1"/>
        <w:tabs>
          <w:tab w:val="right" w:leader="dot" w:pos="4166"/>
        </w:tabs>
        <w:rPr>
          <w:noProof/>
          <w:lang w:val="en-US"/>
        </w:rPr>
      </w:pPr>
      <w:r>
        <w:rPr>
          <w:noProof/>
          <w:lang w:val="en-US"/>
        </w:rPr>
        <w:t>Galois/Counter Mode, 77, 78, 93</w:t>
      </w:r>
    </w:p>
    <w:p w14:paraId="1EA5D392" w14:textId="77777777" w:rsidR="00DC4BE9" w:rsidRDefault="00DC4BE9">
      <w:pPr>
        <w:pStyle w:val="Index1"/>
        <w:tabs>
          <w:tab w:val="right" w:leader="dot" w:pos="4166"/>
        </w:tabs>
        <w:rPr>
          <w:noProof/>
          <w:lang w:val="en-US"/>
        </w:rPr>
      </w:pPr>
      <w:r>
        <w:rPr>
          <w:noProof/>
          <w:lang w:val="en-US"/>
        </w:rPr>
        <w:t>Gateway protocol, 314</w:t>
      </w:r>
    </w:p>
    <w:p w14:paraId="5AB23BAA" w14:textId="77777777" w:rsidR="00DC4BE9" w:rsidRDefault="00DC4BE9">
      <w:pPr>
        <w:pStyle w:val="Index1"/>
        <w:tabs>
          <w:tab w:val="right" w:leader="dot" w:pos="4166"/>
        </w:tabs>
        <w:rPr>
          <w:noProof/>
          <w:lang w:val="en-US"/>
        </w:rPr>
      </w:pPr>
      <w:r w:rsidRPr="004F4479">
        <w:rPr>
          <w:noProof/>
          <w:color w:val="000000"/>
          <w:lang w:val="en-US"/>
        </w:rPr>
        <w:t>General block transfer</w:t>
      </w:r>
      <w:r>
        <w:rPr>
          <w:noProof/>
          <w:lang w:val="en-US"/>
        </w:rPr>
        <w:t>, 61, 63, 147, 218, 411</w:t>
      </w:r>
    </w:p>
    <w:p w14:paraId="02A7C85F" w14:textId="77777777" w:rsidR="00DC4BE9" w:rsidRDefault="00DC4BE9">
      <w:pPr>
        <w:pStyle w:val="Index1"/>
        <w:tabs>
          <w:tab w:val="right" w:leader="dot" w:pos="4166"/>
        </w:tabs>
        <w:rPr>
          <w:noProof/>
          <w:lang w:val="en-US"/>
        </w:rPr>
      </w:pPr>
      <w:r>
        <w:rPr>
          <w:noProof/>
          <w:lang w:val="en-US"/>
        </w:rPr>
        <w:t>General protection, 62, 63</w:t>
      </w:r>
    </w:p>
    <w:p w14:paraId="79BE8F4B" w14:textId="77777777" w:rsidR="00DC4BE9" w:rsidRDefault="00DC4BE9">
      <w:pPr>
        <w:pStyle w:val="Index1"/>
        <w:tabs>
          <w:tab w:val="right" w:leader="dot" w:pos="4166"/>
        </w:tabs>
        <w:rPr>
          <w:noProof/>
          <w:lang w:val="en-US"/>
        </w:rPr>
      </w:pPr>
      <w:r>
        <w:rPr>
          <w:noProof/>
          <w:lang w:val="en-US"/>
        </w:rPr>
        <w:t>general-ciphering, 63, 124, 127</w:t>
      </w:r>
    </w:p>
    <w:p w14:paraId="1E8C2597" w14:textId="77777777" w:rsidR="00DC4BE9" w:rsidRDefault="00DC4BE9">
      <w:pPr>
        <w:pStyle w:val="Index1"/>
        <w:tabs>
          <w:tab w:val="right" w:leader="dot" w:pos="4166"/>
        </w:tabs>
        <w:rPr>
          <w:noProof/>
          <w:lang w:val="en-US"/>
        </w:rPr>
      </w:pPr>
      <w:r>
        <w:rPr>
          <w:noProof/>
          <w:lang w:val="en-US"/>
        </w:rPr>
        <w:t>general-ded-ciphering, 63, 123</w:t>
      </w:r>
    </w:p>
    <w:p w14:paraId="018AC749" w14:textId="77777777" w:rsidR="00DC4BE9" w:rsidRDefault="00DC4BE9">
      <w:pPr>
        <w:pStyle w:val="Index1"/>
        <w:tabs>
          <w:tab w:val="right" w:leader="dot" w:pos="4166"/>
        </w:tabs>
        <w:rPr>
          <w:noProof/>
          <w:lang w:val="en-US"/>
        </w:rPr>
      </w:pPr>
      <w:r>
        <w:rPr>
          <w:noProof/>
          <w:lang w:val="en-US"/>
        </w:rPr>
        <w:t>general-glo-ciphering, 63, 123</w:t>
      </w:r>
    </w:p>
    <w:p w14:paraId="440BDC30" w14:textId="77777777" w:rsidR="00DC4BE9" w:rsidRDefault="00DC4BE9">
      <w:pPr>
        <w:pStyle w:val="Index1"/>
        <w:tabs>
          <w:tab w:val="right" w:leader="dot" w:pos="4166"/>
        </w:tabs>
        <w:rPr>
          <w:noProof/>
          <w:lang w:val="en-US"/>
        </w:rPr>
      </w:pPr>
      <w:r>
        <w:rPr>
          <w:noProof/>
          <w:lang w:val="en-US"/>
        </w:rPr>
        <w:t>GeneralizedTime, 107</w:t>
      </w:r>
    </w:p>
    <w:p w14:paraId="160AFEC6" w14:textId="77777777" w:rsidR="00DC4BE9" w:rsidRDefault="00DC4BE9">
      <w:pPr>
        <w:pStyle w:val="Index1"/>
        <w:tabs>
          <w:tab w:val="right" w:leader="dot" w:pos="4166"/>
        </w:tabs>
        <w:rPr>
          <w:noProof/>
          <w:lang w:val="en-US"/>
        </w:rPr>
      </w:pPr>
      <w:r>
        <w:rPr>
          <w:noProof/>
          <w:lang w:val="en-US"/>
        </w:rPr>
        <w:t>general-signing, 63</w:t>
      </w:r>
    </w:p>
    <w:p w14:paraId="3EDCAEFF" w14:textId="77777777" w:rsidR="00DC4BE9" w:rsidRDefault="00DC4BE9">
      <w:pPr>
        <w:pStyle w:val="Index1"/>
        <w:tabs>
          <w:tab w:val="right" w:leader="dot" w:pos="4166"/>
        </w:tabs>
        <w:rPr>
          <w:noProof/>
          <w:lang w:val="en-US"/>
        </w:rPr>
      </w:pPr>
      <w:r w:rsidRPr="004F4479">
        <w:rPr>
          <w:i/>
          <w:noProof/>
          <w:lang w:val="en-US"/>
        </w:rPr>
        <w:t>generate_certificate_request</w:t>
      </w:r>
      <w:r>
        <w:rPr>
          <w:noProof/>
          <w:lang w:val="en-US"/>
        </w:rPr>
        <w:t xml:space="preserve"> method, 114</w:t>
      </w:r>
    </w:p>
    <w:p w14:paraId="333247E7" w14:textId="77777777" w:rsidR="00DC4BE9" w:rsidRDefault="00DC4BE9">
      <w:pPr>
        <w:pStyle w:val="Index1"/>
        <w:tabs>
          <w:tab w:val="right" w:leader="dot" w:pos="4166"/>
        </w:tabs>
        <w:rPr>
          <w:noProof/>
          <w:lang w:val="en-US"/>
        </w:rPr>
      </w:pPr>
      <w:r w:rsidRPr="004F4479">
        <w:rPr>
          <w:i/>
          <w:noProof/>
          <w:lang w:val="en-US"/>
        </w:rPr>
        <w:t>generate_key_pair</w:t>
      </w:r>
      <w:r>
        <w:rPr>
          <w:noProof/>
          <w:lang w:val="en-US"/>
        </w:rPr>
        <w:t xml:space="preserve"> method, 114</w:t>
      </w:r>
    </w:p>
    <w:p w14:paraId="2AFD2589" w14:textId="77777777" w:rsidR="00DC4BE9" w:rsidRDefault="00DC4BE9">
      <w:pPr>
        <w:pStyle w:val="Index1"/>
        <w:tabs>
          <w:tab w:val="right" w:leader="dot" w:pos="4166"/>
        </w:tabs>
        <w:rPr>
          <w:noProof/>
          <w:lang w:val="en-US"/>
        </w:rPr>
      </w:pPr>
      <w:r>
        <w:rPr>
          <w:noProof/>
          <w:lang w:val="en-US"/>
        </w:rPr>
        <w:t>Generic communication profile, 49</w:t>
      </w:r>
    </w:p>
    <w:p w14:paraId="4C95D096" w14:textId="77777777" w:rsidR="00DC4BE9" w:rsidRDefault="00DC4BE9">
      <w:pPr>
        <w:pStyle w:val="Index1"/>
        <w:tabs>
          <w:tab w:val="right" w:leader="dot" w:pos="4166"/>
        </w:tabs>
        <w:rPr>
          <w:noProof/>
          <w:lang w:val="en-US"/>
        </w:rPr>
      </w:pPr>
      <w:r>
        <w:rPr>
          <w:noProof/>
          <w:lang w:val="en-US"/>
        </w:rPr>
        <w:t>GET service, 58, 153, 209</w:t>
      </w:r>
    </w:p>
    <w:p w14:paraId="2A6FDFD6" w14:textId="77777777" w:rsidR="00DC4BE9" w:rsidRDefault="00DC4BE9">
      <w:pPr>
        <w:pStyle w:val="Index1"/>
        <w:tabs>
          <w:tab w:val="right" w:leader="dot" w:pos="4166"/>
        </w:tabs>
        <w:rPr>
          <w:noProof/>
          <w:lang w:val="en-US"/>
        </w:rPr>
      </w:pPr>
      <w:r>
        <w:rPr>
          <w:noProof/>
          <w:lang w:val="en-US"/>
        </w:rPr>
        <w:t>GET.confirm, 155</w:t>
      </w:r>
    </w:p>
    <w:p w14:paraId="20EAEA50" w14:textId="77777777" w:rsidR="00DC4BE9" w:rsidRDefault="00DC4BE9">
      <w:pPr>
        <w:pStyle w:val="Index1"/>
        <w:tabs>
          <w:tab w:val="right" w:leader="dot" w:pos="4166"/>
        </w:tabs>
        <w:rPr>
          <w:noProof/>
          <w:lang w:val="en-US"/>
        </w:rPr>
      </w:pPr>
      <w:r>
        <w:rPr>
          <w:noProof/>
          <w:lang w:val="en-US"/>
        </w:rPr>
        <w:t>GET.indication, 155</w:t>
      </w:r>
    </w:p>
    <w:p w14:paraId="6F2BC32B" w14:textId="77777777" w:rsidR="00DC4BE9" w:rsidRDefault="00DC4BE9">
      <w:pPr>
        <w:pStyle w:val="Index1"/>
        <w:tabs>
          <w:tab w:val="right" w:leader="dot" w:pos="4166"/>
        </w:tabs>
        <w:rPr>
          <w:noProof/>
          <w:lang w:val="en-US"/>
        </w:rPr>
      </w:pPr>
      <w:r>
        <w:rPr>
          <w:noProof/>
          <w:lang w:val="en-US"/>
        </w:rPr>
        <w:t>GET.request, 155</w:t>
      </w:r>
    </w:p>
    <w:p w14:paraId="7CEB4D17" w14:textId="77777777" w:rsidR="00DC4BE9" w:rsidRDefault="00DC4BE9">
      <w:pPr>
        <w:pStyle w:val="Index1"/>
        <w:tabs>
          <w:tab w:val="right" w:leader="dot" w:pos="4166"/>
        </w:tabs>
        <w:rPr>
          <w:noProof/>
          <w:lang w:val="en-US"/>
        </w:rPr>
      </w:pPr>
      <w:r>
        <w:rPr>
          <w:noProof/>
          <w:lang w:val="en-US"/>
        </w:rPr>
        <w:t>GET.response, 155</w:t>
      </w:r>
    </w:p>
    <w:p w14:paraId="69F970F3" w14:textId="77777777" w:rsidR="00DC4BE9" w:rsidRDefault="00DC4BE9">
      <w:pPr>
        <w:pStyle w:val="Index1"/>
        <w:tabs>
          <w:tab w:val="right" w:leader="dot" w:pos="4166"/>
        </w:tabs>
        <w:rPr>
          <w:noProof/>
          <w:lang w:val="en-US"/>
        </w:rPr>
      </w:pPr>
      <w:r>
        <w:rPr>
          <w:noProof/>
          <w:lang w:val="en-US"/>
        </w:rPr>
        <w:t>Get_Data_Result, 154</w:t>
      </w:r>
    </w:p>
    <w:p w14:paraId="216F1563" w14:textId="77777777" w:rsidR="00DC4BE9" w:rsidRDefault="00DC4BE9">
      <w:pPr>
        <w:pStyle w:val="Index1"/>
        <w:tabs>
          <w:tab w:val="right" w:leader="dot" w:pos="4166"/>
        </w:tabs>
        <w:rPr>
          <w:noProof/>
          <w:lang w:val="en-US"/>
        </w:rPr>
      </w:pPr>
      <w:r>
        <w:rPr>
          <w:noProof/>
          <w:lang w:val="en-US"/>
        </w:rPr>
        <w:t>Get-Request, 155</w:t>
      </w:r>
    </w:p>
    <w:p w14:paraId="3D943B26" w14:textId="77777777" w:rsidR="00DC4BE9" w:rsidRDefault="00DC4BE9">
      <w:pPr>
        <w:pStyle w:val="Index1"/>
        <w:tabs>
          <w:tab w:val="right" w:leader="dot" w:pos="4166"/>
        </w:tabs>
        <w:rPr>
          <w:noProof/>
          <w:lang w:val="en-US"/>
        </w:rPr>
      </w:pPr>
      <w:r>
        <w:rPr>
          <w:noProof/>
          <w:lang w:val="en-US"/>
        </w:rPr>
        <w:t>Get-Request-Next, 209</w:t>
      </w:r>
    </w:p>
    <w:p w14:paraId="7AAE05E1" w14:textId="77777777" w:rsidR="00DC4BE9" w:rsidRDefault="00DC4BE9">
      <w:pPr>
        <w:pStyle w:val="Index1"/>
        <w:tabs>
          <w:tab w:val="right" w:leader="dot" w:pos="4166"/>
        </w:tabs>
        <w:rPr>
          <w:noProof/>
          <w:lang w:val="en-US"/>
        </w:rPr>
      </w:pPr>
      <w:r>
        <w:rPr>
          <w:noProof/>
          <w:lang w:val="en-US"/>
        </w:rPr>
        <w:t>GET-REQUEST-NEXT, 154, 209, 211, 223</w:t>
      </w:r>
    </w:p>
    <w:p w14:paraId="01248A38" w14:textId="77777777" w:rsidR="00DC4BE9" w:rsidRDefault="00DC4BE9">
      <w:pPr>
        <w:pStyle w:val="Index1"/>
        <w:tabs>
          <w:tab w:val="right" w:leader="dot" w:pos="4166"/>
        </w:tabs>
        <w:rPr>
          <w:noProof/>
          <w:lang w:val="en-US"/>
        </w:rPr>
      </w:pPr>
      <w:r>
        <w:rPr>
          <w:noProof/>
          <w:lang w:val="en-US"/>
        </w:rPr>
        <w:t>Get-Request-Normal, 209</w:t>
      </w:r>
    </w:p>
    <w:p w14:paraId="71D73505" w14:textId="77777777" w:rsidR="00DC4BE9" w:rsidRDefault="00DC4BE9">
      <w:pPr>
        <w:pStyle w:val="Index1"/>
        <w:tabs>
          <w:tab w:val="right" w:leader="dot" w:pos="4166"/>
        </w:tabs>
        <w:rPr>
          <w:noProof/>
          <w:lang w:val="en-US"/>
        </w:rPr>
      </w:pPr>
      <w:r>
        <w:rPr>
          <w:noProof/>
          <w:lang w:val="en-US"/>
        </w:rPr>
        <w:t>GET-REQUEST-NORMAL, 154, 209, 223</w:t>
      </w:r>
    </w:p>
    <w:p w14:paraId="681A073D" w14:textId="77777777" w:rsidR="00DC4BE9" w:rsidRDefault="00DC4BE9">
      <w:pPr>
        <w:pStyle w:val="Index1"/>
        <w:tabs>
          <w:tab w:val="right" w:leader="dot" w:pos="4166"/>
        </w:tabs>
        <w:rPr>
          <w:noProof/>
          <w:lang w:val="en-US"/>
        </w:rPr>
      </w:pPr>
      <w:r>
        <w:rPr>
          <w:noProof/>
          <w:lang w:val="en-US"/>
        </w:rPr>
        <w:t>Get-Request-With-List, 209</w:t>
      </w:r>
    </w:p>
    <w:p w14:paraId="49948F4B" w14:textId="77777777" w:rsidR="00DC4BE9" w:rsidRDefault="00DC4BE9">
      <w:pPr>
        <w:pStyle w:val="Index1"/>
        <w:tabs>
          <w:tab w:val="right" w:leader="dot" w:pos="4166"/>
        </w:tabs>
        <w:rPr>
          <w:noProof/>
          <w:lang w:val="en-US"/>
        </w:rPr>
      </w:pPr>
      <w:r>
        <w:rPr>
          <w:noProof/>
          <w:lang w:val="en-US"/>
        </w:rPr>
        <w:t>GET-REQUEST-WITH-LIST, 154, 209, 223</w:t>
      </w:r>
    </w:p>
    <w:p w14:paraId="634A0BCE" w14:textId="77777777" w:rsidR="00DC4BE9" w:rsidRDefault="00DC4BE9">
      <w:pPr>
        <w:pStyle w:val="Index1"/>
        <w:tabs>
          <w:tab w:val="right" w:leader="dot" w:pos="4166"/>
        </w:tabs>
        <w:rPr>
          <w:noProof/>
          <w:lang w:val="en-US"/>
        </w:rPr>
      </w:pPr>
      <w:r>
        <w:rPr>
          <w:noProof/>
          <w:lang w:val="en-US"/>
        </w:rPr>
        <w:t>Get-Response, 155</w:t>
      </w:r>
    </w:p>
    <w:p w14:paraId="2AB3DCB1" w14:textId="77777777" w:rsidR="00DC4BE9" w:rsidRDefault="00DC4BE9">
      <w:pPr>
        <w:pStyle w:val="Index1"/>
        <w:tabs>
          <w:tab w:val="right" w:leader="dot" w:pos="4166"/>
        </w:tabs>
        <w:rPr>
          <w:noProof/>
          <w:lang w:val="en-US"/>
        </w:rPr>
      </w:pPr>
      <w:r>
        <w:rPr>
          <w:noProof/>
          <w:lang w:val="en-US"/>
        </w:rPr>
        <w:lastRenderedPageBreak/>
        <w:t>GET-RESPONSE-LAST-BLOCK, 154, 209, 223</w:t>
      </w:r>
    </w:p>
    <w:p w14:paraId="512639A2" w14:textId="77777777" w:rsidR="00DC4BE9" w:rsidRDefault="00DC4BE9">
      <w:pPr>
        <w:pStyle w:val="Index1"/>
        <w:tabs>
          <w:tab w:val="right" w:leader="dot" w:pos="4166"/>
        </w:tabs>
        <w:rPr>
          <w:noProof/>
          <w:lang w:val="en-US"/>
        </w:rPr>
      </w:pPr>
      <w:r>
        <w:rPr>
          <w:noProof/>
          <w:lang w:val="en-US"/>
        </w:rPr>
        <w:t>Get-Response-Normal, 209</w:t>
      </w:r>
    </w:p>
    <w:p w14:paraId="427DD2B2" w14:textId="77777777" w:rsidR="00DC4BE9" w:rsidRDefault="00DC4BE9">
      <w:pPr>
        <w:pStyle w:val="Index1"/>
        <w:tabs>
          <w:tab w:val="right" w:leader="dot" w:pos="4166"/>
        </w:tabs>
        <w:rPr>
          <w:noProof/>
          <w:lang w:val="en-US"/>
        </w:rPr>
      </w:pPr>
      <w:r>
        <w:rPr>
          <w:noProof/>
          <w:lang w:val="en-US"/>
        </w:rPr>
        <w:t>GET-RESPONSE-NORMAL, 154, 209, 223</w:t>
      </w:r>
    </w:p>
    <w:p w14:paraId="7008BE25" w14:textId="77777777" w:rsidR="00DC4BE9" w:rsidRDefault="00DC4BE9">
      <w:pPr>
        <w:pStyle w:val="Index1"/>
        <w:tabs>
          <w:tab w:val="right" w:leader="dot" w:pos="4166"/>
        </w:tabs>
        <w:rPr>
          <w:noProof/>
          <w:lang w:val="en-US"/>
        </w:rPr>
      </w:pPr>
      <w:r>
        <w:rPr>
          <w:noProof/>
          <w:lang w:val="en-US"/>
        </w:rPr>
        <w:t>GET-RESPONSE-ONE-BLOCK, 154, 209, 211, 223</w:t>
      </w:r>
    </w:p>
    <w:p w14:paraId="1A737639" w14:textId="77777777" w:rsidR="00DC4BE9" w:rsidRDefault="00DC4BE9">
      <w:pPr>
        <w:pStyle w:val="Index1"/>
        <w:tabs>
          <w:tab w:val="right" w:leader="dot" w:pos="4166"/>
        </w:tabs>
        <w:rPr>
          <w:noProof/>
          <w:lang w:val="en-US"/>
        </w:rPr>
      </w:pPr>
      <w:r>
        <w:rPr>
          <w:noProof/>
          <w:lang w:val="en-US"/>
        </w:rPr>
        <w:t>Get-Response-With-Datablock, 209</w:t>
      </w:r>
    </w:p>
    <w:p w14:paraId="5A8B2805" w14:textId="77777777" w:rsidR="00DC4BE9" w:rsidRDefault="00DC4BE9">
      <w:pPr>
        <w:pStyle w:val="Index1"/>
        <w:tabs>
          <w:tab w:val="right" w:leader="dot" w:pos="4166"/>
        </w:tabs>
        <w:rPr>
          <w:noProof/>
          <w:lang w:val="en-US"/>
        </w:rPr>
      </w:pPr>
      <w:r>
        <w:rPr>
          <w:noProof/>
          <w:lang w:val="en-US"/>
        </w:rPr>
        <w:t>Get-Response-With-List, 209</w:t>
      </w:r>
    </w:p>
    <w:p w14:paraId="278B3450" w14:textId="77777777" w:rsidR="00DC4BE9" w:rsidRDefault="00DC4BE9">
      <w:pPr>
        <w:pStyle w:val="Index1"/>
        <w:tabs>
          <w:tab w:val="right" w:leader="dot" w:pos="4166"/>
        </w:tabs>
        <w:rPr>
          <w:noProof/>
          <w:lang w:val="en-US"/>
        </w:rPr>
      </w:pPr>
      <w:r>
        <w:rPr>
          <w:noProof/>
          <w:lang w:val="en-US"/>
        </w:rPr>
        <w:t>GET-RESPONSE-WITH-LIST, 154, 209, 223</w:t>
      </w:r>
    </w:p>
    <w:p w14:paraId="2262BB81" w14:textId="77777777" w:rsidR="00DC4BE9" w:rsidRDefault="00DC4BE9">
      <w:pPr>
        <w:pStyle w:val="Index1"/>
        <w:tabs>
          <w:tab w:val="right" w:leader="dot" w:pos="4166"/>
        </w:tabs>
        <w:rPr>
          <w:noProof/>
          <w:lang w:val="en-US"/>
        </w:rPr>
      </w:pPr>
      <w:r>
        <w:rPr>
          <w:noProof/>
          <w:lang w:val="en-US"/>
        </w:rPr>
        <w:t>Global broadcast encryption key, GBEK, 94, 98</w:t>
      </w:r>
    </w:p>
    <w:p w14:paraId="40C0008E" w14:textId="77777777" w:rsidR="00DC4BE9" w:rsidRDefault="00DC4BE9">
      <w:pPr>
        <w:pStyle w:val="Index1"/>
        <w:tabs>
          <w:tab w:val="right" w:leader="dot" w:pos="4166"/>
        </w:tabs>
        <w:rPr>
          <w:noProof/>
          <w:lang w:val="en-US"/>
        </w:rPr>
      </w:pPr>
      <w:r>
        <w:rPr>
          <w:noProof/>
          <w:lang w:val="en-US"/>
        </w:rPr>
        <w:t>Global key, 94</w:t>
      </w:r>
    </w:p>
    <w:p w14:paraId="20E2265F" w14:textId="77777777" w:rsidR="00DC4BE9" w:rsidRDefault="00DC4BE9">
      <w:pPr>
        <w:pStyle w:val="Index1"/>
        <w:tabs>
          <w:tab w:val="right" w:leader="dot" w:pos="4166"/>
        </w:tabs>
        <w:rPr>
          <w:noProof/>
          <w:lang w:val="en-US"/>
        </w:rPr>
      </w:pPr>
      <w:r>
        <w:rPr>
          <w:noProof/>
          <w:lang w:val="en-US"/>
        </w:rPr>
        <w:t>Global unicast encryption key, GUEK, 94, 98</w:t>
      </w:r>
    </w:p>
    <w:p w14:paraId="1EE6DBBD" w14:textId="77777777" w:rsidR="00DC4BE9" w:rsidRDefault="00DC4BE9">
      <w:pPr>
        <w:pStyle w:val="Index1"/>
        <w:tabs>
          <w:tab w:val="right" w:leader="dot" w:pos="4166"/>
        </w:tabs>
        <w:rPr>
          <w:noProof/>
          <w:lang w:val="en-US"/>
        </w:rPr>
      </w:pPr>
      <w:r>
        <w:rPr>
          <w:noProof/>
          <w:lang w:val="en-US"/>
        </w:rPr>
        <w:t>Graceful release, 56</w:t>
      </w:r>
    </w:p>
    <w:p w14:paraId="1988913E" w14:textId="77777777" w:rsidR="00DC4BE9" w:rsidRDefault="00DC4BE9">
      <w:pPr>
        <w:pStyle w:val="Index1"/>
        <w:tabs>
          <w:tab w:val="right" w:leader="dot" w:pos="4166"/>
        </w:tabs>
        <w:rPr>
          <w:noProof/>
          <w:lang w:val="en-US"/>
        </w:rPr>
      </w:pPr>
      <w:r>
        <w:rPr>
          <w:noProof/>
          <w:lang w:val="en-US"/>
        </w:rPr>
        <w:t>Hash function, 74</w:t>
      </w:r>
    </w:p>
    <w:p w14:paraId="2738B81D" w14:textId="77777777" w:rsidR="00DC4BE9" w:rsidRDefault="00DC4BE9">
      <w:pPr>
        <w:pStyle w:val="Index1"/>
        <w:tabs>
          <w:tab w:val="right" w:leader="dot" w:pos="4166"/>
        </w:tabs>
        <w:rPr>
          <w:noProof/>
          <w:lang w:val="en-US"/>
        </w:rPr>
      </w:pPr>
      <w:r>
        <w:rPr>
          <w:noProof/>
          <w:lang w:val="en-US"/>
        </w:rPr>
        <w:t>Hash value, 75</w:t>
      </w:r>
    </w:p>
    <w:p w14:paraId="45FBFA0A" w14:textId="77777777" w:rsidR="00DC4BE9" w:rsidRDefault="00DC4BE9">
      <w:pPr>
        <w:pStyle w:val="Index1"/>
        <w:tabs>
          <w:tab w:val="right" w:leader="dot" w:pos="4166"/>
        </w:tabs>
        <w:rPr>
          <w:noProof/>
          <w:lang w:val="en-US"/>
        </w:rPr>
      </w:pPr>
      <w:r>
        <w:rPr>
          <w:noProof/>
          <w:lang w:val="en-US"/>
        </w:rPr>
        <w:t>HDLC based data link layer, 50</w:t>
      </w:r>
    </w:p>
    <w:p w14:paraId="6EB432BD" w14:textId="77777777" w:rsidR="00DC4BE9" w:rsidRDefault="00DC4BE9">
      <w:pPr>
        <w:pStyle w:val="Index1"/>
        <w:tabs>
          <w:tab w:val="right" w:leader="dot" w:pos="4166"/>
        </w:tabs>
        <w:rPr>
          <w:noProof/>
          <w:lang w:val="en-US"/>
        </w:rPr>
      </w:pPr>
      <w:r>
        <w:rPr>
          <w:noProof/>
          <w:lang w:val="en-US"/>
        </w:rPr>
        <w:t>Head End System, 313</w:t>
      </w:r>
    </w:p>
    <w:p w14:paraId="120B6616" w14:textId="77777777" w:rsidR="00DC4BE9" w:rsidRDefault="00DC4BE9">
      <w:pPr>
        <w:pStyle w:val="Index1"/>
        <w:tabs>
          <w:tab w:val="right" w:leader="dot" w:pos="4166"/>
        </w:tabs>
        <w:rPr>
          <w:noProof/>
          <w:lang w:val="en-US"/>
        </w:rPr>
      </w:pPr>
      <w:r>
        <w:rPr>
          <w:noProof/>
          <w:lang w:val="en-US"/>
        </w:rPr>
        <w:t>High Level Security authentication, 68</w:t>
      </w:r>
    </w:p>
    <w:p w14:paraId="5A582359" w14:textId="77777777" w:rsidR="00DC4BE9" w:rsidRDefault="00DC4BE9">
      <w:pPr>
        <w:pStyle w:val="Index1"/>
        <w:tabs>
          <w:tab w:val="right" w:leader="dot" w:pos="4166"/>
        </w:tabs>
        <w:rPr>
          <w:noProof/>
          <w:lang w:val="en-US"/>
        </w:rPr>
      </w:pPr>
      <w:r>
        <w:rPr>
          <w:noProof/>
          <w:lang w:val="en-US"/>
        </w:rPr>
        <w:t>HLS authentication, 132</w:t>
      </w:r>
    </w:p>
    <w:p w14:paraId="0250E082" w14:textId="77777777" w:rsidR="00DC4BE9" w:rsidRDefault="00DC4BE9">
      <w:pPr>
        <w:pStyle w:val="Index1"/>
        <w:tabs>
          <w:tab w:val="right" w:leader="dot" w:pos="4166"/>
        </w:tabs>
        <w:rPr>
          <w:noProof/>
          <w:lang w:val="en-US"/>
        </w:rPr>
      </w:pPr>
      <w:r>
        <w:rPr>
          <w:noProof/>
          <w:lang w:val="en-US"/>
        </w:rPr>
        <w:t>HLS authentication mechanism 3, MD5, 132</w:t>
      </w:r>
    </w:p>
    <w:p w14:paraId="73C1802A" w14:textId="77777777" w:rsidR="00DC4BE9" w:rsidRDefault="00DC4BE9">
      <w:pPr>
        <w:pStyle w:val="Index1"/>
        <w:tabs>
          <w:tab w:val="right" w:leader="dot" w:pos="4166"/>
        </w:tabs>
        <w:rPr>
          <w:noProof/>
          <w:lang w:val="en-US"/>
        </w:rPr>
      </w:pPr>
      <w:r>
        <w:rPr>
          <w:noProof/>
          <w:lang w:val="en-US"/>
        </w:rPr>
        <w:t>HLS authentication mechanism 4, SHA-1, 132</w:t>
      </w:r>
    </w:p>
    <w:p w14:paraId="615EBA27" w14:textId="77777777" w:rsidR="00DC4BE9" w:rsidRDefault="00DC4BE9">
      <w:pPr>
        <w:pStyle w:val="Index1"/>
        <w:tabs>
          <w:tab w:val="right" w:leader="dot" w:pos="4166"/>
        </w:tabs>
        <w:rPr>
          <w:noProof/>
          <w:lang w:val="en-US"/>
        </w:rPr>
      </w:pPr>
      <w:r>
        <w:rPr>
          <w:noProof/>
          <w:lang w:val="en-US"/>
        </w:rPr>
        <w:t>HLS authentication mechanism 5, GMAC, 133</w:t>
      </w:r>
    </w:p>
    <w:p w14:paraId="0A18547F" w14:textId="77777777" w:rsidR="00DC4BE9" w:rsidRDefault="00DC4BE9">
      <w:pPr>
        <w:pStyle w:val="Index1"/>
        <w:tabs>
          <w:tab w:val="right" w:leader="dot" w:pos="4166"/>
        </w:tabs>
        <w:rPr>
          <w:noProof/>
          <w:lang w:val="en-US"/>
        </w:rPr>
      </w:pPr>
      <w:r>
        <w:rPr>
          <w:noProof/>
          <w:lang w:val="en-US"/>
        </w:rPr>
        <w:t>HLS authentication mechanism 6, SHA-256, 132</w:t>
      </w:r>
    </w:p>
    <w:p w14:paraId="626E35F2" w14:textId="77777777" w:rsidR="00DC4BE9" w:rsidRDefault="00DC4BE9">
      <w:pPr>
        <w:pStyle w:val="Index1"/>
        <w:tabs>
          <w:tab w:val="right" w:leader="dot" w:pos="4166"/>
        </w:tabs>
        <w:rPr>
          <w:noProof/>
          <w:lang w:val="en-US"/>
        </w:rPr>
      </w:pPr>
      <w:r>
        <w:rPr>
          <w:noProof/>
          <w:lang w:val="en-US"/>
        </w:rPr>
        <w:t>HLS authentication mechanism 7, ECDSA, 132, 134</w:t>
      </w:r>
    </w:p>
    <w:p w14:paraId="39186C64" w14:textId="77777777" w:rsidR="00DC4BE9" w:rsidRDefault="00DC4BE9">
      <w:pPr>
        <w:pStyle w:val="Index1"/>
        <w:tabs>
          <w:tab w:val="right" w:leader="dot" w:pos="4166"/>
        </w:tabs>
        <w:rPr>
          <w:noProof/>
          <w:lang w:val="en-US"/>
        </w:rPr>
      </w:pPr>
      <w:r>
        <w:rPr>
          <w:noProof/>
          <w:lang w:val="en-US"/>
        </w:rPr>
        <w:t>HLS secret, 71</w:t>
      </w:r>
    </w:p>
    <w:p w14:paraId="79030C3F" w14:textId="77777777" w:rsidR="00DC4BE9" w:rsidRDefault="00DC4BE9">
      <w:pPr>
        <w:pStyle w:val="Index1"/>
        <w:tabs>
          <w:tab w:val="right" w:leader="dot" w:pos="4166"/>
        </w:tabs>
        <w:rPr>
          <w:noProof/>
          <w:lang w:val="en-US"/>
        </w:rPr>
      </w:pPr>
      <w:r>
        <w:rPr>
          <w:noProof/>
          <w:lang w:val="en-US"/>
        </w:rPr>
        <w:t>HTTP, 52</w:t>
      </w:r>
    </w:p>
    <w:p w14:paraId="04F9B783" w14:textId="77777777" w:rsidR="00DC4BE9" w:rsidRDefault="00DC4BE9">
      <w:pPr>
        <w:pStyle w:val="Index1"/>
        <w:tabs>
          <w:tab w:val="right" w:leader="dot" w:pos="4166"/>
        </w:tabs>
        <w:rPr>
          <w:noProof/>
          <w:lang w:val="en-US"/>
        </w:rPr>
      </w:pPr>
      <w:r>
        <w:rPr>
          <w:noProof/>
          <w:lang w:val="en-US"/>
        </w:rPr>
        <w:t>Identification, 67</w:t>
      </w:r>
    </w:p>
    <w:p w14:paraId="7B01E258" w14:textId="77777777" w:rsidR="00DC4BE9" w:rsidRDefault="00DC4BE9">
      <w:pPr>
        <w:pStyle w:val="Index1"/>
        <w:tabs>
          <w:tab w:val="right" w:leader="dot" w:pos="4166"/>
        </w:tabs>
        <w:rPr>
          <w:noProof/>
          <w:lang w:val="en-US"/>
        </w:rPr>
      </w:pPr>
      <w:r>
        <w:rPr>
          <w:noProof/>
          <w:lang w:val="en-US"/>
        </w:rPr>
        <w:t>Identification and addressing scheme, 310</w:t>
      </w:r>
    </w:p>
    <w:p w14:paraId="12554E4C" w14:textId="77777777" w:rsidR="00DC4BE9" w:rsidRDefault="00DC4BE9">
      <w:pPr>
        <w:pStyle w:val="Index1"/>
        <w:tabs>
          <w:tab w:val="right" w:leader="dot" w:pos="4166"/>
        </w:tabs>
        <w:rPr>
          <w:noProof/>
          <w:lang w:val="en-US"/>
        </w:rPr>
      </w:pPr>
      <w:r>
        <w:rPr>
          <w:noProof/>
          <w:lang w:val="en-US"/>
        </w:rPr>
        <w:t>Identified_Key_Options, 152</w:t>
      </w:r>
    </w:p>
    <w:p w14:paraId="6DA964B1" w14:textId="77777777" w:rsidR="00DC4BE9" w:rsidRDefault="00DC4BE9">
      <w:pPr>
        <w:pStyle w:val="Index1"/>
        <w:tabs>
          <w:tab w:val="right" w:leader="dot" w:pos="4166"/>
        </w:tabs>
        <w:rPr>
          <w:noProof/>
          <w:lang w:val="en-US"/>
        </w:rPr>
      </w:pPr>
      <w:r>
        <w:rPr>
          <w:noProof/>
          <w:lang w:val="en-US"/>
        </w:rPr>
        <w:t>identified-key, 97</w:t>
      </w:r>
    </w:p>
    <w:p w14:paraId="1688C527" w14:textId="77777777" w:rsidR="00DC4BE9" w:rsidRDefault="00DC4BE9">
      <w:pPr>
        <w:pStyle w:val="Index1"/>
        <w:tabs>
          <w:tab w:val="right" w:leader="dot" w:pos="4166"/>
        </w:tabs>
        <w:rPr>
          <w:noProof/>
          <w:lang w:val="en-US"/>
        </w:rPr>
      </w:pPr>
      <w:r>
        <w:rPr>
          <w:noProof/>
          <w:lang w:val="en-US"/>
        </w:rPr>
        <w:t>Identifying service invocations, 61</w:t>
      </w:r>
    </w:p>
    <w:p w14:paraId="18001D8C" w14:textId="77777777" w:rsidR="00DC4BE9" w:rsidRDefault="00DC4BE9">
      <w:pPr>
        <w:pStyle w:val="Index1"/>
        <w:tabs>
          <w:tab w:val="right" w:leader="dot" w:pos="4166"/>
        </w:tabs>
        <w:rPr>
          <w:noProof/>
          <w:lang w:val="en-US"/>
        </w:rPr>
      </w:pPr>
      <w:r>
        <w:rPr>
          <w:noProof/>
          <w:lang w:val="en-US"/>
        </w:rPr>
        <w:t>Implementation information, 141</w:t>
      </w:r>
    </w:p>
    <w:p w14:paraId="577A360F" w14:textId="77777777" w:rsidR="00DC4BE9" w:rsidRDefault="00DC4BE9">
      <w:pPr>
        <w:pStyle w:val="Index1"/>
        <w:tabs>
          <w:tab w:val="right" w:leader="dot" w:pos="4166"/>
        </w:tabs>
        <w:rPr>
          <w:noProof/>
          <w:lang w:val="en-US"/>
        </w:rPr>
      </w:pPr>
      <w:r>
        <w:rPr>
          <w:noProof/>
          <w:lang w:val="en-US"/>
        </w:rPr>
        <w:t>implementation-information, 193</w:t>
      </w:r>
    </w:p>
    <w:p w14:paraId="0678D21E" w14:textId="77777777" w:rsidR="00DC4BE9" w:rsidRDefault="00DC4BE9">
      <w:pPr>
        <w:pStyle w:val="Index1"/>
        <w:tabs>
          <w:tab w:val="right" w:leader="dot" w:pos="4166"/>
        </w:tabs>
        <w:rPr>
          <w:noProof/>
          <w:lang w:val="en-US"/>
        </w:rPr>
      </w:pPr>
      <w:r w:rsidRPr="004F4479">
        <w:rPr>
          <w:i/>
          <w:noProof/>
          <w:lang w:val="en-US"/>
        </w:rPr>
        <w:t>import_certificate</w:t>
      </w:r>
      <w:r>
        <w:rPr>
          <w:noProof/>
          <w:lang w:val="en-US"/>
        </w:rPr>
        <w:t xml:space="preserve"> method, 113, 114</w:t>
      </w:r>
    </w:p>
    <w:p w14:paraId="64217541" w14:textId="77777777" w:rsidR="00DC4BE9" w:rsidRDefault="00DC4BE9">
      <w:pPr>
        <w:pStyle w:val="Index1"/>
        <w:tabs>
          <w:tab w:val="right" w:leader="dot" w:pos="4166"/>
        </w:tabs>
        <w:rPr>
          <w:noProof/>
          <w:lang w:val="en-US"/>
        </w:rPr>
      </w:pPr>
      <w:r>
        <w:rPr>
          <w:noProof/>
          <w:lang w:val="en-US"/>
        </w:rPr>
        <w:t>InformationReport service, 47, 59, 184, 232</w:t>
      </w:r>
    </w:p>
    <w:p w14:paraId="729C2CD4" w14:textId="77777777" w:rsidR="00DC4BE9" w:rsidRDefault="00DC4BE9">
      <w:pPr>
        <w:pStyle w:val="Index1"/>
        <w:tabs>
          <w:tab w:val="right" w:leader="dot" w:pos="4166"/>
        </w:tabs>
        <w:rPr>
          <w:noProof/>
          <w:lang w:val="en-US"/>
        </w:rPr>
      </w:pPr>
      <w:r>
        <w:rPr>
          <w:noProof/>
          <w:lang w:val="en-US"/>
        </w:rPr>
        <w:t>InformationReport.request, 232</w:t>
      </w:r>
    </w:p>
    <w:p w14:paraId="6C70C8A2" w14:textId="77777777" w:rsidR="00DC4BE9" w:rsidRDefault="00DC4BE9">
      <w:pPr>
        <w:pStyle w:val="Index1"/>
        <w:tabs>
          <w:tab w:val="right" w:leader="dot" w:pos="4166"/>
        </w:tabs>
        <w:rPr>
          <w:noProof/>
          <w:lang w:val="en-US"/>
        </w:rPr>
      </w:pPr>
      <w:r>
        <w:rPr>
          <w:noProof/>
          <w:lang w:val="en-US"/>
        </w:rPr>
        <w:t>InformationReportRequest, 232</w:t>
      </w:r>
    </w:p>
    <w:p w14:paraId="3DCDE65D" w14:textId="77777777" w:rsidR="00DC4BE9" w:rsidRDefault="00DC4BE9">
      <w:pPr>
        <w:pStyle w:val="Index1"/>
        <w:tabs>
          <w:tab w:val="right" w:leader="dot" w:pos="4166"/>
        </w:tabs>
        <w:rPr>
          <w:noProof/>
          <w:lang w:val="en-US"/>
        </w:rPr>
      </w:pPr>
      <w:r>
        <w:rPr>
          <w:noProof/>
          <w:lang w:val="en-US"/>
        </w:rPr>
        <w:t>Initialization vector, 71, 77, 79, 80, 121</w:t>
      </w:r>
    </w:p>
    <w:p w14:paraId="1F0B4CD6" w14:textId="77777777" w:rsidR="00DC4BE9" w:rsidRDefault="00DC4BE9">
      <w:pPr>
        <w:pStyle w:val="Index1"/>
        <w:tabs>
          <w:tab w:val="right" w:leader="dot" w:pos="4166"/>
        </w:tabs>
        <w:rPr>
          <w:noProof/>
          <w:lang w:val="en-US"/>
        </w:rPr>
      </w:pPr>
      <w:r>
        <w:rPr>
          <w:noProof/>
          <w:lang w:val="en-US"/>
        </w:rPr>
        <w:t>Integer, 84</w:t>
      </w:r>
    </w:p>
    <w:p w14:paraId="0F8F796C" w14:textId="77777777" w:rsidR="00DC4BE9" w:rsidRDefault="00DC4BE9">
      <w:pPr>
        <w:pStyle w:val="Index1"/>
        <w:tabs>
          <w:tab w:val="right" w:leader="dot" w:pos="4166"/>
        </w:tabs>
        <w:rPr>
          <w:noProof/>
          <w:lang w:val="en-US"/>
        </w:rPr>
      </w:pPr>
      <w:r>
        <w:rPr>
          <w:noProof/>
          <w:lang w:val="en-US"/>
        </w:rPr>
        <w:t>Integrity, 76</w:t>
      </w:r>
    </w:p>
    <w:p w14:paraId="0E31E93F" w14:textId="77777777" w:rsidR="00DC4BE9" w:rsidRDefault="00DC4BE9">
      <w:pPr>
        <w:pStyle w:val="Index1"/>
        <w:tabs>
          <w:tab w:val="right" w:leader="dot" w:pos="4166"/>
        </w:tabs>
        <w:rPr>
          <w:noProof/>
          <w:lang w:val="en-US"/>
        </w:rPr>
      </w:pPr>
      <w:r>
        <w:rPr>
          <w:noProof/>
          <w:lang w:val="en-US"/>
        </w:rPr>
        <w:t>Interconnectivity, 53</w:t>
      </w:r>
    </w:p>
    <w:p w14:paraId="2BCDD487" w14:textId="77777777" w:rsidR="00DC4BE9" w:rsidRDefault="00DC4BE9">
      <w:pPr>
        <w:pStyle w:val="Index1"/>
        <w:tabs>
          <w:tab w:val="right" w:leader="dot" w:pos="4166"/>
        </w:tabs>
        <w:rPr>
          <w:noProof/>
          <w:lang w:val="en-US"/>
        </w:rPr>
      </w:pPr>
      <w:r>
        <w:rPr>
          <w:noProof/>
          <w:lang w:val="en-US"/>
        </w:rPr>
        <w:t>Interface class</w:t>
      </w:r>
    </w:p>
    <w:p w14:paraId="125F1331" w14:textId="77777777" w:rsidR="00DC4BE9" w:rsidRDefault="00DC4BE9">
      <w:pPr>
        <w:pStyle w:val="Index2"/>
        <w:tabs>
          <w:tab w:val="right" w:leader="dot" w:pos="4166"/>
        </w:tabs>
        <w:rPr>
          <w:noProof/>
          <w:lang w:val="en-US"/>
        </w:rPr>
      </w:pPr>
      <w:r>
        <w:rPr>
          <w:noProof/>
          <w:lang w:val="en-US"/>
        </w:rPr>
        <w:t>Communication media setup, 48</w:t>
      </w:r>
    </w:p>
    <w:p w14:paraId="646FF19A" w14:textId="77777777" w:rsidR="00DC4BE9" w:rsidRDefault="00DC4BE9">
      <w:pPr>
        <w:pStyle w:val="Index1"/>
        <w:tabs>
          <w:tab w:val="right" w:leader="dot" w:pos="4166"/>
        </w:tabs>
        <w:rPr>
          <w:noProof/>
          <w:lang w:val="en-US"/>
        </w:rPr>
      </w:pPr>
      <w:r>
        <w:rPr>
          <w:noProof/>
          <w:lang w:val="en-US"/>
        </w:rPr>
        <w:t>Interoperability, 53</w:t>
      </w:r>
    </w:p>
    <w:p w14:paraId="359480A1" w14:textId="77777777" w:rsidR="00DC4BE9" w:rsidRDefault="00DC4BE9">
      <w:pPr>
        <w:pStyle w:val="Index1"/>
        <w:tabs>
          <w:tab w:val="right" w:leader="dot" w:pos="4166"/>
        </w:tabs>
        <w:rPr>
          <w:noProof/>
          <w:lang w:val="en-US"/>
        </w:rPr>
      </w:pPr>
      <w:r>
        <w:rPr>
          <w:noProof/>
          <w:lang w:val="en-US"/>
        </w:rPr>
        <w:t>Invocation counter, 125</w:t>
      </w:r>
    </w:p>
    <w:p w14:paraId="1D17789B" w14:textId="77777777" w:rsidR="00DC4BE9" w:rsidRDefault="00DC4BE9">
      <w:pPr>
        <w:pStyle w:val="Index1"/>
        <w:tabs>
          <w:tab w:val="right" w:leader="dot" w:pos="4166"/>
        </w:tabs>
        <w:rPr>
          <w:noProof/>
          <w:lang w:val="en-US"/>
        </w:rPr>
      </w:pPr>
      <w:r>
        <w:rPr>
          <w:noProof/>
          <w:lang w:val="en-US"/>
        </w:rPr>
        <w:t>Invocation field, 80</w:t>
      </w:r>
    </w:p>
    <w:p w14:paraId="287A9D2A" w14:textId="77777777" w:rsidR="00DC4BE9" w:rsidRDefault="00DC4BE9">
      <w:pPr>
        <w:pStyle w:val="Index1"/>
        <w:tabs>
          <w:tab w:val="right" w:leader="dot" w:pos="4166"/>
        </w:tabs>
        <w:rPr>
          <w:noProof/>
          <w:lang w:val="en-US"/>
        </w:rPr>
      </w:pPr>
      <w:r>
        <w:rPr>
          <w:noProof/>
          <w:lang w:val="en-US"/>
        </w:rPr>
        <w:t>Invoke_Id, 61, 153, 156, 159, 211, 215, 216</w:t>
      </w:r>
    </w:p>
    <w:p w14:paraId="02EC1959" w14:textId="77777777" w:rsidR="00DC4BE9" w:rsidRDefault="00DC4BE9">
      <w:pPr>
        <w:pStyle w:val="Index1"/>
        <w:tabs>
          <w:tab w:val="right" w:leader="dot" w:pos="4166"/>
        </w:tabs>
        <w:rPr>
          <w:noProof/>
          <w:lang w:val="en-US"/>
        </w:rPr>
      </w:pPr>
      <w:r>
        <w:rPr>
          <w:noProof/>
          <w:lang w:val="en-US"/>
        </w:rPr>
        <w:t>Invoke-Id, long, 61</w:t>
      </w:r>
    </w:p>
    <w:p w14:paraId="36950A94" w14:textId="77777777" w:rsidR="00DC4BE9" w:rsidRDefault="00DC4BE9">
      <w:pPr>
        <w:pStyle w:val="Index1"/>
        <w:tabs>
          <w:tab w:val="right" w:leader="dot" w:pos="4166"/>
        </w:tabs>
        <w:rPr>
          <w:noProof/>
          <w:lang w:val="en-US"/>
        </w:rPr>
      </w:pPr>
      <w:r>
        <w:rPr>
          <w:noProof/>
          <w:lang w:val="en-US"/>
        </w:rPr>
        <w:t>Kernel functional unit, 190</w:t>
      </w:r>
    </w:p>
    <w:p w14:paraId="0EC39FCB" w14:textId="77777777" w:rsidR="00DC4BE9" w:rsidRDefault="00DC4BE9">
      <w:pPr>
        <w:pStyle w:val="Index1"/>
        <w:tabs>
          <w:tab w:val="right" w:leader="dot" w:pos="4166"/>
        </w:tabs>
        <w:rPr>
          <w:noProof/>
          <w:lang w:val="en-US"/>
        </w:rPr>
      </w:pPr>
      <w:r>
        <w:rPr>
          <w:noProof/>
          <w:lang w:val="en-US"/>
        </w:rPr>
        <w:t>Key agreement, 82, 86, 93, 98</w:t>
      </w:r>
    </w:p>
    <w:p w14:paraId="01D5F8EE" w14:textId="77777777" w:rsidR="00DC4BE9" w:rsidRDefault="00DC4BE9">
      <w:pPr>
        <w:pStyle w:val="Index1"/>
        <w:tabs>
          <w:tab w:val="right" w:leader="dot" w:pos="4166"/>
        </w:tabs>
        <w:rPr>
          <w:noProof/>
          <w:lang w:val="en-US"/>
        </w:rPr>
      </w:pPr>
      <w:r>
        <w:rPr>
          <w:noProof/>
          <w:lang w:val="en-US"/>
        </w:rPr>
        <w:t>Key agreement, Ephemeral Unified Model, 86</w:t>
      </w:r>
    </w:p>
    <w:p w14:paraId="08BB6F32" w14:textId="77777777" w:rsidR="00DC4BE9" w:rsidRDefault="00DC4BE9">
      <w:pPr>
        <w:pStyle w:val="Index1"/>
        <w:tabs>
          <w:tab w:val="right" w:leader="dot" w:pos="4166"/>
        </w:tabs>
        <w:rPr>
          <w:noProof/>
          <w:lang w:val="en-US"/>
        </w:rPr>
      </w:pPr>
      <w:r>
        <w:rPr>
          <w:noProof/>
          <w:lang w:val="en-US"/>
        </w:rPr>
        <w:t>Key agreement, One-Pass Diffie-Hellman, 88</w:t>
      </w:r>
    </w:p>
    <w:p w14:paraId="19A59581" w14:textId="77777777" w:rsidR="00DC4BE9" w:rsidRDefault="00DC4BE9">
      <w:pPr>
        <w:pStyle w:val="Index1"/>
        <w:tabs>
          <w:tab w:val="right" w:leader="dot" w:pos="4166"/>
        </w:tabs>
        <w:rPr>
          <w:noProof/>
          <w:lang w:val="en-US"/>
        </w:rPr>
      </w:pPr>
      <w:r>
        <w:rPr>
          <w:noProof/>
          <w:lang w:val="en-US"/>
        </w:rPr>
        <w:t>Key agreement, Static Unified Model, 89</w:t>
      </w:r>
    </w:p>
    <w:p w14:paraId="00653326" w14:textId="77777777" w:rsidR="00DC4BE9" w:rsidRDefault="00DC4BE9">
      <w:pPr>
        <w:pStyle w:val="Index1"/>
        <w:tabs>
          <w:tab w:val="right" w:leader="dot" w:pos="4166"/>
        </w:tabs>
        <w:rPr>
          <w:noProof/>
          <w:lang w:val="en-US"/>
        </w:rPr>
      </w:pPr>
      <w:r>
        <w:rPr>
          <w:noProof/>
          <w:lang w:val="en-US"/>
        </w:rPr>
        <w:t>Key derivation, 86</w:t>
      </w:r>
    </w:p>
    <w:p w14:paraId="4567F35C" w14:textId="77777777" w:rsidR="00DC4BE9" w:rsidRDefault="00DC4BE9">
      <w:pPr>
        <w:pStyle w:val="Index1"/>
        <w:tabs>
          <w:tab w:val="right" w:leader="dot" w:pos="4166"/>
        </w:tabs>
        <w:rPr>
          <w:noProof/>
          <w:lang w:val="en-US"/>
        </w:rPr>
      </w:pPr>
      <w:r>
        <w:rPr>
          <w:noProof/>
          <w:lang w:val="en-US"/>
        </w:rPr>
        <w:t>Key Derivation Function, 91</w:t>
      </w:r>
    </w:p>
    <w:p w14:paraId="3FEFFB9C" w14:textId="77777777" w:rsidR="00DC4BE9" w:rsidRDefault="00DC4BE9">
      <w:pPr>
        <w:pStyle w:val="Index1"/>
        <w:tabs>
          <w:tab w:val="right" w:leader="dot" w:pos="4166"/>
        </w:tabs>
        <w:rPr>
          <w:noProof/>
          <w:lang w:val="en-US"/>
        </w:rPr>
      </w:pPr>
      <w:r>
        <w:rPr>
          <w:noProof/>
          <w:lang w:val="en-US"/>
        </w:rPr>
        <w:t>Key Encrypting Key, KEK, 78, 81, 94, 98</w:t>
      </w:r>
    </w:p>
    <w:p w14:paraId="74945E6B" w14:textId="77777777" w:rsidR="00DC4BE9" w:rsidRDefault="00DC4BE9">
      <w:pPr>
        <w:pStyle w:val="Index1"/>
        <w:tabs>
          <w:tab w:val="right" w:leader="dot" w:pos="4166"/>
        </w:tabs>
        <w:rPr>
          <w:noProof/>
          <w:lang w:val="en-US"/>
        </w:rPr>
      </w:pPr>
      <w:r>
        <w:rPr>
          <w:noProof/>
          <w:lang w:val="en-US"/>
        </w:rPr>
        <w:t>Key identification, 97</w:t>
      </w:r>
    </w:p>
    <w:p w14:paraId="7AF72B66" w14:textId="77777777" w:rsidR="00DC4BE9" w:rsidRDefault="00DC4BE9">
      <w:pPr>
        <w:pStyle w:val="Index1"/>
        <w:tabs>
          <w:tab w:val="right" w:leader="dot" w:pos="4166"/>
        </w:tabs>
        <w:rPr>
          <w:noProof/>
          <w:lang w:val="en-US"/>
        </w:rPr>
      </w:pPr>
      <w:r>
        <w:rPr>
          <w:noProof/>
          <w:lang w:val="en-US"/>
        </w:rPr>
        <w:t>Key information, 96</w:t>
      </w:r>
    </w:p>
    <w:p w14:paraId="7748E40F" w14:textId="77777777" w:rsidR="00DC4BE9" w:rsidRDefault="00DC4BE9">
      <w:pPr>
        <w:pStyle w:val="Index1"/>
        <w:tabs>
          <w:tab w:val="right" w:leader="dot" w:pos="4166"/>
        </w:tabs>
        <w:rPr>
          <w:noProof/>
          <w:lang w:val="en-US"/>
        </w:rPr>
      </w:pPr>
      <w:r>
        <w:rPr>
          <w:noProof/>
          <w:lang w:val="en-US"/>
        </w:rPr>
        <w:t>Key pair generation, 100</w:t>
      </w:r>
    </w:p>
    <w:p w14:paraId="426204F7" w14:textId="77777777" w:rsidR="00DC4BE9" w:rsidRDefault="00DC4BE9">
      <w:pPr>
        <w:pStyle w:val="Index1"/>
        <w:tabs>
          <w:tab w:val="right" w:leader="dot" w:pos="4166"/>
        </w:tabs>
        <w:rPr>
          <w:noProof/>
          <w:lang w:val="en-US"/>
        </w:rPr>
      </w:pPr>
      <w:r>
        <w:rPr>
          <w:noProof/>
          <w:lang w:val="en-US"/>
        </w:rPr>
        <w:t>Key size, 93</w:t>
      </w:r>
    </w:p>
    <w:p w14:paraId="456558C3" w14:textId="77777777" w:rsidR="00DC4BE9" w:rsidRDefault="00DC4BE9">
      <w:pPr>
        <w:pStyle w:val="Index1"/>
        <w:tabs>
          <w:tab w:val="right" w:leader="dot" w:pos="4166"/>
        </w:tabs>
        <w:rPr>
          <w:noProof/>
          <w:lang w:val="en-US"/>
        </w:rPr>
      </w:pPr>
      <w:r>
        <w:rPr>
          <w:noProof/>
          <w:lang w:val="en-US"/>
        </w:rPr>
        <w:t>Key wrapping, 78, 93, 97</w:t>
      </w:r>
    </w:p>
    <w:p w14:paraId="5C0B134B" w14:textId="77777777" w:rsidR="00DC4BE9" w:rsidRDefault="00DC4BE9">
      <w:pPr>
        <w:pStyle w:val="Index1"/>
        <w:tabs>
          <w:tab w:val="right" w:leader="dot" w:pos="4166"/>
        </w:tabs>
        <w:rPr>
          <w:noProof/>
          <w:lang w:val="en-US"/>
        </w:rPr>
      </w:pPr>
      <w:r>
        <w:rPr>
          <w:noProof/>
          <w:lang w:val="en-US"/>
        </w:rPr>
        <w:t>Key wrapping key, 78</w:t>
      </w:r>
    </w:p>
    <w:p w14:paraId="2FF01803" w14:textId="77777777" w:rsidR="00DC4BE9" w:rsidRDefault="00DC4BE9">
      <w:pPr>
        <w:pStyle w:val="Index1"/>
        <w:tabs>
          <w:tab w:val="right" w:leader="dot" w:pos="4166"/>
        </w:tabs>
        <w:rPr>
          <w:noProof/>
          <w:lang w:val="en-US"/>
        </w:rPr>
      </w:pPr>
      <w:r w:rsidRPr="004F4479">
        <w:rPr>
          <w:i/>
          <w:noProof/>
          <w:lang w:val="en-US"/>
        </w:rPr>
        <w:t>key_agreement</w:t>
      </w:r>
      <w:r>
        <w:rPr>
          <w:noProof/>
          <w:lang w:val="en-US"/>
        </w:rPr>
        <w:t xml:space="preserve"> method, 98</w:t>
      </w:r>
    </w:p>
    <w:p w14:paraId="28D5F6EB" w14:textId="77777777" w:rsidR="00DC4BE9" w:rsidRDefault="00DC4BE9">
      <w:pPr>
        <w:pStyle w:val="Index1"/>
        <w:tabs>
          <w:tab w:val="right" w:leader="dot" w:pos="4166"/>
        </w:tabs>
        <w:rPr>
          <w:noProof/>
          <w:lang w:val="en-US"/>
        </w:rPr>
      </w:pPr>
      <w:r>
        <w:rPr>
          <w:noProof/>
          <w:lang w:val="en-US"/>
        </w:rPr>
        <w:t>Key_Info_Options, 152</w:t>
      </w:r>
    </w:p>
    <w:p w14:paraId="336E6851" w14:textId="77777777" w:rsidR="00DC4BE9" w:rsidRDefault="00DC4BE9">
      <w:pPr>
        <w:pStyle w:val="Index1"/>
        <w:tabs>
          <w:tab w:val="right" w:leader="dot" w:pos="4166"/>
        </w:tabs>
        <w:rPr>
          <w:noProof/>
          <w:lang w:val="en-US"/>
        </w:rPr>
      </w:pPr>
      <w:r>
        <w:rPr>
          <w:noProof/>
          <w:lang w:val="en-US"/>
        </w:rPr>
        <w:lastRenderedPageBreak/>
        <w:t>Key_set subfield, 120</w:t>
      </w:r>
    </w:p>
    <w:p w14:paraId="2DA4C830" w14:textId="77777777" w:rsidR="00DC4BE9" w:rsidRDefault="00DC4BE9">
      <w:pPr>
        <w:pStyle w:val="Index1"/>
        <w:tabs>
          <w:tab w:val="right" w:leader="dot" w:pos="4166"/>
        </w:tabs>
        <w:rPr>
          <w:noProof/>
          <w:lang w:val="en-US"/>
        </w:rPr>
      </w:pPr>
      <w:r w:rsidRPr="004F4479">
        <w:rPr>
          <w:i/>
          <w:noProof/>
          <w:lang w:val="en-US"/>
        </w:rPr>
        <w:t>key_transfer</w:t>
      </w:r>
      <w:r>
        <w:rPr>
          <w:noProof/>
          <w:lang w:val="en-US"/>
        </w:rPr>
        <w:t xml:space="preserve"> method, 98</w:t>
      </w:r>
    </w:p>
    <w:p w14:paraId="25A0AE55" w14:textId="77777777" w:rsidR="00DC4BE9" w:rsidRDefault="00DC4BE9">
      <w:pPr>
        <w:pStyle w:val="Index1"/>
        <w:tabs>
          <w:tab w:val="right" w:leader="dot" w:pos="4166"/>
        </w:tabs>
        <w:rPr>
          <w:noProof/>
          <w:lang w:val="en-US"/>
        </w:rPr>
      </w:pPr>
      <w:r>
        <w:rPr>
          <w:noProof/>
          <w:lang w:val="en-US"/>
        </w:rPr>
        <w:t>key-ciphered-data, 97</w:t>
      </w:r>
    </w:p>
    <w:p w14:paraId="204CC501" w14:textId="77777777" w:rsidR="00DC4BE9" w:rsidRDefault="00DC4BE9">
      <w:pPr>
        <w:pStyle w:val="Index1"/>
        <w:tabs>
          <w:tab w:val="right" w:leader="dot" w:pos="4166"/>
        </w:tabs>
        <w:rPr>
          <w:noProof/>
          <w:lang w:val="en-US"/>
        </w:rPr>
      </w:pPr>
      <w:r>
        <w:rPr>
          <w:noProof/>
          <w:lang w:val="en-US"/>
        </w:rPr>
        <w:t>key-info, 125</w:t>
      </w:r>
    </w:p>
    <w:p w14:paraId="3C2E6DD6" w14:textId="77777777" w:rsidR="00DC4BE9" w:rsidRDefault="00DC4BE9">
      <w:pPr>
        <w:pStyle w:val="Index1"/>
        <w:tabs>
          <w:tab w:val="right" w:leader="dot" w:pos="4166"/>
        </w:tabs>
        <w:rPr>
          <w:noProof/>
          <w:lang w:val="en-US"/>
        </w:rPr>
      </w:pPr>
      <w:r>
        <w:rPr>
          <w:noProof/>
          <w:lang w:val="en-US"/>
        </w:rPr>
        <w:t>key-parameters, 97</w:t>
      </w:r>
    </w:p>
    <w:p w14:paraId="5C38869A" w14:textId="77777777" w:rsidR="00DC4BE9" w:rsidRDefault="00DC4BE9">
      <w:pPr>
        <w:pStyle w:val="Index1"/>
        <w:tabs>
          <w:tab w:val="right" w:leader="dot" w:pos="4166"/>
        </w:tabs>
        <w:rPr>
          <w:noProof/>
          <w:lang w:val="en-US"/>
        </w:rPr>
      </w:pPr>
      <w:r>
        <w:rPr>
          <w:noProof/>
          <w:lang w:val="en-US"/>
        </w:rPr>
        <w:t>Last_Block, 155, 158, 161, 176, 180, 211, 214</w:t>
      </w:r>
    </w:p>
    <w:p w14:paraId="7F90B64E" w14:textId="77777777" w:rsidR="00DC4BE9" w:rsidRDefault="00DC4BE9">
      <w:pPr>
        <w:pStyle w:val="Index1"/>
        <w:tabs>
          <w:tab w:val="right" w:leader="dot" w:pos="4166"/>
        </w:tabs>
        <w:rPr>
          <w:noProof/>
          <w:lang w:val="en-US"/>
        </w:rPr>
      </w:pPr>
      <w:r w:rsidRPr="004F4479">
        <w:rPr>
          <w:noProof/>
          <w:highlight w:val="yellow"/>
          <w:lang w:val="en-US"/>
        </w:rPr>
        <w:t>last-block</w:t>
      </w:r>
      <w:r>
        <w:rPr>
          <w:noProof/>
          <w:lang w:val="en-US"/>
        </w:rPr>
        <w:t>, 247</w:t>
      </w:r>
    </w:p>
    <w:p w14:paraId="6DAED1E8" w14:textId="77777777" w:rsidR="00DC4BE9" w:rsidRDefault="00DC4BE9">
      <w:pPr>
        <w:pStyle w:val="Index1"/>
        <w:tabs>
          <w:tab w:val="right" w:leader="dot" w:pos="4166"/>
        </w:tabs>
        <w:rPr>
          <w:noProof/>
          <w:lang w:val="en-US"/>
        </w:rPr>
      </w:pPr>
      <w:r>
        <w:rPr>
          <w:noProof/>
          <w:lang w:val="en-US"/>
        </w:rPr>
        <w:t>LN/SN data transfer service mapping, 185</w:t>
      </w:r>
    </w:p>
    <w:p w14:paraId="66B7AFFC" w14:textId="77777777" w:rsidR="00DC4BE9" w:rsidRDefault="00DC4BE9">
      <w:pPr>
        <w:pStyle w:val="Index1"/>
        <w:tabs>
          <w:tab w:val="right" w:leader="dot" w:pos="4166"/>
        </w:tabs>
        <w:rPr>
          <w:noProof/>
          <w:lang w:val="en-US"/>
        </w:rPr>
      </w:pPr>
      <w:r>
        <w:rPr>
          <w:noProof/>
          <w:lang w:val="en-US"/>
        </w:rPr>
        <w:t>Local Network, 39</w:t>
      </w:r>
    </w:p>
    <w:p w14:paraId="2FE73662" w14:textId="77777777" w:rsidR="00DC4BE9" w:rsidRDefault="00DC4BE9">
      <w:pPr>
        <w:pStyle w:val="Index1"/>
        <w:tabs>
          <w:tab w:val="right" w:leader="dot" w:pos="4166"/>
        </w:tabs>
        <w:rPr>
          <w:noProof/>
          <w:lang w:val="en-US"/>
        </w:rPr>
      </w:pPr>
      <w:r>
        <w:rPr>
          <w:noProof/>
          <w:lang w:val="en-US"/>
        </w:rPr>
        <w:t>Local_or_Remote, 140, 145</w:t>
      </w:r>
    </w:p>
    <w:p w14:paraId="541E0D4A" w14:textId="77777777" w:rsidR="00DC4BE9" w:rsidRDefault="00DC4BE9">
      <w:pPr>
        <w:pStyle w:val="Index1"/>
        <w:tabs>
          <w:tab w:val="right" w:leader="dot" w:pos="4166"/>
        </w:tabs>
        <w:rPr>
          <w:noProof/>
          <w:lang w:val="en-US"/>
        </w:rPr>
      </w:pPr>
      <w:r>
        <w:rPr>
          <w:noProof/>
          <w:lang w:val="en-US"/>
        </w:rPr>
        <w:t>Logical device, 42, 50</w:t>
      </w:r>
    </w:p>
    <w:p w14:paraId="1FF0B8DC" w14:textId="77777777" w:rsidR="00DC4BE9" w:rsidRDefault="00DC4BE9">
      <w:pPr>
        <w:pStyle w:val="Index1"/>
        <w:tabs>
          <w:tab w:val="right" w:leader="dot" w:pos="4166"/>
        </w:tabs>
        <w:rPr>
          <w:noProof/>
          <w:lang w:val="en-US"/>
        </w:rPr>
      </w:pPr>
      <w:r>
        <w:rPr>
          <w:noProof/>
          <w:lang w:val="en-US"/>
        </w:rPr>
        <w:t>Logical Device Name, 44</w:t>
      </w:r>
    </w:p>
    <w:p w14:paraId="70F095C1" w14:textId="77777777" w:rsidR="00DC4BE9" w:rsidRDefault="00DC4BE9">
      <w:pPr>
        <w:pStyle w:val="Index1"/>
        <w:tabs>
          <w:tab w:val="right" w:leader="dot" w:pos="4166"/>
        </w:tabs>
        <w:rPr>
          <w:noProof/>
          <w:lang w:val="en-US"/>
        </w:rPr>
      </w:pPr>
      <w:r>
        <w:rPr>
          <w:noProof/>
          <w:lang w:val="en-US"/>
        </w:rPr>
        <w:t>Logical name, 60</w:t>
      </w:r>
    </w:p>
    <w:p w14:paraId="58ADF20A" w14:textId="77777777" w:rsidR="00DC4BE9" w:rsidRDefault="00DC4BE9">
      <w:pPr>
        <w:pStyle w:val="Index1"/>
        <w:tabs>
          <w:tab w:val="right" w:leader="dot" w:pos="4166"/>
        </w:tabs>
        <w:rPr>
          <w:noProof/>
          <w:lang w:val="en-US"/>
        </w:rPr>
      </w:pPr>
      <w:r>
        <w:rPr>
          <w:noProof/>
          <w:lang w:val="en-US"/>
        </w:rPr>
        <w:t>Logical Name referencing, 46, 57, 60</w:t>
      </w:r>
    </w:p>
    <w:p w14:paraId="242B5D40" w14:textId="77777777" w:rsidR="00DC4BE9" w:rsidRDefault="00DC4BE9">
      <w:pPr>
        <w:pStyle w:val="Index1"/>
        <w:tabs>
          <w:tab w:val="right" w:leader="dot" w:pos="4166"/>
        </w:tabs>
        <w:rPr>
          <w:noProof/>
          <w:lang w:val="en-US"/>
        </w:rPr>
      </w:pPr>
      <w:r>
        <w:rPr>
          <w:noProof/>
          <w:lang w:val="en-US"/>
        </w:rPr>
        <w:t>Long service parameters, 61</w:t>
      </w:r>
    </w:p>
    <w:p w14:paraId="2EA51E24" w14:textId="77777777" w:rsidR="00DC4BE9" w:rsidRDefault="00DC4BE9">
      <w:pPr>
        <w:pStyle w:val="Index1"/>
        <w:tabs>
          <w:tab w:val="right" w:leader="dot" w:pos="4166"/>
        </w:tabs>
        <w:rPr>
          <w:noProof/>
          <w:lang w:val="en-US"/>
        </w:rPr>
      </w:pPr>
      <w:r>
        <w:rPr>
          <w:noProof/>
          <w:lang w:val="en-US"/>
        </w:rPr>
        <w:t>Long_Invoke_Id, 163, 164</w:t>
      </w:r>
    </w:p>
    <w:p w14:paraId="0F822645" w14:textId="77777777" w:rsidR="00DC4BE9" w:rsidRDefault="00DC4BE9">
      <w:pPr>
        <w:pStyle w:val="Index1"/>
        <w:tabs>
          <w:tab w:val="right" w:leader="dot" w:pos="4166"/>
        </w:tabs>
        <w:rPr>
          <w:noProof/>
          <w:lang w:val="en-US"/>
        </w:rPr>
      </w:pPr>
      <w:r>
        <w:rPr>
          <w:noProof/>
          <w:lang w:val="en-US"/>
        </w:rPr>
        <w:t>Low Level Security authentication, 68</w:t>
      </w:r>
    </w:p>
    <w:p w14:paraId="0F02DAB8" w14:textId="77777777" w:rsidR="00DC4BE9" w:rsidRDefault="00DC4BE9">
      <w:pPr>
        <w:pStyle w:val="Index1"/>
        <w:tabs>
          <w:tab w:val="right" w:leader="dot" w:pos="4166"/>
        </w:tabs>
        <w:rPr>
          <w:noProof/>
          <w:lang w:val="en-US"/>
        </w:rPr>
      </w:pPr>
      <w:r>
        <w:rPr>
          <w:noProof/>
          <w:lang w:val="en-US"/>
        </w:rPr>
        <w:t>Management Logical Device, 43, 50, 312</w:t>
      </w:r>
    </w:p>
    <w:p w14:paraId="7B8D7A6A" w14:textId="77777777" w:rsidR="00DC4BE9" w:rsidRDefault="00DC4BE9">
      <w:pPr>
        <w:pStyle w:val="Index1"/>
        <w:tabs>
          <w:tab w:val="right" w:leader="dot" w:pos="4166"/>
        </w:tabs>
        <w:rPr>
          <w:noProof/>
          <w:lang w:val="en-US"/>
        </w:rPr>
      </w:pPr>
      <w:r>
        <w:rPr>
          <w:noProof/>
          <w:lang w:val="en-US"/>
        </w:rPr>
        <w:t>Master key, 94, 95, 98</w:t>
      </w:r>
    </w:p>
    <w:p w14:paraId="7D9E2FD6" w14:textId="77777777" w:rsidR="00DC4BE9" w:rsidRDefault="00DC4BE9">
      <w:pPr>
        <w:pStyle w:val="Index1"/>
        <w:tabs>
          <w:tab w:val="right" w:leader="dot" w:pos="4166"/>
        </w:tabs>
        <w:rPr>
          <w:noProof/>
          <w:lang w:val="en-US"/>
        </w:rPr>
      </w:pPr>
      <w:r>
        <w:rPr>
          <w:noProof/>
          <w:lang w:val="en-US"/>
        </w:rPr>
        <w:t>mechanism-name, 194</w:t>
      </w:r>
    </w:p>
    <w:p w14:paraId="389E2459" w14:textId="77777777" w:rsidR="00DC4BE9" w:rsidRDefault="00DC4BE9">
      <w:pPr>
        <w:pStyle w:val="Index1"/>
        <w:tabs>
          <w:tab w:val="right" w:leader="dot" w:pos="4166"/>
        </w:tabs>
        <w:rPr>
          <w:noProof/>
          <w:lang w:val="en-US"/>
        </w:rPr>
      </w:pPr>
      <w:r>
        <w:rPr>
          <w:noProof/>
          <w:lang w:val="en-US"/>
        </w:rPr>
        <w:t>Message Authentication Code, 77</w:t>
      </w:r>
    </w:p>
    <w:p w14:paraId="25E52AB3" w14:textId="77777777" w:rsidR="00DC4BE9" w:rsidRDefault="00DC4BE9">
      <w:pPr>
        <w:pStyle w:val="Index1"/>
        <w:tabs>
          <w:tab w:val="right" w:leader="dot" w:pos="4166"/>
        </w:tabs>
        <w:rPr>
          <w:noProof/>
          <w:lang w:val="en-US"/>
        </w:rPr>
      </w:pPr>
      <w:r>
        <w:rPr>
          <w:noProof/>
          <w:lang w:val="en-US"/>
        </w:rPr>
        <w:t>Message digest, 75</w:t>
      </w:r>
    </w:p>
    <w:p w14:paraId="63A3C9A0" w14:textId="77777777" w:rsidR="00DC4BE9" w:rsidRDefault="00DC4BE9">
      <w:pPr>
        <w:pStyle w:val="Index1"/>
        <w:tabs>
          <w:tab w:val="right" w:leader="dot" w:pos="4166"/>
        </w:tabs>
        <w:rPr>
          <w:noProof/>
          <w:lang w:val="en-US"/>
        </w:rPr>
      </w:pPr>
      <w:r>
        <w:rPr>
          <w:noProof/>
          <w:lang w:val="en-US"/>
        </w:rPr>
        <w:t>Message integrity, 78</w:t>
      </w:r>
    </w:p>
    <w:p w14:paraId="1D7AEC99" w14:textId="77777777" w:rsidR="00DC4BE9" w:rsidRDefault="00DC4BE9">
      <w:pPr>
        <w:pStyle w:val="Index1"/>
        <w:tabs>
          <w:tab w:val="right" w:leader="dot" w:pos="4166"/>
        </w:tabs>
        <w:rPr>
          <w:noProof/>
          <w:lang w:val="en-US"/>
        </w:rPr>
      </w:pPr>
      <w:r>
        <w:rPr>
          <w:noProof/>
          <w:lang w:val="en-US"/>
        </w:rPr>
        <w:t>Message security, client - server, 72</w:t>
      </w:r>
    </w:p>
    <w:p w14:paraId="0FD36B86" w14:textId="77777777" w:rsidR="00DC4BE9" w:rsidRDefault="00DC4BE9">
      <w:pPr>
        <w:pStyle w:val="Index1"/>
        <w:tabs>
          <w:tab w:val="right" w:leader="dot" w:pos="4166"/>
        </w:tabs>
        <w:rPr>
          <w:noProof/>
          <w:lang w:val="en-US"/>
        </w:rPr>
      </w:pPr>
      <w:r>
        <w:rPr>
          <w:noProof/>
          <w:lang w:val="en-US"/>
        </w:rPr>
        <w:t>Message security, end-to-end, 73</w:t>
      </w:r>
    </w:p>
    <w:p w14:paraId="3CD0A129" w14:textId="77777777" w:rsidR="00DC4BE9" w:rsidRDefault="00DC4BE9">
      <w:pPr>
        <w:pStyle w:val="Index1"/>
        <w:tabs>
          <w:tab w:val="right" w:leader="dot" w:pos="4166"/>
        </w:tabs>
        <w:rPr>
          <w:noProof/>
          <w:lang w:val="en-US"/>
        </w:rPr>
      </w:pPr>
      <w:r>
        <w:rPr>
          <w:noProof/>
          <w:lang w:val="en-US"/>
        </w:rPr>
        <w:t>Messaging patterns, 47</w:t>
      </w:r>
    </w:p>
    <w:p w14:paraId="2AC3858D" w14:textId="77777777" w:rsidR="00DC4BE9" w:rsidRDefault="00DC4BE9">
      <w:pPr>
        <w:pStyle w:val="Index1"/>
        <w:tabs>
          <w:tab w:val="right" w:leader="dot" w:pos="4166"/>
        </w:tabs>
        <w:rPr>
          <w:noProof/>
          <w:lang w:val="en-US"/>
        </w:rPr>
      </w:pPr>
      <w:r>
        <w:rPr>
          <w:noProof/>
          <w:lang w:val="en-US"/>
        </w:rPr>
        <w:t>Meter installation, 54</w:t>
      </w:r>
    </w:p>
    <w:p w14:paraId="29E73C07" w14:textId="77777777" w:rsidR="00DC4BE9" w:rsidRDefault="00DC4BE9">
      <w:pPr>
        <w:pStyle w:val="Index1"/>
        <w:tabs>
          <w:tab w:val="right" w:leader="dot" w:pos="4166"/>
        </w:tabs>
        <w:rPr>
          <w:noProof/>
          <w:lang w:val="en-US"/>
        </w:rPr>
      </w:pPr>
      <w:r>
        <w:rPr>
          <w:noProof/>
          <w:lang w:val="en-US"/>
        </w:rPr>
        <w:t>Metering equipment, 50</w:t>
      </w:r>
    </w:p>
    <w:p w14:paraId="26F6AF29" w14:textId="77777777" w:rsidR="00DC4BE9" w:rsidRDefault="00DC4BE9">
      <w:pPr>
        <w:pStyle w:val="Index1"/>
        <w:tabs>
          <w:tab w:val="right" w:leader="dot" w:pos="4166"/>
        </w:tabs>
        <w:rPr>
          <w:noProof/>
          <w:lang w:val="en-US"/>
        </w:rPr>
      </w:pPr>
      <w:r>
        <w:rPr>
          <w:noProof/>
          <w:lang w:val="en-US"/>
        </w:rPr>
        <w:t>mHLS authenticatin meccanism 5, GMAC), 132</w:t>
      </w:r>
    </w:p>
    <w:p w14:paraId="60AA90D5" w14:textId="77777777" w:rsidR="00DC4BE9" w:rsidRDefault="00DC4BE9">
      <w:pPr>
        <w:pStyle w:val="Index1"/>
        <w:tabs>
          <w:tab w:val="right" w:leader="dot" w:pos="4166"/>
        </w:tabs>
        <w:rPr>
          <w:noProof/>
          <w:lang w:val="en-US"/>
        </w:rPr>
      </w:pPr>
      <w:r>
        <w:rPr>
          <w:noProof/>
          <w:lang w:val="en-US"/>
        </w:rPr>
        <w:t>Multi-layer protection, 63, 72, 131</w:t>
      </w:r>
    </w:p>
    <w:p w14:paraId="0A832C86" w14:textId="77777777" w:rsidR="00DC4BE9" w:rsidRDefault="00DC4BE9">
      <w:pPr>
        <w:pStyle w:val="Index1"/>
        <w:tabs>
          <w:tab w:val="right" w:leader="dot" w:pos="4166"/>
        </w:tabs>
        <w:rPr>
          <w:noProof/>
          <w:lang w:val="en-US"/>
        </w:rPr>
      </w:pPr>
      <w:r>
        <w:rPr>
          <w:noProof/>
          <w:lang w:val="en-US"/>
        </w:rPr>
        <w:t>Multiple references, 59</w:t>
      </w:r>
    </w:p>
    <w:p w14:paraId="654FCECB" w14:textId="77777777" w:rsidR="00DC4BE9" w:rsidRDefault="00DC4BE9">
      <w:pPr>
        <w:pStyle w:val="Index1"/>
        <w:tabs>
          <w:tab w:val="right" w:leader="dot" w:pos="4166"/>
        </w:tabs>
        <w:rPr>
          <w:noProof/>
          <w:lang w:val="en-US"/>
        </w:rPr>
      </w:pPr>
      <w:r>
        <w:rPr>
          <w:noProof/>
          <w:lang w:val="en-US"/>
        </w:rPr>
        <w:t>Mutual authentication, 68</w:t>
      </w:r>
    </w:p>
    <w:p w14:paraId="41BD31D7" w14:textId="77777777" w:rsidR="00DC4BE9" w:rsidRDefault="00DC4BE9">
      <w:pPr>
        <w:pStyle w:val="Index1"/>
        <w:tabs>
          <w:tab w:val="right" w:leader="dot" w:pos="4166"/>
        </w:tabs>
        <w:rPr>
          <w:noProof/>
          <w:lang w:val="en-US"/>
        </w:rPr>
      </w:pPr>
      <w:r>
        <w:rPr>
          <w:noProof/>
          <w:lang w:val="en-US"/>
        </w:rPr>
        <w:t>Naming, 42</w:t>
      </w:r>
    </w:p>
    <w:p w14:paraId="122DD4C2" w14:textId="77777777" w:rsidR="00DC4BE9" w:rsidRDefault="00DC4BE9">
      <w:pPr>
        <w:pStyle w:val="Index1"/>
        <w:tabs>
          <w:tab w:val="right" w:leader="dot" w:pos="4166"/>
        </w:tabs>
        <w:rPr>
          <w:noProof/>
          <w:lang w:val="en-US"/>
        </w:rPr>
      </w:pPr>
      <w:r>
        <w:rPr>
          <w:noProof/>
          <w:lang w:val="en-US"/>
        </w:rPr>
        <w:t>Neighbourhood Network, 39</w:t>
      </w:r>
    </w:p>
    <w:p w14:paraId="0347CD2E" w14:textId="77777777" w:rsidR="00DC4BE9" w:rsidRDefault="00DC4BE9">
      <w:pPr>
        <w:pStyle w:val="Index1"/>
        <w:tabs>
          <w:tab w:val="right" w:leader="dot" w:pos="4166"/>
        </w:tabs>
        <w:rPr>
          <w:noProof/>
          <w:lang w:val="en-US"/>
        </w:rPr>
      </w:pPr>
      <w:r>
        <w:rPr>
          <w:noProof/>
          <w:lang w:val="en-US"/>
        </w:rPr>
        <w:t>NIST Concatenation KDF, 87</w:t>
      </w:r>
    </w:p>
    <w:p w14:paraId="749701C0" w14:textId="77777777" w:rsidR="00DC4BE9" w:rsidRDefault="00DC4BE9">
      <w:pPr>
        <w:pStyle w:val="Index1"/>
        <w:tabs>
          <w:tab w:val="right" w:leader="dot" w:pos="4166"/>
        </w:tabs>
        <w:rPr>
          <w:noProof/>
          <w:lang w:val="en-US"/>
        </w:rPr>
      </w:pPr>
      <w:r>
        <w:rPr>
          <w:noProof/>
          <w:lang w:val="en-US"/>
        </w:rPr>
        <w:t>Nonce, 79, 89</w:t>
      </w:r>
    </w:p>
    <w:p w14:paraId="602B0AC0" w14:textId="77777777" w:rsidR="00DC4BE9" w:rsidRDefault="00DC4BE9">
      <w:pPr>
        <w:pStyle w:val="Index1"/>
        <w:tabs>
          <w:tab w:val="right" w:leader="dot" w:pos="4166"/>
        </w:tabs>
        <w:rPr>
          <w:noProof/>
          <w:lang w:val="en-US"/>
        </w:rPr>
      </w:pPr>
      <w:r>
        <w:rPr>
          <w:noProof/>
          <w:lang w:val="en-US"/>
        </w:rPr>
        <w:t>Non-critical certificate extension, 104</w:t>
      </w:r>
    </w:p>
    <w:p w14:paraId="6E485D29" w14:textId="77777777" w:rsidR="00DC4BE9" w:rsidRDefault="00DC4BE9">
      <w:pPr>
        <w:pStyle w:val="Index1"/>
        <w:tabs>
          <w:tab w:val="right" w:leader="dot" w:pos="4166"/>
        </w:tabs>
        <w:rPr>
          <w:noProof/>
          <w:lang w:val="en-US"/>
        </w:rPr>
      </w:pPr>
      <w:r>
        <w:rPr>
          <w:noProof/>
          <w:lang w:val="en-US"/>
        </w:rPr>
        <w:t>Non-repudiation, 74, 82</w:t>
      </w:r>
    </w:p>
    <w:p w14:paraId="692ADFEF" w14:textId="77777777" w:rsidR="00DC4BE9" w:rsidRDefault="00DC4BE9">
      <w:pPr>
        <w:pStyle w:val="Index1"/>
        <w:tabs>
          <w:tab w:val="right" w:leader="dot" w:pos="4166"/>
        </w:tabs>
        <w:rPr>
          <w:noProof/>
          <w:lang w:val="en-US"/>
        </w:rPr>
      </w:pPr>
      <w:r>
        <w:rPr>
          <w:noProof/>
          <w:lang w:val="en-US"/>
        </w:rPr>
        <w:t>NSA Suite B, 93, 393</w:t>
      </w:r>
    </w:p>
    <w:p w14:paraId="2CDDBF59" w14:textId="77777777" w:rsidR="00DC4BE9" w:rsidRDefault="00DC4BE9">
      <w:pPr>
        <w:pStyle w:val="Index1"/>
        <w:tabs>
          <w:tab w:val="right" w:leader="dot" w:pos="4166"/>
        </w:tabs>
        <w:rPr>
          <w:noProof/>
          <w:lang w:val="en-US"/>
        </w:rPr>
      </w:pPr>
      <w:r>
        <w:rPr>
          <w:noProof/>
          <w:lang w:val="en-US"/>
        </w:rPr>
        <w:t>OBJECT IDENTIFIER, 107</w:t>
      </w:r>
    </w:p>
    <w:p w14:paraId="520285E8" w14:textId="77777777" w:rsidR="00DC4BE9" w:rsidRDefault="00DC4BE9">
      <w:pPr>
        <w:pStyle w:val="Index1"/>
        <w:tabs>
          <w:tab w:val="right" w:leader="dot" w:pos="4166"/>
        </w:tabs>
        <w:rPr>
          <w:noProof/>
          <w:lang w:val="en-US"/>
        </w:rPr>
      </w:pPr>
      <w:r>
        <w:rPr>
          <w:noProof/>
          <w:lang w:val="en-US"/>
        </w:rPr>
        <w:t>Octet String, 83</w:t>
      </w:r>
    </w:p>
    <w:p w14:paraId="45D8078C" w14:textId="77777777" w:rsidR="00DC4BE9" w:rsidRDefault="00DC4BE9">
      <w:pPr>
        <w:pStyle w:val="Index1"/>
        <w:tabs>
          <w:tab w:val="right" w:leader="dot" w:pos="4166"/>
        </w:tabs>
        <w:rPr>
          <w:noProof/>
          <w:lang w:val="en-US"/>
        </w:rPr>
      </w:pPr>
      <w:r>
        <w:rPr>
          <w:noProof/>
          <w:lang w:val="en-US"/>
        </w:rPr>
        <w:t>of Public Key Infrastructure, 101</w:t>
      </w:r>
    </w:p>
    <w:p w14:paraId="0BA65FC7" w14:textId="77777777" w:rsidR="00DC4BE9" w:rsidRDefault="00DC4BE9">
      <w:pPr>
        <w:pStyle w:val="Index1"/>
        <w:tabs>
          <w:tab w:val="right" w:leader="dot" w:pos="4166"/>
        </w:tabs>
        <w:rPr>
          <w:noProof/>
          <w:lang w:val="en-US"/>
        </w:rPr>
      </w:pPr>
      <w:r>
        <w:rPr>
          <w:noProof/>
          <w:lang w:val="en-US"/>
        </w:rPr>
        <w:t>One-Pass Diffie-Hellman, 86, 98, 127, 400</w:t>
      </w:r>
    </w:p>
    <w:p w14:paraId="08B50793" w14:textId="77777777" w:rsidR="00DC4BE9" w:rsidRDefault="00DC4BE9">
      <w:pPr>
        <w:pStyle w:val="Index1"/>
        <w:tabs>
          <w:tab w:val="right" w:leader="dot" w:pos="4166"/>
        </w:tabs>
        <w:rPr>
          <w:noProof/>
          <w:lang w:val="en-US"/>
        </w:rPr>
      </w:pPr>
      <w:r w:rsidRPr="004F4479">
        <w:rPr>
          <w:rFonts w:ascii="Courier New" w:hAnsi="Courier New" w:cs="Courier New"/>
          <w:noProof/>
          <w:lang w:val="en-US"/>
        </w:rPr>
        <w:t>Organization</w:t>
      </w:r>
      <w:r>
        <w:rPr>
          <w:noProof/>
          <w:lang w:val="en-US"/>
        </w:rPr>
        <w:t>, 106</w:t>
      </w:r>
    </w:p>
    <w:p w14:paraId="23F0414F" w14:textId="77777777" w:rsidR="00DC4BE9" w:rsidRDefault="00DC4BE9">
      <w:pPr>
        <w:pStyle w:val="Index1"/>
        <w:tabs>
          <w:tab w:val="right" w:leader="dot" w:pos="4166"/>
        </w:tabs>
        <w:rPr>
          <w:noProof/>
          <w:lang w:val="en-US"/>
        </w:rPr>
      </w:pPr>
      <w:r w:rsidRPr="004F4479">
        <w:rPr>
          <w:rFonts w:ascii="Courier New" w:hAnsi="Courier New" w:cs="Courier New"/>
          <w:noProof/>
          <w:lang w:val="en-US"/>
        </w:rPr>
        <w:t>Organizational Unit</w:t>
      </w:r>
      <w:r>
        <w:rPr>
          <w:noProof/>
          <w:lang w:val="en-US"/>
        </w:rPr>
        <w:t>, 106</w:t>
      </w:r>
    </w:p>
    <w:p w14:paraId="5306424C" w14:textId="77777777" w:rsidR="00DC4BE9" w:rsidRDefault="00DC4BE9">
      <w:pPr>
        <w:pStyle w:val="Index1"/>
        <w:tabs>
          <w:tab w:val="right" w:leader="dot" w:pos="4166"/>
        </w:tabs>
        <w:rPr>
          <w:noProof/>
          <w:lang w:val="en-US"/>
        </w:rPr>
      </w:pPr>
      <w:r>
        <w:rPr>
          <w:noProof/>
          <w:lang w:val="en-US"/>
        </w:rPr>
        <w:t>Originator, 72</w:t>
      </w:r>
    </w:p>
    <w:p w14:paraId="322A4C34" w14:textId="77777777" w:rsidR="00DC4BE9" w:rsidRDefault="00DC4BE9">
      <w:pPr>
        <w:pStyle w:val="Index1"/>
        <w:tabs>
          <w:tab w:val="right" w:leader="dot" w:pos="4166"/>
        </w:tabs>
        <w:rPr>
          <w:noProof/>
          <w:lang w:val="en-US"/>
        </w:rPr>
      </w:pPr>
      <w:r>
        <w:rPr>
          <w:noProof/>
          <w:lang w:val="en-US"/>
        </w:rPr>
        <w:t>Originator_System_Title, 131, 152</w:t>
      </w:r>
    </w:p>
    <w:p w14:paraId="1BBA44A1" w14:textId="77777777" w:rsidR="00DC4BE9" w:rsidRDefault="00DC4BE9">
      <w:pPr>
        <w:pStyle w:val="Index1"/>
        <w:tabs>
          <w:tab w:val="right" w:leader="dot" w:pos="4166"/>
        </w:tabs>
        <w:rPr>
          <w:noProof/>
          <w:lang w:val="en-US"/>
        </w:rPr>
      </w:pPr>
      <w:r>
        <w:rPr>
          <w:noProof/>
          <w:lang w:val="en-US"/>
        </w:rPr>
        <w:t>originator-system-title, 92, 125</w:t>
      </w:r>
    </w:p>
    <w:p w14:paraId="53E790E1" w14:textId="77777777" w:rsidR="00DC4BE9" w:rsidRDefault="00DC4BE9">
      <w:pPr>
        <w:pStyle w:val="Index1"/>
        <w:tabs>
          <w:tab w:val="right" w:leader="dot" w:pos="4166"/>
        </w:tabs>
        <w:rPr>
          <w:noProof/>
          <w:lang w:val="en-US"/>
        </w:rPr>
      </w:pPr>
      <w:r>
        <w:rPr>
          <w:noProof/>
          <w:lang w:val="en-US"/>
        </w:rPr>
        <w:t>OSI model, 40</w:t>
      </w:r>
    </w:p>
    <w:p w14:paraId="75ADF102" w14:textId="77777777" w:rsidR="00DC4BE9" w:rsidRDefault="00DC4BE9">
      <w:pPr>
        <w:pStyle w:val="Index1"/>
        <w:tabs>
          <w:tab w:val="right" w:leader="dot" w:pos="4166"/>
        </w:tabs>
        <w:rPr>
          <w:noProof/>
          <w:lang w:val="en-US"/>
        </w:rPr>
      </w:pPr>
      <w:r>
        <w:rPr>
          <w:noProof/>
          <w:lang w:val="en-US"/>
        </w:rPr>
        <w:t>Other input, 86</w:t>
      </w:r>
    </w:p>
    <w:p w14:paraId="2D03E1CC" w14:textId="77777777" w:rsidR="00DC4BE9" w:rsidRDefault="00DC4BE9">
      <w:pPr>
        <w:pStyle w:val="Index1"/>
        <w:tabs>
          <w:tab w:val="right" w:leader="dot" w:pos="4166"/>
        </w:tabs>
        <w:rPr>
          <w:noProof/>
          <w:lang w:val="en-US"/>
        </w:rPr>
      </w:pPr>
      <w:r>
        <w:rPr>
          <w:noProof/>
          <w:lang w:val="en-US"/>
        </w:rPr>
        <w:t>Other_Information, 152</w:t>
      </w:r>
    </w:p>
    <w:p w14:paraId="08FA238F" w14:textId="77777777" w:rsidR="00DC4BE9" w:rsidRDefault="00DC4BE9">
      <w:pPr>
        <w:pStyle w:val="Index1"/>
        <w:tabs>
          <w:tab w:val="right" w:leader="dot" w:pos="4166"/>
        </w:tabs>
        <w:rPr>
          <w:noProof/>
          <w:lang w:val="en-US"/>
        </w:rPr>
      </w:pPr>
      <w:r w:rsidRPr="004F4479">
        <w:rPr>
          <w:rFonts w:ascii="Times New Roman" w:hAnsi="Times New Roman" w:cs="Times New Roman"/>
          <w:i/>
          <w:noProof/>
          <w:lang w:val="en-US"/>
        </w:rPr>
        <w:t>OtherInfo</w:t>
      </w:r>
      <w:r>
        <w:rPr>
          <w:noProof/>
          <w:lang w:val="en-US"/>
        </w:rPr>
        <w:t>, 91</w:t>
      </w:r>
    </w:p>
    <w:p w14:paraId="7F32CD42" w14:textId="77777777" w:rsidR="00DC4BE9" w:rsidRDefault="00DC4BE9">
      <w:pPr>
        <w:pStyle w:val="Index1"/>
        <w:tabs>
          <w:tab w:val="right" w:leader="dot" w:pos="4166"/>
        </w:tabs>
        <w:rPr>
          <w:noProof/>
          <w:lang w:val="en-US"/>
        </w:rPr>
      </w:pPr>
      <w:r>
        <w:rPr>
          <w:noProof/>
          <w:lang w:val="en-US"/>
        </w:rPr>
        <w:t>other-information, 125</w:t>
      </w:r>
    </w:p>
    <w:p w14:paraId="5AF9528A" w14:textId="77777777" w:rsidR="00DC4BE9" w:rsidRDefault="00DC4BE9">
      <w:pPr>
        <w:pStyle w:val="Index1"/>
        <w:tabs>
          <w:tab w:val="right" w:leader="dot" w:pos="4166"/>
        </w:tabs>
        <w:rPr>
          <w:noProof/>
          <w:lang w:val="en-US"/>
        </w:rPr>
      </w:pPr>
      <w:r>
        <w:rPr>
          <w:noProof/>
          <w:lang w:val="en-US"/>
        </w:rPr>
        <w:t>Out of Band, 101</w:t>
      </w:r>
    </w:p>
    <w:p w14:paraId="29E051D3" w14:textId="77777777" w:rsidR="00DC4BE9" w:rsidRDefault="00DC4BE9">
      <w:pPr>
        <w:pStyle w:val="Index1"/>
        <w:tabs>
          <w:tab w:val="right" w:leader="dot" w:pos="4166"/>
        </w:tabs>
        <w:rPr>
          <w:noProof/>
          <w:lang w:val="en-US"/>
        </w:rPr>
      </w:pPr>
      <w:r>
        <w:rPr>
          <w:noProof/>
          <w:lang w:val="en-US"/>
        </w:rPr>
        <w:t>Parameterized access, 59</w:t>
      </w:r>
    </w:p>
    <w:p w14:paraId="1DAFCF64" w14:textId="77777777" w:rsidR="00DC4BE9" w:rsidRDefault="00DC4BE9">
      <w:pPr>
        <w:pStyle w:val="Index1"/>
        <w:tabs>
          <w:tab w:val="right" w:leader="dot" w:pos="4166"/>
        </w:tabs>
        <w:rPr>
          <w:noProof/>
          <w:lang w:val="en-US"/>
        </w:rPr>
      </w:pPr>
      <w:r>
        <w:rPr>
          <w:noProof/>
          <w:lang w:val="en-US"/>
        </w:rPr>
        <w:t>Parameterized_Access, 172, 175, 180, 182</w:t>
      </w:r>
    </w:p>
    <w:p w14:paraId="7CB3EA98" w14:textId="77777777" w:rsidR="00DC4BE9" w:rsidRDefault="00DC4BE9">
      <w:pPr>
        <w:pStyle w:val="Index1"/>
        <w:tabs>
          <w:tab w:val="right" w:leader="dot" w:pos="4166"/>
        </w:tabs>
        <w:rPr>
          <w:noProof/>
          <w:lang w:val="en-US"/>
        </w:rPr>
      </w:pPr>
      <w:r w:rsidRPr="004F4479">
        <w:rPr>
          <w:rFonts w:ascii="Times New Roman" w:hAnsi="Times New Roman" w:cs="Times New Roman"/>
          <w:i/>
          <w:noProof/>
          <w:lang w:val="en-US"/>
        </w:rPr>
        <w:t>PartyUInfo</w:t>
      </w:r>
      <w:r>
        <w:rPr>
          <w:noProof/>
          <w:lang w:val="en-US"/>
        </w:rPr>
        <w:t>, 92</w:t>
      </w:r>
    </w:p>
    <w:p w14:paraId="1D3BBD0F" w14:textId="77777777" w:rsidR="00DC4BE9" w:rsidRDefault="00DC4BE9">
      <w:pPr>
        <w:pStyle w:val="Index1"/>
        <w:tabs>
          <w:tab w:val="right" w:leader="dot" w:pos="4166"/>
        </w:tabs>
        <w:rPr>
          <w:noProof/>
          <w:lang w:val="en-US"/>
        </w:rPr>
      </w:pPr>
      <w:r w:rsidRPr="004F4479">
        <w:rPr>
          <w:rFonts w:ascii="Times New Roman" w:hAnsi="Times New Roman" w:cs="Times New Roman"/>
          <w:i/>
          <w:noProof/>
          <w:lang w:val="en-US"/>
        </w:rPr>
        <w:t>PartyVInfo</w:t>
      </w:r>
      <w:r>
        <w:rPr>
          <w:noProof/>
          <w:lang w:val="en-US"/>
        </w:rPr>
        <w:t>, 92</w:t>
      </w:r>
    </w:p>
    <w:p w14:paraId="17D0BB66" w14:textId="77777777" w:rsidR="00DC4BE9" w:rsidRDefault="00DC4BE9">
      <w:pPr>
        <w:pStyle w:val="Index1"/>
        <w:tabs>
          <w:tab w:val="right" w:leader="dot" w:pos="4166"/>
        </w:tabs>
        <w:rPr>
          <w:noProof/>
          <w:lang w:val="en-US"/>
        </w:rPr>
      </w:pPr>
      <w:r>
        <w:rPr>
          <w:noProof/>
          <w:lang w:val="en-US"/>
        </w:rPr>
        <w:t>Password, 70</w:t>
      </w:r>
    </w:p>
    <w:p w14:paraId="3DB1EE74" w14:textId="77777777" w:rsidR="00DC4BE9" w:rsidRDefault="00DC4BE9">
      <w:pPr>
        <w:pStyle w:val="Index1"/>
        <w:tabs>
          <w:tab w:val="right" w:leader="dot" w:pos="4166"/>
        </w:tabs>
        <w:rPr>
          <w:noProof/>
          <w:lang w:val="en-US"/>
        </w:rPr>
      </w:pPr>
      <w:r>
        <w:rPr>
          <w:noProof/>
          <w:lang w:val="en-US"/>
        </w:rPr>
        <w:t>Physical address, 50</w:t>
      </w:r>
    </w:p>
    <w:p w14:paraId="6E15AD08" w14:textId="77777777" w:rsidR="00DC4BE9" w:rsidRDefault="00DC4BE9">
      <w:pPr>
        <w:pStyle w:val="Index1"/>
        <w:tabs>
          <w:tab w:val="right" w:leader="dot" w:pos="4166"/>
        </w:tabs>
        <w:rPr>
          <w:noProof/>
          <w:lang w:val="en-US"/>
        </w:rPr>
      </w:pPr>
      <w:r>
        <w:rPr>
          <w:noProof/>
          <w:lang w:val="en-US"/>
        </w:rPr>
        <w:t>Physical device, 42, 50</w:t>
      </w:r>
    </w:p>
    <w:p w14:paraId="509C0464" w14:textId="77777777" w:rsidR="00DC4BE9" w:rsidRDefault="00DC4BE9">
      <w:pPr>
        <w:pStyle w:val="Index1"/>
        <w:tabs>
          <w:tab w:val="right" w:leader="dot" w:pos="4166"/>
        </w:tabs>
        <w:rPr>
          <w:noProof/>
          <w:lang w:val="en-US"/>
        </w:rPr>
      </w:pPr>
      <w:r>
        <w:rPr>
          <w:noProof/>
          <w:lang w:val="en-US"/>
        </w:rPr>
        <w:t>Physical layer, 50</w:t>
      </w:r>
    </w:p>
    <w:p w14:paraId="0C614D2B" w14:textId="77777777" w:rsidR="00DC4BE9" w:rsidRDefault="00DC4BE9">
      <w:pPr>
        <w:pStyle w:val="Index1"/>
        <w:tabs>
          <w:tab w:val="right" w:leader="dot" w:pos="4166"/>
        </w:tabs>
        <w:rPr>
          <w:noProof/>
          <w:lang w:val="en-US"/>
        </w:rPr>
      </w:pPr>
      <w:r>
        <w:rPr>
          <w:noProof/>
          <w:lang w:val="en-US"/>
        </w:rPr>
        <w:t>PKI architecture, 102</w:t>
      </w:r>
    </w:p>
    <w:p w14:paraId="0BDA2020" w14:textId="77777777" w:rsidR="00DC4BE9" w:rsidRDefault="00DC4BE9">
      <w:pPr>
        <w:pStyle w:val="Index1"/>
        <w:tabs>
          <w:tab w:val="right" w:leader="dot" w:pos="4166"/>
        </w:tabs>
        <w:rPr>
          <w:noProof/>
          <w:lang w:val="en-US"/>
        </w:rPr>
      </w:pPr>
      <w:r>
        <w:rPr>
          <w:noProof/>
          <w:lang w:val="en-US"/>
        </w:rPr>
        <w:lastRenderedPageBreak/>
        <w:t>Plaintext, 76, 79, 94, 121</w:t>
      </w:r>
    </w:p>
    <w:p w14:paraId="4A0F1343" w14:textId="77777777" w:rsidR="00DC4BE9" w:rsidRDefault="00DC4BE9">
      <w:pPr>
        <w:pStyle w:val="Index1"/>
        <w:tabs>
          <w:tab w:val="right" w:leader="dot" w:pos="4166"/>
        </w:tabs>
        <w:rPr>
          <w:noProof/>
          <w:lang w:val="en-US"/>
        </w:rPr>
      </w:pPr>
      <w:r>
        <w:rPr>
          <w:noProof/>
          <w:lang w:val="en-US"/>
        </w:rPr>
        <w:t>Port number, 52</w:t>
      </w:r>
    </w:p>
    <w:p w14:paraId="3F62CE8D" w14:textId="77777777" w:rsidR="00DC4BE9" w:rsidRDefault="00DC4BE9">
      <w:pPr>
        <w:pStyle w:val="Index1"/>
        <w:tabs>
          <w:tab w:val="right" w:leader="dot" w:pos="4166"/>
        </w:tabs>
        <w:rPr>
          <w:noProof/>
          <w:lang w:val="en-US"/>
        </w:rPr>
      </w:pPr>
      <w:r>
        <w:rPr>
          <w:noProof/>
          <w:lang w:val="en-US"/>
        </w:rPr>
        <w:t>Pre-established application association, 143</w:t>
      </w:r>
    </w:p>
    <w:p w14:paraId="4C9ACF90" w14:textId="77777777" w:rsidR="00DC4BE9" w:rsidRDefault="00DC4BE9">
      <w:pPr>
        <w:pStyle w:val="Index1"/>
        <w:tabs>
          <w:tab w:val="right" w:leader="dot" w:pos="4166"/>
        </w:tabs>
        <w:rPr>
          <w:noProof/>
          <w:lang w:val="en-US"/>
        </w:rPr>
      </w:pPr>
      <w:r>
        <w:rPr>
          <w:noProof/>
          <w:lang w:val="en-US"/>
        </w:rPr>
        <w:t>Presentation layer, 56</w:t>
      </w:r>
    </w:p>
    <w:p w14:paraId="6A19A712" w14:textId="77777777" w:rsidR="00DC4BE9" w:rsidRDefault="00DC4BE9">
      <w:pPr>
        <w:pStyle w:val="Index1"/>
        <w:tabs>
          <w:tab w:val="right" w:leader="dot" w:pos="4166"/>
        </w:tabs>
        <w:rPr>
          <w:noProof/>
          <w:lang w:val="en-US"/>
        </w:rPr>
      </w:pPr>
      <w:r>
        <w:rPr>
          <w:noProof/>
          <w:lang w:val="en-US"/>
        </w:rPr>
        <w:t>Priority, 61, 153, 156, 159, 164, 211, 215, 216</w:t>
      </w:r>
    </w:p>
    <w:p w14:paraId="752B3C9F" w14:textId="77777777" w:rsidR="00DC4BE9" w:rsidRDefault="00DC4BE9">
      <w:pPr>
        <w:pStyle w:val="Index1"/>
        <w:tabs>
          <w:tab w:val="right" w:leader="dot" w:pos="4166"/>
        </w:tabs>
        <w:rPr>
          <w:noProof/>
          <w:lang w:val="en-US"/>
        </w:rPr>
      </w:pPr>
      <w:r>
        <w:rPr>
          <w:noProof/>
          <w:lang w:val="en-US"/>
        </w:rPr>
        <w:t>Private key, 82, 86</w:t>
      </w:r>
    </w:p>
    <w:p w14:paraId="16C18CDC" w14:textId="77777777" w:rsidR="00DC4BE9" w:rsidRDefault="00DC4BE9">
      <w:pPr>
        <w:pStyle w:val="Index1"/>
        <w:tabs>
          <w:tab w:val="right" w:leader="dot" w:pos="4166"/>
        </w:tabs>
        <w:rPr>
          <w:noProof/>
          <w:lang w:val="en-US"/>
        </w:rPr>
      </w:pPr>
      <w:r>
        <w:rPr>
          <w:noProof/>
          <w:lang w:val="en-US"/>
        </w:rPr>
        <w:t>Processing_Option, 164</w:t>
      </w:r>
    </w:p>
    <w:p w14:paraId="1A459962" w14:textId="77777777" w:rsidR="00DC4BE9" w:rsidRDefault="00DC4BE9">
      <w:pPr>
        <w:pStyle w:val="Index1"/>
        <w:tabs>
          <w:tab w:val="right" w:leader="dot" w:pos="4166"/>
        </w:tabs>
        <w:rPr>
          <w:noProof/>
          <w:lang w:val="en-US"/>
        </w:rPr>
      </w:pPr>
      <w:r>
        <w:rPr>
          <w:noProof/>
          <w:lang w:val="en-US"/>
        </w:rPr>
        <w:t>proposed-conformance, 200</w:t>
      </w:r>
    </w:p>
    <w:p w14:paraId="7B1A06AF" w14:textId="77777777" w:rsidR="00DC4BE9" w:rsidRDefault="00DC4BE9">
      <w:pPr>
        <w:pStyle w:val="Index1"/>
        <w:tabs>
          <w:tab w:val="right" w:leader="dot" w:pos="4166"/>
        </w:tabs>
        <w:rPr>
          <w:noProof/>
          <w:lang w:val="en-US"/>
        </w:rPr>
      </w:pPr>
      <w:r>
        <w:rPr>
          <w:noProof/>
          <w:lang w:val="en-US"/>
        </w:rPr>
        <w:t>proposed-dlms-version-number, 200</w:t>
      </w:r>
    </w:p>
    <w:p w14:paraId="307F6FB8" w14:textId="77777777" w:rsidR="00DC4BE9" w:rsidRDefault="00DC4BE9">
      <w:pPr>
        <w:pStyle w:val="Index1"/>
        <w:tabs>
          <w:tab w:val="right" w:leader="dot" w:pos="4166"/>
        </w:tabs>
        <w:rPr>
          <w:noProof/>
          <w:lang w:val="en-US"/>
        </w:rPr>
      </w:pPr>
      <w:r>
        <w:rPr>
          <w:noProof/>
          <w:lang w:val="en-US"/>
        </w:rPr>
        <w:t>Protection_Element, 117, 150, 152</w:t>
      </w:r>
    </w:p>
    <w:p w14:paraId="23EDC155" w14:textId="77777777" w:rsidR="00DC4BE9" w:rsidRDefault="00DC4BE9">
      <w:pPr>
        <w:pStyle w:val="Index1"/>
        <w:tabs>
          <w:tab w:val="right" w:leader="dot" w:pos="4166"/>
        </w:tabs>
        <w:rPr>
          <w:noProof/>
          <w:lang w:val="en-US"/>
        </w:rPr>
      </w:pPr>
      <w:r>
        <w:rPr>
          <w:noProof/>
          <w:lang w:val="en-US"/>
        </w:rPr>
        <w:t>Protocol connection parameters, 140</w:t>
      </w:r>
    </w:p>
    <w:p w14:paraId="731EAB66" w14:textId="77777777" w:rsidR="00DC4BE9" w:rsidRDefault="00DC4BE9">
      <w:pPr>
        <w:pStyle w:val="Index1"/>
        <w:tabs>
          <w:tab w:val="right" w:leader="dot" w:pos="4166"/>
        </w:tabs>
        <w:rPr>
          <w:noProof/>
          <w:lang w:val="en-US"/>
        </w:rPr>
      </w:pPr>
      <w:r>
        <w:rPr>
          <w:noProof/>
          <w:lang w:val="en-US"/>
        </w:rPr>
        <w:t>Protocol identification service, 53</w:t>
      </w:r>
    </w:p>
    <w:p w14:paraId="7AA259DE" w14:textId="77777777" w:rsidR="00DC4BE9" w:rsidRDefault="00DC4BE9">
      <w:pPr>
        <w:pStyle w:val="Index1"/>
        <w:tabs>
          <w:tab w:val="right" w:leader="dot" w:pos="4166"/>
        </w:tabs>
        <w:rPr>
          <w:noProof/>
          <w:lang w:val="en-US"/>
        </w:rPr>
      </w:pPr>
      <w:r>
        <w:rPr>
          <w:noProof/>
          <w:lang w:val="en-US"/>
        </w:rPr>
        <w:t>protocol-version, 193</w:t>
      </w:r>
    </w:p>
    <w:p w14:paraId="415E968E" w14:textId="77777777" w:rsidR="00DC4BE9" w:rsidRDefault="00DC4BE9">
      <w:pPr>
        <w:pStyle w:val="Index1"/>
        <w:tabs>
          <w:tab w:val="right" w:leader="dot" w:pos="4166"/>
        </w:tabs>
        <w:rPr>
          <w:noProof/>
          <w:lang w:val="en-US"/>
        </w:rPr>
      </w:pPr>
      <w:r>
        <w:rPr>
          <w:noProof/>
          <w:lang w:val="en-US"/>
        </w:rPr>
        <w:t>Public attribute, 59</w:t>
      </w:r>
    </w:p>
    <w:p w14:paraId="64C297A1" w14:textId="77777777" w:rsidR="00DC4BE9" w:rsidRDefault="00DC4BE9">
      <w:pPr>
        <w:pStyle w:val="Index1"/>
        <w:tabs>
          <w:tab w:val="right" w:leader="dot" w:pos="4166"/>
        </w:tabs>
        <w:rPr>
          <w:noProof/>
          <w:lang w:val="en-US"/>
        </w:rPr>
      </w:pPr>
      <w:r>
        <w:rPr>
          <w:noProof/>
          <w:lang w:val="en-US"/>
        </w:rPr>
        <w:t>Public Client, 43, 50, 54, 312</w:t>
      </w:r>
    </w:p>
    <w:p w14:paraId="183FF7B9" w14:textId="77777777" w:rsidR="00DC4BE9" w:rsidRDefault="00DC4BE9">
      <w:pPr>
        <w:pStyle w:val="Index1"/>
        <w:tabs>
          <w:tab w:val="right" w:leader="dot" w:pos="4166"/>
        </w:tabs>
        <w:rPr>
          <w:noProof/>
          <w:lang w:val="en-US"/>
        </w:rPr>
      </w:pPr>
      <w:r>
        <w:rPr>
          <w:noProof/>
          <w:lang w:val="en-US"/>
        </w:rPr>
        <w:t>Public key, 82, 86</w:t>
      </w:r>
    </w:p>
    <w:p w14:paraId="690F2DD3" w14:textId="77777777" w:rsidR="00DC4BE9" w:rsidRDefault="00DC4BE9">
      <w:pPr>
        <w:pStyle w:val="Index1"/>
        <w:tabs>
          <w:tab w:val="right" w:leader="dot" w:pos="4166"/>
        </w:tabs>
        <w:rPr>
          <w:noProof/>
          <w:lang w:val="en-US"/>
        </w:rPr>
      </w:pPr>
      <w:r>
        <w:rPr>
          <w:noProof/>
          <w:lang w:val="en-US"/>
        </w:rPr>
        <w:t>Public key algorithm, 74, 82, 100</w:t>
      </w:r>
    </w:p>
    <w:p w14:paraId="065DEBA5" w14:textId="77777777" w:rsidR="00DC4BE9" w:rsidRDefault="00DC4BE9">
      <w:pPr>
        <w:pStyle w:val="Index1"/>
        <w:tabs>
          <w:tab w:val="right" w:leader="dot" w:pos="4166"/>
        </w:tabs>
        <w:rPr>
          <w:noProof/>
          <w:lang w:val="en-US"/>
        </w:rPr>
      </w:pPr>
      <w:r>
        <w:rPr>
          <w:noProof/>
          <w:lang w:val="en-US"/>
        </w:rPr>
        <w:t>Public key certificate, 100</w:t>
      </w:r>
    </w:p>
    <w:p w14:paraId="5C25D34F" w14:textId="77777777" w:rsidR="00DC4BE9" w:rsidRDefault="00DC4BE9">
      <w:pPr>
        <w:pStyle w:val="Index1"/>
        <w:tabs>
          <w:tab w:val="right" w:leader="dot" w:pos="4166"/>
        </w:tabs>
        <w:rPr>
          <w:noProof/>
          <w:lang w:val="en-US"/>
        </w:rPr>
      </w:pPr>
      <w:r>
        <w:rPr>
          <w:noProof/>
          <w:lang w:val="en-US"/>
        </w:rPr>
        <w:t>Public key infrastructure, 101</w:t>
      </w:r>
    </w:p>
    <w:p w14:paraId="32286AA5" w14:textId="77777777" w:rsidR="00DC4BE9" w:rsidRDefault="00DC4BE9">
      <w:pPr>
        <w:pStyle w:val="Index1"/>
        <w:tabs>
          <w:tab w:val="right" w:leader="dot" w:pos="4166"/>
        </w:tabs>
        <w:rPr>
          <w:noProof/>
          <w:lang w:val="en-US"/>
        </w:rPr>
      </w:pPr>
      <w:r>
        <w:rPr>
          <w:noProof/>
          <w:lang w:val="en-US"/>
        </w:rPr>
        <w:t>Pull operation, 47, 315</w:t>
      </w:r>
    </w:p>
    <w:p w14:paraId="539019D3" w14:textId="77777777" w:rsidR="00DC4BE9" w:rsidRDefault="00DC4BE9">
      <w:pPr>
        <w:pStyle w:val="Index1"/>
        <w:tabs>
          <w:tab w:val="right" w:leader="dot" w:pos="4166"/>
        </w:tabs>
        <w:rPr>
          <w:noProof/>
          <w:lang w:val="en-US"/>
        </w:rPr>
      </w:pPr>
      <w:r>
        <w:rPr>
          <w:noProof/>
          <w:lang w:val="en-US"/>
        </w:rPr>
        <w:t>Push operation, 47, 59, 74, 316</w:t>
      </w:r>
    </w:p>
    <w:p w14:paraId="5A3BA458" w14:textId="77777777" w:rsidR="00DC4BE9" w:rsidRDefault="00DC4BE9">
      <w:pPr>
        <w:pStyle w:val="Index1"/>
        <w:tabs>
          <w:tab w:val="right" w:leader="dot" w:pos="4166"/>
        </w:tabs>
        <w:rPr>
          <w:noProof/>
          <w:lang w:val="en-US"/>
        </w:rPr>
      </w:pPr>
      <w:r>
        <w:rPr>
          <w:noProof/>
          <w:lang w:val="en-US"/>
        </w:rPr>
        <w:t>Push setup object, 197</w:t>
      </w:r>
    </w:p>
    <w:p w14:paraId="3D1CA500" w14:textId="77777777" w:rsidR="00DC4BE9" w:rsidRDefault="00DC4BE9">
      <w:pPr>
        <w:pStyle w:val="Index1"/>
        <w:tabs>
          <w:tab w:val="right" w:leader="dot" w:pos="4166"/>
        </w:tabs>
        <w:rPr>
          <w:noProof/>
          <w:lang w:val="en-US"/>
        </w:rPr>
      </w:pPr>
      <w:r>
        <w:rPr>
          <w:noProof/>
          <w:lang w:val="en-US"/>
        </w:rPr>
        <w:t>Random number generation, 93</w:t>
      </w:r>
    </w:p>
    <w:p w14:paraId="0EF2D376" w14:textId="77777777" w:rsidR="00DC4BE9" w:rsidRDefault="00DC4BE9">
      <w:pPr>
        <w:pStyle w:val="Index1"/>
        <w:tabs>
          <w:tab w:val="right" w:leader="dot" w:pos="4166"/>
        </w:tabs>
        <w:rPr>
          <w:noProof/>
          <w:lang w:val="en-US"/>
        </w:rPr>
      </w:pPr>
      <w:r>
        <w:rPr>
          <w:noProof/>
          <w:lang w:val="en-US"/>
        </w:rPr>
        <w:t>Raw_Data, 155, 158, 161, 176, 214</w:t>
      </w:r>
    </w:p>
    <w:p w14:paraId="14A6FCE8" w14:textId="77777777" w:rsidR="00DC4BE9" w:rsidRDefault="00DC4BE9">
      <w:pPr>
        <w:pStyle w:val="Index1"/>
        <w:tabs>
          <w:tab w:val="right" w:leader="dot" w:pos="4166"/>
        </w:tabs>
        <w:rPr>
          <w:noProof/>
          <w:lang w:val="en-US"/>
        </w:rPr>
      </w:pPr>
      <w:r>
        <w:rPr>
          <w:noProof/>
          <w:lang w:val="en-US"/>
        </w:rPr>
        <w:t>Read service, 58, 173, 223</w:t>
      </w:r>
    </w:p>
    <w:p w14:paraId="65411C1B" w14:textId="77777777" w:rsidR="00DC4BE9" w:rsidRDefault="00DC4BE9">
      <w:pPr>
        <w:pStyle w:val="Index1"/>
        <w:tabs>
          <w:tab w:val="right" w:leader="dot" w:pos="4166"/>
        </w:tabs>
        <w:rPr>
          <w:noProof/>
          <w:lang w:val="en-US"/>
        </w:rPr>
      </w:pPr>
      <w:r>
        <w:rPr>
          <w:noProof/>
          <w:lang w:val="en-US"/>
        </w:rPr>
        <w:t>Read.confirm, 178</w:t>
      </w:r>
    </w:p>
    <w:p w14:paraId="0DE0311F" w14:textId="77777777" w:rsidR="00DC4BE9" w:rsidRDefault="00DC4BE9">
      <w:pPr>
        <w:pStyle w:val="Index1"/>
        <w:tabs>
          <w:tab w:val="right" w:leader="dot" w:pos="4166"/>
        </w:tabs>
        <w:rPr>
          <w:noProof/>
          <w:lang w:val="en-US"/>
        </w:rPr>
      </w:pPr>
      <w:r>
        <w:rPr>
          <w:noProof/>
          <w:lang w:val="en-US"/>
        </w:rPr>
        <w:t>Read.indication, 178</w:t>
      </w:r>
    </w:p>
    <w:p w14:paraId="6CC928A8" w14:textId="77777777" w:rsidR="00DC4BE9" w:rsidRDefault="00DC4BE9">
      <w:pPr>
        <w:pStyle w:val="Index1"/>
        <w:tabs>
          <w:tab w:val="right" w:leader="dot" w:pos="4166"/>
        </w:tabs>
        <w:rPr>
          <w:noProof/>
          <w:lang w:val="en-US"/>
        </w:rPr>
      </w:pPr>
      <w:r>
        <w:rPr>
          <w:noProof/>
          <w:lang w:val="en-US"/>
        </w:rPr>
        <w:t>Read.request, 178</w:t>
      </w:r>
    </w:p>
    <w:p w14:paraId="7C29B049" w14:textId="77777777" w:rsidR="00DC4BE9" w:rsidRDefault="00DC4BE9">
      <w:pPr>
        <w:pStyle w:val="Index1"/>
        <w:tabs>
          <w:tab w:val="right" w:leader="dot" w:pos="4166"/>
        </w:tabs>
        <w:rPr>
          <w:noProof/>
          <w:lang w:val="en-US"/>
        </w:rPr>
      </w:pPr>
      <w:r>
        <w:rPr>
          <w:noProof/>
          <w:lang w:val="en-US"/>
        </w:rPr>
        <w:t>Read.response, 178</w:t>
      </w:r>
    </w:p>
    <w:p w14:paraId="665CD914" w14:textId="77777777" w:rsidR="00DC4BE9" w:rsidRDefault="00DC4BE9">
      <w:pPr>
        <w:pStyle w:val="Index1"/>
        <w:tabs>
          <w:tab w:val="right" w:leader="dot" w:pos="4166"/>
        </w:tabs>
        <w:rPr>
          <w:noProof/>
          <w:lang w:val="en-US"/>
        </w:rPr>
      </w:pPr>
      <w:r>
        <w:rPr>
          <w:noProof/>
          <w:lang w:val="en-US"/>
        </w:rPr>
        <w:t>Read_Data_Block_Access, 172, 175</w:t>
      </w:r>
    </w:p>
    <w:p w14:paraId="1300B826" w14:textId="77777777" w:rsidR="00DC4BE9" w:rsidRDefault="00DC4BE9">
      <w:pPr>
        <w:pStyle w:val="Index1"/>
        <w:tabs>
          <w:tab w:val="right" w:leader="dot" w:pos="4166"/>
        </w:tabs>
        <w:rPr>
          <w:noProof/>
          <w:lang w:val="en-US"/>
        </w:rPr>
      </w:pPr>
      <w:r>
        <w:rPr>
          <w:noProof/>
          <w:lang w:val="en-US"/>
        </w:rPr>
        <w:t>ReadRequest, 178, 223, 224</w:t>
      </w:r>
    </w:p>
    <w:p w14:paraId="1DA54227" w14:textId="77777777" w:rsidR="00DC4BE9" w:rsidRDefault="00DC4BE9">
      <w:pPr>
        <w:pStyle w:val="Index1"/>
        <w:tabs>
          <w:tab w:val="right" w:leader="dot" w:pos="4166"/>
        </w:tabs>
        <w:rPr>
          <w:noProof/>
          <w:lang w:val="en-US"/>
        </w:rPr>
      </w:pPr>
      <w:r>
        <w:rPr>
          <w:noProof/>
          <w:lang w:val="en-US"/>
        </w:rPr>
        <w:t>ReadResponse, 177, 178, 223, 225</w:t>
      </w:r>
    </w:p>
    <w:p w14:paraId="67E79C6B" w14:textId="77777777" w:rsidR="00DC4BE9" w:rsidRDefault="00DC4BE9">
      <w:pPr>
        <w:pStyle w:val="Index1"/>
        <w:tabs>
          <w:tab w:val="right" w:leader="dot" w:pos="4166"/>
        </w:tabs>
        <w:rPr>
          <w:noProof/>
          <w:lang w:val="en-US"/>
        </w:rPr>
      </w:pPr>
      <w:r w:rsidRPr="004F4479">
        <w:rPr>
          <w:noProof/>
          <w:color w:val="000000"/>
          <w:lang w:val="en-US"/>
        </w:rPr>
        <w:t>reason</w:t>
      </w:r>
      <w:r>
        <w:rPr>
          <w:noProof/>
          <w:lang w:val="en-US"/>
        </w:rPr>
        <w:t>, 194</w:t>
      </w:r>
    </w:p>
    <w:p w14:paraId="3B68B54C" w14:textId="77777777" w:rsidR="00DC4BE9" w:rsidRDefault="00DC4BE9">
      <w:pPr>
        <w:pStyle w:val="Index1"/>
        <w:tabs>
          <w:tab w:val="right" w:leader="dot" w:pos="4166"/>
        </w:tabs>
        <w:rPr>
          <w:noProof/>
          <w:lang w:val="en-US"/>
        </w:rPr>
      </w:pPr>
      <w:r>
        <w:rPr>
          <w:noProof/>
          <w:lang w:val="en-US"/>
        </w:rPr>
        <w:t>Recipient, 72</w:t>
      </w:r>
    </w:p>
    <w:p w14:paraId="3B000B30" w14:textId="77777777" w:rsidR="00DC4BE9" w:rsidRDefault="00DC4BE9">
      <w:pPr>
        <w:pStyle w:val="Index1"/>
        <w:tabs>
          <w:tab w:val="right" w:leader="dot" w:pos="4166"/>
        </w:tabs>
        <w:rPr>
          <w:noProof/>
          <w:lang w:val="en-US"/>
        </w:rPr>
      </w:pPr>
      <w:r>
        <w:rPr>
          <w:noProof/>
          <w:lang w:val="en-US"/>
        </w:rPr>
        <w:t>Recipient_System_Title, 131, 152</w:t>
      </w:r>
    </w:p>
    <w:p w14:paraId="0BB9FD78" w14:textId="77777777" w:rsidR="00DC4BE9" w:rsidRDefault="00DC4BE9">
      <w:pPr>
        <w:pStyle w:val="Index1"/>
        <w:tabs>
          <w:tab w:val="right" w:leader="dot" w:pos="4166"/>
        </w:tabs>
        <w:rPr>
          <w:noProof/>
          <w:lang w:val="en-US"/>
        </w:rPr>
      </w:pPr>
      <w:r>
        <w:rPr>
          <w:noProof/>
          <w:lang w:val="en-US"/>
        </w:rPr>
        <w:t>recipient-system-title, 92, 125</w:t>
      </w:r>
    </w:p>
    <w:p w14:paraId="793D8D94" w14:textId="77777777" w:rsidR="00DC4BE9" w:rsidRDefault="00DC4BE9">
      <w:pPr>
        <w:pStyle w:val="Index1"/>
        <w:tabs>
          <w:tab w:val="right" w:leader="dot" w:pos="4166"/>
        </w:tabs>
        <w:rPr>
          <w:noProof/>
          <w:lang w:val="en-US"/>
        </w:rPr>
      </w:pPr>
      <w:r>
        <w:rPr>
          <w:noProof/>
          <w:lang w:val="en-US"/>
        </w:rPr>
        <w:t>Registered COSEM names, 194</w:t>
      </w:r>
    </w:p>
    <w:p w14:paraId="496D4E51" w14:textId="77777777" w:rsidR="00DC4BE9" w:rsidRDefault="00DC4BE9">
      <w:pPr>
        <w:pStyle w:val="Index1"/>
        <w:tabs>
          <w:tab w:val="right" w:leader="dot" w:pos="4166"/>
        </w:tabs>
        <w:rPr>
          <w:noProof/>
          <w:lang w:val="en-US"/>
        </w:rPr>
      </w:pPr>
      <w:r>
        <w:rPr>
          <w:noProof/>
          <w:lang w:val="en-US"/>
        </w:rPr>
        <w:t>Registration, 43</w:t>
      </w:r>
    </w:p>
    <w:p w14:paraId="01625478" w14:textId="77777777" w:rsidR="00DC4BE9" w:rsidRDefault="00DC4BE9">
      <w:pPr>
        <w:pStyle w:val="Index1"/>
        <w:tabs>
          <w:tab w:val="right" w:leader="dot" w:pos="4166"/>
        </w:tabs>
        <w:rPr>
          <w:noProof/>
          <w:lang w:val="en-US"/>
        </w:rPr>
      </w:pPr>
      <w:r>
        <w:rPr>
          <w:noProof/>
          <w:lang w:val="en-US"/>
        </w:rPr>
        <w:t>reply_to_HLS_authentication, 70</w:t>
      </w:r>
    </w:p>
    <w:p w14:paraId="344F274F" w14:textId="77777777" w:rsidR="00DC4BE9" w:rsidRDefault="00DC4BE9">
      <w:pPr>
        <w:pStyle w:val="Index1"/>
        <w:tabs>
          <w:tab w:val="right" w:leader="dot" w:pos="4166"/>
        </w:tabs>
        <w:rPr>
          <w:noProof/>
          <w:lang w:val="en-US"/>
        </w:rPr>
      </w:pPr>
      <w:r>
        <w:rPr>
          <w:noProof/>
          <w:lang w:val="en-US"/>
        </w:rPr>
        <w:t>Request_Type, 154, 156, 160</w:t>
      </w:r>
    </w:p>
    <w:p w14:paraId="5BA3BF84" w14:textId="77777777" w:rsidR="00DC4BE9" w:rsidRDefault="00DC4BE9">
      <w:pPr>
        <w:pStyle w:val="Index1"/>
        <w:tabs>
          <w:tab w:val="right" w:leader="dot" w:pos="4166"/>
        </w:tabs>
        <w:rPr>
          <w:noProof/>
          <w:lang w:val="en-US"/>
        </w:rPr>
      </w:pPr>
      <w:r>
        <w:rPr>
          <w:noProof/>
          <w:lang w:val="en-US"/>
        </w:rPr>
        <w:t>responder-acse-requirements, 200</w:t>
      </w:r>
    </w:p>
    <w:p w14:paraId="33F70AAD" w14:textId="77777777" w:rsidR="00DC4BE9" w:rsidRDefault="00DC4BE9">
      <w:pPr>
        <w:pStyle w:val="Index1"/>
        <w:tabs>
          <w:tab w:val="right" w:leader="dot" w:pos="4166"/>
        </w:tabs>
        <w:rPr>
          <w:noProof/>
          <w:lang w:val="en-US"/>
        </w:rPr>
      </w:pPr>
      <w:r>
        <w:rPr>
          <w:noProof/>
          <w:lang w:val="en-US"/>
        </w:rPr>
        <w:t>Responding_AE_Qualifier, 141</w:t>
      </w:r>
    </w:p>
    <w:p w14:paraId="2761573B" w14:textId="77777777" w:rsidR="00DC4BE9" w:rsidRDefault="00DC4BE9">
      <w:pPr>
        <w:pStyle w:val="Index1"/>
        <w:tabs>
          <w:tab w:val="right" w:leader="dot" w:pos="4166"/>
        </w:tabs>
        <w:rPr>
          <w:noProof/>
          <w:lang w:val="en-US"/>
        </w:rPr>
      </w:pPr>
      <w:r>
        <w:rPr>
          <w:noProof/>
          <w:lang w:val="en-US"/>
        </w:rPr>
        <w:t>Responding-AE-Qualifier, 200</w:t>
      </w:r>
    </w:p>
    <w:p w14:paraId="5C5C37BE" w14:textId="77777777" w:rsidR="00DC4BE9" w:rsidRDefault="00DC4BE9">
      <w:pPr>
        <w:pStyle w:val="Index1"/>
        <w:tabs>
          <w:tab w:val="right" w:leader="dot" w:pos="4166"/>
        </w:tabs>
        <w:rPr>
          <w:noProof/>
          <w:lang w:val="en-US"/>
        </w:rPr>
      </w:pPr>
      <w:r>
        <w:rPr>
          <w:noProof/>
          <w:lang w:val="en-US"/>
        </w:rPr>
        <w:t>Responding-AP-title, 200</w:t>
      </w:r>
    </w:p>
    <w:p w14:paraId="58D34E89" w14:textId="77777777" w:rsidR="00DC4BE9" w:rsidRDefault="00DC4BE9">
      <w:pPr>
        <w:pStyle w:val="Index1"/>
        <w:tabs>
          <w:tab w:val="right" w:leader="dot" w:pos="4166"/>
        </w:tabs>
        <w:rPr>
          <w:noProof/>
          <w:lang w:val="en-US"/>
        </w:rPr>
      </w:pPr>
      <w:r>
        <w:rPr>
          <w:noProof/>
          <w:lang w:val="en-US"/>
        </w:rPr>
        <w:t>responding-authentication-value, 194</w:t>
      </w:r>
    </w:p>
    <w:p w14:paraId="3D78C7CB" w14:textId="77777777" w:rsidR="00DC4BE9" w:rsidRDefault="00DC4BE9">
      <w:pPr>
        <w:pStyle w:val="Index1"/>
        <w:tabs>
          <w:tab w:val="right" w:leader="dot" w:pos="4166"/>
        </w:tabs>
        <w:rPr>
          <w:noProof/>
          <w:lang w:val="en-US"/>
        </w:rPr>
      </w:pPr>
      <w:r>
        <w:rPr>
          <w:noProof/>
          <w:lang w:val="en-US"/>
        </w:rPr>
        <w:t>Response_Type, 154, 156</w:t>
      </w:r>
    </w:p>
    <w:p w14:paraId="5D959168" w14:textId="77777777" w:rsidR="00DC4BE9" w:rsidRDefault="00DC4BE9">
      <w:pPr>
        <w:pStyle w:val="Index1"/>
        <w:tabs>
          <w:tab w:val="right" w:leader="dot" w:pos="4166"/>
        </w:tabs>
        <w:rPr>
          <w:noProof/>
          <w:lang w:val="en-US"/>
        </w:rPr>
      </w:pPr>
      <w:r>
        <w:rPr>
          <w:noProof/>
          <w:lang w:val="en-US"/>
        </w:rPr>
        <w:t>response-allowed, 197, 200, 202</w:t>
      </w:r>
    </w:p>
    <w:p w14:paraId="4DF83ABE" w14:textId="77777777" w:rsidR="00DC4BE9" w:rsidRDefault="00DC4BE9">
      <w:pPr>
        <w:pStyle w:val="Index1"/>
        <w:tabs>
          <w:tab w:val="right" w:leader="dot" w:pos="4166"/>
        </w:tabs>
        <w:rPr>
          <w:noProof/>
          <w:lang w:val="en-US"/>
        </w:rPr>
      </w:pPr>
      <w:r>
        <w:rPr>
          <w:noProof/>
          <w:lang w:val="en-US"/>
        </w:rPr>
        <w:t>Result, 140, 194, 211</w:t>
      </w:r>
    </w:p>
    <w:p w14:paraId="46F25D72" w14:textId="77777777" w:rsidR="00DC4BE9" w:rsidRDefault="00DC4BE9">
      <w:pPr>
        <w:pStyle w:val="Index1"/>
        <w:tabs>
          <w:tab w:val="right" w:leader="dot" w:pos="4166"/>
        </w:tabs>
        <w:rPr>
          <w:noProof/>
          <w:lang w:val="en-US"/>
        </w:rPr>
      </w:pPr>
      <w:r>
        <w:rPr>
          <w:noProof/>
          <w:lang w:val="en-US"/>
        </w:rPr>
        <w:t>Result (–), 177, 181</w:t>
      </w:r>
    </w:p>
    <w:p w14:paraId="5AF7B0C2" w14:textId="77777777" w:rsidR="00DC4BE9" w:rsidRDefault="00DC4BE9">
      <w:pPr>
        <w:pStyle w:val="Index1"/>
        <w:tabs>
          <w:tab w:val="right" w:leader="dot" w:pos="4166"/>
        </w:tabs>
        <w:rPr>
          <w:noProof/>
          <w:lang w:val="en-US"/>
        </w:rPr>
      </w:pPr>
      <w:r>
        <w:rPr>
          <w:noProof/>
          <w:lang w:val="en-US"/>
        </w:rPr>
        <w:t>Result (+), 176, 181</w:t>
      </w:r>
    </w:p>
    <w:p w14:paraId="6B44F437" w14:textId="77777777" w:rsidR="00DC4BE9" w:rsidRDefault="00DC4BE9">
      <w:pPr>
        <w:pStyle w:val="Index1"/>
        <w:tabs>
          <w:tab w:val="right" w:leader="dot" w:pos="4166"/>
        </w:tabs>
        <w:rPr>
          <w:noProof/>
          <w:lang w:val="en-US"/>
        </w:rPr>
      </w:pPr>
      <w:r>
        <w:rPr>
          <w:noProof/>
          <w:lang w:val="en-US"/>
        </w:rPr>
        <w:t>Result Source-Diagnostic, 194</w:t>
      </w:r>
    </w:p>
    <w:p w14:paraId="4F59D7D8" w14:textId="77777777" w:rsidR="00DC4BE9" w:rsidRDefault="00DC4BE9">
      <w:pPr>
        <w:pStyle w:val="Index1"/>
        <w:tabs>
          <w:tab w:val="right" w:leader="dot" w:pos="4166"/>
        </w:tabs>
        <w:rPr>
          <w:noProof/>
          <w:lang w:val="en-US"/>
        </w:rPr>
      </w:pPr>
      <w:r>
        <w:rPr>
          <w:noProof/>
          <w:lang w:val="en-US"/>
        </w:rPr>
        <w:t>RLRE APDU, 144</w:t>
      </w:r>
    </w:p>
    <w:p w14:paraId="44BA48AB" w14:textId="77777777" w:rsidR="00DC4BE9" w:rsidRDefault="00DC4BE9">
      <w:pPr>
        <w:pStyle w:val="Index1"/>
        <w:tabs>
          <w:tab w:val="right" w:leader="dot" w:pos="4166"/>
        </w:tabs>
        <w:rPr>
          <w:noProof/>
          <w:lang w:val="en-US"/>
        </w:rPr>
      </w:pPr>
      <w:r>
        <w:rPr>
          <w:noProof/>
          <w:lang w:val="en-US"/>
        </w:rPr>
        <w:t>RLRQ APDU, 144</w:t>
      </w:r>
    </w:p>
    <w:p w14:paraId="3982A1BC" w14:textId="77777777" w:rsidR="00DC4BE9" w:rsidRDefault="00DC4BE9">
      <w:pPr>
        <w:pStyle w:val="Index1"/>
        <w:tabs>
          <w:tab w:val="right" w:leader="dot" w:pos="4166"/>
        </w:tabs>
        <w:rPr>
          <w:noProof/>
          <w:lang w:val="en-US"/>
        </w:rPr>
      </w:pPr>
      <w:r>
        <w:rPr>
          <w:noProof/>
          <w:lang w:val="en-US"/>
        </w:rPr>
        <w:t>Root Certification Authority, 102</w:t>
      </w:r>
    </w:p>
    <w:p w14:paraId="63838C6D" w14:textId="77777777" w:rsidR="00DC4BE9" w:rsidRDefault="00DC4BE9">
      <w:pPr>
        <w:pStyle w:val="Index1"/>
        <w:tabs>
          <w:tab w:val="right" w:leader="dot" w:pos="4166"/>
        </w:tabs>
        <w:rPr>
          <w:noProof/>
          <w:lang w:val="en-US"/>
        </w:rPr>
      </w:pPr>
      <w:r>
        <w:rPr>
          <w:noProof/>
          <w:lang w:val="en-US"/>
        </w:rPr>
        <w:t>Root-CA, 103</w:t>
      </w:r>
    </w:p>
    <w:p w14:paraId="48AF175A" w14:textId="77777777" w:rsidR="00DC4BE9" w:rsidRDefault="00DC4BE9">
      <w:pPr>
        <w:pStyle w:val="Index1"/>
        <w:tabs>
          <w:tab w:val="right" w:leader="dot" w:pos="4166"/>
        </w:tabs>
        <w:rPr>
          <w:noProof/>
          <w:lang w:val="en-US"/>
        </w:rPr>
      </w:pPr>
      <w:r>
        <w:rPr>
          <w:noProof/>
          <w:lang w:val="en-US"/>
        </w:rPr>
        <w:t>Root-CA certificate, 101</w:t>
      </w:r>
    </w:p>
    <w:p w14:paraId="001FA4CD" w14:textId="77777777" w:rsidR="00DC4BE9" w:rsidRDefault="00DC4BE9">
      <w:pPr>
        <w:pStyle w:val="Index1"/>
        <w:tabs>
          <w:tab w:val="right" w:leader="dot" w:pos="4166"/>
        </w:tabs>
        <w:rPr>
          <w:noProof/>
          <w:lang w:val="en-US"/>
        </w:rPr>
      </w:pPr>
      <w:r>
        <w:rPr>
          <w:noProof/>
          <w:lang w:val="en-US"/>
        </w:rPr>
        <w:t>SAP Assignment, 43</w:t>
      </w:r>
    </w:p>
    <w:p w14:paraId="5901FC6D" w14:textId="77777777" w:rsidR="00DC4BE9" w:rsidRDefault="00DC4BE9">
      <w:pPr>
        <w:pStyle w:val="Index1"/>
        <w:tabs>
          <w:tab w:val="right" w:leader="dot" w:pos="4166"/>
        </w:tabs>
        <w:rPr>
          <w:noProof/>
          <w:lang w:val="en-US"/>
        </w:rPr>
      </w:pPr>
      <w:r>
        <w:rPr>
          <w:noProof/>
          <w:lang w:val="en-US"/>
        </w:rPr>
        <w:t>Secret key algorithm, 74</w:t>
      </w:r>
    </w:p>
    <w:p w14:paraId="3C3DC508" w14:textId="77777777" w:rsidR="00DC4BE9" w:rsidRDefault="00DC4BE9">
      <w:pPr>
        <w:pStyle w:val="Index1"/>
        <w:tabs>
          <w:tab w:val="right" w:leader="dot" w:pos="4166"/>
        </w:tabs>
        <w:rPr>
          <w:noProof/>
          <w:lang w:val="en-US"/>
        </w:rPr>
      </w:pPr>
      <w:r>
        <w:rPr>
          <w:noProof/>
          <w:lang w:val="en-US"/>
        </w:rPr>
        <w:t>Secret keying material, 86, 88, 89</w:t>
      </w:r>
    </w:p>
    <w:p w14:paraId="28BC8732" w14:textId="77777777" w:rsidR="00DC4BE9" w:rsidRDefault="00DC4BE9">
      <w:pPr>
        <w:pStyle w:val="Index1"/>
        <w:tabs>
          <w:tab w:val="right" w:leader="dot" w:pos="4166"/>
        </w:tabs>
        <w:rPr>
          <w:noProof/>
          <w:lang w:val="en-US"/>
        </w:rPr>
      </w:pPr>
      <w:r>
        <w:rPr>
          <w:noProof/>
          <w:lang w:val="en-US"/>
        </w:rPr>
        <w:t>Secure Hash Algorithm, 93</w:t>
      </w:r>
    </w:p>
    <w:p w14:paraId="639B40FC" w14:textId="77777777" w:rsidR="00DC4BE9" w:rsidRDefault="00DC4BE9">
      <w:pPr>
        <w:pStyle w:val="Index1"/>
        <w:tabs>
          <w:tab w:val="right" w:leader="dot" w:pos="4166"/>
        </w:tabs>
        <w:rPr>
          <w:noProof/>
          <w:lang w:val="en-US"/>
        </w:rPr>
      </w:pPr>
      <w:r>
        <w:rPr>
          <w:noProof/>
          <w:lang w:val="en-US"/>
        </w:rPr>
        <w:t>Security algorithm ID, 92</w:t>
      </w:r>
    </w:p>
    <w:p w14:paraId="5618E9BF" w14:textId="77777777" w:rsidR="00DC4BE9" w:rsidRDefault="00DC4BE9">
      <w:pPr>
        <w:pStyle w:val="Index1"/>
        <w:tabs>
          <w:tab w:val="right" w:leader="dot" w:pos="4166"/>
        </w:tabs>
        <w:rPr>
          <w:noProof/>
          <w:lang w:val="en-US"/>
        </w:rPr>
      </w:pPr>
      <w:r>
        <w:rPr>
          <w:noProof/>
          <w:lang w:val="en-US"/>
        </w:rPr>
        <w:t>Security concept, 67</w:t>
      </w:r>
    </w:p>
    <w:p w14:paraId="14CC3B4D" w14:textId="77777777" w:rsidR="00DC4BE9" w:rsidRDefault="00DC4BE9">
      <w:pPr>
        <w:pStyle w:val="Index1"/>
        <w:tabs>
          <w:tab w:val="right" w:leader="dot" w:pos="4166"/>
        </w:tabs>
        <w:rPr>
          <w:noProof/>
          <w:lang w:val="en-US"/>
        </w:rPr>
      </w:pPr>
      <w:r>
        <w:rPr>
          <w:noProof/>
          <w:lang w:val="en-US"/>
        </w:rPr>
        <w:t>Security context, 46, 67, 71</w:t>
      </w:r>
    </w:p>
    <w:p w14:paraId="7A0BB68F" w14:textId="77777777" w:rsidR="00DC4BE9" w:rsidRDefault="00DC4BE9">
      <w:pPr>
        <w:pStyle w:val="Index1"/>
        <w:tabs>
          <w:tab w:val="right" w:leader="dot" w:pos="4166"/>
        </w:tabs>
        <w:rPr>
          <w:noProof/>
          <w:lang w:val="en-US"/>
        </w:rPr>
      </w:pPr>
      <w:r>
        <w:rPr>
          <w:noProof/>
          <w:lang w:val="en-US"/>
        </w:rPr>
        <w:t>Security control byte, 95, 120, 121, 125</w:t>
      </w:r>
    </w:p>
    <w:p w14:paraId="2E6797FE" w14:textId="77777777" w:rsidR="00DC4BE9" w:rsidRDefault="00DC4BE9">
      <w:pPr>
        <w:pStyle w:val="Index1"/>
        <w:tabs>
          <w:tab w:val="right" w:leader="dot" w:pos="4166"/>
        </w:tabs>
        <w:rPr>
          <w:noProof/>
          <w:lang w:val="en-US"/>
        </w:rPr>
      </w:pPr>
      <w:r>
        <w:rPr>
          <w:noProof/>
          <w:lang w:val="en-US"/>
        </w:rPr>
        <w:lastRenderedPageBreak/>
        <w:t>Security header, 120</w:t>
      </w:r>
    </w:p>
    <w:p w14:paraId="573EB17B" w14:textId="77777777" w:rsidR="00DC4BE9" w:rsidRDefault="00DC4BE9">
      <w:pPr>
        <w:pStyle w:val="Index1"/>
        <w:tabs>
          <w:tab w:val="right" w:leader="dot" w:pos="4166"/>
        </w:tabs>
        <w:rPr>
          <w:noProof/>
          <w:lang w:val="en-US"/>
        </w:rPr>
      </w:pPr>
      <w:r>
        <w:rPr>
          <w:noProof/>
          <w:lang w:val="en-US"/>
        </w:rPr>
        <w:t>Security mechanism name, 141</w:t>
      </w:r>
    </w:p>
    <w:p w14:paraId="1B2B9D18" w14:textId="77777777" w:rsidR="00DC4BE9" w:rsidRDefault="00DC4BE9">
      <w:pPr>
        <w:pStyle w:val="Index1"/>
        <w:tabs>
          <w:tab w:val="right" w:leader="dot" w:pos="4166"/>
        </w:tabs>
        <w:rPr>
          <w:noProof/>
          <w:lang w:val="en-US"/>
        </w:rPr>
      </w:pPr>
      <w:r>
        <w:rPr>
          <w:noProof/>
          <w:lang w:val="en-US"/>
        </w:rPr>
        <w:t>Security personalisation, 114</w:t>
      </w:r>
    </w:p>
    <w:p w14:paraId="73365A49" w14:textId="77777777" w:rsidR="00DC4BE9" w:rsidRDefault="00DC4BE9">
      <w:pPr>
        <w:pStyle w:val="Index1"/>
        <w:tabs>
          <w:tab w:val="right" w:leader="dot" w:pos="4166"/>
        </w:tabs>
        <w:rPr>
          <w:noProof/>
          <w:lang w:val="en-US"/>
        </w:rPr>
      </w:pPr>
      <w:r>
        <w:rPr>
          <w:noProof/>
          <w:lang w:val="en-US"/>
        </w:rPr>
        <w:t>Security policy, 71, 117</w:t>
      </w:r>
    </w:p>
    <w:p w14:paraId="0732A80C" w14:textId="77777777" w:rsidR="00DC4BE9" w:rsidRDefault="00DC4BE9">
      <w:pPr>
        <w:pStyle w:val="Index1"/>
        <w:tabs>
          <w:tab w:val="right" w:leader="dot" w:pos="4166"/>
        </w:tabs>
        <w:rPr>
          <w:noProof/>
          <w:lang w:val="en-US"/>
        </w:rPr>
      </w:pPr>
      <w:r>
        <w:rPr>
          <w:noProof/>
          <w:lang w:val="en-US"/>
        </w:rPr>
        <w:t>Security setup, 39, 101, 114</w:t>
      </w:r>
    </w:p>
    <w:p w14:paraId="3D657BD9" w14:textId="77777777" w:rsidR="00DC4BE9" w:rsidRDefault="00DC4BE9">
      <w:pPr>
        <w:pStyle w:val="Index1"/>
        <w:tabs>
          <w:tab w:val="right" w:leader="dot" w:pos="4166"/>
        </w:tabs>
        <w:rPr>
          <w:noProof/>
          <w:lang w:val="en-US"/>
        </w:rPr>
      </w:pPr>
      <w:r>
        <w:rPr>
          <w:noProof/>
          <w:lang w:val="en-US"/>
        </w:rPr>
        <w:t>Security setup\ interface class, 86</w:t>
      </w:r>
    </w:p>
    <w:p w14:paraId="794D031A" w14:textId="77777777" w:rsidR="00DC4BE9" w:rsidRDefault="00DC4BE9">
      <w:pPr>
        <w:pStyle w:val="Index1"/>
        <w:tabs>
          <w:tab w:val="right" w:leader="dot" w:pos="4166"/>
        </w:tabs>
        <w:rPr>
          <w:noProof/>
          <w:lang w:val="en-US"/>
        </w:rPr>
      </w:pPr>
      <w:r>
        <w:rPr>
          <w:noProof/>
          <w:lang w:val="en-US"/>
        </w:rPr>
        <w:t>Security suite, 86, 93</w:t>
      </w:r>
    </w:p>
    <w:p w14:paraId="1A7D0365" w14:textId="77777777" w:rsidR="00DC4BE9" w:rsidRDefault="00DC4BE9">
      <w:pPr>
        <w:pStyle w:val="Index1"/>
        <w:tabs>
          <w:tab w:val="right" w:leader="dot" w:pos="4166"/>
        </w:tabs>
        <w:rPr>
          <w:noProof/>
          <w:lang w:val="en-US"/>
        </w:rPr>
      </w:pPr>
      <w:r>
        <w:rPr>
          <w:noProof/>
          <w:lang w:val="en-US"/>
        </w:rPr>
        <w:t>Security_Options, 117, 149</w:t>
      </w:r>
    </w:p>
    <w:p w14:paraId="48F7F269" w14:textId="77777777" w:rsidR="00DC4BE9" w:rsidRDefault="00DC4BE9">
      <w:pPr>
        <w:pStyle w:val="Index1"/>
        <w:tabs>
          <w:tab w:val="right" w:leader="dot" w:pos="4166"/>
        </w:tabs>
        <w:rPr>
          <w:noProof/>
          <w:lang w:val="en-US"/>
        </w:rPr>
      </w:pPr>
      <w:r>
        <w:rPr>
          <w:noProof/>
          <w:lang w:val="en-US"/>
        </w:rPr>
        <w:t>Security_Status, 117, 149</w:t>
      </w:r>
    </w:p>
    <w:p w14:paraId="6B1B933D" w14:textId="77777777" w:rsidR="00DC4BE9" w:rsidRDefault="00DC4BE9">
      <w:pPr>
        <w:pStyle w:val="Index1"/>
        <w:tabs>
          <w:tab w:val="right" w:leader="dot" w:pos="4166"/>
        </w:tabs>
        <w:rPr>
          <w:noProof/>
          <w:lang w:val="en-US"/>
        </w:rPr>
      </w:pPr>
      <w:r>
        <w:rPr>
          <w:noProof/>
          <w:lang w:val="en-US"/>
        </w:rPr>
        <w:t>Security_Suite_Id, 120</w:t>
      </w:r>
    </w:p>
    <w:p w14:paraId="1BEC76FC" w14:textId="77777777" w:rsidR="00DC4BE9" w:rsidRDefault="00DC4BE9">
      <w:pPr>
        <w:pStyle w:val="Index1"/>
        <w:tabs>
          <w:tab w:val="right" w:leader="dot" w:pos="4166"/>
        </w:tabs>
        <w:rPr>
          <w:noProof/>
          <w:lang w:val="en-US"/>
        </w:rPr>
      </w:pPr>
      <w:r>
        <w:rPr>
          <w:noProof/>
          <w:lang w:val="en-US"/>
        </w:rPr>
        <w:t>Selective access, 39, 59, 163</w:t>
      </w:r>
    </w:p>
    <w:p w14:paraId="599D63B5" w14:textId="77777777" w:rsidR="00DC4BE9" w:rsidRDefault="00DC4BE9">
      <w:pPr>
        <w:pStyle w:val="Index1"/>
        <w:tabs>
          <w:tab w:val="right" w:leader="dot" w:pos="4166"/>
        </w:tabs>
        <w:rPr>
          <w:noProof/>
          <w:lang w:val="en-US"/>
        </w:rPr>
      </w:pPr>
      <w:r>
        <w:rPr>
          <w:noProof/>
          <w:lang w:val="en-US"/>
        </w:rPr>
        <w:t>Self_Descriptive, 164</w:t>
      </w:r>
    </w:p>
    <w:p w14:paraId="0606FF82" w14:textId="77777777" w:rsidR="00DC4BE9" w:rsidRDefault="00DC4BE9">
      <w:pPr>
        <w:pStyle w:val="Index1"/>
        <w:tabs>
          <w:tab w:val="right" w:leader="dot" w:pos="4166"/>
        </w:tabs>
        <w:rPr>
          <w:noProof/>
          <w:lang w:val="en-US"/>
        </w:rPr>
      </w:pPr>
      <w:r>
        <w:rPr>
          <w:noProof/>
          <w:lang w:val="en-US"/>
        </w:rPr>
        <w:t>Self-descriptive response, 163</w:t>
      </w:r>
    </w:p>
    <w:p w14:paraId="5584CF27" w14:textId="77777777" w:rsidR="00DC4BE9" w:rsidRDefault="00DC4BE9">
      <w:pPr>
        <w:pStyle w:val="Index1"/>
        <w:tabs>
          <w:tab w:val="right" w:leader="dot" w:pos="4166"/>
        </w:tabs>
        <w:rPr>
          <w:noProof/>
          <w:lang w:val="en-US"/>
        </w:rPr>
      </w:pPr>
      <w:r>
        <w:rPr>
          <w:noProof/>
          <w:lang w:val="en-US"/>
        </w:rPr>
        <w:t>Semantic interoperability, 53</w:t>
      </w:r>
    </w:p>
    <w:p w14:paraId="630BFC75" w14:textId="77777777" w:rsidR="00DC4BE9" w:rsidRDefault="00DC4BE9">
      <w:pPr>
        <w:pStyle w:val="Index1"/>
        <w:tabs>
          <w:tab w:val="right" w:leader="dot" w:pos="4166"/>
        </w:tabs>
        <w:rPr>
          <w:noProof/>
          <w:lang w:val="en-US"/>
        </w:rPr>
      </w:pPr>
      <w:r>
        <w:rPr>
          <w:noProof/>
          <w:lang w:val="en-US"/>
        </w:rPr>
        <w:t>Sender ACSE requirements, 200</w:t>
      </w:r>
    </w:p>
    <w:p w14:paraId="5DE106EB" w14:textId="77777777" w:rsidR="00DC4BE9" w:rsidRDefault="00DC4BE9">
      <w:pPr>
        <w:pStyle w:val="Index1"/>
        <w:tabs>
          <w:tab w:val="right" w:leader="dot" w:pos="4166"/>
        </w:tabs>
        <w:rPr>
          <w:noProof/>
          <w:lang w:val="en-US"/>
        </w:rPr>
      </w:pPr>
      <w:r>
        <w:rPr>
          <w:noProof/>
          <w:lang w:val="en-US"/>
        </w:rPr>
        <w:t>Server, 40, 42, 43, 45, 47, 48, 131</w:t>
      </w:r>
    </w:p>
    <w:p w14:paraId="1CD34D39" w14:textId="77777777" w:rsidR="00DC4BE9" w:rsidRDefault="00DC4BE9">
      <w:pPr>
        <w:pStyle w:val="Index1"/>
        <w:tabs>
          <w:tab w:val="right" w:leader="dot" w:pos="4166"/>
        </w:tabs>
        <w:rPr>
          <w:noProof/>
          <w:lang w:val="en-US"/>
        </w:rPr>
      </w:pPr>
      <w:r>
        <w:rPr>
          <w:noProof/>
          <w:lang w:val="en-US"/>
        </w:rPr>
        <w:t>Server system title, 200</w:t>
      </w:r>
    </w:p>
    <w:p w14:paraId="7146541A" w14:textId="77777777" w:rsidR="00DC4BE9" w:rsidRDefault="00DC4BE9">
      <w:pPr>
        <w:pStyle w:val="Index1"/>
        <w:tabs>
          <w:tab w:val="right" w:leader="dot" w:pos="4166"/>
        </w:tabs>
        <w:rPr>
          <w:noProof/>
          <w:lang w:val="en-US"/>
        </w:rPr>
      </w:pPr>
      <w:r>
        <w:rPr>
          <w:noProof/>
          <w:lang w:val="en-US"/>
        </w:rPr>
        <w:t>Server_Max_Receive_PDU_Size, 142</w:t>
      </w:r>
    </w:p>
    <w:p w14:paraId="321565D4" w14:textId="77777777" w:rsidR="00DC4BE9" w:rsidRDefault="00DC4BE9">
      <w:pPr>
        <w:pStyle w:val="Index1"/>
        <w:tabs>
          <w:tab w:val="right" w:leader="dot" w:pos="4166"/>
        </w:tabs>
        <w:rPr>
          <w:noProof/>
          <w:lang w:val="en-US"/>
        </w:rPr>
      </w:pPr>
      <w:r>
        <w:rPr>
          <w:noProof/>
          <w:lang w:val="en-US"/>
        </w:rPr>
        <w:t>server_system_title, 44</w:t>
      </w:r>
    </w:p>
    <w:p w14:paraId="79F03D92" w14:textId="77777777" w:rsidR="00DC4BE9" w:rsidRDefault="00DC4BE9">
      <w:pPr>
        <w:pStyle w:val="Index1"/>
        <w:tabs>
          <w:tab w:val="right" w:leader="dot" w:pos="4166"/>
        </w:tabs>
        <w:rPr>
          <w:noProof/>
          <w:lang w:val="en-US"/>
        </w:rPr>
      </w:pPr>
      <w:r>
        <w:rPr>
          <w:noProof/>
          <w:lang w:val="en-US"/>
        </w:rPr>
        <w:t>Service Access Point, 43, 53, 67</w:t>
      </w:r>
    </w:p>
    <w:p w14:paraId="1076F5CA" w14:textId="77777777" w:rsidR="00DC4BE9" w:rsidRDefault="00DC4BE9">
      <w:pPr>
        <w:pStyle w:val="Index1"/>
        <w:tabs>
          <w:tab w:val="right" w:leader="dot" w:pos="4166"/>
        </w:tabs>
        <w:rPr>
          <w:noProof/>
          <w:lang w:val="en-US"/>
        </w:rPr>
      </w:pPr>
      <w:r>
        <w:rPr>
          <w:noProof/>
          <w:lang w:val="en-US"/>
        </w:rPr>
        <w:t>Service_Class, 153, 156, 160, 164</w:t>
      </w:r>
    </w:p>
    <w:p w14:paraId="3EC001A7" w14:textId="77777777" w:rsidR="00DC4BE9" w:rsidRDefault="00DC4BE9">
      <w:pPr>
        <w:pStyle w:val="Index1"/>
        <w:tabs>
          <w:tab w:val="right" w:leader="dot" w:pos="4166"/>
        </w:tabs>
        <w:rPr>
          <w:noProof/>
          <w:lang w:val="en-US"/>
        </w:rPr>
      </w:pPr>
      <w:r>
        <w:rPr>
          <w:noProof/>
          <w:lang w:val="en-US"/>
        </w:rPr>
        <w:t>Service_Class == Unconfirmed, 143</w:t>
      </w:r>
    </w:p>
    <w:p w14:paraId="670C3124" w14:textId="77777777" w:rsidR="00DC4BE9" w:rsidRDefault="00DC4BE9">
      <w:pPr>
        <w:pStyle w:val="Index1"/>
        <w:tabs>
          <w:tab w:val="right" w:leader="dot" w:pos="4166"/>
        </w:tabs>
        <w:rPr>
          <w:noProof/>
          <w:lang w:val="en-US"/>
        </w:rPr>
      </w:pPr>
      <w:r w:rsidRPr="004F4479">
        <w:rPr>
          <w:noProof/>
          <w:color w:val="000000"/>
          <w:lang w:val="en-US"/>
        </w:rPr>
        <w:t>Service_Class parameter</w:t>
      </w:r>
      <w:r>
        <w:rPr>
          <w:noProof/>
          <w:lang w:val="en-US"/>
        </w:rPr>
        <w:t>, 142</w:t>
      </w:r>
    </w:p>
    <w:p w14:paraId="59C62B3C" w14:textId="77777777" w:rsidR="00DC4BE9" w:rsidRDefault="00DC4BE9">
      <w:pPr>
        <w:pStyle w:val="Index1"/>
        <w:tabs>
          <w:tab w:val="right" w:leader="dot" w:pos="4166"/>
        </w:tabs>
        <w:rPr>
          <w:noProof/>
          <w:lang w:val="en-US"/>
        </w:rPr>
      </w:pPr>
      <w:r>
        <w:rPr>
          <w:noProof/>
          <w:lang w:val="en-US"/>
        </w:rPr>
        <w:t>Service-specific ciphering, 122</w:t>
      </w:r>
    </w:p>
    <w:p w14:paraId="227591FD" w14:textId="77777777" w:rsidR="00DC4BE9" w:rsidRDefault="00DC4BE9">
      <w:pPr>
        <w:pStyle w:val="Index1"/>
        <w:tabs>
          <w:tab w:val="right" w:leader="dot" w:pos="4166"/>
        </w:tabs>
        <w:rPr>
          <w:noProof/>
          <w:lang w:val="en-US"/>
        </w:rPr>
      </w:pPr>
      <w:r>
        <w:rPr>
          <w:noProof/>
          <w:lang w:val="en-US"/>
        </w:rPr>
        <w:t>Service-specific dedicated ciphering, 122</w:t>
      </w:r>
    </w:p>
    <w:p w14:paraId="136E4DB0" w14:textId="77777777" w:rsidR="00DC4BE9" w:rsidRDefault="00DC4BE9">
      <w:pPr>
        <w:pStyle w:val="Index1"/>
        <w:tabs>
          <w:tab w:val="right" w:leader="dot" w:pos="4166"/>
        </w:tabs>
        <w:rPr>
          <w:noProof/>
          <w:lang w:val="en-US"/>
        </w:rPr>
      </w:pPr>
      <w:r>
        <w:rPr>
          <w:noProof/>
          <w:lang w:val="en-US"/>
        </w:rPr>
        <w:t>Service-specific global ciphering, 122</w:t>
      </w:r>
    </w:p>
    <w:p w14:paraId="09A703F3" w14:textId="77777777" w:rsidR="00DC4BE9" w:rsidRDefault="00DC4BE9">
      <w:pPr>
        <w:pStyle w:val="Index1"/>
        <w:tabs>
          <w:tab w:val="right" w:leader="dot" w:pos="4166"/>
        </w:tabs>
        <w:rPr>
          <w:noProof/>
          <w:lang w:val="en-US"/>
        </w:rPr>
      </w:pPr>
      <w:r>
        <w:rPr>
          <w:noProof/>
          <w:lang w:val="en-US"/>
        </w:rPr>
        <w:t>SET service, 58, 155, 212</w:t>
      </w:r>
    </w:p>
    <w:p w14:paraId="674F3ECB" w14:textId="77777777" w:rsidR="00DC4BE9" w:rsidRDefault="00DC4BE9">
      <w:pPr>
        <w:pStyle w:val="Index1"/>
        <w:tabs>
          <w:tab w:val="right" w:leader="dot" w:pos="4166"/>
        </w:tabs>
        <w:rPr>
          <w:noProof/>
          <w:lang w:val="en-US"/>
        </w:rPr>
      </w:pPr>
      <w:r>
        <w:rPr>
          <w:noProof/>
          <w:lang w:val="en-US"/>
        </w:rPr>
        <w:t>SET.confirm, 158</w:t>
      </w:r>
    </w:p>
    <w:p w14:paraId="6628D074" w14:textId="77777777" w:rsidR="00DC4BE9" w:rsidRDefault="00DC4BE9">
      <w:pPr>
        <w:pStyle w:val="Index1"/>
        <w:tabs>
          <w:tab w:val="right" w:leader="dot" w:pos="4166"/>
        </w:tabs>
        <w:rPr>
          <w:noProof/>
          <w:lang w:val="en-US"/>
        </w:rPr>
      </w:pPr>
      <w:r>
        <w:rPr>
          <w:noProof/>
          <w:lang w:val="en-US"/>
        </w:rPr>
        <w:t>SET.indication, 158</w:t>
      </w:r>
    </w:p>
    <w:p w14:paraId="46D1E2C2" w14:textId="77777777" w:rsidR="00DC4BE9" w:rsidRDefault="00DC4BE9">
      <w:pPr>
        <w:pStyle w:val="Index1"/>
        <w:tabs>
          <w:tab w:val="right" w:leader="dot" w:pos="4166"/>
        </w:tabs>
        <w:rPr>
          <w:noProof/>
          <w:lang w:val="en-US"/>
        </w:rPr>
      </w:pPr>
      <w:r>
        <w:rPr>
          <w:noProof/>
          <w:lang w:val="en-US"/>
        </w:rPr>
        <w:t>SET.request, 158</w:t>
      </w:r>
    </w:p>
    <w:p w14:paraId="7CF50689" w14:textId="77777777" w:rsidR="00DC4BE9" w:rsidRDefault="00DC4BE9">
      <w:pPr>
        <w:pStyle w:val="Index1"/>
        <w:tabs>
          <w:tab w:val="right" w:leader="dot" w:pos="4166"/>
        </w:tabs>
        <w:rPr>
          <w:noProof/>
          <w:lang w:val="en-US"/>
        </w:rPr>
      </w:pPr>
      <w:r>
        <w:rPr>
          <w:noProof/>
          <w:lang w:val="en-US"/>
        </w:rPr>
        <w:t>SET.response, 158</w:t>
      </w:r>
    </w:p>
    <w:p w14:paraId="5F08C2B5" w14:textId="77777777" w:rsidR="00DC4BE9" w:rsidRDefault="00DC4BE9">
      <w:pPr>
        <w:pStyle w:val="Index1"/>
        <w:tabs>
          <w:tab w:val="right" w:leader="dot" w:pos="4166"/>
        </w:tabs>
        <w:rPr>
          <w:noProof/>
          <w:lang w:val="en-US"/>
        </w:rPr>
      </w:pPr>
      <w:r>
        <w:rPr>
          <w:noProof/>
          <w:lang w:val="en-US"/>
        </w:rPr>
        <w:t>SetMapperTable, 65</w:t>
      </w:r>
    </w:p>
    <w:p w14:paraId="6E228D37" w14:textId="77777777" w:rsidR="00DC4BE9" w:rsidRDefault="00DC4BE9">
      <w:pPr>
        <w:pStyle w:val="Index1"/>
        <w:tabs>
          <w:tab w:val="right" w:leader="dot" w:pos="4166"/>
        </w:tabs>
        <w:rPr>
          <w:noProof/>
          <w:lang w:val="en-US"/>
        </w:rPr>
      </w:pPr>
      <w:r>
        <w:rPr>
          <w:noProof/>
          <w:lang w:val="en-US"/>
        </w:rPr>
        <w:t>SetMapperTables.request, 185</w:t>
      </w:r>
    </w:p>
    <w:p w14:paraId="3E9073A9" w14:textId="77777777" w:rsidR="00DC4BE9" w:rsidRDefault="00DC4BE9">
      <w:pPr>
        <w:pStyle w:val="Index1"/>
        <w:tabs>
          <w:tab w:val="right" w:leader="dot" w:pos="4166"/>
        </w:tabs>
        <w:rPr>
          <w:noProof/>
          <w:lang w:val="en-US"/>
        </w:rPr>
      </w:pPr>
      <w:r>
        <w:rPr>
          <w:noProof/>
          <w:lang w:val="en-US"/>
        </w:rPr>
        <w:t>Set-Request, 158</w:t>
      </w:r>
    </w:p>
    <w:p w14:paraId="46B1FDD3" w14:textId="77777777" w:rsidR="00DC4BE9" w:rsidRDefault="00DC4BE9">
      <w:pPr>
        <w:pStyle w:val="Index1"/>
        <w:tabs>
          <w:tab w:val="right" w:leader="dot" w:pos="4166"/>
        </w:tabs>
        <w:rPr>
          <w:noProof/>
          <w:lang w:val="en-US"/>
        </w:rPr>
      </w:pPr>
      <w:r>
        <w:rPr>
          <w:noProof/>
          <w:lang w:val="en-US"/>
        </w:rPr>
        <w:t>SET-REQUEST-FIRST-BLOCK, 157, 213, 227</w:t>
      </w:r>
    </w:p>
    <w:p w14:paraId="356362EA" w14:textId="77777777" w:rsidR="00DC4BE9" w:rsidRDefault="00DC4BE9">
      <w:pPr>
        <w:pStyle w:val="Index1"/>
        <w:tabs>
          <w:tab w:val="right" w:leader="dot" w:pos="4166"/>
        </w:tabs>
        <w:rPr>
          <w:noProof/>
          <w:lang w:val="en-US"/>
        </w:rPr>
      </w:pPr>
      <w:r>
        <w:rPr>
          <w:noProof/>
          <w:lang w:val="en-US"/>
        </w:rPr>
        <w:t>SET-REQUEST-FIRST-BLOCK-WITH-LIST, 157, 213, 227</w:t>
      </w:r>
    </w:p>
    <w:p w14:paraId="40D68DFD" w14:textId="77777777" w:rsidR="00DC4BE9" w:rsidRDefault="00DC4BE9">
      <w:pPr>
        <w:pStyle w:val="Index1"/>
        <w:tabs>
          <w:tab w:val="right" w:leader="dot" w:pos="4166"/>
        </w:tabs>
        <w:rPr>
          <w:noProof/>
          <w:lang w:val="en-US"/>
        </w:rPr>
      </w:pPr>
      <w:r>
        <w:rPr>
          <w:noProof/>
          <w:lang w:val="en-US"/>
        </w:rPr>
        <w:t>SET-REQUEST-LAST-BLOCK, 157, 213, 227</w:t>
      </w:r>
    </w:p>
    <w:p w14:paraId="0211FABB" w14:textId="77777777" w:rsidR="00DC4BE9" w:rsidRDefault="00DC4BE9">
      <w:pPr>
        <w:pStyle w:val="Index1"/>
        <w:tabs>
          <w:tab w:val="right" w:leader="dot" w:pos="4166"/>
        </w:tabs>
        <w:rPr>
          <w:noProof/>
          <w:lang w:val="en-US"/>
        </w:rPr>
      </w:pPr>
      <w:r>
        <w:rPr>
          <w:noProof/>
          <w:lang w:val="en-US"/>
        </w:rPr>
        <w:t>Set-Request-Normal, 213</w:t>
      </w:r>
    </w:p>
    <w:p w14:paraId="06CC86EB" w14:textId="77777777" w:rsidR="00DC4BE9" w:rsidRDefault="00DC4BE9">
      <w:pPr>
        <w:pStyle w:val="Index1"/>
        <w:tabs>
          <w:tab w:val="right" w:leader="dot" w:pos="4166"/>
        </w:tabs>
        <w:rPr>
          <w:noProof/>
          <w:lang w:val="en-US"/>
        </w:rPr>
      </w:pPr>
      <w:r>
        <w:rPr>
          <w:noProof/>
          <w:lang w:val="en-US"/>
        </w:rPr>
        <w:t>SET-REQUEST-NORMAL, 157, 213, 227, 231</w:t>
      </w:r>
    </w:p>
    <w:p w14:paraId="6F609493" w14:textId="77777777" w:rsidR="00DC4BE9" w:rsidRDefault="00DC4BE9">
      <w:pPr>
        <w:pStyle w:val="Index1"/>
        <w:tabs>
          <w:tab w:val="right" w:leader="dot" w:pos="4166"/>
        </w:tabs>
        <w:rPr>
          <w:noProof/>
          <w:lang w:val="en-US"/>
        </w:rPr>
      </w:pPr>
      <w:r>
        <w:rPr>
          <w:noProof/>
          <w:lang w:val="en-US"/>
        </w:rPr>
        <w:t>SET-REQUEST-ONE-BLOCK, 157, 213, 227</w:t>
      </w:r>
    </w:p>
    <w:p w14:paraId="6730CCDE" w14:textId="77777777" w:rsidR="00DC4BE9" w:rsidRDefault="00DC4BE9">
      <w:pPr>
        <w:pStyle w:val="Index1"/>
        <w:tabs>
          <w:tab w:val="right" w:leader="dot" w:pos="4166"/>
        </w:tabs>
        <w:rPr>
          <w:noProof/>
          <w:lang w:val="en-US"/>
        </w:rPr>
      </w:pPr>
      <w:r>
        <w:rPr>
          <w:noProof/>
          <w:lang w:val="en-US"/>
        </w:rPr>
        <w:t>Set-Request-With-Datablock, 213</w:t>
      </w:r>
    </w:p>
    <w:p w14:paraId="56304CEB" w14:textId="77777777" w:rsidR="00DC4BE9" w:rsidRDefault="00DC4BE9">
      <w:pPr>
        <w:pStyle w:val="Index1"/>
        <w:tabs>
          <w:tab w:val="right" w:leader="dot" w:pos="4166"/>
        </w:tabs>
        <w:rPr>
          <w:noProof/>
          <w:lang w:val="en-US"/>
        </w:rPr>
      </w:pPr>
      <w:r>
        <w:rPr>
          <w:noProof/>
          <w:lang w:val="en-US"/>
        </w:rPr>
        <w:t>SET-REQUEST-WITH-FIRST-BLOCK, 157</w:t>
      </w:r>
    </w:p>
    <w:p w14:paraId="1603BF45" w14:textId="77777777" w:rsidR="00DC4BE9" w:rsidRDefault="00DC4BE9">
      <w:pPr>
        <w:pStyle w:val="Index1"/>
        <w:tabs>
          <w:tab w:val="right" w:leader="dot" w:pos="4166"/>
        </w:tabs>
        <w:rPr>
          <w:noProof/>
          <w:lang w:val="en-US"/>
        </w:rPr>
      </w:pPr>
      <w:r>
        <w:rPr>
          <w:noProof/>
          <w:lang w:val="en-US"/>
        </w:rPr>
        <w:t>Set-Request-With-First-Datablock, 213</w:t>
      </w:r>
    </w:p>
    <w:p w14:paraId="28CD8320" w14:textId="77777777" w:rsidR="00DC4BE9" w:rsidRDefault="00DC4BE9">
      <w:pPr>
        <w:pStyle w:val="Index1"/>
        <w:tabs>
          <w:tab w:val="right" w:leader="dot" w:pos="4166"/>
        </w:tabs>
        <w:rPr>
          <w:noProof/>
          <w:lang w:val="en-US"/>
        </w:rPr>
      </w:pPr>
      <w:r>
        <w:rPr>
          <w:noProof/>
          <w:lang w:val="en-US"/>
        </w:rPr>
        <w:t>Set-Request-With-List, 213</w:t>
      </w:r>
    </w:p>
    <w:p w14:paraId="6F2C19EB" w14:textId="77777777" w:rsidR="00DC4BE9" w:rsidRDefault="00DC4BE9">
      <w:pPr>
        <w:pStyle w:val="Index1"/>
        <w:tabs>
          <w:tab w:val="right" w:leader="dot" w:pos="4166"/>
        </w:tabs>
        <w:rPr>
          <w:noProof/>
          <w:lang w:val="en-US"/>
        </w:rPr>
      </w:pPr>
      <w:r>
        <w:rPr>
          <w:noProof/>
          <w:lang w:val="en-US"/>
        </w:rPr>
        <w:t>SET-REQUEST-WITH-LIST, 157, 213, 227, 231</w:t>
      </w:r>
    </w:p>
    <w:p w14:paraId="09EB4E86" w14:textId="77777777" w:rsidR="00DC4BE9" w:rsidRDefault="00DC4BE9">
      <w:pPr>
        <w:pStyle w:val="Index1"/>
        <w:tabs>
          <w:tab w:val="right" w:leader="dot" w:pos="4166"/>
        </w:tabs>
        <w:rPr>
          <w:noProof/>
          <w:lang w:val="en-US"/>
        </w:rPr>
      </w:pPr>
      <w:r>
        <w:rPr>
          <w:noProof/>
          <w:lang w:val="en-US"/>
        </w:rPr>
        <w:t>Set-Request-With-List-And-With-First-Datablock, 213</w:t>
      </w:r>
    </w:p>
    <w:p w14:paraId="233031CA" w14:textId="77777777" w:rsidR="00DC4BE9" w:rsidRDefault="00DC4BE9">
      <w:pPr>
        <w:pStyle w:val="Index1"/>
        <w:tabs>
          <w:tab w:val="right" w:leader="dot" w:pos="4166"/>
        </w:tabs>
        <w:rPr>
          <w:noProof/>
          <w:lang w:val="en-US"/>
        </w:rPr>
      </w:pPr>
      <w:r>
        <w:rPr>
          <w:noProof/>
          <w:lang w:val="en-US"/>
        </w:rPr>
        <w:t>Set-Response, 158</w:t>
      </w:r>
    </w:p>
    <w:p w14:paraId="0AF2D453" w14:textId="77777777" w:rsidR="00DC4BE9" w:rsidRDefault="00DC4BE9">
      <w:pPr>
        <w:pStyle w:val="Index1"/>
        <w:tabs>
          <w:tab w:val="right" w:leader="dot" w:pos="4166"/>
        </w:tabs>
        <w:rPr>
          <w:noProof/>
          <w:lang w:val="en-US"/>
        </w:rPr>
      </w:pPr>
      <w:r>
        <w:rPr>
          <w:noProof/>
          <w:lang w:val="en-US"/>
        </w:rPr>
        <w:t>SET-RESPONSE-ACK-BLOCK, 157, 213, 228</w:t>
      </w:r>
    </w:p>
    <w:p w14:paraId="20C821A3" w14:textId="77777777" w:rsidR="00DC4BE9" w:rsidRDefault="00DC4BE9">
      <w:pPr>
        <w:pStyle w:val="Index1"/>
        <w:tabs>
          <w:tab w:val="right" w:leader="dot" w:pos="4166"/>
        </w:tabs>
        <w:rPr>
          <w:noProof/>
          <w:lang w:val="en-US"/>
        </w:rPr>
      </w:pPr>
      <w:r>
        <w:rPr>
          <w:noProof/>
          <w:lang w:val="en-US"/>
        </w:rPr>
        <w:t>Set-Response-Datablock, 213</w:t>
      </w:r>
    </w:p>
    <w:p w14:paraId="38BF2782" w14:textId="77777777" w:rsidR="00DC4BE9" w:rsidRDefault="00DC4BE9">
      <w:pPr>
        <w:pStyle w:val="Index1"/>
        <w:tabs>
          <w:tab w:val="right" w:leader="dot" w:pos="4166"/>
        </w:tabs>
        <w:rPr>
          <w:noProof/>
          <w:lang w:val="en-US"/>
        </w:rPr>
      </w:pPr>
      <w:r>
        <w:rPr>
          <w:noProof/>
          <w:lang w:val="en-US"/>
        </w:rPr>
        <w:t>SET-RESPONSE-LAST-BLOCK, 157, 213, 228</w:t>
      </w:r>
    </w:p>
    <w:p w14:paraId="185B7009" w14:textId="77777777" w:rsidR="00DC4BE9" w:rsidRDefault="00DC4BE9">
      <w:pPr>
        <w:pStyle w:val="Index1"/>
        <w:tabs>
          <w:tab w:val="right" w:leader="dot" w:pos="4166"/>
        </w:tabs>
        <w:rPr>
          <w:noProof/>
          <w:lang w:val="en-US"/>
        </w:rPr>
      </w:pPr>
      <w:r>
        <w:rPr>
          <w:noProof/>
          <w:lang w:val="en-US"/>
        </w:rPr>
        <w:t>SET-RESPONSE-LAST-BLOCK-WITH-LIST, 157, 213, 228</w:t>
      </w:r>
    </w:p>
    <w:p w14:paraId="06E5B987" w14:textId="77777777" w:rsidR="00DC4BE9" w:rsidRDefault="00DC4BE9">
      <w:pPr>
        <w:pStyle w:val="Index1"/>
        <w:tabs>
          <w:tab w:val="right" w:leader="dot" w:pos="4166"/>
        </w:tabs>
        <w:rPr>
          <w:noProof/>
          <w:lang w:val="en-US"/>
        </w:rPr>
      </w:pPr>
      <w:r>
        <w:rPr>
          <w:noProof/>
          <w:lang w:val="en-US"/>
        </w:rPr>
        <w:t>Set-Response-Last-Datablock, 213</w:t>
      </w:r>
    </w:p>
    <w:p w14:paraId="360B229F" w14:textId="77777777" w:rsidR="00DC4BE9" w:rsidRDefault="00DC4BE9">
      <w:pPr>
        <w:pStyle w:val="Index1"/>
        <w:tabs>
          <w:tab w:val="right" w:leader="dot" w:pos="4166"/>
        </w:tabs>
        <w:rPr>
          <w:noProof/>
          <w:lang w:val="en-US"/>
        </w:rPr>
      </w:pPr>
      <w:r>
        <w:rPr>
          <w:noProof/>
          <w:lang w:val="en-US"/>
        </w:rPr>
        <w:t>Set-Response-Normal, 213</w:t>
      </w:r>
    </w:p>
    <w:p w14:paraId="643BF88A" w14:textId="77777777" w:rsidR="00DC4BE9" w:rsidRDefault="00DC4BE9">
      <w:pPr>
        <w:pStyle w:val="Index1"/>
        <w:tabs>
          <w:tab w:val="right" w:leader="dot" w:pos="4166"/>
        </w:tabs>
        <w:rPr>
          <w:noProof/>
          <w:lang w:val="en-US"/>
        </w:rPr>
      </w:pPr>
      <w:r>
        <w:rPr>
          <w:noProof/>
          <w:lang w:val="en-US"/>
        </w:rPr>
        <w:t>SET-RESPONSE-NORMAL, 157, 213, 228</w:t>
      </w:r>
    </w:p>
    <w:p w14:paraId="6BBAAA9C" w14:textId="77777777" w:rsidR="00DC4BE9" w:rsidRDefault="00DC4BE9">
      <w:pPr>
        <w:pStyle w:val="Index1"/>
        <w:tabs>
          <w:tab w:val="right" w:leader="dot" w:pos="4166"/>
        </w:tabs>
        <w:rPr>
          <w:noProof/>
          <w:lang w:val="en-US"/>
        </w:rPr>
      </w:pPr>
      <w:r>
        <w:rPr>
          <w:noProof/>
          <w:lang w:val="en-US"/>
        </w:rPr>
        <w:t>Set-Response-With-List, 213</w:t>
      </w:r>
    </w:p>
    <w:p w14:paraId="733012C3" w14:textId="77777777" w:rsidR="00DC4BE9" w:rsidRDefault="00DC4BE9">
      <w:pPr>
        <w:pStyle w:val="Index1"/>
        <w:tabs>
          <w:tab w:val="right" w:leader="dot" w:pos="4166"/>
        </w:tabs>
        <w:rPr>
          <w:noProof/>
          <w:lang w:val="en-US"/>
        </w:rPr>
      </w:pPr>
      <w:r>
        <w:rPr>
          <w:noProof/>
          <w:lang w:val="en-US"/>
        </w:rPr>
        <w:t>SET-RESPONSE-WITH-LIST, 157, 213, 228</w:t>
      </w:r>
    </w:p>
    <w:p w14:paraId="164CB8DB" w14:textId="77777777" w:rsidR="00DC4BE9" w:rsidRDefault="00DC4BE9">
      <w:pPr>
        <w:pStyle w:val="Index1"/>
        <w:tabs>
          <w:tab w:val="right" w:leader="dot" w:pos="4166"/>
        </w:tabs>
        <w:rPr>
          <w:noProof/>
          <w:lang w:val="en-US"/>
        </w:rPr>
      </w:pPr>
      <w:r>
        <w:rPr>
          <w:noProof/>
          <w:lang w:val="en-US"/>
        </w:rPr>
        <w:t>S-FSK PLC environment, 44</w:t>
      </w:r>
    </w:p>
    <w:p w14:paraId="185C6055" w14:textId="77777777" w:rsidR="00DC4BE9" w:rsidRDefault="00DC4BE9">
      <w:pPr>
        <w:pStyle w:val="Index1"/>
        <w:tabs>
          <w:tab w:val="right" w:leader="dot" w:pos="4166"/>
        </w:tabs>
        <w:rPr>
          <w:noProof/>
          <w:lang w:val="en-US"/>
        </w:rPr>
      </w:pPr>
      <w:r>
        <w:rPr>
          <w:noProof/>
          <w:lang w:val="en-US"/>
        </w:rPr>
        <w:t>Shared secret, 86, 88, 89</w:t>
      </w:r>
    </w:p>
    <w:p w14:paraId="2AE86E41" w14:textId="77777777" w:rsidR="00DC4BE9" w:rsidRDefault="00DC4BE9">
      <w:pPr>
        <w:pStyle w:val="Index1"/>
        <w:tabs>
          <w:tab w:val="right" w:leader="dot" w:pos="4166"/>
        </w:tabs>
        <w:rPr>
          <w:noProof/>
          <w:lang w:val="en-US"/>
        </w:rPr>
      </w:pPr>
      <w:r>
        <w:rPr>
          <w:noProof/>
          <w:lang w:val="en-US"/>
        </w:rPr>
        <w:t>Short Name referencing, 46, 57, 60</w:t>
      </w:r>
    </w:p>
    <w:p w14:paraId="31DA7121" w14:textId="77777777" w:rsidR="00DC4BE9" w:rsidRDefault="00DC4BE9">
      <w:pPr>
        <w:pStyle w:val="Index1"/>
        <w:tabs>
          <w:tab w:val="right" w:leader="dot" w:pos="4166"/>
        </w:tabs>
        <w:rPr>
          <w:noProof/>
          <w:lang w:val="en-US"/>
        </w:rPr>
      </w:pPr>
      <w:r w:rsidRPr="004F4479">
        <w:rPr>
          <w:rFonts w:ascii="Courier New" w:hAnsi="Courier New" w:cs="Courier New"/>
          <w:noProof/>
          <w:lang w:val="en-US"/>
        </w:rPr>
        <w:t>signatureAlgorithm</w:t>
      </w:r>
      <w:r>
        <w:rPr>
          <w:noProof/>
          <w:lang w:val="en-US"/>
        </w:rPr>
        <w:t>, 105</w:t>
      </w:r>
    </w:p>
    <w:p w14:paraId="2432DDB3" w14:textId="77777777" w:rsidR="00DC4BE9" w:rsidRDefault="00DC4BE9">
      <w:pPr>
        <w:pStyle w:val="Index1"/>
        <w:tabs>
          <w:tab w:val="right" w:leader="dot" w:pos="4166"/>
        </w:tabs>
        <w:rPr>
          <w:noProof/>
          <w:lang w:val="en-US"/>
        </w:rPr>
      </w:pPr>
      <w:r w:rsidRPr="004F4479">
        <w:rPr>
          <w:rFonts w:ascii="Courier New" w:hAnsi="Courier New" w:cs="Courier New"/>
          <w:noProof/>
          <w:lang w:val="en-US"/>
        </w:rPr>
        <w:t>signatureValue</w:t>
      </w:r>
      <w:r>
        <w:rPr>
          <w:noProof/>
          <w:lang w:val="en-US"/>
        </w:rPr>
        <w:t>, 105</w:t>
      </w:r>
    </w:p>
    <w:p w14:paraId="4E6FE648" w14:textId="77777777" w:rsidR="00DC4BE9" w:rsidRDefault="00DC4BE9">
      <w:pPr>
        <w:pStyle w:val="Index1"/>
        <w:tabs>
          <w:tab w:val="right" w:leader="dot" w:pos="4166"/>
        </w:tabs>
        <w:rPr>
          <w:noProof/>
          <w:lang w:val="en-US"/>
        </w:rPr>
      </w:pPr>
      <w:r>
        <w:rPr>
          <w:noProof/>
          <w:lang w:val="en-US"/>
        </w:rPr>
        <w:lastRenderedPageBreak/>
        <w:t>SN_MAPPER ASE, 178, 181, 184</w:t>
      </w:r>
    </w:p>
    <w:p w14:paraId="35E23239" w14:textId="77777777" w:rsidR="00DC4BE9" w:rsidRDefault="00DC4BE9">
      <w:pPr>
        <w:pStyle w:val="Index1"/>
        <w:tabs>
          <w:tab w:val="right" w:leader="dot" w:pos="4166"/>
        </w:tabs>
        <w:rPr>
          <w:noProof/>
          <w:lang w:val="en-US"/>
        </w:rPr>
      </w:pPr>
      <w:r>
        <w:rPr>
          <w:noProof/>
          <w:lang w:val="en-US"/>
        </w:rPr>
        <w:t>Static key agreement key pair, 100</w:t>
      </w:r>
    </w:p>
    <w:p w14:paraId="41AD74EC" w14:textId="77777777" w:rsidR="00DC4BE9" w:rsidRDefault="00DC4BE9">
      <w:pPr>
        <w:pStyle w:val="Index1"/>
        <w:tabs>
          <w:tab w:val="right" w:leader="dot" w:pos="4166"/>
        </w:tabs>
        <w:rPr>
          <w:noProof/>
          <w:lang w:val="en-US"/>
        </w:rPr>
      </w:pPr>
      <w:r>
        <w:rPr>
          <w:noProof/>
          <w:lang w:val="en-US"/>
        </w:rPr>
        <w:t>Static key pair, 88</w:t>
      </w:r>
    </w:p>
    <w:p w14:paraId="366B4EC3" w14:textId="77777777" w:rsidR="00DC4BE9" w:rsidRDefault="00DC4BE9">
      <w:pPr>
        <w:pStyle w:val="Index1"/>
        <w:tabs>
          <w:tab w:val="right" w:leader="dot" w:pos="4166"/>
        </w:tabs>
        <w:rPr>
          <w:noProof/>
          <w:lang w:val="en-US"/>
        </w:rPr>
      </w:pPr>
      <w:r>
        <w:rPr>
          <w:noProof/>
          <w:lang w:val="en-US"/>
        </w:rPr>
        <w:t>Static private key, 89</w:t>
      </w:r>
    </w:p>
    <w:p w14:paraId="4DB95E30" w14:textId="77777777" w:rsidR="00DC4BE9" w:rsidRDefault="00DC4BE9">
      <w:pPr>
        <w:pStyle w:val="Index1"/>
        <w:tabs>
          <w:tab w:val="right" w:leader="dot" w:pos="4166"/>
        </w:tabs>
        <w:rPr>
          <w:noProof/>
          <w:lang w:val="en-US"/>
        </w:rPr>
      </w:pPr>
      <w:r>
        <w:rPr>
          <w:noProof/>
          <w:lang w:val="en-US"/>
        </w:rPr>
        <w:t>Static public key, 89</w:t>
      </w:r>
    </w:p>
    <w:p w14:paraId="5B5F3EFD" w14:textId="77777777" w:rsidR="00DC4BE9" w:rsidRDefault="00DC4BE9">
      <w:pPr>
        <w:pStyle w:val="Index1"/>
        <w:tabs>
          <w:tab w:val="right" w:leader="dot" w:pos="4166"/>
        </w:tabs>
        <w:rPr>
          <w:noProof/>
          <w:lang w:val="en-US"/>
        </w:rPr>
      </w:pPr>
      <w:r>
        <w:rPr>
          <w:noProof/>
          <w:lang w:val="en-US"/>
        </w:rPr>
        <w:t>Static Unified Model, 86, 98, 403</w:t>
      </w:r>
    </w:p>
    <w:p w14:paraId="70004ACC" w14:textId="77777777" w:rsidR="00DC4BE9" w:rsidRDefault="00DC4BE9">
      <w:pPr>
        <w:pStyle w:val="Index1"/>
        <w:tabs>
          <w:tab w:val="right" w:leader="dot" w:pos="4166"/>
        </w:tabs>
        <w:rPr>
          <w:noProof/>
          <w:lang w:val="en-US"/>
        </w:rPr>
      </w:pPr>
      <w:r>
        <w:rPr>
          <w:noProof/>
          <w:lang w:val="en-US"/>
        </w:rPr>
        <w:t>Sub-CA, 103</w:t>
      </w:r>
    </w:p>
    <w:p w14:paraId="56425A9C" w14:textId="77777777" w:rsidR="00DC4BE9" w:rsidRDefault="00DC4BE9">
      <w:pPr>
        <w:pStyle w:val="Index1"/>
        <w:tabs>
          <w:tab w:val="right" w:leader="dot" w:pos="4166"/>
        </w:tabs>
        <w:rPr>
          <w:noProof/>
          <w:lang w:val="en-US"/>
        </w:rPr>
      </w:pPr>
      <w:r>
        <w:rPr>
          <w:noProof/>
          <w:lang w:val="en-US"/>
        </w:rPr>
        <w:t>Sub-CA certificate, 101</w:t>
      </w:r>
    </w:p>
    <w:p w14:paraId="4A9AFF18" w14:textId="77777777" w:rsidR="00DC4BE9" w:rsidRDefault="00DC4BE9">
      <w:pPr>
        <w:pStyle w:val="Index1"/>
        <w:tabs>
          <w:tab w:val="right" w:leader="dot" w:pos="4166"/>
        </w:tabs>
        <w:rPr>
          <w:noProof/>
          <w:lang w:val="en-US"/>
        </w:rPr>
      </w:pPr>
      <w:r>
        <w:rPr>
          <w:noProof/>
          <w:lang w:val="en-US"/>
        </w:rPr>
        <w:t>Subject, public key certificate, 101</w:t>
      </w:r>
    </w:p>
    <w:p w14:paraId="37390F31" w14:textId="77777777" w:rsidR="00DC4BE9" w:rsidRDefault="00DC4BE9">
      <w:pPr>
        <w:pStyle w:val="Index1"/>
        <w:tabs>
          <w:tab w:val="right" w:leader="dot" w:pos="4166"/>
        </w:tabs>
        <w:rPr>
          <w:noProof/>
          <w:lang w:val="en-US"/>
        </w:rPr>
      </w:pPr>
      <w:r>
        <w:rPr>
          <w:noProof/>
          <w:lang w:val="en-US"/>
        </w:rPr>
        <w:t>Subordinate Authority, 102</w:t>
      </w:r>
    </w:p>
    <w:p w14:paraId="23088B9E" w14:textId="77777777" w:rsidR="00DC4BE9" w:rsidRDefault="00DC4BE9">
      <w:pPr>
        <w:pStyle w:val="Index1"/>
        <w:tabs>
          <w:tab w:val="right" w:leader="dot" w:pos="4166"/>
        </w:tabs>
        <w:rPr>
          <w:noProof/>
          <w:lang w:val="en-US"/>
        </w:rPr>
      </w:pPr>
      <w:r>
        <w:rPr>
          <w:noProof/>
          <w:lang w:val="en-US"/>
        </w:rPr>
        <w:t>Supporting layer, 53</w:t>
      </w:r>
    </w:p>
    <w:p w14:paraId="19E0E473" w14:textId="77777777" w:rsidR="00DC4BE9" w:rsidRDefault="00DC4BE9">
      <w:pPr>
        <w:pStyle w:val="Index1"/>
        <w:tabs>
          <w:tab w:val="right" w:leader="dot" w:pos="4166"/>
        </w:tabs>
        <w:rPr>
          <w:noProof/>
          <w:lang w:val="en-US"/>
        </w:rPr>
      </w:pPr>
      <w:r>
        <w:rPr>
          <w:noProof/>
          <w:lang w:val="en-US"/>
        </w:rPr>
        <w:t>Supporting layer services and service mapping, 311</w:t>
      </w:r>
    </w:p>
    <w:p w14:paraId="63A8BE28" w14:textId="77777777" w:rsidR="00DC4BE9" w:rsidRDefault="00DC4BE9">
      <w:pPr>
        <w:pStyle w:val="Index1"/>
        <w:tabs>
          <w:tab w:val="right" w:leader="dot" w:pos="4166"/>
        </w:tabs>
        <w:rPr>
          <w:noProof/>
          <w:lang w:val="en-US"/>
        </w:rPr>
      </w:pPr>
      <w:r>
        <w:rPr>
          <w:noProof/>
          <w:lang w:val="en-US"/>
        </w:rPr>
        <w:t>Symmetric key, 94</w:t>
      </w:r>
    </w:p>
    <w:p w14:paraId="5B93EF14" w14:textId="77777777" w:rsidR="00DC4BE9" w:rsidRDefault="00DC4BE9">
      <w:pPr>
        <w:pStyle w:val="Index1"/>
        <w:tabs>
          <w:tab w:val="right" w:leader="dot" w:pos="4166"/>
        </w:tabs>
        <w:rPr>
          <w:noProof/>
          <w:lang w:val="en-US"/>
        </w:rPr>
      </w:pPr>
      <w:r>
        <w:rPr>
          <w:noProof/>
          <w:lang w:val="en-US"/>
        </w:rPr>
        <w:t>Symmetric key algorithm, 74, 75</w:t>
      </w:r>
    </w:p>
    <w:p w14:paraId="5547B758" w14:textId="77777777" w:rsidR="00DC4BE9" w:rsidRDefault="00DC4BE9">
      <w:pPr>
        <w:pStyle w:val="Index1"/>
        <w:tabs>
          <w:tab w:val="right" w:leader="dot" w:pos="4166"/>
        </w:tabs>
        <w:rPr>
          <w:noProof/>
          <w:lang w:val="en-US"/>
        </w:rPr>
      </w:pPr>
      <w:r>
        <w:rPr>
          <w:noProof/>
          <w:lang w:val="en-US"/>
        </w:rPr>
        <w:t>Symmetric key block cipher, 78</w:t>
      </w:r>
    </w:p>
    <w:p w14:paraId="3B518615" w14:textId="77777777" w:rsidR="00DC4BE9" w:rsidRDefault="00DC4BE9">
      <w:pPr>
        <w:pStyle w:val="Index1"/>
        <w:tabs>
          <w:tab w:val="right" w:leader="dot" w:pos="4166"/>
        </w:tabs>
        <w:rPr>
          <w:noProof/>
          <w:lang w:val="en-US"/>
        </w:rPr>
      </w:pPr>
      <w:r>
        <w:rPr>
          <w:noProof/>
          <w:lang w:val="en-US"/>
        </w:rPr>
        <w:t>Syntactic interoperability, 53</w:t>
      </w:r>
    </w:p>
    <w:p w14:paraId="4191A8AC" w14:textId="77777777" w:rsidR="00DC4BE9" w:rsidRDefault="00DC4BE9">
      <w:pPr>
        <w:pStyle w:val="Index1"/>
        <w:tabs>
          <w:tab w:val="right" w:leader="dot" w:pos="4166"/>
        </w:tabs>
        <w:rPr>
          <w:noProof/>
          <w:lang w:val="en-US"/>
        </w:rPr>
      </w:pPr>
      <w:r>
        <w:rPr>
          <w:noProof/>
          <w:lang w:val="en-US"/>
        </w:rPr>
        <w:t>System integration, 54</w:t>
      </w:r>
    </w:p>
    <w:p w14:paraId="0C00AE8C" w14:textId="77777777" w:rsidR="00DC4BE9" w:rsidRDefault="00DC4BE9">
      <w:pPr>
        <w:pStyle w:val="Index1"/>
        <w:tabs>
          <w:tab w:val="right" w:leader="dot" w:pos="4166"/>
        </w:tabs>
        <w:rPr>
          <w:noProof/>
          <w:lang w:val="en-US"/>
        </w:rPr>
      </w:pPr>
      <w:r>
        <w:rPr>
          <w:noProof/>
          <w:lang w:val="en-US"/>
        </w:rPr>
        <w:t>System title, 42, 43</w:t>
      </w:r>
    </w:p>
    <w:p w14:paraId="1134DF18" w14:textId="77777777" w:rsidR="00DC4BE9" w:rsidRDefault="00DC4BE9">
      <w:pPr>
        <w:pStyle w:val="Index1"/>
        <w:tabs>
          <w:tab w:val="right" w:leader="dot" w:pos="4166"/>
        </w:tabs>
        <w:rPr>
          <w:noProof/>
          <w:lang w:val="en-US"/>
        </w:rPr>
      </w:pPr>
      <w:r>
        <w:rPr>
          <w:noProof/>
          <w:lang w:val="en-US"/>
        </w:rPr>
        <w:t>system-title, 125</w:t>
      </w:r>
    </w:p>
    <w:p w14:paraId="345F51F8" w14:textId="77777777" w:rsidR="00DC4BE9" w:rsidRDefault="00DC4BE9">
      <w:pPr>
        <w:pStyle w:val="Index1"/>
        <w:tabs>
          <w:tab w:val="right" w:leader="dot" w:pos="4166"/>
        </w:tabs>
        <w:rPr>
          <w:noProof/>
          <w:lang w:val="en-US"/>
        </w:rPr>
      </w:pPr>
      <w:r w:rsidRPr="004F4479">
        <w:rPr>
          <w:rFonts w:ascii="Courier New" w:hAnsi="Courier New" w:cs="Courier New"/>
          <w:noProof/>
          <w:lang w:val="en-US"/>
        </w:rPr>
        <w:t>tbsCertificate</w:t>
      </w:r>
      <w:r>
        <w:rPr>
          <w:noProof/>
          <w:lang w:val="en-US"/>
        </w:rPr>
        <w:t>, 104, 105</w:t>
      </w:r>
    </w:p>
    <w:p w14:paraId="47D85E0D" w14:textId="77777777" w:rsidR="00DC4BE9" w:rsidRDefault="00DC4BE9">
      <w:pPr>
        <w:pStyle w:val="Index1"/>
        <w:tabs>
          <w:tab w:val="right" w:leader="dot" w:pos="4166"/>
        </w:tabs>
        <w:rPr>
          <w:noProof/>
          <w:lang w:val="en-US"/>
        </w:rPr>
      </w:pPr>
      <w:r>
        <w:rPr>
          <w:noProof/>
          <w:lang w:val="en-US"/>
        </w:rPr>
        <w:t>Third party, 39, 47, 73, 131</w:t>
      </w:r>
    </w:p>
    <w:p w14:paraId="529CF316" w14:textId="77777777" w:rsidR="00DC4BE9" w:rsidRDefault="00DC4BE9">
      <w:pPr>
        <w:pStyle w:val="Index1"/>
        <w:tabs>
          <w:tab w:val="right" w:leader="dot" w:pos="4166"/>
        </w:tabs>
        <w:rPr>
          <w:noProof/>
          <w:lang w:val="en-US"/>
        </w:rPr>
      </w:pPr>
      <w:r>
        <w:rPr>
          <w:noProof/>
          <w:lang w:val="en-US"/>
        </w:rPr>
        <w:t>Three-letter manufacturer ID, 43</w:t>
      </w:r>
    </w:p>
    <w:p w14:paraId="6A266F14" w14:textId="77777777" w:rsidR="00DC4BE9" w:rsidRDefault="00DC4BE9">
      <w:pPr>
        <w:pStyle w:val="Index1"/>
        <w:tabs>
          <w:tab w:val="right" w:leader="dot" w:pos="4166"/>
        </w:tabs>
        <w:rPr>
          <w:noProof/>
          <w:lang w:val="en-US"/>
        </w:rPr>
      </w:pPr>
      <w:r>
        <w:rPr>
          <w:noProof/>
          <w:lang w:val="en-US"/>
        </w:rPr>
        <w:t>TLS-Certificate, 104</w:t>
      </w:r>
    </w:p>
    <w:p w14:paraId="5F80352B" w14:textId="77777777" w:rsidR="00DC4BE9" w:rsidRDefault="00DC4BE9">
      <w:pPr>
        <w:pStyle w:val="Index1"/>
        <w:tabs>
          <w:tab w:val="right" w:leader="dot" w:pos="4166"/>
        </w:tabs>
        <w:rPr>
          <w:noProof/>
          <w:lang w:val="en-US"/>
        </w:rPr>
      </w:pPr>
      <w:r>
        <w:rPr>
          <w:noProof/>
          <w:lang w:val="en-US"/>
        </w:rPr>
        <w:t>Transaction_Id, 152</w:t>
      </w:r>
    </w:p>
    <w:p w14:paraId="5484A9D5" w14:textId="77777777" w:rsidR="00DC4BE9" w:rsidRDefault="00DC4BE9">
      <w:pPr>
        <w:pStyle w:val="Index1"/>
        <w:tabs>
          <w:tab w:val="right" w:leader="dot" w:pos="4166"/>
        </w:tabs>
        <w:rPr>
          <w:noProof/>
          <w:lang w:val="en-US"/>
        </w:rPr>
      </w:pPr>
      <w:r>
        <w:rPr>
          <w:noProof/>
          <w:lang w:val="en-US"/>
        </w:rPr>
        <w:t>transaction-id, 125</w:t>
      </w:r>
    </w:p>
    <w:p w14:paraId="007429D9" w14:textId="77777777" w:rsidR="00DC4BE9" w:rsidRDefault="00DC4BE9">
      <w:pPr>
        <w:pStyle w:val="Index1"/>
        <w:tabs>
          <w:tab w:val="right" w:leader="dot" w:pos="4166"/>
        </w:tabs>
        <w:rPr>
          <w:noProof/>
          <w:lang w:val="en-US"/>
        </w:rPr>
      </w:pPr>
      <w:r>
        <w:rPr>
          <w:noProof/>
          <w:lang w:val="en-US"/>
        </w:rPr>
        <w:t>Transfer syntax, 46</w:t>
      </w:r>
    </w:p>
    <w:p w14:paraId="037618AB" w14:textId="77777777" w:rsidR="00DC4BE9" w:rsidRDefault="00DC4BE9">
      <w:pPr>
        <w:pStyle w:val="Index1"/>
        <w:tabs>
          <w:tab w:val="right" w:leader="dot" w:pos="4166"/>
        </w:tabs>
        <w:rPr>
          <w:noProof/>
          <w:lang w:val="en-US"/>
        </w:rPr>
      </w:pPr>
      <w:r>
        <w:rPr>
          <w:noProof/>
          <w:lang w:val="en-US"/>
        </w:rPr>
        <w:t>TriggerEventNotificationSending service, 172</w:t>
      </w:r>
    </w:p>
    <w:p w14:paraId="649CF963" w14:textId="77777777" w:rsidR="00DC4BE9" w:rsidRDefault="00DC4BE9">
      <w:pPr>
        <w:pStyle w:val="Index1"/>
        <w:tabs>
          <w:tab w:val="right" w:leader="dot" w:pos="4166"/>
        </w:tabs>
        <w:rPr>
          <w:noProof/>
          <w:lang w:val="en-US"/>
        </w:rPr>
      </w:pPr>
      <w:r>
        <w:rPr>
          <w:noProof/>
          <w:lang w:val="en-US"/>
        </w:rPr>
        <w:t>Trust anchor, 101, 113</w:t>
      </w:r>
    </w:p>
    <w:p w14:paraId="7518492D" w14:textId="77777777" w:rsidR="00DC4BE9" w:rsidRDefault="00DC4BE9">
      <w:pPr>
        <w:pStyle w:val="Index1"/>
        <w:tabs>
          <w:tab w:val="right" w:leader="dot" w:pos="4166"/>
        </w:tabs>
        <w:rPr>
          <w:noProof/>
          <w:lang w:val="en-US"/>
        </w:rPr>
      </w:pPr>
      <w:r>
        <w:rPr>
          <w:noProof/>
          <w:lang w:val="en-US"/>
        </w:rPr>
        <w:t>Trust model, 101</w:t>
      </w:r>
    </w:p>
    <w:p w14:paraId="3FBC27C0" w14:textId="77777777" w:rsidR="00DC4BE9" w:rsidRDefault="00DC4BE9">
      <w:pPr>
        <w:pStyle w:val="Index1"/>
        <w:tabs>
          <w:tab w:val="right" w:leader="dot" w:pos="4166"/>
        </w:tabs>
        <w:rPr>
          <w:noProof/>
          <w:lang w:val="en-US"/>
        </w:rPr>
      </w:pPr>
      <w:r>
        <w:rPr>
          <w:noProof/>
          <w:lang w:val="en-US"/>
        </w:rPr>
        <w:t>Uncompressed form, ECC public key, 108</w:t>
      </w:r>
    </w:p>
    <w:p w14:paraId="304DD9E0" w14:textId="77777777" w:rsidR="00DC4BE9" w:rsidRDefault="00DC4BE9">
      <w:pPr>
        <w:pStyle w:val="Index1"/>
        <w:tabs>
          <w:tab w:val="right" w:leader="dot" w:pos="4166"/>
        </w:tabs>
        <w:rPr>
          <w:noProof/>
          <w:lang w:val="en-US"/>
        </w:rPr>
      </w:pPr>
      <w:r>
        <w:rPr>
          <w:noProof/>
          <w:lang w:val="en-US"/>
        </w:rPr>
        <w:t>Unconfirmed service, 58</w:t>
      </w:r>
    </w:p>
    <w:p w14:paraId="35AC3A25" w14:textId="77777777" w:rsidR="00DC4BE9" w:rsidRDefault="00DC4BE9">
      <w:pPr>
        <w:pStyle w:val="Index1"/>
        <w:tabs>
          <w:tab w:val="right" w:leader="dot" w:pos="4166"/>
        </w:tabs>
        <w:rPr>
          <w:noProof/>
          <w:lang w:val="en-US"/>
        </w:rPr>
      </w:pPr>
      <w:r>
        <w:rPr>
          <w:noProof/>
          <w:lang w:val="en-US"/>
        </w:rPr>
        <w:t>UnconfirmedWrite service, 59, 181, 231</w:t>
      </w:r>
    </w:p>
    <w:p w14:paraId="2B3F7A21" w14:textId="77777777" w:rsidR="00DC4BE9" w:rsidRDefault="00DC4BE9">
      <w:pPr>
        <w:pStyle w:val="Index1"/>
        <w:tabs>
          <w:tab w:val="right" w:leader="dot" w:pos="4166"/>
        </w:tabs>
        <w:rPr>
          <w:noProof/>
          <w:lang w:val="en-US"/>
        </w:rPr>
      </w:pPr>
      <w:r>
        <w:rPr>
          <w:noProof/>
          <w:lang w:val="en-US"/>
        </w:rPr>
        <w:t>UnconfirmedWrite.indication, 184</w:t>
      </w:r>
    </w:p>
    <w:p w14:paraId="3D3D11EA" w14:textId="77777777" w:rsidR="00DC4BE9" w:rsidRDefault="00DC4BE9">
      <w:pPr>
        <w:pStyle w:val="Index1"/>
        <w:tabs>
          <w:tab w:val="right" w:leader="dot" w:pos="4166"/>
        </w:tabs>
        <w:rPr>
          <w:noProof/>
          <w:lang w:val="en-US"/>
        </w:rPr>
      </w:pPr>
      <w:r>
        <w:rPr>
          <w:noProof/>
          <w:lang w:val="en-US"/>
        </w:rPr>
        <w:t>UnconfirmedWrite.request, 184</w:t>
      </w:r>
    </w:p>
    <w:p w14:paraId="6AE5143F" w14:textId="77777777" w:rsidR="00DC4BE9" w:rsidRDefault="00DC4BE9">
      <w:pPr>
        <w:pStyle w:val="Index1"/>
        <w:tabs>
          <w:tab w:val="right" w:leader="dot" w:pos="4166"/>
        </w:tabs>
        <w:rPr>
          <w:noProof/>
          <w:lang w:val="en-US"/>
        </w:rPr>
      </w:pPr>
      <w:r>
        <w:rPr>
          <w:noProof/>
          <w:lang w:val="en-US"/>
        </w:rPr>
        <w:t>UnconfirmedWriteRequest, 184</w:t>
      </w:r>
    </w:p>
    <w:p w14:paraId="7146B7B5" w14:textId="77777777" w:rsidR="00DC4BE9" w:rsidRDefault="00DC4BE9">
      <w:pPr>
        <w:pStyle w:val="Index1"/>
        <w:tabs>
          <w:tab w:val="right" w:leader="dot" w:pos="4166"/>
        </w:tabs>
        <w:rPr>
          <w:noProof/>
          <w:lang w:val="en-US"/>
        </w:rPr>
      </w:pPr>
      <w:r>
        <w:rPr>
          <w:noProof/>
          <w:lang w:val="en-US"/>
        </w:rPr>
        <w:t>Unified service, 162</w:t>
      </w:r>
    </w:p>
    <w:p w14:paraId="4102A0A7" w14:textId="77777777" w:rsidR="00DC4BE9" w:rsidRDefault="00DC4BE9">
      <w:pPr>
        <w:pStyle w:val="Index1"/>
        <w:tabs>
          <w:tab w:val="right" w:leader="dot" w:pos="4166"/>
        </w:tabs>
        <w:rPr>
          <w:noProof/>
          <w:lang w:val="en-US"/>
        </w:rPr>
      </w:pPr>
      <w:r>
        <w:rPr>
          <w:noProof/>
          <w:lang w:val="en-US"/>
        </w:rPr>
        <w:t>Unilateral authentication, 68</w:t>
      </w:r>
    </w:p>
    <w:p w14:paraId="1CD9F0ED" w14:textId="77777777" w:rsidR="00DC4BE9" w:rsidRDefault="00DC4BE9">
      <w:pPr>
        <w:pStyle w:val="Index1"/>
        <w:tabs>
          <w:tab w:val="right" w:leader="dot" w:pos="4166"/>
        </w:tabs>
        <w:rPr>
          <w:noProof/>
          <w:lang w:val="en-US"/>
        </w:rPr>
      </w:pPr>
      <w:r>
        <w:rPr>
          <w:noProof/>
          <w:lang w:val="en-US"/>
        </w:rPr>
        <w:t>Unsolicited service, 59</w:t>
      </w:r>
    </w:p>
    <w:p w14:paraId="6FFC67CC" w14:textId="77777777" w:rsidR="00DC4BE9" w:rsidRDefault="00DC4BE9">
      <w:pPr>
        <w:pStyle w:val="Index1"/>
        <w:tabs>
          <w:tab w:val="right" w:leader="dot" w:pos="4166"/>
        </w:tabs>
        <w:rPr>
          <w:noProof/>
          <w:lang w:val="en-US"/>
        </w:rPr>
      </w:pPr>
      <w:r>
        <w:rPr>
          <w:noProof/>
          <w:lang w:val="en-US"/>
        </w:rPr>
        <w:t>User information, 142</w:t>
      </w:r>
    </w:p>
    <w:p w14:paraId="4126E3B0" w14:textId="77777777" w:rsidR="00DC4BE9" w:rsidRDefault="00DC4BE9">
      <w:pPr>
        <w:pStyle w:val="Index1"/>
        <w:tabs>
          <w:tab w:val="right" w:leader="dot" w:pos="4166"/>
        </w:tabs>
        <w:rPr>
          <w:noProof/>
          <w:lang w:val="en-US"/>
        </w:rPr>
      </w:pPr>
      <w:r>
        <w:rPr>
          <w:noProof/>
          <w:lang w:val="en-US"/>
        </w:rPr>
        <w:t>user-information, 193, 194</w:t>
      </w:r>
    </w:p>
    <w:p w14:paraId="0BF9A40B" w14:textId="77777777" w:rsidR="00DC4BE9" w:rsidRDefault="00DC4BE9">
      <w:pPr>
        <w:pStyle w:val="Index1"/>
        <w:tabs>
          <w:tab w:val="right" w:leader="dot" w:pos="4166"/>
        </w:tabs>
        <w:rPr>
          <w:noProof/>
          <w:lang w:val="en-US"/>
        </w:rPr>
      </w:pPr>
      <w:r>
        <w:rPr>
          <w:noProof/>
          <w:lang w:val="en-US"/>
        </w:rPr>
        <w:t>Validity period, 102</w:t>
      </w:r>
    </w:p>
    <w:p w14:paraId="0316E9F4" w14:textId="77777777" w:rsidR="00DC4BE9" w:rsidRDefault="00DC4BE9">
      <w:pPr>
        <w:pStyle w:val="Index1"/>
        <w:tabs>
          <w:tab w:val="right" w:leader="dot" w:pos="4166"/>
        </w:tabs>
        <w:rPr>
          <w:noProof/>
          <w:lang w:val="en-US"/>
        </w:rPr>
      </w:pPr>
      <w:r>
        <w:rPr>
          <w:noProof/>
          <w:lang w:val="en-US"/>
        </w:rPr>
        <w:t>Variable Access Specification, 172</w:t>
      </w:r>
    </w:p>
    <w:p w14:paraId="2119F2B6" w14:textId="77777777" w:rsidR="00DC4BE9" w:rsidRDefault="00DC4BE9">
      <w:pPr>
        <w:pStyle w:val="Index1"/>
        <w:tabs>
          <w:tab w:val="right" w:leader="dot" w:pos="4166"/>
        </w:tabs>
        <w:rPr>
          <w:noProof/>
          <w:lang w:val="en-US"/>
        </w:rPr>
      </w:pPr>
      <w:r>
        <w:rPr>
          <w:noProof/>
          <w:lang w:val="en-US"/>
        </w:rPr>
        <w:t>Variable_Access_Specification, 59, 175</w:t>
      </w:r>
    </w:p>
    <w:p w14:paraId="7B80E504" w14:textId="77777777" w:rsidR="00DC4BE9" w:rsidRDefault="00DC4BE9">
      <w:pPr>
        <w:pStyle w:val="Index1"/>
        <w:tabs>
          <w:tab w:val="right" w:leader="dot" w:pos="4166"/>
        </w:tabs>
        <w:rPr>
          <w:noProof/>
          <w:lang w:val="en-US"/>
        </w:rPr>
      </w:pPr>
      <w:r>
        <w:rPr>
          <w:noProof/>
          <w:lang w:val="en-US"/>
        </w:rPr>
        <w:t>Variable_Name, 172, 175, 180, 182</w:t>
      </w:r>
    </w:p>
    <w:p w14:paraId="1ADEC470" w14:textId="77777777" w:rsidR="00DC4BE9" w:rsidRDefault="00DC4BE9">
      <w:pPr>
        <w:pStyle w:val="Index1"/>
        <w:tabs>
          <w:tab w:val="right" w:leader="dot" w:pos="4166"/>
        </w:tabs>
        <w:rPr>
          <w:noProof/>
          <w:lang w:val="en-US"/>
        </w:rPr>
      </w:pPr>
      <w:r>
        <w:rPr>
          <w:noProof/>
          <w:lang w:val="en-US"/>
        </w:rPr>
        <w:t>Variable-Access-Specification, 174, 179, 182</w:t>
      </w:r>
    </w:p>
    <w:p w14:paraId="6F22CB6F" w14:textId="77777777" w:rsidR="00DC4BE9" w:rsidRDefault="00DC4BE9">
      <w:pPr>
        <w:pStyle w:val="Index1"/>
        <w:tabs>
          <w:tab w:val="right" w:leader="dot" w:pos="4166"/>
        </w:tabs>
        <w:rPr>
          <w:noProof/>
          <w:lang w:val="en-US"/>
        </w:rPr>
      </w:pPr>
      <w:r>
        <w:rPr>
          <w:noProof/>
          <w:lang w:val="en-US"/>
        </w:rPr>
        <w:t>Wide Area Network, 39</w:t>
      </w:r>
    </w:p>
    <w:p w14:paraId="24E35DDB" w14:textId="77777777" w:rsidR="00DC4BE9" w:rsidRDefault="00DC4BE9">
      <w:pPr>
        <w:pStyle w:val="Index1"/>
        <w:tabs>
          <w:tab w:val="right" w:leader="dot" w:pos="4166"/>
        </w:tabs>
        <w:rPr>
          <w:noProof/>
          <w:lang w:val="en-US"/>
        </w:rPr>
      </w:pPr>
      <w:r>
        <w:rPr>
          <w:noProof/>
          <w:lang w:val="en-US"/>
        </w:rPr>
        <w:t>Wrapped_Key_Options, 152</w:t>
      </w:r>
    </w:p>
    <w:p w14:paraId="41947034" w14:textId="77777777" w:rsidR="00DC4BE9" w:rsidRDefault="00DC4BE9">
      <w:pPr>
        <w:pStyle w:val="Index1"/>
        <w:tabs>
          <w:tab w:val="right" w:leader="dot" w:pos="4166"/>
        </w:tabs>
        <w:rPr>
          <w:noProof/>
          <w:lang w:val="en-US"/>
        </w:rPr>
      </w:pPr>
      <w:r>
        <w:rPr>
          <w:noProof/>
          <w:lang w:val="en-US"/>
        </w:rPr>
        <w:t>wrapped-key, 97</w:t>
      </w:r>
    </w:p>
    <w:p w14:paraId="76A145F7" w14:textId="77777777" w:rsidR="00DC4BE9" w:rsidRDefault="00DC4BE9">
      <w:pPr>
        <w:pStyle w:val="Index1"/>
        <w:tabs>
          <w:tab w:val="right" w:leader="dot" w:pos="4166"/>
        </w:tabs>
        <w:rPr>
          <w:noProof/>
          <w:lang w:val="en-US"/>
        </w:rPr>
      </w:pPr>
      <w:r>
        <w:rPr>
          <w:noProof/>
          <w:lang w:val="en-US"/>
        </w:rPr>
        <w:t>Wrapper port, 51</w:t>
      </w:r>
    </w:p>
    <w:p w14:paraId="24061516" w14:textId="77777777" w:rsidR="00DC4BE9" w:rsidRDefault="00DC4BE9">
      <w:pPr>
        <w:pStyle w:val="Index1"/>
        <w:tabs>
          <w:tab w:val="right" w:leader="dot" w:pos="4166"/>
        </w:tabs>
        <w:rPr>
          <w:noProof/>
          <w:lang w:val="en-US"/>
        </w:rPr>
      </w:pPr>
      <w:r>
        <w:rPr>
          <w:noProof/>
          <w:lang w:val="en-US"/>
        </w:rPr>
        <w:t>Write service, 58, 178, 226</w:t>
      </w:r>
    </w:p>
    <w:p w14:paraId="1863A651" w14:textId="77777777" w:rsidR="00DC4BE9" w:rsidRDefault="00DC4BE9">
      <w:pPr>
        <w:pStyle w:val="Index1"/>
        <w:tabs>
          <w:tab w:val="right" w:leader="dot" w:pos="4166"/>
        </w:tabs>
        <w:rPr>
          <w:noProof/>
          <w:lang w:val="en-US"/>
        </w:rPr>
      </w:pPr>
      <w:r>
        <w:rPr>
          <w:noProof/>
          <w:lang w:val="en-US"/>
        </w:rPr>
        <w:t>Write.confirm, 181</w:t>
      </w:r>
    </w:p>
    <w:p w14:paraId="41F0232E" w14:textId="77777777" w:rsidR="00DC4BE9" w:rsidRDefault="00DC4BE9">
      <w:pPr>
        <w:pStyle w:val="Index1"/>
        <w:tabs>
          <w:tab w:val="right" w:leader="dot" w:pos="4166"/>
        </w:tabs>
        <w:rPr>
          <w:noProof/>
          <w:lang w:val="en-US"/>
        </w:rPr>
      </w:pPr>
      <w:r>
        <w:rPr>
          <w:noProof/>
          <w:lang w:val="en-US"/>
        </w:rPr>
        <w:t>Write.indication, 181</w:t>
      </w:r>
    </w:p>
    <w:p w14:paraId="34826691" w14:textId="77777777" w:rsidR="00DC4BE9" w:rsidRDefault="00DC4BE9">
      <w:pPr>
        <w:pStyle w:val="Index1"/>
        <w:tabs>
          <w:tab w:val="right" w:leader="dot" w:pos="4166"/>
        </w:tabs>
        <w:rPr>
          <w:noProof/>
          <w:lang w:val="en-US"/>
        </w:rPr>
      </w:pPr>
      <w:r>
        <w:rPr>
          <w:noProof/>
          <w:lang w:val="en-US"/>
        </w:rPr>
        <w:t>Write.request, 181</w:t>
      </w:r>
    </w:p>
    <w:p w14:paraId="09A58DC3" w14:textId="77777777" w:rsidR="00DC4BE9" w:rsidRDefault="00DC4BE9">
      <w:pPr>
        <w:pStyle w:val="Index1"/>
        <w:tabs>
          <w:tab w:val="right" w:leader="dot" w:pos="4166"/>
        </w:tabs>
        <w:rPr>
          <w:noProof/>
          <w:lang w:val="en-US"/>
        </w:rPr>
      </w:pPr>
      <w:r>
        <w:rPr>
          <w:noProof/>
          <w:lang w:val="en-US"/>
        </w:rPr>
        <w:t>Write.response, 181</w:t>
      </w:r>
    </w:p>
    <w:p w14:paraId="2F3C3773" w14:textId="77777777" w:rsidR="00DC4BE9" w:rsidRDefault="00DC4BE9">
      <w:pPr>
        <w:pStyle w:val="Index1"/>
        <w:tabs>
          <w:tab w:val="right" w:leader="dot" w:pos="4166"/>
        </w:tabs>
        <w:rPr>
          <w:noProof/>
          <w:lang w:val="en-US"/>
        </w:rPr>
      </w:pPr>
      <w:r>
        <w:rPr>
          <w:noProof/>
          <w:lang w:val="en-US"/>
        </w:rPr>
        <w:t>Write_Data_Block_Access, 172, 180</w:t>
      </w:r>
    </w:p>
    <w:p w14:paraId="342806CD" w14:textId="77777777" w:rsidR="00DC4BE9" w:rsidRDefault="00DC4BE9">
      <w:pPr>
        <w:pStyle w:val="Index1"/>
        <w:tabs>
          <w:tab w:val="right" w:leader="dot" w:pos="4166"/>
        </w:tabs>
        <w:rPr>
          <w:noProof/>
          <w:lang w:val="en-US"/>
        </w:rPr>
      </w:pPr>
      <w:r>
        <w:rPr>
          <w:noProof/>
          <w:lang w:val="en-US"/>
        </w:rPr>
        <w:t>WriteRequest, 181, 227</w:t>
      </w:r>
    </w:p>
    <w:p w14:paraId="7E99C002" w14:textId="77777777" w:rsidR="00DC4BE9" w:rsidRDefault="00DC4BE9">
      <w:pPr>
        <w:pStyle w:val="Index1"/>
        <w:tabs>
          <w:tab w:val="right" w:leader="dot" w:pos="4166"/>
        </w:tabs>
        <w:rPr>
          <w:noProof/>
          <w:lang w:val="en-US"/>
        </w:rPr>
      </w:pPr>
      <w:r>
        <w:rPr>
          <w:noProof/>
          <w:lang w:val="en-US"/>
        </w:rPr>
        <w:t>WriteResponse, 181, 228</w:t>
      </w:r>
    </w:p>
    <w:p w14:paraId="6B680F40" w14:textId="77777777" w:rsidR="00DC4BE9" w:rsidRDefault="00DC4BE9">
      <w:pPr>
        <w:pStyle w:val="Index1"/>
        <w:tabs>
          <w:tab w:val="right" w:leader="dot" w:pos="4166"/>
        </w:tabs>
        <w:rPr>
          <w:noProof/>
          <w:lang w:val="en-US"/>
        </w:rPr>
      </w:pPr>
      <w:r>
        <w:rPr>
          <w:noProof/>
          <w:lang w:val="en-US"/>
        </w:rPr>
        <w:t>X.509 v3 Certificate, 104</w:t>
      </w:r>
    </w:p>
    <w:p w14:paraId="121DF447" w14:textId="77777777" w:rsidR="00DC4BE9" w:rsidRDefault="00DC4BE9">
      <w:pPr>
        <w:pStyle w:val="Index1"/>
        <w:tabs>
          <w:tab w:val="right" w:leader="dot" w:pos="4166"/>
        </w:tabs>
        <w:rPr>
          <w:noProof/>
          <w:lang w:val="en-US"/>
        </w:rPr>
      </w:pPr>
      <w:r>
        <w:rPr>
          <w:noProof/>
          <w:lang w:val="en-US"/>
        </w:rPr>
        <w:t>xDLMS ASE, 48, 55, 57</w:t>
      </w:r>
    </w:p>
    <w:p w14:paraId="2230FC2C" w14:textId="77777777" w:rsidR="00DC4BE9" w:rsidRDefault="00DC4BE9">
      <w:pPr>
        <w:pStyle w:val="Index1"/>
        <w:tabs>
          <w:tab w:val="right" w:leader="dot" w:pos="4166"/>
        </w:tabs>
        <w:rPr>
          <w:noProof/>
          <w:lang w:val="en-US"/>
        </w:rPr>
      </w:pPr>
      <w:r>
        <w:rPr>
          <w:noProof/>
          <w:lang w:val="en-US"/>
        </w:rPr>
        <w:t>xDLMS conformance block, 64</w:t>
      </w:r>
    </w:p>
    <w:p w14:paraId="4C46D630" w14:textId="77777777" w:rsidR="00DC4BE9" w:rsidRDefault="00DC4BE9">
      <w:pPr>
        <w:pStyle w:val="Index1"/>
        <w:tabs>
          <w:tab w:val="right" w:leader="dot" w:pos="4166"/>
        </w:tabs>
        <w:rPr>
          <w:noProof/>
          <w:lang w:val="en-US"/>
        </w:rPr>
      </w:pPr>
      <w:r>
        <w:rPr>
          <w:noProof/>
          <w:lang w:val="en-US"/>
        </w:rPr>
        <w:t>xDLMS context, 45, 46, 56</w:t>
      </w:r>
    </w:p>
    <w:p w14:paraId="5493BDBD" w14:textId="77777777" w:rsidR="00DC4BE9" w:rsidRDefault="00DC4BE9">
      <w:pPr>
        <w:pStyle w:val="Index1"/>
        <w:tabs>
          <w:tab w:val="right" w:leader="dot" w:pos="4166"/>
        </w:tabs>
        <w:rPr>
          <w:noProof/>
          <w:lang w:val="en-US"/>
        </w:rPr>
      </w:pPr>
      <w:r>
        <w:rPr>
          <w:noProof/>
          <w:lang w:val="en-US"/>
        </w:rPr>
        <w:t>xDLMS initiate service, 57</w:t>
      </w:r>
    </w:p>
    <w:p w14:paraId="42E2CE62" w14:textId="77777777" w:rsidR="00DC4BE9" w:rsidRDefault="00DC4BE9">
      <w:pPr>
        <w:pStyle w:val="Index1"/>
        <w:tabs>
          <w:tab w:val="right" w:leader="dot" w:pos="4166"/>
        </w:tabs>
        <w:rPr>
          <w:noProof/>
          <w:lang w:val="en-US"/>
        </w:rPr>
      </w:pPr>
      <w:r>
        <w:rPr>
          <w:noProof/>
          <w:lang w:val="en-US"/>
        </w:rPr>
        <w:t>xDLMS InitiateRequest, 95, 141</w:t>
      </w:r>
    </w:p>
    <w:p w14:paraId="12144D76" w14:textId="77777777" w:rsidR="00DC4BE9" w:rsidRDefault="00DC4BE9">
      <w:pPr>
        <w:pStyle w:val="Index1"/>
        <w:tabs>
          <w:tab w:val="right" w:leader="dot" w:pos="4166"/>
        </w:tabs>
        <w:rPr>
          <w:noProof/>
          <w:lang w:val="en-US"/>
        </w:rPr>
      </w:pPr>
      <w:r>
        <w:rPr>
          <w:noProof/>
          <w:lang w:val="en-US"/>
        </w:rPr>
        <w:t>xDLMS InitiateResponse, 95</w:t>
      </w:r>
    </w:p>
    <w:p w14:paraId="2FEC62C3" w14:textId="77777777" w:rsidR="00DC4BE9" w:rsidRDefault="00DC4BE9">
      <w:pPr>
        <w:pStyle w:val="Index1"/>
        <w:tabs>
          <w:tab w:val="right" w:leader="dot" w:pos="4166"/>
        </w:tabs>
        <w:rPr>
          <w:noProof/>
          <w:lang w:val="en-US"/>
        </w:rPr>
      </w:pPr>
      <w:r>
        <w:rPr>
          <w:noProof/>
          <w:lang w:val="en-US"/>
        </w:rPr>
        <w:lastRenderedPageBreak/>
        <w:t>xDLMS procedures, 66</w:t>
      </w:r>
    </w:p>
    <w:p w14:paraId="1A95A3D7" w14:textId="77777777" w:rsidR="00DC4BE9" w:rsidRDefault="00DC4BE9">
      <w:pPr>
        <w:pStyle w:val="Index1"/>
        <w:tabs>
          <w:tab w:val="right" w:leader="dot" w:pos="4166"/>
        </w:tabs>
        <w:rPr>
          <w:noProof/>
          <w:lang w:val="en-US"/>
        </w:rPr>
      </w:pPr>
      <w:r>
        <w:rPr>
          <w:noProof/>
          <w:lang w:val="en-US"/>
        </w:rPr>
        <w:t>xDLMS services, LN referencing, 186</w:t>
      </w:r>
    </w:p>
    <w:p w14:paraId="79BB3024" w14:textId="77777777" w:rsidR="00DC4BE9" w:rsidRDefault="00DC4BE9">
      <w:pPr>
        <w:pStyle w:val="Index1"/>
        <w:tabs>
          <w:tab w:val="right" w:leader="dot" w:pos="4166"/>
        </w:tabs>
        <w:rPr>
          <w:noProof/>
          <w:lang w:val="en-US"/>
        </w:rPr>
      </w:pPr>
      <w:r>
        <w:rPr>
          <w:noProof/>
          <w:lang w:val="en-US"/>
        </w:rPr>
        <w:t>xDLMS version, 64</w:t>
      </w:r>
    </w:p>
    <w:p w14:paraId="1D32C865" w14:textId="77777777" w:rsidR="00DC4BE9" w:rsidRDefault="00DC4BE9">
      <w:pPr>
        <w:pStyle w:val="Index1"/>
        <w:tabs>
          <w:tab w:val="right" w:leader="dot" w:pos="4166"/>
        </w:tabs>
        <w:rPr>
          <w:noProof/>
          <w:lang w:val="en-US"/>
        </w:rPr>
      </w:pPr>
      <w:r>
        <w:rPr>
          <w:noProof/>
          <w:lang w:val="en-US"/>
        </w:rPr>
        <w:t>XML document, 56</w:t>
      </w:r>
    </w:p>
    <w:p w14:paraId="403E9326" w14:textId="77777777" w:rsidR="00DC4BE9" w:rsidRDefault="00DC4BE9">
      <w:pPr>
        <w:pStyle w:val="Index1"/>
        <w:tabs>
          <w:tab w:val="right" w:leader="dot" w:pos="4166"/>
        </w:tabs>
        <w:rPr>
          <w:noProof/>
          <w:lang w:val="en-US"/>
        </w:rPr>
      </w:pPr>
      <w:r>
        <w:rPr>
          <w:noProof/>
          <w:lang w:val="en-US"/>
        </w:rPr>
        <w:t>XML schema, 197, 280</w:t>
      </w:r>
    </w:p>
    <w:p w14:paraId="3B9FE515" w14:textId="77777777" w:rsidR="00DC4BE9" w:rsidRDefault="00DC4BE9">
      <w:pPr>
        <w:pStyle w:val="Index1"/>
        <w:tabs>
          <w:tab w:val="right" w:leader="dot" w:pos="4166"/>
        </w:tabs>
        <w:rPr>
          <w:noProof/>
          <w:lang w:val="en-US"/>
        </w:rPr>
      </w:pPr>
      <w:r>
        <w:rPr>
          <w:noProof/>
          <w:lang w:val="en-US"/>
        </w:rPr>
        <w:t>XML Schema Definitions Language, 280</w:t>
      </w:r>
    </w:p>
    <w:p w14:paraId="1D8C69E6" w14:textId="77777777" w:rsidR="00DC4BE9" w:rsidRDefault="00DC4BE9" w:rsidP="00162259">
      <w:pPr>
        <w:pStyle w:val="PARAGRAPH"/>
        <w:rPr>
          <w:noProof/>
          <w:sz w:val="16"/>
          <w:szCs w:val="16"/>
        </w:rPr>
        <w:sectPr w:rsidR="00DC4BE9" w:rsidSect="00DC4BE9">
          <w:type w:val="continuous"/>
          <w:pgSz w:w="11906" w:h="16840" w:code="9"/>
          <w:pgMar w:top="1701" w:right="1417" w:bottom="850" w:left="1417" w:header="1134" w:footer="737" w:gutter="0"/>
          <w:cols w:num="2" w:space="720"/>
          <w:docGrid w:linePitch="272"/>
        </w:sectPr>
      </w:pPr>
    </w:p>
    <w:p w14:paraId="50286416" w14:textId="713F1EC5" w:rsidR="00162259" w:rsidRPr="007C06F4" w:rsidRDefault="00162259" w:rsidP="00162259">
      <w:pPr>
        <w:pStyle w:val="PARAGRAPH"/>
        <w:rPr>
          <w:b/>
          <w:sz w:val="16"/>
          <w:szCs w:val="16"/>
        </w:rPr>
      </w:pPr>
      <w:r w:rsidRPr="007C06F4">
        <w:rPr>
          <w:sz w:val="16"/>
          <w:szCs w:val="16"/>
        </w:rPr>
        <w:fldChar w:fldCharType="end"/>
      </w:r>
    </w:p>
    <w:p w14:paraId="38948256" w14:textId="77777777" w:rsidR="00162259" w:rsidRPr="007C06F4" w:rsidRDefault="00162259" w:rsidP="00162259">
      <w:pPr>
        <w:jc w:val="center"/>
        <w:rPr>
          <w:rFonts w:ascii="Helvetica" w:hAnsi="Helvetica" w:cs="Helvetica"/>
          <w:spacing w:val="-8"/>
          <w:sz w:val="16"/>
          <w:szCs w:val="16"/>
        </w:rPr>
      </w:pPr>
      <w:r w:rsidRPr="007C06F4">
        <w:rPr>
          <w:rFonts w:ascii="Helvetica" w:hAnsi="Helvetica" w:cs="Helvetica"/>
          <w:spacing w:val="-8"/>
          <w:sz w:val="16"/>
          <w:szCs w:val="16"/>
        </w:rPr>
        <w:t>___________</w:t>
      </w:r>
    </w:p>
    <w:p w14:paraId="3458F369" w14:textId="77777777" w:rsidR="009C7F87" w:rsidRPr="007C06F4" w:rsidRDefault="009C7F87" w:rsidP="00162259">
      <w:pPr>
        <w:rPr>
          <w:sz w:val="16"/>
          <w:szCs w:val="16"/>
        </w:rPr>
      </w:pPr>
    </w:p>
    <w:p w14:paraId="537ED8A3" w14:textId="77777777" w:rsidR="00FD1308" w:rsidRPr="007C06F4" w:rsidRDefault="00FD1308" w:rsidP="00162259">
      <w:pPr>
        <w:rPr>
          <w:sz w:val="16"/>
          <w:szCs w:val="16"/>
        </w:rPr>
      </w:pPr>
    </w:p>
    <w:sectPr w:rsidR="00FD1308" w:rsidRPr="007C06F4" w:rsidSect="00DC4BE9">
      <w:type w:val="continuous"/>
      <w:pgSz w:w="11906" w:h="16840" w:code="9"/>
      <w:pgMar w:top="1701" w:right="1417" w:bottom="850" w:left="1417" w:header="1134" w:footer="737"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96" w:author="John Cowburn" w:date="2021-01-18T16:38:00Z" w:initials="JC">
    <w:p w14:paraId="5AAEF8CA" w14:textId="2D66C3F7" w:rsidR="006353B3" w:rsidRDefault="006353B3">
      <w:pPr>
        <w:pStyle w:val="CommentText"/>
      </w:pPr>
      <w:r>
        <w:rPr>
          <w:rStyle w:val="CommentReference"/>
        </w:rPr>
        <w:annotationRef/>
      </w:r>
      <w:r>
        <w:t>Dash should be removed</w:t>
      </w:r>
    </w:p>
  </w:comment>
  <w:comment w:id="811" w:author="John Cowburn" w:date="2021-01-18T16:37:00Z" w:initials="JC">
    <w:p w14:paraId="22FAB79B" w14:textId="263D1EFD" w:rsidR="006353B3" w:rsidRDefault="006353B3">
      <w:pPr>
        <w:pStyle w:val="CommentText"/>
      </w:pPr>
      <w:r>
        <w:rPr>
          <w:rStyle w:val="CommentReference"/>
        </w:rPr>
        <w:annotationRef/>
      </w:r>
      <w:r>
        <w:t>Add ref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AEF8CA" w15:done="0"/>
  <w15:commentEx w15:paraId="22FAB79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037EC" w16cex:dateUtc="2021-01-18T16:38:00Z"/>
  <w16cex:commentExtensible w16cex:durableId="23B037D2" w16cex:dateUtc="2021-01-18T16: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AEF8CA" w16cid:durableId="23B037EC"/>
  <w16cid:commentId w16cid:paraId="22FAB79B" w16cid:durableId="23B037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EAF68" w14:textId="77777777" w:rsidR="00695ACD" w:rsidRDefault="00695ACD">
      <w:r>
        <w:separator/>
      </w:r>
    </w:p>
  </w:endnote>
  <w:endnote w:type="continuationSeparator" w:id="0">
    <w:p w14:paraId="38DBCB63" w14:textId="77777777" w:rsidR="00695ACD" w:rsidRDefault="00695A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Univers">
    <w:altName w:val="Univers"/>
    <w:charset w:val="00"/>
    <w:family w:val="swiss"/>
    <w:pitch w:val="variable"/>
    <w:sig w:usb0="80000287" w:usb1="00000000" w:usb2="00000000" w:usb3="00000000" w:csb0="0000000F" w:csb1="00000000"/>
  </w:font>
  <w:font w:name="SimSun">
    <w:altName w:val="宋体"/>
    <w:panose1 w:val="02010600030101010101"/>
    <w:charset w:val="86"/>
    <w:family w:val="auto"/>
    <w:pitch w:val="variable"/>
    <w:sig w:usb0="00000003" w:usb1="288F0000" w:usb2="00000016" w:usb3="00000000" w:csb0="00040001" w:csb1="00000000"/>
  </w:font>
  <w:font w:name="ZWAdobeF">
    <w:altName w:val="Calibri"/>
    <w:charset w:val="00"/>
    <w:family w:val="auto"/>
    <w:pitch w:val="variable"/>
    <w:sig w:usb0="20002A87" w:usb1="00000000"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CourierPS">
    <w:altName w:val="Courier New"/>
    <w:charset w:val="00"/>
    <w:family w:val="modern"/>
    <w:pitch w:val="fixed"/>
    <w:sig w:usb0="00000001" w:usb1="00000000" w:usb2="00000000" w:usb3="00000000" w:csb0="00000093"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14B15" w14:textId="77777777" w:rsidR="006353B3" w:rsidRDefault="006353B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750FF" w14:textId="77777777" w:rsidR="00695ACD" w:rsidRPr="004D4676" w:rsidRDefault="00695ACD" w:rsidP="004D4676">
      <w:pPr>
        <w:spacing w:after="100"/>
        <w:rPr>
          <w:spacing w:val="-8"/>
        </w:rPr>
      </w:pPr>
      <w:r w:rsidRPr="00E96616">
        <w:rPr>
          <w:spacing w:val="-8"/>
        </w:rPr>
        <w:t>___________</w:t>
      </w:r>
    </w:p>
  </w:footnote>
  <w:footnote w:type="continuationSeparator" w:id="0">
    <w:p w14:paraId="738CE054" w14:textId="77777777" w:rsidR="00695ACD" w:rsidRDefault="00695ACD">
      <w:r>
        <w:continuationSeparator/>
      </w:r>
    </w:p>
  </w:footnote>
  <w:footnote w:type="continuationNotice" w:id="1">
    <w:p w14:paraId="1666D40D" w14:textId="77777777" w:rsidR="00695ACD" w:rsidRDefault="00695ACD"/>
  </w:footnote>
  <w:footnote w:id="2">
    <w:p w14:paraId="324B5132" w14:textId="77777777" w:rsidR="006353B3" w:rsidRDefault="006353B3" w:rsidP="004D4676">
      <w:pPr>
        <w:pStyle w:val="FootnoteText"/>
      </w:pPr>
      <w:r>
        <w:rPr>
          <w:rStyle w:val="FootnoteReference"/>
          <w:sz w:val="14"/>
        </w:rPr>
        <w:footnoteRef/>
      </w:r>
      <w:r>
        <w:t xml:space="preserve"> </w:t>
      </w:r>
      <w:r>
        <w:tab/>
        <w:t>Device Language Message Specification.</w:t>
      </w:r>
    </w:p>
  </w:footnote>
  <w:footnote w:id="3">
    <w:p w14:paraId="0E76ABE8" w14:textId="77777777" w:rsidR="006353B3" w:rsidRDefault="006353B3" w:rsidP="004D4676">
      <w:pPr>
        <w:pStyle w:val="TABFIGfootnote"/>
      </w:pPr>
      <w:r>
        <w:rPr>
          <w:rStyle w:val="FootnoteReference"/>
          <w:rFonts w:eastAsiaTheme="majorEastAsia"/>
        </w:rPr>
        <w:footnoteRef/>
      </w:r>
      <w:r>
        <w:t xml:space="preserve"> </w:t>
      </w:r>
      <w:r>
        <w:tab/>
        <w:t>Administered by the FLAG Association in co-operation with the DLMS UA.</w:t>
      </w:r>
    </w:p>
  </w:footnote>
  <w:footnote w:id="4">
    <w:p w14:paraId="79AD945B" w14:textId="77777777" w:rsidR="006353B3" w:rsidRDefault="006353B3" w:rsidP="00162259">
      <w:pPr>
        <w:tabs>
          <w:tab w:val="left" w:pos="284"/>
        </w:tabs>
        <w:ind w:left="284" w:hanging="284"/>
      </w:pPr>
      <w:r>
        <w:rPr>
          <w:rStyle w:val="FootnoteReference"/>
          <w:sz w:val="14"/>
        </w:rPr>
        <w:footnoteRef/>
      </w:r>
      <w:r>
        <w:t xml:space="preserve"> </w:t>
      </w:r>
      <w:r>
        <w:tab/>
      </w:r>
      <w:r>
        <w:rPr>
          <w:sz w:val="16"/>
        </w:rPr>
        <w:t>Note that it is the state machine for the AL: lower layer connections, including the physical connection, are not taken into account. On the other hand, physical connection establishment is done outside of the protocol.</w:t>
      </w:r>
    </w:p>
  </w:footnote>
  <w:footnote w:id="5">
    <w:p w14:paraId="1321664A" w14:textId="77777777" w:rsidR="006353B3" w:rsidRDefault="006353B3" w:rsidP="00B67C8A">
      <w:pPr>
        <w:pStyle w:val="FootnoteText"/>
      </w:pPr>
      <w:r>
        <w:rPr>
          <w:rStyle w:val="FootnoteReference"/>
        </w:rPr>
        <w:footnoteRef/>
      </w:r>
      <w:r>
        <w:t xml:space="preserve"> </w:t>
      </w:r>
      <w:r>
        <w:tab/>
        <w:t>Note that it is the state machine for the AL: lower layer connections, including the physical connection, are not taken into account. On the other hand, physical connection establishment is done outside of the protocol.</w:t>
      </w:r>
    </w:p>
  </w:footnote>
  <w:footnote w:id="6">
    <w:p w14:paraId="035DE8D9" w14:textId="77777777" w:rsidR="006353B3" w:rsidRDefault="006353B3" w:rsidP="00A40853">
      <w:pPr>
        <w:pStyle w:val="FootnoteText"/>
      </w:pPr>
      <w:r>
        <w:rPr>
          <w:rStyle w:val="FootnoteReference"/>
        </w:rPr>
        <w:footnoteRef/>
      </w:r>
      <w:r>
        <w:t xml:space="preserve"> </w:t>
      </w:r>
      <w:r>
        <w:tab/>
        <w:t>To be published simultaneously with this part of IEC 62056.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547F4" w14:textId="40A61426" w:rsidR="006353B3" w:rsidRPr="00077BDE" w:rsidRDefault="006353B3" w:rsidP="00077BDE">
    <w:pPr>
      <w:pStyle w:val="Header"/>
    </w:pPr>
    <w:r>
      <w:tab/>
      <w:t xml:space="preserve">– </w:t>
    </w:r>
    <w:r w:rsidRPr="00077BDE">
      <w:fldChar w:fldCharType="begin"/>
    </w:r>
    <w:r w:rsidRPr="00077BDE">
      <w:instrText xml:space="preserve"> PAGE </w:instrText>
    </w:r>
    <w:r w:rsidRPr="00077BDE">
      <w:fldChar w:fldCharType="separate"/>
    </w:r>
    <w:r>
      <w:rPr>
        <w:noProof/>
      </w:rPr>
      <w:t>268</w:t>
    </w:r>
    <w:r w:rsidRPr="00077BDE">
      <w:fldChar w:fldCharType="end"/>
    </w:r>
    <w:r>
      <w:t xml:space="preserve"> –</w:t>
    </w:r>
    <w:r>
      <w:tab/>
    </w:r>
    <w:r w:rsidRPr="00077BDE">
      <w:t xml:space="preserve">IEC </w:t>
    </w:r>
    <w:r>
      <w:t xml:space="preserve">CDV </w:t>
    </w:r>
    <w:r w:rsidRPr="00077BDE">
      <w:t xml:space="preserve">62056-5-3 </w:t>
    </w:r>
    <w:r>
      <w:t>©</w:t>
    </w:r>
    <w:r w:rsidRPr="00077BDE">
      <w:t xml:space="preserve"> IEC</w:t>
    </w:r>
    <w:r>
      <w:t xml:space="preserve"> </w:t>
    </w:r>
    <w:r w:rsidRPr="00077BDE">
      <w:t>20</w:t>
    </w:r>
    <w:r w:rsidRPr="00077BDE">
      <w:rPr>
        <w:noProof/>
        <w:lang w:eastAsia="en-GB"/>
      </w:rPr>
      <mc:AlternateContent>
        <mc:Choice Requires="wps">
          <w:drawing>
            <wp:anchor distT="0" distB="0" distL="114300" distR="114300" simplePos="0" relativeHeight="251609600" behindDoc="0" locked="0" layoutInCell="0" allowOverlap="1" wp14:anchorId="6148EC81" wp14:editId="45A5ED66">
              <wp:simplePos x="0" y="0"/>
              <wp:positionH relativeFrom="column">
                <wp:posOffset>9457055</wp:posOffset>
              </wp:positionH>
              <wp:positionV relativeFrom="paragraph">
                <wp:posOffset>635635</wp:posOffset>
              </wp:positionV>
              <wp:extent cx="274320" cy="6014720"/>
              <wp:effectExtent l="0" t="0" r="0" b="5080"/>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6014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83628" w14:textId="77777777" w:rsidR="006353B3" w:rsidRDefault="006353B3" w:rsidP="00077BDE">
                          <w:r>
                            <w:tab/>
                            <w:t xml:space="preserve">– </w:t>
                          </w:r>
                          <w:r>
                            <w:fldChar w:fldCharType="begin"/>
                          </w:r>
                          <w:r>
                            <w:instrText xml:space="preserve"> PAGE </w:instrText>
                          </w:r>
                          <w:r>
                            <w:fldChar w:fldCharType="separate"/>
                          </w:r>
                          <w:r>
                            <w:rPr>
                              <w:noProof/>
                            </w:rPr>
                            <w:t>268</w:t>
                          </w:r>
                          <w:r>
                            <w:fldChar w:fldCharType="end"/>
                          </w:r>
                          <w:r>
                            <w:t xml:space="preserve"> –</w:t>
                          </w:r>
                          <w:r>
                            <w:tab/>
                            <w:t>62056-5-3 © IEC</w:t>
                          </w:r>
                          <w:r>
                            <w:rPr>
                              <w:noProof/>
                            </w:rPr>
                            <w:t>:2013</w:t>
                          </w:r>
                        </w:p>
                      </w:txbxContent>
                    </wps:txbx>
                    <wps:bodyPr rot="0" vert="vert"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48EC81" id="_x0000_t202" coordsize="21600,21600" o:spt="202" path="m,l,21600r21600,l21600,xe">
              <v:stroke joinstyle="miter"/>
              <v:path gradientshapeok="t" o:connecttype="rect"/>
            </v:shapetype>
            <v:shape id="Text Box 2" o:spid="_x0000_s1046" type="#_x0000_t202" style="position:absolute;margin-left:744.65pt;margin-top:50.05pt;width:21.6pt;height:473.6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" o:allowincell="f" filled="f" stroked="f">
              <v:textbox style="layout-flow:vertical" inset="1mm,1mm,1mm,1mm">
                <w:txbxContent>
                  <w:p w14:paraId="5AB83628" w14:textId="77777777" w:rsidR="006353B3" w:rsidRDefault="006353B3" w:rsidP="00077BDE">
                    <w:r>
                      <w:tab/>
                      <w:t xml:space="preserve">– </w:t>
                    </w:r>
                    <w:r>
                      <w:fldChar w:fldCharType="begin"/>
                    </w:r>
                    <w:r>
                      <w:instrText xml:space="preserve"> PAGE </w:instrText>
                    </w:r>
                    <w:r>
                      <w:fldChar w:fldCharType="separate"/>
                    </w:r>
                    <w:r>
                      <w:rPr>
                        <w:noProof/>
                      </w:rPr>
                      <w:t>268</w:t>
                    </w:r>
                    <w:r>
                      <w:fldChar w:fldCharType="end"/>
                    </w:r>
                    <w:r>
                      <w:t xml:space="preserve"> –</w:t>
                    </w:r>
                    <w:r>
                      <w:tab/>
                      <w:t>62056-5-3 © IEC</w:t>
                    </w:r>
                    <w:r>
                      <w:rPr>
                        <w:noProof/>
                      </w:rPr>
                      <w:t>:2013</w:t>
                    </w:r>
                  </w:p>
                </w:txbxContent>
              </v:textbox>
            </v:shape>
          </w:pict>
        </mc:Fallback>
      </mc:AlternateContent>
    </w:r>
    <w:r w:rsidRPr="00077BDE">
      <w:rPr>
        <w:noProof/>
        <w:lang w:eastAsia="en-GB"/>
      </w:rPr>
      <mc:AlternateContent>
        <mc:Choice Requires="wps">
          <w:drawing>
            <wp:anchor distT="0" distB="0" distL="114300" distR="114300" simplePos="0" relativeHeight="251596288" behindDoc="0" locked="0" layoutInCell="0" allowOverlap="1" wp14:anchorId="09914869" wp14:editId="25939C45">
              <wp:simplePos x="0" y="0"/>
              <wp:positionH relativeFrom="column">
                <wp:posOffset>9304655</wp:posOffset>
              </wp:positionH>
              <wp:positionV relativeFrom="paragraph">
                <wp:posOffset>483235</wp:posOffset>
              </wp:positionV>
              <wp:extent cx="274320" cy="6014720"/>
              <wp:effectExtent l="0" t="0" r="0" b="5080"/>
              <wp:wrapNone/>
              <wp:docPr id="226"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6014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D3BA86" w14:textId="77777777" w:rsidR="006353B3" w:rsidRDefault="006353B3" w:rsidP="00077BDE">
                          <w:r>
                            <w:t>IEC 62056-5-3 Ed. 3.0 CDV</w:t>
                          </w:r>
                          <w:r w:rsidRPr="00347160">
                            <w:t xml:space="preserve"> </w:t>
                          </w:r>
                          <w:r w:rsidRPr="00347160">
                            <w:sym w:font="Symbol" w:char="F0D3"/>
                          </w:r>
                          <w:r>
                            <w:t xml:space="preserve"> IEC:201X</w:t>
                          </w:r>
                          <w:r>
                            <w:tab/>
                            <w:t xml:space="preserve">– </w:t>
                          </w:r>
                          <w:r>
                            <w:fldChar w:fldCharType="begin"/>
                          </w:r>
                          <w:r>
                            <w:instrText xml:space="preserve"> PAGE </w:instrText>
                          </w:r>
                          <w:r>
                            <w:fldChar w:fldCharType="separate"/>
                          </w:r>
                          <w:r>
                            <w:rPr>
                              <w:noProof/>
                            </w:rPr>
                            <w:t>268</w:t>
                          </w:r>
                          <w:r>
                            <w:fldChar w:fldCharType="end"/>
                          </w:r>
                          <w:r>
                            <w:t xml:space="preserve"> –</w:t>
                          </w:r>
                          <w:r>
                            <w:tab/>
                          </w:r>
                        </w:p>
                      </w:txbxContent>
                    </wps:txbx>
                    <wps:bodyPr rot="0" vert="vert"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914869" id="Text Box 226" o:spid="_x0000_s1047" type="#_x0000_t202" style="position:absolute;margin-left:732.65pt;margin-top:38.05pt;width:21.6pt;height:473.6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" o:allowincell="f" filled="f" stroked="f">
              <v:textbox style="layout-flow:vertical" inset="1mm,1mm,1mm,1mm">
                <w:txbxContent>
                  <w:p w14:paraId="45D3BA86" w14:textId="77777777" w:rsidR="006353B3" w:rsidRDefault="006353B3" w:rsidP="00077BDE">
                    <w:r>
                      <w:t>IEC 62056-5-3 Ed. 3.0 CDV</w:t>
                    </w:r>
                    <w:r w:rsidRPr="00347160">
                      <w:t xml:space="preserve"> </w:t>
                    </w:r>
                    <w:r w:rsidRPr="00347160">
                      <w:sym w:font="Symbol" w:char="F0D3"/>
                    </w:r>
                    <w:r>
                      <w:t xml:space="preserve"> IEC:201X</w:t>
                    </w:r>
                    <w:r>
                      <w:tab/>
                      <w:t xml:space="preserve">– </w:t>
                    </w:r>
                    <w:r>
                      <w:fldChar w:fldCharType="begin"/>
                    </w:r>
                    <w:r>
                      <w:instrText xml:space="preserve"> PAGE </w:instrText>
                    </w:r>
                    <w:r>
                      <w:fldChar w:fldCharType="separate"/>
                    </w:r>
                    <w:r>
                      <w:rPr>
                        <w:noProof/>
                      </w:rPr>
                      <w:t>268</w:t>
                    </w:r>
                    <w:r>
                      <w:fldChar w:fldCharType="end"/>
                    </w:r>
                    <w:r>
                      <w:t xml:space="preserve"> –</w:t>
                    </w:r>
                    <w:r>
                      <w:tab/>
                    </w:r>
                  </w:p>
                </w:txbxContent>
              </v:textbox>
            </v:shape>
          </w:pict>
        </mc:Fallback>
      </mc:AlternateContent>
    </w:r>
    <w:r>
      <w:t>21</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BC466" w14:textId="5EC4EC72" w:rsidR="006353B3" w:rsidRPr="00521E1B" w:rsidRDefault="006353B3" w:rsidP="00D81486">
    <w:pPr>
      <w:pStyle w:val="Header"/>
    </w:pPr>
    <w:r>
      <w:rPr>
        <w:lang w:val="en-US"/>
      </w:rPr>
      <w:t xml:space="preserve">IEC CDV 62056-5-3 © IEC </w:t>
    </w:r>
    <w:del w:id="8778" w:author="John Cowburn" w:date="2021-02-04T16:39:00Z">
      <w:r w:rsidDel="008B5866">
        <w:rPr>
          <w:lang w:val="en-US"/>
        </w:rPr>
        <w:delText>2016</w:delText>
      </w:r>
    </w:del>
    <w:ins w:id="8779" w:author="John Cowburn" w:date="2021-02-04T16:39:00Z">
      <w:r>
        <w:rPr>
          <w:lang w:val="en-US"/>
        </w:rPr>
        <w:t>20</w:t>
      </w:r>
    </w:ins>
    <w:r>
      <w:rPr>
        <w:noProof/>
        <w:lang w:eastAsia="en-GB"/>
      </w:rPr>
      <mc:AlternateContent>
        <mc:Choice Requires="wps">
          <w:drawing>
            <wp:anchor distT="0" distB="0" distL="114300" distR="114300" simplePos="0" relativeHeight="251637760" behindDoc="0" locked="0" layoutInCell="1" allowOverlap="1" wp14:anchorId="3972EB9F" wp14:editId="08C6161F">
              <wp:simplePos x="0" y="0"/>
              <wp:positionH relativeFrom="page">
                <wp:posOffset>9611995</wp:posOffset>
              </wp:positionH>
              <wp:positionV relativeFrom="page">
                <wp:posOffset>770255</wp:posOffset>
              </wp:positionV>
              <wp:extent cx="414020" cy="6015355"/>
              <wp:effectExtent l="0" t="0" r="5080" b="444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20" cy="6015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9D2A9" w14:textId="77777777" w:rsidR="006353B3" w:rsidRPr="00AA57A1" w:rsidRDefault="006353B3" w:rsidP="00521E1B">
                          <w:pPr>
                            <w:pStyle w:val="Header"/>
                            <w:rPr>
                              <w:lang w:val="en-US"/>
                            </w:rPr>
                          </w:pPr>
                          <w:r>
                            <w:rPr>
                              <w:lang w:val="en-US"/>
                            </w:rPr>
                            <w:t>IEC CDV 62056-5-3 © IEC 2016</w:t>
                          </w:r>
                          <w:r w:rsidRPr="00AA57A1">
                            <w:rPr>
                              <w:lang w:val="en-US"/>
                            </w:rPr>
                            <w:tab/>
                            <w:t xml:space="preserve">– </w:t>
                          </w:r>
                          <w:r>
                            <w:rPr>
                              <w:rStyle w:val="PageNumber"/>
                            </w:rPr>
                            <w:fldChar w:fldCharType="begin"/>
                          </w:r>
                          <w:r w:rsidRPr="00AA57A1">
                            <w:rPr>
                              <w:rStyle w:val="PageNumber"/>
                              <w:lang w:val="en-US"/>
                            </w:rPr>
                            <w:instrText xml:space="preserve"> PAGE </w:instrText>
                          </w:r>
                          <w:r>
                            <w:rPr>
                              <w:rStyle w:val="PageNumber"/>
                            </w:rPr>
                            <w:fldChar w:fldCharType="separate"/>
                          </w:r>
                          <w:r>
                            <w:rPr>
                              <w:rStyle w:val="PageNumber"/>
                              <w:noProof/>
                              <w:lang w:val="en-US"/>
                            </w:rPr>
                            <w:t>335</w:t>
                          </w:r>
                          <w:r>
                            <w:rPr>
                              <w:rStyle w:val="PageNumber"/>
                            </w:rPr>
                            <w:fldChar w:fldCharType="end"/>
                          </w:r>
                          <w:r w:rsidRPr="00AA57A1">
                            <w:rPr>
                              <w:lang w:val="en-US"/>
                            </w:rPr>
                            <w:t xml:space="preserve"> –</w:t>
                          </w:r>
                          <w:r w:rsidRPr="00AA57A1">
                            <w:rPr>
                              <w:lang w:val="en-US"/>
                            </w:rPr>
                            <w:tab/>
                          </w:r>
                        </w:p>
                      </w:txbxContent>
                    </wps:txbx>
                    <wps:bodyPr rot="0" vert="vert"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72EB9F" id="_x0000_t202" coordsize="21600,21600" o:spt="202" path="m,l,21600r21600,l21600,xe">
              <v:stroke joinstyle="miter"/>
              <v:path gradientshapeok="t" o:connecttype="rect"/>
            </v:shapetype>
            <v:shape id="_x0000_s1058" type="#_x0000_t202" style="position:absolute;margin-left:756.85pt;margin-top:60.65pt;width:32.6pt;height:473.65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" filled="f" stroked="f">
              <v:textbox style="layout-flow:vertical" inset="1mm,1mm,1mm,1mm">
                <w:txbxContent>
                  <w:p w14:paraId="7C59D2A9" w14:textId="77777777" w:rsidR="006353B3" w:rsidRPr="00AA57A1" w:rsidRDefault="006353B3" w:rsidP="00521E1B">
                    <w:pPr>
                      <w:pStyle w:val="Header"/>
                      <w:rPr>
                        <w:lang w:val="en-US"/>
                      </w:rPr>
                    </w:pPr>
                    <w:r>
                      <w:rPr>
                        <w:lang w:val="en-US"/>
                      </w:rPr>
                      <w:t>IEC CDV 62056-5-3 © IEC 2016</w:t>
                    </w:r>
                    <w:r w:rsidRPr="00AA57A1">
                      <w:rPr>
                        <w:lang w:val="en-US"/>
                      </w:rPr>
                      <w:tab/>
                      <w:t xml:space="preserve">– </w:t>
                    </w:r>
                    <w:r>
                      <w:rPr>
                        <w:rStyle w:val="PageNumber"/>
                      </w:rPr>
                      <w:fldChar w:fldCharType="begin"/>
                    </w:r>
                    <w:r w:rsidRPr="00AA57A1">
                      <w:rPr>
                        <w:rStyle w:val="PageNumber"/>
                        <w:lang w:val="en-US"/>
                      </w:rPr>
                      <w:instrText xml:space="preserve"> PAGE </w:instrText>
                    </w:r>
                    <w:r>
                      <w:rPr>
                        <w:rStyle w:val="PageNumber"/>
                      </w:rPr>
                      <w:fldChar w:fldCharType="separate"/>
                    </w:r>
                    <w:r>
                      <w:rPr>
                        <w:rStyle w:val="PageNumber"/>
                        <w:noProof/>
                        <w:lang w:val="en-US"/>
                      </w:rPr>
                      <w:t>335</w:t>
                    </w:r>
                    <w:r>
                      <w:rPr>
                        <w:rStyle w:val="PageNumber"/>
                      </w:rPr>
                      <w:fldChar w:fldCharType="end"/>
                    </w:r>
                    <w:r w:rsidRPr="00AA57A1">
                      <w:rPr>
                        <w:lang w:val="en-US"/>
                      </w:rPr>
                      <w:t xml:space="preserve"> –</w:t>
                    </w:r>
                    <w:r w:rsidRPr="00AA57A1">
                      <w:rPr>
                        <w:lang w:val="en-US"/>
                      </w:rPr>
                      <w:tab/>
                    </w:r>
                  </w:p>
                </w:txbxContent>
              </v:textbox>
              <w10:wrap anchorx="page" anchory="page"/>
            </v:shape>
          </w:pict>
        </mc:Fallback>
      </mc:AlternateContent>
    </w:r>
    <w:ins w:id="8780" w:author="John Cowburn" w:date="2021-02-04T16:39:00Z">
      <w:r>
        <w:rPr>
          <w:lang w:val="en-US"/>
        </w:rPr>
        <w:t>21</w:t>
      </w:r>
    </w:ins>
    <w:r>
      <w:tab/>
      <w:t xml:space="preserve">– </w:t>
    </w:r>
    <w:r>
      <w:fldChar w:fldCharType="begin"/>
    </w:r>
    <w:r>
      <w:instrText xml:space="preserve"> PAGE   \* MERGEFORMAT </w:instrText>
    </w:r>
    <w:r>
      <w:fldChar w:fldCharType="separate"/>
    </w:r>
    <w:r>
      <w:rPr>
        <w:noProof/>
      </w:rPr>
      <w:t>335</w:t>
    </w:r>
    <w:r>
      <w:rPr>
        <w:noProof/>
      </w:rPr>
      <w:fldChar w:fldCharType="end"/>
    </w:r>
    <w:r>
      <w:t xml:space="preserve"> –</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6432C" w14:textId="63E4E356" w:rsidR="006353B3" w:rsidRPr="00077BDE" w:rsidRDefault="006353B3" w:rsidP="00077BDE">
    <w:pPr>
      <w:pStyle w:val="Header"/>
    </w:pPr>
    <w:r w:rsidRPr="00077BDE">
      <w:t xml:space="preserve">IEC </w:t>
    </w:r>
    <w:r>
      <w:t xml:space="preserve">CDV </w:t>
    </w:r>
    <w:r w:rsidRPr="00077BDE">
      <w:t xml:space="preserve">62056-5-3 </w:t>
    </w:r>
    <w:r>
      <w:t>©</w:t>
    </w:r>
    <w:r w:rsidRPr="00077BDE">
      <w:t xml:space="preserve"> IEC</w:t>
    </w:r>
    <w:r>
      <w:t xml:space="preserve"> </w:t>
    </w:r>
    <w:r w:rsidRPr="00077BDE">
      <w:t>20</w:t>
    </w:r>
    <w:r w:rsidRPr="00077BDE">
      <w:rPr>
        <w:noProof/>
        <w:lang w:eastAsia="en-GB"/>
      </w:rPr>
      <mc:AlternateContent>
        <mc:Choice Requires="wps">
          <w:drawing>
            <wp:anchor distT="0" distB="0" distL="114300" distR="114300" simplePos="0" relativeHeight="251636224" behindDoc="0" locked="0" layoutInCell="0" allowOverlap="1" wp14:anchorId="2ADEB86B" wp14:editId="3D55A0EF">
              <wp:simplePos x="0" y="0"/>
              <wp:positionH relativeFrom="column">
                <wp:posOffset>9457055</wp:posOffset>
              </wp:positionH>
              <wp:positionV relativeFrom="paragraph">
                <wp:posOffset>635635</wp:posOffset>
              </wp:positionV>
              <wp:extent cx="274320" cy="6014720"/>
              <wp:effectExtent l="0" t="0" r="0" b="508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6014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791151" w14:textId="77777777" w:rsidR="006353B3" w:rsidRDefault="006353B3" w:rsidP="00077BDE">
                          <w:r>
                            <w:tab/>
                            <w:t xml:space="preserve">– </w:t>
                          </w:r>
                          <w:r>
                            <w:fldChar w:fldCharType="begin"/>
                          </w:r>
                          <w:r>
                            <w:instrText xml:space="preserve"> PAGE </w:instrText>
                          </w:r>
                          <w:r>
                            <w:fldChar w:fldCharType="separate"/>
                          </w:r>
                          <w:r>
                            <w:rPr>
                              <w:noProof/>
                            </w:rPr>
                            <w:t>267</w:t>
                          </w:r>
                          <w:r>
                            <w:fldChar w:fldCharType="end"/>
                          </w:r>
                          <w:r>
                            <w:t xml:space="preserve"> –</w:t>
                          </w:r>
                          <w:r>
                            <w:tab/>
                            <w:t>62056-5-3 © IEC</w:t>
                          </w:r>
                          <w:r>
                            <w:rPr>
                              <w:noProof/>
                            </w:rPr>
                            <w:t>:2013</w:t>
                          </w:r>
                        </w:p>
                      </w:txbxContent>
                    </wps:txbx>
                    <wps:bodyPr rot="0" vert="vert"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DEB86B" id="_x0000_t202" coordsize="21600,21600" o:spt="202" path="m,l,21600r21600,l21600,xe">
              <v:stroke joinstyle="miter"/>
              <v:path gradientshapeok="t" o:connecttype="rect"/>
            </v:shapetype>
            <v:shape id="_x0000_s1048" type="#_x0000_t202" style="position:absolute;margin-left:744.65pt;margin-top:50.05pt;width:21.6pt;height:473.6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" o:allowincell="f" filled="f" stroked="f">
              <v:textbox style="layout-flow:vertical" inset="1mm,1mm,1mm,1mm">
                <w:txbxContent>
                  <w:p w14:paraId="41791151" w14:textId="77777777" w:rsidR="006353B3" w:rsidRDefault="006353B3" w:rsidP="00077BDE">
                    <w:r>
                      <w:tab/>
                      <w:t xml:space="preserve">– </w:t>
                    </w:r>
                    <w:r>
                      <w:fldChar w:fldCharType="begin"/>
                    </w:r>
                    <w:r>
                      <w:instrText xml:space="preserve"> PAGE </w:instrText>
                    </w:r>
                    <w:r>
                      <w:fldChar w:fldCharType="separate"/>
                    </w:r>
                    <w:r>
                      <w:rPr>
                        <w:noProof/>
                      </w:rPr>
                      <w:t>267</w:t>
                    </w:r>
                    <w:r>
                      <w:fldChar w:fldCharType="end"/>
                    </w:r>
                    <w:r>
                      <w:t xml:space="preserve"> –</w:t>
                    </w:r>
                    <w:r>
                      <w:tab/>
                      <w:t>62056-5-3 © IEC</w:t>
                    </w:r>
                    <w:r>
                      <w:rPr>
                        <w:noProof/>
                      </w:rPr>
                      <w:t>:2013</w:t>
                    </w:r>
                  </w:p>
                </w:txbxContent>
              </v:textbox>
            </v:shape>
          </w:pict>
        </mc:Fallback>
      </mc:AlternateContent>
    </w:r>
    <w:r w:rsidRPr="00077BDE">
      <w:rPr>
        <w:noProof/>
        <w:lang w:eastAsia="en-GB"/>
      </w:rPr>
      <mc:AlternateContent>
        <mc:Choice Requires="wps">
          <w:drawing>
            <wp:anchor distT="0" distB="0" distL="114300" distR="114300" simplePos="0" relativeHeight="251622912" behindDoc="0" locked="0" layoutInCell="0" allowOverlap="1" wp14:anchorId="190BD648" wp14:editId="76283962">
              <wp:simplePos x="0" y="0"/>
              <wp:positionH relativeFrom="column">
                <wp:posOffset>9304655</wp:posOffset>
              </wp:positionH>
              <wp:positionV relativeFrom="paragraph">
                <wp:posOffset>483235</wp:posOffset>
              </wp:positionV>
              <wp:extent cx="274320" cy="6014720"/>
              <wp:effectExtent l="0" t="0" r="0" b="5080"/>
              <wp:wrapNone/>
              <wp:docPr id="228"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6014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7AB07" w14:textId="77777777" w:rsidR="006353B3" w:rsidRDefault="006353B3" w:rsidP="00077BDE">
                          <w:r>
                            <w:t>IEC 62056-5-3 Ed. 3.0 CDV</w:t>
                          </w:r>
                          <w:r w:rsidRPr="00347160">
                            <w:t xml:space="preserve"> </w:t>
                          </w:r>
                          <w:r w:rsidRPr="00347160">
                            <w:sym w:font="Symbol" w:char="F0D3"/>
                          </w:r>
                          <w:r>
                            <w:t xml:space="preserve"> IEC:201X</w:t>
                          </w:r>
                          <w:r>
                            <w:tab/>
                            <w:t xml:space="preserve">– </w:t>
                          </w:r>
                          <w:r>
                            <w:fldChar w:fldCharType="begin"/>
                          </w:r>
                          <w:r>
                            <w:instrText xml:space="preserve"> PAGE </w:instrText>
                          </w:r>
                          <w:r>
                            <w:fldChar w:fldCharType="separate"/>
                          </w:r>
                          <w:r>
                            <w:rPr>
                              <w:noProof/>
                            </w:rPr>
                            <w:t>267</w:t>
                          </w:r>
                          <w:r>
                            <w:fldChar w:fldCharType="end"/>
                          </w:r>
                          <w:r>
                            <w:t xml:space="preserve"> –</w:t>
                          </w:r>
                          <w:r>
                            <w:tab/>
                          </w:r>
                        </w:p>
                      </w:txbxContent>
                    </wps:txbx>
                    <wps:bodyPr rot="0" vert="vert"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0BD648" id="Text Box 228" o:spid="_x0000_s1049" type="#_x0000_t202" style="position:absolute;margin-left:732.65pt;margin-top:38.05pt;width:21.6pt;height:473.6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" o:allowincell="f" filled="f" stroked="f">
              <v:textbox style="layout-flow:vertical" inset="1mm,1mm,1mm,1mm">
                <w:txbxContent>
                  <w:p w14:paraId="2387AB07" w14:textId="77777777" w:rsidR="006353B3" w:rsidRDefault="006353B3" w:rsidP="00077BDE">
                    <w:r>
                      <w:t>IEC 62056-5-3 Ed. 3.0 CDV</w:t>
                    </w:r>
                    <w:r w:rsidRPr="00347160">
                      <w:t xml:space="preserve"> </w:t>
                    </w:r>
                    <w:r w:rsidRPr="00347160">
                      <w:sym w:font="Symbol" w:char="F0D3"/>
                    </w:r>
                    <w:r>
                      <w:t xml:space="preserve"> IEC:201X</w:t>
                    </w:r>
                    <w:r>
                      <w:tab/>
                      <w:t xml:space="preserve">– </w:t>
                    </w:r>
                    <w:r>
                      <w:fldChar w:fldCharType="begin"/>
                    </w:r>
                    <w:r>
                      <w:instrText xml:space="preserve"> PAGE </w:instrText>
                    </w:r>
                    <w:r>
                      <w:fldChar w:fldCharType="separate"/>
                    </w:r>
                    <w:r>
                      <w:rPr>
                        <w:noProof/>
                      </w:rPr>
                      <w:t>267</w:t>
                    </w:r>
                    <w:r>
                      <w:fldChar w:fldCharType="end"/>
                    </w:r>
                    <w:r>
                      <w:t xml:space="preserve"> –</w:t>
                    </w:r>
                    <w:r>
                      <w:tab/>
                    </w:r>
                  </w:p>
                </w:txbxContent>
              </v:textbox>
            </v:shape>
          </w:pict>
        </mc:Fallback>
      </mc:AlternateContent>
    </w:r>
    <w:r>
      <w:t>21</w:t>
    </w:r>
    <w:r>
      <w:tab/>
      <w:t xml:space="preserve">– </w:t>
    </w:r>
    <w:r w:rsidRPr="00077BDE">
      <w:fldChar w:fldCharType="begin"/>
    </w:r>
    <w:r w:rsidRPr="00077BDE">
      <w:instrText xml:space="preserve"> PAGE </w:instrText>
    </w:r>
    <w:r w:rsidRPr="00077BDE">
      <w:fldChar w:fldCharType="separate"/>
    </w:r>
    <w:r>
      <w:rPr>
        <w:noProof/>
      </w:rPr>
      <w:t>267</w:t>
    </w:r>
    <w:r w:rsidRPr="00077BDE">
      <w:fldChar w:fldCharType="end"/>
    </w:r>
    <w:r>
      <w:t xml:space="preserve"> –</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8FC2A" w14:textId="77777777" w:rsidR="006353B3" w:rsidRPr="00077BDE" w:rsidRDefault="006353B3" w:rsidP="00077BDE">
    <w:r>
      <w:rPr>
        <w:noProof/>
        <w:lang w:eastAsia="en-GB"/>
      </w:rPr>
      <mc:AlternateContent>
        <mc:Choice Requires="wps">
          <w:drawing>
            <wp:anchor distT="0" distB="0" distL="114300" distR="114300" simplePos="0" relativeHeight="251649536" behindDoc="0" locked="0" layoutInCell="1" allowOverlap="1" wp14:anchorId="002E4B68" wp14:editId="0B0F905A">
              <wp:simplePos x="0" y="0"/>
              <wp:positionH relativeFrom="page">
                <wp:posOffset>9611995</wp:posOffset>
              </wp:positionH>
              <wp:positionV relativeFrom="page">
                <wp:posOffset>770255</wp:posOffset>
              </wp:positionV>
              <wp:extent cx="414020" cy="6015355"/>
              <wp:effectExtent l="0" t="0" r="5080" b="4445"/>
              <wp:wrapNone/>
              <wp:docPr id="230"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20" cy="6015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AE96AC" w14:textId="77777777" w:rsidR="006353B3" w:rsidRPr="00AA57A1" w:rsidRDefault="006353B3" w:rsidP="00077BDE">
                          <w:pPr>
                            <w:pStyle w:val="Header"/>
                            <w:rPr>
                              <w:lang w:val="en-US"/>
                            </w:rPr>
                          </w:pPr>
                          <w:r w:rsidRPr="00AA57A1">
                            <w:rPr>
                              <w:lang w:val="en-US"/>
                            </w:rPr>
                            <w:tab/>
                            <w:t xml:space="preserve">– </w:t>
                          </w:r>
                          <w:r>
                            <w:rPr>
                              <w:rStyle w:val="PageNumber"/>
                            </w:rPr>
                            <w:fldChar w:fldCharType="begin"/>
                          </w:r>
                          <w:r w:rsidRPr="00AA57A1">
                            <w:rPr>
                              <w:rStyle w:val="PageNumber"/>
                              <w:lang w:val="en-US"/>
                            </w:rPr>
                            <w:instrText xml:space="preserve"> PAGE </w:instrText>
                          </w:r>
                          <w:r>
                            <w:rPr>
                              <w:rStyle w:val="PageNumber"/>
                            </w:rPr>
                            <w:fldChar w:fldCharType="separate"/>
                          </w:r>
                          <w:r>
                            <w:rPr>
                              <w:rStyle w:val="PageNumber"/>
                              <w:noProof/>
                              <w:lang w:val="en-US"/>
                            </w:rPr>
                            <w:t>272</w:t>
                          </w:r>
                          <w:r>
                            <w:rPr>
                              <w:rStyle w:val="PageNumber"/>
                            </w:rPr>
                            <w:fldChar w:fldCharType="end"/>
                          </w:r>
                          <w:r w:rsidRPr="00AA57A1">
                            <w:rPr>
                              <w:lang w:val="en-US"/>
                            </w:rPr>
                            <w:t xml:space="preserve"> –</w:t>
                          </w:r>
                          <w:r w:rsidRPr="00AA57A1">
                            <w:rPr>
                              <w:lang w:val="en-US"/>
                            </w:rPr>
                            <w:tab/>
                          </w:r>
                          <w:r>
                            <w:rPr>
                              <w:lang w:val="en-US"/>
                            </w:rPr>
                            <w:t>IEC CDV 62056-5-3 © IEC 2016</w:t>
                          </w:r>
                        </w:p>
                      </w:txbxContent>
                    </wps:txbx>
                    <wps:bodyPr rot="0" vert="vert"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2E4B68" id="_x0000_t202" coordsize="21600,21600" o:spt="202" path="m,l,21600r21600,l21600,xe">
              <v:stroke joinstyle="miter"/>
              <v:path gradientshapeok="t" o:connecttype="rect"/>
            </v:shapetype>
            <v:shape id="Text Box 230" o:spid="_x0000_s1050" type="#_x0000_t202" style="position:absolute;margin-left:756.85pt;margin-top:60.65pt;width:32.6pt;height:473.65pt;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" filled="f" stroked="f">
              <v:textbox style="layout-flow:vertical" inset="1mm,1mm,1mm,1mm">
                <w:txbxContent>
                  <w:p w14:paraId="22AE96AC" w14:textId="77777777" w:rsidR="006353B3" w:rsidRPr="00AA57A1" w:rsidRDefault="006353B3" w:rsidP="00077BDE">
                    <w:pPr>
                      <w:pStyle w:val="Header"/>
                      <w:rPr>
                        <w:lang w:val="en-US"/>
                      </w:rPr>
                    </w:pPr>
                    <w:r w:rsidRPr="00AA57A1">
                      <w:rPr>
                        <w:lang w:val="en-US"/>
                      </w:rPr>
                      <w:tab/>
                      <w:t xml:space="preserve">– </w:t>
                    </w:r>
                    <w:r>
                      <w:rPr>
                        <w:rStyle w:val="PageNumber"/>
                      </w:rPr>
                      <w:fldChar w:fldCharType="begin"/>
                    </w:r>
                    <w:r w:rsidRPr="00AA57A1">
                      <w:rPr>
                        <w:rStyle w:val="PageNumber"/>
                        <w:lang w:val="en-US"/>
                      </w:rPr>
                      <w:instrText xml:space="preserve"> PAGE </w:instrText>
                    </w:r>
                    <w:r>
                      <w:rPr>
                        <w:rStyle w:val="PageNumber"/>
                      </w:rPr>
                      <w:fldChar w:fldCharType="separate"/>
                    </w:r>
                    <w:r>
                      <w:rPr>
                        <w:rStyle w:val="PageNumber"/>
                        <w:noProof/>
                        <w:lang w:val="en-US"/>
                      </w:rPr>
                      <w:t>272</w:t>
                    </w:r>
                    <w:r>
                      <w:rPr>
                        <w:rStyle w:val="PageNumber"/>
                      </w:rPr>
                      <w:fldChar w:fldCharType="end"/>
                    </w:r>
                    <w:r w:rsidRPr="00AA57A1">
                      <w:rPr>
                        <w:lang w:val="en-US"/>
                      </w:rPr>
                      <w:t xml:space="preserve"> –</w:t>
                    </w:r>
                    <w:r w:rsidRPr="00AA57A1">
                      <w:rPr>
                        <w:lang w:val="en-US"/>
                      </w:rPr>
                      <w:tab/>
                    </w:r>
                    <w:r>
                      <w:rPr>
                        <w:lang w:val="en-US"/>
                      </w:rPr>
                      <w:t>IEC CDV 62056-5-3 © IEC 2016</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4232F" w14:textId="77777777" w:rsidR="006353B3" w:rsidRPr="00077BDE" w:rsidRDefault="000355BB" w:rsidP="00077BDE">
    <w:r>
      <w:rPr>
        <w:noProof/>
        <w:lang w:val="de-DE" w:eastAsia="de-DE"/>
      </w:rPr>
      <w:pict w14:anchorId="6F218FAE">
        <v:shapetype id="_x0000_t202" coordsize="21600,21600" o:spt="202" path="m,l,21600r21600,l21600,xe">
          <v:stroke joinstyle="miter"/>
          <v:path gradientshapeok="t" o:connecttype="rect"/>
        </v:shapetype>
        <v:shape id="Text Box 6" o:spid="_x0000_s1027" type="#_x0000_t202" style="position:absolute;margin-left:756.85pt;margin-top:60.65pt;width:32.6pt;height:473.6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" filled="f" stroked="f">
          <v:textbox style="layout-flow:vertical;mso-next-textbox:#Text Box 6" inset="1mm,1mm,1mm,1mm">
            <w:txbxContent>
              <w:p w14:paraId="3BA23F9F" w14:textId="77777777" w:rsidR="006353B3" w:rsidRPr="00AA57A1" w:rsidRDefault="006353B3" w:rsidP="00383880">
                <w:pPr>
                  <w:pStyle w:val="Header"/>
                  <w:rPr>
                    <w:lang w:val="en-US"/>
                  </w:rPr>
                </w:pPr>
                <w:r>
                  <w:rPr>
                    <w:lang w:val="en-US"/>
                  </w:rPr>
                  <w:t>IEC CDV 62056-5-3 © IEC 2016</w:t>
                </w:r>
                <w:r w:rsidRPr="00AA57A1">
                  <w:rPr>
                    <w:lang w:val="en-US"/>
                  </w:rPr>
                  <w:tab/>
                  <w:t xml:space="preserve">– </w:t>
                </w:r>
                <w:r>
                  <w:rPr>
                    <w:rStyle w:val="PageNumber"/>
                  </w:rPr>
                  <w:fldChar w:fldCharType="begin"/>
                </w:r>
                <w:r w:rsidRPr="00AA57A1">
                  <w:rPr>
                    <w:rStyle w:val="PageNumber"/>
                    <w:lang w:val="en-US"/>
                  </w:rPr>
                  <w:instrText xml:space="preserve"> PAGE </w:instrText>
                </w:r>
                <w:r>
                  <w:rPr>
                    <w:rStyle w:val="PageNumber"/>
                  </w:rPr>
                  <w:fldChar w:fldCharType="separate"/>
                </w:r>
                <w:r>
                  <w:rPr>
                    <w:rStyle w:val="PageNumber"/>
                    <w:noProof/>
                    <w:lang w:val="en-US"/>
                  </w:rPr>
                  <w:t>271</w:t>
                </w:r>
                <w:r>
                  <w:rPr>
                    <w:rStyle w:val="PageNumber"/>
                  </w:rPr>
                  <w:fldChar w:fldCharType="end"/>
                </w:r>
                <w:r w:rsidRPr="00AA57A1">
                  <w:rPr>
                    <w:lang w:val="en-US"/>
                  </w:rPr>
                  <w:t xml:space="preserve"> –</w:t>
                </w:r>
                <w:r w:rsidRPr="00AA57A1">
                  <w:rPr>
                    <w:lang w:val="en-US"/>
                  </w:rPr>
                  <w:tab/>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810A6" w14:textId="77777777" w:rsidR="006353B3" w:rsidRPr="00077BDE" w:rsidRDefault="006353B3" w:rsidP="00077BDE">
    <w:pPr>
      <w:pStyle w:val="Header"/>
    </w:pPr>
    <w:r>
      <w:tab/>
      <w:t xml:space="preserve">– </w:t>
    </w:r>
    <w:r w:rsidRPr="00077BDE">
      <w:fldChar w:fldCharType="begin"/>
    </w:r>
    <w:r w:rsidRPr="00077BDE">
      <w:instrText xml:space="preserve"> PAGE </w:instrText>
    </w:r>
    <w:r w:rsidRPr="00077BDE">
      <w:fldChar w:fldCharType="separate"/>
    </w:r>
    <w:r>
      <w:rPr>
        <w:noProof/>
      </w:rPr>
      <w:t>284</w:t>
    </w:r>
    <w:r w:rsidRPr="00077BDE">
      <w:fldChar w:fldCharType="end"/>
    </w:r>
    <w:r>
      <w:t xml:space="preserve"> –</w:t>
    </w:r>
    <w:r>
      <w:tab/>
    </w:r>
    <w:r w:rsidRPr="00077BDE">
      <w:t xml:space="preserve">IEC </w:t>
    </w:r>
    <w:r>
      <w:t xml:space="preserve">CDV </w:t>
    </w:r>
    <w:r w:rsidRPr="00077BDE">
      <w:t xml:space="preserve">62056-5-3 </w:t>
    </w:r>
    <w:r>
      <w:t>©</w:t>
    </w:r>
    <w:r w:rsidRPr="00077BDE">
      <w:t xml:space="preserve"> IEC</w:t>
    </w:r>
    <w:r>
      <w:t xml:space="preserve"> </w:t>
    </w:r>
    <w:r w:rsidRPr="00077BDE">
      <w:t>201</w:t>
    </w:r>
    <w:r w:rsidRPr="00077BDE">
      <w:rPr>
        <w:noProof/>
        <w:lang w:eastAsia="en-GB"/>
      </w:rPr>
      <mc:AlternateContent>
        <mc:Choice Requires="wps">
          <w:drawing>
            <wp:anchor distT="0" distB="0" distL="114300" distR="114300" simplePos="0" relativeHeight="251676160" behindDoc="0" locked="0" layoutInCell="0" allowOverlap="1" wp14:anchorId="7591FD42" wp14:editId="7CADD604">
              <wp:simplePos x="0" y="0"/>
              <wp:positionH relativeFrom="column">
                <wp:posOffset>9457055</wp:posOffset>
              </wp:positionH>
              <wp:positionV relativeFrom="paragraph">
                <wp:posOffset>635635</wp:posOffset>
              </wp:positionV>
              <wp:extent cx="274320" cy="6014720"/>
              <wp:effectExtent l="0" t="0" r="0" b="5080"/>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6014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105EB" w14:textId="77777777" w:rsidR="006353B3" w:rsidRDefault="006353B3" w:rsidP="00077BDE">
                          <w:r>
                            <w:tab/>
                            <w:t xml:space="preserve">– </w:t>
                          </w:r>
                          <w:r>
                            <w:fldChar w:fldCharType="begin"/>
                          </w:r>
                          <w:r>
                            <w:instrText xml:space="preserve"> PAGE </w:instrText>
                          </w:r>
                          <w:r>
                            <w:fldChar w:fldCharType="separate"/>
                          </w:r>
                          <w:r>
                            <w:rPr>
                              <w:noProof/>
                            </w:rPr>
                            <w:t>284</w:t>
                          </w:r>
                          <w:r>
                            <w:fldChar w:fldCharType="end"/>
                          </w:r>
                          <w:r>
                            <w:t xml:space="preserve"> –</w:t>
                          </w:r>
                          <w:r>
                            <w:tab/>
                            <w:t>62056-5-3 © IEC</w:t>
                          </w:r>
                          <w:r>
                            <w:rPr>
                              <w:noProof/>
                            </w:rPr>
                            <w:t>:2013</w:t>
                          </w:r>
                        </w:p>
                      </w:txbxContent>
                    </wps:txbx>
                    <wps:bodyPr rot="0" vert="vert"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91FD42" id="_x0000_t202" coordsize="21600,21600" o:spt="202" path="m,l,21600r21600,l21600,xe">
              <v:stroke joinstyle="miter"/>
              <v:path gradientshapeok="t" o:connecttype="rect"/>
            </v:shapetype>
            <v:shape id="_x0000_s1051" type="#_x0000_t202" style="position:absolute;margin-left:744.65pt;margin-top:50.05pt;width:21.6pt;height:473.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" o:allowincell="f" filled="f" stroked="f">
              <v:textbox style="layout-flow:vertical" inset="1mm,1mm,1mm,1mm">
                <w:txbxContent>
                  <w:p w14:paraId="03A105EB" w14:textId="77777777" w:rsidR="006353B3" w:rsidRDefault="006353B3" w:rsidP="00077BDE">
                    <w:r>
                      <w:tab/>
                      <w:t xml:space="preserve">– </w:t>
                    </w:r>
                    <w:r>
                      <w:fldChar w:fldCharType="begin"/>
                    </w:r>
                    <w:r>
                      <w:instrText xml:space="preserve"> PAGE </w:instrText>
                    </w:r>
                    <w:r>
                      <w:fldChar w:fldCharType="separate"/>
                    </w:r>
                    <w:r>
                      <w:rPr>
                        <w:noProof/>
                      </w:rPr>
                      <w:t>284</w:t>
                    </w:r>
                    <w:r>
                      <w:fldChar w:fldCharType="end"/>
                    </w:r>
                    <w:r>
                      <w:t xml:space="preserve"> –</w:t>
                    </w:r>
                    <w:r>
                      <w:tab/>
                      <w:t>62056-5-3 © IEC</w:t>
                    </w:r>
                    <w:r>
                      <w:rPr>
                        <w:noProof/>
                      </w:rPr>
                      <w:t>:2013</w:t>
                    </w:r>
                  </w:p>
                </w:txbxContent>
              </v:textbox>
            </v:shape>
          </w:pict>
        </mc:Fallback>
      </mc:AlternateContent>
    </w:r>
    <w:r w:rsidRPr="00077BDE">
      <w:rPr>
        <w:noProof/>
        <w:lang w:eastAsia="en-GB"/>
      </w:rPr>
      <mc:AlternateContent>
        <mc:Choice Requires="wps">
          <w:drawing>
            <wp:anchor distT="0" distB="0" distL="114300" distR="114300" simplePos="0" relativeHeight="251662848" behindDoc="0" locked="0" layoutInCell="0" allowOverlap="1" wp14:anchorId="33F86033" wp14:editId="5A8F4B09">
              <wp:simplePos x="0" y="0"/>
              <wp:positionH relativeFrom="column">
                <wp:posOffset>9304655</wp:posOffset>
              </wp:positionH>
              <wp:positionV relativeFrom="paragraph">
                <wp:posOffset>483235</wp:posOffset>
              </wp:positionV>
              <wp:extent cx="274320" cy="6014720"/>
              <wp:effectExtent l="0" t="0" r="0" b="5080"/>
              <wp:wrapNone/>
              <wp:docPr id="234"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6014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B1E510" w14:textId="77777777" w:rsidR="006353B3" w:rsidRDefault="006353B3" w:rsidP="00077BDE">
                          <w:r>
                            <w:t>IEC 62056-5-3 Ed. 3.0 CDV</w:t>
                          </w:r>
                          <w:r w:rsidRPr="00347160">
                            <w:t xml:space="preserve"> </w:t>
                          </w:r>
                          <w:r w:rsidRPr="00347160">
                            <w:sym w:font="Symbol" w:char="F0D3"/>
                          </w:r>
                          <w:r>
                            <w:t xml:space="preserve"> IEC:201X</w:t>
                          </w:r>
                          <w:r>
                            <w:tab/>
                            <w:t xml:space="preserve">– </w:t>
                          </w:r>
                          <w:r>
                            <w:fldChar w:fldCharType="begin"/>
                          </w:r>
                          <w:r>
                            <w:instrText xml:space="preserve"> PAGE </w:instrText>
                          </w:r>
                          <w:r>
                            <w:fldChar w:fldCharType="separate"/>
                          </w:r>
                          <w:r>
                            <w:rPr>
                              <w:noProof/>
                            </w:rPr>
                            <w:t>284</w:t>
                          </w:r>
                          <w:r>
                            <w:fldChar w:fldCharType="end"/>
                          </w:r>
                          <w:r>
                            <w:t xml:space="preserve"> –</w:t>
                          </w:r>
                          <w:r>
                            <w:tab/>
                          </w:r>
                        </w:p>
                      </w:txbxContent>
                    </wps:txbx>
                    <wps:bodyPr rot="0" vert="vert"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F86033" id="Text Box 234" o:spid="_x0000_s1052" type="#_x0000_t202" style="position:absolute;margin-left:732.65pt;margin-top:38.05pt;width:21.6pt;height:473.6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" o:allowincell="f" filled="f" stroked="f">
              <v:textbox style="layout-flow:vertical" inset="1mm,1mm,1mm,1mm">
                <w:txbxContent>
                  <w:p w14:paraId="0AB1E510" w14:textId="77777777" w:rsidR="006353B3" w:rsidRDefault="006353B3" w:rsidP="00077BDE">
                    <w:r>
                      <w:t>IEC 62056-5-3 Ed. 3.0 CDV</w:t>
                    </w:r>
                    <w:r w:rsidRPr="00347160">
                      <w:t xml:space="preserve"> </w:t>
                    </w:r>
                    <w:r w:rsidRPr="00347160">
                      <w:sym w:font="Symbol" w:char="F0D3"/>
                    </w:r>
                    <w:r>
                      <w:t xml:space="preserve"> IEC:201X</w:t>
                    </w:r>
                    <w:r>
                      <w:tab/>
                      <w:t xml:space="preserve">– </w:t>
                    </w:r>
                    <w:r>
                      <w:fldChar w:fldCharType="begin"/>
                    </w:r>
                    <w:r>
                      <w:instrText xml:space="preserve"> PAGE </w:instrText>
                    </w:r>
                    <w:r>
                      <w:fldChar w:fldCharType="separate"/>
                    </w:r>
                    <w:r>
                      <w:rPr>
                        <w:noProof/>
                      </w:rPr>
                      <w:t>284</w:t>
                    </w:r>
                    <w:r>
                      <w:fldChar w:fldCharType="end"/>
                    </w:r>
                    <w:r>
                      <w:t xml:space="preserve"> –</w:t>
                    </w:r>
                    <w:r>
                      <w:tab/>
                    </w:r>
                  </w:p>
                </w:txbxContent>
              </v:textbox>
            </v:shape>
          </w:pict>
        </mc:Fallback>
      </mc:AlternateContent>
    </w:r>
    <w:r>
      <w:t>6</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1B4F8" w14:textId="77777777" w:rsidR="006353B3" w:rsidRPr="00077BDE" w:rsidRDefault="006353B3" w:rsidP="00077BDE">
    <w:pPr>
      <w:pStyle w:val="Header"/>
    </w:pPr>
    <w:r w:rsidRPr="00077BDE">
      <w:t xml:space="preserve">IEC </w:t>
    </w:r>
    <w:r>
      <w:t xml:space="preserve">CDV </w:t>
    </w:r>
    <w:r w:rsidRPr="00077BDE">
      <w:t xml:space="preserve">62056-5-3 </w:t>
    </w:r>
    <w:r>
      <w:t>©</w:t>
    </w:r>
    <w:r w:rsidRPr="00077BDE">
      <w:t xml:space="preserve"> IEC</w:t>
    </w:r>
    <w:r>
      <w:t xml:space="preserve"> </w:t>
    </w:r>
    <w:r w:rsidRPr="00077BDE">
      <w:t>201</w:t>
    </w:r>
    <w:r w:rsidRPr="00077BDE">
      <w:rPr>
        <w:noProof/>
        <w:lang w:eastAsia="en-GB"/>
      </w:rPr>
      <mc:AlternateContent>
        <mc:Choice Requires="wps">
          <w:drawing>
            <wp:anchor distT="0" distB="0" distL="114300" distR="114300" simplePos="0" relativeHeight="251702784" behindDoc="0" locked="0" layoutInCell="0" allowOverlap="1" wp14:anchorId="463E6F30" wp14:editId="643C52E3">
              <wp:simplePos x="0" y="0"/>
              <wp:positionH relativeFrom="column">
                <wp:posOffset>9457055</wp:posOffset>
              </wp:positionH>
              <wp:positionV relativeFrom="paragraph">
                <wp:posOffset>635635</wp:posOffset>
              </wp:positionV>
              <wp:extent cx="274320" cy="6014720"/>
              <wp:effectExtent l="0" t="0" r="0" b="508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6014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2CFD5D" w14:textId="77777777" w:rsidR="006353B3" w:rsidRDefault="006353B3" w:rsidP="00077BDE">
                          <w:r>
                            <w:tab/>
                            <w:t xml:space="preserve">– </w:t>
                          </w:r>
                          <w:r>
                            <w:fldChar w:fldCharType="begin"/>
                          </w:r>
                          <w:r>
                            <w:instrText xml:space="preserve"> PAGE </w:instrText>
                          </w:r>
                          <w:r>
                            <w:fldChar w:fldCharType="separate"/>
                          </w:r>
                          <w:r>
                            <w:rPr>
                              <w:noProof/>
                            </w:rPr>
                            <w:t>283</w:t>
                          </w:r>
                          <w:r>
                            <w:fldChar w:fldCharType="end"/>
                          </w:r>
                          <w:r>
                            <w:t xml:space="preserve"> –</w:t>
                          </w:r>
                          <w:r>
                            <w:tab/>
                            <w:t>62056-5-3 © IEC</w:t>
                          </w:r>
                          <w:r>
                            <w:rPr>
                              <w:noProof/>
                            </w:rPr>
                            <w:t>:2013</w:t>
                          </w:r>
                        </w:p>
                      </w:txbxContent>
                    </wps:txbx>
                    <wps:bodyPr rot="0" vert="vert"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3E6F30" id="_x0000_t202" coordsize="21600,21600" o:spt="202" path="m,l,21600r21600,l21600,xe">
              <v:stroke joinstyle="miter"/>
              <v:path gradientshapeok="t" o:connecttype="rect"/>
            </v:shapetype>
            <v:shape id="_x0000_s1053" type="#_x0000_t202" style="position:absolute;margin-left:744.65pt;margin-top:50.05pt;width:21.6pt;height:473.6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" o:allowincell="f" filled="f" stroked="f">
              <v:textbox style="layout-flow:vertical" inset="1mm,1mm,1mm,1mm">
                <w:txbxContent>
                  <w:p w14:paraId="452CFD5D" w14:textId="77777777" w:rsidR="006353B3" w:rsidRDefault="006353B3" w:rsidP="00077BDE">
                    <w:r>
                      <w:tab/>
                      <w:t xml:space="preserve">– </w:t>
                    </w:r>
                    <w:r>
                      <w:fldChar w:fldCharType="begin"/>
                    </w:r>
                    <w:r>
                      <w:instrText xml:space="preserve"> PAGE </w:instrText>
                    </w:r>
                    <w:r>
                      <w:fldChar w:fldCharType="separate"/>
                    </w:r>
                    <w:r>
                      <w:rPr>
                        <w:noProof/>
                      </w:rPr>
                      <w:t>283</w:t>
                    </w:r>
                    <w:r>
                      <w:fldChar w:fldCharType="end"/>
                    </w:r>
                    <w:r>
                      <w:t xml:space="preserve"> –</w:t>
                    </w:r>
                    <w:r>
                      <w:tab/>
                      <w:t>62056-5-3 © IEC</w:t>
                    </w:r>
                    <w:r>
                      <w:rPr>
                        <w:noProof/>
                      </w:rPr>
                      <w:t>:2013</w:t>
                    </w:r>
                  </w:p>
                </w:txbxContent>
              </v:textbox>
            </v:shape>
          </w:pict>
        </mc:Fallback>
      </mc:AlternateContent>
    </w:r>
    <w:r w:rsidRPr="00077BDE">
      <w:rPr>
        <w:noProof/>
        <w:lang w:eastAsia="en-GB"/>
      </w:rPr>
      <mc:AlternateContent>
        <mc:Choice Requires="wps">
          <w:drawing>
            <wp:anchor distT="0" distB="0" distL="114300" distR="114300" simplePos="0" relativeHeight="251689472" behindDoc="0" locked="0" layoutInCell="0" allowOverlap="1" wp14:anchorId="7944AF1F" wp14:editId="5AFF1E3D">
              <wp:simplePos x="0" y="0"/>
              <wp:positionH relativeFrom="column">
                <wp:posOffset>9304655</wp:posOffset>
              </wp:positionH>
              <wp:positionV relativeFrom="paragraph">
                <wp:posOffset>483235</wp:posOffset>
              </wp:positionV>
              <wp:extent cx="274320" cy="6014720"/>
              <wp:effectExtent l="0" t="0" r="0" b="5080"/>
              <wp:wrapNone/>
              <wp:docPr id="232"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6014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F73BA" w14:textId="77777777" w:rsidR="006353B3" w:rsidRDefault="006353B3" w:rsidP="00077BDE">
                          <w:r>
                            <w:t>IEC 62056-5-3 Ed. 3.0 CDV</w:t>
                          </w:r>
                          <w:r w:rsidRPr="00347160">
                            <w:t xml:space="preserve"> </w:t>
                          </w:r>
                          <w:r w:rsidRPr="00347160">
                            <w:sym w:font="Symbol" w:char="F0D3"/>
                          </w:r>
                          <w:r>
                            <w:t xml:space="preserve"> IEC:201X</w:t>
                          </w:r>
                          <w:r>
                            <w:tab/>
                            <w:t xml:space="preserve">– </w:t>
                          </w:r>
                          <w:r>
                            <w:fldChar w:fldCharType="begin"/>
                          </w:r>
                          <w:r>
                            <w:instrText xml:space="preserve"> PAGE </w:instrText>
                          </w:r>
                          <w:r>
                            <w:fldChar w:fldCharType="separate"/>
                          </w:r>
                          <w:r>
                            <w:rPr>
                              <w:noProof/>
                            </w:rPr>
                            <w:t>283</w:t>
                          </w:r>
                          <w:r>
                            <w:fldChar w:fldCharType="end"/>
                          </w:r>
                          <w:r>
                            <w:t xml:space="preserve"> –</w:t>
                          </w:r>
                          <w:r>
                            <w:tab/>
                          </w:r>
                        </w:p>
                      </w:txbxContent>
                    </wps:txbx>
                    <wps:bodyPr rot="0" vert="vert"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44AF1F" id="Text Box 232" o:spid="_x0000_s1054" type="#_x0000_t202" style="position:absolute;margin-left:732.65pt;margin-top:38.05pt;width:21.6pt;height:473.6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" o:allowincell="f" filled="f" stroked="f">
              <v:textbox style="layout-flow:vertical" inset="1mm,1mm,1mm,1mm">
                <w:txbxContent>
                  <w:p w14:paraId="37FF73BA" w14:textId="77777777" w:rsidR="006353B3" w:rsidRDefault="006353B3" w:rsidP="00077BDE">
                    <w:r>
                      <w:t>IEC 62056-5-3 Ed. 3.0 CDV</w:t>
                    </w:r>
                    <w:r w:rsidRPr="00347160">
                      <w:t xml:space="preserve"> </w:t>
                    </w:r>
                    <w:r w:rsidRPr="00347160">
                      <w:sym w:font="Symbol" w:char="F0D3"/>
                    </w:r>
                    <w:r>
                      <w:t xml:space="preserve"> IEC:201X</w:t>
                    </w:r>
                    <w:r>
                      <w:tab/>
                      <w:t xml:space="preserve">– </w:t>
                    </w:r>
                    <w:r>
                      <w:fldChar w:fldCharType="begin"/>
                    </w:r>
                    <w:r>
                      <w:instrText xml:space="preserve"> PAGE </w:instrText>
                    </w:r>
                    <w:r>
                      <w:fldChar w:fldCharType="separate"/>
                    </w:r>
                    <w:r>
                      <w:rPr>
                        <w:noProof/>
                      </w:rPr>
                      <w:t>283</w:t>
                    </w:r>
                    <w:r>
                      <w:fldChar w:fldCharType="end"/>
                    </w:r>
                    <w:r>
                      <w:t xml:space="preserve"> –</w:t>
                    </w:r>
                    <w:r>
                      <w:tab/>
                    </w:r>
                  </w:p>
                </w:txbxContent>
              </v:textbox>
            </v:shape>
          </w:pict>
        </mc:Fallback>
      </mc:AlternateContent>
    </w:r>
    <w:r>
      <w:t>6</w:t>
    </w:r>
    <w:r>
      <w:tab/>
      <w:t xml:space="preserve">– </w:t>
    </w:r>
    <w:r w:rsidRPr="00077BDE">
      <w:fldChar w:fldCharType="begin"/>
    </w:r>
    <w:r w:rsidRPr="00077BDE">
      <w:instrText xml:space="preserve"> PAGE </w:instrText>
    </w:r>
    <w:r w:rsidRPr="00077BDE">
      <w:fldChar w:fldCharType="separate"/>
    </w:r>
    <w:r>
      <w:rPr>
        <w:noProof/>
      </w:rPr>
      <w:t>283</w:t>
    </w:r>
    <w:r w:rsidRPr="00077BDE">
      <w:fldChar w:fldCharType="end"/>
    </w:r>
    <w:r>
      <w:t xml:space="preserve"> –</w:t>
    </w: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9E40E" w14:textId="77777777" w:rsidR="006353B3" w:rsidRPr="00521E1B" w:rsidRDefault="006353B3" w:rsidP="00521E1B">
    <w:r>
      <w:rPr>
        <w:noProof/>
        <w:lang w:eastAsia="en-GB"/>
      </w:rPr>
      <mc:AlternateContent>
        <mc:Choice Requires="wps">
          <w:drawing>
            <wp:anchor distT="0" distB="0" distL="114300" distR="114300" simplePos="0" relativeHeight="251729408" behindDoc="0" locked="0" layoutInCell="1" allowOverlap="1" wp14:anchorId="0837EC3F" wp14:editId="646ED772">
              <wp:simplePos x="0" y="0"/>
              <wp:positionH relativeFrom="page">
                <wp:posOffset>9611995</wp:posOffset>
              </wp:positionH>
              <wp:positionV relativeFrom="page">
                <wp:posOffset>770255</wp:posOffset>
              </wp:positionV>
              <wp:extent cx="414020" cy="6015355"/>
              <wp:effectExtent l="0" t="0" r="508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20" cy="6015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2BBF8" w14:textId="77777777" w:rsidR="006353B3" w:rsidRPr="00AA57A1" w:rsidRDefault="006353B3" w:rsidP="00521E1B">
                          <w:pPr>
                            <w:pStyle w:val="Header"/>
                            <w:rPr>
                              <w:lang w:val="en-US"/>
                            </w:rPr>
                          </w:pPr>
                          <w:r w:rsidRPr="00AA57A1">
                            <w:rPr>
                              <w:lang w:val="en-US"/>
                            </w:rPr>
                            <w:tab/>
                            <w:t xml:space="preserve">– </w:t>
                          </w:r>
                          <w:r>
                            <w:rPr>
                              <w:rStyle w:val="PageNumber"/>
                            </w:rPr>
                            <w:fldChar w:fldCharType="begin"/>
                          </w:r>
                          <w:r w:rsidRPr="00AA57A1">
                            <w:rPr>
                              <w:rStyle w:val="PageNumber"/>
                              <w:lang w:val="en-US"/>
                            </w:rPr>
                            <w:instrText xml:space="preserve"> PAGE </w:instrText>
                          </w:r>
                          <w:r>
                            <w:rPr>
                              <w:rStyle w:val="PageNumber"/>
                            </w:rPr>
                            <w:fldChar w:fldCharType="separate"/>
                          </w:r>
                          <w:r>
                            <w:rPr>
                              <w:rStyle w:val="PageNumber"/>
                              <w:noProof/>
                              <w:lang w:val="en-US"/>
                            </w:rPr>
                            <w:t>300</w:t>
                          </w:r>
                          <w:r>
                            <w:rPr>
                              <w:rStyle w:val="PageNumber"/>
                            </w:rPr>
                            <w:fldChar w:fldCharType="end"/>
                          </w:r>
                          <w:r w:rsidRPr="00AA57A1">
                            <w:rPr>
                              <w:lang w:val="en-US"/>
                            </w:rPr>
                            <w:t xml:space="preserve"> –</w:t>
                          </w:r>
                          <w:r w:rsidRPr="00AA57A1">
                            <w:rPr>
                              <w:lang w:val="en-US"/>
                            </w:rPr>
                            <w:tab/>
                          </w:r>
                          <w:r>
                            <w:rPr>
                              <w:lang w:val="en-US"/>
                            </w:rPr>
                            <w:t>IEC CDV 62056-5-3 © IEC 2016</w:t>
                          </w:r>
                        </w:p>
                      </w:txbxContent>
                    </wps:txbx>
                    <wps:bodyPr rot="0" vert="vert"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37EC3F" id="_x0000_t202" coordsize="21600,21600" o:spt="202" path="m,l,21600r21600,l21600,xe">
              <v:stroke joinstyle="miter"/>
              <v:path gradientshapeok="t" o:connecttype="rect"/>
            </v:shapetype>
            <v:shape id="Text Box 1" o:spid="_x0000_s1055" type="#_x0000_t202" style="position:absolute;margin-left:756.85pt;margin-top:60.65pt;width:32.6pt;height:473.65pt;z-index:251729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" filled="f" stroked="f">
              <v:textbox style="layout-flow:vertical" inset="1mm,1mm,1mm,1mm">
                <w:txbxContent>
                  <w:p w14:paraId="6262BBF8" w14:textId="77777777" w:rsidR="006353B3" w:rsidRPr="00AA57A1" w:rsidRDefault="006353B3" w:rsidP="00521E1B">
                    <w:pPr>
                      <w:pStyle w:val="Header"/>
                      <w:rPr>
                        <w:lang w:val="en-US"/>
                      </w:rPr>
                    </w:pPr>
                    <w:r w:rsidRPr="00AA57A1">
                      <w:rPr>
                        <w:lang w:val="en-US"/>
                      </w:rPr>
                      <w:tab/>
                      <w:t xml:space="preserve">– </w:t>
                    </w:r>
                    <w:r>
                      <w:rPr>
                        <w:rStyle w:val="PageNumber"/>
                      </w:rPr>
                      <w:fldChar w:fldCharType="begin"/>
                    </w:r>
                    <w:r w:rsidRPr="00AA57A1">
                      <w:rPr>
                        <w:rStyle w:val="PageNumber"/>
                        <w:lang w:val="en-US"/>
                      </w:rPr>
                      <w:instrText xml:space="preserve"> PAGE </w:instrText>
                    </w:r>
                    <w:r>
                      <w:rPr>
                        <w:rStyle w:val="PageNumber"/>
                      </w:rPr>
                      <w:fldChar w:fldCharType="separate"/>
                    </w:r>
                    <w:r>
                      <w:rPr>
                        <w:rStyle w:val="PageNumber"/>
                        <w:noProof/>
                        <w:lang w:val="en-US"/>
                      </w:rPr>
                      <w:t>300</w:t>
                    </w:r>
                    <w:r>
                      <w:rPr>
                        <w:rStyle w:val="PageNumber"/>
                      </w:rPr>
                      <w:fldChar w:fldCharType="end"/>
                    </w:r>
                    <w:r w:rsidRPr="00AA57A1">
                      <w:rPr>
                        <w:lang w:val="en-US"/>
                      </w:rPr>
                      <w:t xml:space="preserve"> –</w:t>
                    </w:r>
                    <w:r w:rsidRPr="00AA57A1">
                      <w:rPr>
                        <w:lang w:val="en-US"/>
                      </w:rPr>
                      <w:tab/>
                    </w:r>
                    <w:r>
                      <w:rPr>
                        <w:lang w:val="en-US"/>
                      </w:rPr>
                      <w:t>IEC CDV 62056-5-3 © IEC 2016</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9DA12" w14:textId="77777777" w:rsidR="006353B3" w:rsidRPr="00521E1B" w:rsidRDefault="006353B3" w:rsidP="00521E1B">
    <w:r>
      <w:rPr>
        <w:noProof/>
        <w:lang w:eastAsia="en-GB"/>
      </w:rPr>
      <mc:AlternateContent>
        <mc:Choice Requires="wps">
          <w:drawing>
            <wp:anchor distT="0" distB="0" distL="114300" distR="114300" simplePos="0" relativeHeight="251716096" behindDoc="0" locked="0" layoutInCell="1" allowOverlap="1" wp14:anchorId="0B4C10DA" wp14:editId="002F25E9">
              <wp:simplePos x="0" y="0"/>
              <wp:positionH relativeFrom="page">
                <wp:posOffset>9611995</wp:posOffset>
              </wp:positionH>
              <wp:positionV relativeFrom="page">
                <wp:posOffset>770255</wp:posOffset>
              </wp:positionV>
              <wp:extent cx="414020" cy="6015355"/>
              <wp:effectExtent l="0" t="0" r="5080" b="444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20" cy="6015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301A3" w14:textId="77777777" w:rsidR="006353B3" w:rsidRPr="00AA57A1" w:rsidRDefault="006353B3" w:rsidP="00521E1B">
                          <w:pPr>
                            <w:pStyle w:val="Header"/>
                            <w:rPr>
                              <w:lang w:val="en-US"/>
                            </w:rPr>
                          </w:pPr>
                          <w:r>
                            <w:rPr>
                              <w:lang w:val="en-US"/>
                            </w:rPr>
                            <w:t>IEC CDV 62056-5-3 © IEC 2016</w:t>
                          </w:r>
                          <w:r w:rsidRPr="00AA57A1">
                            <w:rPr>
                              <w:lang w:val="en-US"/>
                            </w:rPr>
                            <w:tab/>
                            <w:t xml:space="preserve">– </w:t>
                          </w:r>
                          <w:r>
                            <w:rPr>
                              <w:rStyle w:val="PageNumber"/>
                            </w:rPr>
                            <w:fldChar w:fldCharType="begin"/>
                          </w:r>
                          <w:r w:rsidRPr="00AA57A1">
                            <w:rPr>
                              <w:rStyle w:val="PageNumber"/>
                              <w:lang w:val="en-US"/>
                            </w:rPr>
                            <w:instrText xml:space="preserve"> PAGE </w:instrText>
                          </w:r>
                          <w:r>
                            <w:rPr>
                              <w:rStyle w:val="PageNumber"/>
                            </w:rPr>
                            <w:fldChar w:fldCharType="separate"/>
                          </w:r>
                          <w:r>
                            <w:rPr>
                              <w:rStyle w:val="PageNumber"/>
                              <w:noProof/>
                              <w:lang w:val="en-US"/>
                            </w:rPr>
                            <w:t>299</w:t>
                          </w:r>
                          <w:r>
                            <w:rPr>
                              <w:rStyle w:val="PageNumber"/>
                            </w:rPr>
                            <w:fldChar w:fldCharType="end"/>
                          </w:r>
                          <w:r w:rsidRPr="00AA57A1">
                            <w:rPr>
                              <w:lang w:val="en-US"/>
                            </w:rPr>
                            <w:t xml:space="preserve"> –</w:t>
                          </w:r>
                          <w:r w:rsidRPr="00AA57A1">
                            <w:rPr>
                              <w:lang w:val="en-US"/>
                            </w:rPr>
                            <w:tab/>
                          </w:r>
                        </w:p>
                      </w:txbxContent>
                    </wps:txbx>
                    <wps:bodyPr rot="0" vert="vert"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4C10DA" id="_x0000_t202" coordsize="21600,21600" o:spt="202" path="m,l,21600r21600,l21600,xe">
              <v:stroke joinstyle="miter"/>
              <v:path gradientshapeok="t" o:connecttype="rect"/>
            </v:shapetype>
            <v:shape id="Text Box 6" o:spid="_x0000_s1056" type="#_x0000_t202" style="position:absolute;margin-left:756.85pt;margin-top:60.65pt;width:32.6pt;height:473.65pt;z-index:25171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" filled="f" stroked="f">
              <v:textbox style="layout-flow:vertical" inset="1mm,1mm,1mm,1mm">
                <w:txbxContent>
                  <w:p w14:paraId="125301A3" w14:textId="77777777" w:rsidR="006353B3" w:rsidRPr="00AA57A1" w:rsidRDefault="006353B3" w:rsidP="00521E1B">
                    <w:pPr>
                      <w:pStyle w:val="Header"/>
                      <w:rPr>
                        <w:lang w:val="en-US"/>
                      </w:rPr>
                    </w:pPr>
                    <w:r>
                      <w:rPr>
                        <w:lang w:val="en-US"/>
                      </w:rPr>
                      <w:t>IEC CDV 62056-5-3 © IEC 2016</w:t>
                    </w:r>
                    <w:r w:rsidRPr="00AA57A1">
                      <w:rPr>
                        <w:lang w:val="en-US"/>
                      </w:rPr>
                      <w:tab/>
                      <w:t xml:space="preserve">– </w:t>
                    </w:r>
                    <w:r>
                      <w:rPr>
                        <w:rStyle w:val="PageNumber"/>
                      </w:rPr>
                      <w:fldChar w:fldCharType="begin"/>
                    </w:r>
                    <w:r w:rsidRPr="00AA57A1">
                      <w:rPr>
                        <w:rStyle w:val="PageNumber"/>
                        <w:lang w:val="en-US"/>
                      </w:rPr>
                      <w:instrText xml:space="preserve"> PAGE </w:instrText>
                    </w:r>
                    <w:r>
                      <w:rPr>
                        <w:rStyle w:val="PageNumber"/>
                      </w:rPr>
                      <w:fldChar w:fldCharType="separate"/>
                    </w:r>
                    <w:r>
                      <w:rPr>
                        <w:rStyle w:val="PageNumber"/>
                        <w:noProof/>
                        <w:lang w:val="en-US"/>
                      </w:rPr>
                      <w:t>299</w:t>
                    </w:r>
                    <w:r>
                      <w:rPr>
                        <w:rStyle w:val="PageNumber"/>
                      </w:rPr>
                      <w:fldChar w:fldCharType="end"/>
                    </w:r>
                    <w:r w:rsidRPr="00AA57A1">
                      <w:rPr>
                        <w:lang w:val="en-US"/>
                      </w:rPr>
                      <w:t xml:space="preserve"> –</w:t>
                    </w:r>
                    <w:r w:rsidRPr="00AA57A1">
                      <w:rPr>
                        <w:lang w:val="en-US"/>
                      </w:rPr>
                      <w:tab/>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2C571" w14:textId="7B7E4858" w:rsidR="006353B3" w:rsidRPr="00D81486" w:rsidRDefault="006353B3" w:rsidP="00D81486">
    <w:pPr>
      <w:pStyle w:val="Header"/>
    </w:pPr>
    <w:r>
      <w:rPr>
        <w:noProof/>
        <w:lang w:eastAsia="en-GB"/>
      </w:rPr>
      <mc:AlternateContent>
        <mc:Choice Requires="wps">
          <w:drawing>
            <wp:anchor distT="0" distB="0" distL="114300" distR="114300" simplePos="0" relativeHeight="251644928" behindDoc="0" locked="0" layoutInCell="1" allowOverlap="1" wp14:anchorId="2BCDFD4A" wp14:editId="187AC8B8">
              <wp:simplePos x="0" y="0"/>
              <wp:positionH relativeFrom="page">
                <wp:posOffset>9611995</wp:posOffset>
              </wp:positionH>
              <wp:positionV relativeFrom="page">
                <wp:posOffset>770255</wp:posOffset>
              </wp:positionV>
              <wp:extent cx="414020" cy="6015355"/>
              <wp:effectExtent l="0" t="0" r="5080" b="444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20" cy="6015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190ECD" w14:textId="77777777" w:rsidR="006353B3" w:rsidRPr="00AA57A1" w:rsidRDefault="006353B3" w:rsidP="00D81486">
                          <w:pPr>
                            <w:pStyle w:val="Header"/>
                            <w:rPr>
                              <w:lang w:val="en-US"/>
                            </w:rPr>
                          </w:pPr>
                          <w:r>
                            <w:rPr>
                              <w:lang w:val="en-US"/>
                            </w:rPr>
                            <w:t>IEC CDV 62056-5-3 © IEC 2016</w:t>
                          </w:r>
                          <w:r w:rsidRPr="00AA57A1">
                            <w:rPr>
                              <w:lang w:val="en-US"/>
                            </w:rPr>
                            <w:tab/>
                            <w:t xml:space="preserve">– </w:t>
                          </w:r>
                          <w:r>
                            <w:rPr>
                              <w:rStyle w:val="PageNumber"/>
                            </w:rPr>
                            <w:fldChar w:fldCharType="begin"/>
                          </w:r>
                          <w:r w:rsidRPr="00AA57A1">
                            <w:rPr>
                              <w:rStyle w:val="PageNumber"/>
                              <w:lang w:val="en-US"/>
                            </w:rPr>
                            <w:instrText xml:space="preserve"> PAGE </w:instrText>
                          </w:r>
                          <w:r>
                            <w:rPr>
                              <w:rStyle w:val="PageNumber"/>
                            </w:rPr>
                            <w:fldChar w:fldCharType="separate"/>
                          </w:r>
                          <w:r>
                            <w:rPr>
                              <w:rStyle w:val="PageNumber"/>
                              <w:noProof/>
                              <w:lang w:val="en-US"/>
                            </w:rPr>
                            <w:t>336</w:t>
                          </w:r>
                          <w:r>
                            <w:rPr>
                              <w:rStyle w:val="PageNumber"/>
                            </w:rPr>
                            <w:fldChar w:fldCharType="end"/>
                          </w:r>
                          <w:r w:rsidRPr="00AA57A1">
                            <w:rPr>
                              <w:lang w:val="en-US"/>
                            </w:rPr>
                            <w:t xml:space="preserve"> –</w:t>
                          </w:r>
                          <w:r w:rsidRPr="00AA57A1">
                            <w:rPr>
                              <w:lang w:val="en-US"/>
                            </w:rPr>
                            <w:tab/>
                          </w:r>
                        </w:p>
                      </w:txbxContent>
                    </wps:txbx>
                    <wps:bodyPr rot="0" vert="vert"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CDFD4A" id="_x0000_t202" coordsize="21600,21600" o:spt="202" path="m,l,21600r21600,l21600,xe">
              <v:stroke joinstyle="miter"/>
              <v:path gradientshapeok="t" o:connecttype="rect"/>
            </v:shapetype>
            <v:shape id="Text Box 3" o:spid="_x0000_s1057" type="#_x0000_t202" style="position:absolute;margin-left:756.85pt;margin-top:60.65pt;width:32.6pt;height:473.6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" filled="f" stroked="f">
              <v:textbox style="layout-flow:vertical" inset="1mm,1mm,1mm,1mm">
                <w:txbxContent>
                  <w:p w14:paraId="64190ECD" w14:textId="77777777" w:rsidR="006353B3" w:rsidRPr="00AA57A1" w:rsidRDefault="006353B3" w:rsidP="00D81486">
                    <w:pPr>
                      <w:pStyle w:val="Header"/>
                      <w:rPr>
                        <w:lang w:val="en-US"/>
                      </w:rPr>
                    </w:pPr>
                    <w:r>
                      <w:rPr>
                        <w:lang w:val="en-US"/>
                      </w:rPr>
                      <w:t>IEC CDV 62056-5-3 © IEC 2016</w:t>
                    </w:r>
                    <w:r w:rsidRPr="00AA57A1">
                      <w:rPr>
                        <w:lang w:val="en-US"/>
                      </w:rPr>
                      <w:tab/>
                      <w:t xml:space="preserve">– </w:t>
                    </w:r>
                    <w:r>
                      <w:rPr>
                        <w:rStyle w:val="PageNumber"/>
                      </w:rPr>
                      <w:fldChar w:fldCharType="begin"/>
                    </w:r>
                    <w:r w:rsidRPr="00AA57A1">
                      <w:rPr>
                        <w:rStyle w:val="PageNumber"/>
                        <w:lang w:val="en-US"/>
                      </w:rPr>
                      <w:instrText xml:space="preserve"> PAGE </w:instrText>
                    </w:r>
                    <w:r>
                      <w:rPr>
                        <w:rStyle w:val="PageNumber"/>
                      </w:rPr>
                      <w:fldChar w:fldCharType="separate"/>
                    </w:r>
                    <w:r>
                      <w:rPr>
                        <w:rStyle w:val="PageNumber"/>
                        <w:noProof/>
                        <w:lang w:val="en-US"/>
                      </w:rPr>
                      <w:t>336</w:t>
                    </w:r>
                    <w:r>
                      <w:rPr>
                        <w:rStyle w:val="PageNumber"/>
                      </w:rPr>
                      <w:fldChar w:fldCharType="end"/>
                    </w:r>
                    <w:r w:rsidRPr="00AA57A1">
                      <w:rPr>
                        <w:lang w:val="en-US"/>
                      </w:rPr>
                      <w:t xml:space="preserve"> –</w:t>
                    </w:r>
                    <w:r w:rsidRPr="00AA57A1">
                      <w:rPr>
                        <w:lang w:val="en-US"/>
                      </w:rPr>
                      <w:tab/>
                    </w:r>
                  </w:p>
                </w:txbxContent>
              </v:textbox>
              <w10:wrap anchorx="page" anchory="page"/>
            </v:shape>
          </w:pict>
        </mc:Fallback>
      </mc:AlternateContent>
    </w:r>
    <w:r>
      <w:tab/>
      <w:t xml:space="preserve">– </w:t>
    </w:r>
    <w:r>
      <w:fldChar w:fldCharType="begin"/>
    </w:r>
    <w:r>
      <w:instrText xml:space="preserve"> PAGE   \* MERGEFORMAT </w:instrText>
    </w:r>
    <w:r>
      <w:fldChar w:fldCharType="separate"/>
    </w:r>
    <w:r>
      <w:rPr>
        <w:noProof/>
      </w:rPr>
      <w:t>336</w:t>
    </w:r>
    <w:r>
      <w:rPr>
        <w:noProof/>
      </w:rPr>
      <w:fldChar w:fldCharType="end"/>
    </w:r>
    <w:r>
      <w:t xml:space="preserve"> –</w:t>
    </w:r>
    <w:r>
      <w:tab/>
    </w:r>
    <w:r>
      <w:rPr>
        <w:lang w:val="en-US"/>
      </w:rPr>
      <w:t>IEC CDV 62056-5-3 © IEC 20</w:t>
    </w:r>
    <w:ins w:id="8776" w:author="John Cowburn" w:date="2021-02-04T16:40:00Z">
      <w:r>
        <w:rPr>
          <w:lang w:val="en-US"/>
        </w:rPr>
        <w:t>21</w:t>
      </w:r>
    </w:ins>
    <w:del w:id="8777" w:author="John Cowburn" w:date="2021-02-04T16:40:00Z">
      <w:r w:rsidDel="008B5866">
        <w:rPr>
          <w:lang w:val="en-US"/>
        </w:rPr>
        <w:delText>16</w:delText>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0743"/>
    <w:multiLevelType w:val="hybridMultilevel"/>
    <w:tmpl w:val="878EEF6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1" w15:restartNumberingAfterBreak="0">
    <w:nsid w:val="035750DA"/>
    <w:multiLevelType w:val="hybridMultilevel"/>
    <w:tmpl w:val="843C6B4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39F23D3"/>
    <w:multiLevelType w:val="hybridMultilevel"/>
    <w:tmpl w:val="843C6B4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04DD3445"/>
    <w:multiLevelType w:val="hybridMultilevel"/>
    <w:tmpl w:val="1646D4E0"/>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06ED6EB7"/>
    <w:multiLevelType w:val="multilevel"/>
    <w:tmpl w:val="16EE1EB6"/>
    <w:lvl w:ilvl="0">
      <w:start w:val="1"/>
      <w:numFmt w:val="decimal"/>
      <w:pStyle w:val="Heading1"/>
      <w:lvlText w:val="%1"/>
      <w:lvlJc w:val="left"/>
      <w:pPr>
        <w:tabs>
          <w:tab w:val="num" w:pos="397"/>
        </w:tabs>
        <w:ind w:left="397" w:hanging="397"/>
      </w:pPr>
      <w:rPr>
        <w:rFonts w:hint="default"/>
      </w:rPr>
    </w:lvl>
    <w:lvl w:ilvl="1">
      <w:start w:val="1"/>
      <w:numFmt w:val="decimal"/>
      <w:pStyle w:val="Heading2"/>
      <w:lvlText w:val="%1.%2"/>
      <w:lvlJc w:val="left"/>
      <w:pPr>
        <w:tabs>
          <w:tab w:val="num" w:pos="624"/>
        </w:tabs>
        <w:ind w:left="624" w:hanging="624"/>
      </w:pPr>
      <w:rPr>
        <w:rFonts w:hint="default"/>
      </w:rPr>
    </w:lvl>
    <w:lvl w:ilvl="2">
      <w:start w:val="1"/>
      <w:numFmt w:val="decimal"/>
      <w:pStyle w:val="Heading3"/>
      <w:lvlText w:val="%1.%2.%3"/>
      <w:lvlJc w:val="left"/>
      <w:pPr>
        <w:tabs>
          <w:tab w:val="num" w:pos="851"/>
        </w:tabs>
        <w:ind w:left="851" w:hanging="851"/>
      </w:pPr>
      <w:rPr>
        <w:rFonts w:hint="default"/>
      </w:rPr>
    </w:lvl>
    <w:lvl w:ilvl="3">
      <w:start w:val="1"/>
      <w:numFmt w:val="decimal"/>
      <w:pStyle w:val="Heading4"/>
      <w:lvlText w:val="%1.%2.%3.%4"/>
      <w:lvlJc w:val="left"/>
      <w:pPr>
        <w:tabs>
          <w:tab w:val="num" w:pos="1077"/>
        </w:tabs>
        <w:ind w:left="1077" w:hanging="1077"/>
      </w:pPr>
      <w:rPr>
        <w:rFonts w:hint="default"/>
      </w:rPr>
    </w:lvl>
    <w:lvl w:ilvl="4">
      <w:start w:val="1"/>
      <w:numFmt w:val="decimal"/>
      <w:pStyle w:val="Heading5"/>
      <w:lvlText w:val="%1.%2.%3.%4.%5"/>
      <w:lvlJc w:val="left"/>
      <w:pPr>
        <w:tabs>
          <w:tab w:val="num" w:pos="1304"/>
        </w:tabs>
        <w:ind w:left="1304" w:hanging="1304"/>
      </w:pPr>
      <w:rPr>
        <w:rFonts w:hint="default"/>
      </w:rPr>
    </w:lvl>
    <w:lvl w:ilvl="5">
      <w:start w:val="1"/>
      <w:numFmt w:val="decimal"/>
      <w:pStyle w:val="Heading6"/>
      <w:lvlText w:val="%1.%2.%3.%4.%5.%6"/>
      <w:lvlJc w:val="left"/>
      <w:pPr>
        <w:tabs>
          <w:tab w:val="num" w:pos="1531"/>
        </w:tabs>
        <w:ind w:left="1531" w:hanging="1531"/>
      </w:pPr>
      <w:rPr>
        <w:rFonts w:hint="default"/>
      </w:rPr>
    </w:lvl>
    <w:lvl w:ilvl="6">
      <w:start w:val="1"/>
      <w:numFmt w:val="decimal"/>
      <w:pStyle w:val="Heading7"/>
      <w:lvlText w:val="%1.%2.%3.%4.%5.%6.%7"/>
      <w:lvlJc w:val="left"/>
      <w:pPr>
        <w:tabs>
          <w:tab w:val="num" w:pos="1758"/>
        </w:tabs>
        <w:ind w:left="1758" w:hanging="1758"/>
      </w:pPr>
      <w:rPr>
        <w:rFonts w:hint="default"/>
      </w:rPr>
    </w:lvl>
    <w:lvl w:ilvl="7">
      <w:start w:val="1"/>
      <w:numFmt w:val="decimal"/>
      <w:pStyle w:val="Heading8"/>
      <w:lvlText w:val="%1.%2.%3.%4.%5.%6.%7.%8"/>
      <w:lvlJc w:val="left"/>
      <w:pPr>
        <w:tabs>
          <w:tab w:val="num" w:pos="1985"/>
        </w:tabs>
        <w:ind w:left="1985" w:hanging="1985"/>
      </w:pPr>
      <w:rPr>
        <w:rFonts w:hint="default"/>
      </w:rPr>
    </w:lvl>
    <w:lvl w:ilvl="8">
      <w:start w:val="1"/>
      <w:numFmt w:val="decimal"/>
      <w:pStyle w:val="Heading9"/>
      <w:lvlText w:val="%1.%2.%3.%4.%5.%6.%7.%8.%9"/>
      <w:lvlJc w:val="left"/>
      <w:pPr>
        <w:tabs>
          <w:tab w:val="num" w:pos="2211"/>
        </w:tabs>
        <w:ind w:left="2211" w:hanging="2211"/>
      </w:pPr>
      <w:rPr>
        <w:rFonts w:hint="default"/>
      </w:rPr>
    </w:lvl>
  </w:abstractNum>
  <w:abstractNum w:abstractNumId="5" w15:restartNumberingAfterBreak="0">
    <w:nsid w:val="0A0F21B5"/>
    <w:multiLevelType w:val="multilevel"/>
    <w:tmpl w:val="743A6B6C"/>
    <w:lvl w:ilvl="0">
      <w:start w:val="1"/>
      <w:numFmt w:val="upperLetter"/>
      <w:pStyle w:val="ANNEXtitle"/>
      <w:suff w:val="nothing"/>
      <w:lvlText w:val="Annex %1"/>
      <w:lvlJc w:val="center"/>
      <w:pPr>
        <w:ind w:left="0" w:firstLine="510"/>
      </w:pPr>
      <w:rPr>
        <w:rFonts w:hint="default"/>
      </w:rPr>
    </w:lvl>
    <w:lvl w:ilvl="1">
      <w:start w:val="1"/>
      <w:numFmt w:val="decimal"/>
      <w:pStyle w:val="ANNEX-heading1"/>
      <w:lvlText w:val="%1.%2"/>
      <w:lvlJc w:val="left"/>
      <w:pPr>
        <w:tabs>
          <w:tab w:val="num" w:pos="680"/>
        </w:tabs>
        <w:ind w:left="680" w:hanging="680"/>
      </w:pPr>
      <w:rPr>
        <w:rFonts w:hint="default"/>
      </w:rPr>
    </w:lvl>
    <w:lvl w:ilvl="2">
      <w:start w:val="1"/>
      <w:numFmt w:val="decimal"/>
      <w:pStyle w:val="ANNEX-heading2"/>
      <w:lvlText w:val="%1.%2.%3"/>
      <w:lvlJc w:val="left"/>
      <w:pPr>
        <w:tabs>
          <w:tab w:val="num" w:pos="907"/>
        </w:tabs>
        <w:ind w:left="907" w:hanging="907"/>
      </w:pPr>
      <w:rPr>
        <w:rFonts w:hint="default"/>
      </w:rPr>
    </w:lvl>
    <w:lvl w:ilvl="3">
      <w:start w:val="1"/>
      <w:numFmt w:val="decimal"/>
      <w:pStyle w:val="ANNEX-heading3"/>
      <w:lvlText w:val="%1.%2.%3.%4"/>
      <w:lvlJc w:val="left"/>
      <w:pPr>
        <w:tabs>
          <w:tab w:val="num" w:pos="1134"/>
        </w:tabs>
        <w:ind w:left="1134" w:hanging="1134"/>
      </w:pPr>
      <w:rPr>
        <w:rFonts w:hint="default"/>
      </w:rPr>
    </w:lvl>
    <w:lvl w:ilvl="4">
      <w:start w:val="1"/>
      <w:numFmt w:val="decimal"/>
      <w:pStyle w:val="ANNEX-heading4"/>
      <w:lvlText w:val="%1.%2.%3.%4.%5"/>
      <w:lvlJc w:val="left"/>
      <w:pPr>
        <w:tabs>
          <w:tab w:val="num" w:pos="1361"/>
        </w:tabs>
        <w:ind w:left="1361" w:hanging="1361"/>
      </w:pPr>
      <w:rPr>
        <w:rFonts w:hint="default"/>
      </w:rPr>
    </w:lvl>
    <w:lvl w:ilvl="5">
      <w:start w:val="1"/>
      <w:numFmt w:val="decimal"/>
      <w:pStyle w:val="ANNEX-heading5"/>
      <w:lvlText w:val="%1.%2.%3.%4.%5.%6"/>
      <w:lvlJc w:val="left"/>
      <w:pPr>
        <w:tabs>
          <w:tab w:val="num" w:pos="1588"/>
        </w:tabs>
        <w:ind w:left="1588" w:hanging="1588"/>
      </w:pPr>
      <w:rPr>
        <w:rFonts w:hint="default"/>
      </w:rPr>
    </w:lvl>
    <w:lvl w:ilvl="6">
      <w:start w:val="1"/>
      <w:numFmt w:val="decimal"/>
      <w:lvlText w:val="%1.%2.%3.%4.%5.%6.%7"/>
      <w:lvlJc w:val="left"/>
      <w:pPr>
        <w:tabs>
          <w:tab w:val="num" w:pos="1814"/>
        </w:tabs>
        <w:ind w:left="1814" w:hanging="1814"/>
      </w:pPr>
      <w:rPr>
        <w:rFonts w:hint="default"/>
      </w:rPr>
    </w:lvl>
    <w:lvl w:ilvl="7">
      <w:start w:val="1"/>
      <w:numFmt w:val="decimal"/>
      <w:lvlText w:val="%1.%2.%3.%4.%5.%6.%7.%8"/>
      <w:lvlJc w:val="left"/>
      <w:pPr>
        <w:tabs>
          <w:tab w:val="num" w:pos="454"/>
        </w:tabs>
        <w:ind w:left="0" w:firstLine="454"/>
      </w:pPr>
      <w:rPr>
        <w:rFonts w:hint="default"/>
      </w:rPr>
    </w:lvl>
    <w:lvl w:ilvl="8">
      <w:start w:val="1"/>
      <w:numFmt w:val="decimal"/>
      <w:lvlText w:val="%1.%2.%3.%4.%5.%6.%7.%8.%9"/>
      <w:lvlJc w:val="left"/>
      <w:pPr>
        <w:tabs>
          <w:tab w:val="num" w:pos="454"/>
        </w:tabs>
        <w:ind w:left="0" w:firstLine="454"/>
      </w:pPr>
      <w:rPr>
        <w:rFonts w:hint="default"/>
      </w:rPr>
    </w:lvl>
  </w:abstractNum>
  <w:abstractNum w:abstractNumId="6" w15:restartNumberingAfterBreak="0">
    <w:nsid w:val="0A144336"/>
    <w:multiLevelType w:val="hybridMultilevel"/>
    <w:tmpl w:val="6182219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0A452867"/>
    <w:multiLevelType w:val="singleLevel"/>
    <w:tmpl w:val="24ECCB5E"/>
    <w:lvl w:ilvl="0">
      <w:start w:val="1"/>
      <w:numFmt w:val="bullet"/>
      <w:pStyle w:val="ListBullet2"/>
      <w:lvlText w:val=""/>
      <w:lvlJc w:val="left"/>
      <w:pPr>
        <w:tabs>
          <w:tab w:val="num" w:pos="700"/>
        </w:tabs>
        <w:ind w:left="700" w:hanging="360"/>
      </w:pPr>
      <w:rPr>
        <w:rFonts w:ascii="Symbol" w:hAnsi="Symbol" w:hint="default"/>
      </w:rPr>
    </w:lvl>
  </w:abstractNum>
  <w:abstractNum w:abstractNumId="8" w15:restartNumberingAfterBreak="0">
    <w:nsid w:val="0BAB497D"/>
    <w:multiLevelType w:val="hybridMultilevel"/>
    <w:tmpl w:val="E2A20EE8"/>
    <w:lvl w:ilvl="0" w:tplc="40C41500">
      <w:start w:val="1"/>
      <w:numFmt w:val="decimal"/>
      <w:pStyle w:val="BIBLIOGRAPHY-numbered"/>
      <w:lvlText w:val="[%1]"/>
      <w:lvlJc w:val="left"/>
      <w:pPr>
        <w:tabs>
          <w:tab w:val="num" w:pos="680"/>
        </w:tabs>
        <w:ind w:left="680" w:hanging="68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C71F9"/>
    <w:multiLevelType w:val="hybridMultilevel"/>
    <w:tmpl w:val="6174385A"/>
    <w:lvl w:ilvl="0" w:tplc="FFFFFFFF">
      <w:start w:val="1"/>
      <w:numFmt w:val="bullet"/>
      <w:lvlText w:val="-"/>
      <w:lvlJc w:val="left"/>
      <w:pPr>
        <w:ind w:left="360" w:hanging="360"/>
      </w:pPr>
      <w:rPr>
        <w:rFonts w:ascii="Times New Roman" w:eastAsia="Times New Roman" w:hAnsi="Times New Roman" w:cs="Times New Roman"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10" w15:restartNumberingAfterBreak="0">
    <w:nsid w:val="0E551284"/>
    <w:multiLevelType w:val="hybridMultilevel"/>
    <w:tmpl w:val="08F6FF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2A551D"/>
    <w:multiLevelType w:val="hybridMultilevel"/>
    <w:tmpl w:val="6182219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18DD1DEC"/>
    <w:multiLevelType w:val="hybridMultilevel"/>
    <w:tmpl w:val="16089BB4"/>
    <w:lvl w:ilvl="0" w:tplc="5378B382">
      <w:start w:val="1"/>
      <w:numFmt w:val="bullet"/>
      <w:pStyle w:val="ListDash3"/>
      <w:lvlText w:val="–"/>
      <w:lvlJc w:val="left"/>
      <w:pPr>
        <w:tabs>
          <w:tab w:val="num" w:pos="340"/>
        </w:tabs>
        <w:ind w:left="340" w:hanging="340"/>
      </w:pPr>
      <w:rPr>
        <w:rFonts w:ascii="Arial" w:hAnsi="Aria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8EC51E5"/>
    <w:multiLevelType w:val="hybridMultilevel"/>
    <w:tmpl w:val="89449EC8"/>
    <w:lvl w:ilvl="0" w:tplc="0154549C">
      <w:start w:val="7"/>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A6411C8"/>
    <w:multiLevelType w:val="hybridMultilevel"/>
    <w:tmpl w:val="B4CEDE18"/>
    <w:lvl w:ilvl="0" w:tplc="E8BE52A0">
      <w:start w:val="1"/>
      <w:numFmt w:val="bullet"/>
      <w:pStyle w:val="ListDash2"/>
      <w:lvlText w:val="–"/>
      <w:lvlJc w:val="left"/>
      <w:pPr>
        <w:tabs>
          <w:tab w:val="num" w:pos="680"/>
        </w:tabs>
        <w:ind w:left="680" w:hanging="340"/>
      </w:pPr>
      <w:rPr>
        <w:rFonts w:ascii="Arial" w:hAnsi="Arial" w:hint="default"/>
      </w:rPr>
    </w:lvl>
    <w:lvl w:ilvl="1" w:tplc="08090003" w:tentative="1">
      <w:start w:val="1"/>
      <w:numFmt w:val="bullet"/>
      <w:lvlText w:val="o"/>
      <w:lvlJc w:val="left"/>
      <w:pPr>
        <w:tabs>
          <w:tab w:val="num" w:pos="1780"/>
        </w:tabs>
        <w:ind w:left="1780" w:hanging="360"/>
      </w:pPr>
      <w:rPr>
        <w:rFonts w:ascii="Courier New" w:hAnsi="Courier New" w:cs="Courier New" w:hint="default"/>
      </w:rPr>
    </w:lvl>
    <w:lvl w:ilvl="2" w:tplc="08090005" w:tentative="1">
      <w:start w:val="1"/>
      <w:numFmt w:val="bullet"/>
      <w:lvlText w:val=""/>
      <w:lvlJc w:val="left"/>
      <w:pPr>
        <w:tabs>
          <w:tab w:val="num" w:pos="2500"/>
        </w:tabs>
        <w:ind w:left="2500" w:hanging="360"/>
      </w:pPr>
      <w:rPr>
        <w:rFonts w:ascii="Wingdings" w:hAnsi="Wingdings" w:hint="default"/>
      </w:rPr>
    </w:lvl>
    <w:lvl w:ilvl="3" w:tplc="08090001" w:tentative="1">
      <w:start w:val="1"/>
      <w:numFmt w:val="bullet"/>
      <w:lvlText w:val=""/>
      <w:lvlJc w:val="left"/>
      <w:pPr>
        <w:tabs>
          <w:tab w:val="num" w:pos="3220"/>
        </w:tabs>
        <w:ind w:left="3220" w:hanging="360"/>
      </w:pPr>
      <w:rPr>
        <w:rFonts w:ascii="Symbol" w:hAnsi="Symbol" w:hint="default"/>
      </w:rPr>
    </w:lvl>
    <w:lvl w:ilvl="4" w:tplc="08090003" w:tentative="1">
      <w:start w:val="1"/>
      <w:numFmt w:val="bullet"/>
      <w:lvlText w:val="o"/>
      <w:lvlJc w:val="left"/>
      <w:pPr>
        <w:tabs>
          <w:tab w:val="num" w:pos="3940"/>
        </w:tabs>
        <w:ind w:left="3940" w:hanging="360"/>
      </w:pPr>
      <w:rPr>
        <w:rFonts w:ascii="Courier New" w:hAnsi="Courier New" w:cs="Courier New" w:hint="default"/>
      </w:rPr>
    </w:lvl>
    <w:lvl w:ilvl="5" w:tplc="08090005" w:tentative="1">
      <w:start w:val="1"/>
      <w:numFmt w:val="bullet"/>
      <w:lvlText w:val=""/>
      <w:lvlJc w:val="left"/>
      <w:pPr>
        <w:tabs>
          <w:tab w:val="num" w:pos="4660"/>
        </w:tabs>
        <w:ind w:left="4660" w:hanging="360"/>
      </w:pPr>
      <w:rPr>
        <w:rFonts w:ascii="Wingdings" w:hAnsi="Wingdings" w:hint="default"/>
      </w:rPr>
    </w:lvl>
    <w:lvl w:ilvl="6" w:tplc="08090001" w:tentative="1">
      <w:start w:val="1"/>
      <w:numFmt w:val="bullet"/>
      <w:lvlText w:val=""/>
      <w:lvlJc w:val="left"/>
      <w:pPr>
        <w:tabs>
          <w:tab w:val="num" w:pos="5380"/>
        </w:tabs>
        <w:ind w:left="5380" w:hanging="360"/>
      </w:pPr>
      <w:rPr>
        <w:rFonts w:ascii="Symbol" w:hAnsi="Symbol" w:hint="default"/>
      </w:rPr>
    </w:lvl>
    <w:lvl w:ilvl="7" w:tplc="08090003" w:tentative="1">
      <w:start w:val="1"/>
      <w:numFmt w:val="bullet"/>
      <w:lvlText w:val="o"/>
      <w:lvlJc w:val="left"/>
      <w:pPr>
        <w:tabs>
          <w:tab w:val="num" w:pos="6100"/>
        </w:tabs>
        <w:ind w:left="6100" w:hanging="360"/>
      </w:pPr>
      <w:rPr>
        <w:rFonts w:ascii="Courier New" w:hAnsi="Courier New" w:cs="Courier New" w:hint="default"/>
      </w:rPr>
    </w:lvl>
    <w:lvl w:ilvl="8" w:tplc="08090005" w:tentative="1">
      <w:start w:val="1"/>
      <w:numFmt w:val="bullet"/>
      <w:lvlText w:val=""/>
      <w:lvlJc w:val="left"/>
      <w:pPr>
        <w:tabs>
          <w:tab w:val="num" w:pos="6820"/>
        </w:tabs>
        <w:ind w:left="6820" w:hanging="360"/>
      </w:pPr>
      <w:rPr>
        <w:rFonts w:ascii="Wingdings" w:hAnsi="Wingdings" w:hint="default"/>
      </w:rPr>
    </w:lvl>
  </w:abstractNum>
  <w:abstractNum w:abstractNumId="15" w15:restartNumberingAfterBreak="0">
    <w:nsid w:val="1A7770FB"/>
    <w:multiLevelType w:val="hybridMultilevel"/>
    <w:tmpl w:val="378E9EEC"/>
    <w:lvl w:ilvl="0" w:tplc="C2FA7E64">
      <w:start w:val="1"/>
      <w:numFmt w:val="decimal"/>
      <w:pStyle w:val="9594-8"/>
      <w:lvlText w:val="%1."/>
      <w:lvlJc w:val="left"/>
      <w:pPr>
        <w:tabs>
          <w:tab w:val="num" w:pos="360"/>
        </w:tabs>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F786ED2"/>
    <w:multiLevelType w:val="hybridMultilevel"/>
    <w:tmpl w:val="6182219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4A742C2"/>
    <w:multiLevelType w:val="hybridMultilevel"/>
    <w:tmpl w:val="A174901E"/>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4BD1EC3"/>
    <w:multiLevelType w:val="hybridMultilevel"/>
    <w:tmpl w:val="D2DA8AF4"/>
    <w:lvl w:ilvl="0" w:tplc="35C65C66">
      <w:start w:val="1"/>
      <w:numFmt w:val="decimal"/>
      <w:lvlText w:val="%1."/>
      <w:lvlJc w:val="left"/>
      <w:pPr>
        <w:ind w:left="36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9" w15:restartNumberingAfterBreak="0">
    <w:nsid w:val="25AB4753"/>
    <w:multiLevelType w:val="hybridMultilevel"/>
    <w:tmpl w:val="F080F94A"/>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0" w15:restartNumberingAfterBreak="0">
    <w:nsid w:val="26F13299"/>
    <w:multiLevelType w:val="hybridMultilevel"/>
    <w:tmpl w:val="C478E8F2"/>
    <w:lvl w:ilvl="0" w:tplc="28A47B2C">
      <w:start w:val="256"/>
      <w:numFmt w:val="bullet"/>
      <w:lvlText w:val="-"/>
      <w:lvlJc w:val="left"/>
      <w:pPr>
        <w:ind w:left="36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1" w15:restartNumberingAfterBreak="0">
    <w:nsid w:val="2A693228"/>
    <w:multiLevelType w:val="hybridMultilevel"/>
    <w:tmpl w:val="843C6B4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2AB11568"/>
    <w:multiLevelType w:val="hybridMultilevel"/>
    <w:tmpl w:val="6182219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2C1718C5"/>
    <w:multiLevelType w:val="hybridMultilevel"/>
    <w:tmpl w:val="6182219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31C50A94"/>
    <w:multiLevelType w:val="hybridMultilevel"/>
    <w:tmpl w:val="61822192"/>
    <w:lvl w:ilvl="0" w:tplc="04090001">
      <w:start w:val="1"/>
      <w:numFmt w:val="bullet"/>
      <w:lvlText w:val=""/>
      <w:lvlJc w:val="left"/>
      <w:pPr>
        <w:tabs>
          <w:tab w:val="num" w:pos="360"/>
        </w:tabs>
        <w:ind w:left="360" w:hanging="360"/>
      </w:pPr>
      <w:rPr>
        <w:rFonts w:ascii="Symbol" w:hAnsi="Symbol" w:hint="default"/>
      </w:rPr>
    </w:lvl>
    <w:lvl w:ilvl="1" w:tplc="2270723E">
      <w:start w:val="1"/>
      <w:numFmt w:val="bullet"/>
      <w:lvlText w:val="o"/>
      <w:lvlJc w:val="left"/>
      <w:pPr>
        <w:tabs>
          <w:tab w:val="num" w:pos="1080"/>
        </w:tabs>
        <w:ind w:left="1080" w:hanging="360"/>
      </w:pPr>
      <w:rPr>
        <w:rFonts w:ascii="Courier New" w:hAnsi="Courier New" w:cs="Times New Roman" w:hint="default"/>
      </w:rPr>
    </w:lvl>
    <w:lvl w:ilvl="2" w:tplc="26FABB2A">
      <w:start w:val="1"/>
      <w:numFmt w:val="bullet"/>
      <w:lvlText w:val=""/>
      <w:lvlJc w:val="left"/>
      <w:pPr>
        <w:tabs>
          <w:tab w:val="num" w:pos="1800"/>
        </w:tabs>
        <w:ind w:left="1800" w:hanging="360"/>
      </w:pPr>
      <w:rPr>
        <w:rFonts w:ascii="Wingdings" w:hAnsi="Wingdings" w:hint="default"/>
      </w:rPr>
    </w:lvl>
    <w:lvl w:ilvl="3" w:tplc="B1DCC070">
      <w:start w:val="1"/>
      <w:numFmt w:val="bullet"/>
      <w:lvlText w:val=""/>
      <w:lvlJc w:val="left"/>
      <w:pPr>
        <w:tabs>
          <w:tab w:val="num" w:pos="2520"/>
        </w:tabs>
        <w:ind w:left="2520" w:hanging="360"/>
      </w:pPr>
      <w:rPr>
        <w:rFonts w:ascii="Symbol" w:hAnsi="Symbol" w:hint="default"/>
      </w:rPr>
    </w:lvl>
    <w:lvl w:ilvl="4" w:tplc="0FD83CF8">
      <w:start w:val="1"/>
      <w:numFmt w:val="bullet"/>
      <w:lvlText w:val="o"/>
      <w:lvlJc w:val="left"/>
      <w:pPr>
        <w:tabs>
          <w:tab w:val="num" w:pos="3240"/>
        </w:tabs>
        <w:ind w:left="3240" w:hanging="360"/>
      </w:pPr>
      <w:rPr>
        <w:rFonts w:ascii="Courier New" w:hAnsi="Courier New" w:cs="Times New Roman" w:hint="default"/>
      </w:rPr>
    </w:lvl>
    <w:lvl w:ilvl="5" w:tplc="62ACFCF2">
      <w:start w:val="1"/>
      <w:numFmt w:val="bullet"/>
      <w:lvlText w:val=""/>
      <w:lvlJc w:val="left"/>
      <w:pPr>
        <w:tabs>
          <w:tab w:val="num" w:pos="3960"/>
        </w:tabs>
        <w:ind w:left="3960" w:hanging="360"/>
      </w:pPr>
      <w:rPr>
        <w:rFonts w:ascii="Wingdings" w:hAnsi="Wingdings" w:hint="default"/>
      </w:rPr>
    </w:lvl>
    <w:lvl w:ilvl="6" w:tplc="61AEA7B2">
      <w:start w:val="1"/>
      <w:numFmt w:val="bullet"/>
      <w:lvlText w:val=""/>
      <w:lvlJc w:val="left"/>
      <w:pPr>
        <w:tabs>
          <w:tab w:val="num" w:pos="4680"/>
        </w:tabs>
        <w:ind w:left="4680" w:hanging="360"/>
      </w:pPr>
      <w:rPr>
        <w:rFonts w:ascii="Symbol" w:hAnsi="Symbol" w:hint="default"/>
      </w:rPr>
    </w:lvl>
    <w:lvl w:ilvl="7" w:tplc="C7FE0E0A">
      <w:start w:val="1"/>
      <w:numFmt w:val="bullet"/>
      <w:lvlText w:val="o"/>
      <w:lvlJc w:val="left"/>
      <w:pPr>
        <w:tabs>
          <w:tab w:val="num" w:pos="5400"/>
        </w:tabs>
        <w:ind w:left="5400" w:hanging="360"/>
      </w:pPr>
      <w:rPr>
        <w:rFonts w:ascii="Courier New" w:hAnsi="Courier New" w:cs="Times New Roman" w:hint="default"/>
      </w:rPr>
    </w:lvl>
    <w:lvl w:ilvl="8" w:tplc="D2AA468C">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31F959E3"/>
    <w:multiLevelType w:val="singleLevel"/>
    <w:tmpl w:val="18C8052A"/>
    <w:lvl w:ilvl="0">
      <w:start w:val="1"/>
      <w:numFmt w:val="decimal"/>
      <w:lvlText w:val="%1)"/>
      <w:lvlJc w:val="left"/>
      <w:pPr>
        <w:tabs>
          <w:tab w:val="num" w:pos="680"/>
        </w:tabs>
        <w:ind w:left="680" w:hanging="323"/>
      </w:pPr>
      <w:rPr>
        <w:rFonts w:hint="default"/>
      </w:rPr>
    </w:lvl>
  </w:abstractNum>
  <w:abstractNum w:abstractNumId="26" w15:restartNumberingAfterBreak="0">
    <w:nsid w:val="356E6E18"/>
    <w:multiLevelType w:val="hybridMultilevel"/>
    <w:tmpl w:val="176255B4"/>
    <w:lvl w:ilvl="0" w:tplc="08090011">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27" w15:restartNumberingAfterBreak="0">
    <w:nsid w:val="35B80B12"/>
    <w:multiLevelType w:val="multilevel"/>
    <w:tmpl w:val="E964633A"/>
    <w:styleLink w:val="Headings"/>
    <w:lvl w:ilvl="0">
      <w:start w:val="1"/>
      <w:numFmt w:val="decimal"/>
      <w:lvlText w:val="%1"/>
      <w:lvlJc w:val="left"/>
      <w:pPr>
        <w:tabs>
          <w:tab w:val="num" w:pos="397"/>
        </w:tabs>
        <w:ind w:left="397" w:hanging="397"/>
      </w:pPr>
      <w:rPr>
        <w:rFonts w:hint="default"/>
      </w:rPr>
    </w:lvl>
    <w:lvl w:ilvl="1">
      <w:start w:val="1"/>
      <w:numFmt w:val="decimal"/>
      <w:lvlText w:val="%1.%2"/>
      <w:lvlJc w:val="left"/>
      <w:pPr>
        <w:tabs>
          <w:tab w:val="num" w:pos="624"/>
        </w:tabs>
        <w:ind w:left="624" w:hanging="624"/>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1077"/>
        </w:tabs>
        <w:ind w:left="1077" w:hanging="1077"/>
      </w:pPr>
      <w:rPr>
        <w:rFonts w:hint="default"/>
      </w:rPr>
    </w:lvl>
    <w:lvl w:ilvl="4">
      <w:start w:val="1"/>
      <w:numFmt w:val="decimal"/>
      <w:lvlText w:val="%1.%2.%3.%4.%5"/>
      <w:lvlJc w:val="left"/>
      <w:pPr>
        <w:tabs>
          <w:tab w:val="num" w:pos="1304"/>
        </w:tabs>
        <w:ind w:left="1304" w:hanging="1304"/>
      </w:pPr>
      <w:rPr>
        <w:rFonts w:hint="default"/>
      </w:rPr>
    </w:lvl>
    <w:lvl w:ilvl="5">
      <w:start w:val="1"/>
      <w:numFmt w:val="decimal"/>
      <w:lvlText w:val="%1.%2.%3.%4.%5.%6"/>
      <w:lvlJc w:val="left"/>
      <w:pPr>
        <w:tabs>
          <w:tab w:val="num" w:pos="1531"/>
        </w:tabs>
        <w:ind w:left="1531" w:hanging="1531"/>
      </w:pPr>
      <w:rPr>
        <w:rFonts w:hint="default"/>
      </w:rPr>
    </w:lvl>
    <w:lvl w:ilvl="6">
      <w:start w:val="1"/>
      <w:numFmt w:val="decimal"/>
      <w:lvlText w:val="%1.%2.%3.%4.%5.%6.%7"/>
      <w:lvlJc w:val="left"/>
      <w:pPr>
        <w:tabs>
          <w:tab w:val="num" w:pos="1758"/>
        </w:tabs>
        <w:ind w:left="1758" w:hanging="1758"/>
      </w:pPr>
      <w:rPr>
        <w:rFonts w:hint="default"/>
      </w:rPr>
    </w:lvl>
    <w:lvl w:ilvl="7">
      <w:start w:val="1"/>
      <w:numFmt w:val="decimal"/>
      <w:lvlText w:val="%1.%2.%3.%4.%5.%6.%7.%8"/>
      <w:lvlJc w:val="left"/>
      <w:pPr>
        <w:tabs>
          <w:tab w:val="num" w:pos="1985"/>
        </w:tabs>
        <w:ind w:left="1985" w:hanging="1985"/>
      </w:pPr>
      <w:rPr>
        <w:rFonts w:hint="default"/>
      </w:rPr>
    </w:lvl>
    <w:lvl w:ilvl="8">
      <w:start w:val="1"/>
      <w:numFmt w:val="decimal"/>
      <w:lvlText w:val="%1.%2.%3.%4.%5.%6.%7.%8.%9"/>
      <w:lvlJc w:val="left"/>
      <w:pPr>
        <w:tabs>
          <w:tab w:val="num" w:pos="2211"/>
        </w:tabs>
        <w:ind w:left="2211" w:hanging="2211"/>
      </w:pPr>
      <w:rPr>
        <w:rFonts w:hint="default"/>
      </w:rPr>
    </w:lvl>
  </w:abstractNum>
  <w:abstractNum w:abstractNumId="28" w15:restartNumberingAfterBreak="0">
    <w:nsid w:val="37405377"/>
    <w:multiLevelType w:val="hybridMultilevel"/>
    <w:tmpl w:val="619E5044"/>
    <w:lvl w:ilvl="0" w:tplc="BFA6D870">
      <w:start w:val="1"/>
      <w:numFmt w:val="decimal"/>
      <w:lvlText w:val="%1"/>
      <w:lvlJc w:val="left"/>
      <w:pPr>
        <w:ind w:left="570" w:hanging="570"/>
      </w:pPr>
      <w:rPr>
        <w:vertAlign w:val="superscrip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29" w15:restartNumberingAfterBreak="0">
    <w:nsid w:val="39DE3718"/>
    <w:multiLevelType w:val="hybridMultilevel"/>
    <w:tmpl w:val="BF745A44"/>
    <w:lvl w:ilvl="0" w:tplc="08090011">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30" w15:restartNumberingAfterBreak="0">
    <w:nsid w:val="39DF70DC"/>
    <w:multiLevelType w:val="hybridMultilevel"/>
    <w:tmpl w:val="843C6B4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3A603566"/>
    <w:multiLevelType w:val="hybridMultilevel"/>
    <w:tmpl w:val="B06A6F74"/>
    <w:lvl w:ilvl="0" w:tplc="28A47B2C">
      <w:start w:val="256"/>
      <w:numFmt w:val="bullet"/>
      <w:lvlText w:val="-"/>
      <w:lvlJc w:val="left"/>
      <w:pPr>
        <w:ind w:left="36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2" w15:restartNumberingAfterBreak="0">
    <w:nsid w:val="3A842307"/>
    <w:multiLevelType w:val="hybridMultilevel"/>
    <w:tmpl w:val="D714B834"/>
    <w:lvl w:ilvl="0" w:tplc="629A180A">
      <w:start w:val="1"/>
      <w:numFmt w:val="decimal"/>
      <w:lvlText w:val="%1."/>
      <w:lvlJc w:val="left"/>
      <w:pPr>
        <w:ind w:left="36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3" w15:restartNumberingAfterBreak="0">
    <w:nsid w:val="3B683819"/>
    <w:multiLevelType w:val="multilevel"/>
    <w:tmpl w:val="2668BE3E"/>
    <w:styleLink w:val="Annexes"/>
    <w:lvl w:ilvl="0">
      <w:start w:val="1"/>
      <w:numFmt w:val="upperLetter"/>
      <w:pStyle w:val="ANNEXEtitre"/>
      <w:suff w:val="nothing"/>
      <w:lvlText w:val="Annex %1"/>
      <w:lvlJc w:val="center"/>
      <w:pPr>
        <w:ind w:left="0" w:firstLine="51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tabs>
          <w:tab w:val="num" w:pos="907"/>
        </w:tabs>
        <w:ind w:left="907" w:hanging="907"/>
      </w:pPr>
      <w:rPr>
        <w:rFonts w:hint="default"/>
      </w:rPr>
    </w:lvl>
    <w:lvl w:ilvl="3">
      <w:start w:val="1"/>
      <w:numFmt w:val="decimal"/>
      <w:lvlText w:val="%1.%2.%3.%4"/>
      <w:lvlJc w:val="left"/>
      <w:pPr>
        <w:tabs>
          <w:tab w:val="num" w:pos="1134"/>
        </w:tabs>
        <w:ind w:left="1134" w:hanging="1134"/>
      </w:pPr>
      <w:rPr>
        <w:rFonts w:hint="default"/>
      </w:rPr>
    </w:lvl>
    <w:lvl w:ilvl="4">
      <w:start w:val="1"/>
      <w:numFmt w:val="decimal"/>
      <w:lvlText w:val="%1.%2.%3.%4.%5"/>
      <w:lvlJc w:val="left"/>
      <w:pPr>
        <w:tabs>
          <w:tab w:val="num" w:pos="1361"/>
        </w:tabs>
        <w:ind w:left="1361" w:hanging="1361"/>
      </w:pPr>
      <w:rPr>
        <w:rFonts w:hint="default"/>
      </w:rPr>
    </w:lvl>
    <w:lvl w:ilvl="5">
      <w:start w:val="1"/>
      <w:numFmt w:val="decimal"/>
      <w:lvlText w:val="%1.%2.%3.%4.%5.%6"/>
      <w:lvlJc w:val="left"/>
      <w:pPr>
        <w:tabs>
          <w:tab w:val="num" w:pos="1588"/>
        </w:tabs>
        <w:ind w:left="1588" w:hanging="1588"/>
      </w:pPr>
      <w:rPr>
        <w:rFonts w:hint="default"/>
      </w:rPr>
    </w:lvl>
    <w:lvl w:ilvl="6">
      <w:start w:val="1"/>
      <w:numFmt w:val="decimal"/>
      <w:pStyle w:val="ANNEX-heading6"/>
      <w:lvlText w:val="%1.%2.%3.%4.%5.%6.%7"/>
      <w:lvlJc w:val="left"/>
      <w:pPr>
        <w:tabs>
          <w:tab w:val="num" w:pos="1814"/>
        </w:tabs>
        <w:ind w:left="1814" w:hanging="1814"/>
      </w:pPr>
      <w:rPr>
        <w:rFonts w:hint="default"/>
      </w:rPr>
    </w:lvl>
    <w:lvl w:ilvl="7">
      <w:start w:val="1"/>
      <w:numFmt w:val="decimal"/>
      <w:lvlText w:val="%1.%2.%3.%4.%5.%6.%7.%8"/>
      <w:lvlJc w:val="left"/>
      <w:pPr>
        <w:tabs>
          <w:tab w:val="num" w:pos="454"/>
        </w:tabs>
        <w:ind w:left="0" w:firstLine="454"/>
      </w:pPr>
      <w:rPr>
        <w:rFonts w:hint="default"/>
      </w:rPr>
    </w:lvl>
    <w:lvl w:ilvl="8">
      <w:start w:val="1"/>
      <w:numFmt w:val="decimal"/>
      <w:lvlText w:val="%1.%2.%3.%4.%5.%6.%7.%8.%9"/>
      <w:lvlJc w:val="left"/>
      <w:pPr>
        <w:tabs>
          <w:tab w:val="num" w:pos="454"/>
        </w:tabs>
        <w:ind w:left="0" w:firstLine="454"/>
      </w:pPr>
      <w:rPr>
        <w:rFonts w:hint="default"/>
      </w:rPr>
    </w:lvl>
  </w:abstractNum>
  <w:abstractNum w:abstractNumId="34" w15:restartNumberingAfterBreak="0">
    <w:nsid w:val="3D1C14C8"/>
    <w:multiLevelType w:val="hybridMultilevel"/>
    <w:tmpl w:val="DF70482A"/>
    <w:lvl w:ilvl="0" w:tplc="28A47B2C">
      <w:start w:val="256"/>
      <w:numFmt w:val="bullet"/>
      <w:lvlText w:val="-"/>
      <w:lvlJc w:val="left"/>
      <w:pPr>
        <w:ind w:left="36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5" w15:restartNumberingAfterBreak="0">
    <w:nsid w:val="3EB324F1"/>
    <w:multiLevelType w:val="hybridMultilevel"/>
    <w:tmpl w:val="843C6B4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36" w15:restartNumberingAfterBreak="0">
    <w:nsid w:val="42364564"/>
    <w:multiLevelType w:val="hybridMultilevel"/>
    <w:tmpl w:val="843C6B4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37" w15:restartNumberingAfterBreak="0">
    <w:nsid w:val="43EA1F99"/>
    <w:multiLevelType w:val="hybridMultilevel"/>
    <w:tmpl w:val="2B66406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38" w15:restartNumberingAfterBreak="0">
    <w:nsid w:val="443F784A"/>
    <w:multiLevelType w:val="hybridMultilevel"/>
    <w:tmpl w:val="6182219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44594303"/>
    <w:multiLevelType w:val="hybridMultilevel"/>
    <w:tmpl w:val="03C635CE"/>
    <w:lvl w:ilvl="0" w:tplc="FFFFFFFF">
      <w:start w:val="3"/>
      <w:numFmt w:val="bullet"/>
      <w:lvlText w:val="-"/>
      <w:lvlJc w:val="left"/>
      <w:pPr>
        <w:tabs>
          <w:tab w:val="num" w:pos="720"/>
        </w:tabs>
        <w:ind w:left="720" w:hanging="360"/>
      </w:pPr>
      <w:rPr>
        <w:rFonts w:ascii="Times New Roman" w:eastAsia="Times New Roman" w:hAnsi="Times New Roman"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45EF1B76"/>
    <w:multiLevelType w:val="hybridMultilevel"/>
    <w:tmpl w:val="4A9E2650"/>
    <w:lvl w:ilvl="0" w:tplc="7A661074">
      <w:start w:val="1"/>
      <w:numFmt w:val="bullet"/>
      <w:pStyle w:val="ListDash5"/>
      <w:lvlText w:val=""/>
      <w:lvlJc w:val="left"/>
      <w:pPr>
        <w:ind w:left="2081" w:hanging="360"/>
      </w:pPr>
      <w:rPr>
        <w:rFonts w:ascii="Symbol" w:hAnsi="Symbol" w:hint="default"/>
      </w:rPr>
    </w:lvl>
    <w:lvl w:ilvl="1" w:tplc="08090003" w:tentative="1">
      <w:start w:val="1"/>
      <w:numFmt w:val="bullet"/>
      <w:lvlText w:val="o"/>
      <w:lvlJc w:val="left"/>
      <w:pPr>
        <w:ind w:left="2801" w:hanging="360"/>
      </w:pPr>
      <w:rPr>
        <w:rFonts w:ascii="Courier New" w:hAnsi="Courier New" w:cs="Courier New" w:hint="default"/>
      </w:rPr>
    </w:lvl>
    <w:lvl w:ilvl="2" w:tplc="08090005" w:tentative="1">
      <w:start w:val="1"/>
      <w:numFmt w:val="bullet"/>
      <w:lvlText w:val=""/>
      <w:lvlJc w:val="left"/>
      <w:pPr>
        <w:ind w:left="3521" w:hanging="360"/>
      </w:pPr>
      <w:rPr>
        <w:rFonts w:ascii="Wingdings" w:hAnsi="Wingdings" w:hint="default"/>
      </w:rPr>
    </w:lvl>
    <w:lvl w:ilvl="3" w:tplc="08090001" w:tentative="1">
      <w:start w:val="1"/>
      <w:numFmt w:val="bullet"/>
      <w:lvlText w:val=""/>
      <w:lvlJc w:val="left"/>
      <w:pPr>
        <w:ind w:left="4241" w:hanging="360"/>
      </w:pPr>
      <w:rPr>
        <w:rFonts w:ascii="Symbol" w:hAnsi="Symbol" w:hint="default"/>
      </w:rPr>
    </w:lvl>
    <w:lvl w:ilvl="4" w:tplc="08090003" w:tentative="1">
      <w:start w:val="1"/>
      <w:numFmt w:val="bullet"/>
      <w:lvlText w:val="o"/>
      <w:lvlJc w:val="left"/>
      <w:pPr>
        <w:ind w:left="4961" w:hanging="360"/>
      </w:pPr>
      <w:rPr>
        <w:rFonts w:ascii="Courier New" w:hAnsi="Courier New" w:cs="Courier New" w:hint="default"/>
      </w:rPr>
    </w:lvl>
    <w:lvl w:ilvl="5" w:tplc="08090005" w:tentative="1">
      <w:start w:val="1"/>
      <w:numFmt w:val="bullet"/>
      <w:lvlText w:val=""/>
      <w:lvlJc w:val="left"/>
      <w:pPr>
        <w:ind w:left="5681" w:hanging="360"/>
      </w:pPr>
      <w:rPr>
        <w:rFonts w:ascii="Wingdings" w:hAnsi="Wingdings" w:hint="default"/>
      </w:rPr>
    </w:lvl>
    <w:lvl w:ilvl="6" w:tplc="08090001" w:tentative="1">
      <w:start w:val="1"/>
      <w:numFmt w:val="bullet"/>
      <w:lvlText w:val=""/>
      <w:lvlJc w:val="left"/>
      <w:pPr>
        <w:ind w:left="6401" w:hanging="360"/>
      </w:pPr>
      <w:rPr>
        <w:rFonts w:ascii="Symbol" w:hAnsi="Symbol" w:hint="default"/>
      </w:rPr>
    </w:lvl>
    <w:lvl w:ilvl="7" w:tplc="08090003" w:tentative="1">
      <w:start w:val="1"/>
      <w:numFmt w:val="bullet"/>
      <w:lvlText w:val="o"/>
      <w:lvlJc w:val="left"/>
      <w:pPr>
        <w:ind w:left="7121" w:hanging="360"/>
      </w:pPr>
      <w:rPr>
        <w:rFonts w:ascii="Courier New" w:hAnsi="Courier New" w:cs="Courier New" w:hint="default"/>
      </w:rPr>
    </w:lvl>
    <w:lvl w:ilvl="8" w:tplc="08090005" w:tentative="1">
      <w:start w:val="1"/>
      <w:numFmt w:val="bullet"/>
      <w:lvlText w:val=""/>
      <w:lvlJc w:val="left"/>
      <w:pPr>
        <w:ind w:left="7841" w:hanging="360"/>
      </w:pPr>
      <w:rPr>
        <w:rFonts w:ascii="Wingdings" w:hAnsi="Wingdings" w:hint="default"/>
      </w:rPr>
    </w:lvl>
  </w:abstractNum>
  <w:abstractNum w:abstractNumId="41" w15:restartNumberingAfterBreak="0">
    <w:nsid w:val="47473361"/>
    <w:multiLevelType w:val="hybridMultilevel"/>
    <w:tmpl w:val="843C6B4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47500320"/>
    <w:multiLevelType w:val="hybridMultilevel"/>
    <w:tmpl w:val="25F80CB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43" w15:restartNumberingAfterBreak="0">
    <w:nsid w:val="4C297E08"/>
    <w:multiLevelType w:val="hybridMultilevel"/>
    <w:tmpl w:val="2ABE2978"/>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4DC42EF7"/>
    <w:multiLevelType w:val="multilevel"/>
    <w:tmpl w:val="87C65032"/>
    <w:lvl w:ilvl="0">
      <w:start w:val="1"/>
      <w:numFmt w:val="decimal"/>
      <w:pStyle w:val="ListNumberalt"/>
      <w:lvlText w:val="%1)"/>
      <w:lvlJc w:val="left"/>
      <w:pPr>
        <w:ind w:left="360" w:hanging="360"/>
      </w:pPr>
      <w:rPr>
        <w:rFonts w:hint="default"/>
      </w:rPr>
    </w:lvl>
    <w:lvl w:ilvl="1">
      <w:start w:val="1"/>
      <w:numFmt w:val="lowerLetter"/>
      <w:pStyle w:val="ListNumberalt2"/>
      <w:lvlText w:val="%2)"/>
      <w:lvlJc w:val="left"/>
      <w:pPr>
        <w:ind w:left="680" w:hanging="320"/>
      </w:pPr>
      <w:rPr>
        <w:rFonts w:hint="default"/>
      </w:rPr>
    </w:lvl>
    <w:lvl w:ilvl="2">
      <w:start w:val="1"/>
      <w:numFmt w:val="lowerRoman"/>
      <w:pStyle w:val="ListNumberalt3"/>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5194550F"/>
    <w:multiLevelType w:val="hybridMultilevel"/>
    <w:tmpl w:val="843C6B4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6" w15:restartNumberingAfterBreak="0">
    <w:nsid w:val="53AD68C6"/>
    <w:multiLevelType w:val="hybridMultilevel"/>
    <w:tmpl w:val="2ABE2978"/>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7" w15:restartNumberingAfterBreak="0">
    <w:nsid w:val="54435571"/>
    <w:multiLevelType w:val="hybridMultilevel"/>
    <w:tmpl w:val="04404C80"/>
    <w:lvl w:ilvl="0" w:tplc="25EC1A2A">
      <w:start w:val="1"/>
      <w:numFmt w:val="bullet"/>
      <w:pStyle w:val="List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4841EDD"/>
    <w:multiLevelType w:val="hybridMultilevel"/>
    <w:tmpl w:val="843C6B4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9" w15:restartNumberingAfterBreak="0">
    <w:nsid w:val="56751299"/>
    <w:multiLevelType w:val="hybridMultilevel"/>
    <w:tmpl w:val="843C6B4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50" w15:restartNumberingAfterBreak="0">
    <w:nsid w:val="56B4056E"/>
    <w:multiLevelType w:val="hybridMultilevel"/>
    <w:tmpl w:val="6182219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51" w15:restartNumberingAfterBreak="0">
    <w:nsid w:val="58127E5C"/>
    <w:multiLevelType w:val="hybridMultilevel"/>
    <w:tmpl w:val="843C6B4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52" w15:restartNumberingAfterBreak="0">
    <w:nsid w:val="58EE7335"/>
    <w:multiLevelType w:val="hybridMultilevel"/>
    <w:tmpl w:val="843C6B4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53" w15:restartNumberingAfterBreak="0">
    <w:nsid w:val="5AB474FF"/>
    <w:multiLevelType w:val="hybridMultilevel"/>
    <w:tmpl w:val="7D465438"/>
    <w:lvl w:ilvl="0" w:tplc="69D80468">
      <w:numFmt w:val="bullet"/>
      <w:lvlText w:val="–"/>
      <w:lvlJc w:val="left"/>
      <w:pPr>
        <w:ind w:left="72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4" w15:restartNumberingAfterBreak="0">
    <w:nsid w:val="5B300FD6"/>
    <w:multiLevelType w:val="hybridMultilevel"/>
    <w:tmpl w:val="843C6B4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55" w15:restartNumberingAfterBreak="0">
    <w:nsid w:val="5BF10726"/>
    <w:multiLevelType w:val="hybridMultilevel"/>
    <w:tmpl w:val="61822192"/>
    <w:lvl w:ilvl="0" w:tplc="04090001">
      <w:start w:val="1"/>
      <w:numFmt w:val="bullet"/>
      <w:lvlText w:val=""/>
      <w:lvlJc w:val="left"/>
      <w:pPr>
        <w:tabs>
          <w:tab w:val="num" w:pos="360"/>
        </w:tabs>
        <w:ind w:left="360" w:hanging="360"/>
      </w:pPr>
      <w:rPr>
        <w:rFonts w:ascii="Symbol" w:hAnsi="Symbol" w:hint="default"/>
      </w:rPr>
    </w:lvl>
    <w:lvl w:ilvl="1" w:tplc="B4A8227A">
      <w:start w:val="1"/>
      <w:numFmt w:val="bullet"/>
      <w:lvlText w:val="o"/>
      <w:lvlJc w:val="left"/>
      <w:pPr>
        <w:tabs>
          <w:tab w:val="num" w:pos="1080"/>
        </w:tabs>
        <w:ind w:left="1080" w:hanging="360"/>
      </w:pPr>
      <w:rPr>
        <w:rFonts w:ascii="Courier New" w:hAnsi="Courier New" w:cs="Times New Roman" w:hint="default"/>
      </w:rPr>
    </w:lvl>
    <w:lvl w:ilvl="2" w:tplc="14D0D8D6">
      <w:start w:val="1"/>
      <w:numFmt w:val="bullet"/>
      <w:lvlText w:val=""/>
      <w:lvlJc w:val="left"/>
      <w:pPr>
        <w:tabs>
          <w:tab w:val="num" w:pos="1800"/>
        </w:tabs>
        <w:ind w:left="1800" w:hanging="360"/>
      </w:pPr>
      <w:rPr>
        <w:rFonts w:ascii="Wingdings" w:hAnsi="Wingdings" w:hint="default"/>
      </w:rPr>
    </w:lvl>
    <w:lvl w:ilvl="3" w:tplc="0458F146">
      <w:start w:val="1"/>
      <w:numFmt w:val="bullet"/>
      <w:lvlText w:val=""/>
      <w:lvlJc w:val="left"/>
      <w:pPr>
        <w:tabs>
          <w:tab w:val="num" w:pos="2520"/>
        </w:tabs>
        <w:ind w:left="2520" w:hanging="360"/>
      </w:pPr>
      <w:rPr>
        <w:rFonts w:ascii="Symbol" w:hAnsi="Symbol" w:hint="default"/>
      </w:rPr>
    </w:lvl>
    <w:lvl w:ilvl="4" w:tplc="C2223ADA">
      <w:start w:val="1"/>
      <w:numFmt w:val="bullet"/>
      <w:lvlText w:val="o"/>
      <w:lvlJc w:val="left"/>
      <w:pPr>
        <w:tabs>
          <w:tab w:val="num" w:pos="3240"/>
        </w:tabs>
        <w:ind w:left="3240" w:hanging="360"/>
      </w:pPr>
      <w:rPr>
        <w:rFonts w:ascii="Courier New" w:hAnsi="Courier New" w:cs="Times New Roman" w:hint="default"/>
      </w:rPr>
    </w:lvl>
    <w:lvl w:ilvl="5" w:tplc="50C0596C">
      <w:start w:val="1"/>
      <w:numFmt w:val="bullet"/>
      <w:lvlText w:val=""/>
      <w:lvlJc w:val="left"/>
      <w:pPr>
        <w:tabs>
          <w:tab w:val="num" w:pos="3960"/>
        </w:tabs>
        <w:ind w:left="3960" w:hanging="360"/>
      </w:pPr>
      <w:rPr>
        <w:rFonts w:ascii="Wingdings" w:hAnsi="Wingdings" w:hint="default"/>
      </w:rPr>
    </w:lvl>
    <w:lvl w:ilvl="6" w:tplc="D80270CC">
      <w:start w:val="1"/>
      <w:numFmt w:val="bullet"/>
      <w:lvlText w:val=""/>
      <w:lvlJc w:val="left"/>
      <w:pPr>
        <w:tabs>
          <w:tab w:val="num" w:pos="4680"/>
        </w:tabs>
        <w:ind w:left="4680" w:hanging="360"/>
      </w:pPr>
      <w:rPr>
        <w:rFonts w:ascii="Symbol" w:hAnsi="Symbol" w:hint="default"/>
      </w:rPr>
    </w:lvl>
    <w:lvl w:ilvl="7" w:tplc="D8642A90">
      <w:start w:val="1"/>
      <w:numFmt w:val="bullet"/>
      <w:lvlText w:val="o"/>
      <w:lvlJc w:val="left"/>
      <w:pPr>
        <w:tabs>
          <w:tab w:val="num" w:pos="5400"/>
        </w:tabs>
        <w:ind w:left="5400" w:hanging="360"/>
      </w:pPr>
      <w:rPr>
        <w:rFonts w:ascii="Courier New" w:hAnsi="Courier New" w:cs="Times New Roman" w:hint="default"/>
      </w:rPr>
    </w:lvl>
    <w:lvl w:ilvl="8" w:tplc="1FC08BD8">
      <w:start w:val="1"/>
      <w:numFmt w:val="bullet"/>
      <w:lvlText w:val=""/>
      <w:lvlJc w:val="left"/>
      <w:pPr>
        <w:tabs>
          <w:tab w:val="num" w:pos="6120"/>
        </w:tabs>
        <w:ind w:left="6120" w:hanging="360"/>
      </w:pPr>
      <w:rPr>
        <w:rFonts w:ascii="Wingdings" w:hAnsi="Wingdings" w:hint="default"/>
      </w:rPr>
    </w:lvl>
  </w:abstractNum>
  <w:abstractNum w:abstractNumId="56" w15:restartNumberingAfterBreak="0">
    <w:nsid w:val="5EC901DF"/>
    <w:multiLevelType w:val="singleLevel"/>
    <w:tmpl w:val="70587BAE"/>
    <w:lvl w:ilvl="0">
      <w:start w:val="1"/>
      <w:numFmt w:val="bullet"/>
      <w:pStyle w:val="ListDash"/>
      <w:lvlText w:val="–"/>
      <w:lvlJc w:val="left"/>
      <w:pPr>
        <w:tabs>
          <w:tab w:val="num" w:pos="340"/>
        </w:tabs>
        <w:ind w:left="340" w:hanging="340"/>
      </w:pPr>
      <w:rPr>
        <w:rFonts w:ascii="Arial" w:hAnsi="Arial" w:hint="default"/>
      </w:rPr>
    </w:lvl>
  </w:abstractNum>
  <w:abstractNum w:abstractNumId="57" w15:restartNumberingAfterBreak="0">
    <w:nsid w:val="5ED61341"/>
    <w:multiLevelType w:val="singleLevel"/>
    <w:tmpl w:val="AC769848"/>
    <w:lvl w:ilvl="0">
      <w:start w:val="1"/>
      <w:numFmt w:val="lowerLetter"/>
      <w:lvlText w:val="%1)"/>
      <w:lvlJc w:val="left"/>
      <w:pPr>
        <w:tabs>
          <w:tab w:val="num" w:pos="360"/>
        </w:tabs>
        <w:ind w:left="360" w:hanging="360"/>
      </w:pPr>
    </w:lvl>
  </w:abstractNum>
  <w:abstractNum w:abstractNumId="58" w15:restartNumberingAfterBreak="0">
    <w:nsid w:val="60776D99"/>
    <w:multiLevelType w:val="hybridMultilevel"/>
    <w:tmpl w:val="843C6B4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59" w15:restartNumberingAfterBreak="0">
    <w:nsid w:val="6106621E"/>
    <w:multiLevelType w:val="multilevel"/>
    <w:tmpl w:val="D74AE1B0"/>
    <w:lvl w:ilvl="0">
      <w:start w:val="1"/>
      <w:numFmt w:val="lowerLetter"/>
      <w:pStyle w:val="ListNumber"/>
      <w:lvlText w:val="%1)"/>
      <w:lvlJc w:val="left"/>
      <w:pPr>
        <w:ind w:left="340" w:hanging="340"/>
      </w:pPr>
      <w:rPr>
        <w:rFonts w:hint="default"/>
      </w:rPr>
    </w:lvl>
    <w:lvl w:ilvl="1">
      <w:start w:val="1"/>
      <w:numFmt w:val="decimal"/>
      <w:pStyle w:val="ListNumber2"/>
      <w:lvlText w:val="%2)"/>
      <w:lvlJc w:val="left"/>
      <w:pPr>
        <w:ind w:left="680" w:hanging="340"/>
      </w:pPr>
      <w:rPr>
        <w:rFonts w:hint="default"/>
      </w:rPr>
    </w:lvl>
    <w:lvl w:ilvl="2">
      <w:start w:val="1"/>
      <w:numFmt w:val="lowerRoman"/>
      <w:pStyle w:val="ListNumber3"/>
      <w:lvlText w:val="%3)"/>
      <w:lvlJc w:val="left"/>
      <w:pPr>
        <w:ind w:left="1021" w:hanging="341"/>
      </w:pPr>
      <w:rPr>
        <w:rFonts w:hint="default"/>
      </w:rPr>
    </w:lvl>
    <w:lvl w:ilvl="3">
      <w:start w:val="1"/>
      <w:numFmt w:val="lowerLetter"/>
      <w:pStyle w:val="ListNumber4"/>
      <w:lvlText w:val="%4)"/>
      <w:lvlJc w:val="left"/>
      <w:pPr>
        <w:ind w:left="1361" w:hanging="340"/>
      </w:pPr>
      <w:rPr>
        <w:rFonts w:hint="default"/>
      </w:rPr>
    </w:lvl>
    <w:lvl w:ilvl="4">
      <w:start w:val="1"/>
      <w:numFmt w:val="decimal"/>
      <w:pStyle w:val="ListNumber5"/>
      <w:lvlText w:val="%5)"/>
      <w:lvlJc w:val="left"/>
      <w:pPr>
        <w:ind w:left="1701" w:hanging="34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15:restartNumberingAfterBreak="0">
    <w:nsid w:val="64735572"/>
    <w:multiLevelType w:val="hybridMultilevel"/>
    <w:tmpl w:val="843C6B4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61" w15:restartNumberingAfterBreak="0">
    <w:nsid w:val="64974936"/>
    <w:multiLevelType w:val="hybridMultilevel"/>
    <w:tmpl w:val="843C6B4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62" w15:restartNumberingAfterBreak="0">
    <w:nsid w:val="64BD0037"/>
    <w:multiLevelType w:val="hybridMultilevel"/>
    <w:tmpl w:val="843C6B4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63" w15:restartNumberingAfterBreak="0">
    <w:nsid w:val="64F13C8C"/>
    <w:multiLevelType w:val="hybridMultilevel"/>
    <w:tmpl w:val="2A0A2D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164369"/>
    <w:multiLevelType w:val="singleLevel"/>
    <w:tmpl w:val="04090017"/>
    <w:lvl w:ilvl="0">
      <w:start w:val="1"/>
      <w:numFmt w:val="lowerLetter"/>
      <w:lvlText w:val="%1)"/>
      <w:lvlJc w:val="left"/>
      <w:pPr>
        <w:tabs>
          <w:tab w:val="num" w:pos="360"/>
        </w:tabs>
        <w:ind w:left="360" w:hanging="360"/>
      </w:pPr>
    </w:lvl>
  </w:abstractNum>
  <w:abstractNum w:abstractNumId="65" w15:restartNumberingAfterBreak="0">
    <w:nsid w:val="679D40C5"/>
    <w:multiLevelType w:val="hybridMultilevel"/>
    <w:tmpl w:val="49525BEC"/>
    <w:lvl w:ilvl="0" w:tplc="FFFFFFFF">
      <w:start w:val="60"/>
      <w:numFmt w:val="bullet"/>
      <w:lvlText w:val="-"/>
      <w:lvlJc w:val="left"/>
      <w:pPr>
        <w:tabs>
          <w:tab w:val="num" w:pos="720"/>
        </w:tabs>
        <w:ind w:left="720" w:hanging="360"/>
      </w:pPr>
      <w:rPr>
        <w:rFonts w:ascii="Times New Roman" w:eastAsia="Times New Roman" w:hAnsi="Times New Roman"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68555559"/>
    <w:multiLevelType w:val="hybridMultilevel"/>
    <w:tmpl w:val="843C6B4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67" w15:restartNumberingAfterBreak="0">
    <w:nsid w:val="69B811AF"/>
    <w:multiLevelType w:val="hybridMultilevel"/>
    <w:tmpl w:val="843C6B4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68" w15:restartNumberingAfterBreak="0">
    <w:nsid w:val="6BA142BE"/>
    <w:multiLevelType w:val="hybridMultilevel"/>
    <w:tmpl w:val="6182219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69" w15:restartNumberingAfterBreak="0">
    <w:nsid w:val="6BBC5E35"/>
    <w:multiLevelType w:val="hybridMultilevel"/>
    <w:tmpl w:val="843C6B4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70" w15:restartNumberingAfterBreak="0">
    <w:nsid w:val="6CBC3E90"/>
    <w:multiLevelType w:val="hybridMultilevel"/>
    <w:tmpl w:val="843C6B4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71" w15:restartNumberingAfterBreak="0">
    <w:nsid w:val="6EBB4630"/>
    <w:multiLevelType w:val="hybridMultilevel"/>
    <w:tmpl w:val="843C6B4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72" w15:restartNumberingAfterBreak="0">
    <w:nsid w:val="6FF14BC0"/>
    <w:multiLevelType w:val="hybridMultilevel"/>
    <w:tmpl w:val="843C6B4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73" w15:restartNumberingAfterBreak="0">
    <w:nsid w:val="71E9463B"/>
    <w:multiLevelType w:val="hybridMultilevel"/>
    <w:tmpl w:val="843C6B4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74" w15:restartNumberingAfterBreak="0">
    <w:nsid w:val="731B247E"/>
    <w:multiLevelType w:val="hybridMultilevel"/>
    <w:tmpl w:val="843C6B42"/>
    <w:lvl w:ilvl="0" w:tplc="04090001">
      <w:start w:val="1"/>
      <w:numFmt w:val="bullet"/>
      <w:lvlText w:val=""/>
      <w:lvlJc w:val="left"/>
      <w:pPr>
        <w:tabs>
          <w:tab w:val="num" w:pos="360"/>
        </w:tabs>
        <w:ind w:left="360" w:hanging="360"/>
      </w:pPr>
      <w:rPr>
        <w:rFonts w:ascii="Symbol" w:hAnsi="Symbol" w:hint="default"/>
      </w:rPr>
    </w:lvl>
    <w:lvl w:ilvl="1" w:tplc="20B8976E">
      <w:start w:val="1"/>
      <w:numFmt w:val="bullet"/>
      <w:lvlText w:val="o"/>
      <w:lvlJc w:val="left"/>
      <w:pPr>
        <w:tabs>
          <w:tab w:val="num" w:pos="1080"/>
        </w:tabs>
        <w:ind w:left="1080" w:hanging="360"/>
      </w:pPr>
      <w:rPr>
        <w:rFonts w:ascii="Courier New" w:hAnsi="Courier New" w:cs="Times New Roman" w:hint="default"/>
      </w:rPr>
    </w:lvl>
    <w:lvl w:ilvl="2" w:tplc="004CD134">
      <w:start w:val="1"/>
      <w:numFmt w:val="bullet"/>
      <w:lvlText w:val=""/>
      <w:lvlJc w:val="left"/>
      <w:pPr>
        <w:tabs>
          <w:tab w:val="num" w:pos="1800"/>
        </w:tabs>
        <w:ind w:left="1800" w:hanging="360"/>
      </w:pPr>
      <w:rPr>
        <w:rFonts w:ascii="Wingdings" w:hAnsi="Wingdings" w:hint="default"/>
      </w:rPr>
    </w:lvl>
    <w:lvl w:ilvl="3" w:tplc="5BF89704">
      <w:start w:val="1"/>
      <w:numFmt w:val="bullet"/>
      <w:lvlText w:val=""/>
      <w:lvlJc w:val="left"/>
      <w:pPr>
        <w:tabs>
          <w:tab w:val="num" w:pos="2520"/>
        </w:tabs>
        <w:ind w:left="2520" w:hanging="360"/>
      </w:pPr>
      <w:rPr>
        <w:rFonts w:ascii="Symbol" w:hAnsi="Symbol" w:hint="default"/>
      </w:rPr>
    </w:lvl>
    <w:lvl w:ilvl="4" w:tplc="05A25116">
      <w:start w:val="1"/>
      <w:numFmt w:val="bullet"/>
      <w:lvlText w:val="o"/>
      <w:lvlJc w:val="left"/>
      <w:pPr>
        <w:tabs>
          <w:tab w:val="num" w:pos="3240"/>
        </w:tabs>
        <w:ind w:left="3240" w:hanging="360"/>
      </w:pPr>
      <w:rPr>
        <w:rFonts w:ascii="Courier New" w:hAnsi="Courier New" w:cs="Times New Roman" w:hint="default"/>
      </w:rPr>
    </w:lvl>
    <w:lvl w:ilvl="5" w:tplc="334A0074">
      <w:start w:val="1"/>
      <w:numFmt w:val="bullet"/>
      <w:lvlText w:val=""/>
      <w:lvlJc w:val="left"/>
      <w:pPr>
        <w:tabs>
          <w:tab w:val="num" w:pos="3960"/>
        </w:tabs>
        <w:ind w:left="3960" w:hanging="360"/>
      </w:pPr>
      <w:rPr>
        <w:rFonts w:ascii="Wingdings" w:hAnsi="Wingdings" w:hint="default"/>
      </w:rPr>
    </w:lvl>
    <w:lvl w:ilvl="6" w:tplc="AA98FF58">
      <w:start w:val="1"/>
      <w:numFmt w:val="bullet"/>
      <w:lvlText w:val=""/>
      <w:lvlJc w:val="left"/>
      <w:pPr>
        <w:tabs>
          <w:tab w:val="num" w:pos="4680"/>
        </w:tabs>
        <w:ind w:left="4680" w:hanging="360"/>
      </w:pPr>
      <w:rPr>
        <w:rFonts w:ascii="Symbol" w:hAnsi="Symbol" w:hint="default"/>
      </w:rPr>
    </w:lvl>
    <w:lvl w:ilvl="7" w:tplc="771E5C4E">
      <w:start w:val="1"/>
      <w:numFmt w:val="bullet"/>
      <w:lvlText w:val="o"/>
      <w:lvlJc w:val="left"/>
      <w:pPr>
        <w:tabs>
          <w:tab w:val="num" w:pos="5400"/>
        </w:tabs>
        <w:ind w:left="5400" w:hanging="360"/>
      </w:pPr>
      <w:rPr>
        <w:rFonts w:ascii="Courier New" w:hAnsi="Courier New" w:cs="Times New Roman" w:hint="default"/>
      </w:rPr>
    </w:lvl>
    <w:lvl w:ilvl="8" w:tplc="AD10EFBC">
      <w:start w:val="1"/>
      <w:numFmt w:val="bullet"/>
      <w:lvlText w:val=""/>
      <w:lvlJc w:val="left"/>
      <w:pPr>
        <w:tabs>
          <w:tab w:val="num" w:pos="6120"/>
        </w:tabs>
        <w:ind w:left="6120" w:hanging="360"/>
      </w:pPr>
      <w:rPr>
        <w:rFonts w:ascii="Wingdings" w:hAnsi="Wingdings" w:hint="default"/>
      </w:rPr>
    </w:lvl>
  </w:abstractNum>
  <w:abstractNum w:abstractNumId="75" w15:restartNumberingAfterBreak="0">
    <w:nsid w:val="76B00A8C"/>
    <w:multiLevelType w:val="hybridMultilevel"/>
    <w:tmpl w:val="6AA0DDAC"/>
    <w:lvl w:ilvl="0" w:tplc="949C907C">
      <w:start w:val="1"/>
      <w:numFmt w:val="bullet"/>
      <w:pStyle w:val="ListDash4"/>
      <w:lvlText w:val="–"/>
      <w:lvlJc w:val="left"/>
      <w:pPr>
        <w:tabs>
          <w:tab w:val="num" w:pos="1361"/>
        </w:tabs>
        <w:ind w:left="1361" w:hanging="340"/>
      </w:pPr>
      <w:rPr>
        <w:rFonts w:ascii="Arial" w:hAnsi="Arial" w:hint="default"/>
      </w:rPr>
    </w:lvl>
    <w:lvl w:ilvl="1" w:tplc="08090003" w:tentative="1">
      <w:start w:val="1"/>
      <w:numFmt w:val="bullet"/>
      <w:lvlText w:val="o"/>
      <w:lvlJc w:val="left"/>
      <w:pPr>
        <w:tabs>
          <w:tab w:val="num" w:pos="2461"/>
        </w:tabs>
        <w:ind w:left="2461" w:hanging="360"/>
      </w:pPr>
      <w:rPr>
        <w:rFonts w:ascii="Courier New" w:hAnsi="Courier New" w:cs="Courier New" w:hint="default"/>
      </w:rPr>
    </w:lvl>
    <w:lvl w:ilvl="2" w:tplc="08090005" w:tentative="1">
      <w:start w:val="1"/>
      <w:numFmt w:val="bullet"/>
      <w:lvlText w:val=""/>
      <w:lvlJc w:val="left"/>
      <w:pPr>
        <w:tabs>
          <w:tab w:val="num" w:pos="3181"/>
        </w:tabs>
        <w:ind w:left="3181" w:hanging="360"/>
      </w:pPr>
      <w:rPr>
        <w:rFonts w:ascii="Wingdings" w:hAnsi="Wingdings" w:hint="default"/>
      </w:rPr>
    </w:lvl>
    <w:lvl w:ilvl="3" w:tplc="08090001" w:tentative="1">
      <w:start w:val="1"/>
      <w:numFmt w:val="bullet"/>
      <w:lvlText w:val=""/>
      <w:lvlJc w:val="left"/>
      <w:pPr>
        <w:tabs>
          <w:tab w:val="num" w:pos="3901"/>
        </w:tabs>
        <w:ind w:left="3901" w:hanging="360"/>
      </w:pPr>
      <w:rPr>
        <w:rFonts w:ascii="Symbol" w:hAnsi="Symbol" w:hint="default"/>
      </w:rPr>
    </w:lvl>
    <w:lvl w:ilvl="4" w:tplc="08090003" w:tentative="1">
      <w:start w:val="1"/>
      <w:numFmt w:val="bullet"/>
      <w:lvlText w:val="o"/>
      <w:lvlJc w:val="left"/>
      <w:pPr>
        <w:tabs>
          <w:tab w:val="num" w:pos="4621"/>
        </w:tabs>
        <w:ind w:left="4621" w:hanging="360"/>
      </w:pPr>
      <w:rPr>
        <w:rFonts w:ascii="Courier New" w:hAnsi="Courier New" w:cs="Courier New" w:hint="default"/>
      </w:rPr>
    </w:lvl>
    <w:lvl w:ilvl="5" w:tplc="08090005" w:tentative="1">
      <w:start w:val="1"/>
      <w:numFmt w:val="bullet"/>
      <w:lvlText w:val=""/>
      <w:lvlJc w:val="left"/>
      <w:pPr>
        <w:tabs>
          <w:tab w:val="num" w:pos="5341"/>
        </w:tabs>
        <w:ind w:left="5341" w:hanging="360"/>
      </w:pPr>
      <w:rPr>
        <w:rFonts w:ascii="Wingdings" w:hAnsi="Wingdings" w:hint="default"/>
      </w:rPr>
    </w:lvl>
    <w:lvl w:ilvl="6" w:tplc="08090001" w:tentative="1">
      <w:start w:val="1"/>
      <w:numFmt w:val="bullet"/>
      <w:lvlText w:val=""/>
      <w:lvlJc w:val="left"/>
      <w:pPr>
        <w:tabs>
          <w:tab w:val="num" w:pos="6061"/>
        </w:tabs>
        <w:ind w:left="6061" w:hanging="360"/>
      </w:pPr>
      <w:rPr>
        <w:rFonts w:ascii="Symbol" w:hAnsi="Symbol" w:hint="default"/>
      </w:rPr>
    </w:lvl>
    <w:lvl w:ilvl="7" w:tplc="08090003" w:tentative="1">
      <w:start w:val="1"/>
      <w:numFmt w:val="bullet"/>
      <w:lvlText w:val="o"/>
      <w:lvlJc w:val="left"/>
      <w:pPr>
        <w:tabs>
          <w:tab w:val="num" w:pos="6781"/>
        </w:tabs>
        <w:ind w:left="6781" w:hanging="360"/>
      </w:pPr>
      <w:rPr>
        <w:rFonts w:ascii="Courier New" w:hAnsi="Courier New" w:cs="Courier New" w:hint="default"/>
      </w:rPr>
    </w:lvl>
    <w:lvl w:ilvl="8" w:tplc="08090005" w:tentative="1">
      <w:start w:val="1"/>
      <w:numFmt w:val="bullet"/>
      <w:lvlText w:val=""/>
      <w:lvlJc w:val="left"/>
      <w:pPr>
        <w:tabs>
          <w:tab w:val="num" w:pos="7501"/>
        </w:tabs>
        <w:ind w:left="7501" w:hanging="360"/>
      </w:pPr>
      <w:rPr>
        <w:rFonts w:ascii="Wingdings" w:hAnsi="Wingdings" w:hint="default"/>
      </w:rPr>
    </w:lvl>
  </w:abstractNum>
  <w:abstractNum w:abstractNumId="76" w15:restartNumberingAfterBreak="0">
    <w:nsid w:val="79161410"/>
    <w:multiLevelType w:val="hybridMultilevel"/>
    <w:tmpl w:val="843C6B4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77" w15:restartNumberingAfterBreak="0">
    <w:nsid w:val="79C84912"/>
    <w:multiLevelType w:val="hybridMultilevel"/>
    <w:tmpl w:val="79A64124"/>
    <w:lvl w:ilvl="0" w:tplc="2B7A2CA8">
      <w:start w:val="1"/>
      <w:numFmt w:val="decimal"/>
      <w:lvlText w:val="%1)"/>
      <w:lvlJc w:val="left"/>
      <w:pPr>
        <w:ind w:left="360" w:hanging="360"/>
      </w:pPr>
      <w:rPr>
        <w:vertAlign w:val="superscrip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78" w15:restartNumberingAfterBreak="0">
    <w:nsid w:val="7AD10124"/>
    <w:multiLevelType w:val="hybridMultilevel"/>
    <w:tmpl w:val="6182219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79" w15:restartNumberingAfterBreak="0">
    <w:nsid w:val="7BBA742B"/>
    <w:multiLevelType w:val="hybridMultilevel"/>
    <w:tmpl w:val="843C6B4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80" w15:restartNumberingAfterBreak="0">
    <w:nsid w:val="7BEB2DA7"/>
    <w:multiLevelType w:val="hybridMultilevel"/>
    <w:tmpl w:val="443629AC"/>
    <w:lvl w:ilvl="0" w:tplc="E4F8AFB4">
      <w:start w:val="1"/>
      <w:numFmt w:val="decimal"/>
      <w:lvlText w:val="%1."/>
      <w:lvlJc w:val="left"/>
      <w:pPr>
        <w:ind w:left="36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81" w15:restartNumberingAfterBreak="0">
    <w:nsid w:val="7D0341F2"/>
    <w:multiLevelType w:val="hybridMultilevel"/>
    <w:tmpl w:val="43E6289A"/>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num w:numId="1">
    <w:abstractNumId w:val="56"/>
  </w:num>
  <w:num w:numId="2">
    <w:abstractNumId w:val="7"/>
  </w:num>
  <w:num w:numId="3">
    <w:abstractNumId w:val="47"/>
  </w:num>
  <w:num w:numId="4">
    <w:abstractNumId w:val="14"/>
  </w:num>
  <w:num w:numId="5">
    <w:abstractNumId w:val="75"/>
  </w:num>
  <w:num w:numId="6">
    <w:abstractNumId w:val="44"/>
  </w:num>
  <w:num w:numId="7">
    <w:abstractNumId w:val="33"/>
  </w:num>
  <w:num w:numId="8">
    <w:abstractNumId w:val="8"/>
  </w:num>
  <w:num w:numId="9">
    <w:abstractNumId w:val="27"/>
  </w:num>
  <w:num w:numId="10">
    <w:abstractNumId w:val="17"/>
  </w:num>
  <w:num w:numId="11">
    <w:abstractNumId w:val="46"/>
  </w:num>
  <w:num w:numId="12">
    <w:abstractNumId w:val="43"/>
  </w:num>
  <w:num w:numId="13">
    <w:abstractNumId w:val="39"/>
  </w:num>
  <w:num w:numId="14">
    <w:abstractNumId w:val="65"/>
  </w:num>
  <w:num w:numId="15">
    <w:abstractNumId w:val="35"/>
  </w:num>
  <w:num w:numId="16">
    <w:abstractNumId w:val="72"/>
  </w:num>
  <w:num w:numId="17">
    <w:abstractNumId w:val="36"/>
  </w:num>
  <w:num w:numId="18">
    <w:abstractNumId w:val="50"/>
  </w:num>
  <w:num w:numId="19">
    <w:abstractNumId w:val="78"/>
  </w:num>
  <w:num w:numId="20">
    <w:abstractNumId w:val="61"/>
  </w:num>
  <w:num w:numId="21">
    <w:abstractNumId w:val="70"/>
  </w:num>
  <w:num w:numId="22">
    <w:abstractNumId w:val="52"/>
  </w:num>
  <w:num w:numId="23">
    <w:abstractNumId w:val="2"/>
  </w:num>
  <w:num w:numId="24">
    <w:abstractNumId w:val="81"/>
  </w:num>
  <w:num w:numId="25">
    <w:abstractNumId w:val="3"/>
  </w:num>
  <w:num w:numId="26">
    <w:abstractNumId w:val="58"/>
  </w:num>
  <w:num w:numId="27">
    <w:abstractNumId w:val="45"/>
  </w:num>
  <w:num w:numId="28">
    <w:abstractNumId w:val="6"/>
  </w:num>
  <w:num w:numId="29">
    <w:abstractNumId w:val="23"/>
  </w:num>
  <w:num w:numId="30">
    <w:abstractNumId w:val="79"/>
  </w:num>
  <w:num w:numId="31">
    <w:abstractNumId w:val="76"/>
  </w:num>
  <w:num w:numId="32">
    <w:abstractNumId w:val="71"/>
  </w:num>
  <w:num w:numId="33">
    <w:abstractNumId w:val="51"/>
  </w:num>
  <w:num w:numId="34">
    <w:abstractNumId w:val="48"/>
  </w:num>
  <w:num w:numId="35">
    <w:abstractNumId w:val="38"/>
  </w:num>
  <w:num w:numId="36">
    <w:abstractNumId w:val="21"/>
  </w:num>
  <w:num w:numId="37">
    <w:abstractNumId w:val="49"/>
  </w:num>
  <w:num w:numId="38">
    <w:abstractNumId w:val="11"/>
  </w:num>
  <w:num w:numId="39">
    <w:abstractNumId w:val="1"/>
  </w:num>
  <w:num w:numId="40">
    <w:abstractNumId w:val="66"/>
  </w:num>
  <w:num w:numId="41">
    <w:abstractNumId w:val="16"/>
  </w:num>
  <w:num w:numId="42">
    <w:abstractNumId w:val="60"/>
  </w:num>
  <w:num w:numId="43">
    <w:abstractNumId w:val="41"/>
  </w:num>
  <w:num w:numId="44">
    <w:abstractNumId w:val="62"/>
  </w:num>
  <w:num w:numId="45">
    <w:abstractNumId w:val="54"/>
  </w:num>
  <w:num w:numId="46">
    <w:abstractNumId w:val="69"/>
  </w:num>
  <w:num w:numId="47">
    <w:abstractNumId w:val="67"/>
  </w:num>
  <w:num w:numId="4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74"/>
  </w:num>
  <w:num w:numId="50">
    <w:abstractNumId w:val="55"/>
  </w:num>
  <w:num w:numId="51">
    <w:abstractNumId w:val="64"/>
    <w:lvlOverride w:ilvl="0">
      <w:startOverride w:val="1"/>
    </w:lvlOverride>
  </w:num>
  <w:num w:numId="52">
    <w:abstractNumId w:val="24"/>
  </w:num>
  <w:num w:numId="53">
    <w:abstractNumId w:val="30"/>
  </w:num>
  <w:num w:numId="54">
    <w:abstractNumId w:val="73"/>
  </w:num>
  <w:num w:numId="5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0"/>
  </w:num>
  <w:num w:numId="6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53"/>
  </w:num>
  <w:num w:numId="64">
    <w:abstractNumId w:val="9"/>
  </w:num>
  <w:num w:numId="65">
    <w:abstractNumId w:val="31"/>
  </w:num>
  <w:num w:numId="6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34"/>
  </w:num>
  <w:num w:numId="6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61"/>
  </w:num>
  <w:num w:numId="71">
    <w:abstractNumId w:val="22"/>
  </w:num>
  <w:num w:numId="72">
    <w:abstractNumId w:val="68"/>
  </w:num>
  <w:num w:numId="73">
    <w:abstractNumId w:val="25"/>
  </w:num>
  <w:num w:numId="7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3"/>
  </w:num>
  <w:num w:numId="7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25"/>
    <w:lvlOverride w:ilvl="0">
      <w:startOverride w:val="1"/>
    </w:lvlOverride>
  </w:num>
  <w:num w:numId="81">
    <w:abstractNumId w:val="25"/>
    <w:lvlOverride w:ilvl="0">
      <w:startOverride w:val="1"/>
    </w:lvlOverride>
  </w:num>
  <w:num w:numId="82">
    <w:abstractNumId w:val="25"/>
    <w:lvlOverride w:ilvl="0">
      <w:startOverride w:val="1"/>
    </w:lvlOverride>
  </w:num>
  <w:num w:numId="83">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5"/>
  </w:num>
  <w:num w:numId="85">
    <w:abstractNumId w:val="40"/>
  </w:num>
  <w:num w:numId="86">
    <w:abstractNumId w:val="59"/>
  </w:num>
  <w:num w:numId="87">
    <w:abstractNumId w:val="4"/>
  </w:num>
  <w:num w:numId="88">
    <w:abstractNumId w:val="12"/>
  </w:num>
  <w:num w:numId="89">
    <w:abstractNumId w:val="10"/>
  </w:num>
  <w:num w:numId="9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63"/>
  </w:num>
  <w:num w:numId="97">
    <w:abstractNumId w:val="57"/>
  </w:num>
  <w:num w:numId="98">
    <w:abstractNumId w:val="15"/>
  </w:num>
  <w:num w:numId="99">
    <w:abstractNumId w:val="5"/>
    <w:lvlOverride w:ilvl="0">
      <w:lvl w:ilvl="0">
        <w:start w:val="1"/>
        <w:numFmt w:val="upperLetter"/>
        <w:pStyle w:val="ANNEXtitle"/>
        <w:suff w:val="nothing"/>
        <w:lvlText w:val="Annex %1"/>
        <w:lvlJc w:val="center"/>
        <w:pPr>
          <w:ind w:left="0" w:firstLine="510"/>
        </w:pPr>
        <w:rPr>
          <w:rFonts w:hint="default"/>
        </w:rPr>
      </w:lvl>
    </w:lvlOverride>
  </w:num>
  <w:numIdMacAtCleanup w:val="9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hn Cowburn">
    <w15:presenceInfo w15:providerId="None" w15:userId="John Cowbur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hideGrammaticalErrors/>
  <w:activeWritingStyle w:appName="MSWord" w:lang="en-GB" w:vendorID="8" w:dllVersion="513" w:checkStyle="1"/>
  <w:activeWritingStyle w:appName="MSWord" w:lang="fr-FR" w:vendorID="9" w:dllVersion="512" w:checkStyle="1"/>
  <w:activeWritingStyle w:appName="MSWord" w:lang="en-US" w:vendorID="8" w:dllVersion="513" w:checkStyle="1"/>
  <w:attachedTemplate r:id="rId1"/>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oNotTrackFormatting/>
  <w:documentProtection w:edit="readOnly" w:enforcement="0"/>
  <w:defaultTabStop w:val="567"/>
  <w:hyphenationZone w:val="425"/>
  <w:evenAndOddHeaders/>
  <w:drawingGridHorizontalSpacing w:val="104"/>
  <w:displayHorizontalDrawingGridEvery w:val="0"/>
  <w:displayVerticalDrawingGridEvery w:val="0"/>
  <w:noPunctuationKerning/>
  <w:characterSpacingControl w:val="doNotCompress"/>
  <w:hdrShapeDefaults>
    <o:shapedefaults v:ext="edit" spidmax="2053"/>
    <o:shapelayout v:ext="edit">
      <o:idmap v:ext="edit" data="1"/>
    </o:shapelayout>
  </w:hdrShapeDefaults>
  <w:footnotePr>
    <w:footnote w:id="-1"/>
    <w:footnote w:id="0"/>
    <w:footnote w:id="1"/>
  </w:footnotePr>
  <w:endnotePr>
    <w:endnote w:id="-1"/>
    <w:endnote w:id="0"/>
  </w:endnotePr>
  <w:compat>
    <w:noSpaceRaiseLower/>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62259"/>
    <w:rsid w:val="00000252"/>
    <w:rsid w:val="000008ED"/>
    <w:rsid w:val="00001F32"/>
    <w:rsid w:val="00002C38"/>
    <w:rsid w:val="0000520F"/>
    <w:rsid w:val="00010B94"/>
    <w:rsid w:val="00010DEC"/>
    <w:rsid w:val="00011FB4"/>
    <w:rsid w:val="00013F7A"/>
    <w:rsid w:val="00017A0B"/>
    <w:rsid w:val="00017E20"/>
    <w:rsid w:val="0002023B"/>
    <w:rsid w:val="00020C5F"/>
    <w:rsid w:val="00021707"/>
    <w:rsid w:val="0002287E"/>
    <w:rsid w:val="00024CE8"/>
    <w:rsid w:val="000252C8"/>
    <w:rsid w:val="00026027"/>
    <w:rsid w:val="00026C55"/>
    <w:rsid w:val="00032C80"/>
    <w:rsid w:val="0003421B"/>
    <w:rsid w:val="000355BB"/>
    <w:rsid w:val="000360D7"/>
    <w:rsid w:val="00036EF8"/>
    <w:rsid w:val="0003770D"/>
    <w:rsid w:val="00041ED3"/>
    <w:rsid w:val="00054F4D"/>
    <w:rsid w:val="0005524C"/>
    <w:rsid w:val="00055304"/>
    <w:rsid w:val="0005631D"/>
    <w:rsid w:val="00056718"/>
    <w:rsid w:val="00060961"/>
    <w:rsid w:val="000618EC"/>
    <w:rsid w:val="00061FFC"/>
    <w:rsid w:val="000637E1"/>
    <w:rsid w:val="00064BA5"/>
    <w:rsid w:val="00064C63"/>
    <w:rsid w:val="00065A5C"/>
    <w:rsid w:val="00066869"/>
    <w:rsid w:val="00070254"/>
    <w:rsid w:val="000737CE"/>
    <w:rsid w:val="00073CE2"/>
    <w:rsid w:val="0007545C"/>
    <w:rsid w:val="00077B33"/>
    <w:rsid w:val="00077BDE"/>
    <w:rsid w:val="000813B2"/>
    <w:rsid w:val="00084014"/>
    <w:rsid w:val="00085E0F"/>
    <w:rsid w:val="00086EF9"/>
    <w:rsid w:val="00087D1A"/>
    <w:rsid w:val="00091D62"/>
    <w:rsid w:val="00094BB4"/>
    <w:rsid w:val="00094C7C"/>
    <w:rsid w:val="000970EA"/>
    <w:rsid w:val="000A0C07"/>
    <w:rsid w:val="000A0C21"/>
    <w:rsid w:val="000A15FD"/>
    <w:rsid w:val="000A566B"/>
    <w:rsid w:val="000B04FA"/>
    <w:rsid w:val="000B142C"/>
    <w:rsid w:val="000B212D"/>
    <w:rsid w:val="000B2AD2"/>
    <w:rsid w:val="000B2C09"/>
    <w:rsid w:val="000B3FBB"/>
    <w:rsid w:val="000B4861"/>
    <w:rsid w:val="000B6490"/>
    <w:rsid w:val="000B7899"/>
    <w:rsid w:val="000C1D34"/>
    <w:rsid w:val="000C37FF"/>
    <w:rsid w:val="000C3978"/>
    <w:rsid w:val="000C3FA4"/>
    <w:rsid w:val="000C4E10"/>
    <w:rsid w:val="000D025E"/>
    <w:rsid w:val="000D0481"/>
    <w:rsid w:val="000D05D9"/>
    <w:rsid w:val="000D0E4A"/>
    <w:rsid w:val="000D13A5"/>
    <w:rsid w:val="000D1411"/>
    <w:rsid w:val="000D1D15"/>
    <w:rsid w:val="000D1D9E"/>
    <w:rsid w:val="000D2EFD"/>
    <w:rsid w:val="000D3B24"/>
    <w:rsid w:val="000D3BD7"/>
    <w:rsid w:val="000D3D9D"/>
    <w:rsid w:val="000D6E12"/>
    <w:rsid w:val="000E038E"/>
    <w:rsid w:val="000E16B0"/>
    <w:rsid w:val="000E1A70"/>
    <w:rsid w:val="000E4985"/>
    <w:rsid w:val="000E5154"/>
    <w:rsid w:val="000E5499"/>
    <w:rsid w:val="000E570A"/>
    <w:rsid w:val="000E58FD"/>
    <w:rsid w:val="000E71EA"/>
    <w:rsid w:val="000E72DC"/>
    <w:rsid w:val="000F05CF"/>
    <w:rsid w:val="000F0B7A"/>
    <w:rsid w:val="000F0EAE"/>
    <w:rsid w:val="000F14A7"/>
    <w:rsid w:val="000F253A"/>
    <w:rsid w:val="000F2BD8"/>
    <w:rsid w:val="000F2CF4"/>
    <w:rsid w:val="000F2F97"/>
    <w:rsid w:val="000F3699"/>
    <w:rsid w:val="000F62F1"/>
    <w:rsid w:val="000F77A6"/>
    <w:rsid w:val="00101A86"/>
    <w:rsid w:val="00102A7C"/>
    <w:rsid w:val="00104222"/>
    <w:rsid w:val="00105518"/>
    <w:rsid w:val="001055AB"/>
    <w:rsid w:val="00105D13"/>
    <w:rsid w:val="001071F7"/>
    <w:rsid w:val="00113479"/>
    <w:rsid w:val="00114822"/>
    <w:rsid w:val="00115F2A"/>
    <w:rsid w:val="00120F29"/>
    <w:rsid w:val="00121133"/>
    <w:rsid w:val="00121B8E"/>
    <w:rsid w:val="00121CD0"/>
    <w:rsid w:val="001238C5"/>
    <w:rsid w:val="001266AD"/>
    <w:rsid w:val="001273DA"/>
    <w:rsid w:val="0012749B"/>
    <w:rsid w:val="00130D95"/>
    <w:rsid w:val="0013262F"/>
    <w:rsid w:val="0013317D"/>
    <w:rsid w:val="00133A2B"/>
    <w:rsid w:val="00141FDD"/>
    <w:rsid w:val="00142C12"/>
    <w:rsid w:val="00143C06"/>
    <w:rsid w:val="00144032"/>
    <w:rsid w:val="0014559F"/>
    <w:rsid w:val="00145D96"/>
    <w:rsid w:val="00146260"/>
    <w:rsid w:val="001466CE"/>
    <w:rsid w:val="0015070F"/>
    <w:rsid w:val="00153314"/>
    <w:rsid w:val="00153F7F"/>
    <w:rsid w:val="0015429C"/>
    <w:rsid w:val="00156A62"/>
    <w:rsid w:val="00157737"/>
    <w:rsid w:val="00162259"/>
    <w:rsid w:val="0016583B"/>
    <w:rsid w:val="00167021"/>
    <w:rsid w:val="00167124"/>
    <w:rsid w:val="00167DC0"/>
    <w:rsid w:val="00171A65"/>
    <w:rsid w:val="001767F8"/>
    <w:rsid w:val="00176E93"/>
    <w:rsid w:val="001778C9"/>
    <w:rsid w:val="001806A1"/>
    <w:rsid w:val="00186B12"/>
    <w:rsid w:val="00186FC2"/>
    <w:rsid w:val="0018763D"/>
    <w:rsid w:val="001877BE"/>
    <w:rsid w:val="001901B8"/>
    <w:rsid w:val="00190AF4"/>
    <w:rsid w:val="001927D4"/>
    <w:rsid w:val="00196A8F"/>
    <w:rsid w:val="00197D48"/>
    <w:rsid w:val="001A19F0"/>
    <w:rsid w:val="001A329C"/>
    <w:rsid w:val="001A3376"/>
    <w:rsid w:val="001A4426"/>
    <w:rsid w:val="001A67B7"/>
    <w:rsid w:val="001A7392"/>
    <w:rsid w:val="001B1237"/>
    <w:rsid w:val="001B2133"/>
    <w:rsid w:val="001B352E"/>
    <w:rsid w:val="001B3921"/>
    <w:rsid w:val="001B3E4B"/>
    <w:rsid w:val="001B59B6"/>
    <w:rsid w:val="001B7CB3"/>
    <w:rsid w:val="001C2623"/>
    <w:rsid w:val="001C321D"/>
    <w:rsid w:val="001C584F"/>
    <w:rsid w:val="001C6DE4"/>
    <w:rsid w:val="001C6EB9"/>
    <w:rsid w:val="001C78DC"/>
    <w:rsid w:val="001D035E"/>
    <w:rsid w:val="001D0B54"/>
    <w:rsid w:val="001D0ED4"/>
    <w:rsid w:val="001D0FBF"/>
    <w:rsid w:val="001D151B"/>
    <w:rsid w:val="001D3698"/>
    <w:rsid w:val="001D3A12"/>
    <w:rsid w:val="001D3AC9"/>
    <w:rsid w:val="001D3C5B"/>
    <w:rsid w:val="001D4217"/>
    <w:rsid w:val="001D4951"/>
    <w:rsid w:val="001D65E0"/>
    <w:rsid w:val="001E0CFC"/>
    <w:rsid w:val="001E5B7D"/>
    <w:rsid w:val="001E5B82"/>
    <w:rsid w:val="001E705F"/>
    <w:rsid w:val="001E7B7C"/>
    <w:rsid w:val="001F032C"/>
    <w:rsid w:val="001F06F6"/>
    <w:rsid w:val="001F152C"/>
    <w:rsid w:val="001F2BC9"/>
    <w:rsid w:val="001F30F7"/>
    <w:rsid w:val="001F5486"/>
    <w:rsid w:val="001F64E7"/>
    <w:rsid w:val="00200902"/>
    <w:rsid w:val="002051C6"/>
    <w:rsid w:val="00205F69"/>
    <w:rsid w:val="0020784F"/>
    <w:rsid w:val="00211EF9"/>
    <w:rsid w:val="00212DB0"/>
    <w:rsid w:val="002157FE"/>
    <w:rsid w:val="00216D56"/>
    <w:rsid w:val="00217AB5"/>
    <w:rsid w:val="00221503"/>
    <w:rsid w:val="00221B9D"/>
    <w:rsid w:val="00222134"/>
    <w:rsid w:val="002230AE"/>
    <w:rsid w:val="00224CAE"/>
    <w:rsid w:val="00225450"/>
    <w:rsid w:val="00226222"/>
    <w:rsid w:val="00226CDF"/>
    <w:rsid w:val="00227757"/>
    <w:rsid w:val="00227A2A"/>
    <w:rsid w:val="0023056D"/>
    <w:rsid w:val="00232627"/>
    <w:rsid w:val="00232C08"/>
    <w:rsid w:val="00234335"/>
    <w:rsid w:val="00235AC7"/>
    <w:rsid w:val="002422A8"/>
    <w:rsid w:val="00244888"/>
    <w:rsid w:val="00245FD2"/>
    <w:rsid w:val="00251BA0"/>
    <w:rsid w:val="00253C6D"/>
    <w:rsid w:val="00255C55"/>
    <w:rsid w:val="00257AF2"/>
    <w:rsid w:val="002606B5"/>
    <w:rsid w:val="00261F39"/>
    <w:rsid w:val="00262447"/>
    <w:rsid w:val="00263295"/>
    <w:rsid w:val="002644E3"/>
    <w:rsid w:val="002646D4"/>
    <w:rsid w:val="00265192"/>
    <w:rsid w:val="00265437"/>
    <w:rsid w:val="00265704"/>
    <w:rsid w:val="00265F56"/>
    <w:rsid w:val="0026639A"/>
    <w:rsid w:val="00266D57"/>
    <w:rsid w:val="00266DF5"/>
    <w:rsid w:val="00270D0C"/>
    <w:rsid w:val="00272EC6"/>
    <w:rsid w:val="00273647"/>
    <w:rsid w:val="00274368"/>
    <w:rsid w:val="0027442D"/>
    <w:rsid w:val="0027595E"/>
    <w:rsid w:val="00276B6B"/>
    <w:rsid w:val="002816EA"/>
    <w:rsid w:val="00283022"/>
    <w:rsid w:val="002841AB"/>
    <w:rsid w:val="00284622"/>
    <w:rsid w:val="0028473C"/>
    <w:rsid w:val="00284DE3"/>
    <w:rsid w:val="00286962"/>
    <w:rsid w:val="00286F6A"/>
    <w:rsid w:val="002872C1"/>
    <w:rsid w:val="002915CD"/>
    <w:rsid w:val="002916E6"/>
    <w:rsid w:val="002932D7"/>
    <w:rsid w:val="00294175"/>
    <w:rsid w:val="00295487"/>
    <w:rsid w:val="002A0432"/>
    <w:rsid w:val="002A142D"/>
    <w:rsid w:val="002A1557"/>
    <w:rsid w:val="002A158C"/>
    <w:rsid w:val="002A2938"/>
    <w:rsid w:val="002A2A8D"/>
    <w:rsid w:val="002A2C74"/>
    <w:rsid w:val="002A2CC7"/>
    <w:rsid w:val="002A7624"/>
    <w:rsid w:val="002A79CA"/>
    <w:rsid w:val="002B0152"/>
    <w:rsid w:val="002B23C6"/>
    <w:rsid w:val="002B3583"/>
    <w:rsid w:val="002B3EBF"/>
    <w:rsid w:val="002B73FF"/>
    <w:rsid w:val="002B750F"/>
    <w:rsid w:val="002B7EAE"/>
    <w:rsid w:val="002C16D5"/>
    <w:rsid w:val="002C1C69"/>
    <w:rsid w:val="002C1EFE"/>
    <w:rsid w:val="002C3711"/>
    <w:rsid w:val="002C481B"/>
    <w:rsid w:val="002C5D51"/>
    <w:rsid w:val="002C6101"/>
    <w:rsid w:val="002C7D89"/>
    <w:rsid w:val="002D12F2"/>
    <w:rsid w:val="002D29A0"/>
    <w:rsid w:val="002D3278"/>
    <w:rsid w:val="002D50B5"/>
    <w:rsid w:val="002D751E"/>
    <w:rsid w:val="002E3F8B"/>
    <w:rsid w:val="002E573D"/>
    <w:rsid w:val="002E6377"/>
    <w:rsid w:val="002F1312"/>
    <w:rsid w:val="002F17DF"/>
    <w:rsid w:val="002F4569"/>
    <w:rsid w:val="002F47C5"/>
    <w:rsid w:val="002F550C"/>
    <w:rsid w:val="002F6529"/>
    <w:rsid w:val="002F6A6B"/>
    <w:rsid w:val="002F7A07"/>
    <w:rsid w:val="002F7EA1"/>
    <w:rsid w:val="003006E1"/>
    <w:rsid w:val="00301684"/>
    <w:rsid w:val="003025B0"/>
    <w:rsid w:val="0030333D"/>
    <w:rsid w:val="0030358F"/>
    <w:rsid w:val="00306C03"/>
    <w:rsid w:val="0030793E"/>
    <w:rsid w:val="00307B28"/>
    <w:rsid w:val="00310C5F"/>
    <w:rsid w:val="00310F23"/>
    <w:rsid w:val="003124F4"/>
    <w:rsid w:val="003128CC"/>
    <w:rsid w:val="00313996"/>
    <w:rsid w:val="00313A14"/>
    <w:rsid w:val="00313E2B"/>
    <w:rsid w:val="00314CB6"/>
    <w:rsid w:val="00315188"/>
    <w:rsid w:val="00324410"/>
    <w:rsid w:val="00324458"/>
    <w:rsid w:val="00325384"/>
    <w:rsid w:val="0032697A"/>
    <w:rsid w:val="00326D18"/>
    <w:rsid w:val="00330AE3"/>
    <w:rsid w:val="003321E7"/>
    <w:rsid w:val="00333920"/>
    <w:rsid w:val="00333A8B"/>
    <w:rsid w:val="00333D3E"/>
    <w:rsid w:val="0033443B"/>
    <w:rsid w:val="003356B0"/>
    <w:rsid w:val="00336347"/>
    <w:rsid w:val="00337DF3"/>
    <w:rsid w:val="00337EDF"/>
    <w:rsid w:val="00345126"/>
    <w:rsid w:val="00347160"/>
    <w:rsid w:val="003547FD"/>
    <w:rsid w:val="0036225E"/>
    <w:rsid w:val="0036241C"/>
    <w:rsid w:val="00363814"/>
    <w:rsid w:val="00364CE0"/>
    <w:rsid w:val="00364E09"/>
    <w:rsid w:val="00365E92"/>
    <w:rsid w:val="00370058"/>
    <w:rsid w:val="00375AC9"/>
    <w:rsid w:val="0037719A"/>
    <w:rsid w:val="00377872"/>
    <w:rsid w:val="00380C10"/>
    <w:rsid w:val="00382E8A"/>
    <w:rsid w:val="00383880"/>
    <w:rsid w:val="0038499D"/>
    <w:rsid w:val="00384F36"/>
    <w:rsid w:val="00385A7A"/>
    <w:rsid w:val="003860F0"/>
    <w:rsid w:val="00386915"/>
    <w:rsid w:val="003901D3"/>
    <w:rsid w:val="00390350"/>
    <w:rsid w:val="00391969"/>
    <w:rsid w:val="00396676"/>
    <w:rsid w:val="003A1035"/>
    <w:rsid w:val="003A1236"/>
    <w:rsid w:val="003A16D7"/>
    <w:rsid w:val="003A3F05"/>
    <w:rsid w:val="003B0A37"/>
    <w:rsid w:val="003B1472"/>
    <w:rsid w:val="003B15A4"/>
    <w:rsid w:val="003B2652"/>
    <w:rsid w:val="003B6C21"/>
    <w:rsid w:val="003C1716"/>
    <w:rsid w:val="003C1D03"/>
    <w:rsid w:val="003C34B0"/>
    <w:rsid w:val="003C7ADF"/>
    <w:rsid w:val="003C7F30"/>
    <w:rsid w:val="003D03F0"/>
    <w:rsid w:val="003D2189"/>
    <w:rsid w:val="003D2740"/>
    <w:rsid w:val="003D4A5D"/>
    <w:rsid w:val="003D7B84"/>
    <w:rsid w:val="003E20D9"/>
    <w:rsid w:val="003E2EE6"/>
    <w:rsid w:val="003E468A"/>
    <w:rsid w:val="003E5D95"/>
    <w:rsid w:val="003F0912"/>
    <w:rsid w:val="003F15D1"/>
    <w:rsid w:val="003F2219"/>
    <w:rsid w:val="003F31B3"/>
    <w:rsid w:val="003F4D16"/>
    <w:rsid w:val="003F59F7"/>
    <w:rsid w:val="003F66B9"/>
    <w:rsid w:val="00400899"/>
    <w:rsid w:val="00403C64"/>
    <w:rsid w:val="00405878"/>
    <w:rsid w:val="004058A9"/>
    <w:rsid w:val="00406D64"/>
    <w:rsid w:val="004126BD"/>
    <w:rsid w:val="00413BCF"/>
    <w:rsid w:val="0041403F"/>
    <w:rsid w:val="00422796"/>
    <w:rsid w:val="00425E46"/>
    <w:rsid w:val="00425F35"/>
    <w:rsid w:val="004260B2"/>
    <w:rsid w:val="00426192"/>
    <w:rsid w:val="00426570"/>
    <w:rsid w:val="00426FF5"/>
    <w:rsid w:val="004314B7"/>
    <w:rsid w:val="0043227E"/>
    <w:rsid w:val="0043296A"/>
    <w:rsid w:val="00434E5C"/>
    <w:rsid w:val="0043503F"/>
    <w:rsid w:val="004379A3"/>
    <w:rsid w:val="00444850"/>
    <w:rsid w:val="004452D1"/>
    <w:rsid w:val="004468BB"/>
    <w:rsid w:val="00447747"/>
    <w:rsid w:val="004479E4"/>
    <w:rsid w:val="004506DA"/>
    <w:rsid w:val="00455A3B"/>
    <w:rsid w:val="0045767D"/>
    <w:rsid w:val="00463DD1"/>
    <w:rsid w:val="004665E7"/>
    <w:rsid w:val="00470531"/>
    <w:rsid w:val="00470ED8"/>
    <w:rsid w:val="00472EB8"/>
    <w:rsid w:val="00474031"/>
    <w:rsid w:val="00474322"/>
    <w:rsid w:val="004743D9"/>
    <w:rsid w:val="004751B6"/>
    <w:rsid w:val="004777CE"/>
    <w:rsid w:val="004818A0"/>
    <w:rsid w:val="00482634"/>
    <w:rsid w:val="00484F68"/>
    <w:rsid w:val="00485113"/>
    <w:rsid w:val="004853C9"/>
    <w:rsid w:val="00486D5F"/>
    <w:rsid w:val="004872E7"/>
    <w:rsid w:val="004909B3"/>
    <w:rsid w:val="00490D36"/>
    <w:rsid w:val="004915AC"/>
    <w:rsid w:val="00493AC1"/>
    <w:rsid w:val="00493FDF"/>
    <w:rsid w:val="00495130"/>
    <w:rsid w:val="00495E06"/>
    <w:rsid w:val="004960AE"/>
    <w:rsid w:val="0049763C"/>
    <w:rsid w:val="004A0123"/>
    <w:rsid w:val="004A25FD"/>
    <w:rsid w:val="004A277C"/>
    <w:rsid w:val="004A2F1E"/>
    <w:rsid w:val="004A360C"/>
    <w:rsid w:val="004A491B"/>
    <w:rsid w:val="004A58BC"/>
    <w:rsid w:val="004A6BB2"/>
    <w:rsid w:val="004B0A18"/>
    <w:rsid w:val="004B103F"/>
    <w:rsid w:val="004B380F"/>
    <w:rsid w:val="004B477C"/>
    <w:rsid w:val="004B4F60"/>
    <w:rsid w:val="004C0856"/>
    <w:rsid w:val="004C1C57"/>
    <w:rsid w:val="004C263E"/>
    <w:rsid w:val="004C59B4"/>
    <w:rsid w:val="004C63A2"/>
    <w:rsid w:val="004D22F8"/>
    <w:rsid w:val="004D448B"/>
    <w:rsid w:val="004D4676"/>
    <w:rsid w:val="004D5617"/>
    <w:rsid w:val="004D789A"/>
    <w:rsid w:val="004E19EB"/>
    <w:rsid w:val="004E1CC1"/>
    <w:rsid w:val="004E275E"/>
    <w:rsid w:val="004E4A7E"/>
    <w:rsid w:val="004E55B0"/>
    <w:rsid w:val="004F0B2C"/>
    <w:rsid w:val="004F0DC7"/>
    <w:rsid w:val="004F0DF5"/>
    <w:rsid w:val="004F1301"/>
    <w:rsid w:val="004F167C"/>
    <w:rsid w:val="004F6560"/>
    <w:rsid w:val="004F658A"/>
    <w:rsid w:val="004F7291"/>
    <w:rsid w:val="00505E00"/>
    <w:rsid w:val="00506A9C"/>
    <w:rsid w:val="00510F82"/>
    <w:rsid w:val="00513547"/>
    <w:rsid w:val="00514253"/>
    <w:rsid w:val="005201F3"/>
    <w:rsid w:val="00521922"/>
    <w:rsid w:val="00521E1B"/>
    <w:rsid w:val="00521E34"/>
    <w:rsid w:val="00522C33"/>
    <w:rsid w:val="0052318F"/>
    <w:rsid w:val="00523FE7"/>
    <w:rsid w:val="0052418C"/>
    <w:rsid w:val="00524AC4"/>
    <w:rsid w:val="00526092"/>
    <w:rsid w:val="00530D8D"/>
    <w:rsid w:val="005344B3"/>
    <w:rsid w:val="00537023"/>
    <w:rsid w:val="00537173"/>
    <w:rsid w:val="005405AC"/>
    <w:rsid w:val="00540C0F"/>
    <w:rsid w:val="00541154"/>
    <w:rsid w:val="00541321"/>
    <w:rsid w:val="00542194"/>
    <w:rsid w:val="00543C50"/>
    <w:rsid w:val="00545099"/>
    <w:rsid w:val="0054555D"/>
    <w:rsid w:val="00545873"/>
    <w:rsid w:val="00546837"/>
    <w:rsid w:val="005468FC"/>
    <w:rsid w:val="00552794"/>
    <w:rsid w:val="00554D84"/>
    <w:rsid w:val="00556F6A"/>
    <w:rsid w:val="005573F0"/>
    <w:rsid w:val="005578B5"/>
    <w:rsid w:val="00564AC3"/>
    <w:rsid w:val="00566453"/>
    <w:rsid w:val="005709E1"/>
    <w:rsid w:val="00570C43"/>
    <w:rsid w:val="00570FBF"/>
    <w:rsid w:val="00571335"/>
    <w:rsid w:val="00575B2E"/>
    <w:rsid w:val="005776C1"/>
    <w:rsid w:val="00580A74"/>
    <w:rsid w:val="0058262B"/>
    <w:rsid w:val="00584953"/>
    <w:rsid w:val="005854DC"/>
    <w:rsid w:val="005859E8"/>
    <w:rsid w:val="005902AC"/>
    <w:rsid w:val="005910AC"/>
    <w:rsid w:val="00592D14"/>
    <w:rsid w:val="00593FF5"/>
    <w:rsid w:val="005A0101"/>
    <w:rsid w:val="005A2605"/>
    <w:rsid w:val="005A4FC2"/>
    <w:rsid w:val="005A5B9F"/>
    <w:rsid w:val="005A63F2"/>
    <w:rsid w:val="005B20DA"/>
    <w:rsid w:val="005B464D"/>
    <w:rsid w:val="005C1BC6"/>
    <w:rsid w:val="005C2C5F"/>
    <w:rsid w:val="005C361A"/>
    <w:rsid w:val="005C5251"/>
    <w:rsid w:val="005C5314"/>
    <w:rsid w:val="005C5366"/>
    <w:rsid w:val="005C5ADC"/>
    <w:rsid w:val="005C63ED"/>
    <w:rsid w:val="005D16E0"/>
    <w:rsid w:val="005D194F"/>
    <w:rsid w:val="005D1EA5"/>
    <w:rsid w:val="005D3D2E"/>
    <w:rsid w:val="005D4D55"/>
    <w:rsid w:val="005D6C19"/>
    <w:rsid w:val="005E07E4"/>
    <w:rsid w:val="005E18E2"/>
    <w:rsid w:val="005E18EE"/>
    <w:rsid w:val="005E1AF3"/>
    <w:rsid w:val="005E20BE"/>
    <w:rsid w:val="005E5066"/>
    <w:rsid w:val="005F2709"/>
    <w:rsid w:val="005F5DD7"/>
    <w:rsid w:val="006001E5"/>
    <w:rsid w:val="006009DE"/>
    <w:rsid w:val="006027E6"/>
    <w:rsid w:val="00603A20"/>
    <w:rsid w:val="00603AE2"/>
    <w:rsid w:val="00606F3D"/>
    <w:rsid w:val="006139FC"/>
    <w:rsid w:val="00614571"/>
    <w:rsid w:val="00615C75"/>
    <w:rsid w:val="00615CF5"/>
    <w:rsid w:val="00621412"/>
    <w:rsid w:val="00622981"/>
    <w:rsid w:val="00623B1B"/>
    <w:rsid w:val="00624291"/>
    <w:rsid w:val="00625430"/>
    <w:rsid w:val="00632A45"/>
    <w:rsid w:val="00633DC5"/>
    <w:rsid w:val="006353B3"/>
    <w:rsid w:val="006357F1"/>
    <w:rsid w:val="00635BE8"/>
    <w:rsid w:val="0063770C"/>
    <w:rsid w:val="0064321B"/>
    <w:rsid w:val="00647F66"/>
    <w:rsid w:val="00650091"/>
    <w:rsid w:val="00650EB1"/>
    <w:rsid w:val="0065101F"/>
    <w:rsid w:val="006539AD"/>
    <w:rsid w:val="0065455F"/>
    <w:rsid w:val="00654D1D"/>
    <w:rsid w:val="00655171"/>
    <w:rsid w:val="00656BD8"/>
    <w:rsid w:val="00656E56"/>
    <w:rsid w:val="00657ECD"/>
    <w:rsid w:val="0066037A"/>
    <w:rsid w:val="0066166A"/>
    <w:rsid w:val="006628CA"/>
    <w:rsid w:val="00664229"/>
    <w:rsid w:val="00665F04"/>
    <w:rsid w:val="00667AF1"/>
    <w:rsid w:val="00667C52"/>
    <w:rsid w:val="00670326"/>
    <w:rsid w:val="00671800"/>
    <w:rsid w:val="00671BBB"/>
    <w:rsid w:val="00671E65"/>
    <w:rsid w:val="006721D4"/>
    <w:rsid w:val="006725E4"/>
    <w:rsid w:val="006732E8"/>
    <w:rsid w:val="0067531C"/>
    <w:rsid w:val="00675F27"/>
    <w:rsid w:val="006770D7"/>
    <w:rsid w:val="00681739"/>
    <w:rsid w:val="006822C8"/>
    <w:rsid w:val="00684920"/>
    <w:rsid w:val="00684CF2"/>
    <w:rsid w:val="006851CB"/>
    <w:rsid w:val="006870F4"/>
    <w:rsid w:val="00692742"/>
    <w:rsid w:val="0069482D"/>
    <w:rsid w:val="00695884"/>
    <w:rsid w:val="00695ACD"/>
    <w:rsid w:val="00696C26"/>
    <w:rsid w:val="00697B77"/>
    <w:rsid w:val="006A0304"/>
    <w:rsid w:val="006A216D"/>
    <w:rsid w:val="006A23F4"/>
    <w:rsid w:val="006A33C5"/>
    <w:rsid w:val="006A5BA6"/>
    <w:rsid w:val="006A5C44"/>
    <w:rsid w:val="006A5DE4"/>
    <w:rsid w:val="006A654A"/>
    <w:rsid w:val="006A65CA"/>
    <w:rsid w:val="006B0D58"/>
    <w:rsid w:val="006B133F"/>
    <w:rsid w:val="006B2878"/>
    <w:rsid w:val="006B52DE"/>
    <w:rsid w:val="006B6D43"/>
    <w:rsid w:val="006C1A2C"/>
    <w:rsid w:val="006C340E"/>
    <w:rsid w:val="006C3825"/>
    <w:rsid w:val="006C49D9"/>
    <w:rsid w:val="006C64F5"/>
    <w:rsid w:val="006C7D82"/>
    <w:rsid w:val="006C7EF1"/>
    <w:rsid w:val="006D04BE"/>
    <w:rsid w:val="006D0DF3"/>
    <w:rsid w:val="006D15EA"/>
    <w:rsid w:val="006D186B"/>
    <w:rsid w:val="006D1921"/>
    <w:rsid w:val="006D27D8"/>
    <w:rsid w:val="006E2FE8"/>
    <w:rsid w:val="006E3644"/>
    <w:rsid w:val="006E4505"/>
    <w:rsid w:val="006E49D5"/>
    <w:rsid w:val="006E4CF6"/>
    <w:rsid w:val="006E6710"/>
    <w:rsid w:val="006E7AE2"/>
    <w:rsid w:val="006F0B6A"/>
    <w:rsid w:val="006F331B"/>
    <w:rsid w:val="006F3352"/>
    <w:rsid w:val="006F3D04"/>
    <w:rsid w:val="006F3E66"/>
    <w:rsid w:val="006F5B85"/>
    <w:rsid w:val="0070075B"/>
    <w:rsid w:val="007018E4"/>
    <w:rsid w:val="00701B9E"/>
    <w:rsid w:val="007025B4"/>
    <w:rsid w:val="00702BB5"/>
    <w:rsid w:val="0070332A"/>
    <w:rsid w:val="00707C59"/>
    <w:rsid w:val="007101DD"/>
    <w:rsid w:val="00713960"/>
    <w:rsid w:val="00713A2C"/>
    <w:rsid w:val="007140CC"/>
    <w:rsid w:val="007146DA"/>
    <w:rsid w:val="00715CFD"/>
    <w:rsid w:val="007201E3"/>
    <w:rsid w:val="0072283F"/>
    <w:rsid w:val="00722CAF"/>
    <w:rsid w:val="0072376C"/>
    <w:rsid w:val="007238B3"/>
    <w:rsid w:val="007238F3"/>
    <w:rsid w:val="00723D50"/>
    <w:rsid w:val="007252DA"/>
    <w:rsid w:val="00725ABA"/>
    <w:rsid w:val="007261F1"/>
    <w:rsid w:val="0072704E"/>
    <w:rsid w:val="007271E7"/>
    <w:rsid w:val="00727297"/>
    <w:rsid w:val="00727B40"/>
    <w:rsid w:val="00727E49"/>
    <w:rsid w:val="00730039"/>
    <w:rsid w:val="00733378"/>
    <w:rsid w:val="007346A1"/>
    <w:rsid w:val="00735B83"/>
    <w:rsid w:val="00737112"/>
    <w:rsid w:val="00737FB9"/>
    <w:rsid w:val="00741735"/>
    <w:rsid w:val="00747D09"/>
    <w:rsid w:val="00750952"/>
    <w:rsid w:val="00751721"/>
    <w:rsid w:val="00757B69"/>
    <w:rsid w:val="00757B7D"/>
    <w:rsid w:val="00762168"/>
    <w:rsid w:val="00763CED"/>
    <w:rsid w:val="00765002"/>
    <w:rsid w:val="00766E13"/>
    <w:rsid w:val="00767F5D"/>
    <w:rsid w:val="0077161C"/>
    <w:rsid w:val="0077252E"/>
    <w:rsid w:val="0077395D"/>
    <w:rsid w:val="00773F91"/>
    <w:rsid w:val="0077545F"/>
    <w:rsid w:val="0078154B"/>
    <w:rsid w:val="00783160"/>
    <w:rsid w:val="00784630"/>
    <w:rsid w:val="007858AB"/>
    <w:rsid w:val="00790C94"/>
    <w:rsid w:val="007920AC"/>
    <w:rsid w:val="00792206"/>
    <w:rsid w:val="00792F75"/>
    <w:rsid w:val="00795A32"/>
    <w:rsid w:val="007A2C20"/>
    <w:rsid w:val="007A380E"/>
    <w:rsid w:val="007A4B5D"/>
    <w:rsid w:val="007A4C6A"/>
    <w:rsid w:val="007A5091"/>
    <w:rsid w:val="007A714A"/>
    <w:rsid w:val="007A7CF3"/>
    <w:rsid w:val="007B0852"/>
    <w:rsid w:val="007B0E48"/>
    <w:rsid w:val="007B1F9C"/>
    <w:rsid w:val="007B203F"/>
    <w:rsid w:val="007B22A9"/>
    <w:rsid w:val="007B4C64"/>
    <w:rsid w:val="007B65B3"/>
    <w:rsid w:val="007B6FBB"/>
    <w:rsid w:val="007C06F4"/>
    <w:rsid w:val="007C1F6B"/>
    <w:rsid w:val="007C38BE"/>
    <w:rsid w:val="007C7B5D"/>
    <w:rsid w:val="007D0168"/>
    <w:rsid w:val="007D1432"/>
    <w:rsid w:val="007D5419"/>
    <w:rsid w:val="007D5772"/>
    <w:rsid w:val="007D614D"/>
    <w:rsid w:val="007D7B31"/>
    <w:rsid w:val="007D7B5B"/>
    <w:rsid w:val="007E0B29"/>
    <w:rsid w:val="007E2610"/>
    <w:rsid w:val="007E3599"/>
    <w:rsid w:val="007E6532"/>
    <w:rsid w:val="007E6950"/>
    <w:rsid w:val="007E706D"/>
    <w:rsid w:val="007E70B7"/>
    <w:rsid w:val="007E71C8"/>
    <w:rsid w:val="007F0571"/>
    <w:rsid w:val="007F1227"/>
    <w:rsid w:val="007F2F37"/>
    <w:rsid w:val="007F30F3"/>
    <w:rsid w:val="007F45C1"/>
    <w:rsid w:val="007F5876"/>
    <w:rsid w:val="007F6A9D"/>
    <w:rsid w:val="007F6BFA"/>
    <w:rsid w:val="007F72B8"/>
    <w:rsid w:val="007F7810"/>
    <w:rsid w:val="007F79D4"/>
    <w:rsid w:val="007F7C82"/>
    <w:rsid w:val="0080401A"/>
    <w:rsid w:val="00804314"/>
    <w:rsid w:val="008045D8"/>
    <w:rsid w:val="00806C68"/>
    <w:rsid w:val="00806FA4"/>
    <w:rsid w:val="00811115"/>
    <w:rsid w:val="00811F07"/>
    <w:rsid w:val="00812C6A"/>
    <w:rsid w:val="00813B60"/>
    <w:rsid w:val="00814E74"/>
    <w:rsid w:val="008170F4"/>
    <w:rsid w:val="00817368"/>
    <w:rsid w:val="0082111E"/>
    <w:rsid w:val="00821CAD"/>
    <w:rsid w:val="0082220B"/>
    <w:rsid w:val="00823C5E"/>
    <w:rsid w:val="00830C56"/>
    <w:rsid w:val="00831210"/>
    <w:rsid w:val="00833169"/>
    <w:rsid w:val="00833B92"/>
    <w:rsid w:val="008348EA"/>
    <w:rsid w:val="00836313"/>
    <w:rsid w:val="00836EDF"/>
    <w:rsid w:val="00837333"/>
    <w:rsid w:val="00841D3D"/>
    <w:rsid w:val="00842256"/>
    <w:rsid w:val="00843548"/>
    <w:rsid w:val="008437C0"/>
    <w:rsid w:val="008456B4"/>
    <w:rsid w:val="008462E8"/>
    <w:rsid w:val="00846321"/>
    <w:rsid w:val="008469A2"/>
    <w:rsid w:val="00846FD3"/>
    <w:rsid w:val="00847965"/>
    <w:rsid w:val="00851151"/>
    <w:rsid w:val="00851D27"/>
    <w:rsid w:val="00852E79"/>
    <w:rsid w:val="008565A0"/>
    <w:rsid w:val="00856A63"/>
    <w:rsid w:val="00856E77"/>
    <w:rsid w:val="0085778A"/>
    <w:rsid w:val="00857DAB"/>
    <w:rsid w:val="0086028E"/>
    <w:rsid w:val="00860633"/>
    <w:rsid w:val="00860F89"/>
    <w:rsid w:val="00862723"/>
    <w:rsid w:val="00862D64"/>
    <w:rsid w:val="00866C91"/>
    <w:rsid w:val="00871434"/>
    <w:rsid w:val="008753D9"/>
    <w:rsid w:val="00875A81"/>
    <w:rsid w:val="00875A9E"/>
    <w:rsid w:val="0087612B"/>
    <w:rsid w:val="00877941"/>
    <w:rsid w:val="0088119C"/>
    <w:rsid w:val="00882042"/>
    <w:rsid w:val="008835F5"/>
    <w:rsid w:val="008837B4"/>
    <w:rsid w:val="00884B5D"/>
    <w:rsid w:val="00885CD5"/>
    <w:rsid w:val="00887DB9"/>
    <w:rsid w:val="00890075"/>
    <w:rsid w:val="00890683"/>
    <w:rsid w:val="00890802"/>
    <w:rsid w:val="00890F35"/>
    <w:rsid w:val="008916D0"/>
    <w:rsid w:val="00893F36"/>
    <w:rsid w:val="008947A8"/>
    <w:rsid w:val="00895347"/>
    <w:rsid w:val="0089771F"/>
    <w:rsid w:val="00897773"/>
    <w:rsid w:val="00897AB2"/>
    <w:rsid w:val="008A04B2"/>
    <w:rsid w:val="008A1D45"/>
    <w:rsid w:val="008A3407"/>
    <w:rsid w:val="008A465C"/>
    <w:rsid w:val="008A7A41"/>
    <w:rsid w:val="008A7B62"/>
    <w:rsid w:val="008B047F"/>
    <w:rsid w:val="008B0B1E"/>
    <w:rsid w:val="008B143B"/>
    <w:rsid w:val="008B1E26"/>
    <w:rsid w:val="008B374D"/>
    <w:rsid w:val="008B435C"/>
    <w:rsid w:val="008B4B3A"/>
    <w:rsid w:val="008B5866"/>
    <w:rsid w:val="008B639C"/>
    <w:rsid w:val="008B680D"/>
    <w:rsid w:val="008C04C4"/>
    <w:rsid w:val="008C0F33"/>
    <w:rsid w:val="008C4CF1"/>
    <w:rsid w:val="008C6750"/>
    <w:rsid w:val="008C7AA6"/>
    <w:rsid w:val="008D0538"/>
    <w:rsid w:val="008D571F"/>
    <w:rsid w:val="008D67A9"/>
    <w:rsid w:val="008D7EE0"/>
    <w:rsid w:val="008E0FF7"/>
    <w:rsid w:val="008E321D"/>
    <w:rsid w:val="008E5632"/>
    <w:rsid w:val="008E5ACA"/>
    <w:rsid w:val="008E6632"/>
    <w:rsid w:val="008E7322"/>
    <w:rsid w:val="008E74BC"/>
    <w:rsid w:val="008F077C"/>
    <w:rsid w:val="008F1986"/>
    <w:rsid w:val="008F2211"/>
    <w:rsid w:val="008F2C6F"/>
    <w:rsid w:val="008F3D51"/>
    <w:rsid w:val="008F471F"/>
    <w:rsid w:val="008F5D08"/>
    <w:rsid w:val="008F5F20"/>
    <w:rsid w:val="008F76B3"/>
    <w:rsid w:val="008F7AEB"/>
    <w:rsid w:val="009007CF"/>
    <w:rsid w:val="009014BF"/>
    <w:rsid w:val="0090284C"/>
    <w:rsid w:val="00902B7E"/>
    <w:rsid w:val="00903A8A"/>
    <w:rsid w:val="00903D0F"/>
    <w:rsid w:val="00904209"/>
    <w:rsid w:val="00904A49"/>
    <w:rsid w:val="00906671"/>
    <w:rsid w:val="00906CDE"/>
    <w:rsid w:val="00906DE0"/>
    <w:rsid w:val="00906EE3"/>
    <w:rsid w:val="00907E00"/>
    <w:rsid w:val="00912478"/>
    <w:rsid w:val="009126D8"/>
    <w:rsid w:val="009128A2"/>
    <w:rsid w:val="00913BF0"/>
    <w:rsid w:val="009142DF"/>
    <w:rsid w:val="00915479"/>
    <w:rsid w:val="00915AD0"/>
    <w:rsid w:val="009168EE"/>
    <w:rsid w:val="00916FB0"/>
    <w:rsid w:val="00921868"/>
    <w:rsid w:val="00921B76"/>
    <w:rsid w:val="0092247F"/>
    <w:rsid w:val="00923A6B"/>
    <w:rsid w:val="009269E6"/>
    <w:rsid w:val="00926CD4"/>
    <w:rsid w:val="00931137"/>
    <w:rsid w:val="00932AB9"/>
    <w:rsid w:val="009358A8"/>
    <w:rsid w:val="0093595B"/>
    <w:rsid w:val="0093598B"/>
    <w:rsid w:val="00942A1D"/>
    <w:rsid w:val="00943D1F"/>
    <w:rsid w:val="00945510"/>
    <w:rsid w:val="00945877"/>
    <w:rsid w:val="009503E4"/>
    <w:rsid w:val="00950C7C"/>
    <w:rsid w:val="00950D4C"/>
    <w:rsid w:val="00950EFD"/>
    <w:rsid w:val="00953C7E"/>
    <w:rsid w:val="00953E93"/>
    <w:rsid w:val="00956147"/>
    <w:rsid w:val="00957474"/>
    <w:rsid w:val="00960DCA"/>
    <w:rsid w:val="00963ED9"/>
    <w:rsid w:val="00966CA4"/>
    <w:rsid w:val="00971754"/>
    <w:rsid w:val="00972161"/>
    <w:rsid w:val="009724F7"/>
    <w:rsid w:val="009736E4"/>
    <w:rsid w:val="00974D3D"/>
    <w:rsid w:val="00977278"/>
    <w:rsid w:val="00982C8C"/>
    <w:rsid w:val="009848F3"/>
    <w:rsid w:val="00985A04"/>
    <w:rsid w:val="00985E62"/>
    <w:rsid w:val="00986ED9"/>
    <w:rsid w:val="00990B24"/>
    <w:rsid w:val="00990EBF"/>
    <w:rsid w:val="00995D3C"/>
    <w:rsid w:val="00996483"/>
    <w:rsid w:val="00996ADA"/>
    <w:rsid w:val="009A20DE"/>
    <w:rsid w:val="009A2DF6"/>
    <w:rsid w:val="009A4938"/>
    <w:rsid w:val="009A5255"/>
    <w:rsid w:val="009A60EF"/>
    <w:rsid w:val="009B0029"/>
    <w:rsid w:val="009B203C"/>
    <w:rsid w:val="009B278F"/>
    <w:rsid w:val="009B34D0"/>
    <w:rsid w:val="009B3517"/>
    <w:rsid w:val="009B5DC3"/>
    <w:rsid w:val="009B70C0"/>
    <w:rsid w:val="009C3969"/>
    <w:rsid w:val="009C46F9"/>
    <w:rsid w:val="009C5F41"/>
    <w:rsid w:val="009C5F5F"/>
    <w:rsid w:val="009C7F87"/>
    <w:rsid w:val="009D0AF9"/>
    <w:rsid w:val="009D0C7C"/>
    <w:rsid w:val="009D33EA"/>
    <w:rsid w:val="009D56C0"/>
    <w:rsid w:val="009D6C18"/>
    <w:rsid w:val="009D6CBC"/>
    <w:rsid w:val="009E14E2"/>
    <w:rsid w:val="009E27A3"/>
    <w:rsid w:val="009E3CDC"/>
    <w:rsid w:val="009E4BCD"/>
    <w:rsid w:val="009E63DB"/>
    <w:rsid w:val="009E6CD2"/>
    <w:rsid w:val="009E7182"/>
    <w:rsid w:val="009E7BFF"/>
    <w:rsid w:val="009F194D"/>
    <w:rsid w:val="009F4275"/>
    <w:rsid w:val="009F431D"/>
    <w:rsid w:val="009F5F3E"/>
    <w:rsid w:val="009F6576"/>
    <w:rsid w:val="00A01106"/>
    <w:rsid w:val="00A058C9"/>
    <w:rsid w:val="00A132DA"/>
    <w:rsid w:val="00A214BA"/>
    <w:rsid w:val="00A24376"/>
    <w:rsid w:val="00A24794"/>
    <w:rsid w:val="00A24D65"/>
    <w:rsid w:val="00A25BA3"/>
    <w:rsid w:val="00A3049E"/>
    <w:rsid w:val="00A320C4"/>
    <w:rsid w:val="00A3488C"/>
    <w:rsid w:val="00A35AEE"/>
    <w:rsid w:val="00A40853"/>
    <w:rsid w:val="00A40CA7"/>
    <w:rsid w:val="00A44131"/>
    <w:rsid w:val="00A4449B"/>
    <w:rsid w:val="00A462D9"/>
    <w:rsid w:val="00A47587"/>
    <w:rsid w:val="00A47D02"/>
    <w:rsid w:val="00A50600"/>
    <w:rsid w:val="00A517A1"/>
    <w:rsid w:val="00A53869"/>
    <w:rsid w:val="00A53ACC"/>
    <w:rsid w:val="00A54BF2"/>
    <w:rsid w:val="00A54CA5"/>
    <w:rsid w:val="00A54D81"/>
    <w:rsid w:val="00A610AA"/>
    <w:rsid w:val="00A61F77"/>
    <w:rsid w:val="00A62F5E"/>
    <w:rsid w:val="00A64ACC"/>
    <w:rsid w:val="00A64E21"/>
    <w:rsid w:val="00A651CB"/>
    <w:rsid w:val="00A65F6A"/>
    <w:rsid w:val="00A70894"/>
    <w:rsid w:val="00A70DCA"/>
    <w:rsid w:val="00A71643"/>
    <w:rsid w:val="00A716F6"/>
    <w:rsid w:val="00A72DC7"/>
    <w:rsid w:val="00A7301D"/>
    <w:rsid w:val="00A73A38"/>
    <w:rsid w:val="00A75569"/>
    <w:rsid w:val="00A75627"/>
    <w:rsid w:val="00A76A57"/>
    <w:rsid w:val="00A83080"/>
    <w:rsid w:val="00A836E0"/>
    <w:rsid w:val="00A84329"/>
    <w:rsid w:val="00A86A25"/>
    <w:rsid w:val="00A86B12"/>
    <w:rsid w:val="00A87E87"/>
    <w:rsid w:val="00A91AC0"/>
    <w:rsid w:val="00A9487A"/>
    <w:rsid w:val="00A953B7"/>
    <w:rsid w:val="00A95610"/>
    <w:rsid w:val="00AA4E10"/>
    <w:rsid w:val="00AA658E"/>
    <w:rsid w:val="00AB0D7F"/>
    <w:rsid w:val="00AB1DFF"/>
    <w:rsid w:val="00AB2F99"/>
    <w:rsid w:val="00AB60ED"/>
    <w:rsid w:val="00AB7A53"/>
    <w:rsid w:val="00AC06FC"/>
    <w:rsid w:val="00AC2F08"/>
    <w:rsid w:val="00AC30E9"/>
    <w:rsid w:val="00AC3F67"/>
    <w:rsid w:val="00AC4775"/>
    <w:rsid w:val="00AC4FBB"/>
    <w:rsid w:val="00AC6A70"/>
    <w:rsid w:val="00AC6E38"/>
    <w:rsid w:val="00AD2260"/>
    <w:rsid w:val="00AD48B9"/>
    <w:rsid w:val="00AD50A8"/>
    <w:rsid w:val="00AD5C95"/>
    <w:rsid w:val="00AE042D"/>
    <w:rsid w:val="00AE2B9E"/>
    <w:rsid w:val="00AE3968"/>
    <w:rsid w:val="00AE46E0"/>
    <w:rsid w:val="00AE4CB6"/>
    <w:rsid w:val="00AE54B5"/>
    <w:rsid w:val="00AE654F"/>
    <w:rsid w:val="00AE6AB2"/>
    <w:rsid w:val="00AF4CF7"/>
    <w:rsid w:val="00B00087"/>
    <w:rsid w:val="00B02FE0"/>
    <w:rsid w:val="00B0327E"/>
    <w:rsid w:val="00B040DC"/>
    <w:rsid w:val="00B04CEA"/>
    <w:rsid w:val="00B10263"/>
    <w:rsid w:val="00B113D5"/>
    <w:rsid w:val="00B12F03"/>
    <w:rsid w:val="00B13729"/>
    <w:rsid w:val="00B14F45"/>
    <w:rsid w:val="00B162FA"/>
    <w:rsid w:val="00B16EC9"/>
    <w:rsid w:val="00B202A5"/>
    <w:rsid w:val="00B22053"/>
    <w:rsid w:val="00B25B48"/>
    <w:rsid w:val="00B26147"/>
    <w:rsid w:val="00B31230"/>
    <w:rsid w:val="00B34525"/>
    <w:rsid w:val="00B349EB"/>
    <w:rsid w:val="00B376A3"/>
    <w:rsid w:val="00B408B9"/>
    <w:rsid w:val="00B40D22"/>
    <w:rsid w:val="00B4282E"/>
    <w:rsid w:val="00B443E4"/>
    <w:rsid w:val="00B444A4"/>
    <w:rsid w:val="00B4524F"/>
    <w:rsid w:val="00B45D53"/>
    <w:rsid w:val="00B46627"/>
    <w:rsid w:val="00B46B6A"/>
    <w:rsid w:val="00B4777A"/>
    <w:rsid w:val="00B5010A"/>
    <w:rsid w:val="00B50464"/>
    <w:rsid w:val="00B50864"/>
    <w:rsid w:val="00B50D75"/>
    <w:rsid w:val="00B536F0"/>
    <w:rsid w:val="00B54750"/>
    <w:rsid w:val="00B5530E"/>
    <w:rsid w:val="00B5695D"/>
    <w:rsid w:val="00B57385"/>
    <w:rsid w:val="00B57722"/>
    <w:rsid w:val="00B57EFF"/>
    <w:rsid w:val="00B60229"/>
    <w:rsid w:val="00B61362"/>
    <w:rsid w:val="00B61E90"/>
    <w:rsid w:val="00B63053"/>
    <w:rsid w:val="00B63C12"/>
    <w:rsid w:val="00B65177"/>
    <w:rsid w:val="00B65B6F"/>
    <w:rsid w:val="00B65C83"/>
    <w:rsid w:val="00B67C8A"/>
    <w:rsid w:val="00B70E98"/>
    <w:rsid w:val="00B71CA0"/>
    <w:rsid w:val="00B7357B"/>
    <w:rsid w:val="00B7405E"/>
    <w:rsid w:val="00B74F8B"/>
    <w:rsid w:val="00B77094"/>
    <w:rsid w:val="00B77F24"/>
    <w:rsid w:val="00B80551"/>
    <w:rsid w:val="00B81A21"/>
    <w:rsid w:val="00B84AAB"/>
    <w:rsid w:val="00B850C2"/>
    <w:rsid w:val="00B86D0C"/>
    <w:rsid w:val="00B91AFC"/>
    <w:rsid w:val="00B92B5C"/>
    <w:rsid w:val="00B93994"/>
    <w:rsid w:val="00B93B44"/>
    <w:rsid w:val="00B95993"/>
    <w:rsid w:val="00B95AA8"/>
    <w:rsid w:val="00B97A03"/>
    <w:rsid w:val="00BA296C"/>
    <w:rsid w:val="00BA3136"/>
    <w:rsid w:val="00BA3146"/>
    <w:rsid w:val="00BA7555"/>
    <w:rsid w:val="00BB0AA8"/>
    <w:rsid w:val="00BB1957"/>
    <w:rsid w:val="00BB1E5F"/>
    <w:rsid w:val="00BB2F0F"/>
    <w:rsid w:val="00BB450C"/>
    <w:rsid w:val="00BB4DAA"/>
    <w:rsid w:val="00BB6B0A"/>
    <w:rsid w:val="00BB72A5"/>
    <w:rsid w:val="00BC04C4"/>
    <w:rsid w:val="00BC09CA"/>
    <w:rsid w:val="00BC347F"/>
    <w:rsid w:val="00BC447D"/>
    <w:rsid w:val="00BC4CC6"/>
    <w:rsid w:val="00BC50CD"/>
    <w:rsid w:val="00BC57BA"/>
    <w:rsid w:val="00BC6275"/>
    <w:rsid w:val="00BC6673"/>
    <w:rsid w:val="00BD004A"/>
    <w:rsid w:val="00BD2537"/>
    <w:rsid w:val="00BD4F71"/>
    <w:rsid w:val="00BD62D8"/>
    <w:rsid w:val="00BD7C4D"/>
    <w:rsid w:val="00BE1858"/>
    <w:rsid w:val="00BE2CD0"/>
    <w:rsid w:val="00BE3BC4"/>
    <w:rsid w:val="00BE5C54"/>
    <w:rsid w:val="00BF064B"/>
    <w:rsid w:val="00BF333C"/>
    <w:rsid w:val="00BF4421"/>
    <w:rsid w:val="00BF6690"/>
    <w:rsid w:val="00BF6769"/>
    <w:rsid w:val="00BF77A2"/>
    <w:rsid w:val="00C0179A"/>
    <w:rsid w:val="00C027AD"/>
    <w:rsid w:val="00C04CD3"/>
    <w:rsid w:val="00C05A05"/>
    <w:rsid w:val="00C12F5B"/>
    <w:rsid w:val="00C138CC"/>
    <w:rsid w:val="00C13E2F"/>
    <w:rsid w:val="00C20D12"/>
    <w:rsid w:val="00C212E1"/>
    <w:rsid w:val="00C25A48"/>
    <w:rsid w:val="00C334F5"/>
    <w:rsid w:val="00C34F43"/>
    <w:rsid w:val="00C40FCE"/>
    <w:rsid w:val="00C4236D"/>
    <w:rsid w:val="00C424F7"/>
    <w:rsid w:val="00C432CB"/>
    <w:rsid w:val="00C43585"/>
    <w:rsid w:val="00C43821"/>
    <w:rsid w:val="00C46904"/>
    <w:rsid w:val="00C46ED4"/>
    <w:rsid w:val="00C501F4"/>
    <w:rsid w:val="00C508E1"/>
    <w:rsid w:val="00C522C2"/>
    <w:rsid w:val="00C54625"/>
    <w:rsid w:val="00C56E8E"/>
    <w:rsid w:val="00C57EA5"/>
    <w:rsid w:val="00C60BA6"/>
    <w:rsid w:val="00C60C99"/>
    <w:rsid w:val="00C61F1C"/>
    <w:rsid w:val="00C64888"/>
    <w:rsid w:val="00C65150"/>
    <w:rsid w:val="00C65A0A"/>
    <w:rsid w:val="00C67F56"/>
    <w:rsid w:val="00C7177E"/>
    <w:rsid w:val="00C71F3F"/>
    <w:rsid w:val="00C72E59"/>
    <w:rsid w:val="00C77A1F"/>
    <w:rsid w:val="00C8280B"/>
    <w:rsid w:val="00C845E7"/>
    <w:rsid w:val="00C84860"/>
    <w:rsid w:val="00C86A8E"/>
    <w:rsid w:val="00C86EFC"/>
    <w:rsid w:val="00C87CA1"/>
    <w:rsid w:val="00C90423"/>
    <w:rsid w:val="00C907CE"/>
    <w:rsid w:val="00C90BF8"/>
    <w:rsid w:val="00C90C1B"/>
    <w:rsid w:val="00C91846"/>
    <w:rsid w:val="00C91B8A"/>
    <w:rsid w:val="00C936B1"/>
    <w:rsid w:val="00CA2D0E"/>
    <w:rsid w:val="00CA346F"/>
    <w:rsid w:val="00CA69AD"/>
    <w:rsid w:val="00CA6B0E"/>
    <w:rsid w:val="00CA7BF4"/>
    <w:rsid w:val="00CB0482"/>
    <w:rsid w:val="00CB1AEA"/>
    <w:rsid w:val="00CB30CB"/>
    <w:rsid w:val="00CB41CF"/>
    <w:rsid w:val="00CB447E"/>
    <w:rsid w:val="00CB5B98"/>
    <w:rsid w:val="00CB7F1A"/>
    <w:rsid w:val="00CB7FB5"/>
    <w:rsid w:val="00CC20A0"/>
    <w:rsid w:val="00CC452C"/>
    <w:rsid w:val="00CC71B1"/>
    <w:rsid w:val="00CD057B"/>
    <w:rsid w:val="00CD0A24"/>
    <w:rsid w:val="00CD23AB"/>
    <w:rsid w:val="00CD2ECE"/>
    <w:rsid w:val="00CD3C67"/>
    <w:rsid w:val="00CD61F7"/>
    <w:rsid w:val="00CD6916"/>
    <w:rsid w:val="00CE05B8"/>
    <w:rsid w:val="00CE2433"/>
    <w:rsid w:val="00CE319E"/>
    <w:rsid w:val="00CE497A"/>
    <w:rsid w:val="00CE50E9"/>
    <w:rsid w:val="00CE623A"/>
    <w:rsid w:val="00CE64CD"/>
    <w:rsid w:val="00CE796F"/>
    <w:rsid w:val="00D01957"/>
    <w:rsid w:val="00D03E1E"/>
    <w:rsid w:val="00D04D86"/>
    <w:rsid w:val="00D070C8"/>
    <w:rsid w:val="00D07261"/>
    <w:rsid w:val="00D07371"/>
    <w:rsid w:val="00D10ECE"/>
    <w:rsid w:val="00D139BB"/>
    <w:rsid w:val="00D14057"/>
    <w:rsid w:val="00D16C99"/>
    <w:rsid w:val="00D17103"/>
    <w:rsid w:val="00D17243"/>
    <w:rsid w:val="00D1762F"/>
    <w:rsid w:val="00D21AB5"/>
    <w:rsid w:val="00D22AC8"/>
    <w:rsid w:val="00D23AB3"/>
    <w:rsid w:val="00D25ADD"/>
    <w:rsid w:val="00D2620B"/>
    <w:rsid w:val="00D27E19"/>
    <w:rsid w:val="00D32665"/>
    <w:rsid w:val="00D3430A"/>
    <w:rsid w:val="00D34B87"/>
    <w:rsid w:val="00D422C3"/>
    <w:rsid w:val="00D42C78"/>
    <w:rsid w:val="00D4425E"/>
    <w:rsid w:val="00D51A87"/>
    <w:rsid w:val="00D52537"/>
    <w:rsid w:val="00D578F2"/>
    <w:rsid w:val="00D60C94"/>
    <w:rsid w:val="00D61F9D"/>
    <w:rsid w:val="00D62E69"/>
    <w:rsid w:val="00D64C32"/>
    <w:rsid w:val="00D66576"/>
    <w:rsid w:val="00D66861"/>
    <w:rsid w:val="00D66A92"/>
    <w:rsid w:val="00D6793F"/>
    <w:rsid w:val="00D70C0E"/>
    <w:rsid w:val="00D72804"/>
    <w:rsid w:val="00D72D8C"/>
    <w:rsid w:val="00D81486"/>
    <w:rsid w:val="00D8183B"/>
    <w:rsid w:val="00D822B5"/>
    <w:rsid w:val="00D83064"/>
    <w:rsid w:val="00D8338F"/>
    <w:rsid w:val="00D83A50"/>
    <w:rsid w:val="00D83B7F"/>
    <w:rsid w:val="00D8434A"/>
    <w:rsid w:val="00D84938"/>
    <w:rsid w:val="00D90250"/>
    <w:rsid w:val="00D93457"/>
    <w:rsid w:val="00D93FEE"/>
    <w:rsid w:val="00D94635"/>
    <w:rsid w:val="00D94665"/>
    <w:rsid w:val="00D96D04"/>
    <w:rsid w:val="00DA1D00"/>
    <w:rsid w:val="00DA2DCF"/>
    <w:rsid w:val="00DA6776"/>
    <w:rsid w:val="00DA73DF"/>
    <w:rsid w:val="00DA7BB9"/>
    <w:rsid w:val="00DB2085"/>
    <w:rsid w:val="00DB3C4C"/>
    <w:rsid w:val="00DB73D4"/>
    <w:rsid w:val="00DC0318"/>
    <w:rsid w:val="00DC10D2"/>
    <w:rsid w:val="00DC4B3D"/>
    <w:rsid w:val="00DC4BE9"/>
    <w:rsid w:val="00DC7687"/>
    <w:rsid w:val="00DC791E"/>
    <w:rsid w:val="00DC7DEF"/>
    <w:rsid w:val="00DD15DC"/>
    <w:rsid w:val="00DD2184"/>
    <w:rsid w:val="00DD3C6E"/>
    <w:rsid w:val="00DD6576"/>
    <w:rsid w:val="00DD7B29"/>
    <w:rsid w:val="00DE0BFF"/>
    <w:rsid w:val="00DE20C6"/>
    <w:rsid w:val="00DE276A"/>
    <w:rsid w:val="00DE306F"/>
    <w:rsid w:val="00DE36A9"/>
    <w:rsid w:val="00DF128B"/>
    <w:rsid w:val="00DF1AF9"/>
    <w:rsid w:val="00DF1B1B"/>
    <w:rsid w:val="00DF2099"/>
    <w:rsid w:val="00DF2A24"/>
    <w:rsid w:val="00DF3610"/>
    <w:rsid w:val="00DF382F"/>
    <w:rsid w:val="00DF5E25"/>
    <w:rsid w:val="00DF6138"/>
    <w:rsid w:val="00DF62AC"/>
    <w:rsid w:val="00DF76F0"/>
    <w:rsid w:val="00DF7B97"/>
    <w:rsid w:val="00E038BF"/>
    <w:rsid w:val="00E04333"/>
    <w:rsid w:val="00E05612"/>
    <w:rsid w:val="00E06AF7"/>
    <w:rsid w:val="00E06F33"/>
    <w:rsid w:val="00E07358"/>
    <w:rsid w:val="00E10D0B"/>
    <w:rsid w:val="00E11129"/>
    <w:rsid w:val="00E12745"/>
    <w:rsid w:val="00E12F8D"/>
    <w:rsid w:val="00E141B2"/>
    <w:rsid w:val="00E20D8D"/>
    <w:rsid w:val="00E20E03"/>
    <w:rsid w:val="00E2122B"/>
    <w:rsid w:val="00E222B0"/>
    <w:rsid w:val="00E22FEF"/>
    <w:rsid w:val="00E26E51"/>
    <w:rsid w:val="00E3048B"/>
    <w:rsid w:val="00E307A0"/>
    <w:rsid w:val="00E3183A"/>
    <w:rsid w:val="00E34591"/>
    <w:rsid w:val="00E35622"/>
    <w:rsid w:val="00E35CF3"/>
    <w:rsid w:val="00E3618F"/>
    <w:rsid w:val="00E36F05"/>
    <w:rsid w:val="00E36FD4"/>
    <w:rsid w:val="00E3742E"/>
    <w:rsid w:val="00E41260"/>
    <w:rsid w:val="00E4192F"/>
    <w:rsid w:val="00E424D0"/>
    <w:rsid w:val="00E426AD"/>
    <w:rsid w:val="00E42D86"/>
    <w:rsid w:val="00E45E8D"/>
    <w:rsid w:val="00E46212"/>
    <w:rsid w:val="00E52E93"/>
    <w:rsid w:val="00E56C52"/>
    <w:rsid w:val="00E57900"/>
    <w:rsid w:val="00E60CA7"/>
    <w:rsid w:val="00E640D1"/>
    <w:rsid w:val="00E66991"/>
    <w:rsid w:val="00E67CE4"/>
    <w:rsid w:val="00E71DFD"/>
    <w:rsid w:val="00E74729"/>
    <w:rsid w:val="00E75286"/>
    <w:rsid w:val="00E7557B"/>
    <w:rsid w:val="00E757B6"/>
    <w:rsid w:val="00E773C4"/>
    <w:rsid w:val="00E842B9"/>
    <w:rsid w:val="00E84DFC"/>
    <w:rsid w:val="00E86040"/>
    <w:rsid w:val="00E8640D"/>
    <w:rsid w:val="00E877F2"/>
    <w:rsid w:val="00E87D88"/>
    <w:rsid w:val="00E905E9"/>
    <w:rsid w:val="00E90E4F"/>
    <w:rsid w:val="00E93C62"/>
    <w:rsid w:val="00E956DA"/>
    <w:rsid w:val="00E96710"/>
    <w:rsid w:val="00EA006C"/>
    <w:rsid w:val="00EA012C"/>
    <w:rsid w:val="00EA1D17"/>
    <w:rsid w:val="00EA2FCC"/>
    <w:rsid w:val="00EA57BF"/>
    <w:rsid w:val="00EA76A1"/>
    <w:rsid w:val="00EA7D01"/>
    <w:rsid w:val="00EB0502"/>
    <w:rsid w:val="00EB0B55"/>
    <w:rsid w:val="00EB164F"/>
    <w:rsid w:val="00EB1C1A"/>
    <w:rsid w:val="00EB403D"/>
    <w:rsid w:val="00EB4470"/>
    <w:rsid w:val="00EB49DA"/>
    <w:rsid w:val="00EB6771"/>
    <w:rsid w:val="00EB745F"/>
    <w:rsid w:val="00EC2AFE"/>
    <w:rsid w:val="00EC2B36"/>
    <w:rsid w:val="00EC37E4"/>
    <w:rsid w:val="00EC3D16"/>
    <w:rsid w:val="00EC3D8C"/>
    <w:rsid w:val="00EC6A6D"/>
    <w:rsid w:val="00EC7C7B"/>
    <w:rsid w:val="00ED0B66"/>
    <w:rsid w:val="00ED52FD"/>
    <w:rsid w:val="00ED6283"/>
    <w:rsid w:val="00ED7A26"/>
    <w:rsid w:val="00EE108E"/>
    <w:rsid w:val="00EE1262"/>
    <w:rsid w:val="00EE15DA"/>
    <w:rsid w:val="00EE24D8"/>
    <w:rsid w:val="00EE3026"/>
    <w:rsid w:val="00EE48A5"/>
    <w:rsid w:val="00EE491B"/>
    <w:rsid w:val="00EF216A"/>
    <w:rsid w:val="00EF2974"/>
    <w:rsid w:val="00EF2A63"/>
    <w:rsid w:val="00EF5722"/>
    <w:rsid w:val="00EF5AAA"/>
    <w:rsid w:val="00F013DC"/>
    <w:rsid w:val="00F020BB"/>
    <w:rsid w:val="00F040A0"/>
    <w:rsid w:val="00F04567"/>
    <w:rsid w:val="00F046F2"/>
    <w:rsid w:val="00F04A5C"/>
    <w:rsid w:val="00F07CFB"/>
    <w:rsid w:val="00F10673"/>
    <w:rsid w:val="00F13893"/>
    <w:rsid w:val="00F142C7"/>
    <w:rsid w:val="00F1484D"/>
    <w:rsid w:val="00F14FEC"/>
    <w:rsid w:val="00F1574A"/>
    <w:rsid w:val="00F15CF4"/>
    <w:rsid w:val="00F15E6A"/>
    <w:rsid w:val="00F20652"/>
    <w:rsid w:val="00F21E80"/>
    <w:rsid w:val="00F23D25"/>
    <w:rsid w:val="00F23E01"/>
    <w:rsid w:val="00F24039"/>
    <w:rsid w:val="00F24C36"/>
    <w:rsid w:val="00F25E58"/>
    <w:rsid w:val="00F26ED1"/>
    <w:rsid w:val="00F308A0"/>
    <w:rsid w:val="00F309F9"/>
    <w:rsid w:val="00F33E1F"/>
    <w:rsid w:val="00F35126"/>
    <w:rsid w:val="00F354AB"/>
    <w:rsid w:val="00F35F59"/>
    <w:rsid w:val="00F42741"/>
    <w:rsid w:val="00F45144"/>
    <w:rsid w:val="00F4615D"/>
    <w:rsid w:val="00F4635E"/>
    <w:rsid w:val="00F469F4"/>
    <w:rsid w:val="00F46D97"/>
    <w:rsid w:val="00F47290"/>
    <w:rsid w:val="00F50330"/>
    <w:rsid w:val="00F5059B"/>
    <w:rsid w:val="00F508B5"/>
    <w:rsid w:val="00F5160B"/>
    <w:rsid w:val="00F51CE1"/>
    <w:rsid w:val="00F531D7"/>
    <w:rsid w:val="00F531DA"/>
    <w:rsid w:val="00F55F31"/>
    <w:rsid w:val="00F56135"/>
    <w:rsid w:val="00F56707"/>
    <w:rsid w:val="00F60CD6"/>
    <w:rsid w:val="00F60EC1"/>
    <w:rsid w:val="00F61D34"/>
    <w:rsid w:val="00F62856"/>
    <w:rsid w:val="00F66BCE"/>
    <w:rsid w:val="00F66ED7"/>
    <w:rsid w:val="00F67E40"/>
    <w:rsid w:val="00F72101"/>
    <w:rsid w:val="00F72FEF"/>
    <w:rsid w:val="00F757E7"/>
    <w:rsid w:val="00F75BB5"/>
    <w:rsid w:val="00F77FDD"/>
    <w:rsid w:val="00F81B37"/>
    <w:rsid w:val="00F82099"/>
    <w:rsid w:val="00F82501"/>
    <w:rsid w:val="00F82CAB"/>
    <w:rsid w:val="00F82EE8"/>
    <w:rsid w:val="00F82F01"/>
    <w:rsid w:val="00F84A88"/>
    <w:rsid w:val="00F86670"/>
    <w:rsid w:val="00F86CA4"/>
    <w:rsid w:val="00F86E69"/>
    <w:rsid w:val="00F8713E"/>
    <w:rsid w:val="00F92493"/>
    <w:rsid w:val="00F92F39"/>
    <w:rsid w:val="00F940B7"/>
    <w:rsid w:val="00F95EC5"/>
    <w:rsid w:val="00F9680F"/>
    <w:rsid w:val="00FA06A7"/>
    <w:rsid w:val="00FA126F"/>
    <w:rsid w:val="00FA37A7"/>
    <w:rsid w:val="00FA4DC0"/>
    <w:rsid w:val="00FA576D"/>
    <w:rsid w:val="00FB025D"/>
    <w:rsid w:val="00FB1995"/>
    <w:rsid w:val="00FB314D"/>
    <w:rsid w:val="00FB6A41"/>
    <w:rsid w:val="00FC0E87"/>
    <w:rsid w:val="00FC235F"/>
    <w:rsid w:val="00FC3B4F"/>
    <w:rsid w:val="00FC450C"/>
    <w:rsid w:val="00FC590E"/>
    <w:rsid w:val="00FC5A31"/>
    <w:rsid w:val="00FC5AD8"/>
    <w:rsid w:val="00FC5AFF"/>
    <w:rsid w:val="00FC7F8B"/>
    <w:rsid w:val="00FD1308"/>
    <w:rsid w:val="00FD1672"/>
    <w:rsid w:val="00FD32CA"/>
    <w:rsid w:val="00FD4A57"/>
    <w:rsid w:val="00FD4EF2"/>
    <w:rsid w:val="00FD5F20"/>
    <w:rsid w:val="00FD602A"/>
    <w:rsid w:val="00FD69D7"/>
    <w:rsid w:val="00FE0155"/>
    <w:rsid w:val="00FE0A01"/>
    <w:rsid w:val="00FE108A"/>
    <w:rsid w:val="00FE29C4"/>
    <w:rsid w:val="00FE37A8"/>
    <w:rsid w:val="00FE3ADA"/>
    <w:rsid w:val="00FE41D9"/>
    <w:rsid w:val="00FE4273"/>
    <w:rsid w:val="00FE5F40"/>
    <w:rsid w:val="00FE5F8F"/>
    <w:rsid w:val="00FE64AF"/>
    <w:rsid w:val="00FE7A13"/>
    <w:rsid w:val="00FF1790"/>
    <w:rsid w:val="00FF4F91"/>
    <w:rsid w:val="00FF63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o:shapelayout v:ext="edit">
      <o:idmap v:ext="edit" data="2"/>
    </o:shapelayout>
  </w:shapeDefaults>
  <w:decimalSymbol w:val="."/>
  <w:listSeparator w:val=","/>
  <w14:docId w14:val="1A0C0099"/>
  <w15:docId w15:val="{274BF648-710E-430A-8027-5547B4FDF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29" w:unhideWhenUsed="1"/>
    <w:lsdException w:name="page number" w:semiHidden="1" w:uiPriority="29"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59"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0"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3D8C"/>
    <w:pPr>
      <w:spacing w:after="200" w:line="240" w:lineRule="exact"/>
    </w:pPr>
    <w:rPr>
      <w:rFonts w:ascii="Arial" w:hAnsi="Arial" w:cstheme="minorBidi"/>
      <w:lang w:eastAsia="en-US"/>
    </w:rPr>
  </w:style>
  <w:style w:type="paragraph" w:styleId="Heading1">
    <w:name w:val="heading 1"/>
    <w:aliases w:val="UCI Header 1"/>
    <w:next w:val="PARAGRAPH"/>
    <w:link w:val="Heading1Char"/>
    <w:qFormat/>
    <w:rsid w:val="00EC3D8C"/>
    <w:pPr>
      <w:keepNext/>
      <w:numPr>
        <w:numId w:val="87"/>
      </w:numPr>
      <w:suppressAutoHyphens/>
      <w:spacing w:before="200" w:after="200" w:line="260" w:lineRule="exact"/>
      <w:outlineLvl w:val="0"/>
    </w:pPr>
    <w:rPr>
      <w:rFonts w:ascii="Arial" w:hAnsi="Arial" w:cs="Arial"/>
      <w:b/>
      <w:bCs/>
      <w:spacing w:val="8"/>
      <w:sz w:val="22"/>
      <w:szCs w:val="22"/>
      <w:lang w:eastAsia="zh-CN"/>
    </w:rPr>
  </w:style>
  <w:style w:type="paragraph" w:styleId="Heading2">
    <w:name w:val="heading 2"/>
    <w:aliases w:val="title 2,h2,Flowe rapport,H21,H22,H23,MP Heading 2,Subheading,H2-Heading 2,Header 2,l2,Header2,list2,PR CTEP2,2 headline,h,Heading 1A,H2-Sec. Head,A,Sub-Head1,A.B.C.,Level I for #'s,hoofd 2,Heading2-bio,Career Exp.,h2 main heading,B Sub/Bold"/>
    <w:basedOn w:val="Heading1"/>
    <w:next w:val="PARAGRAPH"/>
    <w:link w:val="Heading2Char"/>
    <w:qFormat/>
    <w:rsid w:val="00EC3D8C"/>
    <w:pPr>
      <w:numPr>
        <w:ilvl w:val="1"/>
      </w:numPr>
      <w:spacing w:before="100" w:after="100" w:line="240" w:lineRule="exact"/>
      <w:outlineLvl w:val="1"/>
    </w:pPr>
    <w:rPr>
      <w:sz w:val="20"/>
      <w:szCs w:val="20"/>
    </w:rPr>
  </w:style>
  <w:style w:type="paragraph" w:styleId="Heading3">
    <w:name w:val="heading 3"/>
    <w:aliases w:val="h3,Kop 3 Flowe rapport,Heading heading 2,H3-Heading 3,l3.3,l3,list 3,3 bullet,PR CTEP3,PR CTEP31,PR CTEP32,PR CTEP33,PR CTEP34,PR CTEP311,PR CTEP35,PR CTEP312,PR CTEP321,PR CTEP331,PR CTEP341,PR CTEP36,PR CTEP313,PR CTEP322,PR CTEP332"/>
    <w:basedOn w:val="Heading2"/>
    <w:next w:val="PARAGRAPH"/>
    <w:link w:val="Heading3Char"/>
    <w:qFormat/>
    <w:rsid w:val="00EC3D8C"/>
    <w:pPr>
      <w:numPr>
        <w:ilvl w:val="2"/>
      </w:numPr>
      <w:outlineLvl w:val="2"/>
    </w:pPr>
  </w:style>
  <w:style w:type="paragraph" w:styleId="Heading4">
    <w:name w:val="heading 4"/>
    <w:aliases w:val="h4,l4,l41,H41,4,H4-Heading 4"/>
    <w:basedOn w:val="Heading3"/>
    <w:next w:val="PARAGRAPH"/>
    <w:link w:val="Heading4Char"/>
    <w:qFormat/>
    <w:rsid w:val="00EC3D8C"/>
    <w:pPr>
      <w:numPr>
        <w:ilvl w:val="3"/>
      </w:numPr>
      <w:outlineLvl w:val="3"/>
    </w:pPr>
  </w:style>
  <w:style w:type="paragraph" w:styleId="Heading5">
    <w:name w:val="heading 5"/>
    <w:aliases w:val="h5,Title 1,Sub-Sub-subheading,BT L1,Block Label"/>
    <w:basedOn w:val="Heading4"/>
    <w:next w:val="PARAGRAPH"/>
    <w:link w:val="Heading5Char"/>
    <w:qFormat/>
    <w:rsid w:val="00EC3D8C"/>
    <w:pPr>
      <w:numPr>
        <w:ilvl w:val="4"/>
      </w:numPr>
      <w:outlineLvl w:val="4"/>
    </w:pPr>
  </w:style>
  <w:style w:type="paragraph" w:styleId="Heading6">
    <w:name w:val="heading 6"/>
    <w:aliases w:val="h6"/>
    <w:basedOn w:val="Heading5"/>
    <w:next w:val="PARAGRAPH"/>
    <w:link w:val="Heading6Char"/>
    <w:qFormat/>
    <w:rsid w:val="00EC3D8C"/>
    <w:pPr>
      <w:numPr>
        <w:ilvl w:val="5"/>
      </w:numPr>
      <w:outlineLvl w:val="5"/>
    </w:pPr>
  </w:style>
  <w:style w:type="paragraph" w:styleId="Heading7">
    <w:name w:val="heading 7"/>
    <w:aliases w:val="Heading7"/>
    <w:basedOn w:val="Heading6"/>
    <w:next w:val="PARAGRAPH"/>
    <w:link w:val="Heading7Char"/>
    <w:uiPriority w:val="99"/>
    <w:qFormat/>
    <w:rsid w:val="00EC3D8C"/>
    <w:pPr>
      <w:numPr>
        <w:ilvl w:val="6"/>
      </w:numPr>
      <w:outlineLvl w:val="6"/>
    </w:pPr>
  </w:style>
  <w:style w:type="paragraph" w:styleId="Heading8">
    <w:name w:val="heading 8"/>
    <w:aliases w:val="Heading8"/>
    <w:basedOn w:val="Heading7"/>
    <w:next w:val="PARAGRAPH"/>
    <w:link w:val="Heading8Char"/>
    <w:uiPriority w:val="99"/>
    <w:qFormat/>
    <w:rsid w:val="00EC3D8C"/>
    <w:pPr>
      <w:numPr>
        <w:ilvl w:val="7"/>
      </w:numPr>
      <w:outlineLvl w:val="7"/>
    </w:pPr>
  </w:style>
  <w:style w:type="paragraph" w:styleId="Heading9">
    <w:name w:val="heading 9"/>
    <w:aliases w:val="Heading9"/>
    <w:basedOn w:val="Heading8"/>
    <w:next w:val="PARAGRAPH"/>
    <w:link w:val="Heading9Char"/>
    <w:uiPriority w:val="99"/>
    <w:qFormat/>
    <w:rsid w:val="00EC3D8C"/>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TableCell">
    <w:name w:val="CODE-TableCell"/>
    <w:basedOn w:val="CODE"/>
    <w:qFormat/>
    <w:rsid w:val="00EC3D8C"/>
    <w:rPr>
      <w:sz w:val="16"/>
    </w:rPr>
  </w:style>
  <w:style w:type="paragraph" w:customStyle="1" w:styleId="PARAGRAPH">
    <w:name w:val="PARAGRAPH"/>
    <w:link w:val="PARAGRAPHChar"/>
    <w:uiPriority w:val="99"/>
    <w:qFormat/>
    <w:rsid w:val="00EC3D8C"/>
    <w:pPr>
      <w:snapToGrid w:val="0"/>
      <w:spacing w:before="100" w:after="200" w:line="240" w:lineRule="exact"/>
      <w:jc w:val="both"/>
    </w:pPr>
    <w:rPr>
      <w:rFonts w:ascii="Arial" w:hAnsi="Arial" w:cs="Arial"/>
      <w:spacing w:val="8"/>
      <w:lang w:eastAsia="zh-CN"/>
    </w:rPr>
  </w:style>
  <w:style w:type="paragraph" w:customStyle="1" w:styleId="FIGURE-title">
    <w:name w:val="FIGURE-title"/>
    <w:basedOn w:val="Normal"/>
    <w:next w:val="PARAGRAPH"/>
    <w:uiPriority w:val="99"/>
    <w:qFormat/>
    <w:rsid w:val="00EC3D8C"/>
    <w:pPr>
      <w:snapToGrid w:val="0"/>
      <w:spacing w:before="100"/>
      <w:jc w:val="center"/>
    </w:pPr>
    <w:rPr>
      <w:rFonts w:ascii="Arial Bold" w:hAnsi="Arial Bold"/>
      <w:b/>
      <w:bCs/>
      <w:spacing w:val="8"/>
    </w:rPr>
  </w:style>
  <w:style w:type="paragraph" w:styleId="Header">
    <w:name w:val="header"/>
    <w:basedOn w:val="Normal"/>
    <w:link w:val="HeaderChar"/>
    <w:uiPriority w:val="99"/>
    <w:rsid w:val="00EC3D8C"/>
    <w:pPr>
      <w:tabs>
        <w:tab w:val="center" w:pos="4536"/>
        <w:tab w:val="right" w:pos="9072"/>
      </w:tabs>
      <w:snapToGrid w:val="0"/>
      <w:spacing w:after="0"/>
    </w:pPr>
  </w:style>
  <w:style w:type="character" w:customStyle="1" w:styleId="HeaderChar">
    <w:name w:val="Header Char"/>
    <w:basedOn w:val="DefaultParagraphFont"/>
    <w:link w:val="Header"/>
    <w:uiPriority w:val="99"/>
    <w:rsid w:val="00EC3D8C"/>
    <w:rPr>
      <w:rFonts w:ascii="Arial" w:hAnsi="Arial" w:cstheme="minorBidi"/>
      <w:lang w:eastAsia="en-US"/>
    </w:rPr>
  </w:style>
  <w:style w:type="character" w:customStyle="1" w:styleId="Heading1Char">
    <w:name w:val="Heading 1 Char"/>
    <w:aliases w:val="UCI Header 1 Char"/>
    <w:basedOn w:val="DefaultParagraphFont"/>
    <w:link w:val="Heading1"/>
    <w:rsid w:val="00EC3D8C"/>
    <w:rPr>
      <w:rFonts w:ascii="Arial" w:hAnsi="Arial" w:cs="Arial"/>
      <w:b/>
      <w:bCs/>
      <w:spacing w:val="8"/>
      <w:sz w:val="22"/>
      <w:szCs w:val="22"/>
      <w:lang w:eastAsia="zh-CN"/>
    </w:rPr>
  </w:style>
  <w:style w:type="paragraph" w:customStyle="1" w:styleId="NOTE">
    <w:name w:val="NOTE"/>
    <w:basedOn w:val="Normal"/>
    <w:next w:val="PARAGRAPH"/>
    <w:uiPriority w:val="99"/>
    <w:qFormat/>
    <w:rsid w:val="00EC3D8C"/>
    <w:pPr>
      <w:snapToGrid w:val="0"/>
      <w:spacing w:before="100" w:after="100" w:line="200" w:lineRule="exact"/>
      <w:jc w:val="both"/>
    </w:pPr>
    <w:rPr>
      <w:spacing w:val="8"/>
      <w:sz w:val="16"/>
      <w:szCs w:val="16"/>
    </w:rPr>
  </w:style>
  <w:style w:type="character" w:styleId="CommentReference">
    <w:name w:val="annotation reference"/>
    <w:semiHidden/>
    <w:rsid w:val="00EC3D8C"/>
    <w:rPr>
      <w:sz w:val="16"/>
      <w:szCs w:val="16"/>
    </w:rPr>
  </w:style>
  <w:style w:type="paragraph" w:styleId="List">
    <w:name w:val="List"/>
    <w:aliases w:val="CONTINUE"/>
    <w:basedOn w:val="Normal"/>
    <w:uiPriority w:val="99"/>
    <w:qFormat/>
    <w:rsid w:val="00EC3D8C"/>
    <w:pPr>
      <w:tabs>
        <w:tab w:val="left" w:pos="340"/>
      </w:tabs>
      <w:snapToGrid w:val="0"/>
      <w:spacing w:after="100"/>
      <w:ind w:left="340" w:hanging="340"/>
    </w:pPr>
    <w:rPr>
      <w:spacing w:val="8"/>
    </w:rPr>
  </w:style>
  <w:style w:type="paragraph" w:customStyle="1" w:styleId="NumberedPARAlevel4">
    <w:name w:val="Numbered PARA (level 4)"/>
    <w:basedOn w:val="Heading4"/>
    <w:uiPriority w:val="99"/>
    <w:qFormat/>
    <w:rsid w:val="00EC3D8C"/>
    <w:pPr>
      <w:keepNext w:val="0"/>
      <w:ind w:left="0" w:firstLine="0"/>
      <w:jc w:val="both"/>
    </w:pPr>
    <w:rPr>
      <w:b w:val="0"/>
    </w:rPr>
  </w:style>
  <w:style w:type="paragraph" w:styleId="Footer">
    <w:name w:val="footer"/>
    <w:basedOn w:val="Header"/>
    <w:link w:val="FooterChar"/>
    <w:uiPriority w:val="99"/>
    <w:rsid w:val="00EC3D8C"/>
  </w:style>
  <w:style w:type="paragraph" w:customStyle="1" w:styleId="TABLE-title">
    <w:name w:val="TABLE-title"/>
    <w:basedOn w:val="PARAGRAPH"/>
    <w:next w:val="PARAGRAPH"/>
    <w:uiPriority w:val="99"/>
    <w:qFormat/>
    <w:rsid w:val="00EC3D8C"/>
    <w:pPr>
      <w:keepNext/>
      <w:jc w:val="center"/>
    </w:pPr>
    <w:rPr>
      <w:rFonts w:ascii="Arial Bold" w:hAnsi="Arial Bold"/>
      <w:b/>
      <w:bCs/>
    </w:rPr>
  </w:style>
  <w:style w:type="character" w:customStyle="1" w:styleId="FooterChar">
    <w:name w:val="Footer Char"/>
    <w:basedOn w:val="DefaultParagraphFont"/>
    <w:link w:val="Footer"/>
    <w:uiPriority w:val="99"/>
    <w:rsid w:val="00EC3D8C"/>
    <w:rPr>
      <w:rFonts w:ascii="Arial" w:hAnsi="Arial" w:cstheme="minorBidi"/>
      <w:lang w:eastAsia="en-US"/>
    </w:rPr>
  </w:style>
  <w:style w:type="character" w:styleId="FootnoteReference">
    <w:name w:val="footnote reference"/>
    <w:aliases w:val="Appel note de bas de p"/>
    <w:rsid w:val="00EC3D8C"/>
    <w:rPr>
      <w:rFonts w:ascii="Arial" w:hAnsi="Arial"/>
      <w:position w:val="6"/>
      <w:sz w:val="16"/>
      <w:szCs w:val="16"/>
      <w:vertAlign w:val="baseline"/>
    </w:rPr>
  </w:style>
  <w:style w:type="paragraph" w:styleId="TOC1">
    <w:name w:val="toc 1"/>
    <w:aliases w:val="Заголовок1б"/>
    <w:basedOn w:val="Normal"/>
    <w:uiPriority w:val="39"/>
    <w:rsid w:val="00EC3D8C"/>
    <w:pPr>
      <w:tabs>
        <w:tab w:val="left" w:pos="454"/>
        <w:tab w:val="right" w:leader="dot" w:pos="9070"/>
      </w:tabs>
      <w:suppressAutoHyphens/>
      <w:snapToGrid w:val="0"/>
      <w:spacing w:after="100" w:line="240" w:lineRule="auto"/>
      <w:ind w:left="454" w:right="680" w:hanging="454"/>
    </w:pPr>
    <w:rPr>
      <w:noProof/>
      <w:spacing w:val="8"/>
    </w:rPr>
  </w:style>
  <w:style w:type="paragraph" w:styleId="TOC2">
    <w:name w:val="toc 2"/>
    <w:basedOn w:val="TOC1"/>
    <w:uiPriority w:val="39"/>
    <w:rsid w:val="00EC3D8C"/>
    <w:pPr>
      <w:tabs>
        <w:tab w:val="clear" w:pos="454"/>
        <w:tab w:val="left" w:pos="993"/>
      </w:tabs>
      <w:spacing w:after="60"/>
      <w:ind w:left="993" w:hanging="709"/>
    </w:pPr>
  </w:style>
  <w:style w:type="paragraph" w:styleId="TOC3">
    <w:name w:val="toc 3"/>
    <w:basedOn w:val="TOC2"/>
    <w:uiPriority w:val="39"/>
    <w:rsid w:val="00EC3D8C"/>
    <w:pPr>
      <w:tabs>
        <w:tab w:val="clear" w:pos="993"/>
        <w:tab w:val="left" w:pos="1560"/>
      </w:tabs>
      <w:ind w:left="1446" w:hanging="992"/>
    </w:pPr>
  </w:style>
  <w:style w:type="paragraph" w:styleId="TOC4">
    <w:name w:val="toc 4"/>
    <w:basedOn w:val="TOC3"/>
    <w:uiPriority w:val="39"/>
    <w:rsid w:val="00EC3D8C"/>
    <w:pPr>
      <w:tabs>
        <w:tab w:val="left" w:pos="2608"/>
      </w:tabs>
      <w:ind w:left="2608" w:hanging="907"/>
    </w:pPr>
  </w:style>
  <w:style w:type="paragraph" w:styleId="TOC5">
    <w:name w:val="toc 5"/>
    <w:basedOn w:val="TOC4"/>
    <w:uiPriority w:val="39"/>
    <w:rsid w:val="00EC3D8C"/>
    <w:pPr>
      <w:tabs>
        <w:tab w:val="clear" w:pos="2608"/>
        <w:tab w:val="left" w:pos="3686"/>
      </w:tabs>
      <w:ind w:left="3685" w:hanging="1077"/>
    </w:pPr>
  </w:style>
  <w:style w:type="paragraph" w:styleId="TOC6">
    <w:name w:val="toc 6"/>
    <w:basedOn w:val="TOC5"/>
    <w:uiPriority w:val="39"/>
    <w:rsid w:val="00EC3D8C"/>
    <w:pPr>
      <w:tabs>
        <w:tab w:val="clear" w:pos="3686"/>
        <w:tab w:val="left" w:pos="4933"/>
      </w:tabs>
      <w:ind w:left="4933" w:hanging="1247"/>
    </w:pPr>
  </w:style>
  <w:style w:type="paragraph" w:styleId="TOC7">
    <w:name w:val="toc 7"/>
    <w:basedOn w:val="TOC1"/>
    <w:uiPriority w:val="39"/>
    <w:rsid w:val="00EC3D8C"/>
    <w:pPr>
      <w:tabs>
        <w:tab w:val="right" w:pos="9070"/>
      </w:tabs>
    </w:pPr>
  </w:style>
  <w:style w:type="paragraph" w:styleId="TOC8">
    <w:name w:val="toc 8"/>
    <w:basedOn w:val="TOC1"/>
    <w:uiPriority w:val="39"/>
    <w:rsid w:val="00EC3D8C"/>
    <w:pPr>
      <w:ind w:left="720" w:hanging="720"/>
    </w:pPr>
  </w:style>
  <w:style w:type="paragraph" w:styleId="TOC9">
    <w:name w:val="toc 9"/>
    <w:basedOn w:val="TOC1"/>
    <w:uiPriority w:val="39"/>
    <w:rsid w:val="00EC3D8C"/>
    <w:pPr>
      <w:ind w:left="720" w:hanging="720"/>
    </w:pPr>
  </w:style>
  <w:style w:type="paragraph" w:customStyle="1" w:styleId="HEADINGNonumber">
    <w:name w:val="HEADING(Nonumber)"/>
    <w:basedOn w:val="PARAGRAPH"/>
    <w:next w:val="PARAGRAPH"/>
    <w:uiPriority w:val="99"/>
    <w:qFormat/>
    <w:rsid w:val="00EC3D8C"/>
    <w:pPr>
      <w:keepNext/>
      <w:suppressAutoHyphens/>
      <w:spacing w:before="0"/>
      <w:jc w:val="center"/>
      <w:outlineLvl w:val="0"/>
    </w:pPr>
    <w:rPr>
      <w:sz w:val="24"/>
    </w:rPr>
  </w:style>
  <w:style w:type="character" w:styleId="PageNumber">
    <w:name w:val="page number"/>
    <w:uiPriority w:val="29"/>
    <w:unhideWhenUsed/>
    <w:rsid w:val="00EC3D8C"/>
    <w:rPr>
      <w:rFonts w:ascii="Arial" w:hAnsi="Arial"/>
      <w:sz w:val="20"/>
      <w:szCs w:val="20"/>
    </w:rPr>
  </w:style>
  <w:style w:type="paragraph" w:customStyle="1" w:styleId="FOREWORD">
    <w:name w:val="FOREWORD"/>
    <w:basedOn w:val="Normal"/>
    <w:link w:val="FOREWORDChar"/>
    <w:uiPriority w:val="99"/>
    <w:rsid w:val="00EC3D8C"/>
    <w:pPr>
      <w:tabs>
        <w:tab w:val="left" w:pos="284"/>
      </w:tabs>
      <w:snapToGrid w:val="0"/>
      <w:spacing w:after="100" w:line="240" w:lineRule="auto"/>
      <w:ind w:left="284" w:hanging="284"/>
      <w:jc w:val="both"/>
    </w:pPr>
    <w:rPr>
      <w:spacing w:val="8"/>
      <w:sz w:val="16"/>
      <w:szCs w:val="16"/>
    </w:rPr>
  </w:style>
  <w:style w:type="paragraph" w:styleId="FootnoteText">
    <w:name w:val="footnote text"/>
    <w:basedOn w:val="Normal"/>
    <w:link w:val="FootnoteTextChar"/>
    <w:uiPriority w:val="99"/>
    <w:rsid w:val="00EC3D8C"/>
    <w:pPr>
      <w:snapToGrid w:val="0"/>
      <w:spacing w:after="100"/>
      <w:ind w:left="284" w:hanging="284"/>
      <w:jc w:val="both"/>
    </w:pPr>
    <w:rPr>
      <w:spacing w:val="8"/>
      <w:sz w:val="16"/>
      <w:szCs w:val="16"/>
    </w:rPr>
  </w:style>
  <w:style w:type="paragraph" w:customStyle="1" w:styleId="TABLE-col-heading">
    <w:name w:val="TABLE-col-heading"/>
    <w:basedOn w:val="PARAGRAPH"/>
    <w:uiPriority w:val="99"/>
    <w:qFormat/>
    <w:rsid w:val="00EC3D8C"/>
    <w:pPr>
      <w:keepNext/>
      <w:spacing w:before="60" w:after="60" w:line="240" w:lineRule="auto"/>
      <w:jc w:val="center"/>
    </w:pPr>
    <w:rPr>
      <w:b/>
      <w:bCs/>
      <w:sz w:val="16"/>
      <w:szCs w:val="16"/>
    </w:rPr>
  </w:style>
  <w:style w:type="paragraph" w:customStyle="1" w:styleId="ANNEXtitle">
    <w:name w:val="ANNEX_title"/>
    <w:basedOn w:val="MAIN-TITLE"/>
    <w:next w:val="ANNEX-heading1"/>
    <w:qFormat/>
    <w:rsid w:val="00EC3D8C"/>
    <w:pPr>
      <w:pageBreakBefore/>
      <w:numPr>
        <w:numId w:val="84"/>
      </w:numPr>
      <w:outlineLvl w:val="0"/>
    </w:pPr>
  </w:style>
  <w:style w:type="paragraph" w:customStyle="1" w:styleId="MAIN-TITLE">
    <w:name w:val="MAIN-TITLE"/>
    <w:basedOn w:val="Normal"/>
    <w:uiPriority w:val="99"/>
    <w:qFormat/>
    <w:rsid w:val="00EC3D8C"/>
    <w:pPr>
      <w:snapToGrid w:val="0"/>
      <w:spacing w:after="0" w:line="280" w:lineRule="exact"/>
      <w:jc w:val="center"/>
    </w:pPr>
    <w:rPr>
      <w:rFonts w:ascii="Arial Bold" w:hAnsi="Arial Bold"/>
      <w:b/>
      <w:bCs/>
      <w:spacing w:val="8"/>
      <w:sz w:val="24"/>
      <w:szCs w:val="24"/>
    </w:rPr>
  </w:style>
  <w:style w:type="paragraph" w:customStyle="1" w:styleId="ANNEX-heading1">
    <w:name w:val="ANNEX-heading1"/>
    <w:basedOn w:val="Heading1"/>
    <w:next w:val="PARAGRAPH"/>
    <w:uiPriority w:val="99"/>
    <w:qFormat/>
    <w:rsid w:val="00EC3D8C"/>
    <w:pPr>
      <w:numPr>
        <w:ilvl w:val="1"/>
        <w:numId w:val="84"/>
      </w:numPr>
      <w:outlineLvl w:val="1"/>
    </w:pPr>
  </w:style>
  <w:style w:type="paragraph" w:customStyle="1" w:styleId="TERM">
    <w:name w:val="TERM"/>
    <w:basedOn w:val="Normal"/>
    <w:next w:val="TERM-definition"/>
    <w:uiPriority w:val="99"/>
    <w:qFormat/>
    <w:rsid w:val="00EC3D8C"/>
    <w:pPr>
      <w:keepNext/>
      <w:snapToGrid w:val="0"/>
      <w:spacing w:after="0"/>
      <w:ind w:left="340" w:hanging="340"/>
    </w:pPr>
    <w:rPr>
      <w:rFonts w:ascii="Arial Bold" w:hAnsi="Arial Bold"/>
      <w:b/>
      <w:bCs/>
      <w:spacing w:val="8"/>
    </w:rPr>
  </w:style>
  <w:style w:type="paragraph" w:customStyle="1" w:styleId="TERM-definition">
    <w:name w:val="TERM-definition"/>
    <w:basedOn w:val="Normal"/>
    <w:next w:val="TERM-number"/>
    <w:uiPriority w:val="99"/>
    <w:qFormat/>
    <w:rsid w:val="00EC3D8C"/>
    <w:pPr>
      <w:snapToGrid w:val="0"/>
      <w:jc w:val="both"/>
    </w:pPr>
    <w:rPr>
      <w:spacing w:val="8"/>
    </w:rPr>
  </w:style>
  <w:style w:type="paragraph" w:customStyle="1" w:styleId="TERM-number">
    <w:name w:val="TERM-number"/>
    <w:basedOn w:val="Heading2"/>
    <w:next w:val="TERM"/>
    <w:uiPriority w:val="99"/>
    <w:qFormat/>
    <w:rsid w:val="00EC3D8C"/>
    <w:pPr>
      <w:spacing w:after="0"/>
      <w:ind w:left="0" w:firstLine="0"/>
      <w:outlineLvl w:val="9"/>
    </w:pPr>
  </w:style>
  <w:style w:type="character" w:customStyle="1" w:styleId="FootnoteTextChar">
    <w:name w:val="Footnote Text Char"/>
    <w:basedOn w:val="DefaultParagraphFont"/>
    <w:link w:val="FootnoteText"/>
    <w:uiPriority w:val="99"/>
    <w:rsid w:val="00EC3D8C"/>
    <w:rPr>
      <w:rFonts w:ascii="Arial" w:hAnsi="Arial" w:cstheme="minorBidi"/>
      <w:spacing w:val="8"/>
      <w:sz w:val="16"/>
      <w:szCs w:val="16"/>
      <w:lang w:eastAsia="en-US"/>
    </w:rPr>
  </w:style>
  <w:style w:type="paragraph" w:styleId="List4">
    <w:name w:val="List 4"/>
    <w:basedOn w:val="List3"/>
    <w:uiPriority w:val="99"/>
    <w:rsid w:val="00EC3D8C"/>
    <w:pPr>
      <w:tabs>
        <w:tab w:val="clear" w:pos="1021"/>
        <w:tab w:val="left" w:pos="1361"/>
      </w:tabs>
      <w:ind w:left="1361"/>
    </w:pPr>
  </w:style>
  <w:style w:type="paragraph" w:styleId="List3">
    <w:name w:val="List 3"/>
    <w:basedOn w:val="List2"/>
    <w:uiPriority w:val="99"/>
    <w:rsid w:val="00EC3D8C"/>
    <w:pPr>
      <w:tabs>
        <w:tab w:val="clear" w:pos="680"/>
        <w:tab w:val="left" w:pos="1021"/>
      </w:tabs>
      <w:ind w:left="1020"/>
    </w:pPr>
  </w:style>
  <w:style w:type="paragraph" w:styleId="ListBullet4">
    <w:name w:val="List Bullet 4"/>
    <w:basedOn w:val="ListBullet3"/>
    <w:uiPriority w:val="99"/>
    <w:rsid w:val="00EC3D8C"/>
    <w:pPr>
      <w:tabs>
        <w:tab w:val="clear" w:pos="1021"/>
        <w:tab w:val="left" w:pos="1361"/>
      </w:tabs>
      <w:ind w:left="1361"/>
    </w:pPr>
  </w:style>
  <w:style w:type="paragraph" w:styleId="ListBullet3">
    <w:name w:val="List Bullet 3"/>
    <w:basedOn w:val="ListBullet2"/>
    <w:uiPriority w:val="99"/>
    <w:rsid w:val="00EC3D8C"/>
    <w:pPr>
      <w:tabs>
        <w:tab w:val="clear" w:pos="680"/>
        <w:tab w:val="left" w:pos="1021"/>
      </w:tabs>
      <w:ind w:left="1020"/>
    </w:pPr>
  </w:style>
  <w:style w:type="paragraph" w:styleId="ListBullet2">
    <w:name w:val="List Bullet 2"/>
    <w:basedOn w:val="ListBullet"/>
    <w:uiPriority w:val="99"/>
    <w:rsid w:val="00EC3D8C"/>
    <w:pPr>
      <w:numPr>
        <w:numId w:val="2"/>
      </w:numPr>
      <w:tabs>
        <w:tab w:val="clear" w:pos="700"/>
        <w:tab w:val="left" w:pos="680"/>
      </w:tabs>
      <w:ind w:left="680" w:hanging="340"/>
    </w:pPr>
  </w:style>
  <w:style w:type="paragraph" w:styleId="ListBullet">
    <w:name w:val="List Bullet"/>
    <w:basedOn w:val="Normal"/>
    <w:uiPriority w:val="99"/>
    <w:qFormat/>
    <w:rsid w:val="00EC3D8C"/>
    <w:pPr>
      <w:numPr>
        <w:numId w:val="3"/>
      </w:numPr>
      <w:tabs>
        <w:tab w:val="clear" w:pos="720"/>
        <w:tab w:val="left" w:pos="340"/>
      </w:tabs>
      <w:snapToGrid w:val="0"/>
      <w:spacing w:after="100"/>
      <w:ind w:left="340" w:hanging="340"/>
    </w:pPr>
    <w:rPr>
      <w:spacing w:val="8"/>
    </w:rPr>
  </w:style>
  <w:style w:type="paragraph" w:styleId="List2">
    <w:name w:val="List 2"/>
    <w:basedOn w:val="List"/>
    <w:uiPriority w:val="99"/>
    <w:rsid w:val="00EC3D8C"/>
    <w:pPr>
      <w:tabs>
        <w:tab w:val="clear" w:pos="340"/>
        <w:tab w:val="left" w:pos="680"/>
      </w:tabs>
      <w:ind w:left="680"/>
    </w:pPr>
  </w:style>
  <w:style w:type="paragraph" w:customStyle="1" w:styleId="TABFIGfootnote">
    <w:name w:val="TAB_FIG_footnote"/>
    <w:basedOn w:val="FootnoteText"/>
    <w:uiPriority w:val="99"/>
    <w:rsid w:val="00EC3D8C"/>
    <w:pPr>
      <w:tabs>
        <w:tab w:val="left" w:pos="284"/>
      </w:tabs>
      <w:spacing w:before="60" w:after="60" w:line="200" w:lineRule="exact"/>
    </w:pPr>
  </w:style>
  <w:style w:type="character" w:customStyle="1" w:styleId="Reference">
    <w:name w:val="Reference"/>
    <w:uiPriority w:val="29"/>
    <w:rsid w:val="00EC3D8C"/>
    <w:rPr>
      <w:rFonts w:ascii="Arial" w:hAnsi="Arial"/>
      <w:noProof/>
      <w:sz w:val="20"/>
      <w:szCs w:val="20"/>
    </w:rPr>
  </w:style>
  <w:style w:type="paragraph" w:customStyle="1" w:styleId="TABLE-cell">
    <w:name w:val="TABLE-cell"/>
    <w:basedOn w:val="PARAGRAPH"/>
    <w:uiPriority w:val="99"/>
    <w:qFormat/>
    <w:rsid w:val="00EC3D8C"/>
    <w:pPr>
      <w:spacing w:before="60" w:after="60" w:line="240" w:lineRule="auto"/>
    </w:pPr>
    <w:rPr>
      <w:bCs/>
      <w:sz w:val="16"/>
    </w:rPr>
  </w:style>
  <w:style w:type="character" w:styleId="LineNumber">
    <w:name w:val="line number"/>
    <w:uiPriority w:val="29"/>
    <w:unhideWhenUsed/>
    <w:rsid w:val="00EC3D8C"/>
    <w:rPr>
      <w:rFonts w:ascii="Arial" w:hAnsi="Arial" w:cs="Arial"/>
      <w:spacing w:val="8"/>
      <w:sz w:val="16"/>
      <w:lang w:val="en-GB" w:eastAsia="zh-CN" w:bidi="ar-SA"/>
    </w:rPr>
  </w:style>
  <w:style w:type="paragraph" w:styleId="ListNumber3">
    <w:name w:val="List Number 3"/>
    <w:basedOn w:val="ListNumber2"/>
    <w:uiPriority w:val="99"/>
    <w:rsid w:val="00EC3D8C"/>
    <w:pPr>
      <w:numPr>
        <w:ilvl w:val="2"/>
      </w:numPr>
    </w:pPr>
  </w:style>
  <w:style w:type="paragraph" w:styleId="ListBullet5">
    <w:name w:val="List Bullet 5"/>
    <w:basedOn w:val="ListBullet4"/>
    <w:uiPriority w:val="99"/>
    <w:rsid w:val="00EC3D8C"/>
    <w:pPr>
      <w:tabs>
        <w:tab w:val="clear" w:pos="1361"/>
        <w:tab w:val="left" w:pos="1701"/>
      </w:tabs>
      <w:ind w:left="1701"/>
    </w:pPr>
  </w:style>
  <w:style w:type="character" w:styleId="EndnoteReference">
    <w:name w:val="endnote reference"/>
    <w:semiHidden/>
    <w:rsid w:val="00EC3D8C"/>
    <w:rPr>
      <w:vertAlign w:val="superscript"/>
    </w:rPr>
  </w:style>
  <w:style w:type="paragraph" w:styleId="ListContinue">
    <w:name w:val="List Continue"/>
    <w:basedOn w:val="Normal"/>
    <w:uiPriority w:val="99"/>
    <w:rsid w:val="00EC3D8C"/>
    <w:pPr>
      <w:snapToGrid w:val="0"/>
      <w:spacing w:after="100"/>
      <w:ind w:left="340"/>
      <w:jc w:val="both"/>
    </w:pPr>
    <w:rPr>
      <w:spacing w:val="8"/>
    </w:rPr>
  </w:style>
  <w:style w:type="paragraph" w:styleId="ListContinue2">
    <w:name w:val="List Continue 2"/>
    <w:basedOn w:val="ListContinue"/>
    <w:uiPriority w:val="99"/>
    <w:rsid w:val="00EC3D8C"/>
    <w:pPr>
      <w:ind w:left="680"/>
    </w:pPr>
  </w:style>
  <w:style w:type="character" w:customStyle="1" w:styleId="VARIABLE">
    <w:name w:val="VARIABLE"/>
    <w:rsid w:val="00EC3D8C"/>
    <w:rPr>
      <w:rFonts w:ascii="Times New Roman" w:hAnsi="Times New Roman"/>
      <w:i/>
      <w:iCs/>
    </w:rPr>
  </w:style>
  <w:style w:type="character" w:styleId="Hyperlink">
    <w:name w:val="Hyperlink"/>
    <w:uiPriority w:val="99"/>
    <w:rsid w:val="00EC3D8C"/>
    <w:rPr>
      <w:color w:val="auto"/>
      <w:u w:val="none"/>
    </w:rPr>
  </w:style>
  <w:style w:type="paragraph" w:styleId="ListNumber">
    <w:name w:val="List Number"/>
    <w:basedOn w:val="List"/>
    <w:uiPriority w:val="99"/>
    <w:qFormat/>
    <w:rsid w:val="00EC3D8C"/>
    <w:pPr>
      <w:numPr>
        <w:numId w:val="86"/>
      </w:numPr>
      <w:tabs>
        <w:tab w:val="clear" w:pos="340"/>
      </w:tabs>
      <w:jc w:val="both"/>
    </w:pPr>
  </w:style>
  <w:style w:type="paragraph" w:styleId="ListNumber2">
    <w:name w:val="List Number 2"/>
    <w:basedOn w:val="ListNumber"/>
    <w:uiPriority w:val="99"/>
    <w:rsid w:val="00EC3D8C"/>
    <w:pPr>
      <w:numPr>
        <w:ilvl w:val="1"/>
      </w:numPr>
      <w:tabs>
        <w:tab w:val="left" w:pos="340"/>
      </w:tabs>
    </w:pPr>
  </w:style>
  <w:style w:type="character" w:styleId="FollowedHyperlink">
    <w:name w:val="FollowedHyperlink"/>
    <w:basedOn w:val="Hyperlink"/>
    <w:uiPriority w:val="99"/>
    <w:rsid w:val="00EC3D8C"/>
    <w:rPr>
      <w:color w:val="auto"/>
      <w:u w:val="none"/>
    </w:rPr>
  </w:style>
  <w:style w:type="paragraph" w:customStyle="1" w:styleId="TABLE-centered">
    <w:name w:val="TABLE-centered"/>
    <w:basedOn w:val="TABLE-cell"/>
    <w:uiPriority w:val="99"/>
    <w:rsid w:val="00EC3D8C"/>
    <w:pPr>
      <w:jc w:val="center"/>
    </w:pPr>
  </w:style>
  <w:style w:type="paragraph" w:styleId="ListContinue3">
    <w:name w:val="List Continue 3"/>
    <w:basedOn w:val="ListContinue2"/>
    <w:uiPriority w:val="99"/>
    <w:rsid w:val="00EC3D8C"/>
    <w:pPr>
      <w:ind w:left="1021"/>
    </w:pPr>
  </w:style>
  <w:style w:type="paragraph" w:styleId="ListContinue4">
    <w:name w:val="List Continue 4"/>
    <w:basedOn w:val="ListContinue3"/>
    <w:uiPriority w:val="99"/>
    <w:rsid w:val="00EC3D8C"/>
    <w:pPr>
      <w:ind w:left="1361"/>
    </w:pPr>
  </w:style>
  <w:style w:type="paragraph" w:styleId="ListContinue5">
    <w:name w:val="List Continue 5"/>
    <w:basedOn w:val="ListContinue4"/>
    <w:uiPriority w:val="99"/>
    <w:rsid w:val="00EC3D8C"/>
    <w:pPr>
      <w:ind w:left="1701"/>
    </w:pPr>
  </w:style>
  <w:style w:type="paragraph" w:styleId="Title">
    <w:name w:val="Title"/>
    <w:basedOn w:val="MAIN-TITLE"/>
    <w:link w:val="TitleChar"/>
    <w:qFormat/>
    <w:rsid w:val="00EC3D8C"/>
    <w:rPr>
      <w:kern w:val="28"/>
    </w:rPr>
  </w:style>
  <w:style w:type="paragraph" w:styleId="List5">
    <w:name w:val="List 5"/>
    <w:basedOn w:val="List4"/>
    <w:uiPriority w:val="99"/>
    <w:rsid w:val="00EC3D8C"/>
    <w:pPr>
      <w:tabs>
        <w:tab w:val="clear" w:pos="1361"/>
        <w:tab w:val="left" w:pos="1701"/>
      </w:tabs>
      <w:ind w:left="1701"/>
    </w:pPr>
  </w:style>
  <w:style w:type="paragraph" w:styleId="ListNumber4">
    <w:name w:val="List Number 4"/>
    <w:basedOn w:val="ListNumber3"/>
    <w:uiPriority w:val="99"/>
    <w:rsid w:val="00EC3D8C"/>
    <w:pPr>
      <w:numPr>
        <w:ilvl w:val="3"/>
      </w:numPr>
    </w:pPr>
  </w:style>
  <w:style w:type="paragraph" w:styleId="ListNumber5">
    <w:name w:val="List Number 5"/>
    <w:basedOn w:val="ListNumber4"/>
    <w:uiPriority w:val="99"/>
    <w:rsid w:val="00EC3D8C"/>
    <w:pPr>
      <w:numPr>
        <w:ilvl w:val="4"/>
      </w:numPr>
    </w:pPr>
  </w:style>
  <w:style w:type="paragraph" w:customStyle="1" w:styleId="ANNEX-heading2">
    <w:name w:val="ANNEX-heading2"/>
    <w:basedOn w:val="Heading2"/>
    <w:next w:val="PARAGRAPH"/>
    <w:uiPriority w:val="99"/>
    <w:qFormat/>
    <w:rsid w:val="00EC3D8C"/>
    <w:pPr>
      <w:numPr>
        <w:ilvl w:val="2"/>
        <w:numId w:val="84"/>
      </w:numPr>
      <w:outlineLvl w:val="2"/>
    </w:pPr>
  </w:style>
  <w:style w:type="paragraph" w:styleId="TableofFigures">
    <w:name w:val="table of figures"/>
    <w:basedOn w:val="TOC1"/>
    <w:uiPriority w:val="99"/>
    <w:rsid w:val="00EC3D8C"/>
    <w:pPr>
      <w:ind w:left="0" w:firstLine="0"/>
    </w:pPr>
  </w:style>
  <w:style w:type="paragraph" w:styleId="BlockText">
    <w:name w:val="Block Text"/>
    <w:basedOn w:val="Normal"/>
    <w:uiPriority w:val="59"/>
    <w:rsid w:val="00EC3D8C"/>
    <w:pPr>
      <w:spacing w:after="120"/>
      <w:ind w:left="1440" w:right="1440"/>
    </w:pPr>
  </w:style>
  <w:style w:type="paragraph" w:customStyle="1" w:styleId="AMD-Heading1">
    <w:name w:val="AMD-Heading1"/>
    <w:basedOn w:val="PARAGRAPH"/>
    <w:next w:val="PARAGRAPH"/>
    <w:uiPriority w:val="99"/>
    <w:rsid w:val="00EC3D8C"/>
    <w:pPr>
      <w:keepNext/>
      <w:tabs>
        <w:tab w:val="left" w:pos="397"/>
      </w:tabs>
      <w:suppressAutoHyphens/>
      <w:spacing w:before="200" w:line="260" w:lineRule="exact"/>
      <w:ind w:left="397" w:hanging="397"/>
      <w:jc w:val="left"/>
      <w:outlineLvl w:val="0"/>
    </w:pPr>
    <w:rPr>
      <w:b/>
      <w:sz w:val="22"/>
    </w:rPr>
  </w:style>
  <w:style w:type="paragraph" w:customStyle="1" w:styleId="AMD-Heading2">
    <w:name w:val="AMD-Heading2..."/>
    <w:basedOn w:val="PARAGRAPH"/>
    <w:next w:val="PARAGRAPH"/>
    <w:uiPriority w:val="99"/>
    <w:rsid w:val="00EC3D8C"/>
    <w:pPr>
      <w:keepNext/>
      <w:tabs>
        <w:tab w:val="left" w:pos="624"/>
      </w:tabs>
      <w:suppressAutoHyphens/>
      <w:spacing w:after="100"/>
      <w:ind w:left="624" w:hanging="624"/>
      <w:outlineLvl w:val="1"/>
    </w:pPr>
    <w:rPr>
      <w:b/>
    </w:rPr>
  </w:style>
  <w:style w:type="character" w:customStyle="1" w:styleId="SUBscript">
    <w:name w:val="SUBscript"/>
    <w:rsid w:val="00EC3D8C"/>
    <w:rPr>
      <w:kern w:val="0"/>
      <w:position w:val="-6"/>
      <w:sz w:val="16"/>
      <w:szCs w:val="16"/>
    </w:rPr>
  </w:style>
  <w:style w:type="paragraph" w:customStyle="1" w:styleId="ANNEX-heading3">
    <w:name w:val="ANNEX-heading3"/>
    <w:basedOn w:val="Heading3"/>
    <w:next w:val="PARAGRAPH"/>
    <w:uiPriority w:val="99"/>
    <w:rsid w:val="00EC3D8C"/>
    <w:pPr>
      <w:numPr>
        <w:ilvl w:val="3"/>
        <w:numId w:val="84"/>
      </w:numPr>
      <w:outlineLvl w:val="3"/>
    </w:pPr>
  </w:style>
  <w:style w:type="paragraph" w:customStyle="1" w:styleId="TERM-number3">
    <w:name w:val="TERM-number 3"/>
    <w:basedOn w:val="Heading3"/>
    <w:next w:val="TERM"/>
    <w:link w:val="TERM-number3Char"/>
    <w:uiPriority w:val="99"/>
    <w:rsid w:val="00EC3D8C"/>
    <w:pPr>
      <w:spacing w:after="0"/>
      <w:ind w:left="0" w:firstLine="0"/>
      <w:outlineLvl w:val="9"/>
    </w:pPr>
  </w:style>
  <w:style w:type="paragraph" w:customStyle="1" w:styleId="ANNEX-heading4">
    <w:name w:val="ANNEX-heading4"/>
    <w:basedOn w:val="Heading4"/>
    <w:next w:val="PARAGRAPH"/>
    <w:uiPriority w:val="99"/>
    <w:rsid w:val="00EC3D8C"/>
    <w:pPr>
      <w:numPr>
        <w:ilvl w:val="4"/>
        <w:numId w:val="84"/>
      </w:numPr>
      <w:outlineLvl w:val="4"/>
    </w:pPr>
  </w:style>
  <w:style w:type="paragraph" w:customStyle="1" w:styleId="ANNEX-heading5">
    <w:name w:val="ANNEX-heading5"/>
    <w:basedOn w:val="Heading5"/>
    <w:next w:val="PARAGRAPH"/>
    <w:uiPriority w:val="99"/>
    <w:rsid w:val="00EC3D8C"/>
    <w:pPr>
      <w:numPr>
        <w:ilvl w:val="5"/>
        <w:numId w:val="84"/>
      </w:numPr>
      <w:outlineLvl w:val="5"/>
    </w:pPr>
  </w:style>
  <w:style w:type="paragraph" w:customStyle="1" w:styleId="ListDash2">
    <w:name w:val="List Dash 2"/>
    <w:basedOn w:val="ListBullet2"/>
    <w:uiPriority w:val="99"/>
    <w:rsid w:val="00EC3D8C"/>
    <w:pPr>
      <w:numPr>
        <w:numId w:val="4"/>
      </w:numPr>
    </w:pPr>
  </w:style>
  <w:style w:type="character" w:customStyle="1" w:styleId="SUPerscript">
    <w:name w:val="SUPerscript"/>
    <w:rsid w:val="00EC3D8C"/>
    <w:rPr>
      <w:kern w:val="0"/>
      <w:position w:val="6"/>
      <w:sz w:val="16"/>
      <w:szCs w:val="16"/>
    </w:rPr>
  </w:style>
  <w:style w:type="paragraph" w:customStyle="1" w:styleId="ListDash">
    <w:name w:val="List Dash"/>
    <w:basedOn w:val="ListBullet"/>
    <w:uiPriority w:val="99"/>
    <w:qFormat/>
    <w:rsid w:val="00EC3D8C"/>
    <w:pPr>
      <w:numPr>
        <w:numId w:val="1"/>
      </w:numPr>
      <w:jc w:val="both"/>
    </w:pPr>
  </w:style>
  <w:style w:type="character" w:customStyle="1" w:styleId="SMALLCAPS">
    <w:name w:val="SMALL CAPS"/>
    <w:rsid w:val="00EC3D8C"/>
    <w:rPr>
      <w:caps w:val="0"/>
      <w:smallCaps/>
      <w:strike w:val="0"/>
      <w:dstrike w:val="0"/>
      <w:vanish w:val="0"/>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customStyle="1" w:styleId="NumberedPARAlevel3">
    <w:name w:val="Numbered PARA (level 3)"/>
    <w:basedOn w:val="Heading3"/>
    <w:next w:val="PARAGRAPH"/>
    <w:uiPriority w:val="99"/>
    <w:rsid w:val="00EC3D8C"/>
    <w:pPr>
      <w:keepNext w:val="0"/>
      <w:ind w:left="0" w:firstLine="0"/>
      <w:jc w:val="both"/>
      <w:outlineLvl w:val="9"/>
    </w:pPr>
    <w:rPr>
      <w:b w:val="0"/>
    </w:rPr>
  </w:style>
  <w:style w:type="paragraph" w:customStyle="1" w:styleId="NumberedPARAlevel2">
    <w:name w:val="Numbered PARA (level 2)"/>
    <w:basedOn w:val="Heading2"/>
    <w:next w:val="PARAGRAPH"/>
    <w:uiPriority w:val="99"/>
    <w:rsid w:val="00EC3D8C"/>
    <w:pPr>
      <w:keepNext w:val="0"/>
      <w:ind w:left="0" w:firstLine="0"/>
      <w:jc w:val="both"/>
      <w:outlineLvl w:val="9"/>
    </w:pPr>
    <w:rPr>
      <w:b w:val="0"/>
    </w:rPr>
  </w:style>
  <w:style w:type="paragraph" w:customStyle="1" w:styleId="ListDash3">
    <w:name w:val="List Dash 3"/>
    <w:basedOn w:val="ListBullet3"/>
    <w:uiPriority w:val="99"/>
    <w:rsid w:val="00EC3D8C"/>
    <w:pPr>
      <w:numPr>
        <w:numId w:val="88"/>
      </w:numPr>
      <w:tabs>
        <w:tab w:val="clear" w:pos="340"/>
      </w:tabs>
      <w:ind w:left="1020"/>
    </w:pPr>
  </w:style>
  <w:style w:type="paragraph" w:customStyle="1" w:styleId="TERM-note">
    <w:name w:val="TERM-note"/>
    <w:basedOn w:val="NOTE"/>
    <w:next w:val="TERM-number"/>
    <w:uiPriority w:val="99"/>
    <w:qFormat/>
    <w:rsid w:val="00EC3D8C"/>
  </w:style>
  <w:style w:type="paragraph" w:customStyle="1" w:styleId="ListDash4">
    <w:name w:val="List Dash 4"/>
    <w:basedOn w:val="ListBullet4"/>
    <w:uiPriority w:val="99"/>
    <w:rsid w:val="00EC3D8C"/>
    <w:pPr>
      <w:numPr>
        <w:numId w:val="5"/>
      </w:numPr>
    </w:pPr>
  </w:style>
  <w:style w:type="paragraph" w:customStyle="1" w:styleId="PARAEQUATION">
    <w:name w:val="PARAEQUATION"/>
    <w:basedOn w:val="Normal"/>
    <w:next w:val="PARAGRAPH"/>
    <w:uiPriority w:val="99"/>
    <w:qFormat/>
    <w:rsid w:val="00EC3D8C"/>
    <w:pPr>
      <w:tabs>
        <w:tab w:val="center" w:pos="4536"/>
        <w:tab w:val="right" w:pos="9072"/>
      </w:tabs>
      <w:snapToGrid w:val="0"/>
      <w:spacing w:before="200" w:line="240" w:lineRule="auto"/>
    </w:pPr>
  </w:style>
  <w:style w:type="paragraph" w:customStyle="1" w:styleId="TERM-source">
    <w:name w:val="TERM-source"/>
    <w:basedOn w:val="Normal"/>
    <w:next w:val="TERM-number"/>
    <w:uiPriority w:val="99"/>
    <w:qFormat/>
    <w:rsid w:val="00EC3D8C"/>
    <w:pPr>
      <w:snapToGrid w:val="0"/>
      <w:spacing w:before="100"/>
    </w:pPr>
    <w:rPr>
      <w:spacing w:val="8"/>
    </w:rPr>
  </w:style>
  <w:style w:type="paragraph" w:customStyle="1" w:styleId="TERM-deprecated">
    <w:name w:val="TERM-deprecated"/>
    <w:basedOn w:val="TERM"/>
    <w:next w:val="TERM-definition"/>
    <w:uiPriority w:val="99"/>
    <w:qFormat/>
    <w:rsid w:val="00EC3D8C"/>
    <w:rPr>
      <w:rFonts w:ascii="Arial" w:hAnsi="Arial"/>
      <w:b w:val="0"/>
    </w:rPr>
  </w:style>
  <w:style w:type="paragraph" w:customStyle="1" w:styleId="TERM-admitted">
    <w:name w:val="TERM-admitted"/>
    <w:basedOn w:val="TERM"/>
    <w:next w:val="TERM-definition"/>
    <w:uiPriority w:val="99"/>
    <w:qFormat/>
    <w:rsid w:val="00EC3D8C"/>
    <w:rPr>
      <w:rFonts w:ascii="Arial" w:hAnsi="Arial"/>
      <w:b w:val="0"/>
    </w:rPr>
  </w:style>
  <w:style w:type="paragraph" w:customStyle="1" w:styleId="EXAMPLE">
    <w:name w:val="EXAMPLE"/>
    <w:basedOn w:val="NOTE"/>
    <w:next w:val="PARAGRAPH"/>
    <w:uiPriority w:val="99"/>
    <w:qFormat/>
    <w:rsid w:val="00EC3D8C"/>
  </w:style>
  <w:style w:type="paragraph" w:customStyle="1" w:styleId="TERM-example">
    <w:name w:val="TERM-example"/>
    <w:basedOn w:val="EXAMPLE"/>
    <w:next w:val="TERM-number"/>
    <w:uiPriority w:val="99"/>
    <w:qFormat/>
    <w:rsid w:val="00EC3D8C"/>
  </w:style>
  <w:style w:type="character" w:styleId="Emphasis">
    <w:name w:val="Emphasis"/>
    <w:qFormat/>
    <w:rsid w:val="00EC3D8C"/>
    <w:rPr>
      <w:i/>
      <w:iCs/>
    </w:rPr>
  </w:style>
  <w:style w:type="character" w:styleId="Strong">
    <w:name w:val="Strong"/>
    <w:qFormat/>
    <w:rsid w:val="00EC3D8C"/>
    <w:rPr>
      <w:b/>
      <w:bCs/>
    </w:rPr>
  </w:style>
  <w:style w:type="paragraph" w:customStyle="1" w:styleId="ListNumberalt">
    <w:name w:val="List Number alt"/>
    <w:basedOn w:val="Normal"/>
    <w:uiPriority w:val="99"/>
    <w:qFormat/>
    <w:rsid w:val="00EC3D8C"/>
    <w:pPr>
      <w:numPr>
        <w:numId w:val="6"/>
      </w:numPr>
      <w:tabs>
        <w:tab w:val="left" w:pos="357"/>
      </w:tabs>
      <w:snapToGrid w:val="0"/>
      <w:spacing w:after="100"/>
      <w:ind w:left="340" w:hanging="340"/>
      <w:jc w:val="both"/>
    </w:pPr>
    <w:rPr>
      <w:spacing w:val="8"/>
    </w:rPr>
  </w:style>
  <w:style w:type="paragraph" w:customStyle="1" w:styleId="TERM-number4">
    <w:name w:val="TERM-number 4"/>
    <w:basedOn w:val="Heading4"/>
    <w:next w:val="TERM"/>
    <w:uiPriority w:val="99"/>
    <w:qFormat/>
    <w:rsid w:val="00EC3D8C"/>
    <w:pPr>
      <w:spacing w:after="0"/>
      <w:outlineLvl w:val="9"/>
    </w:pPr>
  </w:style>
  <w:style w:type="paragraph" w:customStyle="1" w:styleId="ListNumberalt3">
    <w:name w:val="List Number alt 3"/>
    <w:basedOn w:val="ListNumberalt2"/>
    <w:uiPriority w:val="99"/>
    <w:qFormat/>
    <w:rsid w:val="00EC3D8C"/>
    <w:pPr>
      <w:numPr>
        <w:ilvl w:val="2"/>
      </w:numPr>
      <w:ind w:left="1020" w:hanging="340"/>
    </w:pPr>
  </w:style>
  <w:style w:type="character" w:customStyle="1" w:styleId="SMALLCAPSemphasis">
    <w:name w:val="SMALL CAPS emphasis"/>
    <w:qFormat/>
    <w:rsid w:val="00EC3D8C"/>
    <w:rPr>
      <w:i/>
      <w:caps w:val="0"/>
      <w:smallCaps/>
      <w:strike w:val="0"/>
      <w:dstrike w:val="0"/>
      <w:vanish w:val="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SMALLCAPSstrong">
    <w:name w:val="SMALL CAPS strong"/>
    <w:qFormat/>
    <w:rsid w:val="00EC3D8C"/>
    <w:rPr>
      <w:b/>
      <w:caps w:val="0"/>
      <w:smallCaps/>
      <w:strike w:val="0"/>
      <w:dstrike w:val="0"/>
      <w:vanish w:val="0"/>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customStyle="1" w:styleId="BIBLIOGRAPHY-numbered">
    <w:name w:val="BIBLIOGRAPHY-numbered"/>
    <w:basedOn w:val="PARAGRAPH"/>
    <w:uiPriority w:val="99"/>
    <w:qFormat/>
    <w:rsid w:val="00EC3D8C"/>
    <w:pPr>
      <w:numPr>
        <w:numId w:val="8"/>
      </w:numPr>
    </w:pPr>
  </w:style>
  <w:style w:type="paragraph" w:customStyle="1" w:styleId="ListNumberalt2">
    <w:name w:val="List Number alt 2"/>
    <w:basedOn w:val="ListNumberalt"/>
    <w:uiPriority w:val="99"/>
    <w:qFormat/>
    <w:rsid w:val="00EC3D8C"/>
    <w:pPr>
      <w:numPr>
        <w:ilvl w:val="1"/>
      </w:numPr>
      <w:tabs>
        <w:tab w:val="left" w:pos="680"/>
      </w:tabs>
      <w:ind w:hanging="340"/>
    </w:pPr>
  </w:style>
  <w:style w:type="character" w:customStyle="1" w:styleId="SUBscript-small">
    <w:name w:val="SUBscript-small"/>
    <w:qFormat/>
    <w:rsid w:val="00EC3D8C"/>
    <w:rPr>
      <w:kern w:val="0"/>
      <w:position w:val="-6"/>
      <w:sz w:val="12"/>
      <w:szCs w:val="16"/>
    </w:rPr>
  </w:style>
  <w:style w:type="character" w:customStyle="1" w:styleId="SUPerscript-small">
    <w:name w:val="SUPerscript-small"/>
    <w:qFormat/>
    <w:rsid w:val="00EC3D8C"/>
    <w:rPr>
      <w:kern w:val="0"/>
      <w:position w:val="6"/>
      <w:sz w:val="12"/>
      <w:szCs w:val="16"/>
    </w:rPr>
  </w:style>
  <w:style w:type="numbering" w:customStyle="1" w:styleId="Annexes">
    <w:name w:val="Annexes"/>
    <w:rsid w:val="00EC3D8C"/>
    <w:pPr>
      <w:numPr>
        <w:numId w:val="7"/>
      </w:numPr>
    </w:pPr>
  </w:style>
  <w:style w:type="numbering" w:customStyle="1" w:styleId="Headings">
    <w:name w:val="Headings"/>
    <w:rsid w:val="00EC3D8C"/>
    <w:pPr>
      <w:numPr>
        <w:numId w:val="9"/>
      </w:numPr>
    </w:pPr>
  </w:style>
  <w:style w:type="character" w:customStyle="1" w:styleId="PARAGRAPHChar">
    <w:name w:val="PARAGRAPH Char"/>
    <w:link w:val="PARAGRAPH"/>
    <w:uiPriority w:val="99"/>
    <w:rsid w:val="00EC3D8C"/>
    <w:rPr>
      <w:rFonts w:ascii="Arial" w:hAnsi="Arial" w:cs="Arial"/>
      <w:spacing w:val="8"/>
      <w:lang w:eastAsia="zh-CN"/>
    </w:rPr>
  </w:style>
  <w:style w:type="character" w:customStyle="1" w:styleId="Heading2Char">
    <w:name w:val="Heading 2 Char"/>
    <w:aliases w:val="title 2 Char,h2 Char,Flowe rapport Char,H21 Char,H22 Char,H23 Char,MP Heading 2 Char,Subheading Char,H2-Heading 2 Char,Header 2 Char,l2 Char,Header2 Char,list2 Char,PR CTEP2 Char,2 headline Char,h Char,Heading 1A Char,H2-Sec. Head Char"/>
    <w:basedOn w:val="DefaultParagraphFont"/>
    <w:link w:val="Heading2"/>
    <w:rsid w:val="00EC3D8C"/>
    <w:rPr>
      <w:rFonts w:ascii="Arial" w:hAnsi="Arial" w:cs="Arial"/>
      <w:b/>
      <w:bCs/>
      <w:spacing w:val="8"/>
      <w:lang w:eastAsia="zh-CN"/>
    </w:rPr>
  </w:style>
  <w:style w:type="character" w:customStyle="1" w:styleId="Heading3Char">
    <w:name w:val="Heading 3 Char"/>
    <w:aliases w:val="h3 Char,Kop 3 Flowe rapport Char,Heading heading 2 Char,H3-Heading 3 Char,l3.3 Char,l3 Char,list 3 Char,3 bullet Char,PR CTEP3 Char,PR CTEP31 Char,PR CTEP32 Char,PR CTEP33 Char,PR CTEP34 Char,PR CTEP311 Char,PR CTEP35 Char,PR CTEP312 Char"/>
    <w:basedOn w:val="DefaultParagraphFont"/>
    <w:link w:val="Heading3"/>
    <w:rsid w:val="00EC3D8C"/>
    <w:rPr>
      <w:rFonts w:ascii="Arial" w:hAnsi="Arial" w:cs="Arial"/>
      <w:b/>
      <w:bCs/>
      <w:spacing w:val="8"/>
      <w:lang w:eastAsia="zh-CN"/>
    </w:rPr>
  </w:style>
  <w:style w:type="character" w:styleId="IntenseEmphasis">
    <w:name w:val="Intense Emphasis"/>
    <w:qFormat/>
    <w:rsid w:val="00EC3D8C"/>
    <w:rPr>
      <w:b/>
      <w:bCs/>
      <w:i/>
      <w:iCs/>
      <w:color w:val="auto"/>
    </w:rPr>
  </w:style>
  <w:style w:type="character" w:customStyle="1" w:styleId="Heading4Char">
    <w:name w:val="Heading 4 Char"/>
    <w:aliases w:val="h4 Char,l4 Char,l41 Char,H41 Char,4 Char,H4-Heading 4 Char"/>
    <w:basedOn w:val="DefaultParagraphFont"/>
    <w:link w:val="Heading4"/>
    <w:rsid w:val="00EC3D8C"/>
    <w:rPr>
      <w:rFonts w:ascii="Arial" w:hAnsi="Arial" w:cs="Arial"/>
      <w:b/>
      <w:bCs/>
      <w:spacing w:val="8"/>
      <w:lang w:eastAsia="zh-CN"/>
    </w:rPr>
  </w:style>
  <w:style w:type="character" w:customStyle="1" w:styleId="Heading5Char">
    <w:name w:val="Heading 5 Char"/>
    <w:aliases w:val="h5 Char,Title 1 Char,Sub-Sub-subheading Char,BT L1 Char,Block Label Char"/>
    <w:basedOn w:val="DefaultParagraphFont"/>
    <w:link w:val="Heading5"/>
    <w:rsid w:val="00EC3D8C"/>
    <w:rPr>
      <w:rFonts w:ascii="Arial" w:hAnsi="Arial" w:cs="Arial"/>
      <w:b/>
      <w:bCs/>
      <w:spacing w:val="8"/>
      <w:lang w:eastAsia="zh-CN"/>
    </w:rPr>
  </w:style>
  <w:style w:type="character" w:customStyle="1" w:styleId="Heading6Char">
    <w:name w:val="Heading 6 Char"/>
    <w:aliases w:val="h6 Char"/>
    <w:basedOn w:val="DefaultParagraphFont"/>
    <w:link w:val="Heading6"/>
    <w:rsid w:val="00EC3D8C"/>
    <w:rPr>
      <w:rFonts w:ascii="Arial" w:hAnsi="Arial" w:cs="Arial"/>
      <w:b/>
      <w:bCs/>
      <w:spacing w:val="8"/>
      <w:lang w:eastAsia="zh-CN"/>
    </w:rPr>
  </w:style>
  <w:style w:type="character" w:customStyle="1" w:styleId="Heading7Char">
    <w:name w:val="Heading 7 Char"/>
    <w:aliases w:val="Heading7 Char"/>
    <w:basedOn w:val="DefaultParagraphFont"/>
    <w:link w:val="Heading7"/>
    <w:uiPriority w:val="99"/>
    <w:rsid w:val="00EC3D8C"/>
    <w:rPr>
      <w:rFonts w:ascii="Arial" w:hAnsi="Arial" w:cs="Arial"/>
      <w:b/>
      <w:bCs/>
      <w:spacing w:val="8"/>
      <w:lang w:eastAsia="zh-CN"/>
    </w:rPr>
  </w:style>
  <w:style w:type="character" w:customStyle="1" w:styleId="Heading8Char">
    <w:name w:val="Heading 8 Char"/>
    <w:aliases w:val="Heading8 Char"/>
    <w:basedOn w:val="DefaultParagraphFont"/>
    <w:link w:val="Heading8"/>
    <w:uiPriority w:val="99"/>
    <w:rsid w:val="00EC3D8C"/>
    <w:rPr>
      <w:rFonts w:ascii="Arial" w:hAnsi="Arial" w:cs="Arial"/>
      <w:b/>
      <w:bCs/>
      <w:spacing w:val="8"/>
      <w:lang w:eastAsia="zh-CN"/>
    </w:rPr>
  </w:style>
  <w:style w:type="character" w:customStyle="1" w:styleId="Heading9Char">
    <w:name w:val="Heading 9 Char"/>
    <w:aliases w:val="Heading9 Char"/>
    <w:basedOn w:val="DefaultParagraphFont"/>
    <w:link w:val="Heading9"/>
    <w:uiPriority w:val="99"/>
    <w:rsid w:val="00EC3D8C"/>
    <w:rPr>
      <w:rFonts w:ascii="Arial" w:hAnsi="Arial" w:cs="Arial"/>
      <w:b/>
      <w:bCs/>
      <w:spacing w:val="8"/>
      <w:lang w:eastAsia="zh-CN"/>
    </w:rPr>
  </w:style>
  <w:style w:type="paragraph" w:customStyle="1" w:styleId="CODE">
    <w:name w:val="CODE"/>
    <w:basedOn w:val="Normal"/>
    <w:uiPriority w:val="99"/>
    <w:rsid w:val="00EC3D8C"/>
    <w:pPr>
      <w:snapToGrid w:val="0"/>
      <w:spacing w:before="100" w:after="100"/>
      <w:contextualSpacing/>
    </w:pPr>
    <w:rPr>
      <w:rFonts w:ascii="Courier New" w:hAnsi="Courier New"/>
      <w:noProof/>
      <w:spacing w:val="-2"/>
      <w:sz w:val="18"/>
    </w:rPr>
  </w:style>
  <w:style w:type="paragraph" w:customStyle="1" w:styleId="FIGURE">
    <w:name w:val="FIGURE"/>
    <w:basedOn w:val="Normal"/>
    <w:next w:val="FIGURE-title"/>
    <w:uiPriority w:val="99"/>
    <w:qFormat/>
    <w:rsid w:val="00EC3D8C"/>
    <w:pPr>
      <w:keepNext/>
      <w:snapToGrid w:val="0"/>
      <w:spacing w:before="100" w:line="240" w:lineRule="auto"/>
      <w:jc w:val="center"/>
    </w:pPr>
  </w:style>
  <w:style w:type="paragraph" w:customStyle="1" w:styleId="IECINSTRUCTIONS">
    <w:name w:val="IEC_INSTRUCTIONS"/>
    <w:basedOn w:val="Normal"/>
    <w:uiPriority w:val="99"/>
    <w:qFormat/>
    <w:rsid w:val="00EC3D8C"/>
    <w:pPr>
      <w:pBdr>
        <w:top w:val="dashed" w:sz="6" w:space="5" w:color="C00000"/>
        <w:left w:val="dashed" w:sz="6" w:space="5" w:color="C00000"/>
        <w:bottom w:val="dashed" w:sz="6" w:space="5" w:color="C00000"/>
        <w:right w:val="dashed" w:sz="6" w:space="5" w:color="C00000"/>
      </w:pBdr>
      <w:spacing w:before="60" w:after="60" w:line="240" w:lineRule="auto"/>
      <w:ind w:left="567" w:right="567"/>
    </w:pPr>
    <w:rPr>
      <w:rFonts w:ascii="Cambria" w:hAnsi="Cambria"/>
      <w:color w:val="0070C0"/>
    </w:rPr>
  </w:style>
  <w:style w:type="paragraph" w:styleId="Bibliography">
    <w:name w:val="Bibliography"/>
    <w:basedOn w:val="Normal"/>
    <w:next w:val="Normal"/>
    <w:uiPriority w:val="37"/>
    <w:semiHidden/>
    <w:unhideWhenUsed/>
    <w:rsid w:val="00EC3D8C"/>
  </w:style>
  <w:style w:type="paragraph" w:styleId="Caption">
    <w:name w:val="caption"/>
    <w:basedOn w:val="Normal"/>
    <w:next w:val="Normal"/>
    <w:uiPriority w:val="99"/>
    <w:qFormat/>
    <w:rsid w:val="00EC3D8C"/>
    <w:rPr>
      <w:b/>
      <w:bCs/>
    </w:rPr>
  </w:style>
  <w:style w:type="character" w:customStyle="1" w:styleId="TitleChar">
    <w:name w:val="Title Char"/>
    <w:basedOn w:val="DefaultParagraphFont"/>
    <w:link w:val="Title"/>
    <w:rsid w:val="00EC3D8C"/>
    <w:rPr>
      <w:rFonts w:ascii="Arial Bold" w:hAnsi="Arial Bold" w:cstheme="minorBidi"/>
      <w:b/>
      <w:bCs/>
      <w:spacing w:val="8"/>
      <w:kern w:val="28"/>
      <w:sz w:val="24"/>
      <w:szCs w:val="24"/>
      <w:lang w:eastAsia="en-US"/>
    </w:rPr>
  </w:style>
  <w:style w:type="paragraph" w:styleId="EnvelopeAddress">
    <w:name w:val="envelope address"/>
    <w:basedOn w:val="Normal"/>
    <w:uiPriority w:val="99"/>
    <w:semiHidden/>
    <w:unhideWhenUsed/>
    <w:rsid w:val="00EC3D8C"/>
    <w:pPr>
      <w:framePr w:w="7920" w:h="1980" w:hRule="exact" w:hSpace="180" w:wrap="auto" w:hAnchor="page" w:xAlign="center" w:yAlign="bottom"/>
      <w:ind w:left="2880"/>
    </w:pPr>
    <w:rPr>
      <w:rFonts w:ascii="Cambria" w:eastAsia="MS Gothic" w:hAnsi="Cambria" w:cs="Times New Roman"/>
      <w:sz w:val="24"/>
      <w:szCs w:val="24"/>
    </w:rPr>
  </w:style>
  <w:style w:type="paragraph" w:styleId="EnvelopeReturn">
    <w:name w:val="envelope return"/>
    <w:basedOn w:val="Normal"/>
    <w:uiPriority w:val="99"/>
    <w:semiHidden/>
    <w:unhideWhenUsed/>
    <w:rsid w:val="00EC3D8C"/>
    <w:rPr>
      <w:rFonts w:ascii="Cambria" w:eastAsia="MS Gothic" w:hAnsi="Cambria" w:cs="Times New Roman"/>
    </w:rPr>
  </w:style>
  <w:style w:type="paragraph" w:styleId="Index3">
    <w:name w:val="index 3"/>
    <w:basedOn w:val="Normal"/>
    <w:next w:val="Normal"/>
    <w:autoRedefine/>
    <w:uiPriority w:val="99"/>
    <w:semiHidden/>
    <w:unhideWhenUsed/>
    <w:rsid w:val="00EC3D8C"/>
    <w:pPr>
      <w:ind w:left="600" w:hanging="200"/>
    </w:pPr>
  </w:style>
  <w:style w:type="paragraph" w:styleId="Index4">
    <w:name w:val="index 4"/>
    <w:basedOn w:val="Normal"/>
    <w:next w:val="Normal"/>
    <w:autoRedefine/>
    <w:uiPriority w:val="99"/>
    <w:semiHidden/>
    <w:unhideWhenUsed/>
    <w:rsid w:val="00EC3D8C"/>
    <w:pPr>
      <w:ind w:left="800" w:hanging="200"/>
    </w:pPr>
  </w:style>
  <w:style w:type="paragraph" w:styleId="Index5">
    <w:name w:val="index 5"/>
    <w:basedOn w:val="Normal"/>
    <w:next w:val="Normal"/>
    <w:autoRedefine/>
    <w:uiPriority w:val="99"/>
    <w:semiHidden/>
    <w:unhideWhenUsed/>
    <w:rsid w:val="00EC3D8C"/>
    <w:pPr>
      <w:ind w:left="1000" w:hanging="200"/>
    </w:pPr>
  </w:style>
  <w:style w:type="paragraph" w:styleId="Index6">
    <w:name w:val="index 6"/>
    <w:basedOn w:val="Normal"/>
    <w:next w:val="Normal"/>
    <w:autoRedefine/>
    <w:uiPriority w:val="99"/>
    <w:semiHidden/>
    <w:unhideWhenUsed/>
    <w:rsid w:val="00EC3D8C"/>
    <w:pPr>
      <w:ind w:left="1200" w:hanging="200"/>
    </w:pPr>
  </w:style>
  <w:style w:type="paragraph" w:customStyle="1" w:styleId="Text8">
    <w:name w:val="Text8"/>
    <w:basedOn w:val="Normal"/>
    <w:rsid w:val="00077BDE"/>
    <w:rPr>
      <w:rFonts w:cs="Times New Roman"/>
      <w:noProof/>
      <w:sz w:val="16"/>
    </w:rPr>
  </w:style>
  <w:style w:type="paragraph" w:customStyle="1" w:styleId="HeaderLeft">
    <w:name w:val="HeaderLeft"/>
    <w:basedOn w:val="Normal"/>
    <w:rsid w:val="00077BDE"/>
    <w:pPr>
      <w:tabs>
        <w:tab w:val="center" w:pos="4820"/>
        <w:tab w:val="right" w:pos="9639"/>
      </w:tabs>
    </w:pPr>
    <w:rPr>
      <w:rFonts w:cs="Times New Roman"/>
      <w:b/>
      <w:noProof/>
      <w:sz w:val="16"/>
    </w:rPr>
  </w:style>
  <w:style w:type="paragraph" w:styleId="Index7">
    <w:name w:val="index 7"/>
    <w:basedOn w:val="Normal"/>
    <w:next w:val="Normal"/>
    <w:autoRedefine/>
    <w:uiPriority w:val="99"/>
    <w:semiHidden/>
    <w:unhideWhenUsed/>
    <w:rsid w:val="00EC3D8C"/>
    <w:pPr>
      <w:ind w:left="1400" w:hanging="200"/>
    </w:pPr>
  </w:style>
  <w:style w:type="paragraph" w:styleId="Index8">
    <w:name w:val="index 8"/>
    <w:basedOn w:val="Normal"/>
    <w:next w:val="Normal"/>
    <w:autoRedefine/>
    <w:uiPriority w:val="99"/>
    <w:semiHidden/>
    <w:unhideWhenUsed/>
    <w:rsid w:val="00EC3D8C"/>
    <w:pPr>
      <w:ind w:left="1600" w:hanging="200"/>
    </w:pPr>
  </w:style>
  <w:style w:type="paragraph" w:styleId="Index9">
    <w:name w:val="index 9"/>
    <w:basedOn w:val="Normal"/>
    <w:next w:val="Normal"/>
    <w:autoRedefine/>
    <w:uiPriority w:val="99"/>
    <w:semiHidden/>
    <w:unhideWhenUsed/>
    <w:rsid w:val="00EC3D8C"/>
    <w:pPr>
      <w:ind w:left="1800" w:hanging="200"/>
    </w:pPr>
  </w:style>
  <w:style w:type="paragraph" w:styleId="IndexHeading">
    <w:name w:val="index heading"/>
    <w:basedOn w:val="Normal"/>
    <w:next w:val="Index1"/>
    <w:uiPriority w:val="99"/>
    <w:semiHidden/>
    <w:unhideWhenUsed/>
    <w:rsid w:val="00EC3D8C"/>
    <w:rPr>
      <w:rFonts w:ascii="Cambria" w:eastAsia="MS Gothic" w:hAnsi="Cambria" w:cs="Times New Roman"/>
      <w:b/>
      <w:bCs/>
    </w:rPr>
  </w:style>
  <w:style w:type="paragraph" w:styleId="NoSpacing">
    <w:name w:val="No Spacing"/>
    <w:link w:val="NoSpacingChar"/>
    <w:uiPriority w:val="1"/>
    <w:qFormat/>
    <w:rsid w:val="00EC3D8C"/>
    <w:pPr>
      <w:jc w:val="both"/>
    </w:pPr>
    <w:rPr>
      <w:rFonts w:ascii="Arial" w:hAnsi="Arial" w:cs="Arial"/>
      <w:spacing w:val="8"/>
      <w:lang w:eastAsia="zh-CN"/>
    </w:rPr>
  </w:style>
  <w:style w:type="paragraph" w:styleId="NormalWeb">
    <w:name w:val="Normal (Web)"/>
    <w:basedOn w:val="Normal"/>
    <w:uiPriority w:val="99"/>
    <w:unhideWhenUsed/>
    <w:rsid w:val="00EC3D8C"/>
    <w:rPr>
      <w:rFonts w:ascii="Times New Roman" w:hAnsi="Times New Roman" w:cs="Times New Roman"/>
      <w:sz w:val="24"/>
      <w:szCs w:val="24"/>
    </w:rPr>
  </w:style>
  <w:style w:type="paragraph" w:styleId="TableofAuthorities">
    <w:name w:val="table of authorities"/>
    <w:basedOn w:val="Normal"/>
    <w:next w:val="Normal"/>
    <w:uiPriority w:val="99"/>
    <w:semiHidden/>
    <w:unhideWhenUsed/>
    <w:rsid w:val="00EC3D8C"/>
    <w:pPr>
      <w:ind w:left="200" w:hanging="200"/>
    </w:pPr>
  </w:style>
  <w:style w:type="paragraph" w:styleId="BalloonText">
    <w:name w:val="Balloon Text"/>
    <w:basedOn w:val="Normal"/>
    <w:link w:val="BalloonTextChar"/>
    <w:uiPriority w:val="99"/>
    <w:semiHidden/>
    <w:unhideWhenUsed/>
    <w:rsid w:val="00077BDE"/>
    <w:rPr>
      <w:rFonts w:ascii="Tahoma" w:hAnsi="Tahoma" w:cs="Tahoma"/>
      <w:sz w:val="16"/>
      <w:szCs w:val="16"/>
    </w:rPr>
  </w:style>
  <w:style w:type="character" w:customStyle="1" w:styleId="BalloonTextChar">
    <w:name w:val="Balloon Text Char"/>
    <w:basedOn w:val="DefaultParagraphFont"/>
    <w:link w:val="BalloonText"/>
    <w:uiPriority w:val="99"/>
    <w:semiHidden/>
    <w:rsid w:val="00077BDE"/>
    <w:rPr>
      <w:rFonts w:ascii="Tahoma" w:hAnsi="Tahoma" w:cs="Tahoma"/>
      <w:spacing w:val="8"/>
      <w:sz w:val="16"/>
      <w:szCs w:val="16"/>
      <w:lang w:eastAsia="zh-CN"/>
    </w:rPr>
  </w:style>
  <w:style w:type="paragraph" w:styleId="Index1">
    <w:name w:val="index 1"/>
    <w:basedOn w:val="Normal"/>
    <w:next w:val="Normal"/>
    <w:autoRedefine/>
    <w:uiPriority w:val="99"/>
    <w:semiHidden/>
    <w:unhideWhenUsed/>
    <w:rsid w:val="00EC3D8C"/>
    <w:pPr>
      <w:ind w:left="200" w:hanging="200"/>
    </w:pPr>
  </w:style>
  <w:style w:type="paragraph" w:styleId="Index2">
    <w:name w:val="index 2"/>
    <w:basedOn w:val="Normal"/>
    <w:next w:val="Normal"/>
    <w:autoRedefine/>
    <w:uiPriority w:val="99"/>
    <w:semiHidden/>
    <w:unhideWhenUsed/>
    <w:rsid w:val="00EC3D8C"/>
    <w:pPr>
      <w:ind w:left="400" w:hanging="200"/>
    </w:pPr>
  </w:style>
  <w:style w:type="paragraph" w:styleId="ListParagraph">
    <w:name w:val="List Paragraph"/>
    <w:aliases w:val="PRIME List with bullets"/>
    <w:basedOn w:val="Normal"/>
    <w:uiPriority w:val="34"/>
    <w:qFormat/>
    <w:rsid w:val="00EC3D8C"/>
    <w:pPr>
      <w:ind w:left="567"/>
    </w:pPr>
  </w:style>
  <w:style w:type="paragraph" w:styleId="NormalIndent">
    <w:name w:val="Normal Indent"/>
    <w:basedOn w:val="Normal"/>
    <w:uiPriority w:val="99"/>
    <w:unhideWhenUsed/>
    <w:rsid w:val="00EC3D8C"/>
    <w:pPr>
      <w:ind w:left="567"/>
    </w:pPr>
  </w:style>
  <w:style w:type="paragraph" w:styleId="TOAHeading">
    <w:name w:val="toa heading"/>
    <w:basedOn w:val="Normal"/>
    <w:next w:val="Normal"/>
    <w:uiPriority w:val="99"/>
    <w:semiHidden/>
    <w:unhideWhenUsed/>
    <w:rsid w:val="00EC3D8C"/>
    <w:pPr>
      <w:spacing w:before="120"/>
    </w:pPr>
    <w:rPr>
      <w:rFonts w:ascii="Cambria" w:eastAsia="MS Gothic" w:hAnsi="Cambria" w:cs="Times New Roman"/>
      <w:b/>
      <w:bCs/>
      <w:sz w:val="24"/>
      <w:szCs w:val="24"/>
    </w:rPr>
  </w:style>
  <w:style w:type="paragraph" w:styleId="TOCHeading">
    <w:name w:val="TOC Heading"/>
    <w:basedOn w:val="Heading1"/>
    <w:next w:val="Normal"/>
    <w:uiPriority w:val="39"/>
    <w:qFormat/>
    <w:rsid w:val="00EC3D8C"/>
    <w:pPr>
      <w:numPr>
        <w:numId w:val="0"/>
      </w:numPr>
      <w:suppressAutoHyphens w:val="0"/>
      <w:spacing w:before="240" w:after="60"/>
      <w:jc w:val="both"/>
      <w:outlineLvl w:val="9"/>
    </w:pPr>
    <w:rPr>
      <w:rFonts w:ascii="Cambria" w:eastAsia="MS Gothic" w:hAnsi="Cambria" w:cs="Times New Roman"/>
      <w:kern w:val="32"/>
      <w:sz w:val="32"/>
      <w:szCs w:val="32"/>
    </w:rPr>
  </w:style>
  <w:style w:type="paragraph" w:customStyle="1" w:styleId="TextCourier">
    <w:name w:val="TextCourier"/>
    <w:basedOn w:val="Normal"/>
    <w:rsid w:val="00077BDE"/>
    <w:rPr>
      <w:rFonts w:ascii="Courier New" w:hAnsi="Courier New" w:cs="Times New Roman"/>
      <w:noProof/>
      <w:sz w:val="16"/>
    </w:rPr>
  </w:style>
  <w:style w:type="paragraph" w:customStyle="1" w:styleId="xt">
    <w:name w:val="xt"/>
    <w:basedOn w:val="Normal"/>
    <w:rsid w:val="002422A8"/>
    <w:pPr>
      <w:spacing w:before="100" w:beforeAutospacing="1" w:after="100" w:afterAutospacing="1"/>
    </w:pPr>
    <w:rPr>
      <w:rFonts w:ascii="Times New Roman" w:hAnsi="Times New Roman" w:cs="Times New Roman"/>
      <w:color w:val="990099"/>
      <w:sz w:val="24"/>
      <w:szCs w:val="24"/>
      <w:lang w:val="sl-SI" w:eastAsia="sl-SI"/>
    </w:rPr>
  </w:style>
  <w:style w:type="paragraph" w:customStyle="1" w:styleId="tx">
    <w:name w:val="tx"/>
    <w:basedOn w:val="Normal"/>
    <w:rsid w:val="002422A8"/>
    <w:pPr>
      <w:spacing w:before="100" w:beforeAutospacing="1" w:after="100" w:afterAutospacing="1"/>
    </w:pPr>
    <w:rPr>
      <w:rFonts w:ascii="Times New Roman" w:hAnsi="Times New Roman" w:cs="Times New Roman"/>
      <w:b/>
      <w:bCs/>
      <w:sz w:val="24"/>
      <w:szCs w:val="24"/>
      <w:lang w:val="sl-SI" w:eastAsia="sl-SI"/>
    </w:rPr>
  </w:style>
  <w:style w:type="paragraph" w:customStyle="1" w:styleId="trustanchor">
    <w:name w:val="trust anchor"/>
    <w:basedOn w:val="Normal"/>
    <w:qFormat/>
    <w:rsid w:val="002422A8"/>
  </w:style>
  <w:style w:type="paragraph" w:styleId="CommentText">
    <w:name w:val="annotation text"/>
    <w:basedOn w:val="Normal"/>
    <w:link w:val="CommentTextChar"/>
    <w:uiPriority w:val="99"/>
    <w:unhideWhenUsed/>
    <w:rsid w:val="007D5419"/>
  </w:style>
  <w:style w:type="character" w:customStyle="1" w:styleId="CommentTextChar">
    <w:name w:val="Comment Text Char"/>
    <w:basedOn w:val="DefaultParagraphFont"/>
    <w:link w:val="CommentText"/>
    <w:uiPriority w:val="99"/>
    <w:rsid w:val="007D5419"/>
    <w:rPr>
      <w:rFonts w:ascii="Arial" w:hAnsi="Arial" w:cs="Arial"/>
      <w:spacing w:val="8"/>
      <w:lang w:eastAsia="zh-CN"/>
    </w:rPr>
  </w:style>
  <w:style w:type="paragraph" w:styleId="CommentSubject">
    <w:name w:val="annotation subject"/>
    <w:basedOn w:val="CommentText"/>
    <w:next w:val="CommentText"/>
    <w:link w:val="CommentSubjectChar"/>
    <w:uiPriority w:val="99"/>
    <w:semiHidden/>
    <w:unhideWhenUsed/>
    <w:rsid w:val="007D5419"/>
    <w:rPr>
      <w:b/>
      <w:bCs/>
    </w:rPr>
  </w:style>
  <w:style w:type="character" w:customStyle="1" w:styleId="CommentSubjectChar">
    <w:name w:val="Comment Subject Char"/>
    <w:basedOn w:val="CommentTextChar"/>
    <w:link w:val="CommentSubject"/>
    <w:uiPriority w:val="99"/>
    <w:semiHidden/>
    <w:rsid w:val="007D5419"/>
    <w:rPr>
      <w:rFonts w:ascii="Arial" w:hAnsi="Arial" w:cs="Arial"/>
      <w:b/>
      <w:bCs/>
      <w:spacing w:val="8"/>
      <w:lang w:eastAsia="zh-CN"/>
    </w:rPr>
  </w:style>
  <w:style w:type="paragraph" w:customStyle="1" w:styleId="Default">
    <w:name w:val="Default"/>
    <w:uiPriority w:val="99"/>
    <w:rsid w:val="008A1D45"/>
    <w:pPr>
      <w:autoSpaceDE w:val="0"/>
      <w:autoSpaceDN w:val="0"/>
      <w:adjustRightInd w:val="0"/>
    </w:pPr>
    <w:rPr>
      <w:rFonts w:ascii="Arial" w:hAnsi="Arial" w:cs="Arial"/>
      <w:color w:val="000000"/>
      <w:sz w:val="24"/>
      <w:szCs w:val="24"/>
    </w:rPr>
  </w:style>
  <w:style w:type="table" w:styleId="TableGrid">
    <w:name w:val="Table Grid"/>
    <w:basedOn w:val="TableNormal"/>
    <w:uiPriority w:val="39"/>
    <w:rsid w:val="00EC3D8C"/>
    <w:rPr>
      <w:rFonts w:ascii="Arial" w:hAnsi="Arial"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RM-number3Char">
    <w:name w:val="TERM-number 3 Char"/>
    <w:basedOn w:val="DefaultParagraphFont"/>
    <w:link w:val="TERM-number3"/>
    <w:uiPriority w:val="99"/>
    <w:rsid w:val="009B0029"/>
    <w:rPr>
      <w:rFonts w:ascii="Arial" w:hAnsi="Arial" w:cs="Arial"/>
      <w:b/>
      <w:bCs/>
      <w:spacing w:val="8"/>
      <w:lang w:eastAsia="zh-CN"/>
    </w:rPr>
  </w:style>
  <w:style w:type="paragraph" w:customStyle="1" w:styleId="AcRepheading1">
    <w:name w:val="AcRep heading 1"/>
    <w:basedOn w:val="Normal"/>
    <w:autoRedefine/>
    <w:qFormat/>
    <w:rsid w:val="00EC3D8C"/>
    <w:rPr>
      <w:b/>
      <w:color w:val="0058A2"/>
      <w:sz w:val="32"/>
    </w:rPr>
  </w:style>
  <w:style w:type="paragraph" w:customStyle="1" w:styleId="ANNEX-heading6">
    <w:name w:val="ANNEX-heading6"/>
    <w:basedOn w:val="Heading6"/>
    <w:next w:val="PARAGRAPH"/>
    <w:qFormat/>
    <w:rsid w:val="00EC3D8C"/>
    <w:pPr>
      <w:numPr>
        <w:ilvl w:val="6"/>
        <w:numId w:val="7"/>
      </w:numPr>
      <w:outlineLvl w:val="6"/>
    </w:pPr>
  </w:style>
  <w:style w:type="character" w:customStyle="1" w:styleId="FOREWORDChar">
    <w:name w:val="FOREWORD Char"/>
    <w:link w:val="FOREWORD"/>
    <w:rsid w:val="00EC3D8C"/>
    <w:rPr>
      <w:rFonts w:ascii="Arial" w:hAnsi="Arial" w:cstheme="minorBidi"/>
      <w:spacing w:val="8"/>
      <w:sz w:val="16"/>
      <w:szCs w:val="16"/>
      <w:lang w:eastAsia="en-US"/>
    </w:rPr>
  </w:style>
  <w:style w:type="paragraph" w:customStyle="1" w:styleId="ListDash5">
    <w:name w:val="List Dash 5"/>
    <w:basedOn w:val="ListBullet5"/>
    <w:qFormat/>
    <w:rsid w:val="00EC3D8C"/>
    <w:pPr>
      <w:numPr>
        <w:numId w:val="85"/>
      </w:numPr>
      <w:ind w:left="1701" w:hanging="340"/>
    </w:pPr>
  </w:style>
  <w:style w:type="character" w:styleId="PlaceholderText">
    <w:name w:val="Placeholder Text"/>
    <w:basedOn w:val="DefaultParagraphFont"/>
    <w:uiPriority w:val="99"/>
    <w:semiHidden/>
    <w:rsid w:val="00EC3D8C"/>
    <w:rPr>
      <w:color w:val="808080"/>
    </w:rPr>
  </w:style>
  <w:style w:type="paragraph" w:customStyle="1" w:styleId="TABLE-centred">
    <w:name w:val="TABLE-centred"/>
    <w:basedOn w:val="TABLE-centered"/>
    <w:rsid w:val="00EC3D8C"/>
    <w:rPr>
      <w:bCs w:val="0"/>
    </w:rPr>
  </w:style>
  <w:style w:type="character" w:customStyle="1" w:styleId="SUBscript-variable">
    <w:name w:val="SUBscript-variable"/>
    <w:basedOn w:val="SUBscript"/>
    <w:rsid w:val="00EC3D8C"/>
    <w:rPr>
      <w:rFonts w:ascii="Times New Roman" w:hAnsi="Times New Roman"/>
      <w:i/>
      <w:kern w:val="0"/>
      <w:position w:val="-6"/>
      <w:sz w:val="16"/>
      <w:szCs w:val="16"/>
    </w:rPr>
  </w:style>
  <w:style w:type="character" w:customStyle="1" w:styleId="SUBscript-small-variable">
    <w:name w:val="SUBscript-small-variable"/>
    <w:basedOn w:val="SUBscript-small"/>
    <w:rsid w:val="00EC3D8C"/>
    <w:rPr>
      <w:rFonts w:ascii="Times New Roman" w:hAnsi="Times New Roman"/>
      <w:i/>
      <w:kern w:val="0"/>
      <w:position w:val="-6"/>
      <w:sz w:val="12"/>
      <w:szCs w:val="16"/>
    </w:rPr>
  </w:style>
  <w:style w:type="character" w:customStyle="1" w:styleId="SUPerscript-small-variable">
    <w:name w:val="SUPerscript-small-variable"/>
    <w:basedOn w:val="SUPerscript-small"/>
    <w:rsid w:val="00EC3D8C"/>
    <w:rPr>
      <w:rFonts w:ascii="Times New Roman" w:hAnsi="Times New Roman"/>
      <w:i/>
      <w:kern w:val="0"/>
      <w:position w:val="6"/>
      <w:sz w:val="12"/>
      <w:szCs w:val="16"/>
    </w:rPr>
  </w:style>
  <w:style w:type="character" w:customStyle="1" w:styleId="SUPerscript-variable">
    <w:name w:val="SUPerscript-variable"/>
    <w:basedOn w:val="SUPerscript"/>
    <w:rsid w:val="00EC3D8C"/>
    <w:rPr>
      <w:rFonts w:ascii="Times New Roman" w:hAnsi="Times New Roman"/>
      <w:i/>
      <w:kern w:val="0"/>
      <w:position w:val="6"/>
      <w:sz w:val="16"/>
      <w:szCs w:val="16"/>
    </w:rPr>
  </w:style>
  <w:style w:type="paragraph" w:customStyle="1" w:styleId="Inlineequationparagraph">
    <w:name w:val="Inline equation paragraph"/>
    <w:basedOn w:val="PARAGRAPH"/>
    <w:next w:val="PARAGRAPH"/>
    <w:qFormat/>
    <w:rsid w:val="00EC3D8C"/>
    <w:pPr>
      <w:spacing w:line="240" w:lineRule="auto"/>
    </w:pPr>
  </w:style>
  <w:style w:type="paragraph" w:customStyle="1" w:styleId="ANNEXEtitre">
    <w:name w:val="ANNEXE_titre"/>
    <w:basedOn w:val="ANNEXtitle"/>
    <w:qFormat/>
    <w:rsid w:val="00EC3D8C"/>
    <w:pPr>
      <w:numPr>
        <w:numId w:val="7"/>
      </w:numPr>
    </w:pPr>
  </w:style>
  <w:style w:type="paragraph" w:styleId="Revision">
    <w:name w:val="Revision"/>
    <w:hidden/>
    <w:uiPriority w:val="99"/>
    <w:semiHidden/>
    <w:rsid w:val="00141FDD"/>
    <w:rPr>
      <w:rFonts w:ascii="Arial" w:hAnsi="Arial" w:cstheme="minorBidi"/>
      <w:lang w:eastAsia="en-US"/>
    </w:rPr>
  </w:style>
  <w:style w:type="character" w:styleId="UnresolvedMention">
    <w:name w:val="Unresolved Mention"/>
    <w:basedOn w:val="DefaultParagraphFont"/>
    <w:uiPriority w:val="99"/>
    <w:semiHidden/>
    <w:unhideWhenUsed/>
    <w:rsid w:val="006357F1"/>
    <w:rPr>
      <w:color w:val="605E5C"/>
      <w:shd w:val="clear" w:color="auto" w:fill="E1DFDD"/>
    </w:rPr>
  </w:style>
  <w:style w:type="paragraph" w:styleId="MacroText">
    <w:name w:val="macro"/>
    <w:link w:val="MacroTextChar"/>
    <w:uiPriority w:val="99"/>
    <w:unhideWhenUsed/>
    <w:rsid w:val="007B65B3"/>
    <w:pPr>
      <w:tabs>
        <w:tab w:val="left" w:pos="480"/>
        <w:tab w:val="left" w:pos="960"/>
        <w:tab w:val="left" w:pos="1440"/>
        <w:tab w:val="left" w:pos="1920"/>
        <w:tab w:val="left" w:pos="2400"/>
        <w:tab w:val="left" w:pos="2880"/>
        <w:tab w:val="left" w:pos="3360"/>
        <w:tab w:val="left" w:pos="3840"/>
        <w:tab w:val="left" w:pos="4320"/>
      </w:tabs>
      <w:spacing w:line="240" w:lineRule="exact"/>
    </w:pPr>
    <w:rPr>
      <w:rFonts w:ascii="Consolas" w:hAnsi="Consolas" w:cstheme="minorBidi"/>
      <w:lang w:eastAsia="en-US"/>
    </w:rPr>
  </w:style>
  <w:style w:type="character" w:customStyle="1" w:styleId="MacroTextChar">
    <w:name w:val="Macro Text Char"/>
    <w:basedOn w:val="DefaultParagraphFont"/>
    <w:link w:val="MacroText"/>
    <w:uiPriority w:val="99"/>
    <w:rsid w:val="007B65B3"/>
    <w:rPr>
      <w:rFonts w:ascii="Consolas" w:hAnsi="Consolas" w:cstheme="minorBidi"/>
      <w:lang w:eastAsia="en-US"/>
    </w:rPr>
  </w:style>
  <w:style w:type="paragraph" w:customStyle="1" w:styleId="Text">
    <w:name w:val="Text"/>
    <w:rsid w:val="00F47290"/>
    <w:rPr>
      <w:rFonts w:ascii="Arial" w:hAnsi="Arial"/>
      <w:noProof/>
      <w:sz w:val="22"/>
      <w:lang w:eastAsia="en-US"/>
    </w:rPr>
  </w:style>
  <w:style w:type="paragraph" w:customStyle="1" w:styleId="TOCTitle">
    <w:name w:val="TOC Title"/>
    <w:basedOn w:val="Text"/>
    <w:rsid w:val="00F47290"/>
    <w:pPr>
      <w:spacing w:before="120" w:after="120"/>
      <w:ind w:left="567"/>
    </w:pPr>
    <w:rPr>
      <w:b/>
      <w:color w:val="FF0000"/>
      <w:sz w:val="40"/>
    </w:rPr>
  </w:style>
  <w:style w:type="paragraph" w:styleId="BodyTextIndent">
    <w:name w:val="Body Text Indent"/>
    <w:basedOn w:val="Normal"/>
    <w:link w:val="BodyTextIndentChar"/>
    <w:semiHidden/>
    <w:rsid w:val="00F47290"/>
    <w:pPr>
      <w:spacing w:after="120" w:line="240" w:lineRule="auto"/>
      <w:ind w:left="283"/>
      <w:jc w:val="both"/>
    </w:pPr>
    <w:rPr>
      <w:rFonts w:cs="Arial"/>
      <w:spacing w:val="8"/>
      <w:lang w:val="en-US" w:eastAsia="zh-CN"/>
    </w:rPr>
  </w:style>
  <w:style w:type="character" w:customStyle="1" w:styleId="BodyTextIndentChar">
    <w:name w:val="Body Text Indent Char"/>
    <w:basedOn w:val="DefaultParagraphFont"/>
    <w:link w:val="BodyTextIndent"/>
    <w:semiHidden/>
    <w:rsid w:val="00F47290"/>
    <w:rPr>
      <w:rFonts w:ascii="Arial" w:hAnsi="Arial" w:cs="Arial"/>
      <w:spacing w:val="8"/>
      <w:lang w:val="en-US" w:eastAsia="zh-CN"/>
    </w:rPr>
  </w:style>
  <w:style w:type="paragraph" w:customStyle="1" w:styleId="StandardPARAGRAPH">
    <w:name w:val="Standard.PARAGRAPH"/>
    <w:rsid w:val="00F47290"/>
    <w:pPr>
      <w:widowControl w:val="0"/>
      <w:tabs>
        <w:tab w:val="center" w:pos="4536"/>
        <w:tab w:val="right" w:pos="9072"/>
      </w:tabs>
      <w:spacing w:before="100" w:after="200"/>
      <w:jc w:val="both"/>
    </w:pPr>
    <w:rPr>
      <w:rFonts w:ascii="Arial" w:hAnsi="Arial"/>
      <w:spacing w:val="8"/>
      <w:lang w:val="de-DE" w:eastAsia="en-US"/>
    </w:rPr>
  </w:style>
  <w:style w:type="paragraph" w:customStyle="1" w:styleId="HTMLBody">
    <w:name w:val="HTML Body"/>
    <w:rsid w:val="00F47290"/>
    <w:rPr>
      <w:rFonts w:ascii="Arial" w:hAnsi="Arial"/>
      <w:snapToGrid w:val="0"/>
      <w:lang w:val="en-US" w:eastAsia="de-DE"/>
    </w:rPr>
  </w:style>
  <w:style w:type="paragraph" w:styleId="BodyText2">
    <w:name w:val="Body Text 2"/>
    <w:basedOn w:val="Normal"/>
    <w:link w:val="BodyText2Char"/>
    <w:semiHidden/>
    <w:rsid w:val="00F47290"/>
    <w:pPr>
      <w:spacing w:before="240" w:after="0" w:line="240" w:lineRule="auto"/>
      <w:jc w:val="both"/>
    </w:pPr>
    <w:rPr>
      <w:rFonts w:cs="Arial"/>
      <w:color w:val="000000"/>
      <w:spacing w:val="8"/>
      <w:sz w:val="22"/>
      <w:lang w:eastAsia="zh-CN"/>
    </w:rPr>
  </w:style>
  <w:style w:type="character" w:customStyle="1" w:styleId="BodyText2Char">
    <w:name w:val="Body Text 2 Char"/>
    <w:basedOn w:val="DefaultParagraphFont"/>
    <w:link w:val="BodyText2"/>
    <w:semiHidden/>
    <w:rsid w:val="00F47290"/>
    <w:rPr>
      <w:rFonts w:ascii="Arial" w:hAnsi="Arial" w:cs="Arial"/>
      <w:color w:val="000000"/>
      <w:spacing w:val="8"/>
      <w:sz w:val="22"/>
      <w:lang w:eastAsia="zh-CN"/>
    </w:rPr>
  </w:style>
  <w:style w:type="character" w:customStyle="1" w:styleId="SC10114695">
    <w:name w:val="SC.10.114695"/>
    <w:rsid w:val="00F47290"/>
    <w:rPr>
      <w:color w:val="000000"/>
      <w:szCs w:val="20"/>
    </w:rPr>
  </w:style>
  <w:style w:type="paragraph" w:customStyle="1" w:styleId="LGTable2">
    <w:name w:val="LG_Table 2"/>
    <w:basedOn w:val="Normal"/>
    <w:next w:val="Normal"/>
    <w:rsid w:val="00F47290"/>
    <w:pPr>
      <w:spacing w:after="0" w:line="240" w:lineRule="auto"/>
      <w:jc w:val="both"/>
    </w:pPr>
    <w:rPr>
      <w:rFonts w:eastAsia="Arial" w:cs="Arial"/>
      <w:spacing w:val="8"/>
      <w:lang w:val="fi-FI" w:eastAsia="zh-CN"/>
    </w:rPr>
  </w:style>
  <w:style w:type="paragraph" w:styleId="BodyText">
    <w:name w:val="Body Text"/>
    <w:basedOn w:val="Normal"/>
    <w:link w:val="BodyTextChar"/>
    <w:semiHidden/>
    <w:rsid w:val="00F47290"/>
    <w:pPr>
      <w:spacing w:after="120" w:line="240" w:lineRule="auto"/>
      <w:jc w:val="both"/>
    </w:pPr>
    <w:rPr>
      <w:rFonts w:cs="Arial"/>
      <w:spacing w:val="8"/>
      <w:lang w:val="en-US" w:eastAsia="zh-CN"/>
    </w:rPr>
  </w:style>
  <w:style w:type="character" w:customStyle="1" w:styleId="BodyTextChar">
    <w:name w:val="Body Text Char"/>
    <w:basedOn w:val="DefaultParagraphFont"/>
    <w:link w:val="BodyText"/>
    <w:semiHidden/>
    <w:rsid w:val="00F47290"/>
    <w:rPr>
      <w:rFonts w:ascii="Arial" w:hAnsi="Arial" w:cs="Arial"/>
      <w:spacing w:val="8"/>
      <w:lang w:val="en-US" w:eastAsia="zh-CN"/>
    </w:rPr>
  </w:style>
  <w:style w:type="paragraph" w:customStyle="1" w:styleId="Normfelder">
    <w:name w:val="Normfelder"/>
    <w:basedOn w:val="Normal"/>
    <w:uiPriority w:val="99"/>
    <w:rsid w:val="00F47290"/>
    <w:pPr>
      <w:keepLines/>
      <w:spacing w:before="60" w:after="60" w:line="240" w:lineRule="auto"/>
      <w:ind w:left="1701" w:hanging="1701"/>
      <w:jc w:val="both"/>
    </w:pPr>
    <w:rPr>
      <w:rFonts w:cs="Arial"/>
      <w:spacing w:val="8"/>
      <w:lang w:val="de-CH" w:eastAsia="zh-CN"/>
    </w:rPr>
  </w:style>
  <w:style w:type="paragraph" w:customStyle="1" w:styleId="FooterCopyRight">
    <w:name w:val="FooterCopyRight"/>
    <w:basedOn w:val="Footer"/>
    <w:rsid w:val="00F47290"/>
    <w:pPr>
      <w:spacing w:before="80" w:line="240" w:lineRule="auto"/>
      <w:jc w:val="center"/>
    </w:pPr>
    <w:rPr>
      <w:rFonts w:cs="Arial"/>
      <w:spacing w:val="8"/>
      <w:sz w:val="12"/>
      <w:lang w:eastAsia="zh-CN"/>
    </w:rPr>
  </w:style>
  <w:style w:type="paragraph" w:customStyle="1" w:styleId="Text0">
    <w:name w:val="Text0"/>
    <w:basedOn w:val="Text"/>
    <w:rsid w:val="00F47290"/>
    <w:rPr>
      <w:sz w:val="2"/>
    </w:rPr>
  </w:style>
  <w:style w:type="paragraph" w:customStyle="1" w:styleId="Annexetitle">
    <w:name w:val="Annexe_title"/>
    <w:basedOn w:val="ANNEXtitle"/>
    <w:rsid w:val="00F47290"/>
    <w:pPr>
      <w:numPr>
        <w:numId w:val="0"/>
      </w:numPr>
      <w:spacing w:after="200" w:line="240" w:lineRule="auto"/>
    </w:pPr>
    <w:rPr>
      <w:rFonts w:ascii="Arial" w:hAnsi="Arial" w:cs="Arial"/>
      <w:lang w:eastAsia="zh-CN"/>
    </w:rPr>
  </w:style>
  <w:style w:type="paragraph" w:styleId="HTMLPreformatted">
    <w:name w:val="HTML Preformatted"/>
    <w:basedOn w:val="Normal"/>
    <w:link w:val="HTMLPreformattedChar"/>
    <w:uiPriority w:val="99"/>
    <w:semiHidden/>
    <w:unhideWhenUsed/>
    <w:rsid w:val="00F472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lang w:val="sl-SI" w:eastAsia="sl-SI"/>
    </w:rPr>
  </w:style>
  <w:style w:type="character" w:customStyle="1" w:styleId="HTMLPreformattedChar">
    <w:name w:val="HTML Preformatted Char"/>
    <w:basedOn w:val="DefaultParagraphFont"/>
    <w:link w:val="HTMLPreformatted"/>
    <w:uiPriority w:val="99"/>
    <w:semiHidden/>
    <w:rsid w:val="00F47290"/>
    <w:rPr>
      <w:rFonts w:ascii="Courier New" w:hAnsi="Courier New" w:cs="Courier New"/>
      <w:lang w:val="sl-SI" w:eastAsia="sl-SI"/>
    </w:rPr>
  </w:style>
  <w:style w:type="paragraph" w:customStyle="1" w:styleId="b">
    <w:name w:val="b"/>
    <w:basedOn w:val="Normal"/>
    <w:rsid w:val="00F47290"/>
    <w:pPr>
      <w:spacing w:before="100" w:beforeAutospacing="1" w:after="100" w:afterAutospacing="1" w:line="240" w:lineRule="auto"/>
    </w:pPr>
    <w:rPr>
      <w:rFonts w:ascii="Courier New" w:hAnsi="Courier New" w:cs="Courier New"/>
      <w:b/>
      <w:bCs/>
      <w:color w:val="FF0000"/>
      <w:sz w:val="24"/>
      <w:szCs w:val="24"/>
      <w:lang w:val="sl-SI" w:eastAsia="sl-SI"/>
    </w:rPr>
  </w:style>
  <w:style w:type="paragraph" w:customStyle="1" w:styleId="e">
    <w:name w:val="e"/>
    <w:basedOn w:val="Normal"/>
    <w:rsid w:val="00F47290"/>
    <w:pPr>
      <w:spacing w:before="100" w:beforeAutospacing="1" w:after="100" w:afterAutospacing="1" w:line="240" w:lineRule="auto"/>
      <w:ind w:left="240" w:right="240" w:hanging="240"/>
    </w:pPr>
    <w:rPr>
      <w:rFonts w:ascii="Times New Roman" w:hAnsi="Times New Roman" w:cs="Times New Roman"/>
      <w:sz w:val="24"/>
      <w:szCs w:val="24"/>
      <w:lang w:val="sl-SI" w:eastAsia="sl-SI"/>
    </w:rPr>
  </w:style>
  <w:style w:type="paragraph" w:customStyle="1" w:styleId="k">
    <w:name w:val="k"/>
    <w:basedOn w:val="Normal"/>
    <w:rsid w:val="00F47290"/>
    <w:pPr>
      <w:spacing w:before="100" w:beforeAutospacing="1" w:after="100" w:afterAutospacing="1" w:line="240" w:lineRule="auto"/>
      <w:ind w:left="240" w:right="240" w:hanging="240"/>
    </w:pPr>
    <w:rPr>
      <w:rFonts w:ascii="Times New Roman" w:hAnsi="Times New Roman" w:cs="Times New Roman"/>
      <w:sz w:val="24"/>
      <w:szCs w:val="24"/>
      <w:lang w:val="sl-SI" w:eastAsia="sl-SI"/>
    </w:rPr>
  </w:style>
  <w:style w:type="paragraph" w:customStyle="1" w:styleId="t">
    <w:name w:val="t"/>
    <w:basedOn w:val="Normal"/>
    <w:rsid w:val="00F47290"/>
    <w:pPr>
      <w:spacing w:before="100" w:beforeAutospacing="1" w:after="100" w:afterAutospacing="1" w:line="240" w:lineRule="auto"/>
    </w:pPr>
    <w:rPr>
      <w:rFonts w:ascii="Times New Roman" w:hAnsi="Times New Roman" w:cs="Times New Roman"/>
      <w:color w:val="990000"/>
      <w:sz w:val="24"/>
      <w:szCs w:val="24"/>
      <w:lang w:val="sl-SI" w:eastAsia="sl-SI"/>
    </w:rPr>
  </w:style>
  <w:style w:type="paragraph" w:customStyle="1" w:styleId="ns">
    <w:name w:val="ns"/>
    <w:basedOn w:val="Normal"/>
    <w:rsid w:val="00F47290"/>
    <w:pPr>
      <w:spacing w:before="100" w:beforeAutospacing="1" w:after="100" w:afterAutospacing="1" w:line="240" w:lineRule="auto"/>
    </w:pPr>
    <w:rPr>
      <w:rFonts w:ascii="Times New Roman" w:hAnsi="Times New Roman" w:cs="Times New Roman"/>
      <w:color w:val="FF0000"/>
      <w:sz w:val="24"/>
      <w:szCs w:val="24"/>
      <w:lang w:val="sl-SI" w:eastAsia="sl-SI"/>
    </w:rPr>
  </w:style>
  <w:style w:type="paragraph" w:customStyle="1" w:styleId="dt">
    <w:name w:val="dt"/>
    <w:basedOn w:val="Normal"/>
    <w:rsid w:val="00F47290"/>
    <w:pPr>
      <w:spacing w:before="100" w:beforeAutospacing="1" w:after="100" w:afterAutospacing="1" w:line="240" w:lineRule="auto"/>
    </w:pPr>
    <w:rPr>
      <w:rFonts w:ascii="Times New Roman" w:hAnsi="Times New Roman" w:cs="Times New Roman"/>
      <w:color w:val="008000"/>
      <w:sz w:val="24"/>
      <w:szCs w:val="24"/>
      <w:lang w:val="sl-SI" w:eastAsia="sl-SI"/>
    </w:rPr>
  </w:style>
  <w:style w:type="paragraph" w:customStyle="1" w:styleId="m">
    <w:name w:val="m"/>
    <w:basedOn w:val="Normal"/>
    <w:rsid w:val="00F47290"/>
    <w:pPr>
      <w:spacing w:before="100" w:beforeAutospacing="1" w:after="100" w:afterAutospacing="1" w:line="240" w:lineRule="auto"/>
    </w:pPr>
    <w:rPr>
      <w:rFonts w:ascii="Times New Roman" w:hAnsi="Times New Roman" w:cs="Times New Roman"/>
      <w:color w:val="0000FF"/>
      <w:sz w:val="24"/>
      <w:szCs w:val="24"/>
      <w:lang w:val="sl-SI" w:eastAsia="sl-SI"/>
    </w:rPr>
  </w:style>
  <w:style w:type="paragraph" w:customStyle="1" w:styleId="db">
    <w:name w:val="db"/>
    <w:basedOn w:val="Normal"/>
    <w:rsid w:val="00F47290"/>
    <w:pPr>
      <w:pBdr>
        <w:left w:val="single" w:sz="4" w:space="4" w:color="CCCCCC"/>
      </w:pBdr>
      <w:spacing w:after="0" w:line="240" w:lineRule="auto"/>
      <w:ind w:left="240"/>
    </w:pPr>
    <w:rPr>
      <w:rFonts w:ascii="Courier" w:hAnsi="Courier" w:cs="Times New Roman"/>
      <w:sz w:val="24"/>
      <w:szCs w:val="24"/>
      <w:lang w:val="sl-SI" w:eastAsia="sl-SI"/>
    </w:rPr>
  </w:style>
  <w:style w:type="paragraph" w:customStyle="1" w:styleId="di">
    <w:name w:val="di"/>
    <w:basedOn w:val="Normal"/>
    <w:rsid w:val="00F47290"/>
    <w:pPr>
      <w:spacing w:before="100" w:beforeAutospacing="1" w:after="100" w:afterAutospacing="1" w:line="240" w:lineRule="auto"/>
    </w:pPr>
    <w:rPr>
      <w:rFonts w:ascii="Courier" w:hAnsi="Courier" w:cs="Times New Roman"/>
      <w:sz w:val="24"/>
      <w:szCs w:val="24"/>
      <w:lang w:val="sl-SI" w:eastAsia="sl-SI"/>
    </w:rPr>
  </w:style>
  <w:style w:type="paragraph" w:customStyle="1" w:styleId="d">
    <w:name w:val="d"/>
    <w:basedOn w:val="Normal"/>
    <w:rsid w:val="00F47290"/>
    <w:pPr>
      <w:spacing w:before="100" w:beforeAutospacing="1" w:after="100" w:afterAutospacing="1" w:line="240" w:lineRule="auto"/>
    </w:pPr>
    <w:rPr>
      <w:rFonts w:ascii="Times New Roman" w:hAnsi="Times New Roman" w:cs="Times New Roman"/>
      <w:color w:val="0000FF"/>
      <w:sz w:val="24"/>
      <w:szCs w:val="24"/>
      <w:lang w:val="sl-SI" w:eastAsia="sl-SI"/>
    </w:rPr>
  </w:style>
  <w:style w:type="paragraph" w:customStyle="1" w:styleId="pi">
    <w:name w:val="pi"/>
    <w:basedOn w:val="Normal"/>
    <w:rsid w:val="00F47290"/>
    <w:pPr>
      <w:spacing w:before="100" w:beforeAutospacing="1" w:after="100" w:afterAutospacing="1" w:line="240" w:lineRule="auto"/>
    </w:pPr>
    <w:rPr>
      <w:rFonts w:ascii="Times New Roman" w:hAnsi="Times New Roman" w:cs="Times New Roman"/>
      <w:color w:val="0000FF"/>
      <w:sz w:val="24"/>
      <w:szCs w:val="24"/>
      <w:lang w:val="sl-SI" w:eastAsia="sl-SI"/>
    </w:rPr>
  </w:style>
  <w:style w:type="paragraph" w:customStyle="1" w:styleId="cb">
    <w:name w:val="cb"/>
    <w:basedOn w:val="Normal"/>
    <w:rsid w:val="00F47290"/>
    <w:pPr>
      <w:spacing w:after="0" w:line="240" w:lineRule="auto"/>
      <w:ind w:left="240"/>
    </w:pPr>
    <w:rPr>
      <w:rFonts w:ascii="Courier" w:hAnsi="Courier" w:cs="Times New Roman"/>
      <w:color w:val="888888"/>
      <w:sz w:val="24"/>
      <w:szCs w:val="24"/>
      <w:lang w:val="sl-SI" w:eastAsia="sl-SI"/>
    </w:rPr>
  </w:style>
  <w:style w:type="paragraph" w:customStyle="1" w:styleId="ci">
    <w:name w:val="ci"/>
    <w:basedOn w:val="Normal"/>
    <w:rsid w:val="00F47290"/>
    <w:pPr>
      <w:spacing w:before="100" w:beforeAutospacing="1" w:after="100" w:afterAutospacing="1" w:line="240" w:lineRule="auto"/>
    </w:pPr>
    <w:rPr>
      <w:rFonts w:ascii="Courier" w:hAnsi="Courier" w:cs="Times New Roman"/>
      <w:color w:val="888888"/>
      <w:sz w:val="24"/>
      <w:szCs w:val="24"/>
      <w:lang w:val="sl-SI" w:eastAsia="sl-SI"/>
    </w:rPr>
  </w:style>
  <w:style w:type="character" w:customStyle="1" w:styleId="b1">
    <w:name w:val="b1"/>
    <w:rsid w:val="00F47290"/>
    <w:rPr>
      <w:rFonts w:ascii="Courier New" w:hAnsi="Courier New" w:cs="Courier New" w:hint="default"/>
      <w:b/>
      <w:bCs/>
      <w:strike w:val="0"/>
      <w:dstrike w:val="0"/>
      <w:color w:val="FF0000"/>
      <w:u w:val="none"/>
      <w:effect w:val="none"/>
    </w:rPr>
  </w:style>
  <w:style w:type="character" w:customStyle="1" w:styleId="m1">
    <w:name w:val="m1"/>
    <w:rsid w:val="00F47290"/>
    <w:rPr>
      <w:color w:val="0000FF"/>
    </w:rPr>
  </w:style>
  <w:style w:type="character" w:customStyle="1" w:styleId="pi1">
    <w:name w:val="pi1"/>
    <w:rsid w:val="00F47290"/>
    <w:rPr>
      <w:color w:val="0000FF"/>
    </w:rPr>
  </w:style>
  <w:style w:type="character" w:customStyle="1" w:styleId="c">
    <w:name w:val="c"/>
    <w:rsid w:val="00F47290"/>
  </w:style>
  <w:style w:type="character" w:customStyle="1" w:styleId="cb1">
    <w:name w:val="cb1"/>
    <w:rsid w:val="00F47290"/>
    <w:rPr>
      <w:rFonts w:ascii="Courier" w:hAnsi="Courier" w:hint="default"/>
      <w:color w:val="888888"/>
      <w:sz w:val="24"/>
      <w:szCs w:val="24"/>
    </w:rPr>
  </w:style>
  <w:style w:type="character" w:customStyle="1" w:styleId="t1">
    <w:name w:val="t1"/>
    <w:rsid w:val="00F47290"/>
    <w:rPr>
      <w:color w:val="990000"/>
    </w:rPr>
  </w:style>
  <w:style w:type="character" w:customStyle="1" w:styleId="ns1">
    <w:name w:val="ns1"/>
    <w:rsid w:val="00F47290"/>
    <w:rPr>
      <w:color w:val="FF0000"/>
    </w:rPr>
  </w:style>
  <w:style w:type="character" w:customStyle="1" w:styleId="ci1">
    <w:name w:val="ci1"/>
    <w:rsid w:val="00F47290"/>
    <w:rPr>
      <w:rFonts w:ascii="Courier" w:hAnsi="Courier" w:hint="default"/>
      <w:color w:val="888888"/>
      <w:sz w:val="24"/>
      <w:szCs w:val="24"/>
    </w:rPr>
  </w:style>
  <w:style w:type="table" w:customStyle="1" w:styleId="TableGrid1">
    <w:name w:val="Table Grid1"/>
    <w:basedOn w:val="TableNormal"/>
    <w:next w:val="TableGrid"/>
    <w:uiPriority w:val="39"/>
    <w:rsid w:val="00F47290"/>
    <w:rPr>
      <w:lang w:val="fr-FR" w:eastAsia="fr-F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59"/>
    <w:rsid w:val="00F47290"/>
    <w:rPr>
      <w:lang w:val="fr-FR" w:eastAsia="fr-F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59"/>
    <w:rsid w:val="00F47290"/>
    <w:rPr>
      <w:lang w:val="fr-FR" w:eastAsia="fr-F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59"/>
    <w:rsid w:val="00F47290"/>
    <w:rPr>
      <w:lang w:val="fr-FR" w:eastAsia="fr-F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
    <w:name w:val="Table Grid5"/>
    <w:basedOn w:val="TableNormal"/>
    <w:next w:val="TableGrid"/>
    <w:uiPriority w:val="59"/>
    <w:rsid w:val="00F47290"/>
    <w:rPr>
      <w:lang w:val="fr-FR" w:eastAsia="fr-F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
    <w:name w:val="Table Grid6"/>
    <w:basedOn w:val="TableNormal"/>
    <w:next w:val="TableGrid"/>
    <w:uiPriority w:val="59"/>
    <w:rsid w:val="00F47290"/>
    <w:rPr>
      <w:lang w:val="fr-FR" w:eastAsia="fr-F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
    <w:name w:val="Table Grid7"/>
    <w:basedOn w:val="TableNormal"/>
    <w:next w:val="TableGrid"/>
    <w:uiPriority w:val="59"/>
    <w:rsid w:val="00F47290"/>
    <w:rPr>
      <w:lang w:val="fr-FR" w:eastAsia="fr-F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
    <w:name w:val="Table Grid8"/>
    <w:basedOn w:val="TableNormal"/>
    <w:next w:val="TableGrid"/>
    <w:uiPriority w:val="59"/>
    <w:rsid w:val="00F47290"/>
    <w:rPr>
      <w:lang w:val="fr-FR" w:eastAsia="fr-F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au">
    <w:name w:val="tableau"/>
    <w:basedOn w:val="PARAGRAPH"/>
    <w:rsid w:val="00F47290"/>
    <w:pPr>
      <w:spacing w:before="60" w:after="60" w:line="240" w:lineRule="auto"/>
      <w:jc w:val="center"/>
    </w:pPr>
    <w:rPr>
      <w:sz w:val="16"/>
      <w:szCs w:val="16"/>
    </w:rPr>
  </w:style>
  <w:style w:type="character" w:customStyle="1" w:styleId="DocumentMapChar">
    <w:name w:val="Document Map Char"/>
    <w:link w:val="DocumentMap"/>
    <w:uiPriority w:val="99"/>
    <w:semiHidden/>
    <w:rsid w:val="00F47290"/>
    <w:rPr>
      <w:rFonts w:ascii="Tahoma" w:hAnsi="Tahoma" w:cs="Tahoma"/>
      <w:spacing w:val="8"/>
      <w:sz w:val="16"/>
      <w:szCs w:val="16"/>
      <w:lang w:eastAsia="zh-CN"/>
    </w:rPr>
  </w:style>
  <w:style w:type="paragraph" w:styleId="DocumentMap">
    <w:name w:val="Document Map"/>
    <w:basedOn w:val="Normal"/>
    <w:link w:val="DocumentMapChar"/>
    <w:uiPriority w:val="99"/>
    <w:semiHidden/>
    <w:unhideWhenUsed/>
    <w:rsid w:val="00F47290"/>
    <w:pPr>
      <w:spacing w:after="0" w:line="240" w:lineRule="auto"/>
      <w:jc w:val="both"/>
    </w:pPr>
    <w:rPr>
      <w:rFonts w:ascii="Tahoma" w:hAnsi="Tahoma" w:cs="Tahoma"/>
      <w:spacing w:val="8"/>
      <w:sz w:val="16"/>
      <w:szCs w:val="16"/>
      <w:lang w:eastAsia="zh-CN"/>
    </w:rPr>
  </w:style>
  <w:style w:type="character" w:customStyle="1" w:styleId="DocumentMapChar1">
    <w:name w:val="Document Map Char1"/>
    <w:basedOn w:val="DefaultParagraphFont"/>
    <w:uiPriority w:val="99"/>
    <w:semiHidden/>
    <w:rsid w:val="00F47290"/>
    <w:rPr>
      <w:rFonts w:ascii="Segoe UI" w:hAnsi="Segoe UI" w:cs="Segoe UI"/>
      <w:sz w:val="16"/>
      <w:szCs w:val="16"/>
      <w:lang w:eastAsia="en-US"/>
    </w:rPr>
  </w:style>
  <w:style w:type="character" w:customStyle="1" w:styleId="mw-headline">
    <w:name w:val="mw-headline"/>
    <w:rsid w:val="00F47290"/>
  </w:style>
  <w:style w:type="character" w:customStyle="1" w:styleId="PlainTextChar">
    <w:name w:val="Plain Text Char"/>
    <w:link w:val="PlainText"/>
    <w:uiPriority w:val="99"/>
    <w:semiHidden/>
    <w:rsid w:val="00F47290"/>
    <w:rPr>
      <w:rFonts w:ascii="Consolas" w:eastAsia="Calibri" w:hAnsi="Consolas"/>
      <w:sz w:val="21"/>
      <w:szCs w:val="21"/>
      <w:lang w:val="fr-FR" w:eastAsia="fr-FR"/>
    </w:rPr>
  </w:style>
  <w:style w:type="paragraph" w:styleId="PlainText">
    <w:name w:val="Plain Text"/>
    <w:basedOn w:val="Normal"/>
    <w:link w:val="PlainTextChar"/>
    <w:uiPriority w:val="99"/>
    <w:semiHidden/>
    <w:unhideWhenUsed/>
    <w:rsid w:val="00F47290"/>
    <w:pPr>
      <w:spacing w:after="0" w:line="240" w:lineRule="auto"/>
    </w:pPr>
    <w:rPr>
      <w:rFonts w:ascii="Consolas" w:eastAsia="Calibri" w:hAnsi="Consolas" w:cs="Times New Roman"/>
      <w:sz w:val="21"/>
      <w:szCs w:val="21"/>
      <w:lang w:val="fr-FR" w:eastAsia="fr-FR"/>
    </w:rPr>
  </w:style>
  <w:style w:type="character" w:customStyle="1" w:styleId="PlainTextChar1">
    <w:name w:val="Plain Text Char1"/>
    <w:basedOn w:val="DefaultParagraphFont"/>
    <w:uiPriority w:val="99"/>
    <w:semiHidden/>
    <w:rsid w:val="00F47290"/>
    <w:rPr>
      <w:rFonts w:ascii="Consolas" w:hAnsi="Consolas" w:cstheme="minorBidi"/>
      <w:sz w:val="21"/>
      <w:szCs w:val="21"/>
      <w:lang w:eastAsia="en-US"/>
    </w:rPr>
  </w:style>
  <w:style w:type="character" w:customStyle="1" w:styleId="CommentSubjectChar1">
    <w:name w:val="Comment Subject Char1"/>
    <w:uiPriority w:val="99"/>
    <w:semiHidden/>
    <w:rsid w:val="00F47290"/>
    <w:rPr>
      <w:rFonts w:ascii="Arial" w:hAnsi="Arial" w:cs="Arial"/>
      <w:b/>
      <w:bCs/>
      <w:noProof/>
      <w:spacing w:val="8"/>
      <w:lang w:val="en-GB" w:eastAsia="zh-CN"/>
    </w:rPr>
  </w:style>
  <w:style w:type="paragraph" w:customStyle="1" w:styleId="PRIMENormaltext">
    <w:name w:val="PRIME_Normal text"/>
    <w:basedOn w:val="Normal"/>
    <w:rsid w:val="00F47290"/>
    <w:pPr>
      <w:spacing w:line="240" w:lineRule="auto"/>
      <w:jc w:val="both"/>
    </w:pPr>
    <w:rPr>
      <w:rFonts w:ascii="Calibri" w:hAnsi="Calibri" w:cs="Times New Roman"/>
      <w:sz w:val="22"/>
      <w:szCs w:val="24"/>
      <w:lang w:val="fi-FI" w:bidi="en-US"/>
    </w:rPr>
  </w:style>
  <w:style w:type="paragraph" w:customStyle="1" w:styleId="PRIMEList">
    <w:name w:val="PRIME List"/>
    <w:basedOn w:val="ListParagraph"/>
    <w:rsid w:val="00F47290"/>
    <w:pPr>
      <w:spacing w:after="0" w:line="240" w:lineRule="auto"/>
      <w:ind w:left="284"/>
      <w:jc w:val="both"/>
    </w:pPr>
    <w:rPr>
      <w:rFonts w:cs="Arial"/>
      <w:spacing w:val="8"/>
      <w:lang w:eastAsia="zh-CN"/>
    </w:rPr>
  </w:style>
  <w:style w:type="paragraph" w:customStyle="1" w:styleId="PRIMENORMALCenteredcursive">
    <w:name w:val="PRIME NORMAL Centered cursive"/>
    <w:basedOn w:val="PRIMENormaltext"/>
    <w:next w:val="PRIMENormaltext"/>
    <w:rsid w:val="00F47290"/>
    <w:pPr>
      <w:jc w:val="center"/>
    </w:pPr>
    <w:rPr>
      <w:i/>
      <w:lang w:val="en-US"/>
    </w:rPr>
  </w:style>
  <w:style w:type="paragraph" w:styleId="Subtitle">
    <w:name w:val="Subtitle"/>
    <w:basedOn w:val="Normal"/>
    <w:next w:val="Normal"/>
    <w:link w:val="SubtitleChar"/>
    <w:uiPriority w:val="11"/>
    <w:qFormat/>
    <w:rsid w:val="00F47290"/>
    <w:pPr>
      <w:spacing w:after="60" w:line="240" w:lineRule="auto"/>
      <w:jc w:val="center"/>
      <w:outlineLvl w:val="1"/>
    </w:pPr>
    <w:rPr>
      <w:rFonts w:ascii="Cambria" w:hAnsi="Cambria" w:cs="Times New Roman"/>
      <w:spacing w:val="8"/>
      <w:sz w:val="24"/>
      <w:szCs w:val="24"/>
      <w:lang w:eastAsia="zh-CN"/>
    </w:rPr>
  </w:style>
  <w:style w:type="character" w:customStyle="1" w:styleId="SubtitleChar">
    <w:name w:val="Subtitle Char"/>
    <w:basedOn w:val="DefaultParagraphFont"/>
    <w:link w:val="Subtitle"/>
    <w:uiPriority w:val="11"/>
    <w:rsid w:val="00F47290"/>
    <w:rPr>
      <w:rFonts w:ascii="Cambria" w:hAnsi="Cambria"/>
      <w:spacing w:val="8"/>
      <w:sz w:val="24"/>
      <w:szCs w:val="24"/>
      <w:lang w:eastAsia="zh-CN"/>
    </w:rPr>
  </w:style>
  <w:style w:type="paragraph" w:styleId="Quote">
    <w:name w:val="Quote"/>
    <w:basedOn w:val="Normal"/>
    <w:next w:val="Normal"/>
    <w:link w:val="QuoteChar"/>
    <w:uiPriority w:val="29"/>
    <w:qFormat/>
    <w:rsid w:val="00F47290"/>
    <w:pPr>
      <w:spacing w:after="0" w:line="240" w:lineRule="auto"/>
      <w:jc w:val="both"/>
    </w:pPr>
    <w:rPr>
      <w:rFonts w:cs="Arial"/>
      <w:i/>
      <w:iCs/>
      <w:color w:val="000000"/>
      <w:spacing w:val="8"/>
      <w:lang w:eastAsia="zh-CN"/>
    </w:rPr>
  </w:style>
  <w:style w:type="character" w:customStyle="1" w:styleId="QuoteChar">
    <w:name w:val="Quote Char"/>
    <w:basedOn w:val="DefaultParagraphFont"/>
    <w:link w:val="Quote"/>
    <w:uiPriority w:val="29"/>
    <w:rsid w:val="00F47290"/>
    <w:rPr>
      <w:rFonts w:ascii="Arial" w:hAnsi="Arial" w:cs="Arial"/>
      <w:i/>
      <w:iCs/>
      <w:color w:val="000000"/>
      <w:spacing w:val="8"/>
      <w:lang w:eastAsia="zh-CN"/>
    </w:rPr>
  </w:style>
  <w:style w:type="paragraph" w:styleId="IntenseQuote">
    <w:name w:val="Intense Quote"/>
    <w:basedOn w:val="Normal"/>
    <w:next w:val="Normal"/>
    <w:link w:val="IntenseQuoteChar"/>
    <w:uiPriority w:val="30"/>
    <w:qFormat/>
    <w:rsid w:val="00F47290"/>
    <w:pPr>
      <w:pBdr>
        <w:bottom w:val="single" w:sz="4" w:space="4" w:color="4F81BD"/>
      </w:pBdr>
      <w:spacing w:before="200" w:after="280" w:line="240" w:lineRule="auto"/>
      <w:ind w:left="936" w:right="936"/>
      <w:jc w:val="both"/>
    </w:pPr>
    <w:rPr>
      <w:rFonts w:cs="Arial"/>
      <w:b/>
      <w:bCs/>
      <w:i/>
      <w:iCs/>
      <w:color w:val="4F81BD"/>
      <w:spacing w:val="8"/>
      <w:lang w:eastAsia="zh-CN"/>
    </w:rPr>
  </w:style>
  <w:style w:type="character" w:customStyle="1" w:styleId="IntenseQuoteChar">
    <w:name w:val="Intense Quote Char"/>
    <w:basedOn w:val="DefaultParagraphFont"/>
    <w:link w:val="IntenseQuote"/>
    <w:uiPriority w:val="30"/>
    <w:rsid w:val="00F47290"/>
    <w:rPr>
      <w:rFonts w:ascii="Arial" w:hAnsi="Arial" w:cs="Arial"/>
      <w:b/>
      <w:bCs/>
      <w:i/>
      <w:iCs/>
      <w:color w:val="4F81BD"/>
      <w:spacing w:val="8"/>
      <w:lang w:eastAsia="zh-CN"/>
    </w:rPr>
  </w:style>
  <w:style w:type="character" w:styleId="SubtleEmphasis">
    <w:name w:val="Subtle Emphasis"/>
    <w:uiPriority w:val="19"/>
    <w:qFormat/>
    <w:rsid w:val="00F47290"/>
    <w:rPr>
      <w:i/>
      <w:iCs/>
      <w:color w:val="808080"/>
    </w:rPr>
  </w:style>
  <w:style w:type="character" w:styleId="SubtleReference">
    <w:name w:val="Subtle Reference"/>
    <w:uiPriority w:val="31"/>
    <w:qFormat/>
    <w:rsid w:val="00F47290"/>
    <w:rPr>
      <w:smallCaps/>
      <w:color w:val="C0504D"/>
      <w:u w:val="single"/>
    </w:rPr>
  </w:style>
  <w:style w:type="character" w:styleId="IntenseReference">
    <w:name w:val="Intense Reference"/>
    <w:uiPriority w:val="32"/>
    <w:qFormat/>
    <w:rsid w:val="00F47290"/>
    <w:rPr>
      <w:b/>
      <w:bCs/>
      <w:smallCaps/>
      <w:color w:val="C0504D"/>
      <w:spacing w:val="5"/>
      <w:u w:val="single"/>
    </w:rPr>
  </w:style>
  <w:style w:type="character" w:styleId="BookTitle">
    <w:name w:val="Book Title"/>
    <w:uiPriority w:val="33"/>
    <w:qFormat/>
    <w:rsid w:val="00F47290"/>
    <w:rPr>
      <w:b/>
      <w:bCs/>
      <w:smallCaps/>
      <w:spacing w:val="5"/>
    </w:rPr>
  </w:style>
  <w:style w:type="paragraph" w:customStyle="1" w:styleId="9594-8">
    <w:name w:val="9594-8"/>
    <w:basedOn w:val="Heading1"/>
    <w:qFormat/>
    <w:rsid w:val="00F47290"/>
    <w:pPr>
      <w:pageBreakBefore/>
      <w:numPr>
        <w:numId w:val="98"/>
      </w:numPr>
      <w:spacing w:line="240" w:lineRule="auto"/>
      <w:ind w:left="0" w:firstLine="0"/>
    </w:pPr>
  </w:style>
  <w:style w:type="paragraph" w:customStyle="1" w:styleId="Blue-page">
    <w:name w:val="Blue-page§"/>
    <w:basedOn w:val="Normal"/>
    <w:rsid w:val="00F47290"/>
    <w:pPr>
      <w:tabs>
        <w:tab w:val="left" w:pos="1418"/>
      </w:tabs>
      <w:suppressAutoHyphens/>
      <w:spacing w:after="0" w:line="240" w:lineRule="auto"/>
      <w:jc w:val="both"/>
    </w:pPr>
    <w:rPr>
      <w:rFonts w:cs="Arial"/>
      <w:spacing w:val="-3"/>
      <w:lang w:eastAsia="zh-CN"/>
    </w:rPr>
  </w:style>
  <w:style w:type="character" w:customStyle="1" w:styleId="st">
    <w:name w:val="st"/>
    <w:rsid w:val="00F47290"/>
  </w:style>
  <w:style w:type="paragraph" w:customStyle="1" w:styleId="Tabletext">
    <w:name w:val="Table text"/>
    <w:basedOn w:val="Normal"/>
    <w:rsid w:val="00F47290"/>
    <w:pPr>
      <w:tabs>
        <w:tab w:val="left" w:pos="284"/>
        <w:tab w:val="left" w:pos="567"/>
        <w:tab w:val="left" w:pos="1134"/>
        <w:tab w:val="left" w:pos="1701"/>
      </w:tabs>
      <w:overflowPunct w:val="0"/>
      <w:autoSpaceDE w:val="0"/>
      <w:autoSpaceDN w:val="0"/>
      <w:adjustRightInd w:val="0"/>
      <w:spacing w:after="0" w:line="240" w:lineRule="auto"/>
      <w:jc w:val="both"/>
      <w:textAlignment w:val="baseline"/>
    </w:pPr>
    <w:rPr>
      <w:rFonts w:cs="Times New Roman"/>
      <w:sz w:val="16"/>
      <w:lang w:eastAsia="hu-HU"/>
    </w:rPr>
  </w:style>
  <w:style w:type="table" w:customStyle="1" w:styleId="TableGrid9">
    <w:name w:val="Table Grid9"/>
    <w:basedOn w:val="TableNormal"/>
    <w:next w:val="TableGrid"/>
    <w:uiPriority w:val="59"/>
    <w:rsid w:val="00F47290"/>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uiPriority w:val="99"/>
    <w:semiHidden/>
    <w:unhideWhenUsed/>
    <w:rsid w:val="00F47290"/>
    <w:rPr>
      <w:i/>
      <w:iCs/>
    </w:rPr>
  </w:style>
  <w:style w:type="paragraph" w:styleId="EndnoteText">
    <w:name w:val="endnote text"/>
    <w:basedOn w:val="Normal"/>
    <w:link w:val="EndnoteTextChar"/>
    <w:uiPriority w:val="99"/>
    <w:semiHidden/>
    <w:unhideWhenUsed/>
    <w:rsid w:val="00F47290"/>
    <w:pPr>
      <w:spacing w:after="0" w:line="240" w:lineRule="auto"/>
      <w:jc w:val="both"/>
    </w:pPr>
    <w:rPr>
      <w:rFonts w:cs="Arial"/>
      <w:spacing w:val="8"/>
      <w:lang w:eastAsia="zh-CN"/>
    </w:rPr>
  </w:style>
  <w:style w:type="character" w:customStyle="1" w:styleId="EndnoteTextChar">
    <w:name w:val="Endnote Text Char"/>
    <w:basedOn w:val="DefaultParagraphFont"/>
    <w:link w:val="EndnoteText"/>
    <w:uiPriority w:val="99"/>
    <w:semiHidden/>
    <w:rsid w:val="00F47290"/>
    <w:rPr>
      <w:rFonts w:ascii="Arial" w:hAnsi="Arial" w:cs="Arial"/>
      <w:spacing w:val="8"/>
      <w:lang w:eastAsia="zh-CN"/>
    </w:rPr>
  </w:style>
  <w:style w:type="paragraph" w:styleId="BodyText3">
    <w:name w:val="Body Text 3"/>
    <w:basedOn w:val="Normal"/>
    <w:link w:val="BodyText3Char"/>
    <w:uiPriority w:val="99"/>
    <w:semiHidden/>
    <w:unhideWhenUsed/>
    <w:rsid w:val="00F47290"/>
    <w:pPr>
      <w:spacing w:after="120" w:line="240" w:lineRule="auto"/>
      <w:jc w:val="both"/>
    </w:pPr>
    <w:rPr>
      <w:rFonts w:cs="Arial"/>
      <w:spacing w:val="8"/>
      <w:sz w:val="16"/>
      <w:szCs w:val="16"/>
      <w:lang w:eastAsia="zh-CN"/>
    </w:rPr>
  </w:style>
  <w:style w:type="character" w:customStyle="1" w:styleId="BodyText3Char">
    <w:name w:val="Body Text 3 Char"/>
    <w:basedOn w:val="DefaultParagraphFont"/>
    <w:link w:val="BodyText3"/>
    <w:uiPriority w:val="99"/>
    <w:semiHidden/>
    <w:rsid w:val="00F47290"/>
    <w:rPr>
      <w:rFonts w:ascii="Arial" w:hAnsi="Arial" w:cs="Arial"/>
      <w:spacing w:val="8"/>
      <w:sz w:val="16"/>
      <w:szCs w:val="16"/>
      <w:lang w:eastAsia="zh-CN"/>
    </w:rPr>
  </w:style>
  <w:style w:type="paragraph" w:styleId="BodyTextFirstIndent">
    <w:name w:val="Body Text First Indent"/>
    <w:basedOn w:val="BodyText"/>
    <w:link w:val="BodyTextFirstIndentChar"/>
    <w:uiPriority w:val="99"/>
    <w:semiHidden/>
    <w:unhideWhenUsed/>
    <w:rsid w:val="00F47290"/>
    <w:pPr>
      <w:spacing w:after="0"/>
      <w:ind w:firstLine="360"/>
    </w:pPr>
    <w:rPr>
      <w:lang w:val="en-GB"/>
    </w:rPr>
  </w:style>
  <w:style w:type="character" w:customStyle="1" w:styleId="BodyTextFirstIndentChar">
    <w:name w:val="Body Text First Indent Char"/>
    <w:basedOn w:val="BodyTextChar"/>
    <w:link w:val="BodyTextFirstIndent"/>
    <w:uiPriority w:val="99"/>
    <w:semiHidden/>
    <w:rsid w:val="00F47290"/>
    <w:rPr>
      <w:rFonts w:ascii="Arial" w:hAnsi="Arial" w:cs="Arial"/>
      <w:spacing w:val="8"/>
      <w:lang w:val="en-US" w:eastAsia="zh-CN"/>
    </w:rPr>
  </w:style>
  <w:style w:type="paragraph" w:styleId="BodyTextFirstIndent2">
    <w:name w:val="Body Text First Indent 2"/>
    <w:basedOn w:val="BodyTextIndent"/>
    <w:link w:val="BodyTextFirstIndent2Char"/>
    <w:uiPriority w:val="99"/>
    <w:semiHidden/>
    <w:unhideWhenUsed/>
    <w:rsid w:val="00F47290"/>
    <w:pPr>
      <w:spacing w:after="0"/>
      <w:ind w:left="360" w:firstLine="360"/>
    </w:pPr>
    <w:rPr>
      <w:lang w:val="en-GB"/>
    </w:rPr>
  </w:style>
  <w:style w:type="character" w:customStyle="1" w:styleId="BodyTextFirstIndent2Char">
    <w:name w:val="Body Text First Indent 2 Char"/>
    <w:basedOn w:val="BodyTextIndentChar"/>
    <w:link w:val="BodyTextFirstIndent2"/>
    <w:uiPriority w:val="99"/>
    <w:semiHidden/>
    <w:rsid w:val="00F47290"/>
    <w:rPr>
      <w:rFonts w:ascii="Arial" w:hAnsi="Arial" w:cs="Arial"/>
      <w:spacing w:val="8"/>
      <w:lang w:val="en-US" w:eastAsia="zh-CN"/>
    </w:rPr>
  </w:style>
  <w:style w:type="paragraph" w:styleId="BodyTextIndent2">
    <w:name w:val="Body Text Indent 2"/>
    <w:basedOn w:val="Normal"/>
    <w:link w:val="BodyTextIndent2Char"/>
    <w:uiPriority w:val="99"/>
    <w:semiHidden/>
    <w:unhideWhenUsed/>
    <w:rsid w:val="00F47290"/>
    <w:pPr>
      <w:spacing w:after="120" w:line="480" w:lineRule="auto"/>
      <w:ind w:left="283"/>
      <w:jc w:val="both"/>
    </w:pPr>
    <w:rPr>
      <w:rFonts w:cs="Arial"/>
      <w:spacing w:val="8"/>
      <w:lang w:eastAsia="zh-CN"/>
    </w:rPr>
  </w:style>
  <w:style w:type="character" w:customStyle="1" w:styleId="BodyTextIndent2Char">
    <w:name w:val="Body Text Indent 2 Char"/>
    <w:basedOn w:val="DefaultParagraphFont"/>
    <w:link w:val="BodyTextIndent2"/>
    <w:uiPriority w:val="99"/>
    <w:semiHidden/>
    <w:rsid w:val="00F47290"/>
    <w:rPr>
      <w:rFonts w:ascii="Arial" w:hAnsi="Arial" w:cs="Arial"/>
      <w:spacing w:val="8"/>
      <w:lang w:eastAsia="zh-CN"/>
    </w:rPr>
  </w:style>
  <w:style w:type="paragraph" w:styleId="BodyTextIndent3">
    <w:name w:val="Body Text Indent 3"/>
    <w:basedOn w:val="Normal"/>
    <w:link w:val="BodyTextIndent3Char"/>
    <w:uiPriority w:val="99"/>
    <w:semiHidden/>
    <w:unhideWhenUsed/>
    <w:rsid w:val="00F47290"/>
    <w:pPr>
      <w:spacing w:after="120" w:line="240" w:lineRule="auto"/>
      <w:ind w:left="283"/>
      <w:jc w:val="both"/>
    </w:pPr>
    <w:rPr>
      <w:rFonts w:cs="Arial"/>
      <w:spacing w:val="8"/>
      <w:sz w:val="16"/>
      <w:szCs w:val="16"/>
      <w:lang w:eastAsia="zh-CN"/>
    </w:rPr>
  </w:style>
  <w:style w:type="character" w:customStyle="1" w:styleId="BodyTextIndent3Char">
    <w:name w:val="Body Text Indent 3 Char"/>
    <w:basedOn w:val="DefaultParagraphFont"/>
    <w:link w:val="BodyTextIndent3"/>
    <w:uiPriority w:val="99"/>
    <w:semiHidden/>
    <w:rsid w:val="00F47290"/>
    <w:rPr>
      <w:rFonts w:ascii="Arial" w:hAnsi="Arial" w:cs="Arial"/>
      <w:spacing w:val="8"/>
      <w:sz w:val="16"/>
      <w:szCs w:val="16"/>
      <w:lang w:eastAsia="zh-CN"/>
    </w:rPr>
  </w:style>
  <w:style w:type="paragraph" w:styleId="Closing">
    <w:name w:val="Closing"/>
    <w:basedOn w:val="Normal"/>
    <w:link w:val="ClosingChar"/>
    <w:uiPriority w:val="99"/>
    <w:semiHidden/>
    <w:unhideWhenUsed/>
    <w:rsid w:val="00F47290"/>
    <w:pPr>
      <w:spacing w:after="0" w:line="240" w:lineRule="auto"/>
      <w:ind w:left="4252"/>
      <w:jc w:val="both"/>
    </w:pPr>
    <w:rPr>
      <w:rFonts w:cs="Arial"/>
      <w:spacing w:val="8"/>
      <w:lang w:eastAsia="zh-CN"/>
    </w:rPr>
  </w:style>
  <w:style w:type="character" w:customStyle="1" w:styleId="ClosingChar">
    <w:name w:val="Closing Char"/>
    <w:basedOn w:val="DefaultParagraphFont"/>
    <w:link w:val="Closing"/>
    <w:uiPriority w:val="99"/>
    <w:semiHidden/>
    <w:rsid w:val="00F47290"/>
    <w:rPr>
      <w:rFonts w:ascii="Arial" w:hAnsi="Arial" w:cs="Arial"/>
      <w:spacing w:val="8"/>
      <w:lang w:eastAsia="zh-CN"/>
    </w:rPr>
  </w:style>
  <w:style w:type="paragraph" w:styleId="Date">
    <w:name w:val="Date"/>
    <w:basedOn w:val="Normal"/>
    <w:next w:val="Normal"/>
    <w:link w:val="DateChar"/>
    <w:uiPriority w:val="99"/>
    <w:semiHidden/>
    <w:unhideWhenUsed/>
    <w:rsid w:val="00F47290"/>
    <w:pPr>
      <w:spacing w:after="0" w:line="240" w:lineRule="auto"/>
      <w:jc w:val="both"/>
    </w:pPr>
    <w:rPr>
      <w:rFonts w:cs="Arial"/>
      <w:spacing w:val="8"/>
      <w:lang w:eastAsia="zh-CN"/>
    </w:rPr>
  </w:style>
  <w:style w:type="character" w:customStyle="1" w:styleId="DateChar">
    <w:name w:val="Date Char"/>
    <w:basedOn w:val="DefaultParagraphFont"/>
    <w:link w:val="Date"/>
    <w:uiPriority w:val="99"/>
    <w:semiHidden/>
    <w:rsid w:val="00F47290"/>
    <w:rPr>
      <w:rFonts w:ascii="Arial" w:hAnsi="Arial" w:cs="Arial"/>
      <w:spacing w:val="8"/>
      <w:lang w:eastAsia="zh-CN"/>
    </w:rPr>
  </w:style>
  <w:style w:type="paragraph" w:styleId="E-mailSignature">
    <w:name w:val="E-mail Signature"/>
    <w:basedOn w:val="Normal"/>
    <w:link w:val="E-mailSignatureChar"/>
    <w:uiPriority w:val="99"/>
    <w:semiHidden/>
    <w:unhideWhenUsed/>
    <w:rsid w:val="00F47290"/>
    <w:pPr>
      <w:spacing w:after="0" w:line="240" w:lineRule="auto"/>
      <w:jc w:val="both"/>
    </w:pPr>
    <w:rPr>
      <w:rFonts w:cs="Arial"/>
      <w:spacing w:val="8"/>
      <w:lang w:eastAsia="zh-CN"/>
    </w:rPr>
  </w:style>
  <w:style w:type="character" w:customStyle="1" w:styleId="E-mailSignatureChar">
    <w:name w:val="E-mail Signature Char"/>
    <w:basedOn w:val="DefaultParagraphFont"/>
    <w:link w:val="E-mailSignature"/>
    <w:uiPriority w:val="99"/>
    <w:semiHidden/>
    <w:rsid w:val="00F47290"/>
    <w:rPr>
      <w:rFonts w:ascii="Arial" w:hAnsi="Arial" w:cs="Arial"/>
      <w:spacing w:val="8"/>
      <w:lang w:eastAsia="zh-CN"/>
    </w:rPr>
  </w:style>
  <w:style w:type="paragraph" w:styleId="HTMLAddress">
    <w:name w:val="HTML Address"/>
    <w:basedOn w:val="Normal"/>
    <w:link w:val="HTMLAddressChar"/>
    <w:uiPriority w:val="99"/>
    <w:semiHidden/>
    <w:unhideWhenUsed/>
    <w:rsid w:val="00F47290"/>
    <w:pPr>
      <w:spacing w:after="0" w:line="240" w:lineRule="auto"/>
      <w:jc w:val="both"/>
    </w:pPr>
    <w:rPr>
      <w:rFonts w:cs="Arial"/>
      <w:i/>
      <w:iCs/>
      <w:spacing w:val="8"/>
      <w:lang w:eastAsia="zh-CN"/>
    </w:rPr>
  </w:style>
  <w:style w:type="character" w:customStyle="1" w:styleId="HTMLAddressChar">
    <w:name w:val="HTML Address Char"/>
    <w:basedOn w:val="DefaultParagraphFont"/>
    <w:link w:val="HTMLAddress"/>
    <w:uiPriority w:val="99"/>
    <w:semiHidden/>
    <w:rsid w:val="00F47290"/>
    <w:rPr>
      <w:rFonts w:ascii="Arial" w:hAnsi="Arial" w:cs="Arial"/>
      <w:i/>
      <w:iCs/>
      <w:spacing w:val="8"/>
      <w:lang w:eastAsia="zh-CN"/>
    </w:rPr>
  </w:style>
  <w:style w:type="paragraph" w:styleId="MessageHeader">
    <w:name w:val="Message Header"/>
    <w:basedOn w:val="Normal"/>
    <w:link w:val="MessageHeaderChar"/>
    <w:uiPriority w:val="99"/>
    <w:semiHidden/>
    <w:unhideWhenUsed/>
    <w:rsid w:val="00F47290"/>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jc w:val="both"/>
    </w:pPr>
    <w:rPr>
      <w:rFonts w:asciiTheme="majorHAnsi" w:eastAsiaTheme="majorEastAsia" w:hAnsiTheme="majorHAnsi" w:cstheme="majorBidi"/>
      <w:spacing w:val="8"/>
      <w:sz w:val="24"/>
      <w:szCs w:val="24"/>
      <w:lang w:eastAsia="zh-CN"/>
    </w:rPr>
  </w:style>
  <w:style w:type="character" w:customStyle="1" w:styleId="MessageHeaderChar">
    <w:name w:val="Message Header Char"/>
    <w:basedOn w:val="DefaultParagraphFont"/>
    <w:link w:val="MessageHeader"/>
    <w:uiPriority w:val="99"/>
    <w:semiHidden/>
    <w:rsid w:val="00F47290"/>
    <w:rPr>
      <w:rFonts w:asciiTheme="majorHAnsi" w:eastAsiaTheme="majorEastAsia" w:hAnsiTheme="majorHAnsi" w:cstheme="majorBidi"/>
      <w:spacing w:val="8"/>
      <w:sz w:val="24"/>
      <w:szCs w:val="24"/>
      <w:shd w:val="pct20" w:color="auto" w:fill="auto"/>
      <w:lang w:eastAsia="zh-CN"/>
    </w:rPr>
  </w:style>
  <w:style w:type="paragraph" w:styleId="NoteHeading">
    <w:name w:val="Note Heading"/>
    <w:basedOn w:val="Normal"/>
    <w:next w:val="Normal"/>
    <w:link w:val="NoteHeadingChar"/>
    <w:uiPriority w:val="99"/>
    <w:semiHidden/>
    <w:unhideWhenUsed/>
    <w:rsid w:val="00F47290"/>
    <w:pPr>
      <w:spacing w:after="0" w:line="240" w:lineRule="auto"/>
      <w:jc w:val="both"/>
    </w:pPr>
    <w:rPr>
      <w:rFonts w:cs="Arial"/>
      <w:spacing w:val="8"/>
      <w:lang w:eastAsia="zh-CN"/>
    </w:rPr>
  </w:style>
  <w:style w:type="character" w:customStyle="1" w:styleId="NoteHeadingChar">
    <w:name w:val="Note Heading Char"/>
    <w:basedOn w:val="DefaultParagraphFont"/>
    <w:link w:val="NoteHeading"/>
    <w:uiPriority w:val="99"/>
    <w:semiHidden/>
    <w:rsid w:val="00F47290"/>
    <w:rPr>
      <w:rFonts w:ascii="Arial" w:hAnsi="Arial" w:cs="Arial"/>
      <w:spacing w:val="8"/>
      <w:lang w:eastAsia="zh-CN"/>
    </w:rPr>
  </w:style>
  <w:style w:type="paragraph" w:styleId="Salutation">
    <w:name w:val="Salutation"/>
    <w:basedOn w:val="Normal"/>
    <w:next w:val="Normal"/>
    <w:link w:val="SalutationChar"/>
    <w:uiPriority w:val="99"/>
    <w:semiHidden/>
    <w:unhideWhenUsed/>
    <w:rsid w:val="00F47290"/>
    <w:pPr>
      <w:spacing w:after="0" w:line="240" w:lineRule="auto"/>
      <w:jc w:val="both"/>
    </w:pPr>
    <w:rPr>
      <w:rFonts w:cs="Arial"/>
      <w:spacing w:val="8"/>
      <w:lang w:eastAsia="zh-CN"/>
    </w:rPr>
  </w:style>
  <w:style w:type="character" w:customStyle="1" w:styleId="SalutationChar">
    <w:name w:val="Salutation Char"/>
    <w:basedOn w:val="DefaultParagraphFont"/>
    <w:link w:val="Salutation"/>
    <w:uiPriority w:val="99"/>
    <w:semiHidden/>
    <w:rsid w:val="00F47290"/>
    <w:rPr>
      <w:rFonts w:ascii="Arial" w:hAnsi="Arial" w:cs="Arial"/>
      <w:spacing w:val="8"/>
      <w:lang w:eastAsia="zh-CN"/>
    </w:rPr>
  </w:style>
  <w:style w:type="paragraph" w:styleId="Signature">
    <w:name w:val="Signature"/>
    <w:basedOn w:val="Normal"/>
    <w:link w:val="SignatureChar"/>
    <w:uiPriority w:val="99"/>
    <w:semiHidden/>
    <w:unhideWhenUsed/>
    <w:rsid w:val="00F47290"/>
    <w:pPr>
      <w:spacing w:after="0" w:line="240" w:lineRule="auto"/>
      <w:ind w:left="4252"/>
      <w:jc w:val="both"/>
    </w:pPr>
    <w:rPr>
      <w:rFonts w:cs="Arial"/>
      <w:spacing w:val="8"/>
      <w:lang w:eastAsia="zh-CN"/>
    </w:rPr>
  </w:style>
  <w:style w:type="character" w:customStyle="1" w:styleId="SignatureChar">
    <w:name w:val="Signature Char"/>
    <w:basedOn w:val="DefaultParagraphFont"/>
    <w:link w:val="Signature"/>
    <w:uiPriority w:val="99"/>
    <w:semiHidden/>
    <w:rsid w:val="00F47290"/>
    <w:rPr>
      <w:rFonts w:ascii="Arial" w:hAnsi="Arial" w:cs="Arial"/>
      <w:spacing w:val="8"/>
      <w:lang w:eastAsia="zh-CN"/>
    </w:rPr>
  </w:style>
  <w:style w:type="character" w:customStyle="1" w:styleId="FootnoteTextChar1">
    <w:name w:val="Footnote Text Char1"/>
    <w:semiHidden/>
    <w:rsid w:val="00F47290"/>
    <w:rPr>
      <w:rFonts w:ascii="Arial" w:hAnsi="Arial" w:cs="Arial"/>
      <w:spacing w:val="8"/>
      <w:sz w:val="16"/>
      <w:szCs w:val="16"/>
      <w:lang w:eastAsia="zh-CN"/>
    </w:rPr>
  </w:style>
  <w:style w:type="paragraph" w:customStyle="1" w:styleId="Style1">
    <w:name w:val="Style1"/>
    <w:basedOn w:val="TERM-number3"/>
    <w:qFormat/>
    <w:rsid w:val="00F47290"/>
    <w:pPr>
      <w:tabs>
        <w:tab w:val="clear" w:pos="851"/>
        <w:tab w:val="num" w:pos="720"/>
        <w:tab w:val="num" w:pos="1481"/>
        <w:tab w:val="num" w:pos="1702"/>
      </w:tabs>
      <w:snapToGrid w:val="0"/>
      <w:spacing w:after="100" w:line="240" w:lineRule="auto"/>
      <w:ind w:left="1481" w:hanging="1481"/>
      <w:outlineLvl w:val="2"/>
    </w:pPr>
    <w:rPr>
      <w:bCs w:val="0"/>
      <w:spacing w:val="0"/>
      <w:lang w:val="en-US" w:eastAsia="en-US"/>
      <w14:scene3d>
        <w14:camera w14:prst="orthographicFront"/>
        <w14:lightRig w14:rig="threePt" w14:dir="t">
          <w14:rot w14:lat="0" w14:lon="0" w14:rev="0"/>
        </w14:lightRig>
      </w14:scene3d>
    </w:rPr>
  </w:style>
  <w:style w:type="paragraph" w:customStyle="1" w:styleId="TERM-number-3">
    <w:name w:val="TERM-number-3"/>
    <w:basedOn w:val="TERM-number3"/>
    <w:link w:val="TERM-number-3Char"/>
    <w:qFormat/>
    <w:rsid w:val="00F47290"/>
    <w:pPr>
      <w:tabs>
        <w:tab w:val="clear" w:pos="851"/>
        <w:tab w:val="num" w:pos="1481"/>
        <w:tab w:val="num" w:pos="1702"/>
      </w:tabs>
      <w:snapToGrid w:val="0"/>
      <w:spacing w:after="100" w:line="240" w:lineRule="auto"/>
      <w:ind w:left="1481" w:hanging="1481"/>
      <w:outlineLvl w:val="2"/>
    </w:pPr>
    <w:rPr>
      <w:bCs w:val="0"/>
      <w:lang w:val="en-US" w:eastAsia="en-US"/>
      <w14:scene3d>
        <w14:camera w14:prst="orthographicFront"/>
        <w14:lightRig w14:rig="threePt" w14:dir="t">
          <w14:rot w14:lat="0" w14:lon="0" w14:rev="0"/>
        </w14:lightRig>
      </w14:scene3d>
    </w:rPr>
  </w:style>
  <w:style w:type="character" w:customStyle="1" w:styleId="TERM-number-3Char">
    <w:name w:val="TERM-number-3 Char"/>
    <w:basedOn w:val="TERM-number3Char"/>
    <w:link w:val="TERM-number-3"/>
    <w:rsid w:val="00F47290"/>
    <w:rPr>
      <w:rFonts w:ascii="Arial" w:hAnsi="Arial" w:cs="Arial"/>
      <w:b/>
      <w:bCs w:val="0"/>
      <w:spacing w:val="8"/>
      <w:lang w:val="en-US" w:eastAsia="en-US"/>
      <w14:scene3d>
        <w14:camera w14:prst="orthographicFront"/>
        <w14:lightRig w14:rig="threePt" w14:dir="t">
          <w14:rot w14:lat="0" w14:lon="0" w14:rev="0"/>
        </w14:lightRig>
      </w14:scene3d>
    </w:rPr>
  </w:style>
  <w:style w:type="paragraph" w:customStyle="1" w:styleId="ISOComments">
    <w:name w:val="ISO_Comments"/>
    <w:basedOn w:val="Normal"/>
    <w:rsid w:val="00F47290"/>
    <w:pPr>
      <w:spacing w:before="210" w:after="0" w:line="210" w:lineRule="exact"/>
    </w:pPr>
    <w:rPr>
      <w:rFonts w:cs="Times New Roman"/>
      <w:sz w:val="18"/>
    </w:rPr>
  </w:style>
  <w:style w:type="paragraph" w:customStyle="1" w:styleId="msonormal0">
    <w:name w:val="msonormal"/>
    <w:basedOn w:val="Normal"/>
    <w:uiPriority w:val="99"/>
    <w:semiHidden/>
    <w:rsid w:val="00F47290"/>
    <w:pPr>
      <w:spacing w:after="0" w:line="240" w:lineRule="auto"/>
      <w:jc w:val="both"/>
    </w:pPr>
    <w:rPr>
      <w:rFonts w:ascii="Times New Roman" w:hAnsi="Times New Roman" w:cs="Times New Roman"/>
      <w:spacing w:val="8"/>
      <w:sz w:val="24"/>
      <w:szCs w:val="24"/>
      <w:lang w:eastAsia="zh-CN"/>
    </w:rPr>
  </w:style>
  <w:style w:type="character" w:customStyle="1" w:styleId="UnresolvedMention1">
    <w:name w:val="Unresolved Mention1"/>
    <w:basedOn w:val="DefaultParagraphFont"/>
    <w:uiPriority w:val="99"/>
    <w:semiHidden/>
    <w:rsid w:val="00F47290"/>
    <w:rPr>
      <w:color w:val="605E5C"/>
      <w:shd w:val="clear" w:color="auto" w:fill="E1DFDD"/>
    </w:rPr>
  </w:style>
  <w:style w:type="character" w:customStyle="1" w:styleId="Mentionnonrsolue1">
    <w:name w:val="Mention non résolue1"/>
    <w:basedOn w:val="DefaultParagraphFont"/>
    <w:uiPriority w:val="99"/>
    <w:semiHidden/>
    <w:rsid w:val="00F47290"/>
    <w:rPr>
      <w:color w:val="605E5C"/>
      <w:shd w:val="clear" w:color="auto" w:fill="E1DFDD"/>
    </w:rPr>
  </w:style>
  <w:style w:type="character" w:customStyle="1" w:styleId="Mentionnonrsolue2">
    <w:name w:val="Mention non résolue2"/>
    <w:basedOn w:val="DefaultParagraphFont"/>
    <w:uiPriority w:val="99"/>
    <w:semiHidden/>
    <w:rsid w:val="00F47290"/>
    <w:rPr>
      <w:color w:val="605E5C"/>
      <w:shd w:val="clear" w:color="auto" w:fill="E1DFDD"/>
    </w:rPr>
  </w:style>
  <w:style w:type="character" w:customStyle="1" w:styleId="NoSpacingChar">
    <w:name w:val="No Spacing Char"/>
    <w:basedOn w:val="DefaultParagraphFont"/>
    <w:link w:val="NoSpacing"/>
    <w:uiPriority w:val="1"/>
    <w:rsid w:val="00F47290"/>
    <w:rPr>
      <w:rFonts w:ascii="Arial" w:hAnsi="Arial" w:cs="Arial"/>
      <w:spacing w:val="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6732">
      <w:bodyDiv w:val="1"/>
      <w:marLeft w:val="0"/>
      <w:marRight w:val="0"/>
      <w:marTop w:val="0"/>
      <w:marBottom w:val="0"/>
      <w:divBdr>
        <w:top w:val="none" w:sz="0" w:space="0" w:color="auto"/>
        <w:left w:val="none" w:sz="0" w:space="0" w:color="auto"/>
        <w:bottom w:val="none" w:sz="0" w:space="0" w:color="auto"/>
        <w:right w:val="none" w:sz="0" w:space="0" w:color="auto"/>
      </w:divBdr>
    </w:div>
    <w:div w:id="33311559">
      <w:bodyDiv w:val="1"/>
      <w:marLeft w:val="0"/>
      <w:marRight w:val="0"/>
      <w:marTop w:val="0"/>
      <w:marBottom w:val="0"/>
      <w:divBdr>
        <w:top w:val="none" w:sz="0" w:space="0" w:color="auto"/>
        <w:left w:val="none" w:sz="0" w:space="0" w:color="auto"/>
        <w:bottom w:val="none" w:sz="0" w:space="0" w:color="auto"/>
        <w:right w:val="none" w:sz="0" w:space="0" w:color="auto"/>
      </w:divBdr>
    </w:div>
    <w:div w:id="118570296">
      <w:bodyDiv w:val="1"/>
      <w:marLeft w:val="0"/>
      <w:marRight w:val="0"/>
      <w:marTop w:val="0"/>
      <w:marBottom w:val="0"/>
      <w:divBdr>
        <w:top w:val="none" w:sz="0" w:space="0" w:color="auto"/>
        <w:left w:val="none" w:sz="0" w:space="0" w:color="auto"/>
        <w:bottom w:val="none" w:sz="0" w:space="0" w:color="auto"/>
        <w:right w:val="none" w:sz="0" w:space="0" w:color="auto"/>
      </w:divBdr>
    </w:div>
    <w:div w:id="125585636">
      <w:bodyDiv w:val="1"/>
      <w:marLeft w:val="0"/>
      <w:marRight w:val="0"/>
      <w:marTop w:val="0"/>
      <w:marBottom w:val="0"/>
      <w:divBdr>
        <w:top w:val="none" w:sz="0" w:space="0" w:color="auto"/>
        <w:left w:val="none" w:sz="0" w:space="0" w:color="auto"/>
        <w:bottom w:val="none" w:sz="0" w:space="0" w:color="auto"/>
        <w:right w:val="none" w:sz="0" w:space="0" w:color="auto"/>
      </w:divBdr>
    </w:div>
    <w:div w:id="167991671">
      <w:bodyDiv w:val="1"/>
      <w:marLeft w:val="0"/>
      <w:marRight w:val="0"/>
      <w:marTop w:val="0"/>
      <w:marBottom w:val="0"/>
      <w:divBdr>
        <w:top w:val="none" w:sz="0" w:space="0" w:color="auto"/>
        <w:left w:val="none" w:sz="0" w:space="0" w:color="auto"/>
        <w:bottom w:val="none" w:sz="0" w:space="0" w:color="auto"/>
        <w:right w:val="none" w:sz="0" w:space="0" w:color="auto"/>
      </w:divBdr>
    </w:div>
    <w:div w:id="240995160">
      <w:bodyDiv w:val="1"/>
      <w:marLeft w:val="0"/>
      <w:marRight w:val="0"/>
      <w:marTop w:val="0"/>
      <w:marBottom w:val="0"/>
      <w:divBdr>
        <w:top w:val="none" w:sz="0" w:space="0" w:color="auto"/>
        <w:left w:val="none" w:sz="0" w:space="0" w:color="auto"/>
        <w:bottom w:val="none" w:sz="0" w:space="0" w:color="auto"/>
        <w:right w:val="none" w:sz="0" w:space="0" w:color="auto"/>
      </w:divBdr>
    </w:div>
    <w:div w:id="279995645">
      <w:bodyDiv w:val="1"/>
      <w:marLeft w:val="0"/>
      <w:marRight w:val="0"/>
      <w:marTop w:val="0"/>
      <w:marBottom w:val="0"/>
      <w:divBdr>
        <w:top w:val="none" w:sz="0" w:space="0" w:color="auto"/>
        <w:left w:val="none" w:sz="0" w:space="0" w:color="auto"/>
        <w:bottom w:val="none" w:sz="0" w:space="0" w:color="auto"/>
        <w:right w:val="none" w:sz="0" w:space="0" w:color="auto"/>
      </w:divBdr>
    </w:div>
    <w:div w:id="299697385">
      <w:bodyDiv w:val="1"/>
      <w:marLeft w:val="0"/>
      <w:marRight w:val="0"/>
      <w:marTop w:val="0"/>
      <w:marBottom w:val="0"/>
      <w:divBdr>
        <w:top w:val="none" w:sz="0" w:space="0" w:color="auto"/>
        <w:left w:val="none" w:sz="0" w:space="0" w:color="auto"/>
        <w:bottom w:val="none" w:sz="0" w:space="0" w:color="auto"/>
        <w:right w:val="none" w:sz="0" w:space="0" w:color="auto"/>
      </w:divBdr>
    </w:div>
    <w:div w:id="304822706">
      <w:bodyDiv w:val="1"/>
      <w:marLeft w:val="0"/>
      <w:marRight w:val="0"/>
      <w:marTop w:val="0"/>
      <w:marBottom w:val="0"/>
      <w:divBdr>
        <w:top w:val="none" w:sz="0" w:space="0" w:color="auto"/>
        <w:left w:val="none" w:sz="0" w:space="0" w:color="auto"/>
        <w:bottom w:val="none" w:sz="0" w:space="0" w:color="auto"/>
        <w:right w:val="none" w:sz="0" w:space="0" w:color="auto"/>
      </w:divBdr>
    </w:div>
    <w:div w:id="410153380">
      <w:bodyDiv w:val="1"/>
      <w:marLeft w:val="0"/>
      <w:marRight w:val="0"/>
      <w:marTop w:val="0"/>
      <w:marBottom w:val="0"/>
      <w:divBdr>
        <w:top w:val="none" w:sz="0" w:space="0" w:color="auto"/>
        <w:left w:val="none" w:sz="0" w:space="0" w:color="auto"/>
        <w:bottom w:val="none" w:sz="0" w:space="0" w:color="auto"/>
        <w:right w:val="none" w:sz="0" w:space="0" w:color="auto"/>
      </w:divBdr>
    </w:div>
    <w:div w:id="519316223">
      <w:bodyDiv w:val="1"/>
      <w:marLeft w:val="0"/>
      <w:marRight w:val="0"/>
      <w:marTop w:val="0"/>
      <w:marBottom w:val="0"/>
      <w:divBdr>
        <w:top w:val="none" w:sz="0" w:space="0" w:color="auto"/>
        <w:left w:val="none" w:sz="0" w:space="0" w:color="auto"/>
        <w:bottom w:val="none" w:sz="0" w:space="0" w:color="auto"/>
        <w:right w:val="none" w:sz="0" w:space="0" w:color="auto"/>
      </w:divBdr>
    </w:div>
    <w:div w:id="574702466">
      <w:bodyDiv w:val="1"/>
      <w:marLeft w:val="0"/>
      <w:marRight w:val="0"/>
      <w:marTop w:val="0"/>
      <w:marBottom w:val="0"/>
      <w:divBdr>
        <w:top w:val="none" w:sz="0" w:space="0" w:color="auto"/>
        <w:left w:val="none" w:sz="0" w:space="0" w:color="auto"/>
        <w:bottom w:val="none" w:sz="0" w:space="0" w:color="auto"/>
        <w:right w:val="none" w:sz="0" w:space="0" w:color="auto"/>
      </w:divBdr>
    </w:div>
    <w:div w:id="584415216">
      <w:bodyDiv w:val="1"/>
      <w:marLeft w:val="0"/>
      <w:marRight w:val="0"/>
      <w:marTop w:val="0"/>
      <w:marBottom w:val="0"/>
      <w:divBdr>
        <w:top w:val="none" w:sz="0" w:space="0" w:color="auto"/>
        <w:left w:val="none" w:sz="0" w:space="0" w:color="auto"/>
        <w:bottom w:val="none" w:sz="0" w:space="0" w:color="auto"/>
        <w:right w:val="none" w:sz="0" w:space="0" w:color="auto"/>
      </w:divBdr>
    </w:div>
    <w:div w:id="595790642">
      <w:bodyDiv w:val="1"/>
      <w:marLeft w:val="0"/>
      <w:marRight w:val="0"/>
      <w:marTop w:val="0"/>
      <w:marBottom w:val="0"/>
      <w:divBdr>
        <w:top w:val="none" w:sz="0" w:space="0" w:color="auto"/>
        <w:left w:val="none" w:sz="0" w:space="0" w:color="auto"/>
        <w:bottom w:val="none" w:sz="0" w:space="0" w:color="auto"/>
        <w:right w:val="none" w:sz="0" w:space="0" w:color="auto"/>
      </w:divBdr>
    </w:div>
    <w:div w:id="712924981">
      <w:bodyDiv w:val="1"/>
      <w:marLeft w:val="0"/>
      <w:marRight w:val="0"/>
      <w:marTop w:val="0"/>
      <w:marBottom w:val="0"/>
      <w:divBdr>
        <w:top w:val="none" w:sz="0" w:space="0" w:color="auto"/>
        <w:left w:val="none" w:sz="0" w:space="0" w:color="auto"/>
        <w:bottom w:val="none" w:sz="0" w:space="0" w:color="auto"/>
        <w:right w:val="none" w:sz="0" w:space="0" w:color="auto"/>
      </w:divBdr>
    </w:div>
    <w:div w:id="735208132">
      <w:bodyDiv w:val="1"/>
      <w:marLeft w:val="0"/>
      <w:marRight w:val="0"/>
      <w:marTop w:val="0"/>
      <w:marBottom w:val="0"/>
      <w:divBdr>
        <w:top w:val="none" w:sz="0" w:space="0" w:color="auto"/>
        <w:left w:val="none" w:sz="0" w:space="0" w:color="auto"/>
        <w:bottom w:val="none" w:sz="0" w:space="0" w:color="auto"/>
        <w:right w:val="none" w:sz="0" w:space="0" w:color="auto"/>
      </w:divBdr>
    </w:div>
    <w:div w:id="765542168">
      <w:bodyDiv w:val="1"/>
      <w:marLeft w:val="0"/>
      <w:marRight w:val="0"/>
      <w:marTop w:val="0"/>
      <w:marBottom w:val="0"/>
      <w:divBdr>
        <w:top w:val="none" w:sz="0" w:space="0" w:color="auto"/>
        <w:left w:val="none" w:sz="0" w:space="0" w:color="auto"/>
        <w:bottom w:val="none" w:sz="0" w:space="0" w:color="auto"/>
        <w:right w:val="none" w:sz="0" w:space="0" w:color="auto"/>
      </w:divBdr>
    </w:div>
    <w:div w:id="840269712">
      <w:bodyDiv w:val="1"/>
      <w:marLeft w:val="0"/>
      <w:marRight w:val="0"/>
      <w:marTop w:val="0"/>
      <w:marBottom w:val="0"/>
      <w:divBdr>
        <w:top w:val="none" w:sz="0" w:space="0" w:color="auto"/>
        <w:left w:val="none" w:sz="0" w:space="0" w:color="auto"/>
        <w:bottom w:val="none" w:sz="0" w:space="0" w:color="auto"/>
        <w:right w:val="none" w:sz="0" w:space="0" w:color="auto"/>
      </w:divBdr>
    </w:div>
    <w:div w:id="873158626">
      <w:bodyDiv w:val="1"/>
      <w:marLeft w:val="0"/>
      <w:marRight w:val="0"/>
      <w:marTop w:val="0"/>
      <w:marBottom w:val="0"/>
      <w:divBdr>
        <w:top w:val="none" w:sz="0" w:space="0" w:color="auto"/>
        <w:left w:val="none" w:sz="0" w:space="0" w:color="auto"/>
        <w:bottom w:val="none" w:sz="0" w:space="0" w:color="auto"/>
        <w:right w:val="none" w:sz="0" w:space="0" w:color="auto"/>
      </w:divBdr>
    </w:div>
    <w:div w:id="938828571">
      <w:bodyDiv w:val="1"/>
      <w:marLeft w:val="0"/>
      <w:marRight w:val="0"/>
      <w:marTop w:val="0"/>
      <w:marBottom w:val="0"/>
      <w:divBdr>
        <w:top w:val="none" w:sz="0" w:space="0" w:color="auto"/>
        <w:left w:val="none" w:sz="0" w:space="0" w:color="auto"/>
        <w:bottom w:val="none" w:sz="0" w:space="0" w:color="auto"/>
        <w:right w:val="none" w:sz="0" w:space="0" w:color="auto"/>
      </w:divBdr>
    </w:div>
    <w:div w:id="945386749">
      <w:bodyDiv w:val="1"/>
      <w:marLeft w:val="0"/>
      <w:marRight w:val="0"/>
      <w:marTop w:val="0"/>
      <w:marBottom w:val="0"/>
      <w:divBdr>
        <w:top w:val="none" w:sz="0" w:space="0" w:color="auto"/>
        <w:left w:val="none" w:sz="0" w:space="0" w:color="auto"/>
        <w:bottom w:val="none" w:sz="0" w:space="0" w:color="auto"/>
        <w:right w:val="none" w:sz="0" w:space="0" w:color="auto"/>
      </w:divBdr>
    </w:div>
    <w:div w:id="1035622666">
      <w:bodyDiv w:val="1"/>
      <w:marLeft w:val="0"/>
      <w:marRight w:val="0"/>
      <w:marTop w:val="0"/>
      <w:marBottom w:val="0"/>
      <w:divBdr>
        <w:top w:val="none" w:sz="0" w:space="0" w:color="auto"/>
        <w:left w:val="none" w:sz="0" w:space="0" w:color="auto"/>
        <w:bottom w:val="none" w:sz="0" w:space="0" w:color="auto"/>
        <w:right w:val="none" w:sz="0" w:space="0" w:color="auto"/>
      </w:divBdr>
    </w:div>
    <w:div w:id="1069959245">
      <w:bodyDiv w:val="1"/>
      <w:marLeft w:val="0"/>
      <w:marRight w:val="0"/>
      <w:marTop w:val="0"/>
      <w:marBottom w:val="0"/>
      <w:divBdr>
        <w:top w:val="none" w:sz="0" w:space="0" w:color="auto"/>
        <w:left w:val="none" w:sz="0" w:space="0" w:color="auto"/>
        <w:bottom w:val="none" w:sz="0" w:space="0" w:color="auto"/>
        <w:right w:val="none" w:sz="0" w:space="0" w:color="auto"/>
      </w:divBdr>
    </w:div>
    <w:div w:id="1136869303">
      <w:bodyDiv w:val="1"/>
      <w:marLeft w:val="0"/>
      <w:marRight w:val="0"/>
      <w:marTop w:val="0"/>
      <w:marBottom w:val="0"/>
      <w:divBdr>
        <w:top w:val="none" w:sz="0" w:space="0" w:color="auto"/>
        <w:left w:val="none" w:sz="0" w:space="0" w:color="auto"/>
        <w:bottom w:val="none" w:sz="0" w:space="0" w:color="auto"/>
        <w:right w:val="none" w:sz="0" w:space="0" w:color="auto"/>
      </w:divBdr>
    </w:div>
    <w:div w:id="1197277594">
      <w:bodyDiv w:val="1"/>
      <w:marLeft w:val="0"/>
      <w:marRight w:val="0"/>
      <w:marTop w:val="0"/>
      <w:marBottom w:val="0"/>
      <w:divBdr>
        <w:top w:val="none" w:sz="0" w:space="0" w:color="auto"/>
        <w:left w:val="none" w:sz="0" w:space="0" w:color="auto"/>
        <w:bottom w:val="none" w:sz="0" w:space="0" w:color="auto"/>
        <w:right w:val="none" w:sz="0" w:space="0" w:color="auto"/>
      </w:divBdr>
    </w:div>
    <w:div w:id="1327973958">
      <w:bodyDiv w:val="1"/>
      <w:marLeft w:val="0"/>
      <w:marRight w:val="0"/>
      <w:marTop w:val="0"/>
      <w:marBottom w:val="0"/>
      <w:divBdr>
        <w:top w:val="none" w:sz="0" w:space="0" w:color="auto"/>
        <w:left w:val="none" w:sz="0" w:space="0" w:color="auto"/>
        <w:bottom w:val="none" w:sz="0" w:space="0" w:color="auto"/>
        <w:right w:val="none" w:sz="0" w:space="0" w:color="auto"/>
      </w:divBdr>
    </w:div>
    <w:div w:id="1343318762">
      <w:bodyDiv w:val="1"/>
      <w:marLeft w:val="0"/>
      <w:marRight w:val="0"/>
      <w:marTop w:val="0"/>
      <w:marBottom w:val="0"/>
      <w:divBdr>
        <w:top w:val="none" w:sz="0" w:space="0" w:color="auto"/>
        <w:left w:val="none" w:sz="0" w:space="0" w:color="auto"/>
        <w:bottom w:val="none" w:sz="0" w:space="0" w:color="auto"/>
        <w:right w:val="none" w:sz="0" w:space="0" w:color="auto"/>
      </w:divBdr>
    </w:div>
    <w:div w:id="1344017936">
      <w:bodyDiv w:val="1"/>
      <w:marLeft w:val="0"/>
      <w:marRight w:val="0"/>
      <w:marTop w:val="0"/>
      <w:marBottom w:val="0"/>
      <w:divBdr>
        <w:top w:val="none" w:sz="0" w:space="0" w:color="auto"/>
        <w:left w:val="none" w:sz="0" w:space="0" w:color="auto"/>
        <w:bottom w:val="none" w:sz="0" w:space="0" w:color="auto"/>
        <w:right w:val="none" w:sz="0" w:space="0" w:color="auto"/>
      </w:divBdr>
    </w:div>
    <w:div w:id="1368719941">
      <w:bodyDiv w:val="1"/>
      <w:marLeft w:val="0"/>
      <w:marRight w:val="0"/>
      <w:marTop w:val="0"/>
      <w:marBottom w:val="0"/>
      <w:divBdr>
        <w:top w:val="none" w:sz="0" w:space="0" w:color="auto"/>
        <w:left w:val="none" w:sz="0" w:space="0" w:color="auto"/>
        <w:bottom w:val="none" w:sz="0" w:space="0" w:color="auto"/>
        <w:right w:val="none" w:sz="0" w:space="0" w:color="auto"/>
      </w:divBdr>
    </w:div>
    <w:div w:id="1378357980">
      <w:bodyDiv w:val="1"/>
      <w:marLeft w:val="0"/>
      <w:marRight w:val="0"/>
      <w:marTop w:val="0"/>
      <w:marBottom w:val="0"/>
      <w:divBdr>
        <w:top w:val="none" w:sz="0" w:space="0" w:color="auto"/>
        <w:left w:val="none" w:sz="0" w:space="0" w:color="auto"/>
        <w:bottom w:val="none" w:sz="0" w:space="0" w:color="auto"/>
        <w:right w:val="none" w:sz="0" w:space="0" w:color="auto"/>
      </w:divBdr>
    </w:div>
    <w:div w:id="1402169250">
      <w:bodyDiv w:val="1"/>
      <w:marLeft w:val="0"/>
      <w:marRight w:val="0"/>
      <w:marTop w:val="0"/>
      <w:marBottom w:val="0"/>
      <w:divBdr>
        <w:top w:val="none" w:sz="0" w:space="0" w:color="auto"/>
        <w:left w:val="none" w:sz="0" w:space="0" w:color="auto"/>
        <w:bottom w:val="none" w:sz="0" w:space="0" w:color="auto"/>
        <w:right w:val="none" w:sz="0" w:space="0" w:color="auto"/>
      </w:divBdr>
    </w:div>
    <w:div w:id="1473331476">
      <w:bodyDiv w:val="1"/>
      <w:marLeft w:val="0"/>
      <w:marRight w:val="0"/>
      <w:marTop w:val="0"/>
      <w:marBottom w:val="0"/>
      <w:divBdr>
        <w:top w:val="none" w:sz="0" w:space="0" w:color="auto"/>
        <w:left w:val="none" w:sz="0" w:space="0" w:color="auto"/>
        <w:bottom w:val="none" w:sz="0" w:space="0" w:color="auto"/>
        <w:right w:val="none" w:sz="0" w:space="0" w:color="auto"/>
      </w:divBdr>
    </w:div>
    <w:div w:id="1477457577">
      <w:bodyDiv w:val="1"/>
      <w:marLeft w:val="0"/>
      <w:marRight w:val="0"/>
      <w:marTop w:val="0"/>
      <w:marBottom w:val="0"/>
      <w:divBdr>
        <w:top w:val="none" w:sz="0" w:space="0" w:color="auto"/>
        <w:left w:val="none" w:sz="0" w:space="0" w:color="auto"/>
        <w:bottom w:val="none" w:sz="0" w:space="0" w:color="auto"/>
        <w:right w:val="none" w:sz="0" w:space="0" w:color="auto"/>
      </w:divBdr>
    </w:div>
    <w:div w:id="1503280247">
      <w:bodyDiv w:val="1"/>
      <w:marLeft w:val="0"/>
      <w:marRight w:val="0"/>
      <w:marTop w:val="0"/>
      <w:marBottom w:val="0"/>
      <w:divBdr>
        <w:top w:val="none" w:sz="0" w:space="0" w:color="auto"/>
        <w:left w:val="none" w:sz="0" w:space="0" w:color="auto"/>
        <w:bottom w:val="none" w:sz="0" w:space="0" w:color="auto"/>
        <w:right w:val="none" w:sz="0" w:space="0" w:color="auto"/>
      </w:divBdr>
    </w:div>
    <w:div w:id="1524782442">
      <w:bodyDiv w:val="1"/>
      <w:marLeft w:val="0"/>
      <w:marRight w:val="0"/>
      <w:marTop w:val="0"/>
      <w:marBottom w:val="0"/>
      <w:divBdr>
        <w:top w:val="none" w:sz="0" w:space="0" w:color="auto"/>
        <w:left w:val="none" w:sz="0" w:space="0" w:color="auto"/>
        <w:bottom w:val="none" w:sz="0" w:space="0" w:color="auto"/>
        <w:right w:val="none" w:sz="0" w:space="0" w:color="auto"/>
      </w:divBdr>
    </w:div>
    <w:div w:id="1558278044">
      <w:bodyDiv w:val="1"/>
      <w:marLeft w:val="0"/>
      <w:marRight w:val="0"/>
      <w:marTop w:val="0"/>
      <w:marBottom w:val="0"/>
      <w:divBdr>
        <w:top w:val="none" w:sz="0" w:space="0" w:color="auto"/>
        <w:left w:val="none" w:sz="0" w:space="0" w:color="auto"/>
        <w:bottom w:val="none" w:sz="0" w:space="0" w:color="auto"/>
        <w:right w:val="none" w:sz="0" w:space="0" w:color="auto"/>
      </w:divBdr>
    </w:div>
    <w:div w:id="1570263017">
      <w:bodyDiv w:val="1"/>
      <w:marLeft w:val="0"/>
      <w:marRight w:val="0"/>
      <w:marTop w:val="0"/>
      <w:marBottom w:val="0"/>
      <w:divBdr>
        <w:top w:val="none" w:sz="0" w:space="0" w:color="auto"/>
        <w:left w:val="none" w:sz="0" w:space="0" w:color="auto"/>
        <w:bottom w:val="none" w:sz="0" w:space="0" w:color="auto"/>
        <w:right w:val="none" w:sz="0" w:space="0" w:color="auto"/>
      </w:divBdr>
    </w:div>
    <w:div w:id="1690595527">
      <w:bodyDiv w:val="1"/>
      <w:marLeft w:val="0"/>
      <w:marRight w:val="0"/>
      <w:marTop w:val="0"/>
      <w:marBottom w:val="0"/>
      <w:divBdr>
        <w:top w:val="none" w:sz="0" w:space="0" w:color="auto"/>
        <w:left w:val="none" w:sz="0" w:space="0" w:color="auto"/>
        <w:bottom w:val="none" w:sz="0" w:space="0" w:color="auto"/>
        <w:right w:val="none" w:sz="0" w:space="0" w:color="auto"/>
      </w:divBdr>
    </w:div>
    <w:div w:id="1720470887">
      <w:bodyDiv w:val="1"/>
      <w:marLeft w:val="0"/>
      <w:marRight w:val="0"/>
      <w:marTop w:val="0"/>
      <w:marBottom w:val="0"/>
      <w:divBdr>
        <w:top w:val="none" w:sz="0" w:space="0" w:color="auto"/>
        <w:left w:val="none" w:sz="0" w:space="0" w:color="auto"/>
        <w:bottom w:val="none" w:sz="0" w:space="0" w:color="auto"/>
        <w:right w:val="none" w:sz="0" w:space="0" w:color="auto"/>
      </w:divBdr>
    </w:div>
    <w:div w:id="1782845558">
      <w:bodyDiv w:val="1"/>
      <w:marLeft w:val="0"/>
      <w:marRight w:val="0"/>
      <w:marTop w:val="0"/>
      <w:marBottom w:val="0"/>
      <w:divBdr>
        <w:top w:val="none" w:sz="0" w:space="0" w:color="auto"/>
        <w:left w:val="none" w:sz="0" w:space="0" w:color="auto"/>
        <w:bottom w:val="none" w:sz="0" w:space="0" w:color="auto"/>
        <w:right w:val="none" w:sz="0" w:space="0" w:color="auto"/>
      </w:divBdr>
    </w:div>
    <w:div w:id="1843664402">
      <w:bodyDiv w:val="1"/>
      <w:marLeft w:val="0"/>
      <w:marRight w:val="0"/>
      <w:marTop w:val="0"/>
      <w:marBottom w:val="0"/>
      <w:divBdr>
        <w:top w:val="none" w:sz="0" w:space="0" w:color="auto"/>
        <w:left w:val="none" w:sz="0" w:space="0" w:color="auto"/>
        <w:bottom w:val="none" w:sz="0" w:space="0" w:color="auto"/>
        <w:right w:val="none" w:sz="0" w:space="0" w:color="auto"/>
      </w:divBdr>
    </w:div>
    <w:div w:id="1867596462">
      <w:bodyDiv w:val="1"/>
      <w:marLeft w:val="0"/>
      <w:marRight w:val="0"/>
      <w:marTop w:val="0"/>
      <w:marBottom w:val="0"/>
      <w:divBdr>
        <w:top w:val="none" w:sz="0" w:space="0" w:color="auto"/>
        <w:left w:val="none" w:sz="0" w:space="0" w:color="auto"/>
        <w:bottom w:val="none" w:sz="0" w:space="0" w:color="auto"/>
        <w:right w:val="none" w:sz="0" w:space="0" w:color="auto"/>
      </w:divBdr>
    </w:div>
    <w:div w:id="1999649981">
      <w:bodyDiv w:val="1"/>
      <w:marLeft w:val="0"/>
      <w:marRight w:val="0"/>
      <w:marTop w:val="0"/>
      <w:marBottom w:val="0"/>
      <w:divBdr>
        <w:top w:val="none" w:sz="0" w:space="0" w:color="auto"/>
        <w:left w:val="none" w:sz="0" w:space="0" w:color="auto"/>
        <w:bottom w:val="none" w:sz="0" w:space="0" w:color="auto"/>
        <w:right w:val="none" w:sz="0" w:space="0" w:color="auto"/>
      </w:divBdr>
    </w:div>
    <w:div w:id="2050571870">
      <w:bodyDiv w:val="1"/>
      <w:marLeft w:val="0"/>
      <w:marRight w:val="0"/>
      <w:marTop w:val="0"/>
      <w:marBottom w:val="0"/>
      <w:divBdr>
        <w:top w:val="none" w:sz="0" w:space="0" w:color="auto"/>
        <w:left w:val="none" w:sz="0" w:space="0" w:color="auto"/>
        <w:bottom w:val="none" w:sz="0" w:space="0" w:color="auto"/>
        <w:right w:val="none" w:sz="0" w:space="0" w:color="auto"/>
      </w:divBdr>
    </w:div>
    <w:div w:id="2104455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tiff"/><Relationship Id="rId21" Type="http://schemas.openxmlformats.org/officeDocument/2006/relationships/image" Target="media/image7.emf"/><Relationship Id="rId42" Type="http://schemas.openxmlformats.org/officeDocument/2006/relationships/image" Target="media/image28.wmf"/><Relationship Id="rId63" Type="http://schemas.openxmlformats.org/officeDocument/2006/relationships/image" Target="media/image49.emf"/><Relationship Id="rId84" Type="http://schemas.openxmlformats.org/officeDocument/2006/relationships/image" Target="media/image69.tiff"/><Relationship Id="rId138" Type="http://schemas.openxmlformats.org/officeDocument/2006/relationships/hyperlink" Target="http://www.rfc-editor.org/rfc/rfc791.txt" TargetMode="External"/><Relationship Id="rId107" Type="http://schemas.openxmlformats.org/officeDocument/2006/relationships/header" Target="header1.xml"/><Relationship Id="rId11" Type="http://schemas.openxmlformats.org/officeDocument/2006/relationships/image" Target="media/image1.emf"/><Relationship Id="rId32" Type="http://schemas.openxmlformats.org/officeDocument/2006/relationships/image" Target="media/image18.emf"/><Relationship Id="rId53" Type="http://schemas.openxmlformats.org/officeDocument/2006/relationships/image" Target="media/image39.wmf"/><Relationship Id="rId74" Type="http://schemas.openxmlformats.org/officeDocument/2006/relationships/image" Target="media/image59.emf"/><Relationship Id="rId128" Type="http://schemas.openxmlformats.org/officeDocument/2006/relationships/hyperlink" Target="https://www.ietf.org/rfc/rfc2315" TargetMode="External"/><Relationship Id="rId5" Type="http://schemas.openxmlformats.org/officeDocument/2006/relationships/numbering" Target="numbering.xml"/><Relationship Id="rId90" Type="http://schemas.openxmlformats.org/officeDocument/2006/relationships/image" Target="media/image75.emf"/><Relationship Id="rId95" Type="http://schemas.openxmlformats.org/officeDocument/2006/relationships/image" Target="media/image80.emf"/><Relationship Id="rId22" Type="http://schemas.openxmlformats.org/officeDocument/2006/relationships/image" Target="media/image8.emf"/><Relationship Id="rId27" Type="http://schemas.openxmlformats.org/officeDocument/2006/relationships/image" Target="media/image13.emf"/><Relationship Id="rId43" Type="http://schemas.openxmlformats.org/officeDocument/2006/relationships/image" Target="media/image29.wmf"/><Relationship Id="rId48" Type="http://schemas.openxmlformats.org/officeDocument/2006/relationships/image" Target="media/image34.emf"/><Relationship Id="rId64" Type="http://schemas.openxmlformats.org/officeDocument/2006/relationships/oleObject" Target="embeddings/oleObject1.bin"/><Relationship Id="rId69" Type="http://schemas.openxmlformats.org/officeDocument/2006/relationships/image" Target="media/image54.wmf"/><Relationship Id="rId113" Type="http://schemas.openxmlformats.org/officeDocument/2006/relationships/header" Target="header7.xml"/><Relationship Id="rId118" Type="http://schemas.openxmlformats.org/officeDocument/2006/relationships/image" Target="media/image93.emf"/><Relationship Id="rId134" Type="http://schemas.openxmlformats.org/officeDocument/2006/relationships/hyperlink" Target="https://tools.ietf.org/html/rfc5349" TargetMode="External"/><Relationship Id="rId139" Type="http://schemas.openxmlformats.org/officeDocument/2006/relationships/hyperlink" Target="https://tools.ietf.org/html/rfc5349" TargetMode="External"/><Relationship Id="rId80" Type="http://schemas.openxmlformats.org/officeDocument/2006/relationships/image" Target="media/image65.wmf"/><Relationship Id="rId85" Type="http://schemas.openxmlformats.org/officeDocument/2006/relationships/image" Target="media/image70.png"/><Relationship Id="rId12" Type="http://schemas.openxmlformats.org/officeDocument/2006/relationships/image" Target="media/image2.wmf"/><Relationship Id="rId17" Type="http://schemas.openxmlformats.org/officeDocument/2006/relationships/comments" Target="comments.xml"/><Relationship Id="rId33" Type="http://schemas.openxmlformats.org/officeDocument/2006/relationships/image" Target="media/image19.wmf"/><Relationship Id="rId38" Type="http://schemas.openxmlformats.org/officeDocument/2006/relationships/image" Target="media/image24.wmf"/><Relationship Id="rId59" Type="http://schemas.openxmlformats.org/officeDocument/2006/relationships/image" Target="media/image45.wmf"/><Relationship Id="rId103" Type="http://schemas.openxmlformats.org/officeDocument/2006/relationships/image" Target="media/image88.emf"/><Relationship Id="rId108" Type="http://schemas.openxmlformats.org/officeDocument/2006/relationships/header" Target="header2.xml"/><Relationship Id="rId124" Type="http://schemas.openxmlformats.org/officeDocument/2006/relationships/hyperlink" Target="http://www.ietf.org/rfc/rfc1321.txt" TargetMode="External"/><Relationship Id="rId129" Type="http://schemas.openxmlformats.org/officeDocument/2006/relationships/hyperlink" Target="http://www.ietf.org/rfc/rfc2560" TargetMode="External"/><Relationship Id="rId54" Type="http://schemas.openxmlformats.org/officeDocument/2006/relationships/image" Target="media/image40.wmf"/><Relationship Id="rId70" Type="http://schemas.openxmlformats.org/officeDocument/2006/relationships/image" Target="media/image55.wmf"/><Relationship Id="rId75" Type="http://schemas.openxmlformats.org/officeDocument/2006/relationships/image" Target="media/image60.emf"/><Relationship Id="rId91" Type="http://schemas.openxmlformats.org/officeDocument/2006/relationships/image" Target="media/image76.wmf"/><Relationship Id="rId96" Type="http://schemas.openxmlformats.org/officeDocument/2006/relationships/image" Target="media/image81.wmf"/><Relationship Id="rId140" Type="http://schemas.openxmlformats.org/officeDocument/2006/relationships/header" Target="header9.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emf"/><Relationship Id="rId28" Type="http://schemas.openxmlformats.org/officeDocument/2006/relationships/image" Target="media/image14.emf"/><Relationship Id="rId49" Type="http://schemas.openxmlformats.org/officeDocument/2006/relationships/image" Target="media/image35.emf"/><Relationship Id="rId114" Type="http://schemas.openxmlformats.org/officeDocument/2006/relationships/header" Target="header8.xml"/><Relationship Id="rId119" Type="http://schemas.openxmlformats.org/officeDocument/2006/relationships/image" Target="media/image94.emf"/><Relationship Id="rId44" Type="http://schemas.openxmlformats.org/officeDocument/2006/relationships/image" Target="media/image30.wmf"/><Relationship Id="rId60" Type="http://schemas.openxmlformats.org/officeDocument/2006/relationships/image" Target="media/image46.wmf"/><Relationship Id="rId65" Type="http://schemas.openxmlformats.org/officeDocument/2006/relationships/image" Target="media/image50.wmf"/><Relationship Id="rId81" Type="http://schemas.openxmlformats.org/officeDocument/2006/relationships/image" Target="media/image66.wmf"/><Relationship Id="rId86" Type="http://schemas.openxmlformats.org/officeDocument/2006/relationships/image" Target="media/image71.png"/><Relationship Id="rId130" Type="http://schemas.openxmlformats.org/officeDocument/2006/relationships/hyperlink" Target="http://www.ietf.org/rfc/rfc2822" TargetMode="External"/><Relationship Id="rId135" Type="http://schemas.openxmlformats.org/officeDocument/2006/relationships/hyperlink" Target="http://www.ietf.org/rfc/rfc4211" TargetMode="External"/><Relationship Id="rId13" Type="http://schemas.openxmlformats.org/officeDocument/2006/relationships/image" Target="media/image3.wmf"/><Relationship Id="rId18" Type="http://schemas.microsoft.com/office/2011/relationships/commentsExtended" Target="commentsExtended.xml"/><Relationship Id="rId39" Type="http://schemas.openxmlformats.org/officeDocument/2006/relationships/image" Target="media/image25.wmf"/><Relationship Id="rId109" Type="http://schemas.openxmlformats.org/officeDocument/2006/relationships/header" Target="header3.xml"/><Relationship Id="rId34" Type="http://schemas.openxmlformats.org/officeDocument/2006/relationships/image" Target="media/image20.wmf"/><Relationship Id="rId50" Type="http://schemas.openxmlformats.org/officeDocument/2006/relationships/image" Target="media/image36.emf"/><Relationship Id="rId55" Type="http://schemas.openxmlformats.org/officeDocument/2006/relationships/image" Target="media/image41.emf"/><Relationship Id="rId76" Type="http://schemas.openxmlformats.org/officeDocument/2006/relationships/image" Target="media/image61.emf"/><Relationship Id="rId97" Type="http://schemas.openxmlformats.org/officeDocument/2006/relationships/image" Target="media/image82.emf"/><Relationship Id="rId104" Type="http://schemas.openxmlformats.org/officeDocument/2006/relationships/oleObject" Target="embeddings/Microsoft_Visio_2003-2010_Drawing.vsd"/><Relationship Id="rId120" Type="http://schemas.openxmlformats.org/officeDocument/2006/relationships/image" Target="media/image95.png"/><Relationship Id="rId125" Type="http://schemas.openxmlformats.org/officeDocument/2006/relationships/hyperlink" Target="http://www.ietf.org/rfc/rfc1662.txt" TargetMode="External"/><Relationship Id="rId141" Type="http://schemas.openxmlformats.org/officeDocument/2006/relationships/header" Target="header10.xml"/><Relationship Id="rId7" Type="http://schemas.openxmlformats.org/officeDocument/2006/relationships/settings" Target="settings.xml"/><Relationship Id="rId71" Type="http://schemas.openxmlformats.org/officeDocument/2006/relationships/image" Target="media/image56.wmf"/><Relationship Id="rId92" Type="http://schemas.openxmlformats.org/officeDocument/2006/relationships/image" Target="media/image77.emf"/><Relationship Id="rId2" Type="http://schemas.openxmlformats.org/officeDocument/2006/relationships/customXml" Target="../customXml/item2.xml"/><Relationship Id="rId29" Type="http://schemas.openxmlformats.org/officeDocument/2006/relationships/image" Target="media/image15.wmf"/><Relationship Id="rId24" Type="http://schemas.openxmlformats.org/officeDocument/2006/relationships/image" Target="media/image10.wmf"/><Relationship Id="rId40" Type="http://schemas.openxmlformats.org/officeDocument/2006/relationships/image" Target="media/image26.wmf"/><Relationship Id="rId45" Type="http://schemas.openxmlformats.org/officeDocument/2006/relationships/image" Target="media/image31.wmf"/><Relationship Id="rId66" Type="http://schemas.openxmlformats.org/officeDocument/2006/relationships/image" Target="media/image51.wmf"/><Relationship Id="rId87" Type="http://schemas.openxmlformats.org/officeDocument/2006/relationships/image" Target="media/image72.png"/><Relationship Id="rId110" Type="http://schemas.openxmlformats.org/officeDocument/2006/relationships/header" Target="header4.xml"/><Relationship Id="rId115" Type="http://schemas.openxmlformats.org/officeDocument/2006/relationships/image" Target="media/image91.emf"/><Relationship Id="rId131" Type="http://schemas.openxmlformats.org/officeDocument/2006/relationships/hyperlink" Target="http://www.ietf.org/rfc/rfc2986" TargetMode="External"/><Relationship Id="rId136" Type="http://schemas.openxmlformats.org/officeDocument/2006/relationships/hyperlink" Target="https://www.google.hu/" TargetMode="External"/><Relationship Id="rId61" Type="http://schemas.openxmlformats.org/officeDocument/2006/relationships/image" Target="media/image47.wmf"/><Relationship Id="rId82" Type="http://schemas.openxmlformats.org/officeDocument/2006/relationships/image" Target="media/image67.wmf"/><Relationship Id="rId19" Type="http://schemas.microsoft.com/office/2016/09/relationships/commentsIds" Target="commentsIds.xml"/><Relationship Id="rId14" Type="http://schemas.openxmlformats.org/officeDocument/2006/relationships/image" Target="media/image4.emf"/><Relationship Id="rId30" Type="http://schemas.openxmlformats.org/officeDocument/2006/relationships/image" Target="media/image16.emf"/><Relationship Id="rId35" Type="http://schemas.openxmlformats.org/officeDocument/2006/relationships/image" Target="media/image21.wmf"/><Relationship Id="rId56" Type="http://schemas.openxmlformats.org/officeDocument/2006/relationships/image" Target="media/image42.wmf"/><Relationship Id="rId77" Type="http://schemas.openxmlformats.org/officeDocument/2006/relationships/image" Target="media/image62.wmf"/><Relationship Id="rId100" Type="http://schemas.openxmlformats.org/officeDocument/2006/relationships/image" Target="media/image85.wmf"/><Relationship Id="rId105" Type="http://schemas.openxmlformats.org/officeDocument/2006/relationships/image" Target="media/image89.emf"/><Relationship Id="rId126" Type="http://schemas.openxmlformats.org/officeDocument/2006/relationships/hyperlink" Target="http://www.ietf.org/rfc/rfc2104.txt" TargetMode="External"/><Relationship Id="rId8" Type="http://schemas.openxmlformats.org/officeDocument/2006/relationships/webSettings" Target="webSettings.xml"/><Relationship Id="rId51" Type="http://schemas.openxmlformats.org/officeDocument/2006/relationships/image" Target="media/image37.emf"/><Relationship Id="rId72" Type="http://schemas.openxmlformats.org/officeDocument/2006/relationships/image" Target="media/image57.wmf"/><Relationship Id="rId93" Type="http://schemas.openxmlformats.org/officeDocument/2006/relationships/image" Target="media/image78.emf"/><Relationship Id="rId98" Type="http://schemas.openxmlformats.org/officeDocument/2006/relationships/image" Target="media/image83.wmf"/><Relationship Id="rId121" Type="http://schemas.openxmlformats.org/officeDocument/2006/relationships/image" Target="media/image96.png"/><Relationship Id="rId142"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1.wmf"/><Relationship Id="rId46" Type="http://schemas.openxmlformats.org/officeDocument/2006/relationships/image" Target="media/image32.png"/><Relationship Id="rId67" Type="http://schemas.openxmlformats.org/officeDocument/2006/relationships/image" Target="media/image52.wmf"/><Relationship Id="rId116" Type="http://schemas.openxmlformats.org/officeDocument/2006/relationships/oleObject" Target="embeddings/Microsoft_Excel_97-2003_Worksheet.xls"/><Relationship Id="rId137" Type="http://schemas.openxmlformats.org/officeDocument/2006/relationships/hyperlink" Target="http://tools.ietf.org/html/rfc4335" TargetMode="External"/><Relationship Id="rId20" Type="http://schemas.microsoft.com/office/2018/08/relationships/commentsExtensible" Target="commentsExtensible.xml"/><Relationship Id="rId41" Type="http://schemas.openxmlformats.org/officeDocument/2006/relationships/image" Target="media/image27.wmf"/><Relationship Id="rId62" Type="http://schemas.openxmlformats.org/officeDocument/2006/relationships/image" Target="media/image48.wmf"/><Relationship Id="rId83" Type="http://schemas.openxmlformats.org/officeDocument/2006/relationships/image" Target="media/image68.wmf"/><Relationship Id="rId88" Type="http://schemas.openxmlformats.org/officeDocument/2006/relationships/image" Target="media/image73.png"/><Relationship Id="rId111" Type="http://schemas.openxmlformats.org/officeDocument/2006/relationships/header" Target="header5.xml"/><Relationship Id="rId132" Type="http://schemas.openxmlformats.org/officeDocument/2006/relationships/hyperlink" Target="http://tools.ietf.org/html/rfc3268" TargetMode="External"/><Relationship Id="rId15" Type="http://schemas.openxmlformats.org/officeDocument/2006/relationships/image" Target="media/image5.emf"/><Relationship Id="rId36" Type="http://schemas.openxmlformats.org/officeDocument/2006/relationships/image" Target="media/image22.wmf"/><Relationship Id="rId57" Type="http://schemas.openxmlformats.org/officeDocument/2006/relationships/image" Target="media/image43.emf"/><Relationship Id="rId106" Type="http://schemas.openxmlformats.org/officeDocument/2006/relationships/image" Target="media/image90.emf"/><Relationship Id="rId127" Type="http://schemas.openxmlformats.org/officeDocument/2006/relationships/hyperlink" Target="http://www.ietf.org/rfc/rfc2119.txt" TargetMode="External"/><Relationship Id="rId10" Type="http://schemas.openxmlformats.org/officeDocument/2006/relationships/endnotes" Target="endnotes.xml"/><Relationship Id="rId31" Type="http://schemas.openxmlformats.org/officeDocument/2006/relationships/image" Target="media/image17.emf"/><Relationship Id="rId52" Type="http://schemas.openxmlformats.org/officeDocument/2006/relationships/image" Target="media/image38.tif"/><Relationship Id="rId73" Type="http://schemas.openxmlformats.org/officeDocument/2006/relationships/image" Target="media/image58.wmf"/><Relationship Id="rId78" Type="http://schemas.openxmlformats.org/officeDocument/2006/relationships/image" Target="media/image63.wmf"/><Relationship Id="rId94" Type="http://schemas.openxmlformats.org/officeDocument/2006/relationships/image" Target="media/image79.wmf"/><Relationship Id="rId99" Type="http://schemas.openxmlformats.org/officeDocument/2006/relationships/image" Target="media/image84.emf"/><Relationship Id="rId101" Type="http://schemas.openxmlformats.org/officeDocument/2006/relationships/image" Target="media/image86.wmf"/><Relationship Id="rId122" Type="http://schemas.openxmlformats.org/officeDocument/2006/relationships/hyperlink" Target="mailto:mcgrew@cisco.com" TargetMode="External"/><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emf"/><Relationship Id="rId47" Type="http://schemas.openxmlformats.org/officeDocument/2006/relationships/image" Target="media/image33.wmf"/><Relationship Id="rId68" Type="http://schemas.openxmlformats.org/officeDocument/2006/relationships/image" Target="media/image53.wmf"/><Relationship Id="rId89" Type="http://schemas.openxmlformats.org/officeDocument/2006/relationships/image" Target="media/image74.wmf"/><Relationship Id="rId112" Type="http://schemas.openxmlformats.org/officeDocument/2006/relationships/header" Target="header6.xml"/><Relationship Id="rId133" Type="http://schemas.openxmlformats.org/officeDocument/2006/relationships/hyperlink" Target="http://www.rfc-editor.org/rfc/rfc4106.txt" TargetMode="External"/><Relationship Id="rId16" Type="http://schemas.openxmlformats.org/officeDocument/2006/relationships/image" Target="media/image6.wmf"/><Relationship Id="rId37" Type="http://schemas.openxmlformats.org/officeDocument/2006/relationships/image" Target="media/image23.wmf"/><Relationship Id="rId58" Type="http://schemas.openxmlformats.org/officeDocument/2006/relationships/image" Target="media/image44.emf"/><Relationship Id="rId79" Type="http://schemas.openxmlformats.org/officeDocument/2006/relationships/image" Target="media/image64.wmf"/><Relationship Id="rId102" Type="http://schemas.openxmlformats.org/officeDocument/2006/relationships/image" Target="media/image87.emf"/><Relationship Id="rId123" Type="http://schemas.openxmlformats.org/officeDocument/2006/relationships/hyperlink" Target="mailto:viega@securesoftware.com" TargetMode="External"/><Relationship Id="rId144"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hn\AppData\Roaming\Microsoft\Templates\iecstd.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2C3CAC670B99494D90C267285A70B644" ma:contentTypeVersion="7" ma:contentTypeDescription="Create a new document." ma:contentTypeScope="" ma:versionID="30bf0a36bdbe66906b1a5b5396a0c084">
  <xsd:schema xmlns:xsd="http://www.w3.org/2001/XMLSchema" xmlns:xs="http://www.w3.org/2001/XMLSchema" xmlns:p="http://schemas.microsoft.com/office/2006/metadata/properties" xmlns:ns2="2a8b820e-69a6-47c8-8eb8-dff33393e699" xmlns:ns3="2df62226-0f14-4c98-9718-f48308add65a" targetNamespace="http://schemas.microsoft.com/office/2006/metadata/properties" ma:root="true" ma:fieldsID="92ffd9a9822bfaa9a3365a46246e352d" ns2:_="" ns3:_="">
    <xsd:import namespace="2a8b820e-69a6-47c8-8eb8-dff33393e699"/>
    <xsd:import namespace="2df62226-0f14-4c98-9718-f48308add65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8b820e-69a6-47c8-8eb8-dff33393e69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df62226-0f14-4c98-9718-f48308add65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AA22E71-3D40-4CE0-850E-08F0748F9930}">
  <ds:schemaRefs>
    <ds:schemaRef ds:uri="http://schemas.openxmlformats.org/officeDocument/2006/bibliography"/>
  </ds:schemaRefs>
</ds:datastoreItem>
</file>

<file path=customXml/itemProps2.xml><?xml version="1.0" encoding="utf-8"?>
<ds:datastoreItem xmlns:ds="http://schemas.openxmlformats.org/officeDocument/2006/customXml" ds:itemID="{B3DD9226-D100-494A-B97D-0E3CF284B9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8b820e-69a6-47c8-8eb8-dff33393e699"/>
    <ds:schemaRef ds:uri="2df62226-0f14-4c98-9718-f48308add6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1C093D-2685-4F55-BAC7-44D19FBF1425}">
  <ds:schemaRefs>
    <ds:schemaRef ds:uri="http://schemas.microsoft.com/sharepoint/v3/contenttype/forms"/>
  </ds:schemaRefs>
</ds:datastoreItem>
</file>

<file path=customXml/itemProps4.xml><?xml version="1.0" encoding="utf-8"?>
<ds:datastoreItem xmlns:ds="http://schemas.openxmlformats.org/officeDocument/2006/customXml" ds:itemID="{151A16FC-9F1E-44C7-BD5E-B6709E18454D}">
  <ds:schemaRefs>
    <ds:schemaRef ds:uri="http://purl.org/dc/elements/1.1/"/>
    <ds:schemaRef ds:uri="http://schemas.openxmlformats.org/package/2006/metadata/core-properties"/>
    <ds:schemaRef ds:uri="2df62226-0f14-4c98-9718-f48308add65a"/>
    <ds:schemaRef ds:uri="http://www.w3.org/XML/1998/namespace"/>
    <ds:schemaRef ds:uri="http://purl.org/dc/dcmitype/"/>
    <ds:schemaRef ds:uri="http://schemas.microsoft.com/office/2006/documentManagement/types"/>
    <ds:schemaRef ds:uri="http://purl.org/dc/terms/"/>
    <ds:schemaRef ds:uri="http://schemas.microsoft.com/office/infopath/2007/PartnerControls"/>
    <ds:schemaRef ds:uri="2a8b820e-69a6-47c8-8eb8-dff33393e699"/>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iecstd.dotm</Template>
  <TotalTime>86</TotalTime>
  <Pages>423</Pages>
  <Words>134491</Words>
  <Characters>766599</Characters>
  <Application>Microsoft Office Word</Application>
  <DocSecurity>0</DocSecurity>
  <Lines>6388</Lines>
  <Paragraphs>1798</Paragraphs>
  <ScaleCrop>false</ScaleCrop>
  <HeadingPairs>
    <vt:vector size="2" baseType="variant">
      <vt:variant>
        <vt:lpstr>Title</vt:lpstr>
      </vt:variant>
      <vt:variant>
        <vt:i4>1</vt:i4>
      </vt:variant>
    </vt:vector>
  </HeadingPairs>
  <TitlesOfParts>
    <vt:vector size="1" baseType="lpstr">
      <vt:lpstr>IEC 62056-5-3</vt:lpstr>
    </vt:vector>
  </TitlesOfParts>
  <Company>IEC CO, Geneva</Company>
  <LinksUpToDate>false</LinksUpToDate>
  <CharactersWithSpaces>899292</CharactersWithSpaces>
  <SharedDoc>false</SharedDoc>
  <HLinks>
    <vt:vector size="180" baseType="variant">
      <vt:variant>
        <vt:i4>6094915</vt:i4>
      </vt:variant>
      <vt:variant>
        <vt:i4>171</vt:i4>
      </vt:variant>
      <vt:variant>
        <vt:i4>0</vt:i4>
      </vt:variant>
      <vt:variant>
        <vt:i4>5</vt:i4>
      </vt:variant>
      <vt:variant>
        <vt:lpwstr>http://www.iec.ch/standardsdev/resources/draftingpublications/pdf/isoiecdir-2%7Bed6.0%7Den.pdf</vt:lpwstr>
      </vt:variant>
      <vt:variant>
        <vt:lpwstr>page=26</vt:lpwstr>
      </vt:variant>
      <vt:variant>
        <vt:i4>458769</vt:i4>
      </vt:variant>
      <vt:variant>
        <vt:i4>150</vt:i4>
      </vt:variant>
      <vt:variant>
        <vt:i4>0</vt:i4>
      </vt:variant>
      <vt:variant>
        <vt:i4>5</vt:i4>
      </vt:variant>
      <vt:variant>
        <vt:lpwstr>http://www.iec.ch/standardsdev/resources/draftingpublications/writing_editing/IEC_rules/equations.htm</vt:lpwstr>
      </vt:variant>
      <vt:variant>
        <vt:lpwstr/>
      </vt:variant>
      <vt:variant>
        <vt:i4>6881364</vt:i4>
      </vt:variant>
      <vt:variant>
        <vt:i4>141</vt:i4>
      </vt:variant>
      <vt:variant>
        <vt:i4>0</vt:i4>
      </vt:variant>
      <vt:variant>
        <vt:i4>5</vt:i4>
      </vt:variant>
      <vt:variant>
        <vt:lpwstr>http://www.iec.ch/standardsdev/resources/draftingpublications/layout_formatting/IEC_template/iec_template.htm</vt:lpwstr>
      </vt:variant>
      <vt:variant>
        <vt:lpwstr/>
      </vt:variant>
      <vt:variant>
        <vt:i4>1114182</vt:i4>
      </vt:variant>
      <vt:variant>
        <vt:i4>138</vt:i4>
      </vt:variant>
      <vt:variant>
        <vt:i4>0</vt:i4>
      </vt:variant>
      <vt:variant>
        <vt:i4>5</vt:i4>
      </vt:variant>
      <vt:variant>
        <vt:lpwstr>http://www.iec.ch/standardsdev/resources/ draftingpublications/writing_editing/directives/structure_subdivision.htm</vt:lpwstr>
      </vt:variant>
      <vt:variant>
        <vt:lpwstr/>
      </vt:variant>
      <vt:variant>
        <vt:i4>6160451</vt:i4>
      </vt:variant>
      <vt:variant>
        <vt:i4>135</vt:i4>
      </vt:variant>
      <vt:variant>
        <vt:i4>0</vt:i4>
      </vt:variant>
      <vt:variant>
        <vt:i4>5</vt:i4>
      </vt:variant>
      <vt:variant>
        <vt:lpwstr>http://www.iec.ch/standardsdev/resources/draftingpublications/pdf/isoiecdir-2%7Bed6.0%7Den.pdf</vt:lpwstr>
      </vt:variant>
      <vt:variant>
        <vt:lpwstr>page=16</vt:lpwstr>
      </vt:variant>
      <vt:variant>
        <vt:i4>6881364</vt:i4>
      </vt:variant>
      <vt:variant>
        <vt:i4>132</vt:i4>
      </vt:variant>
      <vt:variant>
        <vt:i4>0</vt:i4>
      </vt:variant>
      <vt:variant>
        <vt:i4>5</vt:i4>
      </vt:variant>
      <vt:variant>
        <vt:lpwstr>http://www.iec.ch/standardsdev/resources/draftingpublications/layout_formatting/IEC_template/iec_template.htm</vt:lpwstr>
      </vt:variant>
      <vt:variant>
        <vt:lpwstr/>
      </vt:variant>
      <vt:variant>
        <vt:i4>4587615</vt:i4>
      </vt:variant>
      <vt:variant>
        <vt:i4>129</vt:i4>
      </vt:variant>
      <vt:variant>
        <vt:i4>0</vt:i4>
      </vt:variant>
      <vt:variant>
        <vt:i4>5</vt:i4>
      </vt:variant>
      <vt:variant>
        <vt:lpwstr>http://www.iec.ch/standardsdev/resources/draftingpublications/writing_editing/directives/terms_definitions.htm</vt:lpwstr>
      </vt:variant>
      <vt:variant>
        <vt:lpwstr/>
      </vt:variant>
      <vt:variant>
        <vt:i4>5898307</vt:i4>
      </vt:variant>
      <vt:variant>
        <vt:i4>126</vt:i4>
      </vt:variant>
      <vt:variant>
        <vt:i4>0</vt:i4>
      </vt:variant>
      <vt:variant>
        <vt:i4>5</vt:i4>
      </vt:variant>
      <vt:variant>
        <vt:lpwstr>http://www.iec.ch/standardsdev/resources/draftingpublications/pdf/isoiecdir-2%7Bed6.0%7Den.pdf</vt:lpwstr>
      </vt:variant>
      <vt:variant>
        <vt:lpwstr>page=54</vt:lpwstr>
      </vt:variant>
      <vt:variant>
        <vt:i4>6094915</vt:i4>
      </vt:variant>
      <vt:variant>
        <vt:i4>123</vt:i4>
      </vt:variant>
      <vt:variant>
        <vt:i4>0</vt:i4>
      </vt:variant>
      <vt:variant>
        <vt:i4>5</vt:i4>
      </vt:variant>
      <vt:variant>
        <vt:lpwstr>http://www.iec.ch/standardsdev/resources/draftingpublications/pdf/isoiecdir-2%7Bed6.0%7Den.pdf</vt:lpwstr>
      </vt:variant>
      <vt:variant>
        <vt:lpwstr>page=21</vt:lpwstr>
      </vt:variant>
      <vt:variant>
        <vt:i4>6094915</vt:i4>
      </vt:variant>
      <vt:variant>
        <vt:i4>120</vt:i4>
      </vt:variant>
      <vt:variant>
        <vt:i4>0</vt:i4>
      </vt:variant>
      <vt:variant>
        <vt:i4>5</vt:i4>
      </vt:variant>
      <vt:variant>
        <vt:lpwstr>http://www.iec.ch/standardsdev/resources/draftingpublications/pdf/isoiecdir-2%7Bed6.0%7Den.pdf</vt:lpwstr>
      </vt:variant>
      <vt:variant>
        <vt:lpwstr>page=20</vt:lpwstr>
      </vt:variant>
      <vt:variant>
        <vt:i4>6094915</vt:i4>
      </vt:variant>
      <vt:variant>
        <vt:i4>117</vt:i4>
      </vt:variant>
      <vt:variant>
        <vt:i4>0</vt:i4>
      </vt:variant>
      <vt:variant>
        <vt:i4>5</vt:i4>
      </vt:variant>
      <vt:variant>
        <vt:lpwstr>http://www.iec.ch/standardsdev/resources/draftingpublications/pdf/isoiecdir-2%7Bed6.0%7Den.pdf</vt:lpwstr>
      </vt:variant>
      <vt:variant>
        <vt:lpwstr>page=20</vt:lpwstr>
      </vt:variant>
      <vt:variant>
        <vt:i4>6160451</vt:i4>
      </vt:variant>
      <vt:variant>
        <vt:i4>114</vt:i4>
      </vt:variant>
      <vt:variant>
        <vt:i4>0</vt:i4>
      </vt:variant>
      <vt:variant>
        <vt:i4>5</vt:i4>
      </vt:variant>
      <vt:variant>
        <vt:lpwstr>http://www.iec.ch/standardsdev/resources/draftingpublications/pdf/isoiecdir-2%7Bed6.0%7Den.pdf</vt:lpwstr>
      </vt:variant>
      <vt:variant>
        <vt:lpwstr>page=19</vt:lpwstr>
      </vt:variant>
      <vt:variant>
        <vt:i4>1441840</vt:i4>
      </vt:variant>
      <vt:variant>
        <vt:i4>107</vt:i4>
      </vt:variant>
      <vt:variant>
        <vt:i4>0</vt:i4>
      </vt:variant>
      <vt:variant>
        <vt:i4>5</vt:i4>
      </vt:variant>
      <vt:variant>
        <vt:lpwstr/>
      </vt:variant>
      <vt:variant>
        <vt:lpwstr>_Toc360027106</vt:lpwstr>
      </vt:variant>
      <vt:variant>
        <vt:i4>1441840</vt:i4>
      </vt:variant>
      <vt:variant>
        <vt:i4>101</vt:i4>
      </vt:variant>
      <vt:variant>
        <vt:i4>0</vt:i4>
      </vt:variant>
      <vt:variant>
        <vt:i4>5</vt:i4>
      </vt:variant>
      <vt:variant>
        <vt:lpwstr/>
      </vt:variant>
      <vt:variant>
        <vt:lpwstr>_Toc360027105</vt:lpwstr>
      </vt:variant>
      <vt:variant>
        <vt:i4>1441840</vt:i4>
      </vt:variant>
      <vt:variant>
        <vt:i4>95</vt:i4>
      </vt:variant>
      <vt:variant>
        <vt:i4>0</vt:i4>
      </vt:variant>
      <vt:variant>
        <vt:i4>5</vt:i4>
      </vt:variant>
      <vt:variant>
        <vt:lpwstr/>
      </vt:variant>
      <vt:variant>
        <vt:lpwstr>_Toc360027104</vt:lpwstr>
      </vt:variant>
      <vt:variant>
        <vt:i4>1441840</vt:i4>
      </vt:variant>
      <vt:variant>
        <vt:i4>86</vt:i4>
      </vt:variant>
      <vt:variant>
        <vt:i4>0</vt:i4>
      </vt:variant>
      <vt:variant>
        <vt:i4>5</vt:i4>
      </vt:variant>
      <vt:variant>
        <vt:lpwstr/>
      </vt:variant>
      <vt:variant>
        <vt:lpwstr>_Toc360027103</vt:lpwstr>
      </vt:variant>
      <vt:variant>
        <vt:i4>1441840</vt:i4>
      </vt:variant>
      <vt:variant>
        <vt:i4>80</vt:i4>
      </vt:variant>
      <vt:variant>
        <vt:i4>0</vt:i4>
      </vt:variant>
      <vt:variant>
        <vt:i4>5</vt:i4>
      </vt:variant>
      <vt:variant>
        <vt:lpwstr/>
      </vt:variant>
      <vt:variant>
        <vt:lpwstr>_Toc360027102</vt:lpwstr>
      </vt:variant>
      <vt:variant>
        <vt:i4>1441840</vt:i4>
      </vt:variant>
      <vt:variant>
        <vt:i4>74</vt:i4>
      </vt:variant>
      <vt:variant>
        <vt:i4>0</vt:i4>
      </vt:variant>
      <vt:variant>
        <vt:i4>5</vt:i4>
      </vt:variant>
      <vt:variant>
        <vt:lpwstr/>
      </vt:variant>
      <vt:variant>
        <vt:lpwstr>_Toc360027101</vt:lpwstr>
      </vt:variant>
      <vt:variant>
        <vt:i4>1441840</vt:i4>
      </vt:variant>
      <vt:variant>
        <vt:i4>65</vt:i4>
      </vt:variant>
      <vt:variant>
        <vt:i4>0</vt:i4>
      </vt:variant>
      <vt:variant>
        <vt:i4>5</vt:i4>
      </vt:variant>
      <vt:variant>
        <vt:lpwstr/>
      </vt:variant>
      <vt:variant>
        <vt:lpwstr>_Toc360027100</vt:lpwstr>
      </vt:variant>
      <vt:variant>
        <vt:i4>2031665</vt:i4>
      </vt:variant>
      <vt:variant>
        <vt:i4>59</vt:i4>
      </vt:variant>
      <vt:variant>
        <vt:i4>0</vt:i4>
      </vt:variant>
      <vt:variant>
        <vt:i4>5</vt:i4>
      </vt:variant>
      <vt:variant>
        <vt:lpwstr/>
      </vt:variant>
      <vt:variant>
        <vt:lpwstr>_Toc360027099</vt:lpwstr>
      </vt:variant>
      <vt:variant>
        <vt:i4>2031665</vt:i4>
      </vt:variant>
      <vt:variant>
        <vt:i4>53</vt:i4>
      </vt:variant>
      <vt:variant>
        <vt:i4>0</vt:i4>
      </vt:variant>
      <vt:variant>
        <vt:i4>5</vt:i4>
      </vt:variant>
      <vt:variant>
        <vt:lpwstr/>
      </vt:variant>
      <vt:variant>
        <vt:lpwstr>_Toc360027098</vt:lpwstr>
      </vt:variant>
      <vt:variant>
        <vt:i4>2031665</vt:i4>
      </vt:variant>
      <vt:variant>
        <vt:i4>47</vt:i4>
      </vt:variant>
      <vt:variant>
        <vt:i4>0</vt:i4>
      </vt:variant>
      <vt:variant>
        <vt:i4>5</vt:i4>
      </vt:variant>
      <vt:variant>
        <vt:lpwstr/>
      </vt:variant>
      <vt:variant>
        <vt:lpwstr>_Toc360027097</vt:lpwstr>
      </vt:variant>
      <vt:variant>
        <vt:i4>2031665</vt:i4>
      </vt:variant>
      <vt:variant>
        <vt:i4>41</vt:i4>
      </vt:variant>
      <vt:variant>
        <vt:i4>0</vt:i4>
      </vt:variant>
      <vt:variant>
        <vt:i4>5</vt:i4>
      </vt:variant>
      <vt:variant>
        <vt:lpwstr/>
      </vt:variant>
      <vt:variant>
        <vt:lpwstr>_Toc360027096</vt:lpwstr>
      </vt:variant>
      <vt:variant>
        <vt:i4>2031665</vt:i4>
      </vt:variant>
      <vt:variant>
        <vt:i4>35</vt:i4>
      </vt:variant>
      <vt:variant>
        <vt:i4>0</vt:i4>
      </vt:variant>
      <vt:variant>
        <vt:i4>5</vt:i4>
      </vt:variant>
      <vt:variant>
        <vt:lpwstr/>
      </vt:variant>
      <vt:variant>
        <vt:lpwstr>_Toc360027095</vt:lpwstr>
      </vt:variant>
      <vt:variant>
        <vt:i4>2031665</vt:i4>
      </vt:variant>
      <vt:variant>
        <vt:i4>29</vt:i4>
      </vt:variant>
      <vt:variant>
        <vt:i4>0</vt:i4>
      </vt:variant>
      <vt:variant>
        <vt:i4>5</vt:i4>
      </vt:variant>
      <vt:variant>
        <vt:lpwstr/>
      </vt:variant>
      <vt:variant>
        <vt:lpwstr>_Toc360027094</vt:lpwstr>
      </vt:variant>
      <vt:variant>
        <vt:i4>2031665</vt:i4>
      </vt:variant>
      <vt:variant>
        <vt:i4>23</vt:i4>
      </vt:variant>
      <vt:variant>
        <vt:i4>0</vt:i4>
      </vt:variant>
      <vt:variant>
        <vt:i4>5</vt:i4>
      </vt:variant>
      <vt:variant>
        <vt:lpwstr/>
      </vt:variant>
      <vt:variant>
        <vt:lpwstr>_Toc360027093</vt:lpwstr>
      </vt:variant>
      <vt:variant>
        <vt:i4>2031665</vt:i4>
      </vt:variant>
      <vt:variant>
        <vt:i4>17</vt:i4>
      </vt:variant>
      <vt:variant>
        <vt:i4>0</vt:i4>
      </vt:variant>
      <vt:variant>
        <vt:i4>5</vt:i4>
      </vt:variant>
      <vt:variant>
        <vt:lpwstr/>
      </vt:variant>
      <vt:variant>
        <vt:lpwstr>_Toc360027092</vt:lpwstr>
      </vt:variant>
      <vt:variant>
        <vt:i4>2031665</vt:i4>
      </vt:variant>
      <vt:variant>
        <vt:i4>11</vt:i4>
      </vt:variant>
      <vt:variant>
        <vt:i4>0</vt:i4>
      </vt:variant>
      <vt:variant>
        <vt:i4>5</vt:i4>
      </vt:variant>
      <vt:variant>
        <vt:lpwstr/>
      </vt:variant>
      <vt:variant>
        <vt:lpwstr>_Toc360027091</vt:lpwstr>
      </vt:variant>
      <vt:variant>
        <vt:i4>2031665</vt:i4>
      </vt:variant>
      <vt:variant>
        <vt:i4>5</vt:i4>
      </vt:variant>
      <vt:variant>
        <vt:i4>0</vt:i4>
      </vt:variant>
      <vt:variant>
        <vt:i4>5</vt:i4>
      </vt:variant>
      <vt:variant>
        <vt:lpwstr/>
      </vt:variant>
      <vt:variant>
        <vt:lpwstr>_Toc360027090</vt:lpwstr>
      </vt:variant>
      <vt:variant>
        <vt:i4>6881364</vt:i4>
      </vt:variant>
      <vt:variant>
        <vt:i4>0</vt:i4>
      </vt:variant>
      <vt:variant>
        <vt:i4>0</vt:i4>
      </vt:variant>
      <vt:variant>
        <vt:i4>5</vt:i4>
      </vt:variant>
      <vt:variant>
        <vt:lpwstr>http://www.iec.ch/standardsdev/resources/draftingpublications/layout_formatting/IEC_template/iec_template.htm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IEC 62056-5-3</dc:title>
  <dc:subject>IEC template English</dc:subject>
  <dc:creator>Gyozo Kmethy</dc:creator>
  <cp:lastModifiedBy>John Cowburn</cp:lastModifiedBy>
  <cp:revision>29</cp:revision>
  <cp:lastPrinted>2016-04-18T12:40:00Z</cp:lastPrinted>
  <dcterms:created xsi:type="dcterms:W3CDTF">2022-03-02T16:11:00Z</dcterms:created>
  <dcterms:modified xsi:type="dcterms:W3CDTF">2022-03-03T12:13:00Z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5.1</vt:lpwstr>
  </property>
  <property fmtid="{D5CDD505-2E9C-101B-9397-08002B2CF9AE}" pid="3" name="Published">
    <vt:lpwstr>2013-11</vt:lpwstr>
  </property>
  <property fmtid="{D5CDD505-2E9C-101B-9397-08002B2CF9AE}" pid="4" name="ContentTypeId">
    <vt:lpwstr>0x0101002C3CAC670B99494D90C267285A70B644</vt:lpwstr>
  </property>
</Properties>
</file>